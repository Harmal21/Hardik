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rawings/drawing1.xml" ContentType="application/vnd.openxmlformats-officedocument.drawingml.chartshapes+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5.xml" ContentType="application/vnd.openxmlformats-officedocument.drawingml.chart+xml"/>
  <Override PartName="/word/charts/chart26.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7.xml" ContentType="application/vnd.openxmlformats-officedocument.drawingml.chart+xml"/>
  <Override PartName="/word/charts/chart28.xml" ContentType="application/vnd.openxmlformats-officedocument.drawingml.chart+xml"/>
  <Override PartName="/word/charts/style22.xml" ContentType="application/vnd.ms-office.chartstyle+xml"/>
  <Override PartName="/word/charts/colors22.xml" ContentType="application/vnd.ms-office.chartcolorstyle+xml"/>
  <Override PartName="/word/drawings/drawing2.xml" ContentType="application/vnd.openxmlformats-officedocument.drawingml.chartshapes+xml"/>
  <Override PartName="/word/charts/chart29.xml" ContentType="application/vnd.openxmlformats-officedocument.drawingml.chart+xml"/>
  <Override PartName="/word/charts/style23.xml" ContentType="application/vnd.ms-office.chartstyle+xml"/>
  <Override PartName="/word/charts/colors23.xml" ContentType="application/vnd.ms-office.chartcolorstyle+xml"/>
  <Override PartName="/word/drawings/drawing3.xml" ContentType="application/vnd.openxmlformats-officedocument.drawingml.chartshapes+xml"/>
  <Override PartName="/word/charts/chart30.xml" ContentType="application/vnd.openxmlformats-officedocument.drawingml.chart+xml"/>
  <Override PartName="/word/charts/style24.xml" ContentType="application/vnd.ms-office.chartstyle+xml"/>
  <Override PartName="/word/charts/colors24.xml" ContentType="application/vnd.ms-office.chartcolorstyle+xml"/>
  <Override PartName="/word/drawings/drawing4.xml" ContentType="application/vnd.openxmlformats-officedocument.drawingml.chartshapes+xml"/>
  <Override PartName="/word/charts/chart31.xml" ContentType="application/vnd.openxmlformats-officedocument.drawingml.chart+xml"/>
  <Override PartName="/word/charts/style25.xml" ContentType="application/vnd.ms-office.chartstyle+xml"/>
  <Override PartName="/word/charts/colors25.xml" ContentType="application/vnd.ms-office.chartcolorstyle+xml"/>
  <Override PartName="/word/drawings/drawing5.xml" ContentType="application/vnd.openxmlformats-officedocument.drawingml.chartshapes+xml"/>
  <Override PartName="/word/charts/chart32.xml" ContentType="application/vnd.openxmlformats-officedocument.drawingml.chart+xml"/>
  <Override PartName="/word/charts/style26.xml" ContentType="application/vnd.ms-office.chartstyle+xml"/>
  <Override PartName="/word/charts/colors26.xml" ContentType="application/vnd.ms-office.chartcolorstyle+xml"/>
  <Override PartName="/word/drawings/drawing6.xml" ContentType="application/vnd.openxmlformats-officedocument.drawingml.chartshapes+xml"/>
  <Override PartName="/word/charts/chart33.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34.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35.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6.xml" ContentType="application/vnd.openxmlformats-officedocument.drawingml.chart+xml"/>
  <Override PartName="/word/charts/style30.xml" ContentType="application/vnd.ms-office.chartstyle+xml"/>
  <Override PartName="/word/charts/colors30.xml" ContentType="application/vnd.ms-office.chartcolorstyle+xml"/>
  <Override PartName="/word/drawings/drawing7.xml" ContentType="application/vnd.openxmlformats-officedocument.drawingml.chartshapes+xml"/>
  <Override PartName="/word/charts/chart37.xml" ContentType="application/vnd.openxmlformats-officedocument.drawingml.chart+xml"/>
  <Override PartName="/word/charts/style31.xml" ContentType="application/vnd.ms-office.chartstyle+xml"/>
  <Override PartName="/word/charts/colors31.xml" ContentType="application/vnd.ms-office.chartcolorstyle+xml"/>
  <Override PartName="/word/drawings/drawing8.xml" ContentType="application/vnd.openxmlformats-officedocument.drawingml.chartshapes+xml"/>
  <Override PartName="/word/charts/chart38.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9.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40.xml" ContentType="application/vnd.openxmlformats-officedocument.drawingml.chart+xml"/>
  <Override PartName="/word/charts/style34.xml" ContentType="application/vnd.ms-office.chartstyle+xml"/>
  <Override PartName="/word/charts/colors34.xml" ContentType="application/vnd.ms-office.chartcolorstyle+xml"/>
  <Override PartName="/word/charts/chart41.xml" ContentType="application/vnd.openxmlformats-officedocument.drawingml.chart+xml"/>
  <Override PartName="/word/charts/style35.xml" ContentType="application/vnd.ms-office.chartstyle+xml"/>
  <Override PartName="/word/charts/colors35.xml" ContentType="application/vnd.ms-office.chartcolorstyle+xml"/>
  <Override PartName="/word/drawings/drawing9.xml" ContentType="application/vnd.openxmlformats-officedocument.drawingml.chartshapes+xml"/>
  <Override PartName="/word/charts/chart42.xml" ContentType="application/vnd.openxmlformats-officedocument.drawingml.chart+xml"/>
  <Override PartName="/word/charts/style36.xml" ContentType="application/vnd.ms-office.chartstyle+xml"/>
  <Override PartName="/word/charts/colors36.xml" ContentType="application/vnd.ms-office.chartcolorstyle+xml"/>
  <Override PartName="/word/drawings/drawing10.xml" ContentType="application/vnd.openxmlformats-officedocument.drawingml.chartshapes+xml"/>
  <Override PartName="/word/charts/chart43.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44.xml" ContentType="application/vnd.openxmlformats-officedocument.drawingml.chart+xml"/>
  <Override PartName="/word/charts/style38.xml" ContentType="application/vnd.ms-office.chartstyle+xml"/>
  <Override PartName="/word/charts/colors38.xml" ContentType="application/vnd.ms-office.chartcolorstyle+xml"/>
  <Override PartName="/word/charts/chart45.xml" ContentType="application/vnd.openxmlformats-officedocument.drawingml.chart+xml"/>
  <Override PartName="/word/charts/style39.xml" ContentType="application/vnd.ms-office.chartstyle+xml"/>
  <Override PartName="/word/charts/colors39.xml" ContentType="application/vnd.ms-office.chartcolorstyle+xml"/>
  <Override PartName="/word/drawings/drawing11.xml" ContentType="application/vnd.openxmlformats-officedocument.drawingml.chartshapes+xml"/>
  <Override PartName="/word/charts/chart46.xml" ContentType="application/vnd.openxmlformats-officedocument.drawingml.chart+xml"/>
  <Override PartName="/word/charts/style40.xml" ContentType="application/vnd.ms-office.chartstyle+xml"/>
  <Override PartName="/word/charts/colors40.xml" ContentType="application/vnd.ms-office.chartcolorstyle+xml"/>
  <Override PartName="/word/charts/chart47.xml" ContentType="application/vnd.openxmlformats-officedocument.drawingml.chart+xml"/>
  <Override PartName="/word/charts/style41.xml" ContentType="application/vnd.ms-office.chartstyle+xml"/>
  <Override PartName="/word/charts/colors41.xml" ContentType="application/vnd.ms-office.chartcolorstyle+xml"/>
  <Override PartName="/word/charts/chart48.xml" ContentType="application/vnd.openxmlformats-officedocument.drawingml.chart+xml"/>
  <Override PartName="/word/charts/style42.xml" ContentType="application/vnd.ms-office.chartstyle+xml"/>
  <Override PartName="/word/charts/colors42.xml" ContentType="application/vnd.ms-office.chartcolorstyle+xml"/>
  <Override PartName="/word/charts/chart49.xml" ContentType="application/vnd.openxmlformats-officedocument.drawingml.chart+xml"/>
  <Override PartName="/word/charts/style43.xml" ContentType="application/vnd.ms-office.chartstyle+xml"/>
  <Override PartName="/word/charts/colors43.xml" ContentType="application/vnd.ms-office.chartcolorstyle+xml"/>
  <Override PartName="/word/charts/chart50.xml" ContentType="application/vnd.openxmlformats-officedocument.drawingml.chart+xml"/>
  <Override PartName="/word/charts/style44.xml" ContentType="application/vnd.ms-office.chartstyle+xml"/>
  <Override PartName="/word/charts/colors44.xml" ContentType="application/vnd.ms-office.chartcolorstyle+xml"/>
  <Override PartName="/word/charts/chart51.xml" ContentType="application/vnd.openxmlformats-officedocument.drawingml.chart+xml"/>
  <Override PartName="/word/charts/style45.xml" ContentType="application/vnd.ms-office.chartstyle+xml"/>
  <Override PartName="/word/charts/colors45.xml" ContentType="application/vnd.ms-office.chartcolorstyle+xml"/>
  <Override PartName="/word/charts/chart52.xml" ContentType="application/vnd.openxmlformats-officedocument.drawingml.chart+xml"/>
  <Override PartName="/word/charts/style46.xml" ContentType="application/vnd.ms-office.chartstyle+xml"/>
  <Override PartName="/word/charts/colors46.xml" ContentType="application/vnd.ms-office.chartcolorstyle+xml"/>
  <Override PartName="/word/charts/chart53.xml" ContentType="application/vnd.openxmlformats-officedocument.drawingml.chart+xml"/>
  <Override PartName="/word/charts/style47.xml" ContentType="application/vnd.ms-office.chartstyle+xml"/>
  <Override PartName="/word/charts/colors47.xml" ContentType="application/vnd.ms-office.chartcolorstyle+xml"/>
  <Override PartName="/word/charts/chart54.xml" ContentType="application/vnd.openxmlformats-officedocument.drawingml.chart+xml"/>
  <Override PartName="/word/charts/style48.xml" ContentType="application/vnd.ms-office.chartstyle+xml"/>
  <Override PartName="/word/charts/colors48.xml" ContentType="application/vnd.ms-office.chartcolorstyle+xml"/>
  <Override PartName="/word/charts/chart55.xml" ContentType="application/vnd.openxmlformats-officedocument.drawingml.chart+xml"/>
  <Override PartName="/word/charts/style49.xml" ContentType="application/vnd.ms-office.chartstyle+xml"/>
  <Override PartName="/word/charts/colors49.xml" ContentType="application/vnd.ms-office.chartcolorstyle+xml"/>
  <Override PartName="/word/charts/chart56.xml" ContentType="application/vnd.openxmlformats-officedocument.drawingml.chart+xml"/>
  <Override PartName="/word/charts/style50.xml" ContentType="application/vnd.ms-office.chartstyle+xml"/>
  <Override PartName="/word/charts/colors50.xml" ContentType="application/vnd.ms-office.chartcolorstyle+xml"/>
  <Override PartName="/word/charts/chart57.xml" ContentType="application/vnd.openxmlformats-officedocument.drawingml.chart+xml"/>
  <Override PartName="/word/charts/style51.xml" ContentType="application/vnd.ms-office.chartstyle+xml"/>
  <Override PartName="/word/charts/colors51.xml" ContentType="application/vnd.ms-office.chartcolorstyle+xml"/>
  <Override PartName="/word/charts/chart58.xml" ContentType="application/vnd.openxmlformats-officedocument.drawingml.chart+xml"/>
  <Override PartName="/word/charts/style52.xml" ContentType="application/vnd.ms-office.chartstyle+xml"/>
  <Override PartName="/word/charts/colors52.xml" ContentType="application/vnd.ms-office.chartcolorstyle+xml"/>
  <Override PartName="/word/charts/chart59.xml" ContentType="application/vnd.openxmlformats-officedocument.drawingml.chart+xml"/>
  <Override PartName="/word/charts/style53.xml" ContentType="application/vnd.ms-office.chartstyle+xml"/>
  <Override PartName="/word/charts/colors53.xml" ContentType="application/vnd.ms-office.chartcolorstyle+xml"/>
  <Override PartName="/word/charts/chart60.xml" ContentType="application/vnd.openxmlformats-officedocument.drawingml.chart+xml"/>
  <Override PartName="/word/charts/style54.xml" ContentType="application/vnd.ms-office.chartstyle+xml"/>
  <Override PartName="/word/charts/colors54.xml" ContentType="application/vnd.ms-office.chartcolorstyle+xml"/>
  <Override PartName="/word/drawings/drawing12.xml" ContentType="application/vnd.openxmlformats-officedocument.drawingml.chartshapes+xml"/>
  <Override PartName="/word/charts/chart61.xml" ContentType="application/vnd.openxmlformats-officedocument.drawingml.chart+xml"/>
  <Override PartName="/word/charts/style55.xml" ContentType="application/vnd.ms-office.chartstyle+xml"/>
  <Override PartName="/word/charts/colors55.xml" ContentType="application/vnd.ms-office.chartcolorstyle+xml"/>
  <Override PartName="/word/charts/chart62.xml" ContentType="application/vnd.openxmlformats-officedocument.drawingml.chart+xml"/>
  <Override PartName="/word/charts/style56.xml" ContentType="application/vnd.ms-office.chartstyle+xml"/>
  <Override PartName="/word/charts/colors56.xml" ContentType="application/vnd.ms-office.chartcolorstyle+xml"/>
  <Override PartName="/word/charts/chart63.xml" ContentType="application/vnd.openxmlformats-officedocument.drawingml.chart+xml"/>
  <Override PartName="/word/charts/style57.xml" ContentType="application/vnd.ms-office.chartstyle+xml"/>
  <Override PartName="/word/charts/colors57.xml" ContentType="application/vnd.ms-office.chartcolorstyle+xml"/>
  <Override PartName="/word/charts/chart64.xml" ContentType="application/vnd.openxmlformats-officedocument.drawingml.chart+xml"/>
  <Override PartName="/word/charts/style58.xml" ContentType="application/vnd.ms-office.chartstyle+xml"/>
  <Override PartName="/word/charts/colors58.xml" ContentType="application/vnd.ms-office.chartcolorstyle+xml"/>
  <Override PartName="/word/charts/chart65.xml" ContentType="application/vnd.openxmlformats-officedocument.drawingml.chart+xml"/>
  <Override PartName="/word/charts/style59.xml" ContentType="application/vnd.ms-office.chartstyle+xml"/>
  <Override PartName="/word/charts/colors59.xml" ContentType="application/vnd.ms-office.chartcolorstyle+xml"/>
  <Override PartName="/word/charts/chart66.xml" ContentType="application/vnd.openxmlformats-officedocument.drawingml.chart+xml"/>
  <Override PartName="/word/charts/style60.xml" ContentType="application/vnd.ms-office.chartstyle+xml"/>
  <Override PartName="/word/charts/colors60.xml" ContentType="application/vnd.ms-office.chartcolorstyle+xml"/>
  <Override PartName="/word/charts/chart67.xml" ContentType="application/vnd.openxmlformats-officedocument.drawingml.chart+xml"/>
  <Override PartName="/word/charts/style61.xml" ContentType="application/vnd.ms-office.chartstyle+xml"/>
  <Override PartName="/word/charts/colors61.xml" ContentType="application/vnd.ms-office.chartcolorstyle+xml"/>
  <Override PartName="/word/charts/chart68.xml" ContentType="application/vnd.openxmlformats-officedocument.drawingml.chart+xml"/>
  <Override PartName="/word/charts/style62.xml" ContentType="application/vnd.ms-office.chartstyle+xml"/>
  <Override PartName="/word/charts/colors62.xml" ContentType="application/vnd.ms-office.chartcolorstyle+xml"/>
  <Override PartName="/word/drawings/drawing13.xml" ContentType="application/vnd.openxmlformats-officedocument.drawingml.chartshapes+xml"/>
  <Override PartName="/word/charts/chart69.xml" ContentType="application/vnd.openxmlformats-officedocument.drawingml.chart+xml"/>
  <Override PartName="/word/charts/style63.xml" ContentType="application/vnd.ms-office.chartstyle+xml"/>
  <Override PartName="/word/charts/colors63.xml" ContentType="application/vnd.ms-office.chartcolorstyle+xml"/>
  <Override PartName="/word/charts/chart70.xml" ContentType="application/vnd.openxmlformats-officedocument.drawingml.chart+xml"/>
  <Override PartName="/word/charts/style64.xml" ContentType="application/vnd.ms-office.chartstyle+xml"/>
  <Override PartName="/word/charts/colors64.xml" ContentType="application/vnd.ms-office.chartcolorstyle+xml"/>
  <Override PartName="/word/charts/chart71.xml" ContentType="application/vnd.openxmlformats-officedocument.drawingml.chart+xml"/>
  <Override PartName="/word/charts/style65.xml" ContentType="application/vnd.ms-office.chartstyle+xml"/>
  <Override PartName="/word/charts/colors65.xml" ContentType="application/vnd.ms-office.chartcolorstyle+xml"/>
  <Override PartName="/word/charts/chart72.xml" ContentType="application/vnd.openxmlformats-officedocument.drawingml.chart+xml"/>
  <Override PartName="/word/charts/style66.xml" ContentType="application/vnd.ms-office.chartstyle+xml"/>
  <Override PartName="/word/charts/colors66.xml" ContentType="application/vnd.ms-office.chartcolorstyle+xml"/>
  <Override PartName="/word/charts/chart73.xml" ContentType="application/vnd.openxmlformats-officedocument.drawingml.chart+xml"/>
  <Override PartName="/word/charts/style67.xml" ContentType="application/vnd.ms-office.chartstyle+xml"/>
  <Override PartName="/word/charts/colors67.xml" ContentType="application/vnd.ms-office.chartcolorstyle+xml"/>
  <Override PartName="/word/drawings/drawing14.xml" ContentType="application/vnd.openxmlformats-officedocument.drawingml.chartshapes+xml"/>
  <Override PartName="/word/charts/chart74.xml" ContentType="application/vnd.openxmlformats-officedocument.drawingml.chart+xml"/>
  <Override PartName="/word/charts/style68.xml" ContentType="application/vnd.ms-office.chartstyle+xml"/>
  <Override PartName="/word/charts/colors68.xml" ContentType="application/vnd.ms-office.chartcolorstyle+xml"/>
  <Override PartName="/word/drawings/drawing15.xml" ContentType="application/vnd.openxmlformats-officedocument.drawingml.chartshapes+xml"/>
  <Override PartName="/word/charts/chart75.xml" ContentType="application/vnd.openxmlformats-officedocument.drawingml.chart+xml"/>
  <Override PartName="/word/charts/style69.xml" ContentType="application/vnd.ms-office.chartstyle+xml"/>
  <Override PartName="/word/charts/colors69.xml" ContentType="application/vnd.ms-office.chartcolorstyle+xml"/>
  <Override PartName="/word/charts/chart76.xml" ContentType="application/vnd.openxmlformats-officedocument.drawingml.chart+xml"/>
  <Override PartName="/word/charts/style70.xml" ContentType="application/vnd.ms-office.chartstyle+xml"/>
  <Override PartName="/word/charts/colors70.xml" ContentType="application/vnd.ms-office.chartcolorstyle+xml"/>
  <Override PartName="/word/charts/chart77.xml" ContentType="application/vnd.openxmlformats-officedocument.drawingml.chart+xml"/>
  <Override PartName="/word/charts/style71.xml" ContentType="application/vnd.ms-office.chartstyle+xml"/>
  <Override PartName="/word/charts/colors71.xml" ContentType="application/vnd.ms-office.chartcolorstyle+xml"/>
  <Override PartName="/word/charts/chart78.xml" ContentType="application/vnd.openxmlformats-officedocument.drawingml.chart+xml"/>
  <Override PartName="/word/charts/style72.xml" ContentType="application/vnd.ms-office.chartstyle+xml"/>
  <Override PartName="/word/charts/colors72.xml" ContentType="application/vnd.ms-office.chartcolorstyle+xml"/>
  <Override PartName="/word/charts/chart79.xml" ContentType="application/vnd.openxmlformats-officedocument.drawingml.chart+xml"/>
  <Override PartName="/word/charts/style73.xml" ContentType="application/vnd.ms-office.chartstyle+xml"/>
  <Override PartName="/word/charts/colors73.xml" ContentType="application/vnd.ms-office.chartcolorstyle+xml"/>
  <Override PartName="/word/charts/chart80.xml" ContentType="application/vnd.openxmlformats-officedocument.drawingml.chart+xml"/>
  <Override PartName="/word/charts/style74.xml" ContentType="application/vnd.ms-office.chartstyle+xml"/>
  <Override PartName="/word/charts/colors74.xml" ContentType="application/vnd.ms-office.chartcolorstyle+xml"/>
  <Override PartName="/word/charts/chart81.xml" ContentType="application/vnd.openxmlformats-officedocument.drawingml.chart+xml"/>
  <Override PartName="/word/charts/style75.xml" ContentType="application/vnd.ms-office.chartstyle+xml"/>
  <Override PartName="/word/charts/colors75.xml" ContentType="application/vnd.ms-office.chartcolorstyle+xml"/>
  <Override PartName="/word/charts/chart82.xml" ContentType="application/vnd.openxmlformats-officedocument.drawingml.chart+xml"/>
  <Override PartName="/word/charts/style76.xml" ContentType="application/vnd.ms-office.chartstyle+xml"/>
  <Override PartName="/word/charts/colors76.xml" ContentType="application/vnd.ms-office.chartcolorstyle+xml"/>
  <Override PartName="/word/charts/chart83.xml" ContentType="application/vnd.openxmlformats-officedocument.drawingml.chart+xml"/>
  <Override PartName="/word/charts/style77.xml" ContentType="application/vnd.ms-office.chartstyle+xml"/>
  <Override PartName="/word/charts/colors77.xml" ContentType="application/vnd.ms-office.chartcolorstyle+xml"/>
  <Override PartName="/word/charts/chart84.xml" ContentType="application/vnd.openxmlformats-officedocument.drawingml.chart+xml"/>
  <Override PartName="/word/charts/style78.xml" ContentType="application/vnd.ms-office.chartstyle+xml"/>
  <Override PartName="/word/charts/colors78.xml" ContentType="application/vnd.ms-office.chartcolorstyle+xml"/>
  <Override PartName="/word/charts/chart85.xml" ContentType="application/vnd.openxmlformats-officedocument.drawingml.chart+xml"/>
  <Override PartName="/word/charts/style79.xml" ContentType="application/vnd.ms-office.chartstyle+xml"/>
  <Override PartName="/word/charts/colors79.xml" ContentType="application/vnd.ms-office.chartcolorstyle+xml"/>
  <Override PartName="/word/charts/chart86.xml" ContentType="application/vnd.openxmlformats-officedocument.drawingml.chart+xml"/>
  <Override PartName="/word/charts/style80.xml" ContentType="application/vnd.ms-office.chartstyle+xml"/>
  <Override PartName="/word/charts/colors80.xml" ContentType="application/vnd.ms-office.chartcolorstyle+xml"/>
  <Override PartName="/word/charts/chart87.xml" ContentType="application/vnd.openxmlformats-officedocument.drawingml.chart+xml"/>
  <Override PartName="/word/charts/style81.xml" ContentType="application/vnd.ms-office.chartstyle+xml"/>
  <Override PartName="/word/charts/colors81.xml" ContentType="application/vnd.ms-office.chartcolorstyle+xml"/>
  <Override PartName="/word/charts/chart88.xml" ContentType="application/vnd.openxmlformats-officedocument.drawingml.chart+xml"/>
  <Override PartName="/word/charts/style82.xml" ContentType="application/vnd.ms-office.chartstyle+xml"/>
  <Override PartName="/word/charts/colors8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E9E0A7" w14:textId="256184D9" w:rsidR="00A14586" w:rsidRDefault="003554F8" w:rsidP="00812BE4">
      <w:pPr>
        <w:pStyle w:val="NoSpacing"/>
      </w:pPr>
      <w:ins w:id="0" w:author="Neeshu Bhadauriya" w:date="2021-09-27T22:44:00Z">
        <w:r>
          <w:rPr>
            <w:noProof/>
          </w:rPr>
          <w:drawing>
            <wp:anchor distT="0" distB="0" distL="114300" distR="114300" simplePos="0" relativeHeight="251647990" behindDoc="0" locked="0" layoutInCell="1" allowOverlap="1" wp14:anchorId="50B0829C" wp14:editId="364144CF">
              <wp:simplePos x="0" y="0"/>
              <wp:positionH relativeFrom="margin">
                <wp:posOffset>-550235</wp:posOffset>
              </wp:positionH>
              <wp:positionV relativeFrom="paragraph">
                <wp:posOffset>-1091092</wp:posOffset>
              </wp:positionV>
              <wp:extent cx="7513955" cy="10734275"/>
              <wp:effectExtent l="0" t="0" r="0" b="0"/>
              <wp:wrapNone/>
              <wp:docPr id="60" name="Picture 6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hap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16938" cy="10738536"/>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1" w:author="Dilip Kumar" w:date="2021-09-25T13:02:00Z">
        <w:del w:id="2" w:author="Jaideep Kumar" w:date="2021-09-26T21:24:00Z">
          <w:r w:rsidR="000D20E5" w:rsidRPr="00317B3D" w:rsidDel="000D20E5">
            <w:rPr>
              <w:noProof/>
            </w:rPr>
            <w:drawing>
              <wp:anchor distT="0" distB="0" distL="114300" distR="114300" simplePos="0" relativeHeight="252331008" behindDoc="0" locked="0" layoutInCell="1" allowOverlap="1" wp14:anchorId="5B36FD7D" wp14:editId="3E3B95A9">
                <wp:simplePos x="0" y="0"/>
                <wp:positionH relativeFrom="column">
                  <wp:posOffset>4373245</wp:posOffset>
                </wp:positionH>
                <wp:positionV relativeFrom="paragraph">
                  <wp:posOffset>-325120</wp:posOffset>
                </wp:positionV>
                <wp:extent cx="2081530" cy="652780"/>
                <wp:effectExtent l="0" t="0" r="0" b="0"/>
                <wp:wrapNone/>
                <wp:docPr id="144" name="Picture 14" descr="Logo&#10;&#10;Description automatically generated">
                  <a:extLst xmlns:a="http://schemas.openxmlformats.org/drawingml/2006/main">
                    <a:ext uri="{FF2B5EF4-FFF2-40B4-BE49-F238E27FC236}">
                      <a16:creationId xmlns:a16="http://schemas.microsoft.com/office/drawing/2014/main" id="{7D22DBF9-3818-4AB4-9481-66E8A40078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 descr="Logo&#10;&#10;Description automatically generated">
                          <a:extLst>
                            <a:ext uri="{FF2B5EF4-FFF2-40B4-BE49-F238E27FC236}">
                              <a16:creationId xmlns:a16="http://schemas.microsoft.com/office/drawing/2014/main" id="{7D22DBF9-3818-4AB4-9481-66E8A4007888}"/>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81530" cy="652780"/>
                        </a:xfrm>
                        <a:prstGeom prst="rect">
                          <a:avLst/>
                        </a:prstGeom>
                      </pic:spPr>
                    </pic:pic>
                  </a:graphicData>
                </a:graphic>
              </wp:anchor>
            </w:drawing>
          </w:r>
        </w:del>
      </w:ins>
      <w:del w:id="3" w:author="Dilip Kumar" w:date="2021-09-25T12:57:00Z">
        <w:r w:rsidR="00040724" w:rsidRPr="00B02181" w:rsidDel="00B80E22">
          <w:rPr>
            <w:noProof/>
          </w:rPr>
          <w:drawing>
            <wp:anchor distT="0" distB="0" distL="114300" distR="114300" simplePos="0" relativeHeight="251657215" behindDoc="1" locked="0" layoutInCell="1" allowOverlap="1" wp14:anchorId="105E3B7D" wp14:editId="13855EDE">
              <wp:simplePos x="0" y="0"/>
              <wp:positionH relativeFrom="page">
                <wp:align>right</wp:align>
              </wp:positionH>
              <wp:positionV relativeFrom="paragraph">
                <wp:posOffset>-1101724</wp:posOffset>
              </wp:positionV>
              <wp:extent cx="10685145" cy="10668000"/>
              <wp:effectExtent l="0" t="0" r="1905"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685145" cy="10668000"/>
                      </a:xfrm>
                      <a:prstGeom prst="rect">
                        <a:avLst/>
                      </a:prstGeom>
                      <a:noFill/>
                      <a:ln>
                        <a:noFill/>
                      </a:ln>
                    </pic:spPr>
                  </pic:pic>
                </a:graphicData>
              </a:graphic>
              <wp14:sizeRelH relativeFrom="margin">
                <wp14:pctWidth>0</wp14:pctWidth>
              </wp14:sizeRelH>
              <wp14:sizeRelV relativeFrom="margin">
                <wp14:pctHeight>0</wp14:pctHeight>
              </wp14:sizeRelV>
            </wp:anchor>
          </w:drawing>
        </w:r>
      </w:del>
      <w:del w:id="4" w:author="Jaideep Kumar" w:date="2021-09-26T21:24:00Z">
        <w:r w:rsidR="006D0FD0" w:rsidDel="000D20E5">
          <w:rPr>
            <w:b/>
            <w:noProof/>
            <w:sz w:val="40"/>
            <w:szCs w:val="40"/>
          </w:rPr>
          <w:drawing>
            <wp:anchor distT="0" distB="0" distL="114300" distR="114300" simplePos="0" relativeHeight="252096512" behindDoc="0" locked="0" layoutInCell="1" allowOverlap="1" wp14:anchorId="21AA6E7E" wp14:editId="63C792E0">
              <wp:simplePos x="0" y="0"/>
              <wp:positionH relativeFrom="margin">
                <wp:align>right</wp:align>
              </wp:positionH>
              <wp:positionV relativeFrom="paragraph">
                <wp:posOffset>-321118</wp:posOffset>
              </wp:positionV>
              <wp:extent cx="2187897" cy="664459"/>
              <wp:effectExtent l="0" t="0" r="3175" b="254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87897" cy="664459"/>
                      </a:xfrm>
                      <a:prstGeom prst="rect">
                        <a:avLst/>
                      </a:prstGeom>
                      <a:noFill/>
                      <a:ln>
                        <a:noFill/>
                      </a:ln>
                    </pic:spPr>
                  </pic:pic>
                </a:graphicData>
              </a:graphic>
              <wp14:sizeRelH relativeFrom="margin">
                <wp14:pctWidth>0</wp14:pctWidth>
              </wp14:sizeRelH>
              <wp14:sizeRelV relativeFrom="margin">
                <wp14:pctHeight>0</wp14:pctHeight>
              </wp14:sizeRelV>
            </wp:anchor>
          </w:drawing>
        </w:r>
      </w:del>
      <w:r w:rsidR="00A14586">
        <w:t xml:space="preserve">                                                                                                                                                                           </w:t>
      </w:r>
    </w:p>
    <w:p w14:paraId="6272E95D" w14:textId="4FDB2684" w:rsidR="00A14586" w:rsidRDefault="00A14586" w:rsidP="00A14586">
      <w:bookmarkStart w:id="5" w:name="_Hlk83652409"/>
      <w:bookmarkEnd w:id="5"/>
    </w:p>
    <w:p w14:paraId="74DA861F" w14:textId="1008226F" w:rsidR="00A14586" w:rsidRDefault="00A14586" w:rsidP="00A14586">
      <w:r>
        <w:t xml:space="preserve">                                                                                                                                                                          </w:t>
      </w:r>
    </w:p>
    <w:p w14:paraId="4AEE6C61" w14:textId="0C8872FD" w:rsidR="00A14586" w:rsidRDefault="00A14586" w:rsidP="0068477D">
      <w:pPr>
        <w:pStyle w:val="BodyText"/>
        <w:rPr>
          <w:b/>
        </w:rPr>
      </w:pPr>
    </w:p>
    <w:p w14:paraId="13C77016" w14:textId="52576B3E" w:rsidR="00A14586" w:rsidRDefault="00A14586" w:rsidP="0068477D">
      <w:pPr>
        <w:pStyle w:val="BodyText"/>
        <w:rPr>
          <w:b/>
        </w:rPr>
      </w:pPr>
    </w:p>
    <w:p w14:paraId="284B3B06" w14:textId="20A12F08" w:rsidR="00A14586" w:rsidRDefault="005858C1" w:rsidP="0068477D">
      <w:pPr>
        <w:pStyle w:val="BodyText"/>
        <w:rPr>
          <w:b/>
        </w:rPr>
      </w:pPr>
      <w:r>
        <w:rPr>
          <w:noProof/>
        </w:rPr>
        <w:pict w14:anchorId="2398311F">
          <v:line id="Straight Connector 137" o:spid="_x0000_s1780" style="position:absolute;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59.5pt" to="500.25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" strokecolor="black [3200]" strokeweight=".5pt">
            <v:stroke joinstyle="miter"/>
          </v:line>
        </w:pict>
      </w:r>
      <w:r>
        <w:rPr>
          <w:noProof/>
        </w:rPr>
        <w:pict w14:anchorId="1D313FB7">
          <v:shapetype id="_x0000_t202" coordsize="21600,21600" o:spt="202" path="m,l,21600r21600,l21600,xe">
            <v:stroke joinstyle="miter"/>
            <v:path gradientshapeok="t" o:connecttype="rect"/>
          </v:shapetype>
          <v:shape id="Text Box 2" o:spid="_x0000_s1779" type="#_x0000_t202" style="position:absolute;margin-left:0;margin-top:27.35pt;width:546.65pt;height:194.25pt;z-index:25209446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" filled="f" stroked="f">
            <v:textbox>
              <w:txbxContent>
                <w:p w14:paraId="10CC66B5" w14:textId="28ED2F11" w:rsidR="003B6E86" w:rsidRPr="00B80E22" w:rsidRDefault="003B6E86" w:rsidP="00040724">
                  <w:pPr>
                    <w:spacing w:after="0"/>
                    <w:jc w:val="center"/>
                    <w:rPr>
                      <w:b/>
                      <w:bCs/>
                      <w:color w:val="404040" w:themeColor="text1" w:themeTint="BF"/>
                      <w:sz w:val="68"/>
                      <w:szCs w:val="68"/>
                      <w:rPrChange w:id="6" w:author="Dilip Kumar" w:date="2021-09-25T12:59:00Z">
                        <w:rPr>
                          <w:b/>
                          <w:bCs/>
                          <w:color w:val="FFFFFF" w:themeColor="background1"/>
                          <w:sz w:val="72"/>
                          <w:szCs w:val="72"/>
                        </w:rPr>
                      </w:rPrChange>
                    </w:rPr>
                  </w:pPr>
                  <w:r w:rsidRPr="00B80E22">
                    <w:rPr>
                      <w:b/>
                      <w:bCs/>
                      <w:color w:val="404040" w:themeColor="text1" w:themeTint="BF"/>
                      <w:sz w:val="68"/>
                      <w:szCs w:val="68"/>
                      <w:rPrChange w:id="7" w:author="Dilip Kumar" w:date="2021-09-25T12:59:00Z">
                        <w:rPr>
                          <w:b/>
                          <w:bCs/>
                          <w:color w:val="FFFFFF" w:themeColor="background1"/>
                          <w:sz w:val="72"/>
                          <w:szCs w:val="72"/>
                        </w:rPr>
                      </w:rPrChange>
                    </w:rPr>
                    <w:t xml:space="preserve">GLOBAL </w:t>
                  </w:r>
                  <w:r w:rsidR="00F615C8" w:rsidRPr="00B80E22">
                    <w:rPr>
                      <w:b/>
                      <w:bCs/>
                      <w:color w:val="404040" w:themeColor="text1" w:themeTint="BF"/>
                      <w:sz w:val="68"/>
                      <w:szCs w:val="68"/>
                      <w:rPrChange w:id="8" w:author="Dilip Kumar" w:date="2021-09-25T12:59:00Z">
                        <w:rPr>
                          <w:b/>
                          <w:bCs/>
                          <w:color w:val="FFFFFF" w:themeColor="background1"/>
                          <w:sz w:val="72"/>
                          <w:szCs w:val="72"/>
                        </w:rPr>
                      </w:rPrChange>
                    </w:rPr>
                    <w:t>EPOXY</w:t>
                  </w:r>
                </w:p>
                <w:p w14:paraId="0C8CFAEF" w14:textId="77777777" w:rsidR="003B6E86" w:rsidRPr="00B80E22" w:rsidRDefault="003B6E86" w:rsidP="00040724">
                  <w:pPr>
                    <w:spacing w:after="0"/>
                    <w:jc w:val="center"/>
                    <w:rPr>
                      <w:b/>
                      <w:bCs/>
                      <w:color w:val="404040" w:themeColor="text1" w:themeTint="BF"/>
                      <w:sz w:val="68"/>
                      <w:szCs w:val="68"/>
                      <w:rPrChange w:id="9" w:author="Dilip Kumar" w:date="2021-09-25T12:59:00Z">
                        <w:rPr>
                          <w:b/>
                          <w:bCs/>
                          <w:color w:val="FFFFFF" w:themeColor="background1"/>
                          <w:sz w:val="72"/>
                          <w:szCs w:val="72"/>
                        </w:rPr>
                      </w:rPrChange>
                    </w:rPr>
                  </w:pPr>
                  <w:r w:rsidRPr="00B80E22">
                    <w:rPr>
                      <w:b/>
                      <w:bCs/>
                      <w:color w:val="404040" w:themeColor="text1" w:themeTint="BF"/>
                      <w:sz w:val="68"/>
                      <w:szCs w:val="68"/>
                      <w:rPrChange w:id="10" w:author="Dilip Kumar" w:date="2021-09-25T12:59:00Z">
                        <w:rPr>
                          <w:b/>
                          <w:bCs/>
                          <w:color w:val="FFFFFF" w:themeColor="background1"/>
                          <w:sz w:val="72"/>
                          <w:szCs w:val="72"/>
                        </w:rPr>
                      </w:rPrChange>
                    </w:rPr>
                    <w:t>RESIN MARKET</w:t>
                  </w:r>
                </w:p>
                <w:p w14:paraId="178359C0" w14:textId="77777777" w:rsidR="003B6E86" w:rsidRPr="00B80E22" w:rsidRDefault="003B6E86" w:rsidP="00040724">
                  <w:pPr>
                    <w:spacing w:after="0"/>
                    <w:jc w:val="center"/>
                    <w:rPr>
                      <w:b/>
                      <w:bCs/>
                      <w:color w:val="404040" w:themeColor="text1" w:themeTint="BF"/>
                      <w:sz w:val="68"/>
                      <w:szCs w:val="68"/>
                      <w:rPrChange w:id="11" w:author="Dilip Kumar" w:date="2021-09-25T12:59:00Z">
                        <w:rPr>
                          <w:b/>
                          <w:bCs/>
                          <w:color w:val="FFFFFF" w:themeColor="background1"/>
                          <w:sz w:val="72"/>
                          <w:szCs w:val="72"/>
                        </w:rPr>
                      </w:rPrChange>
                    </w:rPr>
                  </w:pPr>
                  <w:r w:rsidRPr="00B80E22">
                    <w:rPr>
                      <w:b/>
                      <w:bCs/>
                      <w:color w:val="404040" w:themeColor="text1" w:themeTint="BF"/>
                      <w:sz w:val="68"/>
                      <w:szCs w:val="68"/>
                      <w:rPrChange w:id="12" w:author="Dilip Kumar" w:date="2021-09-25T12:59:00Z">
                        <w:rPr>
                          <w:b/>
                          <w:bCs/>
                          <w:color w:val="FFFFFF" w:themeColor="background1"/>
                          <w:sz w:val="72"/>
                          <w:szCs w:val="72"/>
                        </w:rPr>
                      </w:rPrChange>
                    </w:rPr>
                    <w:t>FORECAST &amp; OPPORTUNITIES, 2030</w:t>
                  </w:r>
                </w:p>
                <w:p w14:paraId="6EC40F98" w14:textId="1C5CE75F" w:rsidR="00932517" w:rsidRPr="00B80E22" w:rsidRDefault="00932517" w:rsidP="00040724">
                  <w:pPr>
                    <w:spacing w:after="0"/>
                    <w:jc w:val="center"/>
                    <w:rPr>
                      <w:color w:val="404040" w:themeColor="text1" w:themeTint="BF"/>
                      <w:sz w:val="68"/>
                      <w:szCs w:val="68"/>
                      <w:rPrChange w:id="13" w:author="Dilip Kumar" w:date="2021-09-25T12:59:00Z">
                        <w:rPr>
                          <w:sz w:val="28"/>
                          <w:szCs w:val="28"/>
                        </w:rPr>
                      </w:rPrChange>
                    </w:rPr>
                  </w:pPr>
                </w:p>
              </w:txbxContent>
            </v:textbox>
            <w10:wrap type="square" anchorx="page"/>
          </v:shape>
        </w:pict>
      </w:r>
    </w:p>
    <w:p w14:paraId="54EAB2D2" w14:textId="63568784" w:rsidR="00C0308C" w:rsidRDefault="005858C1" w:rsidP="0068477D">
      <w:pPr>
        <w:pStyle w:val="BodyText"/>
        <w:rPr>
          <w:b/>
        </w:rPr>
      </w:pPr>
      <w:r>
        <w:rPr>
          <w:noProof/>
        </w:rPr>
        <w:pict w14:anchorId="0253C919">
          <v:shape id="TextBox 12" o:spid="_x0000_s1778" type="#_x0000_t202" style="position:absolute;margin-left:0;margin-top:222.8pt;width:245.6pt;height:19.35pt;z-index:25210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" filled="f" stroked="f">
            <v:textbox style="mso-fit-shape-to-text:t">
              <w:txbxContent>
                <w:p w14:paraId="019D42F6" w14:textId="635A0C30" w:rsidR="00CB0FBC" w:rsidRPr="00B80E22" w:rsidRDefault="00CB0FBC" w:rsidP="00CB0FBC">
                  <w:pPr>
                    <w:rPr>
                      <w:rFonts w:ascii="Arial" w:eastAsia="Verdana" w:hAnsi="Arial" w:cs="Arial"/>
                      <w:b/>
                      <w:bCs/>
                      <w:color w:val="404040" w:themeColor="text1" w:themeTint="BF"/>
                      <w:spacing w:val="60"/>
                      <w:kern w:val="24"/>
                      <w:sz w:val="20"/>
                      <w:szCs w:val="20"/>
                      <w:rPrChange w:id="14" w:author="Dilip Kumar" w:date="2021-09-25T13:00:00Z">
                        <w:rPr>
                          <w:rFonts w:ascii="Arial" w:eastAsia="Verdana" w:hAnsi="Arial" w:cs="Arial"/>
                          <w:b/>
                          <w:bCs/>
                          <w:color w:val="FFFFFF" w:themeColor="background1"/>
                          <w:spacing w:val="60"/>
                          <w:kern w:val="24"/>
                          <w:sz w:val="20"/>
                          <w:szCs w:val="20"/>
                        </w:rPr>
                      </w:rPrChange>
                    </w:rPr>
                  </w:pPr>
                  <w:r w:rsidRPr="00B80E22">
                    <w:rPr>
                      <w:rFonts w:ascii="Arial" w:eastAsia="Verdana" w:hAnsi="Arial" w:cs="Arial"/>
                      <w:b/>
                      <w:bCs/>
                      <w:color w:val="404040" w:themeColor="text1" w:themeTint="BF"/>
                      <w:spacing w:val="60"/>
                      <w:kern w:val="24"/>
                      <w:sz w:val="20"/>
                      <w:szCs w:val="20"/>
                      <w:rPrChange w:id="15" w:author="Dilip Kumar" w:date="2021-09-25T13:00:00Z">
                        <w:rPr>
                          <w:rFonts w:ascii="Arial" w:eastAsia="Verdana" w:hAnsi="Arial" w:cs="Arial"/>
                          <w:b/>
                          <w:bCs/>
                          <w:color w:val="FFFFFF" w:themeColor="background1"/>
                          <w:spacing w:val="60"/>
                          <w:kern w:val="24"/>
                          <w:sz w:val="20"/>
                          <w:szCs w:val="20"/>
                        </w:rPr>
                      </w:rPrChange>
                    </w:rPr>
                    <w:t xml:space="preserve">PUBLISHED: </w:t>
                  </w:r>
                  <w:r w:rsidR="0060300B" w:rsidRPr="00B80E22">
                    <w:rPr>
                      <w:rFonts w:ascii="Arial" w:eastAsia="Verdana" w:hAnsi="Arial" w:cs="Arial"/>
                      <w:b/>
                      <w:bCs/>
                      <w:color w:val="404040" w:themeColor="text1" w:themeTint="BF"/>
                      <w:spacing w:val="60"/>
                      <w:kern w:val="24"/>
                      <w:sz w:val="20"/>
                      <w:szCs w:val="20"/>
                      <w:rPrChange w:id="16" w:author="Dilip Kumar" w:date="2021-09-25T13:00:00Z">
                        <w:rPr>
                          <w:rFonts w:ascii="Arial" w:eastAsia="Verdana" w:hAnsi="Arial" w:cs="Arial"/>
                          <w:b/>
                          <w:bCs/>
                          <w:color w:val="FFFFFF" w:themeColor="background1"/>
                          <w:spacing w:val="60"/>
                          <w:kern w:val="24"/>
                          <w:sz w:val="20"/>
                          <w:szCs w:val="20"/>
                        </w:rPr>
                      </w:rPrChange>
                    </w:rPr>
                    <w:t>September</w:t>
                  </w:r>
                  <w:r w:rsidR="00A05C8F" w:rsidRPr="00B80E22">
                    <w:rPr>
                      <w:rFonts w:ascii="Arial" w:eastAsia="Verdana" w:hAnsi="Arial" w:cs="Arial"/>
                      <w:b/>
                      <w:bCs/>
                      <w:color w:val="404040" w:themeColor="text1" w:themeTint="BF"/>
                      <w:spacing w:val="60"/>
                      <w:kern w:val="24"/>
                      <w:sz w:val="20"/>
                      <w:szCs w:val="20"/>
                      <w:rPrChange w:id="17" w:author="Dilip Kumar" w:date="2021-09-25T13:00:00Z">
                        <w:rPr>
                          <w:rFonts w:ascii="Arial" w:eastAsia="Verdana" w:hAnsi="Arial" w:cs="Arial"/>
                          <w:b/>
                          <w:bCs/>
                          <w:color w:val="FFFFFF" w:themeColor="background1"/>
                          <w:spacing w:val="60"/>
                          <w:kern w:val="24"/>
                          <w:sz w:val="20"/>
                          <w:szCs w:val="20"/>
                        </w:rPr>
                      </w:rPrChange>
                    </w:rPr>
                    <w:t xml:space="preserve"> 2021</w:t>
                  </w:r>
                </w:p>
              </w:txbxContent>
            </v:textbox>
          </v:shape>
        </w:pict>
      </w:r>
    </w:p>
    <w:p w14:paraId="6ACD5315" w14:textId="48ACA823" w:rsidR="00C0308C" w:rsidRDefault="00C0308C" w:rsidP="0068477D">
      <w:pPr>
        <w:pStyle w:val="BodyText"/>
        <w:rPr>
          <w:b/>
        </w:rPr>
      </w:pPr>
    </w:p>
    <w:p w14:paraId="30454452" w14:textId="765E7309" w:rsidR="00C0308C" w:rsidRDefault="005858C1" w:rsidP="0068477D">
      <w:pPr>
        <w:pStyle w:val="BodyText"/>
        <w:rPr>
          <w:b/>
        </w:rPr>
      </w:pPr>
      <w:r>
        <w:rPr>
          <w:noProof/>
        </w:rPr>
        <w:pict w14:anchorId="3D941E62">
          <v:line id="Straight Connector 13" o:spid="_x0000_s1777" style="position:absolute;z-index:252099584;visibility:visible;mso-wrap-style:square;mso-wrap-distance-left:9pt;mso-wrap-distance-top:0;mso-wrap-distance-right:9pt;mso-wrap-distance-bottom:0;mso-position-horizontal:absolute;mso-position-horizontal-relative:margin;mso-position-vertical:absolute;mso-position-vertical-relative:text" from="5.2pt,4.3pt" to="284.2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" strokecolor="black [3200]" strokeweight=".5pt">
            <v:stroke joinstyle="miter"/>
            <o:lock v:ext="edit" shapetype="f"/>
            <w10:wrap anchorx="margin"/>
          </v:line>
        </w:pict>
      </w:r>
      <w:r>
        <w:rPr>
          <w:noProof/>
        </w:rPr>
        <w:pict w14:anchorId="3A116DA6">
          <v:shape id="TextBox 11" o:spid="_x0000_s1776" type="#_x0000_t202" style="position:absolute;margin-left:-.95pt;margin-top:4.3pt;width:353.7pt;height:19.35pt;z-index:25209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" filled="f" stroked="f">
            <v:textbox style="mso-fit-shape-to-text:t">
              <w:txbxContent>
                <w:p w14:paraId="01C893D7" w14:textId="0097D50A" w:rsidR="001B02CD" w:rsidRPr="00B80E22" w:rsidRDefault="001B02CD" w:rsidP="001B02CD">
                  <w:pPr>
                    <w:rPr>
                      <w:rFonts w:ascii="Arial" w:eastAsia="Verdana" w:hAnsi="Arial" w:cs="Arial"/>
                      <w:b/>
                      <w:bCs/>
                      <w:color w:val="404040" w:themeColor="text1" w:themeTint="BF"/>
                      <w:spacing w:val="60"/>
                      <w:kern w:val="24"/>
                      <w:sz w:val="18"/>
                      <w:szCs w:val="18"/>
                      <w:rPrChange w:id="18" w:author="Dilip Kumar" w:date="2021-09-25T12:59:00Z">
                        <w:rPr>
                          <w:rFonts w:ascii="Arial" w:eastAsia="Verdana" w:hAnsi="Arial" w:cs="Arial"/>
                          <w:b/>
                          <w:bCs/>
                          <w:color w:val="FFFFFF" w:themeColor="background1"/>
                          <w:spacing w:val="60"/>
                          <w:kern w:val="24"/>
                          <w:sz w:val="18"/>
                          <w:szCs w:val="18"/>
                        </w:rPr>
                      </w:rPrChange>
                    </w:rPr>
                  </w:pPr>
                  <w:r w:rsidRPr="00B80E22">
                    <w:rPr>
                      <w:rFonts w:ascii="Arial" w:eastAsia="Verdana" w:hAnsi="Arial" w:cs="Arial"/>
                      <w:b/>
                      <w:bCs/>
                      <w:color w:val="404040" w:themeColor="text1" w:themeTint="BF"/>
                      <w:spacing w:val="60"/>
                      <w:kern w:val="24"/>
                      <w:sz w:val="18"/>
                      <w:szCs w:val="18"/>
                      <w:rPrChange w:id="19" w:author="Dilip Kumar" w:date="2021-09-25T12:59:00Z">
                        <w:rPr>
                          <w:rFonts w:ascii="Arial" w:eastAsia="Verdana" w:hAnsi="Arial" w:cs="Arial"/>
                          <w:b/>
                          <w:bCs/>
                          <w:color w:val="FFFFFF" w:themeColor="background1"/>
                          <w:spacing w:val="60"/>
                          <w:kern w:val="24"/>
                          <w:sz w:val="18"/>
                          <w:szCs w:val="18"/>
                        </w:rPr>
                      </w:rPrChange>
                    </w:rPr>
                    <w:t xml:space="preserve">MARKET </w:t>
                  </w:r>
                  <w:r w:rsidRPr="00B80E22">
                    <w:rPr>
                      <w:rFonts w:ascii="Arial" w:eastAsia="Verdana" w:hAnsi="Arial" w:cs="Arial"/>
                      <w:b/>
                      <w:bCs/>
                      <w:color w:val="404040" w:themeColor="text1" w:themeTint="BF"/>
                      <w:spacing w:val="60"/>
                      <w:kern w:val="24"/>
                      <w:sz w:val="20"/>
                      <w:szCs w:val="20"/>
                      <w:rPrChange w:id="20" w:author="Dilip Kumar" w:date="2021-09-25T12:59:00Z">
                        <w:rPr>
                          <w:rFonts w:ascii="Arial" w:eastAsia="Verdana" w:hAnsi="Arial" w:cs="Arial"/>
                          <w:b/>
                          <w:bCs/>
                          <w:color w:val="FFFFFF" w:themeColor="background1"/>
                          <w:spacing w:val="60"/>
                          <w:kern w:val="24"/>
                          <w:sz w:val="20"/>
                          <w:szCs w:val="20"/>
                        </w:rPr>
                      </w:rPrChange>
                    </w:rPr>
                    <w:t>INTELLIGENCE</w:t>
                  </w:r>
                  <w:r w:rsidRPr="00B80E22">
                    <w:rPr>
                      <w:rFonts w:ascii="Arial" w:eastAsia="Verdana" w:hAnsi="Arial" w:cs="Arial"/>
                      <w:b/>
                      <w:bCs/>
                      <w:color w:val="404040" w:themeColor="text1" w:themeTint="BF"/>
                      <w:spacing w:val="60"/>
                      <w:kern w:val="24"/>
                      <w:sz w:val="18"/>
                      <w:szCs w:val="18"/>
                      <w:rPrChange w:id="21" w:author="Dilip Kumar" w:date="2021-09-25T12:59:00Z">
                        <w:rPr>
                          <w:rFonts w:ascii="Arial" w:eastAsia="Verdana" w:hAnsi="Arial" w:cs="Arial"/>
                          <w:b/>
                          <w:bCs/>
                          <w:color w:val="FFFFFF" w:themeColor="background1"/>
                          <w:spacing w:val="60"/>
                          <w:kern w:val="24"/>
                          <w:sz w:val="18"/>
                          <w:szCs w:val="18"/>
                        </w:rPr>
                      </w:rPrChange>
                    </w:rPr>
                    <w:t>. CONSULTING</w:t>
                  </w:r>
                </w:p>
              </w:txbxContent>
            </v:textbox>
          </v:shape>
        </w:pict>
      </w:r>
    </w:p>
    <w:p w14:paraId="7456E9ED" w14:textId="141B23C0" w:rsidR="00C0308C" w:rsidRDefault="00C0308C" w:rsidP="0068477D">
      <w:pPr>
        <w:pStyle w:val="BodyText"/>
        <w:rPr>
          <w:b/>
        </w:rPr>
      </w:pPr>
    </w:p>
    <w:p w14:paraId="0492EEC3" w14:textId="5EC55728" w:rsidR="00C0308C" w:rsidRDefault="00C0308C" w:rsidP="0068477D">
      <w:pPr>
        <w:pStyle w:val="BodyText"/>
        <w:rPr>
          <w:b/>
        </w:rPr>
      </w:pPr>
    </w:p>
    <w:p w14:paraId="57CD13CF" w14:textId="0AE825C7" w:rsidR="00C0308C" w:rsidRDefault="00C0308C" w:rsidP="0068477D">
      <w:pPr>
        <w:pStyle w:val="BodyText"/>
        <w:rPr>
          <w:b/>
        </w:rPr>
      </w:pPr>
      <w:bookmarkStart w:id="22" w:name="_Hlk82083980"/>
      <w:bookmarkEnd w:id="22"/>
    </w:p>
    <w:p w14:paraId="02FD89F8" w14:textId="66BFB614" w:rsidR="00C0308C" w:rsidRDefault="00C0308C" w:rsidP="0068477D">
      <w:pPr>
        <w:pStyle w:val="BodyText"/>
        <w:rPr>
          <w:b/>
        </w:rPr>
      </w:pPr>
    </w:p>
    <w:p w14:paraId="22CA7B21" w14:textId="000A0AAA" w:rsidR="00C0308C" w:rsidRDefault="00B80E22" w:rsidP="0068477D">
      <w:pPr>
        <w:pStyle w:val="BodyText"/>
        <w:rPr>
          <w:b/>
        </w:rPr>
      </w:pPr>
      <w:del w:id="23" w:author="Dilip Kumar" w:date="2021-09-25T12:57:00Z">
        <w:r w:rsidRPr="00B02181" w:rsidDel="00B80E22">
          <w:rPr>
            <w:noProof/>
          </w:rPr>
          <w:drawing>
            <wp:anchor distT="0" distB="0" distL="114300" distR="114300" simplePos="0" relativeHeight="252092416" behindDoc="0" locked="0" layoutInCell="1" allowOverlap="1" wp14:anchorId="6F060E23" wp14:editId="07A609FD">
              <wp:simplePos x="0" y="0"/>
              <wp:positionH relativeFrom="column">
                <wp:posOffset>3543300</wp:posOffset>
              </wp:positionH>
              <wp:positionV relativeFrom="paragraph">
                <wp:posOffset>175260</wp:posOffset>
              </wp:positionV>
              <wp:extent cx="3132455" cy="2181860"/>
              <wp:effectExtent l="38100" t="38100" r="86995" b="10414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32455" cy="2181860"/>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B02181" w:rsidDel="00B80E22">
          <w:rPr>
            <w:noProof/>
          </w:rPr>
          <w:drawing>
            <wp:anchor distT="0" distB="0" distL="114300" distR="114300" simplePos="0" relativeHeight="252090368" behindDoc="0" locked="0" layoutInCell="1" allowOverlap="1" wp14:anchorId="673428A2" wp14:editId="07D9EF94">
              <wp:simplePos x="0" y="0"/>
              <wp:positionH relativeFrom="column">
                <wp:posOffset>-800100</wp:posOffset>
              </wp:positionH>
              <wp:positionV relativeFrom="paragraph">
                <wp:posOffset>222885</wp:posOffset>
              </wp:positionV>
              <wp:extent cx="3457575" cy="2143760"/>
              <wp:effectExtent l="38100" t="38100" r="104775" b="10414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57575" cy="2143760"/>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del>
    </w:p>
    <w:p w14:paraId="21AF8C54" w14:textId="5AFFDD0E" w:rsidR="00C0308C" w:rsidRDefault="00471D9E" w:rsidP="0068477D">
      <w:pPr>
        <w:pStyle w:val="BodyText"/>
        <w:rPr>
          <w:b/>
        </w:rPr>
      </w:pPr>
      <w:del w:id="24" w:author="Dilip Kumar" w:date="2021-09-25T12:57:00Z">
        <w:r w:rsidRPr="00B02181" w:rsidDel="00B80E22">
          <w:rPr>
            <w:noProof/>
          </w:rPr>
          <w:drawing>
            <wp:anchor distT="0" distB="0" distL="114300" distR="114300" simplePos="0" relativeHeight="252091392" behindDoc="0" locked="0" layoutInCell="1" allowOverlap="1" wp14:anchorId="62DAB5CA" wp14:editId="4EC8AAE0">
              <wp:simplePos x="0" y="0"/>
              <wp:positionH relativeFrom="column">
                <wp:posOffset>2105025</wp:posOffset>
              </wp:positionH>
              <wp:positionV relativeFrom="paragraph">
                <wp:posOffset>9525</wp:posOffset>
              </wp:positionV>
              <wp:extent cx="3324225" cy="2172335"/>
              <wp:effectExtent l="38100" t="38100" r="104775" b="94615"/>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24225" cy="217233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del>
    </w:p>
    <w:p w14:paraId="366367B2" w14:textId="401F4497" w:rsidR="00C0308C" w:rsidRDefault="00C0308C" w:rsidP="0068477D">
      <w:pPr>
        <w:pStyle w:val="BodyText"/>
        <w:rPr>
          <w:b/>
        </w:rPr>
      </w:pPr>
    </w:p>
    <w:p w14:paraId="4468AB34" w14:textId="00C8B4E0" w:rsidR="00C0308C" w:rsidRDefault="00C0308C" w:rsidP="0068477D">
      <w:pPr>
        <w:pStyle w:val="BodyText"/>
        <w:rPr>
          <w:b/>
        </w:rPr>
      </w:pPr>
    </w:p>
    <w:p w14:paraId="11656604" w14:textId="00A5626C" w:rsidR="00C0308C" w:rsidRDefault="00C0308C" w:rsidP="0068477D">
      <w:pPr>
        <w:pStyle w:val="BodyText"/>
        <w:rPr>
          <w:b/>
        </w:rPr>
      </w:pPr>
    </w:p>
    <w:p w14:paraId="09B6516D" w14:textId="267B1A37" w:rsidR="00C0308C" w:rsidRDefault="00C0308C" w:rsidP="0068477D">
      <w:pPr>
        <w:pStyle w:val="BodyText"/>
        <w:rPr>
          <w:b/>
        </w:rPr>
      </w:pPr>
    </w:p>
    <w:p w14:paraId="6DB37F43" w14:textId="3C215CFF" w:rsidR="00C0308C" w:rsidRDefault="00C0308C" w:rsidP="0068477D">
      <w:pPr>
        <w:pStyle w:val="BodyText"/>
        <w:rPr>
          <w:b/>
        </w:rPr>
      </w:pPr>
    </w:p>
    <w:p w14:paraId="4163F0A5" w14:textId="10A48284" w:rsidR="00C0308C" w:rsidRDefault="00C0308C" w:rsidP="0068477D">
      <w:pPr>
        <w:pStyle w:val="BodyText"/>
        <w:rPr>
          <w:b/>
        </w:rPr>
      </w:pPr>
    </w:p>
    <w:p w14:paraId="3C7873C0" w14:textId="0E13CF23" w:rsidR="00C0308C" w:rsidRDefault="00C0308C" w:rsidP="0068477D">
      <w:pPr>
        <w:pStyle w:val="BodyText"/>
        <w:rPr>
          <w:b/>
        </w:rPr>
      </w:pPr>
    </w:p>
    <w:p w14:paraId="5138641E" w14:textId="003ED173" w:rsidR="00C0308C" w:rsidRDefault="00C0308C" w:rsidP="0068477D">
      <w:pPr>
        <w:pStyle w:val="BodyText"/>
        <w:rPr>
          <w:b/>
        </w:rPr>
      </w:pPr>
    </w:p>
    <w:p w14:paraId="08CE473F" w14:textId="164E565C" w:rsidR="00C0308C" w:rsidRDefault="00C0308C" w:rsidP="0068477D">
      <w:pPr>
        <w:pStyle w:val="BodyText"/>
        <w:rPr>
          <w:b/>
        </w:rPr>
      </w:pPr>
    </w:p>
    <w:p w14:paraId="69B90AA0" w14:textId="300ADAAF" w:rsidR="00C0308C" w:rsidRDefault="00C0308C" w:rsidP="0068477D">
      <w:pPr>
        <w:pStyle w:val="BodyText"/>
        <w:rPr>
          <w:b/>
        </w:rPr>
      </w:pPr>
    </w:p>
    <w:p w14:paraId="61B2EC77" w14:textId="270F2738" w:rsidR="00932517" w:rsidRDefault="00932517" w:rsidP="00522867">
      <w:pPr>
        <w:pStyle w:val="BodyText"/>
        <w:jc w:val="center"/>
        <w:rPr>
          <w:b/>
          <w:sz w:val="40"/>
          <w:szCs w:val="40"/>
        </w:rPr>
      </w:pPr>
    </w:p>
    <w:p w14:paraId="65F776EC" w14:textId="128E0FF2" w:rsidR="00932517" w:rsidRDefault="00932517" w:rsidP="00522867">
      <w:pPr>
        <w:pStyle w:val="BodyText"/>
        <w:jc w:val="center"/>
        <w:rPr>
          <w:b/>
          <w:sz w:val="40"/>
          <w:szCs w:val="40"/>
        </w:rPr>
      </w:pPr>
    </w:p>
    <w:p w14:paraId="73BB2636" w14:textId="2C09592C" w:rsidR="00932517" w:rsidRDefault="00932517" w:rsidP="00522867">
      <w:pPr>
        <w:pStyle w:val="BodyText"/>
        <w:jc w:val="center"/>
        <w:rPr>
          <w:b/>
          <w:sz w:val="40"/>
          <w:szCs w:val="40"/>
        </w:rPr>
      </w:pPr>
    </w:p>
    <w:p w14:paraId="75BD20ED" w14:textId="1538F665" w:rsidR="00932517" w:rsidRDefault="00932517" w:rsidP="00522867">
      <w:pPr>
        <w:pStyle w:val="BodyText"/>
        <w:jc w:val="center"/>
        <w:rPr>
          <w:b/>
          <w:sz w:val="40"/>
          <w:szCs w:val="40"/>
        </w:rPr>
      </w:pPr>
    </w:p>
    <w:p w14:paraId="2282634E" w14:textId="77777777" w:rsidR="00932517" w:rsidRDefault="00932517" w:rsidP="00522867">
      <w:pPr>
        <w:pStyle w:val="BodyText"/>
        <w:jc w:val="center"/>
        <w:rPr>
          <w:b/>
          <w:sz w:val="40"/>
          <w:szCs w:val="40"/>
        </w:rPr>
      </w:pPr>
    </w:p>
    <w:p w14:paraId="1D4F4C18" w14:textId="77777777" w:rsidR="00040724" w:rsidRDefault="00040724" w:rsidP="00522867">
      <w:pPr>
        <w:pStyle w:val="BodyText"/>
        <w:jc w:val="center"/>
        <w:rPr>
          <w:b/>
          <w:sz w:val="40"/>
          <w:szCs w:val="40"/>
        </w:rPr>
      </w:pPr>
      <w:bookmarkStart w:id="25" w:name="_Hlk82606546"/>
    </w:p>
    <w:tbl>
      <w:tblPr>
        <w:tblStyle w:val="TableGrid"/>
        <w:tblW w:w="9587" w:type="dxa"/>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6" w:author="Neeshu Bhadauriya" w:date="2021-09-27T21:51:00Z">
          <w:tblPr>
            <w:tblStyle w:val="TableGrid"/>
            <w:tblW w:w="9587" w:type="dxa"/>
            <w:tblInd w:w="137" w:type="dxa"/>
            <w:tblLook w:val="04A0" w:firstRow="1" w:lastRow="0" w:firstColumn="1" w:lastColumn="0" w:noHBand="0" w:noVBand="1"/>
          </w:tblPr>
        </w:tblPrChange>
      </w:tblPr>
      <w:tblGrid>
        <w:gridCol w:w="706"/>
        <w:gridCol w:w="982"/>
        <w:gridCol w:w="950"/>
        <w:gridCol w:w="1048"/>
        <w:gridCol w:w="4916"/>
        <w:gridCol w:w="985"/>
        <w:tblGridChange w:id="27">
          <w:tblGrid>
            <w:gridCol w:w="706"/>
            <w:gridCol w:w="982"/>
            <w:gridCol w:w="950"/>
            <w:gridCol w:w="1048"/>
            <w:gridCol w:w="4916"/>
            <w:gridCol w:w="985"/>
          </w:tblGrid>
        </w:tblGridChange>
      </w:tblGrid>
      <w:tr w:rsidR="00984BAB" w:rsidRPr="00DA79BC" w14:paraId="3764E7F0" w14:textId="77777777" w:rsidTr="00D32107">
        <w:trPr>
          <w:trHeight w:val="723"/>
          <w:ins w:id="28" w:author="Neeshu Bhadauriya" w:date="2021-09-27T15:14:00Z"/>
          <w:trPrChange w:id="29" w:author="Neeshu Bhadauriya" w:date="2021-09-27T21:51:00Z">
            <w:trPr>
              <w:trHeight w:val="723"/>
            </w:trPr>
          </w:trPrChange>
        </w:trPr>
        <w:tc>
          <w:tcPr>
            <w:tcW w:w="706" w:type="dxa"/>
            <w:tcPrChange w:id="30" w:author="Neeshu Bhadauriya" w:date="2021-09-27T21:51:00Z">
              <w:tcPr>
                <w:tcW w:w="706" w:type="dxa"/>
              </w:tcPr>
            </w:tcPrChange>
          </w:tcPr>
          <w:p w14:paraId="5A43457B" w14:textId="51004C8B" w:rsidR="00A90495" w:rsidRPr="00DA79BC" w:rsidRDefault="00C6069E" w:rsidP="00092529">
            <w:pPr>
              <w:pStyle w:val="BodyText"/>
              <w:jc w:val="center"/>
              <w:rPr>
                <w:ins w:id="31" w:author="Neeshu Bhadauriya" w:date="2021-09-27T15:14:00Z"/>
                <w:b/>
                <w:color w:val="000000" w:themeColor="text1"/>
              </w:rPr>
            </w:pPr>
            <w:bookmarkStart w:id="32" w:name="_Hlk83652540"/>
            <w:ins w:id="33" w:author="Dilip Kumar" w:date="2021-09-25T12:58:00Z">
              <w:r>
                <w:rPr>
                  <w:noProof/>
                </w:rPr>
                <w:lastRenderedPageBreak/>
                <w:drawing>
                  <wp:anchor distT="0" distB="0" distL="114300" distR="114300" simplePos="0" relativeHeight="251654140" behindDoc="0" locked="0" layoutInCell="1" allowOverlap="1" wp14:anchorId="787A7665" wp14:editId="3CE4BE71">
                    <wp:simplePos x="0" y="0"/>
                    <wp:positionH relativeFrom="margin">
                      <wp:posOffset>-711200</wp:posOffset>
                    </wp:positionH>
                    <wp:positionV relativeFrom="paragraph">
                      <wp:posOffset>-11899900</wp:posOffset>
                    </wp:positionV>
                    <wp:extent cx="7514590" cy="10641965"/>
                    <wp:effectExtent l="0" t="0" r="0" b="6985"/>
                    <wp:wrapNone/>
                    <wp:docPr id="84" name="Picture 8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hap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14590" cy="10641965"/>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34" w:author="Neeshu Bhadauriya" w:date="2021-09-27T15:14:00Z">
              <w:r w:rsidR="00A90495" w:rsidRPr="00DA79BC">
                <w:rPr>
                  <w:b/>
                  <w:color w:val="000000" w:themeColor="text1"/>
                </w:rPr>
                <w:t>S. No.</w:t>
              </w:r>
            </w:ins>
          </w:p>
        </w:tc>
        <w:tc>
          <w:tcPr>
            <w:tcW w:w="7896" w:type="dxa"/>
            <w:gridSpan w:val="4"/>
            <w:tcPrChange w:id="35" w:author="Neeshu Bhadauriya" w:date="2021-09-27T21:51:00Z">
              <w:tcPr>
                <w:tcW w:w="7896" w:type="dxa"/>
                <w:gridSpan w:val="4"/>
              </w:tcPr>
            </w:tcPrChange>
          </w:tcPr>
          <w:p w14:paraId="61CD6AC1" w14:textId="77777777" w:rsidR="00A90495" w:rsidRPr="00DA79BC" w:rsidRDefault="00A90495" w:rsidP="00092529">
            <w:pPr>
              <w:pStyle w:val="BodyText"/>
              <w:jc w:val="center"/>
              <w:rPr>
                <w:ins w:id="36" w:author="Neeshu Bhadauriya" w:date="2021-09-27T15:14:00Z"/>
                <w:b/>
                <w:color w:val="000000" w:themeColor="text1"/>
              </w:rPr>
            </w:pPr>
            <w:ins w:id="37" w:author="Neeshu Bhadauriya" w:date="2021-09-27T15:14:00Z">
              <w:r w:rsidRPr="00DA79BC">
                <w:rPr>
                  <w:b/>
                  <w:color w:val="000000" w:themeColor="text1"/>
                </w:rPr>
                <w:t>Contents</w:t>
              </w:r>
            </w:ins>
          </w:p>
        </w:tc>
        <w:tc>
          <w:tcPr>
            <w:tcW w:w="985" w:type="dxa"/>
            <w:tcPrChange w:id="38" w:author="Neeshu Bhadauriya" w:date="2021-09-27T21:51:00Z">
              <w:tcPr>
                <w:tcW w:w="985" w:type="dxa"/>
              </w:tcPr>
            </w:tcPrChange>
          </w:tcPr>
          <w:p w14:paraId="20855D9C" w14:textId="77777777" w:rsidR="00A90495" w:rsidRPr="00DA79BC" w:rsidRDefault="00A90495" w:rsidP="00092529">
            <w:pPr>
              <w:pStyle w:val="BodyText"/>
              <w:jc w:val="center"/>
              <w:rPr>
                <w:ins w:id="39" w:author="Neeshu Bhadauriya" w:date="2021-09-27T15:14:00Z"/>
                <w:b/>
                <w:color w:val="000000" w:themeColor="text1"/>
              </w:rPr>
            </w:pPr>
            <w:ins w:id="40" w:author="Neeshu Bhadauriya" w:date="2021-09-27T15:14:00Z">
              <w:r w:rsidRPr="00DA79BC">
                <w:rPr>
                  <w:b/>
                  <w:color w:val="000000" w:themeColor="text1"/>
                </w:rPr>
                <w:t>Page No.</w:t>
              </w:r>
            </w:ins>
          </w:p>
        </w:tc>
      </w:tr>
      <w:tr w:rsidR="00984BAB" w:rsidRPr="00DA79BC" w14:paraId="70E049DB" w14:textId="77777777" w:rsidTr="00D32107">
        <w:trPr>
          <w:trHeight w:val="351"/>
          <w:ins w:id="41" w:author="Neeshu Bhadauriya" w:date="2021-09-27T15:14:00Z"/>
          <w:trPrChange w:id="42" w:author="Neeshu Bhadauriya" w:date="2021-09-27T21:51:00Z">
            <w:trPr>
              <w:trHeight w:val="351"/>
            </w:trPr>
          </w:trPrChange>
        </w:trPr>
        <w:tc>
          <w:tcPr>
            <w:tcW w:w="706" w:type="dxa"/>
            <w:tcPrChange w:id="43" w:author="Neeshu Bhadauriya" w:date="2021-09-27T21:51:00Z">
              <w:tcPr>
                <w:tcW w:w="706" w:type="dxa"/>
              </w:tcPr>
            </w:tcPrChange>
          </w:tcPr>
          <w:p w14:paraId="3522B9DB" w14:textId="77777777" w:rsidR="00A90495" w:rsidRPr="00DA79BC" w:rsidRDefault="00A90495" w:rsidP="00092529">
            <w:pPr>
              <w:pStyle w:val="BodyText"/>
              <w:jc w:val="center"/>
              <w:rPr>
                <w:ins w:id="44" w:author="Neeshu Bhadauriya" w:date="2021-09-27T15:14:00Z"/>
                <w:b/>
                <w:color w:val="000000" w:themeColor="text1"/>
              </w:rPr>
            </w:pPr>
            <w:ins w:id="45" w:author="Neeshu Bhadauriya" w:date="2021-09-27T15:14:00Z">
              <w:r w:rsidRPr="00DA79BC">
                <w:rPr>
                  <w:b/>
                  <w:color w:val="000000" w:themeColor="text1"/>
                </w:rPr>
                <w:t>1.</w:t>
              </w:r>
            </w:ins>
          </w:p>
        </w:tc>
        <w:tc>
          <w:tcPr>
            <w:tcW w:w="7896" w:type="dxa"/>
            <w:gridSpan w:val="4"/>
            <w:tcPrChange w:id="46" w:author="Neeshu Bhadauriya" w:date="2021-09-27T21:51:00Z">
              <w:tcPr>
                <w:tcW w:w="7896" w:type="dxa"/>
                <w:gridSpan w:val="4"/>
              </w:tcPr>
            </w:tcPrChange>
          </w:tcPr>
          <w:p w14:paraId="1040CDF8" w14:textId="77777777" w:rsidR="00A90495" w:rsidRPr="00DA79BC" w:rsidRDefault="00A90495" w:rsidP="00092529">
            <w:pPr>
              <w:pStyle w:val="BodyText"/>
              <w:rPr>
                <w:ins w:id="47" w:author="Neeshu Bhadauriya" w:date="2021-09-27T15:14:00Z"/>
                <w:bCs/>
                <w:color w:val="000000" w:themeColor="text1"/>
              </w:rPr>
            </w:pPr>
            <w:ins w:id="48" w:author="Neeshu Bhadauriya" w:date="2021-09-27T15:14:00Z">
              <w:r w:rsidRPr="00DA79BC">
                <w:rPr>
                  <w:bCs/>
                  <w:color w:val="000000" w:themeColor="text1"/>
                </w:rPr>
                <w:t xml:space="preserve">Executive Summary </w:t>
              </w:r>
            </w:ins>
          </w:p>
        </w:tc>
        <w:tc>
          <w:tcPr>
            <w:tcW w:w="985" w:type="dxa"/>
            <w:tcPrChange w:id="49" w:author="Neeshu Bhadauriya" w:date="2021-09-27T21:51:00Z">
              <w:tcPr>
                <w:tcW w:w="985" w:type="dxa"/>
              </w:tcPr>
            </w:tcPrChange>
          </w:tcPr>
          <w:p w14:paraId="212A5A8B" w14:textId="77777777" w:rsidR="00A90495" w:rsidRPr="00DA79BC" w:rsidRDefault="00A90495" w:rsidP="00092529">
            <w:pPr>
              <w:pStyle w:val="BodyText"/>
              <w:jc w:val="center"/>
              <w:rPr>
                <w:ins w:id="50" w:author="Neeshu Bhadauriya" w:date="2021-09-27T15:14:00Z"/>
                <w:b/>
                <w:color w:val="000000" w:themeColor="text1"/>
              </w:rPr>
            </w:pPr>
          </w:p>
        </w:tc>
      </w:tr>
      <w:tr w:rsidR="00984BAB" w:rsidRPr="00DA79BC" w14:paraId="231044D7" w14:textId="77777777" w:rsidTr="00D32107">
        <w:trPr>
          <w:trHeight w:val="351"/>
          <w:ins w:id="51" w:author="Neeshu Bhadauriya" w:date="2021-09-27T15:14:00Z"/>
          <w:trPrChange w:id="52" w:author="Neeshu Bhadauriya" w:date="2021-09-27T21:51:00Z">
            <w:trPr>
              <w:trHeight w:val="351"/>
            </w:trPr>
          </w:trPrChange>
        </w:trPr>
        <w:tc>
          <w:tcPr>
            <w:tcW w:w="706" w:type="dxa"/>
            <w:tcPrChange w:id="53" w:author="Neeshu Bhadauriya" w:date="2021-09-27T21:51:00Z">
              <w:tcPr>
                <w:tcW w:w="706" w:type="dxa"/>
              </w:tcPr>
            </w:tcPrChange>
          </w:tcPr>
          <w:p w14:paraId="677E3BB6" w14:textId="77777777" w:rsidR="00A90495" w:rsidRPr="00DA79BC" w:rsidRDefault="00A90495" w:rsidP="00092529">
            <w:pPr>
              <w:pStyle w:val="BodyText"/>
              <w:jc w:val="center"/>
              <w:rPr>
                <w:ins w:id="54" w:author="Neeshu Bhadauriya" w:date="2021-09-27T15:14:00Z"/>
                <w:b/>
                <w:color w:val="000000" w:themeColor="text1"/>
              </w:rPr>
            </w:pPr>
          </w:p>
        </w:tc>
        <w:tc>
          <w:tcPr>
            <w:tcW w:w="982" w:type="dxa"/>
            <w:tcPrChange w:id="55" w:author="Neeshu Bhadauriya" w:date="2021-09-27T21:51:00Z">
              <w:tcPr>
                <w:tcW w:w="982" w:type="dxa"/>
              </w:tcPr>
            </w:tcPrChange>
          </w:tcPr>
          <w:p w14:paraId="70C59758" w14:textId="77777777" w:rsidR="00A90495" w:rsidRPr="00DA79BC" w:rsidRDefault="00A90495" w:rsidP="00092529">
            <w:pPr>
              <w:pStyle w:val="BodyText"/>
              <w:jc w:val="center"/>
              <w:rPr>
                <w:ins w:id="56" w:author="Neeshu Bhadauriya" w:date="2021-09-27T15:14:00Z"/>
                <w:b/>
                <w:color w:val="000000" w:themeColor="text1"/>
              </w:rPr>
            </w:pPr>
            <w:ins w:id="57" w:author="Neeshu Bhadauriya" w:date="2021-09-27T15:14:00Z">
              <w:r w:rsidRPr="00DA79BC">
                <w:rPr>
                  <w:b/>
                  <w:color w:val="000000" w:themeColor="text1"/>
                </w:rPr>
                <w:t>1.1</w:t>
              </w:r>
            </w:ins>
          </w:p>
        </w:tc>
        <w:tc>
          <w:tcPr>
            <w:tcW w:w="6914" w:type="dxa"/>
            <w:gridSpan w:val="3"/>
            <w:vAlign w:val="center"/>
            <w:tcPrChange w:id="58" w:author="Neeshu Bhadauriya" w:date="2021-09-27T21:51:00Z">
              <w:tcPr>
                <w:tcW w:w="6914" w:type="dxa"/>
                <w:gridSpan w:val="3"/>
                <w:vAlign w:val="center"/>
              </w:tcPr>
            </w:tcPrChange>
          </w:tcPr>
          <w:p w14:paraId="674C1030" w14:textId="77777777" w:rsidR="00A90495" w:rsidRPr="00DA79BC" w:rsidRDefault="00A90495" w:rsidP="00092529">
            <w:pPr>
              <w:pStyle w:val="BodyText"/>
              <w:rPr>
                <w:ins w:id="59" w:author="Neeshu Bhadauriya" w:date="2021-09-27T15:14:00Z"/>
                <w:bCs/>
                <w:color w:val="000000" w:themeColor="text1"/>
              </w:rPr>
            </w:pPr>
            <w:ins w:id="60" w:author="Neeshu Bhadauriya" w:date="2021-09-27T15:14:00Z">
              <w:r w:rsidRPr="00DA79BC">
                <w:rPr>
                  <w:bCs/>
                  <w:color w:val="000000" w:themeColor="text1"/>
                </w:rPr>
                <w:t>Overview of the Company</w:t>
              </w:r>
            </w:ins>
          </w:p>
        </w:tc>
        <w:tc>
          <w:tcPr>
            <w:tcW w:w="985" w:type="dxa"/>
            <w:tcPrChange w:id="61" w:author="Neeshu Bhadauriya" w:date="2021-09-27T21:51:00Z">
              <w:tcPr>
                <w:tcW w:w="985" w:type="dxa"/>
              </w:tcPr>
            </w:tcPrChange>
          </w:tcPr>
          <w:p w14:paraId="6C160024" w14:textId="3059000B" w:rsidR="00A90495" w:rsidRPr="00D32107" w:rsidRDefault="00014A16" w:rsidP="00092529">
            <w:pPr>
              <w:pStyle w:val="BodyText"/>
              <w:jc w:val="center"/>
              <w:rPr>
                <w:ins w:id="62" w:author="Neeshu Bhadauriya" w:date="2021-09-27T15:14:00Z"/>
                <w:bCs/>
                <w:color w:val="000000" w:themeColor="text1"/>
                <w:rPrChange w:id="63" w:author="Neeshu Bhadauriya" w:date="2021-09-27T21:51:00Z">
                  <w:rPr>
                    <w:ins w:id="64" w:author="Neeshu Bhadauriya" w:date="2021-09-27T15:14:00Z"/>
                    <w:b/>
                    <w:color w:val="000000" w:themeColor="text1"/>
                  </w:rPr>
                </w:rPrChange>
              </w:rPr>
            </w:pPr>
            <w:ins w:id="65" w:author="Neeshu Bhadauriya" w:date="2021-09-27T22:34:00Z">
              <w:r>
                <w:rPr>
                  <w:bCs/>
                  <w:color w:val="000000" w:themeColor="text1"/>
                </w:rPr>
                <w:t>4</w:t>
              </w:r>
            </w:ins>
          </w:p>
        </w:tc>
      </w:tr>
      <w:tr w:rsidR="00984BAB" w:rsidRPr="00DA79BC" w14:paraId="1527FCDC" w14:textId="77777777" w:rsidTr="00D32107">
        <w:trPr>
          <w:trHeight w:val="351"/>
          <w:ins w:id="66" w:author="Neeshu Bhadauriya" w:date="2021-09-27T15:14:00Z"/>
          <w:trPrChange w:id="67" w:author="Neeshu Bhadauriya" w:date="2021-09-27T21:51:00Z">
            <w:trPr>
              <w:trHeight w:val="351"/>
            </w:trPr>
          </w:trPrChange>
        </w:trPr>
        <w:tc>
          <w:tcPr>
            <w:tcW w:w="706" w:type="dxa"/>
            <w:tcPrChange w:id="68" w:author="Neeshu Bhadauriya" w:date="2021-09-27T21:51:00Z">
              <w:tcPr>
                <w:tcW w:w="706" w:type="dxa"/>
              </w:tcPr>
            </w:tcPrChange>
          </w:tcPr>
          <w:p w14:paraId="422DA4FA" w14:textId="77777777" w:rsidR="00A90495" w:rsidRPr="00DA79BC" w:rsidRDefault="00A90495" w:rsidP="00092529">
            <w:pPr>
              <w:pStyle w:val="BodyText"/>
              <w:jc w:val="center"/>
              <w:rPr>
                <w:ins w:id="69" w:author="Neeshu Bhadauriya" w:date="2021-09-27T15:14:00Z"/>
                <w:b/>
                <w:color w:val="000000" w:themeColor="text1"/>
              </w:rPr>
            </w:pPr>
          </w:p>
        </w:tc>
        <w:tc>
          <w:tcPr>
            <w:tcW w:w="982" w:type="dxa"/>
            <w:tcPrChange w:id="70" w:author="Neeshu Bhadauriya" w:date="2021-09-27T21:51:00Z">
              <w:tcPr>
                <w:tcW w:w="982" w:type="dxa"/>
              </w:tcPr>
            </w:tcPrChange>
          </w:tcPr>
          <w:p w14:paraId="6C1EDF7D" w14:textId="77777777" w:rsidR="00A90495" w:rsidRPr="00DA79BC" w:rsidRDefault="00A90495" w:rsidP="00092529">
            <w:pPr>
              <w:pStyle w:val="BodyText"/>
              <w:jc w:val="center"/>
              <w:rPr>
                <w:ins w:id="71" w:author="Neeshu Bhadauriya" w:date="2021-09-27T15:14:00Z"/>
                <w:b/>
                <w:color w:val="000000" w:themeColor="text1"/>
              </w:rPr>
            </w:pPr>
            <w:ins w:id="72" w:author="Neeshu Bhadauriya" w:date="2021-09-27T15:14:00Z">
              <w:r w:rsidRPr="00DA79BC">
                <w:rPr>
                  <w:b/>
                  <w:color w:val="000000" w:themeColor="text1"/>
                </w:rPr>
                <w:t xml:space="preserve">1.2 </w:t>
              </w:r>
            </w:ins>
          </w:p>
        </w:tc>
        <w:tc>
          <w:tcPr>
            <w:tcW w:w="6914" w:type="dxa"/>
            <w:gridSpan w:val="3"/>
            <w:vAlign w:val="center"/>
            <w:tcPrChange w:id="73" w:author="Neeshu Bhadauriya" w:date="2021-09-27T21:51:00Z">
              <w:tcPr>
                <w:tcW w:w="6914" w:type="dxa"/>
                <w:gridSpan w:val="3"/>
                <w:vAlign w:val="center"/>
              </w:tcPr>
            </w:tcPrChange>
          </w:tcPr>
          <w:p w14:paraId="7770A1FD" w14:textId="77777777" w:rsidR="00A90495" w:rsidRPr="00DA79BC" w:rsidRDefault="00A90495" w:rsidP="00092529">
            <w:pPr>
              <w:pStyle w:val="BodyText"/>
              <w:rPr>
                <w:ins w:id="74" w:author="Neeshu Bhadauriya" w:date="2021-09-27T15:14:00Z"/>
                <w:bCs/>
                <w:color w:val="000000" w:themeColor="text1"/>
              </w:rPr>
            </w:pPr>
            <w:ins w:id="75" w:author="Neeshu Bhadauriya" w:date="2021-09-27T15:14:00Z">
              <w:r w:rsidRPr="00DA79BC">
                <w:rPr>
                  <w:bCs/>
                  <w:color w:val="000000" w:themeColor="text1"/>
                </w:rPr>
                <w:t>Brief Profile of Board of Directors</w:t>
              </w:r>
            </w:ins>
          </w:p>
        </w:tc>
        <w:tc>
          <w:tcPr>
            <w:tcW w:w="985" w:type="dxa"/>
            <w:tcPrChange w:id="76" w:author="Neeshu Bhadauriya" w:date="2021-09-27T21:51:00Z">
              <w:tcPr>
                <w:tcW w:w="985" w:type="dxa"/>
              </w:tcPr>
            </w:tcPrChange>
          </w:tcPr>
          <w:p w14:paraId="3703502F" w14:textId="3DC0BDCB" w:rsidR="00A90495" w:rsidRPr="00D32107" w:rsidRDefault="00014A16" w:rsidP="00092529">
            <w:pPr>
              <w:pStyle w:val="BodyText"/>
              <w:jc w:val="center"/>
              <w:rPr>
                <w:ins w:id="77" w:author="Neeshu Bhadauriya" w:date="2021-09-27T15:14:00Z"/>
                <w:bCs/>
                <w:color w:val="000000" w:themeColor="text1"/>
                <w:rPrChange w:id="78" w:author="Neeshu Bhadauriya" w:date="2021-09-27T21:51:00Z">
                  <w:rPr>
                    <w:ins w:id="79" w:author="Neeshu Bhadauriya" w:date="2021-09-27T15:14:00Z"/>
                    <w:b/>
                    <w:color w:val="000000" w:themeColor="text1"/>
                  </w:rPr>
                </w:rPrChange>
              </w:rPr>
            </w:pPr>
            <w:ins w:id="80" w:author="Neeshu Bhadauriya" w:date="2021-09-27T22:34:00Z">
              <w:r>
                <w:rPr>
                  <w:bCs/>
                  <w:color w:val="000000" w:themeColor="text1"/>
                </w:rPr>
                <w:t>4</w:t>
              </w:r>
            </w:ins>
          </w:p>
        </w:tc>
      </w:tr>
      <w:tr w:rsidR="00984BAB" w:rsidRPr="00DA79BC" w14:paraId="26993DB9" w14:textId="77777777" w:rsidTr="00D32107">
        <w:trPr>
          <w:trHeight w:val="351"/>
          <w:ins w:id="81" w:author="Neeshu Bhadauriya" w:date="2021-09-27T15:14:00Z"/>
          <w:trPrChange w:id="82" w:author="Neeshu Bhadauriya" w:date="2021-09-27T21:51:00Z">
            <w:trPr>
              <w:trHeight w:val="351"/>
            </w:trPr>
          </w:trPrChange>
        </w:trPr>
        <w:tc>
          <w:tcPr>
            <w:tcW w:w="706" w:type="dxa"/>
            <w:tcPrChange w:id="83" w:author="Neeshu Bhadauriya" w:date="2021-09-27T21:51:00Z">
              <w:tcPr>
                <w:tcW w:w="706" w:type="dxa"/>
              </w:tcPr>
            </w:tcPrChange>
          </w:tcPr>
          <w:p w14:paraId="3A1C38F9" w14:textId="77777777" w:rsidR="00A90495" w:rsidRPr="00DA79BC" w:rsidRDefault="00A90495" w:rsidP="00092529">
            <w:pPr>
              <w:pStyle w:val="BodyText"/>
              <w:jc w:val="center"/>
              <w:rPr>
                <w:ins w:id="84" w:author="Neeshu Bhadauriya" w:date="2021-09-27T15:14:00Z"/>
                <w:b/>
                <w:color w:val="000000" w:themeColor="text1"/>
              </w:rPr>
            </w:pPr>
          </w:p>
        </w:tc>
        <w:tc>
          <w:tcPr>
            <w:tcW w:w="982" w:type="dxa"/>
            <w:tcPrChange w:id="85" w:author="Neeshu Bhadauriya" w:date="2021-09-27T21:51:00Z">
              <w:tcPr>
                <w:tcW w:w="982" w:type="dxa"/>
              </w:tcPr>
            </w:tcPrChange>
          </w:tcPr>
          <w:p w14:paraId="67C27302" w14:textId="77777777" w:rsidR="00A90495" w:rsidRPr="00DA79BC" w:rsidRDefault="00A90495" w:rsidP="00092529">
            <w:pPr>
              <w:pStyle w:val="BodyText"/>
              <w:jc w:val="center"/>
              <w:rPr>
                <w:ins w:id="86" w:author="Neeshu Bhadauriya" w:date="2021-09-27T15:14:00Z"/>
                <w:b/>
                <w:color w:val="000000" w:themeColor="text1"/>
              </w:rPr>
            </w:pPr>
            <w:ins w:id="87" w:author="Neeshu Bhadauriya" w:date="2021-09-27T15:14:00Z">
              <w:r w:rsidRPr="00DA79BC">
                <w:rPr>
                  <w:b/>
                  <w:color w:val="000000" w:themeColor="text1"/>
                </w:rPr>
                <w:t>1.3</w:t>
              </w:r>
            </w:ins>
          </w:p>
        </w:tc>
        <w:tc>
          <w:tcPr>
            <w:tcW w:w="6914" w:type="dxa"/>
            <w:gridSpan w:val="3"/>
            <w:vAlign w:val="center"/>
            <w:tcPrChange w:id="88" w:author="Neeshu Bhadauriya" w:date="2021-09-27T21:51:00Z">
              <w:tcPr>
                <w:tcW w:w="6914" w:type="dxa"/>
                <w:gridSpan w:val="3"/>
                <w:vAlign w:val="center"/>
              </w:tcPr>
            </w:tcPrChange>
          </w:tcPr>
          <w:p w14:paraId="29C309AA" w14:textId="432921DF" w:rsidR="00A90495" w:rsidRPr="00DA79BC" w:rsidRDefault="00A90495" w:rsidP="00092529">
            <w:pPr>
              <w:pStyle w:val="BodyText"/>
              <w:rPr>
                <w:ins w:id="89" w:author="Neeshu Bhadauriya" w:date="2021-09-27T15:14:00Z"/>
                <w:bCs/>
                <w:color w:val="000000" w:themeColor="text1"/>
              </w:rPr>
            </w:pPr>
            <w:ins w:id="90" w:author="Neeshu Bhadauriya" w:date="2021-09-27T15:14:00Z">
              <w:r w:rsidRPr="00DA79BC">
                <w:rPr>
                  <w:bCs/>
                  <w:color w:val="000000" w:themeColor="text1"/>
                </w:rPr>
                <w:t>Brief Project summary</w:t>
              </w:r>
            </w:ins>
            <w:ins w:id="91" w:author="Neeshu Bhadauriya" w:date="2021-09-27T21:14:00Z">
              <w:r w:rsidR="00C6069E">
                <w:rPr>
                  <w:bCs/>
                  <w:color w:val="000000" w:themeColor="text1"/>
                </w:rPr>
                <w:t xml:space="preserve"> &amp; </w:t>
              </w:r>
              <w:r w:rsidR="00C6069E" w:rsidRPr="00DA79BC">
                <w:rPr>
                  <w:bCs/>
                  <w:color w:val="000000" w:themeColor="text1"/>
                </w:rPr>
                <w:t>Key Highlights of The Project</w:t>
              </w:r>
            </w:ins>
          </w:p>
        </w:tc>
        <w:tc>
          <w:tcPr>
            <w:tcW w:w="985" w:type="dxa"/>
            <w:tcPrChange w:id="92" w:author="Neeshu Bhadauriya" w:date="2021-09-27T21:51:00Z">
              <w:tcPr>
                <w:tcW w:w="985" w:type="dxa"/>
              </w:tcPr>
            </w:tcPrChange>
          </w:tcPr>
          <w:p w14:paraId="3A5694DA" w14:textId="3219151A" w:rsidR="00A90495" w:rsidRPr="00D32107" w:rsidRDefault="00014A16" w:rsidP="00092529">
            <w:pPr>
              <w:pStyle w:val="BodyText"/>
              <w:jc w:val="center"/>
              <w:rPr>
                <w:ins w:id="93" w:author="Neeshu Bhadauriya" w:date="2021-09-27T15:14:00Z"/>
                <w:bCs/>
                <w:color w:val="000000" w:themeColor="text1"/>
                <w:rPrChange w:id="94" w:author="Neeshu Bhadauriya" w:date="2021-09-27T21:51:00Z">
                  <w:rPr>
                    <w:ins w:id="95" w:author="Neeshu Bhadauriya" w:date="2021-09-27T15:14:00Z"/>
                    <w:b/>
                    <w:color w:val="000000" w:themeColor="text1"/>
                  </w:rPr>
                </w:rPrChange>
              </w:rPr>
            </w:pPr>
            <w:ins w:id="96" w:author="Neeshu Bhadauriya" w:date="2021-09-27T22:34:00Z">
              <w:r>
                <w:rPr>
                  <w:bCs/>
                  <w:color w:val="000000" w:themeColor="text1"/>
                </w:rPr>
                <w:t>5</w:t>
              </w:r>
            </w:ins>
          </w:p>
        </w:tc>
      </w:tr>
      <w:tr w:rsidR="00984BAB" w:rsidRPr="00DA79BC" w14:paraId="173DBCEF" w14:textId="77777777" w:rsidTr="00D32107">
        <w:trPr>
          <w:trHeight w:val="351"/>
          <w:ins w:id="97" w:author="Neeshu Bhadauriya" w:date="2021-09-27T15:14:00Z"/>
          <w:trPrChange w:id="98" w:author="Neeshu Bhadauriya" w:date="2021-09-27T21:51:00Z">
            <w:trPr>
              <w:trHeight w:val="351"/>
            </w:trPr>
          </w:trPrChange>
        </w:trPr>
        <w:tc>
          <w:tcPr>
            <w:tcW w:w="706" w:type="dxa"/>
            <w:tcPrChange w:id="99" w:author="Neeshu Bhadauriya" w:date="2021-09-27T21:51:00Z">
              <w:tcPr>
                <w:tcW w:w="706" w:type="dxa"/>
              </w:tcPr>
            </w:tcPrChange>
          </w:tcPr>
          <w:p w14:paraId="6ED88CB1" w14:textId="77777777" w:rsidR="00A90495" w:rsidRPr="00DA79BC" w:rsidRDefault="00A90495" w:rsidP="00092529">
            <w:pPr>
              <w:pStyle w:val="BodyText"/>
              <w:jc w:val="center"/>
              <w:rPr>
                <w:ins w:id="100" w:author="Neeshu Bhadauriya" w:date="2021-09-27T15:14:00Z"/>
                <w:b/>
                <w:color w:val="000000" w:themeColor="text1"/>
              </w:rPr>
            </w:pPr>
            <w:ins w:id="101" w:author="Neeshu Bhadauriya" w:date="2021-09-27T15:14:00Z">
              <w:r w:rsidRPr="00DA79BC">
                <w:rPr>
                  <w:b/>
                  <w:color w:val="000000" w:themeColor="text1"/>
                </w:rPr>
                <w:t xml:space="preserve">2. </w:t>
              </w:r>
            </w:ins>
          </w:p>
        </w:tc>
        <w:tc>
          <w:tcPr>
            <w:tcW w:w="7896" w:type="dxa"/>
            <w:gridSpan w:val="4"/>
            <w:tcPrChange w:id="102" w:author="Neeshu Bhadauriya" w:date="2021-09-27T21:51:00Z">
              <w:tcPr>
                <w:tcW w:w="7896" w:type="dxa"/>
                <w:gridSpan w:val="4"/>
              </w:tcPr>
            </w:tcPrChange>
          </w:tcPr>
          <w:p w14:paraId="049A42F6" w14:textId="77777777" w:rsidR="00A90495" w:rsidRPr="00DA79BC" w:rsidRDefault="00A90495" w:rsidP="00092529">
            <w:pPr>
              <w:pStyle w:val="BodyText"/>
              <w:rPr>
                <w:ins w:id="103" w:author="Neeshu Bhadauriya" w:date="2021-09-27T15:14:00Z"/>
                <w:b/>
                <w:color w:val="000000" w:themeColor="text1"/>
              </w:rPr>
            </w:pPr>
            <w:ins w:id="104" w:author="Neeshu Bhadauriya" w:date="2021-09-27T15:14:00Z">
              <w:r w:rsidRPr="000F51D6">
                <w:rPr>
                  <w:bCs/>
                  <w:color w:val="000000" w:themeColor="text1"/>
                </w:rPr>
                <w:t xml:space="preserve">Product Profile </w:t>
              </w:r>
            </w:ins>
          </w:p>
        </w:tc>
        <w:tc>
          <w:tcPr>
            <w:tcW w:w="985" w:type="dxa"/>
            <w:tcPrChange w:id="105" w:author="Neeshu Bhadauriya" w:date="2021-09-27T21:51:00Z">
              <w:tcPr>
                <w:tcW w:w="985" w:type="dxa"/>
              </w:tcPr>
            </w:tcPrChange>
          </w:tcPr>
          <w:p w14:paraId="2D079722" w14:textId="7285B902" w:rsidR="00A90495" w:rsidRPr="00D32107" w:rsidRDefault="00014A16" w:rsidP="00092529">
            <w:pPr>
              <w:pStyle w:val="BodyText"/>
              <w:jc w:val="center"/>
              <w:rPr>
                <w:ins w:id="106" w:author="Neeshu Bhadauriya" w:date="2021-09-27T15:14:00Z"/>
                <w:bCs/>
                <w:color w:val="000000" w:themeColor="text1"/>
                <w:rPrChange w:id="107" w:author="Neeshu Bhadauriya" w:date="2021-09-27T21:51:00Z">
                  <w:rPr>
                    <w:ins w:id="108" w:author="Neeshu Bhadauriya" w:date="2021-09-27T15:14:00Z"/>
                    <w:b/>
                    <w:color w:val="000000" w:themeColor="text1"/>
                  </w:rPr>
                </w:rPrChange>
              </w:rPr>
            </w:pPr>
            <w:ins w:id="109" w:author="Neeshu Bhadauriya" w:date="2021-09-27T22:34:00Z">
              <w:r>
                <w:rPr>
                  <w:bCs/>
                  <w:color w:val="000000" w:themeColor="text1"/>
                </w:rPr>
                <w:t>7</w:t>
              </w:r>
            </w:ins>
          </w:p>
        </w:tc>
      </w:tr>
      <w:tr w:rsidR="00984BAB" w:rsidRPr="00DA79BC" w14:paraId="3037B9A4" w14:textId="77777777" w:rsidTr="00D32107">
        <w:trPr>
          <w:trHeight w:val="370"/>
          <w:ins w:id="110" w:author="Neeshu Bhadauriya" w:date="2021-09-27T15:14:00Z"/>
          <w:trPrChange w:id="111" w:author="Neeshu Bhadauriya" w:date="2021-09-27T21:51:00Z">
            <w:trPr>
              <w:trHeight w:val="370"/>
            </w:trPr>
          </w:trPrChange>
        </w:trPr>
        <w:tc>
          <w:tcPr>
            <w:tcW w:w="706" w:type="dxa"/>
            <w:tcPrChange w:id="112" w:author="Neeshu Bhadauriya" w:date="2021-09-27T21:51:00Z">
              <w:tcPr>
                <w:tcW w:w="706" w:type="dxa"/>
              </w:tcPr>
            </w:tcPrChange>
          </w:tcPr>
          <w:p w14:paraId="125F30DE" w14:textId="77777777" w:rsidR="00A90495" w:rsidRPr="00DA79BC" w:rsidRDefault="00A90495" w:rsidP="00092529">
            <w:pPr>
              <w:pStyle w:val="BodyText"/>
              <w:jc w:val="center"/>
              <w:rPr>
                <w:ins w:id="113" w:author="Neeshu Bhadauriya" w:date="2021-09-27T15:14:00Z"/>
                <w:b/>
                <w:color w:val="000000" w:themeColor="text1"/>
              </w:rPr>
            </w:pPr>
            <w:ins w:id="114" w:author="Neeshu Bhadauriya" w:date="2021-09-27T15:14:00Z">
              <w:r w:rsidRPr="00DA79BC">
                <w:rPr>
                  <w:b/>
                  <w:color w:val="000000" w:themeColor="text1"/>
                </w:rPr>
                <w:t xml:space="preserve">3. </w:t>
              </w:r>
            </w:ins>
          </w:p>
        </w:tc>
        <w:tc>
          <w:tcPr>
            <w:tcW w:w="7896" w:type="dxa"/>
            <w:gridSpan w:val="4"/>
            <w:tcPrChange w:id="115" w:author="Neeshu Bhadauriya" w:date="2021-09-27T21:51:00Z">
              <w:tcPr>
                <w:tcW w:w="7896" w:type="dxa"/>
                <w:gridSpan w:val="4"/>
              </w:tcPr>
            </w:tcPrChange>
          </w:tcPr>
          <w:p w14:paraId="68E26700" w14:textId="77777777" w:rsidR="00A90495" w:rsidRPr="00DA79BC" w:rsidRDefault="00A90495" w:rsidP="00092529">
            <w:pPr>
              <w:pStyle w:val="BodyText"/>
              <w:rPr>
                <w:ins w:id="116" w:author="Neeshu Bhadauriya" w:date="2021-09-27T15:14:00Z"/>
                <w:bCs/>
                <w:color w:val="000000" w:themeColor="text1"/>
              </w:rPr>
            </w:pPr>
            <w:ins w:id="117" w:author="Neeshu Bhadauriya" w:date="2021-09-27T15:14:00Z">
              <w:r w:rsidRPr="000F51D6">
                <w:rPr>
                  <w:bCs/>
                  <w:color w:val="000000" w:themeColor="text1"/>
                </w:rPr>
                <w:t>Market Outlook and Relevance of the Project</w:t>
              </w:r>
            </w:ins>
          </w:p>
        </w:tc>
        <w:tc>
          <w:tcPr>
            <w:tcW w:w="985" w:type="dxa"/>
            <w:tcPrChange w:id="118" w:author="Neeshu Bhadauriya" w:date="2021-09-27T21:51:00Z">
              <w:tcPr>
                <w:tcW w:w="985" w:type="dxa"/>
              </w:tcPr>
            </w:tcPrChange>
          </w:tcPr>
          <w:p w14:paraId="5096473C" w14:textId="77777777" w:rsidR="00A90495" w:rsidRPr="00DA79BC" w:rsidRDefault="00A90495" w:rsidP="00092529">
            <w:pPr>
              <w:pStyle w:val="BodyText"/>
              <w:jc w:val="center"/>
              <w:rPr>
                <w:ins w:id="119" w:author="Neeshu Bhadauriya" w:date="2021-09-27T15:14:00Z"/>
                <w:bCs/>
                <w:color w:val="000000" w:themeColor="text1"/>
              </w:rPr>
            </w:pPr>
          </w:p>
        </w:tc>
      </w:tr>
      <w:tr w:rsidR="00984BAB" w:rsidRPr="00DA79BC" w14:paraId="1CB97630" w14:textId="77777777" w:rsidTr="00D32107">
        <w:trPr>
          <w:trHeight w:val="351"/>
          <w:ins w:id="120" w:author="Neeshu Bhadauriya" w:date="2021-09-27T15:14:00Z"/>
          <w:trPrChange w:id="121" w:author="Neeshu Bhadauriya" w:date="2021-09-27T21:51:00Z">
            <w:trPr>
              <w:trHeight w:val="351"/>
            </w:trPr>
          </w:trPrChange>
        </w:trPr>
        <w:tc>
          <w:tcPr>
            <w:tcW w:w="706" w:type="dxa"/>
            <w:tcPrChange w:id="122" w:author="Neeshu Bhadauriya" w:date="2021-09-27T21:51:00Z">
              <w:tcPr>
                <w:tcW w:w="706" w:type="dxa"/>
              </w:tcPr>
            </w:tcPrChange>
          </w:tcPr>
          <w:p w14:paraId="64D9912F" w14:textId="77777777" w:rsidR="00A90495" w:rsidRPr="00DA79BC" w:rsidRDefault="00A90495" w:rsidP="00092529">
            <w:pPr>
              <w:pStyle w:val="BodyText"/>
              <w:jc w:val="center"/>
              <w:rPr>
                <w:ins w:id="123" w:author="Neeshu Bhadauriya" w:date="2021-09-27T15:14:00Z"/>
                <w:b/>
                <w:color w:val="000000" w:themeColor="text1"/>
              </w:rPr>
            </w:pPr>
          </w:p>
        </w:tc>
        <w:tc>
          <w:tcPr>
            <w:tcW w:w="982" w:type="dxa"/>
            <w:tcPrChange w:id="124" w:author="Neeshu Bhadauriya" w:date="2021-09-27T21:51:00Z">
              <w:tcPr>
                <w:tcW w:w="982" w:type="dxa"/>
              </w:tcPr>
            </w:tcPrChange>
          </w:tcPr>
          <w:p w14:paraId="09A3924B" w14:textId="77777777" w:rsidR="00A90495" w:rsidRPr="00DA79BC" w:rsidRDefault="00A90495" w:rsidP="00092529">
            <w:pPr>
              <w:pStyle w:val="BodyText"/>
              <w:rPr>
                <w:ins w:id="125" w:author="Neeshu Bhadauriya" w:date="2021-09-27T15:14:00Z"/>
                <w:b/>
                <w:color w:val="000000" w:themeColor="text1"/>
              </w:rPr>
            </w:pPr>
            <w:ins w:id="126" w:author="Neeshu Bhadauriya" w:date="2021-09-27T15:14:00Z">
              <w:r w:rsidRPr="00DA79BC">
                <w:rPr>
                  <w:b/>
                  <w:color w:val="000000" w:themeColor="text1"/>
                </w:rPr>
                <w:t>3.1</w:t>
              </w:r>
            </w:ins>
          </w:p>
        </w:tc>
        <w:tc>
          <w:tcPr>
            <w:tcW w:w="6914" w:type="dxa"/>
            <w:gridSpan w:val="3"/>
            <w:tcPrChange w:id="127" w:author="Neeshu Bhadauriya" w:date="2021-09-27T21:51:00Z">
              <w:tcPr>
                <w:tcW w:w="6914" w:type="dxa"/>
                <w:gridSpan w:val="3"/>
              </w:tcPr>
            </w:tcPrChange>
          </w:tcPr>
          <w:p w14:paraId="632FEF08" w14:textId="39BFCCF9" w:rsidR="00A90495" w:rsidRPr="00DA79BC" w:rsidRDefault="00A90495" w:rsidP="00092529">
            <w:pPr>
              <w:pStyle w:val="BodyText"/>
              <w:rPr>
                <w:ins w:id="128" w:author="Neeshu Bhadauriya" w:date="2021-09-27T15:14:00Z"/>
                <w:bCs/>
                <w:color w:val="000000" w:themeColor="text1"/>
              </w:rPr>
            </w:pPr>
            <w:ins w:id="129" w:author="Neeshu Bhadauriya" w:date="2021-09-27T15:14:00Z">
              <w:r w:rsidRPr="00DA79BC">
                <w:rPr>
                  <w:bCs/>
                  <w:color w:val="000000" w:themeColor="text1"/>
                  <w:lang w:val="en-IN"/>
                </w:rPr>
                <w:t xml:space="preserve">Demand Supply Outlook – Global </w:t>
              </w:r>
              <w:del w:id="130" w:author="Ritu Kamra" w:date="2021-09-27T20:06:00Z">
                <w:r w:rsidRPr="00DA79BC" w:rsidDel="00FA08E1">
                  <w:rPr>
                    <w:bCs/>
                    <w:color w:val="000000" w:themeColor="text1"/>
                    <w:lang w:val="en-IN"/>
                  </w:rPr>
                  <w:delText>Vinyl Ester</w:delText>
                </w:r>
              </w:del>
            </w:ins>
            <w:ins w:id="131" w:author="Ritu Kamra" w:date="2021-09-27T20:06:00Z">
              <w:r w:rsidR="00FA08E1">
                <w:rPr>
                  <w:bCs/>
                  <w:color w:val="000000" w:themeColor="text1"/>
                  <w:lang w:val="en-IN"/>
                </w:rPr>
                <w:t>Epoxy</w:t>
              </w:r>
            </w:ins>
            <w:ins w:id="132" w:author="Neeshu Bhadauriya" w:date="2021-09-27T15:14:00Z">
              <w:r w:rsidRPr="00DA79BC">
                <w:rPr>
                  <w:bCs/>
                  <w:color w:val="000000" w:themeColor="text1"/>
                  <w:lang w:val="en-IN"/>
                </w:rPr>
                <w:t xml:space="preserve"> Resin Market</w:t>
              </w:r>
            </w:ins>
          </w:p>
        </w:tc>
        <w:tc>
          <w:tcPr>
            <w:tcW w:w="985" w:type="dxa"/>
            <w:tcPrChange w:id="133" w:author="Neeshu Bhadauriya" w:date="2021-09-27T21:51:00Z">
              <w:tcPr>
                <w:tcW w:w="985" w:type="dxa"/>
              </w:tcPr>
            </w:tcPrChange>
          </w:tcPr>
          <w:p w14:paraId="40F1F10E" w14:textId="1034636D" w:rsidR="00A90495" w:rsidRPr="00DA79BC" w:rsidRDefault="00C6069E" w:rsidP="00092529">
            <w:pPr>
              <w:pStyle w:val="BodyText"/>
              <w:jc w:val="center"/>
              <w:rPr>
                <w:ins w:id="134" w:author="Neeshu Bhadauriya" w:date="2021-09-27T15:14:00Z"/>
                <w:bCs/>
                <w:color w:val="000000" w:themeColor="text1"/>
              </w:rPr>
            </w:pPr>
            <w:ins w:id="135" w:author="Neeshu Bhadauriya" w:date="2021-09-27T21:16:00Z">
              <w:r>
                <w:rPr>
                  <w:bCs/>
                  <w:color w:val="000000" w:themeColor="text1"/>
                </w:rPr>
                <w:t>1</w:t>
              </w:r>
            </w:ins>
            <w:ins w:id="136" w:author="Neeshu Bhadauriya" w:date="2021-09-27T22:34:00Z">
              <w:r w:rsidR="00014A16">
                <w:rPr>
                  <w:bCs/>
                  <w:color w:val="000000" w:themeColor="text1"/>
                </w:rPr>
                <w:t>0</w:t>
              </w:r>
            </w:ins>
          </w:p>
        </w:tc>
      </w:tr>
      <w:tr w:rsidR="0069015D" w:rsidRPr="00DA79BC" w14:paraId="03788251" w14:textId="77777777" w:rsidTr="00D32107">
        <w:trPr>
          <w:trHeight w:val="351"/>
          <w:ins w:id="137" w:author="Neeshu Bhadauriya" w:date="2021-09-27T15:14:00Z"/>
          <w:trPrChange w:id="138" w:author="Neeshu Bhadauriya" w:date="2021-09-27T21:51:00Z">
            <w:trPr>
              <w:trHeight w:val="351"/>
            </w:trPr>
          </w:trPrChange>
        </w:trPr>
        <w:tc>
          <w:tcPr>
            <w:tcW w:w="706" w:type="dxa"/>
            <w:tcPrChange w:id="139" w:author="Neeshu Bhadauriya" w:date="2021-09-27T21:51:00Z">
              <w:tcPr>
                <w:tcW w:w="706" w:type="dxa"/>
              </w:tcPr>
            </w:tcPrChange>
          </w:tcPr>
          <w:p w14:paraId="11F7C996" w14:textId="77777777" w:rsidR="00A90495" w:rsidRPr="00DA79BC" w:rsidRDefault="00A90495" w:rsidP="00092529">
            <w:pPr>
              <w:pStyle w:val="BodyText"/>
              <w:jc w:val="center"/>
              <w:rPr>
                <w:ins w:id="140" w:author="Neeshu Bhadauriya" w:date="2021-09-27T15:14:00Z"/>
                <w:b/>
                <w:color w:val="000000" w:themeColor="text1"/>
              </w:rPr>
            </w:pPr>
          </w:p>
        </w:tc>
        <w:tc>
          <w:tcPr>
            <w:tcW w:w="982" w:type="dxa"/>
            <w:tcPrChange w:id="141" w:author="Neeshu Bhadauriya" w:date="2021-09-27T21:51:00Z">
              <w:tcPr>
                <w:tcW w:w="982" w:type="dxa"/>
              </w:tcPr>
            </w:tcPrChange>
          </w:tcPr>
          <w:p w14:paraId="69FD312B" w14:textId="77777777" w:rsidR="00A90495" w:rsidRPr="00DA79BC" w:rsidRDefault="00A90495" w:rsidP="00092529">
            <w:pPr>
              <w:pStyle w:val="BodyText"/>
              <w:rPr>
                <w:ins w:id="142" w:author="Neeshu Bhadauriya" w:date="2021-09-27T15:14:00Z"/>
                <w:bCs/>
                <w:color w:val="000000" w:themeColor="text1"/>
              </w:rPr>
            </w:pPr>
          </w:p>
        </w:tc>
        <w:tc>
          <w:tcPr>
            <w:tcW w:w="950" w:type="dxa"/>
            <w:tcPrChange w:id="143" w:author="Neeshu Bhadauriya" w:date="2021-09-27T21:51:00Z">
              <w:tcPr>
                <w:tcW w:w="950" w:type="dxa"/>
              </w:tcPr>
            </w:tcPrChange>
          </w:tcPr>
          <w:p w14:paraId="315428DF" w14:textId="77777777" w:rsidR="00A90495" w:rsidRPr="00DA79BC" w:rsidRDefault="00A90495" w:rsidP="00092529">
            <w:pPr>
              <w:pStyle w:val="BodyText"/>
              <w:rPr>
                <w:ins w:id="144" w:author="Neeshu Bhadauriya" w:date="2021-09-27T15:14:00Z"/>
                <w:bCs/>
                <w:color w:val="000000" w:themeColor="text1"/>
                <w:lang w:val="en-IN"/>
              </w:rPr>
            </w:pPr>
            <w:ins w:id="145" w:author="Neeshu Bhadauriya" w:date="2021-09-27T15:14:00Z">
              <w:r w:rsidRPr="00DA79BC">
                <w:rPr>
                  <w:bCs/>
                  <w:color w:val="000000" w:themeColor="text1"/>
                  <w:lang w:val="en-IN"/>
                </w:rPr>
                <w:t>3.1.1.</w:t>
              </w:r>
            </w:ins>
          </w:p>
        </w:tc>
        <w:tc>
          <w:tcPr>
            <w:tcW w:w="5964" w:type="dxa"/>
            <w:gridSpan w:val="2"/>
            <w:tcPrChange w:id="146" w:author="Neeshu Bhadauriya" w:date="2021-09-27T21:51:00Z">
              <w:tcPr>
                <w:tcW w:w="5964" w:type="dxa"/>
                <w:gridSpan w:val="2"/>
              </w:tcPr>
            </w:tcPrChange>
          </w:tcPr>
          <w:p w14:paraId="04B0BC38" w14:textId="77777777" w:rsidR="00A90495" w:rsidRPr="00DA79BC" w:rsidRDefault="00A90495" w:rsidP="00092529">
            <w:pPr>
              <w:pStyle w:val="BodyText"/>
              <w:rPr>
                <w:ins w:id="147" w:author="Neeshu Bhadauriya" w:date="2021-09-27T15:14:00Z"/>
                <w:bCs/>
                <w:color w:val="000000" w:themeColor="text1"/>
                <w:lang w:val="en-IN"/>
              </w:rPr>
            </w:pPr>
            <w:ins w:id="148" w:author="Neeshu Bhadauriya" w:date="2021-09-27T15:14:00Z">
              <w:r w:rsidRPr="00DA79BC">
                <w:rPr>
                  <w:bCs/>
                  <w:color w:val="000000" w:themeColor="text1"/>
                  <w:lang w:val="en-IN"/>
                </w:rPr>
                <w:t>Capacity By Company</w:t>
              </w:r>
            </w:ins>
          </w:p>
        </w:tc>
        <w:tc>
          <w:tcPr>
            <w:tcW w:w="985" w:type="dxa"/>
            <w:tcPrChange w:id="149" w:author="Neeshu Bhadauriya" w:date="2021-09-27T21:51:00Z">
              <w:tcPr>
                <w:tcW w:w="985" w:type="dxa"/>
              </w:tcPr>
            </w:tcPrChange>
          </w:tcPr>
          <w:p w14:paraId="0B317595" w14:textId="54EC4A34" w:rsidR="00A90495" w:rsidRPr="00DA79BC" w:rsidRDefault="00C6069E" w:rsidP="00092529">
            <w:pPr>
              <w:pStyle w:val="BodyText"/>
              <w:jc w:val="center"/>
              <w:rPr>
                <w:ins w:id="150" w:author="Neeshu Bhadauriya" w:date="2021-09-27T15:14:00Z"/>
                <w:bCs/>
                <w:color w:val="000000" w:themeColor="text1"/>
              </w:rPr>
            </w:pPr>
            <w:ins w:id="151" w:author="Neeshu Bhadauriya" w:date="2021-09-27T21:16:00Z">
              <w:r>
                <w:rPr>
                  <w:bCs/>
                  <w:color w:val="000000" w:themeColor="text1"/>
                </w:rPr>
                <w:t>12</w:t>
              </w:r>
            </w:ins>
          </w:p>
        </w:tc>
      </w:tr>
      <w:tr w:rsidR="0069015D" w:rsidRPr="00DA79BC" w14:paraId="0B4E4269" w14:textId="77777777" w:rsidTr="00D32107">
        <w:trPr>
          <w:trHeight w:val="351"/>
          <w:ins w:id="152" w:author="Neeshu Bhadauriya" w:date="2021-09-27T15:14:00Z"/>
          <w:trPrChange w:id="153" w:author="Neeshu Bhadauriya" w:date="2021-09-27T21:51:00Z">
            <w:trPr>
              <w:trHeight w:val="351"/>
            </w:trPr>
          </w:trPrChange>
        </w:trPr>
        <w:tc>
          <w:tcPr>
            <w:tcW w:w="706" w:type="dxa"/>
            <w:tcPrChange w:id="154" w:author="Neeshu Bhadauriya" w:date="2021-09-27T21:51:00Z">
              <w:tcPr>
                <w:tcW w:w="706" w:type="dxa"/>
              </w:tcPr>
            </w:tcPrChange>
          </w:tcPr>
          <w:p w14:paraId="412BFED8" w14:textId="77777777" w:rsidR="00A90495" w:rsidRPr="00DA79BC" w:rsidRDefault="00A90495" w:rsidP="00092529">
            <w:pPr>
              <w:pStyle w:val="BodyText"/>
              <w:jc w:val="center"/>
              <w:rPr>
                <w:ins w:id="155" w:author="Neeshu Bhadauriya" w:date="2021-09-27T15:14:00Z"/>
                <w:b/>
                <w:color w:val="000000" w:themeColor="text1"/>
              </w:rPr>
            </w:pPr>
          </w:p>
        </w:tc>
        <w:tc>
          <w:tcPr>
            <w:tcW w:w="982" w:type="dxa"/>
            <w:tcPrChange w:id="156" w:author="Neeshu Bhadauriya" w:date="2021-09-27T21:51:00Z">
              <w:tcPr>
                <w:tcW w:w="982" w:type="dxa"/>
              </w:tcPr>
            </w:tcPrChange>
          </w:tcPr>
          <w:p w14:paraId="4FDC7EC2" w14:textId="77777777" w:rsidR="00A90495" w:rsidRPr="00DA79BC" w:rsidRDefault="00A90495" w:rsidP="00092529">
            <w:pPr>
              <w:pStyle w:val="BodyText"/>
              <w:rPr>
                <w:ins w:id="157" w:author="Neeshu Bhadauriya" w:date="2021-09-27T15:14:00Z"/>
                <w:bCs/>
                <w:color w:val="000000" w:themeColor="text1"/>
              </w:rPr>
            </w:pPr>
          </w:p>
        </w:tc>
        <w:tc>
          <w:tcPr>
            <w:tcW w:w="950" w:type="dxa"/>
            <w:tcPrChange w:id="158" w:author="Neeshu Bhadauriya" w:date="2021-09-27T21:51:00Z">
              <w:tcPr>
                <w:tcW w:w="950" w:type="dxa"/>
              </w:tcPr>
            </w:tcPrChange>
          </w:tcPr>
          <w:p w14:paraId="58F7AD98" w14:textId="77777777" w:rsidR="00A90495" w:rsidRPr="00DA79BC" w:rsidRDefault="00A90495" w:rsidP="00092529">
            <w:pPr>
              <w:pStyle w:val="BodyText"/>
              <w:rPr>
                <w:ins w:id="159" w:author="Neeshu Bhadauriya" w:date="2021-09-27T15:14:00Z"/>
                <w:bCs/>
                <w:color w:val="000000" w:themeColor="text1"/>
                <w:lang w:val="en-IN"/>
              </w:rPr>
            </w:pPr>
            <w:ins w:id="160" w:author="Neeshu Bhadauriya" w:date="2021-09-27T15:14:00Z">
              <w:r w:rsidRPr="00DA79BC">
                <w:rPr>
                  <w:bCs/>
                  <w:color w:val="000000" w:themeColor="text1"/>
                  <w:lang w:val="en-IN"/>
                </w:rPr>
                <w:t>3.1.2.</w:t>
              </w:r>
            </w:ins>
          </w:p>
        </w:tc>
        <w:tc>
          <w:tcPr>
            <w:tcW w:w="5964" w:type="dxa"/>
            <w:gridSpan w:val="2"/>
            <w:tcPrChange w:id="161" w:author="Neeshu Bhadauriya" w:date="2021-09-27T21:51:00Z">
              <w:tcPr>
                <w:tcW w:w="5964" w:type="dxa"/>
                <w:gridSpan w:val="2"/>
              </w:tcPr>
            </w:tcPrChange>
          </w:tcPr>
          <w:p w14:paraId="30CB873F" w14:textId="77777777" w:rsidR="00A90495" w:rsidRPr="00DA79BC" w:rsidRDefault="00A90495" w:rsidP="00092529">
            <w:pPr>
              <w:pStyle w:val="BodyText"/>
              <w:rPr>
                <w:ins w:id="162" w:author="Neeshu Bhadauriya" w:date="2021-09-27T15:14:00Z"/>
                <w:bCs/>
                <w:color w:val="000000" w:themeColor="text1"/>
                <w:lang w:val="en-IN"/>
              </w:rPr>
            </w:pPr>
            <w:ins w:id="163" w:author="Neeshu Bhadauriya" w:date="2021-09-27T15:14:00Z">
              <w:r>
                <w:rPr>
                  <w:bCs/>
                  <w:color w:val="000000" w:themeColor="text1"/>
                  <w:lang w:val="en-IN"/>
                </w:rPr>
                <w:t>Production By Company</w:t>
              </w:r>
            </w:ins>
          </w:p>
        </w:tc>
        <w:tc>
          <w:tcPr>
            <w:tcW w:w="985" w:type="dxa"/>
            <w:tcPrChange w:id="164" w:author="Neeshu Bhadauriya" w:date="2021-09-27T21:51:00Z">
              <w:tcPr>
                <w:tcW w:w="985" w:type="dxa"/>
              </w:tcPr>
            </w:tcPrChange>
          </w:tcPr>
          <w:p w14:paraId="0B104C5D" w14:textId="07D442F3" w:rsidR="00A90495" w:rsidRPr="00DA79BC" w:rsidRDefault="00C6069E" w:rsidP="00092529">
            <w:pPr>
              <w:pStyle w:val="BodyText"/>
              <w:jc w:val="center"/>
              <w:rPr>
                <w:ins w:id="165" w:author="Neeshu Bhadauriya" w:date="2021-09-27T15:14:00Z"/>
                <w:bCs/>
                <w:color w:val="000000" w:themeColor="text1"/>
              </w:rPr>
            </w:pPr>
            <w:ins w:id="166" w:author="Neeshu Bhadauriya" w:date="2021-09-27T21:16:00Z">
              <w:r>
                <w:rPr>
                  <w:bCs/>
                  <w:color w:val="000000" w:themeColor="text1"/>
                </w:rPr>
                <w:t>1</w:t>
              </w:r>
            </w:ins>
            <w:ins w:id="167" w:author="Neeshu Bhadauriya" w:date="2021-09-27T22:34:00Z">
              <w:r w:rsidR="00014A16">
                <w:rPr>
                  <w:bCs/>
                  <w:color w:val="000000" w:themeColor="text1"/>
                </w:rPr>
                <w:t>5</w:t>
              </w:r>
            </w:ins>
          </w:p>
        </w:tc>
      </w:tr>
      <w:tr w:rsidR="0069015D" w:rsidRPr="00DA79BC" w14:paraId="4D144347" w14:textId="77777777" w:rsidTr="00D32107">
        <w:trPr>
          <w:trHeight w:val="351"/>
          <w:ins w:id="168" w:author="Neeshu Bhadauriya" w:date="2021-09-27T15:14:00Z"/>
          <w:trPrChange w:id="169" w:author="Neeshu Bhadauriya" w:date="2021-09-27T21:51:00Z">
            <w:trPr>
              <w:trHeight w:val="351"/>
            </w:trPr>
          </w:trPrChange>
        </w:trPr>
        <w:tc>
          <w:tcPr>
            <w:tcW w:w="706" w:type="dxa"/>
            <w:tcPrChange w:id="170" w:author="Neeshu Bhadauriya" w:date="2021-09-27T21:51:00Z">
              <w:tcPr>
                <w:tcW w:w="706" w:type="dxa"/>
              </w:tcPr>
            </w:tcPrChange>
          </w:tcPr>
          <w:p w14:paraId="54567994" w14:textId="77777777" w:rsidR="00A90495" w:rsidRPr="00DA79BC" w:rsidRDefault="00A90495" w:rsidP="00092529">
            <w:pPr>
              <w:pStyle w:val="BodyText"/>
              <w:jc w:val="center"/>
              <w:rPr>
                <w:ins w:id="171" w:author="Neeshu Bhadauriya" w:date="2021-09-27T15:14:00Z"/>
                <w:b/>
                <w:color w:val="000000" w:themeColor="text1"/>
              </w:rPr>
            </w:pPr>
          </w:p>
        </w:tc>
        <w:tc>
          <w:tcPr>
            <w:tcW w:w="982" w:type="dxa"/>
            <w:tcPrChange w:id="172" w:author="Neeshu Bhadauriya" w:date="2021-09-27T21:51:00Z">
              <w:tcPr>
                <w:tcW w:w="982" w:type="dxa"/>
              </w:tcPr>
            </w:tcPrChange>
          </w:tcPr>
          <w:p w14:paraId="14830EE4" w14:textId="77777777" w:rsidR="00A90495" w:rsidRPr="00DA79BC" w:rsidRDefault="00A90495" w:rsidP="00092529">
            <w:pPr>
              <w:pStyle w:val="BodyText"/>
              <w:rPr>
                <w:ins w:id="173" w:author="Neeshu Bhadauriya" w:date="2021-09-27T15:14:00Z"/>
                <w:bCs/>
                <w:color w:val="000000" w:themeColor="text1"/>
              </w:rPr>
            </w:pPr>
          </w:p>
        </w:tc>
        <w:tc>
          <w:tcPr>
            <w:tcW w:w="950" w:type="dxa"/>
            <w:vAlign w:val="center"/>
            <w:tcPrChange w:id="174" w:author="Neeshu Bhadauriya" w:date="2021-09-27T21:51:00Z">
              <w:tcPr>
                <w:tcW w:w="950" w:type="dxa"/>
                <w:vAlign w:val="center"/>
              </w:tcPr>
            </w:tcPrChange>
          </w:tcPr>
          <w:p w14:paraId="02DEF86E" w14:textId="77777777" w:rsidR="00A90495" w:rsidRPr="00DA79BC" w:rsidRDefault="00A90495" w:rsidP="00092529">
            <w:pPr>
              <w:pStyle w:val="BodyText"/>
              <w:rPr>
                <w:ins w:id="175" w:author="Neeshu Bhadauriya" w:date="2021-09-27T15:14:00Z"/>
                <w:bCs/>
                <w:color w:val="000000" w:themeColor="text1"/>
                <w:lang w:val="en-IN"/>
              </w:rPr>
            </w:pPr>
            <w:ins w:id="176" w:author="Neeshu Bhadauriya" w:date="2021-09-27T15:14:00Z">
              <w:r w:rsidRPr="00DA79BC">
                <w:rPr>
                  <w:bCs/>
                  <w:color w:val="000000" w:themeColor="text1"/>
                  <w:lang w:val="en-IN"/>
                </w:rPr>
                <w:t xml:space="preserve">3.1.3. </w:t>
              </w:r>
            </w:ins>
          </w:p>
        </w:tc>
        <w:tc>
          <w:tcPr>
            <w:tcW w:w="5964" w:type="dxa"/>
            <w:gridSpan w:val="2"/>
            <w:tcPrChange w:id="177" w:author="Neeshu Bhadauriya" w:date="2021-09-27T21:51:00Z">
              <w:tcPr>
                <w:tcW w:w="5964" w:type="dxa"/>
                <w:gridSpan w:val="2"/>
              </w:tcPr>
            </w:tcPrChange>
          </w:tcPr>
          <w:p w14:paraId="3EED3EE5" w14:textId="77777777" w:rsidR="00A90495" w:rsidRPr="00DA79BC" w:rsidRDefault="00A90495" w:rsidP="00092529">
            <w:pPr>
              <w:pStyle w:val="BodyText"/>
              <w:rPr>
                <w:ins w:id="178" w:author="Neeshu Bhadauriya" w:date="2021-09-27T15:14:00Z"/>
                <w:bCs/>
                <w:color w:val="000000" w:themeColor="text1"/>
                <w:lang w:val="en-IN"/>
              </w:rPr>
            </w:pPr>
            <w:ins w:id="179" w:author="Neeshu Bhadauriya" w:date="2021-09-27T15:14:00Z">
              <w:r w:rsidRPr="00DA79BC">
                <w:rPr>
                  <w:bCs/>
                  <w:color w:val="000000" w:themeColor="text1"/>
                  <w:lang w:val="en-IN"/>
                </w:rPr>
                <w:t>Capacity By Location / Country</w:t>
              </w:r>
            </w:ins>
          </w:p>
        </w:tc>
        <w:tc>
          <w:tcPr>
            <w:tcW w:w="985" w:type="dxa"/>
            <w:tcPrChange w:id="180" w:author="Neeshu Bhadauriya" w:date="2021-09-27T21:51:00Z">
              <w:tcPr>
                <w:tcW w:w="985" w:type="dxa"/>
              </w:tcPr>
            </w:tcPrChange>
          </w:tcPr>
          <w:p w14:paraId="2E92B41B" w14:textId="6E633155" w:rsidR="00A90495" w:rsidRPr="00DA79BC" w:rsidRDefault="003A6D10" w:rsidP="00092529">
            <w:pPr>
              <w:pStyle w:val="BodyText"/>
              <w:jc w:val="center"/>
              <w:rPr>
                <w:ins w:id="181" w:author="Neeshu Bhadauriya" w:date="2021-09-27T15:14:00Z"/>
                <w:bCs/>
                <w:color w:val="000000" w:themeColor="text1"/>
              </w:rPr>
            </w:pPr>
            <w:ins w:id="182" w:author="Neeshu Bhadauriya" w:date="2021-09-27T22:35:00Z">
              <w:r>
                <w:rPr>
                  <w:bCs/>
                  <w:color w:val="000000" w:themeColor="text1"/>
                </w:rPr>
                <w:t>18</w:t>
              </w:r>
            </w:ins>
          </w:p>
        </w:tc>
      </w:tr>
      <w:tr w:rsidR="0069015D" w:rsidRPr="00DA79BC" w14:paraId="5BFF4C54" w14:textId="77777777" w:rsidTr="00D32107">
        <w:trPr>
          <w:trHeight w:val="351"/>
          <w:ins w:id="183" w:author="Neeshu Bhadauriya" w:date="2021-09-27T15:14:00Z"/>
          <w:trPrChange w:id="184" w:author="Neeshu Bhadauriya" w:date="2021-09-27T21:51:00Z">
            <w:trPr>
              <w:trHeight w:val="351"/>
            </w:trPr>
          </w:trPrChange>
        </w:trPr>
        <w:tc>
          <w:tcPr>
            <w:tcW w:w="706" w:type="dxa"/>
            <w:tcPrChange w:id="185" w:author="Neeshu Bhadauriya" w:date="2021-09-27T21:51:00Z">
              <w:tcPr>
                <w:tcW w:w="706" w:type="dxa"/>
              </w:tcPr>
            </w:tcPrChange>
          </w:tcPr>
          <w:p w14:paraId="1D65E1F9" w14:textId="77777777" w:rsidR="00A90495" w:rsidRPr="00DA79BC" w:rsidRDefault="00A90495" w:rsidP="00092529">
            <w:pPr>
              <w:pStyle w:val="BodyText"/>
              <w:jc w:val="center"/>
              <w:rPr>
                <w:ins w:id="186" w:author="Neeshu Bhadauriya" w:date="2021-09-27T15:14:00Z"/>
                <w:b/>
                <w:color w:val="000000" w:themeColor="text1"/>
              </w:rPr>
            </w:pPr>
          </w:p>
        </w:tc>
        <w:tc>
          <w:tcPr>
            <w:tcW w:w="982" w:type="dxa"/>
            <w:tcPrChange w:id="187" w:author="Neeshu Bhadauriya" w:date="2021-09-27T21:51:00Z">
              <w:tcPr>
                <w:tcW w:w="982" w:type="dxa"/>
              </w:tcPr>
            </w:tcPrChange>
          </w:tcPr>
          <w:p w14:paraId="689AC580" w14:textId="77777777" w:rsidR="00A90495" w:rsidRPr="00DA79BC" w:rsidRDefault="00A90495" w:rsidP="00092529">
            <w:pPr>
              <w:pStyle w:val="BodyText"/>
              <w:rPr>
                <w:ins w:id="188" w:author="Neeshu Bhadauriya" w:date="2021-09-27T15:14:00Z"/>
                <w:bCs/>
                <w:color w:val="000000" w:themeColor="text1"/>
              </w:rPr>
            </w:pPr>
          </w:p>
        </w:tc>
        <w:tc>
          <w:tcPr>
            <w:tcW w:w="950" w:type="dxa"/>
            <w:vAlign w:val="center"/>
            <w:tcPrChange w:id="189" w:author="Neeshu Bhadauriya" w:date="2021-09-27T21:51:00Z">
              <w:tcPr>
                <w:tcW w:w="950" w:type="dxa"/>
                <w:vAlign w:val="center"/>
              </w:tcPr>
            </w:tcPrChange>
          </w:tcPr>
          <w:p w14:paraId="1497BA9C" w14:textId="77777777" w:rsidR="00A90495" w:rsidRPr="00DA79BC" w:rsidRDefault="00A90495" w:rsidP="00092529">
            <w:pPr>
              <w:pStyle w:val="BodyText"/>
              <w:rPr>
                <w:ins w:id="190" w:author="Neeshu Bhadauriya" w:date="2021-09-27T15:14:00Z"/>
                <w:bCs/>
                <w:color w:val="000000" w:themeColor="text1"/>
                <w:lang w:val="en-IN"/>
              </w:rPr>
            </w:pPr>
            <w:ins w:id="191" w:author="Neeshu Bhadauriya" w:date="2021-09-27T15:14:00Z">
              <w:r w:rsidRPr="00DA79BC">
                <w:rPr>
                  <w:bCs/>
                  <w:color w:val="000000" w:themeColor="text1"/>
                  <w:lang w:val="en-IN"/>
                </w:rPr>
                <w:t xml:space="preserve">3.1.4. </w:t>
              </w:r>
            </w:ins>
          </w:p>
        </w:tc>
        <w:tc>
          <w:tcPr>
            <w:tcW w:w="5964" w:type="dxa"/>
            <w:gridSpan w:val="2"/>
            <w:tcPrChange w:id="192" w:author="Neeshu Bhadauriya" w:date="2021-09-27T21:51:00Z">
              <w:tcPr>
                <w:tcW w:w="5964" w:type="dxa"/>
                <w:gridSpan w:val="2"/>
              </w:tcPr>
            </w:tcPrChange>
          </w:tcPr>
          <w:p w14:paraId="1BDEB6DC" w14:textId="77777777" w:rsidR="00A90495" w:rsidRPr="00DA79BC" w:rsidRDefault="00A90495" w:rsidP="00092529">
            <w:pPr>
              <w:pStyle w:val="BodyText"/>
              <w:rPr>
                <w:ins w:id="193" w:author="Neeshu Bhadauriya" w:date="2021-09-27T15:14:00Z"/>
                <w:bCs/>
                <w:color w:val="000000" w:themeColor="text1"/>
                <w:lang w:val="en-IN"/>
              </w:rPr>
            </w:pPr>
            <w:ins w:id="194" w:author="Neeshu Bhadauriya" w:date="2021-09-27T15:14:00Z">
              <w:r w:rsidRPr="00DA79BC">
                <w:rPr>
                  <w:bCs/>
                  <w:color w:val="000000" w:themeColor="text1"/>
                  <w:lang w:val="en-IN"/>
                </w:rPr>
                <w:t>Operating Efficiency</w:t>
              </w:r>
            </w:ins>
          </w:p>
        </w:tc>
        <w:tc>
          <w:tcPr>
            <w:tcW w:w="985" w:type="dxa"/>
            <w:tcPrChange w:id="195" w:author="Neeshu Bhadauriya" w:date="2021-09-27T21:51:00Z">
              <w:tcPr>
                <w:tcW w:w="985" w:type="dxa"/>
              </w:tcPr>
            </w:tcPrChange>
          </w:tcPr>
          <w:p w14:paraId="4A19D4A3" w14:textId="37758831" w:rsidR="00A90495" w:rsidRPr="00DA79BC" w:rsidRDefault="003A6D10" w:rsidP="00092529">
            <w:pPr>
              <w:pStyle w:val="BodyText"/>
              <w:jc w:val="center"/>
              <w:rPr>
                <w:ins w:id="196" w:author="Neeshu Bhadauriya" w:date="2021-09-27T15:14:00Z"/>
                <w:bCs/>
                <w:color w:val="000000" w:themeColor="text1"/>
              </w:rPr>
            </w:pPr>
            <w:ins w:id="197" w:author="Neeshu Bhadauriya" w:date="2021-09-27T22:35:00Z">
              <w:r>
                <w:rPr>
                  <w:bCs/>
                  <w:color w:val="000000" w:themeColor="text1"/>
                </w:rPr>
                <w:t>23</w:t>
              </w:r>
            </w:ins>
          </w:p>
        </w:tc>
      </w:tr>
      <w:tr w:rsidR="00984BAB" w:rsidRPr="00DA79BC" w14:paraId="12781F2B" w14:textId="77777777" w:rsidTr="00D32107">
        <w:trPr>
          <w:trHeight w:val="351"/>
          <w:ins w:id="198" w:author="Neeshu Bhadauriya" w:date="2021-09-27T15:24:00Z"/>
          <w:trPrChange w:id="199" w:author="Neeshu Bhadauriya" w:date="2021-09-27T21:51:00Z">
            <w:trPr>
              <w:trHeight w:val="351"/>
            </w:trPr>
          </w:trPrChange>
        </w:trPr>
        <w:tc>
          <w:tcPr>
            <w:tcW w:w="706" w:type="dxa"/>
            <w:tcPrChange w:id="200" w:author="Neeshu Bhadauriya" w:date="2021-09-27T21:51:00Z">
              <w:tcPr>
                <w:tcW w:w="706" w:type="dxa"/>
              </w:tcPr>
            </w:tcPrChange>
          </w:tcPr>
          <w:p w14:paraId="6D8325DA" w14:textId="77777777" w:rsidR="0069015D" w:rsidRPr="00DA79BC" w:rsidRDefault="0069015D" w:rsidP="00092529">
            <w:pPr>
              <w:pStyle w:val="BodyText"/>
              <w:jc w:val="center"/>
              <w:rPr>
                <w:ins w:id="201" w:author="Neeshu Bhadauriya" w:date="2021-09-27T15:24:00Z"/>
                <w:b/>
                <w:color w:val="000000" w:themeColor="text1"/>
              </w:rPr>
            </w:pPr>
          </w:p>
        </w:tc>
        <w:tc>
          <w:tcPr>
            <w:tcW w:w="982" w:type="dxa"/>
            <w:tcPrChange w:id="202" w:author="Neeshu Bhadauriya" w:date="2021-09-27T21:51:00Z">
              <w:tcPr>
                <w:tcW w:w="982" w:type="dxa"/>
              </w:tcPr>
            </w:tcPrChange>
          </w:tcPr>
          <w:p w14:paraId="5B5007A4" w14:textId="77777777" w:rsidR="0069015D" w:rsidRPr="00DA79BC" w:rsidRDefault="0069015D" w:rsidP="00092529">
            <w:pPr>
              <w:pStyle w:val="BodyText"/>
              <w:rPr>
                <w:ins w:id="203" w:author="Neeshu Bhadauriya" w:date="2021-09-27T15:24:00Z"/>
                <w:bCs/>
                <w:color w:val="000000" w:themeColor="text1"/>
              </w:rPr>
            </w:pPr>
          </w:p>
        </w:tc>
        <w:tc>
          <w:tcPr>
            <w:tcW w:w="950" w:type="dxa"/>
            <w:vAlign w:val="center"/>
            <w:tcPrChange w:id="204" w:author="Neeshu Bhadauriya" w:date="2021-09-27T21:51:00Z">
              <w:tcPr>
                <w:tcW w:w="950" w:type="dxa"/>
                <w:vAlign w:val="center"/>
              </w:tcPr>
            </w:tcPrChange>
          </w:tcPr>
          <w:p w14:paraId="28420AB4" w14:textId="7F2C0CEB" w:rsidR="0069015D" w:rsidRPr="00DA79BC" w:rsidRDefault="0069015D" w:rsidP="00092529">
            <w:pPr>
              <w:pStyle w:val="BodyText"/>
              <w:rPr>
                <w:ins w:id="205" w:author="Neeshu Bhadauriya" w:date="2021-09-27T15:24:00Z"/>
                <w:bCs/>
                <w:color w:val="000000" w:themeColor="text1"/>
                <w:lang w:val="en-IN"/>
              </w:rPr>
            </w:pPr>
            <w:ins w:id="206" w:author="Neeshu Bhadauriya" w:date="2021-09-27T15:24:00Z">
              <w:r>
                <w:rPr>
                  <w:bCs/>
                  <w:color w:val="000000" w:themeColor="text1"/>
                  <w:lang w:val="en-IN"/>
                </w:rPr>
                <w:t>3.1.5.</w:t>
              </w:r>
            </w:ins>
          </w:p>
        </w:tc>
        <w:tc>
          <w:tcPr>
            <w:tcW w:w="5964" w:type="dxa"/>
            <w:gridSpan w:val="2"/>
            <w:tcPrChange w:id="207" w:author="Neeshu Bhadauriya" w:date="2021-09-27T21:51:00Z">
              <w:tcPr>
                <w:tcW w:w="5964" w:type="dxa"/>
                <w:gridSpan w:val="2"/>
              </w:tcPr>
            </w:tcPrChange>
          </w:tcPr>
          <w:p w14:paraId="08A152FE" w14:textId="613D6264" w:rsidR="0069015D" w:rsidRPr="00DA79BC" w:rsidRDefault="0069015D" w:rsidP="00092529">
            <w:pPr>
              <w:pStyle w:val="BodyText"/>
              <w:rPr>
                <w:ins w:id="208" w:author="Neeshu Bhadauriya" w:date="2021-09-27T15:24:00Z"/>
                <w:bCs/>
                <w:color w:val="000000" w:themeColor="text1"/>
                <w:lang w:val="en-IN"/>
              </w:rPr>
            </w:pPr>
            <w:ins w:id="209" w:author="Neeshu Bhadauriya" w:date="2021-09-27T15:24:00Z">
              <w:r>
                <w:rPr>
                  <w:bCs/>
                  <w:color w:val="000000" w:themeColor="text1"/>
                  <w:lang w:val="en-IN"/>
                </w:rPr>
                <w:t>Demand By Grade</w:t>
              </w:r>
            </w:ins>
          </w:p>
        </w:tc>
        <w:tc>
          <w:tcPr>
            <w:tcW w:w="985" w:type="dxa"/>
            <w:tcPrChange w:id="210" w:author="Neeshu Bhadauriya" w:date="2021-09-27T21:51:00Z">
              <w:tcPr>
                <w:tcW w:w="985" w:type="dxa"/>
              </w:tcPr>
            </w:tcPrChange>
          </w:tcPr>
          <w:p w14:paraId="2FF98535" w14:textId="39C7365F" w:rsidR="0069015D" w:rsidRPr="00DA79BC" w:rsidRDefault="003A6D10" w:rsidP="00092529">
            <w:pPr>
              <w:pStyle w:val="BodyText"/>
              <w:jc w:val="center"/>
              <w:rPr>
                <w:ins w:id="211" w:author="Neeshu Bhadauriya" w:date="2021-09-27T15:24:00Z"/>
                <w:bCs/>
                <w:color w:val="000000" w:themeColor="text1"/>
              </w:rPr>
            </w:pPr>
            <w:ins w:id="212" w:author="Neeshu Bhadauriya" w:date="2021-09-27T22:35:00Z">
              <w:r>
                <w:rPr>
                  <w:bCs/>
                  <w:color w:val="000000" w:themeColor="text1"/>
                </w:rPr>
                <w:t>27</w:t>
              </w:r>
            </w:ins>
          </w:p>
        </w:tc>
      </w:tr>
      <w:tr w:rsidR="0069015D" w:rsidRPr="00DA79BC" w14:paraId="6DFC1FA4" w14:textId="77777777" w:rsidTr="00D32107">
        <w:trPr>
          <w:trHeight w:val="351"/>
          <w:ins w:id="213" w:author="Neeshu Bhadauriya" w:date="2021-09-27T15:14:00Z"/>
          <w:trPrChange w:id="214" w:author="Neeshu Bhadauriya" w:date="2021-09-27T21:51:00Z">
            <w:trPr>
              <w:trHeight w:val="351"/>
            </w:trPr>
          </w:trPrChange>
        </w:trPr>
        <w:tc>
          <w:tcPr>
            <w:tcW w:w="706" w:type="dxa"/>
            <w:tcPrChange w:id="215" w:author="Neeshu Bhadauriya" w:date="2021-09-27T21:51:00Z">
              <w:tcPr>
                <w:tcW w:w="706" w:type="dxa"/>
              </w:tcPr>
            </w:tcPrChange>
          </w:tcPr>
          <w:p w14:paraId="6C20078F" w14:textId="77777777" w:rsidR="00A90495" w:rsidRPr="00DA79BC" w:rsidRDefault="00A90495" w:rsidP="00092529">
            <w:pPr>
              <w:pStyle w:val="BodyText"/>
              <w:jc w:val="center"/>
              <w:rPr>
                <w:ins w:id="216" w:author="Neeshu Bhadauriya" w:date="2021-09-27T15:14:00Z"/>
                <w:b/>
                <w:color w:val="000000" w:themeColor="text1"/>
              </w:rPr>
            </w:pPr>
          </w:p>
        </w:tc>
        <w:tc>
          <w:tcPr>
            <w:tcW w:w="982" w:type="dxa"/>
            <w:tcPrChange w:id="217" w:author="Neeshu Bhadauriya" w:date="2021-09-27T21:51:00Z">
              <w:tcPr>
                <w:tcW w:w="982" w:type="dxa"/>
              </w:tcPr>
            </w:tcPrChange>
          </w:tcPr>
          <w:p w14:paraId="23CED902" w14:textId="77777777" w:rsidR="00A90495" w:rsidRPr="00DA79BC" w:rsidRDefault="00A90495" w:rsidP="00092529">
            <w:pPr>
              <w:pStyle w:val="BodyText"/>
              <w:rPr>
                <w:ins w:id="218" w:author="Neeshu Bhadauriya" w:date="2021-09-27T15:14:00Z"/>
                <w:bCs/>
                <w:color w:val="000000" w:themeColor="text1"/>
              </w:rPr>
            </w:pPr>
          </w:p>
        </w:tc>
        <w:tc>
          <w:tcPr>
            <w:tcW w:w="950" w:type="dxa"/>
            <w:vAlign w:val="center"/>
            <w:tcPrChange w:id="219" w:author="Neeshu Bhadauriya" w:date="2021-09-27T21:51:00Z">
              <w:tcPr>
                <w:tcW w:w="950" w:type="dxa"/>
                <w:vAlign w:val="center"/>
              </w:tcPr>
            </w:tcPrChange>
          </w:tcPr>
          <w:p w14:paraId="5167F678" w14:textId="76873D0B" w:rsidR="00A90495" w:rsidRPr="00DA79BC" w:rsidRDefault="00A90495" w:rsidP="00092529">
            <w:pPr>
              <w:pStyle w:val="BodyText"/>
              <w:rPr>
                <w:ins w:id="220" w:author="Neeshu Bhadauriya" w:date="2021-09-27T15:14:00Z"/>
                <w:bCs/>
                <w:color w:val="000000" w:themeColor="text1"/>
                <w:lang w:val="en-IN"/>
              </w:rPr>
            </w:pPr>
            <w:ins w:id="221" w:author="Neeshu Bhadauriya" w:date="2021-09-27T15:14:00Z">
              <w:r w:rsidRPr="00DA79BC">
                <w:rPr>
                  <w:bCs/>
                  <w:color w:val="000000" w:themeColor="text1"/>
                  <w:lang w:val="en-IN"/>
                </w:rPr>
                <w:t>3.1.</w:t>
              </w:r>
            </w:ins>
            <w:ins w:id="222" w:author="Neeshu Bhadauriya" w:date="2021-09-27T15:24:00Z">
              <w:r w:rsidR="0069015D">
                <w:rPr>
                  <w:bCs/>
                  <w:color w:val="000000" w:themeColor="text1"/>
                  <w:lang w:val="en-IN"/>
                </w:rPr>
                <w:t>6</w:t>
              </w:r>
            </w:ins>
            <w:ins w:id="223" w:author="Neeshu Bhadauriya" w:date="2021-09-27T15:14:00Z">
              <w:r w:rsidRPr="00DA79BC">
                <w:rPr>
                  <w:bCs/>
                  <w:color w:val="000000" w:themeColor="text1"/>
                  <w:lang w:val="en-IN"/>
                </w:rPr>
                <w:t xml:space="preserve">. </w:t>
              </w:r>
            </w:ins>
          </w:p>
        </w:tc>
        <w:tc>
          <w:tcPr>
            <w:tcW w:w="5964" w:type="dxa"/>
            <w:gridSpan w:val="2"/>
            <w:tcPrChange w:id="224" w:author="Neeshu Bhadauriya" w:date="2021-09-27T21:51:00Z">
              <w:tcPr>
                <w:tcW w:w="5964" w:type="dxa"/>
                <w:gridSpan w:val="2"/>
              </w:tcPr>
            </w:tcPrChange>
          </w:tcPr>
          <w:p w14:paraId="1C674425" w14:textId="57DFD14A" w:rsidR="00A90495" w:rsidRPr="00DA79BC" w:rsidRDefault="00A90495" w:rsidP="00092529">
            <w:pPr>
              <w:pStyle w:val="BodyText"/>
              <w:rPr>
                <w:ins w:id="225" w:author="Neeshu Bhadauriya" w:date="2021-09-27T15:14:00Z"/>
                <w:bCs/>
                <w:color w:val="000000" w:themeColor="text1"/>
                <w:lang w:val="en-IN"/>
              </w:rPr>
            </w:pPr>
            <w:ins w:id="226" w:author="Neeshu Bhadauriya" w:date="2021-09-27T15:14:00Z">
              <w:r w:rsidRPr="00DA79BC">
                <w:rPr>
                  <w:bCs/>
                  <w:color w:val="000000" w:themeColor="text1"/>
                  <w:lang w:val="en-IN"/>
                </w:rPr>
                <w:t xml:space="preserve">Demand By </w:t>
              </w:r>
            </w:ins>
            <w:ins w:id="227" w:author="Neeshu Bhadauriya" w:date="2021-09-27T15:26:00Z">
              <w:r w:rsidR="0069015D">
                <w:rPr>
                  <w:bCs/>
                  <w:color w:val="000000" w:themeColor="text1"/>
                  <w:lang w:val="en-IN"/>
                </w:rPr>
                <w:t>Type</w:t>
              </w:r>
            </w:ins>
          </w:p>
        </w:tc>
        <w:tc>
          <w:tcPr>
            <w:tcW w:w="985" w:type="dxa"/>
            <w:tcPrChange w:id="228" w:author="Neeshu Bhadauriya" w:date="2021-09-27T21:51:00Z">
              <w:tcPr>
                <w:tcW w:w="985" w:type="dxa"/>
              </w:tcPr>
            </w:tcPrChange>
          </w:tcPr>
          <w:p w14:paraId="40ADFE28" w14:textId="3223C1E3" w:rsidR="00A90495" w:rsidRPr="00DA79BC" w:rsidRDefault="003A6D10" w:rsidP="00092529">
            <w:pPr>
              <w:pStyle w:val="BodyText"/>
              <w:jc w:val="center"/>
              <w:rPr>
                <w:ins w:id="229" w:author="Neeshu Bhadauriya" w:date="2021-09-27T15:14:00Z"/>
                <w:bCs/>
                <w:color w:val="000000" w:themeColor="text1"/>
              </w:rPr>
            </w:pPr>
            <w:ins w:id="230" w:author="Neeshu Bhadauriya" w:date="2021-09-27T22:35:00Z">
              <w:r>
                <w:rPr>
                  <w:bCs/>
                  <w:color w:val="000000" w:themeColor="text1"/>
                </w:rPr>
                <w:t>29</w:t>
              </w:r>
            </w:ins>
          </w:p>
        </w:tc>
      </w:tr>
      <w:tr w:rsidR="0069015D" w:rsidRPr="00DA79BC" w14:paraId="73C819B8" w14:textId="77777777" w:rsidTr="00D32107">
        <w:trPr>
          <w:trHeight w:val="351"/>
          <w:ins w:id="231" w:author="Neeshu Bhadauriya" w:date="2021-09-27T15:14:00Z"/>
          <w:trPrChange w:id="232" w:author="Neeshu Bhadauriya" w:date="2021-09-27T21:51:00Z">
            <w:trPr>
              <w:trHeight w:val="351"/>
            </w:trPr>
          </w:trPrChange>
        </w:trPr>
        <w:tc>
          <w:tcPr>
            <w:tcW w:w="706" w:type="dxa"/>
            <w:tcPrChange w:id="233" w:author="Neeshu Bhadauriya" w:date="2021-09-27T21:51:00Z">
              <w:tcPr>
                <w:tcW w:w="706" w:type="dxa"/>
              </w:tcPr>
            </w:tcPrChange>
          </w:tcPr>
          <w:p w14:paraId="7C56D1FB" w14:textId="77777777" w:rsidR="00A90495" w:rsidRPr="00DA79BC" w:rsidRDefault="00A90495" w:rsidP="00092529">
            <w:pPr>
              <w:pStyle w:val="BodyText"/>
              <w:jc w:val="center"/>
              <w:rPr>
                <w:ins w:id="234" w:author="Neeshu Bhadauriya" w:date="2021-09-27T15:14:00Z"/>
                <w:b/>
                <w:color w:val="000000" w:themeColor="text1"/>
              </w:rPr>
            </w:pPr>
          </w:p>
        </w:tc>
        <w:tc>
          <w:tcPr>
            <w:tcW w:w="982" w:type="dxa"/>
            <w:tcPrChange w:id="235" w:author="Neeshu Bhadauriya" w:date="2021-09-27T21:51:00Z">
              <w:tcPr>
                <w:tcW w:w="982" w:type="dxa"/>
              </w:tcPr>
            </w:tcPrChange>
          </w:tcPr>
          <w:p w14:paraId="29C290AE" w14:textId="77777777" w:rsidR="00A90495" w:rsidRPr="00DA79BC" w:rsidRDefault="00A90495" w:rsidP="00092529">
            <w:pPr>
              <w:pStyle w:val="BodyText"/>
              <w:rPr>
                <w:ins w:id="236" w:author="Neeshu Bhadauriya" w:date="2021-09-27T15:14:00Z"/>
                <w:bCs/>
                <w:color w:val="000000" w:themeColor="text1"/>
              </w:rPr>
            </w:pPr>
          </w:p>
        </w:tc>
        <w:tc>
          <w:tcPr>
            <w:tcW w:w="950" w:type="dxa"/>
            <w:vAlign w:val="center"/>
            <w:tcPrChange w:id="237" w:author="Neeshu Bhadauriya" w:date="2021-09-27T21:51:00Z">
              <w:tcPr>
                <w:tcW w:w="950" w:type="dxa"/>
                <w:vAlign w:val="center"/>
              </w:tcPr>
            </w:tcPrChange>
          </w:tcPr>
          <w:p w14:paraId="28353EDA" w14:textId="04E9E462" w:rsidR="00A90495" w:rsidRPr="00DA79BC" w:rsidRDefault="00A90495" w:rsidP="00092529">
            <w:pPr>
              <w:pStyle w:val="BodyText"/>
              <w:rPr>
                <w:ins w:id="238" w:author="Neeshu Bhadauriya" w:date="2021-09-27T15:14:00Z"/>
                <w:bCs/>
                <w:color w:val="000000" w:themeColor="text1"/>
                <w:lang w:val="en-IN"/>
              </w:rPr>
            </w:pPr>
            <w:ins w:id="239" w:author="Neeshu Bhadauriya" w:date="2021-09-27T15:14:00Z">
              <w:r w:rsidRPr="00DA79BC">
                <w:rPr>
                  <w:bCs/>
                  <w:color w:val="000000" w:themeColor="text1"/>
                  <w:lang w:val="en-IN"/>
                </w:rPr>
                <w:t>3.1.</w:t>
              </w:r>
            </w:ins>
            <w:ins w:id="240" w:author="Neeshu Bhadauriya" w:date="2021-09-27T15:24:00Z">
              <w:r w:rsidR="0069015D">
                <w:rPr>
                  <w:bCs/>
                  <w:color w:val="000000" w:themeColor="text1"/>
                  <w:lang w:val="en-IN"/>
                </w:rPr>
                <w:t>7</w:t>
              </w:r>
            </w:ins>
            <w:ins w:id="241" w:author="Neeshu Bhadauriya" w:date="2021-09-27T15:14:00Z">
              <w:r w:rsidRPr="00DA79BC">
                <w:rPr>
                  <w:bCs/>
                  <w:color w:val="000000" w:themeColor="text1"/>
                  <w:lang w:val="en-IN"/>
                </w:rPr>
                <w:t>.</w:t>
              </w:r>
            </w:ins>
          </w:p>
        </w:tc>
        <w:tc>
          <w:tcPr>
            <w:tcW w:w="5964" w:type="dxa"/>
            <w:gridSpan w:val="2"/>
            <w:tcPrChange w:id="242" w:author="Neeshu Bhadauriya" w:date="2021-09-27T21:51:00Z">
              <w:tcPr>
                <w:tcW w:w="5964" w:type="dxa"/>
                <w:gridSpan w:val="2"/>
              </w:tcPr>
            </w:tcPrChange>
          </w:tcPr>
          <w:p w14:paraId="1DB8EA4B" w14:textId="368094F7" w:rsidR="00A90495" w:rsidRPr="00DA79BC" w:rsidRDefault="00A90495" w:rsidP="00092529">
            <w:pPr>
              <w:pStyle w:val="BodyText"/>
              <w:rPr>
                <w:ins w:id="243" w:author="Neeshu Bhadauriya" w:date="2021-09-27T15:14:00Z"/>
                <w:bCs/>
                <w:color w:val="000000" w:themeColor="text1"/>
                <w:lang w:val="en-IN"/>
              </w:rPr>
            </w:pPr>
            <w:ins w:id="244" w:author="Neeshu Bhadauriya" w:date="2021-09-27T15:14:00Z">
              <w:r w:rsidRPr="00DA79BC">
                <w:rPr>
                  <w:bCs/>
                  <w:color w:val="000000" w:themeColor="text1"/>
                  <w:lang w:val="en-IN"/>
                </w:rPr>
                <w:t xml:space="preserve">Demand By </w:t>
              </w:r>
            </w:ins>
            <w:ins w:id="245" w:author="Neeshu Bhadauriya" w:date="2021-09-27T15:26:00Z">
              <w:r w:rsidR="0069015D">
                <w:rPr>
                  <w:bCs/>
                  <w:color w:val="000000" w:themeColor="text1"/>
                  <w:lang w:val="en-IN"/>
                </w:rPr>
                <w:t>App</w:t>
              </w:r>
            </w:ins>
            <w:ins w:id="246" w:author="Neeshu Bhadauriya" w:date="2021-09-27T15:27:00Z">
              <w:r w:rsidR="0069015D">
                <w:rPr>
                  <w:bCs/>
                  <w:color w:val="000000" w:themeColor="text1"/>
                  <w:lang w:val="en-IN"/>
                </w:rPr>
                <w:t>lication</w:t>
              </w:r>
            </w:ins>
          </w:p>
        </w:tc>
        <w:tc>
          <w:tcPr>
            <w:tcW w:w="985" w:type="dxa"/>
            <w:tcPrChange w:id="247" w:author="Neeshu Bhadauriya" w:date="2021-09-27T21:51:00Z">
              <w:tcPr>
                <w:tcW w:w="985" w:type="dxa"/>
              </w:tcPr>
            </w:tcPrChange>
          </w:tcPr>
          <w:p w14:paraId="5A010275" w14:textId="31F07907" w:rsidR="00A90495" w:rsidRPr="00DA79BC" w:rsidRDefault="003A6D10" w:rsidP="00092529">
            <w:pPr>
              <w:pStyle w:val="BodyText"/>
              <w:jc w:val="center"/>
              <w:rPr>
                <w:ins w:id="248" w:author="Neeshu Bhadauriya" w:date="2021-09-27T15:14:00Z"/>
                <w:bCs/>
                <w:color w:val="000000" w:themeColor="text1"/>
              </w:rPr>
            </w:pPr>
            <w:ins w:id="249" w:author="Neeshu Bhadauriya" w:date="2021-09-27T22:35:00Z">
              <w:r>
                <w:rPr>
                  <w:bCs/>
                  <w:color w:val="000000" w:themeColor="text1"/>
                </w:rPr>
                <w:t>29</w:t>
              </w:r>
            </w:ins>
          </w:p>
        </w:tc>
      </w:tr>
      <w:tr w:rsidR="0069015D" w:rsidRPr="00DA79BC" w14:paraId="1DEABEAD" w14:textId="77777777" w:rsidTr="00D32107">
        <w:trPr>
          <w:trHeight w:val="351"/>
          <w:ins w:id="250" w:author="Neeshu Bhadauriya" w:date="2021-09-27T15:14:00Z"/>
          <w:trPrChange w:id="251" w:author="Neeshu Bhadauriya" w:date="2021-09-27T21:51:00Z">
            <w:trPr>
              <w:trHeight w:val="351"/>
            </w:trPr>
          </w:trPrChange>
        </w:trPr>
        <w:tc>
          <w:tcPr>
            <w:tcW w:w="706" w:type="dxa"/>
            <w:tcPrChange w:id="252" w:author="Neeshu Bhadauriya" w:date="2021-09-27T21:51:00Z">
              <w:tcPr>
                <w:tcW w:w="706" w:type="dxa"/>
              </w:tcPr>
            </w:tcPrChange>
          </w:tcPr>
          <w:p w14:paraId="5E8F922A" w14:textId="77777777" w:rsidR="00A90495" w:rsidRPr="00DA79BC" w:rsidRDefault="00A90495" w:rsidP="00092529">
            <w:pPr>
              <w:pStyle w:val="BodyText"/>
              <w:jc w:val="center"/>
              <w:rPr>
                <w:ins w:id="253" w:author="Neeshu Bhadauriya" w:date="2021-09-27T15:14:00Z"/>
                <w:b/>
                <w:color w:val="000000" w:themeColor="text1"/>
              </w:rPr>
            </w:pPr>
          </w:p>
        </w:tc>
        <w:tc>
          <w:tcPr>
            <w:tcW w:w="982" w:type="dxa"/>
            <w:tcPrChange w:id="254" w:author="Neeshu Bhadauriya" w:date="2021-09-27T21:51:00Z">
              <w:tcPr>
                <w:tcW w:w="982" w:type="dxa"/>
              </w:tcPr>
            </w:tcPrChange>
          </w:tcPr>
          <w:p w14:paraId="44E74BDF" w14:textId="77777777" w:rsidR="00A90495" w:rsidRPr="00DA79BC" w:rsidRDefault="00A90495" w:rsidP="00092529">
            <w:pPr>
              <w:pStyle w:val="BodyText"/>
              <w:rPr>
                <w:ins w:id="255" w:author="Neeshu Bhadauriya" w:date="2021-09-27T15:14:00Z"/>
                <w:bCs/>
                <w:color w:val="000000" w:themeColor="text1"/>
              </w:rPr>
            </w:pPr>
          </w:p>
        </w:tc>
        <w:tc>
          <w:tcPr>
            <w:tcW w:w="950" w:type="dxa"/>
            <w:vAlign w:val="center"/>
            <w:tcPrChange w:id="256" w:author="Neeshu Bhadauriya" w:date="2021-09-27T21:51:00Z">
              <w:tcPr>
                <w:tcW w:w="950" w:type="dxa"/>
                <w:vAlign w:val="center"/>
              </w:tcPr>
            </w:tcPrChange>
          </w:tcPr>
          <w:p w14:paraId="78567217" w14:textId="288A7900" w:rsidR="00A90495" w:rsidRPr="00DA79BC" w:rsidRDefault="00A90495" w:rsidP="00092529">
            <w:pPr>
              <w:pStyle w:val="BodyText"/>
              <w:rPr>
                <w:ins w:id="257" w:author="Neeshu Bhadauriya" w:date="2021-09-27T15:14:00Z"/>
                <w:bCs/>
                <w:color w:val="000000" w:themeColor="text1"/>
                <w:lang w:val="en-IN"/>
              </w:rPr>
            </w:pPr>
            <w:ins w:id="258" w:author="Neeshu Bhadauriya" w:date="2021-09-27T15:14:00Z">
              <w:r w:rsidRPr="00DA79BC">
                <w:rPr>
                  <w:bCs/>
                  <w:color w:val="000000" w:themeColor="text1"/>
                  <w:lang w:val="en-IN"/>
                </w:rPr>
                <w:t>3.1.</w:t>
              </w:r>
            </w:ins>
            <w:ins w:id="259" w:author="Neeshu Bhadauriya" w:date="2021-09-27T15:24:00Z">
              <w:r w:rsidR="0069015D">
                <w:rPr>
                  <w:bCs/>
                  <w:color w:val="000000" w:themeColor="text1"/>
                  <w:lang w:val="en-IN"/>
                </w:rPr>
                <w:t>8</w:t>
              </w:r>
            </w:ins>
            <w:ins w:id="260" w:author="Neeshu Bhadauriya" w:date="2021-09-27T15:14:00Z">
              <w:r w:rsidRPr="00DA79BC">
                <w:rPr>
                  <w:bCs/>
                  <w:color w:val="000000" w:themeColor="text1"/>
                  <w:lang w:val="en-IN"/>
                </w:rPr>
                <w:t>.</w:t>
              </w:r>
            </w:ins>
          </w:p>
        </w:tc>
        <w:tc>
          <w:tcPr>
            <w:tcW w:w="5964" w:type="dxa"/>
            <w:gridSpan w:val="2"/>
            <w:tcPrChange w:id="261" w:author="Neeshu Bhadauriya" w:date="2021-09-27T21:51:00Z">
              <w:tcPr>
                <w:tcW w:w="5964" w:type="dxa"/>
                <w:gridSpan w:val="2"/>
              </w:tcPr>
            </w:tcPrChange>
          </w:tcPr>
          <w:p w14:paraId="2763D285" w14:textId="77777777" w:rsidR="00A90495" w:rsidRPr="00DA79BC" w:rsidRDefault="00A90495" w:rsidP="00092529">
            <w:pPr>
              <w:pStyle w:val="BodyText"/>
              <w:rPr>
                <w:ins w:id="262" w:author="Neeshu Bhadauriya" w:date="2021-09-27T15:14:00Z"/>
                <w:bCs/>
                <w:color w:val="000000" w:themeColor="text1"/>
                <w:lang w:val="en-IN"/>
              </w:rPr>
            </w:pPr>
            <w:ins w:id="263" w:author="Neeshu Bhadauriya" w:date="2021-09-27T15:14:00Z">
              <w:r w:rsidRPr="00DA79BC">
                <w:rPr>
                  <w:bCs/>
                  <w:color w:val="000000" w:themeColor="text1"/>
                  <w:lang w:val="en-IN"/>
                </w:rPr>
                <w:t xml:space="preserve">Demand By </w:t>
              </w:r>
              <w:r>
                <w:rPr>
                  <w:bCs/>
                  <w:color w:val="000000" w:themeColor="text1"/>
                  <w:lang w:val="en-IN"/>
                </w:rPr>
                <w:t>Sales Channel</w:t>
              </w:r>
            </w:ins>
          </w:p>
        </w:tc>
        <w:tc>
          <w:tcPr>
            <w:tcW w:w="985" w:type="dxa"/>
            <w:tcPrChange w:id="264" w:author="Neeshu Bhadauriya" w:date="2021-09-27T21:51:00Z">
              <w:tcPr>
                <w:tcW w:w="985" w:type="dxa"/>
              </w:tcPr>
            </w:tcPrChange>
          </w:tcPr>
          <w:p w14:paraId="3B8FFD07" w14:textId="036AA78E" w:rsidR="00A90495" w:rsidRPr="00DA79BC" w:rsidRDefault="003A6D10" w:rsidP="00092529">
            <w:pPr>
              <w:pStyle w:val="BodyText"/>
              <w:jc w:val="center"/>
              <w:rPr>
                <w:ins w:id="265" w:author="Neeshu Bhadauriya" w:date="2021-09-27T15:14:00Z"/>
                <w:bCs/>
                <w:color w:val="000000" w:themeColor="text1"/>
              </w:rPr>
            </w:pPr>
            <w:ins w:id="266" w:author="Neeshu Bhadauriya" w:date="2021-09-27T22:35:00Z">
              <w:r>
                <w:rPr>
                  <w:bCs/>
                  <w:color w:val="000000" w:themeColor="text1"/>
                </w:rPr>
                <w:t>31</w:t>
              </w:r>
            </w:ins>
          </w:p>
        </w:tc>
      </w:tr>
      <w:tr w:rsidR="0069015D" w:rsidRPr="00DA79BC" w14:paraId="7F17865E" w14:textId="77777777" w:rsidTr="00D32107">
        <w:trPr>
          <w:trHeight w:val="351"/>
          <w:ins w:id="267" w:author="Neeshu Bhadauriya" w:date="2021-09-27T15:14:00Z"/>
          <w:trPrChange w:id="268" w:author="Neeshu Bhadauriya" w:date="2021-09-27T21:51:00Z">
            <w:trPr>
              <w:trHeight w:val="351"/>
            </w:trPr>
          </w:trPrChange>
        </w:trPr>
        <w:tc>
          <w:tcPr>
            <w:tcW w:w="706" w:type="dxa"/>
            <w:tcPrChange w:id="269" w:author="Neeshu Bhadauriya" w:date="2021-09-27T21:51:00Z">
              <w:tcPr>
                <w:tcW w:w="706" w:type="dxa"/>
              </w:tcPr>
            </w:tcPrChange>
          </w:tcPr>
          <w:p w14:paraId="51A1B11D" w14:textId="77777777" w:rsidR="00A90495" w:rsidRPr="00DA79BC" w:rsidRDefault="00A90495" w:rsidP="00092529">
            <w:pPr>
              <w:pStyle w:val="BodyText"/>
              <w:jc w:val="center"/>
              <w:rPr>
                <w:ins w:id="270" w:author="Neeshu Bhadauriya" w:date="2021-09-27T15:14:00Z"/>
                <w:b/>
                <w:color w:val="000000" w:themeColor="text1"/>
              </w:rPr>
            </w:pPr>
          </w:p>
        </w:tc>
        <w:tc>
          <w:tcPr>
            <w:tcW w:w="982" w:type="dxa"/>
            <w:tcPrChange w:id="271" w:author="Neeshu Bhadauriya" w:date="2021-09-27T21:51:00Z">
              <w:tcPr>
                <w:tcW w:w="982" w:type="dxa"/>
              </w:tcPr>
            </w:tcPrChange>
          </w:tcPr>
          <w:p w14:paraId="43147D34" w14:textId="77777777" w:rsidR="00A90495" w:rsidRPr="00DA79BC" w:rsidRDefault="00A90495" w:rsidP="00092529">
            <w:pPr>
              <w:pStyle w:val="BodyText"/>
              <w:rPr>
                <w:ins w:id="272" w:author="Neeshu Bhadauriya" w:date="2021-09-27T15:14:00Z"/>
                <w:bCs/>
                <w:color w:val="000000" w:themeColor="text1"/>
              </w:rPr>
            </w:pPr>
          </w:p>
        </w:tc>
        <w:tc>
          <w:tcPr>
            <w:tcW w:w="950" w:type="dxa"/>
            <w:vAlign w:val="center"/>
            <w:tcPrChange w:id="273" w:author="Neeshu Bhadauriya" w:date="2021-09-27T21:51:00Z">
              <w:tcPr>
                <w:tcW w:w="950" w:type="dxa"/>
                <w:vAlign w:val="center"/>
              </w:tcPr>
            </w:tcPrChange>
          </w:tcPr>
          <w:p w14:paraId="0413FB4D" w14:textId="2D2D4A83" w:rsidR="00A90495" w:rsidRPr="00DA79BC" w:rsidRDefault="00A90495" w:rsidP="00092529">
            <w:pPr>
              <w:pStyle w:val="BodyText"/>
              <w:rPr>
                <w:ins w:id="274" w:author="Neeshu Bhadauriya" w:date="2021-09-27T15:14:00Z"/>
                <w:bCs/>
                <w:color w:val="000000" w:themeColor="text1"/>
                <w:lang w:val="en-IN"/>
              </w:rPr>
            </w:pPr>
            <w:ins w:id="275" w:author="Neeshu Bhadauriya" w:date="2021-09-27T15:14:00Z">
              <w:r>
                <w:rPr>
                  <w:bCs/>
                  <w:color w:val="000000" w:themeColor="text1"/>
                  <w:lang w:val="en-IN"/>
                </w:rPr>
                <w:t>3.1.</w:t>
              </w:r>
            </w:ins>
            <w:ins w:id="276" w:author="Neeshu Bhadauriya" w:date="2021-09-27T15:24:00Z">
              <w:r w:rsidR="0069015D">
                <w:rPr>
                  <w:bCs/>
                  <w:color w:val="000000" w:themeColor="text1"/>
                  <w:lang w:val="en-IN"/>
                </w:rPr>
                <w:t>9</w:t>
              </w:r>
            </w:ins>
            <w:ins w:id="277" w:author="Neeshu Bhadauriya" w:date="2021-09-27T15:14:00Z">
              <w:r>
                <w:rPr>
                  <w:bCs/>
                  <w:color w:val="000000" w:themeColor="text1"/>
                  <w:lang w:val="en-IN"/>
                </w:rPr>
                <w:t>.</w:t>
              </w:r>
            </w:ins>
          </w:p>
        </w:tc>
        <w:tc>
          <w:tcPr>
            <w:tcW w:w="5964" w:type="dxa"/>
            <w:gridSpan w:val="2"/>
            <w:tcPrChange w:id="278" w:author="Neeshu Bhadauriya" w:date="2021-09-27T21:51:00Z">
              <w:tcPr>
                <w:tcW w:w="5964" w:type="dxa"/>
                <w:gridSpan w:val="2"/>
              </w:tcPr>
            </w:tcPrChange>
          </w:tcPr>
          <w:p w14:paraId="0D9C706C" w14:textId="77777777" w:rsidR="00A90495" w:rsidRPr="00DA79BC" w:rsidRDefault="00A90495" w:rsidP="00092529">
            <w:pPr>
              <w:pStyle w:val="BodyText"/>
              <w:rPr>
                <w:ins w:id="279" w:author="Neeshu Bhadauriya" w:date="2021-09-27T15:14:00Z"/>
                <w:bCs/>
                <w:color w:val="000000" w:themeColor="text1"/>
                <w:lang w:val="en-IN"/>
              </w:rPr>
            </w:pPr>
            <w:ins w:id="280" w:author="Neeshu Bhadauriya" w:date="2021-09-27T15:14:00Z">
              <w:r>
                <w:rPr>
                  <w:bCs/>
                  <w:color w:val="000000" w:themeColor="text1"/>
                  <w:lang w:val="en-IN"/>
                </w:rPr>
                <w:t>Demand By Region- Global</w:t>
              </w:r>
            </w:ins>
          </w:p>
        </w:tc>
        <w:tc>
          <w:tcPr>
            <w:tcW w:w="985" w:type="dxa"/>
            <w:tcPrChange w:id="281" w:author="Neeshu Bhadauriya" w:date="2021-09-27T21:51:00Z">
              <w:tcPr>
                <w:tcW w:w="985" w:type="dxa"/>
              </w:tcPr>
            </w:tcPrChange>
          </w:tcPr>
          <w:p w14:paraId="4591A298" w14:textId="08946FC3" w:rsidR="00A90495" w:rsidRPr="00DA79BC" w:rsidRDefault="003A6D10" w:rsidP="00092529">
            <w:pPr>
              <w:pStyle w:val="BodyText"/>
              <w:jc w:val="center"/>
              <w:rPr>
                <w:ins w:id="282" w:author="Neeshu Bhadauriya" w:date="2021-09-27T15:14:00Z"/>
                <w:bCs/>
                <w:color w:val="000000" w:themeColor="text1"/>
              </w:rPr>
            </w:pPr>
            <w:ins w:id="283" w:author="Neeshu Bhadauriya" w:date="2021-09-27T22:35:00Z">
              <w:r>
                <w:rPr>
                  <w:bCs/>
                  <w:color w:val="000000" w:themeColor="text1"/>
                </w:rPr>
                <w:t>32</w:t>
              </w:r>
            </w:ins>
          </w:p>
        </w:tc>
      </w:tr>
      <w:tr w:rsidR="00984BAB" w:rsidRPr="00DA79BC" w14:paraId="0301E8C0" w14:textId="77777777" w:rsidTr="00D32107">
        <w:trPr>
          <w:trHeight w:val="351"/>
          <w:ins w:id="284" w:author="Neeshu Bhadauriya" w:date="2021-09-27T15:14:00Z"/>
          <w:trPrChange w:id="285" w:author="Neeshu Bhadauriya" w:date="2021-09-27T21:51:00Z">
            <w:trPr>
              <w:trHeight w:val="351"/>
            </w:trPr>
          </w:trPrChange>
        </w:trPr>
        <w:tc>
          <w:tcPr>
            <w:tcW w:w="706" w:type="dxa"/>
            <w:tcPrChange w:id="286" w:author="Neeshu Bhadauriya" w:date="2021-09-27T21:51:00Z">
              <w:tcPr>
                <w:tcW w:w="706" w:type="dxa"/>
              </w:tcPr>
            </w:tcPrChange>
          </w:tcPr>
          <w:p w14:paraId="448ACC98" w14:textId="77777777" w:rsidR="00A90495" w:rsidRPr="00DA79BC" w:rsidRDefault="00A90495" w:rsidP="00092529">
            <w:pPr>
              <w:pStyle w:val="BodyText"/>
              <w:jc w:val="center"/>
              <w:rPr>
                <w:ins w:id="287" w:author="Neeshu Bhadauriya" w:date="2021-09-27T15:14:00Z"/>
                <w:b/>
                <w:color w:val="000000" w:themeColor="text1"/>
              </w:rPr>
            </w:pPr>
          </w:p>
        </w:tc>
        <w:tc>
          <w:tcPr>
            <w:tcW w:w="982" w:type="dxa"/>
            <w:tcPrChange w:id="288" w:author="Neeshu Bhadauriya" w:date="2021-09-27T21:51:00Z">
              <w:tcPr>
                <w:tcW w:w="982" w:type="dxa"/>
              </w:tcPr>
            </w:tcPrChange>
          </w:tcPr>
          <w:p w14:paraId="1BD7B438" w14:textId="77777777" w:rsidR="00A90495" w:rsidRPr="00DA79BC" w:rsidRDefault="00A90495" w:rsidP="00092529">
            <w:pPr>
              <w:pStyle w:val="BodyText"/>
              <w:rPr>
                <w:ins w:id="289" w:author="Neeshu Bhadauriya" w:date="2021-09-27T15:14:00Z"/>
                <w:bCs/>
                <w:color w:val="000000" w:themeColor="text1"/>
              </w:rPr>
            </w:pPr>
          </w:p>
        </w:tc>
        <w:tc>
          <w:tcPr>
            <w:tcW w:w="950" w:type="dxa"/>
            <w:vAlign w:val="center"/>
            <w:tcPrChange w:id="290" w:author="Neeshu Bhadauriya" w:date="2021-09-27T21:51:00Z">
              <w:tcPr>
                <w:tcW w:w="950" w:type="dxa"/>
                <w:vAlign w:val="center"/>
              </w:tcPr>
            </w:tcPrChange>
          </w:tcPr>
          <w:p w14:paraId="3D298962" w14:textId="77777777" w:rsidR="00A90495" w:rsidRDefault="00A90495" w:rsidP="00092529">
            <w:pPr>
              <w:pStyle w:val="BodyText"/>
              <w:rPr>
                <w:ins w:id="291" w:author="Neeshu Bhadauriya" w:date="2021-09-27T15:14:00Z"/>
                <w:bCs/>
                <w:color w:val="000000" w:themeColor="text1"/>
                <w:lang w:val="en-IN"/>
              </w:rPr>
            </w:pPr>
          </w:p>
        </w:tc>
        <w:tc>
          <w:tcPr>
            <w:tcW w:w="1048" w:type="dxa"/>
            <w:tcPrChange w:id="292" w:author="Neeshu Bhadauriya" w:date="2021-09-27T21:51:00Z">
              <w:tcPr>
                <w:tcW w:w="1048" w:type="dxa"/>
              </w:tcPr>
            </w:tcPrChange>
          </w:tcPr>
          <w:p w14:paraId="7D88418D" w14:textId="68BE9E6C" w:rsidR="00A90495" w:rsidRDefault="00A90495" w:rsidP="00092529">
            <w:pPr>
              <w:pStyle w:val="BodyText"/>
              <w:rPr>
                <w:ins w:id="293" w:author="Neeshu Bhadauriya" w:date="2021-09-27T15:14:00Z"/>
                <w:bCs/>
                <w:color w:val="000000" w:themeColor="text1"/>
                <w:lang w:val="en-IN"/>
              </w:rPr>
            </w:pPr>
            <w:ins w:id="294" w:author="Neeshu Bhadauriya" w:date="2021-09-27T15:14:00Z">
              <w:r>
                <w:rPr>
                  <w:bCs/>
                  <w:color w:val="000000" w:themeColor="text1"/>
                  <w:lang w:val="en-IN"/>
                </w:rPr>
                <w:t>3.1.</w:t>
              </w:r>
            </w:ins>
            <w:ins w:id="295" w:author="Neeshu Bhadauriya" w:date="2021-09-27T15:24:00Z">
              <w:r w:rsidR="0069015D">
                <w:rPr>
                  <w:bCs/>
                  <w:color w:val="000000" w:themeColor="text1"/>
                  <w:lang w:val="en-IN"/>
                </w:rPr>
                <w:t>9</w:t>
              </w:r>
            </w:ins>
            <w:ins w:id="296" w:author="Neeshu Bhadauriya" w:date="2021-09-27T15:14:00Z">
              <w:r>
                <w:rPr>
                  <w:bCs/>
                  <w:color w:val="000000" w:themeColor="text1"/>
                  <w:lang w:val="en-IN"/>
                </w:rPr>
                <w:t>.1.</w:t>
              </w:r>
            </w:ins>
          </w:p>
        </w:tc>
        <w:tc>
          <w:tcPr>
            <w:tcW w:w="4916" w:type="dxa"/>
            <w:tcPrChange w:id="297" w:author="Neeshu Bhadauriya" w:date="2021-09-27T21:51:00Z">
              <w:tcPr>
                <w:tcW w:w="4916" w:type="dxa"/>
              </w:tcPr>
            </w:tcPrChange>
          </w:tcPr>
          <w:p w14:paraId="6F47ACF7" w14:textId="77777777" w:rsidR="00A90495" w:rsidRDefault="00A90495" w:rsidP="00092529">
            <w:pPr>
              <w:pStyle w:val="BodyText"/>
              <w:rPr>
                <w:ins w:id="298" w:author="Neeshu Bhadauriya" w:date="2021-09-27T15:14:00Z"/>
                <w:bCs/>
                <w:color w:val="000000" w:themeColor="text1"/>
                <w:lang w:val="en-IN"/>
              </w:rPr>
            </w:pPr>
            <w:ins w:id="299" w:author="Neeshu Bhadauriya" w:date="2021-09-27T15:14:00Z">
              <w:r>
                <w:rPr>
                  <w:bCs/>
                  <w:color w:val="000000" w:themeColor="text1"/>
                  <w:lang w:val="en-IN"/>
                </w:rPr>
                <w:t>Demand By Country- Asia Pacific</w:t>
              </w:r>
            </w:ins>
          </w:p>
        </w:tc>
        <w:tc>
          <w:tcPr>
            <w:tcW w:w="985" w:type="dxa"/>
            <w:tcPrChange w:id="300" w:author="Neeshu Bhadauriya" w:date="2021-09-27T21:51:00Z">
              <w:tcPr>
                <w:tcW w:w="985" w:type="dxa"/>
              </w:tcPr>
            </w:tcPrChange>
          </w:tcPr>
          <w:p w14:paraId="2BC36B8E" w14:textId="55839BFA" w:rsidR="00A90495" w:rsidRPr="00DA79BC" w:rsidRDefault="003A6D10" w:rsidP="00092529">
            <w:pPr>
              <w:pStyle w:val="BodyText"/>
              <w:jc w:val="center"/>
              <w:rPr>
                <w:ins w:id="301" w:author="Neeshu Bhadauriya" w:date="2021-09-27T15:14:00Z"/>
                <w:bCs/>
                <w:color w:val="000000" w:themeColor="text1"/>
              </w:rPr>
            </w:pPr>
            <w:ins w:id="302" w:author="Neeshu Bhadauriya" w:date="2021-09-27T22:36:00Z">
              <w:r>
                <w:rPr>
                  <w:bCs/>
                  <w:color w:val="000000" w:themeColor="text1"/>
                </w:rPr>
                <w:t>33</w:t>
              </w:r>
            </w:ins>
          </w:p>
        </w:tc>
      </w:tr>
      <w:tr w:rsidR="00984BAB" w:rsidRPr="00DA79BC" w14:paraId="631416EF" w14:textId="77777777" w:rsidTr="00D32107">
        <w:trPr>
          <w:trHeight w:val="351"/>
          <w:ins w:id="303" w:author="Neeshu Bhadauriya" w:date="2021-09-27T15:14:00Z"/>
          <w:trPrChange w:id="304" w:author="Neeshu Bhadauriya" w:date="2021-09-27T21:51:00Z">
            <w:trPr>
              <w:trHeight w:val="351"/>
            </w:trPr>
          </w:trPrChange>
        </w:trPr>
        <w:tc>
          <w:tcPr>
            <w:tcW w:w="706" w:type="dxa"/>
            <w:tcPrChange w:id="305" w:author="Neeshu Bhadauriya" w:date="2021-09-27T21:51:00Z">
              <w:tcPr>
                <w:tcW w:w="706" w:type="dxa"/>
              </w:tcPr>
            </w:tcPrChange>
          </w:tcPr>
          <w:p w14:paraId="7B4AD022" w14:textId="77777777" w:rsidR="00A90495" w:rsidRPr="00DA79BC" w:rsidRDefault="00A90495" w:rsidP="00092529">
            <w:pPr>
              <w:pStyle w:val="BodyText"/>
              <w:jc w:val="center"/>
              <w:rPr>
                <w:ins w:id="306" w:author="Neeshu Bhadauriya" w:date="2021-09-27T15:14:00Z"/>
                <w:b/>
                <w:color w:val="000000" w:themeColor="text1"/>
              </w:rPr>
            </w:pPr>
          </w:p>
        </w:tc>
        <w:tc>
          <w:tcPr>
            <w:tcW w:w="982" w:type="dxa"/>
            <w:tcPrChange w:id="307" w:author="Neeshu Bhadauriya" w:date="2021-09-27T21:51:00Z">
              <w:tcPr>
                <w:tcW w:w="982" w:type="dxa"/>
              </w:tcPr>
            </w:tcPrChange>
          </w:tcPr>
          <w:p w14:paraId="001FA603" w14:textId="77777777" w:rsidR="00A90495" w:rsidRPr="00DA79BC" w:rsidRDefault="00A90495" w:rsidP="00092529">
            <w:pPr>
              <w:pStyle w:val="BodyText"/>
              <w:rPr>
                <w:ins w:id="308" w:author="Neeshu Bhadauriya" w:date="2021-09-27T15:14:00Z"/>
                <w:bCs/>
                <w:color w:val="000000" w:themeColor="text1"/>
              </w:rPr>
            </w:pPr>
          </w:p>
        </w:tc>
        <w:tc>
          <w:tcPr>
            <w:tcW w:w="950" w:type="dxa"/>
            <w:vAlign w:val="center"/>
            <w:tcPrChange w:id="309" w:author="Neeshu Bhadauriya" w:date="2021-09-27T21:51:00Z">
              <w:tcPr>
                <w:tcW w:w="950" w:type="dxa"/>
                <w:vAlign w:val="center"/>
              </w:tcPr>
            </w:tcPrChange>
          </w:tcPr>
          <w:p w14:paraId="59307CA8" w14:textId="77777777" w:rsidR="00A90495" w:rsidRDefault="00A90495" w:rsidP="00092529">
            <w:pPr>
              <w:pStyle w:val="BodyText"/>
              <w:rPr>
                <w:ins w:id="310" w:author="Neeshu Bhadauriya" w:date="2021-09-27T15:14:00Z"/>
                <w:bCs/>
                <w:color w:val="000000" w:themeColor="text1"/>
                <w:lang w:val="en-IN"/>
              </w:rPr>
            </w:pPr>
          </w:p>
        </w:tc>
        <w:tc>
          <w:tcPr>
            <w:tcW w:w="1048" w:type="dxa"/>
            <w:tcPrChange w:id="311" w:author="Neeshu Bhadauriya" w:date="2021-09-27T21:51:00Z">
              <w:tcPr>
                <w:tcW w:w="1048" w:type="dxa"/>
              </w:tcPr>
            </w:tcPrChange>
          </w:tcPr>
          <w:p w14:paraId="342B2262" w14:textId="1FBA8CA3" w:rsidR="00A90495" w:rsidRDefault="00A90495" w:rsidP="00092529">
            <w:pPr>
              <w:pStyle w:val="BodyText"/>
              <w:rPr>
                <w:ins w:id="312" w:author="Neeshu Bhadauriya" w:date="2021-09-27T15:14:00Z"/>
                <w:bCs/>
                <w:color w:val="000000" w:themeColor="text1"/>
                <w:lang w:val="en-IN"/>
              </w:rPr>
            </w:pPr>
            <w:ins w:id="313" w:author="Neeshu Bhadauriya" w:date="2021-09-27T15:14:00Z">
              <w:r>
                <w:rPr>
                  <w:bCs/>
                  <w:color w:val="000000" w:themeColor="text1"/>
                  <w:lang w:val="en-IN"/>
                </w:rPr>
                <w:t>3.1.</w:t>
              </w:r>
            </w:ins>
            <w:ins w:id="314" w:author="Neeshu Bhadauriya" w:date="2021-09-27T15:24:00Z">
              <w:r w:rsidR="0069015D">
                <w:rPr>
                  <w:bCs/>
                  <w:color w:val="000000" w:themeColor="text1"/>
                  <w:lang w:val="en-IN"/>
                </w:rPr>
                <w:t>9</w:t>
              </w:r>
            </w:ins>
            <w:ins w:id="315" w:author="Neeshu Bhadauriya" w:date="2021-09-27T15:14:00Z">
              <w:r>
                <w:rPr>
                  <w:bCs/>
                  <w:color w:val="000000" w:themeColor="text1"/>
                  <w:lang w:val="en-IN"/>
                </w:rPr>
                <w:t>.2.</w:t>
              </w:r>
            </w:ins>
          </w:p>
        </w:tc>
        <w:tc>
          <w:tcPr>
            <w:tcW w:w="4916" w:type="dxa"/>
            <w:tcPrChange w:id="316" w:author="Neeshu Bhadauriya" w:date="2021-09-27T21:51:00Z">
              <w:tcPr>
                <w:tcW w:w="4916" w:type="dxa"/>
              </w:tcPr>
            </w:tcPrChange>
          </w:tcPr>
          <w:p w14:paraId="75D2DA4C" w14:textId="77777777" w:rsidR="00A90495" w:rsidRDefault="00A90495" w:rsidP="00092529">
            <w:pPr>
              <w:pStyle w:val="BodyText"/>
              <w:rPr>
                <w:ins w:id="317" w:author="Neeshu Bhadauriya" w:date="2021-09-27T15:14:00Z"/>
                <w:bCs/>
                <w:color w:val="000000" w:themeColor="text1"/>
                <w:lang w:val="en-IN"/>
              </w:rPr>
            </w:pPr>
            <w:ins w:id="318" w:author="Neeshu Bhadauriya" w:date="2021-09-27T15:14:00Z">
              <w:r w:rsidRPr="00632CA7">
                <w:rPr>
                  <w:bCs/>
                  <w:color w:val="000000" w:themeColor="text1"/>
                  <w:lang w:val="en-IN"/>
                </w:rPr>
                <w:t xml:space="preserve">Demand By Country- </w:t>
              </w:r>
              <w:r>
                <w:rPr>
                  <w:bCs/>
                  <w:color w:val="000000" w:themeColor="text1"/>
                  <w:lang w:val="en-IN"/>
                </w:rPr>
                <w:t>Europe</w:t>
              </w:r>
            </w:ins>
          </w:p>
        </w:tc>
        <w:tc>
          <w:tcPr>
            <w:tcW w:w="985" w:type="dxa"/>
            <w:tcPrChange w:id="319" w:author="Neeshu Bhadauriya" w:date="2021-09-27T21:51:00Z">
              <w:tcPr>
                <w:tcW w:w="985" w:type="dxa"/>
              </w:tcPr>
            </w:tcPrChange>
          </w:tcPr>
          <w:p w14:paraId="350D8780" w14:textId="68475A19" w:rsidR="00A90495" w:rsidRPr="00DA79BC" w:rsidRDefault="003A6D10" w:rsidP="00092529">
            <w:pPr>
              <w:pStyle w:val="BodyText"/>
              <w:jc w:val="center"/>
              <w:rPr>
                <w:ins w:id="320" w:author="Neeshu Bhadauriya" w:date="2021-09-27T15:14:00Z"/>
                <w:bCs/>
                <w:color w:val="000000" w:themeColor="text1"/>
              </w:rPr>
            </w:pPr>
            <w:ins w:id="321" w:author="Neeshu Bhadauriya" w:date="2021-09-27T22:36:00Z">
              <w:r>
                <w:rPr>
                  <w:bCs/>
                  <w:color w:val="000000" w:themeColor="text1"/>
                </w:rPr>
                <w:t>34</w:t>
              </w:r>
            </w:ins>
          </w:p>
        </w:tc>
      </w:tr>
      <w:tr w:rsidR="00984BAB" w:rsidRPr="00DA79BC" w14:paraId="59FE08DA" w14:textId="77777777" w:rsidTr="00D32107">
        <w:trPr>
          <w:trHeight w:val="351"/>
          <w:ins w:id="322" w:author="Neeshu Bhadauriya" w:date="2021-09-27T15:14:00Z"/>
          <w:trPrChange w:id="323" w:author="Neeshu Bhadauriya" w:date="2021-09-27T21:51:00Z">
            <w:trPr>
              <w:trHeight w:val="351"/>
            </w:trPr>
          </w:trPrChange>
        </w:trPr>
        <w:tc>
          <w:tcPr>
            <w:tcW w:w="706" w:type="dxa"/>
            <w:tcPrChange w:id="324" w:author="Neeshu Bhadauriya" w:date="2021-09-27T21:51:00Z">
              <w:tcPr>
                <w:tcW w:w="706" w:type="dxa"/>
              </w:tcPr>
            </w:tcPrChange>
          </w:tcPr>
          <w:p w14:paraId="14C0BC13" w14:textId="77777777" w:rsidR="00A90495" w:rsidRPr="00DA79BC" w:rsidRDefault="00A90495" w:rsidP="00092529">
            <w:pPr>
              <w:pStyle w:val="BodyText"/>
              <w:jc w:val="center"/>
              <w:rPr>
                <w:ins w:id="325" w:author="Neeshu Bhadauriya" w:date="2021-09-27T15:14:00Z"/>
                <w:b/>
                <w:color w:val="000000" w:themeColor="text1"/>
              </w:rPr>
            </w:pPr>
          </w:p>
        </w:tc>
        <w:tc>
          <w:tcPr>
            <w:tcW w:w="982" w:type="dxa"/>
            <w:tcPrChange w:id="326" w:author="Neeshu Bhadauriya" w:date="2021-09-27T21:51:00Z">
              <w:tcPr>
                <w:tcW w:w="982" w:type="dxa"/>
              </w:tcPr>
            </w:tcPrChange>
          </w:tcPr>
          <w:p w14:paraId="40FBD1EF" w14:textId="77777777" w:rsidR="00A90495" w:rsidRPr="00DA79BC" w:rsidRDefault="00A90495" w:rsidP="00092529">
            <w:pPr>
              <w:pStyle w:val="BodyText"/>
              <w:rPr>
                <w:ins w:id="327" w:author="Neeshu Bhadauriya" w:date="2021-09-27T15:14:00Z"/>
                <w:bCs/>
                <w:color w:val="000000" w:themeColor="text1"/>
              </w:rPr>
            </w:pPr>
          </w:p>
        </w:tc>
        <w:tc>
          <w:tcPr>
            <w:tcW w:w="950" w:type="dxa"/>
            <w:vAlign w:val="center"/>
            <w:tcPrChange w:id="328" w:author="Neeshu Bhadauriya" w:date="2021-09-27T21:51:00Z">
              <w:tcPr>
                <w:tcW w:w="950" w:type="dxa"/>
                <w:vAlign w:val="center"/>
              </w:tcPr>
            </w:tcPrChange>
          </w:tcPr>
          <w:p w14:paraId="17B19E09" w14:textId="77777777" w:rsidR="00A90495" w:rsidRDefault="00A90495" w:rsidP="00092529">
            <w:pPr>
              <w:pStyle w:val="BodyText"/>
              <w:rPr>
                <w:ins w:id="329" w:author="Neeshu Bhadauriya" w:date="2021-09-27T15:14:00Z"/>
                <w:bCs/>
                <w:color w:val="000000" w:themeColor="text1"/>
                <w:lang w:val="en-IN"/>
              </w:rPr>
            </w:pPr>
          </w:p>
        </w:tc>
        <w:tc>
          <w:tcPr>
            <w:tcW w:w="1048" w:type="dxa"/>
            <w:tcPrChange w:id="330" w:author="Neeshu Bhadauriya" w:date="2021-09-27T21:51:00Z">
              <w:tcPr>
                <w:tcW w:w="1048" w:type="dxa"/>
              </w:tcPr>
            </w:tcPrChange>
          </w:tcPr>
          <w:p w14:paraId="14087B71" w14:textId="10BF2968" w:rsidR="00A90495" w:rsidRDefault="00A90495" w:rsidP="00092529">
            <w:pPr>
              <w:pStyle w:val="BodyText"/>
              <w:rPr>
                <w:ins w:id="331" w:author="Neeshu Bhadauriya" w:date="2021-09-27T15:14:00Z"/>
                <w:bCs/>
                <w:color w:val="000000" w:themeColor="text1"/>
                <w:lang w:val="en-IN"/>
              </w:rPr>
            </w:pPr>
            <w:ins w:id="332" w:author="Neeshu Bhadauriya" w:date="2021-09-27T15:14:00Z">
              <w:r w:rsidRPr="00A10A7B">
                <w:rPr>
                  <w:bCs/>
                  <w:color w:val="000000" w:themeColor="text1"/>
                  <w:lang w:val="en-IN"/>
                </w:rPr>
                <w:t>3.1.</w:t>
              </w:r>
            </w:ins>
            <w:ins w:id="333" w:author="Neeshu Bhadauriya" w:date="2021-09-27T15:24:00Z">
              <w:r w:rsidR="0069015D">
                <w:rPr>
                  <w:bCs/>
                  <w:color w:val="000000" w:themeColor="text1"/>
                  <w:lang w:val="en-IN"/>
                </w:rPr>
                <w:t>9</w:t>
              </w:r>
            </w:ins>
            <w:ins w:id="334" w:author="Neeshu Bhadauriya" w:date="2021-09-27T15:14:00Z">
              <w:r w:rsidRPr="00A10A7B">
                <w:rPr>
                  <w:bCs/>
                  <w:color w:val="000000" w:themeColor="text1"/>
                  <w:lang w:val="en-IN"/>
                </w:rPr>
                <w:t>.</w:t>
              </w:r>
              <w:r>
                <w:rPr>
                  <w:bCs/>
                  <w:color w:val="000000" w:themeColor="text1"/>
                  <w:lang w:val="en-IN"/>
                </w:rPr>
                <w:t>3</w:t>
              </w:r>
              <w:r w:rsidRPr="00A10A7B">
                <w:rPr>
                  <w:bCs/>
                  <w:color w:val="000000" w:themeColor="text1"/>
                  <w:lang w:val="en-IN"/>
                </w:rPr>
                <w:t>.</w:t>
              </w:r>
            </w:ins>
          </w:p>
        </w:tc>
        <w:tc>
          <w:tcPr>
            <w:tcW w:w="4916" w:type="dxa"/>
            <w:tcPrChange w:id="335" w:author="Neeshu Bhadauriya" w:date="2021-09-27T21:51:00Z">
              <w:tcPr>
                <w:tcW w:w="4916" w:type="dxa"/>
              </w:tcPr>
            </w:tcPrChange>
          </w:tcPr>
          <w:p w14:paraId="24744C0F" w14:textId="77777777" w:rsidR="00A90495" w:rsidRDefault="00A90495" w:rsidP="00092529">
            <w:pPr>
              <w:pStyle w:val="BodyText"/>
              <w:rPr>
                <w:ins w:id="336" w:author="Neeshu Bhadauriya" w:date="2021-09-27T15:14:00Z"/>
                <w:bCs/>
                <w:color w:val="000000" w:themeColor="text1"/>
                <w:lang w:val="en-IN"/>
              </w:rPr>
            </w:pPr>
            <w:ins w:id="337" w:author="Neeshu Bhadauriya" w:date="2021-09-27T15:14:00Z">
              <w:r w:rsidRPr="00632CA7">
                <w:rPr>
                  <w:bCs/>
                  <w:color w:val="000000" w:themeColor="text1"/>
                  <w:lang w:val="en-IN"/>
                </w:rPr>
                <w:t xml:space="preserve">Demand By Country- </w:t>
              </w:r>
              <w:r>
                <w:rPr>
                  <w:bCs/>
                  <w:color w:val="000000" w:themeColor="text1"/>
                  <w:lang w:val="en-IN"/>
                </w:rPr>
                <w:t>North America</w:t>
              </w:r>
            </w:ins>
          </w:p>
        </w:tc>
        <w:tc>
          <w:tcPr>
            <w:tcW w:w="985" w:type="dxa"/>
            <w:tcPrChange w:id="338" w:author="Neeshu Bhadauriya" w:date="2021-09-27T21:51:00Z">
              <w:tcPr>
                <w:tcW w:w="985" w:type="dxa"/>
              </w:tcPr>
            </w:tcPrChange>
          </w:tcPr>
          <w:p w14:paraId="1C96A328" w14:textId="1C7837CD" w:rsidR="00A90495" w:rsidRPr="00DA79BC" w:rsidRDefault="003A6D10" w:rsidP="00092529">
            <w:pPr>
              <w:pStyle w:val="BodyText"/>
              <w:jc w:val="center"/>
              <w:rPr>
                <w:ins w:id="339" w:author="Neeshu Bhadauriya" w:date="2021-09-27T15:14:00Z"/>
                <w:bCs/>
                <w:color w:val="000000" w:themeColor="text1"/>
              </w:rPr>
            </w:pPr>
            <w:ins w:id="340" w:author="Neeshu Bhadauriya" w:date="2021-09-27T22:36:00Z">
              <w:r>
                <w:rPr>
                  <w:bCs/>
                  <w:color w:val="000000" w:themeColor="text1"/>
                </w:rPr>
                <w:t>34</w:t>
              </w:r>
            </w:ins>
          </w:p>
        </w:tc>
      </w:tr>
      <w:tr w:rsidR="00984BAB" w:rsidRPr="00DA79BC" w14:paraId="7F4DEBE9" w14:textId="77777777" w:rsidTr="00D32107">
        <w:trPr>
          <w:trHeight w:val="351"/>
          <w:ins w:id="341" w:author="Neeshu Bhadauriya" w:date="2021-09-27T15:14:00Z"/>
          <w:trPrChange w:id="342" w:author="Neeshu Bhadauriya" w:date="2021-09-27T21:51:00Z">
            <w:trPr>
              <w:trHeight w:val="351"/>
            </w:trPr>
          </w:trPrChange>
        </w:trPr>
        <w:tc>
          <w:tcPr>
            <w:tcW w:w="706" w:type="dxa"/>
            <w:tcPrChange w:id="343" w:author="Neeshu Bhadauriya" w:date="2021-09-27T21:51:00Z">
              <w:tcPr>
                <w:tcW w:w="706" w:type="dxa"/>
              </w:tcPr>
            </w:tcPrChange>
          </w:tcPr>
          <w:p w14:paraId="01A66C70" w14:textId="77777777" w:rsidR="00A90495" w:rsidRPr="00DA79BC" w:rsidRDefault="00A90495" w:rsidP="00092529">
            <w:pPr>
              <w:pStyle w:val="BodyText"/>
              <w:jc w:val="center"/>
              <w:rPr>
                <w:ins w:id="344" w:author="Neeshu Bhadauriya" w:date="2021-09-27T15:14:00Z"/>
                <w:b/>
                <w:color w:val="000000" w:themeColor="text1"/>
              </w:rPr>
            </w:pPr>
          </w:p>
        </w:tc>
        <w:tc>
          <w:tcPr>
            <w:tcW w:w="982" w:type="dxa"/>
            <w:tcPrChange w:id="345" w:author="Neeshu Bhadauriya" w:date="2021-09-27T21:51:00Z">
              <w:tcPr>
                <w:tcW w:w="982" w:type="dxa"/>
              </w:tcPr>
            </w:tcPrChange>
          </w:tcPr>
          <w:p w14:paraId="689AC4F9" w14:textId="77777777" w:rsidR="00A90495" w:rsidRPr="00DA79BC" w:rsidRDefault="00A90495" w:rsidP="00092529">
            <w:pPr>
              <w:pStyle w:val="BodyText"/>
              <w:rPr>
                <w:ins w:id="346" w:author="Neeshu Bhadauriya" w:date="2021-09-27T15:14:00Z"/>
                <w:bCs/>
                <w:color w:val="000000" w:themeColor="text1"/>
              </w:rPr>
            </w:pPr>
          </w:p>
        </w:tc>
        <w:tc>
          <w:tcPr>
            <w:tcW w:w="950" w:type="dxa"/>
            <w:vAlign w:val="center"/>
            <w:tcPrChange w:id="347" w:author="Neeshu Bhadauriya" w:date="2021-09-27T21:51:00Z">
              <w:tcPr>
                <w:tcW w:w="950" w:type="dxa"/>
                <w:vAlign w:val="center"/>
              </w:tcPr>
            </w:tcPrChange>
          </w:tcPr>
          <w:p w14:paraId="14837ED2" w14:textId="77777777" w:rsidR="00A90495" w:rsidRDefault="00A90495" w:rsidP="00092529">
            <w:pPr>
              <w:pStyle w:val="BodyText"/>
              <w:rPr>
                <w:ins w:id="348" w:author="Neeshu Bhadauriya" w:date="2021-09-27T15:14:00Z"/>
                <w:bCs/>
                <w:color w:val="000000" w:themeColor="text1"/>
                <w:lang w:val="en-IN"/>
              </w:rPr>
            </w:pPr>
          </w:p>
        </w:tc>
        <w:tc>
          <w:tcPr>
            <w:tcW w:w="1048" w:type="dxa"/>
            <w:tcPrChange w:id="349" w:author="Neeshu Bhadauriya" w:date="2021-09-27T21:51:00Z">
              <w:tcPr>
                <w:tcW w:w="1048" w:type="dxa"/>
              </w:tcPr>
            </w:tcPrChange>
          </w:tcPr>
          <w:p w14:paraId="13A4EE9F" w14:textId="086F4A8B" w:rsidR="00A90495" w:rsidRDefault="00A90495" w:rsidP="00092529">
            <w:pPr>
              <w:pStyle w:val="BodyText"/>
              <w:rPr>
                <w:ins w:id="350" w:author="Neeshu Bhadauriya" w:date="2021-09-27T15:14:00Z"/>
                <w:bCs/>
                <w:color w:val="000000" w:themeColor="text1"/>
                <w:lang w:val="en-IN"/>
              </w:rPr>
            </w:pPr>
            <w:ins w:id="351" w:author="Neeshu Bhadauriya" w:date="2021-09-27T15:14:00Z">
              <w:r w:rsidRPr="00A10A7B">
                <w:rPr>
                  <w:bCs/>
                  <w:color w:val="000000" w:themeColor="text1"/>
                  <w:lang w:val="en-IN"/>
                </w:rPr>
                <w:t>3.1.</w:t>
              </w:r>
            </w:ins>
            <w:ins w:id="352" w:author="Neeshu Bhadauriya" w:date="2021-09-27T15:24:00Z">
              <w:r w:rsidR="0069015D">
                <w:rPr>
                  <w:bCs/>
                  <w:color w:val="000000" w:themeColor="text1"/>
                  <w:lang w:val="en-IN"/>
                </w:rPr>
                <w:t>9</w:t>
              </w:r>
            </w:ins>
            <w:ins w:id="353" w:author="Neeshu Bhadauriya" w:date="2021-09-27T15:14:00Z">
              <w:r w:rsidRPr="00A10A7B">
                <w:rPr>
                  <w:bCs/>
                  <w:color w:val="000000" w:themeColor="text1"/>
                  <w:lang w:val="en-IN"/>
                </w:rPr>
                <w:t>.</w:t>
              </w:r>
              <w:r>
                <w:rPr>
                  <w:bCs/>
                  <w:color w:val="000000" w:themeColor="text1"/>
                  <w:lang w:val="en-IN"/>
                </w:rPr>
                <w:t>4</w:t>
              </w:r>
              <w:r w:rsidRPr="00A10A7B">
                <w:rPr>
                  <w:bCs/>
                  <w:color w:val="000000" w:themeColor="text1"/>
                  <w:lang w:val="en-IN"/>
                </w:rPr>
                <w:t>.</w:t>
              </w:r>
            </w:ins>
          </w:p>
        </w:tc>
        <w:tc>
          <w:tcPr>
            <w:tcW w:w="4916" w:type="dxa"/>
            <w:tcPrChange w:id="354" w:author="Neeshu Bhadauriya" w:date="2021-09-27T21:51:00Z">
              <w:tcPr>
                <w:tcW w:w="4916" w:type="dxa"/>
              </w:tcPr>
            </w:tcPrChange>
          </w:tcPr>
          <w:p w14:paraId="3963034F" w14:textId="77777777" w:rsidR="00A90495" w:rsidRDefault="00A90495" w:rsidP="00092529">
            <w:pPr>
              <w:pStyle w:val="BodyText"/>
              <w:rPr>
                <w:ins w:id="355" w:author="Neeshu Bhadauriya" w:date="2021-09-27T15:14:00Z"/>
                <w:bCs/>
                <w:color w:val="000000" w:themeColor="text1"/>
                <w:lang w:val="en-IN"/>
              </w:rPr>
            </w:pPr>
            <w:ins w:id="356" w:author="Neeshu Bhadauriya" w:date="2021-09-27T15:14:00Z">
              <w:r w:rsidRPr="00632CA7">
                <w:rPr>
                  <w:bCs/>
                  <w:color w:val="000000" w:themeColor="text1"/>
                  <w:lang w:val="en-IN"/>
                </w:rPr>
                <w:t xml:space="preserve">Demand By Country- </w:t>
              </w:r>
              <w:r>
                <w:rPr>
                  <w:bCs/>
                  <w:color w:val="000000" w:themeColor="text1"/>
                  <w:lang w:val="en-IN"/>
                </w:rPr>
                <w:t>South America</w:t>
              </w:r>
            </w:ins>
          </w:p>
        </w:tc>
        <w:tc>
          <w:tcPr>
            <w:tcW w:w="985" w:type="dxa"/>
            <w:tcPrChange w:id="357" w:author="Neeshu Bhadauriya" w:date="2021-09-27T21:51:00Z">
              <w:tcPr>
                <w:tcW w:w="985" w:type="dxa"/>
              </w:tcPr>
            </w:tcPrChange>
          </w:tcPr>
          <w:p w14:paraId="2682B45C" w14:textId="13F91A5C" w:rsidR="00A90495" w:rsidRPr="00DA79BC" w:rsidRDefault="003A6D10" w:rsidP="00092529">
            <w:pPr>
              <w:pStyle w:val="BodyText"/>
              <w:jc w:val="center"/>
              <w:rPr>
                <w:ins w:id="358" w:author="Neeshu Bhadauriya" w:date="2021-09-27T15:14:00Z"/>
                <w:bCs/>
                <w:color w:val="000000" w:themeColor="text1"/>
              </w:rPr>
            </w:pPr>
            <w:ins w:id="359" w:author="Neeshu Bhadauriya" w:date="2021-09-27T22:36:00Z">
              <w:r>
                <w:rPr>
                  <w:bCs/>
                  <w:color w:val="000000" w:themeColor="text1"/>
                </w:rPr>
                <w:t>35</w:t>
              </w:r>
            </w:ins>
          </w:p>
        </w:tc>
      </w:tr>
      <w:tr w:rsidR="00984BAB" w:rsidRPr="00DA79BC" w14:paraId="05C20040" w14:textId="77777777" w:rsidTr="00D32107">
        <w:trPr>
          <w:trHeight w:val="351"/>
          <w:ins w:id="360" w:author="Neeshu Bhadauriya" w:date="2021-09-27T15:14:00Z"/>
          <w:trPrChange w:id="361" w:author="Neeshu Bhadauriya" w:date="2021-09-27T21:51:00Z">
            <w:trPr>
              <w:trHeight w:val="351"/>
            </w:trPr>
          </w:trPrChange>
        </w:trPr>
        <w:tc>
          <w:tcPr>
            <w:tcW w:w="706" w:type="dxa"/>
            <w:tcPrChange w:id="362" w:author="Neeshu Bhadauriya" w:date="2021-09-27T21:51:00Z">
              <w:tcPr>
                <w:tcW w:w="706" w:type="dxa"/>
              </w:tcPr>
            </w:tcPrChange>
          </w:tcPr>
          <w:p w14:paraId="6B603637" w14:textId="77777777" w:rsidR="00A90495" w:rsidRPr="00DA79BC" w:rsidRDefault="00A90495" w:rsidP="00092529">
            <w:pPr>
              <w:pStyle w:val="BodyText"/>
              <w:jc w:val="center"/>
              <w:rPr>
                <w:ins w:id="363" w:author="Neeshu Bhadauriya" w:date="2021-09-27T15:14:00Z"/>
                <w:b/>
                <w:color w:val="000000" w:themeColor="text1"/>
              </w:rPr>
            </w:pPr>
          </w:p>
        </w:tc>
        <w:tc>
          <w:tcPr>
            <w:tcW w:w="982" w:type="dxa"/>
            <w:tcPrChange w:id="364" w:author="Neeshu Bhadauriya" w:date="2021-09-27T21:51:00Z">
              <w:tcPr>
                <w:tcW w:w="982" w:type="dxa"/>
              </w:tcPr>
            </w:tcPrChange>
          </w:tcPr>
          <w:p w14:paraId="650CBD76" w14:textId="77777777" w:rsidR="00A90495" w:rsidRPr="00DA79BC" w:rsidRDefault="00A90495" w:rsidP="00092529">
            <w:pPr>
              <w:pStyle w:val="BodyText"/>
              <w:rPr>
                <w:ins w:id="365" w:author="Neeshu Bhadauriya" w:date="2021-09-27T15:14:00Z"/>
                <w:bCs/>
                <w:color w:val="000000" w:themeColor="text1"/>
              </w:rPr>
            </w:pPr>
          </w:p>
        </w:tc>
        <w:tc>
          <w:tcPr>
            <w:tcW w:w="950" w:type="dxa"/>
            <w:vAlign w:val="center"/>
            <w:tcPrChange w:id="366" w:author="Neeshu Bhadauriya" w:date="2021-09-27T21:51:00Z">
              <w:tcPr>
                <w:tcW w:w="950" w:type="dxa"/>
                <w:vAlign w:val="center"/>
              </w:tcPr>
            </w:tcPrChange>
          </w:tcPr>
          <w:p w14:paraId="34CD3DD8" w14:textId="77777777" w:rsidR="00A90495" w:rsidRDefault="00A90495" w:rsidP="00092529">
            <w:pPr>
              <w:pStyle w:val="BodyText"/>
              <w:rPr>
                <w:ins w:id="367" w:author="Neeshu Bhadauriya" w:date="2021-09-27T15:14:00Z"/>
                <w:bCs/>
                <w:color w:val="000000" w:themeColor="text1"/>
                <w:lang w:val="en-IN"/>
              </w:rPr>
            </w:pPr>
          </w:p>
        </w:tc>
        <w:tc>
          <w:tcPr>
            <w:tcW w:w="1048" w:type="dxa"/>
            <w:tcPrChange w:id="368" w:author="Neeshu Bhadauriya" w:date="2021-09-27T21:51:00Z">
              <w:tcPr>
                <w:tcW w:w="1048" w:type="dxa"/>
              </w:tcPr>
            </w:tcPrChange>
          </w:tcPr>
          <w:p w14:paraId="40CA697A" w14:textId="723BE6CB" w:rsidR="00A90495" w:rsidRDefault="00A90495" w:rsidP="00092529">
            <w:pPr>
              <w:pStyle w:val="BodyText"/>
              <w:rPr>
                <w:ins w:id="369" w:author="Neeshu Bhadauriya" w:date="2021-09-27T15:14:00Z"/>
                <w:bCs/>
                <w:color w:val="000000" w:themeColor="text1"/>
                <w:lang w:val="en-IN"/>
              </w:rPr>
            </w:pPr>
            <w:ins w:id="370" w:author="Neeshu Bhadauriya" w:date="2021-09-27T15:14:00Z">
              <w:r w:rsidRPr="00A10A7B">
                <w:rPr>
                  <w:bCs/>
                  <w:color w:val="000000" w:themeColor="text1"/>
                  <w:lang w:val="en-IN"/>
                </w:rPr>
                <w:t>3.1.</w:t>
              </w:r>
            </w:ins>
            <w:ins w:id="371" w:author="Neeshu Bhadauriya" w:date="2021-09-27T15:24:00Z">
              <w:r w:rsidR="0069015D">
                <w:rPr>
                  <w:bCs/>
                  <w:color w:val="000000" w:themeColor="text1"/>
                  <w:lang w:val="en-IN"/>
                </w:rPr>
                <w:t>9</w:t>
              </w:r>
            </w:ins>
            <w:ins w:id="372" w:author="Neeshu Bhadauriya" w:date="2021-09-27T15:14:00Z">
              <w:r w:rsidRPr="00A10A7B">
                <w:rPr>
                  <w:bCs/>
                  <w:color w:val="000000" w:themeColor="text1"/>
                  <w:lang w:val="en-IN"/>
                </w:rPr>
                <w:t>.</w:t>
              </w:r>
              <w:r>
                <w:rPr>
                  <w:bCs/>
                  <w:color w:val="000000" w:themeColor="text1"/>
                  <w:lang w:val="en-IN"/>
                </w:rPr>
                <w:t>5</w:t>
              </w:r>
              <w:r w:rsidRPr="00A10A7B">
                <w:rPr>
                  <w:bCs/>
                  <w:color w:val="000000" w:themeColor="text1"/>
                  <w:lang w:val="en-IN"/>
                </w:rPr>
                <w:t>.</w:t>
              </w:r>
            </w:ins>
          </w:p>
        </w:tc>
        <w:tc>
          <w:tcPr>
            <w:tcW w:w="4916" w:type="dxa"/>
            <w:tcPrChange w:id="373" w:author="Neeshu Bhadauriya" w:date="2021-09-27T21:51:00Z">
              <w:tcPr>
                <w:tcW w:w="4916" w:type="dxa"/>
              </w:tcPr>
            </w:tcPrChange>
          </w:tcPr>
          <w:p w14:paraId="303D3747" w14:textId="77777777" w:rsidR="00A90495" w:rsidRDefault="00A90495" w:rsidP="00092529">
            <w:pPr>
              <w:pStyle w:val="BodyText"/>
              <w:rPr>
                <w:ins w:id="374" w:author="Neeshu Bhadauriya" w:date="2021-09-27T15:14:00Z"/>
                <w:bCs/>
                <w:color w:val="000000" w:themeColor="text1"/>
                <w:lang w:val="en-IN"/>
              </w:rPr>
            </w:pPr>
            <w:ins w:id="375" w:author="Neeshu Bhadauriya" w:date="2021-09-27T15:14:00Z">
              <w:r w:rsidRPr="00632CA7">
                <w:rPr>
                  <w:bCs/>
                  <w:color w:val="000000" w:themeColor="text1"/>
                  <w:lang w:val="en-IN"/>
                </w:rPr>
                <w:t xml:space="preserve">Demand By Country- </w:t>
              </w:r>
              <w:r>
                <w:rPr>
                  <w:bCs/>
                  <w:color w:val="000000" w:themeColor="text1"/>
                  <w:lang w:val="en-IN"/>
                </w:rPr>
                <w:t>Middle East &amp; Africa</w:t>
              </w:r>
            </w:ins>
          </w:p>
        </w:tc>
        <w:tc>
          <w:tcPr>
            <w:tcW w:w="985" w:type="dxa"/>
            <w:tcPrChange w:id="376" w:author="Neeshu Bhadauriya" w:date="2021-09-27T21:51:00Z">
              <w:tcPr>
                <w:tcW w:w="985" w:type="dxa"/>
              </w:tcPr>
            </w:tcPrChange>
          </w:tcPr>
          <w:p w14:paraId="377E5CFC" w14:textId="619E60F6" w:rsidR="00A90495" w:rsidRPr="00DA79BC" w:rsidRDefault="003A6D10" w:rsidP="00092529">
            <w:pPr>
              <w:pStyle w:val="BodyText"/>
              <w:jc w:val="center"/>
              <w:rPr>
                <w:ins w:id="377" w:author="Neeshu Bhadauriya" w:date="2021-09-27T15:14:00Z"/>
                <w:bCs/>
                <w:color w:val="000000" w:themeColor="text1"/>
              </w:rPr>
            </w:pPr>
            <w:ins w:id="378" w:author="Neeshu Bhadauriya" w:date="2021-09-27T22:36:00Z">
              <w:r>
                <w:rPr>
                  <w:bCs/>
                  <w:color w:val="000000" w:themeColor="text1"/>
                </w:rPr>
                <w:t>35</w:t>
              </w:r>
            </w:ins>
          </w:p>
        </w:tc>
      </w:tr>
      <w:tr w:rsidR="0069015D" w:rsidRPr="00DA79BC" w14:paraId="71848A29" w14:textId="77777777" w:rsidTr="00D32107">
        <w:trPr>
          <w:trHeight w:val="370"/>
          <w:ins w:id="379" w:author="Neeshu Bhadauriya" w:date="2021-09-27T15:14:00Z"/>
          <w:trPrChange w:id="380" w:author="Neeshu Bhadauriya" w:date="2021-09-27T21:51:00Z">
            <w:trPr>
              <w:trHeight w:val="370"/>
            </w:trPr>
          </w:trPrChange>
        </w:trPr>
        <w:tc>
          <w:tcPr>
            <w:tcW w:w="706" w:type="dxa"/>
            <w:tcPrChange w:id="381" w:author="Neeshu Bhadauriya" w:date="2021-09-27T21:51:00Z">
              <w:tcPr>
                <w:tcW w:w="706" w:type="dxa"/>
              </w:tcPr>
            </w:tcPrChange>
          </w:tcPr>
          <w:p w14:paraId="7E903C69" w14:textId="77777777" w:rsidR="00A90495" w:rsidRPr="00DA79BC" w:rsidRDefault="00A90495" w:rsidP="00092529">
            <w:pPr>
              <w:pStyle w:val="BodyText"/>
              <w:jc w:val="center"/>
              <w:rPr>
                <w:ins w:id="382" w:author="Neeshu Bhadauriya" w:date="2021-09-27T15:14:00Z"/>
                <w:b/>
                <w:color w:val="000000" w:themeColor="text1"/>
              </w:rPr>
            </w:pPr>
          </w:p>
        </w:tc>
        <w:tc>
          <w:tcPr>
            <w:tcW w:w="982" w:type="dxa"/>
            <w:tcPrChange w:id="383" w:author="Neeshu Bhadauriya" w:date="2021-09-27T21:51:00Z">
              <w:tcPr>
                <w:tcW w:w="982" w:type="dxa"/>
              </w:tcPr>
            </w:tcPrChange>
          </w:tcPr>
          <w:p w14:paraId="7E6A8BF1" w14:textId="77777777" w:rsidR="00A90495" w:rsidRPr="00DA79BC" w:rsidRDefault="00A90495" w:rsidP="00092529">
            <w:pPr>
              <w:pStyle w:val="BodyText"/>
              <w:rPr>
                <w:ins w:id="384" w:author="Neeshu Bhadauriya" w:date="2021-09-27T15:14:00Z"/>
                <w:bCs/>
                <w:color w:val="000000" w:themeColor="text1"/>
              </w:rPr>
            </w:pPr>
          </w:p>
        </w:tc>
        <w:tc>
          <w:tcPr>
            <w:tcW w:w="950" w:type="dxa"/>
            <w:vAlign w:val="center"/>
            <w:tcPrChange w:id="385" w:author="Neeshu Bhadauriya" w:date="2021-09-27T21:51:00Z">
              <w:tcPr>
                <w:tcW w:w="950" w:type="dxa"/>
                <w:vAlign w:val="center"/>
              </w:tcPr>
            </w:tcPrChange>
          </w:tcPr>
          <w:p w14:paraId="588789DF" w14:textId="00BFD99A" w:rsidR="00A90495" w:rsidRPr="00DA79BC" w:rsidRDefault="00A90495" w:rsidP="00092529">
            <w:pPr>
              <w:pStyle w:val="BodyText"/>
              <w:rPr>
                <w:ins w:id="386" w:author="Neeshu Bhadauriya" w:date="2021-09-27T15:14:00Z"/>
                <w:bCs/>
                <w:color w:val="000000" w:themeColor="text1"/>
                <w:lang w:val="en-IN"/>
              </w:rPr>
            </w:pPr>
            <w:ins w:id="387" w:author="Neeshu Bhadauriya" w:date="2021-09-27T15:14:00Z">
              <w:r w:rsidRPr="00DA79BC">
                <w:rPr>
                  <w:bCs/>
                  <w:color w:val="000000" w:themeColor="text1"/>
                  <w:lang w:val="en-IN"/>
                </w:rPr>
                <w:t>3.1.</w:t>
              </w:r>
            </w:ins>
            <w:ins w:id="388" w:author="Neeshu Bhadauriya" w:date="2021-09-27T15:24:00Z">
              <w:r w:rsidR="0069015D">
                <w:rPr>
                  <w:bCs/>
                  <w:color w:val="000000" w:themeColor="text1"/>
                  <w:lang w:val="en-IN"/>
                </w:rPr>
                <w:t>10</w:t>
              </w:r>
            </w:ins>
            <w:ins w:id="389" w:author="Neeshu Bhadauriya" w:date="2021-09-27T15:14:00Z">
              <w:r w:rsidRPr="00DA79BC">
                <w:rPr>
                  <w:bCs/>
                  <w:color w:val="000000" w:themeColor="text1"/>
                  <w:lang w:val="en-IN"/>
                </w:rPr>
                <w:t>.</w:t>
              </w:r>
            </w:ins>
          </w:p>
        </w:tc>
        <w:tc>
          <w:tcPr>
            <w:tcW w:w="5964" w:type="dxa"/>
            <w:gridSpan w:val="2"/>
            <w:tcPrChange w:id="390" w:author="Neeshu Bhadauriya" w:date="2021-09-27T21:51:00Z">
              <w:tcPr>
                <w:tcW w:w="5964" w:type="dxa"/>
                <w:gridSpan w:val="2"/>
              </w:tcPr>
            </w:tcPrChange>
          </w:tcPr>
          <w:p w14:paraId="62C10A73" w14:textId="77777777" w:rsidR="00A90495" w:rsidRPr="00DA79BC" w:rsidRDefault="00A90495" w:rsidP="00092529">
            <w:pPr>
              <w:pStyle w:val="BodyText"/>
              <w:rPr>
                <w:ins w:id="391" w:author="Neeshu Bhadauriya" w:date="2021-09-27T15:14:00Z"/>
                <w:bCs/>
                <w:color w:val="000000" w:themeColor="text1"/>
                <w:lang w:val="en-IN"/>
              </w:rPr>
            </w:pPr>
            <w:ins w:id="392" w:author="Neeshu Bhadauriya" w:date="2021-09-27T15:14:00Z">
              <w:r w:rsidRPr="00DA79BC">
                <w:rPr>
                  <w:bCs/>
                  <w:color w:val="000000" w:themeColor="text1"/>
                  <w:lang w:val="en-IN"/>
                </w:rPr>
                <w:t>Sales By Company</w:t>
              </w:r>
            </w:ins>
          </w:p>
        </w:tc>
        <w:tc>
          <w:tcPr>
            <w:tcW w:w="985" w:type="dxa"/>
            <w:tcPrChange w:id="393" w:author="Neeshu Bhadauriya" w:date="2021-09-27T21:51:00Z">
              <w:tcPr>
                <w:tcW w:w="985" w:type="dxa"/>
              </w:tcPr>
            </w:tcPrChange>
          </w:tcPr>
          <w:p w14:paraId="22BAC0D6" w14:textId="146CE58B" w:rsidR="00A90495" w:rsidRPr="00DA79BC" w:rsidRDefault="003A6D10" w:rsidP="00092529">
            <w:pPr>
              <w:pStyle w:val="BodyText"/>
              <w:jc w:val="center"/>
              <w:rPr>
                <w:ins w:id="394" w:author="Neeshu Bhadauriya" w:date="2021-09-27T15:14:00Z"/>
                <w:bCs/>
                <w:color w:val="000000" w:themeColor="text1"/>
              </w:rPr>
            </w:pPr>
            <w:ins w:id="395" w:author="Neeshu Bhadauriya" w:date="2021-09-27T22:36:00Z">
              <w:r>
                <w:rPr>
                  <w:bCs/>
                  <w:color w:val="000000" w:themeColor="text1"/>
                </w:rPr>
                <w:t>36</w:t>
              </w:r>
            </w:ins>
          </w:p>
        </w:tc>
      </w:tr>
      <w:tr w:rsidR="00984BAB" w:rsidRPr="00DA79BC" w14:paraId="354DA9AD" w14:textId="77777777" w:rsidTr="00D32107">
        <w:trPr>
          <w:trHeight w:val="351"/>
          <w:ins w:id="396" w:author="Neeshu Bhadauriya" w:date="2021-09-27T15:14:00Z"/>
          <w:trPrChange w:id="397" w:author="Neeshu Bhadauriya" w:date="2021-09-27T21:51:00Z">
            <w:trPr>
              <w:trHeight w:val="351"/>
            </w:trPr>
          </w:trPrChange>
        </w:trPr>
        <w:tc>
          <w:tcPr>
            <w:tcW w:w="706" w:type="dxa"/>
            <w:tcPrChange w:id="398" w:author="Neeshu Bhadauriya" w:date="2021-09-27T21:51:00Z">
              <w:tcPr>
                <w:tcW w:w="706" w:type="dxa"/>
              </w:tcPr>
            </w:tcPrChange>
          </w:tcPr>
          <w:p w14:paraId="04B53E7C" w14:textId="77777777" w:rsidR="00A90495" w:rsidRPr="00DA79BC" w:rsidRDefault="00A90495" w:rsidP="00092529">
            <w:pPr>
              <w:pStyle w:val="BodyText"/>
              <w:jc w:val="center"/>
              <w:rPr>
                <w:ins w:id="399" w:author="Neeshu Bhadauriya" w:date="2021-09-27T15:14:00Z"/>
                <w:b/>
                <w:color w:val="000000" w:themeColor="text1"/>
              </w:rPr>
            </w:pPr>
          </w:p>
        </w:tc>
        <w:tc>
          <w:tcPr>
            <w:tcW w:w="982" w:type="dxa"/>
            <w:tcPrChange w:id="400" w:author="Neeshu Bhadauriya" w:date="2021-09-27T21:51:00Z">
              <w:tcPr>
                <w:tcW w:w="982" w:type="dxa"/>
              </w:tcPr>
            </w:tcPrChange>
          </w:tcPr>
          <w:p w14:paraId="382ACAA1" w14:textId="77777777" w:rsidR="00A90495" w:rsidRPr="00DA79BC" w:rsidRDefault="00A90495" w:rsidP="00092529">
            <w:pPr>
              <w:pStyle w:val="BodyText"/>
              <w:rPr>
                <w:ins w:id="401" w:author="Neeshu Bhadauriya" w:date="2021-09-27T15:14:00Z"/>
                <w:b/>
                <w:color w:val="000000" w:themeColor="text1"/>
              </w:rPr>
            </w:pPr>
            <w:ins w:id="402" w:author="Neeshu Bhadauriya" w:date="2021-09-27T15:14:00Z">
              <w:r w:rsidRPr="00DA79BC">
                <w:rPr>
                  <w:b/>
                  <w:color w:val="000000" w:themeColor="text1"/>
                </w:rPr>
                <w:t>3.2</w:t>
              </w:r>
            </w:ins>
          </w:p>
        </w:tc>
        <w:tc>
          <w:tcPr>
            <w:tcW w:w="6914" w:type="dxa"/>
            <w:gridSpan w:val="3"/>
            <w:vAlign w:val="center"/>
            <w:tcPrChange w:id="403" w:author="Neeshu Bhadauriya" w:date="2021-09-27T21:51:00Z">
              <w:tcPr>
                <w:tcW w:w="6914" w:type="dxa"/>
                <w:gridSpan w:val="3"/>
                <w:vAlign w:val="center"/>
              </w:tcPr>
            </w:tcPrChange>
          </w:tcPr>
          <w:p w14:paraId="5CAC4313" w14:textId="77777777" w:rsidR="00A90495" w:rsidRPr="00DA79BC" w:rsidRDefault="00A90495" w:rsidP="00092529">
            <w:pPr>
              <w:pStyle w:val="BodyText"/>
              <w:rPr>
                <w:ins w:id="404" w:author="Neeshu Bhadauriya" w:date="2021-09-27T15:14:00Z"/>
                <w:bCs/>
                <w:color w:val="000000" w:themeColor="text1"/>
                <w:lang w:val="en-IN"/>
              </w:rPr>
            </w:pPr>
            <w:ins w:id="405" w:author="Neeshu Bhadauriya" w:date="2021-09-27T15:14:00Z">
              <w:r w:rsidRPr="00DA79BC">
                <w:rPr>
                  <w:bCs/>
                  <w:color w:val="000000" w:themeColor="text1"/>
                  <w:lang w:val="en-IN"/>
                </w:rPr>
                <w:t>Demand Supply Outlook – Regional Market</w:t>
              </w:r>
            </w:ins>
          </w:p>
        </w:tc>
        <w:tc>
          <w:tcPr>
            <w:tcW w:w="985" w:type="dxa"/>
            <w:tcPrChange w:id="406" w:author="Neeshu Bhadauriya" w:date="2021-09-27T21:51:00Z">
              <w:tcPr>
                <w:tcW w:w="985" w:type="dxa"/>
              </w:tcPr>
            </w:tcPrChange>
          </w:tcPr>
          <w:p w14:paraId="57961FC5" w14:textId="77777777" w:rsidR="00A90495" w:rsidRPr="00DA79BC" w:rsidRDefault="00A90495" w:rsidP="00092529">
            <w:pPr>
              <w:pStyle w:val="BodyText"/>
              <w:jc w:val="center"/>
              <w:rPr>
                <w:ins w:id="407" w:author="Neeshu Bhadauriya" w:date="2021-09-27T15:14:00Z"/>
                <w:bCs/>
                <w:color w:val="000000" w:themeColor="text1"/>
              </w:rPr>
            </w:pPr>
          </w:p>
        </w:tc>
      </w:tr>
      <w:tr w:rsidR="0069015D" w:rsidRPr="00DA79BC" w14:paraId="4C2054AF" w14:textId="77777777" w:rsidTr="00D32107">
        <w:trPr>
          <w:trHeight w:val="351"/>
          <w:ins w:id="408" w:author="Neeshu Bhadauriya" w:date="2021-09-27T15:14:00Z"/>
          <w:trPrChange w:id="409" w:author="Neeshu Bhadauriya" w:date="2021-09-27T21:51:00Z">
            <w:trPr>
              <w:trHeight w:val="351"/>
            </w:trPr>
          </w:trPrChange>
        </w:trPr>
        <w:tc>
          <w:tcPr>
            <w:tcW w:w="706" w:type="dxa"/>
            <w:tcPrChange w:id="410" w:author="Neeshu Bhadauriya" w:date="2021-09-27T21:51:00Z">
              <w:tcPr>
                <w:tcW w:w="706" w:type="dxa"/>
              </w:tcPr>
            </w:tcPrChange>
          </w:tcPr>
          <w:p w14:paraId="7F7314E8" w14:textId="77777777" w:rsidR="00A90495" w:rsidRPr="00DA79BC" w:rsidRDefault="00A90495" w:rsidP="00092529">
            <w:pPr>
              <w:pStyle w:val="BodyText"/>
              <w:jc w:val="center"/>
              <w:rPr>
                <w:ins w:id="411" w:author="Neeshu Bhadauriya" w:date="2021-09-27T15:14:00Z"/>
                <w:b/>
                <w:color w:val="000000" w:themeColor="text1"/>
              </w:rPr>
            </w:pPr>
          </w:p>
        </w:tc>
        <w:tc>
          <w:tcPr>
            <w:tcW w:w="982" w:type="dxa"/>
            <w:tcPrChange w:id="412" w:author="Neeshu Bhadauriya" w:date="2021-09-27T21:51:00Z">
              <w:tcPr>
                <w:tcW w:w="982" w:type="dxa"/>
              </w:tcPr>
            </w:tcPrChange>
          </w:tcPr>
          <w:p w14:paraId="7CF5F7EC" w14:textId="77777777" w:rsidR="00A90495" w:rsidRPr="00DA79BC" w:rsidRDefault="00A90495" w:rsidP="00092529">
            <w:pPr>
              <w:pStyle w:val="BodyText"/>
              <w:rPr>
                <w:ins w:id="413" w:author="Neeshu Bhadauriya" w:date="2021-09-27T15:14:00Z"/>
                <w:bCs/>
                <w:color w:val="000000" w:themeColor="text1"/>
              </w:rPr>
            </w:pPr>
          </w:p>
        </w:tc>
        <w:tc>
          <w:tcPr>
            <w:tcW w:w="950" w:type="dxa"/>
            <w:tcPrChange w:id="414" w:author="Neeshu Bhadauriya" w:date="2021-09-27T21:51:00Z">
              <w:tcPr>
                <w:tcW w:w="950" w:type="dxa"/>
              </w:tcPr>
            </w:tcPrChange>
          </w:tcPr>
          <w:p w14:paraId="03350B74" w14:textId="77777777" w:rsidR="00A90495" w:rsidRPr="00DA79BC" w:rsidRDefault="00A90495" w:rsidP="00092529">
            <w:pPr>
              <w:pStyle w:val="BodyText"/>
              <w:rPr>
                <w:ins w:id="415" w:author="Neeshu Bhadauriya" w:date="2021-09-27T15:14:00Z"/>
                <w:bCs/>
                <w:color w:val="000000" w:themeColor="text1"/>
                <w:lang w:val="en-IN"/>
              </w:rPr>
            </w:pPr>
            <w:ins w:id="416" w:author="Neeshu Bhadauriya" w:date="2021-09-27T15:14:00Z">
              <w:r w:rsidRPr="00DA79BC">
                <w:rPr>
                  <w:bCs/>
                  <w:color w:val="000000" w:themeColor="text1"/>
                  <w:lang w:val="en-IN"/>
                </w:rPr>
                <w:t>3.2.1.</w:t>
              </w:r>
            </w:ins>
          </w:p>
        </w:tc>
        <w:tc>
          <w:tcPr>
            <w:tcW w:w="5964" w:type="dxa"/>
            <w:gridSpan w:val="2"/>
            <w:tcPrChange w:id="417" w:author="Neeshu Bhadauriya" w:date="2021-09-27T21:51:00Z">
              <w:tcPr>
                <w:tcW w:w="5964" w:type="dxa"/>
                <w:gridSpan w:val="2"/>
              </w:tcPr>
            </w:tcPrChange>
          </w:tcPr>
          <w:p w14:paraId="25051837" w14:textId="0E2735BE" w:rsidR="00A90495" w:rsidRPr="00DA79BC" w:rsidRDefault="00A90495" w:rsidP="00092529">
            <w:pPr>
              <w:pStyle w:val="BodyText"/>
              <w:rPr>
                <w:ins w:id="418" w:author="Neeshu Bhadauriya" w:date="2021-09-27T15:14:00Z"/>
                <w:bCs/>
                <w:color w:val="000000" w:themeColor="text1"/>
                <w:lang w:val="en-IN"/>
              </w:rPr>
            </w:pPr>
            <w:ins w:id="419" w:author="Neeshu Bhadauriya" w:date="2021-09-27T15:14:00Z">
              <w:r>
                <w:rPr>
                  <w:bCs/>
                  <w:color w:val="000000" w:themeColor="text1"/>
                  <w:lang w:val="en-IN"/>
                </w:rPr>
                <w:t xml:space="preserve">Asia Pacific </w:t>
              </w:r>
              <w:del w:id="420" w:author="Ritu Kamra" w:date="2021-09-27T20:06:00Z">
                <w:r w:rsidDel="00FA08E1">
                  <w:rPr>
                    <w:bCs/>
                    <w:color w:val="000000" w:themeColor="text1"/>
                    <w:lang w:val="en-IN"/>
                  </w:rPr>
                  <w:delText>Vinyl Ester</w:delText>
                </w:r>
              </w:del>
            </w:ins>
            <w:ins w:id="421" w:author="Ritu Kamra" w:date="2021-09-27T20:06:00Z">
              <w:r w:rsidR="00FA08E1">
                <w:rPr>
                  <w:bCs/>
                  <w:color w:val="000000" w:themeColor="text1"/>
                  <w:lang w:val="en-IN"/>
                </w:rPr>
                <w:t>Epoxy</w:t>
              </w:r>
            </w:ins>
            <w:ins w:id="422" w:author="Neeshu Bhadauriya" w:date="2021-09-27T15:14:00Z">
              <w:r>
                <w:rPr>
                  <w:bCs/>
                  <w:color w:val="000000" w:themeColor="text1"/>
                  <w:lang w:val="en-IN"/>
                </w:rPr>
                <w:t xml:space="preserve"> Resin Demand Supply Outlook</w:t>
              </w:r>
            </w:ins>
          </w:p>
        </w:tc>
        <w:tc>
          <w:tcPr>
            <w:tcW w:w="985" w:type="dxa"/>
            <w:tcPrChange w:id="423" w:author="Neeshu Bhadauriya" w:date="2021-09-27T21:51:00Z">
              <w:tcPr>
                <w:tcW w:w="985" w:type="dxa"/>
              </w:tcPr>
            </w:tcPrChange>
          </w:tcPr>
          <w:p w14:paraId="4F7EBCDD" w14:textId="3ADB300B" w:rsidR="00A90495" w:rsidRPr="00DA79BC" w:rsidRDefault="003A6D10" w:rsidP="00092529">
            <w:pPr>
              <w:pStyle w:val="BodyText"/>
              <w:jc w:val="center"/>
              <w:rPr>
                <w:ins w:id="424" w:author="Neeshu Bhadauriya" w:date="2021-09-27T15:14:00Z"/>
                <w:bCs/>
                <w:color w:val="000000" w:themeColor="text1"/>
              </w:rPr>
            </w:pPr>
            <w:ins w:id="425" w:author="Neeshu Bhadauriya" w:date="2021-09-27T22:36:00Z">
              <w:r>
                <w:rPr>
                  <w:bCs/>
                  <w:color w:val="000000" w:themeColor="text1"/>
                </w:rPr>
                <w:t>38</w:t>
              </w:r>
            </w:ins>
          </w:p>
        </w:tc>
      </w:tr>
      <w:tr w:rsidR="00984BAB" w:rsidRPr="00DA79BC" w14:paraId="0A23EC31" w14:textId="77777777" w:rsidTr="00D32107">
        <w:trPr>
          <w:trHeight w:val="351"/>
          <w:ins w:id="426" w:author="Neeshu Bhadauriya" w:date="2021-09-27T15:14:00Z"/>
          <w:trPrChange w:id="427" w:author="Neeshu Bhadauriya" w:date="2021-09-27T21:51:00Z">
            <w:trPr>
              <w:trHeight w:val="351"/>
            </w:trPr>
          </w:trPrChange>
        </w:trPr>
        <w:tc>
          <w:tcPr>
            <w:tcW w:w="706" w:type="dxa"/>
            <w:tcPrChange w:id="428" w:author="Neeshu Bhadauriya" w:date="2021-09-27T21:51:00Z">
              <w:tcPr>
                <w:tcW w:w="706" w:type="dxa"/>
              </w:tcPr>
            </w:tcPrChange>
          </w:tcPr>
          <w:p w14:paraId="0F5D94B8" w14:textId="77777777" w:rsidR="00A90495" w:rsidRPr="00DA79BC" w:rsidRDefault="00A90495" w:rsidP="00092529">
            <w:pPr>
              <w:pStyle w:val="BodyText"/>
              <w:jc w:val="center"/>
              <w:rPr>
                <w:ins w:id="429" w:author="Neeshu Bhadauriya" w:date="2021-09-27T15:14:00Z"/>
                <w:b/>
                <w:color w:val="000000" w:themeColor="text1"/>
              </w:rPr>
            </w:pPr>
          </w:p>
        </w:tc>
        <w:tc>
          <w:tcPr>
            <w:tcW w:w="982" w:type="dxa"/>
            <w:tcPrChange w:id="430" w:author="Neeshu Bhadauriya" w:date="2021-09-27T21:51:00Z">
              <w:tcPr>
                <w:tcW w:w="982" w:type="dxa"/>
              </w:tcPr>
            </w:tcPrChange>
          </w:tcPr>
          <w:p w14:paraId="141F13D7" w14:textId="77777777" w:rsidR="00A90495" w:rsidRPr="00DA79BC" w:rsidRDefault="00A90495" w:rsidP="00092529">
            <w:pPr>
              <w:pStyle w:val="BodyText"/>
              <w:rPr>
                <w:ins w:id="431" w:author="Neeshu Bhadauriya" w:date="2021-09-27T15:14:00Z"/>
                <w:bCs/>
                <w:color w:val="000000" w:themeColor="text1"/>
              </w:rPr>
            </w:pPr>
          </w:p>
        </w:tc>
        <w:tc>
          <w:tcPr>
            <w:tcW w:w="950" w:type="dxa"/>
            <w:tcPrChange w:id="432" w:author="Neeshu Bhadauriya" w:date="2021-09-27T21:51:00Z">
              <w:tcPr>
                <w:tcW w:w="950" w:type="dxa"/>
              </w:tcPr>
            </w:tcPrChange>
          </w:tcPr>
          <w:p w14:paraId="0748CD0A" w14:textId="77777777" w:rsidR="00A90495" w:rsidRPr="00DA79BC" w:rsidRDefault="00A90495" w:rsidP="00092529">
            <w:pPr>
              <w:pStyle w:val="BodyText"/>
              <w:rPr>
                <w:ins w:id="433" w:author="Neeshu Bhadauriya" w:date="2021-09-27T15:14:00Z"/>
                <w:bCs/>
                <w:color w:val="000000" w:themeColor="text1"/>
                <w:lang w:val="en-IN"/>
              </w:rPr>
            </w:pPr>
          </w:p>
        </w:tc>
        <w:tc>
          <w:tcPr>
            <w:tcW w:w="1048" w:type="dxa"/>
            <w:tcPrChange w:id="434" w:author="Neeshu Bhadauriya" w:date="2021-09-27T21:51:00Z">
              <w:tcPr>
                <w:tcW w:w="1048" w:type="dxa"/>
              </w:tcPr>
            </w:tcPrChange>
          </w:tcPr>
          <w:p w14:paraId="0EEEB960" w14:textId="77777777" w:rsidR="00A90495" w:rsidRPr="00DA79BC" w:rsidRDefault="00A90495" w:rsidP="00092529">
            <w:pPr>
              <w:pStyle w:val="BodyText"/>
              <w:rPr>
                <w:ins w:id="435" w:author="Neeshu Bhadauriya" w:date="2021-09-27T15:14:00Z"/>
                <w:bCs/>
                <w:color w:val="000000" w:themeColor="text1"/>
                <w:lang w:val="en-IN"/>
              </w:rPr>
            </w:pPr>
            <w:ins w:id="436" w:author="Neeshu Bhadauriya" w:date="2021-09-27T15:14:00Z">
              <w:r>
                <w:rPr>
                  <w:bCs/>
                  <w:color w:val="000000" w:themeColor="text1"/>
                  <w:lang w:val="en-IN"/>
                </w:rPr>
                <w:t>3.2.1.1.</w:t>
              </w:r>
            </w:ins>
          </w:p>
        </w:tc>
        <w:tc>
          <w:tcPr>
            <w:tcW w:w="4916" w:type="dxa"/>
            <w:tcPrChange w:id="437" w:author="Neeshu Bhadauriya" w:date="2021-09-27T21:51:00Z">
              <w:tcPr>
                <w:tcW w:w="4916" w:type="dxa"/>
              </w:tcPr>
            </w:tcPrChange>
          </w:tcPr>
          <w:p w14:paraId="774A48F3" w14:textId="77777777" w:rsidR="00A90495" w:rsidRPr="00DA79BC" w:rsidRDefault="00A90495" w:rsidP="00092529">
            <w:pPr>
              <w:pStyle w:val="BodyText"/>
              <w:rPr>
                <w:ins w:id="438" w:author="Neeshu Bhadauriya" w:date="2021-09-27T15:14:00Z"/>
                <w:bCs/>
                <w:color w:val="000000" w:themeColor="text1"/>
                <w:lang w:val="en-IN"/>
              </w:rPr>
            </w:pPr>
            <w:ins w:id="439" w:author="Neeshu Bhadauriya" w:date="2021-09-27T15:14:00Z">
              <w:r>
                <w:rPr>
                  <w:bCs/>
                  <w:color w:val="000000" w:themeColor="text1"/>
                  <w:lang w:val="en-IN"/>
                </w:rPr>
                <w:t>Capacity, Production</w:t>
              </w:r>
            </w:ins>
          </w:p>
        </w:tc>
        <w:tc>
          <w:tcPr>
            <w:tcW w:w="985" w:type="dxa"/>
            <w:tcPrChange w:id="440" w:author="Neeshu Bhadauriya" w:date="2021-09-27T21:51:00Z">
              <w:tcPr>
                <w:tcW w:w="985" w:type="dxa"/>
              </w:tcPr>
            </w:tcPrChange>
          </w:tcPr>
          <w:p w14:paraId="77DD9181" w14:textId="273C5D07" w:rsidR="00A90495" w:rsidRPr="00DA79BC" w:rsidRDefault="003A6D10" w:rsidP="00092529">
            <w:pPr>
              <w:pStyle w:val="BodyText"/>
              <w:jc w:val="center"/>
              <w:rPr>
                <w:ins w:id="441" w:author="Neeshu Bhadauriya" w:date="2021-09-27T15:14:00Z"/>
                <w:bCs/>
                <w:color w:val="000000" w:themeColor="text1"/>
              </w:rPr>
            </w:pPr>
            <w:ins w:id="442" w:author="Neeshu Bhadauriya" w:date="2021-09-27T22:36:00Z">
              <w:r>
                <w:rPr>
                  <w:bCs/>
                  <w:color w:val="000000" w:themeColor="text1"/>
                </w:rPr>
                <w:t>39</w:t>
              </w:r>
            </w:ins>
          </w:p>
        </w:tc>
      </w:tr>
      <w:tr w:rsidR="00984BAB" w:rsidRPr="00DA79BC" w14:paraId="6D876A9C" w14:textId="77777777" w:rsidTr="00D32107">
        <w:trPr>
          <w:trHeight w:val="351"/>
          <w:ins w:id="443" w:author="Neeshu Bhadauriya" w:date="2021-09-27T15:14:00Z"/>
          <w:trPrChange w:id="444" w:author="Neeshu Bhadauriya" w:date="2021-09-27T21:51:00Z">
            <w:trPr>
              <w:trHeight w:val="351"/>
            </w:trPr>
          </w:trPrChange>
        </w:trPr>
        <w:tc>
          <w:tcPr>
            <w:tcW w:w="706" w:type="dxa"/>
            <w:tcPrChange w:id="445" w:author="Neeshu Bhadauriya" w:date="2021-09-27T21:51:00Z">
              <w:tcPr>
                <w:tcW w:w="706" w:type="dxa"/>
              </w:tcPr>
            </w:tcPrChange>
          </w:tcPr>
          <w:p w14:paraId="1F28BDB0" w14:textId="77777777" w:rsidR="00A90495" w:rsidRPr="00DA79BC" w:rsidRDefault="00A90495" w:rsidP="00092529">
            <w:pPr>
              <w:pStyle w:val="BodyText"/>
              <w:jc w:val="center"/>
              <w:rPr>
                <w:ins w:id="446" w:author="Neeshu Bhadauriya" w:date="2021-09-27T15:14:00Z"/>
                <w:b/>
                <w:color w:val="000000" w:themeColor="text1"/>
              </w:rPr>
            </w:pPr>
          </w:p>
        </w:tc>
        <w:tc>
          <w:tcPr>
            <w:tcW w:w="982" w:type="dxa"/>
            <w:tcPrChange w:id="447" w:author="Neeshu Bhadauriya" w:date="2021-09-27T21:51:00Z">
              <w:tcPr>
                <w:tcW w:w="982" w:type="dxa"/>
              </w:tcPr>
            </w:tcPrChange>
          </w:tcPr>
          <w:p w14:paraId="7901D104" w14:textId="77777777" w:rsidR="00A90495" w:rsidRPr="00DA79BC" w:rsidRDefault="00A90495" w:rsidP="00092529">
            <w:pPr>
              <w:pStyle w:val="BodyText"/>
              <w:rPr>
                <w:ins w:id="448" w:author="Neeshu Bhadauriya" w:date="2021-09-27T15:14:00Z"/>
                <w:bCs/>
                <w:color w:val="000000" w:themeColor="text1"/>
              </w:rPr>
            </w:pPr>
          </w:p>
        </w:tc>
        <w:tc>
          <w:tcPr>
            <w:tcW w:w="950" w:type="dxa"/>
            <w:vAlign w:val="center"/>
            <w:tcPrChange w:id="449" w:author="Neeshu Bhadauriya" w:date="2021-09-27T21:51:00Z">
              <w:tcPr>
                <w:tcW w:w="950" w:type="dxa"/>
                <w:vAlign w:val="center"/>
              </w:tcPr>
            </w:tcPrChange>
          </w:tcPr>
          <w:p w14:paraId="55BC7C9D" w14:textId="77777777" w:rsidR="00A90495" w:rsidRPr="00DA79BC" w:rsidRDefault="00A90495" w:rsidP="00092529">
            <w:pPr>
              <w:pStyle w:val="BodyText"/>
              <w:rPr>
                <w:ins w:id="450" w:author="Neeshu Bhadauriya" w:date="2021-09-27T15:14:00Z"/>
                <w:bCs/>
                <w:color w:val="000000" w:themeColor="text1"/>
                <w:lang w:val="en-IN"/>
              </w:rPr>
            </w:pPr>
          </w:p>
        </w:tc>
        <w:tc>
          <w:tcPr>
            <w:tcW w:w="1048" w:type="dxa"/>
            <w:tcPrChange w:id="451" w:author="Neeshu Bhadauriya" w:date="2021-09-27T21:51:00Z">
              <w:tcPr>
                <w:tcW w:w="1048" w:type="dxa"/>
              </w:tcPr>
            </w:tcPrChange>
          </w:tcPr>
          <w:p w14:paraId="3B057E1C" w14:textId="77777777" w:rsidR="00A90495" w:rsidRPr="00DA79BC" w:rsidRDefault="00A90495" w:rsidP="00092529">
            <w:pPr>
              <w:pStyle w:val="BodyText"/>
              <w:rPr>
                <w:ins w:id="452" w:author="Neeshu Bhadauriya" w:date="2021-09-27T15:14:00Z"/>
                <w:bCs/>
                <w:color w:val="000000" w:themeColor="text1"/>
                <w:lang w:val="en-IN"/>
              </w:rPr>
            </w:pPr>
            <w:ins w:id="453" w:author="Neeshu Bhadauriya" w:date="2021-09-27T15:14:00Z">
              <w:r>
                <w:rPr>
                  <w:bCs/>
                  <w:color w:val="000000" w:themeColor="text1"/>
                  <w:lang w:val="en-IN"/>
                </w:rPr>
                <w:t>3.2.1.2.</w:t>
              </w:r>
            </w:ins>
          </w:p>
        </w:tc>
        <w:tc>
          <w:tcPr>
            <w:tcW w:w="4916" w:type="dxa"/>
            <w:tcPrChange w:id="454" w:author="Neeshu Bhadauriya" w:date="2021-09-27T21:51:00Z">
              <w:tcPr>
                <w:tcW w:w="4916" w:type="dxa"/>
              </w:tcPr>
            </w:tcPrChange>
          </w:tcPr>
          <w:p w14:paraId="5CC3C14D" w14:textId="77777777" w:rsidR="00A90495" w:rsidRPr="00DA79BC" w:rsidRDefault="00A90495" w:rsidP="00092529">
            <w:pPr>
              <w:pStyle w:val="BodyText"/>
              <w:rPr>
                <w:ins w:id="455" w:author="Neeshu Bhadauriya" w:date="2021-09-27T15:14:00Z"/>
                <w:bCs/>
                <w:color w:val="000000" w:themeColor="text1"/>
                <w:lang w:val="en-IN"/>
              </w:rPr>
            </w:pPr>
            <w:ins w:id="456" w:author="Neeshu Bhadauriya" w:date="2021-09-27T15:14:00Z">
              <w:r>
                <w:rPr>
                  <w:bCs/>
                  <w:color w:val="000000" w:themeColor="text1"/>
                  <w:lang w:val="en-IN"/>
                </w:rPr>
                <w:t>Operating Efficiency</w:t>
              </w:r>
            </w:ins>
          </w:p>
        </w:tc>
        <w:tc>
          <w:tcPr>
            <w:tcW w:w="985" w:type="dxa"/>
            <w:tcPrChange w:id="457" w:author="Neeshu Bhadauriya" w:date="2021-09-27T21:51:00Z">
              <w:tcPr>
                <w:tcW w:w="985" w:type="dxa"/>
              </w:tcPr>
            </w:tcPrChange>
          </w:tcPr>
          <w:p w14:paraId="5CDB8B9A" w14:textId="3D0A45EF" w:rsidR="00A90495" w:rsidRPr="00DA79BC" w:rsidRDefault="003A6D10" w:rsidP="00092529">
            <w:pPr>
              <w:pStyle w:val="BodyText"/>
              <w:jc w:val="center"/>
              <w:rPr>
                <w:ins w:id="458" w:author="Neeshu Bhadauriya" w:date="2021-09-27T15:14:00Z"/>
                <w:bCs/>
                <w:color w:val="000000" w:themeColor="text1"/>
              </w:rPr>
            </w:pPr>
            <w:ins w:id="459" w:author="Neeshu Bhadauriya" w:date="2021-09-27T22:37:00Z">
              <w:r>
                <w:rPr>
                  <w:bCs/>
                  <w:color w:val="000000" w:themeColor="text1"/>
                </w:rPr>
                <w:t>40</w:t>
              </w:r>
            </w:ins>
          </w:p>
        </w:tc>
      </w:tr>
      <w:tr w:rsidR="00984BAB" w:rsidRPr="00DA79BC" w14:paraId="045EA48E" w14:textId="77777777" w:rsidTr="00D32107">
        <w:trPr>
          <w:trHeight w:val="351"/>
          <w:ins w:id="460" w:author="Neeshu Bhadauriya" w:date="2021-09-27T15:14:00Z"/>
          <w:trPrChange w:id="461" w:author="Neeshu Bhadauriya" w:date="2021-09-27T21:51:00Z">
            <w:trPr>
              <w:trHeight w:val="351"/>
            </w:trPr>
          </w:trPrChange>
        </w:trPr>
        <w:tc>
          <w:tcPr>
            <w:tcW w:w="706" w:type="dxa"/>
            <w:tcPrChange w:id="462" w:author="Neeshu Bhadauriya" w:date="2021-09-27T21:51:00Z">
              <w:tcPr>
                <w:tcW w:w="706" w:type="dxa"/>
              </w:tcPr>
            </w:tcPrChange>
          </w:tcPr>
          <w:p w14:paraId="7F11D070" w14:textId="77777777" w:rsidR="00A90495" w:rsidRPr="00DA79BC" w:rsidRDefault="00A90495" w:rsidP="00092529">
            <w:pPr>
              <w:pStyle w:val="BodyText"/>
              <w:jc w:val="center"/>
              <w:rPr>
                <w:ins w:id="463" w:author="Neeshu Bhadauriya" w:date="2021-09-27T15:14:00Z"/>
                <w:b/>
                <w:color w:val="000000" w:themeColor="text1"/>
              </w:rPr>
            </w:pPr>
          </w:p>
        </w:tc>
        <w:tc>
          <w:tcPr>
            <w:tcW w:w="982" w:type="dxa"/>
            <w:tcPrChange w:id="464" w:author="Neeshu Bhadauriya" w:date="2021-09-27T21:51:00Z">
              <w:tcPr>
                <w:tcW w:w="982" w:type="dxa"/>
              </w:tcPr>
            </w:tcPrChange>
          </w:tcPr>
          <w:p w14:paraId="69765CEF" w14:textId="77777777" w:rsidR="00A90495" w:rsidRPr="00DA79BC" w:rsidRDefault="00A90495" w:rsidP="00092529">
            <w:pPr>
              <w:pStyle w:val="BodyText"/>
              <w:rPr>
                <w:ins w:id="465" w:author="Neeshu Bhadauriya" w:date="2021-09-27T15:14:00Z"/>
                <w:bCs/>
                <w:color w:val="000000" w:themeColor="text1"/>
              </w:rPr>
            </w:pPr>
          </w:p>
        </w:tc>
        <w:tc>
          <w:tcPr>
            <w:tcW w:w="950" w:type="dxa"/>
            <w:vAlign w:val="center"/>
            <w:tcPrChange w:id="466" w:author="Neeshu Bhadauriya" w:date="2021-09-27T21:51:00Z">
              <w:tcPr>
                <w:tcW w:w="950" w:type="dxa"/>
                <w:vAlign w:val="center"/>
              </w:tcPr>
            </w:tcPrChange>
          </w:tcPr>
          <w:p w14:paraId="7CD82D97" w14:textId="77777777" w:rsidR="00A90495" w:rsidRPr="00DA79BC" w:rsidRDefault="00A90495" w:rsidP="00092529">
            <w:pPr>
              <w:pStyle w:val="BodyText"/>
              <w:rPr>
                <w:ins w:id="467" w:author="Neeshu Bhadauriya" w:date="2021-09-27T15:14:00Z"/>
                <w:bCs/>
                <w:color w:val="000000" w:themeColor="text1"/>
                <w:lang w:val="en-IN"/>
              </w:rPr>
            </w:pPr>
          </w:p>
        </w:tc>
        <w:tc>
          <w:tcPr>
            <w:tcW w:w="1048" w:type="dxa"/>
            <w:tcPrChange w:id="468" w:author="Neeshu Bhadauriya" w:date="2021-09-27T21:51:00Z">
              <w:tcPr>
                <w:tcW w:w="1048" w:type="dxa"/>
              </w:tcPr>
            </w:tcPrChange>
          </w:tcPr>
          <w:p w14:paraId="0C59E1DC" w14:textId="77777777" w:rsidR="00A90495" w:rsidRPr="00DA79BC" w:rsidRDefault="00A90495" w:rsidP="00092529">
            <w:pPr>
              <w:pStyle w:val="BodyText"/>
              <w:rPr>
                <w:ins w:id="469" w:author="Neeshu Bhadauriya" w:date="2021-09-27T15:14:00Z"/>
                <w:bCs/>
                <w:color w:val="000000" w:themeColor="text1"/>
                <w:lang w:val="en-IN"/>
              </w:rPr>
            </w:pPr>
            <w:ins w:id="470" w:author="Neeshu Bhadauriya" w:date="2021-09-27T15:14:00Z">
              <w:r>
                <w:rPr>
                  <w:bCs/>
                  <w:color w:val="000000" w:themeColor="text1"/>
                  <w:lang w:val="en-IN"/>
                </w:rPr>
                <w:t>3.2.1.3.</w:t>
              </w:r>
            </w:ins>
          </w:p>
        </w:tc>
        <w:tc>
          <w:tcPr>
            <w:tcW w:w="4916" w:type="dxa"/>
            <w:tcPrChange w:id="471" w:author="Neeshu Bhadauriya" w:date="2021-09-27T21:51:00Z">
              <w:tcPr>
                <w:tcW w:w="4916" w:type="dxa"/>
              </w:tcPr>
            </w:tcPrChange>
          </w:tcPr>
          <w:p w14:paraId="6F3A6CE4" w14:textId="77777777" w:rsidR="00A90495" w:rsidRPr="00DA79BC" w:rsidRDefault="00A90495" w:rsidP="00092529">
            <w:pPr>
              <w:pStyle w:val="BodyText"/>
              <w:rPr>
                <w:ins w:id="472" w:author="Neeshu Bhadauriya" w:date="2021-09-27T15:14:00Z"/>
                <w:bCs/>
                <w:color w:val="000000" w:themeColor="text1"/>
                <w:lang w:val="en-IN"/>
              </w:rPr>
            </w:pPr>
            <w:ins w:id="473" w:author="Neeshu Bhadauriya" w:date="2021-09-27T15:14:00Z">
              <w:r>
                <w:rPr>
                  <w:bCs/>
                  <w:color w:val="000000" w:themeColor="text1"/>
                  <w:lang w:val="en-IN"/>
                </w:rPr>
                <w:t>Demand By Application</w:t>
              </w:r>
            </w:ins>
          </w:p>
        </w:tc>
        <w:tc>
          <w:tcPr>
            <w:tcW w:w="985" w:type="dxa"/>
            <w:tcPrChange w:id="474" w:author="Neeshu Bhadauriya" w:date="2021-09-27T21:51:00Z">
              <w:tcPr>
                <w:tcW w:w="985" w:type="dxa"/>
              </w:tcPr>
            </w:tcPrChange>
          </w:tcPr>
          <w:p w14:paraId="2F705AF8" w14:textId="336FEAA7" w:rsidR="00A90495" w:rsidRPr="00DA79BC" w:rsidRDefault="003A6D10" w:rsidP="00092529">
            <w:pPr>
              <w:pStyle w:val="BodyText"/>
              <w:jc w:val="center"/>
              <w:rPr>
                <w:ins w:id="475" w:author="Neeshu Bhadauriya" w:date="2021-09-27T15:14:00Z"/>
                <w:bCs/>
                <w:color w:val="000000" w:themeColor="text1"/>
              </w:rPr>
            </w:pPr>
            <w:ins w:id="476" w:author="Neeshu Bhadauriya" w:date="2021-09-27T22:37:00Z">
              <w:r>
                <w:rPr>
                  <w:bCs/>
                  <w:color w:val="000000" w:themeColor="text1"/>
                </w:rPr>
                <w:t>41</w:t>
              </w:r>
            </w:ins>
          </w:p>
        </w:tc>
      </w:tr>
      <w:tr w:rsidR="00984BAB" w:rsidRPr="00DA79BC" w14:paraId="282524DA" w14:textId="77777777" w:rsidTr="00D32107">
        <w:trPr>
          <w:trHeight w:val="351"/>
          <w:ins w:id="477" w:author="Neeshu Bhadauriya" w:date="2021-09-27T15:14:00Z"/>
          <w:trPrChange w:id="478" w:author="Neeshu Bhadauriya" w:date="2021-09-27T21:51:00Z">
            <w:trPr>
              <w:trHeight w:val="351"/>
            </w:trPr>
          </w:trPrChange>
        </w:trPr>
        <w:tc>
          <w:tcPr>
            <w:tcW w:w="706" w:type="dxa"/>
            <w:tcPrChange w:id="479" w:author="Neeshu Bhadauriya" w:date="2021-09-27T21:51:00Z">
              <w:tcPr>
                <w:tcW w:w="706" w:type="dxa"/>
              </w:tcPr>
            </w:tcPrChange>
          </w:tcPr>
          <w:p w14:paraId="3DDB8180" w14:textId="77777777" w:rsidR="00A90495" w:rsidRPr="00DA79BC" w:rsidRDefault="00A90495" w:rsidP="00092529">
            <w:pPr>
              <w:pStyle w:val="BodyText"/>
              <w:jc w:val="center"/>
              <w:rPr>
                <w:ins w:id="480" w:author="Neeshu Bhadauriya" w:date="2021-09-27T15:14:00Z"/>
                <w:b/>
                <w:color w:val="000000" w:themeColor="text1"/>
              </w:rPr>
            </w:pPr>
          </w:p>
        </w:tc>
        <w:tc>
          <w:tcPr>
            <w:tcW w:w="982" w:type="dxa"/>
            <w:tcPrChange w:id="481" w:author="Neeshu Bhadauriya" w:date="2021-09-27T21:51:00Z">
              <w:tcPr>
                <w:tcW w:w="982" w:type="dxa"/>
              </w:tcPr>
            </w:tcPrChange>
          </w:tcPr>
          <w:p w14:paraId="2903E1E5" w14:textId="77777777" w:rsidR="00A90495" w:rsidRPr="00DA79BC" w:rsidRDefault="00A90495" w:rsidP="00092529">
            <w:pPr>
              <w:pStyle w:val="BodyText"/>
              <w:rPr>
                <w:ins w:id="482" w:author="Neeshu Bhadauriya" w:date="2021-09-27T15:14:00Z"/>
                <w:bCs/>
                <w:color w:val="000000" w:themeColor="text1"/>
              </w:rPr>
            </w:pPr>
          </w:p>
        </w:tc>
        <w:tc>
          <w:tcPr>
            <w:tcW w:w="950" w:type="dxa"/>
            <w:vAlign w:val="center"/>
            <w:tcPrChange w:id="483" w:author="Neeshu Bhadauriya" w:date="2021-09-27T21:51:00Z">
              <w:tcPr>
                <w:tcW w:w="950" w:type="dxa"/>
                <w:vAlign w:val="center"/>
              </w:tcPr>
            </w:tcPrChange>
          </w:tcPr>
          <w:p w14:paraId="14FDD23B" w14:textId="77777777" w:rsidR="00A90495" w:rsidRPr="00DA79BC" w:rsidRDefault="00A90495" w:rsidP="00092529">
            <w:pPr>
              <w:pStyle w:val="BodyText"/>
              <w:rPr>
                <w:ins w:id="484" w:author="Neeshu Bhadauriya" w:date="2021-09-27T15:14:00Z"/>
                <w:bCs/>
                <w:color w:val="000000" w:themeColor="text1"/>
                <w:lang w:val="en-IN"/>
              </w:rPr>
            </w:pPr>
          </w:p>
        </w:tc>
        <w:tc>
          <w:tcPr>
            <w:tcW w:w="1048" w:type="dxa"/>
            <w:tcPrChange w:id="485" w:author="Neeshu Bhadauriya" w:date="2021-09-27T21:51:00Z">
              <w:tcPr>
                <w:tcW w:w="1048" w:type="dxa"/>
              </w:tcPr>
            </w:tcPrChange>
          </w:tcPr>
          <w:p w14:paraId="6876D236" w14:textId="77777777" w:rsidR="00A90495" w:rsidRPr="00DA79BC" w:rsidRDefault="00A90495" w:rsidP="00092529">
            <w:pPr>
              <w:pStyle w:val="BodyText"/>
              <w:rPr>
                <w:ins w:id="486" w:author="Neeshu Bhadauriya" w:date="2021-09-27T15:14:00Z"/>
                <w:bCs/>
                <w:color w:val="000000" w:themeColor="text1"/>
                <w:lang w:val="en-IN"/>
              </w:rPr>
            </w:pPr>
            <w:ins w:id="487" w:author="Neeshu Bhadauriya" w:date="2021-09-27T15:14:00Z">
              <w:r>
                <w:rPr>
                  <w:bCs/>
                  <w:color w:val="000000" w:themeColor="text1"/>
                  <w:lang w:val="en-IN"/>
                </w:rPr>
                <w:t>3.2.1.4.</w:t>
              </w:r>
            </w:ins>
          </w:p>
        </w:tc>
        <w:tc>
          <w:tcPr>
            <w:tcW w:w="4916" w:type="dxa"/>
            <w:tcPrChange w:id="488" w:author="Neeshu Bhadauriya" w:date="2021-09-27T21:51:00Z">
              <w:tcPr>
                <w:tcW w:w="4916" w:type="dxa"/>
              </w:tcPr>
            </w:tcPrChange>
          </w:tcPr>
          <w:p w14:paraId="316B44F9" w14:textId="77777777" w:rsidR="00A90495" w:rsidRPr="00DA79BC" w:rsidRDefault="00A90495" w:rsidP="00092529">
            <w:pPr>
              <w:pStyle w:val="BodyText"/>
              <w:rPr>
                <w:ins w:id="489" w:author="Neeshu Bhadauriya" w:date="2021-09-27T15:14:00Z"/>
                <w:bCs/>
                <w:color w:val="000000" w:themeColor="text1"/>
                <w:lang w:val="en-IN"/>
              </w:rPr>
            </w:pPr>
            <w:ins w:id="490" w:author="Neeshu Bhadauriya" w:date="2021-09-27T15:14:00Z">
              <w:r>
                <w:rPr>
                  <w:bCs/>
                  <w:color w:val="000000" w:themeColor="text1"/>
                  <w:lang w:val="en-IN"/>
                </w:rPr>
                <w:t>Demand By Type</w:t>
              </w:r>
            </w:ins>
          </w:p>
        </w:tc>
        <w:tc>
          <w:tcPr>
            <w:tcW w:w="985" w:type="dxa"/>
            <w:tcPrChange w:id="491" w:author="Neeshu Bhadauriya" w:date="2021-09-27T21:51:00Z">
              <w:tcPr>
                <w:tcW w:w="985" w:type="dxa"/>
              </w:tcPr>
            </w:tcPrChange>
          </w:tcPr>
          <w:p w14:paraId="7B41D8C0" w14:textId="2F16EEA9" w:rsidR="00A90495" w:rsidRPr="00DA79BC" w:rsidRDefault="003A6D10" w:rsidP="00092529">
            <w:pPr>
              <w:pStyle w:val="BodyText"/>
              <w:jc w:val="center"/>
              <w:rPr>
                <w:ins w:id="492" w:author="Neeshu Bhadauriya" w:date="2021-09-27T15:14:00Z"/>
                <w:bCs/>
                <w:color w:val="000000" w:themeColor="text1"/>
              </w:rPr>
            </w:pPr>
            <w:ins w:id="493" w:author="Neeshu Bhadauriya" w:date="2021-09-27T22:37:00Z">
              <w:r>
                <w:rPr>
                  <w:bCs/>
                  <w:color w:val="000000" w:themeColor="text1"/>
                </w:rPr>
                <w:t>42</w:t>
              </w:r>
            </w:ins>
          </w:p>
        </w:tc>
      </w:tr>
      <w:tr w:rsidR="00984BAB" w:rsidRPr="00DA79BC" w14:paraId="1D95F2C1" w14:textId="77777777" w:rsidTr="00D32107">
        <w:trPr>
          <w:trHeight w:val="351"/>
          <w:ins w:id="494" w:author="Neeshu Bhadauriya" w:date="2021-09-27T16:03:00Z"/>
          <w:trPrChange w:id="495" w:author="Neeshu Bhadauriya" w:date="2021-09-27T21:51:00Z">
            <w:trPr>
              <w:trHeight w:val="351"/>
            </w:trPr>
          </w:trPrChange>
        </w:trPr>
        <w:tc>
          <w:tcPr>
            <w:tcW w:w="706" w:type="dxa"/>
            <w:tcPrChange w:id="496" w:author="Neeshu Bhadauriya" w:date="2021-09-27T21:51:00Z">
              <w:tcPr>
                <w:tcW w:w="706" w:type="dxa"/>
              </w:tcPr>
            </w:tcPrChange>
          </w:tcPr>
          <w:p w14:paraId="74400CB4" w14:textId="77777777" w:rsidR="000A1809" w:rsidRPr="00DA79BC" w:rsidRDefault="000A1809" w:rsidP="000A1809">
            <w:pPr>
              <w:pStyle w:val="BodyText"/>
              <w:jc w:val="center"/>
              <w:rPr>
                <w:ins w:id="497" w:author="Neeshu Bhadauriya" w:date="2021-09-27T16:03:00Z"/>
                <w:b/>
                <w:color w:val="000000" w:themeColor="text1"/>
              </w:rPr>
            </w:pPr>
          </w:p>
        </w:tc>
        <w:tc>
          <w:tcPr>
            <w:tcW w:w="982" w:type="dxa"/>
            <w:tcPrChange w:id="498" w:author="Neeshu Bhadauriya" w:date="2021-09-27T21:51:00Z">
              <w:tcPr>
                <w:tcW w:w="982" w:type="dxa"/>
              </w:tcPr>
            </w:tcPrChange>
          </w:tcPr>
          <w:p w14:paraId="583454C4" w14:textId="77777777" w:rsidR="000A1809" w:rsidRPr="00DA79BC" w:rsidRDefault="000A1809" w:rsidP="000A1809">
            <w:pPr>
              <w:pStyle w:val="BodyText"/>
              <w:rPr>
                <w:ins w:id="499" w:author="Neeshu Bhadauriya" w:date="2021-09-27T16:03:00Z"/>
                <w:bCs/>
                <w:color w:val="000000" w:themeColor="text1"/>
              </w:rPr>
            </w:pPr>
          </w:p>
        </w:tc>
        <w:tc>
          <w:tcPr>
            <w:tcW w:w="950" w:type="dxa"/>
            <w:vAlign w:val="center"/>
            <w:tcPrChange w:id="500" w:author="Neeshu Bhadauriya" w:date="2021-09-27T21:51:00Z">
              <w:tcPr>
                <w:tcW w:w="950" w:type="dxa"/>
                <w:vAlign w:val="center"/>
              </w:tcPr>
            </w:tcPrChange>
          </w:tcPr>
          <w:p w14:paraId="6AA4DB50" w14:textId="77777777" w:rsidR="000A1809" w:rsidRPr="00DA79BC" w:rsidRDefault="000A1809" w:rsidP="000A1809">
            <w:pPr>
              <w:pStyle w:val="BodyText"/>
              <w:rPr>
                <w:ins w:id="501" w:author="Neeshu Bhadauriya" w:date="2021-09-27T16:03:00Z"/>
                <w:bCs/>
                <w:color w:val="000000" w:themeColor="text1"/>
                <w:lang w:val="en-IN"/>
              </w:rPr>
            </w:pPr>
          </w:p>
        </w:tc>
        <w:tc>
          <w:tcPr>
            <w:tcW w:w="1048" w:type="dxa"/>
            <w:tcPrChange w:id="502" w:author="Neeshu Bhadauriya" w:date="2021-09-27T21:51:00Z">
              <w:tcPr>
                <w:tcW w:w="1048" w:type="dxa"/>
              </w:tcPr>
            </w:tcPrChange>
          </w:tcPr>
          <w:p w14:paraId="517E6C6B" w14:textId="1250A1D5" w:rsidR="000A1809" w:rsidRDefault="000A1809" w:rsidP="000A1809">
            <w:pPr>
              <w:pStyle w:val="BodyText"/>
              <w:rPr>
                <w:ins w:id="503" w:author="Neeshu Bhadauriya" w:date="2021-09-27T16:03:00Z"/>
                <w:bCs/>
                <w:color w:val="000000" w:themeColor="text1"/>
                <w:lang w:val="en-IN"/>
              </w:rPr>
            </w:pPr>
            <w:ins w:id="504" w:author="Neeshu Bhadauriya" w:date="2021-09-27T16:03:00Z">
              <w:r>
                <w:rPr>
                  <w:bCs/>
                  <w:color w:val="000000" w:themeColor="text1"/>
                  <w:lang w:val="en-IN"/>
                </w:rPr>
                <w:t>3.2.1.5.</w:t>
              </w:r>
            </w:ins>
          </w:p>
        </w:tc>
        <w:tc>
          <w:tcPr>
            <w:tcW w:w="4916" w:type="dxa"/>
            <w:tcPrChange w:id="505" w:author="Neeshu Bhadauriya" w:date="2021-09-27T21:51:00Z">
              <w:tcPr>
                <w:tcW w:w="4916" w:type="dxa"/>
              </w:tcPr>
            </w:tcPrChange>
          </w:tcPr>
          <w:p w14:paraId="7A123556" w14:textId="3A5D2812" w:rsidR="000A1809" w:rsidRDefault="000A1809" w:rsidP="000A1809">
            <w:pPr>
              <w:pStyle w:val="BodyText"/>
              <w:rPr>
                <w:ins w:id="506" w:author="Neeshu Bhadauriya" w:date="2021-09-27T16:03:00Z"/>
                <w:bCs/>
                <w:color w:val="000000" w:themeColor="text1"/>
                <w:lang w:val="en-IN"/>
              </w:rPr>
            </w:pPr>
            <w:ins w:id="507" w:author="Neeshu Bhadauriya" w:date="2021-09-27T16:03:00Z">
              <w:r>
                <w:rPr>
                  <w:bCs/>
                  <w:color w:val="000000" w:themeColor="text1"/>
                  <w:lang w:val="en-IN"/>
                </w:rPr>
                <w:t>Demand By Grade</w:t>
              </w:r>
            </w:ins>
          </w:p>
        </w:tc>
        <w:tc>
          <w:tcPr>
            <w:tcW w:w="985" w:type="dxa"/>
            <w:tcPrChange w:id="508" w:author="Neeshu Bhadauriya" w:date="2021-09-27T21:51:00Z">
              <w:tcPr>
                <w:tcW w:w="985" w:type="dxa"/>
              </w:tcPr>
            </w:tcPrChange>
          </w:tcPr>
          <w:p w14:paraId="279516BC" w14:textId="18176BFA" w:rsidR="000A1809" w:rsidRPr="00DA79BC" w:rsidRDefault="003A6D10" w:rsidP="000A1809">
            <w:pPr>
              <w:pStyle w:val="BodyText"/>
              <w:jc w:val="center"/>
              <w:rPr>
                <w:ins w:id="509" w:author="Neeshu Bhadauriya" w:date="2021-09-27T16:03:00Z"/>
                <w:bCs/>
                <w:color w:val="000000" w:themeColor="text1"/>
              </w:rPr>
            </w:pPr>
            <w:ins w:id="510" w:author="Neeshu Bhadauriya" w:date="2021-09-27T22:37:00Z">
              <w:r>
                <w:rPr>
                  <w:bCs/>
                  <w:color w:val="000000" w:themeColor="text1"/>
                </w:rPr>
                <w:t>43</w:t>
              </w:r>
            </w:ins>
          </w:p>
        </w:tc>
      </w:tr>
      <w:tr w:rsidR="00984BAB" w:rsidRPr="00DA79BC" w14:paraId="7799452E" w14:textId="77777777" w:rsidTr="00D32107">
        <w:trPr>
          <w:trHeight w:val="351"/>
          <w:ins w:id="511" w:author="Neeshu Bhadauriya" w:date="2021-09-27T15:14:00Z"/>
          <w:trPrChange w:id="512" w:author="Neeshu Bhadauriya" w:date="2021-09-27T21:51:00Z">
            <w:trPr>
              <w:trHeight w:val="351"/>
            </w:trPr>
          </w:trPrChange>
        </w:trPr>
        <w:tc>
          <w:tcPr>
            <w:tcW w:w="706" w:type="dxa"/>
            <w:tcPrChange w:id="513" w:author="Neeshu Bhadauriya" w:date="2021-09-27T21:51:00Z">
              <w:tcPr>
                <w:tcW w:w="706" w:type="dxa"/>
              </w:tcPr>
            </w:tcPrChange>
          </w:tcPr>
          <w:p w14:paraId="340396A3" w14:textId="77777777" w:rsidR="000A1809" w:rsidRPr="00DA79BC" w:rsidRDefault="000A1809" w:rsidP="000A1809">
            <w:pPr>
              <w:pStyle w:val="BodyText"/>
              <w:jc w:val="center"/>
              <w:rPr>
                <w:ins w:id="514" w:author="Neeshu Bhadauriya" w:date="2021-09-27T15:14:00Z"/>
                <w:b/>
                <w:color w:val="000000" w:themeColor="text1"/>
              </w:rPr>
            </w:pPr>
          </w:p>
        </w:tc>
        <w:tc>
          <w:tcPr>
            <w:tcW w:w="982" w:type="dxa"/>
            <w:tcPrChange w:id="515" w:author="Neeshu Bhadauriya" w:date="2021-09-27T21:51:00Z">
              <w:tcPr>
                <w:tcW w:w="982" w:type="dxa"/>
              </w:tcPr>
            </w:tcPrChange>
          </w:tcPr>
          <w:p w14:paraId="08B6C415" w14:textId="77777777" w:rsidR="000A1809" w:rsidRPr="00DA79BC" w:rsidRDefault="000A1809" w:rsidP="000A1809">
            <w:pPr>
              <w:pStyle w:val="BodyText"/>
              <w:rPr>
                <w:ins w:id="516" w:author="Neeshu Bhadauriya" w:date="2021-09-27T15:14:00Z"/>
                <w:bCs/>
                <w:color w:val="000000" w:themeColor="text1"/>
              </w:rPr>
            </w:pPr>
          </w:p>
        </w:tc>
        <w:tc>
          <w:tcPr>
            <w:tcW w:w="950" w:type="dxa"/>
            <w:vAlign w:val="center"/>
            <w:tcPrChange w:id="517" w:author="Neeshu Bhadauriya" w:date="2021-09-27T21:51:00Z">
              <w:tcPr>
                <w:tcW w:w="950" w:type="dxa"/>
                <w:vAlign w:val="center"/>
              </w:tcPr>
            </w:tcPrChange>
          </w:tcPr>
          <w:p w14:paraId="668D1D70" w14:textId="77777777" w:rsidR="000A1809" w:rsidRPr="00DA79BC" w:rsidRDefault="000A1809" w:rsidP="000A1809">
            <w:pPr>
              <w:pStyle w:val="BodyText"/>
              <w:rPr>
                <w:ins w:id="518" w:author="Neeshu Bhadauriya" w:date="2021-09-27T15:14:00Z"/>
                <w:bCs/>
                <w:color w:val="000000" w:themeColor="text1"/>
                <w:lang w:val="en-IN"/>
              </w:rPr>
            </w:pPr>
          </w:p>
        </w:tc>
        <w:tc>
          <w:tcPr>
            <w:tcW w:w="1048" w:type="dxa"/>
            <w:tcPrChange w:id="519" w:author="Neeshu Bhadauriya" w:date="2021-09-27T21:51:00Z">
              <w:tcPr>
                <w:tcW w:w="1048" w:type="dxa"/>
              </w:tcPr>
            </w:tcPrChange>
          </w:tcPr>
          <w:p w14:paraId="4EAF3A49" w14:textId="2CBA8701" w:rsidR="000A1809" w:rsidRPr="00DA79BC" w:rsidRDefault="000A1809" w:rsidP="000A1809">
            <w:pPr>
              <w:pStyle w:val="BodyText"/>
              <w:rPr>
                <w:ins w:id="520" w:author="Neeshu Bhadauriya" w:date="2021-09-27T15:14:00Z"/>
                <w:bCs/>
                <w:color w:val="000000" w:themeColor="text1"/>
                <w:lang w:val="en-IN"/>
              </w:rPr>
            </w:pPr>
            <w:ins w:id="521" w:author="Neeshu Bhadauriya" w:date="2021-09-27T15:14:00Z">
              <w:r>
                <w:rPr>
                  <w:bCs/>
                  <w:color w:val="000000" w:themeColor="text1"/>
                  <w:lang w:val="en-IN"/>
                </w:rPr>
                <w:t>3.2.1.</w:t>
              </w:r>
            </w:ins>
            <w:ins w:id="522" w:author="Neeshu Bhadauriya" w:date="2021-09-27T16:03:00Z">
              <w:r>
                <w:rPr>
                  <w:bCs/>
                  <w:color w:val="000000" w:themeColor="text1"/>
                  <w:lang w:val="en-IN"/>
                </w:rPr>
                <w:t>6</w:t>
              </w:r>
            </w:ins>
            <w:ins w:id="523" w:author="Neeshu Bhadauriya" w:date="2021-09-27T15:14:00Z">
              <w:r>
                <w:rPr>
                  <w:bCs/>
                  <w:color w:val="000000" w:themeColor="text1"/>
                  <w:lang w:val="en-IN"/>
                </w:rPr>
                <w:t>.</w:t>
              </w:r>
            </w:ins>
          </w:p>
        </w:tc>
        <w:tc>
          <w:tcPr>
            <w:tcW w:w="4916" w:type="dxa"/>
            <w:tcPrChange w:id="524" w:author="Neeshu Bhadauriya" w:date="2021-09-27T21:51:00Z">
              <w:tcPr>
                <w:tcW w:w="4916" w:type="dxa"/>
              </w:tcPr>
            </w:tcPrChange>
          </w:tcPr>
          <w:p w14:paraId="335BF23D" w14:textId="77777777" w:rsidR="000A1809" w:rsidRPr="00DA79BC" w:rsidRDefault="000A1809" w:rsidP="000A1809">
            <w:pPr>
              <w:pStyle w:val="BodyText"/>
              <w:rPr>
                <w:ins w:id="525" w:author="Neeshu Bhadauriya" w:date="2021-09-27T15:14:00Z"/>
                <w:bCs/>
                <w:color w:val="000000" w:themeColor="text1"/>
                <w:lang w:val="en-IN"/>
              </w:rPr>
            </w:pPr>
            <w:ins w:id="526" w:author="Neeshu Bhadauriya" w:date="2021-09-27T15:14:00Z">
              <w:r>
                <w:rPr>
                  <w:bCs/>
                  <w:color w:val="000000" w:themeColor="text1"/>
                  <w:lang w:val="en-IN"/>
                </w:rPr>
                <w:t>Demand By Sales Channel</w:t>
              </w:r>
            </w:ins>
          </w:p>
        </w:tc>
        <w:tc>
          <w:tcPr>
            <w:tcW w:w="985" w:type="dxa"/>
            <w:tcPrChange w:id="527" w:author="Neeshu Bhadauriya" w:date="2021-09-27T21:51:00Z">
              <w:tcPr>
                <w:tcW w:w="985" w:type="dxa"/>
              </w:tcPr>
            </w:tcPrChange>
          </w:tcPr>
          <w:p w14:paraId="6968E154" w14:textId="78BE70F7" w:rsidR="000A1809" w:rsidRPr="00DA79BC" w:rsidRDefault="003A6D10" w:rsidP="000A1809">
            <w:pPr>
              <w:pStyle w:val="BodyText"/>
              <w:jc w:val="center"/>
              <w:rPr>
                <w:ins w:id="528" w:author="Neeshu Bhadauriya" w:date="2021-09-27T15:14:00Z"/>
                <w:bCs/>
                <w:color w:val="000000" w:themeColor="text1"/>
              </w:rPr>
            </w:pPr>
            <w:ins w:id="529" w:author="Neeshu Bhadauriya" w:date="2021-09-27T22:37:00Z">
              <w:r>
                <w:rPr>
                  <w:bCs/>
                  <w:color w:val="000000" w:themeColor="text1"/>
                </w:rPr>
                <w:t>44</w:t>
              </w:r>
            </w:ins>
          </w:p>
        </w:tc>
      </w:tr>
      <w:tr w:rsidR="00984BAB" w:rsidRPr="00DA79BC" w14:paraId="73117FD3" w14:textId="77777777" w:rsidTr="00D32107">
        <w:trPr>
          <w:trHeight w:val="351"/>
          <w:ins w:id="530" w:author="Neeshu Bhadauriya" w:date="2021-09-27T15:14:00Z"/>
          <w:trPrChange w:id="531" w:author="Neeshu Bhadauriya" w:date="2021-09-27T21:51:00Z">
            <w:trPr>
              <w:trHeight w:val="351"/>
            </w:trPr>
          </w:trPrChange>
        </w:trPr>
        <w:tc>
          <w:tcPr>
            <w:tcW w:w="706" w:type="dxa"/>
            <w:tcPrChange w:id="532" w:author="Neeshu Bhadauriya" w:date="2021-09-27T21:51:00Z">
              <w:tcPr>
                <w:tcW w:w="706" w:type="dxa"/>
              </w:tcPr>
            </w:tcPrChange>
          </w:tcPr>
          <w:p w14:paraId="4DFFE49B" w14:textId="77777777" w:rsidR="000A1809" w:rsidRPr="00DA79BC" w:rsidRDefault="000A1809" w:rsidP="000A1809">
            <w:pPr>
              <w:pStyle w:val="BodyText"/>
              <w:jc w:val="center"/>
              <w:rPr>
                <w:ins w:id="533" w:author="Neeshu Bhadauriya" w:date="2021-09-27T15:14:00Z"/>
                <w:b/>
                <w:color w:val="000000" w:themeColor="text1"/>
              </w:rPr>
            </w:pPr>
          </w:p>
        </w:tc>
        <w:tc>
          <w:tcPr>
            <w:tcW w:w="982" w:type="dxa"/>
            <w:tcPrChange w:id="534" w:author="Neeshu Bhadauriya" w:date="2021-09-27T21:51:00Z">
              <w:tcPr>
                <w:tcW w:w="982" w:type="dxa"/>
              </w:tcPr>
            </w:tcPrChange>
          </w:tcPr>
          <w:p w14:paraId="6CF1E18D" w14:textId="77777777" w:rsidR="000A1809" w:rsidRPr="00DA79BC" w:rsidRDefault="000A1809" w:rsidP="000A1809">
            <w:pPr>
              <w:pStyle w:val="BodyText"/>
              <w:rPr>
                <w:ins w:id="535" w:author="Neeshu Bhadauriya" w:date="2021-09-27T15:14:00Z"/>
                <w:bCs/>
                <w:color w:val="000000" w:themeColor="text1"/>
              </w:rPr>
            </w:pPr>
          </w:p>
        </w:tc>
        <w:tc>
          <w:tcPr>
            <w:tcW w:w="950" w:type="dxa"/>
            <w:vAlign w:val="center"/>
            <w:tcPrChange w:id="536" w:author="Neeshu Bhadauriya" w:date="2021-09-27T21:51:00Z">
              <w:tcPr>
                <w:tcW w:w="950" w:type="dxa"/>
                <w:vAlign w:val="center"/>
              </w:tcPr>
            </w:tcPrChange>
          </w:tcPr>
          <w:p w14:paraId="1666D6DC" w14:textId="77777777" w:rsidR="000A1809" w:rsidRPr="00DA79BC" w:rsidRDefault="000A1809" w:rsidP="000A1809">
            <w:pPr>
              <w:pStyle w:val="BodyText"/>
              <w:rPr>
                <w:ins w:id="537" w:author="Neeshu Bhadauriya" w:date="2021-09-27T15:14:00Z"/>
                <w:bCs/>
                <w:color w:val="000000" w:themeColor="text1"/>
                <w:lang w:val="en-IN"/>
              </w:rPr>
            </w:pPr>
          </w:p>
        </w:tc>
        <w:tc>
          <w:tcPr>
            <w:tcW w:w="1048" w:type="dxa"/>
            <w:tcPrChange w:id="538" w:author="Neeshu Bhadauriya" w:date="2021-09-27T21:51:00Z">
              <w:tcPr>
                <w:tcW w:w="1048" w:type="dxa"/>
              </w:tcPr>
            </w:tcPrChange>
          </w:tcPr>
          <w:p w14:paraId="024D7A7C" w14:textId="65D64AA3" w:rsidR="000A1809" w:rsidRPr="00DA79BC" w:rsidRDefault="000A1809" w:rsidP="000A1809">
            <w:pPr>
              <w:pStyle w:val="BodyText"/>
              <w:rPr>
                <w:ins w:id="539" w:author="Neeshu Bhadauriya" w:date="2021-09-27T15:14:00Z"/>
                <w:bCs/>
                <w:color w:val="000000" w:themeColor="text1"/>
                <w:lang w:val="en-IN"/>
              </w:rPr>
            </w:pPr>
            <w:ins w:id="540" w:author="Neeshu Bhadauriya" w:date="2021-09-27T15:14:00Z">
              <w:r>
                <w:rPr>
                  <w:bCs/>
                  <w:color w:val="000000" w:themeColor="text1"/>
                  <w:lang w:val="en-IN"/>
                </w:rPr>
                <w:t>3.2.1.</w:t>
              </w:r>
            </w:ins>
            <w:ins w:id="541" w:author="Neeshu Bhadauriya" w:date="2021-09-27T16:04:00Z">
              <w:r>
                <w:rPr>
                  <w:bCs/>
                  <w:color w:val="000000" w:themeColor="text1"/>
                  <w:lang w:val="en-IN"/>
                </w:rPr>
                <w:t>7</w:t>
              </w:r>
            </w:ins>
            <w:ins w:id="542" w:author="Neeshu Bhadauriya" w:date="2021-09-27T15:14:00Z">
              <w:r>
                <w:rPr>
                  <w:bCs/>
                  <w:color w:val="000000" w:themeColor="text1"/>
                  <w:lang w:val="en-IN"/>
                </w:rPr>
                <w:t>.</w:t>
              </w:r>
            </w:ins>
          </w:p>
        </w:tc>
        <w:tc>
          <w:tcPr>
            <w:tcW w:w="4916" w:type="dxa"/>
            <w:tcPrChange w:id="543" w:author="Neeshu Bhadauriya" w:date="2021-09-27T21:51:00Z">
              <w:tcPr>
                <w:tcW w:w="4916" w:type="dxa"/>
              </w:tcPr>
            </w:tcPrChange>
          </w:tcPr>
          <w:p w14:paraId="7160A23D" w14:textId="77777777" w:rsidR="000A1809" w:rsidRPr="00DA79BC" w:rsidRDefault="000A1809" w:rsidP="000A1809">
            <w:pPr>
              <w:pStyle w:val="BodyText"/>
              <w:rPr>
                <w:ins w:id="544" w:author="Neeshu Bhadauriya" w:date="2021-09-27T15:14:00Z"/>
                <w:bCs/>
                <w:color w:val="000000" w:themeColor="text1"/>
                <w:lang w:val="en-IN"/>
              </w:rPr>
            </w:pPr>
            <w:ins w:id="545" w:author="Neeshu Bhadauriya" w:date="2021-09-27T15:14:00Z">
              <w:r>
                <w:rPr>
                  <w:bCs/>
                  <w:color w:val="000000" w:themeColor="text1"/>
                  <w:lang w:val="en-IN"/>
                </w:rPr>
                <w:t>Sales By Company</w:t>
              </w:r>
            </w:ins>
          </w:p>
        </w:tc>
        <w:tc>
          <w:tcPr>
            <w:tcW w:w="985" w:type="dxa"/>
            <w:tcPrChange w:id="546" w:author="Neeshu Bhadauriya" w:date="2021-09-27T21:51:00Z">
              <w:tcPr>
                <w:tcW w:w="985" w:type="dxa"/>
              </w:tcPr>
            </w:tcPrChange>
          </w:tcPr>
          <w:p w14:paraId="233CEB09" w14:textId="607958C2" w:rsidR="000A1809" w:rsidRPr="00DA79BC" w:rsidRDefault="003A6D10" w:rsidP="000A1809">
            <w:pPr>
              <w:pStyle w:val="BodyText"/>
              <w:jc w:val="center"/>
              <w:rPr>
                <w:ins w:id="547" w:author="Neeshu Bhadauriya" w:date="2021-09-27T15:14:00Z"/>
                <w:bCs/>
                <w:color w:val="000000" w:themeColor="text1"/>
              </w:rPr>
            </w:pPr>
            <w:ins w:id="548" w:author="Neeshu Bhadauriya" w:date="2021-09-27T22:37:00Z">
              <w:r>
                <w:rPr>
                  <w:bCs/>
                  <w:color w:val="000000" w:themeColor="text1"/>
                </w:rPr>
                <w:t>44</w:t>
              </w:r>
            </w:ins>
          </w:p>
        </w:tc>
      </w:tr>
      <w:tr w:rsidR="000A1809" w:rsidRPr="00DA79BC" w14:paraId="4481842F" w14:textId="77777777" w:rsidTr="00D32107">
        <w:trPr>
          <w:trHeight w:val="370"/>
          <w:ins w:id="549" w:author="Neeshu Bhadauriya" w:date="2021-09-27T15:14:00Z"/>
          <w:trPrChange w:id="550" w:author="Neeshu Bhadauriya" w:date="2021-09-27T21:51:00Z">
            <w:trPr>
              <w:trHeight w:val="370"/>
            </w:trPr>
          </w:trPrChange>
        </w:trPr>
        <w:tc>
          <w:tcPr>
            <w:tcW w:w="706" w:type="dxa"/>
            <w:tcPrChange w:id="551" w:author="Neeshu Bhadauriya" w:date="2021-09-27T21:51:00Z">
              <w:tcPr>
                <w:tcW w:w="706" w:type="dxa"/>
              </w:tcPr>
            </w:tcPrChange>
          </w:tcPr>
          <w:p w14:paraId="0161AD67" w14:textId="77777777" w:rsidR="000A1809" w:rsidRPr="00DA79BC" w:rsidRDefault="000A1809" w:rsidP="000A1809">
            <w:pPr>
              <w:pStyle w:val="BodyText"/>
              <w:jc w:val="center"/>
              <w:rPr>
                <w:ins w:id="552" w:author="Neeshu Bhadauriya" w:date="2021-09-27T15:14:00Z"/>
                <w:b/>
                <w:color w:val="000000" w:themeColor="text1"/>
              </w:rPr>
            </w:pPr>
          </w:p>
        </w:tc>
        <w:tc>
          <w:tcPr>
            <w:tcW w:w="982" w:type="dxa"/>
            <w:tcPrChange w:id="553" w:author="Neeshu Bhadauriya" w:date="2021-09-27T21:51:00Z">
              <w:tcPr>
                <w:tcW w:w="982" w:type="dxa"/>
              </w:tcPr>
            </w:tcPrChange>
          </w:tcPr>
          <w:p w14:paraId="1B4603B0" w14:textId="77777777" w:rsidR="000A1809" w:rsidRPr="00DA79BC" w:rsidRDefault="000A1809" w:rsidP="000A1809">
            <w:pPr>
              <w:pStyle w:val="BodyText"/>
              <w:rPr>
                <w:ins w:id="554" w:author="Neeshu Bhadauriya" w:date="2021-09-27T15:14:00Z"/>
                <w:bCs/>
                <w:color w:val="000000" w:themeColor="text1"/>
              </w:rPr>
            </w:pPr>
          </w:p>
        </w:tc>
        <w:tc>
          <w:tcPr>
            <w:tcW w:w="950" w:type="dxa"/>
            <w:vAlign w:val="center"/>
            <w:tcPrChange w:id="555" w:author="Neeshu Bhadauriya" w:date="2021-09-27T21:51:00Z">
              <w:tcPr>
                <w:tcW w:w="950" w:type="dxa"/>
                <w:vAlign w:val="center"/>
              </w:tcPr>
            </w:tcPrChange>
          </w:tcPr>
          <w:p w14:paraId="6808446A" w14:textId="77777777" w:rsidR="000A1809" w:rsidRPr="00DA79BC" w:rsidRDefault="000A1809" w:rsidP="000A1809">
            <w:pPr>
              <w:pStyle w:val="BodyText"/>
              <w:rPr>
                <w:ins w:id="556" w:author="Neeshu Bhadauriya" w:date="2021-09-27T15:14:00Z"/>
                <w:bCs/>
                <w:color w:val="000000" w:themeColor="text1"/>
                <w:lang w:val="en-IN"/>
              </w:rPr>
            </w:pPr>
            <w:ins w:id="557" w:author="Neeshu Bhadauriya" w:date="2021-09-27T15:14:00Z">
              <w:r>
                <w:rPr>
                  <w:bCs/>
                  <w:color w:val="000000" w:themeColor="text1"/>
                  <w:lang w:val="en-IN"/>
                </w:rPr>
                <w:t>3.2.2.</w:t>
              </w:r>
            </w:ins>
          </w:p>
        </w:tc>
        <w:tc>
          <w:tcPr>
            <w:tcW w:w="5964" w:type="dxa"/>
            <w:gridSpan w:val="2"/>
            <w:tcPrChange w:id="558" w:author="Neeshu Bhadauriya" w:date="2021-09-27T21:51:00Z">
              <w:tcPr>
                <w:tcW w:w="5964" w:type="dxa"/>
                <w:gridSpan w:val="2"/>
              </w:tcPr>
            </w:tcPrChange>
          </w:tcPr>
          <w:p w14:paraId="203574CF" w14:textId="11455FDE" w:rsidR="000A1809" w:rsidRPr="00DA79BC" w:rsidRDefault="000A1809" w:rsidP="000A1809">
            <w:pPr>
              <w:pStyle w:val="BodyText"/>
              <w:rPr>
                <w:ins w:id="559" w:author="Neeshu Bhadauriya" w:date="2021-09-27T15:14:00Z"/>
                <w:bCs/>
                <w:color w:val="000000" w:themeColor="text1"/>
                <w:lang w:val="en-IN"/>
              </w:rPr>
            </w:pPr>
            <w:ins w:id="560" w:author="Neeshu Bhadauriya" w:date="2021-09-27T15:14:00Z">
              <w:r>
                <w:rPr>
                  <w:bCs/>
                  <w:color w:val="000000" w:themeColor="text1"/>
                  <w:lang w:val="en-IN"/>
                </w:rPr>
                <w:t xml:space="preserve">India </w:t>
              </w:r>
              <w:del w:id="561" w:author="Ritu Kamra" w:date="2021-09-27T20:06:00Z">
                <w:r w:rsidDel="00FA08E1">
                  <w:rPr>
                    <w:bCs/>
                    <w:color w:val="000000" w:themeColor="text1"/>
                    <w:lang w:val="en-IN"/>
                  </w:rPr>
                  <w:delText>Vinyl Ester</w:delText>
                </w:r>
              </w:del>
            </w:ins>
            <w:ins w:id="562" w:author="Ritu Kamra" w:date="2021-09-27T20:06:00Z">
              <w:r w:rsidR="00FA08E1">
                <w:rPr>
                  <w:bCs/>
                  <w:color w:val="000000" w:themeColor="text1"/>
                  <w:lang w:val="en-IN"/>
                </w:rPr>
                <w:t>Epoxy</w:t>
              </w:r>
            </w:ins>
            <w:ins w:id="563" w:author="Neeshu Bhadauriya" w:date="2021-09-27T15:14:00Z">
              <w:r>
                <w:rPr>
                  <w:bCs/>
                  <w:color w:val="000000" w:themeColor="text1"/>
                  <w:lang w:val="en-IN"/>
                </w:rPr>
                <w:t xml:space="preserve"> Resin Demand Supply Outlook</w:t>
              </w:r>
            </w:ins>
          </w:p>
        </w:tc>
        <w:tc>
          <w:tcPr>
            <w:tcW w:w="985" w:type="dxa"/>
            <w:tcPrChange w:id="564" w:author="Neeshu Bhadauriya" w:date="2021-09-27T21:51:00Z">
              <w:tcPr>
                <w:tcW w:w="985" w:type="dxa"/>
              </w:tcPr>
            </w:tcPrChange>
          </w:tcPr>
          <w:p w14:paraId="3DCEE059" w14:textId="30C79B85" w:rsidR="000A1809" w:rsidRPr="00DA79BC" w:rsidRDefault="003A6D10" w:rsidP="000A1809">
            <w:pPr>
              <w:pStyle w:val="BodyText"/>
              <w:jc w:val="center"/>
              <w:rPr>
                <w:ins w:id="565" w:author="Neeshu Bhadauriya" w:date="2021-09-27T15:14:00Z"/>
                <w:bCs/>
                <w:color w:val="000000" w:themeColor="text1"/>
              </w:rPr>
            </w:pPr>
            <w:ins w:id="566" w:author="Neeshu Bhadauriya" w:date="2021-09-27T22:37:00Z">
              <w:r>
                <w:rPr>
                  <w:bCs/>
                  <w:color w:val="000000" w:themeColor="text1"/>
                </w:rPr>
                <w:t>45</w:t>
              </w:r>
            </w:ins>
          </w:p>
        </w:tc>
      </w:tr>
      <w:tr w:rsidR="00984BAB" w:rsidRPr="00DA79BC" w14:paraId="2C428152" w14:textId="77777777" w:rsidTr="00D32107">
        <w:trPr>
          <w:trHeight w:val="370"/>
          <w:ins w:id="567" w:author="Neeshu Bhadauriya" w:date="2021-09-27T15:14:00Z"/>
          <w:trPrChange w:id="568" w:author="Neeshu Bhadauriya" w:date="2021-09-27T21:51:00Z">
            <w:trPr>
              <w:trHeight w:val="370"/>
            </w:trPr>
          </w:trPrChange>
        </w:trPr>
        <w:tc>
          <w:tcPr>
            <w:tcW w:w="706" w:type="dxa"/>
            <w:tcPrChange w:id="569" w:author="Neeshu Bhadauriya" w:date="2021-09-27T21:51:00Z">
              <w:tcPr>
                <w:tcW w:w="706" w:type="dxa"/>
              </w:tcPr>
            </w:tcPrChange>
          </w:tcPr>
          <w:p w14:paraId="37B8CE59" w14:textId="77777777" w:rsidR="000A1809" w:rsidRPr="00DA79BC" w:rsidRDefault="000A1809" w:rsidP="000A1809">
            <w:pPr>
              <w:pStyle w:val="BodyText"/>
              <w:jc w:val="center"/>
              <w:rPr>
                <w:ins w:id="570" w:author="Neeshu Bhadauriya" w:date="2021-09-27T15:14:00Z"/>
                <w:b/>
                <w:color w:val="000000" w:themeColor="text1"/>
              </w:rPr>
            </w:pPr>
          </w:p>
        </w:tc>
        <w:tc>
          <w:tcPr>
            <w:tcW w:w="982" w:type="dxa"/>
            <w:tcPrChange w:id="571" w:author="Neeshu Bhadauriya" w:date="2021-09-27T21:51:00Z">
              <w:tcPr>
                <w:tcW w:w="982" w:type="dxa"/>
              </w:tcPr>
            </w:tcPrChange>
          </w:tcPr>
          <w:p w14:paraId="47D10CEA" w14:textId="77777777" w:rsidR="000A1809" w:rsidRPr="00DA79BC" w:rsidRDefault="000A1809" w:rsidP="000A1809">
            <w:pPr>
              <w:pStyle w:val="BodyText"/>
              <w:rPr>
                <w:ins w:id="572" w:author="Neeshu Bhadauriya" w:date="2021-09-27T15:14:00Z"/>
                <w:bCs/>
                <w:color w:val="000000" w:themeColor="text1"/>
              </w:rPr>
            </w:pPr>
          </w:p>
        </w:tc>
        <w:tc>
          <w:tcPr>
            <w:tcW w:w="950" w:type="dxa"/>
            <w:vAlign w:val="center"/>
            <w:tcPrChange w:id="573" w:author="Neeshu Bhadauriya" w:date="2021-09-27T21:51:00Z">
              <w:tcPr>
                <w:tcW w:w="950" w:type="dxa"/>
                <w:vAlign w:val="center"/>
              </w:tcPr>
            </w:tcPrChange>
          </w:tcPr>
          <w:p w14:paraId="39E94C05" w14:textId="77777777" w:rsidR="000A1809" w:rsidRDefault="000A1809" w:rsidP="000A1809">
            <w:pPr>
              <w:pStyle w:val="BodyText"/>
              <w:rPr>
                <w:ins w:id="574" w:author="Neeshu Bhadauriya" w:date="2021-09-27T15:14:00Z"/>
                <w:bCs/>
                <w:color w:val="000000" w:themeColor="text1"/>
                <w:lang w:val="en-IN"/>
              </w:rPr>
            </w:pPr>
          </w:p>
        </w:tc>
        <w:tc>
          <w:tcPr>
            <w:tcW w:w="1048" w:type="dxa"/>
            <w:tcPrChange w:id="575" w:author="Neeshu Bhadauriya" w:date="2021-09-27T21:51:00Z">
              <w:tcPr>
                <w:tcW w:w="1048" w:type="dxa"/>
              </w:tcPr>
            </w:tcPrChange>
          </w:tcPr>
          <w:p w14:paraId="46161B95" w14:textId="77777777" w:rsidR="000A1809" w:rsidRDefault="000A1809" w:rsidP="000A1809">
            <w:pPr>
              <w:pStyle w:val="BodyText"/>
              <w:rPr>
                <w:ins w:id="576" w:author="Neeshu Bhadauriya" w:date="2021-09-27T15:14:00Z"/>
                <w:bCs/>
                <w:color w:val="000000" w:themeColor="text1"/>
                <w:lang w:val="en-IN"/>
              </w:rPr>
            </w:pPr>
            <w:ins w:id="577" w:author="Neeshu Bhadauriya" w:date="2021-09-27T15:14:00Z">
              <w:r>
                <w:rPr>
                  <w:bCs/>
                  <w:color w:val="000000" w:themeColor="text1"/>
                  <w:lang w:val="en-IN"/>
                </w:rPr>
                <w:t>3.2.2.1.</w:t>
              </w:r>
            </w:ins>
          </w:p>
        </w:tc>
        <w:tc>
          <w:tcPr>
            <w:tcW w:w="4916" w:type="dxa"/>
            <w:tcPrChange w:id="578" w:author="Neeshu Bhadauriya" w:date="2021-09-27T21:51:00Z">
              <w:tcPr>
                <w:tcW w:w="4916" w:type="dxa"/>
              </w:tcPr>
            </w:tcPrChange>
          </w:tcPr>
          <w:p w14:paraId="592CECB5" w14:textId="77777777" w:rsidR="000A1809" w:rsidRDefault="000A1809" w:rsidP="000A1809">
            <w:pPr>
              <w:pStyle w:val="BodyText"/>
              <w:rPr>
                <w:ins w:id="579" w:author="Neeshu Bhadauriya" w:date="2021-09-27T15:14:00Z"/>
                <w:bCs/>
                <w:color w:val="000000" w:themeColor="text1"/>
                <w:lang w:val="en-IN"/>
              </w:rPr>
            </w:pPr>
            <w:ins w:id="580" w:author="Neeshu Bhadauriya" w:date="2021-09-27T15:14:00Z">
              <w:r>
                <w:rPr>
                  <w:bCs/>
                  <w:color w:val="000000" w:themeColor="text1"/>
                  <w:lang w:val="en-IN"/>
                </w:rPr>
                <w:t xml:space="preserve">Demand By Application </w:t>
              </w:r>
            </w:ins>
          </w:p>
        </w:tc>
        <w:tc>
          <w:tcPr>
            <w:tcW w:w="985" w:type="dxa"/>
            <w:tcPrChange w:id="581" w:author="Neeshu Bhadauriya" w:date="2021-09-27T21:51:00Z">
              <w:tcPr>
                <w:tcW w:w="985" w:type="dxa"/>
              </w:tcPr>
            </w:tcPrChange>
          </w:tcPr>
          <w:p w14:paraId="2B81C3D5" w14:textId="2126DE7A" w:rsidR="000A1809" w:rsidRPr="00DA79BC" w:rsidRDefault="003A6D10" w:rsidP="000A1809">
            <w:pPr>
              <w:pStyle w:val="BodyText"/>
              <w:jc w:val="center"/>
              <w:rPr>
                <w:ins w:id="582" w:author="Neeshu Bhadauriya" w:date="2021-09-27T15:14:00Z"/>
                <w:bCs/>
                <w:color w:val="000000" w:themeColor="text1"/>
              </w:rPr>
            </w:pPr>
            <w:ins w:id="583" w:author="Neeshu Bhadauriya" w:date="2021-09-27T22:37:00Z">
              <w:r>
                <w:rPr>
                  <w:bCs/>
                  <w:color w:val="000000" w:themeColor="text1"/>
                </w:rPr>
                <w:t>46</w:t>
              </w:r>
            </w:ins>
          </w:p>
        </w:tc>
      </w:tr>
      <w:tr w:rsidR="00984BAB" w:rsidRPr="00DA79BC" w14:paraId="3E73394A" w14:textId="77777777" w:rsidTr="00D32107">
        <w:trPr>
          <w:trHeight w:val="370"/>
          <w:ins w:id="584" w:author="Neeshu Bhadauriya" w:date="2021-09-27T16:04:00Z"/>
          <w:trPrChange w:id="585" w:author="Neeshu Bhadauriya" w:date="2021-09-27T21:51:00Z">
            <w:trPr>
              <w:trHeight w:val="370"/>
            </w:trPr>
          </w:trPrChange>
        </w:trPr>
        <w:tc>
          <w:tcPr>
            <w:tcW w:w="706" w:type="dxa"/>
            <w:tcPrChange w:id="586" w:author="Neeshu Bhadauriya" w:date="2021-09-27T21:51:00Z">
              <w:tcPr>
                <w:tcW w:w="706" w:type="dxa"/>
              </w:tcPr>
            </w:tcPrChange>
          </w:tcPr>
          <w:p w14:paraId="479CF1B8" w14:textId="77777777" w:rsidR="000A1809" w:rsidRPr="00DA79BC" w:rsidRDefault="000A1809" w:rsidP="000A1809">
            <w:pPr>
              <w:pStyle w:val="BodyText"/>
              <w:jc w:val="center"/>
              <w:rPr>
                <w:ins w:id="587" w:author="Neeshu Bhadauriya" w:date="2021-09-27T16:04:00Z"/>
                <w:b/>
                <w:color w:val="000000" w:themeColor="text1"/>
              </w:rPr>
            </w:pPr>
          </w:p>
        </w:tc>
        <w:tc>
          <w:tcPr>
            <w:tcW w:w="982" w:type="dxa"/>
            <w:tcPrChange w:id="588" w:author="Neeshu Bhadauriya" w:date="2021-09-27T21:51:00Z">
              <w:tcPr>
                <w:tcW w:w="982" w:type="dxa"/>
              </w:tcPr>
            </w:tcPrChange>
          </w:tcPr>
          <w:p w14:paraId="6AF1F004" w14:textId="77777777" w:rsidR="000A1809" w:rsidRPr="00DA79BC" w:rsidRDefault="000A1809" w:rsidP="000A1809">
            <w:pPr>
              <w:pStyle w:val="BodyText"/>
              <w:rPr>
                <w:ins w:id="589" w:author="Neeshu Bhadauriya" w:date="2021-09-27T16:04:00Z"/>
                <w:bCs/>
                <w:color w:val="000000" w:themeColor="text1"/>
              </w:rPr>
            </w:pPr>
          </w:p>
        </w:tc>
        <w:tc>
          <w:tcPr>
            <w:tcW w:w="950" w:type="dxa"/>
            <w:vAlign w:val="center"/>
            <w:tcPrChange w:id="590" w:author="Neeshu Bhadauriya" w:date="2021-09-27T21:51:00Z">
              <w:tcPr>
                <w:tcW w:w="950" w:type="dxa"/>
                <w:vAlign w:val="center"/>
              </w:tcPr>
            </w:tcPrChange>
          </w:tcPr>
          <w:p w14:paraId="5E91B0ED" w14:textId="77777777" w:rsidR="000A1809" w:rsidRDefault="000A1809" w:rsidP="000A1809">
            <w:pPr>
              <w:pStyle w:val="BodyText"/>
              <w:rPr>
                <w:ins w:id="591" w:author="Neeshu Bhadauriya" w:date="2021-09-27T16:04:00Z"/>
                <w:bCs/>
                <w:color w:val="000000" w:themeColor="text1"/>
                <w:lang w:val="en-IN"/>
              </w:rPr>
            </w:pPr>
          </w:p>
        </w:tc>
        <w:tc>
          <w:tcPr>
            <w:tcW w:w="1048" w:type="dxa"/>
            <w:tcPrChange w:id="592" w:author="Neeshu Bhadauriya" w:date="2021-09-27T21:51:00Z">
              <w:tcPr>
                <w:tcW w:w="1048" w:type="dxa"/>
              </w:tcPr>
            </w:tcPrChange>
          </w:tcPr>
          <w:p w14:paraId="163D6E75" w14:textId="784FF6F0" w:rsidR="000A1809" w:rsidRDefault="000A1809" w:rsidP="000A1809">
            <w:pPr>
              <w:pStyle w:val="BodyText"/>
              <w:rPr>
                <w:ins w:id="593" w:author="Neeshu Bhadauriya" w:date="2021-09-27T16:04:00Z"/>
                <w:bCs/>
                <w:color w:val="000000" w:themeColor="text1"/>
                <w:lang w:val="en-IN"/>
              </w:rPr>
            </w:pPr>
            <w:ins w:id="594" w:author="Neeshu Bhadauriya" w:date="2021-09-27T16:04:00Z">
              <w:r>
                <w:rPr>
                  <w:bCs/>
                  <w:color w:val="000000" w:themeColor="text1"/>
                  <w:lang w:val="en-IN"/>
                </w:rPr>
                <w:t>3.2.2.2.</w:t>
              </w:r>
            </w:ins>
          </w:p>
        </w:tc>
        <w:tc>
          <w:tcPr>
            <w:tcW w:w="4916" w:type="dxa"/>
            <w:tcPrChange w:id="595" w:author="Neeshu Bhadauriya" w:date="2021-09-27T21:51:00Z">
              <w:tcPr>
                <w:tcW w:w="4916" w:type="dxa"/>
              </w:tcPr>
            </w:tcPrChange>
          </w:tcPr>
          <w:p w14:paraId="4DC349BB" w14:textId="1FD6C997" w:rsidR="000A1809" w:rsidRDefault="000A1809" w:rsidP="000A1809">
            <w:pPr>
              <w:pStyle w:val="BodyText"/>
              <w:rPr>
                <w:ins w:id="596" w:author="Neeshu Bhadauriya" w:date="2021-09-27T16:04:00Z"/>
                <w:bCs/>
                <w:color w:val="000000" w:themeColor="text1"/>
                <w:lang w:val="en-IN"/>
              </w:rPr>
            </w:pPr>
            <w:ins w:id="597" w:author="Neeshu Bhadauriya" w:date="2021-09-27T16:04:00Z">
              <w:r>
                <w:rPr>
                  <w:bCs/>
                  <w:color w:val="000000" w:themeColor="text1"/>
                  <w:lang w:val="en-IN"/>
                </w:rPr>
                <w:t>Demand By Grade</w:t>
              </w:r>
            </w:ins>
          </w:p>
        </w:tc>
        <w:tc>
          <w:tcPr>
            <w:tcW w:w="985" w:type="dxa"/>
            <w:tcPrChange w:id="598" w:author="Neeshu Bhadauriya" w:date="2021-09-27T21:51:00Z">
              <w:tcPr>
                <w:tcW w:w="985" w:type="dxa"/>
              </w:tcPr>
            </w:tcPrChange>
          </w:tcPr>
          <w:p w14:paraId="57F072DC" w14:textId="6A13210A" w:rsidR="000A1809" w:rsidRPr="00DA79BC" w:rsidRDefault="003A6D10" w:rsidP="000A1809">
            <w:pPr>
              <w:pStyle w:val="BodyText"/>
              <w:jc w:val="center"/>
              <w:rPr>
                <w:ins w:id="599" w:author="Neeshu Bhadauriya" w:date="2021-09-27T16:04:00Z"/>
                <w:bCs/>
                <w:color w:val="000000" w:themeColor="text1"/>
              </w:rPr>
            </w:pPr>
            <w:ins w:id="600" w:author="Neeshu Bhadauriya" w:date="2021-09-27T22:37:00Z">
              <w:r>
                <w:rPr>
                  <w:bCs/>
                  <w:color w:val="000000" w:themeColor="text1"/>
                </w:rPr>
                <w:t>47</w:t>
              </w:r>
            </w:ins>
          </w:p>
        </w:tc>
      </w:tr>
      <w:tr w:rsidR="00984BAB" w:rsidRPr="00DA79BC" w14:paraId="5AA0C69B" w14:textId="77777777" w:rsidTr="00D32107">
        <w:trPr>
          <w:trHeight w:val="370"/>
          <w:ins w:id="601" w:author="Neeshu Bhadauriya" w:date="2021-09-27T15:14:00Z"/>
          <w:trPrChange w:id="602" w:author="Neeshu Bhadauriya" w:date="2021-09-27T21:51:00Z">
            <w:trPr>
              <w:trHeight w:val="370"/>
            </w:trPr>
          </w:trPrChange>
        </w:trPr>
        <w:tc>
          <w:tcPr>
            <w:tcW w:w="706" w:type="dxa"/>
            <w:tcPrChange w:id="603" w:author="Neeshu Bhadauriya" w:date="2021-09-27T21:51:00Z">
              <w:tcPr>
                <w:tcW w:w="706" w:type="dxa"/>
              </w:tcPr>
            </w:tcPrChange>
          </w:tcPr>
          <w:p w14:paraId="0E67F072" w14:textId="77777777" w:rsidR="000A1809" w:rsidRPr="00DA79BC" w:rsidRDefault="000A1809" w:rsidP="000A1809">
            <w:pPr>
              <w:pStyle w:val="BodyText"/>
              <w:jc w:val="center"/>
              <w:rPr>
                <w:ins w:id="604" w:author="Neeshu Bhadauriya" w:date="2021-09-27T15:14:00Z"/>
                <w:b/>
                <w:color w:val="000000" w:themeColor="text1"/>
              </w:rPr>
            </w:pPr>
          </w:p>
        </w:tc>
        <w:tc>
          <w:tcPr>
            <w:tcW w:w="982" w:type="dxa"/>
            <w:tcPrChange w:id="605" w:author="Neeshu Bhadauriya" w:date="2021-09-27T21:51:00Z">
              <w:tcPr>
                <w:tcW w:w="982" w:type="dxa"/>
              </w:tcPr>
            </w:tcPrChange>
          </w:tcPr>
          <w:p w14:paraId="44800E18" w14:textId="77777777" w:rsidR="000A1809" w:rsidRPr="00DA79BC" w:rsidRDefault="000A1809" w:rsidP="000A1809">
            <w:pPr>
              <w:pStyle w:val="BodyText"/>
              <w:rPr>
                <w:ins w:id="606" w:author="Neeshu Bhadauriya" w:date="2021-09-27T15:14:00Z"/>
                <w:bCs/>
                <w:color w:val="000000" w:themeColor="text1"/>
              </w:rPr>
            </w:pPr>
          </w:p>
        </w:tc>
        <w:tc>
          <w:tcPr>
            <w:tcW w:w="950" w:type="dxa"/>
            <w:vAlign w:val="center"/>
            <w:tcPrChange w:id="607" w:author="Neeshu Bhadauriya" w:date="2021-09-27T21:51:00Z">
              <w:tcPr>
                <w:tcW w:w="950" w:type="dxa"/>
                <w:vAlign w:val="center"/>
              </w:tcPr>
            </w:tcPrChange>
          </w:tcPr>
          <w:p w14:paraId="7FA98FE6" w14:textId="77777777" w:rsidR="000A1809" w:rsidRDefault="000A1809" w:rsidP="000A1809">
            <w:pPr>
              <w:pStyle w:val="BodyText"/>
              <w:rPr>
                <w:ins w:id="608" w:author="Neeshu Bhadauriya" w:date="2021-09-27T15:14:00Z"/>
                <w:bCs/>
                <w:color w:val="000000" w:themeColor="text1"/>
                <w:lang w:val="en-IN"/>
              </w:rPr>
            </w:pPr>
          </w:p>
        </w:tc>
        <w:tc>
          <w:tcPr>
            <w:tcW w:w="1048" w:type="dxa"/>
            <w:tcPrChange w:id="609" w:author="Neeshu Bhadauriya" w:date="2021-09-27T21:51:00Z">
              <w:tcPr>
                <w:tcW w:w="1048" w:type="dxa"/>
              </w:tcPr>
            </w:tcPrChange>
          </w:tcPr>
          <w:p w14:paraId="27025AF3" w14:textId="472CCF26" w:rsidR="000A1809" w:rsidRDefault="000A1809" w:rsidP="000A1809">
            <w:pPr>
              <w:pStyle w:val="BodyText"/>
              <w:rPr>
                <w:ins w:id="610" w:author="Neeshu Bhadauriya" w:date="2021-09-27T15:14:00Z"/>
                <w:bCs/>
                <w:color w:val="000000" w:themeColor="text1"/>
                <w:lang w:val="en-IN"/>
              </w:rPr>
            </w:pPr>
            <w:ins w:id="611" w:author="Neeshu Bhadauriya" w:date="2021-09-27T15:14:00Z">
              <w:r>
                <w:rPr>
                  <w:bCs/>
                  <w:color w:val="000000" w:themeColor="text1"/>
                  <w:lang w:val="en-IN"/>
                </w:rPr>
                <w:t>3.2.2.</w:t>
              </w:r>
            </w:ins>
            <w:ins w:id="612" w:author="Neeshu Bhadauriya" w:date="2021-09-27T16:04:00Z">
              <w:r>
                <w:rPr>
                  <w:bCs/>
                  <w:color w:val="000000" w:themeColor="text1"/>
                  <w:lang w:val="en-IN"/>
                </w:rPr>
                <w:t>3</w:t>
              </w:r>
            </w:ins>
            <w:ins w:id="613" w:author="Neeshu Bhadauriya" w:date="2021-09-27T15:14:00Z">
              <w:r>
                <w:rPr>
                  <w:bCs/>
                  <w:color w:val="000000" w:themeColor="text1"/>
                  <w:lang w:val="en-IN"/>
                </w:rPr>
                <w:t>.</w:t>
              </w:r>
            </w:ins>
          </w:p>
        </w:tc>
        <w:tc>
          <w:tcPr>
            <w:tcW w:w="4916" w:type="dxa"/>
            <w:tcPrChange w:id="614" w:author="Neeshu Bhadauriya" w:date="2021-09-27T21:51:00Z">
              <w:tcPr>
                <w:tcW w:w="4916" w:type="dxa"/>
              </w:tcPr>
            </w:tcPrChange>
          </w:tcPr>
          <w:p w14:paraId="2067E170" w14:textId="77777777" w:rsidR="000A1809" w:rsidRDefault="000A1809" w:rsidP="000A1809">
            <w:pPr>
              <w:pStyle w:val="BodyText"/>
              <w:rPr>
                <w:ins w:id="615" w:author="Neeshu Bhadauriya" w:date="2021-09-27T15:14:00Z"/>
                <w:bCs/>
                <w:color w:val="000000" w:themeColor="text1"/>
                <w:lang w:val="en-IN"/>
              </w:rPr>
            </w:pPr>
            <w:ins w:id="616" w:author="Neeshu Bhadauriya" w:date="2021-09-27T15:14:00Z">
              <w:r>
                <w:rPr>
                  <w:bCs/>
                  <w:color w:val="000000" w:themeColor="text1"/>
                  <w:lang w:val="en-IN"/>
                </w:rPr>
                <w:t>Demand By Type</w:t>
              </w:r>
            </w:ins>
          </w:p>
        </w:tc>
        <w:tc>
          <w:tcPr>
            <w:tcW w:w="985" w:type="dxa"/>
            <w:tcPrChange w:id="617" w:author="Neeshu Bhadauriya" w:date="2021-09-27T21:51:00Z">
              <w:tcPr>
                <w:tcW w:w="985" w:type="dxa"/>
              </w:tcPr>
            </w:tcPrChange>
          </w:tcPr>
          <w:p w14:paraId="4C405244" w14:textId="1918242F" w:rsidR="000A1809" w:rsidRPr="00DA79BC" w:rsidRDefault="003A6D10" w:rsidP="000A1809">
            <w:pPr>
              <w:pStyle w:val="BodyText"/>
              <w:jc w:val="center"/>
              <w:rPr>
                <w:ins w:id="618" w:author="Neeshu Bhadauriya" w:date="2021-09-27T15:14:00Z"/>
                <w:bCs/>
                <w:color w:val="000000" w:themeColor="text1"/>
              </w:rPr>
            </w:pPr>
            <w:ins w:id="619" w:author="Neeshu Bhadauriya" w:date="2021-09-27T22:37:00Z">
              <w:r>
                <w:rPr>
                  <w:bCs/>
                  <w:color w:val="000000" w:themeColor="text1"/>
                </w:rPr>
                <w:t>48</w:t>
              </w:r>
            </w:ins>
          </w:p>
        </w:tc>
      </w:tr>
      <w:tr w:rsidR="000A1809" w:rsidRPr="00DA79BC" w14:paraId="755C1D16" w14:textId="77777777" w:rsidTr="00D32107">
        <w:trPr>
          <w:trHeight w:val="370"/>
          <w:ins w:id="620" w:author="Neeshu Bhadauriya" w:date="2021-09-27T15:14:00Z"/>
          <w:trPrChange w:id="621" w:author="Neeshu Bhadauriya" w:date="2021-09-27T21:51:00Z">
            <w:trPr>
              <w:trHeight w:val="370"/>
            </w:trPr>
          </w:trPrChange>
        </w:trPr>
        <w:tc>
          <w:tcPr>
            <w:tcW w:w="706" w:type="dxa"/>
            <w:tcPrChange w:id="622" w:author="Neeshu Bhadauriya" w:date="2021-09-27T21:51:00Z">
              <w:tcPr>
                <w:tcW w:w="706" w:type="dxa"/>
              </w:tcPr>
            </w:tcPrChange>
          </w:tcPr>
          <w:p w14:paraId="64F00238" w14:textId="77777777" w:rsidR="000A1809" w:rsidRPr="00DA79BC" w:rsidRDefault="000A1809" w:rsidP="000A1809">
            <w:pPr>
              <w:pStyle w:val="BodyText"/>
              <w:jc w:val="center"/>
              <w:rPr>
                <w:ins w:id="623" w:author="Neeshu Bhadauriya" w:date="2021-09-27T15:14:00Z"/>
                <w:b/>
                <w:color w:val="000000" w:themeColor="text1"/>
              </w:rPr>
            </w:pPr>
          </w:p>
        </w:tc>
        <w:tc>
          <w:tcPr>
            <w:tcW w:w="982" w:type="dxa"/>
            <w:tcPrChange w:id="624" w:author="Neeshu Bhadauriya" w:date="2021-09-27T21:51:00Z">
              <w:tcPr>
                <w:tcW w:w="982" w:type="dxa"/>
              </w:tcPr>
            </w:tcPrChange>
          </w:tcPr>
          <w:p w14:paraId="66921D58" w14:textId="77777777" w:rsidR="000A1809" w:rsidRPr="00DA79BC" w:rsidRDefault="000A1809" w:rsidP="000A1809">
            <w:pPr>
              <w:pStyle w:val="BodyText"/>
              <w:rPr>
                <w:ins w:id="625" w:author="Neeshu Bhadauriya" w:date="2021-09-27T15:14:00Z"/>
                <w:bCs/>
                <w:color w:val="000000" w:themeColor="text1"/>
              </w:rPr>
            </w:pPr>
          </w:p>
        </w:tc>
        <w:tc>
          <w:tcPr>
            <w:tcW w:w="950" w:type="dxa"/>
            <w:vAlign w:val="center"/>
            <w:tcPrChange w:id="626" w:author="Neeshu Bhadauriya" w:date="2021-09-27T21:51:00Z">
              <w:tcPr>
                <w:tcW w:w="950" w:type="dxa"/>
                <w:vAlign w:val="center"/>
              </w:tcPr>
            </w:tcPrChange>
          </w:tcPr>
          <w:p w14:paraId="0E7CB49B" w14:textId="77777777" w:rsidR="000A1809" w:rsidRDefault="000A1809" w:rsidP="000A1809">
            <w:pPr>
              <w:pStyle w:val="BodyText"/>
              <w:rPr>
                <w:ins w:id="627" w:author="Neeshu Bhadauriya" w:date="2021-09-27T15:14:00Z"/>
                <w:bCs/>
                <w:color w:val="000000" w:themeColor="text1"/>
                <w:lang w:val="en-IN"/>
              </w:rPr>
            </w:pPr>
            <w:ins w:id="628" w:author="Neeshu Bhadauriya" w:date="2021-09-27T15:14:00Z">
              <w:r>
                <w:rPr>
                  <w:bCs/>
                  <w:color w:val="000000" w:themeColor="text1"/>
                  <w:lang w:val="en-IN"/>
                </w:rPr>
                <w:t>3.2.3.</w:t>
              </w:r>
            </w:ins>
          </w:p>
        </w:tc>
        <w:tc>
          <w:tcPr>
            <w:tcW w:w="5964" w:type="dxa"/>
            <w:gridSpan w:val="2"/>
            <w:tcPrChange w:id="629" w:author="Neeshu Bhadauriya" w:date="2021-09-27T21:51:00Z">
              <w:tcPr>
                <w:tcW w:w="5964" w:type="dxa"/>
                <w:gridSpan w:val="2"/>
              </w:tcPr>
            </w:tcPrChange>
          </w:tcPr>
          <w:p w14:paraId="6129468B" w14:textId="2D7B70B6" w:rsidR="000A1809" w:rsidRDefault="000A1809" w:rsidP="000A1809">
            <w:pPr>
              <w:pStyle w:val="BodyText"/>
              <w:rPr>
                <w:ins w:id="630" w:author="Neeshu Bhadauriya" w:date="2021-09-27T15:14:00Z"/>
                <w:bCs/>
                <w:color w:val="000000" w:themeColor="text1"/>
                <w:lang w:val="en-IN"/>
              </w:rPr>
            </w:pPr>
            <w:ins w:id="631" w:author="Neeshu Bhadauriya" w:date="2021-09-27T15:14:00Z">
              <w:r>
                <w:rPr>
                  <w:bCs/>
                  <w:color w:val="000000" w:themeColor="text1"/>
                  <w:lang w:val="en-IN"/>
                </w:rPr>
                <w:t xml:space="preserve">Europe </w:t>
              </w:r>
              <w:del w:id="632" w:author="Ritu Kamra" w:date="2021-09-27T20:06:00Z">
                <w:r w:rsidRPr="00391905" w:rsidDel="00FA08E1">
                  <w:rPr>
                    <w:bCs/>
                    <w:color w:val="000000" w:themeColor="text1"/>
                    <w:lang w:val="en-IN"/>
                  </w:rPr>
                  <w:delText>Vinyl Ester</w:delText>
                </w:r>
              </w:del>
            </w:ins>
            <w:ins w:id="633" w:author="Ritu Kamra" w:date="2021-09-27T20:06:00Z">
              <w:r w:rsidR="00FA08E1">
                <w:rPr>
                  <w:bCs/>
                  <w:color w:val="000000" w:themeColor="text1"/>
                  <w:lang w:val="en-IN"/>
                </w:rPr>
                <w:t>Epoxy</w:t>
              </w:r>
            </w:ins>
            <w:ins w:id="634" w:author="Neeshu Bhadauriya" w:date="2021-09-27T15:14:00Z">
              <w:r w:rsidRPr="00391905">
                <w:rPr>
                  <w:bCs/>
                  <w:color w:val="000000" w:themeColor="text1"/>
                  <w:lang w:val="en-IN"/>
                </w:rPr>
                <w:t xml:space="preserve"> Resin Demand Supply Outlook</w:t>
              </w:r>
            </w:ins>
          </w:p>
        </w:tc>
        <w:tc>
          <w:tcPr>
            <w:tcW w:w="985" w:type="dxa"/>
            <w:tcPrChange w:id="635" w:author="Neeshu Bhadauriya" w:date="2021-09-27T21:51:00Z">
              <w:tcPr>
                <w:tcW w:w="985" w:type="dxa"/>
              </w:tcPr>
            </w:tcPrChange>
          </w:tcPr>
          <w:p w14:paraId="07843118" w14:textId="4101C8CB" w:rsidR="000A1809" w:rsidRPr="00DA79BC" w:rsidRDefault="003A6D10" w:rsidP="000A1809">
            <w:pPr>
              <w:pStyle w:val="BodyText"/>
              <w:jc w:val="center"/>
              <w:rPr>
                <w:ins w:id="636" w:author="Neeshu Bhadauriya" w:date="2021-09-27T15:14:00Z"/>
                <w:bCs/>
                <w:color w:val="000000" w:themeColor="text1"/>
              </w:rPr>
            </w:pPr>
            <w:ins w:id="637" w:author="Neeshu Bhadauriya" w:date="2021-09-27T22:37:00Z">
              <w:r>
                <w:rPr>
                  <w:bCs/>
                  <w:color w:val="000000" w:themeColor="text1"/>
                </w:rPr>
                <w:t>50</w:t>
              </w:r>
            </w:ins>
          </w:p>
        </w:tc>
      </w:tr>
      <w:tr w:rsidR="00984BAB" w:rsidRPr="00DA79BC" w14:paraId="51405252" w14:textId="77777777" w:rsidTr="00D32107">
        <w:trPr>
          <w:trHeight w:val="370"/>
          <w:ins w:id="638" w:author="Neeshu Bhadauriya" w:date="2021-09-27T15:14:00Z"/>
          <w:trPrChange w:id="639" w:author="Neeshu Bhadauriya" w:date="2021-09-27T21:51:00Z">
            <w:trPr>
              <w:trHeight w:val="370"/>
            </w:trPr>
          </w:trPrChange>
        </w:trPr>
        <w:tc>
          <w:tcPr>
            <w:tcW w:w="706" w:type="dxa"/>
            <w:tcPrChange w:id="640" w:author="Neeshu Bhadauriya" w:date="2021-09-27T21:51:00Z">
              <w:tcPr>
                <w:tcW w:w="706" w:type="dxa"/>
              </w:tcPr>
            </w:tcPrChange>
          </w:tcPr>
          <w:p w14:paraId="69D4DE1C" w14:textId="77777777" w:rsidR="000A1809" w:rsidRPr="00DA79BC" w:rsidRDefault="000A1809" w:rsidP="000A1809">
            <w:pPr>
              <w:pStyle w:val="BodyText"/>
              <w:jc w:val="center"/>
              <w:rPr>
                <w:ins w:id="641" w:author="Neeshu Bhadauriya" w:date="2021-09-27T15:14:00Z"/>
                <w:b/>
                <w:color w:val="000000" w:themeColor="text1"/>
              </w:rPr>
            </w:pPr>
          </w:p>
        </w:tc>
        <w:tc>
          <w:tcPr>
            <w:tcW w:w="982" w:type="dxa"/>
            <w:tcPrChange w:id="642" w:author="Neeshu Bhadauriya" w:date="2021-09-27T21:51:00Z">
              <w:tcPr>
                <w:tcW w:w="982" w:type="dxa"/>
              </w:tcPr>
            </w:tcPrChange>
          </w:tcPr>
          <w:p w14:paraId="2659C199" w14:textId="77777777" w:rsidR="000A1809" w:rsidRPr="00DA79BC" w:rsidRDefault="000A1809" w:rsidP="000A1809">
            <w:pPr>
              <w:pStyle w:val="BodyText"/>
              <w:rPr>
                <w:ins w:id="643" w:author="Neeshu Bhadauriya" w:date="2021-09-27T15:14:00Z"/>
                <w:bCs/>
                <w:color w:val="000000" w:themeColor="text1"/>
              </w:rPr>
            </w:pPr>
          </w:p>
        </w:tc>
        <w:tc>
          <w:tcPr>
            <w:tcW w:w="950" w:type="dxa"/>
            <w:vAlign w:val="center"/>
            <w:tcPrChange w:id="644" w:author="Neeshu Bhadauriya" w:date="2021-09-27T21:51:00Z">
              <w:tcPr>
                <w:tcW w:w="950" w:type="dxa"/>
                <w:vAlign w:val="center"/>
              </w:tcPr>
            </w:tcPrChange>
          </w:tcPr>
          <w:p w14:paraId="5C64D3DC" w14:textId="77777777" w:rsidR="000A1809" w:rsidRDefault="000A1809" w:rsidP="000A1809">
            <w:pPr>
              <w:pStyle w:val="BodyText"/>
              <w:rPr>
                <w:ins w:id="645" w:author="Neeshu Bhadauriya" w:date="2021-09-27T15:14:00Z"/>
                <w:bCs/>
                <w:color w:val="000000" w:themeColor="text1"/>
                <w:lang w:val="en-IN"/>
              </w:rPr>
            </w:pPr>
          </w:p>
        </w:tc>
        <w:tc>
          <w:tcPr>
            <w:tcW w:w="1048" w:type="dxa"/>
            <w:tcPrChange w:id="646" w:author="Neeshu Bhadauriya" w:date="2021-09-27T21:51:00Z">
              <w:tcPr>
                <w:tcW w:w="1048" w:type="dxa"/>
              </w:tcPr>
            </w:tcPrChange>
          </w:tcPr>
          <w:p w14:paraId="2320917D" w14:textId="77777777" w:rsidR="000A1809" w:rsidRDefault="000A1809" w:rsidP="000A1809">
            <w:pPr>
              <w:pStyle w:val="BodyText"/>
              <w:rPr>
                <w:ins w:id="647" w:author="Neeshu Bhadauriya" w:date="2021-09-27T15:14:00Z"/>
                <w:bCs/>
                <w:color w:val="000000" w:themeColor="text1"/>
                <w:lang w:val="en-IN"/>
              </w:rPr>
            </w:pPr>
            <w:ins w:id="648" w:author="Neeshu Bhadauriya" w:date="2021-09-27T15:14:00Z">
              <w:r>
                <w:rPr>
                  <w:bCs/>
                  <w:color w:val="000000" w:themeColor="text1"/>
                  <w:lang w:val="en-IN"/>
                </w:rPr>
                <w:t>3.2.3.1.</w:t>
              </w:r>
            </w:ins>
          </w:p>
        </w:tc>
        <w:tc>
          <w:tcPr>
            <w:tcW w:w="4916" w:type="dxa"/>
            <w:tcPrChange w:id="649" w:author="Neeshu Bhadauriya" w:date="2021-09-27T21:51:00Z">
              <w:tcPr>
                <w:tcW w:w="4916" w:type="dxa"/>
              </w:tcPr>
            </w:tcPrChange>
          </w:tcPr>
          <w:p w14:paraId="337A37D6" w14:textId="77777777" w:rsidR="000A1809" w:rsidRDefault="000A1809" w:rsidP="000A1809">
            <w:pPr>
              <w:pStyle w:val="BodyText"/>
              <w:rPr>
                <w:ins w:id="650" w:author="Neeshu Bhadauriya" w:date="2021-09-27T15:14:00Z"/>
                <w:bCs/>
                <w:color w:val="000000" w:themeColor="text1"/>
                <w:lang w:val="en-IN"/>
              </w:rPr>
            </w:pPr>
            <w:ins w:id="651" w:author="Neeshu Bhadauriya" w:date="2021-09-27T15:14:00Z">
              <w:r>
                <w:rPr>
                  <w:bCs/>
                  <w:color w:val="000000" w:themeColor="text1"/>
                  <w:lang w:val="en-IN"/>
                </w:rPr>
                <w:t>Capacity, Production</w:t>
              </w:r>
            </w:ins>
          </w:p>
        </w:tc>
        <w:tc>
          <w:tcPr>
            <w:tcW w:w="985" w:type="dxa"/>
            <w:tcPrChange w:id="652" w:author="Neeshu Bhadauriya" w:date="2021-09-27T21:51:00Z">
              <w:tcPr>
                <w:tcW w:w="985" w:type="dxa"/>
              </w:tcPr>
            </w:tcPrChange>
          </w:tcPr>
          <w:p w14:paraId="72BCD4E5" w14:textId="7869ADB2" w:rsidR="000A1809" w:rsidRPr="00DA79BC" w:rsidRDefault="003A6D10" w:rsidP="000A1809">
            <w:pPr>
              <w:pStyle w:val="BodyText"/>
              <w:jc w:val="center"/>
              <w:rPr>
                <w:ins w:id="653" w:author="Neeshu Bhadauriya" w:date="2021-09-27T15:14:00Z"/>
                <w:bCs/>
                <w:color w:val="000000" w:themeColor="text1"/>
              </w:rPr>
            </w:pPr>
            <w:ins w:id="654" w:author="Neeshu Bhadauriya" w:date="2021-09-27T22:37:00Z">
              <w:r>
                <w:rPr>
                  <w:bCs/>
                  <w:color w:val="000000" w:themeColor="text1"/>
                </w:rPr>
                <w:t>51</w:t>
              </w:r>
            </w:ins>
          </w:p>
        </w:tc>
      </w:tr>
      <w:tr w:rsidR="00984BAB" w:rsidRPr="00DA79BC" w14:paraId="2EB8284E" w14:textId="77777777" w:rsidTr="00D32107">
        <w:trPr>
          <w:trHeight w:val="370"/>
          <w:ins w:id="655" w:author="Neeshu Bhadauriya" w:date="2021-09-27T15:14:00Z"/>
          <w:trPrChange w:id="656" w:author="Neeshu Bhadauriya" w:date="2021-09-27T21:51:00Z">
            <w:trPr>
              <w:trHeight w:val="370"/>
            </w:trPr>
          </w:trPrChange>
        </w:trPr>
        <w:tc>
          <w:tcPr>
            <w:tcW w:w="706" w:type="dxa"/>
            <w:tcPrChange w:id="657" w:author="Neeshu Bhadauriya" w:date="2021-09-27T21:51:00Z">
              <w:tcPr>
                <w:tcW w:w="706" w:type="dxa"/>
              </w:tcPr>
            </w:tcPrChange>
          </w:tcPr>
          <w:p w14:paraId="2BA2FAD1" w14:textId="77777777" w:rsidR="000A1809" w:rsidRPr="00DA79BC" w:rsidRDefault="000A1809" w:rsidP="000A1809">
            <w:pPr>
              <w:pStyle w:val="BodyText"/>
              <w:jc w:val="center"/>
              <w:rPr>
                <w:ins w:id="658" w:author="Neeshu Bhadauriya" w:date="2021-09-27T15:14:00Z"/>
                <w:b/>
                <w:color w:val="000000" w:themeColor="text1"/>
              </w:rPr>
            </w:pPr>
          </w:p>
        </w:tc>
        <w:tc>
          <w:tcPr>
            <w:tcW w:w="982" w:type="dxa"/>
            <w:tcPrChange w:id="659" w:author="Neeshu Bhadauriya" w:date="2021-09-27T21:51:00Z">
              <w:tcPr>
                <w:tcW w:w="982" w:type="dxa"/>
              </w:tcPr>
            </w:tcPrChange>
          </w:tcPr>
          <w:p w14:paraId="267CF467" w14:textId="77777777" w:rsidR="000A1809" w:rsidRPr="00DA79BC" w:rsidRDefault="000A1809" w:rsidP="000A1809">
            <w:pPr>
              <w:pStyle w:val="BodyText"/>
              <w:rPr>
                <w:ins w:id="660" w:author="Neeshu Bhadauriya" w:date="2021-09-27T15:14:00Z"/>
                <w:bCs/>
                <w:color w:val="000000" w:themeColor="text1"/>
              </w:rPr>
            </w:pPr>
          </w:p>
        </w:tc>
        <w:tc>
          <w:tcPr>
            <w:tcW w:w="950" w:type="dxa"/>
            <w:vAlign w:val="center"/>
            <w:tcPrChange w:id="661" w:author="Neeshu Bhadauriya" w:date="2021-09-27T21:51:00Z">
              <w:tcPr>
                <w:tcW w:w="950" w:type="dxa"/>
                <w:vAlign w:val="center"/>
              </w:tcPr>
            </w:tcPrChange>
          </w:tcPr>
          <w:p w14:paraId="22B8CA0B" w14:textId="77777777" w:rsidR="000A1809" w:rsidRDefault="000A1809" w:rsidP="000A1809">
            <w:pPr>
              <w:pStyle w:val="BodyText"/>
              <w:rPr>
                <w:ins w:id="662" w:author="Neeshu Bhadauriya" w:date="2021-09-27T15:14:00Z"/>
                <w:bCs/>
                <w:color w:val="000000" w:themeColor="text1"/>
                <w:lang w:val="en-IN"/>
              </w:rPr>
            </w:pPr>
          </w:p>
        </w:tc>
        <w:tc>
          <w:tcPr>
            <w:tcW w:w="1048" w:type="dxa"/>
            <w:tcPrChange w:id="663" w:author="Neeshu Bhadauriya" w:date="2021-09-27T21:51:00Z">
              <w:tcPr>
                <w:tcW w:w="1048" w:type="dxa"/>
              </w:tcPr>
            </w:tcPrChange>
          </w:tcPr>
          <w:p w14:paraId="262BCB6F" w14:textId="77777777" w:rsidR="000A1809" w:rsidRDefault="000A1809" w:rsidP="000A1809">
            <w:pPr>
              <w:pStyle w:val="BodyText"/>
              <w:rPr>
                <w:ins w:id="664" w:author="Neeshu Bhadauriya" w:date="2021-09-27T15:14:00Z"/>
                <w:bCs/>
                <w:color w:val="000000" w:themeColor="text1"/>
                <w:lang w:val="en-IN"/>
              </w:rPr>
            </w:pPr>
            <w:ins w:id="665" w:author="Neeshu Bhadauriya" w:date="2021-09-27T15:14:00Z">
              <w:r>
                <w:rPr>
                  <w:bCs/>
                  <w:color w:val="000000" w:themeColor="text1"/>
                  <w:lang w:val="en-IN"/>
                </w:rPr>
                <w:t>3.2.3.2.</w:t>
              </w:r>
            </w:ins>
          </w:p>
        </w:tc>
        <w:tc>
          <w:tcPr>
            <w:tcW w:w="4916" w:type="dxa"/>
            <w:tcPrChange w:id="666" w:author="Neeshu Bhadauriya" w:date="2021-09-27T21:51:00Z">
              <w:tcPr>
                <w:tcW w:w="4916" w:type="dxa"/>
              </w:tcPr>
            </w:tcPrChange>
          </w:tcPr>
          <w:p w14:paraId="79282714" w14:textId="77777777" w:rsidR="000A1809" w:rsidRDefault="000A1809" w:rsidP="000A1809">
            <w:pPr>
              <w:pStyle w:val="BodyText"/>
              <w:rPr>
                <w:ins w:id="667" w:author="Neeshu Bhadauriya" w:date="2021-09-27T15:14:00Z"/>
                <w:bCs/>
                <w:color w:val="000000" w:themeColor="text1"/>
                <w:lang w:val="en-IN"/>
              </w:rPr>
            </w:pPr>
            <w:ins w:id="668" w:author="Neeshu Bhadauriya" w:date="2021-09-27T15:14:00Z">
              <w:r>
                <w:rPr>
                  <w:bCs/>
                  <w:color w:val="000000" w:themeColor="text1"/>
                  <w:lang w:val="en-IN"/>
                </w:rPr>
                <w:t>Operating Efficiency</w:t>
              </w:r>
            </w:ins>
          </w:p>
        </w:tc>
        <w:tc>
          <w:tcPr>
            <w:tcW w:w="985" w:type="dxa"/>
            <w:tcPrChange w:id="669" w:author="Neeshu Bhadauriya" w:date="2021-09-27T21:51:00Z">
              <w:tcPr>
                <w:tcW w:w="985" w:type="dxa"/>
              </w:tcPr>
            </w:tcPrChange>
          </w:tcPr>
          <w:p w14:paraId="14702E98" w14:textId="7F446238" w:rsidR="000A1809" w:rsidRPr="00DA79BC" w:rsidRDefault="003A6D10" w:rsidP="000A1809">
            <w:pPr>
              <w:pStyle w:val="BodyText"/>
              <w:jc w:val="center"/>
              <w:rPr>
                <w:ins w:id="670" w:author="Neeshu Bhadauriya" w:date="2021-09-27T15:14:00Z"/>
                <w:bCs/>
                <w:color w:val="000000" w:themeColor="text1"/>
              </w:rPr>
            </w:pPr>
            <w:ins w:id="671" w:author="Neeshu Bhadauriya" w:date="2021-09-27T22:38:00Z">
              <w:r>
                <w:rPr>
                  <w:bCs/>
                  <w:color w:val="000000" w:themeColor="text1"/>
                </w:rPr>
                <w:t>52</w:t>
              </w:r>
            </w:ins>
          </w:p>
        </w:tc>
      </w:tr>
      <w:tr w:rsidR="00984BAB" w:rsidRPr="00DA79BC" w14:paraId="0A3772B3" w14:textId="77777777" w:rsidTr="00D32107">
        <w:trPr>
          <w:trHeight w:val="370"/>
          <w:ins w:id="672" w:author="Neeshu Bhadauriya" w:date="2021-09-27T15:14:00Z"/>
          <w:trPrChange w:id="673" w:author="Neeshu Bhadauriya" w:date="2021-09-27T21:51:00Z">
            <w:trPr>
              <w:trHeight w:val="370"/>
            </w:trPr>
          </w:trPrChange>
        </w:trPr>
        <w:tc>
          <w:tcPr>
            <w:tcW w:w="706" w:type="dxa"/>
            <w:tcPrChange w:id="674" w:author="Neeshu Bhadauriya" w:date="2021-09-27T21:51:00Z">
              <w:tcPr>
                <w:tcW w:w="706" w:type="dxa"/>
              </w:tcPr>
            </w:tcPrChange>
          </w:tcPr>
          <w:p w14:paraId="69EEFCD1" w14:textId="77777777" w:rsidR="000A1809" w:rsidRPr="00DA79BC" w:rsidRDefault="000A1809" w:rsidP="000A1809">
            <w:pPr>
              <w:pStyle w:val="BodyText"/>
              <w:jc w:val="center"/>
              <w:rPr>
                <w:ins w:id="675" w:author="Neeshu Bhadauriya" w:date="2021-09-27T15:14:00Z"/>
                <w:b/>
                <w:color w:val="000000" w:themeColor="text1"/>
              </w:rPr>
            </w:pPr>
          </w:p>
        </w:tc>
        <w:tc>
          <w:tcPr>
            <w:tcW w:w="982" w:type="dxa"/>
            <w:tcPrChange w:id="676" w:author="Neeshu Bhadauriya" w:date="2021-09-27T21:51:00Z">
              <w:tcPr>
                <w:tcW w:w="982" w:type="dxa"/>
              </w:tcPr>
            </w:tcPrChange>
          </w:tcPr>
          <w:p w14:paraId="1065DEE1" w14:textId="77777777" w:rsidR="000A1809" w:rsidRPr="00DA79BC" w:rsidRDefault="000A1809" w:rsidP="000A1809">
            <w:pPr>
              <w:pStyle w:val="BodyText"/>
              <w:rPr>
                <w:ins w:id="677" w:author="Neeshu Bhadauriya" w:date="2021-09-27T15:14:00Z"/>
                <w:bCs/>
                <w:color w:val="000000" w:themeColor="text1"/>
              </w:rPr>
            </w:pPr>
          </w:p>
        </w:tc>
        <w:tc>
          <w:tcPr>
            <w:tcW w:w="950" w:type="dxa"/>
            <w:vAlign w:val="center"/>
            <w:tcPrChange w:id="678" w:author="Neeshu Bhadauriya" w:date="2021-09-27T21:51:00Z">
              <w:tcPr>
                <w:tcW w:w="950" w:type="dxa"/>
                <w:vAlign w:val="center"/>
              </w:tcPr>
            </w:tcPrChange>
          </w:tcPr>
          <w:p w14:paraId="2F24285E" w14:textId="77777777" w:rsidR="000A1809" w:rsidRDefault="000A1809" w:rsidP="000A1809">
            <w:pPr>
              <w:pStyle w:val="BodyText"/>
              <w:rPr>
                <w:ins w:id="679" w:author="Neeshu Bhadauriya" w:date="2021-09-27T15:14:00Z"/>
                <w:bCs/>
                <w:color w:val="000000" w:themeColor="text1"/>
                <w:lang w:val="en-IN"/>
              </w:rPr>
            </w:pPr>
          </w:p>
        </w:tc>
        <w:tc>
          <w:tcPr>
            <w:tcW w:w="1048" w:type="dxa"/>
            <w:tcPrChange w:id="680" w:author="Neeshu Bhadauriya" w:date="2021-09-27T21:51:00Z">
              <w:tcPr>
                <w:tcW w:w="1048" w:type="dxa"/>
              </w:tcPr>
            </w:tcPrChange>
          </w:tcPr>
          <w:p w14:paraId="192D74B1" w14:textId="77777777" w:rsidR="000A1809" w:rsidRDefault="000A1809" w:rsidP="000A1809">
            <w:pPr>
              <w:pStyle w:val="BodyText"/>
              <w:rPr>
                <w:ins w:id="681" w:author="Neeshu Bhadauriya" w:date="2021-09-27T15:14:00Z"/>
                <w:bCs/>
                <w:color w:val="000000" w:themeColor="text1"/>
                <w:lang w:val="en-IN"/>
              </w:rPr>
            </w:pPr>
            <w:ins w:id="682" w:author="Neeshu Bhadauriya" w:date="2021-09-27T15:14:00Z">
              <w:r>
                <w:rPr>
                  <w:bCs/>
                  <w:color w:val="000000" w:themeColor="text1"/>
                  <w:lang w:val="en-IN"/>
                </w:rPr>
                <w:t>3.2.3.3.</w:t>
              </w:r>
            </w:ins>
          </w:p>
        </w:tc>
        <w:tc>
          <w:tcPr>
            <w:tcW w:w="4916" w:type="dxa"/>
            <w:tcPrChange w:id="683" w:author="Neeshu Bhadauriya" w:date="2021-09-27T21:51:00Z">
              <w:tcPr>
                <w:tcW w:w="4916" w:type="dxa"/>
              </w:tcPr>
            </w:tcPrChange>
          </w:tcPr>
          <w:p w14:paraId="7FE27C45" w14:textId="77777777" w:rsidR="000A1809" w:rsidRDefault="000A1809" w:rsidP="000A1809">
            <w:pPr>
              <w:pStyle w:val="BodyText"/>
              <w:rPr>
                <w:ins w:id="684" w:author="Neeshu Bhadauriya" w:date="2021-09-27T15:14:00Z"/>
                <w:bCs/>
                <w:color w:val="000000" w:themeColor="text1"/>
                <w:lang w:val="en-IN"/>
              </w:rPr>
            </w:pPr>
            <w:ins w:id="685" w:author="Neeshu Bhadauriya" w:date="2021-09-27T15:14:00Z">
              <w:r>
                <w:rPr>
                  <w:bCs/>
                  <w:color w:val="000000" w:themeColor="text1"/>
                  <w:lang w:val="en-IN"/>
                </w:rPr>
                <w:t>Demand By Application</w:t>
              </w:r>
            </w:ins>
          </w:p>
        </w:tc>
        <w:tc>
          <w:tcPr>
            <w:tcW w:w="985" w:type="dxa"/>
            <w:tcPrChange w:id="686" w:author="Neeshu Bhadauriya" w:date="2021-09-27T21:51:00Z">
              <w:tcPr>
                <w:tcW w:w="985" w:type="dxa"/>
              </w:tcPr>
            </w:tcPrChange>
          </w:tcPr>
          <w:p w14:paraId="2EC65855" w14:textId="250F3B17" w:rsidR="000A1809" w:rsidRPr="00DA79BC" w:rsidRDefault="003A6D10" w:rsidP="000A1809">
            <w:pPr>
              <w:pStyle w:val="BodyText"/>
              <w:jc w:val="center"/>
              <w:rPr>
                <w:ins w:id="687" w:author="Neeshu Bhadauriya" w:date="2021-09-27T15:14:00Z"/>
                <w:bCs/>
                <w:color w:val="000000" w:themeColor="text1"/>
              </w:rPr>
            </w:pPr>
            <w:ins w:id="688" w:author="Neeshu Bhadauriya" w:date="2021-09-27T22:38:00Z">
              <w:r>
                <w:rPr>
                  <w:bCs/>
                  <w:color w:val="000000" w:themeColor="text1"/>
                </w:rPr>
                <w:t>53</w:t>
              </w:r>
            </w:ins>
          </w:p>
        </w:tc>
      </w:tr>
      <w:tr w:rsidR="00984BAB" w:rsidRPr="00DA79BC" w14:paraId="00A30943" w14:textId="77777777" w:rsidTr="00D32107">
        <w:trPr>
          <w:trHeight w:val="370"/>
          <w:ins w:id="689" w:author="Neeshu Bhadauriya" w:date="2021-09-27T15:14:00Z"/>
          <w:trPrChange w:id="690" w:author="Neeshu Bhadauriya" w:date="2021-09-27T21:51:00Z">
            <w:trPr>
              <w:trHeight w:val="370"/>
            </w:trPr>
          </w:trPrChange>
        </w:trPr>
        <w:tc>
          <w:tcPr>
            <w:tcW w:w="706" w:type="dxa"/>
            <w:tcPrChange w:id="691" w:author="Neeshu Bhadauriya" w:date="2021-09-27T21:51:00Z">
              <w:tcPr>
                <w:tcW w:w="706" w:type="dxa"/>
              </w:tcPr>
            </w:tcPrChange>
          </w:tcPr>
          <w:p w14:paraId="0C37EAE3" w14:textId="77777777" w:rsidR="000A1809" w:rsidRPr="00DA79BC" w:rsidRDefault="000A1809" w:rsidP="000A1809">
            <w:pPr>
              <w:pStyle w:val="BodyText"/>
              <w:jc w:val="center"/>
              <w:rPr>
                <w:ins w:id="692" w:author="Neeshu Bhadauriya" w:date="2021-09-27T15:14:00Z"/>
                <w:b/>
                <w:color w:val="000000" w:themeColor="text1"/>
              </w:rPr>
            </w:pPr>
          </w:p>
        </w:tc>
        <w:tc>
          <w:tcPr>
            <w:tcW w:w="982" w:type="dxa"/>
            <w:tcPrChange w:id="693" w:author="Neeshu Bhadauriya" w:date="2021-09-27T21:51:00Z">
              <w:tcPr>
                <w:tcW w:w="982" w:type="dxa"/>
              </w:tcPr>
            </w:tcPrChange>
          </w:tcPr>
          <w:p w14:paraId="583AC03C" w14:textId="77777777" w:rsidR="000A1809" w:rsidRPr="00DA79BC" w:rsidRDefault="000A1809" w:rsidP="000A1809">
            <w:pPr>
              <w:pStyle w:val="BodyText"/>
              <w:rPr>
                <w:ins w:id="694" w:author="Neeshu Bhadauriya" w:date="2021-09-27T15:14:00Z"/>
                <w:bCs/>
                <w:color w:val="000000" w:themeColor="text1"/>
              </w:rPr>
            </w:pPr>
          </w:p>
        </w:tc>
        <w:tc>
          <w:tcPr>
            <w:tcW w:w="950" w:type="dxa"/>
            <w:vAlign w:val="center"/>
            <w:tcPrChange w:id="695" w:author="Neeshu Bhadauriya" w:date="2021-09-27T21:51:00Z">
              <w:tcPr>
                <w:tcW w:w="950" w:type="dxa"/>
                <w:vAlign w:val="center"/>
              </w:tcPr>
            </w:tcPrChange>
          </w:tcPr>
          <w:p w14:paraId="60ED995C" w14:textId="77777777" w:rsidR="000A1809" w:rsidRDefault="000A1809" w:rsidP="000A1809">
            <w:pPr>
              <w:pStyle w:val="BodyText"/>
              <w:rPr>
                <w:ins w:id="696" w:author="Neeshu Bhadauriya" w:date="2021-09-27T15:14:00Z"/>
                <w:bCs/>
                <w:color w:val="000000" w:themeColor="text1"/>
                <w:lang w:val="en-IN"/>
              </w:rPr>
            </w:pPr>
          </w:p>
        </w:tc>
        <w:tc>
          <w:tcPr>
            <w:tcW w:w="1048" w:type="dxa"/>
            <w:tcPrChange w:id="697" w:author="Neeshu Bhadauriya" w:date="2021-09-27T21:51:00Z">
              <w:tcPr>
                <w:tcW w:w="1048" w:type="dxa"/>
              </w:tcPr>
            </w:tcPrChange>
          </w:tcPr>
          <w:p w14:paraId="162136EA" w14:textId="77777777" w:rsidR="000A1809" w:rsidRDefault="000A1809" w:rsidP="000A1809">
            <w:pPr>
              <w:pStyle w:val="BodyText"/>
              <w:rPr>
                <w:ins w:id="698" w:author="Neeshu Bhadauriya" w:date="2021-09-27T15:14:00Z"/>
                <w:bCs/>
                <w:color w:val="000000" w:themeColor="text1"/>
                <w:lang w:val="en-IN"/>
              </w:rPr>
            </w:pPr>
            <w:ins w:id="699" w:author="Neeshu Bhadauriya" w:date="2021-09-27T15:14:00Z">
              <w:r>
                <w:rPr>
                  <w:bCs/>
                  <w:color w:val="000000" w:themeColor="text1"/>
                  <w:lang w:val="en-IN"/>
                </w:rPr>
                <w:t>3.2.3.4.</w:t>
              </w:r>
            </w:ins>
          </w:p>
        </w:tc>
        <w:tc>
          <w:tcPr>
            <w:tcW w:w="4916" w:type="dxa"/>
            <w:tcPrChange w:id="700" w:author="Neeshu Bhadauriya" w:date="2021-09-27T21:51:00Z">
              <w:tcPr>
                <w:tcW w:w="4916" w:type="dxa"/>
              </w:tcPr>
            </w:tcPrChange>
          </w:tcPr>
          <w:p w14:paraId="13447658" w14:textId="77777777" w:rsidR="000A1809" w:rsidRDefault="000A1809" w:rsidP="000A1809">
            <w:pPr>
              <w:pStyle w:val="BodyText"/>
              <w:rPr>
                <w:ins w:id="701" w:author="Neeshu Bhadauriya" w:date="2021-09-27T15:14:00Z"/>
                <w:bCs/>
                <w:color w:val="000000" w:themeColor="text1"/>
                <w:lang w:val="en-IN"/>
              </w:rPr>
            </w:pPr>
            <w:ins w:id="702" w:author="Neeshu Bhadauriya" w:date="2021-09-27T15:14:00Z">
              <w:r>
                <w:rPr>
                  <w:bCs/>
                  <w:color w:val="000000" w:themeColor="text1"/>
                  <w:lang w:val="en-IN"/>
                </w:rPr>
                <w:t>Demand By Type</w:t>
              </w:r>
            </w:ins>
          </w:p>
        </w:tc>
        <w:tc>
          <w:tcPr>
            <w:tcW w:w="985" w:type="dxa"/>
            <w:tcPrChange w:id="703" w:author="Neeshu Bhadauriya" w:date="2021-09-27T21:51:00Z">
              <w:tcPr>
                <w:tcW w:w="985" w:type="dxa"/>
              </w:tcPr>
            </w:tcPrChange>
          </w:tcPr>
          <w:p w14:paraId="447CBE73" w14:textId="33FAEACF" w:rsidR="000A1809" w:rsidRPr="00DA79BC" w:rsidRDefault="003A6D10" w:rsidP="000A1809">
            <w:pPr>
              <w:pStyle w:val="BodyText"/>
              <w:jc w:val="center"/>
              <w:rPr>
                <w:ins w:id="704" w:author="Neeshu Bhadauriya" w:date="2021-09-27T15:14:00Z"/>
                <w:bCs/>
                <w:color w:val="000000" w:themeColor="text1"/>
              </w:rPr>
            </w:pPr>
            <w:ins w:id="705" w:author="Neeshu Bhadauriya" w:date="2021-09-27T22:38:00Z">
              <w:r>
                <w:rPr>
                  <w:bCs/>
                  <w:color w:val="000000" w:themeColor="text1"/>
                </w:rPr>
                <w:t>54</w:t>
              </w:r>
            </w:ins>
          </w:p>
        </w:tc>
      </w:tr>
      <w:tr w:rsidR="00984BAB" w:rsidRPr="00DA79BC" w14:paraId="3EEE1787" w14:textId="77777777" w:rsidTr="00D32107">
        <w:trPr>
          <w:trHeight w:val="370"/>
          <w:ins w:id="706" w:author="Neeshu Bhadauriya" w:date="2021-09-27T15:14:00Z"/>
          <w:trPrChange w:id="707" w:author="Neeshu Bhadauriya" w:date="2021-09-27T21:51:00Z">
            <w:trPr>
              <w:trHeight w:val="370"/>
            </w:trPr>
          </w:trPrChange>
        </w:trPr>
        <w:tc>
          <w:tcPr>
            <w:tcW w:w="706" w:type="dxa"/>
            <w:tcPrChange w:id="708" w:author="Neeshu Bhadauriya" w:date="2021-09-27T21:51:00Z">
              <w:tcPr>
                <w:tcW w:w="706" w:type="dxa"/>
              </w:tcPr>
            </w:tcPrChange>
          </w:tcPr>
          <w:p w14:paraId="09A70DC2" w14:textId="77777777" w:rsidR="000A1809" w:rsidRPr="00DA79BC" w:rsidRDefault="000A1809" w:rsidP="000A1809">
            <w:pPr>
              <w:pStyle w:val="BodyText"/>
              <w:jc w:val="center"/>
              <w:rPr>
                <w:ins w:id="709" w:author="Neeshu Bhadauriya" w:date="2021-09-27T15:14:00Z"/>
                <w:b/>
                <w:color w:val="000000" w:themeColor="text1"/>
              </w:rPr>
            </w:pPr>
          </w:p>
        </w:tc>
        <w:tc>
          <w:tcPr>
            <w:tcW w:w="982" w:type="dxa"/>
            <w:tcPrChange w:id="710" w:author="Neeshu Bhadauriya" w:date="2021-09-27T21:51:00Z">
              <w:tcPr>
                <w:tcW w:w="982" w:type="dxa"/>
              </w:tcPr>
            </w:tcPrChange>
          </w:tcPr>
          <w:p w14:paraId="68C78AB7" w14:textId="77777777" w:rsidR="000A1809" w:rsidRPr="00DA79BC" w:rsidRDefault="000A1809" w:rsidP="000A1809">
            <w:pPr>
              <w:pStyle w:val="BodyText"/>
              <w:rPr>
                <w:ins w:id="711" w:author="Neeshu Bhadauriya" w:date="2021-09-27T15:14:00Z"/>
                <w:bCs/>
                <w:color w:val="000000" w:themeColor="text1"/>
              </w:rPr>
            </w:pPr>
          </w:p>
        </w:tc>
        <w:tc>
          <w:tcPr>
            <w:tcW w:w="950" w:type="dxa"/>
            <w:vAlign w:val="center"/>
            <w:tcPrChange w:id="712" w:author="Neeshu Bhadauriya" w:date="2021-09-27T21:51:00Z">
              <w:tcPr>
                <w:tcW w:w="950" w:type="dxa"/>
                <w:vAlign w:val="center"/>
              </w:tcPr>
            </w:tcPrChange>
          </w:tcPr>
          <w:p w14:paraId="4A217F82" w14:textId="77777777" w:rsidR="000A1809" w:rsidRDefault="000A1809" w:rsidP="000A1809">
            <w:pPr>
              <w:pStyle w:val="BodyText"/>
              <w:rPr>
                <w:ins w:id="713" w:author="Neeshu Bhadauriya" w:date="2021-09-27T15:14:00Z"/>
                <w:bCs/>
                <w:color w:val="000000" w:themeColor="text1"/>
                <w:lang w:val="en-IN"/>
              </w:rPr>
            </w:pPr>
          </w:p>
        </w:tc>
        <w:tc>
          <w:tcPr>
            <w:tcW w:w="1048" w:type="dxa"/>
            <w:tcPrChange w:id="714" w:author="Neeshu Bhadauriya" w:date="2021-09-27T21:51:00Z">
              <w:tcPr>
                <w:tcW w:w="1048" w:type="dxa"/>
              </w:tcPr>
            </w:tcPrChange>
          </w:tcPr>
          <w:p w14:paraId="02258B7A" w14:textId="77777777" w:rsidR="000A1809" w:rsidRDefault="000A1809" w:rsidP="000A1809">
            <w:pPr>
              <w:pStyle w:val="BodyText"/>
              <w:rPr>
                <w:ins w:id="715" w:author="Neeshu Bhadauriya" w:date="2021-09-27T15:14:00Z"/>
                <w:bCs/>
                <w:color w:val="000000" w:themeColor="text1"/>
                <w:lang w:val="en-IN"/>
              </w:rPr>
            </w:pPr>
            <w:ins w:id="716" w:author="Neeshu Bhadauriya" w:date="2021-09-27T15:14:00Z">
              <w:r>
                <w:rPr>
                  <w:bCs/>
                  <w:color w:val="000000" w:themeColor="text1"/>
                  <w:lang w:val="en-IN"/>
                </w:rPr>
                <w:t>3.2.3.5.</w:t>
              </w:r>
            </w:ins>
          </w:p>
        </w:tc>
        <w:tc>
          <w:tcPr>
            <w:tcW w:w="4916" w:type="dxa"/>
            <w:tcPrChange w:id="717" w:author="Neeshu Bhadauriya" w:date="2021-09-27T21:51:00Z">
              <w:tcPr>
                <w:tcW w:w="4916" w:type="dxa"/>
              </w:tcPr>
            </w:tcPrChange>
          </w:tcPr>
          <w:p w14:paraId="75647459" w14:textId="77777777" w:rsidR="000A1809" w:rsidRDefault="000A1809" w:rsidP="000A1809">
            <w:pPr>
              <w:pStyle w:val="BodyText"/>
              <w:rPr>
                <w:ins w:id="718" w:author="Neeshu Bhadauriya" w:date="2021-09-27T15:14:00Z"/>
                <w:bCs/>
                <w:color w:val="000000" w:themeColor="text1"/>
                <w:lang w:val="en-IN"/>
              </w:rPr>
            </w:pPr>
            <w:ins w:id="719" w:author="Neeshu Bhadauriya" w:date="2021-09-27T15:14:00Z">
              <w:r>
                <w:rPr>
                  <w:bCs/>
                  <w:color w:val="000000" w:themeColor="text1"/>
                  <w:lang w:val="en-IN"/>
                </w:rPr>
                <w:t>Demand By Sales Channel</w:t>
              </w:r>
            </w:ins>
          </w:p>
        </w:tc>
        <w:tc>
          <w:tcPr>
            <w:tcW w:w="985" w:type="dxa"/>
            <w:tcPrChange w:id="720" w:author="Neeshu Bhadauriya" w:date="2021-09-27T21:51:00Z">
              <w:tcPr>
                <w:tcW w:w="985" w:type="dxa"/>
              </w:tcPr>
            </w:tcPrChange>
          </w:tcPr>
          <w:p w14:paraId="29D080E8" w14:textId="1F0D6EA3" w:rsidR="000A1809" w:rsidRPr="00DA79BC" w:rsidRDefault="003A6D10" w:rsidP="000A1809">
            <w:pPr>
              <w:pStyle w:val="BodyText"/>
              <w:jc w:val="center"/>
              <w:rPr>
                <w:ins w:id="721" w:author="Neeshu Bhadauriya" w:date="2021-09-27T15:14:00Z"/>
                <w:bCs/>
                <w:color w:val="000000" w:themeColor="text1"/>
              </w:rPr>
            </w:pPr>
            <w:ins w:id="722" w:author="Neeshu Bhadauriya" w:date="2021-09-27T22:38:00Z">
              <w:r>
                <w:rPr>
                  <w:bCs/>
                  <w:color w:val="000000" w:themeColor="text1"/>
                </w:rPr>
                <w:t>55</w:t>
              </w:r>
            </w:ins>
          </w:p>
        </w:tc>
      </w:tr>
      <w:tr w:rsidR="00984BAB" w:rsidRPr="00DA79BC" w14:paraId="63B546E5" w14:textId="77777777" w:rsidTr="00D32107">
        <w:trPr>
          <w:trHeight w:val="370"/>
          <w:ins w:id="723" w:author="Neeshu Bhadauriya" w:date="2021-09-27T16:05:00Z"/>
          <w:trPrChange w:id="724" w:author="Neeshu Bhadauriya" w:date="2021-09-27T21:51:00Z">
            <w:trPr>
              <w:trHeight w:val="370"/>
            </w:trPr>
          </w:trPrChange>
        </w:trPr>
        <w:tc>
          <w:tcPr>
            <w:tcW w:w="706" w:type="dxa"/>
            <w:tcPrChange w:id="725" w:author="Neeshu Bhadauriya" w:date="2021-09-27T21:51:00Z">
              <w:tcPr>
                <w:tcW w:w="706" w:type="dxa"/>
              </w:tcPr>
            </w:tcPrChange>
          </w:tcPr>
          <w:p w14:paraId="7D623D7F" w14:textId="77777777" w:rsidR="000A1809" w:rsidRPr="00DA79BC" w:rsidRDefault="000A1809" w:rsidP="000A1809">
            <w:pPr>
              <w:pStyle w:val="BodyText"/>
              <w:jc w:val="center"/>
              <w:rPr>
                <w:ins w:id="726" w:author="Neeshu Bhadauriya" w:date="2021-09-27T16:05:00Z"/>
                <w:b/>
                <w:color w:val="000000" w:themeColor="text1"/>
              </w:rPr>
            </w:pPr>
          </w:p>
        </w:tc>
        <w:tc>
          <w:tcPr>
            <w:tcW w:w="982" w:type="dxa"/>
            <w:tcPrChange w:id="727" w:author="Neeshu Bhadauriya" w:date="2021-09-27T21:51:00Z">
              <w:tcPr>
                <w:tcW w:w="982" w:type="dxa"/>
              </w:tcPr>
            </w:tcPrChange>
          </w:tcPr>
          <w:p w14:paraId="3CDE2A25" w14:textId="77777777" w:rsidR="000A1809" w:rsidRPr="00DA79BC" w:rsidRDefault="000A1809" w:rsidP="000A1809">
            <w:pPr>
              <w:pStyle w:val="BodyText"/>
              <w:rPr>
                <w:ins w:id="728" w:author="Neeshu Bhadauriya" w:date="2021-09-27T16:05:00Z"/>
                <w:bCs/>
                <w:color w:val="000000" w:themeColor="text1"/>
              </w:rPr>
            </w:pPr>
          </w:p>
        </w:tc>
        <w:tc>
          <w:tcPr>
            <w:tcW w:w="950" w:type="dxa"/>
            <w:vAlign w:val="center"/>
            <w:tcPrChange w:id="729" w:author="Neeshu Bhadauriya" w:date="2021-09-27T21:51:00Z">
              <w:tcPr>
                <w:tcW w:w="950" w:type="dxa"/>
                <w:vAlign w:val="center"/>
              </w:tcPr>
            </w:tcPrChange>
          </w:tcPr>
          <w:p w14:paraId="3203B4C5" w14:textId="77777777" w:rsidR="000A1809" w:rsidRDefault="000A1809" w:rsidP="000A1809">
            <w:pPr>
              <w:pStyle w:val="BodyText"/>
              <w:rPr>
                <w:ins w:id="730" w:author="Neeshu Bhadauriya" w:date="2021-09-27T16:05:00Z"/>
                <w:bCs/>
                <w:color w:val="000000" w:themeColor="text1"/>
                <w:lang w:val="en-IN"/>
              </w:rPr>
            </w:pPr>
          </w:p>
        </w:tc>
        <w:tc>
          <w:tcPr>
            <w:tcW w:w="1048" w:type="dxa"/>
            <w:tcPrChange w:id="731" w:author="Neeshu Bhadauriya" w:date="2021-09-27T21:51:00Z">
              <w:tcPr>
                <w:tcW w:w="1048" w:type="dxa"/>
              </w:tcPr>
            </w:tcPrChange>
          </w:tcPr>
          <w:p w14:paraId="533AAF8C" w14:textId="6CD6E986" w:rsidR="000A1809" w:rsidRDefault="000A1809" w:rsidP="000A1809">
            <w:pPr>
              <w:pStyle w:val="BodyText"/>
              <w:rPr>
                <w:ins w:id="732" w:author="Neeshu Bhadauriya" w:date="2021-09-27T16:05:00Z"/>
                <w:bCs/>
                <w:color w:val="000000" w:themeColor="text1"/>
                <w:lang w:val="en-IN"/>
              </w:rPr>
            </w:pPr>
            <w:ins w:id="733" w:author="Neeshu Bhadauriya" w:date="2021-09-27T16:05:00Z">
              <w:r>
                <w:rPr>
                  <w:bCs/>
                  <w:color w:val="000000" w:themeColor="text1"/>
                  <w:lang w:val="en-IN"/>
                </w:rPr>
                <w:t>3.2.3.6.</w:t>
              </w:r>
            </w:ins>
          </w:p>
        </w:tc>
        <w:tc>
          <w:tcPr>
            <w:tcW w:w="4916" w:type="dxa"/>
            <w:tcPrChange w:id="734" w:author="Neeshu Bhadauriya" w:date="2021-09-27T21:51:00Z">
              <w:tcPr>
                <w:tcW w:w="4916" w:type="dxa"/>
              </w:tcPr>
            </w:tcPrChange>
          </w:tcPr>
          <w:p w14:paraId="0D6D80BA" w14:textId="0BC9B684" w:rsidR="000A1809" w:rsidRDefault="000A1809" w:rsidP="000A1809">
            <w:pPr>
              <w:pStyle w:val="BodyText"/>
              <w:rPr>
                <w:ins w:id="735" w:author="Neeshu Bhadauriya" w:date="2021-09-27T16:05:00Z"/>
                <w:bCs/>
                <w:color w:val="000000" w:themeColor="text1"/>
                <w:lang w:val="en-IN"/>
              </w:rPr>
            </w:pPr>
            <w:ins w:id="736" w:author="Neeshu Bhadauriya" w:date="2021-09-27T16:05:00Z">
              <w:r>
                <w:rPr>
                  <w:bCs/>
                  <w:color w:val="000000" w:themeColor="text1"/>
                  <w:lang w:val="en-IN"/>
                </w:rPr>
                <w:t>Demand By Grade</w:t>
              </w:r>
            </w:ins>
          </w:p>
        </w:tc>
        <w:tc>
          <w:tcPr>
            <w:tcW w:w="985" w:type="dxa"/>
            <w:tcPrChange w:id="737" w:author="Neeshu Bhadauriya" w:date="2021-09-27T21:51:00Z">
              <w:tcPr>
                <w:tcW w:w="985" w:type="dxa"/>
              </w:tcPr>
            </w:tcPrChange>
          </w:tcPr>
          <w:p w14:paraId="3CF02481" w14:textId="5CFF1E1A" w:rsidR="000A1809" w:rsidRPr="00DA79BC" w:rsidRDefault="003A6D10" w:rsidP="000A1809">
            <w:pPr>
              <w:pStyle w:val="BodyText"/>
              <w:jc w:val="center"/>
              <w:rPr>
                <w:ins w:id="738" w:author="Neeshu Bhadauriya" w:date="2021-09-27T16:05:00Z"/>
                <w:bCs/>
                <w:color w:val="000000" w:themeColor="text1"/>
              </w:rPr>
            </w:pPr>
            <w:ins w:id="739" w:author="Neeshu Bhadauriya" w:date="2021-09-27T22:38:00Z">
              <w:r>
                <w:rPr>
                  <w:bCs/>
                  <w:color w:val="000000" w:themeColor="text1"/>
                </w:rPr>
                <w:t>55</w:t>
              </w:r>
            </w:ins>
          </w:p>
        </w:tc>
      </w:tr>
      <w:tr w:rsidR="00984BAB" w:rsidRPr="00DA79BC" w14:paraId="37E0C5CB" w14:textId="77777777" w:rsidTr="00D32107">
        <w:trPr>
          <w:trHeight w:val="370"/>
          <w:ins w:id="740" w:author="Neeshu Bhadauriya" w:date="2021-09-27T15:14:00Z"/>
          <w:trPrChange w:id="741" w:author="Neeshu Bhadauriya" w:date="2021-09-27T21:51:00Z">
            <w:trPr>
              <w:trHeight w:val="370"/>
            </w:trPr>
          </w:trPrChange>
        </w:trPr>
        <w:tc>
          <w:tcPr>
            <w:tcW w:w="706" w:type="dxa"/>
            <w:tcPrChange w:id="742" w:author="Neeshu Bhadauriya" w:date="2021-09-27T21:51:00Z">
              <w:tcPr>
                <w:tcW w:w="706" w:type="dxa"/>
              </w:tcPr>
            </w:tcPrChange>
          </w:tcPr>
          <w:p w14:paraId="4F096850" w14:textId="77777777" w:rsidR="000A1809" w:rsidRPr="00DA79BC" w:rsidRDefault="000A1809" w:rsidP="000A1809">
            <w:pPr>
              <w:pStyle w:val="BodyText"/>
              <w:jc w:val="center"/>
              <w:rPr>
                <w:ins w:id="743" w:author="Neeshu Bhadauriya" w:date="2021-09-27T15:14:00Z"/>
                <w:b/>
                <w:color w:val="000000" w:themeColor="text1"/>
              </w:rPr>
            </w:pPr>
          </w:p>
        </w:tc>
        <w:tc>
          <w:tcPr>
            <w:tcW w:w="982" w:type="dxa"/>
            <w:tcPrChange w:id="744" w:author="Neeshu Bhadauriya" w:date="2021-09-27T21:51:00Z">
              <w:tcPr>
                <w:tcW w:w="982" w:type="dxa"/>
              </w:tcPr>
            </w:tcPrChange>
          </w:tcPr>
          <w:p w14:paraId="36F3AFD6" w14:textId="77777777" w:rsidR="000A1809" w:rsidRPr="00DA79BC" w:rsidRDefault="000A1809" w:rsidP="000A1809">
            <w:pPr>
              <w:pStyle w:val="BodyText"/>
              <w:rPr>
                <w:ins w:id="745" w:author="Neeshu Bhadauriya" w:date="2021-09-27T15:14:00Z"/>
                <w:bCs/>
                <w:color w:val="000000" w:themeColor="text1"/>
              </w:rPr>
            </w:pPr>
          </w:p>
        </w:tc>
        <w:tc>
          <w:tcPr>
            <w:tcW w:w="950" w:type="dxa"/>
            <w:vAlign w:val="center"/>
            <w:tcPrChange w:id="746" w:author="Neeshu Bhadauriya" w:date="2021-09-27T21:51:00Z">
              <w:tcPr>
                <w:tcW w:w="950" w:type="dxa"/>
                <w:vAlign w:val="center"/>
              </w:tcPr>
            </w:tcPrChange>
          </w:tcPr>
          <w:p w14:paraId="3DAD785D" w14:textId="77777777" w:rsidR="000A1809" w:rsidRDefault="000A1809" w:rsidP="000A1809">
            <w:pPr>
              <w:pStyle w:val="BodyText"/>
              <w:rPr>
                <w:ins w:id="747" w:author="Neeshu Bhadauriya" w:date="2021-09-27T15:14:00Z"/>
                <w:bCs/>
                <w:color w:val="000000" w:themeColor="text1"/>
                <w:lang w:val="en-IN"/>
              </w:rPr>
            </w:pPr>
          </w:p>
        </w:tc>
        <w:tc>
          <w:tcPr>
            <w:tcW w:w="1048" w:type="dxa"/>
            <w:tcPrChange w:id="748" w:author="Neeshu Bhadauriya" w:date="2021-09-27T21:51:00Z">
              <w:tcPr>
                <w:tcW w:w="1048" w:type="dxa"/>
              </w:tcPr>
            </w:tcPrChange>
          </w:tcPr>
          <w:p w14:paraId="42EF5689" w14:textId="3CB67BFB" w:rsidR="000A1809" w:rsidRDefault="000A1809" w:rsidP="000A1809">
            <w:pPr>
              <w:pStyle w:val="BodyText"/>
              <w:rPr>
                <w:ins w:id="749" w:author="Neeshu Bhadauriya" w:date="2021-09-27T15:14:00Z"/>
                <w:bCs/>
                <w:color w:val="000000" w:themeColor="text1"/>
                <w:lang w:val="en-IN"/>
              </w:rPr>
            </w:pPr>
            <w:bookmarkStart w:id="750" w:name="_Hlk83650754"/>
            <w:ins w:id="751" w:author="Neeshu Bhadauriya" w:date="2021-09-27T16:05:00Z">
              <w:r>
                <w:rPr>
                  <w:bCs/>
                  <w:color w:val="000000" w:themeColor="text1"/>
                  <w:lang w:val="en-IN"/>
                </w:rPr>
                <w:t>3.2.3.7.</w:t>
              </w:r>
            </w:ins>
            <w:bookmarkEnd w:id="750"/>
          </w:p>
        </w:tc>
        <w:tc>
          <w:tcPr>
            <w:tcW w:w="4916" w:type="dxa"/>
            <w:tcPrChange w:id="752" w:author="Neeshu Bhadauriya" w:date="2021-09-27T21:51:00Z">
              <w:tcPr>
                <w:tcW w:w="4916" w:type="dxa"/>
              </w:tcPr>
            </w:tcPrChange>
          </w:tcPr>
          <w:p w14:paraId="72D79BEF" w14:textId="2361C302" w:rsidR="000A1809" w:rsidRDefault="000A1809" w:rsidP="000A1809">
            <w:pPr>
              <w:pStyle w:val="BodyText"/>
              <w:rPr>
                <w:ins w:id="753" w:author="Neeshu Bhadauriya" w:date="2021-09-27T15:14:00Z"/>
                <w:bCs/>
                <w:color w:val="000000" w:themeColor="text1"/>
                <w:lang w:val="en-IN"/>
              </w:rPr>
            </w:pPr>
            <w:ins w:id="754" w:author="Neeshu Bhadauriya" w:date="2021-09-27T16:05:00Z">
              <w:r>
                <w:rPr>
                  <w:bCs/>
                  <w:color w:val="000000" w:themeColor="text1"/>
                  <w:lang w:val="en-IN"/>
                </w:rPr>
                <w:t>Sales By Company</w:t>
              </w:r>
            </w:ins>
          </w:p>
        </w:tc>
        <w:tc>
          <w:tcPr>
            <w:tcW w:w="985" w:type="dxa"/>
            <w:tcPrChange w:id="755" w:author="Neeshu Bhadauriya" w:date="2021-09-27T21:51:00Z">
              <w:tcPr>
                <w:tcW w:w="985" w:type="dxa"/>
              </w:tcPr>
            </w:tcPrChange>
          </w:tcPr>
          <w:p w14:paraId="54861BAE" w14:textId="2F544CA7" w:rsidR="000A1809" w:rsidRPr="00DA79BC" w:rsidRDefault="003A6D10" w:rsidP="000A1809">
            <w:pPr>
              <w:pStyle w:val="BodyText"/>
              <w:jc w:val="center"/>
              <w:rPr>
                <w:ins w:id="756" w:author="Neeshu Bhadauriya" w:date="2021-09-27T15:14:00Z"/>
                <w:bCs/>
                <w:color w:val="000000" w:themeColor="text1"/>
              </w:rPr>
            </w:pPr>
            <w:ins w:id="757" w:author="Neeshu Bhadauriya" w:date="2021-09-27T22:38:00Z">
              <w:r>
                <w:rPr>
                  <w:bCs/>
                  <w:color w:val="000000" w:themeColor="text1"/>
                </w:rPr>
                <w:t>56</w:t>
              </w:r>
            </w:ins>
          </w:p>
        </w:tc>
      </w:tr>
      <w:tr w:rsidR="000A1809" w:rsidRPr="00DA79BC" w14:paraId="48DA8998" w14:textId="77777777" w:rsidTr="00D32107">
        <w:trPr>
          <w:trHeight w:val="370"/>
          <w:ins w:id="758" w:author="Neeshu Bhadauriya" w:date="2021-09-27T15:14:00Z"/>
          <w:trPrChange w:id="759" w:author="Neeshu Bhadauriya" w:date="2021-09-27T21:51:00Z">
            <w:trPr>
              <w:trHeight w:val="370"/>
            </w:trPr>
          </w:trPrChange>
        </w:trPr>
        <w:tc>
          <w:tcPr>
            <w:tcW w:w="706" w:type="dxa"/>
            <w:tcPrChange w:id="760" w:author="Neeshu Bhadauriya" w:date="2021-09-27T21:51:00Z">
              <w:tcPr>
                <w:tcW w:w="706" w:type="dxa"/>
              </w:tcPr>
            </w:tcPrChange>
          </w:tcPr>
          <w:p w14:paraId="4510BF95" w14:textId="77777777" w:rsidR="000A1809" w:rsidRPr="00DA79BC" w:rsidRDefault="000A1809" w:rsidP="000A1809">
            <w:pPr>
              <w:pStyle w:val="BodyText"/>
              <w:jc w:val="center"/>
              <w:rPr>
                <w:ins w:id="761" w:author="Neeshu Bhadauriya" w:date="2021-09-27T15:14:00Z"/>
                <w:b/>
                <w:color w:val="000000" w:themeColor="text1"/>
              </w:rPr>
            </w:pPr>
          </w:p>
        </w:tc>
        <w:tc>
          <w:tcPr>
            <w:tcW w:w="982" w:type="dxa"/>
            <w:tcPrChange w:id="762" w:author="Neeshu Bhadauriya" w:date="2021-09-27T21:51:00Z">
              <w:tcPr>
                <w:tcW w:w="982" w:type="dxa"/>
              </w:tcPr>
            </w:tcPrChange>
          </w:tcPr>
          <w:p w14:paraId="2E9291DE" w14:textId="77777777" w:rsidR="000A1809" w:rsidRPr="00DA79BC" w:rsidRDefault="000A1809" w:rsidP="000A1809">
            <w:pPr>
              <w:pStyle w:val="BodyText"/>
              <w:rPr>
                <w:ins w:id="763" w:author="Neeshu Bhadauriya" w:date="2021-09-27T15:14:00Z"/>
                <w:bCs/>
                <w:color w:val="000000" w:themeColor="text1"/>
              </w:rPr>
            </w:pPr>
          </w:p>
        </w:tc>
        <w:tc>
          <w:tcPr>
            <w:tcW w:w="950" w:type="dxa"/>
            <w:vAlign w:val="center"/>
            <w:tcPrChange w:id="764" w:author="Neeshu Bhadauriya" w:date="2021-09-27T21:51:00Z">
              <w:tcPr>
                <w:tcW w:w="950" w:type="dxa"/>
                <w:vAlign w:val="center"/>
              </w:tcPr>
            </w:tcPrChange>
          </w:tcPr>
          <w:p w14:paraId="47F2CA37" w14:textId="77777777" w:rsidR="000A1809" w:rsidRDefault="000A1809" w:rsidP="000A1809">
            <w:pPr>
              <w:pStyle w:val="BodyText"/>
              <w:rPr>
                <w:ins w:id="765" w:author="Neeshu Bhadauriya" w:date="2021-09-27T15:14:00Z"/>
                <w:bCs/>
                <w:color w:val="000000" w:themeColor="text1"/>
                <w:lang w:val="en-IN"/>
              </w:rPr>
            </w:pPr>
            <w:ins w:id="766" w:author="Neeshu Bhadauriya" w:date="2021-09-27T15:14:00Z">
              <w:r>
                <w:rPr>
                  <w:bCs/>
                  <w:color w:val="000000" w:themeColor="text1"/>
                  <w:lang w:val="en-IN"/>
                </w:rPr>
                <w:t>3.2.4.</w:t>
              </w:r>
            </w:ins>
          </w:p>
        </w:tc>
        <w:tc>
          <w:tcPr>
            <w:tcW w:w="5964" w:type="dxa"/>
            <w:gridSpan w:val="2"/>
            <w:tcPrChange w:id="767" w:author="Neeshu Bhadauriya" w:date="2021-09-27T21:51:00Z">
              <w:tcPr>
                <w:tcW w:w="5964" w:type="dxa"/>
                <w:gridSpan w:val="2"/>
              </w:tcPr>
            </w:tcPrChange>
          </w:tcPr>
          <w:p w14:paraId="48446E48" w14:textId="739FBE45" w:rsidR="000A1809" w:rsidRDefault="000A1809" w:rsidP="000A1809">
            <w:pPr>
              <w:pStyle w:val="BodyText"/>
              <w:rPr>
                <w:ins w:id="768" w:author="Neeshu Bhadauriya" w:date="2021-09-27T15:14:00Z"/>
                <w:bCs/>
                <w:color w:val="000000" w:themeColor="text1"/>
                <w:lang w:val="en-IN"/>
              </w:rPr>
            </w:pPr>
            <w:ins w:id="769" w:author="Neeshu Bhadauriya" w:date="2021-09-27T15:14:00Z">
              <w:r>
                <w:rPr>
                  <w:bCs/>
                  <w:color w:val="000000" w:themeColor="text1"/>
                  <w:lang w:val="en-IN"/>
                </w:rPr>
                <w:t xml:space="preserve">North America </w:t>
              </w:r>
              <w:del w:id="770" w:author="Ritu Kamra" w:date="2021-09-27T20:06:00Z">
                <w:r w:rsidRPr="00391905" w:rsidDel="00FA08E1">
                  <w:rPr>
                    <w:bCs/>
                    <w:color w:val="000000" w:themeColor="text1"/>
                    <w:lang w:val="en-IN"/>
                  </w:rPr>
                  <w:delText>Vinyl Ester</w:delText>
                </w:r>
              </w:del>
            </w:ins>
            <w:ins w:id="771" w:author="Ritu Kamra" w:date="2021-09-27T20:06:00Z">
              <w:r w:rsidR="00FA08E1">
                <w:rPr>
                  <w:bCs/>
                  <w:color w:val="000000" w:themeColor="text1"/>
                  <w:lang w:val="en-IN"/>
                </w:rPr>
                <w:t>Epoxy</w:t>
              </w:r>
            </w:ins>
            <w:ins w:id="772" w:author="Neeshu Bhadauriya" w:date="2021-09-27T15:14:00Z">
              <w:r w:rsidRPr="00391905">
                <w:rPr>
                  <w:bCs/>
                  <w:color w:val="000000" w:themeColor="text1"/>
                  <w:lang w:val="en-IN"/>
                </w:rPr>
                <w:t xml:space="preserve"> Resin Demand Supply Outlook</w:t>
              </w:r>
            </w:ins>
          </w:p>
        </w:tc>
        <w:tc>
          <w:tcPr>
            <w:tcW w:w="985" w:type="dxa"/>
            <w:tcPrChange w:id="773" w:author="Neeshu Bhadauriya" w:date="2021-09-27T21:51:00Z">
              <w:tcPr>
                <w:tcW w:w="985" w:type="dxa"/>
              </w:tcPr>
            </w:tcPrChange>
          </w:tcPr>
          <w:p w14:paraId="044792E2" w14:textId="304BDA74" w:rsidR="000A1809" w:rsidRPr="00DA79BC" w:rsidRDefault="003A6D10" w:rsidP="000A1809">
            <w:pPr>
              <w:pStyle w:val="BodyText"/>
              <w:jc w:val="center"/>
              <w:rPr>
                <w:ins w:id="774" w:author="Neeshu Bhadauriya" w:date="2021-09-27T15:14:00Z"/>
                <w:bCs/>
                <w:color w:val="000000" w:themeColor="text1"/>
              </w:rPr>
            </w:pPr>
            <w:ins w:id="775" w:author="Neeshu Bhadauriya" w:date="2021-09-27T22:38:00Z">
              <w:r>
                <w:rPr>
                  <w:bCs/>
                  <w:color w:val="000000" w:themeColor="text1"/>
                </w:rPr>
                <w:t>58</w:t>
              </w:r>
            </w:ins>
          </w:p>
        </w:tc>
      </w:tr>
      <w:tr w:rsidR="00984BAB" w:rsidRPr="00DA79BC" w14:paraId="1B146066" w14:textId="77777777" w:rsidTr="00D32107">
        <w:trPr>
          <w:trHeight w:val="370"/>
          <w:ins w:id="776" w:author="Neeshu Bhadauriya" w:date="2021-09-27T15:14:00Z"/>
          <w:trPrChange w:id="777" w:author="Neeshu Bhadauriya" w:date="2021-09-27T21:51:00Z">
            <w:trPr>
              <w:trHeight w:val="370"/>
            </w:trPr>
          </w:trPrChange>
        </w:trPr>
        <w:tc>
          <w:tcPr>
            <w:tcW w:w="706" w:type="dxa"/>
            <w:tcPrChange w:id="778" w:author="Neeshu Bhadauriya" w:date="2021-09-27T21:51:00Z">
              <w:tcPr>
                <w:tcW w:w="706" w:type="dxa"/>
              </w:tcPr>
            </w:tcPrChange>
          </w:tcPr>
          <w:p w14:paraId="02DD6D7B" w14:textId="77777777" w:rsidR="000A1809" w:rsidRPr="00DA79BC" w:rsidRDefault="000A1809" w:rsidP="000A1809">
            <w:pPr>
              <w:pStyle w:val="BodyText"/>
              <w:jc w:val="center"/>
              <w:rPr>
                <w:ins w:id="779" w:author="Neeshu Bhadauriya" w:date="2021-09-27T15:14:00Z"/>
                <w:b/>
                <w:color w:val="000000" w:themeColor="text1"/>
              </w:rPr>
            </w:pPr>
          </w:p>
        </w:tc>
        <w:tc>
          <w:tcPr>
            <w:tcW w:w="982" w:type="dxa"/>
            <w:tcPrChange w:id="780" w:author="Neeshu Bhadauriya" w:date="2021-09-27T21:51:00Z">
              <w:tcPr>
                <w:tcW w:w="982" w:type="dxa"/>
              </w:tcPr>
            </w:tcPrChange>
          </w:tcPr>
          <w:p w14:paraId="03BDB252" w14:textId="77777777" w:rsidR="000A1809" w:rsidRPr="00DA79BC" w:rsidRDefault="000A1809" w:rsidP="000A1809">
            <w:pPr>
              <w:pStyle w:val="BodyText"/>
              <w:rPr>
                <w:ins w:id="781" w:author="Neeshu Bhadauriya" w:date="2021-09-27T15:14:00Z"/>
                <w:bCs/>
                <w:color w:val="000000" w:themeColor="text1"/>
              </w:rPr>
            </w:pPr>
          </w:p>
        </w:tc>
        <w:tc>
          <w:tcPr>
            <w:tcW w:w="950" w:type="dxa"/>
            <w:vAlign w:val="center"/>
            <w:tcPrChange w:id="782" w:author="Neeshu Bhadauriya" w:date="2021-09-27T21:51:00Z">
              <w:tcPr>
                <w:tcW w:w="950" w:type="dxa"/>
                <w:vAlign w:val="center"/>
              </w:tcPr>
            </w:tcPrChange>
          </w:tcPr>
          <w:p w14:paraId="1F6EB4D5" w14:textId="77777777" w:rsidR="000A1809" w:rsidRDefault="000A1809" w:rsidP="000A1809">
            <w:pPr>
              <w:pStyle w:val="BodyText"/>
              <w:rPr>
                <w:ins w:id="783" w:author="Neeshu Bhadauriya" w:date="2021-09-27T15:14:00Z"/>
                <w:bCs/>
                <w:color w:val="000000" w:themeColor="text1"/>
                <w:lang w:val="en-IN"/>
              </w:rPr>
            </w:pPr>
          </w:p>
        </w:tc>
        <w:tc>
          <w:tcPr>
            <w:tcW w:w="1048" w:type="dxa"/>
            <w:tcPrChange w:id="784" w:author="Neeshu Bhadauriya" w:date="2021-09-27T21:51:00Z">
              <w:tcPr>
                <w:tcW w:w="1048" w:type="dxa"/>
              </w:tcPr>
            </w:tcPrChange>
          </w:tcPr>
          <w:p w14:paraId="751C0CF5" w14:textId="77777777" w:rsidR="000A1809" w:rsidRDefault="000A1809" w:rsidP="000A1809">
            <w:pPr>
              <w:pStyle w:val="BodyText"/>
              <w:rPr>
                <w:ins w:id="785" w:author="Neeshu Bhadauriya" w:date="2021-09-27T15:14:00Z"/>
                <w:bCs/>
                <w:color w:val="000000" w:themeColor="text1"/>
                <w:lang w:val="en-IN"/>
              </w:rPr>
            </w:pPr>
            <w:ins w:id="786" w:author="Neeshu Bhadauriya" w:date="2021-09-27T15:14:00Z">
              <w:r>
                <w:rPr>
                  <w:bCs/>
                  <w:color w:val="000000" w:themeColor="text1"/>
                  <w:lang w:val="en-IN"/>
                </w:rPr>
                <w:t>3.2.4.1.</w:t>
              </w:r>
            </w:ins>
          </w:p>
        </w:tc>
        <w:tc>
          <w:tcPr>
            <w:tcW w:w="4916" w:type="dxa"/>
            <w:tcPrChange w:id="787" w:author="Neeshu Bhadauriya" w:date="2021-09-27T21:51:00Z">
              <w:tcPr>
                <w:tcW w:w="4916" w:type="dxa"/>
              </w:tcPr>
            </w:tcPrChange>
          </w:tcPr>
          <w:p w14:paraId="502A0FCC" w14:textId="77777777" w:rsidR="000A1809" w:rsidRDefault="000A1809" w:rsidP="000A1809">
            <w:pPr>
              <w:pStyle w:val="BodyText"/>
              <w:rPr>
                <w:ins w:id="788" w:author="Neeshu Bhadauriya" w:date="2021-09-27T15:14:00Z"/>
                <w:bCs/>
                <w:color w:val="000000" w:themeColor="text1"/>
                <w:lang w:val="en-IN"/>
              </w:rPr>
            </w:pPr>
            <w:ins w:id="789" w:author="Neeshu Bhadauriya" w:date="2021-09-27T15:14:00Z">
              <w:r>
                <w:rPr>
                  <w:bCs/>
                  <w:color w:val="000000" w:themeColor="text1"/>
                  <w:lang w:val="en-IN"/>
                </w:rPr>
                <w:t>Capacity, Production</w:t>
              </w:r>
            </w:ins>
          </w:p>
        </w:tc>
        <w:tc>
          <w:tcPr>
            <w:tcW w:w="985" w:type="dxa"/>
            <w:tcPrChange w:id="790" w:author="Neeshu Bhadauriya" w:date="2021-09-27T21:51:00Z">
              <w:tcPr>
                <w:tcW w:w="985" w:type="dxa"/>
              </w:tcPr>
            </w:tcPrChange>
          </w:tcPr>
          <w:p w14:paraId="78ACDFD8" w14:textId="7F4877B4" w:rsidR="000A1809" w:rsidRPr="00DA79BC" w:rsidRDefault="003A6D10" w:rsidP="000A1809">
            <w:pPr>
              <w:pStyle w:val="BodyText"/>
              <w:jc w:val="center"/>
              <w:rPr>
                <w:ins w:id="791" w:author="Neeshu Bhadauriya" w:date="2021-09-27T15:14:00Z"/>
                <w:bCs/>
                <w:color w:val="000000" w:themeColor="text1"/>
              </w:rPr>
            </w:pPr>
            <w:ins w:id="792" w:author="Neeshu Bhadauriya" w:date="2021-09-27T22:38:00Z">
              <w:r>
                <w:rPr>
                  <w:bCs/>
                  <w:color w:val="000000" w:themeColor="text1"/>
                </w:rPr>
                <w:t>59</w:t>
              </w:r>
            </w:ins>
          </w:p>
        </w:tc>
      </w:tr>
      <w:tr w:rsidR="00984BAB" w:rsidRPr="00DA79BC" w14:paraId="22ADCBA7" w14:textId="77777777" w:rsidTr="00D32107">
        <w:trPr>
          <w:trHeight w:val="370"/>
          <w:ins w:id="793" w:author="Neeshu Bhadauriya" w:date="2021-09-27T15:14:00Z"/>
          <w:trPrChange w:id="794" w:author="Neeshu Bhadauriya" w:date="2021-09-27T21:51:00Z">
            <w:trPr>
              <w:trHeight w:val="370"/>
            </w:trPr>
          </w:trPrChange>
        </w:trPr>
        <w:tc>
          <w:tcPr>
            <w:tcW w:w="706" w:type="dxa"/>
            <w:tcPrChange w:id="795" w:author="Neeshu Bhadauriya" w:date="2021-09-27T21:51:00Z">
              <w:tcPr>
                <w:tcW w:w="706" w:type="dxa"/>
              </w:tcPr>
            </w:tcPrChange>
          </w:tcPr>
          <w:p w14:paraId="77C2F780" w14:textId="77777777" w:rsidR="000A1809" w:rsidRPr="00DA79BC" w:rsidRDefault="000A1809" w:rsidP="000A1809">
            <w:pPr>
              <w:pStyle w:val="BodyText"/>
              <w:jc w:val="center"/>
              <w:rPr>
                <w:ins w:id="796" w:author="Neeshu Bhadauriya" w:date="2021-09-27T15:14:00Z"/>
                <w:b/>
                <w:color w:val="000000" w:themeColor="text1"/>
              </w:rPr>
            </w:pPr>
          </w:p>
        </w:tc>
        <w:tc>
          <w:tcPr>
            <w:tcW w:w="982" w:type="dxa"/>
            <w:tcPrChange w:id="797" w:author="Neeshu Bhadauriya" w:date="2021-09-27T21:51:00Z">
              <w:tcPr>
                <w:tcW w:w="982" w:type="dxa"/>
              </w:tcPr>
            </w:tcPrChange>
          </w:tcPr>
          <w:p w14:paraId="0D9DF086" w14:textId="77777777" w:rsidR="000A1809" w:rsidRPr="00DA79BC" w:rsidRDefault="000A1809" w:rsidP="000A1809">
            <w:pPr>
              <w:pStyle w:val="BodyText"/>
              <w:rPr>
                <w:ins w:id="798" w:author="Neeshu Bhadauriya" w:date="2021-09-27T15:14:00Z"/>
                <w:bCs/>
                <w:color w:val="000000" w:themeColor="text1"/>
              </w:rPr>
            </w:pPr>
          </w:p>
        </w:tc>
        <w:tc>
          <w:tcPr>
            <w:tcW w:w="950" w:type="dxa"/>
            <w:vAlign w:val="center"/>
            <w:tcPrChange w:id="799" w:author="Neeshu Bhadauriya" w:date="2021-09-27T21:51:00Z">
              <w:tcPr>
                <w:tcW w:w="950" w:type="dxa"/>
                <w:vAlign w:val="center"/>
              </w:tcPr>
            </w:tcPrChange>
          </w:tcPr>
          <w:p w14:paraId="7F210471" w14:textId="77777777" w:rsidR="000A1809" w:rsidRDefault="000A1809" w:rsidP="000A1809">
            <w:pPr>
              <w:pStyle w:val="BodyText"/>
              <w:rPr>
                <w:ins w:id="800" w:author="Neeshu Bhadauriya" w:date="2021-09-27T15:14:00Z"/>
                <w:bCs/>
                <w:color w:val="000000" w:themeColor="text1"/>
                <w:lang w:val="en-IN"/>
              </w:rPr>
            </w:pPr>
          </w:p>
        </w:tc>
        <w:tc>
          <w:tcPr>
            <w:tcW w:w="1048" w:type="dxa"/>
            <w:tcPrChange w:id="801" w:author="Neeshu Bhadauriya" w:date="2021-09-27T21:51:00Z">
              <w:tcPr>
                <w:tcW w:w="1048" w:type="dxa"/>
              </w:tcPr>
            </w:tcPrChange>
          </w:tcPr>
          <w:p w14:paraId="30B452FF" w14:textId="77777777" w:rsidR="000A1809" w:rsidRDefault="000A1809" w:rsidP="000A1809">
            <w:pPr>
              <w:pStyle w:val="BodyText"/>
              <w:rPr>
                <w:ins w:id="802" w:author="Neeshu Bhadauriya" w:date="2021-09-27T15:14:00Z"/>
                <w:bCs/>
                <w:color w:val="000000" w:themeColor="text1"/>
                <w:lang w:val="en-IN"/>
              </w:rPr>
            </w:pPr>
            <w:ins w:id="803" w:author="Neeshu Bhadauriya" w:date="2021-09-27T15:14:00Z">
              <w:r>
                <w:rPr>
                  <w:bCs/>
                  <w:color w:val="000000" w:themeColor="text1"/>
                  <w:lang w:val="en-IN"/>
                </w:rPr>
                <w:t>3.2.4.2.</w:t>
              </w:r>
            </w:ins>
          </w:p>
        </w:tc>
        <w:tc>
          <w:tcPr>
            <w:tcW w:w="4916" w:type="dxa"/>
            <w:tcPrChange w:id="804" w:author="Neeshu Bhadauriya" w:date="2021-09-27T21:51:00Z">
              <w:tcPr>
                <w:tcW w:w="4916" w:type="dxa"/>
              </w:tcPr>
            </w:tcPrChange>
          </w:tcPr>
          <w:p w14:paraId="10E0C280" w14:textId="77777777" w:rsidR="000A1809" w:rsidRDefault="000A1809" w:rsidP="000A1809">
            <w:pPr>
              <w:pStyle w:val="BodyText"/>
              <w:rPr>
                <w:ins w:id="805" w:author="Neeshu Bhadauriya" w:date="2021-09-27T15:14:00Z"/>
                <w:bCs/>
                <w:color w:val="000000" w:themeColor="text1"/>
                <w:lang w:val="en-IN"/>
              </w:rPr>
            </w:pPr>
            <w:ins w:id="806" w:author="Neeshu Bhadauriya" w:date="2021-09-27T15:14:00Z">
              <w:r>
                <w:rPr>
                  <w:bCs/>
                  <w:color w:val="000000" w:themeColor="text1"/>
                  <w:lang w:val="en-IN"/>
                </w:rPr>
                <w:t>Operating Efficiency</w:t>
              </w:r>
            </w:ins>
          </w:p>
        </w:tc>
        <w:tc>
          <w:tcPr>
            <w:tcW w:w="985" w:type="dxa"/>
            <w:tcPrChange w:id="807" w:author="Neeshu Bhadauriya" w:date="2021-09-27T21:51:00Z">
              <w:tcPr>
                <w:tcW w:w="985" w:type="dxa"/>
              </w:tcPr>
            </w:tcPrChange>
          </w:tcPr>
          <w:p w14:paraId="19927561" w14:textId="1ED88E8E" w:rsidR="000A1809" w:rsidRPr="00DA79BC" w:rsidRDefault="003A6D10" w:rsidP="000A1809">
            <w:pPr>
              <w:pStyle w:val="BodyText"/>
              <w:jc w:val="center"/>
              <w:rPr>
                <w:ins w:id="808" w:author="Neeshu Bhadauriya" w:date="2021-09-27T15:14:00Z"/>
                <w:bCs/>
                <w:color w:val="000000" w:themeColor="text1"/>
              </w:rPr>
            </w:pPr>
            <w:ins w:id="809" w:author="Neeshu Bhadauriya" w:date="2021-09-27T22:38:00Z">
              <w:r>
                <w:rPr>
                  <w:bCs/>
                  <w:color w:val="000000" w:themeColor="text1"/>
                </w:rPr>
                <w:t>59</w:t>
              </w:r>
            </w:ins>
          </w:p>
        </w:tc>
      </w:tr>
      <w:tr w:rsidR="00984BAB" w:rsidRPr="00DA79BC" w14:paraId="3DE0814E" w14:textId="77777777" w:rsidTr="00D32107">
        <w:trPr>
          <w:trHeight w:val="370"/>
          <w:ins w:id="810" w:author="Neeshu Bhadauriya" w:date="2021-09-27T15:14:00Z"/>
          <w:trPrChange w:id="811" w:author="Neeshu Bhadauriya" w:date="2021-09-27T21:51:00Z">
            <w:trPr>
              <w:trHeight w:val="370"/>
            </w:trPr>
          </w:trPrChange>
        </w:trPr>
        <w:tc>
          <w:tcPr>
            <w:tcW w:w="706" w:type="dxa"/>
            <w:tcPrChange w:id="812" w:author="Neeshu Bhadauriya" w:date="2021-09-27T21:51:00Z">
              <w:tcPr>
                <w:tcW w:w="706" w:type="dxa"/>
              </w:tcPr>
            </w:tcPrChange>
          </w:tcPr>
          <w:p w14:paraId="006A8F1A" w14:textId="77777777" w:rsidR="000A1809" w:rsidRPr="00DA79BC" w:rsidRDefault="000A1809" w:rsidP="000A1809">
            <w:pPr>
              <w:pStyle w:val="BodyText"/>
              <w:jc w:val="center"/>
              <w:rPr>
                <w:ins w:id="813" w:author="Neeshu Bhadauriya" w:date="2021-09-27T15:14:00Z"/>
                <w:b/>
                <w:color w:val="000000" w:themeColor="text1"/>
              </w:rPr>
            </w:pPr>
          </w:p>
        </w:tc>
        <w:tc>
          <w:tcPr>
            <w:tcW w:w="982" w:type="dxa"/>
            <w:tcPrChange w:id="814" w:author="Neeshu Bhadauriya" w:date="2021-09-27T21:51:00Z">
              <w:tcPr>
                <w:tcW w:w="982" w:type="dxa"/>
              </w:tcPr>
            </w:tcPrChange>
          </w:tcPr>
          <w:p w14:paraId="13008C39" w14:textId="77777777" w:rsidR="000A1809" w:rsidRPr="00DA79BC" w:rsidRDefault="000A1809" w:rsidP="000A1809">
            <w:pPr>
              <w:pStyle w:val="BodyText"/>
              <w:rPr>
                <w:ins w:id="815" w:author="Neeshu Bhadauriya" w:date="2021-09-27T15:14:00Z"/>
                <w:bCs/>
                <w:color w:val="000000" w:themeColor="text1"/>
              </w:rPr>
            </w:pPr>
          </w:p>
        </w:tc>
        <w:tc>
          <w:tcPr>
            <w:tcW w:w="950" w:type="dxa"/>
            <w:vAlign w:val="center"/>
            <w:tcPrChange w:id="816" w:author="Neeshu Bhadauriya" w:date="2021-09-27T21:51:00Z">
              <w:tcPr>
                <w:tcW w:w="950" w:type="dxa"/>
                <w:vAlign w:val="center"/>
              </w:tcPr>
            </w:tcPrChange>
          </w:tcPr>
          <w:p w14:paraId="17102DE5" w14:textId="77777777" w:rsidR="000A1809" w:rsidRDefault="000A1809" w:rsidP="000A1809">
            <w:pPr>
              <w:pStyle w:val="BodyText"/>
              <w:rPr>
                <w:ins w:id="817" w:author="Neeshu Bhadauriya" w:date="2021-09-27T15:14:00Z"/>
                <w:bCs/>
                <w:color w:val="000000" w:themeColor="text1"/>
                <w:lang w:val="en-IN"/>
              </w:rPr>
            </w:pPr>
          </w:p>
        </w:tc>
        <w:tc>
          <w:tcPr>
            <w:tcW w:w="1048" w:type="dxa"/>
            <w:tcPrChange w:id="818" w:author="Neeshu Bhadauriya" w:date="2021-09-27T21:51:00Z">
              <w:tcPr>
                <w:tcW w:w="1048" w:type="dxa"/>
              </w:tcPr>
            </w:tcPrChange>
          </w:tcPr>
          <w:p w14:paraId="62BD583C" w14:textId="77777777" w:rsidR="000A1809" w:rsidRDefault="000A1809" w:rsidP="000A1809">
            <w:pPr>
              <w:pStyle w:val="BodyText"/>
              <w:rPr>
                <w:ins w:id="819" w:author="Neeshu Bhadauriya" w:date="2021-09-27T15:14:00Z"/>
                <w:bCs/>
                <w:color w:val="000000" w:themeColor="text1"/>
                <w:lang w:val="en-IN"/>
              </w:rPr>
            </w:pPr>
            <w:ins w:id="820" w:author="Neeshu Bhadauriya" w:date="2021-09-27T15:14:00Z">
              <w:r>
                <w:rPr>
                  <w:bCs/>
                  <w:color w:val="000000" w:themeColor="text1"/>
                  <w:lang w:val="en-IN"/>
                </w:rPr>
                <w:t>3.2.4.3.</w:t>
              </w:r>
            </w:ins>
          </w:p>
        </w:tc>
        <w:tc>
          <w:tcPr>
            <w:tcW w:w="4916" w:type="dxa"/>
            <w:tcPrChange w:id="821" w:author="Neeshu Bhadauriya" w:date="2021-09-27T21:51:00Z">
              <w:tcPr>
                <w:tcW w:w="4916" w:type="dxa"/>
              </w:tcPr>
            </w:tcPrChange>
          </w:tcPr>
          <w:p w14:paraId="14EED42C" w14:textId="77777777" w:rsidR="000A1809" w:rsidRDefault="000A1809" w:rsidP="000A1809">
            <w:pPr>
              <w:pStyle w:val="BodyText"/>
              <w:rPr>
                <w:ins w:id="822" w:author="Neeshu Bhadauriya" w:date="2021-09-27T15:14:00Z"/>
                <w:bCs/>
                <w:color w:val="000000" w:themeColor="text1"/>
                <w:lang w:val="en-IN"/>
              </w:rPr>
            </w:pPr>
            <w:ins w:id="823" w:author="Neeshu Bhadauriya" w:date="2021-09-27T15:14:00Z">
              <w:r>
                <w:rPr>
                  <w:bCs/>
                  <w:color w:val="000000" w:themeColor="text1"/>
                  <w:lang w:val="en-IN"/>
                </w:rPr>
                <w:t>Demand By Application</w:t>
              </w:r>
            </w:ins>
          </w:p>
        </w:tc>
        <w:tc>
          <w:tcPr>
            <w:tcW w:w="985" w:type="dxa"/>
            <w:tcPrChange w:id="824" w:author="Neeshu Bhadauriya" w:date="2021-09-27T21:51:00Z">
              <w:tcPr>
                <w:tcW w:w="985" w:type="dxa"/>
              </w:tcPr>
            </w:tcPrChange>
          </w:tcPr>
          <w:p w14:paraId="294E5A07" w14:textId="1101D0E3" w:rsidR="000A1809" w:rsidRPr="00DA79BC" w:rsidRDefault="003A6D10" w:rsidP="000A1809">
            <w:pPr>
              <w:pStyle w:val="BodyText"/>
              <w:jc w:val="center"/>
              <w:rPr>
                <w:ins w:id="825" w:author="Neeshu Bhadauriya" w:date="2021-09-27T15:14:00Z"/>
                <w:bCs/>
                <w:color w:val="000000" w:themeColor="text1"/>
              </w:rPr>
            </w:pPr>
            <w:ins w:id="826" w:author="Neeshu Bhadauriya" w:date="2021-09-27T22:38:00Z">
              <w:r>
                <w:rPr>
                  <w:bCs/>
                  <w:color w:val="000000" w:themeColor="text1"/>
                </w:rPr>
                <w:t>60</w:t>
              </w:r>
            </w:ins>
          </w:p>
        </w:tc>
      </w:tr>
      <w:tr w:rsidR="00984BAB" w:rsidRPr="00DA79BC" w14:paraId="508C9EF2" w14:textId="77777777" w:rsidTr="00D32107">
        <w:trPr>
          <w:trHeight w:val="370"/>
          <w:ins w:id="827" w:author="Neeshu Bhadauriya" w:date="2021-09-27T15:14:00Z"/>
          <w:trPrChange w:id="828" w:author="Neeshu Bhadauriya" w:date="2021-09-27T21:51:00Z">
            <w:trPr>
              <w:trHeight w:val="370"/>
            </w:trPr>
          </w:trPrChange>
        </w:trPr>
        <w:tc>
          <w:tcPr>
            <w:tcW w:w="706" w:type="dxa"/>
            <w:tcPrChange w:id="829" w:author="Neeshu Bhadauriya" w:date="2021-09-27T21:51:00Z">
              <w:tcPr>
                <w:tcW w:w="706" w:type="dxa"/>
              </w:tcPr>
            </w:tcPrChange>
          </w:tcPr>
          <w:p w14:paraId="68CD611B" w14:textId="77777777" w:rsidR="000A1809" w:rsidRPr="00DA79BC" w:rsidRDefault="000A1809" w:rsidP="000A1809">
            <w:pPr>
              <w:pStyle w:val="BodyText"/>
              <w:jc w:val="center"/>
              <w:rPr>
                <w:ins w:id="830" w:author="Neeshu Bhadauriya" w:date="2021-09-27T15:14:00Z"/>
                <w:b/>
                <w:color w:val="000000" w:themeColor="text1"/>
              </w:rPr>
            </w:pPr>
          </w:p>
        </w:tc>
        <w:tc>
          <w:tcPr>
            <w:tcW w:w="982" w:type="dxa"/>
            <w:tcPrChange w:id="831" w:author="Neeshu Bhadauriya" w:date="2021-09-27T21:51:00Z">
              <w:tcPr>
                <w:tcW w:w="982" w:type="dxa"/>
              </w:tcPr>
            </w:tcPrChange>
          </w:tcPr>
          <w:p w14:paraId="2A13257F" w14:textId="77777777" w:rsidR="000A1809" w:rsidRPr="00DA79BC" w:rsidRDefault="000A1809" w:rsidP="000A1809">
            <w:pPr>
              <w:pStyle w:val="BodyText"/>
              <w:rPr>
                <w:ins w:id="832" w:author="Neeshu Bhadauriya" w:date="2021-09-27T15:14:00Z"/>
                <w:bCs/>
                <w:color w:val="000000" w:themeColor="text1"/>
              </w:rPr>
            </w:pPr>
          </w:p>
        </w:tc>
        <w:tc>
          <w:tcPr>
            <w:tcW w:w="950" w:type="dxa"/>
            <w:vAlign w:val="center"/>
            <w:tcPrChange w:id="833" w:author="Neeshu Bhadauriya" w:date="2021-09-27T21:51:00Z">
              <w:tcPr>
                <w:tcW w:w="950" w:type="dxa"/>
                <w:vAlign w:val="center"/>
              </w:tcPr>
            </w:tcPrChange>
          </w:tcPr>
          <w:p w14:paraId="3B924710" w14:textId="77777777" w:rsidR="000A1809" w:rsidRDefault="000A1809" w:rsidP="000A1809">
            <w:pPr>
              <w:pStyle w:val="BodyText"/>
              <w:rPr>
                <w:ins w:id="834" w:author="Neeshu Bhadauriya" w:date="2021-09-27T15:14:00Z"/>
                <w:bCs/>
                <w:color w:val="000000" w:themeColor="text1"/>
                <w:lang w:val="en-IN"/>
              </w:rPr>
            </w:pPr>
          </w:p>
        </w:tc>
        <w:tc>
          <w:tcPr>
            <w:tcW w:w="1048" w:type="dxa"/>
            <w:tcPrChange w:id="835" w:author="Neeshu Bhadauriya" w:date="2021-09-27T21:51:00Z">
              <w:tcPr>
                <w:tcW w:w="1048" w:type="dxa"/>
              </w:tcPr>
            </w:tcPrChange>
          </w:tcPr>
          <w:p w14:paraId="75BD070D" w14:textId="77777777" w:rsidR="000A1809" w:rsidRDefault="000A1809" w:rsidP="000A1809">
            <w:pPr>
              <w:pStyle w:val="BodyText"/>
              <w:rPr>
                <w:ins w:id="836" w:author="Neeshu Bhadauriya" w:date="2021-09-27T15:14:00Z"/>
                <w:bCs/>
                <w:color w:val="000000" w:themeColor="text1"/>
                <w:lang w:val="en-IN"/>
              </w:rPr>
            </w:pPr>
            <w:ins w:id="837" w:author="Neeshu Bhadauriya" w:date="2021-09-27T15:14:00Z">
              <w:r>
                <w:rPr>
                  <w:bCs/>
                  <w:color w:val="000000" w:themeColor="text1"/>
                  <w:lang w:val="en-IN"/>
                </w:rPr>
                <w:t>3.2.4.4.</w:t>
              </w:r>
            </w:ins>
          </w:p>
        </w:tc>
        <w:tc>
          <w:tcPr>
            <w:tcW w:w="4916" w:type="dxa"/>
            <w:tcPrChange w:id="838" w:author="Neeshu Bhadauriya" w:date="2021-09-27T21:51:00Z">
              <w:tcPr>
                <w:tcW w:w="4916" w:type="dxa"/>
              </w:tcPr>
            </w:tcPrChange>
          </w:tcPr>
          <w:p w14:paraId="6FC4808B" w14:textId="77777777" w:rsidR="000A1809" w:rsidRDefault="000A1809" w:rsidP="000A1809">
            <w:pPr>
              <w:pStyle w:val="BodyText"/>
              <w:rPr>
                <w:ins w:id="839" w:author="Neeshu Bhadauriya" w:date="2021-09-27T15:14:00Z"/>
                <w:bCs/>
                <w:color w:val="000000" w:themeColor="text1"/>
                <w:lang w:val="en-IN"/>
              </w:rPr>
            </w:pPr>
            <w:ins w:id="840" w:author="Neeshu Bhadauriya" w:date="2021-09-27T15:14:00Z">
              <w:r>
                <w:rPr>
                  <w:bCs/>
                  <w:color w:val="000000" w:themeColor="text1"/>
                  <w:lang w:val="en-IN"/>
                </w:rPr>
                <w:t>Demand By Type</w:t>
              </w:r>
            </w:ins>
          </w:p>
        </w:tc>
        <w:tc>
          <w:tcPr>
            <w:tcW w:w="985" w:type="dxa"/>
            <w:tcPrChange w:id="841" w:author="Neeshu Bhadauriya" w:date="2021-09-27T21:51:00Z">
              <w:tcPr>
                <w:tcW w:w="985" w:type="dxa"/>
              </w:tcPr>
            </w:tcPrChange>
          </w:tcPr>
          <w:p w14:paraId="60845A64" w14:textId="4C0D71B0" w:rsidR="000A1809" w:rsidRPr="00DA79BC" w:rsidRDefault="003A6D10" w:rsidP="000A1809">
            <w:pPr>
              <w:pStyle w:val="BodyText"/>
              <w:jc w:val="center"/>
              <w:rPr>
                <w:ins w:id="842" w:author="Neeshu Bhadauriya" w:date="2021-09-27T15:14:00Z"/>
                <w:bCs/>
                <w:color w:val="000000" w:themeColor="text1"/>
              </w:rPr>
            </w:pPr>
            <w:ins w:id="843" w:author="Neeshu Bhadauriya" w:date="2021-09-27T22:38:00Z">
              <w:r>
                <w:rPr>
                  <w:bCs/>
                  <w:color w:val="000000" w:themeColor="text1"/>
                </w:rPr>
                <w:t>61</w:t>
              </w:r>
            </w:ins>
          </w:p>
        </w:tc>
      </w:tr>
      <w:tr w:rsidR="00984BAB" w:rsidRPr="00DA79BC" w14:paraId="6E9FB64C" w14:textId="77777777" w:rsidTr="00D32107">
        <w:trPr>
          <w:trHeight w:val="370"/>
          <w:ins w:id="844" w:author="Neeshu Bhadauriya" w:date="2021-09-27T15:14:00Z"/>
          <w:trPrChange w:id="845" w:author="Neeshu Bhadauriya" w:date="2021-09-27T21:51:00Z">
            <w:trPr>
              <w:trHeight w:val="370"/>
            </w:trPr>
          </w:trPrChange>
        </w:trPr>
        <w:tc>
          <w:tcPr>
            <w:tcW w:w="706" w:type="dxa"/>
            <w:tcPrChange w:id="846" w:author="Neeshu Bhadauriya" w:date="2021-09-27T21:51:00Z">
              <w:tcPr>
                <w:tcW w:w="706" w:type="dxa"/>
              </w:tcPr>
            </w:tcPrChange>
          </w:tcPr>
          <w:p w14:paraId="3DBA83FA" w14:textId="77777777" w:rsidR="000A1809" w:rsidRPr="00DA79BC" w:rsidRDefault="000A1809" w:rsidP="000A1809">
            <w:pPr>
              <w:pStyle w:val="BodyText"/>
              <w:jc w:val="center"/>
              <w:rPr>
                <w:ins w:id="847" w:author="Neeshu Bhadauriya" w:date="2021-09-27T15:14:00Z"/>
                <w:b/>
                <w:color w:val="000000" w:themeColor="text1"/>
              </w:rPr>
            </w:pPr>
          </w:p>
        </w:tc>
        <w:tc>
          <w:tcPr>
            <w:tcW w:w="982" w:type="dxa"/>
            <w:tcPrChange w:id="848" w:author="Neeshu Bhadauriya" w:date="2021-09-27T21:51:00Z">
              <w:tcPr>
                <w:tcW w:w="982" w:type="dxa"/>
              </w:tcPr>
            </w:tcPrChange>
          </w:tcPr>
          <w:p w14:paraId="3765F466" w14:textId="77777777" w:rsidR="000A1809" w:rsidRPr="00DA79BC" w:rsidRDefault="000A1809" w:rsidP="000A1809">
            <w:pPr>
              <w:pStyle w:val="BodyText"/>
              <w:rPr>
                <w:ins w:id="849" w:author="Neeshu Bhadauriya" w:date="2021-09-27T15:14:00Z"/>
                <w:bCs/>
                <w:color w:val="000000" w:themeColor="text1"/>
              </w:rPr>
            </w:pPr>
          </w:p>
        </w:tc>
        <w:tc>
          <w:tcPr>
            <w:tcW w:w="950" w:type="dxa"/>
            <w:vAlign w:val="center"/>
            <w:tcPrChange w:id="850" w:author="Neeshu Bhadauriya" w:date="2021-09-27T21:51:00Z">
              <w:tcPr>
                <w:tcW w:w="950" w:type="dxa"/>
                <w:vAlign w:val="center"/>
              </w:tcPr>
            </w:tcPrChange>
          </w:tcPr>
          <w:p w14:paraId="5D5DBA14" w14:textId="77777777" w:rsidR="000A1809" w:rsidRDefault="000A1809" w:rsidP="000A1809">
            <w:pPr>
              <w:pStyle w:val="BodyText"/>
              <w:rPr>
                <w:ins w:id="851" w:author="Neeshu Bhadauriya" w:date="2021-09-27T15:14:00Z"/>
                <w:bCs/>
                <w:color w:val="000000" w:themeColor="text1"/>
                <w:lang w:val="en-IN"/>
              </w:rPr>
            </w:pPr>
          </w:p>
        </w:tc>
        <w:tc>
          <w:tcPr>
            <w:tcW w:w="1048" w:type="dxa"/>
            <w:tcPrChange w:id="852" w:author="Neeshu Bhadauriya" w:date="2021-09-27T21:51:00Z">
              <w:tcPr>
                <w:tcW w:w="1048" w:type="dxa"/>
              </w:tcPr>
            </w:tcPrChange>
          </w:tcPr>
          <w:p w14:paraId="6FB886FA" w14:textId="77777777" w:rsidR="000A1809" w:rsidRDefault="000A1809" w:rsidP="000A1809">
            <w:pPr>
              <w:pStyle w:val="BodyText"/>
              <w:rPr>
                <w:ins w:id="853" w:author="Neeshu Bhadauriya" w:date="2021-09-27T15:14:00Z"/>
                <w:bCs/>
                <w:color w:val="000000" w:themeColor="text1"/>
                <w:lang w:val="en-IN"/>
              </w:rPr>
            </w:pPr>
            <w:ins w:id="854" w:author="Neeshu Bhadauriya" w:date="2021-09-27T15:14:00Z">
              <w:r>
                <w:rPr>
                  <w:bCs/>
                  <w:color w:val="000000" w:themeColor="text1"/>
                  <w:lang w:val="en-IN"/>
                </w:rPr>
                <w:t>3.2.4.5.</w:t>
              </w:r>
            </w:ins>
          </w:p>
        </w:tc>
        <w:tc>
          <w:tcPr>
            <w:tcW w:w="4916" w:type="dxa"/>
            <w:tcPrChange w:id="855" w:author="Neeshu Bhadauriya" w:date="2021-09-27T21:51:00Z">
              <w:tcPr>
                <w:tcW w:w="4916" w:type="dxa"/>
              </w:tcPr>
            </w:tcPrChange>
          </w:tcPr>
          <w:p w14:paraId="151F0C60" w14:textId="77777777" w:rsidR="000A1809" w:rsidRDefault="000A1809" w:rsidP="000A1809">
            <w:pPr>
              <w:pStyle w:val="BodyText"/>
              <w:rPr>
                <w:ins w:id="856" w:author="Neeshu Bhadauriya" w:date="2021-09-27T15:14:00Z"/>
                <w:bCs/>
                <w:color w:val="000000" w:themeColor="text1"/>
                <w:lang w:val="en-IN"/>
              </w:rPr>
            </w:pPr>
            <w:ins w:id="857" w:author="Neeshu Bhadauriya" w:date="2021-09-27T15:14:00Z">
              <w:r>
                <w:rPr>
                  <w:bCs/>
                  <w:color w:val="000000" w:themeColor="text1"/>
                  <w:lang w:val="en-IN"/>
                </w:rPr>
                <w:t>Demand By Sales Channel</w:t>
              </w:r>
            </w:ins>
          </w:p>
        </w:tc>
        <w:tc>
          <w:tcPr>
            <w:tcW w:w="985" w:type="dxa"/>
            <w:tcPrChange w:id="858" w:author="Neeshu Bhadauriya" w:date="2021-09-27T21:51:00Z">
              <w:tcPr>
                <w:tcW w:w="985" w:type="dxa"/>
              </w:tcPr>
            </w:tcPrChange>
          </w:tcPr>
          <w:p w14:paraId="632A738C" w14:textId="6A09CAF1" w:rsidR="000A1809" w:rsidRPr="00DA79BC" w:rsidRDefault="003A6D10" w:rsidP="000A1809">
            <w:pPr>
              <w:pStyle w:val="BodyText"/>
              <w:jc w:val="center"/>
              <w:rPr>
                <w:ins w:id="859" w:author="Neeshu Bhadauriya" w:date="2021-09-27T15:14:00Z"/>
                <w:bCs/>
                <w:color w:val="000000" w:themeColor="text1"/>
              </w:rPr>
            </w:pPr>
            <w:ins w:id="860" w:author="Neeshu Bhadauriya" w:date="2021-09-27T22:38:00Z">
              <w:r>
                <w:rPr>
                  <w:bCs/>
                  <w:color w:val="000000" w:themeColor="text1"/>
                </w:rPr>
                <w:t>62</w:t>
              </w:r>
            </w:ins>
          </w:p>
        </w:tc>
      </w:tr>
      <w:tr w:rsidR="00984BAB" w:rsidRPr="00DA79BC" w14:paraId="0BD0A9F7" w14:textId="77777777" w:rsidTr="00D32107">
        <w:trPr>
          <w:trHeight w:val="370"/>
          <w:ins w:id="861" w:author="Neeshu Bhadauriya" w:date="2021-09-27T16:04:00Z"/>
          <w:trPrChange w:id="862" w:author="Neeshu Bhadauriya" w:date="2021-09-27T21:51:00Z">
            <w:trPr>
              <w:trHeight w:val="370"/>
            </w:trPr>
          </w:trPrChange>
        </w:trPr>
        <w:tc>
          <w:tcPr>
            <w:tcW w:w="706" w:type="dxa"/>
            <w:tcPrChange w:id="863" w:author="Neeshu Bhadauriya" w:date="2021-09-27T21:51:00Z">
              <w:tcPr>
                <w:tcW w:w="706" w:type="dxa"/>
              </w:tcPr>
            </w:tcPrChange>
          </w:tcPr>
          <w:p w14:paraId="60CC3136" w14:textId="77777777" w:rsidR="000A1809" w:rsidRPr="00DA79BC" w:rsidRDefault="000A1809" w:rsidP="000A1809">
            <w:pPr>
              <w:pStyle w:val="BodyText"/>
              <w:jc w:val="center"/>
              <w:rPr>
                <w:ins w:id="864" w:author="Neeshu Bhadauriya" w:date="2021-09-27T16:04:00Z"/>
                <w:b/>
                <w:color w:val="000000" w:themeColor="text1"/>
              </w:rPr>
            </w:pPr>
          </w:p>
        </w:tc>
        <w:tc>
          <w:tcPr>
            <w:tcW w:w="982" w:type="dxa"/>
            <w:tcPrChange w:id="865" w:author="Neeshu Bhadauriya" w:date="2021-09-27T21:51:00Z">
              <w:tcPr>
                <w:tcW w:w="982" w:type="dxa"/>
              </w:tcPr>
            </w:tcPrChange>
          </w:tcPr>
          <w:p w14:paraId="1488D05E" w14:textId="77777777" w:rsidR="000A1809" w:rsidRPr="00DA79BC" w:rsidRDefault="000A1809" w:rsidP="000A1809">
            <w:pPr>
              <w:pStyle w:val="BodyText"/>
              <w:rPr>
                <w:ins w:id="866" w:author="Neeshu Bhadauriya" w:date="2021-09-27T16:04:00Z"/>
                <w:bCs/>
                <w:color w:val="000000" w:themeColor="text1"/>
              </w:rPr>
            </w:pPr>
          </w:p>
        </w:tc>
        <w:tc>
          <w:tcPr>
            <w:tcW w:w="950" w:type="dxa"/>
            <w:vAlign w:val="center"/>
            <w:tcPrChange w:id="867" w:author="Neeshu Bhadauriya" w:date="2021-09-27T21:51:00Z">
              <w:tcPr>
                <w:tcW w:w="950" w:type="dxa"/>
                <w:vAlign w:val="center"/>
              </w:tcPr>
            </w:tcPrChange>
          </w:tcPr>
          <w:p w14:paraId="5FAE6144" w14:textId="77777777" w:rsidR="000A1809" w:rsidRDefault="000A1809" w:rsidP="000A1809">
            <w:pPr>
              <w:pStyle w:val="BodyText"/>
              <w:rPr>
                <w:ins w:id="868" w:author="Neeshu Bhadauriya" w:date="2021-09-27T16:04:00Z"/>
                <w:bCs/>
                <w:color w:val="000000" w:themeColor="text1"/>
                <w:lang w:val="en-IN"/>
              </w:rPr>
            </w:pPr>
          </w:p>
        </w:tc>
        <w:tc>
          <w:tcPr>
            <w:tcW w:w="1048" w:type="dxa"/>
            <w:tcPrChange w:id="869" w:author="Neeshu Bhadauriya" w:date="2021-09-27T21:51:00Z">
              <w:tcPr>
                <w:tcW w:w="1048" w:type="dxa"/>
              </w:tcPr>
            </w:tcPrChange>
          </w:tcPr>
          <w:p w14:paraId="3FD6539B" w14:textId="39842863" w:rsidR="000A1809" w:rsidRDefault="002B4E98" w:rsidP="000A1809">
            <w:pPr>
              <w:pStyle w:val="BodyText"/>
              <w:rPr>
                <w:ins w:id="870" w:author="Neeshu Bhadauriya" w:date="2021-09-27T16:04:00Z"/>
                <w:bCs/>
                <w:color w:val="000000" w:themeColor="text1"/>
                <w:lang w:val="en-IN"/>
              </w:rPr>
            </w:pPr>
            <w:ins w:id="871" w:author="Neeshu Bhadauriya" w:date="2021-09-27T16:08:00Z">
              <w:r>
                <w:rPr>
                  <w:bCs/>
                  <w:color w:val="000000" w:themeColor="text1"/>
                  <w:lang w:val="en-IN"/>
                </w:rPr>
                <w:t>3.2.4.6.</w:t>
              </w:r>
            </w:ins>
          </w:p>
        </w:tc>
        <w:tc>
          <w:tcPr>
            <w:tcW w:w="4916" w:type="dxa"/>
            <w:tcPrChange w:id="872" w:author="Neeshu Bhadauriya" w:date="2021-09-27T21:51:00Z">
              <w:tcPr>
                <w:tcW w:w="4916" w:type="dxa"/>
              </w:tcPr>
            </w:tcPrChange>
          </w:tcPr>
          <w:p w14:paraId="1C523C59" w14:textId="5337C2E5" w:rsidR="000A1809" w:rsidRDefault="002B4E98" w:rsidP="000A1809">
            <w:pPr>
              <w:pStyle w:val="BodyText"/>
              <w:rPr>
                <w:ins w:id="873" w:author="Neeshu Bhadauriya" w:date="2021-09-27T16:04:00Z"/>
                <w:bCs/>
                <w:color w:val="000000" w:themeColor="text1"/>
                <w:lang w:val="en-IN"/>
              </w:rPr>
            </w:pPr>
            <w:ins w:id="874" w:author="Neeshu Bhadauriya" w:date="2021-09-27T16:08:00Z">
              <w:r>
                <w:rPr>
                  <w:bCs/>
                  <w:color w:val="000000" w:themeColor="text1"/>
                  <w:lang w:val="en-IN"/>
                </w:rPr>
                <w:t>Demand By Grade</w:t>
              </w:r>
            </w:ins>
          </w:p>
        </w:tc>
        <w:tc>
          <w:tcPr>
            <w:tcW w:w="985" w:type="dxa"/>
            <w:tcPrChange w:id="875" w:author="Neeshu Bhadauriya" w:date="2021-09-27T21:51:00Z">
              <w:tcPr>
                <w:tcW w:w="985" w:type="dxa"/>
              </w:tcPr>
            </w:tcPrChange>
          </w:tcPr>
          <w:p w14:paraId="19E1F069" w14:textId="74B70819" w:rsidR="000A1809" w:rsidRPr="00DA79BC" w:rsidRDefault="003A6D10" w:rsidP="000A1809">
            <w:pPr>
              <w:pStyle w:val="BodyText"/>
              <w:jc w:val="center"/>
              <w:rPr>
                <w:ins w:id="876" w:author="Neeshu Bhadauriya" w:date="2021-09-27T16:04:00Z"/>
                <w:bCs/>
                <w:color w:val="000000" w:themeColor="text1"/>
              </w:rPr>
            </w:pPr>
            <w:ins w:id="877" w:author="Neeshu Bhadauriya" w:date="2021-09-27T22:38:00Z">
              <w:r>
                <w:rPr>
                  <w:bCs/>
                  <w:color w:val="000000" w:themeColor="text1"/>
                </w:rPr>
                <w:t>62</w:t>
              </w:r>
            </w:ins>
          </w:p>
        </w:tc>
      </w:tr>
      <w:tr w:rsidR="00984BAB" w:rsidRPr="00DA79BC" w14:paraId="7939CF84" w14:textId="77777777" w:rsidTr="00D32107">
        <w:trPr>
          <w:trHeight w:val="370"/>
          <w:ins w:id="878" w:author="Neeshu Bhadauriya" w:date="2021-09-27T15:14:00Z"/>
          <w:trPrChange w:id="879" w:author="Neeshu Bhadauriya" w:date="2021-09-27T21:51:00Z">
            <w:trPr>
              <w:trHeight w:val="370"/>
            </w:trPr>
          </w:trPrChange>
        </w:trPr>
        <w:tc>
          <w:tcPr>
            <w:tcW w:w="706" w:type="dxa"/>
            <w:tcPrChange w:id="880" w:author="Neeshu Bhadauriya" w:date="2021-09-27T21:51:00Z">
              <w:tcPr>
                <w:tcW w:w="706" w:type="dxa"/>
              </w:tcPr>
            </w:tcPrChange>
          </w:tcPr>
          <w:p w14:paraId="002165CB" w14:textId="77777777" w:rsidR="000A1809" w:rsidRPr="00DA79BC" w:rsidRDefault="000A1809" w:rsidP="000A1809">
            <w:pPr>
              <w:pStyle w:val="BodyText"/>
              <w:jc w:val="center"/>
              <w:rPr>
                <w:ins w:id="881" w:author="Neeshu Bhadauriya" w:date="2021-09-27T15:14:00Z"/>
                <w:b/>
                <w:color w:val="000000" w:themeColor="text1"/>
              </w:rPr>
            </w:pPr>
          </w:p>
        </w:tc>
        <w:tc>
          <w:tcPr>
            <w:tcW w:w="982" w:type="dxa"/>
            <w:tcPrChange w:id="882" w:author="Neeshu Bhadauriya" w:date="2021-09-27T21:51:00Z">
              <w:tcPr>
                <w:tcW w:w="982" w:type="dxa"/>
              </w:tcPr>
            </w:tcPrChange>
          </w:tcPr>
          <w:p w14:paraId="1C4ACAAE" w14:textId="77777777" w:rsidR="000A1809" w:rsidRPr="00DA79BC" w:rsidRDefault="000A1809" w:rsidP="000A1809">
            <w:pPr>
              <w:pStyle w:val="BodyText"/>
              <w:rPr>
                <w:ins w:id="883" w:author="Neeshu Bhadauriya" w:date="2021-09-27T15:14:00Z"/>
                <w:bCs/>
                <w:color w:val="000000" w:themeColor="text1"/>
              </w:rPr>
            </w:pPr>
          </w:p>
        </w:tc>
        <w:tc>
          <w:tcPr>
            <w:tcW w:w="950" w:type="dxa"/>
            <w:vAlign w:val="center"/>
            <w:tcPrChange w:id="884" w:author="Neeshu Bhadauriya" w:date="2021-09-27T21:51:00Z">
              <w:tcPr>
                <w:tcW w:w="950" w:type="dxa"/>
                <w:vAlign w:val="center"/>
              </w:tcPr>
            </w:tcPrChange>
          </w:tcPr>
          <w:p w14:paraId="7C4E35F2" w14:textId="77777777" w:rsidR="000A1809" w:rsidRDefault="000A1809" w:rsidP="000A1809">
            <w:pPr>
              <w:pStyle w:val="BodyText"/>
              <w:rPr>
                <w:ins w:id="885" w:author="Neeshu Bhadauriya" w:date="2021-09-27T15:14:00Z"/>
                <w:bCs/>
                <w:color w:val="000000" w:themeColor="text1"/>
                <w:lang w:val="en-IN"/>
              </w:rPr>
            </w:pPr>
          </w:p>
        </w:tc>
        <w:tc>
          <w:tcPr>
            <w:tcW w:w="1048" w:type="dxa"/>
            <w:tcPrChange w:id="886" w:author="Neeshu Bhadauriya" w:date="2021-09-27T21:51:00Z">
              <w:tcPr>
                <w:tcW w:w="1048" w:type="dxa"/>
              </w:tcPr>
            </w:tcPrChange>
          </w:tcPr>
          <w:p w14:paraId="5F78911A" w14:textId="20E1BE22" w:rsidR="000A1809" w:rsidRDefault="000A1809" w:rsidP="000A1809">
            <w:pPr>
              <w:pStyle w:val="BodyText"/>
              <w:rPr>
                <w:ins w:id="887" w:author="Neeshu Bhadauriya" w:date="2021-09-27T15:14:00Z"/>
                <w:bCs/>
                <w:color w:val="000000" w:themeColor="text1"/>
                <w:lang w:val="en-IN"/>
              </w:rPr>
            </w:pPr>
            <w:ins w:id="888" w:author="Neeshu Bhadauriya" w:date="2021-09-27T15:14:00Z">
              <w:r>
                <w:rPr>
                  <w:bCs/>
                  <w:color w:val="000000" w:themeColor="text1"/>
                  <w:lang w:val="en-IN"/>
                </w:rPr>
                <w:t>3.2.4.</w:t>
              </w:r>
            </w:ins>
            <w:ins w:id="889" w:author="Neeshu Bhadauriya" w:date="2021-09-27T16:08:00Z">
              <w:r w:rsidR="002B4E98">
                <w:rPr>
                  <w:bCs/>
                  <w:color w:val="000000" w:themeColor="text1"/>
                  <w:lang w:val="en-IN"/>
                </w:rPr>
                <w:t>7</w:t>
              </w:r>
            </w:ins>
            <w:ins w:id="890" w:author="Neeshu Bhadauriya" w:date="2021-09-27T15:14:00Z">
              <w:r>
                <w:rPr>
                  <w:bCs/>
                  <w:color w:val="000000" w:themeColor="text1"/>
                  <w:lang w:val="en-IN"/>
                </w:rPr>
                <w:t>.</w:t>
              </w:r>
            </w:ins>
          </w:p>
        </w:tc>
        <w:tc>
          <w:tcPr>
            <w:tcW w:w="4916" w:type="dxa"/>
            <w:tcPrChange w:id="891" w:author="Neeshu Bhadauriya" w:date="2021-09-27T21:51:00Z">
              <w:tcPr>
                <w:tcW w:w="4916" w:type="dxa"/>
              </w:tcPr>
            </w:tcPrChange>
          </w:tcPr>
          <w:p w14:paraId="2F638CF4" w14:textId="77777777" w:rsidR="000A1809" w:rsidRDefault="000A1809" w:rsidP="000A1809">
            <w:pPr>
              <w:pStyle w:val="BodyText"/>
              <w:rPr>
                <w:ins w:id="892" w:author="Neeshu Bhadauriya" w:date="2021-09-27T15:14:00Z"/>
                <w:bCs/>
                <w:color w:val="000000" w:themeColor="text1"/>
                <w:lang w:val="en-IN"/>
              </w:rPr>
            </w:pPr>
            <w:ins w:id="893" w:author="Neeshu Bhadauriya" w:date="2021-09-27T15:14:00Z">
              <w:r>
                <w:rPr>
                  <w:bCs/>
                  <w:color w:val="000000" w:themeColor="text1"/>
                  <w:lang w:val="en-IN"/>
                </w:rPr>
                <w:t>Sales By Company</w:t>
              </w:r>
            </w:ins>
          </w:p>
        </w:tc>
        <w:tc>
          <w:tcPr>
            <w:tcW w:w="985" w:type="dxa"/>
            <w:tcPrChange w:id="894" w:author="Neeshu Bhadauriya" w:date="2021-09-27T21:51:00Z">
              <w:tcPr>
                <w:tcW w:w="985" w:type="dxa"/>
              </w:tcPr>
            </w:tcPrChange>
          </w:tcPr>
          <w:p w14:paraId="192345CF" w14:textId="271944CE" w:rsidR="000A1809" w:rsidRPr="00DA79BC" w:rsidRDefault="003A6D10" w:rsidP="000A1809">
            <w:pPr>
              <w:pStyle w:val="BodyText"/>
              <w:jc w:val="center"/>
              <w:rPr>
                <w:ins w:id="895" w:author="Neeshu Bhadauriya" w:date="2021-09-27T15:14:00Z"/>
                <w:bCs/>
                <w:color w:val="000000" w:themeColor="text1"/>
              </w:rPr>
            </w:pPr>
            <w:ins w:id="896" w:author="Neeshu Bhadauriya" w:date="2021-09-27T22:39:00Z">
              <w:r>
                <w:rPr>
                  <w:bCs/>
                  <w:color w:val="000000" w:themeColor="text1"/>
                </w:rPr>
                <w:t>63</w:t>
              </w:r>
            </w:ins>
          </w:p>
        </w:tc>
      </w:tr>
      <w:tr w:rsidR="000A1809" w:rsidRPr="00DA79BC" w14:paraId="1987D631" w14:textId="77777777" w:rsidTr="00D32107">
        <w:trPr>
          <w:trHeight w:val="370"/>
          <w:ins w:id="897" w:author="Neeshu Bhadauriya" w:date="2021-09-27T15:14:00Z"/>
          <w:trPrChange w:id="898" w:author="Neeshu Bhadauriya" w:date="2021-09-27T21:51:00Z">
            <w:trPr>
              <w:trHeight w:val="370"/>
            </w:trPr>
          </w:trPrChange>
        </w:trPr>
        <w:tc>
          <w:tcPr>
            <w:tcW w:w="706" w:type="dxa"/>
            <w:tcPrChange w:id="899" w:author="Neeshu Bhadauriya" w:date="2021-09-27T21:51:00Z">
              <w:tcPr>
                <w:tcW w:w="706" w:type="dxa"/>
              </w:tcPr>
            </w:tcPrChange>
          </w:tcPr>
          <w:p w14:paraId="39DAF96F" w14:textId="77777777" w:rsidR="000A1809" w:rsidRPr="00DA79BC" w:rsidRDefault="000A1809" w:rsidP="000A1809">
            <w:pPr>
              <w:pStyle w:val="BodyText"/>
              <w:jc w:val="center"/>
              <w:rPr>
                <w:ins w:id="900" w:author="Neeshu Bhadauriya" w:date="2021-09-27T15:14:00Z"/>
                <w:b/>
                <w:color w:val="000000" w:themeColor="text1"/>
              </w:rPr>
            </w:pPr>
          </w:p>
        </w:tc>
        <w:tc>
          <w:tcPr>
            <w:tcW w:w="982" w:type="dxa"/>
            <w:tcPrChange w:id="901" w:author="Neeshu Bhadauriya" w:date="2021-09-27T21:51:00Z">
              <w:tcPr>
                <w:tcW w:w="982" w:type="dxa"/>
              </w:tcPr>
            </w:tcPrChange>
          </w:tcPr>
          <w:p w14:paraId="209FE22E" w14:textId="77777777" w:rsidR="000A1809" w:rsidRPr="00DA79BC" w:rsidRDefault="000A1809" w:rsidP="000A1809">
            <w:pPr>
              <w:pStyle w:val="BodyText"/>
              <w:rPr>
                <w:ins w:id="902" w:author="Neeshu Bhadauriya" w:date="2021-09-27T15:14:00Z"/>
                <w:bCs/>
                <w:color w:val="000000" w:themeColor="text1"/>
              </w:rPr>
            </w:pPr>
          </w:p>
        </w:tc>
        <w:tc>
          <w:tcPr>
            <w:tcW w:w="950" w:type="dxa"/>
            <w:vAlign w:val="center"/>
            <w:tcPrChange w:id="903" w:author="Neeshu Bhadauriya" w:date="2021-09-27T21:51:00Z">
              <w:tcPr>
                <w:tcW w:w="950" w:type="dxa"/>
                <w:vAlign w:val="center"/>
              </w:tcPr>
            </w:tcPrChange>
          </w:tcPr>
          <w:p w14:paraId="30B4C3CC" w14:textId="77777777" w:rsidR="000A1809" w:rsidRDefault="000A1809" w:rsidP="000A1809">
            <w:pPr>
              <w:pStyle w:val="BodyText"/>
              <w:rPr>
                <w:ins w:id="904" w:author="Neeshu Bhadauriya" w:date="2021-09-27T15:14:00Z"/>
                <w:bCs/>
                <w:color w:val="000000" w:themeColor="text1"/>
                <w:lang w:val="en-IN"/>
              </w:rPr>
            </w:pPr>
            <w:ins w:id="905" w:author="Neeshu Bhadauriya" w:date="2021-09-27T15:14:00Z">
              <w:r>
                <w:rPr>
                  <w:bCs/>
                  <w:color w:val="000000" w:themeColor="text1"/>
                  <w:lang w:val="en-IN"/>
                </w:rPr>
                <w:t>3.2.5.</w:t>
              </w:r>
            </w:ins>
          </w:p>
        </w:tc>
        <w:tc>
          <w:tcPr>
            <w:tcW w:w="5964" w:type="dxa"/>
            <w:gridSpan w:val="2"/>
            <w:tcPrChange w:id="906" w:author="Neeshu Bhadauriya" w:date="2021-09-27T21:51:00Z">
              <w:tcPr>
                <w:tcW w:w="5964" w:type="dxa"/>
                <w:gridSpan w:val="2"/>
              </w:tcPr>
            </w:tcPrChange>
          </w:tcPr>
          <w:p w14:paraId="21C82EB8" w14:textId="52535A32" w:rsidR="000A1809" w:rsidRDefault="000A1809" w:rsidP="000A1809">
            <w:pPr>
              <w:pStyle w:val="BodyText"/>
              <w:rPr>
                <w:ins w:id="907" w:author="Neeshu Bhadauriya" w:date="2021-09-27T15:14:00Z"/>
                <w:bCs/>
                <w:color w:val="000000" w:themeColor="text1"/>
                <w:lang w:val="en-IN"/>
              </w:rPr>
            </w:pPr>
            <w:ins w:id="908" w:author="Neeshu Bhadauriya" w:date="2021-09-27T15:14:00Z">
              <w:r>
                <w:rPr>
                  <w:bCs/>
                  <w:color w:val="000000" w:themeColor="text1"/>
                  <w:lang w:val="en-IN"/>
                </w:rPr>
                <w:t xml:space="preserve">South America </w:t>
              </w:r>
              <w:del w:id="909" w:author="Ritu Kamra" w:date="2021-09-27T20:06:00Z">
                <w:r w:rsidRPr="00391905" w:rsidDel="00FA08E1">
                  <w:rPr>
                    <w:bCs/>
                    <w:color w:val="000000" w:themeColor="text1"/>
                    <w:lang w:val="en-IN"/>
                  </w:rPr>
                  <w:delText>Vinyl Ester</w:delText>
                </w:r>
              </w:del>
            </w:ins>
            <w:ins w:id="910" w:author="Ritu Kamra" w:date="2021-09-27T20:06:00Z">
              <w:r w:rsidR="00FA08E1">
                <w:rPr>
                  <w:bCs/>
                  <w:color w:val="000000" w:themeColor="text1"/>
                  <w:lang w:val="en-IN"/>
                </w:rPr>
                <w:t>Epoxy</w:t>
              </w:r>
            </w:ins>
            <w:ins w:id="911" w:author="Neeshu Bhadauriya" w:date="2021-09-27T15:14:00Z">
              <w:r w:rsidRPr="00391905">
                <w:rPr>
                  <w:bCs/>
                  <w:color w:val="000000" w:themeColor="text1"/>
                  <w:lang w:val="en-IN"/>
                </w:rPr>
                <w:t xml:space="preserve"> Resin Demand Supply Outlook</w:t>
              </w:r>
            </w:ins>
          </w:p>
        </w:tc>
        <w:tc>
          <w:tcPr>
            <w:tcW w:w="985" w:type="dxa"/>
            <w:tcPrChange w:id="912" w:author="Neeshu Bhadauriya" w:date="2021-09-27T21:51:00Z">
              <w:tcPr>
                <w:tcW w:w="985" w:type="dxa"/>
              </w:tcPr>
            </w:tcPrChange>
          </w:tcPr>
          <w:p w14:paraId="17B518DF" w14:textId="0BC7ED04" w:rsidR="000A1809" w:rsidRPr="00DA79BC" w:rsidRDefault="003A6D10" w:rsidP="000A1809">
            <w:pPr>
              <w:pStyle w:val="BodyText"/>
              <w:jc w:val="center"/>
              <w:rPr>
                <w:ins w:id="913" w:author="Neeshu Bhadauriya" w:date="2021-09-27T15:14:00Z"/>
                <w:bCs/>
                <w:color w:val="000000" w:themeColor="text1"/>
              </w:rPr>
            </w:pPr>
            <w:ins w:id="914" w:author="Neeshu Bhadauriya" w:date="2021-09-27T22:39:00Z">
              <w:r>
                <w:rPr>
                  <w:bCs/>
                  <w:color w:val="000000" w:themeColor="text1"/>
                </w:rPr>
                <w:t>65</w:t>
              </w:r>
            </w:ins>
          </w:p>
        </w:tc>
      </w:tr>
      <w:tr w:rsidR="00984BAB" w:rsidRPr="00DA79BC" w14:paraId="7486A4F7" w14:textId="77777777" w:rsidTr="00D32107">
        <w:trPr>
          <w:trHeight w:val="370"/>
          <w:ins w:id="915" w:author="Neeshu Bhadauriya" w:date="2021-09-27T15:14:00Z"/>
          <w:trPrChange w:id="916" w:author="Neeshu Bhadauriya" w:date="2021-09-27T21:51:00Z">
            <w:trPr>
              <w:trHeight w:val="370"/>
            </w:trPr>
          </w:trPrChange>
        </w:trPr>
        <w:tc>
          <w:tcPr>
            <w:tcW w:w="706" w:type="dxa"/>
            <w:tcPrChange w:id="917" w:author="Neeshu Bhadauriya" w:date="2021-09-27T21:51:00Z">
              <w:tcPr>
                <w:tcW w:w="706" w:type="dxa"/>
              </w:tcPr>
            </w:tcPrChange>
          </w:tcPr>
          <w:p w14:paraId="0B30CB9A" w14:textId="77777777" w:rsidR="000A1809" w:rsidRPr="00DA79BC" w:rsidRDefault="000A1809" w:rsidP="000A1809">
            <w:pPr>
              <w:pStyle w:val="BodyText"/>
              <w:jc w:val="center"/>
              <w:rPr>
                <w:ins w:id="918" w:author="Neeshu Bhadauriya" w:date="2021-09-27T15:14:00Z"/>
                <w:b/>
                <w:color w:val="000000" w:themeColor="text1"/>
              </w:rPr>
            </w:pPr>
          </w:p>
        </w:tc>
        <w:tc>
          <w:tcPr>
            <w:tcW w:w="982" w:type="dxa"/>
            <w:tcPrChange w:id="919" w:author="Neeshu Bhadauriya" w:date="2021-09-27T21:51:00Z">
              <w:tcPr>
                <w:tcW w:w="982" w:type="dxa"/>
              </w:tcPr>
            </w:tcPrChange>
          </w:tcPr>
          <w:p w14:paraId="69FF9674" w14:textId="77777777" w:rsidR="000A1809" w:rsidRPr="00DA79BC" w:rsidRDefault="000A1809" w:rsidP="000A1809">
            <w:pPr>
              <w:pStyle w:val="BodyText"/>
              <w:rPr>
                <w:ins w:id="920" w:author="Neeshu Bhadauriya" w:date="2021-09-27T15:14:00Z"/>
                <w:bCs/>
                <w:color w:val="000000" w:themeColor="text1"/>
              </w:rPr>
            </w:pPr>
          </w:p>
        </w:tc>
        <w:tc>
          <w:tcPr>
            <w:tcW w:w="950" w:type="dxa"/>
            <w:vAlign w:val="center"/>
            <w:tcPrChange w:id="921" w:author="Neeshu Bhadauriya" w:date="2021-09-27T21:51:00Z">
              <w:tcPr>
                <w:tcW w:w="950" w:type="dxa"/>
                <w:vAlign w:val="center"/>
              </w:tcPr>
            </w:tcPrChange>
          </w:tcPr>
          <w:p w14:paraId="0D3BD33C" w14:textId="77777777" w:rsidR="000A1809" w:rsidRDefault="000A1809" w:rsidP="000A1809">
            <w:pPr>
              <w:pStyle w:val="BodyText"/>
              <w:rPr>
                <w:ins w:id="922" w:author="Neeshu Bhadauriya" w:date="2021-09-27T15:14:00Z"/>
                <w:bCs/>
                <w:color w:val="000000" w:themeColor="text1"/>
                <w:lang w:val="en-IN"/>
              </w:rPr>
            </w:pPr>
          </w:p>
        </w:tc>
        <w:tc>
          <w:tcPr>
            <w:tcW w:w="1048" w:type="dxa"/>
            <w:tcPrChange w:id="923" w:author="Neeshu Bhadauriya" w:date="2021-09-27T21:51:00Z">
              <w:tcPr>
                <w:tcW w:w="1048" w:type="dxa"/>
              </w:tcPr>
            </w:tcPrChange>
          </w:tcPr>
          <w:p w14:paraId="4B235846" w14:textId="77777777" w:rsidR="000A1809" w:rsidRDefault="000A1809" w:rsidP="000A1809">
            <w:pPr>
              <w:pStyle w:val="BodyText"/>
              <w:rPr>
                <w:ins w:id="924" w:author="Neeshu Bhadauriya" w:date="2021-09-27T15:14:00Z"/>
                <w:bCs/>
                <w:color w:val="000000" w:themeColor="text1"/>
                <w:lang w:val="en-IN"/>
              </w:rPr>
            </w:pPr>
            <w:ins w:id="925" w:author="Neeshu Bhadauriya" w:date="2021-09-27T15:14:00Z">
              <w:r>
                <w:rPr>
                  <w:bCs/>
                  <w:color w:val="000000" w:themeColor="text1"/>
                  <w:lang w:val="en-IN"/>
                </w:rPr>
                <w:t>3.2.5.1.</w:t>
              </w:r>
            </w:ins>
          </w:p>
        </w:tc>
        <w:tc>
          <w:tcPr>
            <w:tcW w:w="4916" w:type="dxa"/>
            <w:tcPrChange w:id="926" w:author="Neeshu Bhadauriya" w:date="2021-09-27T21:51:00Z">
              <w:tcPr>
                <w:tcW w:w="4916" w:type="dxa"/>
              </w:tcPr>
            </w:tcPrChange>
          </w:tcPr>
          <w:p w14:paraId="25FE471A" w14:textId="77777777" w:rsidR="000A1809" w:rsidRDefault="000A1809" w:rsidP="000A1809">
            <w:pPr>
              <w:pStyle w:val="BodyText"/>
              <w:rPr>
                <w:ins w:id="927" w:author="Neeshu Bhadauriya" w:date="2021-09-27T15:14:00Z"/>
                <w:bCs/>
                <w:color w:val="000000" w:themeColor="text1"/>
                <w:lang w:val="en-IN"/>
              </w:rPr>
            </w:pPr>
            <w:ins w:id="928" w:author="Neeshu Bhadauriya" w:date="2021-09-27T15:14:00Z">
              <w:r>
                <w:rPr>
                  <w:bCs/>
                  <w:color w:val="000000" w:themeColor="text1"/>
                  <w:lang w:val="en-IN"/>
                </w:rPr>
                <w:t>Capacity, Production</w:t>
              </w:r>
            </w:ins>
          </w:p>
        </w:tc>
        <w:tc>
          <w:tcPr>
            <w:tcW w:w="985" w:type="dxa"/>
            <w:tcPrChange w:id="929" w:author="Neeshu Bhadauriya" w:date="2021-09-27T21:51:00Z">
              <w:tcPr>
                <w:tcW w:w="985" w:type="dxa"/>
              </w:tcPr>
            </w:tcPrChange>
          </w:tcPr>
          <w:p w14:paraId="26FA89D6" w14:textId="1741B5FC" w:rsidR="000A1809" w:rsidRPr="00DA79BC" w:rsidRDefault="003A6D10" w:rsidP="000A1809">
            <w:pPr>
              <w:pStyle w:val="BodyText"/>
              <w:jc w:val="center"/>
              <w:rPr>
                <w:ins w:id="930" w:author="Neeshu Bhadauriya" w:date="2021-09-27T15:14:00Z"/>
                <w:bCs/>
                <w:color w:val="000000" w:themeColor="text1"/>
              </w:rPr>
            </w:pPr>
            <w:ins w:id="931" w:author="Neeshu Bhadauriya" w:date="2021-09-27T22:39:00Z">
              <w:r>
                <w:rPr>
                  <w:bCs/>
                  <w:color w:val="000000" w:themeColor="text1"/>
                </w:rPr>
                <w:t>66</w:t>
              </w:r>
            </w:ins>
          </w:p>
        </w:tc>
      </w:tr>
      <w:tr w:rsidR="00984BAB" w:rsidRPr="00DA79BC" w14:paraId="7D840BD2" w14:textId="77777777" w:rsidTr="00D32107">
        <w:trPr>
          <w:trHeight w:val="370"/>
          <w:ins w:id="932" w:author="Neeshu Bhadauriya" w:date="2021-09-27T15:14:00Z"/>
          <w:trPrChange w:id="933" w:author="Neeshu Bhadauriya" w:date="2021-09-27T21:51:00Z">
            <w:trPr>
              <w:trHeight w:val="370"/>
            </w:trPr>
          </w:trPrChange>
        </w:trPr>
        <w:tc>
          <w:tcPr>
            <w:tcW w:w="706" w:type="dxa"/>
            <w:tcPrChange w:id="934" w:author="Neeshu Bhadauriya" w:date="2021-09-27T21:51:00Z">
              <w:tcPr>
                <w:tcW w:w="706" w:type="dxa"/>
              </w:tcPr>
            </w:tcPrChange>
          </w:tcPr>
          <w:p w14:paraId="6C7389D8" w14:textId="77777777" w:rsidR="000A1809" w:rsidRPr="00DA79BC" w:rsidRDefault="000A1809" w:rsidP="000A1809">
            <w:pPr>
              <w:pStyle w:val="BodyText"/>
              <w:jc w:val="center"/>
              <w:rPr>
                <w:ins w:id="935" w:author="Neeshu Bhadauriya" w:date="2021-09-27T15:14:00Z"/>
                <w:b/>
                <w:color w:val="000000" w:themeColor="text1"/>
              </w:rPr>
            </w:pPr>
          </w:p>
        </w:tc>
        <w:tc>
          <w:tcPr>
            <w:tcW w:w="982" w:type="dxa"/>
            <w:tcPrChange w:id="936" w:author="Neeshu Bhadauriya" w:date="2021-09-27T21:51:00Z">
              <w:tcPr>
                <w:tcW w:w="982" w:type="dxa"/>
              </w:tcPr>
            </w:tcPrChange>
          </w:tcPr>
          <w:p w14:paraId="277C15E3" w14:textId="77777777" w:rsidR="000A1809" w:rsidRPr="00DA79BC" w:rsidRDefault="000A1809" w:rsidP="000A1809">
            <w:pPr>
              <w:pStyle w:val="BodyText"/>
              <w:rPr>
                <w:ins w:id="937" w:author="Neeshu Bhadauriya" w:date="2021-09-27T15:14:00Z"/>
                <w:bCs/>
                <w:color w:val="000000" w:themeColor="text1"/>
              </w:rPr>
            </w:pPr>
          </w:p>
        </w:tc>
        <w:tc>
          <w:tcPr>
            <w:tcW w:w="950" w:type="dxa"/>
            <w:vAlign w:val="center"/>
            <w:tcPrChange w:id="938" w:author="Neeshu Bhadauriya" w:date="2021-09-27T21:51:00Z">
              <w:tcPr>
                <w:tcW w:w="950" w:type="dxa"/>
                <w:vAlign w:val="center"/>
              </w:tcPr>
            </w:tcPrChange>
          </w:tcPr>
          <w:p w14:paraId="5E606707" w14:textId="77777777" w:rsidR="000A1809" w:rsidRDefault="000A1809" w:rsidP="000A1809">
            <w:pPr>
              <w:pStyle w:val="BodyText"/>
              <w:rPr>
                <w:ins w:id="939" w:author="Neeshu Bhadauriya" w:date="2021-09-27T15:14:00Z"/>
                <w:bCs/>
                <w:color w:val="000000" w:themeColor="text1"/>
                <w:lang w:val="en-IN"/>
              </w:rPr>
            </w:pPr>
          </w:p>
        </w:tc>
        <w:tc>
          <w:tcPr>
            <w:tcW w:w="1048" w:type="dxa"/>
            <w:tcPrChange w:id="940" w:author="Neeshu Bhadauriya" w:date="2021-09-27T21:51:00Z">
              <w:tcPr>
                <w:tcW w:w="1048" w:type="dxa"/>
              </w:tcPr>
            </w:tcPrChange>
          </w:tcPr>
          <w:p w14:paraId="335D4EE9" w14:textId="77777777" w:rsidR="000A1809" w:rsidRDefault="000A1809" w:rsidP="000A1809">
            <w:pPr>
              <w:pStyle w:val="BodyText"/>
              <w:rPr>
                <w:ins w:id="941" w:author="Neeshu Bhadauriya" w:date="2021-09-27T15:14:00Z"/>
                <w:bCs/>
                <w:color w:val="000000" w:themeColor="text1"/>
                <w:lang w:val="en-IN"/>
              </w:rPr>
            </w:pPr>
            <w:ins w:id="942" w:author="Neeshu Bhadauriya" w:date="2021-09-27T15:14:00Z">
              <w:r>
                <w:rPr>
                  <w:bCs/>
                  <w:color w:val="000000" w:themeColor="text1"/>
                  <w:lang w:val="en-IN"/>
                </w:rPr>
                <w:t>3.2.5.2.</w:t>
              </w:r>
            </w:ins>
          </w:p>
        </w:tc>
        <w:tc>
          <w:tcPr>
            <w:tcW w:w="4916" w:type="dxa"/>
            <w:tcPrChange w:id="943" w:author="Neeshu Bhadauriya" w:date="2021-09-27T21:51:00Z">
              <w:tcPr>
                <w:tcW w:w="4916" w:type="dxa"/>
              </w:tcPr>
            </w:tcPrChange>
          </w:tcPr>
          <w:p w14:paraId="1DA9128B" w14:textId="77777777" w:rsidR="000A1809" w:rsidRDefault="000A1809" w:rsidP="000A1809">
            <w:pPr>
              <w:pStyle w:val="BodyText"/>
              <w:rPr>
                <w:ins w:id="944" w:author="Neeshu Bhadauriya" w:date="2021-09-27T15:14:00Z"/>
                <w:bCs/>
                <w:color w:val="000000" w:themeColor="text1"/>
                <w:lang w:val="en-IN"/>
              </w:rPr>
            </w:pPr>
            <w:ins w:id="945" w:author="Neeshu Bhadauriya" w:date="2021-09-27T15:14:00Z">
              <w:r>
                <w:rPr>
                  <w:bCs/>
                  <w:color w:val="000000" w:themeColor="text1"/>
                  <w:lang w:val="en-IN"/>
                </w:rPr>
                <w:t>Operating Efficiency</w:t>
              </w:r>
            </w:ins>
          </w:p>
        </w:tc>
        <w:tc>
          <w:tcPr>
            <w:tcW w:w="985" w:type="dxa"/>
            <w:tcPrChange w:id="946" w:author="Neeshu Bhadauriya" w:date="2021-09-27T21:51:00Z">
              <w:tcPr>
                <w:tcW w:w="985" w:type="dxa"/>
              </w:tcPr>
            </w:tcPrChange>
          </w:tcPr>
          <w:p w14:paraId="7A39266D" w14:textId="4EA33D8B" w:rsidR="000A1809" w:rsidRPr="00DA79BC" w:rsidRDefault="003A6D10" w:rsidP="000A1809">
            <w:pPr>
              <w:pStyle w:val="BodyText"/>
              <w:jc w:val="center"/>
              <w:rPr>
                <w:ins w:id="947" w:author="Neeshu Bhadauriya" w:date="2021-09-27T15:14:00Z"/>
                <w:bCs/>
                <w:color w:val="000000" w:themeColor="text1"/>
              </w:rPr>
            </w:pPr>
            <w:ins w:id="948" w:author="Neeshu Bhadauriya" w:date="2021-09-27T22:39:00Z">
              <w:r>
                <w:rPr>
                  <w:bCs/>
                  <w:color w:val="000000" w:themeColor="text1"/>
                </w:rPr>
                <w:t>66</w:t>
              </w:r>
            </w:ins>
          </w:p>
        </w:tc>
      </w:tr>
      <w:tr w:rsidR="00984BAB" w:rsidRPr="00DA79BC" w14:paraId="067CA5C9" w14:textId="77777777" w:rsidTr="00D32107">
        <w:trPr>
          <w:trHeight w:val="370"/>
          <w:ins w:id="949" w:author="Neeshu Bhadauriya" w:date="2021-09-27T15:14:00Z"/>
          <w:trPrChange w:id="950" w:author="Neeshu Bhadauriya" w:date="2021-09-27T21:51:00Z">
            <w:trPr>
              <w:trHeight w:val="370"/>
            </w:trPr>
          </w:trPrChange>
        </w:trPr>
        <w:tc>
          <w:tcPr>
            <w:tcW w:w="706" w:type="dxa"/>
            <w:tcPrChange w:id="951" w:author="Neeshu Bhadauriya" w:date="2021-09-27T21:51:00Z">
              <w:tcPr>
                <w:tcW w:w="706" w:type="dxa"/>
              </w:tcPr>
            </w:tcPrChange>
          </w:tcPr>
          <w:p w14:paraId="4DC66A9A" w14:textId="77777777" w:rsidR="000A1809" w:rsidRPr="00DA79BC" w:rsidRDefault="000A1809" w:rsidP="000A1809">
            <w:pPr>
              <w:pStyle w:val="BodyText"/>
              <w:jc w:val="center"/>
              <w:rPr>
                <w:ins w:id="952" w:author="Neeshu Bhadauriya" w:date="2021-09-27T15:14:00Z"/>
                <w:b/>
                <w:color w:val="000000" w:themeColor="text1"/>
              </w:rPr>
            </w:pPr>
          </w:p>
        </w:tc>
        <w:tc>
          <w:tcPr>
            <w:tcW w:w="982" w:type="dxa"/>
            <w:tcPrChange w:id="953" w:author="Neeshu Bhadauriya" w:date="2021-09-27T21:51:00Z">
              <w:tcPr>
                <w:tcW w:w="982" w:type="dxa"/>
              </w:tcPr>
            </w:tcPrChange>
          </w:tcPr>
          <w:p w14:paraId="4FF484C3" w14:textId="77777777" w:rsidR="000A1809" w:rsidRPr="00DA79BC" w:rsidRDefault="000A1809" w:rsidP="000A1809">
            <w:pPr>
              <w:pStyle w:val="BodyText"/>
              <w:rPr>
                <w:ins w:id="954" w:author="Neeshu Bhadauriya" w:date="2021-09-27T15:14:00Z"/>
                <w:bCs/>
                <w:color w:val="000000" w:themeColor="text1"/>
              </w:rPr>
            </w:pPr>
          </w:p>
        </w:tc>
        <w:tc>
          <w:tcPr>
            <w:tcW w:w="950" w:type="dxa"/>
            <w:vAlign w:val="center"/>
            <w:tcPrChange w:id="955" w:author="Neeshu Bhadauriya" w:date="2021-09-27T21:51:00Z">
              <w:tcPr>
                <w:tcW w:w="950" w:type="dxa"/>
                <w:vAlign w:val="center"/>
              </w:tcPr>
            </w:tcPrChange>
          </w:tcPr>
          <w:p w14:paraId="72961F7A" w14:textId="77777777" w:rsidR="000A1809" w:rsidRDefault="000A1809" w:rsidP="000A1809">
            <w:pPr>
              <w:pStyle w:val="BodyText"/>
              <w:rPr>
                <w:ins w:id="956" w:author="Neeshu Bhadauriya" w:date="2021-09-27T15:14:00Z"/>
                <w:bCs/>
                <w:color w:val="000000" w:themeColor="text1"/>
                <w:lang w:val="en-IN"/>
              </w:rPr>
            </w:pPr>
          </w:p>
        </w:tc>
        <w:tc>
          <w:tcPr>
            <w:tcW w:w="1048" w:type="dxa"/>
            <w:tcPrChange w:id="957" w:author="Neeshu Bhadauriya" w:date="2021-09-27T21:51:00Z">
              <w:tcPr>
                <w:tcW w:w="1048" w:type="dxa"/>
              </w:tcPr>
            </w:tcPrChange>
          </w:tcPr>
          <w:p w14:paraId="04428814" w14:textId="77777777" w:rsidR="000A1809" w:rsidRDefault="000A1809" w:rsidP="000A1809">
            <w:pPr>
              <w:pStyle w:val="BodyText"/>
              <w:rPr>
                <w:ins w:id="958" w:author="Neeshu Bhadauriya" w:date="2021-09-27T15:14:00Z"/>
                <w:bCs/>
                <w:color w:val="000000" w:themeColor="text1"/>
                <w:lang w:val="en-IN"/>
              </w:rPr>
            </w:pPr>
            <w:ins w:id="959" w:author="Neeshu Bhadauriya" w:date="2021-09-27T15:14:00Z">
              <w:r>
                <w:rPr>
                  <w:bCs/>
                  <w:color w:val="000000" w:themeColor="text1"/>
                  <w:lang w:val="en-IN"/>
                </w:rPr>
                <w:t>3.2.5.3.</w:t>
              </w:r>
            </w:ins>
          </w:p>
        </w:tc>
        <w:tc>
          <w:tcPr>
            <w:tcW w:w="4916" w:type="dxa"/>
            <w:tcPrChange w:id="960" w:author="Neeshu Bhadauriya" w:date="2021-09-27T21:51:00Z">
              <w:tcPr>
                <w:tcW w:w="4916" w:type="dxa"/>
              </w:tcPr>
            </w:tcPrChange>
          </w:tcPr>
          <w:p w14:paraId="076B2B61" w14:textId="77777777" w:rsidR="000A1809" w:rsidRDefault="000A1809" w:rsidP="000A1809">
            <w:pPr>
              <w:pStyle w:val="BodyText"/>
              <w:rPr>
                <w:ins w:id="961" w:author="Neeshu Bhadauriya" w:date="2021-09-27T15:14:00Z"/>
                <w:bCs/>
                <w:color w:val="000000" w:themeColor="text1"/>
                <w:lang w:val="en-IN"/>
              </w:rPr>
            </w:pPr>
            <w:ins w:id="962" w:author="Neeshu Bhadauriya" w:date="2021-09-27T15:14:00Z">
              <w:r>
                <w:rPr>
                  <w:bCs/>
                  <w:color w:val="000000" w:themeColor="text1"/>
                  <w:lang w:val="en-IN"/>
                </w:rPr>
                <w:t>Demand By Application</w:t>
              </w:r>
            </w:ins>
          </w:p>
        </w:tc>
        <w:tc>
          <w:tcPr>
            <w:tcW w:w="985" w:type="dxa"/>
            <w:tcPrChange w:id="963" w:author="Neeshu Bhadauriya" w:date="2021-09-27T21:51:00Z">
              <w:tcPr>
                <w:tcW w:w="985" w:type="dxa"/>
              </w:tcPr>
            </w:tcPrChange>
          </w:tcPr>
          <w:p w14:paraId="356BDFFC" w14:textId="3C85E298" w:rsidR="000A1809" w:rsidRPr="00DA79BC" w:rsidRDefault="003A6D10" w:rsidP="000A1809">
            <w:pPr>
              <w:pStyle w:val="BodyText"/>
              <w:jc w:val="center"/>
              <w:rPr>
                <w:ins w:id="964" w:author="Neeshu Bhadauriya" w:date="2021-09-27T15:14:00Z"/>
                <w:bCs/>
                <w:color w:val="000000" w:themeColor="text1"/>
              </w:rPr>
            </w:pPr>
            <w:ins w:id="965" w:author="Neeshu Bhadauriya" w:date="2021-09-27T22:39:00Z">
              <w:r>
                <w:rPr>
                  <w:bCs/>
                  <w:color w:val="000000" w:themeColor="text1"/>
                </w:rPr>
                <w:t>66</w:t>
              </w:r>
            </w:ins>
          </w:p>
        </w:tc>
      </w:tr>
      <w:tr w:rsidR="00984BAB" w:rsidRPr="00DA79BC" w14:paraId="07343C3C" w14:textId="77777777" w:rsidTr="00D32107">
        <w:trPr>
          <w:trHeight w:val="370"/>
          <w:ins w:id="966" w:author="Neeshu Bhadauriya" w:date="2021-09-27T15:14:00Z"/>
          <w:trPrChange w:id="967" w:author="Neeshu Bhadauriya" w:date="2021-09-27T21:51:00Z">
            <w:trPr>
              <w:trHeight w:val="370"/>
            </w:trPr>
          </w:trPrChange>
        </w:trPr>
        <w:tc>
          <w:tcPr>
            <w:tcW w:w="706" w:type="dxa"/>
            <w:tcPrChange w:id="968" w:author="Neeshu Bhadauriya" w:date="2021-09-27T21:51:00Z">
              <w:tcPr>
                <w:tcW w:w="706" w:type="dxa"/>
              </w:tcPr>
            </w:tcPrChange>
          </w:tcPr>
          <w:p w14:paraId="76F0BE52" w14:textId="77777777" w:rsidR="000A1809" w:rsidRPr="00DA79BC" w:rsidRDefault="000A1809" w:rsidP="000A1809">
            <w:pPr>
              <w:pStyle w:val="BodyText"/>
              <w:jc w:val="center"/>
              <w:rPr>
                <w:ins w:id="969" w:author="Neeshu Bhadauriya" w:date="2021-09-27T15:14:00Z"/>
                <w:b/>
                <w:color w:val="000000" w:themeColor="text1"/>
              </w:rPr>
            </w:pPr>
          </w:p>
        </w:tc>
        <w:tc>
          <w:tcPr>
            <w:tcW w:w="982" w:type="dxa"/>
            <w:tcPrChange w:id="970" w:author="Neeshu Bhadauriya" w:date="2021-09-27T21:51:00Z">
              <w:tcPr>
                <w:tcW w:w="982" w:type="dxa"/>
              </w:tcPr>
            </w:tcPrChange>
          </w:tcPr>
          <w:p w14:paraId="0CC259BC" w14:textId="77777777" w:rsidR="000A1809" w:rsidRPr="00DA79BC" w:rsidRDefault="000A1809" w:rsidP="000A1809">
            <w:pPr>
              <w:pStyle w:val="BodyText"/>
              <w:rPr>
                <w:ins w:id="971" w:author="Neeshu Bhadauriya" w:date="2021-09-27T15:14:00Z"/>
                <w:bCs/>
                <w:color w:val="000000" w:themeColor="text1"/>
              </w:rPr>
            </w:pPr>
          </w:p>
        </w:tc>
        <w:tc>
          <w:tcPr>
            <w:tcW w:w="950" w:type="dxa"/>
            <w:vAlign w:val="center"/>
            <w:tcPrChange w:id="972" w:author="Neeshu Bhadauriya" w:date="2021-09-27T21:51:00Z">
              <w:tcPr>
                <w:tcW w:w="950" w:type="dxa"/>
                <w:vAlign w:val="center"/>
              </w:tcPr>
            </w:tcPrChange>
          </w:tcPr>
          <w:p w14:paraId="16F94436" w14:textId="77777777" w:rsidR="000A1809" w:rsidRDefault="000A1809" w:rsidP="000A1809">
            <w:pPr>
              <w:pStyle w:val="BodyText"/>
              <w:rPr>
                <w:ins w:id="973" w:author="Neeshu Bhadauriya" w:date="2021-09-27T15:14:00Z"/>
                <w:bCs/>
                <w:color w:val="000000" w:themeColor="text1"/>
                <w:lang w:val="en-IN"/>
              </w:rPr>
            </w:pPr>
          </w:p>
        </w:tc>
        <w:tc>
          <w:tcPr>
            <w:tcW w:w="1048" w:type="dxa"/>
            <w:tcPrChange w:id="974" w:author="Neeshu Bhadauriya" w:date="2021-09-27T21:51:00Z">
              <w:tcPr>
                <w:tcW w:w="1048" w:type="dxa"/>
              </w:tcPr>
            </w:tcPrChange>
          </w:tcPr>
          <w:p w14:paraId="73BA86F5" w14:textId="77777777" w:rsidR="000A1809" w:rsidRDefault="000A1809" w:rsidP="000A1809">
            <w:pPr>
              <w:pStyle w:val="BodyText"/>
              <w:rPr>
                <w:ins w:id="975" w:author="Neeshu Bhadauriya" w:date="2021-09-27T15:14:00Z"/>
                <w:bCs/>
                <w:color w:val="000000" w:themeColor="text1"/>
                <w:lang w:val="en-IN"/>
              </w:rPr>
            </w:pPr>
            <w:ins w:id="976" w:author="Neeshu Bhadauriya" w:date="2021-09-27T15:14:00Z">
              <w:r>
                <w:rPr>
                  <w:bCs/>
                  <w:color w:val="000000" w:themeColor="text1"/>
                  <w:lang w:val="en-IN"/>
                </w:rPr>
                <w:t>3.2.5.4.</w:t>
              </w:r>
            </w:ins>
          </w:p>
        </w:tc>
        <w:tc>
          <w:tcPr>
            <w:tcW w:w="4916" w:type="dxa"/>
            <w:tcPrChange w:id="977" w:author="Neeshu Bhadauriya" w:date="2021-09-27T21:51:00Z">
              <w:tcPr>
                <w:tcW w:w="4916" w:type="dxa"/>
              </w:tcPr>
            </w:tcPrChange>
          </w:tcPr>
          <w:p w14:paraId="55D85FCF" w14:textId="77777777" w:rsidR="000A1809" w:rsidRDefault="000A1809" w:rsidP="000A1809">
            <w:pPr>
              <w:pStyle w:val="BodyText"/>
              <w:rPr>
                <w:ins w:id="978" w:author="Neeshu Bhadauriya" w:date="2021-09-27T15:14:00Z"/>
                <w:bCs/>
                <w:color w:val="000000" w:themeColor="text1"/>
                <w:lang w:val="en-IN"/>
              </w:rPr>
            </w:pPr>
            <w:ins w:id="979" w:author="Neeshu Bhadauriya" w:date="2021-09-27T15:14:00Z">
              <w:r>
                <w:rPr>
                  <w:bCs/>
                  <w:color w:val="000000" w:themeColor="text1"/>
                  <w:lang w:val="en-IN"/>
                </w:rPr>
                <w:t>Demand By Type</w:t>
              </w:r>
            </w:ins>
          </w:p>
        </w:tc>
        <w:tc>
          <w:tcPr>
            <w:tcW w:w="985" w:type="dxa"/>
            <w:tcPrChange w:id="980" w:author="Neeshu Bhadauriya" w:date="2021-09-27T21:51:00Z">
              <w:tcPr>
                <w:tcW w:w="985" w:type="dxa"/>
              </w:tcPr>
            </w:tcPrChange>
          </w:tcPr>
          <w:p w14:paraId="68E07D4F" w14:textId="2DAE42DB" w:rsidR="000A1809" w:rsidRPr="00DA79BC" w:rsidRDefault="003A6D10" w:rsidP="000A1809">
            <w:pPr>
              <w:pStyle w:val="BodyText"/>
              <w:jc w:val="center"/>
              <w:rPr>
                <w:ins w:id="981" w:author="Neeshu Bhadauriya" w:date="2021-09-27T15:14:00Z"/>
                <w:bCs/>
                <w:color w:val="000000" w:themeColor="text1"/>
              </w:rPr>
            </w:pPr>
            <w:ins w:id="982" w:author="Neeshu Bhadauriya" w:date="2021-09-27T22:39:00Z">
              <w:r>
                <w:rPr>
                  <w:bCs/>
                  <w:color w:val="000000" w:themeColor="text1"/>
                </w:rPr>
                <w:t>67</w:t>
              </w:r>
            </w:ins>
          </w:p>
        </w:tc>
      </w:tr>
      <w:tr w:rsidR="00984BAB" w:rsidRPr="00DA79BC" w14:paraId="25719B20" w14:textId="77777777" w:rsidTr="00D32107">
        <w:trPr>
          <w:trHeight w:val="370"/>
          <w:ins w:id="983" w:author="Neeshu Bhadauriya" w:date="2021-09-27T15:14:00Z"/>
          <w:trPrChange w:id="984" w:author="Neeshu Bhadauriya" w:date="2021-09-27T21:51:00Z">
            <w:trPr>
              <w:trHeight w:val="370"/>
            </w:trPr>
          </w:trPrChange>
        </w:trPr>
        <w:tc>
          <w:tcPr>
            <w:tcW w:w="706" w:type="dxa"/>
            <w:tcPrChange w:id="985" w:author="Neeshu Bhadauriya" w:date="2021-09-27T21:51:00Z">
              <w:tcPr>
                <w:tcW w:w="706" w:type="dxa"/>
              </w:tcPr>
            </w:tcPrChange>
          </w:tcPr>
          <w:p w14:paraId="79F778EC" w14:textId="77777777" w:rsidR="000A1809" w:rsidRPr="00DA79BC" w:rsidRDefault="000A1809" w:rsidP="000A1809">
            <w:pPr>
              <w:pStyle w:val="BodyText"/>
              <w:jc w:val="center"/>
              <w:rPr>
                <w:ins w:id="986" w:author="Neeshu Bhadauriya" w:date="2021-09-27T15:14:00Z"/>
                <w:b/>
                <w:color w:val="000000" w:themeColor="text1"/>
              </w:rPr>
            </w:pPr>
          </w:p>
        </w:tc>
        <w:tc>
          <w:tcPr>
            <w:tcW w:w="982" w:type="dxa"/>
            <w:tcPrChange w:id="987" w:author="Neeshu Bhadauriya" w:date="2021-09-27T21:51:00Z">
              <w:tcPr>
                <w:tcW w:w="982" w:type="dxa"/>
              </w:tcPr>
            </w:tcPrChange>
          </w:tcPr>
          <w:p w14:paraId="25E6FF9B" w14:textId="77777777" w:rsidR="000A1809" w:rsidRPr="00DA79BC" w:rsidRDefault="000A1809" w:rsidP="000A1809">
            <w:pPr>
              <w:pStyle w:val="BodyText"/>
              <w:rPr>
                <w:ins w:id="988" w:author="Neeshu Bhadauriya" w:date="2021-09-27T15:14:00Z"/>
                <w:bCs/>
                <w:color w:val="000000" w:themeColor="text1"/>
              </w:rPr>
            </w:pPr>
          </w:p>
        </w:tc>
        <w:tc>
          <w:tcPr>
            <w:tcW w:w="950" w:type="dxa"/>
            <w:vAlign w:val="center"/>
            <w:tcPrChange w:id="989" w:author="Neeshu Bhadauriya" w:date="2021-09-27T21:51:00Z">
              <w:tcPr>
                <w:tcW w:w="950" w:type="dxa"/>
                <w:vAlign w:val="center"/>
              </w:tcPr>
            </w:tcPrChange>
          </w:tcPr>
          <w:p w14:paraId="29E8992E" w14:textId="77777777" w:rsidR="000A1809" w:rsidRDefault="000A1809" w:rsidP="000A1809">
            <w:pPr>
              <w:pStyle w:val="BodyText"/>
              <w:rPr>
                <w:ins w:id="990" w:author="Neeshu Bhadauriya" w:date="2021-09-27T15:14:00Z"/>
                <w:bCs/>
                <w:color w:val="000000" w:themeColor="text1"/>
                <w:lang w:val="en-IN"/>
              </w:rPr>
            </w:pPr>
          </w:p>
        </w:tc>
        <w:tc>
          <w:tcPr>
            <w:tcW w:w="1048" w:type="dxa"/>
            <w:tcPrChange w:id="991" w:author="Neeshu Bhadauriya" w:date="2021-09-27T21:51:00Z">
              <w:tcPr>
                <w:tcW w:w="1048" w:type="dxa"/>
              </w:tcPr>
            </w:tcPrChange>
          </w:tcPr>
          <w:p w14:paraId="5B493235" w14:textId="77777777" w:rsidR="000A1809" w:rsidRDefault="000A1809" w:rsidP="000A1809">
            <w:pPr>
              <w:pStyle w:val="BodyText"/>
              <w:rPr>
                <w:ins w:id="992" w:author="Neeshu Bhadauriya" w:date="2021-09-27T15:14:00Z"/>
                <w:bCs/>
                <w:color w:val="000000" w:themeColor="text1"/>
                <w:lang w:val="en-IN"/>
              </w:rPr>
            </w:pPr>
            <w:ins w:id="993" w:author="Neeshu Bhadauriya" w:date="2021-09-27T15:14:00Z">
              <w:r>
                <w:rPr>
                  <w:bCs/>
                  <w:color w:val="000000" w:themeColor="text1"/>
                  <w:lang w:val="en-IN"/>
                </w:rPr>
                <w:t>3.2.5.5.</w:t>
              </w:r>
            </w:ins>
          </w:p>
        </w:tc>
        <w:tc>
          <w:tcPr>
            <w:tcW w:w="4916" w:type="dxa"/>
            <w:tcPrChange w:id="994" w:author="Neeshu Bhadauriya" w:date="2021-09-27T21:51:00Z">
              <w:tcPr>
                <w:tcW w:w="4916" w:type="dxa"/>
              </w:tcPr>
            </w:tcPrChange>
          </w:tcPr>
          <w:p w14:paraId="2217F372" w14:textId="77777777" w:rsidR="000A1809" w:rsidRDefault="000A1809" w:rsidP="000A1809">
            <w:pPr>
              <w:pStyle w:val="BodyText"/>
              <w:rPr>
                <w:ins w:id="995" w:author="Neeshu Bhadauriya" w:date="2021-09-27T15:14:00Z"/>
                <w:bCs/>
                <w:color w:val="000000" w:themeColor="text1"/>
                <w:lang w:val="en-IN"/>
              </w:rPr>
            </w:pPr>
            <w:ins w:id="996" w:author="Neeshu Bhadauriya" w:date="2021-09-27T15:14:00Z">
              <w:r>
                <w:rPr>
                  <w:bCs/>
                  <w:color w:val="000000" w:themeColor="text1"/>
                  <w:lang w:val="en-IN"/>
                </w:rPr>
                <w:t>Demand By Sales Channel</w:t>
              </w:r>
            </w:ins>
          </w:p>
        </w:tc>
        <w:tc>
          <w:tcPr>
            <w:tcW w:w="985" w:type="dxa"/>
            <w:tcPrChange w:id="997" w:author="Neeshu Bhadauriya" w:date="2021-09-27T21:51:00Z">
              <w:tcPr>
                <w:tcW w:w="985" w:type="dxa"/>
              </w:tcPr>
            </w:tcPrChange>
          </w:tcPr>
          <w:p w14:paraId="0BE32E3D" w14:textId="053C44BF" w:rsidR="000A1809" w:rsidRPr="00DA79BC" w:rsidRDefault="003A6D10" w:rsidP="000A1809">
            <w:pPr>
              <w:pStyle w:val="BodyText"/>
              <w:jc w:val="center"/>
              <w:rPr>
                <w:ins w:id="998" w:author="Neeshu Bhadauriya" w:date="2021-09-27T15:14:00Z"/>
                <w:bCs/>
                <w:color w:val="000000" w:themeColor="text1"/>
              </w:rPr>
            </w:pPr>
            <w:ins w:id="999" w:author="Neeshu Bhadauriya" w:date="2021-09-27T22:39:00Z">
              <w:r>
                <w:rPr>
                  <w:bCs/>
                  <w:color w:val="000000" w:themeColor="text1"/>
                </w:rPr>
                <w:t>67</w:t>
              </w:r>
            </w:ins>
          </w:p>
        </w:tc>
      </w:tr>
      <w:tr w:rsidR="00984BAB" w:rsidRPr="00DA79BC" w14:paraId="4A9FC9B7" w14:textId="77777777" w:rsidTr="00D32107">
        <w:trPr>
          <w:trHeight w:val="370"/>
          <w:ins w:id="1000" w:author="Neeshu Bhadauriya" w:date="2021-09-27T16:15:00Z"/>
          <w:trPrChange w:id="1001" w:author="Neeshu Bhadauriya" w:date="2021-09-27T21:51:00Z">
            <w:trPr>
              <w:trHeight w:val="370"/>
            </w:trPr>
          </w:trPrChange>
        </w:trPr>
        <w:tc>
          <w:tcPr>
            <w:tcW w:w="706" w:type="dxa"/>
            <w:tcPrChange w:id="1002" w:author="Neeshu Bhadauriya" w:date="2021-09-27T21:51:00Z">
              <w:tcPr>
                <w:tcW w:w="706" w:type="dxa"/>
              </w:tcPr>
            </w:tcPrChange>
          </w:tcPr>
          <w:p w14:paraId="522E2E8E" w14:textId="77777777" w:rsidR="002B4E98" w:rsidRPr="00DA79BC" w:rsidRDefault="002B4E98" w:rsidP="002B4E98">
            <w:pPr>
              <w:pStyle w:val="BodyText"/>
              <w:jc w:val="center"/>
              <w:rPr>
                <w:ins w:id="1003" w:author="Neeshu Bhadauriya" w:date="2021-09-27T16:15:00Z"/>
                <w:b/>
                <w:color w:val="000000" w:themeColor="text1"/>
              </w:rPr>
            </w:pPr>
          </w:p>
        </w:tc>
        <w:tc>
          <w:tcPr>
            <w:tcW w:w="982" w:type="dxa"/>
            <w:tcPrChange w:id="1004" w:author="Neeshu Bhadauriya" w:date="2021-09-27T21:51:00Z">
              <w:tcPr>
                <w:tcW w:w="982" w:type="dxa"/>
              </w:tcPr>
            </w:tcPrChange>
          </w:tcPr>
          <w:p w14:paraId="50BCCD16" w14:textId="77777777" w:rsidR="002B4E98" w:rsidRPr="00DA79BC" w:rsidRDefault="002B4E98" w:rsidP="002B4E98">
            <w:pPr>
              <w:pStyle w:val="BodyText"/>
              <w:rPr>
                <w:ins w:id="1005" w:author="Neeshu Bhadauriya" w:date="2021-09-27T16:15:00Z"/>
                <w:bCs/>
                <w:color w:val="000000" w:themeColor="text1"/>
              </w:rPr>
            </w:pPr>
          </w:p>
        </w:tc>
        <w:tc>
          <w:tcPr>
            <w:tcW w:w="950" w:type="dxa"/>
            <w:vAlign w:val="center"/>
            <w:tcPrChange w:id="1006" w:author="Neeshu Bhadauriya" w:date="2021-09-27T21:51:00Z">
              <w:tcPr>
                <w:tcW w:w="950" w:type="dxa"/>
                <w:vAlign w:val="center"/>
              </w:tcPr>
            </w:tcPrChange>
          </w:tcPr>
          <w:p w14:paraId="7614941D" w14:textId="77777777" w:rsidR="002B4E98" w:rsidRDefault="002B4E98" w:rsidP="002B4E98">
            <w:pPr>
              <w:pStyle w:val="BodyText"/>
              <w:rPr>
                <w:ins w:id="1007" w:author="Neeshu Bhadauriya" w:date="2021-09-27T16:15:00Z"/>
                <w:bCs/>
                <w:color w:val="000000" w:themeColor="text1"/>
                <w:lang w:val="en-IN"/>
              </w:rPr>
            </w:pPr>
          </w:p>
        </w:tc>
        <w:tc>
          <w:tcPr>
            <w:tcW w:w="1048" w:type="dxa"/>
            <w:tcPrChange w:id="1008" w:author="Neeshu Bhadauriya" w:date="2021-09-27T21:51:00Z">
              <w:tcPr>
                <w:tcW w:w="1048" w:type="dxa"/>
              </w:tcPr>
            </w:tcPrChange>
          </w:tcPr>
          <w:p w14:paraId="0E83158C" w14:textId="37279EAA" w:rsidR="002B4E98" w:rsidRDefault="002B4E98" w:rsidP="002B4E98">
            <w:pPr>
              <w:pStyle w:val="BodyText"/>
              <w:rPr>
                <w:ins w:id="1009" w:author="Neeshu Bhadauriya" w:date="2021-09-27T16:15:00Z"/>
                <w:bCs/>
                <w:color w:val="000000" w:themeColor="text1"/>
                <w:lang w:val="en-IN"/>
              </w:rPr>
            </w:pPr>
            <w:ins w:id="1010" w:author="Neeshu Bhadauriya" w:date="2021-09-27T16:15:00Z">
              <w:r>
                <w:rPr>
                  <w:bCs/>
                  <w:color w:val="000000" w:themeColor="text1"/>
                  <w:lang w:val="en-IN"/>
                </w:rPr>
                <w:t>3.2.5.</w:t>
              </w:r>
            </w:ins>
            <w:ins w:id="1011" w:author="Neeshu Bhadauriya" w:date="2021-09-27T16:16:00Z">
              <w:r>
                <w:rPr>
                  <w:bCs/>
                  <w:color w:val="000000" w:themeColor="text1"/>
                  <w:lang w:val="en-IN"/>
                </w:rPr>
                <w:t>6</w:t>
              </w:r>
            </w:ins>
            <w:ins w:id="1012" w:author="Neeshu Bhadauriya" w:date="2021-09-27T16:15:00Z">
              <w:r>
                <w:rPr>
                  <w:bCs/>
                  <w:color w:val="000000" w:themeColor="text1"/>
                  <w:lang w:val="en-IN"/>
                </w:rPr>
                <w:t>.</w:t>
              </w:r>
            </w:ins>
          </w:p>
        </w:tc>
        <w:tc>
          <w:tcPr>
            <w:tcW w:w="4916" w:type="dxa"/>
            <w:tcPrChange w:id="1013" w:author="Neeshu Bhadauriya" w:date="2021-09-27T21:51:00Z">
              <w:tcPr>
                <w:tcW w:w="4916" w:type="dxa"/>
              </w:tcPr>
            </w:tcPrChange>
          </w:tcPr>
          <w:p w14:paraId="55DE5CD2" w14:textId="03BB0908" w:rsidR="002B4E98" w:rsidRDefault="002B4E98" w:rsidP="002B4E98">
            <w:pPr>
              <w:pStyle w:val="BodyText"/>
              <w:rPr>
                <w:ins w:id="1014" w:author="Neeshu Bhadauriya" w:date="2021-09-27T16:15:00Z"/>
                <w:bCs/>
                <w:color w:val="000000" w:themeColor="text1"/>
                <w:lang w:val="en-IN"/>
              </w:rPr>
            </w:pPr>
            <w:ins w:id="1015" w:author="Neeshu Bhadauriya" w:date="2021-09-27T16:15:00Z">
              <w:r>
                <w:rPr>
                  <w:bCs/>
                  <w:color w:val="000000" w:themeColor="text1"/>
                  <w:lang w:val="en-IN"/>
                </w:rPr>
                <w:t>Demand By Grade</w:t>
              </w:r>
            </w:ins>
          </w:p>
        </w:tc>
        <w:tc>
          <w:tcPr>
            <w:tcW w:w="985" w:type="dxa"/>
            <w:tcPrChange w:id="1016" w:author="Neeshu Bhadauriya" w:date="2021-09-27T21:51:00Z">
              <w:tcPr>
                <w:tcW w:w="985" w:type="dxa"/>
              </w:tcPr>
            </w:tcPrChange>
          </w:tcPr>
          <w:p w14:paraId="4E9BD0A3" w14:textId="72F6118A" w:rsidR="002B4E98" w:rsidRPr="00DA79BC" w:rsidRDefault="003A6D10" w:rsidP="002B4E98">
            <w:pPr>
              <w:pStyle w:val="BodyText"/>
              <w:jc w:val="center"/>
              <w:rPr>
                <w:ins w:id="1017" w:author="Neeshu Bhadauriya" w:date="2021-09-27T16:15:00Z"/>
                <w:bCs/>
                <w:color w:val="000000" w:themeColor="text1"/>
              </w:rPr>
            </w:pPr>
            <w:ins w:id="1018" w:author="Neeshu Bhadauriya" w:date="2021-09-27T22:39:00Z">
              <w:r>
                <w:rPr>
                  <w:bCs/>
                  <w:color w:val="000000" w:themeColor="text1"/>
                </w:rPr>
                <w:t>68</w:t>
              </w:r>
            </w:ins>
          </w:p>
        </w:tc>
      </w:tr>
      <w:tr w:rsidR="00984BAB" w:rsidRPr="00DA79BC" w14:paraId="2301A28B" w14:textId="77777777" w:rsidTr="00D32107">
        <w:trPr>
          <w:trHeight w:val="370"/>
          <w:ins w:id="1019" w:author="Neeshu Bhadauriya" w:date="2021-09-27T16:17:00Z"/>
          <w:trPrChange w:id="1020" w:author="Neeshu Bhadauriya" w:date="2021-09-27T21:51:00Z">
            <w:trPr>
              <w:trHeight w:val="370"/>
            </w:trPr>
          </w:trPrChange>
        </w:trPr>
        <w:tc>
          <w:tcPr>
            <w:tcW w:w="706" w:type="dxa"/>
            <w:tcPrChange w:id="1021" w:author="Neeshu Bhadauriya" w:date="2021-09-27T21:51:00Z">
              <w:tcPr>
                <w:tcW w:w="706" w:type="dxa"/>
              </w:tcPr>
            </w:tcPrChange>
          </w:tcPr>
          <w:p w14:paraId="501E0D2A" w14:textId="77777777" w:rsidR="00984BAB" w:rsidRPr="00DA79BC" w:rsidRDefault="00984BAB" w:rsidP="00984BAB">
            <w:pPr>
              <w:pStyle w:val="BodyText"/>
              <w:jc w:val="center"/>
              <w:rPr>
                <w:ins w:id="1022" w:author="Neeshu Bhadauriya" w:date="2021-09-27T16:17:00Z"/>
                <w:b/>
                <w:color w:val="000000" w:themeColor="text1"/>
              </w:rPr>
            </w:pPr>
          </w:p>
        </w:tc>
        <w:tc>
          <w:tcPr>
            <w:tcW w:w="982" w:type="dxa"/>
            <w:tcPrChange w:id="1023" w:author="Neeshu Bhadauriya" w:date="2021-09-27T21:51:00Z">
              <w:tcPr>
                <w:tcW w:w="982" w:type="dxa"/>
              </w:tcPr>
            </w:tcPrChange>
          </w:tcPr>
          <w:p w14:paraId="2BEBDF72" w14:textId="77777777" w:rsidR="00984BAB" w:rsidRPr="00DA79BC" w:rsidRDefault="00984BAB" w:rsidP="00984BAB">
            <w:pPr>
              <w:pStyle w:val="BodyText"/>
              <w:rPr>
                <w:ins w:id="1024" w:author="Neeshu Bhadauriya" w:date="2021-09-27T16:17:00Z"/>
                <w:bCs/>
                <w:color w:val="000000" w:themeColor="text1"/>
              </w:rPr>
            </w:pPr>
          </w:p>
        </w:tc>
        <w:tc>
          <w:tcPr>
            <w:tcW w:w="950" w:type="dxa"/>
            <w:vAlign w:val="center"/>
            <w:tcPrChange w:id="1025" w:author="Neeshu Bhadauriya" w:date="2021-09-27T21:51:00Z">
              <w:tcPr>
                <w:tcW w:w="950" w:type="dxa"/>
                <w:vAlign w:val="center"/>
              </w:tcPr>
            </w:tcPrChange>
          </w:tcPr>
          <w:p w14:paraId="12E7F46E" w14:textId="77777777" w:rsidR="00984BAB" w:rsidRDefault="00984BAB" w:rsidP="00984BAB">
            <w:pPr>
              <w:pStyle w:val="BodyText"/>
              <w:rPr>
                <w:ins w:id="1026" w:author="Neeshu Bhadauriya" w:date="2021-09-27T16:17:00Z"/>
                <w:bCs/>
                <w:color w:val="000000" w:themeColor="text1"/>
                <w:lang w:val="en-IN"/>
              </w:rPr>
            </w:pPr>
          </w:p>
        </w:tc>
        <w:tc>
          <w:tcPr>
            <w:tcW w:w="1048" w:type="dxa"/>
            <w:tcPrChange w:id="1027" w:author="Neeshu Bhadauriya" w:date="2021-09-27T21:51:00Z">
              <w:tcPr>
                <w:tcW w:w="1048" w:type="dxa"/>
              </w:tcPr>
            </w:tcPrChange>
          </w:tcPr>
          <w:p w14:paraId="6798D588" w14:textId="0AC17FF4" w:rsidR="00984BAB" w:rsidRDefault="00984BAB" w:rsidP="00984BAB">
            <w:pPr>
              <w:pStyle w:val="BodyText"/>
              <w:rPr>
                <w:ins w:id="1028" w:author="Neeshu Bhadauriya" w:date="2021-09-27T16:17:00Z"/>
                <w:bCs/>
                <w:color w:val="000000" w:themeColor="text1"/>
                <w:lang w:val="en-IN"/>
              </w:rPr>
            </w:pPr>
            <w:ins w:id="1029" w:author="Neeshu Bhadauriya" w:date="2021-09-27T16:17:00Z">
              <w:r>
                <w:rPr>
                  <w:bCs/>
                  <w:color w:val="000000" w:themeColor="text1"/>
                  <w:lang w:val="en-IN"/>
                </w:rPr>
                <w:t>3.2.5.7.</w:t>
              </w:r>
            </w:ins>
          </w:p>
        </w:tc>
        <w:tc>
          <w:tcPr>
            <w:tcW w:w="4916" w:type="dxa"/>
            <w:tcPrChange w:id="1030" w:author="Neeshu Bhadauriya" w:date="2021-09-27T21:51:00Z">
              <w:tcPr>
                <w:tcW w:w="4916" w:type="dxa"/>
              </w:tcPr>
            </w:tcPrChange>
          </w:tcPr>
          <w:p w14:paraId="6D44BDBC" w14:textId="00B3BA78" w:rsidR="00984BAB" w:rsidRDefault="00984BAB" w:rsidP="00984BAB">
            <w:pPr>
              <w:pStyle w:val="BodyText"/>
              <w:rPr>
                <w:ins w:id="1031" w:author="Neeshu Bhadauriya" w:date="2021-09-27T16:17:00Z"/>
                <w:bCs/>
                <w:color w:val="000000" w:themeColor="text1"/>
                <w:lang w:val="en-IN"/>
              </w:rPr>
            </w:pPr>
            <w:ins w:id="1032" w:author="Neeshu Bhadauriya" w:date="2021-09-27T16:17:00Z">
              <w:r>
                <w:rPr>
                  <w:bCs/>
                  <w:color w:val="000000" w:themeColor="text1"/>
                  <w:lang w:val="en-IN"/>
                </w:rPr>
                <w:t>Sales By Company</w:t>
              </w:r>
            </w:ins>
          </w:p>
        </w:tc>
        <w:tc>
          <w:tcPr>
            <w:tcW w:w="985" w:type="dxa"/>
            <w:tcPrChange w:id="1033" w:author="Neeshu Bhadauriya" w:date="2021-09-27T21:51:00Z">
              <w:tcPr>
                <w:tcW w:w="985" w:type="dxa"/>
              </w:tcPr>
            </w:tcPrChange>
          </w:tcPr>
          <w:p w14:paraId="012FD4C1" w14:textId="1112D934" w:rsidR="00984BAB" w:rsidRPr="00DA79BC" w:rsidRDefault="003A6D10" w:rsidP="00984BAB">
            <w:pPr>
              <w:pStyle w:val="BodyText"/>
              <w:jc w:val="center"/>
              <w:rPr>
                <w:ins w:id="1034" w:author="Neeshu Bhadauriya" w:date="2021-09-27T16:17:00Z"/>
                <w:bCs/>
                <w:color w:val="000000" w:themeColor="text1"/>
              </w:rPr>
            </w:pPr>
            <w:ins w:id="1035" w:author="Neeshu Bhadauriya" w:date="2021-09-27T22:39:00Z">
              <w:r>
                <w:rPr>
                  <w:bCs/>
                  <w:color w:val="000000" w:themeColor="text1"/>
                </w:rPr>
                <w:t>69</w:t>
              </w:r>
            </w:ins>
          </w:p>
        </w:tc>
      </w:tr>
      <w:tr w:rsidR="00984BAB" w:rsidRPr="00DA79BC" w14:paraId="1B4748D7" w14:textId="77777777" w:rsidTr="00D32107">
        <w:trPr>
          <w:trHeight w:val="370"/>
          <w:ins w:id="1036" w:author="Neeshu Bhadauriya" w:date="2021-09-27T15:14:00Z"/>
          <w:trPrChange w:id="1037" w:author="Neeshu Bhadauriya" w:date="2021-09-27T21:51:00Z">
            <w:trPr>
              <w:trHeight w:val="370"/>
            </w:trPr>
          </w:trPrChange>
        </w:trPr>
        <w:tc>
          <w:tcPr>
            <w:tcW w:w="706" w:type="dxa"/>
            <w:tcPrChange w:id="1038" w:author="Neeshu Bhadauriya" w:date="2021-09-27T21:51:00Z">
              <w:tcPr>
                <w:tcW w:w="706" w:type="dxa"/>
              </w:tcPr>
            </w:tcPrChange>
          </w:tcPr>
          <w:p w14:paraId="1258E09C" w14:textId="77777777" w:rsidR="00984BAB" w:rsidRPr="00DA79BC" w:rsidRDefault="00984BAB" w:rsidP="00984BAB">
            <w:pPr>
              <w:pStyle w:val="BodyText"/>
              <w:jc w:val="center"/>
              <w:rPr>
                <w:ins w:id="1039" w:author="Neeshu Bhadauriya" w:date="2021-09-27T15:14:00Z"/>
                <w:b/>
                <w:color w:val="000000" w:themeColor="text1"/>
              </w:rPr>
            </w:pPr>
          </w:p>
        </w:tc>
        <w:tc>
          <w:tcPr>
            <w:tcW w:w="982" w:type="dxa"/>
            <w:tcPrChange w:id="1040" w:author="Neeshu Bhadauriya" w:date="2021-09-27T21:51:00Z">
              <w:tcPr>
                <w:tcW w:w="982" w:type="dxa"/>
              </w:tcPr>
            </w:tcPrChange>
          </w:tcPr>
          <w:p w14:paraId="76AD8D2C" w14:textId="77777777" w:rsidR="00984BAB" w:rsidRPr="00DA79BC" w:rsidRDefault="00984BAB" w:rsidP="00984BAB">
            <w:pPr>
              <w:pStyle w:val="BodyText"/>
              <w:rPr>
                <w:ins w:id="1041" w:author="Neeshu Bhadauriya" w:date="2021-09-27T15:14:00Z"/>
                <w:bCs/>
                <w:color w:val="000000" w:themeColor="text1"/>
              </w:rPr>
            </w:pPr>
          </w:p>
        </w:tc>
        <w:tc>
          <w:tcPr>
            <w:tcW w:w="950" w:type="dxa"/>
            <w:vAlign w:val="center"/>
            <w:tcPrChange w:id="1042" w:author="Neeshu Bhadauriya" w:date="2021-09-27T21:51:00Z">
              <w:tcPr>
                <w:tcW w:w="950" w:type="dxa"/>
                <w:vAlign w:val="center"/>
              </w:tcPr>
            </w:tcPrChange>
          </w:tcPr>
          <w:p w14:paraId="7B0DBC47" w14:textId="77777777" w:rsidR="00984BAB" w:rsidRDefault="00984BAB" w:rsidP="00984BAB">
            <w:pPr>
              <w:pStyle w:val="BodyText"/>
              <w:rPr>
                <w:ins w:id="1043" w:author="Neeshu Bhadauriya" w:date="2021-09-27T15:14:00Z"/>
                <w:bCs/>
                <w:color w:val="000000" w:themeColor="text1"/>
                <w:lang w:val="en-IN"/>
              </w:rPr>
            </w:pPr>
            <w:ins w:id="1044" w:author="Neeshu Bhadauriya" w:date="2021-09-27T15:14:00Z">
              <w:r>
                <w:rPr>
                  <w:bCs/>
                  <w:color w:val="000000" w:themeColor="text1"/>
                  <w:lang w:val="en-IN"/>
                </w:rPr>
                <w:t>3.2.6.</w:t>
              </w:r>
            </w:ins>
          </w:p>
        </w:tc>
        <w:tc>
          <w:tcPr>
            <w:tcW w:w="5964" w:type="dxa"/>
            <w:gridSpan w:val="2"/>
            <w:tcPrChange w:id="1045" w:author="Neeshu Bhadauriya" w:date="2021-09-27T21:51:00Z">
              <w:tcPr>
                <w:tcW w:w="5964" w:type="dxa"/>
                <w:gridSpan w:val="2"/>
              </w:tcPr>
            </w:tcPrChange>
          </w:tcPr>
          <w:p w14:paraId="58FCF431" w14:textId="62B81730" w:rsidR="00984BAB" w:rsidRDefault="00984BAB" w:rsidP="00984BAB">
            <w:pPr>
              <w:pStyle w:val="BodyText"/>
              <w:rPr>
                <w:ins w:id="1046" w:author="Neeshu Bhadauriya" w:date="2021-09-27T15:14:00Z"/>
                <w:bCs/>
                <w:color w:val="000000" w:themeColor="text1"/>
                <w:lang w:val="en-IN"/>
              </w:rPr>
            </w:pPr>
            <w:ins w:id="1047" w:author="Neeshu Bhadauriya" w:date="2021-09-27T15:14:00Z">
              <w:r>
                <w:rPr>
                  <w:bCs/>
                  <w:color w:val="000000" w:themeColor="text1"/>
                  <w:lang w:val="en-IN"/>
                </w:rPr>
                <w:t xml:space="preserve">Middle East &amp; Africa </w:t>
              </w:r>
              <w:del w:id="1048" w:author="Ritu Kamra" w:date="2021-09-27T20:06:00Z">
                <w:r w:rsidRPr="00391905" w:rsidDel="00FA08E1">
                  <w:rPr>
                    <w:bCs/>
                    <w:color w:val="000000" w:themeColor="text1"/>
                    <w:lang w:val="en-IN"/>
                  </w:rPr>
                  <w:delText>Vinyl Ester</w:delText>
                </w:r>
              </w:del>
            </w:ins>
            <w:ins w:id="1049" w:author="Ritu Kamra" w:date="2021-09-27T20:06:00Z">
              <w:r w:rsidR="00FA08E1">
                <w:rPr>
                  <w:bCs/>
                  <w:color w:val="000000" w:themeColor="text1"/>
                  <w:lang w:val="en-IN"/>
                </w:rPr>
                <w:t>Epoxy</w:t>
              </w:r>
            </w:ins>
            <w:ins w:id="1050" w:author="Neeshu Bhadauriya" w:date="2021-09-27T15:14:00Z">
              <w:r w:rsidRPr="00391905">
                <w:rPr>
                  <w:bCs/>
                  <w:color w:val="000000" w:themeColor="text1"/>
                  <w:lang w:val="en-IN"/>
                </w:rPr>
                <w:t xml:space="preserve"> Resin Demand Supply Outlook</w:t>
              </w:r>
            </w:ins>
          </w:p>
        </w:tc>
        <w:tc>
          <w:tcPr>
            <w:tcW w:w="985" w:type="dxa"/>
            <w:tcPrChange w:id="1051" w:author="Neeshu Bhadauriya" w:date="2021-09-27T21:51:00Z">
              <w:tcPr>
                <w:tcW w:w="985" w:type="dxa"/>
              </w:tcPr>
            </w:tcPrChange>
          </w:tcPr>
          <w:p w14:paraId="7B30D423" w14:textId="3408BCEB" w:rsidR="00984BAB" w:rsidRPr="00DA79BC" w:rsidRDefault="003A6D10" w:rsidP="00984BAB">
            <w:pPr>
              <w:pStyle w:val="BodyText"/>
              <w:jc w:val="center"/>
              <w:rPr>
                <w:ins w:id="1052" w:author="Neeshu Bhadauriya" w:date="2021-09-27T15:14:00Z"/>
                <w:bCs/>
                <w:color w:val="000000" w:themeColor="text1"/>
              </w:rPr>
            </w:pPr>
            <w:ins w:id="1053" w:author="Neeshu Bhadauriya" w:date="2021-09-27T22:39:00Z">
              <w:r>
                <w:rPr>
                  <w:bCs/>
                  <w:color w:val="000000" w:themeColor="text1"/>
                </w:rPr>
                <w:t>71</w:t>
              </w:r>
            </w:ins>
          </w:p>
        </w:tc>
      </w:tr>
      <w:tr w:rsidR="00984BAB" w:rsidRPr="00DA79BC" w14:paraId="4CF1ECDD" w14:textId="77777777" w:rsidTr="00D32107">
        <w:trPr>
          <w:trHeight w:val="370"/>
          <w:ins w:id="1054" w:author="Neeshu Bhadauriya" w:date="2021-09-27T15:14:00Z"/>
          <w:trPrChange w:id="1055" w:author="Neeshu Bhadauriya" w:date="2021-09-27T21:51:00Z">
            <w:trPr>
              <w:trHeight w:val="370"/>
            </w:trPr>
          </w:trPrChange>
        </w:trPr>
        <w:tc>
          <w:tcPr>
            <w:tcW w:w="706" w:type="dxa"/>
            <w:tcPrChange w:id="1056" w:author="Neeshu Bhadauriya" w:date="2021-09-27T21:51:00Z">
              <w:tcPr>
                <w:tcW w:w="706" w:type="dxa"/>
              </w:tcPr>
            </w:tcPrChange>
          </w:tcPr>
          <w:p w14:paraId="18C218FB" w14:textId="77777777" w:rsidR="00984BAB" w:rsidRPr="00DA79BC" w:rsidRDefault="00984BAB" w:rsidP="00984BAB">
            <w:pPr>
              <w:pStyle w:val="BodyText"/>
              <w:jc w:val="center"/>
              <w:rPr>
                <w:ins w:id="1057" w:author="Neeshu Bhadauriya" w:date="2021-09-27T15:14:00Z"/>
                <w:b/>
                <w:color w:val="000000" w:themeColor="text1"/>
              </w:rPr>
            </w:pPr>
          </w:p>
        </w:tc>
        <w:tc>
          <w:tcPr>
            <w:tcW w:w="982" w:type="dxa"/>
            <w:tcPrChange w:id="1058" w:author="Neeshu Bhadauriya" w:date="2021-09-27T21:51:00Z">
              <w:tcPr>
                <w:tcW w:w="982" w:type="dxa"/>
              </w:tcPr>
            </w:tcPrChange>
          </w:tcPr>
          <w:p w14:paraId="6945037D" w14:textId="77777777" w:rsidR="00984BAB" w:rsidRPr="00DA79BC" w:rsidRDefault="00984BAB" w:rsidP="00984BAB">
            <w:pPr>
              <w:pStyle w:val="BodyText"/>
              <w:rPr>
                <w:ins w:id="1059" w:author="Neeshu Bhadauriya" w:date="2021-09-27T15:14:00Z"/>
                <w:bCs/>
                <w:color w:val="000000" w:themeColor="text1"/>
              </w:rPr>
            </w:pPr>
          </w:p>
        </w:tc>
        <w:tc>
          <w:tcPr>
            <w:tcW w:w="950" w:type="dxa"/>
            <w:vAlign w:val="center"/>
            <w:tcPrChange w:id="1060" w:author="Neeshu Bhadauriya" w:date="2021-09-27T21:51:00Z">
              <w:tcPr>
                <w:tcW w:w="950" w:type="dxa"/>
                <w:vAlign w:val="center"/>
              </w:tcPr>
            </w:tcPrChange>
          </w:tcPr>
          <w:p w14:paraId="17A3B5FE" w14:textId="77777777" w:rsidR="00984BAB" w:rsidRDefault="00984BAB" w:rsidP="00984BAB">
            <w:pPr>
              <w:pStyle w:val="BodyText"/>
              <w:rPr>
                <w:ins w:id="1061" w:author="Neeshu Bhadauriya" w:date="2021-09-27T15:14:00Z"/>
                <w:bCs/>
                <w:color w:val="000000" w:themeColor="text1"/>
                <w:lang w:val="en-IN"/>
              </w:rPr>
            </w:pPr>
          </w:p>
        </w:tc>
        <w:tc>
          <w:tcPr>
            <w:tcW w:w="1048" w:type="dxa"/>
            <w:tcPrChange w:id="1062" w:author="Neeshu Bhadauriya" w:date="2021-09-27T21:51:00Z">
              <w:tcPr>
                <w:tcW w:w="1048" w:type="dxa"/>
              </w:tcPr>
            </w:tcPrChange>
          </w:tcPr>
          <w:p w14:paraId="7E89941B" w14:textId="77777777" w:rsidR="00984BAB" w:rsidRDefault="00984BAB" w:rsidP="00984BAB">
            <w:pPr>
              <w:pStyle w:val="BodyText"/>
              <w:rPr>
                <w:ins w:id="1063" w:author="Neeshu Bhadauriya" w:date="2021-09-27T15:14:00Z"/>
                <w:bCs/>
                <w:color w:val="000000" w:themeColor="text1"/>
                <w:lang w:val="en-IN"/>
              </w:rPr>
            </w:pPr>
            <w:ins w:id="1064" w:author="Neeshu Bhadauriya" w:date="2021-09-27T15:14:00Z">
              <w:r>
                <w:rPr>
                  <w:bCs/>
                  <w:color w:val="000000" w:themeColor="text1"/>
                  <w:lang w:val="en-IN"/>
                </w:rPr>
                <w:t>3.2.6.1.</w:t>
              </w:r>
            </w:ins>
          </w:p>
        </w:tc>
        <w:tc>
          <w:tcPr>
            <w:tcW w:w="4916" w:type="dxa"/>
            <w:tcPrChange w:id="1065" w:author="Neeshu Bhadauriya" w:date="2021-09-27T21:51:00Z">
              <w:tcPr>
                <w:tcW w:w="4916" w:type="dxa"/>
              </w:tcPr>
            </w:tcPrChange>
          </w:tcPr>
          <w:p w14:paraId="7F03D0E8" w14:textId="77777777" w:rsidR="00984BAB" w:rsidRDefault="00984BAB" w:rsidP="00984BAB">
            <w:pPr>
              <w:pStyle w:val="BodyText"/>
              <w:rPr>
                <w:ins w:id="1066" w:author="Neeshu Bhadauriya" w:date="2021-09-27T15:14:00Z"/>
                <w:bCs/>
                <w:color w:val="000000" w:themeColor="text1"/>
                <w:lang w:val="en-IN"/>
              </w:rPr>
            </w:pPr>
            <w:ins w:id="1067" w:author="Neeshu Bhadauriya" w:date="2021-09-27T15:14:00Z">
              <w:r>
                <w:rPr>
                  <w:bCs/>
                  <w:color w:val="000000" w:themeColor="text1"/>
                  <w:lang w:val="en-IN"/>
                </w:rPr>
                <w:t>Capacity, Production</w:t>
              </w:r>
            </w:ins>
          </w:p>
        </w:tc>
        <w:tc>
          <w:tcPr>
            <w:tcW w:w="985" w:type="dxa"/>
            <w:tcPrChange w:id="1068" w:author="Neeshu Bhadauriya" w:date="2021-09-27T21:51:00Z">
              <w:tcPr>
                <w:tcW w:w="985" w:type="dxa"/>
              </w:tcPr>
            </w:tcPrChange>
          </w:tcPr>
          <w:p w14:paraId="50725349" w14:textId="2DFB2656" w:rsidR="00984BAB" w:rsidRPr="00DA79BC" w:rsidRDefault="003A6D10" w:rsidP="00984BAB">
            <w:pPr>
              <w:pStyle w:val="BodyText"/>
              <w:jc w:val="center"/>
              <w:rPr>
                <w:ins w:id="1069" w:author="Neeshu Bhadauriya" w:date="2021-09-27T15:14:00Z"/>
                <w:bCs/>
                <w:color w:val="000000" w:themeColor="text1"/>
              </w:rPr>
            </w:pPr>
            <w:ins w:id="1070" w:author="Neeshu Bhadauriya" w:date="2021-09-27T22:40:00Z">
              <w:r>
                <w:rPr>
                  <w:bCs/>
                  <w:color w:val="000000" w:themeColor="text1"/>
                </w:rPr>
                <w:t>71</w:t>
              </w:r>
            </w:ins>
          </w:p>
        </w:tc>
      </w:tr>
      <w:tr w:rsidR="00984BAB" w:rsidRPr="00DA79BC" w14:paraId="2C38ADF0" w14:textId="77777777" w:rsidTr="00D32107">
        <w:trPr>
          <w:trHeight w:val="370"/>
          <w:ins w:id="1071" w:author="Neeshu Bhadauriya" w:date="2021-09-27T15:14:00Z"/>
          <w:trPrChange w:id="1072" w:author="Neeshu Bhadauriya" w:date="2021-09-27T21:51:00Z">
            <w:trPr>
              <w:trHeight w:val="370"/>
            </w:trPr>
          </w:trPrChange>
        </w:trPr>
        <w:tc>
          <w:tcPr>
            <w:tcW w:w="706" w:type="dxa"/>
            <w:tcPrChange w:id="1073" w:author="Neeshu Bhadauriya" w:date="2021-09-27T21:51:00Z">
              <w:tcPr>
                <w:tcW w:w="706" w:type="dxa"/>
              </w:tcPr>
            </w:tcPrChange>
          </w:tcPr>
          <w:p w14:paraId="7818AFDA" w14:textId="77777777" w:rsidR="00984BAB" w:rsidRPr="00DA79BC" w:rsidRDefault="00984BAB" w:rsidP="00984BAB">
            <w:pPr>
              <w:pStyle w:val="BodyText"/>
              <w:jc w:val="center"/>
              <w:rPr>
                <w:ins w:id="1074" w:author="Neeshu Bhadauriya" w:date="2021-09-27T15:14:00Z"/>
                <w:b/>
                <w:color w:val="000000" w:themeColor="text1"/>
              </w:rPr>
            </w:pPr>
          </w:p>
        </w:tc>
        <w:tc>
          <w:tcPr>
            <w:tcW w:w="982" w:type="dxa"/>
            <w:tcPrChange w:id="1075" w:author="Neeshu Bhadauriya" w:date="2021-09-27T21:51:00Z">
              <w:tcPr>
                <w:tcW w:w="982" w:type="dxa"/>
              </w:tcPr>
            </w:tcPrChange>
          </w:tcPr>
          <w:p w14:paraId="661F28AB" w14:textId="77777777" w:rsidR="00984BAB" w:rsidRPr="00DA79BC" w:rsidRDefault="00984BAB" w:rsidP="00984BAB">
            <w:pPr>
              <w:pStyle w:val="BodyText"/>
              <w:rPr>
                <w:ins w:id="1076" w:author="Neeshu Bhadauriya" w:date="2021-09-27T15:14:00Z"/>
                <w:bCs/>
                <w:color w:val="000000" w:themeColor="text1"/>
              </w:rPr>
            </w:pPr>
          </w:p>
        </w:tc>
        <w:tc>
          <w:tcPr>
            <w:tcW w:w="950" w:type="dxa"/>
            <w:vAlign w:val="center"/>
            <w:tcPrChange w:id="1077" w:author="Neeshu Bhadauriya" w:date="2021-09-27T21:51:00Z">
              <w:tcPr>
                <w:tcW w:w="950" w:type="dxa"/>
                <w:vAlign w:val="center"/>
              </w:tcPr>
            </w:tcPrChange>
          </w:tcPr>
          <w:p w14:paraId="5468064E" w14:textId="77777777" w:rsidR="00984BAB" w:rsidRDefault="00984BAB" w:rsidP="00984BAB">
            <w:pPr>
              <w:pStyle w:val="BodyText"/>
              <w:rPr>
                <w:ins w:id="1078" w:author="Neeshu Bhadauriya" w:date="2021-09-27T15:14:00Z"/>
                <w:bCs/>
                <w:color w:val="000000" w:themeColor="text1"/>
                <w:lang w:val="en-IN"/>
              </w:rPr>
            </w:pPr>
          </w:p>
        </w:tc>
        <w:tc>
          <w:tcPr>
            <w:tcW w:w="1048" w:type="dxa"/>
            <w:tcPrChange w:id="1079" w:author="Neeshu Bhadauriya" w:date="2021-09-27T21:51:00Z">
              <w:tcPr>
                <w:tcW w:w="1048" w:type="dxa"/>
              </w:tcPr>
            </w:tcPrChange>
          </w:tcPr>
          <w:p w14:paraId="35C6C48A" w14:textId="77777777" w:rsidR="00984BAB" w:rsidRDefault="00984BAB" w:rsidP="00984BAB">
            <w:pPr>
              <w:pStyle w:val="BodyText"/>
              <w:rPr>
                <w:ins w:id="1080" w:author="Neeshu Bhadauriya" w:date="2021-09-27T15:14:00Z"/>
                <w:bCs/>
                <w:color w:val="000000" w:themeColor="text1"/>
                <w:lang w:val="en-IN"/>
              </w:rPr>
            </w:pPr>
            <w:ins w:id="1081" w:author="Neeshu Bhadauriya" w:date="2021-09-27T15:14:00Z">
              <w:r>
                <w:rPr>
                  <w:bCs/>
                  <w:color w:val="000000" w:themeColor="text1"/>
                  <w:lang w:val="en-IN"/>
                </w:rPr>
                <w:t>3.2.6.2.</w:t>
              </w:r>
            </w:ins>
          </w:p>
        </w:tc>
        <w:tc>
          <w:tcPr>
            <w:tcW w:w="4916" w:type="dxa"/>
            <w:tcPrChange w:id="1082" w:author="Neeshu Bhadauriya" w:date="2021-09-27T21:51:00Z">
              <w:tcPr>
                <w:tcW w:w="4916" w:type="dxa"/>
              </w:tcPr>
            </w:tcPrChange>
          </w:tcPr>
          <w:p w14:paraId="256EB2AF" w14:textId="77777777" w:rsidR="00984BAB" w:rsidRDefault="00984BAB" w:rsidP="00984BAB">
            <w:pPr>
              <w:pStyle w:val="BodyText"/>
              <w:rPr>
                <w:ins w:id="1083" w:author="Neeshu Bhadauriya" w:date="2021-09-27T15:14:00Z"/>
                <w:bCs/>
                <w:color w:val="000000" w:themeColor="text1"/>
                <w:lang w:val="en-IN"/>
              </w:rPr>
            </w:pPr>
            <w:ins w:id="1084" w:author="Neeshu Bhadauriya" w:date="2021-09-27T15:14:00Z">
              <w:r>
                <w:rPr>
                  <w:bCs/>
                  <w:color w:val="000000" w:themeColor="text1"/>
                  <w:lang w:val="en-IN"/>
                </w:rPr>
                <w:t>Operating Efficiency</w:t>
              </w:r>
            </w:ins>
          </w:p>
        </w:tc>
        <w:tc>
          <w:tcPr>
            <w:tcW w:w="985" w:type="dxa"/>
            <w:tcPrChange w:id="1085" w:author="Neeshu Bhadauriya" w:date="2021-09-27T21:51:00Z">
              <w:tcPr>
                <w:tcW w:w="985" w:type="dxa"/>
              </w:tcPr>
            </w:tcPrChange>
          </w:tcPr>
          <w:p w14:paraId="22C9A12B" w14:textId="22A2AE3A" w:rsidR="00984BAB" w:rsidRPr="00DA79BC" w:rsidRDefault="003A6D10" w:rsidP="00984BAB">
            <w:pPr>
              <w:pStyle w:val="BodyText"/>
              <w:jc w:val="center"/>
              <w:rPr>
                <w:ins w:id="1086" w:author="Neeshu Bhadauriya" w:date="2021-09-27T15:14:00Z"/>
                <w:bCs/>
                <w:color w:val="000000" w:themeColor="text1"/>
              </w:rPr>
            </w:pPr>
            <w:ins w:id="1087" w:author="Neeshu Bhadauriya" w:date="2021-09-27T22:40:00Z">
              <w:r>
                <w:rPr>
                  <w:bCs/>
                  <w:color w:val="000000" w:themeColor="text1"/>
                </w:rPr>
                <w:t>72</w:t>
              </w:r>
            </w:ins>
          </w:p>
        </w:tc>
      </w:tr>
      <w:tr w:rsidR="00984BAB" w:rsidRPr="00DA79BC" w14:paraId="55C7EA4E" w14:textId="77777777" w:rsidTr="00D32107">
        <w:trPr>
          <w:trHeight w:val="370"/>
          <w:ins w:id="1088" w:author="Neeshu Bhadauriya" w:date="2021-09-27T15:14:00Z"/>
          <w:trPrChange w:id="1089" w:author="Neeshu Bhadauriya" w:date="2021-09-27T21:51:00Z">
            <w:trPr>
              <w:trHeight w:val="370"/>
            </w:trPr>
          </w:trPrChange>
        </w:trPr>
        <w:tc>
          <w:tcPr>
            <w:tcW w:w="706" w:type="dxa"/>
            <w:tcPrChange w:id="1090" w:author="Neeshu Bhadauriya" w:date="2021-09-27T21:51:00Z">
              <w:tcPr>
                <w:tcW w:w="706" w:type="dxa"/>
              </w:tcPr>
            </w:tcPrChange>
          </w:tcPr>
          <w:p w14:paraId="15759653" w14:textId="77777777" w:rsidR="00984BAB" w:rsidRPr="00DA79BC" w:rsidRDefault="00984BAB" w:rsidP="00984BAB">
            <w:pPr>
              <w:pStyle w:val="BodyText"/>
              <w:jc w:val="center"/>
              <w:rPr>
                <w:ins w:id="1091" w:author="Neeshu Bhadauriya" w:date="2021-09-27T15:14:00Z"/>
                <w:b/>
                <w:color w:val="000000" w:themeColor="text1"/>
              </w:rPr>
            </w:pPr>
          </w:p>
        </w:tc>
        <w:tc>
          <w:tcPr>
            <w:tcW w:w="982" w:type="dxa"/>
            <w:tcPrChange w:id="1092" w:author="Neeshu Bhadauriya" w:date="2021-09-27T21:51:00Z">
              <w:tcPr>
                <w:tcW w:w="982" w:type="dxa"/>
              </w:tcPr>
            </w:tcPrChange>
          </w:tcPr>
          <w:p w14:paraId="5B14A23A" w14:textId="77777777" w:rsidR="00984BAB" w:rsidRPr="00DA79BC" w:rsidRDefault="00984BAB" w:rsidP="00984BAB">
            <w:pPr>
              <w:pStyle w:val="BodyText"/>
              <w:rPr>
                <w:ins w:id="1093" w:author="Neeshu Bhadauriya" w:date="2021-09-27T15:14:00Z"/>
                <w:bCs/>
                <w:color w:val="000000" w:themeColor="text1"/>
              </w:rPr>
            </w:pPr>
          </w:p>
        </w:tc>
        <w:tc>
          <w:tcPr>
            <w:tcW w:w="950" w:type="dxa"/>
            <w:vAlign w:val="center"/>
            <w:tcPrChange w:id="1094" w:author="Neeshu Bhadauriya" w:date="2021-09-27T21:51:00Z">
              <w:tcPr>
                <w:tcW w:w="950" w:type="dxa"/>
                <w:vAlign w:val="center"/>
              </w:tcPr>
            </w:tcPrChange>
          </w:tcPr>
          <w:p w14:paraId="41A06E20" w14:textId="77777777" w:rsidR="00984BAB" w:rsidRDefault="00984BAB" w:rsidP="00984BAB">
            <w:pPr>
              <w:pStyle w:val="BodyText"/>
              <w:rPr>
                <w:ins w:id="1095" w:author="Neeshu Bhadauriya" w:date="2021-09-27T15:14:00Z"/>
                <w:bCs/>
                <w:color w:val="000000" w:themeColor="text1"/>
                <w:lang w:val="en-IN"/>
              </w:rPr>
            </w:pPr>
          </w:p>
        </w:tc>
        <w:tc>
          <w:tcPr>
            <w:tcW w:w="1048" w:type="dxa"/>
            <w:tcPrChange w:id="1096" w:author="Neeshu Bhadauriya" w:date="2021-09-27T21:51:00Z">
              <w:tcPr>
                <w:tcW w:w="1048" w:type="dxa"/>
              </w:tcPr>
            </w:tcPrChange>
          </w:tcPr>
          <w:p w14:paraId="42ADA069" w14:textId="77777777" w:rsidR="00984BAB" w:rsidRDefault="00984BAB" w:rsidP="00984BAB">
            <w:pPr>
              <w:pStyle w:val="BodyText"/>
              <w:rPr>
                <w:ins w:id="1097" w:author="Neeshu Bhadauriya" w:date="2021-09-27T15:14:00Z"/>
                <w:bCs/>
                <w:color w:val="000000" w:themeColor="text1"/>
                <w:lang w:val="en-IN"/>
              </w:rPr>
            </w:pPr>
            <w:ins w:id="1098" w:author="Neeshu Bhadauriya" w:date="2021-09-27T15:14:00Z">
              <w:r>
                <w:rPr>
                  <w:bCs/>
                  <w:color w:val="000000" w:themeColor="text1"/>
                  <w:lang w:val="en-IN"/>
                </w:rPr>
                <w:t>3.2.6.3.</w:t>
              </w:r>
            </w:ins>
          </w:p>
        </w:tc>
        <w:tc>
          <w:tcPr>
            <w:tcW w:w="4916" w:type="dxa"/>
            <w:tcPrChange w:id="1099" w:author="Neeshu Bhadauriya" w:date="2021-09-27T21:51:00Z">
              <w:tcPr>
                <w:tcW w:w="4916" w:type="dxa"/>
              </w:tcPr>
            </w:tcPrChange>
          </w:tcPr>
          <w:p w14:paraId="19EFAD5F" w14:textId="77777777" w:rsidR="00984BAB" w:rsidRDefault="00984BAB" w:rsidP="00984BAB">
            <w:pPr>
              <w:pStyle w:val="BodyText"/>
              <w:rPr>
                <w:ins w:id="1100" w:author="Neeshu Bhadauriya" w:date="2021-09-27T15:14:00Z"/>
                <w:bCs/>
                <w:color w:val="000000" w:themeColor="text1"/>
                <w:lang w:val="en-IN"/>
              </w:rPr>
            </w:pPr>
            <w:ins w:id="1101" w:author="Neeshu Bhadauriya" w:date="2021-09-27T15:14:00Z">
              <w:r>
                <w:rPr>
                  <w:bCs/>
                  <w:color w:val="000000" w:themeColor="text1"/>
                  <w:lang w:val="en-IN"/>
                </w:rPr>
                <w:t>Demand By Application</w:t>
              </w:r>
            </w:ins>
          </w:p>
        </w:tc>
        <w:tc>
          <w:tcPr>
            <w:tcW w:w="985" w:type="dxa"/>
            <w:tcPrChange w:id="1102" w:author="Neeshu Bhadauriya" w:date="2021-09-27T21:51:00Z">
              <w:tcPr>
                <w:tcW w:w="985" w:type="dxa"/>
              </w:tcPr>
            </w:tcPrChange>
          </w:tcPr>
          <w:p w14:paraId="1ADAC518" w14:textId="41E36580" w:rsidR="00984BAB" w:rsidRPr="00DA79BC" w:rsidRDefault="003A6D10" w:rsidP="00984BAB">
            <w:pPr>
              <w:pStyle w:val="BodyText"/>
              <w:jc w:val="center"/>
              <w:rPr>
                <w:ins w:id="1103" w:author="Neeshu Bhadauriya" w:date="2021-09-27T15:14:00Z"/>
                <w:bCs/>
                <w:color w:val="000000" w:themeColor="text1"/>
              </w:rPr>
            </w:pPr>
            <w:ins w:id="1104" w:author="Neeshu Bhadauriya" w:date="2021-09-27T22:40:00Z">
              <w:r>
                <w:rPr>
                  <w:bCs/>
                  <w:color w:val="000000" w:themeColor="text1"/>
                </w:rPr>
                <w:t>72</w:t>
              </w:r>
            </w:ins>
          </w:p>
        </w:tc>
      </w:tr>
      <w:tr w:rsidR="00984BAB" w:rsidRPr="00DA79BC" w14:paraId="7B4EF60C" w14:textId="77777777" w:rsidTr="00D32107">
        <w:trPr>
          <w:trHeight w:val="370"/>
          <w:ins w:id="1105" w:author="Neeshu Bhadauriya" w:date="2021-09-27T15:14:00Z"/>
          <w:trPrChange w:id="1106" w:author="Neeshu Bhadauriya" w:date="2021-09-27T21:51:00Z">
            <w:trPr>
              <w:trHeight w:val="370"/>
            </w:trPr>
          </w:trPrChange>
        </w:trPr>
        <w:tc>
          <w:tcPr>
            <w:tcW w:w="706" w:type="dxa"/>
            <w:tcPrChange w:id="1107" w:author="Neeshu Bhadauriya" w:date="2021-09-27T21:51:00Z">
              <w:tcPr>
                <w:tcW w:w="706" w:type="dxa"/>
              </w:tcPr>
            </w:tcPrChange>
          </w:tcPr>
          <w:p w14:paraId="7174A234" w14:textId="77777777" w:rsidR="00984BAB" w:rsidRPr="00DA79BC" w:rsidRDefault="00984BAB" w:rsidP="00984BAB">
            <w:pPr>
              <w:pStyle w:val="BodyText"/>
              <w:jc w:val="center"/>
              <w:rPr>
                <w:ins w:id="1108" w:author="Neeshu Bhadauriya" w:date="2021-09-27T15:14:00Z"/>
                <w:b/>
                <w:color w:val="000000" w:themeColor="text1"/>
              </w:rPr>
            </w:pPr>
          </w:p>
        </w:tc>
        <w:tc>
          <w:tcPr>
            <w:tcW w:w="982" w:type="dxa"/>
            <w:tcPrChange w:id="1109" w:author="Neeshu Bhadauriya" w:date="2021-09-27T21:51:00Z">
              <w:tcPr>
                <w:tcW w:w="982" w:type="dxa"/>
              </w:tcPr>
            </w:tcPrChange>
          </w:tcPr>
          <w:p w14:paraId="227F8600" w14:textId="77777777" w:rsidR="00984BAB" w:rsidRPr="00DA79BC" w:rsidRDefault="00984BAB" w:rsidP="00984BAB">
            <w:pPr>
              <w:pStyle w:val="BodyText"/>
              <w:rPr>
                <w:ins w:id="1110" w:author="Neeshu Bhadauriya" w:date="2021-09-27T15:14:00Z"/>
                <w:bCs/>
                <w:color w:val="000000" w:themeColor="text1"/>
              </w:rPr>
            </w:pPr>
          </w:p>
        </w:tc>
        <w:tc>
          <w:tcPr>
            <w:tcW w:w="950" w:type="dxa"/>
            <w:vAlign w:val="center"/>
            <w:tcPrChange w:id="1111" w:author="Neeshu Bhadauriya" w:date="2021-09-27T21:51:00Z">
              <w:tcPr>
                <w:tcW w:w="950" w:type="dxa"/>
                <w:vAlign w:val="center"/>
              </w:tcPr>
            </w:tcPrChange>
          </w:tcPr>
          <w:p w14:paraId="11447110" w14:textId="77777777" w:rsidR="00984BAB" w:rsidRDefault="00984BAB" w:rsidP="00984BAB">
            <w:pPr>
              <w:pStyle w:val="BodyText"/>
              <w:rPr>
                <w:ins w:id="1112" w:author="Neeshu Bhadauriya" w:date="2021-09-27T15:14:00Z"/>
                <w:bCs/>
                <w:color w:val="000000" w:themeColor="text1"/>
                <w:lang w:val="en-IN"/>
              </w:rPr>
            </w:pPr>
          </w:p>
        </w:tc>
        <w:tc>
          <w:tcPr>
            <w:tcW w:w="1048" w:type="dxa"/>
            <w:tcPrChange w:id="1113" w:author="Neeshu Bhadauriya" w:date="2021-09-27T21:51:00Z">
              <w:tcPr>
                <w:tcW w:w="1048" w:type="dxa"/>
              </w:tcPr>
            </w:tcPrChange>
          </w:tcPr>
          <w:p w14:paraId="09B23C19" w14:textId="77777777" w:rsidR="00984BAB" w:rsidRDefault="00984BAB" w:rsidP="00984BAB">
            <w:pPr>
              <w:pStyle w:val="BodyText"/>
              <w:rPr>
                <w:ins w:id="1114" w:author="Neeshu Bhadauriya" w:date="2021-09-27T15:14:00Z"/>
                <w:bCs/>
                <w:color w:val="000000" w:themeColor="text1"/>
                <w:lang w:val="en-IN"/>
              </w:rPr>
            </w:pPr>
            <w:ins w:id="1115" w:author="Neeshu Bhadauriya" w:date="2021-09-27T15:14:00Z">
              <w:r>
                <w:rPr>
                  <w:bCs/>
                  <w:color w:val="000000" w:themeColor="text1"/>
                  <w:lang w:val="en-IN"/>
                </w:rPr>
                <w:t>3.2.6.4.</w:t>
              </w:r>
            </w:ins>
          </w:p>
        </w:tc>
        <w:tc>
          <w:tcPr>
            <w:tcW w:w="4916" w:type="dxa"/>
            <w:tcPrChange w:id="1116" w:author="Neeshu Bhadauriya" w:date="2021-09-27T21:51:00Z">
              <w:tcPr>
                <w:tcW w:w="4916" w:type="dxa"/>
              </w:tcPr>
            </w:tcPrChange>
          </w:tcPr>
          <w:p w14:paraId="15B830EC" w14:textId="77777777" w:rsidR="00984BAB" w:rsidRDefault="00984BAB" w:rsidP="00984BAB">
            <w:pPr>
              <w:pStyle w:val="BodyText"/>
              <w:rPr>
                <w:ins w:id="1117" w:author="Neeshu Bhadauriya" w:date="2021-09-27T15:14:00Z"/>
                <w:bCs/>
                <w:color w:val="000000" w:themeColor="text1"/>
                <w:lang w:val="en-IN"/>
              </w:rPr>
            </w:pPr>
            <w:ins w:id="1118" w:author="Neeshu Bhadauriya" w:date="2021-09-27T15:14:00Z">
              <w:r>
                <w:rPr>
                  <w:bCs/>
                  <w:color w:val="000000" w:themeColor="text1"/>
                  <w:lang w:val="en-IN"/>
                </w:rPr>
                <w:t>Demand By Type</w:t>
              </w:r>
            </w:ins>
          </w:p>
        </w:tc>
        <w:tc>
          <w:tcPr>
            <w:tcW w:w="985" w:type="dxa"/>
            <w:tcPrChange w:id="1119" w:author="Neeshu Bhadauriya" w:date="2021-09-27T21:51:00Z">
              <w:tcPr>
                <w:tcW w:w="985" w:type="dxa"/>
              </w:tcPr>
            </w:tcPrChange>
          </w:tcPr>
          <w:p w14:paraId="56399D28" w14:textId="2CD1C9C2" w:rsidR="00984BAB" w:rsidRPr="00DA79BC" w:rsidRDefault="003A6D10" w:rsidP="00984BAB">
            <w:pPr>
              <w:pStyle w:val="BodyText"/>
              <w:jc w:val="center"/>
              <w:rPr>
                <w:ins w:id="1120" w:author="Neeshu Bhadauriya" w:date="2021-09-27T15:14:00Z"/>
                <w:bCs/>
                <w:color w:val="000000" w:themeColor="text1"/>
              </w:rPr>
            </w:pPr>
            <w:ins w:id="1121" w:author="Neeshu Bhadauriya" w:date="2021-09-27T22:40:00Z">
              <w:r>
                <w:rPr>
                  <w:bCs/>
                  <w:color w:val="000000" w:themeColor="text1"/>
                </w:rPr>
                <w:t>73</w:t>
              </w:r>
            </w:ins>
          </w:p>
        </w:tc>
      </w:tr>
      <w:tr w:rsidR="00984BAB" w:rsidRPr="00DA79BC" w14:paraId="3327EFCA" w14:textId="77777777" w:rsidTr="00D32107">
        <w:trPr>
          <w:trHeight w:val="370"/>
          <w:ins w:id="1122" w:author="Neeshu Bhadauriya" w:date="2021-09-27T15:14:00Z"/>
          <w:trPrChange w:id="1123" w:author="Neeshu Bhadauriya" w:date="2021-09-27T21:51:00Z">
            <w:trPr>
              <w:trHeight w:val="370"/>
            </w:trPr>
          </w:trPrChange>
        </w:trPr>
        <w:tc>
          <w:tcPr>
            <w:tcW w:w="706" w:type="dxa"/>
            <w:tcPrChange w:id="1124" w:author="Neeshu Bhadauriya" w:date="2021-09-27T21:51:00Z">
              <w:tcPr>
                <w:tcW w:w="706" w:type="dxa"/>
              </w:tcPr>
            </w:tcPrChange>
          </w:tcPr>
          <w:p w14:paraId="1F42277E" w14:textId="77777777" w:rsidR="00984BAB" w:rsidRPr="00DA79BC" w:rsidRDefault="00984BAB" w:rsidP="00984BAB">
            <w:pPr>
              <w:pStyle w:val="BodyText"/>
              <w:jc w:val="center"/>
              <w:rPr>
                <w:ins w:id="1125" w:author="Neeshu Bhadauriya" w:date="2021-09-27T15:14:00Z"/>
                <w:b/>
                <w:color w:val="000000" w:themeColor="text1"/>
              </w:rPr>
            </w:pPr>
          </w:p>
        </w:tc>
        <w:tc>
          <w:tcPr>
            <w:tcW w:w="982" w:type="dxa"/>
            <w:tcPrChange w:id="1126" w:author="Neeshu Bhadauriya" w:date="2021-09-27T21:51:00Z">
              <w:tcPr>
                <w:tcW w:w="982" w:type="dxa"/>
              </w:tcPr>
            </w:tcPrChange>
          </w:tcPr>
          <w:p w14:paraId="47F1CD70" w14:textId="77777777" w:rsidR="00984BAB" w:rsidRPr="00DA79BC" w:rsidRDefault="00984BAB" w:rsidP="00984BAB">
            <w:pPr>
              <w:pStyle w:val="BodyText"/>
              <w:rPr>
                <w:ins w:id="1127" w:author="Neeshu Bhadauriya" w:date="2021-09-27T15:14:00Z"/>
                <w:bCs/>
                <w:color w:val="000000" w:themeColor="text1"/>
              </w:rPr>
            </w:pPr>
          </w:p>
        </w:tc>
        <w:tc>
          <w:tcPr>
            <w:tcW w:w="950" w:type="dxa"/>
            <w:vAlign w:val="center"/>
            <w:tcPrChange w:id="1128" w:author="Neeshu Bhadauriya" w:date="2021-09-27T21:51:00Z">
              <w:tcPr>
                <w:tcW w:w="950" w:type="dxa"/>
                <w:vAlign w:val="center"/>
              </w:tcPr>
            </w:tcPrChange>
          </w:tcPr>
          <w:p w14:paraId="2263122A" w14:textId="77777777" w:rsidR="00984BAB" w:rsidRDefault="00984BAB" w:rsidP="00984BAB">
            <w:pPr>
              <w:pStyle w:val="BodyText"/>
              <w:rPr>
                <w:ins w:id="1129" w:author="Neeshu Bhadauriya" w:date="2021-09-27T15:14:00Z"/>
                <w:bCs/>
                <w:color w:val="000000" w:themeColor="text1"/>
                <w:lang w:val="en-IN"/>
              </w:rPr>
            </w:pPr>
          </w:p>
        </w:tc>
        <w:tc>
          <w:tcPr>
            <w:tcW w:w="1048" w:type="dxa"/>
            <w:tcPrChange w:id="1130" w:author="Neeshu Bhadauriya" w:date="2021-09-27T21:51:00Z">
              <w:tcPr>
                <w:tcW w:w="1048" w:type="dxa"/>
              </w:tcPr>
            </w:tcPrChange>
          </w:tcPr>
          <w:p w14:paraId="4DBC8BE1" w14:textId="77777777" w:rsidR="00984BAB" w:rsidRDefault="00984BAB" w:rsidP="00984BAB">
            <w:pPr>
              <w:pStyle w:val="BodyText"/>
              <w:rPr>
                <w:ins w:id="1131" w:author="Neeshu Bhadauriya" w:date="2021-09-27T15:14:00Z"/>
                <w:bCs/>
                <w:color w:val="000000" w:themeColor="text1"/>
                <w:lang w:val="en-IN"/>
              </w:rPr>
            </w:pPr>
            <w:ins w:id="1132" w:author="Neeshu Bhadauriya" w:date="2021-09-27T15:14:00Z">
              <w:r>
                <w:rPr>
                  <w:bCs/>
                  <w:color w:val="000000" w:themeColor="text1"/>
                  <w:lang w:val="en-IN"/>
                </w:rPr>
                <w:t>3.2.6.5.</w:t>
              </w:r>
            </w:ins>
          </w:p>
        </w:tc>
        <w:tc>
          <w:tcPr>
            <w:tcW w:w="4916" w:type="dxa"/>
            <w:tcPrChange w:id="1133" w:author="Neeshu Bhadauriya" w:date="2021-09-27T21:51:00Z">
              <w:tcPr>
                <w:tcW w:w="4916" w:type="dxa"/>
              </w:tcPr>
            </w:tcPrChange>
          </w:tcPr>
          <w:p w14:paraId="554F2089" w14:textId="77777777" w:rsidR="00984BAB" w:rsidRDefault="00984BAB" w:rsidP="00984BAB">
            <w:pPr>
              <w:pStyle w:val="BodyText"/>
              <w:rPr>
                <w:ins w:id="1134" w:author="Neeshu Bhadauriya" w:date="2021-09-27T15:14:00Z"/>
                <w:bCs/>
                <w:color w:val="000000" w:themeColor="text1"/>
                <w:lang w:val="en-IN"/>
              </w:rPr>
            </w:pPr>
            <w:ins w:id="1135" w:author="Neeshu Bhadauriya" w:date="2021-09-27T15:14:00Z">
              <w:r>
                <w:rPr>
                  <w:bCs/>
                  <w:color w:val="000000" w:themeColor="text1"/>
                  <w:lang w:val="en-IN"/>
                </w:rPr>
                <w:t>Demand By Sales Channel</w:t>
              </w:r>
            </w:ins>
          </w:p>
        </w:tc>
        <w:tc>
          <w:tcPr>
            <w:tcW w:w="985" w:type="dxa"/>
            <w:tcPrChange w:id="1136" w:author="Neeshu Bhadauriya" w:date="2021-09-27T21:51:00Z">
              <w:tcPr>
                <w:tcW w:w="985" w:type="dxa"/>
              </w:tcPr>
            </w:tcPrChange>
          </w:tcPr>
          <w:p w14:paraId="57A013E4" w14:textId="36951A5B" w:rsidR="00984BAB" w:rsidRPr="00DA79BC" w:rsidRDefault="003A6D10" w:rsidP="00984BAB">
            <w:pPr>
              <w:pStyle w:val="BodyText"/>
              <w:jc w:val="center"/>
              <w:rPr>
                <w:ins w:id="1137" w:author="Neeshu Bhadauriya" w:date="2021-09-27T15:14:00Z"/>
                <w:bCs/>
                <w:color w:val="000000" w:themeColor="text1"/>
              </w:rPr>
            </w:pPr>
            <w:ins w:id="1138" w:author="Neeshu Bhadauriya" w:date="2021-09-27T22:40:00Z">
              <w:r>
                <w:rPr>
                  <w:bCs/>
                  <w:color w:val="000000" w:themeColor="text1"/>
                </w:rPr>
                <w:t>73</w:t>
              </w:r>
            </w:ins>
          </w:p>
        </w:tc>
      </w:tr>
      <w:tr w:rsidR="00984BAB" w:rsidRPr="00DA79BC" w14:paraId="53D356BC" w14:textId="77777777" w:rsidTr="00D32107">
        <w:trPr>
          <w:trHeight w:val="370"/>
          <w:ins w:id="1139" w:author="Neeshu Bhadauriya" w:date="2021-09-27T16:32:00Z"/>
          <w:trPrChange w:id="1140" w:author="Neeshu Bhadauriya" w:date="2021-09-27T21:51:00Z">
            <w:trPr>
              <w:trHeight w:val="370"/>
            </w:trPr>
          </w:trPrChange>
        </w:trPr>
        <w:tc>
          <w:tcPr>
            <w:tcW w:w="706" w:type="dxa"/>
            <w:tcPrChange w:id="1141" w:author="Neeshu Bhadauriya" w:date="2021-09-27T21:51:00Z">
              <w:tcPr>
                <w:tcW w:w="706" w:type="dxa"/>
              </w:tcPr>
            </w:tcPrChange>
          </w:tcPr>
          <w:p w14:paraId="46001A37" w14:textId="77777777" w:rsidR="00984BAB" w:rsidRPr="00DA79BC" w:rsidRDefault="00984BAB" w:rsidP="00984BAB">
            <w:pPr>
              <w:pStyle w:val="BodyText"/>
              <w:jc w:val="center"/>
              <w:rPr>
                <w:ins w:id="1142" w:author="Neeshu Bhadauriya" w:date="2021-09-27T16:32:00Z"/>
                <w:b/>
                <w:color w:val="000000" w:themeColor="text1"/>
              </w:rPr>
            </w:pPr>
          </w:p>
        </w:tc>
        <w:tc>
          <w:tcPr>
            <w:tcW w:w="982" w:type="dxa"/>
            <w:tcPrChange w:id="1143" w:author="Neeshu Bhadauriya" w:date="2021-09-27T21:51:00Z">
              <w:tcPr>
                <w:tcW w:w="982" w:type="dxa"/>
              </w:tcPr>
            </w:tcPrChange>
          </w:tcPr>
          <w:p w14:paraId="0CFA81BB" w14:textId="77777777" w:rsidR="00984BAB" w:rsidRPr="00DA79BC" w:rsidRDefault="00984BAB" w:rsidP="00984BAB">
            <w:pPr>
              <w:pStyle w:val="BodyText"/>
              <w:rPr>
                <w:ins w:id="1144" w:author="Neeshu Bhadauriya" w:date="2021-09-27T16:32:00Z"/>
                <w:bCs/>
                <w:color w:val="000000" w:themeColor="text1"/>
              </w:rPr>
            </w:pPr>
          </w:p>
        </w:tc>
        <w:tc>
          <w:tcPr>
            <w:tcW w:w="950" w:type="dxa"/>
            <w:vAlign w:val="center"/>
            <w:tcPrChange w:id="1145" w:author="Neeshu Bhadauriya" w:date="2021-09-27T21:51:00Z">
              <w:tcPr>
                <w:tcW w:w="950" w:type="dxa"/>
                <w:vAlign w:val="center"/>
              </w:tcPr>
            </w:tcPrChange>
          </w:tcPr>
          <w:p w14:paraId="014F9CEF" w14:textId="77777777" w:rsidR="00984BAB" w:rsidRDefault="00984BAB" w:rsidP="00984BAB">
            <w:pPr>
              <w:pStyle w:val="BodyText"/>
              <w:rPr>
                <w:ins w:id="1146" w:author="Neeshu Bhadauriya" w:date="2021-09-27T16:32:00Z"/>
                <w:bCs/>
                <w:color w:val="000000" w:themeColor="text1"/>
                <w:lang w:val="en-IN"/>
              </w:rPr>
            </w:pPr>
          </w:p>
        </w:tc>
        <w:tc>
          <w:tcPr>
            <w:tcW w:w="1048" w:type="dxa"/>
            <w:tcPrChange w:id="1147" w:author="Neeshu Bhadauriya" w:date="2021-09-27T21:51:00Z">
              <w:tcPr>
                <w:tcW w:w="1048" w:type="dxa"/>
              </w:tcPr>
            </w:tcPrChange>
          </w:tcPr>
          <w:p w14:paraId="66442090" w14:textId="5F028F16" w:rsidR="00984BAB" w:rsidRPr="00984BAB" w:rsidRDefault="00984BAB" w:rsidP="00984BAB">
            <w:pPr>
              <w:pStyle w:val="BodyText"/>
              <w:rPr>
                <w:ins w:id="1148" w:author="Neeshu Bhadauriya" w:date="2021-09-27T16:32:00Z"/>
                <w:bCs/>
                <w:color w:val="000000" w:themeColor="text1"/>
                <w:lang w:val="en-IN"/>
              </w:rPr>
            </w:pPr>
            <w:ins w:id="1149" w:author="Neeshu Bhadauriya" w:date="2021-09-27T16:32:00Z">
              <w:r w:rsidRPr="00984BAB">
                <w:rPr>
                  <w:bCs/>
                  <w:color w:val="000000" w:themeColor="text1"/>
                  <w:lang w:val="en-IN"/>
                  <w:rPrChange w:id="1150" w:author="Neeshu Bhadauriya" w:date="2021-09-27T16:32:00Z">
                    <w:rPr>
                      <w:bCs/>
                      <w:color w:val="000000" w:themeColor="text1"/>
                      <w:highlight w:val="yellow"/>
                      <w:lang w:val="en-IN"/>
                    </w:rPr>
                  </w:rPrChange>
                </w:rPr>
                <w:t>3.2.6.6.</w:t>
              </w:r>
            </w:ins>
          </w:p>
        </w:tc>
        <w:tc>
          <w:tcPr>
            <w:tcW w:w="4916" w:type="dxa"/>
            <w:tcPrChange w:id="1151" w:author="Neeshu Bhadauriya" w:date="2021-09-27T21:51:00Z">
              <w:tcPr>
                <w:tcW w:w="4916" w:type="dxa"/>
              </w:tcPr>
            </w:tcPrChange>
          </w:tcPr>
          <w:p w14:paraId="5EA226CD" w14:textId="00382593" w:rsidR="00984BAB" w:rsidRPr="00984BAB" w:rsidRDefault="00984BAB" w:rsidP="00984BAB">
            <w:pPr>
              <w:pStyle w:val="BodyText"/>
              <w:rPr>
                <w:ins w:id="1152" w:author="Neeshu Bhadauriya" w:date="2021-09-27T16:32:00Z"/>
                <w:bCs/>
                <w:color w:val="000000" w:themeColor="text1"/>
                <w:lang w:val="en-IN"/>
              </w:rPr>
            </w:pPr>
            <w:ins w:id="1153" w:author="Neeshu Bhadauriya" w:date="2021-09-27T16:32:00Z">
              <w:r w:rsidRPr="00984BAB">
                <w:rPr>
                  <w:bCs/>
                  <w:color w:val="000000" w:themeColor="text1"/>
                  <w:lang w:val="en-IN"/>
                  <w:rPrChange w:id="1154" w:author="Neeshu Bhadauriya" w:date="2021-09-27T16:32:00Z">
                    <w:rPr>
                      <w:bCs/>
                      <w:color w:val="000000" w:themeColor="text1"/>
                      <w:highlight w:val="yellow"/>
                      <w:lang w:val="en-IN"/>
                    </w:rPr>
                  </w:rPrChange>
                </w:rPr>
                <w:t>Demand By Grade</w:t>
              </w:r>
            </w:ins>
          </w:p>
        </w:tc>
        <w:tc>
          <w:tcPr>
            <w:tcW w:w="985" w:type="dxa"/>
            <w:tcPrChange w:id="1155" w:author="Neeshu Bhadauriya" w:date="2021-09-27T21:51:00Z">
              <w:tcPr>
                <w:tcW w:w="985" w:type="dxa"/>
              </w:tcPr>
            </w:tcPrChange>
          </w:tcPr>
          <w:p w14:paraId="0DB780C2" w14:textId="35D8F1FB" w:rsidR="00984BAB" w:rsidRPr="00DA79BC" w:rsidRDefault="003A6D10" w:rsidP="00984BAB">
            <w:pPr>
              <w:pStyle w:val="BodyText"/>
              <w:jc w:val="center"/>
              <w:rPr>
                <w:ins w:id="1156" w:author="Neeshu Bhadauriya" w:date="2021-09-27T16:32:00Z"/>
                <w:bCs/>
                <w:color w:val="000000" w:themeColor="text1"/>
              </w:rPr>
            </w:pPr>
            <w:ins w:id="1157" w:author="Neeshu Bhadauriya" w:date="2021-09-27T22:40:00Z">
              <w:r>
                <w:rPr>
                  <w:bCs/>
                  <w:color w:val="000000" w:themeColor="text1"/>
                </w:rPr>
                <w:t>74</w:t>
              </w:r>
            </w:ins>
          </w:p>
        </w:tc>
      </w:tr>
      <w:tr w:rsidR="00984BAB" w:rsidRPr="00DA79BC" w14:paraId="135B41FD" w14:textId="77777777" w:rsidTr="00D32107">
        <w:trPr>
          <w:trHeight w:val="370"/>
          <w:ins w:id="1158" w:author="Neeshu Bhadauriya" w:date="2021-09-27T15:14:00Z"/>
          <w:trPrChange w:id="1159" w:author="Neeshu Bhadauriya" w:date="2021-09-27T21:51:00Z">
            <w:trPr>
              <w:trHeight w:val="370"/>
            </w:trPr>
          </w:trPrChange>
        </w:trPr>
        <w:tc>
          <w:tcPr>
            <w:tcW w:w="706" w:type="dxa"/>
            <w:tcPrChange w:id="1160" w:author="Neeshu Bhadauriya" w:date="2021-09-27T21:51:00Z">
              <w:tcPr>
                <w:tcW w:w="706" w:type="dxa"/>
              </w:tcPr>
            </w:tcPrChange>
          </w:tcPr>
          <w:p w14:paraId="1E26E9AF" w14:textId="77777777" w:rsidR="00984BAB" w:rsidRPr="00DA79BC" w:rsidRDefault="00984BAB" w:rsidP="00984BAB">
            <w:pPr>
              <w:pStyle w:val="BodyText"/>
              <w:jc w:val="center"/>
              <w:rPr>
                <w:ins w:id="1161" w:author="Neeshu Bhadauriya" w:date="2021-09-27T15:14:00Z"/>
                <w:b/>
                <w:color w:val="000000" w:themeColor="text1"/>
              </w:rPr>
            </w:pPr>
          </w:p>
        </w:tc>
        <w:tc>
          <w:tcPr>
            <w:tcW w:w="982" w:type="dxa"/>
            <w:tcPrChange w:id="1162" w:author="Neeshu Bhadauriya" w:date="2021-09-27T21:51:00Z">
              <w:tcPr>
                <w:tcW w:w="982" w:type="dxa"/>
              </w:tcPr>
            </w:tcPrChange>
          </w:tcPr>
          <w:p w14:paraId="55DF951F" w14:textId="77777777" w:rsidR="00984BAB" w:rsidRPr="00DA79BC" w:rsidRDefault="00984BAB" w:rsidP="00984BAB">
            <w:pPr>
              <w:pStyle w:val="BodyText"/>
              <w:rPr>
                <w:ins w:id="1163" w:author="Neeshu Bhadauriya" w:date="2021-09-27T15:14:00Z"/>
                <w:bCs/>
                <w:color w:val="000000" w:themeColor="text1"/>
              </w:rPr>
            </w:pPr>
          </w:p>
        </w:tc>
        <w:tc>
          <w:tcPr>
            <w:tcW w:w="950" w:type="dxa"/>
            <w:vAlign w:val="center"/>
            <w:tcPrChange w:id="1164" w:author="Neeshu Bhadauriya" w:date="2021-09-27T21:51:00Z">
              <w:tcPr>
                <w:tcW w:w="950" w:type="dxa"/>
                <w:vAlign w:val="center"/>
              </w:tcPr>
            </w:tcPrChange>
          </w:tcPr>
          <w:p w14:paraId="7D68A917" w14:textId="77777777" w:rsidR="00984BAB" w:rsidRDefault="00984BAB" w:rsidP="00984BAB">
            <w:pPr>
              <w:pStyle w:val="BodyText"/>
              <w:rPr>
                <w:ins w:id="1165" w:author="Neeshu Bhadauriya" w:date="2021-09-27T15:14:00Z"/>
                <w:bCs/>
                <w:color w:val="000000" w:themeColor="text1"/>
                <w:lang w:val="en-IN"/>
              </w:rPr>
            </w:pPr>
          </w:p>
        </w:tc>
        <w:tc>
          <w:tcPr>
            <w:tcW w:w="1048" w:type="dxa"/>
            <w:tcPrChange w:id="1166" w:author="Neeshu Bhadauriya" w:date="2021-09-27T21:51:00Z">
              <w:tcPr>
                <w:tcW w:w="1048" w:type="dxa"/>
              </w:tcPr>
            </w:tcPrChange>
          </w:tcPr>
          <w:p w14:paraId="332BC799" w14:textId="56E29E86" w:rsidR="00984BAB" w:rsidRPr="00984BAB" w:rsidRDefault="00984BAB" w:rsidP="00984BAB">
            <w:pPr>
              <w:pStyle w:val="BodyText"/>
              <w:rPr>
                <w:ins w:id="1167" w:author="Neeshu Bhadauriya" w:date="2021-09-27T15:14:00Z"/>
                <w:bCs/>
                <w:color w:val="000000" w:themeColor="text1"/>
                <w:lang w:val="en-IN"/>
              </w:rPr>
            </w:pPr>
            <w:bookmarkStart w:id="1168" w:name="_Hlk83652740"/>
            <w:ins w:id="1169" w:author="Neeshu Bhadauriya" w:date="2021-09-27T16:32:00Z">
              <w:r w:rsidRPr="00984BAB">
                <w:rPr>
                  <w:bCs/>
                  <w:color w:val="000000" w:themeColor="text1"/>
                  <w:lang w:val="en-IN"/>
                  <w:rPrChange w:id="1170" w:author="Neeshu Bhadauriya" w:date="2021-09-27T16:32:00Z">
                    <w:rPr>
                      <w:bCs/>
                      <w:color w:val="000000" w:themeColor="text1"/>
                      <w:highlight w:val="yellow"/>
                      <w:lang w:val="en-IN"/>
                    </w:rPr>
                  </w:rPrChange>
                </w:rPr>
                <w:t>3.2.6.7.</w:t>
              </w:r>
            </w:ins>
            <w:bookmarkEnd w:id="1168"/>
          </w:p>
        </w:tc>
        <w:tc>
          <w:tcPr>
            <w:tcW w:w="4916" w:type="dxa"/>
            <w:tcPrChange w:id="1171" w:author="Neeshu Bhadauriya" w:date="2021-09-27T21:51:00Z">
              <w:tcPr>
                <w:tcW w:w="4916" w:type="dxa"/>
              </w:tcPr>
            </w:tcPrChange>
          </w:tcPr>
          <w:p w14:paraId="31951652" w14:textId="4634A98C" w:rsidR="00984BAB" w:rsidRPr="00984BAB" w:rsidRDefault="00984BAB" w:rsidP="00984BAB">
            <w:pPr>
              <w:pStyle w:val="BodyText"/>
              <w:rPr>
                <w:ins w:id="1172" w:author="Neeshu Bhadauriya" w:date="2021-09-27T15:14:00Z"/>
                <w:bCs/>
                <w:color w:val="000000" w:themeColor="text1"/>
                <w:lang w:val="en-IN"/>
              </w:rPr>
            </w:pPr>
            <w:ins w:id="1173" w:author="Neeshu Bhadauriya" w:date="2021-09-27T16:32:00Z">
              <w:r w:rsidRPr="00984BAB">
                <w:rPr>
                  <w:bCs/>
                  <w:color w:val="000000" w:themeColor="text1"/>
                  <w:lang w:val="en-IN"/>
                  <w:rPrChange w:id="1174" w:author="Neeshu Bhadauriya" w:date="2021-09-27T16:32:00Z">
                    <w:rPr>
                      <w:bCs/>
                      <w:color w:val="000000" w:themeColor="text1"/>
                      <w:highlight w:val="yellow"/>
                      <w:lang w:val="en-IN"/>
                    </w:rPr>
                  </w:rPrChange>
                </w:rPr>
                <w:t>Sales By Company</w:t>
              </w:r>
            </w:ins>
          </w:p>
        </w:tc>
        <w:tc>
          <w:tcPr>
            <w:tcW w:w="985" w:type="dxa"/>
            <w:tcPrChange w:id="1175" w:author="Neeshu Bhadauriya" w:date="2021-09-27T21:51:00Z">
              <w:tcPr>
                <w:tcW w:w="985" w:type="dxa"/>
              </w:tcPr>
            </w:tcPrChange>
          </w:tcPr>
          <w:p w14:paraId="3F86042E" w14:textId="37CE28B1" w:rsidR="00984BAB" w:rsidRPr="00DA79BC" w:rsidRDefault="003A6D10" w:rsidP="00984BAB">
            <w:pPr>
              <w:pStyle w:val="BodyText"/>
              <w:jc w:val="center"/>
              <w:rPr>
                <w:ins w:id="1176" w:author="Neeshu Bhadauriya" w:date="2021-09-27T15:14:00Z"/>
                <w:bCs/>
                <w:color w:val="000000" w:themeColor="text1"/>
              </w:rPr>
            </w:pPr>
            <w:ins w:id="1177" w:author="Neeshu Bhadauriya" w:date="2021-09-27T22:40:00Z">
              <w:r>
                <w:rPr>
                  <w:bCs/>
                  <w:color w:val="000000" w:themeColor="text1"/>
                </w:rPr>
                <w:t>75</w:t>
              </w:r>
            </w:ins>
          </w:p>
        </w:tc>
      </w:tr>
      <w:tr w:rsidR="00984BAB" w:rsidRPr="00DA79BC" w14:paraId="2D092445" w14:textId="77777777" w:rsidTr="00D32107">
        <w:trPr>
          <w:trHeight w:val="351"/>
          <w:ins w:id="1178" w:author="Neeshu Bhadauriya" w:date="2021-09-27T15:14:00Z"/>
          <w:trPrChange w:id="1179" w:author="Neeshu Bhadauriya" w:date="2021-09-27T21:51:00Z">
            <w:trPr>
              <w:trHeight w:val="351"/>
            </w:trPr>
          </w:trPrChange>
        </w:trPr>
        <w:tc>
          <w:tcPr>
            <w:tcW w:w="706" w:type="dxa"/>
            <w:tcPrChange w:id="1180" w:author="Neeshu Bhadauriya" w:date="2021-09-27T21:51:00Z">
              <w:tcPr>
                <w:tcW w:w="706" w:type="dxa"/>
              </w:tcPr>
            </w:tcPrChange>
          </w:tcPr>
          <w:p w14:paraId="2EFF4241" w14:textId="77777777" w:rsidR="00984BAB" w:rsidRPr="00DA79BC" w:rsidRDefault="00984BAB" w:rsidP="00984BAB">
            <w:pPr>
              <w:pStyle w:val="BodyText"/>
              <w:jc w:val="center"/>
              <w:rPr>
                <w:ins w:id="1181" w:author="Neeshu Bhadauriya" w:date="2021-09-27T15:14:00Z"/>
                <w:b/>
                <w:color w:val="000000" w:themeColor="text1"/>
              </w:rPr>
            </w:pPr>
          </w:p>
        </w:tc>
        <w:tc>
          <w:tcPr>
            <w:tcW w:w="982" w:type="dxa"/>
            <w:tcPrChange w:id="1182" w:author="Neeshu Bhadauriya" w:date="2021-09-27T21:51:00Z">
              <w:tcPr>
                <w:tcW w:w="982" w:type="dxa"/>
              </w:tcPr>
            </w:tcPrChange>
          </w:tcPr>
          <w:p w14:paraId="119D8C10" w14:textId="77777777" w:rsidR="00984BAB" w:rsidRPr="00DA79BC" w:rsidRDefault="00984BAB" w:rsidP="00984BAB">
            <w:pPr>
              <w:pStyle w:val="BodyText"/>
              <w:rPr>
                <w:ins w:id="1183" w:author="Neeshu Bhadauriya" w:date="2021-09-27T15:14:00Z"/>
                <w:b/>
                <w:color w:val="000000" w:themeColor="text1"/>
              </w:rPr>
            </w:pPr>
            <w:ins w:id="1184" w:author="Neeshu Bhadauriya" w:date="2021-09-27T15:14:00Z">
              <w:r w:rsidRPr="00DA79BC">
                <w:rPr>
                  <w:b/>
                  <w:color w:val="000000" w:themeColor="text1"/>
                </w:rPr>
                <w:t>3.3</w:t>
              </w:r>
            </w:ins>
          </w:p>
        </w:tc>
        <w:tc>
          <w:tcPr>
            <w:tcW w:w="6914" w:type="dxa"/>
            <w:gridSpan w:val="3"/>
            <w:vAlign w:val="center"/>
            <w:tcPrChange w:id="1185" w:author="Neeshu Bhadauriya" w:date="2021-09-27T21:51:00Z">
              <w:tcPr>
                <w:tcW w:w="6914" w:type="dxa"/>
                <w:gridSpan w:val="3"/>
                <w:vAlign w:val="center"/>
              </w:tcPr>
            </w:tcPrChange>
          </w:tcPr>
          <w:p w14:paraId="6412EA1F" w14:textId="77777777" w:rsidR="00984BAB" w:rsidRPr="00DA79BC" w:rsidRDefault="00984BAB" w:rsidP="00984BAB">
            <w:pPr>
              <w:pStyle w:val="BodyText"/>
              <w:rPr>
                <w:ins w:id="1186" w:author="Neeshu Bhadauriya" w:date="2021-09-27T15:14:00Z"/>
                <w:bCs/>
                <w:color w:val="000000" w:themeColor="text1"/>
                <w:lang w:val="en-IN"/>
              </w:rPr>
            </w:pPr>
            <w:ins w:id="1187" w:author="Neeshu Bhadauriya" w:date="2021-09-27T15:14:00Z">
              <w:r w:rsidRPr="00DA79BC">
                <w:rPr>
                  <w:bCs/>
                  <w:color w:val="000000" w:themeColor="text1"/>
                  <w:lang w:val="en-IN"/>
                </w:rPr>
                <w:t>Market Dynamics</w:t>
              </w:r>
            </w:ins>
          </w:p>
        </w:tc>
        <w:tc>
          <w:tcPr>
            <w:tcW w:w="985" w:type="dxa"/>
            <w:tcPrChange w:id="1188" w:author="Neeshu Bhadauriya" w:date="2021-09-27T21:51:00Z">
              <w:tcPr>
                <w:tcW w:w="985" w:type="dxa"/>
              </w:tcPr>
            </w:tcPrChange>
          </w:tcPr>
          <w:p w14:paraId="44AC9CD3" w14:textId="2CB22280" w:rsidR="00984BAB" w:rsidRPr="00DA79BC" w:rsidRDefault="003A6D10" w:rsidP="00984BAB">
            <w:pPr>
              <w:pStyle w:val="BodyText"/>
              <w:jc w:val="center"/>
              <w:rPr>
                <w:ins w:id="1189" w:author="Neeshu Bhadauriya" w:date="2021-09-27T15:14:00Z"/>
                <w:bCs/>
                <w:color w:val="000000" w:themeColor="text1"/>
              </w:rPr>
            </w:pPr>
            <w:ins w:id="1190" w:author="Neeshu Bhadauriya" w:date="2021-09-27T22:40:00Z">
              <w:r>
                <w:rPr>
                  <w:bCs/>
                  <w:color w:val="000000" w:themeColor="text1"/>
                </w:rPr>
                <w:t>76</w:t>
              </w:r>
            </w:ins>
          </w:p>
        </w:tc>
      </w:tr>
      <w:tr w:rsidR="00984BAB" w:rsidRPr="00DA79BC" w14:paraId="38107CEF" w14:textId="77777777" w:rsidTr="00D32107">
        <w:trPr>
          <w:trHeight w:val="351"/>
          <w:ins w:id="1191" w:author="Neeshu Bhadauriya" w:date="2021-09-27T15:14:00Z"/>
          <w:trPrChange w:id="1192" w:author="Neeshu Bhadauriya" w:date="2021-09-27T21:51:00Z">
            <w:trPr>
              <w:trHeight w:val="351"/>
            </w:trPr>
          </w:trPrChange>
        </w:trPr>
        <w:tc>
          <w:tcPr>
            <w:tcW w:w="706" w:type="dxa"/>
            <w:tcPrChange w:id="1193" w:author="Neeshu Bhadauriya" w:date="2021-09-27T21:51:00Z">
              <w:tcPr>
                <w:tcW w:w="706" w:type="dxa"/>
              </w:tcPr>
            </w:tcPrChange>
          </w:tcPr>
          <w:p w14:paraId="52C127D5" w14:textId="77777777" w:rsidR="00984BAB" w:rsidRPr="00DA79BC" w:rsidRDefault="00984BAB" w:rsidP="00984BAB">
            <w:pPr>
              <w:pStyle w:val="BodyText"/>
              <w:jc w:val="center"/>
              <w:rPr>
                <w:ins w:id="1194" w:author="Neeshu Bhadauriya" w:date="2021-09-27T15:14:00Z"/>
                <w:b/>
                <w:color w:val="000000" w:themeColor="text1"/>
              </w:rPr>
            </w:pPr>
          </w:p>
        </w:tc>
        <w:tc>
          <w:tcPr>
            <w:tcW w:w="982" w:type="dxa"/>
            <w:tcPrChange w:id="1195" w:author="Neeshu Bhadauriya" w:date="2021-09-27T21:51:00Z">
              <w:tcPr>
                <w:tcW w:w="982" w:type="dxa"/>
              </w:tcPr>
            </w:tcPrChange>
          </w:tcPr>
          <w:p w14:paraId="5721FC21" w14:textId="77777777" w:rsidR="00984BAB" w:rsidRPr="00DA79BC" w:rsidRDefault="00984BAB" w:rsidP="00984BAB">
            <w:pPr>
              <w:pStyle w:val="BodyText"/>
              <w:rPr>
                <w:ins w:id="1196" w:author="Neeshu Bhadauriya" w:date="2021-09-27T15:14:00Z"/>
                <w:b/>
                <w:color w:val="000000" w:themeColor="text1"/>
              </w:rPr>
            </w:pPr>
            <w:ins w:id="1197" w:author="Neeshu Bhadauriya" w:date="2021-09-27T15:14:00Z">
              <w:r w:rsidRPr="00DA79BC">
                <w:rPr>
                  <w:b/>
                  <w:color w:val="000000" w:themeColor="text1"/>
                </w:rPr>
                <w:t>3.4</w:t>
              </w:r>
            </w:ins>
          </w:p>
        </w:tc>
        <w:tc>
          <w:tcPr>
            <w:tcW w:w="6914" w:type="dxa"/>
            <w:gridSpan w:val="3"/>
            <w:vAlign w:val="center"/>
            <w:tcPrChange w:id="1198" w:author="Neeshu Bhadauriya" w:date="2021-09-27T21:51:00Z">
              <w:tcPr>
                <w:tcW w:w="6914" w:type="dxa"/>
                <w:gridSpan w:val="3"/>
                <w:vAlign w:val="center"/>
              </w:tcPr>
            </w:tcPrChange>
          </w:tcPr>
          <w:p w14:paraId="4DD27174" w14:textId="77777777" w:rsidR="00984BAB" w:rsidRPr="00DA79BC" w:rsidRDefault="00984BAB" w:rsidP="00984BAB">
            <w:pPr>
              <w:pStyle w:val="BodyText"/>
              <w:rPr>
                <w:ins w:id="1199" w:author="Neeshu Bhadauriya" w:date="2021-09-27T15:14:00Z"/>
                <w:bCs/>
                <w:color w:val="000000" w:themeColor="text1"/>
                <w:lang w:val="en-IN"/>
              </w:rPr>
            </w:pPr>
            <w:ins w:id="1200" w:author="Neeshu Bhadauriya" w:date="2021-09-27T15:14:00Z">
              <w:r w:rsidRPr="00DA79BC">
                <w:rPr>
                  <w:bCs/>
                  <w:color w:val="000000" w:themeColor="text1"/>
                  <w:lang w:val="en-IN"/>
                </w:rPr>
                <w:t>Market Trends and Developments</w:t>
              </w:r>
            </w:ins>
          </w:p>
        </w:tc>
        <w:tc>
          <w:tcPr>
            <w:tcW w:w="985" w:type="dxa"/>
            <w:tcPrChange w:id="1201" w:author="Neeshu Bhadauriya" w:date="2021-09-27T21:51:00Z">
              <w:tcPr>
                <w:tcW w:w="985" w:type="dxa"/>
              </w:tcPr>
            </w:tcPrChange>
          </w:tcPr>
          <w:p w14:paraId="1D574576" w14:textId="307EAE4C" w:rsidR="00984BAB" w:rsidRPr="00DA79BC" w:rsidRDefault="003A6D10" w:rsidP="00984BAB">
            <w:pPr>
              <w:pStyle w:val="BodyText"/>
              <w:jc w:val="center"/>
              <w:rPr>
                <w:ins w:id="1202" w:author="Neeshu Bhadauriya" w:date="2021-09-27T15:14:00Z"/>
                <w:bCs/>
                <w:color w:val="000000" w:themeColor="text1"/>
              </w:rPr>
            </w:pPr>
            <w:ins w:id="1203" w:author="Neeshu Bhadauriya" w:date="2021-09-27T22:40:00Z">
              <w:r>
                <w:rPr>
                  <w:bCs/>
                  <w:color w:val="000000" w:themeColor="text1"/>
                </w:rPr>
                <w:t>79</w:t>
              </w:r>
            </w:ins>
          </w:p>
        </w:tc>
      </w:tr>
      <w:tr w:rsidR="00984BAB" w:rsidRPr="00DA79BC" w14:paraId="38833B64" w14:textId="77777777" w:rsidTr="00D32107">
        <w:trPr>
          <w:trHeight w:val="351"/>
          <w:ins w:id="1204" w:author="Neeshu Bhadauriya" w:date="2021-09-27T15:14:00Z"/>
          <w:trPrChange w:id="1205" w:author="Neeshu Bhadauriya" w:date="2021-09-27T21:51:00Z">
            <w:trPr>
              <w:trHeight w:val="351"/>
            </w:trPr>
          </w:trPrChange>
        </w:trPr>
        <w:tc>
          <w:tcPr>
            <w:tcW w:w="706" w:type="dxa"/>
            <w:tcPrChange w:id="1206" w:author="Neeshu Bhadauriya" w:date="2021-09-27T21:51:00Z">
              <w:tcPr>
                <w:tcW w:w="706" w:type="dxa"/>
              </w:tcPr>
            </w:tcPrChange>
          </w:tcPr>
          <w:p w14:paraId="6B95B816" w14:textId="77777777" w:rsidR="00984BAB" w:rsidRPr="00DA79BC" w:rsidRDefault="00984BAB" w:rsidP="00984BAB">
            <w:pPr>
              <w:pStyle w:val="BodyText"/>
              <w:jc w:val="center"/>
              <w:rPr>
                <w:ins w:id="1207" w:author="Neeshu Bhadauriya" w:date="2021-09-27T15:14:00Z"/>
                <w:b/>
                <w:color w:val="000000" w:themeColor="text1"/>
              </w:rPr>
            </w:pPr>
          </w:p>
        </w:tc>
        <w:tc>
          <w:tcPr>
            <w:tcW w:w="982" w:type="dxa"/>
            <w:tcPrChange w:id="1208" w:author="Neeshu Bhadauriya" w:date="2021-09-27T21:51:00Z">
              <w:tcPr>
                <w:tcW w:w="982" w:type="dxa"/>
              </w:tcPr>
            </w:tcPrChange>
          </w:tcPr>
          <w:p w14:paraId="69C406F8" w14:textId="77777777" w:rsidR="00984BAB" w:rsidRPr="00DA79BC" w:rsidRDefault="00984BAB" w:rsidP="00984BAB">
            <w:pPr>
              <w:pStyle w:val="BodyText"/>
              <w:rPr>
                <w:ins w:id="1209" w:author="Neeshu Bhadauriya" w:date="2021-09-27T15:14:00Z"/>
                <w:b/>
                <w:color w:val="000000" w:themeColor="text1"/>
              </w:rPr>
            </w:pPr>
            <w:ins w:id="1210" w:author="Neeshu Bhadauriya" w:date="2021-09-27T15:14:00Z">
              <w:r w:rsidRPr="00DA79BC">
                <w:rPr>
                  <w:b/>
                  <w:color w:val="000000" w:themeColor="text1"/>
                </w:rPr>
                <w:t>3.5</w:t>
              </w:r>
            </w:ins>
          </w:p>
        </w:tc>
        <w:tc>
          <w:tcPr>
            <w:tcW w:w="6914" w:type="dxa"/>
            <w:gridSpan w:val="3"/>
            <w:vAlign w:val="center"/>
            <w:tcPrChange w:id="1211" w:author="Neeshu Bhadauriya" w:date="2021-09-27T21:51:00Z">
              <w:tcPr>
                <w:tcW w:w="6914" w:type="dxa"/>
                <w:gridSpan w:val="3"/>
                <w:vAlign w:val="center"/>
              </w:tcPr>
            </w:tcPrChange>
          </w:tcPr>
          <w:p w14:paraId="204C565A" w14:textId="77777777" w:rsidR="00984BAB" w:rsidRPr="00DA79BC" w:rsidRDefault="00984BAB" w:rsidP="00984BAB">
            <w:pPr>
              <w:pStyle w:val="BodyText"/>
              <w:rPr>
                <w:ins w:id="1212" w:author="Neeshu Bhadauriya" w:date="2021-09-27T15:14:00Z"/>
                <w:bCs/>
                <w:color w:val="000000" w:themeColor="text1"/>
                <w:lang w:val="en-IN"/>
              </w:rPr>
            </w:pPr>
            <w:ins w:id="1213" w:author="Neeshu Bhadauriya" w:date="2021-09-27T15:14:00Z">
              <w:r w:rsidRPr="00DA79BC">
                <w:rPr>
                  <w:bCs/>
                  <w:color w:val="000000" w:themeColor="text1"/>
                  <w:lang w:val="en-IN"/>
                </w:rPr>
                <w:t>Pricing Analysis</w:t>
              </w:r>
            </w:ins>
          </w:p>
        </w:tc>
        <w:tc>
          <w:tcPr>
            <w:tcW w:w="985" w:type="dxa"/>
            <w:tcPrChange w:id="1214" w:author="Neeshu Bhadauriya" w:date="2021-09-27T21:51:00Z">
              <w:tcPr>
                <w:tcW w:w="985" w:type="dxa"/>
              </w:tcPr>
            </w:tcPrChange>
          </w:tcPr>
          <w:p w14:paraId="2B9970A5" w14:textId="733B0A3F" w:rsidR="00984BAB" w:rsidRPr="00DA79BC" w:rsidRDefault="003A6D10" w:rsidP="00984BAB">
            <w:pPr>
              <w:pStyle w:val="BodyText"/>
              <w:jc w:val="center"/>
              <w:rPr>
                <w:ins w:id="1215" w:author="Neeshu Bhadauriya" w:date="2021-09-27T15:14:00Z"/>
                <w:bCs/>
                <w:color w:val="000000" w:themeColor="text1"/>
              </w:rPr>
            </w:pPr>
            <w:ins w:id="1216" w:author="Neeshu Bhadauriya" w:date="2021-09-27T22:40:00Z">
              <w:r>
                <w:rPr>
                  <w:bCs/>
                  <w:color w:val="000000" w:themeColor="text1"/>
                </w:rPr>
                <w:t>80</w:t>
              </w:r>
            </w:ins>
          </w:p>
        </w:tc>
      </w:tr>
      <w:tr w:rsidR="00984BAB" w:rsidRPr="00DA79BC" w14:paraId="41DB4FA4" w14:textId="77777777" w:rsidTr="00D32107">
        <w:trPr>
          <w:trHeight w:val="351"/>
          <w:ins w:id="1217" w:author="Neeshu Bhadauriya" w:date="2021-09-27T15:14:00Z"/>
          <w:trPrChange w:id="1218" w:author="Neeshu Bhadauriya" w:date="2021-09-27T21:51:00Z">
            <w:trPr>
              <w:trHeight w:val="351"/>
            </w:trPr>
          </w:trPrChange>
        </w:trPr>
        <w:tc>
          <w:tcPr>
            <w:tcW w:w="706" w:type="dxa"/>
            <w:tcPrChange w:id="1219" w:author="Neeshu Bhadauriya" w:date="2021-09-27T21:51:00Z">
              <w:tcPr>
                <w:tcW w:w="706" w:type="dxa"/>
              </w:tcPr>
            </w:tcPrChange>
          </w:tcPr>
          <w:p w14:paraId="1D8A2FD1" w14:textId="77777777" w:rsidR="00984BAB" w:rsidRPr="00DA79BC" w:rsidRDefault="00984BAB" w:rsidP="00984BAB">
            <w:pPr>
              <w:pStyle w:val="BodyText"/>
              <w:jc w:val="center"/>
              <w:rPr>
                <w:ins w:id="1220" w:author="Neeshu Bhadauriya" w:date="2021-09-27T15:14:00Z"/>
                <w:b/>
                <w:color w:val="000000" w:themeColor="text1"/>
              </w:rPr>
            </w:pPr>
          </w:p>
        </w:tc>
        <w:tc>
          <w:tcPr>
            <w:tcW w:w="982" w:type="dxa"/>
            <w:tcPrChange w:id="1221" w:author="Neeshu Bhadauriya" w:date="2021-09-27T21:51:00Z">
              <w:tcPr>
                <w:tcW w:w="982" w:type="dxa"/>
              </w:tcPr>
            </w:tcPrChange>
          </w:tcPr>
          <w:p w14:paraId="59591926" w14:textId="77777777" w:rsidR="00984BAB" w:rsidRPr="00DA79BC" w:rsidRDefault="00984BAB" w:rsidP="00984BAB">
            <w:pPr>
              <w:pStyle w:val="BodyText"/>
              <w:rPr>
                <w:ins w:id="1222" w:author="Neeshu Bhadauriya" w:date="2021-09-27T15:14:00Z"/>
                <w:b/>
                <w:color w:val="000000" w:themeColor="text1"/>
              </w:rPr>
            </w:pPr>
            <w:ins w:id="1223" w:author="Neeshu Bhadauriya" w:date="2021-09-27T15:14:00Z">
              <w:r w:rsidRPr="00DA79BC">
                <w:rPr>
                  <w:b/>
                  <w:color w:val="000000" w:themeColor="text1"/>
                </w:rPr>
                <w:t>3.6</w:t>
              </w:r>
            </w:ins>
          </w:p>
        </w:tc>
        <w:tc>
          <w:tcPr>
            <w:tcW w:w="6914" w:type="dxa"/>
            <w:gridSpan w:val="3"/>
            <w:vAlign w:val="center"/>
            <w:tcPrChange w:id="1224" w:author="Neeshu Bhadauriya" w:date="2021-09-27T21:51:00Z">
              <w:tcPr>
                <w:tcW w:w="6914" w:type="dxa"/>
                <w:gridSpan w:val="3"/>
                <w:vAlign w:val="center"/>
              </w:tcPr>
            </w:tcPrChange>
          </w:tcPr>
          <w:p w14:paraId="4A26B7CC" w14:textId="5F952F0B" w:rsidR="00984BAB" w:rsidRPr="00DA79BC" w:rsidRDefault="00984BAB" w:rsidP="00984BAB">
            <w:pPr>
              <w:pStyle w:val="BodyText"/>
              <w:rPr>
                <w:ins w:id="1225" w:author="Neeshu Bhadauriya" w:date="2021-09-27T15:14:00Z"/>
                <w:bCs/>
                <w:color w:val="000000" w:themeColor="text1"/>
                <w:lang w:val="en-IN"/>
              </w:rPr>
            </w:pPr>
            <w:ins w:id="1226" w:author="Neeshu Bhadauriya" w:date="2021-09-27T16:45:00Z">
              <w:r>
                <w:rPr>
                  <w:bCs/>
                  <w:color w:val="000000" w:themeColor="text1"/>
                  <w:lang w:val="en-IN"/>
                </w:rPr>
                <w:t>Customer Analysis</w:t>
              </w:r>
            </w:ins>
          </w:p>
        </w:tc>
        <w:tc>
          <w:tcPr>
            <w:tcW w:w="985" w:type="dxa"/>
            <w:tcPrChange w:id="1227" w:author="Neeshu Bhadauriya" w:date="2021-09-27T21:51:00Z">
              <w:tcPr>
                <w:tcW w:w="985" w:type="dxa"/>
              </w:tcPr>
            </w:tcPrChange>
          </w:tcPr>
          <w:p w14:paraId="4A65E3A7" w14:textId="4ADD0092" w:rsidR="00984BAB" w:rsidRPr="00DA79BC" w:rsidRDefault="003A6D10" w:rsidP="00984BAB">
            <w:pPr>
              <w:pStyle w:val="BodyText"/>
              <w:jc w:val="center"/>
              <w:rPr>
                <w:ins w:id="1228" w:author="Neeshu Bhadauriya" w:date="2021-09-27T15:14:00Z"/>
                <w:bCs/>
                <w:color w:val="000000" w:themeColor="text1"/>
              </w:rPr>
            </w:pPr>
            <w:ins w:id="1229" w:author="Neeshu Bhadauriya" w:date="2021-09-27T22:40:00Z">
              <w:r>
                <w:rPr>
                  <w:bCs/>
                  <w:color w:val="000000" w:themeColor="text1"/>
                </w:rPr>
                <w:t>81</w:t>
              </w:r>
            </w:ins>
          </w:p>
        </w:tc>
      </w:tr>
      <w:tr w:rsidR="00984BAB" w:rsidRPr="00DA79BC" w14:paraId="3419FF2E" w14:textId="77777777" w:rsidTr="00D32107">
        <w:trPr>
          <w:trHeight w:val="351"/>
          <w:ins w:id="1230" w:author="Neeshu Bhadauriya" w:date="2021-09-27T15:14:00Z"/>
          <w:trPrChange w:id="1231" w:author="Neeshu Bhadauriya" w:date="2021-09-27T21:51:00Z">
            <w:trPr>
              <w:trHeight w:val="351"/>
            </w:trPr>
          </w:trPrChange>
        </w:trPr>
        <w:tc>
          <w:tcPr>
            <w:tcW w:w="706" w:type="dxa"/>
            <w:tcPrChange w:id="1232" w:author="Neeshu Bhadauriya" w:date="2021-09-27T21:51:00Z">
              <w:tcPr>
                <w:tcW w:w="706" w:type="dxa"/>
              </w:tcPr>
            </w:tcPrChange>
          </w:tcPr>
          <w:p w14:paraId="158B157B" w14:textId="77777777" w:rsidR="00984BAB" w:rsidRPr="00DA79BC" w:rsidRDefault="00984BAB" w:rsidP="00984BAB">
            <w:pPr>
              <w:pStyle w:val="BodyText"/>
              <w:jc w:val="center"/>
              <w:rPr>
                <w:ins w:id="1233" w:author="Neeshu Bhadauriya" w:date="2021-09-27T15:14:00Z"/>
                <w:b/>
                <w:color w:val="000000" w:themeColor="text1"/>
              </w:rPr>
            </w:pPr>
          </w:p>
        </w:tc>
        <w:tc>
          <w:tcPr>
            <w:tcW w:w="982" w:type="dxa"/>
            <w:tcPrChange w:id="1234" w:author="Neeshu Bhadauriya" w:date="2021-09-27T21:51:00Z">
              <w:tcPr>
                <w:tcW w:w="982" w:type="dxa"/>
              </w:tcPr>
            </w:tcPrChange>
          </w:tcPr>
          <w:p w14:paraId="13C3CD6D" w14:textId="77777777" w:rsidR="00984BAB" w:rsidRPr="00DA79BC" w:rsidRDefault="00984BAB" w:rsidP="00984BAB">
            <w:pPr>
              <w:pStyle w:val="BodyText"/>
              <w:rPr>
                <w:ins w:id="1235" w:author="Neeshu Bhadauriya" w:date="2021-09-27T15:14:00Z"/>
                <w:b/>
                <w:color w:val="000000" w:themeColor="text1"/>
              </w:rPr>
            </w:pPr>
            <w:ins w:id="1236" w:author="Neeshu Bhadauriya" w:date="2021-09-27T15:14:00Z">
              <w:r w:rsidRPr="00DA79BC">
                <w:rPr>
                  <w:b/>
                  <w:color w:val="000000" w:themeColor="text1"/>
                </w:rPr>
                <w:t>3.</w:t>
              </w:r>
              <w:r>
                <w:rPr>
                  <w:b/>
                  <w:color w:val="000000" w:themeColor="text1"/>
                </w:rPr>
                <w:t>7</w:t>
              </w:r>
            </w:ins>
          </w:p>
        </w:tc>
        <w:tc>
          <w:tcPr>
            <w:tcW w:w="6914" w:type="dxa"/>
            <w:gridSpan w:val="3"/>
            <w:vAlign w:val="center"/>
            <w:tcPrChange w:id="1237" w:author="Neeshu Bhadauriya" w:date="2021-09-27T21:51:00Z">
              <w:tcPr>
                <w:tcW w:w="6914" w:type="dxa"/>
                <w:gridSpan w:val="3"/>
                <w:vAlign w:val="center"/>
              </w:tcPr>
            </w:tcPrChange>
          </w:tcPr>
          <w:p w14:paraId="59AC9BD9" w14:textId="598151FF" w:rsidR="00984BAB" w:rsidRPr="00DA79BC" w:rsidRDefault="00984BAB" w:rsidP="00984BAB">
            <w:pPr>
              <w:pStyle w:val="BodyText"/>
              <w:rPr>
                <w:ins w:id="1238" w:author="Neeshu Bhadauriya" w:date="2021-09-27T15:14:00Z"/>
                <w:bCs/>
                <w:color w:val="000000" w:themeColor="text1"/>
                <w:lang w:val="en-IN"/>
              </w:rPr>
            </w:pPr>
            <w:ins w:id="1239" w:author="Neeshu Bhadauriya" w:date="2021-09-27T16:45:00Z">
              <w:r w:rsidRPr="00DA79BC">
                <w:rPr>
                  <w:bCs/>
                  <w:color w:val="000000" w:themeColor="text1"/>
                  <w:lang w:val="en-IN"/>
                </w:rPr>
                <w:t>Global Foreign Trade Analysis</w:t>
              </w:r>
            </w:ins>
          </w:p>
        </w:tc>
        <w:tc>
          <w:tcPr>
            <w:tcW w:w="985" w:type="dxa"/>
            <w:tcPrChange w:id="1240" w:author="Neeshu Bhadauriya" w:date="2021-09-27T21:51:00Z">
              <w:tcPr>
                <w:tcW w:w="985" w:type="dxa"/>
              </w:tcPr>
            </w:tcPrChange>
          </w:tcPr>
          <w:p w14:paraId="4DE3B816" w14:textId="0EEFFB49" w:rsidR="00984BAB" w:rsidRPr="00DA79BC" w:rsidRDefault="003A6D10" w:rsidP="00984BAB">
            <w:pPr>
              <w:pStyle w:val="BodyText"/>
              <w:jc w:val="center"/>
              <w:rPr>
                <w:ins w:id="1241" w:author="Neeshu Bhadauriya" w:date="2021-09-27T15:14:00Z"/>
                <w:bCs/>
                <w:color w:val="000000" w:themeColor="text1"/>
              </w:rPr>
            </w:pPr>
            <w:ins w:id="1242" w:author="Neeshu Bhadauriya" w:date="2021-09-27T22:40:00Z">
              <w:r>
                <w:rPr>
                  <w:bCs/>
                  <w:color w:val="000000" w:themeColor="text1"/>
                </w:rPr>
                <w:t>85</w:t>
              </w:r>
            </w:ins>
          </w:p>
        </w:tc>
      </w:tr>
      <w:tr w:rsidR="00984BAB" w:rsidRPr="00DA79BC" w14:paraId="62CB1383" w14:textId="77777777" w:rsidTr="00D32107">
        <w:trPr>
          <w:trHeight w:val="351"/>
          <w:ins w:id="1243" w:author="Neeshu Bhadauriya" w:date="2021-09-27T15:14:00Z"/>
          <w:trPrChange w:id="1244" w:author="Neeshu Bhadauriya" w:date="2021-09-27T21:51:00Z">
            <w:trPr>
              <w:trHeight w:val="351"/>
            </w:trPr>
          </w:trPrChange>
        </w:trPr>
        <w:tc>
          <w:tcPr>
            <w:tcW w:w="706" w:type="dxa"/>
            <w:tcPrChange w:id="1245" w:author="Neeshu Bhadauriya" w:date="2021-09-27T21:51:00Z">
              <w:tcPr>
                <w:tcW w:w="706" w:type="dxa"/>
              </w:tcPr>
            </w:tcPrChange>
          </w:tcPr>
          <w:p w14:paraId="645F63B9" w14:textId="77777777" w:rsidR="00984BAB" w:rsidRPr="00DA79BC" w:rsidRDefault="00984BAB" w:rsidP="00984BAB">
            <w:pPr>
              <w:pStyle w:val="BodyText"/>
              <w:jc w:val="center"/>
              <w:rPr>
                <w:ins w:id="1246" w:author="Neeshu Bhadauriya" w:date="2021-09-27T15:14:00Z"/>
                <w:b/>
                <w:color w:val="000000" w:themeColor="text1"/>
              </w:rPr>
            </w:pPr>
          </w:p>
        </w:tc>
        <w:tc>
          <w:tcPr>
            <w:tcW w:w="982" w:type="dxa"/>
            <w:tcPrChange w:id="1247" w:author="Neeshu Bhadauriya" w:date="2021-09-27T21:51:00Z">
              <w:tcPr>
                <w:tcW w:w="982" w:type="dxa"/>
              </w:tcPr>
            </w:tcPrChange>
          </w:tcPr>
          <w:p w14:paraId="3A818C25" w14:textId="77777777" w:rsidR="00984BAB" w:rsidRPr="00DA79BC" w:rsidRDefault="00984BAB" w:rsidP="00984BAB">
            <w:pPr>
              <w:pStyle w:val="BodyText"/>
              <w:rPr>
                <w:ins w:id="1248" w:author="Neeshu Bhadauriya" w:date="2021-09-27T15:14:00Z"/>
                <w:b/>
                <w:color w:val="000000" w:themeColor="text1"/>
              </w:rPr>
            </w:pPr>
            <w:ins w:id="1249" w:author="Neeshu Bhadauriya" w:date="2021-09-27T15:14:00Z">
              <w:r w:rsidRPr="00DA79BC">
                <w:rPr>
                  <w:b/>
                  <w:color w:val="000000" w:themeColor="text1"/>
                </w:rPr>
                <w:t>3.</w:t>
              </w:r>
              <w:r>
                <w:rPr>
                  <w:b/>
                  <w:color w:val="000000" w:themeColor="text1"/>
                </w:rPr>
                <w:t>8</w:t>
              </w:r>
            </w:ins>
          </w:p>
        </w:tc>
        <w:tc>
          <w:tcPr>
            <w:tcW w:w="6914" w:type="dxa"/>
            <w:gridSpan w:val="3"/>
            <w:vAlign w:val="center"/>
            <w:tcPrChange w:id="1250" w:author="Neeshu Bhadauriya" w:date="2021-09-27T21:51:00Z">
              <w:tcPr>
                <w:tcW w:w="6914" w:type="dxa"/>
                <w:gridSpan w:val="3"/>
                <w:vAlign w:val="center"/>
              </w:tcPr>
            </w:tcPrChange>
          </w:tcPr>
          <w:p w14:paraId="16EA3C6A" w14:textId="40A37482" w:rsidR="00984BAB" w:rsidRPr="00DA79BC" w:rsidRDefault="00984BAB" w:rsidP="00984BAB">
            <w:pPr>
              <w:pStyle w:val="BodyText"/>
              <w:rPr>
                <w:ins w:id="1251" w:author="Neeshu Bhadauriya" w:date="2021-09-27T15:14:00Z"/>
                <w:bCs/>
                <w:color w:val="000000" w:themeColor="text1"/>
                <w:lang w:val="en-IN"/>
              </w:rPr>
            </w:pPr>
            <w:ins w:id="1252" w:author="Neeshu Bhadauriya" w:date="2021-09-27T16:45:00Z">
              <w:r w:rsidRPr="00DA79BC">
                <w:rPr>
                  <w:bCs/>
                  <w:color w:val="000000" w:themeColor="text1"/>
                  <w:lang w:val="en-IN"/>
                </w:rPr>
                <w:t>Global Demand-Supply Gap</w:t>
              </w:r>
            </w:ins>
          </w:p>
        </w:tc>
        <w:tc>
          <w:tcPr>
            <w:tcW w:w="985" w:type="dxa"/>
            <w:tcPrChange w:id="1253" w:author="Neeshu Bhadauriya" w:date="2021-09-27T21:51:00Z">
              <w:tcPr>
                <w:tcW w:w="985" w:type="dxa"/>
              </w:tcPr>
            </w:tcPrChange>
          </w:tcPr>
          <w:p w14:paraId="331C613C" w14:textId="2006FA33" w:rsidR="00984BAB" w:rsidRPr="00DA79BC" w:rsidRDefault="003A6D10" w:rsidP="00984BAB">
            <w:pPr>
              <w:pStyle w:val="BodyText"/>
              <w:jc w:val="center"/>
              <w:rPr>
                <w:ins w:id="1254" w:author="Neeshu Bhadauriya" w:date="2021-09-27T15:14:00Z"/>
                <w:bCs/>
                <w:color w:val="000000" w:themeColor="text1"/>
              </w:rPr>
            </w:pPr>
            <w:ins w:id="1255" w:author="Neeshu Bhadauriya" w:date="2021-09-27T22:40:00Z">
              <w:r>
                <w:rPr>
                  <w:bCs/>
                  <w:color w:val="000000" w:themeColor="text1"/>
                </w:rPr>
                <w:t>86</w:t>
              </w:r>
            </w:ins>
          </w:p>
        </w:tc>
      </w:tr>
      <w:tr w:rsidR="00984BAB" w:rsidRPr="00DA79BC" w14:paraId="2254B82F" w14:textId="77777777" w:rsidTr="00D32107">
        <w:trPr>
          <w:trHeight w:val="351"/>
          <w:ins w:id="1256" w:author="Neeshu Bhadauriya" w:date="2021-09-27T15:14:00Z"/>
          <w:trPrChange w:id="1257" w:author="Neeshu Bhadauriya" w:date="2021-09-27T21:51:00Z">
            <w:trPr>
              <w:trHeight w:val="351"/>
            </w:trPr>
          </w:trPrChange>
        </w:trPr>
        <w:tc>
          <w:tcPr>
            <w:tcW w:w="706" w:type="dxa"/>
            <w:tcPrChange w:id="1258" w:author="Neeshu Bhadauriya" w:date="2021-09-27T21:51:00Z">
              <w:tcPr>
                <w:tcW w:w="706" w:type="dxa"/>
              </w:tcPr>
            </w:tcPrChange>
          </w:tcPr>
          <w:p w14:paraId="23B864D4" w14:textId="77777777" w:rsidR="00984BAB" w:rsidRPr="00DA79BC" w:rsidRDefault="00984BAB" w:rsidP="00984BAB">
            <w:pPr>
              <w:pStyle w:val="BodyText"/>
              <w:jc w:val="center"/>
              <w:rPr>
                <w:ins w:id="1259" w:author="Neeshu Bhadauriya" w:date="2021-09-27T15:14:00Z"/>
                <w:b/>
                <w:color w:val="000000" w:themeColor="text1"/>
              </w:rPr>
            </w:pPr>
          </w:p>
        </w:tc>
        <w:tc>
          <w:tcPr>
            <w:tcW w:w="982" w:type="dxa"/>
            <w:tcPrChange w:id="1260" w:author="Neeshu Bhadauriya" w:date="2021-09-27T21:51:00Z">
              <w:tcPr>
                <w:tcW w:w="982" w:type="dxa"/>
              </w:tcPr>
            </w:tcPrChange>
          </w:tcPr>
          <w:p w14:paraId="7400E37E" w14:textId="77777777" w:rsidR="00984BAB" w:rsidRPr="00DA79BC" w:rsidRDefault="00984BAB" w:rsidP="00984BAB">
            <w:pPr>
              <w:pStyle w:val="BodyText"/>
              <w:rPr>
                <w:ins w:id="1261" w:author="Neeshu Bhadauriya" w:date="2021-09-27T15:14:00Z"/>
                <w:b/>
                <w:color w:val="000000" w:themeColor="text1"/>
              </w:rPr>
            </w:pPr>
            <w:ins w:id="1262" w:author="Neeshu Bhadauriya" w:date="2021-09-27T15:14:00Z">
              <w:r w:rsidRPr="00DA79BC">
                <w:rPr>
                  <w:b/>
                  <w:color w:val="000000" w:themeColor="text1"/>
                </w:rPr>
                <w:t>3.</w:t>
              </w:r>
              <w:r>
                <w:rPr>
                  <w:b/>
                  <w:color w:val="000000" w:themeColor="text1"/>
                </w:rPr>
                <w:t>9</w:t>
              </w:r>
            </w:ins>
          </w:p>
        </w:tc>
        <w:tc>
          <w:tcPr>
            <w:tcW w:w="6914" w:type="dxa"/>
            <w:gridSpan w:val="3"/>
            <w:vAlign w:val="center"/>
            <w:tcPrChange w:id="1263" w:author="Neeshu Bhadauriya" w:date="2021-09-27T21:51:00Z">
              <w:tcPr>
                <w:tcW w:w="6914" w:type="dxa"/>
                <w:gridSpan w:val="3"/>
                <w:vAlign w:val="center"/>
              </w:tcPr>
            </w:tcPrChange>
          </w:tcPr>
          <w:p w14:paraId="612447BE" w14:textId="3B2715B2" w:rsidR="00984BAB" w:rsidRPr="00DA79BC" w:rsidRDefault="00984BAB" w:rsidP="00984BAB">
            <w:pPr>
              <w:pStyle w:val="BodyText"/>
              <w:rPr>
                <w:ins w:id="1264" w:author="Neeshu Bhadauriya" w:date="2021-09-27T15:14:00Z"/>
                <w:bCs/>
                <w:color w:val="000000" w:themeColor="text1"/>
                <w:lang w:val="en-IN"/>
              </w:rPr>
            </w:pPr>
            <w:ins w:id="1265" w:author="Neeshu Bhadauriya" w:date="2021-09-27T16:45:00Z">
              <w:r>
                <w:rPr>
                  <w:bCs/>
                  <w:color w:val="000000" w:themeColor="text1"/>
                  <w:lang w:val="en-IN"/>
                </w:rPr>
                <w:t>Value Chain Analysis</w:t>
              </w:r>
            </w:ins>
          </w:p>
        </w:tc>
        <w:tc>
          <w:tcPr>
            <w:tcW w:w="985" w:type="dxa"/>
            <w:tcPrChange w:id="1266" w:author="Neeshu Bhadauriya" w:date="2021-09-27T21:51:00Z">
              <w:tcPr>
                <w:tcW w:w="985" w:type="dxa"/>
              </w:tcPr>
            </w:tcPrChange>
          </w:tcPr>
          <w:p w14:paraId="47E11E50" w14:textId="4BA97636" w:rsidR="00984BAB" w:rsidRPr="00DA79BC" w:rsidRDefault="003A6D10" w:rsidP="00984BAB">
            <w:pPr>
              <w:pStyle w:val="BodyText"/>
              <w:jc w:val="center"/>
              <w:rPr>
                <w:ins w:id="1267" w:author="Neeshu Bhadauriya" w:date="2021-09-27T15:14:00Z"/>
                <w:bCs/>
                <w:color w:val="000000" w:themeColor="text1"/>
              </w:rPr>
            </w:pPr>
            <w:ins w:id="1268" w:author="Neeshu Bhadauriya" w:date="2021-09-27T22:40:00Z">
              <w:r>
                <w:rPr>
                  <w:bCs/>
                  <w:color w:val="000000" w:themeColor="text1"/>
                </w:rPr>
                <w:t>94</w:t>
              </w:r>
            </w:ins>
          </w:p>
        </w:tc>
      </w:tr>
      <w:bookmarkEnd w:id="32"/>
    </w:tbl>
    <w:p w14:paraId="723F7FB0" w14:textId="77777777" w:rsidR="002031A1" w:rsidRDefault="002031A1">
      <w:pPr>
        <w:pStyle w:val="BodyText"/>
        <w:rPr>
          <w:ins w:id="1269" w:author="Neeshu Bhadauriya" w:date="2021-09-27T21:29:00Z"/>
          <w:b/>
          <w:sz w:val="40"/>
          <w:szCs w:val="40"/>
        </w:rPr>
        <w:sectPr w:rsidR="002031A1" w:rsidSect="00AF4AFC">
          <w:headerReference w:type="default" r:id="rId15"/>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E085371" w14:textId="5D8C0F51" w:rsidR="00040724" w:rsidDel="002031A1" w:rsidRDefault="00040724">
      <w:pPr>
        <w:pStyle w:val="BodyText"/>
        <w:rPr>
          <w:del w:id="1271" w:author="Neeshu Bhadauriya" w:date="2021-09-27T21:29:00Z"/>
          <w:b/>
          <w:sz w:val="40"/>
          <w:szCs w:val="40"/>
        </w:rPr>
        <w:pPrChange w:id="1272" w:author="Dilip Kumar" w:date="2021-09-25T13:03:00Z">
          <w:pPr>
            <w:pStyle w:val="BodyText"/>
            <w:jc w:val="center"/>
          </w:pPr>
        </w:pPrChange>
      </w:pPr>
    </w:p>
    <w:p w14:paraId="384F600F" w14:textId="1AA11E5A" w:rsidR="000D20E5" w:rsidDel="005C3363" w:rsidRDefault="000D20E5" w:rsidP="000D20E5">
      <w:pPr>
        <w:pStyle w:val="BodyText"/>
        <w:rPr>
          <w:ins w:id="1273" w:author="Jaideep Kumar" w:date="2021-09-26T21:27:00Z"/>
          <w:del w:id="1274" w:author="Neeshu Bhadauriya" w:date="2021-09-27T21:35:00Z"/>
          <w:rFonts w:ascii="Verdana" w:hAnsi="Verdana"/>
          <w:b/>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275" w:author="Ritu Kamra" w:date="2021-09-27T14:21:00Z">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956"/>
        <w:gridCol w:w="805"/>
        <w:gridCol w:w="924"/>
        <w:gridCol w:w="6299"/>
        <w:gridCol w:w="1055"/>
        <w:tblGridChange w:id="1276">
          <w:tblGrid>
            <w:gridCol w:w="956"/>
            <w:gridCol w:w="805"/>
            <w:gridCol w:w="924"/>
            <w:gridCol w:w="6299"/>
            <w:gridCol w:w="1055"/>
          </w:tblGrid>
        </w:tblGridChange>
      </w:tblGrid>
      <w:tr w:rsidR="000D20E5" w:rsidRPr="00DA79BC" w:rsidDel="00A90495" w14:paraId="12A99DD8" w14:textId="7B62322E" w:rsidTr="007A2080">
        <w:trPr>
          <w:trHeight w:val="714"/>
          <w:ins w:id="1277" w:author="Jaideep Kumar" w:date="2021-09-26T21:27:00Z"/>
          <w:del w:id="1278" w:author="Neeshu Bhadauriya" w:date="2021-09-27T15:14:00Z"/>
          <w:trPrChange w:id="1279" w:author="Ritu Kamra" w:date="2021-09-27T14:21:00Z">
            <w:trPr>
              <w:trHeight w:val="714"/>
            </w:trPr>
          </w:trPrChange>
        </w:trPr>
        <w:tc>
          <w:tcPr>
            <w:tcW w:w="956" w:type="dxa"/>
            <w:tcBorders>
              <w:bottom w:val="single" w:sz="4" w:space="0" w:color="auto"/>
            </w:tcBorders>
            <w:tcPrChange w:id="1280" w:author="Ritu Kamra" w:date="2021-09-27T14:21:00Z">
              <w:tcPr>
                <w:tcW w:w="956" w:type="dxa"/>
              </w:tcPr>
            </w:tcPrChange>
          </w:tcPr>
          <w:p w14:paraId="5824E8F4" w14:textId="466C4A79" w:rsidR="000D20E5" w:rsidRPr="00DA79BC" w:rsidDel="00A90495" w:rsidRDefault="000D20E5" w:rsidP="00092529">
            <w:pPr>
              <w:pStyle w:val="BodyText"/>
              <w:jc w:val="center"/>
              <w:rPr>
                <w:ins w:id="1281" w:author="Jaideep Kumar" w:date="2021-09-26T21:27:00Z"/>
                <w:del w:id="1282" w:author="Neeshu Bhadauriya" w:date="2021-09-27T15:14:00Z"/>
                <w:b/>
                <w:color w:val="000000" w:themeColor="text1"/>
              </w:rPr>
            </w:pPr>
            <w:ins w:id="1283" w:author="Jaideep Kumar" w:date="2021-09-26T21:27:00Z">
              <w:del w:id="1284" w:author="Neeshu Bhadauriya" w:date="2021-09-27T15:14:00Z">
                <w:r w:rsidRPr="00DA79BC" w:rsidDel="00A90495">
                  <w:rPr>
                    <w:b/>
                    <w:color w:val="000000" w:themeColor="text1"/>
                  </w:rPr>
                  <w:delText>S. No.</w:delText>
                </w:r>
              </w:del>
            </w:ins>
          </w:p>
        </w:tc>
        <w:tc>
          <w:tcPr>
            <w:tcW w:w="8028" w:type="dxa"/>
            <w:gridSpan w:val="3"/>
            <w:tcBorders>
              <w:bottom w:val="single" w:sz="4" w:space="0" w:color="auto"/>
            </w:tcBorders>
            <w:tcPrChange w:id="1285" w:author="Ritu Kamra" w:date="2021-09-27T14:21:00Z">
              <w:tcPr>
                <w:tcW w:w="8028" w:type="dxa"/>
                <w:gridSpan w:val="3"/>
              </w:tcPr>
            </w:tcPrChange>
          </w:tcPr>
          <w:p w14:paraId="1B09B9C0" w14:textId="05420B29" w:rsidR="000D20E5" w:rsidRPr="00DA79BC" w:rsidDel="00A90495" w:rsidRDefault="000D20E5" w:rsidP="00092529">
            <w:pPr>
              <w:pStyle w:val="BodyText"/>
              <w:jc w:val="center"/>
              <w:rPr>
                <w:ins w:id="1286" w:author="Jaideep Kumar" w:date="2021-09-26T21:27:00Z"/>
                <w:del w:id="1287" w:author="Neeshu Bhadauriya" w:date="2021-09-27T15:14:00Z"/>
                <w:b/>
                <w:color w:val="000000" w:themeColor="text1"/>
              </w:rPr>
            </w:pPr>
            <w:ins w:id="1288" w:author="Jaideep Kumar" w:date="2021-09-26T21:27:00Z">
              <w:del w:id="1289" w:author="Neeshu Bhadauriya" w:date="2021-09-27T15:14:00Z">
                <w:r w:rsidRPr="00DA79BC" w:rsidDel="00A90495">
                  <w:rPr>
                    <w:b/>
                    <w:color w:val="000000" w:themeColor="text1"/>
                  </w:rPr>
                  <w:delText>Contents</w:delText>
                </w:r>
              </w:del>
            </w:ins>
          </w:p>
        </w:tc>
        <w:tc>
          <w:tcPr>
            <w:tcW w:w="1055" w:type="dxa"/>
            <w:tcBorders>
              <w:bottom w:val="single" w:sz="4" w:space="0" w:color="auto"/>
            </w:tcBorders>
            <w:tcPrChange w:id="1290" w:author="Ritu Kamra" w:date="2021-09-27T14:21:00Z">
              <w:tcPr>
                <w:tcW w:w="1055" w:type="dxa"/>
              </w:tcPr>
            </w:tcPrChange>
          </w:tcPr>
          <w:p w14:paraId="5F27BDCF" w14:textId="5553654E" w:rsidR="000D20E5" w:rsidRPr="00DA79BC" w:rsidDel="00A90495" w:rsidRDefault="000D20E5" w:rsidP="00092529">
            <w:pPr>
              <w:pStyle w:val="BodyText"/>
              <w:jc w:val="center"/>
              <w:rPr>
                <w:ins w:id="1291" w:author="Jaideep Kumar" w:date="2021-09-26T21:27:00Z"/>
                <w:del w:id="1292" w:author="Neeshu Bhadauriya" w:date="2021-09-27T15:14:00Z"/>
                <w:b/>
                <w:color w:val="000000" w:themeColor="text1"/>
              </w:rPr>
            </w:pPr>
            <w:ins w:id="1293" w:author="Jaideep Kumar" w:date="2021-09-26T21:27:00Z">
              <w:del w:id="1294" w:author="Neeshu Bhadauriya" w:date="2021-09-27T15:14:00Z">
                <w:r w:rsidRPr="00DA79BC" w:rsidDel="00A90495">
                  <w:rPr>
                    <w:b/>
                    <w:color w:val="000000" w:themeColor="text1"/>
                  </w:rPr>
                  <w:delText>Page No.</w:delText>
                </w:r>
              </w:del>
            </w:ins>
          </w:p>
        </w:tc>
      </w:tr>
      <w:tr w:rsidR="000D20E5" w:rsidRPr="00DA79BC" w:rsidDel="00A90495" w14:paraId="118D353E" w14:textId="1DA1E9FF" w:rsidTr="007A2080">
        <w:trPr>
          <w:trHeight w:val="347"/>
          <w:ins w:id="1295" w:author="Jaideep Kumar" w:date="2021-09-26T21:27:00Z"/>
          <w:del w:id="1296" w:author="Neeshu Bhadauriya" w:date="2021-09-27T15:14:00Z"/>
          <w:trPrChange w:id="1297" w:author="Ritu Kamra" w:date="2021-09-27T14:21:00Z">
            <w:trPr>
              <w:trHeight w:val="347"/>
            </w:trPr>
          </w:trPrChange>
        </w:trPr>
        <w:tc>
          <w:tcPr>
            <w:tcW w:w="956" w:type="dxa"/>
            <w:tcBorders>
              <w:top w:val="single" w:sz="4" w:space="0" w:color="auto"/>
              <w:left w:val="single" w:sz="4" w:space="0" w:color="auto"/>
              <w:bottom w:val="single" w:sz="4" w:space="0" w:color="auto"/>
              <w:right w:val="single" w:sz="4" w:space="0" w:color="auto"/>
            </w:tcBorders>
            <w:tcPrChange w:id="1298" w:author="Ritu Kamra" w:date="2021-09-27T14:21:00Z">
              <w:tcPr>
                <w:tcW w:w="956" w:type="dxa"/>
              </w:tcPr>
            </w:tcPrChange>
          </w:tcPr>
          <w:p w14:paraId="101933AD" w14:textId="1236997B" w:rsidR="000D20E5" w:rsidRPr="00DA79BC" w:rsidDel="00A90495" w:rsidRDefault="000D20E5" w:rsidP="00092529">
            <w:pPr>
              <w:pStyle w:val="BodyText"/>
              <w:jc w:val="center"/>
              <w:rPr>
                <w:ins w:id="1299" w:author="Jaideep Kumar" w:date="2021-09-26T21:27:00Z"/>
                <w:del w:id="1300" w:author="Neeshu Bhadauriya" w:date="2021-09-27T15:14:00Z"/>
                <w:b/>
                <w:color w:val="000000" w:themeColor="text1"/>
              </w:rPr>
            </w:pPr>
            <w:ins w:id="1301" w:author="Jaideep Kumar" w:date="2021-09-26T21:27:00Z">
              <w:del w:id="1302" w:author="Neeshu Bhadauriya" w:date="2021-09-27T15:14:00Z">
                <w:r w:rsidRPr="00DA79BC" w:rsidDel="00A90495">
                  <w:rPr>
                    <w:b/>
                    <w:color w:val="000000" w:themeColor="text1"/>
                  </w:rPr>
                  <w:delText>1.</w:delText>
                </w:r>
              </w:del>
            </w:ins>
          </w:p>
        </w:tc>
        <w:tc>
          <w:tcPr>
            <w:tcW w:w="8028" w:type="dxa"/>
            <w:gridSpan w:val="3"/>
            <w:tcBorders>
              <w:top w:val="single" w:sz="4" w:space="0" w:color="auto"/>
              <w:left w:val="single" w:sz="4" w:space="0" w:color="auto"/>
              <w:bottom w:val="single" w:sz="4" w:space="0" w:color="auto"/>
              <w:right w:val="single" w:sz="4" w:space="0" w:color="auto"/>
            </w:tcBorders>
            <w:tcPrChange w:id="1303" w:author="Ritu Kamra" w:date="2021-09-27T14:21:00Z">
              <w:tcPr>
                <w:tcW w:w="8028" w:type="dxa"/>
                <w:gridSpan w:val="3"/>
              </w:tcPr>
            </w:tcPrChange>
          </w:tcPr>
          <w:p w14:paraId="31E01CE9" w14:textId="569DA470" w:rsidR="000D20E5" w:rsidRPr="00DA79BC" w:rsidDel="00A90495" w:rsidRDefault="000D20E5" w:rsidP="00092529">
            <w:pPr>
              <w:pStyle w:val="BodyText"/>
              <w:rPr>
                <w:ins w:id="1304" w:author="Jaideep Kumar" w:date="2021-09-26T21:27:00Z"/>
                <w:del w:id="1305" w:author="Neeshu Bhadauriya" w:date="2021-09-27T15:14:00Z"/>
                <w:bCs/>
                <w:color w:val="000000" w:themeColor="text1"/>
              </w:rPr>
            </w:pPr>
            <w:ins w:id="1306" w:author="Jaideep Kumar" w:date="2021-09-26T21:27:00Z">
              <w:del w:id="1307" w:author="Neeshu Bhadauriya" w:date="2021-09-27T15:14:00Z">
                <w:r w:rsidRPr="00DA79BC" w:rsidDel="00A90495">
                  <w:rPr>
                    <w:bCs/>
                    <w:color w:val="000000" w:themeColor="text1"/>
                  </w:rPr>
                  <w:delText xml:space="preserve">Executive Summary </w:delText>
                </w:r>
              </w:del>
            </w:ins>
          </w:p>
        </w:tc>
        <w:tc>
          <w:tcPr>
            <w:tcW w:w="1055" w:type="dxa"/>
            <w:tcBorders>
              <w:top w:val="single" w:sz="4" w:space="0" w:color="auto"/>
              <w:left w:val="single" w:sz="4" w:space="0" w:color="auto"/>
              <w:bottom w:val="single" w:sz="4" w:space="0" w:color="auto"/>
              <w:right w:val="single" w:sz="4" w:space="0" w:color="auto"/>
            </w:tcBorders>
            <w:tcPrChange w:id="1308" w:author="Ritu Kamra" w:date="2021-09-27T14:21:00Z">
              <w:tcPr>
                <w:tcW w:w="1055" w:type="dxa"/>
              </w:tcPr>
            </w:tcPrChange>
          </w:tcPr>
          <w:p w14:paraId="7DC1DECC" w14:textId="78BA497B" w:rsidR="000D20E5" w:rsidRPr="00DA79BC" w:rsidDel="00A90495" w:rsidRDefault="000D20E5" w:rsidP="00092529">
            <w:pPr>
              <w:pStyle w:val="BodyText"/>
              <w:jc w:val="center"/>
              <w:rPr>
                <w:ins w:id="1309" w:author="Jaideep Kumar" w:date="2021-09-26T21:27:00Z"/>
                <w:del w:id="1310" w:author="Neeshu Bhadauriya" w:date="2021-09-27T15:14:00Z"/>
                <w:b/>
                <w:color w:val="000000" w:themeColor="text1"/>
              </w:rPr>
            </w:pPr>
          </w:p>
        </w:tc>
      </w:tr>
      <w:tr w:rsidR="000D20E5" w:rsidRPr="00DA79BC" w:rsidDel="00A90495" w14:paraId="4BD8B722" w14:textId="116E77EF" w:rsidTr="007A2080">
        <w:trPr>
          <w:trHeight w:val="347"/>
          <w:ins w:id="1311" w:author="Jaideep Kumar" w:date="2021-09-26T21:27:00Z"/>
          <w:del w:id="1312" w:author="Neeshu Bhadauriya" w:date="2021-09-27T15:14:00Z"/>
          <w:trPrChange w:id="1313" w:author="Ritu Kamra" w:date="2021-09-27T14:21:00Z">
            <w:trPr>
              <w:trHeight w:val="347"/>
            </w:trPr>
          </w:trPrChange>
        </w:trPr>
        <w:tc>
          <w:tcPr>
            <w:tcW w:w="956" w:type="dxa"/>
            <w:tcBorders>
              <w:top w:val="single" w:sz="4" w:space="0" w:color="auto"/>
              <w:left w:val="single" w:sz="4" w:space="0" w:color="auto"/>
              <w:bottom w:val="single" w:sz="4" w:space="0" w:color="auto"/>
              <w:right w:val="single" w:sz="4" w:space="0" w:color="auto"/>
            </w:tcBorders>
            <w:tcPrChange w:id="1314" w:author="Ritu Kamra" w:date="2021-09-27T14:21:00Z">
              <w:tcPr>
                <w:tcW w:w="956" w:type="dxa"/>
              </w:tcPr>
            </w:tcPrChange>
          </w:tcPr>
          <w:p w14:paraId="37DA4F43" w14:textId="341CE769" w:rsidR="000D20E5" w:rsidRPr="00DA79BC" w:rsidDel="00A90495" w:rsidRDefault="000D20E5" w:rsidP="00092529">
            <w:pPr>
              <w:pStyle w:val="BodyText"/>
              <w:jc w:val="center"/>
              <w:rPr>
                <w:ins w:id="1315" w:author="Jaideep Kumar" w:date="2021-09-26T21:27:00Z"/>
                <w:del w:id="1316" w:author="Neeshu Bhadauriya" w:date="2021-09-27T15:14:00Z"/>
                <w:b/>
                <w:color w:val="000000" w:themeColor="text1"/>
              </w:rPr>
            </w:pPr>
            <w:ins w:id="1317" w:author="Jaideep Kumar" w:date="2021-09-26T21:27:00Z">
              <w:del w:id="1318" w:author="Neeshu Bhadauriya" w:date="2021-09-27T15:14:00Z">
                <w:r w:rsidRPr="00DA79BC" w:rsidDel="00A90495">
                  <w:rPr>
                    <w:b/>
                    <w:color w:val="000000" w:themeColor="text1"/>
                  </w:rPr>
                  <w:delText xml:space="preserve">2. </w:delText>
                </w:r>
              </w:del>
            </w:ins>
          </w:p>
        </w:tc>
        <w:tc>
          <w:tcPr>
            <w:tcW w:w="8028" w:type="dxa"/>
            <w:gridSpan w:val="3"/>
            <w:tcBorders>
              <w:top w:val="single" w:sz="4" w:space="0" w:color="auto"/>
              <w:left w:val="single" w:sz="4" w:space="0" w:color="auto"/>
              <w:bottom w:val="single" w:sz="4" w:space="0" w:color="auto"/>
              <w:right w:val="single" w:sz="4" w:space="0" w:color="auto"/>
            </w:tcBorders>
            <w:tcPrChange w:id="1319" w:author="Ritu Kamra" w:date="2021-09-27T14:21:00Z">
              <w:tcPr>
                <w:tcW w:w="8028" w:type="dxa"/>
                <w:gridSpan w:val="3"/>
              </w:tcPr>
            </w:tcPrChange>
          </w:tcPr>
          <w:p w14:paraId="4D1F9D3F" w14:textId="48EA0384" w:rsidR="000D20E5" w:rsidRPr="00DA79BC" w:rsidDel="00A90495" w:rsidRDefault="000D20E5" w:rsidP="00092529">
            <w:pPr>
              <w:pStyle w:val="BodyText"/>
              <w:rPr>
                <w:ins w:id="1320" w:author="Jaideep Kumar" w:date="2021-09-26T21:27:00Z"/>
                <w:del w:id="1321" w:author="Neeshu Bhadauriya" w:date="2021-09-27T15:14:00Z"/>
                <w:b/>
                <w:color w:val="000000" w:themeColor="text1"/>
              </w:rPr>
            </w:pPr>
            <w:ins w:id="1322" w:author="Jaideep Kumar" w:date="2021-09-26T21:27:00Z">
              <w:del w:id="1323" w:author="Neeshu Bhadauriya" w:date="2021-09-27T15:14:00Z">
                <w:r w:rsidRPr="000F51D6" w:rsidDel="00A90495">
                  <w:rPr>
                    <w:bCs/>
                    <w:color w:val="000000" w:themeColor="text1"/>
                  </w:rPr>
                  <w:delText xml:space="preserve">Product Profile </w:delText>
                </w:r>
              </w:del>
            </w:ins>
          </w:p>
        </w:tc>
        <w:tc>
          <w:tcPr>
            <w:tcW w:w="1055" w:type="dxa"/>
            <w:tcBorders>
              <w:top w:val="single" w:sz="4" w:space="0" w:color="auto"/>
              <w:left w:val="single" w:sz="4" w:space="0" w:color="auto"/>
              <w:bottom w:val="single" w:sz="4" w:space="0" w:color="auto"/>
              <w:right w:val="single" w:sz="4" w:space="0" w:color="auto"/>
            </w:tcBorders>
            <w:tcPrChange w:id="1324" w:author="Ritu Kamra" w:date="2021-09-27T14:21:00Z">
              <w:tcPr>
                <w:tcW w:w="1055" w:type="dxa"/>
              </w:tcPr>
            </w:tcPrChange>
          </w:tcPr>
          <w:p w14:paraId="50E066E8" w14:textId="5495C9E0" w:rsidR="000D20E5" w:rsidRPr="00DA79BC" w:rsidDel="00A90495" w:rsidRDefault="000D20E5" w:rsidP="00092529">
            <w:pPr>
              <w:pStyle w:val="BodyText"/>
              <w:jc w:val="center"/>
              <w:rPr>
                <w:ins w:id="1325" w:author="Jaideep Kumar" w:date="2021-09-26T21:27:00Z"/>
                <w:del w:id="1326" w:author="Neeshu Bhadauriya" w:date="2021-09-27T15:14:00Z"/>
                <w:b/>
                <w:color w:val="000000" w:themeColor="text1"/>
              </w:rPr>
            </w:pPr>
          </w:p>
        </w:tc>
      </w:tr>
      <w:tr w:rsidR="000D20E5" w:rsidRPr="00DA79BC" w:rsidDel="00A90495" w14:paraId="28766798" w14:textId="40B4FD87" w:rsidTr="007A2080">
        <w:trPr>
          <w:trHeight w:val="366"/>
          <w:ins w:id="1327" w:author="Jaideep Kumar" w:date="2021-09-26T21:27:00Z"/>
          <w:del w:id="1328" w:author="Neeshu Bhadauriya" w:date="2021-09-27T15:14:00Z"/>
          <w:trPrChange w:id="1329" w:author="Ritu Kamra" w:date="2021-09-27T14:21:00Z">
            <w:trPr>
              <w:trHeight w:val="366"/>
            </w:trPr>
          </w:trPrChange>
        </w:trPr>
        <w:tc>
          <w:tcPr>
            <w:tcW w:w="956" w:type="dxa"/>
            <w:tcBorders>
              <w:top w:val="single" w:sz="4" w:space="0" w:color="auto"/>
              <w:left w:val="single" w:sz="4" w:space="0" w:color="auto"/>
              <w:bottom w:val="single" w:sz="4" w:space="0" w:color="auto"/>
              <w:right w:val="single" w:sz="4" w:space="0" w:color="auto"/>
            </w:tcBorders>
            <w:tcPrChange w:id="1330" w:author="Ritu Kamra" w:date="2021-09-27T14:21:00Z">
              <w:tcPr>
                <w:tcW w:w="956" w:type="dxa"/>
              </w:tcPr>
            </w:tcPrChange>
          </w:tcPr>
          <w:p w14:paraId="54136928" w14:textId="38C0DDCC" w:rsidR="000D20E5" w:rsidRPr="00DA79BC" w:rsidDel="00A90495" w:rsidRDefault="000D20E5" w:rsidP="00092529">
            <w:pPr>
              <w:pStyle w:val="BodyText"/>
              <w:jc w:val="center"/>
              <w:rPr>
                <w:ins w:id="1331" w:author="Jaideep Kumar" w:date="2021-09-26T21:27:00Z"/>
                <w:del w:id="1332" w:author="Neeshu Bhadauriya" w:date="2021-09-27T15:14:00Z"/>
                <w:b/>
                <w:color w:val="000000" w:themeColor="text1"/>
              </w:rPr>
            </w:pPr>
            <w:ins w:id="1333" w:author="Jaideep Kumar" w:date="2021-09-26T21:27:00Z">
              <w:del w:id="1334" w:author="Neeshu Bhadauriya" w:date="2021-09-27T15:14:00Z">
                <w:r w:rsidRPr="00DA79BC" w:rsidDel="00A90495">
                  <w:rPr>
                    <w:b/>
                    <w:color w:val="000000" w:themeColor="text1"/>
                  </w:rPr>
                  <w:delText xml:space="preserve">3. </w:delText>
                </w:r>
              </w:del>
            </w:ins>
          </w:p>
        </w:tc>
        <w:tc>
          <w:tcPr>
            <w:tcW w:w="8028" w:type="dxa"/>
            <w:gridSpan w:val="3"/>
            <w:tcBorders>
              <w:top w:val="single" w:sz="4" w:space="0" w:color="auto"/>
              <w:left w:val="single" w:sz="4" w:space="0" w:color="auto"/>
              <w:bottom w:val="single" w:sz="4" w:space="0" w:color="auto"/>
              <w:right w:val="single" w:sz="4" w:space="0" w:color="auto"/>
            </w:tcBorders>
            <w:tcPrChange w:id="1335" w:author="Ritu Kamra" w:date="2021-09-27T14:21:00Z">
              <w:tcPr>
                <w:tcW w:w="8028" w:type="dxa"/>
                <w:gridSpan w:val="3"/>
              </w:tcPr>
            </w:tcPrChange>
          </w:tcPr>
          <w:p w14:paraId="07B602C5" w14:textId="3FBAB39B" w:rsidR="000D20E5" w:rsidRPr="00DA79BC" w:rsidDel="00A90495" w:rsidRDefault="000D20E5" w:rsidP="00092529">
            <w:pPr>
              <w:pStyle w:val="BodyText"/>
              <w:rPr>
                <w:ins w:id="1336" w:author="Jaideep Kumar" w:date="2021-09-26T21:27:00Z"/>
                <w:del w:id="1337" w:author="Neeshu Bhadauriya" w:date="2021-09-27T15:14:00Z"/>
                <w:bCs/>
                <w:color w:val="000000" w:themeColor="text1"/>
              </w:rPr>
            </w:pPr>
            <w:ins w:id="1338" w:author="Jaideep Kumar" w:date="2021-09-26T21:27:00Z">
              <w:del w:id="1339" w:author="Neeshu Bhadauriya" w:date="2021-09-27T15:14:00Z">
                <w:r w:rsidRPr="000F51D6" w:rsidDel="00A90495">
                  <w:rPr>
                    <w:bCs/>
                    <w:color w:val="000000" w:themeColor="text1"/>
                  </w:rPr>
                  <w:delText>Market Outlook and Relevance of the Project</w:delText>
                </w:r>
              </w:del>
            </w:ins>
          </w:p>
        </w:tc>
        <w:tc>
          <w:tcPr>
            <w:tcW w:w="1055" w:type="dxa"/>
            <w:tcBorders>
              <w:top w:val="single" w:sz="4" w:space="0" w:color="auto"/>
              <w:left w:val="single" w:sz="4" w:space="0" w:color="auto"/>
              <w:bottom w:val="single" w:sz="4" w:space="0" w:color="auto"/>
              <w:right w:val="single" w:sz="4" w:space="0" w:color="auto"/>
            </w:tcBorders>
            <w:tcPrChange w:id="1340" w:author="Ritu Kamra" w:date="2021-09-27T14:21:00Z">
              <w:tcPr>
                <w:tcW w:w="1055" w:type="dxa"/>
              </w:tcPr>
            </w:tcPrChange>
          </w:tcPr>
          <w:p w14:paraId="6C94EDDF" w14:textId="78892748" w:rsidR="000D20E5" w:rsidRPr="00DA79BC" w:rsidDel="00A90495" w:rsidRDefault="000D20E5" w:rsidP="00092529">
            <w:pPr>
              <w:pStyle w:val="BodyText"/>
              <w:jc w:val="center"/>
              <w:rPr>
                <w:ins w:id="1341" w:author="Jaideep Kumar" w:date="2021-09-26T21:27:00Z"/>
                <w:del w:id="1342" w:author="Neeshu Bhadauriya" w:date="2021-09-27T15:14:00Z"/>
                <w:bCs/>
                <w:color w:val="000000" w:themeColor="text1"/>
              </w:rPr>
            </w:pPr>
          </w:p>
        </w:tc>
      </w:tr>
      <w:tr w:rsidR="000D20E5" w:rsidRPr="00DA79BC" w:rsidDel="00A90495" w14:paraId="2E97C108" w14:textId="68AAD53E" w:rsidTr="007A2080">
        <w:trPr>
          <w:trHeight w:val="347"/>
          <w:ins w:id="1343" w:author="Jaideep Kumar" w:date="2021-09-26T21:27:00Z"/>
          <w:del w:id="1344" w:author="Neeshu Bhadauriya" w:date="2021-09-27T15:14:00Z"/>
          <w:trPrChange w:id="1345" w:author="Ritu Kamra" w:date="2021-09-27T14:21:00Z">
            <w:trPr>
              <w:trHeight w:val="347"/>
            </w:trPr>
          </w:trPrChange>
        </w:trPr>
        <w:tc>
          <w:tcPr>
            <w:tcW w:w="956" w:type="dxa"/>
            <w:tcBorders>
              <w:top w:val="single" w:sz="4" w:space="0" w:color="auto"/>
              <w:left w:val="single" w:sz="4" w:space="0" w:color="auto"/>
              <w:bottom w:val="single" w:sz="4" w:space="0" w:color="auto"/>
              <w:right w:val="single" w:sz="4" w:space="0" w:color="auto"/>
            </w:tcBorders>
            <w:tcPrChange w:id="1346" w:author="Ritu Kamra" w:date="2021-09-27T14:21:00Z">
              <w:tcPr>
                <w:tcW w:w="956" w:type="dxa"/>
              </w:tcPr>
            </w:tcPrChange>
          </w:tcPr>
          <w:p w14:paraId="6170F521" w14:textId="7A6EEDFE" w:rsidR="000D20E5" w:rsidRPr="00DA79BC" w:rsidDel="00A90495" w:rsidRDefault="000D20E5" w:rsidP="00092529">
            <w:pPr>
              <w:pStyle w:val="BodyText"/>
              <w:jc w:val="center"/>
              <w:rPr>
                <w:ins w:id="1347" w:author="Jaideep Kumar" w:date="2021-09-26T21:27:00Z"/>
                <w:del w:id="1348" w:author="Neeshu Bhadauriya" w:date="2021-09-27T15:14:00Z"/>
                <w:b/>
                <w:color w:val="000000" w:themeColor="text1"/>
              </w:rPr>
            </w:pPr>
          </w:p>
        </w:tc>
        <w:tc>
          <w:tcPr>
            <w:tcW w:w="805" w:type="dxa"/>
            <w:tcBorders>
              <w:top w:val="single" w:sz="4" w:space="0" w:color="auto"/>
              <w:left w:val="single" w:sz="4" w:space="0" w:color="auto"/>
              <w:bottom w:val="single" w:sz="4" w:space="0" w:color="auto"/>
              <w:right w:val="single" w:sz="4" w:space="0" w:color="auto"/>
            </w:tcBorders>
            <w:tcPrChange w:id="1349" w:author="Ritu Kamra" w:date="2021-09-27T14:21:00Z">
              <w:tcPr>
                <w:tcW w:w="805" w:type="dxa"/>
              </w:tcPr>
            </w:tcPrChange>
          </w:tcPr>
          <w:p w14:paraId="4578D4B2" w14:textId="6BB80CA5" w:rsidR="000D20E5" w:rsidRPr="00DA79BC" w:rsidDel="00A90495" w:rsidRDefault="000D20E5" w:rsidP="00092529">
            <w:pPr>
              <w:pStyle w:val="BodyText"/>
              <w:rPr>
                <w:ins w:id="1350" w:author="Jaideep Kumar" w:date="2021-09-26T21:27:00Z"/>
                <w:del w:id="1351" w:author="Neeshu Bhadauriya" w:date="2021-09-27T15:14:00Z"/>
                <w:b/>
                <w:color w:val="000000" w:themeColor="text1"/>
              </w:rPr>
            </w:pPr>
            <w:ins w:id="1352" w:author="Jaideep Kumar" w:date="2021-09-26T21:27:00Z">
              <w:del w:id="1353" w:author="Neeshu Bhadauriya" w:date="2021-09-27T15:14:00Z">
                <w:r w:rsidRPr="00DA79BC" w:rsidDel="00A90495">
                  <w:rPr>
                    <w:b/>
                    <w:color w:val="000000" w:themeColor="text1"/>
                  </w:rPr>
                  <w:delText>3.1</w:delText>
                </w:r>
              </w:del>
            </w:ins>
          </w:p>
        </w:tc>
        <w:tc>
          <w:tcPr>
            <w:tcW w:w="7223" w:type="dxa"/>
            <w:gridSpan w:val="2"/>
            <w:tcBorders>
              <w:top w:val="single" w:sz="4" w:space="0" w:color="auto"/>
              <w:left w:val="single" w:sz="4" w:space="0" w:color="auto"/>
              <w:bottom w:val="single" w:sz="4" w:space="0" w:color="auto"/>
              <w:right w:val="single" w:sz="4" w:space="0" w:color="auto"/>
            </w:tcBorders>
            <w:tcPrChange w:id="1354" w:author="Ritu Kamra" w:date="2021-09-27T14:21:00Z">
              <w:tcPr>
                <w:tcW w:w="7223" w:type="dxa"/>
                <w:gridSpan w:val="2"/>
              </w:tcPr>
            </w:tcPrChange>
          </w:tcPr>
          <w:p w14:paraId="4784851C" w14:textId="49FAD53D" w:rsidR="000D20E5" w:rsidRPr="00DA79BC" w:rsidDel="00A90495" w:rsidRDefault="000D20E5" w:rsidP="00092529">
            <w:pPr>
              <w:pStyle w:val="BodyText"/>
              <w:rPr>
                <w:ins w:id="1355" w:author="Jaideep Kumar" w:date="2021-09-26T21:27:00Z"/>
                <w:del w:id="1356" w:author="Neeshu Bhadauriya" w:date="2021-09-27T15:14:00Z"/>
                <w:bCs/>
                <w:color w:val="000000" w:themeColor="text1"/>
              </w:rPr>
            </w:pPr>
            <w:ins w:id="1357" w:author="Jaideep Kumar" w:date="2021-09-26T21:27:00Z">
              <w:del w:id="1358" w:author="Neeshu Bhadauriya" w:date="2021-09-27T15:14:00Z">
                <w:r w:rsidRPr="00DA79BC" w:rsidDel="00A90495">
                  <w:rPr>
                    <w:bCs/>
                    <w:color w:val="000000" w:themeColor="text1"/>
                    <w:lang w:val="en-IN"/>
                  </w:rPr>
                  <w:delText xml:space="preserve">Demand Supply Outlook – Global </w:delText>
                </w:r>
              </w:del>
            </w:ins>
            <w:ins w:id="1359" w:author="Jaideep Kumar" w:date="2021-09-26T21:29:00Z">
              <w:del w:id="1360" w:author="Neeshu Bhadauriya" w:date="2021-09-27T15:14:00Z">
                <w:r w:rsidDel="00A90495">
                  <w:rPr>
                    <w:bCs/>
                    <w:color w:val="000000" w:themeColor="text1"/>
                    <w:lang w:val="en-IN"/>
                  </w:rPr>
                  <w:delText>Epoxy R</w:delText>
                </w:r>
              </w:del>
            </w:ins>
            <w:ins w:id="1361" w:author="Jaideep Kumar" w:date="2021-09-26T21:27:00Z">
              <w:del w:id="1362" w:author="Neeshu Bhadauriya" w:date="2021-09-27T15:14:00Z">
                <w:r w:rsidRPr="00DA79BC" w:rsidDel="00A90495">
                  <w:rPr>
                    <w:bCs/>
                    <w:color w:val="000000" w:themeColor="text1"/>
                    <w:lang w:val="en-IN"/>
                  </w:rPr>
                  <w:delText>esin Market</w:delText>
                </w:r>
              </w:del>
            </w:ins>
          </w:p>
        </w:tc>
        <w:tc>
          <w:tcPr>
            <w:tcW w:w="1055" w:type="dxa"/>
            <w:tcBorders>
              <w:top w:val="single" w:sz="4" w:space="0" w:color="auto"/>
              <w:left w:val="single" w:sz="4" w:space="0" w:color="auto"/>
              <w:bottom w:val="single" w:sz="4" w:space="0" w:color="auto"/>
              <w:right w:val="single" w:sz="4" w:space="0" w:color="auto"/>
            </w:tcBorders>
            <w:tcPrChange w:id="1363" w:author="Ritu Kamra" w:date="2021-09-27T14:21:00Z">
              <w:tcPr>
                <w:tcW w:w="1055" w:type="dxa"/>
              </w:tcPr>
            </w:tcPrChange>
          </w:tcPr>
          <w:p w14:paraId="41F351D9" w14:textId="36D37135" w:rsidR="000D20E5" w:rsidRPr="00DA79BC" w:rsidDel="00A90495" w:rsidRDefault="000D20E5" w:rsidP="00092529">
            <w:pPr>
              <w:pStyle w:val="BodyText"/>
              <w:jc w:val="center"/>
              <w:rPr>
                <w:ins w:id="1364" w:author="Jaideep Kumar" w:date="2021-09-26T21:27:00Z"/>
                <w:del w:id="1365" w:author="Neeshu Bhadauriya" w:date="2021-09-27T15:14:00Z"/>
                <w:bCs/>
                <w:color w:val="000000" w:themeColor="text1"/>
              </w:rPr>
            </w:pPr>
          </w:p>
        </w:tc>
      </w:tr>
      <w:tr w:rsidR="000D20E5" w:rsidRPr="00DA79BC" w:rsidDel="00A90495" w14:paraId="28FDF60F" w14:textId="2165E97A" w:rsidTr="007A2080">
        <w:trPr>
          <w:trHeight w:val="347"/>
          <w:ins w:id="1366" w:author="Jaideep Kumar" w:date="2021-09-26T21:27:00Z"/>
          <w:del w:id="1367" w:author="Neeshu Bhadauriya" w:date="2021-09-27T15:14:00Z"/>
          <w:trPrChange w:id="1368" w:author="Ritu Kamra" w:date="2021-09-27T14:21:00Z">
            <w:trPr>
              <w:trHeight w:val="347"/>
            </w:trPr>
          </w:trPrChange>
        </w:trPr>
        <w:tc>
          <w:tcPr>
            <w:tcW w:w="956" w:type="dxa"/>
            <w:tcBorders>
              <w:top w:val="single" w:sz="4" w:space="0" w:color="auto"/>
              <w:left w:val="single" w:sz="4" w:space="0" w:color="auto"/>
              <w:bottom w:val="single" w:sz="4" w:space="0" w:color="auto"/>
              <w:right w:val="single" w:sz="4" w:space="0" w:color="auto"/>
            </w:tcBorders>
            <w:tcPrChange w:id="1369" w:author="Ritu Kamra" w:date="2021-09-27T14:21:00Z">
              <w:tcPr>
                <w:tcW w:w="956" w:type="dxa"/>
              </w:tcPr>
            </w:tcPrChange>
          </w:tcPr>
          <w:p w14:paraId="0ED52986" w14:textId="7CC3A74D" w:rsidR="000D20E5" w:rsidRPr="00DA79BC" w:rsidDel="00A90495" w:rsidRDefault="000D20E5" w:rsidP="00092529">
            <w:pPr>
              <w:pStyle w:val="BodyText"/>
              <w:jc w:val="center"/>
              <w:rPr>
                <w:ins w:id="1370" w:author="Jaideep Kumar" w:date="2021-09-26T21:27:00Z"/>
                <w:del w:id="1371" w:author="Neeshu Bhadauriya" w:date="2021-09-27T15:14:00Z"/>
                <w:b/>
                <w:color w:val="000000" w:themeColor="text1"/>
              </w:rPr>
            </w:pPr>
          </w:p>
        </w:tc>
        <w:tc>
          <w:tcPr>
            <w:tcW w:w="805" w:type="dxa"/>
            <w:tcBorders>
              <w:top w:val="single" w:sz="4" w:space="0" w:color="auto"/>
              <w:left w:val="single" w:sz="4" w:space="0" w:color="auto"/>
              <w:bottom w:val="single" w:sz="4" w:space="0" w:color="auto"/>
              <w:right w:val="single" w:sz="4" w:space="0" w:color="auto"/>
            </w:tcBorders>
            <w:tcPrChange w:id="1372" w:author="Ritu Kamra" w:date="2021-09-27T14:21:00Z">
              <w:tcPr>
                <w:tcW w:w="805" w:type="dxa"/>
              </w:tcPr>
            </w:tcPrChange>
          </w:tcPr>
          <w:p w14:paraId="22A6B673" w14:textId="78F637DF" w:rsidR="000D20E5" w:rsidRPr="00DA79BC" w:rsidDel="00A90495" w:rsidRDefault="000D20E5" w:rsidP="00092529">
            <w:pPr>
              <w:pStyle w:val="BodyText"/>
              <w:rPr>
                <w:ins w:id="1373" w:author="Jaideep Kumar" w:date="2021-09-26T21:27:00Z"/>
                <w:del w:id="1374" w:author="Neeshu Bhadauriya" w:date="2021-09-27T15:14:00Z"/>
                <w:bCs/>
                <w:color w:val="000000" w:themeColor="text1"/>
              </w:rPr>
            </w:pPr>
          </w:p>
        </w:tc>
        <w:tc>
          <w:tcPr>
            <w:tcW w:w="924" w:type="dxa"/>
            <w:tcBorders>
              <w:top w:val="single" w:sz="4" w:space="0" w:color="auto"/>
              <w:left w:val="single" w:sz="4" w:space="0" w:color="auto"/>
              <w:bottom w:val="single" w:sz="4" w:space="0" w:color="auto"/>
              <w:right w:val="single" w:sz="4" w:space="0" w:color="auto"/>
            </w:tcBorders>
            <w:tcPrChange w:id="1375" w:author="Ritu Kamra" w:date="2021-09-27T14:21:00Z">
              <w:tcPr>
                <w:tcW w:w="924" w:type="dxa"/>
              </w:tcPr>
            </w:tcPrChange>
          </w:tcPr>
          <w:p w14:paraId="70B2192A" w14:textId="23E34A38" w:rsidR="000D20E5" w:rsidRPr="00DA79BC" w:rsidDel="00A90495" w:rsidRDefault="000D20E5" w:rsidP="00092529">
            <w:pPr>
              <w:pStyle w:val="BodyText"/>
              <w:rPr>
                <w:ins w:id="1376" w:author="Jaideep Kumar" w:date="2021-09-26T21:27:00Z"/>
                <w:del w:id="1377" w:author="Neeshu Bhadauriya" w:date="2021-09-27T15:14:00Z"/>
                <w:bCs/>
                <w:color w:val="000000" w:themeColor="text1"/>
                <w:lang w:val="en-IN"/>
              </w:rPr>
            </w:pPr>
            <w:ins w:id="1378" w:author="Jaideep Kumar" w:date="2021-09-26T21:27:00Z">
              <w:del w:id="1379" w:author="Neeshu Bhadauriya" w:date="2021-09-27T15:14:00Z">
                <w:r w:rsidRPr="00DA79BC" w:rsidDel="00A90495">
                  <w:rPr>
                    <w:bCs/>
                    <w:color w:val="000000" w:themeColor="text1"/>
                    <w:lang w:val="en-IN"/>
                  </w:rPr>
                  <w:delText>3.1.1.</w:delText>
                </w:r>
              </w:del>
            </w:ins>
          </w:p>
        </w:tc>
        <w:tc>
          <w:tcPr>
            <w:tcW w:w="6299" w:type="dxa"/>
            <w:tcBorders>
              <w:top w:val="single" w:sz="4" w:space="0" w:color="auto"/>
              <w:left w:val="single" w:sz="4" w:space="0" w:color="auto"/>
              <w:bottom w:val="single" w:sz="4" w:space="0" w:color="auto"/>
              <w:right w:val="single" w:sz="4" w:space="0" w:color="auto"/>
            </w:tcBorders>
            <w:tcPrChange w:id="1380" w:author="Ritu Kamra" w:date="2021-09-27T14:21:00Z">
              <w:tcPr>
                <w:tcW w:w="6299" w:type="dxa"/>
              </w:tcPr>
            </w:tcPrChange>
          </w:tcPr>
          <w:p w14:paraId="7B7C53B8" w14:textId="450BD6D0" w:rsidR="000D20E5" w:rsidRPr="00DA79BC" w:rsidDel="00A90495" w:rsidRDefault="000D20E5" w:rsidP="00092529">
            <w:pPr>
              <w:pStyle w:val="BodyText"/>
              <w:rPr>
                <w:ins w:id="1381" w:author="Jaideep Kumar" w:date="2021-09-26T21:27:00Z"/>
                <w:del w:id="1382" w:author="Neeshu Bhadauriya" w:date="2021-09-27T15:14:00Z"/>
                <w:bCs/>
                <w:color w:val="000000" w:themeColor="text1"/>
                <w:lang w:val="en-IN"/>
              </w:rPr>
            </w:pPr>
            <w:ins w:id="1383" w:author="Jaideep Kumar" w:date="2021-09-26T21:27:00Z">
              <w:del w:id="1384" w:author="Neeshu Bhadauriya" w:date="2021-09-27T15:14:00Z">
                <w:r w:rsidRPr="00DA79BC" w:rsidDel="00A90495">
                  <w:rPr>
                    <w:bCs/>
                    <w:color w:val="000000" w:themeColor="text1"/>
                    <w:lang w:val="en-IN"/>
                  </w:rPr>
                  <w:delText>Capacity By Company</w:delText>
                </w:r>
              </w:del>
            </w:ins>
          </w:p>
        </w:tc>
        <w:tc>
          <w:tcPr>
            <w:tcW w:w="1055" w:type="dxa"/>
            <w:tcBorders>
              <w:top w:val="single" w:sz="4" w:space="0" w:color="auto"/>
              <w:left w:val="single" w:sz="4" w:space="0" w:color="auto"/>
              <w:bottom w:val="single" w:sz="4" w:space="0" w:color="auto"/>
              <w:right w:val="single" w:sz="4" w:space="0" w:color="auto"/>
            </w:tcBorders>
            <w:tcPrChange w:id="1385" w:author="Ritu Kamra" w:date="2021-09-27T14:21:00Z">
              <w:tcPr>
                <w:tcW w:w="1055" w:type="dxa"/>
              </w:tcPr>
            </w:tcPrChange>
          </w:tcPr>
          <w:p w14:paraId="6BA4B699" w14:textId="723CCBDE" w:rsidR="000D20E5" w:rsidRPr="00DA79BC" w:rsidDel="00A90495" w:rsidRDefault="000D20E5" w:rsidP="00092529">
            <w:pPr>
              <w:pStyle w:val="BodyText"/>
              <w:jc w:val="center"/>
              <w:rPr>
                <w:ins w:id="1386" w:author="Jaideep Kumar" w:date="2021-09-26T21:27:00Z"/>
                <w:del w:id="1387" w:author="Neeshu Bhadauriya" w:date="2021-09-27T15:14:00Z"/>
                <w:bCs/>
                <w:color w:val="000000" w:themeColor="text1"/>
              </w:rPr>
            </w:pPr>
          </w:p>
        </w:tc>
      </w:tr>
      <w:tr w:rsidR="000D20E5" w:rsidRPr="00DA79BC" w:rsidDel="00A90495" w14:paraId="3C8CD4BB" w14:textId="0A90D49E" w:rsidTr="007A2080">
        <w:trPr>
          <w:trHeight w:val="347"/>
          <w:ins w:id="1388" w:author="Jaideep Kumar" w:date="2021-09-26T21:27:00Z"/>
          <w:del w:id="1389" w:author="Neeshu Bhadauriya" w:date="2021-09-27T15:14:00Z"/>
          <w:trPrChange w:id="1390" w:author="Ritu Kamra" w:date="2021-09-27T14:21:00Z">
            <w:trPr>
              <w:trHeight w:val="347"/>
            </w:trPr>
          </w:trPrChange>
        </w:trPr>
        <w:tc>
          <w:tcPr>
            <w:tcW w:w="956" w:type="dxa"/>
            <w:tcBorders>
              <w:top w:val="single" w:sz="4" w:space="0" w:color="auto"/>
              <w:left w:val="single" w:sz="4" w:space="0" w:color="auto"/>
              <w:bottom w:val="single" w:sz="4" w:space="0" w:color="auto"/>
              <w:right w:val="single" w:sz="4" w:space="0" w:color="auto"/>
            </w:tcBorders>
            <w:tcPrChange w:id="1391" w:author="Ritu Kamra" w:date="2021-09-27T14:21:00Z">
              <w:tcPr>
                <w:tcW w:w="956" w:type="dxa"/>
              </w:tcPr>
            </w:tcPrChange>
          </w:tcPr>
          <w:p w14:paraId="31D55546" w14:textId="5DBAC177" w:rsidR="000D20E5" w:rsidRPr="00DA79BC" w:rsidDel="00A90495" w:rsidRDefault="000D20E5" w:rsidP="00092529">
            <w:pPr>
              <w:pStyle w:val="BodyText"/>
              <w:jc w:val="center"/>
              <w:rPr>
                <w:ins w:id="1392" w:author="Jaideep Kumar" w:date="2021-09-26T21:27:00Z"/>
                <w:del w:id="1393" w:author="Neeshu Bhadauriya" w:date="2021-09-27T15:14:00Z"/>
                <w:b/>
                <w:color w:val="000000" w:themeColor="text1"/>
              </w:rPr>
            </w:pPr>
          </w:p>
        </w:tc>
        <w:tc>
          <w:tcPr>
            <w:tcW w:w="805" w:type="dxa"/>
            <w:tcBorders>
              <w:top w:val="single" w:sz="4" w:space="0" w:color="auto"/>
              <w:left w:val="single" w:sz="4" w:space="0" w:color="auto"/>
              <w:bottom w:val="single" w:sz="4" w:space="0" w:color="auto"/>
              <w:right w:val="single" w:sz="4" w:space="0" w:color="auto"/>
            </w:tcBorders>
            <w:tcPrChange w:id="1394" w:author="Ritu Kamra" w:date="2021-09-27T14:21:00Z">
              <w:tcPr>
                <w:tcW w:w="805" w:type="dxa"/>
              </w:tcPr>
            </w:tcPrChange>
          </w:tcPr>
          <w:p w14:paraId="60351E44" w14:textId="609CCB65" w:rsidR="000D20E5" w:rsidRPr="00DA79BC" w:rsidDel="00A90495" w:rsidRDefault="000D20E5" w:rsidP="00092529">
            <w:pPr>
              <w:pStyle w:val="BodyText"/>
              <w:rPr>
                <w:ins w:id="1395" w:author="Jaideep Kumar" w:date="2021-09-26T21:27:00Z"/>
                <w:del w:id="1396" w:author="Neeshu Bhadauriya" w:date="2021-09-27T15:14:00Z"/>
                <w:bCs/>
                <w:color w:val="000000" w:themeColor="text1"/>
              </w:rPr>
            </w:pPr>
          </w:p>
        </w:tc>
        <w:tc>
          <w:tcPr>
            <w:tcW w:w="924" w:type="dxa"/>
            <w:tcBorders>
              <w:top w:val="single" w:sz="4" w:space="0" w:color="auto"/>
              <w:left w:val="single" w:sz="4" w:space="0" w:color="auto"/>
              <w:bottom w:val="single" w:sz="4" w:space="0" w:color="auto"/>
              <w:right w:val="single" w:sz="4" w:space="0" w:color="auto"/>
            </w:tcBorders>
            <w:tcPrChange w:id="1397" w:author="Ritu Kamra" w:date="2021-09-27T14:21:00Z">
              <w:tcPr>
                <w:tcW w:w="924" w:type="dxa"/>
              </w:tcPr>
            </w:tcPrChange>
          </w:tcPr>
          <w:p w14:paraId="70D70D9D" w14:textId="2E8E57FE" w:rsidR="000D20E5" w:rsidRPr="00DA79BC" w:rsidDel="00A90495" w:rsidRDefault="000D20E5" w:rsidP="00092529">
            <w:pPr>
              <w:pStyle w:val="BodyText"/>
              <w:rPr>
                <w:ins w:id="1398" w:author="Jaideep Kumar" w:date="2021-09-26T21:27:00Z"/>
                <w:del w:id="1399" w:author="Neeshu Bhadauriya" w:date="2021-09-27T15:14:00Z"/>
                <w:bCs/>
                <w:color w:val="000000" w:themeColor="text1"/>
                <w:lang w:val="en-IN"/>
              </w:rPr>
            </w:pPr>
            <w:ins w:id="1400" w:author="Jaideep Kumar" w:date="2021-09-26T21:27:00Z">
              <w:del w:id="1401" w:author="Neeshu Bhadauriya" w:date="2021-09-27T15:14:00Z">
                <w:r w:rsidRPr="00DA79BC" w:rsidDel="00A90495">
                  <w:rPr>
                    <w:bCs/>
                    <w:color w:val="000000" w:themeColor="text1"/>
                    <w:lang w:val="en-IN"/>
                  </w:rPr>
                  <w:delText>3.1.2.</w:delText>
                </w:r>
              </w:del>
            </w:ins>
          </w:p>
        </w:tc>
        <w:tc>
          <w:tcPr>
            <w:tcW w:w="6299" w:type="dxa"/>
            <w:tcBorders>
              <w:top w:val="single" w:sz="4" w:space="0" w:color="auto"/>
              <w:left w:val="single" w:sz="4" w:space="0" w:color="auto"/>
              <w:bottom w:val="single" w:sz="4" w:space="0" w:color="auto"/>
              <w:right w:val="single" w:sz="4" w:space="0" w:color="auto"/>
            </w:tcBorders>
            <w:tcPrChange w:id="1402" w:author="Ritu Kamra" w:date="2021-09-27T14:21:00Z">
              <w:tcPr>
                <w:tcW w:w="6299" w:type="dxa"/>
              </w:tcPr>
            </w:tcPrChange>
          </w:tcPr>
          <w:p w14:paraId="053223FE" w14:textId="160A9513" w:rsidR="000D20E5" w:rsidRPr="00DA79BC" w:rsidDel="00A90495" w:rsidRDefault="000D20E5" w:rsidP="00092529">
            <w:pPr>
              <w:pStyle w:val="BodyText"/>
              <w:rPr>
                <w:ins w:id="1403" w:author="Jaideep Kumar" w:date="2021-09-26T21:27:00Z"/>
                <w:del w:id="1404" w:author="Neeshu Bhadauriya" w:date="2021-09-27T15:14:00Z"/>
                <w:bCs/>
                <w:color w:val="000000" w:themeColor="text1"/>
                <w:lang w:val="en-IN"/>
              </w:rPr>
            </w:pPr>
            <w:ins w:id="1405" w:author="Jaideep Kumar" w:date="2021-09-26T21:27:00Z">
              <w:del w:id="1406" w:author="Neeshu Bhadauriya" w:date="2021-09-27T15:14:00Z">
                <w:r w:rsidRPr="00DA79BC" w:rsidDel="00A90495">
                  <w:rPr>
                    <w:bCs/>
                    <w:color w:val="000000" w:themeColor="text1"/>
                    <w:lang w:val="en-IN"/>
                  </w:rPr>
                  <w:delText>Capacity By Location / Country</w:delText>
                </w:r>
              </w:del>
            </w:ins>
          </w:p>
        </w:tc>
        <w:tc>
          <w:tcPr>
            <w:tcW w:w="1055" w:type="dxa"/>
            <w:tcBorders>
              <w:top w:val="single" w:sz="4" w:space="0" w:color="auto"/>
              <w:left w:val="single" w:sz="4" w:space="0" w:color="auto"/>
              <w:bottom w:val="single" w:sz="4" w:space="0" w:color="auto"/>
              <w:right w:val="single" w:sz="4" w:space="0" w:color="auto"/>
            </w:tcBorders>
            <w:tcPrChange w:id="1407" w:author="Ritu Kamra" w:date="2021-09-27T14:21:00Z">
              <w:tcPr>
                <w:tcW w:w="1055" w:type="dxa"/>
              </w:tcPr>
            </w:tcPrChange>
          </w:tcPr>
          <w:p w14:paraId="6F9B86BC" w14:textId="2F05BF83" w:rsidR="000D20E5" w:rsidRPr="00DA79BC" w:rsidDel="00A90495" w:rsidRDefault="000D20E5" w:rsidP="00092529">
            <w:pPr>
              <w:pStyle w:val="BodyText"/>
              <w:jc w:val="center"/>
              <w:rPr>
                <w:ins w:id="1408" w:author="Jaideep Kumar" w:date="2021-09-26T21:27:00Z"/>
                <w:del w:id="1409" w:author="Neeshu Bhadauriya" w:date="2021-09-27T15:14:00Z"/>
                <w:bCs/>
                <w:color w:val="000000" w:themeColor="text1"/>
              </w:rPr>
            </w:pPr>
          </w:p>
        </w:tc>
      </w:tr>
      <w:tr w:rsidR="000D20E5" w:rsidRPr="00DA79BC" w:rsidDel="00A90495" w14:paraId="559C1519" w14:textId="7C9DAFA9" w:rsidTr="007A2080">
        <w:trPr>
          <w:trHeight w:val="347"/>
          <w:ins w:id="1410" w:author="Jaideep Kumar" w:date="2021-09-26T21:27:00Z"/>
          <w:del w:id="1411" w:author="Neeshu Bhadauriya" w:date="2021-09-27T15:14:00Z"/>
          <w:trPrChange w:id="1412" w:author="Ritu Kamra" w:date="2021-09-27T14:21:00Z">
            <w:trPr>
              <w:trHeight w:val="347"/>
            </w:trPr>
          </w:trPrChange>
        </w:trPr>
        <w:tc>
          <w:tcPr>
            <w:tcW w:w="956" w:type="dxa"/>
            <w:tcBorders>
              <w:top w:val="single" w:sz="4" w:space="0" w:color="auto"/>
              <w:left w:val="single" w:sz="4" w:space="0" w:color="auto"/>
              <w:bottom w:val="single" w:sz="4" w:space="0" w:color="auto"/>
              <w:right w:val="single" w:sz="4" w:space="0" w:color="auto"/>
            </w:tcBorders>
            <w:tcPrChange w:id="1413" w:author="Ritu Kamra" w:date="2021-09-27T14:21:00Z">
              <w:tcPr>
                <w:tcW w:w="956" w:type="dxa"/>
              </w:tcPr>
            </w:tcPrChange>
          </w:tcPr>
          <w:p w14:paraId="01C9DC49" w14:textId="71396492" w:rsidR="000D20E5" w:rsidRPr="00DA79BC" w:rsidDel="00A90495" w:rsidRDefault="000D20E5" w:rsidP="00092529">
            <w:pPr>
              <w:pStyle w:val="BodyText"/>
              <w:jc w:val="center"/>
              <w:rPr>
                <w:ins w:id="1414" w:author="Jaideep Kumar" w:date="2021-09-26T21:27:00Z"/>
                <w:del w:id="1415" w:author="Neeshu Bhadauriya" w:date="2021-09-27T15:14:00Z"/>
                <w:b/>
                <w:color w:val="000000" w:themeColor="text1"/>
              </w:rPr>
            </w:pPr>
          </w:p>
        </w:tc>
        <w:tc>
          <w:tcPr>
            <w:tcW w:w="805" w:type="dxa"/>
            <w:tcBorders>
              <w:top w:val="single" w:sz="4" w:space="0" w:color="auto"/>
              <w:left w:val="single" w:sz="4" w:space="0" w:color="auto"/>
              <w:bottom w:val="single" w:sz="4" w:space="0" w:color="auto"/>
              <w:right w:val="single" w:sz="4" w:space="0" w:color="auto"/>
            </w:tcBorders>
            <w:tcPrChange w:id="1416" w:author="Ritu Kamra" w:date="2021-09-27T14:21:00Z">
              <w:tcPr>
                <w:tcW w:w="805" w:type="dxa"/>
              </w:tcPr>
            </w:tcPrChange>
          </w:tcPr>
          <w:p w14:paraId="38148189" w14:textId="41D43790" w:rsidR="000D20E5" w:rsidRPr="00DA79BC" w:rsidDel="00A90495" w:rsidRDefault="000D20E5" w:rsidP="00092529">
            <w:pPr>
              <w:pStyle w:val="BodyText"/>
              <w:rPr>
                <w:ins w:id="1417" w:author="Jaideep Kumar" w:date="2021-09-26T21:27:00Z"/>
                <w:del w:id="1418" w:author="Neeshu Bhadauriya" w:date="2021-09-27T15:14:00Z"/>
                <w:bCs/>
                <w:color w:val="000000" w:themeColor="text1"/>
              </w:rPr>
            </w:pPr>
          </w:p>
        </w:tc>
        <w:tc>
          <w:tcPr>
            <w:tcW w:w="924" w:type="dxa"/>
            <w:tcBorders>
              <w:top w:val="single" w:sz="4" w:space="0" w:color="auto"/>
              <w:left w:val="single" w:sz="4" w:space="0" w:color="auto"/>
              <w:bottom w:val="single" w:sz="4" w:space="0" w:color="auto"/>
              <w:right w:val="single" w:sz="4" w:space="0" w:color="auto"/>
            </w:tcBorders>
            <w:vAlign w:val="center"/>
            <w:tcPrChange w:id="1419" w:author="Ritu Kamra" w:date="2021-09-27T14:21:00Z">
              <w:tcPr>
                <w:tcW w:w="924" w:type="dxa"/>
                <w:vAlign w:val="center"/>
              </w:tcPr>
            </w:tcPrChange>
          </w:tcPr>
          <w:p w14:paraId="05BA3446" w14:textId="7A8FB2E7" w:rsidR="000D20E5" w:rsidRPr="00DA79BC" w:rsidDel="00A90495" w:rsidRDefault="000D20E5" w:rsidP="00092529">
            <w:pPr>
              <w:pStyle w:val="BodyText"/>
              <w:rPr>
                <w:ins w:id="1420" w:author="Jaideep Kumar" w:date="2021-09-26T21:27:00Z"/>
                <w:del w:id="1421" w:author="Neeshu Bhadauriya" w:date="2021-09-27T15:14:00Z"/>
                <w:bCs/>
                <w:color w:val="000000" w:themeColor="text1"/>
                <w:lang w:val="en-IN"/>
              </w:rPr>
            </w:pPr>
            <w:ins w:id="1422" w:author="Jaideep Kumar" w:date="2021-09-26T21:27:00Z">
              <w:del w:id="1423" w:author="Neeshu Bhadauriya" w:date="2021-09-27T15:14:00Z">
                <w:r w:rsidRPr="00DA79BC" w:rsidDel="00A90495">
                  <w:rPr>
                    <w:bCs/>
                    <w:color w:val="000000" w:themeColor="text1"/>
                    <w:lang w:val="en-IN"/>
                  </w:rPr>
                  <w:delText xml:space="preserve">3.1.3. </w:delText>
                </w:r>
              </w:del>
            </w:ins>
          </w:p>
        </w:tc>
        <w:tc>
          <w:tcPr>
            <w:tcW w:w="6299" w:type="dxa"/>
            <w:tcBorders>
              <w:top w:val="single" w:sz="4" w:space="0" w:color="auto"/>
              <w:left w:val="single" w:sz="4" w:space="0" w:color="auto"/>
              <w:bottom w:val="single" w:sz="4" w:space="0" w:color="auto"/>
              <w:right w:val="single" w:sz="4" w:space="0" w:color="auto"/>
            </w:tcBorders>
            <w:tcPrChange w:id="1424" w:author="Ritu Kamra" w:date="2021-09-27T14:21:00Z">
              <w:tcPr>
                <w:tcW w:w="6299" w:type="dxa"/>
              </w:tcPr>
            </w:tcPrChange>
          </w:tcPr>
          <w:p w14:paraId="53742131" w14:textId="2AD26D3C" w:rsidR="000D20E5" w:rsidRPr="00DA79BC" w:rsidDel="00A90495" w:rsidRDefault="000D20E5" w:rsidP="00092529">
            <w:pPr>
              <w:pStyle w:val="BodyText"/>
              <w:rPr>
                <w:ins w:id="1425" w:author="Jaideep Kumar" w:date="2021-09-26T21:27:00Z"/>
                <w:del w:id="1426" w:author="Neeshu Bhadauriya" w:date="2021-09-27T15:14:00Z"/>
                <w:bCs/>
                <w:color w:val="000000" w:themeColor="text1"/>
                <w:lang w:val="en-IN"/>
              </w:rPr>
            </w:pPr>
            <w:ins w:id="1427" w:author="Jaideep Kumar" w:date="2021-09-26T21:27:00Z">
              <w:del w:id="1428" w:author="Neeshu Bhadauriya" w:date="2021-09-27T15:14:00Z">
                <w:r w:rsidRPr="00DA79BC" w:rsidDel="00A90495">
                  <w:rPr>
                    <w:bCs/>
                    <w:color w:val="000000" w:themeColor="text1"/>
                    <w:lang w:val="en-IN"/>
                  </w:rPr>
                  <w:delText>Production By Company</w:delText>
                </w:r>
              </w:del>
            </w:ins>
          </w:p>
        </w:tc>
        <w:tc>
          <w:tcPr>
            <w:tcW w:w="1055" w:type="dxa"/>
            <w:tcBorders>
              <w:top w:val="single" w:sz="4" w:space="0" w:color="auto"/>
              <w:left w:val="single" w:sz="4" w:space="0" w:color="auto"/>
              <w:bottom w:val="single" w:sz="4" w:space="0" w:color="auto"/>
              <w:right w:val="single" w:sz="4" w:space="0" w:color="auto"/>
            </w:tcBorders>
            <w:tcPrChange w:id="1429" w:author="Ritu Kamra" w:date="2021-09-27T14:21:00Z">
              <w:tcPr>
                <w:tcW w:w="1055" w:type="dxa"/>
              </w:tcPr>
            </w:tcPrChange>
          </w:tcPr>
          <w:p w14:paraId="292A44BF" w14:textId="65B5702F" w:rsidR="000D20E5" w:rsidRPr="00DA79BC" w:rsidDel="00A90495" w:rsidRDefault="000D20E5" w:rsidP="00092529">
            <w:pPr>
              <w:pStyle w:val="BodyText"/>
              <w:jc w:val="center"/>
              <w:rPr>
                <w:ins w:id="1430" w:author="Jaideep Kumar" w:date="2021-09-26T21:27:00Z"/>
                <w:del w:id="1431" w:author="Neeshu Bhadauriya" w:date="2021-09-27T15:14:00Z"/>
                <w:bCs/>
                <w:color w:val="000000" w:themeColor="text1"/>
              </w:rPr>
            </w:pPr>
          </w:p>
        </w:tc>
      </w:tr>
      <w:tr w:rsidR="000D20E5" w:rsidRPr="00DA79BC" w:rsidDel="00A90495" w14:paraId="53DAE12C" w14:textId="3C949416" w:rsidTr="007A2080">
        <w:trPr>
          <w:trHeight w:val="347"/>
          <w:ins w:id="1432" w:author="Jaideep Kumar" w:date="2021-09-26T21:27:00Z"/>
          <w:del w:id="1433" w:author="Neeshu Bhadauriya" w:date="2021-09-27T15:14:00Z"/>
          <w:trPrChange w:id="1434" w:author="Ritu Kamra" w:date="2021-09-27T14:21:00Z">
            <w:trPr>
              <w:trHeight w:val="347"/>
            </w:trPr>
          </w:trPrChange>
        </w:trPr>
        <w:tc>
          <w:tcPr>
            <w:tcW w:w="956" w:type="dxa"/>
            <w:tcBorders>
              <w:top w:val="single" w:sz="4" w:space="0" w:color="auto"/>
              <w:left w:val="single" w:sz="4" w:space="0" w:color="auto"/>
              <w:bottom w:val="single" w:sz="4" w:space="0" w:color="auto"/>
              <w:right w:val="single" w:sz="4" w:space="0" w:color="auto"/>
            </w:tcBorders>
            <w:tcPrChange w:id="1435" w:author="Ritu Kamra" w:date="2021-09-27T14:21:00Z">
              <w:tcPr>
                <w:tcW w:w="956" w:type="dxa"/>
              </w:tcPr>
            </w:tcPrChange>
          </w:tcPr>
          <w:p w14:paraId="5FE24562" w14:textId="4868D883" w:rsidR="000D20E5" w:rsidRPr="00DA79BC" w:rsidDel="00A90495" w:rsidRDefault="000D20E5" w:rsidP="00092529">
            <w:pPr>
              <w:pStyle w:val="BodyText"/>
              <w:jc w:val="center"/>
              <w:rPr>
                <w:ins w:id="1436" w:author="Jaideep Kumar" w:date="2021-09-26T21:27:00Z"/>
                <w:del w:id="1437" w:author="Neeshu Bhadauriya" w:date="2021-09-27T15:14:00Z"/>
                <w:b/>
                <w:color w:val="000000" w:themeColor="text1"/>
              </w:rPr>
            </w:pPr>
          </w:p>
        </w:tc>
        <w:tc>
          <w:tcPr>
            <w:tcW w:w="805" w:type="dxa"/>
            <w:tcBorders>
              <w:top w:val="single" w:sz="4" w:space="0" w:color="auto"/>
              <w:left w:val="single" w:sz="4" w:space="0" w:color="auto"/>
              <w:bottom w:val="single" w:sz="4" w:space="0" w:color="auto"/>
              <w:right w:val="single" w:sz="4" w:space="0" w:color="auto"/>
            </w:tcBorders>
            <w:tcPrChange w:id="1438" w:author="Ritu Kamra" w:date="2021-09-27T14:21:00Z">
              <w:tcPr>
                <w:tcW w:w="805" w:type="dxa"/>
              </w:tcPr>
            </w:tcPrChange>
          </w:tcPr>
          <w:p w14:paraId="068CB0A0" w14:textId="7946E5A4" w:rsidR="000D20E5" w:rsidRPr="00DA79BC" w:rsidDel="00A90495" w:rsidRDefault="000D20E5" w:rsidP="00092529">
            <w:pPr>
              <w:pStyle w:val="BodyText"/>
              <w:rPr>
                <w:ins w:id="1439" w:author="Jaideep Kumar" w:date="2021-09-26T21:27:00Z"/>
                <w:del w:id="1440" w:author="Neeshu Bhadauriya" w:date="2021-09-27T15:14:00Z"/>
                <w:bCs/>
                <w:color w:val="000000" w:themeColor="text1"/>
              </w:rPr>
            </w:pPr>
          </w:p>
        </w:tc>
        <w:tc>
          <w:tcPr>
            <w:tcW w:w="924" w:type="dxa"/>
            <w:tcBorders>
              <w:top w:val="single" w:sz="4" w:space="0" w:color="auto"/>
              <w:left w:val="single" w:sz="4" w:space="0" w:color="auto"/>
              <w:bottom w:val="single" w:sz="4" w:space="0" w:color="auto"/>
              <w:right w:val="single" w:sz="4" w:space="0" w:color="auto"/>
            </w:tcBorders>
            <w:vAlign w:val="center"/>
            <w:tcPrChange w:id="1441" w:author="Ritu Kamra" w:date="2021-09-27T14:21:00Z">
              <w:tcPr>
                <w:tcW w:w="924" w:type="dxa"/>
                <w:vAlign w:val="center"/>
              </w:tcPr>
            </w:tcPrChange>
          </w:tcPr>
          <w:p w14:paraId="5E608C71" w14:textId="72B7C882" w:rsidR="000D20E5" w:rsidRPr="00DA79BC" w:rsidDel="00A90495" w:rsidRDefault="000D20E5" w:rsidP="00092529">
            <w:pPr>
              <w:pStyle w:val="BodyText"/>
              <w:rPr>
                <w:ins w:id="1442" w:author="Jaideep Kumar" w:date="2021-09-26T21:27:00Z"/>
                <w:del w:id="1443" w:author="Neeshu Bhadauriya" w:date="2021-09-27T15:14:00Z"/>
                <w:bCs/>
                <w:color w:val="000000" w:themeColor="text1"/>
                <w:lang w:val="en-IN"/>
              </w:rPr>
            </w:pPr>
            <w:ins w:id="1444" w:author="Jaideep Kumar" w:date="2021-09-26T21:27:00Z">
              <w:del w:id="1445" w:author="Neeshu Bhadauriya" w:date="2021-09-27T15:14:00Z">
                <w:r w:rsidRPr="00DA79BC" w:rsidDel="00A90495">
                  <w:rPr>
                    <w:bCs/>
                    <w:color w:val="000000" w:themeColor="text1"/>
                    <w:lang w:val="en-IN"/>
                  </w:rPr>
                  <w:delText xml:space="preserve">3.1.4. </w:delText>
                </w:r>
              </w:del>
            </w:ins>
          </w:p>
        </w:tc>
        <w:tc>
          <w:tcPr>
            <w:tcW w:w="6299" w:type="dxa"/>
            <w:tcBorders>
              <w:top w:val="single" w:sz="4" w:space="0" w:color="auto"/>
              <w:left w:val="single" w:sz="4" w:space="0" w:color="auto"/>
              <w:bottom w:val="single" w:sz="4" w:space="0" w:color="auto"/>
              <w:right w:val="single" w:sz="4" w:space="0" w:color="auto"/>
            </w:tcBorders>
            <w:tcPrChange w:id="1446" w:author="Ritu Kamra" w:date="2021-09-27T14:21:00Z">
              <w:tcPr>
                <w:tcW w:w="6299" w:type="dxa"/>
              </w:tcPr>
            </w:tcPrChange>
          </w:tcPr>
          <w:p w14:paraId="38F8AC3C" w14:textId="3CE4558A" w:rsidR="000D20E5" w:rsidRPr="00DA79BC" w:rsidDel="00A90495" w:rsidRDefault="000D20E5" w:rsidP="00092529">
            <w:pPr>
              <w:pStyle w:val="BodyText"/>
              <w:rPr>
                <w:ins w:id="1447" w:author="Jaideep Kumar" w:date="2021-09-26T21:27:00Z"/>
                <w:del w:id="1448" w:author="Neeshu Bhadauriya" w:date="2021-09-27T15:14:00Z"/>
                <w:bCs/>
                <w:color w:val="000000" w:themeColor="text1"/>
                <w:lang w:val="en-IN"/>
              </w:rPr>
            </w:pPr>
            <w:ins w:id="1449" w:author="Jaideep Kumar" w:date="2021-09-26T21:27:00Z">
              <w:del w:id="1450" w:author="Neeshu Bhadauriya" w:date="2021-09-27T15:14:00Z">
                <w:r w:rsidRPr="00DA79BC" w:rsidDel="00A90495">
                  <w:rPr>
                    <w:bCs/>
                    <w:color w:val="000000" w:themeColor="text1"/>
                    <w:lang w:val="en-IN"/>
                  </w:rPr>
                  <w:delText>Operating Efficiency</w:delText>
                </w:r>
              </w:del>
            </w:ins>
          </w:p>
        </w:tc>
        <w:tc>
          <w:tcPr>
            <w:tcW w:w="1055" w:type="dxa"/>
            <w:tcBorders>
              <w:top w:val="single" w:sz="4" w:space="0" w:color="auto"/>
              <w:left w:val="single" w:sz="4" w:space="0" w:color="auto"/>
              <w:bottom w:val="single" w:sz="4" w:space="0" w:color="auto"/>
              <w:right w:val="single" w:sz="4" w:space="0" w:color="auto"/>
            </w:tcBorders>
            <w:tcPrChange w:id="1451" w:author="Ritu Kamra" w:date="2021-09-27T14:21:00Z">
              <w:tcPr>
                <w:tcW w:w="1055" w:type="dxa"/>
              </w:tcPr>
            </w:tcPrChange>
          </w:tcPr>
          <w:p w14:paraId="36F443D4" w14:textId="1EB26334" w:rsidR="000D20E5" w:rsidRPr="00DA79BC" w:rsidDel="00A90495" w:rsidRDefault="000D20E5" w:rsidP="00092529">
            <w:pPr>
              <w:pStyle w:val="BodyText"/>
              <w:jc w:val="center"/>
              <w:rPr>
                <w:ins w:id="1452" w:author="Jaideep Kumar" w:date="2021-09-26T21:27:00Z"/>
                <w:del w:id="1453" w:author="Neeshu Bhadauriya" w:date="2021-09-27T15:14:00Z"/>
                <w:bCs/>
                <w:color w:val="000000" w:themeColor="text1"/>
              </w:rPr>
            </w:pPr>
          </w:p>
        </w:tc>
      </w:tr>
      <w:tr w:rsidR="000D20E5" w:rsidRPr="00DA79BC" w:rsidDel="00A90495" w14:paraId="505ED000" w14:textId="5C7BC5DC" w:rsidTr="007A2080">
        <w:trPr>
          <w:trHeight w:val="347"/>
          <w:ins w:id="1454" w:author="Jaideep Kumar" w:date="2021-09-26T21:27:00Z"/>
          <w:del w:id="1455" w:author="Neeshu Bhadauriya" w:date="2021-09-27T15:14:00Z"/>
          <w:trPrChange w:id="1456" w:author="Ritu Kamra" w:date="2021-09-27T14:21:00Z">
            <w:trPr>
              <w:trHeight w:val="347"/>
            </w:trPr>
          </w:trPrChange>
        </w:trPr>
        <w:tc>
          <w:tcPr>
            <w:tcW w:w="956" w:type="dxa"/>
            <w:tcBorders>
              <w:top w:val="single" w:sz="4" w:space="0" w:color="auto"/>
              <w:left w:val="single" w:sz="4" w:space="0" w:color="auto"/>
              <w:bottom w:val="single" w:sz="4" w:space="0" w:color="auto"/>
              <w:right w:val="single" w:sz="4" w:space="0" w:color="auto"/>
            </w:tcBorders>
            <w:tcPrChange w:id="1457" w:author="Ritu Kamra" w:date="2021-09-27T14:21:00Z">
              <w:tcPr>
                <w:tcW w:w="956" w:type="dxa"/>
              </w:tcPr>
            </w:tcPrChange>
          </w:tcPr>
          <w:p w14:paraId="0EFD47ED" w14:textId="2B01F3CC" w:rsidR="000D20E5" w:rsidRPr="00DA79BC" w:rsidDel="00A90495" w:rsidRDefault="000D20E5" w:rsidP="00092529">
            <w:pPr>
              <w:pStyle w:val="BodyText"/>
              <w:jc w:val="center"/>
              <w:rPr>
                <w:ins w:id="1458" w:author="Jaideep Kumar" w:date="2021-09-26T21:27:00Z"/>
                <w:del w:id="1459" w:author="Neeshu Bhadauriya" w:date="2021-09-27T15:14:00Z"/>
                <w:b/>
                <w:color w:val="000000" w:themeColor="text1"/>
              </w:rPr>
            </w:pPr>
          </w:p>
        </w:tc>
        <w:tc>
          <w:tcPr>
            <w:tcW w:w="805" w:type="dxa"/>
            <w:tcBorders>
              <w:top w:val="single" w:sz="4" w:space="0" w:color="auto"/>
              <w:left w:val="single" w:sz="4" w:space="0" w:color="auto"/>
              <w:bottom w:val="single" w:sz="4" w:space="0" w:color="auto"/>
              <w:right w:val="single" w:sz="4" w:space="0" w:color="auto"/>
            </w:tcBorders>
            <w:tcPrChange w:id="1460" w:author="Ritu Kamra" w:date="2021-09-27T14:21:00Z">
              <w:tcPr>
                <w:tcW w:w="805" w:type="dxa"/>
              </w:tcPr>
            </w:tcPrChange>
          </w:tcPr>
          <w:p w14:paraId="25BD1B00" w14:textId="04F2B0DB" w:rsidR="000D20E5" w:rsidRPr="00DA79BC" w:rsidDel="00A90495" w:rsidRDefault="000D20E5" w:rsidP="00092529">
            <w:pPr>
              <w:pStyle w:val="BodyText"/>
              <w:rPr>
                <w:ins w:id="1461" w:author="Jaideep Kumar" w:date="2021-09-26T21:27:00Z"/>
                <w:del w:id="1462" w:author="Neeshu Bhadauriya" w:date="2021-09-27T15:14:00Z"/>
                <w:bCs/>
                <w:color w:val="000000" w:themeColor="text1"/>
              </w:rPr>
            </w:pPr>
          </w:p>
        </w:tc>
        <w:tc>
          <w:tcPr>
            <w:tcW w:w="924" w:type="dxa"/>
            <w:tcBorders>
              <w:top w:val="single" w:sz="4" w:space="0" w:color="auto"/>
              <w:left w:val="single" w:sz="4" w:space="0" w:color="auto"/>
              <w:bottom w:val="single" w:sz="4" w:space="0" w:color="auto"/>
              <w:right w:val="single" w:sz="4" w:space="0" w:color="auto"/>
            </w:tcBorders>
            <w:vAlign w:val="center"/>
            <w:tcPrChange w:id="1463" w:author="Ritu Kamra" w:date="2021-09-27T14:21:00Z">
              <w:tcPr>
                <w:tcW w:w="924" w:type="dxa"/>
                <w:vAlign w:val="center"/>
              </w:tcPr>
            </w:tcPrChange>
          </w:tcPr>
          <w:p w14:paraId="62C1A8EA" w14:textId="1919DFBB" w:rsidR="000D20E5" w:rsidRPr="00DA79BC" w:rsidDel="00A90495" w:rsidRDefault="000D20E5" w:rsidP="00092529">
            <w:pPr>
              <w:pStyle w:val="BodyText"/>
              <w:rPr>
                <w:ins w:id="1464" w:author="Jaideep Kumar" w:date="2021-09-26T21:27:00Z"/>
                <w:del w:id="1465" w:author="Neeshu Bhadauriya" w:date="2021-09-27T15:14:00Z"/>
                <w:bCs/>
                <w:color w:val="000000" w:themeColor="text1"/>
                <w:lang w:val="en-IN"/>
              </w:rPr>
            </w:pPr>
            <w:ins w:id="1466" w:author="Jaideep Kumar" w:date="2021-09-26T21:27:00Z">
              <w:del w:id="1467" w:author="Neeshu Bhadauriya" w:date="2021-09-27T15:14:00Z">
                <w:r w:rsidRPr="00DA79BC" w:rsidDel="00A90495">
                  <w:rPr>
                    <w:bCs/>
                    <w:color w:val="000000" w:themeColor="text1"/>
                    <w:lang w:val="en-IN"/>
                  </w:rPr>
                  <w:delText xml:space="preserve">3.1.5. </w:delText>
                </w:r>
              </w:del>
            </w:ins>
          </w:p>
        </w:tc>
        <w:tc>
          <w:tcPr>
            <w:tcW w:w="6299" w:type="dxa"/>
            <w:tcBorders>
              <w:top w:val="single" w:sz="4" w:space="0" w:color="auto"/>
              <w:left w:val="single" w:sz="4" w:space="0" w:color="auto"/>
              <w:bottom w:val="single" w:sz="4" w:space="0" w:color="auto"/>
              <w:right w:val="single" w:sz="4" w:space="0" w:color="auto"/>
            </w:tcBorders>
            <w:tcPrChange w:id="1468" w:author="Ritu Kamra" w:date="2021-09-27T14:21:00Z">
              <w:tcPr>
                <w:tcW w:w="6299" w:type="dxa"/>
              </w:tcPr>
            </w:tcPrChange>
          </w:tcPr>
          <w:p w14:paraId="3A79F1A6" w14:textId="04B72C7C" w:rsidR="000D20E5" w:rsidRPr="00DA79BC" w:rsidDel="00A90495" w:rsidRDefault="000D20E5" w:rsidP="00092529">
            <w:pPr>
              <w:pStyle w:val="BodyText"/>
              <w:rPr>
                <w:ins w:id="1469" w:author="Jaideep Kumar" w:date="2021-09-26T21:27:00Z"/>
                <w:del w:id="1470" w:author="Neeshu Bhadauriya" w:date="2021-09-27T15:14:00Z"/>
                <w:bCs/>
                <w:color w:val="000000" w:themeColor="text1"/>
                <w:lang w:val="en-IN"/>
              </w:rPr>
            </w:pPr>
            <w:ins w:id="1471" w:author="Jaideep Kumar" w:date="2021-09-26T21:27:00Z">
              <w:del w:id="1472" w:author="Neeshu Bhadauriya" w:date="2021-09-27T15:14:00Z">
                <w:r w:rsidRPr="00DA79BC" w:rsidDel="00A90495">
                  <w:rPr>
                    <w:bCs/>
                    <w:color w:val="000000" w:themeColor="text1"/>
                    <w:lang w:val="en-IN"/>
                  </w:rPr>
                  <w:delText>Demand By Type</w:delText>
                </w:r>
              </w:del>
            </w:ins>
            <w:ins w:id="1473" w:author="Jaideep Kumar" w:date="2021-09-26T21:28:00Z">
              <w:del w:id="1474" w:author="Neeshu Bhadauriya" w:date="2021-09-27T15:14:00Z">
                <w:r w:rsidDel="00A90495">
                  <w:rPr>
                    <w:bCs/>
                    <w:color w:val="000000" w:themeColor="text1"/>
                    <w:lang w:val="en-IN"/>
                  </w:rPr>
                  <w:delText xml:space="preserve"> &amp; Grade</w:delText>
                </w:r>
              </w:del>
            </w:ins>
          </w:p>
        </w:tc>
        <w:tc>
          <w:tcPr>
            <w:tcW w:w="1055" w:type="dxa"/>
            <w:tcBorders>
              <w:top w:val="single" w:sz="4" w:space="0" w:color="auto"/>
              <w:left w:val="single" w:sz="4" w:space="0" w:color="auto"/>
              <w:bottom w:val="single" w:sz="4" w:space="0" w:color="auto"/>
              <w:right w:val="single" w:sz="4" w:space="0" w:color="auto"/>
            </w:tcBorders>
            <w:tcPrChange w:id="1475" w:author="Ritu Kamra" w:date="2021-09-27T14:21:00Z">
              <w:tcPr>
                <w:tcW w:w="1055" w:type="dxa"/>
              </w:tcPr>
            </w:tcPrChange>
          </w:tcPr>
          <w:p w14:paraId="73384292" w14:textId="02323DDC" w:rsidR="000D20E5" w:rsidRPr="00DA79BC" w:rsidDel="00A90495" w:rsidRDefault="000D20E5" w:rsidP="00092529">
            <w:pPr>
              <w:pStyle w:val="BodyText"/>
              <w:jc w:val="center"/>
              <w:rPr>
                <w:ins w:id="1476" w:author="Jaideep Kumar" w:date="2021-09-26T21:27:00Z"/>
                <w:del w:id="1477" w:author="Neeshu Bhadauriya" w:date="2021-09-27T15:14:00Z"/>
                <w:bCs/>
                <w:color w:val="000000" w:themeColor="text1"/>
              </w:rPr>
            </w:pPr>
          </w:p>
        </w:tc>
      </w:tr>
      <w:tr w:rsidR="000D20E5" w:rsidRPr="00DA79BC" w:rsidDel="00A90495" w14:paraId="10AC7D0B" w14:textId="565A1D1A" w:rsidTr="007A2080">
        <w:trPr>
          <w:trHeight w:val="347"/>
          <w:ins w:id="1478" w:author="Jaideep Kumar" w:date="2021-09-26T21:27:00Z"/>
          <w:del w:id="1479" w:author="Neeshu Bhadauriya" w:date="2021-09-27T15:14:00Z"/>
          <w:trPrChange w:id="1480" w:author="Ritu Kamra" w:date="2021-09-27T14:21:00Z">
            <w:trPr>
              <w:trHeight w:val="347"/>
            </w:trPr>
          </w:trPrChange>
        </w:trPr>
        <w:tc>
          <w:tcPr>
            <w:tcW w:w="956" w:type="dxa"/>
            <w:tcBorders>
              <w:top w:val="single" w:sz="4" w:space="0" w:color="auto"/>
              <w:left w:val="single" w:sz="4" w:space="0" w:color="auto"/>
              <w:bottom w:val="single" w:sz="4" w:space="0" w:color="auto"/>
              <w:right w:val="single" w:sz="4" w:space="0" w:color="auto"/>
            </w:tcBorders>
            <w:tcPrChange w:id="1481" w:author="Ritu Kamra" w:date="2021-09-27T14:21:00Z">
              <w:tcPr>
                <w:tcW w:w="956" w:type="dxa"/>
              </w:tcPr>
            </w:tcPrChange>
          </w:tcPr>
          <w:p w14:paraId="605E7EAB" w14:textId="136277D2" w:rsidR="000D20E5" w:rsidRPr="00DA79BC" w:rsidDel="00A90495" w:rsidRDefault="000D20E5" w:rsidP="00092529">
            <w:pPr>
              <w:pStyle w:val="BodyText"/>
              <w:jc w:val="center"/>
              <w:rPr>
                <w:ins w:id="1482" w:author="Jaideep Kumar" w:date="2021-09-26T21:27:00Z"/>
                <w:del w:id="1483" w:author="Neeshu Bhadauriya" w:date="2021-09-27T15:14:00Z"/>
                <w:b/>
                <w:color w:val="000000" w:themeColor="text1"/>
              </w:rPr>
            </w:pPr>
          </w:p>
        </w:tc>
        <w:tc>
          <w:tcPr>
            <w:tcW w:w="805" w:type="dxa"/>
            <w:tcBorders>
              <w:top w:val="single" w:sz="4" w:space="0" w:color="auto"/>
              <w:left w:val="single" w:sz="4" w:space="0" w:color="auto"/>
              <w:bottom w:val="single" w:sz="4" w:space="0" w:color="auto"/>
              <w:right w:val="single" w:sz="4" w:space="0" w:color="auto"/>
            </w:tcBorders>
            <w:tcPrChange w:id="1484" w:author="Ritu Kamra" w:date="2021-09-27T14:21:00Z">
              <w:tcPr>
                <w:tcW w:w="805" w:type="dxa"/>
              </w:tcPr>
            </w:tcPrChange>
          </w:tcPr>
          <w:p w14:paraId="242E4AD4" w14:textId="439B772D" w:rsidR="000D20E5" w:rsidRPr="00DA79BC" w:rsidDel="00A90495" w:rsidRDefault="000D20E5" w:rsidP="00092529">
            <w:pPr>
              <w:pStyle w:val="BodyText"/>
              <w:rPr>
                <w:ins w:id="1485" w:author="Jaideep Kumar" w:date="2021-09-26T21:27:00Z"/>
                <w:del w:id="1486" w:author="Neeshu Bhadauriya" w:date="2021-09-27T15:14:00Z"/>
                <w:bCs/>
                <w:color w:val="000000" w:themeColor="text1"/>
              </w:rPr>
            </w:pPr>
          </w:p>
        </w:tc>
        <w:tc>
          <w:tcPr>
            <w:tcW w:w="924" w:type="dxa"/>
            <w:tcBorders>
              <w:top w:val="single" w:sz="4" w:space="0" w:color="auto"/>
              <w:left w:val="single" w:sz="4" w:space="0" w:color="auto"/>
              <w:bottom w:val="single" w:sz="4" w:space="0" w:color="auto"/>
              <w:right w:val="single" w:sz="4" w:space="0" w:color="auto"/>
            </w:tcBorders>
            <w:vAlign w:val="center"/>
            <w:tcPrChange w:id="1487" w:author="Ritu Kamra" w:date="2021-09-27T14:21:00Z">
              <w:tcPr>
                <w:tcW w:w="924" w:type="dxa"/>
                <w:vAlign w:val="center"/>
              </w:tcPr>
            </w:tcPrChange>
          </w:tcPr>
          <w:p w14:paraId="1EF95F4A" w14:textId="7C2F86D1" w:rsidR="000D20E5" w:rsidRPr="00DA79BC" w:rsidDel="00A90495" w:rsidRDefault="000D20E5" w:rsidP="00092529">
            <w:pPr>
              <w:pStyle w:val="BodyText"/>
              <w:rPr>
                <w:ins w:id="1488" w:author="Jaideep Kumar" w:date="2021-09-26T21:27:00Z"/>
                <w:del w:id="1489" w:author="Neeshu Bhadauriya" w:date="2021-09-27T15:14:00Z"/>
                <w:bCs/>
                <w:color w:val="000000" w:themeColor="text1"/>
                <w:lang w:val="en-IN"/>
              </w:rPr>
            </w:pPr>
            <w:ins w:id="1490" w:author="Jaideep Kumar" w:date="2021-09-26T21:27:00Z">
              <w:del w:id="1491" w:author="Neeshu Bhadauriya" w:date="2021-09-27T15:14:00Z">
                <w:r w:rsidRPr="00DA79BC" w:rsidDel="00A90495">
                  <w:rPr>
                    <w:bCs/>
                    <w:color w:val="000000" w:themeColor="text1"/>
                    <w:lang w:val="en-IN"/>
                  </w:rPr>
                  <w:delText>3.1.6.</w:delText>
                </w:r>
              </w:del>
            </w:ins>
          </w:p>
        </w:tc>
        <w:tc>
          <w:tcPr>
            <w:tcW w:w="6299" w:type="dxa"/>
            <w:tcBorders>
              <w:top w:val="single" w:sz="4" w:space="0" w:color="auto"/>
              <w:left w:val="single" w:sz="4" w:space="0" w:color="auto"/>
              <w:bottom w:val="single" w:sz="4" w:space="0" w:color="auto"/>
              <w:right w:val="single" w:sz="4" w:space="0" w:color="auto"/>
            </w:tcBorders>
            <w:tcPrChange w:id="1492" w:author="Ritu Kamra" w:date="2021-09-27T14:21:00Z">
              <w:tcPr>
                <w:tcW w:w="6299" w:type="dxa"/>
              </w:tcPr>
            </w:tcPrChange>
          </w:tcPr>
          <w:p w14:paraId="5FC95D2B" w14:textId="1EA44E9A" w:rsidR="000D20E5" w:rsidRPr="00DA79BC" w:rsidDel="00A90495" w:rsidRDefault="000D20E5" w:rsidP="00092529">
            <w:pPr>
              <w:pStyle w:val="BodyText"/>
              <w:rPr>
                <w:ins w:id="1493" w:author="Jaideep Kumar" w:date="2021-09-26T21:27:00Z"/>
                <w:del w:id="1494" w:author="Neeshu Bhadauriya" w:date="2021-09-27T15:14:00Z"/>
                <w:bCs/>
                <w:color w:val="000000" w:themeColor="text1"/>
                <w:lang w:val="en-IN"/>
              </w:rPr>
            </w:pPr>
            <w:ins w:id="1495" w:author="Jaideep Kumar" w:date="2021-09-26T21:27:00Z">
              <w:del w:id="1496" w:author="Neeshu Bhadauriya" w:date="2021-09-27T15:14:00Z">
                <w:r w:rsidRPr="00DA79BC" w:rsidDel="00A90495">
                  <w:rPr>
                    <w:bCs/>
                    <w:color w:val="000000" w:themeColor="text1"/>
                    <w:lang w:val="en-IN"/>
                  </w:rPr>
                  <w:delText>Demand By Sales Channel</w:delText>
                </w:r>
              </w:del>
            </w:ins>
          </w:p>
        </w:tc>
        <w:tc>
          <w:tcPr>
            <w:tcW w:w="1055" w:type="dxa"/>
            <w:tcBorders>
              <w:top w:val="single" w:sz="4" w:space="0" w:color="auto"/>
              <w:left w:val="single" w:sz="4" w:space="0" w:color="auto"/>
              <w:bottom w:val="single" w:sz="4" w:space="0" w:color="auto"/>
              <w:right w:val="single" w:sz="4" w:space="0" w:color="auto"/>
            </w:tcBorders>
            <w:tcPrChange w:id="1497" w:author="Ritu Kamra" w:date="2021-09-27T14:21:00Z">
              <w:tcPr>
                <w:tcW w:w="1055" w:type="dxa"/>
              </w:tcPr>
            </w:tcPrChange>
          </w:tcPr>
          <w:p w14:paraId="4B0818CE" w14:textId="206824D7" w:rsidR="000D20E5" w:rsidRPr="00DA79BC" w:rsidDel="00A90495" w:rsidRDefault="000D20E5" w:rsidP="00092529">
            <w:pPr>
              <w:pStyle w:val="BodyText"/>
              <w:jc w:val="center"/>
              <w:rPr>
                <w:ins w:id="1498" w:author="Jaideep Kumar" w:date="2021-09-26T21:27:00Z"/>
                <w:del w:id="1499" w:author="Neeshu Bhadauriya" w:date="2021-09-27T15:14:00Z"/>
                <w:bCs/>
                <w:color w:val="000000" w:themeColor="text1"/>
              </w:rPr>
            </w:pPr>
          </w:p>
        </w:tc>
      </w:tr>
      <w:tr w:rsidR="000D20E5" w:rsidRPr="00DA79BC" w:rsidDel="00A90495" w14:paraId="227772A1" w14:textId="1110E57B" w:rsidTr="007A2080">
        <w:trPr>
          <w:trHeight w:val="347"/>
          <w:ins w:id="1500" w:author="Jaideep Kumar" w:date="2021-09-26T21:27:00Z"/>
          <w:del w:id="1501" w:author="Neeshu Bhadauriya" w:date="2021-09-27T15:14:00Z"/>
          <w:trPrChange w:id="1502" w:author="Ritu Kamra" w:date="2021-09-27T14:21:00Z">
            <w:trPr>
              <w:trHeight w:val="347"/>
            </w:trPr>
          </w:trPrChange>
        </w:trPr>
        <w:tc>
          <w:tcPr>
            <w:tcW w:w="956" w:type="dxa"/>
            <w:tcBorders>
              <w:top w:val="single" w:sz="4" w:space="0" w:color="auto"/>
              <w:left w:val="single" w:sz="4" w:space="0" w:color="auto"/>
              <w:bottom w:val="single" w:sz="4" w:space="0" w:color="auto"/>
              <w:right w:val="single" w:sz="4" w:space="0" w:color="auto"/>
            </w:tcBorders>
            <w:tcPrChange w:id="1503" w:author="Ritu Kamra" w:date="2021-09-27T14:21:00Z">
              <w:tcPr>
                <w:tcW w:w="956" w:type="dxa"/>
              </w:tcPr>
            </w:tcPrChange>
          </w:tcPr>
          <w:p w14:paraId="4445B92E" w14:textId="5A1B55D8" w:rsidR="000D20E5" w:rsidRPr="00DA79BC" w:rsidDel="00A90495" w:rsidRDefault="000D20E5" w:rsidP="00092529">
            <w:pPr>
              <w:pStyle w:val="BodyText"/>
              <w:jc w:val="center"/>
              <w:rPr>
                <w:ins w:id="1504" w:author="Jaideep Kumar" w:date="2021-09-26T21:27:00Z"/>
                <w:del w:id="1505" w:author="Neeshu Bhadauriya" w:date="2021-09-27T15:14:00Z"/>
                <w:b/>
                <w:color w:val="000000" w:themeColor="text1"/>
              </w:rPr>
            </w:pPr>
          </w:p>
        </w:tc>
        <w:tc>
          <w:tcPr>
            <w:tcW w:w="805" w:type="dxa"/>
            <w:tcBorders>
              <w:top w:val="single" w:sz="4" w:space="0" w:color="auto"/>
              <w:left w:val="single" w:sz="4" w:space="0" w:color="auto"/>
              <w:bottom w:val="single" w:sz="4" w:space="0" w:color="auto"/>
              <w:right w:val="single" w:sz="4" w:space="0" w:color="auto"/>
            </w:tcBorders>
            <w:tcPrChange w:id="1506" w:author="Ritu Kamra" w:date="2021-09-27T14:21:00Z">
              <w:tcPr>
                <w:tcW w:w="805" w:type="dxa"/>
              </w:tcPr>
            </w:tcPrChange>
          </w:tcPr>
          <w:p w14:paraId="41DDFDAA" w14:textId="65B932C8" w:rsidR="000D20E5" w:rsidRPr="00DA79BC" w:rsidDel="00A90495" w:rsidRDefault="000D20E5" w:rsidP="00092529">
            <w:pPr>
              <w:pStyle w:val="BodyText"/>
              <w:rPr>
                <w:ins w:id="1507" w:author="Jaideep Kumar" w:date="2021-09-26T21:27:00Z"/>
                <w:del w:id="1508" w:author="Neeshu Bhadauriya" w:date="2021-09-27T15:14:00Z"/>
                <w:bCs/>
                <w:color w:val="000000" w:themeColor="text1"/>
              </w:rPr>
            </w:pPr>
          </w:p>
        </w:tc>
        <w:tc>
          <w:tcPr>
            <w:tcW w:w="924" w:type="dxa"/>
            <w:tcBorders>
              <w:top w:val="single" w:sz="4" w:space="0" w:color="auto"/>
              <w:left w:val="single" w:sz="4" w:space="0" w:color="auto"/>
              <w:bottom w:val="single" w:sz="4" w:space="0" w:color="auto"/>
              <w:right w:val="single" w:sz="4" w:space="0" w:color="auto"/>
            </w:tcBorders>
            <w:vAlign w:val="center"/>
            <w:tcPrChange w:id="1509" w:author="Ritu Kamra" w:date="2021-09-27T14:21:00Z">
              <w:tcPr>
                <w:tcW w:w="924" w:type="dxa"/>
                <w:vAlign w:val="center"/>
              </w:tcPr>
            </w:tcPrChange>
          </w:tcPr>
          <w:p w14:paraId="7C59486F" w14:textId="3E4E61BA" w:rsidR="000D20E5" w:rsidRPr="00DA79BC" w:rsidDel="00A90495" w:rsidRDefault="000D20E5" w:rsidP="00092529">
            <w:pPr>
              <w:pStyle w:val="BodyText"/>
              <w:rPr>
                <w:ins w:id="1510" w:author="Jaideep Kumar" w:date="2021-09-26T21:27:00Z"/>
                <w:del w:id="1511" w:author="Neeshu Bhadauriya" w:date="2021-09-27T15:14:00Z"/>
                <w:bCs/>
                <w:color w:val="000000" w:themeColor="text1"/>
                <w:lang w:val="en-IN"/>
              </w:rPr>
            </w:pPr>
            <w:ins w:id="1512" w:author="Jaideep Kumar" w:date="2021-09-26T21:27:00Z">
              <w:del w:id="1513" w:author="Neeshu Bhadauriya" w:date="2021-09-27T15:14:00Z">
                <w:r w:rsidRPr="00DA79BC" w:rsidDel="00A90495">
                  <w:rPr>
                    <w:bCs/>
                    <w:color w:val="000000" w:themeColor="text1"/>
                    <w:lang w:val="en-IN"/>
                  </w:rPr>
                  <w:delText>3.1.7.</w:delText>
                </w:r>
              </w:del>
            </w:ins>
          </w:p>
        </w:tc>
        <w:tc>
          <w:tcPr>
            <w:tcW w:w="6299" w:type="dxa"/>
            <w:tcBorders>
              <w:top w:val="single" w:sz="4" w:space="0" w:color="auto"/>
              <w:left w:val="single" w:sz="4" w:space="0" w:color="auto"/>
              <w:bottom w:val="single" w:sz="4" w:space="0" w:color="auto"/>
              <w:right w:val="single" w:sz="4" w:space="0" w:color="auto"/>
            </w:tcBorders>
            <w:tcPrChange w:id="1514" w:author="Ritu Kamra" w:date="2021-09-27T14:21:00Z">
              <w:tcPr>
                <w:tcW w:w="6299" w:type="dxa"/>
              </w:tcPr>
            </w:tcPrChange>
          </w:tcPr>
          <w:p w14:paraId="083CB6D3" w14:textId="2C9ECAA7" w:rsidR="000D20E5" w:rsidRPr="00DA79BC" w:rsidDel="00A90495" w:rsidRDefault="000D20E5" w:rsidP="00092529">
            <w:pPr>
              <w:pStyle w:val="BodyText"/>
              <w:rPr>
                <w:ins w:id="1515" w:author="Jaideep Kumar" w:date="2021-09-26T21:27:00Z"/>
                <w:del w:id="1516" w:author="Neeshu Bhadauriya" w:date="2021-09-27T15:14:00Z"/>
                <w:bCs/>
                <w:color w:val="000000" w:themeColor="text1"/>
                <w:lang w:val="en-IN"/>
              </w:rPr>
            </w:pPr>
            <w:ins w:id="1517" w:author="Jaideep Kumar" w:date="2021-09-26T21:27:00Z">
              <w:del w:id="1518" w:author="Neeshu Bhadauriya" w:date="2021-09-27T15:14:00Z">
                <w:r w:rsidRPr="00DA79BC" w:rsidDel="00A90495">
                  <w:rPr>
                    <w:bCs/>
                    <w:color w:val="000000" w:themeColor="text1"/>
                    <w:lang w:val="en-IN"/>
                  </w:rPr>
                  <w:delText>Demand By Application</w:delText>
                </w:r>
              </w:del>
            </w:ins>
          </w:p>
        </w:tc>
        <w:tc>
          <w:tcPr>
            <w:tcW w:w="1055" w:type="dxa"/>
            <w:tcBorders>
              <w:top w:val="single" w:sz="4" w:space="0" w:color="auto"/>
              <w:left w:val="single" w:sz="4" w:space="0" w:color="auto"/>
              <w:bottom w:val="single" w:sz="4" w:space="0" w:color="auto"/>
              <w:right w:val="single" w:sz="4" w:space="0" w:color="auto"/>
            </w:tcBorders>
            <w:tcPrChange w:id="1519" w:author="Ritu Kamra" w:date="2021-09-27T14:21:00Z">
              <w:tcPr>
                <w:tcW w:w="1055" w:type="dxa"/>
              </w:tcPr>
            </w:tcPrChange>
          </w:tcPr>
          <w:p w14:paraId="1C3E70BB" w14:textId="62D14354" w:rsidR="000D20E5" w:rsidRPr="00DA79BC" w:rsidDel="00A90495" w:rsidRDefault="000D20E5" w:rsidP="00092529">
            <w:pPr>
              <w:pStyle w:val="BodyText"/>
              <w:jc w:val="center"/>
              <w:rPr>
                <w:ins w:id="1520" w:author="Jaideep Kumar" w:date="2021-09-26T21:27:00Z"/>
                <w:del w:id="1521" w:author="Neeshu Bhadauriya" w:date="2021-09-27T15:14:00Z"/>
                <w:bCs/>
                <w:color w:val="000000" w:themeColor="text1"/>
              </w:rPr>
            </w:pPr>
          </w:p>
        </w:tc>
      </w:tr>
      <w:tr w:rsidR="000D20E5" w:rsidRPr="00DA79BC" w:rsidDel="00A90495" w14:paraId="21A6F680" w14:textId="6750C761" w:rsidTr="007A2080">
        <w:trPr>
          <w:trHeight w:val="366"/>
          <w:ins w:id="1522" w:author="Jaideep Kumar" w:date="2021-09-26T21:27:00Z"/>
          <w:del w:id="1523" w:author="Neeshu Bhadauriya" w:date="2021-09-27T15:14:00Z"/>
          <w:trPrChange w:id="1524" w:author="Ritu Kamra" w:date="2021-09-27T14:21:00Z">
            <w:trPr>
              <w:trHeight w:val="366"/>
            </w:trPr>
          </w:trPrChange>
        </w:trPr>
        <w:tc>
          <w:tcPr>
            <w:tcW w:w="956" w:type="dxa"/>
            <w:tcBorders>
              <w:top w:val="single" w:sz="4" w:space="0" w:color="auto"/>
              <w:left w:val="single" w:sz="4" w:space="0" w:color="auto"/>
              <w:bottom w:val="single" w:sz="4" w:space="0" w:color="auto"/>
              <w:right w:val="single" w:sz="4" w:space="0" w:color="auto"/>
            </w:tcBorders>
            <w:tcPrChange w:id="1525" w:author="Ritu Kamra" w:date="2021-09-27T14:21:00Z">
              <w:tcPr>
                <w:tcW w:w="956" w:type="dxa"/>
              </w:tcPr>
            </w:tcPrChange>
          </w:tcPr>
          <w:p w14:paraId="5B7542E8" w14:textId="50404BBE" w:rsidR="000D20E5" w:rsidRPr="00DA79BC" w:rsidDel="00A90495" w:rsidRDefault="000D20E5" w:rsidP="00092529">
            <w:pPr>
              <w:pStyle w:val="BodyText"/>
              <w:jc w:val="center"/>
              <w:rPr>
                <w:ins w:id="1526" w:author="Jaideep Kumar" w:date="2021-09-26T21:27:00Z"/>
                <w:del w:id="1527" w:author="Neeshu Bhadauriya" w:date="2021-09-27T15:14:00Z"/>
                <w:b/>
                <w:color w:val="000000" w:themeColor="text1"/>
              </w:rPr>
            </w:pPr>
          </w:p>
        </w:tc>
        <w:tc>
          <w:tcPr>
            <w:tcW w:w="805" w:type="dxa"/>
            <w:tcBorders>
              <w:top w:val="single" w:sz="4" w:space="0" w:color="auto"/>
              <w:left w:val="single" w:sz="4" w:space="0" w:color="auto"/>
              <w:bottom w:val="single" w:sz="4" w:space="0" w:color="auto"/>
              <w:right w:val="single" w:sz="4" w:space="0" w:color="auto"/>
            </w:tcBorders>
            <w:tcPrChange w:id="1528" w:author="Ritu Kamra" w:date="2021-09-27T14:21:00Z">
              <w:tcPr>
                <w:tcW w:w="805" w:type="dxa"/>
              </w:tcPr>
            </w:tcPrChange>
          </w:tcPr>
          <w:p w14:paraId="3C94B5DE" w14:textId="4DA68A5E" w:rsidR="000D20E5" w:rsidRPr="00DA79BC" w:rsidDel="00A90495" w:rsidRDefault="000D20E5" w:rsidP="00092529">
            <w:pPr>
              <w:pStyle w:val="BodyText"/>
              <w:rPr>
                <w:ins w:id="1529" w:author="Jaideep Kumar" w:date="2021-09-26T21:27:00Z"/>
                <w:del w:id="1530" w:author="Neeshu Bhadauriya" w:date="2021-09-27T15:14:00Z"/>
                <w:bCs/>
                <w:color w:val="000000" w:themeColor="text1"/>
              </w:rPr>
            </w:pPr>
          </w:p>
        </w:tc>
        <w:tc>
          <w:tcPr>
            <w:tcW w:w="924" w:type="dxa"/>
            <w:tcBorders>
              <w:top w:val="single" w:sz="4" w:space="0" w:color="auto"/>
              <w:left w:val="single" w:sz="4" w:space="0" w:color="auto"/>
              <w:bottom w:val="single" w:sz="4" w:space="0" w:color="auto"/>
              <w:right w:val="single" w:sz="4" w:space="0" w:color="auto"/>
            </w:tcBorders>
            <w:vAlign w:val="center"/>
            <w:tcPrChange w:id="1531" w:author="Ritu Kamra" w:date="2021-09-27T14:21:00Z">
              <w:tcPr>
                <w:tcW w:w="924" w:type="dxa"/>
                <w:vAlign w:val="center"/>
              </w:tcPr>
            </w:tcPrChange>
          </w:tcPr>
          <w:p w14:paraId="3011DB98" w14:textId="58AEDF53" w:rsidR="000D20E5" w:rsidRPr="00DA79BC" w:rsidDel="00A90495" w:rsidRDefault="000D20E5" w:rsidP="00092529">
            <w:pPr>
              <w:pStyle w:val="BodyText"/>
              <w:rPr>
                <w:ins w:id="1532" w:author="Jaideep Kumar" w:date="2021-09-26T21:27:00Z"/>
                <w:del w:id="1533" w:author="Neeshu Bhadauriya" w:date="2021-09-27T15:14:00Z"/>
                <w:bCs/>
                <w:color w:val="000000" w:themeColor="text1"/>
                <w:lang w:val="en-IN"/>
              </w:rPr>
            </w:pPr>
            <w:ins w:id="1534" w:author="Jaideep Kumar" w:date="2021-09-26T21:27:00Z">
              <w:del w:id="1535" w:author="Neeshu Bhadauriya" w:date="2021-09-27T15:14:00Z">
                <w:r w:rsidRPr="00DA79BC" w:rsidDel="00A90495">
                  <w:rPr>
                    <w:bCs/>
                    <w:color w:val="000000" w:themeColor="text1"/>
                    <w:lang w:val="en-IN"/>
                  </w:rPr>
                  <w:delText>3.1.8.</w:delText>
                </w:r>
              </w:del>
            </w:ins>
          </w:p>
        </w:tc>
        <w:tc>
          <w:tcPr>
            <w:tcW w:w="6299" w:type="dxa"/>
            <w:tcBorders>
              <w:top w:val="single" w:sz="4" w:space="0" w:color="auto"/>
              <w:left w:val="single" w:sz="4" w:space="0" w:color="auto"/>
              <w:bottom w:val="single" w:sz="4" w:space="0" w:color="auto"/>
              <w:right w:val="single" w:sz="4" w:space="0" w:color="auto"/>
            </w:tcBorders>
            <w:tcPrChange w:id="1536" w:author="Ritu Kamra" w:date="2021-09-27T14:21:00Z">
              <w:tcPr>
                <w:tcW w:w="6299" w:type="dxa"/>
              </w:tcPr>
            </w:tcPrChange>
          </w:tcPr>
          <w:p w14:paraId="382216CF" w14:textId="554D2E39" w:rsidR="000D20E5" w:rsidRPr="00DA79BC" w:rsidDel="00A90495" w:rsidRDefault="000D20E5" w:rsidP="00092529">
            <w:pPr>
              <w:pStyle w:val="BodyText"/>
              <w:rPr>
                <w:ins w:id="1537" w:author="Jaideep Kumar" w:date="2021-09-26T21:27:00Z"/>
                <w:del w:id="1538" w:author="Neeshu Bhadauriya" w:date="2021-09-27T15:14:00Z"/>
                <w:bCs/>
                <w:color w:val="000000" w:themeColor="text1"/>
                <w:lang w:val="en-IN"/>
              </w:rPr>
            </w:pPr>
            <w:ins w:id="1539" w:author="Jaideep Kumar" w:date="2021-09-26T21:27:00Z">
              <w:del w:id="1540" w:author="Neeshu Bhadauriya" w:date="2021-09-27T15:14:00Z">
                <w:r w:rsidRPr="00DA79BC" w:rsidDel="00A90495">
                  <w:rPr>
                    <w:bCs/>
                    <w:color w:val="000000" w:themeColor="text1"/>
                    <w:lang w:val="en-IN"/>
                  </w:rPr>
                  <w:delText>Sales By Company</w:delText>
                </w:r>
              </w:del>
            </w:ins>
          </w:p>
        </w:tc>
        <w:tc>
          <w:tcPr>
            <w:tcW w:w="1055" w:type="dxa"/>
            <w:tcBorders>
              <w:top w:val="single" w:sz="4" w:space="0" w:color="auto"/>
              <w:left w:val="single" w:sz="4" w:space="0" w:color="auto"/>
              <w:bottom w:val="single" w:sz="4" w:space="0" w:color="auto"/>
              <w:right w:val="single" w:sz="4" w:space="0" w:color="auto"/>
            </w:tcBorders>
            <w:tcPrChange w:id="1541" w:author="Ritu Kamra" w:date="2021-09-27T14:21:00Z">
              <w:tcPr>
                <w:tcW w:w="1055" w:type="dxa"/>
              </w:tcPr>
            </w:tcPrChange>
          </w:tcPr>
          <w:p w14:paraId="0ED1CCB5" w14:textId="0CF327F6" w:rsidR="000D20E5" w:rsidRPr="00DA79BC" w:rsidDel="00A90495" w:rsidRDefault="000D20E5" w:rsidP="00092529">
            <w:pPr>
              <w:pStyle w:val="BodyText"/>
              <w:jc w:val="center"/>
              <w:rPr>
                <w:ins w:id="1542" w:author="Jaideep Kumar" w:date="2021-09-26T21:27:00Z"/>
                <w:del w:id="1543" w:author="Neeshu Bhadauriya" w:date="2021-09-27T15:14:00Z"/>
                <w:bCs/>
                <w:color w:val="000000" w:themeColor="text1"/>
              </w:rPr>
            </w:pPr>
          </w:p>
        </w:tc>
      </w:tr>
      <w:tr w:rsidR="000D20E5" w:rsidRPr="00DA79BC" w:rsidDel="00A90495" w14:paraId="2072FC6C" w14:textId="68F54448" w:rsidTr="007A2080">
        <w:trPr>
          <w:trHeight w:val="347"/>
          <w:ins w:id="1544" w:author="Jaideep Kumar" w:date="2021-09-26T21:27:00Z"/>
          <w:del w:id="1545" w:author="Neeshu Bhadauriya" w:date="2021-09-27T15:14:00Z"/>
          <w:trPrChange w:id="1546" w:author="Ritu Kamra" w:date="2021-09-27T14:21:00Z">
            <w:trPr>
              <w:trHeight w:val="347"/>
            </w:trPr>
          </w:trPrChange>
        </w:trPr>
        <w:tc>
          <w:tcPr>
            <w:tcW w:w="956" w:type="dxa"/>
            <w:tcBorders>
              <w:top w:val="single" w:sz="4" w:space="0" w:color="auto"/>
              <w:left w:val="single" w:sz="4" w:space="0" w:color="auto"/>
              <w:bottom w:val="single" w:sz="4" w:space="0" w:color="auto"/>
              <w:right w:val="single" w:sz="4" w:space="0" w:color="auto"/>
            </w:tcBorders>
            <w:tcPrChange w:id="1547" w:author="Ritu Kamra" w:date="2021-09-27T14:21:00Z">
              <w:tcPr>
                <w:tcW w:w="956" w:type="dxa"/>
              </w:tcPr>
            </w:tcPrChange>
          </w:tcPr>
          <w:p w14:paraId="1D4B4F90" w14:textId="20FDCB3A" w:rsidR="000D20E5" w:rsidRPr="00DA79BC" w:rsidDel="00A90495" w:rsidRDefault="000D20E5" w:rsidP="00092529">
            <w:pPr>
              <w:pStyle w:val="BodyText"/>
              <w:jc w:val="center"/>
              <w:rPr>
                <w:ins w:id="1548" w:author="Jaideep Kumar" w:date="2021-09-26T21:27:00Z"/>
                <w:del w:id="1549" w:author="Neeshu Bhadauriya" w:date="2021-09-27T15:14:00Z"/>
                <w:b/>
                <w:color w:val="000000" w:themeColor="text1"/>
              </w:rPr>
            </w:pPr>
          </w:p>
        </w:tc>
        <w:tc>
          <w:tcPr>
            <w:tcW w:w="805" w:type="dxa"/>
            <w:tcBorders>
              <w:top w:val="single" w:sz="4" w:space="0" w:color="auto"/>
              <w:left w:val="single" w:sz="4" w:space="0" w:color="auto"/>
              <w:bottom w:val="single" w:sz="4" w:space="0" w:color="auto"/>
              <w:right w:val="single" w:sz="4" w:space="0" w:color="auto"/>
            </w:tcBorders>
            <w:tcPrChange w:id="1550" w:author="Ritu Kamra" w:date="2021-09-27T14:21:00Z">
              <w:tcPr>
                <w:tcW w:w="805" w:type="dxa"/>
              </w:tcPr>
            </w:tcPrChange>
          </w:tcPr>
          <w:p w14:paraId="6D381097" w14:textId="5C71E60B" w:rsidR="000D20E5" w:rsidRPr="00DA79BC" w:rsidDel="00A90495" w:rsidRDefault="000D20E5" w:rsidP="00092529">
            <w:pPr>
              <w:pStyle w:val="BodyText"/>
              <w:rPr>
                <w:ins w:id="1551" w:author="Jaideep Kumar" w:date="2021-09-26T21:27:00Z"/>
                <w:del w:id="1552" w:author="Neeshu Bhadauriya" w:date="2021-09-27T15:14:00Z"/>
                <w:b/>
                <w:color w:val="000000" w:themeColor="text1"/>
              </w:rPr>
            </w:pPr>
            <w:ins w:id="1553" w:author="Jaideep Kumar" w:date="2021-09-26T21:27:00Z">
              <w:del w:id="1554" w:author="Neeshu Bhadauriya" w:date="2021-09-27T15:14:00Z">
                <w:r w:rsidRPr="00DA79BC" w:rsidDel="00A90495">
                  <w:rPr>
                    <w:b/>
                    <w:color w:val="000000" w:themeColor="text1"/>
                  </w:rPr>
                  <w:delText>3.2</w:delText>
                </w:r>
              </w:del>
            </w:ins>
          </w:p>
        </w:tc>
        <w:tc>
          <w:tcPr>
            <w:tcW w:w="7223" w:type="dxa"/>
            <w:gridSpan w:val="2"/>
            <w:tcBorders>
              <w:top w:val="single" w:sz="4" w:space="0" w:color="auto"/>
              <w:left w:val="single" w:sz="4" w:space="0" w:color="auto"/>
              <w:bottom w:val="single" w:sz="4" w:space="0" w:color="auto"/>
              <w:right w:val="single" w:sz="4" w:space="0" w:color="auto"/>
            </w:tcBorders>
            <w:vAlign w:val="center"/>
            <w:tcPrChange w:id="1555" w:author="Ritu Kamra" w:date="2021-09-27T14:21:00Z">
              <w:tcPr>
                <w:tcW w:w="7223" w:type="dxa"/>
                <w:gridSpan w:val="2"/>
                <w:vAlign w:val="center"/>
              </w:tcPr>
            </w:tcPrChange>
          </w:tcPr>
          <w:p w14:paraId="1AE1636C" w14:textId="5F60BB90" w:rsidR="000D20E5" w:rsidRPr="00DA79BC" w:rsidDel="00A90495" w:rsidRDefault="000D20E5" w:rsidP="00092529">
            <w:pPr>
              <w:pStyle w:val="BodyText"/>
              <w:rPr>
                <w:ins w:id="1556" w:author="Jaideep Kumar" w:date="2021-09-26T21:27:00Z"/>
                <w:del w:id="1557" w:author="Neeshu Bhadauriya" w:date="2021-09-27T15:14:00Z"/>
                <w:bCs/>
                <w:color w:val="000000" w:themeColor="text1"/>
                <w:lang w:val="en-IN"/>
              </w:rPr>
            </w:pPr>
            <w:ins w:id="1558" w:author="Jaideep Kumar" w:date="2021-09-26T21:27:00Z">
              <w:del w:id="1559" w:author="Neeshu Bhadauriya" w:date="2021-09-27T15:14:00Z">
                <w:r w:rsidRPr="00DA79BC" w:rsidDel="00A90495">
                  <w:rPr>
                    <w:bCs/>
                    <w:color w:val="000000" w:themeColor="text1"/>
                    <w:lang w:val="en-IN"/>
                  </w:rPr>
                  <w:delText>Demand Supply Outlook – Regional Market</w:delText>
                </w:r>
              </w:del>
            </w:ins>
          </w:p>
        </w:tc>
        <w:tc>
          <w:tcPr>
            <w:tcW w:w="1055" w:type="dxa"/>
            <w:tcBorders>
              <w:top w:val="single" w:sz="4" w:space="0" w:color="auto"/>
              <w:left w:val="single" w:sz="4" w:space="0" w:color="auto"/>
              <w:bottom w:val="single" w:sz="4" w:space="0" w:color="auto"/>
              <w:right w:val="single" w:sz="4" w:space="0" w:color="auto"/>
            </w:tcBorders>
            <w:tcPrChange w:id="1560" w:author="Ritu Kamra" w:date="2021-09-27T14:21:00Z">
              <w:tcPr>
                <w:tcW w:w="1055" w:type="dxa"/>
              </w:tcPr>
            </w:tcPrChange>
          </w:tcPr>
          <w:p w14:paraId="53AFF5BB" w14:textId="1D087821" w:rsidR="000D20E5" w:rsidRPr="00DA79BC" w:rsidDel="00A90495" w:rsidRDefault="000D20E5" w:rsidP="00092529">
            <w:pPr>
              <w:pStyle w:val="BodyText"/>
              <w:jc w:val="center"/>
              <w:rPr>
                <w:ins w:id="1561" w:author="Jaideep Kumar" w:date="2021-09-26T21:27:00Z"/>
                <w:del w:id="1562" w:author="Neeshu Bhadauriya" w:date="2021-09-27T15:14:00Z"/>
                <w:bCs/>
                <w:color w:val="000000" w:themeColor="text1"/>
              </w:rPr>
            </w:pPr>
          </w:p>
        </w:tc>
      </w:tr>
      <w:tr w:rsidR="000D20E5" w:rsidRPr="00DA79BC" w:rsidDel="00A90495" w14:paraId="2C0B750F" w14:textId="4C8783DE" w:rsidTr="007A2080">
        <w:trPr>
          <w:trHeight w:val="347"/>
          <w:ins w:id="1563" w:author="Jaideep Kumar" w:date="2021-09-26T21:27:00Z"/>
          <w:del w:id="1564" w:author="Neeshu Bhadauriya" w:date="2021-09-27T15:14:00Z"/>
          <w:trPrChange w:id="1565" w:author="Ritu Kamra" w:date="2021-09-27T14:21:00Z">
            <w:trPr>
              <w:trHeight w:val="347"/>
            </w:trPr>
          </w:trPrChange>
        </w:trPr>
        <w:tc>
          <w:tcPr>
            <w:tcW w:w="956" w:type="dxa"/>
            <w:tcBorders>
              <w:top w:val="single" w:sz="4" w:space="0" w:color="auto"/>
              <w:left w:val="single" w:sz="4" w:space="0" w:color="auto"/>
              <w:bottom w:val="single" w:sz="4" w:space="0" w:color="auto"/>
              <w:right w:val="single" w:sz="4" w:space="0" w:color="auto"/>
            </w:tcBorders>
            <w:tcPrChange w:id="1566" w:author="Ritu Kamra" w:date="2021-09-27T14:21:00Z">
              <w:tcPr>
                <w:tcW w:w="956" w:type="dxa"/>
              </w:tcPr>
            </w:tcPrChange>
          </w:tcPr>
          <w:p w14:paraId="764A8DE1" w14:textId="24496423" w:rsidR="000D20E5" w:rsidRPr="00DA79BC" w:rsidDel="00A90495" w:rsidRDefault="000D20E5" w:rsidP="00092529">
            <w:pPr>
              <w:pStyle w:val="BodyText"/>
              <w:jc w:val="center"/>
              <w:rPr>
                <w:ins w:id="1567" w:author="Jaideep Kumar" w:date="2021-09-26T21:27:00Z"/>
                <w:del w:id="1568" w:author="Neeshu Bhadauriya" w:date="2021-09-27T15:14:00Z"/>
                <w:b/>
                <w:color w:val="000000" w:themeColor="text1"/>
              </w:rPr>
            </w:pPr>
          </w:p>
        </w:tc>
        <w:tc>
          <w:tcPr>
            <w:tcW w:w="805" w:type="dxa"/>
            <w:tcBorders>
              <w:top w:val="single" w:sz="4" w:space="0" w:color="auto"/>
              <w:left w:val="single" w:sz="4" w:space="0" w:color="auto"/>
              <w:bottom w:val="single" w:sz="4" w:space="0" w:color="auto"/>
              <w:right w:val="single" w:sz="4" w:space="0" w:color="auto"/>
            </w:tcBorders>
            <w:tcPrChange w:id="1569" w:author="Ritu Kamra" w:date="2021-09-27T14:21:00Z">
              <w:tcPr>
                <w:tcW w:w="805" w:type="dxa"/>
              </w:tcPr>
            </w:tcPrChange>
          </w:tcPr>
          <w:p w14:paraId="2531D7FE" w14:textId="2E934E5C" w:rsidR="000D20E5" w:rsidRPr="00DA79BC" w:rsidDel="00A90495" w:rsidRDefault="000D20E5" w:rsidP="00092529">
            <w:pPr>
              <w:pStyle w:val="BodyText"/>
              <w:rPr>
                <w:ins w:id="1570" w:author="Jaideep Kumar" w:date="2021-09-26T21:27:00Z"/>
                <w:del w:id="1571" w:author="Neeshu Bhadauriya" w:date="2021-09-27T15:14:00Z"/>
                <w:bCs/>
                <w:color w:val="000000" w:themeColor="text1"/>
              </w:rPr>
            </w:pPr>
          </w:p>
        </w:tc>
        <w:tc>
          <w:tcPr>
            <w:tcW w:w="924" w:type="dxa"/>
            <w:tcBorders>
              <w:top w:val="single" w:sz="4" w:space="0" w:color="auto"/>
              <w:left w:val="single" w:sz="4" w:space="0" w:color="auto"/>
              <w:bottom w:val="single" w:sz="4" w:space="0" w:color="auto"/>
              <w:right w:val="single" w:sz="4" w:space="0" w:color="auto"/>
            </w:tcBorders>
            <w:tcPrChange w:id="1572" w:author="Ritu Kamra" w:date="2021-09-27T14:21:00Z">
              <w:tcPr>
                <w:tcW w:w="924" w:type="dxa"/>
              </w:tcPr>
            </w:tcPrChange>
          </w:tcPr>
          <w:p w14:paraId="0437EA71" w14:textId="69D2EC6D" w:rsidR="000D20E5" w:rsidRPr="00DA79BC" w:rsidDel="00A90495" w:rsidRDefault="000D20E5" w:rsidP="00092529">
            <w:pPr>
              <w:pStyle w:val="BodyText"/>
              <w:rPr>
                <w:ins w:id="1573" w:author="Jaideep Kumar" w:date="2021-09-26T21:27:00Z"/>
                <w:del w:id="1574" w:author="Neeshu Bhadauriya" w:date="2021-09-27T15:14:00Z"/>
                <w:bCs/>
                <w:color w:val="000000" w:themeColor="text1"/>
                <w:lang w:val="en-IN"/>
              </w:rPr>
            </w:pPr>
            <w:ins w:id="1575" w:author="Jaideep Kumar" w:date="2021-09-26T21:27:00Z">
              <w:del w:id="1576" w:author="Neeshu Bhadauriya" w:date="2021-09-27T15:14:00Z">
                <w:r w:rsidRPr="00DA79BC" w:rsidDel="00A90495">
                  <w:rPr>
                    <w:bCs/>
                    <w:color w:val="000000" w:themeColor="text1"/>
                    <w:lang w:val="en-IN"/>
                  </w:rPr>
                  <w:delText>3.2.1.</w:delText>
                </w:r>
              </w:del>
            </w:ins>
          </w:p>
        </w:tc>
        <w:tc>
          <w:tcPr>
            <w:tcW w:w="6299" w:type="dxa"/>
            <w:tcBorders>
              <w:top w:val="single" w:sz="4" w:space="0" w:color="auto"/>
              <w:left w:val="single" w:sz="4" w:space="0" w:color="auto"/>
              <w:bottom w:val="single" w:sz="4" w:space="0" w:color="auto"/>
              <w:right w:val="single" w:sz="4" w:space="0" w:color="auto"/>
            </w:tcBorders>
            <w:tcPrChange w:id="1577" w:author="Ritu Kamra" w:date="2021-09-27T14:21:00Z">
              <w:tcPr>
                <w:tcW w:w="6299" w:type="dxa"/>
              </w:tcPr>
            </w:tcPrChange>
          </w:tcPr>
          <w:p w14:paraId="7029A93F" w14:textId="30EA06EC" w:rsidR="000D20E5" w:rsidRPr="00DA79BC" w:rsidDel="00A90495" w:rsidRDefault="000D20E5" w:rsidP="00092529">
            <w:pPr>
              <w:pStyle w:val="BodyText"/>
              <w:rPr>
                <w:ins w:id="1578" w:author="Jaideep Kumar" w:date="2021-09-26T21:27:00Z"/>
                <w:del w:id="1579" w:author="Neeshu Bhadauriya" w:date="2021-09-27T15:14:00Z"/>
                <w:bCs/>
                <w:color w:val="000000" w:themeColor="text1"/>
                <w:lang w:val="en-IN"/>
              </w:rPr>
            </w:pPr>
            <w:ins w:id="1580" w:author="Jaideep Kumar" w:date="2021-09-26T21:27:00Z">
              <w:del w:id="1581" w:author="Neeshu Bhadauriya" w:date="2021-09-27T15:14:00Z">
                <w:r w:rsidRPr="00DA79BC" w:rsidDel="00A90495">
                  <w:rPr>
                    <w:bCs/>
                    <w:color w:val="000000" w:themeColor="text1"/>
                    <w:lang w:val="en-IN"/>
                  </w:rPr>
                  <w:delText>Capacity By Company</w:delText>
                </w:r>
              </w:del>
            </w:ins>
          </w:p>
        </w:tc>
        <w:tc>
          <w:tcPr>
            <w:tcW w:w="1055" w:type="dxa"/>
            <w:tcBorders>
              <w:top w:val="single" w:sz="4" w:space="0" w:color="auto"/>
              <w:left w:val="single" w:sz="4" w:space="0" w:color="auto"/>
              <w:bottom w:val="single" w:sz="4" w:space="0" w:color="auto"/>
              <w:right w:val="single" w:sz="4" w:space="0" w:color="auto"/>
            </w:tcBorders>
            <w:tcPrChange w:id="1582" w:author="Ritu Kamra" w:date="2021-09-27T14:21:00Z">
              <w:tcPr>
                <w:tcW w:w="1055" w:type="dxa"/>
              </w:tcPr>
            </w:tcPrChange>
          </w:tcPr>
          <w:p w14:paraId="094EB892" w14:textId="1D18692C" w:rsidR="000D20E5" w:rsidRPr="00DA79BC" w:rsidDel="00A90495" w:rsidRDefault="000D20E5" w:rsidP="00092529">
            <w:pPr>
              <w:pStyle w:val="BodyText"/>
              <w:jc w:val="center"/>
              <w:rPr>
                <w:ins w:id="1583" w:author="Jaideep Kumar" w:date="2021-09-26T21:27:00Z"/>
                <w:del w:id="1584" w:author="Neeshu Bhadauriya" w:date="2021-09-27T15:14:00Z"/>
                <w:bCs/>
                <w:color w:val="000000" w:themeColor="text1"/>
              </w:rPr>
            </w:pPr>
          </w:p>
        </w:tc>
      </w:tr>
      <w:tr w:rsidR="000D20E5" w:rsidRPr="00DA79BC" w:rsidDel="00A90495" w14:paraId="7D7A4686" w14:textId="5F1E8C45" w:rsidTr="007A2080">
        <w:trPr>
          <w:trHeight w:val="347"/>
          <w:ins w:id="1585" w:author="Jaideep Kumar" w:date="2021-09-26T21:27:00Z"/>
          <w:del w:id="1586" w:author="Neeshu Bhadauriya" w:date="2021-09-27T15:14:00Z"/>
          <w:trPrChange w:id="1587" w:author="Ritu Kamra" w:date="2021-09-27T14:21:00Z">
            <w:trPr>
              <w:trHeight w:val="347"/>
            </w:trPr>
          </w:trPrChange>
        </w:trPr>
        <w:tc>
          <w:tcPr>
            <w:tcW w:w="956" w:type="dxa"/>
            <w:tcBorders>
              <w:top w:val="single" w:sz="4" w:space="0" w:color="auto"/>
              <w:left w:val="single" w:sz="4" w:space="0" w:color="auto"/>
              <w:bottom w:val="single" w:sz="4" w:space="0" w:color="auto"/>
              <w:right w:val="single" w:sz="4" w:space="0" w:color="auto"/>
            </w:tcBorders>
            <w:tcPrChange w:id="1588" w:author="Ritu Kamra" w:date="2021-09-27T14:21:00Z">
              <w:tcPr>
                <w:tcW w:w="956" w:type="dxa"/>
              </w:tcPr>
            </w:tcPrChange>
          </w:tcPr>
          <w:p w14:paraId="4E9686E2" w14:textId="05DAAF0C" w:rsidR="000D20E5" w:rsidRPr="00DA79BC" w:rsidDel="00A90495" w:rsidRDefault="000D20E5" w:rsidP="00092529">
            <w:pPr>
              <w:pStyle w:val="BodyText"/>
              <w:jc w:val="center"/>
              <w:rPr>
                <w:ins w:id="1589" w:author="Jaideep Kumar" w:date="2021-09-26T21:27:00Z"/>
                <w:del w:id="1590" w:author="Neeshu Bhadauriya" w:date="2021-09-27T15:14:00Z"/>
                <w:b/>
                <w:color w:val="000000" w:themeColor="text1"/>
              </w:rPr>
            </w:pPr>
          </w:p>
        </w:tc>
        <w:tc>
          <w:tcPr>
            <w:tcW w:w="805" w:type="dxa"/>
            <w:tcBorders>
              <w:top w:val="single" w:sz="4" w:space="0" w:color="auto"/>
              <w:left w:val="single" w:sz="4" w:space="0" w:color="auto"/>
              <w:bottom w:val="single" w:sz="4" w:space="0" w:color="auto"/>
              <w:right w:val="single" w:sz="4" w:space="0" w:color="auto"/>
            </w:tcBorders>
            <w:tcPrChange w:id="1591" w:author="Ritu Kamra" w:date="2021-09-27T14:21:00Z">
              <w:tcPr>
                <w:tcW w:w="805" w:type="dxa"/>
              </w:tcPr>
            </w:tcPrChange>
          </w:tcPr>
          <w:p w14:paraId="7FC15C0C" w14:textId="317A1935" w:rsidR="000D20E5" w:rsidRPr="00DA79BC" w:rsidDel="00A90495" w:rsidRDefault="000D20E5" w:rsidP="00092529">
            <w:pPr>
              <w:pStyle w:val="BodyText"/>
              <w:rPr>
                <w:ins w:id="1592" w:author="Jaideep Kumar" w:date="2021-09-26T21:27:00Z"/>
                <w:del w:id="1593" w:author="Neeshu Bhadauriya" w:date="2021-09-27T15:14:00Z"/>
                <w:bCs/>
                <w:color w:val="000000" w:themeColor="text1"/>
              </w:rPr>
            </w:pPr>
          </w:p>
        </w:tc>
        <w:tc>
          <w:tcPr>
            <w:tcW w:w="924" w:type="dxa"/>
            <w:tcBorders>
              <w:top w:val="single" w:sz="4" w:space="0" w:color="auto"/>
              <w:left w:val="single" w:sz="4" w:space="0" w:color="auto"/>
              <w:bottom w:val="single" w:sz="4" w:space="0" w:color="auto"/>
              <w:right w:val="single" w:sz="4" w:space="0" w:color="auto"/>
            </w:tcBorders>
            <w:tcPrChange w:id="1594" w:author="Ritu Kamra" w:date="2021-09-27T14:21:00Z">
              <w:tcPr>
                <w:tcW w:w="924" w:type="dxa"/>
              </w:tcPr>
            </w:tcPrChange>
          </w:tcPr>
          <w:p w14:paraId="37F5314B" w14:textId="27A07D9B" w:rsidR="000D20E5" w:rsidRPr="00DA79BC" w:rsidDel="00A90495" w:rsidRDefault="000D20E5" w:rsidP="00092529">
            <w:pPr>
              <w:pStyle w:val="BodyText"/>
              <w:rPr>
                <w:ins w:id="1595" w:author="Jaideep Kumar" w:date="2021-09-26T21:27:00Z"/>
                <w:del w:id="1596" w:author="Neeshu Bhadauriya" w:date="2021-09-27T15:14:00Z"/>
                <w:bCs/>
                <w:color w:val="000000" w:themeColor="text1"/>
                <w:lang w:val="en-IN"/>
              </w:rPr>
            </w:pPr>
            <w:ins w:id="1597" w:author="Jaideep Kumar" w:date="2021-09-26T21:27:00Z">
              <w:del w:id="1598" w:author="Neeshu Bhadauriya" w:date="2021-09-27T15:14:00Z">
                <w:r w:rsidRPr="00DA79BC" w:rsidDel="00A90495">
                  <w:rPr>
                    <w:bCs/>
                    <w:color w:val="000000" w:themeColor="text1"/>
                    <w:lang w:val="en-IN"/>
                  </w:rPr>
                  <w:delText>3.2.2.</w:delText>
                </w:r>
              </w:del>
            </w:ins>
          </w:p>
        </w:tc>
        <w:tc>
          <w:tcPr>
            <w:tcW w:w="6299" w:type="dxa"/>
            <w:tcBorders>
              <w:top w:val="single" w:sz="4" w:space="0" w:color="auto"/>
              <w:left w:val="single" w:sz="4" w:space="0" w:color="auto"/>
              <w:bottom w:val="single" w:sz="4" w:space="0" w:color="auto"/>
              <w:right w:val="single" w:sz="4" w:space="0" w:color="auto"/>
            </w:tcBorders>
            <w:tcPrChange w:id="1599" w:author="Ritu Kamra" w:date="2021-09-27T14:21:00Z">
              <w:tcPr>
                <w:tcW w:w="6299" w:type="dxa"/>
              </w:tcPr>
            </w:tcPrChange>
          </w:tcPr>
          <w:p w14:paraId="5470EAAE" w14:textId="2BB94BC6" w:rsidR="000D20E5" w:rsidRPr="00DA79BC" w:rsidDel="00A90495" w:rsidRDefault="000D20E5" w:rsidP="00092529">
            <w:pPr>
              <w:pStyle w:val="BodyText"/>
              <w:rPr>
                <w:ins w:id="1600" w:author="Jaideep Kumar" w:date="2021-09-26T21:27:00Z"/>
                <w:del w:id="1601" w:author="Neeshu Bhadauriya" w:date="2021-09-27T15:14:00Z"/>
                <w:bCs/>
                <w:color w:val="000000" w:themeColor="text1"/>
                <w:lang w:val="en-IN"/>
              </w:rPr>
            </w:pPr>
            <w:ins w:id="1602" w:author="Jaideep Kumar" w:date="2021-09-26T21:27:00Z">
              <w:del w:id="1603" w:author="Neeshu Bhadauriya" w:date="2021-09-27T15:14:00Z">
                <w:r w:rsidRPr="00DA79BC" w:rsidDel="00A90495">
                  <w:rPr>
                    <w:bCs/>
                    <w:color w:val="000000" w:themeColor="text1"/>
                    <w:lang w:val="en-IN"/>
                  </w:rPr>
                  <w:delText>Capacity By Location / Country</w:delText>
                </w:r>
              </w:del>
            </w:ins>
          </w:p>
        </w:tc>
        <w:tc>
          <w:tcPr>
            <w:tcW w:w="1055" w:type="dxa"/>
            <w:tcBorders>
              <w:top w:val="single" w:sz="4" w:space="0" w:color="auto"/>
              <w:left w:val="single" w:sz="4" w:space="0" w:color="auto"/>
              <w:bottom w:val="single" w:sz="4" w:space="0" w:color="auto"/>
              <w:right w:val="single" w:sz="4" w:space="0" w:color="auto"/>
            </w:tcBorders>
            <w:tcPrChange w:id="1604" w:author="Ritu Kamra" w:date="2021-09-27T14:21:00Z">
              <w:tcPr>
                <w:tcW w:w="1055" w:type="dxa"/>
              </w:tcPr>
            </w:tcPrChange>
          </w:tcPr>
          <w:p w14:paraId="0AE7E649" w14:textId="7E9CC42A" w:rsidR="000D20E5" w:rsidRPr="00DA79BC" w:rsidDel="00A90495" w:rsidRDefault="000D20E5" w:rsidP="00092529">
            <w:pPr>
              <w:pStyle w:val="BodyText"/>
              <w:jc w:val="center"/>
              <w:rPr>
                <w:ins w:id="1605" w:author="Jaideep Kumar" w:date="2021-09-26T21:27:00Z"/>
                <w:del w:id="1606" w:author="Neeshu Bhadauriya" w:date="2021-09-27T15:14:00Z"/>
                <w:bCs/>
                <w:color w:val="000000" w:themeColor="text1"/>
              </w:rPr>
            </w:pPr>
          </w:p>
        </w:tc>
      </w:tr>
      <w:tr w:rsidR="000D20E5" w:rsidRPr="00DA79BC" w:rsidDel="00A90495" w14:paraId="1F14A46B" w14:textId="71F756E8" w:rsidTr="007A2080">
        <w:trPr>
          <w:trHeight w:val="347"/>
          <w:ins w:id="1607" w:author="Jaideep Kumar" w:date="2021-09-26T21:27:00Z"/>
          <w:del w:id="1608" w:author="Neeshu Bhadauriya" w:date="2021-09-27T15:14:00Z"/>
          <w:trPrChange w:id="1609" w:author="Ritu Kamra" w:date="2021-09-27T14:21:00Z">
            <w:trPr>
              <w:trHeight w:val="347"/>
            </w:trPr>
          </w:trPrChange>
        </w:trPr>
        <w:tc>
          <w:tcPr>
            <w:tcW w:w="956" w:type="dxa"/>
            <w:tcBorders>
              <w:top w:val="single" w:sz="4" w:space="0" w:color="auto"/>
              <w:left w:val="single" w:sz="4" w:space="0" w:color="auto"/>
              <w:bottom w:val="single" w:sz="4" w:space="0" w:color="auto"/>
              <w:right w:val="single" w:sz="4" w:space="0" w:color="auto"/>
            </w:tcBorders>
            <w:tcPrChange w:id="1610" w:author="Ritu Kamra" w:date="2021-09-27T14:21:00Z">
              <w:tcPr>
                <w:tcW w:w="956" w:type="dxa"/>
              </w:tcPr>
            </w:tcPrChange>
          </w:tcPr>
          <w:p w14:paraId="56F071DF" w14:textId="31F82D93" w:rsidR="000D20E5" w:rsidRPr="00DA79BC" w:rsidDel="00A90495" w:rsidRDefault="000D20E5" w:rsidP="00092529">
            <w:pPr>
              <w:pStyle w:val="BodyText"/>
              <w:jc w:val="center"/>
              <w:rPr>
                <w:ins w:id="1611" w:author="Jaideep Kumar" w:date="2021-09-26T21:27:00Z"/>
                <w:del w:id="1612" w:author="Neeshu Bhadauriya" w:date="2021-09-27T15:14:00Z"/>
                <w:b/>
                <w:color w:val="000000" w:themeColor="text1"/>
              </w:rPr>
            </w:pPr>
          </w:p>
        </w:tc>
        <w:tc>
          <w:tcPr>
            <w:tcW w:w="805" w:type="dxa"/>
            <w:tcBorders>
              <w:top w:val="single" w:sz="4" w:space="0" w:color="auto"/>
              <w:left w:val="single" w:sz="4" w:space="0" w:color="auto"/>
              <w:bottom w:val="single" w:sz="4" w:space="0" w:color="auto"/>
              <w:right w:val="single" w:sz="4" w:space="0" w:color="auto"/>
            </w:tcBorders>
            <w:tcPrChange w:id="1613" w:author="Ritu Kamra" w:date="2021-09-27T14:21:00Z">
              <w:tcPr>
                <w:tcW w:w="805" w:type="dxa"/>
              </w:tcPr>
            </w:tcPrChange>
          </w:tcPr>
          <w:p w14:paraId="614D6721" w14:textId="18F93992" w:rsidR="000D20E5" w:rsidRPr="00DA79BC" w:rsidDel="00A90495" w:rsidRDefault="000D20E5" w:rsidP="00092529">
            <w:pPr>
              <w:pStyle w:val="BodyText"/>
              <w:rPr>
                <w:ins w:id="1614" w:author="Jaideep Kumar" w:date="2021-09-26T21:27:00Z"/>
                <w:del w:id="1615" w:author="Neeshu Bhadauriya" w:date="2021-09-27T15:14:00Z"/>
                <w:bCs/>
                <w:color w:val="000000" w:themeColor="text1"/>
              </w:rPr>
            </w:pPr>
          </w:p>
        </w:tc>
        <w:tc>
          <w:tcPr>
            <w:tcW w:w="924" w:type="dxa"/>
            <w:tcBorders>
              <w:top w:val="single" w:sz="4" w:space="0" w:color="auto"/>
              <w:left w:val="single" w:sz="4" w:space="0" w:color="auto"/>
              <w:bottom w:val="single" w:sz="4" w:space="0" w:color="auto"/>
              <w:right w:val="single" w:sz="4" w:space="0" w:color="auto"/>
            </w:tcBorders>
            <w:vAlign w:val="center"/>
            <w:tcPrChange w:id="1616" w:author="Ritu Kamra" w:date="2021-09-27T14:21:00Z">
              <w:tcPr>
                <w:tcW w:w="924" w:type="dxa"/>
                <w:vAlign w:val="center"/>
              </w:tcPr>
            </w:tcPrChange>
          </w:tcPr>
          <w:p w14:paraId="717A4523" w14:textId="3B4B548A" w:rsidR="000D20E5" w:rsidRPr="00DA79BC" w:rsidDel="00A90495" w:rsidRDefault="000D20E5" w:rsidP="00092529">
            <w:pPr>
              <w:pStyle w:val="BodyText"/>
              <w:rPr>
                <w:ins w:id="1617" w:author="Jaideep Kumar" w:date="2021-09-26T21:27:00Z"/>
                <w:del w:id="1618" w:author="Neeshu Bhadauriya" w:date="2021-09-27T15:14:00Z"/>
                <w:bCs/>
                <w:color w:val="000000" w:themeColor="text1"/>
                <w:lang w:val="en-IN"/>
              </w:rPr>
            </w:pPr>
            <w:ins w:id="1619" w:author="Jaideep Kumar" w:date="2021-09-26T21:27:00Z">
              <w:del w:id="1620" w:author="Neeshu Bhadauriya" w:date="2021-09-27T15:14:00Z">
                <w:r w:rsidRPr="00DA79BC" w:rsidDel="00A90495">
                  <w:rPr>
                    <w:bCs/>
                    <w:color w:val="000000" w:themeColor="text1"/>
                    <w:lang w:val="en-IN"/>
                  </w:rPr>
                  <w:delText xml:space="preserve">3.2.3. </w:delText>
                </w:r>
              </w:del>
            </w:ins>
          </w:p>
        </w:tc>
        <w:tc>
          <w:tcPr>
            <w:tcW w:w="6299" w:type="dxa"/>
            <w:tcBorders>
              <w:top w:val="single" w:sz="4" w:space="0" w:color="auto"/>
              <w:left w:val="single" w:sz="4" w:space="0" w:color="auto"/>
              <w:bottom w:val="single" w:sz="4" w:space="0" w:color="auto"/>
              <w:right w:val="single" w:sz="4" w:space="0" w:color="auto"/>
            </w:tcBorders>
            <w:tcPrChange w:id="1621" w:author="Ritu Kamra" w:date="2021-09-27T14:21:00Z">
              <w:tcPr>
                <w:tcW w:w="6299" w:type="dxa"/>
              </w:tcPr>
            </w:tcPrChange>
          </w:tcPr>
          <w:p w14:paraId="7ABB3BFC" w14:textId="45543AFE" w:rsidR="000D20E5" w:rsidRPr="00DA79BC" w:rsidDel="00A90495" w:rsidRDefault="000D20E5" w:rsidP="00092529">
            <w:pPr>
              <w:pStyle w:val="BodyText"/>
              <w:rPr>
                <w:ins w:id="1622" w:author="Jaideep Kumar" w:date="2021-09-26T21:27:00Z"/>
                <w:del w:id="1623" w:author="Neeshu Bhadauriya" w:date="2021-09-27T15:14:00Z"/>
                <w:bCs/>
                <w:color w:val="000000" w:themeColor="text1"/>
                <w:lang w:val="en-IN"/>
              </w:rPr>
            </w:pPr>
            <w:ins w:id="1624" w:author="Jaideep Kumar" w:date="2021-09-26T21:27:00Z">
              <w:del w:id="1625" w:author="Neeshu Bhadauriya" w:date="2021-09-27T15:14:00Z">
                <w:r w:rsidRPr="00DA79BC" w:rsidDel="00A90495">
                  <w:rPr>
                    <w:bCs/>
                    <w:color w:val="000000" w:themeColor="text1"/>
                    <w:lang w:val="en-IN"/>
                  </w:rPr>
                  <w:delText>Production By Company</w:delText>
                </w:r>
              </w:del>
            </w:ins>
          </w:p>
        </w:tc>
        <w:tc>
          <w:tcPr>
            <w:tcW w:w="1055" w:type="dxa"/>
            <w:tcBorders>
              <w:top w:val="single" w:sz="4" w:space="0" w:color="auto"/>
              <w:left w:val="single" w:sz="4" w:space="0" w:color="auto"/>
              <w:bottom w:val="single" w:sz="4" w:space="0" w:color="auto"/>
              <w:right w:val="single" w:sz="4" w:space="0" w:color="auto"/>
            </w:tcBorders>
            <w:tcPrChange w:id="1626" w:author="Ritu Kamra" w:date="2021-09-27T14:21:00Z">
              <w:tcPr>
                <w:tcW w:w="1055" w:type="dxa"/>
              </w:tcPr>
            </w:tcPrChange>
          </w:tcPr>
          <w:p w14:paraId="7BF91E84" w14:textId="4B680E3F" w:rsidR="000D20E5" w:rsidRPr="00DA79BC" w:rsidDel="00A90495" w:rsidRDefault="000D20E5" w:rsidP="00092529">
            <w:pPr>
              <w:pStyle w:val="BodyText"/>
              <w:jc w:val="center"/>
              <w:rPr>
                <w:ins w:id="1627" w:author="Jaideep Kumar" w:date="2021-09-26T21:27:00Z"/>
                <w:del w:id="1628" w:author="Neeshu Bhadauriya" w:date="2021-09-27T15:14:00Z"/>
                <w:bCs/>
                <w:color w:val="000000" w:themeColor="text1"/>
              </w:rPr>
            </w:pPr>
          </w:p>
        </w:tc>
      </w:tr>
      <w:tr w:rsidR="000D20E5" w:rsidRPr="00DA79BC" w:rsidDel="00A90495" w14:paraId="24FD38FB" w14:textId="7E7391E8" w:rsidTr="007A2080">
        <w:trPr>
          <w:trHeight w:val="347"/>
          <w:ins w:id="1629" w:author="Jaideep Kumar" w:date="2021-09-26T21:27:00Z"/>
          <w:del w:id="1630" w:author="Neeshu Bhadauriya" w:date="2021-09-27T15:14:00Z"/>
          <w:trPrChange w:id="1631" w:author="Ritu Kamra" w:date="2021-09-27T14:21:00Z">
            <w:trPr>
              <w:trHeight w:val="347"/>
            </w:trPr>
          </w:trPrChange>
        </w:trPr>
        <w:tc>
          <w:tcPr>
            <w:tcW w:w="956" w:type="dxa"/>
            <w:tcBorders>
              <w:top w:val="single" w:sz="4" w:space="0" w:color="auto"/>
              <w:left w:val="single" w:sz="4" w:space="0" w:color="auto"/>
              <w:bottom w:val="single" w:sz="4" w:space="0" w:color="auto"/>
              <w:right w:val="single" w:sz="4" w:space="0" w:color="auto"/>
            </w:tcBorders>
            <w:tcPrChange w:id="1632" w:author="Ritu Kamra" w:date="2021-09-27T14:21:00Z">
              <w:tcPr>
                <w:tcW w:w="956" w:type="dxa"/>
              </w:tcPr>
            </w:tcPrChange>
          </w:tcPr>
          <w:p w14:paraId="75F45716" w14:textId="38CE022F" w:rsidR="000D20E5" w:rsidRPr="00DA79BC" w:rsidDel="00A90495" w:rsidRDefault="000D20E5" w:rsidP="00092529">
            <w:pPr>
              <w:pStyle w:val="BodyText"/>
              <w:jc w:val="center"/>
              <w:rPr>
                <w:ins w:id="1633" w:author="Jaideep Kumar" w:date="2021-09-26T21:27:00Z"/>
                <w:del w:id="1634" w:author="Neeshu Bhadauriya" w:date="2021-09-27T15:14:00Z"/>
                <w:b/>
                <w:color w:val="000000" w:themeColor="text1"/>
              </w:rPr>
            </w:pPr>
          </w:p>
        </w:tc>
        <w:tc>
          <w:tcPr>
            <w:tcW w:w="805" w:type="dxa"/>
            <w:tcBorders>
              <w:top w:val="single" w:sz="4" w:space="0" w:color="auto"/>
              <w:left w:val="single" w:sz="4" w:space="0" w:color="auto"/>
              <w:bottom w:val="single" w:sz="4" w:space="0" w:color="auto"/>
              <w:right w:val="single" w:sz="4" w:space="0" w:color="auto"/>
            </w:tcBorders>
            <w:tcPrChange w:id="1635" w:author="Ritu Kamra" w:date="2021-09-27T14:21:00Z">
              <w:tcPr>
                <w:tcW w:w="805" w:type="dxa"/>
              </w:tcPr>
            </w:tcPrChange>
          </w:tcPr>
          <w:p w14:paraId="39BDEC5E" w14:textId="5236A14F" w:rsidR="000D20E5" w:rsidRPr="00DA79BC" w:rsidDel="00A90495" w:rsidRDefault="000D20E5" w:rsidP="00092529">
            <w:pPr>
              <w:pStyle w:val="BodyText"/>
              <w:rPr>
                <w:ins w:id="1636" w:author="Jaideep Kumar" w:date="2021-09-26T21:27:00Z"/>
                <w:del w:id="1637" w:author="Neeshu Bhadauriya" w:date="2021-09-27T15:14:00Z"/>
                <w:bCs/>
                <w:color w:val="000000" w:themeColor="text1"/>
              </w:rPr>
            </w:pPr>
          </w:p>
        </w:tc>
        <w:tc>
          <w:tcPr>
            <w:tcW w:w="924" w:type="dxa"/>
            <w:tcBorders>
              <w:top w:val="single" w:sz="4" w:space="0" w:color="auto"/>
              <w:left w:val="single" w:sz="4" w:space="0" w:color="auto"/>
              <w:bottom w:val="single" w:sz="4" w:space="0" w:color="auto"/>
              <w:right w:val="single" w:sz="4" w:space="0" w:color="auto"/>
            </w:tcBorders>
            <w:vAlign w:val="center"/>
            <w:tcPrChange w:id="1638" w:author="Ritu Kamra" w:date="2021-09-27T14:21:00Z">
              <w:tcPr>
                <w:tcW w:w="924" w:type="dxa"/>
                <w:vAlign w:val="center"/>
              </w:tcPr>
            </w:tcPrChange>
          </w:tcPr>
          <w:p w14:paraId="462191EA" w14:textId="216D511B" w:rsidR="000D20E5" w:rsidRPr="00DA79BC" w:rsidDel="00A90495" w:rsidRDefault="000D20E5" w:rsidP="00092529">
            <w:pPr>
              <w:pStyle w:val="BodyText"/>
              <w:rPr>
                <w:ins w:id="1639" w:author="Jaideep Kumar" w:date="2021-09-26T21:27:00Z"/>
                <w:del w:id="1640" w:author="Neeshu Bhadauriya" w:date="2021-09-27T15:14:00Z"/>
                <w:bCs/>
                <w:color w:val="000000" w:themeColor="text1"/>
                <w:lang w:val="en-IN"/>
              </w:rPr>
            </w:pPr>
            <w:ins w:id="1641" w:author="Jaideep Kumar" w:date="2021-09-26T21:27:00Z">
              <w:del w:id="1642" w:author="Neeshu Bhadauriya" w:date="2021-09-27T15:14:00Z">
                <w:r w:rsidRPr="00DA79BC" w:rsidDel="00A90495">
                  <w:rPr>
                    <w:bCs/>
                    <w:color w:val="000000" w:themeColor="text1"/>
                    <w:lang w:val="en-IN"/>
                  </w:rPr>
                  <w:delText xml:space="preserve">3.2.4. </w:delText>
                </w:r>
              </w:del>
            </w:ins>
          </w:p>
        </w:tc>
        <w:tc>
          <w:tcPr>
            <w:tcW w:w="6299" w:type="dxa"/>
            <w:tcBorders>
              <w:top w:val="single" w:sz="4" w:space="0" w:color="auto"/>
              <w:left w:val="single" w:sz="4" w:space="0" w:color="auto"/>
              <w:bottom w:val="single" w:sz="4" w:space="0" w:color="auto"/>
              <w:right w:val="single" w:sz="4" w:space="0" w:color="auto"/>
            </w:tcBorders>
            <w:tcPrChange w:id="1643" w:author="Ritu Kamra" w:date="2021-09-27T14:21:00Z">
              <w:tcPr>
                <w:tcW w:w="6299" w:type="dxa"/>
              </w:tcPr>
            </w:tcPrChange>
          </w:tcPr>
          <w:p w14:paraId="10E78797" w14:textId="4F371D8B" w:rsidR="000D20E5" w:rsidRPr="00DA79BC" w:rsidDel="00A90495" w:rsidRDefault="000D20E5" w:rsidP="00092529">
            <w:pPr>
              <w:pStyle w:val="BodyText"/>
              <w:rPr>
                <w:ins w:id="1644" w:author="Jaideep Kumar" w:date="2021-09-26T21:27:00Z"/>
                <w:del w:id="1645" w:author="Neeshu Bhadauriya" w:date="2021-09-27T15:14:00Z"/>
                <w:bCs/>
                <w:color w:val="000000" w:themeColor="text1"/>
                <w:lang w:val="en-IN"/>
              </w:rPr>
            </w:pPr>
            <w:ins w:id="1646" w:author="Jaideep Kumar" w:date="2021-09-26T21:27:00Z">
              <w:del w:id="1647" w:author="Neeshu Bhadauriya" w:date="2021-09-27T15:14:00Z">
                <w:r w:rsidRPr="00DA79BC" w:rsidDel="00A90495">
                  <w:rPr>
                    <w:bCs/>
                    <w:color w:val="000000" w:themeColor="text1"/>
                    <w:lang w:val="en-IN"/>
                  </w:rPr>
                  <w:delText>Operating Efficiency</w:delText>
                </w:r>
              </w:del>
            </w:ins>
          </w:p>
        </w:tc>
        <w:tc>
          <w:tcPr>
            <w:tcW w:w="1055" w:type="dxa"/>
            <w:tcBorders>
              <w:top w:val="single" w:sz="4" w:space="0" w:color="auto"/>
              <w:left w:val="single" w:sz="4" w:space="0" w:color="auto"/>
              <w:bottom w:val="single" w:sz="4" w:space="0" w:color="auto"/>
              <w:right w:val="single" w:sz="4" w:space="0" w:color="auto"/>
            </w:tcBorders>
            <w:tcPrChange w:id="1648" w:author="Ritu Kamra" w:date="2021-09-27T14:21:00Z">
              <w:tcPr>
                <w:tcW w:w="1055" w:type="dxa"/>
              </w:tcPr>
            </w:tcPrChange>
          </w:tcPr>
          <w:p w14:paraId="1D496D92" w14:textId="107548B9" w:rsidR="000D20E5" w:rsidRPr="00DA79BC" w:rsidDel="00A90495" w:rsidRDefault="000D20E5" w:rsidP="00092529">
            <w:pPr>
              <w:pStyle w:val="BodyText"/>
              <w:jc w:val="center"/>
              <w:rPr>
                <w:ins w:id="1649" w:author="Jaideep Kumar" w:date="2021-09-26T21:27:00Z"/>
                <w:del w:id="1650" w:author="Neeshu Bhadauriya" w:date="2021-09-27T15:14:00Z"/>
                <w:bCs/>
                <w:color w:val="000000" w:themeColor="text1"/>
              </w:rPr>
            </w:pPr>
          </w:p>
        </w:tc>
      </w:tr>
      <w:tr w:rsidR="000D20E5" w:rsidRPr="00DA79BC" w:rsidDel="00A90495" w14:paraId="628291D7" w14:textId="51AD781E" w:rsidTr="007A2080">
        <w:trPr>
          <w:trHeight w:val="347"/>
          <w:ins w:id="1651" w:author="Jaideep Kumar" w:date="2021-09-26T21:27:00Z"/>
          <w:del w:id="1652" w:author="Neeshu Bhadauriya" w:date="2021-09-27T15:14:00Z"/>
          <w:trPrChange w:id="1653" w:author="Ritu Kamra" w:date="2021-09-27T14:21:00Z">
            <w:trPr>
              <w:trHeight w:val="347"/>
            </w:trPr>
          </w:trPrChange>
        </w:trPr>
        <w:tc>
          <w:tcPr>
            <w:tcW w:w="956" w:type="dxa"/>
            <w:tcBorders>
              <w:top w:val="single" w:sz="4" w:space="0" w:color="auto"/>
              <w:left w:val="single" w:sz="4" w:space="0" w:color="auto"/>
              <w:bottom w:val="single" w:sz="4" w:space="0" w:color="auto"/>
              <w:right w:val="single" w:sz="4" w:space="0" w:color="auto"/>
            </w:tcBorders>
            <w:tcPrChange w:id="1654" w:author="Ritu Kamra" w:date="2021-09-27T14:21:00Z">
              <w:tcPr>
                <w:tcW w:w="956" w:type="dxa"/>
              </w:tcPr>
            </w:tcPrChange>
          </w:tcPr>
          <w:p w14:paraId="217FBED7" w14:textId="32B17408" w:rsidR="000D20E5" w:rsidRPr="00DA79BC" w:rsidDel="00A90495" w:rsidRDefault="000D20E5" w:rsidP="00092529">
            <w:pPr>
              <w:pStyle w:val="BodyText"/>
              <w:jc w:val="center"/>
              <w:rPr>
                <w:ins w:id="1655" w:author="Jaideep Kumar" w:date="2021-09-26T21:27:00Z"/>
                <w:del w:id="1656" w:author="Neeshu Bhadauriya" w:date="2021-09-27T15:14:00Z"/>
                <w:b/>
                <w:color w:val="000000" w:themeColor="text1"/>
              </w:rPr>
            </w:pPr>
          </w:p>
        </w:tc>
        <w:tc>
          <w:tcPr>
            <w:tcW w:w="805" w:type="dxa"/>
            <w:tcBorders>
              <w:top w:val="single" w:sz="4" w:space="0" w:color="auto"/>
              <w:left w:val="single" w:sz="4" w:space="0" w:color="auto"/>
              <w:bottom w:val="single" w:sz="4" w:space="0" w:color="auto"/>
              <w:right w:val="single" w:sz="4" w:space="0" w:color="auto"/>
            </w:tcBorders>
            <w:tcPrChange w:id="1657" w:author="Ritu Kamra" w:date="2021-09-27T14:21:00Z">
              <w:tcPr>
                <w:tcW w:w="805" w:type="dxa"/>
              </w:tcPr>
            </w:tcPrChange>
          </w:tcPr>
          <w:p w14:paraId="3CC906C9" w14:textId="5CBD2F65" w:rsidR="000D20E5" w:rsidRPr="00DA79BC" w:rsidDel="00A90495" w:rsidRDefault="000D20E5" w:rsidP="00092529">
            <w:pPr>
              <w:pStyle w:val="BodyText"/>
              <w:rPr>
                <w:ins w:id="1658" w:author="Jaideep Kumar" w:date="2021-09-26T21:27:00Z"/>
                <w:del w:id="1659" w:author="Neeshu Bhadauriya" w:date="2021-09-27T15:14:00Z"/>
                <w:bCs/>
                <w:color w:val="000000" w:themeColor="text1"/>
              </w:rPr>
            </w:pPr>
          </w:p>
        </w:tc>
        <w:tc>
          <w:tcPr>
            <w:tcW w:w="924" w:type="dxa"/>
            <w:tcBorders>
              <w:top w:val="single" w:sz="4" w:space="0" w:color="auto"/>
              <w:left w:val="single" w:sz="4" w:space="0" w:color="auto"/>
              <w:bottom w:val="single" w:sz="4" w:space="0" w:color="auto"/>
              <w:right w:val="single" w:sz="4" w:space="0" w:color="auto"/>
            </w:tcBorders>
            <w:vAlign w:val="center"/>
            <w:tcPrChange w:id="1660" w:author="Ritu Kamra" w:date="2021-09-27T14:21:00Z">
              <w:tcPr>
                <w:tcW w:w="924" w:type="dxa"/>
                <w:vAlign w:val="center"/>
              </w:tcPr>
            </w:tcPrChange>
          </w:tcPr>
          <w:p w14:paraId="07162E35" w14:textId="2BEA63CF" w:rsidR="000D20E5" w:rsidRPr="00DA79BC" w:rsidDel="00A90495" w:rsidRDefault="000D20E5" w:rsidP="00092529">
            <w:pPr>
              <w:pStyle w:val="BodyText"/>
              <w:rPr>
                <w:ins w:id="1661" w:author="Jaideep Kumar" w:date="2021-09-26T21:27:00Z"/>
                <w:del w:id="1662" w:author="Neeshu Bhadauriya" w:date="2021-09-27T15:14:00Z"/>
                <w:bCs/>
                <w:color w:val="000000" w:themeColor="text1"/>
                <w:lang w:val="en-IN"/>
              </w:rPr>
            </w:pPr>
            <w:ins w:id="1663" w:author="Jaideep Kumar" w:date="2021-09-26T21:27:00Z">
              <w:del w:id="1664" w:author="Neeshu Bhadauriya" w:date="2021-09-27T15:14:00Z">
                <w:r w:rsidRPr="00DA79BC" w:rsidDel="00A90495">
                  <w:rPr>
                    <w:bCs/>
                    <w:color w:val="000000" w:themeColor="text1"/>
                    <w:lang w:val="en-IN"/>
                  </w:rPr>
                  <w:delText xml:space="preserve">3.2.5. </w:delText>
                </w:r>
              </w:del>
            </w:ins>
          </w:p>
        </w:tc>
        <w:tc>
          <w:tcPr>
            <w:tcW w:w="6299" w:type="dxa"/>
            <w:tcBorders>
              <w:top w:val="single" w:sz="4" w:space="0" w:color="auto"/>
              <w:left w:val="single" w:sz="4" w:space="0" w:color="auto"/>
              <w:bottom w:val="single" w:sz="4" w:space="0" w:color="auto"/>
              <w:right w:val="single" w:sz="4" w:space="0" w:color="auto"/>
            </w:tcBorders>
            <w:tcPrChange w:id="1665" w:author="Ritu Kamra" w:date="2021-09-27T14:21:00Z">
              <w:tcPr>
                <w:tcW w:w="6299" w:type="dxa"/>
              </w:tcPr>
            </w:tcPrChange>
          </w:tcPr>
          <w:p w14:paraId="78F74AEB" w14:textId="5D76CEFD" w:rsidR="000D20E5" w:rsidRPr="00DA79BC" w:rsidDel="00A90495" w:rsidRDefault="000D20E5" w:rsidP="00092529">
            <w:pPr>
              <w:pStyle w:val="BodyText"/>
              <w:rPr>
                <w:ins w:id="1666" w:author="Jaideep Kumar" w:date="2021-09-26T21:27:00Z"/>
                <w:del w:id="1667" w:author="Neeshu Bhadauriya" w:date="2021-09-27T15:14:00Z"/>
                <w:bCs/>
                <w:color w:val="000000" w:themeColor="text1"/>
                <w:lang w:val="en-IN"/>
              </w:rPr>
            </w:pPr>
            <w:ins w:id="1668" w:author="Jaideep Kumar" w:date="2021-09-26T21:27:00Z">
              <w:del w:id="1669" w:author="Neeshu Bhadauriya" w:date="2021-09-27T15:14:00Z">
                <w:r w:rsidRPr="00DA79BC" w:rsidDel="00A90495">
                  <w:rPr>
                    <w:bCs/>
                    <w:color w:val="000000" w:themeColor="text1"/>
                    <w:lang w:val="en-IN"/>
                  </w:rPr>
                  <w:delText>Demand By Type</w:delText>
                </w:r>
              </w:del>
            </w:ins>
          </w:p>
        </w:tc>
        <w:tc>
          <w:tcPr>
            <w:tcW w:w="1055" w:type="dxa"/>
            <w:tcBorders>
              <w:top w:val="single" w:sz="4" w:space="0" w:color="auto"/>
              <w:left w:val="single" w:sz="4" w:space="0" w:color="auto"/>
              <w:bottom w:val="single" w:sz="4" w:space="0" w:color="auto"/>
              <w:right w:val="single" w:sz="4" w:space="0" w:color="auto"/>
            </w:tcBorders>
            <w:tcPrChange w:id="1670" w:author="Ritu Kamra" w:date="2021-09-27T14:21:00Z">
              <w:tcPr>
                <w:tcW w:w="1055" w:type="dxa"/>
              </w:tcPr>
            </w:tcPrChange>
          </w:tcPr>
          <w:p w14:paraId="420204E5" w14:textId="31EFA584" w:rsidR="000D20E5" w:rsidRPr="00DA79BC" w:rsidDel="00A90495" w:rsidRDefault="000D20E5" w:rsidP="00092529">
            <w:pPr>
              <w:pStyle w:val="BodyText"/>
              <w:jc w:val="center"/>
              <w:rPr>
                <w:ins w:id="1671" w:author="Jaideep Kumar" w:date="2021-09-26T21:27:00Z"/>
                <w:del w:id="1672" w:author="Neeshu Bhadauriya" w:date="2021-09-27T15:14:00Z"/>
                <w:bCs/>
                <w:color w:val="000000" w:themeColor="text1"/>
              </w:rPr>
            </w:pPr>
          </w:p>
        </w:tc>
      </w:tr>
      <w:tr w:rsidR="000D20E5" w:rsidRPr="00DA79BC" w:rsidDel="00A90495" w14:paraId="023F39FC" w14:textId="2068F6C5" w:rsidTr="007A2080">
        <w:trPr>
          <w:trHeight w:val="347"/>
          <w:ins w:id="1673" w:author="Jaideep Kumar" w:date="2021-09-26T21:27:00Z"/>
          <w:del w:id="1674" w:author="Neeshu Bhadauriya" w:date="2021-09-27T15:14:00Z"/>
          <w:trPrChange w:id="1675" w:author="Ritu Kamra" w:date="2021-09-27T14:21:00Z">
            <w:trPr>
              <w:trHeight w:val="347"/>
            </w:trPr>
          </w:trPrChange>
        </w:trPr>
        <w:tc>
          <w:tcPr>
            <w:tcW w:w="956" w:type="dxa"/>
            <w:tcBorders>
              <w:top w:val="single" w:sz="4" w:space="0" w:color="auto"/>
              <w:left w:val="single" w:sz="4" w:space="0" w:color="auto"/>
              <w:bottom w:val="single" w:sz="4" w:space="0" w:color="auto"/>
              <w:right w:val="single" w:sz="4" w:space="0" w:color="auto"/>
            </w:tcBorders>
            <w:tcPrChange w:id="1676" w:author="Ritu Kamra" w:date="2021-09-27T14:21:00Z">
              <w:tcPr>
                <w:tcW w:w="956" w:type="dxa"/>
              </w:tcPr>
            </w:tcPrChange>
          </w:tcPr>
          <w:p w14:paraId="4676E807" w14:textId="06E5F576" w:rsidR="000D20E5" w:rsidRPr="00DA79BC" w:rsidDel="00A90495" w:rsidRDefault="000D20E5" w:rsidP="000D20E5">
            <w:pPr>
              <w:pStyle w:val="BodyText"/>
              <w:jc w:val="center"/>
              <w:rPr>
                <w:ins w:id="1677" w:author="Jaideep Kumar" w:date="2021-09-26T21:27:00Z"/>
                <w:del w:id="1678" w:author="Neeshu Bhadauriya" w:date="2021-09-27T15:14:00Z"/>
                <w:b/>
                <w:color w:val="000000" w:themeColor="text1"/>
              </w:rPr>
            </w:pPr>
          </w:p>
        </w:tc>
        <w:tc>
          <w:tcPr>
            <w:tcW w:w="805" w:type="dxa"/>
            <w:tcBorders>
              <w:top w:val="single" w:sz="4" w:space="0" w:color="auto"/>
              <w:left w:val="single" w:sz="4" w:space="0" w:color="auto"/>
              <w:bottom w:val="single" w:sz="4" w:space="0" w:color="auto"/>
              <w:right w:val="single" w:sz="4" w:space="0" w:color="auto"/>
            </w:tcBorders>
            <w:tcPrChange w:id="1679" w:author="Ritu Kamra" w:date="2021-09-27T14:21:00Z">
              <w:tcPr>
                <w:tcW w:w="805" w:type="dxa"/>
              </w:tcPr>
            </w:tcPrChange>
          </w:tcPr>
          <w:p w14:paraId="5AB03DAB" w14:textId="3F066C2F" w:rsidR="000D20E5" w:rsidRPr="00DA79BC" w:rsidDel="00A90495" w:rsidRDefault="000D20E5" w:rsidP="000D20E5">
            <w:pPr>
              <w:pStyle w:val="BodyText"/>
              <w:rPr>
                <w:ins w:id="1680" w:author="Jaideep Kumar" w:date="2021-09-26T21:27:00Z"/>
                <w:del w:id="1681" w:author="Neeshu Bhadauriya" w:date="2021-09-27T15:14:00Z"/>
                <w:bCs/>
                <w:color w:val="000000" w:themeColor="text1"/>
              </w:rPr>
            </w:pPr>
          </w:p>
        </w:tc>
        <w:tc>
          <w:tcPr>
            <w:tcW w:w="924" w:type="dxa"/>
            <w:tcBorders>
              <w:top w:val="single" w:sz="4" w:space="0" w:color="auto"/>
              <w:left w:val="single" w:sz="4" w:space="0" w:color="auto"/>
              <w:bottom w:val="single" w:sz="4" w:space="0" w:color="auto"/>
              <w:right w:val="single" w:sz="4" w:space="0" w:color="auto"/>
            </w:tcBorders>
            <w:vAlign w:val="center"/>
            <w:tcPrChange w:id="1682" w:author="Ritu Kamra" w:date="2021-09-27T14:21:00Z">
              <w:tcPr>
                <w:tcW w:w="924" w:type="dxa"/>
                <w:vAlign w:val="center"/>
              </w:tcPr>
            </w:tcPrChange>
          </w:tcPr>
          <w:p w14:paraId="363A9CE4" w14:textId="0BA9F6F5" w:rsidR="000D20E5" w:rsidRPr="00DA79BC" w:rsidDel="00A90495" w:rsidRDefault="000D20E5" w:rsidP="000D20E5">
            <w:pPr>
              <w:pStyle w:val="BodyText"/>
              <w:rPr>
                <w:ins w:id="1683" w:author="Jaideep Kumar" w:date="2021-09-26T21:27:00Z"/>
                <w:del w:id="1684" w:author="Neeshu Bhadauriya" w:date="2021-09-27T15:14:00Z"/>
                <w:bCs/>
                <w:color w:val="000000" w:themeColor="text1"/>
                <w:lang w:val="en-IN"/>
              </w:rPr>
            </w:pPr>
            <w:ins w:id="1685" w:author="Jaideep Kumar" w:date="2021-09-26T21:28:00Z">
              <w:del w:id="1686" w:author="Neeshu Bhadauriya" w:date="2021-09-27T15:14:00Z">
                <w:r w:rsidRPr="00DA79BC" w:rsidDel="00A90495">
                  <w:rPr>
                    <w:bCs/>
                    <w:color w:val="000000" w:themeColor="text1"/>
                    <w:lang w:val="en-IN"/>
                  </w:rPr>
                  <w:delText>3.2.</w:delText>
                </w:r>
                <w:r w:rsidDel="00A90495">
                  <w:rPr>
                    <w:bCs/>
                    <w:color w:val="000000" w:themeColor="text1"/>
                    <w:lang w:val="en-IN"/>
                  </w:rPr>
                  <w:delText>6</w:delText>
                </w:r>
                <w:r w:rsidRPr="00DA79BC" w:rsidDel="00A90495">
                  <w:rPr>
                    <w:bCs/>
                    <w:color w:val="000000" w:themeColor="text1"/>
                    <w:lang w:val="en-IN"/>
                  </w:rPr>
                  <w:delText xml:space="preserve">. </w:delText>
                </w:r>
              </w:del>
            </w:ins>
          </w:p>
        </w:tc>
        <w:tc>
          <w:tcPr>
            <w:tcW w:w="6299" w:type="dxa"/>
            <w:tcBorders>
              <w:top w:val="single" w:sz="4" w:space="0" w:color="auto"/>
              <w:left w:val="single" w:sz="4" w:space="0" w:color="auto"/>
              <w:bottom w:val="single" w:sz="4" w:space="0" w:color="auto"/>
              <w:right w:val="single" w:sz="4" w:space="0" w:color="auto"/>
            </w:tcBorders>
            <w:tcPrChange w:id="1687" w:author="Ritu Kamra" w:date="2021-09-27T14:21:00Z">
              <w:tcPr>
                <w:tcW w:w="6299" w:type="dxa"/>
              </w:tcPr>
            </w:tcPrChange>
          </w:tcPr>
          <w:p w14:paraId="01A1B385" w14:textId="61F907EB" w:rsidR="000D20E5" w:rsidRPr="00DA79BC" w:rsidDel="00A90495" w:rsidRDefault="000D20E5" w:rsidP="000D20E5">
            <w:pPr>
              <w:pStyle w:val="BodyText"/>
              <w:rPr>
                <w:ins w:id="1688" w:author="Jaideep Kumar" w:date="2021-09-26T21:27:00Z"/>
                <w:del w:id="1689" w:author="Neeshu Bhadauriya" w:date="2021-09-27T15:14:00Z"/>
                <w:bCs/>
                <w:color w:val="000000" w:themeColor="text1"/>
                <w:lang w:val="en-IN"/>
              </w:rPr>
            </w:pPr>
            <w:ins w:id="1690" w:author="Jaideep Kumar" w:date="2021-09-26T21:28:00Z">
              <w:del w:id="1691" w:author="Neeshu Bhadauriya" w:date="2021-09-27T15:14:00Z">
                <w:r w:rsidRPr="00DA79BC" w:rsidDel="00A90495">
                  <w:rPr>
                    <w:bCs/>
                    <w:color w:val="000000" w:themeColor="text1"/>
                    <w:lang w:val="en-IN"/>
                  </w:rPr>
                  <w:delText>Demand By</w:delText>
                </w:r>
                <w:r w:rsidDel="00A90495">
                  <w:rPr>
                    <w:bCs/>
                    <w:color w:val="000000" w:themeColor="text1"/>
                    <w:lang w:val="en-IN"/>
                  </w:rPr>
                  <w:delText xml:space="preserve"> Grade</w:delText>
                </w:r>
              </w:del>
            </w:ins>
          </w:p>
        </w:tc>
        <w:tc>
          <w:tcPr>
            <w:tcW w:w="1055" w:type="dxa"/>
            <w:tcBorders>
              <w:top w:val="single" w:sz="4" w:space="0" w:color="auto"/>
              <w:left w:val="single" w:sz="4" w:space="0" w:color="auto"/>
              <w:bottom w:val="single" w:sz="4" w:space="0" w:color="auto"/>
              <w:right w:val="single" w:sz="4" w:space="0" w:color="auto"/>
            </w:tcBorders>
            <w:tcPrChange w:id="1692" w:author="Ritu Kamra" w:date="2021-09-27T14:21:00Z">
              <w:tcPr>
                <w:tcW w:w="1055" w:type="dxa"/>
              </w:tcPr>
            </w:tcPrChange>
          </w:tcPr>
          <w:p w14:paraId="33709CE1" w14:textId="29B1ADE5" w:rsidR="000D20E5" w:rsidRPr="00DA79BC" w:rsidDel="00A90495" w:rsidRDefault="000D20E5" w:rsidP="000D20E5">
            <w:pPr>
              <w:pStyle w:val="BodyText"/>
              <w:jc w:val="center"/>
              <w:rPr>
                <w:ins w:id="1693" w:author="Jaideep Kumar" w:date="2021-09-26T21:27:00Z"/>
                <w:del w:id="1694" w:author="Neeshu Bhadauriya" w:date="2021-09-27T15:14:00Z"/>
                <w:bCs/>
                <w:color w:val="000000" w:themeColor="text1"/>
              </w:rPr>
            </w:pPr>
          </w:p>
        </w:tc>
      </w:tr>
      <w:tr w:rsidR="000D20E5" w:rsidRPr="00DA79BC" w:rsidDel="00A90495" w14:paraId="4CB1D4B6" w14:textId="78A2CBA4" w:rsidTr="007A2080">
        <w:trPr>
          <w:trHeight w:val="347"/>
          <w:ins w:id="1695" w:author="Jaideep Kumar" w:date="2021-09-26T21:27:00Z"/>
          <w:del w:id="1696" w:author="Neeshu Bhadauriya" w:date="2021-09-27T15:14:00Z"/>
          <w:trPrChange w:id="1697" w:author="Ritu Kamra" w:date="2021-09-27T14:21:00Z">
            <w:trPr>
              <w:trHeight w:val="347"/>
            </w:trPr>
          </w:trPrChange>
        </w:trPr>
        <w:tc>
          <w:tcPr>
            <w:tcW w:w="956" w:type="dxa"/>
            <w:tcBorders>
              <w:top w:val="single" w:sz="4" w:space="0" w:color="auto"/>
              <w:left w:val="single" w:sz="4" w:space="0" w:color="auto"/>
              <w:bottom w:val="single" w:sz="4" w:space="0" w:color="auto"/>
              <w:right w:val="single" w:sz="4" w:space="0" w:color="auto"/>
            </w:tcBorders>
            <w:tcPrChange w:id="1698" w:author="Ritu Kamra" w:date="2021-09-27T14:21:00Z">
              <w:tcPr>
                <w:tcW w:w="956" w:type="dxa"/>
              </w:tcPr>
            </w:tcPrChange>
          </w:tcPr>
          <w:p w14:paraId="4621DE57" w14:textId="75CFAF77" w:rsidR="000D20E5" w:rsidRPr="00DA79BC" w:rsidDel="00A90495" w:rsidRDefault="000D20E5" w:rsidP="000D20E5">
            <w:pPr>
              <w:pStyle w:val="BodyText"/>
              <w:jc w:val="center"/>
              <w:rPr>
                <w:ins w:id="1699" w:author="Jaideep Kumar" w:date="2021-09-26T21:27:00Z"/>
                <w:del w:id="1700" w:author="Neeshu Bhadauriya" w:date="2021-09-27T15:14:00Z"/>
                <w:b/>
                <w:color w:val="000000" w:themeColor="text1"/>
              </w:rPr>
            </w:pPr>
          </w:p>
        </w:tc>
        <w:tc>
          <w:tcPr>
            <w:tcW w:w="805" w:type="dxa"/>
            <w:tcBorders>
              <w:top w:val="single" w:sz="4" w:space="0" w:color="auto"/>
              <w:left w:val="single" w:sz="4" w:space="0" w:color="auto"/>
              <w:bottom w:val="single" w:sz="4" w:space="0" w:color="auto"/>
              <w:right w:val="single" w:sz="4" w:space="0" w:color="auto"/>
            </w:tcBorders>
            <w:tcPrChange w:id="1701" w:author="Ritu Kamra" w:date="2021-09-27T14:21:00Z">
              <w:tcPr>
                <w:tcW w:w="805" w:type="dxa"/>
              </w:tcPr>
            </w:tcPrChange>
          </w:tcPr>
          <w:p w14:paraId="1C5B8567" w14:textId="3B8B6882" w:rsidR="000D20E5" w:rsidRPr="00DA79BC" w:rsidDel="00A90495" w:rsidRDefault="000D20E5" w:rsidP="000D20E5">
            <w:pPr>
              <w:pStyle w:val="BodyText"/>
              <w:rPr>
                <w:ins w:id="1702" w:author="Jaideep Kumar" w:date="2021-09-26T21:27:00Z"/>
                <w:del w:id="1703" w:author="Neeshu Bhadauriya" w:date="2021-09-27T15:14:00Z"/>
                <w:bCs/>
                <w:color w:val="000000" w:themeColor="text1"/>
              </w:rPr>
            </w:pPr>
          </w:p>
        </w:tc>
        <w:tc>
          <w:tcPr>
            <w:tcW w:w="924" w:type="dxa"/>
            <w:tcBorders>
              <w:top w:val="single" w:sz="4" w:space="0" w:color="auto"/>
              <w:left w:val="single" w:sz="4" w:space="0" w:color="auto"/>
              <w:bottom w:val="single" w:sz="4" w:space="0" w:color="auto"/>
              <w:right w:val="single" w:sz="4" w:space="0" w:color="auto"/>
            </w:tcBorders>
            <w:vAlign w:val="center"/>
            <w:tcPrChange w:id="1704" w:author="Ritu Kamra" w:date="2021-09-27T14:21:00Z">
              <w:tcPr>
                <w:tcW w:w="924" w:type="dxa"/>
                <w:vAlign w:val="center"/>
              </w:tcPr>
            </w:tcPrChange>
          </w:tcPr>
          <w:p w14:paraId="7E197311" w14:textId="067AE8EC" w:rsidR="000D20E5" w:rsidRPr="00DA79BC" w:rsidDel="00A90495" w:rsidRDefault="000D20E5" w:rsidP="000D20E5">
            <w:pPr>
              <w:pStyle w:val="BodyText"/>
              <w:rPr>
                <w:ins w:id="1705" w:author="Jaideep Kumar" w:date="2021-09-26T21:27:00Z"/>
                <w:del w:id="1706" w:author="Neeshu Bhadauriya" w:date="2021-09-27T15:14:00Z"/>
                <w:bCs/>
                <w:color w:val="000000" w:themeColor="text1"/>
                <w:lang w:val="en-IN"/>
              </w:rPr>
            </w:pPr>
            <w:ins w:id="1707" w:author="Jaideep Kumar" w:date="2021-09-26T21:27:00Z">
              <w:del w:id="1708" w:author="Neeshu Bhadauriya" w:date="2021-09-27T15:14:00Z">
                <w:r w:rsidRPr="00DA79BC" w:rsidDel="00A90495">
                  <w:rPr>
                    <w:bCs/>
                    <w:color w:val="000000" w:themeColor="text1"/>
                    <w:lang w:val="en-IN"/>
                  </w:rPr>
                  <w:delText>3.2.6.</w:delText>
                </w:r>
              </w:del>
            </w:ins>
          </w:p>
        </w:tc>
        <w:tc>
          <w:tcPr>
            <w:tcW w:w="6299" w:type="dxa"/>
            <w:tcBorders>
              <w:top w:val="single" w:sz="4" w:space="0" w:color="auto"/>
              <w:left w:val="single" w:sz="4" w:space="0" w:color="auto"/>
              <w:bottom w:val="single" w:sz="4" w:space="0" w:color="auto"/>
              <w:right w:val="single" w:sz="4" w:space="0" w:color="auto"/>
            </w:tcBorders>
            <w:tcPrChange w:id="1709" w:author="Ritu Kamra" w:date="2021-09-27T14:21:00Z">
              <w:tcPr>
                <w:tcW w:w="6299" w:type="dxa"/>
              </w:tcPr>
            </w:tcPrChange>
          </w:tcPr>
          <w:p w14:paraId="31604B49" w14:textId="082FD16F" w:rsidR="000D20E5" w:rsidRPr="00DA79BC" w:rsidDel="00A90495" w:rsidRDefault="000D20E5" w:rsidP="000D20E5">
            <w:pPr>
              <w:pStyle w:val="BodyText"/>
              <w:rPr>
                <w:ins w:id="1710" w:author="Jaideep Kumar" w:date="2021-09-26T21:27:00Z"/>
                <w:del w:id="1711" w:author="Neeshu Bhadauriya" w:date="2021-09-27T15:14:00Z"/>
                <w:bCs/>
                <w:color w:val="000000" w:themeColor="text1"/>
                <w:lang w:val="en-IN"/>
              </w:rPr>
            </w:pPr>
            <w:ins w:id="1712" w:author="Jaideep Kumar" w:date="2021-09-26T21:27:00Z">
              <w:del w:id="1713" w:author="Neeshu Bhadauriya" w:date="2021-09-27T15:14:00Z">
                <w:r w:rsidRPr="00DA79BC" w:rsidDel="00A90495">
                  <w:rPr>
                    <w:bCs/>
                    <w:color w:val="000000" w:themeColor="text1"/>
                    <w:lang w:val="en-IN"/>
                  </w:rPr>
                  <w:delText>Demand By Sales Channel</w:delText>
                </w:r>
              </w:del>
            </w:ins>
          </w:p>
        </w:tc>
        <w:tc>
          <w:tcPr>
            <w:tcW w:w="1055" w:type="dxa"/>
            <w:tcBorders>
              <w:top w:val="single" w:sz="4" w:space="0" w:color="auto"/>
              <w:left w:val="single" w:sz="4" w:space="0" w:color="auto"/>
              <w:bottom w:val="single" w:sz="4" w:space="0" w:color="auto"/>
              <w:right w:val="single" w:sz="4" w:space="0" w:color="auto"/>
            </w:tcBorders>
            <w:tcPrChange w:id="1714" w:author="Ritu Kamra" w:date="2021-09-27T14:21:00Z">
              <w:tcPr>
                <w:tcW w:w="1055" w:type="dxa"/>
              </w:tcPr>
            </w:tcPrChange>
          </w:tcPr>
          <w:p w14:paraId="56350FF4" w14:textId="2D823E75" w:rsidR="000D20E5" w:rsidRPr="00DA79BC" w:rsidDel="00A90495" w:rsidRDefault="000D20E5" w:rsidP="000D20E5">
            <w:pPr>
              <w:pStyle w:val="BodyText"/>
              <w:jc w:val="center"/>
              <w:rPr>
                <w:ins w:id="1715" w:author="Jaideep Kumar" w:date="2021-09-26T21:27:00Z"/>
                <w:del w:id="1716" w:author="Neeshu Bhadauriya" w:date="2021-09-27T15:14:00Z"/>
                <w:bCs/>
                <w:color w:val="000000" w:themeColor="text1"/>
              </w:rPr>
            </w:pPr>
          </w:p>
        </w:tc>
      </w:tr>
      <w:tr w:rsidR="000D20E5" w:rsidRPr="00DA79BC" w:rsidDel="00A90495" w14:paraId="0190C731" w14:textId="4A9ECA7C" w:rsidTr="007A2080">
        <w:trPr>
          <w:trHeight w:val="347"/>
          <w:ins w:id="1717" w:author="Jaideep Kumar" w:date="2021-09-26T21:27:00Z"/>
          <w:del w:id="1718" w:author="Neeshu Bhadauriya" w:date="2021-09-27T15:14:00Z"/>
          <w:trPrChange w:id="1719" w:author="Ritu Kamra" w:date="2021-09-27T14:21:00Z">
            <w:trPr>
              <w:trHeight w:val="347"/>
            </w:trPr>
          </w:trPrChange>
        </w:trPr>
        <w:tc>
          <w:tcPr>
            <w:tcW w:w="956" w:type="dxa"/>
            <w:tcBorders>
              <w:top w:val="single" w:sz="4" w:space="0" w:color="auto"/>
              <w:left w:val="single" w:sz="4" w:space="0" w:color="auto"/>
              <w:bottom w:val="single" w:sz="4" w:space="0" w:color="auto"/>
              <w:right w:val="single" w:sz="4" w:space="0" w:color="auto"/>
            </w:tcBorders>
            <w:tcPrChange w:id="1720" w:author="Ritu Kamra" w:date="2021-09-27T14:21:00Z">
              <w:tcPr>
                <w:tcW w:w="956" w:type="dxa"/>
              </w:tcPr>
            </w:tcPrChange>
          </w:tcPr>
          <w:p w14:paraId="5D3A387C" w14:textId="186B5B2D" w:rsidR="000D20E5" w:rsidRPr="00DA79BC" w:rsidDel="00A90495" w:rsidRDefault="000D20E5" w:rsidP="000D20E5">
            <w:pPr>
              <w:pStyle w:val="BodyText"/>
              <w:jc w:val="center"/>
              <w:rPr>
                <w:ins w:id="1721" w:author="Jaideep Kumar" w:date="2021-09-26T21:27:00Z"/>
                <w:del w:id="1722" w:author="Neeshu Bhadauriya" w:date="2021-09-27T15:14:00Z"/>
                <w:b/>
                <w:color w:val="000000" w:themeColor="text1"/>
              </w:rPr>
            </w:pPr>
          </w:p>
        </w:tc>
        <w:tc>
          <w:tcPr>
            <w:tcW w:w="805" w:type="dxa"/>
            <w:tcBorders>
              <w:top w:val="single" w:sz="4" w:space="0" w:color="auto"/>
              <w:left w:val="single" w:sz="4" w:space="0" w:color="auto"/>
              <w:bottom w:val="single" w:sz="4" w:space="0" w:color="auto"/>
              <w:right w:val="single" w:sz="4" w:space="0" w:color="auto"/>
            </w:tcBorders>
            <w:tcPrChange w:id="1723" w:author="Ritu Kamra" w:date="2021-09-27T14:21:00Z">
              <w:tcPr>
                <w:tcW w:w="805" w:type="dxa"/>
              </w:tcPr>
            </w:tcPrChange>
          </w:tcPr>
          <w:p w14:paraId="1D95DC3E" w14:textId="699585EB" w:rsidR="000D20E5" w:rsidRPr="00DA79BC" w:rsidDel="00A90495" w:rsidRDefault="000D20E5" w:rsidP="000D20E5">
            <w:pPr>
              <w:pStyle w:val="BodyText"/>
              <w:rPr>
                <w:ins w:id="1724" w:author="Jaideep Kumar" w:date="2021-09-26T21:27:00Z"/>
                <w:del w:id="1725" w:author="Neeshu Bhadauriya" w:date="2021-09-27T15:14:00Z"/>
                <w:bCs/>
                <w:color w:val="000000" w:themeColor="text1"/>
              </w:rPr>
            </w:pPr>
          </w:p>
        </w:tc>
        <w:tc>
          <w:tcPr>
            <w:tcW w:w="924" w:type="dxa"/>
            <w:tcBorders>
              <w:top w:val="single" w:sz="4" w:space="0" w:color="auto"/>
              <w:left w:val="single" w:sz="4" w:space="0" w:color="auto"/>
              <w:bottom w:val="single" w:sz="4" w:space="0" w:color="auto"/>
              <w:right w:val="single" w:sz="4" w:space="0" w:color="auto"/>
            </w:tcBorders>
            <w:vAlign w:val="center"/>
            <w:tcPrChange w:id="1726" w:author="Ritu Kamra" w:date="2021-09-27T14:21:00Z">
              <w:tcPr>
                <w:tcW w:w="924" w:type="dxa"/>
                <w:vAlign w:val="center"/>
              </w:tcPr>
            </w:tcPrChange>
          </w:tcPr>
          <w:p w14:paraId="192EFF48" w14:textId="23739A1C" w:rsidR="000D20E5" w:rsidRPr="00DA79BC" w:rsidDel="00A90495" w:rsidRDefault="000D20E5" w:rsidP="000D20E5">
            <w:pPr>
              <w:pStyle w:val="BodyText"/>
              <w:rPr>
                <w:ins w:id="1727" w:author="Jaideep Kumar" w:date="2021-09-26T21:27:00Z"/>
                <w:del w:id="1728" w:author="Neeshu Bhadauriya" w:date="2021-09-27T15:14:00Z"/>
                <w:bCs/>
                <w:color w:val="000000" w:themeColor="text1"/>
                <w:lang w:val="en-IN"/>
              </w:rPr>
            </w:pPr>
            <w:ins w:id="1729" w:author="Jaideep Kumar" w:date="2021-09-26T21:27:00Z">
              <w:del w:id="1730" w:author="Neeshu Bhadauriya" w:date="2021-09-27T15:14:00Z">
                <w:r w:rsidRPr="00DA79BC" w:rsidDel="00A90495">
                  <w:rPr>
                    <w:bCs/>
                    <w:color w:val="000000" w:themeColor="text1"/>
                    <w:lang w:val="en-IN"/>
                  </w:rPr>
                  <w:delText>3.2.7.</w:delText>
                </w:r>
              </w:del>
            </w:ins>
          </w:p>
        </w:tc>
        <w:tc>
          <w:tcPr>
            <w:tcW w:w="6299" w:type="dxa"/>
            <w:tcBorders>
              <w:top w:val="single" w:sz="4" w:space="0" w:color="auto"/>
              <w:left w:val="single" w:sz="4" w:space="0" w:color="auto"/>
              <w:bottom w:val="single" w:sz="4" w:space="0" w:color="auto"/>
              <w:right w:val="single" w:sz="4" w:space="0" w:color="auto"/>
            </w:tcBorders>
            <w:tcPrChange w:id="1731" w:author="Ritu Kamra" w:date="2021-09-27T14:21:00Z">
              <w:tcPr>
                <w:tcW w:w="6299" w:type="dxa"/>
              </w:tcPr>
            </w:tcPrChange>
          </w:tcPr>
          <w:p w14:paraId="3B042EF2" w14:textId="44F2F1FC" w:rsidR="000D20E5" w:rsidRPr="00DA79BC" w:rsidDel="00A90495" w:rsidRDefault="000D20E5" w:rsidP="000D20E5">
            <w:pPr>
              <w:pStyle w:val="BodyText"/>
              <w:rPr>
                <w:ins w:id="1732" w:author="Jaideep Kumar" w:date="2021-09-26T21:27:00Z"/>
                <w:del w:id="1733" w:author="Neeshu Bhadauriya" w:date="2021-09-27T15:14:00Z"/>
                <w:bCs/>
                <w:color w:val="000000" w:themeColor="text1"/>
                <w:lang w:val="en-IN"/>
              </w:rPr>
            </w:pPr>
            <w:ins w:id="1734" w:author="Jaideep Kumar" w:date="2021-09-26T21:27:00Z">
              <w:del w:id="1735" w:author="Neeshu Bhadauriya" w:date="2021-09-27T15:14:00Z">
                <w:r w:rsidRPr="00DA79BC" w:rsidDel="00A90495">
                  <w:rPr>
                    <w:bCs/>
                    <w:color w:val="000000" w:themeColor="text1"/>
                    <w:lang w:val="en-IN"/>
                  </w:rPr>
                  <w:delText>Demand By Application</w:delText>
                </w:r>
              </w:del>
            </w:ins>
          </w:p>
        </w:tc>
        <w:tc>
          <w:tcPr>
            <w:tcW w:w="1055" w:type="dxa"/>
            <w:tcBorders>
              <w:top w:val="single" w:sz="4" w:space="0" w:color="auto"/>
              <w:left w:val="single" w:sz="4" w:space="0" w:color="auto"/>
              <w:bottom w:val="single" w:sz="4" w:space="0" w:color="auto"/>
              <w:right w:val="single" w:sz="4" w:space="0" w:color="auto"/>
            </w:tcBorders>
            <w:tcPrChange w:id="1736" w:author="Ritu Kamra" w:date="2021-09-27T14:21:00Z">
              <w:tcPr>
                <w:tcW w:w="1055" w:type="dxa"/>
              </w:tcPr>
            </w:tcPrChange>
          </w:tcPr>
          <w:p w14:paraId="2A89BFD3" w14:textId="373A175B" w:rsidR="000D20E5" w:rsidRPr="00DA79BC" w:rsidDel="00A90495" w:rsidRDefault="000D20E5" w:rsidP="000D20E5">
            <w:pPr>
              <w:pStyle w:val="BodyText"/>
              <w:jc w:val="center"/>
              <w:rPr>
                <w:ins w:id="1737" w:author="Jaideep Kumar" w:date="2021-09-26T21:27:00Z"/>
                <w:del w:id="1738" w:author="Neeshu Bhadauriya" w:date="2021-09-27T15:14:00Z"/>
                <w:bCs/>
                <w:color w:val="000000" w:themeColor="text1"/>
              </w:rPr>
            </w:pPr>
          </w:p>
        </w:tc>
      </w:tr>
      <w:tr w:rsidR="000D20E5" w:rsidRPr="00DA79BC" w:rsidDel="00A90495" w14:paraId="0A7923A8" w14:textId="421BEE43" w:rsidTr="007A2080">
        <w:trPr>
          <w:trHeight w:val="366"/>
          <w:ins w:id="1739" w:author="Jaideep Kumar" w:date="2021-09-26T21:27:00Z"/>
          <w:del w:id="1740" w:author="Neeshu Bhadauriya" w:date="2021-09-27T15:14:00Z"/>
          <w:trPrChange w:id="1741" w:author="Ritu Kamra" w:date="2021-09-27T14:21:00Z">
            <w:trPr>
              <w:trHeight w:val="366"/>
            </w:trPr>
          </w:trPrChange>
        </w:trPr>
        <w:tc>
          <w:tcPr>
            <w:tcW w:w="956" w:type="dxa"/>
            <w:tcBorders>
              <w:top w:val="single" w:sz="4" w:space="0" w:color="auto"/>
              <w:left w:val="single" w:sz="4" w:space="0" w:color="auto"/>
              <w:bottom w:val="single" w:sz="4" w:space="0" w:color="auto"/>
              <w:right w:val="single" w:sz="4" w:space="0" w:color="auto"/>
            </w:tcBorders>
            <w:tcPrChange w:id="1742" w:author="Ritu Kamra" w:date="2021-09-27T14:21:00Z">
              <w:tcPr>
                <w:tcW w:w="956" w:type="dxa"/>
              </w:tcPr>
            </w:tcPrChange>
          </w:tcPr>
          <w:p w14:paraId="2A36457F" w14:textId="48CADB60" w:rsidR="000D20E5" w:rsidRPr="00DA79BC" w:rsidDel="00A90495" w:rsidRDefault="000D20E5" w:rsidP="000D20E5">
            <w:pPr>
              <w:pStyle w:val="BodyText"/>
              <w:jc w:val="center"/>
              <w:rPr>
                <w:ins w:id="1743" w:author="Jaideep Kumar" w:date="2021-09-26T21:27:00Z"/>
                <w:del w:id="1744" w:author="Neeshu Bhadauriya" w:date="2021-09-27T15:14:00Z"/>
                <w:b/>
                <w:color w:val="000000" w:themeColor="text1"/>
              </w:rPr>
            </w:pPr>
          </w:p>
        </w:tc>
        <w:tc>
          <w:tcPr>
            <w:tcW w:w="805" w:type="dxa"/>
            <w:tcBorders>
              <w:top w:val="single" w:sz="4" w:space="0" w:color="auto"/>
              <w:left w:val="single" w:sz="4" w:space="0" w:color="auto"/>
              <w:bottom w:val="single" w:sz="4" w:space="0" w:color="auto"/>
              <w:right w:val="single" w:sz="4" w:space="0" w:color="auto"/>
            </w:tcBorders>
            <w:tcPrChange w:id="1745" w:author="Ritu Kamra" w:date="2021-09-27T14:21:00Z">
              <w:tcPr>
                <w:tcW w:w="805" w:type="dxa"/>
              </w:tcPr>
            </w:tcPrChange>
          </w:tcPr>
          <w:p w14:paraId="7F14D06E" w14:textId="294ED408" w:rsidR="000D20E5" w:rsidRPr="00DA79BC" w:rsidDel="00A90495" w:rsidRDefault="000D20E5" w:rsidP="000D20E5">
            <w:pPr>
              <w:pStyle w:val="BodyText"/>
              <w:rPr>
                <w:ins w:id="1746" w:author="Jaideep Kumar" w:date="2021-09-26T21:27:00Z"/>
                <w:del w:id="1747" w:author="Neeshu Bhadauriya" w:date="2021-09-27T15:14:00Z"/>
                <w:bCs/>
                <w:color w:val="000000" w:themeColor="text1"/>
              </w:rPr>
            </w:pPr>
          </w:p>
        </w:tc>
        <w:tc>
          <w:tcPr>
            <w:tcW w:w="924" w:type="dxa"/>
            <w:tcBorders>
              <w:top w:val="single" w:sz="4" w:space="0" w:color="auto"/>
              <w:left w:val="single" w:sz="4" w:space="0" w:color="auto"/>
              <w:bottom w:val="single" w:sz="4" w:space="0" w:color="auto"/>
              <w:right w:val="single" w:sz="4" w:space="0" w:color="auto"/>
            </w:tcBorders>
            <w:vAlign w:val="center"/>
            <w:tcPrChange w:id="1748" w:author="Ritu Kamra" w:date="2021-09-27T14:21:00Z">
              <w:tcPr>
                <w:tcW w:w="924" w:type="dxa"/>
                <w:vAlign w:val="center"/>
              </w:tcPr>
            </w:tcPrChange>
          </w:tcPr>
          <w:p w14:paraId="5C8D199D" w14:textId="5229846C" w:rsidR="000D20E5" w:rsidRPr="00DA79BC" w:rsidDel="00A90495" w:rsidRDefault="000D20E5" w:rsidP="000D20E5">
            <w:pPr>
              <w:pStyle w:val="BodyText"/>
              <w:rPr>
                <w:ins w:id="1749" w:author="Jaideep Kumar" w:date="2021-09-26T21:27:00Z"/>
                <w:del w:id="1750" w:author="Neeshu Bhadauriya" w:date="2021-09-27T15:14:00Z"/>
                <w:bCs/>
                <w:color w:val="000000" w:themeColor="text1"/>
                <w:lang w:val="en-IN"/>
              </w:rPr>
            </w:pPr>
            <w:ins w:id="1751" w:author="Jaideep Kumar" w:date="2021-09-26T21:27:00Z">
              <w:del w:id="1752" w:author="Neeshu Bhadauriya" w:date="2021-09-27T15:14:00Z">
                <w:r w:rsidRPr="00DA79BC" w:rsidDel="00A90495">
                  <w:rPr>
                    <w:bCs/>
                    <w:color w:val="000000" w:themeColor="text1"/>
                    <w:lang w:val="en-IN"/>
                  </w:rPr>
                  <w:delText>3.2.8.</w:delText>
                </w:r>
              </w:del>
            </w:ins>
          </w:p>
        </w:tc>
        <w:tc>
          <w:tcPr>
            <w:tcW w:w="6299" w:type="dxa"/>
            <w:tcBorders>
              <w:top w:val="single" w:sz="4" w:space="0" w:color="auto"/>
              <w:left w:val="single" w:sz="4" w:space="0" w:color="auto"/>
              <w:bottom w:val="single" w:sz="4" w:space="0" w:color="auto"/>
              <w:right w:val="single" w:sz="4" w:space="0" w:color="auto"/>
            </w:tcBorders>
            <w:tcPrChange w:id="1753" w:author="Ritu Kamra" w:date="2021-09-27T14:21:00Z">
              <w:tcPr>
                <w:tcW w:w="6299" w:type="dxa"/>
              </w:tcPr>
            </w:tcPrChange>
          </w:tcPr>
          <w:p w14:paraId="2C1C71D4" w14:textId="67BCA20E" w:rsidR="000D20E5" w:rsidRPr="00DA79BC" w:rsidDel="00A90495" w:rsidRDefault="000D20E5" w:rsidP="000D20E5">
            <w:pPr>
              <w:pStyle w:val="BodyText"/>
              <w:rPr>
                <w:ins w:id="1754" w:author="Jaideep Kumar" w:date="2021-09-26T21:27:00Z"/>
                <w:del w:id="1755" w:author="Neeshu Bhadauriya" w:date="2021-09-27T15:14:00Z"/>
                <w:bCs/>
                <w:color w:val="000000" w:themeColor="text1"/>
                <w:lang w:val="en-IN"/>
              </w:rPr>
            </w:pPr>
            <w:ins w:id="1756" w:author="Jaideep Kumar" w:date="2021-09-26T21:27:00Z">
              <w:del w:id="1757" w:author="Neeshu Bhadauriya" w:date="2021-09-27T15:14:00Z">
                <w:r w:rsidRPr="00DA79BC" w:rsidDel="00A90495">
                  <w:rPr>
                    <w:bCs/>
                    <w:color w:val="000000" w:themeColor="text1"/>
                    <w:lang w:val="en-IN"/>
                  </w:rPr>
                  <w:delText>Sales By Company</w:delText>
                </w:r>
              </w:del>
            </w:ins>
          </w:p>
        </w:tc>
        <w:tc>
          <w:tcPr>
            <w:tcW w:w="1055" w:type="dxa"/>
            <w:tcBorders>
              <w:top w:val="single" w:sz="4" w:space="0" w:color="auto"/>
              <w:left w:val="single" w:sz="4" w:space="0" w:color="auto"/>
              <w:bottom w:val="single" w:sz="4" w:space="0" w:color="auto"/>
              <w:right w:val="single" w:sz="4" w:space="0" w:color="auto"/>
            </w:tcBorders>
            <w:tcPrChange w:id="1758" w:author="Ritu Kamra" w:date="2021-09-27T14:21:00Z">
              <w:tcPr>
                <w:tcW w:w="1055" w:type="dxa"/>
              </w:tcPr>
            </w:tcPrChange>
          </w:tcPr>
          <w:p w14:paraId="5A47AB07" w14:textId="4AA1F40A" w:rsidR="000D20E5" w:rsidRPr="00DA79BC" w:rsidDel="00A90495" w:rsidRDefault="000D20E5" w:rsidP="000D20E5">
            <w:pPr>
              <w:pStyle w:val="BodyText"/>
              <w:jc w:val="center"/>
              <w:rPr>
                <w:ins w:id="1759" w:author="Jaideep Kumar" w:date="2021-09-26T21:27:00Z"/>
                <w:del w:id="1760" w:author="Neeshu Bhadauriya" w:date="2021-09-27T15:14:00Z"/>
                <w:bCs/>
                <w:color w:val="000000" w:themeColor="text1"/>
              </w:rPr>
            </w:pPr>
          </w:p>
        </w:tc>
      </w:tr>
      <w:tr w:rsidR="000D20E5" w:rsidRPr="00DA79BC" w:rsidDel="00A90495" w14:paraId="3B577EEF" w14:textId="7318EA08" w:rsidTr="007A2080">
        <w:trPr>
          <w:trHeight w:val="347"/>
          <w:ins w:id="1761" w:author="Jaideep Kumar" w:date="2021-09-26T21:27:00Z"/>
          <w:del w:id="1762" w:author="Neeshu Bhadauriya" w:date="2021-09-27T15:14:00Z"/>
          <w:trPrChange w:id="1763" w:author="Ritu Kamra" w:date="2021-09-27T14:21:00Z">
            <w:trPr>
              <w:trHeight w:val="347"/>
            </w:trPr>
          </w:trPrChange>
        </w:trPr>
        <w:tc>
          <w:tcPr>
            <w:tcW w:w="956" w:type="dxa"/>
            <w:tcBorders>
              <w:top w:val="single" w:sz="4" w:space="0" w:color="auto"/>
              <w:left w:val="single" w:sz="4" w:space="0" w:color="auto"/>
              <w:bottom w:val="single" w:sz="4" w:space="0" w:color="auto"/>
              <w:right w:val="single" w:sz="4" w:space="0" w:color="auto"/>
            </w:tcBorders>
            <w:tcPrChange w:id="1764" w:author="Ritu Kamra" w:date="2021-09-27T14:21:00Z">
              <w:tcPr>
                <w:tcW w:w="956" w:type="dxa"/>
              </w:tcPr>
            </w:tcPrChange>
          </w:tcPr>
          <w:p w14:paraId="64599E06" w14:textId="449056E2" w:rsidR="000D20E5" w:rsidRPr="00DA79BC" w:rsidDel="00A90495" w:rsidRDefault="000D20E5" w:rsidP="000D20E5">
            <w:pPr>
              <w:pStyle w:val="BodyText"/>
              <w:jc w:val="center"/>
              <w:rPr>
                <w:ins w:id="1765" w:author="Jaideep Kumar" w:date="2021-09-26T21:27:00Z"/>
                <w:del w:id="1766" w:author="Neeshu Bhadauriya" w:date="2021-09-27T15:14:00Z"/>
                <w:b/>
                <w:color w:val="000000" w:themeColor="text1"/>
              </w:rPr>
            </w:pPr>
          </w:p>
        </w:tc>
        <w:tc>
          <w:tcPr>
            <w:tcW w:w="805" w:type="dxa"/>
            <w:tcBorders>
              <w:top w:val="single" w:sz="4" w:space="0" w:color="auto"/>
              <w:left w:val="single" w:sz="4" w:space="0" w:color="auto"/>
              <w:bottom w:val="single" w:sz="4" w:space="0" w:color="auto"/>
              <w:right w:val="single" w:sz="4" w:space="0" w:color="auto"/>
            </w:tcBorders>
            <w:tcPrChange w:id="1767" w:author="Ritu Kamra" w:date="2021-09-27T14:21:00Z">
              <w:tcPr>
                <w:tcW w:w="805" w:type="dxa"/>
              </w:tcPr>
            </w:tcPrChange>
          </w:tcPr>
          <w:p w14:paraId="5D103CA5" w14:textId="77F71DCC" w:rsidR="000D20E5" w:rsidRPr="00DA79BC" w:rsidDel="00A90495" w:rsidRDefault="000D20E5" w:rsidP="000D20E5">
            <w:pPr>
              <w:pStyle w:val="BodyText"/>
              <w:rPr>
                <w:ins w:id="1768" w:author="Jaideep Kumar" w:date="2021-09-26T21:27:00Z"/>
                <w:del w:id="1769" w:author="Neeshu Bhadauriya" w:date="2021-09-27T15:14:00Z"/>
                <w:b/>
                <w:color w:val="000000" w:themeColor="text1"/>
              </w:rPr>
            </w:pPr>
            <w:ins w:id="1770" w:author="Jaideep Kumar" w:date="2021-09-26T21:27:00Z">
              <w:del w:id="1771" w:author="Neeshu Bhadauriya" w:date="2021-09-27T15:14:00Z">
                <w:r w:rsidRPr="00DA79BC" w:rsidDel="00A90495">
                  <w:rPr>
                    <w:b/>
                    <w:color w:val="000000" w:themeColor="text1"/>
                  </w:rPr>
                  <w:delText>3.3</w:delText>
                </w:r>
              </w:del>
            </w:ins>
          </w:p>
        </w:tc>
        <w:tc>
          <w:tcPr>
            <w:tcW w:w="7223" w:type="dxa"/>
            <w:gridSpan w:val="2"/>
            <w:tcBorders>
              <w:top w:val="single" w:sz="4" w:space="0" w:color="auto"/>
              <w:left w:val="single" w:sz="4" w:space="0" w:color="auto"/>
              <w:bottom w:val="single" w:sz="4" w:space="0" w:color="auto"/>
              <w:right w:val="single" w:sz="4" w:space="0" w:color="auto"/>
            </w:tcBorders>
            <w:vAlign w:val="center"/>
            <w:tcPrChange w:id="1772" w:author="Ritu Kamra" w:date="2021-09-27T14:21:00Z">
              <w:tcPr>
                <w:tcW w:w="7223" w:type="dxa"/>
                <w:gridSpan w:val="2"/>
                <w:vAlign w:val="center"/>
              </w:tcPr>
            </w:tcPrChange>
          </w:tcPr>
          <w:p w14:paraId="52F3786E" w14:textId="37944BF7" w:rsidR="000D20E5" w:rsidRPr="00DA79BC" w:rsidDel="00A90495" w:rsidRDefault="000D20E5" w:rsidP="000D20E5">
            <w:pPr>
              <w:pStyle w:val="BodyText"/>
              <w:rPr>
                <w:ins w:id="1773" w:author="Jaideep Kumar" w:date="2021-09-26T21:27:00Z"/>
                <w:del w:id="1774" w:author="Neeshu Bhadauriya" w:date="2021-09-27T15:14:00Z"/>
                <w:bCs/>
                <w:color w:val="000000" w:themeColor="text1"/>
                <w:lang w:val="en-IN"/>
              </w:rPr>
            </w:pPr>
            <w:ins w:id="1775" w:author="Jaideep Kumar" w:date="2021-09-26T21:27:00Z">
              <w:del w:id="1776" w:author="Neeshu Bhadauriya" w:date="2021-09-27T15:14:00Z">
                <w:r w:rsidRPr="00DA79BC" w:rsidDel="00A90495">
                  <w:rPr>
                    <w:bCs/>
                    <w:color w:val="000000" w:themeColor="text1"/>
                    <w:lang w:val="en-IN"/>
                  </w:rPr>
                  <w:delText>Market Dynamics</w:delText>
                </w:r>
              </w:del>
            </w:ins>
          </w:p>
        </w:tc>
        <w:tc>
          <w:tcPr>
            <w:tcW w:w="1055" w:type="dxa"/>
            <w:tcBorders>
              <w:top w:val="single" w:sz="4" w:space="0" w:color="auto"/>
              <w:left w:val="single" w:sz="4" w:space="0" w:color="auto"/>
              <w:bottom w:val="single" w:sz="4" w:space="0" w:color="auto"/>
              <w:right w:val="single" w:sz="4" w:space="0" w:color="auto"/>
            </w:tcBorders>
            <w:tcPrChange w:id="1777" w:author="Ritu Kamra" w:date="2021-09-27T14:21:00Z">
              <w:tcPr>
                <w:tcW w:w="1055" w:type="dxa"/>
              </w:tcPr>
            </w:tcPrChange>
          </w:tcPr>
          <w:p w14:paraId="616002C7" w14:textId="4F330378" w:rsidR="000D20E5" w:rsidRPr="00DA79BC" w:rsidDel="00A90495" w:rsidRDefault="000D20E5" w:rsidP="000D20E5">
            <w:pPr>
              <w:pStyle w:val="BodyText"/>
              <w:jc w:val="center"/>
              <w:rPr>
                <w:ins w:id="1778" w:author="Jaideep Kumar" w:date="2021-09-26T21:27:00Z"/>
                <w:del w:id="1779" w:author="Neeshu Bhadauriya" w:date="2021-09-27T15:14:00Z"/>
                <w:bCs/>
                <w:color w:val="000000" w:themeColor="text1"/>
              </w:rPr>
            </w:pPr>
          </w:p>
        </w:tc>
      </w:tr>
      <w:tr w:rsidR="000D20E5" w:rsidRPr="00DA79BC" w:rsidDel="00A90495" w14:paraId="259AFC84" w14:textId="2948BBC9" w:rsidTr="007A2080">
        <w:trPr>
          <w:trHeight w:val="347"/>
          <w:ins w:id="1780" w:author="Jaideep Kumar" w:date="2021-09-26T21:27:00Z"/>
          <w:del w:id="1781" w:author="Neeshu Bhadauriya" w:date="2021-09-27T15:14:00Z"/>
          <w:trPrChange w:id="1782" w:author="Ritu Kamra" w:date="2021-09-27T14:21:00Z">
            <w:trPr>
              <w:trHeight w:val="347"/>
            </w:trPr>
          </w:trPrChange>
        </w:trPr>
        <w:tc>
          <w:tcPr>
            <w:tcW w:w="956" w:type="dxa"/>
            <w:tcBorders>
              <w:top w:val="single" w:sz="4" w:space="0" w:color="auto"/>
              <w:left w:val="single" w:sz="4" w:space="0" w:color="auto"/>
              <w:bottom w:val="single" w:sz="4" w:space="0" w:color="auto"/>
              <w:right w:val="single" w:sz="4" w:space="0" w:color="auto"/>
            </w:tcBorders>
            <w:tcPrChange w:id="1783" w:author="Ritu Kamra" w:date="2021-09-27T14:21:00Z">
              <w:tcPr>
                <w:tcW w:w="956" w:type="dxa"/>
              </w:tcPr>
            </w:tcPrChange>
          </w:tcPr>
          <w:p w14:paraId="26AD6D38" w14:textId="1DD73423" w:rsidR="000D20E5" w:rsidRPr="00DA79BC" w:rsidDel="00A90495" w:rsidRDefault="000D20E5" w:rsidP="000D20E5">
            <w:pPr>
              <w:pStyle w:val="BodyText"/>
              <w:jc w:val="center"/>
              <w:rPr>
                <w:ins w:id="1784" w:author="Jaideep Kumar" w:date="2021-09-26T21:27:00Z"/>
                <w:del w:id="1785" w:author="Neeshu Bhadauriya" w:date="2021-09-27T15:14:00Z"/>
                <w:b/>
                <w:color w:val="000000" w:themeColor="text1"/>
              </w:rPr>
            </w:pPr>
          </w:p>
        </w:tc>
        <w:tc>
          <w:tcPr>
            <w:tcW w:w="805" w:type="dxa"/>
            <w:tcBorders>
              <w:top w:val="single" w:sz="4" w:space="0" w:color="auto"/>
              <w:left w:val="single" w:sz="4" w:space="0" w:color="auto"/>
              <w:bottom w:val="single" w:sz="4" w:space="0" w:color="auto"/>
              <w:right w:val="single" w:sz="4" w:space="0" w:color="auto"/>
            </w:tcBorders>
            <w:tcPrChange w:id="1786" w:author="Ritu Kamra" w:date="2021-09-27T14:21:00Z">
              <w:tcPr>
                <w:tcW w:w="805" w:type="dxa"/>
              </w:tcPr>
            </w:tcPrChange>
          </w:tcPr>
          <w:p w14:paraId="6643C160" w14:textId="38594B06" w:rsidR="000D20E5" w:rsidRPr="00DA79BC" w:rsidDel="00A90495" w:rsidRDefault="000D20E5" w:rsidP="000D20E5">
            <w:pPr>
              <w:pStyle w:val="BodyText"/>
              <w:rPr>
                <w:ins w:id="1787" w:author="Jaideep Kumar" w:date="2021-09-26T21:27:00Z"/>
                <w:del w:id="1788" w:author="Neeshu Bhadauriya" w:date="2021-09-27T15:14:00Z"/>
                <w:b/>
                <w:color w:val="000000" w:themeColor="text1"/>
              </w:rPr>
            </w:pPr>
            <w:ins w:id="1789" w:author="Jaideep Kumar" w:date="2021-09-26T21:27:00Z">
              <w:del w:id="1790" w:author="Neeshu Bhadauriya" w:date="2021-09-27T15:14:00Z">
                <w:r w:rsidRPr="00DA79BC" w:rsidDel="00A90495">
                  <w:rPr>
                    <w:b/>
                    <w:color w:val="000000" w:themeColor="text1"/>
                  </w:rPr>
                  <w:delText>3.4</w:delText>
                </w:r>
              </w:del>
            </w:ins>
          </w:p>
        </w:tc>
        <w:tc>
          <w:tcPr>
            <w:tcW w:w="7223" w:type="dxa"/>
            <w:gridSpan w:val="2"/>
            <w:tcBorders>
              <w:top w:val="single" w:sz="4" w:space="0" w:color="auto"/>
              <w:left w:val="single" w:sz="4" w:space="0" w:color="auto"/>
              <w:bottom w:val="single" w:sz="4" w:space="0" w:color="auto"/>
              <w:right w:val="single" w:sz="4" w:space="0" w:color="auto"/>
            </w:tcBorders>
            <w:vAlign w:val="center"/>
            <w:tcPrChange w:id="1791" w:author="Ritu Kamra" w:date="2021-09-27T14:21:00Z">
              <w:tcPr>
                <w:tcW w:w="7223" w:type="dxa"/>
                <w:gridSpan w:val="2"/>
                <w:vAlign w:val="center"/>
              </w:tcPr>
            </w:tcPrChange>
          </w:tcPr>
          <w:p w14:paraId="505E7D61" w14:textId="15529F2B" w:rsidR="000D20E5" w:rsidRPr="00DA79BC" w:rsidDel="00A90495" w:rsidRDefault="000D20E5" w:rsidP="000D20E5">
            <w:pPr>
              <w:pStyle w:val="BodyText"/>
              <w:rPr>
                <w:ins w:id="1792" w:author="Jaideep Kumar" w:date="2021-09-26T21:27:00Z"/>
                <w:del w:id="1793" w:author="Neeshu Bhadauriya" w:date="2021-09-27T15:14:00Z"/>
                <w:bCs/>
                <w:color w:val="000000" w:themeColor="text1"/>
                <w:lang w:val="en-IN"/>
              </w:rPr>
            </w:pPr>
            <w:ins w:id="1794" w:author="Jaideep Kumar" w:date="2021-09-26T21:27:00Z">
              <w:del w:id="1795" w:author="Neeshu Bhadauriya" w:date="2021-09-27T15:14:00Z">
                <w:r w:rsidRPr="00DA79BC" w:rsidDel="00A90495">
                  <w:rPr>
                    <w:bCs/>
                    <w:color w:val="000000" w:themeColor="text1"/>
                    <w:lang w:val="en-IN"/>
                  </w:rPr>
                  <w:delText>Market Trends and Developments</w:delText>
                </w:r>
              </w:del>
            </w:ins>
          </w:p>
        </w:tc>
        <w:tc>
          <w:tcPr>
            <w:tcW w:w="1055" w:type="dxa"/>
            <w:tcBorders>
              <w:top w:val="single" w:sz="4" w:space="0" w:color="auto"/>
              <w:left w:val="single" w:sz="4" w:space="0" w:color="auto"/>
              <w:bottom w:val="single" w:sz="4" w:space="0" w:color="auto"/>
              <w:right w:val="single" w:sz="4" w:space="0" w:color="auto"/>
            </w:tcBorders>
            <w:tcPrChange w:id="1796" w:author="Ritu Kamra" w:date="2021-09-27T14:21:00Z">
              <w:tcPr>
                <w:tcW w:w="1055" w:type="dxa"/>
              </w:tcPr>
            </w:tcPrChange>
          </w:tcPr>
          <w:p w14:paraId="53FCD598" w14:textId="1DB0F8E2" w:rsidR="000D20E5" w:rsidRPr="00DA79BC" w:rsidDel="00A90495" w:rsidRDefault="000D20E5" w:rsidP="000D20E5">
            <w:pPr>
              <w:pStyle w:val="BodyText"/>
              <w:jc w:val="center"/>
              <w:rPr>
                <w:ins w:id="1797" w:author="Jaideep Kumar" w:date="2021-09-26T21:27:00Z"/>
                <w:del w:id="1798" w:author="Neeshu Bhadauriya" w:date="2021-09-27T15:14:00Z"/>
                <w:bCs/>
                <w:color w:val="000000" w:themeColor="text1"/>
              </w:rPr>
            </w:pPr>
          </w:p>
        </w:tc>
      </w:tr>
      <w:tr w:rsidR="000D20E5" w:rsidRPr="00DA79BC" w:rsidDel="00A90495" w14:paraId="4B0289D0" w14:textId="6A683710" w:rsidTr="007A2080">
        <w:trPr>
          <w:trHeight w:val="347"/>
          <w:ins w:id="1799" w:author="Jaideep Kumar" w:date="2021-09-26T21:27:00Z"/>
          <w:del w:id="1800" w:author="Neeshu Bhadauriya" w:date="2021-09-27T15:14:00Z"/>
          <w:trPrChange w:id="1801" w:author="Ritu Kamra" w:date="2021-09-27T14:21:00Z">
            <w:trPr>
              <w:trHeight w:val="347"/>
            </w:trPr>
          </w:trPrChange>
        </w:trPr>
        <w:tc>
          <w:tcPr>
            <w:tcW w:w="956" w:type="dxa"/>
            <w:tcBorders>
              <w:top w:val="single" w:sz="4" w:space="0" w:color="auto"/>
              <w:left w:val="single" w:sz="4" w:space="0" w:color="auto"/>
              <w:bottom w:val="single" w:sz="4" w:space="0" w:color="auto"/>
              <w:right w:val="single" w:sz="4" w:space="0" w:color="auto"/>
            </w:tcBorders>
            <w:tcPrChange w:id="1802" w:author="Ritu Kamra" w:date="2021-09-27T14:21:00Z">
              <w:tcPr>
                <w:tcW w:w="956" w:type="dxa"/>
              </w:tcPr>
            </w:tcPrChange>
          </w:tcPr>
          <w:p w14:paraId="45D614B1" w14:textId="6658E502" w:rsidR="000D20E5" w:rsidRPr="00DA79BC" w:rsidDel="00A90495" w:rsidRDefault="000D20E5" w:rsidP="000D20E5">
            <w:pPr>
              <w:pStyle w:val="BodyText"/>
              <w:jc w:val="center"/>
              <w:rPr>
                <w:ins w:id="1803" w:author="Jaideep Kumar" w:date="2021-09-26T21:27:00Z"/>
                <w:del w:id="1804" w:author="Neeshu Bhadauriya" w:date="2021-09-27T15:14:00Z"/>
                <w:b/>
                <w:color w:val="000000" w:themeColor="text1"/>
              </w:rPr>
            </w:pPr>
          </w:p>
        </w:tc>
        <w:tc>
          <w:tcPr>
            <w:tcW w:w="805" w:type="dxa"/>
            <w:tcBorders>
              <w:top w:val="single" w:sz="4" w:space="0" w:color="auto"/>
              <w:left w:val="single" w:sz="4" w:space="0" w:color="auto"/>
              <w:bottom w:val="single" w:sz="4" w:space="0" w:color="auto"/>
              <w:right w:val="single" w:sz="4" w:space="0" w:color="auto"/>
            </w:tcBorders>
            <w:tcPrChange w:id="1805" w:author="Ritu Kamra" w:date="2021-09-27T14:21:00Z">
              <w:tcPr>
                <w:tcW w:w="805" w:type="dxa"/>
              </w:tcPr>
            </w:tcPrChange>
          </w:tcPr>
          <w:p w14:paraId="40E4A1BE" w14:textId="3F804CC3" w:rsidR="000D20E5" w:rsidRPr="00DA79BC" w:rsidDel="00A90495" w:rsidRDefault="000D20E5" w:rsidP="000D20E5">
            <w:pPr>
              <w:pStyle w:val="BodyText"/>
              <w:rPr>
                <w:ins w:id="1806" w:author="Jaideep Kumar" w:date="2021-09-26T21:27:00Z"/>
                <w:del w:id="1807" w:author="Neeshu Bhadauriya" w:date="2021-09-27T15:14:00Z"/>
                <w:b/>
                <w:color w:val="000000" w:themeColor="text1"/>
              </w:rPr>
            </w:pPr>
            <w:ins w:id="1808" w:author="Jaideep Kumar" w:date="2021-09-26T21:27:00Z">
              <w:del w:id="1809" w:author="Neeshu Bhadauriya" w:date="2021-09-27T15:14:00Z">
                <w:r w:rsidRPr="00DA79BC" w:rsidDel="00A90495">
                  <w:rPr>
                    <w:b/>
                    <w:color w:val="000000" w:themeColor="text1"/>
                  </w:rPr>
                  <w:delText>3.5</w:delText>
                </w:r>
              </w:del>
            </w:ins>
          </w:p>
        </w:tc>
        <w:tc>
          <w:tcPr>
            <w:tcW w:w="7223" w:type="dxa"/>
            <w:gridSpan w:val="2"/>
            <w:tcBorders>
              <w:top w:val="single" w:sz="4" w:space="0" w:color="auto"/>
              <w:left w:val="single" w:sz="4" w:space="0" w:color="auto"/>
              <w:bottom w:val="single" w:sz="4" w:space="0" w:color="auto"/>
              <w:right w:val="single" w:sz="4" w:space="0" w:color="auto"/>
            </w:tcBorders>
            <w:vAlign w:val="center"/>
            <w:tcPrChange w:id="1810" w:author="Ritu Kamra" w:date="2021-09-27T14:21:00Z">
              <w:tcPr>
                <w:tcW w:w="7223" w:type="dxa"/>
                <w:gridSpan w:val="2"/>
                <w:vAlign w:val="center"/>
              </w:tcPr>
            </w:tcPrChange>
          </w:tcPr>
          <w:p w14:paraId="1E1DCEE4" w14:textId="01D60529" w:rsidR="000D20E5" w:rsidRPr="00DA79BC" w:rsidDel="00A90495" w:rsidRDefault="000D20E5" w:rsidP="000D20E5">
            <w:pPr>
              <w:pStyle w:val="BodyText"/>
              <w:rPr>
                <w:ins w:id="1811" w:author="Jaideep Kumar" w:date="2021-09-26T21:27:00Z"/>
                <w:del w:id="1812" w:author="Neeshu Bhadauriya" w:date="2021-09-27T15:14:00Z"/>
                <w:bCs/>
                <w:color w:val="000000" w:themeColor="text1"/>
                <w:lang w:val="en-IN"/>
              </w:rPr>
            </w:pPr>
            <w:ins w:id="1813" w:author="Jaideep Kumar" w:date="2021-09-26T21:27:00Z">
              <w:del w:id="1814" w:author="Neeshu Bhadauriya" w:date="2021-09-27T15:14:00Z">
                <w:r w:rsidRPr="00DA79BC" w:rsidDel="00A90495">
                  <w:rPr>
                    <w:bCs/>
                    <w:color w:val="000000" w:themeColor="text1"/>
                    <w:lang w:val="en-IN"/>
                  </w:rPr>
                  <w:delText>Pricing Analysis</w:delText>
                </w:r>
              </w:del>
            </w:ins>
          </w:p>
        </w:tc>
        <w:tc>
          <w:tcPr>
            <w:tcW w:w="1055" w:type="dxa"/>
            <w:tcBorders>
              <w:top w:val="single" w:sz="4" w:space="0" w:color="auto"/>
              <w:left w:val="single" w:sz="4" w:space="0" w:color="auto"/>
              <w:bottom w:val="single" w:sz="4" w:space="0" w:color="auto"/>
              <w:right w:val="single" w:sz="4" w:space="0" w:color="auto"/>
            </w:tcBorders>
            <w:tcPrChange w:id="1815" w:author="Ritu Kamra" w:date="2021-09-27T14:21:00Z">
              <w:tcPr>
                <w:tcW w:w="1055" w:type="dxa"/>
              </w:tcPr>
            </w:tcPrChange>
          </w:tcPr>
          <w:p w14:paraId="7896C4A3" w14:textId="0A90A720" w:rsidR="000D20E5" w:rsidRPr="00DA79BC" w:rsidDel="00A90495" w:rsidRDefault="000D20E5" w:rsidP="000D20E5">
            <w:pPr>
              <w:pStyle w:val="BodyText"/>
              <w:jc w:val="center"/>
              <w:rPr>
                <w:ins w:id="1816" w:author="Jaideep Kumar" w:date="2021-09-26T21:27:00Z"/>
                <w:del w:id="1817" w:author="Neeshu Bhadauriya" w:date="2021-09-27T15:14:00Z"/>
                <w:bCs/>
                <w:color w:val="000000" w:themeColor="text1"/>
              </w:rPr>
            </w:pPr>
          </w:p>
        </w:tc>
      </w:tr>
      <w:tr w:rsidR="000D20E5" w:rsidRPr="00DA79BC" w:rsidDel="00A90495" w14:paraId="093BB101" w14:textId="796B018B" w:rsidTr="007A2080">
        <w:trPr>
          <w:trHeight w:val="347"/>
          <w:ins w:id="1818" w:author="Jaideep Kumar" w:date="2021-09-26T21:27:00Z"/>
          <w:del w:id="1819" w:author="Neeshu Bhadauriya" w:date="2021-09-27T15:14:00Z"/>
          <w:trPrChange w:id="1820" w:author="Ritu Kamra" w:date="2021-09-27T14:21:00Z">
            <w:trPr>
              <w:trHeight w:val="347"/>
            </w:trPr>
          </w:trPrChange>
        </w:trPr>
        <w:tc>
          <w:tcPr>
            <w:tcW w:w="956" w:type="dxa"/>
            <w:tcBorders>
              <w:top w:val="single" w:sz="4" w:space="0" w:color="auto"/>
              <w:left w:val="single" w:sz="4" w:space="0" w:color="auto"/>
              <w:bottom w:val="single" w:sz="4" w:space="0" w:color="auto"/>
              <w:right w:val="single" w:sz="4" w:space="0" w:color="auto"/>
            </w:tcBorders>
            <w:tcPrChange w:id="1821" w:author="Ritu Kamra" w:date="2021-09-27T14:21:00Z">
              <w:tcPr>
                <w:tcW w:w="956" w:type="dxa"/>
              </w:tcPr>
            </w:tcPrChange>
          </w:tcPr>
          <w:p w14:paraId="3B6DE048" w14:textId="3B1559BD" w:rsidR="000D20E5" w:rsidRPr="00DA79BC" w:rsidDel="00A90495" w:rsidRDefault="000D20E5" w:rsidP="000D20E5">
            <w:pPr>
              <w:pStyle w:val="BodyText"/>
              <w:jc w:val="center"/>
              <w:rPr>
                <w:ins w:id="1822" w:author="Jaideep Kumar" w:date="2021-09-26T21:27:00Z"/>
                <w:del w:id="1823" w:author="Neeshu Bhadauriya" w:date="2021-09-27T15:14:00Z"/>
                <w:b/>
                <w:color w:val="000000" w:themeColor="text1"/>
              </w:rPr>
            </w:pPr>
          </w:p>
        </w:tc>
        <w:tc>
          <w:tcPr>
            <w:tcW w:w="805" w:type="dxa"/>
            <w:tcBorders>
              <w:top w:val="single" w:sz="4" w:space="0" w:color="auto"/>
              <w:left w:val="single" w:sz="4" w:space="0" w:color="auto"/>
              <w:bottom w:val="single" w:sz="4" w:space="0" w:color="auto"/>
              <w:right w:val="single" w:sz="4" w:space="0" w:color="auto"/>
            </w:tcBorders>
            <w:tcPrChange w:id="1824" w:author="Ritu Kamra" w:date="2021-09-27T14:21:00Z">
              <w:tcPr>
                <w:tcW w:w="805" w:type="dxa"/>
              </w:tcPr>
            </w:tcPrChange>
          </w:tcPr>
          <w:p w14:paraId="0141FD55" w14:textId="21C1AC6F" w:rsidR="000D20E5" w:rsidRPr="00DA79BC" w:rsidDel="00A90495" w:rsidRDefault="000D20E5" w:rsidP="000D20E5">
            <w:pPr>
              <w:pStyle w:val="BodyText"/>
              <w:rPr>
                <w:ins w:id="1825" w:author="Jaideep Kumar" w:date="2021-09-26T21:27:00Z"/>
                <w:del w:id="1826" w:author="Neeshu Bhadauriya" w:date="2021-09-27T15:14:00Z"/>
                <w:b/>
                <w:color w:val="000000" w:themeColor="text1"/>
              </w:rPr>
            </w:pPr>
            <w:ins w:id="1827" w:author="Jaideep Kumar" w:date="2021-09-26T21:27:00Z">
              <w:del w:id="1828" w:author="Neeshu Bhadauriya" w:date="2021-09-27T15:14:00Z">
                <w:r w:rsidRPr="00DA79BC" w:rsidDel="00A90495">
                  <w:rPr>
                    <w:b/>
                    <w:color w:val="000000" w:themeColor="text1"/>
                  </w:rPr>
                  <w:delText>3.6</w:delText>
                </w:r>
              </w:del>
            </w:ins>
          </w:p>
        </w:tc>
        <w:tc>
          <w:tcPr>
            <w:tcW w:w="7223" w:type="dxa"/>
            <w:gridSpan w:val="2"/>
            <w:tcBorders>
              <w:top w:val="single" w:sz="4" w:space="0" w:color="auto"/>
              <w:left w:val="single" w:sz="4" w:space="0" w:color="auto"/>
              <w:bottom w:val="single" w:sz="4" w:space="0" w:color="auto"/>
              <w:right w:val="single" w:sz="4" w:space="0" w:color="auto"/>
            </w:tcBorders>
            <w:vAlign w:val="center"/>
            <w:tcPrChange w:id="1829" w:author="Ritu Kamra" w:date="2021-09-27T14:21:00Z">
              <w:tcPr>
                <w:tcW w:w="7223" w:type="dxa"/>
                <w:gridSpan w:val="2"/>
                <w:vAlign w:val="center"/>
              </w:tcPr>
            </w:tcPrChange>
          </w:tcPr>
          <w:p w14:paraId="5BA04AD1" w14:textId="244ECB2D" w:rsidR="000D20E5" w:rsidRPr="00DA79BC" w:rsidDel="00A90495" w:rsidRDefault="000D20E5" w:rsidP="000D20E5">
            <w:pPr>
              <w:pStyle w:val="BodyText"/>
              <w:rPr>
                <w:ins w:id="1830" w:author="Jaideep Kumar" w:date="2021-09-26T21:27:00Z"/>
                <w:del w:id="1831" w:author="Neeshu Bhadauriya" w:date="2021-09-27T15:14:00Z"/>
                <w:bCs/>
                <w:color w:val="000000" w:themeColor="text1"/>
                <w:lang w:val="en-IN"/>
              </w:rPr>
            </w:pPr>
            <w:ins w:id="1832" w:author="Jaideep Kumar" w:date="2021-09-26T21:27:00Z">
              <w:del w:id="1833" w:author="Neeshu Bhadauriya" w:date="2021-09-27T15:14:00Z">
                <w:r w:rsidRPr="00DA79BC" w:rsidDel="00A90495">
                  <w:rPr>
                    <w:bCs/>
                    <w:color w:val="000000" w:themeColor="text1"/>
                    <w:lang w:val="en-IN"/>
                  </w:rPr>
                  <w:delText>Value Chain Analysis</w:delText>
                </w:r>
              </w:del>
            </w:ins>
          </w:p>
        </w:tc>
        <w:tc>
          <w:tcPr>
            <w:tcW w:w="1055" w:type="dxa"/>
            <w:tcBorders>
              <w:top w:val="single" w:sz="4" w:space="0" w:color="auto"/>
              <w:left w:val="single" w:sz="4" w:space="0" w:color="auto"/>
              <w:bottom w:val="single" w:sz="4" w:space="0" w:color="auto"/>
              <w:right w:val="single" w:sz="4" w:space="0" w:color="auto"/>
            </w:tcBorders>
            <w:tcPrChange w:id="1834" w:author="Ritu Kamra" w:date="2021-09-27T14:21:00Z">
              <w:tcPr>
                <w:tcW w:w="1055" w:type="dxa"/>
              </w:tcPr>
            </w:tcPrChange>
          </w:tcPr>
          <w:p w14:paraId="2F6322D2" w14:textId="7DD542A7" w:rsidR="000D20E5" w:rsidRPr="00DA79BC" w:rsidDel="00A90495" w:rsidRDefault="000D20E5" w:rsidP="000D20E5">
            <w:pPr>
              <w:pStyle w:val="BodyText"/>
              <w:jc w:val="center"/>
              <w:rPr>
                <w:ins w:id="1835" w:author="Jaideep Kumar" w:date="2021-09-26T21:27:00Z"/>
                <w:del w:id="1836" w:author="Neeshu Bhadauriya" w:date="2021-09-27T15:14:00Z"/>
                <w:bCs/>
                <w:color w:val="000000" w:themeColor="text1"/>
              </w:rPr>
            </w:pPr>
          </w:p>
        </w:tc>
      </w:tr>
      <w:tr w:rsidR="000D20E5" w:rsidRPr="00DA79BC" w:rsidDel="00A90495" w14:paraId="0FC030EC" w14:textId="676F67E9" w:rsidTr="007A2080">
        <w:trPr>
          <w:trHeight w:val="347"/>
          <w:ins w:id="1837" w:author="Jaideep Kumar" w:date="2021-09-26T21:27:00Z"/>
          <w:del w:id="1838" w:author="Neeshu Bhadauriya" w:date="2021-09-27T15:14:00Z"/>
          <w:trPrChange w:id="1839" w:author="Ritu Kamra" w:date="2021-09-27T14:21:00Z">
            <w:trPr>
              <w:trHeight w:val="347"/>
            </w:trPr>
          </w:trPrChange>
        </w:trPr>
        <w:tc>
          <w:tcPr>
            <w:tcW w:w="956" w:type="dxa"/>
            <w:tcBorders>
              <w:top w:val="single" w:sz="4" w:space="0" w:color="auto"/>
              <w:left w:val="single" w:sz="4" w:space="0" w:color="auto"/>
              <w:bottom w:val="single" w:sz="4" w:space="0" w:color="auto"/>
              <w:right w:val="single" w:sz="4" w:space="0" w:color="auto"/>
            </w:tcBorders>
            <w:tcPrChange w:id="1840" w:author="Ritu Kamra" w:date="2021-09-27T14:21:00Z">
              <w:tcPr>
                <w:tcW w:w="956" w:type="dxa"/>
              </w:tcPr>
            </w:tcPrChange>
          </w:tcPr>
          <w:p w14:paraId="07EB7183" w14:textId="19271B86" w:rsidR="000D20E5" w:rsidRPr="00DA79BC" w:rsidDel="00A90495" w:rsidRDefault="000D20E5" w:rsidP="000D20E5">
            <w:pPr>
              <w:pStyle w:val="BodyText"/>
              <w:jc w:val="center"/>
              <w:rPr>
                <w:ins w:id="1841" w:author="Jaideep Kumar" w:date="2021-09-26T21:27:00Z"/>
                <w:del w:id="1842" w:author="Neeshu Bhadauriya" w:date="2021-09-27T15:14:00Z"/>
                <w:b/>
                <w:color w:val="000000" w:themeColor="text1"/>
              </w:rPr>
            </w:pPr>
          </w:p>
        </w:tc>
        <w:tc>
          <w:tcPr>
            <w:tcW w:w="805" w:type="dxa"/>
            <w:tcBorders>
              <w:top w:val="single" w:sz="4" w:space="0" w:color="auto"/>
              <w:left w:val="single" w:sz="4" w:space="0" w:color="auto"/>
              <w:bottom w:val="single" w:sz="4" w:space="0" w:color="auto"/>
              <w:right w:val="single" w:sz="4" w:space="0" w:color="auto"/>
            </w:tcBorders>
            <w:tcPrChange w:id="1843" w:author="Ritu Kamra" w:date="2021-09-27T14:21:00Z">
              <w:tcPr>
                <w:tcW w:w="805" w:type="dxa"/>
              </w:tcPr>
            </w:tcPrChange>
          </w:tcPr>
          <w:p w14:paraId="6E6E6343" w14:textId="177129A7" w:rsidR="000D20E5" w:rsidRPr="00DA79BC" w:rsidDel="00A90495" w:rsidRDefault="000D20E5" w:rsidP="000D20E5">
            <w:pPr>
              <w:pStyle w:val="BodyText"/>
              <w:rPr>
                <w:ins w:id="1844" w:author="Jaideep Kumar" w:date="2021-09-26T21:27:00Z"/>
                <w:del w:id="1845" w:author="Neeshu Bhadauriya" w:date="2021-09-27T15:14:00Z"/>
                <w:b/>
                <w:color w:val="000000" w:themeColor="text1"/>
              </w:rPr>
            </w:pPr>
            <w:ins w:id="1846" w:author="Jaideep Kumar" w:date="2021-09-26T21:27:00Z">
              <w:del w:id="1847" w:author="Neeshu Bhadauriya" w:date="2021-09-27T15:14:00Z">
                <w:r w:rsidRPr="00DA79BC" w:rsidDel="00A90495">
                  <w:rPr>
                    <w:b/>
                    <w:color w:val="000000" w:themeColor="text1"/>
                  </w:rPr>
                  <w:delText>3.8</w:delText>
                </w:r>
              </w:del>
            </w:ins>
          </w:p>
        </w:tc>
        <w:tc>
          <w:tcPr>
            <w:tcW w:w="7223" w:type="dxa"/>
            <w:gridSpan w:val="2"/>
            <w:tcBorders>
              <w:top w:val="single" w:sz="4" w:space="0" w:color="auto"/>
              <w:left w:val="single" w:sz="4" w:space="0" w:color="auto"/>
              <w:bottom w:val="single" w:sz="4" w:space="0" w:color="auto"/>
              <w:right w:val="single" w:sz="4" w:space="0" w:color="auto"/>
            </w:tcBorders>
            <w:vAlign w:val="center"/>
            <w:tcPrChange w:id="1848" w:author="Ritu Kamra" w:date="2021-09-27T14:21:00Z">
              <w:tcPr>
                <w:tcW w:w="7223" w:type="dxa"/>
                <w:gridSpan w:val="2"/>
                <w:vAlign w:val="center"/>
              </w:tcPr>
            </w:tcPrChange>
          </w:tcPr>
          <w:p w14:paraId="1BE2F5C8" w14:textId="1F8631D1" w:rsidR="000D20E5" w:rsidRPr="00DA79BC" w:rsidDel="00A90495" w:rsidRDefault="000D20E5" w:rsidP="000D20E5">
            <w:pPr>
              <w:pStyle w:val="BodyText"/>
              <w:rPr>
                <w:ins w:id="1849" w:author="Jaideep Kumar" w:date="2021-09-26T21:27:00Z"/>
                <w:del w:id="1850" w:author="Neeshu Bhadauriya" w:date="2021-09-27T15:14:00Z"/>
                <w:bCs/>
                <w:color w:val="000000" w:themeColor="text1"/>
                <w:lang w:val="en-IN"/>
              </w:rPr>
            </w:pPr>
            <w:ins w:id="1851" w:author="Jaideep Kumar" w:date="2021-09-26T21:27:00Z">
              <w:del w:id="1852" w:author="Neeshu Bhadauriya" w:date="2021-09-27T15:14:00Z">
                <w:r w:rsidRPr="00DA79BC" w:rsidDel="00A90495">
                  <w:rPr>
                    <w:bCs/>
                    <w:color w:val="000000" w:themeColor="text1"/>
                    <w:lang w:val="en-IN"/>
                  </w:rPr>
                  <w:delText>Customer Analysis</w:delText>
                </w:r>
              </w:del>
            </w:ins>
          </w:p>
        </w:tc>
        <w:tc>
          <w:tcPr>
            <w:tcW w:w="1055" w:type="dxa"/>
            <w:tcBorders>
              <w:top w:val="single" w:sz="4" w:space="0" w:color="auto"/>
              <w:left w:val="single" w:sz="4" w:space="0" w:color="auto"/>
              <w:bottom w:val="single" w:sz="4" w:space="0" w:color="auto"/>
              <w:right w:val="single" w:sz="4" w:space="0" w:color="auto"/>
            </w:tcBorders>
            <w:tcPrChange w:id="1853" w:author="Ritu Kamra" w:date="2021-09-27T14:21:00Z">
              <w:tcPr>
                <w:tcW w:w="1055" w:type="dxa"/>
              </w:tcPr>
            </w:tcPrChange>
          </w:tcPr>
          <w:p w14:paraId="6CFBB79F" w14:textId="7A31E6C7" w:rsidR="000D20E5" w:rsidRPr="00DA79BC" w:rsidDel="00A90495" w:rsidRDefault="000D20E5" w:rsidP="000D20E5">
            <w:pPr>
              <w:pStyle w:val="BodyText"/>
              <w:jc w:val="center"/>
              <w:rPr>
                <w:ins w:id="1854" w:author="Jaideep Kumar" w:date="2021-09-26T21:27:00Z"/>
                <w:del w:id="1855" w:author="Neeshu Bhadauriya" w:date="2021-09-27T15:14:00Z"/>
                <w:bCs/>
                <w:color w:val="000000" w:themeColor="text1"/>
              </w:rPr>
            </w:pPr>
          </w:p>
        </w:tc>
      </w:tr>
      <w:tr w:rsidR="000D20E5" w:rsidRPr="00DA79BC" w:rsidDel="00A90495" w14:paraId="345754EE" w14:textId="4893A885" w:rsidTr="007A2080">
        <w:trPr>
          <w:trHeight w:val="347"/>
          <w:ins w:id="1856" w:author="Jaideep Kumar" w:date="2021-09-26T21:27:00Z"/>
          <w:del w:id="1857" w:author="Neeshu Bhadauriya" w:date="2021-09-27T15:14:00Z"/>
          <w:trPrChange w:id="1858" w:author="Ritu Kamra" w:date="2021-09-27T14:21:00Z">
            <w:trPr>
              <w:trHeight w:val="347"/>
            </w:trPr>
          </w:trPrChange>
        </w:trPr>
        <w:tc>
          <w:tcPr>
            <w:tcW w:w="956" w:type="dxa"/>
            <w:tcBorders>
              <w:top w:val="single" w:sz="4" w:space="0" w:color="auto"/>
              <w:left w:val="single" w:sz="4" w:space="0" w:color="auto"/>
              <w:bottom w:val="single" w:sz="4" w:space="0" w:color="auto"/>
              <w:right w:val="single" w:sz="4" w:space="0" w:color="auto"/>
            </w:tcBorders>
            <w:tcPrChange w:id="1859" w:author="Ritu Kamra" w:date="2021-09-27T14:21:00Z">
              <w:tcPr>
                <w:tcW w:w="956" w:type="dxa"/>
              </w:tcPr>
            </w:tcPrChange>
          </w:tcPr>
          <w:p w14:paraId="5B217F69" w14:textId="37F24D28" w:rsidR="000D20E5" w:rsidRPr="00DA79BC" w:rsidDel="00A90495" w:rsidRDefault="000D20E5" w:rsidP="000D20E5">
            <w:pPr>
              <w:pStyle w:val="BodyText"/>
              <w:jc w:val="center"/>
              <w:rPr>
                <w:ins w:id="1860" w:author="Jaideep Kumar" w:date="2021-09-26T21:27:00Z"/>
                <w:del w:id="1861" w:author="Neeshu Bhadauriya" w:date="2021-09-27T15:14:00Z"/>
                <w:b/>
                <w:color w:val="000000" w:themeColor="text1"/>
              </w:rPr>
            </w:pPr>
          </w:p>
        </w:tc>
        <w:tc>
          <w:tcPr>
            <w:tcW w:w="805" w:type="dxa"/>
            <w:tcBorders>
              <w:top w:val="single" w:sz="4" w:space="0" w:color="auto"/>
              <w:left w:val="single" w:sz="4" w:space="0" w:color="auto"/>
              <w:bottom w:val="single" w:sz="4" w:space="0" w:color="auto"/>
              <w:right w:val="single" w:sz="4" w:space="0" w:color="auto"/>
            </w:tcBorders>
            <w:tcPrChange w:id="1862" w:author="Ritu Kamra" w:date="2021-09-27T14:21:00Z">
              <w:tcPr>
                <w:tcW w:w="805" w:type="dxa"/>
              </w:tcPr>
            </w:tcPrChange>
          </w:tcPr>
          <w:p w14:paraId="2F21C965" w14:textId="7E7A2DEF" w:rsidR="000D20E5" w:rsidRPr="00DA79BC" w:rsidDel="00A90495" w:rsidRDefault="000D20E5" w:rsidP="000D20E5">
            <w:pPr>
              <w:pStyle w:val="BodyText"/>
              <w:rPr>
                <w:ins w:id="1863" w:author="Jaideep Kumar" w:date="2021-09-26T21:27:00Z"/>
                <w:del w:id="1864" w:author="Neeshu Bhadauriya" w:date="2021-09-27T15:14:00Z"/>
                <w:b/>
                <w:color w:val="000000" w:themeColor="text1"/>
              </w:rPr>
            </w:pPr>
            <w:ins w:id="1865" w:author="Jaideep Kumar" w:date="2021-09-26T21:27:00Z">
              <w:del w:id="1866" w:author="Neeshu Bhadauriya" w:date="2021-09-27T15:14:00Z">
                <w:r w:rsidRPr="00DA79BC" w:rsidDel="00A90495">
                  <w:rPr>
                    <w:b/>
                    <w:color w:val="000000" w:themeColor="text1"/>
                  </w:rPr>
                  <w:delText>3.9</w:delText>
                </w:r>
              </w:del>
            </w:ins>
          </w:p>
        </w:tc>
        <w:tc>
          <w:tcPr>
            <w:tcW w:w="7223" w:type="dxa"/>
            <w:gridSpan w:val="2"/>
            <w:tcBorders>
              <w:top w:val="single" w:sz="4" w:space="0" w:color="auto"/>
              <w:left w:val="single" w:sz="4" w:space="0" w:color="auto"/>
              <w:bottom w:val="single" w:sz="4" w:space="0" w:color="auto"/>
              <w:right w:val="single" w:sz="4" w:space="0" w:color="auto"/>
            </w:tcBorders>
            <w:vAlign w:val="center"/>
            <w:tcPrChange w:id="1867" w:author="Ritu Kamra" w:date="2021-09-27T14:21:00Z">
              <w:tcPr>
                <w:tcW w:w="7223" w:type="dxa"/>
                <w:gridSpan w:val="2"/>
                <w:vAlign w:val="center"/>
              </w:tcPr>
            </w:tcPrChange>
          </w:tcPr>
          <w:p w14:paraId="3E37F0E6" w14:textId="4C751D0E" w:rsidR="000D20E5" w:rsidRPr="00DA79BC" w:rsidDel="00A90495" w:rsidRDefault="000D20E5" w:rsidP="000D20E5">
            <w:pPr>
              <w:pStyle w:val="BodyText"/>
              <w:rPr>
                <w:ins w:id="1868" w:author="Jaideep Kumar" w:date="2021-09-26T21:27:00Z"/>
                <w:del w:id="1869" w:author="Neeshu Bhadauriya" w:date="2021-09-27T15:14:00Z"/>
                <w:bCs/>
                <w:color w:val="000000" w:themeColor="text1"/>
                <w:lang w:val="en-IN"/>
              </w:rPr>
            </w:pPr>
            <w:ins w:id="1870" w:author="Jaideep Kumar" w:date="2021-09-26T21:27:00Z">
              <w:del w:id="1871" w:author="Neeshu Bhadauriya" w:date="2021-09-27T15:14:00Z">
                <w:r w:rsidRPr="00DA79BC" w:rsidDel="00A90495">
                  <w:rPr>
                    <w:bCs/>
                    <w:color w:val="000000" w:themeColor="text1"/>
                    <w:lang w:val="en-IN"/>
                  </w:rPr>
                  <w:delText>Global Foreign Trade Analysis</w:delText>
                </w:r>
              </w:del>
            </w:ins>
          </w:p>
        </w:tc>
        <w:tc>
          <w:tcPr>
            <w:tcW w:w="1055" w:type="dxa"/>
            <w:tcBorders>
              <w:top w:val="single" w:sz="4" w:space="0" w:color="auto"/>
              <w:left w:val="single" w:sz="4" w:space="0" w:color="auto"/>
              <w:bottom w:val="single" w:sz="4" w:space="0" w:color="auto"/>
              <w:right w:val="single" w:sz="4" w:space="0" w:color="auto"/>
            </w:tcBorders>
            <w:tcPrChange w:id="1872" w:author="Ritu Kamra" w:date="2021-09-27T14:21:00Z">
              <w:tcPr>
                <w:tcW w:w="1055" w:type="dxa"/>
              </w:tcPr>
            </w:tcPrChange>
          </w:tcPr>
          <w:p w14:paraId="03216CCB" w14:textId="43E879C1" w:rsidR="000D20E5" w:rsidRPr="00DA79BC" w:rsidDel="00A90495" w:rsidRDefault="000D20E5" w:rsidP="000D20E5">
            <w:pPr>
              <w:pStyle w:val="BodyText"/>
              <w:jc w:val="center"/>
              <w:rPr>
                <w:ins w:id="1873" w:author="Jaideep Kumar" w:date="2021-09-26T21:27:00Z"/>
                <w:del w:id="1874" w:author="Neeshu Bhadauriya" w:date="2021-09-27T15:14:00Z"/>
                <w:bCs/>
                <w:color w:val="000000" w:themeColor="text1"/>
              </w:rPr>
            </w:pPr>
          </w:p>
        </w:tc>
      </w:tr>
      <w:tr w:rsidR="000D20E5" w:rsidRPr="00DA79BC" w:rsidDel="00A90495" w14:paraId="25ED7EE2" w14:textId="51AFA46A" w:rsidTr="007A2080">
        <w:trPr>
          <w:trHeight w:val="347"/>
          <w:ins w:id="1875" w:author="Jaideep Kumar" w:date="2021-09-26T21:27:00Z"/>
          <w:del w:id="1876" w:author="Neeshu Bhadauriya" w:date="2021-09-27T15:14:00Z"/>
          <w:trPrChange w:id="1877" w:author="Ritu Kamra" w:date="2021-09-27T14:21:00Z">
            <w:trPr>
              <w:trHeight w:val="347"/>
            </w:trPr>
          </w:trPrChange>
        </w:trPr>
        <w:tc>
          <w:tcPr>
            <w:tcW w:w="956" w:type="dxa"/>
            <w:tcBorders>
              <w:top w:val="single" w:sz="4" w:space="0" w:color="auto"/>
              <w:left w:val="single" w:sz="4" w:space="0" w:color="auto"/>
              <w:bottom w:val="single" w:sz="4" w:space="0" w:color="auto"/>
              <w:right w:val="single" w:sz="4" w:space="0" w:color="auto"/>
            </w:tcBorders>
            <w:tcPrChange w:id="1878" w:author="Ritu Kamra" w:date="2021-09-27T14:21:00Z">
              <w:tcPr>
                <w:tcW w:w="956" w:type="dxa"/>
              </w:tcPr>
            </w:tcPrChange>
          </w:tcPr>
          <w:p w14:paraId="1561F63F" w14:textId="63B4D420" w:rsidR="000D20E5" w:rsidRPr="00DA79BC" w:rsidDel="00A90495" w:rsidRDefault="000D20E5" w:rsidP="000D20E5">
            <w:pPr>
              <w:pStyle w:val="BodyText"/>
              <w:jc w:val="center"/>
              <w:rPr>
                <w:ins w:id="1879" w:author="Jaideep Kumar" w:date="2021-09-26T21:27:00Z"/>
                <w:del w:id="1880" w:author="Neeshu Bhadauriya" w:date="2021-09-27T15:14:00Z"/>
                <w:b/>
                <w:color w:val="000000" w:themeColor="text1"/>
              </w:rPr>
            </w:pPr>
          </w:p>
        </w:tc>
        <w:tc>
          <w:tcPr>
            <w:tcW w:w="805" w:type="dxa"/>
            <w:tcBorders>
              <w:top w:val="single" w:sz="4" w:space="0" w:color="auto"/>
              <w:left w:val="single" w:sz="4" w:space="0" w:color="auto"/>
              <w:bottom w:val="single" w:sz="4" w:space="0" w:color="auto"/>
              <w:right w:val="single" w:sz="4" w:space="0" w:color="auto"/>
            </w:tcBorders>
            <w:tcPrChange w:id="1881" w:author="Ritu Kamra" w:date="2021-09-27T14:21:00Z">
              <w:tcPr>
                <w:tcW w:w="805" w:type="dxa"/>
              </w:tcPr>
            </w:tcPrChange>
          </w:tcPr>
          <w:p w14:paraId="6A3099D0" w14:textId="06E5707D" w:rsidR="000D20E5" w:rsidRPr="00DA79BC" w:rsidDel="00A90495" w:rsidRDefault="000D20E5" w:rsidP="000D20E5">
            <w:pPr>
              <w:pStyle w:val="BodyText"/>
              <w:rPr>
                <w:ins w:id="1882" w:author="Jaideep Kumar" w:date="2021-09-26T21:27:00Z"/>
                <w:del w:id="1883" w:author="Neeshu Bhadauriya" w:date="2021-09-27T15:14:00Z"/>
                <w:b/>
                <w:color w:val="000000" w:themeColor="text1"/>
              </w:rPr>
            </w:pPr>
            <w:ins w:id="1884" w:author="Jaideep Kumar" w:date="2021-09-26T21:27:00Z">
              <w:del w:id="1885" w:author="Neeshu Bhadauriya" w:date="2021-09-27T15:14:00Z">
                <w:r w:rsidRPr="00DA79BC" w:rsidDel="00A90495">
                  <w:rPr>
                    <w:b/>
                    <w:color w:val="000000" w:themeColor="text1"/>
                  </w:rPr>
                  <w:delText>3.10</w:delText>
                </w:r>
              </w:del>
            </w:ins>
          </w:p>
        </w:tc>
        <w:tc>
          <w:tcPr>
            <w:tcW w:w="7223" w:type="dxa"/>
            <w:gridSpan w:val="2"/>
            <w:tcBorders>
              <w:top w:val="single" w:sz="4" w:space="0" w:color="auto"/>
              <w:left w:val="single" w:sz="4" w:space="0" w:color="auto"/>
              <w:bottom w:val="single" w:sz="4" w:space="0" w:color="auto"/>
              <w:right w:val="single" w:sz="4" w:space="0" w:color="auto"/>
            </w:tcBorders>
            <w:vAlign w:val="center"/>
            <w:tcPrChange w:id="1886" w:author="Ritu Kamra" w:date="2021-09-27T14:21:00Z">
              <w:tcPr>
                <w:tcW w:w="7223" w:type="dxa"/>
                <w:gridSpan w:val="2"/>
                <w:vAlign w:val="center"/>
              </w:tcPr>
            </w:tcPrChange>
          </w:tcPr>
          <w:p w14:paraId="6589B2FA" w14:textId="7EFEEDE8" w:rsidR="000D20E5" w:rsidRPr="00DA79BC" w:rsidDel="00A90495" w:rsidRDefault="000D20E5" w:rsidP="000D20E5">
            <w:pPr>
              <w:pStyle w:val="BodyText"/>
              <w:rPr>
                <w:ins w:id="1887" w:author="Jaideep Kumar" w:date="2021-09-26T21:27:00Z"/>
                <w:del w:id="1888" w:author="Neeshu Bhadauriya" w:date="2021-09-27T15:14:00Z"/>
                <w:bCs/>
                <w:color w:val="000000" w:themeColor="text1"/>
                <w:lang w:val="en-IN"/>
              </w:rPr>
            </w:pPr>
            <w:ins w:id="1889" w:author="Jaideep Kumar" w:date="2021-09-26T21:27:00Z">
              <w:del w:id="1890" w:author="Neeshu Bhadauriya" w:date="2021-09-27T15:14:00Z">
                <w:r w:rsidRPr="00DA79BC" w:rsidDel="00A90495">
                  <w:rPr>
                    <w:bCs/>
                    <w:color w:val="000000" w:themeColor="text1"/>
                    <w:lang w:val="en-IN"/>
                  </w:rPr>
                  <w:delText>Global Demand-Supply Gap</w:delText>
                </w:r>
              </w:del>
            </w:ins>
          </w:p>
        </w:tc>
        <w:tc>
          <w:tcPr>
            <w:tcW w:w="1055" w:type="dxa"/>
            <w:tcBorders>
              <w:top w:val="single" w:sz="4" w:space="0" w:color="auto"/>
              <w:left w:val="single" w:sz="4" w:space="0" w:color="auto"/>
              <w:bottom w:val="single" w:sz="4" w:space="0" w:color="auto"/>
              <w:right w:val="single" w:sz="4" w:space="0" w:color="auto"/>
            </w:tcBorders>
            <w:tcPrChange w:id="1891" w:author="Ritu Kamra" w:date="2021-09-27T14:21:00Z">
              <w:tcPr>
                <w:tcW w:w="1055" w:type="dxa"/>
              </w:tcPr>
            </w:tcPrChange>
          </w:tcPr>
          <w:p w14:paraId="6EA408AB" w14:textId="14F9E415" w:rsidR="000D20E5" w:rsidRPr="00DA79BC" w:rsidDel="00A90495" w:rsidRDefault="000D20E5" w:rsidP="000D20E5">
            <w:pPr>
              <w:pStyle w:val="BodyText"/>
              <w:jc w:val="center"/>
              <w:rPr>
                <w:ins w:id="1892" w:author="Jaideep Kumar" w:date="2021-09-26T21:27:00Z"/>
                <w:del w:id="1893" w:author="Neeshu Bhadauriya" w:date="2021-09-27T15:14:00Z"/>
                <w:bCs/>
                <w:color w:val="000000" w:themeColor="text1"/>
              </w:rPr>
            </w:pPr>
          </w:p>
        </w:tc>
      </w:tr>
    </w:tbl>
    <w:p w14:paraId="23297A32" w14:textId="1A44474B" w:rsidR="000D20E5" w:rsidDel="00D32107" w:rsidRDefault="000D20E5" w:rsidP="000D20E5">
      <w:pPr>
        <w:pStyle w:val="BodyText"/>
        <w:jc w:val="center"/>
        <w:rPr>
          <w:del w:id="1894" w:author="Neeshu Bhadauriya" w:date="2021-09-27T21:35:00Z"/>
          <w:rFonts w:ascii="Verdana" w:hAnsi="Verdana"/>
          <w:bCs/>
          <w:color w:val="000000" w:themeColor="text1"/>
        </w:rPr>
      </w:pPr>
    </w:p>
    <w:p w14:paraId="486FC490" w14:textId="02D4AA9F" w:rsidR="00D32107" w:rsidRDefault="00D32107" w:rsidP="000D20E5">
      <w:pPr>
        <w:pStyle w:val="BodyText"/>
        <w:jc w:val="center"/>
        <w:rPr>
          <w:ins w:id="1895" w:author="Neeshu Bhadauriya" w:date="2021-09-27T21:51:00Z"/>
          <w:rFonts w:ascii="Verdana" w:hAnsi="Verdana"/>
          <w:bCs/>
          <w:color w:val="000000" w:themeColor="text1"/>
        </w:rPr>
      </w:pPr>
    </w:p>
    <w:p w14:paraId="33A2553A" w14:textId="77777777" w:rsidR="00D32107" w:rsidRPr="000F51D6" w:rsidRDefault="00D32107" w:rsidP="000D20E5">
      <w:pPr>
        <w:pStyle w:val="BodyText"/>
        <w:jc w:val="center"/>
        <w:rPr>
          <w:ins w:id="1896" w:author="Neeshu Bhadauriya" w:date="2021-09-27T21:51:00Z"/>
          <w:rFonts w:ascii="Verdana" w:hAnsi="Verdana"/>
          <w:bCs/>
          <w:color w:val="000000" w:themeColor="text1"/>
        </w:rPr>
      </w:pPr>
    </w:p>
    <w:p w14:paraId="651C4F2B" w14:textId="1568BBA2" w:rsidR="000D20E5" w:rsidDel="005C3363" w:rsidRDefault="000D20E5" w:rsidP="000D20E5">
      <w:pPr>
        <w:pStyle w:val="BodyText"/>
        <w:jc w:val="center"/>
        <w:rPr>
          <w:ins w:id="1897" w:author="Jaideep Kumar" w:date="2021-09-27T07:15:00Z"/>
          <w:del w:id="1898" w:author="Neeshu Bhadauriya" w:date="2021-09-27T21:35:00Z"/>
          <w:rFonts w:ascii="Verdana" w:hAnsi="Verdana"/>
          <w:b/>
          <w:color w:val="000000" w:themeColor="text1"/>
        </w:rPr>
      </w:pPr>
    </w:p>
    <w:p w14:paraId="1CA27F78" w14:textId="6DF2E940" w:rsidR="00917A70" w:rsidDel="005C3363" w:rsidRDefault="00917A70" w:rsidP="000D20E5">
      <w:pPr>
        <w:pStyle w:val="BodyText"/>
        <w:jc w:val="center"/>
        <w:rPr>
          <w:ins w:id="1899" w:author="Ritu Kamra" w:date="2021-09-27T19:04:00Z"/>
          <w:del w:id="1900" w:author="Neeshu Bhadauriya" w:date="2021-09-27T21:35:00Z"/>
          <w:rFonts w:ascii="Verdana" w:hAnsi="Verdana"/>
          <w:b/>
          <w:color w:val="000000" w:themeColor="text1"/>
        </w:rPr>
      </w:pPr>
    </w:p>
    <w:p w14:paraId="458295A4" w14:textId="1AEB2D52" w:rsidR="006E36F2" w:rsidDel="005C3363" w:rsidRDefault="006E36F2" w:rsidP="000D20E5">
      <w:pPr>
        <w:pStyle w:val="BodyText"/>
        <w:jc w:val="center"/>
        <w:rPr>
          <w:ins w:id="1901" w:author="Ritu Kamra" w:date="2021-09-27T19:04:00Z"/>
          <w:del w:id="1902" w:author="Neeshu Bhadauriya" w:date="2021-09-27T21:35:00Z"/>
          <w:rFonts w:ascii="Verdana" w:hAnsi="Verdana"/>
          <w:b/>
          <w:color w:val="000000" w:themeColor="text1"/>
        </w:rPr>
      </w:pPr>
    </w:p>
    <w:p w14:paraId="2BE4569F" w14:textId="4B365A03" w:rsidR="006E36F2" w:rsidDel="005C3363" w:rsidRDefault="006E36F2" w:rsidP="000D20E5">
      <w:pPr>
        <w:pStyle w:val="BodyText"/>
        <w:jc w:val="center"/>
        <w:rPr>
          <w:ins w:id="1903" w:author="Ritu Kamra" w:date="2021-09-27T19:04:00Z"/>
          <w:del w:id="1904" w:author="Neeshu Bhadauriya" w:date="2021-09-27T21:35:00Z"/>
          <w:rFonts w:ascii="Verdana" w:hAnsi="Verdana"/>
          <w:b/>
          <w:color w:val="000000" w:themeColor="text1"/>
        </w:rPr>
      </w:pPr>
    </w:p>
    <w:p w14:paraId="1D20E22A" w14:textId="7F27F9E8" w:rsidR="006E36F2" w:rsidDel="005C3363" w:rsidRDefault="006E36F2" w:rsidP="000D20E5">
      <w:pPr>
        <w:pStyle w:val="BodyText"/>
        <w:jc w:val="center"/>
        <w:rPr>
          <w:ins w:id="1905" w:author="Ritu Kamra" w:date="2021-09-27T19:04:00Z"/>
          <w:del w:id="1906" w:author="Neeshu Bhadauriya" w:date="2021-09-27T21:35:00Z"/>
          <w:rFonts w:ascii="Verdana" w:hAnsi="Verdana"/>
          <w:b/>
          <w:color w:val="000000" w:themeColor="text1"/>
        </w:rPr>
      </w:pPr>
    </w:p>
    <w:p w14:paraId="0623F956" w14:textId="3BAB2ACC" w:rsidR="006E36F2" w:rsidDel="005C3363" w:rsidRDefault="006E36F2" w:rsidP="000D20E5">
      <w:pPr>
        <w:pStyle w:val="BodyText"/>
        <w:jc w:val="center"/>
        <w:rPr>
          <w:ins w:id="1907" w:author="Ritu Kamra" w:date="2021-09-27T19:04:00Z"/>
          <w:del w:id="1908" w:author="Neeshu Bhadauriya" w:date="2021-09-27T21:35:00Z"/>
          <w:rFonts w:ascii="Verdana" w:hAnsi="Verdana"/>
          <w:b/>
          <w:color w:val="000000" w:themeColor="text1"/>
        </w:rPr>
      </w:pPr>
    </w:p>
    <w:p w14:paraId="66897200" w14:textId="3095B525" w:rsidR="006E36F2" w:rsidDel="005C3363" w:rsidRDefault="006E36F2" w:rsidP="000D20E5">
      <w:pPr>
        <w:pStyle w:val="BodyText"/>
        <w:jc w:val="center"/>
        <w:rPr>
          <w:ins w:id="1909" w:author="Ritu Kamra" w:date="2021-09-27T19:04:00Z"/>
          <w:del w:id="1910" w:author="Neeshu Bhadauriya" w:date="2021-09-27T21:35:00Z"/>
          <w:rFonts w:ascii="Verdana" w:hAnsi="Verdana"/>
          <w:b/>
          <w:color w:val="000000" w:themeColor="text1"/>
        </w:rPr>
      </w:pPr>
    </w:p>
    <w:p w14:paraId="603F1F7B" w14:textId="7A530888" w:rsidR="006E36F2" w:rsidDel="005C3363" w:rsidRDefault="006E36F2" w:rsidP="000D20E5">
      <w:pPr>
        <w:pStyle w:val="BodyText"/>
        <w:jc w:val="center"/>
        <w:rPr>
          <w:ins w:id="1911" w:author="Ritu Kamra" w:date="2021-09-27T19:04:00Z"/>
          <w:del w:id="1912" w:author="Neeshu Bhadauriya" w:date="2021-09-27T21:35:00Z"/>
          <w:rFonts w:ascii="Verdana" w:hAnsi="Verdana"/>
          <w:b/>
          <w:color w:val="000000" w:themeColor="text1"/>
        </w:rPr>
      </w:pPr>
    </w:p>
    <w:p w14:paraId="6BE1A8D3" w14:textId="5E7B3D2B" w:rsidR="006E36F2" w:rsidDel="005C3363" w:rsidRDefault="006E36F2" w:rsidP="000D20E5">
      <w:pPr>
        <w:pStyle w:val="BodyText"/>
        <w:jc w:val="center"/>
        <w:rPr>
          <w:ins w:id="1913" w:author="Ritu Kamra" w:date="2021-09-27T19:05:00Z"/>
          <w:del w:id="1914" w:author="Neeshu Bhadauriya" w:date="2021-09-27T21:35:00Z"/>
          <w:rFonts w:ascii="Verdana" w:hAnsi="Verdana"/>
          <w:b/>
          <w:color w:val="000000" w:themeColor="text1"/>
        </w:rPr>
      </w:pPr>
    </w:p>
    <w:p w14:paraId="3D6E03EE" w14:textId="38E68CE3" w:rsidR="006E36F2" w:rsidDel="005C3363" w:rsidRDefault="006E36F2" w:rsidP="000D20E5">
      <w:pPr>
        <w:pStyle w:val="BodyText"/>
        <w:jc w:val="center"/>
        <w:rPr>
          <w:ins w:id="1915" w:author="Ritu Kamra" w:date="2021-09-27T19:05:00Z"/>
          <w:del w:id="1916" w:author="Neeshu Bhadauriya" w:date="2021-09-27T21:35:00Z"/>
          <w:rFonts w:ascii="Verdana" w:hAnsi="Verdana"/>
          <w:b/>
          <w:color w:val="000000" w:themeColor="text1"/>
        </w:rPr>
      </w:pPr>
    </w:p>
    <w:p w14:paraId="5DD3E291" w14:textId="7FB7BA60" w:rsidR="006E36F2" w:rsidDel="005C3363" w:rsidRDefault="006E36F2" w:rsidP="000D20E5">
      <w:pPr>
        <w:pStyle w:val="BodyText"/>
        <w:jc w:val="center"/>
        <w:rPr>
          <w:ins w:id="1917" w:author="Ritu Kamra" w:date="2021-09-27T19:05:00Z"/>
          <w:del w:id="1918" w:author="Neeshu Bhadauriya" w:date="2021-09-27T21:35:00Z"/>
          <w:rFonts w:ascii="Verdana" w:hAnsi="Verdana"/>
          <w:b/>
          <w:color w:val="000000" w:themeColor="text1"/>
        </w:rPr>
      </w:pPr>
    </w:p>
    <w:p w14:paraId="54D27697" w14:textId="4675F3E1" w:rsidR="006E36F2" w:rsidDel="005C3363" w:rsidRDefault="006E36F2" w:rsidP="000D20E5">
      <w:pPr>
        <w:pStyle w:val="BodyText"/>
        <w:jc w:val="center"/>
        <w:rPr>
          <w:ins w:id="1919" w:author="Ritu Kamra" w:date="2021-09-27T19:05:00Z"/>
          <w:del w:id="1920" w:author="Neeshu Bhadauriya" w:date="2021-09-27T21:35:00Z"/>
          <w:rFonts w:ascii="Verdana" w:hAnsi="Verdana"/>
          <w:b/>
          <w:color w:val="000000" w:themeColor="text1"/>
        </w:rPr>
      </w:pPr>
    </w:p>
    <w:p w14:paraId="430CED99" w14:textId="3619D415" w:rsidR="006E36F2" w:rsidDel="005C3363" w:rsidRDefault="006E36F2" w:rsidP="000D20E5">
      <w:pPr>
        <w:pStyle w:val="BodyText"/>
        <w:jc w:val="center"/>
        <w:rPr>
          <w:ins w:id="1921" w:author="Ritu Kamra" w:date="2021-09-27T19:05:00Z"/>
          <w:del w:id="1922" w:author="Neeshu Bhadauriya" w:date="2021-09-27T21:35:00Z"/>
          <w:rFonts w:ascii="Verdana" w:hAnsi="Verdana"/>
          <w:b/>
          <w:color w:val="000000" w:themeColor="text1"/>
        </w:rPr>
      </w:pPr>
    </w:p>
    <w:p w14:paraId="4AA2B6F3" w14:textId="17E9FF33" w:rsidR="006E36F2" w:rsidDel="005C3363" w:rsidRDefault="006E36F2" w:rsidP="000D20E5">
      <w:pPr>
        <w:pStyle w:val="BodyText"/>
        <w:jc w:val="center"/>
        <w:rPr>
          <w:ins w:id="1923" w:author="Ritu Kamra" w:date="2021-09-27T19:05:00Z"/>
          <w:del w:id="1924" w:author="Neeshu Bhadauriya" w:date="2021-09-27T21:35:00Z"/>
          <w:rFonts w:ascii="Verdana" w:hAnsi="Verdana"/>
          <w:b/>
          <w:color w:val="000000" w:themeColor="text1"/>
        </w:rPr>
      </w:pPr>
    </w:p>
    <w:p w14:paraId="4E8D1D52" w14:textId="06F00BA4" w:rsidR="006E36F2" w:rsidDel="005C3363" w:rsidRDefault="006E36F2" w:rsidP="000D20E5">
      <w:pPr>
        <w:pStyle w:val="BodyText"/>
        <w:jc w:val="center"/>
        <w:rPr>
          <w:ins w:id="1925" w:author="Ritu Kamra" w:date="2021-09-27T19:05:00Z"/>
          <w:del w:id="1926" w:author="Neeshu Bhadauriya" w:date="2021-09-27T21:35:00Z"/>
          <w:rFonts w:ascii="Verdana" w:hAnsi="Verdana"/>
          <w:b/>
          <w:color w:val="000000" w:themeColor="text1"/>
        </w:rPr>
      </w:pPr>
    </w:p>
    <w:p w14:paraId="2FEC28C9" w14:textId="41FB4A53" w:rsidR="006E36F2" w:rsidDel="005C3363" w:rsidRDefault="006E36F2" w:rsidP="000D20E5">
      <w:pPr>
        <w:pStyle w:val="BodyText"/>
        <w:jc w:val="center"/>
        <w:rPr>
          <w:ins w:id="1927" w:author="Ritu Kamra" w:date="2021-09-27T19:05:00Z"/>
          <w:del w:id="1928" w:author="Neeshu Bhadauriya" w:date="2021-09-27T21:35:00Z"/>
          <w:rFonts w:ascii="Verdana" w:hAnsi="Verdana"/>
          <w:b/>
          <w:color w:val="000000" w:themeColor="text1"/>
        </w:rPr>
      </w:pPr>
    </w:p>
    <w:p w14:paraId="2C39ED58" w14:textId="605F3162" w:rsidR="006E36F2" w:rsidDel="005C3363" w:rsidRDefault="006E36F2" w:rsidP="000D20E5">
      <w:pPr>
        <w:pStyle w:val="BodyText"/>
        <w:jc w:val="center"/>
        <w:rPr>
          <w:ins w:id="1929" w:author="Ritu Kamra" w:date="2021-09-27T19:05:00Z"/>
          <w:del w:id="1930" w:author="Neeshu Bhadauriya" w:date="2021-09-27T21:35:00Z"/>
          <w:rFonts w:ascii="Verdana" w:hAnsi="Verdana"/>
          <w:b/>
          <w:color w:val="000000" w:themeColor="text1"/>
        </w:rPr>
      </w:pPr>
    </w:p>
    <w:p w14:paraId="22038A05" w14:textId="3EF677A2" w:rsidR="006E36F2" w:rsidDel="005C3363" w:rsidRDefault="006E36F2" w:rsidP="000D20E5">
      <w:pPr>
        <w:pStyle w:val="BodyText"/>
        <w:jc w:val="center"/>
        <w:rPr>
          <w:ins w:id="1931" w:author="Ritu Kamra" w:date="2021-09-27T19:05:00Z"/>
          <w:del w:id="1932" w:author="Neeshu Bhadauriya" w:date="2021-09-27T21:35:00Z"/>
          <w:rFonts w:ascii="Verdana" w:hAnsi="Verdana"/>
          <w:b/>
          <w:color w:val="000000" w:themeColor="text1"/>
        </w:rPr>
      </w:pPr>
    </w:p>
    <w:p w14:paraId="37683C64" w14:textId="1058656F" w:rsidR="006E36F2" w:rsidDel="005C3363" w:rsidRDefault="006E36F2" w:rsidP="000D20E5">
      <w:pPr>
        <w:pStyle w:val="BodyText"/>
        <w:jc w:val="center"/>
        <w:rPr>
          <w:ins w:id="1933" w:author="Ritu Kamra" w:date="2021-09-27T19:05:00Z"/>
          <w:del w:id="1934" w:author="Neeshu Bhadauriya" w:date="2021-09-27T21:35:00Z"/>
          <w:rFonts w:ascii="Verdana" w:hAnsi="Verdana"/>
          <w:b/>
          <w:color w:val="000000" w:themeColor="text1"/>
        </w:rPr>
      </w:pPr>
    </w:p>
    <w:p w14:paraId="4DC3EC8E" w14:textId="2A381629" w:rsidR="006E36F2" w:rsidDel="005C3363" w:rsidRDefault="006E36F2" w:rsidP="000D20E5">
      <w:pPr>
        <w:pStyle w:val="BodyText"/>
        <w:jc w:val="center"/>
        <w:rPr>
          <w:ins w:id="1935" w:author="Ritu Kamra" w:date="2021-09-27T19:05:00Z"/>
          <w:del w:id="1936" w:author="Neeshu Bhadauriya" w:date="2021-09-27T21:35:00Z"/>
          <w:rFonts w:ascii="Verdana" w:hAnsi="Verdana"/>
          <w:b/>
          <w:color w:val="000000" w:themeColor="text1"/>
        </w:rPr>
      </w:pPr>
    </w:p>
    <w:p w14:paraId="4D8B0683" w14:textId="44B6FDA2" w:rsidR="006E36F2" w:rsidDel="005C3363" w:rsidRDefault="006E36F2" w:rsidP="000D20E5">
      <w:pPr>
        <w:pStyle w:val="BodyText"/>
        <w:jc w:val="center"/>
        <w:rPr>
          <w:ins w:id="1937" w:author="Ritu Kamra" w:date="2021-09-27T19:05:00Z"/>
          <w:del w:id="1938" w:author="Neeshu Bhadauriya" w:date="2021-09-27T21:35:00Z"/>
          <w:rFonts w:ascii="Verdana" w:hAnsi="Verdana"/>
          <w:b/>
          <w:color w:val="000000" w:themeColor="text1"/>
        </w:rPr>
      </w:pPr>
    </w:p>
    <w:p w14:paraId="4A739398" w14:textId="3B2D086B" w:rsidR="006E36F2" w:rsidDel="005C3363" w:rsidRDefault="006E36F2" w:rsidP="000D20E5">
      <w:pPr>
        <w:pStyle w:val="BodyText"/>
        <w:jc w:val="center"/>
        <w:rPr>
          <w:ins w:id="1939" w:author="Ritu Kamra" w:date="2021-09-27T19:05:00Z"/>
          <w:del w:id="1940" w:author="Neeshu Bhadauriya" w:date="2021-09-27T21:35:00Z"/>
          <w:rFonts w:ascii="Verdana" w:hAnsi="Verdana"/>
          <w:b/>
          <w:color w:val="000000" w:themeColor="text1"/>
        </w:rPr>
      </w:pPr>
    </w:p>
    <w:p w14:paraId="375CAB6A" w14:textId="49A8BF2C" w:rsidR="006E36F2" w:rsidDel="005C3363" w:rsidRDefault="006E36F2" w:rsidP="000D20E5">
      <w:pPr>
        <w:pStyle w:val="BodyText"/>
        <w:jc w:val="center"/>
        <w:rPr>
          <w:ins w:id="1941" w:author="Ritu Kamra" w:date="2021-09-27T19:05:00Z"/>
          <w:del w:id="1942" w:author="Neeshu Bhadauriya" w:date="2021-09-27T21:35:00Z"/>
          <w:rFonts w:ascii="Verdana" w:hAnsi="Verdana"/>
          <w:b/>
          <w:color w:val="000000" w:themeColor="text1"/>
        </w:rPr>
      </w:pPr>
    </w:p>
    <w:p w14:paraId="2D295163" w14:textId="69BACDB4" w:rsidR="006E36F2" w:rsidDel="005C3363" w:rsidRDefault="006E36F2" w:rsidP="000D20E5">
      <w:pPr>
        <w:pStyle w:val="BodyText"/>
        <w:jc w:val="center"/>
        <w:rPr>
          <w:ins w:id="1943" w:author="Ritu Kamra" w:date="2021-09-27T19:05:00Z"/>
          <w:del w:id="1944" w:author="Neeshu Bhadauriya" w:date="2021-09-27T21:35:00Z"/>
          <w:rFonts w:ascii="Verdana" w:hAnsi="Verdana"/>
          <w:b/>
          <w:color w:val="000000" w:themeColor="text1"/>
        </w:rPr>
      </w:pPr>
    </w:p>
    <w:p w14:paraId="74E7E2B6" w14:textId="3E72609C" w:rsidR="006E36F2" w:rsidDel="005C3363" w:rsidRDefault="006E36F2" w:rsidP="000D20E5">
      <w:pPr>
        <w:pStyle w:val="BodyText"/>
        <w:jc w:val="center"/>
        <w:rPr>
          <w:ins w:id="1945" w:author="Ritu Kamra" w:date="2021-09-27T19:05:00Z"/>
          <w:del w:id="1946" w:author="Neeshu Bhadauriya" w:date="2021-09-27T21:35:00Z"/>
          <w:rFonts w:ascii="Verdana" w:hAnsi="Verdana"/>
          <w:b/>
          <w:color w:val="000000" w:themeColor="text1"/>
        </w:rPr>
      </w:pPr>
    </w:p>
    <w:p w14:paraId="0DDDB1F8" w14:textId="44F121EE" w:rsidR="006E36F2" w:rsidDel="005C3363" w:rsidRDefault="006E36F2" w:rsidP="000D20E5">
      <w:pPr>
        <w:pStyle w:val="BodyText"/>
        <w:jc w:val="center"/>
        <w:rPr>
          <w:ins w:id="1947" w:author="Ritu Kamra" w:date="2021-09-27T19:05:00Z"/>
          <w:del w:id="1948" w:author="Neeshu Bhadauriya" w:date="2021-09-27T21:35:00Z"/>
          <w:rFonts w:ascii="Verdana" w:hAnsi="Verdana"/>
          <w:b/>
          <w:color w:val="000000" w:themeColor="text1"/>
        </w:rPr>
      </w:pPr>
    </w:p>
    <w:p w14:paraId="0212A5F9" w14:textId="71AF7875" w:rsidR="006E36F2" w:rsidDel="005C3363" w:rsidRDefault="006E36F2" w:rsidP="000D20E5">
      <w:pPr>
        <w:pStyle w:val="BodyText"/>
        <w:jc w:val="center"/>
        <w:rPr>
          <w:ins w:id="1949" w:author="Ritu Kamra" w:date="2021-09-27T19:05:00Z"/>
          <w:del w:id="1950" w:author="Neeshu Bhadauriya" w:date="2021-09-27T21:35:00Z"/>
          <w:rFonts w:ascii="Verdana" w:hAnsi="Verdana"/>
          <w:b/>
          <w:color w:val="000000" w:themeColor="text1"/>
        </w:rPr>
      </w:pPr>
    </w:p>
    <w:p w14:paraId="66C6D791" w14:textId="73AD07E7" w:rsidR="006E36F2" w:rsidDel="005C3363" w:rsidRDefault="006E36F2" w:rsidP="000D20E5">
      <w:pPr>
        <w:pStyle w:val="BodyText"/>
        <w:jc w:val="center"/>
        <w:rPr>
          <w:ins w:id="1951" w:author="Ritu Kamra" w:date="2021-09-27T19:05:00Z"/>
          <w:del w:id="1952" w:author="Neeshu Bhadauriya" w:date="2021-09-27T21:35:00Z"/>
          <w:rFonts w:ascii="Verdana" w:hAnsi="Verdana"/>
          <w:b/>
          <w:color w:val="000000" w:themeColor="text1"/>
        </w:rPr>
      </w:pPr>
    </w:p>
    <w:p w14:paraId="04EBD9CE" w14:textId="50151C3B" w:rsidR="006E36F2" w:rsidDel="005C3363" w:rsidRDefault="006E36F2" w:rsidP="000D20E5">
      <w:pPr>
        <w:pStyle w:val="BodyText"/>
        <w:jc w:val="center"/>
        <w:rPr>
          <w:ins w:id="1953" w:author="Ritu Kamra" w:date="2021-09-27T19:05:00Z"/>
          <w:del w:id="1954" w:author="Neeshu Bhadauriya" w:date="2021-09-27T21:35:00Z"/>
          <w:rFonts w:ascii="Verdana" w:hAnsi="Verdana"/>
          <w:b/>
          <w:color w:val="000000" w:themeColor="text1"/>
        </w:rPr>
      </w:pPr>
    </w:p>
    <w:p w14:paraId="53ADC8BC" w14:textId="54E8F240" w:rsidR="006E36F2" w:rsidDel="005C3363" w:rsidRDefault="006E36F2" w:rsidP="000D20E5">
      <w:pPr>
        <w:pStyle w:val="BodyText"/>
        <w:jc w:val="center"/>
        <w:rPr>
          <w:ins w:id="1955" w:author="Ritu Kamra" w:date="2021-09-27T19:05:00Z"/>
          <w:del w:id="1956" w:author="Neeshu Bhadauriya" w:date="2021-09-27T21:35:00Z"/>
          <w:rFonts w:ascii="Verdana" w:hAnsi="Verdana"/>
          <w:b/>
          <w:color w:val="000000" w:themeColor="text1"/>
        </w:rPr>
      </w:pPr>
    </w:p>
    <w:p w14:paraId="4A8C68A4" w14:textId="07A273E5" w:rsidR="006E36F2" w:rsidDel="005C3363" w:rsidRDefault="006E36F2" w:rsidP="000D20E5">
      <w:pPr>
        <w:pStyle w:val="BodyText"/>
        <w:jc w:val="center"/>
        <w:rPr>
          <w:ins w:id="1957" w:author="Ritu Kamra" w:date="2021-09-27T19:05:00Z"/>
          <w:del w:id="1958" w:author="Neeshu Bhadauriya" w:date="2021-09-27T21:35:00Z"/>
          <w:rFonts w:ascii="Verdana" w:hAnsi="Verdana"/>
          <w:b/>
          <w:color w:val="000000" w:themeColor="text1"/>
        </w:rPr>
      </w:pPr>
    </w:p>
    <w:p w14:paraId="508708EB" w14:textId="7E44C838" w:rsidR="006E36F2" w:rsidDel="005C3363" w:rsidRDefault="006E36F2" w:rsidP="000D20E5">
      <w:pPr>
        <w:pStyle w:val="BodyText"/>
        <w:jc w:val="center"/>
        <w:rPr>
          <w:ins w:id="1959" w:author="Ritu Kamra" w:date="2021-09-27T19:05:00Z"/>
          <w:del w:id="1960" w:author="Neeshu Bhadauriya" w:date="2021-09-27T21:35:00Z"/>
          <w:rFonts w:ascii="Verdana" w:hAnsi="Verdana"/>
          <w:b/>
          <w:color w:val="000000" w:themeColor="text1"/>
        </w:rPr>
      </w:pPr>
    </w:p>
    <w:p w14:paraId="03FAFBE4" w14:textId="2FC1F6BE" w:rsidR="006E36F2" w:rsidDel="005C3363" w:rsidRDefault="006E36F2" w:rsidP="000D20E5">
      <w:pPr>
        <w:pStyle w:val="BodyText"/>
        <w:jc w:val="center"/>
        <w:rPr>
          <w:ins w:id="1961" w:author="Ritu Kamra" w:date="2021-09-27T19:05:00Z"/>
          <w:del w:id="1962" w:author="Neeshu Bhadauriya" w:date="2021-09-27T21:35:00Z"/>
          <w:rFonts w:ascii="Verdana" w:hAnsi="Verdana"/>
          <w:b/>
          <w:color w:val="000000" w:themeColor="text1"/>
        </w:rPr>
      </w:pPr>
    </w:p>
    <w:p w14:paraId="22D29F98" w14:textId="3F23AE2A" w:rsidR="006E36F2" w:rsidDel="005C3363" w:rsidRDefault="006E36F2" w:rsidP="000D20E5">
      <w:pPr>
        <w:pStyle w:val="BodyText"/>
        <w:jc w:val="center"/>
        <w:rPr>
          <w:ins w:id="1963" w:author="Ritu Kamra" w:date="2021-09-27T19:05:00Z"/>
          <w:del w:id="1964" w:author="Neeshu Bhadauriya" w:date="2021-09-27T21:35:00Z"/>
          <w:rFonts w:ascii="Verdana" w:hAnsi="Verdana"/>
          <w:b/>
          <w:color w:val="000000" w:themeColor="text1"/>
        </w:rPr>
      </w:pPr>
    </w:p>
    <w:p w14:paraId="3424D91C" w14:textId="56DD649D" w:rsidR="006E36F2" w:rsidDel="005C3363" w:rsidRDefault="006E36F2" w:rsidP="000D20E5">
      <w:pPr>
        <w:pStyle w:val="BodyText"/>
        <w:jc w:val="center"/>
        <w:rPr>
          <w:ins w:id="1965" w:author="Ritu Kamra" w:date="2021-09-27T19:05:00Z"/>
          <w:del w:id="1966" w:author="Neeshu Bhadauriya" w:date="2021-09-27T21:35:00Z"/>
          <w:rFonts w:ascii="Verdana" w:hAnsi="Verdana"/>
          <w:b/>
          <w:color w:val="000000" w:themeColor="text1"/>
        </w:rPr>
      </w:pPr>
    </w:p>
    <w:p w14:paraId="0526F663" w14:textId="0669AF55" w:rsidR="006E36F2" w:rsidDel="005C3363" w:rsidRDefault="006E36F2" w:rsidP="000D20E5">
      <w:pPr>
        <w:pStyle w:val="BodyText"/>
        <w:jc w:val="center"/>
        <w:rPr>
          <w:ins w:id="1967" w:author="Ritu Kamra" w:date="2021-09-27T19:05:00Z"/>
          <w:del w:id="1968" w:author="Neeshu Bhadauriya" w:date="2021-09-27T21:35:00Z"/>
          <w:rFonts w:ascii="Verdana" w:hAnsi="Verdana"/>
          <w:b/>
          <w:color w:val="000000" w:themeColor="text1"/>
        </w:rPr>
      </w:pPr>
    </w:p>
    <w:p w14:paraId="60FD8A80" w14:textId="1F78109F" w:rsidR="006E36F2" w:rsidDel="005C3363" w:rsidRDefault="006E36F2" w:rsidP="000D20E5">
      <w:pPr>
        <w:pStyle w:val="BodyText"/>
        <w:jc w:val="center"/>
        <w:rPr>
          <w:ins w:id="1969" w:author="Ritu Kamra" w:date="2021-09-27T19:05:00Z"/>
          <w:del w:id="1970" w:author="Neeshu Bhadauriya" w:date="2021-09-27T21:35:00Z"/>
          <w:rFonts w:ascii="Verdana" w:hAnsi="Verdana"/>
          <w:b/>
          <w:color w:val="000000" w:themeColor="text1"/>
        </w:rPr>
      </w:pPr>
    </w:p>
    <w:p w14:paraId="0610788D" w14:textId="5C2254D7" w:rsidR="006E36F2" w:rsidDel="005C3363" w:rsidRDefault="006E36F2" w:rsidP="000D20E5">
      <w:pPr>
        <w:pStyle w:val="BodyText"/>
        <w:jc w:val="center"/>
        <w:rPr>
          <w:ins w:id="1971" w:author="Ritu Kamra" w:date="2021-09-27T19:05:00Z"/>
          <w:del w:id="1972" w:author="Neeshu Bhadauriya" w:date="2021-09-27T21:35:00Z"/>
          <w:rFonts w:ascii="Verdana" w:hAnsi="Verdana"/>
          <w:b/>
          <w:color w:val="000000" w:themeColor="text1"/>
        </w:rPr>
      </w:pPr>
    </w:p>
    <w:p w14:paraId="7238C0A0" w14:textId="2C1D94F9" w:rsidR="006E36F2" w:rsidDel="005C3363" w:rsidRDefault="006E36F2" w:rsidP="000D20E5">
      <w:pPr>
        <w:pStyle w:val="BodyText"/>
        <w:jc w:val="center"/>
        <w:rPr>
          <w:ins w:id="1973" w:author="Ritu Kamra" w:date="2021-09-27T19:05:00Z"/>
          <w:del w:id="1974" w:author="Neeshu Bhadauriya" w:date="2021-09-27T21:35:00Z"/>
          <w:rFonts w:ascii="Verdana" w:hAnsi="Verdana"/>
          <w:b/>
          <w:color w:val="000000" w:themeColor="text1"/>
        </w:rPr>
      </w:pPr>
    </w:p>
    <w:p w14:paraId="4532E575" w14:textId="05E8D845" w:rsidR="006E36F2" w:rsidDel="005C3363" w:rsidRDefault="006E36F2" w:rsidP="000D20E5">
      <w:pPr>
        <w:pStyle w:val="BodyText"/>
        <w:jc w:val="center"/>
        <w:rPr>
          <w:ins w:id="1975" w:author="Ritu Kamra" w:date="2021-09-27T19:05:00Z"/>
          <w:del w:id="1976" w:author="Neeshu Bhadauriya" w:date="2021-09-27T21:35:00Z"/>
          <w:rFonts w:ascii="Verdana" w:hAnsi="Verdana"/>
          <w:b/>
          <w:color w:val="000000" w:themeColor="text1"/>
        </w:rPr>
      </w:pPr>
    </w:p>
    <w:p w14:paraId="3AFE4568" w14:textId="50BD914D" w:rsidR="006E36F2" w:rsidDel="005C3363" w:rsidRDefault="006E36F2" w:rsidP="000D20E5">
      <w:pPr>
        <w:pStyle w:val="BodyText"/>
        <w:jc w:val="center"/>
        <w:rPr>
          <w:ins w:id="1977" w:author="Ritu Kamra" w:date="2021-09-27T19:05:00Z"/>
          <w:del w:id="1978" w:author="Neeshu Bhadauriya" w:date="2021-09-27T21:35:00Z"/>
          <w:rFonts w:ascii="Verdana" w:hAnsi="Verdana"/>
          <w:b/>
          <w:color w:val="000000" w:themeColor="text1"/>
        </w:rPr>
      </w:pPr>
    </w:p>
    <w:p w14:paraId="3445B164" w14:textId="70B309C4" w:rsidR="006E36F2" w:rsidRDefault="006E36F2" w:rsidP="000D20E5">
      <w:pPr>
        <w:pStyle w:val="BodyText"/>
        <w:jc w:val="center"/>
        <w:rPr>
          <w:ins w:id="1979" w:author="Ritu Kamra" w:date="2021-09-27T19:05:00Z"/>
          <w:rFonts w:ascii="Verdana" w:hAnsi="Verdana"/>
          <w:b/>
          <w:color w:val="000000" w:themeColor="text1"/>
        </w:rPr>
      </w:pPr>
    </w:p>
    <w:p w14:paraId="1F8C2E93" w14:textId="5FE3899A" w:rsidR="006E36F2" w:rsidDel="006E36F2" w:rsidRDefault="006E36F2" w:rsidP="000D20E5">
      <w:pPr>
        <w:pStyle w:val="BodyText"/>
        <w:jc w:val="center"/>
        <w:rPr>
          <w:ins w:id="1980" w:author="Jaideep Kumar" w:date="2021-09-27T07:15:00Z"/>
          <w:del w:id="1981" w:author="Ritu Kamra" w:date="2021-09-27T19:05:00Z"/>
          <w:rFonts w:ascii="Verdana" w:hAnsi="Verdana"/>
          <w:b/>
          <w:color w:val="000000" w:themeColor="text1"/>
        </w:rPr>
      </w:pPr>
    </w:p>
    <w:p w14:paraId="3B114579" w14:textId="3722CEBC" w:rsidR="00917A70" w:rsidDel="006E36F2" w:rsidRDefault="00917A70" w:rsidP="000D20E5">
      <w:pPr>
        <w:pStyle w:val="BodyText"/>
        <w:jc w:val="center"/>
        <w:rPr>
          <w:ins w:id="1982" w:author="Jaideep Kumar" w:date="2021-09-27T07:15:00Z"/>
          <w:del w:id="1983" w:author="Ritu Kamra" w:date="2021-09-27T19:05:00Z"/>
          <w:rFonts w:ascii="Verdana" w:hAnsi="Verdana"/>
          <w:b/>
          <w:color w:val="000000" w:themeColor="text1"/>
        </w:rPr>
      </w:pPr>
    </w:p>
    <w:p w14:paraId="2B0C15D3" w14:textId="4D61CA74" w:rsidR="00917A70" w:rsidDel="006E36F2" w:rsidRDefault="00917A70" w:rsidP="000D20E5">
      <w:pPr>
        <w:pStyle w:val="BodyText"/>
        <w:jc w:val="center"/>
        <w:rPr>
          <w:ins w:id="1984" w:author="Jaideep Kumar" w:date="2021-09-27T07:15:00Z"/>
          <w:del w:id="1985" w:author="Ritu Kamra" w:date="2021-09-27T19:05:00Z"/>
          <w:rFonts w:ascii="Verdana" w:hAnsi="Verdana"/>
          <w:b/>
          <w:color w:val="000000" w:themeColor="text1"/>
        </w:rPr>
      </w:pPr>
    </w:p>
    <w:p w14:paraId="7573FB32" w14:textId="63F0440B" w:rsidR="00917A70" w:rsidDel="002031A1" w:rsidRDefault="00917A70" w:rsidP="000D20E5">
      <w:pPr>
        <w:pStyle w:val="BodyText"/>
        <w:jc w:val="center"/>
        <w:rPr>
          <w:ins w:id="1986" w:author="Jaideep Kumar" w:date="2021-09-27T07:15:00Z"/>
          <w:del w:id="1987" w:author="Neeshu Bhadauriya" w:date="2021-09-27T21:30:00Z"/>
          <w:rFonts w:ascii="Verdana" w:hAnsi="Verdana"/>
          <w:b/>
          <w:color w:val="000000" w:themeColor="text1"/>
        </w:rPr>
      </w:pPr>
    </w:p>
    <w:p w14:paraId="171EBDAA" w14:textId="136F3A48" w:rsidR="00917A70" w:rsidDel="002031A1" w:rsidRDefault="00917A70" w:rsidP="000D20E5">
      <w:pPr>
        <w:pStyle w:val="BodyText"/>
        <w:jc w:val="center"/>
        <w:rPr>
          <w:ins w:id="1988" w:author="Jaideep Kumar" w:date="2021-09-27T07:15:00Z"/>
          <w:del w:id="1989" w:author="Neeshu Bhadauriya" w:date="2021-09-27T21:30:00Z"/>
          <w:rFonts w:ascii="Verdana" w:hAnsi="Verdana"/>
          <w:b/>
          <w:color w:val="000000" w:themeColor="text1"/>
        </w:rPr>
      </w:pPr>
    </w:p>
    <w:p w14:paraId="7DFD1116" w14:textId="091278A7" w:rsidR="00917A70" w:rsidDel="006E36F2" w:rsidRDefault="00917A70" w:rsidP="000D20E5">
      <w:pPr>
        <w:pStyle w:val="BodyText"/>
        <w:jc w:val="center"/>
        <w:rPr>
          <w:ins w:id="1990" w:author="Jaideep Kumar" w:date="2021-09-27T07:15:00Z"/>
          <w:del w:id="1991" w:author="Ritu Kamra" w:date="2021-09-27T19:04:00Z"/>
          <w:rFonts w:ascii="Verdana" w:hAnsi="Verdana"/>
          <w:b/>
          <w:color w:val="000000" w:themeColor="text1"/>
        </w:rPr>
      </w:pPr>
    </w:p>
    <w:p w14:paraId="4B81852B" w14:textId="2ED4D53E" w:rsidR="00917A70" w:rsidDel="006E36F2" w:rsidRDefault="00917A70" w:rsidP="000D20E5">
      <w:pPr>
        <w:pStyle w:val="BodyText"/>
        <w:jc w:val="center"/>
        <w:rPr>
          <w:ins w:id="1992" w:author="Jaideep Kumar" w:date="2021-09-27T07:15:00Z"/>
          <w:del w:id="1993" w:author="Ritu Kamra" w:date="2021-09-27T19:04:00Z"/>
          <w:rFonts w:ascii="Verdana" w:hAnsi="Verdana"/>
          <w:b/>
          <w:color w:val="000000" w:themeColor="text1"/>
        </w:rPr>
      </w:pPr>
    </w:p>
    <w:p w14:paraId="0A160701" w14:textId="0AC92A42" w:rsidR="000D20E5" w:rsidDel="006E36F2" w:rsidRDefault="000D20E5" w:rsidP="000D20E5">
      <w:pPr>
        <w:pStyle w:val="BodyText"/>
        <w:jc w:val="center"/>
        <w:rPr>
          <w:ins w:id="1994" w:author="Jaideep Kumar" w:date="2021-09-26T21:27:00Z"/>
          <w:del w:id="1995" w:author="Ritu Kamra" w:date="2021-09-27T19:04:00Z"/>
          <w:b/>
          <w:color w:val="000000" w:themeColor="text1"/>
        </w:rPr>
      </w:pPr>
      <w:ins w:id="1996" w:author="Jaideep Kumar" w:date="2021-09-26T21:27:00Z">
        <w:del w:id="1997" w:author="Ritu Kamra" w:date="2021-09-27T19:04:00Z">
          <w:r w:rsidDel="006E36F2">
            <w:rPr>
              <w:b/>
              <w:color w:val="000000" w:themeColor="text1"/>
            </w:rPr>
            <w:delText>List of Figures</w:delText>
          </w:r>
        </w:del>
      </w:ins>
    </w:p>
    <w:p w14:paraId="0A1777CD" w14:textId="6266D002" w:rsidR="000D20E5" w:rsidRPr="00DA79BC" w:rsidDel="006E36F2" w:rsidRDefault="000D20E5" w:rsidP="000D20E5">
      <w:pPr>
        <w:pStyle w:val="BodyText"/>
        <w:rPr>
          <w:ins w:id="1998" w:author="Jaideep Kumar" w:date="2021-09-26T21:27:00Z"/>
          <w:del w:id="1999" w:author="Ritu Kamra" w:date="2021-09-27T19:04:00Z"/>
          <w:b/>
          <w:color w:val="000000" w:themeColor="text1"/>
        </w:rPr>
      </w:pPr>
    </w:p>
    <w:tbl>
      <w:tblPr>
        <w:tblStyle w:val="TableGrid"/>
        <w:tblW w:w="0" w:type="auto"/>
        <w:tblLook w:val="04A0" w:firstRow="1" w:lastRow="0" w:firstColumn="1" w:lastColumn="0" w:noHBand="0" w:noVBand="1"/>
        <w:tblPrChange w:id="2000" w:author="Ritu Kamra" w:date="2021-09-27T18:10:00Z">
          <w:tblPr>
            <w:tblStyle w:val="TableGrid"/>
            <w:tblW w:w="0" w:type="auto"/>
            <w:tblLook w:val="04A0" w:firstRow="1" w:lastRow="0" w:firstColumn="1" w:lastColumn="0" w:noHBand="0" w:noVBand="1"/>
          </w:tblPr>
        </w:tblPrChange>
      </w:tblPr>
      <w:tblGrid>
        <w:gridCol w:w="1271"/>
        <w:gridCol w:w="7454"/>
        <w:gridCol w:w="1435"/>
        <w:tblGridChange w:id="2001">
          <w:tblGrid>
            <w:gridCol w:w="1165"/>
            <w:gridCol w:w="7560"/>
            <w:gridCol w:w="1435"/>
          </w:tblGrid>
        </w:tblGridChange>
      </w:tblGrid>
      <w:tr w:rsidR="000D20E5" w:rsidDel="006E36F2" w14:paraId="0254FBA9" w14:textId="05C3B39D" w:rsidTr="00A221A1">
        <w:trPr>
          <w:ins w:id="2002" w:author="Jaideep Kumar" w:date="2021-09-26T21:27:00Z"/>
          <w:del w:id="2003" w:author="Ritu Kamra" w:date="2021-09-27T19:04:00Z"/>
        </w:trPr>
        <w:tc>
          <w:tcPr>
            <w:tcW w:w="1271" w:type="dxa"/>
            <w:tcPrChange w:id="2004" w:author="Ritu Kamra" w:date="2021-09-27T18:10:00Z">
              <w:tcPr>
                <w:tcW w:w="1165" w:type="dxa"/>
              </w:tcPr>
            </w:tcPrChange>
          </w:tcPr>
          <w:p w14:paraId="415B9D0F" w14:textId="4203CEBB" w:rsidR="000D20E5" w:rsidRPr="00DA79BC" w:rsidDel="006E36F2" w:rsidRDefault="000D20E5" w:rsidP="00092529">
            <w:pPr>
              <w:pStyle w:val="BodyText"/>
              <w:rPr>
                <w:ins w:id="2005" w:author="Jaideep Kumar" w:date="2021-09-26T21:27:00Z"/>
                <w:del w:id="2006" w:author="Ritu Kamra" w:date="2021-09-27T19:04:00Z"/>
                <w:b/>
                <w:color w:val="000000" w:themeColor="text1"/>
              </w:rPr>
            </w:pPr>
            <w:bookmarkStart w:id="2007" w:name="_Hlk83659979"/>
            <w:ins w:id="2008" w:author="Jaideep Kumar" w:date="2021-09-26T21:27:00Z">
              <w:del w:id="2009" w:author="Ritu Kamra" w:date="2021-09-27T19:04:00Z">
                <w:r w:rsidRPr="00DA79BC" w:rsidDel="006E36F2">
                  <w:rPr>
                    <w:b/>
                    <w:color w:val="000000" w:themeColor="text1"/>
                  </w:rPr>
                  <w:delText>S. No.</w:delText>
                </w:r>
              </w:del>
            </w:ins>
          </w:p>
        </w:tc>
        <w:tc>
          <w:tcPr>
            <w:tcW w:w="7454" w:type="dxa"/>
            <w:tcPrChange w:id="2010" w:author="Ritu Kamra" w:date="2021-09-27T18:10:00Z">
              <w:tcPr>
                <w:tcW w:w="7560" w:type="dxa"/>
              </w:tcPr>
            </w:tcPrChange>
          </w:tcPr>
          <w:p w14:paraId="72A51B04" w14:textId="5D1F81E8" w:rsidR="000D20E5" w:rsidRPr="00DA79BC" w:rsidDel="006E36F2" w:rsidRDefault="000D20E5" w:rsidP="00092529">
            <w:pPr>
              <w:pStyle w:val="BodyText"/>
              <w:jc w:val="center"/>
              <w:rPr>
                <w:ins w:id="2011" w:author="Jaideep Kumar" w:date="2021-09-26T21:27:00Z"/>
                <w:del w:id="2012" w:author="Ritu Kamra" w:date="2021-09-27T19:04:00Z"/>
                <w:b/>
                <w:color w:val="000000" w:themeColor="text1"/>
              </w:rPr>
            </w:pPr>
            <w:ins w:id="2013" w:author="Jaideep Kumar" w:date="2021-09-26T21:27:00Z">
              <w:del w:id="2014" w:author="Ritu Kamra" w:date="2021-09-27T19:04:00Z">
                <w:r w:rsidRPr="00DA79BC" w:rsidDel="006E36F2">
                  <w:rPr>
                    <w:b/>
                    <w:color w:val="000000" w:themeColor="text1"/>
                  </w:rPr>
                  <w:delText>Figures</w:delText>
                </w:r>
              </w:del>
            </w:ins>
          </w:p>
        </w:tc>
        <w:tc>
          <w:tcPr>
            <w:tcW w:w="1435" w:type="dxa"/>
            <w:tcPrChange w:id="2015" w:author="Ritu Kamra" w:date="2021-09-27T18:10:00Z">
              <w:tcPr>
                <w:tcW w:w="1435" w:type="dxa"/>
              </w:tcPr>
            </w:tcPrChange>
          </w:tcPr>
          <w:p w14:paraId="430A6F19" w14:textId="2D99F11D" w:rsidR="000D20E5" w:rsidRPr="00DA79BC" w:rsidDel="006E36F2" w:rsidRDefault="000D20E5" w:rsidP="00092529">
            <w:pPr>
              <w:pStyle w:val="BodyText"/>
              <w:rPr>
                <w:ins w:id="2016" w:author="Jaideep Kumar" w:date="2021-09-26T21:27:00Z"/>
                <w:del w:id="2017" w:author="Ritu Kamra" w:date="2021-09-27T19:04:00Z"/>
                <w:b/>
                <w:color w:val="000000" w:themeColor="text1"/>
              </w:rPr>
            </w:pPr>
            <w:ins w:id="2018" w:author="Jaideep Kumar" w:date="2021-09-26T21:27:00Z">
              <w:del w:id="2019" w:author="Ritu Kamra" w:date="2021-09-27T19:04:00Z">
                <w:r w:rsidRPr="00DA79BC" w:rsidDel="006E36F2">
                  <w:rPr>
                    <w:b/>
                    <w:color w:val="000000" w:themeColor="text1"/>
                  </w:rPr>
                  <w:delText xml:space="preserve">Page No. </w:delText>
                </w:r>
              </w:del>
            </w:ins>
          </w:p>
        </w:tc>
      </w:tr>
      <w:tr w:rsidR="000D20E5" w:rsidDel="006E36F2" w14:paraId="3978023B" w14:textId="00A79893" w:rsidTr="00A221A1">
        <w:trPr>
          <w:ins w:id="2020" w:author="Jaideep Kumar" w:date="2021-09-26T21:27:00Z"/>
          <w:del w:id="2021" w:author="Ritu Kamra" w:date="2021-09-27T19:04:00Z"/>
        </w:trPr>
        <w:tc>
          <w:tcPr>
            <w:tcW w:w="1271" w:type="dxa"/>
            <w:tcPrChange w:id="2022" w:author="Ritu Kamra" w:date="2021-09-27T18:10:00Z">
              <w:tcPr>
                <w:tcW w:w="1165" w:type="dxa"/>
              </w:tcPr>
            </w:tcPrChange>
          </w:tcPr>
          <w:p w14:paraId="11473340" w14:textId="6840BE6A" w:rsidR="000D20E5" w:rsidRPr="00DA79BC" w:rsidDel="006E36F2" w:rsidRDefault="000D20E5" w:rsidP="00092529">
            <w:pPr>
              <w:pStyle w:val="BodyText"/>
              <w:rPr>
                <w:ins w:id="2023" w:author="Jaideep Kumar" w:date="2021-09-26T21:27:00Z"/>
                <w:del w:id="2024" w:author="Ritu Kamra" w:date="2021-09-27T19:04:00Z"/>
                <w:b/>
                <w:color w:val="000000" w:themeColor="text1"/>
              </w:rPr>
            </w:pPr>
            <w:ins w:id="2025" w:author="Jaideep Kumar" w:date="2021-09-26T21:27:00Z">
              <w:del w:id="2026" w:author="Ritu Kamra" w:date="2021-09-27T19:04:00Z">
                <w:r w:rsidRPr="00DA79BC" w:rsidDel="006E36F2">
                  <w:rPr>
                    <w:b/>
                    <w:color w:val="000000" w:themeColor="text1"/>
                  </w:rPr>
                  <w:delText>Figure 1</w:delText>
                </w:r>
              </w:del>
            </w:ins>
          </w:p>
        </w:tc>
        <w:tc>
          <w:tcPr>
            <w:tcW w:w="7454" w:type="dxa"/>
            <w:tcPrChange w:id="2027" w:author="Ritu Kamra" w:date="2021-09-27T18:10:00Z">
              <w:tcPr>
                <w:tcW w:w="7560" w:type="dxa"/>
              </w:tcPr>
            </w:tcPrChange>
          </w:tcPr>
          <w:p w14:paraId="7385E236" w14:textId="16D5C8A5" w:rsidR="000D20E5" w:rsidDel="006E36F2" w:rsidRDefault="000D20E5" w:rsidP="00092529">
            <w:pPr>
              <w:pStyle w:val="BodyText"/>
              <w:rPr>
                <w:ins w:id="2028" w:author="Jaideep Kumar" w:date="2021-09-26T21:27:00Z"/>
                <w:del w:id="2029" w:author="Ritu Kamra" w:date="2021-09-27T19:04:00Z"/>
                <w:rFonts w:ascii="Verdana" w:hAnsi="Verdana"/>
                <w:b/>
                <w:color w:val="000000" w:themeColor="text1"/>
              </w:rPr>
            </w:pPr>
          </w:p>
        </w:tc>
        <w:tc>
          <w:tcPr>
            <w:tcW w:w="1435" w:type="dxa"/>
            <w:tcPrChange w:id="2030" w:author="Ritu Kamra" w:date="2021-09-27T18:10:00Z">
              <w:tcPr>
                <w:tcW w:w="1435" w:type="dxa"/>
              </w:tcPr>
            </w:tcPrChange>
          </w:tcPr>
          <w:p w14:paraId="724418CA" w14:textId="227F1725" w:rsidR="000D20E5" w:rsidDel="006E36F2" w:rsidRDefault="000D20E5" w:rsidP="00092529">
            <w:pPr>
              <w:pStyle w:val="BodyText"/>
              <w:rPr>
                <w:ins w:id="2031" w:author="Jaideep Kumar" w:date="2021-09-26T21:27:00Z"/>
                <w:del w:id="2032" w:author="Ritu Kamra" w:date="2021-09-27T19:04:00Z"/>
                <w:rFonts w:ascii="Verdana" w:hAnsi="Verdana"/>
                <w:b/>
                <w:color w:val="000000" w:themeColor="text1"/>
              </w:rPr>
            </w:pPr>
          </w:p>
        </w:tc>
      </w:tr>
      <w:tr w:rsidR="000D20E5" w:rsidDel="006E36F2" w14:paraId="7E52293C" w14:textId="272C9CAC" w:rsidTr="00A221A1">
        <w:trPr>
          <w:ins w:id="2033" w:author="Jaideep Kumar" w:date="2021-09-26T21:27:00Z"/>
          <w:del w:id="2034" w:author="Ritu Kamra" w:date="2021-09-27T19:04:00Z"/>
        </w:trPr>
        <w:tc>
          <w:tcPr>
            <w:tcW w:w="1271" w:type="dxa"/>
            <w:tcPrChange w:id="2035" w:author="Ritu Kamra" w:date="2021-09-27T18:10:00Z">
              <w:tcPr>
                <w:tcW w:w="1165" w:type="dxa"/>
              </w:tcPr>
            </w:tcPrChange>
          </w:tcPr>
          <w:p w14:paraId="4BFA6D38" w14:textId="4270735B" w:rsidR="000D20E5" w:rsidDel="006E36F2" w:rsidRDefault="000D20E5" w:rsidP="00092529">
            <w:pPr>
              <w:pStyle w:val="BodyText"/>
              <w:rPr>
                <w:ins w:id="2036" w:author="Jaideep Kumar" w:date="2021-09-26T21:27:00Z"/>
                <w:del w:id="2037" w:author="Ritu Kamra" w:date="2021-09-27T19:04:00Z"/>
                <w:rFonts w:ascii="Verdana" w:hAnsi="Verdana"/>
                <w:b/>
                <w:color w:val="000000" w:themeColor="text1"/>
              </w:rPr>
            </w:pPr>
            <w:ins w:id="2038" w:author="Jaideep Kumar" w:date="2021-09-26T21:27:00Z">
              <w:del w:id="2039" w:author="Ritu Kamra" w:date="2021-09-27T19:04:00Z">
                <w:r w:rsidRPr="00DA79BC" w:rsidDel="006E36F2">
                  <w:rPr>
                    <w:b/>
                    <w:color w:val="000000" w:themeColor="text1"/>
                  </w:rPr>
                  <w:delText>Figure 1</w:delText>
                </w:r>
              </w:del>
            </w:ins>
          </w:p>
        </w:tc>
        <w:tc>
          <w:tcPr>
            <w:tcW w:w="7454" w:type="dxa"/>
            <w:tcPrChange w:id="2040" w:author="Ritu Kamra" w:date="2021-09-27T18:10:00Z">
              <w:tcPr>
                <w:tcW w:w="7560" w:type="dxa"/>
              </w:tcPr>
            </w:tcPrChange>
          </w:tcPr>
          <w:p w14:paraId="613CEABD" w14:textId="6F063D00" w:rsidR="000D20E5" w:rsidDel="006E36F2" w:rsidRDefault="000D20E5" w:rsidP="00092529">
            <w:pPr>
              <w:pStyle w:val="BodyText"/>
              <w:rPr>
                <w:ins w:id="2041" w:author="Jaideep Kumar" w:date="2021-09-26T21:27:00Z"/>
                <w:del w:id="2042" w:author="Ritu Kamra" w:date="2021-09-27T19:04:00Z"/>
                <w:rFonts w:ascii="Verdana" w:hAnsi="Verdana"/>
                <w:b/>
                <w:color w:val="000000" w:themeColor="text1"/>
              </w:rPr>
            </w:pPr>
          </w:p>
        </w:tc>
        <w:tc>
          <w:tcPr>
            <w:tcW w:w="1435" w:type="dxa"/>
            <w:tcPrChange w:id="2043" w:author="Ritu Kamra" w:date="2021-09-27T18:10:00Z">
              <w:tcPr>
                <w:tcW w:w="1435" w:type="dxa"/>
              </w:tcPr>
            </w:tcPrChange>
          </w:tcPr>
          <w:p w14:paraId="790635FD" w14:textId="5D5F2C20" w:rsidR="000D20E5" w:rsidDel="006E36F2" w:rsidRDefault="000D20E5" w:rsidP="00092529">
            <w:pPr>
              <w:pStyle w:val="BodyText"/>
              <w:rPr>
                <w:ins w:id="2044" w:author="Jaideep Kumar" w:date="2021-09-26T21:27:00Z"/>
                <w:del w:id="2045" w:author="Ritu Kamra" w:date="2021-09-27T19:04:00Z"/>
                <w:rFonts w:ascii="Verdana" w:hAnsi="Verdana"/>
                <w:b/>
                <w:color w:val="000000" w:themeColor="text1"/>
              </w:rPr>
            </w:pPr>
          </w:p>
        </w:tc>
      </w:tr>
      <w:tr w:rsidR="000D20E5" w:rsidDel="006E36F2" w14:paraId="4A0C2E72" w14:textId="32D8840D" w:rsidTr="00A221A1">
        <w:trPr>
          <w:ins w:id="2046" w:author="Jaideep Kumar" w:date="2021-09-26T21:27:00Z"/>
          <w:del w:id="2047" w:author="Ritu Kamra" w:date="2021-09-27T19:04:00Z"/>
        </w:trPr>
        <w:tc>
          <w:tcPr>
            <w:tcW w:w="1271" w:type="dxa"/>
            <w:tcPrChange w:id="2048" w:author="Ritu Kamra" w:date="2021-09-27T18:10:00Z">
              <w:tcPr>
                <w:tcW w:w="1165" w:type="dxa"/>
              </w:tcPr>
            </w:tcPrChange>
          </w:tcPr>
          <w:p w14:paraId="3104EC97" w14:textId="4442B54E" w:rsidR="000D20E5" w:rsidDel="006E36F2" w:rsidRDefault="000D20E5" w:rsidP="00092529">
            <w:pPr>
              <w:pStyle w:val="BodyText"/>
              <w:rPr>
                <w:ins w:id="2049" w:author="Jaideep Kumar" w:date="2021-09-26T21:27:00Z"/>
                <w:del w:id="2050" w:author="Ritu Kamra" w:date="2021-09-27T19:04:00Z"/>
                <w:rFonts w:ascii="Verdana" w:hAnsi="Verdana"/>
                <w:b/>
                <w:color w:val="000000" w:themeColor="text1"/>
              </w:rPr>
            </w:pPr>
            <w:ins w:id="2051" w:author="Jaideep Kumar" w:date="2021-09-26T21:27:00Z">
              <w:del w:id="2052" w:author="Ritu Kamra" w:date="2021-09-27T19:04:00Z">
                <w:r w:rsidRPr="00DA79BC" w:rsidDel="006E36F2">
                  <w:rPr>
                    <w:b/>
                    <w:color w:val="000000" w:themeColor="text1"/>
                  </w:rPr>
                  <w:delText>Figure 1</w:delText>
                </w:r>
              </w:del>
            </w:ins>
          </w:p>
        </w:tc>
        <w:tc>
          <w:tcPr>
            <w:tcW w:w="7454" w:type="dxa"/>
            <w:tcPrChange w:id="2053" w:author="Ritu Kamra" w:date="2021-09-27T18:10:00Z">
              <w:tcPr>
                <w:tcW w:w="7560" w:type="dxa"/>
              </w:tcPr>
            </w:tcPrChange>
          </w:tcPr>
          <w:p w14:paraId="24F53832" w14:textId="4E324E06" w:rsidR="000D20E5" w:rsidDel="006E36F2" w:rsidRDefault="000D20E5" w:rsidP="00092529">
            <w:pPr>
              <w:pStyle w:val="BodyText"/>
              <w:rPr>
                <w:ins w:id="2054" w:author="Jaideep Kumar" w:date="2021-09-26T21:27:00Z"/>
                <w:del w:id="2055" w:author="Ritu Kamra" w:date="2021-09-27T19:04:00Z"/>
                <w:rFonts w:ascii="Verdana" w:hAnsi="Verdana"/>
                <w:b/>
                <w:color w:val="000000" w:themeColor="text1"/>
              </w:rPr>
            </w:pPr>
          </w:p>
        </w:tc>
        <w:tc>
          <w:tcPr>
            <w:tcW w:w="1435" w:type="dxa"/>
            <w:tcPrChange w:id="2056" w:author="Ritu Kamra" w:date="2021-09-27T18:10:00Z">
              <w:tcPr>
                <w:tcW w:w="1435" w:type="dxa"/>
              </w:tcPr>
            </w:tcPrChange>
          </w:tcPr>
          <w:p w14:paraId="6E7999BF" w14:textId="7AE80A1A" w:rsidR="000D20E5" w:rsidDel="006E36F2" w:rsidRDefault="000D20E5" w:rsidP="00092529">
            <w:pPr>
              <w:pStyle w:val="BodyText"/>
              <w:rPr>
                <w:ins w:id="2057" w:author="Jaideep Kumar" w:date="2021-09-26T21:27:00Z"/>
                <w:del w:id="2058" w:author="Ritu Kamra" w:date="2021-09-27T19:04:00Z"/>
                <w:rFonts w:ascii="Verdana" w:hAnsi="Verdana"/>
                <w:b/>
                <w:color w:val="000000" w:themeColor="text1"/>
              </w:rPr>
            </w:pPr>
          </w:p>
        </w:tc>
      </w:tr>
      <w:tr w:rsidR="000D20E5" w:rsidDel="006E36F2" w14:paraId="679B52EB" w14:textId="3FB7BD8B" w:rsidTr="00A221A1">
        <w:trPr>
          <w:ins w:id="2059" w:author="Jaideep Kumar" w:date="2021-09-26T21:27:00Z"/>
          <w:del w:id="2060" w:author="Ritu Kamra" w:date="2021-09-27T19:04:00Z"/>
        </w:trPr>
        <w:tc>
          <w:tcPr>
            <w:tcW w:w="1271" w:type="dxa"/>
            <w:tcPrChange w:id="2061" w:author="Ritu Kamra" w:date="2021-09-27T18:10:00Z">
              <w:tcPr>
                <w:tcW w:w="1165" w:type="dxa"/>
              </w:tcPr>
            </w:tcPrChange>
          </w:tcPr>
          <w:p w14:paraId="505EA135" w14:textId="63A5A154" w:rsidR="000D20E5" w:rsidDel="006E36F2" w:rsidRDefault="000D20E5" w:rsidP="00092529">
            <w:pPr>
              <w:pStyle w:val="BodyText"/>
              <w:rPr>
                <w:ins w:id="2062" w:author="Jaideep Kumar" w:date="2021-09-26T21:27:00Z"/>
                <w:del w:id="2063" w:author="Ritu Kamra" w:date="2021-09-27T19:04:00Z"/>
                <w:rFonts w:ascii="Verdana" w:hAnsi="Verdana"/>
                <w:b/>
                <w:color w:val="000000" w:themeColor="text1"/>
              </w:rPr>
            </w:pPr>
            <w:ins w:id="2064" w:author="Jaideep Kumar" w:date="2021-09-26T21:27:00Z">
              <w:del w:id="2065" w:author="Ritu Kamra" w:date="2021-09-27T19:04:00Z">
                <w:r w:rsidRPr="00DA79BC" w:rsidDel="006E36F2">
                  <w:rPr>
                    <w:b/>
                    <w:color w:val="000000" w:themeColor="text1"/>
                  </w:rPr>
                  <w:delText>Figure 1</w:delText>
                </w:r>
              </w:del>
            </w:ins>
          </w:p>
        </w:tc>
        <w:tc>
          <w:tcPr>
            <w:tcW w:w="7454" w:type="dxa"/>
            <w:tcPrChange w:id="2066" w:author="Ritu Kamra" w:date="2021-09-27T18:10:00Z">
              <w:tcPr>
                <w:tcW w:w="7560" w:type="dxa"/>
              </w:tcPr>
            </w:tcPrChange>
          </w:tcPr>
          <w:p w14:paraId="595B4744" w14:textId="642AF200" w:rsidR="000D20E5" w:rsidDel="006E36F2" w:rsidRDefault="000D20E5" w:rsidP="00092529">
            <w:pPr>
              <w:pStyle w:val="BodyText"/>
              <w:rPr>
                <w:ins w:id="2067" w:author="Jaideep Kumar" w:date="2021-09-26T21:27:00Z"/>
                <w:del w:id="2068" w:author="Ritu Kamra" w:date="2021-09-27T19:04:00Z"/>
                <w:rFonts w:ascii="Verdana" w:hAnsi="Verdana"/>
                <w:b/>
                <w:color w:val="000000" w:themeColor="text1"/>
              </w:rPr>
            </w:pPr>
          </w:p>
        </w:tc>
        <w:tc>
          <w:tcPr>
            <w:tcW w:w="1435" w:type="dxa"/>
            <w:tcPrChange w:id="2069" w:author="Ritu Kamra" w:date="2021-09-27T18:10:00Z">
              <w:tcPr>
                <w:tcW w:w="1435" w:type="dxa"/>
              </w:tcPr>
            </w:tcPrChange>
          </w:tcPr>
          <w:p w14:paraId="1DC9F3D1" w14:textId="5E92C5B6" w:rsidR="000D20E5" w:rsidDel="006E36F2" w:rsidRDefault="000D20E5" w:rsidP="00092529">
            <w:pPr>
              <w:pStyle w:val="BodyText"/>
              <w:rPr>
                <w:ins w:id="2070" w:author="Jaideep Kumar" w:date="2021-09-26T21:27:00Z"/>
                <w:del w:id="2071" w:author="Ritu Kamra" w:date="2021-09-27T19:04:00Z"/>
                <w:rFonts w:ascii="Verdana" w:hAnsi="Verdana"/>
                <w:b/>
                <w:color w:val="000000" w:themeColor="text1"/>
              </w:rPr>
            </w:pPr>
          </w:p>
        </w:tc>
      </w:tr>
      <w:tr w:rsidR="000D20E5" w:rsidDel="006E36F2" w14:paraId="5AE450E4" w14:textId="3F009C1A" w:rsidTr="00A221A1">
        <w:trPr>
          <w:ins w:id="2072" w:author="Jaideep Kumar" w:date="2021-09-26T21:27:00Z"/>
          <w:del w:id="2073" w:author="Ritu Kamra" w:date="2021-09-27T19:04:00Z"/>
        </w:trPr>
        <w:tc>
          <w:tcPr>
            <w:tcW w:w="1271" w:type="dxa"/>
            <w:tcPrChange w:id="2074" w:author="Ritu Kamra" w:date="2021-09-27T18:10:00Z">
              <w:tcPr>
                <w:tcW w:w="1165" w:type="dxa"/>
              </w:tcPr>
            </w:tcPrChange>
          </w:tcPr>
          <w:p w14:paraId="4CC8F1D7" w14:textId="28B3DBDF" w:rsidR="000D20E5" w:rsidDel="006E36F2" w:rsidRDefault="000D20E5" w:rsidP="00092529">
            <w:pPr>
              <w:pStyle w:val="BodyText"/>
              <w:rPr>
                <w:ins w:id="2075" w:author="Jaideep Kumar" w:date="2021-09-26T21:27:00Z"/>
                <w:del w:id="2076" w:author="Ritu Kamra" w:date="2021-09-27T19:04:00Z"/>
                <w:rFonts w:ascii="Verdana" w:hAnsi="Verdana"/>
                <w:b/>
                <w:color w:val="000000" w:themeColor="text1"/>
              </w:rPr>
            </w:pPr>
            <w:ins w:id="2077" w:author="Jaideep Kumar" w:date="2021-09-26T21:27:00Z">
              <w:del w:id="2078" w:author="Ritu Kamra" w:date="2021-09-27T19:04:00Z">
                <w:r w:rsidRPr="00DA79BC" w:rsidDel="006E36F2">
                  <w:rPr>
                    <w:b/>
                    <w:color w:val="000000" w:themeColor="text1"/>
                  </w:rPr>
                  <w:delText>Figure 1</w:delText>
                </w:r>
              </w:del>
            </w:ins>
          </w:p>
        </w:tc>
        <w:tc>
          <w:tcPr>
            <w:tcW w:w="7454" w:type="dxa"/>
            <w:tcPrChange w:id="2079" w:author="Ritu Kamra" w:date="2021-09-27T18:10:00Z">
              <w:tcPr>
                <w:tcW w:w="7560" w:type="dxa"/>
              </w:tcPr>
            </w:tcPrChange>
          </w:tcPr>
          <w:p w14:paraId="53F2913B" w14:textId="1706BA74" w:rsidR="000D20E5" w:rsidDel="006E36F2" w:rsidRDefault="000D20E5" w:rsidP="00092529">
            <w:pPr>
              <w:pStyle w:val="BodyText"/>
              <w:rPr>
                <w:ins w:id="2080" w:author="Jaideep Kumar" w:date="2021-09-26T21:27:00Z"/>
                <w:del w:id="2081" w:author="Ritu Kamra" w:date="2021-09-27T19:04:00Z"/>
                <w:rFonts w:ascii="Verdana" w:hAnsi="Verdana"/>
                <w:b/>
                <w:color w:val="000000" w:themeColor="text1"/>
              </w:rPr>
            </w:pPr>
          </w:p>
        </w:tc>
        <w:tc>
          <w:tcPr>
            <w:tcW w:w="1435" w:type="dxa"/>
            <w:tcPrChange w:id="2082" w:author="Ritu Kamra" w:date="2021-09-27T18:10:00Z">
              <w:tcPr>
                <w:tcW w:w="1435" w:type="dxa"/>
              </w:tcPr>
            </w:tcPrChange>
          </w:tcPr>
          <w:p w14:paraId="1BBA7341" w14:textId="782BAFB5" w:rsidR="000D20E5" w:rsidDel="006E36F2" w:rsidRDefault="000D20E5" w:rsidP="00092529">
            <w:pPr>
              <w:pStyle w:val="BodyText"/>
              <w:rPr>
                <w:ins w:id="2083" w:author="Jaideep Kumar" w:date="2021-09-26T21:27:00Z"/>
                <w:del w:id="2084" w:author="Ritu Kamra" w:date="2021-09-27T19:04:00Z"/>
                <w:rFonts w:ascii="Verdana" w:hAnsi="Verdana"/>
                <w:b/>
                <w:color w:val="000000" w:themeColor="text1"/>
              </w:rPr>
            </w:pPr>
          </w:p>
        </w:tc>
      </w:tr>
      <w:tr w:rsidR="000D20E5" w:rsidDel="006E36F2" w14:paraId="6F8DD19C" w14:textId="575F8618" w:rsidTr="00A221A1">
        <w:trPr>
          <w:ins w:id="2085" w:author="Jaideep Kumar" w:date="2021-09-26T21:27:00Z"/>
          <w:del w:id="2086" w:author="Ritu Kamra" w:date="2021-09-27T19:04:00Z"/>
        </w:trPr>
        <w:tc>
          <w:tcPr>
            <w:tcW w:w="1271" w:type="dxa"/>
            <w:tcPrChange w:id="2087" w:author="Ritu Kamra" w:date="2021-09-27T18:10:00Z">
              <w:tcPr>
                <w:tcW w:w="1165" w:type="dxa"/>
              </w:tcPr>
            </w:tcPrChange>
          </w:tcPr>
          <w:p w14:paraId="04001139" w14:textId="3D6C8754" w:rsidR="000D20E5" w:rsidDel="006E36F2" w:rsidRDefault="000D20E5" w:rsidP="00092529">
            <w:pPr>
              <w:pStyle w:val="BodyText"/>
              <w:rPr>
                <w:ins w:id="2088" w:author="Jaideep Kumar" w:date="2021-09-26T21:27:00Z"/>
                <w:del w:id="2089" w:author="Ritu Kamra" w:date="2021-09-27T19:04:00Z"/>
                <w:rFonts w:ascii="Verdana" w:hAnsi="Verdana"/>
                <w:b/>
                <w:color w:val="000000" w:themeColor="text1"/>
              </w:rPr>
            </w:pPr>
            <w:ins w:id="2090" w:author="Jaideep Kumar" w:date="2021-09-26T21:27:00Z">
              <w:del w:id="2091" w:author="Ritu Kamra" w:date="2021-09-27T19:04:00Z">
                <w:r w:rsidRPr="00DA79BC" w:rsidDel="006E36F2">
                  <w:rPr>
                    <w:b/>
                    <w:color w:val="000000" w:themeColor="text1"/>
                  </w:rPr>
                  <w:delText>Figure 1</w:delText>
                </w:r>
              </w:del>
            </w:ins>
          </w:p>
        </w:tc>
        <w:tc>
          <w:tcPr>
            <w:tcW w:w="7454" w:type="dxa"/>
            <w:tcPrChange w:id="2092" w:author="Ritu Kamra" w:date="2021-09-27T18:10:00Z">
              <w:tcPr>
                <w:tcW w:w="7560" w:type="dxa"/>
              </w:tcPr>
            </w:tcPrChange>
          </w:tcPr>
          <w:p w14:paraId="11A17BBF" w14:textId="07906854" w:rsidR="000D20E5" w:rsidDel="006E36F2" w:rsidRDefault="000D20E5" w:rsidP="00092529">
            <w:pPr>
              <w:pStyle w:val="BodyText"/>
              <w:rPr>
                <w:ins w:id="2093" w:author="Jaideep Kumar" w:date="2021-09-26T21:27:00Z"/>
                <w:del w:id="2094" w:author="Ritu Kamra" w:date="2021-09-27T19:04:00Z"/>
                <w:rFonts w:ascii="Verdana" w:hAnsi="Verdana"/>
                <w:b/>
                <w:color w:val="000000" w:themeColor="text1"/>
              </w:rPr>
            </w:pPr>
          </w:p>
        </w:tc>
        <w:tc>
          <w:tcPr>
            <w:tcW w:w="1435" w:type="dxa"/>
            <w:tcPrChange w:id="2095" w:author="Ritu Kamra" w:date="2021-09-27T18:10:00Z">
              <w:tcPr>
                <w:tcW w:w="1435" w:type="dxa"/>
              </w:tcPr>
            </w:tcPrChange>
          </w:tcPr>
          <w:p w14:paraId="7B14FF29" w14:textId="49FF0494" w:rsidR="000D20E5" w:rsidDel="006E36F2" w:rsidRDefault="000D20E5" w:rsidP="00092529">
            <w:pPr>
              <w:pStyle w:val="BodyText"/>
              <w:rPr>
                <w:ins w:id="2096" w:author="Jaideep Kumar" w:date="2021-09-26T21:27:00Z"/>
                <w:del w:id="2097" w:author="Ritu Kamra" w:date="2021-09-27T19:04:00Z"/>
                <w:rFonts w:ascii="Verdana" w:hAnsi="Verdana"/>
                <w:b/>
                <w:color w:val="000000" w:themeColor="text1"/>
              </w:rPr>
            </w:pPr>
          </w:p>
        </w:tc>
      </w:tr>
      <w:tr w:rsidR="000D20E5" w:rsidDel="006E36F2" w14:paraId="64E09C44" w14:textId="55CDCE67" w:rsidTr="00A221A1">
        <w:trPr>
          <w:ins w:id="2098" w:author="Jaideep Kumar" w:date="2021-09-26T21:27:00Z"/>
          <w:del w:id="2099" w:author="Ritu Kamra" w:date="2021-09-27T19:04:00Z"/>
        </w:trPr>
        <w:tc>
          <w:tcPr>
            <w:tcW w:w="1271" w:type="dxa"/>
            <w:tcPrChange w:id="2100" w:author="Ritu Kamra" w:date="2021-09-27T18:10:00Z">
              <w:tcPr>
                <w:tcW w:w="1165" w:type="dxa"/>
              </w:tcPr>
            </w:tcPrChange>
          </w:tcPr>
          <w:p w14:paraId="2EAF487B" w14:textId="7C34F143" w:rsidR="000D20E5" w:rsidDel="006E36F2" w:rsidRDefault="000D20E5" w:rsidP="00092529">
            <w:pPr>
              <w:pStyle w:val="BodyText"/>
              <w:rPr>
                <w:ins w:id="2101" w:author="Jaideep Kumar" w:date="2021-09-26T21:27:00Z"/>
                <w:del w:id="2102" w:author="Ritu Kamra" w:date="2021-09-27T19:04:00Z"/>
                <w:rFonts w:ascii="Verdana" w:hAnsi="Verdana"/>
                <w:b/>
                <w:color w:val="000000" w:themeColor="text1"/>
              </w:rPr>
            </w:pPr>
            <w:ins w:id="2103" w:author="Jaideep Kumar" w:date="2021-09-26T21:27:00Z">
              <w:del w:id="2104" w:author="Ritu Kamra" w:date="2021-09-27T19:04:00Z">
                <w:r w:rsidRPr="00DA79BC" w:rsidDel="006E36F2">
                  <w:rPr>
                    <w:b/>
                    <w:color w:val="000000" w:themeColor="text1"/>
                  </w:rPr>
                  <w:delText>Figure 1</w:delText>
                </w:r>
              </w:del>
            </w:ins>
          </w:p>
        </w:tc>
        <w:tc>
          <w:tcPr>
            <w:tcW w:w="7454" w:type="dxa"/>
            <w:tcPrChange w:id="2105" w:author="Ritu Kamra" w:date="2021-09-27T18:10:00Z">
              <w:tcPr>
                <w:tcW w:w="7560" w:type="dxa"/>
              </w:tcPr>
            </w:tcPrChange>
          </w:tcPr>
          <w:p w14:paraId="157C6570" w14:textId="16189A05" w:rsidR="000D20E5" w:rsidDel="006E36F2" w:rsidRDefault="000D20E5" w:rsidP="00092529">
            <w:pPr>
              <w:pStyle w:val="BodyText"/>
              <w:rPr>
                <w:ins w:id="2106" w:author="Jaideep Kumar" w:date="2021-09-26T21:27:00Z"/>
                <w:del w:id="2107" w:author="Ritu Kamra" w:date="2021-09-27T19:04:00Z"/>
                <w:rFonts w:ascii="Verdana" w:hAnsi="Verdana"/>
                <w:b/>
                <w:color w:val="000000" w:themeColor="text1"/>
              </w:rPr>
            </w:pPr>
          </w:p>
        </w:tc>
        <w:tc>
          <w:tcPr>
            <w:tcW w:w="1435" w:type="dxa"/>
            <w:tcPrChange w:id="2108" w:author="Ritu Kamra" w:date="2021-09-27T18:10:00Z">
              <w:tcPr>
                <w:tcW w:w="1435" w:type="dxa"/>
              </w:tcPr>
            </w:tcPrChange>
          </w:tcPr>
          <w:p w14:paraId="604C297D" w14:textId="48D95CE6" w:rsidR="000D20E5" w:rsidDel="006E36F2" w:rsidRDefault="000D20E5" w:rsidP="00092529">
            <w:pPr>
              <w:pStyle w:val="BodyText"/>
              <w:rPr>
                <w:ins w:id="2109" w:author="Jaideep Kumar" w:date="2021-09-26T21:27:00Z"/>
                <w:del w:id="2110" w:author="Ritu Kamra" w:date="2021-09-27T19:04:00Z"/>
                <w:rFonts w:ascii="Verdana" w:hAnsi="Verdana"/>
                <w:b/>
                <w:color w:val="000000" w:themeColor="text1"/>
              </w:rPr>
            </w:pPr>
          </w:p>
        </w:tc>
      </w:tr>
      <w:tr w:rsidR="000D20E5" w:rsidDel="006E36F2" w14:paraId="7605CE78" w14:textId="763DCB45" w:rsidTr="00A221A1">
        <w:trPr>
          <w:ins w:id="2111" w:author="Jaideep Kumar" w:date="2021-09-26T21:27:00Z"/>
          <w:del w:id="2112" w:author="Ritu Kamra" w:date="2021-09-27T19:04:00Z"/>
        </w:trPr>
        <w:tc>
          <w:tcPr>
            <w:tcW w:w="1271" w:type="dxa"/>
            <w:tcPrChange w:id="2113" w:author="Ritu Kamra" w:date="2021-09-27T18:10:00Z">
              <w:tcPr>
                <w:tcW w:w="1165" w:type="dxa"/>
              </w:tcPr>
            </w:tcPrChange>
          </w:tcPr>
          <w:p w14:paraId="17D7C036" w14:textId="28FCB75B" w:rsidR="000D20E5" w:rsidDel="006E36F2" w:rsidRDefault="000D20E5" w:rsidP="00092529">
            <w:pPr>
              <w:pStyle w:val="BodyText"/>
              <w:rPr>
                <w:ins w:id="2114" w:author="Jaideep Kumar" w:date="2021-09-26T21:27:00Z"/>
                <w:del w:id="2115" w:author="Ritu Kamra" w:date="2021-09-27T19:04:00Z"/>
                <w:rFonts w:ascii="Verdana" w:hAnsi="Verdana"/>
                <w:b/>
                <w:color w:val="000000" w:themeColor="text1"/>
              </w:rPr>
            </w:pPr>
            <w:ins w:id="2116" w:author="Jaideep Kumar" w:date="2021-09-26T21:27:00Z">
              <w:del w:id="2117" w:author="Ritu Kamra" w:date="2021-09-27T19:04:00Z">
                <w:r w:rsidRPr="00DA79BC" w:rsidDel="006E36F2">
                  <w:rPr>
                    <w:b/>
                    <w:color w:val="000000" w:themeColor="text1"/>
                  </w:rPr>
                  <w:delText>Figure 1</w:delText>
                </w:r>
              </w:del>
            </w:ins>
          </w:p>
        </w:tc>
        <w:tc>
          <w:tcPr>
            <w:tcW w:w="7454" w:type="dxa"/>
            <w:tcPrChange w:id="2118" w:author="Ritu Kamra" w:date="2021-09-27T18:10:00Z">
              <w:tcPr>
                <w:tcW w:w="7560" w:type="dxa"/>
              </w:tcPr>
            </w:tcPrChange>
          </w:tcPr>
          <w:p w14:paraId="4AF5937C" w14:textId="0212F49B" w:rsidR="000D20E5" w:rsidDel="006E36F2" w:rsidRDefault="000D20E5" w:rsidP="00092529">
            <w:pPr>
              <w:pStyle w:val="BodyText"/>
              <w:rPr>
                <w:ins w:id="2119" w:author="Jaideep Kumar" w:date="2021-09-26T21:27:00Z"/>
                <w:del w:id="2120" w:author="Ritu Kamra" w:date="2021-09-27T19:04:00Z"/>
                <w:rFonts w:ascii="Verdana" w:hAnsi="Verdana"/>
                <w:b/>
                <w:color w:val="000000" w:themeColor="text1"/>
              </w:rPr>
            </w:pPr>
          </w:p>
        </w:tc>
        <w:tc>
          <w:tcPr>
            <w:tcW w:w="1435" w:type="dxa"/>
            <w:tcPrChange w:id="2121" w:author="Ritu Kamra" w:date="2021-09-27T18:10:00Z">
              <w:tcPr>
                <w:tcW w:w="1435" w:type="dxa"/>
              </w:tcPr>
            </w:tcPrChange>
          </w:tcPr>
          <w:p w14:paraId="4A27DAE8" w14:textId="2C3E89EB" w:rsidR="000D20E5" w:rsidDel="006E36F2" w:rsidRDefault="000D20E5" w:rsidP="00092529">
            <w:pPr>
              <w:pStyle w:val="BodyText"/>
              <w:rPr>
                <w:ins w:id="2122" w:author="Jaideep Kumar" w:date="2021-09-26T21:27:00Z"/>
                <w:del w:id="2123" w:author="Ritu Kamra" w:date="2021-09-27T19:04:00Z"/>
                <w:rFonts w:ascii="Verdana" w:hAnsi="Verdana"/>
                <w:b/>
                <w:color w:val="000000" w:themeColor="text1"/>
              </w:rPr>
            </w:pPr>
          </w:p>
        </w:tc>
      </w:tr>
      <w:tr w:rsidR="000D20E5" w:rsidDel="006E36F2" w14:paraId="3B5D2EE4" w14:textId="387B5B24" w:rsidTr="00A221A1">
        <w:trPr>
          <w:ins w:id="2124" w:author="Jaideep Kumar" w:date="2021-09-26T21:27:00Z"/>
          <w:del w:id="2125" w:author="Ritu Kamra" w:date="2021-09-27T19:04:00Z"/>
        </w:trPr>
        <w:tc>
          <w:tcPr>
            <w:tcW w:w="1271" w:type="dxa"/>
            <w:tcPrChange w:id="2126" w:author="Ritu Kamra" w:date="2021-09-27T18:10:00Z">
              <w:tcPr>
                <w:tcW w:w="1165" w:type="dxa"/>
              </w:tcPr>
            </w:tcPrChange>
          </w:tcPr>
          <w:p w14:paraId="57CEC9C7" w14:textId="531BAF9B" w:rsidR="000D20E5" w:rsidDel="006E36F2" w:rsidRDefault="000D20E5" w:rsidP="00092529">
            <w:pPr>
              <w:pStyle w:val="BodyText"/>
              <w:rPr>
                <w:ins w:id="2127" w:author="Jaideep Kumar" w:date="2021-09-26T21:27:00Z"/>
                <w:del w:id="2128" w:author="Ritu Kamra" w:date="2021-09-27T19:04:00Z"/>
                <w:rFonts w:ascii="Verdana" w:hAnsi="Verdana"/>
                <w:b/>
                <w:color w:val="000000" w:themeColor="text1"/>
              </w:rPr>
            </w:pPr>
            <w:ins w:id="2129" w:author="Jaideep Kumar" w:date="2021-09-26T21:27:00Z">
              <w:del w:id="2130" w:author="Ritu Kamra" w:date="2021-09-27T19:04:00Z">
                <w:r w:rsidRPr="00DA79BC" w:rsidDel="006E36F2">
                  <w:rPr>
                    <w:b/>
                    <w:color w:val="000000" w:themeColor="text1"/>
                  </w:rPr>
                  <w:delText>Figure 1</w:delText>
                </w:r>
              </w:del>
            </w:ins>
          </w:p>
        </w:tc>
        <w:tc>
          <w:tcPr>
            <w:tcW w:w="7454" w:type="dxa"/>
            <w:tcPrChange w:id="2131" w:author="Ritu Kamra" w:date="2021-09-27T18:10:00Z">
              <w:tcPr>
                <w:tcW w:w="7560" w:type="dxa"/>
              </w:tcPr>
            </w:tcPrChange>
          </w:tcPr>
          <w:p w14:paraId="331FBE9F" w14:textId="682CB95A" w:rsidR="000D20E5" w:rsidDel="006E36F2" w:rsidRDefault="000D20E5" w:rsidP="00092529">
            <w:pPr>
              <w:pStyle w:val="BodyText"/>
              <w:rPr>
                <w:ins w:id="2132" w:author="Jaideep Kumar" w:date="2021-09-26T21:27:00Z"/>
                <w:del w:id="2133" w:author="Ritu Kamra" w:date="2021-09-27T19:04:00Z"/>
                <w:rFonts w:ascii="Verdana" w:hAnsi="Verdana"/>
                <w:b/>
                <w:color w:val="000000" w:themeColor="text1"/>
              </w:rPr>
            </w:pPr>
          </w:p>
        </w:tc>
        <w:tc>
          <w:tcPr>
            <w:tcW w:w="1435" w:type="dxa"/>
            <w:tcPrChange w:id="2134" w:author="Ritu Kamra" w:date="2021-09-27T18:10:00Z">
              <w:tcPr>
                <w:tcW w:w="1435" w:type="dxa"/>
              </w:tcPr>
            </w:tcPrChange>
          </w:tcPr>
          <w:p w14:paraId="63E09FBE" w14:textId="16CFAF0E" w:rsidR="000D20E5" w:rsidDel="006E36F2" w:rsidRDefault="000D20E5" w:rsidP="00092529">
            <w:pPr>
              <w:pStyle w:val="BodyText"/>
              <w:rPr>
                <w:ins w:id="2135" w:author="Jaideep Kumar" w:date="2021-09-26T21:27:00Z"/>
                <w:del w:id="2136" w:author="Ritu Kamra" w:date="2021-09-27T19:04:00Z"/>
                <w:rFonts w:ascii="Verdana" w:hAnsi="Verdana"/>
                <w:b/>
                <w:color w:val="000000" w:themeColor="text1"/>
              </w:rPr>
            </w:pPr>
          </w:p>
        </w:tc>
      </w:tr>
      <w:tr w:rsidR="000D20E5" w:rsidDel="006E36F2" w14:paraId="13181BDF" w14:textId="729F757D" w:rsidTr="00A221A1">
        <w:trPr>
          <w:ins w:id="2137" w:author="Jaideep Kumar" w:date="2021-09-26T21:27:00Z"/>
          <w:del w:id="2138" w:author="Ritu Kamra" w:date="2021-09-27T19:04:00Z"/>
        </w:trPr>
        <w:tc>
          <w:tcPr>
            <w:tcW w:w="1271" w:type="dxa"/>
            <w:tcPrChange w:id="2139" w:author="Ritu Kamra" w:date="2021-09-27T18:10:00Z">
              <w:tcPr>
                <w:tcW w:w="1165" w:type="dxa"/>
              </w:tcPr>
            </w:tcPrChange>
          </w:tcPr>
          <w:p w14:paraId="00DCA5C4" w14:textId="76757D62" w:rsidR="000D20E5" w:rsidDel="006E36F2" w:rsidRDefault="000D20E5" w:rsidP="00092529">
            <w:pPr>
              <w:pStyle w:val="BodyText"/>
              <w:rPr>
                <w:ins w:id="2140" w:author="Jaideep Kumar" w:date="2021-09-26T21:27:00Z"/>
                <w:del w:id="2141" w:author="Ritu Kamra" w:date="2021-09-27T19:04:00Z"/>
                <w:rFonts w:ascii="Verdana" w:hAnsi="Verdana"/>
                <w:b/>
                <w:color w:val="000000" w:themeColor="text1"/>
              </w:rPr>
            </w:pPr>
            <w:ins w:id="2142" w:author="Jaideep Kumar" w:date="2021-09-26T21:27:00Z">
              <w:del w:id="2143" w:author="Ritu Kamra" w:date="2021-09-27T19:04:00Z">
                <w:r w:rsidRPr="00DA79BC" w:rsidDel="006E36F2">
                  <w:rPr>
                    <w:b/>
                    <w:color w:val="000000" w:themeColor="text1"/>
                  </w:rPr>
                  <w:delText>Figure 1</w:delText>
                </w:r>
              </w:del>
            </w:ins>
          </w:p>
        </w:tc>
        <w:tc>
          <w:tcPr>
            <w:tcW w:w="7454" w:type="dxa"/>
            <w:tcPrChange w:id="2144" w:author="Ritu Kamra" w:date="2021-09-27T18:10:00Z">
              <w:tcPr>
                <w:tcW w:w="7560" w:type="dxa"/>
              </w:tcPr>
            </w:tcPrChange>
          </w:tcPr>
          <w:p w14:paraId="2BD007E0" w14:textId="14581D9A" w:rsidR="000D20E5" w:rsidDel="006E36F2" w:rsidRDefault="000D20E5" w:rsidP="00092529">
            <w:pPr>
              <w:pStyle w:val="BodyText"/>
              <w:rPr>
                <w:ins w:id="2145" w:author="Jaideep Kumar" w:date="2021-09-26T21:27:00Z"/>
                <w:del w:id="2146" w:author="Ritu Kamra" w:date="2021-09-27T19:04:00Z"/>
                <w:rFonts w:ascii="Verdana" w:hAnsi="Verdana"/>
                <w:b/>
                <w:color w:val="000000" w:themeColor="text1"/>
              </w:rPr>
            </w:pPr>
          </w:p>
        </w:tc>
        <w:tc>
          <w:tcPr>
            <w:tcW w:w="1435" w:type="dxa"/>
            <w:tcPrChange w:id="2147" w:author="Ritu Kamra" w:date="2021-09-27T18:10:00Z">
              <w:tcPr>
                <w:tcW w:w="1435" w:type="dxa"/>
              </w:tcPr>
            </w:tcPrChange>
          </w:tcPr>
          <w:p w14:paraId="66CAF4A4" w14:textId="1374604F" w:rsidR="000D20E5" w:rsidDel="006E36F2" w:rsidRDefault="000D20E5" w:rsidP="00092529">
            <w:pPr>
              <w:pStyle w:val="BodyText"/>
              <w:rPr>
                <w:ins w:id="2148" w:author="Jaideep Kumar" w:date="2021-09-26T21:27:00Z"/>
                <w:del w:id="2149" w:author="Ritu Kamra" w:date="2021-09-27T19:04:00Z"/>
                <w:rFonts w:ascii="Verdana" w:hAnsi="Verdana"/>
                <w:b/>
                <w:color w:val="000000" w:themeColor="text1"/>
              </w:rPr>
            </w:pPr>
          </w:p>
        </w:tc>
      </w:tr>
      <w:tr w:rsidR="000D20E5" w:rsidDel="006E36F2" w14:paraId="2F281822" w14:textId="5C1E13BD" w:rsidTr="00A221A1">
        <w:trPr>
          <w:ins w:id="2150" w:author="Jaideep Kumar" w:date="2021-09-26T21:27:00Z"/>
          <w:del w:id="2151" w:author="Ritu Kamra" w:date="2021-09-27T19:04:00Z"/>
        </w:trPr>
        <w:tc>
          <w:tcPr>
            <w:tcW w:w="1271" w:type="dxa"/>
            <w:tcPrChange w:id="2152" w:author="Ritu Kamra" w:date="2021-09-27T18:10:00Z">
              <w:tcPr>
                <w:tcW w:w="1165" w:type="dxa"/>
              </w:tcPr>
            </w:tcPrChange>
          </w:tcPr>
          <w:p w14:paraId="1EF2058B" w14:textId="2A7D98C6" w:rsidR="000D20E5" w:rsidDel="006E36F2" w:rsidRDefault="000D20E5" w:rsidP="00092529">
            <w:pPr>
              <w:pStyle w:val="BodyText"/>
              <w:rPr>
                <w:ins w:id="2153" w:author="Jaideep Kumar" w:date="2021-09-26T21:27:00Z"/>
                <w:del w:id="2154" w:author="Ritu Kamra" w:date="2021-09-27T19:04:00Z"/>
                <w:rFonts w:ascii="Verdana" w:hAnsi="Verdana"/>
                <w:b/>
                <w:color w:val="000000" w:themeColor="text1"/>
              </w:rPr>
            </w:pPr>
            <w:ins w:id="2155" w:author="Jaideep Kumar" w:date="2021-09-26T21:27:00Z">
              <w:del w:id="2156" w:author="Ritu Kamra" w:date="2021-09-27T19:04:00Z">
                <w:r w:rsidRPr="00DA79BC" w:rsidDel="006E36F2">
                  <w:rPr>
                    <w:b/>
                    <w:color w:val="000000" w:themeColor="text1"/>
                  </w:rPr>
                  <w:delText>Figure 1</w:delText>
                </w:r>
              </w:del>
            </w:ins>
          </w:p>
        </w:tc>
        <w:tc>
          <w:tcPr>
            <w:tcW w:w="7454" w:type="dxa"/>
            <w:tcPrChange w:id="2157" w:author="Ritu Kamra" w:date="2021-09-27T18:10:00Z">
              <w:tcPr>
                <w:tcW w:w="7560" w:type="dxa"/>
              </w:tcPr>
            </w:tcPrChange>
          </w:tcPr>
          <w:p w14:paraId="45CB5C92" w14:textId="2F5AA4F8" w:rsidR="000D20E5" w:rsidDel="006E36F2" w:rsidRDefault="000D20E5" w:rsidP="00092529">
            <w:pPr>
              <w:pStyle w:val="BodyText"/>
              <w:rPr>
                <w:ins w:id="2158" w:author="Jaideep Kumar" w:date="2021-09-26T21:27:00Z"/>
                <w:del w:id="2159" w:author="Ritu Kamra" w:date="2021-09-27T19:04:00Z"/>
                <w:rFonts w:ascii="Verdana" w:hAnsi="Verdana"/>
                <w:b/>
                <w:color w:val="000000" w:themeColor="text1"/>
              </w:rPr>
            </w:pPr>
          </w:p>
        </w:tc>
        <w:tc>
          <w:tcPr>
            <w:tcW w:w="1435" w:type="dxa"/>
            <w:tcPrChange w:id="2160" w:author="Ritu Kamra" w:date="2021-09-27T18:10:00Z">
              <w:tcPr>
                <w:tcW w:w="1435" w:type="dxa"/>
              </w:tcPr>
            </w:tcPrChange>
          </w:tcPr>
          <w:p w14:paraId="25AB13EC" w14:textId="43778B0C" w:rsidR="000D20E5" w:rsidDel="006E36F2" w:rsidRDefault="000D20E5" w:rsidP="00092529">
            <w:pPr>
              <w:pStyle w:val="BodyText"/>
              <w:rPr>
                <w:ins w:id="2161" w:author="Jaideep Kumar" w:date="2021-09-26T21:27:00Z"/>
                <w:del w:id="2162" w:author="Ritu Kamra" w:date="2021-09-27T19:04:00Z"/>
                <w:rFonts w:ascii="Verdana" w:hAnsi="Verdana"/>
                <w:b/>
                <w:color w:val="000000" w:themeColor="text1"/>
              </w:rPr>
            </w:pPr>
          </w:p>
        </w:tc>
      </w:tr>
      <w:tr w:rsidR="000D20E5" w:rsidDel="006E36F2" w14:paraId="6E3A0FF9" w14:textId="1F2CF405" w:rsidTr="00A221A1">
        <w:trPr>
          <w:ins w:id="2163" w:author="Jaideep Kumar" w:date="2021-09-26T21:27:00Z"/>
          <w:del w:id="2164" w:author="Ritu Kamra" w:date="2021-09-27T19:04:00Z"/>
        </w:trPr>
        <w:tc>
          <w:tcPr>
            <w:tcW w:w="1271" w:type="dxa"/>
            <w:tcPrChange w:id="2165" w:author="Ritu Kamra" w:date="2021-09-27T18:10:00Z">
              <w:tcPr>
                <w:tcW w:w="1165" w:type="dxa"/>
              </w:tcPr>
            </w:tcPrChange>
          </w:tcPr>
          <w:p w14:paraId="30328A33" w14:textId="4CED0864" w:rsidR="000D20E5" w:rsidDel="006E36F2" w:rsidRDefault="000D20E5" w:rsidP="00092529">
            <w:pPr>
              <w:pStyle w:val="BodyText"/>
              <w:rPr>
                <w:ins w:id="2166" w:author="Jaideep Kumar" w:date="2021-09-26T21:27:00Z"/>
                <w:del w:id="2167" w:author="Ritu Kamra" w:date="2021-09-27T19:04:00Z"/>
                <w:rFonts w:ascii="Verdana" w:hAnsi="Verdana"/>
                <w:b/>
                <w:color w:val="000000" w:themeColor="text1"/>
              </w:rPr>
            </w:pPr>
            <w:ins w:id="2168" w:author="Jaideep Kumar" w:date="2021-09-26T21:27:00Z">
              <w:del w:id="2169" w:author="Ritu Kamra" w:date="2021-09-27T19:04:00Z">
                <w:r w:rsidRPr="00DA79BC" w:rsidDel="006E36F2">
                  <w:rPr>
                    <w:b/>
                    <w:color w:val="000000" w:themeColor="text1"/>
                  </w:rPr>
                  <w:delText>Figure 1</w:delText>
                </w:r>
              </w:del>
            </w:ins>
          </w:p>
        </w:tc>
        <w:tc>
          <w:tcPr>
            <w:tcW w:w="7454" w:type="dxa"/>
            <w:tcPrChange w:id="2170" w:author="Ritu Kamra" w:date="2021-09-27T18:10:00Z">
              <w:tcPr>
                <w:tcW w:w="7560" w:type="dxa"/>
              </w:tcPr>
            </w:tcPrChange>
          </w:tcPr>
          <w:p w14:paraId="1DEC82B2" w14:textId="3C67CE5A" w:rsidR="000D20E5" w:rsidDel="006E36F2" w:rsidRDefault="000D20E5" w:rsidP="00092529">
            <w:pPr>
              <w:pStyle w:val="BodyText"/>
              <w:rPr>
                <w:ins w:id="2171" w:author="Jaideep Kumar" w:date="2021-09-26T21:27:00Z"/>
                <w:del w:id="2172" w:author="Ritu Kamra" w:date="2021-09-27T19:04:00Z"/>
                <w:rFonts w:ascii="Verdana" w:hAnsi="Verdana"/>
                <w:b/>
                <w:color w:val="000000" w:themeColor="text1"/>
              </w:rPr>
            </w:pPr>
          </w:p>
        </w:tc>
        <w:tc>
          <w:tcPr>
            <w:tcW w:w="1435" w:type="dxa"/>
            <w:tcPrChange w:id="2173" w:author="Ritu Kamra" w:date="2021-09-27T18:10:00Z">
              <w:tcPr>
                <w:tcW w:w="1435" w:type="dxa"/>
              </w:tcPr>
            </w:tcPrChange>
          </w:tcPr>
          <w:p w14:paraId="155EBB09" w14:textId="75642D5B" w:rsidR="000D20E5" w:rsidDel="006E36F2" w:rsidRDefault="000D20E5" w:rsidP="00092529">
            <w:pPr>
              <w:pStyle w:val="BodyText"/>
              <w:rPr>
                <w:ins w:id="2174" w:author="Jaideep Kumar" w:date="2021-09-26T21:27:00Z"/>
                <w:del w:id="2175" w:author="Ritu Kamra" w:date="2021-09-27T19:04:00Z"/>
                <w:rFonts w:ascii="Verdana" w:hAnsi="Verdana"/>
                <w:b/>
                <w:color w:val="000000" w:themeColor="text1"/>
              </w:rPr>
            </w:pPr>
          </w:p>
        </w:tc>
      </w:tr>
      <w:tr w:rsidR="000D20E5" w:rsidDel="006E36F2" w14:paraId="2EF7D443" w14:textId="267CCAB2" w:rsidTr="00A221A1">
        <w:trPr>
          <w:ins w:id="2176" w:author="Jaideep Kumar" w:date="2021-09-26T21:27:00Z"/>
          <w:del w:id="2177" w:author="Ritu Kamra" w:date="2021-09-27T19:04:00Z"/>
        </w:trPr>
        <w:tc>
          <w:tcPr>
            <w:tcW w:w="1271" w:type="dxa"/>
            <w:tcPrChange w:id="2178" w:author="Ritu Kamra" w:date="2021-09-27T18:10:00Z">
              <w:tcPr>
                <w:tcW w:w="1165" w:type="dxa"/>
              </w:tcPr>
            </w:tcPrChange>
          </w:tcPr>
          <w:p w14:paraId="4483BD24" w14:textId="29227461" w:rsidR="000D20E5" w:rsidDel="006E36F2" w:rsidRDefault="000D20E5" w:rsidP="00092529">
            <w:pPr>
              <w:pStyle w:val="BodyText"/>
              <w:rPr>
                <w:ins w:id="2179" w:author="Jaideep Kumar" w:date="2021-09-26T21:27:00Z"/>
                <w:del w:id="2180" w:author="Ritu Kamra" w:date="2021-09-27T19:04:00Z"/>
                <w:rFonts w:ascii="Verdana" w:hAnsi="Verdana"/>
                <w:b/>
                <w:color w:val="000000" w:themeColor="text1"/>
              </w:rPr>
            </w:pPr>
            <w:ins w:id="2181" w:author="Jaideep Kumar" w:date="2021-09-26T21:27:00Z">
              <w:del w:id="2182" w:author="Ritu Kamra" w:date="2021-09-27T19:04:00Z">
                <w:r w:rsidRPr="00DA79BC" w:rsidDel="006E36F2">
                  <w:rPr>
                    <w:b/>
                    <w:color w:val="000000" w:themeColor="text1"/>
                  </w:rPr>
                  <w:delText>Figure 1</w:delText>
                </w:r>
              </w:del>
            </w:ins>
          </w:p>
        </w:tc>
        <w:tc>
          <w:tcPr>
            <w:tcW w:w="7454" w:type="dxa"/>
            <w:tcPrChange w:id="2183" w:author="Ritu Kamra" w:date="2021-09-27T18:10:00Z">
              <w:tcPr>
                <w:tcW w:w="7560" w:type="dxa"/>
              </w:tcPr>
            </w:tcPrChange>
          </w:tcPr>
          <w:p w14:paraId="0CFBE752" w14:textId="29D7747F" w:rsidR="000D20E5" w:rsidDel="006E36F2" w:rsidRDefault="000D20E5" w:rsidP="00092529">
            <w:pPr>
              <w:pStyle w:val="BodyText"/>
              <w:rPr>
                <w:ins w:id="2184" w:author="Jaideep Kumar" w:date="2021-09-26T21:27:00Z"/>
                <w:del w:id="2185" w:author="Ritu Kamra" w:date="2021-09-27T19:04:00Z"/>
                <w:rFonts w:ascii="Verdana" w:hAnsi="Verdana"/>
                <w:b/>
                <w:color w:val="000000" w:themeColor="text1"/>
              </w:rPr>
            </w:pPr>
          </w:p>
        </w:tc>
        <w:tc>
          <w:tcPr>
            <w:tcW w:w="1435" w:type="dxa"/>
            <w:tcPrChange w:id="2186" w:author="Ritu Kamra" w:date="2021-09-27T18:10:00Z">
              <w:tcPr>
                <w:tcW w:w="1435" w:type="dxa"/>
              </w:tcPr>
            </w:tcPrChange>
          </w:tcPr>
          <w:p w14:paraId="36E5F514" w14:textId="499CFC03" w:rsidR="000D20E5" w:rsidDel="006E36F2" w:rsidRDefault="000D20E5" w:rsidP="00092529">
            <w:pPr>
              <w:pStyle w:val="BodyText"/>
              <w:rPr>
                <w:ins w:id="2187" w:author="Jaideep Kumar" w:date="2021-09-26T21:27:00Z"/>
                <w:del w:id="2188" w:author="Ritu Kamra" w:date="2021-09-27T19:04:00Z"/>
                <w:rFonts w:ascii="Verdana" w:hAnsi="Verdana"/>
                <w:b/>
                <w:color w:val="000000" w:themeColor="text1"/>
              </w:rPr>
            </w:pPr>
          </w:p>
        </w:tc>
      </w:tr>
      <w:tr w:rsidR="000D20E5" w:rsidDel="006E36F2" w14:paraId="054F7CD5" w14:textId="521DE91E" w:rsidTr="00A221A1">
        <w:trPr>
          <w:ins w:id="2189" w:author="Jaideep Kumar" w:date="2021-09-26T21:27:00Z"/>
          <w:del w:id="2190" w:author="Ritu Kamra" w:date="2021-09-27T19:04:00Z"/>
        </w:trPr>
        <w:tc>
          <w:tcPr>
            <w:tcW w:w="1271" w:type="dxa"/>
            <w:tcPrChange w:id="2191" w:author="Ritu Kamra" w:date="2021-09-27T18:10:00Z">
              <w:tcPr>
                <w:tcW w:w="1165" w:type="dxa"/>
              </w:tcPr>
            </w:tcPrChange>
          </w:tcPr>
          <w:p w14:paraId="7496D991" w14:textId="6151FE83" w:rsidR="000D20E5" w:rsidDel="006E36F2" w:rsidRDefault="000D20E5" w:rsidP="00092529">
            <w:pPr>
              <w:pStyle w:val="BodyText"/>
              <w:rPr>
                <w:ins w:id="2192" w:author="Jaideep Kumar" w:date="2021-09-26T21:27:00Z"/>
                <w:del w:id="2193" w:author="Ritu Kamra" w:date="2021-09-27T19:04:00Z"/>
                <w:rFonts w:ascii="Verdana" w:hAnsi="Verdana"/>
                <w:b/>
                <w:color w:val="000000" w:themeColor="text1"/>
              </w:rPr>
            </w:pPr>
            <w:ins w:id="2194" w:author="Jaideep Kumar" w:date="2021-09-26T21:27:00Z">
              <w:del w:id="2195" w:author="Ritu Kamra" w:date="2021-09-27T19:04:00Z">
                <w:r w:rsidRPr="00DA79BC" w:rsidDel="006E36F2">
                  <w:rPr>
                    <w:b/>
                    <w:color w:val="000000" w:themeColor="text1"/>
                  </w:rPr>
                  <w:delText>Figure 1</w:delText>
                </w:r>
              </w:del>
            </w:ins>
          </w:p>
        </w:tc>
        <w:tc>
          <w:tcPr>
            <w:tcW w:w="7454" w:type="dxa"/>
            <w:tcPrChange w:id="2196" w:author="Ritu Kamra" w:date="2021-09-27T18:10:00Z">
              <w:tcPr>
                <w:tcW w:w="7560" w:type="dxa"/>
              </w:tcPr>
            </w:tcPrChange>
          </w:tcPr>
          <w:p w14:paraId="5A25779A" w14:textId="219DE1BA" w:rsidR="000D20E5" w:rsidDel="006E36F2" w:rsidRDefault="000D20E5" w:rsidP="00092529">
            <w:pPr>
              <w:pStyle w:val="BodyText"/>
              <w:rPr>
                <w:ins w:id="2197" w:author="Jaideep Kumar" w:date="2021-09-26T21:27:00Z"/>
                <w:del w:id="2198" w:author="Ritu Kamra" w:date="2021-09-27T19:04:00Z"/>
                <w:rFonts w:ascii="Verdana" w:hAnsi="Verdana"/>
                <w:b/>
                <w:color w:val="000000" w:themeColor="text1"/>
              </w:rPr>
            </w:pPr>
          </w:p>
        </w:tc>
        <w:tc>
          <w:tcPr>
            <w:tcW w:w="1435" w:type="dxa"/>
            <w:tcPrChange w:id="2199" w:author="Ritu Kamra" w:date="2021-09-27T18:10:00Z">
              <w:tcPr>
                <w:tcW w:w="1435" w:type="dxa"/>
              </w:tcPr>
            </w:tcPrChange>
          </w:tcPr>
          <w:p w14:paraId="6A6A2662" w14:textId="40E952E5" w:rsidR="000D20E5" w:rsidDel="006E36F2" w:rsidRDefault="000D20E5" w:rsidP="00092529">
            <w:pPr>
              <w:pStyle w:val="BodyText"/>
              <w:rPr>
                <w:ins w:id="2200" w:author="Jaideep Kumar" w:date="2021-09-26T21:27:00Z"/>
                <w:del w:id="2201" w:author="Ritu Kamra" w:date="2021-09-27T19:04:00Z"/>
                <w:rFonts w:ascii="Verdana" w:hAnsi="Verdana"/>
                <w:b/>
                <w:color w:val="000000" w:themeColor="text1"/>
              </w:rPr>
            </w:pPr>
          </w:p>
        </w:tc>
      </w:tr>
      <w:bookmarkEnd w:id="2007"/>
    </w:tbl>
    <w:p w14:paraId="5574BB30" w14:textId="7F79CE8E" w:rsidR="000D20E5" w:rsidDel="006E36F2" w:rsidRDefault="000D20E5" w:rsidP="000D20E5">
      <w:pPr>
        <w:pStyle w:val="BodyText"/>
        <w:rPr>
          <w:ins w:id="2202" w:author="Jaideep Kumar" w:date="2021-09-26T21:27:00Z"/>
          <w:del w:id="2203" w:author="Ritu Kamra" w:date="2021-09-27T19:04:00Z"/>
          <w:rFonts w:ascii="Verdana" w:hAnsi="Verdana"/>
          <w:b/>
          <w:color w:val="000000" w:themeColor="text1"/>
        </w:rPr>
      </w:pPr>
    </w:p>
    <w:p w14:paraId="7A3E0909" w14:textId="431B1D8B" w:rsidR="000D20E5" w:rsidDel="006E36F2" w:rsidRDefault="000D20E5" w:rsidP="000D20E5">
      <w:pPr>
        <w:pStyle w:val="BodyText"/>
        <w:jc w:val="center"/>
        <w:rPr>
          <w:ins w:id="2204" w:author="Jaideep Kumar" w:date="2021-09-26T21:27:00Z"/>
          <w:del w:id="2205" w:author="Ritu Kamra" w:date="2021-09-27T19:04:00Z"/>
          <w:b/>
          <w:color w:val="000000" w:themeColor="text1"/>
        </w:rPr>
      </w:pPr>
      <w:ins w:id="2206" w:author="Jaideep Kumar" w:date="2021-09-26T21:27:00Z">
        <w:del w:id="2207" w:author="Ritu Kamra" w:date="2021-09-27T19:04:00Z">
          <w:r w:rsidRPr="00DA79BC" w:rsidDel="006E36F2">
            <w:rPr>
              <w:b/>
              <w:color w:val="000000" w:themeColor="text1"/>
            </w:rPr>
            <w:delText>List of Tables</w:delText>
          </w:r>
        </w:del>
      </w:ins>
    </w:p>
    <w:p w14:paraId="38ED8DFD" w14:textId="0249383D" w:rsidR="000D20E5" w:rsidDel="006E36F2" w:rsidRDefault="000D20E5" w:rsidP="000D20E5">
      <w:pPr>
        <w:pStyle w:val="BodyText"/>
        <w:jc w:val="center"/>
        <w:rPr>
          <w:ins w:id="2208" w:author="Jaideep Kumar" w:date="2021-09-26T21:27:00Z"/>
          <w:del w:id="2209" w:author="Ritu Kamra" w:date="2021-09-27T19:04:00Z"/>
          <w:b/>
          <w:color w:val="000000" w:themeColor="text1"/>
        </w:rPr>
      </w:pPr>
    </w:p>
    <w:tbl>
      <w:tblPr>
        <w:tblStyle w:val="TableGrid"/>
        <w:tblW w:w="0" w:type="auto"/>
        <w:tblLook w:val="04A0" w:firstRow="1" w:lastRow="0" w:firstColumn="1" w:lastColumn="0" w:noHBand="0" w:noVBand="1"/>
        <w:tblPrChange w:id="2210" w:author="Ritu Kamra" w:date="2021-09-27T18:10:00Z">
          <w:tblPr>
            <w:tblStyle w:val="TableGrid"/>
            <w:tblW w:w="0" w:type="auto"/>
            <w:tblLook w:val="04A0" w:firstRow="1" w:lastRow="0" w:firstColumn="1" w:lastColumn="0" w:noHBand="0" w:noVBand="1"/>
          </w:tblPr>
        </w:tblPrChange>
      </w:tblPr>
      <w:tblGrid>
        <w:gridCol w:w="1271"/>
        <w:gridCol w:w="7454"/>
        <w:gridCol w:w="1435"/>
        <w:tblGridChange w:id="2211">
          <w:tblGrid>
            <w:gridCol w:w="1165"/>
            <w:gridCol w:w="7560"/>
            <w:gridCol w:w="1435"/>
          </w:tblGrid>
        </w:tblGridChange>
      </w:tblGrid>
      <w:tr w:rsidR="004D3CDE" w:rsidDel="006E36F2" w14:paraId="69C89981" w14:textId="0AA682B2" w:rsidTr="00A221A1">
        <w:trPr>
          <w:ins w:id="2212" w:author="Jaideep Kumar" w:date="2021-09-26T21:27:00Z"/>
          <w:del w:id="2213" w:author="Ritu Kamra" w:date="2021-09-27T19:04:00Z"/>
        </w:trPr>
        <w:tc>
          <w:tcPr>
            <w:tcW w:w="1271" w:type="dxa"/>
            <w:tcPrChange w:id="2214" w:author="Ritu Kamra" w:date="2021-09-27T18:10:00Z">
              <w:tcPr>
                <w:tcW w:w="1165" w:type="dxa"/>
              </w:tcPr>
            </w:tcPrChange>
          </w:tcPr>
          <w:p w14:paraId="0C6CF629" w14:textId="51A27416" w:rsidR="004D3CDE" w:rsidRPr="00DA79BC" w:rsidDel="006E36F2" w:rsidRDefault="004D3CDE" w:rsidP="004D3CDE">
            <w:pPr>
              <w:pStyle w:val="BodyText"/>
              <w:rPr>
                <w:ins w:id="2215" w:author="Jaideep Kumar" w:date="2021-09-26T21:27:00Z"/>
                <w:del w:id="2216" w:author="Ritu Kamra" w:date="2021-09-27T19:04:00Z"/>
                <w:b/>
                <w:color w:val="000000" w:themeColor="text1"/>
              </w:rPr>
            </w:pPr>
            <w:bookmarkStart w:id="2217" w:name="_Hlk83658869"/>
            <w:ins w:id="2218" w:author="Jaideep Kumar" w:date="2021-09-26T21:27:00Z">
              <w:del w:id="2219" w:author="Ritu Kamra" w:date="2021-09-27T18:29:00Z">
                <w:r w:rsidRPr="00DA79BC" w:rsidDel="00DD7AF9">
                  <w:rPr>
                    <w:b/>
                    <w:color w:val="000000" w:themeColor="text1"/>
                  </w:rPr>
                  <w:delText>S. No.</w:delText>
                </w:r>
              </w:del>
            </w:ins>
          </w:p>
        </w:tc>
        <w:tc>
          <w:tcPr>
            <w:tcW w:w="7454" w:type="dxa"/>
            <w:tcPrChange w:id="2220" w:author="Ritu Kamra" w:date="2021-09-27T18:10:00Z">
              <w:tcPr>
                <w:tcW w:w="7560" w:type="dxa"/>
              </w:tcPr>
            </w:tcPrChange>
          </w:tcPr>
          <w:p w14:paraId="4B2C2ECD" w14:textId="6C1AA6A2" w:rsidR="004D3CDE" w:rsidRPr="00DA79BC" w:rsidDel="006E36F2" w:rsidRDefault="004D3CDE" w:rsidP="004D3CDE">
            <w:pPr>
              <w:pStyle w:val="BodyText"/>
              <w:jc w:val="center"/>
              <w:rPr>
                <w:ins w:id="2221" w:author="Jaideep Kumar" w:date="2021-09-26T21:27:00Z"/>
                <w:del w:id="2222" w:author="Ritu Kamra" w:date="2021-09-27T19:04:00Z"/>
                <w:b/>
                <w:color w:val="000000" w:themeColor="text1"/>
              </w:rPr>
            </w:pPr>
            <w:ins w:id="2223" w:author="Jaideep Kumar" w:date="2021-09-26T21:27:00Z">
              <w:del w:id="2224" w:author="Ritu Kamra" w:date="2021-09-27T18:29:00Z">
                <w:r w:rsidDel="00DD7AF9">
                  <w:rPr>
                    <w:b/>
                    <w:color w:val="000000" w:themeColor="text1"/>
                  </w:rPr>
                  <w:delText>Tables</w:delText>
                </w:r>
              </w:del>
            </w:ins>
          </w:p>
        </w:tc>
        <w:tc>
          <w:tcPr>
            <w:tcW w:w="1435" w:type="dxa"/>
            <w:tcPrChange w:id="2225" w:author="Ritu Kamra" w:date="2021-09-27T18:10:00Z">
              <w:tcPr>
                <w:tcW w:w="1435" w:type="dxa"/>
              </w:tcPr>
            </w:tcPrChange>
          </w:tcPr>
          <w:p w14:paraId="790C593E" w14:textId="631A7FD2" w:rsidR="004D3CDE" w:rsidRPr="00DA79BC" w:rsidDel="006E36F2" w:rsidRDefault="004D3CDE" w:rsidP="004D3CDE">
            <w:pPr>
              <w:pStyle w:val="BodyText"/>
              <w:rPr>
                <w:ins w:id="2226" w:author="Jaideep Kumar" w:date="2021-09-26T21:27:00Z"/>
                <w:del w:id="2227" w:author="Ritu Kamra" w:date="2021-09-27T19:04:00Z"/>
                <w:b/>
                <w:color w:val="000000" w:themeColor="text1"/>
              </w:rPr>
            </w:pPr>
            <w:ins w:id="2228" w:author="Jaideep Kumar" w:date="2021-09-26T21:27:00Z">
              <w:del w:id="2229" w:author="Ritu Kamra" w:date="2021-09-27T18:29:00Z">
                <w:r w:rsidRPr="00DA79BC" w:rsidDel="00DD7AF9">
                  <w:rPr>
                    <w:b/>
                    <w:color w:val="000000" w:themeColor="text1"/>
                  </w:rPr>
                  <w:delText xml:space="preserve">Page No. </w:delText>
                </w:r>
              </w:del>
            </w:ins>
          </w:p>
        </w:tc>
      </w:tr>
      <w:tr w:rsidR="004D3CDE" w:rsidDel="006E36F2" w14:paraId="537CB7EC" w14:textId="4007DE17" w:rsidTr="00A221A1">
        <w:trPr>
          <w:ins w:id="2230" w:author="Jaideep Kumar" w:date="2021-09-26T21:27:00Z"/>
          <w:del w:id="2231" w:author="Ritu Kamra" w:date="2021-09-27T19:04:00Z"/>
        </w:trPr>
        <w:tc>
          <w:tcPr>
            <w:tcW w:w="1271" w:type="dxa"/>
            <w:tcPrChange w:id="2232" w:author="Ritu Kamra" w:date="2021-09-27T18:10:00Z">
              <w:tcPr>
                <w:tcW w:w="1165" w:type="dxa"/>
              </w:tcPr>
            </w:tcPrChange>
          </w:tcPr>
          <w:p w14:paraId="4FB5DEFA" w14:textId="021701F3" w:rsidR="004D3CDE" w:rsidRPr="00DA79BC" w:rsidDel="006E36F2" w:rsidRDefault="004D3CDE" w:rsidP="004D3CDE">
            <w:pPr>
              <w:pStyle w:val="BodyText"/>
              <w:rPr>
                <w:ins w:id="2233" w:author="Jaideep Kumar" w:date="2021-09-26T21:27:00Z"/>
                <w:del w:id="2234" w:author="Ritu Kamra" w:date="2021-09-27T19:04:00Z"/>
                <w:b/>
                <w:color w:val="000000" w:themeColor="text1"/>
              </w:rPr>
            </w:pPr>
            <w:ins w:id="2235" w:author="Jaideep Kumar" w:date="2021-09-26T21:27:00Z">
              <w:del w:id="2236" w:author="Ritu Kamra" w:date="2021-09-27T18:29:00Z">
                <w:r w:rsidRPr="00DA79BC" w:rsidDel="00DD7AF9">
                  <w:rPr>
                    <w:b/>
                    <w:color w:val="000000" w:themeColor="text1"/>
                  </w:rPr>
                  <w:delText xml:space="preserve">Table </w:delText>
                </w:r>
              </w:del>
              <w:del w:id="2237" w:author="Ritu Kamra" w:date="2021-09-27T18:10:00Z">
                <w:r w:rsidRPr="00DA79BC" w:rsidDel="00A221A1">
                  <w:rPr>
                    <w:b/>
                    <w:color w:val="000000" w:themeColor="text1"/>
                  </w:rPr>
                  <w:delText>1</w:delText>
                </w:r>
              </w:del>
            </w:ins>
          </w:p>
        </w:tc>
        <w:tc>
          <w:tcPr>
            <w:tcW w:w="7454" w:type="dxa"/>
            <w:tcPrChange w:id="2238" w:author="Ritu Kamra" w:date="2021-09-27T18:10:00Z">
              <w:tcPr>
                <w:tcW w:w="7560" w:type="dxa"/>
              </w:tcPr>
            </w:tcPrChange>
          </w:tcPr>
          <w:p w14:paraId="0F37F2FE" w14:textId="06C4B37F" w:rsidR="004D3CDE" w:rsidDel="006E36F2" w:rsidRDefault="004D3CDE" w:rsidP="004D3CDE">
            <w:pPr>
              <w:pStyle w:val="BodyText"/>
              <w:rPr>
                <w:ins w:id="2239" w:author="Jaideep Kumar" w:date="2021-09-26T21:27:00Z"/>
                <w:del w:id="2240" w:author="Ritu Kamra" w:date="2021-09-27T19:04:00Z"/>
                <w:rFonts w:ascii="Verdana" w:hAnsi="Verdana"/>
                <w:b/>
                <w:color w:val="000000" w:themeColor="text1"/>
              </w:rPr>
            </w:pPr>
          </w:p>
        </w:tc>
        <w:tc>
          <w:tcPr>
            <w:tcW w:w="1435" w:type="dxa"/>
            <w:tcPrChange w:id="2241" w:author="Ritu Kamra" w:date="2021-09-27T18:10:00Z">
              <w:tcPr>
                <w:tcW w:w="1435" w:type="dxa"/>
              </w:tcPr>
            </w:tcPrChange>
          </w:tcPr>
          <w:p w14:paraId="7071A967" w14:textId="4326BC05" w:rsidR="004D3CDE" w:rsidDel="006E36F2" w:rsidRDefault="004D3CDE" w:rsidP="004D3CDE">
            <w:pPr>
              <w:pStyle w:val="BodyText"/>
              <w:rPr>
                <w:ins w:id="2242" w:author="Jaideep Kumar" w:date="2021-09-26T21:27:00Z"/>
                <w:del w:id="2243" w:author="Ritu Kamra" w:date="2021-09-27T19:04:00Z"/>
                <w:rFonts w:ascii="Verdana" w:hAnsi="Verdana"/>
                <w:b/>
                <w:color w:val="000000" w:themeColor="text1"/>
              </w:rPr>
            </w:pPr>
          </w:p>
        </w:tc>
      </w:tr>
      <w:tr w:rsidR="004D3CDE" w:rsidDel="006E36F2" w14:paraId="638D66EC" w14:textId="00D86B91" w:rsidTr="00A221A1">
        <w:trPr>
          <w:ins w:id="2244" w:author="Jaideep Kumar" w:date="2021-09-26T21:27:00Z"/>
          <w:del w:id="2245" w:author="Ritu Kamra" w:date="2021-09-27T19:04:00Z"/>
        </w:trPr>
        <w:tc>
          <w:tcPr>
            <w:tcW w:w="1271" w:type="dxa"/>
            <w:tcPrChange w:id="2246" w:author="Ritu Kamra" w:date="2021-09-27T18:10:00Z">
              <w:tcPr>
                <w:tcW w:w="1165" w:type="dxa"/>
              </w:tcPr>
            </w:tcPrChange>
          </w:tcPr>
          <w:p w14:paraId="72A8BAF6" w14:textId="1E1C5368" w:rsidR="004D3CDE" w:rsidDel="006E36F2" w:rsidRDefault="004D3CDE" w:rsidP="004D3CDE">
            <w:pPr>
              <w:pStyle w:val="BodyText"/>
              <w:rPr>
                <w:ins w:id="2247" w:author="Jaideep Kumar" w:date="2021-09-26T21:27:00Z"/>
                <w:del w:id="2248" w:author="Ritu Kamra" w:date="2021-09-27T19:04:00Z"/>
                <w:rFonts w:ascii="Verdana" w:hAnsi="Verdana"/>
                <w:b/>
                <w:color w:val="000000" w:themeColor="text1"/>
              </w:rPr>
            </w:pPr>
            <w:ins w:id="2249" w:author="Jaideep Kumar" w:date="2021-09-26T21:27:00Z">
              <w:del w:id="2250" w:author="Ritu Kamra" w:date="2021-09-27T18:29:00Z">
                <w:r w:rsidRPr="00DD619F" w:rsidDel="00DD7AF9">
                  <w:rPr>
                    <w:b/>
                    <w:color w:val="000000" w:themeColor="text1"/>
                  </w:rPr>
                  <w:delText xml:space="preserve">Table </w:delText>
                </w:r>
              </w:del>
              <w:del w:id="2251" w:author="Ritu Kamra" w:date="2021-09-27T18:10:00Z">
                <w:r w:rsidRPr="00DD619F" w:rsidDel="00A221A1">
                  <w:rPr>
                    <w:b/>
                    <w:color w:val="000000" w:themeColor="text1"/>
                  </w:rPr>
                  <w:delText>1</w:delText>
                </w:r>
              </w:del>
            </w:ins>
          </w:p>
        </w:tc>
        <w:tc>
          <w:tcPr>
            <w:tcW w:w="7454" w:type="dxa"/>
            <w:tcPrChange w:id="2252" w:author="Ritu Kamra" w:date="2021-09-27T18:10:00Z">
              <w:tcPr>
                <w:tcW w:w="7560" w:type="dxa"/>
              </w:tcPr>
            </w:tcPrChange>
          </w:tcPr>
          <w:p w14:paraId="4E197497" w14:textId="2945A2F5" w:rsidR="004D3CDE" w:rsidDel="006E36F2" w:rsidRDefault="004D3CDE" w:rsidP="004D3CDE">
            <w:pPr>
              <w:pStyle w:val="BodyText"/>
              <w:rPr>
                <w:ins w:id="2253" w:author="Jaideep Kumar" w:date="2021-09-26T21:27:00Z"/>
                <w:del w:id="2254" w:author="Ritu Kamra" w:date="2021-09-27T19:04:00Z"/>
                <w:rFonts w:ascii="Verdana" w:hAnsi="Verdana"/>
                <w:b/>
                <w:color w:val="000000" w:themeColor="text1"/>
              </w:rPr>
            </w:pPr>
          </w:p>
        </w:tc>
        <w:tc>
          <w:tcPr>
            <w:tcW w:w="1435" w:type="dxa"/>
            <w:tcPrChange w:id="2255" w:author="Ritu Kamra" w:date="2021-09-27T18:10:00Z">
              <w:tcPr>
                <w:tcW w:w="1435" w:type="dxa"/>
              </w:tcPr>
            </w:tcPrChange>
          </w:tcPr>
          <w:p w14:paraId="419A9D32" w14:textId="6F894992" w:rsidR="004D3CDE" w:rsidDel="006E36F2" w:rsidRDefault="004D3CDE" w:rsidP="004D3CDE">
            <w:pPr>
              <w:pStyle w:val="BodyText"/>
              <w:rPr>
                <w:ins w:id="2256" w:author="Jaideep Kumar" w:date="2021-09-26T21:27:00Z"/>
                <w:del w:id="2257" w:author="Ritu Kamra" w:date="2021-09-27T19:04:00Z"/>
                <w:rFonts w:ascii="Verdana" w:hAnsi="Verdana"/>
                <w:b/>
                <w:color w:val="000000" w:themeColor="text1"/>
              </w:rPr>
            </w:pPr>
          </w:p>
        </w:tc>
      </w:tr>
      <w:tr w:rsidR="004D3CDE" w:rsidDel="006E36F2" w14:paraId="0D0A5DAB" w14:textId="0CC73BAB" w:rsidTr="00A221A1">
        <w:trPr>
          <w:ins w:id="2258" w:author="Jaideep Kumar" w:date="2021-09-26T21:27:00Z"/>
          <w:del w:id="2259" w:author="Ritu Kamra" w:date="2021-09-27T19:04:00Z"/>
        </w:trPr>
        <w:tc>
          <w:tcPr>
            <w:tcW w:w="1271" w:type="dxa"/>
            <w:tcPrChange w:id="2260" w:author="Ritu Kamra" w:date="2021-09-27T18:10:00Z">
              <w:tcPr>
                <w:tcW w:w="1165" w:type="dxa"/>
              </w:tcPr>
            </w:tcPrChange>
          </w:tcPr>
          <w:p w14:paraId="42B24AD2" w14:textId="5E18C87D" w:rsidR="004D3CDE" w:rsidDel="006E36F2" w:rsidRDefault="004D3CDE" w:rsidP="004D3CDE">
            <w:pPr>
              <w:pStyle w:val="BodyText"/>
              <w:rPr>
                <w:ins w:id="2261" w:author="Jaideep Kumar" w:date="2021-09-26T21:27:00Z"/>
                <w:del w:id="2262" w:author="Ritu Kamra" w:date="2021-09-27T19:04:00Z"/>
                <w:rFonts w:ascii="Verdana" w:hAnsi="Verdana"/>
                <w:b/>
                <w:color w:val="000000" w:themeColor="text1"/>
              </w:rPr>
            </w:pPr>
            <w:ins w:id="2263" w:author="Jaideep Kumar" w:date="2021-09-26T21:27:00Z">
              <w:del w:id="2264" w:author="Ritu Kamra" w:date="2021-09-27T18:29:00Z">
                <w:r w:rsidRPr="00DD619F" w:rsidDel="00DD7AF9">
                  <w:rPr>
                    <w:b/>
                    <w:color w:val="000000" w:themeColor="text1"/>
                  </w:rPr>
                  <w:delText xml:space="preserve">Table </w:delText>
                </w:r>
              </w:del>
              <w:del w:id="2265" w:author="Ritu Kamra" w:date="2021-09-27T18:10:00Z">
                <w:r w:rsidRPr="00DD619F" w:rsidDel="00A221A1">
                  <w:rPr>
                    <w:b/>
                    <w:color w:val="000000" w:themeColor="text1"/>
                  </w:rPr>
                  <w:delText>1</w:delText>
                </w:r>
              </w:del>
            </w:ins>
          </w:p>
        </w:tc>
        <w:tc>
          <w:tcPr>
            <w:tcW w:w="7454" w:type="dxa"/>
            <w:tcPrChange w:id="2266" w:author="Ritu Kamra" w:date="2021-09-27T18:10:00Z">
              <w:tcPr>
                <w:tcW w:w="7560" w:type="dxa"/>
              </w:tcPr>
            </w:tcPrChange>
          </w:tcPr>
          <w:p w14:paraId="4CED2105" w14:textId="42DA5374" w:rsidR="004D3CDE" w:rsidDel="006E36F2" w:rsidRDefault="004D3CDE" w:rsidP="004D3CDE">
            <w:pPr>
              <w:pStyle w:val="BodyText"/>
              <w:rPr>
                <w:ins w:id="2267" w:author="Jaideep Kumar" w:date="2021-09-26T21:27:00Z"/>
                <w:del w:id="2268" w:author="Ritu Kamra" w:date="2021-09-27T19:04:00Z"/>
                <w:rFonts w:ascii="Verdana" w:hAnsi="Verdana"/>
                <w:b/>
                <w:color w:val="000000" w:themeColor="text1"/>
              </w:rPr>
            </w:pPr>
          </w:p>
        </w:tc>
        <w:tc>
          <w:tcPr>
            <w:tcW w:w="1435" w:type="dxa"/>
            <w:tcPrChange w:id="2269" w:author="Ritu Kamra" w:date="2021-09-27T18:10:00Z">
              <w:tcPr>
                <w:tcW w:w="1435" w:type="dxa"/>
              </w:tcPr>
            </w:tcPrChange>
          </w:tcPr>
          <w:p w14:paraId="4018A8A3" w14:textId="4CC06A9F" w:rsidR="004D3CDE" w:rsidDel="006E36F2" w:rsidRDefault="004D3CDE" w:rsidP="004D3CDE">
            <w:pPr>
              <w:pStyle w:val="BodyText"/>
              <w:rPr>
                <w:ins w:id="2270" w:author="Jaideep Kumar" w:date="2021-09-26T21:27:00Z"/>
                <w:del w:id="2271" w:author="Ritu Kamra" w:date="2021-09-27T19:04:00Z"/>
                <w:rFonts w:ascii="Verdana" w:hAnsi="Verdana"/>
                <w:b/>
                <w:color w:val="000000" w:themeColor="text1"/>
              </w:rPr>
            </w:pPr>
          </w:p>
        </w:tc>
      </w:tr>
      <w:tr w:rsidR="004D3CDE" w:rsidDel="006E36F2" w14:paraId="30D18828" w14:textId="1781956E" w:rsidTr="00A221A1">
        <w:trPr>
          <w:ins w:id="2272" w:author="Jaideep Kumar" w:date="2021-09-26T21:27:00Z"/>
          <w:del w:id="2273" w:author="Ritu Kamra" w:date="2021-09-27T19:04:00Z"/>
        </w:trPr>
        <w:tc>
          <w:tcPr>
            <w:tcW w:w="1271" w:type="dxa"/>
            <w:tcPrChange w:id="2274" w:author="Ritu Kamra" w:date="2021-09-27T18:10:00Z">
              <w:tcPr>
                <w:tcW w:w="1165" w:type="dxa"/>
              </w:tcPr>
            </w:tcPrChange>
          </w:tcPr>
          <w:p w14:paraId="61B8248A" w14:textId="3A2DEA41" w:rsidR="004D3CDE" w:rsidDel="006E36F2" w:rsidRDefault="004D3CDE" w:rsidP="004D3CDE">
            <w:pPr>
              <w:pStyle w:val="BodyText"/>
              <w:rPr>
                <w:ins w:id="2275" w:author="Jaideep Kumar" w:date="2021-09-26T21:27:00Z"/>
                <w:del w:id="2276" w:author="Ritu Kamra" w:date="2021-09-27T19:04:00Z"/>
                <w:rFonts w:ascii="Verdana" w:hAnsi="Verdana"/>
                <w:b/>
                <w:color w:val="000000" w:themeColor="text1"/>
              </w:rPr>
            </w:pPr>
            <w:ins w:id="2277" w:author="Jaideep Kumar" w:date="2021-09-26T21:27:00Z">
              <w:del w:id="2278" w:author="Ritu Kamra" w:date="2021-09-27T18:29:00Z">
                <w:r w:rsidRPr="00DD619F" w:rsidDel="00DD7AF9">
                  <w:rPr>
                    <w:b/>
                    <w:color w:val="000000" w:themeColor="text1"/>
                  </w:rPr>
                  <w:delText xml:space="preserve">Table </w:delText>
                </w:r>
              </w:del>
              <w:del w:id="2279" w:author="Ritu Kamra" w:date="2021-09-27T18:10:00Z">
                <w:r w:rsidRPr="00DD619F" w:rsidDel="00A221A1">
                  <w:rPr>
                    <w:b/>
                    <w:color w:val="000000" w:themeColor="text1"/>
                  </w:rPr>
                  <w:delText>1</w:delText>
                </w:r>
              </w:del>
            </w:ins>
          </w:p>
        </w:tc>
        <w:tc>
          <w:tcPr>
            <w:tcW w:w="7454" w:type="dxa"/>
            <w:tcPrChange w:id="2280" w:author="Ritu Kamra" w:date="2021-09-27T18:10:00Z">
              <w:tcPr>
                <w:tcW w:w="7560" w:type="dxa"/>
              </w:tcPr>
            </w:tcPrChange>
          </w:tcPr>
          <w:p w14:paraId="705E9D8B" w14:textId="228A6F32" w:rsidR="004D3CDE" w:rsidDel="006E36F2" w:rsidRDefault="004D3CDE" w:rsidP="004D3CDE">
            <w:pPr>
              <w:pStyle w:val="BodyText"/>
              <w:rPr>
                <w:ins w:id="2281" w:author="Jaideep Kumar" w:date="2021-09-26T21:27:00Z"/>
                <w:del w:id="2282" w:author="Ritu Kamra" w:date="2021-09-27T19:04:00Z"/>
                <w:rFonts w:ascii="Verdana" w:hAnsi="Verdana"/>
                <w:b/>
                <w:color w:val="000000" w:themeColor="text1"/>
              </w:rPr>
            </w:pPr>
          </w:p>
        </w:tc>
        <w:tc>
          <w:tcPr>
            <w:tcW w:w="1435" w:type="dxa"/>
            <w:tcPrChange w:id="2283" w:author="Ritu Kamra" w:date="2021-09-27T18:10:00Z">
              <w:tcPr>
                <w:tcW w:w="1435" w:type="dxa"/>
              </w:tcPr>
            </w:tcPrChange>
          </w:tcPr>
          <w:p w14:paraId="78CECE69" w14:textId="33D89965" w:rsidR="004D3CDE" w:rsidDel="006E36F2" w:rsidRDefault="004D3CDE" w:rsidP="004D3CDE">
            <w:pPr>
              <w:pStyle w:val="BodyText"/>
              <w:rPr>
                <w:ins w:id="2284" w:author="Jaideep Kumar" w:date="2021-09-26T21:27:00Z"/>
                <w:del w:id="2285" w:author="Ritu Kamra" w:date="2021-09-27T19:04:00Z"/>
                <w:rFonts w:ascii="Verdana" w:hAnsi="Verdana"/>
                <w:b/>
                <w:color w:val="000000" w:themeColor="text1"/>
              </w:rPr>
            </w:pPr>
          </w:p>
        </w:tc>
      </w:tr>
      <w:tr w:rsidR="004D3CDE" w:rsidDel="006E36F2" w14:paraId="1ACE3E1F" w14:textId="26BD56B9" w:rsidTr="00A221A1">
        <w:trPr>
          <w:ins w:id="2286" w:author="Jaideep Kumar" w:date="2021-09-26T21:27:00Z"/>
          <w:del w:id="2287" w:author="Ritu Kamra" w:date="2021-09-27T19:04:00Z"/>
        </w:trPr>
        <w:tc>
          <w:tcPr>
            <w:tcW w:w="1271" w:type="dxa"/>
            <w:tcPrChange w:id="2288" w:author="Ritu Kamra" w:date="2021-09-27T18:10:00Z">
              <w:tcPr>
                <w:tcW w:w="1165" w:type="dxa"/>
              </w:tcPr>
            </w:tcPrChange>
          </w:tcPr>
          <w:p w14:paraId="716143AA" w14:textId="03FF9DCE" w:rsidR="004D3CDE" w:rsidDel="006E36F2" w:rsidRDefault="004D3CDE" w:rsidP="004D3CDE">
            <w:pPr>
              <w:pStyle w:val="BodyText"/>
              <w:rPr>
                <w:ins w:id="2289" w:author="Jaideep Kumar" w:date="2021-09-26T21:27:00Z"/>
                <w:del w:id="2290" w:author="Ritu Kamra" w:date="2021-09-27T19:04:00Z"/>
                <w:rFonts w:ascii="Verdana" w:hAnsi="Verdana"/>
                <w:b/>
                <w:color w:val="000000" w:themeColor="text1"/>
              </w:rPr>
            </w:pPr>
            <w:ins w:id="2291" w:author="Jaideep Kumar" w:date="2021-09-26T21:27:00Z">
              <w:del w:id="2292" w:author="Ritu Kamra" w:date="2021-09-27T18:29:00Z">
                <w:r w:rsidRPr="00DD619F" w:rsidDel="00DD7AF9">
                  <w:rPr>
                    <w:b/>
                    <w:color w:val="000000" w:themeColor="text1"/>
                  </w:rPr>
                  <w:delText xml:space="preserve">Table </w:delText>
                </w:r>
              </w:del>
              <w:del w:id="2293" w:author="Ritu Kamra" w:date="2021-09-27T18:10:00Z">
                <w:r w:rsidRPr="00DD619F" w:rsidDel="00A221A1">
                  <w:rPr>
                    <w:b/>
                    <w:color w:val="000000" w:themeColor="text1"/>
                  </w:rPr>
                  <w:delText>1</w:delText>
                </w:r>
              </w:del>
            </w:ins>
          </w:p>
        </w:tc>
        <w:tc>
          <w:tcPr>
            <w:tcW w:w="7454" w:type="dxa"/>
            <w:tcPrChange w:id="2294" w:author="Ritu Kamra" w:date="2021-09-27T18:10:00Z">
              <w:tcPr>
                <w:tcW w:w="7560" w:type="dxa"/>
              </w:tcPr>
            </w:tcPrChange>
          </w:tcPr>
          <w:p w14:paraId="3B6DC87E" w14:textId="315E81B4" w:rsidR="004D3CDE" w:rsidDel="006E36F2" w:rsidRDefault="004D3CDE" w:rsidP="004D3CDE">
            <w:pPr>
              <w:pStyle w:val="BodyText"/>
              <w:rPr>
                <w:ins w:id="2295" w:author="Jaideep Kumar" w:date="2021-09-26T21:27:00Z"/>
                <w:del w:id="2296" w:author="Ritu Kamra" w:date="2021-09-27T19:04:00Z"/>
                <w:rFonts w:ascii="Verdana" w:hAnsi="Verdana"/>
                <w:b/>
                <w:color w:val="000000" w:themeColor="text1"/>
              </w:rPr>
            </w:pPr>
          </w:p>
        </w:tc>
        <w:tc>
          <w:tcPr>
            <w:tcW w:w="1435" w:type="dxa"/>
            <w:tcPrChange w:id="2297" w:author="Ritu Kamra" w:date="2021-09-27T18:10:00Z">
              <w:tcPr>
                <w:tcW w:w="1435" w:type="dxa"/>
              </w:tcPr>
            </w:tcPrChange>
          </w:tcPr>
          <w:p w14:paraId="7DB16DCD" w14:textId="11A29F13" w:rsidR="004D3CDE" w:rsidDel="006E36F2" w:rsidRDefault="004D3CDE" w:rsidP="004D3CDE">
            <w:pPr>
              <w:pStyle w:val="BodyText"/>
              <w:rPr>
                <w:ins w:id="2298" w:author="Jaideep Kumar" w:date="2021-09-26T21:27:00Z"/>
                <w:del w:id="2299" w:author="Ritu Kamra" w:date="2021-09-27T19:04:00Z"/>
                <w:rFonts w:ascii="Verdana" w:hAnsi="Verdana"/>
                <w:b/>
                <w:color w:val="000000" w:themeColor="text1"/>
              </w:rPr>
            </w:pPr>
          </w:p>
        </w:tc>
      </w:tr>
      <w:tr w:rsidR="004D3CDE" w:rsidDel="006E36F2" w14:paraId="0E6464C7" w14:textId="6876D1D3" w:rsidTr="00A221A1">
        <w:trPr>
          <w:ins w:id="2300" w:author="Jaideep Kumar" w:date="2021-09-26T21:27:00Z"/>
          <w:del w:id="2301" w:author="Ritu Kamra" w:date="2021-09-27T19:04:00Z"/>
        </w:trPr>
        <w:tc>
          <w:tcPr>
            <w:tcW w:w="1271" w:type="dxa"/>
            <w:tcPrChange w:id="2302" w:author="Ritu Kamra" w:date="2021-09-27T18:10:00Z">
              <w:tcPr>
                <w:tcW w:w="1165" w:type="dxa"/>
              </w:tcPr>
            </w:tcPrChange>
          </w:tcPr>
          <w:p w14:paraId="7531ED6C" w14:textId="3A0D445E" w:rsidR="004D3CDE" w:rsidDel="006E36F2" w:rsidRDefault="004D3CDE" w:rsidP="004D3CDE">
            <w:pPr>
              <w:pStyle w:val="BodyText"/>
              <w:rPr>
                <w:ins w:id="2303" w:author="Jaideep Kumar" w:date="2021-09-26T21:27:00Z"/>
                <w:del w:id="2304" w:author="Ritu Kamra" w:date="2021-09-27T19:04:00Z"/>
                <w:rFonts w:ascii="Verdana" w:hAnsi="Verdana"/>
                <w:b/>
                <w:color w:val="000000" w:themeColor="text1"/>
              </w:rPr>
            </w:pPr>
            <w:ins w:id="2305" w:author="Jaideep Kumar" w:date="2021-09-26T21:27:00Z">
              <w:del w:id="2306" w:author="Ritu Kamra" w:date="2021-09-27T18:29:00Z">
                <w:r w:rsidRPr="00DD619F" w:rsidDel="00DD7AF9">
                  <w:rPr>
                    <w:b/>
                    <w:color w:val="000000" w:themeColor="text1"/>
                  </w:rPr>
                  <w:delText xml:space="preserve">Table </w:delText>
                </w:r>
              </w:del>
              <w:del w:id="2307" w:author="Ritu Kamra" w:date="2021-09-27T18:10:00Z">
                <w:r w:rsidRPr="00DD619F" w:rsidDel="00A221A1">
                  <w:rPr>
                    <w:b/>
                    <w:color w:val="000000" w:themeColor="text1"/>
                  </w:rPr>
                  <w:delText>1</w:delText>
                </w:r>
              </w:del>
            </w:ins>
          </w:p>
        </w:tc>
        <w:tc>
          <w:tcPr>
            <w:tcW w:w="7454" w:type="dxa"/>
            <w:tcPrChange w:id="2308" w:author="Ritu Kamra" w:date="2021-09-27T18:10:00Z">
              <w:tcPr>
                <w:tcW w:w="7560" w:type="dxa"/>
              </w:tcPr>
            </w:tcPrChange>
          </w:tcPr>
          <w:p w14:paraId="176E30FD" w14:textId="0CFD4AA4" w:rsidR="004D3CDE" w:rsidDel="006E36F2" w:rsidRDefault="004D3CDE" w:rsidP="004D3CDE">
            <w:pPr>
              <w:pStyle w:val="BodyText"/>
              <w:rPr>
                <w:ins w:id="2309" w:author="Jaideep Kumar" w:date="2021-09-26T21:27:00Z"/>
                <w:del w:id="2310" w:author="Ritu Kamra" w:date="2021-09-27T19:04:00Z"/>
                <w:rFonts w:ascii="Verdana" w:hAnsi="Verdana"/>
                <w:b/>
                <w:color w:val="000000" w:themeColor="text1"/>
              </w:rPr>
            </w:pPr>
          </w:p>
        </w:tc>
        <w:tc>
          <w:tcPr>
            <w:tcW w:w="1435" w:type="dxa"/>
            <w:tcPrChange w:id="2311" w:author="Ritu Kamra" w:date="2021-09-27T18:10:00Z">
              <w:tcPr>
                <w:tcW w:w="1435" w:type="dxa"/>
              </w:tcPr>
            </w:tcPrChange>
          </w:tcPr>
          <w:p w14:paraId="795A0AFC" w14:textId="6C2527DA" w:rsidR="004D3CDE" w:rsidDel="006E36F2" w:rsidRDefault="004D3CDE" w:rsidP="004D3CDE">
            <w:pPr>
              <w:pStyle w:val="BodyText"/>
              <w:rPr>
                <w:ins w:id="2312" w:author="Jaideep Kumar" w:date="2021-09-26T21:27:00Z"/>
                <w:del w:id="2313" w:author="Ritu Kamra" w:date="2021-09-27T19:04:00Z"/>
                <w:rFonts w:ascii="Verdana" w:hAnsi="Verdana"/>
                <w:b/>
                <w:color w:val="000000" w:themeColor="text1"/>
              </w:rPr>
            </w:pPr>
          </w:p>
        </w:tc>
      </w:tr>
      <w:tr w:rsidR="004D3CDE" w:rsidDel="006E36F2" w14:paraId="0DA9510F" w14:textId="344689C6" w:rsidTr="00A221A1">
        <w:trPr>
          <w:ins w:id="2314" w:author="Jaideep Kumar" w:date="2021-09-26T21:27:00Z"/>
          <w:del w:id="2315" w:author="Ritu Kamra" w:date="2021-09-27T19:04:00Z"/>
        </w:trPr>
        <w:tc>
          <w:tcPr>
            <w:tcW w:w="1271" w:type="dxa"/>
            <w:tcPrChange w:id="2316" w:author="Ritu Kamra" w:date="2021-09-27T18:10:00Z">
              <w:tcPr>
                <w:tcW w:w="1165" w:type="dxa"/>
              </w:tcPr>
            </w:tcPrChange>
          </w:tcPr>
          <w:p w14:paraId="3C7AEA41" w14:textId="496ED301" w:rsidR="004D3CDE" w:rsidDel="006E36F2" w:rsidRDefault="004D3CDE" w:rsidP="004D3CDE">
            <w:pPr>
              <w:pStyle w:val="BodyText"/>
              <w:rPr>
                <w:ins w:id="2317" w:author="Jaideep Kumar" w:date="2021-09-26T21:27:00Z"/>
                <w:del w:id="2318" w:author="Ritu Kamra" w:date="2021-09-27T19:04:00Z"/>
                <w:rFonts w:ascii="Verdana" w:hAnsi="Verdana"/>
                <w:b/>
                <w:color w:val="000000" w:themeColor="text1"/>
              </w:rPr>
            </w:pPr>
            <w:ins w:id="2319" w:author="Jaideep Kumar" w:date="2021-09-26T21:27:00Z">
              <w:del w:id="2320" w:author="Ritu Kamra" w:date="2021-09-27T18:29:00Z">
                <w:r w:rsidRPr="00DD619F" w:rsidDel="00DD7AF9">
                  <w:rPr>
                    <w:b/>
                    <w:color w:val="000000" w:themeColor="text1"/>
                  </w:rPr>
                  <w:delText xml:space="preserve">Table </w:delText>
                </w:r>
              </w:del>
              <w:del w:id="2321" w:author="Ritu Kamra" w:date="2021-09-27T18:10:00Z">
                <w:r w:rsidRPr="00DD619F" w:rsidDel="00A221A1">
                  <w:rPr>
                    <w:b/>
                    <w:color w:val="000000" w:themeColor="text1"/>
                  </w:rPr>
                  <w:delText>1</w:delText>
                </w:r>
              </w:del>
            </w:ins>
          </w:p>
        </w:tc>
        <w:tc>
          <w:tcPr>
            <w:tcW w:w="7454" w:type="dxa"/>
            <w:tcPrChange w:id="2322" w:author="Ritu Kamra" w:date="2021-09-27T18:10:00Z">
              <w:tcPr>
                <w:tcW w:w="7560" w:type="dxa"/>
              </w:tcPr>
            </w:tcPrChange>
          </w:tcPr>
          <w:p w14:paraId="52798FC9" w14:textId="450B16E1" w:rsidR="004D3CDE" w:rsidDel="006E36F2" w:rsidRDefault="004D3CDE" w:rsidP="004D3CDE">
            <w:pPr>
              <w:pStyle w:val="BodyText"/>
              <w:rPr>
                <w:ins w:id="2323" w:author="Jaideep Kumar" w:date="2021-09-26T21:27:00Z"/>
                <w:del w:id="2324" w:author="Ritu Kamra" w:date="2021-09-27T19:04:00Z"/>
                <w:rFonts w:ascii="Verdana" w:hAnsi="Verdana"/>
                <w:b/>
                <w:color w:val="000000" w:themeColor="text1"/>
              </w:rPr>
            </w:pPr>
          </w:p>
        </w:tc>
        <w:tc>
          <w:tcPr>
            <w:tcW w:w="1435" w:type="dxa"/>
            <w:tcPrChange w:id="2325" w:author="Ritu Kamra" w:date="2021-09-27T18:10:00Z">
              <w:tcPr>
                <w:tcW w:w="1435" w:type="dxa"/>
              </w:tcPr>
            </w:tcPrChange>
          </w:tcPr>
          <w:p w14:paraId="1C8DF97F" w14:textId="55799499" w:rsidR="004D3CDE" w:rsidDel="006E36F2" w:rsidRDefault="004D3CDE" w:rsidP="004D3CDE">
            <w:pPr>
              <w:pStyle w:val="BodyText"/>
              <w:rPr>
                <w:ins w:id="2326" w:author="Jaideep Kumar" w:date="2021-09-26T21:27:00Z"/>
                <w:del w:id="2327" w:author="Ritu Kamra" w:date="2021-09-27T19:04:00Z"/>
                <w:rFonts w:ascii="Verdana" w:hAnsi="Verdana"/>
                <w:b/>
                <w:color w:val="000000" w:themeColor="text1"/>
              </w:rPr>
            </w:pPr>
          </w:p>
        </w:tc>
      </w:tr>
      <w:tr w:rsidR="004D3CDE" w:rsidDel="006E36F2" w14:paraId="2A3070A6" w14:textId="776714F4" w:rsidTr="00A221A1">
        <w:trPr>
          <w:ins w:id="2328" w:author="Jaideep Kumar" w:date="2021-09-26T21:27:00Z"/>
          <w:del w:id="2329" w:author="Ritu Kamra" w:date="2021-09-27T19:04:00Z"/>
        </w:trPr>
        <w:tc>
          <w:tcPr>
            <w:tcW w:w="1271" w:type="dxa"/>
            <w:tcPrChange w:id="2330" w:author="Ritu Kamra" w:date="2021-09-27T18:10:00Z">
              <w:tcPr>
                <w:tcW w:w="1165" w:type="dxa"/>
              </w:tcPr>
            </w:tcPrChange>
          </w:tcPr>
          <w:p w14:paraId="339770B6" w14:textId="29EF7040" w:rsidR="004D3CDE" w:rsidDel="006E36F2" w:rsidRDefault="004D3CDE" w:rsidP="004D3CDE">
            <w:pPr>
              <w:pStyle w:val="BodyText"/>
              <w:rPr>
                <w:ins w:id="2331" w:author="Jaideep Kumar" w:date="2021-09-26T21:27:00Z"/>
                <w:del w:id="2332" w:author="Ritu Kamra" w:date="2021-09-27T19:04:00Z"/>
                <w:rFonts w:ascii="Verdana" w:hAnsi="Verdana"/>
                <w:b/>
                <w:color w:val="000000" w:themeColor="text1"/>
              </w:rPr>
            </w:pPr>
            <w:ins w:id="2333" w:author="Jaideep Kumar" w:date="2021-09-26T21:27:00Z">
              <w:del w:id="2334" w:author="Ritu Kamra" w:date="2021-09-27T18:29:00Z">
                <w:r w:rsidRPr="00DD619F" w:rsidDel="00DD7AF9">
                  <w:rPr>
                    <w:b/>
                    <w:color w:val="000000" w:themeColor="text1"/>
                  </w:rPr>
                  <w:delText xml:space="preserve">Table </w:delText>
                </w:r>
              </w:del>
              <w:del w:id="2335" w:author="Ritu Kamra" w:date="2021-09-27T18:10:00Z">
                <w:r w:rsidRPr="00DD619F" w:rsidDel="00A221A1">
                  <w:rPr>
                    <w:b/>
                    <w:color w:val="000000" w:themeColor="text1"/>
                  </w:rPr>
                  <w:delText>1</w:delText>
                </w:r>
              </w:del>
            </w:ins>
          </w:p>
        </w:tc>
        <w:tc>
          <w:tcPr>
            <w:tcW w:w="7454" w:type="dxa"/>
            <w:tcPrChange w:id="2336" w:author="Ritu Kamra" w:date="2021-09-27T18:10:00Z">
              <w:tcPr>
                <w:tcW w:w="7560" w:type="dxa"/>
              </w:tcPr>
            </w:tcPrChange>
          </w:tcPr>
          <w:p w14:paraId="53CBBBCD" w14:textId="07AC980D" w:rsidR="004D3CDE" w:rsidDel="006E36F2" w:rsidRDefault="004D3CDE" w:rsidP="004D3CDE">
            <w:pPr>
              <w:pStyle w:val="BodyText"/>
              <w:rPr>
                <w:ins w:id="2337" w:author="Jaideep Kumar" w:date="2021-09-26T21:27:00Z"/>
                <w:del w:id="2338" w:author="Ritu Kamra" w:date="2021-09-27T19:04:00Z"/>
                <w:rFonts w:ascii="Verdana" w:hAnsi="Verdana"/>
                <w:b/>
                <w:color w:val="000000" w:themeColor="text1"/>
              </w:rPr>
            </w:pPr>
          </w:p>
        </w:tc>
        <w:tc>
          <w:tcPr>
            <w:tcW w:w="1435" w:type="dxa"/>
            <w:tcPrChange w:id="2339" w:author="Ritu Kamra" w:date="2021-09-27T18:10:00Z">
              <w:tcPr>
                <w:tcW w:w="1435" w:type="dxa"/>
              </w:tcPr>
            </w:tcPrChange>
          </w:tcPr>
          <w:p w14:paraId="49F07E77" w14:textId="0351E266" w:rsidR="004D3CDE" w:rsidDel="006E36F2" w:rsidRDefault="004D3CDE" w:rsidP="004D3CDE">
            <w:pPr>
              <w:pStyle w:val="BodyText"/>
              <w:rPr>
                <w:ins w:id="2340" w:author="Jaideep Kumar" w:date="2021-09-26T21:27:00Z"/>
                <w:del w:id="2341" w:author="Ritu Kamra" w:date="2021-09-27T19:04:00Z"/>
                <w:rFonts w:ascii="Verdana" w:hAnsi="Verdana"/>
                <w:b/>
                <w:color w:val="000000" w:themeColor="text1"/>
              </w:rPr>
            </w:pPr>
          </w:p>
        </w:tc>
      </w:tr>
      <w:tr w:rsidR="004D3CDE" w:rsidDel="006E36F2" w14:paraId="652C7D9F" w14:textId="6871257D" w:rsidTr="00A221A1">
        <w:trPr>
          <w:ins w:id="2342" w:author="Jaideep Kumar" w:date="2021-09-26T21:27:00Z"/>
          <w:del w:id="2343" w:author="Ritu Kamra" w:date="2021-09-27T19:04:00Z"/>
        </w:trPr>
        <w:tc>
          <w:tcPr>
            <w:tcW w:w="1271" w:type="dxa"/>
            <w:tcPrChange w:id="2344" w:author="Ritu Kamra" w:date="2021-09-27T18:10:00Z">
              <w:tcPr>
                <w:tcW w:w="1165" w:type="dxa"/>
              </w:tcPr>
            </w:tcPrChange>
          </w:tcPr>
          <w:p w14:paraId="1F5E6CD8" w14:textId="6512D04B" w:rsidR="004D3CDE" w:rsidDel="006E36F2" w:rsidRDefault="004D3CDE" w:rsidP="004D3CDE">
            <w:pPr>
              <w:pStyle w:val="BodyText"/>
              <w:rPr>
                <w:ins w:id="2345" w:author="Jaideep Kumar" w:date="2021-09-26T21:27:00Z"/>
                <w:del w:id="2346" w:author="Ritu Kamra" w:date="2021-09-27T19:04:00Z"/>
                <w:rFonts w:ascii="Verdana" w:hAnsi="Verdana"/>
                <w:b/>
                <w:color w:val="000000" w:themeColor="text1"/>
              </w:rPr>
            </w:pPr>
            <w:ins w:id="2347" w:author="Jaideep Kumar" w:date="2021-09-26T21:27:00Z">
              <w:del w:id="2348" w:author="Ritu Kamra" w:date="2021-09-27T18:29:00Z">
                <w:r w:rsidRPr="00DD619F" w:rsidDel="00DD7AF9">
                  <w:rPr>
                    <w:b/>
                    <w:color w:val="000000" w:themeColor="text1"/>
                  </w:rPr>
                  <w:delText xml:space="preserve">Table </w:delText>
                </w:r>
              </w:del>
              <w:del w:id="2349" w:author="Ritu Kamra" w:date="2021-09-27T18:10:00Z">
                <w:r w:rsidRPr="00DD619F" w:rsidDel="00A221A1">
                  <w:rPr>
                    <w:b/>
                    <w:color w:val="000000" w:themeColor="text1"/>
                  </w:rPr>
                  <w:delText>1</w:delText>
                </w:r>
              </w:del>
            </w:ins>
          </w:p>
        </w:tc>
        <w:tc>
          <w:tcPr>
            <w:tcW w:w="7454" w:type="dxa"/>
            <w:tcPrChange w:id="2350" w:author="Ritu Kamra" w:date="2021-09-27T18:10:00Z">
              <w:tcPr>
                <w:tcW w:w="7560" w:type="dxa"/>
              </w:tcPr>
            </w:tcPrChange>
          </w:tcPr>
          <w:p w14:paraId="04825A76" w14:textId="78E8621F" w:rsidR="004D3CDE" w:rsidDel="006E36F2" w:rsidRDefault="004D3CDE" w:rsidP="004D3CDE">
            <w:pPr>
              <w:pStyle w:val="BodyText"/>
              <w:rPr>
                <w:ins w:id="2351" w:author="Jaideep Kumar" w:date="2021-09-26T21:27:00Z"/>
                <w:del w:id="2352" w:author="Ritu Kamra" w:date="2021-09-27T19:04:00Z"/>
                <w:rFonts w:ascii="Verdana" w:hAnsi="Verdana"/>
                <w:b/>
                <w:color w:val="000000" w:themeColor="text1"/>
              </w:rPr>
            </w:pPr>
          </w:p>
        </w:tc>
        <w:tc>
          <w:tcPr>
            <w:tcW w:w="1435" w:type="dxa"/>
            <w:tcPrChange w:id="2353" w:author="Ritu Kamra" w:date="2021-09-27T18:10:00Z">
              <w:tcPr>
                <w:tcW w:w="1435" w:type="dxa"/>
              </w:tcPr>
            </w:tcPrChange>
          </w:tcPr>
          <w:p w14:paraId="17D518FE" w14:textId="2BB20B88" w:rsidR="004D3CDE" w:rsidDel="006E36F2" w:rsidRDefault="004D3CDE" w:rsidP="004D3CDE">
            <w:pPr>
              <w:pStyle w:val="BodyText"/>
              <w:rPr>
                <w:ins w:id="2354" w:author="Jaideep Kumar" w:date="2021-09-26T21:27:00Z"/>
                <w:del w:id="2355" w:author="Ritu Kamra" w:date="2021-09-27T19:04:00Z"/>
                <w:rFonts w:ascii="Verdana" w:hAnsi="Verdana"/>
                <w:b/>
                <w:color w:val="000000" w:themeColor="text1"/>
              </w:rPr>
            </w:pPr>
          </w:p>
        </w:tc>
      </w:tr>
      <w:tr w:rsidR="004D3CDE" w:rsidDel="006E36F2" w14:paraId="1D2A5E7E" w14:textId="7719D960" w:rsidTr="00A221A1">
        <w:trPr>
          <w:ins w:id="2356" w:author="Jaideep Kumar" w:date="2021-09-26T21:27:00Z"/>
          <w:del w:id="2357" w:author="Ritu Kamra" w:date="2021-09-27T19:04:00Z"/>
        </w:trPr>
        <w:tc>
          <w:tcPr>
            <w:tcW w:w="1271" w:type="dxa"/>
            <w:tcPrChange w:id="2358" w:author="Ritu Kamra" w:date="2021-09-27T18:10:00Z">
              <w:tcPr>
                <w:tcW w:w="1165" w:type="dxa"/>
              </w:tcPr>
            </w:tcPrChange>
          </w:tcPr>
          <w:p w14:paraId="76DC2330" w14:textId="3A3ECEAA" w:rsidR="004D3CDE" w:rsidDel="006E36F2" w:rsidRDefault="004D3CDE" w:rsidP="004D3CDE">
            <w:pPr>
              <w:pStyle w:val="BodyText"/>
              <w:rPr>
                <w:ins w:id="2359" w:author="Jaideep Kumar" w:date="2021-09-26T21:27:00Z"/>
                <w:del w:id="2360" w:author="Ritu Kamra" w:date="2021-09-27T19:04:00Z"/>
                <w:rFonts w:ascii="Verdana" w:hAnsi="Verdana"/>
                <w:b/>
                <w:color w:val="000000" w:themeColor="text1"/>
              </w:rPr>
            </w:pPr>
            <w:ins w:id="2361" w:author="Jaideep Kumar" w:date="2021-09-26T21:27:00Z">
              <w:del w:id="2362" w:author="Ritu Kamra" w:date="2021-09-27T18:29:00Z">
                <w:r w:rsidRPr="00DD619F" w:rsidDel="00DD7AF9">
                  <w:rPr>
                    <w:b/>
                    <w:color w:val="000000" w:themeColor="text1"/>
                  </w:rPr>
                  <w:delText xml:space="preserve">Table </w:delText>
                </w:r>
              </w:del>
              <w:del w:id="2363" w:author="Ritu Kamra" w:date="2021-09-27T18:10:00Z">
                <w:r w:rsidRPr="00DD619F" w:rsidDel="00A221A1">
                  <w:rPr>
                    <w:b/>
                    <w:color w:val="000000" w:themeColor="text1"/>
                  </w:rPr>
                  <w:delText>1</w:delText>
                </w:r>
              </w:del>
            </w:ins>
          </w:p>
        </w:tc>
        <w:tc>
          <w:tcPr>
            <w:tcW w:w="7454" w:type="dxa"/>
            <w:tcPrChange w:id="2364" w:author="Ritu Kamra" w:date="2021-09-27T18:10:00Z">
              <w:tcPr>
                <w:tcW w:w="7560" w:type="dxa"/>
              </w:tcPr>
            </w:tcPrChange>
          </w:tcPr>
          <w:p w14:paraId="763ECDE3" w14:textId="521DEDC0" w:rsidR="004D3CDE" w:rsidDel="006E36F2" w:rsidRDefault="004D3CDE" w:rsidP="004D3CDE">
            <w:pPr>
              <w:pStyle w:val="BodyText"/>
              <w:rPr>
                <w:ins w:id="2365" w:author="Jaideep Kumar" w:date="2021-09-26T21:27:00Z"/>
                <w:del w:id="2366" w:author="Ritu Kamra" w:date="2021-09-27T19:04:00Z"/>
                <w:rFonts w:ascii="Verdana" w:hAnsi="Verdana"/>
                <w:b/>
                <w:color w:val="000000" w:themeColor="text1"/>
              </w:rPr>
            </w:pPr>
          </w:p>
        </w:tc>
        <w:tc>
          <w:tcPr>
            <w:tcW w:w="1435" w:type="dxa"/>
            <w:tcPrChange w:id="2367" w:author="Ritu Kamra" w:date="2021-09-27T18:10:00Z">
              <w:tcPr>
                <w:tcW w:w="1435" w:type="dxa"/>
              </w:tcPr>
            </w:tcPrChange>
          </w:tcPr>
          <w:p w14:paraId="626D7B91" w14:textId="0996BE94" w:rsidR="004D3CDE" w:rsidRPr="004D3CDE" w:rsidDel="006E36F2" w:rsidRDefault="004D3CDE" w:rsidP="004D3CDE">
            <w:pPr>
              <w:pStyle w:val="BodyText"/>
              <w:rPr>
                <w:ins w:id="2368" w:author="Jaideep Kumar" w:date="2021-09-26T21:27:00Z"/>
                <w:del w:id="2369" w:author="Ritu Kamra" w:date="2021-09-27T19:04:00Z"/>
                <w:rFonts w:ascii="Verdana" w:hAnsi="Verdana"/>
                <w:b/>
                <w:color w:val="000000" w:themeColor="text1"/>
                <w:sz w:val="20"/>
                <w:szCs w:val="20"/>
                <w:rPrChange w:id="2370" w:author="Ritu Kamra" w:date="2021-09-27T18:31:00Z">
                  <w:rPr>
                    <w:ins w:id="2371" w:author="Jaideep Kumar" w:date="2021-09-26T21:27:00Z"/>
                    <w:del w:id="2372" w:author="Ritu Kamra" w:date="2021-09-27T19:04:00Z"/>
                    <w:rFonts w:ascii="Verdana" w:hAnsi="Verdana"/>
                    <w:b/>
                    <w:color w:val="000000" w:themeColor="text1"/>
                  </w:rPr>
                </w:rPrChange>
              </w:rPr>
            </w:pPr>
          </w:p>
        </w:tc>
      </w:tr>
      <w:tr w:rsidR="004D3CDE" w:rsidDel="006E36F2" w14:paraId="55B1463F" w14:textId="08CE81D6" w:rsidTr="00A221A1">
        <w:trPr>
          <w:ins w:id="2373" w:author="Jaideep Kumar" w:date="2021-09-26T21:27:00Z"/>
          <w:del w:id="2374" w:author="Ritu Kamra" w:date="2021-09-27T19:04:00Z"/>
        </w:trPr>
        <w:tc>
          <w:tcPr>
            <w:tcW w:w="1271" w:type="dxa"/>
            <w:tcPrChange w:id="2375" w:author="Ritu Kamra" w:date="2021-09-27T18:10:00Z">
              <w:tcPr>
                <w:tcW w:w="1165" w:type="dxa"/>
              </w:tcPr>
            </w:tcPrChange>
          </w:tcPr>
          <w:p w14:paraId="7D77C210" w14:textId="044E1A2D" w:rsidR="004D3CDE" w:rsidDel="006E36F2" w:rsidRDefault="004D3CDE" w:rsidP="004D3CDE">
            <w:pPr>
              <w:pStyle w:val="BodyText"/>
              <w:rPr>
                <w:ins w:id="2376" w:author="Jaideep Kumar" w:date="2021-09-26T21:27:00Z"/>
                <w:del w:id="2377" w:author="Ritu Kamra" w:date="2021-09-27T19:04:00Z"/>
                <w:rFonts w:ascii="Verdana" w:hAnsi="Verdana"/>
                <w:b/>
                <w:color w:val="000000" w:themeColor="text1"/>
              </w:rPr>
            </w:pPr>
            <w:ins w:id="2378" w:author="Jaideep Kumar" w:date="2021-09-26T21:27:00Z">
              <w:del w:id="2379" w:author="Ritu Kamra" w:date="2021-09-27T18:29:00Z">
                <w:r w:rsidRPr="00DD619F" w:rsidDel="00DD7AF9">
                  <w:rPr>
                    <w:b/>
                    <w:color w:val="000000" w:themeColor="text1"/>
                  </w:rPr>
                  <w:delText>Table 1</w:delText>
                </w:r>
              </w:del>
            </w:ins>
          </w:p>
        </w:tc>
        <w:tc>
          <w:tcPr>
            <w:tcW w:w="7454" w:type="dxa"/>
            <w:tcPrChange w:id="2380" w:author="Ritu Kamra" w:date="2021-09-27T18:10:00Z">
              <w:tcPr>
                <w:tcW w:w="7560" w:type="dxa"/>
              </w:tcPr>
            </w:tcPrChange>
          </w:tcPr>
          <w:p w14:paraId="765CEC26" w14:textId="4473F6EC" w:rsidR="004D3CDE" w:rsidDel="006E36F2" w:rsidRDefault="004D3CDE" w:rsidP="004D3CDE">
            <w:pPr>
              <w:pStyle w:val="BodyText"/>
              <w:rPr>
                <w:ins w:id="2381" w:author="Jaideep Kumar" w:date="2021-09-26T21:27:00Z"/>
                <w:del w:id="2382" w:author="Ritu Kamra" w:date="2021-09-27T19:04:00Z"/>
                <w:rFonts w:ascii="Verdana" w:hAnsi="Verdana"/>
                <w:b/>
                <w:color w:val="000000" w:themeColor="text1"/>
              </w:rPr>
            </w:pPr>
          </w:p>
        </w:tc>
        <w:tc>
          <w:tcPr>
            <w:tcW w:w="1435" w:type="dxa"/>
            <w:tcPrChange w:id="2383" w:author="Ritu Kamra" w:date="2021-09-27T18:10:00Z">
              <w:tcPr>
                <w:tcW w:w="1435" w:type="dxa"/>
              </w:tcPr>
            </w:tcPrChange>
          </w:tcPr>
          <w:p w14:paraId="65DC763F" w14:textId="2FD49114" w:rsidR="004D3CDE" w:rsidDel="006E36F2" w:rsidRDefault="004D3CDE" w:rsidP="004D3CDE">
            <w:pPr>
              <w:pStyle w:val="BodyText"/>
              <w:rPr>
                <w:ins w:id="2384" w:author="Jaideep Kumar" w:date="2021-09-26T21:27:00Z"/>
                <w:del w:id="2385" w:author="Ritu Kamra" w:date="2021-09-27T19:04:00Z"/>
                <w:rFonts w:ascii="Verdana" w:hAnsi="Verdana"/>
                <w:b/>
                <w:color w:val="000000" w:themeColor="text1"/>
              </w:rPr>
            </w:pPr>
          </w:p>
        </w:tc>
      </w:tr>
    </w:tbl>
    <w:bookmarkEnd w:id="2217"/>
    <w:p w14:paraId="753A4376" w14:textId="750DCA96" w:rsidR="003A1E0C" w:rsidRDefault="003A1E0C" w:rsidP="002614CD">
      <w:pPr>
        <w:pStyle w:val="BodyText"/>
        <w:spacing w:line="360" w:lineRule="auto"/>
        <w:rPr>
          <w:ins w:id="2386" w:author="Neeshu Bhadauriya" w:date="2021-09-27T22:12:00Z"/>
          <w:rFonts w:ascii="Verdana" w:hAnsi="Verdana"/>
          <w:b/>
          <w:color w:val="000000" w:themeColor="text1"/>
          <w:sz w:val="20"/>
          <w:szCs w:val="20"/>
        </w:rPr>
      </w:pPr>
      <w:ins w:id="2387" w:author="Neeshu Bhadauriya" w:date="2021-09-27T22:12:00Z">
        <w:r>
          <w:rPr>
            <w:rFonts w:ascii="Verdana" w:hAnsi="Verdana"/>
            <w:b/>
            <w:color w:val="000000" w:themeColor="text1"/>
            <w:sz w:val="20"/>
            <w:szCs w:val="20"/>
          </w:rPr>
          <w:lastRenderedPageBreak/>
          <w:t>Executive Summary</w:t>
        </w:r>
      </w:ins>
    </w:p>
    <w:p w14:paraId="39C9CD1F" w14:textId="69FBA01C" w:rsidR="002614CD" w:rsidRPr="002E02DE" w:rsidRDefault="003A1E0C" w:rsidP="002614CD">
      <w:pPr>
        <w:pStyle w:val="BodyText"/>
        <w:spacing w:line="360" w:lineRule="auto"/>
        <w:rPr>
          <w:ins w:id="2388" w:author="Ritu Kamra" w:date="2021-09-27T18:00:00Z"/>
          <w:rFonts w:ascii="Verdana" w:hAnsi="Verdana"/>
          <w:b/>
          <w:color w:val="000000" w:themeColor="text1"/>
          <w:sz w:val="20"/>
          <w:szCs w:val="20"/>
        </w:rPr>
      </w:pPr>
      <w:ins w:id="2389" w:author="Neeshu Bhadauriya" w:date="2021-09-27T22:12:00Z">
        <w:r w:rsidRPr="003A1E0C">
          <w:rPr>
            <w:rFonts w:ascii="Verdana" w:hAnsi="Verdana"/>
            <w:b/>
            <w:color w:val="000000" w:themeColor="text1"/>
            <w:sz w:val="20"/>
            <w:szCs w:val="20"/>
          </w:rPr>
          <w:t>Overview of the Company</w:t>
        </w:r>
      </w:ins>
      <w:ins w:id="2390" w:author="Ritu Kamra" w:date="2021-09-27T18:00:00Z">
        <w:del w:id="2391" w:author="Neeshu Bhadauriya" w:date="2021-09-27T22:12:00Z">
          <w:r w:rsidR="002614CD" w:rsidRPr="002E02DE" w:rsidDel="003A1E0C">
            <w:rPr>
              <w:rFonts w:ascii="Verdana" w:hAnsi="Verdana"/>
              <w:b/>
              <w:color w:val="000000" w:themeColor="text1"/>
              <w:sz w:val="20"/>
              <w:szCs w:val="20"/>
            </w:rPr>
            <w:delText>Business Description</w:delText>
          </w:r>
        </w:del>
        <w:r w:rsidR="002614CD" w:rsidRPr="002E02DE">
          <w:rPr>
            <w:rFonts w:ascii="Verdana" w:hAnsi="Verdana"/>
            <w:b/>
            <w:color w:val="000000" w:themeColor="text1"/>
            <w:sz w:val="20"/>
            <w:szCs w:val="20"/>
          </w:rPr>
          <w:t xml:space="preserve">:  </w:t>
        </w:r>
      </w:ins>
    </w:p>
    <w:p w14:paraId="0DCEECDD" w14:textId="77777777" w:rsidR="002614CD" w:rsidRPr="00DE31A8" w:rsidRDefault="002614CD" w:rsidP="002614CD">
      <w:pPr>
        <w:pStyle w:val="ListParagraph"/>
        <w:widowControl/>
        <w:numPr>
          <w:ilvl w:val="0"/>
          <w:numId w:val="22"/>
        </w:numPr>
        <w:autoSpaceDE/>
        <w:autoSpaceDN/>
        <w:spacing w:line="360" w:lineRule="auto"/>
        <w:contextualSpacing/>
        <w:jc w:val="both"/>
        <w:rPr>
          <w:ins w:id="2392" w:author="Ritu Kamra" w:date="2021-09-27T18:00:00Z"/>
          <w:rFonts w:eastAsia="Verdana"/>
          <w:sz w:val="24"/>
          <w:szCs w:val="24"/>
          <w:lang w:val="en-IN"/>
        </w:rPr>
      </w:pPr>
      <w:ins w:id="2393" w:author="Ritu Kamra" w:date="2021-09-27T18:00:00Z">
        <w:r w:rsidRPr="00DE31A8">
          <w:rPr>
            <w:rFonts w:eastAsia="Verdana"/>
            <w:sz w:val="24"/>
            <w:szCs w:val="24"/>
            <w:lang w:val="en-IN"/>
          </w:rPr>
          <w:t xml:space="preserve">Reliance Industries Limited is Indian based, one of well-known brands involved in manufacturing and sales of diverse range of products including polymers, aromatics, elastomers etc. globally. </w:t>
        </w:r>
      </w:ins>
    </w:p>
    <w:p w14:paraId="5661A284" w14:textId="77777777" w:rsidR="002614CD" w:rsidRPr="00DE31A8" w:rsidRDefault="002614CD" w:rsidP="002614CD">
      <w:pPr>
        <w:pStyle w:val="ListParagraph"/>
        <w:widowControl/>
        <w:numPr>
          <w:ilvl w:val="0"/>
          <w:numId w:val="22"/>
        </w:numPr>
        <w:autoSpaceDE/>
        <w:autoSpaceDN/>
        <w:spacing w:line="360" w:lineRule="auto"/>
        <w:contextualSpacing/>
        <w:jc w:val="both"/>
        <w:rPr>
          <w:ins w:id="2394" w:author="Ritu Kamra" w:date="2021-09-27T18:00:00Z"/>
          <w:rFonts w:eastAsia="Verdana"/>
          <w:sz w:val="24"/>
          <w:szCs w:val="24"/>
          <w:lang w:val="en-IN"/>
        </w:rPr>
      </w:pPr>
      <w:ins w:id="2395" w:author="Ritu Kamra" w:date="2021-09-27T18:00:00Z">
        <w:r w:rsidRPr="00DE31A8">
          <w:rPr>
            <w:rFonts w:eastAsia="Verdana"/>
            <w:sz w:val="24"/>
            <w:szCs w:val="24"/>
            <w:lang w:val="en-IN"/>
          </w:rPr>
          <w:t>The company cater customers and various industries viz., healthcare, automotive, packaging etc across over 70 countries worldwide.</w:t>
        </w:r>
      </w:ins>
    </w:p>
    <w:p w14:paraId="7AA47FAF" w14:textId="77777777" w:rsidR="002614CD" w:rsidRPr="00DE31A8" w:rsidRDefault="002614CD" w:rsidP="002614CD">
      <w:pPr>
        <w:pStyle w:val="ListParagraph"/>
        <w:widowControl/>
        <w:numPr>
          <w:ilvl w:val="0"/>
          <w:numId w:val="22"/>
        </w:numPr>
        <w:autoSpaceDE/>
        <w:autoSpaceDN/>
        <w:spacing w:line="360" w:lineRule="auto"/>
        <w:contextualSpacing/>
        <w:jc w:val="both"/>
        <w:rPr>
          <w:ins w:id="2396" w:author="Ritu Kamra" w:date="2021-09-27T18:00:00Z"/>
          <w:rFonts w:eastAsia="Verdana"/>
          <w:sz w:val="24"/>
          <w:szCs w:val="24"/>
          <w:lang w:val="en-IN"/>
        </w:rPr>
      </w:pPr>
      <w:ins w:id="2397" w:author="Ritu Kamra" w:date="2021-09-27T18:00:00Z">
        <w:r w:rsidRPr="00DE31A8">
          <w:rPr>
            <w:rFonts w:eastAsia="Verdana"/>
            <w:sz w:val="24"/>
            <w:szCs w:val="24"/>
            <w:lang w:val="en-IN"/>
          </w:rPr>
          <w:t>The company’s total production capacity of PE, PP and PVC is 2.3, 2.9 and 0.7 million MT per annum as of 2019.</w:t>
        </w:r>
      </w:ins>
    </w:p>
    <w:p w14:paraId="13C365B2" w14:textId="77777777" w:rsidR="002614CD" w:rsidRPr="00DE31A8" w:rsidRDefault="002614CD" w:rsidP="002614CD">
      <w:pPr>
        <w:pStyle w:val="ListParagraph"/>
        <w:widowControl/>
        <w:numPr>
          <w:ilvl w:val="0"/>
          <w:numId w:val="22"/>
        </w:numPr>
        <w:autoSpaceDE/>
        <w:autoSpaceDN/>
        <w:spacing w:line="360" w:lineRule="auto"/>
        <w:contextualSpacing/>
        <w:jc w:val="both"/>
        <w:rPr>
          <w:ins w:id="2398" w:author="Ritu Kamra" w:date="2021-09-27T18:00:00Z"/>
          <w:rFonts w:eastAsia="Verdana"/>
          <w:sz w:val="24"/>
          <w:szCs w:val="24"/>
          <w:lang w:val="en-IN"/>
        </w:rPr>
      </w:pPr>
      <w:ins w:id="2399" w:author="Ritu Kamra" w:date="2021-09-27T18:00:00Z">
        <w:r w:rsidRPr="00DE31A8">
          <w:rPr>
            <w:rFonts w:eastAsia="Verdana"/>
            <w:sz w:val="24"/>
            <w:szCs w:val="24"/>
            <w:lang w:val="en-IN"/>
          </w:rPr>
          <w:t>The company exported 1.1 million MT of polymers globally in 2019.</w:t>
        </w:r>
      </w:ins>
    </w:p>
    <w:p w14:paraId="4A2120B9" w14:textId="77777777" w:rsidR="002614CD" w:rsidRPr="00F6018B" w:rsidRDefault="002614CD" w:rsidP="002614CD">
      <w:pPr>
        <w:pStyle w:val="ListParagraph"/>
        <w:widowControl/>
        <w:numPr>
          <w:ilvl w:val="0"/>
          <w:numId w:val="22"/>
        </w:numPr>
        <w:autoSpaceDE/>
        <w:autoSpaceDN/>
        <w:spacing w:line="360" w:lineRule="auto"/>
        <w:contextualSpacing/>
        <w:jc w:val="both"/>
        <w:rPr>
          <w:ins w:id="2400" w:author="Ritu Kamra" w:date="2021-09-27T18:00:00Z"/>
          <w:rFonts w:eastAsia="Verdana"/>
          <w:sz w:val="24"/>
          <w:szCs w:val="24"/>
          <w:lang w:val="en-IN"/>
        </w:rPr>
      </w:pPr>
      <w:ins w:id="2401" w:author="Ritu Kamra" w:date="2021-09-27T18:00:00Z">
        <w:r w:rsidRPr="00DE31A8">
          <w:rPr>
            <w:rFonts w:eastAsia="Verdana"/>
            <w:sz w:val="24"/>
            <w:szCs w:val="24"/>
            <w:lang w:val="en-IN"/>
          </w:rPr>
          <w:t>The company has 6 state-of-the-art manufacturing facilities for polymers production.</w:t>
        </w:r>
      </w:ins>
    </w:p>
    <w:p w14:paraId="73F148D9" w14:textId="77777777" w:rsidR="002614CD" w:rsidRPr="002E02DE" w:rsidRDefault="002614CD" w:rsidP="002614CD">
      <w:pPr>
        <w:spacing w:line="360" w:lineRule="auto"/>
        <w:jc w:val="both"/>
        <w:rPr>
          <w:ins w:id="2402" w:author="Ritu Kamra" w:date="2021-09-27T18:00:00Z"/>
          <w:rFonts w:ascii="Verdana" w:eastAsia="Verdana" w:hAnsi="Verdana" w:cs="Arial"/>
          <w:b/>
          <w:bCs/>
          <w:color w:val="000000" w:themeColor="text1"/>
          <w:kern w:val="24"/>
          <w:sz w:val="20"/>
          <w:szCs w:val="20"/>
        </w:rPr>
      </w:pPr>
      <w:ins w:id="2403" w:author="Ritu Kamra" w:date="2021-09-27T18:00:00Z">
        <w:r>
          <w:rPr>
            <w:rFonts w:ascii="Verdana" w:eastAsia="Verdana" w:hAnsi="Verdana" w:cs="Arial"/>
            <w:b/>
            <w:bCs/>
            <w:color w:val="000000" w:themeColor="text1"/>
            <w:kern w:val="24"/>
            <w:sz w:val="20"/>
            <w:szCs w:val="20"/>
          </w:rPr>
          <w:t xml:space="preserve">1.2 </w:t>
        </w:r>
        <w:r w:rsidRPr="002E02DE">
          <w:rPr>
            <w:rFonts w:ascii="Verdana" w:eastAsia="Verdana" w:hAnsi="Verdana" w:cs="Arial"/>
            <w:b/>
            <w:bCs/>
            <w:color w:val="000000" w:themeColor="text1"/>
            <w:kern w:val="24"/>
            <w:sz w:val="20"/>
            <w:szCs w:val="20"/>
          </w:rPr>
          <w:t>Brief Profile of Board of Directors:</w:t>
        </w:r>
      </w:ins>
    </w:p>
    <w:p w14:paraId="0A849F67" w14:textId="77777777" w:rsidR="002614CD" w:rsidRPr="00DE31A8" w:rsidRDefault="002614CD" w:rsidP="002614CD">
      <w:pPr>
        <w:spacing w:line="360" w:lineRule="auto"/>
        <w:jc w:val="both"/>
        <w:rPr>
          <w:ins w:id="2404" w:author="Ritu Kamra" w:date="2021-09-27T18:00:00Z"/>
          <w:rFonts w:ascii="Arial" w:eastAsia="Verdana" w:hAnsi="Arial" w:cs="Arial"/>
          <w:color w:val="000000" w:themeColor="text1"/>
          <w:kern w:val="24"/>
          <w:sz w:val="24"/>
          <w:szCs w:val="24"/>
        </w:rPr>
      </w:pPr>
      <w:ins w:id="2405" w:author="Ritu Kamra" w:date="2021-09-27T18:00:00Z">
        <w:r w:rsidRPr="00DE31A8">
          <w:rPr>
            <w:rFonts w:ascii="Arial" w:eastAsia="Verdana" w:hAnsi="Arial" w:cs="Arial"/>
            <w:b/>
            <w:bCs/>
            <w:color w:val="000000" w:themeColor="text1"/>
            <w:kern w:val="24"/>
            <w:sz w:val="24"/>
            <w:szCs w:val="24"/>
          </w:rPr>
          <w:t xml:space="preserve">Mukesh Ambani: </w:t>
        </w:r>
        <w:r w:rsidRPr="00DE31A8">
          <w:rPr>
            <w:rFonts w:ascii="Arial" w:eastAsia="Verdana" w:hAnsi="Arial" w:cs="Arial"/>
            <w:color w:val="000000" w:themeColor="text1"/>
            <w:kern w:val="24"/>
            <w:sz w:val="24"/>
            <w:szCs w:val="24"/>
          </w:rPr>
          <w:t>Mr. Mukesh D. Ambani (DIN 00001695) is a Chemical Engineer from the Institute of Chemical Technology, Mumbai (erstwhile the University Department of Chemical Technology, University of Mumbai). He pursued an MBA from Stanford University in the US. He has been on the Board of Reliance since 1977.</w:t>
        </w:r>
      </w:ins>
    </w:p>
    <w:p w14:paraId="1CE3DB8E" w14:textId="77777777" w:rsidR="002614CD" w:rsidRPr="00DE31A8" w:rsidRDefault="002614CD" w:rsidP="002614CD">
      <w:pPr>
        <w:spacing w:line="360" w:lineRule="auto"/>
        <w:jc w:val="both"/>
        <w:rPr>
          <w:ins w:id="2406" w:author="Ritu Kamra" w:date="2021-09-27T18:00:00Z"/>
          <w:rFonts w:ascii="Arial" w:eastAsia="Verdana" w:hAnsi="Arial" w:cs="Arial"/>
          <w:color w:val="000000" w:themeColor="text1"/>
          <w:kern w:val="24"/>
          <w:sz w:val="24"/>
          <w:szCs w:val="24"/>
        </w:rPr>
      </w:pPr>
      <w:ins w:id="2407" w:author="Ritu Kamra" w:date="2021-09-27T18:00:00Z">
        <w:r w:rsidRPr="00DE31A8">
          <w:rPr>
            <w:rFonts w:ascii="Arial" w:eastAsia="Verdana" w:hAnsi="Arial" w:cs="Arial"/>
            <w:b/>
            <w:bCs/>
            <w:color w:val="000000" w:themeColor="text1"/>
            <w:kern w:val="24"/>
            <w:sz w:val="24"/>
            <w:szCs w:val="24"/>
          </w:rPr>
          <w:t xml:space="preserve">Nita M. Ambani: </w:t>
        </w:r>
        <w:r w:rsidRPr="00DE31A8">
          <w:rPr>
            <w:rFonts w:ascii="Arial" w:eastAsia="Verdana" w:hAnsi="Arial" w:cs="Arial"/>
            <w:color w:val="000000" w:themeColor="text1"/>
            <w:kern w:val="24"/>
            <w:sz w:val="24"/>
            <w:szCs w:val="24"/>
          </w:rPr>
          <w:t>Mrs. Nita M. Ambani (DIN 03115198) is a Commerce Graduate from Mumbai University and a diploma holder in Early Childhood Education.</w:t>
        </w:r>
      </w:ins>
    </w:p>
    <w:p w14:paraId="6C6AA5B5" w14:textId="77777777" w:rsidR="002614CD" w:rsidRDefault="002614CD" w:rsidP="002614CD">
      <w:pPr>
        <w:spacing w:line="360" w:lineRule="auto"/>
        <w:jc w:val="both"/>
        <w:rPr>
          <w:ins w:id="2408" w:author="Ritu Kamra" w:date="2021-09-27T18:00:00Z"/>
          <w:rFonts w:ascii="Arial" w:eastAsia="Verdana" w:hAnsi="Arial" w:cs="Arial"/>
          <w:color w:val="000000" w:themeColor="text1"/>
          <w:kern w:val="24"/>
          <w:sz w:val="24"/>
          <w:szCs w:val="24"/>
        </w:rPr>
      </w:pPr>
      <w:ins w:id="2409" w:author="Ritu Kamra" w:date="2021-09-27T18:00:00Z">
        <w:r w:rsidRPr="00DE31A8">
          <w:rPr>
            <w:rFonts w:ascii="Arial" w:eastAsia="Verdana" w:hAnsi="Arial" w:cs="Arial"/>
            <w:b/>
            <w:bCs/>
            <w:color w:val="000000" w:themeColor="text1"/>
            <w:kern w:val="24"/>
            <w:sz w:val="24"/>
            <w:szCs w:val="24"/>
          </w:rPr>
          <w:t xml:space="preserve">Hital R. Meswani: </w:t>
        </w:r>
        <w:r w:rsidRPr="00DE31A8">
          <w:rPr>
            <w:rFonts w:ascii="Arial" w:eastAsia="Verdana" w:hAnsi="Arial" w:cs="Arial"/>
            <w:color w:val="000000" w:themeColor="text1"/>
            <w:kern w:val="24"/>
            <w:sz w:val="24"/>
            <w:szCs w:val="24"/>
          </w:rPr>
          <w:t>Mr. Hital R. Meswani (DIN 00001623) is a Management &amp;</w:t>
        </w:r>
        <w:r>
          <w:rPr>
            <w:rFonts w:ascii="Arial" w:eastAsia="Verdana" w:hAnsi="Arial" w:cs="Arial"/>
            <w:color w:val="000000" w:themeColor="text1"/>
            <w:kern w:val="24"/>
            <w:sz w:val="24"/>
            <w:szCs w:val="24"/>
          </w:rPr>
          <w:t xml:space="preserve"> </w:t>
        </w:r>
        <w:r w:rsidRPr="00DE31A8">
          <w:rPr>
            <w:rFonts w:ascii="Arial" w:eastAsia="Verdana" w:hAnsi="Arial" w:cs="Arial"/>
            <w:color w:val="000000" w:themeColor="text1"/>
            <w:kern w:val="24"/>
            <w:sz w:val="24"/>
            <w:szCs w:val="24"/>
          </w:rPr>
          <w:t>Technology graduate from the University of Pennsylvania (UPenn) in the USA.</w:t>
        </w:r>
      </w:ins>
    </w:p>
    <w:p w14:paraId="526409C3" w14:textId="77777777" w:rsidR="002614CD" w:rsidRDefault="002614CD" w:rsidP="002614CD">
      <w:pPr>
        <w:spacing w:line="360" w:lineRule="auto"/>
        <w:jc w:val="both"/>
        <w:rPr>
          <w:ins w:id="2410" w:author="Ritu Kamra" w:date="2021-09-27T18:00:00Z"/>
          <w:rFonts w:ascii="Arial" w:eastAsia="Verdana" w:hAnsi="Arial" w:cs="Arial"/>
          <w:color w:val="000000" w:themeColor="text1"/>
          <w:kern w:val="24"/>
          <w:sz w:val="24"/>
          <w:szCs w:val="24"/>
        </w:rPr>
      </w:pPr>
      <w:ins w:id="2411" w:author="Ritu Kamra" w:date="2021-09-27T18:00:00Z">
        <w:r w:rsidRPr="00DE31A8">
          <w:rPr>
            <w:rFonts w:ascii="Arial" w:eastAsia="Verdana" w:hAnsi="Arial" w:cs="Arial"/>
            <w:b/>
            <w:bCs/>
            <w:color w:val="000000" w:themeColor="text1"/>
            <w:kern w:val="24"/>
            <w:sz w:val="24"/>
            <w:szCs w:val="24"/>
          </w:rPr>
          <w:t>Nikhil R. Meswani</w:t>
        </w:r>
        <w:r>
          <w:rPr>
            <w:rFonts w:ascii="Arial" w:eastAsia="Verdana" w:hAnsi="Arial" w:cs="Arial"/>
            <w:b/>
            <w:bCs/>
            <w:color w:val="000000" w:themeColor="text1"/>
            <w:kern w:val="24"/>
            <w:sz w:val="24"/>
            <w:szCs w:val="24"/>
          </w:rPr>
          <w:t>:</w:t>
        </w:r>
        <w:r w:rsidRPr="00DE31A8">
          <w:t xml:space="preserve"> </w:t>
        </w:r>
        <w:r w:rsidRPr="00DE31A8">
          <w:rPr>
            <w:rFonts w:ascii="Arial" w:eastAsia="Verdana" w:hAnsi="Arial" w:cs="Arial"/>
            <w:color w:val="000000" w:themeColor="text1"/>
            <w:kern w:val="24"/>
            <w:sz w:val="24"/>
            <w:szCs w:val="24"/>
          </w:rPr>
          <w:t xml:space="preserve">Nikhil Meswani is an Executive Director on the Board of Reliance. A chemical engineer from the University Institute of Chemical Technology (UICT) Mumbai, he joined Reliance in 1986. </w:t>
        </w:r>
      </w:ins>
    </w:p>
    <w:p w14:paraId="62D7652A" w14:textId="77777777" w:rsidR="002614CD" w:rsidRDefault="002614CD" w:rsidP="002614CD">
      <w:pPr>
        <w:spacing w:line="360" w:lineRule="auto"/>
        <w:jc w:val="both"/>
        <w:rPr>
          <w:ins w:id="2412" w:author="Ritu Kamra" w:date="2021-09-27T18:00:00Z"/>
          <w:rFonts w:ascii="Arial" w:eastAsia="Verdana" w:hAnsi="Arial" w:cs="Arial"/>
          <w:color w:val="000000" w:themeColor="text1"/>
          <w:kern w:val="24"/>
          <w:sz w:val="24"/>
          <w:szCs w:val="24"/>
        </w:rPr>
      </w:pPr>
      <w:ins w:id="2413" w:author="Ritu Kamra" w:date="2021-09-27T18:00:00Z">
        <w:r w:rsidRPr="00DE31A8">
          <w:rPr>
            <w:rFonts w:ascii="Arial" w:eastAsia="Verdana" w:hAnsi="Arial" w:cs="Arial"/>
            <w:b/>
            <w:bCs/>
            <w:color w:val="000000" w:themeColor="text1"/>
            <w:kern w:val="24"/>
            <w:sz w:val="24"/>
            <w:szCs w:val="24"/>
          </w:rPr>
          <w:t>P.M.S. Prasad</w:t>
        </w:r>
        <w:r>
          <w:rPr>
            <w:rFonts w:ascii="Arial" w:eastAsia="Verdana" w:hAnsi="Arial" w:cs="Arial"/>
            <w:b/>
            <w:bCs/>
            <w:color w:val="000000" w:themeColor="text1"/>
            <w:kern w:val="24"/>
            <w:sz w:val="24"/>
            <w:szCs w:val="24"/>
          </w:rPr>
          <w:t xml:space="preserve">: </w:t>
        </w:r>
        <w:r w:rsidRPr="00DE31A8">
          <w:rPr>
            <w:rFonts w:ascii="Arial" w:eastAsia="Verdana" w:hAnsi="Arial" w:cs="Arial"/>
            <w:color w:val="000000" w:themeColor="text1"/>
            <w:kern w:val="24"/>
            <w:sz w:val="24"/>
            <w:szCs w:val="24"/>
          </w:rPr>
          <w:t>PMS Prasad is an Executive Director at Reliance and one of the longest serving members on the Board and the company.</w:t>
        </w:r>
      </w:ins>
    </w:p>
    <w:p w14:paraId="7C50E89A" w14:textId="77777777" w:rsidR="002614CD" w:rsidRPr="00DE31A8" w:rsidRDefault="002614CD" w:rsidP="002614CD">
      <w:pPr>
        <w:spacing w:line="360" w:lineRule="auto"/>
        <w:jc w:val="both"/>
        <w:rPr>
          <w:ins w:id="2414" w:author="Ritu Kamra" w:date="2021-09-27T18:00:00Z"/>
          <w:rFonts w:ascii="Arial" w:eastAsia="Verdana" w:hAnsi="Arial" w:cs="Arial"/>
          <w:color w:val="000000" w:themeColor="text1"/>
          <w:kern w:val="24"/>
          <w:sz w:val="24"/>
          <w:szCs w:val="24"/>
        </w:rPr>
      </w:pPr>
      <w:ins w:id="2415" w:author="Ritu Kamra" w:date="2021-09-27T18:00:00Z">
        <w:r w:rsidRPr="00DE31A8">
          <w:rPr>
            <w:rFonts w:ascii="Arial" w:eastAsia="Verdana" w:hAnsi="Arial" w:cs="Arial"/>
            <w:b/>
            <w:bCs/>
            <w:color w:val="000000" w:themeColor="text1"/>
            <w:kern w:val="24"/>
            <w:sz w:val="24"/>
            <w:szCs w:val="24"/>
          </w:rPr>
          <w:t>P.K. Kapil</w:t>
        </w:r>
        <w:r>
          <w:rPr>
            <w:rFonts w:ascii="Arial" w:eastAsia="Verdana" w:hAnsi="Arial" w:cs="Arial"/>
            <w:b/>
            <w:bCs/>
            <w:color w:val="000000" w:themeColor="text1"/>
            <w:kern w:val="24"/>
            <w:sz w:val="24"/>
            <w:szCs w:val="24"/>
          </w:rPr>
          <w:t xml:space="preserve">: </w:t>
        </w:r>
        <w:r w:rsidRPr="00DE31A8">
          <w:rPr>
            <w:rFonts w:ascii="Arial" w:eastAsia="Verdana" w:hAnsi="Arial" w:cs="Arial"/>
            <w:color w:val="000000" w:themeColor="text1"/>
            <w:kern w:val="24"/>
            <w:sz w:val="24"/>
            <w:szCs w:val="24"/>
          </w:rPr>
          <w:t>PK Kapil is an Executive Director on the Board of Reliance. With experience spanning four decades, he is a driving force in the HSE, Technology, Reliability and Operations of all manufacturing sites.</w:t>
        </w:r>
      </w:ins>
    </w:p>
    <w:p w14:paraId="46F84ECF" w14:textId="77777777" w:rsidR="002614CD" w:rsidRPr="00DE31A8" w:rsidRDefault="002614CD" w:rsidP="002614CD">
      <w:pPr>
        <w:spacing w:line="360" w:lineRule="auto"/>
        <w:jc w:val="both"/>
        <w:rPr>
          <w:ins w:id="2416" w:author="Ritu Kamra" w:date="2021-09-27T18:00:00Z"/>
          <w:rFonts w:ascii="Arial" w:eastAsia="Verdana" w:hAnsi="Arial" w:cs="Arial"/>
          <w:b/>
          <w:bCs/>
          <w:color w:val="000000" w:themeColor="text1"/>
          <w:kern w:val="24"/>
          <w:sz w:val="24"/>
          <w:szCs w:val="24"/>
        </w:rPr>
      </w:pPr>
      <w:ins w:id="2417" w:author="Ritu Kamra" w:date="2021-09-27T18:00:00Z">
        <w:r w:rsidRPr="00F42DBE">
          <w:rPr>
            <w:rFonts w:ascii="Arial" w:eastAsia="Verdana" w:hAnsi="Arial" w:cs="Arial"/>
            <w:b/>
            <w:bCs/>
            <w:color w:val="000000" w:themeColor="text1"/>
            <w:kern w:val="24"/>
            <w:sz w:val="24"/>
            <w:szCs w:val="24"/>
          </w:rPr>
          <w:t>R.A. Mashelkar</w:t>
        </w:r>
        <w:r>
          <w:rPr>
            <w:rFonts w:ascii="Arial" w:eastAsia="Verdana" w:hAnsi="Arial" w:cs="Arial"/>
            <w:b/>
            <w:bCs/>
            <w:color w:val="000000" w:themeColor="text1"/>
            <w:kern w:val="24"/>
            <w:sz w:val="24"/>
            <w:szCs w:val="24"/>
          </w:rPr>
          <w:t xml:space="preserve">: </w:t>
        </w:r>
        <w:r w:rsidRPr="00F42DBE">
          <w:rPr>
            <w:rFonts w:ascii="Arial" w:eastAsia="Verdana" w:hAnsi="Arial" w:cs="Arial"/>
            <w:color w:val="000000" w:themeColor="text1"/>
            <w:kern w:val="24"/>
            <w:sz w:val="24"/>
            <w:szCs w:val="24"/>
          </w:rPr>
          <w:t>RA Mashelkar is an independent Director on the Board of Reliance. An eminent scientist and champion of the Innovation Movement in India, he is the Chairman of Reliance Innovation Council.</w:t>
        </w:r>
      </w:ins>
    </w:p>
    <w:p w14:paraId="3EF44692" w14:textId="77777777" w:rsidR="002614CD" w:rsidRDefault="002614CD" w:rsidP="002614CD">
      <w:pPr>
        <w:pStyle w:val="BodyText"/>
        <w:spacing w:line="360" w:lineRule="auto"/>
        <w:rPr>
          <w:ins w:id="2418" w:author="Ritu Kamra" w:date="2021-09-27T18:00:00Z"/>
          <w:rFonts w:eastAsia="Verdana"/>
          <w:color w:val="000000" w:themeColor="text1"/>
          <w:kern w:val="24"/>
          <w:lang w:val="en-IN"/>
        </w:rPr>
      </w:pPr>
      <w:ins w:id="2419" w:author="Ritu Kamra" w:date="2021-09-27T18:00:00Z">
        <w:r w:rsidRPr="00F42DBE">
          <w:rPr>
            <w:rFonts w:eastAsia="Verdana"/>
            <w:b/>
            <w:bCs/>
            <w:color w:val="000000" w:themeColor="text1"/>
            <w:kern w:val="24"/>
            <w:lang w:val="en-IN"/>
          </w:rPr>
          <w:t>Adil Zainulbhai</w:t>
        </w:r>
        <w:r>
          <w:rPr>
            <w:rFonts w:eastAsia="Verdana"/>
            <w:b/>
            <w:bCs/>
            <w:color w:val="000000" w:themeColor="text1"/>
            <w:kern w:val="24"/>
            <w:lang w:val="en-IN"/>
          </w:rPr>
          <w:t xml:space="preserve">: </w:t>
        </w:r>
        <w:r w:rsidRPr="00F42DBE">
          <w:rPr>
            <w:rFonts w:eastAsia="Verdana"/>
            <w:color w:val="000000" w:themeColor="text1"/>
            <w:kern w:val="24"/>
            <w:lang w:val="en-IN"/>
          </w:rPr>
          <w:t xml:space="preserve">Adil Zainulbhai is an independent Director on the Board of Reliance. One of </w:t>
        </w:r>
        <w:r w:rsidRPr="00F42DBE">
          <w:rPr>
            <w:rFonts w:eastAsia="Verdana"/>
            <w:color w:val="000000" w:themeColor="text1"/>
            <w:kern w:val="24"/>
            <w:lang w:val="en-IN"/>
          </w:rPr>
          <w:lastRenderedPageBreak/>
          <w:t>the world’s foremost consultants, he is a mechanical engineering graduate from IIT and holds an MBA from Harvard.</w:t>
        </w:r>
      </w:ins>
    </w:p>
    <w:p w14:paraId="3C44340B" w14:textId="77777777" w:rsidR="002614CD" w:rsidRPr="00F42DBE" w:rsidRDefault="002614CD" w:rsidP="002614CD">
      <w:pPr>
        <w:pStyle w:val="BodyText"/>
        <w:spacing w:line="360" w:lineRule="auto"/>
        <w:rPr>
          <w:ins w:id="2420" w:author="Ritu Kamra" w:date="2021-09-27T18:00:00Z"/>
          <w:rFonts w:eastAsia="Verdana"/>
          <w:b/>
          <w:bCs/>
          <w:color w:val="000000" w:themeColor="text1"/>
          <w:kern w:val="24"/>
          <w:lang w:val="en-IN"/>
        </w:rPr>
      </w:pPr>
    </w:p>
    <w:p w14:paraId="1F8D5E25" w14:textId="77777777" w:rsidR="002614CD" w:rsidRDefault="002614CD" w:rsidP="002614CD">
      <w:pPr>
        <w:pStyle w:val="BodyText"/>
        <w:spacing w:line="360" w:lineRule="auto"/>
        <w:rPr>
          <w:ins w:id="2421" w:author="Ritu Kamra" w:date="2021-09-27T18:00:00Z"/>
          <w:rFonts w:eastAsia="Verdana"/>
          <w:color w:val="000000" w:themeColor="text1"/>
          <w:kern w:val="24"/>
          <w:lang w:val="en-IN"/>
        </w:rPr>
      </w:pPr>
      <w:ins w:id="2422" w:author="Ritu Kamra" w:date="2021-09-27T18:00:00Z">
        <w:r w:rsidRPr="00F42DBE">
          <w:rPr>
            <w:rFonts w:eastAsia="Verdana"/>
            <w:b/>
            <w:bCs/>
            <w:color w:val="000000" w:themeColor="text1"/>
            <w:kern w:val="24"/>
            <w:lang w:val="en-IN"/>
          </w:rPr>
          <w:t>Mansingh L. Bhakta</w:t>
        </w:r>
        <w:r>
          <w:rPr>
            <w:rFonts w:eastAsia="Verdana"/>
            <w:b/>
            <w:bCs/>
            <w:color w:val="000000" w:themeColor="text1"/>
            <w:kern w:val="24"/>
            <w:lang w:val="en-IN"/>
          </w:rPr>
          <w:t xml:space="preserve">: </w:t>
        </w:r>
        <w:r w:rsidRPr="00F42DBE">
          <w:rPr>
            <w:rFonts w:eastAsia="Verdana"/>
            <w:color w:val="000000" w:themeColor="text1"/>
            <w:kern w:val="24"/>
            <w:lang w:val="en-IN"/>
          </w:rPr>
          <w:t>Mansingh Bhakta is an independent Director on the Board of Reliance. An advocate par excellence, he has almost six decades of experience.</w:t>
        </w:r>
      </w:ins>
    </w:p>
    <w:p w14:paraId="0D61643F" w14:textId="77777777" w:rsidR="002614CD" w:rsidRPr="00F42DBE" w:rsidRDefault="002614CD" w:rsidP="002614CD">
      <w:pPr>
        <w:pStyle w:val="BodyText"/>
        <w:spacing w:line="360" w:lineRule="auto"/>
        <w:rPr>
          <w:ins w:id="2423" w:author="Ritu Kamra" w:date="2021-09-27T18:00:00Z"/>
          <w:rFonts w:eastAsia="Verdana"/>
          <w:color w:val="000000" w:themeColor="text1"/>
          <w:kern w:val="24"/>
          <w:lang w:val="en-IN"/>
        </w:rPr>
      </w:pPr>
    </w:p>
    <w:p w14:paraId="6C4F7E34" w14:textId="77777777" w:rsidR="002614CD" w:rsidRDefault="002614CD" w:rsidP="002614CD">
      <w:pPr>
        <w:pStyle w:val="BodyText"/>
        <w:spacing w:line="360" w:lineRule="auto"/>
        <w:rPr>
          <w:ins w:id="2424" w:author="Ritu Kamra" w:date="2021-09-27T18:00:00Z"/>
          <w:rFonts w:eastAsia="Verdana"/>
          <w:color w:val="000000" w:themeColor="text1"/>
          <w:kern w:val="24"/>
          <w:lang w:val="en-IN"/>
        </w:rPr>
      </w:pPr>
      <w:ins w:id="2425" w:author="Ritu Kamra" w:date="2021-09-27T18:00:00Z">
        <w:r w:rsidRPr="00F42DBE">
          <w:rPr>
            <w:rFonts w:eastAsia="Verdana"/>
            <w:b/>
            <w:bCs/>
            <w:color w:val="000000" w:themeColor="text1"/>
            <w:kern w:val="24"/>
            <w:lang w:val="en-IN"/>
          </w:rPr>
          <w:t>Dipak C. Jain</w:t>
        </w:r>
        <w:r>
          <w:rPr>
            <w:rFonts w:eastAsia="Verdana"/>
            <w:b/>
            <w:bCs/>
            <w:color w:val="000000" w:themeColor="text1"/>
            <w:kern w:val="24"/>
            <w:lang w:val="en-IN"/>
          </w:rPr>
          <w:t xml:space="preserve">: </w:t>
        </w:r>
        <w:r w:rsidRPr="00F42DBE">
          <w:rPr>
            <w:rFonts w:eastAsia="Verdana"/>
            <w:color w:val="000000" w:themeColor="text1"/>
            <w:kern w:val="24"/>
            <w:lang w:val="en-IN"/>
          </w:rPr>
          <w:t>Dipak Jain is an independent Director on the Board of Reliance. One of the world’s top educationalists, he is a former Dean of Kellogg School of Management and INSEAD.</w:t>
        </w:r>
      </w:ins>
    </w:p>
    <w:p w14:paraId="40A98F5F" w14:textId="77777777" w:rsidR="002614CD" w:rsidRDefault="002614CD" w:rsidP="002614CD">
      <w:pPr>
        <w:pStyle w:val="BodyText"/>
        <w:spacing w:line="360" w:lineRule="auto"/>
        <w:rPr>
          <w:ins w:id="2426" w:author="Ritu Kamra" w:date="2021-09-27T18:00:00Z"/>
          <w:rFonts w:eastAsia="Verdana"/>
          <w:color w:val="000000" w:themeColor="text1"/>
          <w:kern w:val="24"/>
          <w:lang w:val="en-IN"/>
        </w:rPr>
      </w:pPr>
    </w:p>
    <w:p w14:paraId="43EDFA5D" w14:textId="77777777" w:rsidR="002614CD" w:rsidRDefault="002614CD" w:rsidP="002614CD">
      <w:pPr>
        <w:pStyle w:val="BodyText"/>
        <w:spacing w:line="360" w:lineRule="auto"/>
        <w:rPr>
          <w:ins w:id="2427" w:author="Ritu Kamra" w:date="2021-09-27T18:00:00Z"/>
          <w:rFonts w:eastAsia="Verdana"/>
          <w:color w:val="000000" w:themeColor="text1"/>
          <w:kern w:val="24"/>
          <w:lang w:val="en-IN"/>
        </w:rPr>
      </w:pPr>
      <w:ins w:id="2428" w:author="Ritu Kamra" w:date="2021-09-27T18:00:00Z">
        <w:r w:rsidRPr="00F42DBE">
          <w:rPr>
            <w:rFonts w:eastAsia="Verdana"/>
            <w:b/>
            <w:bCs/>
            <w:color w:val="000000" w:themeColor="text1"/>
            <w:kern w:val="24"/>
            <w:lang w:val="en-IN"/>
          </w:rPr>
          <w:t>Dharam Vir Kapur</w:t>
        </w:r>
        <w:r>
          <w:rPr>
            <w:rFonts w:eastAsia="Verdana"/>
            <w:b/>
            <w:bCs/>
            <w:color w:val="000000" w:themeColor="text1"/>
            <w:kern w:val="24"/>
            <w:lang w:val="en-IN"/>
          </w:rPr>
          <w:t xml:space="preserve">: </w:t>
        </w:r>
        <w:r w:rsidRPr="00F42DBE">
          <w:rPr>
            <w:rFonts w:eastAsia="Verdana"/>
            <w:color w:val="000000" w:themeColor="text1"/>
            <w:kern w:val="24"/>
            <w:lang w:val="en-IN"/>
          </w:rPr>
          <w:t>Dharam Vir Kapur is an independent Director on the Board of Reliance. A technology, industrial development and project implementation expert, he has a long and illustrious career in the Indian government.</w:t>
        </w:r>
      </w:ins>
    </w:p>
    <w:p w14:paraId="1BAAAD3C" w14:textId="77777777" w:rsidR="002614CD" w:rsidRDefault="002614CD" w:rsidP="002614CD">
      <w:pPr>
        <w:pStyle w:val="BodyText"/>
        <w:spacing w:line="360" w:lineRule="auto"/>
        <w:rPr>
          <w:ins w:id="2429" w:author="Ritu Kamra" w:date="2021-09-27T18:00:00Z"/>
          <w:rFonts w:eastAsia="Verdana"/>
          <w:color w:val="000000" w:themeColor="text1"/>
          <w:kern w:val="24"/>
          <w:lang w:val="en-IN"/>
        </w:rPr>
      </w:pPr>
    </w:p>
    <w:p w14:paraId="7DC49C67" w14:textId="77777777" w:rsidR="002614CD" w:rsidRPr="00F42DBE" w:rsidRDefault="002614CD" w:rsidP="002614CD">
      <w:pPr>
        <w:pStyle w:val="BodyText"/>
        <w:spacing w:line="360" w:lineRule="auto"/>
        <w:rPr>
          <w:ins w:id="2430" w:author="Ritu Kamra" w:date="2021-09-27T18:00:00Z"/>
          <w:rFonts w:eastAsia="Verdana"/>
          <w:color w:val="000000" w:themeColor="text1"/>
          <w:kern w:val="24"/>
          <w:lang w:val="en-IN"/>
        </w:rPr>
      </w:pPr>
      <w:ins w:id="2431" w:author="Ritu Kamra" w:date="2021-09-27T18:00:00Z">
        <w:r w:rsidRPr="00F42DBE">
          <w:rPr>
            <w:rFonts w:eastAsia="Verdana"/>
            <w:b/>
            <w:bCs/>
            <w:color w:val="000000" w:themeColor="text1"/>
            <w:kern w:val="24"/>
            <w:lang w:val="en-IN"/>
          </w:rPr>
          <w:t>Mahesh P. Modi</w:t>
        </w:r>
        <w:r>
          <w:rPr>
            <w:rFonts w:eastAsia="Verdana"/>
            <w:b/>
            <w:bCs/>
            <w:color w:val="000000" w:themeColor="text1"/>
            <w:kern w:val="24"/>
            <w:lang w:val="en-IN"/>
          </w:rPr>
          <w:t xml:space="preserve">: </w:t>
        </w:r>
        <w:r w:rsidRPr="00F42DBE">
          <w:rPr>
            <w:rFonts w:eastAsia="Verdana"/>
            <w:color w:val="000000" w:themeColor="text1"/>
            <w:kern w:val="24"/>
            <w:lang w:val="en-IN"/>
          </w:rPr>
          <w:t>Mahesh Modi is an independent Director on the Board of Reliance. He has in-depth management experience in the petrochemical, telecommunications, energy and insurance industries.</w:t>
        </w:r>
      </w:ins>
    </w:p>
    <w:p w14:paraId="7AB111CD" w14:textId="77777777" w:rsidR="002614CD" w:rsidRDefault="002614CD" w:rsidP="002614CD">
      <w:pPr>
        <w:pStyle w:val="BodyText"/>
        <w:spacing w:line="360" w:lineRule="auto"/>
        <w:rPr>
          <w:ins w:id="2432" w:author="Ritu Kamra" w:date="2021-09-27T18:00:00Z"/>
          <w:rFonts w:eastAsia="Verdana"/>
          <w:b/>
          <w:bCs/>
          <w:color w:val="000000" w:themeColor="text1"/>
          <w:kern w:val="24"/>
          <w:lang w:val="en-IN"/>
        </w:rPr>
      </w:pPr>
    </w:p>
    <w:p w14:paraId="7604E55F" w14:textId="77777777" w:rsidR="002614CD" w:rsidRDefault="002614CD" w:rsidP="002614CD">
      <w:pPr>
        <w:pStyle w:val="BodyText"/>
        <w:spacing w:line="360" w:lineRule="auto"/>
        <w:rPr>
          <w:ins w:id="2433" w:author="Ritu Kamra" w:date="2021-09-27T18:00:00Z"/>
          <w:rFonts w:eastAsia="Verdana"/>
          <w:color w:val="000000" w:themeColor="text1"/>
          <w:kern w:val="24"/>
          <w:lang w:val="en-IN"/>
        </w:rPr>
      </w:pPr>
      <w:ins w:id="2434" w:author="Ritu Kamra" w:date="2021-09-27T18:00:00Z">
        <w:r w:rsidRPr="00F42DBE">
          <w:rPr>
            <w:rFonts w:eastAsia="Verdana"/>
            <w:b/>
            <w:bCs/>
            <w:color w:val="000000" w:themeColor="text1"/>
            <w:kern w:val="24"/>
            <w:lang w:val="en-IN"/>
          </w:rPr>
          <w:t>Yogendra P. Trivedi</w:t>
        </w:r>
        <w:r>
          <w:rPr>
            <w:rFonts w:eastAsia="Verdana"/>
            <w:b/>
            <w:bCs/>
            <w:color w:val="000000" w:themeColor="text1"/>
            <w:kern w:val="24"/>
            <w:lang w:val="en-IN"/>
          </w:rPr>
          <w:t xml:space="preserve">: </w:t>
        </w:r>
        <w:r w:rsidRPr="00F42DBE">
          <w:rPr>
            <w:rFonts w:eastAsia="Verdana"/>
            <w:color w:val="000000" w:themeColor="text1"/>
            <w:kern w:val="24"/>
            <w:lang w:val="en-IN"/>
          </w:rPr>
          <w:t>Yogendra Trivedi is an independent Director on the Board of Reliance. He is an expert in the fields of economics, politics, education, sports, and social and professional services.</w:t>
        </w:r>
      </w:ins>
    </w:p>
    <w:p w14:paraId="34E0701D" w14:textId="77777777" w:rsidR="002614CD" w:rsidRDefault="002614CD" w:rsidP="002614CD">
      <w:pPr>
        <w:pStyle w:val="BodyText"/>
        <w:spacing w:line="360" w:lineRule="auto"/>
        <w:rPr>
          <w:ins w:id="2435" w:author="Ritu Kamra" w:date="2021-09-27T18:00:00Z"/>
          <w:rFonts w:eastAsia="Verdana"/>
          <w:color w:val="000000" w:themeColor="text1"/>
          <w:kern w:val="24"/>
          <w:lang w:val="en-IN"/>
        </w:rPr>
      </w:pPr>
    </w:p>
    <w:p w14:paraId="2139D317" w14:textId="77777777" w:rsidR="002614CD" w:rsidRPr="00F42DBE" w:rsidRDefault="002614CD" w:rsidP="002614CD">
      <w:pPr>
        <w:pStyle w:val="BodyText"/>
        <w:spacing w:line="360" w:lineRule="auto"/>
        <w:rPr>
          <w:ins w:id="2436" w:author="Ritu Kamra" w:date="2021-09-27T18:00:00Z"/>
          <w:rFonts w:eastAsia="Verdana"/>
          <w:b/>
          <w:bCs/>
          <w:color w:val="000000" w:themeColor="text1"/>
          <w:kern w:val="24"/>
          <w:lang w:val="en-IN"/>
        </w:rPr>
      </w:pPr>
      <w:ins w:id="2437" w:author="Ritu Kamra" w:date="2021-09-27T18:00:00Z">
        <w:r w:rsidRPr="00F42DBE">
          <w:rPr>
            <w:rFonts w:eastAsia="Verdana"/>
            <w:b/>
            <w:bCs/>
            <w:color w:val="000000" w:themeColor="text1"/>
            <w:kern w:val="24"/>
            <w:lang w:val="en-IN"/>
          </w:rPr>
          <w:t>Ashok Misra</w:t>
        </w:r>
        <w:r>
          <w:rPr>
            <w:rFonts w:eastAsia="Verdana"/>
            <w:b/>
            <w:bCs/>
            <w:color w:val="000000" w:themeColor="text1"/>
            <w:kern w:val="24"/>
            <w:lang w:val="en-IN"/>
          </w:rPr>
          <w:t>:</w:t>
        </w:r>
        <w:r w:rsidRPr="00F42DBE">
          <w:t xml:space="preserve"> </w:t>
        </w:r>
        <w:r w:rsidRPr="00F42DBE">
          <w:rPr>
            <w:rFonts w:eastAsia="Verdana"/>
            <w:color w:val="000000" w:themeColor="text1"/>
            <w:kern w:val="24"/>
            <w:lang w:val="en-IN"/>
          </w:rPr>
          <w:t>Ashok Misra is an independent Director on the Board of Reliance. An IIT Director from 2000-2008, Misra was the driving force behind its transformation into a leading research and development institute.</w:t>
        </w:r>
        <w:r>
          <w:rPr>
            <w:rFonts w:eastAsia="Verdana"/>
            <w:b/>
            <w:bCs/>
            <w:color w:val="000000" w:themeColor="text1"/>
            <w:kern w:val="24"/>
            <w:lang w:val="en-IN"/>
          </w:rPr>
          <w:t xml:space="preserve"> </w:t>
        </w:r>
      </w:ins>
    </w:p>
    <w:p w14:paraId="4263E8EE" w14:textId="77777777" w:rsidR="002614CD" w:rsidRDefault="002614CD" w:rsidP="002614CD">
      <w:pPr>
        <w:pStyle w:val="BodyText"/>
        <w:spacing w:line="360" w:lineRule="auto"/>
        <w:ind w:left="720"/>
        <w:jc w:val="center"/>
        <w:rPr>
          <w:ins w:id="2438" w:author="Ritu Kamra" w:date="2021-09-27T18:00:00Z"/>
          <w:rFonts w:ascii="Verdana" w:hAnsi="Verdana"/>
          <w:b/>
          <w:color w:val="000000" w:themeColor="text1"/>
        </w:rPr>
      </w:pPr>
    </w:p>
    <w:p w14:paraId="0DEBC88F" w14:textId="77777777" w:rsidR="002614CD" w:rsidRPr="002E02DE" w:rsidRDefault="002614CD" w:rsidP="002614CD">
      <w:pPr>
        <w:pStyle w:val="BodyText"/>
        <w:numPr>
          <w:ilvl w:val="1"/>
          <w:numId w:val="24"/>
        </w:numPr>
        <w:spacing w:line="360" w:lineRule="auto"/>
        <w:rPr>
          <w:ins w:id="2439" w:author="Ritu Kamra" w:date="2021-09-27T18:00:00Z"/>
          <w:rFonts w:ascii="Verdana" w:eastAsia="Verdana" w:hAnsi="Verdana"/>
          <w:b/>
          <w:bCs/>
          <w:color w:val="000000" w:themeColor="text1"/>
          <w:kern w:val="24"/>
          <w:sz w:val="20"/>
          <w:szCs w:val="20"/>
          <w:lang w:val="en-IN"/>
        </w:rPr>
      </w:pPr>
      <w:bookmarkStart w:id="2440" w:name="_Ref83655330"/>
      <w:ins w:id="2441" w:author="Ritu Kamra" w:date="2021-09-27T18:00:00Z">
        <w:r w:rsidRPr="002E02DE">
          <w:rPr>
            <w:rFonts w:ascii="Verdana" w:eastAsia="Verdana" w:hAnsi="Verdana"/>
            <w:b/>
            <w:bCs/>
            <w:color w:val="000000" w:themeColor="text1"/>
            <w:kern w:val="24"/>
            <w:sz w:val="20"/>
            <w:szCs w:val="20"/>
            <w:lang w:val="en-IN"/>
          </w:rPr>
          <w:t>Brief Project summary &amp; Key Highlights of The Project</w:t>
        </w:r>
        <w:bookmarkEnd w:id="2440"/>
      </w:ins>
    </w:p>
    <w:p w14:paraId="2979BE1D" w14:textId="77777777" w:rsidR="002614CD" w:rsidRDefault="002614CD" w:rsidP="002614CD">
      <w:pPr>
        <w:pStyle w:val="BodyText"/>
        <w:spacing w:line="360" w:lineRule="auto"/>
        <w:rPr>
          <w:ins w:id="2442" w:author="Ritu Kamra" w:date="2021-09-27T18:00:00Z"/>
          <w:rFonts w:ascii="Verdana" w:hAnsi="Verdana"/>
          <w:b/>
          <w:color w:val="000000" w:themeColor="text1"/>
        </w:rPr>
      </w:pPr>
    </w:p>
    <w:p w14:paraId="1B639D29" w14:textId="77777777" w:rsidR="006E36F2" w:rsidRDefault="006E36F2" w:rsidP="002614CD">
      <w:pPr>
        <w:pStyle w:val="BodyText"/>
        <w:spacing w:line="360" w:lineRule="auto"/>
        <w:jc w:val="both"/>
        <w:rPr>
          <w:ins w:id="2443" w:author="Ritu Kamra" w:date="2021-09-27T19:06:00Z"/>
          <w:rFonts w:eastAsia="Verdana"/>
          <w:color w:val="000000" w:themeColor="text1"/>
          <w:kern w:val="24"/>
          <w:lang w:val="en-IN"/>
        </w:rPr>
        <w:sectPr w:rsidR="006E36F2"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3E7F1FCC" w14:textId="3BA09AE8" w:rsidR="002614CD" w:rsidRDefault="002614CD" w:rsidP="002614CD">
      <w:pPr>
        <w:pStyle w:val="BodyText"/>
        <w:spacing w:line="360" w:lineRule="auto"/>
        <w:jc w:val="both"/>
        <w:rPr>
          <w:ins w:id="2444" w:author="Ritu Kamra" w:date="2021-09-27T18:00:00Z"/>
          <w:rFonts w:eastAsia="Verdana"/>
          <w:color w:val="000000" w:themeColor="text1"/>
          <w:kern w:val="24"/>
          <w:lang w:val="en-IN"/>
        </w:rPr>
      </w:pPr>
      <w:ins w:id="2445" w:author="Ritu Kamra" w:date="2021-09-27T18:00:00Z">
        <w:r w:rsidRPr="00F42DBE">
          <w:rPr>
            <w:rFonts w:eastAsia="Verdana"/>
            <w:color w:val="000000" w:themeColor="text1"/>
            <w:kern w:val="24"/>
            <w:lang w:val="en-IN"/>
          </w:rPr>
          <w:t>India has emerged as a leading economy in world and has an average growth rate of around 7% in last decade. The manufacturing sector plays a crucial role in Indian Economy and chemical manufacturing amongst it is a crucial sector which spread it roots across wide range of end use industries. According to index of Industrial production (IIP) the chemical industry already returning to pre-Covid level, the industry is expected to grow at a CAGR of about 9.2% by 2025.</w:t>
        </w:r>
      </w:ins>
    </w:p>
    <w:p w14:paraId="2DF3B6F8" w14:textId="77777777" w:rsidR="002614CD" w:rsidRPr="00F42DBE" w:rsidRDefault="002614CD" w:rsidP="002614CD">
      <w:pPr>
        <w:pStyle w:val="BodyText"/>
        <w:spacing w:line="360" w:lineRule="auto"/>
        <w:jc w:val="both"/>
        <w:rPr>
          <w:ins w:id="2446" w:author="Ritu Kamra" w:date="2021-09-27T18:00:00Z"/>
          <w:rFonts w:eastAsia="Verdana"/>
          <w:color w:val="000000" w:themeColor="text1"/>
          <w:kern w:val="24"/>
          <w:lang w:val="en-IN"/>
        </w:rPr>
      </w:pPr>
    </w:p>
    <w:p w14:paraId="79BF041C" w14:textId="77777777" w:rsidR="002614CD" w:rsidRDefault="002614CD" w:rsidP="002614CD">
      <w:pPr>
        <w:pStyle w:val="BodyText"/>
        <w:spacing w:line="360" w:lineRule="auto"/>
        <w:jc w:val="both"/>
        <w:rPr>
          <w:ins w:id="2447" w:author="Ritu Kamra" w:date="2021-09-27T18:00:00Z"/>
          <w:rFonts w:eastAsia="Verdana"/>
          <w:color w:val="000000" w:themeColor="text1"/>
          <w:kern w:val="24"/>
          <w:lang w:val="en-IN"/>
        </w:rPr>
      </w:pPr>
      <w:ins w:id="2448" w:author="Ritu Kamra" w:date="2021-09-27T18:00:00Z">
        <w:r w:rsidRPr="00F42DBE">
          <w:rPr>
            <w:rFonts w:eastAsia="Verdana"/>
            <w:color w:val="000000" w:themeColor="text1"/>
            <w:kern w:val="24"/>
            <w:lang w:val="en-IN"/>
          </w:rPr>
          <w:lastRenderedPageBreak/>
          <w:t>In terms of Manufacturing Competency, India is the fifth largest producer of cars and textiles. Also</w:t>
        </w:r>
        <w:r>
          <w:rPr>
            <w:rFonts w:eastAsia="Verdana"/>
            <w:color w:val="000000" w:themeColor="text1"/>
            <w:kern w:val="24"/>
            <w:lang w:val="en-IN"/>
          </w:rPr>
          <w:t>,</w:t>
        </w:r>
        <w:r w:rsidRPr="00F42DBE">
          <w:rPr>
            <w:rFonts w:eastAsia="Verdana"/>
            <w:color w:val="000000" w:themeColor="text1"/>
            <w:kern w:val="24"/>
            <w:lang w:val="en-IN"/>
          </w:rPr>
          <w:t xml:space="preserve"> as per Consumer Electronics and Appliance Manufacturers Association (CEAMA) electronic production constitute around 3% of Global Electronic production. </w:t>
        </w:r>
      </w:ins>
    </w:p>
    <w:p w14:paraId="300D92F8" w14:textId="77777777" w:rsidR="002614CD" w:rsidRPr="00F42DBE" w:rsidRDefault="002614CD" w:rsidP="002614CD">
      <w:pPr>
        <w:pStyle w:val="BodyText"/>
        <w:spacing w:line="360" w:lineRule="auto"/>
        <w:jc w:val="both"/>
        <w:rPr>
          <w:ins w:id="2449" w:author="Ritu Kamra" w:date="2021-09-27T18:00:00Z"/>
          <w:rFonts w:eastAsia="Verdana"/>
          <w:color w:val="000000" w:themeColor="text1"/>
          <w:kern w:val="24"/>
          <w:lang w:val="en-IN"/>
        </w:rPr>
      </w:pPr>
    </w:p>
    <w:p w14:paraId="13CC040C" w14:textId="026630F5" w:rsidR="002614CD" w:rsidRDefault="002614CD" w:rsidP="002614CD">
      <w:pPr>
        <w:pStyle w:val="BodyText"/>
        <w:spacing w:line="360" w:lineRule="auto"/>
        <w:jc w:val="both"/>
        <w:rPr>
          <w:ins w:id="2450" w:author="Ritu Kamra" w:date="2021-09-27T18:00:00Z"/>
          <w:rFonts w:eastAsia="Verdana"/>
          <w:color w:val="000000" w:themeColor="text1"/>
          <w:kern w:val="24"/>
          <w:lang w:val="en-IN"/>
        </w:rPr>
      </w:pPr>
      <w:ins w:id="2451" w:author="Ritu Kamra" w:date="2021-09-27T18:00:00Z">
        <w:r w:rsidRPr="00F42DBE">
          <w:rPr>
            <w:rFonts w:eastAsia="Verdana"/>
            <w:color w:val="000000" w:themeColor="text1"/>
            <w:kern w:val="24"/>
            <w:lang w:val="en-IN"/>
          </w:rPr>
          <w:t xml:space="preserve">Epoxy resin is a reactive polymer or prepolymer containing epoxide group. </w:t>
        </w:r>
      </w:ins>
      <w:ins w:id="2452" w:author="Ritu Kamra" w:date="2021-09-27T20:06:00Z">
        <w:r w:rsidR="00FA08E1">
          <w:rPr>
            <w:rFonts w:eastAsia="Verdana"/>
            <w:color w:val="000000" w:themeColor="text1"/>
            <w:kern w:val="24"/>
            <w:lang w:val="en-IN"/>
          </w:rPr>
          <w:t>Epoxy</w:t>
        </w:r>
      </w:ins>
      <w:ins w:id="2453" w:author="Ritu Kamra" w:date="2021-09-27T18:00:00Z">
        <w:r w:rsidRPr="00F42DBE">
          <w:rPr>
            <w:rFonts w:eastAsia="Verdana"/>
            <w:color w:val="000000" w:themeColor="text1"/>
            <w:kern w:val="24"/>
            <w:lang w:val="en-IN"/>
          </w:rPr>
          <w:t xml:space="preserve"> resin is a resin produced by esterification of epoxy resin with acrylic or methacrylic acids. This compound</w:t>
        </w:r>
        <w:r>
          <w:rPr>
            <w:rFonts w:eastAsia="Verdana"/>
            <w:color w:val="000000" w:themeColor="text1"/>
            <w:kern w:val="24"/>
            <w:lang w:val="en-IN"/>
          </w:rPr>
          <w:t xml:space="preserve"> </w:t>
        </w:r>
        <w:r w:rsidRPr="00F42DBE">
          <w:rPr>
            <w:rFonts w:eastAsia="Verdana"/>
            <w:color w:val="000000" w:themeColor="text1"/>
            <w:kern w:val="24"/>
            <w:lang w:val="en-IN"/>
          </w:rPr>
          <w:t>possesses various properties such as corrosion resistance, high thermal stability, high mechanical strength, high chemical and environmental resistance, durability, adhesion etc. owing to these properties, epoxy resins find application in several areas including paints and coatings, adhesives, composites, electronic encapsulation, and others.</w:t>
        </w:r>
      </w:ins>
    </w:p>
    <w:p w14:paraId="14C3EC92" w14:textId="77777777" w:rsidR="002614CD" w:rsidRPr="00F42DBE" w:rsidRDefault="002614CD" w:rsidP="002614CD">
      <w:pPr>
        <w:pStyle w:val="BodyText"/>
        <w:jc w:val="both"/>
        <w:rPr>
          <w:ins w:id="2454" w:author="Ritu Kamra" w:date="2021-09-27T18:00:00Z"/>
          <w:rFonts w:eastAsia="Verdana"/>
          <w:color w:val="000000" w:themeColor="text1"/>
          <w:kern w:val="24"/>
          <w:lang w:val="en-IN"/>
        </w:rPr>
      </w:pPr>
    </w:p>
    <w:p w14:paraId="3B5756F6" w14:textId="77777777" w:rsidR="002614CD" w:rsidRDefault="002614CD" w:rsidP="002614CD">
      <w:pPr>
        <w:pStyle w:val="BodyText"/>
        <w:spacing w:line="360" w:lineRule="auto"/>
        <w:jc w:val="both"/>
        <w:rPr>
          <w:ins w:id="2455" w:author="Ritu Kamra" w:date="2021-09-27T18:00:00Z"/>
          <w:rFonts w:eastAsia="Verdana"/>
          <w:color w:val="000000" w:themeColor="text1"/>
          <w:kern w:val="24"/>
          <w:lang w:val="en-IN"/>
        </w:rPr>
      </w:pPr>
      <w:ins w:id="2456" w:author="Ritu Kamra" w:date="2021-09-27T18:00:00Z">
        <w:r w:rsidRPr="00F42DBE">
          <w:rPr>
            <w:rFonts w:eastAsia="Verdana"/>
            <w:color w:val="000000" w:themeColor="text1"/>
            <w:kern w:val="24"/>
            <w:lang w:val="en-IN"/>
          </w:rPr>
          <w:t>Major end use industries for epoxy resins include building and construction, automotive, general industrial, consumer goods, wind power, aerospace, marine, etc.</w:t>
        </w:r>
      </w:ins>
    </w:p>
    <w:p w14:paraId="20AFDE81" w14:textId="77777777" w:rsidR="002614CD" w:rsidRDefault="002614CD" w:rsidP="002614CD">
      <w:pPr>
        <w:pStyle w:val="BodyText"/>
        <w:jc w:val="both"/>
        <w:rPr>
          <w:ins w:id="2457" w:author="Ritu Kamra" w:date="2021-09-27T18:00:00Z"/>
          <w:rFonts w:eastAsia="Verdana"/>
          <w:color w:val="000000" w:themeColor="text1"/>
          <w:kern w:val="24"/>
          <w:lang w:val="en-IN"/>
        </w:rPr>
      </w:pPr>
    </w:p>
    <w:p w14:paraId="6E649130" w14:textId="77777777" w:rsidR="006E36F2" w:rsidRDefault="006E36F2" w:rsidP="002614CD">
      <w:pPr>
        <w:pStyle w:val="BodyText"/>
        <w:jc w:val="both"/>
        <w:rPr>
          <w:ins w:id="2458" w:author="Ritu Kamra" w:date="2021-09-27T19:06:00Z"/>
          <w:rFonts w:eastAsia="Verdana"/>
          <w:color w:val="000000" w:themeColor="text1"/>
          <w:kern w:val="24"/>
          <w:lang w:val="en-IN"/>
        </w:rPr>
        <w:sectPr w:rsidR="006E36F2"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E37DF9D" w14:textId="5790F06E" w:rsidR="002614CD" w:rsidRPr="00F42DBE" w:rsidRDefault="002614CD" w:rsidP="002614CD">
      <w:pPr>
        <w:pStyle w:val="BodyText"/>
        <w:jc w:val="both"/>
        <w:rPr>
          <w:ins w:id="2459" w:author="Ritu Kamra" w:date="2021-09-27T18:00:00Z"/>
          <w:rFonts w:eastAsia="Verdana"/>
          <w:color w:val="000000" w:themeColor="text1"/>
          <w:kern w:val="24"/>
          <w:lang w:val="en-IN"/>
        </w:rPr>
      </w:pPr>
    </w:p>
    <w:p w14:paraId="208A8033" w14:textId="76D362D6" w:rsidR="002614CD" w:rsidRPr="002E02DE" w:rsidRDefault="002614CD" w:rsidP="002614CD">
      <w:pPr>
        <w:pStyle w:val="BodyText"/>
        <w:jc w:val="both"/>
        <w:rPr>
          <w:ins w:id="2460" w:author="Ritu Kamra" w:date="2021-09-27T18:00:00Z"/>
          <w:rFonts w:ascii="Verdana" w:eastAsia="Verdana" w:hAnsi="Verdana"/>
          <w:b/>
          <w:bCs/>
          <w:color w:val="000000" w:themeColor="text1"/>
          <w:kern w:val="24"/>
          <w:sz w:val="20"/>
          <w:szCs w:val="20"/>
          <w:lang w:val="en-IN"/>
        </w:rPr>
      </w:pPr>
      <w:ins w:id="2461" w:author="Ritu Kamra" w:date="2021-09-27T18:00:00Z">
        <w:r w:rsidRPr="002E02DE">
          <w:rPr>
            <w:rFonts w:ascii="Verdana" w:eastAsia="Verdana" w:hAnsi="Verdana"/>
            <w:b/>
            <w:bCs/>
            <w:color w:val="000000" w:themeColor="text1"/>
            <w:kern w:val="24"/>
            <w:sz w:val="20"/>
            <w:szCs w:val="20"/>
            <w:lang w:val="en-IN"/>
          </w:rPr>
          <w:t xml:space="preserve">Factors Driving the growth of Epoxy Resin and </w:t>
        </w:r>
      </w:ins>
      <w:ins w:id="2462" w:author="Ritu Kamra" w:date="2021-09-27T20:06:00Z">
        <w:r w:rsidR="00FA08E1">
          <w:rPr>
            <w:rFonts w:ascii="Verdana" w:eastAsia="Verdana" w:hAnsi="Verdana"/>
            <w:b/>
            <w:bCs/>
            <w:color w:val="000000" w:themeColor="text1"/>
            <w:kern w:val="24"/>
            <w:sz w:val="20"/>
            <w:szCs w:val="20"/>
            <w:lang w:val="en-IN"/>
          </w:rPr>
          <w:t>Epoxy</w:t>
        </w:r>
      </w:ins>
      <w:ins w:id="2463" w:author="Ritu Kamra" w:date="2021-09-27T18:00:00Z">
        <w:r w:rsidRPr="002E02DE">
          <w:rPr>
            <w:rFonts w:ascii="Verdana" w:eastAsia="Verdana" w:hAnsi="Verdana"/>
            <w:b/>
            <w:bCs/>
            <w:color w:val="000000" w:themeColor="text1"/>
            <w:kern w:val="24"/>
            <w:sz w:val="20"/>
            <w:szCs w:val="20"/>
            <w:lang w:val="en-IN"/>
          </w:rPr>
          <w:t xml:space="preserve"> Resin. </w:t>
        </w:r>
      </w:ins>
    </w:p>
    <w:p w14:paraId="7C64E929" w14:textId="77777777" w:rsidR="002614CD" w:rsidRPr="00F42DBE" w:rsidRDefault="002614CD" w:rsidP="002614CD">
      <w:pPr>
        <w:pStyle w:val="BodyText"/>
        <w:jc w:val="both"/>
        <w:rPr>
          <w:ins w:id="2464" w:author="Ritu Kamra" w:date="2021-09-27T18:00:00Z"/>
          <w:rFonts w:eastAsia="Verdana"/>
          <w:b/>
          <w:bCs/>
          <w:color w:val="000000" w:themeColor="text1"/>
          <w:kern w:val="24"/>
          <w:lang w:val="en-IN"/>
        </w:rPr>
      </w:pPr>
    </w:p>
    <w:p w14:paraId="4651B26B" w14:textId="77777777" w:rsidR="002614CD" w:rsidRDefault="002614CD">
      <w:pPr>
        <w:pStyle w:val="BodyText"/>
        <w:numPr>
          <w:ilvl w:val="0"/>
          <w:numId w:val="23"/>
        </w:numPr>
        <w:spacing w:line="360" w:lineRule="auto"/>
        <w:jc w:val="both"/>
        <w:rPr>
          <w:ins w:id="2465" w:author="Ritu Kamra" w:date="2021-09-27T18:00:00Z"/>
          <w:rFonts w:eastAsia="Verdana"/>
          <w:color w:val="000000" w:themeColor="text1"/>
          <w:kern w:val="24"/>
          <w:lang w:val="en-IN"/>
        </w:rPr>
        <w:pPrChange w:id="2466" w:author="Ritu Kamra" w:date="2021-09-27T20:07:00Z">
          <w:pPr>
            <w:pStyle w:val="BodyText"/>
            <w:numPr>
              <w:numId w:val="23"/>
            </w:numPr>
            <w:ind w:left="720" w:hanging="360"/>
            <w:jc w:val="both"/>
          </w:pPr>
        </w:pPrChange>
      </w:pPr>
      <w:ins w:id="2467" w:author="Ritu Kamra" w:date="2021-09-27T18:00:00Z">
        <w:r w:rsidRPr="00F42DBE">
          <w:rPr>
            <w:rFonts w:eastAsia="Verdana"/>
            <w:color w:val="000000" w:themeColor="text1"/>
            <w:kern w:val="24"/>
            <w:lang w:val="en-IN"/>
          </w:rPr>
          <w:t xml:space="preserve">To make India a global hub for Electronic Manufacturing with Government incentive schemes like Modified Incentive Special Scheme (M-SIPS) and Electronic Development Fund (EDF). </w:t>
        </w:r>
      </w:ins>
    </w:p>
    <w:p w14:paraId="47369BB2" w14:textId="77777777" w:rsidR="002614CD" w:rsidRPr="00F42DBE" w:rsidRDefault="002614CD">
      <w:pPr>
        <w:pStyle w:val="BodyText"/>
        <w:spacing w:line="360" w:lineRule="auto"/>
        <w:jc w:val="both"/>
        <w:rPr>
          <w:ins w:id="2468" w:author="Ritu Kamra" w:date="2021-09-27T18:00:00Z"/>
          <w:rFonts w:eastAsia="Verdana"/>
          <w:color w:val="000000" w:themeColor="text1"/>
          <w:kern w:val="24"/>
          <w:lang w:val="en-IN"/>
        </w:rPr>
        <w:pPrChange w:id="2469" w:author="Ritu Kamra" w:date="2021-09-27T20:07:00Z">
          <w:pPr>
            <w:pStyle w:val="BodyText"/>
            <w:jc w:val="both"/>
          </w:pPr>
        </w:pPrChange>
      </w:pPr>
    </w:p>
    <w:p w14:paraId="14FFD9ED" w14:textId="77777777" w:rsidR="002614CD" w:rsidRDefault="002614CD">
      <w:pPr>
        <w:pStyle w:val="BodyText"/>
        <w:numPr>
          <w:ilvl w:val="0"/>
          <w:numId w:val="23"/>
        </w:numPr>
        <w:spacing w:line="360" w:lineRule="auto"/>
        <w:jc w:val="both"/>
        <w:rPr>
          <w:ins w:id="2470" w:author="Ritu Kamra" w:date="2021-09-27T18:00:00Z"/>
          <w:rFonts w:eastAsia="Verdana"/>
          <w:color w:val="000000" w:themeColor="text1"/>
          <w:kern w:val="24"/>
          <w:lang w:val="en-IN"/>
        </w:rPr>
        <w:pPrChange w:id="2471" w:author="Ritu Kamra" w:date="2021-09-27T20:07:00Z">
          <w:pPr>
            <w:pStyle w:val="BodyText"/>
            <w:numPr>
              <w:numId w:val="23"/>
            </w:numPr>
            <w:ind w:left="720" w:hanging="360"/>
            <w:jc w:val="both"/>
          </w:pPr>
        </w:pPrChange>
      </w:pPr>
      <w:ins w:id="2472" w:author="Ritu Kamra" w:date="2021-09-27T18:00:00Z">
        <w:r w:rsidRPr="00F42DBE">
          <w:rPr>
            <w:rFonts w:eastAsia="Verdana"/>
            <w:color w:val="000000" w:themeColor="text1"/>
            <w:kern w:val="24"/>
            <w:lang w:val="en-IN"/>
          </w:rPr>
          <w:t>Global shifts in trade policies owning to US-China trade war and Global shift in sentiments due to Covid-19 pandemic and looking for another Manufacturing Hub in Asia Pacific.</w:t>
        </w:r>
      </w:ins>
    </w:p>
    <w:p w14:paraId="36581FE8" w14:textId="77777777" w:rsidR="002614CD" w:rsidRPr="00F42DBE" w:rsidRDefault="002614CD">
      <w:pPr>
        <w:pStyle w:val="BodyText"/>
        <w:spacing w:line="360" w:lineRule="auto"/>
        <w:jc w:val="both"/>
        <w:rPr>
          <w:ins w:id="2473" w:author="Ritu Kamra" w:date="2021-09-27T18:00:00Z"/>
          <w:rFonts w:eastAsia="Verdana"/>
          <w:color w:val="000000" w:themeColor="text1"/>
          <w:kern w:val="24"/>
          <w:lang w:val="en-IN"/>
        </w:rPr>
        <w:pPrChange w:id="2474" w:author="Ritu Kamra" w:date="2021-09-27T20:07:00Z">
          <w:pPr>
            <w:pStyle w:val="BodyText"/>
            <w:jc w:val="both"/>
          </w:pPr>
        </w:pPrChange>
      </w:pPr>
    </w:p>
    <w:p w14:paraId="6DCCD3B5" w14:textId="77777777" w:rsidR="002614CD" w:rsidRDefault="002614CD">
      <w:pPr>
        <w:pStyle w:val="BodyText"/>
        <w:numPr>
          <w:ilvl w:val="0"/>
          <w:numId w:val="23"/>
        </w:numPr>
        <w:spacing w:line="360" w:lineRule="auto"/>
        <w:jc w:val="both"/>
        <w:rPr>
          <w:ins w:id="2475" w:author="Ritu Kamra" w:date="2021-09-27T18:00:00Z"/>
          <w:rFonts w:eastAsia="Verdana"/>
          <w:color w:val="000000" w:themeColor="text1"/>
          <w:kern w:val="24"/>
          <w:lang w:val="en-IN"/>
        </w:rPr>
        <w:pPrChange w:id="2476" w:author="Ritu Kamra" w:date="2021-09-27T20:07:00Z">
          <w:pPr>
            <w:pStyle w:val="BodyText"/>
            <w:numPr>
              <w:numId w:val="23"/>
            </w:numPr>
            <w:ind w:left="720" w:hanging="360"/>
            <w:jc w:val="both"/>
          </w:pPr>
        </w:pPrChange>
      </w:pPr>
      <w:ins w:id="2477" w:author="Ritu Kamra" w:date="2021-09-27T18:00:00Z">
        <w:r w:rsidRPr="00F42DBE">
          <w:rPr>
            <w:rFonts w:eastAsia="Verdana"/>
            <w:color w:val="000000" w:themeColor="text1"/>
            <w:kern w:val="24"/>
            <w:lang w:val="en-IN"/>
          </w:rPr>
          <w:t>National Infrastructure Pipeline (NIP) unveiled by central government has an investment budget of 1.4 USD trillion targeting 24% on renewable energy, 19% on road &amp; highway, 16% on urban infrastructure and 13% on railway.</w:t>
        </w:r>
      </w:ins>
    </w:p>
    <w:p w14:paraId="65E2AB15" w14:textId="77777777" w:rsidR="002614CD" w:rsidRPr="00F42DBE" w:rsidRDefault="002614CD">
      <w:pPr>
        <w:pStyle w:val="BodyText"/>
        <w:spacing w:line="360" w:lineRule="auto"/>
        <w:jc w:val="both"/>
        <w:rPr>
          <w:ins w:id="2478" w:author="Ritu Kamra" w:date="2021-09-27T18:00:00Z"/>
          <w:rFonts w:eastAsia="Verdana"/>
          <w:color w:val="000000" w:themeColor="text1"/>
          <w:kern w:val="24"/>
          <w:lang w:val="en-IN"/>
        </w:rPr>
        <w:pPrChange w:id="2479" w:author="Ritu Kamra" w:date="2021-09-27T20:07:00Z">
          <w:pPr>
            <w:pStyle w:val="BodyText"/>
            <w:jc w:val="both"/>
          </w:pPr>
        </w:pPrChange>
      </w:pPr>
    </w:p>
    <w:p w14:paraId="43CA26DC" w14:textId="77777777" w:rsidR="002614CD" w:rsidRPr="00F42DBE" w:rsidRDefault="002614CD">
      <w:pPr>
        <w:pStyle w:val="BodyText"/>
        <w:numPr>
          <w:ilvl w:val="0"/>
          <w:numId w:val="23"/>
        </w:numPr>
        <w:spacing w:line="360" w:lineRule="auto"/>
        <w:jc w:val="both"/>
        <w:rPr>
          <w:ins w:id="2480" w:author="Ritu Kamra" w:date="2021-09-27T18:00:00Z"/>
          <w:rFonts w:eastAsia="Verdana"/>
          <w:color w:val="000000" w:themeColor="text1"/>
          <w:kern w:val="24"/>
          <w:lang w:val="en-IN"/>
        </w:rPr>
        <w:pPrChange w:id="2481" w:author="Ritu Kamra" w:date="2021-09-27T20:07:00Z">
          <w:pPr>
            <w:pStyle w:val="BodyText"/>
            <w:numPr>
              <w:numId w:val="23"/>
            </w:numPr>
            <w:ind w:left="720" w:hanging="360"/>
            <w:jc w:val="both"/>
          </w:pPr>
        </w:pPrChange>
      </w:pPr>
      <w:ins w:id="2482" w:author="Ritu Kamra" w:date="2021-09-27T18:00:00Z">
        <w:r w:rsidRPr="00F42DBE">
          <w:rPr>
            <w:rFonts w:eastAsia="Verdana"/>
            <w:color w:val="000000" w:themeColor="text1"/>
            <w:kern w:val="24"/>
            <w:lang w:val="en-IN"/>
          </w:rPr>
          <w:t>Under the smart city mission, total of 5,956 housing projects is to be completed by 2025.</w:t>
        </w:r>
      </w:ins>
    </w:p>
    <w:p w14:paraId="3D41A4C8" w14:textId="2322C77D" w:rsidR="002614CD" w:rsidRDefault="002614CD" w:rsidP="002614CD">
      <w:pPr>
        <w:pStyle w:val="BodyText"/>
        <w:jc w:val="both"/>
        <w:rPr>
          <w:ins w:id="2483" w:author="Ritu Kamra" w:date="2021-09-27T19:06:00Z"/>
          <w:rFonts w:ascii="Verdana" w:hAnsi="Verdana"/>
          <w:b/>
          <w:color w:val="000000" w:themeColor="text1"/>
        </w:rPr>
      </w:pPr>
    </w:p>
    <w:p w14:paraId="084BD35E" w14:textId="5FF85F2A" w:rsidR="006E36F2" w:rsidRDefault="006E36F2" w:rsidP="002614CD">
      <w:pPr>
        <w:pStyle w:val="BodyText"/>
        <w:jc w:val="both"/>
        <w:rPr>
          <w:ins w:id="2484" w:author="Ritu Kamra" w:date="2021-09-27T19:06:00Z"/>
          <w:rFonts w:ascii="Verdana" w:hAnsi="Verdana"/>
          <w:b/>
          <w:color w:val="000000" w:themeColor="text1"/>
        </w:rPr>
      </w:pPr>
    </w:p>
    <w:p w14:paraId="5667B9EE" w14:textId="6454B9F9" w:rsidR="006E36F2" w:rsidRDefault="006E36F2" w:rsidP="002614CD">
      <w:pPr>
        <w:pStyle w:val="BodyText"/>
        <w:jc w:val="both"/>
        <w:rPr>
          <w:ins w:id="2485" w:author="Ritu Kamra" w:date="2021-09-27T19:06:00Z"/>
          <w:rFonts w:ascii="Verdana" w:hAnsi="Verdana"/>
          <w:b/>
          <w:color w:val="000000" w:themeColor="text1"/>
        </w:rPr>
      </w:pPr>
    </w:p>
    <w:p w14:paraId="216F6F7C" w14:textId="4B149C59" w:rsidR="006E36F2" w:rsidRDefault="006E36F2" w:rsidP="002614CD">
      <w:pPr>
        <w:pStyle w:val="BodyText"/>
        <w:jc w:val="both"/>
        <w:rPr>
          <w:ins w:id="2486" w:author="Ritu Kamra" w:date="2021-09-27T19:06:00Z"/>
          <w:rFonts w:ascii="Verdana" w:hAnsi="Verdana"/>
          <w:b/>
          <w:color w:val="000000" w:themeColor="text1"/>
        </w:rPr>
      </w:pPr>
    </w:p>
    <w:p w14:paraId="70BED3ED" w14:textId="63D523E1" w:rsidR="006E36F2" w:rsidRDefault="006E36F2" w:rsidP="002614CD">
      <w:pPr>
        <w:pStyle w:val="BodyText"/>
        <w:jc w:val="both"/>
        <w:rPr>
          <w:ins w:id="2487" w:author="Ritu Kamra" w:date="2021-09-27T19:06:00Z"/>
          <w:rFonts w:ascii="Verdana" w:hAnsi="Verdana"/>
          <w:b/>
          <w:color w:val="000000" w:themeColor="text1"/>
        </w:rPr>
      </w:pPr>
    </w:p>
    <w:p w14:paraId="02CE6774" w14:textId="43637228" w:rsidR="006E36F2" w:rsidRDefault="006E36F2" w:rsidP="002614CD">
      <w:pPr>
        <w:pStyle w:val="BodyText"/>
        <w:jc w:val="both"/>
        <w:rPr>
          <w:ins w:id="2488" w:author="Ritu Kamra" w:date="2021-09-27T19:06:00Z"/>
          <w:rFonts w:ascii="Verdana" w:hAnsi="Verdana"/>
          <w:b/>
          <w:color w:val="000000" w:themeColor="text1"/>
        </w:rPr>
      </w:pPr>
    </w:p>
    <w:p w14:paraId="591F3808" w14:textId="1DB57109" w:rsidR="006E36F2" w:rsidRDefault="006E36F2" w:rsidP="002614CD">
      <w:pPr>
        <w:pStyle w:val="BodyText"/>
        <w:jc w:val="both"/>
        <w:rPr>
          <w:ins w:id="2489" w:author="Ritu Kamra" w:date="2021-09-27T19:06:00Z"/>
          <w:rFonts w:ascii="Verdana" w:hAnsi="Verdana"/>
          <w:b/>
          <w:color w:val="000000" w:themeColor="text1"/>
        </w:rPr>
      </w:pPr>
    </w:p>
    <w:p w14:paraId="54BE2FD9" w14:textId="1F3E7FE9" w:rsidR="006E36F2" w:rsidRDefault="006E36F2" w:rsidP="002614CD">
      <w:pPr>
        <w:pStyle w:val="BodyText"/>
        <w:jc w:val="both"/>
        <w:rPr>
          <w:ins w:id="2490" w:author="Ritu Kamra" w:date="2021-09-27T19:06:00Z"/>
          <w:rFonts w:ascii="Verdana" w:hAnsi="Verdana"/>
          <w:b/>
          <w:color w:val="000000" w:themeColor="text1"/>
        </w:rPr>
      </w:pPr>
    </w:p>
    <w:p w14:paraId="3BBDCC96" w14:textId="7B5E6025" w:rsidR="006E36F2" w:rsidRDefault="006E36F2" w:rsidP="002614CD">
      <w:pPr>
        <w:pStyle w:val="BodyText"/>
        <w:jc w:val="both"/>
        <w:rPr>
          <w:ins w:id="2491" w:author="Ritu Kamra" w:date="2021-09-27T19:06:00Z"/>
          <w:rFonts w:ascii="Verdana" w:hAnsi="Verdana"/>
          <w:b/>
          <w:color w:val="000000" w:themeColor="text1"/>
        </w:rPr>
      </w:pPr>
    </w:p>
    <w:p w14:paraId="4E14397E" w14:textId="77777777" w:rsidR="006E36F2" w:rsidRDefault="006E36F2" w:rsidP="002614CD">
      <w:pPr>
        <w:pStyle w:val="BodyText"/>
        <w:jc w:val="both"/>
        <w:rPr>
          <w:ins w:id="2492" w:author="Ritu Kamra" w:date="2021-09-27T18:00:00Z"/>
          <w:rFonts w:ascii="Verdana" w:hAnsi="Verdana"/>
          <w:b/>
          <w:color w:val="000000" w:themeColor="text1"/>
        </w:rPr>
      </w:pPr>
    </w:p>
    <w:p w14:paraId="1C0A8C85" w14:textId="77777777" w:rsidR="000D20E5" w:rsidRPr="00DA79BC" w:rsidDel="00054F74" w:rsidRDefault="000D20E5" w:rsidP="000D20E5">
      <w:pPr>
        <w:pStyle w:val="BodyText"/>
        <w:rPr>
          <w:ins w:id="2493" w:author="Jaideep Kumar" w:date="2021-09-26T21:27:00Z"/>
          <w:del w:id="2494" w:author="Ritu Kamra" w:date="2021-09-27T17:38:00Z"/>
          <w:b/>
          <w:color w:val="000000" w:themeColor="text1"/>
        </w:rPr>
      </w:pPr>
    </w:p>
    <w:p w14:paraId="5BBD9CF6" w14:textId="77777777" w:rsidR="000D20E5" w:rsidDel="00054F74" w:rsidRDefault="000D20E5" w:rsidP="000D20E5">
      <w:pPr>
        <w:pStyle w:val="BodyText"/>
        <w:jc w:val="center"/>
        <w:rPr>
          <w:ins w:id="2495" w:author="Jaideep Kumar" w:date="2021-09-26T21:27:00Z"/>
          <w:del w:id="2496" w:author="Ritu Kamra" w:date="2021-09-27T17:38:00Z"/>
          <w:rFonts w:ascii="Verdana" w:hAnsi="Verdana"/>
          <w:b/>
          <w:color w:val="000000" w:themeColor="text1"/>
        </w:rPr>
      </w:pPr>
    </w:p>
    <w:p w14:paraId="143B709F" w14:textId="77777777" w:rsidR="000D20E5" w:rsidDel="00054F74" w:rsidRDefault="000D20E5" w:rsidP="000D20E5">
      <w:pPr>
        <w:pStyle w:val="BodyText"/>
        <w:jc w:val="center"/>
        <w:rPr>
          <w:ins w:id="2497" w:author="Jaideep Kumar" w:date="2021-09-26T21:27:00Z"/>
          <w:del w:id="2498" w:author="Ritu Kamra" w:date="2021-09-27T17:38:00Z"/>
          <w:rFonts w:ascii="Verdana" w:hAnsi="Verdana"/>
          <w:b/>
          <w:color w:val="000000" w:themeColor="text1"/>
        </w:rPr>
      </w:pPr>
    </w:p>
    <w:p w14:paraId="475C42C7" w14:textId="77777777" w:rsidR="000D20E5" w:rsidDel="00054F74" w:rsidRDefault="000D20E5" w:rsidP="000D20E5">
      <w:pPr>
        <w:pStyle w:val="BodyText"/>
        <w:jc w:val="center"/>
        <w:rPr>
          <w:ins w:id="2499" w:author="Jaideep Kumar" w:date="2021-09-26T21:27:00Z"/>
          <w:del w:id="2500" w:author="Ritu Kamra" w:date="2021-09-27T17:38:00Z"/>
          <w:rFonts w:ascii="Verdana" w:hAnsi="Verdana"/>
          <w:b/>
          <w:color w:val="000000" w:themeColor="text1"/>
        </w:rPr>
      </w:pPr>
    </w:p>
    <w:p w14:paraId="397A9CEB" w14:textId="77777777" w:rsidR="000D20E5" w:rsidDel="00054F74" w:rsidRDefault="000D20E5" w:rsidP="000D20E5">
      <w:pPr>
        <w:pStyle w:val="BodyText"/>
        <w:jc w:val="center"/>
        <w:rPr>
          <w:ins w:id="2501" w:author="Jaideep Kumar" w:date="2021-09-26T21:27:00Z"/>
          <w:del w:id="2502" w:author="Ritu Kamra" w:date="2021-09-27T17:38:00Z"/>
          <w:rFonts w:ascii="Verdana" w:hAnsi="Verdana"/>
          <w:b/>
          <w:color w:val="000000" w:themeColor="text1"/>
        </w:rPr>
      </w:pPr>
    </w:p>
    <w:p w14:paraId="2FE2A7EF" w14:textId="77777777" w:rsidR="000D20E5" w:rsidDel="00054F74" w:rsidRDefault="000D20E5" w:rsidP="000D20E5">
      <w:pPr>
        <w:pStyle w:val="BodyText"/>
        <w:jc w:val="center"/>
        <w:rPr>
          <w:ins w:id="2503" w:author="Jaideep Kumar" w:date="2021-09-26T21:27:00Z"/>
          <w:del w:id="2504" w:author="Ritu Kamra" w:date="2021-09-27T17:38:00Z"/>
          <w:rFonts w:ascii="Verdana" w:hAnsi="Verdana"/>
          <w:b/>
          <w:color w:val="000000" w:themeColor="text1"/>
        </w:rPr>
      </w:pPr>
    </w:p>
    <w:p w14:paraId="25513705" w14:textId="77777777" w:rsidR="000D20E5" w:rsidDel="00054F74" w:rsidRDefault="000D20E5" w:rsidP="000D20E5">
      <w:pPr>
        <w:pStyle w:val="BodyText"/>
        <w:jc w:val="center"/>
        <w:rPr>
          <w:ins w:id="2505" w:author="Jaideep Kumar" w:date="2021-09-26T21:27:00Z"/>
          <w:del w:id="2506" w:author="Ritu Kamra" w:date="2021-09-27T17:38:00Z"/>
          <w:rFonts w:ascii="Verdana" w:hAnsi="Verdana"/>
          <w:b/>
          <w:color w:val="000000" w:themeColor="text1"/>
        </w:rPr>
      </w:pPr>
    </w:p>
    <w:p w14:paraId="37B88153" w14:textId="77777777" w:rsidR="000D20E5" w:rsidDel="00054F74" w:rsidRDefault="000D20E5" w:rsidP="000D20E5">
      <w:pPr>
        <w:pStyle w:val="BodyText"/>
        <w:jc w:val="center"/>
        <w:rPr>
          <w:ins w:id="2507" w:author="Jaideep Kumar" w:date="2021-09-26T21:27:00Z"/>
          <w:del w:id="2508" w:author="Ritu Kamra" w:date="2021-09-27T17:38:00Z"/>
          <w:rFonts w:ascii="Verdana" w:hAnsi="Verdana"/>
          <w:b/>
          <w:color w:val="000000" w:themeColor="text1"/>
        </w:rPr>
      </w:pPr>
    </w:p>
    <w:p w14:paraId="3C462412" w14:textId="77777777" w:rsidR="000D20E5" w:rsidDel="00054F74" w:rsidRDefault="000D20E5" w:rsidP="000D20E5">
      <w:pPr>
        <w:pStyle w:val="BodyText"/>
        <w:jc w:val="center"/>
        <w:rPr>
          <w:ins w:id="2509" w:author="Jaideep Kumar" w:date="2021-09-26T21:27:00Z"/>
          <w:del w:id="2510" w:author="Ritu Kamra" w:date="2021-09-27T17:38:00Z"/>
          <w:rFonts w:ascii="Verdana" w:hAnsi="Verdana"/>
          <w:b/>
          <w:color w:val="000000" w:themeColor="text1"/>
        </w:rPr>
      </w:pPr>
    </w:p>
    <w:p w14:paraId="4EB1C35B" w14:textId="77777777" w:rsidR="007E630F" w:rsidDel="00054F74" w:rsidRDefault="007E630F" w:rsidP="000D20E5">
      <w:pPr>
        <w:pStyle w:val="BodyText"/>
        <w:jc w:val="center"/>
        <w:rPr>
          <w:ins w:id="2511" w:author="Jaideep Kumar" w:date="2021-09-26T21:27:00Z"/>
          <w:del w:id="2512" w:author="Ritu Kamra" w:date="2021-09-27T17:39:00Z"/>
          <w:rFonts w:ascii="Verdana" w:hAnsi="Verdana"/>
          <w:b/>
          <w:color w:val="000000" w:themeColor="text1"/>
        </w:rPr>
      </w:pPr>
    </w:p>
    <w:p w14:paraId="0C5BD0BD" w14:textId="77777777" w:rsidR="007E630F" w:rsidDel="00054F74" w:rsidRDefault="007E630F" w:rsidP="000D20E5">
      <w:pPr>
        <w:pStyle w:val="BodyText"/>
        <w:jc w:val="center"/>
        <w:rPr>
          <w:ins w:id="2513" w:author="Jaideep Kumar" w:date="2021-09-26T21:27:00Z"/>
          <w:del w:id="2514" w:author="Ritu Kamra" w:date="2021-09-27T17:39:00Z"/>
          <w:rFonts w:ascii="Verdana" w:hAnsi="Verdana"/>
          <w:b/>
          <w:color w:val="000000" w:themeColor="text1"/>
        </w:rPr>
      </w:pPr>
    </w:p>
    <w:p w14:paraId="5CBC36A7" w14:textId="77777777" w:rsidR="000D20E5" w:rsidRDefault="000D20E5">
      <w:pPr>
        <w:pStyle w:val="BodyText"/>
        <w:rPr>
          <w:ins w:id="2515" w:author="Jaideep Kumar" w:date="2021-09-26T21:27:00Z"/>
          <w:rFonts w:ascii="Verdana" w:hAnsi="Verdana"/>
          <w:b/>
          <w:color w:val="000000" w:themeColor="text1"/>
        </w:rPr>
        <w:pPrChange w:id="2516" w:author="Ritu Kamra" w:date="2021-09-27T17:39:00Z">
          <w:pPr>
            <w:pStyle w:val="BodyText"/>
            <w:jc w:val="center"/>
          </w:pPr>
        </w:pPrChange>
      </w:pPr>
    </w:p>
    <w:p w14:paraId="772532E5" w14:textId="4E7D5C25" w:rsidR="0068477D" w:rsidRDefault="0068477D" w:rsidP="00040724">
      <w:pPr>
        <w:pStyle w:val="BodyText"/>
        <w:jc w:val="center"/>
        <w:rPr>
          <w:rFonts w:ascii="Verdana" w:hAnsi="Verdana"/>
          <w:b/>
        </w:rPr>
      </w:pPr>
      <w:del w:id="2517" w:author="Ritu Kamra" w:date="2021-09-27T18:00:00Z">
        <w:r w:rsidRPr="00040724" w:rsidDel="002614CD">
          <w:rPr>
            <w:rFonts w:ascii="Verdana" w:hAnsi="Verdana"/>
            <w:b/>
          </w:rPr>
          <w:delText xml:space="preserve">Executive </w:delText>
        </w:r>
      </w:del>
      <w:ins w:id="2518" w:author="Ritu Kamra" w:date="2021-09-27T18:00:00Z">
        <w:r w:rsidR="002614CD">
          <w:rPr>
            <w:rFonts w:ascii="Verdana" w:hAnsi="Verdana"/>
            <w:b/>
          </w:rPr>
          <w:t>Product</w:t>
        </w:r>
        <w:r w:rsidR="002614CD" w:rsidRPr="00040724">
          <w:rPr>
            <w:rFonts w:ascii="Verdana" w:hAnsi="Verdana"/>
            <w:b/>
          </w:rPr>
          <w:t xml:space="preserve"> </w:t>
        </w:r>
      </w:ins>
      <w:ins w:id="2519" w:author="Ritu Kamra" w:date="2021-09-27T20:07:00Z">
        <w:r w:rsidR="00FA08E1">
          <w:rPr>
            <w:rFonts w:ascii="Verdana" w:hAnsi="Verdana"/>
            <w:b/>
          </w:rPr>
          <w:t>Profile</w:t>
        </w:r>
      </w:ins>
      <w:del w:id="2520" w:author="Ritu Kamra" w:date="2021-09-27T20:07:00Z">
        <w:r w:rsidRPr="00040724" w:rsidDel="00FA08E1">
          <w:rPr>
            <w:rFonts w:ascii="Verdana" w:hAnsi="Verdana"/>
            <w:b/>
          </w:rPr>
          <w:delText>Summary</w:delText>
        </w:r>
      </w:del>
    </w:p>
    <w:p w14:paraId="68BDA7DD" w14:textId="77777777" w:rsidR="00F615C8" w:rsidRPr="00040724" w:rsidRDefault="00F615C8" w:rsidP="00040724">
      <w:pPr>
        <w:pStyle w:val="BodyText"/>
        <w:jc w:val="center"/>
        <w:rPr>
          <w:rFonts w:ascii="Verdana" w:hAnsi="Verdana"/>
          <w:b/>
        </w:rPr>
      </w:pPr>
    </w:p>
    <w:bookmarkEnd w:id="25"/>
    <w:p w14:paraId="0E89062C" w14:textId="77777777" w:rsidR="00277C2B" w:rsidRDefault="00277C2B" w:rsidP="00F615C8">
      <w:pPr>
        <w:spacing w:line="360" w:lineRule="auto"/>
        <w:jc w:val="both"/>
        <w:rPr>
          <w:ins w:id="2521" w:author="Dilip Kumar" w:date="2021-09-25T12:02:00Z"/>
          <w:rFonts w:ascii="Arial" w:eastAsia="Arial" w:hAnsi="Arial" w:cs="Arial"/>
          <w:bCs/>
          <w:sz w:val="24"/>
          <w:szCs w:val="24"/>
          <w:lang w:val="en-US"/>
        </w:rPr>
        <w:sectPr w:rsidR="00277C2B"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172B167" w14:textId="16C494B1" w:rsidR="00F615C8" w:rsidRPr="00F615C8" w:rsidRDefault="00F615C8" w:rsidP="00F615C8">
      <w:pPr>
        <w:spacing w:line="360" w:lineRule="auto"/>
        <w:jc w:val="both"/>
        <w:rPr>
          <w:rFonts w:ascii="Arial" w:eastAsia="Arial" w:hAnsi="Arial" w:cs="Arial"/>
          <w:bCs/>
          <w:sz w:val="24"/>
          <w:szCs w:val="24"/>
          <w:lang w:val="en-US"/>
        </w:rPr>
      </w:pPr>
      <w:r w:rsidRPr="00F615C8">
        <w:rPr>
          <w:rFonts w:ascii="Arial" w:eastAsia="Arial" w:hAnsi="Arial" w:cs="Arial"/>
          <w:bCs/>
          <w:sz w:val="24"/>
          <w:szCs w:val="24"/>
          <w:lang w:val="en-US"/>
        </w:rPr>
        <w:t>Epoxy resins have a set of unique combination</w:t>
      </w:r>
      <w:ins w:id="2522" w:author="Supreet Mathaun" w:date="2021-09-23T15:32:00Z">
        <w:r w:rsidR="00FD03A1">
          <w:rPr>
            <w:rFonts w:ascii="Arial" w:eastAsia="Arial" w:hAnsi="Arial" w:cs="Arial"/>
            <w:bCs/>
            <w:sz w:val="24"/>
            <w:szCs w:val="24"/>
            <w:lang w:val="en-US"/>
          </w:rPr>
          <w:t>s</w:t>
        </w:r>
      </w:ins>
      <w:r w:rsidRPr="00F615C8">
        <w:rPr>
          <w:rFonts w:ascii="Arial" w:eastAsia="Arial" w:hAnsi="Arial" w:cs="Arial"/>
          <w:bCs/>
          <w:sz w:val="24"/>
          <w:szCs w:val="24"/>
          <w:lang w:val="en-US"/>
        </w:rPr>
        <w:t xml:space="preserve"> of properties and performance characteristics. They are used in the manufacturing of </w:t>
      </w:r>
      <w:ins w:id="2523" w:author="Supreet Mathaun" w:date="2021-09-23T15:34:00Z">
        <w:r w:rsidR="00FD03A1">
          <w:rPr>
            <w:rFonts w:ascii="Arial" w:eastAsia="Arial" w:hAnsi="Arial" w:cs="Arial"/>
            <w:bCs/>
            <w:sz w:val="24"/>
            <w:szCs w:val="24"/>
            <w:lang w:val="en-US"/>
          </w:rPr>
          <w:t xml:space="preserve">a </w:t>
        </w:r>
      </w:ins>
      <w:del w:id="2524" w:author="Supreet Mathaun" w:date="2021-09-23T15:35:00Z">
        <w:r w:rsidRPr="00F615C8" w:rsidDel="00FD03A1">
          <w:rPr>
            <w:rFonts w:ascii="Arial" w:eastAsia="Arial" w:hAnsi="Arial" w:cs="Arial"/>
            <w:bCs/>
            <w:sz w:val="24"/>
            <w:szCs w:val="24"/>
            <w:lang w:val="en-US"/>
          </w:rPr>
          <w:delText xml:space="preserve">huge </w:delText>
        </w:r>
      </w:del>
      <w:ins w:id="2525" w:author="Supreet Mathaun" w:date="2021-09-23T15:35:00Z">
        <w:r w:rsidR="00FD03A1">
          <w:rPr>
            <w:rFonts w:ascii="Arial" w:eastAsia="Arial" w:hAnsi="Arial" w:cs="Arial"/>
            <w:bCs/>
            <w:sz w:val="24"/>
            <w:szCs w:val="24"/>
            <w:lang w:val="en-US"/>
          </w:rPr>
          <w:t>vast</w:t>
        </w:r>
        <w:r w:rsidR="00FD03A1" w:rsidRPr="00F615C8">
          <w:rPr>
            <w:rFonts w:ascii="Arial" w:eastAsia="Arial" w:hAnsi="Arial" w:cs="Arial"/>
            <w:bCs/>
            <w:sz w:val="24"/>
            <w:szCs w:val="24"/>
            <w:lang w:val="en-US"/>
          </w:rPr>
          <w:t xml:space="preserve"> </w:t>
        </w:r>
      </w:ins>
      <w:r w:rsidRPr="00F615C8">
        <w:rPr>
          <w:rFonts w:ascii="Arial" w:eastAsia="Arial" w:hAnsi="Arial" w:cs="Arial"/>
          <w:bCs/>
          <w:sz w:val="24"/>
          <w:szCs w:val="24"/>
          <w:lang w:val="en-US"/>
        </w:rPr>
        <w:t>variety of components and end products where their presence may not always obvious but is vital for the function</w:t>
      </w:r>
      <w:ins w:id="2526" w:author="Supreet Mathaun" w:date="2021-09-23T15:37:00Z">
        <w:r w:rsidR="00FD03A1">
          <w:rPr>
            <w:rFonts w:ascii="Arial" w:eastAsia="Arial" w:hAnsi="Arial" w:cs="Arial"/>
            <w:bCs/>
            <w:sz w:val="24"/>
            <w:szCs w:val="24"/>
            <w:lang w:val="en-US"/>
          </w:rPr>
          <w:t>ing</w:t>
        </w:r>
      </w:ins>
      <w:r w:rsidRPr="00F615C8">
        <w:rPr>
          <w:rFonts w:ascii="Arial" w:eastAsia="Arial" w:hAnsi="Arial" w:cs="Arial"/>
          <w:bCs/>
          <w:sz w:val="24"/>
          <w:szCs w:val="24"/>
          <w:lang w:val="en-US"/>
        </w:rPr>
        <w:t xml:space="preserve"> or service life enhancement of the end product.</w:t>
      </w:r>
    </w:p>
    <w:p w14:paraId="380C8A6B" w14:textId="241F7B5D" w:rsidR="00F615C8" w:rsidRPr="00F615C8" w:rsidRDefault="00F615C8" w:rsidP="00F615C8">
      <w:pPr>
        <w:spacing w:line="360" w:lineRule="auto"/>
        <w:jc w:val="both"/>
        <w:rPr>
          <w:rFonts w:ascii="Arial" w:eastAsia="Arial" w:hAnsi="Arial" w:cs="Arial"/>
          <w:bCs/>
          <w:sz w:val="24"/>
          <w:szCs w:val="24"/>
          <w:lang w:val="en-US"/>
        </w:rPr>
      </w:pPr>
      <w:r w:rsidRPr="00F615C8">
        <w:rPr>
          <w:rFonts w:ascii="Arial" w:eastAsia="Arial" w:hAnsi="Arial" w:cs="Arial"/>
          <w:bCs/>
          <w:sz w:val="24"/>
          <w:szCs w:val="24"/>
          <w:lang w:val="en-US"/>
        </w:rPr>
        <w:t>The socio-economic value of downstream industries (e</w:t>
      </w:r>
      <w:ins w:id="2527" w:author="Supreet Mathaun" w:date="2021-09-23T15:37:00Z">
        <w:r w:rsidR="00FD03A1">
          <w:rPr>
            <w:rFonts w:ascii="Arial" w:eastAsia="Arial" w:hAnsi="Arial" w:cs="Arial"/>
            <w:bCs/>
            <w:sz w:val="24"/>
            <w:szCs w:val="24"/>
            <w:lang w:val="en-US"/>
          </w:rPr>
          <w:t>.</w:t>
        </w:r>
      </w:ins>
      <w:r w:rsidRPr="00F615C8">
        <w:rPr>
          <w:rFonts w:ascii="Arial" w:eastAsia="Arial" w:hAnsi="Arial" w:cs="Arial"/>
          <w:bCs/>
          <w:sz w:val="24"/>
          <w:szCs w:val="24"/>
          <w:lang w:val="en-US"/>
        </w:rPr>
        <w:t>g.</w:t>
      </w:r>
      <w:ins w:id="2528" w:author="Supreet Mathaun" w:date="2021-09-23T15:37:00Z">
        <w:r w:rsidR="00FD03A1">
          <w:rPr>
            <w:rFonts w:ascii="Arial" w:eastAsia="Arial" w:hAnsi="Arial" w:cs="Arial"/>
            <w:bCs/>
            <w:sz w:val="24"/>
            <w:szCs w:val="24"/>
            <w:lang w:val="en-US"/>
          </w:rPr>
          <w:t>,</w:t>
        </w:r>
      </w:ins>
      <w:r w:rsidRPr="00F615C8">
        <w:rPr>
          <w:rFonts w:ascii="Arial" w:eastAsia="Arial" w:hAnsi="Arial" w:cs="Arial"/>
          <w:bCs/>
          <w:sz w:val="24"/>
          <w:szCs w:val="24"/>
          <w:lang w:val="en-US"/>
        </w:rPr>
        <w:t xml:space="preserve"> building &amp; construction, transportation, general industrial, consumer goods, wind power, aerospace, marine, </w:t>
      </w:r>
      <w:del w:id="2529" w:author="Supreet Mathaun" w:date="2021-09-23T15:38:00Z">
        <w:r w:rsidRPr="00F615C8" w:rsidDel="00FD03A1">
          <w:rPr>
            <w:rFonts w:ascii="Arial" w:eastAsia="Arial" w:hAnsi="Arial" w:cs="Arial"/>
            <w:bCs/>
            <w:sz w:val="24"/>
            <w:szCs w:val="24"/>
            <w:lang w:val="en-US"/>
          </w:rPr>
          <w:delText>E</w:delText>
        </w:r>
      </w:del>
      <w:ins w:id="2530" w:author="Supreet Mathaun" w:date="2021-09-23T15:38:00Z">
        <w:r w:rsidR="00FD03A1">
          <w:rPr>
            <w:rFonts w:ascii="Arial" w:eastAsia="Arial" w:hAnsi="Arial" w:cs="Arial"/>
            <w:bCs/>
            <w:sz w:val="24"/>
            <w:szCs w:val="24"/>
            <w:lang w:val="en-US"/>
          </w:rPr>
          <w:t>e</w:t>
        </w:r>
      </w:ins>
      <w:r w:rsidRPr="00F615C8">
        <w:rPr>
          <w:rFonts w:ascii="Arial" w:eastAsia="Arial" w:hAnsi="Arial" w:cs="Arial"/>
          <w:bCs/>
          <w:sz w:val="24"/>
          <w:szCs w:val="24"/>
          <w:lang w:val="en-US"/>
        </w:rPr>
        <w:t xml:space="preserve">lectrical &amp; </w:t>
      </w:r>
      <w:del w:id="2531" w:author="Supreet Mathaun" w:date="2021-09-23T15:38:00Z">
        <w:r w:rsidRPr="00F615C8" w:rsidDel="00FD03A1">
          <w:rPr>
            <w:rFonts w:ascii="Arial" w:eastAsia="Arial" w:hAnsi="Arial" w:cs="Arial"/>
            <w:bCs/>
            <w:sz w:val="24"/>
            <w:szCs w:val="24"/>
            <w:lang w:val="en-US"/>
          </w:rPr>
          <w:delText>E</w:delText>
        </w:r>
      </w:del>
      <w:ins w:id="2532" w:author="Supreet Mathaun" w:date="2021-09-23T15:38:00Z">
        <w:r w:rsidR="00FD03A1">
          <w:rPr>
            <w:rFonts w:ascii="Arial" w:eastAsia="Arial" w:hAnsi="Arial" w:cs="Arial"/>
            <w:bCs/>
            <w:sz w:val="24"/>
            <w:szCs w:val="24"/>
            <w:lang w:val="en-US"/>
          </w:rPr>
          <w:t>e</w:t>
        </w:r>
      </w:ins>
      <w:r w:rsidRPr="00F615C8">
        <w:rPr>
          <w:rFonts w:ascii="Arial" w:eastAsia="Arial" w:hAnsi="Arial" w:cs="Arial"/>
          <w:bCs/>
          <w:sz w:val="24"/>
          <w:szCs w:val="24"/>
          <w:lang w:val="en-US"/>
        </w:rPr>
        <w:t xml:space="preserve">lectronics and others) </w:t>
      </w:r>
      <w:del w:id="2533" w:author="Supreet Mathaun" w:date="2021-09-23T15:38:00Z">
        <w:r w:rsidRPr="00F615C8" w:rsidDel="00FD03A1">
          <w:rPr>
            <w:rFonts w:ascii="Arial" w:eastAsia="Arial" w:hAnsi="Arial" w:cs="Arial"/>
            <w:bCs/>
            <w:sz w:val="24"/>
            <w:szCs w:val="24"/>
            <w:lang w:val="en-US"/>
          </w:rPr>
          <w:delText xml:space="preserve">depending </w:delText>
        </w:r>
      </w:del>
      <w:ins w:id="2534" w:author="Supreet Mathaun" w:date="2021-09-23T15:38:00Z">
        <w:r w:rsidR="00FD03A1">
          <w:rPr>
            <w:rFonts w:ascii="Arial" w:eastAsia="Arial" w:hAnsi="Arial" w:cs="Arial"/>
            <w:bCs/>
            <w:sz w:val="24"/>
            <w:szCs w:val="24"/>
            <w:lang w:val="en-US"/>
          </w:rPr>
          <w:t>depends</w:t>
        </w:r>
        <w:r w:rsidR="00FD03A1" w:rsidRPr="00F615C8">
          <w:rPr>
            <w:rFonts w:ascii="Arial" w:eastAsia="Arial" w:hAnsi="Arial" w:cs="Arial"/>
            <w:bCs/>
            <w:sz w:val="24"/>
            <w:szCs w:val="24"/>
            <w:lang w:val="en-US"/>
          </w:rPr>
          <w:t xml:space="preserve"> </w:t>
        </w:r>
      </w:ins>
      <w:r w:rsidRPr="00F615C8">
        <w:rPr>
          <w:rFonts w:ascii="Arial" w:eastAsia="Arial" w:hAnsi="Arial" w:cs="Arial"/>
          <w:bCs/>
          <w:sz w:val="24"/>
          <w:szCs w:val="24"/>
          <w:lang w:val="en-US"/>
        </w:rPr>
        <w:t>on the enabling characteristics of epoxy resins, which exceed</w:t>
      </w:r>
      <w:ins w:id="2535" w:author="Supreet Mathaun" w:date="2021-09-23T15:38:00Z">
        <w:r w:rsidR="00FD03A1">
          <w:rPr>
            <w:rFonts w:ascii="Arial" w:eastAsia="Arial" w:hAnsi="Arial" w:cs="Arial"/>
            <w:bCs/>
            <w:sz w:val="24"/>
            <w:szCs w:val="24"/>
            <w:lang w:val="en-US"/>
          </w:rPr>
          <w:t>s</w:t>
        </w:r>
      </w:ins>
      <w:r w:rsidRPr="00F615C8">
        <w:rPr>
          <w:rFonts w:ascii="Arial" w:eastAsia="Arial" w:hAnsi="Arial" w:cs="Arial"/>
          <w:bCs/>
          <w:sz w:val="24"/>
          <w:szCs w:val="24"/>
          <w:lang w:val="en-US"/>
        </w:rPr>
        <w:t xml:space="preserve"> the epoxy industry values many times over.</w:t>
      </w:r>
    </w:p>
    <w:p w14:paraId="71AFC5FB" w14:textId="09480117" w:rsidR="00F23477" w:rsidRPr="007B0EA9" w:rsidRDefault="00F615C8" w:rsidP="00F23477">
      <w:pPr>
        <w:spacing w:line="360" w:lineRule="auto"/>
        <w:jc w:val="both"/>
        <w:rPr>
          <w:ins w:id="2536" w:author="Ritu Kamra" w:date="2021-09-24T12:59:00Z"/>
          <w:rFonts w:ascii="Arial" w:eastAsia="Arial" w:hAnsi="Arial" w:cs="Arial"/>
          <w:bCs/>
          <w:sz w:val="24"/>
          <w:szCs w:val="24"/>
          <w:lang w:val="en-US"/>
          <w:rPrChange w:id="2537" w:author="Ritu Kamra" w:date="2021-09-24T19:20:00Z">
            <w:rPr>
              <w:ins w:id="2538" w:author="Ritu Kamra" w:date="2021-09-24T12:59:00Z"/>
              <w:rFonts w:ascii="Arial" w:eastAsia="Arial" w:hAnsi="Arial" w:cs="Arial"/>
              <w:bCs/>
              <w:color w:val="F4B083" w:themeColor="accent2" w:themeTint="99"/>
              <w:sz w:val="24"/>
              <w:szCs w:val="24"/>
              <w:lang w:val="en-US"/>
            </w:rPr>
          </w:rPrChange>
        </w:rPr>
      </w:pPr>
      <w:r w:rsidRPr="00F615C8">
        <w:rPr>
          <w:rFonts w:ascii="Arial" w:eastAsia="Arial" w:hAnsi="Arial" w:cs="Arial"/>
          <w:bCs/>
          <w:sz w:val="24"/>
          <w:szCs w:val="24"/>
          <w:lang w:val="en-US"/>
        </w:rPr>
        <w:t>One of the major sector</w:t>
      </w:r>
      <w:ins w:id="2539" w:author="Supreet Mathaun" w:date="2021-09-23T15:39:00Z">
        <w:r w:rsidR="00FD03A1">
          <w:rPr>
            <w:rFonts w:ascii="Arial" w:eastAsia="Arial" w:hAnsi="Arial" w:cs="Arial"/>
            <w:bCs/>
            <w:sz w:val="24"/>
            <w:szCs w:val="24"/>
            <w:lang w:val="en-US"/>
          </w:rPr>
          <w:t>s</w:t>
        </w:r>
      </w:ins>
      <w:r w:rsidRPr="00F615C8">
        <w:rPr>
          <w:rFonts w:ascii="Arial" w:eastAsia="Arial" w:hAnsi="Arial" w:cs="Arial"/>
          <w:bCs/>
          <w:sz w:val="24"/>
          <w:szCs w:val="24"/>
          <w:lang w:val="en-US"/>
        </w:rPr>
        <w:t xml:space="preserve"> for Epoxy resins </w:t>
      </w:r>
      <w:del w:id="2540" w:author="Supreet Mathaun" w:date="2021-09-23T15:39:00Z">
        <w:r w:rsidRPr="00F615C8" w:rsidDel="00FD03A1">
          <w:rPr>
            <w:rFonts w:ascii="Arial" w:eastAsia="Arial" w:hAnsi="Arial" w:cs="Arial"/>
            <w:bCs/>
            <w:sz w:val="24"/>
            <w:szCs w:val="24"/>
            <w:lang w:val="en-US"/>
          </w:rPr>
          <w:delText>are in</w:delText>
        </w:r>
      </w:del>
      <w:ins w:id="2541" w:author="Supreet Mathaun" w:date="2021-09-23T15:39:00Z">
        <w:r w:rsidR="00FD03A1">
          <w:rPr>
            <w:rFonts w:ascii="Arial" w:eastAsia="Arial" w:hAnsi="Arial" w:cs="Arial"/>
            <w:bCs/>
            <w:sz w:val="24"/>
            <w:szCs w:val="24"/>
            <w:lang w:val="en-US"/>
          </w:rPr>
          <w:t>is</w:t>
        </w:r>
      </w:ins>
      <w:r w:rsidRPr="00F615C8">
        <w:rPr>
          <w:rFonts w:ascii="Arial" w:eastAsia="Arial" w:hAnsi="Arial" w:cs="Arial"/>
          <w:bCs/>
          <w:sz w:val="24"/>
          <w:szCs w:val="24"/>
          <w:lang w:val="en-US"/>
        </w:rPr>
        <w:t xml:space="preserve"> </w:t>
      </w:r>
      <w:del w:id="2542" w:author="Supreet Mathaun" w:date="2021-09-23T15:39:00Z">
        <w:r w:rsidRPr="00F615C8" w:rsidDel="00FD03A1">
          <w:rPr>
            <w:rFonts w:ascii="Arial" w:eastAsia="Arial" w:hAnsi="Arial" w:cs="Arial"/>
            <w:bCs/>
            <w:sz w:val="24"/>
            <w:szCs w:val="24"/>
            <w:lang w:val="en-US"/>
          </w:rPr>
          <w:delText xml:space="preserve">the </w:delText>
        </w:r>
      </w:del>
      <w:r w:rsidRPr="00F615C8">
        <w:rPr>
          <w:rFonts w:ascii="Arial" w:eastAsia="Arial" w:hAnsi="Arial" w:cs="Arial"/>
          <w:bCs/>
          <w:sz w:val="24"/>
          <w:szCs w:val="24"/>
          <w:lang w:val="en-US"/>
        </w:rPr>
        <w:t xml:space="preserve">manufacturing </w:t>
      </w:r>
      <w:del w:id="2543" w:author="Supreet Mathaun" w:date="2021-09-23T15:39:00Z">
        <w:r w:rsidRPr="00F615C8" w:rsidDel="00FD03A1">
          <w:rPr>
            <w:rFonts w:ascii="Arial" w:eastAsia="Arial" w:hAnsi="Arial" w:cs="Arial"/>
            <w:bCs/>
            <w:sz w:val="24"/>
            <w:szCs w:val="24"/>
            <w:lang w:val="en-US"/>
          </w:rPr>
          <w:delText xml:space="preserve">of </w:delText>
        </w:r>
      </w:del>
      <w:r w:rsidRPr="00F615C8">
        <w:rPr>
          <w:rFonts w:ascii="Arial" w:eastAsia="Arial" w:hAnsi="Arial" w:cs="Arial"/>
          <w:bCs/>
          <w:sz w:val="24"/>
          <w:szCs w:val="24"/>
          <w:lang w:val="en-US"/>
        </w:rPr>
        <w:t>wind turbine blades as structural elements</w:t>
      </w:r>
      <w:del w:id="2544" w:author="Supreet Mathaun" w:date="2021-09-23T15:39:00Z">
        <w:r w:rsidRPr="00F615C8" w:rsidDel="00FD03A1">
          <w:rPr>
            <w:rFonts w:ascii="Arial" w:eastAsia="Arial" w:hAnsi="Arial" w:cs="Arial"/>
            <w:bCs/>
            <w:sz w:val="24"/>
            <w:szCs w:val="24"/>
            <w:lang w:val="en-US"/>
          </w:rPr>
          <w:delText>,</w:delText>
        </w:r>
      </w:del>
      <w:r w:rsidRPr="00F615C8">
        <w:rPr>
          <w:rFonts w:ascii="Arial" w:eastAsia="Arial" w:hAnsi="Arial" w:cs="Arial"/>
          <w:bCs/>
          <w:sz w:val="24"/>
          <w:szCs w:val="24"/>
          <w:lang w:val="en-US"/>
        </w:rPr>
        <w:t xml:space="preserve"> (</w:t>
      </w:r>
      <w:del w:id="2545" w:author="Supreet Mathaun" w:date="2021-09-23T15:53:00Z">
        <w:r w:rsidRPr="00F615C8" w:rsidDel="00E23785">
          <w:rPr>
            <w:rFonts w:ascii="Arial" w:eastAsia="Arial" w:hAnsi="Arial" w:cs="Arial"/>
            <w:bCs/>
            <w:sz w:val="24"/>
            <w:szCs w:val="24"/>
            <w:lang w:val="en-US"/>
          </w:rPr>
          <w:delText xml:space="preserve">fibre </w:delText>
        </w:r>
      </w:del>
      <w:ins w:id="2546" w:author="Supreet Mathaun" w:date="2021-09-23T15:53:00Z">
        <w:r w:rsidR="00E23785">
          <w:rPr>
            <w:rFonts w:ascii="Arial" w:eastAsia="Arial" w:hAnsi="Arial" w:cs="Arial"/>
            <w:bCs/>
            <w:sz w:val="24"/>
            <w:szCs w:val="24"/>
            <w:lang w:val="en-US"/>
          </w:rPr>
          <w:t>fiber</w:t>
        </w:r>
        <w:r w:rsidR="00E23785" w:rsidRPr="00F615C8">
          <w:rPr>
            <w:rFonts w:ascii="Arial" w:eastAsia="Arial" w:hAnsi="Arial" w:cs="Arial"/>
            <w:bCs/>
            <w:sz w:val="24"/>
            <w:szCs w:val="24"/>
            <w:lang w:val="en-US"/>
          </w:rPr>
          <w:t xml:space="preserve"> </w:t>
        </w:r>
      </w:ins>
      <w:r w:rsidRPr="00F615C8">
        <w:rPr>
          <w:rFonts w:ascii="Arial" w:eastAsia="Arial" w:hAnsi="Arial" w:cs="Arial"/>
          <w:bCs/>
          <w:sz w:val="24"/>
          <w:szCs w:val="24"/>
          <w:lang w:val="en-US"/>
        </w:rPr>
        <w:t>composites), as coatings of generators and other components and as adhesives. This provides the blades with added strength and high durability at a light</w:t>
      </w:r>
      <w:del w:id="2547" w:author="Supreet Mathaun" w:date="2021-09-23T15:41:00Z">
        <w:r w:rsidRPr="00F615C8" w:rsidDel="00D9498A">
          <w:rPr>
            <w:rFonts w:ascii="Arial" w:eastAsia="Arial" w:hAnsi="Arial" w:cs="Arial"/>
            <w:bCs/>
            <w:sz w:val="24"/>
            <w:szCs w:val="24"/>
            <w:lang w:val="en-US"/>
          </w:rPr>
          <w:delText xml:space="preserve"> </w:delText>
        </w:r>
      </w:del>
      <w:r w:rsidRPr="00F615C8">
        <w:rPr>
          <w:rFonts w:ascii="Arial" w:eastAsia="Arial" w:hAnsi="Arial" w:cs="Arial"/>
          <w:bCs/>
          <w:sz w:val="24"/>
          <w:szCs w:val="24"/>
          <w:lang w:val="en-US"/>
        </w:rPr>
        <w:t xml:space="preserve">weight, enables longer blades. Protective coatings enhance </w:t>
      </w:r>
      <w:ins w:id="2548" w:author="Supreet Mathaun" w:date="2021-09-23T15:42:00Z">
        <w:r w:rsidR="005251BC">
          <w:rPr>
            <w:rFonts w:ascii="Arial" w:eastAsia="Arial" w:hAnsi="Arial" w:cs="Arial"/>
            <w:bCs/>
            <w:sz w:val="24"/>
            <w:szCs w:val="24"/>
            <w:lang w:val="en-US"/>
          </w:rPr>
          <w:t xml:space="preserve">the </w:t>
        </w:r>
      </w:ins>
      <w:r w:rsidRPr="00F615C8">
        <w:rPr>
          <w:rFonts w:ascii="Arial" w:eastAsia="Arial" w:hAnsi="Arial" w:cs="Arial"/>
          <w:bCs/>
          <w:sz w:val="24"/>
          <w:szCs w:val="24"/>
          <w:lang w:val="en-US"/>
        </w:rPr>
        <w:t>operational lifetime</w:t>
      </w:r>
      <w:del w:id="2549" w:author="Supreet Mathaun" w:date="2021-09-23T15:42:00Z">
        <w:r w:rsidRPr="00F615C8" w:rsidDel="005251BC">
          <w:rPr>
            <w:rFonts w:ascii="Arial" w:eastAsia="Arial" w:hAnsi="Arial" w:cs="Arial"/>
            <w:bCs/>
            <w:sz w:val="24"/>
            <w:szCs w:val="24"/>
            <w:lang w:val="en-US"/>
          </w:rPr>
          <w:delText>s</w:delText>
        </w:r>
      </w:del>
      <w:r w:rsidRPr="00F615C8">
        <w:rPr>
          <w:rFonts w:ascii="Arial" w:eastAsia="Arial" w:hAnsi="Arial" w:cs="Arial"/>
          <w:bCs/>
          <w:sz w:val="24"/>
          <w:szCs w:val="24"/>
          <w:lang w:val="en-US"/>
        </w:rPr>
        <w:t xml:space="preserve"> of both </w:t>
      </w:r>
      <w:ins w:id="2550" w:author="Supreet Mathaun" w:date="2021-09-23T15:42:00Z">
        <w:r w:rsidR="005251BC">
          <w:rPr>
            <w:rFonts w:ascii="Arial" w:eastAsia="Arial" w:hAnsi="Arial" w:cs="Arial"/>
            <w:bCs/>
            <w:sz w:val="24"/>
            <w:szCs w:val="24"/>
            <w:lang w:val="en-US"/>
          </w:rPr>
          <w:t xml:space="preserve">the </w:t>
        </w:r>
      </w:ins>
      <w:r w:rsidRPr="00F615C8">
        <w:rPr>
          <w:rFonts w:ascii="Arial" w:eastAsia="Arial" w:hAnsi="Arial" w:cs="Arial"/>
          <w:bCs/>
          <w:sz w:val="24"/>
          <w:szCs w:val="24"/>
          <w:lang w:val="en-US"/>
        </w:rPr>
        <w:t xml:space="preserve">components and turbines at </w:t>
      </w:r>
      <w:ins w:id="2551" w:author="Supreet Mathaun" w:date="2021-09-23T15:42:00Z">
        <w:r w:rsidR="005251BC">
          <w:rPr>
            <w:rFonts w:ascii="Arial" w:eastAsia="Arial" w:hAnsi="Arial" w:cs="Arial"/>
            <w:bCs/>
            <w:sz w:val="24"/>
            <w:szCs w:val="24"/>
            <w:lang w:val="en-US"/>
          </w:rPr>
          <w:t xml:space="preserve">a </w:t>
        </w:r>
      </w:ins>
      <w:r w:rsidRPr="00F615C8">
        <w:rPr>
          <w:rFonts w:ascii="Arial" w:eastAsia="Arial" w:hAnsi="Arial" w:cs="Arial"/>
          <w:bCs/>
          <w:sz w:val="24"/>
          <w:szCs w:val="24"/>
          <w:lang w:val="en-US"/>
        </w:rPr>
        <w:t>low cost</w:t>
      </w:r>
      <w:ins w:id="2552" w:author="Ritu Kamra" w:date="2021-09-24T13:00:00Z">
        <w:r w:rsidR="00F23477">
          <w:rPr>
            <w:rFonts w:ascii="Arial" w:eastAsia="Arial" w:hAnsi="Arial" w:cs="Arial"/>
            <w:bCs/>
            <w:sz w:val="24"/>
            <w:szCs w:val="24"/>
            <w:lang w:val="en-US"/>
          </w:rPr>
          <w:t xml:space="preserve">. </w:t>
        </w:r>
      </w:ins>
      <w:ins w:id="2553" w:author="Ritu Kamra" w:date="2021-09-24T12:59:00Z">
        <w:r w:rsidR="00F23477" w:rsidRPr="007B0EA9">
          <w:rPr>
            <w:rFonts w:ascii="Arial" w:eastAsia="Arial" w:hAnsi="Arial" w:cs="Arial"/>
            <w:bCs/>
            <w:sz w:val="24"/>
            <w:szCs w:val="24"/>
            <w:lang w:val="en-US"/>
            <w:rPrChange w:id="2554" w:author="Ritu Kamra" w:date="2021-09-24T19:20:00Z">
              <w:rPr>
                <w:rFonts w:ascii="Arial" w:eastAsia="Arial" w:hAnsi="Arial" w:cs="Arial"/>
                <w:bCs/>
                <w:color w:val="F4B083" w:themeColor="accent2" w:themeTint="99"/>
                <w:sz w:val="24"/>
                <w:szCs w:val="24"/>
                <w:lang w:val="en-US"/>
              </w:rPr>
            </w:rPrChange>
          </w:rPr>
          <w:t>These characteristics ensure more energy generation at a lower unit cost.</w:t>
        </w:r>
      </w:ins>
    </w:p>
    <w:p w14:paraId="7F4B149B" w14:textId="53FF6D66" w:rsidR="00F23477" w:rsidRPr="007B0EA9" w:rsidRDefault="00F23477" w:rsidP="00F23477">
      <w:pPr>
        <w:spacing w:line="360" w:lineRule="auto"/>
        <w:jc w:val="both"/>
        <w:rPr>
          <w:ins w:id="2555" w:author="Ritu Kamra" w:date="2021-09-24T12:59:00Z"/>
          <w:rFonts w:ascii="Arial" w:eastAsia="Arial" w:hAnsi="Arial" w:cs="Arial"/>
          <w:bCs/>
          <w:sz w:val="24"/>
          <w:szCs w:val="24"/>
          <w:lang w:val="en-US"/>
          <w:rPrChange w:id="2556" w:author="Ritu Kamra" w:date="2021-09-24T19:20:00Z">
            <w:rPr>
              <w:ins w:id="2557" w:author="Ritu Kamra" w:date="2021-09-24T12:59:00Z"/>
              <w:rFonts w:ascii="Arial" w:eastAsia="Arial" w:hAnsi="Arial" w:cs="Arial"/>
              <w:bCs/>
              <w:color w:val="F4B083" w:themeColor="accent2" w:themeTint="99"/>
              <w:sz w:val="24"/>
              <w:szCs w:val="24"/>
              <w:lang w:val="en-US"/>
            </w:rPr>
          </w:rPrChange>
        </w:rPr>
      </w:pPr>
      <w:ins w:id="2558" w:author="Ritu Kamra" w:date="2021-09-24T12:59:00Z">
        <w:r w:rsidRPr="007B0EA9">
          <w:rPr>
            <w:rFonts w:ascii="Arial" w:eastAsia="Arial" w:hAnsi="Arial" w:cs="Arial"/>
            <w:bCs/>
            <w:sz w:val="24"/>
            <w:szCs w:val="24"/>
            <w:lang w:val="en-US"/>
            <w:rPrChange w:id="2559" w:author="Ritu Kamra" w:date="2021-09-24T19:20:00Z">
              <w:rPr>
                <w:rFonts w:ascii="Arial" w:eastAsia="Arial" w:hAnsi="Arial" w:cs="Arial"/>
                <w:bCs/>
                <w:color w:val="F4B083" w:themeColor="accent2" w:themeTint="99"/>
                <w:sz w:val="24"/>
                <w:szCs w:val="24"/>
                <w:lang w:val="en-US"/>
              </w:rPr>
            </w:rPrChange>
          </w:rPr>
          <w:t>Industrially, epoxy resin is used by manufacturer of electrical and energy distribution systems as sealants, coatings and adhesives, as well as by manufacturer of primary components such as insulators, transformers and bushings. In the water pipe/infrastructure sector, epoxies prevent corrosion and leaks and extend the operational lifetime of underground pipes, seashore pipes etc. Epoxy resins are used in cars, trucks, motorcycles, trains, boats and aircraft for coating purpose. In internal parts, advantages include weight reduction (leading to lower emissions), enhanced durability, mechanical strength</w:t>
        </w:r>
      </w:ins>
      <w:ins w:id="2560" w:author="Hardik Malhotra" w:date="2021-09-29T17:56:00Z">
        <w:r w:rsidR="00B4041B">
          <w:rPr>
            <w:rFonts w:ascii="Arial" w:eastAsia="Arial" w:hAnsi="Arial" w:cs="Arial"/>
            <w:bCs/>
            <w:sz w:val="24"/>
            <w:szCs w:val="24"/>
            <w:lang w:val="en-US"/>
          </w:rPr>
          <w:t>,</w:t>
        </w:r>
      </w:ins>
      <w:ins w:id="2561" w:author="Ritu Kamra" w:date="2021-09-24T12:59:00Z">
        <w:r w:rsidRPr="007B0EA9">
          <w:rPr>
            <w:rFonts w:ascii="Arial" w:eastAsia="Arial" w:hAnsi="Arial" w:cs="Arial"/>
            <w:bCs/>
            <w:sz w:val="24"/>
            <w:szCs w:val="24"/>
            <w:lang w:val="en-US"/>
            <w:rPrChange w:id="2562" w:author="Ritu Kamra" w:date="2021-09-24T19:20:00Z">
              <w:rPr>
                <w:rFonts w:ascii="Arial" w:eastAsia="Arial" w:hAnsi="Arial" w:cs="Arial"/>
                <w:bCs/>
                <w:color w:val="F4B083" w:themeColor="accent2" w:themeTint="99"/>
                <w:sz w:val="24"/>
                <w:szCs w:val="24"/>
                <w:lang w:val="en-US"/>
              </w:rPr>
            </w:rPrChange>
          </w:rPr>
          <w:t xml:space="preserve"> and heat resistance</w:t>
        </w:r>
      </w:ins>
    </w:p>
    <w:p w14:paraId="54270815" w14:textId="0914BE25" w:rsidR="00F615C8" w:rsidDel="00F23477" w:rsidRDefault="00F23477" w:rsidP="00F23477">
      <w:pPr>
        <w:spacing w:line="360" w:lineRule="auto"/>
        <w:jc w:val="both"/>
        <w:rPr>
          <w:del w:id="2563" w:author="Ritu Kamra" w:date="2021-09-24T12:59:00Z"/>
          <w:rFonts w:ascii="Arial" w:eastAsia="Arial" w:hAnsi="Arial" w:cs="Arial"/>
          <w:bCs/>
          <w:color w:val="F4B083" w:themeColor="accent2" w:themeTint="99"/>
          <w:sz w:val="24"/>
          <w:szCs w:val="24"/>
          <w:lang w:val="en-US"/>
        </w:rPr>
      </w:pPr>
      <w:ins w:id="2564" w:author="Ritu Kamra" w:date="2021-09-24T12:59:00Z">
        <w:r w:rsidRPr="007B0EA9">
          <w:rPr>
            <w:rFonts w:ascii="Arial" w:eastAsia="Arial" w:hAnsi="Arial" w:cs="Arial"/>
            <w:bCs/>
            <w:sz w:val="24"/>
            <w:szCs w:val="24"/>
            <w:lang w:val="en-US"/>
            <w:rPrChange w:id="2565" w:author="Ritu Kamra" w:date="2021-09-24T19:20:00Z">
              <w:rPr>
                <w:rFonts w:ascii="Arial" w:eastAsia="Arial" w:hAnsi="Arial" w:cs="Arial"/>
                <w:bCs/>
                <w:color w:val="F4B083" w:themeColor="accent2" w:themeTint="99"/>
                <w:sz w:val="24"/>
                <w:szCs w:val="24"/>
                <w:lang w:val="en-US"/>
              </w:rPr>
            </w:rPrChange>
          </w:rPr>
          <w:t>Medical sector use epoxy resins in surgical instruments, diagnostic equipment</w:t>
        </w:r>
      </w:ins>
      <w:ins w:id="2566" w:author="Hardik Malhotra" w:date="2021-09-29T17:56:00Z">
        <w:r w:rsidR="00B4041B">
          <w:rPr>
            <w:rFonts w:ascii="Arial" w:eastAsia="Arial" w:hAnsi="Arial" w:cs="Arial"/>
            <w:bCs/>
            <w:sz w:val="24"/>
            <w:szCs w:val="24"/>
            <w:lang w:val="en-US"/>
          </w:rPr>
          <w:t>,</w:t>
        </w:r>
      </w:ins>
      <w:ins w:id="2567" w:author="Ritu Kamra" w:date="2021-09-24T12:59:00Z">
        <w:r w:rsidRPr="007B0EA9">
          <w:rPr>
            <w:rFonts w:ascii="Arial" w:eastAsia="Arial" w:hAnsi="Arial" w:cs="Arial"/>
            <w:bCs/>
            <w:sz w:val="24"/>
            <w:szCs w:val="24"/>
            <w:lang w:val="en-US"/>
            <w:rPrChange w:id="2568" w:author="Ritu Kamra" w:date="2021-09-24T19:20:00Z">
              <w:rPr>
                <w:rFonts w:ascii="Arial" w:eastAsia="Arial" w:hAnsi="Arial" w:cs="Arial"/>
                <w:bCs/>
                <w:color w:val="F4B083" w:themeColor="accent2" w:themeTint="99"/>
                <w:sz w:val="24"/>
                <w:szCs w:val="24"/>
                <w:lang w:val="en-US"/>
              </w:rPr>
            </w:rPrChange>
          </w:rPr>
          <w:t xml:space="preserve"> and prosthetics</w:t>
        </w:r>
      </w:ins>
      <w:del w:id="2569" w:author="Ritu Kamra" w:date="2021-09-24T12:59:00Z">
        <w:r w:rsidR="00F615C8" w:rsidRPr="00F615C8" w:rsidDel="00F23477">
          <w:rPr>
            <w:rFonts w:ascii="Arial" w:eastAsia="Arial" w:hAnsi="Arial" w:cs="Arial"/>
            <w:bCs/>
            <w:sz w:val="24"/>
            <w:szCs w:val="24"/>
            <w:lang w:val="en-US"/>
          </w:rPr>
          <w:delText xml:space="preserve">. </w:delText>
        </w:r>
        <w:r w:rsidR="00F615C8" w:rsidRPr="002F5D9C" w:rsidDel="00F23477">
          <w:rPr>
            <w:rFonts w:ascii="Arial" w:eastAsia="Arial" w:hAnsi="Arial" w:cs="Arial"/>
            <w:bCs/>
            <w:color w:val="2E74B5" w:themeColor="accent5" w:themeShade="BF"/>
            <w:sz w:val="24"/>
            <w:szCs w:val="24"/>
            <w:lang w:val="en-US"/>
            <w:rPrChange w:id="2570" w:author="Supreet Mathaun" w:date="2021-09-23T15:04:00Z">
              <w:rPr>
                <w:rFonts w:ascii="Arial" w:eastAsia="Arial" w:hAnsi="Arial" w:cs="Arial"/>
                <w:bCs/>
                <w:sz w:val="24"/>
                <w:szCs w:val="24"/>
                <w:lang w:val="en-US"/>
              </w:rPr>
            </w:rPrChange>
          </w:rPr>
          <w:delText xml:space="preserve">These characteristics together ensure more energy generation at a lower unit cost. </w:delText>
        </w:r>
      </w:del>
    </w:p>
    <w:p w14:paraId="451A4474" w14:textId="77777777" w:rsidR="00F23477" w:rsidRPr="002F5D9C" w:rsidRDefault="00F23477" w:rsidP="00F23477">
      <w:pPr>
        <w:spacing w:line="360" w:lineRule="auto"/>
        <w:jc w:val="both"/>
        <w:rPr>
          <w:ins w:id="2571" w:author="Ritu Kamra" w:date="2021-09-24T12:59:00Z"/>
          <w:rFonts w:ascii="Arial" w:eastAsia="Arial" w:hAnsi="Arial" w:cs="Arial"/>
          <w:bCs/>
          <w:color w:val="2E74B5" w:themeColor="accent5" w:themeShade="BF"/>
          <w:sz w:val="24"/>
          <w:szCs w:val="24"/>
          <w:lang w:val="en-US"/>
          <w:rPrChange w:id="2572" w:author="Supreet Mathaun" w:date="2021-09-23T15:04:00Z">
            <w:rPr>
              <w:ins w:id="2573" w:author="Ritu Kamra" w:date="2021-09-24T12:59:00Z"/>
              <w:rFonts w:ascii="Arial" w:eastAsia="Arial" w:hAnsi="Arial" w:cs="Arial"/>
              <w:bCs/>
              <w:sz w:val="24"/>
              <w:szCs w:val="24"/>
              <w:lang w:val="en-US"/>
            </w:rPr>
          </w:rPrChange>
        </w:rPr>
      </w:pPr>
    </w:p>
    <w:p w14:paraId="786DE5F7" w14:textId="7417DD94" w:rsidR="00F615C8" w:rsidRPr="00F615C8" w:rsidDel="00F23477" w:rsidRDefault="00F615C8" w:rsidP="00F23477">
      <w:pPr>
        <w:spacing w:line="360" w:lineRule="auto"/>
        <w:jc w:val="both"/>
        <w:rPr>
          <w:del w:id="2574" w:author="Ritu Kamra" w:date="2021-09-24T12:59:00Z"/>
          <w:rFonts w:ascii="Arial" w:eastAsia="Arial" w:hAnsi="Arial" w:cs="Arial"/>
          <w:bCs/>
          <w:sz w:val="24"/>
          <w:szCs w:val="24"/>
          <w:lang w:val="en-US"/>
        </w:rPr>
      </w:pPr>
      <w:del w:id="2575" w:author="Ritu Kamra" w:date="2021-09-24T12:59:00Z">
        <w:r w:rsidRPr="002F5D9C" w:rsidDel="00F23477">
          <w:rPr>
            <w:rFonts w:ascii="Arial" w:eastAsia="Arial" w:hAnsi="Arial" w:cs="Arial"/>
            <w:bCs/>
            <w:color w:val="2E74B5" w:themeColor="accent5" w:themeShade="BF"/>
            <w:sz w:val="24"/>
            <w:szCs w:val="24"/>
            <w:lang w:val="en-US"/>
            <w:rPrChange w:id="2576" w:author="Supreet Mathaun" w:date="2021-09-23T15:04:00Z">
              <w:rPr>
                <w:rFonts w:ascii="Arial" w:eastAsia="Arial" w:hAnsi="Arial" w:cs="Arial"/>
                <w:bCs/>
                <w:sz w:val="24"/>
                <w:szCs w:val="24"/>
                <w:lang w:val="en-US"/>
              </w:rPr>
            </w:rPrChange>
          </w:rPr>
          <w:delText>In electrical and energy distribution systems as sealants, coatings and adhesives, as well as in the manufacturing of primary components such as transformers, insulators and bushings. In the water pipe/infrastructure sector, epoxies prevent corrosion and leaks and extend the operational lifetime of pipes. Epoxy resins are used in cars, trucks, motorcycles, trains, boats and aircraft. In internal parts, advantages include weight reduction (leading to lower emissions), increased durability, mechanical strength and heat resistance</w:delText>
        </w:r>
      </w:del>
      <w:ins w:id="2577" w:author="Supreet Mathaun" w:date="2021-09-23T15:45:00Z">
        <w:del w:id="2578" w:author="Ritu Kamra" w:date="2021-09-24T12:59:00Z">
          <w:r w:rsidR="00DC3736" w:rsidDel="00F23477">
            <w:rPr>
              <w:rFonts w:ascii="Arial" w:eastAsia="Arial" w:hAnsi="Arial" w:cs="Arial"/>
              <w:bCs/>
              <w:color w:val="2E74B5" w:themeColor="accent5" w:themeShade="BF"/>
              <w:sz w:val="24"/>
              <w:szCs w:val="24"/>
              <w:lang w:val="en-US"/>
            </w:rPr>
            <w:delText>.</w:delText>
          </w:r>
        </w:del>
      </w:ins>
    </w:p>
    <w:p w14:paraId="2B1C3ADB" w14:textId="53CCC509" w:rsidR="00F615C8" w:rsidRPr="002F5D9C" w:rsidDel="00F23477" w:rsidRDefault="00F615C8" w:rsidP="00F23477">
      <w:pPr>
        <w:spacing w:line="360" w:lineRule="auto"/>
        <w:jc w:val="both"/>
        <w:rPr>
          <w:del w:id="2579" w:author="Ritu Kamra" w:date="2021-09-24T12:59:00Z"/>
          <w:rFonts w:ascii="Arial" w:eastAsia="Arial" w:hAnsi="Arial" w:cs="Arial"/>
          <w:bCs/>
          <w:color w:val="2E74B5" w:themeColor="accent5" w:themeShade="BF"/>
          <w:sz w:val="24"/>
          <w:szCs w:val="24"/>
          <w:lang w:val="en-US"/>
          <w:rPrChange w:id="2580" w:author="Supreet Mathaun" w:date="2021-09-23T15:04:00Z">
            <w:rPr>
              <w:del w:id="2581" w:author="Ritu Kamra" w:date="2021-09-24T12:59:00Z"/>
              <w:rFonts w:ascii="Arial" w:eastAsia="Arial" w:hAnsi="Arial" w:cs="Arial"/>
              <w:bCs/>
              <w:sz w:val="24"/>
              <w:szCs w:val="24"/>
              <w:lang w:val="en-US"/>
            </w:rPr>
          </w:rPrChange>
        </w:rPr>
      </w:pPr>
      <w:del w:id="2582" w:author="Ritu Kamra" w:date="2021-09-24T12:59:00Z">
        <w:r w:rsidRPr="002F5D9C" w:rsidDel="00F23477">
          <w:rPr>
            <w:rFonts w:ascii="Arial" w:eastAsia="Arial" w:hAnsi="Arial" w:cs="Arial"/>
            <w:bCs/>
            <w:color w:val="2E74B5" w:themeColor="accent5" w:themeShade="BF"/>
            <w:sz w:val="24"/>
            <w:szCs w:val="24"/>
            <w:lang w:val="en-US"/>
            <w:rPrChange w:id="2583" w:author="Supreet Mathaun" w:date="2021-09-23T15:04:00Z">
              <w:rPr>
                <w:rFonts w:ascii="Arial" w:eastAsia="Arial" w:hAnsi="Arial" w:cs="Arial"/>
                <w:bCs/>
                <w:sz w:val="24"/>
                <w:szCs w:val="24"/>
                <w:lang w:val="en-US"/>
              </w:rPr>
            </w:rPrChange>
          </w:rPr>
          <w:delText>In the medical sector, epoxy resins are widely used in surgical instruments, diagnostic equipment and prosthetics.</w:delText>
        </w:r>
      </w:del>
    </w:p>
    <w:p w14:paraId="539B1DC9" w14:textId="77777777" w:rsidR="007E630F" w:rsidRDefault="00F615C8" w:rsidP="00F23477">
      <w:pPr>
        <w:spacing w:line="360" w:lineRule="auto"/>
        <w:jc w:val="both"/>
        <w:rPr>
          <w:ins w:id="2584" w:author="Ritu Kamra" w:date="2021-09-27T12:40:00Z"/>
          <w:rFonts w:ascii="Arial" w:eastAsia="Arial" w:hAnsi="Arial" w:cs="Arial"/>
          <w:bCs/>
          <w:sz w:val="24"/>
          <w:szCs w:val="24"/>
          <w:lang w:val="en-US"/>
        </w:rPr>
      </w:pPr>
      <w:r w:rsidRPr="00F615C8">
        <w:rPr>
          <w:rFonts w:ascii="Arial" w:eastAsia="Arial" w:hAnsi="Arial" w:cs="Arial"/>
          <w:bCs/>
          <w:sz w:val="24"/>
          <w:szCs w:val="24"/>
          <w:lang w:val="en-US"/>
        </w:rPr>
        <w:t>Bisphenol-A, Epoxy</w:t>
      </w:r>
      <w:del w:id="2585" w:author="Supreet Mathaun" w:date="2021-09-23T15:45:00Z">
        <w:r w:rsidRPr="00F615C8" w:rsidDel="00DC3736">
          <w:rPr>
            <w:rFonts w:ascii="Arial" w:eastAsia="Arial" w:hAnsi="Arial" w:cs="Arial"/>
            <w:bCs/>
            <w:sz w:val="24"/>
            <w:szCs w:val="24"/>
            <w:lang w:val="en-US"/>
          </w:rPr>
          <w:delText xml:space="preserve"> </w:delText>
        </w:r>
      </w:del>
      <w:r w:rsidRPr="00F615C8">
        <w:rPr>
          <w:rFonts w:ascii="Arial" w:eastAsia="Arial" w:hAnsi="Arial" w:cs="Arial"/>
          <w:bCs/>
          <w:sz w:val="24"/>
          <w:szCs w:val="24"/>
          <w:lang w:val="en-US"/>
        </w:rPr>
        <w:t xml:space="preserve"> resin is the major type of Epoxy resin</w:t>
      </w:r>
      <w:ins w:id="2586" w:author="Supreet Mathaun" w:date="2021-09-23T15:46:00Z">
        <w:r w:rsidR="00DC3736">
          <w:rPr>
            <w:rFonts w:ascii="Arial" w:eastAsia="Arial" w:hAnsi="Arial" w:cs="Arial"/>
            <w:bCs/>
            <w:sz w:val="24"/>
            <w:szCs w:val="24"/>
            <w:lang w:val="en-US"/>
          </w:rPr>
          <w:t>,</w:t>
        </w:r>
      </w:ins>
      <w:r w:rsidRPr="00F615C8">
        <w:rPr>
          <w:rFonts w:ascii="Arial" w:eastAsia="Arial" w:hAnsi="Arial" w:cs="Arial"/>
          <w:bCs/>
          <w:sz w:val="24"/>
          <w:szCs w:val="24"/>
          <w:lang w:val="en-US"/>
        </w:rPr>
        <w:t xml:space="preserve"> </w:t>
      </w:r>
      <w:del w:id="2587" w:author="Supreet Mathaun" w:date="2021-09-23T15:46:00Z">
        <w:r w:rsidRPr="00F615C8" w:rsidDel="00DC3736">
          <w:rPr>
            <w:rFonts w:ascii="Arial" w:eastAsia="Arial" w:hAnsi="Arial" w:cs="Arial"/>
            <w:bCs/>
            <w:sz w:val="24"/>
            <w:szCs w:val="24"/>
            <w:lang w:val="en-US"/>
          </w:rPr>
          <w:delText xml:space="preserve">accounts </w:delText>
        </w:r>
      </w:del>
      <w:ins w:id="2588" w:author="Supreet Mathaun" w:date="2021-09-23T15:46:00Z">
        <w:r w:rsidR="00DC3736">
          <w:rPr>
            <w:rFonts w:ascii="Arial" w:eastAsia="Arial" w:hAnsi="Arial" w:cs="Arial"/>
            <w:bCs/>
            <w:sz w:val="24"/>
            <w:szCs w:val="24"/>
            <w:lang w:val="en-US"/>
          </w:rPr>
          <w:t>accounting</w:t>
        </w:r>
        <w:r w:rsidR="00DC3736" w:rsidRPr="00F615C8">
          <w:rPr>
            <w:rFonts w:ascii="Arial" w:eastAsia="Arial" w:hAnsi="Arial" w:cs="Arial"/>
            <w:bCs/>
            <w:sz w:val="24"/>
            <w:szCs w:val="24"/>
            <w:lang w:val="en-US"/>
          </w:rPr>
          <w:t xml:space="preserve"> </w:t>
        </w:r>
      </w:ins>
      <w:r w:rsidRPr="00F615C8">
        <w:rPr>
          <w:rFonts w:ascii="Arial" w:eastAsia="Arial" w:hAnsi="Arial" w:cs="Arial"/>
          <w:bCs/>
          <w:sz w:val="24"/>
          <w:szCs w:val="24"/>
          <w:lang w:val="en-US"/>
        </w:rPr>
        <w:t>for around 80-85% share</w:t>
      </w:r>
      <w:ins w:id="2589" w:author="Supreet Mathaun" w:date="2021-09-23T15:46:00Z">
        <w:r w:rsidR="00DC3736">
          <w:rPr>
            <w:rFonts w:ascii="Arial" w:eastAsia="Arial" w:hAnsi="Arial" w:cs="Arial"/>
            <w:bCs/>
            <w:sz w:val="24"/>
            <w:szCs w:val="24"/>
            <w:lang w:val="en-US"/>
          </w:rPr>
          <w:t>,</w:t>
        </w:r>
      </w:ins>
      <w:r w:rsidRPr="00F615C8">
        <w:rPr>
          <w:rFonts w:ascii="Arial" w:eastAsia="Arial" w:hAnsi="Arial" w:cs="Arial"/>
          <w:bCs/>
          <w:sz w:val="24"/>
          <w:szCs w:val="24"/>
          <w:lang w:val="en-US"/>
        </w:rPr>
        <w:t xml:space="preserve"> which possess resistance to various organic and inorganic acids, alkalis, salt solutions and oxidizing chemicals</w:t>
      </w:r>
      <w:ins w:id="2590" w:author="Supreet Mathaun" w:date="2021-09-23T15:47:00Z">
        <w:r w:rsidR="00DC3736">
          <w:rPr>
            <w:rFonts w:ascii="Arial" w:eastAsia="Arial" w:hAnsi="Arial" w:cs="Arial"/>
            <w:bCs/>
            <w:sz w:val="24"/>
            <w:szCs w:val="24"/>
            <w:lang w:val="en-US"/>
          </w:rPr>
          <w:t>,</w:t>
        </w:r>
      </w:ins>
      <w:r w:rsidRPr="00F615C8">
        <w:rPr>
          <w:rFonts w:ascii="Arial" w:eastAsia="Arial" w:hAnsi="Arial" w:cs="Arial"/>
          <w:bCs/>
          <w:sz w:val="24"/>
          <w:szCs w:val="24"/>
          <w:lang w:val="en-US"/>
        </w:rPr>
        <w:t xml:space="preserve"> etc. Novolac epoxy resin segment provides high</w:t>
      </w:r>
      <w:ins w:id="2591" w:author="Supreet Mathaun" w:date="2021-09-23T15:51:00Z">
        <w:r w:rsidR="00E23785">
          <w:rPr>
            <w:rFonts w:ascii="Arial" w:eastAsia="Arial" w:hAnsi="Arial" w:cs="Arial"/>
            <w:bCs/>
            <w:sz w:val="24"/>
            <w:szCs w:val="24"/>
            <w:lang w:val="en-US"/>
          </w:rPr>
          <w:t>-</w:t>
        </w:r>
      </w:ins>
      <w:del w:id="2592" w:author="Supreet Mathaun" w:date="2021-09-23T15:51:00Z">
        <w:r w:rsidRPr="00F615C8" w:rsidDel="00E23785">
          <w:rPr>
            <w:rFonts w:ascii="Arial" w:eastAsia="Arial" w:hAnsi="Arial" w:cs="Arial"/>
            <w:bCs/>
            <w:sz w:val="24"/>
            <w:szCs w:val="24"/>
            <w:lang w:val="en-US"/>
          </w:rPr>
          <w:delText xml:space="preserve"> </w:delText>
        </w:r>
      </w:del>
      <w:r w:rsidRPr="00F615C8">
        <w:rPr>
          <w:rFonts w:ascii="Arial" w:eastAsia="Arial" w:hAnsi="Arial" w:cs="Arial"/>
          <w:bCs/>
          <w:sz w:val="24"/>
          <w:szCs w:val="24"/>
          <w:lang w:val="en-US"/>
        </w:rPr>
        <w:t xml:space="preserve">temperature performance, corrosion, and chemical resistance, pultrusion and carbon </w:t>
      </w:r>
    </w:p>
    <w:p w14:paraId="5C070CDF" w14:textId="7766D782" w:rsidR="00277C2B" w:rsidRDefault="00F615C8" w:rsidP="00F23477">
      <w:pPr>
        <w:spacing w:line="360" w:lineRule="auto"/>
        <w:jc w:val="both"/>
        <w:rPr>
          <w:ins w:id="2593" w:author="Dilip Kumar" w:date="2021-09-25T12:02:00Z"/>
          <w:rFonts w:ascii="Arial" w:eastAsia="Arial" w:hAnsi="Arial" w:cs="Arial"/>
          <w:bCs/>
          <w:sz w:val="24"/>
          <w:szCs w:val="24"/>
          <w:lang w:val="en-US"/>
        </w:rPr>
        <w:sectPr w:rsidR="00277C2B"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del w:id="2594" w:author="Supreet Mathaun" w:date="2021-09-23T15:53:00Z">
        <w:r w:rsidRPr="00F615C8" w:rsidDel="00E23785">
          <w:rPr>
            <w:rFonts w:ascii="Arial" w:eastAsia="Arial" w:hAnsi="Arial" w:cs="Arial"/>
            <w:bCs/>
            <w:sz w:val="24"/>
            <w:szCs w:val="24"/>
            <w:lang w:val="en-US"/>
          </w:rPr>
          <w:delText xml:space="preserve">fibre </w:delText>
        </w:r>
      </w:del>
      <w:ins w:id="2595" w:author="Supreet Mathaun" w:date="2021-09-23T15:53:00Z">
        <w:r w:rsidR="00E23785">
          <w:rPr>
            <w:rFonts w:ascii="Arial" w:eastAsia="Arial" w:hAnsi="Arial" w:cs="Arial"/>
            <w:bCs/>
            <w:sz w:val="24"/>
            <w:szCs w:val="24"/>
            <w:lang w:val="en-US"/>
          </w:rPr>
          <w:t>fiber</w:t>
        </w:r>
        <w:r w:rsidR="00E23785" w:rsidRPr="00F615C8">
          <w:rPr>
            <w:rFonts w:ascii="Arial" w:eastAsia="Arial" w:hAnsi="Arial" w:cs="Arial"/>
            <w:bCs/>
            <w:sz w:val="24"/>
            <w:szCs w:val="24"/>
            <w:lang w:val="en-US"/>
          </w:rPr>
          <w:t xml:space="preserve"> </w:t>
        </w:r>
      </w:ins>
      <w:r w:rsidRPr="00F615C8">
        <w:rPr>
          <w:rFonts w:ascii="Arial" w:eastAsia="Arial" w:hAnsi="Arial" w:cs="Arial"/>
          <w:bCs/>
          <w:sz w:val="24"/>
          <w:szCs w:val="24"/>
          <w:lang w:val="en-US"/>
        </w:rPr>
        <w:t>&amp; is projected to exhibit the highest CAGR of the demand. Brominated Epoxy resin</w:t>
      </w:r>
      <w:ins w:id="2596" w:author="Supreet Mathaun" w:date="2021-09-23T15:54:00Z">
        <w:r w:rsidR="00E23785">
          <w:rPr>
            <w:rFonts w:ascii="Arial" w:eastAsia="Arial" w:hAnsi="Arial" w:cs="Arial"/>
            <w:bCs/>
            <w:sz w:val="24"/>
            <w:szCs w:val="24"/>
            <w:lang w:val="en-US"/>
          </w:rPr>
          <w:t>.</w:t>
        </w:r>
      </w:ins>
      <w:r w:rsidRPr="00F615C8">
        <w:rPr>
          <w:rFonts w:ascii="Arial" w:eastAsia="Arial" w:hAnsi="Arial" w:cs="Arial"/>
          <w:bCs/>
          <w:sz w:val="24"/>
          <w:szCs w:val="24"/>
          <w:lang w:val="en-US"/>
        </w:rPr>
        <w:t xml:space="preserve"> The common characteristic of this Brominated epoxy resin is that it has good self-quenching and heat resistance</w:t>
      </w:r>
      <w:del w:id="2597" w:author="Ritu Kamra" w:date="2021-09-27T12:41:00Z">
        <w:r w:rsidRPr="00F615C8" w:rsidDel="007E630F">
          <w:rPr>
            <w:rFonts w:ascii="Arial" w:eastAsia="Arial" w:hAnsi="Arial" w:cs="Arial"/>
            <w:bCs/>
            <w:sz w:val="24"/>
            <w:szCs w:val="24"/>
            <w:lang w:val="en-US"/>
          </w:rPr>
          <w:delText>.</w:delText>
        </w:r>
      </w:del>
    </w:p>
    <w:p w14:paraId="331FFCA2" w14:textId="39BE7E7B" w:rsidR="00F615C8" w:rsidRPr="00F615C8" w:rsidDel="007E630F" w:rsidRDefault="00F615C8" w:rsidP="00F23477">
      <w:pPr>
        <w:spacing w:line="360" w:lineRule="auto"/>
        <w:jc w:val="both"/>
        <w:rPr>
          <w:del w:id="2598" w:author="Ritu Kamra" w:date="2021-09-27T12:41:00Z"/>
          <w:rFonts w:ascii="Arial" w:eastAsia="Arial" w:hAnsi="Arial" w:cs="Arial"/>
          <w:bCs/>
          <w:sz w:val="24"/>
          <w:szCs w:val="24"/>
          <w:lang w:val="en-US"/>
        </w:rPr>
      </w:pPr>
    </w:p>
    <w:p w14:paraId="4704C87D" w14:textId="77777777" w:rsidR="00277C2B" w:rsidRDefault="00277C2B" w:rsidP="00F615C8">
      <w:pPr>
        <w:spacing w:line="360" w:lineRule="auto"/>
        <w:jc w:val="both"/>
        <w:rPr>
          <w:ins w:id="2599" w:author="Dilip Kumar" w:date="2021-09-25T12:03:00Z"/>
          <w:rFonts w:ascii="Arial" w:eastAsia="Arial" w:hAnsi="Arial" w:cs="Arial"/>
          <w:bCs/>
          <w:sz w:val="24"/>
          <w:szCs w:val="24"/>
          <w:lang w:val="en-US"/>
        </w:rPr>
        <w:sectPr w:rsidR="00277C2B"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D2B9037" w14:textId="1585BF33" w:rsidR="00F615C8" w:rsidRDefault="00F615C8" w:rsidP="00F615C8">
      <w:pPr>
        <w:spacing w:line="360" w:lineRule="auto"/>
        <w:jc w:val="both"/>
        <w:rPr>
          <w:rFonts w:ascii="Arial" w:eastAsia="Arial" w:hAnsi="Arial" w:cs="Arial"/>
          <w:bCs/>
          <w:sz w:val="24"/>
          <w:szCs w:val="24"/>
          <w:lang w:val="en-US"/>
        </w:rPr>
      </w:pPr>
      <w:r w:rsidRPr="00F615C8">
        <w:rPr>
          <w:rFonts w:ascii="Arial" w:eastAsia="Arial" w:hAnsi="Arial" w:cs="Arial"/>
          <w:bCs/>
          <w:sz w:val="24"/>
          <w:szCs w:val="24"/>
          <w:lang w:val="en-US"/>
        </w:rPr>
        <w:lastRenderedPageBreak/>
        <w:t xml:space="preserve">The key players operating in the global epoxy resin market are </w:t>
      </w:r>
      <w:r>
        <w:rPr>
          <w:rFonts w:ascii="Arial" w:eastAsia="Arial" w:hAnsi="Arial" w:cs="Arial"/>
          <w:bCs/>
          <w:sz w:val="24"/>
          <w:szCs w:val="24"/>
          <w:lang w:val="en-US"/>
        </w:rPr>
        <w:t xml:space="preserve">Olin Corporation, Tohto Kasei, </w:t>
      </w:r>
      <w:r w:rsidRPr="00F615C8">
        <w:rPr>
          <w:rFonts w:ascii="Arial" w:eastAsia="Arial" w:hAnsi="Arial" w:cs="Arial"/>
          <w:bCs/>
          <w:sz w:val="24"/>
          <w:szCs w:val="24"/>
          <w:lang w:val="en-US"/>
        </w:rPr>
        <w:t>BASF SE, Atul Ltd., Dow Chemical Company, Hexion Inc., Huntsman Corporation, Kukdo Chemicals Co. Ltd., Nan Ya Plastics Corporation, Olin Corporation, Solvay SA, and Techstorm Advanced Materials.</w:t>
      </w:r>
    </w:p>
    <w:p w14:paraId="41A8DBDF" w14:textId="5DF1EE14" w:rsidR="00874171" w:rsidRPr="00874171" w:rsidRDefault="00874171" w:rsidP="006D2A12">
      <w:pPr>
        <w:tabs>
          <w:tab w:val="left" w:pos="3075"/>
        </w:tabs>
        <w:spacing w:line="360" w:lineRule="auto"/>
        <w:jc w:val="both"/>
        <w:rPr>
          <w:rFonts w:ascii="Arial" w:eastAsia="Arial" w:hAnsi="Arial" w:cs="Arial"/>
          <w:bCs/>
          <w:sz w:val="24"/>
          <w:szCs w:val="24"/>
        </w:rPr>
      </w:pPr>
      <w:r w:rsidRPr="00874171">
        <w:rPr>
          <w:rFonts w:ascii="Arial" w:eastAsia="Arial" w:hAnsi="Arial" w:cs="Arial"/>
          <w:bCs/>
          <w:sz w:val="24"/>
          <w:szCs w:val="24"/>
        </w:rPr>
        <w:t>Due to the onset of CO</w:t>
      </w:r>
      <w:ins w:id="2600" w:author="Ritu Kamra" w:date="2021-09-24T12:16:00Z">
        <w:r w:rsidR="00D302D4">
          <w:rPr>
            <w:rFonts w:ascii="Arial" w:eastAsia="Arial" w:hAnsi="Arial" w:cs="Arial"/>
            <w:bCs/>
            <w:sz w:val="24"/>
            <w:szCs w:val="24"/>
          </w:rPr>
          <w:t>x</w:t>
        </w:r>
      </w:ins>
      <w:r w:rsidRPr="00874171">
        <w:rPr>
          <w:rFonts w:ascii="Arial" w:eastAsia="Arial" w:hAnsi="Arial" w:cs="Arial"/>
          <w:bCs/>
          <w:sz w:val="24"/>
          <w:szCs w:val="24"/>
        </w:rPr>
        <w:t xml:space="preserve">VID-19, disruption in </w:t>
      </w:r>
      <w:ins w:id="2601" w:author="Supreet Mathaun" w:date="2021-09-23T15:54:00Z">
        <w:r w:rsidR="00E23785">
          <w:rPr>
            <w:rFonts w:ascii="Arial" w:eastAsia="Arial" w:hAnsi="Arial" w:cs="Arial"/>
            <w:bCs/>
            <w:sz w:val="24"/>
            <w:szCs w:val="24"/>
          </w:rPr>
          <w:t xml:space="preserve">the </w:t>
        </w:r>
      </w:ins>
      <w:r w:rsidRPr="00874171">
        <w:rPr>
          <w:rFonts w:ascii="Arial" w:eastAsia="Arial" w:hAnsi="Arial" w:cs="Arial"/>
          <w:bCs/>
          <w:sz w:val="24"/>
          <w:szCs w:val="24"/>
        </w:rPr>
        <w:t xml:space="preserve">business cycle has impacted the supply chain of both finished product demand and raw material availability. The virus outbreak has affected </w:t>
      </w:r>
      <w:ins w:id="2602" w:author="Supreet Mathaun" w:date="2021-09-23T15:54:00Z">
        <w:r w:rsidR="00E23785">
          <w:rPr>
            <w:rFonts w:ascii="Arial" w:eastAsia="Arial" w:hAnsi="Arial" w:cs="Arial"/>
            <w:bCs/>
            <w:sz w:val="24"/>
            <w:szCs w:val="24"/>
          </w:rPr>
          <w:t xml:space="preserve">the </w:t>
        </w:r>
      </w:ins>
      <w:r w:rsidRPr="00874171">
        <w:rPr>
          <w:rFonts w:ascii="Arial" w:eastAsia="Arial" w:hAnsi="Arial" w:cs="Arial"/>
          <w:bCs/>
          <w:sz w:val="24"/>
          <w:szCs w:val="24"/>
        </w:rPr>
        <w:t xml:space="preserve">transportation sector worldwide. Advisories restricting travel </w:t>
      </w:r>
      <w:ins w:id="2603" w:author="Ritu Kamra" w:date="2021-09-24T13:00:00Z">
        <w:r w:rsidR="00F23477">
          <w:rPr>
            <w:rFonts w:ascii="Arial" w:eastAsia="Arial" w:hAnsi="Arial" w:cs="Arial"/>
            <w:bCs/>
            <w:sz w:val="24"/>
            <w:szCs w:val="24"/>
          </w:rPr>
          <w:t>related</w:t>
        </w:r>
      </w:ins>
      <w:del w:id="2604" w:author="Ritu Kamra" w:date="2021-09-24T13:00:00Z">
        <w:r w:rsidRPr="00874171" w:rsidDel="00F23477">
          <w:rPr>
            <w:rFonts w:ascii="Arial" w:eastAsia="Arial" w:hAnsi="Arial" w:cs="Arial"/>
            <w:bCs/>
            <w:sz w:val="24"/>
            <w:szCs w:val="24"/>
          </w:rPr>
          <w:delText>following</w:delText>
        </w:r>
      </w:del>
      <w:r w:rsidRPr="00874171">
        <w:rPr>
          <w:rFonts w:ascii="Arial" w:eastAsia="Arial" w:hAnsi="Arial" w:cs="Arial"/>
          <w:bCs/>
          <w:sz w:val="24"/>
          <w:szCs w:val="24"/>
        </w:rPr>
        <w:t xml:space="preserve"> concerns over the Coronavirus pandemic</w:t>
      </w:r>
      <w:ins w:id="2605" w:author="Ritu Kamra" w:date="2021-09-24T13:00:00Z">
        <w:r w:rsidR="00F23477">
          <w:rPr>
            <w:rFonts w:ascii="Arial" w:eastAsia="Arial" w:hAnsi="Arial" w:cs="Arial"/>
            <w:bCs/>
            <w:sz w:val="24"/>
            <w:szCs w:val="24"/>
          </w:rPr>
          <w:t xml:space="preserve"> that</w:t>
        </w:r>
      </w:ins>
      <w:r w:rsidRPr="00874171">
        <w:rPr>
          <w:rFonts w:ascii="Arial" w:eastAsia="Arial" w:hAnsi="Arial" w:cs="Arial"/>
          <w:bCs/>
          <w:sz w:val="24"/>
          <w:szCs w:val="24"/>
        </w:rPr>
        <w:t xml:space="preserve"> may lead to delays in the commercial decision making in the short term</w:t>
      </w:r>
      <w:ins w:id="2606" w:author="Supreet Mathaun" w:date="2021-09-23T15:55:00Z">
        <w:r w:rsidR="00E23785">
          <w:rPr>
            <w:rFonts w:ascii="Arial" w:eastAsia="Arial" w:hAnsi="Arial" w:cs="Arial"/>
            <w:bCs/>
            <w:sz w:val="24"/>
            <w:szCs w:val="24"/>
          </w:rPr>
          <w:t>,</w:t>
        </w:r>
      </w:ins>
      <w:r w:rsidRPr="00874171">
        <w:rPr>
          <w:rFonts w:ascii="Arial" w:eastAsia="Arial" w:hAnsi="Arial" w:cs="Arial"/>
          <w:bCs/>
          <w:sz w:val="24"/>
          <w:szCs w:val="24"/>
        </w:rPr>
        <w:t xml:space="preserve"> but the long-term impact remains unknown as the longevity of the crisis is uncertain.</w:t>
      </w:r>
    </w:p>
    <w:p w14:paraId="0607D56E" w14:textId="48949FDB" w:rsidR="006D2A12" w:rsidRDefault="00874171" w:rsidP="006D2A12">
      <w:pPr>
        <w:tabs>
          <w:tab w:val="left" w:pos="3075"/>
        </w:tabs>
        <w:spacing w:line="360" w:lineRule="auto"/>
        <w:jc w:val="both"/>
        <w:rPr>
          <w:rFonts w:ascii="Arial" w:eastAsia="Arial" w:hAnsi="Arial" w:cs="Arial"/>
          <w:bCs/>
          <w:sz w:val="24"/>
          <w:szCs w:val="24"/>
        </w:rPr>
      </w:pPr>
      <w:r w:rsidRPr="00874171">
        <w:rPr>
          <w:rFonts w:ascii="Arial" w:eastAsia="Arial" w:hAnsi="Arial" w:cs="Arial"/>
          <w:bCs/>
          <w:sz w:val="24"/>
          <w:szCs w:val="24"/>
        </w:rPr>
        <w:t xml:space="preserve">All major companies operating in the market are expected to witness </w:t>
      </w:r>
      <w:ins w:id="2607" w:author="Supreet Mathaun" w:date="2021-09-23T15:58:00Z">
        <w:r w:rsidR="000D33DD">
          <w:rPr>
            <w:rFonts w:ascii="Arial" w:eastAsia="Arial" w:hAnsi="Arial" w:cs="Arial"/>
            <w:bCs/>
            <w:sz w:val="24"/>
            <w:szCs w:val="24"/>
          </w:rPr>
          <w:t xml:space="preserve">a </w:t>
        </w:r>
      </w:ins>
      <w:r w:rsidRPr="00874171">
        <w:rPr>
          <w:rFonts w:ascii="Arial" w:eastAsia="Arial" w:hAnsi="Arial" w:cs="Arial"/>
          <w:bCs/>
          <w:sz w:val="24"/>
          <w:szCs w:val="24"/>
        </w:rPr>
        <w:t xml:space="preserve">decline in revenues for </w:t>
      </w:r>
      <w:ins w:id="2608" w:author="Supreet Mathaun" w:date="2021-09-23T15:58:00Z">
        <w:r w:rsidR="000D33DD">
          <w:rPr>
            <w:rFonts w:ascii="Arial" w:eastAsia="Arial" w:hAnsi="Arial" w:cs="Arial"/>
            <w:bCs/>
            <w:sz w:val="24"/>
            <w:szCs w:val="24"/>
          </w:rPr>
          <w:t xml:space="preserve">the </w:t>
        </w:r>
      </w:ins>
      <w:r w:rsidRPr="00874171">
        <w:rPr>
          <w:rFonts w:ascii="Arial" w:eastAsia="Arial" w:hAnsi="Arial" w:cs="Arial"/>
          <w:bCs/>
          <w:sz w:val="24"/>
          <w:szCs w:val="24"/>
        </w:rPr>
        <w:t>2</w:t>
      </w:r>
      <w:r w:rsidRPr="00874171">
        <w:rPr>
          <w:rFonts w:ascii="Arial" w:eastAsia="Arial" w:hAnsi="Arial" w:cs="Arial"/>
          <w:bCs/>
          <w:sz w:val="24"/>
          <w:szCs w:val="24"/>
          <w:vertAlign w:val="superscript"/>
        </w:rPr>
        <w:t>nd</w:t>
      </w:r>
      <w:r w:rsidRPr="00874171">
        <w:rPr>
          <w:rFonts w:ascii="Arial" w:eastAsia="Arial" w:hAnsi="Arial" w:cs="Arial"/>
          <w:bCs/>
          <w:sz w:val="24"/>
          <w:szCs w:val="24"/>
        </w:rPr>
        <w:t xml:space="preserve"> and 3</w:t>
      </w:r>
      <w:r w:rsidRPr="00874171">
        <w:rPr>
          <w:rFonts w:ascii="Arial" w:eastAsia="Arial" w:hAnsi="Arial" w:cs="Arial"/>
          <w:bCs/>
          <w:sz w:val="24"/>
          <w:szCs w:val="24"/>
          <w:vertAlign w:val="superscript"/>
        </w:rPr>
        <w:t>rd</w:t>
      </w:r>
      <w:r w:rsidRPr="00874171">
        <w:rPr>
          <w:rFonts w:ascii="Arial" w:eastAsia="Arial" w:hAnsi="Arial" w:cs="Arial"/>
          <w:bCs/>
          <w:sz w:val="24"/>
          <w:szCs w:val="24"/>
        </w:rPr>
        <w:t xml:space="preserve"> quarter</w:t>
      </w:r>
      <w:ins w:id="2609" w:author="Supreet Mathaun" w:date="2021-09-23T15:58:00Z">
        <w:r w:rsidR="000D33DD">
          <w:rPr>
            <w:rFonts w:ascii="Arial" w:eastAsia="Arial" w:hAnsi="Arial" w:cs="Arial"/>
            <w:bCs/>
            <w:sz w:val="24"/>
            <w:szCs w:val="24"/>
          </w:rPr>
          <w:t>s</w:t>
        </w:r>
      </w:ins>
      <w:r w:rsidRPr="00874171">
        <w:rPr>
          <w:rFonts w:ascii="Arial" w:eastAsia="Arial" w:hAnsi="Arial" w:cs="Arial"/>
          <w:bCs/>
          <w:sz w:val="24"/>
          <w:szCs w:val="24"/>
        </w:rPr>
        <w:t xml:space="preserve"> of 2020.</w:t>
      </w:r>
    </w:p>
    <w:p w14:paraId="75938126" w14:textId="6DADF0DA" w:rsidR="00874171" w:rsidRPr="006E36F2" w:rsidRDefault="006D2A12" w:rsidP="006D2A12">
      <w:pPr>
        <w:tabs>
          <w:tab w:val="left" w:pos="3075"/>
        </w:tabs>
        <w:spacing w:line="360" w:lineRule="auto"/>
        <w:jc w:val="both"/>
        <w:rPr>
          <w:rFonts w:ascii="Arial" w:eastAsia="Arial" w:hAnsi="Arial" w:cs="Arial"/>
          <w:bCs/>
          <w:sz w:val="24"/>
          <w:szCs w:val="24"/>
          <w:lang w:val="en-US"/>
          <w:rPrChange w:id="2610" w:author="Ritu Kamra" w:date="2021-09-27T19:06:00Z">
            <w:rPr>
              <w:rFonts w:ascii="Arial" w:eastAsia="Arial" w:hAnsi="Arial" w:cs="Arial"/>
              <w:bCs/>
              <w:sz w:val="24"/>
              <w:szCs w:val="24"/>
            </w:rPr>
          </w:rPrChange>
        </w:rPr>
      </w:pPr>
      <w:del w:id="2611" w:author="Supreet Mathaun" w:date="2021-09-23T15:59:00Z">
        <w:r w:rsidDel="000D33DD">
          <w:rPr>
            <w:rFonts w:ascii="Arial" w:eastAsia="Arial" w:hAnsi="Arial" w:cs="Arial"/>
            <w:bCs/>
            <w:sz w:val="24"/>
            <w:szCs w:val="24"/>
            <w:lang w:val="en-US"/>
          </w:rPr>
          <w:delText>Also</w:delText>
        </w:r>
      </w:del>
      <w:ins w:id="2612" w:author="Supreet Mathaun" w:date="2021-09-23T15:59:00Z">
        <w:r w:rsidR="000D33DD">
          <w:rPr>
            <w:rFonts w:ascii="Arial" w:eastAsia="Arial" w:hAnsi="Arial" w:cs="Arial"/>
            <w:bCs/>
            <w:sz w:val="24"/>
            <w:szCs w:val="24"/>
            <w:lang w:val="en-US"/>
          </w:rPr>
          <w:t>Moreover</w:t>
        </w:r>
      </w:ins>
      <w:r>
        <w:rPr>
          <w:rFonts w:ascii="Arial" w:eastAsia="Arial" w:hAnsi="Arial" w:cs="Arial"/>
          <w:bCs/>
          <w:sz w:val="24"/>
          <w:szCs w:val="24"/>
          <w:lang w:val="en-US"/>
        </w:rPr>
        <w:t xml:space="preserve">, </w:t>
      </w:r>
      <w:del w:id="2613" w:author="Supreet Mathaun" w:date="2021-09-23T15:59:00Z">
        <w:r w:rsidR="00874171" w:rsidRPr="00874171" w:rsidDel="000D33DD">
          <w:rPr>
            <w:rFonts w:ascii="Arial" w:eastAsia="Arial" w:hAnsi="Arial" w:cs="Arial"/>
            <w:bCs/>
            <w:sz w:val="24"/>
            <w:szCs w:val="24"/>
            <w:lang w:val="en-US"/>
          </w:rPr>
          <w:delText>D</w:delText>
        </w:r>
      </w:del>
      <w:ins w:id="2614" w:author="Supreet Mathaun" w:date="2021-09-23T15:59:00Z">
        <w:r w:rsidR="000D33DD">
          <w:rPr>
            <w:rFonts w:ascii="Arial" w:eastAsia="Arial" w:hAnsi="Arial" w:cs="Arial"/>
            <w:bCs/>
            <w:sz w:val="24"/>
            <w:szCs w:val="24"/>
            <w:lang w:val="en-US"/>
          </w:rPr>
          <w:t>d</w:t>
        </w:r>
      </w:ins>
      <w:r w:rsidR="00874171" w:rsidRPr="00874171">
        <w:rPr>
          <w:rFonts w:ascii="Arial" w:eastAsia="Arial" w:hAnsi="Arial" w:cs="Arial"/>
          <w:bCs/>
          <w:sz w:val="24"/>
          <w:szCs w:val="24"/>
          <w:lang w:val="en-US"/>
        </w:rPr>
        <w:t xml:space="preserve">ue to COVID-19, </w:t>
      </w:r>
      <w:ins w:id="2615" w:author="Supreet Mathaun" w:date="2021-09-23T15:59:00Z">
        <w:r w:rsidR="000D33DD">
          <w:rPr>
            <w:rFonts w:ascii="Arial" w:eastAsia="Arial" w:hAnsi="Arial" w:cs="Arial"/>
            <w:bCs/>
            <w:sz w:val="24"/>
            <w:szCs w:val="24"/>
            <w:lang w:val="en-US"/>
          </w:rPr>
          <w:t xml:space="preserve">a </w:t>
        </w:r>
      </w:ins>
      <w:r w:rsidR="00874171" w:rsidRPr="00874171">
        <w:rPr>
          <w:rFonts w:ascii="Arial" w:eastAsia="Arial" w:hAnsi="Arial" w:cs="Arial"/>
          <w:bCs/>
          <w:sz w:val="24"/>
          <w:szCs w:val="24"/>
          <w:lang w:val="en-US"/>
        </w:rPr>
        <w:t xml:space="preserve">slowdown in </w:t>
      </w:r>
      <w:ins w:id="2616" w:author="Supreet Mathaun" w:date="2021-09-23T15:59:00Z">
        <w:r w:rsidR="000D33DD">
          <w:rPr>
            <w:rFonts w:ascii="Arial" w:eastAsia="Arial" w:hAnsi="Arial" w:cs="Arial"/>
            <w:bCs/>
            <w:sz w:val="24"/>
            <w:szCs w:val="24"/>
            <w:lang w:val="en-US"/>
          </w:rPr>
          <w:t xml:space="preserve">the </w:t>
        </w:r>
      </w:ins>
      <w:r w:rsidR="00874171" w:rsidRPr="00874171">
        <w:rPr>
          <w:rFonts w:ascii="Arial" w:eastAsia="Arial" w:hAnsi="Arial" w:cs="Arial"/>
          <w:bCs/>
          <w:sz w:val="24"/>
          <w:szCs w:val="24"/>
          <w:lang w:val="en-US"/>
        </w:rPr>
        <w:t xml:space="preserve">automotive &amp; construction sector has been witnessed. Furthermore, </w:t>
      </w:r>
      <w:ins w:id="2617" w:author="Supreet Mathaun" w:date="2021-09-23T16:23:00Z">
        <w:r w:rsidR="00D331B0">
          <w:rPr>
            <w:rFonts w:ascii="Arial" w:eastAsia="Arial" w:hAnsi="Arial" w:cs="Arial"/>
            <w:bCs/>
            <w:sz w:val="24"/>
            <w:szCs w:val="24"/>
            <w:lang w:val="en-US"/>
          </w:rPr>
          <w:t xml:space="preserve">the </w:t>
        </w:r>
      </w:ins>
      <w:r w:rsidR="00874171" w:rsidRPr="00874171">
        <w:rPr>
          <w:rFonts w:ascii="Arial" w:eastAsia="Arial" w:hAnsi="Arial" w:cs="Arial"/>
          <w:bCs/>
          <w:sz w:val="24"/>
          <w:szCs w:val="24"/>
          <w:lang w:val="en-US"/>
        </w:rPr>
        <w:t xml:space="preserve">emergence of fresh COVID-19 cases in the US, India, China and Southeast Asian countries </w:t>
      </w:r>
      <w:del w:id="2618" w:author="Supreet Mathaun" w:date="2021-09-23T16:24:00Z">
        <w:r w:rsidR="00874171" w:rsidRPr="00874171" w:rsidDel="00D331B0">
          <w:rPr>
            <w:rFonts w:ascii="Arial" w:eastAsia="Arial" w:hAnsi="Arial" w:cs="Arial"/>
            <w:bCs/>
            <w:sz w:val="24"/>
            <w:szCs w:val="24"/>
            <w:lang w:val="en-US"/>
          </w:rPr>
          <w:delText xml:space="preserve">have </w:delText>
        </w:r>
      </w:del>
      <w:ins w:id="2619" w:author="Supreet Mathaun" w:date="2021-09-23T16:24:00Z">
        <w:r w:rsidR="00D331B0">
          <w:rPr>
            <w:rFonts w:ascii="Arial" w:eastAsia="Arial" w:hAnsi="Arial" w:cs="Arial"/>
            <w:bCs/>
            <w:sz w:val="24"/>
            <w:szCs w:val="24"/>
            <w:lang w:val="en-US"/>
          </w:rPr>
          <w:t>has</w:t>
        </w:r>
        <w:r w:rsidR="00D331B0" w:rsidRPr="00874171">
          <w:rPr>
            <w:rFonts w:ascii="Arial" w:eastAsia="Arial" w:hAnsi="Arial" w:cs="Arial"/>
            <w:bCs/>
            <w:sz w:val="24"/>
            <w:szCs w:val="24"/>
            <w:lang w:val="en-US"/>
          </w:rPr>
          <w:t xml:space="preserve"> </w:t>
        </w:r>
      </w:ins>
      <w:r w:rsidR="00874171" w:rsidRPr="00874171">
        <w:rPr>
          <w:rFonts w:ascii="Arial" w:eastAsia="Arial" w:hAnsi="Arial" w:cs="Arial"/>
          <w:bCs/>
          <w:sz w:val="24"/>
          <w:szCs w:val="24"/>
          <w:lang w:val="en-US"/>
        </w:rPr>
        <w:t>impacted the supply</w:t>
      </w:r>
      <w:ins w:id="2620" w:author="Supreet Mathaun" w:date="2021-09-23T16:24:00Z">
        <w:r w:rsidR="00D331B0">
          <w:rPr>
            <w:rFonts w:ascii="Arial" w:eastAsia="Arial" w:hAnsi="Arial" w:cs="Arial"/>
            <w:bCs/>
            <w:sz w:val="24"/>
            <w:szCs w:val="24"/>
            <w:lang w:val="en-US"/>
          </w:rPr>
          <w:t xml:space="preserve"> </w:t>
        </w:r>
      </w:ins>
      <w:del w:id="2621" w:author="Supreet Mathaun" w:date="2021-09-23T16:24:00Z">
        <w:r w:rsidR="00874171" w:rsidRPr="00874171" w:rsidDel="00D331B0">
          <w:rPr>
            <w:rFonts w:ascii="Arial" w:eastAsia="Arial" w:hAnsi="Arial" w:cs="Arial"/>
            <w:bCs/>
            <w:sz w:val="24"/>
            <w:szCs w:val="24"/>
            <w:lang w:val="en-US"/>
          </w:rPr>
          <w:delText>-</w:delText>
        </w:r>
      </w:del>
      <w:r w:rsidR="00874171" w:rsidRPr="00874171">
        <w:rPr>
          <w:rFonts w:ascii="Arial" w:eastAsia="Arial" w:hAnsi="Arial" w:cs="Arial"/>
          <w:bCs/>
          <w:sz w:val="24"/>
          <w:szCs w:val="24"/>
          <w:lang w:val="en-US"/>
        </w:rPr>
        <w:t xml:space="preserve">chain in </w:t>
      </w:r>
      <w:del w:id="2622" w:author="Ritu Kamra" w:date="2021-09-27T19:06:00Z">
        <w:r w:rsidR="00874171" w:rsidRPr="00874171" w:rsidDel="006E36F2">
          <w:rPr>
            <w:rFonts w:ascii="Arial" w:eastAsia="Arial" w:hAnsi="Arial" w:cs="Arial"/>
            <w:bCs/>
            <w:sz w:val="24"/>
            <w:szCs w:val="24"/>
            <w:lang w:val="en-US"/>
          </w:rPr>
          <w:delText>m</w:delText>
        </w:r>
      </w:del>
      <w:r w:rsidR="00874171" w:rsidRPr="00874171">
        <w:rPr>
          <w:rFonts w:ascii="Arial" w:eastAsia="Arial" w:hAnsi="Arial" w:cs="Arial"/>
          <w:bCs/>
          <w:sz w:val="24"/>
          <w:szCs w:val="24"/>
          <w:lang w:val="en-US"/>
        </w:rPr>
        <w:t xml:space="preserve">any related industries. Consequently, </w:t>
      </w:r>
      <w:del w:id="2623" w:author="Supreet Mathaun" w:date="2021-09-23T16:28:00Z">
        <w:r w:rsidR="00874171" w:rsidRPr="00874171" w:rsidDel="00D331B0">
          <w:rPr>
            <w:rFonts w:ascii="Arial" w:eastAsia="Arial" w:hAnsi="Arial" w:cs="Arial"/>
            <w:bCs/>
            <w:sz w:val="24"/>
            <w:szCs w:val="24"/>
            <w:lang w:val="en-US"/>
          </w:rPr>
          <w:delText>resulted in</w:delText>
        </w:r>
      </w:del>
      <w:ins w:id="2624" w:author="Supreet Mathaun" w:date="2021-09-23T16:28:00Z">
        <w:r w:rsidR="00D331B0">
          <w:rPr>
            <w:rFonts w:ascii="Arial" w:eastAsia="Arial" w:hAnsi="Arial" w:cs="Arial"/>
            <w:bCs/>
            <w:sz w:val="24"/>
            <w:szCs w:val="24"/>
            <w:lang w:val="en-US"/>
          </w:rPr>
          <w:t>a</w:t>
        </w:r>
      </w:ins>
      <w:r w:rsidR="00874171" w:rsidRPr="00874171">
        <w:rPr>
          <w:rFonts w:ascii="Arial" w:eastAsia="Arial" w:hAnsi="Arial" w:cs="Arial"/>
          <w:bCs/>
          <w:sz w:val="24"/>
          <w:szCs w:val="24"/>
          <w:lang w:val="en-US"/>
        </w:rPr>
        <w:t xml:space="preserve"> degrowth in demand from Polycarbonate industry</w:t>
      </w:r>
      <w:ins w:id="2625" w:author="Supreet Mathaun" w:date="2021-09-23T16:28:00Z">
        <w:r w:rsidR="00D331B0">
          <w:rPr>
            <w:rFonts w:ascii="Arial" w:eastAsia="Arial" w:hAnsi="Arial" w:cs="Arial"/>
            <w:bCs/>
            <w:sz w:val="24"/>
            <w:szCs w:val="24"/>
            <w:lang w:val="en-US"/>
          </w:rPr>
          <w:t xml:space="preserve"> has been witnessed</w:t>
        </w:r>
      </w:ins>
      <w:del w:id="2626" w:author="Supreet Mathaun" w:date="2021-09-23T16:29:00Z">
        <w:r w:rsidR="00874171" w:rsidRPr="00874171" w:rsidDel="00D331B0">
          <w:rPr>
            <w:rFonts w:ascii="Arial" w:eastAsia="Arial" w:hAnsi="Arial" w:cs="Arial"/>
            <w:bCs/>
            <w:sz w:val="24"/>
            <w:szCs w:val="24"/>
            <w:lang w:val="en-US"/>
          </w:rPr>
          <w:delText>,</w:delText>
        </w:r>
      </w:del>
      <w:r w:rsidR="00874171" w:rsidRPr="00874171">
        <w:rPr>
          <w:rFonts w:ascii="Arial" w:eastAsia="Arial" w:hAnsi="Arial" w:cs="Arial"/>
          <w:bCs/>
          <w:sz w:val="24"/>
          <w:szCs w:val="24"/>
          <w:lang w:val="en-US"/>
        </w:rPr>
        <w:t xml:space="preserve"> </w:t>
      </w:r>
      <w:ins w:id="2627" w:author="Supreet Mathaun" w:date="2021-09-23T16:29:00Z">
        <w:r w:rsidR="00D331B0">
          <w:rPr>
            <w:rFonts w:ascii="Arial" w:eastAsia="Arial" w:hAnsi="Arial" w:cs="Arial"/>
            <w:bCs/>
            <w:sz w:val="24"/>
            <w:szCs w:val="24"/>
            <w:lang w:val="en-US"/>
          </w:rPr>
          <w:t xml:space="preserve">which </w:t>
        </w:r>
      </w:ins>
      <w:r w:rsidR="00874171" w:rsidRPr="00874171">
        <w:rPr>
          <w:rFonts w:ascii="Arial" w:eastAsia="Arial" w:hAnsi="Arial" w:cs="Arial"/>
          <w:bCs/>
          <w:sz w:val="24"/>
          <w:szCs w:val="24"/>
          <w:lang w:val="en-US"/>
        </w:rPr>
        <w:t>further resulted in lower demand for Epoxy Resin</w:t>
      </w:r>
      <w:ins w:id="2628" w:author="Supreet Mathaun" w:date="2021-09-23T16:28:00Z">
        <w:r w:rsidR="00D331B0">
          <w:rPr>
            <w:rFonts w:ascii="Arial" w:eastAsia="Arial" w:hAnsi="Arial" w:cs="Arial"/>
            <w:bCs/>
            <w:sz w:val="24"/>
            <w:szCs w:val="24"/>
            <w:lang w:val="en-US"/>
          </w:rPr>
          <w:t>.</w:t>
        </w:r>
      </w:ins>
    </w:p>
    <w:p w14:paraId="06006893" w14:textId="7E63D04D" w:rsidR="00F23477" w:rsidRPr="007B0EA9" w:rsidRDefault="00874171">
      <w:pPr>
        <w:pStyle w:val="BodyText"/>
        <w:spacing w:before="162" w:line="360" w:lineRule="auto"/>
        <w:jc w:val="both"/>
        <w:rPr>
          <w:ins w:id="2629" w:author="Ritu Kamra" w:date="2021-09-24T13:01:00Z"/>
          <w:bCs/>
          <w:lang w:val="en-IN"/>
          <w:rPrChange w:id="2630" w:author="Ritu Kamra" w:date="2021-09-24T19:21:00Z">
            <w:rPr>
              <w:ins w:id="2631" w:author="Ritu Kamra" w:date="2021-09-24T13:01:00Z"/>
              <w:bCs/>
              <w:color w:val="F4B083" w:themeColor="accent2" w:themeTint="99"/>
              <w:lang w:val="en-IN"/>
            </w:rPr>
          </w:rPrChange>
        </w:rPr>
        <w:pPrChange w:id="2632" w:author="Ritu Kamra" w:date="2021-09-27T19:10:00Z">
          <w:pPr>
            <w:pStyle w:val="BodyText"/>
            <w:spacing w:before="162" w:line="360" w:lineRule="auto"/>
            <w:ind w:left="-90"/>
            <w:jc w:val="both"/>
          </w:pPr>
        </w:pPrChange>
      </w:pPr>
      <w:r w:rsidRPr="00874171">
        <w:rPr>
          <w:bCs/>
        </w:rPr>
        <w:t xml:space="preserve">The construction industry </w:t>
      </w:r>
      <w:del w:id="2633" w:author="Supreet Mathaun" w:date="2021-09-23T16:29:00Z">
        <w:r w:rsidRPr="00874171" w:rsidDel="00D331B0">
          <w:rPr>
            <w:bCs/>
          </w:rPr>
          <w:delText>has also been</w:delText>
        </w:r>
      </w:del>
      <w:ins w:id="2634" w:author="Supreet Mathaun" w:date="2021-09-23T16:29:00Z">
        <w:r w:rsidR="00D331B0">
          <w:rPr>
            <w:bCs/>
          </w:rPr>
          <w:t>was</w:t>
        </w:r>
      </w:ins>
      <w:r w:rsidRPr="00874171">
        <w:rPr>
          <w:bCs/>
        </w:rPr>
        <w:t xml:space="preserve"> severely impacted in 2020 and is likely to witness </w:t>
      </w:r>
      <w:ins w:id="2635" w:author="Supreet Mathaun" w:date="2021-09-23T16:29:00Z">
        <w:r w:rsidR="00D331B0">
          <w:rPr>
            <w:bCs/>
          </w:rPr>
          <w:t xml:space="preserve">a </w:t>
        </w:r>
      </w:ins>
      <w:r w:rsidRPr="00874171">
        <w:rPr>
          <w:bCs/>
        </w:rPr>
        <w:t>significant decline in revenues due to lockdown conditions</w:t>
      </w:r>
      <w:r w:rsidRPr="00874171">
        <w:rPr>
          <w:bCs/>
          <w:lang w:val="en-IN"/>
        </w:rPr>
        <w:t>.</w:t>
      </w:r>
      <w:ins w:id="2636" w:author="Ritu Kamra" w:date="2021-09-24T13:01:00Z">
        <w:r w:rsidR="00F23477">
          <w:rPr>
            <w:bCs/>
            <w:lang w:val="en-IN"/>
          </w:rPr>
          <w:t xml:space="preserve"> </w:t>
        </w:r>
      </w:ins>
      <w:del w:id="2637" w:author="Ritu Kamra" w:date="2021-09-24T13:01:00Z">
        <w:r w:rsidRPr="00874171" w:rsidDel="00F23477">
          <w:rPr>
            <w:bCs/>
            <w:lang w:val="en-IN"/>
          </w:rPr>
          <w:delText xml:space="preserve"> </w:delText>
        </w:r>
      </w:del>
      <w:ins w:id="2638" w:author="Ritu Kamra" w:date="2021-09-24T13:01:00Z">
        <w:r w:rsidR="00F23477" w:rsidRPr="00874171">
          <w:rPr>
            <w:bCs/>
            <w:lang w:val="en-IN"/>
          </w:rPr>
          <w:t>Further</w:t>
        </w:r>
        <w:r w:rsidR="00F23477">
          <w:rPr>
            <w:bCs/>
            <w:lang w:val="en-IN"/>
          </w:rPr>
          <w:t>, there</w:t>
        </w:r>
        <w:r w:rsidR="00F23477" w:rsidRPr="00874171">
          <w:rPr>
            <w:bCs/>
            <w:lang w:val="en-IN"/>
          </w:rPr>
          <w:t xml:space="preserve"> resulted in lower demand for related industries such as Paint &amp; Coating and Resin industry </w:t>
        </w:r>
        <w:r w:rsidR="00F23477" w:rsidRPr="007B0EA9">
          <w:rPr>
            <w:bCs/>
            <w:lang w:val="en-IN"/>
            <w:rPrChange w:id="2639" w:author="Ritu Kamra" w:date="2021-09-24T19:21:00Z">
              <w:rPr>
                <w:bCs/>
                <w:color w:val="F4B083" w:themeColor="accent2" w:themeTint="99"/>
                <w:lang w:val="en-IN"/>
              </w:rPr>
            </w:rPrChange>
          </w:rPr>
          <w:t>which</w:t>
        </w:r>
        <w:r w:rsidR="00F23477" w:rsidRPr="007B0EA9">
          <w:rPr>
            <w:bCs/>
            <w:rPrChange w:id="2640" w:author="Ritu Kamra" w:date="2021-09-24T19:21:00Z">
              <w:rPr>
                <w:bCs/>
                <w:color w:val="F4B083" w:themeColor="accent2" w:themeTint="99"/>
              </w:rPr>
            </w:rPrChange>
          </w:rPr>
          <w:t xml:space="preserve"> had created a temporary slump in demand of Epoxy Resin. </w:t>
        </w:r>
        <w:r w:rsidR="00F23477" w:rsidRPr="007B0EA9">
          <w:rPr>
            <w:bCs/>
            <w:lang w:val="en-IN"/>
            <w:rPrChange w:id="2641" w:author="Ritu Kamra" w:date="2021-09-24T19:21:00Z">
              <w:rPr>
                <w:bCs/>
                <w:color w:val="F4B083" w:themeColor="accent2" w:themeTint="99"/>
                <w:lang w:val="en-IN"/>
              </w:rPr>
            </w:rPrChange>
          </w:rPr>
          <w:t xml:space="preserve">Currently, the conditions are getting better, which has concreted the probability of market recovery over </w:t>
        </w:r>
      </w:ins>
      <w:ins w:id="2642" w:author="Ritu Kamra" w:date="2021-09-27T20:07:00Z">
        <w:r w:rsidR="00FA08E1" w:rsidRPr="007B0EA9">
          <w:rPr>
            <w:bCs/>
            <w:lang w:val="en-IN"/>
          </w:rPr>
          <w:t xml:space="preserve">the </w:t>
        </w:r>
        <w:r w:rsidR="00FA08E1">
          <w:rPr>
            <w:bCs/>
            <w:lang w:val="en-IN"/>
          </w:rPr>
          <w:t>forecast</w:t>
        </w:r>
      </w:ins>
      <w:ins w:id="2643" w:author="Ritu Kamra" w:date="2021-09-24T13:01:00Z">
        <w:r w:rsidR="00F23477" w:rsidRPr="007B0EA9">
          <w:rPr>
            <w:bCs/>
            <w:lang w:val="en-IN"/>
            <w:rPrChange w:id="2644" w:author="Ritu Kamra" w:date="2021-09-24T19:21:00Z">
              <w:rPr>
                <w:bCs/>
                <w:color w:val="F4B083" w:themeColor="accent2" w:themeTint="99"/>
                <w:lang w:val="en-IN"/>
              </w:rPr>
            </w:rPrChange>
          </w:rPr>
          <w:t xml:space="preserve"> period.</w:t>
        </w:r>
      </w:ins>
    </w:p>
    <w:p w14:paraId="36CE84BE" w14:textId="58B8746A" w:rsidR="006D2A12" w:rsidRPr="007B0EA9" w:rsidDel="00F23477" w:rsidRDefault="00874171" w:rsidP="006D2A12">
      <w:pPr>
        <w:pStyle w:val="BodyText"/>
        <w:spacing w:before="162" w:line="360" w:lineRule="auto"/>
        <w:ind w:left="-90"/>
        <w:jc w:val="both"/>
        <w:rPr>
          <w:del w:id="2645" w:author="Ritu Kamra" w:date="2021-09-24T13:01:00Z"/>
          <w:bCs/>
        </w:rPr>
      </w:pPr>
      <w:del w:id="2646" w:author="Ritu Kamra" w:date="2021-09-24T13:01:00Z">
        <w:r w:rsidRPr="007B0EA9" w:rsidDel="00F23477">
          <w:rPr>
            <w:bCs/>
          </w:rPr>
          <w:delText xml:space="preserve">Further resulted in lower demand for related industries such as Paint &amp; Coating and Resin industry which has created a temporary slump in </w:delText>
        </w:r>
      </w:del>
      <w:ins w:id="2647" w:author="Supreet Mathaun" w:date="2021-09-23T16:31:00Z">
        <w:del w:id="2648" w:author="Ritu Kamra" w:date="2021-09-24T13:01:00Z">
          <w:r w:rsidR="00D331B0" w:rsidRPr="007B0EA9" w:rsidDel="00F23477">
            <w:rPr>
              <w:bCs/>
            </w:rPr>
            <w:delText xml:space="preserve">the </w:delText>
          </w:r>
        </w:del>
      </w:ins>
      <w:del w:id="2649" w:author="Ritu Kamra" w:date="2021-09-24T13:01:00Z">
        <w:r w:rsidRPr="007B0EA9" w:rsidDel="00F23477">
          <w:rPr>
            <w:bCs/>
          </w:rPr>
          <w:delText xml:space="preserve">demand of Epoxy </w:delText>
        </w:r>
        <w:r w:rsidR="006D2A12" w:rsidRPr="007B0EA9" w:rsidDel="00F23477">
          <w:rPr>
            <w:bCs/>
          </w:rPr>
          <w:delText>Resin</w:delText>
        </w:r>
      </w:del>
      <w:ins w:id="2650" w:author="Supreet Mathaun" w:date="2021-09-23T16:31:00Z">
        <w:del w:id="2651" w:author="Ritu Kamra" w:date="2021-09-24T12:21:00Z">
          <w:r w:rsidR="00D331B0" w:rsidRPr="007B0EA9" w:rsidDel="00D302D4">
            <w:rPr>
              <w:bCs/>
            </w:rPr>
            <w:delText>.</w:delText>
          </w:r>
        </w:del>
      </w:ins>
    </w:p>
    <w:p w14:paraId="5D633303" w14:textId="58B18284" w:rsidR="006D2A12" w:rsidRPr="007B0EA9" w:rsidDel="006E36F2" w:rsidRDefault="006D2A12" w:rsidP="00F23477">
      <w:pPr>
        <w:pStyle w:val="BodyText"/>
        <w:spacing w:before="162" w:line="360" w:lineRule="auto"/>
        <w:ind w:left="-90"/>
        <w:jc w:val="both"/>
        <w:rPr>
          <w:del w:id="2652" w:author="Ritu Kamra" w:date="2021-09-27T19:07:00Z"/>
          <w:bCs/>
        </w:rPr>
      </w:pPr>
    </w:p>
    <w:p w14:paraId="3B48851E" w14:textId="4C275E20" w:rsidR="00F615C8" w:rsidDel="00895678" w:rsidRDefault="00F615C8" w:rsidP="00F23477">
      <w:pPr>
        <w:tabs>
          <w:tab w:val="left" w:pos="3075"/>
        </w:tabs>
        <w:spacing w:line="360" w:lineRule="auto"/>
        <w:jc w:val="both"/>
        <w:rPr>
          <w:del w:id="2653" w:author="Ritu Kamra" w:date="2021-09-24T13:02:00Z"/>
          <w:rFonts w:ascii="Arial" w:eastAsia="Arial" w:hAnsi="Arial" w:cs="Arial"/>
          <w:bCs/>
          <w:sz w:val="24"/>
          <w:szCs w:val="24"/>
          <w:lang w:val="en-US"/>
        </w:rPr>
      </w:pPr>
      <w:r w:rsidRPr="007B0EA9">
        <w:rPr>
          <w:rFonts w:ascii="Arial" w:eastAsia="Arial" w:hAnsi="Arial" w:cs="Arial"/>
          <w:bCs/>
          <w:sz w:val="24"/>
          <w:szCs w:val="24"/>
          <w:lang w:val="en-US"/>
        </w:rPr>
        <w:t>Asia-Pacific and Europe region</w:t>
      </w:r>
      <w:ins w:id="2654" w:author="Supreet Mathaun" w:date="2021-09-23T16:32:00Z">
        <w:r w:rsidR="00D331B0" w:rsidRPr="007B0EA9">
          <w:rPr>
            <w:rFonts w:ascii="Arial" w:eastAsia="Arial" w:hAnsi="Arial" w:cs="Arial"/>
            <w:bCs/>
            <w:sz w:val="24"/>
            <w:szCs w:val="24"/>
            <w:lang w:val="en-US"/>
          </w:rPr>
          <w:t>s</w:t>
        </w:r>
      </w:ins>
      <w:r w:rsidRPr="007B0EA9">
        <w:rPr>
          <w:rFonts w:ascii="Arial" w:eastAsia="Arial" w:hAnsi="Arial" w:cs="Arial"/>
          <w:bCs/>
          <w:sz w:val="24"/>
          <w:szCs w:val="24"/>
          <w:lang w:val="en-US"/>
        </w:rPr>
        <w:t xml:space="preserve"> account for the largest share in </w:t>
      </w:r>
      <w:ins w:id="2655" w:author="Supreet Mathaun" w:date="2021-09-23T16:32:00Z">
        <w:r w:rsidR="00D331B0" w:rsidRPr="007B0EA9">
          <w:rPr>
            <w:rFonts w:ascii="Arial" w:eastAsia="Arial" w:hAnsi="Arial" w:cs="Arial"/>
            <w:bCs/>
            <w:sz w:val="24"/>
            <w:szCs w:val="24"/>
            <w:lang w:val="en-US"/>
          </w:rPr>
          <w:t xml:space="preserve">the </w:t>
        </w:r>
      </w:ins>
      <w:r w:rsidRPr="007B0EA9">
        <w:rPr>
          <w:rFonts w:ascii="Arial" w:eastAsia="Arial" w:hAnsi="Arial" w:cs="Arial"/>
          <w:bCs/>
          <w:sz w:val="24"/>
          <w:szCs w:val="24"/>
          <w:lang w:val="en-US"/>
        </w:rPr>
        <w:t xml:space="preserve">global </w:t>
      </w:r>
      <w:ins w:id="2656" w:author="Ritu Kamra" w:date="2021-09-24T12:27:00Z">
        <w:r w:rsidR="00EC5762" w:rsidRPr="007B0EA9">
          <w:rPr>
            <w:rFonts w:ascii="Arial" w:eastAsia="Arial" w:hAnsi="Arial" w:cs="Arial"/>
            <w:bCs/>
            <w:sz w:val="24"/>
            <w:szCs w:val="24"/>
            <w:lang w:val="en-US"/>
          </w:rPr>
          <w:t>e</w:t>
        </w:r>
      </w:ins>
      <w:del w:id="2657" w:author="Ritu Kamra" w:date="2021-09-24T12:27:00Z">
        <w:r w:rsidRPr="007B0EA9" w:rsidDel="00EC5762">
          <w:rPr>
            <w:rFonts w:ascii="Arial" w:eastAsia="Arial" w:hAnsi="Arial" w:cs="Arial"/>
            <w:bCs/>
            <w:sz w:val="24"/>
            <w:szCs w:val="24"/>
            <w:lang w:val="en-US"/>
          </w:rPr>
          <w:delText>E</w:delText>
        </w:r>
      </w:del>
      <w:r w:rsidRPr="007B0EA9">
        <w:rPr>
          <w:rFonts w:ascii="Arial" w:eastAsia="Arial" w:hAnsi="Arial" w:cs="Arial"/>
          <w:bCs/>
          <w:sz w:val="24"/>
          <w:szCs w:val="24"/>
          <w:lang w:val="en-US"/>
        </w:rPr>
        <w:t xml:space="preserve">poxy </w:t>
      </w:r>
      <w:ins w:id="2658" w:author="Neeshu Bhadauriya" w:date="2021-09-27T22:02:00Z">
        <w:r w:rsidR="00F31262">
          <w:rPr>
            <w:rFonts w:ascii="Arial" w:eastAsia="Arial" w:hAnsi="Arial" w:cs="Arial"/>
            <w:bCs/>
            <w:sz w:val="24"/>
            <w:szCs w:val="24"/>
            <w:lang w:val="en-US"/>
          </w:rPr>
          <w:t>r</w:t>
        </w:r>
      </w:ins>
      <w:ins w:id="2659" w:author="Ritu Kamra" w:date="2021-09-24T12:27:00Z">
        <w:del w:id="2660" w:author="Neeshu Bhadauriya" w:date="2021-09-27T22:02:00Z">
          <w:r w:rsidR="00EC5762" w:rsidRPr="007B0EA9" w:rsidDel="00F31262">
            <w:rPr>
              <w:rFonts w:ascii="Arial" w:eastAsia="Arial" w:hAnsi="Arial" w:cs="Arial"/>
              <w:bCs/>
              <w:sz w:val="24"/>
              <w:szCs w:val="24"/>
              <w:lang w:val="en-US"/>
            </w:rPr>
            <w:delText>e</w:delText>
          </w:r>
        </w:del>
      </w:ins>
      <w:del w:id="2661" w:author="Ritu Kamra" w:date="2021-09-24T12:27:00Z">
        <w:r w:rsidRPr="007B0EA9" w:rsidDel="00EC5762">
          <w:rPr>
            <w:rFonts w:ascii="Arial" w:eastAsia="Arial" w:hAnsi="Arial" w:cs="Arial"/>
            <w:bCs/>
            <w:sz w:val="24"/>
            <w:szCs w:val="24"/>
            <w:lang w:val="en-US"/>
          </w:rPr>
          <w:delText>R</w:delText>
        </w:r>
      </w:del>
      <w:r w:rsidRPr="007B0EA9">
        <w:rPr>
          <w:rFonts w:ascii="Arial" w:eastAsia="Arial" w:hAnsi="Arial" w:cs="Arial"/>
          <w:bCs/>
          <w:sz w:val="24"/>
          <w:szCs w:val="24"/>
          <w:lang w:val="en-US"/>
        </w:rPr>
        <w:t xml:space="preserve">esin market, </w:t>
      </w:r>
      <w:del w:id="2662" w:author="Supreet Mathaun" w:date="2021-09-23T16:33:00Z">
        <w:r w:rsidRPr="007B0EA9" w:rsidDel="00E90036">
          <w:rPr>
            <w:rFonts w:ascii="Arial" w:eastAsia="Arial" w:hAnsi="Arial" w:cs="Arial"/>
            <w:bCs/>
            <w:sz w:val="24"/>
            <w:szCs w:val="24"/>
            <w:lang w:val="en-US"/>
          </w:rPr>
          <w:delText>on account of</w:delText>
        </w:r>
      </w:del>
      <w:ins w:id="2663" w:author="Supreet Mathaun" w:date="2021-09-23T16:33:00Z">
        <w:r w:rsidR="00E90036" w:rsidRPr="007B0EA9">
          <w:rPr>
            <w:rFonts w:ascii="Arial" w:eastAsia="Arial" w:hAnsi="Arial" w:cs="Arial"/>
            <w:bCs/>
            <w:sz w:val="24"/>
            <w:szCs w:val="24"/>
            <w:lang w:val="en-US"/>
          </w:rPr>
          <w:t>owing to</w:t>
        </w:r>
      </w:ins>
      <w:r w:rsidRPr="007B0EA9">
        <w:rPr>
          <w:rFonts w:ascii="Arial" w:eastAsia="Arial" w:hAnsi="Arial" w:cs="Arial"/>
          <w:bCs/>
          <w:sz w:val="24"/>
          <w:szCs w:val="24"/>
          <w:lang w:val="en-US"/>
        </w:rPr>
        <w:t xml:space="preserve"> </w:t>
      </w:r>
      <w:ins w:id="2664" w:author="Ritu Kamra" w:date="2021-09-24T13:02:00Z">
        <w:r w:rsidR="00F23477" w:rsidRPr="007B0EA9">
          <w:rPr>
            <w:rFonts w:ascii="Arial" w:eastAsia="Arial" w:hAnsi="Arial" w:cs="Arial"/>
            <w:bCs/>
            <w:sz w:val="24"/>
            <w:szCs w:val="24"/>
            <w:lang w:val="en-US"/>
            <w:rPrChange w:id="2665" w:author="Ritu Kamra" w:date="2021-09-24T19:21:00Z">
              <w:rPr>
                <w:rFonts w:ascii="Arial" w:eastAsia="Arial" w:hAnsi="Arial" w:cs="Arial"/>
                <w:bCs/>
                <w:color w:val="F4B083" w:themeColor="accent2" w:themeTint="99"/>
                <w:sz w:val="24"/>
                <w:szCs w:val="24"/>
                <w:lang w:val="en-US"/>
              </w:rPr>
            </w:rPrChange>
          </w:rPr>
          <w:t>presence of major infrastructure development projects and chemical industry in these two regions. Epoxy resin &amp; its grade exhibit high-performance, high-tech material that enables industries to produce outstanding products at lower and thus remain competitive also in critical times. This way Consumers get benefit from high quality and durable products that enable today’s lifestyle at a reasonable co</w:t>
        </w:r>
      </w:ins>
      <w:ins w:id="2666" w:author="Ritu Kamra" w:date="2021-09-27T14:55:00Z">
        <w:r w:rsidR="004A1EF5">
          <w:rPr>
            <w:rFonts w:ascii="Arial" w:eastAsia="Arial" w:hAnsi="Arial" w:cs="Arial"/>
            <w:bCs/>
            <w:sz w:val="24"/>
            <w:szCs w:val="24"/>
            <w:lang w:val="en-US"/>
          </w:rPr>
          <w:t>s</w:t>
        </w:r>
      </w:ins>
      <w:ins w:id="2667" w:author="Ritu Kamra" w:date="2021-09-27T19:08:00Z">
        <w:r w:rsidR="006E36F2">
          <w:rPr>
            <w:rFonts w:ascii="Arial" w:eastAsia="Arial" w:hAnsi="Arial" w:cs="Arial"/>
            <w:bCs/>
            <w:sz w:val="24"/>
            <w:szCs w:val="24"/>
            <w:lang w:val="en-US"/>
          </w:rPr>
          <w:t>t.</w:t>
        </w:r>
      </w:ins>
      <w:ins w:id="2668" w:author="Supreet Mathaun" w:date="2021-09-23T16:32:00Z">
        <w:del w:id="2669" w:author="Ritu Kamra" w:date="2021-09-24T13:02:00Z">
          <w:r w:rsidR="00E90036" w:rsidRPr="007B0EA9" w:rsidDel="00F23477">
            <w:rPr>
              <w:rFonts w:ascii="Arial" w:eastAsia="Arial" w:hAnsi="Arial" w:cs="Arial"/>
              <w:bCs/>
              <w:sz w:val="24"/>
              <w:szCs w:val="24"/>
              <w:lang w:val="en-US"/>
            </w:rPr>
            <w:delText xml:space="preserve">the </w:delText>
          </w:r>
        </w:del>
      </w:ins>
      <w:del w:id="2670" w:author="Ritu Kamra" w:date="2021-09-24T13:02:00Z">
        <w:r w:rsidRPr="007B0EA9" w:rsidDel="00F23477">
          <w:rPr>
            <w:rFonts w:ascii="Arial" w:eastAsia="Arial" w:hAnsi="Arial" w:cs="Arial"/>
            <w:bCs/>
            <w:sz w:val="24"/>
            <w:szCs w:val="24"/>
            <w:lang w:val="en-US"/>
          </w:rPr>
          <w:delText xml:space="preserve">presence of major infrastructure development projects and chemical industry </w:delText>
        </w:r>
      </w:del>
      <w:ins w:id="2671" w:author="Supreet Mathaun" w:date="2021-09-23T16:33:00Z">
        <w:del w:id="2672" w:author="Ritu Kamra" w:date="2021-09-24T13:02:00Z">
          <w:r w:rsidR="00E90036" w:rsidRPr="007B0EA9" w:rsidDel="00F23477">
            <w:rPr>
              <w:rFonts w:ascii="Arial" w:eastAsia="Arial" w:hAnsi="Arial" w:cs="Arial"/>
              <w:bCs/>
              <w:sz w:val="24"/>
              <w:szCs w:val="24"/>
              <w:lang w:val="en-US"/>
            </w:rPr>
            <w:delText xml:space="preserve">industries </w:delText>
          </w:r>
        </w:del>
      </w:ins>
      <w:del w:id="2673" w:author="Ritu Kamra" w:date="2021-09-24T13:02:00Z">
        <w:r w:rsidRPr="007B0EA9" w:rsidDel="00F23477">
          <w:rPr>
            <w:rFonts w:ascii="Arial" w:eastAsia="Arial" w:hAnsi="Arial" w:cs="Arial"/>
            <w:bCs/>
            <w:sz w:val="24"/>
            <w:szCs w:val="24"/>
            <w:lang w:val="en-US"/>
          </w:rPr>
          <w:delText>in these two regions. Consumers benefit from high</w:delText>
        </w:r>
      </w:del>
      <w:ins w:id="2674" w:author="Supreet Mathaun" w:date="2021-09-23T16:33:00Z">
        <w:del w:id="2675" w:author="Ritu Kamra" w:date="2021-09-24T13:02:00Z">
          <w:r w:rsidR="00E90036" w:rsidRPr="007B0EA9" w:rsidDel="00F23477">
            <w:rPr>
              <w:rFonts w:ascii="Arial" w:eastAsia="Arial" w:hAnsi="Arial" w:cs="Arial"/>
              <w:bCs/>
              <w:sz w:val="24"/>
              <w:szCs w:val="24"/>
              <w:lang w:val="en-US"/>
              <w:rPrChange w:id="2676" w:author="Ritu Kamra" w:date="2021-09-24T19:21:00Z">
                <w:rPr>
                  <w:rFonts w:ascii="Arial" w:eastAsia="Arial" w:hAnsi="Arial" w:cs="Arial"/>
                  <w:bCs/>
                  <w:color w:val="2E74B5" w:themeColor="accent5" w:themeShade="BF"/>
                  <w:sz w:val="24"/>
                  <w:szCs w:val="24"/>
                  <w:lang w:val="en-US"/>
                </w:rPr>
              </w:rPrChange>
            </w:rPr>
            <w:delText>-</w:delText>
          </w:r>
        </w:del>
      </w:ins>
      <w:del w:id="2677" w:author="Ritu Kamra" w:date="2021-09-24T13:02:00Z">
        <w:r w:rsidRPr="007B0EA9" w:rsidDel="00F23477">
          <w:rPr>
            <w:rFonts w:ascii="Arial" w:eastAsia="Arial" w:hAnsi="Arial" w:cs="Arial"/>
            <w:bCs/>
            <w:sz w:val="24"/>
            <w:szCs w:val="24"/>
            <w:lang w:val="en-US"/>
          </w:rPr>
          <w:delText xml:space="preserve"> quality and long-lasting products that enable today’s lifestyle at a reasonable cost.</w:delText>
        </w:r>
      </w:del>
    </w:p>
    <w:p w14:paraId="1D52D9B4" w14:textId="0E768D55" w:rsidR="00895678" w:rsidRDefault="00895678" w:rsidP="00F23477">
      <w:pPr>
        <w:tabs>
          <w:tab w:val="left" w:pos="3075"/>
        </w:tabs>
        <w:spacing w:line="360" w:lineRule="auto"/>
        <w:jc w:val="both"/>
        <w:rPr>
          <w:ins w:id="2678" w:author="Hardik Malhotra" w:date="2021-09-30T15:31:00Z"/>
          <w:rFonts w:ascii="Arial" w:eastAsia="Arial" w:hAnsi="Arial" w:cs="Arial"/>
          <w:bCs/>
          <w:sz w:val="24"/>
          <w:szCs w:val="24"/>
          <w:lang w:val="en-US"/>
        </w:rPr>
      </w:pPr>
    </w:p>
    <w:p w14:paraId="7518BF88" w14:textId="5178B373" w:rsidR="00895678" w:rsidRDefault="00895678" w:rsidP="00F23477">
      <w:pPr>
        <w:tabs>
          <w:tab w:val="left" w:pos="3075"/>
        </w:tabs>
        <w:spacing w:line="360" w:lineRule="auto"/>
        <w:jc w:val="both"/>
        <w:rPr>
          <w:ins w:id="2679" w:author="Hardik Malhotra" w:date="2021-09-30T15:31:00Z"/>
          <w:rFonts w:ascii="Arial" w:eastAsia="Arial" w:hAnsi="Arial" w:cs="Arial"/>
          <w:bCs/>
          <w:sz w:val="24"/>
          <w:szCs w:val="24"/>
          <w:lang w:val="en-US"/>
        </w:rPr>
      </w:pPr>
    </w:p>
    <w:p w14:paraId="1E89241D" w14:textId="0E3B1E24" w:rsidR="00895678" w:rsidRDefault="00895678" w:rsidP="00F23477">
      <w:pPr>
        <w:tabs>
          <w:tab w:val="left" w:pos="3075"/>
        </w:tabs>
        <w:spacing w:line="360" w:lineRule="auto"/>
        <w:jc w:val="both"/>
        <w:rPr>
          <w:ins w:id="2680" w:author="Hardik Malhotra" w:date="2021-09-30T15:31:00Z"/>
          <w:rFonts w:ascii="Arial" w:eastAsia="Arial" w:hAnsi="Arial" w:cs="Arial"/>
          <w:bCs/>
          <w:sz w:val="24"/>
          <w:szCs w:val="24"/>
          <w:lang w:val="en-US"/>
        </w:rPr>
      </w:pPr>
    </w:p>
    <w:p w14:paraId="0D000800" w14:textId="553F8EF6" w:rsidR="00895678" w:rsidRDefault="00895678" w:rsidP="00F23477">
      <w:pPr>
        <w:tabs>
          <w:tab w:val="left" w:pos="3075"/>
        </w:tabs>
        <w:spacing w:line="360" w:lineRule="auto"/>
        <w:jc w:val="both"/>
        <w:rPr>
          <w:ins w:id="2681" w:author="Hardik Malhotra" w:date="2021-09-30T15:31:00Z"/>
          <w:rFonts w:ascii="Arial" w:eastAsia="Arial" w:hAnsi="Arial" w:cs="Arial"/>
          <w:bCs/>
          <w:sz w:val="24"/>
          <w:szCs w:val="24"/>
          <w:lang w:val="en-US"/>
        </w:rPr>
      </w:pPr>
    </w:p>
    <w:p w14:paraId="025C5E98" w14:textId="2CA59DEC" w:rsidR="00895678" w:rsidRDefault="00895678" w:rsidP="00F23477">
      <w:pPr>
        <w:tabs>
          <w:tab w:val="left" w:pos="3075"/>
        </w:tabs>
        <w:spacing w:line="360" w:lineRule="auto"/>
        <w:jc w:val="both"/>
        <w:rPr>
          <w:ins w:id="2682" w:author="Hardik Malhotra" w:date="2021-09-30T15:31:00Z"/>
          <w:rFonts w:ascii="Arial" w:eastAsia="Arial" w:hAnsi="Arial" w:cs="Arial"/>
          <w:bCs/>
          <w:sz w:val="24"/>
          <w:szCs w:val="24"/>
          <w:lang w:val="en-US"/>
        </w:rPr>
      </w:pPr>
    </w:p>
    <w:p w14:paraId="4C8651D6" w14:textId="1068C625" w:rsidR="00895678" w:rsidRPr="0096745B" w:rsidRDefault="00895678" w:rsidP="0096745B">
      <w:pPr>
        <w:tabs>
          <w:tab w:val="left" w:pos="3075"/>
        </w:tabs>
        <w:spacing w:line="360" w:lineRule="auto"/>
        <w:jc w:val="both"/>
        <w:rPr>
          <w:ins w:id="2683" w:author="Hardik Malhotra" w:date="2021-09-30T15:33:00Z"/>
          <w:rFonts w:ascii="Arial" w:eastAsia="Arial" w:hAnsi="Arial" w:cs="Arial"/>
          <w:b/>
          <w:sz w:val="24"/>
          <w:szCs w:val="24"/>
          <w:lang w:val="en-US"/>
          <w:rPrChange w:id="2684" w:author="Hardik Malhotra" w:date="2021-09-30T15:33:00Z">
            <w:rPr>
              <w:ins w:id="2685" w:author="Hardik Malhotra" w:date="2021-09-30T15:33:00Z"/>
              <w:rFonts w:ascii="Arial" w:eastAsia="Arial" w:hAnsi="Arial" w:cs="Arial"/>
              <w:sz w:val="24"/>
              <w:szCs w:val="24"/>
            </w:rPr>
          </w:rPrChange>
        </w:rPr>
        <w:pPrChange w:id="2686" w:author="Hardik Malhotra" w:date="2021-09-30T15:33:00Z">
          <w:pPr/>
        </w:pPrChange>
      </w:pPr>
      <w:ins w:id="2687" w:author="Hardik Malhotra" w:date="2021-09-30T15:31:00Z">
        <w:r w:rsidRPr="00895678">
          <w:rPr>
            <w:rFonts w:ascii="Arial" w:eastAsia="Arial" w:hAnsi="Arial" w:cs="Arial"/>
            <w:b/>
            <w:sz w:val="24"/>
            <w:szCs w:val="24"/>
            <w:lang w:val="en-US"/>
            <w:rPrChange w:id="2688" w:author="Hardik Malhotra" w:date="2021-09-30T15:32:00Z">
              <w:rPr>
                <w:rFonts w:ascii="Arial" w:eastAsia="Arial" w:hAnsi="Arial" w:cs="Arial"/>
                <w:bCs/>
                <w:sz w:val="24"/>
                <w:szCs w:val="24"/>
                <w:lang w:val="en-US"/>
              </w:rPr>
            </w:rPrChange>
          </w:rPr>
          <w:lastRenderedPageBreak/>
          <w:t>India Demand Supply S</w:t>
        </w:r>
      </w:ins>
      <w:ins w:id="2689" w:author="Hardik Malhotra" w:date="2021-09-30T15:32:00Z">
        <w:r w:rsidRPr="00895678">
          <w:rPr>
            <w:rFonts w:ascii="Arial" w:eastAsia="Arial" w:hAnsi="Arial" w:cs="Arial"/>
            <w:b/>
            <w:sz w:val="24"/>
            <w:szCs w:val="24"/>
            <w:lang w:val="en-US"/>
            <w:rPrChange w:id="2690" w:author="Hardik Malhotra" w:date="2021-09-30T15:32:00Z">
              <w:rPr>
                <w:rFonts w:ascii="Arial" w:eastAsia="Arial" w:hAnsi="Arial" w:cs="Arial"/>
                <w:bCs/>
                <w:sz w:val="24"/>
                <w:szCs w:val="24"/>
                <w:lang w:val="en-US"/>
              </w:rPr>
            </w:rPrChange>
          </w:rPr>
          <w:t>cenario 2015 – 2030F</w:t>
        </w:r>
      </w:ins>
    </w:p>
    <w:p w14:paraId="57FE58BB" w14:textId="77777777" w:rsidR="00895678" w:rsidRDefault="00895678" w:rsidP="00895678">
      <w:pPr>
        <w:rPr>
          <w:ins w:id="2691" w:author="Hardik Malhotra" w:date="2021-09-30T15:33:00Z"/>
          <w:rFonts w:ascii="Arial" w:hAnsi="Arial" w:cs="Arial"/>
          <w:b/>
          <w:bCs/>
          <w:sz w:val="24"/>
          <w:szCs w:val="24"/>
        </w:rPr>
      </w:pPr>
      <w:ins w:id="2692" w:author="Hardik Malhotra" w:date="2021-09-30T15:33:00Z">
        <w:r w:rsidRPr="00257590">
          <w:rPr>
            <w:rFonts w:ascii="Arial" w:eastAsia="Arial" w:hAnsi="Arial" w:cs="Arial"/>
            <w:b/>
            <w:bCs/>
            <w:sz w:val="24"/>
            <w:szCs w:val="24"/>
          </w:rPr>
          <w:t>India</w:t>
        </w:r>
        <w:r>
          <w:rPr>
            <w:b/>
            <w:bCs/>
          </w:rPr>
          <w:t xml:space="preserve"> </w:t>
        </w:r>
        <w:r>
          <w:rPr>
            <w:rFonts w:ascii="Arial" w:hAnsi="Arial" w:cs="Arial"/>
            <w:b/>
            <w:bCs/>
            <w:sz w:val="24"/>
            <w:szCs w:val="24"/>
          </w:rPr>
          <w:t xml:space="preserve">Epoxy Resin </w:t>
        </w:r>
        <w:r w:rsidRPr="00257590">
          <w:rPr>
            <w:rFonts w:ascii="Arial" w:hAnsi="Arial" w:cs="Arial"/>
            <w:b/>
            <w:bCs/>
            <w:sz w:val="24"/>
            <w:szCs w:val="24"/>
          </w:rPr>
          <w:t>Capacity, Production and Demand</w:t>
        </w:r>
        <w:r>
          <w:rPr>
            <w:rFonts w:ascii="Arial" w:hAnsi="Arial" w:cs="Arial"/>
            <w:b/>
            <w:bCs/>
            <w:sz w:val="24"/>
            <w:szCs w:val="24"/>
          </w:rPr>
          <w:t xml:space="preserve">, By Volume, 2015 - 2030F (Thousand Tonnes) </w:t>
        </w:r>
      </w:ins>
    </w:p>
    <w:p w14:paraId="539EDD8B" w14:textId="77777777" w:rsidR="00895678" w:rsidRPr="00257590" w:rsidRDefault="00895678" w:rsidP="00895678">
      <w:pPr>
        <w:rPr>
          <w:ins w:id="2693" w:author="Hardik Malhotra" w:date="2021-09-30T15:33:00Z"/>
          <w:rFonts w:ascii="Arial" w:eastAsia="Arial" w:hAnsi="Arial" w:cs="Arial"/>
          <w:b/>
          <w:bCs/>
          <w:sz w:val="24"/>
          <w:szCs w:val="24"/>
        </w:rPr>
      </w:pPr>
    </w:p>
    <w:p w14:paraId="10A5EEA6" w14:textId="22FD9CD9" w:rsidR="00895678" w:rsidRDefault="005858C1" w:rsidP="00895678">
      <w:pPr>
        <w:tabs>
          <w:tab w:val="left" w:pos="885"/>
        </w:tabs>
        <w:spacing w:line="360" w:lineRule="auto"/>
        <w:jc w:val="both"/>
        <w:rPr>
          <w:ins w:id="2694" w:author="Hardik Malhotra" w:date="2021-09-30T15:33:00Z"/>
          <w:rFonts w:ascii="Arial" w:hAnsi="Arial" w:cs="Arial"/>
          <w:sz w:val="24"/>
          <w:szCs w:val="24"/>
        </w:rPr>
        <w:sectPr w:rsidR="00895678" w:rsidSect="0009252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ins w:id="2695" w:author="Hardik Malhotra" w:date="2021-09-30T15:33:00Z">
        <w:r>
          <w:rPr>
            <w:noProof/>
          </w:rPr>
          <w:pict w14:anchorId="0C11D3F9">
            <v:shape id="_x0000_s1775" type="#_x0000_t202" style="position:absolute;left:0;text-align:left;margin-left:413.7pt;margin-top:164.3pt;width:100.8pt;height:15.75pt;z-index:252680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" filled="f" stroked="f">
              <v:textbox style="mso-fit-shape-to-text:t">
                <w:txbxContent>
                  <w:p w14:paraId="4EB81341" w14:textId="77777777" w:rsidR="00895678" w:rsidRPr="005858C1" w:rsidRDefault="00895678" w:rsidP="0089567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w:r>
      </w:ins>
    </w:p>
    <w:p w14:paraId="48C0FEEA" w14:textId="77777777" w:rsidR="00895678" w:rsidRDefault="00895678" w:rsidP="00895678">
      <w:pPr>
        <w:spacing w:line="360" w:lineRule="auto"/>
        <w:jc w:val="both"/>
        <w:rPr>
          <w:ins w:id="2696" w:author="Hardik Malhotra" w:date="2021-09-30T15:33:00Z"/>
          <w:rFonts w:ascii="Arial" w:hAnsi="Arial" w:cs="Arial"/>
          <w:sz w:val="24"/>
          <w:szCs w:val="24"/>
        </w:rPr>
      </w:pPr>
      <w:ins w:id="2697" w:author="Hardik Malhotra" w:date="2021-09-30T15:33:00Z">
        <w:r w:rsidRPr="00473C99">
          <w:rPr>
            <w:noProof/>
          </w:rPr>
          <w:drawing>
            <wp:inline distT="0" distB="0" distL="0" distR="0" wp14:anchorId="6158F96C" wp14:editId="2D659CB8">
              <wp:extent cx="6534150" cy="2124075"/>
              <wp:effectExtent l="0" t="0" r="0" b="0"/>
              <wp:docPr id="2174" name="Chart 2174">
                <a:extLst xmlns:a="http://schemas.openxmlformats.org/drawingml/2006/main">
                  <a:ext uri="{FF2B5EF4-FFF2-40B4-BE49-F238E27FC236}">
                    <a16:creationId xmlns:a16="http://schemas.microsoft.com/office/drawing/2014/main" id="{7CCA040B-F157-4B0C-9923-DFA614E814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ins>
    </w:p>
    <w:p w14:paraId="5CC6A661" w14:textId="77777777" w:rsidR="00895678" w:rsidRDefault="00895678" w:rsidP="00895678">
      <w:pPr>
        <w:jc w:val="both"/>
        <w:rPr>
          <w:ins w:id="2698" w:author="Hardik Malhotra" w:date="2021-09-30T15:33:00Z"/>
          <w:rFonts w:ascii="Arial" w:hAnsi="Arial" w:cs="Arial"/>
          <w:sz w:val="24"/>
          <w:szCs w:val="24"/>
        </w:rPr>
      </w:pPr>
    </w:p>
    <w:p w14:paraId="619C8285" w14:textId="77777777" w:rsidR="00895678" w:rsidRDefault="00895678" w:rsidP="00895678">
      <w:pPr>
        <w:rPr>
          <w:ins w:id="2699" w:author="Hardik Malhotra" w:date="2021-09-30T15:33:00Z"/>
          <w:rFonts w:ascii="Arial" w:hAnsi="Arial" w:cs="Arial"/>
          <w:sz w:val="24"/>
          <w:szCs w:val="24"/>
        </w:rPr>
      </w:pPr>
    </w:p>
    <w:p w14:paraId="4C480A66" w14:textId="77777777" w:rsidR="00895678" w:rsidRPr="00257590" w:rsidRDefault="00895678" w:rsidP="00895678">
      <w:pPr>
        <w:rPr>
          <w:ins w:id="2700" w:author="Hardik Malhotra" w:date="2021-09-30T15:33:00Z"/>
          <w:rFonts w:ascii="Arial" w:hAnsi="Arial" w:cs="Arial"/>
          <w:b/>
          <w:bCs/>
          <w:sz w:val="24"/>
          <w:szCs w:val="24"/>
        </w:rPr>
      </w:pPr>
      <w:ins w:id="2701" w:author="Hardik Malhotra" w:date="2021-09-30T15:33:00Z">
        <w:r w:rsidRPr="00257590">
          <w:rPr>
            <w:rFonts w:ascii="Arial" w:hAnsi="Arial" w:cs="Arial"/>
            <w:b/>
            <w:bCs/>
            <w:sz w:val="24"/>
            <w:szCs w:val="24"/>
          </w:rPr>
          <w:t>Per Capita consumption of paints &amp; coatings in major economies across the globe, 2020</w:t>
        </w:r>
      </w:ins>
    </w:p>
    <w:p w14:paraId="02C3BBFB" w14:textId="77777777" w:rsidR="00895678" w:rsidRDefault="00895678" w:rsidP="00895678">
      <w:pPr>
        <w:jc w:val="both"/>
        <w:rPr>
          <w:ins w:id="2702" w:author="Hardik Malhotra" w:date="2021-09-30T15:33:00Z"/>
          <w:rFonts w:ascii="Arial" w:hAnsi="Arial" w:cs="Arial"/>
          <w:sz w:val="24"/>
          <w:szCs w:val="24"/>
        </w:rPr>
      </w:pPr>
      <w:ins w:id="2703" w:author="Hardik Malhotra" w:date="2021-09-30T15:33:00Z">
        <w:r w:rsidRPr="00C8059E">
          <w:rPr>
            <w:rFonts w:ascii="Arial" w:hAnsi="Arial" w:cs="Arial"/>
            <w:sz w:val="24"/>
            <w:szCs w:val="24"/>
          </w:rPr>
          <w:drawing>
            <wp:inline distT="0" distB="0" distL="0" distR="0" wp14:anchorId="163CACE8" wp14:editId="30C1F721">
              <wp:extent cx="6592186" cy="3198495"/>
              <wp:effectExtent l="0" t="0" r="0" b="1905"/>
              <wp:docPr id="2176" name="Chart 2176">
                <a:extLst xmlns:a="http://schemas.openxmlformats.org/drawingml/2006/main">
                  <a:ext uri="{FF2B5EF4-FFF2-40B4-BE49-F238E27FC236}">
                    <a16:creationId xmlns:a16="http://schemas.microsoft.com/office/drawing/2014/main" id="{8F37AA8A-13A6-473B-BFE1-EB580CFDC3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ins>
    </w:p>
    <w:p w14:paraId="2A0F4641" w14:textId="38F56E86" w:rsidR="00895678" w:rsidRDefault="00895678" w:rsidP="00895678">
      <w:pPr>
        <w:jc w:val="both"/>
        <w:rPr>
          <w:ins w:id="2704" w:author="Hardik Malhotra" w:date="2021-09-30T23:59:00Z"/>
          <w:rFonts w:ascii="Arial" w:hAnsi="Arial" w:cs="Arial"/>
          <w:sz w:val="24"/>
          <w:szCs w:val="24"/>
        </w:rPr>
      </w:pPr>
    </w:p>
    <w:p w14:paraId="3A9DE053" w14:textId="55B39B3B" w:rsidR="0069225A" w:rsidRDefault="0069225A" w:rsidP="00895678">
      <w:pPr>
        <w:jc w:val="both"/>
        <w:rPr>
          <w:ins w:id="2705" w:author="Hardik Malhotra" w:date="2021-09-30T23:59:00Z"/>
          <w:rFonts w:ascii="Arial" w:hAnsi="Arial" w:cs="Arial"/>
          <w:sz w:val="24"/>
          <w:szCs w:val="24"/>
        </w:rPr>
      </w:pPr>
    </w:p>
    <w:p w14:paraId="6657006C" w14:textId="32B80ED8" w:rsidR="0069225A" w:rsidRDefault="0069225A" w:rsidP="00895678">
      <w:pPr>
        <w:jc w:val="both"/>
        <w:rPr>
          <w:ins w:id="2706" w:author="Hardik Malhotra" w:date="2021-09-30T23:59:00Z"/>
          <w:rFonts w:ascii="Arial" w:hAnsi="Arial" w:cs="Arial"/>
          <w:sz w:val="24"/>
          <w:szCs w:val="24"/>
        </w:rPr>
      </w:pPr>
    </w:p>
    <w:p w14:paraId="77796095" w14:textId="77777777" w:rsidR="0069225A" w:rsidRDefault="0069225A" w:rsidP="00895678">
      <w:pPr>
        <w:jc w:val="both"/>
        <w:rPr>
          <w:ins w:id="2707" w:author="Hardik Malhotra" w:date="2021-09-30T15:33:00Z"/>
          <w:rFonts w:ascii="Arial" w:hAnsi="Arial" w:cs="Arial"/>
          <w:sz w:val="24"/>
          <w:szCs w:val="24"/>
        </w:rPr>
      </w:pPr>
    </w:p>
    <w:p w14:paraId="2706FCB1" w14:textId="77777777" w:rsidR="00895678" w:rsidRPr="00257590" w:rsidRDefault="00895678" w:rsidP="00895678">
      <w:pPr>
        <w:jc w:val="both"/>
        <w:rPr>
          <w:ins w:id="2708" w:author="Hardik Malhotra" w:date="2021-09-30T15:33:00Z"/>
          <w:rFonts w:ascii="Arial" w:hAnsi="Arial" w:cs="Arial"/>
          <w:b/>
          <w:bCs/>
          <w:sz w:val="24"/>
          <w:szCs w:val="24"/>
        </w:rPr>
      </w:pPr>
      <w:ins w:id="2709" w:author="Hardik Malhotra" w:date="2021-09-30T15:33:00Z">
        <w:r w:rsidRPr="00257590">
          <w:rPr>
            <w:rFonts w:ascii="Arial" w:hAnsi="Arial" w:cs="Arial"/>
            <w:b/>
            <w:bCs/>
            <w:sz w:val="24"/>
            <w:szCs w:val="24"/>
          </w:rPr>
          <w:t>India GDP growth trend projection FY2021 – FY2022</w:t>
        </w:r>
      </w:ins>
    </w:p>
    <w:p w14:paraId="5218CAF2" w14:textId="77777777" w:rsidR="00895678" w:rsidRDefault="00895678" w:rsidP="00895678">
      <w:pPr>
        <w:jc w:val="both"/>
        <w:rPr>
          <w:ins w:id="2710" w:author="Hardik Malhotra" w:date="2021-09-30T15:33:00Z"/>
          <w:rFonts w:ascii="Arial" w:hAnsi="Arial" w:cs="Arial"/>
          <w:sz w:val="24"/>
          <w:szCs w:val="24"/>
        </w:rPr>
      </w:pPr>
      <w:ins w:id="2711" w:author="Hardik Malhotra" w:date="2021-09-30T15:33:00Z">
        <w:r w:rsidRPr="00257590">
          <w:rPr>
            <w:rFonts w:ascii="Verdana" w:hAnsi="Verdana" w:cs="Arial"/>
            <w:sz w:val="12"/>
            <w:szCs w:val="12"/>
          </w:rPr>
          <w:lastRenderedPageBreak/>
          <w:drawing>
            <wp:inline distT="0" distB="0" distL="0" distR="0" wp14:anchorId="1C328555" wp14:editId="5931C746">
              <wp:extent cx="6457950" cy="3785191"/>
              <wp:effectExtent l="0" t="0" r="0" b="6350"/>
              <wp:docPr id="2177" name="Chart 2177">
                <a:extLst xmlns:a="http://schemas.openxmlformats.org/drawingml/2006/main">
                  <a:ext uri="{FF2B5EF4-FFF2-40B4-BE49-F238E27FC236}">
                    <a16:creationId xmlns:a16="http://schemas.microsoft.com/office/drawing/2014/main" id="{4965E597-5661-4CF6-99CD-9EFC4946BD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ins>
    </w:p>
    <w:p w14:paraId="2BDAE3A0" w14:textId="77777777" w:rsidR="00895678" w:rsidRDefault="00895678" w:rsidP="00895678">
      <w:pPr>
        <w:jc w:val="both"/>
        <w:rPr>
          <w:ins w:id="2712" w:author="Hardik Malhotra" w:date="2021-09-30T15:33:00Z"/>
          <w:rFonts w:ascii="Arial" w:hAnsi="Arial" w:cs="Arial"/>
          <w:sz w:val="24"/>
          <w:szCs w:val="24"/>
        </w:rPr>
      </w:pPr>
    </w:p>
    <w:p w14:paraId="075B3AC9" w14:textId="3876E7DE" w:rsidR="00895678" w:rsidRDefault="005858C1" w:rsidP="00895678">
      <w:pPr>
        <w:rPr>
          <w:ins w:id="2713" w:author="Hardik Malhotra" w:date="2021-09-30T15:33:00Z"/>
        </w:rPr>
      </w:pPr>
      <w:ins w:id="2714" w:author="Hardik Malhotra" w:date="2021-09-30T15:33:00Z">
        <w:r>
          <w:rPr>
            <w:noProof/>
          </w:rPr>
          <w:pict w14:anchorId="73A267D9">
            <v:rect id="_x0000_s1774" style="position:absolute;margin-left:0;margin-top:1.1pt;width:504.75pt;height:23.4pt;z-index:252685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" filled="f" stroked="f">
              <o:lock v:ext="edit" grouping="t"/>
              <v:textbox>
                <w:txbxContent>
                  <w:p w14:paraId="06C79084" w14:textId="77777777" w:rsidR="00895678" w:rsidRPr="00AE05DC" w:rsidRDefault="00895678" w:rsidP="00895678">
                    <w:pPr>
                      <w:spacing w:line="216" w:lineRule="auto"/>
                      <w:rPr>
                        <w:rFonts w:ascii="Verdana" w:eastAsia="Verdana" w:hAnsi="Verdana" w:cs="Verdana"/>
                        <w:b/>
                        <w:bCs/>
                        <w:color w:val="000000"/>
                        <w:kern w:val="24"/>
                        <w:sz w:val="20"/>
                        <w:szCs w:val="20"/>
                      </w:rPr>
                    </w:pPr>
                    <w:r w:rsidRPr="00F432EB">
                      <w:rPr>
                        <w:rFonts w:ascii="Verdana" w:eastAsia="Verdana" w:hAnsi="Verdana" w:cs="Verdana"/>
                        <w:b/>
                        <w:bCs/>
                        <w:color w:val="000000"/>
                        <w:kern w:val="24"/>
                        <w:sz w:val="20"/>
                        <w:szCs w:val="20"/>
                      </w:rPr>
                      <w:t>3.2.2.1.</w:t>
                    </w:r>
                    <w:r>
                      <w:rPr>
                        <w:rFonts w:ascii="Verdana" w:eastAsia="Verdana" w:hAnsi="Verdana" w:cs="Verdana"/>
                        <w:b/>
                        <w:bCs/>
                        <w:color w:val="000000"/>
                        <w:kern w:val="24"/>
                        <w:sz w:val="20"/>
                        <w:szCs w:val="20"/>
                      </w:rPr>
                      <w:t xml:space="preserve"> </w:t>
                    </w:r>
                    <w:r w:rsidRPr="00AE05DC">
                      <w:rPr>
                        <w:rFonts w:ascii="Verdana" w:eastAsia="Verdana" w:hAnsi="Verdana" w:cs="Verdana"/>
                        <w:b/>
                        <w:bCs/>
                        <w:color w:val="000000"/>
                        <w:kern w:val="24"/>
                        <w:sz w:val="20"/>
                        <w:szCs w:val="20"/>
                      </w:rPr>
                      <w:t>Demand By Application</w:t>
                    </w:r>
                  </w:p>
                </w:txbxContent>
              </v:textbox>
              <w10:wrap anchorx="margin"/>
            </v:rect>
          </w:pict>
        </w:r>
        <w:r>
          <w:rPr>
            <w:noProof/>
          </w:rPr>
          <w:pict w14:anchorId="67A2AC25">
            <v:shape id="_x0000_s1773" type="#_x0000_t202" style="position:absolute;margin-left:457.3pt;margin-top:22.75pt;width:508.5pt;height:22.95pt;z-index:2526812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" filled="f" stroked="f">
              <v:textbox style="mso-fit-shape-to-text:t">
                <w:txbxContent>
                  <w:p w14:paraId="30FFBAA5" w14:textId="77777777" w:rsidR="00895678" w:rsidRPr="00AE05DC" w:rsidRDefault="00895678" w:rsidP="00895678">
                    <w:pPr>
                      <w:spacing w:line="216" w:lineRule="auto"/>
                      <w:rPr>
                        <w:rFonts w:ascii="Verdana" w:eastAsia="Verdana" w:hAnsi="Verdana" w:cs="Verdana"/>
                        <w:b/>
                        <w:bCs/>
                        <w:color w:val="000000"/>
                        <w:kern w:val="24"/>
                        <w:sz w:val="20"/>
                        <w:szCs w:val="20"/>
                      </w:rPr>
                    </w:pPr>
                    <w:r w:rsidRPr="00AE05DC">
                      <w:rPr>
                        <w:rFonts w:ascii="Verdana" w:eastAsia="Verdana" w:hAnsi="Verdana" w:cs="Verdana"/>
                        <w:b/>
                        <w:bCs/>
                        <w:color w:val="000000"/>
                        <w:kern w:val="24"/>
                        <w:sz w:val="20"/>
                        <w:szCs w:val="20"/>
                      </w:rPr>
                      <w:t>Figure 2</w:t>
                    </w:r>
                    <w:r>
                      <w:rPr>
                        <w:rFonts w:ascii="Verdana" w:eastAsia="Verdana" w:hAnsi="Verdana" w:cs="Verdana"/>
                        <w:b/>
                        <w:bCs/>
                        <w:color w:val="000000"/>
                        <w:kern w:val="24"/>
                        <w:sz w:val="20"/>
                        <w:szCs w:val="20"/>
                      </w:rPr>
                      <w:t>7</w:t>
                    </w:r>
                    <w:r w:rsidRPr="00AE05DC">
                      <w:rPr>
                        <w:rFonts w:ascii="Verdana" w:eastAsia="Verdana" w:hAnsi="Verdana" w:cs="Verdana"/>
                        <w:b/>
                        <w:bCs/>
                        <w:color w:val="000000"/>
                        <w:kern w:val="24"/>
                        <w:sz w:val="20"/>
                        <w:szCs w:val="20"/>
                      </w:rPr>
                      <w:t xml:space="preserve">: India </w:t>
                    </w:r>
                    <w:r>
                      <w:rPr>
                        <w:rFonts w:ascii="Verdana" w:eastAsia="Verdana" w:hAnsi="Verdana" w:cs="Verdana"/>
                        <w:b/>
                        <w:bCs/>
                        <w:color w:val="000000"/>
                        <w:kern w:val="24"/>
                        <w:sz w:val="20"/>
                        <w:szCs w:val="20"/>
                      </w:rPr>
                      <w:t>Epoxy Resin</w:t>
                    </w:r>
                    <w:r w:rsidRPr="00AE05DC">
                      <w:rPr>
                        <w:rFonts w:ascii="Verdana" w:eastAsia="Verdana" w:hAnsi="Verdana" w:cs="Verdana"/>
                        <w:b/>
                        <w:bCs/>
                        <w:color w:val="000000"/>
                        <w:kern w:val="24"/>
                        <w:sz w:val="20"/>
                        <w:szCs w:val="20"/>
                      </w:rPr>
                      <w:t xml:space="preserve"> </w:t>
                    </w:r>
                    <w:r>
                      <w:rPr>
                        <w:rFonts w:ascii="Verdana" w:eastAsia="Verdana" w:hAnsi="Verdana" w:cs="Verdana"/>
                        <w:b/>
                        <w:bCs/>
                        <w:color w:val="000000"/>
                        <w:kern w:val="24"/>
                        <w:sz w:val="20"/>
                        <w:szCs w:val="20"/>
                      </w:rPr>
                      <w:t>Demand</w:t>
                    </w:r>
                    <w:r w:rsidRPr="00AE05DC">
                      <w:rPr>
                        <w:rFonts w:ascii="Verdana" w:eastAsia="Verdana" w:hAnsi="Verdana" w:cs="Verdana"/>
                        <w:b/>
                        <w:bCs/>
                        <w:color w:val="000000"/>
                        <w:kern w:val="24"/>
                        <w:sz w:val="20"/>
                        <w:szCs w:val="20"/>
                      </w:rPr>
                      <w:t>, By Application, By Volume, 2015–2030F</w:t>
                    </w:r>
                  </w:p>
                </w:txbxContent>
              </v:textbox>
              <w10:wrap anchorx="margin"/>
            </v:shape>
          </w:pict>
        </w:r>
      </w:ins>
    </w:p>
    <w:p w14:paraId="51EAD356" w14:textId="77777777" w:rsidR="00895678" w:rsidRDefault="00895678" w:rsidP="00895678">
      <w:pPr>
        <w:rPr>
          <w:ins w:id="2715" w:author="Hardik Malhotra" w:date="2021-09-30T15:33:00Z"/>
        </w:rPr>
      </w:pPr>
    </w:p>
    <w:p w14:paraId="38BA6B6D" w14:textId="77777777" w:rsidR="00895678" w:rsidRDefault="00895678" w:rsidP="00895678">
      <w:pPr>
        <w:rPr>
          <w:ins w:id="2716" w:author="Hardik Malhotra" w:date="2021-09-30T15:33:00Z"/>
        </w:rPr>
      </w:pPr>
    </w:p>
    <w:p w14:paraId="62B7FEA0" w14:textId="1D0110A3" w:rsidR="00895678" w:rsidRDefault="005858C1" w:rsidP="00895678">
      <w:pPr>
        <w:rPr>
          <w:ins w:id="2717" w:author="Hardik Malhotra" w:date="2021-09-30T15:33:00Z"/>
        </w:rPr>
      </w:pPr>
      <w:ins w:id="2718" w:author="Hardik Malhotra" w:date="2021-09-30T15:33:00Z">
        <w:r>
          <w:rPr>
            <w:noProof/>
          </w:rPr>
          <w:pict w14:anchorId="6A7170CB">
            <v:shape id="_x0000_s1772" type="#_x0000_t202" style="position:absolute;margin-left:390.75pt;margin-top:208.8pt;width:109.3pt;height:40.5pt;z-index:25268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" filled="f" stroked="f">
              <v:textbox>
                <w:txbxContent>
                  <w:p w14:paraId="5DA8299A" w14:textId="77777777" w:rsidR="00895678" w:rsidRPr="00AE05DC" w:rsidRDefault="00895678" w:rsidP="00895678">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w:t>
                    </w:r>
                  </w:p>
                  <w:p w14:paraId="1750D4BC" w14:textId="77777777" w:rsidR="00895678" w:rsidRPr="00AE05DC" w:rsidRDefault="00895678" w:rsidP="00895678">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v:textbox>
              <w10:wrap anchorx="margin"/>
            </v:shape>
          </w:pict>
        </w:r>
        <w:r w:rsidR="00895678" w:rsidRPr="00023038">
          <w:rPr>
            <w:noProof/>
          </w:rPr>
          <w:drawing>
            <wp:inline distT="0" distB="0" distL="0" distR="0" wp14:anchorId="70067BCB" wp14:editId="43C810AF">
              <wp:extent cx="6410325" cy="3067050"/>
              <wp:effectExtent l="0" t="0" r="0" b="0"/>
              <wp:docPr id="2178" name="Chart 2178">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ins>
    </w:p>
    <w:p w14:paraId="47B02BA6" w14:textId="77777777" w:rsidR="00895678" w:rsidRDefault="00895678" w:rsidP="00895678">
      <w:pPr>
        <w:spacing w:line="360" w:lineRule="auto"/>
        <w:jc w:val="both"/>
        <w:rPr>
          <w:ins w:id="2719" w:author="Hardik Malhotra" w:date="2021-09-30T15:33:00Z"/>
          <w:rFonts w:ascii="Arial" w:eastAsia="Arial" w:hAnsi="Arial" w:cs="Arial"/>
          <w:sz w:val="24"/>
          <w:szCs w:val="24"/>
        </w:rPr>
        <w:sectPr w:rsidR="00895678" w:rsidSect="0009252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FEE2273" w14:textId="067B23A0" w:rsidR="00895678" w:rsidRDefault="00895678" w:rsidP="00895678">
      <w:pPr>
        <w:spacing w:line="360" w:lineRule="auto"/>
        <w:jc w:val="both"/>
        <w:rPr>
          <w:ins w:id="2720" w:author="Hardik Malhotra" w:date="2021-10-01T00:00:00Z"/>
          <w:rFonts w:ascii="Arial" w:eastAsia="Arial" w:hAnsi="Arial" w:cs="Arial"/>
          <w:sz w:val="24"/>
          <w:szCs w:val="24"/>
        </w:rPr>
      </w:pPr>
    </w:p>
    <w:p w14:paraId="3D126F64" w14:textId="77777777" w:rsidR="0069225A" w:rsidRDefault="0069225A" w:rsidP="00895678">
      <w:pPr>
        <w:spacing w:line="360" w:lineRule="auto"/>
        <w:jc w:val="both"/>
        <w:rPr>
          <w:ins w:id="2721" w:author="Hardik Malhotra" w:date="2021-09-30T21:05:00Z"/>
          <w:rFonts w:ascii="Arial" w:eastAsia="Arial" w:hAnsi="Arial" w:cs="Arial"/>
          <w:sz w:val="24"/>
          <w:szCs w:val="24"/>
        </w:rPr>
      </w:pPr>
    </w:p>
    <w:tbl>
      <w:tblPr>
        <w:tblW w:w="10170" w:type="dxa"/>
        <w:tblInd w:w="-185" w:type="dxa"/>
        <w:tblLook w:val="04A0" w:firstRow="1" w:lastRow="0" w:firstColumn="1" w:lastColumn="0" w:noHBand="0" w:noVBand="1"/>
      </w:tblPr>
      <w:tblGrid>
        <w:gridCol w:w="1185"/>
        <w:gridCol w:w="519"/>
        <w:gridCol w:w="519"/>
        <w:gridCol w:w="519"/>
        <w:gridCol w:w="520"/>
        <w:gridCol w:w="593"/>
        <w:gridCol w:w="590"/>
        <w:gridCol w:w="590"/>
        <w:gridCol w:w="590"/>
        <w:gridCol w:w="590"/>
        <w:gridCol w:w="590"/>
        <w:gridCol w:w="590"/>
        <w:gridCol w:w="590"/>
        <w:gridCol w:w="590"/>
        <w:gridCol w:w="590"/>
        <w:gridCol w:w="590"/>
        <w:gridCol w:w="566"/>
        <w:tblGridChange w:id="2722">
          <w:tblGrid>
            <w:gridCol w:w="1185"/>
            <w:gridCol w:w="519"/>
            <w:gridCol w:w="519"/>
            <w:gridCol w:w="519"/>
            <w:gridCol w:w="520"/>
            <w:gridCol w:w="593"/>
            <w:gridCol w:w="590"/>
            <w:gridCol w:w="590"/>
            <w:gridCol w:w="590"/>
            <w:gridCol w:w="590"/>
            <w:gridCol w:w="590"/>
            <w:gridCol w:w="590"/>
            <w:gridCol w:w="590"/>
            <w:gridCol w:w="590"/>
            <w:gridCol w:w="590"/>
            <w:gridCol w:w="590"/>
            <w:gridCol w:w="566"/>
          </w:tblGrid>
        </w:tblGridChange>
      </w:tblGrid>
      <w:tr w:rsidR="00184759" w:rsidRPr="00257590" w14:paraId="479C1BE4" w14:textId="77777777" w:rsidTr="00184759">
        <w:trPr>
          <w:trHeight w:val="284"/>
          <w:ins w:id="2723" w:author="Hardik Malhotra" w:date="2021-09-30T21:05:00Z"/>
        </w:trPr>
        <w:tc>
          <w:tcPr>
            <w:tcW w:w="1185"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5DAC5072" w14:textId="77777777" w:rsidR="009B3886" w:rsidRPr="00184759" w:rsidRDefault="009B3886" w:rsidP="00092529">
            <w:pPr>
              <w:spacing w:after="0" w:line="240" w:lineRule="auto"/>
              <w:jc w:val="center"/>
              <w:rPr>
                <w:ins w:id="2724" w:author="Hardik Malhotra" w:date="2021-09-30T21:05:00Z"/>
                <w:rFonts w:ascii="Verdana" w:eastAsia="Times New Roman" w:hAnsi="Verdana" w:cs="Arial"/>
                <w:b/>
                <w:bCs/>
                <w:color w:val="FFFFFF" w:themeColor="background1"/>
                <w:sz w:val="10"/>
                <w:szCs w:val="10"/>
                <w:lang w:val="en-US"/>
                <w:rPrChange w:id="2725" w:author="Hardik Malhotra" w:date="2021-09-30T22:48:00Z">
                  <w:rPr>
                    <w:ins w:id="2726" w:author="Hardik Malhotra" w:date="2021-09-30T21:05:00Z"/>
                    <w:rFonts w:ascii="Verdana" w:eastAsia="Times New Roman" w:hAnsi="Verdana" w:cs="Arial"/>
                    <w:b/>
                    <w:bCs/>
                    <w:color w:val="000000"/>
                    <w:sz w:val="10"/>
                    <w:szCs w:val="10"/>
                    <w:lang w:val="en-US"/>
                  </w:rPr>
                </w:rPrChange>
              </w:rPr>
            </w:pPr>
            <w:ins w:id="2727" w:author="Hardik Malhotra" w:date="2021-09-30T21:05:00Z">
              <w:r w:rsidRPr="00184759">
                <w:rPr>
                  <w:rFonts w:ascii="Verdana" w:eastAsia="Times New Roman" w:hAnsi="Verdana" w:cs="Arial"/>
                  <w:b/>
                  <w:bCs/>
                  <w:color w:val="FFFFFF" w:themeColor="background1"/>
                  <w:sz w:val="10"/>
                  <w:szCs w:val="10"/>
                  <w:lang w:val="en-US"/>
                  <w:rPrChange w:id="2728" w:author="Hardik Malhotra" w:date="2021-09-30T22:48:00Z">
                    <w:rPr>
                      <w:rFonts w:ascii="Verdana" w:eastAsia="Times New Roman" w:hAnsi="Verdana" w:cs="Arial"/>
                      <w:b/>
                      <w:bCs/>
                      <w:color w:val="000000"/>
                      <w:sz w:val="10"/>
                      <w:szCs w:val="10"/>
                      <w:lang w:val="en-US"/>
                    </w:rPr>
                  </w:rPrChange>
                </w:rPr>
                <w:lastRenderedPageBreak/>
                <w:t>Demand by End Use (%)</w:t>
              </w:r>
            </w:ins>
          </w:p>
        </w:tc>
        <w:tc>
          <w:tcPr>
            <w:tcW w:w="519" w:type="dxa"/>
            <w:tcBorders>
              <w:top w:val="single" w:sz="4" w:space="0" w:color="auto"/>
              <w:left w:val="nil"/>
              <w:bottom w:val="single" w:sz="4" w:space="0" w:color="auto"/>
              <w:right w:val="single" w:sz="4" w:space="0" w:color="auto"/>
            </w:tcBorders>
            <w:shd w:val="clear" w:color="auto" w:fill="C00000"/>
            <w:noWrap/>
            <w:vAlign w:val="center"/>
            <w:hideMark/>
          </w:tcPr>
          <w:p w14:paraId="369707DF" w14:textId="77777777" w:rsidR="009B3886" w:rsidRPr="00184759" w:rsidRDefault="009B3886" w:rsidP="00092529">
            <w:pPr>
              <w:spacing w:after="0" w:line="480" w:lineRule="auto"/>
              <w:jc w:val="center"/>
              <w:rPr>
                <w:ins w:id="2729" w:author="Hardik Malhotra" w:date="2021-09-30T21:05:00Z"/>
                <w:rFonts w:ascii="Verdana" w:eastAsia="Times New Roman" w:hAnsi="Verdana" w:cs="Arial"/>
                <w:b/>
                <w:bCs/>
                <w:color w:val="FFFFFF" w:themeColor="background1"/>
                <w:sz w:val="10"/>
                <w:szCs w:val="10"/>
                <w:lang w:val="en-US"/>
                <w:rPrChange w:id="2730" w:author="Hardik Malhotra" w:date="2021-09-30T22:48:00Z">
                  <w:rPr>
                    <w:ins w:id="2731" w:author="Hardik Malhotra" w:date="2021-09-30T21:05:00Z"/>
                    <w:rFonts w:ascii="Verdana" w:eastAsia="Times New Roman" w:hAnsi="Verdana" w:cs="Arial"/>
                    <w:b/>
                    <w:bCs/>
                    <w:color w:val="000000"/>
                    <w:sz w:val="10"/>
                    <w:szCs w:val="10"/>
                    <w:lang w:val="en-US"/>
                  </w:rPr>
                </w:rPrChange>
              </w:rPr>
            </w:pPr>
            <w:ins w:id="2732" w:author="Hardik Malhotra" w:date="2021-09-30T21:05:00Z">
              <w:r w:rsidRPr="00184759">
                <w:rPr>
                  <w:rFonts w:ascii="Verdana" w:eastAsia="Times New Roman" w:hAnsi="Verdana" w:cs="Arial"/>
                  <w:b/>
                  <w:bCs/>
                  <w:color w:val="FFFFFF" w:themeColor="background1"/>
                  <w:sz w:val="10"/>
                  <w:szCs w:val="10"/>
                  <w:lang w:val="en-US"/>
                  <w:rPrChange w:id="2733" w:author="Hardik Malhotra" w:date="2021-09-30T22:48:00Z">
                    <w:rPr>
                      <w:rFonts w:ascii="Verdana" w:eastAsia="Times New Roman" w:hAnsi="Verdana" w:cs="Arial"/>
                      <w:b/>
                      <w:bCs/>
                      <w:color w:val="000000"/>
                      <w:sz w:val="10"/>
                      <w:szCs w:val="10"/>
                      <w:lang w:val="en-US"/>
                    </w:rPr>
                  </w:rPrChange>
                </w:rPr>
                <w:t>2015</w:t>
              </w:r>
            </w:ins>
          </w:p>
        </w:tc>
        <w:tc>
          <w:tcPr>
            <w:tcW w:w="519" w:type="dxa"/>
            <w:tcBorders>
              <w:top w:val="single" w:sz="4" w:space="0" w:color="auto"/>
              <w:left w:val="nil"/>
              <w:bottom w:val="single" w:sz="4" w:space="0" w:color="auto"/>
              <w:right w:val="single" w:sz="4" w:space="0" w:color="auto"/>
            </w:tcBorders>
            <w:shd w:val="clear" w:color="auto" w:fill="C00000"/>
            <w:noWrap/>
            <w:vAlign w:val="center"/>
            <w:hideMark/>
          </w:tcPr>
          <w:p w14:paraId="5B15C369" w14:textId="77777777" w:rsidR="009B3886" w:rsidRPr="00184759" w:rsidRDefault="009B3886" w:rsidP="00092529">
            <w:pPr>
              <w:spacing w:after="0" w:line="480" w:lineRule="auto"/>
              <w:jc w:val="center"/>
              <w:rPr>
                <w:ins w:id="2734" w:author="Hardik Malhotra" w:date="2021-09-30T21:05:00Z"/>
                <w:rFonts w:ascii="Verdana" w:eastAsia="Times New Roman" w:hAnsi="Verdana" w:cs="Arial"/>
                <w:b/>
                <w:bCs/>
                <w:color w:val="FFFFFF" w:themeColor="background1"/>
                <w:sz w:val="10"/>
                <w:szCs w:val="10"/>
                <w:lang w:val="en-US"/>
                <w:rPrChange w:id="2735" w:author="Hardik Malhotra" w:date="2021-09-30T22:48:00Z">
                  <w:rPr>
                    <w:ins w:id="2736" w:author="Hardik Malhotra" w:date="2021-09-30T21:05:00Z"/>
                    <w:rFonts w:ascii="Verdana" w:eastAsia="Times New Roman" w:hAnsi="Verdana" w:cs="Arial"/>
                    <w:b/>
                    <w:bCs/>
                    <w:color w:val="000000"/>
                    <w:sz w:val="10"/>
                    <w:szCs w:val="10"/>
                    <w:lang w:val="en-US"/>
                  </w:rPr>
                </w:rPrChange>
              </w:rPr>
            </w:pPr>
            <w:ins w:id="2737" w:author="Hardik Malhotra" w:date="2021-09-30T21:05:00Z">
              <w:r w:rsidRPr="00184759">
                <w:rPr>
                  <w:rFonts w:ascii="Verdana" w:eastAsia="Times New Roman" w:hAnsi="Verdana" w:cs="Arial"/>
                  <w:b/>
                  <w:bCs/>
                  <w:color w:val="FFFFFF" w:themeColor="background1"/>
                  <w:sz w:val="10"/>
                  <w:szCs w:val="10"/>
                  <w:lang w:val="en-US"/>
                  <w:rPrChange w:id="2738" w:author="Hardik Malhotra" w:date="2021-09-30T22:48:00Z">
                    <w:rPr>
                      <w:rFonts w:ascii="Verdana" w:eastAsia="Times New Roman" w:hAnsi="Verdana" w:cs="Arial"/>
                      <w:b/>
                      <w:bCs/>
                      <w:color w:val="000000"/>
                      <w:sz w:val="10"/>
                      <w:szCs w:val="10"/>
                      <w:lang w:val="en-US"/>
                    </w:rPr>
                  </w:rPrChange>
                </w:rPr>
                <w:t>2016</w:t>
              </w:r>
            </w:ins>
          </w:p>
        </w:tc>
        <w:tc>
          <w:tcPr>
            <w:tcW w:w="519" w:type="dxa"/>
            <w:tcBorders>
              <w:top w:val="single" w:sz="4" w:space="0" w:color="auto"/>
              <w:left w:val="nil"/>
              <w:bottom w:val="single" w:sz="4" w:space="0" w:color="auto"/>
              <w:right w:val="single" w:sz="4" w:space="0" w:color="auto"/>
            </w:tcBorders>
            <w:shd w:val="clear" w:color="auto" w:fill="C00000"/>
            <w:noWrap/>
            <w:vAlign w:val="bottom"/>
            <w:hideMark/>
          </w:tcPr>
          <w:p w14:paraId="6CF68555" w14:textId="77777777" w:rsidR="009B3886" w:rsidRPr="00184759" w:rsidRDefault="009B3886" w:rsidP="00092529">
            <w:pPr>
              <w:spacing w:after="0" w:line="480" w:lineRule="auto"/>
              <w:jc w:val="center"/>
              <w:rPr>
                <w:ins w:id="2739" w:author="Hardik Malhotra" w:date="2021-09-30T21:05:00Z"/>
                <w:rFonts w:ascii="Verdana" w:eastAsia="Times New Roman" w:hAnsi="Verdana" w:cs="Arial"/>
                <w:b/>
                <w:bCs/>
                <w:color w:val="FFFFFF" w:themeColor="background1"/>
                <w:sz w:val="10"/>
                <w:szCs w:val="10"/>
                <w:lang w:val="en-US"/>
                <w:rPrChange w:id="2740" w:author="Hardik Malhotra" w:date="2021-09-30T22:48:00Z">
                  <w:rPr>
                    <w:ins w:id="2741" w:author="Hardik Malhotra" w:date="2021-09-30T21:05:00Z"/>
                    <w:rFonts w:ascii="Verdana" w:eastAsia="Times New Roman" w:hAnsi="Verdana" w:cs="Arial"/>
                    <w:b/>
                    <w:bCs/>
                    <w:color w:val="000000"/>
                    <w:sz w:val="10"/>
                    <w:szCs w:val="10"/>
                    <w:lang w:val="en-US"/>
                  </w:rPr>
                </w:rPrChange>
              </w:rPr>
            </w:pPr>
            <w:ins w:id="2742" w:author="Hardik Malhotra" w:date="2021-09-30T21:05:00Z">
              <w:r w:rsidRPr="00184759">
                <w:rPr>
                  <w:rFonts w:ascii="Verdana" w:eastAsia="Times New Roman" w:hAnsi="Verdana" w:cs="Arial"/>
                  <w:b/>
                  <w:bCs/>
                  <w:color w:val="FFFFFF" w:themeColor="background1"/>
                  <w:sz w:val="10"/>
                  <w:szCs w:val="10"/>
                  <w:lang w:val="en-US"/>
                  <w:rPrChange w:id="2743" w:author="Hardik Malhotra" w:date="2021-09-30T22:48:00Z">
                    <w:rPr>
                      <w:rFonts w:ascii="Verdana" w:eastAsia="Times New Roman" w:hAnsi="Verdana" w:cs="Arial"/>
                      <w:b/>
                      <w:bCs/>
                      <w:color w:val="000000"/>
                      <w:sz w:val="10"/>
                      <w:szCs w:val="10"/>
                      <w:lang w:val="en-US"/>
                    </w:rPr>
                  </w:rPrChange>
                </w:rPr>
                <w:t>2017</w:t>
              </w:r>
            </w:ins>
          </w:p>
        </w:tc>
        <w:tc>
          <w:tcPr>
            <w:tcW w:w="520" w:type="dxa"/>
            <w:tcBorders>
              <w:top w:val="single" w:sz="4" w:space="0" w:color="auto"/>
              <w:left w:val="nil"/>
              <w:bottom w:val="single" w:sz="4" w:space="0" w:color="auto"/>
              <w:right w:val="single" w:sz="4" w:space="0" w:color="auto"/>
            </w:tcBorders>
            <w:shd w:val="clear" w:color="auto" w:fill="C00000"/>
            <w:noWrap/>
            <w:vAlign w:val="bottom"/>
            <w:hideMark/>
          </w:tcPr>
          <w:p w14:paraId="48660730" w14:textId="77777777" w:rsidR="009B3886" w:rsidRPr="00184759" w:rsidRDefault="009B3886" w:rsidP="00092529">
            <w:pPr>
              <w:spacing w:after="0" w:line="480" w:lineRule="auto"/>
              <w:jc w:val="center"/>
              <w:rPr>
                <w:ins w:id="2744" w:author="Hardik Malhotra" w:date="2021-09-30T21:05:00Z"/>
                <w:rFonts w:ascii="Verdana" w:eastAsia="Times New Roman" w:hAnsi="Verdana" w:cs="Arial"/>
                <w:b/>
                <w:bCs/>
                <w:color w:val="FFFFFF" w:themeColor="background1"/>
                <w:sz w:val="10"/>
                <w:szCs w:val="10"/>
                <w:lang w:val="en-US"/>
                <w:rPrChange w:id="2745" w:author="Hardik Malhotra" w:date="2021-09-30T22:48:00Z">
                  <w:rPr>
                    <w:ins w:id="2746" w:author="Hardik Malhotra" w:date="2021-09-30T21:05:00Z"/>
                    <w:rFonts w:ascii="Verdana" w:eastAsia="Times New Roman" w:hAnsi="Verdana" w:cs="Arial"/>
                    <w:b/>
                    <w:bCs/>
                    <w:color w:val="000000"/>
                    <w:sz w:val="10"/>
                    <w:szCs w:val="10"/>
                    <w:lang w:val="en-US"/>
                  </w:rPr>
                </w:rPrChange>
              </w:rPr>
            </w:pPr>
            <w:ins w:id="2747" w:author="Hardik Malhotra" w:date="2021-09-30T21:05:00Z">
              <w:r w:rsidRPr="00184759">
                <w:rPr>
                  <w:rFonts w:ascii="Verdana" w:eastAsia="Times New Roman" w:hAnsi="Verdana" w:cs="Arial"/>
                  <w:b/>
                  <w:bCs/>
                  <w:color w:val="FFFFFF" w:themeColor="background1"/>
                  <w:sz w:val="10"/>
                  <w:szCs w:val="10"/>
                  <w:lang w:val="en-US"/>
                  <w:rPrChange w:id="2748" w:author="Hardik Malhotra" w:date="2021-09-30T22:48:00Z">
                    <w:rPr>
                      <w:rFonts w:ascii="Verdana" w:eastAsia="Times New Roman" w:hAnsi="Verdana" w:cs="Arial"/>
                      <w:b/>
                      <w:bCs/>
                      <w:color w:val="000000"/>
                      <w:sz w:val="10"/>
                      <w:szCs w:val="10"/>
                      <w:lang w:val="en-US"/>
                    </w:rPr>
                  </w:rPrChange>
                </w:rPr>
                <w:t>2018</w:t>
              </w:r>
            </w:ins>
          </w:p>
        </w:tc>
        <w:tc>
          <w:tcPr>
            <w:tcW w:w="593" w:type="dxa"/>
            <w:tcBorders>
              <w:top w:val="single" w:sz="4" w:space="0" w:color="auto"/>
              <w:left w:val="nil"/>
              <w:bottom w:val="single" w:sz="4" w:space="0" w:color="auto"/>
              <w:right w:val="single" w:sz="4" w:space="0" w:color="auto"/>
            </w:tcBorders>
            <w:shd w:val="clear" w:color="auto" w:fill="C00000"/>
            <w:noWrap/>
            <w:vAlign w:val="bottom"/>
            <w:hideMark/>
          </w:tcPr>
          <w:p w14:paraId="0D2E9947" w14:textId="77777777" w:rsidR="009B3886" w:rsidRPr="00184759" w:rsidRDefault="009B3886" w:rsidP="00092529">
            <w:pPr>
              <w:spacing w:after="0" w:line="480" w:lineRule="auto"/>
              <w:jc w:val="center"/>
              <w:rPr>
                <w:ins w:id="2749" w:author="Hardik Malhotra" w:date="2021-09-30T21:05:00Z"/>
                <w:rFonts w:ascii="Verdana" w:eastAsia="Times New Roman" w:hAnsi="Verdana" w:cs="Arial"/>
                <w:b/>
                <w:bCs/>
                <w:color w:val="FFFFFF" w:themeColor="background1"/>
                <w:sz w:val="10"/>
                <w:szCs w:val="10"/>
                <w:lang w:val="en-US"/>
                <w:rPrChange w:id="2750" w:author="Hardik Malhotra" w:date="2021-09-30T22:48:00Z">
                  <w:rPr>
                    <w:ins w:id="2751" w:author="Hardik Malhotra" w:date="2021-09-30T21:05:00Z"/>
                    <w:rFonts w:ascii="Verdana" w:eastAsia="Times New Roman" w:hAnsi="Verdana" w:cs="Arial"/>
                    <w:b/>
                    <w:bCs/>
                    <w:color w:val="000000"/>
                    <w:sz w:val="10"/>
                    <w:szCs w:val="10"/>
                    <w:lang w:val="en-US"/>
                  </w:rPr>
                </w:rPrChange>
              </w:rPr>
            </w:pPr>
            <w:ins w:id="2752" w:author="Hardik Malhotra" w:date="2021-09-30T21:05:00Z">
              <w:r w:rsidRPr="00184759">
                <w:rPr>
                  <w:rFonts w:ascii="Verdana" w:eastAsia="Times New Roman" w:hAnsi="Verdana" w:cs="Arial"/>
                  <w:b/>
                  <w:bCs/>
                  <w:color w:val="FFFFFF" w:themeColor="background1"/>
                  <w:sz w:val="10"/>
                  <w:szCs w:val="10"/>
                  <w:lang w:val="en-US"/>
                  <w:rPrChange w:id="2753" w:author="Hardik Malhotra" w:date="2021-09-30T22:48:00Z">
                    <w:rPr>
                      <w:rFonts w:ascii="Verdana" w:eastAsia="Times New Roman" w:hAnsi="Verdana" w:cs="Arial"/>
                      <w:b/>
                      <w:bCs/>
                      <w:color w:val="000000"/>
                      <w:sz w:val="10"/>
                      <w:szCs w:val="10"/>
                      <w:lang w:val="en-US"/>
                    </w:rPr>
                  </w:rPrChange>
                </w:rPr>
                <w:t>2019E</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4FBAEE4B" w14:textId="77777777" w:rsidR="009B3886" w:rsidRPr="00184759" w:rsidRDefault="009B3886" w:rsidP="00092529">
            <w:pPr>
              <w:spacing w:after="0" w:line="480" w:lineRule="auto"/>
              <w:jc w:val="center"/>
              <w:rPr>
                <w:ins w:id="2754" w:author="Hardik Malhotra" w:date="2021-09-30T21:05:00Z"/>
                <w:rFonts w:ascii="Verdana" w:eastAsia="Times New Roman" w:hAnsi="Verdana" w:cs="Arial"/>
                <w:b/>
                <w:bCs/>
                <w:color w:val="FFFFFF" w:themeColor="background1"/>
                <w:sz w:val="10"/>
                <w:szCs w:val="10"/>
                <w:lang w:val="en-US"/>
                <w:rPrChange w:id="2755" w:author="Hardik Malhotra" w:date="2021-09-30T22:48:00Z">
                  <w:rPr>
                    <w:ins w:id="2756" w:author="Hardik Malhotra" w:date="2021-09-30T21:05:00Z"/>
                    <w:rFonts w:ascii="Verdana" w:eastAsia="Times New Roman" w:hAnsi="Verdana" w:cs="Arial"/>
                    <w:b/>
                    <w:bCs/>
                    <w:color w:val="000000"/>
                    <w:sz w:val="10"/>
                    <w:szCs w:val="10"/>
                    <w:lang w:val="en-US"/>
                  </w:rPr>
                </w:rPrChange>
              </w:rPr>
            </w:pPr>
            <w:ins w:id="2757" w:author="Hardik Malhotra" w:date="2021-09-30T21:05:00Z">
              <w:r w:rsidRPr="00184759">
                <w:rPr>
                  <w:rFonts w:ascii="Verdana" w:eastAsia="Times New Roman" w:hAnsi="Verdana" w:cs="Arial"/>
                  <w:b/>
                  <w:bCs/>
                  <w:color w:val="FFFFFF" w:themeColor="background1"/>
                  <w:sz w:val="10"/>
                  <w:szCs w:val="10"/>
                  <w:lang w:val="en-US"/>
                  <w:rPrChange w:id="2758" w:author="Hardik Malhotra" w:date="2021-09-30T22:48:00Z">
                    <w:rPr>
                      <w:rFonts w:ascii="Verdana" w:eastAsia="Times New Roman" w:hAnsi="Verdana" w:cs="Arial"/>
                      <w:b/>
                      <w:bCs/>
                      <w:color w:val="000000"/>
                      <w:sz w:val="10"/>
                      <w:szCs w:val="10"/>
                      <w:lang w:val="en-US"/>
                    </w:rPr>
                  </w:rPrChange>
                </w:rPr>
                <w:t>2020F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5154813F" w14:textId="77777777" w:rsidR="009B3886" w:rsidRPr="00184759" w:rsidRDefault="009B3886" w:rsidP="00092529">
            <w:pPr>
              <w:spacing w:after="0" w:line="480" w:lineRule="auto"/>
              <w:jc w:val="center"/>
              <w:rPr>
                <w:ins w:id="2759" w:author="Hardik Malhotra" w:date="2021-09-30T21:05:00Z"/>
                <w:rFonts w:ascii="Verdana" w:eastAsia="Times New Roman" w:hAnsi="Verdana" w:cs="Arial"/>
                <w:b/>
                <w:bCs/>
                <w:color w:val="FFFFFF" w:themeColor="background1"/>
                <w:sz w:val="10"/>
                <w:szCs w:val="10"/>
                <w:lang w:val="en-US"/>
                <w:rPrChange w:id="2760" w:author="Hardik Malhotra" w:date="2021-09-30T22:48:00Z">
                  <w:rPr>
                    <w:ins w:id="2761" w:author="Hardik Malhotra" w:date="2021-09-30T21:05:00Z"/>
                    <w:rFonts w:ascii="Verdana" w:eastAsia="Times New Roman" w:hAnsi="Verdana" w:cs="Arial"/>
                    <w:b/>
                    <w:bCs/>
                    <w:color w:val="000000"/>
                    <w:sz w:val="10"/>
                    <w:szCs w:val="10"/>
                    <w:lang w:val="en-US"/>
                  </w:rPr>
                </w:rPrChange>
              </w:rPr>
            </w:pPr>
            <w:ins w:id="2762" w:author="Hardik Malhotra" w:date="2021-09-30T21:05:00Z">
              <w:r w:rsidRPr="00184759">
                <w:rPr>
                  <w:rFonts w:ascii="Verdana" w:eastAsia="Times New Roman" w:hAnsi="Verdana" w:cs="Arial"/>
                  <w:b/>
                  <w:bCs/>
                  <w:color w:val="FFFFFF" w:themeColor="background1"/>
                  <w:sz w:val="10"/>
                  <w:szCs w:val="10"/>
                  <w:lang w:val="en-US"/>
                  <w:rPrChange w:id="2763" w:author="Hardik Malhotra" w:date="2021-09-30T22:48:00Z">
                    <w:rPr>
                      <w:rFonts w:ascii="Verdana" w:eastAsia="Times New Roman" w:hAnsi="Verdana" w:cs="Arial"/>
                      <w:b/>
                      <w:bCs/>
                      <w:color w:val="000000"/>
                      <w:sz w:val="10"/>
                      <w:szCs w:val="10"/>
                      <w:lang w:val="en-US"/>
                    </w:rPr>
                  </w:rPrChange>
                </w:rPr>
                <w:t>2021F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31EF2B19" w14:textId="77777777" w:rsidR="009B3886" w:rsidRPr="00184759" w:rsidRDefault="009B3886" w:rsidP="00092529">
            <w:pPr>
              <w:spacing w:after="0" w:line="480" w:lineRule="auto"/>
              <w:jc w:val="center"/>
              <w:rPr>
                <w:ins w:id="2764" w:author="Hardik Malhotra" w:date="2021-09-30T21:05:00Z"/>
                <w:rFonts w:ascii="Verdana" w:eastAsia="Times New Roman" w:hAnsi="Verdana" w:cs="Arial"/>
                <w:b/>
                <w:bCs/>
                <w:color w:val="FFFFFF" w:themeColor="background1"/>
                <w:sz w:val="10"/>
                <w:szCs w:val="10"/>
                <w:lang w:val="en-US"/>
                <w:rPrChange w:id="2765" w:author="Hardik Malhotra" w:date="2021-09-30T22:48:00Z">
                  <w:rPr>
                    <w:ins w:id="2766" w:author="Hardik Malhotra" w:date="2021-09-30T21:05:00Z"/>
                    <w:rFonts w:ascii="Verdana" w:eastAsia="Times New Roman" w:hAnsi="Verdana" w:cs="Arial"/>
                    <w:b/>
                    <w:bCs/>
                    <w:color w:val="000000"/>
                    <w:sz w:val="10"/>
                    <w:szCs w:val="10"/>
                    <w:lang w:val="en-US"/>
                  </w:rPr>
                </w:rPrChange>
              </w:rPr>
            </w:pPr>
            <w:ins w:id="2767" w:author="Hardik Malhotra" w:date="2021-09-30T21:05:00Z">
              <w:r w:rsidRPr="00184759">
                <w:rPr>
                  <w:rFonts w:ascii="Verdana" w:eastAsia="Times New Roman" w:hAnsi="Verdana" w:cs="Arial"/>
                  <w:b/>
                  <w:bCs/>
                  <w:color w:val="FFFFFF" w:themeColor="background1"/>
                  <w:sz w:val="10"/>
                  <w:szCs w:val="10"/>
                  <w:lang w:val="en-US"/>
                  <w:rPrChange w:id="2768" w:author="Hardik Malhotra" w:date="2021-09-30T22:48:00Z">
                    <w:rPr>
                      <w:rFonts w:ascii="Verdana" w:eastAsia="Times New Roman" w:hAnsi="Verdana" w:cs="Arial"/>
                      <w:b/>
                      <w:bCs/>
                      <w:color w:val="000000"/>
                      <w:sz w:val="10"/>
                      <w:szCs w:val="10"/>
                      <w:lang w:val="en-US"/>
                    </w:rPr>
                  </w:rPrChange>
                </w:rPr>
                <w:t>2022F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3F55366C" w14:textId="77777777" w:rsidR="009B3886" w:rsidRPr="00184759" w:rsidRDefault="009B3886" w:rsidP="00092529">
            <w:pPr>
              <w:spacing w:after="0" w:line="480" w:lineRule="auto"/>
              <w:jc w:val="center"/>
              <w:rPr>
                <w:ins w:id="2769" w:author="Hardik Malhotra" w:date="2021-09-30T21:05:00Z"/>
                <w:rFonts w:ascii="Verdana" w:eastAsia="Times New Roman" w:hAnsi="Verdana" w:cs="Arial"/>
                <w:b/>
                <w:bCs/>
                <w:color w:val="FFFFFF" w:themeColor="background1"/>
                <w:sz w:val="10"/>
                <w:szCs w:val="10"/>
                <w:lang w:val="en-US"/>
                <w:rPrChange w:id="2770" w:author="Hardik Malhotra" w:date="2021-09-30T22:48:00Z">
                  <w:rPr>
                    <w:ins w:id="2771" w:author="Hardik Malhotra" w:date="2021-09-30T21:05:00Z"/>
                    <w:rFonts w:ascii="Verdana" w:eastAsia="Times New Roman" w:hAnsi="Verdana" w:cs="Arial"/>
                    <w:b/>
                    <w:bCs/>
                    <w:color w:val="000000"/>
                    <w:sz w:val="10"/>
                    <w:szCs w:val="10"/>
                    <w:lang w:val="en-US"/>
                  </w:rPr>
                </w:rPrChange>
              </w:rPr>
            </w:pPr>
            <w:ins w:id="2772" w:author="Hardik Malhotra" w:date="2021-09-30T21:05:00Z">
              <w:r w:rsidRPr="00184759">
                <w:rPr>
                  <w:rFonts w:ascii="Verdana" w:eastAsia="Times New Roman" w:hAnsi="Verdana" w:cs="Arial"/>
                  <w:b/>
                  <w:bCs/>
                  <w:color w:val="FFFFFF" w:themeColor="background1"/>
                  <w:sz w:val="10"/>
                  <w:szCs w:val="10"/>
                  <w:lang w:val="en-US"/>
                  <w:rPrChange w:id="2773" w:author="Hardik Malhotra" w:date="2021-09-30T22:48:00Z">
                    <w:rPr>
                      <w:rFonts w:ascii="Verdana" w:eastAsia="Times New Roman" w:hAnsi="Verdana" w:cs="Arial"/>
                      <w:b/>
                      <w:bCs/>
                      <w:color w:val="000000"/>
                      <w:sz w:val="10"/>
                      <w:szCs w:val="10"/>
                      <w:lang w:val="en-US"/>
                    </w:rPr>
                  </w:rPrChange>
                </w:rPr>
                <w:t>2023F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4315ACFE" w14:textId="77777777" w:rsidR="009B3886" w:rsidRPr="00184759" w:rsidRDefault="009B3886" w:rsidP="00092529">
            <w:pPr>
              <w:spacing w:after="0" w:line="480" w:lineRule="auto"/>
              <w:jc w:val="center"/>
              <w:rPr>
                <w:ins w:id="2774" w:author="Hardik Malhotra" w:date="2021-09-30T21:05:00Z"/>
                <w:rFonts w:ascii="Verdana" w:eastAsia="Times New Roman" w:hAnsi="Verdana" w:cs="Arial"/>
                <w:b/>
                <w:bCs/>
                <w:color w:val="FFFFFF" w:themeColor="background1"/>
                <w:sz w:val="10"/>
                <w:szCs w:val="10"/>
                <w:lang w:val="en-US"/>
                <w:rPrChange w:id="2775" w:author="Hardik Malhotra" w:date="2021-09-30T22:48:00Z">
                  <w:rPr>
                    <w:ins w:id="2776" w:author="Hardik Malhotra" w:date="2021-09-30T21:05:00Z"/>
                    <w:rFonts w:ascii="Verdana" w:eastAsia="Times New Roman" w:hAnsi="Verdana" w:cs="Arial"/>
                    <w:b/>
                    <w:bCs/>
                    <w:color w:val="000000"/>
                    <w:sz w:val="10"/>
                    <w:szCs w:val="10"/>
                    <w:lang w:val="en-US"/>
                  </w:rPr>
                </w:rPrChange>
              </w:rPr>
            </w:pPr>
            <w:ins w:id="2777" w:author="Hardik Malhotra" w:date="2021-09-30T21:05:00Z">
              <w:r w:rsidRPr="00184759">
                <w:rPr>
                  <w:rFonts w:ascii="Verdana" w:eastAsia="Times New Roman" w:hAnsi="Verdana" w:cs="Arial"/>
                  <w:b/>
                  <w:bCs/>
                  <w:color w:val="FFFFFF" w:themeColor="background1"/>
                  <w:sz w:val="10"/>
                  <w:szCs w:val="10"/>
                  <w:lang w:val="en-US"/>
                  <w:rPrChange w:id="2778" w:author="Hardik Malhotra" w:date="2021-09-30T22:48:00Z">
                    <w:rPr>
                      <w:rFonts w:ascii="Verdana" w:eastAsia="Times New Roman" w:hAnsi="Verdana" w:cs="Arial"/>
                      <w:b/>
                      <w:bCs/>
                      <w:color w:val="000000"/>
                      <w:sz w:val="10"/>
                      <w:szCs w:val="10"/>
                      <w:lang w:val="en-US"/>
                    </w:rPr>
                  </w:rPrChange>
                </w:rPr>
                <w:t>2024F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319A6B5C" w14:textId="77777777" w:rsidR="009B3886" w:rsidRPr="00184759" w:rsidRDefault="009B3886" w:rsidP="00092529">
            <w:pPr>
              <w:spacing w:after="0" w:line="480" w:lineRule="auto"/>
              <w:jc w:val="center"/>
              <w:rPr>
                <w:ins w:id="2779" w:author="Hardik Malhotra" w:date="2021-09-30T21:05:00Z"/>
                <w:rFonts w:ascii="Verdana" w:eastAsia="Times New Roman" w:hAnsi="Verdana" w:cs="Arial"/>
                <w:b/>
                <w:bCs/>
                <w:color w:val="FFFFFF" w:themeColor="background1"/>
                <w:sz w:val="10"/>
                <w:szCs w:val="10"/>
                <w:lang w:val="en-US"/>
                <w:rPrChange w:id="2780" w:author="Hardik Malhotra" w:date="2021-09-30T22:48:00Z">
                  <w:rPr>
                    <w:ins w:id="2781" w:author="Hardik Malhotra" w:date="2021-09-30T21:05:00Z"/>
                    <w:rFonts w:ascii="Verdana" w:eastAsia="Times New Roman" w:hAnsi="Verdana" w:cs="Arial"/>
                    <w:b/>
                    <w:bCs/>
                    <w:color w:val="000000"/>
                    <w:sz w:val="10"/>
                    <w:szCs w:val="10"/>
                    <w:lang w:val="en-US"/>
                  </w:rPr>
                </w:rPrChange>
              </w:rPr>
            </w:pPr>
            <w:ins w:id="2782" w:author="Hardik Malhotra" w:date="2021-09-30T21:05:00Z">
              <w:r w:rsidRPr="00184759">
                <w:rPr>
                  <w:rFonts w:ascii="Verdana" w:eastAsia="Times New Roman" w:hAnsi="Verdana" w:cs="Arial"/>
                  <w:b/>
                  <w:bCs/>
                  <w:color w:val="FFFFFF" w:themeColor="background1"/>
                  <w:sz w:val="10"/>
                  <w:szCs w:val="10"/>
                  <w:lang w:val="en-US"/>
                  <w:rPrChange w:id="2783" w:author="Hardik Malhotra" w:date="2021-09-30T22:48:00Z">
                    <w:rPr>
                      <w:rFonts w:ascii="Verdana" w:eastAsia="Times New Roman" w:hAnsi="Verdana" w:cs="Arial"/>
                      <w:b/>
                      <w:bCs/>
                      <w:color w:val="000000"/>
                      <w:sz w:val="10"/>
                      <w:szCs w:val="10"/>
                      <w:lang w:val="en-US"/>
                    </w:rPr>
                  </w:rPrChange>
                </w:rPr>
                <w:t>2025F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0C156F28" w14:textId="77777777" w:rsidR="009B3886" w:rsidRPr="00184759" w:rsidRDefault="009B3886" w:rsidP="00092529">
            <w:pPr>
              <w:spacing w:after="0" w:line="480" w:lineRule="auto"/>
              <w:jc w:val="center"/>
              <w:rPr>
                <w:ins w:id="2784" w:author="Hardik Malhotra" w:date="2021-09-30T21:05:00Z"/>
                <w:rFonts w:ascii="Verdana" w:eastAsia="Times New Roman" w:hAnsi="Verdana" w:cs="Arial"/>
                <w:b/>
                <w:bCs/>
                <w:color w:val="FFFFFF" w:themeColor="background1"/>
                <w:sz w:val="10"/>
                <w:szCs w:val="10"/>
                <w:lang w:val="en-US"/>
                <w:rPrChange w:id="2785" w:author="Hardik Malhotra" w:date="2021-09-30T22:48:00Z">
                  <w:rPr>
                    <w:ins w:id="2786" w:author="Hardik Malhotra" w:date="2021-09-30T21:05:00Z"/>
                    <w:rFonts w:ascii="Verdana" w:eastAsia="Times New Roman" w:hAnsi="Verdana" w:cs="Arial"/>
                    <w:b/>
                    <w:bCs/>
                    <w:color w:val="000000"/>
                    <w:sz w:val="10"/>
                    <w:szCs w:val="10"/>
                    <w:lang w:val="en-US"/>
                  </w:rPr>
                </w:rPrChange>
              </w:rPr>
            </w:pPr>
            <w:ins w:id="2787" w:author="Hardik Malhotra" w:date="2021-09-30T21:05:00Z">
              <w:r w:rsidRPr="00184759">
                <w:rPr>
                  <w:rFonts w:ascii="Verdana" w:eastAsia="Times New Roman" w:hAnsi="Verdana" w:cs="Arial"/>
                  <w:b/>
                  <w:bCs/>
                  <w:color w:val="FFFFFF" w:themeColor="background1"/>
                  <w:sz w:val="10"/>
                  <w:szCs w:val="10"/>
                  <w:lang w:val="en-US"/>
                  <w:rPrChange w:id="2788" w:author="Hardik Malhotra" w:date="2021-09-30T22:48:00Z">
                    <w:rPr>
                      <w:rFonts w:ascii="Verdana" w:eastAsia="Times New Roman" w:hAnsi="Verdana" w:cs="Arial"/>
                      <w:b/>
                      <w:bCs/>
                      <w:color w:val="000000"/>
                      <w:sz w:val="10"/>
                      <w:szCs w:val="10"/>
                      <w:lang w:val="en-US"/>
                    </w:rPr>
                  </w:rPrChange>
                </w:rPr>
                <w:t>2026F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2D5616FE" w14:textId="77777777" w:rsidR="009B3886" w:rsidRPr="00184759" w:rsidRDefault="009B3886" w:rsidP="00092529">
            <w:pPr>
              <w:spacing w:after="0" w:line="480" w:lineRule="auto"/>
              <w:jc w:val="center"/>
              <w:rPr>
                <w:ins w:id="2789" w:author="Hardik Malhotra" w:date="2021-09-30T21:05:00Z"/>
                <w:rFonts w:ascii="Verdana" w:eastAsia="Times New Roman" w:hAnsi="Verdana" w:cs="Arial"/>
                <w:b/>
                <w:bCs/>
                <w:color w:val="FFFFFF" w:themeColor="background1"/>
                <w:sz w:val="10"/>
                <w:szCs w:val="10"/>
                <w:lang w:val="en-US"/>
                <w:rPrChange w:id="2790" w:author="Hardik Malhotra" w:date="2021-09-30T22:48:00Z">
                  <w:rPr>
                    <w:ins w:id="2791" w:author="Hardik Malhotra" w:date="2021-09-30T21:05:00Z"/>
                    <w:rFonts w:ascii="Verdana" w:eastAsia="Times New Roman" w:hAnsi="Verdana" w:cs="Arial"/>
                    <w:b/>
                    <w:bCs/>
                    <w:color w:val="000000"/>
                    <w:sz w:val="10"/>
                    <w:szCs w:val="10"/>
                    <w:lang w:val="en-US"/>
                  </w:rPr>
                </w:rPrChange>
              </w:rPr>
            </w:pPr>
            <w:ins w:id="2792" w:author="Hardik Malhotra" w:date="2021-09-30T21:05:00Z">
              <w:r w:rsidRPr="00184759">
                <w:rPr>
                  <w:rFonts w:ascii="Verdana" w:eastAsia="Times New Roman" w:hAnsi="Verdana" w:cs="Arial"/>
                  <w:b/>
                  <w:bCs/>
                  <w:color w:val="FFFFFF" w:themeColor="background1"/>
                  <w:sz w:val="10"/>
                  <w:szCs w:val="10"/>
                  <w:lang w:val="en-US"/>
                  <w:rPrChange w:id="2793" w:author="Hardik Malhotra" w:date="2021-09-30T22:48:00Z">
                    <w:rPr>
                      <w:rFonts w:ascii="Verdana" w:eastAsia="Times New Roman" w:hAnsi="Verdana" w:cs="Arial"/>
                      <w:b/>
                      <w:bCs/>
                      <w:color w:val="000000"/>
                      <w:sz w:val="10"/>
                      <w:szCs w:val="10"/>
                      <w:lang w:val="en-US"/>
                    </w:rPr>
                  </w:rPrChange>
                </w:rPr>
                <w:t>2027F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5ABCD05C" w14:textId="77777777" w:rsidR="009B3886" w:rsidRPr="00184759" w:rsidRDefault="009B3886" w:rsidP="00092529">
            <w:pPr>
              <w:spacing w:after="0" w:line="480" w:lineRule="auto"/>
              <w:jc w:val="center"/>
              <w:rPr>
                <w:ins w:id="2794" w:author="Hardik Malhotra" w:date="2021-09-30T21:05:00Z"/>
                <w:rFonts w:ascii="Verdana" w:eastAsia="Times New Roman" w:hAnsi="Verdana" w:cs="Arial"/>
                <w:b/>
                <w:bCs/>
                <w:color w:val="FFFFFF" w:themeColor="background1"/>
                <w:sz w:val="10"/>
                <w:szCs w:val="10"/>
                <w:lang w:val="en-US"/>
                <w:rPrChange w:id="2795" w:author="Hardik Malhotra" w:date="2021-09-30T22:48:00Z">
                  <w:rPr>
                    <w:ins w:id="2796" w:author="Hardik Malhotra" w:date="2021-09-30T21:05:00Z"/>
                    <w:rFonts w:ascii="Verdana" w:eastAsia="Times New Roman" w:hAnsi="Verdana" w:cs="Arial"/>
                    <w:b/>
                    <w:bCs/>
                    <w:color w:val="000000"/>
                    <w:sz w:val="10"/>
                    <w:szCs w:val="10"/>
                    <w:lang w:val="en-US"/>
                  </w:rPr>
                </w:rPrChange>
              </w:rPr>
            </w:pPr>
            <w:ins w:id="2797" w:author="Hardik Malhotra" w:date="2021-09-30T21:05:00Z">
              <w:r w:rsidRPr="00184759">
                <w:rPr>
                  <w:rFonts w:ascii="Verdana" w:eastAsia="Times New Roman" w:hAnsi="Verdana" w:cs="Arial"/>
                  <w:b/>
                  <w:bCs/>
                  <w:color w:val="FFFFFF" w:themeColor="background1"/>
                  <w:sz w:val="10"/>
                  <w:szCs w:val="10"/>
                  <w:lang w:val="en-US"/>
                  <w:rPrChange w:id="2798" w:author="Hardik Malhotra" w:date="2021-09-30T22:48:00Z">
                    <w:rPr>
                      <w:rFonts w:ascii="Verdana" w:eastAsia="Times New Roman" w:hAnsi="Verdana" w:cs="Arial"/>
                      <w:b/>
                      <w:bCs/>
                      <w:color w:val="000000"/>
                      <w:sz w:val="10"/>
                      <w:szCs w:val="10"/>
                      <w:lang w:val="en-US"/>
                    </w:rPr>
                  </w:rPrChange>
                </w:rPr>
                <w:t>2028F</w:t>
              </w:r>
            </w:ins>
          </w:p>
        </w:tc>
        <w:tc>
          <w:tcPr>
            <w:tcW w:w="590" w:type="dxa"/>
            <w:tcBorders>
              <w:top w:val="single" w:sz="4" w:space="0" w:color="auto"/>
              <w:left w:val="nil"/>
              <w:bottom w:val="single" w:sz="4" w:space="0" w:color="auto"/>
              <w:right w:val="nil"/>
            </w:tcBorders>
            <w:shd w:val="clear" w:color="auto" w:fill="C00000"/>
            <w:noWrap/>
            <w:vAlign w:val="bottom"/>
            <w:hideMark/>
          </w:tcPr>
          <w:p w14:paraId="18923B35" w14:textId="77777777" w:rsidR="009B3886" w:rsidRPr="00184759" w:rsidRDefault="009B3886" w:rsidP="00092529">
            <w:pPr>
              <w:spacing w:after="0" w:line="480" w:lineRule="auto"/>
              <w:jc w:val="center"/>
              <w:rPr>
                <w:ins w:id="2799" w:author="Hardik Malhotra" w:date="2021-09-30T21:05:00Z"/>
                <w:rFonts w:ascii="Verdana" w:eastAsia="Times New Roman" w:hAnsi="Verdana" w:cs="Arial"/>
                <w:b/>
                <w:bCs/>
                <w:color w:val="FFFFFF" w:themeColor="background1"/>
                <w:sz w:val="10"/>
                <w:szCs w:val="10"/>
                <w:lang w:val="en-US"/>
                <w:rPrChange w:id="2800" w:author="Hardik Malhotra" w:date="2021-09-30T22:48:00Z">
                  <w:rPr>
                    <w:ins w:id="2801" w:author="Hardik Malhotra" w:date="2021-09-30T21:05:00Z"/>
                    <w:rFonts w:ascii="Verdana" w:eastAsia="Times New Roman" w:hAnsi="Verdana" w:cs="Arial"/>
                    <w:b/>
                    <w:bCs/>
                    <w:color w:val="000000"/>
                    <w:sz w:val="10"/>
                    <w:szCs w:val="10"/>
                    <w:lang w:val="en-US"/>
                  </w:rPr>
                </w:rPrChange>
              </w:rPr>
            </w:pPr>
            <w:ins w:id="2802" w:author="Hardik Malhotra" w:date="2021-09-30T21:05:00Z">
              <w:r w:rsidRPr="00184759">
                <w:rPr>
                  <w:rFonts w:ascii="Verdana" w:eastAsia="Times New Roman" w:hAnsi="Verdana" w:cs="Arial"/>
                  <w:b/>
                  <w:bCs/>
                  <w:color w:val="FFFFFF" w:themeColor="background1"/>
                  <w:sz w:val="10"/>
                  <w:szCs w:val="10"/>
                  <w:lang w:val="en-US"/>
                  <w:rPrChange w:id="2803" w:author="Hardik Malhotra" w:date="2021-09-30T22:48:00Z">
                    <w:rPr>
                      <w:rFonts w:ascii="Verdana" w:eastAsia="Times New Roman" w:hAnsi="Verdana" w:cs="Arial"/>
                      <w:b/>
                      <w:bCs/>
                      <w:color w:val="000000"/>
                      <w:sz w:val="10"/>
                      <w:szCs w:val="10"/>
                      <w:lang w:val="en-US"/>
                    </w:rPr>
                  </w:rPrChange>
                </w:rPr>
                <w:t>2029F</w:t>
              </w:r>
            </w:ins>
          </w:p>
        </w:tc>
        <w:tc>
          <w:tcPr>
            <w:tcW w:w="415"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3CF6154E" w14:textId="77777777" w:rsidR="009B3886" w:rsidRPr="00184759" w:rsidRDefault="009B3886" w:rsidP="00092529">
            <w:pPr>
              <w:spacing w:after="0" w:line="480" w:lineRule="auto"/>
              <w:jc w:val="center"/>
              <w:rPr>
                <w:ins w:id="2804" w:author="Hardik Malhotra" w:date="2021-09-30T21:05:00Z"/>
                <w:rFonts w:ascii="Verdana" w:eastAsia="Times New Roman" w:hAnsi="Verdana" w:cs="Arial"/>
                <w:b/>
                <w:bCs/>
                <w:color w:val="FFFFFF" w:themeColor="background1"/>
                <w:sz w:val="10"/>
                <w:szCs w:val="10"/>
                <w:lang w:val="en-US"/>
                <w:rPrChange w:id="2805" w:author="Hardik Malhotra" w:date="2021-09-30T22:48:00Z">
                  <w:rPr>
                    <w:ins w:id="2806" w:author="Hardik Malhotra" w:date="2021-09-30T21:05:00Z"/>
                    <w:rFonts w:ascii="Verdana" w:eastAsia="Times New Roman" w:hAnsi="Verdana" w:cs="Arial"/>
                    <w:b/>
                    <w:bCs/>
                    <w:color w:val="000000"/>
                    <w:sz w:val="10"/>
                    <w:szCs w:val="10"/>
                    <w:lang w:val="en-US"/>
                  </w:rPr>
                </w:rPrChange>
              </w:rPr>
            </w:pPr>
            <w:ins w:id="2807" w:author="Hardik Malhotra" w:date="2021-09-30T21:05:00Z">
              <w:r w:rsidRPr="00184759">
                <w:rPr>
                  <w:rFonts w:ascii="Verdana" w:eastAsia="Times New Roman" w:hAnsi="Verdana" w:cs="Arial"/>
                  <w:b/>
                  <w:bCs/>
                  <w:color w:val="FFFFFF" w:themeColor="background1"/>
                  <w:sz w:val="10"/>
                  <w:szCs w:val="10"/>
                  <w:lang w:val="en-US"/>
                  <w:rPrChange w:id="2808" w:author="Hardik Malhotra" w:date="2021-09-30T22:48:00Z">
                    <w:rPr>
                      <w:rFonts w:ascii="Verdana" w:eastAsia="Times New Roman" w:hAnsi="Verdana" w:cs="Arial"/>
                      <w:b/>
                      <w:bCs/>
                      <w:color w:val="000000"/>
                      <w:sz w:val="10"/>
                      <w:szCs w:val="10"/>
                      <w:lang w:val="en-US"/>
                    </w:rPr>
                  </w:rPrChange>
                </w:rPr>
                <w:t>2030F</w:t>
              </w:r>
            </w:ins>
          </w:p>
        </w:tc>
      </w:tr>
      <w:tr w:rsidR="009B3886" w:rsidRPr="00257590" w14:paraId="423E8EE3" w14:textId="77777777" w:rsidTr="00092529">
        <w:trPr>
          <w:trHeight w:val="334"/>
          <w:ins w:id="2809" w:author="Hardik Malhotra" w:date="2021-09-30T21:05:00Z"/>
        </w:trPr>
        <w:tc>
          <w:tcPr>
            <w:tcW w:w="1185" w:type="dxa"/>
            <w:tcBorders>
              <w:top w:val="nil"/>
              <w:left w:val="single" w:sz="4" w:space="0" w:color="auto"/>
              <w:bottom w:val="single" w:sz="4" w:space="0" w:color="auto"/>
              <w:right w:val="single" w:sz="4" w:space="0" w:color="auto"/>
            </w:tcBorders>
            <w:shd w:val="clear" w:color="000000" w:fill="FFFFFF"/>
            <w:noWrap/>
            <w:vAlign w:val="bottom"/>
            <w:hideMark/>
          </w:tcPr>
          <w:p w14:paraId="4AE6C967" w14:textId="77777777" w:rsidR="009B3886" w:rsidRPr="00257590" w:rsidRDefault="009B3886" w:rsidP="00092529">
            <w:pPr>
              <w:spacing w:after="0" w:line="240" w:lineRule="auto"/>
              <w:rPr>
                <w:ins w:id="2810" w:author="Hardik Malhotra" w:date="2021-09-30T21:05:00Z"/>
                <w:rFonts w:ascii="Verdana" w:eastAsia="Times New Roman" w:hAnsi="Verdana" w:cs="Times New Roman"/>
                <w:color w:val="000000"/>
                <w:sz w:val="10"/>
                <w:szCs w:val="10"/>
                <w:lang w:val="en-US"/>
              </w:rPr>
            </w:pPr>
            <w:ins w:id="2811" w:author="Hardik Malhotra" w:date="2021-09-30T21:05:00Z">
              <w:r w:rsidRPr="00257590">
                <w:rPr>
                  <w:rFonts w:ascii="Verdana" w:eastAsia="Times New Roman" w:hAnsi="Verdana" w:cs="Times New Roman"/>
                  <w:color w:val="000000"/>
                  <w:sz w:val="10"/>
                  <w:szCs w:val="10"/>
                  <w:lang w:val="en-US"/>
                </w:rPr>
                <w:t>Paints &amp; Coatings</w:t>
              </w:r>
            </w:ins>
          </w:p>
        </w:tc>
        <w:tc>
          <w:tcPr>
            <w:tcW w:w="519" w:type="dxa"/>
            <w:tcBorders>
              <w:top w:val="nil"/>
              <w:left w:val="nil"/>
              <w:bottom w:val="single" w:sz="4" w:space="0" w:color="auto"/>
              <w:right w:val="single" w:sz="4" w:space="0" w:color="auto"/>
            </w:tcBorders>
            <w:shd w:val="clear" w:color="000000" w:fill="FFFFFF"/>
            <w:noWrap/>
            <w:vAlign w:val="bottom"/>
            <w:hideMark/>
          </w:tcPr>
          <w:p w14:paraId="12C94A83" w14:textId="77777777" w:rsidR="009B3886" w:rsidRPr="00257590" w:rsidRDefault="009B3886" w:rsidP="00092529">
            <w:pPr>
              <w:spacing w:after="0" w:line="240" w:lineRule="auto"/>
              <w:jc w:val="center"/>
              <w:rPr>
                <w:ins w:id="2812" w:author="Hardik Malhotra" w:date="2021-09-30T21:05:00Z"/>
                <w:rFonts w:ascii="Verdana" w:eastAsia="Times New Roman" w:hAnsi="Verdana" w:cs="Times New Roman"/>
                <w:color w:val="000000"/>
                <w:sz w:val="10"/>
                <w:szCs w:val="10"/>
                <w:lang w:val="en-US"/>
              </w:rPr>
            </w:pPr>
            <w:ins w:id="2813" w:author="Hardik Malhotra" w:date="2021-09-30T21:05:00Z">
              <w:r w:rsidRPr="00257590">
                <w:rPr>
                  <w:rFonts w:ascii="Verdana" w:hAnsi="Verdana"/>
                  <w:color w:val="000000"/>
                  <w:sz w:val="10"/>
                  <w:szCs w:val="10"/>
                </w:rPr>
                <w:t>26</w:t>
              </w:r>
            </w:ins>
          </w:p>
        </w:tc>
        <w:tc>
          <w:tcPr>
            <w:tcW w:w="519" w:type="dxa"/>
            <w:tcBorders>
              <w:top w:val="nil"/>
              <w:left w:val="nil"/>
              <w:bottom w:val="single" w:sz="4" w:space="0" w:color="auto"/>
              <w:right w:val="single" w:sz="4" w:space="0" w:color="auto"/>
            </w:tcBorders>
            <w:shd w:val="clear" w:color="000000" w:fill="FFFFFF"/>
            <w:noWrap/>
            <w:vAlign w:val="bottom"/>
            <w:hideMark/>
          </w:tcPr>
          <w:p w14:paraId="4F3C521D" w14:textId="77777777" w:rsidR="009B3886" w:rsidRPr="00257590" w:rsidRDefault="009B3886" w:rsidP="00092529">
            <w:pPr>
              <w:spacing w:after="0" w:line="240" w:lineRule="auto"/>
              <w:jc w:val="center"/>
              <w:rPr>
                <w:ins w:id="2814" w:author="Hardik Malhotra" w:date="2021-09-30T21:05:00Z"/>
                <w:rFonts w:ascii="Verdana" w:eastAsia="Times New Roman" w:hAnsi="Verdana" w:cs="Times New Roman"/>
                <w:color w:val="000000"/>
                <w:sz w:val="10"/>
                <w:szCs w:val="10"/>
                <w:lang w:val="en-US"/>
              </w:rPr>
            </w:pPr>
            <w:ins w:id="2815" w:author="Hardik Malhotra" w:date="2021-09-30T21:05:00Z">
              <w:r w:rsidRPr="00257590">
                <w:rPr>
                  <w:rFonts w:ascii="Verdana" w:hAnsi="Verdana"/>
                  <w:color w:val="000000"/>
                  <w:sz w:val="10"/>
                  <w:szCs w:val="10"/>
                </w:rPr>
                <w:t>29</w:t>
              </w:r>
            </w:ins>
          </w:p>
        </w:tc>
        <w:tc>
          <w:tcPr>
            <w:tcW w:w="519" w:type="dxa"/>
            <w:tcBorders>
              <w:top w:val="nil"/>
              <w:left w:val="nil"/>
              <w:bottom w:val="single" w:sz="4" w:space="0" w:color="auto"/>
              <w:right w:val="single" w:sz="4" w:space="0" w:color="auto"/>
            </w:tcBorders>
            <w:shd w:val="clear" w:color="000000" w:fill="FFFFFF"/>
            <w:noWrap/>
            <w:vAlign w:val="bottom"/>
            <w:hideMark/>
          </w:tcPr>
          <w:p w14:paraId="58270A29" w14:textId="77777777" w:rsidR="009B3886" w:rsidRPr="00257590" w:rsidRDefault="009B3886" w:rsidP="00092529">
            <w:pPr>
              <w:spacing w:after="0" w:line="240" w:lineRule="auto"/>
              <w:jc w:val="center"/>
              <w:rPr>
                <w:ins w:id="2816" w:author="Hardik Malhotra" w:date="2021-09-30T21:05:00Z"/>
                <w:rFonts w:ascii="Verdana" w:eastAsia="Times New Roman" w:hAnsi="Verdana" w:cs="Times New Roman"/>
                <w:color w:val="000000"/>
                <w:sz w:val="10"/>
                <w:szCs w:val="10"/>
                <w:lang w:val="en-US"/>
              </w:rPr>
            </w:pPr>
            <w:ins w:id="2817" w:author="Hardik Malhotra" w:date="2021-09-30T21:05:00Z">
              <w:r w:rsidRPr="00257590">
                <w:rPr>
                  <w:rFonts w:ascii="Verdana" w:hAnsi="Verdana"/>
                  <w:color w:val="000000"/>
                  <w:sz w:val="10"/>
                  <w:szCs w:val="10"/>
                </w:rPr>
                <w:t>32</w:t>
              </w:r>
            </w:ins>
          </w:p>
        </w:tc>
        <w:tc>
          <w:tcPr>
            <w:tcW w:w="520" w:type="dxa"/>
            <w:tcBorders>
              <w:top w:val="nil"/>
              <w:left w:val="nil"/>
              <w:bottom w:val="single" w:sz="4" w:space="0" w:color="auto"/>
              <w:right w:val="single" w:sz="4" w:space="0" w:color="auto"/>
            </w:tcBorders>
            <w:shd w:val="clear" w:color="000000" w:fill="FFFFFF"/>
            <w:noWrap/>
            <w:vAlign w:val="bottom"/>
            <w:hideMark/>
          </w:tcPr>
          <w:p w14:paraId="6CBDA8C0" w14:textId="77777777" w:rsidR="009B3886" w:rsidRPr="00257590" w:rsidRDefault="009B3886" w:rsidP="00092529">
            <w:pPr>
              <w:spacing w:after="0" w:line="240" w:lineRule="auto"/>
              <w:jc w:val="center"/>
              <w:rPr>
                <w:ins w:id="2818" w:author="Hardik Malhotra" w:date="2021-09-30T21:05:00Z"/>
                <w:rFonts w:ascii="Verdana" w:eastAsia="Times New Roman" w:hAnsi="Verdana" w:cs="Times New Roman"/>
                <w:color w:val="000000"/>
                <w:sz w:val="10"/>
                <w:szCs w:val="10"/>
                <w:lang w:val="en-US"/>
              </w:rPr>
            </w:pPr>
            <w:ins w:id="2819" w:author="Hardik Malhotra" w:date="2021-09-30T21:05:00Z">
              <w:r w:rsidRPr="00257590">
                <w:rPr>
                  <w:rFonts w:ascii="Verdana" w:hAnsi="Verdana"/>
                  <w:color w:val="000000"/>
                  <w:sz w:val="10"/>
                  <w:szCs w:val="10"/>
                </w:rPr>
                <w:t>35</w:t>
              </w:r>
            </w:ins>
          </w:p>
        </w:tc>
        <w:tc>
          <w:tcPr>
            <w:tcW w:w="593" w:type="dxa"/>
            <w:tcBorders>
              <w:top w:val="nil"/>
              <w:left w:val="nil"/>
              <w:bottom w:val="single" w:sz="4" w:space="0" w:color="auto"/>
              <w:right w:val="single" w:sz="4" w:space="0" w:color="auto"/>
            </w:tcBorders>
            <w:shd w:val="clear" w:color="000000" w:fill="FFFFFF"/>
            <w:noWrap/>
            <w:vAlign w:val="bottom"/>
            <w:hideMark/>
          </w:tcPr>
          <w:p w14:paraId="42FFB022" w14:textId="77777777" w:rsidR="009B3886" w:rsidRPr="00257590" w:rsidRDefault="009B3886" w:rsidP="00092529">
            <w:pPr>
              <w:spacing w:after="0" w:line="240" w:lineRule="auto"/>
              <w:jc w:val="center"/>
              <w:rPr>
                <w:ins w:id="2820" w:author="Hardik Malhotra" w:date="2021-09-30T21:05:00Z"/>
                <w:rFonts w:ascii="Verdana" w:eastAsia="Times New Roman" w:hAnsi="Verdana" w:cs="Times New Roman"/>
                <w:color w:val="000000"/>
                <w:sz w:val="10"/>
                <w:szCs w:val="10"/>
                <w:lang w:val="en-US"/>
              </w:rPr>
            </w:pPr>
            <w:ins w:id="2821" w:author="Hardik Malhotra" w:date="2021-09-30T21:05:00Z">
              <w:r w:rsidRPr="00257590">
                <w:rPr>
                  <w:rFonts w:ascii="Verdana" w:hAnsi="Verdana"/>
                  <w:color w:val="000000"/>
                  <w:sz w:val="10"/>
                  <w:szCs w:val="10"/>
                </w:rPr>
                <w:t>39</w:t>
              </w:r>
            </w:ins>
          </w:p>
        </w:tc>
        <w:tc>
          <w:tcPr>
            <w:tcW w:w="590" w:type="dxa"/>
            <w:tcBorders>
              <w:top w:val="nil"/>
              <w:left w:val="nil"/>
              <w:bottom w:val="single" w:sz="4" w:space="0" w:color="auto"/>
              <w:right w:val="single" w:sz="4" w:space="0" w:color="auto"/>
            </w:tcBorders>
            <w:shd w:val="clear" w:color="000000" w:fill="FFFFFF"/>
            <w:noWrap/>
            <w:vAlign w:val="bottom"/>
            <w:hideMark/>
          </w:tcPr>
          <w:p w14:paraId="6614CEDB" w14:textId="77777777" w:rsidR="009B3886" w:rsidRPr="00257590" w:rsidRDefault="009B3886" w:rsidP="00092529">
            <w:pPr>
              <w:spacing w:after="0" w:line="240" w:lineRule="auto"/>
              <w:jc w:val="center"/>
              <w:rPr>
                <w:ins w:id="2822" w:author="Hardik Malhotra" w:date="2021-09-30T21:05:00Z"/>
                <w:rFonts w:ascii="Verdana" w:eastAsia="Times New Roman" w:hAnsi="Verdana" w:cs="Times New Roman"/>
                <w:color w:val="000000"/>
                <w:sz w:val="10"/>
                <w:szCs w:val="10"/>
                <w:lang w:val="en-US"/>
              </w:rPr>
            </w:pPr>
            <w:ins w:id="2823" w:author="Hardik Malhotra" w:date="2021-09-30T21:05:00Z">
              <w:r w:rsidRPr="00257590">
                <w:rPr>
                  <w:rFonts w:ascii="Verdana" w:hAnsi="Verdana"/>
                  <w:color w:val="000000"/>
                  <w:sz w:val="10"/>
                  <w:szCs w:val="10"/>
                </w:rPr>
                <w:t>46</w:t>
              </w:r>
            </w:ins>
          </w:p>
        </w:tc>
        <w:tc>
          <w:tcPr>
            <w:tcW w:w="590" w:type="dxa"/>
            <w:tcBorders>
              <w:top w:val="nil"/>
              <w:left w:val="nil"/>
              <w:bottom w:val="single" w:sz="4" w:space="0" w:color="auto"/>
              <w:right w:val="single" w:sz="4" w:space="0" w:color="auto"/>
            </w:tcBorders>
            <w:shd w:val="clear" w:color="000000" w:fill="FFFFFF"/>
            <w:noWrap/>
            <w:vAlign w:val="bottom"/>
            <w:hideMark/>
          </w:tcPr>
          <w:p w14:paraId="4750A4D7" w14:textId="77777777" w:rsidR="009B3886" w:rsidRPr="00257590" w:rsidRDefault="009B3886" w:rsidP="00092529">
            <w:pPr>
              <w:spacing w:after="0" w:line="240" w:lineRule="auto"/>
              <w:jc w:val="center"/>
              <w:rPr>
                <w:ins w:id="2824" w:author="Hardik Malhotra" w:date="2021-09-30T21:05:00Z"/>
                <w:rFonts w:ascii="Verdana" w:eastAsia="Times New Roman" w:hAnsi="Verdana" w:cs="Times New Roman"/>
                <w:color w:val="000000"/>
                <w:sz w:val="10"/>
                <w:szCs w:val="10"/>
                <w:lang w:val="en-US"/>
              </w:rPr>
            </w:pPr>
            <w:ins w:id="2825" w:author="Hardik Malhotra" w:date="2021-09-30T21:05:00Z">
              <w:r w:rsidRPr="00257590">
                <w:rPr>
                  <w:rFonts w:ascii="Verdana" w:hAnsi="Verdana"/>
                  <w:color w:val="000000"/>
                  <w:sz w:val="10"/>
                  <w:szCs w:val="10"/>
                </w:rPr>
                <w:t>40</w:t>
              </w:r>
            </w:ins>
          </w:p>
        </w:tc>
        <w:tc>
          <w:tcPr>
            <w:tcW w:w="590" w:type="dxa"/>
            <w:tcBorders>
              <w:top w:val="nil"/>
              <w:left w:val="nil"/>
              <w:bottom w:val="single" w:sz="4" w:space="0" w:color="auto"/>
              <w:right w:val="single" w:sz="4" w:space="0" w:color="auto"/>
            </w:tcBorders>
            <w:shd w:val="clear" w:color="000000" w:fill="FFFFFF"/>
            <w:noWrap/>
            <w:vAlign w:val="bottom"/>
            <w:hideMark/>
          </w:tcPr>
          <w:p w14:paraId="7BD09A8D" w14:textId="77777777" w:rsidR="009B3886" w:rsidRPr="00257590" w:rsidRDefault="009B3886" w:rsidP="00092529">
            <w:pPr>
              <w:spacing w:after="0" w:line="240" w:lineRule="auto"/>
              <w:jc w:val="center"/>
              <w:rPr>
                <w:ins w:id="2826" w:author="Hardik Malhotra" w:date="2021-09-30T21:05:00Z"/>
                <w:rFonts w:ascii="Verdana" w:eastAsia="Times New Roman" w:hAnsi="Verdana" w:cs="Times New Roman"/>
                <w:color w:val="000000"/>
                <w:sz w:val="10"/>
                <w:szCs w:val="10"/>
                <w:lang w:val="en-US"/>
              </w:rPr>
            </w:pPr>
            <w:ins w:id="2827" w:author="Hardik Malhotra" w:date="2021-09-30T21:05:00Z">
              <w:r w:rsidRPr="00257590">
                <w:rPr>
                  <w:rFonts w:ascii="Verdana" w:hAnsi="Verdana"/>
                  <w:color w:val="000000"/>
                  <w:sz w:val="10"/>
                  <w:szCs w:val="10"/>
                </w:rPr>
                <w:t>43</w:t>
              </w:r>
            </w:ins>
          </w:p>
        </w:tc>
        <w:tc>
          <w:tcPr>
            <w:tcW w:w="590" w:type="dxa"/>
            <w:tcBorders>
              <w:top w:val="nil"/>
              <w:left w:val="nil"/>
              <w:bottom w:val="single" w:sz="4" w:space="0" w:color="auto"/>
              <w:right w:val="single" w:sz="4" w:space="0" w:color="auto"/>
            </w:tcBorders>
            <w:shd w:val="clear" w:color="000000" w:fill="FFFFFF"/>
            <w:noWrap/>
            <w:vAlign w:val="bottom"/>
            <w:hideMark/>
          </w:tcPr>
          <w:p w14:paraId="0CC61A3F" w14:textId="77777777" w:rsidR="009B3886" w:rsidRPr="00257590" w:rsidRDefault="009B3886" w:rsidP="00092529">
            <w:pPr>
              <w:spacing w:after="0" w:line="240" w:lineRule="auto"/>
              <w:jc w:val="center"/>
              <w:rPr>
                <w:ins w:id="2828" w:author="Hardik Malhotra" w:date="2021-09-30T21:05:00Z"/>
                <w:rFonts w:ascii="Verdana" w:eastAsia="Times New Roman" w:hAnsi="Verdana" w:cs="Times New Roman"/>
                <w:color w:val="000000"/>
                <w:sz w:val="10"/>
                <w:szCs w:val="10"/>
                <w:lang w:val="en-US"/>
              </w:rPr>
            </w:pPr>
            <w:ins w:id="2829" w:author="Hardik Malhotra" w:date="2021-09-30T21:05:00Z">
              <w:r w:rsidRPr="00257590">
                <w:rPr>
                  <w:rFonts w:ascii="Verdana" w:hAnsi="Verdana"/>
                  <w:color w:val="000000"/>
                  <w:sz w:val="10"/>
                  <w:szCs w:val="10"/>
                </w:rPr>
                <w:t>48</w:t>
              </w:r>
            </w:ins>
          </w:p>
        </w:tc>
        <w:tc>
          <w:tcPr>
            <w:tcW w:w="590" w:type="dxa"/>
            <w:tcBorders>
              <w:top w:val="nil"/>
              <w:left w:val="nil"/>
              <w:bottom w:val="single" w:sz="4" w:space="0" w:color="auto"/>
              <w:right w:val="single" w:sz="4" w:space="0" w:color="auto"/>
            </w:tcBorders>
            <w:shd w:val="clear" w:color="000000" w:fill="FFFFFF"/>
            <w:noWrap/>
            <w:vAlign w:val="bottom"/>
            <w:hideMark/>
          </w:tcPr>
          <w:p w14:paraId="26E9A2A7" w14:textId="77777777" w:rsidR="009B3886" w:rsidRPr="00257590" w:rsidRDefault="009B3886" w:rsidP="00092529">
            <w:pPr>
              <w:spacing w:after="0" w:line="240" w:lineRule="auto"/>
              <w:jc w:val="center"/>
              <w:rPr>
                <w:ins w:id="2830" w:author="Hardik Malhotra" w:date="2021-09-30T21:05:00Z"/>
                <w:rFonts w:ascii="Verdana" w:eastAsia="Times New Roman" w:hAnsi="Verdana" w:cs="Times New Roman"/>
                <w:color w:val="000000"/>
                <w:sz w:val="10"/>
                <w:szCs w:val="10"/>
                <w:lang w:val="en-US"/>
              </w:rPr>
            </w:pPr>
            <w:ins w:id="2831" w:author="Hardik Malhotra" w:date="2021-09-30T21:05:00Z">
              <w:r w:rsidRPr="00257590">
                <w:rPr>
                  <w:rFonts w:ascii="Verdana" w:hAnsi="Verdana"/>
                  <w:color w:val="000000"/>
                  <w:sz w:val="10"/>
                  <w:szCs w:val="10"/>
                </w:rPr>
                <w:t>52</w:t>
              </w:r>
            </w:ins>
          </w:p>
        </w:tc>
        <w:tc>
          <w:tcPr>
            <w:tcW w:w="590" w:type="dxa"/>
            <w:tcBorders>
              <w:top w:val="nil"/>
              <w:left w:val="nil"/>
              <w:bottom w:val="single" w:sz="4" w:space="0" w:color="auto"/>
              <w:right w:val="single" w:sz="4" w:space="0" w:color="auto"/>
            </w:tcBorders>
            <w:shd w:val="clear" w:color="000000" w:fill="FFFFFF"/>
            <w:noWrap/>
            <w:vAlign w:val="bottom"/>
            <w:hideMark/>
          </w:tcPr>
          <w:p w14:paraId="6C11AA3F" w14:textId="77777777" w:rsidR="009B3886" w:rsidRPr="00257590" w:rsidRDefault="009B3886" w:rsidP="00092529">
            <w:pPr>
              <w:spacing w:after="0" w:line="240" w:lineRule="auto"/>
              <w:jc w:val="center"/>
              <w:rPr>
                <w:ins w:id="2832" w:author="Hardik Malhotra" w:date="2021-09-30T21:05:00Z"/>
                <w:rFonts w:ascii="Verdana" w:eastAsia="Times New Roman" w:hAnsi="Verdana" w:cs="Times New Roman"/>
                <w:color w:val="000000"/>
                <w:sz w:val="10"/>
                <w:szCs w:val="10"/>
                <w:lang w:val="en-US"/>
              </w:rPr>
            </w:pPr>
            <w:ins w:id="2833" w:author="Hardik Malhotra" w:date="2021-09-30T21:05:00Z">
              <w:r w:rsidRPr="00257590">
                <w:rPr>
                  <w:rFonts w:ascii="Verdana" w:hAnsi="Verdana"/>
                  <w:color w:val="000000"/>
                  <w:sz w:val="10"/>
                  <w:szCs w:val="10"/>
                </w:rPr>
                <w:t>57</w:t>
              </w:r>
            </w:ins>
          </w:p>
        </w:tc>
        <w:tc>
          <w:tcPr>
            <w:tcW w:w="590" w:type="dxa"/>
            <w:tcBorders>
              <w:top w:val="nil"/>
              <w:left w:val="nil"/>
              <w:bottom w:val="single" w:sz="4" w:space="0" w:color="auto"/>
              <w:right w:val="single" w:sz="4" w:space="0" w:color="auto"/>
            </w:tcBorders>
            <w:shd w:val="clear" w:color="000000" w:fill="FFFFFF"/>
            <w:noWrap/>
            <w:vAlign w:val="bottom"/>
            <w:hideMark/>
          </w:tcPr>
          <w:p w14:paraId="7CBD1AF5" w14:textId="77777777" w:rsidR="009B3886" w:rsidRPr="00257590" w:rsidRDefault="009B3886" w:rsidP="00092529">
            <w:pPr>
              <w:spacing w:after="0" w:line="240" w:lineRule="auto"/>
              <w:jc w:val="center"/>
              <w:rPr>
                <w:ins w:id="2834" w:author="Hardik Malhotra" w:date="2021-09-30T21:05:00Z"/>
                <w:rFonts w:ascii="Verdana" w:eastAsia="Times New Roman" w:hAnsi="Verdana" w:cs="Times New Roman"/>
                <w:color w:val="000000"/>
                <w:sz w:val="10"/>
                <w:szCs w:val="10"/>
                <w:lang w:val="en-US"/>
              </w:rPr>
            </w:pPr>
            <w:ins w:id="2835" w:author="Hardik Malhotra" w:date="2021-09-30T21:05:00Z">
              <w:r w:rsidRPr="00257590">
                <w:rPr>
                  <w:rFonts w:ascii="Verdana" w:hAnsi="Verdana"/>
                  <w:color w:val="000000"/>
                  <w:sz w:val="10"/>
                  <w:szCs w:val="10"/>
                </w:rPr>
                <w:t>62</w:t>
              </w:r>
            </w:ins>
          </w:p>
        </w:tc>
        <w:tc>
          <w:tcPr>
            <w:tcW w:w="590" w:type="dxa"/>
            <w:tcBorders>
              <w:top w:val="nil"/>
              <w:left w:val="nil"/>
              <w:bottom w:val="single" w:sz="4" w:space="0" w:color="auto"/>
              <w:right w:val="single" w:sz="4" w:space="0" w:color="auto"/>
            </w:tcBorders>
            <w:shd w:val="clear" w:color="000000" w:fill="FFFFFF"/>
            <w:noWrap/>
            <w:vAlign w:val="bottom"/>
            <w:hideMark/>
          </w:tcPr>
          <w:p w14:paraId="7DC034BE" w14:textId="77777777" w:rsidR="009B3886" w:rsidRPr="00257590" w:rsidRDefault="009B3886" w:rsidP="00092529">
            <w:pPr>
              <w:spacing w:after="0" w:line="240" w:lineRule="auto"/>
              <w:jc w:val="center"/>
              <w:rPr>
                <w:ins w:id="2836" w:author="Hardik Malhotra" w:date="2021-09-30T21:05:00Z"/>
                <w:rFonts w:ascii="Verdana" w:eastAsia="Times New Roman" w:hAnsi="Verdana" w:cs="Times New Roman"/>
                <w:color w:val="000000"/>
                <w:sz w:val="10"/>
                <w:szCs w:val="10"/>
                <w:lang w:val="en-US"/>
              </w:rPr>
            </w:pPr>
            <w:ins w:id="2837" w:author="Hardik Malhotra" w:date="2021-09-30T21:05:00Z">
              <w:r w:rsidRPr="00257590">
                <w:rPr>
                  <w:rFonts w:ascii="Verdana" w:hAnsi="Verdana"/>
                  <w:color w:val="000000"/>
                  <w:sz w:val="10"/>
                  <w:szCs w:val="10"/>
                </w:rPr>
                <w:t>67</w:t>
              </w:r>
            </w:ins>
          </w:p>
        </w:tc>
        <w:tc>
          <w:tcPr>
            <w:tcW w:w="590" w:type="dxa"/>
            <w:tcBorders>
              <w:top w:val="nil"/>
              <w:left w:val="nil"/>
              <w:bottom w:val="single" w:sz="4" w:space="0" w:color="auto"/>
              <w:right w:val="single" w:sz="4" w:space="0" w:color="auto"/>
            </w:tcBorders>
            <w:shd w:val="clear" w:color="000000" w:fill="FFFFFF"/>
            <w:noWrap/>
            <w:vAlign w:val="bottom"/>
            <w:hideMark/>
          </w:tcPr>
          <w:p w14:paraId="51B45415" w14:textId="77777777" w:rsidR="009B3886" w:rsidRPr="00257590" w:rsidRDefault="009B3886" w:rsidP="00092529">
            <w:pPr>
              <w:spacing w:after="0" w:line="240" w:lineRule="auto"/>
              <w:jc w:val="center"/>
              <w:rPr>
                <w:ins w:id="2838" w:author="Hardik Malhotra" w:date="2021-09-30T21:05:00Z"/>
                <w:rFonts w:ascii="Verdana" w:eastAsia="Times New Roman" w:hAnsi="Verdana" w:cs="Times New Roman"/>
                <w:color w:val="000000"/>
                <w:sz w:val="10"/>
                <w:szCs w:val="10"/>
                <w:lang w:val="en-US"/>
              </w:rPr>
            </w:pPr>
            <w:ins w:id="2839" w:author="Hardik Malhotra" w:date="2021-09-30T21:05:00Z">
              <w:r w:rsidRPr="00257590">
                <w:rPr>
                  <w:rFonts w:ascii="Verdana" w:hAnsi="Verdana"/>
                  <w:color w:val="000000"/>
                  <w:sz w:val="10"/>
                  <w:szCs w:val="10"/>
                </w:rPr>
                <w:t>73</w:t>
              </w:r>
            </w:ins>
          </w:p>
        </w:tc>
        <w:tc>
          <w:tcPr>
            <w:tcW w:w="590" w:type="dxa"/>
            <w:tcBorders>
              <w:top w:val="nil"/>
              <w:left w:val="nil"/>
              <w:bottom w:val="single" w:sz="4" w:space="0" w:color="auto"/>
              <w:right w:val="single" w:sz="4" w:space="0" w:color="auto"/>
            </w:tcBorders>
            <w:shd w:val="clear" w:color="000000" w:fill="FFFFFF"/>
            <w:noWrap/>
            <w:vAlign w:val="bottom"/>
            <w:hideMark/>
          </w:tcPr>
          <w:p w14:paraId="0E0A9B99" w14:textId="77777777" w:rsidR="009B3886" w:rsidRPr="00257590" w:rsidRDefault="009B3886" w:rsidP="00092529">
            <w:pPr>
              <w:spacing w:after="0" w:line="240" w:lineRule="auto"/>
              <w:jc w:val="center"/>
              <w:rPr>
                <w:ins w:id="2840" w:author="Hardik Malhotra" w:date="2021-09-30T21:05:00Z"/>
                <w:rFonts w:ascii="Verdana" w:eastAsia="Times New Roman" w:hAnsi="Verdana" w:cs="Times New Roman"/>
                <w:color w:val="000000"/>
                <w:sz w:val="10"/>
                <w:szCs w:val="10"/>
                <w:lang w:val="en-US"/>
              </w:rPr>
            </w:pPr>
            <w:ins w:id="2841" w:author="Hardik Malhotra" w:date="2021-09-30T21:05:00Z">
              <w:r w:rsidRPr="00257590">
                <w:rPr>
                  <w:rFonts w:ascii="Verdana" w:hAnsi="Verdana"/>
                  <w:color w:val="000000"/>
                  <w:sz w:val="10"/>
                  <w:szCs w:val="10"/>
                </w:rPr>
                <w:t>78</w:t>
              </w:r>
            </w:ins>
          </w:p>
        </w:tc>
        <w:tc>
          <w:tcPr>
            <w:tcW w:w="415" w:type="dxa"/>
            <w:tcBorders>
              <w:top w:val="nil"/>
              <w:left w:val="nil"/>
              <w:bottom w:val="single" w:sz="4" w:space="0" w:color="auto"/>
              <w:right w:val="single" w:sz="4" w:space="0" w:color="auto"/>
            </w:tcBorders>
            <w:shd w:val="clear" w:color="000000" w:fill="FFFFFF"/>
            <w:noWrap/>
            <w:vAlign w:val="bottom"/>
            <w:hideMark/>
          </w:tcPr>
          <w:p w14:paraId="47FFFA9F" w14:textId="77777777" w:rsidR="009B3886" w:rsidRPr="00257590" w:rsidRDefault="009B3886" w:rsidP="00092529">
            <w:pPr>
              <w:spacing w:after="0" w:line="240" w:lineRule="auto"/>
              <w:jc w:val="center"/>
              <w:rPr>
                <w:ins w:id="2842" w:author="Hardik Malhotra" w:date="2021-09-30T21:05:00Z"/>
                <w:rFonts w:ascii="Verdana" w:eastAsia="Times New Roman" w:hAnsi="Verdana" w:cs="Times New Roman"/>
                <w:color w:val="000000"/>
                <w:sz w:val="10"/>
                <w:szCs w:val="10"/>
                <w:lang w:val="en-US"/>
              </w:rPr>
            </w:pPr>
            <w:ins w:id="2843" w:author="Hardik Malhotra" w:date="2021-09-30T21:05:00Z">
              <w:r w:rsidRPr="00257590">
                <w:rPr>
                  <w:rFonts w:ascii="Verdana" w:hAnsi="Verdana"/>
                  <w:color w:val="000000"/>
                  <w:sz w:val="10"/>
                  <w:szCs w:val="10"/>
                </w:rPr>
                <w:t>85</w:t>
              </w:r>
            </w:ins>
          </w:p>
        </w:tc>
      </w:tr>
      <w:tr w:rsidR="009B3886" w:rsidRPr="00257590" w14:paraId="2FEB066F" w14:textId="77777777" w:rsidTr="00092529">
        <w:trPr>
          <w:trHeight w:val="334"/>
          <w:ins w:id="2844" w:author="Hardik Malhotra" w:date="2021-09-30T21:05:00Z"/>
        </w:trPr>
        <w:tc>
          <w:tcPr>
            <w:tcW w:w="1185" w:type="dxa"/>
            <w:tcBorders>
              <w:top w:val="nil"/>
              <w:left w:val="single" w:sz="4" w:space="0" w:color="auto"/>
              <w:bottom w:val="single" w:sz="4" w:space="0" w:color="auto"/>
              <w:right w:val="single" w:sz="4" w:space="0" w:color="auto"/>
            </w:tcBorders>
            <w:shd w:val="clear" w:color="000000" w:fill="FFFFFF"/>
            <w:noWrap/>
            <w:vAlign w:val="bottom"/>
            <w:hideMark/>
          </w:tcPr>
          <w:p w14:paraId="74FC6E3B" w14:textId="77777777" w:rsidR="009B3886" w:rsidRPr="00257590" w:rsidRDefault="009B3886" w:rsidP="00092529">
            <w:pPr>
              <w:spacing w:after="0" w:line="240" w:lineRule="auto"/>
              <w:rPr>
                <w:ins w:id="2845" w:author="Hardik Malhotra" w:date="2021-09-30T21:05:00Z"/>
                <w:rFonts w:ascii="Verdana" w:eastAsia="Times New Roman" w:hAnsi="Verdana" w:cs="Times New Roman"/>
                <w:color w:val="000000"/>
                <w:sz w:val="10"/>
                <w:szCs w:val="10"/>
                <w:lang w:val="en-US"/>
              </w:rPr>
            </w:pPr>
            <w:ins w:id="2846" w:author="Hardik Malhotra" w:date="2021-09-30T21:05:00Z">
              <w:r w:rsidRPr="00257590">
                <w:rPr>
                  <w:rFonts w:ascii="Verdana" w:eastAsia="Times New Roman" w:hAnsi="Verdana" w:cs="Times New Roman"/>
                  <w:color w:val="000000"/>
                  <w:sz w:val="10"/>
                  <w:szCs w:val="10"/>
                  <w:lang w:val="en-US"/>
                </w:rPr>
                <w:t>Electrical &amp; Electronics</w:t>
              </w:r>
            </w:ins>
          </w:p>
        </w:tc>
        <w:tc>
          <w:tcPr>
            <w:tcW w:w="519" w:type="dxa"/>
            <w:tcBorders>
              <w:top w:val="nil"/>
              <w:left w:val="nil"/>
              <w:bottom w:val="single" w:sz="4" w:space="0" w:color="auto"/>
              <w:right w:val="single" w:sz="4" w:space="0" w:color="auto"/>
            </w:tcBorders>
            <w:shd w:val="clear" w:color="000000" w:fill="FFFFFF"/>
            <w:noWrap/>
            <w:vAlign w:val="bottom"/>
            <w:hideMark/>
          </w:tcPr>
          <w:p w14:paraId="131DD07C" w14:textId="77777777" w:rsidR="009B3886" w:rsidRPr="00257590" w:rsidRDefault="009B3886" w:rsidP="00092529">
            <w:pPr>
              <w:spacing w:after="0" w:line="240" w:lineRule="auto"/>
              <w:jc w:val="center"/>
              <w:rPr>
                <w:ins w:id="2847" w:author="Hardik Malhotra" w:date="2021-09-30T21:05:00Z"/>
                <w:rFonts w:ascii="Verdana" w:eastAsia="Times New Roman" w:hAnsi="Verdana" w:cs="Times New Roman"/>
                <w:color w:val="000000"/>
                <w:sz w:val="10"/>
                <w:szCs w:val="10"/>
                <w:lang w:val="en-US"/>
              </w:rPr>
            </w:pPr>
            <w:ins w:id="2848" w:author="Hardik Malhotra" w:date="2021-09-30T21:05:00Z">
              <w:r w:rsidRPr="00257590">
                <w:rPr>
                  <w:rFonts w:ascii="Verdana" w:hAnsi="Verdana"/>
                  <w:color w:val="000000"/>
                  <w:sz w:val="10"/>
                  <w:szCs w:val="10"/>
                </w:rPr>
                <w:t>15</w:t>
              </w:r>
            </w:ins>
          </w:p>
        </w:tc>
        <w:tc>
          <w:tcPr>
            <w:tcW w:w="519" w:type="dxa"/>
            <w:tcBorders>
              <w:top w:val="nil"/>
              <w:left w:val="nil"/>
              <w:bottom w:val="single" w:sz="4" w:space="0" w:color="auto"/>
              <w:right w:val="single" w:sz="4" w:space="0" w:color="auto"/>
            </w:tcBorders>
            <w:shd w:val="clear" w:color="000000" w:fill="FFFFFF"/>
            <w:noWrap/>
            <w:vAlign w:val="bottom"/>
            <w:hideMark/>
          </w:tcPr>
          <w:p w14:paraId="79D3F30B" w14:textId="77777777" w:rsidR="009B3886" w:rsidRPr="00257590" w:rsidRDefault="009B3886" w:rsidP="00092529">
            <w:pPr>
              <w:spacing w:after="0" w:line="240" w:lineRule="auto"/>
              <w:jc w:val="center"/>
              <w:rPr>
                <w:ins w:id="2849" w:author="Hardik Malhotra" w:date="2021-09-30T21:05:00Z"/>
                <w:rFonts w:ascii="Verdana" w:eastAsia="Times New Roman" w:hAnsi="Verdana" w:cs="Times New Roman"/>
                <w:color w:val="000000"/>
                <w:sz w:val="10"/>
                <w:szCs w:val="10"/>
                <w:lang w:val="en-US"/>
              </w:rPr>
            </w:pPr>
            <w:ins w:id="2850" w:author="Hardik Malhotra" w:date="2021-09-30T21:05:00Z">
              <w:r w:rsidRPr="00257590">
                <w:rPr>
                  <w:rFonts w:ascii="Verdana" w:hAnsi="Verdana"/>
                  <w:color w:val="000000"/>
                  <w:sz w:val="10"/>
                  <w:szCs w:val="10"/>
                </w:rPr>
                <w:t>17</w:t>
              </w:r>
            </w:ins>
          </w:p>
        </w:tc>
        <w:tc>
          <w:tcPr>
            <w:tcW w:w="519" w:type="dxa"/>
            <w:tcBorders>
              <w:top w:val="nil"/>
              <w:left w:val="nil"/>
              <w:bottom w:val="single" w:sz="4" w:space="0" w:color="auto"/>
              <w:right w:val="single" w:sz="4" w:space="0" w:color="auto"/>
            </w:tcBorders>
            <w:shd w:val="clear" w:color="000000" w:fill="FFFFFF"/>
            <w:noWrap/>
            <w:vAlign w:val="bottom"/>
            <w:hideMark/>
          </w:tcPr>
          <w:p w14:paraId="531FF092" w14:textId="77777777" w:rsidR="009B3886" w:rsidRPr="00257590" w:rsidRDefault="009B3886" w:rsidP="00092529">
            <w:pPr>
              <w:spacing w:after="0" w:line="240" w:lineRule="auto"/>
              <w:jc w:val="center"/>
              <w:rPr>
                <w:ins w:id="2851" w:author="Hardik Malhotra" w:date="2021-09-30T21:05:00Z"/>
                <w:rFonts w:ascii="Verdana" w:eastAsia="Times New Roman" w:hAnsi="Verdana" w:cs="Times New Roman"/>
                <w:color w:val="000000"/>
                <w:sz w:val="10"/>
                <w:szCs w:val="10"/>
                <w:lang w:val="en-US"/>
              </w:rPr>
            </w:pPr>
            <w:ins w:id="2852" w:author="Hardik Malhotra" w:date="2021-09-30T21:05:00Z">
              <w:r w:rsidRPr="00257590">
                <w:rPr>
                  <w:rFonts w:ascii="Verdana" w:hAnsi="Verdana"/>
                  <w:color w:val="000000"/>
                  <w:sz w:val="10"/>
                  <w:szCs w:val="10"/>
                </w:rPr>
                <w:t>18</w:t>
              </w:r>
            </w:ins>
          </w:p>
        </w:tc>
        <w:tc>
          <w:tcPr>
            <w:tcW w:w="520" w:type="dxa"/>
            <w:tcBorders>
              <w:top w:val="nil"/>
              <w:left w:val="nil"/>
              <w:bottom w:val="single" w:sz="4" w:space="0" w:color="auto"/>
              <w:right w:val="single" w:sz="4" w:space="0" w:color="auto"/>
            </w:tcBorders>
            <w:shd w:val="clear" w:color="000000" w:fill="FFFFFF"/>
            <w:noWrap/>
            <w:vAlign w:val="bottom"/>
            <w:hideMark/>
          </w:tcPr>
          <w:p w14:paraId="0B5CE962" w14:textId="77777777" w:rsidR="009B3886" w:rsidRPr="00257590" w:rsidRDefault="009B3886" w:rsidP="00092529">
            <w:pPr>
              <w:spacing w:after="0" w:line="240" w:lineRule="auto"/>
              <w:jc w:val="center"/>
              <w:rPr>
                <w:ins w:id="2853" w:author="Hardik Malhotra" w:date="2021-09-30T21:05:00Z"/>
                <w:rFonts w:ascii="Verdana" w:eastAsia="Times New Roman" w:hAnsi="Verdana" w:cs="Times New Roman"/>
                <w:color w:val="000000"/>
                <w:sz w:val="10"/>
                <w:szCs w:val="10"/>
                <w:lang w:val="en-US"/>
              </w:rPr>
            </w:pPr>
            <w:ins w:id="2854" w:author="Hardik Malhotra" w:date="2021-09-30T21:05:00Z">
              <w:r w:rsidRPr="00257590">
                <w:rPr>
                  <w:rFonts w:ascii="Verdana" w:hAnsi="Verdana"/>
                  <w:color w:val="000000"/>
                  <w:sz w:val="10"/>
                  <w:szCs w:val="10"/>
                </w:rPr>
                <w:t>20</w:t>
              </w:r>
            </w:ins>
          </w:p>
        </w:tc>
        <w:tc>
          <w:tcPr>
            <w:tcW w:w="593" w:type="dxa"/>
            <w:tcBorders>
              <w:top w:val="nil"/>
              <w:left w:val="nil"/>
              <w:bottom w:val="single" w:sz="4" w:space="0" w:color="auto"/>
              <w:right w:val="single" w:sz="4" w:space="0" w:color="auto"/>
            </w:tcBorders>
            <w:shd w:val="clear" w:color="000000" w:fill="FFFFFF"/>
            <w:noWrap/>
            <w:vAlign w:val="bottom"/>
            <w:hideMark/>
          </w:tcPr>
          <w:p w14:paraId="06720E00" w14:textId="77777777" w:rsidR="009B3886" w:rsidRPr="00257590" w:rsidRDefault="009B3886" w:rsidP="00092529">
            <w:pPr>
              <w:spacing w:after="0" w:line="240" w:lineRule="auto"/>
              <w:jc w:val="center"/>
              <w:rPr>
                <w:ins w:id="2855" w:author="Hardik Malhotra" w:date="2021-09-30T21:05:00Z"/>
                <w:rFonts w:ascii="Verdana" w:eastAsia="Times New Roman" w:hAnsi="Verdana" w:cs="Times New Roman"/>
                <w:color w:val="000000"/>
                <w:sz w:val="10"/>
                <w:szCs w:val="10"/>
                <w:lang w:val="en-US"/>
              </w:rPr>
            </w:pPr>
            <w:ins w:id="2856" w:author="Hardik Malhotra" w:date="2021-09-30T21:05:00Z">
              <w:r w:rsidRPr="00257590">
                <w:rPr>
                  <w:rFonts w:ascii="Verdana" w:hAnsi="Verdana"/>
                  <w:color w:val="000000"/>
                  <w:sz w:val="10"/>
                  <w:szCs w:val="10"/>
                </w:rPr>
                <w:t>23</w:t>
              </w:r>
            </w:ins>
          </w:p>
        </w:tc>
        <w:tc>
          <w:tcPr>
            <w:tcW w:w="590" w:type="dxa"/>
            <w:tcBorders>
              <w:top w:val="nil"/>
              <w:left w:val="nil"/>
              <w:bottom w:val="single" w:sz="4" w:space="0" w:color="auto"/>
              <w:right w:val="single" w:sz="4" w:space="0" w:color="auto"/>
            </w:tcBorders>
            <w:shd w:val="clear" w:color="000000" w:fill="FFFFFF"/>
            <w:noWrap/>
            <w:vAlign w:val="bottom"/>
            <w:hideMark/>
          </w:tcPr>
          <w:p w14:paraId="608FCEB8" w14:textId="77777777" w:rsidR="009B3886" w:rsidRPr="00257590" w:rsidRDefault="009B3886" w:rsidP="00092529">
            <w:pPr>
              <w:spacing w:after="0" w:line="240" w:lineRule="auto"/>
              <w:jc w:val="center"/>
              <w:rPr>
                <w:ins w:id="2857" w:author="Hardik Malhotra" w:date="2021-09-30T21:05:00Z"/>
                <w:rFonts w:ascii="Verdana" w:eastAsia="Times New Roman" w:hAnsi="Verdana" w:cs="Times New Roman"/>
                <w:color w:val="000000"/>
                <w:sz w:val="10"/>
                <w:szCs w:val="10"/>
                <w:lang w:val="en-US"/>
              </w:rPr>
            </w:pPr>
            <w:ins w:id="2858" w:author="Hardik Malhotra" w:date="2021-09-30T21:05:00Z">
              <w:r w:rsidRPr="00257590">
                <w:rPr>
                  <w:rFonts w:ascii="Verdana" w:hAnsi="Verdana"/>
                  <w:color w:val="000000"/>
                  <w:sz w:val="10"/>
                  <w:szCs w:val="10"/>
                </w:rPr>
                <w:t>26</w:t>
              </w:r>
            </w:ins>
          </w:p>
        </w:tc>
        <w:tc>
          <w:tcPr>
            <w:tcW w:w="590" w:type="dxa"/>
            <w:tcBorders>
              <w:top w:val="nil"/>
              <w:left w:val="nil"/>
              <w:bottom w:val="single" w:sz="4" w:space="0" w:color="auto"/>
              <w:right w:val="single" w:sz="4" w:space="0" w:color="auto"/>
            </w:tcBorders>
            <w:shd w:val="clear" w:color="000000" w:fill="FFFFFF"/>
            <w:noWrap/>
            <w:vAlign w:val="bottom"/>
            <w:hideMark/>
          </w:tcPr>
          <w:p w14:paraId="07FA55F1" w14:textId="77777777" w:rsidR="009B3886" w:rsidRPr="00257590" w:rsidRDefault="009B3886" w:rsidP="00092529">
            <w:pPr>
              <w:spacing w:after="0" w:line="240" w:lineRule="auto"/>
              <w:jc w:val="center"/>
              <w:rPr>
                <w:ins w:id="2859" w:author="Hardik Malhotra" w:date="2021-09-30T21:05:00Z"/>
                <w:rFonts w:ascii="Verdana" w:eastAsia="Times New Roman" w:hAnsi="Verdana" w:cs="Times New Roman"/>
                <w:color w:val="000000"/>
                <w:sz w:val="10"/>
                <w:szCs w:val="10"/>
                <w:lang w:val="en-US"/>
              </w:rPr>
            </w:pPr>
            <w:ins w:id="2860" w:author="Hardik Malhotra" w:date="2021-09-30T21:05:00Z">
              <w:r w:rsidRPr="00257590">
                <w:rPr>
                  <w:rFonts w:ascii="Verdana" w:hAnsi="Verdana"/>
                  <w:color w:val="000000"/>
                  <w:sz w:val="10"/>
                  <w:szCs w:val="10"/>
                </w:rPr>
                <w:t>23</w:t>
              </w:r>
            </w:ins>
          </w:p>
        </w:tc>
        <w:tc>
          <w:tcPr>
            <w:tcW w:w="590" w:type="dxa"/>
            <w:tcBorders>
              <w:top w:val="nil"/>
              <w:left w:val="nil"/>
              <w:bottom w:val="single" w:sz="4" w:space="0" w:color="auto"/>
              <w:right w:val="single" w:sz="4" w:space="0" w:color="auto"/>
            </w:tcBorders>
            <w:shd w:val="clear" w:color="000000" w:fill="FFFFFF"/>
            <w:noWrap/>
            <w:vAlign w:val="bottom"/>
            <w:hideMark/>
          </w:tcPr>
          <w:p w14:paraId="29BFC403" w14:textId="77777777" w:rsidR="009B3886" w:rsidRPr="00257590" w:rsidRDefault="009B3886" w:rsidP="00092529">
            <w:pPr>
              <w:spacing w:after="0" w:line="240" w:lineRule="auto"/>
              <w:jc w:val="center"/>
              <w:rPr>
                <w:ins w:id="2861" w:author="Hardik Malhotra" w:date="2021-09-30T21:05:00Z"/>
                <w:rFonts w:ascii="Verdana" w:eastAsia="Times New Roman" w:hAnsi="Verdana" w:cs="Times New Roman"/>
                <w:color w:val="000000"/>
                <w:sz w:val="10"/>
                <w:szCs w:val="10"/>
                <w:lang w:val="en-US"/>
              </w:rPr>
            </w:pPr>
            <w:ins w:id="2862" w:author="Hardik Malhotra" w:date="2021-09-30T21:05:00Z">
              <w:r w:rsidRPr="00257590">
                <w:rPr>
                  <w:rFonts w:ascii="Verdana" w:hAnsi="Verdana"/>
                  <w:color w:val="000000"/>
                  <w:sz w:val="10"/>
                  <w:szCs w:val="10"/>
                </w:rPr>
                <w:t>25</w:t>
              </w:r>
            </w:ins>
          </w:p>
        </w:tc>
        <w:tc>
          <w:tcPr>
            <w:tcW w:w="590" w:type="dxa"/>
            <w:tcBorders>
              <w:top w:val="nil"/>
              <w:left w:val="nil"/>
              <w:bottom w:val="single" w:sz="4" w:space="0" w:color="auto"/>
              <w:right w:val="single" w:sz="4" w:space="0" w:color="auto"/>
            </w:tcBorders>
            <w:shd w:val="clear" w:color="000000" w:fill="FFFFFF"/>
            <w:noWrap/>
            <w:vAlign w:val="bottom"/>
            <w:hideMark/>
          </w:tcPr>
          <w:p w14:paraId="3CCF692D" w14:textId="77777777" w:rsidR="009B3886" w:rsidRPr="00257590" w:rsidRDefault="009B3886" w:rsidP="00092529">
            <w:pPr>
              <w:spacing w:after="0" w:line="240" w:lineRule="auto"/>
              <w:jc w:val="center"/>
              <w:rPr>
                <w:ins w:id="2863" w:author="Hardik Malhotra" w:date="2021-09-30T21:05:00Z"/>
                <w:rFonts w:ascii="Verdana" w:eastAsia="Times New Roman" w:hAnsi="Verdana" w:cs="Times New Roman"/>
                <w:color w:val="000000"/>
                <w:sz w:val="10"/>
                <w:szCs w:val="10"/>
                <w:lang w:val="en-US"/>
              </w:rPr>
            </w:pPr>
            <w:ins w:id="2864" w:author="Hardik Malhotra" w:date="2021-09-30T21:05:00Z">
              <w:r w:rsidRPr="00257590">
                <w:rPr>
                  <w:rFonts w:ascii="Verdana" w:hAnsi="Verdana"/>
                  <w:color w:val="000000"/>
                  <w:sz w:val="10"/>
                  <w:szCs w:val="10"/>
                </w:rPr>
                <w:t>28</w:t>
              </w:r>
            </w:ins>
          </w:p>
        </w:tc>
        <w:tc>
          <w:tcPr>
            <w:tcW w:w="590" w:type="dxa"/>
            <w:tcBorders>
              <w:top w:val="nil"/>
              <w:left w:val="nil"/>
              <w:bottom w:val="single" w:sz="4" w:space="0" w:color="auto"/>
              <w:right w:val="single" w:sz="4" w:space="0" w:color="auto"/>
            </w:tcBorders>
            <w:shd w:val="clear" w:color="000000" w:fill="FFFFFF"/>
            <w:noWrap/>
            <w:vAlign w:val="bottom"/>
            <w:hideMark/>
          </w:tcPr>
          <w:p w14:paraId="7C02C520" w14:textId="77777777" w:rsidR="009B3886" w:rsidRPr="00257590" w:rsidRDefault="009B3886" w:rsidP="00092529">
            <w:pPr>
              <w:spacing w:after="0" w:line="240" w:lineRule="auto"/>
              <w:jc w:val="center"/>
              <w:rPr>
                <w:ins w:id="2865" w:author="Hardik Malhotra" w:date="2021-09-30T21:05:00Z"/>
                <w:rFonts w:ascii="Verdana" w:eastAsia="Times New Roman" w:hAnsi="Verdana" w:cs="Times New Roman"/>
                <w:color w:val="000000"/>
                <w:sz w:val="10"/>
                <w:szCs w:val="10"/>
                <w:lang w:val="en-US"/>
              </w:rPr>
            </w:pPr>
            <w:ins w:id="2866" w:author="Hardik Malhotra" w:date="2021-09-30T21:05:00Z">
              <w:r w:rsidRPr="00257590">
                <w:rPr>
                  <w:rFonts w:ascii="Verdana" w:hAnsi="Verdana"/>
                  <w:color w:val="000000"/>
                  <w:sz w:val="10"/>
                  <w:szCs w:val="10"/>
                </w:rPr>
                <w:t>30</w:t>
              </w:r>
            </w:ins>
          </w:p>
        </w:tc>
        <w:tc>
          <w:tcPr>
            <w:tcW w:w="590" w:type="dxa"/>
            <w:tcBorders>
              <w:top w:val="nil"/>
              <w:left w:val="nil"/>
              <w:bottom w:val="single" w:sz="4" w:space="0" w:color="auto"/>
              <w:right w:val="single" w:sz="4" w:space="0" w:color="auto"/>
            </w:tcBorders>
            <w:shd w:val="clear" w:color="000000" w:fill="FFFFFF"/>
            <w:noWrap/>
            <w:vAlign w:val="bottom"/>
            <w:hideMark/>
          </w:tcPr>
          <w:p w14:paraId="11515E67" w14:textId="77777777" w:rsidR="009B3886" w:rsidRPr="00257590" w:rsidRDefault="009B3886" w:rsidP="00092529">
            <w:pPr>
              <w:spacing w:after="0" w:line="240" w:lineRule="auto"/>
              <w:jc w:val="center"/>
              <w:rPr>
                <w:ins w:id="2867" w:author="Hardik Malhotra" w:date="2021-09-30T21:05:00Z"/>
                <w:rFonts w:ascii="Verdana" w:eastAsia="Times New Roman" w:hAnsi="Verdana" w:cs="Times New Roman"/>
                <w:color w:val="000000"/>
                <w:sz w:val="10"/>
                <w:szCs w:val="10"/>
                <w:lang w:val="en-US"/>
              </w:rPr>
            </w:pPr>
            <w:ins w:id="2868" w:author="Hardik Malhotra" w:date="2021-09-30T21:05:00Z">
              <w:r w:rsidRPr="00257590">
                <w:rPr>
                  <w:rFonts w:ascii="Verdana" w:hAnsi="Verdana"/>
                  <w:color w:val="000000"/>
                  <w:sz w:val="10"/>
                  <w:szCs w:val="10"/>
                </w:rPr>
                <w:t>33</w:t>
              </w:r>
            </w:ins>
          </w:p>
        </w:tc>
        <w:tc>
          <w:tcPr>
            <w:tcW w:w="590" w:type="dxa"/>
            <w:tcBorders>
              <w:top w:val="nil"/>
              <w:left w:val="nil"/>
              <w:bottom w:val="single" w:sz="4" w:space="0" w:color="auto"/>
              <w:right w:val="single" w:sz="4" w:space="0" w:color="auto"/>
            </w:tcBorders>
            <w:shd w:val="clear" w:color="000000" w:fill="FFFFFF"/>
            <w:noWrap/>
            <w:vAlign w:val="bottom"/>
            <w:hideMark/>
          </w:tcPr>
          <w:p w14:paraId="799F5FF8" w14:textId="77777777" w:rsidR="009B3886" w:rsidRPr="00257590" w:rsidRDefault="009B3886" w:rsidP="00092529">
            <w:pPr>
              <w:spacing w:after="0" w:line="240" w:lineRule="auto"/>
              <w:jc w:val="center"/>
              <w:rPr>
                <w:ins w:id="2869" w:author="Hardik Malhotra" w:date="2021-09-30T21:05:00Z"/>
                <w:rFonts w:ascii="Verdana" w:eastAsia="Times New Roman" w:hAnsi="Verdana" w:cs="Times New Roman"/>
                <w:color w:val="000000"/>
                <w:sz w:val="10"/>
                <w:szCs w:val="10"/>
                <w:lang w:val="en-US"/>
              </w:rPr>
            </w:pPr>
            <w:ins w:id="2870" w:author="Hardik Malhotra" w:date="2021-09-30T21:05:00Z">
              <w:r w:rsidRPr="00257590">
                <w:rPr>
                  <w:rFonts w:ascii="Verdana" w:hAnsi="Verdana"/>
                  <w:color w:val="000000"/>
                  <w:sz w:val="10"/>
                  <w:szCs w:val="10"/>
                </w:rPr>
                <w:t>36</w:t>
              </w:r>
            </w:ins>
          </w:p>
        </w:tc>
        <w:tc>
          <w:tcPr>
            <w:tcW w:w="590" w:type="dxa"/>
            <w:tcBorders>
              <w:top w:val="nil"/>
              <w:left w:val="nil"/>
              <w:bottom w:val="single" w:sz="4" w:space="0" w:color="auto"/>
              <w:right w:val="single" w:sz="4" w:space="0" w:color="auto"/>
            </w:tcBorders>
            <w:shd w:val="clear" w:color="000000" w:fill="FFFFFF"/>
            <w:noWrap/>
            <w:vAlign w:val="bottom"/>
            <w:hideMark/>
          </w:tcPr>
          <w:p w14:paraId="7231A307" w14:textId="77777777" w:rsidR="009B3886" w:rsidRPr="00257590" w:rsidRDefault="009B3886" w:rsidP="00092529">
            <w:pPr>
              <w:spacing w:after="0" w:line="240" w:lineRule="auto"/>
              <w:jc w:val="center"/>
              <w:rPr>
                <w:ins w:id="2871" w:author="Hardik Malhotra" w:date="2021-09-30T21:05:00Z"/>
                <w:rFonts w:ascii="Verdana" w:eastAsia="Times New Roman" w:hAnsi="Verdana" w:cs="Times New Roman"/>
                <w:color w:val="000000"/>
                <w:sz w:val="10"/>
                <w:szCs w:val="10"/>
                <w:lang w:val="en-US"/>
              </w:rPr>
            </w:pPr>
            <w:ins w:id="2872" w:author="Hardik Malhotra" w:date="2021-09-30T21:05:00Z">
              <w:r w:rsidRPr="00257590">
                <w:rPr>
                  <w:rFonts w:ascii="Verdana" w:hAnsi="Verdana"/>
                  <w:color w:val="000000"/>
                  <w:sz w:val="10"/>
                  <w:szCs w:val="10"/>
                </w:rPr>
                <w:t>39</w:t>
              </w:r>
            </w:ins>
          </w:p>
        </w:tc>
        <w:tc>
          <w:tcPr>
            <w:tcW w:w="590" w:type="dxa"/>
            <w:tcBorders>
              <w:top w:val="nil"/>
              <w:left w:val="nil"/>
              <w:bottom w:val="single" w:sz="4" w:space="0" w:color="auto"/>
              <w:right w:val="single" w:sz="4" w:space="0" w:color="auto"/>
            </w:tcBorders>
            <w:shd w:val="clear" w:color="000000" w:fill="FFFFFF"/>
            <w:noWrap/>
            <w:vAlign w:val="bottom"/>
            <w:hideMark/>
          </w:tcPr>
          <w:p w14:paraId="75484025" w14:textId="77777777" w:rsidR="009B3886" w:rsidRPr="00257590" w:rsidRDefault="009B3886" w:rsidP="00092529">
            <w:pPr>
              <w:spacing w:after="0" w:line="240" w:lineRule="auto"/>
              <w:jc w:val="center"/>
              <w:rPr>
                <w:ins w:id="2873" w:author="Hardik Malhotra" w:date="2021-09-30T21:05:00Z"/>
                <w:rFonts w:ascii="Verdana" w:eastAsia="Times New Roman" w:hAnsi="Verdana" w:cs="Times New Roman"/>
                <w:color w:val="000000"/>
                <w:sz w:val="10"/>
                <w:szCs w:val="10"/>
                <w:lang w:val="en-US"/>
              </w:rPr>
            </w:pPr>
            <w:ins w:id="2874" w:author="Hardik Malhotra" w:date="2021-09-30T21:05:00Z">
              <w:r w:rsidRPr="00257590">
                <w:rPr>
                  <w:rFonts w:ascii="Verdana" w:hAnsi="Verdana"/>
                  <w:color w:val="000000"/>
                  <w:sz w:val="10"/>
                  <w:szCs w:val="10"/>
                </w:rPr>
                <w:t>42</w:t>
              </w:r>
            </w:ins>
          </w:p>
        </w:tc>
        <w:tc>
          <w:tcPr>
            <w:tcW w:w="590" w:type="dxa"/>
            <w:tcBorders>
              <w:top w:val="nil"/>
              <w:left w:val="nil"/>
              <w:bottom w:val="single" w:sz="4" w:space="0" w:color="auto"/>
              <w:right w:val="single" w:sz="4" w:space="0" w:color="auto"/>
            </w:tcBorders>
            <w:shd w:val="clear" w:color="000000" w:fill="FFFFFF"/>
            <w:noWrap/>
            <w:vAlign w:val="bottom"/>
            <w:hideMark/>
          </w:tcPr>
          <w:p w14:paraId="6FD1CE57" w14:textId="77777777" w:rsidR="009B3886" w:rsidRPr="00257590" w:rsidRDefault="009B3886" w:rsidP="00092529">
            <w:pPr>
              <w:spacing w:after="0" w:line="240" w:lineRule="auto"/>
              <w:jc w:val="center"/>
              <w:rPr>
                <w:ins w:id="2875" w:author="Hardik Malhotra" w:date="2021-09-30T21:05:00Z"/>
                <w:rFonts w:ascii="Verdana" w:eastAsia="Times New Roman" w:hAnsi="Verdana" w:cs="Times New Roman"/>
                <w:color w:val="000000"/>
                <w:sz w:val="10"/>
                <w:szCs w:val="10"/>
                <w:lang w:val="en-US"/>
              </w:rPr>
            </w:pPr>
            <w:ins w:id="2876" w:author="Hardik Malhotra" w:date="2021-09-30T21:05:00Z">
              <w:r w:rsidRPr="00257590">
                <w:rPr>
                  <w:rFonts w:ascii="Verdana" w:hAnsi="Verdana"/>
                  <w:color w:val="000000"/>
                  <w:sz w:val="10"/>
                  <w:szCs w:val="10"/>
                </w:rPr>
                <w:t>46</w:t>
              </w:r>
            </w:ins>
          </w:p>
        </w:tc>
        <w:tc>
          <w:tcPr>
            <w:tcW w:w="415" w:type="dxa"/>
            <w:tcBorders>
              <w:top w:val="nil"/>
              <w:left w:val="nil"/>
              <w:bottom w:val="single" w:sz="4" w:space="0" w:color="auto"/>
              <w:right w:val="single" w:sz="4" w:space="0" w:color="auto"/>
            </w:tcBorders>
            <w:shd w:val="clear" w:color="000000" w:fill="FFFFFF"/>
            <w:noWrap/>
            <w:vAlign w:val="bottom"/>
            <w:hideMark/>
          </w:tcPr>
          <w:p w14:paraId="5EE5C608" w14:textId="77777777" w:rsidR="009B3886" w:rsidRPr="00257590" w:rsidRDefault="009B3886" w:rsidP="00092529">
            <w:pPr>
              <w:spacing w:after="0" w:line="240" w:lineRule="auto"/>
              <w:jc w:val="center"/>
              <w:rPr>
                <w:ins w:id="2877" w:author="Hardik Malhotra" w:date="2021-09-30T21:05:00Z"/>
                <w:rFonts w:ascii="Verdana" w:eastAsia="Times New Roman" w:hAnsi="Verdana" w:cs="Times New Roman"/>
                <w:color w:val="000000"/>
                <w:sz w:val="10"/>
                <w:szCs w:val="10"/>
                <w:lang w:val="en-US"/>
              </w:rPr>
            </w:pPr>
            <w:ins w:id="2878" w:author="Hardik Malhotra" w:date="2021-09-30T21:05:00Z">
              <w:r w:rsidRPr="00257590">
                <w:rPr>
                  <w:rFonts w:ascii="Verdana" w:hAnsi="Verdana"/>
                  <w:color w:val="000000"/>
                  <w:sz w:val="10"/>
                  <w:szCs w:val="10"/>
                </w:rPr>
                <w:t>50</w:t>
              </w:r>
            </w:ins>
          </w:p>
        </w:tc>
      </w:tr>
      <w:tr w:rsidR="009B3886" w:rsidRPr="00257590" w14:paraId="4AE9CDE3" w14:textId="77777777" w:rsidTr="00092529">
        <w:trPr>
          <w:trHeight w:val="334"/>
          <w:ins w:id="2879" w:author="Hardik Malhotra" w:date="2021-09-30T21:05:00Z"/>
        </w:trPr>
        <w:tc>
          <w:tcPr>
            <w:tcW w:w="1185" w:type="dxa"/>
            <w:tcBorders>
              <w:top w:val="nil"/>
              <w:left w:val="single" w:sz="4" w:space="0" w:color="auto"/>
              <w:bottom w:val="single" w:sz="4" w:space="0" w:color="auto"/>
              <w:right w:val="single" w:sz="4" w:space="0" w:color="auto"/>
            </w:tcBorders>
            <w:shd w:val="clear" w:color="000000" w:fill="FFFFFF"/>
            <w:noWrap/>
            <w:vAlign w:val="bottom"/>
            <w:hideMark/>
          </w:tcPr>
          <w:p w14:paraId="6662AEE2" w14:textId="77777777" w:rsidR="009B3886" w:rsidRPr="00257590" w:rsidRDefault="009B3886" w:rsidP="00092529">
            <w:pPr>
              <w:spacing w:after="0" w:line="240" w:lineRule="auto"/>
              <w:rPr>
                <w:ins w:id="2880" w:author="Hardik Malhotra" w:date="2021-09-30T21:05:00Z"/>
                <w:rFonts w:ascii="Verdana" w:eastAsia="Times New Roman" w:hAnsi="Verdana" w:cs="Times New Roman"/>
                <w:color w:val="000000"/>
                <w:sz w:val="10"/>
                <w:szCs w:val="10"/>
                <w:lang w:val="en-US"/>
              </w:rPr>
            </w:pPr>
            <w:ins w:id="2881" w:author="Hardik Malhotra" w:date="2021-09-30T21:05:00Z">
              <w:r w:rsidRPr="00257590">
                <w:rPr>
                  <w:rFonts w:ascii="Verdana" w:eastAsia="Times New Roman" w:hAnsi="Verdana" w:cs="Times New Roman"/>
                  <w:color w:val="000000"/>
                  <w:sz w:val="10"/>
                  <w:szCs w:val="10"/>
                  <w:lang w:val="en-US"/>
                </w:rPr>
                <w:t>Construction</w:t>
              </w:r>
            </w:ins>
          </w:p>
        </w:tc>
        <w:tc>
          <w:tcPr>
            <w:tcW w:w="519" w:type="dxa"/>
            <w:tcBorders>
              <w:top w:val="nil"/>
              <w:left w:val="nil"/>
              <w:bottom w:val="single" w:sz="4" w:space="0" w:color="auto"/>
              <w:right w:val="single" w:sz="4" w:space="0" w:color="auto"/>
            </w:tcBorders>
            <w:shd w:val="clear" w:color="000000" w:fill="FFFFFF"/>
            <w:noWrap/>
            <w:vAlign w:val="bottom"/>
            <w:hideMark/>
          </w:tcPr>
          <w:p w14:paraId="72DBF6C8" w14:textId="77777777" w:rsidR="009B3886" w:rsidRPr="00257590" w:rsidRDefault="009B3886" w:rsidP="00092529">
            <w:pPr>
              <w:spacing w:after="0" w:line="240" w:lineRule="auto"/>
              <w:jc w:val="center"/>
              <w:rPr>
                <w:ins w:id="2882" w:author="Hardik Malhotra" w:date="2021-09-30T21:05:00Z"/>
                <w:rFonts w:ascii="Verdana" w:eastAsia="Times New Roman" w:hAnsi="Verdana" w:cs="Times New Roman"/>
                <w:color w:val="000000"/>
                <w:sz w:val="10"/>
                <w:szCs w:val="10"/>
                <w:lang w:val="en-US"/>
              </w:rPr>
            </w:pPr>
            <w:ins w:id="2883" w:author="Hardik Malhotra" w:date="2021-09-30T21:05:00Z">
              <w:r w:rsidRPr="00257590">
                <w:rPr>
                  <w:rFonts w:ascii="Verdana" w:hAnsi="Verdana"/>
                  <w:color w:val="000000"/>
                  <w:sz w:val="10"/>
                  <w:szCs w:val="10"/>
                </w:rPr>
                <w:t>7</w:t>
              </w:r>
            </w:ins>
          </w:p>
        </w:tc>
        <w:tc>
          <w:tcPr>
            <w:tcW w:w="519" w:type="dxa"/>
            <w:tcBorders>
              <w:top w:val="nil"/>
              <w:left w:val="nil"/>
              <w:bottom w:val="single" w:sz="4" w:space="0" w:color="auto"/>
              <w:right w:val="single" w:sz="4" w:space="0" w:color="auto"/>
            </w:tcBorders>
            <w:shd w:val="clear" w:color="000000" w:fill="FFFFFF"/>
            <w:noWrap/>
            <w:vAlign w:val="bottom"/>
            <w:hideMark/>
          </w:tcPr>
          <w:p w14:paraId="7B9738F5" w14:textId="77777777" w:rsidR="009B3886" w:rsidRPr="00257590" w:rsidRDefault="009B3886" w:rsidP="00092529">
            <w:pPr>
              <w:spacing w:after="0" w:line="240" w:lineRule="auto"/>
              <w:jc w:val="center"/>
              <w:rPr>
                <w:ins w:id="2884" w:author="Hardik Malhotra" w:date="2021-09-30T21:05:00Z"/>
                <w:rFonts w:ascii="Verdana" w:eastAsia="Times New Roman" w:hAnsi="Verdana" w:cs="Times New Roman"/>
                <w:color w:val="000000"/>
                <w:sz w:val="10"/>
                <w:szCs w:val="10"/>
                <w:lang w:val="en-US"/>
              </w:rPr>
            </w:pPr>
            <w:ins w:id="2885" w:author="Hardik Malhotra" w:date="2021-09-30T21:05:00Z">
              <w:r w:rsidRPr="00257590">
                <w:rPr>
                  <w:rFonts w:ascii="Verdana" w:hAnsi="Verdana"/>
                  <w:color w:val="000000"/>
                  <w:sz w:val="10"/>
                  <w:szCs w:val="10"/>
                </w:rPr>
                <w:t>7</w:t>
              </w:r>
            </w:ins>
          </w:p>
        </w:tc>
        <w:tc>
          <w:tcPr>
            <w:tcW w:w="519" w:type="dxa"/>
            <w:tcBorders>
              <w:top w:val="nil"/>
              <w:left w:val="nil"/>
              <w:bottom w:val="single" w:sz="4" w:space="0" w:color="auto"/>
              <w:right w:val="single" w:sz="4" w:space="0" w:color="auto"/>
            </w:tcBorders>
            <w:shd w:val="clear" w:color="000000" w:fill="FFFFFF"/>
            <w:noWrap/>
            <w:vAlign w:val="bottom"/>
            <w:hideMark/>
          </w:tcPr>
          <w:p w14:paraId="73711B31" w14:textId="77777777" w:rsidR="009B3886" w:rsidRPr="00257590" w:rsidRDefault="009B3886" w:rsidP="00092529">
            <w:pPr>
              <w:spacing w:after="0" w:line="240" w:lineRule="auto"/>
              <w:jc w:val="center"/>
              <w:rPr>
                <w:ins w:id="2886" w:author="Hardik Malhotra" w:date="2021-09-30T21:05:00Z"/>
                <w:rFonts w:ascii="Verdana" w:eastAsia="Times New Roman" w:hAnsi="Verdana" w:cs="Times New Roman"/>
                <w:color w:val="000000"/>
                <w:sz w:val="10"/>
                <w:szCs w:val="10"/>
                <w:lang w:val="en-US"/>
              </w:rPr>
            </w:pPr>
            <w:ins w:id="2887" w:author="Hardik Malhotra" w:date="2021-09-30T21:05:00Z">
              <w:r w:rsidRPr="00257590">
                <w:rPr>
                  <w:rFonts w:ascii="Verdana" w:hAnsi="Verdana"/>
                  <w:color w:val="000000"/>
                  <w:sz w:val="10"/>
                  <w:szCs w:val="10"/>
                </w:rPr>
                <w:t>8</w:t>
              </w:r>
            </w:ins>
          </w:p>
        </w:tc>
        <w:tc>
          <w:tcPr>
            <w:tcW w:w="520" w:type="dxa"/>
            <w:tcBorders>
              <w:top w:val="nil"/>
              <w:left w:val="nil"/>
              <w:bottom w:val="single" w:sz="4" w:space="0" w:color="auto"/>
              <w:right w:val="single" w:sz="4" w:space="0" w:color="auto"/>
            </w:tcBorders>
            <w:shd w:val="clear" w:color="000000" w:fill="FFFFFF"/>
            <w:noWrap/>
            <w:vAlign w:val="bottom"/>
            <w:hideMark/>
          </w:tcPr>
          <w:p w14:paraId="552D214F" w14:textId="77777777" w:rsidR="009B3886" w:rsidRPr="00257590" w:rsidRDefault="009B3886" w:rsidP="00092529">
            <w:pPr>
              <w:spacing w:after="0" w:line="240" w:lineRule="auto"/>
              <w:jc w:val="center"/>
              <w:rPr>
                <w:ins w:id="2888" w:author="Hardik Malhotra" w:date="2021-09-30T21:05:00Z"/>
                <w:rFonts w:ascii="Verdana" w:eastAsia="Times New Roman" w:hAnsi="Verdana" w:cs="Times New Roman"/>
                <w:color w:val="000000"/>
                <w:sz w:val="10"/>
                <w:szCs w:val="10"/>
                <w:lang w:val="en-US"/>
              </w:rPr>
            </w:pPr>
            <w:ins w:id="2889" w:author="Hardik Malhotra" w:date="2021-09-30T21:05:00Z">
              <w:r w:rsidRPr="00257590">
                <w:rPr>
                  <w:rFonts w:ascii="Verdana" w:hAnsi="Verdana"/>
                  <w:color w:val="000000"/>
                  <w:sz w:val="10"/>
                  <w:szCs w:val="10"/>
                </w:rPr>
                <w:t>9</w:t>
              </w:r>
            </w:ins>
          </w:p>
        </w:tc>
        <w:tc>
          <w:tcPr>
            <w:tcW w:w="593" w:type="dxa"/>
            <w:tcBorders>
              <w:top w:val="nil"/>
              <w:left w:val="nil"/>
              <w:bottom w:val="single" w:sz="4" w:space="0" w:color="auto"/>
              <w:right w:val="single" w:sz="4" w:space="0" w:color="auto"/>
            </w:tcBorders>
            <w:shd w:val="clear" w:color="000000" w:fill="FFFFFF"/>
            <w:noWrap/>
            <w:vAlign w:val="bottom"/>
            <w:hideMark/>
          </w:tcPr>
          <w:p w14:paraId="3F63ACF0" w14:textId="77777777" w:rsidR="009B3886" w:rsidRPr="00257590" w:rsidRDefault="009B3886" w:rsidP="00092529">
            <w:pPr>
              <w:spacing w:after="0" w:line="240" w:lineRule="auto"/>
              <w:jc w:val="center"/>
              <w:rPr>
                <w:ins w:id="2890" w:author="Hardik Malhotra" w:date="2021-09-30T21:05:00Z"/>
                <w:rFonts w:ascii="Verdana" w:eastAsia="Times New Roman" w:hAnsi="Verdana" w:cs="Times New Roman"/>
                <w:color w:val="000000"/>
                <w:sz w:val="10"/>
                <w:szCs w:val="10"/>
                <w:lang w:val="en-US"/>
              </w:rPr>
            </w:pPr>
            <w:ins w:id="2891" w:author="Hardik Malhotra" w:date="2021-09-30T21:05:00Z">
              <w:r w:rsidRPr="00257590">
                <w:rPr>
                  <w:rFonts w:ascii="Verdana" w:hAnsi="Verdana"/>
                  <w:color w:val="000000"/>
                  <w:sz w:val="10"/>
                  <w:szCs w:val="10"/>
                </w:rPr>
                <w:t>10</w:t>
              </w:r>
            </w:ins>
          </w:p>
        </w:tc>
        <w:tc>
          <w:tcPr>
            <w:tcW w:w="590" w:type="dxa"/>
            <w:tcBorders>
              <w:top w:val="nil"/>
              <w:left w:val="nil"/>
              <w:bottom w:val="single" w:sz="4" w:space="0" w:color="auto"/>
              <w:right w:val="single" w:sz="4" w:space="0" w:color="auto"/>
            </w:tcBorders>
            <w:shd w:val="clear" w:color="000000" w:fill="FFFFFF"/>
            <w:noWrap/>
            <w:vAlign w:val="bottom"/>
            <w:hideMark/>
          </w:tcPr>
          <w:p w14:paraId="6DEE59D6" w14:textId="77777777" w:rsidR="009B3886" w:rsidRPr="00257590" w:rsidRDefault="009B3886" w:rsidP="00092529">
            <w:pPr>
              <w:spacing w:after="0" w:line="240" w:lineRule="auto"/>
              <w:jc w:val="center"/>
              <w:rPr>
                <w:ins w:id="2892" w:author="Hardik Malhotra" w:date="2021-09-30T21:05:00Z"/>
                <w:rFonts w:ascii="Verdana" w:eastAsia="Times New Roman" w:hAnsi="Verdana" w:cs="Times New Roman"/>
                <w:color w:val="000000"/>
                <w:sz w:val="10"/>
                <w:szCs w:val="10"/>
                <w:lang w:val="en-US"/>
              </w:rPr>
            </w:pPr>
            <w:ins w:id="2893" w:author="Hardik Malhotra" w:date="2021-09-30T21:05:00Z">
              <w:r w:rsidRPr="00257590">
                <w:rPr>
                  <w:rFonts w:ascii="Verdana" w:hAnsi="Verdana"/>
                  <w:color w:val="000000"/>
                  <w:sz w:val="10"/>
                  <w:szCs w:val="10"/>
                </w:rPr>
                <w:t>12</w:t>
              </w:r>
            </w:ins>
          </w:p>
        </w:tc>
        <w:tc>
          <w:tcPr>
            <w:tcW w:w="590" w:type="dxa"/>
            <w:tcBorders>
              <w:top w:val="nil"/>
              <w:left w:val="nil"/>
              <w:bottom w:val="single" w:sz="4" w:space="0" w:color="auto"/>
              <w:right w:val="single" w:sz="4" w:space="0" w:color="auto"/>
            </w:tcBorders>
            <w:shd w:val="clear" w:color="000000" w:fill="FFFFFF"/>
            <w:noWrap/>
            <w:vAlign w:val="bottom"/>
            <w:hideMark/>
          </w:tcPr>
          <w:p w14:paraId="6BF96119" w14:textId="77777777" w:rsidR="009B3886" w:rsidRPr="00257590" w:rsidRDefault="009B3886" w:rsidP="00092529">
            <w:pPr>
              <w:spacing w:after="0" w:line="240" w:lineRule="auto"/>
              <w:jc w:val="center"/>
              <w:rPr>
                <w:ins w:id="2894" w:author="Hardik Malhotra" w:date="2021-09-30T21:05:00Z"/>
                <w:rFonts w:ascii="Verdana" w:eastAsia="Times New Roman" w:hAnsi="Verdana" w:cs="Times New Roman"/>
                <w:color w:val="000000"/>
                <w:sz w:val="10"/>
                <w:szCs w:val="10"/>
                <w:lang w:val="en-US"/>
              </w:rPr>
            </w:pPr>
            <w:ins w:id="2895" w:author="Hardik Malhotra" w:date="2021-09-30T21:05:00Z">
              <w:r w:rsidRPr="00257590">
                <w:rPr>
                  <w:rFonts w:ascii="Verdana" w:hAnsi="Verdana"/>
                  <w:color w:val="000000"/>
                  <w:sz w:val="10"/>
                  <w:szCs w:val="10"/>
                </w:rPr>
                <w:t>10</w:t>
              </w:r>
            </w:ins>
          </w:p>
        </w:tc>
        <w:tc>
          <w:tcPr>
            <w:tcW w:w="590" w:type="dxa"/>
            <w:tcBorders>
              <w:top w:val="nil"/>
              <w:left w:val="nil"/>
              <w:bottom w:val="single" w:sz="4" w:space="0" w:color="auto"/>
              <w:right w:val="single" w:sz="4" w:space="0" w:color="auto"/>
            </w:tcBorders>
            <w:shd w:val="clear" w:color="000000" w:fill="FFFFFF"/>
            <w:noWrap/>
            <w:vAlign w:val="bottom"/>
            <w:hideMark/>
          </w:tcPr>
          <w:p w14:paraId="590EEDBF" w14:textId="77777777" w:rsidR="009B3886" w:rsidRPr="00257590" w:rsidRDefault="009B3886" w:rsidP="00092529">
            <w:pPr>
              <w:spacing w:after="0" w:line="240" w:lineRule="auto"/>
              <w:jc w:val="center"/>
              <w:rPr>
                <w:ins w:id="2896" w:author="Hardik Malhotra" w:date="2021-09-30T21:05:00Z"/>
                <w:rFonts w:ascii="Verdana" w:eastAsia="Times New Roman" w:hAnsi="Verdana" w:cs="Times New Roman"/>
                <w:color w:val="000000"/>
                <w:sz w:val="10"/>
                <w:szCs w:val="10"/>
                <w:lang w:val="en-US"/>
              </w:rPr>
            </w:pPr>
            <w:ins w:id="2897" w:author="Hardik Malhotra" w:date="2021-09-30T21:05:00Z">
              <w:r w:rsidRPr="00257590">
                <w:rPr>
                  <w:rFonts w:ascii="Verdana" w:hAnsi="Verdana"/>
                  <w:color w:val="000000"/>
                  <w:sz w:val="10"/>
                  <w:szCs w:val="10"/>
                </w:rPr>
                <w:t>11</w:t>
              </w:r>
            </w:ins>
          </w:p>
        </w:tc>
        <w:tc>
          <w:tcPr>
            <w:tcW w:w="590" w:type="dxa"/>
            <w:tcBorders>
              <w:top w:val="nil"/>
              <w:left w:val="nil"/>
              <w:bottom w:val="single" w:sz="4" w:space="0" w:color="auto"/>
              <w:right w:val="single" w:sz="4" w:space="0" w:color="auto"/>
            </w:tcBorders>
            <w:shd w:val="clear" w:color="000000" w:fill="FFFFFF"/>
            <w:noWrap/>
            <w:vAlign w:val="bottom"/>
            <w:hideMark/>
          </w:tcPr>
          <w:p w14:paraId="2CC3A75B" w14:textId="77777777" w:rsidR="009B3886" w:rsidRPr="00257590" w:rsidRDefault="009B3886" w:rsidP="00092529">
            <w:pPr>
              <w:spacing w:after="0" w:line="240" w:lineRule="auto"/>
              <w:jc w:val="center"/>
              <w:rPr>
                <w:ins w:id="2898" w:author="Hardik Malhotra" w:date="2021-09-30T21:05:00Z"/>
                <w:rFonts w:ascii="Verdana" w:eastAsia="Times New Roman" w:hAnsi="Verdana" w:cs="Times New Roman"/>
                <w:color w:val="000000"/>
                <w:sz w:val="10"/>
                <w:szCs w:val="10"/>
                <w:lang w:val="en-US"/>
              </w:rPr>
            </w:pPr>
            <w:ins w:id="2899" w:author="Hardik Malhotra" w:date="2021-09-30T21:05:00Z">
              <w:r w:rsidRPr="00257590">
                <w:rPr>
                  <w:rFonts w:ascii="Verdana" w:hAnsi="Verdana"/>
                  <w:color w:val="000000"/>
                  <w:sz w:val="10"/>
                  <w:szCs w:val="10"/>
                </w:rPr>
                <w:t>12</w:t>
              </w:r>
            </w:ins>
          </w:p>
        </w:tc>
        <w:tc>
          <w:tcPr>
            <w:tcW w:w="590" w:type="dxa"/>
            <w:tcBorders>
              <w:top w:val="nil"/>
              <w:left w:val="nil"/>
              <w:bottom w:val="single" w:sz="4" w:space="0" w:color="auto"/>
              <w:right w:val="single" w:sz="4" w:space="0" w:color="auto"/>
            </w:tcBorders>
            <w:shd w:val="clear" w:color="000000" w:fill="FFFFFF"/>
            <w:noWrap/>
            <w:vAlign w:val="bottom"/>
            <w:hideMark/>
          </w:tcPr>
          <w:p w14:paraId="68F82845" w14:textId="77777777" w:rsidR="009B3886" w:rsidRPr="00257590" w:rsidRDefault="009B3886" w:rsidP="00092529">
            <w:pPr>
              <w:spacing w:after="0" w:line="240" w:lineRule="auto"/>
              <w:jc w:val="center"/>
              <w:rPr>
                <w:ins w:id="2900" w:author="Hardik Malhotra" w:date="2021-09-30T21:05:00Z"/>
                <w:rFonts w:ascii="Verdana" w:eastAsia="Times New Roman" w:hAnsi="Verdana" w:cs="Times New Roman"/>
                <w:color w:val="000000"/>
                <w:sz w:val="10"/>
                <w:szCs w:val="10"/>
                <w:lang w:val="en-US"/>
              </w:rPr>
            </w:pPr>
            <w:ins w:id="2901" w:author="Hardik Malhotra" w:date="2021-09-30T21:05:00Z">
              <w:r w:rsidRPr="00257590">
                <w:rPr>
                  <w:rFonts w:ascii="Verdana" w:hAnsi="Verdana"/>
                  <w:color w:val="000000"/>
                  <w:sz w:val="10"/>
                  <w:szCs w:val="10"/>
                </w:rPr>
                <w:t>14</w:t>
              </w:r>
            </w:ins>
          </w:p>
        </w:tc>
        <w:tc>
          <w:tcPr>
            <w:tcW w:w="590" w:type="dxa"/>
            <w:tcBorders>
              <w:top w:val="nil"/>
              <w:left w:val="nil"/>
              <w:bottom w:val="single" w:sz="4" w:space="0" w:color="auto"/>
              <w:right w:val="single" w:sz="4" w:space="0" w:color="auto"/>
            </w:tcBorders>
            <w:shd w:val="clear" w:color="000000" w:fill="FFFFFF"/>
            <w:noWrap/>
            <w:vAlign w:val="bottom"/>
            <w:hideMark/>
          </w:tcPr>
          <w:p w14:paraId="132DD395" w14:textId="77777777" w:rsidR="009B3886" w:rsidRPr="00257590" w:rsidRDefault="009B3886" w:rsidP="00092529">
            <w:pPr>
              <w:spacing w:after="0" w:line="240" w:lineRule="auto"/>
              <w:jc w:val="center"/>
              <w:rPr>
                <w:ins w:id="2902" w:author="Hardik Malhotra" w:date="2021-09-30T21:05:00Z"/>
                <w:rFonts w:ascii="Verdana" w:eastAsia="Times New Roman" w:hAnsi="Verdana" w:cs="Times New Roman"/>
                <w:color w:val="000000"/>
                <w:sz w:val="10"/>
                <w:szCs w:val="10"/>
                <w:lang w:val="en-US"/>
              </w:rPr>
            </w:pPr>
            <w:ins w:id="2903" w:author="Hardik Malhotra" w:date="2021-09-30T21:05:00Z">
              <w:r w:rsidRPr="00257590">
                <w:rPr>
                  <w:rFonts w:ascii="Verdana" w:hAnsi="Verdana"/>
                  <w:color w:val="000000"/>
                  <w:sz w:val="10"/>
                  <w:szCs w:val="10"/>
                </w:rPr>
                <w:t>15</w:t>
              </w:r>
            </w:ins>
          </w:p>
        </w:tc>
        <w:tc>
          <w:tcPr>
            <w:tcW w:w="590" w:type="dxa"/>
            <w:tcBorders>
              <w:top w:val="nil"/>
              <w:left w:val="nil"/>
              <w:bottom w:val="single" w:sz="4" w:space="0" w:color="auto"/>
              <w:right w:val="single" w:sz="4" w:space="0" w:color="auto"/>
            </w:tcBorders>
            <w:shd w:val="clear" w:color="000000" w:fill="FFFFFF"/>
            <w:noWrap/>
            <w:vAlign w:val="bottom"/>
            <w:hideMark/>
          </w:tcPr>
          <w:p w14:paraId="601ABFE9" w14:textId="77777777" w:rsidR="009B3886" w:rsidRPr="00257590" w:rsidRDefault="009B3886" w:rsidP="00092529">
            <w:pPr>
              <w:spacing w:after="0" w:line="240" w:lineRule="auto"/>
              <w:jc w:val="center"/>
              <w:rPr>
                <w:ins w:id="2904" w:author="Hardik Malhotra" w:date="2021-09-30T21:05:00Z"/>
                <w:rFonts w:ascii="Verdana" w:eastAsia="Times New Roman" w:hAnsi="Verdana" w:cs="Times New Roman"/>
                <w:color w:val="000000"/>
                <w:sz w:val="10"/>
                <w:szCs w:val="10"/>
                <w:lang w:val="en-US"/>
              </w:rPr>
            </w:pPr>
            <w:ins w:id="2905" w:author="Hardik Malhotra" w:date="2021-09-30T21:05:00Z">
              <w:r w:rsidRPr="00257590">
                <w:rPr>
                  <w:rFonts w:ascii="Verdana" w:hAnsi="Verdana"/>
                  <w:color w:val="000000"/>
                  <w:sz w:val="10"/>
                  <w:szCs w:val="10"/>
                </w:rPr>
                <w:t>16</w:t>
              </w:r>
            </w:ins>
          </w:p>
        </w:tc>
        <w:tc>
          <w:tcPr>
            <w:tcW w:w="590" w:type="dxa"/>
            <w:tcBorders>
              <w:top w:val="nil"/>
              <w:left w:val="nil"/>
              <w:bottom w:val="single" w:sz="4" w:space="0" w:color="auto"/>
              <w:right w:val="single" w:sz="4" w:space="0" w:color="auto"/>
            </w:tcBorders>
            <w:shd w:val="clear" w:color="000000" w:fill="FFFFFF"/>
            <w:noWrap/>
            <w:vAlign w:val="bottom"/>
            <w:hideMark/>
          </w:tcPr>
          <w:p w14:paraId="7D41441A" w14:textId="77777777" w:rsidR="009B3886" w:rsidRPr="00257590" w:rsidRDefault="009B3886" w:rsidP="00092529">
            <w:pPr>
              <w:spacing w:after="0" w:line="240" w:lineRule="auto"/>
              <w:jc w:val="center"/>
              <w:rPr>
                <w:ins w:id="2906" w:author="Hardik Malhotra" w:date="2021-09-30T21:05:00Z"/>
                <w:rFonts w:ascii="Verdana" w:eastAsia="Times New Roman" w:hAnsi="Verdana" w:cs="Times New Roman"/>
                <w:color w:val="000000"/>
                <w:sz w:val="10"/>
                <w:szCs w:val="10"/>
                <w:lang w:val="en-US"/>
              </w:rPr>
            </w:pPr>
            <w:ins w:id="2907" w:author="Hardik Malhotra" w:date="2021-09-30T21:05:00Z">
              <w:r w:rsidRPr="00257590">
                <w:rPr>
                  <w:rFonts w:ascii="Verdana" w:hAnsi="Verdana"/>
                  <w:color w:val="000000"/>
                  <w:sz w:val="10"/>
                  <w:szCs w:val="10"/>
                </w:rPr>
                <w:t>18</w:t>
              </w:r>
            </w:ins>
          </w:p>
        </w:tc>
        <w:tc>
          <w:tcPr>
            <w:tcW w:w="590" w:type="dxa"/>
            <w:tcBorders>
              <w:top w:val="nil"/>
              <w:left w:val="nil"/>
              <w:bottom w:val="single" w:sz="4" w:space="0" w:color="auto"/>
              <w:right w:val="single" w:sz="4" w:space="0" w:color="auto"/>
            </w:tcBorders>
            <w:shd w:val="clear" w:color="000000" w:fill="FFFFFF"/>
            <w:noWrap/>
            <w:vAlign w:val="bottom"/>
            <w:hideMark/>
          </w:tcPr>
          <w:p w14:paraId="4BDEA051" w14:textId="77777777" w:rsidR="009B3886" w:rsidRPr="00257590" w:rsidRDefault="009B3886" w:rsidP="00092529">
            <w:pPr>
              <w:spacing w:after="0" w:line="240" w:lineRule="auto"/>
              <w:jc w:val="center"/>
              <w:rPr>
                <w:ins w:id="2908" w:author="Hardik Malhotra" w:date="2021-09-30T21:05:00Z"/>
                <w:rFonts w:ascii="Verdana" w:eastAsia="Times New Roman" w:hAnsi="Verdana" w:cs="Times New Roman"/>
                <w:color w:val="000000"/>
                <w:sz w:val="10"/>
                <w:szCs w:val="10"/>
                <w:lang w:val="en-US"/>
              </w:rPr>
            </w:pPr>
            <w:ins w:id="2909" w:author="Hardik Malhotra" w:date="2021-09-30T21:05:00Z">
              <w:r w:rsidRPr="00257590">
                <w:rPr>
                  <w:rFonts w:ascii="Verdana" w:hAnsi="Verdana"/>
                  <w:color w:val="000000"/>
                  <w:sz w:val="10"/>
                  <w:szCs w:val="10"/>
                </w:rPr>
                <w:t>19</w:t>
              </w:r>
            </w:ins>
          </w:p>
        </w:tc>
        <w:tc>
          <w:tcPr>
            <w:tcW w:w="590" w:type="dxa"/>
            <w:tcBorders>
              <w:top w:val="nil"/>
              <w:left w:val="nil"/>
              <w:bottom w:val="single" w:sz="4" w:space="0" w:color="auto"/>
              <w:right w:val="single" w:sz="4" w:space="0" w:color="auto"/>
            </w:tcBorders>
            <w:shd w:val="clear" w:color="000000" w:fill="FFFFFF"/>
            <w:noWrap/>
            <w:vAlign w:val="bottom"/>
            <w:hideMark/>
          </w:tcPr>
          <w:p w14:paraId="36B91B78" w14:textId="77777777" w:rsidR="009B3886" w:rsidRPr="00257590" w:rsidRDefault="009B3886" w:rsidP="00092529">
            <w:pPr>
              <w:spacing w:after="0" w:line="240" w:lineRule="auto"/>
              <w:jc w:val="center"/>
              <w:rPr>
                <w:ins w:id="2910" w:author="Hardik Malhotra" w:date="2021-09-30T21:05:00Z"/>
                <w:rFonts w:ascii="Verdana" w:eastAsia="Times New Roman" w:hAnsi="Verdana" w:cs="Times New Roman"/>
                <w:color w:val="000000"/>
                <w:sz w:val="10"/>
                <w:szCs w:val="10"/>
                <w:lang w:val="en-US"/>
              </w:rPr>
            </w:pPr>
            <w:ins w:id="2911" w:author="Hardik Malhotra" w:date="2021-09-30T21:05:00Z">
              <w:r w:rsidRPr="00257590">
                <w:rPr>
                  <w:rFonts w:ascii="Verdana" w:hAnsi="Verdana"/>
                  <w:color w:val="000000"/>
                  <w:sz w:val="10"/>
                  <w:szCs w:val="10"/>
                </w:rPr>
                <w:t>21</w:t>
              </w:r>
            </w:ins>
          </w:p>
        </w:tc>
        <w:tc>
          <w:tcPr>
            <w:tcW w:w="415" w:type="dxa"/>
            <w:tcBorders>
              <w:top w:val="nil"/>
              <w:left w:val="nil"/>
              <w:bottom w:val="single" w:sz="4" w:space="0" w:color="auto"/>
              <w:right w:val="single" w:sz="4" w:space="0" w:color="auto"/>
            </w:tcBorders>
            <w:shd w:val="clear" w:color="000000" w:fill="FFFFFF"/>
            <w:noWrap/>
            <w:vAlign w:val="bottom"/>
            <w:hideMark/>
          </w:tcPr>
          <w:p w14:paraId="765F8E7A" w14:textId="77777777" w:rsidR="009B3886" w:rsidRPr="00257590" w:rsidRDefault="009B3886" w:rsidP="00092529">
            <w:pPr>
              <w:spacing w:after="0" w:line="240" w:lineRule="auto"/>
              <w:jc w:val="center"/>
              <w:rPr>
                <w:ins w:id="2912" w:author="Hardik Malhotra" w:date="2021-09-30T21:05:00Z"/>
                <w:rFonts w:ascii="Verdana" w:eastAsia="Times New Roman" w:hAnsi="Verdana" w:cs="Times New Roman"/>
                <w:color w:val="000000"/>
                <w:sz w:val="10"/>
                <w:szCs w:val="10"/>
                <w:lang w:val="en-US"/>
              </w:rPr>
            </w:pPr>
            <w:ins w:id="2913" w:author="Hardik Malhotra" w:date="2021-09-30T21:05:00Z">
              <w:r w:rsidRPr="00257590">
                <w:rPr>
                  <w:rFonts w:ascii="Verdana" w:hAnsi="Verdana"/>
                  <w:color w:val="000000"/>
                  <w:sz w:val="10"/>
                  <w:szCs w:val="10"/>
                </w:rPr>
                <w:t>22</w:t>
              </w:r>
            </w:ins>
          </w:p>
        </w:tc>
      </w:tr>
      <w:tr w:rsidR="009B3886" w:rsidRPr="00257590" w14:paraId="11994168" w14:textId="77777777" w:rsidTr="00092529">
        <w:trPr>
          <w:trHeight w:val="334"/>
          <w:ins w:id="2914" w:author="Hardik Malhotra" w:date="2021-09-30T21:05:00Z"/>
        </w:trPr>
        <w:tc>
          <w:tcPr>
            <w:tcW w:w="1185" w:type="dxa"/>
            <w:tcBorders>
              <w:top w:val="nil"/>
              <w:left w:val="single" w:sz="4" w:space="0" w:color="auto"/>
              <w:bottom w:val="single" w:sz="4" w:space="0" w:color="auto"/>
              <w:right w:val="single" w:sz="4" w:space="0" w:color="auto"/>
            </w:tcBorders>
            <w:shd w:val="clear" w:color="000000" w:fill="FFFFFF"/>
            <w:noWrap/>
            <w:vAlign w:val="bottom"/>
            <w:hideMark/>
          </w:tcPr>
          <w:p w14:paraId="068C6924" w14:textId="77777777" w:rsidR="009B3886" w:rsidRPr="00257590" w:rsidRDefault="009B3886" w:rsidP="00092529">
            <w:pPr>
              <w:spacing w:after="0" w:line="240" w:lineRule="auto"/>
              <w:rPr>
                <w:ins w:id="2915" w:author="Hardik Malhotra" w:date="2021-09-30T21:05:00Z"/>
                <w:rFonts w:ascii="Verdana" w:eastAsia="Times New Roman" w:hAnsi="Verdana" w:cs="Times New Roman"/>
                <w:color w:val="000000"/>
                <w:sz w:val="10"/>
                <w:szCs w:val="10"/>
                <w:lang w:val="en-US"/>
              </w:rPr>
            </w:pPr>
            <w:ins w:id="2916" w:author="Hardik Malhotra" w:date="2021-09-30T21:05:00Z">
              <w:r w:rsidRPr="00257590">
                <w:rPr>
                  <w:rFonts w:ascii="Verdana" w:eastAsia="Times New Roman" w:hAnsi="Verdana" w:cs="Times New Roman"/>
                  <w:color w:val="000000"/>
                  <w:sz w:val="10"/>
                  <w:szCs w:val="10"/>
                  <w:lang w:val="en-US"/>
                </w:rPr>
                <w:t xml:space="preserve">Composite Materials </w:t>
              </w:r>
            </w:ins>
          </w:p>
        </w:tc>
        <w:tc>
          <w:tcPr>
            <w:tcW w:w="519" w:type="dxa"/>
            <w:tcBorders>
              <w:top w:val="nil"/>
              <w:left w:val="nil"/>
              <w:bottom w:val="single" w:sz="4" w:space="0" w:color="auto"/>
              <w:right w:val="single" w:sz="4" w:space="0" w:color="auto"/>
            </w:tcBorders>
            <w:shd w:val="clear" w:color="000000" w:fill="FFFFFF"/>
            <w:noWrap/>
            <w:vAlign w:val="bottom"/>
            <w:hideMark/>
          </w:tcPr>
          <w:p w14:paraId="53AA3E3A" w14:textId="77777777" w:rsidR="009B3886" w:rsidRPr="00257590" w:rsidRDefault="009B3886" w:rsidP="00092529">
            <w:pPr>
              <w:spacing w:after="0" w:line="240" w:lineRule="auto"/>
              <w:jc w:val="center"/>
              <w:rPr>
                <w:ins w:id="2917" w:author="Hardik Malhotra" w:date="2021-09-30T21:05:00Z"/>
                <w:rFonts w:ascii="Verdana" w:eastAsia="Times New Roman" w:hAnsi="Verdana" w:cs="Times New Roman"/>
                <w:color w:val="000000"/>
                <w:sz w:val="10"/>
                <w:szCs w:val="10"/>
                <w:lang w:val="en-US"/>
              </w:rPr>
            </w:pPr>
            <w:ins w:id="2918" w:author="Hardik Malhotra" w:date="2021-09-30T21:05:00Z">
              <w:r w:rsidRPr="00257590">
                <w:rPr>
                  <w:rFonts w:ascii="Verdana" w:hAnsi="Verdana"/>
                  <w:color w:val="000000"/>
                  <w:sz w:val="10"/>
                  <w:szCs w:val="10"/>
                </w:rPr>
                <w:t>5</w:t>
              </w:r>
            </w:ins>
          </w:p>
        </w:tc>
        <w:tc>
          <w:tcPr>
            <w:tcW w:w="519" w:type="dxa"/>
            <w:tcBorders>
              <w:top w:val="nil"/>
              <w:left w:val="nil"/>
              <w:bottom w:val="single" w:sz="4" w:space="0" w:color="auto"/>
              <w:right w:val="single" w:sz="4" w:space="0" w:color="auto"/>
            </w:tcBorders>
            <w:shd w:val="clear" w:color="000000" w:fill="FFFFFF"/>
            <w:noWrap/>
            <w:vAlign w:val="bottom"/>
            <w:hideMark/>
          </w:tcPr>
          <w:p w14:paraId="45222118" w14:textId="77777777" w:rsidR="009B3886" w:rsidRPr="00257590" w:rsidRDefault="009B3886" w:rsidP="00092529">
            <w:pPr>
              <w:spacing w:after="0" w:line="240" w:lineRule="auto"/>
              <w:jc w:val="center"/>
              <w:rPr>
                <w:ins w:id="2919" w:author="Hardik Malhotra" w:date="2021-09-30T21:05:00Z"/>
                <w:rFonts w:ascii="Verdana" w:eastAsia="Times New Roman" w:hAnsi="Verdana" w:cs="Times New Roman"/>
                <w:color w:val="000000"/>
                <w:sz w:val="10"/>
                <w:szCs w:val="10"/>
                <w:lang w:val="en-US"/>
              </w:rPr>
            </w:pPr>
            <w:ins w:id="2920" w:author="Hardik Malhotra" w:date="2021-09-30T21:05:00Z">
              <w:r w:rsidRPr="00257590">
                <w:rPr>
                  <w:rFonts w:ascii="Verdana" w:hAnsi="Verdana"/>
                  <w:color w:val="000000"/>
                  <w:sz w:val="10"/>
                  <w:szCs w:val="10"/>
                </w:rPr>
                <w:t>5</w:t>
              </w:r>
            </w:ins>
          </w:p>
        </w:tc>
        <w:tc>
          <w:tcPr>
            <w:tcW w:w="519" w:type="dxa"/>
            <w:tcBorders>
              <w:top w:val="nil"/>
              <w:left w:val="nil"/>
              <w:bottom w:val="single" w:sz="4" w:space="0" w:color="auto"/>
              <w:right w:val="single" w:sz="4" w:space="0" w:color="auto"/>
            </w:tcBorders>
            <w:shd w:val="clear" w:color="000000" w:fill="FFFFFF"/>
            <w:noWrap/>
            <w:vAlign w:val="bottom"/>
            <w:hideMark/>
          </w:tcPr>
          <w:p w14:paraId="495C7062" w14:textId="77777777" w:rsidR="009B3886" w:rsidRPr="00257590" w:rsidRDefault="009B3886" w:rsidP="00092529">
            <w:pPr>
              <w:spacing w:after="0" w:line="240" w:lineRule="auto"/>
              <w:jc w:val="center"/>
              <w:rPr>
                <w:ins w:id="2921" w:author="Hardik Malhotra" w:date="2021-09-30T21:05:00Z"/>
                <w:rFonts w:ascii="Verdana" w:eastAsia="Times New Roman" w:hAnsi="Verdana" w:cs="Times New Roman"/>
                <w:color w:val="000000"/>
                <w:sz w:val="10"/>
                <w:szCs w:val="10"/>
                <w:lang w:val="en-US"/>
              </w:rPr>
            </w:pPr>
            <w:ins w:id="2922" w:author="Hardik Malhotra" w:date="2021-09-30T21:05:00Z">
              <w:r w:rsidRPr="00257590">
                <w:rPr>
                  <w:rFonts w:ascii="Verdana" w:hAnsi="Verdana"/>
                  <w:color w:val="000000"/>
                  <w:sz w:val="10"/>
                  <w:szCs w:val="10"/>
                </w:rPr>
                <w:t>6</w:t>
              </w:r>
            </w:ins>
          </w:p>
        </w:tc>
        <w:tc>
          <w:tcPr>
            <w:tcW w:w="520" w:type="dxa"/>
            <w:tcBorders>
              <w:top w:val="nil"/>
              <w:left w:val="nil"/>
              <w:bottom w:val="single" w:sz="4" w:space="0" w:color="auto"/>
              <w:right w:val="single" w:sz="4" w:space="0" w:color="auto"/>
            </w:tcBorders>
            <w:shd w:val="clear" w:color="000000" w:fill="FFFFFF"/>
            <w:noWrap/>
            <w:vAlign w:val="bottom"/>
            <w:hideMark/>
          </w:tcPr>
          <w:p w14:paraId="7A503132" w14:textId="77777777" w:rsidR="009B3886" w:rsidRPr="00257590" w:rsidRDefault="009B3886" w:rsidP="00092529">
            <w:pPr>
              <w:spacing w:after="0" w:line="240" w:lineRule="auto"/>
              <w:jc w:val="center"/>
              <w:rPr>
                <w:ins w:id="2923" w:author="Hardik Malhotra" w:date="2021-09-30T21:05:00Z"/>
                <w:rFonts w:ascii="Verdana" w:eastAsia="Times New Roman" w:hAnsi="Verdana" w:cs="Times New Roman"/>
                <w:color w:val="000000"/>
                <w:sz w:val="10"/>
                <w:szCs w:val="10"/>
                <w:lang w:val="en-US"/>
              </w:rPr>
            </w:pPr>
            <w:ins w:id="2924" w:author="Hardik Malhotra" w:date="2021-09-30T21:05:00Z">
              <w:r w:rsidRPr="00257590">
                <w:rPr>
                  <w:rFonts w:ascii="Verdana" w:hAnsi="Verdana"/>
                  <w:color w:val="000000"/>
                  <w:sz w:val="10"/>
                  <w:szCs w:val="10"/>
                </w:rPr>
                <w:t>7</w:t>
              </w:r>
            </w:ins>
          </w:p>
        </w:tc>
        <w:tc>
          <w:tcPr>
            <w:tcW w:w="593" w:type="dxa"/>
            <w:tcBorders>
              <w:top w:val="nil"/>
              <w:left w:val="nil"/>
              <w:bottom w:val="single" w:sz="4" w:space="0" w:color="auto"/>
              <w:right w:val="single" w:sz="4" w:space="0" w:color="auto"/>
            </w:tcBorders>
            <w:shd w:val="clear" w:color="000000" w:fill="FFFFFF"/>
            <w:noWrap/>
            <w:vAlign w:val="bottom"/>
            <w:hideMark/>
          </w:tcPr>
          <w:p w14:paraId="717C43F2" w14:textId="77777777" w:rsidR="009B3886" w:rsidRPr="00257590" w:rsidRDefault="009B3886" w:rsidP="00092529">
            <w:pPr>
              <w:spacing w:after="0" w:line="240" w:lineRule="auto"/>
              <w:jc w:val="center"/>
              <w:rPr>
                <w:ins w:id="2925" w:author="Hardik Malhotra" w:date="2021-09-30T21:05:00Z"/>
                <w:rFonts w:ascii="Verdana" w:eastAsia="Times New Roman" w:hAnsi="Verdana" w:cs="Times New Roman"/>
                <w:color w:val="000000"/>
                <w:sz w:val="10"/>
                <w:szCs w:val="10"/>
                <w:lang w:val="en-US"/>
              </w:rPr>
            </w:pPr>
            <w:ins w:id="2926" w:author="Hardik Malhotra" w:date="2021-09-30T21:05:00Z">
              <w:r w:rsidRPr="00257590">
                <w:rPr>
                  <w:rFonts w:ascii="Verdana" w:hAnsi="Verdana"/>
                  <w:color w:val="000000"/>
                  <w:sz w:val="10"/>
                  <w:szCs w:val="10"/>
                </w:rPr>
                <w:t>8</w:t>
              </w:r>
            </w:ins>
          </w:p>
        </w:tc>
        <w:tc>
          <w:tcPr>
            <w:tcW w:w="590" w:type="dxa"/>
            <w:tcBorders>
              <w:top w:val="nil"/>
              <w:left w:val="nil"/>
              <w:bottom w:val="single" w:sz="4" w:space="0" w:color="auto"/>
              <w:right w:val="single" w:sz="4" w:space="0" w:color="auto"/>
            </w:tcBorders>
            <w:shd w:val="clear" w:color="000000" w:fill="FFFFFF"/>
            <w:noWrap/>
            <w:vAlign w:val="bottom"/>
            <w:hideMark/>
          </w:tcPr>
          <w:p w14:paraId="474793A0" w14:textId="77777777" w:rsidR="009B3886" w:rsidRPr="00257590" w:rsidRDefault="009B3886" w:rsidP="00092529">
            <w:pPr>
              <w:spacing w:after="0" w:line="240" w:lineRule="auto"/>
              <w:jc w:val="center"/>
              <w:rPr>
                <w:ins w:id="2927" w:author="Hardik Malhotra" w:date="2021-09-30T21:05:00Z"/>
                <w:rFonts w:ascii="Verdana" w:eastAsia="Times New Roman" w:hAnsi="Verdana" w:cs="Times New Roman"/>
                <w:color w:val="000000"/>
                <w:sz w:val="10"/>
                <w:szCs w:val="10"/>
                <w:lang w:val="en-US"/>
              </w:rPr>
            </w:pPr>
            <w:ins w:id="2928" w:author="Hardik Malhotra" w:date="2021-09-30T21:05:00Z">
              <w:r w:rsidRPr="00257590">
                <w:rPr>
                  <w:rFonts w:ascii="Verdana" w:hAnsi="Verdana"/>
                  <w:color w:val="000000"/>
                  <w:sz w:val="10"/>
                  <w:szCs w:val="10"/>
                </w:rPr>
                <w:t>9</w:t>
              </w:r>
            </w:ins>
          </w:p>
        </w:tc>
        <w:tc>
          <w:tcPr>
            <w:tcW w:w="590" w:type="dxa"/>
            <w:tcBorders>
              <w:top w:val="nil"/>
              <w:left w:val="nil"/>
              <w:bottom w:val="single" w:sz="4" w:space="0" w:color="auto"/>
              <w:right w:val="single" w:sz="4" w:space="0" w:color="auto"/>
            </w:tcBorders>
            <w:shd w:val="clear" w:color="000000" w:fill="FFFFFF"/>
            <w:noWrap/>
            <w:vAlign w:val="bottom"/>
            <w:hideMark/>
          </w:tcPr>
          <w:p w14:paraId="1FF72C94" w14:textId="77777777" w:rsidR="009B3886" w:rsidRPr="00257590" w:rsidRDefault="009B3886" w:rsidP="00092529">
            <w:pPr>
              <w:spacing w:after="0" w:line="240" w:lineRule="auto"/>
              <w:jc w:val="center"/>
              <w:rPr>
                <w:ins w:id="2929" w:author="Hardik Malhotra" w:date="2021-09-30T21:05:00Z"/>
                <w:rFonts w:ascii="Verdana" w:eastAsia="Times New Roman" w:hAnsi="Verdana" w:cs="Times New Roman"/>
                <w:color w:val="000000"/>
                <w:sz w:val="10"/>
                <w:szCs w:val="10"/>
                <w:lang w:val="en-US"/>
              </w:rPr>
            </w:pPr>
            <w:ins w:id="2930" w:author="Hardik Malhotra" w:date="2021-09-30T21:05:00Z">
              <w:r w:rsidRPr="00257590">
                <w:rPr>
                  <w:rFonts w:ascii="Verdana" w:hAnsi="Verdana"/>
                  <w:color w:val="000000"/>
                  <w:sz w:val="10"/>
                  <w:szCs w:val="10"/>
                </w:rPr>
                <w:t>8</w:t>
              </w:r>
            </w:ins>
          </w:p>
        </w:tc>
        <w:tc>
          <w:tcPr>
            <w:tcW w:w="590" w:type="dxa"/>
            <w:tcBorders>
              <w:top w:val="nil"/>
              <w:left w:val="nil"/>
              <w:bottom w:val="single" w:sz="4" w:space="0" w:color="auto"/>
              <w:right w:val="single" w:sz="4" w:space="0" w:color="auto"/>
            </w:tcBorders>
            <w:shd w:val="clear" w:color="000000" w:fill="FFFFFF"/>
            <w:noWrap/>
            <w:vAlign w:val="bottom"/>
            <w:hideMark/>
          </w:tcPr>
          <w:p w14:paraId="6876003B" w14:textId="77777777" w:rsidR="009B3886" w:rsidRPr="00257590" w:rsidRDefault="009B3886" w:rsidP="00092529">
            <w:pPr>
              <w:spacing w:after="0" w:line="240" w:lineRule="auto"/>
              <w:jc w:val="center"/>
              <w:rPr>
                <w:ins w:id="2931" w:author="Hardik Malhotra" w:date="2021-09-30T21:05:00Z"/>
                <w:rFonts w:ascii="Verdana" w:eastAsia="Times New Roman" w:hAnsi="Verdana" w:cs="Times New Roman"/>
                <w:color w:val="000000"/>
                <w:sz w:val="10"/>
                <w:szCs w:val="10"/>
                <w:lang w:val="en-US"/>
              </w:rPr>
            </w:pPr>
            <w:ins w:id="2932" w:author="Hardik Malhotra" w:date="2021-09-30T21:05:00Z">
              <w:r w:rsidRPr="00257590">
                <w:rPr>
                  <w:rFonts w:ascii="Verdana" w:hAnsi="Verdana"/>
                  <w:color w:val="000000"/>
                  <w:sz w:val="10"/>
                  <w:szCs w:val="10"/>
                </w:rPr>
                <w:t>8</w:t>
              </w:r>
            </w:ins>
          </w:p>
        </w:tc>
        <w:tc>
          <w:tcPr>
            <w:tcW w:w="590" w:type="dxa"/>
            <w:tcBorders>
              <w:top w:val="nil"/>
              <w:left w:val="nil"/>
              <w:bottom w:val="single" w:sz="4" w:space="0" w:color="auto"/>
              <w:right w:val="single" w:sz="4" w:space="0" w:color="auto"/>
            </w:tcBorders>
            <w:shd w:val="clear" w:color="000000" w:fill="FFFFFF"/>
            <w:noWrap/>
            <w:vAlign w:val="bottom"/>
            <w:hideMark/>
          </w:tcPr>
          <w:p w14:paraId="11F3C8CE" w14:textId="77777777" w:rsidR="009B3886" w:rsidRPr="00257590" w:rsidRDefault="009B3886" w:rsidP="00092529">
            <w:pPr>
              <w:spacing w:after="0" w:line="240" w:lineRule="auto"/>
              <w:jc w:val="center"/>
              <w:rPr>
                <w:ins w:id="2933" w:author="Hardik Malhotra" w:date="2021-09-30T21:05:00Z"/>
                <w:rFonts w:ascii="Verdana" w:eastAsia="Times New Roman" w:hAnsi="Verdana" w:cs="Times New Roman"/>
                <w:color w:val="000000"/>
                <w:sz w:val="10"/>
                <w:szCs w:val="10"/>
                <w:lang w:val="en-US"/>
              </w:rPr>
            </w:pPr>
            <w:ins w:id="2934" w:author="Hardik Malhotra" w:date="2021-09-30T21:05:00Z">
              <w:r w:rsidRPr="00257590">
                <w:rPr>
                  <w:rFonts w:ascii="Verdana" w:hAnsi="Verdana"/>
                  <w:color w:val="000000"/>
                  <w:sz w:val="10"/>
                  <w:szCs w:val="10"/>
                </w:rPr>
                <w:t>9</w:t>
              </w:r>
            </w:ins>
          </w:p>
        </w:tc>
        <w:tc>
          <w:tcPr>
            <w:tcW w:w="590" w:type="dxa"/>
            <w:tcBorders>
              <w:top w:val="nil"/>
              <w:left w:val="nil"/>
              <w:bottom w:val="single" w:sz="4" w:space="0" w:color="auto"/>
              <w:right w:val="single" w:sz="4" w:space="0" w:color="auto"/>
            </w:tcBorders>
            <w:shd w:val="clear" w:color="000000" w:fill="FFFFFF"/>
            <w:noWrap/>
            <w:vAlign w:val="bottom"/>
            <w:hideMark/>
          </w:tcPr>
          <w:p w14:paraId="506B337E" w14:textId="77777777" w:rsidR="009B3886" w:rsidRPr="00257590" w:rsidRDefault="009B3886" w:rsidP="00092529">
            <w:pPr>
              <w:spacing w:after="0" w:line="240" w:lineRule="auto"/>
              <w:jc w:val="center"/>
              <w:rPr>
                <w:ins w:id="2935" w:author="Hardik Malhotra" w:date="2021-09-30T21:05:00Z"/>
                <w:rFonts w:ascii="Verdana" w:eastAsia="Times New Roman" w:hAnsi="Verdana" w:cs="Times New Roman"/>
                <w:color w:val="000000"/>
                <w:sz w:val="10"/>
                <w:szCs w:val="10"/>
                <w:lang w:val="en-US"/>
              </w:rPr>
            </w:pPr>
            <w:ins w:id="2936" w:author="Hardik Malhotra" w:date="2021-09-30T21:05:00Z">
              <w:r w:rsidRPr="00257590">
                <w:rPr>
                  <w:rFonts w:ascii="Verdana" w:hAnsi="Verdana"/>
                  <w:color w:val="000000"/>
                  <w:sz w:val="10"/>
                  <w:szCs w:val="10"/>
                </w:rPr>
                <w:t>10</w:t>
              </w:r>
            </w:ins>
          </w:p>
        </w:tc>
        <w:tc>
          <w:tcPr>
            <w:tcW w:w="590" w:type="dxa"/>
            <w:tcBorders>
              <w:top w:val="nil"/>
              <w:left w:val="nil"/>
              <w:bottom w:val="single" w:sz="4" w:space="0" w:color="auto"/>
              <w:right w:val="single" w:sz="4" w:space="0" w:color="auto"/>
            </w:tcBorders>
            <w:shd w:val="clear" w:color="000000" w:fill="FFFFFF"/>
            <w:noWrap/>
            <w:vAlign w:val="bottom"/>
            <w:hideMark/>
          </w:tcPr>
          <w:p w14:paraId="3BA34C81" w14:textId="77777777" w:rsidR="009B3886" w:rsidRPr="00257590" w:rsidRDefault="009B3886" w:rsidP="00092529">
            <w:pPr>
              <w:spacing w:after="0" w:line="240" w:lineRule="auto"/>
              <w:jc w:val="center"/>
              <w:rPr>
                <w:ins w:id="2937" w:author="Hardik Malhotra" w:date="2021-09-30T21:05:00Z"/>
                <w:rFonts w:ascii="Verdana" w:eastAsia="Times New Roman" w:hAnsi="Verdana" w:cs="Times New Roman"/>
                <w:color w:val="000000"/>
                <w:sz w:val="10"/>
                <w:szCs w:val="10"/>
                <w:lang w:val="en-US"/>
              </w:rPr>
            </w:pPr>
            <w:ins w:id="2938" w:author="Hardik Malhotra" w:date="2021-09-30T21:05:00Z">
              <w:r w:rsidRPr="00257590">
                <w:rPr>
                  <w:rFonts w:ascii="Verdana" w:hAnsi="Verdana"/>
                  <w:color w:val="000000"/>
                  <w:sz w:val="10"/>
                  <w:szCs w:val="10"/>
                </w:rPr>
                <w:t>11</w:t>
              </w:r>
            </w:ins>
          </w:p>
        </w:tc>
        <w:tc>
          <w:tcPr>
            <w:tcW w:w="590" w:type="dxa"/>
            <w:tcBorders>
              <w:top w:val="nil"/>
              <w:left w:val="nil"/>
              <w:bottom w:val="single" w:sz="4" w:space="0" w:color="auto"/>
              <w:right w:val="single" w:sz="4" w:space="0" w:color="auto"/>
            </w:tcBorders>
            <w:shd w:val="clear" w:color="000000" w:fill="FFFFFF"/>
            <w:noWrap/>
            <w:vAlign w:val="bottom"/>
            <w:hideMark/>
          </w:tcPr>
          <w:p w14:paraId="02BAC1A4" w14:textId="77777777" w:rsidR="009B3886" w:rsidRPr="00257590" w:rsidRDefault="009B3886" w:rsidP="00092529">
            <w:pPr>
              <w:spacing w:after="0" w:line="240" w:lineRule="auto"/>
              <w:jc w:val="center"/>
              <w:rPr>
                <w:ins w:id="2939" w:author="Hardik Malhotra" w:date="2021-09-30T21:05:00Z"/>
                <w:rFonts w:ascii="Verdana" w:eastAsia="Times New Roman" w:hAnsi="Verdana" w:cs="Times New Roman"/>
                <w:color w:val="000000"/>
                <w:sz w:val="10"/>
                <w:szCs w:val="10"/>
                <w:lang w:val="en-US"/>
              </w:rPr>
            </w:pPr>
            <w:ins w:id="2940" w:author="Hardik Malhotra" w:date="2021-09-30T21:05:00Z">
              <w:r w:rsidRPr="00257590">
                <w:rPr>
                  <w:rFonts w:ascii="Verdana" w:hAnsi="Verdana"/>
                  <w:color w:val="000000"/>
                  <w:sz w:val="10"/>
                  <w:szCs w:val="10"/>
                </w:rPr>
                <w:t>12</w:t>
              </w:r>
            </w:ins>
          </w:p>
        </w:tc>
        <w:tc>
          <w:tcPr>
            <w:tcW w:w="590" w:type="dxa"/>
            <w:tcBorders>
              <w:top w:val="nil"/>
              <w:left w:val="nil"/>
              <w:bottom w:val="single" w:sz="4" w:space="0" w:color="auto"/>
              <w:right w:val="single" w:sz="4" w:space="0" w:color="auto"/>
            </w:tcBorders>
            <w:shd w:val="clear" w:color="000000" w:fill="FFFFFF"/>
            <w:noWrap/>
            <w:vAlign w:val="bottom"/>
            <w:hideMark/>
          </w:tcPr>
          <w:p w14:paraId="51A35CB6" w14:textId="77777777" w:rsidR="009B3886" w:rsidRPr="00257590" w:rsidRDefault="009B3886" w:rsidP="00092529">
            <w:pPr>
              <w:spacing w:after="0" w:line="240" w:lineRule="auto"/>
              <w:jc w:val="center"/>
              <w:rPr>
                <w:ins w:id="2941" w:author="Hardik Malhotra" w:date="2021-09-30T21:05:00Z"/>
                <w:rFonts w:ascii="Verdana" w:eastAsia="Times New Roman" w:hAnsi="Verdana" w:cs="Times New Roman"/>
                <w:color w:val="000000"/>
                <w:sz w:val="10"/>
                <w:szCs w:val="10"/>
                <w:lang w:val="en-US"/>
              </w:rPr>
            </w:pPr>
            <w:ins w:id="2942" w:author="Hardik Malhotra" w:date="2021-09-30T21:05:00Z">
              <w:r w:rsidRPr="00257590">
                <w:rPr>
                  <w:rFonts w:ascii="Verdana" w:hAnsi="Verdana"/>
                  <w:color w:val="000000"/>
                  <w:sz w:val="10"/>
                  <w:szCs w:val="10"/>
                </w:rPr>
                <w:t>13</w:t>
              </w:r>
            </w:ins>
          </w:p>
        </w:tc>
        <w:tc>
          <w:tcPr>
            <w:tcW w:w="590" w:type="dxa"/>
            <w:tcBorders>
              <w:top w:val="nil"/>
              <w:left w:val="nil"/>
              <w:bottom w:val="single" w:sz="4" w:space="0" w:color="auto"/>
              <w:right w:val="single" w:sz="4" w:space="0" w:color="auto"/>
            </w:tcBorders>
            <w:shd w:val="clear" w:color="000000" w:fill="FFFFFF"/>
            <w:noWrap/>
            <w:vAlign w:val="bottom"/>
            <w:hideMark/>
          </w:tcPr>
          <w:p w14:paraId="03288B70" w14:textId="77777777" w:rsidR="009B3886" w:rsidRPr="00257590" w:rsidRDefault="009B3886" w:rsidP="00092529">
            <w:pPr>
              <w:spacing w:after="0" w:line="240" w:lineRule="auto"/>
              <w:jc w:val="center"/>
              <w:rPr>
                <w:ins w:id="2943" w:author="Hardik Malhotra" w:date="2021-09-30T21:05:00Z"/>
                <w:rFonts w:ascii="Verdana" w:eastAsia="Times New Roman" w:hAnsi="Verdana" w:cs="Times New Roman"/>
                <w:color w:val="000000"/>
                <w:sz w:val="10"/>
                <w:szCs w:val="10"/>
                <w:lang w:val="en-US"/>
              </w:rPr>
            </w:pPr>
            <w:ins w:id="2944" w:author="Hardik Malhotra" w:date="2021-09-30T21:05:00Z">
              <w:r w:rsidRPr="00257590">
                <w:rPr>
                  <w:rFonts w:ascii="Verdana" w:hAnsi="Verdana"/>
                  <w:color w:val="000000"/>
                  <w:sz w:val="10"/>
                  <w:szCs w:val="10"/>
                </w:rPr>
                <w:t>14</w:t>
              </w:r>
            </w:ins>
          </w:p>
        </w:tc>
        <w:tc>
          <w:tcPr>
            <w:tcW w:w="590" w:type="dxa"/>
            <w:tcBorders>
              <w:top w:val="nil"/>
              <w:left w:val="nil"/>
              <w:bottom w:val="single" w:sz="4" w:space="0" w:color="auto"/>
              <w:right w:val="single" w:sz="4" w:space="0" w:color="auto"/>
            </w:tcBorders>
            <w:shd w:val="clear" w:color="000000" w:fill="FFFFFF"/>
            <w:noWrap/>
            <w:vAlign w:val="bottom"/>
            <w:hideMark/>
          </w:tcPr>
          <w:p w14:paraId="4579FF96" w14:textId="77777777" w:rsidR="009B3886" w:rsidRPr="00257590" w:rsidRDefault="009B3886" w:rsidP="00092529">
            <w:pPr>
              <w:spacing w:after="0" w:line="240" w:lineRule="auto"/>
              <w:jc w:val="center"/>
              <w:rPr>
                <w:ins w:id="2945" w:author="Hardik Malhotra" w:date="2021-09-30T21:05:00Z"/>
                <w:rFonts w:ascii="Verdana" w:eastAsia="Times New Roman" w:hAnsi="Verdana" w:cs="Times New Roman"/>
                <w:color w:val="000000"/>
                <w:sz w:val="10"/>
                <w:szCs w:val="10"/>
                <w:lang w:val="en-US"/>
              </w:rPr>
            </w:pPr>
            <w:ins w:id="2946" w:author="Hardik Malhotra" w:date="2021-09-30T21:05:00Z">
              <w:r w:rsidRPr="00257590">
                <w:rPr>
                  <w:rFonts w:ascii="Verdana" w:hAnsi="Verdana"/>
                  <w:color w:val="000000"/>
                  <w:sz w:val="10"/>
                  <w:szCs w:val="10"/>
                </w:rPr>
                <w:t>16</w:t>
              </w:r>
            </w:ins>
          </w:p>
        </w:tc>
        <w:tc>
          <w:tcPr>
            <w:tcW w:w="415" w:type="dxa"/>
            <w:tcBorders>
              <w:top w:val="nil"/>
              <w:left w:val="nil"/>
              <w:bottom w:val="single" w:sz="4" w:space="0" w:color="auto"/>
              <w:right w:val="single" w:sz="4" w:space="0" w:color="auto"/>
            </w:tcBorders>
            <w:shd w:val="clear" w:color="000000" w:fill="FFFFFF"/>
            <w:noWrap/>
            <w:vAlign w:val="bottom"/>
            <w:hideMark/>
          </w:tcPr>
          <w:p w14:paraId="744EE44D" w14:textId="77777777" w:rsidR="009B3886" w:rsidRPr="00257590" w:rsidRDefault="009B3886" w:rsidP="00092529">
            <w:pPr>
              <w:spacing w:after="0" w:line="240" w:lineRule="auto"/>
              <w:jc w:val="center"/>
              <w:rPr>
                <w:ins w:id="2947" w:author="Hardik Malhotra" w:date="2021-09-30T21:05:00Z"/>
                <w:rFonts w:ascii="Verdana" w:eastAsia="Times New Roman" w:hAnsi="Verdana" w:cs="Times New Roman"/>
                <w:color w:val="000000"/>
                <w:sz w:val="10"/>
                <w:szCs w:val="10"/>
                <w:lang w:val="en-US"/>
              </w:rPr>
            </w:pPr>
            <w:ins w:id="2948" w:author="Hardik Malhotra" w:date="2021-09-30T21:05:00Z">
              <w:r w:rsidRPr="00257590">
                <w:rPr>
                  <w:rFonts w:ascii="Verdana" w:hAnsi="Verdana"/>
                  <w:color w:val="000000"/>
                  <w:sz w:val="10"/>
                  <w:szCs w:val="10"/>
                </w:rPr>
                <w:t>17</w:t>
              </w:r>
            </w:ins>
          </w:p>
        </w:tc>
      </w:tr>
      <w:tr w:rsidR="009B3886" w:rsidRPr="00257590" w14:paraId="0B647DEF" w14:textId="77777777" w:rsidTr="00092529">
        <w:trPr>
          <w:trHeight w:val="334"/>
          <w:ins w:id="2949" w:author="Hardik Malhotra" w:date="2021-09-30T21:05:00Z"/>
        </w:trPr>
        <w:tc>
          <w:tcPr>
            <w:tcW w:w="1185" w:type="dxa"/>
            <w:tcBorders>
              <w:top w:val="nil"/>
              <w:left w:val="single" w:sz="4" w:space="0" w:color="auto"/>
              <w:bottom w:val="single" w:sz="4" w:space="0" w:color="auto"/>
              <w:right w:val="single" w:sz="4" w:space="0" w:color="auto"/>
            </w:tcBorders>
            <w:shd w:val="clear" w:color="000000" w:fill="FFFFFF"/>
            <w:noWrap/>
            <w:vAlign w:val="bottom"/>
            <w:hideMark/>
          </w:tcPr>
          <w:p w14:paraId="3F6EE7C2" w14:textId="77777777" w:rsidR="009B3886" w:rsidRPr="00257590" w:rsidRDefault="009B3886" w:rsidP="00092529">
            <w:pPr>
              <w:spacing w:after="0" w:line="240" w:lineRule="auto"/>
              <w:rPr>
                <w:ins w:id="2950" w:author="Hardik Malhotra" w:date="2021-09-30T21:05:00Z"/>
                <w:rFonts w:ascii="Verdana" w:eastAsia="Times New Roman" w:hAnsi="Verdana" w:cs="Times New Roman"/>
                <w:color w:val="000000"/>
                <w:sz w:val="10"/>
                <w:szCs w:val="10"/>
                <w:lang w:val="en-US"/>
              </w:rPr>
            </w:pPr>
            <w:ins w:id="2951" w:author="Hardik Malhotra" w:date="2021-09-30T21:05:00Z">
              <w:r w:rsidRPr="00257590">
                <w:rPr>
                  <w:rFonts w:ascii="Verdana" w:eastAsia="Times New Roman" w:hAnsi="Verdana" w:cs="Times New Roman"/>
                  <w:color w:val="000000"/>
                  <w:sz w:val="10"/>
                  <w:szCs w:val="10"/>
                  <w:lang w:val="en-US"/>
                </w:rPr>
                <w:t>Adhesives</w:t>
              </w:r>
            </w:ins>
          </w:p>
        </w:tc>
        <w:tc>
          <w:tcPr>
            <w:tcW w:w="519" w:type="dxa"/>
            <w:tcBorders>
              <w:top w:val="nil"/>
              <w:left w:val="nil"/>
              <w:bottom w:val="single" w:sz="4" w:space="0" w:color="auto"/>
              <w:right w:val="single" w:sz="4" w:space="0" w:color="auto"/>
            </w:tcBorders>
            <w:shd w:val="clear" w:color="000000" w:fill="FFFFFF"/>
            <w:noWrap/>
            <w:vAlign w:val="bottom"/>
            <w:hideMark/>
          </w:tcPr>
          <w:p w14:paraId="1CBDC110" w14:textId="77777777" w:rsidR="009B3886" w:rsidRPr="00257590" w:rsidRDefault="009B3886" w:rsidP="00092529">
            <w:pPr>
              <w:spacing w:after="0" w:line="240" w:lineRule="auto"/>
              <w:jc w:val="center"/>
              <w:rPr>
                <w:ins w:id="2952" w:author="Hardik Malhotra" w:date="2021-09-30T21:05:00Z"/>
                <w:rFonts w:ascii="Verdana" w:eastAsia="Times New Roman" w:hAnsi="Verdana" w:cs="Times New Roman"/>
                <w:color w:val="000000"/>
                <w:sz w:val="10"/>
                <w:szCs w:val="10"/>
                <w:lang w:val="en-US"/>
              </w:rPr>
            </w:pPr>
            <w:ins w:id="2953" w:author="Hardik Malhotra" w:date="2021-09-30T21:05:00Z">
              <w:r w:rsidRPr="00257590">
                <w:rPr>
                  <w:rFonts w:ascii="Verdana" w:hAnsi="Verdana"/>
                  <w:color w:val="000000"/>
                  <w:sz w:val="10"/>
                  <w:szCs w:val="10"/>
                </w:rPr>
                <w:t>4</w:t>
              </w:r>
            </w:ins>
          </w:p>
        </w:tc>
        <w:tc>
          <w:tcPr>
            <w:tcW w:w="519" w:type="dxa"/>
            <w:tcBorders>
              <w:top w:val="nil"/>
              <w:left w:val="nil"/>
              <w:bottom w:val="single" w:sz="4" w:space="0" w:color="auto"/>
              <w:right w:val="single" w:sz="4" w:space="0" w:color="auto"/>
            </w:tcBorders>
            <w:shd w:val="clear" w:color="000000" w:fill="FFFFFF"/>
            <w:noWrap/>
            <w:vAlign w:val="bottom"/>
            <w:hideMark/>
          </w:tcPr>
          <w:p w14:paraId="36A45682" w14:textId="77777777" w:rsidR="009B3886" w:rsidRPr="00257590" w:rsidRDefault="009B3886" w:rsidP="00092529">
            <w:pPr>
              <w:spacing w:after="0" w:line="240" w:lineRule="auto"/>
              <w:jc w:val="center"/>
              <w:rPr>
                <w:ins w:id="2954" w:author="Hardik Malhotra" w:date="2021-09-30T21:05:00Z"/>
                <w:rFonts w:ascii="Verdana" w:eastAsia="Times New Roman" w:hAnsi="Verdana" w:cs="Times New Roman"/>
                <w:color w:val="000000"/>
                <w:sz w:val="10"/>
                <w:szCs w:val="10"/>
                <w:lang w:val="en-US"/>
              </w:rPr>
            </w:pPr>
            <w:ins w:id="2955" w:author="Hardik Malhotra" w:date="2021-09-30T21:05:00Z">
              <w:r w:rsidRPr="00257590">
                <w:rPr>
                  <w:rFonts w:ascii="Verdana" w:hAnsi="Verdana"/>
                  <w:color w:val="000000"/>
                  <w:sz w:val="10"/>
                  <w:szCs w:val="10"/>
                </w:rPr>
                <w:t>4</w:t>
              </w:r>
            </w:ins>
          </w:p>
        </w:tc>
        <w:tc>
          <w:tcPr>
            <w:tcW w:w="519" w:type="dxa"/>
            <w:tcBorders>
              <w:top w:val="nil"/>
              <w:left w:val="nil"/>
              <w:bottom w:val="single" w:sz="4" w:space="0" w:color="auto"/>
              <w:right w:val="single" w:sz="4" w:space="0" w:color="auto"/>
            </w:tcBorders>
            <w:shd w:val="clear" w:color="000000" w:fill="FFFFFF"/>
            <w:noWrap/>
            <w:vAlign w:val="bottom"/>
            <w:hideMark/>
          </w:tcPr>
          <w:p w14:paraId="59978EF1" w14:textId="77777777" w:rsidR="009B3886" w:rsidRPr="00257590" w:rsidRDefault="009B3886" w:rsidP="00092529">
            <w:pPr>
              <w:spacing w:after="0" w:line="240" w:lineRule="auto"/>
              <w:jc w:val="center"/>
              <w:rPr>
                <w:ins w:id="2956" w:author="Hardik Malhotra" w:date="2021-09-30T21:05:00Z"/>
                <w:rFonts w:ascii="Verdana" w:eastAsia="Times New Roman" w:hAnsi="Verdana" w:cs="Times New Roman"/>
                <w:color w:val="000000"/>
                <w:sz w:val="10"/>
                <w:szCs w:val="10"/>
                <w:lang w:val="en-US"/>
              </w:rPr>
            </w:pPr>
            <w:ins w:id="2957" w:author="Hardik Malhotra" w:date="2021-09-30T21:05:00Z">
              <w:r w:rsidRPr="00257590">
                <w:rPr>
                  <w:rFonts w:ascii="Verdana" w:hAnsi="Verdana"/>
                  <w:color w:val="000000"/>
                  <w:sz w:val="10"/>
                  <w:szCs w:val="10"/>
                </w:rPr>
                <w:t>4</w:t>
              </w:r>
            </w:ins>
          </w:p>
        </w:tc>
        <w:tc>
          <w:tcPr>
            <w:tcW w:w="520" w:type="dxa"/>
            <w:tcBorders>
              <w:top w:val="nil"/>
              <w:left w:val="nil"/>
              <w:bottom w:val="single" w:sz="4" w:space="0" w:color="auto"/>
              <w:right w:val="single" w:sz="4" w:space="0" w:color="auto"/>
            </w:tcBorders>
            <w:shd w:val="clear" w:color="000000" w:fill="FFFFFF"/>
            <w:noWrap/>
            <w:vAlign w:val="bottom"/>
            <w:hideMark/>
          </w:tcPr>
          <w:p w14:paraId="2653ABF6" w14:textId="77777777" w:rsidR="009B3886" w:rsidRPr="00257590" w:rsidRDefault="009B3886" w:rsidP="00092529">
            <w:pPr>
              <w:spacing w:after="0" w:line="240" w:lineRule="auto"/>
              <w:jc w:val="center"/>
              <w:rPr>
                <w:ins w:id="2958" w:author="Hardik Malhotra" w:date="2021-09-30T21:05:00Z"/>
                <w:rFonts w:ascii="Verdana" w:eastAsia="Times New Roman" w:hAnsi="Verdana" w:cs="Times New Roman"/>
                <w:color w:val="000000"/>
                <w:sz w:val="10"/>
                <w:szCs w:val="10"/>
                <w:lang w:val="en-US"/>
              </w:rPr>
            </w:pPr>
            <w:ins w:id="2959" w:author="Hardik Malhotra" w:date="2021-09-30T21:05:00Z">
              <w:r w:rsidRPr="00257590">
                <w:rPr>
                  <w:rFonts w:ascii="Verdana" w:hAnsi="Verdana"/>
                  <w:color w:val="000000"/>
                  <w:sz w:val="10"/>
                  <w:szCs w:val="10"/>
                </w:rPr>
                <w:t>5</w:t>
              </w:r>
            </w:ins>
          </w:p>
        </w:tc>
        <w:tc>
          <w:tcPr>
            <w:tcW w:w="593" w:type="dxa"/>
            <w:tcBorders>
              <w:top w:val="nil"/>
              <w:left w:val="nil"/>
              <w:bottom w:val="single" w:sz="4" w:space="0" w:color="auto"/>
              <w:right w:val="single" w:sz="4" w:space="0" w:color="auto"/>
            </w:tcBorders>
            <w:shd w:val="clear" w:color="000000" w:fill="FFFFFF"/>
            <w:noWrap/>
            <w:vAlign w:val="bottom"/>
            <w:hideMark/>
          </w:tcPr>
          <w:p w14:paraId="72F8D23B" w14:textId="77777777" w:rsidR="009B3886" w:rsidRPr="00257590" w:rsidRDefault="009B3886" w:rsidP="00092529">
            <w:pPr>
              <w:spacing w:after="0" w:line="240" w:lineRule="auto"/>
              <w:jc w:val="center"/>
              <w:rPr>
                <w:ins w:id="2960" w:author="Hardik Malhotra" w:date="2021-09-30T21:05:00Z"/>
                <w:rFonts w:ascii="Verdana" w:eastAsia="Times New Roman" w:hAnsi="Verdana" w:cs="Times New Roman"/>
                <w:color w:val="000000"/>
                <w:sz w:val="10"/>
                <w:szCs w:val="10"/>
                <w:lang w:val="en-US"/>
              </w:rPr>
            </w:pPr>
            <w:ins w:id="2961" w:author="Hardik Malhotra" w:date="2021-09-30T21:05:00Z">
              <w:r w:rsidRPr="00257590">
                <w:rPr>
                  <w:rFonts w:ascii="Verdana" w:hAnsi="Verdana"/>
                  <w:color w:val="000000"/>
                  <w:sz w:val="10"/>
                  <w:szCs w:val="10"/>
                </w:rPr>
                <w:t>6</w:t>
              </w:r>
            </w:ins>
          </w:p>
        </w:tc>
        <w:tc>
          <w:tcPr>
            <w:tcW w:w="590" w:type="dxa"/>
            <w:tcBorders>
              <w:top w:val="nil"/>
              <w:left w:val="nil"/>
              <w:bottom w:val="single" w:sz="4" w:space="0" w:color="auto"/>
              <w:right w:val="single" w:sz="4" w:space="0" w:color="auto"/>
            </w:tcBorders>
            <w:shd w:val="clear" w:color="000000" w:fill="FFFFFF"/>
            <w:noWrap/>
            <w:vAlign w:val="bottom"/>
            <w:hideMark/>
          </w:tcPr>
          <w:p w14:paraId="4EA627C8" w14:textId="77777777" w:rsidR="009B3886" w:rsidRPr="00257590" w:rsidRDefault="009B3886" w:rsidP="00092529">
            <w:pPr>
              <w:spacing w:after="0" w:line="240" w:lineRule="auto"/>
              <w:jc w:val="center"/>
              <w:rPr>
                <w:ins w:id="2962" w:author="Hardik Malhotra" w:date="2021-09-30T21:05:00Z"/>
                <w:rFonts w:ascii="Verdana" w:eastAsia="Times New Roman" w:hAnsi="Verdana" w:cs="Times New Roman"/>
                <w:color w:val="000000"/>
                <w:sz w:val="10"/>
                <w:szCs w:val="10"/>
                <w:lang w:val="en-US"/>
              </w:rPr>
            </w:pPr>
            <w:ins w:id="2963" w:author="Hardik Malhotra" w:date="2021-09-30T21:05:00Z">
              <w:r w:rsidRPr="00257590">
                <w:rPr>
                  <w:rFonts w:ascii="Verdana" w:hAnsi="Verdana"/>
                  <w:color w:val="000000"/>
                  <w:sz w:val="10"/>
                  <w:szCs w:val="10"/>
                </w:rPr>
                <w:t>6</w:t>
              </w:r>
            </w:ins>
          </w:p>
        </w:tc>
        <w:tc>
          <w:tcPr>
            <w:tcW w:w="590" w:type="dxa"/>
            <w:tcBorders>
              <w:top w:val="nil"/>
              <w:left w:val="nil"/>
              <w:bottom w:val="single" w:sz="4" w:space="0" w:color="auto"/>
              <w:right w:val="single" w:sz="4" w:space="0" w:color="auto"/>
            </w:tcBorders>
            <w:shd w:val="clear" w:color="000000" w:fill="FFFFFF"/>
            <w:noWrap/>
            <w:vAlign w:val="bottom"/>
            <w:hideMark/>
          </w:tcPr>
          <w:p w14:paraId="5750F15B" w14:textId="77777777" w:rsidR="009B3886" w:rsidRPr="00257590" w:rsidRDefault="009B3886" w:rsidP="00092529">
            <w:pPr>
              <w:spacing w:after="0" w:line="240" w:lineRule="auto"/>
              <w:jc w:val="center"/>
              <w:rPr>
                <w:ins w:id="2964" w:author="Hardik Malhotra" w:date="2021-09-30T21:05:00Z"/>
                <w:rFonts w:ascii="Verdana" w:eastAsia="Times New Roman" w:hAnsi="Verdana" w:cs="Times New Roman"/>
                <w:color w:val="000000"/>
                <w:sz w:val="10"/>
                <w:szCs w:val="10"/>
                <w:lang w:val="en-US"/>
              </w:rPr>
            </w:pPr>
            <w:ins w:id="2965" w:author="Hardik Malhotra" w:date="2021-09-30T21:05:00Z">
              <w:r w:rsidRPr="00257590">
                <w:rPr>
                  <w:rFonts w:ascii="Verdana" w:hAnsi="Verdana"/>
                  <w:color w:val="000000"/>
                  <w:sz w:val="10"/>
                  <w:szCs w:val="10"/>
                </w:rPr>
                <w:t>6</w:t>
              </w:r>
            </w:ins>
          </w:p>
        </w:tc>
        <w:tc>
          <w:tcPr>
            <w:tcW w:w="590" w:type="dxa"/>
            <w:tcBorders>
              <w:top w:val="nil"/>
              <w:left w:val="nil"/>
              <w:bottom w:val="single" w:sz="4" w:space="0" w:color="auto"/>
              <w:right w:val="single" w:sz="4" w:space="0" w:color="auto"/>
            </w:tcBorders>
            <w:shd w:val="clear" w:color="000000" w:fill="FFFFFF"/>
            <w:noWrap/>
            <w:vAlign w:val="bottom"/>
            <w:hideMark/>
          </w:tcPr>
          <w:p w14:paraId="574817C2" w14:textId="77777777" w:rsidR="009B3886" w:rsidRPr="00257590" w:rsidRDefault="009B3886" w:rsidP="00092529">
            <w:pPr>
              <w:spacing w:after="0" w:line="240" w:lineRule="auto"/>
              <w:jc w:val="center"/>
              <w:rPr>
                <w:ins w:id="2966" w:author="Hardik Malhotra" w:date="2021-09-30T21:05:00Z"/>
                <w:rFonts w:ascii="Verdana" w:eastAsia="Times New Roman" w:hAnsi="Verdana" w:cs="Times New Roman"/>
                <w:color w:val="000000"/>
                <w:sz w:val="10"/>
                <w:szCs w:val="10"/>
                <w:lang w:val="en-US"/>
              </w:rPr>
            </w:pPr>
            <w:ins w:id="2967" w:author="Hardik Malhotra" w:date="2021-09-30T21:05:00Z">
              <w:r w:rsidRPr="00257590">
                <w:rPr>
                  <w:rFonts w:ascii="Verdana" w:hAnsi="Verdana"/>
                  <w:color w:val="000000"/>
                  <w:sz w:val="10"/>
                  <w:szCs w:val="10"/>
                </w:rPr>
                <w:t>6</w:t>
              </w:r>
            </w:ins>
          </w:p>
        </w:tc>
        <w:tc>
          <w:tcPr>
            <w:tcW w:w="590" w:type="dxa"/>
            <w:tcBorders>
              <w:top w:val="nil"/>
              <w:left w:val="nil"/>
              <w:bottom w:val="single" w:sz="4" w:space="0" w:color="auto"/>
              <w:right w:val="single" w:sz="4" w:space="0" w:color="auto"/>
            </w:tcBorders>
            <w:shd w:val="clear" w:color="000000" w:fill="FFFFFF"/>
            <w:noWrap/>
            <w:vAlign w:val="bottom"/>
            <w:hideMark/>
          </w:tcPr>
          <w:p w14:paraId="03C4564E" w14:textId="77777777" w:rsidR="009B3886" w:rsidRPr="00257590" w:rsidRDefault="009B3886" w:rsidP="00092529">
            <w:pPr>
              <w:spacing w:after="0" w:line="240" w:lineRule="auto"/>
              <w:jc w:val="center"/>
              <w:rPr>
                <w:ins w:id="2968" w:author="Hardik Malhotra" w:date="2021-09-30T21:05:00Z"/>
                <w:rFonts w:ascii="Verdana" w:eastAsia="Times New Roman" w:hAnsi="Verdana" w:cs="Times New Roman"/>
                <w:color w:val="000000"/>
                <w:sz w:val="10"/>
                <w:szCs w:val="10"/>
                <w:lang w:val="en-US"/>
              </w:rPr>
            </w:pPr>
            <w:ins w:id="2969" w:author="Hardik Malhotra" w:date="2021-09-30T21:05:00Z">
              <w:r w:rsidRPr="00257590">
                <w:rPr>
                  <w:rFonts w:ascii="Verdana" w:hAnsi="Verdana"/>
                  <w:color w:val="000000"/>
                  <w:sz w:val="10"/>
                  <w:szCs w:val="10"/>
                </w:rPr>
                <w:t>7</w:t>
              </w:r>
            </w:ins>
          </w:p>
        </w:tc>
        <w:tc>
          <w:tcPr>
            <w:tcW w:w="590" w:type="dxa"/>
            <w:tcBorders>
              <w:top w:val="nil"/>
              <w:left w:val="nil"/>
              <w:bottom w:val="single" w:sz="4" w:space="0" w:color="auto"/>
              <w:right w:val="single" w:sz="4" w:space="0" w:color="auto"/>
            </w:tcBorders>
            <w:shd w:val="clear" w:color="000000" w:fill="FFFFFF"/>
            <w:noWrap/>
            <w:vAlign w:val="bottom"/>
            <w:hideMark/>
          </w:tcPr>
          <w:p w14:paraId="1E2FA63C" w14:textId="77777777" w:rsidR="009B3886" w:rsidRPr="00257590" w:rsidRDefault="009B3886" w:rsidP="00092529">
            <w:pPr>
              <w:spacing w:after="0" w:line="240" w:lineRule="auto"/>
              <w:jc w:val="center"/>
              <w:rPr>
                <w:ins w:id="2970" w:author="Hardik Malhotra" w:date="2021-09-30T21:05:00Z"/>
                <w:rFonts w:ascii="Verdana" w:eastAsia="Times New Roman" w:hAnsi="Verdana" w:cs="Times New Roman"/>
                <w:color w:val="000000"/>
                <w:sz w:val="10"/>
                <w:szCs w:val="10"/>
                <w:lang w:val="en-US"/>
              </w:rPr>
            </w:pPr>
            <w:ins w:id="2971" w:author="Hardik Malhotra" w:date="2021-09-30T21:05:00Z">
              <w:r w:rsidRPr="00257590">
                <w:rPr>
                  <w:rFonts w:ascii="Verdana" w:hAnsi="Verdana"/>
                  <w:color w:val="000000"/>
                  <w:sz w:val="10"/>
                  <w:szCs w:val="10"/>
                </w:rPr>
                <w:t>8</w:t>
              </w:r>
            </w:ins>
          </w:p>
        </w:tc>
        <w:tc>
          <w:tcPr>
            <w:tcW w:w="590" w:type="dxa"/>
            <w:tcBorders>
              <w:top w:val="nil"/>
              <w:left w:val="nil"/>
              <w:bottom w:val="single" w:sz="4" w:space="0" w:color="auto"/>
              <w:right w:val="single" w:sz="4" w:space="0" w:color="auto"/>
            </w:tcBorders>
            <w:shd w:val="clear" w:color="000000" w:fill="FFFFFF"/>
            <w:noWrap/>
            <w:vAlign w:val="bottom"/>
            <w:hideMark/>
          </w:tcPr>
          <w:p w14:paraId="2509129B" w14:textId="77777777" w:rsidR="009B3886" w:rsidRPr="00257590" w:rsidRDefault="009B3886" w:rsidP="00092529">
            <w:pPr>
              <w:spacing w:after="0" w:line="240" w:lineRule="auto"/>
              <w:jc w:val="center"/>
              <w:rPr>
                <w:ins w:id="2972" w:author="Hardik Malhotra" w:date="2021-09-30T21:05:00Z"/>
                <w:rFonts w:ascii="Verdana" w:eastAsia="Times New Roman" w:hAnsi="Verdana" w:cs="Times New Roman"/>
                <w:color w:val="000000"/>
                <w:sz w:val="10"/>
                <w:szCs w:val="10"/>
                <w:lang w:val="en-US"/>
              </w:rPr>
            </w:pPr>
            <w:ins w:id="2973" w:author="Hardik Malhotra" w:date="2021-09-30T21:05:00Z">
              <w:r w:rsidRPr="00257590">
                <w:rPr>
                  <w:rFonts w:ascii="Verdana" w:hAnsi="Verdana"/>
                  <w:color w:val="000000"/>
                  <w:sz w:val="10"/>
                  <w:szCs w:val="10"/>
                </w:rPr>
                <w:t>8</w:t>
              </w:r>
            </w:ins>
          </w:p>
        </w:tc>
        <w:tc>
          <w:tcPr>
            <w:tcW w:w="590" w:type="dxa"/>
            <w:tcBorders>
              <w:top w:val="nil"/>
              <w:left w:val="nil"/>
              <w:bottom w:val="single" w:sz="4" w:space="0" w:color="auto"/>
              <w:right w:val="single" w:sz="4" w:space="0" w:color="auto"/>
            </w:tcBorders>
            <w:shd w:val="clear" w:color="000000" w:fill="FFFFFF"/>
            <w:noWrap/>
            <w:vAlign w:val="bottom"/>
            <w:hideMark/>
          </w:tcPr>
          <w:p w14:paraId="681B90BC" w14:textId="77777777" w:rsidR="009B3886" w:rsidRPr="00257590" w:rsidRDefault="009B3886" w:rsidP="00092529">
            <w:pPr>
              <w:spacing w:after="0" w:line="240" w:lineRule="auto"/>
              <w:jc w:val="center"/>
              <w:rPr>
                <w:ins w:id="2974" w:author="Hardik Malhotra" w:date="2021-09-30T21:05:00Z"/>
                <w:rFonts w:ascii="Verdana" w:eastAsia="Times New Roman" w:hAnsi="Verdana" w:cs="Times New Roman"/>
                <w:color w:val="000000"/>
                <w:sz w:val="10"/>
                <w:szCs w:val="10"/>
                <w:lang w:val="en-US"/>
              </w:rPr>
            </w:pPr>
            <w:ins w:id="2975" w:author="Hardik Malhotra" w:date="2021-09-30T21:05:00Z">
              <w:r w:rsidRPr="00257590">
                <w:rPr>
                  <w:rFonts w:ascii="Verdana" w:hAnsi="Verdana"/>
                  <w:color w:val="000000"/>
                  <w:sz w:val="10"/>
                  <w:szCs w:val="10"/>
                </w:rPr>
                <w:t>9</w:t>
              </w:r>
            </w:ins>
          </w:p>
        </w:tc>
        <w:tc>
          <w:tcPr>
            <w:tcW w:w="590" w:type="dxa"/>
            <w:tcBorders>
              <w:top w:val="nil"/>
              <w:left w:val="nil"/>
              <w:bottom w:val="single" w:sz="4" w:space="0" w:color="auto"/>
              <w:right w:val="single" w:sz="4" w:space="0" w:color="auto"/>
            </w:tcBorders>
            <w:shd w:val="clear" w:color="000000" w:fill="FFFFFF"/>
            <w:noWrap/>
            <w:vAlign w:val="bottom"/>
            <w:hideMark/>
          </w:tcPr>
          <w:p w14:paraId="048C60A1" w14:textId="77777777" w:rsidR="009B3886" w:rsidRPr="00257590" w:rsidRDefault="009B3886" w:rsidP="00092529">
            <w:pPr>
              <w:spacing w:after="0" w:line="240" w:lineRule="auto"/>
              <w:jc w:val="center"/>
              <w:rPr>
                <w:ins w:id="2976" w:author="Hardik Malhotra" w:date="2021-09-30T21:05:00Z"/>
                <w:rFonts w:ascii="Verdana" w:eastAsia="Times New Roman" w:hAnsi="Verdana" w:cs="Times New Roman"/>
                <w:color w:val="000000"/>
                <w:sz w:val="10"/>
                <w:szCs w:val="10"/>
                <w:lang w:val="en-US"/>
              </w:rPr>
            </w:pPr>
            <w:ins w:id="2977" w:author="Hardik Malhotra" w:date="2021-09-30T21:05:00Z">
              <w:r w:rsidRPr="00257590">
                <w:rPr>
                  <w:rFonts w:ascii="Verdana" w:hAnsi="Verdana"/>
                  <w:color w:val="000000"/>
                  <w:sz w:val="10"/>
                  <w:szCs w:val="10"/>
                </w:rPr>
                <w:t>10</w:t>
              </w:r>
            </w:ins>
          </w:p>
        </w:tc>
        <w:tc>
          <w:tcPr>
            <w:tcW w:w="590" w:type="dxa"/>
            <w:tcBorders>
              <w:top w:val="nil"/>
              <w:left w:val="nil"/>
              <w:bottom w:val="single" w:sz="4" w:space="0" w:color="auto"/>
              <w:right w:val="single" w:sz="4" w:space="0" w:color="auto"/>
            </w:tcBorders>
            <w:shd w:val="clear" w:color="000000" w:fill="FFFFFF"/>
            <w:noWrap/>
            <w:vAlign w:val="bottom"/>
            <w:hideMark/>
          </w:tcPr>
          <w:p w14:paraId="1863BC49" w14:textId="77777777" w:rsidR="009B3886" w:rsidRPr="00257590" w:rsidRDefault="009B3886" w:rsidP="00092529">
            <w:pPr>
              <w:spacing w:after="0" w:line="240" w:lineRule="auto"/>
              <w:jc w:val="center"/>
              <w:rPr>
                <w:ins w:id="2978" w:author="Hardik Malhotra" w:date="2021-09-30T21:05:00Z"/>
                <w:rFonts w:ascii="Verdana" w:eastAsia="Times New Roman" w:hAnsi="Verdana" w:cs="Times New Roman"/>
                <w:color w:val="000000"/>
                <w:sz w:val="10"/>
                <w:szCs w:val="10"/>
                <w:lang w:val="en-US"/>
              </w:rPr>
            </w:pPr>
            <w:ins w:id="2979" w:author="Hardik Malhotra" w:date="2021-09-30T21:05:00Z">
              <w:r w:rsidRPr="00257590">
                <w:rPr>
                  <w:rFonts w:ascii="Verdana" w:hAnsi="Verdana"/>
                  <w:color w:val="000000"/>
                  <w:sz w:val="10"/>
                  <w:szCs w:val="10"/>
                </w:rPr>
                <w:t>11</w:t>
              </w:r>
            </w:ins>
          </w:p>
        </w:tc>
        <w:tc>
          <w:tcPr>
            <w:tcW w:w="590" w:type="dxa"/>
            <w:tcBorders>
              <w:top w:val="nil"/>
              <w:left w:val="nil"/>
              <w:bottom w:val="single" w:sz="4" w:space="0" w:color="auto"/>
              <w:right w:val="single" w:sz="4" w:space="0" w:color="auto"/>
            </w:tcBorders>
            <w:shd w:val="clear" w:color="000000" w:fill="FFFFFF"/>
            <w:noWrap/>
            <w:vAlign w:val="bottom"/>
            <w:hideMark/>
          </w:tcPr>
          <w:p w14:paraId="453AEE0C" w14:textId="77777777" w:rsidR="009B3886" w:rsidRPr="00257590" w:rsidRDefault="009B3886" w:rsidP="00092529">
            <w:pPr>
              <w:spacing w:after="0" w:line="240" w:lineRule="auto"/>
              <w:jc w:val="center"/>
              <w:rPr>
                <w:ins w:id="2980" w:author="Hardik Malhotra" w:date="2021-09-30T21:05:00Z"/>
                <w:rFonts w:ascii="Verdana" w:eastAsia="Times New Roman" w:hAnsi="Verdana" w:cs="Times New Roman"/>
                <w:color w:val="000000"/>
                <w:sz w:val="10"/>
                <w:szCs w:val="10"/>
                <w:lang w:val="en-US"/>
              </w:rPr>
            </w:pPr>
            <w:ins w:id="2981" w:author="Hardik Malhotra" w:date="2021-09-30T21:05:00Z">
              <w:r w:rsidRPr="00257590">
                <w:rPr>
                  <w:rFonts w:ascii="Verdana" w:hAnsi="Verdana"/>
                  <w:color w:val="000000"/>
                  <w:sz w:val="10"/>
                  <w:szCs w:val="10"/>
                </w:rPr>
                <w:t>12</w:t>
              </w:r>
            </w:ins>
          </w:p>
        </w:tc>
        <w:tc>
          <w:tcPr>
            <w:tcW w:w="415" w:type="dxa"/>
            <w:tcBorders>
              <w:top w:val="nil"/>
              <w:left w:val="nil"/>
              <w:bottom w:val="single" w:sz="4" w:space="0" w:color="auto"/>
              <w:right w:val="single" w:sz="4" w:space="0" w:color="auto"/>
            </w:tcBorders>
            <w:shd w:val="clear" w:color="000000" w:fill="FFFFFF"/>
            <w:noWrap/>
            <w:vAlign w:val="bottom"/>
            <w:hideMark/>
          </w:tcPr>
          <w:p w14:paraId="00CB1EAD" w14:textId="77777777" w:rsidR="009B3886" w:rsidRPr="00257590" w:rsidRDefault="009B3886" w:rsidP="00092529">
            <w:pPr>
              <w:spacing w:after="0" w:line="240" w:lineRule="auto"/>
              <w:jc w:val="center"/>
              <w:rPr>
                <w:ins w:id="2982" w:author="Hardik Malhotra" w:date="2021-09-30T21:05:00Z"/>
                <w:rFonts w:ascii="Verdana" w:eastAsia="Times New Roman" w:hAnsi="Verdana" w:cs="Times New Roman"/>
                <w:color w:val="000000"/>
                <w:sz w:val="10"/>
                <w:szCs w:val="10"/>
                <w:lang w:val="en-US"/>
              </w:rPr>
            </w:pPr>
            <w:ins w:id="2983" w:author="Hardik Malhotra" w:date="2021-09-30T21:05:00Z">
              <w:r w:rsidRPr="00257590">
                <w:rPr>
                  <w:rFonts w:ascii="Verdana" w:hAnsi="Verdana"/>
                  <w:color w:val="000000"/>
                  <w:sz w:val="10"/>
                  <w:szCs w:val="10"/>
                </w:rPr>
                <w:t>13</w:t>
              </w:r>
            </w:ins>
          </w:p>
        </w:tc>
      </w:tr>
      <w:tr w:rsidR="009B3886" w:rsidRPr="00257590" w14:paraId="245F7752" w14:textId="77777777" w:rsidTr="00092529">
        <w:trPr>
          <w:trHeight w:val="334"/>
          <w:ins w:id="2984" w:author="Hardik Malhotra" w:date="2021-09-30T21:05:00Z"/>
        </w:trPr>
        <w:tc>
          <w:tcPr>
            <w:tcW w:w="1185" w:type="dxa"/>
            <w:tcBorders>
              <w:top w:val="nil"/>
              <w:left w:val="single" w:sz="4" w:space="0" w:color="auto"/>
              <w:bottom w:val="single" w:sz="4" w:space="0" w:color="auto"/>
              <w:right w:val="single" w:sz="4" w:space="0" w:color="auto"/>
            </w:tcBorders>
            <w:shd w:val="clear" w:color="000000" w:fill="FFFFFF"/>
            <w:noWrap/>
            <w:vAlign w:val="bottom"/>
            <w:hideMark/>
          </w:tcPr>
          <w:p w14:paraId="293FFE50" w14:textId="77777777" w:rsidR="009B3886" w:rsidRPr="00257590" w:rsidRDefault="009B3886" w:rsidP="00092529">
            <w:pPr>
              <w:spacing w:after="0" w:line="240" w:lineRule="auto"/>
              <w:rPr>
                <w:ins w:id="2985" w:author="Hardik Malhotra" w:date="2021-09-30T21:05:00Z"/>
                <w:rFonts w:ascii="Verdana" w:eastAsia="Times New Roman" w:hAnsi="Verdana" w:cs="Times New Roman"/>
                <w:color w:val="000000"/>
                <w:sz w:val="10"/>
                <w:szCs w:val="10"/>
                <w:lang w:val="en-US"/>
              </w:rPr>
            </w:pPr>
            <w:ins w:id="2986" w:author="Hardik Malhotra" w:date="2021-09-30T21:05:00Z">
              <w:r w:rsidRPr="00257590">
                <w:rPr>
                  <w:rFonts w:ascii="Verdana" w:eastAsia="Times New Roman" w:hAnsi="Verdana" w:cs="Times New Roman"/>
                  <w:color w:val="000000"/>
                  <w:sz w:val="10"/>
                  <w:szCs w:val="10"/>
                  <w:lang w:val="en-US"/>
                </w:rPr>
                <w:t>Others</w:t>
              </w:r>
            </w:ins>
          </w:p>
        </w:tc>
        <w:tc>
          <w:tcPr>
            <w:tcW w:w="519" w:type="dxa"/>
            <w:tcBorders>
              <w:top w:val="nil"/>
              <w:left w:val="nil"/>
              <w:bottom w:val="single" w:sz="4" w:space="0" w:color="auto"/>
              <w:right w:val="single" w:sz="4" w:space="0" w:color="auto"/>
            </w:tcBorders>
            <w:shd w:val="clear" w:color="000000" w:fill="FFFFFF"/>
            <w:noWrap/>
            <w:vAlign w:val="bottom"/>
            <w:hideMark/>
          </w:tcPr>
          <w:p w14:paraId="170C02CB" w14:textId="77777777" w:rsidR="009B3886" w:rsidRPr="00257590" w:rsidRDefault="009B3886" w:rsidP="00092529">
            <w:pPr>
              <w:spacing w:after="0" w:line="240" w:lineRule="auto"/>
              <w:jc w:val="center"/>
              <w:rPr>
                <w:ins w:id="2987" w:author="Hardik Malhotra" w:date="2021-09-30T21:05:00Z"/>
                <w:rFonts w:ascii="Verdana" w:eastAsia="Times New Roman" w:hAnsi="Verdana" w:cs="Times New Roman"/>
                <w:color w:val="000000"/>
                <w:sz w:val="10"/>
                <w:szCs w:val="10"/>
                <w:lang w:val="en-US"/>
              </w:rPr>
            </w:pPr>
            <w:ins w:id="2988" w:author="Hardik Malhotra" w:date="2021-09-30T21:05:00Z">
              <w:r w:rsidRPr="00257590">
                <w:rPr>
                  <w:rFonts w:ascii="Verdana" w:hAnsi="Verdana"/>
                  <w:color w:val="000000"/>
                  <w:sz w:val="10"/>
                  <w:szCs w:val="10"/>
                </w:rPr>
                <w:t>3</w:t>
              </w:r>
            </w:ins>
          </w:p>
        </w:tc>
        <w:tc>
          <w:tcPr>
            <w:tcW w:w="519" w:type="dxa"/>
            <w:tcBorders>
              <w:top w:val="nil"/>
              <w:left w:val="nil"/>
              <w:bottom w:val="single" w:sz="4" w:space="0" w:color="auto"/>
              <w:right w:val="single" w:sz="4" w:space="0" w:color="auto"/>
            </w:tcBorders>
            <w:shd w:val="clear" w:color="000000" w:fill="FFFFFF"/>
            <w:noWrap/>
            <w:vAlign w:val="bottom"/>
            <w:hideMark/>
          </w:tcPr>
          <w:p w14:paraId="42D3D8A9" w14:textId="77777777" w:rsidR="009B3886" w:rsidRPr="00257590" w:rsidRDefault="009B3886" w:rsidP="00092529">
            <w:pPr>
              <w:spacing w:after="0" w:line="240" w:lineRule="auto"/>
              <w:jc w:val="center"/>
              <w:rPr>
                <w:ins w:id="2989" w:author="Hardik Malhotra" w:date="2021-09-30T21:05:00Z"/>
                <w:rFonts w:ascii="Verdana" w:eastAsia="Times New Roman" w:hAnsi="Verdana" w:cs="Times New Roman"/>
                <w:color w:val="000000"/>
                <w:sz w:val="10"/>
                <w:szCs w:val="10"/>
                <w:lang w:val="en-US"/>
              </w:rPr>
            </w:pPr>
            <w:ins w:id="2990" w:author="Hardik Malhotra" w:date="2021-09-30T21:05:00Z">
              <w:r w:rsidRPr="00257590">
                <w:rPr>
                  <w:rFonts w:ascii="Verdana" w:hAnsi="Verdana"/>
                  <w:color w:val="000000"/>
                  <w:sz w:val="10"/>
                  <w:szCs w:val="10"/>
                </w:rPr>
                <w:t>3</w:t>
              </w:r>
            </w:ins>
          </w:p>
        </w:tc>
        <w:tc>
          <w:tcPr>
            <w:tcW w:w="519" w:type="dxa"/>
            <w:tcBorders>
              <w:top w:val="nil"/>
              <w:left w:val="nil"/>
              <w:bottom w:val="single" w:sz="4" w:space="0" w:color="auto"/>
              <w:right w:val="single" w:sz="4" w:space="0" w:color="auto"/>
            </w:tcBorders>
            <w:shd w:val="clear" w:color="000000" w:fill="FFFFFF"/>
            <w:noWrap/>
            <w:vAlign w:val="bottom"/>
            <w:hideMark/>
          </w:tcPr>
          <w:p w14:paraId="542BA259" w14:textId="77777777" w:rsidR="009B3886" w:rsidRPr="00257590" w:rsidRDefault="009B3886" w:rsidP="00092529">
            <w:pPr>
              <w:spacing w:after="0" w:line="240" w:lineRule="auto"/>
              <w:jc w:val="center"/>
              <w:rPr>
                <w:ins w:id="2991" w:author="Hardik Malhotra" w:date="2021-09-30T21:05:00Z"/>
                <w:rFonts w:ascii="Verdana" w:eastAsia="Times New Roman" w:hAnsi="Verdana" w:cs="Times New Roman"/>
                <w:color w:val="000000"/>
                <w:sz w:val="10"/>
                <w:szCs w:val="10"/>
                <w:lang w:val="en-US"/>
              </w:rPr>
            </w:pPr>
            <w:ins w:id="2992" w:author="Hardik Malhotra" w:date="2021-09-30T21:05:00Z">
              <w:r w:rsidRPr="00257590">
                <w:rPr>
                  <w:rFonts w:ascii="Verdana" w:hAnsi="Verdana"/>
                  <w:color w:val="000000"/>
                  <w:sz w:val="10"/>
                  <w:szCs w:val="10"/>
                </w:rPr>
                <w:t>3</w:t>
              </w:r>
            </w:ins>
          </w:p>
        </w:tc>
        <w:tc>
          <w:tcPr>
            <w:tcW w:w="520" w:type="dxa"/>
            <w:tcBorders>
              <w:top w:val="nil"/>
              <w:left w:val="nil"/>
              <w:bottom w:val="single" w:sz="4" w:space="0" w:color="auto"/>
              <w:right w:val="single" w:sz="4" w:space="0" w:color="auto"/>
            </w:tcBorders>
            <w:shd w:val="clear" w:color="000000" w:fill="FFFFFF"/>
            <w:noWrap/>
            <w:vAlign w:val="bottom"/>
            <w:hideMark/>
          </w:tcPr>
          <w:p w14:paraId="2900157D" w14:textId="77777777" w:rsidR="009B3886" w:rsidRPr="00257590" w:rsidRDefault="009B3886" w:rsidP="00092529">
            <w:pPr>
              <w:spacing w:after="0" w:line="240" w:lineRule="auto"/>
              <w:jc w:val="center"/>
              <w:rPr>
                <w:ins w:id="2993" w:author="Hardik Malhotra" w:date="2021-09-30T21:05:00Z"/>
                <w:rFonts w:ascii="Verdana" w:eastAsia="Times New Roman" w:hAnsi="Verdana" w:cs="Times New Roman"/>
                <w:color w:val="000000"/>
                <w:sz w:val="10"/>
                <w:szCs w:val="10"/>
                <w:lang w:val="en-US"/>
              </w:rPr>
            </w:pPr>
            <w:ins w:id="2994" w:author="Hardik Malhotra" w:date="2021-09-30T21:05:00Z">
              <w:r w:rsidRPr="00257590">
                <w:rPr>
                  <w:rFonts w:ascii="Verdana" w:hAnsi="Verdana"/>
                  <w:color w:val="000000"/>
                  <w:sz w:val="10"/>
                  <w:szCs w:val="10"/>
                </w:rPr>
                <w:t>4</w:t>
              </w:r>
            </w:ins>
          </w:p>
        </w:tc>
        <w:tc>
          <w:tcPr>
            <w:tcW w:w="593" w:type="dxa"/>
            <w:tcBorders>
              <w:top w:val="nil"/>
              <w:left w:val="nil"/>
              <w:bottom w:val="single" w:sz="4" w:space="0" w:color="auto"/>
              <w:right w:val="single" w:sz="4" w:space="0" w:color="auto"/>
            </w:tcBorders>
            <w:shd w:val="clear" w:color="000000" w:fill="FFFFFF"/>
            <w:noWrap/>
            <w:vAlign w:val="bottom"/>
            <w:hideMark/>
          </w:tcPr>
          <w:p w14:paraId="03451822" w14:textId="77777777" w:rsidR="009B3886" w:rsidRPr="00257590" w:rsidRDefault="009B3886" w:rsidP="00092529">
            <w:pPr>
              <w:spacing w:after="0" w:line="240" w:lineRule="auto"/>
              <w:jc w:val="center"/>
              <w:rPr>
                <w:ins w:id="2995" w:author="Hardik Malhotra" w:date="2021-09-30T21:05:00Z"/>
                <w:rFonts w:ascii="Verdana" w:eastAsia="Times New Roman" w:hAnsi="Verdana" w:cs="Times New Roman"/>
                <w:color w:val="000000"/>
                <w:sz w:val="10"/>
                <w:szCs w:val="10"/>
                <w:lang w:val="en-US"/>
              </w:rPr>
            </w:pPr>
            <w:ins w:id="2996" w:author="Hardik Malhotra" w:date="2021-09-30T21:05:00Z">
              <w:r w:rsidRPr="00257590">
                <w:rPr>
                  <w:rFonts w:ascii="Verdana" w:hAnsi="Verdana"/>
                  <w:color w:val="000000"/>
                  <w:sz w:val="10"/>
                  <w:szCs w:val="10"/>
                </w:rPr>
                <w:t>4</w:t>
              </w:r>
            </w:ins>
          </w:p>
        </w:tc>
        <w:tc>
          <w:tcPr>
            <w:tcW w:w="590" w:type="dxa"/>
            <w:tcBorders>
              <w:top w:val="nil"/>
              <w:left w:val="nil"/>
              <w:bottom w:val="single" w:sz="4" w:space="0" w:color="auto"/>
              <w:right w:val="single" w:sz="4" w:space="0" w:color="auto"/>
            </w:tcBorders>
            <w:shd w:val="clear" w:color="000000" w:fill="FFFFFF"/>
            <w:noWrap/>
            <w:vAlign w:val="bottom"/>
            <w:hideMark/>
          </w:tcPr>
          <w:p w14:paraId="0CBB7AEA" w14:textId="77777777" w:rsidR="009B3886" w:rsidRPr="00257590" w:rsidRDefault="009B3886" w:rsidP="00092529">
            <w:pPr>
              <w:spacing w:after="0" w:line="240" w:lineRule="auto"/>
              <w:jc w:val="center"/>
              <w:rPr>
                <w:ins w:id="2997" w:author="Hardik Malhotra" w:date="2021-09-30T21:05:00Z"/>
                <w:rFonts w:ascii="Verdana" w:eastAsia="Times New Roman" w:hAnsi="Verdana" w:cs="Times New Roman"/>
                <w:color w:val="000000"/>
                <w:sz w:val="10"/>
                <w:szCs w:val="10"/>
                <w:lang w:val="en-US"/>
              </w:rPr>
            </w:pPr>
            <w:ins w:id="2998" w:author="Hardik Malhotra" w:date="2021-09-30T21:05:00Z">
              <w:r w:rsidRPr="00257590">
                <w:rPr>
                  <w:rFonts w:ascii="Verdana" w:hAnsi="Verdana"/>
                  <w:color w:val="000000"/>
                  <w:sz w:val="10"/>
                  <w:szCs w:val="10"/>
                </w:rPr>
                <w:t>4</w:t>
              </w:r>
            </w:ins>
          </w:p>
        </w:tc>
        <w:tc>
          <w:tcPr>
            <w:tcW w:w="590" w:type="dxa"/>
            <w:tcBorders>
              <w:top w:val="nil"/>
              <w:left w:val="nil"/>
              <w:bottom w:val="single" w:sz="4" w:space="0" w:color="auto"/>
              <w:right w:val="single" w:sz="4" w:space="0" w:color="auto"/>
            </w:tcBorders>
            <w:shd w:val="clear" w:color="000000" w:fill="FFFFFF"/>
            <w:noWrap/>
            <w:vAlign w:val="bottom"/>
            <w:hideMark/>
          </w:tcPr>
          <w:p w14:paraId="0F671D15" w14:textId="77777777" w:rsidR="009B3886" w:rsidRPr="00257590" w:rsidRDefault="009B3886" w:rsidP="00092529">
            <w:pPr>
              <w:spacing w:after="0" w:line="240" w:lineRule="auto"/>
              <w:jc w:val="center"/>
              <w:rPr>
                <w:ins w:id="2999" w:author="Hardik Malhotra" w:date="2021-09-30T21:05:00Z"/>
                <w:rFonts w:ascii="Verdana" w:eastAsia="Times New Roman" w:hAnsi="Verdana" w:cs="Times New Roman"/>
                <w:color w:val="000000"/>
                <w:sz w:val="10"/>
                <w:szCs w:val="10"/>
                <w:lang w:val="en-US"/>
              </w:rPr>
            </w:pPr>
            <w:ins w:id="3000" w:author="Hardik Malhotra" w:date="2021-09-30T21:05:00Z">
              <w:r w:rsidRPr="00257590">
                <w:rPr>
                  <w:rFonts w:ascii="Verdana" w:hAnsi="Verdana"/>
                  <w:color w:val="000000"/>
                  <w:sz w:val="10"/>
                  <w:szCs w:val="10"/>
                </w:rPr>
                <w:t>3</w:t>
              </w:r>
            </w:ins>
          </w:p>
        </w:tc>
        <w:tc>
          <w:tcPr>
            <w:tcW w:w="590" w:type="dxa"/>
            <w:tcBorders>
              <w:top w:val="nil"/>
              <w:left w:val="nil"/>
              <w:bottom w:val="single" w:sz="4" w:space="0" w:color="auto"/>
              <w:right w:val="single" w:sz="4" w:space="0" w:color="auto"/>
            </w:tcBorders>
            <w:shd w:val="clear" w:color="000000" w:fill="FFFFFF"/>
            <w:noWrap/>
            <w:vAlign w:val="bottom"/>
            <w:hideMark/>
          </w:tcPr>
          <w:p w14:paraId="01D37056" w14:textId="77777777" w:rsidR="009B3886" w:rsidRPr="00257590" w:rsidRDefault="009B3886" w:rsidP="00092529">
            <w:pPr>
              <w:spacing w:after="0" w:line="240" w:lineRule="auto"/>
              <w:jc w:val="center"/>
              <w:rPr>
                <w:ins w:id="3001" w:author="Hardik Malhotra" w:date="2021-09-30T21:05:00Z"/>
                <w:rFonts w:ascii="Verdana" w:eastAsia="Times New Roman" w:hAnsi="Verdana" w:cs="Times New Roman"/>
                <w:color w:val="000000"/>
                <w:sz w:val="10"/>
                <w:szCs w:val="10"/>
                <w:lang w:val="en-US"/>
              </w:rPr>
            </w:pPr>
            <w:ins w:id="3002" w:author="Hardik Malhotra" w:date="2021-09-30T21:05:00Z">
              <w:r w:rsidRPr="00257590">
                <w:rPr>
                  <w:rFonts w:ascii="Verdana" w:hAnsi="Verdana"/>
                  <w:color w:val="000000"/>
                  <w:sz w:val="10"/>
                  <w:szCs w:val="10"/>
                </w:rPr>
                <w:t>4</w:t>
              </w:r>
            </w:ins>
          </w:p>
        </w:tc>
        <w:tc>
          <w:tcPr>
            <w:tcW w:w="590" w:type="dxa"/>
            <w:tcBorders>
              <w:top w:val="nil"/>
              <w:left w:val="nil"/>
              <w:bottom w:val="single" w:sz="4" w:space="0" w:color="auto"/>
              <w:right w:val="single" w:sz="4" w:space="0" w:color="auto"/>
            </w:tcBorders>
            <w:shd w:val="clear" w:color="000000" w:fill="FFFFFF"/>
            <w:noWrap/>
            <w:vAlign w:val="bottom"/>
            <w:hideMark/>
          </w:tcPr>
          <w:p w14:paraId="278942F0" w14:textId="77777777" w:rsidR="009B3886" w:rsidRPr="00257590" w:rsidRDefault="009B3886" w:rsidP="00092529">
            <w:pPr>
              <w:spacing w:after="0" w:line="240" w:lineRule="auto"/>
              <w:jc w:val="center"/>
              <w:rPr>
                <w:ins w:id="3003" w:author="Hardik Malhotra" w:date="2021-09-30T21:05:00Z"/>
                <w:rFonts w:ascii="Verdana" w:eastAsia="Times New Roman" w:hAnsi="Verdana" w:cs="Times New Roman"/>
                <w:color w:val="000000"/>
                <w:sz w:val="10"/>
                <w:szCs w:val="10"/>
                <w:lang w:val="en-US"/>
              </w:rPr>
            </w:pPr>
            <w:ins w:id="3004" w:author="Hardik Malhotra" w:date="2021-09-30T21:05:00Z">
              <w:r w:rsidRPr="00257590">
                <w:rPr>
                  <w:rFonts w:ascii="Verdana" w:hAnsi="Verdana"/>
                  <w:color w:val="000000"/>
                  <w:sz w:val="10"/>
                  <w:szCs w:val="10"/>
                </w:rPr>
                <w:t>4</w:t>
              </w:r>
            </w:ins>
          </w:p>
        </w:tc>
        <w:tc>
          <w:tcPr>
            <w:tcW w:w="590" w:type="dxa"/>
            <w:tcBorders>
              <w:top w:val="nil"/>
              <w:left w:val="nil"/>
              <w:bottom w:val="single" w:sz="4" w:space="0" w:color="auto"/>
              <w:right w:val="single" w:sz="4" w:space="0" w:color="auto"/>
            </w:tcBorders>
            <w:shd w:val="clear" w:color="000000" w:fill="FFFFFF"/>
            <w:noWrap/>
            <w:vAlign w:val="bottom"/>
            <w:hideMark/>
          </w:tcPr>
          <w:p w14:paraId="57D9A90C" w14:textId="77777777" w:rsidR="009B3886" w:rsidRPr="00257590" w:rsidRDefault="009B3886" w:rsidP="00092529">
            <w:pPr>
              <w:spacing w:after="0" w:line="240" w:lineRule="auto"/>
              <w:jc w:val="center"/>
              <w:rPr>
                <w:ins w:id="3005" w:author="Hardik Malhotra" w:date="2021-09-30T21:05:00Z"/>
                <w:rFonts w:ascii="Verdana" w:eastAsia="Times New Roman" w:hAnsi="Verdana" w:cs="Times New Roman"/>
                <w:color w:val="000000"/>
                <w:sz w:val="10"/>
                <w:szCs w:val="10"/>
                <w:lang w:val="en-US"/>
              </w:rPr>
            </w:pPr>
            <w:ins w:id="3006" w:author="Hardik Malhotra" w:date="2021-09-30T21:05:00Z">
              <w:r w:rsidRPr="00257590">
                <w:rPr>
                  <w:rFonts w:ascii="Verdana" w:hAnsi="Verdana"/>
                  <w:color w:val="000000"/>
                  <w:sz w:val="10"/>
                  <w:szCs w:val="10"/>
                </w:rPr>
                <w:t>5</w:t>
              </w:r>
            </w:ins>
          </w:p>
        </w:tc>
        <w:tc>
          <w:tcPr>
            <w:tcW w:w="590" w:type="dxa"/>
            <w:tcBorders>
              <w:top w:val="nil"/>
              <w:left w:val="nil"/>
              <w:bottom w:val="single" w:sz="4" w:space="0" w:color="auto"/>
              <w:right w:val="single" w:sz="4" w:space="0" w:color="auto"/>
            </w:tcBorders>
            <w:shd w:val="clear" w:color="000000" w:fill="FFFFFF"/>
            <w:noWrap/>
            <w:vAlign w:val="bottom"/>
            <w:hideMark/>
          </w:tcPr>
          <w:p w14:paraId="54371EDE" w14:textId="77777777" w:rsidR="009B3886" w:rsidRPr="00257590" w:rsidRDefault="009B3886" w:rsidP="00092529">
            <w:pPr>
              <w:spacing w:after="0" w:line="240" w:lineRule="auto"/>
              <w:jc w:val="center"/>
              <w:rPr>
                <w:ins w:id="3007" w:author="Hardik Malhotra" w:date="2021-09-30T21:05:00Z"/>
                <w:rFonts w:ascii="Verdana" w:eastAsia="Times New Roman" w:hAnsi="Verdana" w:cs="Times New Roman"/>
                <w:color w:val="000000"/>
                <w:sz w:val="10"/>
                <w:szCs w:val="10"/>
                <w:lang w:val="en-US"/>
              </w:rPr>
            </w:pPr>
            <w:ins w:id="3008" w:author="Hardik Malhotra" w:date="2021-09-30T21:05:00Z">
              <w:r w:rsidRPr="00257590">
                <w:rPr>
                  <w:rFonts w:ascii="Verdana" w:hAnsi="Verdana"/>
                  <w:color w:val="000000"/>
                  <w:sz w:val="10"/>
                  <w:szCs w:val="10"/>
                </w:rPr>
                <w:t>5</w:t>
              </w:r>
            </w:ins>
          </w:p>
        </w:tc>
        <w:tc>
          <w:tcPr>
            <w:tcW w:w="590" w:type="dxa"/>
            <w:tcBorders>
              <w:top w:val="nil"/>
              <w:left w:val="nil"/>
              <w:bottom w:val="single" w:sz="4" w:space="0" w:color="auto"/>
              <w:right w:val="single" w:sz="4" w:space="0" w:color="auto"/>
            </w:tcBorders>
            <w:shd w:val="clear" w:color="000000" w:fill="FFFFFF"/>
            <w:noWrap/>
            <w:vAlign w:val="bottom"/>
            <w:hideMark/>
          </w:tcPr>
          <w:p w14:paraId="61A80336" w14:textId="77777777" w:rsidR="009B3886" w:rsidRPr="00257590" w:rsidRDefault="009B3886" w:rsidP="00092529">
            <w:pPr>
              <w:spacing w:after="0" w:line="240" w:lineRule="auto"/>
              <w:jc w:val="center"/>
              <w:rPr>
                <w:ins w:id="3009" w:author="Hardik Malhotra" w:date="2021-09-30T21:05:00Z"/>
                <w:rFonts w:ascii="Verdana" w:eastAsia="Times New Roman" w:hAnsi="Verdana" w:cs="Times New Roman"/>
                <w:color w:val="000000"/>
                <w:sz w:val="10"/>
                <w:szCs w:val="10"/>
                <w:lang w:val="en-US"/>
              </w:rPr>
            </w:pPr>
            <w:ins w:id="3010" w:author="Hardik Malhotra" w:date="2021-09-30T21:05:00Z">
              <w:r w:rsidRPr="00257590">
                <w:rPr>
                  <w:rFonts w:ascii="Verdana" w:hAnsi="Verdana"/>
                  <w:color w:val="000000"/>
                  <w:sz w:val="10"/>
                  <w:szCs w:val="10"/>
                </w:rPr>
                <w:t>5</w:t>
              </w:r>
            </w:ins>
          </w:p>
        </w:tc>
        <w:tc>
          <w:tcPr>
            <w:tcW w:w="590" w:type="dxa"/>
            <w:tcBorders>
              <w:top w:val="nil"/>
              <w:left w:val="nil"/>
              <w:bottom w:val="single" w:sz="4" w:space="0" w:color="auto"/>
              <w:right w:val="single" w:sz="4" w:space="0" w:color="auto"/>
            </w:tcBorders>
            <w:shd w:val="clear" w:color="000000" w:fill="FFFFFF"/>
            <w:noWrap/>
            <w:vAlign w:val="bottom"/>
            <w:hideMark/>
          </w:tcPr>
          <w:p w14:paraId="05902349" w14:textId="77777777" w:rsidR="009B3886" w:rsidRPr="00257590" w:rsidRDefault="009B3886" w:rsidP="00092529">
            <w:pPr>
              <w:spacing w:after="0" w:line="240" w:lineRule="auto"/>
              <w:jc w:val="center"/>
              <w:rPr>
                <w:ins w:id="3011" w:author="Hardik Malhotra" w:date="2021-09-30T21:05:00Z"/>
                <w:rFonts w:ascii="Verdana" w:eastAsia="Times New Roman" w:hAnsi="Verdana" w:cs="Times New Roman"/>
                <w:color w:val="000000"/>
                <w:sz w:val="10"/>
                <w:szCs w:val="10"/>
                <w:lang w:val="en-US"/>
              </w:rPr>
            </w:pPr>
            <w:ins w:id="3012" w:author="Hardik Malhotra" w:date="2021-09-30T21:05:00Z">
              <w:r w:rsidRPr="00257590">
                <w:rPr>
                  <w:rFonts w:ascii="Verdana" w:hAnsi="Verdana"/>
                  <w:color w:val="000000"/>
                  <w:sz w:val="10"/>
                  <w:szCs w:val="10"/>
                </w:rPr>
                <w:t>5</w:t>
              </w:r>
            </w:ins>
          </w:p>
        </w:tc>
        <w:tc>
          <w:tcPr>
            <w:tcW w:w="590" w:type="dxa"/>
            <w:tcBorders>
              <w:top w:val="nil"/>
              <w:left w:val="nil"/>
              <w:bottom w:val="single" w:sz="4" w:space="0" w:color="auto"/>
              <w:right w:val="single" w:sz="4" w:space="0" w:color="auto"/>
            </w:tcBorders>
            <w:shd w:val="clear" w:color="000000" w:fill="FFFFFF"/>
            <w:noWrap/>
            <w:vAlign w:val="bottom"/>
            <w:hideMark/>
          </w:tcPr>
          <w:p w14:paraId="05A653E2" w14:textId="77777777" w:rsidR="009B3886" w:rsidRPr="00257590" w:rsidRDefault="009B3886" w:rsidP="00092529">
            <w:pPr>
              <w:spacing w:after="0" w:line="240" w:lineRule="auto"/>
              <w:jc w:val="center"/>
              <w:rPr>
                <w:ins w:id="3013" w:author="Hardik Malhotra" w:date="2021-09-30T21:05:00Z"/>
                <w:rFonts w:ascii="Verdana" w:eastAsia="Times New Roman" w:hAnsi="Verdana" w:cs="Times New Roman"/>
                <w:color w:val="000000"/>
                <w:sz w:val="10"/>
                <w:szCs w:val="10"/>
                <w:lang w:val="en-US"/>
              </w:rPr>
            </w:pPr>
            <w:ins w:id="3014" w:author="Hardik Malhotra" w:date="2021-09-30T21:05:00Z">
              <w:r w:rsidRPr="00257590">
                <w:rPr>
                  <w:rFonts w:ascii="Verdana" w:hAnsi="Verdana"/>
                  <w:color w:val="000000"/>
                  <w:sz w:val="10"/>
                  <w:szCs w:val="10"/>
                </w:rPr>
                <w:t>6</w:t>
              </w:r>
            </w:ins>
          </w:p>
        </w:tc>
        <w:tc>
          <w:tcPr>
            <w:tcW w:w="590" w:type="dxa"/>
            <w:tcBorders>
              <w:top w:val="nil"/>
              <w:left w:val="nil"/>
              <w:bottom w:val="single" w:sz="4" w:space="0" w:color="auto"/>
              <w:right w:val="single" w:sz="4" w:space="0" w:color="auto"/>
            </w:tcBorders>
            <w:shd w:val="clear" w:color="000000" w:fill="FFFFFF"/>
            <w:noWrap/>
            <w:vAlign w:val="bottom"/>
            <w:hideMark/>
          </w:tcPr>
          <w:p w14:paraId="58ECA698" w14:textId="77777777" w:rsidR="009B3886" w:rsidRPr="00257590" w:rsidRDefault="009B3886" w:rsidP="00092529">
            <w:pPr>
              <w:spacing w:after="0" w:line="240" w:lineRule="auto"/>
              <w:jc w:val="center"/>
              <w:rPr>
                <w:ins w:id="3015" w:author="Hardik Malhotra" w:date="2021-09-30T21:05:00Z"/>
                <w:rFonts w:ascii="Verdana" w:eastAsia="Times New Roman" w:hAnsi="Verdana" w:cs="Times New Roman"/>
                <w:color w:val="000000"/>
                <w:sz w:val="10"/>
                <w:szCs w:val="10"/>
                <w:lang w:val="en-US"/>
              </w:rPr>
            </w:pPr>
            <w:ins w:id="3016" w:author="Hardik Malhotra" w:date="2021-09-30T21:05:00Z">
              <w:r w:rsidRPr="00257590">
                <w:rPr>
                  <w:rFonts w:ascii="Verdana" w:hAnsi="Verdana"/>
                  <w:color w:val="000000"/>
                  <w:sz w:val="10"/>
                  <w:szCs w:val="10"/>
                </w:rPr>
                <w:t>6</w:t>
              </w:r>
            </w:ins>
          </w:p>
        </w:tc>
        <w:tc>
          <w:tcPr>
            <w:tcW w:w="415" w:type="dxa"/>
            <w:tcBorders>
              <w:top w:val="nil"/>
              <w:left w:val="nil"/>
              <w:bottom w:val="single" w:sz="4" w:space="0" w:color="auto"/>
              <w:right w:val="single" w:sz="4" w:space="0" w:color="auto"/>
            </w:tcBorders>
            <w:shd w:val="clear" w:color="000000" w:fill="FFFFFF"/>
            <w:noWrap/>
            <w:vAlign w:val="bottom"/>
            <w:hideMark/>
          </w:tcPr>
          <w:p w14:paraId="09BFF67B" w14:textId="77777777" w:rsidR="009B3886" w:rsidRPr="00257590" w:rsidRDefault="009B3886" w:rsidP="00092529">
            <w:pPr>
              <w:spacing w:after="0" w:line="240" w:lineRule="auto"/>
              <w:jc w:val="center"/>
              <w:rPr>
                <w:ins w:id="3017" w:author="Hardik Malhotra" w:date="2021-09-30T21:05:00Z"/>
                <w:rFonts w:ascii="Verdana" w:eastAsia="Times New Roman" w:hAnsi="Verdana" w:cs="Times New Roman"/>
                <w:color w:val="000000"/>
                <w:sz w:val="10"/>
                <w:szCs w:val="10"/>
                <w:lang w:val="en-US"/>
              </w:rPr>
            </w:pPr>
            <w:ins w:id="3018" w:author="Hardik Malhotra" w:date="2021-09-30T21:05:00Z">
              <w:r w:rsidRPr="00257590">
                <w:rPr>
                  <w:rFonts w:ascii="Verdana" w:hAnsi="Verdana"/>
                  <w:color w:val="000000"/>
                  <w:sz w:val="10"/>
                  <w:szCs w:val="10"/>
                </w:rPr>
                <w:t>6</w:t>
              </w:r>
            </w:ins>
          </w:p>
        </w:tc>
      </w:tr>
      <w:tr w:rsidR="009B3886" w:rsidRPr="00257590" w14:paraId="1013A836" w14:textId="77777777" w:rsidTr="00092529">
        <w:trPr>
          <w:trHeight w:val="334"/>
          <w:ins w:id="3019" w:author="Hardik Malhotra" w:date="2021-09-30T21:05:00Z"/>
        </w:trPr>
        <w:tc>
          <w:tcPr>
            <w:tcW w:w="1185" w:type="dxa"/>
            <w:tcBorders>
              <w:top w:val="nil"/>
              <w:left w:val="single" w:sz="4" w:space="0" w:color="auto"/>
              <w:bottom w:val="nil"/>
              <w:right w:val="single" w:sz="4" w:space="0" w:color="auto"/>
            </w:tcBorders>
            <w:shd w:val="clear" w:color="000000" w:fill="FFFFFF"/>
            <w:noWrap/>
            <w:vAlign w:val="bottom"/>
            <w:hideMark/>
          </w:tcPr>
          <w:p w14:paraId="7D7145D3" w14:textId="77777777" w:rsidR="009B3886" w:rsidRPr="008D1091" w:rsidRDefault="009B3886" w:rsidP="00092529">
            <w:pPr>
              <w:spacing w:after="0" w:line="240" w:lineRule="auto"/>
              <w:rPr>
                <w:ins w:id="3020" w:author="Hardik Malhotra" w:date="2021-09-30T21:05:00Z"/>
                <w:rFonts w:ascii="Verdana" w:eastAsia="Times New Roman" w:hAnsi="Verdana" w:cs="Times New Roman"/>
                <w:b/>
                <w:bCs/>
                <w:color w:val="000000"/>
                <w:sz w:val="10"/>
                <w:szCs w:val="10"/>
                <w:lang w:val="en-US"/>
                <w:rPrChange w:id="3021" w:author="Hardik Malhotra" w:date="2021-09-30T21:36:00Z">
                  <w:rPr>
                    <w:ins w:id="3022" w:author="Hardik Malhotra" w:date="2021-09-30T21:05:00Z"/>
                    <w:rFonts w:ascii="Verdana" w:eastAsia="Times New Roman" w:hAnsi="Verdana" w:cs="Times New Roman"/>
                    <w:color w:val="000000"/>
                    <w:sz w:val="10"/>
                    <w:szCs w:val="10"/>
                    <w:lang w:val="en-US"/>
                  </w:rPr>
                </w:rPrChange>
              </w:rPr>
            </w:pPr>
            <w:ins w:id="3023" w:author="Hardik Malhotra" w:date="2021-09-30T21:05:00Z">
              <w:r w:rsidRPr="008D1091">
                <w:rPr>
                  <w:rFonts w:ascii="Verdana" w:eastAsia="Times New Roman" w:hAnsi="Verdana" w:cs="Times New Roman"/>
                  <w:b/>
                  <w:bCs/>
                  <w:color w:val="000000"/>
                  <w:sz w:val="10"/>
                  <w:szCs w:val="10"/>
                  <w:lang w:val="en-US"/>
                  <w:rPrChange w:id="3024" w:author="Hardik Malhotra" w:date="2021-09-30T21:36:00Z">
                    <w:rPr>
                      <w:rFonts w:ascii="Verdana" w:eastAsia="Times New Roman" w:hAnsi="Verdana" w:cs="Times New Roman"/>
                      <w:color w:val="000000"/>
                      <w:sz w:val="10"/>
                      <w:szCs w:val="10"/>
                      <w:lang w:val="en-US"/>
                    </w:rPr>
                  </w:rPrChange>
                </w:rPr>
                <w:t>Total</w:t>
              </w:r>
            </w:ins>
          </w:p>
        </w:tc>
        <w:tc>
          <w:tcPr>
            <w:tcW w:w="519" w:type="dxa"/>
            <w:tcBorders>
              <w:top w:val="nil"/>
              <w:left w:val="nil"/>
              <w:bottom w:val="single" w:sz="4" w:space="0" w:color="auto"/>
              <w:right w:val="single" w:sz="4" w:space="0" w:color="auto"/>
            </w:tcBorders>
            <w:shd w:val="clear" w:color="000000" w:fill="FFFFFF"/>
            <w:noWrap/>
            <w:vAlign w:val="bottom"/>
            <w:hideMark/>
          </w:tcPr>
          <w:p w14:paraId="7D90A2F7" w14:textId="77777777" w:rsidR="009B3886" w:rsidRPr="008D1091" w:rsidRDefault="009B3886" w:rsidP="00092529">
            <w:pPr>
              <w:spacing w:after="0" w:line="240" w:lineRule="auto"/>
              <w:jc w:val="center"/>
              <w:rPr>
                <w:ins w:id="3025" w:author="Hardik Malhotra" w:date="2021-09-30T21:05:00Z"/>
                <w:rFonts w:ascii="Verdana" w:eastAsia="Times New Roman" w:hAnsi="Verdana" w:cs="Times New Roman"/>
                <w:b/>
                <w:bCs/>
                <w:color w:val="000000"/>
                <w:sz w:val="10"/>
                <w:szCs w:val="10"/>
                <w:lang w:val="en-US"/>
                <w:rPrChange w:id="3026" w:author="Hardik Malhotra" w:date="2021-09-30T21:36:00Z">
                  <w:rPr>
                    <w:ins w:id="3027" w:author="Hardik Malhotra" w:date="2021-09-30T21:05:00Z"/>
                    <w:rFonts w:ascii="Verdana" w:eastAsia="Times New Roman" w:hAnsi="Verdana" w:cs="Times New Roman"/>
                    <w:color w:val="000000"/>
                    <w:sz w:val="10"/>
                    <w:szCs w:val="10"/>
                    <w:lang w:val="en-US"/>
                  </w:rPr>
                </w:rPrChange>
              </w:rPr>
            </w:pPr>
            <w:ins w:id="3028" w:author="Hardik Malhotra" w:date="2021-09-30T21:05:00Z">
              <w:r w:rsidRPr="008D1091">
                <w:rPr>
                  <w:rFonts w:ascii="Verdana" w:hAnsi="Verdana"/>
                  <w:b/>
                  <w:bCs/>
                  <w:color w:val="000000"/>
                  <w:sz w:val="10"/>
                  <w:szCs w:val="10"/>
                  <w:rPrChange w:id="3029" w:author="Hardik Malhotra" w:date="2021-09-30T21:36:00Z">
                    <w:rPr>
                      <w:rFonts w:ascii="Verdana" w:hAnsi="Verdana"/>
                      <w:color w:val="000000"/>
                      <w:sz w:val="10"/>
                      <w:szCs w:val="10"/>
                    </w:rPr>
                  </w:rPrChange>
                </w:rPr>
                <w:t>59</w:t>
              </w:r>
            </w:ins>
          </w:p>
        </w:tc>
        <w:tc>
          <w:tcPr>
            <w:tcW w:w="519" w:type="dxa"/>
            <w:tcBorders>
              <w:top w:val="nil"/>
              <w:left w:val="nil"/>
              <w:bottom w:val="single" w:sz="4" w:space="0" w:color="auto"/>
              <w:right w:val="single" w:sz="4" w:space="0" w:color="auto"/>
            </w:tcBorders>
            <w:shd w:val="clear" w:color="000000" w:fill="FFFFFF"/>
            <w:noWrap/>
            <w:vAlign w:val="bottom"/>
            <w:hideMark/>
          </w:tcPr>
          <w:p w14:paraId="30C8CC8D" w14:textId="77777777" w:rsidR="009B3886" w:rsidRPr="008D1091" w:rsidRDefault="009B3886" w:rsidP="00092529">
            <w:pPr>
              <w:spacing w:after="0" w:line="240" w:lineRule="auto"/>
              <w:jc w:val="center"/>
              <w:rPr>
                <w:ins w:id="3030" w:author="Hardik Malhotra" w:date="2021-09-30T21:05:00Z"/>
                <w:rFonts w:ascii="Verdana" w:eastAsia="Times New Roman" w:hAnsi="Verdana" w:cs="Times New Roman"/>
                <w:b/>
                <w:bCs/>
                <w:color w:val="000000"/>
                <w:sz w:val="10"/>
                <w:szCs w:val="10"/>
                <w:lang w:val="en-US"/>
                <w:rPrChange w:id="3031" w:author="Hardik Malhotra" w:date="2021-09-30T21:36:00Z">
                  <w:rPr>
                    <w:ins w:id="3032" w:author="Hardik Malhotra" w:date="2021-09-30T21:05:00Z"/>
                    <w:rFonts w:ascii="Verdana" w:eastAsia="Times New Roman" w:hAnsi="Verdana" w:cs="Times New Roman"/>
                    <w:color w:val="000000"/>
                    <w:sz w:val="10"/>
                    <w:szCs w:val="10"/>
                    <w:lang w:val="en-US"/>
                  </w:rPr>
                </w:rPrChange>
              </w:rPr>
            </w:pPr>
            <w:ins w:id="3033" w:author="Hardik Malhotra" w:date="2021-09-30T21:05:00Z">
              <w:r w:rsidRPr="008D1091">
                <w:rPr>
                  <w:rFonts w:ascii="Verdana" w:hAnsi="Verdana"/>
                  <w:b/>
                  <w:bCs/>
                  <w:color w:val="000000"/>
                  <w:sz w:val="10"/>
                  <w:szCs w:val="10"/>
                  <w:rPrChange w:id="3034" w:author="Hardik Malhotra" w:date="2021-09-30T21:36:00Z">
                    <w:rPr>
                      <w:rFonts w:ascii="Verdana" w:hAnsi="Verdana"/>
                      <w:color w:val="000000"/>
                      <w:sz w:val="10"/>
                      <w:szCs w:val="10"/>
                    </w:rPr>
                  </w:rPrChange>
                </w:rPr>
                <w:t>65</w:t>
              </w:r>
            </w:ins>
          </w:p>
        </w:tc>
        <w:tc>
          <w:tcPr>
            <w:tcW w:w="519" w:type="dxa"/>
            <w:tcBorders>
              <w:top w:val="nil"/>
              <w:left w:val="nil"/>
              <w:bottom w:val="single" w:sz="4" w:space="0" w:color="auto"/>
              <w:right w:val="single" w:sz="4" w:space="0" w:color="auto"/>
            </w:tcBorders>
            <w:shd w:val="clear" w:color="000000" w:fill="FFFFFF"/>
            <w:noWrap/>
            <w:vAlign w:val="bottom"/>
            <w:hideMark/>
          </w:tcPr>
          <w:p w14:paraId="225C0994" w14:textId="77777777" w:rsidR="009B3886" w:rsidRPr="008D1091" w:rsidRDefault="009B3886" w:rsidP="00092529">
            <w:pPr>
              <w:spacing w:after="0" w:line="240" w:lineRule="auto"/>
              <w:jc w:val="center"/>
              <w:rPr>
                <w:ins w:id="3035" w:author="Hardik Malhotra" w:date="2021-09-30T21:05:00Z"/>
                <w:rFonts w:ascii="Verdana" w:eastAsia="Times New Roman" w:hAnsi="Verdana" w:cs="Times New Roman"/>
                <w:b/>
                <w:bCs/>
                <w:color w:val="000000"/>
                <w:sz w:val="10"/>
                <w:szCs w:val="10"/>
                <w:lang w:val="en-US"/>
                <w:rPrChange w:id="3036" w:author="Hardik Malhotra" w:date="2021-09-30T21:36:00Z">
                  <w:rPr>
                    <w:ins w:id="3037" w:author="Hardik Malhotra" w:date="2021-09-30T21:05:00Z"/>
                    <w:rFonts w:ascii="Verdana" w:eastAsia="Times New Roman" w:hAnsi="Verdana" w:cs="Times New Roman"/>
                    <w:color w:val="000000"/>
                    <w:sz w:val="10"/>
                    <w:szCs w:val="10"/>
                    <w:lang w:val="en-US"/>
                  </w:rPr>
                </w:rPrChange>
              </w:rPr>
            </w:pPr>
            <w:ins w:id="3038" w:author="Hardik Malhotra" w:date="2021-09-30T21:05:00Z">
              <w:r w:rsidRPr="008D1091">
                <w:rPr>
                  <w:rFonts w:ascii="Verdana" w:hAnsi="Verdana"/>
                  <w:b/>
                  <w:bCs/>
                  <w:color w:val="000000"/>
                  <w:sz w:val="10"/>
                  <w:szCs w:val="10"/>
                  <w:rPrChange w:id="3039" w:author="Hardik Malhotra" w:date="2021-09-30T21:36:00Z">
                    <w:rPr>
                      <w:rFonts w:ascii="Verdana" w:hAnsi="Verdana"/>
                      <w:color w:val="000000"/>
                      <w:sz w:val="10"/>
                      <w:szCs w:val="10"/>
                    </w:rPr>
                  </w:rPrChange>
                </w:rPr>
                <w:t>72</w:t>
              </w:r>
            </w:ins>
          </w:p>
        </w:tc>
        <w:tc>
          <w:tcPr>
            <w:tcW w:w="520" w:type="dxa"/>
            <w:tcBorders>
              <w:top w:val="nil"/>
              <w:left w:val="nil"/>
              <w:bottom w:val="single" w:sz="4" w:space="0" w:color="auto"/>
              <w:right w:val="single" w:sz="4" w:space="0" w:color="auto"/>
            </w:tcBorders>
            <w:shd w:val="clear" w:color="000000" w:fill="FFFFFF"/>
            <w:noWrap/>
            <w:vAlign w:val="bottom"/>
            <w:hideMark/>
          </w:tcPr>
          <w:p w14:paraId="3FE829C3" w14:textId="77777777" w:rsidR="009B3886" w:rsidRPr="008D1091" w:rsidRDefault="009B3886" w:rsidP="00092529">
            <w:pPr>
              <w:spacing w:after="0" w:line="240" w:lineRule="auto"/>
              <w:jc w:val="center"/>
              <w:rPr>
                <w:ins w:id="3040" w:author="Hardik Malhotra" w:date="2021-09-30T21:05:00Z"/>
                <w:rFonts w:ascii="Verdana" w:eastAsia="Times New Roman" w:hAnsi="Verdana" w:cs="Times New Roman"/>
                <w:b/>
                <w:bCs/>
                <w:color w:val="000000"/>
                <w:sz w:val="10"/>
                <w:szCs w:val="10"/>
                <w:lang w:val="en-US"/>
                <w:rPrChange w:id="3041" w:author="Hardik Malhotra" w:date="2021-09-30T21:36:00Z">
                  <w:rPr>
                    <w:ins w:id="3042" w:author="Hardik Malhotra" w:date="2021-09-30T21:05:00Z"/>
                    <w:rFonts w:ascii="Verdana" w:eastAsia="Times New Roman" w:hAnsi="Verdana" w:cs="Times New Roman"/>
                    <w:color w:val="000000"/>
                    <w:sz w:val="10"/>
                    <w:szCs w:val="10"/>
                    <w:lang w:val="en-US"/>
                  </w:rPr>
                </w:rPrChange>
              </w:rPr>
            </w:pPr>
            <w:ins w:id="3043" w:author="Hardik Malhotra" w:date="2021-09-30T21:05:00Z">
              <w:r w:rsidRPr="008D1091">
                <w:rPr>
                  <w:rFonts w:ascii="Verdana" w:hAnsi="Verdana"/>
                  <w:b/>
                  <w:bCs/>
                  <w:color w:val="000000"/>
                  <w:sz w:val="10"/>
                  <w:szCs w:val="10"/>
                  <w:rPrChange w:id="3044" w:author="Hardik Malhotra" w:date="2021-09-30T21:36:00Z">
                    <w:rPr>
                      <w:rFonts w:ascii="Verdana" w:hAnsi="Verdana"/>
                      <w:color w:val="000000"/>
                      <w:sz w:val="10"/>
                      <w:szCs w:val="10"/>
                    </w:rPr>
                  </w:rPrChange>
                </w:rPr>
                <w:t>80</w:t>
              </w:r>
            </w:ins>
          </w:p>
        </w:tc>
        <w:tc>
          <w:tcPr>
            <w:tcW w:w="593" w:type="dxa"/>
            <w:tcBorders>
              <w:top w:val="nil"/>
              <w:left w:val="nil"/>
              <w:bottom w:val="single" w:sz="4" w:space="0" w:color="auto"/>
              <w:right w:val="single" w:sz="4" w:space="0" w:color="auto"/>
            </w:tcBorders>
            <w:shd w:val="clear" w:color="000000" w:fill="FFFFFF"/>
            <w:noWrap/>
            <w:vAlign w:val="bottom"/>
            <w:hideMark/>
          </w:tcPr>
          <w:p w14:paraId="4897041E" w14:textId="77777777" w:rsidR="009B3886" w:rsidRPr="008D1091" w:rsidRDefault="009B3886" w:rsidP="00092529">
            <w:pPr>
              <w:spacing w:after="0" w:line="240" w:lineRule="auto"/>
              <w:jc w:val="center"/>
              <w:rPr>
                <w:ins w:id="3045" w:author="Hardik Malhotra" w:date="2021-09-30T21:05:00Z"/>
                <w:rFonts w:ascii="Verdana" w:eastAsia="Times New Roman" w:hAnsi="Verdana" w:cs="Times New Roman"/>
                <w:b/>
                <w:bCs/>
                <w:color w:val="000000"/>
                <w:sz w:val="10"/>
                <w:szCs w:val="10"/>
                <w:lang w:val="en-US"/>
                <w:rPrChange w:id="3046" w:author="Hardik Malhotra" w:date="2021-09-30T21:36:00Z">
                  <w:rPr>
                    <w:ins w:id="3047" w:author="Hardik Malhotra" w:date="2021-09-30T21:05:00Z"/>
                    <w:rFonts w:ascii="Verdana" w:eastAsia="Times New Roman" w:hAnsi="Verdana" w:cs="Times New Roman"/>
                    <w:color w:val="000000"/>
                    <w:sz w:val="10"/>
                    <w:szCs w:val="10"/>
                    <w:lang w:val="en-US"/>
                  </w:rPr>
                </w:rPrChange>
              </w:rPr>
            </w:pPr>
            <w:ins w:id="3048" w:author="Hardik Malhotra" w:date="2021-09-30T21:05:00Z">
              <w:r w:rsidRPr="008D1091">
                <w:rPr>
                  <w:rFonts w:ascii="Verdana" w:hAnsi="Verdana"/>
                  <w:b/>
                  <w:bCs/>
                  <w:color w:val="000000"/>
                  <w:sz w:val="10"/>
                  <w:szCs w:val="10"/>
                  <w:rPrChange w:id="3049" w:author="Hardik Malhotra" w:date="2021-09-30T21:36:00Z">
                    <w:rPr>
                      <w:rFonts w:ascii="Verdana" w:hAnsi="Verdana"/>
                      <w:color w:val="000000"/>
                      <w:sz w:val="10"/>
                      <w:szCs w:val="10"/>
                    </w:rPr>
                  </w:rPrChange>
                </w:rPr>
                <w:t>89</w:t>
              </w:r>
            </w:ins>
          </w:p>
        </w:tc>
        <w:tc>
          <w:tcPr>
            <w:tcW w:w="590" w:type="dxa"/>
            <w:tcBorders>
              <w:top w:val="nil"/>
              <w:left w:val="nil"/>
              <w:bottom w:val="single" w:sz="4" w:space="0" w:color="auto"/>
              <w:right w:val="single" w:sz="4" w:space="0" w:color="auto"/>
            </w:tcBorders>
            <w:shd w:val="clear" w:color="000000" w:fill="FFFFFF"/>
            <w:noWrap/>
            <w:vAlign w:val="bottom"/>
            <w:hideMark/>
          </w:tcPr>
          <w:p w14:paraId="6485CA6A" w14:textId="77777777" w:rsidR="009B3886" w:rsidRPr="008D1091" w:rsidRDefault="009B3886" w:rsidP="00092529">
            <w:pPr>
              <w:spacing w:after="0" w:line="240" w:lineRule="auto"/>
              <w:jc w:val="center"/>
              <w:rPr>
                <w:ins w:id="3050" w:author="Hardik Malhotra" w:date="2021-09-30T21:05:00Z"/>
                <w:rFonts w:ascii="Verdana" w:eastAsia="Times New Roman" w:hAnsi="Verdana" w:cs="Times New Roman"/>
                <w:b/>
                <w:bCs/>
                <w:color w:val="000000"/>
                <w:sz w:val="10"/>
                <w:szCs w:val="10"/>
                <w:lang w:val="en-US"/>
                <w:rPrChange w:id="3051" w:author="Hardik Malhotra" w:date="2021-09-30T21:36:00Z">
                  <w:rPr>
                    <w:ins w:id="3052" w:author="Hardik Malhotra" w:date="2021-09-30T21:05:00Z"/>
                    <w:rFonts w:ascii="Verdana" w:eastAsia="Times New Roman" w:hAnsi="Verdana" w:cs="Times New Roman"/>
                    <w:color w:val="000000"/>
                    <w:sz w:val="10"/>
                    <w:szCs w:val="10"/>
                    <w:lang w:val="en-US"/>
                  </w:rPr>
                </w:rPrChange>
              </w:rPr>
            </w:pPr>
            <w:ins w:id="3053" w:author="Hardik Malhotra" w:date="2021-09-30T21:05:00Z">
              <w:r w:rsidRPr="008D1091">
                <w:rPr>
                  <w:rFonts w:ascii="Verdana" w:hAnsi="Verdana"/>
                  <w:b/>
                  <w:bCs/>
                  <w:color w:val="000000"/>
                  <w:sz w:val="10"/>
                  <w:szCs w:val="10"/>
                  <w:rPrChange w:id="3054" w:author="Hardik Malhotra" w:date="2021-09-30T21:36:00Z">
                    <w:rPr>
                      <w:rFonts w:ascii="Verdana" w:hAnsi="Verdana"/>
                      <w:color w:val="000000"/>
                      <w:sz w:val="10"/>
                      <w:szCs w:val="10"/>
                    </w:rPr>
                  </w:rPrChange>
                </w:rPr>
                <w:t>103</w:t>
              </w:r>
            </w:ins>
          </w:p>
        </w:tc>
        <w:tc>
          <w:tcPr>
            <w:tcW w:w="590" w:type="dxa"/>
            <w:tcBorders>
              <w:top w:val="nil"/>
              <w:left w:val="nil"/>
              <w:bottom w:val="single" w:sz="4" w:space="0" w:color="auto"/>
              <w:right w:val="single" w:sz="4" w:space="0" w:color="auto"/>
            </w:tcBorders>
            <w:shd w:val="clear" w:color="000000" w:fill="FFFFFF"/>
            <w:noWrap/>
            <w:vAlign w:val="bottom"/>
            <w:hideMark/>
          </w:tcPr>
          <w:p w14:paraId="7BB32456" w14:textId="77777777" w:rsidR="009B3886" w:rsidRPr="008D1091" w:rsidRDefault="009B3886" w:rsidP="00092529">
            <w:pPr>
              <w:spacing w:after="0" w:line="240" w:lineRule="auto"/>
              <w:jc w:val="center"/>
              <w:rPr>
                <w:ins w:id="3055" w:author="Hardik Malhotra" w:date="2021-09-30T21:05:00Z"/>
                <w:rFonts w:ascii="Verdana" w:eastAsia="Times New Roman" w:hAnsi="Verdana" w:cs="Times New Roman"/>
                <w:b/>
                <w:bCs/>
                <w:color w:val="000000"/>
                <w:sz w:val="10"/>
                <w:szCs w:val="10"/>
                <w:lang w:val="en-US"/>
                <w:rPrChange w:id="3056" w:author="Hardik Malhotra" w:date="2021-09-30T21:36:00Z">
                  <w:rPr>
                    <w:ins w:id="3057" w:author="Hardik Malhotra" w:date="2021-09-30T21:05:00Z"/>
                    <w:rFonts w:ascii="Verdana" w:eastAsia="Times New Roman" w:hAnsi="Verdana" w:cs="Times New Roman"/>
                    <w:color w:val="000000"/>
                    <w:sz w:val="10"/>
                    <w:szCs w:val="10"/>
                    <w:lang w:val="en-US"/>
                  </w:rPr>
                </w:rPrChange>
              </w:rPr>
            </w:pPr>
            <w:ins w:id="3058" w:author="Hardik Malhotra" w:date="2021-09-30T21:05:00Z">
              <w:r w:rsidRPr="008D1091">
                <w:rPr>
                  <w:rFonts w:ascii="Verdana" w:hAnsi="Verdana"/>
                  <w:b/>
                  <w:bCs/>
                  <w:color w:val="000000"/>
                  <w:sz w:val="10"/>
                  <w:szCs w:val="10"/>
                  <w:rPrChange w:id="3059" w:author="Hardik Malhotra" w:date="2021-09-30T21:36:00Z">
                    <w:rPr>
                      <w:rFonts w:ascii="Verdana" w:hAnsi="Verdana"/>
                      <w:color w:val="000000"/>
                      <w:sz w:val="10"/>
                      <w:szCs w:val="10"/>
                    </w:rPr>
                  </w:rPrChange>
                </w:rPr>
                <w:t>89</w:t>
              </w:r>
            </w:ins>
          </w:p>
        </w:tc>
        <w:tc>
          <w:tcPr>
            <w:tcW w:w="590" w:type="dxa"/>
            <w:tcBorders>
              <w:top w:val="nil"/>
              <w:left w:val="nil"/>
              <w:bottom w:val="single" w:sz="4" w:space="0" w:color="auto"/>
              <w:right w:val="single" w:sz="4" w:space="0" w:color="auto"/>
            </w:tcBorders>
            <w:shd w:val="clear" w:color="000000" w:fill="FFFFFF"/>
            <w:noWrap/>
            <w:vAlign w:val="bottom"/>
            <w:hideMark/>
          </w:tcPr>
          <w:p w14:paraId="228603A9" w14:textId="77777777" w:rsidR="009B3886" w:rsidRPr="008D1091" w:rsidRDefault="009B3886" w:rsidP="00092529">
            <w:pPr>
              <w:spacing w:after="0" w:line="240" w:lineRule="auto"/>
              <w:jc w:val="center"/>
              <w:rPr>
                <w:ins w:id="3060" w:author="Hardik Malhotra" w:date="2021-09-30T21:05:00Z"/>
                <w:rFonts w:ascii="Verdana" w:eastAsia="Times New Roman" w:hAnsi="Verdana" w:cs="Times New Roman"/>
                <w:b/>
                <w:bCs/>
                <w:color w:val="000000"/>
                <w:sz w:val="10"/>
                <w:szCs w:val="10"/>
                <w:lang w:val="en-US"/>
                <w:rPrChange w:id="3061" w:author="Hardik Malhotra" w:date="2021-09-30T21:36:00Z">
                  <w:rPr>
                    <w:ins w:id="3062" w:author="Hardik Malhotra" w:date="2021-09-30T21:05:00Z"/>
                    <w:rFonts w:ascii="Verdana" w:eastAsia="Times New Roman" w:hAnsi="Verdana" w:cs="Times New Roman"/>
                    <w:color w:val="000000"/>
                    <w:sz w:val="10"/>
                    <w:szCs w:val="10"/>
                    <w:lang w:val="en-US"/>
                  </w:rPr>
                </w:rPrChange>
              </w:rPr>
            </w:pPr>
            <w:ins w:id="3063" w:author="Hardik Malhotra" w:date="2021-09-30T21:05:00Z">
              <w:r w:rsidRPr="008D1091">
                <w:rPr>
                  <w:rFonts w:ascii="Verdana" w:hAnsi="Verdana"/>
                  <w:b/>
                  <w:bCs/>
                  <w:color w:val="000000"/>
                  <w:sz w:val="10"/>
                  <w:szCs w:val="10"/>
                  <w:rPrChange w:id="3064" w:author="Hardik Malhotra" w:date="2021-09-30T21:36:00Z">
                    <w:rPr>
                      <w:rFonts w:ascii="Verdana" w:hAnsi="Verdana"/>
                      <w:color w:val="000000"/>
                      <w:sz w:val="10"/>
                      <w:szCs w:val="10"/>
                    </w:rPr>
                  </w:rPrChange>
                </w:rPr>
                <w:t>98</w:t>
              </w:r>
            </w:ins>
          </w:p>
        </w:tc>
        <w:tc>
          <w:tcPr>
            <w:tcW w:w="590" w:type="dxa"/>
            <w:tcBorders>
              <w:top w:val="nil"/>
              <w:left w:val="nil"/>
              <w:bottom w:val="single" w:sz="4" w:space="0" w:color="auto"/>
              <w:right w:val="single" w:sz="4" w:space="0" w:color="auto"/>
            </w:tcBorders>
            <w:shd w:val="clear" w:color="000000" w:fill="FFFFFF"/>
            <w:noWrap/>
            <w:vAlign w:val="bottom"/>
            <w:hideMark/>
          </w:tcPr>
          <w:p w14:paraId="0A472D29" w14:textId="77777777" w:rsidR="009B3886" w:rsidRPr="008D1091" w:rsidRDefault="009B3886" w:rsidP="00092529">
            <w:pPr>
              <w:spacing w:after="0" w:line="240" w:lineRule="auto"/>
              <w:jc w:val="center"/>
              <w:rPr>
                <w:ins w:id="3065" w:author="Hardik Malhotra" w:date="2021-09-30T21:05:00Z"/>
                <w:rFonts w:ascii="Verdana" w:eastAsia="Times New Roman" w:hAnsi="Verdana" w:cs="Times New Roman"/>
                <w:b/>
                <w:bCs/>
                <w:color w:val="000000"/>
                <w:sz w:val="10"/>
                <w:szCs w:val="10"/>
                <w:lang w:val="en-US"/>
                <w:rPrChange w:id="3066" w:author="Hardik Malhotra" w:date="2021-09-30T21:36:00Z">
                  <w:rPr>
                    <w:ins w:id="3067" w:author="Hardik Malhotra" w:date="2021-09-30T21:05:00Z"/>
                    <w:rFonts w:ascii="Verdana" w:eastAsia="Times New Roman" w:hAnsi="Verdana" w:cs="Times New Roman"/>
                    <w:color w:val="000000"/>
                    <w:sz w:val="10"/>
                    <w:szCs w:val="10"/>
                    <w:lang w:val="en-US"/>
                  </w:rPr>
                </w:rPrChange>
              </w:rPr>
            </w:pPr>
            <w:ins w:id="3068" w:author="Hardik Malhotra" w:date="2021-09-30T21:05:00Z">
              <w:r w:rsidRPr="008D1091">
                <w:rPr>
                  <w:rFonts w:ascii="Verdana" w:hAnsi="Verdana"/>
                  <w:b/>
                  <w:bCs/>
                  <w:color w:val="000000"/>
                  <w:sz w:val="10"/>
                  <w:szCs w:val="10"/>
                  <w:rPrChange w:id="3069" w:author="Hardik Malhotra" w:date="2021-09-30T21:36:00Z">
                    <w:rPr>
                      <w:rFonts w:ascii="Verdana" w:hAnsi="Verdana"/>
                      <w:color w:val="000000"/>
                      <w:sz w:val="10"/>
                      <w:szCs w:val="10"/>
                    </w:rPr>
                  </w:rPrChange>
                </w:rPr>
                <w:t>108</w:t>
              </w:r>
            </w:ins>
          </w:p>
        </w:tc>
        <w:tc>
          <w:tcPr>
            <w:tcW w:w="590" w:type="dxa"/>
            <w:tcBorders>
              <w:top w:val="nil"/>
              <w:left w:val="nil"/>
              <w:bottom w:val="single" w:sz="4" w:space="0" w:color="auto"/>
              <w:right w:val="single" w:sz="4" w:space="0" w:color="auto"/>
            </w:tcBorders>
            <w:shd w:val="clear" w:color="000000" w:fill="FFFFFF"/>
            <w:noWrap/>
            <w:vAlign w:val="bottom"/>
            <w:hideMark/>
          </w:tcPr>
          <w:p w14:paraId="679C2B4D" w14:textId="77777777" w:rsidR="009B3886" w:rsidRPr="008D1091" w:rsidRDefault="009B3886" w:rsidP="00092529">
            <w:pPr>
              <w:spacing w:after="0" w:line="240" w:lineRule="auto"/>
              <w:jc w:val="center"/>
              <w:rPr>
                <w:ins w:id="3070" w:author="Hardik Malhotra" w:date="2021-09-30T21:05:00Z"/>
                <w:rFonts w:ascii="Verdana" w:eastAsia="Times New Roman" w:hAnsi="Verdana" w:cs="Times New Roman"/>
                <w:b/>
                <w:bCs/>
                <w:color w:val="000000"/>
                <w:sz w:val="10"/>
                <w:szCs w:val="10"/>
                <w:lang w:val="en-US"/>
                <w:rPrChange w:id="3071" w:author="Hardik Malhotra" w:date="2021-09-30T21:36:00Z">
                  <w:rPr>
                    <w:ins w:id="3072" w:author="Hardik Malhotra" w:date="2021-09-30T21:05:00Z"/>
                    <w:rFonts w:ascii="Verdana" w:eastAsia="Times New Roman" w:hAnsi="Verdana" w:cs="Times New Roman"/>
                    <w:color w:val="000000"/>
                    <w:sz w:val="10"/>
                    <w:szCs w:val="10"/>
                    <w:lang w:val="en-US"/>
                  </w:rPr>
                </w:rPrChange>
              </w:rPr>
            </w:pPr>
            <w:ins w:id="3073" w:author="Hardik Malhotra" w:date="2021-09-30T21:05:00Z">
              <w:r w:rsidRPr="008D1091">
                <w:rPr>
                  <w:rFonts w:ascii="Verdana" w:hAnsi="Verdana"/>
                  <w:b/>
                  <w:bCs/>
                  <w:color w:val="000000"/>
                  <w:sz w:val="10"/>
                  <w:szCs w:val="10"/>
                  <w:rPrChange w:id="3074" w:author="Hardik Malhotra" w:date="2021-09-30T21:36:00Z">
                    <w:rPr>
                      <w:rFonts w:ascii="Verdana" w:hAnsi="Verdana"/>
                      <w:color w:val="000000"/>
                      <w:sz w:val="10"/>
                      <w:szCs w:val="10"/>
                    </w:rPr>
                  </w:rPrChange>
                </w:rPr>
                <w:t>118</w:t>
              </w:r>
            </w:ins>
          </w:p>
        </w:tc>
        <w:tc>
          <w:tcPr>
            <w:tcW w:w="590" w:type="dxa"/>
            <w:tcBorders>
              <w:top w:val="nil"/>
              <w:left w:val="nil"/>
              <w:bottom w:val="single" w:sz="4" w:space="0" w:color="auto"/>
              <w:right w:val="single" w:sz="4" w:space="0" w:color="auto"/>
            </w:tcBorders>
            <w:shd w:val="clear" w:color="000000" w:fill="FFFFFF"/>
            <w:noWrap/>
            <w:vAlign w:val="bottom"/>
            <w:hideMark/>
          </w:tcPr>
          <w:p w14:paraId="6D3605A8" w14:textId="77777777" w:rsidR="009B3886" w:rsidRPr="008D1091" w:rsidRDefault="009B3886" w:rsidP="00092529">
            <w:pPr>
              <w:spacing w:after="0" w:line="240" w:lineRule="auto"/>
              <w:jc w:val="center"/>
              <w:rPr>
                <w:ins w:id="3075" w:author="Hardik Malhotra" w:date="2021-09-30T21:05:00Z"/>
                <w:rFonts w:ascii="Verdana" w:eastAsia="Times New Roman" w:hAnsi="Verdana" w:cs="Times New Roman"/>
                <w:b/>
                <w:bCs/>
                <w:color w:val="000000"/>
                <w:sz w:val="10"/>
                <w:szCs w:val="10"/>
                <w:lang w:val="en-US"/>
                <w:rPrChange w:id="3076" w:author="Hardik Malhotra" w:date="2021-09-30T21:36:00Z">
                  <w:rPr>
                    <w:ins w:id="3077" w:author="Hardik Malhotra" w:date="2021-09-30T21:05:00Z"/>
                    <w:rFonts w:ascii="Verdana" w:eastAsia="Times New Roman" w:hAnsi="Verdana" w:cs="Times New Roman"/>
                    <w:color w:val="000000"/>
                    <w:sz w:val="10"/>
                    <w:szCs w:val="10"/>
                    <w:lang w:val="en-US"/>
                  </w:rPr>
                </w:rPrChange>
              </w:rPr>
            </w:pPr>
            <w:ins w:id="3078" w:author="Hardik Malhotra" w:date="2021-09-30T21:05:00Z">
              <w:r w:rsidRPr="008D1091">
                <w:rPr>
                  <w:rFonts w:ascii="Verdana" w:hAnsi="Verdana"/>
                  <w:b/>
                  <w:bCs/>
                  <w:color w:val="000000"/>
                  <w:sz w:val="10"/>
                  <w:szCs w:val="10"/>
                  <w:rPrChange w:id="3079" w:author="Hardik Malhotra" w:date="2021-09-30T21:36:00Z">
                    <w:rPr>
                      <w:rFonts w:ascii="Verdana" w:hAnsi="Verdana"/>
                      <w:color w:val="000000"/>
                      <w:sz w:val="10"/>
                      <w:szCs w:val="10"/>
                    </w:rPr>
                  </w:rPrChange>
                </w:rPr>
                <w:t>129</w:t>
              </w:r>
            </w:ins>
          </w:p>
        </w:tc>
        <w:tc>
          <w:tcPr>
            <w:tcW w:w="590" w:type="dxa"/>
            <w:tcBorders>
              <w:top w:val="nil"/>
              <w:left w:val="nil"/>
              <w:bottom w:val="single" w:sz="4" w:space="0" w:color="auto"/>
              <w:right w:val="single" w:sz="4" w:space="0" w:color="auto"/>
            </w:tcBorders>
            <w:shd w:val="clear" w:color="000000" w:fill="FFFFFF"/>
            <w:noWrap/>
            <w:vAlign w:val="bottom"/>
            <w:hideMark/>
          </w:tcPr>
          <w:p w14:paraId="4C83F252" w14:textId="77777777" w:rsidR="009B3886" w:rsidRPr="008D1091" w:rsidRDefault="009B3886" w:rsidP="00092529">
            <w:pPr>
              <w:spacing w:after="0" w:line="240" w:lineRule="auto"/>
              <w:jc w:val="center"/>
              <w:rPr>
                <w:ins w:id="3080" w:author="Hardik Malhotra" w:date="2021-09-30T21:05:00Z"/>
                <w:rFonts w:ascii="Verdana" w:eastAsia="Times New Roman" w:hAnsi="Verdana" w:cs="Times New Roman"/>
                <w:b/>
                <w:bCs/>
                <w:color w:val="000000"/>
                <w:sz w:val="10"/>
                <w:szCs w:val="10"/>
                <w:lang w:val="en-US"/>
                <w:rPrChange w:id="3081" w:author="Hardik Malhotra" w:date="2021-09-30T21:36:00Z">
                  <w:rPr>
                    <w:ins w:id="3082" w:author="Hardik Malhotra" w:date="2021-09-30T21:05:00Z"/>
                    <w:rFonts w:ascii="Verdana" w:eastAsia="Times New Roman" w:hAnsi="Verdana" w:cs="Times New Roman"/>
                    <w:color w:val="000000"/>
                    <w:sz w:val="10"/>
                    <w:szCs w:val="10"/>
                    <w:lang w:val="en-US"/>
                  </w:rPr>
                </w:rPrChange>
              </w:rPr>
            </w:pPr>
            <w:ins w:id="3083" w:author="Hardik Malhotra" w:date="2021-09-30T21:05:00Z">
              <w:r w:rsidRPr="008D1091">
                <w:rPr>
                  <w:rFonts w:ascii="Verdana" w:hAnsi="Verdana"/>
                  <w:b/>
                  <w:bCs/>
                  <w:color w:val="000000"/>
                  <w:sz w:val="10"/>
                  <w:szCs w:val="10"/>
                  <w:rPrChange w:id="3084" w:author="Hardik Malhotra" w:date="2021-09-30T21:36:00Z">
                    <w:rPr>
                      <w:rFonts w:ascii="Verdana" w:hAnsi="Verdana"/>
                      <w:color w:val="000000"/>
                      <w:sz w:val="10"/>
                      <w:szCs w:val="10"/>
                    </w:rPr>
                  </w:rPrChange>
                </w:rPr>
                <w:t>140</w:t>
              </w:r>
            </w:ins>
          </w:p>
        </w:tc>
        <w:tc>
          <w:tcPr>
            <w:tcW w:w="590" w:type="dxa"/>
            <w:tcBorders>
              <w:top w:val="nil"/>
              <w:left w:val="nil"/>
              <w:bottom w:val="single" w:sz="4" w:space="0" w:color="auto"/>
              <w:right w:val="single" w:sz="4" w:space="0" w:color="auto"/>
            </w:tcBorders>
            <w:shd w:val="clear" w:color="000000" w:fill="FFFFFF"/>
            <w:noWrap/>
            <w:vAlign w:val="bottom"/>
            <w:hideMark/>
          </w:tcPr>
          <w:p w14:paraId="7CF40A07" w14:textId="77777777" w:rsidR="009B3886" w:rsidRPr="008D1091" w:rsidRDefault="009B3886" w:rsidP="00092529">
            <w:pPr>
              <w:spacing w:after="0" w:line="240" w:lineRule="auto"/>
              <w:jc w:val="center"/>
              <w:rPr>
                <w:ins w:id="3085" w:author="Hardik Malhotra" w:date="2021-09-30T21:05:00Z"/>
                <w:rFonts w:ascii="Verdana" w:eastAsia="Times New Roman" w:hAnsi="Verdana" w:cs="Times New Roman"/>
                <w:b/>
                <w:bCs/>
                <w:color w:val="000000"/>
                <w:sz w:val="10"/>
                <w:szCs w:val="10"/>
                <w:lang w:val="en-US"/>
                <w:rPrChange w:id="3086" w:author="Hardik Malhotra" w:date="2021-09-30T21:36:00Z">
                  <w:rPr>
                    <w:ins w:id="3087" w:author="Hardik Malhotra" w:date="2021-09-30T21:05:00Z"/>
                    <w:rFonts w:ascii="Verdana" w:eastAsia="Times New Roman" w:hAnsi="Verdana" w:cs="Times New Roman"/>
                    <w:color w:val="000000"/>
                    <w:sz w:val="10"/>
                    <w:szCs w:val="10"/>
                    <w:lang w:val="en-US"/>
                  </w:rPr>
                </w:rPrChange>
              </w:rPr>
            </w:pPr>
            <w:ins w:id="3088" w:author="Hardik Malhotra" w:date="2021-09-30T21:05:00Z">
              <w:r w:rsidRPr="008D1091">
                <w:rPr>
                  <w:rFonts w:ascii="Verdana" w:hAnsi="Verdana"/>
                  <w:b/>
                  <w:bCs/>
                  <w:color w:val="000000"/>
                  <w:sz w:val="10"/>
                  <w:szCs w:val="10"/>
                  <w:rPrChange w:id="3089" w:author="Hardik Malhotra" w:date="2021-09-30T21:36:00Z">
                    <w:rPr>
                      <w:rFonts w:ascii="Verdana" w:hAnsi="Verdana"/>
                      <w:color w:val="000000"/>
                      <w:sz w:val="10"/>
                      <w:szCs w:val="10"/>
                    </w:rPr>
                  </w:rPrChange>
                </w:rPr>
                <w:t>152</w:t>
              </w:r>
            </w:ins>
          </w:p>
        </w:tc>
        <w:tc>
          <w:tcPr>
            <w:tcW w:w="590" w:type="dxa"/>
            <w:tcBorders>
              <w:top w:val="nil"/>
              <w:left w:val="nil"/>
              <w:bottom w:val="single" w:sz="4" w:space="0" w:color="auto"/>
              <w:right w:val="single" w:sz="4" w:space="0" w:color="auto"/>
            </w:tcBorders>
            <w:shd w:val="clear" w:color="000000" w:fill="FFFFFF"/>
            <w:noWrap/>
            <w:vAlign w:val="bottom"/>
            <w:hideMark/>
          </w:tcPr>
          <w:p w14:paraId="3931B15E" w14:textId="77777777" w:rsidR="009B3886" w:rsidRPr="008D1091" w:rsidRDefault="009B3886" w:rsidP="00092529">
            <w:pPr>
              <w:spacing w:after="0" w:line="240" w:lineRule="auto"/>
              <w:jc w:val="center"/>
              <w:rPr>
                <w:ins w:id="3090" w:author="Hardik Malhotra" w:date="2021-09-30T21:05:00Z"/>
                <w:rFonts w:ascii="Verdana" w:eastAsia="Times New Roman" w:hAnsi="Verdana" w:cs="Times New Roman"/>
                <w:b/>
                <w:bCs/>
                <w:color w:val="000000"/>
                <w:sz w:val="10"/>
                <w:szCs w:val="10"/>
                <w:lang w:val="en-US"/>
                <w:rPrChange w:id="3091" w:author="Hardik Malhotra" w:date="2021-09-30T21:36:00Z">
                  <w:rPr>
                    <w:ins w:id="3092" w:author="Hardik Malhotra" w:date="2021-09-30T21:05:00Z"/>
                    <w:rFonts w:ascii="Verdana" w:eastAsia="Times New Roman" w:hAnsi="Verdana" w:cs="Times New Roman"/>
                    <w:color w:val="000000"/>
                    <w:sz w:val="10"/>
                    <w:szCs w:val="10"/>
                    <w:lang w:val="en-US"/>
                  </w:rPr>
                </w:rPrChange>
              </w:rPr>
            </w:pPr>
            <w:ins w:id="3093" w:author="Hardik Malhotra" w:date="2021-09-30T21:05:00Z">
              <w:r w:rsidRPr="008D1091">
                <w:rPr>
                  <w:rFonts w:ascii="Verdana" w:hAnsi="Verdana"/>
                  <w:b/>
                  <w:bCs/>
                  <w:color w:val="000000"/>
                  <w:sz w:val="10"/>
                  <w:szCs w:val="10"/>
                  <w:rPrChange w:id="3094" w:author="Hardik Malhotra" w:date="2021-09-30T21:36:00Z">
                    <w:rPr>
                      <w:rFonts w:ascii="Verdana" w:hAnsi="Verdana"/>
                      <w:color w:val="000000"/>
                      <w:sz w:val="10"/>
                      <w:szCs w:val="10"/>
                    </w:rPr>
                  </w:rPrChange>
                </w:rPr>
                <w:t>165</w:t>
              </w:r>
            </w:ins>
          </w:p>
        </w:tc>
        <w:tc>
          <w:tcPr>
            <w:tcW w:w="590" w:type="dxa"/>
            <w:tcBorders>
              <w:top w:val="nil"/>
              <w:left w:val="nil"/>
              <w:bottom w:val="single" w:sz="4" w:space="0" w:color="auto"/>
              <w:right w:val="single" w:sz="4" w:space="0" w:color="auto"/>
            </w:tcBorders>
            <w:shd w:val="clear" w:color="000000" w:fill="FFFFFF"/>
            <w:noWrap/>
            <w:vAlign w:val="bottom"/>
            <w:hideMark/>
          </w:tcPr>
          <w:p w14:paraId="426E42AF" w14:textId="77777777" w:rsidR="009B3886" w:rsidRPr="008D1091" w:rsidRDefault="009B3886" w:rsidP="00092529">
            <w:pPr>
              <w:spacing w:after="0" w:line="240" w:lineRule="auto"/>
              <w:jc w:val="center"/>
              <w:rPr>
                <w:ins w:id="3095" w:author="Hardik Malhotra" w:date="2021-09-30T21:05:00Z"/>
                <w:rFonts w:ascii="Verdana" w:eastAsia="Times New Roman" w:hAnsi="Verdana" w:cs="Times New Roman"/>
                <w:b/>
                <w:bCs/>
                <w:color w:val="000000"/>
                <w:sz w:val="10"/>
                <w:szCs w:val="10"/>
                <w:lang w:val="en-US"/>
                <w:rPrChange w:id="3096" w:author="Hardik Malhotra" w:date="2021-09-30T21:36:00Z">
                  <w:rPr>
                    <w:ins w:id="3097" w:author="Hardik Malhotra" w:date="2021-09-30T21:05:00Z"/>
                    <w:rFonts w:ascii="Verdana" w:eastAsia="Times New Roman" w:hAnsi="Verdana" w:cs="Times New Roman"/>
                    <w:color w:val="000000"/>
                    <w:sz w:val="10"/>
                    <w:szCs w:val="10"/>
                    <w:lang w:val="en-US"/>
                  </w:rPr>
                </w:rPrChange>
              </w:rPr>
            </w:pPr>
            <w:ins w:id="3098" w:author="Hardik Malhotra" w:date="2021-09-30T21:05:00Z">
              <w:r w:rsidRPr="008D1091">
                <w:rPr>
                  <w:rFonts w:ascii="Verdana" w:hAnsi="Verdana"/>
                  <w:b/>
                  <w:bCs/>
                  <w:color w:val="000000"/>
                  <w:sz w:val="10"/>
                  <w:szCs w:val="10"/>
                  <w:rPrChange w:id="3099" w:author="Hardik Malhotra" w:date="2021-09-30T21:36:00Z">
                    <w:rPr>
                      <w:rFonts w:ascii="Verdana" w:hAnsi="Verdana"/>
                      <w:color w:val="000000"/>
                      <w:sz w:val="10"/>
                      <w:szCs w:val="10"/>
                    </w:rPr>
                  </w:rPrChange>
                </w:rPr>
                <w:t>178</w:t>
              </w:r>
            </w:ins>
          </w:p>
        </w:tc>
        <w:tc>
          <w:tcPr>
            <w:tcW w:w="415" w:type="dxa"/>
            <w:tcBorders>
              <w:top w:val="nil"/>
              <w:left w:val="nil"/>
              <w:bottom w:val="single" w:sz="4" w:space="0" w:color="auto"/>
              <w:right w:val="single" w:sz="4" w:space="0" w:color="auto"/>
            </w:tcBorders>
            <w:shd w:val="clear" w:color="000000" w:fill="FFFFFF"/>
            <w:noWrap/>
            <w:vAlign w:val="bottom"/>
            <w:hideMark/>
          </w:tcPr>
          <w:p w14:paraId="1B00FDC1" w14:textId="77777777" w:rsidR="009B3886" w:rsidRPr="008D1091" w:rsidRDefault="009B3886" w:rsidP="00092529">
            <w:pPr>
              <w:spacing w:after="0" w:line="240" w:lineRule="auto"/>
              <w:jc w:val="center"/>
              <w:rPr>
                <w:ins w:id="3100" w:author="Hardik Malhotra" w:date="2021-09-30T21:05:00Z"/>
                <w:rFonts w:ascii="Verdana" w:eastAsia="Times New Roman" w:hAnsi="Verdana" w:cs="Times New Roman"/>
                <w:b/>
                <w:bCs/>
                <w:color w:val="000000"/>
                <w:sz w:val="10"/>
                <w:szCs w:val="10"/>
                <w:lang w:val="en-US"/>
                <w:rPrChange w:id="3101" w:author="Hardik Malhotra" w:date="2021-09-30T21:36:00Z">
                  <w:rPr>
                    <w:ins w:id="3102" w:author="Hardik Malhotra" w:date="2021-09-30T21:05:00Z"/>
                    <w:rFonts w:ascii="Verdana" w:eastAsia="Times New Roman" w:hAnsi="Verdana" w:cs="Times New Roman"/>
                    <w:color w:val="000000"/>
                    <w:sz w:val="10"/>
                    <w:szCs w:val="10"/>
                    <w:lang w:val="en-US"/>
                  </w:rPr>
                </w:rPrChange>
              </w:rPr>
            </w:pPr>
            <w:ins w:id="3103" w:author="Hardik Malhotra" w:date="2021-09-30T21:05:00Z">
              <w:r w:rsidRPr="008D1091">
                <w:rPr>
                  <w:rFonts w:ascii="Verdana" w:hAnsi="Verdana"/>
                  <w:b/>
                  <w:bCs/>
                  <w:color w:val="000000"/>
                  <w:sz w:val="10"/>
                  <w:szCs w:val="10"/>
                  <w:rPrChange w:id="3104" w:author="Hardik Malhotra" w:date="2021-09-30T21:36:00Z">
                    <w:rPr>
                      <w:rFonts w:ascii="Verdana" w:hAnsi="Verdana"/>
                      <w:color w:val="000000"/>
                      <w:sz w:val="10"/>
                      <w:szCs w:val="10"/>
                    </w:rPr>
                  </w:rPrChange>
                </w:rPr>
                <w:t>193</w:t>
              </w:r>
            </w:ins>
          </w:p>
        </w:tc>
      </w:tr>
    </w:tbl>
    <w:p w14:paraId="4C874BE2" w14:textId="6AC558D7" w:rsidR="009B3886" w:rsidRDefault="009B3886" w:rsidP="00895678">
      <w:pPr>
        <w:spacing w:line="360" w:lineRule="auto"/>
        <w:jc w:val="both"/>
        <w:rPr>
          <w:ins w:id="3105" w:author="Hardik Malhotra" w:date="2021-09-30T15:33:00Z"/>
          <w:rFonts w:ascii="Arial" w:eastAsia="Arial" w:hAnsi="Arial" w:cs="Arial"/>
          <w:sz w:val="24"/>
          <w:szCs w:val="24"/>
        </w:rPr>
        <w:sectPr w:rsidR="009B3886" w:rsidSect="0009252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D76E900" w14:textId="77777777" w:rsidR="00895678" w:rsidRDefault="00895678" w:rsidP="00895678">
      <w:pPr>
        <w:spacing w:line="360" w:lineRule="auto"/>
        <w:jc w:val="both"/>
        <w:rPr>
          <w:ins w:id="3106" w:author="Hardik Malhotra" w:date="2021-09-30T15:33:00Z"/>
          <w:rFonts w:ascii="Verdana" w:eastAsia="Verdana" w:hAnsi="Verdana" w:cs="Verdana"/>
          <w:b/>
          <w:bCs/>
          <w:color w:val="000000"/>
          <w:kern w:val="24"/>
          <w:sz w:val="20"/>
          <w:szCs w:val="20"/>
        </w:rPr>
      </w:pPr>
    </w:p>
    <w:p w14:paraId="55D5A547" w14:textId="798C1004" w:rsidR="00895678" w:rsidRPr="00257590" w:rsidRDefault="005858C1" w:rsidP="00895678">
      <w:pPr>
        <w:spacing w:line="360" w:lineRule="auto"/>
        <w:jc w:val="both"/>
        <w:rPr>
          <w:ins w:id="3107" w:author="Hardik Malhotra" w:date="2021-09-30T15:33:00Z"/>
          <w:rFonts w:ascii="Verdana" w:eastAsia="Verdana" w:hAnsi="Verdana" w:cs="Verdana"/>
          <w:b/>
          <w:bCs/>
          <w:color w:val="000000"/>
          <w:kern w:val="24"/>
          <w:sz w:val="20"/>
          <w:szCs w:val="20"/>
        </w:rPr>
      </w:pPr>
      <w:ins w:id="3108" w:author="Hardik Malhotra" w:date="2021-09-30T15:33:00Z">
        <w:r>
          <w:rPr>
            <w:noProof/>
          </w:rPr>
          <w:pict w14:anchorId="3C0727BB">
            <v:shape id="_x0000_s1771" type="#_x0000_t202" style="position:absolute;left:0;text-align:left;margin-left:-10.5pt;margin-top:16pt;width:519pt;height:21pt;z-index:25268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" filled="f" stroked="f">
              <v:textbox>
                <w:txbxContent>
                  <w:p w14:paraId="12FDF755" w14:textId="77777777" w:rsidR="00895678" w:rsidRPr="005858C1" w:rsidRDefault="00895678" w:rsidP="00895678">
                    <w:pPr>
                      <w:spacing w:line="360" w:lineRule="auto"/>
                      <w:textAlignment w:val="baseline"/>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Figure 28: India Epoxy Resin Demand, By Grade, By Volume, 2015–2030F</w:t>
                    </w:r>
                  </w:p>
                </w:txbxContent>
              </v:textbox>
            </v:shape>
          </w:pict>
        </w:r>
        <w:r w:rsidR="00895678" w:rsidRPr="00257590">
          <w:rPr>
            <w:rFonts w:ascii="Verdana" w:eastAsia="Verdana" w:hAnsi="Verdana" w:cs="Verdana"/>
            <w:b/>
            <w:bCs/>
            <w:color w:val="000000"/>
            <w:kern w:val="24"/>
            <w:sz w:val="20"/>
            <w:szCs w:val="20"/>
          </w:rPr>
          <w:t>3.2.2.2.</w:t>
        </w:r>
        <w:r w:rsidR="00895678" w:rsidRPr="00AE05DC">
          <w:rPr>
            <w:rFonts w:ascii="Verdana" w:eastAsia="Verdana" w:hAnsi="Verdana" w:cs="Verdana"/>
            <w:b/>
            <w:bCs/>
            <w:color w:val="000000"/>
            <w:kern w:val="24"/>
            <w:sz w:val="20"/>
            <w:szCs w:val="20"/>
          </w:rPr>
          <w:t xml:space="preserve"> Demand By </w:t>
        </w:r>
        <w:r w:rsidR="00895678">
          <w:rPr>
            <w:rFonts w:ascii="Verdana" w:eastAsia="Verdana" w:hAnsi="Verdana" w:cs="Verdana"/>
            <w:b/>
            <w:bCs/>
            <w:color w:val="000000"/>
            <w:kern w:val="24"/>
            <w:sz w:val="20"/>
            <w:szCs w:val="20"/>
          </w:rPr>
          <w:t>Grade</w:t>
        </w:r>
        <w:r w:rsidR="00895678" w:rsidRPr="00AE05DC">
          <w:rPr>
            <w:rFonts w:ascii="Verdana" w:eastAsia="Verdana" w:hAnsi="Verdana" w:cs="Verdana"/>
            <w:b/>
            <w:bCs/>
            <w:color w:val="000000"/>
            <w:kern w:val="24"/>
            <w:sz w:val="20"/>
            <w:szCs w:val="20"/>
          </w:rPr>
          <w:t xml:space="preserve"> </w:t>
        </w:r>
        <w:r w:rsidR="00895678" w:rsidRPr="007379EA">
          <w:rPr>
            <w:rFonts w:ascii="Arial" w:eastAsia="Arial" w:hAnsi="Arial" w:cs="Arial"/>
            <w:sz w:val="24"/>
            <w:szCs w:val="24"/>
          </w:rPr>
          <w:t xml:space="preserve"> </w:t>
        </w:r>
      </w:ins>
    </w:p>
    <w:p w14:paraId="00326D70" w14:textId="11358A68" w:rsidR="00895678" w:rsidRDefault="00895678" w:rsidP="00895678">
      <w:pPr>
        <w:spacing w:line="360" w:lineRule="auto"/>
        <w:jc w:val="both"/>
        <w:rPr>
          <w:ins w:id="3109" w:author="Hardik Malhotra" w:date="2021-09-30T21:06:00Z"/>
          <w:rFonts w:ascii="Arial" w:eastAsia="Arial" w:hAnsi="Arial" w:cs="Arial"/>
          <w:sz w:val="24"/>
          <w:szCs w:val="24"/>
        </w:rPr>
      </w:pPr>
      <w:ins w:id="3110" w:author="Hardik Malhotra" w:date="2021-09-30T15:33:00Z">
        <w:r w:rsidRPr="007379EA">
          <w:rPr>
            <w:rFonts w:ascii="Arial" w:eastAsia="Arial" w:hAnsi="Arial" w:cs="Arial"/>
            <w:noProof/>
            <w:sz w:val="24"/>
            <w:szCs w:val="24"/>
          </w:rPr>
          <w:drawing>
            <wp:inline distT="0" distB="0" distL="0" distR="0" wp14:anchorId="31228280" wp14:editId="13F532AF">
              <wp:extent cx="6457950" cy="3514725"/>
              <wp:effectExtent l="0" t="0" r="0" b="0"/>
              <wp:docPr id="2179" name="Chart 2179">
                <a:extLst xmlns:a="http://schemas.openxmlformats.org/drawingml/2006/main">
                  <a:ext uri="{FF2B5EF4-FFF2-40B4-BE49-F238E27FC236}">
                    <a16:creationId xmlns:a16="http://schemas.microsoft.com/office/drawing/2014/main" id="{ECD7954C-F609-4FE6-81D4-49F0FE2B13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ins>
    </w:p>
    <w:p w14:paraId="299D1098" w14:textId="77777777" w:rsidR="00895678" w:rsidRDefault="00895678" w:rsidP="00895678">
      <w:pPr>
        <w:spacing w:line="360" w:lineRule="auto"/>
        <w:jc w:val="both"/>
        <w:rPr>
          <w:ins w:id="3111" w:author="Hardik Malhotra" w:date="2021-09-30T15:33:00Z"/>
          <w:rFonts w:ascii="Arial" w:eastAsia="Arial" w:hAnsi="Arial" w:cs="Arial"/>
          <w:sz w:val="24"/>
          <w:szCs w:val="24"/>
        </w:rPr>
        <w:sectPr w:rsidR="00895678" w:rsidSect="0009252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tbl>
      <w:tblPr>
        <w:tblW w:w="10345" w:type="dxa"/>
        <w:tblInd w:w="-185" w:type="dxa"/>
        <w:tblLook w:val="04A0" w:firstRow="1" w:lastRow="0" w:firstColumn="1" w:lastColumn="0" w:noHBand="0" w:noVBand="1"/>
        <w:tblPrChange w:id="3112" w:author="Hardik Malhotra" w:date="2021-09-30T22:48:00Z">
          <w:tblPr>
            <w:tblW w:w="10321" w:type="dxa"/>
            <w:tblInd w:w="-185" w:type="dxa"/>
            <w:tblLook w:val="04A0" w:firstRow="1" w:lastRow="0" w:firstColumn="1" w:lastColumn="0" w:noHBand="0" w:noVBand="1"/>
          </w:tblPr>
        </w:tblPrChange>
      </w:tblPr>
      <w:tblGrid>
        <w:gridCol w:w="1152"/>
        <w:gridCol w:w="526"/>
        <w:gridCol w:w="526"/>
        <w:gridCol w:w="526"/>
        <w:gridCol w:w="526"/>
        <w:gridCol w:w="580"/>
        <w:gridCol w:w="595"/>
        <w:gridCol w:w="577"/>
        <w:gridCol w:w="577"/>
        <w:gridCol w:w="595"/>
        <w:gridCol w:w="595"/>
        <w:gridCol w:w="595"/>
        <w:gridCol w:w="595"/>
        <w:gridCol w:w="595"/>
        <w:gridCol w:w="595"/>
        <w:gridCol w:w="595"/>
        <w:gridCol w:w="595"/>
        <w:tblGridChange w:id="3113">
          <w:tblGrid>
            <w:gridCol w:w="113"/>
            <w:gridCol w:w="1039"/>
            <w:gridCol w:w="113"/>
            <w:gridCol w:w="413"/>
            <w:gridCol w:w="113"/>
            <w:gridCol w:w="413"/>
            <w:gridCol w:w="113"/>
            <w:gridCol w:w="413"/>
            <w:gridCol w:w="113"/>
            <w:gridCol w:w="413"/>
            <w:gridCol w:w="113"/>
            <w:gridCol w:w="467"/>
            <w:gridCol w:w="113"/>
            <w:gridCol w:w="482"/>
            <w:gridCol w:w="113"/>
            <w:gridCol w:w="464"/>
            <w:gridCol w:w="113"/>
            <w:gridCol w:w="464"/>
            <w:gridCol w:w="113"/>
            <w:gridCol w:w="482"/>
            <w:gridCol w:w="113"/>
            <w:gridCol w:w="482"/>
            <w:gridCol w:w="113"/>
            <w:gridCol w:w="482"/>
            <w:gridCol w:w="113"/>
            <w:gridCol w:w="482"/>
            <w:gridCol w:w="113"/>
            <w:gridCol w:w="482"/>
            <w:gridCol w:w="113"/>
            <w:gridCol w:w="482"/>
            <w:gridCol w:w="113"/>
            <w:gridCol w:w="482"/>
            <w:gridCol w:w="113"/>
            <w:gridCol w:w="482"/>
            <w:gridCol w:w="113"/>
          </w:tblGrid>
        </w:tblGridChange>
      </w:tblGrid>
      <w:tr w:rsidR="00D932C3" w:rsidRPr="00257590" w14:paraId="18433065" w14:textId="77777777" w:rsidTr="00184759">
        <w:trPr>
          <w:trHeight w:val="284"/>
          <w:ins w:id="3114" w:author="Hardik Malhotra" w:date="2021-09-30T21:23:00Z"/>
          <w:trPrChange w:id="3115" w:author="Hardik Malhotra" w:date="2021-09-30T22:48:00Z">
            <w:trPr>
              <w:gridBefore w:val="1"/>
              <w:trHeight w:val="284"/>
            </w:trPr>
          </w:trPrChange>
        </w:trPr>
        <w:tc>
          <w:tcPr>
            <w:tcW w:w="1152" w:type="dxa"/>
            <w:tcBorders>
              <w:top w:val="single" w:sz="4" w:space="0" w:color="auto"/>
              <w:left w:val="single" w:sz="4" w:space="0" w:color="auto"/>
              <w:bottom w:val="single" w:sz="4" w:space="0" w:color="auto"/>
              <w:right w:val="single" w:sz="4" w:space="0" w:color="auto"/>
            </w:tcBorders>
            <w:shd w:val="clear" w:color="auto" w:fill="C00000"/>
            <w:noWrap/>
            <w:vAlign w:val="center"/>
            <w:hideMark/>
            <w:tcPrChange w:id="3116" w:author="Hardik Malhotra" w:date="2021-09-30T22:48:00Z">
              <w:tcPr>
                <w:tcW w:w="1185" w:type="dxa"/>
                <w:gridSpan w:val="2"/>
                <w:tcBorders>
                  <w:top w:val="single" w:sz="4" w:space="0" w:color="auto"/>
                  <w:left w:val="single" w:sz="4" w:space="0" w:color="auto"/>
                  <w:bottom w:val="single" w:sz="4" w:space="0" w:color="auto"/>
                  <w:right w:val="single" w:sz="4" w:space="0" w:color="auto"/>
                </w:tcBorders>
                <w:shd w:val="clear" w:color="000000" w:fill="FFFFFF"/>
                <w:noWrap/>
                <w:vAlign w:val="center"/>
                <w:hideMark/>
              </w:tcPr>
            </w:tcPrChange>
          </w:tcPr>
          <w:p w14:paraId="67879E3A" w14:textId="31AA1CFD" w:rsidR="00D932C3" w:rsidRPr="00184759" w:rsidRDefault="00D932C3" w:rsidP="00092529">
            <w:pPr>
              <w:spacing w:after="0" w:line="240" w:lineRule="auto"/>
              <w:jc w:val="center"/>
              <w:rPr>
                <w:ins w:id="3117" w:author="Hardik Malhotra" w:date="2021-09-30T21:23:00Z"/>
                <w:rFonts w:ascii="Verdana" w:eastAsia="Times New Roman" w:hAnsi="Verdana" w:cs="Arial"/>
                <w:b/>
                <w:bCs/>
                <w:color w:val="FFFFFF" w:themeColor="background1"/>
                <w:sz w:val="10"/>
                <w:szCs w:val="10"/>
                <w:lang w:val="en-US"/>
                <w:rPrChange w:id="3118" w:author="Hardik Malhotra" w:date="2021-09-30T22:48:00Z">
                  <w:rPr>
                    <w:ins w:id="3119" w:author="Hardik Malhotra" w:date="2021-09-30T21:23:00Z"/>
                    <w:rFonts w:ascii="Verdana" w:eastAsia="Times New Roman" w:hAnsi="Verdana" w:cs="Arial"/>
                    <w:b/>
                    <w:bCs/>
                    <w:color w:val="000000"/>
                    <w:sz w:val="10"/>
                    <w:szCs w:val="10"/>
                    <w:lang w:val="en-US"/>
                  </w:rPr>
                </w:rPrChange>
              </w:rPr>
            </w:pPr>
            <w:ins w:id="3120" w:author="Hardik Malhotra" w:date="2021-09-30T21:23:00Z">
              <w:r w:rsidRPr="00184759">
                <w:rPr>
                  <w:rFonts w:ascii="Verdana" w:eastAsia="Times New Roman" w:hAnsi="Verdana" w:cs="Arial"/>
                  <w:b/>
                  <w:bCs/>
                  <w:color w:val="FFFFFF" w:themeColor="background1"/>
                  <w:sz w:val="10"/>
                  <w:szCs w:val="10"/>
                  <w:lang w:val="en-US"/>
                  <w:rPrChange w:id="3121" w:author="Hardik Malhotra" w:date="2021-09-30T22:48:00Z">
                    <w:rPr>
                      <w:rFonts w:ascii="Verdana" w:eastAsia="Times New Roman" w:hAnsi="Verdana" w:cs="Arial"/>
                      <w:b/>
                      <w:bCs/>
                      <w:color w:val="000000"/>
                      <w:sz w:val="10"/>
                      <w:szCs w:val="10"/>
                      <w:lang w:val="en-US"/>
                    </w:rPr>
                  </w:rPrChange>
                </w:rPr>
                <w:t xml:space="preserve">Demand by </w:t>
              </w:r>
            </w:ins>
            <w:ins w:id="3122" w:author="Hardik Malhotra" w:date="2021-09-30T21:34:00Z">
              <w:r w:rsidR="008D1091" w:rsidRPr="00184759">
                <w:rPr>
                  <w:rFonts w:ascii="Verdana" w:eastAsia="Times New Roman" w:hAnsi="Verdana" w:cs="Arial"/>
                  <w:b/>
                  <w:bCs/>
                  <w:color w:val="FFFFFF" w:themeColor="background1"/>
                  <w:sz w:val="10"/>
                  <w:szCs w:val="10"/>
                  <w:lang w:val="en-US"/>
                  <w:rPrChange w:id="3123" w:author="Hardik Malhotra" w:date="2021-09-30T22:48:00Z">
                    <w:rPr>
                      <w:rFonts w:ascii="Verdana" w:eastAsia="Times New Roman" w:hAnsi="Verdana" w:cs="Arial"/>
                      <w:b/>
                      <w:bCs/>
                      <w:color w:val="000000"/>
                      <w:sz w:val="10"/>
                      <w:szCs w:val="10"/>
                      <w:lang w:val="en-US"/>
                    </w:rPr>
                  </w:rPrChange>
                </w:rPr>
                <w:t>Grade</w:t>
              </w:r>
            </w:ins>
          </w:p>
        </w:tc>
        <w:tc>
          <w:tcPr>
            <w:tcW w:w="526" w:type="dxa"/>
            <w:tcBorders>
              <w:top w:val="single" w:sz="4" w:space="0" w:color="auto"/>
              <w:left w:val="nil"/>
              <w:bottom w:val="single" w:sz="4" w:space="0" w:color="auto"/>
              <w:right w:val="single" w:sz="4" w:space="0" w:color="auto"/>
            </w:tcBorders>
            <w:shd w:val="clear" w:color="auto" w:fill="C00000"/>
            <w:noWrap/>
            <w:vAlign w:val="center"/>
            <w:hideMark/>
            <w:tcPrChange w:id="3124" w:author="Hardik Malhotra" w:date="2021-09-30T22:48:00Z">
              <w:tcPr>
                <w:tcW w:w="519" w:type="dxa"/>
                <w:gridSpan w:val="2"/>
                <w:tcBorders>
                  <w:top w:val="single" w:sz="4" w:space="0" w:color="auto"/>
                  <w:left w:val="nil"/>
                  <w:bottom w:val="single" w:sz="4" w:space="0" w:color="auto"/>
                  <w:right w:val="single" w:sz="4" w:space="0" w:color="auto"/>
                </w:tcBorders>
                <w:shd w:val="clear" w:color="000000" w:fill="FFFFFF"/>
                <w:noWrap/>
                <w:vAlign w:val="center"/>
                <w:hideMark/>
              </w:tcPr>
            </w:tcPrChange>
          </w:tcPr>
          <w:p w14:paraId="58CE13F9" w14:textId="77777777" w:rsidR="00D932C3" w:rsidRPr="00184759" w:rsidRDefault="00D932C3" w:rsidP="00092529">
            <w:pPr>
              <w:spacing w:after="0" w:line="480" w:lineRule="auto"/>
              <w:jc w:val="center"/>
              <w:rPr>
                <w:ins w:id="3125" w:author="Hardik Malhotra" w:date="2021-09-30T21:23:00Z"/>
                <w:rFonts w:ascii="Verdana" w:eastAsia="Times New Roman" w:hAnsi="Verdana" w:cs="Arial"/>
                <w:b/>
                <w:bCs/>
                <w:color w:val="FFFFFF" w:themeColor="background1"/>
                <w:sz w:val="10"/>
                <w:szCs w:val="10"/>
                <w:lang w:val="en-US"/>
                <w:rPrChange w:id="3126" w:author="Hardik Malhotra" w:date="2021-09-30T22:48:00Z">
                  <w:rPr>
                    <w:ins w:id="3127" w:author="Hardik Malhotra" w:date="2021-09-30T21:23:00Z"/>
                    <w:rFonts w:ascii="Verdana" w:eastAsia="Times New Roman" w:hAnsi="Verdana" w:cs="Arial"/>
                    <w:b/>
                    <w:bCs/>
                    <w:color w:val="000000"/>
                    <w:sz w:val="10"/>
                    <w:szCs w:val="10"/>
                    <w:lang w:val="en-US"/>
                  </w:rPr>
                </w:rPrChange>
              </w:rPr>
            </w:pPr>
            <w:ins w:id="3128" w:author="Hardik Malhotra" w:date="2021-09-30T21:23:00Z">
              <w:r w:rsidRPr="00184759">
                <w:rPr>
                  <w:rFonts w:ascii="Verdana" w:eastAsia="Times New Roman" w:hAnsi="Verdana" w:cs="Arial"/>
                  <w:b/>
                  <w:bCs/>
                  <w:color w:val="FFFFFF" w:themeColor="background1"/>
                  <w:sz w:val="10"/>
                  <w:szCs w:val="10"/>
                  <w:lang w:val="en-US"/>
                  <w:rPrChange w:id="3129" w:author="Hardik Malhotra" w:date="2021-09-30T22:48:00Z">
                    <w:rPr>
                      <w:rFonts w:ascii="Verdana" w:eastAsia="Times New Roman" w:hAnsi="Verdana" w:cs="Arial"/>
                      <w:b/>
                      <w:bCs/>
                      <w:color w:val="000000"/>
                      <w:sz w:val="10"/>
                      <w:szCs w:val="10"/>
                      <w:lang w:val="en-US"/>
                    </w:rPr>
                  </w:rPrChange>
                </w:rPr>
                <w:t>2015</w:t>
              </w:r>
            </w:ins>
          </w:p>
        </w:tc>
        <w:tc>
          <w:tcPr>
            <w:tcW w:w="526" w:type="dxa"/>
            <w:tcBorders>
              <w:top w:val="single" w:sz="4" w:space="0" w:color="auto"/>
              <w:left w:val="nil"/>
              <w:bottom w:val="single" w:sz="4" w:space="0" w:color="auto"/>
              <w:right w:val="single" w:sz="4" w:space="0" w:color="auto"/>
            </w:tcBorders>
            <w:shd w:val="clear" w:color="auto" w:fill="C00000"/>
            <w:noWrap/>
            <w:vAlign w:val="center"/>
            <w:hideMark/>
            <w:tcPrChange w:id="3130" w:author="Hardik Malhotra" w:date="2021-09-30T22:48:00Z">
              <w:tcPr>
                <w:tcW w:w="519" w:type="dxa"/>
                <w:gridSpan w:val="2"/>
                <w:tcBorders>
                  <w:top w:val="single" w:sz="4" w:space="0" w:color="auto"/>
                  <w:left w:val="nil"/>
                  <w:bottom w:val="single" w:sz="4" w:space="0" w:color="auto"/>
                  <w:right w:val="single" w:sz="4" w:space="0" w:color="auto"/>
                </w:tcBorders>
                <w:shd w:val="clear" w:color="000000" w:fill="FFFFFF"/>
                <w:noWrap/>
                <w:vAlign w:val="center"/>
                <w:hideMark/>
              </w:tcPr>
            </w:tcPrChange>
          </w:tcPr>
          <w:p w14:paraId="74E12FCA" w14:textId="77777777" w:rsidR="00D932C3" w:rsidRPr="00184759" w:rsidRDefault="00D932C3" w:rsidP="00092529">
            <w:pPr>
              <w:spacing w:after="0" w:line="480" w:lineRule="auto"/>
              <w:jc w:val="center"/>
              <w:rPr>
                <w:ins w:id="3131" w:author="Hardik Malhotra" w:date="2021-09-30T21:23:00Z"/>
                <w:rFonts w:ascii="Verdana" w:eastAsia="Times New Roman" w:hAnsi="Verdana" w:cs="Arial"/>
                <w:b/>
                <w:bCs/>
                <w:color w:val="FFFFFF" w:themeColor="background1"/>
                <w:sz w:val="10"/>
                <w:szCs w:val="10"/>
                <w:lang w:val="en-US"/>
                <w:rPrChange w:id="3132" w:author="Hardik Malhotra" w:date="2021-09-30T22:48:00Z">
                  <w:rPr>
                    <w:ins w:id="3133" w:author="Hardik Malhotra" w:date="2021-09-30T21:23:00Z"/>
                    <w:rFonts w:ascii="Verdana" w:eastAsia="Times New Roman" w:hAnsi="Verdana" w:cs="Arial"/>
                    <w:b/>
                    <w:bCs/>
                    <w:color w:val="000000"/>
                    <w:sz w:val="10"/>
                    <w:szCs w:val="10"/>
                    <w:lang w:val="en-US"/>
                  </w:rPr>
                </w:rPrChange>
              </w:rPr>
            </w:pPr>
            <w:ins w:id="3134" w:author="Hardik Malhotra" w:date="2021-09-30T21:23:00Z">
              <w:r w:rsidRPr="00184759">
                <w:rPr>
                  <w:rFonts w:ascii="Verdana" w:eastAsia="Times New Roman" w:hAnsi="Verdana" w:cs="Arial"/>
                  <w:b/>
                  <w:bCs/>
                  <w:color w:val="FFFFFF" w:themeColor="background1"/>
                  <w:sz w:val="10"/>
                  <w:szCs w:val="10"/>
                  <w:lang w:val="en-US"/>
                  <w:rPrChange w:id="3135" w:author="Hardik Malhotra" w:date="2021-09-30T22:48:00Z">
                    <w:rPr>
                      <w:rFonts w:ascii="Verdana" w:eastAsia="Times New Roman" w:hAnsi="Verdana" w:cs="Arial"/>
                      <w:b/>
                      <w:bCs/>
                      <w:color w:val="000000"/>
                      <w:sz w:val="10"/>
                      <w:szCs w:val="10"/>
                      <w:lang w:val="en-US"/>
                    </w:rPr>
                  </w:rPrChange>
                </w:rPr>
                <w:t>2016</w:t>
              </w:r>
            </w:ins>
          </w:p>
        </w:tc>
        <w:tc>
          <w:tcPr>
            <w:tcW w:w="526" w:type="dxa"/>
            <w:tcBorders>
              <w:top w:val="single" w:sz="4" w:space="0" w:color="auto"/>
              <w:left w:val="nil"/>
              <w:bottom w:val="single" w:sz="4" w:space="0" w:color="auto"/>
              <w:right w:val="single" w:sz="4" w:space="0" w:color="auto"/>
            </w:tcBorders>
            <w:shd w:val="clear" w:color="auto" w:fill="C00000"/>
            <w:noWrap/>
            <w:vAlign w:val="bottom"/>
            <w:hideMark/>
            <w:tcPrChange w:id="3136" w:author="Hardik Malhotra" w:date="2021-09-30T22:48:00Z">
              <w:tcPr>
                <w:tcW w:w="519" w:type="dxa"/>
                <w:gridSpan w:val="2"/>
                <w:tcBorders>
                  <w:top w:val="single" w:sz="4" w:space="0" w:color="auto"/>
                  <w:left w:val="nil"/>
                  <w:bottom w:val="single" w:sz="4" w:space="0" w:color="auto"/>
                  <w:right w:val="single" w:sz="4" w:space="0" w:color="auto"/>
                </w:tcBorders>
                <w:shd w:val="clear" w:color="000000" w:fill="FFFFFF"/>
                <w:noWrap/>
                <w:vAlign w:val="bottom"/>
                <w:hideMark/>
              </w:tcPr>
            </w:tcPrChange>
          </w:tcPr>
          <w:p w14:paraId="7DF34DA4" w14:textId="77777777" w:rsidR="00D932C3" w:rsidRPr="00184759" w:rsidRDefault="00D932C3" w:rsidP="00092529">
            <w:pPr>
              <w:spacing w:after="0" w:line="480" w:lineRule="auto"/>
              <w:jc w:val="center"/>
              <w:rPr>
                <w:ins w:id="3137" w:author="Hardik Malhotra" w:date="2021-09-30T21:23:00Z"/>
                <w:rFonts w:ascii="Verdana" w:eastAsia="Times New Roman" w:hAnsi="Verdana" w:cs="Arial"/>
                <w:b/>
                <w:bCs/>
                <w:color w:val="FFFFFF" w:themeColor="background1"/>
                <w:sz w:val="10"/>
                <w:szCs w:val="10"/>
                <w:lang w:val="en-US"/>
                <w:rPrChange w:id="3138" w:author="Hardik Malhotra" w:date="2021-09-30T22:48:00Z">
                  <w:rPr>
                    <w:ins w:id="3139" w:author="Hardik Malhotra" w:date="2021-09-30T21:23:00Z"/>
                    <w:rFonts w:ascii="Verdana" w:eastAsia="Times New Roman" w:hAnsi="Verdana" w:cs="Arial"/>
                    <w:b/>
                    <w:bCs/>
                    <w:color w:val="000000"/>
                    <w:sz w:val="10"/>
                    <w:szCs w:val="10"/>
                    <w:lang w:val="en-US"/>
                  </w:rPr>
                </w:rPrChange>
              </w:rPr>
            </w:pPr>
            <w:ins w:id="3140" w:author="Hardik Malhotra" w:date="2021-09-30T21:23:00Z">
              <w:r w:rsidRPr="00184759">
                <w:rPr>
                  <w:rFonts w:ascii="Verdana" w:eastAsia="Times New Roman" w:hAnsi="Verdana" w:cs="Arial"/>
                  <w:b/>
                  <w:bCs/>
                  <w:color w:val="FFFFFF" w:themeColor="background1"/>
                  <w:sz w:val="10"/>
                  <w:szCs w:val="10"/>
                  <w:lang w:val="en-US"/>
                  <w:rPrChange w:id="3141" w:author="Hardik Malhotra" w:date="2021-09-30T22:48:00Z">
                    <w:rPr>
                      <w:rFonts w:ascii="Verdana" w:eastAsia="Times New Roman" w:hAnsi="Verdana" w:cs="Arial"/>
                      <w:b/>
                      <w:bCs/>
                      <w:color w:val="000000"/>
                      <w:sz w:val="10"/>
                      <w:szCs w:val="10"/>
                      <w:lang w:val="en-US"/>
                    </w:rPr>
                  </w:rPrChange>
                </w:rPr>
                <w:t>2017</w:t>
              </w:r>
            </w:ins>
          </w:p>
        </w:tc>
        <w:tc>
          <w:tcPr>
            <w:tcW w:w="526" w:type="dxa"/>
            <w:tcBorders>
              <w:top w:val="single" w:sz="4" w:space="0" w:color="auto"/>
              <w:left w:val="nil"/>
              <w:bottom w:val="single" w:sz="4" w:space="0" w:color="auto"/>
              <w:right w:val="single" w:sz="4" w:space="0" w:color="auto"/>
            </w:tcBorders>
            <w:shd w:val="clear" w:color="auto" w:fill="C00000"/>
            <w:noWrap/>
            <w:vAlign w:val="bottom"/>
            <w:hideMark/>
            <w:tcPrChange w:id="3142" w:author="Hardik Malhotra" w:date="2021-09-30T22:48:00Z">
              <w:tcPr>
                <w:tcW w:w="520" w:type="dxa"/>
                <w:gridSpan w:val="2"/>
                <w:tcBorders>
                  <w:top w:val="single" w:sz="4" w:space="0" w:color="auto"/>
                  <w:left w:val="nil"/>
                  <w:bottom w:val="single" w:sz="4" w:space="0" w:color="auto"/>
                  <w:right w:val="single" w:sz="4" w:space="0" w:color="auto"/>
                </w:tcBorders>
                <w:shd w:val="clear" w:color="000000" w:fill="FFFFFF"/>
                <w:noWrap/>
                <w:vAlign w:val="bottom"/>
                <w:hideMark/>
              </w:tcPr>
            </w:tcPrChange>
          </w:tcPr>
          <w:p w14:paraId="79F6971E" w14:textId="77777777" w:rsidR="00D932C3" w:rsidRPr="00184759" w:rsidRDefault="00D932C3" w:rsidP="00092529">
            <w:pPr>
              <w:spacing w:after="0" w:line="480" w:lineRule="auto"/>
              <w:jc w:val="center"/>
              <w:rPr>
                <w:ins w:id="3143" w:author="Hardik Malhotra" w:date="2021-09-30T21:23:00Z"/>
                <w:rFonts w:ascii="Verdana" w:eastAsia="Times New Roman" w:hAnsi="Verdana" w:cs="Arial"/>
                <w:b/>
                <w:bCs/>
                <w:color w:val="FFFFFF" w:themeColor="background1"/>
                <w:sz w:val="10"/>
                <w:szCs w:val="10"/>
                <w:lang w:val="en-US"/>
                <w:rPrChange w:id="3144" w:author="Hardik Malhotra" w:date="2021-09-30T22:48:00Z">
                  <w:rPr>
                    <w:ins w:id="3145" w:author="Hardik Malhotra" w:date="2021-09-30T21:23:00Z"/>
                    <w:rFonts w:ascii="Verdana" w:eastAsia="Times New Roman" w:hAnsi="Verdana" w:cs="Arial"/>
                    <w:b/>
                    <w:bCs/>
                    <w:color w:val="000000"/>
                    <w:sz w:val="10"/>
                    <w:szCs w:val="10"/>
                    <w:lang w:val="en-US"/>
                  </w:rPr>
                </w:rPrChange>
              </w:rPr>
            </w:pPr>
            <w:ins w:id="3146" w:author="Hardik Malhotra" w:date="2021-09-30T21:23:00Z">
              <w:r w:rsidRPr="00184759">
                <w:rPr>
                  <w:rFonts w:ascii="Verdana" w:eastAsia="Times New Roman" w:hAnsi="Verdana" w:cs="Arial"/>
                  <w:b/>
                  <w:bCs/>
                  <w:color w:val="FFFFFF" w:themeColor="background1"/>
                  <w:sz w:val="10"/>
                  <w:szCs w:val="10"/>
                  <w:lang w:val="en-US"/>
                  <w:rPrChange w:id="3147" w:author="Hardik Malhotra" w:date="2021-09-30T22:48:00Z">
                    <w:rPr>
                      <w:rFonts w:ascii="Verdana" w:eastAsia="Times New Roman" w:hAnsi="Verdana" w:cs="Arial"/>
                      <w:b/>
                      <w:bCs/>
                      <w:color w:val="000000"/>
                      <w:sz w:val="10"/>
                      <w:szCs w:val="10"/>
                      <w:lang w:val="en-US"/>
                    </w:rPr>
                  </w:rPrChange>
                </w:rPr>
                <w:t>2018</w:t>
              </w:r>
            </w:ins>
          </w:p>
        </w:tc>
        <w:tc>
          <w:tcPr>
            <w:tcW w:w="580" w:type="dxa"/>
            <w:tcBorders>
              <w:top w:val="single" w:sz="4" w:space="0" w:color="auto"/>
              <w:left w:val="nil"/>
              <w:bottom w:val="single" w:sz="4" w:space="0" w:color="auto"/>
              <w:right w:val="single" w:sz="4" w:space="0" w:color="auto"/>
            </w:tcBorders>
            <w:shd w:val="clear" w:color="auto" w:fill="C00000"/>
            <w:noWrap/>
            <w:vAlign w:val="bottom"/>
            <w:hideMark/>
            <w:tcPrChange w:id="3148" w:author="Hardik Malhotra" w:date="2021-09-30T22:48:00Z">
              <w:tcPr>
                <w:tcW w:w="593" w:type="dxa"/>
                <w:gridSpan w:val="2"/>
                <w:tcBorders>
                  <w:top w:val="single" w:sz="4" w:space="0" w:color="auto"/>
                  <w:left w:val="nil"/>
                  <w:bottom w:val="single" w:sz="4" w:space="0" w:color="auto"/>
                  <w:right w:val="single" w:sz="4" w:space="0" w:color="auto"/>
                </w:tcBorders>
                <w:shd w:val="clear" w:color="000000" w:fill="FFFFFF"/>
                <w:noWrap/>
                <w:vAlign w:val="bottom"/>
                <w:hideMark/>
              </w:tcPr>
            </w:tcPrChange>
          </w:tcPr>
          <w:p w14:paraId="0410548F" w14:textId="77777777" w:rsidR="00D932C3" w:rsidRPr="00184759" w:rsidRDefault="00D932C3" w:rsidP="00092529">
            <w:pPr>
              <w:spacing w:after="0" w:line="480" w:lineRule="auto"/>
              <w:jc w:val="center"/>
              <w:rPr>
                <w:ins w:id="3149" w:author="Hardik Malhotra" w:date="2021-09-30T21:23:00Z"/>
                <w:rFonts w:ascii="Verdana" w:eastAsia="Times New Roman" w:hAnsi="Verdana" w:cs="Arial"/>
                <w:b/>
                <w:bCs/>
                <w:color w:val="FFFFFF" w:themeColor="background1"/>
                <w:sz w:val="10"/>
                <w:szCs w:val="10"/>
                <w:lang w:val="en-US"/>
                <w:rPrChange w:id="3150" w:author="Hardik Malhotra" w:date="2021-09-30T22:48:00Z">
                  <w:rPr>
                    <w:ins w:id="3151" w:author="Hardik Malhotra" w:date="2021-09-30T21:23:00Z"/>
                    <w:rFonts w:ascii="Verdana" w:eastAsia="Times New Roman" w:hAnsi="Verdana" w:cs="Arial"/>
                    <w:b/>
                    <w:bCs/>
                    <w:color w:val="000000"/>
                    <w:sz w:val="10"/>
                    <w:szCs w:val="10"/>
                    <w:lang w:val="en-US"/>
                  </w:rPr>
                </w:rPrChange>
              </w:rPr>
            </w:pPr>
            <w:ins w:id="3152" w:author="Hardik Malhotra" w:date="2021-09-30T21:23:00Z">
              <w:r w:rsidRPr="00184759">
                <w:rPr>
                  <w:rFonts w:ascii="Verdana" w:eastAsia="Times New Roman" w:hAnsi="Verdana" w:cs="Arial"/>
                  <w:b/>
                  <w:bCs/>
                  <w:color w:val="FFFFFF" w:themeColor="background1"/>
                  <w:sz w:val="10"/>
                  <w:szCs w:val="10"/>
                  <w:lang w:val="en-US"/>
                  <w:rPrChange w:id="3153" w:author="Hardik Malhotra" w:date="2021-09-30T22:48:00Z">
                    <w:rPr>
                      <w:rFonts w:ascii="Verdana" w:eastAsia="Times New Roman" w:hAnsi="Verdana" w:cs="Arial"/>
                      <w:b/>
                      <w:bCs/>
                      <w:color w:val="000000"/>
                      <w:sz w:val="10"/>
                      <w:szCs w:val="10"/>
                      <w:lang w:val="en-US"/>
                    </w:rPr>
                  </w:rPrChange>
                </w:rPr>
                <w:t>2019E</w:t>
              </w:r>
            </w:ins>
          </w:p>
        </w:tc>
        <w:tc>
          <w:tcPr>
            <w:tcW w:w="595" w:type="dxa"/>
            <w:tcBorders>
              <w:top w:val="single" w:sz="4" w:space="0" w:color="auto"/>
              <w:left w:val="nil"/>
              <w:bottom w:val="single" w:sz="4" w:space="0" w:color="auto"/>
              <w:right w:val="single" w:sz="4" w:space="0" w:color="auto"/>
            </w:tcBorders>
            <w:shd w:val="clear" w:color="auto" w:fill="C00000"/>
            <w:noWrap/>
            <w:vAlign w:val="bottom"/>
            <w:hideMark/>
            <w:tcPrChange w:id="3154" w:author="Hardik Malhotra" w:date="2021-09-30T22:48:00Z">
              <w:tcPr>
                <w:tcW w:w="590" w:type="dxa"/>
                <w:gridSpan w:val="2"/>
                <w:tcBorders>
                  <w:top w:val="single" w:sz="4" w:space="0" w:color="auto"/>
                  <w:left w:val="nil"/>
                  <w:bottom w:val="single" w:sz="4" w:space="0" w:color="auto"/>
                  <w:right w:val="single" w:sz="4" w:space="0" w:color="auto"/>
                </w:tcBorders>
                <w:shd w:val="clear" w:color="000000" w:fill="FFFFFF"/>
                <w:noWrap/>
                <w:vAlign w:val="bottom"/>
                <w:hideMark/>
              </w:tcPr>
            </w:tcPrChange>
          </w:tcPr>
          <w:p w14:paraId="0188B2C4" w14:textId="77777777" w:rsidR="00D932C3" w:rsidRPr="00184759" w:rsidRDefault="00D932C3" w:rsidP="00092529">
            <w:pPr>
              <w:spacing w:after="0" w:line="480" w:lineRule="auto"/>
              <w:jc w:val="center"/>
              <w:rPr>
                <w:ins w:id="3155" w:author="Hardik Malhotra" w:date="2021-09-30T21:23:00Z"/>
                <w:rFonts w:ascii="Verdana" w:eastAsia="Times New Roman" w:hAnsi="Verdana" w:cs="Arial"/>
                <w:b/>
                <w:bCs/>
                <w:color w:val="FFFFFF" w:themeColor="background1"/>
                <w:sz w:val="10"/>
                <w:szCs w:val="10"/>
                <w:lang w:val="en-US"/>
                <w:rPrChange w:id="3156" w:author="Hardik Malhotra" w:date="2021-09-30T22:48:00Z">
                  <w:rPr>
                    <w:ins w:id="3157" w:author="Hardik Malhotra" w:date="2021-09-30T21:23:00Z"/>
                    <w:rFonts w:ascii="Verdana" w:eastAsia="Times New Roman" w:hAnsi="Verdana" w:cs="Arial"/>
                    <w:b/>
                    <w:bCs/>
                    <w:color w:val="000000"/>
                    <w:sz w:val="10"/>
                    <w:szCs w:val="10"/>
                    <w:lang w:val="en-US"/>
                  </w:rPr>
                </w:rPrChange>
              </w:rPr>
            </w:pPr>
            <w:ins w:id="3158" w:author="Hardik Malhotra" w:date="2021-09-30T21:23:00Z">
              <w:r w:rsidRPr="00184759">
                <w:rPr>
                  <w:rFonts w:ascii="Verdana" w:eastAsia="Times New Roman" w:hAnsi="Verdana" w:cs="Arial"/>
                  <w:b/>
                  <w:bCs/>
                  <w:color w:val="FFFFFF" w:themeColor="background1"/>
                  <w:sz w:val="10"/>
                  <w:szCs w:val="10"/>
                  <w:lang w:val="en-US"/>
                  <w:rPrChange w:id="3159" w:author="Hardik Malhotra" w:date="2021-09-30T22:48:00Z">
                    <w:rPr>
                      <w:rFonts w:ascii="Verdana" w:eastAsia="Times New Roman" w:hAnsi="Verdana" w:cs="Arial"/>
                      <w:b/>
                      <w:bCs/>
                      <w:color w:val="000000"/>
                      <w:sz w:val="10"/>
                      <w:szCs w:val="10"/>
                      <w:lang w:val="en-US"/>
                    </w:rPr>
                  </w:rPrChange>
                </w:rPr>
                <w:t>2020F</w:t>
              </w:r>
            </w:ins>
          </w:p>
        </w:tc>
        <w:tc>
          <w:tcPr>
            <w:tcW w:w="577" w:type="dxa"/>
            <w:tcBorders>
              <w:top w:val="single" w:sz="4" w:space="0" w:color="auto"/>
              <w:left w:val="nil"/>
              <w:bottom w:val="single" w:sz="4" w:space="0" w:color="auto"/>
              <w:right w:val="single" w:sz="4" w:space="0" w:color="auto"/>
            </w:tcBorders>
            <w:shd w:val="clear" w:color="auto" w:fill="C00000"/>
            <w:noWrap/>
            <w:vAlign w:val="bottom"/>
            <w:hideMark/>
            <w:tcPrChange w:id="3160" w:author="Hardik Malhotra" w:date="2021-09-30T22:48:00Z">
              <w:tcPr>
                <w:tcW w:w="590" w:type="dxa"/>
                <w:gridSpan w:val="2"/>
                <w:tcBorders>
                  <w:top w:val="single" w:sz="4" w:space="0" w:color="auto"/>
                  <w:left w:val="nil"/>
                  <w:bottom w:val="single" w:sz="4" w:space="0" w:color="auto"/>
                  <w:right w:val="single" w:sz="4" w:space="0" w:color="auto"/>
                </w:tcBorders>
                <w:shd w:val="clear" w:color="000000" w:fill="FFFFFF"/>
                <w:noWrap/>
                <w:vAlign w:val="bottom"/>
                <w:hideMark/>
              </w:tcPr>
            </w:tcPrChange>
          </w:tcPr>
          <w:p w14:paraId="743EC13F" w14:textId="77777777" w:rsidR="00D932C3" w:rsidRPr="00184759" w:rsidRDefault="00D932C3" w:rsidP="00092529">
            <w:pPr>
              <w:spacing w:after="0" w:line="480" w:lineRule="auto"/>
              <w:jc w:val="center"/>
              <w:rPr>
                <w:ins w:id="3161" w:author="Hardik Malhotra" w:date="2021-09-30T21:23:00Z"/>
                <w:rFonts w:ascii="Verdana" w:eastAsia="Times New Roman" w:hAnsi="Verdana" w:cs="Arial"/>
                <w:b/>
                <w:bCs/>
                <w:color w:val="FFFFFF" w:themeColor="background1"/>
                <w:sz w:val="10"/>
                <w:szCs w:val="10"/>
                <w:lang w:val="en-US"/>
                <w:rPrChange w:id="3162" w:author="Hardik Malhotra" w:date="2021-09-30T22:48:00Z">
                  <w:rPr>
                    <w:ins w:id="3163" w:author="Hardik Malhotra" w:date="2021-09-30T21:23:00Z"/>
                    <w:rFonts w:ascii="Verdana" w:eastAsia="Times New Roman" w:hAnsi="Verdana" w:cs="Arial"/>
                    <w:b/>
                    <w:bCs/>
                    <w:color w:val="000000"/>
                    <w:sz w:val="10"/>
                    <w:szCs w:val="10"/>
                    <w:lang w:val="en-US"/>
                  </w:rPr>
                </w:rPrChange>
              </w:rPr>
            </w:pPr>
            <w:ins w:id="3164" w:author="Hardik Malhotra" w:date="2021-09-30T21:23:00Z">
              <w:r w:rsidRPr="00184759">
                <w:rPr>
                  <w:rFonts w:ascii="Verdana" w:eastAsia="Times New Roman" w:hAnsi="Verdana" w:cs="Arial"/>
                  <w:b/>
                  <w:bCs/>
                  <w:color w:val="FFFFFF" w:themeColor="background1"/>
                  <w:sz w:val="10"/>
                  <w:szCs w:val="10"/>
                  <w:lang w:val="en-US"/>
                  <w:rPrChange w:id="3165" w:author="Hardik Malhotra" w:date="2021-09-30T22:48:00Z">
                    <w:rPr>
                      <w:rFonts w:ascii="Verdana" w:eastAsia="Times New Roman" w:hAnsi="Verdana" w:cs="Arial"/>
                      <w:b/>
                      <w:bCs/>
                      <w:color w:val="000000"/>
                      <w:sz w:val="10"/>
                      <w:szCs w:val="10"/>
                      <w:lang w:val="en-US"/>
                    </w:rPr>
                  </w:rPrChange>
                </w:rPr>
                <w:t>2021F</w:t>
              </w:r>
            </w:ins>
          </w:p>
        </w:tc>
        <w:tc>
          <w:tcPr>
            <w:tcW w:w="577" w:type="dxa"/>
            <w:tcBorders>
              <w:top w:val="single" w:sz="4" w:space="0" w:color="auto"/>
              <w:left w:val="nil"/>
              <w:bottom w:val="single" w:sz="4" w:space="0" w:color="auto"/>
              <w:right w:val="single" w:sz="4" w:space="0" w:color="auto"/>
            </w:tcBorders>
            <w:shd w:val="clear" w:color="auto" w:fill="C00000"/>
            <w:noWrap/>
            <w:vAlign w:val="bottom"/>
            <w:hideMark/>
            <w:tcPrChange w:id="3166" w:author="Hardik Malhotra" w:date="2021-09-30T22:48:00Z">
              <w:tcPr>
                <w:tcW w:w="590" w:type="dxa"/>
                <w:gridSpan w:val="2"/>
                <w:tcBorders>
                  <w:top w:val="single" w:sz="4" w:space="0" w:color="auto"/>
                  <w:left w:val="nil"/>
                  <w:bottom w:val="single" w:sz="4" w:space="0" w:color="auto"/>
                  <w:right w:val="single" w:sz="4" w:space="0" w:color="auto"/>
                </w:tcBorders>
                <w:shd w:val="clear" w:color="000000" w:fill="FFFFFF"/>
                <w:noWrap/>
                <w:vAlign w:val="bottom"/>
                <w:hideMark/>
              </w:tcPr>
            </w:tcPrChange>
          </w:tcPr>
          <w:p w14:paraId="268888FF" w14:textId="77777777" w:rsidR="00D932C3" w:rsidRPr="00184759" w:rsidRDefault="00D932C3" w:rsidP="00092529">
            <w:pPr>
              <w:spacing w:after="0" w:line="480" w:lineRule="auto"/>
              <w:jc w:val="center"/>
              <w:rPr>
                <w:ins w:id="3167" w:author="Hardik Malhotra" w:date="2021-09-30T21:23:00Z"/>
                <w:rFonts w:ascii="Verdana" w:eastAsia="Times New Roman" w:hAnsi="Verdana" w:cs="Arial"/>
                <w:b/>
                <w:bCs/>
                <w:color w:val="FFFFFF" w:themeColor="background1"/>
                <w:sz w:val="10"/>
                <w:szCs w:val="10"/>
                <w:lang w:val="en-US"/>
                <w:rPrChange w:id="3168" w:author="Hardik Malhotra" w:date="2021-09-30T22:48:00Z">
                  <w:rPr>
                    <w:ins w:id="3169" w:author="Hardik Malhotra" w:date="2021-09-30T21:23:00Z"/>
                    <w:rFonts w:ascii="Verdana" w:eastAsia="Times New Roman" w:hAnsi="Verdana" w:cs="Arial"/>
                    <w:b/>
                    <w:bCs/>
                    <w:color w:val="000000"/>
                    <w:sz w:val="10"/>
                    <w:szCs w:val="10"/>
                    <w:lang w:val="en-US"/>
                  </w:rPr>
                </w:rPrChange>
              </w:rPr>
            </w:pPr>
            <w:ins w:id="3170" w:author="Hardik Malhotra" w:date="2021-09-30T21:23:00Z">
              <w:r w:rsidRPr="00184759">
                <w:rPr>
                  <w:rFonts w:ascii="Verdana" w:eastAsia="Times New Roman" w:hAnsi="Verdana" w:cs="Arial"/>
                  <w:b/>
                  <w:bCs/>
                  <w:color w:val="FFFFFF" w:themeColor="background1"/>
                  <w:sz w:val="10"/>
                  <w:szCs w:val="10"/>
                  <w:lang w:val="en-US"/>
                  <w:rPrChange w:id="3171" w:author="Hardik Malhotra" w:date="2021-09-30T22:48:00Z">
                    <w:rPr>
                      <w:rFonts w:ascii="Verdana" w:eastAsia="Times New Roman" w:hAnsi="Verdana" w:cs="Arial"/>
                      <w:b/>
                      <w:bCs/>
                      <w:color w:val="000000"/>
                      <w:sz w:val="10"/>
                      <w:szCs w:val="10"/>
                      <w:lang w:val="en-US"/>
                    </w:rPr>
                  </w:rPrChange>
                </w:rPr>
                <w:t>2022F</w:t>
              </w:r>
            </w:ins>
          </w:p>
        </w:tc>
        <w:tc>
          <w:tcPr>
            <w:tcW w:w="595" w:type="dxa"/>
            <w:tcBorders>
              <w:top w:val="single" w:sz="4" w:space="0" w:color="auto"/>
              <w:left w:val="nil"/>
              <w:bottom w:val="single" w:sz="4" w:space="0" w:color="auto"/>
              <w:right w:val="single" w:sz="4" w:space="0" w:color="auto"/>
            </w:tcBorders>
            <w:shd w:val="clear" w:color="auto" w:fill="C00000"/>
            <w:noWrap/>
            <w:vAlign w:val="bottom"/>
            <w:hideMark/>
            <w:tcPrChange w:id="3172" w:author="Hardik Malhotra" w:date="2021-09-30T22:48:00Z">
              <w:tcPr>
                <w:tcW w:w="590" w:type="dxa"/>
                <w:gridSpan w:val="2"/>
                <w:tcBorders>
                  <w:top w:val="single" w:sz="4" w:space="0" w:color="auto"/>
                  <w:left w:val="nil"/>
                  <w:bottom w:val="single" w:sz="4" w:space="0" w:color="auto"/>
                  <w:right w:val="single" w:sz="4" w:space="0" w:color="auto"/>
                </w:tcBorders>
                <w:shd w:val="clear" w:color="000000" w:fill="FFFFFF"/>
                <w:noWrap/>
                <w:vAlign w:val="bottom"/>
                <w:hideMark/>
              </w:tcPr>
            </w:tcPrChange>
          </w:tcPr>
          <w:p w14:paraId="5EFC6E6F" w14:textId="77777777" w:rsidR="00D932C3" w:rsidRPr="00184759" w:rsidRDefault="00D932C3" w:rsidP="00092529">
            <w:pPr>
              <w:spacing w:after="0" w:line="480" w:lineRule="auto"/>
              <w:jc w:val="center"/>
              <w:rPr>
                <w:ins w:id="3173" w:author="Hardik Malhotra" w:date="2021-09-30T21:23:00Z"/>
                <w:rFonts w:ascii="Verdana" w:eastAsia="Times New Roman" w:hAnsi="Verdana" w:cs="Arial"/>
                <w:b/>
                <w:bCs/>
                <w:color w:val="FFFFFF" w:themeColor="background1"/>
                <w:sz w:val="10"/>
                <w:szCs w:val="10"/>
                <w:lang w:val="en-US"/>
                <w:rPrChange w:id="3174" w:author="Hardik Malhotra" w:date="2021-09-30T22:48:00Z">
                  <w:rPr>
                    <w:ins w:id="3175" w:author="Hardik Malhotra" w:date="2021-09-30T21:23:00Z"/>
                    <w:rFonts w:ascii="Verdana" w:eastAsia="Times New Roman" w:hAnsi="Verdana" w:cs="Arial"/>
                    <w:b/>
                    <w:bCs/>
                    <w:color w:val="000000"/>
                    <w:sz w:val="10"/>
                    <w:szCs w:val="10"/>
                    <w:lang w:val="en-US"/>
                  </w:rPr>
                </w:rPrChange>
              </w:rPr>
            </w:pPr>
            <w:ins w:id="3176" w:author="Hardik Malhotra" w:date="2021-09-30T21:23:00Z">
              <w:r w:rsidRPr="00184759">
                <w:rPr>
                  <w:rFonts w:ascii="Verdana" w:eastAsia="Times New Roman" w:hAnsi="Verdana" w:cs="Arial"/>
                  <w:b/>
                  <w:bCs/>
                  <w:color w:val="FFFFFF" w:themeColor="background1"/>
                  <w:sz w:val="10"/>
                  <w:szCs w:val="10"/>
                  <w:lang w:val="en-US"/>
                  <w:rPrChange w:id="3177" w:author="Hardik Malhotra" w:date="2021-09-30T22:48:00Z">
                    <w:rPr>
                      <w:rFonts w:ascii="Verdana" w:eastAsia="Times New Roman" w:hAnsi="Verdana" w:cs="Arial"/>
                      <w:b/>
                      <w:bCs/>
                      <w:color w:val="000000"/>
                      <w:sz w:val="10"/>
                      <w:szCs w:val="10"/>
                      <w:lang w:val="en-US"/>
                    </w:rPr>
                  </w:rPrChange>
                </w:rPr>
                <w:t>2023F</w:t>
              </w:r>
            </w:ins>
          </w:p>
        </w:tc>
        <w:tc>
          <w:tcPr>
            <w:tcW w:w="595" w:type="dxa"/>
            <w:tcBorders>
              <w:top w:val="single" w:sz="4" w:space="0" w:color="auto"/>
              <w:left w:val="nil"/>
              <w:bottom w:val="single" w:sz="4" w:space="0" w:color="auto"/>
              <w:right w:val="single" w:sz="4" w:space="0" w:color="auto"/>
            </w:tcBorders>
            <w:shd w:val="clear" w:color="auto" w:fill="C00000"/>
            <w:noWrap/>
            <w:vAlign w:val="bottom"/>
            <w:hideMark/>
            <w:tcPrChange w:id="3178" w:author="Hardik Malhotra" w:date="2021-09-30T22:48:00Z">
              <w:tcPr>
                <w:tcW w:w="590" w:type="dxa"/>
                <w:gridSpan w:val="2"/>
                <w:tcBorders>
                  <w:top w:val="single" w:sz="4" w:space="0" w:color="auto"/>
                  <w:left w:val="nil"/>
                  <w:bottom w:val="single" w:sz="4" w:space="0" w:color="auto"/>
                  <w:right w:val="single" w:sz="4" w:space="0" w:color="auto"/>
                </w:tcBorders>
                <w:shd w:val="clear" w:color="000000" w:fill="FFFFFF"/>
                <w:noWrap/>
                <w:vAlign w:val="bottom"/>
                <w:hideMark/>
              </w:tcPr>
            </w:tcPrChange>
          </w:tcPr>
          <w:p w14:paraId="15258353" w14:textId="77777777" w:rsidR="00D932C3" w:rsidRPr="00184759" w:rsidRDefault="00D932C3" w:rsidP="00092529">
            <w:pPr>
              <w:spacing w:after="0" w:line="480" w:lineRule="auto"/>
              <w:jc w:val="center"/>
              <w:rPr>
                <w:ins w:id="3179" w:author="Hardik Malhotra" w:date="2021-09-30T21:23:00Z"/>
                <w:rFonts w:ascii="Verdana" w:eastAsia="Times New Roman" w:hAnsi="Verdana" w:cs="Arial"/>
                <w:b/>
                <w:bCs/>
                <w:color w:val="FFFFFF" w:themeColor="background1"/>
                <w:sz w:val="10"/>
                <w:szCs w:val="10"/>
                <w:lang w:val="en-US"/>
                <w:rPrChange w:id="3180" w:author="Hardik Malhotra" w:date="2021-09-30T22:48:00Z">
                  <w:rPr>
                    <w:ins w:id="3181" w:author="Hardik Malhotra" w:date="2021-09-30T21:23:00Z"/>
                    <w:rFonts w:ascii="Verdana" w:eastAsia="Times New Roman" w:hAnsi="Verdana" w:cs="Arial"/>
                    <w:b/>
                    <w:bCs/>
                    <w:color w:val="000000"/>
                    <w:sz w:val="10"/>
                    <w:szCs w:val="10"/>
                    <w:lang w:val="en-US"/>
                  </w:rPr>
                </w:rPrChange>
              </w:rPr>
            </w:pPr>
            <w:ins w:id="3182" w:author="Hardik Malhotra" w:date="2021-09-30T21:23:00Z">
              <w:r w:rsidRPr="00184759">
                <w:rPr>
                  <w:rFonts w:ascii="Verdana" w:eastAsia="Times New Roman" w:hAnsi="Verdana" w:cs="Arial"/>
                  <w:b/>
                  <w:bCs/>
                  <w:color w:val="FFFFFF" w:themeColor="background1"/>
                  <w:sz w:val="10"/>
                  <w:szCs w:val="10"/>
                  <w:lang w:val="en-US"/>
                  <w:rPrChange w:id="3183" w:author="Hardik Malhotra" w:date="2021-09-30T22:48:00Z">
                    <w:rPr>
                      <w:rFonts w:ascii="Verdana" w:eastAsia="Times New Roman" w:hAnsi="Verdana" w:cs="Arial"/>
                      <w:b/>
                      <w:bCs/>
                      <w:color w:val="000000"/>
                      <w:sz w:val="10"/>
                      <w:szCs w:val="10"/>
                      <w:lang w:val="en-US"/>
                    </w:rPr>
                  </w:rPrChange>
                </w:rPr>
                <w:t>2024F</w:t>
              </w:r>
            </w:ins>
          </w:p>
        </w:tc>
        <w:tc>
          <w:tcPr>
            <w:tcW w:w="595" w:type="dxa"/>
            <w:tcBorders>
              <w:top w:val="single" w:sz="4" w:space="0" w:color="auto"/>
              <w:left w:val="nil"/>
              <w:bottom w:val="single" w:sz="4" w:space="0" w:color="auto"/>
              <w:right w:val="single" w:sz="4" w:space="0" w:color="auto"/>
            </w:tcBorders>
            <w:shd w:val="clear" w:color="auto" w:fill="C00000"/>
            <w:noWrap/>
            <w:vAlign w:val="bottom"/>
            <w:hideMark/>
            <w:tcPrChange w:id="3184" w:author="Hardik Malhotra" w:date="2021-09-30T22:48:00Z">
              <w:tcPr>
                <w:tcW w:w="590" w:type="dxa"/>
                <w:gridSpan w:val="2"/>
                <w:tcBorders>
                  <w:top w:val="single" w:sz="4" w:space="0" w:color="auto"/>
                  <w:left w:val="nil"/>
                  <w:bottom w:val="single" w:sz="4" w:space="0" w:color="auto"/>
                  <w:right w:val="single" w:sz="4" w:space="0" w:color="auto"/>
                </w:tcBorders>
                <w:shd w:val="clear" w:color="000000" w:fill="FFFFFF"/>
                <w:noWrap/>
                <w:vAlign w:val="bottom"/>
                <w:hideMark/>
              </w:tcPr>
            </w:tcPrChange>
          </w:tcPr>
          <w:p w14:paraId="5B2BC950" w14:textId="77777777" w:rsidR="00D932C3" w:rsidRPr="00184759" w:rsidRDefault="00D932C3" w:rsidP="00092529">
            <w:pPr>
              <w:spacing w:after="0" w:line="480" w:lineRule="auto"/>
              <w:jc w:val="center"/>
              <w:rPr>
                <w:ins w:id="3185" w:author="Hardik Malhotra" w:date="2021-09-30T21:23:00Z"/>
                <w:rFonts w:ascii="Verdana" w:eastAsia="Times New Roman" w:hAnsi="Verdana" w:cs="Arial"/>
                <w:b/>
                <w:bCs/>
                <w:color w:val="FFFFFF" w:themeColor="background1"/>
                <w:sz w:val="10"/>
                <w:szCs w:val="10"/>
                <w:lang w:val="en-US"/>
                <w:rPrChange w:id="3186" w:author="Hardik Malhotra" w:date="2021-09-30T22:48:00Z">
                  <w:rPr>
                    <w:ins w:id="3187" w:author="Hardik Malhotra" w:date="2021-09-30T21:23:00Z"/>
                    <w:rFonts w:ascii="Verdana" w:eastAsia="Times New Roman" w:hAnsi="Verdana" w:cs="Arial"/>
                    <w:b/>
                    <w:bCs/>
                    <w:color w:val="000000"/>
                    <w:sz w:val="10"/>
                    <w:szCs w:val="10"/>
                    <w:lang w:val="en-US"/>
                  </w:rPr>
                </w:rPrChange>
              </w:rPr>
            </w:pPr>
            <w:ins w:id="3188" w:author="Hardik Malhotra" w:date="2021-09-30T21:23:00Z">
              <w:r w:rsidRPr="00184759">
                <w:rPr>
                  <w:rFonts w:ascii="Verdana" w:eastAsia="Times New Roman" w:hAnsi="Verdana" w:cs="Arial"/>
                  <w:b/>
                  <w:bCs/>
                  <w:color w:val="FFFFFF" w:themeColor="background1"/>
                  <w:sz w:val="10"/>
                  <w:szCs w:val="10"/>
                  <w:lang w:val="en-US"/>
                  <w:rPrChange w:id="3189" w:author="Hardik Malhotra" w:date="2021-09-30T22:48:00Z">
                    <w:rPr>
                      <w:rFonts w:ascii="Verdana" w:eastAsia="Times New Roman" w:hAnsi="Verdana" w:cs="Arial"/>
                      <w:b/>
                      <w:bCs/>
                      <w:color w:val="000000"/>
                      <w:sz w:val="10"/>
                      <w:szCs w:val="10"/>
                      <w:lang w:val="en-US"/>
                    </w:rPr>
                  </w:rPrChange>
                </w:rPr>
                <w:t>2025F</w:t>
              </w:r>
            </w:ins>
          </w:p>
        </w:tc>
        <w:tc>
          <w:tcPr>
            <w:tcW w:w="595" w:type="dxa"/>
            <w:tcBorders>
              <w:top w:val="single" w:sz="4" w:space="0" w:color="auto"/>
              <w:left w:val="nil"/>
              <w:bottom w:val="single" w:sz="4" w:space="0" w:color="auto"/>
              <w:right w:val="single" w:sz="4" w:space="0" w:color="auto"/>
            </w:tcBorders>
            <w:shd w:val="clear" w:color="auto" w:fill="C00000"/>
            <w:noWrap/>
            <w:vAlign w:val="bottom"/>
            <w:hideMark/>
            <w:tcPrChange w:id="3190" w:author="Hardik Malhotra" w:date="2021-09-30T22:48:00Z">
              <w:tcPr>
                <w:tcW w:w="590" w:type="dxa"/>
                <w:gridSpan w:val="2"/>
                <w:tcBorders>
                  <w:top w:val="single" w:sz="4" w:space="0" w:color="auto"/>
                  <w:left w:val="nil"/>
                  <w:bottom w:val="single" w:sz="4" w:space="0" w:color="auto"/>
                  <w:right w:val="single" w:sz="4" w:space="0" w:color="auto"/>
                </w:tcBorders>
                <w:shd w:val="clear" w:color="000000" w:fill="FFFFFF"/>
                <w:noWrap/>
                <w:vAlign w:val="bottom"/>
                <w:hideMark/>
              </w:tcPr>
            </w:tcPrChange>
          </w:tcPr>
          <w:p w14:paraId="39D6EAD0" w14:textId="77777777" w:rsidR="00D932C3" w:rsidRPr="00184759" w:rsidRDefault="00D932C3" w:rsidP="00092529">
            <w:pPr>
              <w:spacing w:after="0" w:line="480" w:lineRule="auto"/>
              <w:jc w:val="center"/>
              <w:rPr>
                <w:ins w:id="3191" w:author="Hardik Malhotra" w:date="2021-09-30T21:23:00Z"/>
                <w:rFonts w:ascii="Verdana" w:eastAsia="Times New Roman" w:hAnsi="Verdana" w:cs="Arial"/>
                <w:b/>
                <w:bCs/>
                <w:color w:val="FFFFFF" w:themeColor="background1"/>
                <w:sz w:val="10"/>
                <w:szCs w:val="10"/>
                <w:lang w:val="en-US"/>
                <w:rPrChange w:id="3192" w:author="Hardik Malhotra" w:date="2021-09-30T22:48:00Z">
                  <w:rPr>
                    <w:ins w:id="3193" w:author="Hardik Malhotra" w:date="2021-09-30T21:23:00Z"/>
                    <w:rFonts w:ascii="Verdana" w:eastAsia="Times New Roman" w:hAnsi="Verdana" w:cs="Arial"/>
                    <w:b/>
                    <w:bCs/>
                    <w:color w:val="000000"/>
                    <w:sz w:val="10"/>
                    <w:szCs w:val="10"/>
                    <w:lang w:val="en-US"/>
                  </w:rPr>
                </w:rPrChange>
              </w:rPr>
            </w:pPr>
            <w:ins w:id="3194" w:author="Hardik Malhotra" w:date="2021-09-30T21:23:00Z">
              <w:r w:rsidRPr="00184759">
                <w:rPr>
                  <w:rFonts w:ascii="Verdana" w:eastAsia="Times New Roman" w:hAnsi="Verdana" w:cs="Arial"/>
                  <w:b/>
                  <w:bCs/>
                  <w:color w:val="FFFFFF" w:themeColor="background1"/>
                  <w:sz w:val="10"/>
                  <w:szCs w:val="10"/>
                  <w:lang w:val="en-US"/>
                  <w:rPrChange w:id="3195" w:author="Hardik Malhotra" w:date="2021-09-30T22:48:00Z">
                    <w:rPr>
                      <w:rFonts w:ascii="Verdana" w:eastAsia="Times New Roman" w:hAnsi="Verdana" w:cs="Arial"/>
                      <w:b/>
                      <w:bCs/>
                      <w:color w:val="000000"/>
                      <w:sz w:val="10"/>
                      <w:szCs w:val="10"/>
                      <w:lang w:val="en-US"/>
                    </w:rPr>
                  </w:rPrChange>
                </w:rPr>
                <w:t>2026F</w:t>
              </w:r>
            </w:ins>
          </w:p>
        </w:tc>
        <w:tc>
          <w:tcPr>
            <w:tcW w:w="595" w:type="dxa"/>
            <w:tcBorders>
              <w:top w:val="single" w:sz="4" w:space="0" w:color="auto"/>
              <w:left w:val="nil"/>
              <w:bottom w:val="single" w:sz="4" w:space="0" w:color="auto"/>
              <w:right w:val="single" w:sz="4" w:space="0" w:color="auto"/>
            </w:tcBorders>
            <w:shd w:val="clear" w:color="auto" w:fill="C00000"/>
            <w:noWrap/>
            <w:vAlign w:val="bottom"/>
            <w:hideMark/>
            <w:tcPrChange w:id="3196" w:author="Hardik Malhotra" w:date="2021-09-30T22:48:00Z">
              <w:tcPr>
                <w:tcW w:w="590" w:type="dxa"/>
                <w:gridSpan w:val="2"/>
                <w:tcBorders>
                  <w:top w:val="single" w:sz="4" w:space="0" w:color="auto"/>
                  <w:left w:val="nil"/>
                  <w:bottom w:val="single" w:sz="4" w:space="0" w:color="auto"/>
                  <w:right w:val="single" w:sz="4" w:space="0" w:color="auto"/>
                </w:tcBorders>
                <w:shd w:val="clear" w:color="000000" w:fill="FFFFFF"/>
                <w:noWrap/>
                <w:vAlign w:val="bottom"/>
                <w:hideMark/>
              </w:tcPr>
            </w:tcPrChange>
          </w:tcPr>
          <w:p w14:paraId="04FB04DC" w14:textId="77777777" w:rsidR="00D932C3" w:rsidRPr="00184759" w:rsidRDefault="00D932C3" w:rsidP="00092529">
            <w:pPr>
              <w:spacing w:after="0" w:line="480" w:lineRule="auto"/>
              <w:jc w:val="center"/>
              <w:rPr>
                <w:ins w:id="3197" w:author="Hardik Malhotra" w:date="2021-09-30T21:23:00Z"/>
                <w:rFonts w:ascii="Verdana" w:eastAsia="Times New Roman" w:hAnsi="Verdana" w:cs="Arial"/>
                <w:b/>
                <w:bCs/>
                <w:color w:val="FFFFFF" w:themeColor="background1"/>
                <w:sz w:val="10"/>
                <w:szCs w:val="10"/>
                <w:lang w:val="en-US"/>
                <w:rPrChange w:id="3198" w:author="Hardik Malhotra" w:date="2021-09-30T22:48:00Z">
                  <w:rPr>
                    <w:ins w:id="3199" w:author="Hardik Malhotra" w:date="2021-09-30T21:23:00Z"/>
                    <w:rFonts w:ascii="Verdana" w:eastAsia="Times New Roman" w:hAnsi="Verdana" w:cs="Arial"/>
                    <w:b/>
                    <w:bCs/>
                    <w:color w:val="000000"/>
                    <w:sz w:val="10"/>
                    <w:szCs w:val="10"/>
                    <w:lang w:val="en-US"/>
                  </w:rPr>
                </w:rPrChange>
              </w:rPr>
            </w:pPr>
            <w:ins w:id="3200" w:author="Hardik Malhotra" w:date="2021-09-30T21:23:00Z">
              <w:r w:rsidRPr="00184759">
                <w:rPr>
                  <w:rFonts w:ascii="Verdana" w:eastAsia="Times New Roman" w:hAnsi="Verdana" w:cs="Arial"/>
                  <w:b/>
                  <w:bCs/>
                  <w:color w:val="FFFFFF" w:themeColor="background1"/>
                  <w:sz w:val="10"/>
                  <w:szCs w:val="10"/>
                  <w:lang w:val="en-US"/>
                  <w:rPrChange w:id="3201" w:author="Hardik Malhotra" w:date="2021-09-30T22:48:00Z">
                    <w:rPr>
                      <w:rFonts w:ascii="Verdana" w:eastAsia="Times New Roman" w:hAnsi="Verdana" w:cs="Arial"/>
                      <w:b/>
                      <w:bCs/>
                      <w:color w:val="000000"/>
                      <w:sz w:val="10"/>
                      <w:szCs w:val="10"/>
                      <w:lang w:val="en-US"/>
                    </w:rPr>
                  </w:rPrChange>
                </w:rPr>
                <w:t>2027F</w:t>
              </w:r>
            </w:ins>
          </w:p>
        </w:tc>
        <w:tc>
          <w:tcPr>
            <w:tcW w:w="595" w:type="dxa"/>
            <w:tcBorders>
              <w:top w:val="single" w:sz="4" w:space="0" w:color="auto"/>
              <w:left w:val="nil"/>
              <w:bottom w:val="single" w:sz="4" w:space="0" w:color="auto"/>
              <w:right w:val="single" w:sz="4" w:space="0" w:color="auto"/>
            </w:tcBorders>
            <w:shd w:val="clear" w:color="auto" w:fill="C00000"/>
            <w:noWrap/>
            <w:vAlign w:val="bottom"/>
            <w:hideMark/>
            <w:tcPrChange w:id="3202" w:author="Hardik Malhotra" w:date="2021-09-30T22:48:00Z">
              <w:tcPr>
                <w:tcW w:w="590" w:type="dxa"/>
                <w:gridSpan w:val="2"/>
                <w:tcBorders>
                  <w:top w:val="single" w:sz="4" w:space="0" w:color="auto"/>
                  <w:left w:val="nil"/>
                  <w:bottom w:val="single" w:sz="4" w:space="0" w:color="auto"/>
                  <w:right w:val="single" w:sz="4" w:space="0" w:color="auto"/>
                </w:tcBorders>
                <w:shd w:val="clear" w:color="000000" w:fill="FFFFFF"/>
                <w:noWrap/>
                <w:vAlign w:val="bottom"/>
                <w:hideMark/>
              </w:tcPr>
            </w:tcPrChange>
          </w:tcPr>
          <w:p w14:paraId="2CF6107D" w14:textId="77777777" w:rsidR="00D932C3" w:rsidRPr="00184759" w:rsidRDefault="00D932C3" w:rsidP="00092529">
            <w:pPr>
              <w:spacing w:after="0" w:line="480" w:lineRule="auto"/>
              <w:jc w:val="center"/>
              <w:rPr>
                <w:ins w:id="3203" w:author="Hardik Malhotra" w:date="2021-09-30T21:23:00Z"/>
                <w:rFonts w:ascii="Verdana" w:eastAsia="Times New Roman" w:hAnsi="Verdana" w:cs="Arial"/>
                <w:b/>
                <w:bCs/>
                <w:color w:val="FFFFFF" w:themeColor="background1"/>
                <w:sz w:val="10"/>
                <w:szCs w:val="10"/>
                <w:lang w:val="en-US"/>
                <w:rPrChange w:id="3204" w:author="Hardik Malhotra" w:date="2021-09-30T22:48:00Z">
                  <w:rPr>
                    <w:ins w:id="3205" w:author="Hardik Malhotra" w:date="2021-09-30T21:23:00Z"/>
                    <w:rFonts w:ascii="Verdana" w:eastAsia="Times New Roman" w:hAnsi="Verdana" w:cs="Arial"/>
                    <w:b/>
                    <w:bCs/>
                    <w:color w:val="000000"/>
                    <w:sz w:val="10"/>
                    <w:szCs w:val="10"/>
                    <w:lang w:val="en-US"/>
                  </w:rPr>
                </w:rPrChange>
              </w:rPr>
            </w:pPr>
            <w:ins w:id="3206" w:author="Hardik Malhotra" w:date="2021-09-30T21:23:00Z">
              <w:r w:rsidRPr="00184759">
                <w:rPr>
                  <w:rFonts w:ascii="Verdana" w:eastAsia="Times New Roman" w:hAnsi="Verdana" w:cs="Arial"/>
                  <w:b/>
                  <w:bCs/>
                  <w:color w:val="FFFFFF" w:themeColor="background1"/>
                  <w:sz w:val="10"/>
                  <w:szCs w:val="10"/>
                  <w:lang w:val="en-US"/>
                  <w:rPrChange w:id="3207" w:author="Hardik Malhotra" w:date="2021-09-30T22:48:00Z">
                    <w:rPr>
                      <w:rFonts w:ascii="Verdana" w:eastAsia="Times New Roman" w:hAnsi="Verdana" w:cs="Arial"/>
                      <w:b/>
                      <w:bCs/>
                      <w:color w:val="000000"/>
                      <w:sz w:val="10"/>
                      <w:szCs w:val="10"/>
                      <w:lang w:val="en-US"/>
                    </w:rPr>
                  </w:rPrChange>
                </w:rPr>
                <w:t>2028F</w:t>
              </w:r>
            </w:ins>
          </w:p>
        </w:tc>
        <w:tc>
          <w:tcPr>
            <w:tcW w:w="595" w:type="dxa"/>
            <w:tcBorders>
              <w:top w:val="single" w:sz="4" w:space="0" w:color="auto"/>
              <w:left w:val="nil"/>
              <w:bottom w:val="single" w:sz="4" w:space="0" w:color="auto"/>
              <w:right w:val="nil"/>
            </w:tcBorders>
            <w:shd w:val="clear" w:color="auto" w:fill="C00000"/>
            <w:noWrap/>
            <w:vAlign w:val="bottom"/>
            <w:hideMark/>
            <w:tcPrChange w:id="3208" w:author="Hardik Malhotra" w:date="2021-09-30T22:48:00Z">
              <w:tcPr>
                <w:tcW w:w="590" w:type="dxa"/>
                <w:gridSpan w:val="2"/>
                <w:tcBorders>
                  <w:top w:val="single" w:sz="4" w:space="0" w:color="auto"/>
                  <w:left w:val="nil"/>
                  <w:bottom w:val="single" w:sz="4" w:space="0" w:color="auto"/>
                  <w:right w:val="nil"/>
                </w:tcBorders>
                <w:shd w:val="clear" w:color="000000" w:fill="FFFFFF"/>
                <w:noWrap/>
                <w:vAlign w:val="bottom"/>
                <w:hideMark/>
              </w:tcPr>
            </w:tcPrChange>
          </w:tcPr>
          <w:p w14:paraId="76E35776" w14:textId="77777777" w:rsidR="00D932C3" w:rsidRPr="00184759" w:rsidRDefault="00D932C3" w:rsidP="00092529">
            <w:pPr>
              <w:spacing w:after="0" w:line="480" w:lineRule="auto"/>
              <w:jc w:val="center"/>
              <w:rPr>
                <w:ins w:id="3209" w:author="Hardik Malhotra" w:date="2021-09-30T21:23:00Z"/>
                <w:rFonts w:ascii="Verdana" w:eastAsia="Times New Roman" w:hAnsi="Verdana" w:cs="Arial"/>
                <w:b/>
                <w:bCs/>
                <w:color w:val="FFFFFF" w:themeColor="background1"/>
                <w:sz w:val="10"/>
                <w:szCs w:val="10"/>
                <w:lang w:val="en-US"/>
                <w:rPrChange w:id="3210" w:author="Hardik Malhotra" w:date="2021-09-30T22:48:00Z">
                  <w:rPr>
                    <w:ins w:id="3211" w:author="Hardik Malhotra" w:date="2021-09-30T21:23:00Z"/>
                    <w:rFonts w:ascii="Verdana" w:eastAsia="Times New Roman" w:hAnsi="Verdana" w:cs="Arial"/>
                    <w:b/>
                    <w:bCs/>
                    <w:color w:val="000000"/>
                    <w:sz w:val="10"/>
                    <w:szCs w:val="10"/>
                    <w:lang w:val="en-US"/>
                  </w:rPr>
                </w:rPrChange>
              </w:rPr>
            </w:pPr>
            <w:ins w:id="3212" w:author="Hardik Malhotra" w:date="2021-09-30T21:23:00Z">
              <w:r w:rsidRPr="00184759">
                <w:rPr>
                  <w:rFonts w:ascii="Verdana" w:eastAsia="Times New Roman" w:hAnsi="Verdana" w:cs="Arial"/>
                  <w:b/>
                  <w:bCs/>
                  <w:color w:val="FFFFFF" w:themeColor="background1"/>
                  <w:sz w:val="10"/>
                  <w:szCs w:val="10"/>
                  <w:lang w:val="en-US"/>
                  <w:rPrChange w:id="3213" w:author="Hardik Malhotra" w:date="2021-09-30T22:48:00Z">
                    <w:rPr>
                      <w:rFonts w:ascii="Verdana" w:eastAsia="Times New Roman" w:hAnsi="Verdana" w:cs="Arial"/>
                      <w:b/>
                      <w:bCs/>
                      <w:color w:val="000000"/>
                      <w:sz w:val="10"/>
                      <w:szCs w:val="10"/>
                      <w:lang w:val="en-US"/>
                    </w:rPr>
                  </w:rPrChange>
                </w:rPr>
                <w:t>2029F</w:t>
              </w:r>
            </w:ins>
          </w:p>
        </w:tc>
        <w:tc>
          <w:tcPr>
            <w:tcW w:w="595" w:type="dxa"/>
            <w:tcBorders>
              <w:top w:val="single" w:sz="4" w:space="0" w:color="auto"/>
              <w:left w:val="single" w:sz="4" w:space="0" w:color="auto"/>
              <w:bottom w:val="single" w:sz="4" w:space="0" w:color="auto"/>
              <w:right w:val="single" w:sz="4" w:space="0" w:color="auto"/>
            </w:tcBorders>
            <w:shd w:val="clear" w:color="auto" w:fill="C00000"/>
            <w:noWrap/>
            <w:vAlign w:val="bottom"/>
            <w:hideMark/>
            <w:tcPrChange w:id="3214" w:author="Hardik Malhotra" w:date="2021-09-30T22:48:00Z">
              <w:tcPr>
                <w:tcW w:w="566" w:type="dxa"/>
                <w:gridSpan w:val="2"/>
                <w:tcBorders>
                  <w:top w:val="single" w:sz="4" w:space="0" w:color="auto"/>
                  <w:left w:val="single" w:sz="4" w:space="0" w:color="auto"/>
                  <w:bottom w:val="single" w:sz="4" w:space="0" w:color="auto"/>
                  <w:right w:val="single" w:sz="4" w:space="0" w:color="auto"/>
                </w:tcBorders>
                <w:shd w:val="clear" w:color="000000" w:fill="FFFFFF"/>
                <w:noWrap/>
                <w:vAlign w:val="bottom"/>
                <w:hideMark/>
              </w:tcPr>
            </w:tcPrChange>
          </w:tcPr>
          <w:p w14:paraId="0A9F31B9" w14:textId="77777777" w:rsidR="00D932C3" w:rsidRPr="00184759" w:rsidRDefault="00D932C3" w:rsidP="00092529">
            <w:pPr>
              <w:spacing w:after="0" w:line="480" w:lineRule="auto"/>
              <w:jc w:val="center"/>
              <w:rPr>
                <w:ins w:id="3215" w:author="Hardik Malhotra" w:date="2021-09-30T21:23:00Z"/>
                <w:rFonts w:ascii="Verdana" w:eastAsia="Times New Roman" w:hAnsi="Verdana" w:cs="Arial"/>
                <w:b/>
                <w:bCs/>
                <w:color w:val="FFFFFF" w:themeColor="background1"/>
                <w:sz w:val="10"/>
                <w:szCs w:val="10"/>
                <w:lang w:val="en-US"/>
                <w:rPrChange w:id="3216" w:author="Hardik Malhotra" w:date="2021-09-30T22:48:00Z">
                  <w:rPr>
                    <w:ins w:id="3217" w:author="Hardik Malhotra" w:date="2021-09-30T21:23:00Z"/>
                    <w:rFonts w:ascii="Verdana" w:eastAsia="Times New Roman" w:hAnsi="Verdana" w:cs="Arial"/>
                    <w:b/>
                    <w:bCs/>
                    <w:color w:val="000000"/>
                    <w:sz w:val="10"/>
                    <w:szCs w:val="10"/>
                    <w:lang w:val="en-US"/>
                  </w:rPr>
                </w:rPrChange>
              </w:rPr>
            </w:pPr>
            <w:ins w:id="3218" w:author="Hardik Malhotra" w:date="2021-09-30T21:23:00Z">
              <w:r w:rsidRPr="00184759">
                <w:rPr>
                  <w:rFonts w:ascii="Verdana" w:eastAsia="Times New Roman" w:hAnsi="Verdana" w:cs="Arial"/>
                  <w:b/>
                  <w:bCs/>
                  <w:color w:val="FFFFFF" w:themeColor="background1"/>
                  <w:sz w:val="10"/>
                  <w:szCs w:val="10"/>
                  <w:lang w:val="en-US"/>
                  <w:rPrChange w:id="3219" w:author="Hardik Malhotra" w:date="2021-09-30T22:48:00Z">
                    <w:rPr>
                      <w:rFonts w:ascii="Verdana" w:eastAsia="Times New Roman" w:hAnsi="Verdana" w:cs="Arial"/>
                      <w:b/>
                      <w:bCs/>
                      <w:color w:val="000000"/>
                      <w:sz w:val="10"/>
                      <w:szCs w:val="10"/>
                      <w:lang w:val="en-US"/>
                    </w:rPr>
                  </w:rPrChange>
                </w:rPr>
                <w:t>2030F</w:t>
              </w:r>
            </w:ins>
          </w:p>
        </w:tc>
      </w:tr>
      <w:tr w:rsidR="008D1091" w:rsidRPr="00257590" w14:paraId="76DE28D7" w14:textId="77777777" w:rsidTr="00D932C3">
        <w:trPr>
          <w:trHeight w:val="334"/>
          <w:ins w:id="3220" w:author="Hardik Malhotra" w:date="2021-09-30T21:23:00Z"/>
        </w:trPr>
        <w:tc>
          <w:tcPr>
            <w:tcW w:w="1152" w:type="dxa"/>
            <w:tcBorders>
              <w:top w:val="nil"/>
              <w:left w:val="single" w:sz="4" w:space="0" w:color="auto"/>
              <w:bottom w:val="single" w:sz="4" w:space="0" w:color="auto"/>
              <w:right w:val="single" w:sz="4" w:space="0" w:color="auto"/>
            </w:tcBorders>
            <w:shd w:val="clear" w:color="000000" w:fill="FFFFFF"/>
            <w:noWrap/>
            <w:vAlign w:val="bottom"/>
            <w:hideMark/>
          </w:tcPr>
          <w:p w14:paraId="64A45048" w14:textId="385632DC" w:rsidR="008D1091" w:rsidRPr="005858C1" w:rsidRDefault="008D1091" w:rsidP="008D1091">
            <w:pPr>
              <w:spacing w:after="0" w:line="240" w:lineRule="auto"/>
              <w:rPr>
                <w:ins w:id="3221" w:author="Hardik Malhotra" w:date="2021-09-30T21:23:00Z"/>
                <w:rFonts w:ascii="Verdana" w:eastAsia="Times New Roman" w:hAnsi="Verdana" w:cs="Times New Roman"/>
                <w:color w:val="000000"/>
                <w:sz w:val="10"/>
                <w:szCs w:val="10"/>
                <w:lang w:val="en-US"/>
              </w:rPr>
            </w:pPr>
            <w:ins w:id="3222" w:author="Hardik Malhotra" w:date="2021-09-30T21:24:00Z">
              <w:r w:rsidRPr="00D932C3">
                <w:rPr>
                  <w:rFonts w:ascii="Verdana" w:hAnsi="Verdana"/>
                  <w:color w:val="000000"/>
                  <w:sz w:val="10"/>
                  <w:szCs w:val="10"/>
                  <w:rPrChange w:id="3223" w:author="Hardik Malhotra" w:date="2021-09-30T21:24:00Z">
                    <w:rPr>
                      <w:rFonts w:ascii="Calibri" w:hAnsi="Calibri"/>
                      <w:color w:val="000000"/>
                    </w:rPr>
                  </w:rPrChange>
                </w:rPr>
                <w:t>Liquid</w:t>
              </w:r>
            </w:ins>
          </w:p>
        </w:tc>
        <w:tc>
          <w:tcPr>
            <w:tcW w:w="526" w:type="dxa"/>
            <w:tcBorders>
              <w:top w:val="nil"/>
              <w:left w:val="nil"/>
              <w:bottom w:val="single" w:sz="4" w:space="0" w:color="auto"/>
              <w:right w:val="single" w:sz="4" w:space="0" w:color="auto"/>
            </w:tcBorders>
            <w:shd w:val="clear" w:color="000000" w:fill="FFFFFF"/>
            <w:noWrap/>
            <w:vAlign w:val="bottom"/>
            <w:hideMark/>
          </w:tcPr>
          <w:p w14:paraId="0EA8BFD6" w14:textId="04E88C48" w:rsidR="008D1091" w:rsidRPr="005858C1" w:rsidRDefault="008D1091" w:rsidP="008D1091">
            <w:pPr>
              <w:spacing w:after="0" w:line="240" w:lineRule="auto"/>
              <w:jc w:val="center"/>
              <w:rPr>
                <w:ins w:id="3224" w:author="Hardik Malhotra" w:date="2021-09-30T21:23:00Z"/>
                <w:rFonts w:ascii="Verdana" w:eastAsia="Times New Roman" w:hAnsi="Verdana" w:cs="Times New Roman"/>
                <w:color w:val="000000"/>
                <w:sz w:val="10"/>
                <w:szCs w:val="10"/>
                <w:lang w:val="en-US"/>
              </w:rPr>
            </w:pPr>
            <w:ins w:id="3225" w:author="Hardik Malhotra" w:date="2021-09-30T21:33:00Z">
              <w:r w:rsidRPr="008D1091">
                <w:rPr>
                  <w:rFonts w:ascii="Verdana" w:hAnsi="Verdana" w:cs="Arial"/>
                  <w:color w:val="000000"/>
                  <w:sz w:val="10"/>
                  <w:szCs w:val="10"/>
                  <w:rPrChange w:id="3226" w:author="Hardik Malhotra" w:date="2021-09-30T21:33:00Z">
                    <w:rPr>
                      <w:rFonts w:ascii="Arial" w:hAnsi="Arial" w:cs="Arial"/>
                      <w:color w:val="000000"/>
                      <w:sz w:val="20"/>
                      <w:szCs w:val="20"/>
                    </w:rPr>
                  </w:rPrChange>
                </w:rPr>
                <w:t>27</w:t>
              </w:r>
            </w:ins>
          </w:p>
        </w:tc>
        <w:tc>
          <w:tcPr>
            <w:tcW w:w="526" w:type="dxa"/>
            <w:tcBorders>
              <w:top w:val="nil"/>
              <w:left w:val="nil"/>
              <w:bottom w:val="single" w:sz="4" w:space="0" w:color="auto"/>
              <w:right w:val="single" w:sz="4" w:space="0" w:color="auto"/>
            </w:tcBorders>
            <w:shd w:val="clear" w:color="000000" w:fill="FFFFFF"/>
            <w:noWrap/>
            <w:vAlign w:val="bottom"/>
            <w:hideMark/>
          </w:tcPr>
          <w:p w14:paraId="7AD43ADF" w14:textId="6F77D323" w:rsidR="008D1091" w:rsidRPr="005858C1" w:rsidRDefault="008D1091" w:rsidP="008D1091">
            <w:pPr>
              <w:spacing w:after="0" w:line="240" w:lineRule="auto"/>
              <w:jc w:val="center"/>
              <w:rPr>
                <w:ins w:id="3227" w:author="Hardik Malhotra" w:date="2021-09-30T21:23:00Z"/>
                <w:rFonts w:ascii="Verdana" w:eastAsia="Times New Roman" w:hAnsi="Verdana" w:cs="Times New Roman"/>
                <w:color w:val="000000"/>
                <w:sz w:val="10"/>
                <w:szCs w:val="10"/>
                <w:lang w:val="en-US"/>
              </w:rPr>
            </w:pPr>
            <w:ins w:id="3228" w:author="Hardik Malhotra" w:date="2021-09-30T21:33:00Z">
              <w:r w:rsidRPr="008D1091">
                <w:rPr>
                  <w:rFonts w:ascii="Verdana" w:hAnsi="Verdana" w:cs="Arial"/>
                  <w:color w:val="000000"/>
                  <w:sz w:val="10"/>
                  <w:szCs w:val="10"/>
                  <w:rPrChange w:id="3229" w:author="Hardik Malhotra" w:date="2021-09-30T21:33:00Z">
                    <w:rPr>
                      <w:rFonts w:ascii="Arial" w:hAnsi="Arial" w:cs="Arial"/>
                      <w:color w:val="000000"/>
                      <w:sz w:val="20"/>
                      <w:szCs w:val="20"/>
                    </w:rPr>
                  </w:rPrChange>
                </w:rPr>
                <w:t>30</w:t>
              </w:r>
            </w:ins>
          </w:p>
        </w:tc>
        <w:tc>
          <w:tcPr>
            <w:tcW w:w="526" w:type="dxa"/>
            <w:tcBorders>
              <w:top w:val="nil"/>
              <w:left w:val="nil"/>
              <w:bottom w:val="single" w:sz="4" w:space="0" w:color="auto"/>
              <w:right w:val="single" w:sz="4" w:space="0" w:color="auto"/>
            </w:tcBorders>
            <w:shd w:val="clear" w:color="000000" w:fill="FFFFFF"/>
            <w:noWrap/>
            <w:vAlign w:val="bottom"/>
            <w:hideMark/>
          </w:tcPr>
          <w:p w14:paraId="3AE37DD0" w14:textId="0F4D7535" w:rsidR="008D1091" w:rsidRPr="005858C1" w:rsidRDefault="008D1091" w:rsidP="008D1091">
            <w:pPr>
              <w:spacing w:after="0" w:line="240" w:lineRule="auto"/>
              <w:jc w:val="center"/>
              <w:rPr>
                <w:ins w:id="3230" w:author="Hardik Malhotra" w:date="2021-09-30T21:23:00Z"/>
                <w:rFonts w:ascii="Verdana" w:eastAsia="Times New Roman" w:hAnsi="Verdana" w:cs="Times New Roman"/>
                <w:color w:val="000000"/>
                <w:sz w:val="10"/>
                <w:szCs w:val="10"/>
                <w:lang w:val="en-US"/>
              </w:rPr>
            </w:pPr>
            <w:ins w:id="3231" w:author="Hardik Malhotra" w:date="2021-09-30T21:33:00Z">
              <w:r w:rsidRPr="008D1091">
                <w:rPr>
                  <w:rFonts w:ascii="Verdana" w:hAnsi="Verdana" w:cs="Arial"/>
                  <w:color w:val="000000"/>
                  <w:sz w:val="10"/>
                  <w:szCs w:val="10"/>
                  <w:rPrChange w:id="3232" w:author="Hardik Malhotra" w:date="2021-09-30T21:33:00Z">
                    <w:rPr>
                      <w:rFonts w:ascii="Arial" w:hAnsi="Arial" w:cs="Arial"/>
                      <w:color w:val="000000"/>
                      <w:sz w:val="20"/>
                      <w:szCs w:val="20"/>
                    </w:rPr>
                  </w:rPrChange>
                </w:rPr>
                <w:t>33</w:t>
              </w:r>
            </w:ins>
          </w:p>
        </w:tc>
        <w:tc>
          <w:tcPr>
            <w:tcW w:w="526" w:type="dxa"/>
            <w:tcBorders>
              <w:top w:val="nil"/>
              <w:left w:val="nil"/>
              <w:bottom w:val="single" w:sz="4" w:space="0" w:color="auto"/>
              <w:right w:val="single" w:sz="4" w:space="0" w:color="auto"/>
            </w:tcBorders>
            <w:shd w:val="clear" w:color="000000" w:fill="FFFFFF"/>
            <w:noWrap/>
            <w:vAlign w:val="bottom"/>
            <w:hideMark/>
          </w:tcPr>
          <w:p w14:paraId="445E77B1" w14:textId="00B3A2CA" w:rsidR="008D1091" w:rsidRPr="005858C1" w:rsidRDefault="008D1091" w:rsidP="008D1091">
            <w:pPr>
              <w:spacing w:after="0" w:line="240" w:lineRule="auto"/>
              <w:jc w:val="center"/>
              <w:rPr>
                <w:ins w:id="3233" w:author="Hardik Malhotra" w:date="2021-09-30T21:23:00Z"/>
                <w:rFonts w:ascii="Verdana" w:eastAsia="Times New Roman" w:hAnsi="Verdana" w:cs="Times New Roman"/>
                <w:color w:val="000000"/>
                <w:sz w:val="10"/>
                <w:szCs w:val="10"/>
                <w:lang w:val="en-US"/>
              </w:rPr>
            </w:pPr>
            <w:ins w:id="3234" w:author="Hardik Malhotra" w:date="2021-09-30T21:33:00Z">
              <w:r w:rsidRPr="008D1091">
                <w:rPr>
                  <w:rFonts w:ascii="Verdana" w:hAnsi="Verdana" w:cs="Arial"/>
                  <w:color w:val="000000"/>
                  <w:sz w:val="10"/>
                  <w:szCs w:val="10"/>
                  <w:rPrChange w:id="3235" w:author="Hardik Malhotra" w:date="2021-09-30T21:33:00Z">
                    <w:rPr>
                      <w:rFonts w:ascii="Arial" w:hAnsi="Arial" w:cs="Arial"/>
                      <w:color w:val="000000"/>
                      <w:sz w:val="20"/>
                      <w:szCs w:val="20"/>
                    </w:rPr>
                  </w:rPrChange>
                </w:rPr>
                <w:t>36</w:t>
              </w:r>
            </w:ins>
          </w:p>
        </w:tc>
        <w:tc>
          <w:tcPr>
            <w:tcW w:w="580" w:type="dxa"/>
            <w:tcBorders>
              <w:top w:val="nil"/>
              <w:left w:val="nil"/>
              <w:bottom w:val="single" w:sz="4" w:space="0" w:color="auto"/>
              <w:right w:val="single" w:sz="4" w:space="0" w:color="auto"/>
            </w:tcBorders>
            <w:shd w:val="clear" w:color="000000" w:fill="FFFFFF"/>
            <w:noWrap/>
            <w:vAlign w:val="bottom"/>
            <w:hideMark/>
          </w:tcPr>
          <w:p w14:paraId="7722A70D" w14:textId="65212960" w:rsidR="008D1091" w:rsidRPr="005858C1" w:rsidRDefault="008D1091" w:rsidP="008D1091">
            <w:pPr>
              <w:spacing w:after="0" w:line="240" w:lineRule="auto"/>
              <w:jc w:val="center"/>
              <w:rPr>
                <w:ins w:id="3236" w:author="Hardik Malhotra" w:date="2021-09-30T21:23:00Z"/>
                <w:rFonts w:ascii="Verdana" w:eastAsia="Times New Roman" w:hAnsi="Verdana" w:cs="Times New Roman"/>
                <w:color w:val="000000"/>
                <w:sz w:val="10"/>
                <w:szCs w:val="10"/>
                <w:lang w:val="en-US"/>
              </w:rPr>
            </w:pPr>
            <w:ins w:id="3237" w:author="Hardik Malhotra" w:date="2021-09-30T21:33:00Z">
              <w:r w:rsidRPr="008D1091">
                <w:rPr>
                  <w:rFonts w:ascii="Verdana" w:hAnsi="Verdana" w:cs="Arial"/>
                  <w:color w:val="000000"/>
                  <w:sz w:val="10"/>
                  <w:szCs w:val="10"/>
                  <w:rPrChange w:id="3238" w:author="Hardik Malhotra" w:date="2021-09-30T21:33:00Z">
                    <w:rPr>
                      <w:rFonts w:ascii="Arial" w:hAnsi="Arial" w:cs="Arial"/>
                      <w:color w:val="000000"/>
                      <w:sz w:val="20"/>
                      <w:szCs w:val="20"/>
                    </w:rPr>
                  </w:rPrChange>
                </w:rPr>
                <w:t>41</w:t>
              </w:r>
            </w:ins>
          </w:p>
        </w:tc>
        <w:tc>
          <w:tcPr>
            <w:tcW w:w="595" w:type="dxa"/>
            <w:tcBorders>
              <w:top w:val="nil"/>
              <w:left w:val="nil"/>
              <w:bottom w:val="single" w:sz="4" w:space="0" w:color="auto"/>
              <w:right w:val="single" w:sz="4" w:space="0" w:color="auto"/>
            </w:tcBorders>
            <w:shd w:val="clear" w:color="000000" w:fill="FFFFFF"/>
            <w:noWrap/>
            <w:vAlign w:val="bottom"/>
            <w:hideMark/>
          </w:tcPr>
          <w:p w14:paraId="076F9131" w14:textId="7CDF0818" w:rsidR="008D1091" w:rsidRPr="005858C1" w:rsidRDefault="008D1091" w:rsidP="008D1091">
            <w:pPr>
              <w:spacing w:after="0" w:line="240" w:lineRule="auto"/>
              <w:jc w:val="center"/>
              <w:rPr>
                <w:ins w:id="3239" w:author="Hardik Malhotra" w:date="2021-09-30T21:23:00Z"/>
                <w:rFonts w:ascii="Verdana" w:eastAsia="Times New Roman" w:hAnsi="Verdana" w:cs="Times New Roman"/>
                <w:color w:val="000000"/>
                <w:sz w:val="10"/>
                <w:szCs w:val="10"/>
                <w:lang w:val="en-US"/>
              </w:rPr>
            </w:pPr>
            <w:ins w:id="3240" w:author="Hardik Malhotra" w:date="2021-09-30T21:33:00Z">
              <w:r w:rsidRPr="008D1091">
                <w:rPr>
                  <w:rFonts w:ascii="Verdana" w:hAnsi="Verdana" w:cs="Arial"/>
                  <w:color w:val="000000"/>
                  <w:sz w:val="10"/>
                  <w:szCs w:val="10"/>
                  <w:rPrChange w:id="3241" w:author="Hardik Malhotra" w:date="2021-09-30T21:33:00Z">
                    <w:rPr>
                      <w:rFonts w:ascii="Arial" w:hAnsi="Arial" w:cs="Arial"/>
                      <w:color w:val="000000"/>
                      <w:sz w:val="20"/>
                      <w:szCs w:val="20"/>
                    </w:rPr>
                  </w:rPrChange>
                </w:rPr>
                <w:t>47</w:t>
              </w:r>
            </w:ins>
          </w:p>
        </w:tc>
        <w:tc>
          <w:tcPr>
            <w:tcW w:w="577" w:type="dxa"/>
            <w:tcBorders>
              <w:top w:val="nil"/>
              <w:left w:val="nil"/>
              <w:bottom w:val="single" w:sz="4" w:space="0" w:color="auto"/>
              <w:right w:val="single" w:sz="4" w:space="0" w:color="auto"/>
            </w:tcBorders>
            <w:shd w:val="clear" w:color="000000" w:fill="FFFFFF"/>
            <w:noWrap/>
            <w:vAlign w:val="bottom"/>
            <w:hideMark/>
          </w:tcPr>
          <w:p w14:paraId="5E21B4D4" w14:textId="0FAAB37E" w:rsidR="008D1091" w:rsidRPr="005858C1" w:rsidRDefault="008D1091" w:rsidP="008D1091">
            <w:pPr>
              <w:spacing w:after="0" w:line="240" w:lineRule="auto"/>
              <w:jc w:val="center"/>
              <w:rPr>
                <w:ins w:id="3242" w:author="Hardik Malhotra" w:date="2021-09-30T21:23:00Z"/>
                <w:rFonts w:ascii="Verdana" w:eastAsia="Times New Roman" w:hAnsi="Verdana" w:cs="Times New Roman"/>
                <w:color w:val="000000"/>
                <w:sz w:val="10"/>
                <w:szCs w:val="10"/>
                <w:lang w:val="en-US"/>
              </w:rPr>
            </w:pPr>
            <w:ins w:id="3243" w:author="Hardik Malhotra" w:date="2021-09-30T21:33:00Z">
              <w:r w:rsidRPr="008D1091">
                <w:rPr>
                  <w:rFonts w:ascii="Verdana" w:hAnsi="Verdana" w:cs="Arial"/>
                  <w:color w:val="000000"/>
                  <w:sz w:val="10"/>
                  <w:szCs w:val="10"/>
                  <w:rPrChange w:id="3244" w:author="Hardik Malhotra" w:date="2021-09-30T21:33:00Z">
                    <w:rPr>
                      <w:rFonts w:ascii="Arial" w:hAnsi="Arial" w:cs="Arial"/>
                      <w:color w:val="000000"/>
                      <w:sz w:val="20"/>
                      <w:szCs w:val="20"/>
                    </w:rPr>
                  </w:rPrChange>
                </w:rPr>
                <w:t>41</w:t>
              </w:r>
            </w:ins>
          </w:p>
        </w:tc>
        <w:tc>
          <w:tcPr>
            <w:tcW w:w="577" w:type="dxa"/>
            <w:tcBorders>
              <w:top w:val="nil"/>
              <w:left w:val="nil"/>
              <w:bottom w:val="single" w:sz="4" w:space="0" w:color="auto"/>
              <w:right w:val="single" w:sz="4" w:space="0" w:color="auto"/>
            </w:tcBorders>
            <w:shd w:val="clear" w:color="000000" w:fill="FFFFFF"/>
            <w:noWrap/>
            <w:vAlign w:val="bottom"/>
            <w:hideMark/>
          </w:tcPr>
          <w:p w14:paraId="4E23136A" w14:textId="059EB7A4" w:rsidR="008D1091" w:rsidRPr="005858C1" w:rsidRDefault="008D1091" w:rsidP="008D1091">
            <w:pPr>
              <w:spacing w:after="0" w:line="240" w:lineRule="auto"/>
              <w:jc w:val="center"/>
              <w:rPr>
                <w:ins w:id="3245" w:author="Hardik Malhotra" w:date="2021-09-30T21:23:00Z"/>
                <w:rFonts w:ascii="Verdana" w:eastAsia="Times New Roman" w:hAnsi="Verdana" w:cs="Times New Roman"/>
                <w:color w:val="000000"/>
                <w:sz w:val="10"/>
                <w:szCs w:val="10"/>
                <w:lang w:val="en-US"/>
              </w:rPr>
            </w:pPr>
            <w:ins w:id="3246" w:author="Hardik Malhotra" w:date="2021-09-30T21:33:00Z">
              <w:r w:rsidRPr="008D1091">
                <w:rPr>
                  <w:rFonts w:ascii="Verdana" w:hAnsi="Verdana" w:cs="Arial"/>
                  <w:color w:val="000000"/>
                  <w:sz w:val="10"/>
                  <w:szCs w:val="10"/>
                  <w:rPrChange w:id="3247" w:author="Hardik Malhotra" w:date="2021-09-30T21:33:00Z">
                    <w:rPr>
                      <w:rFonts w:ascii="Arial" w:hAnsi="Arial" w:cs="Arial"/>
                      <w:color w:val="000000"/>
                      <w:sz w:val="20"/>
                      <w:szCs w:val="20"/>
                    </w:rPr>
                  </w:rPrChange>
                </w:rPr>
                <w:t>45</w:t>
              </w:r>
            </w:ins>
          </w:p>
        </w:tc>
        <w:tc>
          <w:tcPr>
            <w:tcW w:w="595" w:type="dxa"/>
            <w:tcBorders>
              <w:top w:val="nil"/>
              <w:left w:val="nil"/>
              <w:bottom w:val="single" w:sz="4" w:space="0" w:color="auto"/>
              <w:right w:val="single" w:sz="4" w:space="0" w:color="auto"/>
            </w:tcBorders>
            <w:shd w:val="clear" w:color="000000" w:fill="FFFFFF"/>
            <w:noWrap/>
            <w:vAlign w:val="bottom"/>
            <w:hideMark/>
          </w:tcPr>
          <w:p w14:paraId="32ACA0A7" w14:textId="2143B498" w:rsidR="008D1091" w:rsidRPr="005858C1" w:rsidRDefault="008D1091" w:rsidP="008D1091">
            <w:pPr>
              <w:spacing w:after="0" w:line="240" w:lineRule="auto"/>
              <w:jc w:val="center"/>
              <w:rPr>
                <w:ins w:id="3248" w:author="Hardik Malhotra" w:date="2021-09-30T21:23:00Z"/>
                <w:rFonts w:ascii="Verdana" w:eastAsia="Times New Roman" w:hAnsi="Verdana" w:cs="Times New Roman"/>
                <w:color w:val="000000"/>
                <w:sz w:val="10"/>
                <w:szCs w:val="10"/>
                <w:lang w:val="en-US"/>
              </w:rPr>
            </w:pPr>
            <w:ins w:id="3249" w:author="Hardik Malhotra" w:date="2021-09-30T21:33:00Z">
              <w:r w:rsidRPr="008D1091">
                <w:rPr>
                  <w:rFonts w:ascii="Verdana" w:hAnsi="Verdana" w:cs="Arial"/>
                  <w:color w:val="000000"/>
                  <w:sz w:val="10"/>
                  <w:szCs w:val="10"/>
                  <w:rPrChange w:id="3250" w:author="Hardik Malhotra" w:date="2021-09-30T21:33:00Z">
                    <w:rPr>
                      <w:rFonts w:ascii="Arial" w:hAnsi="Arial" w:cs="Arial"/>
                      <w:color w:val="000000"/>
                      <w:sz w:val="20"/>
                      <w:szCs w:val="20"/>
                    </w:rPr>
                  </w:rPrChange>
                </w:rPr>
                <w:t>50</w:t>
              </w:r>
            </w:ins>
          </w:p>
        </w:tc>
        <w:tc>
          <w:tcPr>
            <w:tcW w:w="595" w:type="dxa"/>
            <w:tcBorders>
              <w:top w:val="nil"/>
              <w:left w:val="nil"/>
              <w:bottom w:val="single" w:sz="4" w:space="0" w:color="auto"/>
              <w:right w:val="single" w:sz="4" w:space="0" w:color="auto"/>
            </w:tcBorders>
            <w:shd w:val="clear" w:color="000000" w:fill="FFFFFF"/>
            <w:noWrap/>
            <w:vAlign w:val="bottom"/>
            <w:hideMark/>
          </w:tcPr>
          <w:p w14:paraId="239BE3A9" w14:textId="246C1F39" w:rsidR="008D1091" w:rsidRPr="005858C1" w:rsidRDefault="008D1091" w:rsidP="008D1091">
            <w:pPr>
              <w:spacing w:after="0" w:line="240" w:lineRule="auto"/>
              <w:jc w:val="center"/>
              <w:rPr>
                <w:ins w:id="3251" w:author="Hardik Malhotra" w:date="2021-09-30T21:23:00Z"/>
                <w:rFonts w:ascii="Verdana" w:eastAsia="Times New Roman" w:hAnsi="Verdana" w:cs="Times New Roman"/>
                <w:color w:val="000000"/>
                <w:sz w:val="10"/>
                <w:szCs w:val="10"/>
                <w:lang w:val="en-US"/>
              </w:rPr>
            </w:pPr>
            <w:ins w:id="3252" w:author="Hardik Malhotra" w:date="2021-09-30T21:33:00Z">
              <w:r w:rsidRPr="008D1091">
                <w:rPr>
                  <w:rFonts w:ascii="Verdana" w:hAnsi="Verdana" w:cs="Arial"/>
                  <w:color w:val="000000"/>
                  <w:sz w:val="10"/>
                  <w:szCs w:val="10"/>
                  <w:rPrChange w:id="3253" w:author="Hardik Malhotra" w:date="2021-09-30T21:33:00Z">
                    <w:rPr>
                      <w:rFonts w:ascii="Arial" w:hAnsi="Arial" w:cs="Arial"/>
                      <w:color w:val="000000"/>
                      <w:sz w:val="20"/>
                      <w:szCs w:val="20"/>
                    </w:rPr>
                  </w:rPrChange>
                </w:rPr>
                <w:t>54</w:t>
              </w:r>
            </w:ins>
          </w:p>
        </w:tc>
        <w:tc>
          <w:tcPr>
            <w:tcW w:w="595" w:type="dxa"/>
            <w:tcBorders>
              <w:top w:val="nil"/>
              <w:left w:val="nil"/>
              <w:bottom w:val="single" w:sz="4" w:space="0" w:color="auto"/>
              <w:right w:val="single" w:sz="4" w:space="0" w:color="auto"/>
            </w:tcBorders>
            <w:shd w:val="clear" w:color="000000" w:fill="FFFFFF"/>
            <w:noWrap/>
            <w:vAlign w:val="bottom"/>
            <w:hideMark/>
          </w:tcPr>
          <w:p w14:paraId="2E799EB1" w14:textId="26AF8F46" w:rsidR="008D1091" w:rsidRPr="005858C1" w:rsidRDefault="008D1091" w:rsidP="008D1091">
            <w:pPr>
              <w:spacing w:after="0" w:line="240" w:lineRule="auto"/>
              <w:jc w:val="center"/>
              <w:rPr>
                <w:ins w:id="3254" w:author="Hardik Malhotra" w:date="2021-09-30T21:23:00Z"/>
                <w:rFonts w:ascii="Verdana" w:eastAsia="Times New Roman" w:hAnsi="Verdana" w:cs="Times New Roman"/>
                <w:color w:val="000000"/>
                <w:sz w:val="10"/>
                <w:szCs w:val="10"/>
                <w:lang w:val="en-US"/>
              </w:rPr>
            </w:pPr>
            <w:ins w:id="3255" w:author="Hardik Malhotra" w:date="2021-09-30T21:33:00Z">
              <w:r w:rsidRPr="008D1091">
                <w:rPr>
                  <w:rFonts w:ascii="Verdana" w:hAnsi="Verdana" w:cs="Arial"/>
                  <w:color w:val="000000"/>
                  <w:sz w:val="10"/>
                  <w:szCs w:val="10"/>
                  <w:rPrChange w:id="3256" w:author="Hardik Malhotra" w:date="2021-09-30T21:33:00Z">
                    <w:rPr>
                      <w:rFonts w:ascii="Arial" w:hAnsi="Arial" w:cs="Arial"/>
                      <w:color w:val="000000"/>
                      <w:sz w:val="20"/>
                      <w:szCs w:val="20"/>
                    </w:rPr>
                  </w:rPrChange>
                </w:rPr>
                <w:t>59</w:t>
              </w:r>
            </w:ins>
          </w:p>
        </w:tc>
        <w:tc>
          <w:tcPr>
            <w:tcW w:w="595" w:type="dxa"/>
            <w:tcBorders>
              <w:top w:val="nil"/>
              <w:left w:val="nil"/>
              <w:bottom w:val="single" w:sz="4" w:space="0" w:color="auto"/>
              <w:right w:val="single" w:sz="4" w:space="0" w:color="auto"/>
            </w:tcBorders>
            <w:shd w:val="clear" w:color="000000" w:fill="FFFFFF"/>
            <w:noWrap/>
            <w:vAlign w:val="bottom"/>
            <w:hideMark/>
          </w:tcPr>
          <w:p w14:paraId="0AC9AD0B" w14:textId="12CCD9F2" w:rsidR="008D1091" w:rsidRPr="005858C1" w:rsidRDefault="008D1091" w:rsidP="008D1091">
            <w:pPr>
              <w:spacing w:after="0" w:line="240" w:lineRule="auto"/>
              <w:jc w:val="center"/>
              <w:rPr>
                <w:ins w:id="3257" w:author="Hardik Malhotra" w:date="2021-09-30T21:23:00Z"/>
                <w:rFonts w:ascii="Verdana" w:eastAsia="Times New Roman" w:hAnsi="Verdana" w:cs="Times New Roman"/>
                <w:color w:val="000000"/>
                <w:sz w:val="10"/>
                <w:szCs w:val="10"/>
                <w:lang w:val="en-US"/>
              </w:rPr>
            </w:pPr>
            <w:ins w:id="3258" w:author="Hardik Malhotra" w:date="2021-09-30T21:33:00Z">
              <w:r w:rsidRPr="008D1091">
                <w:rPr>
                  <w:rFonts w:ascii="Verdana" w:hAnsi="Verdana" w:cs="Arial"/>
                  <w:color w:val="000000"/>
                  <w:sz w:val="10"/>
                  <w:szCs w:val="10"/>
                  <w:rPrChange w:id="3259" w:author="Hardik Malhotra" w:date="2021-09-30T21:33:00Z">
                    <w:rPr>
                      <w:rFonts w:ascii="Arial" w:hAnsi="Arial" w:cs="Arial"/>
                      <w:color w:val="000000"/>
                      <w:sz w:val="20"/>
                      <w:szCs w:val="20"/>
                    </w:rPr>
                  </w:rPrChange>
                </w:rPr>
                <w:t>65</w:t>
              </w:r>
            </w:ins>
          </w:p>
        </w:tc>
        <w:tc>
          <w:tcPr>
            <w:tcW w:w="595" w:type="dxa"/>
            <w:tcBorders>
              <w:top w:val="nil"/>
              <w:left w:val="nil"/>
              <w:bottom w:val="single" w:sz="4" w:space="0" w:color="auto"/>
              <w:right w:val="single" w:sz="4" w:space="0" w:color="auto"/>
            </w:tcBorders>
            <w:shd w:val="clear" w:color="000000" w:fill="FFFFFF"/>
            <w:noWrap/>
            <w:vAlign w:val="bottom"/>
            <w:hideMark/>
          </w:tcPr>
          <w:p w14:paraId="76003012" w14:textId="27BD3CF1" w:rsidR="008D1091" w:rsidRPr="005858C1" w:rsidRDefault="008D1091" w:rsidP="008D1091">
            <w:pPr>
              <w:spacing w:after="0" w:line="240" w:lineRule="auto"/>
              <w:jc w:val="center"/>
              <w:rPr>
                <w:ins w:id="3260" w:author="Hardik Malhotra" w:date="2021-09-30T21:23:00Z"/>
                <w:rFonts w:ascii="Verdana" w:eastAsia="Times New Roman" w:hAnsi="Verdana" w:cs="Times New Roman"/>
                <w:color w:val="000000"/>
                <w:sz w:val="10"/>
                <w:szCs w:val="10"/>
                <w:lang w:val="en-US"/>
              </w:rPr>
            </w:pPr>
            <w:ins w:id="3261" w:author="Hardik Malhotra" w:date="2021-09-30T21:33:00Z">
              <w:r w:rsidRPr="008D1091">
                <w:rPr>
                  <w:rFonts w:ascii="Verdana" w:hAnsi="Verdana" w:cs="Arial"/>
                  <w:color w:val="000000"/>
                  <w:sz w:val="10"/>
                  <w:szCs w:val="10"/>
                  <w:rPrChange w:id="3262" w:author="Hardik Malhotra" w:date="2021-09-30T21:33:00Z">
                    <w:rPr>
                      <w:rFonts w:ascii="Arial" w:hAnsi="Arial" w:cs="Arial"/>
                      <w:color w:val="000000"/>
                      <w:sz w:val="20"/>
                      <w:szCs w:val="20"/>
                    </w:rPr>
                  </w:rPrChange>
                </w:rPr>
                <w:t>71</w:t>
              </w:r>
            </w:ins>
          </w:p>
        </w:tc>
        <w:tc>
          <w:tcPr>
            <w:tcW w:w="595" w:type="dxa"/>
            <w:tcBorders>
              <w:top w:val="nil"/>
              <w:left w:val="nil"/>
              <w:bottom w:val="single" w:sz="4" w:space="0" w:color="auto"/>
              <w:right w:val="single" w:sz="4" w:space="0" w:color="auto"/>
            </w:tcBorders>
            <w:shd w:val="clear" w:color="000000" w:fill="FFFFFF"/>
            <w:noWrap/>
            <w:vAlign w:val="bottom"/>
            <w:hideMark/>
          </w:tcPr>
          <w:p w14:paraId="004121C6" w14:textId="687BFE08" w:rsidR="008D1091" w:rsidRPr="005858C1" w:rsidRDefault="008D1091" w:rsidP="008D1091">
            <w:pPr>
              <w:spacing w:after="0" w:line="240" w:lineRule="auto"/>
              <w:jc w:val="center"/>
              <w:rPr>
                <w:ins w:id="3263" w:author="Hardik Malhotra" w:date="2021-09-30T21:23:00Z"/>
                <w:rFonts w:ascii="Verdana" w:eastAsia="Times New Roman" w:hAnsi="Verdana" w:cs="Times New Roman"/>
                <w:color w:val="000000"/>
                <w:sz w:val="10"/>
                <w:szCs w:val="10"/>
                <w:lang w:val="en-US"/>
              </w:rPr>
            </w:pPr>
            <w:ins w:id="3264" w:author="Hardik Malhotra" w:date="2021-09-30T21:33:00Z">
              <w:r w:rsidRPr="008D1091">
                <w:rPr>
                  <w:rFonts w:ascii="Verdana" w:hAnsi="Verdana" w:cs="Arial"/>
                  <w:color w:val="000000"/>
                  <w:sz w:val="10"/>
                  <w:szCs w:val="10"/>
                  <w:rPrChange w:id="3265" w:author="Hardik Malhotra" w:date="2021-09-30T21:33:00Z">
                    <w:rPr>
                      <w:rFonts w:ascii="Arial" w:hAnsi="Arial" w:cs="Arial"/>
                      <w:color w:val="000000"/>
                      <w:sz w:val="20"/>
                      <w:szCs w:val="20"/>
                    </w:rPr>
                  </w:rPrChange>
                </w:rPr>
                <w:t>77</w:t>
              </w:r>
            </w:ins>
          </w:p>
        </w:tc>
        <w:tc>
          <w:tcPr>
            <w:tcW w:w="595" w:type="dxa"/>
            <w:tcBorders>
              <w:top w:val="nil"/>
              <w:left w:val="nil"/>
              <w:bottom w:val="single" w:sz="4" w:space="0" w:color="auto"/>
              <w:right w:val="single" w:sz="4" w:space="0" w:color="auto"/>
            </w:tcBorders>
            <w:shd w:val="clear" w:color="000000" w:fill="FFFFFF"/>
            <w:noWrap/>
            <w:vAlign w:val="bottom"/>
            <w:hideMark/>
          </w:tcPr>
          <w:p w14:paraId="5DB94686" w14:textId="1D000323" w:rsidR="008D1091" w:rsidRPr="005858C1" w:rsidRDefault="008D1091" w:rsidP="008D1091">
            <w:pPr>
              <w:spacing w:after="0" w:line="240" w:lineRule="auto"/>
              <w:jc w:val="center"/>
              <w:rPr>
                <w:ins w:id="3266" w:author="Hardik Malhotra" w:date="2021-09-30T21:23:00Z"/>
                <w:rFonts w:ascii="Verdana" w:eastAsia="Times New Roman" w:hAnsi="Verdana" w:cs="Times New Roman"/>
                <w:color w:val="000000"/>
                <w:sz w:val="10"/>
                <w:szCs w:val="10"/>
                <w:lang w:val="en-US"/>
              </w:rPr>
            </w:pPr>
            <w:ins w:id="3267" w:author="Hardik Malhotra" w:date="2021-09-30T21:33:00Z">
              <w:r w:rsidRPr="008D1091">
                <w:rPr>
                  <w:rFonts w:ascii="Verdana" w:hAnsi="Verdana" w:cs="Arial"/>
                  <w:color w:val="000000"/>
                  <w:sz w:val="10"/>
                  <w:szCs w:val="10"/>
                  <w:rPrChange w:id="3268" w:author="Hardik Malhotra" w:date="2021-09-30T21:33:00Z">
                    <w:rPr>
                      <w:rFonts w:ascii="Arial" w:hAnsi="Arial" w:cs="Arial"/>
                      <w:color w:val="000000"/>
                      <w:sz w:val="20"/>
                      <w:szCs w:val="20"/>
                    </w:rPr>
                  </w:rPrChange>
                </w:rPr>
                <w:t>83</w:t>
              </w:r>
            </w:ins>
          </w:p>
        </w:tc>
        <w:tc>
          <w:tcPr>
            <w:tcW w:w="595" w:type="dxa"/>
            <w:tcBorders>
              <w:top w:val="nil"/>
              <w:left w:val="nil"/>
              <w:bottom w:val="single" w:sz="4" w:space="0" w:color="auto"/>
              <w:right w:val="single" w:sz="4" w:space="0" w:color="auto"/>
            </w:tcBorders>
            <w:shd w:val="clear" w:color="000000" w:fill="FFFFFF"/>
            <w:noWrap/>
            <w:vAlign w:val="bottom"/>
            <w:hideMark/>
          </w:tcPr>
          <w:p w14:paraId="27D37938" w14:textId="1F6AE6B7" w:rsidR="008D1091" w:rsidRPr="005858C1" w:rsidRDefault="008D1091" w:rsidP="008D1091">
            <w:pPr>
              <w:spacing w:after="0" w:line="240" w:lineRule="auto"/>
              <w:jc w:val="center"/>
              <w:rPr>
                <w:ins w:id="3269" w:author="Hardik Malhotra" w:date="2021-09-30T21:23:00Z"/>
                <w:rFonts w:ascii="Verdana" w:eastAsia="Times New Roman" w:hAnsi="Verdana" w:cs="Times New Roman"/>
                <w:color w:val="000000"/>
                <w:sz w:val="10"/>
                <w:szCs w:val="10"/>
                <w:lang w:val="en-US"/>
              </w:rPr>
            </w:pPr>
            <w:ins w:id="3270" w:author="Hardik Malhotra" w:date="2021-09-30T21:33:00Z">
              <w:r w:rsidRPr="008D1091">
                <w:rPr>
                  <w:rFonts w:ascii="Verdana" w:hAnsi="Verdana" w:cs="Arial"/>
                  <w:color w:val="000000"/>
                  <w:sz w:val="10"/>
                  <w:szCs w:val="10"/>
                  <w:rPrChange w:id="3271" w:author="Hardik Malhotra" w:date="2021-09-30T21:33:00Z">
                    <w:rPr>
                      <w:rFonts w:ascii="Arial" w:hAnsi="Arial" w:cs="Arial"/>
                      <w:color w:val="000000"/>
                      <w:sz w:val="20"/>
                      <w:szCs w:val="20"/>
                    </w:rPr>
                  </w:rPrChange>
                </w:rPr>
                <w:t>90</w:t>
              </w:r>
            </w:ins>
          </w:p>
        </w:tc>
      </w:tr>
      <w:tr w:rsidR="008D1091" w:rsidRPr="00257590" w14:paraId="38B849D0" w14:textId="77777777" w:rsidTr="00D932C3">
        <w:trPr>
          <w:trHeight w:val="334"/>
          <w:ins w:id="3272" w:author="Hardik Malhotra" w:date="2021-09-30T21:23:00Z"/>
        </w:trPr>
        <w:tc>
          <w:tcPr>
            <w:tcW w:w="1152" w:type="dxa"/>
            <w:tcBorders>
              <w:top w:val="nil"/>
              <w:left w:val="single" w:sz="4" w:space="0" w:color="auto"/>
              <w:bottom w:val="single" w:sz="4" w:space="0" w:color="auto"/>
              <w:right w:val="single" w:sz="4" w:space="0" w:color="auto"/>
            </w:tcBorders>
            <w:shd w:val="clear" w:color="000000" w:fill="FFFFFF"/>
            <w:noWrap/>
            <w:vAlign w:val="bottom"/>
            <w:hideMark/>
          </w:tcPr>
          <w:p w14:paraId="43D1B598" w14:textId="6C46A723" w:rsidR="008D1091" w:rsidRPr="005858C1" w:rsidRDefault="008D1091" w:rsidP="008D1091">
            <w:pPr>
              <w:spacing w:after="0" w:line="240" w:lineRule="auto"/>
              <w:rPr>
                <w:ins w:id="3273" w:author="Hardik Malhotra" w:date="2021-09-30T21:23:00Z"/>
                <w:rFonts w:ascii="Verdana" w:eastAsia="Times New Roman" w:hAnsi="Verdana" w:cs="Times New Roman"/>
                <w:color w:val="000000"/>
                <w:sz w:val="10"/>
                <w:szCs w:val="10"/>
                <w:lang w:val="en-US"/>
              </w:rPr>
            </w:pPr>
            <w:ins w:id="3274" w:author="Hardik Malhotra" w:date="2021-09-30T21:24:00Z">
              <w:r w:rsidRPr="00D932C3">
                <w:rPr>
                  <w:rFonts w:ascii="Verdana" w:hAnsi="Verdana"/>
                  <w:color w:val="000000"/>
                  <w:sz w:val="10"/>
                  <w:szCs w:val="10"/>
                  <w:rPrChange w:id="3275" w:author="Hardik Malhotra" w:date="2021-09-30T21:24:00Z">
                    <w:rPr>
                      <w:rFonts w:ascii="Calibri" w:hAnsi="Calibri"/>
                      <w:color w:val="000000"/>
                    </w:rPr>
                  </w:rPrChange>
                </w:rPr>
                <w:t>Semi-Solid</w:t>
              </w:r>
            </w:ins>
          </w:p>
        </w:tc>
        <w:tc>
          <w:tcPr>
            <w:tcW w:w="526" w:type="dxa"/>
            <w:tcBorders>
              <w:top w:val="nil"/>
              <w:left w:val="nil"/>
              <w:bottom w:val="single" w:sz="4" w:space="0" w:color="auto"/>
              <w:right w:val="single" w:sz="4" w:space="0" w:color="auto"/>
            </w:tcBorders>
            <w:shd w:val="clear" w:color="000000" w:fill="FFFFFF"/>
            <w:noWrap/>
            <w:vAlign w:val="bottom"/>
            <w:hideMark/>
          </w:tcPr>
          <w:p w14:paraId="5F305ADD" w14:textId="213A7DBA" w:rsidR="008D1091" w:rsidRPr="005858C1" w:rsidRDefault="008D1091" w:rsidP="008D1091">
            <w:pPr>
              <w:spacing w:after="0" w:line="240" w:lineRule="auto"/>
              <w:jc w:val="center"/>
              <w:rPr>
                <w:ins w:id="3276" w:author="Hardik Malhotra" w:date="2021-09-30T21:23:00Z"/>
                <w:rFonts w:ascii="Verdana" w:eastAsia="Times New Roman" w:hAnsi="Verdana" w:cs="Times New Roman"/>
                <w:color w:val="000000"/>
                <w:sz w:val="10"/>
                <w:szCs w:val="10"/>
                <w:lang w:val="en-US"/>
              </w:rPr>
            </w:pPr>
            <w:ins w:id="3277" w:author="Hardik Malhotra" w:date="2021-09-30T21:33:00Z">
              <w:r w:rsidRPr="008D1091">
                <w:rPr>
                  <w:rFonts w:ascii="Verdana" w:hAnsi="Verdana" w:cs="Arial"/>
                  <w:color w:val="000000"/>
                  <w:sz w:val="10"/>
                  <w:szCs w:val="10"/>
                  <w:rPrChange w:id="3278" w:author="Hardik Malhotra" w:date="2021-09-30T21:33:00Z">
                    <w:rPr>
                      <w:rFonts w:ascii="Arial" w:hAnsi="Arial" w:cs="Arial"/>
                      <w:color w:val="000000"/>
                      <w:sz w:val="20"/>
                      <w:szCs w:val="20"/>
                    </w:rPr>
                  </w:rPrChange>
                </w:rPr>
                <w:t>4</w:t>
              </w:r>
            </w:ins>
          </w:p>
        </w:tc>
        <w:tc>
          <w:tcPr>
            <w:tcW w:w="526" w:type="dxa"/>
            <w:tcBorders>
              <w:top w:val="nil"/>
              <w:left w:val="nil"/>
              <w:bottom w:val="single" w:sz="4" w:space="0" w:color="auto"/>
              <w:right w:val="single" w:sz="4" w:space="0" w:color="auto"/>
            </w:tcBorders>
            <w:shd w:val="clear" w:color="000000" w:fill="FFFFFF"/>
            <w:noWrap/>
            <w:vAlign w:val="bottom"/>
            <w:hideMark/>
          </w:tcPr>
          <w:p w14:paraId="5D1AB789" w14:textId="078B21C2" w:rsidR="008D1091" w:rsidRPr="005858C1" w:rsidRDefault="008D1091" w:rsidP="008D1091">
            <w:pPr>
              <w:spacing w:after="0" w:line="240" w:lineRule="auto"/>
              <w:jc w:val="center"/>
              <w:rPr>
                <w:ins w:id="3279" w:author="Hardik Malhotra" w:date="2021-09-30T21:23:00Z"/>
                <w:rFonts w:ascii="Verdana" w:eastAsia="Times New Roman" w:hAnsi="Verdana" w:cs="Times New Roman"/>
                <w:color w:val="000000"/>
                <w:sz w:val="10"/>
                <w:szCs w:val="10"/>
                <w:lang w:val="en-US"/>
              </w:rPr>
            </w:pPr>
            <w:ins w:id="3280" w:author="Hardik Malhotra" w:date="2021-09-30T21:33:00Z">
              <w:r w:rsidRPr="008D1091">
                <w:rPr>
                  <w:rFonts w:ascii="Verdana" w:hAnsi="Verdana" w:cs="Arial"/>
                  <w:color w:val="000000"/>
                  <w:sz w:val="10"/>
                  <w:szCs w:val="10"/>
                  <w:rPrChange w:id="3281" w:author="Hardik Malhotra" w:date="2021-09-30T21:33:00Z">
                    <w:rPr>
                      <w:rFonts w:ascii="Arial" w:hAnsi="Arial" w:cs="Arial"/>
                      <w:color w:val="000000"/>
                      <w:sz w:val="20"/>
                      <w:szCs w:val="20"/>
                    </w:rPr>
                  </w:rPrChange>
                </w:rPr>
                <w:t>4</w:t>
              </w:r>
            </w:ins>
          </w:p>
        </w:tc>
        <w:tc>
          <w:tcPr>
            <w:tcW w:w="526" w:type="dxa"/>
            <w:tcBorders>
              <w:top w:val="nil"/>
              <w:left w:val="nil"/>
              <w:bottom w:val="single" w:sz="4" w:space="0" w:color="auto"/>
              <w:right w:val="single" w:sz="4" w:space="0" w:color="auto"/>
            </w:tcBorders>
            <w:shd w:val="clear" w:color="000000" w:fill="FFFFFF"/>
            <w:noWrap/>
            <w:vAlign w:val="bottom"/>
            <w:hideMark/>
          </w:tcPr>
          <w:p w14:paraId="64FFE825" w14:textId="6FDC94CF" w:rsidR="008D1091" w:rsidRPr="005858C1" w:rsidRDefault="008D1091" w:rsidP="008D1091">
            <w:pPr>
              <w:spacing w:after="0" w:line="240" w:lineRule="auto"/>
              <w:jc w:val="center"/>
              <w:rPr>
                <w:ins w:id="3282" w:author="Hardik Malhotra" w:date="2021-09-30T21:23:00Z"/>
                <w:rFonts w:ascii="Verdana" w:eastAsia="Times New Roman" w:hAnsi="Verdana" w:cs="Times New Roman"/>
                <w:color w:val="000000"/>
                <w:sz w:val="10"/>
                <w:szCs w:val="10"/>
                <w:lang w:val="en-US"/>
              </w:rPr>
            </w:pPr>
            <w:ins w:id="3283" w:author="Hardik Malhotra" w:date="2021-09-30T21:33:00Z">
              <w:r w:rsidRPr="008D1091">
                <w:rPr>
                  <w:rFonts w:ascii="Verdana" w:hAnsi="Verdana" w:cs="Arial"/>
                  <w:color w:val="000000"/>
                  <w:sz w:val="10"/>
                  <w:szCs w:val="10"/>
                  <w:rPrChange w:id="3284" w:author="Hardik Malhotra" w:date="2021-09-30T21:33:00Z">
                    <w:rPr>
                      <w:rFonts w:ascii="Arial" w:hAnsi="Arial" w:cs="Arial"/>
                      <w:color w:val="000000"/>
                      <w:sz w:val="20"/>
                      <w:szCs w:val="20"/>
                    </w:rPr>
                  </w:rPrChange>
                </w:rPr>
                <w:t>5</w:t>
              </w:r>
            </w:ins>
          </w:p>
        </w:tc>
        <w:tc>
          <w:tcPr>
            <w:tcW w:w="526" w:type="dxa"/>
            <w:tcBorders>
              <w:top w:val="nil"/>
              <w:left w:val="nil"/>
              <w:bottom w:val="single" w:sz="4" w:space="0" w:color="auto"/>
              <w:right w:val="single" w:sz="4" w:space="0" w:color="auto"/>
            </w:tcBorders>
            <w:shd w:val="clear" w:color="000000" w:fill="FFFFFF"/>
            <w:noWrap/>
            <w:vAlign w:val="bottom"/>
            <w:hideMark/>
          </w:tcPr>
          <w:p w14:paraId="4879CA6D" w14:textId="1AE7D634" w:rsidR="008D1091" w:rsidRPr="005858C1" w:rsidRDefault="008D1091" w:rsidP="008D1091">
            <w:pPr>
              <w:spacing w:after="0" w:line="240" w:lineRule="auto"/>
              <w:jc w:val="center"/>
              <w:rPr>
                <w:ins w:id="3285" w:author="Hardik Malhotra" w:date="2021-09-30T21:23:00Z"/>
                <w:rFonts w:ascii="Verdana" w:eastAsia="Times New Roman" w:hAnsi="Verdana" w:cs="Times New Roman"/>
                <w:color w:val="000000"/>
                <w:sz w:val="10"/>
                <w:szCs w:val="10"/>
                <w:lang w:val="en-US"/>
              </w:rPr>
            </w:pPr>
            <w:ins w:id="3286" w:author="Hardik Malhotra" w:date="2021-09-30T21:33:00Z">
              <w:r w:rsidRPr="008D1091">
                <w:rPr>
                  <w:rFonts w:ascii="Verdana" w:hAnsi="Verdana" w:cs="Arial"/>
                  <w:color w:val="000000"/>
                  <w:sz w:val="10"/>
                  <w:szCs w:val="10"/>
                  <w:rPrChange w:id="3287" w:author="Hardik Malhotra" w:date="2021-09-30T21:33:00Z">
                    <w:rPr>
                      <w:rFonts w:ascii="Arial" w:hAnsi="Arial" w:cs="Arial"/>
                      <w:color w:val="000000"/>
                      <w:sz w:val="20"/>
                      <w:szCs w:val="20"/>
                    </w:rPr>
                  </w:rPrChange>
                </w:rPr>
                <w:t>5</w:t>
              </w:r>
            </w:ins>
          </w:p>
        </w:tc>
        <w:tc>
          <w:tcPr>
            <w:tcW w:w="580" w:type="dxa"/>
            <w:tcBorders>
              <w:top w:val="nil"/>
              <w:left w:val="nil"/>
              <w:bottom w:val="single" w:sz="4" w:space="0" w:color="auto"/>
              <w:right w:val="single" w:sz="4" w:space="0" w:color="auto"/>
            </w:tcBorders>
            <w:shd w:val="clear" w:color="000000" w:fill="FFFFFF"/>
            <w:noWrap/>
            <w:vAlign w:val="bottom"/>
            <w:hideMark/>
          </w:tcPr>
          <w:p w14:paraId="0357A286" w14:textId="721A133A" w:rsidR="008D1091" w:rsidRPr="005858C1" w:rsidRDefault="008D1091" w:rsidP="008D1091">
            <w:pPr>
              <w:spacing w:after="0" w:line="240" w:lineRule="auto"/>
              <w:jc w:val="center"/>
              <w:rPr>
                <w:ins w:id="3288" w:author="Hardik Malhotra" w:date="2021-09-30T21:23:00Z"/>
                <w:rFonts w:ascii="Verdana" w:eastAsia="Times New Roman" w:hAnsi="Verdana" w:cs="Times New Roman"/>
                <w:color w:val="000000"/>
                <w:sz w:val="10"/>
                <w:szCs w:val="10"/>
                <w:lang w:val="en-US"/>
              </w:rPr>
            </w:pPr>
            <w:ins w:id="3289" w:author="Hardik Malhotra" w:date="2021-09-30T21:33:00Z">
              <w:r w:rsidRPr="008D1091">
                <w:rPr>
                  <w:rFonts w:ascii="Verdana" w:hAnsi="Verdana" w:cs="Arial"/>
                  <w:color w:val="000000"/>
                  <w:sz w:val="10"/>
                  <w:szCs w:val="10"/>
                  <w:rPrChange w:id="3290" w:author="Hardik Malhotra" w:date="2021-09-30T21:33:00Z">
                    <w:rPr>
                      <w:rFonts w:ascii="Arial" w:hAnsi="Arial" w:cs="Arial"/>
                      <w:color w:val="000000"/>
                      <w:sz w:val="20"/>
                      <w:szCs w:val="20"/>
                    </w:rPr>
                  </w:rPrChange>
                </w:rPr>
                <w:t>6</w:t>
              </w:r>
            </w:ins>
          </w:p>
        </w:tc>
        <w:tc>
          <w:tcPr>
            <w:tcW w:w="595" w:type="dxa"/>
            <w:tcBorders>
              <w:top w:val="nil"/>
              <w:left w:val="nil"/>
              <w:bottom w:val="single" w:sz="4" w:space="0" w:color="auto"/>
              <w:right w:val="single" w:sz="4" w:space="0" w:color="auto"/>
            </w:tcBorders>
            <w:shd w:val="clear" w:color="000000" w:fill="FFFFFF"/>
            <w:noWrap/>
            <w:vAlign w:val="bottom"/>
            <w:hideMark/>
          </w:tcPr>
          <w:p w14:paraId="5402A9DF" w14:textId="2D45CC9C" w:rsidR="008D1091" w:rsidRPr="005858C1" w:rsidRDefault="008D1091" w:rsidP="008D1091">
            <w:pPr>
              <w:spacing w:after="0" w:line="240" w:lineRule="auto"/>
              <w:jc w:val="center"/>
              <w:rPr>
                <w:ins w:id="3291" w:author="Hardik Malhotra" w:date="2021-09-30T21:23:00Z"/>
                <w:rFonts w:ascii="Verdana" w:eastAsia="Times New Roman" w:hAnsi="Verdana" w:cs="Times New Roman"/>
                <w:color w:val="000000"/>
                <w:sz w:val="10"/>
                <w:szCs w:val="10"/>
                <w:lang w:val="en-US"/>
              </w:rPr>
            </w:pPr>
            <w:ins w:id="3292" w:author="Hardik Malhotra" w:date="2021-09-30T21:33:00Z">
              <w:r w:rsidRPr="008D1091">
                <w:rPr>
                  <w:rFonts w:ascii="Verdana" w:hAnsi="Verdana" w:cs="Arial"/>
                  <w:color w:val="000000"/>
                  <w:sz w:val="10"/>
                  <w:szCs w:val="10"/>
                  <w:rPrChange w:id="3293" w:author="Hardik Malhotra" w:date="2021-09-30T21:33:00Z">
                    <w:rPr>
                      <w:rFonts w:ascii="Arial" w:hAnsi="Arial" w:cs="Arial"/>
                      <w:color w:val="000000"/>
                      <w:sz w:val="20"/>
                      <w:szCs w:val="20"/>
                    </w:rPr>
                  </w:rPrChange>
                </w:rPr>
                <w:t>7</w:t>
              </w:r>
            </w:ins>
          </w:p>
        </w:tc>
        <w:tc>
          <w:tcPr>
            <w:tcW w:w="577" w:type="dxa"/>
            <w:tcBorders>
              <w:top w:val="nil"/>
              <w:left w:val="nil"/>
              <w:bottom w:val="single" w:sz="4" w:space="0" w:color="auto"/>
              <w:right w:val="single" w:sz="4" w:space="0" w:color="auto"/>
            </w:tcBorders>
            <w:shd w:val="clear" w:color="000000" w:fill="FFFFFF"/>
            <w:noWrap/>
            <w:vAlign w:val="bottom"/>
            <w:hideMark/>
          </w:tcPr>
          <w:p w14:paraId="053BBCE3" w14:textId="1D7D0637" w:rsidR="008D1091" w:rsidRPr="005858C1" w:rsidRDefault="008D1091" w:rsidP="008D1091">
            <w:pPr>
              <w:spacing w:after="0" w:line="240" w:lineRule="auto"/>
              <w:jc w:val="center"/>
              <w:rPr>
                <w:ins w:id="3294" w:author="Hardik Malhotra" w:date="2021-09-30T21:23:00Z"/>
                <w:rFonts w:ascii="Verdana" w:eastAsia="Times New Roman" w:hAnsi="Verdana" w:cs="Times New Roman"/>
                <w:color w:val="000000"/>
                <w:sz w:val="10"/>
                <w:szCs w:val="10"/>
                <w:lang w:val="en-US"/>
              </w:rPr>
            </w:pPr>
            <w:ins w:id="3295" w:author="Hardik Malhotra" w:date="2021-09-30T21:33:00Z">
              <w:r w:rsidRPr="008D1091">
                <w:rPr>
                  <w:rFonts w:ascii="Verdana" w:hAnsi="Verdana" w:cs="Arial"/>
                  <w:color w:val="000000"/>
                  <w:sz w:val="10"/>
                  <w:szCs w:val="10"/>
                  <w:rPrChange w:id="3296" w:author="Hardik Malhotra" w:date="2021-09-30T21:33:00Z">
                    <w:rPr>
                      <w:rFonts w:ascii="Arial" w:hAnsi="Arial" w:cs="Arial"/>
                      <w:color w:val="000000"/>
                      <w:sz w:val="20"/>
                      <w:szCs w:val="20"/>
                    </w:rPr>
                  </w:rPrChange>
                </w:rPr>
                <w:t>6</w:t>
              </w:r>
            </w:ins>
          </w:p>
        </w:tc>
        <w:tc>
          <w:tcPr>
            <w:tcW w:w="577" w:type="dxa"/>
            <w:tcBorders>
              <w:top w:val="nil"/>
              <w:left w:val="nil"/>
              <w:bottom w:val="single" w:sz="4" w:space="0" w:color="auto"/>
              <w:right w:val="single" w:sz="4" w:space="0" w:color="auto"/>
            </w:tcBorders>
            <w:shd w:val="clear" w:color="000000" w:fill="FFFFFF"/>
            <w:noWrap/>
            <w:vAlign w:val="bottom"/>
            <w:hideMark/>
          </w:tcPr>
          <w:p w14:paraId="5FCA0104" w14:textId="7E56834F" w:rsidR="008D1091" w:rsidRPr="005858C1" w:rsidRDefault="008D1091" w:rsidP="008D1091">
            <w:pPr>
              <w:spacing w:after="0" w:line="240" w:lineRule="auto"/>
              <w:jc w:val="center"/>
              <w:rPr>
                <w:ins w:id="3297" w:author="Hardik Malhotra" w:date="2021-09-30T21:23:00Z"/>
                <w:rFonts w:ascii="Verdana" w:eastAsia="Times New Roman" w:hAnsi="Verdana" w:cs="Times New Roman"/>
                <w:color w:val="000000"/>
                <w:sz w:val="10"/>
                <w:szCs w:val="10"/>
                <w:lang w:val="en-US"/>
              </w:rPr>
            </w:pPr>
            <w:ins w:id="3298" w:author="Hardik Malhotra" w:date="2021-09-30T21:33:00Z">
              <w:r w:rsidRPr="008D1091">
                <w:rPr>
                  <w:rFonts w:ascii="Verdana" w:hAnsi="Verdana" w:cs="Arial"/>
                  <w:color w:val="000000"/>
                  <w:sz w:val="10"/>
                  <w:szCs w:val="10"/>
                  <w:rPrChange w:id="3299" w:author="Hardik Malhotra" w:date="2021-09-30T21:33:00Z">
                    <w:rPr>
                      <w:rFonts w:ascii="Arial" w:hAnsi="Arial" w:cs="Arial"/>
                      <w:color w:val="000000"/>
                      <w:sz w:val="20"/>
                      <w:szCs w:val="20"/>
                    </w:rPr>
                  </w:rPrChange>
                </w:rPr>
                <w:t>6</w:t>
              </w:r>
            </w:ins>
          </w:p>
        </w:tc>
        <w:tc>
          <w:tcPr>
            <w:tcW w:w="595" w:type="dxa"/>
            <w:tcBorders>
              <w:top w:val="nil"/>
              <w:left w:val="nil"/>
              <w:bottom w:val="single" w:sz="4" w:space="0" w:color="auto"/>
              <w:right w:val="single" w:sz="4" w:space="0" w:color="auto"/>
            </w:tcBorders>
            <w:shd w:val="clear" w:color="000000" w:fill="FFFFFF"/>
            <w:noWrap/>
            <w:vAlign w:val="bottom"/>
            <w:hideMark/>
          </w:tcPr>
          <w:p w14:paraId="6395EB44" w14:textId="6DC2E983" w:rsidR="008D1091" w:rsidRPr="005858C1" w:rsidRDefault="008D1091" w:rsidP="008D1091">
            <w:pPr>
              <w:spacing w:after="0" w:line="240" w:lineRule="auto"/>
              <w:jc w:val="center"/>
              <w:rPr>
                <w:ins w:id="3300" w:author="Hardik Malhotra" w:date="2021-09-30T21:23:00Z"/>
                <w:rFonts w:ascii="Verdana" w:eastAsia="Times New Roman" w:hAnsi="Verdana" w:cs="Times New Roman"/>
                <w:color w:val="000000"/>
                <w:sz w:val="10"/>
                <w:szCs w:val="10"/>
                <w:lang w:val="en-US"/>
              </w:rPr>
            </w:pPr>
            <w:ins w:id="3301" w:author="Hardik Malhotra" w:date="2021-09-30T21:33:00Z">
              <w:r w:rsidRPr="008D1091">
                <w:rPr>
                  <w:rFonts w:ascii="Verdana" w:hAnsi="Verdana" w:cs="Arial"/>
                  <w:color w:val="000000"/>
                  <w:sz w:val="10"/>
                  <w:szCs w:val="10"/>
                  <w:rPrChange w:id="3302" w:author="Hardik Malhotra" w:date="2021-09-30T21:33:00Z">
                    <w:rPr>
                      <w:rFonts w:ascii="Arial" w:hAnsi="Arial" w:cs="Arial"/>
                      <w:color w:val="000000"/>
                      <w:sz w:val="20"/>
                      <w:szCs w:val="20"/>
                    </w:rPr>
                  </w:rPrChange>
                </w:rPr>
                <w:t>7</w:t>
              </w:r>
            </w:ins>
          </w:p>
        </w:tc>
        <w:tc>
          <w:tcPr>
            <w:tcW w:w="595" w:type="dxa"/>
            <w:tcBorders>
              <w:top w:val="nil"/>
              <w:left w:val="nil"/>
              <w:bottom w:val="single" w:sz="4" w:space="0" w:color="auto"/>
              <w:right w:val="single" w:sz="4" w:space="0" w:color="auto"/>
            </w:tcBorders>
            <w:shd w:val="clear" w:color="000000" w:fill="FFFFFF"/>
            <w:noWrap/>
            <w:vAlign w:val="bottom"/>
            <w:hideMark/>
          </w:tcPr>
          <w:p w14:paraId="096F705D" w14:textId="35D7AF80" w:rsidR="008D1091" w:rsidRPr="005858C1" w:rsidRDefault="008D1091" w:rsidP="008D1091">
            <w:pPr>
              <w:spacing w:after="0" w:line="240" w:lineRule="auto"/>
              <w:jc w:val="center"/>
              <w:rPr>
                <w:ins w:id="3303" w:author="Hardik Malhotra" w:date="2021-09-30T21:23:00Z"/>
                <w:rFonts w:ascii="Verdana" w:eastAsia="Times New Roman" w:hAnsi="Verdana" w:cs="Times New Roman"/>
                <w:color w:val="000000"/>
                <w:sz w:val="10"/>
                <w:szCs w:val="10"/>
                <w:lang w:val="en-US"/>
              </w:rPr>
            </w:pPr>
            <w:ins w:id="3304" w:author="Hardik Malhotra" w:date="2021-09-30T21:33:00Z">
              <w:r w:rsidRPr="008D1091">
                <w:rPr>
                  <w:rFonts w:ascii="Verdana" w:hAnsi="Verdana" w:cs="Arial"/>
                  <w:color w:val="000000"/>
                  <w:sz w:val="10"/>
                  <w:szCs w:val="10"/>
                  <w:rPrChange w:id="3305" w:author="Hardik Malhotra" w:date="2021-09-30T21:33:00Z">
                    <w:rPr>
                      <w:rFonts w:ascii="Arial" w:hAnsi="Arial" w:cs="Arial"/>
                      <w:color w:val="000000"/>
                      <w:sz w:val="20"/>
                      <w:szCs w:val="20"/>
                    </w:rPr>
                  </w:rPrChange>
                </w:rPr>
                <w:t>7</w:t>
              </w:r>
            </w:ins>
          </w:p>
        </w:tc>
        <w:tc>
          <w:tcPr>
            <w:tcW w:w="595" w:type="dxa"/>
            <w:tcBorders>
              <w:top w:val="nil"/>
              <w:left w:val="nil"/>
              <w:bottom w:val="single" w:sz="4" w:space="0" w:color="auto"/>
              <w:right w:val="single" w:sz="4" w:space="0" w:color="auto"/>
            </w:tcBorders>
            <w:shd w:val="clear" w:color="000000" w:fill="FFFFFF"/>
            <w:noWrap/>
            <w:vAlign w:val="bottom"/>
            <w:hideMark/>
          </w:tcPr>
          <w:p w14:paraId="13365F67" w14:textId="4A3BCCFE" w:rsidR="008D1091" w:rsidRPr="005858C1" w:rsidRDefault="008D1091" w:rsidP="008D1091">
            <w:pPr>
              <w:spacing w:after="0" w:line="240" w:lineRule="auto"/>
              <w:jc w:val="center"/>
              <w:rPr>
                <w:ins w:id="3306" w:author="Hardik Malhotra" w:date="2021-09-30T21:23:00Z"/>
                <w:rFonts w:ascii="Verdana" w:eastAsia="Times New Roman" w:hAnsi="Verdana" w:cs="Times New Roman"/>
                <w:color w:val="000000"/>
                <w:sz w:val="10"/>
                <w:szCs w:val="10"/>
                <w:lang w:val="en-US"/>
              </w:rPr>
            </w:pPr>
            <w:ins w:id="3307" w:author="Hardik Malhotra" w:date="2021-09-30T21:33:00Z">
              <w:r w:rsidRPr="008D1091">
                <w:rPr>
                  <w:rFonts w:ascii="Verdana" w:hAnsi="Verdana" w:cs="Arial"/>
                  <w:color w:val="000000"/>
                  <w:sz w:val="10"/>
                  <w:szCs w:val="10"/>
                  <w:rPrChange w:id="3308" w:author="Hardik Malhotra" w:date="2021-09-30T21:33:00Z">
                    <w:rPr>
                      <w:rFonts w:ascii="Arial" w:hAnsi="Arial" w:cs="Arial"/>
                      <w:color w:val="000000"/>
                      <w:sz w:val="20"/>
                      <w:szCs w:val="20"/>
                    </w:rPr>
                  </w:rPrChange>
                </w:rPr>
                <w:t>8</w:t>
              </w:r>
            </w:ins>
          </w:p>
        </w:tc>
        <w:tc>
          <w:tcPr>
            <w:tcW w:w="595" w:type="dxa"/>
            <w:tcBorders>
              <w:top w:val="nil"/>
              <w:left w:val="nil"/>
              <w:bottom w:val="single" w:sz="4" w:space="0" w:color="auto"/>
              <w:right w:val="single" w:sz="4" w:space="0" w:color="auto"/>
            </w:tcBorders>
            <w:shd w:val="clear" w:color="000000" w:fill="FFFFFF"/>
            <w:noWrap/>
            <w:vAlign w:val="bottom"/>
            <w:hideMark/>
          </w:tcPr>
          <w:p w14:paraId="27F6AE10" w14:textId="2F42A80B" w:rsidR="008D1091" w:rsidRPr="005858C1" w:rsidRDefault="008D1091" w:rsidP="008D1091">
            <w:pPr>
              <w:spacing w:after="0" w:line="240" w:lineRule="auto"/>
              <w:jc w:val="center"/>
              <w:rPr>
                <w:ins w:id="3309" w:author="Hardik Malhotra" w:date="2021-09-30T21:23:00Z"/>
                <w:rFonts w:ascii="Verdana" w:eastAsia="Times New Roman" w:hAnsi="Verdana" w:cs="Times New Roman"/>
                <w:color w:val="000000"/>
                <w:sz w:val="10"/>
                <w:szCs w:val="10"/>
                <w:lang w:val="en-US"/>
              </w:rPr>
            </w:pPr>
            <w:ins w:id="3310" w:author="Hardik Malhotra" w:date="2021-09-30T21:33:00Z">
              <w:r w:rsidRPr="008D1091">
                <w:rPr>
                  <w:rFonts w:ascii="Verdana" w:hAnsi="Verdana" w:cs="Arial"/>
                  <w:color w:val="000000"/>
                  <w:sz w:val="10"/>
                  <w:szCs w:val="10"/>
                  <w:rPrChange w:id="3311" w:author="Hardik Malhotra" w:date="2021-09-30T21:33:00Z">
                    <w:rPr>
                      <w:rFonts w:ascii="Arial" w:hAnsi="Arial" w:cs="Arial"/>
                      <w:color w:val="000000"/>
                      <w:sz w:val="20"/>
                      <w:szCs w:val="20"/>
                    </w:rPr>
                  </w:rPrChange>
                </w:rPr>
                <w:t>9</w:t>
              </w:r>
            </w:ins>
          </w:p>
        </w:tc>
        <w:tc>
          <w:tcPr>
            <w:tcW w:w="595" w:type="dxa"/>
            <w:tcBorders>
              <w:top w:val="nil"/>
              <w:left w:val="nil"/>
              <w:bottom w:val="single" w:sz="4" w:space="0" w:color="auto"/>
              <w:right w:val="single" w:sz="4" w:space="0" w:color="auto"/>
            </w:tcBorders>
            <w:shd w:val="clear" w:color="000000" w:fill="FFFFFF"/>
            <w:noWrap/>
            <w:vAlign w:val="bottom"/>
            <w:hideMark/>
          </w:tcPr>
          <w:p w14:paraId="3D8065C4" w14:textId="3D250B62" w:rsidR="008D1091" w:rsidRPr="005858C1" w:rsidRDefault="008D1091" w:rsidP="008D1091">
            <w:pPr>
              <w:spacing w:after="0" w:line="240" w:lineRule="auto"/>
              <w:jc w:val="center"/>
              <w:rPr>
                <w:ins w:id="3312" w:author="Hardik Malhotra" w:date="2021-09-30T21:23:00Z"/>
                <w:rFonts w:ascii="Verdana" w:eastAsia="Times New Roman" w:hAnsi="Verdana" w:cs="Times New Roman"/>
                <w:color w:val="000000"/>
                <w:sz w:val="10"/>
                <w:szCs w:val="10"/>
                <w:lang w:val="en-US"/>
              </w:rPr>
            </w:pPr>
            <w:ins w:id="3313" w:author="Hardik Malhotra" w:date="2021-09-30T21:33:00Z">
              <w:r w:rsidRPr="008D1091">
                <w:rPr>
                  <w:rFonts w:ascii="Verdana" w:hAnsi="Verdana" w:cs="Arial"/>
                  <w:color w:val="000000"/>
                  <w:sz w:val="10"/>
                  <w:szCs w:val="10"/>
                  <w:rPrChange w:id="3314" w:author="Hardik Malhotra" w:date="2021-09-30T21:33:00Z">
                    <w:rPr>
                      <w:rFonts w:ascii="Arial" w:hAnsi="Arial" w:cs="Arial"/>
                      <w:color w:val="000000"/>
                      <w:sz w:val="20"/>
                      <w:szCs w:val="20"/>
                    </w:rPr>
                  </w:rPrChange>
                </w:rPr>
                <w:t>9</w:t>
              </w:r>
            </w:ins>
          </w:p>
        </w:tc>
        <w:tc>
          <w:tcPr>
            <w:tcW w:w="595" w:type="dxa"/>
            <w:tcBorders>
              <w:top w:val="nil"/>
              <w:left w:val="nil"/>
              <w:bottom w:val="single" w:sz="4" w:space="0" w:color="auto"/>
              <w:right w:val="single" w:sz="4" w:space="0" w:color="auto"/>
            </w:tcBorders>
            <w:shd w:val="clear" w:color="000000" w:fill="FFFFFF"/>
            <w:noWrap/>
            <w:vAlign w:val="bottom"/>
            <w:hideMark/>
          </w:tcPr>
          <w:p w14:paraId="01CCF4C3" w14:textId="1AF3E55D" w:rsidR="008D1091" w:rsidRPr="005858C1" w:rsidRDefault="008D1091" w:rsidP="008D1091">
            <w:pPr>
              <w:spacing w:after="0" w:line="240" w:lineRule="auto"/>
              <w:jc w:val="center"/>
              <w:rPr>
                <w:ins w:id="3315" w:author="Hardik Malhotra" w:date="2021-09-30T21:23:00Z"/>
                <w:rFonts w:ascii="Verdana" w:eastAsia="Times New Roman" w:hAnsi="Verdana" w:cs="Times New Roman"/>
                <w:color w:val="000000"/>
                <w:sz w:val="10"/>
                <w:szCs w:val="10"/>
                <w:lang w:val="en-US"/>
              </w:rPr>
            </w:pPr>
            <w:ins w:id="3316" w:author="Hardik Malhotra" w:date="2021-09-30T21:33:00Z">
              <w:r w:rsidRPr="008D1091">
                <w:rPr>
                  <w:rFonts w:ascii="Verdana" w:hAnsi="Verdana" w:cs="Arial"/>
                  <w:color w:val="000000"/>
                  <w:sz w:val="10"/>
                  <w:szCs w:val="10"/>
                  <w:rPrChange w:id="3317" w:author="Hardik Malhotra" w:date="2021-09-30T21:33:00Z">
                    <w:rPr>
                      <w:rFonts w:ascii="Arial" w:hAnsi="Arial" w:cs="Arial"/>
                      <w:color w:val="000000"/>
                      <w:sz w:val="20"/>
                      <w:szCs w:val="20"/>
                    </w:rPr>
                  </w:rPrChange>
                </w:rPr>
                <w:t>10</w:t>
              </w:r>
            </w:ins>
          </w:p>
        </w:tc>
        <w:tc>
          <w:tcPr>
            <w:tcW w:w="595" w:type="dxa"/>
            <w:tcBorders>
              <w:top w:val="nil"/>
              <w:left w:val="nil"/>
              <w:bottom w:val="single" w:sz="4" w:space="0" w:color="auto"/>
              <w:right w:val="single" w:sz="4" w:space="0" w:color="auto"/>
            </w:tcBorders>
            <w:shd w:val="clear" w:color="000000" w:fill="FFFFFF"/>
            <w:noWrap/>
            <w:vAlign w:val="bottom"/>
            <w:hideMark/>
          </w:tcPr>
          <w:p w14:paraId="2ED6872D" w14:textId="7DA55313" w:rsidR="008D1091" w:rsidRPr="005858C1" w:rsidRDefault="008D1091" w:rsidP="008D1091">
            <w:pPr>
              <w:spacing w:after="0" w:line="240" w:lineRule="auto"/>
              <w:jc w:val="center"/>
              <w:rPr>
                <w:ins w:id="3318" w:author="Hardik Malhotra" w:date="2021-09-30T21:23:00Z"/>
                <w:rFonts w:ascii="Verdana" w:eastAsia="Times New Roman" w:hAnsi="Verdana" w:cs="Times New Roman"/>
                <w:color w:val="000000"/>
                <w:sz w:val="10"/>
                <w:szCs w:val="10"/>
                <w:lang w:val="en-US"/>
              </w:rPr>
            </w:pPr>
            <w:ins w:id="3319" w:author="Hardik Malhotra" w:date="2021-09-30T21:33:00Z">
              <w:r w:rsidRPr="008D1091">
                <w:rPr>
                  <w:rFonts w:ascii="Verdana" w:hAnsi="Verdana" w:cs="Arial"/>
                  <w:color w:val="000000"/>
                  <w:sz w:val="10"/>
                  <w:szCs w:val="10"/>
                  <w:rPrChange w:id="3320" w:author="Hardik Malhotra" w:date="2021-09-30T21:33:00Z">
                    <w:rPr>
                      <w:rFonts w:ascii="Arial" w:hAnsi="Arial" w:cs="Arial"/>
                      <w:color w:val="000000"/>
                      <w:sz w:val="20"/>
                      <w:szCs w:val="20"/>
                    </w:rPr>
                  </w:rPrChange>
                </w:rPr>
                <w:t>11</w:t>
              </w:r>
            </w:ins>
          </w:p>
        </w:tc>
        <w:tc>
          <w:tcPr>
            <w:tcW w:w="595" w:type="dxa"/>
            <w:tcBorders>
              <w:top w:val="nil"/>
              <w:left w:val="nil"/>
              <w:bottom w:val="single" w:sz="4" w:space="0" w:color="auto"/>
              <w:right w:val="single" w:sz="4" w:space="0" w:color="auto"/>
            </w:tcBorders>
            <w:shd w:val="clear" w:color="000000" w:fill="FFFFFF"/>
            <w:noWrap/>
            <w:vAlign w:val="bottom"/>
            <w:hideMark/>
          </w:tcPr>
          <w:p w14:paraId="770C94E0" w14:textId="6D880D42" w:rsidR="008D1091" w:rsidRPr="005858C1" w:rsidRDefault="008D1091" w:rsidP="008D1091">
            <w:pPr>
              <w:spacing w:after="0" w:line="240" w:lineRule="auto"/>
              <w:jc w:val="center"/>
              <w:rPr>
                <w:ins w:id="3321" w:author="Hardik Malhotra" w:date="2021-09-30T21:23:00Z"/>
                <w:rFonts w:ascii="Verdana" w:eastAsia="Times New Roman" w:hAnsi="Verdana" w:cs="Times New Roman"/>
                <w:color w:val="000000"/>
                <w:sz w:val="10"/>
                <w:szCs w:val="10"/>
                <w:lang w:val="en-US"/>
              </w:rPr>
            </w:pPr>
            <w:ins w:id="3322" w:author="Hardik Malhotra" w:date="2021-09-30T21:33:00Z">
              <w:r w:rsidRPr="008D1091">
                <w:rPr>
                  <w:rFonts w:ascii="Verdana" w:hAnsi="Verdana" w:cs="Arial"/>
                  <w:color w:val="000000"/>
                  <w:sz w:val="10"/>
                  <w:szCs w:val="10"/>
                  <w:rPrChange w:id="3323" w:author="Hardik Malhotra" w:date="2021-09-30T21:33:00Z">
                    <w:rPr>
                      <w:rFonts w:ascii="Arial" w:hAnsi="Arial" w:cs="Arial"/>
                      <w:color w:val="000000"/>
                      <w:sz w:val="20"/>
                      <w:szCs w:val="20"/>
                    </w:rPr>
                  </w:rPrChange>
                </w:rPr>
                <w:t>12</w:t>
              </w:r>
            </w:ins>
          </w:p>
        </w:tc>
      </w:tr>
      <w:tr w:rsidR="008D1091" w:rsidRPr="00257590" w14:paraId="158E93FC" w14:textId="77777777" w:rsidTr="00D932C3">
        <w:trPr>
          <w:trHeight w:val="334"/>
          <w:ins w:id="3324" w:author="Hardik Malhotra" w:date="2021-09-30T21:23:00Z"/>
        </w:trPr>
        <w:tc>
          <w:tcPr>
            <w:tcW w:w="1152" w:type="dxa"/>
            <w:tcBorders>
              <w:top w:val="nil"/>
              <w:left w:val="single" w:sz="4" w:space="0" w:color="auto"/>
              <w:bottom w:val="single" w:sz="4" w:space="0" w:color="auto"/>
              <w:right w:val="single" w:sz="4" w:space="0" w:color="auto"/>
            </w:tcBorders>
            <w:shd w:val="clear" w:color="000000" w:fill="FFFFFF"/>
            <w:noWrap/>
            <w:vAlign w:val="bottom"/>
            <w:hideMark/>
          </w:tcPr>
          <w:p w14:paraId="10F494E5" w14:textId="5CC388DA" w:rsidR="008D1091" w:rsidRPr="005858C1" w:rsidRDefault="008D1091" w:rsidP="008D1091">
            <w:pPr>
              <w:spacing w:after="0" w:line="240" w:lineRule="auto"/>
              <w:rPr>
                <w:ins w:id="3325" w:author="Hardik Malhotra" w:date="2021-09-30T21:23:00Z"/>
                <w:rFonts w:ascii="Verdana" w:eastAsia="Times New Roman" w:hAnsi="Verdana" w:cs="Times New Roman"/>
                <w:color w:val="000000"/>
                <w:sz w:val="10"/>
                <w:szCs w:val="10"/>
                <w:lang w:val="en-US"/>
              </w:rPr>
            </w:pPr>
            <w:ins w:id="3326" w:author="Hardik Malhotra" w:date="2021-09-30T21:24:00Z">
              <w:r w:rsidRPr="00D932C3">
                <w:rPr>
                  <w:rFonts w:ascii="Verdana" w:hAnsi="Verdana"/>
                  <w:color w:val="000000"/>
                  <w:sz w:val="10"/>
                  <w:szCs w:val="10"/>
                  <w:rPrChange w:id="3327" w:author="Hardik Malhotra" w:date="2021-09-30T21:24:00Z">
                    <w:rPr>
                      <w:rFonts w:ascii="Calibri" w:hAnsi="Calibri"/>
                      <w:color w:val="000000"/>
                    </w:rPr>
                  </w:rPrChange>
                </w:rPr>
                <w:t>Solid</w:t>
              </w:r>
            </w:ins>
          </w:p>
        </w:tc>
        <w:tc>
          <w:tcPr>
            <w:tcW w:w="526" w:type="dxa"/>
            <w:tcBorders>
              <w:top w:val="nil"/>
              <w:left w:val="nil"/>
              <w:bottom w:val="single" w:sz="4" w:space="0" w:color="auto"/>
              <w:right w:val="single" w:sz="4" w:space="0" w:color="auto"/>
            </w:tcBorders>
            <w:shd w:val="clear" w:color="000000" w:fill="FFFFFF"/>
            <w:noWrap/>
            <w:vAlign w:val="bottom"/>
            <w:hideMark/>
          </w:tcPr>
          <w:p w14:paraId="1200D0FD" w14:textId="7A8E3790" w:rsidR="008D1091" w:rsidRPr="005858C1" w:rsidRDefault="008D1091" w:rsidP="008D1091">
            <w:pPr>
              <w:spacing w:after="0" w:line="240" w:lineRule="auto"/>
              <w:jc w:val="center"/>
              <w:rPr>
                <w:ins w:id="3328" w:author="Hardik Malhotra" w:date="2021-09-30T21:23:00Z"/>
                <w:rFonts w:ascii="Verdana" w:eastAsia="Times New Roman" w:hAnsi="Verdana" w:cs="Times New Roman"/>
                <w:color w:val="000000"/>
                <w:sz w:val="10"/>
                <w:szCs w:val="10"/>
                <w:lang w:val="en-US"/>
              </w:rPr>
            </w:pPr>
            <w:ins w:id="3329" w:author="Hardik Malhotra" w:date="2021-09-30T21:33:00Z">
              <w:r w:rsidRPr="008D1091">
                <w:rPr>
                  <w:rFonts w:ascii="Verdana" w:hAnsi="Verdana" w:cs="Arial"/>
                  <w:color w:val="000000"/>
                  <w:sz w:val="10"/>
                  <w:szCs w:val="10"/>
                  <w:rPrChange w:id="3330" w:author="Hardik Malhotra" w:date="2021-09-30T21:33:00Z">
                    <w:rPr>
                      <w:rFonts w:ascii="Arial" w:hAnsi="Arial" w:cs="Arial"/>
                      <w:color w:val="000000"/>
                      <w:sz w:val="20"/>
                      <w:szCs w:val="20"/>
                    </w:rPr>
                  </w:rPrChange>
                </w:rPr>
                <w:t>28</w:t>
              </w:r>
            </w:ins>
          </w:p>
        </w:tc>
        <w:tc>
          <w:tcPr>
            <w:tcW w:w="526" w:type="dxa"/>
            <w:tcBorders>
              <w:top w:val="nil"/>
              <w:left w:val="nil"/>
              <w:bottom w:val="single" w:sz="4" w:space="0" w:color="auto"/>
              <w:right w:val="single" w:sz="4" w:space="0" w:color="auto"/>
            </w:tcBorders>
            <w:shd w:val="clear" w:color="000000" w:fill="FFFFFF"/>
            <w:noWrap/>
            <w:vAlign w:val="bottom"/>
            <w:hideMark/>
          </w:tcPr>
          <w:p w14:paraId="445E2B70" w14:textId="5A5CA7BB" w:rsidR="008D1091" w:rsidRPr="005858C1" w:rsidRDefault="008D1091" w:rsidP="008D1091">
            <w:pPr>
              <w:spacing w:after="0" w:line="240" w:lineRule="auto"/>
              <w:jc w:val="center"/>
              <w:rPr>
                <w:ins w:id="3331" w:author="Hardik Malhotra" w:date="2021-09-30T21:23:00Z"/>
                <w:rFonts w:ascii="Verdana" w:eastAsia="Times New Roman" w:hAnsi="Verdana" w:cs="Times New Roman"/>
                <w:color w:val="000000"/>
                <w:sz w:val="10"/>
                <w:szCs w:val="10"/>
                <w:lang w:val="en-US"/>
              </w:rPr>
            </w:pPr>
            <w:ins w:id="3332" w:author="Hardik Malhotra" w:date="2021-09-30T21:33:00Z">
              <w:r w:rsidRPr="008D1091">
                <w:rPr>
                  <w:rFonts w:ascii="Verdana" w:hAnsi="Verdana" w:cs="Arial"/>
                  <w:color w:val="000000"/>
                  <w:sz w:val="10"/>
                  <w:szCs w:val="10"/>
                  <w:rPrChange w:id="3333" w:author="Hardik Malhotra" w:date="2021-09-30T21:33:00Z">
                    <w:rPr>
                      <w:rFonts w:ascii="Arial" w:hAnsi="Arial" w:cs="Arial"/>
                      <w:color w:val="000000"/>
                      <w:sz w:val="20"/>
                      <w:szCs w:val="20"/>
                    </w:rPr>
                  </w:rPrChange>
                </w:rPr>
                <w:t>31</w:t>
              </w:r>
            </w:ins>
          </w:p>
        </w:tc>
        <w:tc>
          <w:tcPr>
            <w:tcW w:w="526" w:type="dxa"/>
            <w:tcBorders>
              <w:top w:val="nil"/>
              <w:left w:val="nil"/>
              <w:bottom w:val="single" w:sz="4" w:space="0" w:color="auto"/>
              <w:right w:val="single" w:sz="4" w:space="0" w:color="auto"/>
            </w:tcBorders>
            <w:shd w:val="clear" w:color="000000" w:fill="FFFFFF"/>
            <w:noWrap/>
            <w:vAlign w:val="bottom"/>
            <w:hideMark/>
          </w:tcPr>
          <w:p w14:paraId="6BB543FF" w14:textId="7E1634DD" w:rsidR="008D1091" w:rsidRPr="005858C1" w:rsidRDefault="008D1091" w:rsidP="008D1091">
            <w:pPr>
              <w:spacing w:after="0" w:line="240" w:lineRule="auto"/>
              <w:jc w:val="center"/>
              <w:rPr>
                <w:ins w:id="3334" w:author="Hardik Malhotra" w:date="2021-09-30T21:23:00Z"/>
                <w:rFonts w:ascii="Verdana" w:eastAsia="Times New Roman" w:hAnsi="Verdana" w:cs="Times New Roman"/>
                <w:color w:val="000000"/>
                <w:sz w:val="10"/>
                <w:szCs w:val="10"/>
                <w:lang w:val="en-US"/>
              </w:rPr>
            </w:pPr>
            <w:ins w:id="3335" w:author="Hardik Malhotra" w:date="2021-09-30T21:33:00Z">
              <w:r w:rsidRPr="008D1091">
                <w:rPr>
                  <w:rFonts w:ascii="Verdana" w:hAnsi="Verdana" w:cs="Arial"/>
                  <w:color w:val="000000"/>
                  <w:sz w:val="10"/>
                  <w:szCs w:val="10"/>
                  <w:rPrChange w:id="3336" w:author="Hardik Malhotra" w:date="2021-09-30T21:33:00Z">
                    <w:rPr>
                      <w:rFonts w:ascii="Arial" w:hAnsi="Arial" w:cs="Arial"/>
                      <w:color w:val="000000"/>
                      <w:sz w:val="20"/>
                      <w:szCs w:val="20"/>
                    </w:rPr>
                  </w:rPrChange>
                </w:rPr>
                <w:t>34</w:t>
              </w:r>
            </w:ins>
          </w:p>
        </w:tc>
        <w:tc>
          <w:tcPr>
            <w:tcW w:w="526" w:type="dxa"/>
            <w:tcBorders>
              <w:top w:val="nil"/>
              <w:left w:val="nil"/>
              <w:bottom w:val="single" w:sz="4" w:space="0" w:color="auto"/>
              <w:right w:val="single" w:sz="4" w:space="0" w:color="auto"/>
            </w:tcBorders>
            <w:shd w:val="clear" w:color="000000" w:fill="FFFFFF"/>
            <w:noWrap/>
            <w:vAlign w:val="bottom"/>
            <w:hideMark/>
          </w:tcPr>
          <w:p w14:paraId="23FE8573" w14:textId="0391A24D" w:rsidR="008D1091" w:rsidRPr="005858C1" w:rsidRDefault="008D1091" w:rsidP="008D1091">
            <w:pPr>
              <w:spacing w:after="0" w:line="240" w:lineRule="auto"/>
              <w:jc w:val="center"/>
              <w:rPr>
                <w:ins w:id="3337" w:author="Hardik Malhotra" w:date="2021-09-30T21:23:00Z"/>
                <w:rFonts w:ascii="Verdana" w:eastAsia="Times New Roman" w:hAnsi="Verdana" w:cs="Times New Roman"/>
                <w:color w:val="000000"/>
                <w:sz w:val="10"/>
                <w:szCs w:val="10"/>
                <w:lang w:val="en-US"/>
              </w:rPr>
            </w:pPr>
            <w:ins w:id="3338" w:author="Hardik Malhotra" w:date="2021-09-30T21:33:00Z">
              <w:r w:rsidRPr="008D1091">
                <w:rPr>
                  <w:rFonts w:ascii="Verdana" w:hAnsi="Verdana" w:cs="Arial"/>
                  <w:color w:val="000000"/>
                  <w:sz w:val="10"/>
                  <w:szCs w:val="10"/>
                  <w:rPrChange w:id="3339" w:author="Hardik Malhotra" w:date="2021-09-30T21:33:00Z">
                    <w:rPr>
                      <w:rFonts w:ascii="Arial" w:hAnsi="Arial" w:cs="Arial"/>
                      <w:color w:val="000000"/>
                      <w:sz w:val="20"/>
                      <w:szCs w:val="20"/>
                    </w:rPr>
                  </w:rPrChange>
                </w:rPr>
                <w:t>38</w:t>
              </w:r>
            </w:ins>
          </w:p>
        </w:tc>
        <w:tc>
          <w:tcPr>
            <w:tcW w:w="580" w:type="dxa"/>
            <w:tcBorders>
              <w:top w:val="nil"/>
              <w:left w:val="nil"/>
              <w:bottom w:val="single" w:sz="4" w:space="0" w:color="auto"/>
              <w:right w:val="single" w:sz="4" w:space="0" w:color="auto"/>
            </w:tcBorders>
            <w:shd w:val="clear" w:color="000000" w:fill="FFFFFF"/>
            <w:noWrap/>
            <w:vAlign w:val="bottom"/>
            <w:hideMark/>
          </w:tcPr>
          <w:p w14:paraId="76525155" w14:textId="3C00878B" w:rsidR="008D1091" w:rsidRPr="005858C1" w:rsidRDefault="008D1091" w:rsidP="008D1091">
            <w:pPr>
              <w:spacing w:after="0" w:line="240" w:lineRule="auto"/>
              <w:jc w:val="center"/>
              <w:rPr>
                <w:ins w:id="3340" w:author="Hardik Malhotra" w:date="2021-09-30T21:23:00Z"/>
                <w:rFonts w:ascii="Verdana" w:eastAsia="Times New Roman" w:hAnsi="Verdana" w:cs="Times New Roman"/>
                <w:color w:val="000000"/>
                <w:sz w:val="10"/>
                <w:szCs w:val="10"/>
                <w:lang w:val="en-US"/>
              </w:rPr>
            </w:pPr>
            <w:ins w:id="3341" w:author="Hardik Malhotra" w:date="2021-09-30T21:33:00Z">
              <w:r w:rsidRPr="008D1091">
                <w:rPr>
                  <w:rFonts w:ascii="Verdana" w:hAnsi="Verdana" w:cs="Arial"/>
                  <w:color w:val="000000"/>
                  <w:sz w:val="10"/>
                  <w:szCs w:val="10"/>
                  <w:rPrChange w:id="3342" w:author="Hardik Malhotra" w:date="2021-09-30T21:33:00Z">
                    <w:rPr>
                      <w:rFonts w:ascii="Arial" w:hAnsi="Arial" w:cs="Arial"/>
                      <w:color w:val="000000"/>
                      <w:sz w:val="20"/>
                      <w:szCs w:val="20"/>
                    </w:rPr>
                  </w:rPrChange>
                </w:rPr>
                <w:t>43</w:t>
              </w:r>
            </w:ins>
          </w:p>
        </w:tc>
        <w:tc>
          <w:tcPr>
            <w:tcW w:w="595" w:type="dxa"/>
            <w:tcBorders>
              <w:top w:val="nil"/>
              <w:left w:val="nil"/>
              <w:bottom w:val="single" w:sz="4" w:space="0" w:color="auto"/>
              <w:right w:val="single" w:sz="4" w:space="0" w:color="auto"/>
            </w:tcBorders>
            <w:shd w:val="clear" w:color="000000" w:fill="FFFFFF"/>
            <w:noWrap/>
            <w:vAlign w:val="bottom"/>
            <w:hideMark/>
          </w:tcPr>
          <w:p w14:paraId="4F0731CC" w14:textId="309ABA44" w:rsidR="008D1091" w:rsidRPr="005858C1" w:rsidRDefault="008D1091" w:rsidP="008D1091">
            <w:pPr>
              <w:spacing w:after="0" w:line="240" w:lineRule="auto"/>
              <w:jc w:val="center"/>
              <w:rPr>
                <w:ins w:id="3343" w:author="Hardik Malhotra" w:date="2021-09-30T21:23:00Z"/>
                <w:rFonts w:ascii="Verdana" w:eastAsia="Times New Roman" w:hAnsi="Verdana" w:cs="Times New Roman"/>
                <w:color w:val="000000"/>
                <w:sz w:val="10"/>
                <w:szCs w:val="10"/>
                <w:lang w:val="en-US"/>
              </w:rPr>
            </w:pPr>
            <w:ins w:id="3344" w:author="Hardik Malhotra" w:date="2021-09-30T21:33:00Z">
              <w:r w:rsidRPr="008D1091">
                <w:rPr>
                  <w:rFonts w:ascii="Verdana" w:hAnsi="Verdana" w:cs="Arial"/>
                  <w:color w:val="000000"/>
                  <w:sz w:val="10"/>
                  <w:szCs w:val="10"/>
                  <w:rPrChange w:id="3345" w:author="Hardik Malhotra" w:date="2021-09-30T21:33:00Z">
                    <w:rPr>
                      <w:rFonts w:ascii="Arial" w:hAnsi="Arial" w:cs="Arial"/>
                      <w:color w:val="000000"/>
                      <w:sz w:val="20"/>
                      <w:szCs w:val="20"/>
                    </w:rPr>
                  </w:rPrChange>
                </w:rPr>
                <w:t>49</w:t>
              </w:r>
            </w:ins>
          </w:p>
        </w:tc>
        <w:tc>
          <w:tcPr>
            <w:tcW w:w="577" w:type="dxa"/>
            <w:tcBorders>
              <w:top w:val="nil"/>
              <w:left w:val="nil"/>
              <w:bottom w:val="single" w:sz="4" w:space="0" w:color="auto"/>
              <w:right w:val="single" w:sz="4" w:space="0" w:color="auto"/>
            </w:tcBorders>
            <w:shd w:val="clear" w:color="000000" w:fill="FFFFFF"/>
            <w:noWrap/>
            <w:vAlign w:val="bottom"/>
            <w:hideMark/>
          </w:tcPr>
          <w:p w14:paraId="620E4C21" w14:textId="08BED2B0" w:rsidR="008D1091" w:rsidRPr="005858C1" w:rsidRDefault="008D1091" w:rsidP="008D1091">
            <w:pPr>
              <w:spacing w:after="0" w:line="240" w:lineRule="auto"/>
              <w:jc w:val="center"/>
              <w:rPr>
                <w:ins w:id="3346" w:author="Hardik Malhotra" w:date="2021-09-30T21:23:00Z"/>
                <w:rFonts w:ascii="Verdana" w:eastAsia="Times New Roman" w:hAnsi="Verdana" w:cs="Times New Roman"/>
                <w:color w:val="000000"/>
                <w:sz w:val="10"/>
                <w:szCs w:val="10"/>
                <w:lang w:val="en-US"/>
              </w:rPr>
            </w:pPr>
            <w:ins w:id="3347" w:author="Hardik Malhotra" w:date="2021-09-30T21:33:00Z">
              <w:r w:rsidRPr="008D1091">
                <w:rPr>
                  <w:rFonts w:ascii="Verdana" w:hAnsi="Verdana" w:cs="Arial"/>
                  <w:color w:val="000000"/>
                  <w:sz w:val="10"/>
                  <w:szCs w:val="10"/>
                  <w:rPrChange w:id="3348" w:author="Hardik Malhotra" w:date="2021-09-30T21:33:00Z">
                    <w:rPr>
                      <w:rFonts w:ascii="Arial" w:hAnsi="Arial" w:cs="Arial"/>
                      <w:color w:val="000000"/>
                      <w:sz w:val="20"/>
                      <w:szCs w:val="20"/>
                    </w:rPr>
                  </w:rPrChange>
                </w:rPr>
                <w:t>42</w:t>
              </w:r>
            </w:ins>
          </w:p>
        </w:tc>
        <w:tc>
          <w:tcPr>
            <w:tcW w:w="577" w:type="dxa"/>
            <w:tcBorders>
              <w:top w:val="nil"/>
              <w:left w:val="nil"/>
              <w:bottom w:val="single" w:sz="4" w:space="0" w:color="auto"/>
              <w:right w:val="single" w:sz="4" w:space="0" w:color="auto"/>
            </w:tcBorders>
            <w:shd w:val="clear" w:color="000000" w:fill="FFFFFF"/>
            <w:noWrap/>
            <w:vAlign w:val="bottom"/>
            <w:hideMark/>
          </w:tcPr>
          <w:p w14:paraId="598B72D7" w14:textId="3464A181" w:rsidR="008D1091" w:rsidRPr="005858C1" w:rsidRDefault="008D1091" w:rsidP="008D1091">
            <w:pPr>
              <w:spacing w:after="0" w:line="240" w:lineRule="auto"/>
              <w:jc w:val="center"/>
              <w:rPr>
                <w:ins w:id="3349" w:author="Hardik Malhotra" w:date="2021-09-30T21:23:00Z"/>
                <w:rFonts w:ascii="Verdana" w:eastAsia="Times New Roman" w:hAnsi="Verdana" w:cs="Times New Roman"/>
                <w:color w:val="000000"/>
                <w:sz w:val="10"/>
                <w:szCs w:val="10"/>
                <w:lang w:val="en-US"/>
              </w:rPr>
            </w:pPr>
            <w:ins w:id="3350" w:author="Hardik Malhotra" w:date="2021-09-30T21:33:00Z">
              <w:r w:rsidRPr="008D1091">
                <w:rPr>
                  <w:rFonts w:ascii="Verdana" w:hAnsi="Verdana" w:cs="Arial"/>
                  <w:color w:val="000000"/>
                  <w:sz w:val="10"/>
                  <w:szCs w:val="10"/>
                  <w:rPrChange w:id="3351" w:author="Hardik Malhotra" w:date="2021-09-30T21:33:00Z">
                    <w:rPr>
                      <w:rFonts w:ascii="Arial" w:hAnsi="Arial" w:cs="Arial"/>
                      <w:color w:val="000000"/>
                      <w:sz w:val="20"/>
                      <w:szCs w:val="20"/>
                    </w:rPr>
                  </w:rPrChange>
                </w:rPr>
                <w:t>47</w:t>
              </w:r>
            </w:ins>
          </w:p>
        </w:tc>
        <w:tc>
          <w:tcPr>
            <w:tcW w:w="595" w:type="dxa"/>
            <w:tcBorders>
              <w:top w:val="nil"/>
              <w:left w:val="nil"/>
              <w:bottom w:val="single" w:sz="4" w:space="0" w:color="auto"/>
              <w:right w:val="single" w:sz="4" w:space="0" w:color="auto"/>
            </w:tcBorders>
            <w:shd w:val="clear" w:color="000000" w:fill="FFFFFF"/>
            <w:noWrap/>
            <w:vAlign w:val="bottom"/>
            <w:hideMark/>
          </w:tcPr>
          <w:p w14:paraId="55C18EAD" w14:textId="498BEA10" w:rsidR="008D1091" w:rsidRPr="005858C1" w:rsidRDefault="008D1091" w:rsidP="008D1091">
            <w:pPr>
              <w:spacing w:after="0" w:line="240" w:lineRule="auto"/>
              <w:jc w:val="center"/>
              <w:rPr>
                <w:ins w:id="3352" w:author="Hardik Malhotra" w:date="2021-09-30T21:23:00Z"/>
                <w:rFonts w:ascii="Verdana" w:eastAsia="Times New Roman" w:hAnsi="Verdana" w:cs="Times New Roman"/>
                <w:color w:val="000000"/>
                <w:sz w:val="10"/>
                <w:szCs w:val="10"/>
                <w:lang w:val="en-US"/>
              </w:rPr>
            </w:pPr>
            <w:ins w:id="3353" w:author="Hardik Malhotra" w:date="2021-09-30T21:33:00Z">
              <w:r w:rsidRPr="008D1091">
                <w:rPr>
                  <w:rFonts w:ascii="Verdana" w:hAnsi="Verdana" w:cs="Arial"/>
                  <w:color w:val="000000"/>
                  <w:sz w:val="10"/>
                  <w:szCs w:val="10"/>
                  <w:rPrChange w:id="3354" w:author="Hardik Malhotra" w:date="2021-09-30T21:33:00Z">
                    <w:rPr>
                      <w:rFonts w:ascii="Arial" w:hAnsi="Arial" w:cs="Arial"/>
                      <w:color w:val="000000"/>
                      <w:sz w:val="20"/>
                      <w:szCs w:val="20"/>
                    </w:rPr>
                  </w:rPrChange>
                </w:rPr>
                <w:t>51</w:t>
              </w:r>
            </w:ins>
          </w:p>
        </w:tc>
        <w:tc>
          <w:tcPr>
            <w:tcW w:w="595" w:type="dxa"/>
            <w:tcBorders>
              <w:top w:val="nil"/>
              <w:left w:val="nil"/>
              <w:bottom w:val="single" w:sz="4" w:space="0" w:color="auto"/>
              <w:right w:val="single" w:sz="4" w:space="0" w:color="auto"/>
            </w:tcBorders>
            <w:shd w:val="clear" w:color="000000" w:fill="FFFFFF"/>
            <w:noWrap/>
            <w:vAlign w:val="bottom"/>
            <w:hideMark/>
          </w:tcPr>
          <w:p w14:paraId="7D8B6440" w14:textId="5395361D" w:rsidR="008D1091" w:rsidRPr="005858C1" w:rsidRDefault="008D1091" w:rsidP="008D1091">
            <w:pPr>
              <w:spacing w:after="0" w:line="240" w:lineRule="auto"/>
              <w:jc w:val="center"/>
              <w:rPr>
                <w:ins w:id="3355" w:author="Hardik Malhotra" w:date="2021-09-30T21:23:00Z"/>
                <w:rFonts w:ascii="Verdana" w:eastAsia="Times New Roman" w:hAnsi="Verdana" w:cs="Times New Roman"/>
                <w:color w:val="000000"/>
                <w:sz w:val="10"/>
                <w:szCs w:val="10"/>
                <w:lang w:val="en-US"/>
              </w:rPr>
            </w:pPr>
            <w:ins w:id="3356" w:author="Hardik Malhotra" w:date="2021-09-30T21:33:00Z">
              <w:r w:rsidRPr="008D1091">
                <w:rPr>
                  <w:rFonts w:ascii="Verdana" w:hAnsi="Verdana" w:cs="Arial"/>
                  <w:color w:val="000000"/>
                  <w:sz w:val="10"/>
                  <w:szCs w:val="10"/>
                  <w:rPrChange w:id="3357" w:author="Hardik Malhotra" w:date="2021-09-30T21:33:00Z">
                    <w:rPr>
                      <w:rFonts w:ascii="Arial" w:hAnsi="Arial" w:cs="Arial"/>
                      <w:color w:val="000000"/>
                      <w:sz w:val="20"/>
                      <w:szCs w:val="20"/>
                    </w:rPr>
                  </w:rPrChange>
                </w:rPr>
                <w:t>56</w:t>
              </w:r>
            </w:ins>
          </w:p>
        </w:tc>
        <w:tc>
          <w:tcPr>
            <w:tcW w:w="595" w:type="dxa"/>
            <w:tcBorders>
              <w:top w:val="nil"/>
              <w:left w:val="nil"/>
              <w:bottom w:val="single" w:sz="4" w:space="0" w:color="auto"/>
              <w:right w:val="single" w:sz="4" w:space="0" w:color="auto"/>
            </w:tcBorders>
            <w:shd w:val="clear" w:color="000000" w:fill="FFFFFF"/>
            <w:noWrap/>
            <w:vAlign w:val="bottom"/>
            <w:hideMark/>
          </w:tcPr>
          <w:p w14:paraId="6791F08C" w14:textId="146F1AA6" w:rsidR="008D1091" w:rsidRPr="005858C1" w:rsidRDefault="008D1091" w:rsidP="008D1091">
            <w:pPr>
              <w:spacing w:after="0" w:line="240" w:lineRule="auto"/>
              <w:jc w:val="center"/>
              <w:rPr>
                <w:ins w:id="3358" w:author="Hardik Malhotra" w:date="2021-09-30T21:23:00Z"/>
                <w:rFonts w:ascii="Verdana" w:eastAsia="Times New Roman" w:hAnsi="Verdana" w:cs="Times New Roman"/>
                <w:color w:val="000000"/>
                <w:sz w:val="10"/>
                <w:szCs w:val="10"/>
                <w:lang w:val="en-US"/>
              </w:rPr>
            </w:pPr>
            <w:ins w:id="3359" w:author="Hardik Malhotra" w:date="2021-09-30T21:33:00Z">
              <w:r w:rsidRPr="008D1091">
                <w:rPr>
                  <w:rFonts w:ascii="Verdana" w:hAnsi="Verdana" w:cs="Arial"/>
                  <w:color w:val="000000"/>
                  <w:sz w:val="10"/>
                  <w:szCs w:val="10"/>
                  <w:rPrChange w:id="3360" w:author="Hardik Malhotra" w:date="2021-09-30T21:33:00Z">
                    <w:rPr>
                      <w:rFonts w:ascii="Arial" w:hAnsi="Arial" w:cs="Arial"/>
                      <w:color w:val="000000"/>
                      <w:sz w:val="20"/>
                      <w:szCs w:val="20"/>
                    </w:rPr>
                  </w:rPrChange>
                </w:rPr>
                <w:t>61</w:t>
              </w:r>
            </w:ins>
          </w:p>
        </w:tc>
        <w:tc>
          <w:tcPr>
            <w:tcW w:w="595" w:type="dxa"/>
            <w:tcBorders>
              <w:top w:val="nil"/>
              <w:left w:val="nil"/>
              <w:bottom w:val="single" w:sz="4" w:space="0" w:color="auto"/>
              <w:right w:val="single" w:sz="4" w:space="0" w:color="auto"/>
            </w:tcBorders>
            <w:shd w:val="clear" w:color="000000" w:fill="FFFFFF"/>
            <w:noWrap/>
            <w:vAlign w:val="bottom"/>
            <w:hideMark/>
          </w:tcPr>
          <w:p w14:paraId="64C60A17" w14:textId="041ECF2D" w:rsidR="008D1091" w:rsidRPr="005858C1" w:rsidRDefault="008D1091" w:rsidP="008D1091">
            <w:pPr>
              <w:spacing w:after="0" w:line="240" w:lineRule="auto"/>
              <w:jc w:val="center"/>
              <w:rPr>
                <w:ins w:id="3361" w:author="Hardik Malhotra" w:date="2021-09-30T21:23:00Z"/>
                <w:rFonts w:ascii="Verdana" w:eastAsia="Times New Roman" w:hAnsi="Verdana" w:cs="Times New Roman"/>
                <w:color w:val="000000"/>
                <w:sz w:val="10"/>
                <w:szCs w:val="10"/>
                <w:lang w:val="en-US"/>
              </w:rPr>
            </w:pPr>
            <w:ins w:id="3362" w:author="Hardik Malhotra" w:date="2021-09-30T21:33:00Z">
              <w:r w:rsidRPr="008D1091">
                <w:rPr>
                  <w:rFonts w:ascii="Verdana" w:hAnsi="Verdana" w:cs="Arial"/>
                  <w:color w:val="000000"/>
                  <w:sz w:val="10"/>
                  <w:szCs w:val="10"/>
                  <w:rPrChange w:id="3363" w:author="Hardik Malhotra" w:date="2021-09-30T21:33:00Z">
                    <w:rPr>
                      <w:rFonts w:ascii="Arial" w:hAnsi="Arial" w:cs="Arial"/>
                      <w:color w:val="000000"/>
                      <w:sz w:val="20"/>
                      <w:szCs w:val="20"/>
                    </w:rPr>
                  </w:rPrChange>
                </w:rPr>
                <w:t>66</w:t>
              </w:r>
            </w:ins>
          </w:p>
        </w:tc>
        <w:tc>
          <w:tcPr>
            <w:tcW w:w="595" w:type="dxa"/>
            <w:tcBorders>
              <w:top w:val="nil"/>
              <w:left w:val="nil"/>
              <w:bottom w:val="single" w:sz="4" w:space="0" w:color="auto"/>
              <w:right w:val="single" w:sz="4" w:space="0" w:color="auto"/>
            </w:tcBorders>
            <w:shd w:val="clear" w:color="000000" w:fill="FFFFFF"/>
            <w:noWrap/>
            <w:vAlign w:val="bottom"/>
            <w:hideMark/>
          </w:tcPr>
          <w:p w14:paraId="1C7E0F64" w14:textId="3F650B91" w:rsidR="008D1091" w:rsidRPr="005858C1" w:rsidRDefault="008D1091" w:rsidP="008D1091">
            <w:pPr>
              <w:spacing w:after="0" w:line="240" w:lineRule="auto"/>
              <w:jc w:val="center"/>
              <w:rPr>
                <w:ins w:id="3364" w:author="Hardik Malhotra" w:date="2021-09-30T21:23:00Z"/>
                <w:rFonts w:ascii="Verdana" w:eastAsia="Times New Roman" w:hAnsi="Verdana" w:cs="Times New Roman"/>
                <w:color w:val="000000"/>
                <w:sz w:val="10"/>
                <w:szCs w:val="10"/>
                <w:lang w:val="en-US"/>
              </w:rPr>
            </w:pPr>
            <w:ins w:id="3365" w:author="Hardik Malhotra" w:date="2021-09-30T21:33:00Z">
              <w:r w:rsidRPr="008D1091">
                <w:rPr>
                  <w:rFonts w:ascii="Verdana" w:hAnsi="Verdana" w:cs="Arial"/>
                  <w:color w:val="000000"/>
                  <w:sz w:val="10"/>
                  <w:szCs w:val="10"/>
                  <w:rPrChange w:id="3366" w:author="Hardik Malhotra" w:date="2021-09-30T21:33:00Z">
                    <w:rPr>
                      <w:rFonts w:ascii="Arial" w:hAnsi="Arial" w:cs="Arial"/>
                      <w:color w:val="000000"/>
                      <w:sz w:val="20"/>
                      <w:szCs w:val="20"/>
                    </w:rPr>
                  </w:rPrChange>
                </w:rPr>
                <w:t>72</w:t>
              </w:r>
            </w:ins>
          </w:p>
        </w:tc>
        <w:tc>
          <w:tcPr>
            <w:tcW w:w="595" w:type="dxa"/>
            <w:tcBorders>
              <w:top w:val="nil"/>
              <w:left w:val="nil"/>
              <w:bottom w:val="single" w:sz="4" w:space="0" w:color="auto"/>
              <w:right w:val="single" w:sz="4" w:space="0" w:color="auto"/>
            </w:tcBorders>
            <w:shd w:val="clear" w:color="000000" w:fill="FFFFFF"/>
            <w:noWrap/>
            <w:vAlign w:val="bottom"/>
            <w:hideMark/>
          </w:tcPr>
          <w:p w14:paraId="2B212C8C" w14:textId="2D22C05E" w:rsidR="008D1091" w:rsidRPr="005858C1" w:rsidRDefault="008D1091" w:rsidP="008D1091">
            <w:pPr>
              <w:spacing w:after="0" w:line="240" w:lineRule="auto"/>
              <w:jc w:val="center"/>
              <w:rPr>
                <w:ins w:id="3367" w:author="Hardik Malhotra" w:date="2021-09-30T21:23:00Z"/>
                <w:rFonts w:ascii="Verdana" w:eastAsia="Times New Roman" w:hAnsi="Verdana" w:cs="Times New Roman"/>
                <w:color w:val="000000"/>
                <w:sz w:val="10"/>
                <w:szCs w:val="10"/>
                <w:lang w:val="en-US"/>
              </w:rPr>
            </w:pPr>
            <w:ins w:id="3368" w:author="Hardik Malhotra" w:date="2021-09-30T21:33:00Z">
              <w:r w:rsidRPr="008D1091">
                <w:rPr>
                  <w:rFonts w:ascii="Verdana" w:hAnsi="Verdana" w:cs="Arial"/>
                  <w:color w:val="000000"/>
                  <w:sz w:val="10"/>
                  <w:szCs w:val="10"/>
                  <w:rPrChange w:id="3369" w:author="Hardik Malhotra" w:date="2021-09-30T21:33:00Z">
                    <w:rPr>
                      <w:rFonts w:ascii="Arial" w:hAnsi="Arial" w:cs="Arial"/>
                      <w:color w:val="000000"/>
                      <w:sz w:val="20"/>
                      <w:szCs w:val="20"/>
                    </w:rPr>
                  </w:rPrChange>
                </w:rPr>
                <w:t>78</w:t>
              </w:r>
            </w:ins>
          </w:p>
        </w:tc>
        <w:tc>
          <w:tcPr>
            <w:tcW w:w="595" w:type="dxa"/>
            <w:tcBorders>
              <w:top w:val="nil"/>
              <w:left w:val="nil"/>
              <w:bottom w:val="single" w:sz="4" w:space="0" w:color="auto"/>
              <w:right w:val="single" w:sz="4" w:space="0" w:color="auto"/>
            </w:tcBorders>
            <w:shd w:val="clear" w:color="000000" w:fill="FFFFFF"/>
            <w:noWrap/>
            <w:vAlign w:val="bottom"/>
            <w:hideMark/>
          </w:tcPr>
          <w:p w14:paraId="32B6B9B2" w14:textId="4A30DD95" w:rsidR="008D1091" w:rsidRPr="005858C1" w:rsidRDefault="008D1091" w:rsidP="008D1091">
            <w:pPr>
              <w:spacing w:after="0" w:line="240" w:lineRule="auto"/>
              <w:jc w:val="center"/>
              <w:rPr>
                <w:ins w:id="3370" w:author="Hardik Malhotra" w:date="2021-09-30T21:23:00Z"/>
                <w:rFonts w:ascii="Verdana" w:eastAsia="Times New Roman" w:hAnsi="Verdana" w:cs="Times New Roman"/>
                <w:color w:val="000000"/>
                <w:sz w:val="10"/>
                <w:szCs w:val="10"/>
                <w:lang w:val="en-US"/>
              </w:rPr>
            </w:pPr>
            <w:ins w:id="3371" w:author="Hardik Malhotra" w:date="2021-09-30T21:33:00Z">
              <w:r w:rsidRPr="008D1091">
                <w:rPr>
                  <w:rFonts w:ascii="Verdana" w:hAnsi="Verdana" w:cs="Arial"/>
                  <w:color w:val="000000"/>
                  <w:sz w:val="10"/>
                  <w:szCs w:val="10"/>
                  <w:rPrChange w:id="3372" w:author="Hardik Malhotra" w:date="2021-09-30T21:33:00Z">
                    <w:rPr>
                      <w:rFonts w:ascii="Arial" w:hAnsi="Arial" w:cs="Arial"/>
                      <w:color w:val="000000"/>
                      <w:sz w:val="20"/>
                      <w:szCs w:val="20"/>
                    </w:rPr>
                  </w:rPrChange>
                </w:rPr>
                <w:t>84</w:t>
              </w:r>
            </w:ins>
          </w:p>
        </w:tc>
        <w:tc>
          <w:tcPr>
            <w:tcW w:w="595" w:type="dxa"/>
            <w:tcBorders>
              <w:top w:val="nil"/>
              <w:left w:val="nil"/>
              <w:bottom w:val="single" w:sz="4" w:space="0" w:color="auto"/>
              <w:right w:val="single" w:sz="4" w:space="0" w:color="auto"/>
            </w:tcBorders>
            <w:shd w:val="clear" w:color="000000" w:fill="FFFFFF"/>
            <w:noWrap/>
            <w:vAlign w:val="bottom"/>
            <w:hideMark/>
          </w:tcPr>
          <w:p w14:paraId="26FEBC67" w14:textId="68C2FC05" w:rsidR="008D1091" w:rsidRPr="005858C1" w:rsidRDefault="008D1091" w:rsidP="008D1091">
            <w:pPr>
              <w:spacing w:after="0" w:line="240" w:lineRule="auto"/>
              <w:jc w:val="center"/>
              <w:rPr>
                <w:ins w:id="3373" w:author="Hardik Malhotra" w:date="2021-09-30T21:23:00Z"/>
                <w:rFonts w:ascii="Verdana" w:eastAsia="Times New Roman" w:hAnsi="Verdana" w:cs="Times New Roman"/>
                <w:color w:val="000000"/>
                <w:sz w:val="10"/>
                <w:szCs w:val="10"/>
                <w:lang w:val="en-US"/>
              </w:rPr>
            </w:pPr>
            <w:ins w:id="3374" w:author="Hardik Malhotra" w:date="2021-09-30T21:33:00Z">
              <w:r w:rsidRPr="008D1091">
                <w:rPr>
                  <w:rFonts w:ascii="Verdana" w:hAnsi="Verdana" w:cs="Arial"/>
                  <w:color w:val="000000"/>
                  <w:sz w:val="10"/>
                  <w:szCs w:val="10"/>
                  <w:rPrChange w:id="3375" w:author="Hardik Malhotra" w:date="2021-09-30T21:33:00Z">
                    <w:rPr>
                      <w:rFonts w:ascii="Arial" w:hAnsi="Arial" w:cs="Arial"/>
                      <w:color w:val="000000"/>
                      <w:sz w:val="20"/>
                      <w:szCs w:val="20"/>
                    </w:rPr>
                  </w:rPrChange>
                </w:rPr>
                <w:t>91</w:t>
              </w:r>
            </w:ins>
          </w:p>
        </w:tc>
      </w:tr>
      <w:tr w:rsidR="008D1091" w:rsidRPr="00D932C3" w14:paraId="52A6645C" w14:textId="77777777" w:rsidTr="00D932C3">
        <w:trPr>
          <w:trHeight w:val="334"/>
          <w:ins w:id="3376" w:author="Hardik Malhotra" w:date="2021-09-30T21:23:00Z"/>
        </w:trPr>
        <w:tc>
          <w:tcPr>
            <w:tcW w:w="1152" w:type="dxa"/>
            <w:tcBorders>
              <w:top w:val="nil"/>
              <w:left w:val="single" w:sz="4" w:space="0" w:color="auto"/>
              <w:bottom w:val="single" w:sz="4" w:space="0" w:color="auto"/>
              <w:right w:val="single" w:sz="4" w:space="0" w:color="auto"/>
            </w:tcBorders>
            <w:shd w:val="clear" w:color="000000" w:fill="FFFFFF"/>
            <w:noWrap/>
            <w:vAlign w:val="bottom"/>
            <w:hideMark/>
          </w:tcPr>
          <w:p w14:paraId="19CFF8D9" w14:textId="01707C32" w:rsidR="008D1091" w:rsidRPr="005858C1" w:rsidRDefault="008D1091" w:rsidP="008D1091">
            <w:pPr>
              <w:spacing w:after="0" w:line="240" w:lineRule="auto"/>
              <w:rPr>
                <w:ins w:id="3377" w:author="Hardik Malhotra" w:date="2021-09-30T21:23:00Z"/>
                <w:rFonts w:ascii="Verdana" w:eastAsia="Times New Roman" w:hAnsi="Verdana" w:cs="Times New Roman"/>
                <w:color w:val="000000"/>
                <w:sz w:val="10"/>
                <w:szCs w:val="10"/>
                <w:lang w:val="en-US"/>
              </w:rPr>
            </w:pPr>
            <w:ins w:id="3378" w:author="Hardik Malhotra" w:date="2021-09-30T21:24:00Z">
              <w:r w:rsidRPr="00D932C3">
                <w:rPr>
                  <w:rFonts w:ascii="Verdana" w:hAnsi="Verdana"/>
                  <w:color w:val="000000"/>
                  <w:sz w:val="10"/>
                  <w:szCs w:val="10"/>
                  <w:rPrChange w:id="3379" w:author="Hardik Malhotra" w:date="2021-09-30T21:25:00Z">
                    <w:rPr>
                      <w:rFonts w:ascii="Calibri" w:hAnsi="Calibri"/>
                      <w:b/>
                      <w:bCs/>
                      <w:color w:val="000000"/>
                    </w:rPr>
                  </w:rPrChange>
                </w:rPr>
                <w:t>Total</w:t>
              </w:r>
            </w:ins>
          </w:p>
        </w:tc>
        <w:tc>
          <w:tcPr>
            <w:tcW w:w="526" w:type="dxa"/>
            <w:tcBorders>
              <w:top w:val="nil"/>
              <w:left w:val="nil"/>
              <w:bottom w:val="single" w:sz="4" w:space="0" w:color="auto"/>
              <w:right w:val="single" w:sz="4" w:space="0" w:color="auto"/>
            </w:tcBorders>
            <w:shd w:val="clear" w:color="000000" w:fill="FFFFFF"/>
            <w:noWrap/>
            <w:vAlign w:val="bottom"/>
            <w:hideMark/>
          </w:tcPr>
          <w:p w14:paraId="5A8A6F8D" w14:textId="2E8E5D15" w:rsidR="008D1091" w:rsidRPr="005858C1" w:rsidRDefault="008D1091" w:rsidP="008D1091">
            <w:pPr>
              <w:spacing w:after="0" w:line="240" w:lineRule="auto"/>
              <w:jc w:val="center"/>
              <w:rPr>
                <w:ins w:id="3380" w:author="Hardik Malhotra" w:date="2021-09-30T21:23:00Z"/>
                <w:rFonts w:ascii="Verdana" w:eastAsia="Times New Roman" w:hAnsi="Verdana" w:cs="Times New Roman"/>
                <w:color w:val="000000"/>
                <w:sz w:val="10"/>
                <w:szCs w:val="10"/>
                <w:lang w:val="en-US"/>
              </w:rPr>
            </w:pPr>
            <w:ins w:id="3381" w:author="Hardik Malhotra" w:date="2021-09-30T21:33:00Z">
              <w:r w:rsidRPr="008D1091">
                <w:rPr>
                  <w:rFonts w:ascii="Verdana" w:hAnsi="Verdana" w:cs="Arial"/>
                  <w:b/>
                  <w:bCs/>
                  <w:color w:val="000000"/>
                  <w:sz w:val="10"/>
                  <w:szCs w:val="10"/>
                  <w:rPrChange w:id="3382" w:author="Hardik Malhotra" w:date="2021-09-30T21:33:00Z">
                    <w:rPr>
                      <w:rFonts w:ascii="Arial" w:hAnsi="Arial" w:cs="Arial"/>
                      <w:b/>
                      <w:bCs/>
                      <w:color w:val="000000"/>
                      <w:sz w:val="20"/>
                      <w:szCs w:val="20"/>
                    </w:rPr>
                  </w:rPrChange>
                </w:rPr>
                <w:t>59</w:t>
              </w:r>
            </w:ins>
          </w:p>
        </w:tc>
        <w:tc>
          <w:tcPr>
            <w:tcW w:w="526" w:type="dxa"/>
            <w:tcBorders>
              <w:top w:val="nil"/>
              <w:left w:val="nil"/>
              <w:bottom w:val="single" w:sz="4" w:space="0" w:color="auto"/>
              <w:right w:val="single" w:sz="4" w:space="0" w:color="auto"/>
            </w:tcBorders>
            <w:shd w:val="clear" w:color="000000" w:fill="FFFFFF"/>
            <w:noWrap/>
            <w:vAlign w:val="bottom"/>
            <w:hideMark/>
          </w:tcPr>
          <w:p w14:paraId="0BE66272" w14:textId="58755514" w:rsidR="008D1091" w:rsidRPr="005858C1" w:rsidRDefault="008D1091" w:rsidP="008D1091">
            <w:pPr>
              <w:spacing w:after="0" w:line="240" w:lineRule="auto"/>
              <w:jc w:val="center"/>
              <w:rPr>
                <w:ins w:id="3383" w:author="Hardik Malhotra" w:date="2021-09-30T21:23:00Z"/>
                <w:rFonts w:ascii="Verdana" w:eastAsia="Times New Roman" w:hAnsi="Verdana" w:cs="Times New Roman"/>
                <w:color w:val="000000"/>
                <w:sz w:val="10"/>
                <w:szCs w:val="10"/>
                <w:lang w:val="en-US"/>
              </w:rPr>
            </w:pPr>
            <w:ins w:id="3384" w:author="Hardik Malhotra" w:date="2021-09-30T21:33:00Z">
              <w:r w:rsidRPr="008D1091">
                <w:rPr>
                  <w:rFonts w:ascii="Verdana" w:hAnsi="Verdana" w:cs="Arial"/>
                  <w:b/>
                  <w:bCs/>
                  <w:color w:val="000000"/>
                  <w:sz w:val="10"/>
                  <w:szCs w:val="10"/>
                  <w:rPrChange w:id="3385" w:author="Hardik Malhotra" w:date="2021-09-30T21:33:00Z">
                    <w:rPr>
                      <w:rFonts w:ascii="Arial" w:hAnsi="Arial" w:cs="Arial"/>
                      <w:b/>
                      <w:bCs/>
                      <w:color w:val="000000"/>
                      <w:sz w:val="20"/>
                      <w:szCs w:val="20"/>
                    </w:rPr>
                  </w:rPrChange>
                </w:rPr>
                <w:t>65</w:t>
              </w:r>
            </w:ins>
          </w:p>
        </w:tc>
        <w:tc>
          <w:tcPr>
            <w:tcW w:w="526" w:type="dxa"/>
            <w:tcBorders>
              <w:top w:val="nil"/>
              <w:left w:val="nil"/>
              <w:bottom w:val="single" w:sz="4" w:space="0" w:color="auto"/>
              <w:right w:val="single" w:sz="4" w:space="0" w:color="auto"/>
            </w:tcBorders>
            <w:shd w:val="clear" w:color="000000" w:fill="FFFFFF"/>
            <w:noWrap/>
            <w:vAlign w:val="bottom"/>
            <w:hideMark/>
          </w:tcPr>
          <w:p w14:paraId="205B6A4F" w14:textId="4B4AD410" w:rsidR="008D1091" w:rsidRPr="005858C1" w:rsidRDefault="008D1091" w:rsidP="008D1091">
            <w:pPr>
              <w:spacing w:after="0" w:line="240" w:lineRule="auto"/>
              <w:jc w:val="center"/>
              <w:rPr>
                <w:ins w:id="3386" w:author="Hardik Malhotra" w:date="2021-09-30T21:23:00Z"/>
                <w:rFonts w:ascii="Verdana" w:eastAsia="Times New Roman" w:hAnsi="Verdana" w:cs="Times New Roman"/>
                <w:color w:val="000000"/>
                <w:sz w:val="10"/>
                <w:szCs w:val="10"/>
                <w:lang w:val="en-US"/>
              </w:rPr>
            </w:pPr>
            <w:ins w:id="3387" w:author="Hardik Malhotra" w:date="2021-09-30T21:33:00Z">
              <w:r w:rsidRPr="008D1091">
                <w:rPr>
                  <w:rFonts w:ascii="Verdana" w:hAnsi="Verdana" w:cs="Arial"/>
                  <w:b/>
                  <w:bCs/>
                  <w:color w:val="000000"/>
                  <w:sz w:val="10"/>
                  <w:szCs w:val="10"/>
                  <w:rPrChange w:id="3388" w:author="Hardik Malhotra" w:date="2021-09-30T21:33:00Z">
                    <w:rPr>
                      <w:rFonts w:ascii="Arial" w:hAnsi="Arial" w:cs="Arial"/>
                      <w:b/>
                      <w:bCs/>
                      <w:color w:val="000000"/>
                      <w:sz w:val="20"/>
                      <w:szCs w:val="20"/>
                    </w:rPr>
                  </w:rPrChange>
                </w:rPr>
                <w:t>72</w:t>
              </w:r>
            </w:ins>
          </w:p>
        </w:tc>
        <w:tc>
          <w:tcPr>
            <w:tcW w:w="526" w:type="dxa"/>
            <w:tcBorders>
              <w:top w:val="nil"/>
              <w:left w:val="nil"/>
              <w:bottom w:val="single" w:sz="4" w:space="0" w:color="auto"/>
              <w:right w:val="single" w:sz="4" w:space="0" w:color="auto"/>
            </w:tcBorders>
            <w:shd w:val="clear" w:color="000000" w:fill="FFFFFF"/>
            <w:noWrap/>
            <w:vAlign w:val="bottom"/>
            <w:hideMark/>
          </w:tcPr>
          <w:p w14:paraId="6E0A29B2" w14:textId="3C8A611D" w:rsidR="008D1091" w:rsidRPr="005858C1" w:rsidRDefault="008D1091" w:rsidP="008D1091">
            <w:pPr>
              <w:spacing w:after="0" w:line="240" w:lineRule="auto"/>
              <w:jc w:val="center"/>
              <w:rPr>
                <w:ins w:id="3389" w:author="Hardik Malhotra" w:date="2021-09-30T21:23:00Z"/>
                <w:rFonts w:ascii="Verdana" w:eastAsia="Times New Roman" w:hAnsi="Verdana" w:cs="Times New Roman"/>
                <w:color w:val="000000"/>
                <w:sz w:val="10"/>
                <w:szCs w:val="10"/>
                <w:lang w:val="en-US"/>
              </w:rPr>
            </w:pPr>
            <w:ins w:id="3390" w:author="Hardik Malhotra" w:date="2021-09-30T21:33:00Z">
              <w:r w:rsidRPr="008D1091">
                <w:rPr>
                  <w:rFonts w:ascii="Verdana" w:hAnsi="Verdana" w:cs="Arial"/>
                  <w:b/>
                  <w:bCs/>
                  <w:color w:val="000000"/>
                  <w:sz w:val="10"/>
                  <w:szCs w:val="10"/>
                  <w:rPrChange w:id="3391" w:author="Hardik Malhotra" w:date="2021-09-30T21:33:00Z">
                    <w:rPr>
                      <w:rFonts w:ascii="Arial" w:hAnsi="Arial" w:cs="Arial"/>
                      <w:b/>
                      <w:bCs/>
                      <w:color w:val="000000"/>
                      <w:sz w:val="20"/>
                      <w:szCs w:val="20"/>
                    </w:rPr>
                  </w:rPrChange>
                </w:rPr>
                <w:t>80</w:t>
              </w:r>
            </w:ins>
          </w:p>
        </w:tc>
        <w:tc>
          <w:tcPr>
            <w:tcW w:w="580" w:type="dxa"/>
            <w:tcBorders>
              <w:top w:val="nil"/>
              <w:left w:val="nil"/>
              <w:bottom w:val="single" w:sz="4" w:space="0" w:color="auto"/>
              <w:right w:val="single" w:sz="4" w:space="0" w:color="auto"/>
            </w:tcBorders>
            <w:shd w:val="clear" w:color="000000" w:fill="FFFFFF"/>
            <w:noWrap/>
            <w:vAlign w:val="bottom"/>
            <w:hideMark/>
          </w:tcPr>
          <w:p w14:paraId="16EE7911" w14:textId="10067C2B" w:rsidR="008D1091" w:rsidRPr="005858C1" w:rsidRDefault="008D1091" w:rsidP="008D1091">
            <w:pPr>
              <w:spacing w:after="0" w:line="240" w:lineRule="auto"/>
              <w:jc w:val="center"/>
              <w:rPr>
                <w:ins w:id="3392" w:author="Hardik Malhotra" w:date="2021-09-30T21:23:00Z"/>
                <w:rFonts w:ascii="Verdana" w:eastAsia="Times New Roman" w:hAnsi="Verdana" w:cs="Times New Roman"/>
                <w:color w:val="000000"/>
                <w:sz w:val="10"/>
                <w:szCs w:val="10"/>
                <w:lang w:val="en-US"/>
              </w:rPr>
            </w:pPr>
            <w:ins w:id="3393" w:author="Hardik Malhotra" w:date="2021-09-30T21:33:00Z">
              <w:r w:rsidRPr="008D1091">
                <w:rPr>
                  <w:rFonts w:ascii="Verdana" w:hAnsi="Verdana" w:cs="Arial"/>
                  <w:b/>
                  <w:bCs/>
                  <w:color w:val="000000"/>
                  <w:sz w:val="10"/>
                  <w:szCs w:val="10"/>
                  <w:rPrChange w:id="3394" w:author="Hardik Malhotra" w:date="2021-09-30T21:33:00Z">
                    <w:rPr>
                      <w:rFonts w:ascii="Arial" w:hAnsi="Arial" w:cs="Arial"/>
                      <w:b/>
                      <w:bCs/>
                      <w:color w:val="000000"/>
                      <w:sz w:val="20"/>
                      <w:szCs w:val="20"/>
                    </w:rPr>
                  </w:rPrChange>
                </w:rPr>
                <w:t>89</w:t>
              </w:r>
            </w:ins>
          </w:p>
        </w:tc>
        <w:tc>
          <w:tcPr>
            <w:tcW w:w="595" w:type="dxa"/>
            <w:tcBorders>
              <w:top w:val="nil"/>
              <w:left w:val="nil"/>
              <w:bottom w:val="single" w:sz="4" w:space="0" w:color="auto"/>
              <w:right w:val="single" w:sz="4" w:space="0" w:color="auto"/>
            </w:tcBorders>
            <w:shd w:val="clear" w:color="000000" w:fill="FFFFFF"/>
            <w:noWrap/>
            <w:vAlign w:val="bottom"/>
            <w:hideMark/>
          </w:tcPr>
          <w:p w14:paraId="55A74E20" w14:textId="2E39FA52" w:rsidR="008D1091" w:rsidRPr="005858C1" w:rsidRDefault="008D1091" w:rsidP="008D1091">
            <w:pPr>
              <w:spacing w:after="0" w:line="240" w:lineRule="auto"/>
              <w:jc w:val="center"/>
              <w:rPr>
                <w:ins w:id="3395" w:author="Hardik Malhotra" w:date="2021-09-30T21:23:00Z"/>
                <w:rFonts w:ascii="Verdana" w:eastAsia="Times New Roman" w:hAnsi="Verdana" w:cs="Times New Roman"/>
                <w:color w:val="000000"/>
                <w:sz w:val="10"/>
                <w:szCs w:val="10"/>
                <w:lang w:val="en-US"/>
              </w:rPr>
            </w:pPr>
            <w:ins w:id="3396" w:author="Hardik Malhotra" w:date="2021-09-30T21:33:00Z">
              <w:r w:rsidRPr="008D1091">
                <w:rPr>
                  <w:rFonts w:ascii="Verdana" w:hAnsi="Verdana" w:cs="Arial"/>
                  <w:b/>
                  <w:bCs/>
                  <w:color w:val="000000"/>
                  <w:sz w:val="10"/>
                  <w:szCs w:val="10"/>
                  <w:rPrChange w:id="3397" w:author="Hardik Malhotra" w:date="2021-09-30T21:33:00Z">
                    <w:rPr>
                      <w:rFonts w:ascii="Arial" w:hAnsi="Arial" w:cs="Arial"/>
                      <w:b/>
                      <w:bCs/>
                      <w:color w:val="000000"/>
                      <w:sz w:val="20"/>
                      <w:szCs w:val="20"/>
                    </w:rPr>
                  </w:rPrChange>
                </w:rPr>
                <w:t>103</w:t>
              </w:r>
            </w:ins>
          </w:p>
        </w:tc>
        <w:tc>
          <w:tcPr>
            <w:tcW w:w="577" w:type="dxa"/>
            <w:tcBorders>
              <w:top w:val="nil"/>
              <w:left w:val="nil"/>
              <w:bottom w:val="single" w:sz="4" w:space="0" w:color="auto"/>
              <w:right w:val="single" w:sz="4" w:space="0" w:color="auto"/>
            </w:tcBorders>
            <w:shd w:val="clear" w:color="000000" w:fill="FFFFFF"/>
            <w:noWrap/>
            <w:vAlign w:val="bottom"/>
            <w:hideMark/>
          </w:tcPr>
          <w:p w14:paraId="0E6D105F" w14:textId="4B0090A5" w:rsidR="008D1091" w:rsidRPr="005858C1" w:rsidRDefault="008D1091" w:rsidP="008D1091">
            <w:pPr>
              <w:spacing w:after="0" w:line="240" w:lineRule="auto"/>
              <w:jc w:val="center"/>
              <w:rPr>
                <w:ins w:id="3398" w:author="Hardik Malhotra" w:date="2021-09-30T21:23:00Z"/>
                <w:rFonts w:ascii="Verdana" w:eastAsia="Times New Roman" w:hAnsi="Verdana" w:cs="Times New Roman"/>
                <w:color w:val="000000"/>
                <w:sz w:val="10"/>
                <w:szCs w:val="10"/>
                <w:lang w:val="en-US"/>
              </w:rPr>
            </w:pPr>
            <w:ins w:id="3399" w:author="Hardik Malhotra" w:date="2021-09-30T21:33:00Z">
              <w:r w:rsidRPr="008D1091">
                <w:rPr>
                  <w:rFonts w:ascii="Verdana" w:hAnsi="Verdana" w:cs="Arial"/>
                  <w:b/>
                  <w:bCs/>
                  <w:color w:val="000000"/>
                  <w:sz w:val="10"/>
                  <w:szCs w:val="10"/>
                  <w:rPrChange w:id="3400" w:author="Hardik Malhotra" w:date="2021-09-30T21:33:00Z">
                    <w:rPr>
                      <w:rFonts w:ascii="Arial" w:hAnsi="Arial" w:cs="Arial"/>
                      <w:b/>
                      <w:bCs/>
                      <w:color w:val="000000"/>
                      <w:sz w:val="20"/>
                      <w:szCs w:val="20"/>
                    </w:rPr>
                  </w:rPrChange>
                </w:rPr>
                <w:t>89</w:t>
              </w:r>
            </w:ins>
          </w:p>
        </w:tc>
        <w:tc>
          <w:tcPr>
            <w:tcW w:w="577" w:type="dxa"/>
            <w:tcBorders>
              <w:top w:val="nil"/>
              <w:left w:val="nil"/>
              <w:bottom w:val="single" w:sz="4" w:space="0" w:color="auto"/>
              <w:right w:val="single" w:sz="4" w:space="0" w:color="auto"/>
            </w:tcBorders>
            <w:shd w:val="clear" w:color="000000" w:fill="FFFFFF"/>
            <w:noWrap/>
            <w:vAlign w:val="bottom"/>
            <w:hideMark/>
          </w:tcPr>
          <w:p w14:paraId="0919D1D3" w14:textId="4C276CFA" w:rsidR="008D1091" w:rsidRPr="005858C1" w:rsidRDefault="008D1091" w:rsidP="008D1091">
            <w:pPr>
              <w:spacing w:after="0" w:line="240" w:lineRule="auto"/>
              <w:jc w:val="center"/>
              <w:rPr>
                <w:ins w:id="3401" w:author="Hardik Malhotra" w:date="2021-09-30T21:23:00Z"/>
                <w:rFonts w:ascii="Verdana" w:eastAsia="Times New Roman" w:hAnsi="Verdana" w:cs="Times New Roman"/>
                <w:color w:val="000000"/>
                <w:sz w:val="10"/>
                <w:szCs w:val="10"/>
                <w:lang w:val="en-US"/>
              </w:rPr>
            </w:pPr>
            <w:ins w:id="3402" w:author="Hardik Malhotra" w:date="2021-09-30T21:33:00Z">
              <w:r w:rsidRPr="008D1091">
                <w:rPr>
                  <w:rFonts w:ascii="Verdana" w:hAnsi="Verdana" w:cs="Arial"/>
                  <w:b/>
                  <w:bCs/>
                  <w:color w:val="000000"/>
                  <w:sz w:val="10"/>
                  <w:szCs w:val="10"/>
                  <w:rPrChange w:id="3403" w:author="Hardik Malhotra" w:date="2021-09-30T21:33:00Z">
                    <w:rPr>
                      <w:rFonts w:ascii="Arial" w:hAnsi="Arial" w:cs="Arial"/>
                      <w:b/>
                      <w:bCs/>
                      <w:color w:val="000000"/>
                      <w:sz w:val="20"/>
                      <w:szCs w:val="20"/>
                    </w:rPr>
                  </w:rPrChange>
                </w:rPr>
                <w:t>98</w:t>
              </w:r>
            </w:ins>
          </w:p>
        </w:tc>
        <w:tc>
          <w:tcPr>
            <w:tcW w:w="595" w:type="dxa"/>
            <w:tcBorders>
              <w:top w:val="nil"/>
              <w:left w:val="nil"/>
              <w:bottom w:val="single" w:sz="4" w:space="0" w:color="auto"/>
              <w:right w:val="single" w:sz="4" w:space="0" w:color="auto"/>
            </w:tcBorders>
            <w:shd w:val="clear" w:color="000000" w:fill="FFFFFF"/>
            <w:noWrap/>
            <w:vAlign w:val="bottom"/>
            <w:hideMark/>
          </w:tcPr>
          <w:p w14:paraId="3E933FCE" w14:textId="70082987" w:rsidR="008D1091" w:rsidRPr="005858C1" w:rsidRDefault="008D1091" w:rsidP="008D1091">
            <w:pPr>
              <w:spacing w:after="0" w:line="240" w:lineRule="auto"/>
              <w:jc w:val="center"/>
              <w:rPr>
                <w:ins w:id="3404" w:author="Hardik Malhotra" w:date="2021-09-30T21:23:00Z"/>
                <w:rFonts w:ascii="Verdana" w:eastAsia="Times New Roman" w:hAnsi="Verdana" w:cs="Times New Roman"/>
                <w:color w:val="000000"/>
                <w:sz w:val="10"/>
                <w:szCs w:val="10"/>
                <w:lang w:val="en-US"/>
              </w:rPr>
            </w:pPr>
            <w:ins w:id="3405" w:author="Hardik Malhotra" w:date="2021-09-30T21:33:00Z">
              <w:r w:rsidRPr="008D1091">
                <w:rPr>
                  <w:rFonts w:ascii="Verdana" w:hAnsi="Verdana" w:cs="Arial"/>
                  <w:b/>
                  <w:bCs/>
                  <w:color w:val="000000"/>
                  <w:sz w:val="10"/>
                  <w:szCs w:val="10"/>
                  <w:rPrChange w:id="3406" w:author="Hardik Malhotra" w:date="2021-09-30T21:33:00Z">
                    <w:rPr>
                      <w:rFonts w:ascii="Arial" w:hAnsi="Arial" w:cs="Arial"/>
                      <w:b/>
                      <w:bCs/>
                      <w:color w:val="000000"/>
                      <w:sz w:val="20"/>
                      <w:szCs w:val="20"/>
                    </w:rPr>
                  </w:rPrChange>
                </w:rPr>
                <w:t>108</w:t>
              </w:r>
            </w:ins>
          </w:p>
        </w:tc>
        <w:tc>
          <w:tcPr>
            <w:tcW w:w="595" w:type="dxa"/>
            <w:tcBorders>
              <w:top w:val="nil"/>
              <w:left w:val="nil"/>
              <w:bottom w:val="single" w:sz="4" w:space="0" w:color="auto"/>
              <w:right w:val="single" w:sz="4" w:space="0" w:color="auto"/>
            </w:tcBorders>
            <w:shd w:val="clear" w:color="000000" w:fill="FFFFFF"/>
            <w:noWrap/>
            <w:vAlign w:val="bottom"/>
            <w:hideMark/>
          </w:tcPr>
          <w:p w14:paraId="3203857F" w14:textId="755C07E0" w:rsidR="008D1091" w:rsidRPr="005858C1" w:rsidRDefault="008D1091" w:rsidP="008D1091">
            <w:pPr>
              <w:spacing w:after="0" w:line="240" w:lineRule="auto"/>
              <w:jc w:val="center"/>
              <w:rPr>
                <w:ins w:id="3407" w:author="Hardik Malhotra" w:date="2021-09-30T21:23:00Z"/>
                <w:rFonts w:ascii="Verdana" w:eastAsia="Times New Roman" w:hAnsi="Verdana" w:cs="Times New Roman"/>
                <w:color w:val="000000"/>
                <w:sz w:val="10"/>
                <w:szCs w:val="10"/>
                <w:lang w:val="en-US"/>
              </w:rPr>
            </w:pPr>
            <w:ins w:id="3408" w:author="Hardik Malhotra" w:date="2021-09-30T21:33:00Z">
              <w:r w:rsidRPr="008D1091">
                <w:rPr>
                  <w:rFonts w:ascii="Verdana" w:hAnsi="Verdana" w:cs="Arial"/>
                  <w:b/>
                  <w:bCs/>
                  <w:color w:val="000000"/>
                  <w:sz w:val="10"/>
                  <w:szCs w:val="10"/>
                  <w:rPrChange w:id="3409" w:author="Hardik Malhotra" w:date="2021-09-30T21:33:00Z">
                    <w:rPr>
                      <w:rFonts w:ascii="Arial" w:hAnsi="Arial" w:cs="Arial"/>
                      <w:b/>
                      <w:bCs/>
                      <w:color w:val="000000"/>
                      <w:sz w:val="20"/>
                      <w:szCs w:val="20"/>
                    </w:rPr>
                  </w:rPrChange>
                </w:rPr>
                <w:t>118</w:t>
              </w:r>
            </w:ins>
          </w:p>
        </w:tc>
        <w:tc>
          <w:tcPr>
            <w:tcW w:w="595" w:type="dxa"/>
            <w:tcBorders>
              <w:top w:val="nil"/>
              <w:left w:val="nil"/>
              <w:bottom w:val="single" w:sz="4" w:space="0" w:color="auto"/>
              <w:right w:val="single" w:sz="4" w:space="0" w:color="auto"/>
            </w:tcBorders>
            <w:shd w:val="clear" w:color="000000" w:fill="FFFFFF"/>
            <w:noWrap/>
            <w:vAlign w:val="bottom"/>
            <w:hideMark/>
          </w:tcPr>
          <w:p w14:paraId="4C2533CD" w14:textId="349E447A" w:rsidR="008D1091" w:rsidRPr="005858C1" w:rsidRDefault="008D1091" w:rsidP="008D1091">
            <w:pPr>
              <w:spacing w:after="0" w:line="240" w:lineRule="auto"/>
              <w:jc w:val="center"/>
              <w:rPr>
                <w:ins w:id="3410" w:author="Hardik Malhotra" w:date="2021-09-30T21:23:00Z"/>
                <w:rFonts w:ascii="Verdana" w:eastAsia="Times New Roman" w:hAnsi="Verdana" w:cs="Times New Roman"/>
                <w:color w:val="000000"/>
                <w:sz w:val="10"/>
                <w:szCs w:val="10"/>
                <w:lang w:val="en-US"/>
              </w:rPr>
            </w:pPr>
            <w:ins w:id="3411" w:author="Hardik Malhotra" w:date="2021-09-30T21:33:00Z">
              <w:r w:rsidRPr="008D1091">
                <w:rPr>
                  <w:rFonts w:ascii="Verdana" w:hAnsi="Verdana" w:cs="Arial"/>
                  <w:b/>
                  <w:bCs/>
                  <w:color w:val="000000"/>
                  <w:sz w:val="10"/>
                  <w:szCs w:val="10"/>
                  <w:rPrChange w:id="3412" w:author="Hardik Malhotra" w:date="2021-09-30T21:33:00Z">
                    <w:rPr>
                      <w:rFonts w:ascii="Arial" w:hAnsi="Arial" w:cs="Arial"/>
                      <w:b/>
                      <w:bCs/>
                      <w:color w:val="000000"/>
                      <w:sz w:val="20"/>
                      <w:szCs w:val="20"/>
                    </w:rPr>
                  </w:rPrChange>
                </w:rPr>
                <w:t>129</w:t>
              </w:r>
            </w:ins>
          </w:p>
        </w:tc>
        <w:tc>
          <w:tcPr>
            <w:tcW w:w="595" w:type="dxa"/>
            <w:tcBorders>
              <w:top w:val="nil"/>
              <w:left w:val="nil"/>
              <w:bottom w:val="single" w:sz="4" w:space="0" w:color="auto"/>
              <w:right w:val="single" w:sz="4" w:space="0" w:color="auto"/>
            </w:tcBorders>
            <w:shd w:val="clear" w:color="000000" w:fill="FFFFFF"/>
            <w:noWrap/>
            <w:vAlign w:val="bottom"/>
            <w:hideMark/>
          </w:tcPr>
          <w:p w14:paraId="4A411112" w14:textId="75B2796C" w:rsidR="008D1091" w:rsidRPr="005858C1" w:rsidRDefault="008D1091" w:rsidP="008D1091">
            <w:pPr>
              <w:spacing w:after="0" w:line="240" w:lineRule="auto"/>
              <w:jc w:val="center"/>
              <w:rPr>
                <w:ins w:id="3413" w:author="Hardik Malhotra" w:date="2021-09-30T21:23:00Z"/>
                <w:rFonts w:ascii="Verdana" w:eastAsia="Times New Roman" w:hAnsi="Verdana" w:cs="Times New Roman"/>
                <w:color w:val="000000"/>
                <w:sz w:val="10"/>
                <w:szCs w:val="10"/>
                <w:lang w:val="en-US"/>
              </w:rPr>
            </w:pPr>
            <w:ins w:id="3414" w:author="Hardik Malhotra" w:date="2021-09-30T21:33:00Z">
              <w:r w:rsidRPr="008D1091">
                <w:rPr>
                  <w:rFonts w:ascii="Verdana" w:hAnsi="Verdana" w:cs="Arial"/>
                  <w:b/>
                  <w:bCs/>
                  <w:color w:val="000000"/>
                  <w:sz w:val="10"/>
                  <w:szCs w:val="10"/>
                  <w:rPrChange w:id="3415" w:author="Hardik Malhotra" w:date="2021-09-30T21:33:00Z">
                    <w:rPr>
                      <w:rFonts w:ascii="Arial" w:hAnsi="Arial" w:cs="Arial"/>
                      <w:b/>
                      <w:bCs/>
                      <w:color w:val="000000"/>
                      <w:sz w:val="20"/>
                      <w:szCs w:val="20"/>
                    </w:rPr>
                  </w:rPrChange>
                </w:rPr>
                <w:t>140</w:t>
              </w:r>
            </w:ins>
          </w:p>
        </w:tc>
        <w:tc>
          <w:tcPr>
            <w:tcW w:w="595" w:type="dxa"/>
            <w:tcBorders>
              <w:top w:val="nil"/>
              <w:left w:val="nil"/>
              <w:bottom w:val="single" w:sz="4" w:space="0" w:color="auto"/>
              <w:right w:val="single" w:sz="4" w:space="0" w:color="auto"/>
            </w:tcBorders>
            <w:shd w:val="clear" w:color="000000" w:fill="FFFFFF"/>
            <w:noWrap/>
            <w:vAlign w:val="bottom"/>
            <w:hideMark/>
          </w:tcPr>
          <w:p w14:paraId="3D38B1F6" w14:textId="3AE0289D" w:rsidR="008D1091" w:rsidRPr="005858C1" w:rsidRDefault="008D1091" w:rsidP="008D1091">
            <w:pPr>
              <w:spacing w:after="0" w:line="240" w:lineRule="auto"/>
              <w:jc w:val="center"/>
              <w:rPr>
                <w:ins w:id="3416" w:author="Hardik Malhotra" w:date="2021-09-30T21:23:00Z"/>
                <w:rFonts w:ascii="Verdana" w:eastAsia="Times New Roman" w:hAnsi="Verdana" w:cs="Times New Roman"/>
                <w:color w:val="000000"/>
                <w:sz w:val="10"/>
                <w:szCs w:val="10"/>
                <w:lang w:val="en-US"/>
              </w:rPr>
            </w:pPr>
            <w:ins w:id="3417" w:author="Hardik Malhotra" w:date="2021-09-30T21:33:00Z">
              <w:r w:rsidRPr="008D1091">
                <w:rPr>
                  <w:rFonts w:ascii="Verdana" w:hAnsi="Verdana" w:cs="Arial"/>
                  <w:b/>
                  <w:bCs/>
                  <w:color w:val="000000"/>
                  <w:sz w:val="10"/>
                  <w:szCs w:val="10"/>
                  <w:rPrChange w:id="3418" w:author="Hardik Malhotra" w:date="2021-09-30T21:33:00Z">
                    <w:rPr>
                      <w:rFonts w:ascii="Arial" w:hAnsi="Arial" w:cs="Arial"/>
                      <w:b/>
                      <w:bCs/>
                      <w:color w:val="000000"/>
                      <w:sz w:val="20"/>
                      <w:szCs w:val="20"/>
                    </w:rPr>
                  </w:rPrChange>
                </w:rPr>
                <w:t>152</w:t>
              </w:r>
            </w:ins>
          </w:p>
        </w:tc>
        <w:tc>
          <w:tcPr>
            <w:tcW w:w="595" w:type="dxa"/>
            <w:tcBorders>
              <w:top w:val="nil"/>
              <w:left w:val="nil"/>
              <w:bottom w:val="single" w:sz="4" w:space="0" w:color="auto"/>
              <w:right w:val="single" w:sz="4" w:space="0" w:color="auto"/>
            </w:tcBorders>
            <w:shd w:val="clear" w:color="000000" w:fill="FFFFFF"/>
            <w:noWrap/>
            <w:vAlign w:val="bottom"/>
            <w:hideMark/>
          </w:tcPr>
          <w:p w14:paraId="430FFCB7" w14:textId="6BFED8A0" w:rsidR="008D1091" w:rsidRPr="005858C1" w:rsidRDefault="008D1091" w:rsidP="008D1091">
            <w:pPr>
              <w:spacing w:after="0" w:line="240" w:lineRule="auto"/>
              <w:jc w:val="center"/>
              <w:rPr>
                <w:ins w:id="3419" w:author="Hardik Malhotra" w:date="2021-09-30T21:23:00Z"/>
                <w:rFonts w:ascii="Verdana" w:eastAsia="Times New Roman" w:hAnsi="Verdana" w:cs="Times New Roman"/>
                <w:color w:val="000000"/>
                <w:sz w:val="10"/>
                <w:szCs w:val="10"/>
                <w:lang w:val="en-US"/>
              </w:rPr>
            </w:pPr>
            <w:ins w:id="3420" w:author="Hardik Malhotra" w:date="2021-09-30T21:33:00Z">
              <w:r w:rsidRPr="008D1091">
                <w:rPr>
                  <w:rFonts w:ascii="Verdana" w:hAnsi="Verdana" w:cs="Arial"/>
                  <w:b/>
                  <w:bCs/>
                  <w:color w:val="000000"/>
                  <w:sz w:val="10"/>
                  <w:szCs w:val="10"/>
                  <w:rPrChange w:id="3421" w:author="Hardik Malhotra" w:date="2021-09-30T21:33:00Z">
                    <w:rPr>
                      <w:rFonts w:ascii="Arial" w:hAnsi="Arial" w:cs="Arial"/>
                      <w:b/>
                      <w:bCs/>
                      <w:color w:val="000000"/>
                      <w:sz w:val="20"/>
                      <w:szCs w:val="20"/>
                    </w:rPr>
                  </w:rPrChange>
                </w:rPr>
                <w:t>165</w:t>
              </w:r>
            </w:ins>
          </w:p>
        </w:tc>
        <w:tc>
          <w:tcPr>
            <w:tcW w:w="595" w:type="dxa"/>
            <w:tcBorders>
              <w:top w:val="nil"/>
              <w:left w:val="nil"/>
              <w:bottom w:val="single" w:sz="4" w:space="0" w:color="auto"/>
              <w:right w:val="single" w:sz="4" w:space="0" w:color="auto"/>
            </w:tcBorders>
            <w:shd w:val="clear" w:color="000000" w:fill="FFFFFF"/>
            <w:noWrap/>
            <w:vAlign w:val="bottom"/>
            <w:hideMark/>
          </w:tcPr>
          <w:p w14:paraId="575EC3DB" w14:textId="08FDE2B0" w:rsidR="008D1091" w:rsidRPr="005858C1" w:rsidRDefault="008D1091" w:rsidP="008D1091">
            <w:pPr>
              <w:spacing w:after="0" w:line="240" w:lineRule="auto"/>
              <w:jc w:val="center"/>
              <w:rPr>
                <w:ins w:id="3422" w:author="Hardik Malhotra" w:date="2021-09-30T21:23:00Z"/>
                <w:rFonts w:ascii="Verdana" w:eastAsia="Times New Roman" w:hAnsi="Verdana" w:cs="Times New Roman"/>
                <w:color w:val="000000"/>
                <w:sz w:val="10"/>
                <w:szCs w:val="10"/>
                <w:lang w:val="en-US"/>
              </w:rPr>
            </w:pPr>
            <w:ins w:id="3423" w:author="Hardik Malhotra" w:date="2021-09-30T21:33:00Z">
              <w:r w:rsidRPr="008D1091">
                <w:rPr>
                  <w:rFonts w:ascii="Verdana" w:hAnsi="Verdana" w:cs="Arial"/>
                  <w:b/>
                  <w:bCs/>
                  <w:color w:val="000000"/>
                  <w:sz w:val="10"/>
                  <w:szCs w:val="10"/>
                  <w:rPrChange w:id="3424" w:author="Hardik Malhotra" w:date="2021-09-30T21:33:00Z">
                    <w:rPr>
                      <w:rFonts w:ascii="Arial" w:hAnsi="Arial" w:cs="Arial"/>
                      <w:b/>
                      <w:bCs/>
                      <w:color w:val="000000"/>
                      <w:sz w:val="20"/>
                      <w:szCs w:val="20"/>
                    </w:rPr>
                  </w:rPrChange>
                </w:rPr>
                <w:t>178</w:t>
              </w:r>
            </w:ins>
          </w:p>
        </w:tc>
        <w:tc>
          <w:tcPr>
            <w:tcW w:w="595" w:type="dxa"/>
            <w:tcBorders>
              <w:top w:val="nil"/>
              <w:left w:val="nil"/>
              <w:bottom w:val="single" w:sz="4" w:space="0" w:color="auto"/>
              <w:right w:val="single" w:sz="4" w:space="0" w:color="auto"/>
            </w:tcBorders>
            <w:shd w:val="clear" w:color="000000" w:fill="FFFFFF"/>
            <w:noWrap/>
            <w:vAlign w:val="bottom"/>
            <w:hideMark/>
          </w:tcPr>
          <w:p w14:paraId="698C9E6B" w14:textId="63E09B34" w:rsidR="008D1091" w:rsidRPr="005858C1" w:rsidRDefault="008D1091" w:rsidP="008D1091">
            <w:pPr>
              <w:spacing w:after="0" w:line="240" w:lineRule="auto"/>
              <w:jc w:val="center"/>
              <w:rPr>
                <w:ins w:id="3425" w:author="Hardik Malhotra" w:date="2021-09-30T21:23:00Z"/>
                <w:rFonts w:ascii="Verdana" w:eastAsia="Times New Roman" w:hAnsi="Verdana" w:cs="Times New Roman"/>
                <w:color w:val="000000"/>
                <w:sz w:val="10"/>
                <w:szCs w:val="10"/>
                <w:lang w:val="en-US"/>
              </w:rPr>
            </w:pPr>
            <w:ins w:id="3426" w:author="Hardik Malhotra" w:date="2021-09-30T21:33:00Z">
              <w:r w:rsidRPr="008D1091">
                <w:rPr>
                  <w:rFonts w:ascii="Verdana" w:hAnsi="Verdana" w:cs="Arial"/>
                  <w:b/>
                  <w:bCs/>
                  <w:color w:val="000000"/>
                  <w:sz w:val="10"/>
                  <w:szCs w:val="10"/>
                  <w:rPrChange w:id="3427" w:author="Hardik Malhotra" w:date="2021-09-30T21:33:00Z">
                    <w:rPr>
                      <w:rFonts w:ascii="Arial" w:hAnsi="Arial" w:cs="Arial"/>
                      <w:b/>
                      <w:bCs/>
                      <w:color w:val="000000"/>
                      <w:sz w:val="20"/>
                      <w:szCs w:val="20"/>
                    </w:rPr>
                  </w:rPrChange>
                </w:rPr>
                <w:t>193</w:t>
              </w:r>
            </w:ins>
          </w:p>
        </w:tc>
      </w:tr>
    </w:tbl>
    <w:p w14:paraId="099265D3" w14:textId="77777777" w:rsidR="00895678" w:rsidRDefault="00895678" w:rsidP="00895678">
      <w:pPr>
        <w:spacing w:line="360" w:lineRule="auto"/>
        <w:jc w:val="both"/>
        <w:rPr>
          <w:ins w:id="3428" w:author="Hardik Malhotra" w:date="2021-09-30T15:33:00Z"/>
          <w:rFonts w:ascii="Arial" w:eastAsia="Arial" w:hAnsi="Arial" w:cs="Arial"/>
          <w:sz w:val="24"/>
          <w:szCs w:val="24"/>
          <w:lang w:val="en-US"/>
        </w:rPr>
        <w:sectPr w:rsidR="00895678" w:rsidSect="0009252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0CCE6E2" w14:textId="77777777" w:rsidR="008D1091" w:rsidRDefault="008D1091" w:rsidP="00895678">
      <w:pPr>
        <w:rPr>
          <w:ins w:id="3429" w:author="Hardik Malhotra" w:date="2021-09-30T21:29:00Z"/>
        </w:rPr>
      </w:pPr>
    </w:p>
    <w:p w14:paraId="5058FFE8" w14:textId="339B9680" w:rsidR="00895678" w:rsidRDefault="005858C1" w:rsidP="00895678">
      <w:pPr>
        <w:rPr>
          <w:ins w:id="3430" w:author="Hardik Malhotra" w:date="2021-09-30T21:29:00Z"/>
        </w:rPr>
      </w:pPr>
      <w:ins w:id="3431" w:author="Hardik Malhotra" w:date="2021-09-30T15:33:00Z">
        <w:r>
          <w:rPr>
            <w:noProof/>
          </w:rPr>
          <w:lastRenderedPageBreak/>
          <w:pict w14:anchorId="2843297E">
            <v:shape id="_x0000_s1770" type="#_x0000_t202" style="position:absolute;margin-left:210.55pt;margin-top:254.95pt;width:297.95pt;height:24.2pt;z-index:252684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" filled="f" stroked="f">
              <v:textbox style="mso-fit-shape-to-text:t">
                <w:txbxContent>
                  <w:p w14:paraId="340632D9" w14:textId="77777777" w:rsidR="00895678" w:rsidRPr="00AE05DC" w:rsidRDefault="00895678" w:rsidP="00895678">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v:textbox>
              <w10:wrap anchorx="margin"/>
            </v:shape>
          </w:pict>
        </w:r>
        <w:r>
          <w:rPr>
            <w:noProof/>
          </w:rPr>
          <w:pict w14:anchorId="429764F4">
            <v:shape id="_x0000_s1769" type="#_x0000_t202" style="position:absolute;margin-left:-11.25pt;margin-top:-11.75pt;width:501pt;height:42.75pt;z-index:25268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" filled="f" stroked="f">
              <v:textbox>
                <w:txbxContent>
                  <w:p w14:paraId="6CD986CC" w14:textId="77777777" w:rsidR="00895678" w:rsidRPr="005858C1" w:rsidRDefault="00895678" w:rsidP="00895678">
                    <w:pPr>
                      <w:spacing w:after="0" w:line="360" w:lineRule="auto"/>
                      <w:textAlignment w:val="baseline"/>
                      <w:rPr>
                        <w:rFonts w:ascii="Verdana" w:eastAsia="Verdana" w:hAnsi="Verdana" w:cs="Verdana"/>
                        <w:b/>
                        <w:bCs/>
                        <w:color w:val="0F0E0E"/>
                        <w:kern w:val="24"/>
                        <w:sz w:val="20"/>
                        <w:szCs w:val="20"/>
                      </w:rPr>
                    </w:pPr>
                    <w:r w:rsidRPr="00620FA6">
                      <w:rPr>
                        <w:rFonts w:ascii="Verdana" w:eastAsia="Verdana" w:hAnsi="Verdana" w:cs="Verdana"/>
                        <w:b/>
                        <w:bCs/>
                        <w:color w:val="000000"/>
                        <w:kern w:val="24"/>
                        <w:sz w:val="20"/>
                        <w:szCs w:val="20"/>
                      </w:rPr>
                      <w:t>3.2.2.</w:t>
                    </w:r>
                    <w:r>
                      <w:rPr>
                        <w:rFonts w:ascii="Verdana" w:eastAsia="Verdana" w:hAnsi="Verdana" w:cs="Verdana"/>
                        <w:b/>
                        <w:bCs/>
                        <w:color w:val="000000"/>
                        <w:kern w:val="24"/>
                        <w:sz w:val="20"/>
                        <w:szCs w:val="20"/>
                      </w:rPr>
                      <w:t xml:space="preserve">3. </w:t>
                    </w:r>
                    <w:r w:rsidRPr="005858C1">
                      <w:rPr>
                        <w:rFonts w:ascii="Verdana" w:eastAsia="Verdana" w:hAnsi="Verdana" w:cs="Verdana"/>
                        <w:b/>
                        <w:bCs/>
                        <w:color w:val="0F0E0E"/>
                        <w:kern w:val="24"/>
                        <w:sz w:val="20"/>
                        <w:szCs w:val="20"/>
                      </w:rPr>
                      <w:t>Demand By Type</w:t>
                    </w:r>
                  </w:p>
                  <w:p w14:paraId="70152363" w14:textId="77777777" w:rsidR="00895678" w:rsidRPr="005858C1" w:rsidRDefault="00895678" w:rsidP="00895678">
                    <w:pPr>
                      <w:spacing w:after="0" w:line="360" w:lineRule="auto"/>
                      <w:textAlignment w:val="baseline"/>
                      <w:rPr>
                        <w:rFonts w:ascii="Verdana" w:eastAsia="Verdana" w:hAnsi="Verdana" w:cs="Verdana"/>
                        <w:b/>
                        <w:bCs/>
                        <w:color w:val="0F0E0E"/>
                        <w:kern w:val="24"/>
                        <w:sz w:val="20"/>
                        <w:szCs w:val="20"/>
                      </w:rPr>
                    </w:pPr>
                    <w:r w:rsidRPr="005858C1">
                      <w:rPr>
                        <w:rFonts w:ascii="Verdana" w:eastAsia="Verdana" w:hAnsi="Verdana" w:cs="Verdana"/>
                        <w:b/>
                        <w:bCs/>
                        <w:color w:val="0F0E0E"/>
                        <w:kern w:val="24"/>
                        <w:sz w:val="20"/>
                        <w:szCs w:val="20"/>
                      </w:rPr>
                      <w:t>Figure 29: India Epoxy Resin Demand, By Type, By Volume, 2015–2030F</w:t>
                    </w:r>
                  </w:p>
                </w:txbxContent>
              </v:textbox>
              <w10:wrap anchorx="margin"/>
            </v:shape>
          </w:pict>
        </w:r>
        <w:r w:rsidR="00895678" w:rsidRPr="0013644D">
          <w:rPr>
            <w:noProof/>
          </w:rPr>
          <w:drawing>
            <wp:inline distT="0" distB="0" distL="0" distR="0" wp14:anchorId="06C7A41B" wp14:editId="423093B7">
              <wp:extent cx="6448425" cy="3209925"/>
              <wp:effectExtent l="0" t="0" r="0" b="0"/>
              <wp:docPr id="2180" name="Chart 2180">
                <a:extLst xmlns:a="http://schemas.openxmlformats.org/drawingml/2006/main">
                  <a:ext uri="{FF2B5EF4-FFF2-40B4-BE49-F238E27FC236}">
                    <a16:creationId xmlns:a16="http://schemas.microsoft.com/office/drawing/2014/main" id="{5083EE75-E38F-4D2E-83CF-7096F52B3E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ins>
    </w:p>
    <w:p w14:paraId="4C71EFAB" w14:textId="392E152A" w:rsidR="008D1091" w:rsidRDefault="008D1091" w:rsidP="00895678">
      <w:pPr>
        <w:rPr>
          <w:ins w:id="3432" w:author="Hardik Malhotra" w:date="2021-09-30T21:28:00Z"/>
        </w:rPr>
      </w:pPr>
    </w:p>
    <w:tbl>
      <w:tblPr>
        <w:tblW w:w="10321" w:type="dxa"/>
        <w:tblInd w:w="-185" w:type="dxa"/>
        <w:tblLook w:val="04A0" w:firstRow="1" w:lastRow="0" w:firstColumn="1" w:lastColumn="0" w:noHBand="0" w:noVBand="1"/>
      </w:tblPr>
      <w:tblGrid>
        <w:gridCol w:w="1185"/>
        <w:gridCol w:w="519"/>
        <w:gridCol w:w="519"/>
        <w:gridCol w:w="519"/>
        <w:gridCol w:w="520"/>
        <w:gridCol w:w="593"/>
        <w:gridCol w:w="590"/>
        <w:gridCol w:w="590"/>
        <w:gridCol w:w="590"/>
        <w:gridCol w:w="590"/>
        <w:gridCol w:w="590"/>
        <w:gridCol w:w="590"/>
        <w:gridCol w:w="590"/>
        <w:gridCol w:w="590"/>
        <w:gridCol w:w="590"/>
        <w:gridCol w:w="590"/>
        <w:gridCol w:w="566"/>
        <w:tblGridChange w:id="3433">
          <w:tblGrid>
            <w:gridCol w:w="1185"/>
            <w:gridCol w:w="519"/>
            <w:gridCol w:w="519"/>
            <w:gridCol w:w="519"/>
            <w:gridCol w:w="520"/>
            <w:gridCol w:w="593"/>
            <w:gridCol w:w="590"/>
            <w:gridCol w:w="590"/>
            <w:gridCol w:w="590"/>
            <w:gridCol w:w="590"/>
            <w:gridCol w:w="590"/>
            <w:gridCol w:w="590"/>
            <w:gridCol w:w="590"/>
            <w:gridCol w:w="590"/>
            <w:gridCol w:w="590"/>
            <w:gridCol w:w="590"/>
            <w:gridCol w:w="566"/>
          </w:tblGrid>
        </w:tblGridChange>
      </w:tblGrid>
      <w:tr w:rsidR="00092529" w:rsidRPr="00257590" w14:paraId="1223293E" w14:textId="77777777" w:rsidTr="00092529">
        <w:trPr>
          <w:trHeight w:val="284"/>
          <w:ins w:id="3434" w:author="Hardik Malhotra" w:date="2021-10-01T14:42:00Z"/>
        </w:trPr>
        <w:tc>
          <w:tcPr>
            <w:tcW w:w="1185"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1BAF1D9B" w14:textId="001A8805" w:rsidR="00092529" w:rsidRPr="00257590" w:rsidRDefault="00092529" w:rsidP="00092529">
            <w:pPr>
              <w:spacing w:after="0" w:line="240" w:lineRule="auto"/>
              <w:jc w:val="center"/>
              <w:rPr>
                <w:ins w:id="3435" w:author="Hardik Malhotra" w:date="2021-10-01T14:42:00Z"/>
                <w:rFonts w:ascii="Verdana" w:eastAsia="Times New Roman" w:hAnsi="Verdana" w:cs="Arial"/>
                <w:b/>
                <w:bCs/>
                <w:color w:val="FFFFFF" w:themeColor="background1"/>
                <w:sz w:val="10"/>
                <w:szCs w:val="10"/>
                <w:lang w:val="en-US"/>
              </w:rPr>
            </w:pPr>
            <w:ins w:id="3436" w:author="Hardik Malhotra" w:date="2021-10-01T14:42:00Z">
              <w:r w:rsidRPr="00257590">
                <w:rPr>
                  <w:rFonts w:ascii="Verdana" w:eastAsia="Times New Roman" w:hAnsi="Verdana" w:cs="Arial"/>
                  <w:b/>
                  <w:bCs/>
                  <w:color w:val="FFFFFF" w:themeColor="background1"/>
                  <w:sz w:val="10"/>
                  <w:szCs w:val="10"/>
                  <w:lang w:val="en-US"/>
                </w:rPr>
                <w:t>Demand by</w:t>
              </w:r>
            </w:ins>
            <w:ins w:id="3437" w:author="Hardik Malhotra" w:date="2021-10-01T14:43:00Z">
              <w:r>
                <w:rPr>
                  <w:rFonts w:ascii="Verdana" w:eastAsia="Times New Roman" w:hAnsi="Verdana" w:cs="Arial"/>
                  <w:b/>
                  <w:bCs/>
                  <w:color w:val="FFFFFF" w:themeColor="background1"/>
                  <w:sz w:val="10"/>
                  <w:szCs w:val="10"/>
                  <w:lang w:val="en-US"/>
                </w:rPr>
                <w:t xml:space="preserve"> Type</w:t>
              </w:r>
            </w:ins>
          </w:p>
        </w:tc>
        <w:tc>
          <w:tcPr>
            <w:tcW w:w="519" w:type="dxa"/>
            <w:tcBorders>
              <w:top w:val="single" w:sz="4" w:space="0" w:color="auto"/>
              <w:left w:val="nil"/>
              <w:bottom w:val="single" w:sz="4" w:space="0" w:color="auto"/>
              <w:right w:val="single" w:sz="4" w:space="0" w:color="auto"/>
            </w:tcBorders>
            <w:shd w:val="clear" w:color="auto" w:fill="C00000"/>
            <w:noWrap/>
            <w:vAlign w:val="center"/>
            <w:hideMark/>
          </w:tcPr>
          <w:p w14:paraId="280F8C97" w14:textId="77777777" w:rsidR="00092529" w:rsidRPr="00257590" w:rsidRDefault="00092529" w:rsidP="00092529">
            <w:pPr>
              <w:spacing w:after="0" w:line="480" w:lineRule="auto"/>
              <w:jc w:val="center"/>
              <w:rPr>
                <w:ins w:id="3438" w:author="Hardik Malhotra" w:date="2021-10-01T14:42:00Z"/>
                <w:rFonts w:ascii="Verdana" w:eastAsia="Times New Roman" w:hAnsi="Verdana" w:cs="Arial"/>
                <w:b/>
                <w:bCs/>
                <w:color w:val="FFFFFF" w:themeColor="background1"/>
                <w:sz w:val="10"/>
                <w:szCs w:val="10"/>
                <w:lang w:val="en-US"/>
              </w:rPr>
            </w:pPr>
            <w:ins w:id="3439" w:author="Hardik Malhotra" w:date="2021-10-01T14:42:00Z">
              <w:r w:rsidRPr="00257590">
                <w:rPr>
                  <w:rFonts w:ascii="Verdana" w:eastAsia="Times New Roman" w:hAnsi="Verdana" w:cs="Arial"/>
                  <w:b/>
                  <w:bCs/>
                  <w:color w:val="FFFFFF" w:themeColor="background1"/>
                  <w:sz w:val="10"/>
                  <w:szCs w:val="10"/>
                  <w:lang w:val="en-US"/>
                </w:rPr>
                <w:t>2015</w:t>
              </w:r>
            </w:ins>
          </w:p>
        </w:tc>
        <w:tc>
          <w:tcPr>
            <w:tcW w:w="519" w:type="dxa"/>
            <w:tcBorders>
              <w:top w:val="single" w:sz="4" w:space="0" w:color="auto"/>
              <w:left w:val="nil"/>
              <w:bottom w:val="single" w:sz="4" w:space="0" w:color="auto"/>
              <w:right w:val="single" w:sz="4" w:space="0" w:color="auto"/>
            </w:tcBorders>
            <w:shd w:val="clear" w:color="auto" w:fill="C00000"/>
            <w:noWrap/>
            <w:vAlign w:val="center"/>
            <w:hideMark/>
          </w:tcPr>
          <w:p w14:paraId="7791490E" w14:textId="77777777" w:rsidR="00092529" w:rsidRPr="00257590" w:rsidRDefault="00092529" w:rsidP="00092529">
            <w:pPr>
              <w:spacing w:after="0" w:line="480" w:lineRule="auto"/>
              <w:jc w:val="center"/>
              <w:rPr>
                <w:ins w:id="3440" w:author="Hardik Malhotra" w:date="2021-10-01T14:42:00Z"/>
                <w:rFonts w:ascii="Verdana" w:eastAsia="Times New Roman" w:hAnsi="Verdana" w:cs="Arial"/>
                <w:b/>
                <w:bCs/>
                <w:color w:val="FFFFFF" w:themeColor="background1"/>
                <w:sz w:val="10"/>
                <w:szCs w:val="10"/>
                <w:lang w:val="en-US"/>
              </w:rPr>
            </w:pPr>
            <w:ins w:id="3441" w:author="Hardik Malhotra" w:date="2021-10-01T14:42:00Z">
              <w:r w:rsidRPr="00257590">
                <w:rPr>
                  <w:rFonts w:ascii="Verdana" w:eastAsia="Times New Roman" w:hAnsi="Verdana" w:cs="Arial"/>
                  <w:b/>
                  <w:bCs/>
                  <w:color w:val="FFFFFF" w:themeColor="background1"/>
                  <w:sz w:val="10"/>
                  <w:szCs w:val="10"/>
                  <w:lang w:val="en-US"/>
                </w:rPr>
                <w:t>2016</w:t>
              </w:r>
            </w:ins>
          </w:p>
        </w:tc>
        <w:tc>
          <w:tcPr>
            <w:tcW w:w="519" w:type="dxa"/>
            <w:tcBorders>
              <w:top w:val="single" w:sz="4" w:space="0" w:color="auto"/>
              <w:left w:val="nil"/>
              <w:bottom w:val="single" w:sz="4" w:space="0" w:color="auto"/>
              <w:right w:val="single" w:sz="4" w:space="0" w:color="auto"/>
            </w:tcBorders>
            <w:shd w:val="clear" w:color="auto" w:fill="C00000"/>
            <w:noWrap/>
            <w:vAlign w:val="bottom"/>
            <w:hideMark/>
          </w:tcPr>
          <w:p w14:paraId="1BAC93E0" w14:textId="77777777" w:rsidR="00092529" w:rsidRPr="00257590" w:rsidRDefault="00092529" w:rsidP="00092529">
            <w:pPr>
              <w:spacing w:after="0" w:line="480" w:lineRule="auto"/>
              <w:jc w:val="center"/>
              <w:rPr>
                <w:ins w:id="3442" w:author="Hardik Malhotra" w:date="2021-10-01T14:42:00Z"/>
                <w:rFonts w:ascii="Verdana" w:eastAsia="Times New Roman" w:hAnsi="Verdana" w:cs="Arial"/>
                <w:b/>
                <w:bCs/>
                <w:color w:val="FFFFFF" w:themeColor="background1"/>
                <w:sz w:val="10"/>
                <w:szCs w:val="10"/>
                <w:lang w:val="en-US"/>
              </w:rPr>
            </w:pPr>
            <w:ins w:id="3443" w:author="Hardik Malhotra" w:date="2021-10-01T14:42:00Z">
              <w:r w:rsidRPr="00257590">
                <w:rPr>
                  <w:rFonts w:ascii="Verdana" w:eastAsia="Times New Roman" w:hAnsi="Verdana" w:cs="Arial"/>
                  <w:b/>
                  <w:bCs/>
                  <w:color w:val="FFFFFF" w:themeColor="background1"/>
                  <w:sz w:val="10"/>
                  <w:szCs w:val="10"/>
                  <w:lang w:val="en-US"/>
                </w:rPr>
                <w:t>2017</w:t>
              </w:r>
            </w:ins>
          </w:p>
        </w:tc>
        <w:tc>
          <w:tcPr>
            <w:tcW w:w="520" w:type="dxa"/>
            <w:tcBorders>
              <w:top w:val="single" w:sz="4" w:space="0" w:color="auto"/>
              <w:left w:val="nil"/>
              <w:bottom w:val="single" w:sz="4" w:space="0" w:color="auto"/>
              <w:right w:val="single" w:sz="4" w:space="0" w:color="auto"/>
            </w:tcBorders>
            <w:shd w:val="clear" w:color="auto" w:fill="C00000"/>
            <w:noWrap/>
            <w:vAlign w:val="bottom"/>
            <w:hideMark/>
          </w:tcPr>
          <w:p w14:paraId="46B1C088" w14:textId="77777777" w:rsidR="00092529" w:rsidRPr="00257590" w:rsidRDefault="00092529" w:rsidP="00092529">
            <w:pPr>
              <w:spacing w:after="0" w:line="480" w:lineRule="auto"/>
              <w:jc w:val="center"/>
              <w:rPr>
                <w:ins w:id="3444" w:author="Hardik Malhotra" w:date="2021-10-01T14:42:00Z"/>
                <w:rFonts w:ascii="Verdana" w:eastAsia="Times New Roman" w:hAnsi="Verdana" w:cs="Arial"/>
                <w:b/>
                <w:bCs/>
                <w:color w:val="FFFFFF" w:themeColor="background1"/>
                <w:sz w:val="10"/>
                <w:szCs w:val="10"/>
                <w:lang w:val="en-US"/>
              </w:rPr>
            </w:pPr>
            <w:ins w:id="3445" w:author="Hardik Malhotra" w:date="2021-10-01T14:42:00Z">
              <w:r w:rsidRPr="00257590">
                <w:rPr>
                  <w:rFonts w:ascii="Verdana" w:eastAsia="Times New Roman" w:hAnsi="Verdana" w:cs="Arial"/>
                  <w:b/>
                  <w:bCs/>
                  <w:color w:val="FFFFFF" w:themeColor="background1"/>
                  <w:sz w:val="10"/>
                  <w:szCs w:val="10"/>
                  <w:lang w:val="en-US"/>
                </w:rPr>
                <w:t>2018</w:t>
              </w:r>
            </w:ins>
          </w:p>
        </w:tc>
        <w:tc>
          <w:tcPr>
            <w:tcW w:w="593" w:type="dxa"/>
            <w:tcBorders>
              <w:top w:val="single" w:sz="4" w:space="0" w:color="auto"/>
              <w:left w:val="nil"/>
              <w:bottom w:val="single" w:sz="4" w:space="0" w:color="auto"/>
              <w:right w:val="single" w:sz="4" w:space="0" w:color="auto"/>
            </w:tcBorders>
            <w:shd w:val="clear" w:color="auto" w:fill="C00000"/>
            <w:noWrap/>
            <w:vAlign w:val="bottom"/>
            <w:hideMark/>
          </w:tcPr>
          <w:p w14:paraId="2C33F82D" w14:textId="77777777" w:rsidR="00092529" w:rsidRPr="00257590" w:rsidRDefault="00092529" w:rsidP="00092529">
            <w:pPr>
              <w:spacing w:after="0" w:line="480" w:lineRule="auto"/>
              <w:jc w:val="center"/>
              <w:rPr>
                <w:ins w:id="3446" w:author="Hardik Malhotra" w:date="2021-10-01T14:42:00Z"/>
                <w:rFonts w:ascii="Verdana" w:eastAsia="Times New Roman" w:hAnsi="Verdana" w:cs="Arial"/>
                <w:b/>
                <w:bCs/>
                <w:color w:val="FFFFFF" w:themeColor="background1"/>
                <w:sz w:val="10"/>
                <w:szCs w:val="10"/>
                <w:lang w:val="en-US"/>
              </w:rPr>
            </w:pPr>
            <w:ins w:id="3447" w:author="Hardik Malhotra" w:date="2021-10-01T14:42:00Z">
              <w:r w:rsidRPr="00257590">
                <w:rPr>
                  <w:rFonts w:ascii="Verdana" w:eastAsia="Times New Roman" w:hAnsi="Verdana" w:cs="Arial"/>
                  <w:b/>
                  <w:bCs/>
                  <w:color w:val="FFFFFF" w:themeColor="background1"/>
                  <w:sz w:val="10"/>
                  <w:szCs w:val="10"/>
                  <w:lang w:val="en-US"/>
                </w:rPr>
                <w:t>2019E</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60C496DC" w14:textId="77777777" w:rsidR="00092529" w:rsidRPr="00257590" w:rsidRDefault="00092529" w:rsidP="00092529">
            <w:pPr>
              <w:spacing w:after="0" w:line="480" w:lineRule="auto"/>
              <w:jc w:val="center"/>
              <w:rPr>
                <w:ins w:id="3448" w:author="Hardik Malhotra" w:date="2021-10-01T14:42:00Z"/>
                <w:rFonts w:ascii="Verdana" w:eastAsia="Times New Roman" w:hAnsi="Verdana" w:cs="Arial"/>
                <w:b/>
                <w:bCs/>
                <w:color w:val="FFFFFF" w:themeColor="background1"/>
                <w:sz w:val="10"/>
                <w:szCs w:val="10"/>
                <w:lang w:val="en-US"/>
              </w:rPr>
            </w:pPr>
            <w:ins w:id="3449" w:author="Hardik Malhotra" w:date="2021-10-01T14:42:00Z">
              <w:r w:rsidRPr="00257590">
                <w:rPr>
                  <w:rFonts w:ascii="Verdana" w:eastAsia="Times New Roman" w:hAnsi="Verdana" w:cs="Arial"/>
                  <w:b/>
                  <w:bCs/>
                  <w:color w:val="FFFFFF" w:themeColor="background1"/>
                  <w:sz w:val="10"/>
                  <w:szCs w:val="10"/>
                  <w:lang w:val="en-US"/>
                </w:rPr>
                <w:t>2020F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70DC5ED2" w14:textId="77777777" w:rsidR="00092529" w:rsidRPr="00257590" w:rsidRDefault="00092529" w:rsidP="00092529">
            <w:pPr>
              <w:spacing w:after="0" w:line="480" w:lineRule="auto"/>
              <w:jc w:val="center"/>
              <w:rPr>
                <w:ins w:id="3450" w:author="Hardik Malhotra" w:date="2021-10-01T14:42:00Z"/>
                <w:rFonts w:ascii="Verdana" w:eastAsia="Times New Roman" w:hAnsi="Verdana" w:cs="Arial"/>
                <w:b/>
                <w:bCs/>
                <w:color w:val="FFFFFF" w:themeColor="background1"/>
                <w:sz w:val="10"/>
                <w:szCs w:val="10"/>
                <w:lang w:val="en-US"/>
              </w:rPr>
            </w:pPr>
            <w:ins w:id="3451" w:author="Hardik Malhotra" w:date="2021-10-01T14:42:00Z">
              <w:r w:rsidRPr="00257590">
                <w:rPr>
                  <w:rFonts w:ascii="Verdana" w:eastAsia="Times New Roman" w:hAnsi="Verdana" w:cs="Arial"/>
                  <w:b/>
                  <w:bCs/>
                  <w:color w:val="FFFFFF" w:themeColor="background1"/>
                  <w:sz w:val="10"/>
                  <w:szCs w:val="10"/>
                  <w:lang w:val="en-US"/>
                </w:rPr>
                <w:t>2021F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512E8384" w14:textId="77777777" w:rsidR="00092529" w:rsidRPr="00257590" w:rsidRDefault="00092529" w:rsidP="00092529">
            <w:pPr>
              <w:spacing w:after="0" w:line="480" w:lineRule="auto"/>
              <w:jc w:val="center"/>
              <w:rPr>
                <w:ins w:id="3452" w:author="Hardik Malhotra" w:date="2021-10-01T14:42:00Z"/>
                <w:rFonts w:ascii="Verdana" w:eastAsia="Times New Roman" w:hAnsi="Verdana" w:cs="Arial"/>
                <w:b/>
                <w:bCs/>
                <w:color w:val="FFFFFF" w:themeColor="background1"/>
                <w:sz w:val="10"/>
                <w:szCs w:val="10"/>
                <w:lang w:val="en-US"/>
              </w:rPr>
            </w:pPr>
            <w:ins w:id="3453" w:author="Hardik Malhotra" w:date="2021-10-01T14:42:00Z">
              <w:r w:rsidRPr="00257590">
                <w:rPr>
                  <w:rFonts w:ascii="Verdana" w:eastAsia="Times New Roman" w:hAnsi="Verdana" w:cs="Arial"/>
                  <w:b/>
                  <w:bCs/>
                  <w:color w:val="FFFFFF" w:themeColor="background1"/>
                  <w:sz w:val="10"/>
                  <w:szCs w:val="10"/>
                  <w:lang w:val="en-US"/>
                </w:rPr>
                <w:t>2022F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00784815" w14:textId="77777777" w:rsidR="00092529" w:rsidRPr="00257590" w:rsidRDefault="00092529" w:rsidP="00092529">
            <w:pPr>
              <w:spacing w:after="0" w:line="480" w:lineRule="auto"/>
              <w:jc w:val="center"/>
              <w:rPr>
                <w:ins w:id="3454" w:author="Hardik Malhotra" w:date="2021-10-01T14:42:00Z"/>
                <w:rFonts w:ascii="Verdana" w:eastAsia="Times New Roman" w:hAnsi="Verdana" w:cs="Arial"/>
                <w:b/>
                <w:bCs/>
                <w:color w:val="FFFFFF" w:themeColor="background1"/>
                <w:sz w:val="10"/>
                <w:szCs w:val="10"/>
                <w:lang w:val="en-US"/>
              </w:rPr>
            </w:pPr>
            <w:ins w:id="3455" w:author="Hardik Malhotra" w:date="2021-10-01T14:42:00Z">
              <w:r w:rsidRPr="00257590">
                <w:rPr>
                  <w:rFonts w:ascii="Verdana" w:eastAsia="Times New Roman" w:hAnsi="Verdana" w:cs="Arial"/>
                  <w:b/>
                  <w:bCs/>
                  <w:color w:val="FFFFFF" w:themeColor="background1"/>
                  <w:sz w:val="10"/>
                  <w:szCs w:val="10"/>
                  <w:lang w:val="en-US"/>
                </w:rPr>
                <w:t>2023F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2171FB0A" w14:textId="77777777" w:rsidR="00092529" w:rsidRPr="00257590" w:rsidRDefault="00092529" w:rsidP="00092529">
            <w:pPr>
              <w:spacing w:after="0" w:line="480" w:lineRule="auto"/>
              <w:jc w:val="center"/>
              <w:rPr>
                <w:ins w:id="3456" w:author="Hardik Malhotra" w:date="2021-10-01T14:42:00Z"/>
                <w:rFonts w:ascii="Verdana" w:eastAsia="Times New Roman" w:hAnsi="Verdana" w:cs="Arial"/>
                <w:b/>
                <w:bCs/>
                <w:color w:val="FFFFFF" w:themeColor="background1"/>
                <w:sz w:val="10"/>
                <w:szCs w:val="10"/>
                <w:lang w:val="en-US"/>
              </w:rPr>
            </w:pPr>
            <w:ins w:id="3457" w:author="Hardik Malhotra" w:date="2021-10-01T14:42:00Z">
              <w:r w:rsidRPr="00257590">
                <w:rPr>
                  <w:rFonts w:ascii="Verdana" w:eastAsia="Times New Roman" w:hAnsi="Verdana" w:cs="Arial"/>
                  <w:b/>
                  <w:bCs/>
                  <w:color w:val="FFFFFF" w:themeColor="background1"/>
                  <w:sz w:val="10"/>
                  <w:szCs w:val="10"/>
                  <w:lang w:val="en-US"/>
                </w:rPr>
                <w:t>2024F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2CB864F5" w14:textId="77777777" w:rsidR="00092529" w:rsidRPr="00257590" w:rsidRDefault="00092529" w:rsidP="00092529">
            <w:pPr>
              <w:spacing w:after="0" w:line="480" w:lineRule="auto"/>
              <w:jc w:val="center"/>
              <w:rPr>
                <w:ins w:id="3458" w:author="Hardik Malhotra" w:date="2021-10-01T14:42:00Z"/>
                <w:rFonts w:ascii="Verdana" w:eastAsia="Times New Roman" w:hAnsi="Verdana" w:cs="Arial"/>
                <w:b/>
                <w:bCs/>
                <w:color w:val="FFFFFF" w:themeColor="background1"/>
                <w:sz w:val="10"/>
                <w:szCs w:val="10"/>
                <w:lang w:val="en-US"/>
              </w:rPr>
            </w:pPr>
            <w:ins w:id="3459" w:author="Hardik Malhotra" w:date="2021-10-01T14:42:00Z">
              <w:r w:rsidRPr="00257590">
                <w:rPr>
                  <w:rFonts w:ascii="Verdana" w:eastAsia="Times New Roman" w:hAnsi="Verdana" w:cs="Arial"/>
                  <w:b/>
                  <w:bCs/>
                  <w:color w:val="FFFFFF" w:themeColor="background1"/>
                  <w:sz w:val="10"/>
                  <w:szCs w:val="10"/>
                  <w:lang w:val="en-US"/>
                </w:rPr>
                <w:t>2025F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3905E46E" w14:textId="77777777" w:rsidR="00092529" w:rsidRPr="00257590" w:rsidRDefault="00092529" w:rsidP="00092529">
            <w:pPr>
              <w:spacing w:after="0" w:line="480" w:lineRule="auto"/>
              <w:jc w:val="center"/>
              <w:rPr>
                <w:ins w:id="3460" w:author="Hardik Malhotra" w:date="2021-10-01T14:42:00Z"/>
                <w:rFonts w:ascii="Verdana" w:eastAsia="Times New Roman" w:hAnsi="Verdana" w:cs="Arial"/>
                <w:b/>
                <w:bCs/>
                <w:color w:val="FFFFFF" w:themeColor="background1"/>
                <w:sz w:val="10"/>
                <w:szCs w:val="10"/>
                <w:lang w:val="en-US"/>
              </w:rPr>
            </w:pPr>
            <w:ins w:id="3461" w:author="Hardik Malhotra" w:date="2021-10-01T14:42:00Z">
              <w:r w:rsidRPr="00257590">
                <w:rPr>
                  <w:rFonts w:ascii="Verdana" w:eastAsia="Times New Roman" w:hAnsi="Verdana" w:cs="Arial"/>
                  <w:b/>
                  <w:bCs/>
                  <w:color w:val="FFFFFF" w:themeColor="background1"/>
                  <w:sz w:val="10"/>
                  <w:szCs w:val="10"/>
                  <w:lang w:val="en-US"/>
                </w:rPr>
                <w:t>2026F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321934DA" w14:textId="77777777" w:rsidR="00092529" w:rsidRPr="00257590" w:rsidRDefault="00092529" w:rsidP="00092529">
            <w:pPr>
              <w:spacing w:after="0" w:line="480" w:lineRule="auto"/>
              <w:jc w:val="center"/>
              <w:rPr>
                <w:ins w:id="3462" w:author="Hardik Malhotra" w:date="2021-10-01T14:42:00Z"/>
                <w:rFonts w:ascii="Verdana" w:eastAsia="Times New Roman" w:hAnsi="Verdana" w:cs="Arial"/>
                <w:b/>
                <w:bCs/>
                <w:color w:val="FFFFFF" w:themeColor="background1"/>
                <w:sz w:val="10"/>
                <w:szCs w:val="10"/>
                <w:lang w:val="en-US"/>
              </w:rPr>
            </w:pPr>
            <w:ins w:id="3463" w:author="Hardik Malhotra" w:date="2021-10-01T14:42:00Z">
              <w:r w:rsidRPr="00257590">
                <w:rPr>
                  <w:rFonts w:ascii="Verdana" w:eastAsia="Times New Roman" w:hAnsi="Verdana" w:cs="Arial"/>
                  <w:b/>
                  <w:bCs/>
                  <w:color w:val="FFFFFF" w:themeColor="background1"/>
                  <w:sz w:val="10"/>
                  <w:szCs w:val="10"/>
                  <w:lang w:val="en-US"/>
                </w:rPr>
                <w:t>2027F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0C0D6C1C" w14:textId="77777777" w:rsidR="00092529" w:rsidRPr="00257590" w:rsidRDefault="00092529" w:rsidP="00092529">
            <w:pPr>
              <w:spacing w:after="0" w:line="480" w:lineRule="auto"/>
              <w:jc w:val="center"/>
              <w:rPr>
                <w:ins w:id="3464" w:author="Hardik Malhotra" w:date="2021-10-01T14:42:00Z"/>
                <w:rFonts w:ascii="Verdana" w:eastAsia="Times New Roman" w:hAnsi="Verdana" w:cs="Arial"/>
                <w:b/>
                <w:bCs/>
                <w:color w:val="FFFFFF" w:themeColor="background1"/>
                <w:sz w:val="10"/>
                <w:szCs w:val="10"/>
                <w:lang w:val="en-US"/>
              </w:rPr>
            </w:pPr>
            <w:ins w:id="3465" w:author="Hardik Malhotra" w:date="2021-10-01T14:42:00Z">
              <w:r w:rsidRPr="00257590">
                <w:rPr>
                  <w:rFonts w:ascii="Verdana" w:eastAsia="Times New Roman" w:hAnsi="Verdana" w:cs="Arial"/>
                  <w:b/>
                  <w:bCs/>
                  <w:color w:val="FFFFFF" w:themeColor="background1"/>
                  <w:sz w:val="10"/>
                  <w:szCs w:val="10"/>
                  <w:lang w:val="en-US"/>
                </w:rPr>
                <w:t>2028F</w:t>
              </w:r>
            </w:ins>
          </w:p>
        </w:tc>
        <w:tc>
          <w:tcPr>
            <w:tcW w:w="590" w:type="dxa"/>
            <w:tcBorders>
              <w:top w:val="single" w:sz="4" w:space="0" w:color="auto"/>
              <w:left w:val="nil"/>
              <w:bottom w:val="single" w:sz="4" w:space="0" w:color="auto"/>
              <w:right w:val="nil"/>
            </w:tcBorders>
            <w:shd w:val="clear" w:color="auto" w:fill="C00000"/>
            <w:noWrap/>
            <w:vAlign w:val="bottom"/>
            <w:hideMark/>
          </w:tcPr>
          <w:p w14:paraId="79F92AA3" w14:textId="77777777" w:rsidR="00092529" w:rsidRPr="00257590" w:rsidRDefault="00092529" w:rsidP="00092529">
            <w:pPr>
              <w:spacing w:after="0" w:line="480" w:lineRule="auto"/>
              <w:jc w:val="center"/>
              <w:rPr>
                <w:ins w:id="3466" w:author="Hardik Malhotra" w:date="2021-10-01T14:42:00Z"/>
                <w:rFonts w:ascii="Verdana" w:eastAsia="Times New Roman" w:hAnsi="Verdana" w:cs="Arial"/>
                <w:b/>
                <w:bCs/>
                <w:color w:val="FFFFFF" w:themeColor="background1"/>
                <w:sz w:val="10"/>
                <w:szCs w:val="10"/>
                <w:lang w:val="en-US"/>
              </w:rPr>
            </w:pPr>
            <w:ins w:id="3467" w:author="Hardik Malhotra" w:date="2021-10-01T14:42:00Z">
              <w:r w:rsidRPr="00257590">
                <w:rPr>
                  <w:rFonts w:ascii="Verdana" w:eastAsia="Times New Roman" w:hAnsi="Verdana" w:cs="Arial"/>
                  <w:b/>
                  <w:bCs/>
                  <w:color w:val="FFFFFF" w:themeColor="background1"/>
                  <w:sz w:val="10"/>
                  <w:szCs w:val="10"/>
                  <w:lang w:val="en-US"/>
                </w:rPr>
                <w:t>2029F</w:t>
              </w:r>
            </w:ins>
          </w:p>
        </w:tc>
        <w:tc>
          <w:tcPr>
            <w:tcW w:w="566"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66E59F75" w14:textId="77777777" w:rsidR="00092529" w:rsidRPr="00257590" w:rsidRDefault="00092529" w:rsidP="00092529">
            <w:pPr>
              <w:spacing w:after="0" w:line="480" w:lineRule="auto"/>
              <w:jc w:val="center"/>
              <w:rPr>
                <w:ins w:id="3468" w:author="Hardik Malhotra" w:date="2021-10-01T14:42:00Z"/>
                <w:rFonts w:ascii="Verdana" w:eastAsia="Times New Roman" w:hAnsi="Verdana" w:cs="Arial"/>
                <w:b/>
                <w:bCs/>
                <w:color w:val="FFFFFF" w:themeColor="background1"/>
                <w:sz w:val="10"/>
                <w:szCs w:val="10"/>
                <w:lang w:val="en-US"/>
              </w:rPr>
            </w:pPr>
            <w:ins w:id="3469" w:author="Hardik Malhotra" w:date="2021-10-01T14:42:00Z">
              <w:r w:rsidRPr="00257590">
                <w:rPr>
                  <w:rFonts w:ascii="Verdana" w:eastAsia="Times New Roman" w:hAnsi="Verdana" w:cs="Arial"/>
                  <w:b/>
                  <w:bCs/>
                  <w:color w:val="FFFFFF" w:themeColor="background1"/>
                  <w:sz w:val="10"/>
                  <w:szCs w:val="10"/>
                  <w:lang w:val="en-US"/>
                </w:rPr>
                <w:t>2030F</w:t>
              </w:r>
            </w:ins>
          </w:p>
        </w:tc>
      </w:tr>
      <w:tr w:rsidR="00092529" w:rsidRPr="00257590" w14:paraId="5961E9BD" w14:textId="77777777" w:rsidTr="00092529">
        <w:trPr>
          <w:trHeight w:val="334"/>
          <w:ins w:id="3470" w:author="Hardik Malhotra" w:date="2021-10-01T14:42:00Z"/>
        </w:trPr>
        <w:tc>
          <w:tcPr>
            <w:tcW w:w="1185" w:type="dxa"/>
            <w:tcBorders>
              <w:top w:val="nil"/>
              <w:left w:val="single" w:sz="4" w:space="0" w:color="auto"/>
              <w:bottom w:val="single" w:sz="4" w:space="0" w:color="auto"/>
              <w:right w:val="single" w:sz="4" w:space="0" w:color="auto"/>
            </w:tcBorders>
            <w:shd w:val="clear" w:color="000000" w:fill="FFFFFF"/>
            <w:noWrap/>
            <w:vAlign w:val="bottom"/>
            <w:hideMark/>
          </w:tcPr>
          <w:p w14:paraId="69F1EBEA" w14:textId="348B9988" w:rsidR="00092529" w:rsidRPr="005858C1" w:rsidRDefault="00092529" w:rsidP="00092529">
            <w:pPr>
              <w:spacing w:after="0" w:line="240" w:lineRule="auto"/>
              <w:rPr>
                <w:ins w:id="3471" w:author="Hardik Malhotra" w:date="2021-10-01T14:42:00Z"/>
                <w:rFonts w:ascii="Verdana" w:eastAsia="Times New Roman" w:hAnsi="Verdana" w:cs="Times New Roman"/>
                <w:color w:val="000000"/>
                <w:sz w:val="10"/>
                <w:szCs w:val="10"/>
                <w:lang w:val="en-US"/>
              </w:rPr>
            </w:pPr>
            <w:ins w:id="3472" w:author="Hardik Malhotra" w:date="2021-10-01T14:42:00Z">
              <w:r w:rsidRPr="00092529">
                <w:rPr>
                  <w:rFonts w:ascii="Verdana" w:hAnsi="Verdana"/>
                  <w:color w:val="000000"/>
                  <w:sz w:val="10"/>
                  <w:szCs w:val="10"/>
                  <w:rPrChange w:id="3473" w:author="Hardik Malhotra" w:date="2021-10-01T14:42:00Z">
                    <w:rPr>
                      <w:rFonts w:ascii="Calibri" w:hAnsi="Calibri"/>
                      <w:color w:val="000000"/>
                    </w:rPr>
                  </w:rPrChange>
                </w:rPr>
                <w:t>Bisphenol A Based Resin</w:t>
              </w:r>
            </w:ins>
          </w:p>
        </w:tc>
        <w:tc>
          <w:tcPr>
            <w:tcW w:w="519" w:type="dxa"/>
            <w:tcBorders>
              <w:top w:val="nil"/>
              <w:left w:val="nil"/>
              <w:bottom w:val="single" w:sz="4" w:space="0" w:color="auto"/>
              <w:right w:val="single" w:sz="4" w:space="0" w:color="auto"/>
            </w:tcBorders>
            <w:shd w:val="clear" w:color="000000" w:fill="FFFFFF"/>
            <w:noWrap/>
            <w:vAlign w:val="bottom"/>
            <w:hideMark/>
          </w:tcPr>
          <w:p w14:paraId="00F45949" w14:textId="1CE9723B" w:rsidR="00092529" w:rsidRPr="005858C1" w:rsidRDefault="00092529" w:rsidP="00092529">
            <w:pPr>
              <w:spacing w:after="0" w:line="240" w:lineRule="auto"/>
              <w:jc w:val="center"/>
              <w:rPr>
                <w:ins w:id="3474" w:author="Hardik Malhotra" w:date="2021-10-01T14:42:00Z"/>
                <w:rFonts w:ascii="Verdana" w:eastAsia="Times New Roman" w:hAnsi="Verdana" w:cs="Times New Roman"/>
                <w:color w:val="000000"/>
                <w:sz w:val="10"/>
                <w:szCs w:val="10"/>
                <w:lang w:val="en-US"/>
              </w:rPr>
            </w:pPr>
            <w:ins w:id="3475" w:author="Hardik Malhotra" w:date="2021-10-01T14:44:00Z">
              <w:r w:rsidRPr="00092529">
                <w:rPr>
                  <w:rFonts w:ascii="Verdana" w:hAnsi="Verdana"/>
                  <w:color w:val="000000"/>
                  <w:sz w:val="10"/>
                  <w:szCs w:val="10"/>
                  <w:rPrChange w:id="3476" w:author="Hardik Malhotra" w:date="2021-10-01T14:44:00Z">
                    <w:rPr>
                      <w:rFonts w:ascii="Calibri" w:hAnsi="Calibri"/>
                      <w:color w:val="000000"/>
                    </w:rPr>
                  </w:rPrChange>
                </w:rPr>
                <w:t>52</w:t>
              </w:r>
            </w:ins>
          </w:p>
        </w:tc>
        <w:tc>
          <w:tcPr>
            <w:tcW w:w="519" w:type="dxa"/>
            <w:tcBorders>
              <w:top w:val="nil"/>
              <w:left w:val="nil"/>
              <w:bottom w:val="single" w:sz="4" w:space="0" w:color="auto"/>
              <w:right w:val="single" w:sz="4" w:space="0" w:color="auto"/>
            </w:tcBorders>
            <w:shd w:val="clear" w:color="000000" w:fill="FFFFFF"/>
            <w:noWrap/>
            <w:vAlign w:val="bottom"/>
            <w:hideMark/>
          </w:tcPr>
          <w:p w14:paraId="391200DD" w14:textId="3FB6D786" w:rsidR="00092529" w:rsidRPr="005858C1" w:rsidRDefault="00092529" w:rsidP="00092529">
            <w:pPr>
              <w:spacing w:after="0" w:line="240" w:lineRule="auto"/>
              <w:jc w:val="center"/>
              <w:rPr>
                <w:ins w:id="3477" w:author="Hardik Malhotra" w:date="2021-10-01T14:42:00Z"/>
                <w:rFonts w:ascii="Verdana" w:eastAsia="Times New Roman" w:hAnsi="Verdana" w:cs="Times New Roman"/>
                <w:color w:val="000000"/>
                <w:sz w:val="10"/>
                <w:szCs w:val="10"/>
                <w:lang w:val="en-US"/>
              </w:rPr>
            </w:pPr>
            <w:ins w:id="3478" w:author="Hardik Malhotra" w:date="2021-10-01T14:44:00Z">
              <w:r w:rsidRPr="00092529">
                <w:rPr>
                  <w:rFonts w:ascii="Verdana" w:hAnsi="Verdana"/>
                  <w:color w:val="000000"/>
                  <w:sz w:val="10"/>
                  <w:szCs w:val="10"/>
                  <w:rPrChange w:id="3479" w:author="Hardik Malhotra" w:date="2021-10-01T14:44:00Z">
                    <w:rPr>
                      <w:rFonts w:ascii="Calibri" w:hAnsi="Calibri"/>
                      <w:color w:val="000000"/>
                    </w:rPr>
                  </w:rPrChange>
                </w:rPr>
                <w:t>57</w:t>
              </w:r>
            </w:ins>
          </w:p>
        </w:tc>
        <w:tc>
          <w:tcPr>
            <w:tcW w:w="519" w:type="dxa"/>
            <w:tcBorders>
              <w:top w:val="nil"/>
              <w:left w:val="nil"/>
              <w:bottom w:val="single" w:sz="4" w:space="0" w:color="auto"/>
              <w:right w:val="single" w:sz="4" w:space="0" w:color="auto"/>
            </w:tcBorders>
            <w:shd w:val="clear" w:color="000000" w:fill="FFFFFF"/>
            <w:noWrap/>
            <w:vAlign w:val="bottom"/>
            <w:hideMark/>
          </w:tcPr>
          <w:p w14:paraId="02B7F2BC" w14:textId="43E359F0" w:rsidR="00092529" w:rsidRPr="005858C1" w:rsidRDefault="00092529" w:rsidP="00092529">
            <w:pPr>
              <w:spacing w:after="0" w:line="240" w:lineRule="auto"/>
              <w:jc w:val="center"/>
              <w:rPr>
                <w:ins w:id="3480" w:author="Hardik Malhotra" w:date="2021-10-01T14:42:00Z"/>
                <w:rFonts w:ascii="Verdana" w:eastAsia="Times New Roman" w:hAnsi="Verdana" w:cs="Times New Roman"/>
                <w:color w:val="000000"/>
                <w:sz w:val="10"/>
                <w:szCs w:val="10"/>
                <w:lang w:val="en-US"/>
              </w:rPr>
            </w:pPr>
            <w:ins w:id="3481" w:author="Hardik Malhotra" w:date="2021-10-01T14:44:00Z">
              <w:r w:rsidRPr="00092529">
                <w:rPr>
                  <w:rFonts w:ascii="Verdana" w:hAnsi="Verdana"/>
                  <w:color w:val="000000"/>
                  <w:sz w:val="10"/>
                  <w:szCs w:val="10"/>
                  <w:rPrChange w:id="3482" w:author="Hardik Malhotra" w:date="2021-10-01T14:44:00Z">
                    <w:rPr>
                      <w:rFonts w:ascii="Calibri" w:hAnsi="Calibri"/>
                      <w:color w:val="000000"/>
                    </w:rPr>
                  </w:rPrChange>
                </w:rPr>
                <w:t>63</w:t>
              </w:r>
            </w:ins>
          </w:p>
        </w:tc>
        <w:tc>
          <w:tcPr>
            <w:tcW w:w="520" w:type="dxa"/>
            <w:tcBorders>
              <w:top w:val="nil"/>
              <w:left w:val="nil"/>
              <w:bottom w:val="single" w:sz="4" w:space="0" w:color="auto"/>
              <w:right w:val="single" w:sz="4" w:space="0" w:color="auto"/>
            </w:tcBorders>
            <w:shd w:val="clear" w:color="000000" w:fill="FFFFFF"/>
            <w:noWrap/>
            <w:vAlign w:val="bottom"/>
            <w:hideMark/>
          </w:tcPr>
          <w:p w14:paraId="65E7CA12" w14:textId="4A449259" w:rsidR="00092529" w:rsidRPr="005858C1" w:rsidRDefault="00092529" w:rsidP="00092529">
            <w:pPr>
              <w:spacing w:after="0" w:line="240" w:lineRule="auto"/>
              <w:jc w:val="center"/>
              <w:rPr>
                <w:ins w:id="3483" w:author="Hardik Malhotra" w:date="2021-10-01T14:42:00Z"/>
                <w:rFonts w:ascii="Verdana" w:eastAsia="Times New Roman" w:hAnsi="Verdana" w:cs="Times New Roman"/>
                <w:color w:val="000000"/>
                <w:sz w:val="10"/>
                <w:szCs w:val="10"/>
                <w:lang w:val="en-US"/>
              </w:rPr>
            </w:pPr>
            <w:ins w:id="3484" w:author="Hardik Malhotra" w:date="2021-10-01T14:44:00Z">
              <w:r w:rsidRPr="00092529">
                <w:rPr>
                  <w:rFonts w:ascii="Verdana" w:hAnsi="Verdana"/>
                  <w:color w:val="000000"/>
                  <w:sz w:val="10"/>
                  <w:szCs w:val="10"/>
                  <w:rPrChange w:id="3485" w:author="Hardik Malhotra" w:date="2021-10-01T14:44:00Z">
                    <w:rPr>
                      <w:rFonts w:ascii="Calibri" w:hAnsi="Calibri"/>
                      <w:color w:val="000000"/>
                    </w:rPr>
                  </w:rPrChange>
                </w:rPr>
                <w:t>69</w:t>
              </w:r>
            </w:ins>
          </w:p>
        </w:tc>
        <w:tc>
          <w:tcPr>
            <w:tcW w:w="593" w:type="dxa"/>
            <w:tcBorders>
              <w:top w:val="nil"/>
              <w:left w:val="nil"/>
              <w:bottom w:val="single" w:sz="4" w:space="0" w:color="auto"/>
              <w:right w:val="single" w:sz="4" w:space="0" w:color="auto"/>
            </w:tcBorders>
            <w:shd w:val="clear" w:color="000000" w:fill="FFFFFF"/>
            <w:noWrap/>
            <w:vAlign w:val="bottom"/>
            <w:hideMark/>
          </w:tcPr>
          <w:p w14:paraId="08400217" w14:textId="373D1A4A" w:rsidR="00092529" w:rsidRPr="005858C1" w:rsidRDefault="00092529" w:rsidP="00092529">
            <w:pPr>
              <w:spacing w:after="0" w:line="240" w:lineRule="auto"/>
              <w:jc w:val="center"/>
              <w:rPr>
                <w:ins w:id="3486" w:author="Hardik Malhotra" w:date="2021-10-01T14:42:00Z"/>
                <w:rFonts w:ascii="Verdana" w:eastAsia="Times New Roman" w:hAnsi="Verdana" w:cs="Times New Roman"/>
                <w:color w:val="000000"/>
                <w:sz w:val="10"/>
                <w:szCs w:val="10"/>
                <w:lang w:val="en-US"/>
              </w:rPr>
            </w:pPr>
            <w:ins w:id="3487" w:author="Hardik Malhotra" w:date="2021-10-01T14:44:00Z">
              <w:r w:rsidRPr="00092529">
                <w:rPr>
                  <w:rFonts w:ascii="Verdana" w:hAnsi="Verdana"/>
                  <w:color w:val="000000"/>
                  <w:sz w:val="10"/>
                  <w:szCs w:val="10"/>
                  <w:rPrChange w:id="3488" w:author="Hardik Malhotra" w:date="2021-10-01T14:44:00Z">
                    <w:rPr>
                      <w:rFonts w:ascii="Calibri" w:hAnsi="Calibri"/>
                      <w:color w:val="000000"/>
                    </w:rPr>
                  </w:rPrChange>
                </w:rPr>
                <w:t>78</w:t>
              </w:r>
            </w:ins>
          </w:p>
        </w:tc>
        <w:tc>
          <w:tcPr>
            <w:tcW w:w="590" w:type="dxa"/>
            <w:tcBorders>
              <w:top w:val="nil"/>
              <w:left w:val="nil"/>
              <w:bottom w:val="single" w:sz="4" w:space="0" w:color="auto"/>
              <w:right w:val="single" w:sz="4" w:space="0" w:color="auto"/>
            </w:tcBorders>
            <w:shd w:val="clear" w:color="000000" w:fill="FFFFFF"/>
            <w:noWrap/>
            <w:vAlign w:val="bottom"/>
            <w:hideMark/>
          </w:tcPr>
          <w:p w14:paraId="1A9CE5E7" w14:textId="633892C5" w:rsidR="00092529" w:rsidRPr="005858C1" w:rsidRDefault="00092529" w:rsidP="00092529">
            <w:pPr>
              <w:spacing w:after="0" w:line="240" w:lineRule="auto"/>
              <w:jc w:val="center"/>
              <w:rPr>
                <w:ins w:id="3489" w:author="Hardik Malhotra" w:date="2021-10-01T14:42:00Z"/>
                <w:rFonts w:ascii="Verdana" w:eastAsia="Times New Roman" w:hAnsi="Verdana" w:cs="Times New Roman"/>
                <w:color w:val="000000"/>
                <w:sz w:val="10"/>
                <w:szCs w:val="10"/>
                <w:lang w:val="en-US"/>
              </w:rPr>
            </w:pPr>
            <w:ins w:id="3490" w:author="Hardik Malhotra" w:date="2021-10-01T14:44:00Z">
              <w:r w:rsidRPr="00092529">
                <w:rPr>
                  <w:rFonts w:ascii="Verdana" w:hAnsi="Verdana"/>
                  <w:color w:val="000000"/>
                  <w:sz w:val="10"/>
                  <w:szCs w:val="10"/>
                  <w:rPrChange w:id="3491" w:author="Hardik Malhotra" w:date="2021-10-01T14:44:00Z">
                    <w:rPr>
                      <w:rFonts w:ascii="Calibri" w:hAnsi="Calibri"/>
                      <w:color w:val="000000"/>
                    </w:rPr>
                  </w:rPrChange>
                </w:rPr>
                <w:t>89</w:t>
              </w:r>
            </w:ins>
          </w:p>
        </w:tc>
        <w:tc>
          <w:tcPr>
            <w:tcW w:w="590" w:type="dxa"/>
            <w:tcBorders>
              <w:top w:val="nil"/>
              <w:left w:val="nil"/>
              <w:bottom w:val="single" w:sz="4" w:space="0" w:color="auto"/>
              <w:right w:val="single" w:sz="4" w:space="0" w:color="auto"/>
            </w:tcBorders>
            <w:shd w:val="clear" w:color="000000" w:fill="FFFFFF"/>
            <w:noWrap/>
            <w:vAlign w:val="bottom"/>
            <w:hideMark/>
          </w:tcPr>
          <w:p w14:paraId="102C9594" w14:textId="62448D99" w:rsidR="00092529" w:rsidRPr="005858C1" w:rsidRDefault="00092529" w:rsidP="00092529">
            <w:pPr>
              <w:spacing w:after="0" w:line="240" w:lineRule="auto"/>
              <w:jc w:val="center"/>
              <w:rPr>
                <w:ins w:id="3492" w:author="Hardik Malhotra" w:date="2021-10-01T14:42:00Z"/>
                <w:rFonts w:ascii="Verdana" w:eastAsia="Times New Roman" w:hAnsi="Verdana" w:cs="Times New Roman"/>
                <w:color w:val="000000"/>
                <w:sz w:val="10"/>
                <w:szCs w:val="10"/>
                <w:lang w:val="en-US"/>
              </w:rPr>
            </w:pPr>
            <w:ins w:id="3493" w:author="Hardik Malhotra" w:date="2021-10-01T14:44:00Z">
              <w:r w:rsidRPr="00092529">
                <w:rPr>
                  <w:rFonts w:ascii="Verdana" w:hAnsi="Verdana"/>
                  <w:color w:val="000000"/>
                  <w:sz w:val="10"/>
                  <w:szCs w:val="10"/>
                  <w:rPrChange w:id="3494" w:author="Hardik Malhotra" w:date="2021-10-01T14:44:00Z">
                    <w:rPr>
                      <w:rFonts w:ascii="Calibri" w:hAnsi="Calibri"/>
                      <w:color w:val="000000"/>
                    </w:rPr>
                  </w:rPrChange>
                </w:rPr>
                <w:t>77</w:t>
              </w:r>
            </w:ins>
          </w:p>
        </w:tc>
        <w:tc>
          <w:tcPr>
            <w:tcW w:w="590" w:type="dxa"/>
            <w:tcBorders>
              <w:top w:val="nil"/>
              <w:left w:val="nil"/>
              <w:bottom w:val="single" w:sz="4" w:space="0" w:color="auto"/>
              <w:right w:val="single" w:sz="4" w:space="0" w:color="auto"/>
            </w:tcBorders>
            <w:shd w:val="clear" w:color="000000" w:fill="FFFFFF"/>
            <w:noWrap/>
            <w:vAlign w:val="bottom"/>
            <w:hideMark/>
          </w:tcPr>
          <w:p w14:paraId="19730D42" w14:textId="420FCD2D" w:rsidR="00092529" w:rsidRPr="005858C1" w:rsidRDefault="00092529" w:rsidP="00092529">
            <w:pPr>
              <w:spacing w:after="0" w:line="240" w:lineRule="auto"/>
              <w:jc w:val="center"/>
              <w:rPr>
                <w:ins w:id="3495" w:author="Hardik Malhotra" w:date="2021-10-01T14:42:00Z"/>
                <w:rFonts w:ascii="Verdana" w:eastAsia="Times New Roman" w:hAnsi="Verdana" w:cs="Times New Roman"/>
                <w:color w:val="000000"/>
                <w:sz w:val="10"/>
                <w:szCs w:val="10"/>
                <w:lang w:val="en-US"/>
              </w:rPr>
            </w:pPr>
            <w:ins w:id="3496" w:author="Hardik Malhotra" w:date="2021-10-01T14:44:00Z">
              <w:r w:rsidRPr="00092529">
                <w:rPr>
                  <w:rFonts w:ascii="Verdana" w:hAnsi="Verdana"/>
                  <w:color w:val="000000"/>
                  <w:sz w:val="10"/>
                  <w:szCs w:val="10"/>
                  <w:rPrChange w:id="3497" w:author="Hardik Malhotra" w:date="2021-10-01T14:44:00Z">
                    <w:rPr>
                      <w:rFonts w:ascii="Calibri" w:hAnsi="Calibri"/>
                      <w:color w:val="000000"/>
                    </w:rPr>
                  </w:rPrChange>
                </w:rPr>
                <w:t>85</w:t>
              </w:r>
            </w:ins>
          </w:p>
        </w:tc>
        <w:tc>
          <w:tcPr>
            <w:tcW w:w="590" w:type="dxa"/>
            <w:tcBorders>
              <w:top w:val="nil"/>
              <w:left w:val="nil"/>
              <w:bottom w:val="single" w:sz="4" w:space="0" w:color="auto"/>
              <w:right w:val="single" w:sz="4" w:space="0" w:color="auto"/>
            </w:tcBorders>
            <w:shd w:val="clear" w:color="000000" w:fill="FFFFFF"/>
            <w:noWrap/>
            <w:vAlign w:val="bottom"/>
            <w:hideMark/>
          </w:tcPr>
          <w:p w14:paraId="6DD0632F" w14:textId="55A5AE8E" w:rsidR="00092529" w:rsidRPr="005858C1" w:rsidRDefault="00092529" w:rsidP="00092529">
            <w:pPr>
              <w:spacing w:after="0" w:line="240" w:lineRule="auto"/>
              <w:jc w:val="center"/>
              <w:rPr>
                <w:ins w:id="3498" w:author="Hardik Malhotra" w:date="2021-10-01T14:42:00Z"/>
                <w:rFonts w:ascii="Verdana" w:eastAsia="Times New Roman" w:hAnsi="Verdana" w:cs="Times New Roman"/>
                <w:color w:val="000000"/>
                <w:sz w:val="10"/>
                <w:szCs w:val="10"/>
                <w:lang w:val="en-US"/>
              </w:rPr>
            </w:pPr>
            <w:ins w:id="3499" w:author="Hardik Malhotra" w:date="2021-10-01T14:44:00Z">
              <w:r w:rsidRPr="00092529">
                <w:rPr>
                  <w:rFonts w:ascii="Verdana" w:hAnsi="Verdana"/>
                  <w:color w:val="000000"/>
                  <w:sz w:val="10"/>
                  <w:szCs w:val="10"/>
                  <w:rPrChange w:id="3500" w:author="Hardik Malhotra" w:date="2021-10-01T14:44:00Z">
                    <w:rPr>
                      <w:rFonts w:ascii="Calibri" w:hAnsi="Calibri"/>
                      <w:color w:val="000000"/>
                    </w:rPr>
                  </w:rPrChange>
                </w:rPr>
                <w:t>92</w:t>
              </w:r>
            </w:ins>
          </w:p>
        </w:tc>
        <w:tc>
          <w:tcPr>
            <w:tcW w:w="590" w:type="dxa"/>
            <w:tcBorders>
              <w:top w:val="nil"/>
              <w:left w:val="nil"/>
              <w:bottom w:val="single" w:sz="4" w:space="0" w:color="auto"/>
              <w:right w:val="single" w:sz="4" w:space="0" w:color="auto"/>
            </w:tcBorders>
            <w:shd w:val="clear" w:color="000000" w:fill="FFFFFF"/>
            <w:noWrap/>
            <w:vAlign w:val="bottom"/>
            <w:hideMark/>
          </w:tcPr>
          <w:p w14:paraId="6E79E37A" w14:textId="6DFF93B6" w:rsidR="00092529" w:rsidRPr="005858C1" w:rsidRDefault="00092529" w:rsidP="00092529">
            <w:pPr>
              <w:spacing w:after="0" w:line="240" w:lineRule="auto"/>
              <w:jc w:val="center"/>
              <w:rPr>
                <w:ins w:id="3501" w:author="Hardik Malhotra" w:date="2021-10-01T14:42:00Z"/>
                <w:rFonts w:ascii="Verdana" w:eastAsia="Times New Roman" w:hAnsi="Verdana" w:cs="Times New Roman"/>
                <w:color w:val="000000"/>
                <w:sz w:val="10"/>
                <w:szCs w:val="10"/>
                <w:lang w:val="en-US"/>
              </w:rPr>
            </w:pPr>
            <w:ins w:id="3502" w:author="Hardik Malhotra" w:date="2021-10-01T14:44:00Z">
              <w:r w:rsidRPr="00092529">
                <w:rPr>
                  <w:rFonts w:ascii="Verdana" w:hAnsi="Verdana"/>
                  <w:color w:val="000000"/>
                  <w:sz w:val="10"/>
                  <w:szCs w:val="10"/>
                  <w:rPrChange w:id="3503" w:author="Hardik Malhotra" w:date="2021-10-01T14:44:00Z">
                    <w:rPr>
                      <w:rFonts w:ascii="Calibri" w:hAnsi="Calibri"/>
                      <w:color w:val="000000"/>
                    </w:rPr>
                  </w:rPrChange>
                </w:rPr>
                <w:t>101</w:t>
              </w:r>
            </w:ins>
          </w:p>
        </w:tc>
        <w:tc>
          <w:tcPr>
            <w:tcW w:w="590" w:type="dxa"/>
            <w:tcBorders>
              <w:top w:val="nil"/>
              <w:left w:val="nil"/>
              <w:bottom w:val="single" w:sz="4" w:space="0" w:color="auto"/>
              <w:right w:val="single" w:sz="4" w:space="0" w:color="auto"/>
            </w:tcBorders>
            <w:shd w:val="clear" w:color="000000" w:fill="FFFFFF"/>
            <w:noWrap/>
            <w:vAlign w:val="bottom"/>
            <w:hideMark/>
          </w:tcPr>
          <w:p w14:paraId="5518C49E" w14:textId="2961E1CD" w:rsidR="00092529" w:rsidRPr="005858C1" w:rsidRDefault="00092529" w:rsidP="00092529">
            <w:pPr>
              <w:spacing w:after="0" w:line="240" w:lineRule="auto"/>
              <w:jc w:val="center"/>
              <w:rPr>
                <w:ins w:id="3504" w:author="Hardik Malhotra" w:date="2021-10-01T14:42:00Z"/>
                <w:rFonts w:ascii="Verdana" w:eastAsia="Times New Roman" w:hAnsi="Verdana" w:cs="Times New Roman"/>
                <w:color w:val="000000"/>
                <w:sz w:val="10"/>
                <w:szCs w:val="10"/>
                <w:lang w:val="en-US"/>
              </w:rPr>
            </w:pPr>
            <w:ins w:id="3505" w:author="Hardik Malhotra" w:date="2021-10-01T14:44:00Z">
              <w:r w:rsidRPr="00092529">
                <w:rPr>
                  <w:rFonts w:ascii="Verdana" w:hAnsi="Verdana"/>
                  <w:color w:val="000000"/>
                  <w:sz w:val="10"/>
                  <w:szCs w:val="10"/>
                  <w:rPrChange w:id="3506" w:author="Hardik Malhotra" w:date="2021-10-01T14:44:00Z">
                    <w:rPr>
                      <w:rFonts w:ascii="Calibri" w:hAnsi="Calibri"/>
                      <w:color w:val="000000"/>
                    </w:rPr>
                  </w:rPrChange>
                </w:rPr>
                <w:t>110</w:t>
              </w:r>
            </w:ins>
          </w:p>
        </w:tc>
        <w:tc>
          <w:tcPr>
            <w:tcW w:w="590" w:type="dxa"/>
            <w:tcBorders>
              <w:top w:val="nil"/>
              <w:left w:val="nil"/>
              <w:bottom w:val="single" w:sz="4" w:space="0" w:color="auto"/>
              <w:right w:val="single" w:sz="4" w:space="0" w:color="auto"/>
            </w:tcBorders>
            <w:shd w:val="clear" w:color="000000" w:fill="FFFFFF"/>
            <w:noWrap/>
            <w:vAlign w:val="bottom"/>
            <w:hideMark/>
          </w:tcPr>
          <w:p w14:paraId="323BC0A2" w14:textId="10397CA1" w:rsidR="00092529" w:rsidRPr="005858C1" w:rsidRDefault="00092529" w:rsidP="00092529">
            <w:pPr>
              <w:spacing w:after="0" w:line="240" w:lineRule="auto"/>
              <w:jc w:val="center"/>
              <w:rPr>
                <w:ins w:id="3507" w:author="Hardik Malhotra" w:date="2021-10-01T14:42:00Z"/>
                <w:rFonts w:ascii="Verdana" w:eastAsia="Times New Roman" w:hAnsi="Verdana" w:cs="Times New Roman"/>
                <w:color w:val="000000"/>
                <w:sz w:val="10"/>
                <w:szCs w:val="10"/>
                <w:lang w:val="en-US"/>
              </w:rPr>
            </w:pPr>
            <w:ins w:id="3508" w:author="Hardik Malhotra" w:date="2021-10-01T14:44:00Z">
              <w:r w:rsidRPr="00092529">
                <w:rPr>
                  <w:rFonts w:ascii="Verdana" w:hAnsi="Verdana"/>
                  <w:color w:val="000000"/>
                  <w:sz w:val="10"/>
                  <w:szCs w:val="10"/>
                  <w:rPrChange w:id="3509" w:author="Hardik Malhotra" w:date="2021-10-01T14:44:00Z">
                    <w:rPr>
                      <w:rFonts w:ascii="Calibri" w:hAnsi="Calibri"/>
                      <w:color w:val="000000"/>
                    </w:rPr>
                  </w:rPrChange>
                </w:rPr>
                <w:t>119</w:t>
              </w:r>
            </w:ins>
          </w:p>
        </w:tc>
        <w:tc>
          <w:tcPr>
            <w:tcW w:w="590" w:type="dxa"/>
            <w:tcBorders>
              <w:top w:val="nil"/>
              <w:left w:val="nil"/>
              <w:bottom w:val="single" w:sz="4" w:space="0" w:color="auto"/>
              <w:right w:val="single" w:sz="4" w:space="0" w:color="auto"/>
            </w:tcBorders>
            <w:shd w:val="clear" w:color="000000" w:fill="FFFFFF"/>
            <w:noWrap/>
            <w:vAlign w:val="bottom"/>
            <w:hideMark/>
          </w:tcPr>
          <w:p w14:paraId="3959DB85" w14:textId="21747E41" w:rsidR="00092529" w:rsidRPr="005858C1" w:rsidRDefault="00092529" w:rsidP="00092529">
            <w:pPr>
              <w:spacing w:after="0" w:line="240" w:lineRule="auto"/>
              <w:jc w:val="center"/>
              <w:rPr>
                <w:ins w:id="3510" w:author="Hardik Malhotra" w:date="2021-10-01T14:42:00Z"/>
                <w:rFonts w:ascii="Verdana" w:eastAsia="Times New Roman" w:hAnsi="Verdana" w:cs="Times New Roman"/>
                <w:color w:val="000000"/>
                <w:sz w:val="10"/>
                <w:szCs w:val="10"/>
                <w:lang w:val="en-US"/>
              </w:rPr>
            </w:pPr>
            <w:ins w:id="3511" w:author="Hardik Malhotra" w:date="2021-10-01T14:44:00Z">
              <w:r w:rsidRPr="00092529">
                <w:rPr>
                  <w:rFonts w:ascii="Verdana" w:hAnsi="Verdana"/>
                  <w:color w:val="000000"/>
                  <w:sz w:val="10"/>
                  <w:szCs w:val="10"/>
                  <w:rPrChange w:id="3512" w:author="Hardik Malhotra" w:date="2021-10-01T14:44:00Z">
                    <w:rPr>
                      <w:rFonts w:ascii="Calibri" w:hAnsi="Calibri"/>
                      <w:color w:val="000000"/>
                    </w:rPr>
                  </w:rPrChange>
                </w:rPr>
                <w:t>129</w:t>
              </w:r>
            </w:ins>
          </w:p>
        </w:tc>
        <w:tc>
          <w:tcPr>
            <w:tcW w:w="590" w:type="dxa"/>
            <w:tcBorders>
              <w:top w:val="nil"/>
              <w:left w:val="nil"/>
              <w:bottom w:val="single" w:sz="4" w:space="0" w:color="auto"/>
              <w:right w:val="single" w:sz="4" w:space="0" w:color="auto"/>
            </w:tcBorders>
            <w:shd w:val="clear" w:color="000000" w:fill="FFFFFF"/>
            <w:noWrap/>
            <w:vAlign w:val="bottom"/>
            <w:hideMark/>
          </w:tcPr>
          <w:p w14:paraId="474760E5" w14:textId="0ECC2B58" w:rsidR="00092529" w:rsidRPr="005858C1" w:rsidRDefault="00092529" w:rsidP="00092529">
            <w:pPr>
              <w:spacing w:after="0" w:line="240" w:lineRule="auto"/>
              <w:jc w:val="center"/>
              <w:rPr>
                <w:ins w:id="3513" w:author="Hardik Malhotra" w:date="2021-10-01T14:42:00Z"/>
                <w:rFonts w:ascii="Verdana" w:eastAsia="Times New Roman" w:hAnsi="Verdana" w:cs="Times New Roman"/>
                <w:color w:val="000000"/>
                <w:sz w:val="10"/>
                <w:szCs w:val="10"/>
                <w:lang w:val="en-US"/>
              </w:rPr>
            </w:pPr>
            <w:ins w:id="3514" w:author="Hardik Malhotra" w:date="2021-10-01T14:44:00Z">
              <w:r w:rsidRPr="00092529">
                <w:rPr>
                  <w:rFonts w:ascii="Verdana" w:hAnsi="Verdana"/>
                  <w:color w:val="000000"/>
                  <w:sz w:val="10"/>
                  <w:szCs w:val="10"/>
                  <w:rPrChange w:id="3515" w:author="Hardik Malhotra" w:date="2021-10-01T14:44:00Z">
                    <w:rPr>
                      <w:rFonts w:ascii="Calibri" w:hAnsi="Calibri"/>
                      <w:color w:val="000000"/>
                    </w:rPr>
                  </w:rPrChange>
                </w:rPr>
                <w:t>140</w:t>
              </w:r>
            </w:ins>
          </w:p>
        </w:tc>
        <w:tc>
          <w:tcPr>
            <w:tcW w:w="590" w:type="dxa"/>
            <w:tcBorders>
              <w:top w:val="nil"/>
              <w:left w:val="nil"/>
              <w:bottom w:val="single" w:sz="4" w:space="0" w:color="auto"/>
              <w:right w:val="single" w:sz="4" w:space="0" w:color="auto"/>
            </w:tcBorders>
            <w:shd w:val="clear" w:color="000000" w:fill="FFFFFF"/>
            <w:noWrap/>
            <w:vAlign w:val="bottom"/>
            <w:hideMark/>
          </w:tcPr>
          <w:p w14:paraId="185D1A65" w14:textId="3CB834D4" w:rsidR="00092529" w:rsidRPr="005858C1" w:rsidRDefault="00092529" w:rsidP="00092529">
            <w:pPr>
              <w:spacing w:after="0" w:line="240" w:lineRule="auto"/>
              <w:jc w:val="center"/>
              <w:rPr>
                <w:ins w:id="3516" w:author="Hardik Malhotra" w:date="2021-10-01T14:42:00Z"/>
                <w:rFonts w:ascii="Verdana" w:eastAsia="Times New Roman" w:hAnsi="Verdana" w:cs="Times New Roman"/>
                <w:color w:val="000000"/>
                <w:sz w:val="10"/>
                <w:szCs w:val="10"/>
                <w:lang w:val="en-US"/>
              </w:rPr>
            </w:pPr>
            <w:ins w:id="3517" w:author="Hardik Malhotra" w:date="2021-10-01T14:44:00Z">
              <w:r w:rsidRPr="00092529">
                <w:rPr>
                  <w:rFonts w:ascii="Verdana" w:hAnsi="Verdana"/>
                  <w:color w:val="000000"/>
                  <w:sz w:val="10"/>
                  <w:szCs w:val="10"/>
                  <w:rPrChange w:id="3518" w:author="Hardik Malhotra" w:date="2021-10-01T14:44:00Z">
                    <w:rPr>
                      <w:rFonts w:ascii="Calibri" w:hAnsi="Calibri"/>
                      <w:color w:val="000000"/>
                    </w:rPr>
                  </w:rPrChange>
                </w:rPr>
                <w:t>150</w:t>
              </w:r>
            </w:ins>
          </w:p>
        </w:tc>
        <w:tc>
          <w:tcPr>
            <w:tcW w:w="566" w:type="dxa"/>
            <w:tcBorders>
              <w:top w:val="nil"/>
              <w:left w:val="nil"/>
              <w:bottom w:val="single" w:sz="4" w:space="0" w:color="auto"/>
              <w:right w:val="single" w:sz="4" w:space="0" w:color="auto"/>
            </w:tcBorders>
            <w:shd w:val="clear" w:color="000000" w:fill="FFFFFF"/>
            <w:noWrap/>
            <w:vAlign w:val="bottom"/>
            <w:hideMark/>
          </w:tcPr>
          <w:p w14:paraId="46CA4911" w14:textId="10F5BC12" w:rsidR="00092529" w:rsidRPr="005858C1" w:rsidRDefault="00092529" w:rsidP="00092529">
            <w:pPr>
              <w:spacing w:after="0" w:line="240" w:lineRule="auto"/>
              <w:jc w:val="center"/>
              <w:rPr>
                <w:ins w:id="3519" w:author="Hardik Malhotra" w:date="2021-10-01T14:42:00Z"/>
                <w:rFonts w:ascii="Verdana" w:eastAsia="Times New Roman" w:hAnsi="Verdana" w:cs="Times New Roman"/>
                <w:color w:val="000000"/>
                <w:sz w:val="10"/>
                <w:szCs w:val="10"/>
                <w:lang w:val="en-US"/>
              </w:rPr>
            </w:pPr>
            <w:ins w:id="3520" w:author="Hardik Malhotra" w:date="2021-10-01T14:44:00Z">
              <w:r w:rsidRPr="00092529">
                <w:rPr>
                  <w:rFonts w:ascii="Verdana" w:hAnsi="Verdana"/>
                  <w:color w:val="000000"/>
                  <w:sz w:val="10"/>
                  <w:szCs w:val="10"/>
                  <w:rPrChange w:id="3521" w:author="Hardik Malhotra" w:date="2021-10-01T14:44:00Z">
                    <w:rPr>
                      <w:rFonts w:ascii="Calibri" w:hAnsi="Calibri"/>
                      <w:color w:val="000000"/>
                    </w:rPr>
                  </w:rPrChange>
                </w:rPr>
                <w:t>162</w:t>
              </w:r>
            </w:ins>
          </w:p>
        </w:tc>
      </w:tr>
      <w:tr w:rsidR="00092529" w:rsidRPr="00257590" w14:paraId="03AC8242" w14:textId="77777777" w:rsidTr="00092529">
        <w:trPr>
          <w:trHeight w:val="334"/>
          <w:ins w:id="3522" w:author="Hardik Malhotra" w:date="2021-10-01T14:42:00Z"/>
        </w:trPr>
        <w:tc>
          <w:tcPr>
            <w:tcW w:w="1185" w:type="dxa"/>
            <w:tcBorders>
              <w:top w:val="nil"/>
              <w:left w:val="single" w:sz="4" w:space="0" w:color="auto"/>
              <w:bottom w:val="single" w:sz="4" w:space="0" w:color="auto"/>
              <w:right w:val="single" w:sz="4" w:space="0" w:color="auto"/>
            </w:tcBorders>
            <w:shd w:val="clear" w:color="000000" w:fill="FFFFFF"/>
            <w:noWrap/>
            <w:vAlign w:val="bottom"/>
            <w:hideMark/>
          </w:tcPr>
          <w:p w14:paraId="1C50EC53" w14:textId="256D49FA" w:rsidR="00092529" w:rsidRPr="005858C1" w:rsidRDefault="00092529" w:rsidP="00092529">
            <w:pPr>
              <w:spacing w:after="0" w:line="240" w:lineRule="auto"/>
              <w:rPr>
                <w:ins w:id="3523" w:author="Hardik Malhotra" w:date="2021-10-01T14:42:00Z"/>
                <w:rFonts w:ascii="Verdana" w:eastAsia="Times New Roman" w:hAnsi="Verdana" w:cs="Times New Roman"/>
                <w:color w:val="000000"/>
                <w:sz w:val="10"/>
                <w:szCs w:val="10"/>
                <w:lang w:val="en-US"/>
              </w:rPr>
            </w:pPr>
            <w:ins w:id="3524" w:author="Hardik Malhotra" w:date="2021-10-01T14:42:00Z">
              <w:r w:rsidRPr="00092529">
                <w:rPr>
                  <w:rFonts w:ascii="Verdana" w:hAnsi="Verdana"/>
                  <w:color w:val="000000"/>
                  <w:sz w:val="10"/>
                  <w:szCs w:val="10"/>
                  <w:rPrChange w:id="3525" w:author="Hardik Malhotra" w:date="2021-10-01T14:42:00Z">
                    <w:rPr>
                      <w:rFonts w:ascii="Calibri" w:hAnsi="Calibri"/>
                      <w:color w:val="000000"/>
                    </w:rPr>
                  </w:rPrChange>
                </w:rPr>
                <w:t>Bisphenol F Based Resin</w:t>
              </w:r>
            </w:ins>
          </w:p>
        </w:tc>
        <w:tc>
          <w:tcPr>
            <w:tcW w:w="519" w:type="dxa"/>
            <w:tcBorders>
              <w:top w:val="nil"/>
              <w:left w:val="nil"/>
              <w:bottom w:val="single" w:sz="4" w:space="0" w:color="auto"/>
              <w:right w:val="single" w:sz="4" w:space="0" w:color="auto"/>
            </w:tcBorders>
            <w:shd w:val="clear" w:color="000000" w:fill="FFFFFF"/>
            <w:noWrap/>
            <w:vAlign w:val="bottom"/>
            <w:hideMark/>
          </w:tcPr>
          <w:p w14:paraId="6786FEDF" w14:textId="39A5CAB5" w:rsidR="00092529" w:rsidRPr="005858C1" w:rsidRDefault="00092529" w:rsidP="00092529">
            <w:pPr>
              <w:spacing w:after="0" w:line="240" w:lineRule="auto"/>
              <w:jc w:val="center"/>
              <w:rPr>
                <w:ins w:id="3526" w:author="Hardik Malhotra" w:date="2021-10-01T14:42:00Z"/>
                <w:rFonts w:ascii="Verdana" w:eastAsia="Times New Roman" w:hAnsi="Verdana" w:cs="Times New Roman"/>
                <w:color w:val="000000"/>
                <w:sz w:val="10"/>
                <w:szCs w:val="10"/>
                <w:lang w:val="en-US"/>
              </w:rPr>
            </w:pPr>
            <w:ins w:id="3527" w:author="Hardik Malhotra" w:date="2021-10-01T14:44:00Z">
              <w:r w:rsidRPr="00092529">
                <w:rPr>
                  <w:rFonts w:ascii="Verdana" w:hAnsi="Verdana"/>
                  <w:color w:val="000000"/>
                  <w:sz w:val="10"/>
                  <w:szCs w:val="10"/>
                  <w:rPrChange w:id="3528" w:author="Hardik Malhotra" w:date="2021-10-01T14:44:00Z">
                    <w:rPr>
                      <w:rFonts w:ascii="Calibri" w:hAnsi="Calibri"/>
                      <w:color w:val="000000"/>
                    </w:rPr>
                  </w:rPrChange>
                </w:rPr>
                <w:t>1</w:t>
              </w:r>
            </w:ins>
          </w:p>
        </w:tc>
        <w:tc>
          <w:tcPr>
            <w:tcW w:w="519" w:type="dxa"/>
            <w:tcBorders>
              <w:top w:val="nil"/>
              <w:left w:val="nil"/>
              <w:bottom w:val="single" w:sz="4" w:space="0" w:color="auto"/>
              <w:right w:val="single" w:sz="4" w:space="0" w:color="auto"/>
            </w:tcBorders>
            <w:shd w:val="clear" w:color="000000" w:fill="FFFFFF"/>
            <w:noWrap/>
            <w:vAlign w:val="bottom"/>
            <w:hideMark/>
          </w:tcPr>
          <w:p w14:paraId="40EC9F3B" w14:textId="44744458" w:rsidR="00092529" w:rsidRPr="005858C1" w:rsidRDefault="00092529" w:rsidP="00092529">
            <w:pPr>
              <w:spacing w:after="0" w:line="240" w:lineRule="auto"/>
              <w:jc w:val="center"/>
              <w:rPr>
                <w:ins w:id="3529" w:author="Hardik Malhotra" w:date="2021-10-01T14:42:00Z"/>
                <w:rFonts w:ascii="Verdana" w:eastAsia="Times New Roman" w:hAnsi="Verdana" w:cs="Times New Roman"/>
                <w:color w:val="000000"/>
                <w:sz w:val="10"/>
                <w:szCs w:val="10"/>
                <w:lang w:val="en-US"/>
              </w:rPr>
            </w:pPr>
            <w:ins w:id="3530" w:author="Hardik Malhotra" w:date="2021-10-01T14:44:00Z">
              <w:r w:rsidRPr="00092529">
                <w:rPr>
                  <w:rFonts w:ascii="Verdana" w:hAnsi="Verdana"/>
                  <w:color w:val="000000"/>
                  <w:sz w:val="10"/>
                  <w:szCs w:val="10"/>
                  <w:rPrChange w:id="3531" w:author="Hardik Malhotra" w:date="2021-10-01T14:44:00Z">
                    <w:rPr>
                      <w:rFonts w:ascii="Calibri" w:hAnsi="Calibri"/>
                      <w:color w:val="000000"/>
                    </w:rPr>
                  </w:rPrChange>
                </w:rPr>
                <w:t>1</w:t>
              </w:r>
            </w:ins>
          </w:p>
        </w:tc>
        <w:tc>
          <w:tcPr>
            <w:tcW w:w="519" w:type="dxa"/>
            <w:tcBorders>
              <w:top w:val="nil"/>
              <w:left w:val="nil"/>
              <w:bottom w:val="single" w:sz="4" w:space="0" w:color="auto"/>
              <w:right w:val="single" w:sz="4" w:space="0" w:color="auto"/>
            </w:tcBorders>
            <w:shd w:val="clear" w:color="000000" w:fill="FFFFFF"/>
            <w:noWrap/>
            <w:vAlign w:val="bottom"/>
            <w:hideMark/>
          </w:tcPr>
          <w:p w14:paraId="50A57BB1" w14:textId="2046D8F6" w:rsidR="00092529" w:rsidRPr="005858C1" w:rsidRDefault="00092529" w:rsidP="00092529">
            <w:pPr>
              <w:spacing w:after="0" w:line="240" w:lineRule="auto"/>
              <w:jc w:val="center"/>
              <w:rPr>
                <w:ins w:id="3532" w:author="Hardik Malhotra" w:date="2021-10-01T14:42:00Z"/>
                <w:rFonts w:ascii="Verdana" w:eastAsia="Times New Roman" w:hAnsi="Verdana" w:cs="Times New Roman"/>
                <w:color w:val="000000"/>
                <w:sz w:val="10"/>
                <w:szCs w:val="10"/>
                <w:lang w:val="en-US"/>
              </w:rPr>
            </w:pPr>
            <w:ins w:id="3533" w:author="Hardik Malhotra" w:date="2021-10-01T14:44:00Z">
              <w:r w:rsidRPr="00092529">
                <w:rPr>
                  <w:rFonts w:ascii="Verdana" w:hAnsi="Verdana"/>
                  <w:color w:val="000000"/>
                  <w:sz w:val="10"/>
                  <w:szCs w:val="10"/>
                  <w:rPrChange w:id="3534" w:author="Hardik Malhotra" w:date="2021-10-01T14:44:00Z">
                    <w:rPr>
                      <w:rFonts w:ascii="Calibri" w:hAnsi="Calibri"/>
                      <w:color w:val="000000"/>
                    </w:rPr>
                  </w:rPrChange>
                </w:rPr>
                <w:t>1</w:t>
              </w:r>
            </w:ins>
          </w:p>
        </w:tc>
        <w:tc>
          <w:tcPr>
            <w:tcW w:w="520" w:type="dxa"/>
            <w:tcBorders>
              <w:top w:val="nil"/>
              <w:left w:val="nil"/>
              <w:bottom w:val="single" w:sz="4" w:space="0" w:color="auto"/>
              <w:right w:val="single" w:sz="4" w:space="0" w:color="auto"/>
            </w:tcBorders>
            <w:shd w:val="clear" w:color="000000" w:fill="FFFFFF"/>
            <w:noWrap/>
            <w:vAlign w:val="bottom"/>
            <w:hideMark/>
          </w:tcPr>
          <w:p w14:paraId="7787064C" w14:textId="2968E14F" w:rsidR="00092529" w:rsidRPr="005858C1" w:rsidRDefault="00092529" w:rsidP="00092529">
            <w:pPr>
              <w:spacing w:after="0" w:line="240" w:lineRule="auto"/>
              <w:jc w:val="center"/>
              <w:rPr>
                <w:ins w:id="3535" w:author="Hardik Malhotra" w:date="2021-10-01T14:42:00Z"/>
                <w:rFonts w:ascii="Verdana" w:eastAsia="Times New Roman" w:hAnsi="Verdana" w:cs="Times New Roman"/>
                <w:color w:val="000000"/>
                <w:sz w:val="10"/>
                <w:szCs w:val="10"/>
                <w:lang w:val="en-US"/>
              </w:rPr>
            </w:pPr>
            <w:ins w:id="3536" w:author="Hardik Malhotra" w:date="2021-10-01T14:44:00Z">
              <w:r w:rsidRPr="00092529">
                <w:rPr>
                  <w:rFonts w:ascii="Verdana" w:hAnsi="Verdana"/>
                  <w:color w:val="000000"/>
                  <w:sz w:val="10"/>
                  <w:szCs w:val="10"/>
                  <w:rPrChange w:id="3537" w:author="Hardik Malhotra" w:date="2021-10-01T14:44:00Z">
                    <w:rPr>
                      <w:rFonts w:ascii="Calibri" w:hAnsi="Calibri"/>
                      <w:color w:val="000000"/>
                    </w:rPr>
                  </w:rPrChange>
                </w:rPr>
                <w:t>2</w:t>
              </w:r>
            </w:ins>
          </w:p>
        </w:tc>
        <w:tc>
          <w:tcPr>
            <w:tcW w:w="593" w:type="dxa"/>
            <w:tcBorders>
              <w:top w:val="nil"/>
              <w:left w:val="nil"/>
              <w:bottom w:val="single" w:sz="4" w:space="0" w:color="auto"/>
              <w:right w:val="single" w:sz="4" w:space="0" w:color="auto"/>
            </w:tcBorders>
            <w:shd w:val="clear" w:color="000000" w:fill="FFFFFF"/>
            <w:noWrap/>
            <w:vAlign w:val="bottom"/>
            <w:hideMark/>
          </w:tcPr>
          <w:p w14:paraId="12097903" w14:textId="6A78FDCA" w:rsidR="00092529" w:rsidRPr="005858C1" w:rsidRDefault="00092529" w:rsidP="00092529">
            <w:pPr>
              <w:spacing w:after="0" w:line="240" w:lineRule="auto"/>
              <w:jc w:val="center"/>
              <w:rPr>
                <w:ins w:id="3538" w:author="Hardik Malhotra" w:date="2021-10-01T14:42:00Z"/>
                <w:rFonts w:ascii="Verdana" w:eastAsia="Times New Roman" w:hAnsi="Verdana" w:cs="Times New Roman"/>
                <w:color w:val="000000"/>
                <w:sz w:val="10"/>
                <w:szCs w:val="10"/>
                <w:lang w:val="en-US"/>
              </w:rPr>
            </w:pPr>
            <w:ins w:id="3539" w:author="Hardik Malhotra" w:date="2021-10-01T14:44:00Z">
              <w:r w:rsidRPr="00092529">
                <w:rPr>
                  <w:rFonts w:ascii="Verdana" w:hAnsi="Verdana"/>
                  <w:color w:val="000000"/>
                  <w:sz w:val="10"/>
                  <w:szCs w:val="10"/>
                  <w:rPrChange w:id="3540" w:author="Hardik Malhotra" w:date="2021-10-01T14:44:00Z">
                    <w:rPr>
                      <w:rFonts w:ascii="Calibri" w:hAnsi="Calibri"/>
                      <w:color w:val="000000"/>
                    </w:rPr>
                  </w:rPrChange>
                </w:rPr>
                <w:t>2</w:t>
              </w:r>
            </w:ins>
          </w:p>
        </w:tc>
        <w:tc>
          <w:tcPr>
            <w:tcW w:w="590" w:type="dxa"/>
            <w:tcBorders>
              <w:top w:val="nil"/>
              <w:left w:val="nil"/>
              <w:bottom w:val="single" w:sz="4" w:space="0" w:color="auto"/>
              <w:right w:val="single" w:sz="4" w:space="0" w:color="auto"/>
            </w:tcBorders>
            <w:shd w:val="clear" w:color="000000" w:fill="FFFFFF"/>
            <w:noWrap/>
            <w:vAlign w:val="bottom"/>
            <w:hideMark/>
          </w:tcPr>
          <w:p w14:paraId="1074350B" w14:textId="1337954F" w:rsidR="00092529" w:rsidRPr="005858C1" w:rsidRDefault="00092529" w:rsidP="00092529">
            <w:pPr>
              <w:spacing w:after="0" w:line="240" w:lineRule="auto"/>
              <w:jc w:val="center"/>
              <w:rPr>
                <w:ins w:id="3541" w:author="Hardik Malhotra" w:date="2021-10-01T14:42:00Z"/>
                <w:rFonts w:ascii="Verdana" w:eastAsia="Times New Roman" w:hAnsi="Verdana" w:cs="Times New Roman"/>
                <w:color w:val="000000"/>
                <w:sz w:val="10"/>
                <w:szCs w:val="10"/>
                <w:lang w:val="en-US"/>
              </w:rPr>
            </w:pPr>
            <w:ins w:id="3542" w:author="Hardik Malhotra" w:date="2021-10-01T14:44:00Z">
              <w:r w:rsidRPr="00092529">
                <w:rPr>
                  <w:rFonts w:ascii="Verdana" w:hAnsi="Verdana"/>
                  <w:color w:val="000000"/>
                  <w:sz w:val="10"/>
                  <w:szCs w:val="10"/>
                  <w:rPrChange w:id="3543" w:author="Hardik Malhotra" w:date="2021-10-01T14:44:00Z">
                    <w:rPr>
                      <w:rFonts w:ascii="Calibri" w:hAnsi="Calibri"/>
                      <w:color w:val="000000"/>
                    </w:rPr>
                  </w:rPrChange>
                </w:rPr>
                <w:t>3</w:t>
              </w:r>
            </w:ins>
          </w:p>
        </w:tc>
        <w:tc>
          <w:tcPr>
            <w:tcW w:w="590" w:type="dxa"/>
            <w:tcBorders>
              <w:top w:val="nil"/>
              <w:left w:val="nil"/>
              <w:bottom w:val="single" w:sz="4" w:space="0" w:color="auto"/>
              <w:right w:val="single" w:sz="4" w:space="0" w:color="auto"/>
            </w:tcBorders>
            <w:shd w:val="clear" w:color="000000" w:fill="FFFFFF"/>
            <w:noWrap/>
            <w:vAlign w:val="bottom"/>
            <w:hideMark/>
          </w:tcPr>
          <w:p w14:paraId="5523AF60" w14:textId="6177F685" w:rsidR="00092529" w:rsidRPr="005858C1" w:rsidRDefault="00092529" w:rsidP="00092529">
            <w:pPr>
              <w:spacing w:after="0" w:line="240" w:lineRule="auto"/>
              <w:jc w:val="center"/>
              <w:rPr>
                <w:ins w:id="3544" w:author="Hardik Malhotra" w:date="2021-10-01T14:42:00Z"/>
                <w:rFonts w:ascii="Verdana" w:eastAsia="Times New Roman" w:hAnsi="Verdana" w:cs="Times New Roman"/>
                <w:color w:val="000000"/>
                <w:sz w:val="10"/>
                <w:szCs w:val="10"/>
                <w:lang w:val="en-US"/>
              </w:rPr>
            </w:pPr>
            <w:ins w:id="3545" w:author="Hardik Malhotra" w:date="2021-10-01T14:44:00Z">
              <w:r w:rsidRPr="00092529">
                <w:rPr>
                  <w:rFonts w:ascii="Verdana" w:hAnsi="Verdana"/>
                  <w:color w:val="000000"/>
                  <w:sz w:val="10"/>
                  <w:szCs w:val="10"/>
                  <w:rPrChange w:id="3546" w:author="Hardik Malhotra" w:date="2021-10-01T14:44:00Z">
                    <w:rPr>
                      <w:rFonts w:ascii="Calibri" w:hAnsi="Calibri"/>
                      <w:color w:val="000000"/>
                    </w:rPr>
                  </w:rPrChange>
                </w:rPr>
                <w:t>3</w:t>
              </w:r>
            </w:ins>
          </w:p>
        </w:tc>
        <w:tc>
          <w:tcPr>
            <w:tcW w:w="590" w:type="dxa"/>
            <w:tcBorders>
              <w:top w:val="nil"/>
              <w:left w:val="nil"/>
              <w:bottom w:val="single" w:sz="4" w:space="0" w:color="auto"/>
              <w:right w:val="single" w:sz="4" w:space="0" w:color="auto"/>
            </w:tcBorders>
            <w:shd w:val="clear" w:color="000000" w:fill="FFFFFF"/>
            <w:noWrap/>
            <w:vAlign w:val="bottom"/>
            <w:hideMark/>
          </w:tcPr>
          <w:p w14:paraId="550BE18C" w14:textId="76BB8FB7" w:rsidR="00092529" w:rsidRPr="005858C1" w:rsidRDefault="00092529" w:rsidP="00092529">
            <w:pPr>
              <w:spacing w:after="0" w:line="240" w:lineRule="auto"/>
              <w:jc w:val="center"/>
              <w:rPr>
                <w:ins w:id="3547" w:author="Hardik Malhotra" w:date="2021-10-01T14:42:00Z"/>
                <w:rFonts w:ascii="Verdana" w:eastAsia="Times New Roman" w:hAnsi="Verdana" w:cs="Times New Roman"/>
                <w:color w:val="000000"/>
                <w:sz w:val="10"/>
                <w:szCs w:val="10"/>
                <w:lang w:val="en-US"/>
              </w:rPr>
            </w:pPr>
            <w:ins w:id="3548" w:author="Hardik Malhotra" w:date="2021-10-01T14:44:00Z">
              <w:r w:rsidRPr="00092529">
                <w:rPr>
                  <w:rFonts w:ascii="Verdana" w:hAnsi="Verdana"/>
                  <w:color w:val="000000"/>
                  <w:sz w:val="10"/>
                  <w:szCs w:val="10"/>
                  <w:rPrChange w:id="3549" w:author="Hardik Malhotra" w:date="2021-10-01T14:44:00Z">
                    <w:rPr>
                      <w:rFonts w:ascii="Calibri" w:hAnsi="Calibri"/>
                      <w:color w:val="000000"/>
                    </w:rPr>
                  </w:rPrChange>
                </w:rPr>
                <w:t>3</w:t>
              </w:r>
            </w:ins>
          </w:p>
        </w:tc>
        <w:tc>
          <w:tcPr>
            <w:tcW w:w="590" w:type="dxa"/>
            <w:tcBorders>
              <w:top w:val="nil"/>
              <w:left w:val="nil"/>
              <w:bottom w:val="single" w:sz="4" w:space="0" w:color="auto"/>
              <w:right w:val="single" w:sz="4" w:space="0" w:color="auto"/>
            </w:tcBorders>
            <w:shd w:val="clear" w:color="000000" w:fill="FFFFFF"/>
            <w:noWrap/>
            <w:vAlign w:val="bottom"/>
            <w:hideMark/>
          </w:tcPr>
          <w:p w14:paraId="43D8925F" w14:textId="5B75512A" w:rsidR="00092529" w:rsidRPr="005858C1" w:rsidRDefault="00092529" w:rsidP="00092529">
            <w:pPr>
              <w:spacing w:after="0" w:line="240" w:lineRule="auto"/>
              <w:jc w:val="center"/>
              <w:rPr>
                <w:ins w:id="3550" w:author="Hardik Malhotra" w:date="2021-10-01T14:42:00Z"/>
                <w:rFonts w:ascii="Verdana" w:eastAsia="Times New Roman" w:hAnsi="Verdana" w:cs="Times New Roman"/>
                <w:color w:val="000000"/>
                <w:sz w:val="10"/>
                <w:szCs w:val="10"/>
                <w:lang w:val="en-US"/>
              </w:rPr>
            </w:pPr>
            <w:ins w:id="3551" w:author="Hardik Malhotra" w:date="2021-10-01T14:44:00Z">
              <w:r w:rsidRPr="00092529">
                <w:rPr>
                  <w:rFonts w:ascii="Verdana" w:hAnsi="Verdana"/>
                  <w:color w:val="000000"/>
                  <w:sz w:val="10"/>
                  <w:szCs w:val="10"/>
                  <w:rPrChange w:id="3552" w:author="Hardik Malhotra" w:date="2021-10-01T14:44:00Z">
                    <w:rPr>
                      <w:rFonts w:ascii="Calibri" w:hAnsi="Calibri"/>
                      <w:color w:val="000000"/>
                    </w:rPr>
                  </w:rPrChange>
                </w:rPr>
                <w:t>3</w:t>
              </w:r>
            </w:ins>
          </w:p>
        </w:tc>
        <w:tc>
          <w:tcPr>
            <w:tcW w:w="590" w:type="dxa"/>
            <w:tcBorders>
              <w:top w:val="nil"/>
              <w:left w:val="nil"/>
              <w:bottom w:val="single" w:sz="4" w:space="0" w:color="auto"/>
              <w:right w:val="single" w:sz="4" w:space="0" w:color="auto"/>
            </w:tcBorders>
            <w:shd w:val="clear" w:color="000000" w:fill="FFFFFF"/>
            <w:noWrap/>
            <w:vAlign w:val="bottom"/>
            <w:hideMark/>
          </w:tcPr>
          <w:p w14:paraId="66743089" w14:textId="267D5773" w:rsidR="00092529" w:rsidRPr="005858C1" w:rsidRDefault="00092529" w:rsidP="00092529">
            <w:pPr>
              <w:spacing w:after="0" w:line="240" w:lineRule="auto"/>
              <w:jc w:val="center"/>
              <w:rPr>
                <w:ins w:id="3553" w:author="Hardik Malhotra" w:date="2021-10-01T14:42:00Z"/>
                <w:rFonts w:ascii="Verdana" w:eastAsia="Times New Roman" w:hAnsi="Verdana" w:cs="Times New Roman"/>
                <w:color w:val="000000"/>
                <w:sz w:val="10"/>
                <w:szCs w:val="10"/>
                <w:lang w:val="en-US"/>
              </w:rPr>
            </w:pPr>
            <w:ins w:id="3554" w:author="Hardik Malhotra" w:date="2021-10-01T14:44:00Z">
              <w:r w:rsidRPr="00092529">
                <w:rPr>
                  <w:rFonts w:ascii="Verdana" w:hAnsi="Verdana"/>
                  <w:color w:val="000000"/>
                  <w:sz w:val="10"/>
                  <w:szCs w:val="10"/>
                  <w:rPrChange w:id="3555" w:author="Hardik Malhotra" w:date="2021-10-01T14:44:00Z">
                    <w:rPr>
                      <w:rFonts w:ascii="Calibri" w:hAnsi="Calibri"/>
                      <w:color w:val="000000"/>
                    </w:rPr>
                  </w:rPrChange>
                </w:rPr>
                <w:t>4</w:t>
              </w:r>
            </w:ins>
          </w:p>
        </w:tc>
        <w:tc>
          <w:tcPr>
            <w:tcW w:w="590" w:type="dxa"/>
            <w:tcBorders>
              <w:top w:val="nil"/>
              <w:left w:val="nil"/>
              <w:bottom w:val="single" w:sz="4" w:space="0" w:color="auto"/>
              <w:right w:val="single" w:sz="4" w:space="0" w:color="auto"/>
            </w:tcBorders>
            <w:shd w:val="clear" w:color="000000" w:fill="FFFFFF"/>
            <w:noWrap/>
            <w:vAlign w:val="bottom"/>
            <w:hideMark/>
          </w:tcPr>
          <w:p w14:paraId="1276D270" w14:textId="14E32572" w:rsidR="00092529" w:rsidRPr="005858C1" w:rsidRDefault="00092529" w:rsidP="00092529">
            <w:pPr>
              <w:spacing w:after="0" w:line="240" w:lineRule="auto"/>
              <w:jc w:val="center"/>
              <w:rPr>
                <w:ins w:id="3556" w:author="Hardik Malhotra" w:date="2021-10-01T14:42:00Z"/>
                <w:rFonts w:ascii="Verdana" w:eastAsia="Times New Roman" w:hAnsi="Verdana" w:cs="Times New Roman"/>
                <w:color w:val="000000"/>
                <w:sz w:val="10"/>
                <w:szCs w:val="10"/>
                <w:lang w:val="en-US"/>
              </w:rPr>
            </w:pPr>
            <w:ins w:id="3557" w:author="Hardik Malhotra" w:date="2021-10-01T14:44:00Z">
              <w:r w:rsidRPr="00092529">
                <w:rPr>
                  <w:rFonts w:ascii="Verdana" w:hAnsi="Verdana"/>
                  <w:color w:val="000000"/>
                  <w:sz w:val="10"/>
                  <w:szCs w:val="10"/>
                  <w:rPrChange w:id="3558" w:author="Hardik Malhotra" w:date="2021-10-01T14:44:00Z">
                    <w:rPr>
                      <w:rFonts w:ascii="Calibri" w:hAnsi="Calibri"/>
                      <w:color w:val="000000"/>
                    </w:rPr>
                  </w:rPrChange>
                </w:rPr>
                <w:t>4</w:t>
              </w:r>
            </w:ins>
          </w:p>
        </w:tc>
        <w:tc>
          <w:tcPr>
            <w:tcW w:w="590" w:type="dxa"/>
            <w:tcBorders>
              <w:top w:val="nil"/>
              <w:left w:val="nil"/>
              <w:bottom w:val="single" w:sz="4" w:space="0" w:color="auto"/>
              <w:right w:val="single" w:sz="4" w:space="0" w:color="auto"/>
            </w:tcBorders>
            <w:shd w:val="clear" w:color="000000" w:fill="FFFFFF"/>
            <w:noWrap/>
            <w:vAlign w:val="bottom"/>
            <w:hideMark/>
          </w:tcPr>
          <w:p w14:paraId="7373BDEB" w14:textId="17A3EB9C" w:rsidR="00092529" w:rsidRPr="005858C1" w:rsidRDefault="00092529" w:rsidP="00092529">
            <w:pPr>
              <w:spacing w:after="0" w:line="240" w:lineRule="auto"/>
              <w:jc w:val="center"/>
              <w:rPr>
                <w:ins w:id="3559" w:author="Hardik Malhotra" w:date="2021-10-01T14:42:00Z"/>
                <w:rFonts w:ascii="Verdana" w:eastAsia="Times New Roman" w:hAnsi="Verdana" w:cs="Times New Roman"/>
                <w:color w:val="000000"/>
                <w:sz w:val="10"/>
                <w:szCs w:val="10"/>
                <w:lang w:val="en-US"/>
              </w:rPr>
            </w:pPr>
            <w:ins w:id="3560" w:author="Hardik Malhotra" w:date="2021-10-01T14:44:00Z">
              <w:r w:rsidRPr="00092529">
                <w:rPr>
                  <w:rFonts w:ascii="Verdana" w:hAnsi="Verdana"/>
                  <w:color w:val="000000"/>
                  <w:sz w:val="10"/>
                  <w:szCs w:val="10"/>
                  <w:rPrChange w:id="3561" w:author="Hardik Malhotra" w:date="2021-10-01T14:44:00Z">
                    <w:rPr>
                      <w:rFonts w:ascii="Calibri" w:hAnsi="Calibri"/>
                      <w:color w:val="000000"/>
                    </w:rPr>
                  </w:rPrChange>
                </w:rPr>
                <w:t>5</w:t>
              </w:r>
            </w:ins>
          </w:p>
        </w:tc>
        <w:tc>
          <w:tcPr>
            <w:tcW w:w="590" w:type="dxa"/>
            <w:tcBorders>
              <w:top w:val="nil"/>
              <w:left w:val="nil"/>
              <w:bottom w:val="single" w:sz="4" w:space="0" w:color="auto"/>
              <w:right w:val="single" w:sz="4" w:space="0" w:color="auto"/>
            </w:tcBorders>
            <w:shd w:val="clear" w:color="000000" w:fill="FFFFFF"/>
            <w:noWrap/>
            <w:vAlign w:val="bottom"/>
            <w:hideMark/>
          </w:tcPr>
          <w:p w14:paraId="3A49D928" w14:textId="3E4C4877" w:rsidR="00092529" w:rsidRPr="005858C1" w:rsidRDefault="00092529" w:rsidP="00092529">
            <w:pPr>
              <w:spacing w:after="0" w:line="240" w:lineRule="auto"/>
              <w:jc w:val="center"/>
              <w:rPr>
                <w:ins w:id="3562" w:author="Hardik Malhotra" w:date="2021-10-01T14:42:00Z"/>
                <w:rFonts w:ascii="Verdana" w:eastAsia="Times New Roman" w:hAnsi="Verdana" w:cs="Times New Roman"/>
                <w:color w:val="000000"/>
                <w:sz w:val="10"/>
                <w:szCs w:val="10"/>
                <w:lang w:val="en-US"/>
              </w:rPr>
            </w:pPr>
            <w:ins w:id="3563" w:author="Hardik Malhotra" w:date="2021-10-01T14:44:00Z">
              <w:r w:rsidRPr="00092529">
                <w:rPr>
                  <w:rFonts w:ascii="Verdana" w:hAnsi="Verdana"/>
                  <w:color w:val="000000"/>
                  <w:sz w:val="10"/>
                  <w:szCs w:val="10"/>
                  <w:rPrChange w:id="3564" w:author="Hardik Malhotra" w:date="2021-10-01T14:44:00Z">
                    <w:rPr>
                      <w:rFonts w:ascii="Calibri" w:hAnsi="Calibri"/>
                      <w:color w:val="000000"/>
                    </w:rPr>
                  </w:rPrChange>
                </w:rPr>
                <w:t>5</w:t>
              </w:r>
            </w:ins>
          </w:p>
        </w:tc>
        <w:tc>
          <w:tcPr>
            <w:tcW w:w="590" w:type="dxa"/>
            <w:tcBorders>
              <w:top w:val="nil"/>
              <w:left w:val="nil"/>
              <w:bottom w:val="single" w:sz="4" w:space="0" w:color="auto"/>
              <w:right w:val="single" w:sz="4" w:space="0" w:color="auto"/>
            </w:tcBorders>
            <w:shd w:val="clear" w:color="000000" w:fill="FFFFFF"/>
            <w:noWrap/>
            <w:vAlign w:val="bottom"/>
            <w:hideMark/>
          </w:tcPr>
          <w:p w14:paraId="3E1CA5E1" w14:textId="74B790AB" w:rsidR="00092529" w:rsidRPr="005858C1" w:rsidRDefault="00092529" w:rsidP="00092529">
            <w:pPr>
              <w:spacing w:after="0" w:line="240" w:lineRule="auto"/>
              <w:jc w:val="center"/>
              <w:rPr>
                <w:ins w:id="3565" w:author="Hardik Malhotra" w:date="2021-10-01T14:42:00Z"/>
                <w:rFonts w:ascii="Verdana" w:eastAsia="Times New Roman" w:hAnsi="Verdana" w:cs="Times New Roman"/>
                <w:color w:val="000000"/>
                <w:sz w:val="10"/>
                <w:szCs w:val="10"/>
                <w:lang w:val="en-US"/>
              </w:rPr>
            </w:pPr>
            <w:ins w:id="3566" w:author="Hardik Malhotra" w:date="2021-10-01T14:44:00Z">
              <w:r w:rsidRPr="00092529">
                <w:rPr>
                  <w:rFonts w:ascii="Verdana" w:hAnsi="Verdana"/>
                  <w:color w:val="000000"/>
                  <w:sz w:val="10"/>
                  <w:szCs w:val="10"/>
                  <w:rPrChange w:id="3567" w:author="Hardik Malhotra" w:date="2021-10-01T14:44:00Z">
                    <w:rPr>
                      <w:rFonts w:ascii="Calibri" w:hAnsi="Calibri"/>
                      <w:color w:val="000000"/>
                    </w:rPr>
                  </w:rPrChange>
                </w:rPr>
                <w:t>5</w:t>
              </w:r>
            </w:ins>
          </w:p>
        </w:tc>
        <w:tc>
          <w:tcPr>
            <w:tcW w:w="590" w:type="dxa"/>
            <w:tcBorders>
              <w:top w:val="nil"/>
              <w:left w:val="nil"/>
              <w:bottom w:val="single" w:sz="4" w:space="0" w:color="auto"/>
              <w:right w:val="single" w:sz="4" w:space="0" w:color="auto"/>
            </w:tcBorders>
            <w:shd w:val="clear" w:color="000000" w:fill="FFFFFF"/>
            <w:noWrap/>
            <w:vAlign w:val="bottom"/>
            <w:hideMark/>
          </w:tcPr>
          <w:p w14:paraId="6C14741D" w14:textId="4A6333BA" w:rsidR="00092529" w:rsidRPr="005858C1" w:rsidRDefault="00092529" w:rsidP="00092529">
            <w:pPr>
              <w:spacing w:after="0" w:line="240" w:lineRule="auto"/>
              <w:jc w:val="center"/>
              <w:rPr>
                <w:ins w:id="3568" w:author="Hardik Malhotra" w:date="2021-10-01T14:42:00Z"/>
                <w:rFonts w:ascii="Verdana" w:eastAsia="Times New Roman" w:hAnsi="Verdana" w:cs="Times New Roman"/>
                <w:color w:val="000000"/>
                <w:sz w:val="10"/>
                <w:szCs w:val="10"/>
                <w:lang w:val="en-US"/>
              </w:rPr>
            </w:pPr>
            <w:ins w:id="3569" w:author="Hardik Malhotra" w:date="2021-10-01T14:44:00Z">
              <w:r w:rsidRPr="00092529">
                <w:rPr>
                  <w:rFonts w:ascii="Verdana" w:hAnsi="Verdana"/>
                  <w:color w:val="000000"/>
                  <w:sz w:val="10"/>
                  <w:szCs w:val="10"/>
                  <w:rPrChange w:id="3570" w:author="Hardik Malhotra" w:date="2021-10-01T14:44:00Z">
                    <w:rPr>
                      <w:rFonts w:ascii="Calibri" w:hAnsi="Calibri"/>
                      <w:color w:val="000000"/>
                    </w:rPr>
                  </w:rPrChange>
                </w:rPr>
                <w:t>6</w:t>
              </w:r>
            </w:ins>
          </w:p>
        </w:tc>
        <w:tc>
          <w:tcPr>
            <w:tcW w:w="566" w:type="dxa"/>
            <w:tcBorders>
              <w:top w:val="nil"/>
              <w:left w:val="nil"/>
              <w:bottom w:val="single" w:sz="4" w:space="0" w:color="auto"/>
              <w:right w:val="single" w:sz="4" w:space="0" w:color="auto"/>
            </w:tcBorders>
            <w:shd w:val="clear" w:color="000000" w:fill="FFFFFF"/>
            <w:noWrap/>
            <w:vAlign w:val="bottom"/>
            <w:hideMark/>
          </w:tcPr>
          <w:p w14:paraId="67B77265" w14:textId="3823D415" w:rsidR="00092529" w:rsidRPr="005858C1" w:rsidRDefault="00092529" w:rsidP="00092529">
            <w:pPr>
              <w:spacing w:after="0" w:line="240" w:lineRule="auto"/>
              <w:jc w:val="center"/>
              <w:rPr>
                <w:ins w:id="3571" w:author="Hardik Malhotra" w:date="2021-10-01T14:42:00Z"/>
                <w:rFonts w:ascii="Verdana" w:eastAsia="Times New Roman" w:hAnsi="Verdana" w:cs="Times New Roman"/>
                <w:color w:val="000000"/>
                <w:sz w:val="10"/>
                <w:szCs w:val="10"/>
                <w:lang w:val="en-US"/>
              </w:rPr>
            </w:pPr>
            <w:ins w:id="3572" w:author="Hardik Malhotra" w:date="2021-10-01T14:44:00Z">
              <w:r w:rsidRPr="00092529">
                <w:rPr>
                  <w:rFonts w:ascii="Verdana" w:hAnsi="Verdana"/>
                  <w:color w:val="000000"/>
                  <w:sz w:val="10"/>
                  <w:szCs w:val="10"/>
                  <w:rPrChange w:id="3573" w:author="Hardik Malhotra" w:date="2021-10-01T14:44:00Z">
                    <w:rPr>
                      <w:rFonts w:ascii="Calibri" w:hAnsi="Calibri"/>
                      <w:color w:val="000000"/>
                    </w:rPr>
                  </w:rPrChange>
                </w:rPr>
                <w:t>7</w:t>
              </w:r>
            </w:ins>
          </w:p>
        </w:tc>
      </w:tr>
      <w:tr w:rsidR="00092529" w:rsidRPr="00257590" w14:paraId="50AE67D1" w14:textId="77777777" w:rsidTr="00092529">
        <w:trPr>
          <w:trHeight w:val="334"/>
          <w:ins w:id="3574" w:author="Hardik Malhotra" w:date="2021-10-01T14:42:00Z"/>
        </w:trPr>
        <w:tc>
          <w:tcPr>
            <w:tcW w:w="1185" w:type="dxa"/>
            <w:tcBorders>
              <w:top w:val="nil"/>
              <w:left w:val="single" w:sz="4" w:space="0" w:color="auto"/>
              <w:bottom w:val="single" w:sz="4" w:space="0" w:color="auto"/>
              <w:right w:val="single" w:sz="4" w:space="0" w:color="auto"/>
            </w:tcBorders>
            <w:shd w:val="clear" w:color="000000" w:fill="FFFFFF"/>
            <w:noWrap/>
            <w:vAlign w:val="bottom"/>
            <w:hideMark/>
          </w:tcPr>
          <w:p w14:paraId="0C0DD13B" w14:textId="0B0508CF" w:rsidR="00092529" w:rsidRPr="005858C1" w:rsidRDefault="00092529" w:rsidP="00092529">
            <w:pPr>
              <w:spacing w:after="0" w:line="240" w:lineRule="auto"/>
              <w:rPr>
                <w:ins w:id="3575" w:author="Hardik Malhotra" w:date="2021-10-01T14:42:00Z"/>
                <w:rFonts w:ascii="Verdana" w:eastAsia="Times New Roman" w:hAnsi="Verdana" w:cs="Times New Roman"/>
                <w:color w:val="000000"/>
                <w:sz w:val="10"/>
                <w:szCs w:val="10"/>
                <w:lang w:val="en-US"/>
              </w:rPr>
            </w:pPr>
            <w:ins w:id="3576" w:author="Hardik Malhotra" w:date="2021-10-01T14:42:00Z">
              <w:r w:rsidRPr="00092529">
                <w:rPr>
                  <w:rFonts w:ascii="Verdana" w:hAnsi="Verdana"/>
                  <w:color w:val="000000"/>
                  <w:sz w:val="10"/>
                  <w:szCs w:val="10"/>
                  <w:rPrChange w:id="3577" w:author="Hardik Malhotra" w:date="2021-10-01T14:42:00Z">
                    <w:rPr>
                      <w:rFonts w:ascii="Calibri" w:hAnsi="Calibri"/>
                      <w:color w:val="000000"/>
                    </w:rPr>
                  </w:rPrChange>
                </w:rPr>
                <w:t>Epoxy Phenol Novolac Based Resin</w:t>
              </w:r>
            </w:ins>
          </w:p>
        </w:tc>
        <w:tc>
          <w:tcPr>
            <w:tcW w:w="519" w:type="dxa"/>
            <w:tcBorders>
              <w:top w:val="nil"/>
              <w:left w:val="nil"/>
              <w:bottom w:val="single" w:sz="4" w:space="0" w:color="auto"/>
              <w:right w:val="single" w:sz="4" w:space="0" w:color="auto"/>
            </w:tcBorders>
            <w:shd w:val="clear" w:color="000000" w:fill="FFFFFF"/>
            <w:noWrap/>
            <w:vAlign w:val="bottom"/>
            <w:hideMark/>
          </w:tcPr>
          <w:p w14:paraId="09208134" w14:textId="0131DE01" w:rsidR="00092529" w:rsidRPr="005858C1" w:rsidRDefault="00092529" w:rsidP="00092529">
            <w:pPr>
              <w:spacing w:after="0" w:line="240" w:lineRule="auto"/>
              <w:jc w:val="center"/>
              <w:rPr>
                <w:ins w:id="3578" w:author="Hardik Malhotra" w:date="2021-10-01T14:42:00Z"/>
                <w:rFonts w:ascii="Verdana" w:eastAsia="Times New Roman" w:hAnsi="Verdana" w:cs="Times New Roman"/>
                <w:color w:val="000000"/>
                <w:sz w:val="10"/>
                <w:szCs w:val="10"/>
                <w:lang w:val="en-US"/>
              </w:rPr>
            </w:pPr>
            <w:ins w:id="3579" w:author="Hardik Malhotra" w:date="2021-10-01T14:44:00Z">
              <w:r w:rsidRPr="00092529">
                <w:rPr>
                  <w:rFonts w:ascii="Verdana" w:hAnsi="Verdana"/>
                  <w:color w:val="000000"/>
                  <w:sz w:val="10"/>
                  <w:szCs w:val="10"/>
                  <w:rPrChange w:id="3580" w:author="Hardik Malhotra" w:date="2021-10-01T14:44:00Z">
                    <w:rPr>
                      <w:rFonts w:ascii="Calibri" w:hAnsi="Calibri"/>
                      <w:color w:val="000000"/>
                    </w:rPr>
                  </w:rPrChange>
                </w:rPr>
                <w:t>1</w:t>
              </w:r>
            </w:ins>
          </w:p>
        </w:tc>
        <w:tc>
          <w:tcPr>
            <w:tcW w:w="519" w:type="dxa"/>
            <w:tcBorders>
              <w:top w:val="nil"/>
              <w:left w:val="nil"/>
              <w:bottom w:val="single" w:sz="4" w:space="0" w:color="auto"/>
              <w:right w:val="single" w:sz="4" w:space="0" w:color="auto"/>
            </w:tcBorders>
            <w:shd w:val="clear" w:color="000000" w:fill="FFFFFF"/>
            <w:noWrap/>
            <w:vAlign w:val="bottom"/>
            <w:hideMark/>
          </w:tcPr>
          <w:p w14:paraId="3F096748" w14:textId="3C34B498" w:rsidR="00092529" w:rsidRPr="005858C1" w:rsidRDefault="00092529" w:rsidP="00092529">
            <w:pPr>
              <w:spacing w:after="0" w:line="240" w:lineRule="auto"/>
              <w:jc w:val="center"/>
              <w:rPr>
                <w:ins w:id="3581" w:author="Hardik Malhotra" w:date="2021-10-01T14:42:00Z"/>
                <w:rFonts w:ascii="Verdana" w:eastAsia="Times New Roman" w:hAnsi="Verdana" w:cs="Times New Roman"/>
                <w:color w:val="000000"/>
                <w:sz w:val="10"/>
                <w:szCs w:val="10"/>
                <w:lang w:val="en-US"/>
              </w:rPr>
            </w:pPr>
            <w:ins w:id="3582" w:author="Hardik Malhotra" w:date="2021-10-01T14:44:00Z">
              <w:r w:rsidRPr="00092529">
                <w:rPr>
                  <w:rFonts w:ascii="Verdana" w:hAnsi="Verdana"/>
                  <w:color w:val="000000"/>
                  <w:sz w:val="10"/>
                  <w:szCs w:val="10"/>
                  <w:rPrChange w:id="3583" w:author="Hardik Malhotra" w:date="2021-10-01T14:44:00Z">
                    <w:rPr>
                      <w:rFonts w:ascii="Calibri" w:hAnsi="Calibri"/>
                      <w:color w:val="000000"/>
                    </w:rPr>
                  </w:rPrChange>
                </w:rPr>
                <w:t>1</w:t>
              </w:r>
            </w:ins>
          </w:p>
        </w:tc>
        <w:tc>
          <w:tcPr>
            <w:tcW w:w="519" w:type="dxa"/>
            <w:tcBorders>
              <w:top w:val="nil"/>
              <w:left w:val="nil"/>
              <w:bottom w:val="single" w:sz="4" w:space="0" w:color="auto"/>
              <w:right w:val="single" w:sz="4" w:space="0" w:color="auto"/>
            </w:tcBorders>
            <w:shd w:val="clear" w:color="000000" w:fill="FFFFFF"/>
            <w:noWrap/>
            <w:vAlign w:val="bottom"/>
            <w:hideMark/>
          </w:tcPr>
          <w:p w14:paraId="66CC0241" w14:textId="3C56D4AC" w:rsidR="00092529" w:rsidRPr="005858C1" w:rsidRDefault="00092529" w:rsidP="00092529">
            <w:pPr>
              <w:spacing w:after="0" w:line="240" w:lineRule="auto"/>
              <w:jc w:val="center"/>
              <w:rPr>
                <w:ins w:id="3584" w:author="Hardik Malhotra" w:date="2021-10-01T14:42:00Z"/>
                <w:rFonts w:ascii="Verdana" w:eastAsia="Times New Roman" w:hAnsi="Verdana" w:cs="Times New Roman"/>
                <w:color w:val="000000"/>
                <w:sz w:val="10"/>
                <w:szCs w:val="10"/>
                <w:lang w:val="en-US"/>
              </w:rPr>
            </w:pPr>
            <w:ins w:id="3585" w:author="Hardik Malhotra" w:date="2021-10-01T14:44:00Z">
              <w:r w:rsidRPr="00092529">
                <w:rPr>
                  <w:rFonts w:ascii="Verdana" w:hAnsi="Verdana"/>
                  <w:color w:val="000000"/>
                  <w:sz w:val="10"/>
                  <w:szCs w:val="10"/>
                  <w:rPrChange w:id="3586" w:author="Hardik Malhotra" w:date="2021-10-01T14:44:00Z">
                    <w:rPr>
                      <w:rFonts w:ascii="Calibri" w:hAnsi="Calibri"/>
                      <w:color w:val="000000"/>
                    </w:rPr>
                  </w:rPrChange>
                </w:rPr>
                <w:t>1</w:t>
              </w:r>
            </w:ins>
          </w:p>
        </w:tc>
        <w:tc>
          <w:tcPr>
            <w:tcW w:w="520" w:type="dxa"/>
            <w:tcBorders>
              <w:top w:val="nil"/>
              <w:left w:val="nil"/>
              <w:bottom w:val="single" w:sz="4" w:space="0" w:color="auto"/>
              <w:right w:val="single" w:sz="4" w:space="0" w:color="auto"/>
            </w:tcBorders>
            <w:shd w:val="clear" w:color="000000" w:fill="FFFFFF"/>
            <w:noWrap/>
            <w:vAlign w:val="bottom"/>
            <w:hideMark/>
          </w:tcPr>
          <w:p w14:paraId="3B7F744B" w14:textId="5983A1FB" w:rsidR="00092529" w:rsidRPr="005858C1" w:rsidRDefault="00092529" w:rsidP="00092529">
            <w:pPr>
              <w:spacing w:after="0" w:line="240" w:lineRule="auto"/>
              <w:jc w:val="center"/>
              <w:rPr>
                <w:ins w:id="3587" w:author="Hardik Malhotra" w:date="2021-10-01T14:42:00Z"/>
                <w:rFonts w:ascii="Verdana" w:eastAsia="Times New Roman" w:hAnsi="Verdana" w:cs="Times New Roman"/>
                <w:color w:val="000000"/>
                <w:sz w:val="10"/>
                <w:szCs w:val="10"/>
                <w:lang w:val="en-US"/>
              </w:rPr>
            </w:pPr>
            <w:ins w:id="3588" w:author="Hardik Malhotra" w:date="2021-10-01T14:44:00Z">
              <w:r w:rsidRPr="00092529">
                <w:rPr>
                  <w:rFonts w:ascii="Verdana" w:hAnsi="Verdana"/>
                  <w:color w:val="000000"/>
                  <w:sz w:val="10"/>
                  <w:szCs w:val="10"/>
                  <w:rPrChange w:id="3589" w:author="Hardik Malhotra" w:date="2021-10-01T14:44:00Z">
                    <w:rPr>
                      <w:rFonts w:ascii="Calibri" w:hAnsi="Calibri"/>
                      <w:color w:val="000000"/>
                    </w:rPr>
                  </w:rPrChange>
                </w:rPr>
                <w:t>2</w:t>
              </w:r>
            </w:ins>
          </w:p>
        </w:tc>
        <w:tc>
          <w:tcPr>
            <w:tcW w:w="593" w:type="dxa"/>
            <w:tcBorders>
              <w:top w:val="nil"/>
              <w:left w:val="nil"/>
              <w:bottom w:val="single" w:sz="4" w:space="0" w:color="auto"/>
              <w:right w:val="single" w:sz="4" w:space="0" w:color="auto"/>
            </w:tcBorders>
            <w:shd w:val="clear" w:color="000000" w:fill="FFFFFF"/>
            <w:noWrap/>
            <w:vAlign w:val="bottom"/>
            <w:hideMark/>
          </w:tcPr>
          <w:p w14:paraId="239D44AE" w14:textId="0FC1D62A" w:rsidR="00092529" w:rsidRPr="005858C1" w:rsidRDefault="00092529" w:rsidP="00092529">
            <w:pPr>
              <w:spacing w:after="0" w:line="240" w:lineRule="auto"/>
              <w:jc w:val="center"/>
              <w:rPr>
                <w:ins w:id="3590" w:author="Hardik Malhotra" w:date="2021-10-01T14:42:00Z"/>
                <w:rFonts w:ascii="Verdana" w:eastAsia="Times New Roman" w:hAnsi="Verdana" w:cs="Times New Roman"/>
                <w:color w:val="000000"/>
                <w:sz w:val="10"/>
                <w:szCs w:val="10"/>
                <w:lang w:val="en-US"/>
              </w:rPr>
            </w:pPr>
            <w:ins w:id="3591" w:author="Hardik Malhotra" w:date="2021-10-01T14:44:00Z">
              <w:r w:rsidRPr="00092529">
                <w:rPr>
                  <w:rFonts w:ascii="Verdana" w:hAnsi="Verdana"/>
                  <w:color w:val="000000"/>
                  <w:sz w:val="10"/>
                  <w:szCs w:val="10"/>
                  <w:rPrChange w:id="3592" w:author="Hardik Malhotra" w:date="2021-10-01T14:44:00Z">
                    <w:rPr>
                      <w:rFonts w:ascii="Calibri" w:hAnsi="Calibri"/>
                      <w:color w:val="000000"/>
                    </w:rPr>
                  </w:rPrChange>
                </w:rPr>
                <w:t>2</w:t>
              </w:r>
            </w:ins>
          </w:p>
        </w:tc>
        <w:tc>
          <w:tcPr>
            <w:tcW w:w="590" w:type="dxa"/>
            <w:tcBorders>
              <w:top w:val="nil"/>
              <w:left w:val="nil"/>
              <w:bottom w:val="single" w:sz="4" w:space="0" w:color="auto"/>
              <w:right w:val="single" w:sz="4" w:space="0" w:color="auto"/>
            </w:tcBorders>
            <w:shd w:val="clear" w:color="000000" w:fill="FFFFFF"/>
            <w:noWrap/>
            <w:vAlign w:val="bottom"/>
            <w:hideMark/>
          </w:tcPr>
          <w:p w14:paraId="63607C1C" w14:textId="687378A3" w:rsidR="00092529" w:rsidRPr="005858C1" w:rsidRDefault="00092529" w:rsidP="00092529">
            <w:pPr>
              <w:spacing w:after="0" w:line="240" w:lineRule="auto"/>
              <w:jc w:val="center"/>
              <w:rPr>
                <w:ins w:id="3593" w:author="Hardik Malhotra" w:date="2021-10-01T14:42:00Z"/>
                <w:rFonts w:ascii="Verdana" w:eastAsia="Times New Roman" w:hAnsi="Verdana" w:cs="Times New Roman"/>
                <w:color w:val="000000"/>
                <w:sz w:val="10"/>
                <w:szCs w:val="10"/>
                <w:lang w:val="en-US"/>
              </w:rPr>
            </w:pPr>
            <w:ins w:id="3594" w:author="Hardik Malhotra" w:date="2021-10-01T14:44:00Z">
              <w:r w:rsidRPr="00092529">
                <w:rPr>
                  <w:rFonts w:ascii="Verdana" w:hAnsi="Verdana"/>
                  <w:color w:val="000000"/>
                  <w:sz w:val="10"/>
                  <w:szCs w:val="10"/>
                  <w:rPrChange w:id="3595" w:author="Hardik Malhotra" w:date="2021-10-01T14:44:00Z">
                    <w:rPr>
                      <w:rFonts w:ascii="Calibri" w:hAnsi="Calibri"/>
                      <w:color w:val="000000"/>
                    </w:rPr>
                  </w:rPrChange>
                </w:rPr>
                <w:t>2</w:t>
              </w:r>
            </w:ins>
          </w:p>
        </w:tc>
        <w:tc>
          <w:tcPr>
            <w:tcW w:w="590" w:type="dxa"/>
            <w:tcBorders>
              <w:top w:val="nil"/>
              <w:left w:val="nil"/>
              <w:bottom w:val="single" w:sz="4" w:space="0" w:color="auto"/>
              <w:right w:val="single" w:sz="4" w:space="0" w:color="auto"/>
            </w:tcBorders>
            <w:shd w:val="clear" w:color="000000" w:fill="FFFFFF"/>
            <w:noWrap/>
            <w:vAlign w:val="bottom"/>
            <w:hideMark/>
          </w:tcPr>
          <w:p w14:paraId="07862128" w14:textId="4DCEC671" w:rsidR="00092529" w:rsidRPr="005858C1" w:rsidRDefault="00092529" w:rsidP="00092529">
            <w:pPr>
              <w:spacing w:after="0" w:line="240" w:lineRule="auto"/>
              <w:jc w:val="center"/>
              <w:rPr>
                <w:ins w:id="3596" w:author="Hardik Malhotra" w:date="2021-10-01T14:42:00Z"/>
                <w:rFonts w:ascii="Verdana" w:eastAsia="Times New Roman" w:hAnsi="Verdana" w:cs="Times New Roman"/>
                <w:color w:val="000000"/>
                <w:sz w:val="10"/>
                <w:szCs w:val="10"/>
                <w:lang w:val="en-US"/>
              </w:rPr>
            </w:pPr>
            <w:ins w:id="3597" w:author="Hardik Malhotra" w:date="2021-10-01T14:44:00Z">
              <w:r w:rsidRPr="00092529">
                <w:rPr>
                  <w:rFonts w:ascii="Verdana" w:hAnsi="Verdana"/>
                  <w:color w:val="000000"/>
                  <w:sz w:val="10"/>
                  <w:szCs w:val="10"/>
                  <w:rPrChange w:id="3598" w:author="Hardik Malhotra" w:date="2021-10-01T14:44:00Z">
                    <w:rPr>
                      <w:rFonts w:ascii="Calibri" w:hAnsi="Calibri"/>
                      <w:color w:val="000000"/>
                    </w:rPr>
                  </w:rPrChange>
                </w:rPr>
                <w:t>2</w:t>
              </w:r>
            </w:ins>
          </w:p>
        </w:tc>
        <w:tc>
          <w:tcPr>
            <w:tcW w:w="590" w:type="dxa"/>
            <w:tcBorders>
              <w:top w:val="nil"/>
              <w:left w:val="nil"/>
              <w:bottom w:val="single" w:sz="4" w:space="0" w:color="auto"/>
              <w:right w:val="single" w:sz="4" w:space="0" w:color="auto"/>
            </w:tcBorders>
            <w:shd w:val="clear" w:color="000000" w:fill="FFFFFF"/>
            <w:noWrap/>
            <w:vAlign w:val="bottom"/>
            <w:hideMark/>
          </w:tcPr>
          <w:p w14:paraId="3FB2ACFC" w14:textId="5C20C483" w:rsidR="00092529" w:rsidRPr="005858C1" w:rsidRDefault="00092529" w:rsidP="00092529">
            <w:pPr>
              <w:spacing w:after="0" w:line="240" w:lineRule="auto"/>
              <w:jc w:val="center"/>
              <w:rPr>
                <w:ins w:id="3599" w:author="Hardik Malhotra" w:date="2021-10-01T14:42:00Z"/>
                <w:rFonts w:ascii="Verdana" w:eastAsia="Times New Roman" w:hAnsi="Verdana" w:cs="Times New Roman"/>
                <w:color w:val="000000"/>
                <w:sz w:val="10"/>
                <w:szCs w:val="10"/>
                <w:lang w:val="en-US"/>
              </w:rPr>
            </w:pPr>
            <w:ins w:id="3600" w:author="Hardik Malhotra" w:date="2021-10-01T14:44:00Z">
              <w:r w:rsidRPr="00092529">
                <w:rPr>
                  <w:rFonts w:ascii="Verdana" w:hAnsi="Verdana"/>
                  <w:color w:val="000000"/>
                  <w:sz w:val="10"/>
                  <w:szCs w:val="10"/>
                  <w:rPrChange w:id="3601" w:author="Hardik Malhotra" w:date="2021-10-01T14:44:00Z">
                    <w:rPr>
                      <w:rFonts w:ascii="Calibri" w:hAnsi="Calibri"/>
                      <w:color w:val="000000"/>
                    </w:rPr>
                  </w:rPrChange>
                </w:rPr>
                <w:t>2</w:t>
              </w:r>
            </w:ins>
          </w:p>
        </w:tc>
        <w:tc>
          <w:tcPr>
            <w:tcW w:w="590" w:type="dxa"/>
            <w:tcBorders>
              <w:top w:val="nil"/>
              <w:left w:val="nil"/>
              <w:bottom w:val="single" w:sz="4" w:space="0" w:color="auto"/>
              <w:right w:val="single" w:sz="4" w:space="0" w:color="auto"/>
            </w:tcBorders>
            <w:shd w:val="clear" w:color="000000" w:fill="FFFFFF"/>
            <w:noWrap/>
            <w:vAlign w:val="bottom"/>
            <w:hideMark/>
          </w:tcPr>
          <w:p w14:paraId="44A314E4" w14:textId="0EC73087" w:rsidR="00092529" w:rsidRPr="005858C1" w:rsidRDefault="00092529" w:rsidP="00092529">
            <w:pPr>
              <w:spacing w:after="0" w:line="240" w:lineRule="auto"/>
              <w:jc w:val="center"/>
              <w:rPr>
                <w:ins w:id="3602" w:author="Hardik Malhotra" w:date="2021-10-01T14:42:00Z"/>
                <w:rFonts w:ascii="Verdana" w:eastAsia="Times New Roman" w:hAnsi="Verdana" w:cs="Times New Roman"/>
                <w:color w:val="000000"/>
                <w:sz w:val="10"/>
                <w:szCs w:val="10"/>
                <w:lang w:val="en-US"/>
              </w:rPr>
            </w:pPr>
            <w:ins w:id="3603" w:author="Hardik Malhotra" w:date="2021-10-01T14:44:00Z">
              <w:r w:rsidRPr="00092529">
                <w:rPr>
                  <w:rFonts w:ascii="Verdana" w:hAnsi="Verdana"/>
                  <w:color w:val="000000"/>
                  <w:sz w:val="10"/>
                  <w:szCs w:val="10"/>
                  <w:rPrChange w:id="3604" w:author="Hardik Malhotra" w:date="2021-10-01T14:44:00Z">
                    <w:rPr>
                      <w:rFonts w:ascii="Calibri" w:hAnsi="Calibri"/>
                      <w:color w:val="000000"/>
                    </w:rPr>
                  </w:rPrChange>
                </w:rPr>
                <w:t>2</w:t>
              </w:r>
            </w:ins>
          </w:p>
        </w:tc>
        <w:tc>
          <w:tcPr>
            <w:tcW w:w="590" w:type="dxa"/>
            <w:tcBorders>
              <w:top w:val="nil"/>
              <w:left w:val="nil"/>
              <w:bottom w:val="single" w:sz="4" w:space="0" w:color="auto"/>
              <w:right w:val="single" w:sz="4" w:space="0" w:color="auto"/>
            </w:tcBorders>
            <w:shd w:val="clear" w:color="000000" w:fill="FFFFFF"/>
            <w:noWrap/>
            <w:vAlign w:val="bottom"/>
            <w:hideMark/>
          </w:tcPr>
          <w:p w14:paraId="3F654466" w14:textId="526DE3EB" w:rsidR="00092529" w:rsidRPr="005858C1" w:rsidRDefault="00092529" w:rsidP="00092529">
            <w:pPr>
              <w:spacing w:after="0" w:line="240" w:lineRule="auto"/>
              <w:jc w:val="center"/>
              <w:rPr>
                <w:ins w:id="3605" w:author="Hardik Malhotra" w:date="2021-10-01T14:42:00Z"/>
                <w:rFonts w:ascii="Verdana" w:eastAsia="Times New Roman" w:hAnsi="Verdana" w:cs="Times New Roman"/>
                <w:color w:val="000000"/>
                <w:sz w:val="10"/>
                <w:szCs w:val="10"/>
                <w:lang w:val="en-US"/>
              </w:rPr>
            </w:pPr>
            <w:ins w:id="3606" w:author="Hardik Malhotra" w:date="2021-10-01T14:44:00Z">
              <w:r w:rsidRPr="00092529">
                <w:rPr>
                  <w:rFonts w:ascii="Verdana" w:hAnsi="Verdana"/>
                  <w:color w:val="000000"/>
                  <w:sz w:val="10"/>
                  <w:szCs w:val="10"/>
                  <w:rPrChange w:id="3607" w:author="Hardik Malhotra" w:date="2021-10-01T14:44:00Z">
                    <w:rPr>
                      <w:rFonts w:ascii="Calibri" w:hAnsi="Calibri"/>
                      <w:color w:val="000000"/>
                    </w:rPr>
                  </w:rPrChange>
                </w:rPr>
                <w:t>3</w:t>
              </w:r>
            </w:ins>
          </w:p>
        </w:tc>
        <w:tc>
          <w:tcPr>
            <w:tcW w:w="590" w:type="dxa"/>
            <w:tcBorders>
              <w:top w:val="nil"/>
              <w:left w:val="nil"/>
              <w:bottom w:val="single" w:sz="4" w:space="0" w:color="auto"/>
              <w:right w:val="single" w:sz="4" w:space="0" w:color="auto"/>
            </w:tcBorders>
            <w:shd w:val="clear" w:color="000000" w:fill="FFFFFF"/>
            <w:noWrap/>
            <w:vAlign w:val="bottom"/>
            <w:hideMark/>
          </w:tcPr>
          <w:p w14:paraId="2AFDC12B" w14:textId="557BFF71" w:rsidR="00092529" w:rsidRPr="005858C1" w:rsidRDefault="00092529" w:rsidP="00092529">
            <w:pPr>
              <w:spacing w:after="0" w:line="240" w:lineRule="auto"/>
              <w:jc w:val="center"/>
              <w:rPr>
                <w:ins w:id="3608" w:author="Hardik Malhotra" w:date="2021-10-01T14:42:00Z"/>
                <w:rFonts w:ascii="Verdana" w:eastAsia="Times New Roman" w:hAnsi="Verdana" w:cs="Times New Roman"/>
                <w:color w:val="000000"/>
                <w:sz w:val="10"/>
                <w:szCs w:val="10"/>
                <w:lang w:val="en-US"/>
              </w:rPr>
            </w:pPr>
            <w:ins w:id="3609" w:author="Hardik Malhotra" w:date="2021-10-01T14:44:00Z">
              <w:r w:rsidRPr="00092529">
                <w:rPr>
                  <w:rFonts w:ascii="Verdana" w:hAnsi="Verdana"/>
                  <w:color w:val="000000"/>
                  <w:sz w:val="10"/>
                  <w:szCs w:val="10"/>
                  <w:rPrChange w:id="3610" w:author="Hardik Malhotra" w:date="2021-10-01T14:44:00Z">
                    <w:rPr>
                      <w:rFonts w:ascii="Calibri" w:hAnsi="Calibri"/>
                      <w:color w:val="000000"/>
                    </w:rPr>
                  </w:rPrChange>
                </w:rPr>
                <w:t>3</w:t>
              </w:r>
            </w:ins>
          </w:p>
        </w:tc>
        <w:tc>
          <w:tcPr>
            <w:tcW w:w="590" w:type="dxa"/>
            <w:tcBorders>
              <w:top w:val="nil"/>
              <w:left w:val="nil"/>
              <w:bottom w:val="single" w:sz="4" w:space="0" w:color="auto"/>
              <w:right w:val="single" w:sz="4" w:space="0" w:color="auto"/>
            </w:tcBorders>
            <w:shd w:val="clear" w:color="000000" w:fill="FFFFFF"/>
            <w:noWrap/>
            <w:vAlign w:val="bottom"/>
            <w:hideMark/>
          </w:tcPr>
          <w:p w14:paraId="63E8465E" w14:textId="4C4050A3" w:rsidR="00092529" w:rsidRPr="005858C1" w:rsidRDefault="00092529" w:rsidP="00092529">
            <w:pPr>
              <w:spacing w:after="0" w:line="240" w:lineRule="auto"/>
              <w:jc w:val="center"/>
              <w:rPr>
                <w:ins w:id="3611" w:author="Hardik Malhotra" w:date="2021-10-01T14:42:00Z"/>
                <w:rFonts w:ascii="Verdana" w:eastAsia="Times New Roman" w:hAnsi="Verdana" w:cs="Times New Roman"/>
                <w:color w:val="000000"/>
                <w:sz w:val="10"/>
                <w:szCs w:val="10"/>
                <w:lang w:val="en-US"/>
              </w:rPr>
            </w:pPr>
            <w:ins w:id="3612" w:author="Hardik Malhotra" w:date="2021-10-01T14:44:00Z">
              <w:r w:rsidRPr="00092529">
                <w:rPr>
                  <w:rFonts w:ascii="Verdana" w:hAnsi="Verdana"/>
                  <w:color w:val="000000"/>
                  <w:sz w:val="10"/>
                  <w:szCs w:val="10"/>
                  <w:rPrChange w:id="3613" w:author="Hardik Malhotra" w:date="2021-10-01T14:44:00Z">
                    <w:rPr>
                      <w:rFonts w:ascii="Calibri" w:hAnsi="Calibri"/>
                      <w:color w:val="000000"/>
                    </w:rPr>
                  </w:rPrChange>
                </w:rPr>
                <w:t>3</w:t>
              </w:r>
            </w:ins>
          </w:p>
        </w:tc>
        <w:tc>
          <w:tcPr>
            <w:tcW w:w="590" w:type="dxa"/>
            <w:tcBorders>
              <w:top w:val="nil"/>
              <w:left w:val="nil"/>
              <w:bottom w:val="single" w:sz="4" w:space="0" w:color="auto"/>
              <w:right w:val="single" w:sz="4" w:space="0" w:color="auto"/>
            </w:tcBorders>
            <w:shd w:val="clear" w:color="000000" w:fill="FFFFFF"/>
            <w:noWrap/>
            <w:vAlign w:val="bottom"/>
            <w:hideMark/>
          </w:tcPr>
          <w:p w14:paraId="60E06361" w14:textId="097EC817" w:rsidR="00092529" w:rsidRPr="005858C1" w:rsidRDefault="00092529" w:rsidP="00092529">
            <w:pPr>
              <w:spacing w:after="0" w:line="240" w:lineRule="auto"/>
              <w:jc w:val="center"/>
              <w:rPr>
                <w:ins w:id="3614" w:author="Hardik Malhotra" w:date="2021-10-01T14:42:00Z"/>
                <w:rFonts w:ascii="Verdana" w:eastAsia="Times New Roman" w:hAnsi="Verdana" w:cs="Times New Roman"/>
                <w:color w:val="000000"/>
                <w:sz w:val="10"/>
                <w:szCs w:val="10"/>
                <w:lang w:val="en-US"/>
              </w:rPr>
            </w:pPr>
            <w:ins w:id="3615" w:author="Hardik Malhotra" w:date="2021-10-01T14:44:00Z">
              <w:r w:rsidRPr="00092529">
                <w:rPr>
                  <w:rFonts w:ascii="Verdana" w:hAnsi="Verdana"/>
                  <w:color w:val="000000"/>
                  <w:sz w:val="10"/>
                  <w:szCs w:val="10"/>
                  <w:rPrChange w:id="3616" w:author="Hardik Malhotra" w:date="2021-10-01T14:44:00Z">
                    <w:rPr>
                      <w:rFonts w:ascii="Calibri" w:hAnsi="Calibri"/>
                      <w:color w:val="000000"/>
                    </w:rPr>
                  </w:rPrChange>
                </w:rPr>
                <w:t>4</w:t>
              </w:r>
            </w:ins>
          </w:p>
        </w:tc>
        <w:tc>
          <w:tcPr>
            <w:tcW w:w="590" w:type="dxa"/>
            <w:tcBorders>
              <w:top w:val="nil"/>
              <w:left w:val="nil"/>
              <w:bottom w:val="single" w:sz="4" w:space="0" w:color="auto"/>
              <w:right w:val="single" w:sz="4" w:space="0" w:color="auto"/>
            </w:tcBorders>
            <w:shd w:val="clear" w:color="000000" w:fill="FFFFFF"/>
            <w:noWrap/>
            <w:vAlign w:val="bottom"/>
            <w:hideMark/>
          </w:tcPr>
          <w:p w14:paraId="1B517B46" w14:textId="1B483B3A" w:rsidR="00092529" w:rsidRPr="005858C1" w:rsidRDefault="00092529" w:rsidP="00092529">
            <w:pPr>
              <w:spacing w:after="0" w:line="240" w:lineRule="auto"/>
              <w:jc w:val="center"/>
              <w:rPr>
                <w:ins w:id="3617" w:author="Hardik Malhotra" w:date="2021-10-01T14:42:00Z"/>
                <w:rFonts w:ascii="Verdana" w:eastAsia="Times New Roman" w:hAnsi="Verdana" w:cs="Times New Roman"/>
                <w:color w:val="000000"/>
                <w:sz w:val="10"/>
                <w:szCs w:val="10"/>
                <w:lang w:val="en-US"/>
              </w:rPr>
            </w:pPr>
            <w:ins w:id="3618" w:author="Hardik Malhotra" w:date="2021-10-01T14:44:00Z">
              <w:r w:rsidRPr="00092529">
                <w:rPr>
                  <w:rFonts w:ascii="Verdana" w:hAnsi="Verdana"/>
                  <w:color w:val="000000"/>
                  <w:sz w:val="10"/>
                  <w:szCs w:val="10"/>
                  <w:rPrChange w:id="3619" w:author="Hardik Malhotra" w:date="2021-10-01T14:44:00Z">
                    <w:rPr>
                      <w:rFonts w:ascii="Calibri" w:hAnsi="Calibri"/>
                      <w:color w:val="000000"/>
                    </w:rPr>
                  </w:rPrChange>
                </w:rPr>
                <w:t>4</w:t>
              </w:r>
            </w:ins>
          </w:p>
        </w:tc>
        <w:tc>
          <w:tcPr>
            <w:tcW w:w="590" w:type="dxa"/>
            <w:tcBorders>
              <w:top w:val="nil"/>
              <w:left w:val="nil"/>
              <w:bottom w:val="single" w:sz="4" w:space="0" w:color="auto"/>
              <w:right w:val="single" w:sz="4" w:space="0" w:color="auto"/>
            </w:tcBorders>
            <w:shd w:val="clear" w:color="000000" w:fill="FFFFFF"/>
            <w:noWrap/>
            <w:vAlign w:val="bottom"/>
            <w:hideMark/>
          </w:tcPr>
          <w:p w14:paraId="1FF2E9A6" w14:textId="64A820A6" w:rsidR="00092529" w:rsidRPr="005858C1" w:rsidRDefault="00092529" w:rsidP="00092529">
            <w:pPr>
              <w:spacing w:after="0" w:line="240" w:lineRule="auto"/>
              <w:jc w:val="center"/>
              <w:rPr>
                <w:ins w:id="3620" w:author="Hardik Malhotra" w:date="2021-10-01T14:42:00Z"/>
                <w:rFonts w:ascii="Verdana" w:eastAsia="Times New Roman" w:hAnsi="Verdana" w:cs="Times New Roman"/>
                <w:color w:val="000000"/>
                <w:sz w:val="10"/>
                <w:szCs w:val="10"/>
                <w:lang w:val="en-US"/>
              </w:rPr>
            </w:pPr>
            <w:ins w:id="3621" w:author="Hardik Malhotra" w:date="2021-10-01T14:44:00Z">
              <w:r w:rsidRPr="00092529">
                <w:rPr>
                  <w:rFonts w:ascii="Verdana" w:hAnsi="Verdana"/>
                  <w:color w:val="000000"/>
                  <w:sz w:val="10"/>
                  <w:szCs w:val="10"/>
                  <w:rPrChange w:id="3622" w:author="Hardik Malhotra" w:date="2021-10-01T14:44:00Z">
                    <w:rPr>
                      <w:rFonts w:ascii="Calibri" w:hAnsi="Calibri"/>
                      <w:color w:val="000000"/>
                    </w:rPr>
                  </w:rPrChange>
                </w:rPr>
                <w:t>5</w:t>
              </w:r>
            </w:ins>
          </w:p>
        </w:tc>
        <w:tc>
          <w:tcPr>
            <w:tcW w:w="566" w:type="dxa"/>
            <w:tcBorders>
              <w:top w:val="nil"/>
              <w:left w:val="nil"/>
              <w:bottom w:val="single" w:sz="4" w:space="0" w:color="auto"/>
              <w:right w:val="single" w:sz="4" w:space="0" w:color="auto"/>
            </w:tcBorders>
            <w:shd w:val="clear" w:color="000000" w:fill="FFFFFF"/>
            <w:noWrap/>
            <w:vAlign w:val="bottom"/>
            <w:hideMark/>
          </w:tcPr>
          <w:p w14:paraId="44FA4824" w14:textId="1AC47AF1" w:rsidR="00092529" w:rsidRPr="005858C1" w:rsidRDefault="00092529" w:rsidP="00092529">
            <w:pPr>
              <w:spacing w:after="0" w:line="240" w:lineRule="auto"/>
              <w:jc w:val="center"/>
              <w:rPr>
                <w:ins w:id="3623" w:author="Hardik Malhotra" w:date="2021-10-01T14:42:00Z"/>
                <w:rFonts w:ascii="Verdana" w:eastAsia="Times New Roman" w:hAnsi="Verdana" w:cs="Times New Roman"/>
                <w:color w:val="000000"/>
                <w:sz w:val="10"/>
                <w:szCs w:val="10"/>
                <w:lang w:val="en-US"/>
              </w:rPr>
            </w:pPr>
            <w:ins w:id="3624" w:author="Hardik Malhotra" w:date="2021-10-01T14:44:00Z">
              <w:r w:rsidRPr="00092529">
                <w:rPr>
                  <w:rFonts w:ascii="Verdana" w:hAnsi="Verdana"/>
                  <w:color w:val="000000"/>
                  <w:sz w:val="10"/>
                  <w:szCs w:val="10"/>
                  <w:rPrChange w:id="3625" w:author="Hardik Malhotra" w:date="2021-10-01T14:44:00Z">
                    <w:rPr>
                      <w:rFonts w:ascii="Calibri" w:hAnsi="Calibri"/>
                      <w:color w:val="000000"/>
                    </w:rPr>
                  </w:rPrChange>
                </w:rPr>
                <w:t>6</w:t>
              </w:r>
            </w:ins>
          </w:p>
        </w:tc>
      </w:tr>
      <w:tr w:rsidR="00092529" w:rsidRPr="00257590" w14:paraId="6048D5C1" w14:textId="77777777" w:rsidTr="00092529">
        <w:trPr>
          <w:trHeight w:val="334"/>
          <w:ins w:id="3626" w:author="Hardik Malhotra" w:date="2021-10-01T14:42:00Z"/>
        </w:trPr>
        <w:tc>
          <w:tcPr>
            <w:tcW w:w="1185" w:type="dxa"/>
            <w:tcBorders>
              <w:top w:val="nil"/>
              <w:left w:val="single" w:sz="4" w:space="0" w:color="auto"/>
              <w:bottom w:val="single" w:sz="4" w:space="0" w:color="auto"/>
              <w:right w:val="single" w:sz="4" w:space="0" w:color="auto"/>
            </w:tcBorders>
            <w:shd w:val="clear" w:color="000000" w:fill="FFFFFF"/>
            <w:noWrap/>
            <w:vAlign w:val="bottom"/>
            <w:hideMark/>
          </w:tcPr>
          <w:p w14:paraId="4DD1957E" w14:textId="20FB9975" w:rsidR="00092529" w:rsidRPr="005858C1" w:rsidRDefault="00092529" w:rsidP="00092529">
            <w:pPr>
              <w:spacing w:after="0" w:line="240" w:lineRule="auto"/>
              <w:rPr>
                <w:ins w:id="3627" w:author="Hardik Malhotra" w:date="2021-10-01T14:42:00Z"/>
                <w:rFonts w:ascii="Verdana" w:eastAsia="Times New Roman" w:hAnsi="Verdana" w:cs="Times New Roman"/>
                <w:color w:val="000000"/>
                <w:sz w:val="10"/>
                <w:szCs w:val="10"/>
                <w:lang w:val="en-US"/>
              </w:rPr>
            </w:pPr>
            <w:ins w:id="3628" w:author="Hardik Malhotra" w:date="2021-10-01T14:42:00Z">
              <w:r w:rsidRPr="00092529">
                <w:rPr>
                  <w:rFonts w:ascii="Verdana" w:hAnsi="Verdana"/>
                  <w:color w:val="000000"/>
                  <w:sz w:val="10"/>
                  <w:szCs w:val="10"/>
                  <w:rPrChange w:id="3629" w:author="Hardik Malhotra" w:date="2021-10-01T14:42:00Z">
                    <w:rPr>
                      <w:rFonts w:ascii="Calibri" w:hAnsi="Calibri"/>
                      <w:color w:val="000000"/>
                    </w:rPr>
                  </w:rPrChange>
                </w:rPr>
                <w:t>Cycloaliphatic Epoxy Based Resin</w:t>
              </w:r>
            </w:ins>
          </w:p>
        </w:tc>
        <w:tc>
          <w:tcPr>
            <w:tcW w:w="519" w:type="dxa"/>
            <w:tcBorders>
              <w:top w:val="nil"/>
              <w:left w:val="nil"/>
              <w:bottom w:val="single" w:sz="4" w:space="0" w:color="auto"/>
              <w:right w:val="single" w:sz="4" w:space="0" w:color="auto"/>
            </w:tcBorders>
            <w:shd w:val="clear" w:color="000000" w:fill="FFFFFF"/>
            <w:noWrap/>
            <w:vAlign w:val="bottom"/>
            <w:hideMark/>
          </w:tcPr>
          <w:p w14:paraId="7C60D112" w14:textId="5478C5F4" w:rsidR="00092529" w:rsidRPr="005858C1" w:rsidRDefault="00092529" w:rsidP="00092529">
            <w:pPr>
              <w:spacing w:after="0" w:line="240" w:lineRule="auto"/>
              <w:jc w:val="center"/>
              <w:rPr>
                <w:ins w:id="3630" w:author="Hardik Malhotra" w:date="2021-10-01T14:42:00Z"/>
                <w:rFonts w:ascii="Verdana" w:eastAsia="Times New Roman" w:hAnsi="Verdana" w:cs="Times New Roman"/>
                <w:color w:val="000000"/>
                <w:sz w:val="10"/>
                <w:szCs w:val="10"/>
                <w:lang w:val="en-US"/>
              </w:rPr>
            </w:pPr>
            <w:ins w:id="3631" w:author="Hardik Malhotra" w:date="2021-10-01T14:44:00Z">
              <w:r w:rsidRPr="00092529">
                <w:rPr>
                  <w:rFonts w:ascii="Verdana" w:hAnsi="Verdana"/>
                  <w:color w:val="000000"/>
                  <w:sz w:val="10"/>
                  <w:szCs w:val="10"/>
                  <w:rPrChange w:id="3632" w:author="Hardik Malhotra" w:date="2021-10-01T14:44:00Z">
                    <w:rPr>
                      <w:rFonts w:ascii="Calibri" w:hAnsi="Calibri"/>
                      <w:color w:val="000000"/>
                    </w:rPr>
                  </w:rPrChange>
                </w:rPr>
                <w:t>1</w:t>
              </w:r>
            </w:ins>
          </w:p>
        </w:tc>
        <w:tc>
          <w:tcPr>
            <w:tcW w:w="519" w:type="dxa"/>
            <w:tcBorders>
              <w:top w:val="nil"/>
              <w:left w:val="nil"/>
              <w:bottom w:val="single" w:sz="4" w:space="0" w:color="auto"/>
              <w:right w:val="single" w:sz="4" w:space="0" w:color="auto"/>
            </w:tcBorders>
            <w:shd w:val="clear" w:color="000000" w:fill="FFFFFF"/>
            <w:noWrap/>
            <w:vAlign w:val="bottom"/>
            <w:hideMark/>
          </w:tcPr>
          <w:p w14:paraId="294198A0" w14:textId="4ADE5AAA" w:rsidR="00092529" w:rsidRPr="005858C1" w:rsidRDefault="00092529" w:rsidP="00092529">
            <w:pPr>
              <w:spacing w:after="0" w:line="240" w:lineRule="auto"/>
              <w:jc w:val="center"/>
              <w:rPr>
                <w:ins w:id="3633" w:author="Hardik Malhotra" w:date="2021-10-01T14:42:00Z"/>
                <w:rFonts w:ascii="Verdana" w:eastAsia="Times New Roman" w:hAnsi="Verdana" w:cs="Times New Roman"/>
                <w:color w:val="000000"/>
                <w:sz w:val="10"/>
                <w:szCs w:val="10"/>
                <w:lang w:val="en-US"/>
              </w:rPr>
            </w:pPr>
            <w:ins w:id="3634" w:author="Hardik Malhotra" w:date="2021-10-01T14:44:00Z">
              <w:r w:rsidRPr="00092529">
                <w:rPr>
                  <w:rFonts w:ascii="Verdana" w:hAnsi="Verdana"/>
                  <w:color w:val="000000"/>
                  <w:sz w:val="10"/>
                  <w:szCs w:val="10"/>
                  <w:rPrChange w:id="3635" w:author="Hardik Malhotra" w:date="2021-10-01T14:44:00Z">
                    <w:rPr>
                      <w:rFonts w:ascii="Calibri" w:hAnsi="Calibri"/>
                      <w:color w:val="000000"/>
                    </w:rPr>
                  </w:rPrChange>
                </w:rPr>
                <w:t>1</w:t>
              </w:r>
            </w:ins>
          </w:p>
        </w:tc>
        <w:tc>
          <w:tcPr>
            <w:tcW w:w="519" w:type="dxa"/>
            <w:tcBorders>
              <w:top w:val="nil"/>
              <w:left w:val="nil"/>
              <w:bottom w:val="single" w:sz="4" w:space="0" w:color="auto"/>
              <w:right w:val="single" w:sz="4" w:space="0" w:color="auto"/>
            </w:tcBorders>
            <w:shd w:val="clear" w:color="000000" w:fill="FFFFFF"/>
            <w:noWrap/>
            <w:vAlign w:val="bottom"/>
            <w:hideMark/>
          </w:tcPr>
          <w:p w14:paraId="5488F9FB" w14:textId="3E435D72" w:rsidR="00092529" w:rsidRPr="005858C1" w:rsidRDefault="00092529" w:rsidP="00092529">
            <w:pPr>
              <w:spacing w:after="0" w:line="240" w:lineRule="auto"/>
              <w:jc w:val="center"/>
              <w:rPr>
                <w:ins w:id="3636" w:author="Hardik Malhotra" w:date="2021-10-01T14:42:00Z"/>
                <w:rFonts w:ascii="Verdana" w:eastAsia="Times New Roman" w:hAnsi="Verdana" w:cs="Times New Roman"/>
                <w:color w:val="000000"/>
                <w:sz w:val="10"/>
                <w:szCs w:val="10"/>
                <w:lang w:val="en-US"/>
              </w:rPr>
            </w:pPr>
            <w:ins w:id="3637" w:author="Hardik Malhotra" w:date="2021-10-01T14:44:00Z">
              <w:r w:rsidRPr="00092529">
                <w:rPr>
                  <w:rFonts w:ascii="Verdana" w:hAnsi="Verdana"/>
                  <w:color w:val="000000"/>
                  <w:sz w:val="10"/>
                  <w:szCs w:val="10"/>
                  <w:rPrChange w:id="3638" w:author="Hardik Malhotra" w:date="2021-10-01T14:44:00Z">
                    <w:rPr>
                      <w:rFonts w:ascii="Calibri" w:hAnsi="Calibri"/>
                      <w:color w:val="000000"/>
                    </w:rPr>
                  </w:rPrChange>
                </w:rPr>
                <w:t>1</w:t>
              </w:r>
            </w:ins>
          </w:p>
        </w:tc>
        <w:tc>
          <w:tcPr>
            <w:tcW w:w="520" w:type="dxa"/>
            <w:tcBorders>
              <w:top w:val="nil"/>
              <w:left w:val="nil"/>
              <w:bottom w:val="single" w:sz="4" w:space="0" w:color="auto"/>
              <w:right w:val="single" w:sz="4" w:space="0" w:color="auto"/>
            </w:tcBorders>
            <w:shd w:val="clear" w:color="000000" w:fill="FFFFFF"/>
            <w:noWrap/>
            <w:vAlign w:val="bottom"/>
            <w:hideMark/>
          </w:tcPr>
          <w:p w14:paraId="25EAF371" w14:textId="67ACEAE7" w:rsidR="00092529" w:rsidRPr="005858C1" w:rsidRDefault="00092529" w:rsidP="00092529">
            <w:pPr>
              <w:spacing w:after="0" w:line="240" w:lineRule="auto"/>
              <w:jc w:val="center"/>
              <w:rPr>
                <w:ins w:id="3639" w:author="Hardik Malhotra" w:date="2021-10-01T14:42:00Z"/>
                <w:rFonts w:ascii="Verdana" w:eastAsia="Times New Roman" w:hAnsi="Verdana" w:cs="Times New Roman"/>
                <w:color w:val="000000"/>
                <w:sz w:val="10"/>
                <w:szCs w:val="10"/>
                <w:lang w:val="en-US"/>
              </w:rPr>
            </w:pPr>
            <w:ins w:id="3640" w:author="Hardik Malhotra" w:date="2021-10-01T14:44:00Z">
              <w:r w:rsidRPr="00092529">
                <w:rPr>
                  <w:rFonts w:ascii="Verdana" w:hAnsi="Verdana"/>
                  <w:color w:val="000000"/>
                  <w:sz w:val="10"/>
                  <w:szCs w:val="10"/>
                  <w:rPrChange w:id="3641" w:author="Hardik Malhotra" w:date="2021-10-01T14:44:00Z">
                    <w:rPr>
                      <w:rFonts w:ascii="Calibri" w:hAnsi="Calibri"/>
                      <w:color w:val="000000"/>
                    </w:rPr>
                  </w:rPrChange>
                </w:rPr>
                <w:t>1</w:t>
              </w:r>
            </w:ins>
          </w:p>
        </w:tc>
        <w:tc>
          <w:tcPr>
            <w:tcW w:w="593" w:type="dxa"/>
            <w:tcBorders>
              <w:top w:val="nil"/>
              <w:left w:val="nil"/>
              <w:bottom w:val="single" w:sz="4" w:space="0" w:color="auto"/>
              <w:right w:val="single" w:sz="4" w:space="0" w:color="auto"/>
            </w:tcBorders>
            <w:shd w:val="clear" w:color="000000" w:fill="FFFFFF"/>
            <w:noWrap/>
            <w:vAlign w:val="bottom"/>
            <w:hideMark/>
          </w:tcPr>
          <w:p w14:paraId="418A070C" w14:textId="3251D732" w:rsidR="00092529" w:rsidRPr="005858C1" w:rsidRDefault="00092529" w:rsidP="00092529">
            <w:pPr>
              <w:spacing w:after="0" w:line="240" w:lineRule="auto"/>
              <w:jc w:val="center"/>
              <w:rPr>
                <w:ins w:id="3642" w:author="Hardik Malhotra" w:date="2021-10-01T14:42:00Z"/>
                <w:rFonts w:ascii="Verdana" w:eastAsia="Times New Roman" w:hAnsi="Verdana" w:cs="Times New Roman"/>
                <w:color w:val="000000"/>
                <w:sz w:val="10"/>
                <w:szCs w:val="10"/>
                <w:lang w:val="en-US"/>
              </w:rPr>
            </w:pPr>
            <w:ins w:id="3643" w:author="Hardik Malhotra" w:date="2021-10-01T14:44:00Z">
              <w:r w:rsidRPr="00092529">
                <w:rPr>
                  <w:rFonts w:ascii="Verdana" w:hAnsi="Verdana"/>
                  <w:color w:val="000000"/>
                  <w:sz w:val="10"/>
                  <w:szCs w:val="10"/>
                  <w:rPrChange w:id="3644" w:author="Hardik Malhotra" w:date="2021-10-01T14:44:00Z">
                    <w:rPr>
                      <w:rFonts w:ascii="Calibri" w:hAnsi="Calibri"/>
                      <w:color w:val="000000"/>
                    </w:rPr>
                  </w:rPrChange>
                </w:rPr>
                <w:t>1</w:t>
              </w:r>
            </w:ins>
          </w:p>
        </w:tc>
        <w:tc>
          <w:tcPr>
            <w:tcW w:w="590" w:type="dxa"/>
            <w:tcBorders>
              <w:top w:val="nil"/>
              <w:left w:val="nil"/>
              <w:bottom w:val="single" w:sz="4" w:space="0" w:color="auto"/>
              <w:right w:val="single" w:sz="4" w:space="0" w:color="auto"/>
            </w:tcBorders>
            <w:shd w:val="clear" w:color="000000" w:fill="FFFFFF"/>
            <w:noWrap/>
            <w:vAlign w:val="bottom"/>
            <w:hideMark/>
          </w:tcPr>
          <w:p w14:paraId="673D3EC2" w14:textId="48E8F3CD" w:rsidR="00092529" w:rsidRPr="005858C1" w:rsidRDefault="00092529" w:rsidP="00092529">
            <w:pPr>
              <w:spacing w:after="0" w:line="240" w:lineRule="auto"/>
              <w:jc w:val="center"/>
              <w:rPr>
                <w:ins w:id="3645" w:author="Hardik Malhotra" w:date="2021-10-01T14:42:00Z"/>
                <w:rFonts w:ascii="Verdana" w:eastAsia="Times New Roman" w:hAnsi="Verdana" w:cs="Times New Roman"/>
                <w:color w:val="000000"/>
                <w:sz w:val="10"/>
                <w:szCs w:val="10"/>
                <w:lang w:val="en-US"/>
              </w:rPr>
            </w:pPr>
            <w:ins w:id="3646" w:author="Hardik Malhotra" w:date="2021-10-01T14:44:00Z">
              <w:r w:rsidRPr="00092529">
                <w:rPr>
                  <w:rFonts w:ascii="Verdana" w:hAnsi="Verdana"/>
                  <w:color w:val="000000"/>
                  <w:sz w:val="10"/>
                  <w:szCs w:val="10"/>
                  <w:rPrChange w:id="3647" w:author="Hardik Malhotra" w:date="2021-10-01T14:44:00Z">
                    <w:rPr>
                      <w:rFonts w:ascii="Calibri" w:hAnsi="Calibri"/>
                      <w:color w:val="000000"/>
                    </w:rPr>
                  </w:rPrChange>
                </w:rPr>
                <w:t>1</w:t>
              </w:r>
            </w:ins>
          </w:p>
        </w:tc>
        <w:tc>
          <w:tcPr>
            <w:tcW w:w="590" w:type="dxa"/>
            <w:tcBorders>
              <w:top w:val="nil"/>
              <w:left w:val="nil"/>
              <w:bottom w:val="single" w:sz="4" w:space="0" w:color="auto"/>
              <w:right w:val="single" w:sz="4" w:space="0" w:color="auto"/>
            </w:tcBorders>
            <w:shd w:val="clear" w:color="000000" w:fill="FFFFFF"/>
            <w:noWrap/>
            <w:vAlign w:val="bottom"/>
            <w:hideMark/>
          </w:tcPr>
          <w:p w14:paraId="339D8BCB" w14:textId="77D86FE3" w:rsidR="00092529" w:rsidRPr="005858C1" w:rsidRDefault="00092529" w:rsidP="00092529">
            <w:pPr>
              <w:spacing w:after="0" w:line="240" w:lineRule="auto"/>
              <w:jc w:val="center"/>
              <w:rPr>
                <w:ins w:id="3648" w:author="Hardik Malhotra" w:date="2021-10-01T14:42:00Z"/>
                <w:rFonts w:ascii="Verdana" w:eastAsia="Times New Roman" w:hAnsi="Verdana" w:cs="Times New Roman"/>
                <w:color w:val="000000"/>
                <w:sz w:val="10"/>
                <w:szCs w:val="10"/>
                <w:lang w:val="en-US"/>
              </w:rPr>
            </w:pPr>
            <w:ins w:id="3649" w:author="Hardik Malhotra" w:date="2021-10-01T14:44:00Z">
              <w:r w:rsidRPr="00092529">
                <w:rPr>
                  <w:rFonts w:ascii="Verdana" w:hAnsi="Verdana"/>
                  <w:color w:val="000000"/>
                  <w:sz w:val="10"/>
                  <w:szCs w:val="10"/>
                  <w:rPrChange w:id="3650" w:author="Hardik Malhotra" w:date="2021-10-01T14:44:00Z">
                    <w:rPr>
                      <w:rFonts w:ascii="Calibri" w:hAnsi="Calibri"/>
                      <w:color w:val="000000"/>
                    </w:rPr>
                  </w:rPrChange>
                </w:rPr>
                <w:t>1</w:t>
              </w:r>
            </w:ins>
          </w:p>
        </w:tc>
        <w:tc>
          <w:tcPr>
            <w:tcW w:w="590" w:type="dxa"/>
            <w:tcBorders>
              <w:top w:val="nil"/>
              <w:left w:val="nil"/>
              <w:bottom w:val="single" w:sz="4" w:space="0" w:color="auto"/>
              <w:right w:val="single" w:sz="4" w:space="0" w:color="auto"/>
            </w:tcBorders>
            <w:shd w:val="clear" w:color="000000" w:fill="FFFFFF"/>
            <w:noWrap/>
            <w:vAlign w:val="bottom"/>
            <w:hideMark/>
          </w:tcPr>
          <w:p w14:paraId="3E08B321" w14:textId="2A33872E" w:rsidR="00092529" w:rsidRPr="005858C1" w:rsidRDefault="00092529" w:rsidP="00092529">
            <w:pPr>
              <w:spacing w:after="0" w:line="240" w:lineRule="auto"/>
              <w:jc w:val="center"/>
              <w:rPr>
                <w:ins w:id="3651" w:author="Hardik Malhotra" w:date="2021-10-01T14:42:00Z"/>
                <w:rFonts w:ascii="Verdana" w:eastAsia="Times New Roman" w:hAnsi="Verdana" w:cs="Times New Roman"/>
                <w:color w:val="000000"/>
                <w:sz w:val="10"/>
                <w:szCs w:val="10"/>
                <w:lang w:val="en-US"/>
              </w:rPr>
            </w:pPr>
            <w:ins w:id="3652" w:author="Hardik Malhotra" w:date="2021-10-01T14:44:00Z">
              <w:r w:rsidRPr="00092529">
                <w:rPr>
                  <w:rFonts w:ascii="Verdana" w:hAnsi="Verdana"/>
                  <w:color w:val="000000"/>
                  <w:sz w:val="10"/>
                  <w:szCs w:val="10"/>
                  <w:rPrChange w:id="3653" w:author="Hardik Malhotra" w:date="2021-10-01T14:44:00Z">
                    <w:rPr>
                      <w:rFonts w:ascii="Calibri" w:hAnsi="Calibri"/>
                      <w:color w:val="000000"/>
                    </w:rPr>
                  </w:rPrChange>
                </w:rPr>
                <w:t>1</w:t>
              </w:r>
            </w:ins>
          </w:p>
        </w:tc>
        <w:tc>
          <w:tcPr>
            <w:tcW w:w="590" w:type="dxa"/>
            <w:tcBorders>
              <w:top w:val="nil"/>
              <w:left w:val="nil"/>
              <w:bottom w:val="single" w:sz="4" w:space="0" w:color="auto"/>
              <w:right w:val="single" w:sz="4" w:space="0" w:color="auto"/>
            </w:tcBorders>
            <w:shd w:val="clear" w:color="000000" w:fill="FFFFFF"/>
            <w:noWrap/>
            <w:vAlign w:val="bottom"/>
            <w:hideMark/>
          </w:tcPr>
          <w:p w14:paraId="6ECCBE4B" w14:textId="426EBCC1" w:rsidR="00092529" w:rsidRPr="005858C1" w:rsidRDefault="00092529" w:rsidP="00092529">
            <w:pPr>
              <w:spacing w:after="0" w:line="240" w:lineRule="auto"/>
              <w:jc w:val="center"/>
              <w:rPr>
                <w:ins w:id="3654" w:author="Hardik Malhotra" w:date="2021-10-01T14:42:00Z"/>
                <w:rFonts w:ascii="Verdana" w:eastAsia="Times New Roman" w:hAnsi="Verdana" w:cs="Times New Roman"/>
                <w:color w:val="000000"/>
                <w:sz w:val="10"/>
                <w:szCs w:val="10"/>
                <w:lang w:val="en-US"/>
              </w:rPr>
            </w:pPr>
            <w:ins w:id="3655" w:author="Hardik Malhotra" w:date="2021-10-01T14:44:00Z">
              <w:r w:rsidRPr="00092529">
                <w:rPr>
                  <w:rFonts w:ascii="Verdana" w:hAnsi="Verdana"/>
                  <w:color w:val="000000"/>
                  <w:sz w:val="10"/>
                  <w:szCs w:val="10"/>
                  <w:rPrChange w:id="3656" w:author="Hardik Malhotra" w:date="2021-10-01T14:44:00Z">
                    <w:rPr>
                      <w:rFonts w:ascii="Calibri" w:hAnsi="Calibri"/>
                      <w:color w:val="000000"/>
                    </w:rPr>
                  </w:rPrChange>
                </w:rPr>
                <w:t>2</w:t>
              </w:r>
            </w:ins>
          </w:p>
        </w:tc>
        <w:tc>
          <w:tcPr>
            <w:tcW w:w="590" w:type="dxa"/>
            <w:tcBorders>
              <w:top w:val="nil"/>
              <w:left w:val="nil"/>
              <w:bottom w:val="single" w:sz="4" w:space="0" w:color="auto"/>
              <w:right w:val="single" w:sz="4" w:space="0" w:color="auto"/>
            </w:tcBorders>
            <w:shd w:val="clear" w:color="000000" w:fill="FFFFFF"/>
            <w:noWrap/>
            <w:vAlign w:val="bottom"/>
            <w:hideMark/>
          </w:tcPr>
          <w:p w14:paraId="3FAD4420" w14:textId="58120991" w:rsidR="00092529" w:rsidRPr="005858C1" w:rsidRDefault="00092529" w:rsidP="00092529">
            <w:pPr>
              <w:spacing w:after="0" w:line="240" w:lineRule="auto"/>
              <w:jc w:val="center"/>
              <w:rPr>
                <w:ins w:id="3657" w:author="Hardik Malhotra" w:date="2021-10-01T14:42:00Z"/>
                <w:rFonts w:ascii="Verdana" w:eastAsia="Times New Roman" w:hAnsi="Verdana" w:cs="Times New Roman"/>
                <w:color w:val="000000"/>
                <w:sz w:val="10"/>
                <w:szCs w:val="10"/>
                <w:lang w:val="en-US"/>
              </w:rPr>
            </w:pPr>
            <w:ins w:id="3658" w:author="Hardik Malhotra" w:date="2021-10-01T14:44:00Z">
              <w:r w:rsidRPr="00092529">
                <w:rPr>
                  <w:rFonts w:ascii="Verdana" w:hAnsi="Verdana"/>
                  <w:color w:val="000000"/>
                  <w:sz w:val="10"/>
                  <w:szCs w:val="10"/>
                  <w:rPrChange w:id="3659" w:author="Hardik Malhotra" w:date="2021-10-01T14:44:00Z">
                    <w:rPr>
                      <w:rFonts w:ascii="Calibri" w:hAnsi="Calibri"/>
                      <w:color w:val="000000"/>
                    </w:rPr>
                  </w:rPrChange>
                </w:rPr>
                <w:t>2</w:t>
              </w:r>
            </w:ins>
          </w:p>
        </w:tc>
        <w:tc>
          <w:tcPr>
            <w:tcW w:w="590" w:type="dxa"/>
            <w:tcBorders>
              <w:top w:val="nil"/>
              <w:left w:val="nil"/>
              <w:bottom w:val="single" w:sz="4" w:space="0" w:color="auto"/>
              <w:right w:val="single" w:sz="4" w:space="0" w:color="auto"/>
            </w:tcBorders>
            <w:shd w:val="clear" w:color="000000" w:fill="FFFFFF"/>
            <w:noWrap/>
            <w:vAlign w:val="bottom"/>
            <w:hideMark/>
          </w:tcPr>
          <w:p w14:paraId="751B4348" w14:textId="45489C34" w:rsidR="00092529" w:rsidRPr="005858C1" w:rsidRDefault="00092529" w:rsidP="00092529">
            <w:pPr>
              <w:spacing w:after="0" w:line="240" w:lineRule="auto"/>
              <w:jc w:val="center"/>
              <w:rPr>
                <w:ins w:id="3660" w:author="Hardik Malhotra" w:date="2021-10-01T14:42:00Z"/>
                <w:rFonts w:ascii="Verdana" w:eastAsia="Times New Roman" w:hAnsi="Verdana" w:cs="Times New Roman"/>
                <w:color w:val="000000"/>
                <w:sz w:val="10"/>
                <w:szCs w:val="10"/>
                <w:lang w:val="en-US"/>
              </w:rPr>
            </w:pPr>
            <w:ins w:id="3661" w:author="Hardik Malhotra" w:date="2021-10-01T14:44:00Z">
              <w:r w:rsidRPr="00092529">
                <w:rPr>
                  <w:rFonts w:ascii="Verdana" w:hAnsi="Verdana"/>
                  <w:color w:val="000000"/>
                  <w:sz w:val="10"/>
                  <w:szCs w:val="10"/>
                  <w:rPrChange w:id="3662" w:author="Hardik Malhotra" w:date="2021-10-01T14:44:00Z">
                    <w:rPr>
                      <w:rFonts w:ascii="Calibri" w:hAnsi="Calibri"/>
                      <w:color w:val="000000"/>
                    </w:rPr>
                  </w:rPrChange>
                </w:rPr>
                <w:t>2</w:t>
              </w:r>
            </w:ins>
          </w:p>
        </w:tc>
        <w:tc>
          <w:tcPr>
            <w:tcW w:w="590" w:type="dxa"/>
            <w:tcBorders>
              <w:top w:val="nil"/>
              <w:left w:val="nil"/>
              <w:bottom w:val="single" w:sz="4" w:space="0" w:color="auto"/>
              <w:right w:val="single" w:sz="4" w:space="0" w:color="auto"/>
            </w:tcBorders>
            <w:shd w:val="clear" w:color="000000" w:fill="FFFFFF"/>
            <w:noWrap/>
            <w:vAlign w:val="bottom"/>
            <w:hideMark/>
          </w:tcPr>
          <w:p w14:paraId="31F1222F" w14:textId="68B8B5E3" w:rsidR="00092529" w:rsidRPr="005858C1" w:rsidRDefault="00092529" w:rsidP="00092529">
            <w:pPr>
              <w:spacing w:after="0" w:line="240" w:lineRule="auto"/>
              <w:jc w:val="center"/>
              <w:rPr>
                <w:ins w:id="3663" w:author="Hardik Malhotra" w:date="2021-10-01T14:42:00Z"/>
                <w:rFonts w:ascii="Verdana" w:eastAsia="Times New Roman" w:hAnsi="Verdana" w:cs="Times New Roman"/>
                <w:color w:val="000000"/>
                <w:sz w:val="10"/>
                <w:szCs w:val="10"/>
                <w:lang w:val="en-US"/>
              </w:rPr>
            </w:pPr>
            <w:ins w:id="3664" w:author="Hardik Malhotra" w:date="2021-10-01T14:44:00Z">
              <w:r w:rsidRPr="00092529">
                <w:rPr>
                  <w:rFonts w:ascii="Verdana" w:hAnsi="Verdana"/>
                  <w:color w:val="000000"/>
                  <w:sz w:val="10"/>
                  <w:szCs w:val="10"/>
                  <w:rPrChange w:id="3665" w:author="Hardik Malhotra" w:date="2021-10-01T14:44:00Z">
                    <w:rPr>
                      <w:rFonts w:ascii="Calibri" w:hAnsi="Calibri"/>
                      <w:color w:val="000000"/>
                    </w:rPr>
                  </w:rPrChange>
                </w:rPr>
                <w:t>2</w:t>
              </w:r>
            </w:ins>
          </w:p>
        </w:tc>
        <w:tc>
          <w:tcPr>
            <w:tcW w:w="590" w:type="dxa"/>
            <w:tcBorders>
              <w:top w:val="nil"/>
              <w:left w:val="nil"/>
              <w:bottom w:val="single" w:sz="4" w:space="0" w:color="auto"/>
              <w:right w:val="single" w:sz="4" w:space="0" w:color="auto"/>
            </w:tcBorders>
            <w:shd w:val="clear" w:color="000000" w:fill="FFFFFF"/>
            <w:noWrap/>
            <w:vAlign w:val="bottom"/>
            <w:hideMark/>
          </w:tcPr>
          <w:p w14:paraId="0AB936D3" w14:textId="1349D309" w:rsidR="00092529" w:rsidRPr="005858C1" w:rsidRDefault="00092529" w:rsidP="00092529">
            <w:pPr>
              <w:spacing w:after="0" w:line="240" w:lineRule="auto"/>
              <w:jc w:val="center"/>
              <w:rPr>
                <w:ins w:id="3666" w:author="Hardik Malhotra" w:date="2021-10-01T14:42:00Z"/>
                <w:rFonts w:ascii="Verdana" w:eastAsia="Times New Roman" w:hAnsi="Verdana" w:cs="Times New Roman"/>
                <w:color w:val="000000"/>
                <w:sz w:val="10"/>
                <w:szCs w:val="10"/>
                <w:lang w:val="en-US"/>
              </w:rPr>
            </w:pPr>
            <w:ins w:id="3667" w:author="Hardik Malhotra" w:date="2021-10-01T14:44:00Z">
              <w:r w:rsidRPr="00092529">
                <w:rPr>
                  <w:rFonts w:ascii="Verdana" w:hAnsi="Verdana"/>
                  <w:color w:val="000000"/>
                  <w:sz w:val="10"/>
                  <w:szCs w:val="10"/>
                  <w:rPrChange w:id="3668" w:author="Hardik Malhotra" w:date="2021-10-01T14:44:00Z">
                    <w:rPr>
                      <w:rFonts w:ascii="Calibri" w:hAnsi="Calibri"/>
                      <w:color w:val="000000"/>
                    </w:rPr>
                  </w:rPrChange>
                </w:rPr>
                <w:t>2</w:t>
              </w:r>
            </w:ins>
          </w:p>
        </w:tc>
        <w:tc>
          <w:tcPr>
            <w:tcW w:w="590" w:type="dxa"/>
            <w:tcBorders>
              <w:top w:val="nil"/>
              <w:left w:val="nil"/>
              <w:bottom w:val="single" w:sz="4" w:space="0" w:color="auto"/>
              <w:right w:val="single" w:sz="4" w:space="0" w:color="auto"/>
            </w:tcBorders>
            <w:shd w:val="clear" w:color="000000" w:fill="FFFFFF"/>
            <w:noWrap/>
            <w:vAlign w:val="bottom"/>
            <w:hideMark/>
          </w:tcPr>
          <w:p w14:paraId="7E78F6A5" w14:textId="181CD450" w:rsidR="00092529" w:rsidRPr="005858C1" w:rsidRDefault="00092529" w:rsidP="00092529">
            <w:pPr>
              <w:spacing w:after="0" w:line="240" w:lineRule="auto"/>
              <w:jc w:val="center"/>
              <w:rPr>
                <w:ins w:id="3669" w:author="Hardik Malhotra" w:date="2021-10-01T14:42:00Z"/>
                <w:rFonts w:ascii="Verdana" w:eastAsia="Times New Roman" w:hAnsi="Verdana" w:cs="Times New Roman"/>
                <w:color w:val="000000"/>
                <w:sz w:val="10"/>
                <w:szCs w:val="10"/>
                <w:lang w:val="en-US"/>
              </w:rPr>
            </w:pPr>
            <w:ins w:id="3670" w:author="Hardik Malhotra" w:date="2021-10-01T14:44:00Z">
              <w:r w:rsidRPr="00092529">
                <w:rPr>
                  <w:rFonts w:ascii="Verdana" w:hAnsi="Verdana"/>
                  <w:color w:val="000000"/>
                  <w:sz w:val="10"/>
                  <w:szCs w:val="10"/>
                  <w:rPrChange w:id="3671" w:author="Hardik Malhotra" w:date="2021-10-01T14:44:00Z">
                    <w:rPr>
                      <w:rFonts w:ascii="Calibri" w:hAnsi="Calibri"/>
                      <w:color w:val="000000"/>
                    </w:rPr>
                  </w:rPrChange>
                </w:rPr>
                <w:t>3</w:t>
              </w:r>
            </w:ins>
          </w:p>
        </w:tc>
        <w:tc>
          <w:tcPr>
            <w:tcW w:w="590" w:type="dxa"/>
            <w:tcBorders>
              <w:top w:val="nil"/>
              <w:left w:val="nil"/>
              <w:bottom w:val="single" w:sz="4" w:space="0" w:color="auto"/>
              <w:right w:val="single" w:sz="4" w:space="0" w:color="auto"/>
            </w:tcBorders>
            <w:shd w:val="clear" w:color="000000" w:fill="FFFFFF"/>
            <w:noWrap/>
            <w:vAlign w:val="bottom"/>
            <w:hideMark/>
          </w:tcPr>
          <w:p w14:paraId="019B086A" w14:textId="7FA50C35" w:rsidR="00092529" w:rsidRPr="005858C1" w:rsidRDefault="00092529" w:rsidP="00092529">
            <w:pPr>
              <w:spacing w:after="0" w:line="240" w:lineRule="auto"/>
              <w:jc w:val="center"/>
              <w:rPr>
                <w:ins w:id="3672" w:author="Hardik Malhotra" w:date="2021-10-01T14:42:00Z"/>
                <w:rFonts w:ascii="Verdana" w:eastAsia="Times New Roman" w:hAnsi="Verdana" w:cs="Times New Roman"/>
                <w:color w:val="000000"/>
                <w:sz w:val="10"/>
                <w:szCs w:val="10"/>
                <w:lang w:val="en-US"/>
              </w:rPr>
            </w:pPr>
            <w:ins w:id="3673" w:author="Hardik Malhotra" w:date="2021-10-01T14:44:00Z">
              <w:r w:rsidRPr="00092529">
                <w:rPr>
                  <w:rFonts w:ascii="Verdana" w:hAnsi="Verdana"/>
                  <w:color w:val="000000"/>
                  <w:sz w:val="10"/>
                  <w:szCs w:val="10"/>
                  <w:rPrChange w:id="3674" w:author="Hardik Malhotra" w:date="2021-10-01T14:44:00Z">
                    <w:rPr>
                      <w:rFonts w:ascii="Calibri" w:hAnsi="Calibri"/>
                      <w:color w:val="000000"/>
                    </w:rPr>
                  </w:rPrChange>
                </w:rPr>
                <w:t>3</w:t>
              </w:r>
            </w:ins>
          </w:p>
        </w:tc>
        <w:tc>
          <w:tcPr>
            <w:tcW w:w="566" w:type="dxa"/>
            <w:tcBorders>
              <w:top w:val="nil"/>
              <w:left w:val="nil"/>
              <w:bottom w:val="single" w:sz="4" w:space="0" w:color="auto"/>
              <w:right w:val="single" w:sz="4" w:space="0" w:color="auto"/>
            </w:tcBorders>
            <w:shd w:val="clear" w:color="000000" w:fill="FFFFFF"/>
            <w:noWrap/>
            <w:vAlign w:val="bottom"/>
            <w:hideMark/>
          </w:tcPr>
          <w:p w14:paraId="339E7059" w14:textId="13C7351E" w:rsidR="00092529" w:rsidRPr="005858C1" w:rsidRDefault="00092529" w:rsidP="00092529">
            <w:pPr>
              <w:spacing w:after="0" w:line="240" w:lineRule="auto"/>
              <w:jc w:val="center"/>
              <w:rPr>
                <w:ins w:id="3675" w:author="Hardik Malhotra" w:date="2021-10-01T14:42:00Z"/>
                <w:rFonts w:ascii="Verdana" w:eastAsia="Times New Roman" w:hAnsi="Verdana" w:cs="Times New Roman"/>
                <w:color w:val="000000"/>
                <w:sz w:val="10"/>
                <w:szCs w:val="10"/>
                <w:lang w:val="en-US"/>
              </w:rPr>
            </w:pPr>
            <w:ins w:id="3676" w:author="Hardik Malhotra" w:date="2021-10-01T14:44:00Z">
              <w:r w:rsidRPr="00092529">
                <w:rPr>
                  <w:rFonts w:ascii="Verdana" w:hAnsi="Verdana"/>
                  <w:color w:val="000000"/>
                  <w:sz w:val="10"/>
                  <w:szCs w:val="10"/>
                  <w:rPrChange w:id="3677" w:author="Hardik Malhotra" w:date="2021-10-01T14:44:00Z">
                    <w:rPr>
                      <w:rFonts w:ascii="Calibri" w:hAnsi="Calibri"/>
                      <w:color w:val="000000"/>
                    </w:rPr>
                  </w:rPrChange>
                </w:rPr>
                <w:t>4</w:t>
              </w:r>
            </w:ins>
          </w:p>
        </w:tc>
      </w:tr>
      <w:tr w:rsidR="00092529" w:rsidRPr="00257590" w14:paraId="016BD5E0" w14:textId="77777777" w:rsidTr="00092529">
        <w:trPr>
          <w:trHeight w:val="334"/>
          <w:ins w:id="3678" w:author="Hardik Malhotra" w:date="2021-10-01T14:42:00Z"/>
        </w:trPr>
        <w:tc>
          <w:tcPr>
            <w:tcW w:w="1185" w:type="dxa"/>
            <w:tcBorders>
              <w:top w:val="nil"/>
              <w:left w:val="single" w:sz="4" w:space="0" w:color="auto"/>
              <w:bottom w:val="single" w:sz="4" w:space="0" w:color="auto"/>
              <w:right w:val="single" w:sz="4" w:space="0" w:color="auto"/>
            </w:tcBorders>
            <w:shd w:val="clear" w:color="000000" w:fill="FFFFFF"/>
            <w:noWrap/>
            <w:vAlign w:val="bottom"/>
            <w:hideMark/>
          </w:tcPr>
          <w:p w14:paraId="653D4722" w14:textId="36B83353" w:rsidR="00092529" w:rsidRPr="005858C1" w:rsidRDefault="00092529" w:rsidP="00092529">
            <w:pPr>
              <w:spacing w:after="0" w:line="240" w:lineRule="auto"/>
              <w:rPr>
                <w:ins w:id="3679" w:author="Hardik Malhotra" w:date="2021-10-01T14:42:00Z"/>
                <w:rFonts w:ascii="Verdana" w:eastAsia="Times New Roman" w:hAnsi="Verdana" w:cs="Times New Roman"/>
                <w:color w:val="000000"/>
                <w:sz w:val="10"/>
                <w:szCs w:val="10"/>
                <w:lang w:val="en-US"/>
              </w:rPr>
            </w:pPr>
            <w:ins w:id="3680" w:author="Hardik Malhotra" w:date="2021-10-01T14:42:00Z">
              <w:r w:rsidRPr="00092529">
                <w:rPr>
                  <w:rFonts w:ascii="Verdana" w:hAnsi="Verdana"/>
                  <w:color w:val="000000"/>
                  <w:sz w:val="10"/>
                  <w:szCs w:val="10"/>
                  <w:rPrChange w:id="3681" w:author="Hardik Malhotra" w:date="2021-10-01T14:42:00Z">
                    <w:rPr>
                      <w:rFonts w:ascii="Calibri" w:hAnsi="Calibri"/>
                      <w:color w:val="000000"/>
                    </w:rPr>
                  </w:rPrChange>
                </w:rPr>
                <w:t>Others</w:t>
              </w:r>
            </w:ins>
          </w:p>
        </w:tc>
        <w:tc>
          <w:tcPr>
            <w:tcW w:w="519" w:type="dxa"/>
            <w:tcBorders>
              <w:top w:val="nil"/>
              <w:left w:val="nil"/>
              <w:bottom w:val="single" w:sz="4" w:space="0" w:color="auto"/>
              <w:right w:val="single" w:sz="4" w:space="0" w:color="auto"/>
            </w:tcBorders>
            <w:shd w:val="clear" w:color="000000" w:fill="FFFFFF"/>
            <w:noWrap/>
            <w:vAlign w:val="bottom"/>
            <w:hideMark/>
          </w:tcPr>
          <w:p w14:paraId="7ADEC8CD" w14:textId="25C553B7" w:rsidR="00092529" w:rsidRPr="005858C1" w:rsidRDefault="00092529" w:rsidP="00092529">
            <w:pPr>
              <w:spacing w:after="0" w:line="240" w:lineRule="auto"/>
              <w:jc w:val="center"/>
              <w:rPr>
                <w:ins w:id="3682" w:author="Hardik Malhotra" w:date="2021-10-01T14:42:00Z"/>
                <w:rFonts w:ascii="Verdana" w:eastAsia="Times New Roman" w:hAnsi="Verdana" w:cs="Times New Roman"/>
                <w:color w:val="000000"/>
                <w:sz w:val="10"/>
                <w:szCs w:val="10"/>
                <w:lang w:val="en-US"/>
              </w:rPr>
            </w:pPr>
            <w:ins w:id="3683" w:author="Hardik Malhotra" w:date="2021-10-01T14:44:00Z">
              <w:r w:rsidRPr="00092529">
                <w:rPr>
                  <w:rFonts w:ascii="Verdana" w:hAnsi="Verdana"/>
                  <w:color w:val="000000"/>
                  <w:sz w:val="10"/>
                  <w:szCs w:val="10"/>
                  <w:rPrChange w:id="3684" w:author="Hardik Malhotra" w:date="2021-10-01T14:44:00Z">
                    <w:rPr>
                      <w:rFonts w:ascii="Calibri" w:hAnsi="Calibri"/>
                      <w:color w:val="000000"/>
                    </w:rPr>
                  </w:rPrChange>
                </w:rPr>
                <w:t>4</w:t>
              </w:r>
            </w:ins>
          </w:p>
        </w:tc>
        <w:tc>
          <w:tcPr>
            <w:tcW w:w="519" w:type="dxa"/>
            <w:tcBorders>
              <w:top w:val="nil"/>
              <w:left w:val="nil"/>
              <w:bottom w:val="single" w:sz="4" w:space="0" w:color="auto"/>
              <w:right w:val="single" w:sz="4" w:space="0" w:color="auto"/>
            </w:tcBorders>
            <w:shd w:val="clear" w:color="000000" w:fill="FFFFFF"/>
            <w:noWrap/>
            <w:vAlign w:val="bottom"/>
            <w:hideMark/>
          </w:tcPr>
          <w:p w14:paraId="4FCA5E6D" w14:textId="35C3FAEE" w:rsidR="00092529" w:rsidRPr="005858C1" w:rsidRDefault="00092529" w:rsidP="00092529">
            <w:pPr>
              <w:spacing w:after="0" w:line="240" w:lineRule="auto"/>
              <w:jc w:val="center"/>
              <w:rPr>
                <w:ins w:id="3685" w:author="Hardik Malhotra" w:date="2021-10-01T14:42:00Z"/>
                <w:rFonts w:ascii="Verdana" w:eastAsia="Times New Roman" w:hAnsi="Verdana" w:cs="Times New Roman"/>
                <w:color w:val="000000"/>
                <w:sz w:val="10"/>
                <w:szCs w:val="10"/>
                <w:lang w:val="en-US"/>
              </w:rPr>
            </w:pPr>
            <w:ins w:id="3686" w:author="Hardik Malhotra" w:date="2021-10-01T14:44:00Z">
              <w:r w:rsidRPr="00092529">
                <w:rPr>
                  <w:rFonts w:ascii="Verdana" w:hAnsi="Verdana"/>
                  <w:color w:val="000000"/>
                  <w:sz w:val="10"/>
                  <w:szCs w:val="10"/>
                  <w:rPrChange w:id="3687" w:author="Hardik Malhotra" w:date="2021-10-01T14:44:00Z">
                    <w:rPr>
                      <w:rFonts w:ascii="Calibri" w:hAnsi="Calibri"/>
                      <w:color w:val="000000"/>
                    </w:rPr>
                  </w:rPrChange>
                </w:rPr>
                <w:t>5</w:t>
              </w:r>
            </w:ins>
          </w:p>
        </w:tc>
        <w:tc>
          <w:tcPr>
            <w:tcW w:w="519" w:type="dxa"/>
            <w:tcBorders>
              <w:top w:val="nil"/>
              <w:left w:val="nil"/>
              <w:bottom w:val="single" w:sz="4" w:space="0" w:color="auto"/>
              <w:right w:val="single" w:sz="4" w:space="0" w:color="auto"/>
            </w:tcBorders>
            <w:shd w:val="clear" w:color="000000" w:fill="FFFFFF"/>
            <w:noWrap/>
            <w:vAlign w:val="bottom"/>
            <w:hideMark/>
          </w:tcPr>
          <w:p w14:paraId="2195627A" w14:textId="1812C411" w:rsidR="00092529" w:rsidRPr="005858C1" w:rsidRDefault="00092529" w:rsidP="00092529">
            <w:pPr>
              <w:spacing w:after="0" w:line="240" w:lineRule="auto"/>
              <w:jc w:val="center"/>
              <w:rPr>
                <w:ins w:id="3688" w:author="Hardik Malhotra" w:date="2021-10-01T14:42:00Z"/>
                <w:rFonts w:ascii="Verdana" w:eastAsia="Times New Roman" w:hAnsi="Verdana" w:cs="Times New Roman"/>
                <w:color w:val="000000"/>
                <w:sz w:val="10"/>
                <w:szCs w:val="10"/>
                <w:lang w:val="en-US"/>
              </w:rPr>
            </w:pPr>
            <w:ins w:id="3689" w:author="Hardik Malhotra" w:date="2021-10-01T14:44:00Z">
              <w:r w:rsidRPr="00092529">
                <w:rPr>
                  <w:rFonts w:ascii="Verdana" w:hAnsi="Verdana"/>
                  <w:color w:val="000000"/>
                  <w:sz w:val="10"/>
                  <w:szCs w:val="10"/>
                  <w:rPrChange w:id="3690" w:author="Hardik Malhotra" w:date="2021-10-01T14:44:00Z">
                    <w:rPr>
                      <w:rFonts w:ascii="Calibri" w:hAnsi="Calibri"/>
                      <w:color w:val="000000"/>
                    </w:rPr>
                  </w:rPrChange>
                </w:rPr>
                <w:t>5</w:t>
              </w:r>
            </w:ins>
          </w:p>
        </w:tc>
        <w:tc>
          <w:tcPr>
            <w:tcW w:w="520" w:type="dxa"/>
            <w:tcBorders>
              <w:top w:val="nil"/>
              <w:left w:val="nil"/>
              <w:bottom w:val="single" w:sz="4" w:space="0" w:color="auto"/>
              <w:right w:val="single" w:sz="4" w:space="0" w:color="auto"/>
            </w:tcBorders>
            <w:shd w:val="clear" w:color="000000" w:fill="FFFFFF"/>
            <w:noWrap/>
            <w:vAlign w:val="bottom"/>
            <w:hideMark/>
          </w:tcPr>
          <w:p w14:paraId="7AEFA4DA" w14:textId="31C15099" w:rsidR="00092529" w:rsidRPr="005858C1" w:rsidRDefault="00092529" w:rsidP="00092529">
            <w:pPr>
              <w:spacing w:after="0" w:line="240" w:lineRule="auto"/>
              <w:jc w:val="center"/>
              <w:rPr>
                <w:ins w:id="3691" w:author="Hardik Malhotra" w:date="2021-10-01T14:42:00Z"/>
                <w:rFonts w:ascii="Verdana" w:eastAsia="Times New Roman" w:hAnsi="Verdana" w:cs="Times New Roman"/>
                <w:color w:val="000000"/>
                <w:sz w:val="10"/>
                <w:szCs w:val="10"/>
                <w:lang w:val="en-US"/>
              </w:rPr>
            </w:pPr>
            <w:ins w:id="3692" w:author="Hardik Malhotra" w:date="2021-10-01T14:44:00Z">
              <w:r w:rsidRPr="00092529">
                <w:rPr>
                  <w:rFonts w:ascii="Verdana" w:hAnsi="Verdana"/>
                  <w:color w:val="000000"/>
                  <w:sz w:val="10"/>
                  <w:szCs w:val="10"/>
                  <w:rPrChange w:id="3693" w:author="Hardik Malhotra" w:date="2021-10-01T14:44:00Z">
                    <w:rPr>
                      <w:rFonts w:ascii="Calibri" w:hAnsi="Calibri"/>
                      <w:color w:val="000000"/>
                    </w:rPr>
                  </w:rPrChange>
                </w:rPr>
                <w:t>6</w:t>
              </w:r>
            </w:ins>
          </w:p>
        </w:tc>
        <w:tc>
          <w:tcPr>
            <w:tcW w:w="593" w:type="dxa"/>
            <w:tcBorders>
              <w:top w:val="nil"/>
              <w:left w:val="nil"/>
              <w:bottom w:val="single" w:sz="4" w:space="0" w:color="auto"/>
              <w:right w:val="single" w:sz="4" w:space="0" w:color="auto"/>
            </w:tcBorders>
            <w:shd w:val="clear" w:color="000000" w:fill="FFFFFF"/>
            <w:noWrap/>
            <w:vAlign w:val="bottom"/>
            <w:hideMark/>
          </w:tcPr>
          <w:p w14:paraId="56944AC9" w14:textId="3E02ACFA" w:rsidR="00092529" w:rsidRPr="005858C1" w:rsidRDefault="00092529" w:rsidP="00092529">
            <w:pPr>
              <w:spacing w:after="0" w:line="240" w:lineRule="auto"/>
              <w:jc w:val="center"/>
              <w:rPr>
                <w:ins w:id="3694" w:author="Hardik Malhotra" w:date="2021-10-01T14:42:00Z"/>
                <w:rFonts w:ascii="Verdana" w:eastAsia="Times New Roman" w:hAnsi="Verdana" w:cs="Times New Roman"/>
                <w:color w:val="000000"/>
                <w:sz w:val="10"/>
                <w:szCs w:val="10"/>
                <w:lang w:val="en-US"/>
              </w:rPr>
            </w:pPr>
            <w:ins w:id="3695" w:author="Hardik Malhotra" w:date="2021-10-01T14:44:00Z">
              <w:r w:rsidRPr="00092529">
                <w:rPr>
                  <w:rFonts w:ascii="Verdana" w:hAnsi="Verdana"/>
                  <w:color w:val="000000"/>
                  <w:sz w:val="10"/>
                  <w:szCs w:val="10"/>
                  <w:rPrChange w:id="3696" w:author="Hardik Malhotra" w:date="2021-10-01T14:44:00Z">
                    <w:rPr>
                      <w:rFonts w:ascii="Calibri" w:hAnsi="Calibri"/>
                      <w:color w:val="000000"/>
                    </w:rPr>
                  </w:rPrChange>
                </w:rPr>
                <w:t>7</w:t>
              </w:r>
            </w:ins>
          </w:p>
        </w:tc>
        <w:tc>
          <w:tcPr>
            <w:tcW w:w="590" w:type="dxa"/>
            <w:tcBorders>
              <w:top w:val="nil"/>
              <w:left w:val="nil"/>
              <w:bottom w:val="single" w:sz="4" w:space="0" w:color="auto"/>
              <w:right w:val="single" w:sz="4" w:space="0" w:color="auto"/>
            </w:tcBorders>
            <w:shd w:val="clear" w:color="000000" w:fill="FFFFFF"/>
            <w:noWrap/>
            <w:vAlign w:val="bottom"/>
            <w:hideMark/>
          </w:tcPr>
          <w:p w14:paraId="1205EA26" w14:textId="725975F1" w:rsidR="00092529" w:rsidRPr="005858C1" w:rsidRDefault="00092529" w:rsidP="00092529">
            <w:pPr>
              <w:spacing w:after="0" w:line="240" w:lineRule="auto"/>
              <w:jc w:val="center"/>
              <w:rPr>
                <w:ins w:id="3697" w:author="Hardik Malhotra" w:date="2021-10-01T14:42:00Z"/>
                <w:rFonts w:ascii="Verdana" w:eastAsia="Times New Roman" w:hAnsi="Verdana" w:cs="Times New Roman"/>
                <w:color w:val="000000"/>
                <w:sz w:val="10"/>
                <w:szCs w:val="10"/>
                <w:lang w:val="en-US"/>
              </w:rPr>
            </w:pPr>
            <w:ins w:id="3698" w:author="Hardik Malhotra" w:date="2021-10-01T14:44:00Z">
              <w:r w:rsidRPr="00092529">
                <w:rPr>
                  <w:rFonts w:ascii="Verdana" w:hAnsi="Verdana"/>
                  <w:color w:val="000000"/>
                  <w:sz w:val="10"/>
                  <w:szCs w:val="10"/>
                  <w:rPrChange w:id="3699" w:author="Hardik Malhotra" w:date="2021-10-01T14:44:00Z">
                    <w:rPr>
                      <w:rFonts w:ascii="Calibri" w:hAnsi="Calibri"/>
                      <w:color w:val="000000"/>
                    </w:rPr>
                  </w:rPrChange>
                </w:rPr>
                <w:t>7</w:t>
              </w:r>
            </w:ins>
          </w:p>
        </w:tc>
        <w:tc>
          <w:tcPr>
            <w:tcW w:w="590" w:type="dxa"/>
            <w:tcBorders>
              <w:top w:val="nil"/>
              <w:left w:val="nil"/>
              <w:bottom w:val="single" w:sz="4" w:space="0" w:color="auto"/>
              <w:right w:val="single" w:sz="4" w:space="0" w:color="auto"/>
            </w:tcBorders>
            <w:shd w:val="clear" w:color="000000" w:fill="FFFFFF"/>
            <w:noWrap/>
            <w:vAlign w:val="bottom"/>
            <w:hideMark/>
          </w:tcPr>
          <w:p w14:paraId="07F46137" w14:textId="637D3469" w:rsidR="00092529" w:rsidRPr="005858C1" w:rsidRDefault="00092529" w:rsidP="00092529">
            <w:pPr>
              <w:spacing w:after="0" w:line="240" w:lineRule="auto"/>
              <w:jc w:val="center"/>
              <w:rPr>
                <w:ins w:id="3700" w:author="Hardik Malhotra" w:date="2021-10-01T14:42:00Z"/>
                <w:rFonts w:ascii="Verdana" w:eastAsia="Times New Roman" w:hAnsi="Verdana" w:cs="Times New Roman"/>
                <w:color w:val="000000"/>
                <w:sz w:val="10"/>
                <w:szCs w:val="10"/>
                <w:lang w:val="en-US"/>
              </w:rPr>
            </w:pPr>
            <w:ins w:id="3701" w:author="Hardik Malhotra" w:date="2021-10-01T14:44:00Z">
              <w:r w:rsidRPr="00092529">
                <w:rPr>
                  <w:rFonts w:ascii="Verdana" w:hAnsi="Verdana"/>
                  <w:color w:val="000000"/>
                  <w:sz w:val="10"/>
                  <w:szCs w:val="10"/>
                  <w:rPrChange w:id="3702" w:author="Hardik Malhotra" w:date="2021-10-01T14:44:00Z">
                    <w:rPr>
                      <w:rFonts w:ascii="Calibri" w:hAnsi="Calibri"/>
                      <w:color w:val="000000"/>
                    </w:rPr>
                  </w:rPrChange>
                </w:rPr>
                <w:t>6</w:t>
              </w:r>
            </w:ins>
          </w:p>
        </w:tc>
        <w:tc>
          <w:tcPr>
            <w:tcW w:w="590" w:type="dxa"/>
            <w:tcBorders>
              <w:top w:val="nil"/>
              <w:left w:val="nil"/>
              <w:bottom w:val="single" w:sz="4" w:space="0" w:color="auto"/>
              <w:right w:val="single" w:sz="4" w:space="0" w:color="auto"/>
            </w:tcBorders>
            <w:shd w:val="clear" w:color="000000" w:fill="FFFFFF"/>
            <w:noWrap/>
            <w:vAlign w:val="bottom"/>
            <w:hideMark/>
          </w:tcPr>
          <w:p w14:paraId="4542314E" w14:textId="10B14D2E" w:rsidR="00092529" w:rsidRPr="005858C1" w:rsidRDefault="00092529" w:rsidP="00092529">
            <w:pPr>
              <w:spacing w:after="0" w:line="240" w:lineRule="auto"/>
              <w:jc w:val="center"/>
              <w:rPr>
                <w:ins w:id="3703" w:author="Hardik Malhotra" w:date="2021-10-01T14:42:00Z"/>
                <w:rFonts w:ascii="Verdana" w:eastAsia="Times New Roman" w:hAnsi="Verdana" w:cs="Times New Roman"/>
                <w:color w:val="000000"/>
                <w:sz w:val="10"/>
                <w:szCs w:val="10"/>
                <w:lang w:val="en-US"/>
              </w:rPr>
            </w:pPr>
            <w:ins w:id="3704" w:author="Hardik Malhotra" w:date="2021-10-01T14:44:00Z">
              <w:r w:rsidRPr="00092529">
                <w:rPr>
                  <w:rFonts w:ascii="Verdana" w:hAnsi="Verdana"/>
                  <w:color w:val="000000"/>
                  <w:sz w:val="10"/>
                  <w:szCs w:val="10"/>
                  <w:rPrChange w:id="3705" w:author="Hardik Malhotra" w:date="2021-10-01T14:44:00Z">
                    <w:rPr>
                      <w:rFonts w:ascii="Calibri" w:hAnsi="Calibri"/>
                      <w:color w:val="000000"/>
                    </w:rPr>
                  </w:rPrChange>
                </w:rPr>
                <w:t>7</w:t>
              </w:r>
            </w:ins>
          </w:p>
        </w:tc>
        <w:tc>
          <w:tcPr>
            <w:tcW w:w="590" w:type="dxa"/>
            <w:tcBorders>
              <w:top w:val="nil"/>
              <w:left w:val="nil"/>
              <w:bottom w:val="single" w:sz="4" w:space="0" w:color="auto"/>
              <w:right w:val="single" w:sz="4" w:space="0" w:color="auto"/>
            </w:tcBorders>
            <w:shd w:val="clear" w:color="000000" w:fill="FFFFFF"/>
            <w:noWrap/>
            <w:vAlign w:val="bottom"/>
            <w:hideMark/>
          </w:tcPr>
          <w:p w14:paraId="176A4B44" w14:textId="4F745D3A" w:rsidR="00092529" w:rsidRPr="005858C1" w:rsidRDefault="00092529" w:rsidP="00092529">
            <w:pPr>
              <w:spacing w:after="0" w:line="240" w:lineRule="auto"/>
              <w:jc w:val="center"/>
              <w:rPr>
                <w:ins w:id="3706" w:author="Hardik Malhotra" w:date="2021-10-01T14:42:00Z"/>
                <w:rFonts w:ascii="Verdana" w:eastAsia="Times New Roman" w:hAnsi="Verdana" w:cs="Times New Roman"/>
                <w:color w:val="000000"/>
                <w:sz w:val="10"/>
                <w:szCs w:val="10"/>
                <w:lang w:val="en-US"/>
              </w:rPr>
            </w:pPr>
            <w:ins w:id="3707" w:author="Hardik Malhotra" w:date="2021-10-01T14:44:00Z">
              <w:r w:rsidRPr="00092529">
                <w:rPr>
                  <w:rFonts w:ascii="Verdana" w:hAnsi="Verdana"/>
                  <w:color w:val="000000"/>
                  <w:sz w:val="10"/>
                  <w:szCs w:val="10"/>
                  <w:rPrChange w:id="3708" w:author="Hardik Malhotra" w:date="2021-10-01T14:44:00Z">
                    <w:rPr>
                      <w:rFonts w:ascii="Calibri" w:hAnsi="Calibri"/>
                      <w:color w:val="000000"/>
                    </w:rPr>
                  </w:rPrChange>
                </w:rPr>
                <w:t>8</w:t>
              </w:r>
            </w:ins>
          </w:p>
        </w:tc>
        <w:tc>
          <w:tcPr>
            <w:tcW w:w="590" w:type="dxa"/>
            <w:tcBorders>
              <w:top w:val="nil"/>
              <w:left w:val="nil"/>
              <w:bottom w:val="single" w:sz="4" w:space="0" w:color="auto"/>
              <w:right w:val="single" w:sz="4" w:space="0" w:color="auto"/>
            </w:tcBorders>
            <w:shd w:val="clear" w:color="000000" w:fill="FFFFFF"/>
            <w:noWrap/>
            <w:vAlign w:val="bottom"/>
            <w:hideMark/>
          </w:tcPr>
          <w:p w14:paraId="63D61F95" w14:textId="54454F24" w:rsidR="00092529" w:rsidRPr="005858C1" w:rsidRDefault="00092529" w:rsidP="00092529">
            <w:pPr>
              <w:spacing w:after="0" w:line="240" w:lineRule="auto"/>
              <w:jc w:val="center"/>
              <w:rPr>
                <w:ins w:id="3709" w:author="Hardik Malhotra" w:date="2021-10-01T14:42:00Z"/>
                <w:rFonts w:ascii="Verdana" w:eastAsia="Times New Roman" w:hAnsi="Verdana" w:cs="Times New Roman"/>
                <w:color w:val="000000"/>
                <w:sz w:val="10"/>
                <w:szCs w:val="10"/>
                <w:lang w:val="en-US"/>
              </w:rPr>
            </w:pPr>
            <w:ins w:id="3710" w:author="Hardik Malhotra" w:date="2021-10-01T14:44:00Z">
              <w:r w:rsidRPr="00092529">
                <w:rPr>
                  <w:rFonts w:ascii="Verdana" w:hAnsi="Verdana"/>
                  <w:color w:val="000000"/>
                  <w:sz w:val="10"/>
                  <w:szCs w:val="10"/>
                  <w:rPrChange w:id="3711" w:author="Hardik Malhotra" w:date="2021-10-01T14:44:00Z">
                    <w:rPr>
                      <w:rFonts w:ascii="Calibri" w:hAnsi="Calibri"/>
                      <w:color w:val="000000"/>
                    </w:rPr>
                  </w:rPrChange>
                </w:rPr>
                <w:t>9</w:t>
              </w:r>
            </w:ins>
          </w:p>
        </w:tc>
        <w:tc>
          <w:tcPr>
            <w:tcW w:w="590" w:type="dxa"/>
            <w:tcBorders>
              <w:top w:val="nil"/>
              <w:left w:val="nil"/>
              <w:bottom w:val="single" w:sz="4" w:space="0" w:color="auto"/>
              <w:right w:val="single" w:sz="4" w:space="0" w:color="auto"/>
            </w:tcBorders>
            <w:shd w:val="clear" w:color="000000" w:fill="FFFFFF"/>
            <w:noWrap/>
            <w:vAlign w:val="bottom"/>
            <w:hideMark/>
          </w:tcPr>
          <w:p w14:paraId="28867398" w14:textId="6E15C6C8" w:rsidR="00092529" w:rsidRPr="005858C1" w:rsidRDefault="00092529" w:rsidP="00092529">
            <w:pPr>
              <w:spacing w:after="0" w:line="240" w:lineRule="auto"/>
              <w:jc w:val="center"/>
              <w:rPr>
                <w:ins w:id="3712" w:author="Hardik Malhotra" w:date="2021-10-01T14:42:00Z"/>
                <w:rFonts w:ascii="Verdana" w:eastAsia="Times New Roman" w:hAnsi="Verdana" w:cs="Times New Roman"/>
                <w:color w:val="000000"/>
                <w:sz w:val="10"/>
                <w:szCs w:val="10"/>
                <w:lang w:val="en-US"/>
              </w:rPr>
            </w:pPr>
            <w:ins w:id="3713" w:author="Hardik Malhotra" w:date="2021-10-01T14:44:00Z">
              <w:r w:rsidRPr="00092529">
                <w:rPr>
                  <w:rFonts w:ascii="Verdana" w:hAnsi="Verdana"/>
                  <w:color w:val="000000"/>
                  <w:sz w:val="10"/>
                  <w:szCs w:val="10"/>
                  <w:rPrChange w:id="3714" w:author="Hardik Malhotra" w:date="2021-10-01T14:44:00Z">
                    <w:rPr>
                      <w:rFonts w:ascii="Calibri" w:hAnsi="Calibri"/>
                      <w:color w:val="000000"/>
                    </w:rPr>
                  </w:rPrChange>
                </w:rPr>
                <w:t>10</w:t>
              </w:r>
            </w:ins>
          </w:p>
        </w:tc>
        <w:tc>
          <w:tcPr>
            <w:tcW w:w="590" w:type="dxa"/>
            <w:tcBorders>
              <w:top w:val="nil"/>
              <w:left w:val="nil"/>
              <w:bottom w:val="single" w:sz="4" w:space="0" w:color="auto"/>
              <w:right w:val="single" w:sz="4" w:space="0" w:color="auto"/>
            </w:tcBorders>
            <w:shd w:val="clear" w:color="000000" w:fill="FFFFFF"/>
            <w:noWrap/>
            <w:vAlign w:val="bottom"/>
            <w:hideMark/>
          </w:tcPr>
          <w:p w14:paraId="490D473D" w14:textId="12EC9C1F" w:rsidR="00092529" w:rsidRPr="005858C1" w:rsidRDefault="00092529" w:rsidP="00092529">
            <w:pPr>
              <w:spacing w:after="0" w:line="240" w:lineRule="auto"/>
              <w:jc w:val="center"/>
              <w:rPr>
                <w:ins w:id="3715" w:author="Hardik Malhotra" w:date="2021-10-01T14:42:00Z"/>
                <w:rFonts w:ascii="Verdana" w:eastAsia="Times New Roman" w:hAnsi="Verdana" w:cs="Times New Roman"/>
                <w:color w:val="000000"/>
                <w:sz w:val="10"/>
                <w:szCs w:val="10"/>
                <w:lang w:val="en-US"/>
              </w:rPr>
            </w:pPr>
            <w:ins w:id="3716" w:author="Hardik Malhotra" w:date="2021-10-01T14:44:00Z">
              <w:r w:rsidRPr="00092529">
                <w:rPr>
                  <w:rFonts w:ascii="Verdana" w:hAnsi="Verdana"/>
                  <w:color w:val="000000"/>
                  <w:sz w:val="10"/>
                  <w:szCs w:val="10"/>
                  <w:rPrChange w:id="3717" w:author="Hardik Malhotra" w:date="2021-10-01T14:44:00Z">
                    <w:rPr>
                      <w:rFonts w:ascii="Calibri" w:hAnsi="Calibri"/>
                      <w:color w:val="000000"/>
                    </w:rPr>
                  </w:rPrChange>
                </w:rPr>
                <w:t>11</w:t>
              </w:r>
            </w:ins>
          </w:p>
        </w:tc>
        <w:tc>
          <w:tcPr>
            <w:tcW w:w="590" w:type="dxa"/>
            <w:tcBorders>
              <w:top w:val="nil"/>
              <w:left w:val="nil"/>
              <w:bottom w:val="single" w:sz="4" w:space="0" w:color="auto"/>
              <w:right w:val="single" w:sz="4" w:space="0" w:color="auto"/>
            </w:tcBorders>
            <w:shd w:val="clear" w:color="000000" w:fill="FFFFFF"/>
            <w:noWrap/>
            <w:vAlign w:val="bottom"/>
            <w:hideMark/>
          </w:tcPr>
          <w:p w14:paraId="1D72D1C5" w14:textId="75B752F4" w:rsidR="00092529" w:rsidRPr="005858C1" w:rsidRDefault="00092529" w:rsidP="00092529">
            <w:pPr>
              <w:spacing w:after="0" w:line="240" w:lineRule="auto"/>
              <w:jc w:val="center"/>
              <w:rPr>
                <w:ins w:id="3718" w:author="Hardik Malhotra" w:date="2021-10-01T14:42:00Z"/>
                <w:rFonts w:ascii="Verdana" w:eastAsia="Times New Roman" w:hAnsi="Verdana" w:cs="Times New Roman"/>
                <w:color w:val="000000"/>
                <w:sz w:val="10"/>
                <w:szCs w:val="10"/>
                <w:lang w:val="en-US"/>
              </w:rPr>
            </w:pPr>
            <w:ins w:id="3719" w:author="Hardik Malhotra" w:date="2021-10-01T14:44:00Z">
              <w:r w:rsidRPr="00092529">
                <w:rPr>
                  <w:rFonts w:ascii="Verdana" w:hAnsi="Verdana"/>
                  <w:color w:val="000000"/>
                  <w:sz w:val="10"/>
                  <w:szCs w:val="10"/>
                  <w:rPrChange w:id="3720" w:author="Hardik Malhotra" w:date="2021-10-01T14:44:00Z">
                    <w:rPr>
                      <w:rFonts w:ascii="Calibri" w:hAnsi="Calibri"/>
                      <w:color w:val="000000"/>
                    </w:rPr>
                  </w:rPrChange>
                </w:rPr>
                <w:t>12</w:t>
              </w:r>
            </w:ins>
          </w:p>
        </w:tc>
        <w:tc>
          <w:tcPr>
            <w:tcW w:w="590" w:type="dxa"/>
            <w:tcBorders>
              <w:top w:val="nil"/>
              <w:left w:val="nil"/>
              <w:bottom w:val="single" w:sz="4" w:space="0" w:color="auto"/>
              <w:right w:val="single" w:sz="4" w:space="0" w:color="auto"/>
            </w:tcBorders>
            <w:shd w:val="clear" w:color="000000" w:fill="FFFFFF"/>
            <w:noWrap/>
            <w:vAlign w:val="bottom"/>
            <w:hideMark/>
          </w:tcPr>
          <w:p w14:paraId="58E6278A" w14:textId="49B4860A" w:rsidR="00092529" w:rsidRPr="005858C1" w:rsidRDefault="00092529" w:rsidP="00092529">
            <w:pPr>
              <w:spacing w:after="0" w:line="240" w:lineRule="auto"/>
              <w:jc w:val="center"/>
              <w:rPr>
                <w:ins w:id="3721" w:author="Hardik Malhotra" w:date="2021-10-01T14:42:00Z"/>
                <w:rFonts w:ascii="Verdana" w:eastAsia="Times New Roman" w:hAnsi="Verdana" w:cs="Times New Roman"/>
                <w:color w:val="000000"/>
                <w:sz w:val="10"/>
                <w:szCs w:val="10"/>
                <w:lang w:val="en-US"/>
              </w:rPr>
            </w:pPr>
            <w:ins w:id="3722" w:author="Hardik Malhotra" w:date="2021-10-01T14:44:00Z">
              <w:r w:rsidRPr="00092529">
                <w:rPr>
                  <w:rFonts w:ascii="Verdana" w:hAnsi="Verdana"/>
                  <w:color w:val="000000"/>
                  <w:sz w:val="10"/>
                  <w:szCs w:val="10"/>
                  <w:rPrChange w:id="3723" w:author="Hardik Malhotra" w:date="2021-10-01T14:44:00Z">
                    <w:rPr>
                      <w:rFonts w:ascii="Calibri" w:hAnsi="Calibri"/>
                      <w:color w:val="000000"/>
                    </w:rPr>
                  </w:rPrChange>
                </w:rPr>
                <w:t>13</w:t>
              </w:r>
            </w:ins>
          </w:p>
        </w:tc>
        <w:tc>
          <w:tcPr>
            <w:tcW w:w="590" w:type="dxa"/>
            <w:tcBorders>
              <w:top w:val="nil"/>
              <w:left w:val="nil"/>
              <w:bottom w:val="single" w:sz="4" w:space="0" w:color="auto"/>
              <w:right w:val="single" w:sz="4" w:space="0" w:color="auto"/>
            </w:tcBorders>
            <w:shd w:val="clear" w:color="000000" w:fill="FFFFFF"/>
            <w:noWrap/>
            <w:vAlign w:val="bottom"/>
            <w:hideMark/>
          </w:tcPr>
          <w:p w14:paraId="1087C316" w14:textId="32E57FB9" w:rsidR="00092529" w:rsidRPr="005858C1" w:rsidRDefault="00092529" w:rsidP="00092529">
            <w:pPr>
              <w:spacing w:after="0" w:line="240" w:lineRule="auto"/>
              <w:jc w:val="center"/>
              <w:rPr>
                <w:ins w:id="3724" w:author="Hardik Malhotra" w:date="2021-10-01T14:42:00Z"/>
                <w:rFonts w:ascii="Verdana" w:eastAsia="Times New Roman" w:hAnsi="Verdana" w:cs="Times New Roman"/>
                <w:color w:val="000000"/>
                <w:sz w:val="10"/>
                <w:szCs w:val="10"/>
                <w:lang w:val="en-US"/>
              </w:rPr>
            </w:pPr>
            <w:ins w:id="3725" w:author="Hardik Malhotra" w:date="2021-10-01T14:44:00Z">
              <w:r w:rsidRPr="00092529">
                <w:rPr>
                  <w:rFonts w:ascii="Verdana" w:hAnsi="Verdana"/>
                  <w:color w:val="000000"/>
                  <w:sz w:val="10"/>
                  <w:szCs w:val="10"/>
                  <w:rPrChange w:id="3726" w:author="Hardik Malhotra" w:date="2021-10-01T14:44:00Z">
                    <w:rPr>
                      <w:rFonts w:ascii="Calibri" w:hAnsi="Calibri"/>
                      <w:color w:val="000000"/>
                    </w:rPr>
                  </w:rPrChange>
                </w:rPr>
                <w:t>14</w:t>
              </w:r>
            </w:ins>
          </w:p>
        </w:tc>
        <w:tc>
          <w:tcPr>
            <w:tcW w:w="566" w:type="dxa"/>
            <w:tcBorders>
              <w:top w:val="nil"/>
              <w:left w:val="nil"/>
              <w:bottom w:val="single" w:sz="4" w:space="0" w:color="auto"/>
              <w:right w:val="single" w:sz="4" w:space="0" w:color="auto"/>
            </w:tcBorders>
            <w:shd w:val="clear" w:color="000000" w:fill="FFFFFF"/>
            <w:noWrap/>
            <w:vAlign w:val="bottom"/>
            <w:hideMark/>
          </w:tcPr>
          <w:p w14:paraId="4353D053" w14:textId="20A0C96D" w:rsidR="00092529" w:rsidRPr="005858C1" w:rsidRDefault="00092529" w:rsidP="00092529">
            <w:pPr>
              <w:spacing w:after="0" w:line="240" w:lineRule="auto"/>
              <w:jc w:val="center"/>
              <w:rPr>
                <w:ins w:id="3727" w:author="Hardik Malhotra" w:date="2021-10-01T14:42:00Z"/>
                <w:rFonts w:ascii="Verdana" w:eastAsia="Times New Roman" w:hAnsi="Verdana" w:cs="Times New Roman"/>
                <w:color w:val="000000"/>
                <w:sz w:val="10"/>
                <w:szCs w:val="10"/>
                <w:lang w:val="en-US"/>
              </w:rPr>
            </w:pPr>
            <w:ins w:id="3728" w:author="Hardik Malhotra" w:date="2021-10-01T14:44:00Z">
              <w:r w:rsidRPr="00092529">
                <w:rPr>
                  <w:rFonts w:ascii="Verdana" w:hAnsi="Verdana"/>
                  <w:color w:val="000000"/>
                  <w:sz w:val="10"/>
                  <w:szCs w:val="10"/>
                  <w:rPrChange w:id="3729" w:author="Hardik Malhotra" w:date="2021-10-01T14:44:00Z">
                    <w:rPr>
                      <w:rFonts w:ascii="Calibri" w:hAnsi="Calibri"/>
                      <w:color w:val="000000"/>
                    </w:rPr>
                  </w:rPrChange>
                </w:rPr>
                <w:t>15</w:t>
              </w:r>
            </w:ins>
          </w:p>
        </w:tc>
      </w:tr>
      <w:tr w:rsidR="00092529" w:rsidRPr="00257590" w14:paraId="04D61963" w14:textId="77777777" w:rsidTr="00092529">
        <w:trPr>
          <w:trHeight w:val="334"/>
          <w:ins w:id="3730" w:author="Hardik Malhotra" w:date="2021-10-01T14:42:00Z"/>
        </w:trPr>
        <w:tc>
          <w:tcPr>
            <w:tcW w:w="1185" w:type="dxa"/>
            <w:tcBorders>
              <w:top w:val="nil"/>
              <w:left w:val="single" w:sz="4" w:space="0" w:color="auto"/>
              <w:bottom w:val="single" w:sz="4" w:space="0" w:color="auto"/>
              <w:right w:val="single" w:sz="4" w:space="0" w:color="auto"/>
            </w:tcBorders>
            <w:shd w:val="clear" w:color="000000" w:fill="FFFFFF"/>
            <w:noWrap/>
            <w:vAlign w:val="bottom"/>
            <w:hideMark/>
          </w:tcPr>
          <w:p w14:paraId="20F89E0F" w14:textId="14053253" w:rsidR="00092529" w:rsidRPr="00092529" w:rsidRDefault="00092529" w:rsidP="00092529">
            <w:pPr>
              <w:spacing w:after="0" w:line="240" w:lineRule="auto"/>
              <w:rPr>
                <w:ins w:id="3731" w:author="Hardik Malhotra" w:date="2021-10-01T14:42:00Z"/>
                <w:rFonts w:ascii="Verdana" w:eastAsia="Times New Roman" w:hAnsi="Verdana" w:cs="Times New Roman"/>
                <w:b/>
                <w:bCs/>
                <w:color w:val="000000"/>
                <w:sz w:val="10"/>
                <w:szCs w:val="10"/>
                <w:lang w:val="en-US"/>
                <w:rPrChange w:id="3732" w:author="Hardik Malhotra" w:date="2021-10-01T14:42:00Z">
                  <w:rPr>
                    <w:ins w:id="3733" w:author="Hardik Malhotra" w:date="2021-10-01T14:42:00Z"/>
                    <w:rFonts w:ascii="Verdana" w:eastAsia="Times New Roman" w:hAnsi="Verdana" w:cs="Times New Roman"/>
                    <w:color w:val="000000"/>
                    <w:sz w:val="10"/>
                    <w:szCs w:val="10"/>
                    <w:lang w:val="en-US"/>
                  </w:rPr>
                </w:rPrChange>
              </w:rPr>
            </w:pPr>
            <w:ins w:id="3734" w:author="Hardik Malhotra" w:date="2021-10-01T14:42:00Z">
              <w:r w:rsidRPr="00092529">
                <w:rPr>
                  <w:rFonts w:ascii="Verdana" w:hAnsi="Verdana"/>
                  <w:b/>
                  <w:bCs/>
                  <w:color w:val="000000"/>
                  <w:sz w:val="10"/>
                  <w:szCs w:val="10"/>
                  <w:rPrChange w:id="3735" w:author="Hardik Malhotra" w:date="2021-10-01T14:42:00Z">
                    <w:rPr>
                      <w:rFonts w:ascii="Calibri" w:hAnsi="Calibri"/>
                      <w:color w:val="000000"/>
                    </w:rPr>
                  </w:rPrChange>
                </w:rPr>
                <w:t>Total</w:t>
              </w:r>
            </w:ins>
          </w:p>
        </w:tc>
        <w:tc>
          <w:tcPr>
            <w:tcW w:w="519" w:type="dxa"/>
            <w:tcBorders>
              <w:top w:val="nil"/>
              <w:left w:val="nil"/>
              <w:bottom w:val="single" w:sz="4" w:space="0" w:color="auto"/>
              <w:right w:val="single" w:sz="4" w:space="0" w:color="auto"/>
            </w:tcBorders>
            <w:shd w:val="clear" w:color="000000" w:fill="FFFFFF"/>
            <w:noWrap/>
            <w:vAlign w:val="bottom"/>
            <w:hideMark/>
          </w:tcPr>
          <w:p w14:paraId="7CD47B51" w14:textId="119132AB" w:rsidR="00092529" w:rsidRPr="00092529" w:rsidRDefault="00092529" w:rsidP="00092529">
            <w:pPr>
              <w:spacing w:after="0" w:line="240" w:lineRule="auto"/>
              <w:jc w:val="center"/>
              <w:rPr>
                <w:ins w:id="3736" w:author="Hardik Malhotra" w:date="2021-10-01T14:42:00Z"/>
                <w:rFonts w:ascii="Verdana" w:eastAsia="Times New Roman" w:hAnsi="Verdana" w:cs="Times New Roman"/>
                <w:b/>
                <w:bCs/>
                <w:color w:val="000000"/>
                <w:sz w:val="10"/>
                <w:szCs w:val="10"/>
                <w:lang w:val="en-US"/>
                <w:rPrChange w:id="3737" w:author="Hardik Malhotra" w:date="2021-10-01T14:44:00Z">
                  <w:rPr>
                    <w:ins w:id="3738" w:author="Hardik Malhotra" w:date="2021-10-01T14:42:00Z"/>
                    <w:rFonts w:ascii="Verdana" w:eastAsia="Times New Roman" w:hAnsi="Verdana" w:cs="Times New Roman"/>
                    <w:color w:val="000000"/>
                    <w:sz w:val="10"/>
                    <w:szCs w:val="10"/>
                    <w:lang w:val="en-US"/>
                  </w:rPr>
                </w:rPrChange>
              </w:rPr>
            </w:pPr>
            <w:ins w:id="3739" w:author="Hardik Malhotra" w:date="2021-10-01T14:44:00Z">
              <w:r w:rsidRPr="00092529">
                <w:rPr>
                  <w:rFonts w:ascii="Verdana" w:hAnsi="Verdana"/>
                  <w:color w:val="000000"/>
                  <w:sz w:val="10"/>
                  <w:szCs w:val="10"/>
                  <w:rPrChange w:id="3740" w:author="Hardik Malhotra" w:date="2021-10-01T14:44:00Z">
                    <w:rPr>
                      <w:rFonts w:ascii="Calibri" w:hAnsi="Calibri"/>
                      <w:color w:val="000000"/>
                    </w:rPr>
                  </w:rPrChange>
                </w:rPr>
                <w:t>59</w:t>
              </w:r>
            </w:ins>
          </w:p>
        </w:tc>
        <w:tc>
          <w:tcPr>
            <w:tcW w:w="519" w:type="dxa"/>
            <w:tcBorders>
              <w:top w:val="nil"/>
              <w:left w:val="nil"/>
              <w:bottom w:val="single" w:sz="4" w:space="0" w:color="auto"/>
              <w:right w:val="single" w:sz="4" w:space="0" w:color="auto"/>
            </w:tcBorders>
            <w:shd w:val="clear" w:color="000000" w:fill="FFFFFF"/>
            <w:noWrap/>
            <w:vAlign w:val="bottom"/>
            <w:hideMark/>
          </w:tcPr>
          <w:p w14:paraId="7E8BBDE8" w14:textId="727491F3" w:rsidR="00092529" w:rsidRPr="00092529" w:rsidRDefault="00092529" w:rsidP="00092529">
            <w:pPr>
              <w:spacing w:after="0" w:line="240" w:lineRule="auto"/>
              <w:jc w:val="center"/>
              <w:rPr>
                <w:ins w:id="3741" w:author="Hardik Malhotra" w:date="2021-10-01T14:42:00Z"/>
                <w:rFonts w:ascii="Verdana" w:eastAsia="Times New Roman" w:hAnsi="Verdana" w:cs="Times New Roman"/>
                <w:b/>
                <w:bCs/>
                <w:color w:val="000000"/>
                <w:sz w:val="10"/>
                <w:szCs w:val="10"/>
                <w:lang w:val="en-US"/>
                <w:rPrChange w:id="3742" w:author="Hardik Malhotra" w:date="2021-10-01T14:44:00Z">
                  <w:rPr>
                    <w:ins w:id="3743" w:author="Hardik Malhotra" w:date="2021-10-01T14:42:00Z"/>
                    <w:rFonts w:ascii="Verdana" w:eastAsia="Times New Roman" w:hAnsi="Verdana" w:cs="Times New Roman"/>
                    <w:color w:val="000000"/>
                    <w:sz w:val="10"/>
                    <w:szCs w:val="10"/>
                    <w:lang w:val="en-US"/>
                  </w:rPr>
                </w:rPrChange>
              </w:rPr>
            </w:pPr>
            <w:ins w:id="3744" w:author="Hardik Malhotra" w:date="2021-10-01T14:44:00Z">
              <w:r w:rsidRPr="00092529">
                <w:rPr>
                  <w:rFonts w:ascii="Verdana" w:hAnsi="Verdana"/>
                  <w:color w:val="000000"/>
                  <w:sz w:val="10"/>
                  <w:szCs w:val="10"/>
                  <w:rPrChange w:id="3745" w:author="Hardik Malhotra" w:date="2021-10-01T14:44:00Z">
                    <w:rPr>
                      <w:rFonts w:ascii="Calibri" w:hAnsi="Calibri"/>
                      <w:color w:val="000000"/>
                    </w:rPr>
                  </w:rPrChange>
                </w:rPr>
                <w:t>65</w:t>
              </w:r>
            </w:ins>
          </w:p>
        </w:tc>
        <w:tc>
          <w:tcPr>
            <w:tcW w:w="519" w:type="dxa"/>
            <w:tcBorders>
              <w:top w:val="nil"/>
              <w:left w:val="nil"/>
              <w:bottom w:val="single" w:sz="4" w:space="0" w:color="auto"/>
              <w:right w:val="single" w:sz="4" w:space="0" w:color="auto"/>
            </w:tcBorders>
            <w:shd w:val="clear" w:color="000000" w:fill="FFFFFF"/>
            <w:noWrap/>
            <w:vAlign w:val="bottom"/>
            <w:hideMark/>
          </w:tcPr>
          <w:p w14:paraId="52017008" w14:textId="6DA3B887" w:rsidR="00092529" w:rsidRPr="00092529" w:rsidRDefault="00092529" w:rsidP="00092529">
            <w:pPr>
              <w:spacing w:after="0" w:line="240" w:lineRule="auto"/>
              <w:jc w:val="center"/>
              <w:rPr>
                <w:ins w:id="3746" w:author="Hardik Malhotra" w:date="2021-10-01T14:42:00Z"/>
                <w:rFonts w:ascii="Verdana" w:eastAsia="Times New Roman" w:hAnsi="Verdana" w:cs="Times New Roman"/>
                <w:b/>
                <w:bCs/>
                <w:color w:val="000000"/>
                <w:sz w:val="10"/>
                <w:szCs w:val="10"/>
                <w:lang w:val="en-US"/>
                <w:rPrChange w:id="3747" w:author="Hardik Malhotra" w:date="2021-10-01T14:44:00Z">
                  <w:rPr>
                    <w:ins w:id="3748" w:author="Hardik Malhotra" w:date="2021-10-01T14:42:00Z"/>
                    <w:rFonts w:ascii="Verdana" w:eastAsia="Times New Roman" w:hAnsi="Verdana" w:cs="Times New Roman"/>
                    <w:color w:val="000000"/>
                    <w:sz w:val="10"/>
                    <w:szCs w:val="10"/>
                    <w:lang w:val="en-US"/>
                  </w:rPr>
                </w:rPrChange>
              </w:rPr>
            </w:pPr>
            <w:ins w:id="3749" w:author="Hardik Malhotra" w:date="2021-10-01T14:44:00Z">
              <w:r w:rsidRPr="00092529">
                <w:rPr>
                  <w:rFonts w:ascii="Verdana" w:hAnsi="Verdana"/>
                  <w:color w:val="000000"/>
                  <w:sz w:val="10"/>
                  <w:szCs w:val="10"/>
                  <w:rPrChange w:id="3750" w:author="Hardik Malhotra" w:date="2021-10-01T14:44:00Z">
                    <w:rPr>
                      <w:rFonts w:ascii="Calibri" w:hAnsi="Calibri"/>
                      <w:color w:val="000000"/>
                    </w:rPr>
                  </w:rPrChange>
                </w:rPr>
                <w:t>72</w:t>
              </w:r>
            </w:ins>
          </w:p>
        </w:tc>
        <w:tc>
          <w:tcPr>
            <w:tcW w:w="520" w:type="dxa"/>
            <w:tcBorders>
              <w:top w:val="nil"/>
              <w:left w:val="nil"/>
              <w:bottom w:val="single" w:sz="4" w:space="0" w:color="auto"/>
              <w:right w:val="single" w:sz="4" w:space="0" w:color="auto"/>
            </w:tcBorders>
            <w:shd w:val="clear" w:color="000000" w:fill="FFFFFF"/>
            <w:noWrap/>
            <w:vAlign w:val="bottom"/>
            <w:hideMark/>
          </w:tcPr>
          <w:p w14:paraId="1C33BB66" w14:textId="20A1B165" w:rsidR="00092529" w:rsidRPr="00092529" w:rsidRDefault="00092529" w:rsidP="00092529">
            <w:pPr>
              <w:spacing w:after="0" w:line="240" w:lineRule="auto"/>
              <w:jc w:val="center"/>
              <w:rPr>
                <w:ins w:id="3751" w:author="Hardik Malhotra" w:date="2021-10-01T14:42:00Z"/>
                <w:rFonts w:ascii="Verdana" w:eastAsia="Times New Roman" w:hAnsi="Verdana" w:cs="Times New Roman"/>
                <w:b/>
                <w:bCs/>
                <w:color w:val="000000"/>
                <w:sz w:val="10"/>
                <w:szCs w:val="10"/>
                <w:lang w:val="en-US"/>
                <w:rPrChange w:id="3752" w:author="Hardik Malhotra" w:date="2021-10-01T14:44:00Z">
                  <w:rPr>
                    <w:ins w:id="3753" w:author="Hardik Malhotra" w:date="2021-10-01T14:42:00Z"/>
                    <w:rFonts w:ascii="Verdana" w:eastAsia="Times New Roman" w:hAnsi="Verdana" w:cs="Times New Roman"/>
                    <w:color w:val="000000"/>
                    <w:sz w:val="10"/>
                    <w:szCs w:val="10"/>
                    <w:lang w:val="en-US"/>
                  </w:rPr>
                </w:rPrChange>
              </w:rPr>
            </w:pPr>
            <w:ins w:id="3754" w:author="Hardik Malhotra" w:date="2021-10-01T14:44:00Z">
              <w:r w:rsidRPr="00092529">
                <w:rPr>
                  <w:rFonts w:ascii="Verdana" w:hAnsi="Verdana"/>
                  <w:color w:val="000000"/>
                  <w:sz w:val="10"/>
                  <w:szCs w:val="10"/>
                  <w:rPrChange w:id="3755" w:author="Hardik Malhotra" w:date="2021-10-01T14:44:00Z">
                    <w:rPr>
                      <w:rFonts w:ascii="Calibri" w:hAnsi="Calibri"/>
                      <w:color w:val="000000"/>
                    </w:rPr>
                  </w:rPrChange>
                </w:rPr>
                <w:t>80</w:t>
              </w:r>
            </w:ins>
          </w:p>
        </w:tc>
        <w:tc>
          <w:tcPr>
            <w:tcW w:w="593" w:type="dxa"/>
            <w:tcBorders>
              <w:top w:val="nil"/>
              <w:left w:val="nil"/>
              <w:bottom w:val="single" w:sz="4" w:space="0" w:color="auto"/>
              <w:right w:val="single" w:sz="4" w:space="0" w:color="auto"/>
            </w:tcBorders>
            <w:shd w:val="clear" w:color="000000" w:fill="FFFFFF"/>
            <w:noWrap/>
            <w:vAlign w:val="bottom"/>
            <w:hideMark/>
          </w:tcPr>
          <w:p w14:paraId="07A8FF64" w14:textId="271E718F" w:rsidR="00092529" w:rsidRPr="00092529" w:rsidRDefault="00092529" w:rsidP="00092529">
            <w:pPr>
              <w:spacing w:after="0" w:line="240" w:lineRule="auto"/>
              <w:jc w:val="center"/>
              <w:rPr>
                <w:ins w:id="3756" w:author="Hardik Malhotra" w:date="2021-10-01T14:42:00Z"/>
                <w:rFonts w:ascii="Verdana" w:eastAsia="Times New Roman" w:hAnsi="Verdana" w:cs="Times New Roman"/>
                <w:b/>
                <w:bCs/>
                <w:color w:val="000000"/>
                <w:sz w:val="10"/>
                <w:szCs w:val="10"/>
                <w:lang w:val="en-US"/>
                <w:rPrChange w:id="3757" w:author="Hardik Malhotra" w:date="2021-10-01T14:44:00Z">
                  <w:rPr>
                    <w:ins w:id="3758" w:author="Hardik Malhotra" w:date="2021-10-01T14:42:00Z"/>
                    <w:rFonts w:ascii="Verdana" w:eastAsia="Times New Roman" w:hAnsi="Verdana" w:cs="Times New Roman"/>
                    <w:color w:val="000000"/>
                    <w:sz w:val="10"/>
                    <w:szCs w:val="10"/>
                    <w:lang w:val="en-US"/>
                  </w:rPr>
                </w:rPrChange>
              </w:rPr>
            </w:pPr>
            <w:ins w:id="3759" w:author="Hardik Malhotra" w:date="2021-10-01T14:44:00Z">
              <w:r w:rsidRPr="00092529">
                <w:rPr>
                  <w:rFonts w:ascii="Verdana" w:hAnsi="Verdana"/>
                  <w:color w:val="000000"/>
                  <w:sz w:val="10"/>
                  <w:szCs w:val="10"/>
                  <w:rPrChange w:id="3760" w:author="Hardik Malhotra" w:date="2021-10-01T14:44:00Z">
                    <w:rPr>
                      <w:rFonts w:ascii="Calibri" w:hAnsi="Calibri"/>
                      <w:color w:val="000000"/>
                    </w:rPr>
                  </w:rPrChange>
                </w:rPr>
                <w:t>89</w:t>
              </w:r>
            </w:ins>
          </w:p>
        </w:tc>
        <w:tc>
          <w:tcPr>
            <w:tcW w:w="590" w:type="dxa"/>
            <w:tcBorders>
              <w:top w:val="nil"/>
              <w:left w:val="nil"/>
              <w:bottom w:val="single" w:sz="4" w:space="0" w:color="auto"/>
              <w:right w:val="single" w:sz="4" w:space="0" w:color="auto"/>
            </w:tcBorders>
            <w:shd w:val="clear" w:color="000000" w:fill="FFFFFF"/>
            <w:noWrap/>
            <w:vAlign w:val="bottom"/>
            <w:hideMark/>
          </w:tcPr>
          <w:p w14:paraId="795A4FCE" w14:textId="079D1330" w:rsidR="00092529" w:rsidRPr="00092529" w:rsidRDefault="00092529" w:rsidP="00092529">
            <w:pPr>
              <w:spacing w:after="0" w:line="240" w:lineRule="auto"/>
              <w:jc w:val="center"/>
              <w:rPr>
                <w:ins w:id="3761" w:author="Hardik Malhotra" w:date="2021-10-01T14:42:00Z"/>
                <w:rFonts w:ascii="Verdana" w:eastAsia="Times New Roman" w:hAnsi="Verdana" w:cs="Times New Roman"/>
                <w:b/>
                <w:bCs/>
                <w:color w:val="000000"/>
                <w:sz w:val="10"/>
                <w:szCs w:val="10"/>
                <w:lang w:val="en-US"/>
                <w:rPrChange w:id="3762" w:author="Hardik Malhotra" w:date="2021-10-01T14:44:00Z">
                  <w:rPr>
                    <w:ins w:id="3763" w:author="Hardik Malhotra" w:date="2021-10-01T14:42:00Z"/>
                    <w:rFonts w:ascii="Verdana" w:eastAsia="Times New Roman" w:hAnsi="Verdana" w:cs="Times New Roman"/>
                    <w:color w:val="000000"/>
                    <w:sz w:val="10"/>
                    <w:szCs w:val="10"/>
                    <w:lang w:val="en-US"/>
                  </w:rPr>
                </w:rPrChange>
              </w:rPr>
            </w:pPr>
            <w:ins w:id="3764" w:author="Hardik Malhotra" w:date="2021-10-01T14:44:00Z">
              <w:r w:rsidRPr="00092529">
                <w:rPr>
                  <w:rFonts w:ascii="Verdana" w:hAnsi="Verdana"/>
                  <w:color w:val="000000"/>
                  <w:sz w:val="10"/>
                  <w:szCs w:val="10"/>
                  <w:rPrChange w:id="3765" w:author="Hardik Malhotra" w:date="2021-10-01T14:44:00Z">
                    <w:rPr>
                      <w:rFonts w:ascii="Calibri" w:hAnsi="Calibri"/>
                      <w:color w:val="000000"/>
                    </w:rPr>
                  </w:rPrChange>
                </w:rPr>
                <w:t>103</w:t>
              </w:r>
            </w:ins>
          </w:p>
        </w:tc>
        <w:tc>
          <w:tcPr>
            <w:tcW w:w="590" w:type="dxa"/>
            <w:tcBorders>
              <w:top w:val="nil"/>
              <w:left w:val="nil"/>
              <w:bottom w:val="single" w:sz="4" w:space="0" w:color="auto"/>
              <w:right w:val="single" w:sz="4" w:space="0" w:color="auto"/>
            </w:tcBorders>
            <w:shd w:val="clear" w:color="000000" w:fill="FFFFFF"/>
            <w:noWrap/>
            <w:vAlign w:val="bottom"/>
            <w:hideMark/>
          </w:tcPr>
          <w:p w14:paraId="18B47FAF" w14:textId="015DBB8D" w:rsidR="00092529" w:rsidRPr="00092529" w:rsidRDefault="00092529" w:rsidP="00092529">
            <w:pPr>
              <w:spacing w:after="0" w:line="240" w:lineRule="auto"/>
              <w:jc w:val="center"/>
              <w:rPr>
                <w:ins w:id="3766" w:author="Hardik Malhotra" w:date="2021-10-01T14:42:00Z"/>
                <w:rFonts w:ascii="Verdana" w:eastAsia="Times New Roman" w:hAnsi="Verdana" w:cs="Times New Roman"/>
                <w:b/>
                <w:bCs/>
                <w:color w:val="000000"/>
                <w:sz w:val="10"/>
                <w:szCs w:val="10"/>
                <w:lang w:val="en-US"/>
                <w:rPrChange w:id="3767" w:author="Hardik Malhotra" w:date="2021-10-01T14:44:00Z">
                  <w:rPr>
                    <w:ins w:id="3768" w:author="Hardik Malhotra" w:date="2021-10-01T14:42:00Z"/>
                    <w:rFonts w:ascii="Verdana" w:eastAsia="Times New Roman" w:hAnsi="Verdana" w:cs="Times New Roman"/>
                    <w:color w:val="000000"/>
                    <w:sz w:val="10"/>
                    <w:szCs w:val="10"/>
                    <w:lang w:val="en-US"/>
                  </w:rPr>
                </w:rPrChange>
              </w:rPr>
            </w:pPr>
            <w:ins w:id="3769" w:author="Hardik Malhotra" w:date="2021-10-01T14:44:00Z">
              <w:r w:rsidRPr="00092529">
                <w:rPr>
                  <w:rFonts w:ascii="Verdana" w:hAnsi="Verdana"/>
                  <w:color w:val="000000"/>
                  <w:sz w:val="10"/>
                  <w:szCs w:val="10"/>
                  <w:rPrChange w:id="3770" w:author="Hardik Malhotra" w:date="2021-10-01T14:44:00Z">
                    <w:rPr>
                      <w:rFonts w:ascii="Calibri" w:hAnsi="Calibri"/>
                      <w:color w:val="000000"/>
                    </w:rPr>
                  </w:rPrChange>
                </w:rPr>
                <w:t>89</w:t>
              </w:r>
            </w:ins>
          </w:p>
        </w:tc>
        <w:tc>
          <w:tcPr>
            <w:tcW w:w="590" w:type="dxa"/>
            <w:tcBorders>
              <w:top w:val="nil"/>
              <w:left w:val="nil"/>
              <w:bottom w:val="single" w:sz="4" w:space="0" w:color="auto"/>
              <w:right w:val="single" w:sz="4" w:space="0" w:color="auto"/>
            </w:tcBorders>
            <w:shd w:val="clear" w:color="000000" w:fill="FFFFFF"/>
            <w:noWrap/>
            <w:vAlign w:val="bottom"/>
            <w:hideMark/>
          </w:tcPr>
          <w:p w14:paraId="5F931B23" w14:textId="43885E9E" w:rsidR="00092529" w:rsidRPr="00092529" w:rsidRDefault="00092529" w:rsidP="00092529">
            <w:pPr>
              <w:spacing w:after="0" w:line="240" w:lineRule="auto"/>
              <w:jc w:val="center"/>
              <w:rPr>
                <w:ins w:id="3771" w:author="Hardik Malhotra" w:date="2021-10-01T14:42:00Z"/>
                <w:rFonts w:ascii="Verdana" w:eastAsia="Times New Roman" w:hAnsi="Verdana" w:cs="Times New Roman"/>
                <w:b/>
                <w:bCs/>
                <w:color w:val="000000"/>
                <w:sz w:val="10"/>
                <w:szCs w:val="10"/>
                <w:lang w:val="en-US"/>
                <w:rPrChange w:id="3772" w:author="Hardik Malhotra" w:date="2021-10-01T14:44:00Z">
                  <w:rPr>
                    <w:ins w:id="3773" w:author="Hardik Malhotra" w:date="2021-10-01T14:42:00Z"/>
                    <w:rFonts w:ascii="Verdana" w:eastAsia="Times New Roman" w:hAnsi="Verdana" w:cs="Times New Roman"/>
                    <w:color w:val="000000"/>
                    <w:sz w:val="10"/>
                    <w:szCs w:val="10"/>
                    <w:lang w:val="en-US"/>
                  </w:rPr>
                </w:rPrChange>
              </w:rPr>
            </w:pPr>
            <w:ins w:id="3774" w:author="Hardik Malhotra" w:date="2021-10-01T14:44:00Z">
              <w:r w:rsidRPr="00092529">
                <w:rPr>
                  <w:rFonts w:ascii="Verdana" w:hAnsi="Verdana"/>
                  <w:color w:val="000000"/>
                  <w:sz w:val="10"/>
                  <w:szCs w:val="10"/>
                  <w:rPrChange w:id="3775" w:author="Hardik Malhotra" w:date="2021-10-01T14:44:00Z">
                    <w:rPr>
                      <w:rFonts w:ascii="Calibri" w:hAnsi="Calibri"/>
                      <w:color w:val="000000"/>
                    </w:rPr>
                  </w:rPrChange>
                </w:rPr>
                <w:t>98</w:t>
              </w:r>
            </w:ins>
          </w:p>
        </w:tc>
        <w:tc>
          <w:tcPr>
            <w:tcW w:w="590" w:type="dxa"/>
            <w:tcBorders>
              <w:top w:val="nil"/>
              <w:left w:val="nil"/>
              <w:bottom w:val="single" w:sz="4" w:space="0" w:color="auto"/>
              <w:right w:val="single" w:sz="4" w:space="0" w:color="auto"/>
            </w:tcBorders>
            <w:shd w:val="clear" w:color="000000" w:fill="FFFFFF"/>
            <w:noWrap/>
            <w:vAlign w:val="bottom"/>
            <w:hideMark/>
          </w:tcPr>
          <w:p w14:paraId="29850142" w14:textId="3A8A5D88" w:rsidR="00092529" w:rsidRPr="00092529" w:rsidRDefault="00092529" w:rsidP="00092529">
            <w:pPr>
              <w:spacing w:after="0" w:line="240" w:lineRule="auto"/>
              <w:jc w:val="center"/>
              <w:rPr>
                <w:ins w:id="3776" w:author="Hardik Malhotra" w:date="2021-10-01T14:42:00Z"/>
                <w:rFonts w:ascii="Verdana" w:eastAsia="Times New Roman" w:hAnsi="Verdana" w:cs="Times New Roman"/>
                <w:b/>
                <w:bCs/>
                <w:color w:val="000000"/>
                <w:sz w:val="10"/>
                <w:szCs w:val="10"/>
                <w:lang w:val="en-US"/>
                <w:rPrChange w:id="3777" w:author="Hardik Malhotra" w:date="2021-10-01T14:44:00Z">
                  <w:rPr>
                    <w:ins w:id="3778" w:author="Hardik Malhotra" w:date="2021-10-01T14:42:00Z"/>
                    <w:rFonts w:ascii="Verdana" w:eastAsia="Times New Roman" w:hAnsi="Verdana" w:cs="Times New Roman"/>
                    <w:color w:val="000000"/>
                    <w:sz w:val="10"/>
                    <w:szCs w:val="10"/>
                    <w:lang w:val="en-US"/>
                  </w:rPr>
                </w:rPrChange>
              </w:rPr>
            </w:pPr>
            <w:ins w:id="3779" w:author="Hardik Malhotra" w:date="2021-10-01T14:44:00Z">
              <w:r w:rsidRPr="00092529">
                <w:rPr>
                  <w:rFonts w:ascii="Verdana" w:hAnsi="Verdana"/>
                  <w:color w:val="000000"/>
                  <w:sz w:val="10"/>
                  <w:szCs w:val="10"/>
                  <w:rPrChange w:id="3780" w:author="Hardik Malhotra" w:date="2021-10-01T14:44:00Z">
                    <w:rPr>
                      <w:rFonts w:ascii="Calibri" w:hAnsi="Calibri"/>
                      <w:color w:val="000000"/>
                    </w:rPr>
                  </w:rPrChange>
                </w:rPr>
                <w:t>108</w:t>
              </w:r>
            </w:ins>
          </w:p>
        </w:tc>
        <w:tc>
          <w:tcPr>
            <w:tcW w:w="590" w:type="dxa"/>
            <w:tcBorders>
              <w:top w:val="nil"/>
              <w:left w:val="nil"/>
              <w:bottom w:val="single" w:sz="4" w:space="0" w:color="auto"/>
              <w:right w:val="single" w:sz="4" w:space="0" w:color="auto"/>
            </w:tcBorders>
            <w:shd w:val="clear" w:color="000000" w:fill="FFFFFF"/>
            <w:noWrap/>
            <w:vAlign w:val="bottom"/>
            <w:hideMark/>
          </w:tcPr>
          <w:p w14:paraId="6E8DF7E6" w14:textId="624B582E" w:rsidR="00092529" w:rsidRPr="00092529" w:rsidRDefault="00092529" w:rsidP="00092529">
            <w:pPr>
              <w:spacing w:after="0" w:line="240" w:lineRule="auto"/>
              <w:jc w:val="center"/>
              <w:rPr>
                <w:ins w:id="3781" w:author="Hardik Malhotra" w:date="2021-10-01T14:42:00Z"/>
                <w:rFonts w:ascii="Verdana" w:eastAsia="Times New Roman" w:hAnsi="Verdana" w:cs="Times New Roman"/>
                <w:b/>
                <w:bCs/>
                <w:color w:val="000000"/>
                <w:sz w:val="10"/>
                <w:szCs w:val="10"/>
                <w:lang w:val="en-US"/>
                <w:rPrChange w:id="3782" w:author="Hardik Malhotra" w:date="2021-10-01T14:44:00Z">
                  <w:rPr>
                    <w:ins w:id="3783" w:author="Hardik Malhotra" w:date="2021-10-01T14:42:00Z"/>
                    <w:rFonts w:ascii="Verdana" w:eastAsia="Times New Roman" w:hAnsi="Verdana" w:cs="Times New Roman"/>
                    <w:color w:val="000000"/>
                    <w:sz w:val="10"/>
                    <w:szCs w:val="10"/>
                    <w:lang w:val="en-US"/>
                  </w:rPr>
                </w:rPrChange>
              </w:rPr>
            </w:pPr>
            <w:ins w:id="3784" w:author="Hardik Malhotra" w:date="2021-10-01T14:44:00Z">
              <w:r w:rsidRPr="00092529">
                <w:rPr>
                  <w:rFonts w:ascii="Verdana" w:hAnsi="Verdana"/>
                  <w:color w:val="000000"/>
                  <w:sz w:val="10"/>
                  <w:szCs w:val="10"/>
                  <w:rPrChange w:id="3785" w:author="Hardik Malhotra" w:date="2021-10-01T14:44:00Z">
                    <w:rPr>
                      <w:rFonts w:ascii="Calibri" w:hAnsi="Calibri"/>
                      <w:color w:val="000000"/>
                    </w:rPr>
                  </w:rPrChange>
                </w:rPr>
                <w:t>118</w:t>
              </w:r>
            </w:ins>
          </w:p>
        </w:tc>
        <w:tc>
          <w:tcPr>
            <w:tcW w:w="590" w:type="dxa"/>
            <w:tcBorders>
              <w:top w:val="nil"/>
              <w:left w:val="nil"/>
              <w:bottom w:val="single" w:sz="4" w:space="0" w:color="auto"/>
              <w:right w:val="single" w:sz="4" w:space="0" w:color="auto"/>
            </w:tcBorders>
            <w:shd w:val="clear" w:color="000000" w:fill="FFFFFF"/>
            <w:noWrap/>
            <w:vAlign w:val="bottom"/>
            <w:hideMark/>
          </w:tcPr>
          <w:p w14:paraId="576C11DD" w14:textId="59E9141C" w:rsidR="00092529" w:rsidRPr="00092529" w:rsidRDefault="00092529" w:rsidP="00092529">
            <w:pPr>
              <w:spacing w:after="0" w:line="240" w:lineRule="auto"/>
              <w:jc w:val="center"/>
              <w:rPr>
                <w:ins w:id="3786" w:author="Hardik Malhotra" w:date="2021-10-01T14:42:00Z"/>
                <w:rFonts w:ascii="Verdana" w:eastAsia="Times New Roman" w:hAnsi="Verdana" w:cs="Times New Roman"/>
                <w:b/>
                <w:bCs/>
                <w:color w:val="000000"/>
                <w:sz w:val="10"/>
                <w:szCs w:val="10"/>
                <w:lang w:val="en-US"/>
                <w:rPrChange w:id="3787" w:author="Hardik Malhotra" w:date="2021-10-01T14:44:00Z">
                  <w:rPr>
                    <w:ins w:id="3788" w:author="Hardik Malhotra" w:date="2021-10-01T14:42:00Z"/>
                    <w:rFonts w:ascii="Verdana" w:eastAsia="Times New Roman" w:hAnsi="Verdana" w:cs="Times New Roman"/>
                    <w:color w:val="000000"/>
                    <w:sz w:val="10"/>
                    <w:szCs w:val="10"/>
                    <w:lang w:val="en-US"/>
                  </w:rPr>
                </w:rPrChange>
              </w:rPr>
            </w:pPr>
            <w:ins w:id="3789" w:author="Hardik Malhotra" w:date="2021-10-01T14:44:00Z">
              <w:r w:rsidRPr="00092529">
                <w:rPr>
                  <w:rFonts w:ascii="Verdana" w:hAnsi="Verdana"/>
                  <w:color w:val="000000"/>
                  <w:sz w:val="10"/>
                  <w:szCs w:val="10"/>
                  <w:rPrChange w:id="3790" w:author="Hardik Malhotra" w:date="2021-10-01T14:44:00Z">
                    <w:rPr>
                      <w:rFonts w:ascii="Calibri" w:hAnsi="Calibri"/>
                      <w:color w:val="000000"/>
                    </w:rPr>
                  </w:rPrChange>
                </w:rPr>
                <w:t>129</w:t>
              </w:r>
            </w:ins>
          </w:p>
        </w:tc>
        <w:tc>
          <w:tcPr>
            <w:tcW w:w="590" w:type="dxa"/>
            <w:tcBorders>
              <w:top w:val="nil"/>
              <w:left w:val="nil"/>
              <w:bottom w:val="single" w:sz="4" w:space="0" w:color="auto"/>
              <w:right w:val="single" w:sz="4" w:space="0" w:color="auto"/>
            </w:tcBorders>
            <w:shd w:val="clear" w:color="000000" w:fill="FFFFFF"/>
            <w:noWrap/>
            <w:vAlign w:val="bottom"/>
            <w:hideMark/>
          </w:tcPr>
          <w:p w14:paraId="67F626EC" w14:textId="12AB33A8" w:rsidR="00092529" w:rsidRPr="00092529" w:rsidRDefault="00092529" w:rsidP="00092529">
            <w:pPr>
              <w:spacing w:after="0" w:line="240" w:lineRule="auto"/>
              <w:jc w:val="center"/>
              <w:rPr>
                <w:ins w:id="3791" w:author="Hardik Malhotra" w:date="2021-10-01T14:42:00Z"/>
                <w:rFonts w:ascii="Verdana" w:eastAsia="Times New Roman" w:hAnsi="Verdana" w:cs="Times New Roman"/>
                <w:b/>
                <w:bCs/>
                <w:color w:val="000000"/>
                <w:sz w:val="10"/>
                <w:szCs w:val="10"/>
                <w:lang w:val="en-US"/>
                <w:rPrChange w:id="3792" w:author="Hardik Malhotra" w:date="2021-10-01T14:44:00Z">
                  <w:rPr>
                    <w:ins w:id="3793" w:author="Hardik Malhotra" w:date="2021-10-01T14:42:00Z"/>
                    <w:rFonts w:ascii="Verdana" w:eastAsia="Times New Roman" w:hAnsi="Verdana" w:cs="Times New Roman"/>
                    <w:color w:val="000000"/>
                    <w:sz w:val="10"/>
                    <w:szCs w:val="10"/>
                    <w:lang w:val="en-US"/>
                  </w:rPr>
                </w:rPrChange>
              </w:rPr>
            </w:pPr>
            <w:ins w:id="3794" w:author="Hardik Malhotra" w:date="2021-10-01T14:44:00Z">
              <w:r w:rsidRPr="00092529">
                <w:rPr>
                  <w:rFonts w:ascii="Verdana" w:hAnsi="Verdana"/>
                  <w:color w:val="000000"/>
                  <w:sz w:val="10"/>
                  <w:szCs w:val="10"/>
                  <w:rPrChange w:id="3795" w:author="Hardik Malhotra" w:date="2021-10-01T14:44:00Z">
                    <w:rPr>
                      <w:rFonts w:ascii="Calibri" w:hAnsi="Calibri"/>
                      <w:color w:val="000000"/>
                    </w:rPr>
                  </w:rPrChange>
                </w:rPr>
                <w:t>140</w:t>
              </w:r>
            </w:ins>
          </w:p>
        </w:tc>
        <w:tc>
          <w:tcPr>
            <w:tcW w:w="590" w:type="dxa"/>
            <w:tcBorders>
              <w:top w:val="nil"/>
              <w:left w:val="nil"/>
              <w:bottom w:val="single" w:sz="4" w:space="0" w:color="auto"/>
              <w:right w:val="single" w:sz="4" w:space="0" w:color="auto"/>
            </w:tcBorders>
            <w:shd w:val="clear" w:color="000000" w:fill="FFFFFF"/>
            <w:noWrap/>
            <w:vAlign w:val="bottom"/>
            <w:hideMark/>
          </w:tcPr>
          <w:p w14:paraId="69400B31" w14:textId="34035791" w:rsidR="00092529" w:rsidRPr="00092529" w:rsidRDefault="00092529" w:rsidP="00092529">
            <w:pPr>
              <w:spacing w:after="0" w:line="240" w:lineRule="auto"/>
              <w:jc w:val="center"/>
              <w:rPr>
                <w:ins w:id="3796" w:author="Hardik Malhotra" w:date="2021-10-01T14:42:00Z"/>
                <w:rFonts w:ascii="Verdana" w:eastAsia="Times New Roman" w:hAnsi="Verdana" w:cs="Times New Roman"/>
                <w:b/>
                <w:bCs/>
                <w:color w:val="000000"/>
                <w:sz w:val="10"/>
                <w:szCs w:val="10"/>
                <w:lang w:val="en-US"/>
                <w:rPrChange w:id="3797" w:author="Hardik Malhotra" w:date="2021-10-01T14:44:00Z">
                  <w:rPr>
                    <w:ins w:id="3798" w:author="Hardik Malhotra" w:date="2021-10-01T14:42:00Z"/>
                    <w:rFonts w:ascii="Verdana" w:eastAsia="Times New Roman" w:hAnsi="Verdana" w:cs="Times New Roman"/>
                    <w:color w:val="000000"/>
                    <w:sz w:val="10"/>
                    <w:szCs w:val="10"/>
                    <w:lang w:val="en-US"/>
                  </w:rPr>
                </w:rPrChange>
              </w:rPr>
            </w:pPr>
            <w:ins w:id="3799" w:author="Hardik Malhotra" w:date="2021-10-01T14:44:00Z">
              <w:r w:rsidRPr="00092529">
                <w:rPr>
                  <w:rFonts w:ascii="Verdana" w:hAnsi="Verdana"/>
                  <w:color w:val="000000"/>
                  <w:sz w:val="10"/>
                  <w:szCs w:val="10"/>
                  <w:rPrChange w:id="3800" w:author="Hardik Malhotra" w:date="2021-10-01T14:44:00Z">
                    <w:rPr>
                      <w:rFonts w:ascii="Calibri" w:hAnsi="Calibri"/>
                      <w:color w:val="000000"/>
                    </w:rPr>
                  </w:rPrChange>
                </w:rPr>
                <w:t>152</w:t>
              </w:r>
            </w:ins>
          </w:p>
        </w:tc>
        <w:tc>
          <w:tcPr>
            <w:tcW w:w="590" w:type="dxa"/>
            <w:tcBorders>
              <w:top w:val="nil"/>
              <w:left w:val="nil"/>
              <w:bottom w:val="single" w:sz="4" w:space="0" w:color="auto"/>
              <w:right w:val="single" w:sz="4" w:space="0" w:color="auto"/>
            </w:tcBorders>
            <w:shd w:val="clear" w:color="000000" w:fill="FFFFFF"/>
            <w:noWrap/>
            <w:vAlign w:val="bottom"/>
            <w:hideMark/>
          </w:tcPr>
          <w:p w14:paraId="58FA4060" w14:textId="504623D5" w:rsidR="00092529" w:rsidRPr="00092529" w:rsidRDefault="00092529" w:rsidP="00092529">
            <w:pPr>
              <w:spacing w:after="0" w:line="240" w:lineRule="auto"/>
              <w:jc w:val="center"/>
              <w:rPr>
                <w:ins w:id="3801" w:author="Hardik Malhotra" w:date="2021-10-01T14:42:00Z"/>
                <w:rFonts w:ascii="Verdana" w:eastAsia="Times New Roman" w:hAnsi="Verdana" w:cs="Times New Roman"/>
                <w:b/>
                <w:bCs/>
                <w:color w:val="000000"/>
                <w:sz w:val="10"/>
                <w:szCs w:val="10"/>
                <w:lang w:val="en-US"/>
                <w:rPrChange w:id="3802" w:author="Hardik Malhotra" w:date="2021-10-01T14:44:00Z">
                  <w:rPr>
                    <w:ins w:id="3803" w:author="Hardik Malhotra" w:date="2021-10-01T14:42:00Z"/>
                    <w:rFonts w:ascii="Verdana" w:eastAsia="Times New Roman" w:hAnsi="Verdana" w:cs="Times New Roman"/>
                    <w:color w:val="000000"/>
                    <w:sz w:val="10"/>
                    <w:szCs w:val="10"/>
                    <w:lang w:val="en-US"/>
                  </w:rPr>
                </w:rPrChange>
              </w:rPr>
            </w:pPr>
            <w:ins w:id="3804" w:author="Hardik Malhotra" w:date="2021-10-01T14:44:00Z">
              <w:r w:rsidRPr="00092529">
                <w:rPr>
                  <w:rFonts w:ascii="Verdana" w:hAnsi="Verdana"/>
                  <w:color w:val="000000"/>
                  <w:sz w:val="10"/>
                  <w:szCs w:val="10"/>
                  <w:rPrChange w:id="3805" w:author="Hardik Malhotra" w:date="2021-10-01T14:44:00Z">
                    <w:rPr>
                      <w:rFonts w:ascii="Calibri" w:hAnsi="Calibri"/>
                      <w:color w:val="000000"/>
                    </w:rPr>
                  </w:rPrChange>
                </w:rPr>
                <w:t>165</w:t>
              </w:r>
            </w:ins>
          </w:p>
        </w:tc>
        <w:tc>
          <w:tcPr>
            <w:tcW w:w="590" w:type="dxa"/>
            <w:tcBorders>
              <w:top w:val="nil"/>
              <w:left w:val="nil"/>
              <w:bottom w:val="single" w:sz="4" w:space="0" w:color="auto"/>
              <w:right w:val="single" w:sz="4" w:space="0" w:color="auto"/>
            </w:tcBorders>
            <w:shd w:val="clear" w:color="000000" w:fill="FFFFFF"/>
            <w:noWrap/>
            <w:vAlign w:val="bottom"/>
            <w:hideMark/>
          </w:tcPr>
          <w:p w14:paraId="13847A18" w14:textId="09B356B6" w:rsidR="00092529" w:rsidRPr="00092529" w:rsidRDefault="00092529" w:rsidP="00092529">
            <w:pPr>
              <w:spacing w:after="0" w:line="240" w:lineRule="auto"/>
              <w:jc w:val="center"/>
              <w:rPr>
                <w:ins w:id="3806" w:author="Hardik Malhotra" w:date="2021-10-01T14:42:00Z"/>
                <w:rFonts w:ascii="Verdana" w:eastAsia="Times New Roman" w:hAnsi="Verdana" w:cs="Times New Roman"/>
                <w:b/>
                <w:bCs/>
                <w:color w:val="000000"/>
                <w:sz w:val="10"/>
                <w:szCs w:val="10"/>
                <w:lang w:val="en-US"/>
                <w:rPrChange w:id="3807" w:author="Hardik Malhotra" w:date="2021-10-01T14:44:00Z">
                  <w:rPr>
                    <w:ins w:id="3808" w:author="Hardik Malhotra" w:date="2021-10-01T14:42:00Z"/>
                    <w:rFonts w:ascii="Verdana" w:eastAsia="Times New Roman" w:hAnsi="Verdana" w:cs="Times New Roman"/>
                    <w:color w:val="000000"/>
                    <w:sz w:val="10"/>
                    <w:szCs w:val="10"/>
                    <w:lang w:val="en-US"/>
                  </w:rPr>
                </w:rPrChange>
              </w:rPr>
            </w:pPr>
            <w:ins w:id="3809" w:author="Hardik Malhotra" w:date="2021-10-01T14:44:00Z">
              <w:r w:rsidRPr="00092529">
                <w:rPr>
                  <w:rFonts w:ascii="Verdana" w:hAnsi="Verdana"/>
                  <w:color w:val="000000"/>
                  <w:sz w:val="10"/>
                  <w:szCs w:val="10"/>
                  <w:rPrChange w:id="3810" w:author="Hardik Malhotra" w:date="2021-10-01T14:44:00Z">
                    <w:rPr>
                      <w:rFonts w:ascii="Calibri" w:hAnsi="Calibri"/>
                      <w:color w:val="000000"/>
                    </w:rPr>
                  </w:rPrChange>
                </w:rPr>
                <w:t>178</w:t>
              </w:r>
            </w:ins>
          </w:p>
        </w:tc>
        <w:tc>
          <w:tcPr>
            <w:tcW w:w="566" w:type="dxa"/>
            <w:tcBorders>
              <w:top w:val="nil"/>
              <w:left w:val="nil"/>
              <w:bottom w:val="single" w:sz="4" w:space="0" w:color="auto"/>
              <w:right w:val="single" w:sz="4" w:space="0" w:color="auto"/>
            </w:tcBorders>
            <w:shd w:val="clear" w:color="000000" w:fill="FFFFFF"/>
            <w:noWrap/>
            <w:vAlign w:val="bottom"/>
            <w:hideMark/>
          </w:tcPr>
          <w:p w14:paraId="5C4CAEAD" w14:textId="16EE4841" w:rsidR="00092529" w:rsidRPr="00092529" w:rsidRDefault="00092529" w:rsidP="00092529">
            <w:pPr>
              <w:spacing w:after="0" w:line="240" w:lineRule="auto"/>
              <w:jc w:val="center"/>
              <w:rPr>
                <w:ins w:id="3811" w:author="Hardik Malhotra" w:date="2021-10-01T14:42:00Z"/>
                <w:rFonts w:ascii="Verdana" w:eastAsia="Times New Roman" w:hAnsi="Verdana" w:cs="Times New Roman"/>
                <w:b/>
                <w:bCs/>
                <w:color w:val="000000"/>
                <w:sz w:val="10"/>
                <w:szCs w:val="10"/>
                <w:lang w:val="en-US"/>
                <w:rPrChange w:id="3812" w:author="Hardik Malhotra" w:date="2021-10-01T14:44:00Z">
                  <w:rPr>
                    <w:ins w:id="3813" w:author="Hardik Malhotra" w:date="2021-10-01T14:42:00Z"/>
                    <w:rFonts w:ascii="Verdana" w:eastAsia="Times New Roman" w:hAnsi="Verdana" w:cs="Times New Roman"/>
                    <w:color w:val="000000"/>
                    <w:sz w:val="10"/>
                    <w:szCs w:val="10"/>
                    <w:lang w:val="en-US"/>
                  </w:rPr>
                </w:rPrChange>
              </w:rPr>
            </w:pPr>
            <w:ins w:id="3814" w:author="Hardik Malhotra" w:date="2021-10-01T14:44:00Z">
              <w:r w:rsidRPr="00092529">
                <w:rPr>
                  <w:rFonts w:ascii="Verdana" w:hAnsi="Verdana"/>
                  <w:color w:val="000000"/>
                  <w:sz w:val="10"/>
                  <w:szCs w:val="10"/>
                  <w:rPrChange w:id="3815" w:author="Hardik Malhotra" w:date="2021-10-01T14:44:00Z">
                    <w:rPr>
                      <w:rFonts w:ascii="Calibri" w:hAnsi="Calibri"/>
                      <w:color w:val="000000"/>
                    </w:rPr>
                  </w:rPrChange>
                </w:rPr>
                <w:t>193</w:t>
              </w:r>
            </w:ins>
          </w:p>
        </w:tc>
      </w:tr>
    </w:tbl>
    <w:p w14:paraId="43BB55C7" w14:textId="77777777" w:rsidR="008D1091" w:rsidRDefault="008D1091" w:rsidP="00895678">
      <w:pPr>
        <w:rPr>
          <w:ins w:id="3816" w:author="Hardik Malhotra" w:date="2021-09-30T15:33:00Z"/>
        </w:rPr>
      </w:pPr>
    </w:p>
    <w:p w14:paraId="015E403A" w14:textId="4E98048C" w:rsidR="00895678" w:rsidRDefault="005D577D" w:rsidP="00895678">
      <w:pPr>
        <w:spacing w:line="360" w:lineRule="auto"/>
        <w:jc w:val="both"/>
        <w:rPr>
          <w:ins w:id="3817" w:author="Hardik Malhotra" w:date="2021-09-30T16:38:00Z"/>
          <w:rFonts w:ascii="Arial" w:eastAsia="Arial" w:hAnsi="Arial" w:cs="Arial"/>
          <w:b/>
          <w:bCs/>
          <w:sz w:val="24"/>
          <w:szCs w:val="24"/>
        </w:rPr>
      </w:pPr>
      <w:ins w:id="3818" w:author="Hardik Malhotra" w:date="2021-09-30T16:35:00Z">
        <w:r w:rsidRPr="005D577D">
          <w:rPr>
            <w:rFonts w:ascii="Arial" w:eastAsia="Arial" w:hAnsi="Arial" w:cs="Arial"/>
            <w:b/>
            <w:bCs/>
            <w:sz w:val="24"/>
            <w:szCs w:val="24"/>
            <w:rPrChange w:id="3819" w:author="Hardik Malhotra" w:date="2021-09-30T16:35:00Z">
              <w:rPr>
                <w:rFonts w:ascii="Arial" w:eastAsia="Arial" w:hAnsi="Arial" w:cs="Arial"/>
                <w:sz w:val="24"/>
                <w:szCs w:val="24"/>
              </w:rPr>
            </w:rPrChange>
          </w:rPr>
          <w:t>Global</w:t>
        </w:r>
      </w:ins>
      <w:ins w:id="3820" w:author="Hardik Malhotra" w:date="2021-09-30T16:38:00Z">
        <w:r>
          <w:rPr>
            <w:rFonts w:ascii="Arial" w:eastAsia="Arial" w:hAnsi="Arial" w:cs="Arial"/>
            <w:b/>
            <w:bCs/>
            <w:sz w:val="24"/>
            <w:szCs w:val="24"/>
          </w:rPr>
          <w:t xml:space="preserve"> Epox</w:t>
        </w:r>
      </w:ins>
      <w:ins w:id="3821" w:author="Hardik Malhotra" w:date="2021-09-30T16:39:00Z">
        <w:r>
          <w:rPr>
            <w:rFonts w:ascii="Arial" w:eastAsia="Arial" w:hAnsi="Arial" w:cs="Arial"/>
            <w:b/>
            <w:bCs/>
            <w:sz w:val="24"/>
            <w:szCs w:val="24"/>
          </w:rPr>
          <w:t>y Resin</w:t>
        </w:r>
      </w:ins>
      <w:ins w:id="3822" w:author="Hardik Malhotra" w:date="2021-09-30T16:35:00Z">
        <w:r w:rsidRPr="005D577D">
          <w:rPr>
            <w:rFonts w:ascii="Arial" w:eastAsia="Arial" w:hAnsi="Arial" w:cs="Arial"/>
            <w:b/>
            <w:bCs/>
            <w:sz w:val="24"/>
            <w:szCs w:val="24"/>
            <w:rPrChange w:id="3823" w:author="Hardik Malhotra" w:date="2021-09-30T16:35:00Z">
              <w:rPr>
                <w:rFonts w:ascii="Arial" w:eastAsia="Arial" w:hAnsi="Arial" w:cs="Arial"/>
                <w:sz w:val="24"/>
                <w:szCs w:val="24"/>
              </w:rPr>
            </w:rPrChange>
          </w:rPr>
          <w:t xml:space="preserve"> Demand Supply Scenario</w:t>
        </w:r>
      </w:ins>
    </w:p>
    <w:p w14:paraId="09DF6195" w14:textId="77777777" w:rsidR="005D577D" w:rsidRPr="005D577D" w:rsidRDefault="005D577D" w:rsidP="00895678">
      <w:pPr>
        <w:spacing w:line="360" w:lineRule="auto"/>
        <w:jc w:val="both"/>
        <w:rPr>
          <w:ins w:id="3824" w:author="Hardik Malhotra" w:date="2021-09-30T15:33:00Z"/>
          <w:rFonts w:ascii="Arial" w:eastAsia="Arial" w:hAnsi="Arial" w:cs="Arial"/>
          <w:b/>
          <w:bCs/>
          <w:sz w:val="24"/>
          <w:szCs w:val="24"/>
          <w:rPrChange w:id="3825" w:author="Hardik Malhotra" w:date="2021-09-30T16:35:00Z">
            <w:rPr>
              <w:ins w:id="3826" w:author="Hardik Malhotra" w:date="2021-09-30T15:33:00Z"/>
              <w:rFonts w:ascii="Arial" w:eastAsia="Arial" w:hAnsi="Arial" w:cs="Arial"/>
              <w:sz w:val="24"/>
              <w:szCs w:val="24"/>
            </w:rPr>
          </w:rPrChange>
        </w:rPr>
      </w:pPr>
    </w:p>
    <w:p w14:paraId="04BD9A88" w14:textId="6626DD8A" w:rsidR="00895678" w:rsidRDefault="005D577D" w:rsidP="00895678">
      <w:pPr>
        <w:spacing w:line="360" w:lineRule="auto"/>
        <w:jc w:val="both"/>
        <w:rPr>
          <w:ins w:id="3827" w:author="Hardik Malhotra" w:date="2021-09-30T15:33:00Z"/>
          <w:rFonts w:ascii="Arial" w:eastAsia="Arial" w:hAnsi="Arial" w:cs="Arial"/>
          <w:sz w:val="24"/>
          <w:szCs w:val="24"/>
        </w:rPr>
        <w:sectPr w:rsidR="00895678" w:rsidSect="0009252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ins w:id="3828" w:author="Hardik Malhotra" w:date="2021-09-30T16:38:00Z">
        <w:r w:rsidRPr="005D577D">
          <w:rPr>
            <w:rFonts w:ascii="Arial" w:eastAsia="Arial" w:hAnsi="Arial" w:cs="Arial"/>
            <w:sz w:val="24"/>
            <w:szCs w:val="24"/>
          </w:rPr>
          <w:lastRenderedPageBreak/>
          <w:drawing>
            <wp:inline distT="0" distB="0" distL="0" distR="0" wp14:anchorId="7BB9B67D" wp14:editId="305ED5AC">
              <wp:extent cx="6368902" cy="3040380"/>
              <wp:effectExtent l="0" t="0" r="0" b="7620"/>
              <wp:docPr id="2181" name="Chart 2181">
                <a:extLst xmlns:a="http://schemas.openxmlformats.org/drawingml/2006/main">
                  <a:ext uri="{FF2B5EF4-FFF2-40B4-BE49-F238E27FC236}">
                    <a16:creationId xmlns:a16="http://schemas.microsoft.com/office/drawing/2014/main" id="{ACC79D45-0C27-4EF7-A24A-00DEA04482A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ins>
    </w:p>
    <w:p w14:paraId="2ADC91FB" w14:textId="77777777" w:rsidR="00277C2B" w:rsidRDefault="00874171" w:rsidP="00F23477">
      <w:pPr>
        <w:tabs>
          <w:tab w:val="left" w:pos="3075"/>
        </w:tabs>
        <w:spacing w:line="360" w:lineRule="auto"/>
        <w:jc w:val="both"/>
        <w:rPr>
          <w:ins w:id="3829" w:author="Dilip Kumar" w:date="2021-09-25T12:03:00Z"/>
          <w:rFonts w:ascii="Arial" w:eastAsia="Arial" w:hAnsi="Arial" w:cs="Arial"/>
          <w:bCs/>
          <w:sz w:val="24"/>
          <w:szCs w:val="24"/>
          <w:lang w:val="en-US"/>
        </w:rPr>
        <w:sectPr w:rsidR="00277C2B"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del w:id="3830" w:author="Dilip Kumar" w:date="2021-09-25T12:03:00Z">
        <w:r w:rsidRPr="007B0EA9" w:rsidDel="00277C2B">
          <w:rPr>
            <w:rFonts w:ascii="Arial" w:eastAsia="Arial" w:hAnsi="Arial" w:cs="Arial"/>
            <w:bCs/>
            <w:sz w:val="24"/>
            <w:szCs w:val="24"/>
            <w:lang w:val="en-US"/>
          </w:rPr>
          <w:delText>.</w:delText>
        </w:r>
      </w:del>
    </w:p>
    <w:p w14:paraId="79DE2ABF" w14:textId="1D8C4FC2" w:rsidR="00874171" w:rsidRPr="007B0EA9" w:rsidDel="00F23477" w:rsidRDefault="00874171" w:rsidP="00F615C8">
      <w:pPr>
        <w:tabs>
          <w:tab w:val="left" w:pos="3075"/>
        </w:tabs>
        <w:spacing w:line="360" w:lineRule="auto"/>
        <w:jc w:val="both"/>
        <w:rPr>
          <w:del w:id="3831" w:author="Ritu Kamra" w:date="2021-09-24T13:02:00Z"/>
          <w:rFonts w:ascii="Arial" w:eastAsia="Arial" w:hAnsi="Arial" w:cs="Arial"/>
          <w:bCs/>
          <w:sz w:val="24"/>
          <w:szCs w:val="24"/>
        </w:rPr>
      </w:pPr>
    </w:p>
    <w:p w14:paraId="2425CFEF" w14:textId="77777777" w:rsidR="00277C2B" w:rsidDel="004A1EF5" w:rsidRDefault="00277C2B" w:rsidP="00F23477">
      <w:pPr>
        <w:tabs>
          <w:tab w:val="left" w:pos="3075"/>
        </w:tabs>
        <w:spacing w:line="360" w:lineRule="auto"/>
        <w:jc w:val="both"/>
        <w:rPr>
          <w:ins w:id="3832" w:author="Dilip Kumar" w:date="2021-09-25T12:03:00Z"/>
          <w:del w:id="3833" w:author="Ritu Kamra" w:date="2021-09-27T14:54:00Z"/>
          <w:rFonts w:ascii="Arial" w:eastAsia="Arial" w:hAnsi="Arial" w:cs="Arial"/>
          <w:bCs/>
          <w:sz w:val="24"/>
          <w:szCs w:val="24"/>
          <w:lang w:val="en-US"/>
        </w:rPr>
      </w:pPr>
    </w:p>
    <w:p w14:paraId="71591703" w14:textId="77777777" w:rsidR="00277C2B" w:rsidDel="004A1EF5" w:rsidRDefault="00277C2B" w:rsidP="00F23477">
      <w:pPr>
        <w:tabs>
          <w:tab w:val="left" w:pos="3075"/>
        </w:tabs>
        <w:spacing w:line="360" w:lineRule="auto"/>
        <w:jc w:val="both"/>
        <w:rPr>
          <w:ins w:id="3834" w:author="Dilip Kumar" w:date="2021-09-25T12:03:00Z"/>
          <w:del w:id="3835" w:author="Ritu Kamra" w:date="2021-09-27T14:54:00Z"/>
          <w:rFonts w:ascii="Arial" w:eastAsia="Arial" w:hAnsi="Arial" w:cs="Arial"/>
          <w:bCs/>
          <w:sz w:val="24"/>
          <w:szCs w:val="24"/>
          <w:lang w:val="en-US"/>
        </w:rPr>
      </w:pPr>
    </w:p>
    <w:p w14:paraId="5CC41BF0" w14:textId="77777777" w:rsidR="00277C2B" w:rsidRDefault="00277C2B" w:rsidP="00F23477">
      <w:pPr>
        <w:tabs>
          <w:tab w:val="left" w:pos="3075"/>
        </w:tabs>
        <w:spacing w:line="360" w:lineRule="auto"/>
        <w:jc w:val="both"/>
        <w:rPr>
          <w:ins w:id="3836" w:author="Dilip Kumar" w:date="2021-09-25T12:04:00Z"/>
          <w:rFonts w:ascii="Arial" w:eastAsia="Arial" w:hAnsi="Arial" w:cs="Arial"/>
          <w:bCs/>
          <w:sz w:val="24"/>
          <w:szCs w:val="24"/>
          <w:lang w:val="en-US"/>
        </w:rPr>
        <w:sectPr w:rsidR="00277C2B"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F1C13F2" w14:textId="77777777" w:rsidR="00277C2B" w:rsidDel="006E36F2" w:rsidRDefault="00277C2B" w:rsidP="00F23477">
      <w:pPr>
        <w:tabs>
          <w:tab w:val="left" w:pos="3075"/>
        </w:tabs>
        <w:spacing w:line="360" w:lineRule="auto"/>
        <w:jc w:val="both"/>
        <w:rPr>
          <w:del w:id="3837" w:author="Ritu Kamra" w:date="2021-09-27T19:08:00Z"/>
          <w:rFonts w:ascii="Arial" w:eastAsia="Arial" w:hAnsi="Arial" w:cs="Arial"/>
          <w:bCs/>
          <w:sz w:val="24"/>
          <w:szCs w:val="24"/>
          <w:lang w:val="en-US"/>
        </w:rPr>
      </w:pPr>
    </w:p>
    <w:p w14:paraId="017F9FDF" w14:textId="77777777" w:rsidR="006E36F2" w:rsidDel="005D577D" w:rsidRDefault="006E36F2" w:rsidP="00F23477">
      <w:pPr>
        <w:tabs>
          <w:tab w:val="left" w:pos="3075"/>
        </w:tabs>
        <w:spacing w:line="360" w:lineRule="auto"/>
        <w:jc w:val="both"/>
        <w:rPr>
          <w:ins w:id="3838" w:author="Ritu Kamra" w:date="2021-09-27T19:08:00Z"/>
          <w:del w:id="3839" w:author="Hardik Malhotra" w:date="2021-09-30T16:39:00Z"/>
          <w:rFonts w:ascii="Arial" w:eastAsia="Arial" w:hAnsi="Arial" w:cs="Arial"/>
          <w:bCs/>
          <w:sz w:val="24"/>
          <w:szCs w:val="24"/>
          <w:lang w:val="en-US"/>
        </w:rPr>
      </w:pPr>
    </w:p>
    <w:p w14:paraId="5A4D05AF" w14:textId="77777777" w:rsidR="006E36F2" w:rsidDel="005D577D" w:rsidRDefault="006E36F2" w:rsidP="00F23477">
      <w:pPr>
        <w:tabs>
          <w:tab w:val="left" w:pos="3075"/>
        </w:tabs>
        <w:spacing w:line="360" w:lineRule="auto"/>
        <w:jc w:val="both"/>
        <w:rPr>
          <w:ins w:id="3840" w:author="Ritu Kamra" w:date="2021-09-27T19:08:00Z"/>
          <w:del w:id="3841" w:author="Hardik Malhotra" w:date="2021-09-30T16:39:00Z"/>
          <w:rFonts w:ascii="Arial" w:eastAsia="Arial" w:hAnsi="Arial" w:cs="Arial"/>
          <w:bCs/>
          <w:sz w:val="24"/>
          <w:szCs w:val="24"/>
          <w:lang w:val="en-US"/>
        </w:rPr>
      </w:pPr>
    </w:p>
    <w:p w14:paraId="46F22E1F" w14:textId="77777777" w:rsidR="006E36F2" w:rsidDel="005D577D" w:rsidRDefault="006E36F2" w:rsidP="00F23477">
      <w:pPr>
        <w:tabs>
          <w:tab w:val="left" w:pos="3075"/>
        </w:tabs>
        <w:spacing w:line="360" w:lineRule="auto"/>
        <w:jc w:val="both"/>
        <w:rPr>
          <w:ins w:id="3842" w:author="Ritu Kamra" w:date="2021-09-27T19:08:00Z"/>
          <w:del w:id="3843" w:author="Hardik Malhotra" w:date="2021-09-30T16:39:00Z"/>
          <w:rFonts w:ascii="Arial" w:eastAsia="Arial" w:hAnsi="Arial" w:cs="Arial"/>
          <w:bCs/>
          <w:sz w:val="24"/>
          <w:szCs w:val="24"/>
          <w:lang w:val="en-US"/>
        </w:rPr>
      </w:pPr>
    </w:p>
    <w:p w14:paraId="01754A28" w14:textId="57DFFCCD" w:rsidR="006E36F2" w:rsidRDefault="006E36F2" w:rsidP="00F23477">
      <w:pPr>
        <w:tabs>
          <w:tab w:val="left" w:pos="3075"/>
        </w:tabs>
        <w:spacing w:line="360" w:lineRule="auto"/>
        <w:jc w:val="both"/>
        <w:rPr>
          <w:ins w:id="3844" w:author="Ritu Kamra" w:date="2021-09-27T19:08:00Z"/>
          <w:rFonts w:ascii="Arial" w:eastAsia="Arial" w:hAnsi="Arial" w:cs="Arial"/>
          <w:bCs/>
          <w:sz w:val="24"/>
          <w:szCs w:val="24"/>
          <w:lang w:val="en-US"/>
        </w:rPr>
        <w:sectPr w:rsidR="006E36F2"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A27ED6F" w14:textId="52E8D3F8" w:rsidR="00F23477" w:rsidDel="002614CD" w:rsidRDefault="00F23477" w:rsidP="00F23477">
      <w:pPr>
        <w:tabs>
          <w:tab w:val="left" w:pos="3075"/>
        </w:tabs>
        <w:spacing w:line="360" w:lineRule="auto"/>
        <w:jc w:val="both"/>
        <w:rPr>
          <w:del w:id="3845" w:author="Dilip Kumar" w:date="2021-09-25T12:04:00Z"/>
          <w:rFonts w:ascii="Arial" w:eastAsia="Arial" w:hAnsi="Arial" w:cs="Arial"/>
          <w:bCs/>
          <w:sz w:val="24"/>
          <w:szCs w:val="24"/>
          <w:lang w:val="en-US"/>
        </w:rPr>
      </w:pPr>
    </w:p>
    <w:p w14:paraId="2DF5B68A" w14:textId="1C59ED5A" w:rsidR="002614CD" w:rsidRPr="007B0EA9" w:rsidDel="005D577D" w:rsidRDefault="002614CD" w:rsidP="00F23477">
      <w:pPr>
        <w:tabs>
          <w:tab w:val="left" w:pos="3075"/>
        </w:tabs>
        <w:spacing w:line="360" w:lineRule="auto"/>
        <w:jc w:val="both"/>
        <w:rPr>
          <w:ins w:id="3846" w:author="Ritu Kamra" w:date="2021-09-27T18:00:00Z"/>
          <w:del w:id="3847" w:author="Hardik Malhotra" w:date="2021-09-30T16:41:00Z"/>
          <w:rFonts w:ascii="Arial" w:eastAsia="Arial" w:hAnsi="Arial" w:cs="Arial"/>
          <w:bCs/>
          <w:sz w:val="24"/>
          <w:szCs w:val="24"/>
          <w:lang w:val="en-US"/>
          <w:rPrChange w:id="3848" w:author="Ritu Kamra" w:date="2021-09-24T19:21:00Z">
            <w:rPr>
              <w:ins w:id="3849" w:author="Ritu Kamra" w:date="2021-09-27T18:00:00Z"/>
              <w:del w:id="3850" w:author="Hardik Malhotra" w:date="2021-09-30T16:41:00Z"/>
              <w:rFonts w:ascii="Arial" w:eastAsia="Arial" w:hAnsi="Arial" w:cs="Arial"/>
              <w:bCs/>
              <w:color w:val="F4B083" w:themeColor="accent2" w:themeTint="99"/>
              <w:sz w:val="24"/>
              <w:szCs w:val="24"/>
              <w:lang w:val="en-US"/>
            </w:rPr>
          </w:rPrChange>
        </w:rPr>
      </w:pPr>
    </w:p>
    <w:p w14:paraId="503D2B66" w14:textId="40F34E44" w:rsidR="00CE1723" w:rsidRPr="007B0EA9" w:rsidDel="005D577D" w:rsidRDefault="00CE1723" w:rsidP="00F23477">
      <w:pPr>
        <w:tabs>
          <w:tab w:val="left" w:pos="3075"/>
        </w:tabs>
        <w:spacing w:line="360" w:lineRule="auto"/>
        <w:jc w:val="both"/>
        <w:rPr>
          <w:ins w:id="3851" w:author="Ritu Kamra" w:date="2021-09-24T16:32:00Z"/>
          <w:del w:id="3852" w:author="Hardik Malhotra" w:date="2021-09-30T16:41:00Z"/>
          <w:rFonts w:ascii="Arial" w:eastAsia="Arial" w:hAnsi="Arial" w:cs="Arial"/>
          <w:bCs/>
          <w:sz w:val="24"/>
          <w:szCs w:val="24"/>
          <w:lang w:val="en-US"/>
          <w:rPrChange w:id="3853" w:author="Ritu Kamra" w:date="2021-09-24T19:21:00Z">
            <w:rPr>
              <w:ins w:id="3854" w:author="Ritu Kamra" w:date="2021-09-24T16:32:00Z"/>
              <w:del w:id="3855" w:author="Hardik Malhotra" w:date="2021-09-30T16:41:00Z"/>
              <w:rFonts w:ascii="Arial" w:eastAsia="Arial" w:hAnsi="Arial" w:cs="Arial"/>
              <w:bCs/>
              <w:color w:val="F4B083" w:themeColor="accent2" w:themeTint="99"/>
              <w:sz w:val="24"/>
              <w:szCs w:val="24"/>
              <w:lang w:val="en-US"/>
            </w:rPr>
          </w:rPrChange>
        </w:rPr>
      </w:pPr>
    </w:p>
    <w:p w14:paraId="61A3440E" w14:textId="510E65DD" w:rsidR="00CE1723" w:rsidDel="005D577D" w:rsidRDefault="00CE1723" w:rsidP="00F23477">
      <w:pPr>
        <w:tabs>
          <w:tab w:val="left" w:pos="3075"/>
        </w:tabs>
        <w:spacing w:line="360" w:lineRule="auto"/>
        <w:jc w:val="both"/>
        <w:rPr>
          <w:ins w:id="3856" w:author="Ritu Kamra" w:date="2021-09-24T16:32:00Z"/>
          <w:del w:id="3857" w:author="Hardik Malhotra" w:date="2021-09-30T16:41:00Z"/>
          <w:rFonts w:ascii="Arial" w:eastAsia="Arial" w:hAnsi="Arial" w:cs="Arial"/>
          <w:bCs/>
          <w:color w:val="F4B083" w:themeColor="accent2" w:themeTint="99"/>
          <w:sz w:val="24"/>
          <w:szCs w:val="24"/>
          <w:lang w:val="en-US"/>
        </w:rPr>
      </w:pPr>
    </w:p>
    <w:p w14:paraId="1B1048AC" w14:textId="30669CFD" w:rsidR="00CE1723" w:rsidDel="005D577D" w:rsidRDefault="00CE1723" w:rsidP="00F23477">
      <w:pPr>
        <w:tabs>
          <w:tab w:val="left" w:pos="3075"/>
        </w:tabs>
        <w:spacing w:line="360" w:lineRule="auto"/>
        <w:jc w:val="both"/>
        <w:rPr>
          <w:ins w:id="3858" w:author="Ritu Kamra" w:date="2021-09-24T16:32:00Z"/>
          <w:del w:id="3859" w:author="Hardik Malhotra" w:date="2021-09-30T16:41:00Z"/>
          <w:rFonts w:ascii="Arial" w:eastAsia="Arial" w:hAnsi="Arial" w:cs="Arial"/>
          <w:bCs/>
          <w:color w:val="F4B083" w:themeColor="accent2" w:themeTint="99"/>
          <w:sz w:val="24"/>
          <w:szCs w:val="24"/>
          <w:lang w:val="en-US"/>
        </w:rPr>
      </w:pPr>
    </w:p>
    <w:p w14:paraId="2EEDF4C9" w14:textId="746AD7EA" w:rsidR="00CE1723" w:rsidRPr="005858C1" w:rsidDel="005D577D" w:rsidRDefault="004A1EF5" w:rsidP="00CE1723">
      <w:pPr>
        <w:pStyle w:val="BodyText"/>
        <w:tabs>
          <w:tab w:val="left" w:pos="0"/>
        </w:tabs>
        <w:spacing w:before="162" w:line="480" w:lineRule="auto"/>
        <w:ind w:right="-90"/>
        <w:jc w:val="both"/>
        <w:rPr>
          <w:ins w:id="3860" w:author="Ritu Kamra" w:date="2021-09-24T16:32:00Z"/>
          <w:del w:id="3861" w:author="Hardik Malhotra" w:date="2021-09-30T16:41:00Z"/>
          <w:rFonts w:ascii="Verdana" w:eastAsia="Verdana" w:hAnsi="Verdana" w:cs="Verdana"/>
          <w:b/>
          <w:bCs/>
          <w:color w:val="0F0E0E"/>
          <w:kern w:val="24"/>
          <w:sz w:val="20"/>
          <w:szCs w:val="20"/>
          <w:lang w:val="en-IN"/>
        </w:rPr>
      </w:pPr>
      <w:ins w:id="3862" w:author="Ritu Kamra" w:date="2021-09-27T14:56:00Z">
        <w:del w:id="3863" w:author="Hardik Malhotra" w:date="2021-09-30T16:41:00Z">
          <w:r w:rsidRPr="005858C1" w:rsidDel="005D577D">
            <w:rPr>
              <w:rFonts w:ascii="Verdana" w:eastAsia="Verdana" w:hAnsi="Verdana" w:cs="Verdana"/>
              <w:b/>
              <w:bCs/>
              <w:color w:val="0F0E0E"/>
              <w:kern w:val="24"/>
              <w:sz w:val="20"/>
              <w:szCs w:val="20"/>
              <w:lang w:val="en-IN"/>
            </w:rPr>
            <w:delText xml:space="preserve">Figure 1: </w:delText>
          </w:r>
        </w:del>
      </w:ins>
      <w:ins w:id="3864" w:author="Ritu Kamra" w:date="2021-09-24T16:32:00Z">
        <w:del w:id="3865" w:author="Hardik Malhotra" w:date="2021-09-30T16:41:00Z">
          <w:r w:rsidR="00CE1723" w:rsidRPr="005858C1" w:rsidDel="005D577D">
            <w:rPr>
              <w:rFonts w:ascii="Verdana" w:eastAsia="Verdana" w:hAnsi="Verdana" w:cs="Verdana"/>
              <w:b/>
              <w:bCs/>
              <w:color w:val="0F0E0E"/>
              <w:kern w:val="24"/>
              <w:sz w:val="20"/>
              <w:szCs w:val="20"/>
              <w:lang w:val="en-IN"/>
            </w:rPr>
            <w:delText>Revenue Analysis of leading Global Epoxy Resin Manufacturers, By Value (USD Million), 2018-2020</w:delText>
          </w:r>
          <w:r w:rsidR="00CE1723" w:rsidRPr="005858C1" w:rsidDel="005D577D">
            <w:rPr>
              <w:rFonts w:ascii="Verdana" w:eastAsia="Verdana" w:hAnsi="Verdana" w:cs="Verdana"/>
              <w:b/>
              <w:bCs/>
              <w:color w:val="0F0E0E"/>
              <w:kern w:val="24"/>
              <w:sz w:val="20"/>
              <w:szCs w:val="20"/>
              <w:lang w:val="en-IN"/>
            </w:rPr>
            <w:tab/>
          </w:r>
        </w:del>
      </w:ins>
    </w:p>
    <w:p w14:paraId="79D48B3F" w14:textId="4DA9D827" w:rsidR="00CE1723" w:rsidRPr="004644A7" w:rsidDel="005D577D" w:rsidRDefault="005858C1" w:rsidP="00CE1723">
      <w:pPr>
        <w:pStyle w:val="BodyText"/>
        <w:spacing w:before="162" w:line="480" w:lineRule="auto"/>
        <w:ind w:right="-90"/>
        <w:jc w:val="both"/>
        <w:rPr>
          <w:ins w:id="3866" w:author="Ritu Kamra" w:date="2021-09-24T16:32:00Z"/>
          <w:del w:id="3867" w:author="Hardik Malhotra" w:date="2021-09-30T16:41:00Z"/>
          <w:rFonts w:ascii="Verdana" w:hAnsi="Verdana"/>
          <w:b/>
          <w:sz w:val="14"/>
          <w:szCs w:val="14"/>
        </w:rPr>
      </w:pPr>
      <w:ins w:id="3868" w:author="Ritu Kamra" w:date="2021-09-24T16:32:00Z">
        <w:del w:id="3869" w:author="Hardik Malhotra" w:date="2021-09-30T16:41:00Z">
          <w:r>
            <w:rPr>
              <w:noProof/>
            </w:rPr>
            <w:pict w14:anchorId="353BAEB3">
              <v:shape id="TextBox 27" o:spid="_x0000_s1768" type="#_x0000_t202" style="position:absolute;left:0;text-align:left;margin-left:306.2pt;margin-top:82.05pt;width:49.45pt;height:18.4pt;z-index:25230540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" filled="f" stroked="f">
                <v:textbox>
                  <w:txbxContent>
                    <w:p w14:paraId="2335EBFB" w14:textId="77777777" w:rsidR="00CE1723" w:rsidRPr="004644A7" w:rsidRDefault="00CE1723" w:rsidP="00CE1723">
                      <w:pPr>
                        <w:rPr>
                          <w:rFonts w:ascii="Verdana" w:hAnsi="Verdana"/>
                          <w:color w:val="000000" w:themeColor="text1"/>
                          <w:kern w:val="24"/>
                          <w:sz w:val="14"/>
                          <w:szCs w:val="14"/>
                        </w:rPr>
                      </w:pPr>
                      <w:r w:rsidRPr="004644A7">
                        <w:rPr>
                          <w:rFonts w:ascii="Verdana" w:hAnsi="Verdana"/>
                          <w:color w:val="000000" w:themeColor="text1"/>
                          <w:kern w:val="24"/>
                          <w:sz w:val="14"/>
                          <w:szCs w:val="14"/>
                        </w:rPr>
                        <w:t>-2.26%</w:t>
                      </w:r>
                    </w:p>
                  </w:txbxContent>
                </v:textbox>
                <w10:wrap anchorx="page"/>
              </v:shape>
            </w:pict>
          </w:r>
          <w:r>
            <w:rPr>
              <w:noProof/>
            </w:rPr>
            <w:pict w14:anchorId="6F58C1A3">
              <v:shape id="TextBox 26" o:spid="_x0000_s1767" type="#_x0000_t202" style="position:absolute;left:0;text-align:left;margin-left:213pt;margin-top:80.25pt;width:49.45pt;height:17.55pt;z-index:2523043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" filled="f" stroked="f">
                <v:textbox>
                  <w:txbxContent>
                    <w:p w14:paraId="3DC2B0D3" w14:textId="77777777" w:rsidR="00CE1723" w:rsidRPr="004644A7" w:rsidRDefault="00CE1723" w:rsidP="00CE1723">
                      <w:pPr>
                        <w:rPr>
                          <w:rFonts w:ascii="Verdana" w:hAnsi="Verdana"/>
                          <w:color w:val="000000" w:themeColor="text1"/>
                          <w:kern w:val="24"/>
                          <w:sz w:val="14"/>
                          <w:szCs w:val="14"/>
                        </w:rPr>
                      </w:pPr>
                      <w:r w:rsidRPr="004644A7">
                        <w:rPr>
                          <w:rFonts w:ascii="Verdana" w:hAnsi="Verdana"/>
                          <w:color w:val="000000" w:themeColor="text1"/>
                          <w:kern w:val="24"/>
                          <w:sz w:val="14"/>
                          <w:szCs w:val="14"/>
                        </w:rPr>
                        <w:t>-0.90%</w:t>
                      </w:r>
                    </w:p>
                  </w:txbxContent>
                </v:textbox>
                <w10:wrap anchorx="margin"/>
              </v:shape>
            </w:pict>
          </w:r>
          <w:r>
            <w:rPr>
              <w:noProof/>
            </w:rPr>
            <w:pict w14:anchorId="22D49940">
              <v:shape id="TextBox 25" o:spid="_x0000_s1766" type="#_x0000_t202" style="position:absolute;left:0;text-align:left;margin-left:99.45pt;margin-top:15.15pt;width:49.45pt;height:17.6pt;z-index:25231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" filled="f" stroked="f">
                <v:textbox>
                  <w:txbxContent>
                    <w:p w14:paraId="1DBB3D42" w14:textId="77777777" w:rsidR="00CE1723" w:rsidRPr="004644A7" w:rsidRDefault="00CE1723" w:rsidP="00CE1723">
                      <w:pPr>
                        <w:rPr>
                          <w:rFonts w:ascii="Verdana" w:hAnsi="Verdana"/>
                          <w:color w:val="000000" w:themeColor="text1"/>
                          <w:kern w:val="24"/>
                          <w:sz w:val="14"/>
                          <w:szCs w:val="14"/>
                        </w:rPr>
                      </w:pPr>
                      <w:r w:rsidRPr="004644A7">
                        <w:rPr>
                          <w:rFonts w:ascii="Verdana" w:hAnsi="Verdana"/>
                          <w:color w:val="000000" w:themeColor="text1"/>
                          <w:kern w:val="24"/>
                          <w:sz w:val="14"/>
                          <w:szCs w:val="14"/>
                        </w:rPr>
                        <w:t>-7.60%</w:t>
                      </w:r>
                    </w:p>
                  </w:txbxContent>
                </v:textbox>
              </v:shape>
            </w:pict>
          </w:r>
          <w:r>
            <w:rPr>
              <w:noProof/>
            </w:rPr>
            <w:pict w14:anchorId="62D21429">
              <v:shape id="TextBox 24" o:spid="_x0000_s1765" type="#_x0000_t202" style="position:absolute;left:0;text-align:left;margin-left:46.4pt;margin-top:.25pt;width:49.45pt;height:19.2pt;z-index:25231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" filled="f" stroked="f">
                <v:textbox>
                  <w:txbxContent>
                    <w:p w14:paraId="669D5338" w14:textId="77777777" w:rsidR="00CE1723" w:rsidRPr="004644A7" w:rsidRDefault="00CE1723" w:rsidP="00CE1723">
                      <w:pPr>
                        <w:rPr>
                          <w:rFonts w:ascii="Verdana" w:hAnsi="Verdana"/>
                          <w:color w:val="000000" w:themeColor="text1"/>
                          <w:kern w:val="24"/>
                          <w:sz w:val="14"/>
                          <w:szCs w:val="14"/>
                        </w:rPr>
                      </w:pPr>
                      <w:r w:rsidRPr="004644A7">
                        <w:rPr>
                          <w:rFonts w:ascii="Verdana" w:hAnsi="Verdana"/>
                          <w:color w:val="000000" w:themeColor="text1"/>
                          <w:kern w:val="24"/>
                          <w:sz w:val="14"/>
                          <w:szCs w:val="14"/>
                        </w:rPr>
                        <w:t>-12.10%</w:t>
                      </w:r>
                    </w:p>
                  </w:txbxContent>
                </v:textbox>
              </v:shape>
            </w:pict>
          </w:r>
          <w:r>
            <w:rPr>
              <w:noProof/>
            </w:rPr>
            <w:pict w14:anchorId="0D98BEC7">
              <v:shapetype id="_x0000_t32" coordsize="21600,21600" o:spt="32" o:oned="t" path="m,l21600,21600e" filled="f">
                <v:path arrowok="t" fillok="f" o:connecttype="none"/>
                <o:lock v:ext="edit" shapetype="t"/>
              </v:shapetype>
              <v:shape id="Straight Arrow Connector 12" o:spid="_x0000_s1764" type="#_x0000_t32" style="position:absolute;left:0;text-align:left;margin-left:41.25pt;margin-top:13.2pt;width:21.75pt;height:11.25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" strokecolor="#4472c4 [3204]" strokeweight=".5pt">
                <v:stroke endarrow="block" joinstyle="miter"/>
              </v:shape>
            </w:pict>
          </w:r>
          <w:r>
            <w:rPr>
              <w:noProof/>
            </w:rPr>
            <w:pict w14:anchorId="56063F8F">
              <v:shape id="Straight Arrow Connector 13" o:spid="_x0000_s1763" type="#_x0000_t32" style="position:absolute;left:0;text-align:left;margin-left:89.65pt;margin-top:27.15pt;width:26.25pt;height:12.75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" strokecolor="#4472c4 [3204]" strokeweight=".5pt">
                <v:stroke endarrow="block" joinstyle="miter"/>
              </v:shape>
            </w:pict>
          </w:r>
          <w:r>
            <w:rPr>
              <w:noProof/>
            </w:rPr>
            <w:pict w14:anchorId="22D96734">
              <v:shape id="TextBox 15" o:spid="_x0000_s1762" type="#_x0000_t202" style="position:absolute;left:0;text-align:left;margin-left:348.15pt;margin-top:213.1pt;width:135.3pt;height:15.75pt;z-index:25231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" filled="f" stroked="f">
                <v:textbox style="mso-fit-shape-to-text:t">
                  <w:txbxContent>
                    <w:p w14:paraId="431390F7" w14:textId="77777777" w:rsidR="00CE1723" w:rsidRPr="006F6D2F" w:rsidRDefault="00CE1723" w:rsidP="00CE1723">
                      <w:pPr>
                        <w:jc w:val="right"/>
                        <w:rPr>
                          <w:rFonts w:ascii="Verdana" w:eastAsia="Verdana" w:hAnsi="Verdana" w:cs="Verdana"/>
                          <w:i/>
                          <w:iCs/>
                          <w:color w:val="7F7F7F"/>
                          <w:kern w:val="24"/>
                          <w:sz w:val="12"/>
                          <w:szCs w:val="12"/>
                        </w:rPr>
                      </w:pPr>
                      <w:r w:rsidRPr="006F6D2F">
                        <w:rPr>
                          <w:rFonts w:ascii="Verdana" w:eastAsia="Verdana" w:hAnsi="Verdana" w:cs="Verdana"/>
                          <w:i/>
                          <w:iCs/>
                          <w:color w:val="7F7F7F"/>
                          <w:kern w:val="24"/>
                          <w:sz w:val="12"/>
                          <w:szCs w:val="12"/>
                        </w:rPr>
                        <w:t>Source: Annual Reports</w:t>
                      </w:r>
                    </w:p>
                  </w:txbxContent>
                </v:textbox>
              </v:shape>
            </w:pict>
          </w:r>
          <w:r>
            <w:rPr>
              <w:noProof/>
            </w:rPr>
            <w:pict w14:anchorId="0DFABC54">
              <v:shape id="TextBox 29" o:spid="_x0000_s1761" type="#_x0000_t202" style="position:absolute;left:0;text-align:left;margin-left:412.5pt;margin-top:15.7pt;width:49.45pt;height:22.4pt;z-index:25230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" filled="f" stroked="f">
                <v:textbox>
                  <w:txbxContent>
                    <w:p w14:paraId="6BDA2CD1" w14:textId="77777777" w:rsidR="00CE1723" w:rsidRPr="004644A7" w:rsidRDefault="00CE1723" w:rsidP="00CE1723">
                      <w:pPr>
                        <w:rPr>
                          <w:rFonts w:ascii="Verdana" w:hAnsi="Verdana"/>
                          <w:color w:val="000000" w:themeColor="text1"/>
                          <w:kern w:val="24"/>
                          <w:sz w:val="14"/>
                          <w:szCs w:val="14"/>
                        </w:rPr>
                      </w:pPr>
                      <w:r w:rsidRPr="004644A7">
                        <w:rPr>
                          <w:rFonts w:ascii="Verdana" w:hAnsi="Verdana"/>
                          <w:color w:val="000000" w:themeColor="text1"/>
                          <w:kern w:val="24"/>
                          <w:sz w:val="14"/>
                          <w:szCs w:val="14"/>
                        </w:rPr>
                        <w:t>-2.07%</w:t>
                      </w:r>
                    </w:p>
                  </w:txbxContent>
                </v:textbox>
              </v:shape>
            </w:pict>
          </w:r>
          <w:r>
            <w:rPr>
              <w:noProof/>
            </w:rPr>
            <w:pict w14:anchorId="7D3627B1">
              <v:shape id="TextBox 28" o:spid="_x0000_s1760" type="#_x0000_t202" style="position:absolute;left:0;text-align:left;margin-left:375pt;margin-top:14.85pt;width:42.65pt;height:18.9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" filled="f" stroked="f">
                <v:textbox>
                  <w:txbxContent>
                    <w:p w14:paraId="202EFB9F" w14:textId="77777777" w:rsidR="00CE1723" w:rsidRPr="004644A7" w:rsidRDefault="00CE1723" w:rsidP="00CE1723">
                      <w:pPr>
                        <w:rPr>
                          <w:rFonts w:ascii="Verdana" w:hAnsi="Verdana"/>
                          <w:color w:val="000000" w:themeColor="text1"/>
                          <w:kern w:val="24"/>
                          <w:sz w:val="14"/>
                          <w:szCs w:val="14"/>
                        </w:rPr>
                      </w:pPr>
                      <w:r w:rsidRPr="004644A7">
                        <w:rPr>
                          <w:rFonts w:ascii="Verdana" w:hAnsi="Verdana"/>
                          <w:color w:val="000000" w:themeColor="text1"/>
                          <w:kern w:val="24"/>
                          <w:sz w:val="14"/>
                          <w:szCs w:val="14"/>
                        </w:rPr>
                        <w:t>-9.76%</w:t>
                      </w:r>
                    </w:p>
                  </w:txbxContent>
                </v:textbox>
              </v:shape>
            </w:pict>
          </w:r>
          <w:r>
            <w:rPr>
              <w:noProof/>
            </w:rPr>
            <w:pict w14:anchorId="46A53CE2">
              <v:shape id="Straight Arrow Connector 19" o:spid="_x0000_s1759" type="#_x0000_t32" style="position:absolute;left:0;text-align:left;margin-left:406.2pt;margin-top:38pt;width:25.1pt;height:8.3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" strokecolor="#4472c4 [3204]" strokeweight=".5pt">
                <v:stroke endarrow="block" joinstyle="miter"/>
              </v:shape>
            </w:pict>
          </w:r>
          <w:r>
            <w:rPr>
              <w:noProof/>
            </w:rPr>
            <w:pict w14:anchorId="3CD2582A">
              <v:shape id="Straight Arrow Connector 15" o:spid="_x0000_s1758" type="#_x0000_t32" style="position:absolute;left:0;text-align:left;margin-left:372.1pt;margin-top:32.65pt;width:25.1pt;height:8.35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" strokecolor="#4472c4 [3204]" strokeweight=".5pt">
                <v:stroke endarrow="block" joinstyle="miter"/>
                <o:lock v:ext="edit" shapetype="f"/>
              </v:shape>
            </w:pict>
          </w:r>
          <w:r>
            <w:rPr>
              <w:noProof/>
            </w:rPr>
            <w:pict w14:anchorId="06B9CAA1">
              <v:shape id="Straight Arrow Connector 20" o:spid="_x0000_s1757" type="#_x0000_t32" style="position:absolute;left:0;text-align:left;margin-left:210.7pt;margin-top:95.85pt;width:18.75pt;height:7.5pt;z-index:25230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" strokecolor="#4472c4 [3204]" strokeweight=".5pt">
                <v:stroke endarrow="block" joinstyle="miter"/>
                <o:lock v:ext="edit" shapetype="f"/>
                <w10:wrap anchorx="margin"/>
              </v:shape>
            </w:pict>
          </w:r>
          <w:r>
            <w:rPr>
              <w:noProof/>
            </w:rPr>
            <w:pict w14:anchorId="3D7A7CD2">
              <v:shape id="Straight Arrow Connector 14" o:spid="_x0000_s1756" type="#_x0000_t32" style="position:absolute;left:0;text-align:left;margin-left:253.5pt;margin-top:103.35pt;width:20.25pt;height:6.7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" strokecolor="#4472c4 [3204]" strokeweight=".5pt">
                <v:stroke endarrow="block" joinstyle="miter"/>
                <o:lock v:ext="edit" shapetype="f"/>
              </v:shape>
            </w:pict>
          </w:r>
          <w:r w:rsidR="00CE1723" w:rsidRPr="004644A7" w:rsidDel="005D577D">
            <w:rPr>
              <w:rFonts w:ascii="Verdana" w:hAnsi="Verdana"/>
              <w:b/>
              <w:noProof/>
              <w:sz w:val="14"/>
              <w:szCs w:val="14"/>
            </w:rPr>
            <w:drawing>
              <wp:anchor distT="0" distB="0" distL="114300" distR="114300" simplePos="0" relativeHeight="252313600" behindDoc="0" locked="0" layoutInCell="1" allowOverlap="1" wp14:anchorId="481BE2A8" wp14:editId="70D3352C">
                <wp:simplePos x="0" y="0"/>
                <wp:positionH relativeFrom="column">
                  <wp:posOffset>-295275</wp:posOffset>
                </wp:positionH>
                <wp:positionV relativeFrom="paragraph">
                  <wp:posOffset>121920</wp:posOffset>
                </wp:positionV>
                <wp:extent cx="2409825" cy="2453005"/>
                <wp:effectExtent l="0" t="0" r="0" b="4445"/>
                <wp:wrapNone/>
                <wp:docPr id="136" name="Chart 136"/>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14:sizeRelH relativeFrom="margin">
                  <wp14:pctWidth>0</wp14:pctWidth>
                </wp14:sizeRelH>
                <wp14:sizeRelV relativeFrom="margin">
                  <wp14:pctHeight>0</wp14:pctHeight>
                </wp14:sizeRelV>
              </wp:anchor>
            </w:drawing>
          </w:r>
          <w:r w:rsidR="00CE1723" w:rsidRPr="004644A7" w:rsidDel="005D577D">
            <w:rPr>
              <w:rFonts w:ascii="Verdana" w:eastAsiaTheme="minorHAnsi" w:hAnsi="Verdana" w:cstheme="minorBidi"/>
              <w:noProof/>
              <w:sz w:val="14"/>
              <w:szCs w:val="14"/>
              <w:lang w:val="en-IN"/>
            </w:rPr>
            <w:delText xml:space="preserve">                                                                 </w:delText>
          </w:r>
          <w:r w:rsidR="00CE1723" w:rsidRPr="004644A7" w:rsidDel="005D577D">
            <w:rPr>
              <w:rFonts w:ascii="Verdana" w:hAnsi="Verdana"/>
              <w:b/>
              <w:noProof/>
              <w:sz w:val="14"/>
              <w:szCs w:val="14"/>
            </w:rPr>
            <w:drawing>
              <wp:inline distT="0" distB="0" distL="0" distR="0" wp14:anchorId="71ABD9A2" wp14:editId="68C91768">
                <wp:extent cx="2057400" cy="2477135"/>
                <wp:effectExtent l="0" t="0" r="0" b="0"/>
                <wp:docPr id="157" name="Chart 157">
                  <a:extLst xmlns:a="http://schemas.openxmlformats.org/drawingml/2006/main">
                    <a:ext uri="{FF2B5EF4-FFF2-40B4-BE49-F238E27FC236}">
                      <a16:creationId xmlns:a16="http://schemas.microsoft.com/office/drawing/2014/main" id="{2D662495-077F-4D73-9B59-E2ADFA4AF9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r w:rsidR="00CE1723" w:rsidRPr="004644A7" w:rsidDel="005D577D">
            <w:rPr>
              <w:rFonts w:ascii="Verdana" w:hAnsi="Verdana"/>
              <w:b/>
              <w:sz w:val="14"/>
              <w:szCs w:val="14"/>
            </w:rPr>
            <w:delText xml:space="preserve"> </w:delText>
          </w:r>
          <w:r w:rsidR="00CE1723" w:rsidRPr="004644A7" w:rsidDel="005D577D">
            <w:rPr>
              <w:rFonts w:ascii="Verdana" w:hAnsi="Verdana"/>
              <w:b/>
              <w:noProof/>
              <w:sz w:val="14"/>
              <w:szCs w:val="14"/>
            </w:rPr>
            <w:drawing>
              <wp:inline distT="0" distB="0" distL="0" distR="0" wp14:anchorId="0593DEDB" wp14:editId="14D92485">
                <wp:extent cx="1838325" cy="2469515"/>
                <wp:effectExtent l="0" t="0" r="0" b="6985"/>
                <wp:docPr id="161" name="Chart 161">
                  <a:extLst xmlns:a="http://schemas.openxmlformats.org/drawingml/2006/main">
                    <a:ext uri="{FF2B5EF4-FFF2-40B4-BE49-F238E27FC236}">
                      <a16:creationId xmlns:a16="http://schemas.microsoft.com/office/drawing/2014/main" id="{160D767A-9E0F-4DFC-A458-8F36D67F55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del>
      </w:ins>
    </w:p>
    <w:p w14:paraId="69EEF3FC" w14:textId="3D739D17" w:rsidR="00CE1723" w:rsidDel="005D577D" w:rsidRDefault="005858C1" w:rsidP="00CE1723">
      <w:pPr>
        <w:pStyle w:val="BodyText"/>
        <w:spacing w:before="162" w:line="480" w:lineRule="auto"/>
        <w:ind w:right="-90"/>
        <w:jc w:val="both"/>
        <w:rPr>
          <w:ins w:id="3870" w:author="Ritu Kamra" w:date="2021-09-24T16:32:00Z"/>
          <w:del w:id="3871" w:author="Hardik Malhotra" w:date="2021-09-30T16:41:00Z"/>
          <w:bCs/>
        </w:rPr>
      </w:pPr>
      <w:ins w:id="3872" w:author="Ritu Kamra" w:date="2021-09-24T16:32:00Z">
        <w:del w:id="3873" w:author="Hardik Malhotra" w:date="2021-09-30T16:41:00Z">
          <w:r>
            <w:rPr>
              <w:noProof/>
            </w:rPr>
            <w:object w:dxaOrig="1440" w:dyaOrig="1440" w14:anchorId="060BD3C9">
              <v:group id="Group 40" o:spid="_x0000_s1752" style="position:absolute;left:0;text-align:left;margin-left:297pt;margin-top:25pt;width:151.5pt;height:144.4pt;z-index:252319744;mso-width-relative:margin;mso-height-relative:margin" coordorigin=",2636" coordsize="30214,33207" o:gfxdata="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hart 164" o:spid="_x0000_s1753" type="#_x0000_t75" style="position:absolute;top:2636;width:30250;height:3322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">
                  <v:imagedata r:id="rId26" o:title=""/>
                  <o:lock v:ext="edit" aspectratio="f"/>
                </v:shape>
                <v:shape id="Straight Arrow Connector 166" o:spid="_x0000_s1754" type="#_x0000_t32" style="position:absolute;left:12629;top:10144;width:5677;height:31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" strokecolor="#4472c4 [3204]" strokeweight=".5pt">
                  <v:stroke endarrow="block" joinstyle="miter"/>
                  <o:lock v:ext="edit" shapetype="f"/>
                </v:shape>
                <v:shape id="TextBox 43" o:spid="_x0000_s1755" type="#_x0000_t202" style="position:absolute;left:11218;top:6829;width:7088;height:4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" filled="f" stroked="f">
                  <v:textbox>
                    <w:txbxContent>
                      <w:p w14:paraId="1E65DF03" w14:textId="77777777" w:rsidR="00CE1723" w:rsidRPr="001C16C1" w:rsidRDefault="00CE1723" w:rsidP="00CE1723">
                        <w:pPr>
                          <w:rPr>
                            <w:rFonts w:hAnsi="Calibri"/>
                            <w:color w:val="000000" w:themeColor="text1"/>
                            <w:kern w:val="24"/>
                            <w:sz w:val="20"/>
                            <w:szCs w:val="20"/>
                          </w:rPr>
                        </w:pPr>
                        <w:r w:rsidRPr="001C16C1">
                          <w:rPr>
                            <w:rFonts w:hAnsi="Calibri"/>
                            <w:color w:val="000000" w:themeColor="text1"/>
                            <w:kern w:val="24"/>
                            <w:sz w:val="20"/>
                            <w:szCs w:val="20"/>
                          </w:rPr>
                          <w:t>13%</w:t>
                        </w:r>
                      </w:p>
                    </w:txbxContent>
                  </v:textbox>
                </v:shape>
              </v:group>
              <o:OLEObject Type="Embed" ProgID="Excel.Chart.8" ShapeID="Chart 164" DrawAspect="Content" ObjectID="_1694605651" r:id="rId27">
                <o:FieldCodes>\s</o:FieldCodes>
              </o:OLEObject>
            </w:object>
          </w:r>
          <w:r>
            <w:rPr>
              <w:noProof/>
            </w:rPr>
            <w:object w:dxaOrig="1440" w:dyaOrig="1440" w14:anchorId="321997C5">
              <v:group id="Group 33" o:spid="_x0000_s1748" style="position:absolute;left:0;text-align:left;margin-left:25.5pt;margin-top:22.75pt;width:157.5pt;height:144.45pt;z-index:252318720;mso-width-relative:margin;mso-height-relative:margin" coordorigin=",2636" coordsize="30214,33207" o:gfxdata="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&#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">
                <v:shape id="Chart 156" o:spid="_x0000_s1749" type="#_x0000_t75" style="position:absolute;top:2636;width:30203;height:332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">
                  <v:imagedata r:id="rId28" o:title=""/>
                  <o:lock v:ext="edit" aspectratio="f"/>
                </v:shape>
                <v:shape id="Straight Arrow Connector 158" o:spid="_x0000_s1750" type="#_x0000_t32" style="position:absolute;left:12305;top:5111;width:5913;height:38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" strokecolor="#4472c4 [3204]" strokeweight=".5pt">
                  <v:stroke endarrow="block" joinstyle="miter"/>
                  <o:lock v:ext="edit" shapetype="f"/>
                </v:shape>
                <v:shape id="TextBox 37" o:spid="_x0000_s1751" type="#_x0000_t202" style="position:absolute;left:11683;top:2808;width:6535;height:4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" filled="f" stroked="f">
                  <v:textbox>
                    <w:txbxContent>
                      <w:p w14:paraId="5B28E370" w14:textId="77777777" w:rsidR="00CE1723" w:rsidRPr="006F6D2F" w:rsidRDefault="00CE1723" w:rsidP="00CE1723">
                        <w:pPr>
                          <w:jc w:val="center"/>
                          <w:rPr>
                            <w:rFonts w:hAnsi="Calibri"/>
                            <w:color w:val="000000" w:themeColor="text1"/>
                            <w:kern w:val="24"/>
                            <w:sz w:val="20"/>
                            <w:szCs w:val="20"/>
                          </w:rPr>
                        </w:pPr>
                        <w:r w:rsidRPr="006F6D2F">
                          <w:rPr>
                            <w:rFonts w:hAnsi="Calibri"/>
                            <w:color w:val="000000" w:themeColor="text1"/>
                            <w:kern w:val="24"/>
                            <w:sz w:val="20"/>
                            <w:szCs w:val="20"/>
                          </w:rPr>
                          <w:t>28%</w:t>
                        </w:r>
                      </w:p>
                    </w:txbxContent>
                  </v:textbox>
                </v:shape>
              </v:group>
              <o:OLEObject Type="Embed" ProgID="Excel.Chart.8" ShapeID="Chart 156" DrawAspect="Content" ObjectID="_1694605652" r:id="rId29">
                <o:FieldCodes>\s</o:FieldCodes>
              </o:OLEObject>
            </w:object>
          </w:r>
          <w:r w:rsidR="00CE1723" w:rsidDel="005D577D">
            <w:rPr>
              <w:bCs/>
            </w:rPr>
            <w:delText xml:space="preserve">                                                                                                                                        </w:delText>
          </w:r>
        </w:del>
      </w:ins>
    </w:p>
    <w:p w14:paraId="0F12ED61" w14:textId="6C478443" w:rsidR="00CE1723" w:rsidDel="005D577D" w:rsidRDefault="00CE1723" w:rsidP="00CE1723">
      <w:pPr>
        <w:pStyle w:val="BodyText"/>
        <w:spacing w:before="162" w:line="480" w:lineRule="auto"/>
        <w:ind w:right="-90"/>
        <w:jc w:val="both"/>
        <w:rPr>
          <w:ins w:id="3874" w:author="Ritu Kamra" w:date="2021-09-24T16:32:00Z"/>
          <w:del w:id="3875" w:author="Hardik Malhotra" w:date="2021-09-30T16:41:00Z"/>
          <w:bCs/>
        </w:rPr>
      </w:pPr>
    </w:p>
    <w:p w14:paraId="64296C1E" w14:textId="0EA9DE8D" w:rsidR="00CE1723" w:rsidDel="005D577D" w:rsidRDefault="00CE1723" w:rsidP="00CE1723">
      <w:pPr>
        <w:pStyle w:val="BodyText"/>
        <w:spacing w:before="162" w:line="480" w:lineRule="auto"/>
        <w:ind w:right="-90"/>
        <w:jc w:val="both"/>
        <w:rPr>
          <w:ins w:id="3876" w:author="Ritu Kamra" w:date="2021-09-24T16:32:00Z"/>
          <w:del w:id="3877" w:author="Hardik Malhotra" w:date="2021-09-30T16:41:00Z"/>
          <w:bCs/>
        </w:rPr>
      </w:pPr>
    </w:p>
    <w:p w14:paraId="2425987C" w14:textId="25CB8364" w:rsidR="00CE1723" w:rsidDel="005D577D" w:rsidRDefault="00CE1723" w:rsidP="00CE1723">
      <w:pPr>
        <w:pStyle w:val="BodyText"/>
        <w:spacing w:before="162" w:line="480" w:lineRule="auto"/>
        <w:ind w:right="-90"/>
        <w:jc w:val="both"/>
        <w:rPr>
          <w:ins w:id="3878" w:author="Ritu Kamra" w:date="2021-09-24T16:32:00Z"/>
          <w:del w:id="3879" w:author="Hardik Malhotra" w:date="2021-09-30T16:41:00Z"/>
          <w:bCs/>
        </w:rPr>
      </w:pPr>
    </w:p>
    <w:p w14:paraId="5157A1DD" w14:textId="2BAC9DBE" w:rsidR="00CE1723" w:rsidDel="005D577D" w:rsidRDefault="005858C1" w:rsidP="00CE1723">
      <w:pPr>
        <w:pStyle w:val="BodyText"/>
        <w:spacing w:before="162" w:line="480" w:lineRule="auto"/>
        <w:ind w:right="-90"/>
        <w:jc w:val="both"/>
        <w:rPr>
          <w:ins w:id="3880" w:author="Ritu Kamra" w:date="2021-09-24T16:32:00Z"/>
          <w:del w:id="3881" w:author="Hardik Malhotra" w:date="2021-09-30T16:41:00Z"/>
          <w:bCs/>
        </w:rPr>
      </w:pPr>
      <w:ins w:id="3882" w:author="Ritu Kamra" w:date="2021-09-24T16:32:00Z">
        <w:del w:id="3883" w:author="Hardik Malhotra" w:date="2021-09-30T16:41:00Z">
          <w:r>
            <w:rPr>
              <w:noProof/>
            </w:rPr>
            <w:pict w14:anchorId="16B1523D">
              <v:shape id="_x0000_s1747" type="#_x0000_t202" style="position:absolute;left:0;text-align:left;margin-left:323.7pt;margin-top:24.1pt;width:135.3pt;height:15.75pt;z-index:25231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" filled="f" stroked="f">
                <v:textbox style="mso-fit-shape-to-text:t">
                  <w:txbxContent>
                    <w:p w14:paraId="79CA8B69" w14:textId="77777777" w:rsidR="00CE1723" w:rsidRPr="006F6D2F" w:rsidRDefault="00CE1723" w:rsidP="00CE1723">
                      <w:pPr>
                        <w:jc w:val="right"/>
                        <w:rPr>
                          <w:rFonts w:ascii="Verdana" w:eastAsia="Verdana" w:hAnsi="Verdana" w:cs="Verdana"/>
                          <w:i/>
                          <w:iCs/>
                          <w:color w:val="7F7F7F"/>
                          <w:kern w:val="24"/>
                          <w:sz w:val="12"/>
                          <w:szCs w:val="12"/>
                        </w:rPr>
                      </w:pPr>
                      <w:r w:rsidRPr="006F6D2F">
                        <w:rPr>
                          <w:rFonts w:ascii="Verdana" w:eastAsia="Verdana" w:hAnsi="Verdana" w:cs="Verdana"/>
                          <w:i/>
                          <w:iCs/>
                          <w:color w:val="7F7F7F"/>
                          <w:kern w:val="24"/>
                          <w:sz w:val="12"/>
                          <w:szCs w:val="12"/>
                        </w:rPr>
                        <w:t>Source: Annual Reports</w:t>
                      </w:r>
                    </w:p>
                  </w:txbxContent>
                </v:textbox>
              </v:shape>
            </w:pict>
          </w:r>
          <w:r>
            <w:rPr>
              <w:noProof/>
            </w:rPr>
            <w:pict w14:anchorId="4A98F304">
              <v:shape id="_x0000_s1746" type="#_x0000_t202" style="position:absolute;left:0;text-align:left;margin-left:45.75pt;margin-top:28pt;width:135.3pt;height:15.75pt;z-index:25231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" filled="f" stroked="f">
                <v:textbox style="mso-fit-shape-to-text:t">
                  <w:txbxContent>
                    <w:p w14:paraId="165AB42F" w14:textId="77777777" w:rsidR="00CE1723" w:rsidRPr="006F6D2F" w:rsidRDefault="00CE1723" w:rsidP="00CE1723">
                      <w:pPr>
                        <w:jc w:val="right"/>
                        <w:rPr>
                          <w:rFonts w:ascii="Verdana" w:eastAsia="Verdana" w:hAnsi="Verdana" w:cs="Verdana"/>
                          <w:i/>
                          <w:iCs/>
                          <w:color w:val="7F7F7F"/>
                          <w:kern w:val="24"/>
                          <w:sz w:val="12"/>
                          <w:szCs w:val="12"/>
                        </w:rPr>
                      </w:pPr>
                      <w:r w:rsidRPr="006F6D2F">
                        <w:rPr>
                          <w:rFonts w:ascii="Verdana" w:eastAsia="Verdana" w:hAnsi="Verdana" w:cs="Verdana"/>
                          <w:i/>
                          <w:iCs/>
                          <w:color w:val="7F7F7F"/>
                          <w:kern w:val="24"/>
                          <w:sz w:val="12"/>
                          <w:szCs w:val="12"/>
                        </w:rPr>
                        <w:t>Source: Annual Reports</w:t>
                      </w:r>
                    </w:p>
                  </w:txbxContent>
                </v:textbox>
              </v:shape>
            </w:pict>
          </w:r>
        </w:del>
      </w:ins>
    </w:p>
    <w:p w14:paraId="29E98CCE" w14:textId="558AF413" w:rsidR="00CE1723" w:rsidDel="005D577D" w:rsidRDefault="00CE1723" w:rsidP="00CE1723">
      <w:pPr>
        <w:pStyle w:val="BodyText"/>
        <w:spacing w:before="162" w:line="480" w:lineRule="auto"/>
        <w:ind w:right="-90"/>
        <w:jc w:val="both"/>
        <w:rPr>
          <w:ins w:id="3884" w:author="Ritu Kamra" w:date="2021-09-24T16:32:00Z"/>
          <w:del w:id="3885" w:author="Hardik Malhotra" w:date="2021-09-30T16:41:00Z"/>
          <w:bCs/>
        </w:rPr>
      </w:pPr>
      <w:ins w:id="3886" w:author="Ritu Kamra" w:date="2021-09-24T16:32:00Z">
        <w:del w:id="3887" w:author="Hardik Malhotra" w:date="2021-09-30T16:41:00Z">
          <w:r w:rsidDel="005D577D">
            <w:rPr>
              <w:bCs/>
            </w:rPr>
            <w:delText xml:space="preserve">                                                                                                                       </w:delText>
          </w:r>
        </w:del>
      </w:ins>
    </w:p>
    <w:p w14:paraId="29E023B2" w14:textId="4EC266DA" w:rsidR="004A1EF5" w:rsidDel="005D577D" w:rsidRDefault="004A1EF5" w:rsidP="00CE1723">
      <w:pPr>
        <w:pStyle w:val="BodyText"/>
        <w:spacing w:before="162" w:line="360" w:lineRule="auto"/>
        <w:jc w:val="both"/>
        <w:rPr>
          <w:ins w:id="3888" w:author="Dilip Kumar" w:date="2021-09-25T12:04:00Z"/>
          <w:del w:id="3889" w:author="Hardik Malhotra" w:date="2021-09-30T16:41:00Z"/>
          <w:bCs/>
        </w:rPr>
        <w:sectPr w:rsidR="004A1EF5" w:rsidDel="005D577D"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A87C9C2" w14:textId="0F86A074" w:rsidR="005D577D" w:rsidRDefault="00CE1723" w:rsidP="00CE1723">
      <w:pPr>
        <w:pStyle w:val="BodyText"/>
        <w:spacing w:before="162" w:line="360" w:lineRule="auto"/>
        <w:jc w:val="both"/>
        <w:rPr>
          <w:ins w:id="3890" w:author="Dilip Kumar" w:date="2021-09-25T12:04:00Z"/>
          <w:bCs/>
        </w:rPr>
        <w:sectPr w:rsidR="005D577D"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ins w:id="3891" w:author="Ritu Kamra" w:date="2021-09-24T16:32:00Z">
        <w:del w:id="3892" w:author="Hardik Malhotra" w:date="2021-09-30T16:41:00Z">
          <w:r w:rsidRPr="007B0EA9" w:rsidDel="005D577D">
            <w:rPr>
              <w:bCs/>
            </w:rPr>
            <w:delText>Through revenue analysis of global epoxy resin manufacturers, the revenues of major players have been declining since 2018 due to decrease in the prices of epoxy resin and disruption in the supply chain management. Due to Covid-19, the demand and prices of epoxy further reduced which affected the revenues of companies. Through quarterly revenue analysis, the revenues of companies have been rising due to increasing demand of the epoxy resins and increasing prices of the resin. The betterment of supply chain management and rising demand from various end user industries contributed to the increasing market for Epoxy Resin. Companies have been noticing the rise in their revenue quarterly, especially through epoxy resin which serves as the raw material for Epoxy Resin. As shown in the graph, Olin Corporation and Hexion Inc. both witnessed the increase revenues by 28% and 13%, respectively from Q1 2021 to Q2 2021.</w:delText>
          </w:r>
        </w:del>
      </w:ins>
    </w:p>
    <w:p w14:paraId="7FCB756D" w14:textId="16C6250B" w:rsidR="00CE1723" w:rsidRPr="007B0EA9" w:rsidDel="00277C2B" w:rsidRDefault="00CE1723" w:rsidP="00CE1723">
      <w:pPr>
        <w:pStyle w:val="BodyText"/>
        <w:spacing w:before="162" w:line="360" w:lineRule="auto"/>
        <w:jc w:val="both"/>
        <w:rPr>
          <w:ins w:id="3893" w:author="Ritu Kamra" w:date="2021-09-24T16:32:00Z"/>
          <w:del w:id="3894" w:author="Dilip Kumar" w:date="2021-09-25T12:04:00Z"/>
          <w:bCs/>
        </w:rPr>
      </w:pPr>
    </w:p>
    <w:p w14:paraId="716DFAA8" w14:textId="77777777" w:rsidR="00CE1723" w:rsidRPr="005642A2" w:rsidDel="00277C2B" w:rsidRDefault="00CE1723" w:rsidP="00F23477">
      <w:pPr>
        <w:tabs>
          <w:tab w:val="left" w:pos="3075"/>
        </w:tabs>
        <w:spacing w:line="360" w:lineRule="auto"/>
        <w:jc w:val="both"/>
        <w:rPr>
          <w:ins w:id="3895" w:author="Ritu Kamra" w:date="2021-09-24T13:02:00Z"/>
          <w:del w:id="3896" w:author="Dilip Kumar" w:date="2021-09-25T12:04:00Z"/>
          <w:rFonts w:ascii="Arial" w:eastAsia="Arial" w:hAnsi="Arial" w:cs="Arial"/>
          <w:bCs/>
          <w:color w:val="F4B083" w:themeColor="accent2" w:themeTint="99"/>
          <w:sz w:val="24"/>
          <w:szCs w:val="24"/>
          <w:lang w:val="en-US"/>
        </w:rPr>
      </w:pPr>
    </w:p>
    <w:p w14:paraId="2A8B0D9B" w14:textId="1DBE03F8" w:rsidR="00874171" w:rsidDel="00F23477" w:rsidRDefault="00F615C8" w:rsidP="00F615C8">
      <w:pPr>
        <w:tabs>
          <w:tab w:val="left" w:pos="3075"/>
        </w:tabs>
        <w:spacing w:line="360" w:lineRule="auto"/>
        <w:jc w:val="both"/>
        <w:rPr>
          <w:del w:id="3897" w:author="Ritu Kamra" w:date="2021-09-24T13:02:00Z"/>
          <w:rFonts w:ascii="Arial" w:eastAsia="Arial" w:hAnsi="Arial" w:cs="Arial"/>
          <w:bCs/>
          <w:color w:val="2E74B5" w:themeColor="accent5" w:themeShade="BF"/>
          <w:sz w:val="24"/>
          <w:szCs w:val="24"/>
          <w:lang w:val="en-US"/>
        </w:rPr>
      </w:pPr>
      <w:del w:id="3898" w:author="Ritu Kamra" w:date="2021-09-24T13:02:00Z">
        <w:r w:rsidRPr="002F5D9C" w:rsidDel="00F23477">
          <w:rPr>
            <w:rFonts w:ascii="Arial" w:eastAsia="Arial" w:hAnsi="Arial" w:cs="Arial"/>
            <w:bCs/>
            <w:color w:val="2E74B5" w:themeColor="accent5" w:themeShade="BF"/>
            <w:sz w:val="24"/>
            <w:szCs w:val="24"/>
            <w:lang w:val="en-US"/>
            <w:rPrChange w:id="3899" w:author="Supreet Mathaun" w:date="2021-09-23T15:05:00Z">
              <w:rPr>
                <w:rFonts w:ascii="Arial" w:eastAsia="Arial" w:hAnsi="Arial" w:cs="Arial"/>
                <w:bCs/>
                <w:sz w:val="24"/>
                <w:szCs w:val="24"/>
                <w:lang w:val="en-US"/>
              </w:rPr>
            </w:rPrChange>
          </w:rPr>
          <w:delText xml:space="preserve">*One of the starting substances of epoxy resins, Bisphenol A (BPA), has been thoroughly assessed by </w:delText>
        </w:r>
      </w:del>
      <w:ins w:id="3900" w:author="Supreet Mathaun" w:date="2021-09-23T16:35:00Z">
        <w:del w:id="3901" w:author="Ritu Kamra" w:date="2021-09-24T13:02:00Z">
          <w:r w:rsidR="00CF4E2F" w:rsidDel="00F23477">
            <w:rPr>
              <w:rFonts w:ascii="Arial" w:eastAsia="Arial" w:hAnsi="Arial" w:cs="Arial"/>
              <w:bCs/>
              <w:color w:val="2E74B5" w:themeColor="accent5" w:themeShade="BF"/>
              <w:sz w:val="24"/>
              <w:szCs w:val="24"/>
              <w:lang w:val="en-US"/>
            </w:rPr>
            <w:delText xml:space="preserve">the </w:delText>
          </w:r>
        </w:del>
      </w:ins>
      <w:del w:id="3902" w:author="Ritu Kamra" w:date="2021-09-24T13:02:00Z">
        <w:r w:rsidRPr="002F5D9C" w:rsidDel="00F23477">
          <w:rPr>
            <w:rFonts w:ascii="Arial" w:eastAsia="Arial" w:hAnsi="Arial" w:cs="Arial"/>
            <w:bCs/>
            <w:color w:val="2E74B5" w:themeColor="accent5" w:themeShade="BF"/>
            <w:sz w:val="24"/>
            <w:szCs w:val="24"/>
            <w:lang w:val="en-US"/>
            <w:rPrChange w:id="3903" w:author="Supreet Mathaun" w:date="2021-09-23T15:05:00Z">
              <w:rPr>
                <w:rFonts w:ascii="Arial" w:eastAsia="Arial" w:hAnsi="Arial" w:cs="Arial"/>
                <w:bCs/>
                <w:sz w:val="24"/>
                <w:szCs w:val="24"/>
                <w:lang w:val="en-US"/>
              </w:rPr>
            </w:rPrChange>
          </w:rPr>
          <w:delText xml:space="preserve">EU and international regulatory agencies such as the </w:delText>
        </w:r>
      </w:del>
      <w:del w:id="3904" w:author="Ritu Kamra" w:date="2021-09-24T12:51:00Z">
        <w:r w:rsidRPr="002F5D9C" w:rsidDel="00E65E2A">
          <w:rPr>
            <w:rFonts w:ascii="Arial" w:eastAsia="Arial" w:hAnsi="Arial" w:cs="Arial"/>
            <w:bCs/>
            <w:color w:val="2E74B5" w:themeColor="accent5" w:themeShade="BF"/>
            <w:sz w:val="24"/>
            <w:szCs w:val="24"/>
            <w:lang w:val="en-US"/>
            <w:rPrChange w:id="3905" w:author="Supreet Mathaun" w:date="2021-09-23T15:05:00Z">
              <w:rPr>
                <w:rFonts w:ascii="Arial" w:eastAsia="Arial" w:hAnsi="Arial" w:cs="Arial"/>
                <w:bCs/>
                <w:sz w:val="24"/>
                <w:szCs w:val="24"/>
                <w:lang w:val="en-US"/>
              </w:rPr>
            </w:rPrChange>
          </w:rPr>
          <w:delText>Europ</w:delText>
        </w:r>
      </w:del>
      <w:del w:id="3906" w:author="Ritu Kamra" w:date="2021-09-24T12:50:00Z">
        <w:r w:rsidRPr="002F5D9C" w:rsidDel="00E65E2A">
          <w:rPr>
            <w:rFonts w:ascii="Arial" w:eastAsia="Arial" w:hAnsi="Arial" w:cs="Arial"/>
            <w:bCs/>
            <w:color w:val="2E74B5" w:themeColor="accent5" w:themeShade="BF"/>
            <w:sz w:val="24"/>
            <w:szCs w:val="24"/>
            <w:lang w:val="en-US"/>
            <w:rPrChange w:id="3907" w:author="Supreet Mathaun" w:date="2021-09-23T15:05:00Z">
              <w:rPr>
                <w:rFonts w:ascii="Arial" w:eastAsia="Arial" w:hAnsi="Arial" w:cs="Arial"/>
                <w:bCs/>
                <w:sz w:val="24"/>
                <w:szCs w:val="24"/>
                <w:lang w:val="en-US"/>
              </w:rPr>
            </w:rPrChange>
          </w:rPr>
          <w:delText>ean</w:delText>
        </w:r>
      </w:del>
      <w:del w:id="3908" w:author="Ritu Kamra" w:date="2021-09-24T13:02:00Z">
        <w:r w:rsidRPr="002F5D9C" w:rsidDel="00F23477">
          <w:rPr>
            <w:rFonts w:ascii="Arial" w:eastAsia="Arial" w:hAnsi="Arial" w:cs="Arial"/>
            <w:bCs/>
            <w:color w:val="2E74B5" w:themeColor="accent5" w:themeShade="BF"/>
            <w:sz w:val="24"/>
            <w:szCs w:val="24"/>
            <w:lang w:val="en-US"/>
            <w:rPrChange w:id="3909" w:author="Supreet Mathaun" w:date="2021-09-23T15:05:00Z">
              <w:rPr>
                <w:rFonts w:ascii="Arial" w:eastAsia="Arial" w:hAnsi="Arial" w:cs="Arial"/>
                <w:bCs/>
                <w:sz w:val="24"/>
                <w:szCs w:val="24"/>
                <w:lang w:val="en-US"/>
              </w:rPr>
            </w:rPrChange>
          </w:rPr>
          <w:delText xml:space="preserve"> Food Safety Authority (</w:delText>
        </w:r>
      </w:del>
      <w:del w:id="3910" w:author="Ritu Kamra" w:date="2021-09-24T12:51:00Z">
        <w:r w:rsidRPr="002F5D9C" w:rsidDel="00E65E2A">
          <w:rPr>
            <w:rFonts w:ascii="Arial" w:eastAsia="Arial" w:hAnsi="Arial" w:cs="Arial"/>
            <w:bCs/>
            <w:color w:val="2E74B5" w:themeColor="accent5" w:themeShade="BF"/>
            <w:sz w:val="24"/>
            <w:szCs w:val="24"/>
            <w:lang w:val="en-US"/>
            <w:rPrChange w:id="3911" w:author="Supreet Mathaun" w:date="2021-09-23T15:05:00Z">
              <w:rPr>
                <w:rFonts w:ascii="Arial" w:eastAsia="Arial" w:hAnsi="Arial" w:cs="Arial"/>
                <w:bCs/>
                <w:sz w:val="24"/>
                <w:szCs w:val="24"/>
                <w:lang w:val="en-US"/>
              </w:rPr>
            </w:rPrChange>
          </w:rPr>
          <w:delText>E</w:delText>
        </w:r>
      </w:del>
      <w:del w:id="3912" w:author="Ritu Kamra" w:date="2021-09-24T13:02:00Z">
        <w:r w:rsidRPr="002F5D9C" w:rsidDel="00F23477">
          <w:rPr>
            <w:rFonts w:ascii="Arial" w:eastAsia="Arial" w:hAnsi="Arial" w:cs="Arial"/>
            <w:bCs/>
            <w:color w:val="2E74B5" w:themeColor="accent5" w:themeShade="BF"/>
            <w:sz w:val="24"/>
            <w:szCs w:val="24"/>
            <w:lang w:val="en-US"/>
            <w:rPrChange w:id="3913" w:author="Supreet Mathaun" w:date="2021-09-23T15:05:00Z">
              <w:rPr>
                <w:rFonts w:ascii="Arial" w:eastAsia="Arial" w:hAnsi="Arial" w:cs="Arial"/>
                <w:bCs/>
                <w:sz w:val="24"/>
                <w:szCs w:val="24"/>
                <w:lang w:val="en-US"/>
              </w:rPr>
            </w:rPrChange>
          </w:rPr>
          <w:delText>FSA) and the US Food &amp; Drug Agency (FDA). Both concluded that epoxy materials based on BPA are safe under current use and exposure conditions</w:delText>
        </w:r>
      </w:del>
    </w:p>
    <w:p w14:paraId="1DAAF672" w14:textId="42BD337A" w:rsidR="00F23477" w:rsidDel="00277C2B" w:rsidRDefault="00F23477" w:rsidP="00F615C8">
      <w:pPr>
        <w:tabs>
          <w:tab w:val="left" w:pos="3075"/>
        </w:tabs>
        <w:spacing w:line="360" w:lineRule="auto"/>
        <w:jc w:val="both"/>
        <w:rPr>
          <w:ins w:id="3914" w:author="Ritu Kamra" w:date="2021-09-24T13:02:00Z"/>
          <w:del w:id="3915" w:author="Dilip Kumar" w:date="2021-09-25T12:04:00Z"/>
          <w:rFonts w:ascii="Arial" w:eastAsia="Arial" w:hAnsi="Arial" w:cs="Arial"/>
          <w:bCs/>
          <w:color w:val="2E74B5" w:themeColor="accent5" w:themeShade="BF"/>
          <w:sz w:val="24"/>
          <w:szCs w:val="24"/>
          <w:lang w:val="en-US"/>
        </w:rPr>
      </w:pPr>
    </w:p>
    <w:p w14:paraId="6F6CB4C5" w14:textId="385FE786" w:rsidR="00F23477" w:rsidDel="00277C2B" w:rsidRDefault="00F23477" w:rsidP="00F615C8">
      <w:pPr>
        <w:tabs>
          <w:tab w:val="left" w:pos="3075"/>
        </w:tabs>
        <w:spacing w:line="360" w:lineRule="auto"/>
        <w:jc w:val="both"/>
        <w:rPr>
          <w:ins w:id="3916" w:author="Ritu Kamra" w:date="2021-09-24T13:02:00Z"/>
          <w:del w:id="3917" w:author="Dilip Kumar" w:date="2021-09-25T12:04:00Z"/>
          <w:rFonts w:ascii="Arial" w:eastAsia="Arial" w:hAnsi="Arial" w:cs="Arial"/>
          <w:bCs/>
          <w:color w:val="2E74B5" w:themeColor="accent5" w:themeShade="BF"/>
          <w:sz w:val="24"/>
          <w:szCs w:val="24"/>
          <w:lang w:val="en-US"/>
        </w:rPr>
      </w:pPr>
    </w:p>
    <w:p w14:paraId="5241C031" w14:textId="77777777" w:rsidR="00F23477" w:rsidRPr="002F5D9C" w:rsidDel="00277C2B" w:rsidRDefault="00F23477" w:rsidP="00F615C8">
      <w:pPr>
        <w:tabs>
          <w:tab w:val="left" w:pos="3075"/>
        </w:tabs>
        <w:spacing w:line="360" w:lineRule="auto"/>
        <w:jc w:val="both"/>
        <w:rPr>
          <w:ins w:id="3918" w:author="Ritu Kamra" w:date="2021-09-24T13:02:00Z"/>
          <w:del w:id="3919" w:author="Dilip Kumar" w:date="2021-09-25T12:04:00Z"/>
          <w:rFonts w:ascii="Arial" w:eastAsia="Arial" w:hAnsi="Arial" w:cs="Arial"/>
          <w:bCs/>
          <w:color w:val="2E74B5" w:themeColor="accent5" w:themeShade="BF"/>
          <w:sz w:val="24"/>
          <w:szCs w:val="24"/>
          <w:lang w:val="en-US"/>
          <w:rPrChange w:id="3920" w:author="Supreet Mathaun" w:date="2021-09-23T15:05:00Z">
            <w:rPr>
              <w:ins w:id="3921" w:author="Ritu Kamra" w:date="2021-09-24T13:02:00Z"/>
              <w:del w:id="3922" w:author="Dilip Kumar" w:date="2021-09-25T12:04:00Z"/>
              <w:rFonts w:ascii="Arial" w:eastAsia="Arial" w:hAnsi="Arial" w:cs="Arial"/>
              <w:bCs/>
              <w:sz w:val="24"/>
              <w:szCs w:val="24"/>
              <w:lang w:val="en-US"/>
            </w:rPr>
          </w:rPrChange>
        </w:rPr>
      </w:pPr>
    </w:p>
    <w:p w14:paraId="065A8EFB" w14:textId="0DED28FF" w:rsidR="00522867" w:rsidRPr="00F615C8" w:rsidRDefault="005858C1" w:rsidP="00F615C8">
      <w:pPr>
        <w:tabs>
          <w:tab w:val="left" w:pos="3075"/>
        </w:tabs>
        <w:spacing w:line="360" w:lineRule="auto"/>
        <w:jc w:val="both"/>
        <w:rPr>
          <w:rFonts w:ascii="Arial" w:eastAsia="Arial" w:hAnsi="Arial" w:cs="Arial"/>
          <w:bCs/>
          <w:sz w:val="24"/>
          <w:szCs w:val="24"/>
          <w:lang w:val="en-US"/>
        </w:rPr>
      </w:pPr>
      <w:r>
        <w:rPr>
          <w:noProof/>
        </w:rPr>
        <w:pict w14:anchorId="591B7891">
          <v:shape id="_x0000_s1745" type="#_x0000_t202" style="position:absolute;left:0;text-align:left;margin-left:0;margin-top:28.75pt;width:497.8pt;height:22.95pt;z-index:251973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" filled="f" stroked="f">
            <v:textbox style="mso-fit-shape-to-text:t">
              <w:txbxContent>
                <w:p w14:paraId="375F06EC" w14:textId="3DE7415F" w:rsidR="00AF644B" w:rsidRPr="00991017" w:rsidRDefault="00AF644B" w:rsidP="00AF644B">
                  <w:pPr>
                    <w:rPr>
                      <w:rFonts w:ascii="Verdana" w:eastAsia="Verdana" w:hAnsi="Verdana" w:cs="Arial"/>
                      <w:b/>
                      <w:bCs/>
                      <w:color w:val="000000" w:themeColor="text1"/>
                      <w:kern w:val="24"/>
                      <w:sz w:val="20"/>
                      <w:szCs w:val="20"/>
                    </w:rPr>
                  </w:pPr>
                  <w:r w:rsidRPr="00991017">
                    <w:rPr>
                      <w:rFonts w:ascii="Verdana" w:eastAsia="Verdana" w:hAnsi="Verdana" w:cs="Arial"/>
                      <w:b/>
                      <w:bCs/>
                      <w:color w:val="000000" w:themeColor="text1"/>
                      <w:kern w:val="24"/>
                      <w:sz w:val="20"/>
                      <w:szCs w:val="20"/>
                    </w:rPr>
                    <w:t>Chapter 3.  Market Outlook and Relevance of the Project</w:t>
                  </w:r>
                </w:p>
              </w:txbxContent>
            </v:textbox>
            <w10:wrap anchorx="margin"/>
          </v:shape>
        </w:pict>
      </w:r>
    </w:p>
    <w:p w14:paraId="52FF0DB7" w14:textId="77777777" w:rsidR="00F23477" w:rsidRDefault="00F23477" w:rsidP="00CC48BA">
      <w:pPr>
        <w:pStyle w:val="BodyText"/>
        <w:spacing w:before="162" w:line="480" w:lineRule="auto"/>
        <w:ind w:right="-90"/>
        <w:jc w:val="both"/>
        <w:rPr>
          <w:ins w:id="3923" w:author="Ritu Kamra" w:date="2021-09-24T13:02:00Z"/>
          <w:bCs/>
        </w:rPr>
      </w:pPr>
    </w:p>
    <w:p w14:paraId="1785CF24" w14:textId="0DCD2D05" w:rsidR="00522867" w:rsidRDefault="005858C1" w:rsidP="00CC48BA">
      <w:pPr>
        <w:pStyle w:val="BodyText"/>
        <w:spacing w:before="162" w:line="480" w:lineRule="auto"/>
        <w:ind w:right="-90"/>
        <w:jc w:val="both"/>
        <w:rPr>
          <w:bCs/>
        </w:rPr>
      </w:pPr>
      <w:r>
        <w:rPr>
          <w:noProof/>
        </w:rPr>
        <w:pict w14:anchorId="5E08AC77">
          <v:shape id="_x0000_s1744" type="#_x0000_t202" style="position:absolute;left:0;text-align:left;margin-left:457.25pt;margin-top:8.9pt;width:508.45pt;height:22.95pt;z-index:251951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" filled="f" stroked="f">
            <v:textbox style="mso-fit-shape-to-text:t">
              <w:txbxContent>
                <w:p w14:paraId="293240C4" w14:textId="4710046B" w:rsidR="00522867" w:rsidRPr="00522867" w:rsidRDefault="00522867" w:rsidP="00522867">
                  <w:pPr>
                    <w:rPr>
                      <w:rFonts w:ascii="Verdana" w:hAnsi="Verdana"/>
                      <w:b/>
                      <w:bCs/>
                      <w:color w:val="000000" w:themeColor="text1"/>
                      <w:kern w:val="24"/>
                      <w:sz w:val="32"/>
                      <w:szCs w:val="32"/>
                    </w:rPr>
                  </w:pPr>
                  <w:r w:rsidRPr="00991017">
                    <w:rPr>
                      <w:rFonts w:ascii="Verdana" w:eastAsia="Verdana" w:hAnsi="Verdana" w:cs="Arial"/>
                      <w:b/>
                      <w:bCs/>
                      <w:color w:val="000000" w:themeColor="text1"/>
                      <w:kern w:val="24"/>
                      <w:sz w:val="20"/>
                      <w:szCs w:val="20"/>
                    </w:rPr>
                    <w:t xml:space="preserve">3.1. Demand Supply Outlook – Global </w:t>
                  </w:r>
                  <w:r w:rsidR="00F615C8">
                    <w:rPr>
                      <w:rFonts w:ascii="Verdana" w:eastAsia="Verdana" w:hAnsi="Verdana" w:cs="Arial"/>
                      <w:b/>
                      <w:bCs/>
                      <w:color w:val="000000" w:themeColor="text1"/>
                      <w:kern w:val="24"/>
                      <w:sz w:val="20"/>
                      <w:szCs w:val="20"/>
                    </w:rPr>
                    <w:t>Epoxy Resin</w:t>
                  </w:r>
                  <w:r w:rsidRPr="00991017">
                    <w:rPr>
                      <w:rFonts w:ascii="Verdana" w:eastAsia="Verdana" w:hAnsi="Verdana" w:cs="Arial"/>
                      <w:b/>
                      <w:bCs/>
                      <w:color w:val="000000" w:themeColor="text1"/>
                      <w:kern w:val="24"/>
                      <w:sz w:val="20"/>
                      <w:szCs w:val="20"/>
                    </w:rPr>
                    <w:t xml:space="preserve"> Market</w:t>
                  </w:r>
                </w:p>
              </w:txbxContent>
            </v:textbox>
            <w10:wrap anchorx="margin"/>
          </v:shape>
        </w:pict>
      </w:r>
      <w:r>
        <w:rPr>
          <w:noProof/>
        </w:rPr>
        <w:pict w14:anchorId="5FF8E78D">
          <v:shape id="Text Placeholder 3" o:spid="_x0000_s1743" type="#_x0000_t202" style="position:absolute;left:0;text-align:left;margin-left:455.45pt;margin-top:31.1pt;width:506.65pt;height:22.95pt;z-index:251865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" filled="f" stroked="f">
            <v:textbox style="mso-fit-shape-to-text:t">
              <w:txbxContent>
                <w:p w14:paraId="50A84F4D" w14:textId="5A93A073" w:rsidR="00CC48BA" w:rsidRPr="003C663E" w:rsidRDefault="00CC48BA" w:rsidP="00CC48BA">
                  <w:pPr>
                    <w:rPr>
                      <w:rFonts w:ascii="Verdana" w:hAnsi="Verdana"/>
                      <w:b/>
                      <w:bCs/>
                      <w:color w:val="000000" w:themeColor="text1"/>
                      <w:kern w:val="24"/>
                      <w:sz w:val="20"/>
                      <w:szCs w:val="20"/>
                    </w:rPr>
                  </w:pPr>
                  <w:r w:rsidRPr="003C663E">
                    <w:rPr>
                      <w:rFonts w:ascii="Verdana" w:hAnsi="Verdana"/>
                      <w:b/>
                      <w:bCs/>
                      <w:color w:val="000000" w:themeColor="text1"/>
                      <w:kern w:val="24"/>
                      <w:sz w:val="20"/>
                      <w:szCs w:val="20"/>
                    </w:rPr>
                    <w:t xml:space="preserve">Table 1: Global </w:t>
                  </w:r>
                  <w:r w:rsidR="00F615C8">
                    <w:rPr>
                      <w:rFonts w:ascii="Verdana" w:hAnsi="Verdana"/>
                      <w:b/>
                      <w:bCs/>
                      <w:color w:val="000000" w:themeColor="text1"/>
                      <w:kern w:val="24"/>
                      <w:sz w:val="20"/>
                      <w:szCs w:val="20"/>
                    </w:rPr>
                    <w:t>Epoxy Resin</w:t>
                  </w:r>
                  <w:r w:rsidRPr="003C663E">
                    <w:rPr>
                      <w:rFonts w:ascii="Verdana" w:hAnsi="Verdana"/>
                      <w:b/>
                      <w:bCs/>
                      <w:color w:val="000000" w:themeColor="text1"/>
                      <w:kern w:val="24"/>
                      <w:sz w:val="20"/>
                      <w:szCs w:val="20"/>
                    </w:rPr>
                    <w:t xml:space="preserve"> Demand-Supply Scenario, 2015-2030F (Thousand Tonnes)</w:t>
                  </w:r>
                </w:p>
              </w:txbxContent>
            </v:textbox>
            <w10:wrap anchorx="margin"/>
          </v:shape>
        </w:pict>
      </w:r>
    </w:p>
    <w:p w14:paraId="63F72259" w14:textId="1BE2AF39" w:rsidR="00CC48BA" w:rsidRDefault="00CC48BA" w:rsidP="00CC48BA">
      <w:pPr>
        <w:pStyle w:val="BodyText"/>
        <w:spacing w:before="162" w:line="480" w:lineRule="auto"/>
        <w:ind w:right="-90"/>
        <w:jc w:val="both"/>
        <w:rPr>
          <w:bCs/>
        </w:rPr>
      </w:pPr>
    </w:p>
    <w:tbl>
      <w:tblPr>
        <w:tblW w:w="9838" w:type="dxa"/>
        <w:jc w:val="center"/>
        <w:tblCellMar>
          <w:left w:w="0" w:type="dxa"/>
          <w:right w:w="0" w:type="dxa"/>
        </w:tblCellMar>
        <w:tblLook w:val="0600" w:firstRow="0" w:lastRow="0" w:firstColumn="0" w:lastColumn="0" w:noHBand="1" w:noVBand="1"/>
        <w:tblPrChange w:id="3924" w:author="Hardik Malhotra" w:date="2021-09-30T22:49:00Z">
          <w:tblPr>
            <w:tblW w:w="9838" w:type="dxa"/>
            <w:jc w:val="center"/>
            <w:tblCellMar>
              <w:left w:w="0" w:type="dxa"/>
              <w:right w:w="0" w:type="dxa"/>
            </w:tblCellMar>
            <w:tblLook w:val="0600" w:firstRow="0" w:lastRow="0" w:firstColumn="0" w:lastColumn="0" w:noHBand="1" w:noVBand="1"/>
          </w:tblPr>
        </w:tblPrChange>
      </w:tblPr>
      <w:tblGrid>
        <w:gridCol w:w="2337"/>
        <w:gridCol w:w="1461"/>
        <w:gridCol w:w="1587"/>
        <w:gridCol w:w="1279"/>
        <w:gridCol w:w="1587"/>
        <w:gridCol w:w="1587"/>
        <w:tblGridChange w:id="3925">
          <w:tblGrid>
            <w:gridCol w:w="18"/>
            <w:gridCol w:w="2288"/>
            <w:gridCol w:w="31"/>
            <w:gridCol w:w="1182"/>
            <w:gridCol w:w="243"/>
            <w:gridCol w:w="36"/>
            <w:gridCol w:w="257"/>
            <w:gridCol w:w="662"/>
            <w:gridCol w:w="444"/>
            <w:gridCol w:w="176"/>
            <w:gridCol w:w="48"/>
            <w:gridCol w:w="594"/>
            <w:gridCol w:w="288"/>
            <w:gridCol w:w="397"/>
            <w:gridCol w:w="42"/>
            <w:gridCol w:w="535"/>
            <w:gridCol w:w="132"/>
            <w:gridCol w:w="878"/>
            <w:gridCol w:w="30"/>
            <w:gridCol w:w="198"/>
            <w:gridCol w:w="24"/>
            <w:gridCol w:w="1335"/>
            <w:gridCol w:w="18"/>
          </w:tblGrid>
        </w:tblGridChange>
      </w:tblGrid>
      <w:tr w:rsidR="00CC48BA" w:rsidRPr="003C663E" w14:paraId="2CAD42A1" w14:textId="77777777" w:rsidTr="00184759">
        <w:trPr>
          <w:trHeight w:val="341"/>
          <w:jc w:val="center"/>
          <w:trPrChange w:id="3926" w:author="Hardik Malhotra" w:date="2021-09-30T22:49:00Z">
            <w:trPr>
              <w:gridBefore w:val="1"/>
              <w:trHeight w:val="341"/>
              <w:jc w:val="center"/>
            </w:trPr>
          </w:trPrChange>
        </w:trPr>
        <w:tc>
          <w:tcPr>
            <w:tcW w:w="2342"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Change w:id="3927" w:author="Hardik Malhotra" w:date="2021-09-30T22:49:00Z">
              <w:tcPr>
                <w:tcW w:w="234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tcPrChange>
          </w:tcPr>
          <w:p w14:paraId="1AEDA752" w14:textId="594CE6CA" w:rsidR="00CC48BA" w:rsidRPr="004644A7" w:rsidRDefault="00CC48BA" w:rsidP="00CC48BA">
            <w:pPr>
              <w:pStyle w:val="BodyText"/>
              <w:spacing w:before="162" w:line="480" w:lineRule="auto"/>
              <w:ind w:right="-90"/>
              <w:jc w:val="both"/>
              <w:rPr>
                <w:rFonts w:ascii="Verdana" w:hAnsi="Verdana"/>
                <w:b/>
                <w:bCs/>
                <w:sz w:val="20"/>
                <w:szCs w:val="20"/>
              </w:rPr>
            </w:pPr>
            <w:r w:rsidRPr="004644A7">
              <w:rPr>
                <w:rFonts w:ascii="Verdana" w:hAnsi="Verdana"/>
                <w:b/>
                <w:bCs/>
                <w:sz w:val="20"/>
                <w:szCs w:val="20"/>
              </w:rPr>
              <w:t>Parameters </w:t>
            </w:r>
          </w:p>
        </w:tc>
        <w:tc>
          <w:tcPr>
            <w:tcW w:w="1462"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Change w:id="3928" w:author="Hardik Malhotra" w:date="2021-09-30T22:49:00Z">
              <w:tcPr>
                <w:tcW w:w="1462" w:type="dxa"/>
                <w:gridSpan w:val="3"/>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tcPrChange>
          </w:tcPr>
          <w:p w14:paraId="2A38B95A" w14:textId="77777777" w:rsidR="00CC48BA" w:rsidRPr="004644A7" w:rsidRDefault="00CC48BA" w:rsidP="00092529">
            <w:pPr>
              <w:pStyle w:val="BodyText"/>
              <w:spacing w:before="162" w:line="480" w:lineRule="auto"/>
              <w:ind w:right="-90"/>
              <w:jc w:val="center"/>
              <w:rPr>
                <w:rFonts w:ascii="Verdana" w:hAnsi="Verdana"/>
                <w:b/>
                <w:bCs/>
                <w:sz w:val="20"/>
                <w:szCs w:val="20"/>
              </w:rPr>
            </w:pPr>
            <w:r w:rsidRPr="004644A7">
              <w:rPr>
                <w:rFonts w:ascii="Verdana" w:hAnsi="Verdana"/>
                <w:b/>
                <w:bCs/>
                <w:sz w:val="20"/>
                <w:szCs w:val="20"/>
              </w:rPr>
              <w:t>2015</w:t>
            </w:r>
          </w:p>
        </w:tc>
        <w:tc>
          <w:tcPr>
            <w:tcW w:w="1589"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Change w:id="3929" w:author="Hardik Malhotra" w:date="2021-09-30T22:49:00Z">
              <w:tcPr>
                <w:tcW w:w="1589" w:type="dxa"/>
                <w:gridSpan w:val="5"/>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tcPrChange>
          </w:tcPr>
          <w:p w14:paraId="5D2B6CE3" w14:textId="77777777" w:rsidR="00CC48BA" w:rsidRPr="004644A7" w:rsidRDefault="00CC48BA" w:rsidP="00092529">
            <w:pPr>
              <w:pStyle w:val="BodyText"/>
              <w:spacing w:before="162" w:line="480" w:lineRule="auto"/>
              <w:ind w:right="-90"/>
              <w:jc w:val="center"/>
              <w:rPr>
                <w:rFonts w:ascii="Verdana" w:hAnsi="Verdana"/>
                <w:b/>
                <w:bCs/>
                <w:sz w:val="20"/>
                <w:szCs w:val="20"/>
              </w:rPr>
            </w:pPr>
            <w:r w:rsidRPr="004644A7">
              <w:rPr>
                <w:rFonts w:ascii="Verdana" w:hAnsi="Verdana"/>
                <w:b/>
                <w:bCs/>
                <w:sz w:val="20"/>
                <w:szCs w:val="20"/>
              </w:rPr>
              <w:t>2020</w:t>
            </w:r>
          </w:p>
        </w:tc>
        <w:tc>
          <w:tcPr>
            <w:tcW w:w="1267"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Change w:id="3930" w:author="Hardik Malhotra" w:date="2021-09-30T22:49:00Z">
              <w:tcPr>
                <w:tcW w:w="1267" w:type="dxa"/>
                <w:gridSpan w:val="5"/>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tcPrChange>
          </w:tcPr>
          <w:p w14:paraId="65FD2D55" w14:textId="77777777" w:rsidR="00CC48BA" w:rsidRPr="004644A7" w:rsidRDefault="00CC48BA" w:rsidP="00092529">
            <w:pPr>
              <w:pStyle w:val="BodyText"/>
              <w:spacing w:before="162" w:line="480" w:lineRule="auto"/>
              <w:ind w:right="-90"/>
              <w:jc w:val="center"/>
              <w:rPr>
                <w:rFonts w:ascii="Verdana" w:hAnsi="Verdana"/>
                <w:b/>
                <w:bCs/>
                <w:sz w:val="20"/>
                <w:szCs w:val="20"/>
              </w:rPr>
            </w:pPr>
            <w:r w:rsidRPr="004644A7">
              <w:rPr>
                <w:rFonts w:ascii="Verdana" w:hAnsi="Verdana"/>
                <w:b/>
                <w:bCs/>
                <w:sz w:val="20"/>
                <w:szCs w:val="20"/>
              </w:rPr>
              <w:t>2021E</w:t>
            </w:r>
          </w:p>
        </w:tc>
        <w:tc>
          <w:tcPr>
            <w:tcW w:w="1589"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Change w:id="3931" w:author="Hardik Malhotra" w:date="2021-09-30T22:49:00Z">
              <w:tcPr>
                <w:tcW w:w="1589" w:type="dxa"/>
                <w:gridSpan w:val="4"/>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tcPrChange>
          </w:tcPr>
          <w:p w14:paraId="3CC11329" w14:textId="77777777" w:rsidR="00CC48BA" w:rsidRPr="004644A7" w:rsidRDefault="00CC48BA" w:rsidP="00092529">
            <w:pPr>
              <w:pStyle w:val="BodyText"/>
              <w:spacing w:before="162" w:line="480" w:lineRule="auto"/>
              <w:ind w:right="-90"/>
              <w:jc w:val="center"/>
              <w:rPr>
                <w:rFonts w:ascii="Verdana" w:hAnsi="Verdana"/>
                <w:b/>
                <w:bCs/>
                <w:sz w:val="20"/>
                <w:szCs w:val="20"/>
              </w:rPr>
            </w:pPr>
            <w:r w:rsidRPr="004644A7">
              <w:rPr>
                <w:rFonts w:ascii="Verdana" w:hAnsi="Verdana"/>
                <w:b/>
                <w:bCs/>
                <w:sz w:val="20"/>
                <w:szCs w:val="20"/>
              </w:rPr>
              <w:t>2025F</w:t>
            </w:r>
          </w:p>
        </w:tc>
        <w:tc>
          <w:tcPr>
            <w:tcW w:w="1589"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Change w:id="3932" w:author="Hardik Malhotra" w:date="2021-09-30T22:49:00Z">
              <w:tcPr>
                <w:tcW w:w="1589" w:type="dxa"/>
                <w:gridSpan w:val="4"/>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tcPrChange>
          </w:tcPr>
          <w:p w14:paraId="5608DA58" w14:textId="77777777" w:rsidR="00CC48BA" w:rsidRPr="004644A7" w:rsidRDefault="00CC48BA" w:rsidP="00092529">
            <w:pPr>
              <w:pStyle w:val="BodyText"/>
              <w:spacing w:before="162" w:line="480" w:lineRule="auto"/>
              <w:ind w:right="-90"/>
              <w:jc w:val="center"/>
              <w:rPr>
                <w:rFonts w:ascii="Verdana" w:hAnsi="Verdana"/>
                <w:b/>
                <w:bCs/>
                <w:sz w:val="20"/>
                <w:szCs w:val="20"/>
              </w:rPr>
            </w:pPr>
            <w:r w:rsidRPr="004644A7">
              <w:rPr>
                <w:rFonts w:ascii="Verdana" w:hAnsi="Verdana"/>
                <w:b/>
                <w:bCs/>
                <w:sz w:val="20"/>
                <w:szCs w:val="20"/>
              </w:rPr>
              <w:t>2030F</w:t>
            </w:r>
          </w:p>
        </w:tc>
      </w:tr>
      <w:tr w:rsidR="00B4041B" w:rsidRPr="003C663E" w14:paraId="36B04E43" w14:textId="77777777" w:rsidTr="00B4041B">
        <w:trPr>
          <w:trHeight w:val="341"/>
          <w:jc w:val="center"/>
        </w:trPr>
        <w:tc>
          <w:tcPr>
            <w:tcW w:w="2342" w:type="dxa"/>
            <w:tcBorders>
              <w:top w:val="single" w:sz="2" w:space="0" w:color="000000"/>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
          <w:p w14:paraId="0DE1DA1B" w14:textId="31FB140C" w:rsidR="00B4041B" w:rsidRPr="003C663E" w:rsidRDefault="00B4041B" w:rsidP="00B4041B">
            <w:pPr>
              <w:pStyle w:val="BodyText"/>
              <w:spacing w:before="162" w:line="480" w:lineRule="auto"/>
              <w:ind w:right="-90"/>
              <w:jc w:val="both"/>
              <w:rPr>
                <w:rFonts w:ascii="Verdana" w:hAnsi="Verdana"/>
                <w:bCs/>
                <w:sz w:val="20"/>
                <w:szCs w:val="20"/>
              </w:rPr>
            </w:pPr>
            <w:ins w:id="3933" w:author="Hardik Malhotra" w:date="2021-09-10T14:12:00Z">
              <w:r>
                <w:rPr>
                  <w:rFonts w:ascii="Verdana" w:hAnsi="Verdana"/>
                  <w:b/>
                  <w:bCs/>
                  <w:sz w:val="20"/>
                  <w:szCs w:val="20"/>
                </w:rPr>
                <w:t xml:space="preserve">Total </w:t>
              </w:r>
            </w:ins>
            <w:ins w:id="3934" w:author="Supreet Mathaun" w:date="2021-09-23T16:37:00Z">
              <w:r>
                <w:rPr>
                  <w:rFonts w:ascii="Verdana" w:hAnsi="Verdana"/>
                  <w:b/>
                  <w:bCs/>
                  <w:sz w:val="20"/>
                  <w:szCs w:val="20"/>
                </w:rPr>
                <w:t>I</w:t>
              </w:r>
            </w:ins>
            <w:ins w:id="3935" w:author="Hardik Malhotra" w:date="2021-09-10T14:12:00Z">
              <w:del w:id="3936" w:author="Supreet Mathaun" w:date="2021-09-23T16:37:00Z">
                <w:r w:rsidDel="00657A22">
                  <w:rPr>
                    <w:rFonts w:ascii="Verdana" w:hAnsi="Verdana"/>
                    <w:b/>
                    <w:bCs/>
                    <w:sz w:val="20"/>
                    <w:szCs w:val="20"/>
                  </w:rPr>
                  <w:delText>i</w:delText>
                </w:r>
              </w:del>
              <w:r>
                <w:rPr>
                  <w:rFonts w:ascii="Verdana" w:hAnsi="Verdana"/>
                  <w:b/>
                  <w:bCs/>
                  <w:sz w:val="20"/>
                  <w:szCs w:val="20"/>
                </w:rPr>
                <w:t xml:space="preserve">nstalled </w:t>
              </w:r>
            </w:ins>
            <w:del w:id="3937" w:author="Hardik Malhotra" w:date="2021-09-10T14:11:00Z">
              <w:r w:rsidRPr="003C663E" w:rsidDel="002163E7">
                <w:rPr>
                  <w:rFonts w:ascii="Verdana" w:hAnsi="Verdana"/>
                  <w:b/>
                  <w:bCs/>
                  <w:sz w:val="20"/>
                  <w:szCs w:val="20"/>
                </w:rPr>
                <w:delText xml:space="preserve">Global Vinyl Ester Resin </w:delText>
              </w:r>
            </w:del>
            <w:r w:rsidRPr="003C663E">
              <w:rPr>
                <w:rFonts w:ascii="Verdana" w:hAnsi="Verdana"/>
                <w:b/>
                <w:bCs/>
                <w:sz w:val="20"/>
                <w:szCs w:val="20"/>
              </w:rPr>
              <w:t>Capacity</w:t>
            </w:r>
          </w:p>
        </w:tc>
        <w:tc>
          <w:tcPr>
            <w:tcW w:w="1462"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2C78F974" w14:textId="3896C5EC" w:rsidR="005D577D" w:rsidRPr="005D577D" w:rsidRDefault="00B4041B" w:rsidP="005D577D">
            <w:pPr>
              <w:pStyle w:val="BodyText"/>
              <w:spacing w:before="162" w:line="480" w:lineRule="auto"/>
              <w:ind w:right="-90"/>
              <w:jc w:val="center"/>
              <w:rPr>
                <w:rFonts w:ascii="Verdana" w:hAnsi="Verdana"/>
                <w:bCs/>
                <w:color w:val="000000" w:themeColor="text1"/>
                <w:sz w:val="20"/>
                <w:szCs w:val="20"/>
                <w:rPrChange w:id="3938" w:author="Hardik Malhotra" w:date="2021-09-30T16:41:00Z">
                  <w:rPr>
                    <w:rFonts w:ascii="Verdana" w:hAnsi="Verdana"/>
                    <w:bCs/>
                    <w:color w:val="000000" w:themeColor="text1"/>
                    <w:sz w:val="20"/>
                    <w:szCs w:val="20"/>
                  </w:rPr>
                </w:rPrChange>
              </w:rPr>
              <w:pPrChange w:id="3939" w:author="Hardik Malhotra" w:date="2021-09-30T16:41:00Z">
                <w:pPr>
                  <w:pStyle w:val="BodyText"/>
                  <w:spacing w:before="162" w:line="480" w:lineRule="auto"/>
                  <w:ind w:right="-90"/>
                </w:pPr>
              </w:pPrChange>
            </w:pPr>
            <w:ins w:id="3940" w:author="Hardik Malhotra" w:date="2021-09-29T18:02:00Z">
              <w:r w:rsidRPr="005D577D">
                <w:rPr>
                  <w:rFonts w:ascii="Verdana" w:hAnsi="Verdana"/>
                  <w:color w:val="000000"/>
                  <w:sz w:val="20"/>
                  <w:szCs w:val="20"/>
                  <w:rPrChange w:id="3941" w:author="Hardik Malhotra" w:date="2021-09-30T16:41:00Z">
                    <w:rPr>
                      <w:color w:val="000000"/>
                      <w:sz w:val="20"/>
                      <w:szCs w:val="20"/>
                    </w:rPr>
                  </w:rPrChange>
                </w:rPr>
                <w:t>3766</w:t>
              </w:r>
            </w:ins>
            <w:del w:id="3942" w:author="Hardik Malhotra" w:date="2021-09-29T17:58:00Z">
              <w:r w:rsidRPr="005D577D" w:rsidDel="00556DEB">
                <w:rPr>
                  <w:rFonts w:ascii="Verdana" w:hAnsi="Verdana"/>
                  <w:bCs/>
                  <w:color w:val="000000" w:themeColor="text1"/>
                  <w:sz w:val="20"/>
                  <w:szCs w:val="20"/>
                  <w:rPrChange w:id="3943" w:author="Hardik Malhotra" w:date="2021-09-30T16:41:00Z">
                    <w:rPr>
                      <w:rFonts w:ascii="Verdana" w:hAnsi="Verdana"/>
                      <w:bCs/>
                      <w:color w:val="000000" w:themeColor="text1"/>
                      <w:sz w:val="20"/>
                      <w:szCs w:val="20"/>
                    </w:rPr>
                  </w:rPrChange>
                </w:rPr>
                <w:delText xml:space="preserve">  3765.5</w:delText>
              </w:r>
            </w:del>
          </w:p>
        </w:tc>
        <w:tc>
          <w:tcPr>
            <w:tcW w:w="1589"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3806A118" w14:textId="083B5C8F" w:rsidR="00B4041B" w:rsidRPr="005D577D" w:rsidRDefault="00B4041B" w:rsidP="005858C1">
            <w:pPr>
              <w:pStyle w:val="BodyText"/>
              <w:spacing w:before="162" w:line="480" w:lineRule="auto"/>
              <w:ind w:right="-90"/>
              <w:jc w:val="center"/>
              <w:rPr>
                <w:rFonts w:ascii="Verdana" w:hAnsi="Verdana"/>
                <w:bCs/>
                <w:color w:val="000000" w:themeColor="text1"/>
                <w:sz w:val="20"/>
                <w:szCs w:val="20"/>
                <w:rPrChange w:id="3944" w:author="Hardik Malhotra" w:date="2021-09-30T16:41:00Z">
                  <w:rPr>
                    <w:rFonts w:ascii="Verdana" w:hAnsi="Verdana"/>
                    <w:bCs/>
                    <w:color w:val="000000" w:themeColor="text1"/>
                    <w:sz w:val="20"/>
                    <w:szCs w:val="20"/>
                  </w:rPr>
                </w:rPrChange>
              </w:rPr>
            </w:pPr>
            <w:ins w:id="3945" w:author="Hardik Malhotra" w:date="2021-09-29T18:02:00Z">
              <w:r w:rsidRPr="005D577D">
                <w:rPr>
                  <w:rFonts w:ascii="Verdana" w:hAnsi="Verdana"/>
                  <w:color w:val="000000"/>
                  <w:sz w:val="20"/>
                  <w:szCs w:val="20"/>
                  <w:rPrChange w:id="3946" w:author="Hardik Malhotra" w:date="2021-09-30T16:41:00Z">
                    <w:rPr>
                      <w:color w:val="000000"/>
                      <w:sz w:val="20"/>
                      <w:szCs w:val="20"/>
                    </w:rPr>
                  </w:rPrChange>
                </w:rPr>
                <w:t>4484</w:t>
              </w:r>
            </w:ins>
            <w:del w:id="3947" w:author="Hardik Malhotra" w:date="2021-09-29T17:58:00Z">
              <w:r w:rsidRPr="005D577D" w:rsidDel="00556DEB">
                <w:rPr>
                  <w:rFonts w:ascii="Verdana" w:hAnsi="Verdana"/>
                  <w:bCs/>
                  <w:color w:val="000000" w:themeColor="text1"/>
                  <w:sz w:val="20"/>
                  <w:szCs w:val="20"/>
                  <w:rPrChange w:id="3948" w:author="Hardik Malhotra" w:date="2021-09-30T16:41:00Z">
                    <w:rPr>
                      <w:rFonts w:ascii="Verdana" w:hAnsi="Verdana"/>
                      <w:bCs/>
                      <w:color w:val="000000" w:themeColor="text1"/>
                      <w:sz w:val="20"/>
                      <w:szCs w:val="20"/>
                    </w:rPr>
                  </w:rPrChange>
                </w:rPr>
                <w:delText>4484</w:delText>
              </w:r>
            </w:del>
          </w:p>
        </w:tc>
        <w:tc>
          <w:tcPr>
            <w:tcW w:w="1267"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715EFA45" w14:textId="7391B00B" w:rsidR="00B4041B" w:rsidRPr="005D577D" w:rsidRDefault="00B4041B" w:rsidP="005858C1">
            <w:pPr>
              <w:pStyle w:val="BodyText"/>
              <w:spacing w:before="162" w:line="480" w:lineRule="auto"/>
              <w:ind w:right="-90"/>
              <w:jc w:val="center"/>
              <w:rPr>
                <w:rFonts w:ascii="Verdana" w:hAnsi="Verdana"/>
                <w:bCs/>
                <w:color w:val="000000" w:themeColor="text1"/>
                <w:sz w:val="20"/>
                <w:szCs w:val="20"/>
                <w:rPrChange w:id="3949" w:author="Hardik Malhotra" w:date="2021-09-30T16:41:00Z">
                  <w:rPr>
                    <w:rFonts w:ascii="Verdana" w:hAnsi="Verdana"/>
                    <w:bCs/>
                    <w:color w:val="000000" w:themeColor="text1"/>
                    <w:sz w:val="20"/>
                    <w:szCs w:val="20"/>
                  </w:rPr>
                </w:rPrChange>
              </w:rPr>
            </w:pPr>
            <w:ins w:id="3950" w:author="Hardik Malhotra" w:date="2021-09-29T18:02:00Z">
              <w:r w:rsidRPr="005D577D">
                <w:rPr>
                  <w:rFonts w:ascii="Verdana" w:hAnsi="Verdana"/>
                  <w:color w:val="000000"/>
                  <w:sz w:val="20"/>
                  <w:szCs w:val="20"/>
                  <w:rPrChange w:id="3951" w:author="Hardik Malhotra" w:date="2021-09-30T16:41:00Z">
                    <w:rPr>
                      <w:color w:val="000000"/>
                      <w:sz w:val="20"/>
                      <w:szCs w:val="20"/>
                    </w:rPr>
                  </w:rPrChange>
                </w:rPr>
                <w:t>4519</w:t>
              </w:r>
            </w:ins>
            <w:del w:id="3952" w:author="Hardik Malhotra" w:date="2021-09-29T17:58:00Z">
              <w:r w:rsidRPr="005D577D" w:rsidDel="00556DEB">
                <w:rPr>
                  <w:rFonts w:ascii="Verdana" w:hAnsi="Verdana"/>
                  <w:bCs/>
                  <w:color w:val="000000" w:themeColor="text1"/>
                  <w:sz w:val="20"/>
                  <w:szCs w:val="20"/>
                  <w:rPrChange w:id="3953" w:author="Hardik Malhotra" w:date="2021-09-30T16:41:00Z">
                    <w:rPr>
                      <w:rFonts w:ascii="Verdana" w:hAnsi="Verdana"/>
                      <w:bCs/>
                      <w:color w:val="000000" w:themeColor="text1"/>
                      <w:sz w:val="20"/>
                      <w:szCs w:val="20"/>
                    </w:rPr>
                  </w:rPrChange>
                </w:rPr>
                <w:delText>4519</w:delText>
              </w:r>
            </w:del>
          </w:p>
        </w:tc>
        <w:tc>
          <w:tcPr>
            <w:tcW w:w="1589"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63B42020" w14:textId="38E7EE11" w:rsidR="00B4041B" w:rsidRPr="005D577D" w:rsidRDefault="00B4041B" w:rsidP="005858C1">
            <w:pPr>
              <w:pStyle w:val="BodyText"/>
              <w:spacing w:before="162" w:line="480" w:lineRule="auto"/>
              <w:ind w:right="-90"/>
              <w:jc w:val="center"/>
              <w:rPr>
                <w:rFonts w:ascii="Verdana" w:hAnsi="Verdana"/>
                <w:bCs/>
                <w:color w:val="000000" w:themeColor="text1"/>
                <w:sz w:val="20"/>
                <w:szCs w:val="20"/>
                <w:rPrChange w:id="3954" w:author="Hardik Malhotra" w:date="2021-09-30T16:41:00Z">
                  <w:rPr>
                    <w:rFonts w:ascii="Verdana" w:hAnsi="Verdana"/>
                    <w:bCs/>
                    <w:color w:val="000000" w:themeColor="text1"/>
                    <w:sz w:val="20"/>
                    <w:szCs w:val="20"/>
                  </w:rPr>
                </w:rPrChange>
              </w:rPr>
            </w:pPr>
            <w:ins w:id="3955" w:author="Hardik Malhotra" w:date="2021-09-29T18:02:00Z">
              <w:r w:rsidRPr="005D577D">
                <w:rPr>
                  <w:rFonts w:ascii="Verdana" w:hAnsi="Verdana"/>
                  <w:color w:val="000000"/>
                  <w:sz w:val="20"/>
                  <w:szCs w:val="20"/>
                  <w:rPrChange w:id="3956" w:author="Hardik Malhotra" w:date="2021-09-30T16:41:00Z">
                    <w:rPr>
                      <w:color w:val="000000"/>
                      <w:sz w:val="20"/>
                      <w:szCs w:val="20"/>
                    </w:rPr>
                  </w:rPrChange>
                </w:rPr>
                <w:t>4648</w:t>
              </w:r>
            </w:ins>
            <w:del w:id="3957" w:author="Hardik Malhotra" w:date="2021-09-29T17:58:00Z">
              <w:r w:rsidRPr="005D577D" w:rsidDel="00556DEB">
                <w:rPr>
                  <w:rFonts w:ascii="Verdana" w:hAnsi="Verdana"/>
                  <w:bCs/>
                  <w:color w:val="000000" w:themeColor="text1"/>
                  <w:sz w:val="20"/>
                  <w:szCs w:val="20"/>
                  <w:rPrChange w:id="3958" w:author="Hardik Malhotra" w:date="2021-09-30T16:41:00Z">
                    <w:rPr>
                      <w:rFonts w:ascii="Verdana" w:hAnsi="Verdana"/>
                      <w:bCs/>
                      <w:color w:val="000000" w:themeColor="text1"/>
                      <w:sz w:val="20"/>
                      <w:szCs w:val="20"/>
                    </w:rPr>
                  </w:rPrChange>
                </w:rPr>
                <w:delText>4648</w:delText>
              </w:r>
            </w:del>
          </w:p>
        </w:tc>
        <w:tc>
          <w:tcPr>
            <w:tcW w:w="1589"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10415D98" w14:textId="33AD7639" w:rsidR="00B4041B" w:rsidRPr="005D577D" w:rsidRDefault="00B4041B" w:rsidP="005858C1">
            <w:pPr>
              <w:pStyle w:val="BodyText"/>
              <w:spacing w:before="162" w:line="480" w:lineRule="auto"/>
              <w:ind w:right="-90"/>
              <w:jc w:val="center"/>
              <w:rPr>
                <w:rFonts w:ascii="Verdana" w:hAnsi="Verdana"/>
                <w:bCs/>
                <w:color w:val="000000" w:themeColor="text1"/>
                <w:sz w:val="20"/>
                <w:szCs w:val="20"/>
                <w:rPrChange w:id="3959" w:author="Hardik Malhotra" w:date="2021-09-30T16:41:00Z">
                  <w:rPr>
                    <w:rFonts w:ascii="Verdana" w:hAnsi="Verdana"/>
                    <w:bCs/>
                    <w:color w:val="000000" w:themeColor="text1"/>
                    <w:sz w:val="20"/>
                    <w:szCs w:val="20"/>
                  </w:rPr>
                </w:rPrChange>
              </w:rPr>
            </w:pPr>
            <w:ins w:id="3960" w:author="Hardik Malhotra" w:date="2021-09-29T18:02:00Z">
              <w:r w:rsidRPr="005D577D">
                <w:rPr>
                  <w:rFonts w:ascii="Verdana" w:hAnsi="Verdana"/>
                  <w:color w:val="000000"/>
                  <w:sz w:val="20"/>
                  <w:szCs w:val="20"/>
                  <w:rPrChange w:id="3961" w:author="Hardik Malhotra" w:date="2021-09-30T16:41:00Z">
                    <w:rPr>
                      <w:color w:val="000000"/>
                      <w:sz w:val="20"/>
                      <w:szCs w:val="20"/>
                    </w:rPr>
                  </w:rPrChange>
                </w:rPr>
                <w:t>4648</w:t>
              </w:r>
            </w:ins>
            <w:del w:id="3962" w:author="Hardik Malhotra" w:date="2021-09-29T17:58:00Z">
              <w:r w:rsidRPr="005D577D" w:rsidDel="00556DEB">
                <w:rPr>
                  <w:rFonts w:ascii="Verdana" w:hAnsi="Verdana"/>
                  <w:bCs/>
                  <w:color w:val="000000" w:themeColor="text1"/>
                  <w:sz w:val="20"/>
                  <w:szCs w:val="20"/>
                  <w:rPrChange w:id="3963" w:author="Hardik Malhotra" w:date="2021-09-30T16:41:00Z">
                    <w:rPr>
                      <w:rFonts w:ascii="Verdana" w:hAnsi="Verdana"/>
                      <w:bCs/>
                      <w:color w:val="000000" w:themeColor="text1"/>
                      <w:sz w:val="20"/>
                      <w:szCs w:val="20"/>
                    </w:rPr>
                  </w:rPrChange>
                </w:rPr>
                <w:delText>4648</w:delText>
              </w:r>
            </w:del>
          </w:p>
        </w:tc>
      </w:tr>
      <w:tr w:rsidR="00B4041B" w:rsidRPr="003C663E" w14:paraId="6DEBE72A" w14:textId="77777777" w:rsidTr="00B4041B">
        <w:trPr>
          <w:trHeight w:val="341"/>
          <w:jc w:val="center"/>
          <w:trPrChange w:id="3964" w:author="Hardik Malhotra" w:date="2021-09-29T17:58:00Z">
            <w:trPr>
              <w:gridBefore w:val="1"/>
              <w:trHeight w:val="341"/>
              <w:jc w:val="center"/>
            </w:trPr>
          </w:trPrChange>
        </w:trPr>
        <w:tc>
          <w:tcPr>
            <w:tcW w:w="2342"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Change w:id="3965" w:author="Hardik Malhotra" w:date="2021-09-29T17:58:00Z">
              <w:tcPr>
                <w:tcW w:w="4037" w:type="dxa"/>
                <w:gridSpan w:val="6"/>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
            </w:tcPrChange>
          </w:tcPr>
          <w:p w14:paraId="24B7231A" w14:textId="0010F207" w:rsidR="00B4041B" w:rsidRPr="003C663E" w:rsidRDefault="00B4041B" w:rsidP="00B4041B">
            <w:pPr>
              <w:pStyle w:val="BodyText"/>
              <w:spacing w:before="162" w:line="480" w:lineRule="auto"/>
              <w:ind w:right="-90"/>
              <w:jc w:val="both"/>
              <w:rPr>
                <w:rFonts w:ascii="Verdana" w:hAnsi="Verdana"/>
                <w:bCs/>
                <w:sz w:val="20"/>
                <w:szCs w:val="20"/>
              </w:rPr>
            </w:pPr>
            <w:ins w:id="3966" w:author="Hardik Malhotra" w:date="2021-09-10T14:12:00Z">
              <w:r>
                <w:rPr>
                  <w:rFonts w:ascii="Verdana" w:hAnsi="Verdana"/>
                  <w:b/>
                  <w:bCs/>
                  <w:sz w:val="20"/>
                  <w:szCs w:val="20"/>
                </w:rPr>
                <w:t xml:space="preserve">Total </w:t>
              </w:r>
            </w:ins>
            <w:del w:id="3967" w:author="Hardik Malhotra" w:date="2021-09-10T14:11:00Z">
              <w:r w:rsidRPr="003C663E" w:rsidDel="002163E7">
                <w:rPr>
                  <w:rFonts w:ascii="Verdana" w:hAnsi="Verdana"/>
                  <w:b/>
                  <w:bCs/>
                  <w:sz w:val="20"/>
                  <w:szCs w:val="20"/>
                </w:rPr>
                <w:delText xml:space="preserve">Global Vinyl Ester Resin </w:delText>
              </w:r>
            </w:del>
            <w:r w:rsidRPr="003C663E">
              <w:rPr>
                <w:rFonts w:ascii="Verdana" w:hAnsi="Verdana"/>
                <w:b/>
                <w:bCs/>
                <w:sz w:val="20"/>
                <w:szCs w:val="20"/>
              </w:rPr>
              <w:t>Production</w:t>
            </w:r>
          </w:p>
        </w:tc>
        <w:tc>
          <w:tcPr>
            <w:tcW w:w="1462"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Change w:id="3968" w:author="Hardik Malhotra" w:date="2021-09-29T17:58:00Z">
              <w:tcPr>
                <w:tcW w:w="1106" w:type="dxa"/>
                <w:gridSpan w:val="2"/>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bottom"/>
                <w:hideMark/>
              </w:tcPr>
            </w:tcPrChange>
          </w:tcPr>
          <w:p w14:paraId="1EC30392" w14:textId="47AAD919" w:rsidR="00B4041B" w:rsidRPr="005D577D" w:rsidDel="00556DEB" w:rsidRDefault="00B4041B" w:rsidP="005858C1">
            <w:pPr>
              <w:jc w:val="center"/>
              <w:rPr>
                <w:del w:id="3969" w:author="Hardik Malhotra" w:date="2021-09-29T17:58:00Z"/>
                <w:rFonts w:ascii="Verdana" w:hAnsi="Verdana" w:cs="Arial"/>
                <w:color w:val="000000"/>
                <w:sz w:val="20"/>
                <w:szCs w:val="20"/>
                <w:rPrChange w:id="3970" w:author="Hardik Malhotra" w:date="2021-09-30T16:41:00Z">
                  <w:rPr>
                    <w:del w:id="3971" w:author="Hardik Malhotra" w:date="2021-09-29T17:58:00Z"/>
                    <w:rFonts w:ascii="Arial" w:hAnsi="Arial" w:cs="Arial"/>
                    <w:color w:val="000000"/>
                    <w:sz w:val="20"/>
                    <w:szCs w:val="20"/>
                  </w:rPr>
                </w:rPrChange>
              </w:rPr>
            </w:pPr>
            <w:ins w:id="3972" w:author="Hardik Malhotra" w:date="2021-09-29T18:02:00Z">
              <w:r w:rsidRPr="005D577D">
                <w:rPr>
                  <w:rFonts w:ascii="Verdana" w:hAnsi="Verdana" w:cs="Arial"/>
                  <w:color w:val="000000"/>
                  <w:sz w:val="20"/>
                  <w:szCs w:val="20"/>
                  <w:rPrChange w:id="3973" w:author="Hardik Malhotra" w:date="2021-09-30T16:41:00Z">
                    <w:rPr>
                      <w:rFonts w:ascii="Arial" w:hAnsi="Arial" w:cs="Arial"/>
                      <w:color w:val="000000"/>
                      <w:sz w:val="20"/>
                      <w:szCs w:val="20"/>
                    </w:rPr>
                  </w:rPrChange>
                </w:rPr>
                <w:t>2866</w:t>
              </w:r>
            </w:ins>
            <w:del w:id="3974" w:author="Hardik Malhotra" w:date="2021-09-29T17:58:00Z">
              <w:r w:rsidRPr="005D577D" w:rsidDel="00556DEB">
                <w:rPr>
                  <w:rFonts w:ascii="Verdana" w:hAnsi="Verdana" w:cs="Arial"/>
                  <w:color w:val="000000"/>
                  <w:sz w:val="20"/>
                  <w:szCs w:val="20"/>
                  <w:rPrChange w:id="3975" w:author="Hardik Malhotra" w:date="2021-09-30T16:41:00Z">
                    <w:rPr>
                      <w:rFonts w:ascii="Arial" w:hAnsi="Arial" w:cs="Arial"/>
                      <w:color w:val="000000"/>
                      <w:sz w:val="20"/>
                      <w:szCs w:val="20"/>
                    </w:rPr>
                  </w:rPrChange>
                </w:rPr>
                <w:delText>2888</w:delText>
              </w:r>
            </w:del>
          </w:p>
          <w:p w14:paraId="20CA7038" w14:textId="495E8A19" w:rsidR="00B4041B" w:rsidRPr="005858C1" w:rsidRDefault="00B4041B" w:rsidP="005858C1">
            <w:pPr>
              <w:pStyle w:val="BodyText"/>
              <w:spacing w:before="162" w:line="480" w:lineRule="auto"/>
              <w:ind w:right="-90"/>
              <w:jc w:val="center"/>
              <w:rPr>
                <w:rFonts w:ascii="Verdana" w:hAnsi="Verdana"/>
                <w:bCs/>
                <w:color w:val="000000" w:themeColor="text1"/>
                <w:sz w:val="20"/>
                <w:szCs w:val="20"/>
              </w:rPr>
            </w:pPr>
          </w:p>
        </w:tc>
        <w:tc>
          <w:tcPr>
            <w:tcW w:w="158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Change w:id="3976" w:author="Hardik Malhotra" w:date="2021-09-29T17:58:00Z">
              <w:tcPr>
                <w:tcW w:w="1106" w:type="dxa"/>
                <w:gridSpan w:val="4"/>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bottom"/>
                <w:hideMark/>
              </w:tcPr>
            </w:tcPrChange>
          </w:tcPr>
          <w:p w14:paraId="5B68702E" w14:textId="3512690E" w:rsidR="00B4041B" w:rsidRPr="005D577D" w:rsidDel="00556DEB" w:rsidRDefault="00B4041B" w:rsidP="005858C1">
            <w:pPr>
              <w:jc w:val="center"/>
              <w:rPr>
                <w:del w:id="3977" w:author="Hardik Malhotra" w:date="2021-09-29T17:58:00Z"/>
                <w:rFonts w:ascii="Verdana" w:hAnsi="Verdana" w:cs="Arial"/>
                <w:color w:val="000000"/>
                <w:sz w:val="20"/>
                <w:szCs w:val="20"/>
                <w:rPrChange w:id="3978" w:author="Hardik Malhotra" w:date="2021-09-30T16:41:00Z">
                  <w:rPr>
                    <w:del w:id="3979" w:author="Hardik Malhotra" w:date="2021-09-29T17:58:00Z"/>
                    <w:rFonts w:ascii="Arial" w:hAnsi="Arial" w:cs="Arial"/>
                    <w:color w:val="000000"/>
                    <w:sz w:val="20"/>
                    <w:szCs w:val="20"/>
                  </w:rPr>
                </w:rPrChange>
              </w:rPr>
            </w:pPr>
            <w:ins w:id="3980" w:author="Hardik Malhotra" w:date="2021-09-29T18:02:00Z">
              <w:r w:rsidRPr="005D577D">
                <w:rPr>
                  <w:rFonts w:ascii="Verdana" w:hAnsi="Verdana" w:cs="Arial"/>
                  <w:color w:val="000000"/>
                  <w:sz w:val="20"/>
                  <w:szCs w:val="20"/>
                  <w:rPrChange w:id="3981" w:author="Hardik Malhotra" w:date="2021-09-30T16:41:00Z">
                    <w:rPr>
                      <w:rFonts w:ascii="Arial" w:hAnsi="Arial" w:cs="Arial"/>
                      <w:color w:val="000000"/>
                      <w:sz w:val="20"/>
                      <w:szCs w:val="20"/>
                    </w:rPr>
                  </w:rPrChange>
                </w:rPr>
                <w:t>3246</w:t>
              </w:r>
            </w:ins>
            <w:del w:id="3982" w:author="Hardik Malhotra" w:date="2021-09-29T17:58:00Z">
              <w:r w:rsidRPr="005D577D" w:rsidDel="00556DEB">
                <w:rPr>
                  <w:rFonts w:ascii="Verdana" w:hAnsi="Verdana" w:cs="Arial"/>
                  <w:color w:val="000000"/>
                  <w:sz w:val="20"/>
                  <w:szCs w:val="20"/>
                  <w:rPrChange w:id="3983" w:author="Hardik Malhotra" w:date="2021-09-30T16:41:00Z">
                    <w:rPr>
                      <w:rFonts w:ascii="Arial" w:hAnsi="Arial" w:cs="Arial"/>
                      <w:color w:val="000000"/>
                      <w:sz w:val="20"/>
                      <w:szCs w:val="20"/>
                    </w:rPr>
                  </w:rPrChange>
                </w:rPr>
                <w:delText>3258</w:delText>
              </w:r>
            </w:del>
          </w:p>
          <w:p w14:paraId="113FCAAC" w14:textId="788BED2E" w:rsidR="00B4041B" w:rsidRPr="005858C1" w:rsidRDefault="00B4041B" w:rsidP="005858C1">
            <w:pPr>
              <w:pStyle w:val="BodyText"/>
              <w:spacing w:before="162" w:line="480" w:lineRule="auto"/>
              <w:ind w:right="-90"/>
              <w:jc w:val="center"/>
              <w:rPr>
                <w:rFonts w:ascii="Verdana" w:hAnsi="Verdana"/>
                <w:bCs/>
                <w:color w:val="000000" w:themeColor="text1"/>
                <w:sz w:val="20"/>
                <w:szCs w:val="20"/>
              </w:rPr>
            </w:pPr>
          </w:p>
        </w:tc>
        <w:tc>
          <w:tcPr>
            <w:tcW w:w="1267"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Change w:id="3984" w:author="Hardik Malhotra" w:date="2021-09-29T17:58:00Z">
              <w:tcPr>
                <w:tcW w:w="1106" w:type="dxa"/>
                <w:gridSpan w:val="4"/>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bottom"/>
                <w:hideMark/>
              </w:tcPr>
            </w:tcPrChange>
          </w:tcPr>
          <w:p w14:paraId="61D9BB18" w14:textId="3EC93E95" w:rsidR="00B4041B" w:rsidRPr="005D577D" w:rsidDel="00556DEB" w:rsidRDefault="00B4041B" w:rsidP="005858C1">
            <w:pPr>
              <w:jc w:val="center"/>
              <w:rPr>
                <w:del w:id="3985" w:author="Hardik Malhotra" w:date="2021-09-29T17:58:00Z"/>
                <w:rFonts w:ascii="Verdana" w:hAnsi="Verdana" w:cs="Arial"/>
                <w:color w:val="000000"/>
                <w:sz w:val="20"/>
                <w:szCs w:val="20"/>
                <w:rPrChange w:id="3986" w:author="Hardik Malhotra" w:date="2021-09-30T16:41:00Z">
                  <w:rPr>
                    <w:del w:id="3987" w:author="Hardik Malhotra" w:date="2021-09-29T17:58:00Z"/>
                    <w:rFonts w:ascii="Arial" w:hAnsi="Arial" w:cs="Arial"/>
                    <w:color w:val="000000"/>
                    <w:sz w:val="20"/>
                    <w:szCs w:val="20"/>
                  </w:rPr>
                </w:rPrChange>
              </w:rPr>
            </w:pPr>
            <w:ins w:id="3988" w:author="Hardik Malhotra" w:date="2021-09-29T18:02:00Z">
              <w:r w:rsidRPr="005D577D">
                <w:rPr>
                  <w:rFonts w:ascii="Verdana" w:hAnsi="Verdana" w:cs="Arial"/>
                  <w:color w:val="000000"/>
                  <w:sz w:val="20"/>
                  <w:szCs w:val="20"/>
                  <w:rPrChange w:id="3989" w:author="Hardik Malhotra" w:date="2021-09-30T16:41:00Z">
                    <w:rPr>
                      <w:rFonts w:ascii="Arial" w:hAnsi="Arial" w:cs="Arial"/>
                      <w:color w:val="000000"/>
                      <w:sz w:val="20"/>
                      <w:szCs w:val="20"/>
                    </w:rPr>
                  </w:rPrChange>
                </w:rPr>
                <w:t>3485</w:t>
              </w:r>
            </w:ins>
            <w:del w:id="3990" w:author="Hardik Malhotra" w:date="2021-09-29T17:58:00Z">
              <w:r w:rsidRPr="005D577D" w:rsidDel="00556DEB">
                <w:rPr>
                  <w:rFonts w:ascii="Verdana" w:hAnsi="Verdana" w:cs="Arial"/>
                  <w:color w:val="000000"/>
                  <w:sz w:val="20"/>
                  <w:szCs w:val="20"/>
                  <w:rPrChange w:id="3991" w:author="Hardik Malhotra" w:date="2021-09-30T16:41:00Z">
                    <w:rPr>
                      <w:rFonts w:ascii="Arial" w:hAnsi="Arial" w:cs="Arial"/>
                      <w:color w:val="000000"/>
                      <w:sz w:val="20"/>
                      <w:szCs w:val="20"/>
                    </w:rPr>
                  </w:rPrChange>
                </w:rPr>
                <w:delText>3501</w:delText>
              </w:r>
            </w:del>
          </w:p>
          <w:p w14:paraId="574ED00C" w14:textId="403FFCD6" w:rsidR="00B4041B" w:rsidRPr="005858C1" w:rsidRDefault="00B4041B" w:rsidP="005858C1">
            <w:pPr>
              <w:pStyle w:val="BodyText"/>
              <w:spacing w:before="162" w:line="480" w:lineRule="auto"/>
              <w:ind w:right="-90"/>
              <w:jc w:val="center"/>
              <w:rPr>
                <w:rFonts w:ascii="Verdana" w:hAnsi="Verdana"/>
                <w:bCs/>
                <w:color w:val="000000" w:themeColor="text1"/>
                <w:sz w:val="20"/>
                <w:szCs w:val="20"/>
              </w:rPr>
            </w:pPr>
          </w:p>
        </w:tc>
        <w:tc>
          <w:tcPr>
            <w:tcW w:w="158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Change w:id="3992" w:author="Hardik Malhotra" w:date="2021-09-29T17:58:00Z">
              <w:tcPr>
                <w:tcW w:w="1106" w:type="dxa"/>
                <w:gridSpan w:val="3"/>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bottom"/>
                <w:hideMark/>
              </w:tcPr>
            </w:tcPrChange>
          </w:tcPr>
          <w:p w14:paraId="0590329B" w14:textId="503E24F7" w:rsidR="00B4041B" w:rsidRPr="005D577D" w:rsidRDefault="00B4041B" w:rsidP="005858C1">
            <w:pPr>
              <w:pStyle w:val="BodyText"/>
              <w:spacing w:before="162" w:line="480" w:lineRule="auto"/>
              <w:ind w:right="-90"/>
              <w:jc w:val="center"/>
              <w:rPr>
                <w:rFonts w:ascii="Verdana" w:hAnsi="Verdana"/>
                <w:bCs/>
                <w:color w:val="000000" w:themeColor="text1"/>
                <w:sz w:val="20"/>
                <w:szCs w:val="20"/>
                <w:rPrChange w:id="3993" w:author="Hardik Malhotra" w:date="2021-09-30T16:41:00Z">
                  <w:rPr>
                    <w:rFonts w:ascii="Verdana" w:hAnsi="Verdana"/>
                    <w:bCs/>
                    <w:color w:val="000000" w:themeColor="text1"/>
                    <w:sz w:val="20"/>
                    <w:szCs w:val="20"/>
                  </w:rPr>
                </w:rPrChange>
              </w:rPr>
            </w:pPr>
            <w:ins w:id="3994" w:author="Hardik Malhotra" w:date="2021-09-29T18:02:00Z">
              <w:r w:rsidRPr="005D577D">
                <w:rPr>
                  <w:rFonts w:ascii="Verdana" w:hAnsi="Verdana"/>
                  <w:color w:val="000000"/>
                  <w:sz w:val="20"/>
                  <w:szCs w:val="20"/>
                  <w:rPrChange w:id="3995" w:author="Hardik Malhotra" w:date="2021-09-30T16:41:00Z">
                    <w:rPr>
                      <w:color w:val="000000"/>
                      <w:sz w:val="20"/>
                      <w:szCs w:val="20"/>
                    </w:rPr>
                  </w:rPrChange>
                </w:rPr>
                <w:t>3724</w:t>
              </w:r>
            </w:ins>
            <w:del w:id="3996" w:author="Hardik Malhotra" w:date="2021-09-29T17:58:00Z">
              <w:r w:rsidRPr="005D577D" w:rsidDel="00556DEB">
                <w:rPr>
                  <w:rFonts w:ascii="Verdana" w:hAnsi="Verdana"/>
                  <w:bCs/>
                  <w:color w:val="000000" w:themeColor="text1"/>
                  <w:sz w:val="20"/>
                  <w:szCs w:val="20"/>
                  <w:rPrChange w:id="3997" w:author="Hardik Malhotra" w:date="2021-09-30T16:41:00Z">
                    <w:rPr>
                      <w:rFonts w:ascii="Verdana" w:hAnsi="Verdana"/>
                      <w:bCs/>
                      <w:color w:val="000000" w:themeColor="text1"/>
                      <w:sz w:val="20"/>
                      <w:szCs w:val="20"/>
                    </w:rPr>
                  </w:rPrChange>
                </w:rPr>
                <w:delText>3742</w:delText>
              </w:r>
            </w:del>
          </w:p>
        </w:tc>
        <w:tc>
          <w:tcPr>
            <w:tcW w:w="158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Change w:id="3998" w:author="Hardik Malhotra" w:date="2021-09-29T17:58:00Z">
              <w:tcPr>
                <w:tcW w:w="1377" w:type="dxa"/>
                <w:gridSpan w:val="3"/>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bottom"/>
                <w:hideMark/>
              </w:tcPr>
            </w:tcPrChange>
          </w:tcPr>
          <w:p w14:paraId="07F21A69" w14:textId="1F5B2C00" w:rsidR="00B4041B" w:rsidRPr="005D577D" w:rsidRDefault="00B4041B" w:rsidP="005858C1">
            <w:pPr>
              <w:pStyle w:val="BodyText"/>
              <w:spacing w:before="162" w:line="480" w:lineRule="auto"/>
              <w:ind w:right="-90"/>
              <w:jc w:val="center"/>
              <w:rPr>
                <w:rFonts w:ascii="Verdana" w:hAnsi="Verdana"/>
                <w:bCs/>
                <w:color w:val="000000" w:themeColor="text1"/>
                <w:sz w:val="20"/>
                <w:szCs w:val="20"/>
                <w:rPrChange w:id="3999" w:author="Hardik Malhotra" w:date="2021-09-30T16:41:00Z">
                  <w:rPr>
                    <w:rFonts w:ascii="Verdana" w:hAnsi="Verdana"/>
                    <w:bCs/>
                    <w:color w:val="000000" w:themeColor="text1"/>
                    <w:sz w:val="20"/>
                    <w:szCs w:val="20"/>
                  </w:rPr>
                </w:rPrChange>
              </w:rPr>
            </w:pPr>
            <w:ins w:id="4000" w:author="Hardik Malhotra" w:date="2021-09-29T18:02:00Z">
              <w:r w:rsidRPr="005D577D">
                <w:rPr>
                  <w:rFonts w:ascii="Verdana" w:hAnsi="Verdana"/>
                  <w:color w:val="000000"/>
                  <w:sz w:val="20"/>
                  <w:szCs w:val="20"/>
                  <w:rPrChange w:id="4001" w:author="Hardik Malhotra" w:date="2021-09-30T16:41:00Z">
                    <w:rPr>
                      <w:color w:val="000000"/>
                      <w:sz w:val="20"/>
                      <w:szCs w:val="20"/>
                    </w:rPr>
                  </w:rPrChange>
                </w:rPr>
                <w:t>4119</w:t>
              </w:r>
            </w:ins>
            <w:del w:id="4002" w:author="Hardik Malhotra" w:date="2021-09-29T17:58:00Z">
              <w:r w:rsidRPr="005D577D" w:rsidDel="00556DEB">
                <w:rPr>
                  <w:rFonts w:ascii="Verdana" w:hAnsi="Verdana"/>
                  <w:bCs/>
                  <w:color w:val="000000" w:themeColor="text1"/>
                  <w:sz w:val="20"/>
                  <w:szCs w:val="20"/>
                  <w:rPrChange w:id="4003" w:author="Hardik Malhotra" w:date="2021-09-30T16:41:00Z">
                    <w:rPr>
                      <w:rFonts w:ascii="Verdana" w:hAnsi="Verdana"/>
                      <w:bCs/>
                      <w:color w:val="000000" w:themeColor="text1"/>
                      <w:sz w:val="20"/>
                      <w:szCs w:val="20"/>
                    </w:rPr>
                  </w:rPrChange>
                </w:rPr>
                <w:delText>4144</w:delText>
              </w:r>
            </w:del>
          </w:p>
        </w:tc>
      </w:tr>
      <w:tr w:rsidR="00B4041B" w:rsidRPr="003C663E" w14:paraId="21F1BCC3" w14:textId="77777777" w:rsidTr="00B4041B">
        <w:trPr>
          <w:trHeight w:val="341"/>
          <w:jc w:val="center"/>
          <w:trPrChange w:id="4004" w:author="Hardik Malhotra" w:date="2021-09-29T17:58:00Z">
            <w:trPr>
              <w:gridBefore w:val="1"/>
              <w:trHeight w:val="341"/>
              <w:jc w:val="center"/>
            </w:trPr>
          </w:trPrChange>
        </w:trPr>
        <w:tc>
          <w:tcPr>
            <w:tcW w:w="2342"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Change w:id="4005" w:author="Hardik Malhotra" w:date="2021-09-29T17:58:00Z">
              <w:tcPr>
                <w:tcW w:w="4037" w:type="dxa"/>
                <w:gridSpan w:val="3"/>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
            </w:tcPrChange>
          </w:tcPr>
          <w:p w14:paraId="0E1018DE" w14:textId="3B1C2EF5" w:rsidR="00B4041B" w:rsidRPr="003C663E" w:rsidRDefault="00B4041B" w:rsidP="00B4041B">
            <w:pPr>
              <w:pStyle w:val="BodyText"/>
              <w:spacing w:before="162" w:line="480" w:lineRule="auto"/>
              <w:ind w:right="-90"/>
              <w:jc w:val="both"/>
              <w:rPr>
                <w:rFonts w:ascii="Verdana" w:hAnsi="Verdana"/>
                <w:bCs/>
                <w:sz w:val="20"/>
                <w:szCs w:val="20"/>
              </w:rPr>
            </w:pPr>
            <w:del w:id="4006" w:author="Hardik Malhotra" w:date="2021-09-10T14:12:00Z">
              <w:r w:rsidRPr="003C663E" w:rsidDel="002163E7">
                <w:rPr>
                  <w:rFonts w:ascii="Verdana" w:hAnsi="Verdana"/>
                  <w:b/>
                  <w:bCs/>
                  <w:sz w:val="20"/>
                  <w:szCs w:val="20"/>
                </w:rPr>
                <w:delText xml:space="preserve">Global </w:delText>
              </w:r>
            </w:del>
            <w:ins w:id="4007" w:author="Hardik Malhotra" w:date="2021-09-10T14:12:00Z">
              <w:r>
                <w:rPr>
                  <w:rFonts w:ascii="Verdana" w:hAnsi="Verdana"/>
                  <w:b/>
                  <w:bCs/>
                  <w:sz w:val="20"/>
                  <w:szCs w:val="20"/>
                </w:rPr>
                <w:t>Total</w:t>
              </w:r>
              <w:r w:rsidRPr="003C663E">
                <w:rPr>
                  <w:rFonts w:ascii="Verdana" w:hAnsi="Verdana"/>
                  <w:b/>
                  <w:bCs/>
                  <w:sz w:val="20"/>
                  <w:szCs w:val="20"/>
                </w:rPr>
                <w:t xml:space="preserve"> </w:t>
              </w:r>
            </w:ins>
            <w:del w:id="4008" w:author="Hardik Malhotra" w:date="2021-09-10T14:12:00Z">
              <w:r w:rsidRPr="003C663E" w:rsidDel="002163E7">
                <w:rPr>
                  <w:rFonts w:ascii="Verdana" w:hAnsi="Verdana"/>
                  <w:b/>
                  <w:bCs/>
                  <w:sz w:val="20"/>
                  <w:szCs w:val="20"/>
                </w:rPr>
                <w:delText xml:space="preserve">Vinyl Ester Resin </w:delText>
              </w:r>
            </w:del>
            <w:r w:rsidRPr="003C663E">
              <w:rPr>
                <w:rFonts w:ascii="Verdana" w:hAnsi="Verdana"/>
                <w:b/>
                <w:bCs/>
                <w:sz w:val="20"/>
                <w:szCs w:val="20"/>
              </w:rPr>
              <w:t>Demand</w:t>
            </w:r>
            <w:ins w:id="4009" w:author="Hardik Malhotra" w:date="2021-09-10T14:12:00Z">
              <w:r>
                <w:rPr>
                  <w:rFonts w:ascii="Verdana" w:hAnsi="Verdana"/>
                  <w:b/>
                  <w:bCs/>
                  <w:sz w:val="20"/>
                  <w:szCs w:val="20"/>
                </w:rPr>
                <w:t xml:space="preserve">/ Consumption </w:t>
              </w:r>
            </w:ins>
          </w:p>
        </w:tc>
        <w:tc>
          <w:tcPr>
            <w:tcW w:w="1462"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Change w:id="4010" w:author="Hardik Malhotra" w:date="2021-09-29T17:58:00Z">
              <w:tcPr>
                <w:tcW w:w="1106" w:type="dxa"/>
                <w:gridSpan w:val="4"/>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bottom"/>
                <w:hideMark/>
              </w:tcPr>
            </w:tcPrChange>
          </w:tcPr>
          <w:p w14:paraId="1A96B1A0" w14:textId="76A4A34F" w:rsidR="00B4041B" w:rsidRPr="005D577D" w:rsidRDefault="00B4041B" w:rsidP="005858C1">
            <w:pPr>
              <w:pStyle w:val="BodyText"/>
              <w:spacing w:before="162" w:line="480" w:lineRule="auto"/>
              <w:ind w:right="-90"/>
              <w:jc w:val="center"/>
              <w:rPr>
                <w:rFonts w:ascii="Verdana" w:hAnsi="Verdana"/>
                <w:bCs/>
                <w:color w:val="000000" w:themeColor="text1"/>
                <w:sz w:val="20"/>
                <w:szCs w:val="20"/>
                <w:rPrChange w:id="4011" w:author="Hardik Malhotra" w:date="2021-09-30T16:41:00Z">
                  <w:rPr>
                    <w:rFonts w:ascii="Verdana" w:hAnsi="Verdana"/>
                    <w:bCs/>
                    <w:color w:val="000000" w:themeColor="text1"/>
                    <w:sz w:val="20"/>
                    <w:szCs w:val="20"/>
                  </w:rPr>
                </w:rPrChange>
              </w:rPr>
            </w:pPr>
            <w:ins w:id="4012" w:author="Hardik Malhotra" w:date="2021-09-29T18:02:00Z">
              <w:r w:rsidRPr="005D577D">
                <w:rPr>
                  <w:rFonts w:ascii="Verdana" w:hAnsi="Verdana"/>
                  <w:color w:val="000000"/>
                  <w:sz w:val="20"/>
                  <w:szCs w:val="20"/>
                  <w:rPrChange w:id="4013" w:author="Hardik Malhotra" w:date="2021-09-30T16:41:00Z">
                    <w:rPr>
                      <w:color w:val="000000"/>
                      <w:sz w:val="20"/>
                      <w:szCs w:val="20"/>
                    </w:rPr>
                  </w:rPrChange>
                </w:rPr>
                <w:t>2754</w:t>
              </w:r>
            </w:ins>
            <w:del w:id="4014" w:author="Hardik Malhotra" w:date="2021-09-29T17:58:00Z">
              <w:r w:rsidRPr="005D577D" w:rsidDel="003B72E4">
                <w:rPr>
                  <w:rFonts w:ascii="Verdana" w:hAnsi="Verdana"/>
                  <w:bCs/>
                  <w:color w:val="000000" w:themeColor="text1"/>
                  <w:sz w:val="20"/>
                  <w:szCs w:val="20"/>
                  <w:rPrChange w:id="4015" w:author="Hardik Malhotra" w:date="2021-09-30T16:41:00Z">
                    <w:rPr>
                      <w:rFonts w:ascii="Verdana" w:hAnsi="Verdana"/>
                      <w:bCs/>
                      <w:color w:val="000000" w:themeColor="text1"/>
                      <w:sz w:val="20"/>
                      <w:szCs w:val="20"/>
                    </w:rPr>
                  </w:rPrChange>
                </w:rPr>
                <w:delText>2775.1</w:delText>
              </w:r>
            </w:del>
          </w:p>
        </w:tc>
        <w:tc>
          <w:tcPr>
            <w:tcW w:w="158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Change w:id="4016" w:author="Hardik Malhotra" w:date="2021-09-29T17:58:00Z">
              <w:tcPr>
                <w:tcW w:w="1106" w:type="dxa"/>
                <w:gridSpan w:val="4"/>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bottom"/>
                <w:hideMark/>
              </w:tcPr>
            </w:tcPrChange>
          </w:tcPr>
          <w:p w14:paraId="22290AB6" w14:textId="6FE27349" w:rsidR="00B4041B" w:rsidRPr="005D577D" w:rsidRDefault="00B4041B" w:rsidP="005858C1">
            <w:pPr>
              <w:pStyle w:val="BodyText"/>
              <w:spacing w:before="162" w:line="480" w:lineRule="auto"/>
              <w:ind w:right="-90"/>
              <w:jc w:val="center"/>
              <w:rPr>
                <w:rFonts w:ascii="Verdana" w:hAnsi="Verdana"/>
                <w:bCs/>
                <w:color w:val="000000" w:themeColor="text1"/>
                <w:sz w:val="20"/>
                <w:szCs w:val="20"/>
                <w:rPrChange w:id="4017" w:author="Hardik Malhotra" w:date="2021-09-30T16:41:00Z">
                  <w:rPr>
                    <w:rFonts w:ascii="Verdana" w:hAnsi="Verdana"/>
                    <w:bCs/>
                    <w:color w:val="000000" w:themeColor="text1"/>
                    <w:sz w:val="20"/>
                    <w:szCs w:val="20"/>
                  </w:rPr>
                </w:rPrChange>
              </w:rPr>
            </w:pPr>
            <w:ins w:id="4018" w:author="Hardik Malhotra" w:date="2021-09-29T18:02:00Z">
              <w:r w:rsidRPr="005D577D">
                <w:rPr>
                  <w:rFonts w:ascii="Verdana" w:hAnsi="Verdana"/>
                  <w:color w:val="000000"/>
                  <w:sz w:val="20"/>
                  <w:szCs w:val="20"/>
                  <w:rPrChange w:id="4019" w:author="Hardik Malhotra" w:date="2021-09-30T16:41:00Z">
                    <w:rPr>
                      <w:color w:val="000000"/>
                      <w:sz w:val="20"/>
                      <w:szCs w:val="20"/>
                    </w:rPr>
                  </w:rPrChange>
                </w:rPr>
                <w:t>3261</w:t>
              </w:r>
            </w:ins>
            <w:del w:id="4020" w:author="Hardik Malhotra" w:date="2021-09-29T17:58:00Z">
              <w:r w:rsidRPr="005D577D" w:rsidDel="003B72E4">
                <w:rPr>
                  <w:rFonts w:ascii="Verdana" w:hAnsi="Verdana"/>
                  <w:bCs/>
                  <w:color w:val="000000" w:themeColor="text1"/>
                  <w:sz w:val="20"/>
                  <w:szCs w:val="20"/>
                  <w:rPrChange w:id="4021" w:author="Hardik Malhotra" w:date="2021-09-30T16:41:00Z">
                    <w:rPr>
                      <w:rFonts w:ascii="Verdana" w:hAnsi="Verdana"/>
                      <w:bCs/>
                      <w:color w:val="000000" w:themeColor="text1"/>
                      <w:sz w:val="20"/>
                      <w:szCs w:val="20"/>
                    </w:rPr>
                  </w:rPrChange>
                </w:rPr>
                <w:delText>3272.75</w:delText>
              </w:r>
            </w:del>
          </w:p>
        </w:tc>
        <w:tc>
          <w:tcPr>
            <w:tcW w:w="1267"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Change w:id="4022" w:author="Hardik Malhotra" w:date="2021-09-29T17:58:00Z">
              <w:tcPr>
                <w:tcW w:w="1106" w:type="dxa"/>
                <w:gridSpan w:val="4"/>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bottom"/>
                <w:hideMark/>
              </w:tcPr>
            </w:tcPrChange>
          </w:tcPr>
          <w:p w14:paraId="1B8CBBD1" w14:textId="536ABA55" w:rsidR="00B4041B" w:rsidRPr="005D577D" w:rsidRDefault="00B4041B" w:rsidP="005D577D">
            <w:pPr>
              <w:pStyle w:val="BodyText"/>
              <w:spacing w:before="162" w:line="480" w:lineRule="auto"/>
              <w:ind w:right="-90"/>
              <w:jc w:val="center"/>
              <w:rPr>
                <w:rFonts w:ascii="Verdana" w:hAnsi="Verdana"/>
                <w:bCs/>
                <w:color w:val="000000" w:themeColor="text1"/>
                <w:sz w:val="20"/>
                <w:szCs w:val="20"/>
                <w:rPrChange w:id="4023" w:author="Hardik Malhotra" w:date="2021-09-30T16:41:00Z">
                  <w:rPr>
                    <w:rFonts w:ascii="Verdana" w:hAnsi="Verdana"/>
                    <w:bCs/>
                    <w:color w:val="000000" w:themeColor="text1"/>
                    <w:sz w:val="20"/>
                    <w:szCs w:val="20"/>
                  </w:rPr>
                </w:rPrChange>
              </w:rPr>
              <w:pPrChange w:id="4024" w:author="Hardik Malhotra" w:date="2021-09-30T16:41:00Z">
                <w:pPr>
                  <w:pStyle w:val="BodyText"/>
                  <w:spacing w:before="162" w:line="480" w:lineRule="auto"/>
                  <w:ind w:right="-90"/>
                </w:pPr>
              </w:pPrChange>
            </w:pPr>
            <w:ins w:id="4025" w:author="Hardik Malhotra" w:date="2021-09-29T18:02:00Z">
              <w:r w:rsidRPr="005D577D">
                <w:rPr>
                  <w:rFonts w:ascii="Verdana" w:hAnsi="Verdana"/>
                  <w:color w:val="000000"/>
                  <w:sz w:val="20"/>
                  <w:szCs w:val="20"/>
                  <w:rPrChange w:id="4026" w:author="Hardik Malhotra" w:date="2021-09-30T16:41:00Z">
                    <w:rPr>
                      <w:color w:val="000000"/>
                      <w:sz w:val="20"/>
                      <w:szCs w:val="20"/>
                    </w:rPr>
                  </w:rPrChange>
                </w:rPr>
                <w:t>3494</w:t>
              </w:r>
            </w:ins>
            <w:del w:id="4027" w:author="Hardik Malhotra" w:date="2021-09-29T17:58:00Z">
              <w:r w:rsidRPr="005D577D" w:rsidDel="003B72E4">
                <w:rPr>
                  <w:rFonts w:ascii="Verdana" w:hAnsi="Verdana"/>
                  <w:bCs/>
                  <w:color w:val="000000" w:themeColor="text1"/>
                  <w:sz w:val="20"/>
                  <w:szCs w:val="20"/>
                  <w:rPrChange w:id="4028" w:author="Hardik Malhotra" w:date="2021-09-30T16:41:00Z">
                    <w:rPr>
                      <w:rFonts w:ascii="Verdana" w:hAnsi="Verdana"/>
                      <w:bCs/>
                      <w:color w:val="000000" w:themeColor="text1"/>
                      <w:sz w:val="20"/>
                      <w:szCs w:val="20"/>
                    </w:rPr>
                  </w:rPrChange>
                </w:rPr>
                <w:delText xml:space="preserve">  3506.47</w:delText>
              </w:r>
            </w:del>
          </w:p>
        </w:tc>
        <w:tc>
          <w:tcPr>
            <w:tcW w:w="158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Change w:id="4029" w:author="Hardik Malhotra" w:date="2021-09-29T17:58:00Z">
              <w:tcPr>
                <w:tcW w:w="1106" w:type="dxa"/>
                <w:gridSpan w:val="5"/>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bottom"/>
                <w:hideMark/>
              </w:tcPr>
            </w:tcPrChange>
          </w:tcPr>
          <w:p w14:paraId="010DF049" w14:textId="5114FE29" w:rsidR="00B4041B" w:rsidRPr="005D577D" w:rsidRDefault="00B4041B" w:rsidP="005858C1">
            <w:pPr>
              <w:pStyle w:val="BodyText"/>
              <w:spacing w:before="162" w:line="480" w:lineRule="auto"/>
              <w:ind w:right="-90"/>
              <w:jc w:val="center"/>
              <w:rPr>
                <w:rFonts w:ascii="Verdana" w:hAnsi="Verdana"/>
                <w:bCs/>
                <w:color w:val="000000" w:themeColor="text1"/>
                <w:sz w:val="20"/>
                <w:szCs w:val="20"/>
                <w:rPrChange w:id="4030" w:author="Hardik Malhotra" w:date="2021-09-30T16:41:00Z">
                  <w:rPr>
                    <w:rFonts w:ascii="Verdana" w:hAnsi="Verdana"/>
                    <w:bCs/>
                    <w:color w:val="000000" w:themeColor="text1"/>
                    <w:sz w:val="20"/>
                    <w:szCs w:val="20"/>
                  </w:rPr>
                </w:rPrChange>
              </w:rPr>
            </w:pPr>
            <w:ins w:id="4031" w:author="Hardik Malhotra" w:date="2021-09-29T18:02:00Z">
              <w:r w:rsidRPr="005D577D">
                <w:rPr>
                  <w:rFonts w:ascii="Verdana" w:hAnsi="Verdana"/>
                  <w:color w:val="000000"/>
                  <w:sz w:val="20"/>
                  <w:szCs w:val="20"/>
                  <w:rPrChange w:id="4032" w:author="Hardik Malhotra" w:date="2021-09-30T16:41:00Z">
                    <w:rPr>
                      <w:color w:val="000000"/>
                      <w:sz w:val="20"/>
                      <w:szCs w:val="20"/>
                    </w:rPr>
                  </w:rPrChange>
                </w:rPr>
                <w:t>4400</w:t>
              </w:r>
            </w:ins>
            <w:del w:id="4033" w:author="Hardik Malhotra" w:date="2021-09-29T17:58:00Z">
              <w:r w:rsidRPr="005D577D" w:rsidDel="003B72E4">
                <w:rPr>
                  <w:rFonts w:ascii="Verdana" w:hAnsi="Verdana"/>
                  <w:bCs/>
                  <w:color w:val="000000" w:themeColor="text1"/>
                  <w:sz w:val="20"/>
                  <w:szCs w:val="20"/>
                  <w:rPrChange w:id="4034" w:author="Hardik Malhotra" w:date="2021-09-30T16:41:00Z">
                    <w:rPr>
                      <w:rFonts w:ascii="Verdana" w:hAnsi="Verdana"/>
                      <w:bCs/>
                      <w:color w:val="000000" w:themeColor="text1"/>
                      <w:sz w:val="20"/>
                      <w:szCs w:val="20"/>
                    </w:rPr>
                  </w:rPrChange>
                </w:rPr>
                <w:delText>4416.09</w:delText>
              </w:r>
            </w:del>
          </w:p>
        </w:tc>
        <w:tc>
          <w:tcPr>
            <w:tcW w:w="158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Change w:id="4035" w:author="Hardik Malhotra" w:date="2021-09-29T17:58:00Z">
              <w:tcPr>
                <w:tcW w:w="1377" w:type="dxa"/>
                <w:gridSpan w:val="2"/>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bottom"/>
                <w:hideMark/>
              </w:tcPr>
            </w:tcPrChange>
          </w:tcPr>
          <w:p w14:paraId="0EC7CC35" w14:textId="6E238DB3" w:rsidR="00B4041B" w:rsidRPr="005D577D" w:rsidRDefault="00B4041B" w:rsidP="005858C1">
            <w:pPr>
              <w:pStyle w:val="BodyText"/>
              <w:spacing w:before="162" w:line="480" w:lineRule="auto"/>
              <w:ind w:right="-90"/>
              <w:jc w:val="center"/>
              <w:rPr>
                <w:rFonts w:ascii="Verdana" w:hAnsi="Verdana"/>
                <w:bCs/>
                <w:color w:val="000000" w:themeColor="text1"/>
                <w:sz w:val="20"/>
                <w:szCs w:val="20"/>
                <w:rPrChange w:id="4036" w:author="Hardik Malhotra" w:date="2021-09-30T16:41:00Z">
                  <w:rPr>
                    <w:rFonts w:ascii="Verdana" w:hAnsi="Verdana"/>
                    <w:bCs/>
                    <w:color w:val="000000" w:themeColor="text1"/>
                    <w:sz w:val="20"/>
                    <w:szCs w:val="20"/>
                  </w:rPr>
                </w:rPrChange>
              </w:rPr>
            </w:pPr>
            <w:ins w:id="4037" w:author="Hardik Malhotra" w:date="2021-09-29T18:02:00Z">
              <w:r w:rsidRPr="005D577D">
                <w:rPr>
                  <w:rFonts w:ascii="Verdana" w:hAnsi="Verdana"/>
                  <w:color w:val="000000"/>
                  <w:sz w:val="20"/>
                  <w:szCs w:val="20"/>
                  <w:rPrChange w:id="4038" w:author="Hardik Malhotra" w:date="2021-09-30T16:41:00Z">
                    <w:rPr>
                      <w:color w:val="000000"/>
                      <w:sz w:val="20"/>
                      <w:szCs w:val="20"/>
                    </w:rPr>
                  </w:rPrChange>
                </w:rPr>
                <w:t>5511</w:t>
              </w:r>
            </w:ins>
            <w:del w:id="4039" w:author="Hardik Malhotra" w:date="2021-09-29T17:58:00Z">
              <w:r w:rsidRPr="005D577D" w:rsidDel="003B72E4">
                <w:rPr>
                  <w:rFonts w:ascii="Verdana" w:hAnsi="Verdana"/>
                  <w:bCs/>
                  <w:color w:val="000000" w:themeColor="text1"/>
                  <w:sz w:val="20"/>
                  <w:szCs w:val="20"/>
                  <w:rPrChange w:id="4040" w:author="Hardik Malhotra" w:date="2021-09-30T16:41:00Z">
                    <w:rPr>
                      <w:rFonts w:ascii="Verdana" w:hAnsi="Verdana"/>
                      <w:bCs/>
                      <w:color w:val="000000" w:themeColor="text1"/>
                      <w:sz w:val="20"/>
                      <w:szCs w:val="20"/>
                    </w:rPr>
                  </w:rPrChange>
                </w:rPr>
                <w:delText>5532.25</w:delText>
              </w:r>
            </w:del>
          </w:p>
        </w:tc>
      </w:tr>
      <w:tr w:rsidR="00B4041B" w:rsidRPr="003C663E" w14:paraId="3B69FA9C" w14:textId="77777777" w:rsidTr="00B4041B">
        <w:trPr>
          <w:trHeight w:val="421"/>
          <w:jc w:val="center"/>
        </w:trPr>
        <w:tc>
          <w:tcPr>
            <w:tcW w:w="2342"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
          <w:p w14:paraId="51E349F6" w14:textId="3E442674" w:rsidR="00B4041B" w:rsidRPr="003C663E" w:rsidRDefault="00B4041B" w:rsidP="00B4041B">
            <w:pPr>
              <w:pStyle w:val="BodyText"/>
              <w:spacing w:before="162" w:line="480" w:lineRule="auto"/>
              <w:ind w:right="-90"/>
              <w:jc w:val="both"/>
              <w:rPr>
                <w:rFonts w:ascii="Verdana" w:hAnsi="Verdana"/>
                <w:bCs/>
                <w:sz w:val="20"/>
                <w:szCs w:val="20"/>
              </w:rPr>
            </w:pPr>
            <w:del w:id="4041" w:author="Hardik Malhotra" w:date="2021-09-10T14:12:00Z">
              <w:r w:rsidRPr="003C663E" w:rsidDel="002163E7">
                <w:rPr>
                  <w:rFonts w:ascii="Verdana" w:hAnsi="Verdana"/>
                  <w:b/>
                  <w:bCs/>
                  <w:sz w:val="20"/>
                  <w:szCs w:val="20"/>
                </w:rPr>
                <w:delText xml:space="preserve">Global </w:delText>
              </w:r>
            </w:del>
            <w:ins w:id="4042" w:author="Hardik Malhotra" w:date="2021-09-10T14:12:00Z">
              <w:r>
                <w:rPr>
                  <w:rFonts w:ascii="Verdana" w:hAnsi="Verdana"/>
                  <w:b/>
                  <w:bCs/>
                  <w:sz w:val="20"/>
                  <w:szCs w:val="20"/>
                </w:rPr>
                <w:t xml:space="preserve">Total </w:t>
              </w:r>
            </w:ins>
            <w:del w:id="4043" w:author="Hardik Malhotra" w:date="2021-09-10T14:12:00Z">
              <w:r w:rsidRPr="003C663E" w:rsidDel="002163E7">
                <w:rPr>
                  <w:rFonts w:ascii="Verdana" w:hAnsi="Verdana"/>
                  <w:b/>
                  <w:bCs/>
                  <w:sz w:val="20"/>
                  <w:szCs w:val="20"/>
                </w:rPr>
                <w:delText xml:space="preserve">Vinyl Ester Resin </w:delText>
              </w:r>
            </w:del>
            <w:r w:rsidRPr="003C663E">
              <w:rPr>
                <w:rFonts w:ascii="Verdana" w:hAnsi="Verdana"/>
                <w:b/>
                <w:bCs/>
                <w:sz w:val="20"/>
                <w:szCs w:val="20"/>
              </w:rPr>
              <w:t xml:space="preserve">Demand (Y-O-Y </w:t>
            </w:r>
            <w:r w:rsidRPr="003C663E">
              <w:rPr>
                <w:rFonts w:ascii="Verdana" w:hAnsi="Verdana"/>
                <w:b/>
                <w:bCs/>
                <w:sz w:val="20"/>
                <w:szCs w:val="20"/>
              </w:rPr>
              <w:lastRenderedPageBreak/>
              <w:t>Growth Rate, %)</w:t>
            </w:r>
          </w:p>
        </w:tc>
        <w:tc>
          <w:tcPr>
            <w:tcW w:w="1462"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17993EA5" w14:textId="4B2451B4" w:rsidR="00B4041B" w:rsidRPr="005D577D" w:rsidRDefault="00B4041B" w:rsidP="005858C1">
            <w:pPr>
              <w:pStyle w:val="BodyText"/>
              <w:spacing w:before="162" w:line="480" w:lineRule="auto"/>
              <w:ind w:right="-90"/>
              <w:jc w:val="center"/>
              <w:rPr>
                <w:rFonts w:ascii="Verdana" w:hAnsi="Verdana"/>
                <w:bCs/>
                <w:color w:val="000000" w:themeColor="text1"/>
                <w:sz w:val="20"/>
                <w:szCs w:val="20"/>
                <w:rPrChange w:id="4044" w:author="Hardik Malhotra" w:date="2021-09-30T16:41:00Z">
                  <w:rPr>
                    <w:rFonts w:ascii="Verdana" w:hAnsi="Verdana"/>
                    <w:bCs/>
                    <w:color w:val="000000" w:themeColor="text1"/>
                    <w:sz w:val="20"/>
                    <w:szCs w:val="20"/>
                  </w:rPr>
                </w:rPrChange>
              </w:rPr>
            </w:pPr>
            <w:ins w:id="4045" w:author="Hardik Malhotra" w:date="2021-09-29T17:58:00Z">
              <w:r w:rsidRPr="005D577D">
                <w:rPr>
                  <w:rFonts w:ascii="Verdana" w:hAnsi="Verdana"/>
                  <w:color w:val="000000"/>
                  <w:sz w:val="20"/>
                  <w:szCs w:val="20"/>
                  <w:rPrChange w:id="4046" w:author="Hardik Malhotra" w:date="2021-09-30T16:41:00Z">
                    <w:rPr>
                      <w:color w:val="000000"/>
                      <w:sz w:val="20"/>
                      <w:szCs w:val="20"/>
                    </w:rPr>
                  </w:rPrChange>
                </w:rPr>
                <w:lastRenderedPageBreak/>
                <w:t>0.00%</w:t>
              </w:r>
            </w:ins>
            <w:del w:id="4047" w:author="Hardik Malhotra" w:date="2021-09-29T17:58:00Z">
              <w:r w:rsidRPr="005D577D" w:rsidDel="00061667">
                <w:rPr>
                  <w:rFonts w:ascii="Verdana" w:hAnsi="Verdana"/>
                  <w:bCs/>
                  <w:color w:val="000000" w:themeColor="text1"/>
                  <w:sz w:val="20"/>
                  <w:szCs w:val="20"/>
                  <w:rPrChange w:id="4048" w:author="Hardik Malhotra" w:date="2021-09-30T16:41:00Z">
                    <w:rPr>
                      <w:rFonts w:ascii="Verdana" w:hAnsi="Verdana"/>
                      <w:bCs/>
                      <w:color w:val="000000" w:themeColor="text1"/>
                      <w:sz w:val="20"/>
                      <w:szCs w:val="20"/>
                    </w:rPr>
                  </w:rPrChange>
                </w:rPr>
                <w:delText>0.00%</w:delText>
              </w:r>
            </w:del>
          </w:p>
        </w:tc>
        <w:tc>
          <w:tcPr>
            <w:tcW w:w="158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6D04FAAF" w14:textId="57629B3D" w:rsidR="00B4041B" w:rsidRPr="005D577D" w:rsidRDefault="00B4041B" w:rsidP="005858C1">
            <w:pPr>
              <w:pStyle w:val="BodyText"/>
              <w:spacing w:before="162" w:line="480" w:lineRule="auto"/>
              <w:ind w:right="-90"/>
              <w:jc w:val="center"/>
              <w:rPr>
                <w:rFonts w:ascii="Verdana" w:hAnsi="Verdana"/>
                <w:bCs/>
                <w:color w:val="000000" w:themeColor="text1"/>
                <w:sz w:val="20"/>
                <w:szCs w:val="20"/>
                <w:rPrChange w:id="4049" w:author="Hardik Malhotra" w:date="2021-09-30T16:41:00Z">
                  <w:rPr>
                    <w:rFonts w:ascii="Verdana" w:hAnsi="Verdana"/>
                    <w:bCs/>
                    <w:color w:val="000000" w:themeColor="text1"/>
                    <w:sz w:val="20"/>
                    <w:szCs w:val="20"/>
                  </w:rPr>
                </w:rPrChange>
              </w:rPr>
            </w:pPr>
            <w:ins w:id="4050" w:author="Hardik Malhotra" w:date="2021-09-29T17:58:00Z">
              <w:r w:rsidRPr="005D577D">
                <w:rPr>
                  <w:rFonts w:ascii="Verdana" w:hAnsi="Verdana"/>
                  <w:color w:val="000000"/>
                  <w:sz w:val="20"/>
                  <w:szCs w:val="20"/>
                  <w:rPrChange w:id="4051" w:author="Hardik Malhotra" w:date="2021-09-30T16:41:00Z">
                    <w:rPr>
                      <w:color w:val="000000"/>
                      <w:sz w:val="20"/>
                      <w:szCs w:val="20"/>
                    </w:rPr>
                  </w:rPrChange>
                </w:rPr>
                <w:t>-3.08%</w:t>
              </w:r>
            </w:ins>
            <w:del w:id="4052" w:author="Hardik Malhotra" w:date="2021-09-29T17:58:00Z">
              <w:r w:rsidRPr="005D577D" w:rsidDel="00061667">
                <w:rPr>
                  <w:rFonts w:ascii="Verdana" w:hAnsi="Verdana"/>
                  <w:bCs/>
                  <w:color w:val="000000" w:themeColor="text1"/>
                  <w:sz w:val="20"/>
                  <w:szCs w:val="20"/>
                  <w:rPrChange w:id="4053" w:author="Hardik Malhotra" w:date="2021-09-30T16:41:00Z">
                    <w:rPr>
                      <w:rFonts w:ascii="Verdana" w:hAnsi="Verdana"/>
                      <w:bCs/>
                      <w:color w:val="000000" w:themeColor="text1"/>
                      <w:sz w:val="20"/>
                      <w:szCs w:val="20"/>
                    </w:rPr>
                  </w:rPrChange>
                </w:rPr>
                <w:delText>-3.41%</w:delText>
              </w:r>
            </w:del>
          </w:p>
        </w:tc>
        <w:tc>
          <w:tcPr>
            <w:tcW w:w="1267"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7311F4FF" w14:textId="318F431A" w:rsidR="00B4041B" w:rsidRPr="005D577D" w:rsidRDefault="00B4041B" w:rsidP="005858C1">
            <w:pPr>
              <w:pStyle w:val="BodyText"/>
              <w:spacing w:before="162" w:line="480" w:lineRule="auto"/>
              <w:ind w:right="-90"/>
              <w:jc w:val="center"/>
              <w:rPr>
                <w:rFonts w:ascii="Verdana" w:hAnsi="Verdana"/>
                <w:bCs/>
                <w:color w:val="000000" w:themeColor="text1"/>
                <w:sz w:val="20"/>
                <w:szCs w:val="20"/>
                <w:rPrChange w:id="4054" w:author="Hardik Malhotra" w:date="2021-09-30T16:41:00Z">
                  <w:rPr>
                    <w:rFonts w:ascii="Verdana" w:hAnsi="Verdana"/>
                    <w:bCs/>
                    <w:color w:val="000000" w:themeColor="text1"/>
                    <w:sz w:val="20"/>
                    <w:szCs w:val="20"/>
                  </w:rPr>
                </w:rPrChange>
              </w:rPr>
            </w:pPr>
            <w:ins w:id="4055" w:author="Hardik Malhotra" w:date="2021-09-29T17:58:00Z">
              <w:r w:rsidRPr="005D577D">
                <w:rPr>
                  <w:rFonts w:ascii="Verdana" w:hAnsi="Verdana"/>
                  <w:color w:val="000000"/>
                  <w:sz w:val="20"/>
                  <w:szCs w:val="20"/>
                  <w:rPrChange w:id="4056" w:author="Hardik Malhotra" w:date="2021-09-30T16:41:00Z">
                    <w:rPr>
                      <w:color w:val="000000"/>
                      <w:sz w:val="20"/>
                      <w:szCs w:val="20"/>
                    </w:rPr>
                  </w:rPrChange>
                </w:rPr>
                <w:t>7.14%</w:t>
              </w:r>
            </w:ins>
            <w:del w:id="4057" w:author="Hardik Malhotra" w:date="2021-09-29T17:58:00Z">
              <w:r w:rsidRPr="005D577D" w:rsidDel="00061667">
                <w:rPr>
                  <w:rFonts w:ascii="Verdana" w:hAnsi="Verdana"/>
                  <w:bCs/>
                  <w:color w:val="000000" w:themeColor="text1"/>
                  <w:sz w:val="20"/>
                  <w:szCs w:val="20"/>
                  <w:rPrChange w:id="4058" w:author="Hardik Malhotra" w:date="2021-09-30T16:41:00Z">
                    <w:rPr>
                      <w:rFonts w:ascii="Verdana" w:hAnsi="Verdana"/>
                      <w:bCs/>
                      <w:color w:val="000000" w:themeColor="text1"/>
                      <w:sz w:val="20"/>
                      <w:szCs w:val="20"/>
                    </w:rPr>
                  </w:rPrChange>
                </w:rPr>
                <w:delText>7.14%</w:delText>
              </w:r>
            </w:del>
          </w:p>
        </w:tc>
        <w:tc>
          <w:tcPr>
            <w:tcW w:w="158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12F0CA5C" w14:textId="746172F8" w:rsidR="00B4041B" w:rsidRPr="005D577D" w:rsidRDefault="00B4041B" w:rsidP="005858C1">
            <w:pPr>
              <w:pStyle w:val="BodyText"/>
              <w:spacing w:before="162" w:line="480" w:lineRule="auto"/>
              <w:ind w:right="-90"/>
              <w:jc w:val="center"/>
              <w:rPr>
                <w:rFonts w:ascii="Verdana" w:hAnsi="Verdana"/>
                <w:bCs/>
                <w:color w:val="000000" w:themeColor="text1"/>
                <w:sz w:val="20"/>
                <w:szCs w:val="20"/>
                <w:rPrChange w:id="4059" w:author="Hardik Malhotra" w:date="2021-09-30T16:41:00Z">
                  <w:rPr>
                    <w:rFonts w:ascii="Verdana" w:hAnsi="Verdana"/>
                    <w:bCs/>
                    <w:color w:val="000000" w:themeColor="text1"/>
                    <w:sz w:val="20"/>
                    <w:szCs w:val="20"/>
                  </w:rPr>
                </w:rPrChange>
              </w:rPr>
            </w:pPr>
            <w:ins w:id="4060" w:author="Hardik Malhotra" w:date="2021-09-29T17:58:00Z">
              <w:r w:rsidRPr="005D577D">
                <w:rPr>
                  <w:rFonts w:ascii="Verdana" w:hAnsi="Verdana"/>
                  <w:color w:val="000000"/>
                  <w:sz w:val="20"/>
                  <w:szCs w:val="20"/>
                  <w:rPrChange w:id="4061" w:author="Hardik Malhotra" w:date="2021-09-30T16:41:00Z">
                    <w:rPr>
                      <w:color w:val="000000"/>
                      <w:sz w:val="20"/>
                      <w:szCs w:val="20"/>
                    </w:rPr>
                  </w:rPrChange>
                </w:rPr>
                <w:t>5.45%</w:t>
              </w:r>
            </w:ins>
            <w:del w:id="4062" w:author="Hardik Malhotra" w:date="2021-09-29T17:58:00Z">
              <w:r w:rsidRPr="005D577D" w:rsidDel="00061667">
                <w:rPr>
                  <w:rFonts w:ascii="Verdana" w:hAnsi="Verdana"/>
                  <w:bCs/>
                  <w:color w:val="000000" w:themeColor="text1"/>
                  <w:sz w:val="20"/>
                  <w:szCs w:val="20"/>
                  <w:rPrChange w:id="4063" w:author="Hardik Malhotra" w:date="2021-09-30T16:41:00Z">
                    <w:rPr>
                      <w:rFonts w:ascii="Verdana" w:hAnsi="Verdana"/>
                      <w:bCs/>
                      <w:color w:val="000000" w:themeColor="text1"/>
                      <w:sz w:val="20"/>
                      <w:szCs w:val="20"/>
                    </w:rPr>
                  </w:rPrChange>
                </w:rPr>
                <w:delText>5.45%</w:delText>
              </w:r>
            </w:del>
          </w:p>
        </w:tc>
        <w:tc>
          <w:tcPr>
            <w:tcW w:w="158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3A8FD84E" w14:textId="4D0B6082" w:rsidR="00B4041B" w:rsidRPr="005D577D" w:rsidRDefault="00B4041B" w:rsidP="005858C1">
            <w:pPr>
              <w:pStyle w:val="BodyText"/>
              <w:spacing w:before="162" w:line="480" w:lineRule="auto"/>
              <w:ind w:right="-90"/>
              <w:jc w:val="center"/>
              <w:rPr>
                <w:rFonts w:ascii="Verdana" w:hAnsi="Verdana"/>
                <w:bCs/>
                <w:color w:val="000000" w:themeColor="text1"/>
                <w:sz w:val="20"/>
                <w:szCs w:val="20"/>
                <w:rPrChange w:id="4064" w:author="Hardik Malhotra" w:date="2021-09-30T16:41:00Z">
                  <w:rPr>
                    <w:rFonts w:ascii="Verdana" w:hAnsi="Verdana"/>
                    <w:bCs/>
                    <w:color w:val="000000" w:themeColor="text1"/>
                    <w:sz w:val="20"/>
                    <w:szCs w:val="20"/>
                  </w:rPr>
                </w:rPrChange>
              </w:rPr>
            </w:pPr>
            <w:ins w:id="4065" w:author="Hardik Malhotra" w:date="2021-09-29T17:58:00Z">
              <w:r w:rsidRPr="005D577D">
                <w:rPr>
                  <w:rFonts w:ascii="Verdana" w:hAnsi="Verdana"/>
                  <w:color w:val="000000"/>
                  <w:sz w:val="20"/>
                  <w:szCs w:val="20"/>
                  <w:rPrChange w:id="4066" w:author="Hardik Malhotra" w:date="2021-09-30T16:41:00Z">
                    <w:rPr>
                      <w:color w:val="000000"/>
                      <w:sz w:val="20"/>
                      <w:szCs w:val="20"/>
                    </w:rPr>
                  </w:rPrChange>
                </w:rPr>
                <w:t>4.37%</w:t>
              </w:r>
            </w:ins>
            <w:del w:id="4067" w:author="Hardik Malhotra" w:date="2021-09-29T17:58:00Z">
              <w:r w:rsidRPr="005D577D" w:rsidDel="00061667">
                <w:rPr>
                  <w:rFonts w:ascii="Verdana" w:hAnsi="Verdana"/>
                  <w:bCs/>
                  <w:color w:val="000000" w:themeColor="text1"/>
                  <w:sz w:val="20"/>
                  <w:szCs w:val="20"/>
                  <w:rPrChange w:id="4068" w:author="Hardik Malhotra" w:date="2021-09-30T16:41:00Z">
                    <w:rPr>
                      <w:rFonts w:ascii="Verdana" w:hAnsi="Verdana"/>
                      <w:bCs/>
                      <w:color w:val="000000" w:themeColor="text1"/>
                      <w:sz w:val="20"/>
                      <w:szCs w:val="20"/>
                    </w:rPr>
                  </w:rPrChange>
                </w:rPr>
                <w:delText>4.37%</w:delText>
              </w:r>
            </w:del>
          </w:p>
        </w:tc>
      </w:tr>
      <w:tr w:rsidR="00B4041B" w:rsidRPr="003C663E" w14:paraId="63DB3753" w14:textId="77777777" w:rsidTr="00B4041B">
        <w:trPr>
          <w:trHeight w:val="421"/>
          <w:jc w:val="center"/>
          <w:ins w:id="4069" w:author="Hardik Malhotra" w:date="2021-09-10T14:38:00Z"/>
        </w:trPr>
        <w:tc>
          <w:tcPr>
            <w:tcW w:w="2342"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tcPr>
          <w:p w14:paraId="0EB106C2" w14:textId="3715FAEE" w:rsidR="00B4041B" w:rsidRPr="003C663E" w:rsidDel="002163E7" w:rsidRDefault="00B4041B" w:rsidP="00B4041B">
            <w:pPr>
              <w:pStyle w:val="BodyText"/>
              <w:spacing w:before="162" w:line="480" w:lineRule="auto"/>
              <w:ind w:right="-90"/>
              <w:jc w:val="both"/>
              <w:rPr>
                <w:ins w:id="4070" w:author="Hardik Malhotra" w:date="2021-09-10T14:38:00Z"/>
                <w:rFonts w:ascii="Verdana" w:hAnsi="Verdana"/>
                <w:b/>
                <w:bCs/>
                <w:sz w:val="20"/>
                <w:szCs w:val="20"/>
              </w:rPr>
            </w:pPr>
            <w:ins w:id="4071" w:author="Hardik Malhotra" w:date="2021-09-10T14:39:00Z">
              <w:r>
                <w:rPr>
                  <w:rFonts w:ascii="Verdana" w:hAnsi="Verdana"/>
                  <w:b/>
                  <w:bCs/>
                  <w:sz w:val="20"/>
                  <w:szCs w:val="20"/>
                </w:rPr>
                <w:t>Demand</w:t>
              </w:r>
            </w:ins>
            <w:ins w:id="4072" w:author="Hardik Malhotra" w:date="2021-09-10T14:40:00Z">
              <w:r>
                <w:rPr>
                  <w:rFonts w:ascii="Verdana" w:hAnsi="Verdana"/>
                  <w:b/>
                  <w:bCs/>
                  <w:sz w:val="20"/>
                  <w:szCs w:val="20"/>
                </w:rPr>
                <w:t xml:space="preserve"> – Supply Gap</w:t>
              </w:r>
            </w:ins>
          </w:p>
        </w:tc>
        <w:tc>
          <w:tcPr>
            <w:tcW w:w="1462"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385D093C" w14:textId="67A2051C" w:rsidR="00B4041B" w:rsidRPr="005858C1" w:rsidRDefault="00B4041B" w:rsidP="005858C1">
            <w:pPr>
              <w:pStyle w:val="BodyText"/>
              <w:spacing w:before="162" w:line="480" w:lineRule="auto"/>
              <w:ind w:right="-90"/>
              <w:jc w:val="center"/>
              <w:rPr>
                <w:ins w:id="4073" w:author="Hardik Malhotra" w:date="2021-09-10T14:38:00Z"/>
                <w:rFonts w:ascii="Verdana" w:hAnsi="Verdana"/>
                <w:bCs/>
                <w:color w:val="000000" w:themeColor="text1"/>
                <w:sz w:val="20"/>
                <w:szCs w:val="20"/>
              </w:rPr>
            </w:pPr>
            <w:ins w:id="4074" w:author="Hardik Malhotra" w:date="2021-09-29T18:02:00Z">
              <w:r w:rsidRPr="005D577D">
                <w:rPr>
                  <w:rFonts w:ascii="Verdana" w:hAnsi="Verdana"/>
                  <w:color w:val="000000"/>
                  <w:sz w:val="20"/>
                  <w:szCs w:val="20"/>
                  <w:rPrChange w:id="4075" w:author="Hardik Malhotra" w:date="2021-09-30T16:41:00Z">
                    <w:rPr>
                      <w:color w:val="000000"/>
                      <w:sz w:val="20"/>
                      <w:szCs w:val="20"/>
                    </w:rPr>
                  </w:rPrChange>
                </w:rPr>
                <w:t>0</w:t>
              </w:r>
            </w:ins>
            <w:del w:id="4076" w:author="Hardik Malhotra" w:date="2021-09-29T17:59:00Z">
              <w:r w:rsidRPr="005D577D" w:rsidDel="00BD44F4">
                <w:rPr>
                  <w:rFonts w:ascii="Verdana" w:hAnsi="Verdana"/>
                  <w:bCs/>
                  <w:color w:val="000000" w:themeColor="text1"/>
                  <w:sz w:val="20"/>
                  <w:szCs w:val="20"/>
                  <w:rPrChange w:id="4077" w:author="Hardik Malhotra" w:date="2021-09-30T16:41:00Z">
                    <w:rPr>
                      <w:bCs/>
                      <w:color w:val="000000" w:themeColor="text1"/>
                      <w:sz w:val="20"/>
                      <w:szCs w:val="20"/>
                    </w:rPr>
                  </w:rPrChange>
                </w:rPr>
                <w:delText>112.79</w:delText>
              </w:r>
            </w:del>
          </w:p>
        </w:tc>
        <w:tc>
          <w:tcPr>
            <w:tcW w:w="158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64380495" w14:textId="3348DB96" w:rsidR="00B4041B" w:rsidRPr="005D577D" w:rsidRDefault="00B4041B" w:rsidP="005858C1">
            <w:pPr>
              <w:pStyle w:val="BodyText"/>
              <w:spacing w:before="162" w:line="480" w:lineRule="auto"/>
              <w:ind w:right="-90"/>
              <w:jc w:val="center"/>
              <w:rPr>
                <w:ins w:id="4078" w:author="Hardik Malhotra" w:date="2021-09-10T14:38:00Z"/>
                <w:rFonts w:ascii="Verdana" w:hAnsi="Verdana"/>
                <w:bCs/>
                <w:color w:val="000000" w:themeColor="text1"/>
                <w:sz w:val="20"/>
                <w:szCs w:val="20"/>
                <w:rPrChange w:id="4079" w:author="Hardik Malhotra" w:date="2021-09-30T16:41:00Z">
                  <w:rPr>
                    <w:ins w:id="4080" w:author="Hardik Malhotra" w:date="2021-09-10T14:38:00Z"/>
                    <w:rFonts w:ascii="Verdana" w:hAnsi="Verdana"/>
                    <w:bCs/>
                    <w:color w:val="000000" w:themeColor="text1"/>
                    <w:sz w:val="20"/>
                    <w:szCs w:val="20"/>
                  </w:rPr>
                </w:rPrChange>
              </w:rPr>
            </w:pPr>
            <w:ins w:id="4081" w:author="Hardik Malhotra" w:date="2021-09-29T18:02:00Z">
              <w:r w:rsidRPr="005D577D">
                <w:rPr>
                  <w:rFonts w:ascii="Verdana" w:hAnsi="Verdana"/>
                  <w:color w:val="000000"/>
                  <w:sz w:val="20"/>
                  <w:szCs w:val="20"/>
                  <w:rPrChange w:id="4082" w:author="Hardik Malhotra" w:date="2021-09-30T16:41:00Z">
                    <w:rPr>
                      <w:color w:val="000000"/>
                      <w:sz w:val="20"/>
                      <w:szCs w:val="20"/>
                    </w:rPr>
                  </w:rPrChange>
                </w:rPr>
                <w:t>0</w:t>
              </w:r>
            </w:ins>
            <w:del w:id="4083" w:author="Hardik Malhotra" w:date="2021-09-29T17:59:00Z">
              <w:r w:rsidRPr="005D577D" w:rsidDel="00BD44F4">
                <w:rPr>
                  <w:rFonts w:ascii="Verdana" w:hAnsi="Verdana"/>
                  <w:bCs/>
                  <w:color w:val="000000" w:themeColor="text1"/>
                  <w:sz w:val="20"/>
                  <w:szCs w:val="20"/>
                  <w:rPrChange w:id="4084" w:author="Hardik Malhotra" w:date="2021-09-30T16:41:00Z">
                    <w:rPr>
                      <w:rFonts w:ascii="Verdana" w:hAnsi="Verdana"/>
                      <w:bCs/>
                      <w:color w:val="000000" w:themeColor="text1"/>
                      <w:sz w:val="20"/>
                      <w:szCs w:val="20"/>
                    </w:rPr>
                  </w:rPrChange>
                </w:rPr>
                <w:delText>-14.74</w:delText>
              </w:r>
            </w:del>
          </w:p>
        </w:tc>
        <w:tc>
          <w:tcPr>
            <w:tcW w:w="1267"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5414B466" w14:textId="24507356" w:rsidR="00B4041B" w:rsidRPr="005858C1" w:rsidRDefault="00B4041B" w:rsidP="005858C1">
            <w:pPr>
              <w:pStyle w:val="BodyText"/>
              <w:spacing w:before="162" w:line="480" w:lineRule="auto"/>
              <w:ind w:right="-90"/>
              <w:jc w:val="center"/>
              <w:rPr>
                <w:ins w:id="4085" w:author="Hardik Malhotra" w:date="2021-09-10T14:38:00Z"/>
                <w:rFonts w:ascii="Verdana" w:hAnsi="Verdana"/>
                <w:bCs/>
                <w:color w:val="000000" w:themeColor="text1"/>
                <w:sz w:val="20"/>
                <w:szCs w:val="20"/>
              </w:rPr>
            </w:pPr>
            <w:ins w:id="4086" w:author="Hardik Malhotra" w:date="2021-09-29T18:02:00Z">
              <w:r w:rsidRPr="005D577D">
                <w:rPr>
                  <w:rFonts w:ascii="Verdana" w:hAnsi="Verdana"/>
                  <w:color w:val="000000"/>
                  <w:sz w:val="20"/>
                  <w:szCs w:val="20"/>
                  <w:rPrChange w:id="4087" w:author="Hardik Malhotra" w:date="2021-09-30T16:41:00Z">
                    <w:rPr>
                      <w:color w:val="000000"/>
                      <w:sz w:val="20"/>
                      <w:szCs w:val="20"/>
                    </w:rPr>
                  </w:rPrChange>
                </w:rPr>
                <w:t>-9</w:t>
              </w:r>
            </w:ins>
            <w:del w:id="4088" w:author="Hardik Malhotra" w:date="2021-09-29T17:59:00Z">
              <w:r w:rsidRPr="005D577D" w:rsidDel="00BD44F4">
                <w:rPr>
                  <w:rFonts w:ascii="Verdana" w:hAnsi="Verdana"/>
                  <w:bCs/>
                  <w:color w:val="000000" w:themeColor="text1"/>
                  <w:sz w:val="20"/>
                  <w:szCs w:val="20"/>
                  <w:rPrChange w:id="4089" w:author="Hardik Malhotra" w:date="2021-09-30T16:41:00Z">
                    <w:rPr>
                      <w:bCs/>
                      <w:color w:val="000000" w:themeColor="text1"/>
                      <w:sz w:val="20"/>
                      <w:szCs w:val="20"/>
                    </w:rPr>
                  </w:rPrChange>
                </w:rPr>
                <w:delText>-5.84</w:delText>
              </w:r>
            </w:del>
          </w:p>
        </w:tc>
        <w:tc>
          <w:tcPr>
            <w:tcW w:w="158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395998F4" w14:textId="74E02C7A" w:rsidR="00B4041B" w:rsidRPr="005858C1" w:rsidRDefault="00B4041B" w:rsidP="005858C1">
            <w:pPr>
              <w:pStyle w:val="BodyText"/>
              <w:spacing w:before="162" w:line="480" w:lineRule="auto"/>
              <w:ind w:right="-90"/>
              <w:jc w:val="center"/>
              <w:rPr>
                <w:ins w:id="4090" w:author="Hardik Malhotra" w:date="2021-09-10T14:38:00Z"/>
                <w:rFonts w:ascii="Verdana" w:hAnsi="Verdana"/>
                <w:bCs/>
                <w:color w:val="000000" w:themeColor="text1"/>
                <w:sz w:val="20"/>
                <w:szCs w:val="20"/>
              </w:rPr>
            </w:pPr>
            <w:ins w:id="4091" w:author="Hardik Malhotra" w:date="2021-09-29T18:02:00Z">
              <w:r w:rsidRPr="005D577D">
                <w:rPr>
                  <w:rFonts w:ascii="Verdana" w:hAnsi="Verdana"/>
                  <w:color w:val="000000"/>
                  <w:sz w:val="20"/>
                  <w:szCs w:val="20"/>
                  <w:rPrChange w:id="4092" w:author="Hardik Malhotra" w:date="2021-09-30T16:41:00Z">
                    <w:rPr>
                      <w:color w:val="000000"/>
                      <w:sz w:val="20"/>
                      <w:szCs w:val="20"/>
                    </w:rPr>
                  </w:rPrChange>
                </w:rPr>
                <w:t>-676</w:t>
              </w:r>
            </w:ins>
            <w:del w:id="4093" w:author="Hardik Malhotra" w:date="2021-09-29T17:59:00Z">
              <w:r w:rsidRPr="005D577D" w:rsidDel="00BD44F4">
                <w:rPr>
                  <w:rFonts w:ascii="Verdana" w:hAnsi="Verdana"/>
                  <w:color w:val="000000"/>
                  <w:sz w:val="20"/>
                  <w:szCs w:val="20"/>
                  <w:rPrChange w:id="4094" w:author="Hardik Malhotra" w:date="2021-09-30T16:41:00Z">
                    <w:rPr>
                      <w:color w:val="000000"/>
                      <w:sz w:val="20"/>
                      <w:szCs w:val="20"/>
                    </w:rPr>
                  </w:rPrChange>
                </w:rPr>
                <w:delText>673.78</w:delText>
              </w:r>
            </w:del>
          </w:p>
        </w:tc>
        <w:tc>
          <w:tcPr>
            <w:tcW w:w="158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3D4D91B2" w14:textId="336A51E4" w:rsidR="00B4041B" w:rsidRPr="005858C1" w:rsidRDefault="00B4041B" w:rsidP="005858C1">
            <w:pPr>
              <w:pStyle w:val="BodyText"/>
              <w:spacing w:before="162" w:line="480" w:lineRule="auto"/>
              <w:ind w:right="-90"/>
              <w:jc w:val="center"/>
              <w:rPr>
                <w:ins w:id="4095" w:author="Hardik Malhotra" w:date="2021-09-10T14:38:00Z"/>
                <w:rFonts w:ascii="Verdana" w:hAnsi="Verdana"/>
                <w:bCs/>
                <w:color w:val="000000" w:themeColor="text1"/>
                <w:sz w:val="20"/>
                <w:szCs w:val="20"/>
              </w:rPr>
            </w:pPr>
            <w:ins w:id="4096" w:author="Hardik Malhotra" w:date="2021-09-29T18:02:00Z">
              <w:r w:rsidRPr="005D577D">
                <w:rPr>
                  <w:rFonts w:ascii="Verdana" w:hAnsi="Verdana"/>
                  <w:color w:val="000000"/>
                  <w:sz w:val="20"/>
                  <w:szCs w:val="20"/>
                  <w:rPrChange w:id="4097" w:author="Hardik Malhotra" w:date="2021-09-30T16:41:00Z">
                    <w:rPr>
                      <w:color w:val="000000"/>
                      <w:sz w:val="20"/>
                      <w:szCs w:val="20"/>
                    </w:rPr>
                  </w:rPrChange>
                </w:rPr>
                <w:t>-1392</w:t>
              </w:r>
            </w:ins>
            <w:del w:id="4098" w:author="Hardik Malhotra" w:date="2021-09-29T17:59:00Z">
              <w:r w:rsidRPr="005D577D" w:rsidDel="00BD44F4">
                <w:rPr>
                  <w:rFonts w:ascii="Verdana" w:hAnsi="Verdana"/>
                  <w:bCs/>
                  <w:color w:val="000000" w:themeColor="text1"/>
                  <w:sz w:val="20"/>
                  <w:szCs w:val="20"/>
                  <w:rPrChange w:id="4099" w:author="Hardik Malhotra" w:date="2021-09-30T16:41:00Z">
                    <w:rPr>
                      <w:bCs/>
                      <w:color w:val="000000" w:themeColor="text1"/>
                      <w:sz w:val="20"/>
                      <w:szCs w:val="20"/>
                    </w:rPr>
                  </w:rPrChange>
                </w:rPr>
                <w:delText>-1388.75</w:delText>
              </w:r>
            </w:del>
          </w:p>
        </w:tc>
      </w:tr>
    </w:tbl>
    <w:p w14:paraId="64B09E57" w14:textId="03F5ED5A" w:rsidR="00522867" w:rsidRDefault="005858C1" w:rsidP="00522867">
      <w:pPr>
        <w:pStyle w:val="BodyText"/>
        <w:spacing w:before="162"/>
        <w:ind w:left="-180" w:right="-180"/>
        <w:jc w:val="both"/>
        <w:rPr>
          <w:bCs/>
        </w:rPr>
      </w:pPr>
      <w:r>
        <w:rPr>
          <w:noProof/>
        </w:rPr>
        <w:pict w14:anchorId="4659F417">
          <v:shape id="_x0000_s1742" type="#_x0000_t202" style="position:absolute;left:0;text-align:left;margin-left:371.1pt;margin-top:2.85pt;width:127.1pt;height:15.75pt;z-index:2521610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" filled="f" stroked="f">
            <v:textbox style="mso-fit-shape-to-text:t">
              <w:txbxContent>
                <w:p w14:paraId="74634B50" w14:textId="77777777" w:rsidR="009006A2" w:rsidRPr="005858C1" w:rsidRDefault="009006A2" w:rsidP="009006A2">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w:r>
    </w:p>
    <w:p w14:paraId="4B9555DC" w14:textId="77777777" w:rsidR="00277C2B" w:rsidRDefault="00277C2B" w:rsidP="006D2A12">
      <w:pPr>
        <w:pStyle w:val="BodyText"/>
        <w:spacing w:before="162" w:line="360" w:lineRule="auto"/>
        <w:ind w:left="-181" w:right="-181"/>
        <w:jc w:val="both"/>
        <w:rPr>
          <w:ins w:id="4100" w:author="Ritu Kamra" w:date="2021-09-27T14:56:00Z"/>
          <w:bCs/>
        </w:rPr>
      </w:pPr>
    </w:p>
    <w:p w14:paraId="4C977212" w14:textId="5147D040" w:rsidR="004A1EF5" w:rsidRDefault="004A1EF5" w:rsidP="006D2A12">
      <w:pPr>
        <w:pStyle w:val="BodyText"/>
        <w:spacing w:before="162" w:line="360" w:lineRule="auto"/>
        <w:ind w:left="-181" w:right="-181"/>
        <w:jc w:val="both"/>
        <w:rPr>
          <w:ins w:id="4101" w:author="Dilip Kumar" w:date="2021-09-25T12:05:00Z"/>
          <w:bCs/>
        </w:rPr>
        <w:sectPr w:rsidR="004A1EF5"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30B6C44D" w14:textId="399704EF" w:rsidR="006D2A12" w:rsidRPr="00B4041B" w:rsidDel="005D577D" w:rsidRDefault="006D2A12" w:rsidP="006D2A12">
      <w:pPr>
        <w:pStyle w:val="BodyText"/>
        <w:spacing w:before="162" w:line="360" w:lineRule="auto"/>
        <w:ind w:left="-181" w:right="-181"/>
        <w:jc w:val="both"/>
        <w:rPr>
          <w:del w:id="4102" w:author="Hardik Malhotra" w:date="2021-09-30T16:42:00Z"/>
          <w:bCs/>
          <w:color w:val="FF0000"/>
          <w:rPrChange w:id="4103" w:author="Hardik Malhotra" w:date="2021-09-29T18:00:00Z">
            <w:rPr>
              <w:del w:id="4104" w:author="Hardik Malhotra" w:date="2021-09-30T16:42:00Z"/>
              <w:bCs/>
            </w:rPr>
          </w:rPrChange>
        </w:rPr>
      </w:pPr>
      <w:del w:id="4105" w:author="Hardik Malhotra" w:date="2021-09-30T16:42:00Z">
        <w:r w:rsidRPr="00B4041B" w:rsidDel="005D577D">
          <w:rPr>
            <w:bCs/>
            <w:color w:val="FF0000"/>
            <w:rPrChange w:id="4106" w:author="Hardik Malhotra" w:date="2021-09-29T18:00:00Z">
              <w:rPr>
                <w:bCs/>
              </w:rPr>
            </w:rPrChange>
          </w:rPr>
          <w:delText xml:space="preserve">The global epoxy resin market size was 3542 thousand tonnes in 2015 and is projected to register a CAGR of 5.45% by volume, between 2021 and 2030. The market is driven by its increasing demand in </w:delText>
        </w:r>
      </w:del>
      <w:ins w:id="4107" w:author="Supreet Mathaun" w:date="2021-09-23T16:38:00Z">
        <w:del w:id="4108" w:author="Hardik Malhotra" w:date="2021-09-30T16:42:00Z">
          <w:r w:rsidR="00657A22" w:rsidRPr="00B4041B" w:rsidDel="005D577D">
            <w:rPr>
              <w:bCs/>
              <w:color w:val="FF0000"/>
              <w:rPrChange w:id="4109" w:author="Hardik Malhotra" w:date="2021-09-29T18:00:00Z">
                <w:rPr>
                  <w:bCs/>
                </w:rPr>
              </w:rPrChange>
            </w:rPr>
            <w:delText xml:space="preserve">for </w:delText>
          </w:r>
        </w:del>
      </w:ins>
      <w:del w:id="4110" w:author="Hardik Malhotra" w:date="2021-09-30T16:42:00Z">
        <w:r w:rsidRPr="00B4041B" w:rsidDel="005D577D">
          <w:rPr>
            <w:bCs/>
            <w:color w:val="FF0000"/>
            <w:rPrChange w:id="4111" w:author="Hardik Malhotra" w:date="2021-09-29T18:00:00Z">
              <w:rPr>
                <w:bCs/>
              </w:rPr>
            </w:rPrChange>
          </w:rPr>
          <w:delText xml:space="preserve">various applications such as coatings, adhesives, and composites. The major surge in consumption of Epoxy Resin is witnessed by its increasing utilization in </w:delText>
        </w:r>
      </w:del>
      <w:ins w:id="4112" w:author="Supreet Mathaun" w:date="2021-09-23T16:38:00Z">
        <w:del w:id="4113" w:author="Hardik Malhotra" w:date="2021-09-30T16:42:00Z">
          <w:r w:rsidR="00657A22" w:rsidRPr="00B4041B" w:rsidDel="005D577D">
            <w:rPr>
              <w:bCs/>
              <w:color w:val="FF0000"/>
              <w:rPrChange w:id="4114" w:author="Hardik Malhotra" w:date="2021-09-29T18:00:00Z">
                <w:rPr>
                  <w:bCs/>
                </w:rPr>
              </w:rPrChange>
            </w:rPr>
            <w:delText xml:space="preserve">the </w:delText>
          </w:r>
        </w:del>
      </w:ins>
      <w:del w:id="4115" w:author="Hardik Malhotra" w:date="2021-09-30T16:42:00Z">
        <w:r w:rsidRPr="00B4041B" w:rsidDel="005D577D">
          <w:rPr>
            <w:bCs/>
            <w:color w:val="FF0000"/>
            <w:rPrChange w:id="4116" w:author="Hardik Malhotra" w:date="2021-09-29T18:00:00Z">
              <w:rPr>
                <w:bCs/>
              </w:rPr>
            </w:rPrChange>
          </w:rPr>
          <w:delText xml:space="preserve">production of adhesives and paints across expanding construction industry globally. </w:delText>
        </w:r>
      </w:del>
    </w:p>
    <w:p w14:paraId="3D8AA532" w14:textId="33F65E25" w:rsidR="00277C2B" w:rsidRPr="00B4041B" w:rsidDel="005D577D" w:rsidRDefault="006D2A12" w:rsidP="006D2A12">
      <w:pPr>
        <w:pStyle w:val="BodyText"/>
        <w:spacing w:before="162" w:line="360" w:lineRule="auto"/>
        <w:ind w:left="-181" w:right="-181"/>
        <w:jc w:val="both"/>
        <w:rPr>
          <w:ins w:id="4117" w:author="Dilip Kumar" w:date="2021-09-25T12:05:00Z"/>
          <w:del w:id="4118" w:author="Hardik Malhotra" w:date="2021-09-30T16:42:00Z"/>
          <w:bCs/>
          <w:color w:val="FF0000"/>
          <w:rPrChange w:id="4119" w:author="Hardik Malhotra" w:date="2021-09-29T18:00:00Z">
            <w:rPr>
              <w:ins w:id="4120" w:author="Dilip Kumar" w:date="2021-09-25T12:05:00Z"/>
              <w:del w:id="4121" w:author="Hardik Malhotra" w:date="2021-09-30T16:42:00Z"/>
              <w:bCs/>
            </w:rPr>
          </w:rPrChange>
        </w:rPr>
        <w:sectPr w:rsidR="00277C2B" w:rsidRPr="00B4041B" w:rsidDel="005D577D"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del w:id="4122" w:author="Hardik Malhotra" w:date="2021-09-30T16:42:00Z">
        <w:r w:rsidRPr="00B4041B" w:rsidDel="005D577D">
          <w:rPr>
            <w:bCs/>
            <w:color w:val="FF0000"/>
            <w:rPrChange w:id="4123" w:author="Hardik Malhotra" w:date="2021-09-29T18:00:00Z">
              <w:rPr>
                <w:bCs/>
              </w:rPr>
            </w:rPrChange>
          </w:rPr>
          <w:delText>Backed by emerging new applications of Epoxy Resin</w:delText>
        </w:r>
      </w:del>
      <w:ins w:id="4124" w:author="Supreet Mathaun" w:date="2021-09-23T16:39:00Z">
        <w:del w:id="4125" w:author="Hardik Malhotra" w:date="2021-09-30T16:42:00Z">
          <w:r w:rsidR="00657A22" w:rsidRPr="00B4041B" w:rsidDel="005D577D">
            <w:rPr>
              <w:bCs/>
              <w:color w:val="FF0000"/>
              <w:rPrChange w:id="4126" w:author="Hardik Malhotra" w:date="2021-09-29T18:00:00Z">
                <w:rPr>
                  <w:bCs/>
                </w:rPr>
              </w:rPrChange>
            </w:rPr>
            <w:delText>,</w:delText>
          </w:r>
        </w:del>
      </w:ins>
      <w:del w:id="4127" w:author="Hardik Malhotra" w:date="2021-09-30T16:42:00Z">
        <w:r w:rsidRPr="00B4041B" w:rsidDel="005D577D">
          <w:rPr>
            <w:bCs/>
            <w:color w:val="FF0000"/>
            <w:rPrChange w:id="4128" w:author="Hardik Malhotra" w:date="2021-09-29T18:00:00Z">
              <w:rPr>
                <w:bCs/>
              </w:rPr>
            </w:rPrChange>
          </w:rPr>
          <w:delText xml:space="preserve"> the rising demand and overall consumption of its raw material, BPA was seen since past few years. This has also promoted the Epoxy Resin market worldwide and hence pushed producers to revamp their production capacities for both end-product as well as raw material.</w:delText>
        </w:r>
      </w:del>
    </w:p>
    <w:p w14:paraId="6E9596FC" w14:textId="7D973AF4" w:rsidR="006D2A12" w:rsidRPr="00B4041B" w:rsidDel="005D577D" w:rsidRDefault="006D2A12" w:rsidP="006D2A12">
      <w:pPr>
        <w:pStyle w:val="BodyText"/>
        <w:spacing w:before="162" w:line="360" w:lineRule="auto"/>
        <w:ind w:left="-181" w:right="-181"/>
        <w:jc w:val="both"/>
        <w:rPr>
          <w:del w:id="4129" w:author="Hardik Malhotra" w:date="2021-09-30T16:42:00Z"/>
          <w:bCs/>
          <w:color w:val="FF0000"/>
          <w:rPrChange w:id="4130" w:author="Hardik Malhotra" w:date="2021-09-29T18:00:00Z">
            <w:rPr>
              <w:del w:id="4131" w:author="Hardik Malhotra" w:date="2021-09-30T16:42:00Z"/>
              <w:bCs/>
            </w:rPr>
          </w:rPrChange>
        </w:rPr>
      </w:pPr>
      <w:del w:id="4132" w:author="Hardik Malhotra" w:date="2021-09-30T16:42:00Z">
        <w:r w:rsidRPr="00B4041B" w:rsidDel="005D577D">
          <w:rPr>
            <w:bCs/>
            <w:color w:val="FF0000"/>
            <w:rPrChange w:id="4133" w:author="Hardik Malhotra" w:date="2021-09-29T18:00:00Z">
              <w:rPr>
                <w:bCs/>
              </w:rPr>
            </w:rPrChange>
          </w:rPr>
          <w:delText xml:space="preserve"> </w:delText>
        </w:r>
      </w:del>
    </w:p>
    <w:p w14:paraId="404A103B" w14:textId="2DBDA684" w:rsidR="00277C2B" w:rsidRPr="00B4041B" w:rsidDel="005D577D" w:rsidRDefault="00277C2B" w:rsidP="006D2A12">
      <w:pPr>
        <w:pStyle w:val="BodyText"/>
        <w:spacing w:before="162" w:line="360" w:lineRule="auto"/>
        <w:ind w:left="-181" w:right="-181"/>
        <w:jc w:val="both"/>
        <w:rPr>
          <w:ins w:id="4134" w:author="Dilip Kumar" w:date="2021-09-25T12:05:00Z"/>
          <w:del w:id="4135" w:author="Hardik Malhotra" w:date="2021-09-30T16:42:00Z"/>
          <w:bCs/>
          <w:color w:val="FF0000"/>
          <w:rPrChange w:id="4136" w:author="Hardik Malhotra" w:date="2021-09-29T18:00:00Z">
            <w:rPr>
              <w:ins w:id="4137" w:author="Dilip Kumar" w:date="2021-09-25T12:05:00Z"/>
              <w:del w:id="4138" w:author="Hardik Malhotra" w:date="2021-09-30T16:42:00Z"/>
              <w:bCs/>
            </w:rPr>
          </w:rPrChange>
        </w:rPr>
        <w:sectPr w:rsidR="00277C2B" w:rsidRPr="00B4041B" w:rsidDel="005D577D"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43D74B2" w14:textId="7D9BB2B6" w:rsidR="00277C2B" w:rsidRPr="00B4041B" w:rsidDel="005D577D" w:rsidRDefault="006D2A12" w:rsidP="006D2A12">
      <w:pPr>
        <w:pStyle w:val="BodyText"/>
        <w:spacing w:before="162" w:line="360" w:lineRule="auto"/>
        <w:ind w:left="-181" w:right="-181"/>
        <w:jc w:val="both"/>
        <w:rPr>
          <w:ins w:id="4139" w:author="Dilip Kumar" w:date="2021-09-25T12:05:00Z"/>
          <w:del w:id="4140" w:author="Hardik Malhotra" w:date="2021-09-30T16:42:00Z"/>
          <w:bCs/>
          <w:color w:val="FF0000"/>
          <w:rPrChange w:id="4141" w:author="Hardik Malhotra" w:date="2021-09-29T18:00:00Z">
            <w:rPr>
              <w:ins w:id="4142" w:author="Dilip Kumar" w:date="2021-09-25T12:05:00Z"/>
              <w:del w:id="4143" w:author="Hardik Malhotra" w:date="2021-09-30T16:42:00Z"/>
              <w:bCs/>
            </w:rPr>
          </w:rPrChange>
        </w:rPr>
        <w:sectPr w:rsidR="00277C2B" w:rsidRPr="00B4041B" w:rsidDel="005D577D"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del w:id="4144" w:author="Hardik Malhotra" w:date="2021-09-30T16:42:00Z">
        <w:r w:rsidRPr="00B4041B" w:rsidDel="005D577D">
          <w:rPr>
            <w:bCs/>
            <w:color w:val="FF0000"/>
            <w:rPrChange w:id="4145" w:author="Hardik Malhotra" w:date="2021-09-29T18:00:00Z">
              <w:rPr>
                <w:bCs/>
              </w:rPr>
            </w:rPrChange>
          </w:rPr>
          <w:delText>Bisphenol-A (BPA) is used as a key raw material in the production of polycarbonate (PC)</w:delText>
        </w:r>
      </w:del>
      <w:ins w:id="4146" w:author="Supreet Mathaun" w:date="2021-09-23T16:42:00Z">
        <w:del w:id="4147" w:author="Hardik Malhotra" w:date="2021-09-30T16:42:00Z">
          <w:r w:rsidR="00E701B2" w:rsidRPr="00B4041B" w:rsidDel="005D577D">
            <w:rPr>
              <w:bCs/>
              <w:color w:val="FF0000"/>
              <w:rPrChange w:id="4148" w:author="Hardik Malhotra" w:date="2021-09-29T18:00:00Z">
                <w:rPr>
                  <w:bCs/>
                </w:rPr>
              </w:rPrChange>
            </w:rPr>
            <w:delText>,</w:delText>
          </w:r>
        </w:del>
      </w:ins>
      <w:del w:id="4149" w:author="Hardik Malhotra" w:date="2021-09-30T16:42:00Z">
        <w:r w:rsidRPr="00B4041B" w:rsidDel="005D577D">
          <w:rPr>
            <w:bCs/>
            <w:color w:val="FF0000"/>
            <w:rPrChange w:id="4150" w:author="Hardik Malhotra" w:date="2021-09-29T18:00:00Z">
              <w:rPr>
                <w:bCs/>
              </w:rPr>
            </w:rPrChange>
          </w:rPr>
          <w:delText xml:space="preserve"> with the second</w:delText>
        </w:r>
      </w:del>
      <w:ins w:id="4151" w:author="Supreet Mathaun" w:date="2021-09-23T16:42:00Z">
        <w:del w:id="4152" w:author="Hardik Malhotra" w:date="2021-09-30T16:42:00Z">
          <w:r w:rsidR="00E701B2" w:rsidRPr="00B4041B" w:rsidDel="005D577D">
            <w:rPr>
              <w:bCs/>
              <w:color w:val="FF0000"/>
              <w:rPrChange w:id="4153" w:author="Hardik Malhotra" w:date="2021-09-29T18:00:00Z">
                <w:rPr>
                  <w:bCs/>
                </w:rPr>
              </w:rPrChange>
            </w:rPr>
            <w:delText>-</w:delText>
          </w:r>
        </w:del>
      </w:ins>
      <w:del w:id="4154" w:author="Hardik Malhotra" w:date="2021-09-30T16:42:00Z">
        <w:r w:rsidRPr="00B4041B" w:rsidDel="005D577D">
          <w:rPr>
            <w:bCs/>
            <w:color w:val="FF0000"/>
            <w:rPrChange w:id="4155" w:author="Hardik Malhotra" w:date="2021-09-29T18:00:00Z">
              <w:rPr>
                <w:bCs/>
              </w:rPr>
            </w:rPrChange>
          </w:rPr>
          <w:delText xml:space="preserve"> largest outlet being epoxy resins. Other uses </w:delText>
        </w:r>
      </w:del>
      <w:ins w:id="4156" w:author="Supreet Mathaun" w:date="2021-09-23T16:43:00Z">
        <w:del w:id="4157" w:author="Hardik Malhotra" w:date="2021-09-30T16:42:00Z">
          <w:r w:rsidR="00E701B2" w:rsidRPr="00B4041B" w:rsidDel="005D577D">
            <w:rPr>
              <w:bCs/>
              <w:color w:val="FF0000"/>
              <w:rPrChange w:id="4158" w:author="Hardik Malhotra" w:date="2021-09-29T18:00:00Z">
                <w:rPr>
                  <w:bCs/>
                </w:rPr>
              </w:rPrChange>
            </w:rPr>
            <w:delText>of BPA include</w:delText>
          </w:r>
        </w:del>
      </w:ins>
      <w:del w:id="4159" w:author="Hardik Malhotra" w:date="2021-09-30T16:42:00Z">
        <w:r w:rsidRPr="00B4041B" w:rsidDel="005D577D">
          <w:rPr>
            <w:bCs/>
            <w:color w:val="FF0000"/>
            <w:rPrChange w:id="4160" w:author="Hardik Malhotra" w:date="2021-09-29T18:00:00Z">
              <w:rPr>
                <w:bCs/>
              </w:rPr>
            </w:rPrChange>
          </w:rPr>
          <w:delText>are  flame retardants (mainly tetra-bromo bisphenol-A), unsaturated polyester resins and polyacrylate, polyetherimide and polysulphone resins. The market for BPA had been growing at an average rate of 7-8% every year over the past few years, driven primarily by the increasing demand for PC  &amp; Epoxy resins.</w:delText>
        </w:r>
      </w:del>
    </w:p>
    <w:p w14:paraId="7BCE39A7" w14:textId="5923E90D" w:rsidR="006D2A12" w:rsidRPr="00FA08E1" w:rsidDel="00277C2B" w:rsidRDefault="006D2A12" w:rsidP="006D2A12">
      <w:pPr>
        <w:pStyle w:val="BodyText"/>
        <w:spacing w:before="162" w:line="360" w:lineRule="auto"/>
        <w:ind w:left="-181" w:right="-181"/>
        <w:jc w:val="both"/>
        <w:rPr>
          <w:del w:id="4161" w:author="Dilip Kumar" w:date="2021-09-25T12:05:00Z"/>
          <w:rFonts w:ascii="Verdana" w:hAnsi="Verdana"/>
          <w:b/>
          <w:sz w:val="20"/>
          <w:szCs w:val="20"/>
          <w:rPrChange w:id="4162" w:author="Ritu Kamra" w:date="2021-09-27T20:08:00Z">
            <w:rPr>
              <w:del w:id="4163" w:author="Dilip Kumar" w:date="2021-09-25T12:05:00Z"/>
              <w:bCs/>
            </w:rPr>
          </w:rPrChange>
        </w:rPr>
      </w:pPr>
      <w:del w:id="4164" w:author="Hardik Malhotra" w:date="2021-09-30T16:42:00Z">
        <w:r w:rsidRPr="00FA08E1" w:rsidDel="005D577D">
          <w:rPr>
            <w:rFonts w:ascii="Verdana" w:hAnsi="Verdana"/>
            <w:b/>
            <w:sz w:val="20"/>
            <w:szCs w:val="20"/>
            <w:rPrChange w:id="4165" w:author="Ritu Kamra" w:date="2021-09-27T20:08:00Z">
              <w:rPr>
                <w:bCs/>
              </w:rPr>
            </w:rPrChange>
          </w:rPr>
          <w:delText xml:space="preserve"> </w:delText>
        </w:r>
      </w:del>
      <w:ins w:id="4166" w:author="Ritu Kamra" w:date="2021-09-27T14:59:00Z">
        <w:r w:rsidR="004A1EF5" w:rsidRPr="00FA08E1">
          <w:rPr>
            <w:rFonts w:ascii="Verdana" w:hAnsi="Verdana"/>
            <w:b/>
            <w:sz w:val="20"/>
            <w:szCs w:val="20"/>
            <w:rPrChange w:id="4167" w:author="Ritu Kamra" w:date="2021-09-27T20:08:00Z">
              <w:rPr>
                <w:rFonts w:ascii="Verdana" w:hAnsi="Verdana"/>
                <w:b/>
              </w:rPr>
            </w:rPrChange>
          </w:rPr>
          <w:t>3.1.1</w:t>
        </w:r>
      </w:ins>
      <w:ins w:id="4168" w:author="Ritu Kamra" w:date="2021-09-27T14:57:00Z">
        <w:r w:rsidR="004A1EF5" w:rsidRPr="00FA08E1">
          <w:rPr>
            <w:rFonts w:ascii="Verdana" w:hAnsi="Verdana"/>
            <w:b/>
            <w:sz w:val="20"/>
            <w:szCs w:val="20"/>
            <w:rPrChange w:id="4169" w:author="Ritu Kamra" w:date="2021-09-27T20:08:00Z">
              <w:rPr>
                <w:bCs/>
              </w:rPr>
            </w:rPrChange>
          </w:rPr>
          <w:t>Global Demand by Volume</w:t>
        </w:r>
      </w:ins>
    </w:p>
    <w:p w14:paraId="6E2FDC4A" w14:textId="77777777" w:rsidR="00F23477" w:rsidRPr="00FA08E1" w:rsidDel="00277C2B" w:rsidRDefault="00F23477" w:rsidP="00471D9E">
      <w:pPr>
        <w:pStyle w:val="BodyText"/>
        <w:tabs>
          <w:tab w:val="left" w:pos="90"/>
        </w:tabs>
        <w:spacing w:before="162" w:line="360" w:lineRule="auto"/>
        <w:ind w:left="-90"/>
        <w:jc w:val="both"/>
        <w:rPr>
          <w:ins w:id="4170" w:author="Ritu Kamra" w:date="2021-09-24T13:05:00Z"/>
          <w:del w:id="4171" w:author="Dilip Kumar" w:date="2021-09-25T12:05:00Z"/>
          <w:bCs/>
          <w:sz w:val="20"/>
          <w:szCs w:val="20"/>
          <w:rPrChange w:id="4172" w:author="Ritu Kamra" w:date="2021-09-27T20:08:00Z">
            <w:rPr>
              <w:ins w:id="4173" w:author="Ritu Kamra" w:date="2021-09-24T13:05:00Z"/>
              <w:del w:id="4174" w:author="Dilip Kumar" w:date="2021-09-25T12:05:00Z"/>
              <w:bCs/>
            </w:rPr>
          </w:rPrChange>
        </w:rPr>
      </w:pPr>
    </w:p>
    <w:p w14:paraId="2677BF60" w14:textId="1E174EA2" w:rsidR="00CB55FA" w:rsidRPr="00FA08E1" w:rsidRDefault="005858C1">
      <w:pPr>
        <w:pStyle w:val="BodyText"/>
        <w:spacing w:before="162" w:line="360" w:lineRule="auto"/>
        <w:ind w:left="-181" w:right="-181"/>
        <w:jc w:val="both"/>
        <w:rPr>
          <w:bCs/>
          <w:sz w:val="20"/>
          <w:szCs w:val="20"/>
          <w:rPrChange w:id="4175" w:author="Ritu Kamra" w:date="2021-09-27T20:08:00Z">
            <w:rPr>
              <w:bCs/>
            </w:rPr>
          </w:rPrChange>
        </w:rPr>
        <w:pPrChange w:id="4176" w:author="Dilip Kumar" w:date="2021-09-25T12:05:00Z">
          <w:pPr>
            <w:pStyle w:val="BodyText"/>
            <w:tabs>
              <w:tab w:val="left" w:pos="90"/>
            </w:tabs>
            <w:spacing w:before="162" w:line="360" w:lineRule="auto"/>
            <w:ind w:left="-90"/>
            <w:jc w:val="both"/>
          </w:pPr>
        </w:pPrChange>
      </w:pPr>
      <w:r>
        <w:rPr>
          <w:noProof/>
        </w:rPr>
        <w:pict w14:anchorId="14B926EF">
          <v:shape id="_x0000_s1741" type="#_x0000_t202" style="position:absolute;left:0;text-align:left;margin-left:-3.75pt;margin-top:29.55pt;width:492.75pt;height:22.95pt;z-index:25194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" filled="f" stroked="f">
            <v:textbox style="mso-fit-shape-to-text:t">
              <w:txbxContent>
                <w:p w14:paraId="1E060648" w14:textId="70265E57" w:rsidR="00E76080" w:rsidRPr="00A2687E" w:rsidRDefault="00E76080" w:rsidP="00E76080">
                  <w:pPr>
                    <w:spacing w:line="360" w:lineRule="auto"/>
                    <w:textAlignment w:val="baseline"/>
                    <w:rPr>
                      <w:rFonts w:ascii="Verdana" w:eastAsia="Verdana" w:hAnsi="Verdana" w:cs="Verdana"/>
                      <w:b/>
                      <w:bCs/>
                      <w:color w:val="000000" w:themeColor="text1"/>
                      <w:kern w:val="24"/>
                      <w:sz w:val="20"/>
                      <w:szCs w:val="20"/>
                    </w:rPr>
                  </w:pPr>
                  <w:r w:rsidRPr="005858C1">
                    <w:rPr>
                      <w:rFonts w:ascii="Verdana" w:eastAsia="Verdana" w:hAnsi="Verdana" w:cs="Verdana"/>
                      <w:b/>
                      <w:bCs/>
                      <w:color w:val="0F0E0E"/>
                      <w:kern w:val="24"/>
                      <w:sz w:val="20"/>
                      <w:szCs w:val="20"/>
                    </w:rPr>
                    <w:t xml:space="preserve">Figure </w:t>
                  </w:r>
                  <w:ins w:id="4177" w:author="Ritu Kamra" w:date="2021-09-27T14:56:00Z">
                    <w:r w:rsidR="004A1EF5" w:rsidRPr="005858C1">
                      <w:rPr>
                        <w:rFonts w:ascii="Verdana" w:eastAsia="Verdana" w:hAnsi="Verdana" w:cs="Verdana"/>
                        <w:b/>
                        <w:bCs/>
                        <w:color w:val="0F0E0E"/>
                        <w:kern w:val="24"/>
                        <w:sz w:val="20"/>
                        <w:szCs w:val="20"/>
                      </w:rPr>
                      <w:t>2</w:t>
                    </w:r>
                  </w:ins>
                  <w:del w:id="4178" w:author="Ritu Kamra" w:date="2021-09-27T14:56:00Z">
                    <w:r w:rsidRPr="005858C1" w:rsidDel="004A1EF5">
                      <w:rPr>
                        <w:rFonts w:ascii="Verdana" w:eastAsia="Verdana" w:hAnsi="Verdana" w:cs="Verdana"/>
                        <w:b/>
                        <w:bCs/>
                        <w:color w:val="0F0E0E"/>
                        <w:kern w:val="24"/>
                        <w:sz w:val="20"/>
                        <w:szCs w:val="20"/>
                      </w:rPr>
                      <w:delText>1</w:delText>
                    </w:r>
                  </w:del>
                  <w:r w:rsidRPr="005858C1">
                    <w:rPr>
                      <w:rFonts w:ascii="Verdana" w:eastAsia="Verdana" w:hAnsi="Verdana" w:cs="Verdana"/>
                      <w:b/>
                      <w:bCs/>
                      <w:color w:val="0F0E0E"/>
                      <w:kern w:val="24"/>
                      <w:sz w:val="20"/>
                      <w:szCs w:val="20"/>
                    </w:rPr>
                    <w:t xml:space="preserve">: Global </w:t>
                  </w:r>
                  <w:r w:rsidR="00F615C8" w:rsidRPr="005858C1">
                    <w:rPr>
                      <w:rFonts w:ascii="Verdana" w:eastAsia="Verdana" w:hAnsi="Verdana" w:cs="Verdana"/>
                      <w:b/>
                      <w:bCs/>
                      <w:color w:val="0F0E0E"/>
                      <w:kern w:val="24"/>
                      <w:sz w:val="20"/>
                      <w:szCs w:val="20"/>
                    </w:rPr>
                    <w:t>Epoxy Resin</w:t>
                  </w:r>
                  <w:r w:rsidRPr="005858C1">
                    <w:rPr>
                      <w:rFonts w:ascii="Verdana" w:eastAsia="Verdana" w:hAnsi="Verdana" w:cs="Verdana"/>
                      <w:b/>
                      <w:bCs/>
                      <w:color w:val="0F0E0E"/>
                      <w:kern w:val="24"/>
                      <w:sz w:val="20"/>
                      <w:szCs w:val="20"/>
                    </w:rPr>
                    <w:t xml:space="preserve"> Market Size, By Volume (Thousand Tonnes), 2015–2030F</w:t>
                  </w:r>
                </w:p>
              </w:txbxContent>
            </v:textbox>
          </v:shape>
        </w:pict>
      </w:r>
    </w:p>
    <w:p w14:paraId="180EEE6B" w14:textId="75F5CDB5" w:rsidR="00CB55FA" w:rsidDel="00160783" w:rsidRDefault="00CB55FA" w:rsidP="00DA27D1">
      <w:pPr>
        <w:pStyle w:val="BodyText"/>
        <w:spacing w:before="162" w:line="360" w:lineRule="auto"/>
        <w:ind w:left="-270" w:right="-270"/>
        <w:jc w:val="both"/>
        <w:rPr>
          <w:del w:id="4179" w:author="Hardik Malhotra" w:date="2021-09-10T14:55:00Z"/>
          <w:bCs/>
        </w:rPr>
      </w:pPr>
    </w:p>
    <w:p w14:paraId="654CED5E" w14:textId="5C081101" w:rsidR="00DF0E95" w:rsidDel="00160783" w:rsidRDefault="00DF0E95">
      <w:pPr>
        <w:pStyle w:val="BodyText"/>
        <w:spacing w:before="162"/>
        <w:ind w:right="-270"/>
        <w:jc w:val="both"/>
        <w:rPr>
          <w:del w:id="4180" w:author="Hardik Malhotra" w:date="2021-09-10T14:55:00Z"/>
          <w:bCs/>
        </w:rPr>
        <w:pPrChange w:id="4181" w:author="Hardik Malhotra" w:date="2021-09-10T14:55:00Z">
          <w:pPr>
            <w:pStyle w:val="BodyText"/>
            <w:spacing w:before="162"/>
            <w:ind w:left="-270" w:right="-270"/>
            <w:jc w:val="both"/>
          </w:pPr>
        </w:pPrChange>
      </w:pPr>
    </w:p>
    <w:p w14:paraId="13E4ACD9" w14:textId="0D0474CC" w:rsidR="00522867" w:rsidRDefault="00522867">
      <w:pPr>
        <w:pStyle w:val="BodyText"/>
        <w:spacing w:before="162" w:line="360" w:lineRule="auto"/>
        <w:ind w:right="-270"/>
        <w:jc w:val="both"/>
        <w:rPr>
          <w:bCs/>
        </w:rPr>
        <w:pPrChange w:id="4182" w:author="Hardik Malhotra" w:date="2021-09-10T14:55:00Z">
          <w:pPr>
            <w:pStyle w:val="BodyText"/>
            <w:spacing w:before="162" w:line="360" w:lineRule="auto"/>
            <w:ind w:left="-270" w:right="-270"/>
            <w:jc w:val="both"/>
          </w:pPr>
        </w:pPrChange>
      </w:pPr>
    </w:p>
    <w:p w14:paraId="5789BBA2" w14:textId="02DE8DE1" w:rsidR="00E76080" w:rsidDel="005D577D" w:rsidRDefault="005858C1" w:rsidP="00DF0E95">
      <w:pPr>
        <w:pStyle w:val="BodyText"/>
        <w:spacing w:line="480" w:lineRule="auto"/>
        <w:ind w:right="-90"/>
        <w:jc w:val="both"/>
        <w:rPr>
          <w:del w:id="4183" w:author="Hardik Malhotra" w:date="2021-09-30T16:42:00Z"/>
          <w:bCs/>
        </w:rPr>
      </w:pPr>
      <w:r>
        <w:rPr>
          <w:noProof/>
        </w:rPr>
        <w:pict w14:anchorId="4A4CE448">
          <v:shape id="_x0000_s1740" type="#_x0000_t202" style="position:absolute;left:0;text-align:left;margin-left:392.85pt;margin-top:187.55pt;width:124.6pt;height:15.75pt;z-index:2519490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" filled="f" stroked="f">
            <v:textbox style="mso-fit-shape-to-text:t">
              <w:txbxContent>
                <w:p w14:paraId="746E98F0" w14:textId="77777777" w:rsidR="00E76080" w:rsidRPr="005858C1" w:rsidRDefault="00E76080" w:rsidP="00E76080">
                  <w:pPr>
                    <w:jc w:val="right"/>
                    <w:textAlignment w:val="baseline"/>
                    <w:rPr>
                      <w:rFonts w:ascii="Verdana" w:eastAsia="Verdana" w:hAnsi="Verdana" w:cs="Verdana"/>
                      <w:i/>
                      <w:iCs/>
                      <w:color w:val="3F3F3F"/>
                      <w:kern w:val="24"/>
                      <w:sz w:val="12"/>
                      <w:szCs w:val="12"/>
                      <w:rPrChange w:id="4184" w:author="Hardik Malhotra" w:date="2021-09-30T16:42:00Z">
                        <w:rPr>
                          <w:rFonts w:ascii="Verdana" w:eastAsia="Verdana" w:hAnsi="Verdana" w:cs="Verdana"/>
                          <w:i/>
                          <w:iCs/>
                          <w:color w:val="3F3F3F"/>
                          <w:kern w:val="24"/>
                          <w:sz w:val="14"/>
                          <w:szCs w:val="14"/>
                        </w:rPr>
                      </w:rPrChange>
                    </w:rPr>
                  </w:pPr>
                  <w:r w:rsidRPr="005858C1">
                    <w:rPr>
                      <w:rFonts w:ascii="Verdana" w:eastAsia="Verdana" w:hAnsi="Verdana" w:cs="Verdana"/>
                      <w:i/>
                      <w:iCs/>
                      <w:color w:val="3F3F3F"/>
                      <w:kern w:val="24"/>
                      <w:sz w:val="12"/>
                      <w:szCs w:val="12"/>
                      <w:rPrChange w:id="4185" w:author="Hardik Malhotra" w:date="2021-09-30T16:42:00Z">
                        <w:rPr>
                          <w:rFonts w:ascii="Verdana" w:eastAsia="Verdana" w:hAnsi="Verdana" w:cs="Verdana"/>
                          <w:i/>
                          <w:iCs/>
                          <w:color w:val="3F3F3F"/>
                          <w:kern w:val="24"/>
                          <w:sz w:val="14"/>
                          <w:szCs w:val="14"/>
                        </w:rPr>
                      </w:rPrChange>
                    </w:rPr>
                    <w:t>Source: TechSci Research</w:t>
                  </w:r>
                </w:p>
              </w:txbxContent>
            </v:textbox>
            <w10:wrap anchorx="margin"/>
          </v:shape>
        </w:pict>
      </w:r>
      <w:r>
        <w:rPr>
          <w:noProof/>
        </w:rPr>
        <w:pict w14:anchorId="3435B310">
          <v:rect id="_x0000_s1739" style="position:absolute;left:0;text-align:left;margin-left:329.25pt;margin-top:142.8pt;width:130pt;height:56.95pt;z-index:252224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" filled="f" stroked="f" strokeweight="1pt">
            <v:textbox>
              <w:txbxContent>
                <w:p w14:paraId="34F906B0" w14:textId="6EE6E793" w:rsidR="00102FDC" w:rsidRDefault="00102FDC" w:rsidP="00102FDC">
                  <w:pPr>
                    <w:spacing w:after="0" w:line="36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2021-2030</w:t>
                  </w:r>
                </w:p>
                <w:p w14:paraId="50826621" w14:textId="77777777" w:rsidR="00102FDC" w:rsidRDefault="00102FDC" w:rsidP="00102FDC">
                  <w:pPr>
                    <w:spacing w:after="0" w:line="36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3594D1D0" w14:textId="7516D859" w:rsidR="00102FDC" w:rsidRDefault="00102FDC" w:rsidP="00102FDC">
                  <w:pPr>
                    <w:spacing w:after="0" w:line="360" w:lineRule="auto"/>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    5.</w:t>
                  </w:r>
                  <w:ins w:id="4186" w:author="Hardik Malhotra" w:date="2021-09-29T18:03:00Z">
                    <w:r w:rsidR="00B4041B">
                      <w:rPr>
                        <w:rFonts w:ascii="Verdana" w:eastAsia="Verdana" w:hAnsi="Verdana" w:cs="Verdana"/>
                        <w:b/>
                        <w:bCs/>
                        <w:color w:val="000000"/>
                        <w:kern w:val="24"/>
                        <w:sz w:val="18"/>
                        <w:szCs w:val="18"/>
                      </w:rPr>
                      <w:t>19</w:t>
                    </w:r>
                  </w:ins>
                  <w:del w:id="4187" w:author="Hardik Malhotra" w:date="2021-09-29T18:03:00Z">
                    <w:r w:rsidDel="00B4041B">
                      <w:rPr>
                        <w:rFonts w:ascii="Verdana" w:eastAsia="Verdana" w:hAnsi="Verdana" w:cs="Verdana"/>
                        <w:b/>
                        <w:bCs/>
                        <w:color w:val="000000"/>
                        <w:kern w:val="24"/>
                        <w:sz w:val="18"/>
                        <w:szCs w:val="18"/>
                      </w:rPr>
                      <w:delText>45</w:delText>
                    </w:r>
                  </w:del>
                  <w:r>
                    <w:rPr>
                      <w:rFonts w:ascii="Verdana" w:eastAsia="Verdana" w:hAnsi="Verdana" w:cs="Verdana"/>
                      <w:b/>
                      <w:bCs/>
                      <w:color w:val="000000"/>
                      <w:kern w:val="24"/>
                      <w:sz w:val="18"/>
                      <w:szCs w:val="18"/>
                    </w:rPr>
                    <w:t>% By Volume</w:t>
                  </w:r>
                </w:p>
              </w:txbxContent>
            </v:textbox>
          </v:rect>
        </w:pict>
      </w:r>
      <w:r w:rsidR="00102FDC" w:rsidRPr="00102FDC">
        <w:rPr>
          <w:bCs/>
          <w:noProof/>
          <w:sz w:val="20"/>
          <w:szCs w:val="20"/>
          <w:lang w:val="en-IN"/>
        </w:rPr>
        <w:drawing>
          <wp:inline distT="0" distB="0" distL="0" distR="0" wp14:anchorId="52A4DCF3" wp14:editId="7A23666E">
            <wp:extent cx="6457950" cy="2118995"/>
            <wp:effectExtent l="0" t="0" r="0" b="0"/>
            <wp:docPr id="41" name="Chart 41">
              <a:extLst xmlns:a="http://schemas.openxmlformats.org/drawingml/2006/main">
                <a:ext uri="{FF2B5EF4-FFF2-40B4-BE49-F238E27FC236}">
                  <a16:creationId xmlns:a16="http://schemas.microsoft.com/office/drawing/2014/main" id="{843F760E-5747-446A-9AB7-FAC8297908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r>
        <w:rPr>
          <w:noProof/>
        </w:rPr>
        <w:pict w14:anchorId="5D56D1C8">
          <v:rect id="Rectangle 1" o:spid="_x0000_s1738" style="position:absolute;left:0;text-align:left;margin-left:39pt;margin-top:143.85pt;width:130pt;height:56.95pt;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" filled="f" stroked="f" strokeweight="1pt">
            <v:textbox>
              <w:txbxContent>
                <w:p w14:paraId="434EE681" w14:textId="44EDCD30" w:rsidR="002B1111" w:rsidRDefault="00E76080" w:rsidP="002B1111">
                  <w:pPr>
                    <w:spacing w:after="0" w:line="36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2015-2020</w:t>
                  </w:r>
                </w:p>
                <w:p w14:paraId="088A95DB" w14:textId="3618C1BA" w:rsidR="00E76080" w:rsidRDefault="00E76080" w:rsidP="002B1111">
                  <w:pPr>
                    <w:spacing w:after="0" w:line="36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47A3AB5B" w14:textId="509A2760" w:rsidR="00E76080" w:rsidRDefault="00B4041B" w:rsidP="002B1111">
                  <w:pPr>
                    <w:spacing w:after="0" w:line="360" w:lineRule="auto"/>
                    <w:jc w:val="center"/>
                    <w:textAlignment w:val="baseline"/>
                    <w:rPr>
                      <w:rFonts w:ascii="Verdana" w:eastAsia="Verdana" w:hAnsi="Verdana" w:cs="Verdana"/>
                      <w:b/>
                      <w:bCs/>
                      <w:color w:val="000000"/>
                      <w:kern w:val="24"/>
                      <w:sz w:val="18"/>
                      <w:szCs w:val="18"/>
                    </w:rPr>
                  </w:pPr>
                  <w:ins w:id="4188" w:author="Hardik Malhotra" w:date="2021-09-29T18:03:00Z">
                    <w:r>
                      <w:rPr>
                        <w:rFonts w:ascii="Verdana" w:eastAsia="Verdana" w:hAnsi="Verdana" w:cs="Verdana"/>
                        <w:b/>
                        <w:bCs/>
                        <w:color w:val="000000"/>
                        <w:kern w:val="24"/>
                        <w:sz w:val="18"/>
                        <w:szCs w:val="18"/>
                      </w:rPr>
                      <w:t>3.44</w:t>
                    </w:r>
                  </w:ins>
                  <w:del w:id="4189" w:author="Hardik Malhotra" w:date="2021-09-29T18:03:00Z">
                    <w:r w:rsidR="00E76080" w:rsidDel="00B4041B">
                      <w:rPr>
                        <w:rFonts w:ascii="Verdana" w:eastAsia="Verdana" w:hAnsi="Verdana" w:cs="Verdana"/>
                        <w:b/>
                        <w:bCs/>
                        <w:color w:val="000000"/>
                        <w:kern w:val="24"/>
                        <w:sz w:val="18"/>
                        <w:szCs w:val="18"/>
                      </w:rPr>
                      <w:delText>1.</w:delText>
                    </w:r>
                    <w:r w:rsidR="00102FDC" w:rsidDel="00B4041B">
                      <w:rPr>
                        <w:rFonts w:ascii="Verdana" w:eastAsia="Verdana" w:hAnsi="Verdana" w:cs="Verdana"/>
                        <w:b/>
                        <w:bCs/>
                        <w:color w:val="000000"/>
                        <w:kern w:val="24"/>
                        <w:sz w:val="18"/>
                        <w:szCs w:val="18"/>
                      </w:rPr>
                      <w:delText>63</w:delText>
                    </w:r>
                  </w:del>
                  <w:r w:rsidR="00E76080">
                    <w:rPr>
                      <w:rFonts w:ascii="Verdana" w:eastAsia="Verdana" w:hAnsi="Verdana" w:cs="Verdana"/>
                      <w:b/>
                      <w:bCs/>
                      <w:color w:val="000000"/>
                      <w:kern w:val="24"/>
                      <w:sz w:val="18"/>
                      <w:szCs w:val="18"/>
                    </w:rPr>
                    <w:t>% By Volume</w:t>
                  </w:r>
                </w:p>
              </w:txbxContent>
            </v:textbox>
          </v:rect>
        </w:pict>
      </w:r>
    </w:p>
    <w:p w14:paraId="7C3F93B3" w14:textId="73BC3D1A" w:rsidR="00DF0E95" w:rsidDel="005D577D" w:rsidRDefault="00DF0E95" w:rsidP="00DF0E95">
      <w:pPr>
        <w:pStyle w:val="BodyText"/>
        <w:spacing w:before="162" w:line="360" w:lineRule="auto"/>
        <w:ind w:right="-86"/>
        <w:jc w:val="both"/>
        <w:rPr>
          <w:del w:id="4190" w:author="Hardik Malhotra" w:date="2021-09-30T16:42:00Z"/>
          <w:bCs/>
          <w:lang w:val="en-IN"/>
        </w:rPr>
      </w:pPr>
    </w:p>
    <w:p w14:paraId="52A9068A" w14:textId="77777777" w:rsidR="00277C2B" w:rsidRDefault="00277C2B" w:rsidP="005D577D">
      <w:pPr>
        <w:pStyle w:val="BodyText"/>
        <w:spacing w:line="480" w:lineRule="auto"/>
        <w:ind w:right="-90"/>
        <w:jc w:val="both"/>
        <w:rPr>
          <w:ins w:id="4191" w:author="Dilip Kumar" w:date="2021-09-25T12:05:00Z"/>
          <w:bCs/>
        </w:rPr>
        <w:sectPr w:rsidR="00277C2B"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Change w:id="4192" w:author="Hardik Malhotra" w:date="2021-09-30T16:42:00Z">
          <w:pPr>
            <w:pStyle w:val="BodyText"/>
            <w:spacing w:before="162" w:line="360" w:lineRule="auto"/>
            <w:jc w:val="both"/>
          </w:pPr>
        </w:pPrChange>
      </w:pPr>
    </w:p>
    <w:p w14:paraId="38361115" w14:textId="7C03D45C" w:rsidR="004A1EF5" w:rsidRPr="00B4041B" w:rsidDel="005D577D" w:rsidRDefault="006D2A12" w:rsidP="004A1EF5">
      <w:pPr>
        <w:spacing w:line="360" w:lineRule="auto"/>
        <w:jc w:val="both"/>
        <w:rPr>
          <w:ins w:id="4193" w:author="Ritu Kamra" w:date="2021-09-27T14:58:00Z"/>
          <w:del w:id="4194" w:author="Hardik Malhotra" w:date="2021-09-30T16:42:00Z"/>
          <w:rFonts w:ascii="Arial" w:hAnsi="Arial" w:cs="Arial"/>
          <w:bCs/>
          <w:color w:val="FF0000"/>
          <w:sz w:val="24"/>
          <w:szCs w:val="24"/>
          <w:rPrChange w:id="4195" w:author="Hardik Malhotra" w:date="2021-09-29T18:00:00Z">
            <w:rPr>
              <w:ins w:id="4196" w:author="Ritu Kamra" w:date="2021-09-27T14:58:00Z"/>
              <w:del w:id="4197" w:author="Hardik Malhotra" w:date="2021-09-30T16:42:00Z"/>
              <w:rFonts w:ascii="Arial" w:hAnsi="Arial" w:cs="Arial"/>
              <w:bCs/>
              <w:sz w:val="24"/>
              <w:szCs w:val="24"/>
            </w:rPr>
          </w:rPrChange>
        </w:rPr>
      </w:pPr>
      <w:del w:id="4198" w:author="Hardik Malhotra" w:date="2021-09-30T16:42:00Z">
        <w:r w:rsidRPr="00B4041B" w:rsidDel="005D577D">
          <w:rPr>
            <w:rFonts w:ascii="Arial" w:hAnsi="Arial" w:cs="Arial"/>
            <w:bCs/>
            <w:color w:val="FF0000"/>
            <w:sz w:val="24"/>
            <w:szCs w:val="24"/>
            <w:rPrChange w:id="4199" w:author="Hardik Malhotra" w:date="2021-09-29T18:00:00Z">
              <w:rPr>
                <w:bCs/>
              </w:rPr>
            </w:rPrChange>
          </w:rPr>
          <w:delText xml:space="preserve">Global demand of </w:delText>
        </w:r>
      </w:del>
      <w:ins w:id="4200" w:author="Supreet Mathaun" w:date="2021-09-23T16:45:00Z">
        <w:del w:id="4201" w:author="Hardik Malhotra" w:date="2021-09-30T16:42:00Z">
          <w:r w:rsidR="00CB26B6" w:rsidRPr="00B4041B" w:rsidDel="005D577D">
            <w:rPr>
              <w:rFonts w:ascii="Arial" w:hAnsi="Arial" w:cs="Arial"/>
              <w:bCs/>
              <w:color w:val="FF0000"/>
              <w:sz w:val="24"/>
              <w:szCs w:val="24"/>
              <w:rPrChange w:id="4202" w:author="Hardik Malhotra" w:date="2021-09-29T18:00:00Z">
                <w:rPr>
                  <w:bCs/>
                </w:rPr>
              </w:rPrChange>
            </w:rPr>
            <w:delText xml:space="preserve">for </w:delText>
          </w:r>
        </w:del>
      </w:ins>
      <w:del w:id="4203" w:author="Hardik Malhotra" w:date="2021-09-30T16:42:00Z">
        <w:r w:rsidRPr="00B4041B" w:rsidDel="005D577D">
          <w:rPr>
            <w:rFonts w:ascii="Arial" w:hAnsi="Arial" w:cs="Arial"/>
            <w:bCs/>
            <w:color w:val="FF0000"/>
            <w:sz w:val="24"/>
            <w:szCs w:val="24"/>
            <w:rPrChange w:id="4204" w:author="Hardik Malhotra" w:date="2021-09-29T18:00:00Z">
              <w:rPr>
                <w:bCs/>
              </w:rPr>
            </w:rPrChange>
          </w:rPr>
          <w:delText xml:space="preserve">Epoxy Resin is witnessed to grow at a significant CAGR in recent years and </w:delText>
        </w:r>
      </w:del>
      <w:ins w:id="4205" w:author="Supreet Mathaun" w:date="2021-09-23T16:47:00Z">
        <w:del w:id="4206" w:author="Hardik Malhotra" w:date="2021-09-30T16:42:00Z">
          <w:r w:rsidR="00CB26B6" w:rsidRPr="00B4041B" w:rsidDel="005D577D">
            <w:rPr>
              <w:rFonts w:ascii="Arial" w:hAnsi="Arial" w:cs="Arial"/>
              <w:bCs/>
              <w:color w:val="FF0000"/>
              <w:sz w:val="24"/>
              <w:szCs w:val="24"/>
              <w:rPrChange w:id="4207" w:author="Hardik Malhotra" w:date="2021-09-29T18:00:00Z">
                <w:rPr>
                  <w:bCs/>
                </w:rPr>
              </w:rPrChange>
            </w:rPr>
            <w:delText xml:space="preserve">is </w:delText>
          </w:r>
        </w:del>
      </w:ins>
      <w:del w:id="4208" w:author="Hardik Malhotra" w:date="2021-09-30T16:42:00Z">
        <w:r w:rsidRPr="00B4041B" w:rsidDel="005D577D">
          <w:rPr>
            <w:rFonts w:ascii="Arial" w:hAnsi="Arial" w:cs="Arial"/>
            <w:bCs/>
            <w:color w:val="FF0000"/>
            <w:sz w:val="24"/>
            <w:szCs w:val="24"/>
            <w:rPrChange w:id="4209" w:author="Hardik Malhotra" w:date="2021-09-29T18:00:00Z">
              <w:rPr>
                <w:bCs/>
              </w:rPr>
            </w:rPrChange>
          </w:rPr>
          <w:delText xml:space="preserve">further anticipated to expand in coming years. The growth in the overall market is significantly pushed by </w:delText>
        </w:r>
      </w:del>
      <w:ins w:id="4210" w:author="Supreet Mathaun" w:date="2021-09-23T16:47:00Z">
        <w:del w:id="4211" w:author="Hardik Malhotra" w:date="2021-09-30T16:42:00Z">
          <w:r w:rsidR="00CB26B6" w:rsidRPr="00B4041B" w:rsidDel="005D577D">
            <w:rPr>
              <w:rFonts w:ascii="Arial" w:hAnsi="Arial" w:cs="Arial"/>
              <w:bCs/>
              <w:color w:val="FF0000"/>
              <w:sz w:val="24"/>
              <w:szCs w:val="24"/>
              <w:rPrChange w:id="4212" w:author="Hardik Malhotra" w:date="2021-09-29T18:00:00Z">
                <w:rPr>
                  <w:bCs/>
                </w:rPr>
              </w:rPrChange>
            </w:rPr>
            <w:delText xml:space="preserve">an </w:delText>
          </w:r>
        </w:del>
      </w:ins>
      <w:del w:id="4213" w:author="Hardik Malhotra" w:date="2021-09-30T16:42:00Z">
        <w:r w:rsidRPr="00B4041B" w:rsidDel="005D577D">
          <w:rPr>
            <w:rFonts w:ascii="Arial" w:hAnsi="Arial" w:cs="Arial"/>
            <w:bCs/>
            <w:color w:val="FF0000"/>
            <w:sz w:val="24"/>
            <w:szCs w:val="24"/>
            <w:rPrChange w:id="4214" w:author="Hardik Malhotra" w:date="2021-09-29T18:00:00Z">
              <w:rPr>
                <w:bCs/>
              </w:rPr>
            </w:rPrChange>
          </w:rPr>
          <w:delText xml:space="preserve">increase in investments in </w:delText>
        </w:r>
      </w:del>
      <w:ins w:id="4215" w:author="Supreet Mathaun" w:date="2021-09-23T16:47:00Z">
        <w:del w:id="4216" w:author="Hardik Malhotra" w:date="2021-09-30T16:42:00Z">
          <w:r w:rsidR="00CB26B6" w:rsidRPr="00B4041B" w:rsidDel="005D577D">
            <w:rPr>
              <w:rFonts w:ascii="Arial" w:hAnsi="Arial" w:cs="Arial"/>
              <w:bCs/>
              <w:color w:val="FF0000"/>
              <w:sz w:val="24"/>
              <w:szCs w:val="24"/>
              <w:rPrChange w:id="4217" w:author="Hardik Malhotra" w:date="2021-09-29T18:00:00Z">
                <w:rPr>
                  <w:bCs/>
                </w:rPr>
              </w:rPrChange>
            </w:rPr>
            <w:delText xml:space="preserve">the </w:delText>
          </w:r>
        </w:del>
      </w:ins>
      <w:del w:id="4218" w:author="Hardik Malhotra" w:date="2021-09-30T16:42:00Z">
        <w:r w:rsidRPr="00B4041B" w:rsidDel="005D577D">
          <w:rPr>
            <w:rFonts w:ascii="Arial" w:hAnsi="Arial" w:cs="Arial"/>
            <w:bCs/>
            <w:color w:val="FF0000"/>
            <w:sz w:val="24"/>
            <w:szCs w:val="24"/>
            <w:rPrChange w:id="4219" w:author="Hardik Malhotra" w:date="2021-09-29T18:00:00Z">
              <w:rPr>
                <w:bCs/>
              </w:rPr>
            </w:rPrChange>
          </w:rPr>
          <w:delText xml:space="preserve">construction and </w:delText>
        </w:r>
      </w:del>
    </w:p>
    <w:p w14:paraId="1DD62B52" w14:textId="4E0461DD" w:rsidR="004A1EF5" w:rsidRPr="00B4041B" w:rsidDel="005D577D" w:rsidRDefault="006D2A12" w:rsidP="004A1EF5">
      <w:pPr>
        <w:spacing w:line="360" w:lineRule="auto"/>
        <w:jc w:val="both"/>
        <w:rPr>
          <w:ins w:id="4220" w:author="Ritu Kamra" w:date="2021-09-27T14:58:00Z"/>
          <w:del w:id="4221" w:author="Hardik Malhotra" w:date="2021-09-30T16:42:00Z"/>
          <w:rFonts w:ascii="Arial" w:hAnsi="Arial" w:cs="Arial"/>
          <w:bCs/>
          <w:color w:val="FF0000"/>
          <w:sz w:val="24"/>
          <w:szCs w:val="24"/>
          <w:rPrChange w:id="4222" w:author="Hardik Malhotra" w:date="2021-09-29T18:00:00Z">
            <w:rPr>
              <w:ins w:id="4223" w:author="Ritu Kamra" w:date="2021-09-27T14:58:00Z"/>
              <w:del w:id="4224" w:author="Hardik Malhotra" w:date="2021-09-30T16:42:00Z"/>
              <w:rFonts w:ascii="Arial" w:hAnsi="Arial" w:cs="Arial"/>
              <w:bCs/>
              <w:sz w:val="24"/>
              <w:szCs w:val="24"/>
            </w:rPr>
          </w:rPrChange>
        </w:rPr>
      </w:pPr>
      <w:del w:id="4225" w:author="Hardik Malhotra" w:date="2021-09-30T16:42:00Z">
        <w:r w:rsidRPr="00B4041B" w:rsidDel="005D577D">
          <w:rPr>
            <w:rFonts w:ascii="Arial" w:hAnsi="Arial" w:cs="Arial"/>
            <w:bCs/>
            <w:color w:val="FF0000"/>
            <w:sz w:val="24"/>
            <w:szCs w:val="24"/>
            <w:rPrChange w:id="4226" w:author="Hardik Malhotra" w:date="2021-09-29T18:00:00Z">
              <w:rPr>
                <w:bCs/>
              </w:rPr>
            </w:rPrChange>
          </w:rPr>
          <w:delText>infrastructure improvement sector worldwide. Moreover, the demand for paints &amp; coatings and adhesives applications have been</w:delText>
        </w:r>
      </w:del>
      <w:ins w:id="4227" w:author="Supreet Mathaun" w:date="2021-09-23T16:48:00Z">
        <w:del w:id="4228" w:author="Hardik Malhotra" w:date="2021-09-30T16:42:00Z">
          <w:r w:rsidR="00CB26B6" w:rsidRPr="00B4041B" w:rsidDel="005D577D">
            <w:rPr>
              <w:rFonts w:ascii="Arial" w:hAnsi="Arial" w:cs="Arial"/>
              <w:bCs/>
              <w:color w:val="FF0000"/>
              <w:sz w:val="24"/>
              <w:szCs w:val="24"/>
              <w:rPrChange w:id="4229" w:author="Hardik Malhotra" w:date="2021-09-29T18:00:00Z">
                <w:rPr>
                  <w:bCs/>
                </w:rPr>
              </w:rPrChange>
            </w:rPr>
            <w:delText>has</w:delText>
          </w:r>
        </w:del>
      </w:ins>
      <w:del w:id="4230" w:author="Hardik Malhotra" w:date="2021-09-30T16:42:00Z">
        <w:r w:rsidRPr="00B4041B" w:rsidDel="005D577D">
          <w:rPr>
            <w:rFonts w:ascii="Arial" w:hAnsi="Arial" w:cs="Arial"/>
            <w:bCs/>
            <w:color w:val="FF0000"/>
            <w:sz w:val="24"/>
            <w:szCs w:val="24"/>
            <w:rPrChange w:id="4231" w:author="Hardik Malhotra" w:date="2021-09-29T18:00:00Z">
              <w:rPr>
                <w:bCs/>
              </w:rPr>
            </w:rPrChange>
          </w:rPr>
          <w:delText xml:space="preserve"> increased in </w:delText>
        </w:r>
      </w:del>
      <w:ins w:id="4232" w:author="Supreet Mathaun" w:date="2021-09-23T16:48:00Z">
        <w:del w:id="4233" w:author="Hardik Malhotra" w:date="2021-09-30T16:42:00Z">
          <w:r w:rsidR="00CB26B6" w:rsidRPr="00B4041B" w:rsidDel="005D577D">
            <w:rPr>
              <w:rFonts w:ascii="Arial" w:hAnsi="Arial" w:cs="Arial"/>
              <w:bCs/>
              <w:color w:val="FF0000"/>
              <w:sz w:val="24"/>
              <w:szCs w:val="24"/>
              <w:rPrChange w:id="4234" w:author="Hardik Malhotra" w:date="2021-09-29T18:00:00Z">
                <w:rPr>
                  <w:bCs/>
                </w:rPr>
              </w:rPrChange>
            </w:rPr>
            <w:delText xml:space="preserve">the </w:delText>
          </w:r>
        </w:del>
      </w:ins>
      <w:del w:id="4235" w:author="Hardik Malhotra" w:date="2021-09-30T16:42:00Z">
        <w:r w:rsidRPr="00B4041B" w:rsidDel="005D577D">
          <w:rPr>
            <w:rFonts w:ascii="Arial" w:hAnsi="Arial" w:cs="Arial"/>
            <w:bCs/>
            <w:color w:val="FF0000"/>
            <w:sz w:val="24"/>
            <w:szCs w:val="24"/>
            <w:rPrChange w:id="4236" w:author="Hardik Malhotra" w:date="2021-09-29T18:00:00Z">
              <w:rPr>
                <w:bCs/>
              </w:rPr>
            </w:rPrChange>
          </w:rPr>
          <w:delText>past few years</w:delText>
        </w:r>
      </w:del>
      <w:ins w:id="4237" w:author="Supreet Mathaun" w:date="2021-09-23T16:48:00Z">
        <w:del w:id="4238" w:author="Hardik Malhotra" w:date="2021-09-30T16:42:00Z">
          <w:r w:rsidR="00CB26B6" w:rsidRPr="00B4041B" w:rsidDel="005D577D">
            <w:rPr>
              <w:rFonts w:ascii="Arial" w:hAnsi="Arial" w:cs="Arial"/>
              <w:bCs/>
              <w:color w:val="FF0000"/>
              <w:sz w:val="24"/>
              <w:szCs w:val="24"/>
              <w:rPrChange w:id="4239" w:author="Hardik Malhotra" w:date="2021-09-29T18:00:00Z">
                <w:rPr>
                  <w:bCs/>
                </w:rPr>
              </w:rPrChange>
            </w:rPr>
            <w:delText>,</w:delText>
          </w:r>
        </w:del>
      </w:ins>
      <w:del w:id="4240" w:author="Hardik Malhotra" w:date="2021-09-30T16:42:00Z">
        <w:r w:rsidRPr="00B4041B" w:rsidDel="005D577D">
          <w:rPr>
            <w:rFonts w:ascii="Arial" w:hAnsi="Arial" w:cs="Arial"/>
            <w:bCs/>
            <w:color w:val="FF0000"/>
            <w:sz w:val="24"/>
            <w:szCs w:val="24"/>
            <w:rPrChange w:id="4241" w:author="Hardik Malhotra" w:date="2021-09-29T18:00:00Z">
              <w:rPr>
                <w:bCs/>
              </w:rPr>
            </w:rPrChange>
          </w:rPr>
          <w:delText xml:space="preserve"> which are </w:delText>
        </w:r>
      </w:del>
      <w:ins w:id="4242" w:author="Supreet Mathaun" w:date="2021-09-23T16:48:00Z">
        <w:del w:id="4243" w:author="Hardik Malhotra" w:date="2021-09-30T16:42:00Z">
          <w:r w:rsidR="00CB26B6" w:rsidRPr="00B4041B" w:rsidDel="005D577D">
            <w:rPr>
              <w:rFonts w:ascii="Arial" w:hAnsi="Arial" w:cs="Arial"/>
              <w:bCs/>
              <w:color w:val="FF0000"/>
              <w:sz w:val="24"/>
              <w:szCs w:val="24"/>
              <w:rPrChange w:id="4244" w:author="Hardik Malhotra" w:date="2021-09-29T18:00:00Z">
                <w:rPr>
                  <w:bCs/>
                </w:rPr>
              </w:rPrChange>
            </w:rPr>
            <w:delText xml:space="preserve">is </w:delText>
          </w:r>
        </w:del>
      </w:ins>
      <w:del w:id="4245" w:author="Hardik Malhotra" w:date="2021-09-30T16:42:00Z">
        <w:r w:rsidRPr="00B4041B" w:rsidDel="005D577D">
          <w:rPr>
            <w:rFonts w:ascii="Arial" w:hAnsi="Arial" w:cs="Arial"/>
            <w:bCs/>
            <w:color w:val="FF0000"/>
            <w:sz w:val="24"/>
            <w:szCs w:val="24"/>
            <w:rPrChange w:id="4246" w:author="Hardik Malhotra" w:date="2021-09-29T18:00:00Z">
              <w:rPr>
                <w:bCs/>
              </w:rPr>
            </w:rPrChange>
          </w:rPr>
          <w:delText xml:space="preserve">the major driving factors for the market growth worldwide. </w:delText>
        </w:r>
      </w:del>
      <w:ins w:id="4247" w:author="Supreet Mathaun" w:date="2021-09-23T16:49:00Z">
        <w:del w:id="4248" w:author="Hardik Malhotra" w:date="2021-09-30T16:42:00Z">
          <w:r w:rsidR="001B2AFB" w:rsidRPr="00B4041B" w:rsidDel="005D577D">
            <w:rPr>
              <w:rFonts w:ascii="Arial" w:hAnsi="Arial" w:cs="Arial"/>
              <w:bCs/>
              <w:color w:val="FF0000"/>
              <w:sz w:val="24"/>
              <w:szCs w:val="24"/>
              <w:rPrChange w:id="4249" w:author="Hardik Malhotra" w:date="2021-09-29T18:00:00Z">
                <w:rPr>
                  <w:bCs/>
                </w:rPr>
              </w:rPrChange>
            </w:rPr>
            <w:delText xml:space="preserve">However, </w:delText>
          </w:r>
        </w:del>
      </w:ins>
      <w:del w:id="4250" w:author="Hardik Malhotra" w:date="2021-09-30T16:42:00Z">
        <w:r w:rsidRPr="00B4041B" w:rsidDel="005D577D">
          <w:rPr>
            <w:rFonts w:ascii="Arial" w:hAnsi="Arial" w:cs="Arial"/>
            <w:bCs/>
            <w:color w:val="FF0000"/>
            <w:sz w:val="24"/>
            <w:szCs w:val="24"/>
            <w:rPrChange w:id="4251" w:author="Hardik Malhotra" w:date="2021-09-29T18:00:00Z">
              <w:rPr>
                <w:bCs/>
              </w:rPr>
            </w:rPrChange>
          </w:rPr>
          <w:delText>T</w:delText>
        </w:r>
      </w:del>
      <w:ins w:id="4252" w:author="Supreet Mathaun" w:date="2021-09-23T16:49:00Z">
        <w:del w:id="4253" w:author="Hardik Malhotra" w:date="2021-09-30T16:42:00Z">
          <w:r w:rsidR="001B2AFB" w:rsidRPr="00B4041B" w:rsidDel="005D577D">
            <w:rPr>
              <w:rFonts w:ascii="Arial" w:hAnsi="Arial" w:cs="Arial"/>
              <w:bCs/>
              <w:color w:val="FF0000"/>
              <w:sz w:val="24"/>
              <w:szCs w:val="24"/>
              <w:rPrChange w:id="4254" w:author="Hardik Malhotra" w:date="2021-09-29T18:00:00Z">
                <w:rPr>
                  <w:bCs/>
                </w:rPr>
              </w:rPrChange>
            </w:rPr>
            <w:delText>t</w:delText>
          </w:r>
        </w:del>
      </w:ins>
      <w:del w:id="4255" w:author="Hardik Malhotra" w:date="2021-09-30T16:42:00Z">
        <w:r w:rsidRPr="00B4041B" w:rsidDel="005D577D">
          <w:rPr>
            <w:rFonts w:ascii="Arial" w:hAnsi="Arial" w:cs="Arial"/>
            <w:bCs/>
            <w:color w:val="FF0000"/>
            <w:sz w:val="24"/>
            <w:szCs w:val="24"/>
            <w:rPrChange w:id="4256" w:author="Hardik Malhotra" w:date="2021-09-29T18:00:00Z">
              <w:rPr>
                <w:bCs/>
              </w:rPr>
            </w:rPrChange>
          </w:rPr>
          <w:delText xml:space="preserve">he growth in 2020 is however declined by nearly 10% due to </w:delText>
        </w:r>
      </w:del>
      <w:ins w:id="4257" w:author="Supreet Mathaun" w:date="2021-09-23T16:49:00Z">
        <w:del w:id="4258" w:author="Hardik Malhotra" w:date="2021-09-30T16:42:00Z">
          <w:r w:rsidR="001B2AFB" w:rsidRPr="00B4041B" w:rsidDel="005D577D">
            <w:rPr>
              <w:rFonts w:ascii="Arial" w:hAnsi="Arial" w:cs="Arial"/>
              <w:bCs/>
              <w:color w:val="FF0000"/>
              <w:sz w:val="24"/>
              <w:szCs w:val="24"/>
              <w:rPrChange w:id="4259" w:author="Hardik Malhotra" w:date="2021-09-29T18:00:00Z">
                <w:rPr>
                  <w:bCs/>
                </w:rPr>
              </w:rPrChange>
            </w:rPr>
            <w:delText xml:space="preserve">the </w:delText>
          </w:r>
        </w:del>
      </w:ins>
      <w:del w:id="4260" w:author="Hardik Malhotra" w:date="2021-09-30T16:42:00Z">
        <w:r w:rsidRPr="00B4041B" w:rsidDel="005D577D">
          <w:rPr>
            <w:rFonts w:ascii="Arial" w:hAnsi="Arial" w:cs="Arial"/>
            <w:bCs/>
            <w:color w:val="FF0000"/>
            <w:sz w:val="24"/>
            <w:szCs w:val="24"/>
            <w:rPrChange w:id="4261" w:author="Hardik Malhotra" w:date="2021-09-29T18:00:00Z">
              <w:rPr>
                <w:bCs/>
              </w:rPr>
            </w:rPrChange>
          </w:rPr>
          <w:delText>COVID-19 pandemic across the globe</w:delText>
        </w:r>
      </w:del>
      <w:ins w:id="4262" w:author="Supreet Mathaun" w:date="2021-09-23T16:49:00Z">
        <w:del w:id="4263" w:author="Hardik Malhotra" w:date="2021-09-30T16:42:00Z">
          <w:r w:rsidR="001B2AFB" w:rsidRPr="00B4041B" w:rsidDel="005D577D">
            <w:rPr>
              <w:rFonts w:ascii="Arial" w:hAnsi="Arial" w:cs="Arial"/>
              <w:bCs/>
              <w:color w:val="FF0000"/>
              <w:sz w:val="24"/>
              <w:szCs w:val="24"/>
              <w:rPrChange w:id="4264" w:author="Hardik Malhotra" w:date="2021-09-29T18:00:00Z">
                <w:rPr>
                  <w:bCs/>
                </w:rPr>
              </w:rPrChange>
            </w:rPr>
            <w:delText>,</w:delText>
          </w:r>
        </w:del>
      </w:ins>
      <w:del w:id="4265" w:author="Hardik Malhotra" w:date="2021-09-30T16:42:00Z">
        <w:r w:rsidRPr="00B4041B" w:rsidDel="005D577D">
          <w:rPr>
            <w:rFonts w:ascii="Arial" w:hAnsi="Arial" w:cs="Arial"/>
            <w:bCs/>
            <w:color w:val="FF0000"/>
            <w:sz w:val="24"/>
            <w:szCs w:val="24"/>
            <w:rPrChange w:id="4266" w:author="Hardik Malhotra" w:date="2021-09-29T18:00:00Z">
              <w:rPr>
                <w:bCs/>
              </w:rPr>
            </w:rPrChange>
          </w:rPr>
          <w:delText xml:space="preserve"> which have </w:delText>
        </w:r>
      </w:del>
      <w:ins w:id="4267" w:author="Supreet Mathaun" w:date="2021-09-23T16:49:00Z">
        <w:del w:id="4268" w:author="Hardik Malhotra" w:date="2021-09-30T16:42:00Z">
          <w:r w:rsidR="001B2AFB" w:rsidRPr="00B4041B" w:rsidDel="005D577D">
            <w:rPr>
              <w:rFonts w:ascii="Arial" w:hAnsi="Arial" w:cs="Arial"/>
              <w:bCs/>
              <w:color w:val="FF0000"/>
              <w:sz w:val="24"/>
              <w:szCs w:val="24"/>
              <w:rPrChange w:id="4269" w:author="Hardik Malhotra" w:date="2021-09-29T18:00:00Z">
                <w:rPr>
                  <w:bCs/>
                </w:rPr>
              </w:rPrChange>
            </w:rPr>
            <w:delText xml:space="preserve">has </w:delText>
          </w:r>
        </w:del>
      </w:ins>
      <w:del w:id="4270" w:author="Hardik Malhotra" w:date="2021-09-30T16:42:00Z">
        <w:r w:rsidRPr="00B4041B" w:rsidDel="005D577D">
          <w:rPr>
            <w:rFonts w:ascii="Arial" w:hAnsi="Arial" w:cs="Arial"/>
            <w:bCs/>
            <w:color w:val="FF0000"/>
            <w:sz w:val="24"/>
            <w:szCs w:val="24"/>
            <w:rPrChange w:id="4271" w:author="Hardik Malhotra" w:date="2021-09-29T18:00:00Z">
              <w:rPr>
                <w:bCs/>
              </w:rPr>
            </w:rPrChange>
          </w:rPr>
          <w:delText>severe</w:delText>
        </w:r>
      </w:del>
      <w:ins w:id="4272" w:author="Ritu Kamra" w:date="2021-09-27T14:58:00Z">
        <w:del w:id="4273" w:author="Hardik Malhotra" w:date="2021-09-30T16:42:00Z">
          <w:r w:rsidR="004A1EF5" w:rsidRPr="00B4041B" w:rsidDel="005D577D">
            <w:rPr>
              <w:rFonts w:ascii="Arial" w:hAnsi="Arial" w:cs="Arial"/>
              <w:bCs/>
              <w:color w:val="FF0000"/>
              <w:sz w:val="24"/>
              <w:szCs w:val="24"/>
              <w:rPrChange w:id="4274" w:author="Hardik Malhotra" w:date="2021-09-29T18:00:00Z">
                <w:rPr>
                  <w:rFonts w:ascii="Arial" w:hAnsi="Arial" w:cs="Arial"/>
                  <w:bCs/>
                  <w:sz w:val="24"/>
                  <w:szCs w:val="24"/>
                </w:rPr>
              </w:rPrChange>
            </w:rPr>
            <w:delText xml:space="preserve"> </w:delText>
          </w:r>
        </w:del>
      </w:ins>
    </w:p>
    <w:p w14:paraId="1A09A915" w14:textId="51C73DDE" w:rsidR="00A81E20" w:rsidRPr="00B4041B" w:rsidRDefault="006D2A12">
      <w:pPr>
        <w:spacing w:line="360" w:lineRule="auto"/>
        <w:jc w:val="both"/>
        <w:rPr>
          <w:ins w:id="4275" w:author="Dilip Kumar" w:date="2021-09-25T12:05:00Z"/>
          <w:bCs/>
          <w:color w:val="FF0000"/>
          <w:rPrChange w:id="4276" w:author="Hardik Malhotra" w:date="2021-09-29T18:00:00Z">
            <w:rPr>
              <w:ins w:id="4277" w:author="Dilip Kumar" w:date="2021-09-25T12:05:00Z"/>
              <w:rFonts w:asciiTheme="minorHAnsi" w:eastAsiaTheme="minorHAnsi" w:hAnsiTheme="minorHAnsi" w:cstheme="minorBidi"/>
              <w:bCs/>
              <w:sz w:val="22"/>
              <w:szCs w:val="22"/>
              <w:lang w:val="en-IN"/>
            </w:rPr>
          </w:rPrChange>
        </w:rPr>
        <w:sectPr w:rsidR="00A81E20" w:rsidRPr="00B4041B"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Change w:id="4278" w:author="Ritu Kamra" w:date="2021-09-27T14:58:00Z">
          <w:pPr>
            <w:pStyle w:val="BodyText"/>
            <w:spacing w:before="162" w:line="360" w:lineRule="auto"/>
            <w:jc w:val="both"/>
          </w:pPr>
        </w:pPrChange>
      </w:pPr>
      <w:del w:id="4279" w:author="Hardik Malhotra" w:date="2021-09-30T16:42:00Z">
        <w:r w:rsidRPr="00B4041B" w:rsidDel="005D577D">
          <w:rPr>
            <w:rFonts w:ascii="Arial" w:hAnsi="Arial" w:cs="Arial"/>
            <w:bCs/>
            <w:color w:val="FF0000"/>
            <w:sz w:val="24"/>
            <w:szCs w:val="24"/>
            <w:rPrChange w:id="4280" w:author="Hardik Malhotra" w:date="2021-09-29T18:00:00Z">
              <w:rPr>
                <w:bCs/>
              </w:rPr>
            </w:rPrChange>
          </w:rPr>
          <w:delText xml:space="preserve">ly disrupted the supply chain and overall consumption from downstream industries. The total consumption globally is expected to rise by </w:delText>
        </w:r>
      </w:del>
      <w:ins w:id="4281" w:author="Supreet Mathaun" w:date="2021-09-23T16:50:00Z">
        <w:del w:id="4282" w:author="Hardik Malhotra" w:date="2021-09-30T16:42:00Z">
          <w:r w:rsidR="001B2AFB" w:rsidRPr="00B4041B" w:rsidDel="005D577D">
            <w:rPr>
              <w:rFonts w:ascii="Arial" w:hAnsi="Arial" w:cs="Arial"/>
              <w:bCs/>
              <w:color w:val="FF0000"/>
              <w:sz w:val="24"/>
              <w:szCs w:val="24"/>
              <w:rPrChange w:id="4283" w:author="Hardik Malhotra" w:date="2021-09-29T18:00:00Z">
                <w:rPr>
                  <w:bCs/>
                </w:rPr>
              </w:rPrChange>
            </w:rPr>
            <w:delText xml:space="preserve">a </w:delText>
          </w:r>
        </w:del>
      </w:ins>
      <w:del w:id="4284" w:author="Hardik Malhotra" w:date="2021-09-30T16:42:00Z">
        <w:r w:rsidRPr="00B4041B" w:rsidDel="005D577D">
          <w:rPr>
            <w:rFonts w:ascii="Arial" w:hAnsi="Arial" w:cs="Arial"/>
            <w:bCs/>
            <w:color w:val="FF0000"/>
            <w:sz w:val="24"/>
            <w:szCs w:val="24"/>
            <w:rPrChange w:id="4285" w:author="Hardik Malhotra" w:date="2021-09-29T18:00:00Z">
              <w:rPr>
                <w:bCs/>
              </w:rPr>
            </w:rPrChange>
          </w:rPr>
          <w:delText>CAGR of around 5.68% by 2030 on account of rising focus on building &amp; construction</w:delText>
        </w:r>
      </w:del>
      <w:ins w:id="4286" w:author="Ritu Kamra" w:date="2021-09-24T13:05:00Z">
        <w:del w:id="4287" w:author="Hardik Malhotra" w:date="2021-09-30T16:42:00Z">
          <w:r w:rsidR="00F23477" w:rsidRPr="00B4041B" w:rsidDel="005D577D">
            <w:rPr>
              <w:rFonts w:ascii="Arial" w:hAnsi="Arial" w:cs="Arial"/>
              <w:bCs/>
              <w:color w:val="FF0000"/>
              <w:sz w:val="24"/>
              <w:szCs w:val="24"/>
              <w:rPrChange w:id="4288" w:author="Hardik Malhotra" w:date="2021-09-29T18:00:00Z">
                <w:rPr>
                  <w:bCs/>
                </w:rPr>
              </w:rPrChange>
            </w:rPr>
            <w:delText xml:space="preserve"> activities</w:delText>
          </w:r>
        </w:del>
      </w:ins>
      <w:del w:id="4289" w:author="Hardik Malhotra" w:date="2021-09-30T16:42:00Z">
        <w:r w:rsidRPr="00B4041B" w:rsidDel="005D577D">
          <w:rPr>
            <w:rFonts w:ascii="Arial" w:hAnsi="Arial" w:cs="Arial"/>
            <w:bCs/>
            <w:color w:val="FF0000"/>
            <w:sz w:val="24"/>
            <w:szCs w:val="24"/>
            <w:rPrChange w:id="4290" w:author="Hardik Malhotra" w:date="2021-09-29T18:00:00Z">
              <w:rPr>
                <w:bCs/>
              </w:rPr>
            </w:rPrChange>
          </w:rPr>
          <w:delText xml:space="preserve"> across various emerging nations as well as infrastructure projects across developed nations such as </w:delText>
        </w:r>
      </w:del>
      <w:ins w:id="4291" w:author="Ritu Kamra" w:date="2021-09-24T13:05:00Z">
        <w:del w:id="4292" w:author="Hardik Malhotra" w:date="2021-09-30T16:42:00Z">
          <w:r w:rsidR="00F23477" w:rsidRPr="00B4041B" w:rsidDel="005D577D">
            <w:rPr>
              <w:rFonts w:ascii="Arial" w:hAnsi="Arial" w:cs="Arial"/>
              <w:bCs/>
              <w:color w:val="FF0000"/>
              <w:sz w:val="24"/>
              <w:szCs w:val="24"/>
              <w:rPrChange w:id="4293" w:author="Hardik Malhotra" w:date="2021-09-29T18:00:00Z">
                <w:rPr>
                  <w:bCs/>
                </w:rPr>
              </w:rPrChange>
            </w:rPr>
            <w:delText xml:space="preserve">APAC, </w:delText>
          </w:r>
        </w:del>
      </w:ins>
      <w:del w:id="4294" w:author="Hardik Malhotra" w:date="2021-09-30T16:42:00Z">
        <w:r w:rsidRPr="00B4041B" w:rsidDel="005D577D">
          <w:rPr>
            <w:rFonts w:ascii="Arial" w:hAnsi="Arial" w:cs="Arial"/>
            <w:bCs/>
            <w:color w:val="FF0000"/>
            <w:sz w:val="24"/>
            <w:szCs w:val="24"/>
            <w:rPrChange w:id="4295" w:author="Hardik Malhotra" w:date="2021-09-29T18:00:00Z">
              <w:rPr>
                <w:bCs/>
              </w:rPr>
            </w:rPrChange>
          </w:rPr>
          <w:delText xml:space="preserve">European countries, USA and others. These factors would directly propel the demand for epoxy resin in </w:delText>
        </w:r>
      </w:del>
      <w:ins w:id="4296" w:author="Supreet Mathaun" w:date="2021-09-23T16:52:00Z">
        <w:del w:id="4297" w:author="Hardik Malhotra" w:date="2021-09-30T16:42:00Z">
          <w:r w:rsidR="001B2AFB" w:rsidRPr="00B4041B" w:rsidDel="005D577D">
            <w:rPr>
              <w:rFonts w:ascii="Arial" w:hAnsi="Arial" w:cs="Arial"/>
              <w:bCs/>
              <w:color w:val="FF0000"/>
              <w:sz w:val="24"/>
              <w:szCs w:val="24"/>
              <w:rPrChange w:id="4298" w:author="Hardik Malhotra" w:date="2021-09-29T18:00:00Z">
                <w:rPr>
                  <w:bCs/>
                </w:rPr>
              </w:rPrChange>
            </w:rPr>
            <w:delText xml:space="preserve">the </w:delText>
          </w:r>
        </w:del>
      </w:ins>
      <w:del w:id="4299" w:author="Hardik Malhotra" w:date="2021-09-30T16:42:00Z">
        <w:r w:rsidRPr="00B4041B" w:rsidDel="005D577D">
          <w:rPr>
            <w:rFonts w:ascii="Arial" w:hAnsi="Arial" w:cs="Arial"/>
            <w:bCs/>
            <w:color w:val="FF0000"/>
            <w:sz w:val="24"/>
            <w:szCs w:val="24"/>
            <w:rPrChange w:id="4300" w:author="Hardik Malhotra" w:date="2021-09-29T18:00:00Z">
              <w:rPr>
                <w:bCs/>
              </w:rPr>
            </w:rPrChange>
          </w:rPr>
          <w:delText>coming years as well.</w:delText>
        </w:r>
      </w:del>
    </w:p>
    <w:p w14:paraId="2507C2EC" w14:textId="5DF0DEC0" w:rsidR="00DF0E95" w:rsidDel="001D08D4" w:rsidRDefault="005858C1" w:rsidP="00AD5BD7">
      <w:pPr>
        <w:pStyle w:val="BodyText"/>
        <w:spacing w:before="162" w:line="360" w:lineRule="auto"/>
        <w:jc w:val="both"/>
        <w:rPr>
          <w:del w:id="4301" w:author="Ritu Kamra" w:date="2021-09-27T16:56:00Z"/>
          <w:bCs/>
        </w:rPr>
      </w:pPr>
      <w:r>
        <w:rPr>
          <w:noProof/>
        </w:rPr>
        <w:pict w14:anchorId="690E200F">
          <v:shape id="_x0000_s1737" type="#_x0000_t202" style="position:absolute;left:0;text-align:left;margin-left:-.05pt;margin-top:13.25pt;width:490.5pt;height:23pt;z-index:251953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" filled="f" stroked="f">
            <v:textbox>
              <w:txbxContent>
                <w:p w14:paraId="57B8824D" w14:textId="1FCF8C7B" w:rsidR="00DF0E95" w:rsidRPr="0077196C" w:rsidRDefault="000F635C" w:rsidP="00DF0E95">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3.1.1. Capacity By Company</w:t>
                  </w:r>
                </w:p>
              </w:txbxContent>
            </v:textbox>
            <w10:wrap anchorx="margin"/>
          </v:shape>
        </w:pict>
      </w:r>
      <w:del w:id="4302" w:author="Ritu Kamra" w:date="2021-09-27T16:56:00Z">
        <w:r w:rsidR="006D2A12" w:rsidRPr="006D2A12" w:rsidDel="00AD5BD7">
          <w:rPr>
            <w:bCs/>
          </w:rPr>
          <w:delText xml:space="preserve"> </w:delText>
        </w:r>
      </w:del>
    </w:p>
    <w:p w14:paraId="3B03D9FE" w14:textId="1DCEBEE4" w:rsidR="001D08D4" w:rsidDel="005D577D" w:rsidRDefault="001D08D4">
      <w:pPr>
        <w:pStyle w:val="BodyText"/>
        <w:spacing w:before="162" w:line="360" w:lineRule="auto"/>
        <w:jc w:val="both"/>
        <w:rPr>
          <w:ins w:id="4303" w:author="Ritu Kamra" w:date="2021-09-27T19:11:00Z"/>
          <w:del w:id="4304" w:author="Hardik Malhotra" w:date="2021-09-30T16:42:00Z"/>
          <w:bCs/>
        </w:rPr>
      </w:pPr>
    </w:p>
    <w:p w14:paraId="1F7DED99" w14:textId="3C5DEC59" w:rsidR="001D08D4" w:rsidDel="005D577D" w:rsidRDefault="001D08D4">
      <w:pPr>
        <w:pStyle w:val="BodyText"/>
        <w:spacing w:before="162" w:line="360" w:lineRule="auto"/>
        <w:jc w:val="both"/>
        <w:rPr>
          <w:ins w:id="4305" w:author="Neeshu Bhadauriya" w:date="2021-09-27T21:52:00Z"/>
          <w:del w:id="4306" w:author="Hardik Malhotra" w:date="2021-09-30T16:42:00Z"/>
          <w:bCs/>
        </w:rPr>
      </w:pPr>
    </w:p>
    <w:p w14:paraId="7A40EC51" w14:textId="77777777" w:rsidR="00D32107" w:rsidDel="005D577D" w:rsidRDefault="00D32107">
      <w:pPr>
        <w:pStyle w:val="BodyText"/>
        <w:spacing w:before="162" w:line="360" w:lineRule="auto"/>
        <w:jc w:val="both"/>
        <w:rPr>
          <w:ins w:id="4307" w:author="Ritu Kamra" w:date="2021-09-27T19:11:00Z"/>
          <w:del w:id="4308" w:author="Hardik Malhotra" w:date="2021-09-30T16:42:00Z"/>
          <w:bCs/>
        </w:rPr>
      </w:pPr>
    </w:p>
    <w:p w14:paraId="4787AE8F" w14:textId="3B407A44" w:rsidR="001D08D4" w:rsidDel="00B4041B" w:rsidRDefault="001D08D4">
      <w:pPr>
        <w:pStyle w:val="BodyText"/>
        <w:spacing w:before="162" w:line="360" w:lineRule="auto"/>
        <w:jc w:val="both"/>
        <w:rPr>
          <w:ins w:id="4309" w:author="Ritu Kamra" w:date="2021-09-27T19:11:00Z"/>
          <w:del w:id="4310" w:author="Hardik Malhotra" w:date="2021-09-29T18:00:00Z"/>
          <w:bCs/>
        </w:rPr>
      </w:pPr>
    </w:p>
    <w:p w14:paraId="339F6622" w14:textId="77777777" w:rsidR="001D08D4" w:rsidRPr="006D2A12" w:rsidDel="00B4041B" w:rsidRDefault="001D08D4">
      <w:pPr>
        <w:pStyle w:val="BodyText"/>
        <w:spacing w:before="162" w:line="360" w:lineRule="auto"/>
        <w:jc w:val="both"/>
        <w:rPr>
          <w:ins w:id="4311" w:author="Ritu Kamra" w:date="2021-09-27T19:11:00Z"/>
          <w:del w:id="4312" w:author="Hardik Malhotra" w:date="2021-09-29T18:00:00Z"/>
          <w:bCs/>
          <w:lang w:val="en-IN"/>
        </w:rPr>
      </w:pPr>
    </w:p>
    <w:p w14:paraId="696608C3" w14:textId="77777777" w:rsidR="007B0EA9" w:rsidDel="00277C2B" w:rsidRDefault="007B0EA9" w:rsidP="0068477D">
      <w:pPr>
        <w:pStyle w:val="BodyText"/>
        <w:spacing w:before="162" w:line="480" w:lineRule="auto"/>
        <w:ind w:right="-90"/>
        <w:jc w:val="both"/>
        <w:rPr>
          <w:ins w:id="4313" w:author="Ritu Kamra" w:date="2021-09-24T19:21:00Z"/>
          <w:del w:id="4314" w:author="Dilip Kumar" w:date="2021-09-25T12:05:00Z"/>
          <w:bCs/>
        </w:rPr>
      </w:pPr>
    </w:p>
    <w:p w14:paraId="075E663A" w14:textId="77777777" w:rsidR="005D577D" w:rsidRDefault="005D577D" w:rsidP="005D577D">
      <w:pPr>
        <w:pStyle w:val="BodyText"/>
        <w:spacing w:before="162" w:line="360" w:lineRule="auto"/>
        <w:jc w:val="both"/>
        <w:rPr>
          <w:ins w:id="4315" w:author="Hardik Malhotra" w:date="2021-09-30T16:42:00Z"/>
          <w:bCs/>
        </w:rPr>
      </w:pPr>
    </w:p>
    <w:p w14:paraId="2C6A855F" w14:textId="79F2DAD7" w:rsidR="00DF0E95" w:rsidDel="005D577D" w:rsidRDefault="005858C1">
      <w:pPr>
        <w:pStyle w:val="BodyText"/>
        <w:spacing w:before="162" w:line="360" w:lineRule="auto"/>
        <w:jc w:val="both"/>
        <w:rPr>
          <w:del w:id="4316" w:author="Hardik Malhotra" w:date="2021-09-30T16:42:00Z"/>
          <w:bCs/>
        </w:rPr>
        <w:pPrChange w:id="4317" w:author="Ritu Kamra" w:date="2021-09-27T16:56:00Z">
          <w:pPr>
            <w:pStyle w:val="BodyText"/>
            <w:spacing w:before="162" w:line="480" w:lineRule="auto"/>
            <w:ind w:right="-90"/>
            <w:jc w:val="both"/>
          </w:pPr>
        </w:pPrChange>
      </w:pPr>
      <w:r>
        <w:rPr>
          <w:noProof/>
        </w:rPr>
        <w:pict w14:anchorId="76AD85CC">
          <v:shape id="_x0000_s1736" type="#_x0000_t202" style="position:absolute;left:0;text-align:left;margin-left:-6.8pt;margin-top:17.85pt;width:513.75pt;height:42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" filled="f" stroked="f">
            <v:textbox>
              <w:txbxContent>
                <w:p w14:paraId="273998F3" w14:textId="70FA5D03" w:rsidR="0068477D" w:rsidRPr="0077196C" w:rsidRDefault="0068477D" w:rsidP="0068477D">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 xml:space="preserve">Table </w:t>
                  </w:r>
                  <w:ins w:id="4318" w:author="Ritu Kamra" w:date="2021-09-27T16:56:00Z">
                    <w:r w:rsidR="00AD5BD7">
                      <w:rPr>
                        <w:rFonts w:ascii="Verdana" w:eastAsia="Verdana" w:hAnsi="Verdana" w:cs="Arial"/>
                        <w:b/>
                        <w:bCs/>
                        <w:color w:val="000000" w:themeColor="text1"/>
                        <w:kern w:val="24"/>
                        <w:sz w:val="20"/>
                        <w:szCs w:val="20"/>
                      </w:rPr>
                      <w:t>2</w:t>
                    </w:r>
                  </w:ins>
                  <w:del w:id="4319" w:author="Ritu Kamra" w:date="2021-09-27T16:56:00Z">
                    <w:r w:rsidRPr="0077196C" w:rsidDel="00AD5BD7">
                      <w:rPr>
                        <w:rFonts w:ascii="Verdana" w:eastAsia="Verdana" w:hAnsi="Verdana" w:cs="Arial"/>
                        <w:b/>
                        <w:bCs/>
                        <w:color w:val="000000" w:themeColor="text1"/>
                        <w:kern w:val="24"/>
                        <w:sz w:val="20"/>
                        <w:szCs w:val="20"/>
                      </w:rPr>
                      <w:delText>1</w:delText>
                    </w:r>
                  </w:del>
                  <w:r w:rsidRPr="0077196C">
                    <w:rPr>
                      <w:rFonts w:ascii="Verdana" w:eastAsia="Verdana" w:hAnsi="Verdana" w:cs="Arial"/>
                      <w:b/>
                      <w:bCs/>
                      <w:color w:val="000000" w:themeColor="text1"/>
                      <w:kern w:val="24"/>
                      <w:sz w:val="20"/>
                      <w:szCs w:val="20"/>
                    </w:rPr>
                    <w:t xml:space="preserve">: Global </w:t>
                  </w:r>
                  <w:r w:rsidR="00F615C8">
                    <w:rPr>
                      <w:rFonts w:ascii="Verdana" w:eastAsia="Verdana" w:hAnsi="Verdana" w:cs="Arial"/>
                      <w:b/>
                      <w:bCs/>
                      <w:color w:val="000000" w:themeColor="text1"/>
                      <w:kern w:val="24"/>
                      <w:sz w:val="20"/>
                      <w:szCs w:val="20"/>
                    </w:rPr>
                    <w:t>Epoxy Resin</w:t>
                  </w:r>
                  <w:r w:rsidRPr="0077196C">
                    <w:rPr>
                      <w:rFonts w:ascii="Verdana" w:eastAsia="Verdana" w:hAnsi="Verdana" w:cs="Arial"/>
                      <w:b/>
                      <w:bCs/>
                      <w:color w:val="000000" w:themeColor="text1"/>
                      <w:kern w:val="24"/>
                      <w:sz w:val="20"/>
                      <w:szCs w:val="20"/>
                    </w:rPr>
                    <w:t xml:space="preserve"> Capacity, By Company (Thousand Tonnes), 2015-2030F (Continued)</w:t>
                  </w:r>
                </w:p>
              </w:txbxContent>
            </v:textbox>
            <w10:wrap anchorx="margin"/>
          </v:shape>
        </w:pict>
      </w:r>
    </w:p>
    <w:p w14:paraId="52119C49" w14:textId="0DD32B2D" w:rsidR="0068477D" w:rsidRDefault="0068477D" w:rsidP="005D577D">
      <w:pPr>
        <w:pStyle w:val="BodyText"/>
        <w:spacing w:before="162" w:line="360" w:lineRule="auto"/>
        <w:jc w:val="both"/>
        <w:rPr>
          <w:bCs/>
        </w:rPr>
        <w:pPrChange w:id="4320" w:author="Hardik Malhotra" w:date="2021-09-30T16:42:00Z">
          <w:pPr>
            <w:pStyle w:val="BodyText"/>
            <w:spacing w:before="162" w:line="480" w:lineRule="auto"/>
            <w:ind w:right="-90"/>
            <w:jc w:val="both"/>
          </w:pPr>
        </w:pPrChange>
      </w:pPr>
    </w:p>
    <w:p w14:paraId="08A580C7" w14:textId="0CDA3E34" w:rsidR="0068477D" w:rsidRDefault="0068477D" w:rsidP="0068477D">
      <w:pPr>
        <w:pStyle w:val="BodyText"/>
        <w:spacing w:before="162" w:line="480" w:lineRule="auto"/>
        <w:ind w:right="-90"/>
        <w:jc w:val="both"/>
        <w:rPr>
          <w:bCs/>
        </w:rPr>
      </w:pPr>
    </w:p>
    <w:tbl>
      <w:tblPr>
        <w:tblW w:w="10085" w:type="dxa"/>
        <w:tblCellMar>
          <w:left w:w="0" w:type="dxa"/>
          <w:right w:w="0" w:type="dxa"/>
        </w:tblCellMar>
        <w:tblLook w:val="0600" w:firstRow="0" w:lastRow="0" w:firstColumn="0" w:lastColumn="0" w:noHBand="1" w:noVBand="1"/>
        <w:tblPrChange w:id="4321" w:author="Hardik Malhotra" w:date="2021-09-30T17:15:00Z">
          <w:tblPr>
            <w:tblW w:w="10085" w:type="dxa"/>
            <w:tblCellMar>
              <w:left w:w="0" w:type="dxa"/>
              <w:right w:w="0" w:type="dxa"/>
            </w:tblCellMar>
            <w:tblLook w:val="0600" w:firstRow="0" w:lastRow="0" w:firstColumn="0" w:lastColumn="0" w:noHBand="1" w:noVBand="1"/>
          </w:tblPr>
        </w:tblPrChange>
      </w:tblPr>
      <w:tblGrid>
        <w:gridCol w:w="1013"/>
        <w:gridCol w:w="841"/>
        <w:gridCol w:w="909"/>
        <w:gridCol w:w="910"/>
        <w:gridCol w:w="910"/>
        <w:gridCol w:w="910"/>
        <w:gridCol w:w="910"/>
        <w:gridCol w:w="910"/>
        <w:gridCol w:w="924"/>
        <w:gridCol w:w="924"/>
        <w:gridCol w:w="924"/>
        <w:tblGridChange w:id="4322">
          <w:tblGrid>
            <w:gridCol w:w="1013"/>
            <w:gridCol w:w="841"/>
            <w:gridCol w:w="909"/>
            <w:gridCol w:w="910"/>
            <w:gridCol w:w="910"/>
            <w:gridCol w:w="910"/>
            <w:gridCol w:w="910"/>
            <w:gridCol w:w="910"/>
            <w:gridCol w:w="924"/>
            <w:gridCol w:w="924"/>
            <w:gridCol w:w="924"/>
          </w:tblGrid>
        </w:tblGridChange>
      </w:tblGrid>
      <w:tr w:rsidR="00587138" w:rsidRPr="00CF4B5A" w:rsidDel="00590BE8" w14:paraId="3BB4C659" w14:textId="3E42F2B1" w:rsidTr="00A8358E">
        <w:trPr>
          <w:cantSplit/>
          <w:trHeight w:val="1134"/>
          <w:del w:id="4323" w:author="Hardik Malhotra" w:date="2021-09-30T17:49:00Z"/>
          <w:trPrChange w:id="4324" w:author="Hardik Malhotra" w:date="2021-09-30T17:15:00Z">
            <w:trPr>
              <w:trHeight w:val="686"/>
            </w:trPr>
          </w:trPrChange>
        </w:trPr>
        <w:tc>
          <w:tcPr>
            <w:tcW w:w="1013" w:type="dxa"/>
            <w:tcBorders>
              <w:top w:val="single" w:sz="2" w:space="0" w:color="000000"/>
              <w:left w:val="single" w:sz="2" w:space="0" w:color="000000"/>
              <w:bottom w:val="single" w:sz="2" w:space="0" w:color="000000"/>
              <w:right w:val="nil"/>
            </w:tcBorders>
            <w:shd w:val="clear" w:color="auto" w:fill="0F4061"/>
            <w:tcMar>
              <w:top w:w="15" w:type="dxa"/>
              <w:left w:w="15" w:type="dxa"/>
              <w:bottom w:w="0" w:type="dxa"/>
              <w:right w:w="15" w:type="dxa"/>
            </w:tcMar>
            <w:vAlign w:val="center"/>
            <w:hideMark/>
            <w:tcPrChange w:id="4325" w:author="Hardik Malhotra" w:date="2021-09-30T17:15:00Z">
              <w:tcPr>
                <w:tcW w:w="1013" w:type="dxa"/>
                <w:tcBorders>
                  <w:top w:val="single" w:sz="2" w:space="0" w:color="000000"/>
                  <w:left w:val="single" w:sz="2" w:space="0" w:color="000000"/>
                  <w:bottom w:val="single" w:sz="2" w:space="0" w:color="000000"/>
                  <w:right w:val="nil"/>
                </w:tcBorders>
                <w:shd w:val="clear" w:color="auto" w:fill="0F4061"/>
                <w:tcMar>
                  <w:top w:w="15" w:type="dxa"/>
                  <w:left w:w="15" w:type="dxa"/>
                  <w:bottom w:w="0" w:type="dxa"/>
                  <w:right w:w="15" w:type="dxa"/>
                </w:tcMar>
                <w:vAlign w:val="center"/>
                <w:hideMark/>
              </w:tcPr>
            </w:tcPrChange>
          </w:tcPr>
          <w:p w14:paraId="61728CFD" w14:textId="637ACA3E" w:rsidR="00587138" w:rsidRPr="006F6D2F" w:rsidDel="00590BE8" w:rsidRDefault="00587138" w:rsidP="005858C1">
            <w:pPr>
              <w:pStyle w:val="BodyText"/>
              <w:spacing w:before="162" w:line="480" w:lineRule="auto"/>
              <w:ind w:right="-90"/>
              <w:jc w:val="center"/>
              <w:rPr>
                <w:del w:id="4326" w:author="Hardik Malhotra" w:date="2021-09-30T17:49:00Z"/>
                <w:rFonts w:ascii="Verdana" w:hAnsi="Verdana"/>
                <w:bCs/>
                <w:sz w:val="14"/>
                <w:szCs w:val="14"/>
              </w:rPr>
            </w:pPr>
            <w:del w:id="4327" w:author="Hardik Malhotra" w:date="2021-09-30T17:49:00Z">
              <w:r w:rsidRPr="006F6D2F" w:rsidDel="00590BE8">
                <w:rPr>
                  <w:rFonts w:ascii="Verdana" w:hAnsi="Verdana"/>
                  <w:b/>
                  <w:bCs/>
                  <w:sz w:val="14"/>
                  <w:szCs w:val="14"/>
                </w:rPr>
                <w:delText>Company</w:delText>
              </w:r>
            </w:del>
          </w:p>
        </w:tc>
        <w:tc>
          <w:tcPr>
            <w:tcW w:w="841" w:type="dxa"/>
            <w:tcBorders>
              <w:top w:val="single" w:sz="2" w:space="0" w:color="000000"/>
              <w:left w:val="nil"/>
              <w:bottom w:val="single" w:sz="2" w:space="0" w:color="000000"/>
              <w:right w:val="nil"/>
            </w:tcBorders>
            <w:shd w:val="clear" w:color="auto" w:fill="0F4061"/>
            <w:tcPrChange w:id="4328" w:author="Hardik Malhotra" w:date="2021-09-30T17:15:00Z">
              <w:tcPr>
                <w:tcW w:w="841" w:type="dxa"/>
                <w:tcBorders>
                  <w:top w:val="single" w:sz="2" w:space="0" w:color="000000"/>
                  <w:left w:val="nil"/>
                  <w:bottom w:val="single" w:sz="2" w:space="0" w:color="000000"/>
                  <w:right w:val="nil"/>
                </w:tcBorders>
                <w:shd w:val="clear" w:color="auto" w:fill="0F4061"/>
              </w:tcPr>
            </w:tcPrChange>
          </w:tcPr>
          <w:p w14:paraId="0297A55F" w14:textId="3821A041" w:rsidR="00587138" w:rsidRPr="006F6D2F" w:rsidDel="00590BE8" w:rsidRDefault="00587138" w:rsidP="005858C1">
            <w:pPr>
              <w:pStyle w:val="BodyText"/>
              <w:spacing w:before="162" w:line="480" w:lineRule="auto"/>
              <w:ind w:right="-90"/>
              <w:jc w:val="center"/>
              <w:rPr>
                <w:del w:id="4329" w:author="Hardik Malhotra" w:date="2021-09-30T17:49:00Z"/>
                <w:rFonts w:ascii="Verdana" w:hAnsi="Verdana"/>
                <w:b/>
                <w:bCs/>
                <w:sz w:val="14"/>
                <w:szCs w:val="14"/>
              </w:rPr>
            </w:pPr>
          </w:p>
        </w:tc>
        <w:tc>
          <w:tcPr>
            <w:tcW w:w="909"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Change w:id="4330" w:author="Hardik Malhotra" w:date="2021-09-30T17:15:00Z">
              <w:tcPr>
                <w:tcW w:w="909"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tcPrChange>
          </w:tcPr>
          <w:p w14:paraId="0EAFF0BA" w14:textId="1101BD4D" w:rsidR="00587138" w:rsidRPr="006F6D2F" w:rsidDel="00590BE8" w:rsidRDefault="00587138" w:rsidP="00A8358E">
            <w:pPr>
              <w:pStyle w:val="BodyText"/>
              <w:spacing w:before="162" w:line="480" w:lineRule="auto"/>
              <w:ind w:right="-90"/>
              <w:jc w:val="center"/>
              <w:rPr>
                <w:del w:id="4331" w:author="Hardik Malhotra" w:date="2021-09-30T17:49:00Z"/>
                <w:rFonts w:ascii="Verdana" w:hAnsi="Verdana"/>
                <w:bCs/>
                <w:sz w:val="14"/>
                <w:szCs w:val="14"/>
              </w:rPr>
              <w:pPrChange w:id="4332" w:author="Hardik Malhotra" w:date="2021-09-30T17:15:00Z">
                <w:pPr>
                  <w:pStyle w:val="BodyText"/>
                  <w:spacing w:before="162" w:line="480" w:lineRule="auto"/>
                  <w:ind w:right="-90"/>
                  <w:jc w:val="center"/>
                </w:pPr>
              </w:pPrChange>
            </w:pPr>
            <w:del w:id="4333" w:author="Hardik Malhotra" w:date="2021-09-30T17:49:00Z">
              <w:r w:rsidRPr="006F6D2F" w:rsidDel="00590BE8">
                <w:rPr>
                  <w:rFonts w:ascii="Verdana" w:hAnsi="Verdana"/>
                  <w:b/>
                  <w:bCs/>
                  <w:sz w:val="14"/>
                  <w:szCs w:val="14"/>
                </w:rPr>
                <w:delText>2015</w:delText>
              </w:r>
            </w:del>
          </w:p>
        </w:tc>
        <w:tc>
          <w:tcPr>
            <w:tcW w:w="910"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Change w:id="4334" w:author="Hardik Malhotra" w:date="2021-09-30T17:15:00Z">
              <w:tcPr>
                <w:tcW w:w="910"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tcPrChange>
          </w:tcPr>
          <w:p w14:paraId="0EB2C06E" w14:textId="320319E6" w:rsidR="00587138" w:rsidRPr="006F6D2F" w:rsidDel="00590BE8" w:rsidRDefault="00587138" w:rsidP="00A8358E">
            <w:pPr>
              <w:pStyle w:val="BodyText"/>
              <w:spacing w:before="162" w:line="480" w:lineRule="auto"/>
              <w:ind w:right="-90"/>
              <w:jc w:val="center"/>
              <w:rPr>
                <w:del w:id="4335" w:author="Hardik Malhotra" w:date="2021-09-30T17:49:00Z"/>
                <w:rFonts w:ascii="Verdana" w:hAnsi="Verdana"/>
                <w:bCs/>
                <w:sz w:val="14"/>
                <w:szCs w:val="14"/>
              </w:rPr>
              <w:pPrChange w:id="4336" w:author="Hardik Malhotra" w:date="2021-09-30T17:15:00Z">
                <w:pPr>
                  <w:pStyle w:val="BodyText"/>
                  <w:spacing w:before="162" w:line="480" w:lineRule="auto"/>
                  <w:ind w:right="-90"/>
                  <w:jc w:val="center"/>
                </w:pPr>
              </w:pPrChange>
            </w:pPr>
            <w:del w:id="4337" w:author="Hardik Malhotra" w:date="2021-09-30T17:49:00Z">
              <w:r w:rsidRPr="006F6D2F" w:rsidDel="00590BE8">
                <w:rPr>
                  <w:rFonts w:ascii="Verdana" w:hAnsi="Verdana"/>
                  <w:b/>
                  <w:bCs/>
                  <w:sz w:val="14"/>
                  <w:szCs w:val="14"/>
                </w:rPr>
                <w:delText>2016</w:delText>
              </w:r>
            </w:del>
          </w:p>
        </w:tc>
        <w:tc>
          <w:tcPr>
            <w:tcW w:w="910"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Change w:id="4338" w:author="Hardik Malhotra" w:date="2021-09-30T17:15:00Z">
              <w:tcPr>
                <w:tcW w:w="910"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tcPrChange>
          </w:tcPr>
          <w:p w14:paraId="7A8CF08F" w14:textId="347B5648" w:rsidR="00587138" w:rsidRPr="006F6D2F" w:rsidDel="00590BE8" w:rsidRDefault="00587138" w:rsidP="00A8358E">
            <w:pPr>
              <w:pStyle w:val="BodyText"/>
              <w:spacing w:before="162" w:line="480" w:lineRule="auto"/>
              <w:ind w:right="-90"/>
              <w:jc w:val="center"/>
              <w:rPr>
                <w:del w:id="4339" w:author="Hardik Malhotra" w:date="2021-09-30T17:49:00Z"/>
                <w:rFonts w:ascii="Verdana" w:hAnsi="Verdana"/>
                <w:bCs/>
                <w:sz w:val="14"/>
                <w:szCs w:val="14"/>
              </w:rPr>
              <w:pPrChange w:id="4340" w:author="Hardik Malhotra" w:date="2021-09-30T17:15:00Z">
                <w:pPr>
                  <w:pStyle w:val="BodyText"/>
                  <w:spacing w:before="162" w:line="480" w:lineRule="auto"/>
                  <w:ind w:right="-90"/>
                  <w:jc w:val="center"/>
                </w:pPr>
              </w:pPrChange>
            </w:pPr>
            <w:del w:id="4341" w:author="Hardik Malhotra" w:date="2021-09-30T17:49:00Z">
              <w:r w:rsidRPr="006F6D2F" w:rsidDel="00590BE8">
                <w:rPr>
                  <w:rFonts w:ascii="Verdana" w:hAnsi="Verdana"/>
                  <w:b/>
                  <w:bCs/>
                  <w:sz w:val="14"/>
                  <w:szCs w:val="14"/>
                </w:rPr>
                <w:delText>2017</w:delText>
              </w:r>
            </w:del>
          </w:p>
        </w:tc>
        <w:tc>
          <w:tcPr>
            <w:tcW w:w="910"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Change w:id="4342" w:author="Hardik Malhotra" w:date="2021-09-30T17:15:00Z">
              <w:tcPr>
                <w:tcW w:w="910"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tcPrChange>
          </w:tcPr>
          <w:p w14:paraId="0BF58B6C" w14:textId="5F9DE458" w:rsidR="00587138" w:rsidRPr="006F6D2F" w:rsidDel="00590BE8" w:rsidRDefault="00587138" w:rsidP="00A8358E">
            <w:pPr>
              <w:pStyle w:val="BodyText"/>
              <w:spacing w:before="162" w:line="480" w:lineRule="auto"/>
              <w:ind w:right="-90"/>
              <w:jc w:val="center"/>
              <w:rPr>
                <w:del w:id="4343" w:author="Hardik Malhotra" w:date="2021-09-30T17:49:00Z"/>
                <w:rFonts w:ascii="Verdana" w:hAnsi="Verdana"/>
                <w:bCs/>
                <w:sz w:val="14"/>
                <w:szCs w:val="14"/>
              </w:rPr>
              <w:pPrChange w:id="4344" w:author="Hardik Malhotra" w:date="2021-09-30T17:15:00Z">
                <w:pPr>
                  <w:pStyle w:val="BodyText"/>
                  <w:spacing w:before="162" w:line="480" w:lineRule="auto"/>
                  <w:ind w:right="-90"/>
                  <w:jc w:val="center"/>
                </w:pPr>
              </w:pPrChange>
            </w:pPr>
            <w:del w:id="4345" w:author="Hardik Malhotra" w:date="2021-09-30T17:49:00Z">
              <w:r w:rsidRPr="006F6D2F" w:rsidDel="00590BE8">
                <w:rPr>
                  <w:rFonts w:ascii="Verdana" w:hAnsi="Verdana"/>
                  <w:b/>
                  <w:bCs/>
                  <w:sz w:val="14"/>
                  <w:szCs w:val="14"/>
                </w:rPr>
                <w:delText>2018</w:delText>
              </w:r>
            </w:del>
          </w:p>
        </w:tc>
        <w:tc>
          <w:tcPr>
            <w:tcW w:w="910"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Change w:id="4346" w:author="Hardik Malhotra" w:date="2021-09-30T17:15:00Z">
              <w:tcPr>
                <w:tcW w:w="910"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tcPrChange>
          </w:tcPr>
          <w:p w14:paraId="65F2703F" w14:textId="15B56CA9" w:rsidR="00587138" w:rsidRPr="006F6D2F" w:rsidDel="00590BE8" w:rsidRDefault="00587138" w:rsidP="00A8358E">
            <w:pPr>
              <w:pStyle w:val="BodyText"/>
              <w:spacing w:before="162" w:line="480" w:lineRule="auto"/>
              <w:ind w:right="-90"/>
              <w:jc w:val="center"/>
              <w:rPr>
                <w:del w:id="4347" w:author="Hardik Malhotra" w:date="2021-09-30T17:49:00Z"/>
                <w:rFonts w:ascii="Verdana" w:hAnsi="Verdana"/>
                <w:bCs/>
                <w:sz w:val="14"/>
                <w:szCs w:val="14"/>
              </w:rPr>
              <w:pPrChange w:id="4348" w:author="Hardik Malhotra" w:date="2021-09-30T17:15:00Z">
                <w:pPr>
                  <w:pStyle w:val="BodyText"/>
                  <w:spacing w:before="162" w:line="480" w:lineRule="auto"/>
                  <w:ind w:right="-90"/>
                  <w:jc w:val="center"/>
                </w:pPr>
              </w:pPrChange>
            </w:pPr>
            <w:del w:id="4349" w:author="Hardik Malhotra" w:date="2021-09-30T17:49:00Z">
              <w:r w:rsidRPr="006F6D2F" w:rsidDel="00590BE8">
                <w:rPr>
                  <w:rFonts w:ascii="Verdana" w:hAnsi="Verdana"/>
                  <w:b/>
                  <w:bCs/>
                  <w:sz w:val="14"/>
                  <w:szCs w:val="14"/>
                </w:rPr>
                <w:delText>2019</w:delText>
              </w:r>
            </w:del>
          </w:p>
        </w:tc>
        <w:tc>
          <w:tcPr>
            <w:tcW w:w="910"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Change w:id="4350" w:author="Hardik Malhotra" w:date="2021-09-30T17:15:00Z">
              <w:tcPr>
                <w:tcW w:w="910"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tcPrChange>
          </w:tcPr>
          <w:p w14:paraId="20C8FBB4" w14:textId="2FA558F1" w:rsidR="00587138" w:rsidRPr="006F6D2F" w:rsidDel="00590BE8" w:rsidRDefault="00587138" w:rsidP="00A8358E">
            <w:pPr>
              <w:pStyle w:val="BodyText"/>
              <w:spacing w:before="162" w:line="480" w:lineRule="auto"/>
              <w:ind w:right="-90"/>
              <w:jc w:val="center"/>
              <w:rPr>
                <w:del w:id="4351" w:author="Hardik Malhotra" w:date="2021-09-30T17:49:00Z"/>
                <w:rFonts w:ascii="Verdana" w:hAnsi="Verdana"/>
                <w:bCs/>
                <w:sz w:val="14"/>
                <w:szCs w:val="14"/>
              </w:rPr>
              <w:pPrChange w:id="4352" w:author="Hardik Malhotra" w:date="2021-09-30T17:15:00Z">
                <w:pPr>
                  <w:pStyle w:val="BodyText"/>
                  <w:spacing w:before="162" w:line="480" w:lineRule="auto"/>
                  <w:ind w:right="-90"/>
                  <w:jc w:val="center"/>
                </w:pPr>
              </w:pPrChange>
            </w:pPr>
            <w:del w:id="4353" w:author="Hardik Malhotra" w:date="2021-09-30T17:49:00Z">
              <w:r w:rsidRPr="006F6D2F" w:rsidDel="00590BE8">
                <w:rPr>
                  <w:rFonts w:ascii="Verdana" w:hAnsi="Verdana"/>
                  <w:b/>
                  <w:bCs/>
                  <w:sz w:val="14"/>
                  <w:szCs w:val="14"/>
                </w:rPr>
                <w:delText>2020</w:delText>
              </w:r>
            </w:del>
          </w:p>
        </w:tc>
        <w:tc>
          <w:tcPr>
            <w:tcW w:w="924"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Change w:id="4354" w:author="Hardik Malhotra" w:date="2021-09-30T17:15:00Z">
              <w:tcPr>
                <w:tcW w:w="924"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tcPrChange>
          </w:tcPr>
          <w:p w14:paraId="596CE18F" w14:textId="5F37D097" w:rsidR="00587138" w:rsidRPr="006F6D2F" w:rsidDel="00590BE8" w:rsidRDefault="00587138" w:rsidP="00A8358E">
            <w:pPr>
              <w:pStyle w:val="BodyText"/>
              <w:spacing w:before="162" w:line="480" w:lineRule="auto"/>
              <w:ind w:right="-90"/>
              <w:jc w:val="center"/>
              <w:rPr>
                <w:del w:id="4355" w:author="Hardik Malhotra" w:date="2021-09-30T17:49:00Z"/>
                <w:rFonts w:ascii="Verdana" w:hAnsi="Verdana"/>
                <w:bCs/>
                <w:sz w:val="14"/>
                <w:szCs w:val="14"/>
              </w:rPr>
              <w:pPrChange w:id="4356" w:author="Hardik Malhotra" w:date="2021-09-30T17:15:00Z">
                <w:pPr>
                  <w:pStyle w:val="BodyText"/>
                  <w:spacing w:before="162" w:line="480" w:lineRule="auto"/>
                  <w:ind w:right="-90"/>
                  <w:jc w:val="center"/>
                </w:pPr>
              </w:pPrChange>
            </w:pPr>
            <w:del w:id="4357" w:author="Hardik Malhotra" w:date="2021-09-30T17:49:00Z">
              <w:r w:rsidRPr="006F6D2F" w:rsidDel="00590BE8">
                <w:rPr>
                  <w:rFonts w:ascii="Verdana" w:hAnsi="Verdana"/>
                  <w:b/>
                  <w:bCs/>
                  <w:sz w:val="14"/>
                  <w:szCs w:val="14"/>
                </w:rPr>
                <w:delText>2021E</w:delText>
              </w:r>
            </w:del>
          </w:p>
        </w:tc>
        <w:tc>
          <w:tcPr>
            <w:tcW w:w="924"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Change w:id="4358" w:author="Hardik Malhotra" w:date="2021-09-30T17:15:00Z">
              <w:tcPr>
                <w:tcW w:w="924"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tcPrChange>
          </w:tcPr>
          <w:p w14:paraId="41161B7E" w14:textId="658B7DAD" w:rsidR="00587138" w:rsidRPr="006F6D2F" w:rsidDel="00590BE8" w:rsidRDefault="00587138" w:rsidP="00A8358E">
            <w:pPr>
              <w:pStyle w:val="BodyText"/>
              <w:spacing w:before="162" w:line="480" w:lineRule="auto"/>
              <w:ind w:right="-90"/>
              <w:jc w:val="center"/>
              <w:rPr>
                <w:del w:id="4359" w:author="Hardik Malhotra" w:date="2021-09-30T17:49:00Z"/>
                <w:rFonts w:ascii="Verdana" w:hAnsi="Verdana"/>
                <w:bCs/>
                <w:sz w:val="14"/>
                <w:szCs w:val="14"/>
              </w:rPr>
              <w:pPrChange w:id="4360" w:author="Hardik Malhotra" w:date="2021-09-30T17:15:00Z">
                <w:pPr>
                  <w:pStyle w:val="BodyText"/>
                  <w:spacing w:before="162" w:line="480" w:lineRule="auto"/>
                  <w:ind w:right="-90"/>
                  <w:jc w:val="center"/>
                </w:pPr>
              </w:pPrChange>
            </w:pPr>
            <w:del w:id="4361" w:author="Hardik Malhotra" w:date="2021-09-30T17:49:00Z">
              <w:r w:rsidRPr="006F6D2F" w:rsidDel="00590BE8">
                <w:rPr>
                  <w:rFonts w:ascii="Verdana" w:hAnsi="Verdana"/>
                  <w:b/>
                  <w:bCs/>
                  <w:sz w:val="14"/>
                  <w:szCs w:val="14"/>
                </w:rPr>
                <w:delText>2025F</w:delText>
              </w:r>
            </w:del>
          </w:p>
        </w:tc>
        <w:tc>
          <w:tcPr>
            <w:tcW w:w="924"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Change w:id="4362" w:author="Hardik Malhotra" w:date="2021-09-30T17:15:00Z">
              <w:tcPr>
                <w:tcW w:w="924"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tcPrChange>
          </w:tcPr>
          <w:p w14:paraId="082983DF" w14:textId="339A3729" w:rsidR="00587138" w:rsidRPr="006F6D2F" w:rsidDel="00590BE8" w:rsidRDefault="00587138" w:rsidP="00A8358E">
            <w:pPr>
              <w:pStyle w:val="BodyText"/>
              <w:spacing w:before="162" w:line="480" w:lineRule="auto"/>
              <w:ind w:right="-90"/>
              <w:jc w:val="center"/>
              <w:rPr>
                <w:del w:id="4363" w:author="Hardik Malhotra" w:date="2021-09-30T17:49:00Z"/>
                <w:rFonts w:ascii="Verdana" w:hAnsi="Verdana"/>
                <w:bCs/>
                <w:sz w:val="14"/>
                <w:szCs w:val="14"/>
              </w:rPr>
              <w:pPrChange w:id="4364" w:author="Hardik Malhotra" w:date="2021-09-30T17:15:00Z">
                <w:pPr>
                  <w:pStyle w:val="BodyText"/>
                  <w:spacing w:before="162" w:line="480" w:lineRule="auto"/>
                  <w:ind w:right="-90"/>
                  <w:jc w:val="center"/>
                </w:pPr>
              </w:pPrChange>
            </w:pPr>
            <w:del w:id="4365" w:author="Hardik Malhotra" w:date="2021-09-30T17:49:00Z">
              <w:r w:rsidRPr="006F6D2F" w:rsidDel="00590BE8">
                <w:rPr>
                  <w:rFonts w:ascii="Verdana" w:hAnsi="Verdana"/>
                  <w:b/>
                  <w:bCs/>
                  <w:sz w:val="14"/>
                  <w:szCs w:val="14"/>
                </w:rPr>
                <w:delText>2030F</w:delText>
              </w:r>
            </w:del>
          </w:p>
        </w:tc>
      </w:tr>
      <w:tr w:rsidR="00587138" w:rsidRPr="00C568E6" w:rsidDel="00590BE8" w14:paraId="732FCBF1" w14:textId="36D032E2" w:rsidTr="00A8358E">
        <w:trPr>
          <w:cantSplit/>
          <w:trHeight w:val="1134"/>
          <w:del w:id="4366" w:author="Hardik Malhotra" w:date="2021-09-30T17:49:00Z"/>
          <w:trPrChange w:id="4367" w:author="Hardik Malhotra" w:date="2021-09-30T17:15:00Z">
            <w:trPr>
              <w:trHeight w:val="558"/>
            </w:trPr>
          </w:trPrChange>
        </w:trPr>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368" w:author="Hardik Malhotra" w:date="2021-09-30T17:1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212A10FC" w14:textId="2DEDC07F" w:rsidR="00587138" w:rsidRPr="007525AD" w:rsidDel="00590BE8" w:rsidRDefault="00587138" w:rsidP="00A8358E">
            <w:pPr>
              <w:pStyle w:val="BodyText"/>
              <w:spacing w:before="162" w:line="480" w:lineRule="auto"/>
              <w:ind w:right="-90"/>
              <w:jc w:val="center"/>
              <w:rPr>
                <w:del w:id="4369" w:author="Hardik Malhotra" w:date="2021-09-30T17:49:00Z"/>
                <w:rFonts w:ascii="Verdana" w:hAnsi="Verdana" w:cs="Calibri"/>
                <w:sz w:val="14"/>
                <w:szCs w:val="14"/>
              </w:rPr>
              <w:pPrChange w:id="4370" w:author="Hardik Malhotra" w:date="2021-09-30T17:15:00Z">
                <w:pPr>
                  <w:pStyle w:val="BodyText"/>
                  <w:spacing w:before="162"/>
                  <w:ind w:right="-90"/>
                  <w:jc w:val="center"/>
                </w:pPr>
              </w:pPrChange>
            </w:pPr>
            <w:del w:id="4371" w:author="Hardik Malhotra" w:date="2021-09-30T17:49:00Z">
              <w:r w:rsidDel="00590BE8">
                <w:rPr>
                  <w:rFonts w:ascii="Verdana" w:hAnsi="Verdana" w:cs="Calibri"/>
                  <w:sz w:val="14"/>
                  <w:szCs w:val="14"/>
                </w:rPr>
                <w:delText xml:space="preserve">Kukdo </w:delText>
              </w:r>
            </w:del>
            <w:del w:id="4372" w:author="Hardik Malhotra" w:date="2021-09-30T16:43:00Z">
              <w:r w:rsidDel="005D577D">
                <w:rPr>
                  <w:rFonts w:ascii="Verdana" w:hAnsi="Verdana" w:cs="Calibri"/>
                  <w:sz w:val="14"/>
                  <w:szCs w:val="14"/>
                </w:rPr>
                <w:delText>Chemical  Co.</w:delText>
              </w:r>
            </w:del>
            <w:del w:id="4373" w:author="Hardik Malhotra" w:date="2021-09-30T17:49:00Z">
              <w:r w:rsidDel="00590BE8">
                <w:rPr>
                  <w:rFonts w:ascii="Verdana" w:hAnsi="Verdana" w:cs="Calibri"/>
                  <w:sz w:val="14"/>
                  <w:szCs w:val="14"/>
                </w:rPr>
                <w:delText>, Ltd.</w:delText>
              </w:r>
            </w:del>
          </w:p>
        </w:tc>
        <w:tc>
          <w:tcPr>
            <w:tcW w:w="841" w:type="dxa"/>
            <w:tcBorders>
              <w:top w:val="single" w:sz="2" w:space="0" w:color="000000"/>
              <w:left w:val="single" w:sz="2" w:space="0" w:color="000000"/>
              <w:bottom w:val="single" w:sz="2" w:space="0" w:color="000000"/>
              <w:right w:val="single" w:sz="2" w:space="0" w:color="000000"/>
            </w:tcBorders>
            <w:shd w:val="clear" w:color="auto" w:fill="FFFFFF"/>
            <w:vAlign w:val="bottom"/>
            <w:tcPrChange w:id="4374" w:author="Hardik Malhotra" w:date="2021-09-30T17:15:00Z">
              <w:tcPr>
                <w:tcW w:w="841" w:type="dxa"/>
                <w:tcBorders>
                  <w:top w:val="single" w:sz="2" w:space="0" w:color="000000"/>
                  <w:left w:val="single" w:sz="2" w:space="0" w:color="000000"/>
                  <w:bottom w:val="single" w:sz="2" w:space="0" w:color="000000"/>
                  <w:right w:val="single" w:sz="2" w:space="0" w:color="000000"/>
                </w:tcBorders>
                <w:shd w:val="clear" w:color="auto" w:fill="FFFFFF"/>
                <w:vAlign w:val="bottom"/>
              </w:tcPr>
            </w:tcPrChange>
          </w:tcPr>
          <w:p w14:paraId="65DA666A" w14:textId="08539D17" w:rsidR="00587138" w:rsidRPr="007525AD" w:rsidDel="00590BE8" w:rsidRDefault="00587138" w:rsidP="00A8358E">
            <w:pPr>
              <w:pStyle w:val="BodyText"/>
              <w:spacing w:before="162" w:line="480" w:lineRule="auto"/>
              <w:ind w:right="-90"/>
              <w:jc w:val="center"/>
              <w:rPr>
                <w:del w:id="4375" w:author="Hardik Malhotra" w:date="2021-09-30T17:49:00Z"/>
                <w:rFonts w:ascii="Verdana" w:hAnsi="Verdana" w:cs="Calibri"/>
                <w:sz w:val="14"/>
                <w:szCs w:val="14"/>
              </w:rPr>
              <w:pPrChange w:id="4376" w:author="Hardik Malhotra" w:date="2021-09-30T17:15:00Z">
                <w:pPr>
                  <w:pStyle w:val="BodyText"/>
                  <w:spacing w:before="162"/>
                  <w:ind w:right="-90"/>
                  <w:jc w:val="center"/>
                </w:pPr>
              </w:pPrChange>
            </w:pPr>
            <w:del w:id="4377" w:author="Hardik Malhotra" w:date="2021-09-30T17:49:00Z">
              <w:r w:rsidDel="00590BE8">
                <w:rPr>
                  <w:rFonts w:ascii="Verdana" w:hAnsi="Verdana" w:cs="Calibri"/>
                  <w:sz w:val="14"/>
                  <w:szCs w:val="14"/>
                </w:rPr>
                <w:delText>3</w:delText>
              </w:r>
            </w:del>
          </w:p>
        </w:tc>
        <w:tc>
          <w:tcPr>
            <w:tcW w:w="90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378" w:author="Hardik Malhotra" w:date="2021-09-30T17:15:00Z">
              <w:tcPr>
                <w:tcW w:w="90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0697ECAB" w14:textId="3D2012AA" w:rsidR="00587138" w:rsidRPr="00984BAB" w:rsidDel="00590BE8" w:rsidRDefault="00587138" w:rsidP="00A8358E">
            <w:pPr>
              <w:pStyle w:val="BodyText"/>
              <w:spacing w:before="162" w:line="480" w:lineRule="auto"/>
              <w:ind w:right="-90"/>
              <w:jc w:val="center"/>
              <w:rPr>
                <w:del w:id="4379" w:author="Hardik Malhotra" w:date="2021-09-30T17:49:00Z"/>
                <w:rFonts w:ascii="Verdana" w:hAnsi="Verdana" w:cs="Calibri"/>
                <w:sz w:val="14"/>
                <w:szCs w:val="14"/>
              </w:rPr>
              <w:pPrChange w:id="4380" w:author="Hardik Malhotra" w:date="2021-09-30T17:15:00Z">
                <w:pPr>
                  <w:pStyle w:val="BodyText"/>
                  <w:spacing w:before="162"/>
                  <w:ind w:right="-90"/>
                  <w:jc w:val="center"/>
                </w:pPr>
              </w:pPrChange>
            </w:pPr>
            <w:del w:id="4381" w:author="Hardik Malhotra" w:date="2021-09-30T17:49:00Z">
              <w:r w:rsidDel="00590BE8">
                <w:rPr>
                  <w:rFonts w:ascii="Verdana" w:hAnsi="Verdana" w:cs="Calibri"/>
                  <w:sz w:val="14"/>
                  <w:szCs w:val="14"/>
                </w:rPr>
                <w:delText>160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382"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0D5F0EC7" w14:textId="3FEE7E5E" w:rsidR="00587138" w:rsidRPr="00984BAB" w:rsidDel="00590BE8" w:rsidRDefault="00587138" w:rsidP="00A8358E">
            <w:pPr>
              <w:pStyle w:val="BodyText"/>
              <w:spacing w:before="162" w:line="480" w:lineRule="auto"/>
              <w:ind w:right="-90"/>
              <w:jc w:val="center"/>
              <w:rPr>
                <w:del w:id="4383" w:author="Hardik Malhotra" w:date="2021-09-30T17:49:00Z"/>
                <w:rFonts w:ascii="Verdana" w:hAnsi="Verdana" w:cs="Calibri"/>
                <w:sz w:val="14"/>
                <w:szCs w:val="14"/>
              </w:rPr>
              <w:pPrChange w:id="4384" w:author="Hardik Malhotra" w:date="2021-09-30T17:15:00Z">
                <w:pPr>
                  <w:pStyle w:val="BodyText"/>
                  <w:spacing w:before="162"/>
                  <w:ind w:right="-90"/>
                  <w:jc w:val="center"/>
                </w:pPr>
              </w:pPrChange>
            </w:pPr>
            <w:del w:id="4385" w:author="Hardik Malhotra" w:date="2021-09-30T17:49:00Z">
              <w:r w:rsidDel="00590BE8">
                <w:rPr>
                  <w:rFonts w:ascii="Verdana" w:hAnsi="Verdana" w:cs="Calibri"/>
                  <w:sz w:val="14"/>
                  <w:szCs w:val="14"/>
                </w:rPr>
                <w:delText>240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386"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2C693AE" w14:textId="3CCA84EA" w:rsidR="00587138" w:rsidRPr="00984BAB" w:rsidDel="00590BE8" w:rsidRDefault="00587138" w:rsidP="00A8358E">
            <w:pPr>
              <w:pStyle w:val="BodyText"/>
              <w:spacing w:before="162" w:line="480" w:lineRule="auto"/>
              <w:ind w:right="-90"/>
              <w:jc w:val="center"/>
              <w:rPr>
                <w:del w:id="4387" w:author="Hardik Malhotra" w:date="2021-09-30T17:49:00Z"/>
                <w:rFonts w:ascii="Verdana" w:hAnsi="Verdana" w:cs="Calibri"/>
                <w:sz w:val="14"/>
                <w:szCs w:val="14"/>
              </w:rPr>
              <w:pPrChange w:id="4388" w:author="Hardik Malhotra" w:date="2021-09-30T17:15:00Z">
                <w:pPr>
                  <w:pStyle w:val="BodyText"/>
                  <w:spacing w:before="162"/>
                  <w:ind w:right="-90"/>
                  <w:jc w:val="center"/>
                </w:pPr>
              </w:pPrChange>
            </w:pPr>
            <w:del w:id="4389" w:author="Hardik Malhotra" w:date="2021-09-30T17:49:00Z">
              <w:r w:rsidDel="00590BE8">
                <w:rPr>
                  <w:rFonts w:ascii="Verdana" w:hAnsi="Verdana" w:cs="Calibri"/>
                  <w:sz w:val="14"/>
                  <w:szCs w:val="14"/>
                </w:rPr>
                <w:delText>360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390"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671C3434" w14:textId="54ACC6A6" w:rsidR="00587138" w:rsidRPr="00984BAB" w:rsidDel="00590BE8" w:rsidRDefault="00587138" w:rsidP="00A8358E">
            <w:pPr>
              <w:pStyle w:val="BodyText"/>
              <w:spacing w:before="162" w:line="480" w:lineRule="auto"/>
              <w:ind w:right="-90"/>
              <w:jc w:val="center"/>
              <w:rPr>
                <w:del w:id="4391" w:author="Hardik Malhotra" w:date="2021-09-30T17:49:00Z"/>
                <w:rFonts w:ascii="Verdana" w:hAnsi="Verdana" w:cs="Calibri"/>
                <w:sz w:val="14"/>
                <w:szCs w:val="14"/>
              </w:rPr>
              <w:pPrChange w:id="4392" w:author="Hardik Malhotra" w:date="2021-09-30T17:15:00Z">
                <w:pPr>
                  <w:pStyle w:val="BodyText"/>
                  <w:spacing w:before="162"/>
                  <w:ind w:right="-90"/>
                  <w:jc w:val="center"/>
                </w:pPr>
              </w:pPrChange>
            </w:pPr>
            <w:del w:id="4393" w:author="Hardik Malhotra" w:date="2021-09-30T17:49:00Z">
              <w:r w:rsidDel="00590BE8">
                <w:rPr>
                  <w:rFonts w:ascii="Verdana" w:hAnsi="Verdana" w:cs="Calibri"/>
                  <w:sz w:val="14"/>
                  <w:szCs w:val="14"/>
                </w:rPr>
                <w:delText>360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394"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400B9F5C" w14:textId="5444101B" w:rsidR="00587138" w:rsidRPr="00984BAB" w:rsidDel="00590BE8" w:rsidRDefault="00587138" w:rsidP="00A8358E">
            <w:pPr>
              <w:pStyle w:val="BodyText"/>
              <w:spacing w:before="162" w:line="480" w:lineRule="auto"/>
              <w:ind w:right="-90"/>
              <w:jc w:val="center"/>
              <w:rPr>
                <w:del w:id="4395" w:author="Hardik Malhotra" w:date="2021-09-30T17:49:00Z"/>
                <w:rFonts w:ascii="Verdana" w:hAnsi="Verdana" w:cs="Calibri"/>
                <w:sz w:val="14"/>
                <w:szCs w:val="14"/>
              </w:rPr>
              <w:pPrChange w:id="4396" w:author="Hardik Malhotra" w:date="2021-09-30T17:15:00Z">
                <w:pPr>
                  <w:pStyle w:val="BodyText"/>
                  <w:spacing w:before="162"/>
                  <w:ind w:right="-90"/>
                  <w:jc w:val="center"/>
                </w:pPr>
              </w:pPrChange>
            </w:pPr>
            <w:del w:id="4397" w:author="Hardik Malhotra" w:date="2021-09-30T17:49:00Z">
              <w:r w:rsidDel="00590BE8">
                <w:rPr>
                  <w:rFonts w:ascii="Verdana" w:hAnsi="Verdana" w:cs="Calibri"/>
                  <w:sz w:val="14"/>
                  <w:szCs w:val="14"/>
                </w:rPr>
                <w:delText>360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398"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8ED588D" w14:textId="4C36E217" w:rsidR="00587138" w:rsidRPr="00984BAB" w:rsidDel="00590BE8" w:rsidRDefault="00587138" w:rsidP="00A8358E">
            <w:pPr>
              <w:pStyle w:val="BodyText"/>
              <w:spacing w:before="162" w:line="480" w:lineRule="auto"/>
              <w:ind w:right="-90"/>
              <w:jc w:val="center"/>
              <w:rPr>
                <w:del w:id="4399" w:author="Hardik Malhotra" w:date="2021-09-30T17:49:00Z"/>
                <w:rFonts w:ascii="Verdana" w:hAnsi="Verdana" w:cs="Calibri"/>
                <w:sz w:val="14"/>
                <w:szCs w:val="14"/>
              </w:rPr>
              <w:pPrChange w:id="4400" w:author="Hardik Malhotra" w:date="2021-09-30T17:15:00Z">
                <w:pPr>
                  <w:pStyle w:val="BodyText"/>
                  <w:spacing w:before="162"/>
                  <w:ind w:right="-90"/>
                  <w:jc w:val="center"/>
                </w:pPr>
              </w:pPrChange>
            </w:pPr>
            <w:del w:id="4401" w:author="Hardik Malhotra" w:date="2021-09-30T17:49:00Z">
              <w:r w:rsidDel="00590BE8">
                <w:rPr>
                  <w:rFonts w:ascii="Verdana" w:hAnsi="Verdana" w:cs="Calibri"/>
                  <w:sz w:val="14"/>
                  <w:szCs w:val="14"/>
                </w:rPr>
                <w:delText>360</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402"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646AE1AD" w14:textId="565E90A5" w:rsidR="00587138" w:rsidRPr="00984BAB" w:rsidDel="00590BE8" w:rsidRDefault="00587138" w:rsidP="00A8358E">
            <w:pPr>
              <w:pStyle w:val="BodyText"/>
              <w:spacing w:before="162" w:line="480" w:lineRule="auto"/>
              <w:ind w:right="-90"/>
              <w:jc w:val="center"/>
              <w:rPr>
                <w:del w:id="4403" w:author="Hardik Malhotra" w:date="2021-09-30T17:49:00Z"/>
                <w:rFonts w:ascii="Verdana" w:hAnsi="Verdana" w:cs="Calibri"/>
                <w:sz w:val="14"/>
                <w:szCs w:val="14"/>
              </w:rPr>
              <w:pPrChange w:id="4404" w:author="Hardik Malhotra" w:date="2021-09-30T17:15:00Z">
                <w:pPr>
                  <w:pStyle w:val="BodyText"/>
                  <w:spacing w:before="162"/>
                  <w:ind w:right="-90"/>
                  <w:jc w:val="center"/>
                </w:pPr>
              </w:pPrChange>
            </w:pPr>
            <w:del w:id="4405" w:author="Hardik Malhotra" w:date="2021-09-30T17:49:00Z">
              <w:r w:rsidDel="00590BE8">
                <w:rPr>
                  <w:rFonts w:ascii="Verdana" w:hAnsi="Verdana" w:cs="Calibri"/>
                  <w:sz w:val="14"/>
                  <w:szCs w:val="14"/>
                </w:rPr>
                <w:delText>360</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406"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3609C7C" w14:textId="1C603F43" w:rsidR="00587138" w:rsidRPr="00984BAB" w:rsidDel="00590BE8" w:rsidRDefault="00587138" w:rsidP="00A8358E">
            <w:pPr>
              <w:pStyle w:val="BodyText"/>
              <w:spacing w:before="162" w:line="480" w:lineRule="auto"/>
              <w:ind w:right="-90"/>
              <w:jc w:val="center"/>
              <w:rPr>
                <w:del w:id="4407" w:author="Hardik Malhotra" w:date="2021-09-30T17:49:00Z"/>
                <w:rFonts w:ascii="Verdana" w:hAnsi="Verdana" w:cs="Calibri"/>
                <w:sz w:val="14"/>
                <w:szCs w:val="14"/>
              </w:rPr>
              <w:pPrChange w:id="4408" w:author="Hardik Malhotra" w:date="2021-09-30T17:15:00Z">
                <w:pPr>
                  <w:pStyle w:val="BodyText"/>
                  <w:spacing w:before="162"/>
                  <w:ind w:right="-90"/>
                  <w:jc w:val="center"/>
                </w:pPr>
              </w:pPrChange>
            </w:pPr>
            <w:del w:id="4409" w:author="Hardik Malhotra" w:date="2021-09-30T17:49:00Z">
              <w:r w:rsidDel="00590BE8">
                <w:rPr>
                  <w:rFonts w:ascii="Verdana" w:hAnsi="Verdana" w:cs="Calibri"/>
                  <w:sz w:val="14"/>
                  <w:szCs w:val="14"/>
                </w:rPr>
                <w:delText>360</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410"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C603DCD" w14:textId="2B1DF1C1" w:rsidR="00587138" w:rsidRPr="007525AD" w:rsidDel="00590BE8" w:rsidRDefault="00587138" w:rsidP="00A8358E">
            <w:pPr>
              <w:pStyle w:val="BodyText"/>
              <w:spacing w:before="162" w:line="480" w:lineRule="auto"/>
              <w:ind w:right="-90"/>
              <w:jc w:val="center"/>
              <w:rPr>
                <w:del w:id="4411" w:author="Hardik Malhotra" w:date="2021-09-30T17:49:00Z"/>
                <w:rFonts w:ascii="Verdana" w:hAnsi="Verdana" w:cs="Calibri"/>
                <w:sz w:val="14"/>
                <w:szCs w:val="14"/>
              </w:rPr>
              <w:pPrChange w:id="4412" w:author="Hardik Malhotra" w:date="2021-09-30T17:15:00Z">
                <w:pPr>
                  <w:pStyle w:val="BodyText"/>
                  <w:spacing w:before="162"/>
                  <w:ind w:right="-90"/>
                  <w:jc w:val="center"/>
                </w:pPr>
              </w:pPrChange>
            </w:pPr>
            <w:del w:id="4413" w:author="Hardik Malhotra" w:date="2021-09-30T17:49:00Z">
              <w:r w:rsidDel="00590BE8">
                <w:rPr>
                  <w:rFonts w:ascii="Verdana" w:hAnsi="Verdana" w:cs="Calibri"/>
                  <w:sz w:val="14"/>
                  <w:szCs w:val="14"/>
                </w:rPr>
                <w:delText>360</w:delText>
              </w:r>
            </w:del>
          </w:p>
        </w:tc>
      </w:tr>
      <w:tr w:rsidR="00587138" w:rsidRPr="00C568E6" w:rsidDel="00590BE8" w14:paraId="4A2367D5" w14:textId="5987AB6C" w:rsidTr="00A8358E">
        <w:trPr>
          <w:cantSplit/>
          <w:trHeight w:val="1134"/>
          <w:del w:id="4414" w:author="Hardik Malhotra" w:date="2021-09-30T17:49:00Z"/>
          <w:trPrChange w:id="4415" w:author="Hardik Malhotra" w:date="2021-09-30T17:15:00Z">
            <w:trPr>
              <w:trHeight w:val="558"/>
            </w:trPr>
          </w:trPrChange>
        </w:trPr>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416" w:author="Hardik Malhotra" w:date="2021-09-30T17:1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0BAFE107" w14:textId="76F6C93F" w:rsidR="00587138" w:rsidRPr="007525AD" w:rsidDel="00590BE8" w:rsidRDefault="00587138" w:rsidP="00A8358E">
            <w:pPr>
              <w:pStyle w:val="BodyText"/>
              <w:spacing w:before="162" w:line="480" w:lineRule="auto"/>
              <w:ind w:right="-90"/>
              <w:jc w:val="center"/>
              <w:rPr>
                <w:del w:id="4417" w:author="Hardik Malhotra" w:date="2021-09-30T17:49:00Z"/>
                <w:rFonts w:ascii="Verdana" w:hAnsi="Verdana" w:cs="Calibri"/>
                <w:sz w:val="14"/>
                <w:szCs w:val="14"/>
              </w:rPr>
              <w:pPrChange w:id="4418" w:author="Hardik Malhotra" w:date="2021-09-30T17:15:00Z">
                <w:pPr>
                  <w:pStyle w:val="BodyText"/>
                  <w:spacing w:before="162"/>
                  <w:ind w:right="-90"/>
                  <w:jc w:val="center"/>
                </w:pPr>
              </w:pPrChange>
            </w:pPr>
            <w:del w:id="4419" w:author="Hardik Malhotra" w:date="2021-09-30T17:49:00Z">
              <w:r w:rsidDel="00590BE8">
                <w:rPr>
                  <w:rFonts w:ascii="Verdana" w:hAnsi="Verdana" w:cs="Calibri"/>
                  <w:sz w:val="14"/>
                  <w:szCs w:val="14"/>
                </w:rPr>
                <w:delText>Aditya Birla Chemicals Ltd.</w:delText>
              </w:r>
            </w:del>
          </w:p>
        </w:tc>
        <w:tc>
          <w:tcPr>
            <w:tcW w:w="841" w:type="dxa"/>
            <w:tcBorders>
              <w:top w:val="single" w:sz="2" w:space="0" w:color="000000"/>
              <w:left w:val="single" w:sz="2" w:space="0" w:color="000000"/>
              <w:bottom w:val="single" w:sz="2" w:space="0" w:color="000000"/>
              <w:right w:val="single" w:sz="2" w:space="0" w:color="000000"/>
            </w:tcBorders>
            <w:shd w:val="clear" w:color="auto" w:fill="FFFFFF"/>
            <w:vAlign w:val="bottom"/>
            <w:tcPrChange w:id="4420" w:author="Hardik Malhotra" w:date="2021-09-30T17:15:00Z">
              <w:tcPr>
                <w:tcW w:w="841" w:type="dxa"/>
                <w:tcBorders>
                  <w:top w:val="single" w:sz="2" w:space="0" w:color="000000"/>
                  <w:left w:val="single" w:sz="2" w:space="0" w:color="000000"/>
                  <w:bottom w:val="single" w:sz="2" w:space="0" w:color="000000"/>
                  <w:right w:val="single" w:sz="2" w:space="0" w:color="000000"/>
                </w:tcBorders>
                <w:shd w:val="clear" w:color="auto" w:fill="FFFFFF"/>
                <w:vAlign w:val="bottom"/>
              </w:tcPr>
            </w:tcPrChange>
          </w:tcPr>
          <w:p w14:paraId="75588269" w14:textId="556301EA" w:rsidR="00587138" w:rsidRPr="007525AD" w:rsidDel="00590BE8" w:rsidRDefault="00587138" w:rsidP="00A8358E">
            <w:pPr>
              <w:pStyle w:val="BodyText"/>
              <w:spacing w:before="162" w:line="480" w:lineRule="auto"/>
              <w:ind w:right="-90"/>
              <w:jc w:val="center"/>
              <w:rPr>
                <w:del w:id="4421" w:author="Hardik Malhotra" w:date="2021-09-30T17:49:00Z"/>
                <w:rFonts w:ascii="Verdana" w:hAnsi="Verdana" w:cs="Calibri"/>
                <w:sz w:val="14"/>
                <w:szCs w:val="14"/>
              </w:rPr>
              <w:pPrChange w:id="4422" w:author="Hardik Malhotra" w:date="2021-09-30T17:15:00Z">
                <w:pPr>
                  <w:pStyle w:val="BodyText"/>
                  <w:spacing w:before="162"/>
                  <w:ind w:right="-90"/>
                  <w:jc w:val="center"/>
                </w:pPr>
              </w:pPrChange>
            </w:pPr>
            <w:del w:id="4423" w:author="Hardik Malhotra" w:date="2021-09-30T17:49:00Z">
              <w:r w:rsidDel="00590BE8">
                <w:rPr>
                  <w:rFonts w:ascii="Verdana" w:hAnsi="Verdana" w:cs="Calibri"/>
                  <w:sz w:val="14"/>
                  <w:szCs w:val="14"/>
                </w:rPr>
                <w:delText>2</w:delText>
              </w:r>
            </w:del>
          </w:p>
        </w:tc>
        <w:tc>
          <w:tcPr>
            <w:tcW w:w="90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424" w:author="Hardik Malhotra" w:date="2021-09-30T17:15:00Z">
              <w:tcPr>
                <w:tcW w:w="90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F8FF12D" w14:textId="7D39B9ED" w:rsidR="00587138" w:rsidRPr="00984BAB" w:rsidDel="00590BE8" w:rsidRDefault="00587138" w:rsidP="00A8358E">
            <w:pPr>
              <w:pStyle w:val="BodyText"/>
              <w:spacing w:before="162" w:line="480" w:lineRule="auto"/>
              <w:ind w:right="-90"/>
              <w:jc w:val="center"/>
              <w:rPr>
                <w:del w:id="4425" w:author="Hardik Malhotra" w:date="2021-09-30T17:49:00Z"/>
                <w:rFonts w:ascii="Verdana" w:hAnsi="Verdana" w:cs="Calibri"/>
                <w:sz w:val="14"/>
                <w:szCs w:val="14"/>
              </w:rPr>
              <w:pPrChange w:id="4426" w:author="Hardik Malhotra" w:date="2021-09-30T17:15:00Z">
                <w:pPr>
                  <w:pStyle w:val="BodyText"/>
                  <w:spacing w:before="162"/>
                  <w:ind w:right="-90"/>
                  <w:jc w:val="center"/>
                </w:pPr>
              </w:pPrChange>
            </w:pPr>
            <w:del w:id="4427" w:author="Hardik Malhotra" w:date="2021-09-30T17:49:00Z">
              <w:r w:rsidDel="00590BE8">
                <w:rPr>
                  <w:rFonts w:ascii="Verdana" w:hAnsi="Verdana" w:cs="Calibri"/>
                  <w:sz w:val="14"/>
                  <w:szCs w:val="14"/>
                </w:rPr>
                <w:delText>82</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428"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30242F14" w14:textId="26E408F6" w:rsidR="00587138" w:rsidRPr="00984BAB" w:rsidDel="00590BE8" w:rsidRDefault="00587138" w:rsidP="00A8358E">
            <w:pPr>
              <w:pStyle w:val="BodyText"/>
              <w:spacing w:before="162" w:line="480" w:lineRule="auto"/>
              <w:ind w:right="-90"/>
              <w:jc w:val="center"/>
              <w:rPr>
                <w:del w:id="4429" w:author="Hardik Malhotra" w:date="2021-09-30T17:49:00Z"/>
                <w:rFonts w:ascii="Verdana" w:hAnsi="Verdana" w:cs="Calibri"/>
                <w:sz w:val="14"/>
                <w:szCs w:val="14"/>
              </w:rPr>
              <w:pPrChange w:id="4430" w:author="Hardik Malhotra" w:date="2021-09-30T17:15:00Z">
                <w:pPr>
                  <w:pStyle w:val="BodyText"/>
                  <w:spacing w:before="162"/>
                  <w:ind w:right="-90"/>
                  <w:jc w:val="center"/>
                </w:pPr>
              </w:pPrChange>
            </w:pPr>
            <w:del w:id="4431" w:author="Hardik Malhotra" w:date="2021-09-30T17:49:00Z">
              <w:r w:rsidDel="00590BE8">
                <w:rPr>
                  <w:rFonts w:ascii="Verdana" w:hAnsi="Verdana" w:cs="Calibri"/>
                  <w:sz w:val="14"/>
                  <w:szCs w:val="14"/>
                </w:rPr>
                <w:delText>82</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432"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72EE309" w14:textId="36AB3829" w:rsidR="00587138" w:rsidRPr="00984BAB" w:rsidDel="00590BE8" w:rsidRDefault="00587138" w:rsidP="00A8358E">
            <w:pPr>
              <w:pStyle w:val="BodyText"/>
              <w:spacing w:before="162" w:line="480" w:lineRule="auto"/>
              <w:ind w:right="-90"/>
              <w:jc w:val="center"/>
              <w:rPr>
                <w:del w:id="4433" w:author="Hardik Malhotra" w:date="2021-09-30T17:49:00Z"/>
                <w:rFonts w:ascii="Verdana" w:hAnsi="Verdana" w:cs="Calibri"/>
                <w:sz w:val="14"/>
                <w:szCs w:val="14"/>
              </w:rPr>
              <w:pPrChange w:id="4434" w:author="Hardik Malhotra" w:date="2021-09-30T17:15:00Z">
                <w:pPr>
                  <w:pStyle w:val="BodyText"/>
                  <w:spacing w:before="162"/>
                  <w:ind w:right="-90"/>
                  <w:jc w:val="center"/>
                </w:pPr>
              </w:pPrChange>
            </w:pPr>
            <w:del w:id="4435" w:author="Hardik Malhotra" w:date="2021-09-30T17:49:00Z">
              <w:r w:rsidDel="00590BE8">
                <w:rPr>
                  <w:rFonts w:ascii="Verdana" w:hAnsi="Verdana" w:cs="Calibri"/>
                  <w:sz w:val="14"/>
                  <w:szCs w:val="14"/>
                </w:rPr>
                <w:delText>144</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436"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CC8C921" w14:textId="6050930B" w:rsidR="00587138" w:rsidRPr="00984BAB" w:rsidDel="00590BE8" w:rsidRDefault="00587138" w:rsidP="00A8358E">
            <w:pPr>
              <w:pStyle w:val="BodyText"/>
              <w:spacing w:before="162" w:line="480" w:lineRule="auto"/>
              <w:ind w:right="-90"/>
              <w:jc w:val="center"/>
              <w:rPr>
                <w:del w:id="4437" w:author="Hardik Malhotra" w:date="2021-09-30T17:49:00Z"/>
                <w:rFonts w:ascii="Verdana" w:hAnsi="Verdana" w:cs="Calibri"/>
                <w:sz w:val="14"/>
                <w:szCs w:val="14"/>
              </w:rPr>
              <w:pPrChange w:id="4438" w:author="Hardik Malhotra" w:date="2021-09-30T17:15:00Z">
                <w:pPr>
                  <w:pStyle w:val="BodyText"/>
                  <w:spacing w:before="162"/>
                  <w:ind w:right="-90"/>
                  <w:jc w:val="center"/>
                </w:pPr>
              </w:pPrChange>
            </w:pPr>
            <w:del w:id="4439" w:author="Hardik Malhotra" w:date="2021-09-30T17:49:00Z">
              <w:r w:rsidDel="00590BE8">
                <w:rPr>
                  <w:rFonts w:ascii="Verdana" w:hAnsi="Verdana" w:cs="Calibri"/>
                  <w:sz w:val="14"/>
                  <w:szCs w:val="14"/>
                </w:rPr>
                <w:delText>144</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440"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DD8D061" w14:textId="62656B43" w:rsidR="00587138" w:rsidRPr="00984BAB" w:rsidDel="00590BE8" w:rsidRDefault="00587138" w:rsidP="00A8358E">
            <w:pPr>
              <w:pStyle w:val="BodyText"/>
              <w:spacing w:before="162" w:line="480" w:lineRule="auto"/>
              <w:ind w:right="-90"/>
              <w:jc w:val="center"/>
              <w:rPr>
                <w:del w:id="4441" w:author="Hardik Malhotra" w:date="2021-09-30T17:49:00Z"/>
                <w:rFonts w:ascii="Verdana" w:hAnsi="Verdana" w:cs="Calibri"/>
                <w:sz w:val="14"/>
                <w:szCs w:val="14"/>
              </w:rPr>
              <w:pPrChange w:id="4442" w:author="Hardik Malhotra" w:date="2021-09-30T17:15:00Z">
                <w:pPr>
                  <w:pStyle w:val="BodyText"/>
                  <w:spacing w:before="162"/>
                  <w:ind w:right="-90"/>
                  <w:jc w:val="center"/>
                </w:pPr>
              </w:pPrChange>
            </w:pPr>
            <w:del w:id="4443" w:author="Hardik Malhotra" w:date="2021-09-30T17:49:00Z">
              <w:r w:rsidDel="00590BE8">
                <w:rPr>
                  <w:rFonts w:ascii="Verdana" w:hAnsi="Verdana" w:cs="Calibri"/>
                  <w:sz w:val="14"/>
                  <w:szCs w:val="14"/>
                </w:rPr>
                <w:delText>144</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444"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21BEE777" w14:textId="50945998" w:rsidR="00587138" w:rsidRPr="00984BAB" w:rsidDel="00590BE8" w:rsidRDefault="00587138" w:rsidP="00A8358E">
            <w:pPr>
              <w:pStyle w:val="BodyText"/>
              <w:spacing w:before="162" w:line="480" w:lineRule="auto"/>
              <w:ind w:right="-90"/>
              <w:jc w:val="center"/>
              <w:rPr>
                <w:del w:id="4445" w:author="Hardik Malhotra" w:date="2021-09-30T17:49:00Z"/>
                <w:rFonts w:ascii="Verdana" w:hAnsi="Verdana" w:cs="Calibri"/>
                <w:sz w:val="14"/>
                <w:szCs w:val="14"/>
              </w:rPr>
              <w:pPrChange w:id="4446" w:author="Hardik Malhotra" w:date="2021-09-30T17:15:00Z">
                <w:pPr>
                  <w:pStyle w:val="BodyText"/>
                  <w:spacing w:before="162"/>
                  <w:ind w:right="-90"/>
                  <w:jc w:val="center"/>
                </w:pPr>
              </w:pPrChange>
            </w:pPr>
            <w:del w:id="4447" w:author="Hardik Malhotra" w:date="2021-09-30T17:49:00Z">
              <w:r w:rsidDel="00590BE8">
                <w:rPr>
                  <w:rFonts w:ascii="Verdana" w:hAnsi="Verdana" w:cs="Calibri"/>
                  <w:sz w:val="14"/>
                  <w:szCs w:val="14"/>
                </w:rPr>
                <w:delText>144</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448"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33C28BFC" w14:textId="7542EA85" w:rsidR="00587138" w:rsidRPr="00984BAB" w:rsidDel="00590BE8" w:rsidRDefault="00587138" w:rsidP="00A8358E">
            <w:pPr>
              <w:pStyle w:val="BodyText"/>
              <w:spacing w:before="162" w:line="480" w:lineRule="auto"/>
              <w:ind w:right="-90"/>
              <w:jc w:val="center"/>
              <w:rPr>
                <w:del w:id="4449" w:author="Hardik Malhotra" w:date="2021-09-30T17:49:00Z"/>
                <w:rFonts w:ascii="Verdana" w:hAnsi="Verdana" w:cs="Calibri"/>
                <w:sz w:val="14"/>
                <w:szCs w:val="14"/>
              </w:rPr>
              <w:pPrChange w:id="4450" w:author="Hardik Malhotra" w:date="2021-09-30T17:15:00Z">
                <w:pPr>
                  <w:pStyle w:val="BodyText"/>
                  <w:spacing w:before="162"/>
                  <w:ind w:right="-90"/>
                  <w:jc w:val="center"/>
                </w:pPr>
              </w:pPrChange>
            </w:pPr>
            <w:del w:id="4451" w:author="Hardik Malhotra" w:date="2021-09-30T17:49:00Z">
              <w:r w:rsidDel="00590BE8">
                <w:rPr>
                  <w:rFonts w:ascii="Verdana" w:hAnsi="Verdana" w:cs="Calibri"/>
                  <w:sz w:val="14"/>
                  <w:szCs w:val="14"/>
                </w:rPr>
                <w:delText>144</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452"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49810E86" w14:textId="65586B46" w:rsidR="00587138" w:rsidRPr="00984BAB" w:rsidDel="00590BE8" w:rsidRDefault="00587138" w:rsidP="00A8358E">
            <w:pPr>
              <w:pStyle w:val="BodyText"/>
              <w:spacing w:before="162" w:line="480" w:lineRule="auto"/>
              <w:ind w:right="-90"/>
              <w:jc w:val="center"/>
              <w:rPr>
                <w:del w:id="4453" w:author="Hardik Malhotra" w:date="2021-09-30T17:49:00Z"/>
                <w:rFonts w:ascii="Verdana" w:hAnsi="Verdana" w:cs="Calibri"/>
                <w:sz w:val="14"/>
                <w:szCs w:val="14"/>
              </w:rPr>
              <w:pPrChange w:id="4454" w:author="Hardik Malhotra" w:date="2021-09-30T17:15:00Z">
                <w:pPr>
                  <w:pStyle w:val="BodyText"/>
                  <w:spacing w:before="162"/>
                  <w:ind w:right="-90"/>
                  <w:jc w:val="center"/>
                </w:pPr>
              </w:pPrChange>
            </w:pPr>
            <w:del w:id="4455" w:author="Hardik Malhotra" w:date="2021-09-30T17:49:00Z">
              <w:r w:rsidDel="00590BE8">
                <w:rPr>
                  <w:rFonts w:ascii="Verdana" w:hAnsi="Verdana" w:cs="Calibri"/>
                  <w:sz w:val="14"/>
                  <w:szCs w:val="14"/>
                </w:rPr>
                <w:delText>144</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456"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7170B8F" w14:textId="1BA9BB6B" w:rsidR="00587138" w:rsidRPr="007525AD" w:rsidDel="00590BE8" w:rsidRDefault="00587138" w:rsidP="00A8358E">
            <w:pPr>
              <w:pStyle w:val="BodyText"/>
              <w:spacing w:before="162" w:line="480" w:lineRule="auto"/>
              <w:ind w:right="-90"/>
              <w:jc w:val="center"/>
              <w:rPr>
                <w:del w:id="4457" w:author="Hardik Malhotra" w:date="2021-09-30T17:49:00Z"/>
                <w:rFonts w:ascii="Verdana" w:hAnsi="Verdana" w:cs="Calibri"/>
                <w:sz w:val="14"/>
                <w:szCs w:val="14"/>
              </w:rPr>
              <w:pPrChange w:id="4458" w:author="Hardik Malhotra" w:date="2021-09-30T17:15:00Z">
                <w:pPr>
                  <w:pStyle w:val="BodyText"/>
                  <w:spacing w:before="162"/>
                  <w:ind w:right="-90"/>
                  <w:jc w:val="center"/>
                </w:pPr>
              </w:pPrChange>
            </w:pPr>
            <w:del w:id="4459" w:author="Hardik Malhotra" w:date="2021-09-30T17:49:00Z">
              <w:r w:rsidDel="00590BE8">
                <w:rPr>
                  <w:rFonts w:ascii="Verdana" w:hAnsi="Verdana" w:cs="Calibri"/>
                  <w:sz w:val="14"/>
                  <w:szCs w:val="14"/>
                </w:rPr>
                <w:delText>144</w:delText>
              </w:r>
            </w:del>
          </w:p>
        </w:tc>
      </w:tr>
      <w:tr w:rsidR="00587138" w:rsidRPr="00C568E6" w:rsidDel="00590BE8" w14:paraId="5D9E69D5" w14:textId="5D909C4D" w:rsidTr="00A8358E">
        <w:trPr>
          <w:cantSplit/>
          <w:trHeight w:val="1134"/>
          <w:del w:id="4460" w:author="Hardik Malhotra" w:date="2021-09-30T17:49:00Z"/>
          <w:trPrChange w:id="4461" w:author="Hardik Malhotra" w:date="2021-09-30T17:15:00Z">
            <w:trPr>
              <w:trHeight w:val="558"/>
            </w:trPr>
          </w:trPrChange>
        </w:trPr>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462" w:author="Hardik Malhotra" w:date="2021-09-30T17:1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4B532C06" w14:textId="4D8834A5" w:rsidR="00587138" w:rsidRPr="007525AD" w:rsidDel="00590BE8" w:rsidRDefault="00587138" w:rsidP="00A8358E">
            <w:pPr>
              <w:pStyle w:val="BodyText"/>
              <w:spacing w:before="162" w:line="480" w:lineRule="auto"/>
              <w:ind w:right="-90"/>
              <w:jc w:val="center"/>
              <w:rPr>
                <w:del w:id="4463" w:author="Hardik Malhotra" w:date="2021-09-30T17:49:00Z"/>
                <w:rFonts w:ascii="Verdana" w:hAnsi="Verdana" w:cs="Calibri"/>
                <w:sz w:val="14"/>
                <w:szCs w:val="14"/>
              </w:rPr>
              <w:pPrChange w:id="4464" w:author="Hardik Malhotra" w:date="2021-09-30T17:15:00Z">
                <w:pPr>
                  <w:pStyle w:val="BodyText"/>
                  <w:spacing w:before="162"/>
                  <w:ind w:right="-90"/>
                  <w:jc w:val="center"/>
                </w:pPr>
              </w:pPrChange>
            </w:pPr>
            <w:del w:id="4465" w:author="Hardik Malhotra" w:date="2021-09-30T17:49:00Z">
              <w:r w:rsidDel="00590BE8">
                <w:rPr>
                  <w:rFonts w:ascii="Verdana" w:hAnsi="Verdana" w:cs="Calibri"/>
                  <w:sz w:val="14"/>
                  <w:szCs w:val="14"/>
                </w:rPr>
                <w:delText>Atul Limited</w:delText>
              </w:r>
            </w:del>
          </w:p>
        </w:tc>
        <w:tc>
          <w:tcPr>
            <w:tcW w:w="841" w:type="dxa"/>
            <w:tcBorders>
              <w:top w:val="single" w:sz="2" w:space="0" w:color="000000"/>
              <w:left w:val="single" w:sz="2" w:space="0" w:color="000000"/>
              <w:bottom w:val="single" w:sz="2" w:space="0" w:color="000000"/>
              <w:right w:val="single" w:sz="2" w:space="0" w:color="000000"/>
            </w:tcBorders>
            <w:shd w:val="clear" w:color="auto" w:fill="FFFFFF"/>
            <w:vAlign w:val="bottom"/>
            <w:tcPrChange w:id="4466" w:author="Hardik Malhotra" w:date="2021-09-30T17:15:00Z">
              <w:tcPr>
                <w:tcW w:w="841" w:type="dxa"/>
                <w:tcBorders>
                  <w:top w:val="single" w:sz="2" w:space="0" w:color="000000"/>
                  <w:left w:val="single" w:sz="2" w:space="0" w:color="000000"/>
                  <w:bottom w:val="single" w:sz="2" w:space="0" w:color="000000"/>
                  <w:right w:val="single" w:sz="2" w:space="0" w:color="000000"/>
                </w:tcBorders>
                <w:shd w:val="clear" w:color="auto" w:fill="FFFFFF"/>
                <w:vAlign w:val="bottom"/>
              </w:tcPr>
            </w:tcPrChange>
          </w:tcPr>
          <w:p w14:paraId="50CCAD42" w14:textId="4448D8BA" w:rsidR="00587138" w:rsidRPr="007525AD" w:rsidDel="00590BE8" w:rsidRDefault="00587138" w:rsidP="00A8358E">
            <w:pPr>
              <w:pStyle w:val="BodyText"/>
              <w:spacing w:before="162" w:line="480" w:lineRule="auto"/>
              <w:ind w:right="-90"/>
              <w:jc w:val="center"/>
              <w:rPr>
                <w:del w:id="4467" w:author="Hardik Malhotra" w:date="2021-09-30T17:49:00Z"/>
                <w:rFonts w:ascii="Verdana" w:hAnsi="Verdana" w:cs="Calibri"/>
                <w:sz w:val="14"/>
                <w:szCs w:val="14"/>
              </w:rPr>
              <w:pPrChange w:id="4468" w:author="Hardik Malhotra" w:date="2021-09-30T17:15:00Z">
                <w:pPr>
                  <w:pStyle w:val="BodyText"/>
                  <w:spacing w:before="162"/>
                  <w:ind w:right="-90"/>
                  <w:jc w:val="center"/>
                </w:pPr>
              </w:pPrChange>
            </w:pPr>
            <w:del w:id="4469" w:author="Hardik Malhotra" w:date="2021-09-30T17:49:00Z">
              <w:r w:rsidDel="00590BE8">
                <w:rPr>
                  <w:rFonts w:ascii="Verdana" w:hAnsi="Verdana" w:cs="Calibri"/>
                  <w:sz w:val="14"/>
                  <w:szCs w:val="14"/>
                </w:rPr>
                <w:delText>1</w:delText>
              </w:r>
            </w:del>
          </w:p>
        </w:tc>
        <w:tc>
          <w:tcPr>
            <w:tcW w:w="90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470" w:author="Hardik Malhotra" w:date="2021-09-30T17:15:00Z">
              <w:tcPr>
                <w:tcW w:w="90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71F96F7" w14:textId="119CD418" w:rsidR="00587138" w:rsidRPr="00984BAB" w:rsidDel="00590BE8" w:rsidRDefault="00587138" w:rsidP="00A8358E">
            <w:pPr>
              <w:pStyle w:val="BodyText"/>
              <w:spacing w:before="162" w:line="480" w:lineRule="auto"/>
              <w:ind w:right="-90"/>
              <w:jc w:val="center"/>
              <w:rPr>
                <w:del w:id="4471" w:author="Hardik Malhotra" w:date="2021-09-30T17:49:00Z"/>
                <w:rFonts w:ascii="Verdana" w:hAnsi="Verdana" w:cs="Calibri"/>
                <w:sz w:val="14"/>
                <w:szCs w:val="14"/>
              </w:rPr>
              <w:pPrChange w:id="4472" w:author="Hardik Malhotra" w:date="2021-09-30T17:15:00Z">
                <w:pPr>
                  <w:pStyle w:val="BodyText"/>
                  <w:spacing w:before="162"/>
                  <w:ind w:right="-90"/>
                  <w:jc w:val="center"/>
                </w:pPr>
              </w:pPrChange>
            </w:pPr>
            <w:del w:id="4473" w:author="Hardik Malhotra" w:date="2021-09-30T17:49:00Z">
              <w:r w:rsidDel="00590BE8">
                <w:rPr>
                  <w:rFonts w:ascii="Verdana" w:hAnsi="Verdana" w:cs="Calibri"/>
                  <w:sz w:val="14"/>
                  <w:szCs w:val="14"/>
                </w:rPr>
                <w:delText>30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474"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1EF6156" w14:textId="263E8532" w:rsidR="00587138" w:rsidRPr="00984BAB" w:rsidDel="00590BE8" w:rsidRDefault="00587138" w:rsidP="00A8358E">
            <w:pPr>
              <w:pStyle w:val="BodyText"/>
              <w:spacing w:before="162" w:line="480" w:lineRule="auto"/>
              <w:ind w:right="-90"/>
              <w:jc w:val="center"/>
              <w:rPr>
                <w:del w:id="4475" w:author="Hardik Malhotra" w:date="2021-09-30T17:49:00Z"/>
                <w:rFonts w:ascii="Verdana" w:hAnsi="Verdana" w:cs="Calibri"/>
                <w:sz w:val="14"/>
                <w:szCs w:val="14"/>
              </w:rPr>
              <w:pPrChange w:id="4476" w:author="Hardik Malhotra" w:date="2021-09-30T17:15:00Z">
                <w:pPr>
                  <w:pStyle w:val="BodyText"/>
                  <w:spacing w:before="162"/>
                  <w:ind w:right="-90"/>
                  <w:jc w:val="center"/>
                </w:pPr>
              </w:pPrChange>
            </w:pPr>
            <w:del w:id="4477" w:author="Hardik Malhotra" w:date="2021-09-30T17:49:00Z">
              <w:r w:rsidDel="00590BE8">
                <w:rPr>
                  <w:rFonts w:ascii="Verdana" w:hAnsi="Verdana" w:cs="Calibri"/>
                  <w:sz w:val="14"/>
                  <w:szCs w:val="14"/>
                </w:rPr>
                <w:delText>40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478"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077617C2" w14:textId="5FF96658" w:rsidR="00587138" w:rsidRPr="00984BAB" w:rsidDel="00590BE8" w:rsidRDefault="00587138" w:rsidP="00A8358E">
            <w:pPr>
              <w:pStyle w:val="BodyText"/>
              <w:spacing w:before="162" w:line="480" w:lineRule="auto"/>
              <w:ind w:right="-90"/>
              <w:jc w:val="center"/>
              <w:rPr>
                <w:del w:id="4479" w:author="Hardik Malhotra" w:date="2021-09-30T17:49:00Z"/>
                <w:rFonts w:ascii="Verdana" w:hAnsi="Verdana" w:cs="Calibri"/>
                <w:sz w:val="14"/>
                <w:szCs w:val="14"/>
              </w:rPr>
              <w:pPrChange w:id="4480" w:author="Hardik Malhotra" w:date="2021-09-30T17:15:00Z">
                <w:pPr>
                  <w:pStyle w:val="BodyText"/>
                  <w:spacing w:before="162"/>
                  <w:ind w:right="-90"/>
                  <w:jc w:val="center"/>
                </w:pPr>
              </w:pPrChange>
            </w:pPr>
            <w:del w:id="4481" w:author="Hardik Malhotra" w:date="2021-09-30T17:49:00Z">
              <w:r w:rsidDel="00590BE8">
                <w:rPr>
                  <w:rFonts w:ascii="Verdana" w:hAnsi="Verdana" w:cs="Calibri"/>
                  <w:sz w:val="14"/>
                  <w:szCs w:val="14"/>
                </w:rPr>
                <w:delText>40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482"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87A1629" w14:textId="6A3DC205" w:rsidR="00587138" w:rsidRPr="00984BAB" w:rsidDel="00590BE8" w:rsidRDefault="00587138" w:rsidP="00A8358E">
            <w:pPr>
              <w:pStyle w:val="BodyText"/>
              <w:spacing w:before="162" w:line="480" w:lineRule="auto"/>
              <w:ind w:right="-90"/>
              <w:jc w:val="center"/>
              <w:rPr>
                <w:del w:id="4483" w:author="Hardik Malhotra" w:date="2021-09-30T17:49:00Z"/>
                <w:rFonts w:ascii="Verdana" w:hAnsi="Verdana" w:cs="Calibri"/>
                <w:sz w:val="14"/>
                <w:szCs w:val="14"/>
              </w:rPr>
              <w:pPrChange w:id="4484" w:author="Hardik Malhotra" w:date="2021-09-30T17:15:00Z">
                <w:pPr>
                  <w:pStyle w:val="BodyText"/>
                  <w:spacing w:before="162"/>
                  <w:ind w:right="-90"/>
                  <w:jc w:val="center"/>
                </w:pPr>
              </w:pPrChange>
            </w:pPr>
            <w:del w:id="4485" w:author="Hardik Malhotra" w:date="2021-09-30T17:49:00Z">
              <w:r w:rsidDel="00590BE8">
                <w:rPr>
                  <w:rFonts w:ascii="Verdana" w:hAnsi="Verdana" w:cs="Calibri"/>
                  <w:sz w:val="14"/>
                  <w:szCs w:val="14"/>
                </w:rPr>
                <w:delText>40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486"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EB114EF" w14:textId="35E855AB" w:rsidR="00587138" w:rsidRPr="00984BAB" w:rsidDel="00590BE8" w:rsidRDefault="00587138" w:rsidP="00A8358E">
            <w:pPr>
              <w:pStyle w:val="BodyText"/>
              <w:spacing w:before="162" w:line="480" w:lineRule="auto"/>
              <w:ind w:right="-90"/>
              <w:jc w:val="center"/>
              <w:rPr>
                <w:del w:id="4487" w:author="Hardik Malhotra" w:date="2021-09-30T17:49:00Z"/>
                <w:rFonts w:ascii="Verdana" w:hAnsi="Verdana" w:cs="Calibri"/>
                <w:sz w:val="14"/>
                <w:szCs w:val="14"/>
              </w:rPr>
              <w:pPrChange w:id="4488" w:author="Hardik Malhotra" w:date="2021-09-30T17:15:00Z">
                <w:pPr>
                  <w:pStyle w:val="BodyText"/>
                  <w:spacing w:before="162"/>
                  <w:ind w:right="-90"/>
                  <w:jc w:val="center"/>
                </w:pPr>
              </w:pPrChange>
            </w:pPr>
            <w:del w:id="4489" w:author="Hardik Malhotra" w:date="2021-09-30T17:49:00Z">
              <w:r w:rsidDel="00590BE8">
                <w:rPr>
                  <w:rFonts w:ascii="Verdana" w:hAnsi="Verdana" w:cs="Calibri"/>
                  <w:sz w:val="14"/>
                  <w:szCs w:val="14"/>
                </w:rPr>
                <w:delText>40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490"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4A7D0032" w14:textId="7164B706" w:rsidR="00587138" w:rsidRPr="00984BAB" w:rsidDel="00590BE8" w:rsidRDefault="00587138" w:rsidP="00A8358E">
            <w:pPr>
              <w:pStyle w:val="BodyText"/>
              <w:spacing w:before="162" w:line="480" w:lineRule="auto"/>
              <w:ind w:right="-90"/>
              <w:jc w:val="center"/>
              <w:rPr>
                <w:del w:id="4491" w:author="Hardik Malhotra" w:date="2021-09-30T17:49:00Z"/>
                <w:rFonts w:ascii="Verdana" w:hAnsi="Verdana" w:cs="Calibri"/>
                <w:sz w:val="14"/>
                <w:szCs w:val="14"/>
              </w:rPr>
              <w:pPrChange w:id="4492" w:author="Hardik Malhotra" w:date="2021-09-30T17:15:00Z">
                <w:pPr>
                  <w:pStyle w:val="BodyText"/>
                  <w:spacing w:before="162"/>
                  <w:ind w:right="-90"/>
                  <w:jc w:val="center"/>
                </w:pPr>
              </w:pPrChange>
            </w:pPr>
            <w:del w:id="4493" w:author="Hardik Malhotra" w:date="2021-09-30T17:49:00Z">
              <w:r w:rsidDel="00590BE8">
                <w:rPr>
                  <w:rFonts w:ascii="Verdana" w:hAnsi="Verdana" w:cs="Calibri"/>
                  <w:sz w:val="14"/>
                  <w:szCs w:val="14"/>
                </w:rPr>
                <w:delText>40</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494"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387D632B" w14:textId="672AF002" w:rsidR="00587138" w:rsidRPr="00984BAB" w:rsidDel="00590BE8" w:rsidRDefault="00587138" w:rsidP="00A8358E">
            <w:pPr>
              <w:pStyle w:val="BodyText"/>
              <w:spacing w:before="162" w:line="480" w:lineRule="auto"/>
              <w:ind w:right="-90"/>
              <w:jc w:val="center"/>
              <w:rPr>
                <w:del w:id="4495" w:author="Hardik Malhotra" w:date="2021-09-30T17:49:00Z"/>
                <w:rFonts w:ascii="Verdana" w:hAnsi="Verdana" w:cs="Calibri"/>
                <w:sz w:val="14"/>
                <w:szCs w:val="14"/>
              </w:rPr>
              <w:pPrChange w:id="4496" w:author="Hardik Malhotra" w:date="2021-09-30T17:15:00Z">
                <w:pPr>
                  <w:pStyle w:val="BodyText"/>
                  <w:spacing w:before="162"/>
                  <w:ind w:right="-90"/>
                  <w:jc w:val="center"/>
                </w:pPr>
              </w:pPrChange>
            </w:pPr>
            <w:del w:id="4497" w:author="Hardik Malhotra" w:date="2021-09-30T17:49:00Z">
              <w:r w:rsidDel="00590BE8">
                <w:rPr>
                  <w:rFonts w:ascii="Verdana" w:hAnsi="Verdana" w:cs="Calibri"/>
                  <w:sz w:val="14"/>
                  <w:szCs w:val="14"/>
                </w:rPr>
                <w:delText>40</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498"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3D523CC4" w14:textId="28DDCE8B" w:rsidR="00587138" w:rsidRPr="00984BAB" w:rsidDel="00590BE8" w:rsidRDefault="00587138" w:rsidP="00A8358E">
            <w:pPr>
              <w:pStyle w:val="BodyText"/>
              <w:spacing w:before="162" w:line="480" w:lineRule="auto"/>
              <w:ind w:right="-90"/>
              <w:jc w:val="center"/>
              <w:rPr>
                <w:del w:id="4499" w:author="Hardik Malhotra" w:date="2021-09-30T17:49:00Z"/>
                <w:rFonts w:ascii="Verdana" w:hAnsi="Verdana" w:cs="Calibri"/>
                <w:sz w:val="14"/>
                <w:szCs w:val="14"/>
              </w:rPr>
              <w:pPrChange w:id="4500" w:author="Hardik Malhotra" w:date="2021-09-30T17:15:00Z">
                <w:pPr>
                  <w:pStyle w:val="BodyText"/>
                  <w:spacing w:before="162"/>
                  <w:ind w:right="-90"/>
                  <w:jc w:val="center"/>
                </w:pPr>
              </w:pPrChange>
            </w:pPr>
            <w:del w:id="4501" w:author="Hardik Malhotra" w:date="2021-09-30T17:49:00Z">
              <w:r w:rsidDel="00590BE8">
                <w:rPr>
                  <w:rFonts w:ascii="Verdana" w:hAnsi="Verdana" w:cs="Calibri"/>
                  <w:sz w:val="14"/>
                  <w:szCs w:val="14"/>
                </w:rPr>
                <w:delText>50</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502"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6F2045F" w14:textId="7ECB6FE5" w:rsidR="00587138" w:rsidRPr="007525AD" w:rsidDel="00590BE8" w:rsidRDefault="00587138" w:rsidP="00A8358E">
            <w:pPr>
              <w:pStyle w:val="BodyText"/>
              <w:spacing w:before="162" w:line="480" w:lineRule="auto"/>
              <w:ind w:right="-90"/>
              <w:jc w:val="center"/>
              <w:rPr>
                <w:del w:id="4503" w:author="Hardik Malhotra" w:date="2021-09-30T17:49:00Z"/>
                <w:rFonts w:ascii="Verdana" w:hAnsi="Verdana" w:cs="Calibri"/>
                <w:sz w:val="14"/>
                <w:szCs w:val="14"/>
              </w:rPr>
              <w:pPrChange w:id="4504" w:author="Hardik Malhotra" w:date="2021-09-30T17:15:00Z">
                <w:pPr>
                  <w:pStyle w:val="BodyText"/>
                  <w:spacing w:before="162"/>
                  <w:ind w:right="-90"/>
                  <w:jc w:val="center"/>
                </w:pPr>
              </w:pPrChange>
            </w:pPr>
            <w:del w:id="4505" w:author="Hardik Malhotra" w:date="2021-09-30T17:49:00Z">
              <w:r w:rsidDel="00590BE8">
                <w:rPr>
                  <w:rFonts w:ascii="Verdana" w:hAnsi="Verdana" w:cs="Calibri"/>
                  <w:sz w:val="14"/>
                  <w:szCs w:val="14"/>
                </w:rPr>
                <w:delText>50</w:delText>
              </w:r>
            </w:del>
          </w:p>
        </w:tc>
      </w:tr>
      <w:tr w:rsidR="00587138" w:rsidRPr="00C568E6" w:rsidDel="00590BE8" w14:paraId="406312BE" w14:textId="2782D684" w:rsidTr="00A8358E">
        <w:trPr>
          <w:cantSplit/>
          <w:trHeight w:val="1134"/>
          <w:del w:id="4506" w:author="Hardik Malhotra" w:date="2021-09-30T17:49:00Z"/>
          <w:trPrChange w:id="4507" w:author="Hardik Malhotra" w:date="2021-09-30T17:15:00Z">
            <w:trPr>
              <w:trHeight w:val="558"/>
            </w:trPr>
          </w:trPrChange>
        </w:trPr>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508" w:author="Hardik Malhotra" w:date="2021-09-30T17:1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214EE87F" w14:textId="306D64DB" w:rsidR="00587138" w:rsidRPr="007525AD" w:rsidDel="00590BE8" w:rsidRDefault="00587138" w:rsidP="00A8358E">
            <w:pPr>
              <w:pStyle w:val="BodyText"/>
              <w:spacing w:before="162" w:line="480" w:lineRule="auto"/>
              <w:ind w:right="-90"/>
              <w:jc w:val="center"/>
              <w:rPr>
                <w:del w:id="4509" w:author="Hardik Malhotra" w:date="2021-09-30T17:49:00Z"/>
                <w:rFonts w:ascii="Verdana" w:hAnsi="Verdana" w:cs="Calibri"/>
                <w:sz w:val="14"/>
                <w:szCs w:val="14"/>
              </w:rPr>
              <w:pPrChange w:id="4510" w:author="Hardik Malhotra" w:date="2021-09-30T17:15:00Z">
                <w:pPr>
                  <w:pStyle w:val="BodyText"/>
                  <w:spacing w:before="162"/>
                  <w:ind w:right="-90"/>
                  <w:jc w:val="center"/>
                </w:pPr>
              </w:pPrChange>
            </w:pPr>
            <w:del w:id="4511" w:author="Hardik Malhotra" w:date="2021-09-30T17:49:00Z">
              <w:r w:rsidDel="00590BE8">
                <w:rPr>
                  <w:rFonts w:ascii="Verdana" w:hAnsi="Verdana" w:cs="Calibri"/>
                  <w:sz w:val="14"/>
                  <w:szCs w:val="14"/>
                </w:rPr>
                <w:delText>Meghmani Finechem Limited</w:delText>
              </w:r>
            </w:del>
          </w:p>
        </w:tc>
        <w:tc>
          <w:tcPr>
            <w:tcW w:w="841" w:type="dxa"/>
            <w:tcBorders>
              <w:top w:val="single" w:sz="2" w:space="0" w:color="000000"/>
              <w:left w:val="single" w:sz="2" w:space="0" w:color="000000"/>
              <w:bottom w:val="single" w:sz="2" w:space="0" w:color="000000"/>
              <w:right w:val="single" w:sz="2" w:space="0" w:color="000000"/>
            </w:tcBorders>
            <w:shd w:val="clear" w:color="auto" w:fill="FFFFFF"/>
            <w:vAlign w:val="bottom"/>
            <w:tcPrChange w:id="4512" w:author="Hardik Malhotra" w:date="2021-09-30T17:15:00Z">
              <w:tcPr>
                <w:tcW w:w="841" w:type="dxa"/>
                <w:tcBorders>
                  <w:top w:val="single" w:sz="2" w:space="0" w:color="000000"/>
                  <w:left w:val="single" w:sz="2" w:space="0" w:color="000000"/>
                  <w:bottom w:val="single" w:sz="2" w:space="0" w:color="000000"/>
                  <w:right w:val="single" w:sz="2" w:space="0" w:color="000000"/>
                </w:tcBorders>
                <w:shd w:val="clear" w:color="auto" w:fill="FFFFFF"/>
                <w:vAlign w:val="bottom"/>
              </w:tcPr>
            </w:tcPrChange>
          </w:tcPr>
          <w:p w14:paraId="6B3A1AFD" w14:textId="24209C82" w:rsidR="00587138" w:rsidRPr="007525AD" w:rsidDel="00590BE8" w:rsidRDefault="00587138" w:rsidP="00A8358E">
            <w:pPr>
              <w:pStyle w:val="BodyText"/>
              <w:spacing w:before="162" w:line="480" w:lineRule="auto"/>
              <w:ind w:right="-90"/>
              <w:jc w:val="center"/>
              <w:rPr>
                <w:del w:id="4513" w:author="Hardik Malhotra" w:date="2021-09-30T17:49:00Z"/>
                <w:rFonts w:ascii="Verdana" w:hAnsi="Verdana" w:cs="Calibri"/>
                <w:sz w:val="14"/>
                <w:szCs w:val="14"/>
              </w:rPr>
              <w:pPrChange w:id="4514" w:author="Hardik Malhotra" w:date="2021-09-30T17:15:00Z">
                <w:pPr>
                  <w:pStyle w:val="BodyText"/>
                  <w:spacing w:before="162"/>
                  <w:ind w:right="-90"/>
                  <w:jc w:val="center"/>
                </w:pPr>
              </w:pPrChange>
            </w:pPr>
            <w:del w:id="4515" w:author="Hardik Malhotra" w:date="2021-09-30T17:49:00Z">
              <w:r w:rsidDel="00590BE8">
                <w:rPr>
                  <w:rFonts w:ascii="Verdana" w:hAnsi="Verdana" w:cs="Calibri"/>
                  <w:sz w:val="14"/>
                  <w:szCs w:val="14"/>
                </w:rPr>
                <w:delText>1</w:delText>
              </w:r>
            </w:del>
          </w:p>
        </w:tc>
        <w:tc>
          <w:tcPr>
            <w:tcW w:w="90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516" w:author="Hardik Malhotra" w:date="2021-09-30T17:15:00Z">
              <w:tcPr>
                <w:tcW w:w="90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2F2A475C" w14:textId="14A35856" w:rsidR="00587138" w:rsidRPr="00984BAB" w:rsidDel="00590BE8" w:rsidRDefault="00587138" w:rsidP="00A8358E">
            <w:pPr>
              <w:pStyle w:val="BodyText"/>
              <w:spacing w:before="162" w:line="480" w:lineRule="auto"/>
              <w:ind w:right="-90"/>
              <w:jc w:val="center"/>
              <w:rPr>
                <w:del w:id="4517" w:author="Hardik Malhotra" w:date="2021-09-30T17:49:00Z"/>
                <w:rFonts w:ascii="Verdana" w:hAnsi="Verdana" w:cs="Calibri"/>
                <w:sz w:val="14"/>
                <w:szCs w:val="14"/>
              </w:rPr>
              <w:pPrChange w:id="4518" w:author="Hardik Malhotra" w:date="2021-09-30T17:15:00Z">
                <w:pPr>
                  <w:pStyle w:val="BodyText"/>
                  <w:spacing w:before="162"/>
                  <w:ind w:right="-90"/>
                  <w:jc w:val="center"/>
                </w:pPr>
              </w:pPrChange>
            </w:pPr>
            <w:del w:id="4519" w:author="Hardik Malhotra" w:date="2021-09-30T17:49:00Z">
              <w:r w:rsidDel="00590BE8">
                <w:rPr>
                  <w:rFonts w:ascii="Verdana" w:hAnsi="Verdana" w:cs="Calibri"/>
                  <w:sz w:val="14"/>
                  <w:szCs w:val="14"/>
                </w:rPr>
                <w:delText>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520"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04005A2F" w14:textId="36B31AB4" w:rsidR="00587138" w:rsidRPr="00984BAB" w:rsidDel="00590BE8" w:rsidRDefault="00587138" w:rsidP="00A8358E">
            <w:pPr>
              <w:pStyle w:val="BodyText"/>
              <w:spacing w:before="162" w:line="480" w:lineRule="auto"/>
              <w:ind w:right="-90"/>
              <w:jc w:val="center"/>
              <w:rPr>
                <w:del w:id="4521" w:author="Hardik Malhotra" w:date="2021-09-30T17:49:00Z"/>
                <w:rFonts w:ascii="Verdana" w:hAnsi="Verdana" w:cs="Calibri"/>
                <w:sz w:val="14"/>
                <w:szCs w:val="14"/>
              </w:rPr>
              <w:pPrChange w:id="4522" w:author="Hardik Malhotra" w:date="2021-09-30T17:15:00Z">
                <w:pPr>
                  <w:pStyle w:val="BodyText"/>
                  <w:spacing w:before="162"/>
                  <w:ind w:right="-90"/>
                  <w:jc w:val="center"/>
                </w:pPr>
              </w:pPrChange>
            </w:pPr>
            <w:del w:id="4523" w:author="Hardik Malhotra" w:date="2021-09-30T17:49:00Z">
              <w:r w:rsidDel="00590BE8">
                <w:rPr>
                  <w:rFonts w:ascii="Verdana" w:hAnsi="Verdana" w:cs="Calibri"/>
                  <w:sz w:val="14"/>
                  <w:szCs w:val="14"/>
                </w:rPr>
                <w:delText>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524"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C9074AC" w14:textId="722CD712" w:rsidR="00587138" w:rsidRPr="00984BAB" w:rsidDel="00590BE8" w:rsidRDefault="00587138" w:rsidP="00A8358E">
            <w:pPr>
              <w:pStyle w:val="BodyText"/>
              <w:spacing w:before="162" w:line="480" w:lineRule="auto"/>
              <w:ind w:right="-90"/>
              <w:jc w:val="center"/>
              <w:rPr>
                <w:del w:id="4525" w:author="Hardik Malhotra" w:date="2021-09-30T17:49:00Z"/>
                <w:rFonts w:ascii="Verdana" w:hAnsi="Verdana" w:cs="Calibri"/>
                <w:sz w:val="14"/>
                <w:szCs w:val="14"/>
              </w:rPr>
              <w:pPrChange w:id="4526" w:author="Hardik Malhotra" w:date="2021-09-30T17:15:00Z">
                <w:pPr>
                  <w:pStyle w:val="BodyText"/>
                  <w:spacing w:before="162"/>
                  <w:ind w:right="-90"/>
                  <w:jc w:val="center"/>
                </w:pPr>
              </w:pPrChange>
            </w:pPr>
            <w:del w:id="4527" w:author="Hardik Malhotra" w:date="2021-09-30T17:49:00Z">
              <w:r w:rsidDel="00590BE8">
                <w:rPr>
                  <w:rFonts w:ascii="Verdana" w:hAnsi="Verdana" w:cs="Calibri"/>
                  <w:sz w:val="14"/>
                  <w:szCs w:val="14"/>
                </w:rPr>
                <w:delText>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528"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6CD8BBC7" w14:textId="6D838068" w:rsidR="00587138" w:rsidRPr="00984BAB" w:rsidDel="00590BE8" w:rsidRDefault="00587138" w:rsidP="00A8358E">
            <w:pPr>
              <w:pStyle w:val="BodyText"/>
              <w:spacing w:before="162" w:line="480" w:lineRule="auto"/>
              <w:ind w:right="-90"/>
              <w:jc w:val="center"/>
              <w:rPr>
                <w:del w:id="4529" w:author="Hardik Malhotra" w:date="2021-09-30T17:49:00Z"/>
                <w:rFonts w:ascii="Verdana" w:hAnsi="Verdana" w:cs="Calibri"/>
                <w:sz w:val="14"/>
                <w:szCs w:val="14"/>
              </w:rPr>
              <w:pPrChange w:id="4530" w:author="Hardik Malhotra" w:date="2021-09-30T17:15:00Z">
                <w:pPr>
                  <w:pStyle w:val="BodyText"/>
                  <w:spacing w:before="162"/>
                  <w:ind w:right="-90"/>
                  <w:jc w:val="center"/>
                </w:pPr>
              </w:pPrChange>
            </w:pPr>
            <w:del w:id="4531" w:author="Hardik Malhotra" w:date="2021-09-30T17:49:00Z">
              <w:r w:rsidDel="00590BE8">
                <w:rPr>
                  <w:rFonts w:ascii="Verdana" w:hAnsi="Verdana" w:cs="Calibri"/>
                  <w:sz w:val="14"/>
                  <w:szCs w:val="14"/>
                </w:rPr>
                <w:delText>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532"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1A8C491" w14:textId="40DD3F79" w:rsidR="00587138" w:rsidRPr="00984BAB" w:rsidDel="00590BE8" w:rsidRDefault="00587138" w:rsidP="00A8358E">
            <w:pPr>
              <w:pStyle w:val="BodyText"/>
              <w:spacing w:before="162" w:line="480" w:lineRule="auto"/>
              <w:ind w:right="-90"/>
              <w:jc w:val="center"/>
              <w:rPr>
                <w:del w:id="4533" w:author="Hardik Malhotra" w:date="2021-09-30T17:49:00Z"/>
                <w:rFonts w:ascii="Verdana" w:hAnsi="Verdana" w:cs="Calibri"/>
                <w:sz w:val="14"/>
                <w:szCs w:val="14"/>
              </w:rPr>
              <w:pPrChange w:id="4534" w:author="Hardik Malhotra" w:date="2021-09-30T17:15:00Z">
                <w:pPr>
                  <w:pStyle w:val="BodyText"/>
                  <w:spacing w:before="162"/>
                  <w:ind w:right="-90"/>
                  <w:jc w:val="center"/>
                </w:pPr>
              </w:pPrChange>
            </w:pPr>
            <w:del w:id="4535" w:author="Hardik Malhotra" w:date="2021-09-30T17:49:00Z">
              <w:r w:rsidDel="00590BE8">
                <w:rPr>
                  <w:rFonts w:ascii="Verdana" w:hAnsi="Verdana" w:cs="Calibri"/>
                  <w:sz w:val="14"/>
                  <w:szCs w:val="14"/>
                </w:rPr>
                <w:delText>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536"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289D181" w14:textId="566098D7" w:rsidR="00587138" w:rsidRPr="00984BAB" w:rsidDel="00590BE8" w:rsidRDefault="00587138" w:rsidP="00A8358E">
            <w:pPr>
              <w:pStyle w:val="BodyText"/>
              <w:spacing w:before="162" w:line="480" w:lineRule="auto"/>
              <w:ind w:right="-90"/>
              <w:jc w:val="center"/>
              <w:rPr>
                <w:del w:id="4537" w:author="Hardik Malhotra" w:date="2021-09-30T17:49:00Z"/>
                <w:rFonts w:ascii="Verdana" w:hAnsi="Verdana" w:cs="Calibri"/>
                <w:sz w:val="14"/>
                <w:szCs w:val="14"/>
              </w:rPr>
              <w:pPrChange w:id="4538" w:author="Hardik Malhotra" w:date="2021-09-30T17:15:00Z">
                <w:pPr>
                  <w:pStyle w:val="BodyText"/>
                  <w:spacing w:before="162"/>
                  <w:ind w:right="-90"/>
                  <w:jc w:val="center"/>
                </w:pPr>
              </w:pPrChange>
            </w:pPr>
            <w:del w:id="4539" w:author="Hardik Malhotra" w:date="2021-09-30T17:49:00Z">
              <w:r w:rsidDel="00590BE8">
                <w:rPr>
                  <w:rFonts w:ascii="Verdana" w:hAnsi="Verdana" w:cs="Calibri"/>
                  <w:sz w:val="14"/>
                  <w:szCs w:val="14"/>
                </w:rPr>
                <w:delText>0</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540"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0C37321C" w14:textId="34AA1727" w:rsidR="00587138" w:rsidRPr="00984BAB" w:rsidDel="00590BE8" w:rsidRDefault="00587138" w:rsidP="00A8358E">
            <w:pPr>
              <w:pStyle w:val="BodyText"/>
              <w:spacing w:before="162" w:line="480" w:lineRule="auto"/>
              <w:ind w:right="-90"/>
              <w:jc w:val="center"/>
              <w:rPr>
                <w:del w:id="4541" w:author="Hardik Malhotra" w:date="2021-09-30T17:49:00Z"/>
                <w:rFonts w:ascii="Verdana" w:hAnsi="Verdana" w:cs="Calibri"/>
                <w:sz w:val="14"/>
                <w:szCs w:val="14"/>
              </w:rPr>
              <w:pPrChange w:id="4542" w:author="Hardik Malhotra" w:date="2021-09-30T17:15:00Z">
                <w:pPr>
                  <w:pStyle w:val="BodyText"/>
                  <w:spacing w:before="162"/>
                  <w:ind w:right="-90"/>
                  <w:jc w:val="center"/>
                </w:pPr>
              </w:pPrChange>
            </w:pPr>
            <w:del w:id="4543" w:author="Hardik Malhotra" w:date="2021-09-30T17:49:00Z">
              <w:r w:rsidDel="00590BE8">
                <w:rPr>
                  <w:rFonts w:ascii="Verdana" w:hAnsi="Verdana" w:cs="Calibri"/>
                  <w:sz w:val="14"/>
                  <w:szCs w:val="14"/>
                </w:rPr>
                <w:delText>0</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544"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3C8A1365" w14:textId="492D410B" w:rsidR="00587138" w:rsidRPr="00984BAB" w:rsidDel="00590BE8" w:rsidRDefault="00587138" w:rsidP="00A8358E">
            <w:pPr>
              <w:pStyle w:val="BodyText"/>
              <w:spacing w:before="162" w:line="480" w:lineRule="auto"/>
              <w:ind w:right="-90"/>
              <w:jc w:val="center"/>
              <w:rPr>
                <w:del w:id="4545" w:author="Hardik Malhotra" w:date="2021-09-30T17:49:00Z"/>
                <w:rFonts w:ascii="Verdana" w:hAnsi="Verdana" w:cs="Calibri"/>
                <w:sz w:val="14"/>
                <w:szCs w:val="14"/>
              </w:rPr>
              <w:pPrChange w:id="4546" w:author="Hardik Malhotra" w:date="2021-09-30T17:15:00Z">
                <w:pPr>
                  <w:pStyle w:val="BodyText"/>
                  <w:spacing w:before="162"/>
                  <w:ind w:right="-90"/>
                  <w:jc w:val="center"/>
                </w:pPr>
              </w:pPrChange>
            </w:pPr>
            <w:del w:id="4547" w:author="Hardik Malhotra" w:date="2021-09-30T17:49:00Z">
              <w:r w:rsidDel="00590BE8">
                <w:rPr>
                  <w:rFonts w:ascii="Verdana" w:hAnsi="Verdana" w:cs="Calibri"/>
                  <w:sz w:val="14"/>
                  <w:szCs w:val="14"/>
                </w:rPr>
                <w:delText>25</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548"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816DE83" w14:textId="70632B59" w:rsidR="00587138" w:rsidRPr="007525AD" w:rsidDel="00590BE8" w:rsidRDefault="00587138" w:rsidP="00A8358E">
            <w:pPr>
              <w:pStyle w:val="BodyText"/>
              <w:spacing w:before="162" w:line="480" w:lineRule="auto"/>
              <w:ind w:right="-90"/>
              <w:jc w:val="center"/>
              <w:rPr>
                <w:del w:id="4549" w:author="Hardik Malhotra" w:date="2021-09-30T17:49:00Z"/>
                <w:rFonts w:ascii="Verdana" w:hAnsi="Verdana" w:cs="Calibri"/>
                <w:sz w:val="14"/>
                <w:szCs w:val="14"/>
              </w:rPr>
              <w:pPrChange w:id="4550" w:author="Hardik Malhotra" w:date="2021-09-30T17:15:00Z">
                <w:pPr>
                  <w:pStyle w:val="BodyText"/>
                  <w:spacing w:before="162"/>
                  <w:ind w:right="-90"/>
                  <w:jc w:val="center"/>
                </w:pPr>
              </w:pPrChange>
            </w:pPr>
            <w:del w:id="4551" w:author="Hardik Malhotra" w:date="2021-09-30T17:49:00Z">
              <w:r w:rsidDel="00590BE8">
                <w:rPr>
                  <w:rFonts w:ascii="Verdana" w:hAnsi="Verdana" w:cs="Calibri"/>
                  <w:sz w:val="14"/>
                  <w:szCs w:val="14"/>
                </w:rPr>
                <w:delText>25</w:delText>
              </w:r>
            </w:del>
          </w:p>
        </w:tc>
      </w:tr>
      <w:tr w:rsidR="00587138" w:rsidRPr="00C568E6" w:rsidDel="00590BE8" w14:paraId="53DA4614" w14:textId="495432FF" w:rsidTr="00A8358E">
        <w:trPr>
          <w:cantSplit/>
          <w:trHeight w:val="1134"/>
          <w:del w:id="4552" w:author="Hardik Malhotra" w:date="2021-09-30T17:49:00Z"/>
          <w:trPrChange w:id="4553" w:author="Hardik Malhotra" w:date="2021-09-30T17:15:00Z">
            <w:trPr>
              <w:trHeight w:val="633"/>
            </w:trPr>
          </w:trPrChange>
        </w:trPr>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554" w:author="Hardik Malhotra" w:date="2021-09-30T17:1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33D2E3FB" w14:textId="13481B94" w:rsidR="00587138" w:rsidRPr="007525AD" w:rsidDel="00590BE8" w:rsidRDefault="00587138" w:rsidP="00A8358E">
            <w:pPr>
              <w:pStyle w:val="BodyText"/>
              <w:spacing w:before="162" w:line="480" w:lineRule="auto"/>
              <w:ind w:right="-90"/>
              <w:jc w:val="center"/>
              <w:rPr>
                <w:del w:id="4555" w:author="Hardik Malhotra" w:date="2021-09-30T17:49:00Z"/>
                <w:rFonts w:ascii="Verdana" w:hAnsi="Verdana" w:cs="Calibri"/>
                <w:sz w:val="14"/>
                <w:szCs w:val="14"/>
              </w:rPr>
              <w:pPrChange w:id="4556" w:author="Hardik Malhotra" w:date="2021-09-30T17:15:00Z">
                <w:pPr>
                  <w:pStyle w:val="BodyText"/>
                  <w:spacing w:before="162"/>
                  <w:ind w:right="-90"/>
                  <w:jc w:val="center"/>
                </w:pPr>
              </w:pPrChange>
            </w:pPr>
            <w:del w:id="4557" w:author="Hardik Malhotra" w:date="2021-09-30T17:49:00Z">
              <w:r w:rsidDel="00590BE8">
                <w:rPr>
                  <w:rFonts w:ascii="Verdana" w:hAnsi="Verdana" w:cs="Calibri"/>
                  <w:sz w:val="14"/>
                  <w:szCs w:val="14"/>
                </w:rPr>
                <w:delText>Jiangsu Sanmu Group</w:delText>
              </w:r>
            </w:del>
          </w:p>
        </w:tc>
        <w:tc>
          <w:tcPr>
            <w:tcW w:w="841" w:type="dxa"/>
            <w:tcBorders>
              <w:top w:val="single" w:sz="2" w:space="0" w:color="000000"/>
              <w:left w:val="single" w:sz="2" w:space="0" w:color="000000"/>
              <w:bottom w:val="single" w:sz="2" w:space="0" w:color="000000"/>
              <w:right w:val="single" w:sz="2" w:space="0" w:color="000000"/>
            </w:tcBorders>
            <w:shd w:val="clear" w:color="auto" w:fill="FFFFFF"/>
            <w:vAlign w:val="bottom"/>
            <w:tcPrChange w:id="4558" w:author="Hardik Malhotra" w:date="2021-09-30T17:15:00Z">
              <w:tcPr>
                <w:tcW w:w="841" w:type="dxa"/>
                <w:tcBorders>
                  <w:top w:val="single" w:sz="2" w:space="0" w:color="000000"/>
                  <w:left w:val="single" w:sz="2" w:space="0" w:color="000000"/>
                  <w:bottom w:val="single" w:sz="2" w:space="0" w:color="000000"/>
                  <w:right w:val="single" w:sz="2" w:space="0" w:color="000000"/>
                </w:tcBorders>
                <w:shd w:val="clear" w:color="auto" w:fill="FFFFFF"/>
                <w:vAlign w:val="bottom"/>
              </w:tcPr>
            </w:tcPrChange>
          </w:tcPr>
          <w:p w14:paraId="3C80EFAC" w14:textId="2BD8E7FC" w:rsidR="00587138" w:rsidRPr="007525AD" w:rsidDel="00590BE8" w:rsidRDefault="00587138" w:rsidP="00A8358E">
            <w:pPr>
              <w:pStyle w:val="BodyText"/>
              <w:spacing w:before="162" w:line="480" w:lineRule="auto"/>
              <w:ind w:right="-90"/>
              <w:jc w:val="center"/>
              <w:rPr>
                <w:del w:id="4559" w:author="Hardik Malhotra" w:date="2021-09-30T17:49:00Z"/>
                <w:rFonts w:ascii="Verdana" w:hAnsi="Verdana" w:cs="Calibri"/>
                <w:sz w:val="14"/>
                <w:szCs w:val="14"/>
              </w:rPr>
              <w:pPrChange w:id="4560" w:author="Hardik Malhotra" w:date="2021-09-30T17:15:00Z">
                <w:pPr>
                  <w:pStyle w:val="BodyText"/>
                  <w:spacing w:before="162"/>
                  <w:ind w:right="-90"/>
                  <w:jc w:val="center"/>
                </w:pPr>
              </w:pPrChange>
            </w:pPr>
            <w:del w:id="4561" w:author="Hardik Malhotra" w:date="2021-09-30T17:49:00Z">
              <w:r w:rsidDel="00590BE8">
                <w:rPr>
                  <w:rFonts w:ascii="Verdana" w:hAnsi="Verdana" w:cs="Calibri"/>
                  <w:sz w:val="14"/>
                  <w:szCs w:val="14"/>
                </w:rPr>
                <w:delText>1</w:delText>
              </w:r>
            </w:del>
          </w:p>
        </w:tc>
        <w:tc>
          <w:tcPr>
            <w:tcW w:w="90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562" w:author="Hardik Malhotra" w:date="2021-09-30T17:15:00Z">
              <w:tcPr>
                <w:tcW w:w="90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39776B02" w14:textId="6820D595" w:rsidR="00587138" w:rsidRPr="00984BAB" w:rsidDel="00590BE8" w:rsidRDefault="00587138" w:rsidP="00A8358E">
            <w:pPr>
              <w:pStyle w:val="BodyText"/>
              <w:spacing w:before="162" w:line="480" w:lineRule="auto"/>
              <w:ind w:right="-90"/>
              <w:jc w:val="center"/>
              <w:rPr>
                <w:del w:id="4563" w:author="Hardik Malhotra" w:date="2021-09-30T17:49:00Z"/>
                <w:rFonts w:ascii="Verdana" w:hAnsi="Verdana" w:cs="Calibri"/>
                <w:sz w:val="14"/>
                <w:szCs w:val="14"/>
              </w:rPr>
              <w:pPrChange w:id="4564" w:author="Hardik Malhotra" w:date="2021-09-30T17:15:00Z">
                <w:pPr>
                  <w:pStyle w:val="BodyText"/>
                  <w:spacing w:before="162"/>
                  <w:ind w:right="-90"/>
                  <w:jc w:val="center"/>
                </w:pPr>
              </w:pPrChange>
            </w:pPr>
            <w:del w:id="4565" w:author="Hardik Malhotra" w:date="2021-09-30T17:49:00Z">
              <w:r w:rsidDel="00590BE8">
                <w:rPr>
                  <w:rFonts w:ascii="Verdana" w:hAnsi="Verdana" w:cs="Calibri"/>
                  <w:sz w:val="14"/>
                  <w:szCs w:val="14"/>
                </w:rPr>
                <w:delText>170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566"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3550F72E" w14:textId="1F07D435" w:rsidR="00587138" w:rsidRPr="00984BAB" w:rsidDel="00590BE8" w:rsidRDefault="00587138" w:rsidP="00A8358E">
            <w:pPr>
              <w:pStyle w:val="BodyText"/>
              <w:spacing w:before="162" w:line="480" w:lineRule="auto"/>
              <w:ind w:right="-90"/>
              <w:jc w:val="center"/>
              <w:rPr>
                <w:del w:id="4567" w:author="Hardik Malhotra" w:date="2021-09-30T17:49:00Z"/>
                <w:rFonts w:ascii="Verdana" w:hAnsi="Verdana" w:cs="Calibri"/>
                <w:sz w:val="14"/>
                <w:szCs w:val="14"/>
              </w:rPr>
              <w:pPrChange w:id="4568" w:author="Hardik Malhotra" w:date="2021-09-30T17:15:00Z">
                <w:pPr>
                  <w:pStyle w:val="BodyText"/>
                  <w:spacing w:before="162"/>
                  <w:ind w:right="-90"/>
                  <w:jc w:val="center"/>
                </w:pPr>
              </w:pPrChange>
            </w:pPr>
            <w:del w:id="4569" w:author="Hardik Malhotra" w:date="2021-09-30T17:49:00Z">
              <w:r w:rsidDel="00590BE8">
                <w:rPr>
                  <w:rFonts w:ascii="Verdana" w:hAnsi="Verdana" w:cs="Calibri"/>
                  <w:sz w:val="14"/>
                  <w:szCs w:val="14"/>
                </w:rPr>
                <w:delText>170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570"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E27762D" w14:textId="5794E6F6" w:rsidR="00587138" w:rsidRPr="00984BAB" w:rsidDel="00590BE8" w:rsidRDefault="00587138" w:rsidP="00A8358E">
            <w:pPr>
              <w:pStyle w:val="BodyText"/>
              <w:spacing w:before="162" w:line="480" w:lineRule="auto"/>
              <w:ind w:right="-90"/>
              <w:jc w:val="center"/>
              <w:rPr>
                <w:del w:id="4571" w:author="Hardik Malhotra" w:date="2021-09-30T17:49:00Z"/>
                <w:rFonts w:ascii="Verdana" w:hAnsi="Verdana" w:cs="Calibri"/>
                <w:sz w:val="14"/>
                <w:szCs w:val="14"/>
              </w:rPr>
              <w:pPrChange w:id="4572" w:author="Hardik Malhotra" w:date="2021-09-30T17:15:00Z">
                <w:pPr>
                  <w:pStyle w:val="BodyText"/>
                  <w:spacing w:before="162"/>
                  <w:ind w:right="-90"/>
                  <w:jc w:val="center"/>
                </w:pPr>
              </w:pPrChange>
            </w:pPr>
            <w:del w:id="4573" w:author="Hardik Malhotra" w:date="2021-09-30T17:49:00Z">
              <w:r w:rsidDel="00590BE8">
                <w:rPr>
                  <w:rFonts w:ascii="Verdana" w:hAnsi="Verdana" w:cs="Calibri"/>
                  <w:sz w:val="14"/>
                  <w:szCs w:val="14"/>
                </w:rPr>
                <w:delText>190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574"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4AED8DB7" w14:textId="28A8D811" w:rsidR="00587138" w:rsidRPr="00984BAB" w:rsidDel="00590BE8" w:rsidRDefault="00587138" w:rsidP="00A8358E">
            <w:pPr>
              <w:pStyle w:val="BodyText"/>
              <w:spacing w:before="162" w:line="480" w:lineRule="auto"/>
              <w:ind w:right="-90"/>
              <w:jc w:val="center"/>
              <w:rPr>
                <w:del w:id="4575" w:author="Hardik Malhotra" w:date="2021-09-30T17:49:00Z"/>
                <w:rFonts w:ascii="Verdana" w:hAnsi="Verdana" w:cs="Calibri"/>
                <w:sz w:val="14"/>
                <w:szCs w:val="14"/>
              </w:rPr>
              <w:pPrChange w:id="4576" w:author="Hardik Malhotra" w:date="2021-09-30T17:15:00Z">
                <w:pPr>
                  <w:pStyle w:val="BodyText"/>
                  <w:spacing w:before="162"/>
                  <w:ind w:right="-90"/>
                  <w:jc w:val="center"/>
                </w:pPr>
              </w:pPrChange>
            </w:pPr>
            <w:del w:id="4577" w:author="Hardik Malhotra" w:date="2021-09-30T17:49:00Z">
              <w:r w:rsidDel="00590BE8">
                <w:rPr>
                  <w:rFonts w:ascii="Verdana" w:hAnsi="Verdana" w:cs="Calibri"/>
                  <w:sz w:val="14"/>
                  <w:szCs w:val="14"/>
                </w:rPr>
                <w:delText>190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578"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6627894" w14:textId="7185F725" w:rsidR="00587138" w:rsidRPr="00984BAB" w:rsidDel="00590BE8" w:rsidRDefault="00587138" w:rsidP="00A8358E">
            <w:pPr>
              <w:pStyle w:val="BodyText"/>
              <w:spacing w:before="162" w:line="480" w:lineRule="auto"/>
              <w:ind w:right="-90"/>
              <w:jc w:val="center"/>
              <w:rPr>
                <w:del w:id="4579" w:author="Hardik Malhotra" w:date="2021-09-30T17:49:00Z"/>
                <w:rFonts w:ascii="Verdana" w:hAnsi="Verdana" w:cs="Calibri"/>
                <w:sz w:val="14"/>
                <w:szCs w:val="14"/>
              </w:rPr>
              <w:pPrChange w:id="4580" w:author="Hardik Malhotra" w:date="2021-09-30T17:15:00Z">
                <w:pPr>
                  <w:pStyle w:val="BodyText"/>
                  <w:spacing w:before="162"/>
                  <w:ind w:right="-90"/>
                  <w:jc w:val="center"/>
                </w:pPr>
              </w:pPrChange>
            </w:pPr>
            <w:del w:id="4581" w:author="Hardik Malhotra" w:date="2021-09-30T17:49:00Z">
              <w:r w:rsidDel="00590BE8">
                <w:rPr>
                  <w:rFonts w:ascii="Verdana" w:hAnsi="Verdana" w:cs="Calibri"/>
                  <w:sz w:val="14"/>
                  <w:szCs w:val="14"/>
                </w:rPr>
                <w:delText>220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582"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AB88A19" w14:textId="01959625" w:rsidR="00587138" w:rsidRPr="00984BAB" w:rsidDel="00590BE8" w:rsidRDefault="00587138" w:rsidP="00A8358E">
            <w:pPr>
              <w:pStyle w:val="BodyText"/>
              <w:spacing w:before="162" w:line="480" w:lineRule="auto"/>
              <w:ind w:right="-90"/>
              <w:jc w:val="center"/>
              <w:rPr>
                <w:del w:id="4583" w:author="Hardik Malhotra" w:date="2021-09-30T17:49:00Z"/>
                <w:rFonts w:ascii="Verdana" w:hAnsi="Verdana" w:cs="Calibri"/>
                <w:sz w:val="14"/>
                <w:szCs w:val="14"/>
              </w:rPr>
              <w:pPrChange w:id="4584" w:author="Hardik Malhotra" w:date="2021-09-30T17:15:00Z">
                <w:pPr>
                  <w:pStyle w:val="BodyText"/>
                  <w:spacing w:before="162"/>
                  <w:ind w:right="-90"/>
                  <w:jc w:val="center"/>
                </w:pPr>
              </w:pPrChange>
            </w:pPr>
            <w:del w:id="4585" w:author="Hardik Malhotra" w:date="2021-09-30T17:49:00Z">
              <w:r w:rsidDel="00590BE8">
                <w:rPr>
                  <w:rFonts w:ascii="Verdana" w:hAnsi="Verdana" w:cs="Calibri"/>
                  <w:sz w:val="14"/>
                  <w:szCs w:val="14"/>
                </w:rPr>
                <w:delText>220</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586"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496D418" w14:textId="3D13021B" w:rsidR="00587138" w:rsidRPr="00984BAB" w:rsidDel="00590BE8" w:rsidRDefault="00587138" w:rsidP="00A8358E">
            <w:pPr>
              <w:pStyle w:val="BodyText"/>
              <w:spacing w:before="162" w:line="480" w:lineRule="auto"/>
              <w:ind w:right="-90"/>
              <w:jc w:val="center"/>
              <w:rPr>
                <w:del w:id="4587" w:author="Hardik Malhotra" w:date="2021-09-30T17:49:00Z"/>
                <w:rFonts w:ascii="Verdana" w:hAnsi="Verdana" w:cs="Calibri"/>
                <w:sz w:val="14"/>
                <w:szCs w:val="14"/>
              </w:rPr>
              <w:pPrChange w:id="4588" w:author="Hardik Malhotra" w:date="2021-09-30T17:15:00Z">
                <w:pPr>
                  <w:pStyle w:val="BodyText"/>
                  <w:spacing w:before="162"/>
                  <w:ind w:right="-90"/>
                  <w:jc w:val="center"/>
                </w:pPr>
              </w:pPrChange>
            </w:pPr>
            <w:del w:id="4589" w:author="Hardik Malhotra" w:date="2021-09-30T17:49:00Z">
              <w:r w:rsidDel="00590BE8">
                <w:rPr>
                  <w:rFonts w:ascii="Verdana" w:hAnsi="Verdana" w:cs="Calibri"/>
                  <w:sz w:val="14"/>
                  <w:szCs w:val="14"/>
                </w:rPr>
                <w:delText>220</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590"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95395F4" w14:textId="6D76ABEC" w:rsidR="00587138" w:rsidRPr="00984BAB" w:rsidDel="00590BE8" w:rsidRDefault="00587138" w:rsidP="00A8358E">
            <w:pPr>
              <w:pStyle w:val="BodyText"/>
              <w:spacing w:before="162" w:line="480" w:lineRule="auto"/>
              <w:ind w:right="-90"/>
              <w:jc w:val="center"/>
              <w:rPr>
                <w:del w:id="4591" w:author="Hardik Malhotra" w:date="2021-09-30T17:49:00Z"/>
                <w:rFonts w:ascii="Verdana" w:hAnsi="Verdana" w:cs="Calibri"/>
                <w:sz w:val="14"/>
                <w:szCs w:val="14"/>
              </w:rPr>
              <w:pPrChange w:id="4592" w:author="Hardik Malhotra" w:date="2021-09-30T17:15:00Z">
                <w:pPr>
                  <w:pStyle w:val="BodyText"/>
                  <w:spacing w:before="162"/>
                  <w:ind w:right="-90"/>
                  <w:jc w:val="center"/>
                </w:pPr>
              </w:pPrChange>
            </w:pPr>
            <w:del w:id="4593" w:author="Hardik Malhotra" w:date="2021-09-30T17:49:00Z">
              <w:r w:rsidDel="00590BE8">
                <w:rPr>
                  <w:rFonts w:ascii="Verdana" w:hAnsi="Verdana" w:cs="Calibri"/>
                  <w:sz w:val="14"/>
                  <w:szCs w:val="14"/>
                </w:rPr>
                <w:delText>220</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594"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6AC8795" w14:textId="49EDF81C" w:rsidR="00587138" w:rsidRPr="007525AD" w:rsidDel="00590BE8" w:rsidRDefault="00587138" w:rsidP="00A8358E">
            <w:pPr>
              <w:pStyle w:val="BodyText"/>
              <w:spacing w:before="162" w:line="480" w:lineRule="auto"/>
              <w:ind w:right="-90"/>
              <w:jc w:val="center"/>
              <w:rPr>
                <w:del w:id="4595" w:author="Hardik Malhotra" w:date="2021-09-30T17:49:00Z"/>
                <w:rFonts w:ascii="Verdana" w:hAnsi="Verdana" w:cs="Calibri"/>
                <w:sz w:val="14"/>
                <w:szCs w:val="14"/>
              </w:rPr>
              <w:pPrChange w:id="4596" w:author="Hardik Malhotra" w:date="2021-09-30T17:15:00Z">
                <w:pPr>
                  <w:pStyle w:val="BodyText"/>
                  <w:spacing w:before="162"/>
                  <w:ind w:right="-90"/>
                  <w:jc w:val="center"/>
                </w:pPr>
              </w:pPrChange>
            </w:pPr>
            <w:del w:id="4597" w:author="Hardik Malhotra" w:date="2021-09-30T17:49:00Z">
              <w:r w:rsidDel="00590BE8">
                <w:rPr>
                  <w:rFonts w:ascii="Verdana" w:hAnsi="Verdana" w:cs="Calibri"/>
                  <w:sz w:val="14"/>
                  <w:szCs w:val="14"/>
                </w:rPr>
                <w:delText>220</w:delText>
              </w:r>
            </w:del>
          </w:p>
        </w:tc>
      </w:tr>
      <w:tr w:rsidR="00587138" w:rsidRPr="00C568E6" w:rsidDel="00590BE8" w14:paraId="54E97401" w14:textId="3C315D3D" w:rsidTr="00A8358E">
        <w:trPr>
          <w:cantSplit/>
          <w:trHeight w:val="1134"/>
          <w:del w:id="4598" w:author="Hardik Malhotra" w:date="2021-09-30T17:49:00Z"/>
          <w:trPrChange w:id="4599" w:author="Hardik Malhotra" w:date="2021-09-30T17:15:00Z">
            <w:trPr>
              <w:trHeight w:val="558"/>
            </w:trPr>
          </w:trPrChange>
        </w:trPr>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600" w:author="Hardik Malhotra" w:date="2021-09-30T17:1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7BF5D48" w14:textId="1BBAC45D" w:rsidR="00587138" w:rsidRPr="007525AD" w:rsidDel="00590BE8" w:rsidRDefault="00587138" w:rsidP="00A8358E">
            <w:pPr>
              <w:pStyle w:val="BodyText"/>
              <w:spacing w:before="162" w:line="480" w:lineRule="auto"/>
              <w:ind w:right="-90"/>
              <w:jc w:val="center"/>
              <w:rPr>
                <w:del w:id="4601" w:author="Hardik Malhotra" w:date="2021-09-30T17:49:00Z"/>
                <w:rFonts w:ascii="Verdana" w:hAnsi="Verdana" w:cs="Calibri"/>
                <w:sz w:val="14"/>
                <w:szCs w:val="14"/>
              </w:rPr>
              <w:pPrChange w:id="4602" w:author="Hardik Malhotra" w:date="2021-09-30T17:15:00Z">
                <w:pPr>
                  <w:pStyle w:val="BodyText"/>
                  <w:spacing w:before="162"/>
                  <w:ind w:right="-90"/>
                  <w:jc w:val="center"/>
                </w:pPr>
              </w:pPrChange>
            </w:pPr>
            <w:del w:id="4603" w:author="Hardik Malhotra" w:date="2021-09-30T17:49:00Z">
              <w:r w:rsidDel="00590BE8">
                <w:rPr>
                  <w:rFonts w:ascii="Verdana" w:hAnsi="Verdana" w:cs="Calibri"/>
                  <w:sz w:val="14"/>
                  <w:szCs w:val="14"/>
                </w:rPr>
                <w:delText>Nan Ya Electronic Material (Kunshan) Co. Ltd.</w:delText>
              </w:r>
            </w:del>
          </w:p>
        </w:tc>
        <w:tc>
          <w:tcPr>
            <w:tcW w:w="841" w:type="dxa"/>
            <w:tcBorders>
              <w:top w:val="single" w:sz="2" w:space="0" w:color="000000"/>
              <w:left w:val="single" w:sz="2" w:space="0" w:color="000000"/>
              <w:bottom w:val="single" w:sz="2" w:space="0" w:color="000000"/>
              <w:right w:val="single" w:sz="2" w:space="0" w:color="000000"/>
            </w:tcBorders>
            <w:shd w:val="clear" w:color="auto" w:fill="FFFFFF"/>
            <w:vAlign w:val="bottom"/>
            <w:tcPrChange w:id="4604" w:author="Hardik Malhotra" w:date="2021-09-30T17:15:00Z">
              <w:tcPr>
                <w:tcW w:w="841" w:type="dxa"/>
                <w:tcBorders>
                  <w:top w:val="single" w:sz="2" w:space="0" w:color="000000"/>
                  <w:left w:val="single" w:sz="2" w:space="0" w:color="000000"/>
                  <w:bottom w:val="single" w:sz="2" w:space="0" w:color="000000"/>
                  <w:right w:val="single" w:sz="2" w:space="0" w:color="000000"/>
                </w:tcBorders>
                <w:shd w:val="clear" w:color="auto" w:fill="FFFFFF"/>
                <w:vAlign w:val="bottom"/>
              </w:tcPr>
            </w:tcPrChange>
          </w:tcPr>
          <w:p w14:paraId="036A8234" w14:textId="500B2BF2" w:rsidR="00587138" w:rsidRPr="007525AD" w:rsidDel="00590BE8" w:rsidRDefault="00587138" w:rsidP="00A8358E">
            <w:pPr>
              <w:pStyle w:val="BodyText"/>
              <w:spacing w:before="162" w:line="480" w:lineRule="auto"/>
              <w:ind w:right="-90"/>
              <w:jc w:val="center"/>
              <w:rPr>
                <w:del w:id="4605" w:author="Hardik Malhotra" w:date="2021-09-30T17:49:00Z"/>
                <w:rFonts w:ascii="Verdana" w:hAnsi="Verdana" w:cs="Calibri"/>
                <w:sz w:val="14"/>
                <w:szCs w:val="14"/>
              </w:rPr>
              <w:pPrChange w:id="4606" w:author="Hardik Malhotra" w:date="2021-09-30T17:15:00Z">
                <w:pPr>
                  <w:pStyle w:val="BodyText"/>
                  <w:spacing w:before="162"/>
                  <w:ind w:right="-90"/>
                  <w:jc w:val="center"/>
                </w:pPr>
              </w:pPrChange>
            </w:pPr>
            <w:del w:id="4607" w:author="Hardik Malhotra" w:date="2021-09-30T17:49:00Z">
              <w:r w:rsidDel="00590BE8">
                <w:rPr>
                  <w:rFonts w:ascii="Verdana" w:hAnsi="Verdana" w:cs="Calibri"/>
                  <w:sz w:val="14"/>
                  <w:szCs w:val="14"/>
                </w:rPr>
                <w:delText>1</w:delText>
              </w:r>
            </w:del>
          </w:p>
        </w:tc>
        <w:tc>
          <w:tcPr>
            <w:tcW w:w="90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608" w:author="Hardik Malhotra" w:date="2021-09-30T17:15:00Z">
              <w:tcPr>
                <w:tcW w:w="90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2811BFDC" w14:textId="74121B6D" w:rsidR="00587138" w:rsidRPr="00984BAB" w:rsidDel="00590BE8" w:rsidRDefault="00587138" w:rsidP="00A8358E">
            <w:pPr>
              <w:pStyle w:val="BodyText"/>
              <w:spacing w:before="162" w:line="480" w:lineRule="auto"/>
              <w:ind w:right="-90"/>
              <w:jc w:val="center"/>
              <w:rPr>
                <w:del w:id="4609" w:author="Hardik Malhotra" w:date="2021-09-30T17:49:00Z"/>
                <w:rFonts w:ascii="Verdana" w:hAnsi="Verdana" w:cs="Calibri"/>
                <w:sz w:val="14"/>
                <w:szCs w:val="14"/>
              </w:rPr>
              <w:pPrChange w:id="4610" w:author="Hardik Malhotra" w:date="2021-09-30T17:15:00Z">
                <w:pPr>
                  <w:pStyle w:val="BodyText"/>
                  <w:spacing w:before="162"/>
                  <w:ind w:right="-90"/>
                  <w:jc w:val="center"/>
                </w:pPr>
              </w:pPrChange>
            </w:pPr>
            <w:del w:id="4611" w:author="Hardik Malhotra" w:date="2021-09-30T17:49:00Z">
              <w:r w:rsidDel="00590BE8">
                <w:rPr>
                  <w:rFonts w:ascii="Verdana" w:hAnsi="Verdana" w:cs="Calibri"/>
                  <w:sz w:val="14"/>
                  <w:szCs w:val="14"/>
                </w:rPr>
                <w:delText>247</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612"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4BFA32E3" w14:textId="74F679E0" w:rsidR="00587138" w:rsidRPr="00984BAB" w:rsidDel="00590BE8" w:rsidRDefault="00587138" w:rsidP="00A8358E">
            <w:pPr>
              <w:pStyle w:val="BodyText"/>
              <w:spacing w:before="162" w:line="480" w:lineRule="auto"/>
              <w:ind w:right="-90"/>
              <w:jc w:val="center"/>
              <w:rPr>
                <w:del w:id="4613" w:author="Hardik Malhotra" w:date="2021-09-30T17:49:00Z"/>
                <w:rFonts w:ascii="Verdana" w:hAnsi="Verdana" w:cs="Calibri"/>
                <w:sz w:val="14"/>
                <w:szCs w:val="14"/>
              </w:rPr>
              <w:pPrChange w:id="4614" w:author="Hardik Malhotra" w:date="2021-09-30T17:15:00Z">
                <w:pPr>
                  <w:pStyle w:val="BodyText"/>
                  <w:spacing w:before="162"/>
                  <w:ind w:right="-90"/>
                  <w:jc w:val="center"/>
                </w:pPr>
              </w:pPrChange>
            </w:pPr>
            <w:del w:id="4615" w:author="Hardik Malhotra" w:date="2021-09-30T17:49:00Z">
              <w:r w:rsidDel="00590BE8">
                <w:rPr>
                  <w:rFonts w:ascii="Verdana" w:hAnsi="Verdana" w:cs="Calibri"/>
                  <w:sz w:val="14"/>
                  <w:szCs w:val="14"/>
                </w:rPr>
                <w:delText>247</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616"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87F11BE" w14:textId="753D523D" w:rsidR="00587138" w:rsidRPr="00984BAB" w:rsidDel="00590BE8" w:rsidRDefault="00587138" w:rsidP="00A8358E">
            <w:pPr>
              <w:pStyle w:val="BodyText"/>
              <w:spacing w:before="162" w:line="480" w:lineRule="auto"/>
              <w:ind w:right="-90"/>
              <w:jc w:val="center"/>
              <w:rPr>
                <w:del w:id="4617" w:author="Hardik Malhotra" w:date="2021-09-30T17:49:00Z"/>
                <w:rFonts w:ascii="Verdana" w:hAnsi="Verdana" w:cs="Calibri"/>
                <w:sz w:val="14"/>
                <w:szCs w:val="14"/>
              </w:rPr>
              <w:pPrChange w:id="4618" w:author="Hardik Malhotra" w:date="2021-09-30T17:15:00Z">
                <w:pPr>
                  <w:pStyle w:val="BodyText"/>
                  <w:spacing w:before="162"/>
                  <w:ind w:right="-90"/>
                  <w:jc w:val="center"/>
                </w:pPr>
              </w:pPrChange>
            </w:pPr>
            <w:del w:id="4619" w:author="Hardik Malhotra" w:date="2021-09-30T17:49:00Z">
              <w:r w:rsidDel="00590BE8">
                <w:rPr>
                  <w:rFonts w:ascii="Verdana" w:hAnsi="Verdana" w:cs="Calibri"/>
                  <w:sz w:val="14"/>
                  <w:szCs w:val="14"/>
                </w:rPr>
                <w:delText>247</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620"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DD899B7" w14:textId="3A52ECF2" w:rsidR="00587138" w:rsidRPr="00984BAB" w:rsidDel="00590BE8" w:rsidRDefault="00587138" w:rsidP="00A8358E">
            <w:pPr>
              <w:pStyle w:val="BodyText"/>
              <w:spacing w:before="162" w:line="480" w:lineRule="auto"/>
              <w:ind w:right="-90"/>
              <w:jc w:val="center"/>
              <w:rPr>
                <w:del w:id="4621" w:author="Hardik Malhotra" w:date="2021-09-30T17:49:00Z"/>
                <w:rFonts w:ascii="Verdana" w:hAnsi="Verdana" w:cs="Calibri"/>
                <w:sz w:val="14"/>
                <w:szCs w:val="14"/>
              </w:rPr>
              <w:pPrChange w:id="4622" w:author="Hardik Malhotra" w:date="2021-09-30T17:15:00Z">
                <w:pPr>
                  <w:pStyle w:val="BodyText"/>
                  <w:spacing w:before="162"/>
                  <w:ind w:right="-90"/>
                  <w:jc w:val="center"/>
                </w:pPr>
              </w:pPrChange>
            </w:pPr>
            <w:del w:id="4623" w:author="Hardik Malhotra" w:date="2021-09-30T17:49:00Z">
              <w:r w:rsidDel="00590BE8">
                <w:rPr>
                  <w:rFonts w:ascii="Verdana" w:hAnsi="Verdana" w:cs="Calibri"/>
                  <w:sz w:val="14"/>
                  <w:szCs w:val="14"/>
                </w:rPr>
                <w:delText>247</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624"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98DC658" w14:textId="5E16ADBD" w:rsidR="00587138" w:rsidRPr="00984BAB" w:rsidDel="00590BE8" w:rsidRDefault="00587138" w:rsidP="00A8358E">
            <w:pPr>
              <w:pStyle w:val="BodyText"/>
              <w:spacing w:before="162" w:line="480" w:lineRule="auto"/>
              <w:ind w:right="-90"/>
              <w:jc w:val="center"/>
              <w:rPr>
                <w:del w:id="4625" w:author="Hardik Malhotra" w:date="2021-09-30T17:49:00Z"/>
                <w:rFonts w:ascii="Verdana" w:hAnsi="Verdana" w:cs="Calibri"/>
                <w:sz w:val="14"/>
                <w:szCs w:val="14"/>
              </w:rPr>
              <w:pPrChange w:id="4626" w:author="Hardik Malhotra" w:date="2021-09-30T17:15:00Z">
                <w:pPr>
                  <w:pStyle w:val="BodyText"/>
                  <w:spacing w:before="162"/>
                  <w:ind w:right="-90"/>
                  <w:jc w:val="center"/>
                </w:pPr>
              </w:pPrChange>
            </w:pPr>
            <w:del w:id="4627" w:author="Hardik Malhotra" w:date="2021-09-30T17:49:00Z">
              <w:r w:rsidDel="00590BE8">
                <w:rPr>
                  <w:rFonts w:ascii="Verdana" w:hAnsi="Verdana" w:cs="Calibri"/>
                  <w:sz w:val="14"/>
                  <w:szCs w:val="14"/>
                </w:rPr>
                <w:delText>247</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628"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6EFECEAB" w14:textId="4ABB7C47" w:rsidR="00587138" w:rsidRPr="00984BAB" w:rsidDel="00590BE8" w:rsidRDefault="00587138" w:rsidP="00A8358E">
            <w:pPr>
              <w:pStyle w:val="BodyText"/>
              <w:spacing w:before="162" w:line="480" w:lineRule="auto"/>
              <w:ind w:right="-90"/>
              <w:jc w:val="center"/>
              <w:rPr>
                <w:del w:id="4629" w:author="Hardik Malhotra" w:date="2021-09-30T17:49:00Z"/>
                <w:rFonts w:ascii="Verdana" w:hAnsi="Verdana" w:cs="Calibri"/>
                <w:sz w:val="14"/>
                <w:szCs w:val="14"/>
              </w:rPr>
              <w:pPrChange w:id="4630" w:author="Hardik Malhotra" w:date="2021-09-30T17:15:00Z">
                <w:pPr>
                  <w:pStyle w:val="BodyText"/>
                  <w:spacing w:before="162"/>
                  <w:ind w:right="-90"/>
                  <w:jc w:val="center"/>
                </w:pPr>
              </w:pPrChange>
            </w:pPr>
            <w:del w:id="4631" w:author="Hardik Malhotra" w:date="2021-09-30T17:49:00Z">
              <w:r w:rsidDel="00590BE8">
                <w:rPr>
                  <w:rFonts w:ascii="Verdana" w:hAnsi="Verdana" w:cs="Calibri"/>
                  <w:sz w:val="14"/>
                  <w:szCs w:val="14"/>
                </w:rPr>
                <w:delText>247</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632"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404B78DF" w14:textId="0B497A09" w:rsidR="00587138" w:rsidRPr="00984BAB" w:rsidDel="00590BE8" w:rsidRDefault="00587138" w:rsidP="00A8358E">
            <w:pPr>
              <w:pStyle w:val="BodyText"/>
              <w:spacing w:before="162" w:line="480" w:lineRule="auto"/>
              <w:ind w:right="-90"/>
              <w:jc w:val="center"/>
              <w:rPr>
                <w:del w:id="4633" w:author="Hardik Malhotra" w:date="2021-09-30T17:49:00Z"/>
                <w:rFonts w:ascii="Verdana" w:hAnsi="Verdana" w:cs="Calibri"/>
                <w:sz w:val="14"/>
                <w:szCs w:val="14"/>
              </w:rPr>
              <w:pPrChange w:id="4634" w:author="Hardik Malhotra" w:date="2021-09-30T17:15:00Z">
                <w:pPr>
                  <w:pStyle w:val="BodyText"/>
                  <w:spacing w:before="162"/>
                  <w:ind w:right="-90"/>
                  <w:jc w:val="center"/>
                </w:pPr>
              </w:pPrChange>
            </w:pPr>
            <w:del w:id="4635" w:author="Hardik Malhotra" w:date="2021-09-30T17:49:00Z">
              <w:r w:rsidDel="00590BE8">
                <w:rPr>
                  <w:rFonts w:ascii="Verdana" w:hAnsi="Verdana" w:cs="Calibri"/>
                  <w:sz w:val="14"/>
                  <w:szCs w:val="14"/>
                </w:rPr>
                <w:delText>247</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636"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2A68DB81" w14:textId="274FF13E" w:rsidR="00587138" w:rsidRPr="00984BAB" w:rsidDel="00590BE8" w:rsidRDefault="00587138" w:rsidP="00A8358E">
            <w:pPr>
              <w:pStyle w:val="BodyText"/>
              <w:spacing w:before="162" w:line="480" w:lineRule="auto"/>
              <w:ind w:right="-90"/>
              <w:jc w:val="center"/>
              <w:rPr>
                <w:del w:id="4637" w:author="Hardik Malhotra" w:date="2021-09-30T17:49:00Z"/>
                <w:rFonts w:ascii="Verdana" w:hAnsi="Verdana" w:cs="Calibri"/>
                <w:sz w:val="14"/>
                <w:szCs w:val="14"/>
              </w:rPr>
              <w:pPrChange w:id="4638" w:author="Hardik Malhotra" w:date="2021-09-30T17:15:00Z">
                <w:pPr>
                  <w:pStyle w:val="BodyText"/>
                  <w:spacing w:before="162"/>
                  <w:ind w:right="-90"/>
                  <w:jc w:val="center"/>
                </w:pPr>
              </w:pPrChange>
            </w:pPr>
            <w:del w:id="4639" w:author="Hardik Malhotra" w:date="2021-09-30T17:49:00Z">
              <w:r w:rsidDel="00590BE8">
                <w:rPr>
                  <w:rFonts w:ascii="Verdana" w:hAnsi="Verdana" w:cs="Calibri"/>
                  <w:sz w:val="14"/>
                  <w:szCs w:val="14"/>
                </w:rPr>
                <w:delText>247</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640"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3B9AB33" w14:textId="68526674" w:rsidR="00587138" w:rsidRPr="007525AD" w:rsidDel="00590BE8" w:rsidRDefault="00587138" w:rsidP="00A8358E">
            <w:pPr>
              <w:pStyle w:val="BodyText"/>
              <w:spacing w:before="162" w:line="480" w:lineRule="auto"/>
              <w:ind w:right="-90"/>
              <w:jc w:val="center"/>
              <w:rPr>
                <w:del w:id="4641" w:author="Hardik Malhotra" w:date="2021-09-30T17:49:00Z"/>
                <w:rFonts w:ascii="Verdana" w:hAnsi="Verdana" w:cs="Calibri"/>
                <w:sz w:val="14"/>
                <w:szCs w:val="14"/>
              </w:rPr>
              <w:pPrChange w:id="4642" w:author="Hardik Malhotra" w:date="2021-09-30T17:15:00Z">
                <w:pPr>
                  <w:pStyle w:val="BodyText"/>
                  <w:spacing w:before="162"/>
                  <w:ind w:right="-90"/>
                  <w:jc w:val="center"/>
                </w:pPr>
              </w:pPrChange>
            </w:pPr>
            <w:del w:id="4643" w:author="Hardik Malhotra" w:date="2021-09-30T17:49:00Z">
              <w:r w:rsidDel="00590BE8">
                <w:rPr>
                  <w:rFonts w:ascii="Verdana" w:hAnsi="Verdana" w:cs="Calibri"/>
                  <w:sz w:val="14"/>
                  <w:szCs w:val="14"/>
                </w:rPr>
                <w:delText>247</w:delText>
              </w:r>
            </w:del>
          </w:p>
        </w:tc>
      </w:tr>
      <w:tr w:rsidR="00587138" w:rsidRPr="00C568E6" w:rsidDel="00590BE8" w14:paraId="74761235" w14:textId="5734E781" w:rsidTr="00A8358E">
        <w:trPr>
          <w:cantSplit/>
          <w:trHeight w:val="1134"/>
          <w:del w:id="4644" w:author="Hardik Malhotra" w:date="2021-09-30T17:49:00Z"/>
          <w:trPrChange w:id="4645" w:author="Hardik Malhotra" w:date="2021-09-30T17:15:00Z">
            <w:trPr>
              <w:trHeight w:val="595"/>
            </w:trPr>
          </w:trPrChange>
        </w:trPr>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646" w:author="Hardik Malhotra" w:date="2021-09-30T17:1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B143836" w14:textId="4A1B3FD9" w:rsidR="00587138" w:rsidRPr="007525AD" w:rsidDel="00590BE8" w:rsidRDefault="00587138" w:rsidP="00A8358E">
            <w:pPr>
              <w:pStyle w:val="BodyText"/>
              <w:spacing w:before="162" w:line="480" w:lineRule="auto"/>
              <w:ind w:right="-90"/>
              <w:jc w:val="center"/>
              <w:rPr>
                <w:del w:id="4647" w:author="Hardik Malhotra" w:date="2021-09-30T17:49:00Z"/>
                <w:rFonts w:ascii="Verdana" w:hAnsi="Verdana" w:cs="Calibri"/>
                <w:sz w:val="14"/>
                <w:szCs w:val="14"/>
              </w:rPr>
              <w:pPrChange w:id="4648" w:author="Hardik Malhotra" w:date="2021-09-30T17:15:00Z">
                <w:pPr>
                  <w:pStyle w:val="BodyText"/>
                  <w:spacing w:before="162"/>
                  <w:ind w:right="-90"/>
                  <w:jc w:val="center"/>
                </w:pPr>
              </w:pPrChange>
            </w:pPr>
            <w:del w:id="4649" w:author="Hardik Malhotra" w:date="2021-09-30T17:49:00Z">
              <w:r w:rsidRPr="00C568E6" w:rsidDel="00590BE8">
                <w:rPr>
                  <w:rFonts w:ascii="Verdana" w:hAnsi="Verdana" w:cs="Calibri"/>
                  <w:sz w:val="14"/>
                  <w:szCs w:val="14"/>
                  <w:rPrChange w:id="4650" w:author="Ritu Kamra" w:date="2021-09-27T17:29:00Z">
                    <w:rPr>
                      <w:rFonts w:ascii="Verdana" w:hAnsi="Verdana" w:cs="Calibri"/>
                      <w:color w:val="353535"/>
                      <w:sz w:val="14"/>
                      <w:szCs w:val="14"/>
                    </w:rPr>
                  </w:rPrChange>
                </w:rPr>
                <w:delText>Nantong Xincheng Synthetic Material Co Ltd</w:delText>
              </w:r>
            </w:del>
          </w:p>
        </w:tc>
        <w:tc>
          <w:tcPr>
            <w:tcW w:w="841" w:type="dxa"/>
            <w:tcBorders>
              <w:top w:val="single" w:sz="2" w:space="0" w:color="000000"/>
              <w:left w:val="single" w:sz="2" w:space="0" w:color="000000"/>
              <w:bottom w:val="single" w:sz="2" w:space="0" w:color="000000"/>
              <w:right w:val="single" w:sz="2" w:space="0" w:color="000000"/>
            </w:tcBorders>
            <w:shd w:val="clear" w:color="auto" w:fill="FFFFFF"/>
            <w:vAlign w:val="bottom"/>
            <w:tcPrChange w:id="4651" w:author="Hardik Malhotra" w:date="2021-09-30T17:15:00Z">
              <w:tcPr>
                <w:tcW w:w="841" w:type="dxa"/>
                <w:tcBorders>
                  <w:top w:val="single" w:sz="2" w:space="0" w:color="000000"/>
                  <w:left w:val="single" w:sz="2" w:space="0" w:color="000000"/>
                  <w:bottom w:val="single" w:sz="2" w:space="0" w:color="000000"/>
                  <w:right w:val="single" w:sz="2" w:space="0" w:color="000000"/>
                </w:tcBorders>
                <w:shd w:val="clear" w:color="auto" w:fill="FFFFFF"/>
                <w:vAlign w:val="bottom"/>
              </w:tcPr>
            </w:tcPrChange>
          </w:tcPr>
          <w:p w14:paraId="71BD2E08" w14:textId="05ADE774" w:rsidR="00587138" w:rsidRPr="007525AD" w:rsidDel="00590BE8" w:rsidRDefault="00587138" w:rsidP="00A8358E">
            <w:pPr>
              <w:pStyle w:val="BodyText"/>
              <w:spacing w:before="162" w:line="480" w:lineRule="auto"/>
              <w:ind w:right="-90"/>
              <w:jc w:val="center"/>
              <w:rPr>
                <w:del w:id="4652" w:author="Hardik Malhotra" w:date="2021-09-30T17:49:00Z"/>
                <w:rFonts w:ascii="Verdana" w:hAnsi="Verdana" w:cs="Calibri"/>
                <w:sz w:val="14"/>
                <w:szCs w:val="14"/>
              </w:rPr>
              <w:pPrChange w:id="4653" w:author="Hardik Malhotra" w:date="2021-09-30T17:15:00Z">
                <w:pPr>
                  <w:pStyle w:val="BodyText"/>
                  <w:spacing w:before="162"/>
                  <w:ind w:right="-90"/>
                  <w:jc w:val="center"/>
                </w:pPr>
              </w:pPrChange>
            </w:pPr>
            <w:del w:id="4654" w:author="Hardik Malhotra" w:date="2021-09-30T17:49:00Z">
              <w:r w:rsidRPr="00C568E6" w:rsidDel="00590BE8">
                <w:rPr>
                  <w:rFonts w:ascii="Verdana" w:hAnsi="Verdana" w:cs="Calibri"/>
                  <w:sz w:val="14"/>
                  <w:szCs w:val="14"/>
                  <w:rPrChange w:id="4655" w:author="Ritu Kamra" w:date="2021-09-27T17:29:00Z">
                    <w:rPr>
                      <w:rFonts w:ascii="Verdana" w:hAnsi="Verdana" w:cs="Calibri"/>
                      <w:color w:val="353535"/>
                      <w:sz w:val="14"/>
                      <w:szCs w:val="14"/>
                    </w:rPr>
                  </w:rPrChange>
                </w:rPr>
                <w:delText>1</w:delText>
              </w:r>
            </w:del>
          </w:p>
        </w:tc>
        <w:tc>
          <w:tcPr>
            <w:tcW w:w="90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656" w:author="Hardik Malhotra" w:date="2021-09-30T17:15:00Z">
              <w:tcPr>
                <w:tcW w:w="90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019BCE83" w14:textId="1BFB1975" w:rsidR="00587138" w:rsidRPr="007525AD" w:rsidDel="00590BE8" w:rsidRDefault="00587138" w:rsidP="00A8358E">
            <w:pPr>
              <w:pStyle w:val="BodyText"/>
              <w:spacing w:before="162" w:line="480" w:lineRule="auto"/>
              <w:ind w:right="-90"/>
              <w:jc w:val="center"/>
              <w:rPr>
                <w:del w:id="4657" w:author="Hardik Malhotra" w:date="2021-09-30T17:49:00Z"/>
                <w:rFonts w:ascii="Verdana" w:hAnsi="Verdana" w:cs="Calibri"/>
                <w:sz w:val="14"/>
                <w:szCs w:val="14"/>
              </w:rPr>
              <w:pPrChange w:id="4658" w:author="Hardik Malhotra" w:date="2021-09-30T17:15:00Z">
                <w:pPr>
                  <w:pStyle w:val="BodyText"/>
                  <w:spacing w:before="162"/>
                  <w:ind w:right="-90"/>
                  <w:jc w:val="center"/>
                </w:pPr>
              </w:pPrChange>
            </w:pPr>
            <w:del w:id="4659" w:author="Hardik Malhotra" w:date="2021-09-30T17:49:00Z">
              <w:r w:rsidDel="00590BE8">
                <w:rPr>
                  <w:rFonts w:ascii="Verdana" w:hAnsi="Verdana" w:cs="Calibri"/>
                  <w:sz w:val="14"/>
                  <w:szCs w:val="14"/>
                </w:rPr>
                <w:delText>120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660"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14E36C1" w14:textId="7201850F" w:rsidR="00587138" w:rsidRPr="007525AD" w:rsidDel="00590BE8" w:rsidRDefault="00587138" w:rsidP="00A8358E">
            <w:pPr>
              <w:pStyle w:val="BodyText"/>
              <w:spacing w:before="162" w:line="480" w:lineRule="auto"/>
              <w:ind w:right="-90"/>
              <w:jc w:val="center"/>
              <w:rPr>
                <w:del w:id="4661" w:author="Hardik Malhotra" w:date="2021-09-30T17:49:00Z"/>
                <w:rFonts w:ascii="Verdana" w:hAnsi="Verdana" w:cs="Calibri"/>
                <w:sz w:val="14"/>
                <w:szCs w:val="14"/>
              </w:rPr>
              <w:pPrChange w:id="4662" w:author="Hardik Malhotra" w:date="2021-09-30T17:15:00Z">
                <w:pPr>
                  <w:pStyle w:val="BodyText"/>
                  <w:spacing w:before="162"/>
                  <w:ind w:right="-90"/>
                  <w:jc w:val="center"/>
                </w:pPr>
              </w:pPrChange>
            </w:pPr>
            <w:del w:id="4663" w:author="Hardik Malhotra" w:date="2021-09-30T17:49:00Z">
              <w:r w:rsidDel="00590BE8">
                <w:rPr>
                  <w:rFonts w:ascii="Verdana" w:hAnsi="Verdana" w:cs="Calibri"/>
                  <w:sz w:val="14"/>
                  <w:szCs w:val="14"/>
                </w:rPr>
                <w:delText>120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664"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409768AD" w14:textId="1140DED9" w:rsidR="00587138" w:rsidRPr="007525AD" w:rsidDel="00590BE8" w:rsidRDefault="00587138" w:rsidP="00A8358E">
            <w:pPr>
              <w:pStyle w:val="BodyText"/>
              <w:spacing w:before="162" w:line="480" w:lineRule="auto"/>
              <w:ind w:right="-90"/>
              <w:jc w:val="center"/>
              <w:rPr>
                <w:del w:id="4665" w:author="Hardik Malhotra" w:date="2021-09-30T17:49:00Z"/>
                <w:rFonts w:ascii="Verdana" w:hAnsi="Verdana" w:cs="Calibri"/>
                <w:sz w:val="14"/>
                <w:szCs w:val="14"/>
              </w:rPr>
              <w:pPrChange w:id="4666" w:author="Hardik Malhotra" w:date="2021-09-30T17:15:00Z">
                <w:pPr>
                  <w:pStyle w:val="BodyText"/>
                  <w:spacing w:before="162"/>
                  <w:ind w:right="-90"/>
                  <w:jc w:val="center"/>
                </w:pPr>
              </w:pPrChange>
            </w:pPr>
            <w:del w:id="4667" w:author="Hardik Malhotra" w:date="2021-09-30T17:49:00Z">
              <w:r w:rsidDel="00590BE8">
                <w:rPr>
                  <w:rFonts w:ascii="Verdana" w:hAnsi="Verdana" w:cs="Calibri"/>
                  <w:sz w:val="14"/>
                  <w:szCs w:val="14"/>
                </w:rPr>
                <w:delText>120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668"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0B977CA2" w14:textId="43EF1FC2" w:rsidR="00587138" w:rsidRPr="007525AD" w:rsidDel="00590BE8" w:rsidRDefault="00587138" w:rsidP="00A8358E">
            <w:pPr>
              <w:pStyle w:val="BodyText"/>
              <w:spacing w:before="162" w:line="480" w:lineRule="auto"/>
              <w:ind w:right="-90"/>
              <w:jc w:val="center"/>
              <w:rPr>
                <w:del w:id="4669" w:author="Hardik Malhotra" w:date="2021-09-30T17:49:00Z"/>
                <w:rFonts w:ascii="Verdana" w:hAnsi="Verdana" w:cs="Calibri"/>
                <w:sz w:val="14"/>
                <w:szCs w:val="14"/>
              </w:rPr>
              <w:pPrChange w:id="4670" w:author="Hardik Malhotra" w:date="2021-09-30T17:15:00Z">
                <w:pPr>
                  <w:pStyle w:val="BodyText"/>
                  <w:spacing w:before="162"/>
                  <w:ind w:right="-90"/>
                  <w:jc w:val="center"/>
                </w:pPr>
              </w:pPrChange>
            </w:pPr>
            <w:del w:id="4671" w:author="Hardik Malhotra" w:date="2021-09-30T17:49:00Z">
              <w:r w:rsidDel="00590BE8">
                <w:rPr>
                  <w:rFonts w:ascii="Verdana" w:hAnsi="Verdana" w:cs="Calibri"/>
                  <w:sz w:val="14"/>
                  <w:szCs w:val="14"/>
                </w:rPr>
                <w:delText>130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672"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4D9506C7" w14:textId="3320BD85" w:rsidR="00587138" w:rsidRPr="007525AD" w:rsidDel="00590BE8" w:rsidRDefault="00587138" w:rsidP="00A8358E">
            <w:pPr>
              <w:pStyle w:val="BodyText"/>
              <w:spacing w:before="162" w:line="480" w:lineRule="auto"/>
              <w:ind w:right="-90"/>
              <w:jc w:val="center"/>
              <w:rPr>
                <w:del w:id="4673" w:author="Hardik Malhotra" w:date="2021-09-30T17:49:00Z"/>
                <w:rFonts w:ascii="Verdana" w:hAnsi="Verdana" w:cs="Calibri"/>
                <w:sz w:val="14"/>
                <w:szCs w:val="14"/>
              </w:rPr>
              <w:pPrChange w:id="4674" w:author="Hardik Malhotra" w:date="2021-09-30T17:15:00Z">
                <w:pPr>
                  <w:pStyle w:val="BodyText"/>
                  <w:spacing w:before="162"/>
                  <w:ind w:right="-90"/>
                  <w:jc w:val="center"/>
                </w:pPr>
              </w:pPrChange>
            </w:pPr>
            <w:del w:id="4675" w:author="Hardik Malhotra" w:date="2021-09-30T17:49:00Z">
              <w:r w:rsidDel="00590BE8">
                <w:rPr>
                  <w:rFonts w:ascii="Verdana" w:hAnsi="Verdana" w:cs="Calibri"/>
                  <w:sz w:val="14"/>
                  <w:szCs w:val="14"/>
                </w:rPr>
                <w:delText>130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676"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6931D569" w14:textId="273399D8" w:rsidR="00587138" w:rsidRPr="00984BAB" w:rsidDel="00590BE8" w:rsidRDefault="00587138" w:rsidP="00A8358E">
            <w:pPr>
              <w:pStyle w:val="BodyText"/>
              <w:spacing w:before="162" w:line="480" w:lineRule="auto"/>
              <w:ind w:right="-90"/>
              <w:jc w:val="center"/>
              <w:rPr>
                <w:del w:id="4677" w:author="Hardik Malhotra" w:date="2021-09-30T17:49:00Z"/>
                <w:rFonts w:ascii="Verdana" w:hAnsi="Verdana" w:cs="Calibri"/>
                <w:sz w:val="14"/>
                <w:szCs w:val="14"/>
              </w:rPr>
              <w:pPrChange w:id="4678" w:author="Hardik Malhotra" w:date="2021-09-30T17:15:00Z">
                <w:pPr>
                  <w:pStyle w:val="BodyText"/>
                  <w:spacing w:before="162"/>
                  <w:ind w:right="-90"/>
                  <w:jc w:val="center"/>
                </w:pPr>
              </w:pPrChange>
            </w:pPr>
            <w:del w:id="4679" w:author="Hardik Malhotra" w:date="2021-09-30T17:49:00Z">
              <w:r w:rsidDel="00590BE8">
                <w:rPr>
                  <w:rFonts w:ascii="Verdana" w:hAnsi="Verdana" w:cs="Calibri"/>
                  <w:sz w:val="14"/>
                  <w:szCs w:val="14"/>
                </w:rPr>
                <w:delText>130</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680"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37D5042C" w14:textId="32ADD6A8" w:rsidR="00587138" w:rsidRPr="00984BAB" w:rsidDel="00590BE8" w:rsidRDefault="00587138" w:rsidP="00A8358E">
            <w:pPr>
              <w:pStyle w:val="BodyText"/>
              <w:spacing w:before="162" w:line="480" w:lineRule="auto"/>
              <w:ind w:right="-90"/>
              <w:jc w:val="center"/>
              <w:rPr>
                <w:del w:id="4681" w:author="Hardik Malhotra" w:date="2021-09-30T17:49:00Z"/>
                <w:rFonts w:ascii="Verdana" w:hAnsi="Verdana" w:cs="Calibri"/>
                <w:sz w:val="14"/>
                <w:szCs w:val="14"/>
              </w:rPr>
              <w:pPrChange w:id="4682" w:author="Hardik Malhotra" w:date="2021-09-30T17:15:00Z">
                <w:pPr>
                  <w:pStyle w:val="BodyText"/>
                  <w:spacing w:before="162"/>
                  <w:ind w:right="-90"/>
                  <w:jc w:val="center"/>
                </w:pPr>
              </w:pPrChange>
            </w:pPr>
            <w:del w:id="4683" w:author="Hardik Malhotra" w:date="2021-09-30T17:49:00Z">
              <w:r w:rsidDel="00590BE8">
                <w:rPr>
                  <w:rFonts w:ascii="Verdana" w:hAnsi="Verdana" w:cs="Calibri"/>
                  <w:sz w:val="14"/>
                  <w:szCs w:val="14"/>
                </w:rPr>
                <w:delText>130</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684"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020DDC76" w14:textId="6407EE1A" w:rsidR="00587138" w:rsidRPr="00984BAB" w:rsidDel="00590BE8" w:rsidRDefault="00587138" w:rsidP="00A8358E">
            <w:pPr>
              <w:pStyle w:val="BodyText"/>
              <w:spacing w:before="162" w:line="480" w:lineRule="auto"/>
              <w:ind w:right="-90"/>
              <w:jc w:val="center"/>
              <w:rPr>
                <w:del w:id="4685" w:author="Hardik Malhotra" w:date="2021-09-30T17:49:00Z"/>
                <w:rFonts w:ascii="Verdana" w:hAnsi="Verdana" w:cs="Calibri"/>
                <w:sz w:val="14"/>
                <w:szCs w:val="14"/>
              </w:rPr>
              <w:pPrChange w:id="4686" w:author="Hardik Malhotra" w:date="2021-09-30T17:15:00Z">
                <w:pPr>
                  <w:pStyle w:val="BodyText"/>
                  <w:spacing w:before="162"/>
                  <w:ind w:right="-90"/>
                  <w:jc w:val="center"/>
                </w:pPr>
              </w:pPrChange>
            </w:pPr>
            <w:del w:id="4687" w:author="Hardik Malhotra" w:date="2021-09-30T17:49:00Z">
              <w:r w:rsidDel="00590BE8">
                <w:rPr>
                  <w:rFonts w:ascii="Verdana" w:hAnsi="Verdana" w:cs="Calibri"/>
                  <w:sz w:val="14"/>
                  <w:szCs w:val="14"/>
                </w:rPr>
                <w:delText>130</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688"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68CF517D" w14:textId="68426BF8" w:rsidR="00587138" w:rsidRPr="007525AD" w:rsidDel="00590BE8" w:rsidRDefault="00587138" w:rsidP="00A8358E">
            <w:pPr>
              <w:pStyle w:val="BodyText"/>
              <w:spacing w:before="162" w:line="480" w:lineRule="auto"/>
              <w:ind w:right="-90"/>
              <w:jc w:val="center"/>
              <w:rPr>
                <w:del w:id="4689" w:author="Hardik Malhotra" w:date="2021-09-30T17:49:00Z"/>
                <w:rFonts w:ascii="Verdana" w:hAnsi="Verdana" w:cs="Calibri"/>
                <w:sz w:val="14"/>
                <w:szCs w:val="14"/>
              </w:rPr>
              <w:pPrChange w:id="4690" w:author="Hardik Malhotra" w:date="2021-09-30T17:15:00Z">
                <w:pPr>
                  <w:pStyle w:val="BodyText"/>
                  <w:spacing w:before="162"/>
                  <w:ind w:right="-90"/>
                  <w:jc w:val="center"/>
                </w:pPr>
              </w:pPrChange>
            </w:pPr>
            <w:del w:id="4691" w:author="Hardik Malhotra" w:date="2021-09-30T17:49:00Z">
              <w:r w:rsidDel="00590BE8">
                <w:rPr>
                  <w:rFonts w:ascii="Verdana" w:hAnsi="Verdana" w:cs="Calibri"/>
                  <w:sz w:val="14"/>
                  <w:szCs w:val="14"/>
                </w:rPr>
                <w:delText>130</w:delText>
              </w:r>
            </w:del>
          </w:p>
        </w:tc>
      </w:tr>
      <w:tr w:rsidR="00587138" w:rsidRPr="00C568E6" w:rsidDel="00590BE8" w14:paraId="404A6C47" w14:textId="4C17573F" w:rsidTr="00A8358E">
        <w:trPr>
          <w:cantSplit/>
          <w:trHeight w:val="1134"/>
          <w:del w:id="4692" w:author="Hardik Malhotra" w:date="2021-09-30T17:49:00Z"/>
          <w:trPrChange w:id="4693" w:author="Hardik Malhotra" w:date="2021-09-30T17:15:00Z">
            <w:trPr>
              <w:trHeight w:val="558"/>
            </w:trPr>
          </w:trPrChange>
        </w:trPr>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694" w:author="Hardik Malhotra" w:date="2021-09-30T17:1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0A57E60" w14:textId="1BFD68DC" w:rsidR="00587138" w:rsidRPr="007525AD" w:rsidDel="00590BE8" w:rsidRDefault="00587138" w:rsidP="00A8358E">
            <w:pPr>
              <w:pStyle w:val="BodyText"/>
              <w:spacing w:before="162" w:line="480" w:lineRule="auto"/>
              <w:ind w:right="-90"/>
              <w:jc w:val="center"/>
              <w:rPr>
                <w:del w:id="4695" w:author="Hardik Malhotra" w:date="2021-09-30T17:49:00Z"/>
                <w:rFonts w:ascii="Verdana" w:hAnsi="Verdana" w:cs="Calibri"/>
                <w:sz w:val="14"/>
                <w:szCs w:val="14"/>
              </w:rPr>
              <w:pPrChange w:id="4696" w:author="Hardik Malhotra" w:date="2021-09-30T17:15:00Z">
                <w:pPr>
                  <w:pStyle w:val="BodyText"/>
                  <w:spacing w:before="162"/>
                  <w:ind w:right="-90"/>
                  <w:jc w:val="center"/>
                </w:pPr>
              </w:pPrChange>
            </w:pPr>
            <w:del w:id="4697" w:author="Hardik Malhotra" w:date="2021-09-30T17:49:00Z">
              <w:r w:rsidDel="00590BE8">
                <w:rPr>
                  <w:rFonts w:ascii="Verdana" w:hAnsi="Verdana" w:cs="Calibri"/>
                  <w:sz w:val="14"/>
                  <w:szCs w:val="14"/>
                </w:rPr>
                <w:delText>Jiangsu Yangnong Kumho Chemical Co., Ltd.</w:delText>
              </w:r>
            </w:del>
          </w:p>
        </w:tc>
        <w:tc>
          <w:tcPr>
            <w:tcW w:w="841" w:type="dxa"/>
            <w:tcBorders>
              <w:top w:val="single" w:sz="2" w:space="0" w:color="000000"/>
              <w:left w:val="single" w:sz="2" w:space="0" w:color="000000"/>
              <w:bottom w:val="single" w:sz="2" w:space="0" w:color="000000"/>
              <w:right w:val="single" w:sz="2" w:space="0" w:color="000000"/>
            </w:tcBorders>
            <w:shd w:val="clear" w:color="auto" w:fill="FFFFFF"/>
            <w:vAlign w:val="bottom"/>
            <w:tcPrChange w:id="4698" w:author="Hardik Malhotra" w:date="2021-09-30T17:15:00Z">
              <w:tcPr>
                <w:tcW w:w="841" w:type="dxa"/>
                <w:tcBorders>
                  <w:top w:val="single" w:sz="2" w:space="0" w:color="000000"/>
                  <w:left w:val="single" w:sz="2" w:space="0" w:color="000000"/>
                  <w:bottom w:val="single" w:sz="2" w:space="0" w:color="000000"/>
                  <w:right w:val="single" w:sz="2" w:space="0" w:color="000000"/>
                </w:tcBorders>
                <w:shd w:val="clear" w:color="auto" w:fill="FFFFFF"/>
                <w:vAlign w:val="bottom"/>
              </w:tcPr>
            </w:tcPrChange>
          </w:tcPr>
          <w:p w14:paraId="17EE2449" w14:textId="6B830E53" w:rsidR="00587138" w:rsidRPr="007525AD" w:rsidDel="00590BE8" w:rsidRDefault="00587138" w:rsidP="00A8358E">
            <w:pPr>
              <w:pStyle w:val="BodyText"/>
              <w:spacing w:before="162" w:line="480" w:lineRule="auto"/>
              <w:ind w:right="-90"/>
              <w:jc w:val="center"/>
              <w:rPr>
                <w:del w:id="4699" w:author="Hardik Malhotra" w:date="2021-09-30T17:49:00Z"/>
                <w:rFonts w:ascii="Verdana" w:hAnsi="Verdana" w:cs="Calibri"/>
                <w:sz w:val="14"/>
                <w:szCs w:val="14"/>
              </w:rPr>
              <w:pPrChange w:id="4700" w:author="Hardik Malhotra" w:date="2021-09-30T17:15:00Z">
                <w:pPr>
                  <w:pStyle w:val="BodyText"/>
                  <w:spacing w:before="162"/>
                  <w:ind w:right="-90"/>
                  <w:jc w:val="center"/>
                </w:pPr>
              </w:pPrChange>
            </w:pPr>
            <w:del w:id="4701" w:author="Hardik Malhotra" w:date="2021-09-30T17:49:00Z">
              <w:r w:rsidDel="00590BE8">
                <w:rPr>
                  <w:rFonts w:ascii="Verdana" w:hAnsi="Verdana" w:cs="Calibri"/>
                  <w:sz w:val="14"/>
                  <w:szCs w:val="14"/>
                </w:rPr>
                <w:delText>1</w:delText>
              </w:r>
            </w:del>
          </w:p>
        </w:tc>
        <w:tc>
          <w:tcPr>
            <w:tcW w:w="90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702" w:author="Hardik Malhotra" w:date="2021-09-30T17:15:00Z">
              <w:tcPr>
                <w:tcW w:w="90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25F2BE4B" w14:textId="567C2B15" w:rsidR="00587138" w:rsidRPr="007525AD" w:rsidDel="00590BE8" w:rsidRDefault="00587138" w:rsidP="00A8358E">
            <w:pPr>
              <w:pStyle w:val="BodyText"/>
              <w:spacing w:before="162" w:line="480" w:lineRule="auto"/>
              <w:ind w:right="-90"/>
              <w:jc w:val="center"/>
              <w:rPr>
                <w:del w:id="4703" w:author="Hardik Malhotra" w:date="2021-09-30T17:49:00Z"/>
                <w:rFonts w:ascii="Verdana" w:hAnsi="Verdana" w:cs="Calibri"/>
                <w:sz w:val="14"/>
                <w:szCs w:val="14"/>
              </w:rPr>
              <w:pPrChange w:id="4704" w:author="Hardik Malhotra" w:date="2021-09-30T17:15:00Z">
                <w:pPr>
                  <w:pStyle w:val="BodyText"/>
                  <w:spacing w:before="162"/>
                  <w:ind w:right="-90"/>
                  <w:jc w:val="center"/>
                </w:pPr>
              </w:pPrChange>
            </w:pPr>
            <w:del w:id="4705" w:author="Hardik Malhotra" w:date="2021-09-30T17:49:00Z">
              <w:r w:rsidDel="00590BE8">
                <w:rPr>
                  <w:rFonts w:ascii="Verdana" w:hAnsi="Verdana" w:cs="Calibri"/>
                  <w:sz w:val="14"/>
                  <w:szCs w:val="14"/>
                </w:rPr>
                <w:delText>75</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706"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6C7AF871" w14:textId="7847504A" w:rsidR="00587138" w:rsidRPr="007525AD" w:rsidDel="00590BE8" w:rsidRDefault="00587138" w:rsidP="00A8358E">
            <w:pPr>
              <w:pStyle w:val="BodyText"/>
              <w:spacing w:before="162" w:line="480" w:lineRule="auto"/>
              <w:ind w:right="-90"/>
              <w:jc w:val="center"/>
              <w:rPr>
                <w:del w:id="4707" w:author="Hardik Malhotra" w:date="2021-09-30T17:49:00Z"/>
                <w:rFonts w:ascii="Verdana" w:hAnsi="Verdana" w:cs="Calibri"/>
                <w:sz w:val="14"/>
                <w:szCs w:val="14"/>
              </w:rPr>
              <w:pPrChange w:id="4708" w:author="Hardik Malhotra" w:date="2021-09-30T17:15:00Z">
                <w:pPr>
                  <w:pStyle w:val="BodyText"/>
                  <w:spacing w:before="162"/>
                  <w:ind w:right="-90"/>
                  <w:jc w:val="center"/>
                </w:pPr>
              </w:pPrChange>
            </w:pPr>
            <w:del w:id="4709" w:author="Hardik Malhotra" w:date="2021-09-30T17:49:00Z">
              <w:r w:rsidDel="00590BE8">
                <w:rPr>
                  <w:rFonts w:ascii="Verdana" w:hAnsi="Verdana" w:cs="Calibri"/>
                  <w:sz w:val="14"/>
                  <w:szCs w:val="14"/>
                </w:rPr>
                <w:delText>75</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710"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449A05E8" w14:textId="4985288E" w:rsidR="00587138" w:rsidRPr="007525AD" w:rsidDel="00590BE8" w:rsidRDefault="00587138" w:rsidP="00A8358E">
            <w:pPr>
              <w:pStyle w:val="BodyText"/>
              <w:spacing w:before="162" w:line="480" w:lineRule="auto"/>
              <w:ind w:right="-90"/>
              <w:jc w:val="center"/>
              <w:rPr>
                <w:del w:id="4711" w:author="Hardik Malhotra" w:date="2021-09-30T17:49:00Z"/>
                <w:rFonts w:ascii="Verdana" w:hAnsi="Verdana" w:cs="Calibri"/>
                <w:sz w:val="14"/>
                <w:szCs w:val="14"/>
              </w:rPr>
              <w:pPrChange w:id="4712" w:author="Hardik Malhotra" w:date="2021-09-30T17:15:00Z">
                <w:pPr>
                  <w:pStyle w:val="BodyText"/>
                  <w:spacing w:before="162"/>
                  <w:ind w:right="-90"/>
                  <w:jc w:val="center"/>
                </w:pPr>
              </w:pPrChange>
            </w:pPr>
            <w:del w:id="4713" w:author="Hardik Malhotra" w:date="2021-09-30T17:49:00Z">
              <w:r w:rsidDel="00590BE8">
                <w:rPr>
                  <w:rFonts w:ascii="Verdana" w:hAnsi="Verdana" w:cs="Calibri"/>
                  <w:sz w:val="14"/>
                  <w:szCs w:val="14"/>
                </w:rPr>
                <w:delText>95</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714"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63E15CB0" w14:textId="652A870A" w:rsidR="00587138" w:rsidRPr="007525AD" w:rsidDel="00590BE8" w:rsidRDefault="00587138" w:rsidP="00A8358E">
            <w:pPr>
              <w:pStyle w:val="BodyText"/>
              <w:spacing w:before="162" w:line="480" w:lineRule="auto"/>
              <w:ind w:right="-90"/>
              <w:jc w:val="center"/>
              <w:rPr>
                <w:del w:id="4715" w:author="Hardik Malhotra" w:date="2021-09-30T17:49:00Z"/>
                <w:rFonts w:ascii="Verdana" w:hAnsi="Verdana" w:cs="Calibri"/>
                <w:sz w:val="14"/>
                <w:szCs w:val="14"/>
              </w:rPr>
              <w:pPrChange w:id="4716" w:author="Hardik Malhotra" w:date="2021-09-30T17:15:00Z">
                <w:pPr>
                  <w:pStyle w:val="BodyText"/>
                  <w:spacing w:before="162"/>
                  <w:ind w:right="-90"/>
                  <w:jc w:val="center"/>
                </w:pPr>
              </w:pPrChange>
            </w:pPr>
            <w:del w:id="4717" w:author="Hardik Malhotra" w:date="2021-09-30T17:49:00Z">
              <w:r w:rsidDel="00590BE8">
                <w:rPr>
                  <w:rFonts w:ascii="Verdana" w:hAnsi="Verdana" w:cs="Calibri"/>
                  <w:sz w:val="14"/>
                  <w:szCs w:val="14"/>
                </w:rPr>
                <w:delText>95</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718"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7ADA9BF" w14:textId="1EE4D8C2" w:rsidR="00587138" w:rsidRPr="007525AD" w:rsidDel="00590BE8" w:rsidRDefault="00587138" w:rsidP="00A8358E">
            <w:pPr>
              <w:pStyle w:val="BodyText"/>
              <w:spacing w:before="162" w:line="480" w:lineRule="auto"/>
              <w:ind w:right="-90"/>
              <w:jc w:val="center"/>
              <w:rPr>
                <w:del w:id="4719" w:author="Hardik Malhotra" w:date="2021-09-30T17:49:00Z"/>
                <w:rFonts w:ascii="Verdana" w:hAnsi="Verdana" w:cs="Calibri"/>
                <w:sz w:val="14"/>
                <w:szCs w:val="14"/>
              </w:rPr>
              <w:pPrChange w:id="4720" w:author="Hardik Malhotra" w:date="2021-09-30T17:15:00Z">
                <w:pPr>
                  <w:pStyle w:val="BodyText"/>
                  <w:spacing w:before="162"/>
                  <w:ind w:right="-90"/>
                  <w:jc w:val="center"/>
                </w:pPr>
              </w:pPrChange>
            </w:pPr>
            <w:del w:id="4721" w:author="Hardik Malhotra" w:date="2021-09-30T17:49:00Z">
              <w:r w:rsidDel="00590BE8">
                <w:rPr>
                  <w:rFonts w:ascii="Verdana" w:hAnsi="Verdana" w:cs="Calibri"/>
                  <w:sz w:val="14"/>
                  <w:szCs w:val="14"/>
                </w:rPr>
                <w:delText>95</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722"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3C55EE1C" w14:textId="0D67C149" w:rsidR="00587138" w:rsidRPr="007525AD" w:rsidDel="00590BE8" w:rsidRDefault="00587138" w:rsidP="00A8358E">
            <w:pPr>
              <w:pStyle w:val="BodyText"/>
              <w:spacing w:before="162" w:line="480" w:lineRule="auto"/>
              <w:ind w:right="-90"/>
              <w:jc w:val="center"/>
              <w:rPr>
                <w:del w:id="4723" w:author="Hardik Malhotra" w:date="2021-09-30T17:49:00Z"/>
                <w:rFonts w:ascii="Verdana" w:hAnsi="Verdana" w:cs="Calibri"/>
                <w:sz w:val="14"/>
                <w:szCs w:val="14"/>
              </w:rPr>
              <w:pPrChange w:id="4724" w:author="Hardik Malhotra" w:date="2021-09-30T17:15:00Z">
                <w:pPr>
                  <w:pStyle w:val="BodyText"/>
                  <w:spacing w:before="162"/>
                  <w:ind w:right="-90"/>
                  <w:jc w:val="center"/>
                </w:pPr>
              </w:pPrChange>
            </w:pPr>
            <w:del w:id="4725" w:author="Hardik Malhotra" w:date="2021-09-30T17:49:00Z">
              <w:r w:rsidDel="00590BE8">
                <w:rPr>
                  <w:rFonts w:ascii="Verdana" w:hAnsi="Verdana" w:cs="Calibri"/>
                  <w:sz w:val="14"/>
                  <w:szCs w:val="14"/>
                </w:rPr>
                <w:delText>95</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726"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479C8D53" w14:textId="145EE345" w:rsidR="00587138" w:rsidRPr="007525AD" w:rsidDel="00590BE8" w:rsidRDefault="00587138" w:rsidP="00A8358E">
            <w:pPr>
              <w:pStyle w:val="BodyText"/>
              <w:spacing w:before="162" w:line="480" w:lineRule="auto"/>
              <w:ind w:right="-90"/>
              <w:jc w:val="center"/>
              <w:rPr>
                <w:del w:id="4727" w:author="Hardik Malhotra" w:date="2021-09-30T17:49:00Z"/>
                <w:rFonts w:ascii="Verdana" w:hAnsi="Verdana" w:cs="Calibri"/>
                <w:sz w:val="14"/>
                <w:szCs w:val="14"/>
              </w:rPr>
              <w:pPrChange w:id="4728" w:author="Hardik Malhotra" w:date="2021-09-30T17:15:00Z">
                <w:pPr>
                  <w:pStyle w:val="BodyText"/>
                  <w:spacing w:before="162"/>
                  <w:ind w:right="-90"/>
                  <w:jc w:val="center"/>
                </w:pPr>
              </w:pPrChange>
            </w:pPr>
            <w:del w:id="4729" w:author="Hardik Malhotra" w:date="2021-09-30T17:49:00Z">
              <w:r w:rsidDel="00590BE8">
                <w:rPr>
                  <w:rFonts w:ascii="Verdana" w:hAnsi="Verdana" w:cs="Calibri"/>
                  <w:sz w:val="14"/>
                  <w:szCs w:val="14"/>
                </w:rPr>
                <w:delText>95</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730"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BE68B3B" w14:textId="45EB707D" w:rsidR="00587138" w:rsidRPr="007525AD" w:rsidDel="00590BE8" w:rsidRDefault="00587138" w:rsidP="00A8358E">
            <w:pPr>
              <w:pStyle w:val="BodyText"/>
              <w:spacing w:before="162" w:line="480" w:lineRule="auto"/>
              <w:ind w:right="-90"/>
              <w:jc w:val="center"/>
              <w:rPr>
                <w:del w:id="4731" w:author="Hardik Malhotra" w:date="2021-09-30T17:49:00Z"/>
                <w:rFonts w:ascii="Verdana" w:hAnsi="Verdana" w:cs="Calibri"/>
                <w:sz w:val="14"/>
                <w:szCs w:val="14"/>
              </w:rPr>
              <w:pPrChange w:id="4732" w:author="Hardik Malhotra" w:date="2021-09-30T17:15:00Z">
                <w:pPr>
                  <w:pStyle w:val="BodyText"/>
                  <w:spacing w:before="162"/>
                  <w:ind w:right="-90"/>
                  <w:jc w:val="center"/>
                </w:pPr>
              </w:pPrChange>
            </w:pPr>
            <w:del w:id="4733" w:author="Hardik Malhotra" w:date="2021-09-30T17:49:00Z">
              <w:r w:rsidDel="00590BE8">
                <w:rPr>
                  <w:rFonts w:ascii="Verdana" w:hAnsi="Verdana" w:cs="Calibri"/>
                  <w:sz w:val="14"/>
                  <w:szCs w:val="14"/>
                </w:rPr>
                <w:delText>95</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734"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36784DB8" w14:textId="6D86166D" w:rsidR="00587138" w:rsidRPr="007525AD" w:rsidDel="00590BE8" w:rsidRDefault="00587138" w:rsidP="00A8358E">
            <w:pPr>
              <w:pStyle w:val="BodyText"/>
              <w:spacing w:before="162" w:line="480" w:lineRule="auto"/>
              <w:ind w:right="-90"/>
              <w:jc w:val="center"/>
              <w:rPr>
                <w:del w:id="4735" w:author="Hardik Malhotra" w:date="2021-09-30T17:49:00Z"/>
                <w:rFonts w:ascii="Verdana" w:hAnsi="Verdana" w:cs="Calibri"/>
                <w:sz w:val="14"/>
                <w:szCs w:val="14"/>
              </w:rPr>
              <w:pPrChange w:id="4736" w:author="Hardik Malhotra" w:date="2021-09-30T17:15:00Z">
                <w:pPr>
                  <w:pStyle w:val="BodyText"/>
                  <w:spacing w:before="162"/>
                  <w:ind w:right="-90"/>
                  <w:jc w:val="center"/>
                </w:pPr>
              </w:pPrChange>
            </w:pPr>
            <w:del w:id="4737" w:author="Hardik Malhotra" w:date="2021-09-30T17:49:00Z">
              <w:r w:rsidDel="00590BE8">
                <w:rPr>
                  <w:rFonts w:ascii="Verdana" w:hAnsi="Verdana" w:cs="Calibri"/>
                  <w:sz w:val="14"/>
                  <w:szCs w:val="14"/>
                </w:rPr>
                <w:delText>95</w:delText>
              </w:r>
            </w:del>
          </w:p>
        </w:tc>
      </w:tr>
      <w:tr w:rsidR="00587138" w:rsidRPr="00C568E6" w:rsidDel="00590BE8" w14:paraId="0F15E049" w14:textId="4AB670F3" w:rsidTr="00A8358E">
        <w:trPr>
          <w:cantSplit/>
          <w:trHeight w:val="1134"/>
          <w:del w:id="4738" w:author="Hardik Malhotra" w:date="2021-09-30T17:49:00Z"/>
          <w:trPrChange w:id="4739" w:author="Hardik Malhotra" w:date="2021-09-30T17:15:00Z">
            <w:trPr>
              <w:trHeight w:val="558"/>
            </w:trPr>
          </w:trPrChange>
        </w:trPr>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740" w:author="Hardik Malhotra" w:date="2021-09-30T17:1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0228B0DF" w14:textId="24A098AD" w:rsidR="00587138" w:rsidRPr="007525AD" w:rsidDel="00590BE8" w:rsidRDefault="00587138" w:rsidP="00A8358E">
            <w:pPr>
              <w:pStyle w:val="BodyText"/>
              <w:spacing w:before="162" w:line="480" w:lineRule="auto"/>
              <w:ind w:right="-90"/>
              <w:jc w:val="center"/>
              <w:rPr>
                <w:del w:id="4741" w:author="Hardik Malhotra" w:date="2021-09-30T17:49:00Z"/>
                <w:rFonts w:ascii="Verdana" w:hAnsi="Verdana" w:cs="Calibri"/>
                <w:sz w:val="14"/>
                <w:szCs w:val="14"/>
              </w:rPr>
              <w:pPrChange w:id="4742" w:author="Hardik Malhotra" w:date="2021-09-30T17:15:00Z">
                <w:pPr>
                  <w:pStyle w:val="BodyText"/>
                  <w:spacing w:before="162"/>
                  <w:ind w:right="-90"/>
                  <w:jc w:val="center"/>
                </w:pPr>
              </w:pPrChange>
            </w:pPr>
            <w:del w:id="4743" w:author="Hardik Malhotra" w:date="2021-09-30T17:49:00Z">
              <w:r w:rsidRPr="00C568E6" w:rsidDel="00590BE8">
                <w:rPr>
                  <w:rFonts w:ascii="Verdana" w:hAnsi="Verdana" w:cs="Calibri"/>
                  <w:sz w:val="14"/>
                  <w:szCs w:val="14"/>
                  <w:rPrChange w:id="4744" w:author="Ritu Kamra" w:date="2021-09-27T17:29:00Z">
                    <w:rPr>
                      <w:rFonts w:ascii="Verdana" w:hAnsi="Verdana" w:cs="Calibri"/>
                      <w:color w:val="000000"/>
                      <w:sz w:val="14"/>
                      <w:szCs w:val="14"/>
                    </w:rPr>
                  </w:rPrChange>
                </w:rPr>
                <w:delText>Sinopec Baling Petrochemical Co.,Ltd</w:delText>
              </w:r>
            </w:del>
          </w:p>
        </w:tc>
        <w:tc>
          <w:tcPr>
            <w:tcW w:w="841" w:type="dxa"/>
            <w:tcBorders>
              <w:top w:val="single" w:sz="2" w:space="0" w:color="000000"/>
              <w:left w:val="single" w:sz="2" w:space="0" w:color="000000"/>
              <w:bottom w:val="single" w:sz="2" w:space="0" w:color="000000"/>
              <w:right w:val="single" w:sz="2" w:space="0" w:color="000000"/>
            </w:tcBorders>
            <w:shd w:val="clear" w:color="auto" w:fill="FFFFFF"/>
            <w:vAlign w:val="bottom"/>
            <w:tcPrChange w:id="4745" w:author="Hardik Malhotra" w:date="2021-09-30T17:15:00Z">
              <w:tcPr>
                <w:tcW w:w="841" w:type="dxa"/>
                <w:tcBorders>
                  <w:top w:val="single" w:sz="2" w:space="0" w:color="000000"/>
                  <w:left w:val="single" w:sz="2" w:space="0" w:color="000000"/>
                  <w:bottom w:val="single" w:sz="2" w:space="0" w:color="000000"/>
                  <w:right w:val="single" w:sz="2" w:space="0" w:color="000000"/>
                </w:tcBorders>
                <w:shd w:val="clear" w:color="auto" w:fill="FFFFFF"/>
                <w:vAlign w:val="bottom"/>
              </w:tcPr>
            </w:tcPrChange>
          </w:tcPr>
          <w:p w14:paraId="6E15FCA7" w14:textId="6E6A373C" w:rsidR="00587138" w:rsidRPr="007525AD" w:rsidDel="00590BE8" w:rsidRDefault="00587138" w:rsidP="00A8358E">
            <w:pPr>
              <w:pStyle w:val="BodyText"/>
              <w:spacing w:before="162" w:line="480" w:lineRule="auto"/>
              <w:ind w:right="-90"/>
              <w:jc w:val="center"/>
              <w:rPr>
                <w:del w:id="4746" w:author="Hardik Malhotra" w:date="2021-09-30T17:49:00Z"/>
                <w:rFonts w:ascii="Verdana" w:hAnsi="Verdana" w:cs="Calibri"/>
                <w:sz w:val="14"/>
                <w:szCs w:val="14"/>
              </w:rPr>
              <w:pPrChange w:id="4747" w:author="Hardik Malhotra" w:date="2021-09-30T17:15:00Z">
                <w:pPr>
                  <w:pStyle w:val="BodyText"/>
                  <w:spacing w:before="162"/>
                  <w:ind w:right="-90"/>
                  <w:jc w:val="center"/>
                </w:pPr>
              </w:pPrChange>
            </w:pPr>
            <w:del w:id="4748" w:author="Hardik Malhotra" w:date="2021-09-30T17:49:00Z">
              <w:r w:rsidRPr="00C568E6" w:rsidDel="00590BE8">
                <w:rPr>
                  <w:rFonts w:ascii="Verdana" w:hAnsi="Verdana" w:cs="Calibri"/>
                  <w:sz w:val="14"/>
                  <w:szCs w:val="14"/>
                  <w:rPrChange w:id="4749" w:author="Ritu Kamra" w:date="2021-09-27T17:29:00Z">
                    <w:rPr>
                      <w:rFonts w:ascii="Verdana" w:hAnsi="Verdana" w:cs="Calibri"/>
                      <w:color w:val="000000"/>
                      <w:sz w:val="14"/>
                      <w:szCs w:val="14"/>
                    </w:rPr>
                  </w:rPrChange>
                </w:rPr>
                <w:delText>1</w:delText>
              </w:r>
            </w:del>
          </w:p>
        </w:tc>
        <w:tc>
          <w:tcPr>
            <w:tcW w:w="90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750" w:author="Hardik Malhotra" w:date="2021-09-30T17:15:00Z">
              <w:tcPr>
                <w:tcW w:w="90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C8A81DD" w14:textId="59D2915A" w:rsidR="00587138" w:rsidRPr="007525AD" w:rsidDel="00590BE8" w:rsidRDefault="00587138" w:rsidP="00A8358E">
            <w:pPr>
              <w:pStyle w:val="BodyText"/>
              <w:spacing w:before="162" w:line="480" w:lineRule="auto"/>
              <w:ind w:right="-90"/>
              <w:jc w:val="center"/>
              <w:rPr>
                <w:del w:id="4751" w:author="Hardik Malhotra" w:date="2021-09-30T17:49:00Z"/>
                <w:rFonts w:ascii="Verdana" w:hAnsi="Verdana" w:cs="Calibri"/>
                <w:sz w:val="14"/>
                <w:szCs w:val="14"/>
              </w:rPr>
              <w:pPrChange w:id="4752" w:author="Hardik Malhotra" w:date="2021-09-30T17:15:00Z">
                <w:pPr>
                  <w:pStyle w:val="BodyText"/>
                  <w:spacing w:before="162"/>
                  <w:ind w:right="-90"/>
                  <w:jc w:val="center"/>
                </w:pPr>
              </w:pPrChange>
            </w:pPr>
            <w:del w:id="4753" w:author="Hardik Malhotra" w:date="2021-09-30T17:49:00Z">
              <w:r w:rsidDel="00590BE8">
                <w:rPr>
                  <w:rFonts w:ascii="Verdana" w:hAnsi="Verdana" w:cs="Calibri"/>
                  <w:sz w:val="14"/>
                  <w:szCs w:val="14"/>
                </w:rPr>
                <w:delText>60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754"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48A4DB1E" w14:textId="06BAB1BD" w:rsidR="00587138" w:rsidRPr="007525AD" w:rsidDel="00590BE8" w:rsidRDefault="00587138" w:rsidP="00A8358E">
            <w:pPr>
              <w:pStyle w:val="BodyText"/>
              <w:spacing w:before="162" w:line="480" w:lineRule="auto"/>
              <w:ind w:right="-90"/>
              <w:jc w:val="center"/>
              <w:rPr>
                <w:del w:id="4755" w:author="Hardik Malhotra" w:date="2021-09-30T17:49:00Z"/>
                <w:rFonts w:ascii="Verdana" w:hAnsi="Verdana" w:cs="Calibri"/>
                <w:sz w:val="14"/>
                <w:szCs w:val="14"/>
              </w:rPr>
              <w:pPrChange w:id="4756" w:author="Hardik Malhotra" w:date="2021-09-30T17:15:00Z">
                <w:pPr>
                  <w:pStyle w:val="BodyText"/>
                  <w:spacing w:before="162"/>
                  <w:ind w:right="-90"/>
                  <w:jc w:val="center"/>
                </w:pPr>
              </w:pPrChange>
            </w:pPr>
            <w:del w:id="4757" w:author="Hardik Malhotra" w:date="2021-09-30T17:49:00Z">
              <w:r w:rsidDel="00590BE8">
                <w:rPr>
                  <w:rFonts w:ascii="Verdana" w:hAnsi="Verdana" w:cs="Calibri"/>
                  <w:sz w:val="14"/>
                  <w:szCs w:val="14"/>
                </w:rPr>
                <w:delText>60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758"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776F3F3" w14:textId="3C7B3340" w:rsidR="00587138" w:rsidRPr="007525AD" w:rsidDel="00590BE8" w:rsidRDefault="00587138" w:rsidP="00A8358E">
            <w:pPr>
              <w:pStyle w:val="BodyText"/>
              <w:spacing w:before="162" w:line="480" w:lineRule="auto"/>
              <w:ind w:right="-90"/>
              <w:jc w:val="center"/>
              <w:rPr>
                <w:del w:id="4759" w:author="Hardik Malhotra" w:date="2021-09-30T17:49:00Z"/>
                <w:rFonts w:ascii="Verdana" w:hAnsi="Verdana" w:cs="Calibri"/>
                <w:sz w:val="14"/>
                <w:szCs w:val="14"/>
              </w:rPr>
              <w:pPrChange w:id="4760" w:author="Hardik Malhotra" w:date="2021-09-30T17:15:00Z">
                <w:pPr>
                  <w:pStyle w:val="BodyText"/>
                  <w:spacing w:before="162"/>
                  <w:ind w:right="-90"/>
                  <w:jc w:val="center"/>
                </w:pPr>
              </w:pPrChange>
            </w:pPr>
            <w:del w:id="4761" w:author="Hardik Malhotra" w:date="2021-09-30T17:49:00Z">
              <w:r w:rsidDel="00590BE8">
                <w:rPr>
                  <w:rFonts w:ascii="Verdana" w:hAnsi="Verdana" w:cs="Calibri"/>
                  <w:sz w:val="14"/>
                  <w:szCs w:val="14"/>
                </w:rPr>
                <w:delText>60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762"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29799A41" w14:textId="42CA39C6" w:rsidR="00587138" w:rsidRPr="007525AD" w:rsidDel="00590BE8" w:rsidRDefault="00587138" w:rsidP="00A8358E">
            <w:pPr>
              <w:pStyle w:val="BodyText"/>
              <w:spacing w:before="162" w:line="480" w:lineRule="auto"/>
              <w:ind w:right="-90"/>
              <w:jc w:val="center"/>
              <w:rPr>
                <w:del w:id="4763" w:author="Hardik Malhotra" w:date="2021-09-30T17:49:00Z"/>
                <w:rFonts w:ascii="Verdana" w:hAnsi="Verdana" w:cs="Calibri"/>
                <w:sz w:val="14"/>
                <w:szCs w:val="14"/>
              </w:rPr>
              <w:pPrChange w:id="4764" w:author="Hardik Malhotra" w:date="2021-09-30T17:15:00Z">
                <w:pPr>
                  <w:pStyle w:val="BodyText"/>
                  <w:spacing w:before="162"/>
                  <w:ind w:right="-90"/>
                  <w:jc w:val="center"/>
                </w:pPr>
              </w:pPrChange>
            </w:pPr>
            <w:del w:id="4765" w:author="Hardik Malhotra" w:date="2021-09-30T17:49:00Z">
              <w:r w:rsidDel="00590BE8">
                <w:rPr>
                  <w:rFonts w:ascii="Verdana" w:hAnsi="Verdana" w:cs="Calibri"/>
                  <w:sz w:val="14"/>
                  <w:szCs w:val="14"/>
                </w:rPr>
                <w:delText>60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766"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391F7586" w14:textId="0B75FD6B" w:rsidR="00587138" w:rsidRPr="007525AD" w:rsidDel="00590BE8" w:rsidRDefault="00587138" w:rsidP="00A8358E">
            <w:pPr>
              <w:pStyle w:val="BodyText"/>
              <w:spacing w:before="162" w:line="480" w:lineRule="auto"/>
              <w:ind w:right="-90"/>
              <w:jc w:val="center"/>
              <w:rPr>
                <w:del w:id="4767" w:author="Hardik Malhotra" w:date="2021-09-30T17:49:00Z"/>
                <w:rFonts w:ascii="Verdana" w:hAnsi="Verdana" w:cs="Calibri"/>
                <w:sz w:val="14"/>
                <w:szCs w:val="14"/>
              </w:rPr>
              <w:pPrChange w:id="4768" w:author="Hardik Malhotra" w:date="2021-09-30T17:15:00Z">
                <w:pPr>
                  <w:pStyle w:val="BodyText"/>
                  <w:spacing w:before="162"/>
                  <w:ind w:right="-90"/>
                  <w:jc w:val="center"/>
                </w:pPr>
              </w:pPrChange>
            </w:pPr>
            <w:del w:id="4769" w:author="Hardik Malhotra" w:date="2021-09-30T17:49:00Z">
              <w:r w:rsidDel="00590BE8">
                <w:rPr>
                  <w:rFonts w:ascii="Verdana" w:hAnsi="Verdana" w:cs="Calibri"/>
                  <w:sz w:val="14"/>
                  <w:szCs w:val="14"/>
                </w:rPr>
                <w:delText>80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770"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06EC5B38" w14:textId="156969D2" w:rsidR="00587138" w:rsidRPr="007525AD" w:rsidDel="00590BE8" w:rsidRDefault="00587138" w:rsidP="00A8358E">
            <w:pPr>
              <w:pStyle w:val="BodyText"/>
              <w:spacing w:before="162" w:line="480" w:lineRule="auto"/>
              <w:ind w:right="-90"/>
              <w:jc w:val="center"/>
              <w:rPr>
                <w:del w:id="4771" w:author="Hardik Malhotra" w:date="2021-09-30T17:49:00Z"/>
                <w:rFonts w:ascii="Verdana" w:hAnsi="Verdana" w:cs="Calibri"/>
                <w:sz w:val="14"/>
                <w:szCs w:val="14"/>
              </w:rPr>
              <w:pPrChange w:id="4772" w:author="Hardik Malhotra" w:date="2021-09-30T17:15:00Z">
                <w:pPr>
                  <w:pStyle w:val="BodyText"/>
                  <w:spacing w:before="162"/>
                  <w:ind w:right="-90"/>
                  <w:jc w:val="center"/>
                </w:pPr>
              </w:pPrChange>
            </w:pPr>
            <w:del w:id="4773" w:author="Hardik Malhotra" w:date="2021-09-30T17:49:00Z">
              <w:r w:rsidDel="00590BE8">
                <w:rPr>
                  <w:rFonts w:ascii="Verdana" w:hAnsi="Verdana" w:cs="Calibri"/>
                  <w:sz w:val="14"/>
                  <w:szCs w:val="14"/>
                </w:rPr>
                <w:delText>80</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774"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34741609" w14:textId="019B43FC" w:rsidR="00587138" w:rsidRPr="007525AD" w:rsidDel="00590BE8" w:rsidRDefault="00587138" w:rsidP="00A8358E">
            <w:pPr>
              <w:pStyle w:val="BodyText"/>
              <w:spacing w:before="162" w:line="480" w:lineRule="auto"/>
              <w:ind w:right="-90"/>
              <w:jc w:val="center"/>
              <w:rPr>
                <w:del w:id="4775" w:author="Hardik Malhotra" w:date="2021-09-30T17:49:00Z"/>
                <w:rFonts w:ascii="Verdana" w:hAnsi="Verdana" w:cs="Calibri"/>
                <w:sz w:val="14"/>
                <w:szCs w:val="14"/>
              </w:rPr>
              <w:pPrChange w:id="4776" w:author="Hardik Malhotra" w:date="2021-09-30T17:15:00Z">
                <w:pPr>
                  <w:pStyle w:val="BodyText"/>
                  <w:spacing w:before="162"/>
                  <w:ind w:right="-90"/>
                  <w:jc w:val="center"/>
                </w:pPr>
              </w:pPrChange>
            </w:pPr>
            <w:del w:id="4777" w:author="Hardik Malhotra" w:date="2021-09-30T17:49:00Z">
              <w:r w:rsidDel="00590BE8">
                <w:rPr>
                  <w:rFonts w:ascii="Verdana" w:hAnsi="Verdana" w:cs="Calibri"/>
                  <w:sz w:val="14"/>
                  <w:szCs w:val="14"/>
                </w:rPr>
                <w:delText>80</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778"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647E34EE" w14:textId="57ED6A90" w:rsidR="00587138" w:rsidRPr="007525AD" w:rsidDel="00590BE8" w:rsidRDefault="00587138" w:rsidP="00A8358E">
            <w:pPr>
              <w:pStyle w:val="BodyText"/>
              <w:spacing w:before="162" w:line="480" w:lineRule="auto"/>
              <w:ind w:right="-90"/>
              <w:jc w:val="center"/>
              <w:rPr>
                <w:del w:id="4779" w:author="Hardik Malhotra" w:date="2021-09-30T17:49:00Z"/>
                <w:rFonts w:ascii="Verdana" w:hAnsi="Verdana" w:cs="Calibri"/>
                <w:sz w:val="14"/>
                <w:szCs w:val="14"/>
              </w:rPr>
              <w:pPrChange w:id="4780" w:author="Hardik Malhotra" w:date="2021-09-30T17:15:00Z">
                <w:pPr>
                  <w:pStyle w:val="BodyText"/>
                  <w:spacing w:before="162"/>
                  <w:ind w:right="-90"/>
                  <w:jc w:val="center"/>
                </w:pPr>
              </w:pPrChange>
            </w:pPr>
            <w:del w:id="4781" w:author="Hardik Malhotra" w:date="2021-09-30T17:49:00Z">
              <w:r w:rsidDel="00590BE8">
                <w:rPr>
                  <w:rFonts w:ascii="Verdana" w:hAnsi="Verdana" w:cs="Calibri"/>
                  <w:sz w:val="14"/>
                  <w:szCs w:val="14"/>
                </w:rPr>
                <w:delText>80</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782"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8C16A3F" w14:textId="7A5930EA" w:rsidR="00587138" w:rsidRPr="007525AD" w:rsidDel="00590BE8" w:rsidRDefault="00587138" w:rsidP="00A8358E">
            <w:pPr>
              <w:pStyle w:val="BodyText"/>
              <w:spacing w:before="162" w:line="480" w:lineRule="auto"/>
              <w:ind w:right="-90"/>
              <w:jc w:val="center"/>
              <w:rPr>
                <w:del w:id="4783" w:author="Hardik Malhotra" w:date="2021-09-30T17:49:00Z"/>
                <w:rFonts w:ascii="Verdana" w:hAnsi="Verdana" w:cs="Calibri"/>
                <w:sz w:val="14"/>
                <w:szCs w:val="14"/>
              </w:rPr>
              <w:pPrChange w:id="4784" w:author="Hardik Malhotra" w:date="2021-09-30T17:15:00Z">
                <w:pPr>
                  <w:pStyle w:val="BodyText"/>
                  <w:spacing w:before="162"/>
                  <w:ind w:right="-90"/>
                  <w:jc w:val="center"/>
                </w:pPr>
              </w:pPrChange>
            </w:pPr>
            <w:del w:id="4785" w:author="Hardik Malhotra" w:date="2021-09-30T17:49:00Z">
              <w:r w:rsidDel="00590BE8">
                <w:rPr>
                  <w:rFonts w:ascii="Verdana" w:hAnsi="Verdana" w:cs="Calibri"/>
                  <w:sz w:val="14"/>
                  <w:szCs w:val="14"/>
                </w:rPr>
                <w:delText>80</w:delText>
              </w:r>
            </w:del>
          </w:p>
        </w:tc>
      </w:tr>
      <w:tr w:rsidR="00587138" w:rsidRPr="00C568E6" w:rsidDel="00590BE8" w14:paraId="63014F81" w14:textId="612435D6" w:rsidTr="00A8358E">
        <w:trPr>
          <w:cantSplit/>
          <w:trHeight w:val="1134"/>
          <w:del w:id="4786" w:author="Hardik Malhotra" w:date="2021-09-30T17:49:00Z"/>
          <w:trPrChange w:id="4787" w:author="Hardik Malhotra" w:date="2021-09-30T17:15:00Z">
            <w:trPr>
              <w:trHeight w:val="558"/>
            </w:trPr>
          </w:trPrChange>
        </w:trPr>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788" w:author="Hardik Malhotra" w:date="2021-09-30T17:1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54A0B7D" w14:textId="790EC96F" w:rsidR="00587138" w:rsidRPr="007525AD" w:rsidDel="00590BE8" w:rsidRDefault="00587138" w:rsidP="00A8358E">
            <w:pPr>
              <w:pStyle w:val="BodyText"/>
              <w:spacing w:before="162" w:line="480" w:lineRule="auto"/>
              <w:ind w:right="-90"/>
              <w:jc w:val="center"/>
              <w:rPr>
                <w:del w:id="4789" w:author="Hardik Malhotra" w:date="2021-09-30T17:49:00Z"/>
                <w:rFonts w:ascii="Verdana" w:hAnsi="Verdana" w:cs="Calibri"/>
                <w:sz w:val="14"/>
                <w:szCs w:val="14"/>
              </w:rPr>
              <w:pPrChange w:id="4790" w:author="Hardik Malhotra" w:date="2021-09-30T17:15:00Z">
                <w:pPr>
                  <w:pStyle w:val="BodyText"/>
                  <w:spacing w:before="162"/>
                  <w:ind w:right="-90"/>
                  <w:jc w:val="center"/>
                </w:pPr>
              </w:pPrChange>
            </w:pPr>
            <w:del w:id="4791" w:author="Hardik Malhotra" w:date="2021-09-30T17:49:00Z">
              <w:r w:rsidRPr="00C568E6" w:rsidDel="00590BE8">
                <w:rPr>
                  <w:rFonts w:ascii="Verdana" w:hAnsi="Verdana" w:cs="Calibri"/>
                  <w:sz w:val="14"/>
                  <w:szCs w:val="14"/>
                  <w:rPrChange w:id="4792" w:author="Ritu Kamra" w:date="2021-09-27T17:29:00Z">
                    <w:rPr>
                      <w:rFonts w:ascii="Verdana" w:hAnsi="Verdana" w:cs="Calibri"/>
                      <w:color w:val="000000"/>
                      <w:sz w:val="14"/>
                      <w:szCs w:val="14"/>
                    </w:rPr>
                  </w:rPrChange>
                </w:rPr>
                <w:delText>Zhuhai Hongchang Electronic Material Co Ltd</w:delText>
              </w:r>
            </w:del>
          </w:p>
        </w:tc>
        <w:tc>
          <w:tcPr>
            <w:tcW w:w="841" w:type="dxa"/>
            <w:tcBorders>
              <w:top w:val="single" w:sz="2" w:space="0" w:color="000000"/>
              <w:left w:val="single" w:sz="2" w:space="0" w:color="000000"/>
              <w:bottom w:val="single" w:sz="2" w:space="0" w:color="000000"/>
              <w:right w:val="single" w:sz="2" w:space="0" w:color="000000"/>
            </w:tcBorders>
            <w:shd w:val="clear" w:color="auto" w:fill="FFFFFF"/>
            <w:vAlign w:val="bottom"/>
            <w:tcPrChange w:id="4793" w:author="Hardik Malhotra" w:date="2021-09-30T17:15:00Z">
              <w:tcPr>
                <w:tcW w:w="841" w:type="dxa"/>
                <w:tcBorders>
                  <w:top w:val="single" w:sz="2" w:space="0" w:color="000000"/>
                  <w:left w:val="single" w:sz="2" w:space="0" w:color="000000"/>
                  <w:bottom w:val="single" w:sz="2" w:space="0" w:color="000000"/>
                  <w:right w:val="single" w:sz="2" w:space="0" w:color="000000"/>
                </w:tcBorders>
                <w:shd w:val="clear" w:color="auto" w:fill="FFFFFF"/>
                <w:vAlign w:val="bottom"/>
              </w:tcPr>
            </w:tcPrChange>
          </w:tcPr>
          <w:p w14:paraId="14A79261" w14:textId="467C3409" w:rsidR="00587138" w:rsidRPr="007525AD" w:rsidDel="00590BE8" w:rsidRDefault="00587138" w:rsidP="00A8358E">
            <w:pPr>
              <w:pStyle w:val="BodyText"/>
              <w:spacing w:before="162" w:line="480" w:lineRule="auto"/>
              <w:ind w:right="-90"/>
              <w:jc w:val="center"/>
              <w:rPr>
                <w:del w:id="4794" w:author="Hardik Malhotra" w:date="2021-09-30T17:49:00Z"/>
                <w:rFonts w:ascii="Verdana" w:hAnsi="Verdana" w:cs="Calibri"/>
                <w:sz w:val="14"/>
                <w:szCs w:val="14"/>
              </w:rPr>
              <w:pPrChange w:id="4795" w:author="Hardik Malhotra" w:date="2021-09-30T17:15:00Z">
                <w:pPr>
                  <w:pStyle w:val="BodyText"/>
                  <w:spacing w:before="162"/>
                  <w:ind w:right="-90"/>
                  <w:jc w:val="center"/>
                </w:pPr>
              </w:pPrChange>
            </w:pPr>
            <w:del w:id="4796" w:author="Hardik Malhotra" w:date="2021-09-30T17:49:00Z">
              <w:r w:rsidRPr="00C568E6" w:rsidDel="00590BE8">
                <w:rPr>
                  <w:rFonts w:ascii="Verdana" w:hAnsi="Verdana" w:cs="Calibri"/>
                  <w:sz w:val="14"/>
                  <w:szCs w:val="14"/>
                  <w:rPrChange w:id="4797" w:author="Ritu Kamra" w:date="2021-09-27T17:29:00Z">
                    <w:rPr>
                      <w:rFonts w:ascii="Verdana" w:hAnsi="Verdana" w:cs="Calibri"/>
                      <w:color w:val="000000"/>
                      <w:sz w:val="14"/>
                      <w:szCs w:val="14"/>
                    </w:rPr>
                  </w:rPrChange>
                </w:rPr>
                <w:delText>1</w:delText>
              </w:r>
            </w:del>
          </w:p>
        </w:tc>
        <w:tc>
          <w:tcPr>
            <w:tcW w:w="90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798" w:author="Hardik Malhotra" w:date="2021-09-30T17:15:00Z">
              <w:tcPr>
                <w:tcW w:w="90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BA75027" w14:textId="63A85CD4" w:rsidR="00587138" w:rsidRPr="007525AD" w:rsidDel="00590BE8" w:rsidRDefault="00587138" w:rsidP="00A8358E">
            <w:pPr>
              <w:pStyle w:val="BodyText"/>
              <w:spacing w:before="162" w:line="480" w:lineRule="auto"/>
              <w:ind w:right="-90"/>
              <w:jc w:val="center"/>
              <w:rPr>
                <w:del w:id="4799" w:author="Hardik Malhotra" w:date="2021-09-30T17:49:00Z"/>
                <w:rFonts w:ascii="Verdana" w:hAnsi="Verdana" w:cs="Calibri"/>
                <w:sz w:val="14"/>
                <w:szCs w:val="14"/>
              </w:rPr>
              <w:pPrChange w:id="4800" w:author="Hardik Malhotra" w:date="2021-09-30T17:15:00Z">
                <w:pPr>
                  <w:pStyle w:val="BodyText"/>
                  <w:spacing w:before="162"/>
                  <w:ind w:right="-90"/>
                  <w:jc w:val="center"/>
                </w:pPr>
              </w:pPrChange>
            </w:pPr>
            <w:del w:id="4801" w:author="Hardik Malhotra" w:date="2021-09-30T17:49:00Z">
              <w:r w:rsidDel="00590BE8">
                <w:rPr>
                  <w:rFonts w:ascii="Verdana" w:hAnsi="Verdana" w:cs="Calibri"/>
                  <w:sz w:val="14"/>
                  <w:szCs w:val="14"/>
                </w:rPr>
                <w:delText>117</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802"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CBADBDB" w14:textId="4D2EF479" w:rsidR="00587138" w:rsidRPr="007525AD" w:rsidDel="00590BE8" w:rsidRDefault="00587138" w:rsidP="00A8358E">
            <w:pPr>
              <w:pStyle w:val="BodyText"/>
              <w:spacing w:before="162" w:line="480" w:lineRule="auto"/>
              <w:ind w:right="-90"/>
              <w:jc w:val="center"/>
              <w:rPr>
                <w:del w:id="4803" w:author="Hardik Malhotra" w:date="2021-09-30T17:49:00Z"/>
                <w:rFonts w:ascii="Verdana" w:hAnsi="Verdana" w:cs="Calibri"/>
                <w:sz w:val="14"/>
                <w:szCs w:val="14"/>
              </w:rPr>
              <w:pPrChange w:id="4804" w:author="Hardik Malhotra" w:date="2021-09-30T17:15:00Z">
                <w:pPr>
                  <w:pStyle w:val="BodyText"/>
                  <w:spacing w:before="162"/>
                  <w:ind w:right="-90"/>
                  <w:jc w:val="center"/>
                </w:pPr>
              </w:pPrChange>
            </w:pPr>
            <w:del w:id="4805" w:author="Hardik Malhotra" w:date="2021-09-30T17:49:00Z">
              <w:r w:rsidDel="00590BE8">
                <w:rPr>
                  <w:rFonts w:ascii="Verdana" w:hAnsi="Verdana" w:cs="Calibri"/>
                  <w:sz w:val="14"/>
                  <w:szCs w:val="14"/>
                </w:rPr>
                <w:delText>117</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806"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07914BC9" w14:textId="6181A652" w:rsidR="00587138" w:rsidRPr="007525AD" w:rsidDel="00590BE8" w:rsidRDefault="00587138" w:rsidP="00A8358E">
            <w:pPr>
              <w:pStyle w:val="BodyText"/>
              <w:spacing w:before="162" w:line="480" w:lineRule="auto"/>
              <w:ind w:right="-90"/>
              <w:jc w:val="center"/>
              <w:rPr>
                <w:del w:id="4807" w:author="Hardik Malhotra" w:date="2021-09-30T17:49:00Z"/>
                <w:rFonts w:ascii="Verdana" w:hAnsi="Verdana" w:cs="Calibri"/>
                <w:sz w:val="14"/>
                <w:szCs w:val="14"/>
              </w:rPr>
              <w:pPrChange w:id="4808" w:author="Hardik Malhotra" w:date="2021-09-30T17:15:00Z">
                <w:pPr>
                  <w:pStyle w:val="BodyText"/>
                  <w:spacing w:before="162"/>
                  <w:ind w:right="-90"/>
                  <w:jc w:val="center"/>
                </w:pPr>
              </w:pPrChange>
            </w:pPr>
            <w:del w:id="4809" w:author="Hardik Malhotra" w:date="2021-09-30T17:49:00Z">
              <w:r w:rsidDel="00590BE8">
                <w:rPr>
                  <w:rFonts w:ascii="Verdana" w:hAnsi="Verdana" w:cs="Calibri"/>
                  <w:sz w:val="14"/>
                  <w:szCs w:val="14"/>
                </w:rPr>
                <w:delText>117</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810"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6C150EB8" w14:textId="4EF75D7A" w:rsidR="00587138" w:rsidRPr="007525AD" w:rsidDel="00590BE8" w:rsidRDefault="00587138" w:rsidP="00A8358E">
            <w:pPr>
              <w:pStyle w:val="BodyText"/>
              <w:spacing w:before="162" w:line="480" w:lineRule="auto"/>
              <w:ind w:right="-90"/>
              <w:jc w:val="center"/>
              <w:rPr>
                <w:del w:id="4811" w:author="Hardik Malhotra" w:date="2021-09-30T17:49:00Z"/>
                <w:rFonts w:ascii="Verdana" w:hAnsi="Verdana" w:cs="Calibri"/>
                <w:sz w:val="14"/>
                <w:szCs w:val="14"/>
              </w:rPr>
              <w:pPrChange w:id="4812" w:author="Hardik Malhotra" w:date="2021-09-30T17:15:00Z">
                <w:pPr>
                  <w:pStyle w:val="BodyText"/>
                  <w:spacing w:before="162"/>
                  <w:ind w:right="-90"/>
                  <w:jc w:val="center"/>
                </w:pPr>
              </w:pPrChange>
            </w:pPr>
            <w:del w:id="4813" w:author="Hardik Malhotra" w:date="2021-09-30T17:49:00Z">
              <w:r w:rsidDel="00590BE8">
                <w:rPr>
                  <w:rFonts w:ascii="Verdana" w:hAnsi="Verdana" w:cs="Calibri"/>
                  <w:sz w:val="14"/>
                  <w:szCs w:val="14"/>
                </w:rPr>
                <w:delText>117</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814"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EE2AB97" w14:textId="1AB64E62" w:rsidR="00587138" w:rsidRPr="007525AD" w:rsidDel="00590BE8" w:rsidRDefault="00587138" w:rsidP="00A8358E">
            <w:pPr>
              <w:pStyle w:val="BodyText"/>
              <w:spacing w:before="162" w:line="480" w:lineRule="auto"/>
              <w:ind w:right="-90"/>
              <w:jc w:val="center"/>
              <w:rPr>
                <w:del w:id="4815" w:author="Hardik Malhotra" w:date="2021-09-30T17:49:00Z"/>
                <w:rFonts w:ascii="Verdana" w:hAnsi="Verdana" w:cs="Calibri"/>
                <w:sz w:val="14"/>
                <w:szCs w:val="14"/>
              </w:rPr>
              <w:pPrChange w:id="4816" w:author="Hardik Malhotra" w:date="2021-09-30T17:15:00Z">
                <w:pPr>
                  <w:pStyle w:val="BodyText"/>
                  <w:spacing w:before="162"/>
                  <w:ind w:right="-90"/>
                  <w:jc w:val="center"/>
                </w:pPr>
              </w:pPrChange>
            </w:pPr>
            <w:del w:id="4817" w:author="Hardik Malhotra" w:date="2021-09-30T17:49:00Z">
              <w:r w:rsidDel="00590BE8">
                <w:rPr>
                  <w:rFonts w:ascii="Verdana" w:hAnsi="Verdana" w:cs="Calibri"/>
                  <w:sz w:val="14"/>
                  <w:szCs w:val="14"/>
                </w:rPr>
                <w:delText>117</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818"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8DDBEB5" w14:textId="49F4DFD8" w:rsidR="00587138" w:rsidRPr="007525AD" w:rsidDel="00590BE8" w:rsidRDefault="00587138" w:rsidP="00A8358E">
            <w:pPr>
              <w:pStyle w:val="BodyText"/>
              <w:spacing w:before="162" w:line="480" w:lineRule="auto"/>
              <w:ind w:right="-90"/>
              <w:jc w:val="center"/>
              <w:rPr>
                <w:del w:id="4819" w:author="Hardik Malhotra" w:date="2021-09-30T17:49:00Z"/>
                <w:rFonts w:ascii="Verdana" w:hAnsi="Verdana" w:cs="Calibri"/>
                <w:sz w:val="14"/>
                <w:szCs w:val="14"/>
              </w:rPr>
              <w:pPrChange w:id="4820" w:author="Hardik Malhotra" w:date="2021-09-30T17:15:00Z">
                <w:pPr>
                  <w:pStyle w:val="BodyText"/>
                  <w:spacing w:before="162"/>
                  <w:ind w:right="-90"/>
                  <w:jc w:val="center"/>
                </w:pPr>
              </w:pPrChange>
            </w:pPr>
            <w:del w:id="4821" w:author="Hardik Malhotra" w:date="2021-09-30T17:49:00Z">
              <w:r w:rsidDel="00590BE8">
                <w:rPr>
                  <w:rFonts w:ascii="Verdana" w:hAnsi="Verdana" w:cs="Calibri"/>
                  <w:sz w:val="14"/>
                  <w:szCs w:val="14"/>
                </w:rPr>
                <w:delText>117</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822"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4DEA1386" w14:textId="6954F30B" w:rsidR="00587138" w:rsidRPr="007525AD" w:rsidDel="00590BE8" w:rsidRDefault="00587138" w:rsidP="00A8358E">
            <w:pPr>
              <w:pStyle w:val="BodyText"/>
              <w:spacing w:before="162" w:line="480" w:lineRule="auto"/>
              <w:ind w:right="-90"/>
              <w:jc w:val="center"/>
              <w:rPr>
                <w:del w:id="4823" w:author="Hardik Malhotra" w:date="2021-09-30T17:49:00Z"/>
                <w:rFonts w:ascii="Verdana" w:hAnsi="Verdana" w:cs="Calibri"/>
                <w:sz w:val="14"/>
                <w:szCs w:val="14"/>
              </w:rPr>
              <w:pPrChange w:id="4824" w:author="Hardik Malhotra" w:date="2021-09-30T17:15:00Z">
                <w:pPr>
                  <w:pStyle w:val="BodyText"/>
                  <w:spacing w:before="162"/>
                  <w:ind w:right="-90"/>
                  <w:jc w:val="center"/>
                </w:pPr>
              </w:pPrChange>
            </w:pPr>
            <w:del w:id="4825" w:author="Hardik Malhotra" w:date="2021-09-30T17:49:00Z">
              <w:r w:rsidDel="00590BE8">
                <w:rPr>
                  <w:rFonts w:ascii="Verdana" w:hAnsi="Verdana" w:cs="Calibri"/>
                  <w:sz w:val="14"/>
                  <w:szCs w:val="14"/>
                </w:rPr>
                <w:delText>117</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826"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27FBD97E" w14:textId="540210C0" w:rsidR="00587138" w:rsidRPr="007525AD" w:rsidDel="00590BE8" w:rsidRDefault="00587138" w:rsidP="00A8358E">
            <w:pPr>
              <w:pStyle w:val="BodyText"/>
              <w:spacing w:before="162" w:line="480" w:lineRule="auto"/>
              <w:ind w:right="-90"/>
              <w:jc w:val="center"/>
              <w:rPr>
                <w:del w:id="4827" w:author="Hardik Malhotra" w:date="2021-09-30T17:49:00Z"/>
                <w:rFonts w:ascii="Verdana" w:hAnsi="Verdana" w:cs="Calibri"/>
                <w:sz w:val="14"/>
                <w:szCs w:val="14"/>
              </w:rPr>
              <w:pPrChange w:id="4828" w:author="Hardik Malhotra" w:date="2021-09-30T17:15:00Z">
                <w:pPr>
                  <w:pStyle w:val="BodyText"/>
                  <w:spacing w:before="162"/>
                  <w:ind w:right="-90"/>
                  <w:jc w:val="center"/>
                </w:pPr>
              </w:pPrChange>
            </w:pPr>
            <w:del w:id="4829" w:author="Hardik Malhotra" w:date="2021-09-30T17:49:00Z">
              <w:r w:rsidDel="00590BE8">
                <w:rPr>
                  <w:rFonts w:ascii="Verdana" w:hAnsi="Verdana" w:cs="Calibri"/>
                  <w:sz w:val="14"/>
                  <w:szCs w:val="14"/>
                </w:rPr>
                <w:delText>117</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830"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03D37A23" w14:textId="13E8B2E8" w:rsidR="00587138" w:rsidRPr="007525AD" w:rsidDel="00590BE8" w:rsidRDefault="00587138" w:rsidP="00A8358E">
            <w:pPr>
              <w:pStyle w:val="BodyText"/>
              <w:spacing w:before="162" w:line="480" w:lineRule="auto"/>
              <w:ind w:right="-90"/>
              <w:jc w:val="center"/>
              <w:rPr>
                <w:del w:id="4831" w:author="Hardik Malhotra" w:date="2021-09-30T17:49:00Z"/>
                <w:rFonts w:ascii="Verdana" w:hAnsi="Verdana" w:cs="Calibri"/>
                <w:sz w:val="14"/>
                <w:szCs w:val="14"/>
              </w:rPr>
              <w:pPrChange w:id="4832" w:author="Hardik Malhotra" w:date="2021-09-30T17:15:00Z">
                <w:pPr>
                  <w:pStyle w:val="BodyText"/>
                  <w:spacing w:before="162"/>
                  <w:ind w:right="-90"/>
                  <w:jc w:val="center"/>
                </w:pPr>
              </w:pPrChange>
            </w:pPr>
            <w:del w:id="4833" w:author="Hardik Malhotra" w:date="2021-09-30T17:49:00Z">
              <w:r w:rsidDel="00590BE8">
                <w:rPr>
                  <w:rFonts w:ascii="Verdana" w:hAnsi="Verdana" w:cs="Calibri"/>
                  <w:sz w:val="14"/>
                  <w:szCs w:val="14"/>
                </w:rPr>
                <w:delText>117</w:delText>
              </w:r>
            </w:del>
          </w:p>
        </w:tc>
      </w:tr>
      <w:tr w:rsidR="00587138" w:rsidRPr="00C568E6" w:rsidDel="00590BE8" w14:paraId="703CD6A2" w14:textId="46150878" w:rsidTr="00A8358E">
        <w:trPr>
          <w:cantSplit/>
          <w:trHeight w:val="1134"/>
          <w:del w:id="4834" w:author="Hardik Malhotra" w:date="2021-09-30T17:49:00Z"/>
          <w:trPrChange w:id="4835" w:author="Hardik Malhotra" w:date="2021-09-30T17:15:00Z">
            <w:trPr>
              <w:trHeight w:val="558"/>
            </w:trPr>
          </w:trPrChange>
        </w:trPr>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836" w:author="Hardik Malhotra" w:date="2021-09-30T17:1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4453E9F2" w14:textId="339422E5" w:rsidR="00587138" w:rsidRPr="007525AD" w:rsidDel="00590BE8" w:rsidRDefault="00587138" w:rsidP="00A8358E">
            <w:pPr>
              <w:pStyle w:val="BodyText"/>
              <w:spacing w:before="162" w:line="480" w:lineRule="auto"/>
              <w:ind w:right="-90"/>
              <w:jc w:val="center"/>
              <w:rPr>
                <w:del w:id="4837" w:author="Hardik Malhotra" w:date="2021-09-30T17:49:00Z"/>
                <w:rFonts w:ascii="Verdana" w:hAnsi="Verdana" w:cs="Calibri"/>
                <w:sz w:val="14"/>
                <w:szCs w:val="14"/>
              </w:rPr>
              <w:pPrChange w:id="4838" w:author="Hardik Malhotra" w:date="2021-09-30T17:15:00Z">
                <w:pPr>
                  <w:pStyle w:val="BodyText"/>
                  <w:spacing w:before="162"/>
                  <w:ind w:right="-90"/>
                  <w:jc w:val="center"/>
                </w:pPr>
              </w:pPrChange>
            </w:pPr>
            <w:del w:id="4839" w:author="Hardik Malhotra" w:date="2021-09-30T17:49:00Z">
              <w:r w:rsidRPr="00C568E6" w:rsidDel="00590BE8">
                <w:rPr>
                  <w:rFonts w:ascii="Verdana" w:hAnsi="Verdana" w:cs="Calibri"/>
                  <w:sz w:val="14"/>
                  <w:szCs w:val="14"/>
                  <w:rPrChange w:id="4840" w:author="Ritu Kamra" w:date="2021-09-27T17:29:00Z">
                    <w:rPr>
                      <w:rFonts w:ascii="Verdana" w:hAnsi="Verdana" w:cs="Calibri"/>
                      <w:color w:val="000000"/>
                      <w:sz w:val="14"/>
                      <w:szCs w:val="14"/>
                    </w:rPr>
                  </w:rPrChange>
                </w:rPr>
                <w:delText>Changchun Chemical (Jiangsu) Co., Ltd.</w:delText>
              </w:r>
            </w:del>
          </w:p>
        </w:tc>
        <w:tc>
          <w:tcPr>
            <w:tcW w:w="841" w:type="dxa"/>
            <w:tcBorders>
              <w:top w:val="single" w:sz="2" w:space="0" w:color="000000"/>
              <w:left w:val="single" w:sz="2" w:space="0" w:color="000000"/>
              <w:bottom w:val="single" w:sz="2" w:space="0" w:color="000000"/>
              <w:right w:val="single" w:sz="2" w:space="0" w:color="000000"/>
            </w:tcBorders>
            <w:shd w:val="clear" w:color="auto" w:fill="FFFFFF"/>
            <w:vAlign w:val="bottom"/>
            <w:tcPrChange w:id="4841" w:author="Hardik Malhotra" w:date="2021-09-30T17:15:00Z">
              <w:tcPr>
                <w:tcW w:w="841" w:type="dxa"/>
                <w:tcBorders>
                  <w:top w:val="single" w:sz="2" w:space="0" w:color="000000"/>
                  <w:left w:val="single" w:sz="2" w:space="0" w:color="000000"/>
                  <w:bottom w:val="single" w:sz="2" w:space="0" w:color="000000"/>
                  <w:right w:val="single" w:sz="2" w:space="0" w:color="000000"/>
                </w:tcBorders>
                <w:shd w:val="clear" w:color="auto" w:fill="FFFFFF"/>
                <w:vAlign w:val="bottom"/>
              </w:tcPr>
            </w:tcPrChange>
          </w:tcPr>
          <w:p w14:paraId="6242B9D6" w14:textId="320A62F9" w:rsidR="00587138" w:rsidRPr="007525AD" w:rsidDel="00590BE8" w:rsidRDefault="00587138" w:rsidP="00A8358E">
            <w:pPr>
              <w:pStyle w:val="BodyText"/>
              <w:spacing w:before="162" w:line="480" w:lineRule="auto"/>
              <w:ind w:right="-90"/>
              <w:jc w:val="center"/>
              <w:rPr>
                <w:del w:id="4842" w:author="Hardik Malhotra" w:date="2021-09-30T17:49:00Z"/>
                <w:rFonts w:ascii="Verdana" w:hAnsi="Verdana" w:cs="Calibri"/>
                <w:sz w:val="14"/>
                <w:szCs w:val="14"/>
              </w:rPr>
              <w:pPrChange w:id="4843" w:author="Hardik Malhotra" w:date="2021-09-30T17:15:00Z">
                <w:pPr>
                  <w:pStyle w:val="BodyText"/>
                  <w:spacing w:before="162"/>
                  <w:ind w:right="-90"/>
                  <w:jc w:val="center"/>
                </w:pPr>
              </w:pPrChange>
            </w:pPr>
            <w:del w:id="4844" w:author="Hardik Malhotra" w:date="2021-09-30T17:49:00Z">
              <w:r w:rsidRPr="00C568E6" w:rsidDel="00590BE8">
                <w:rPr>
                  <w:rFonts w:ascii="Verdana" w:hAnsi="Verdana" w:cs="Calibri"/>
                  <w:sz w:val="14"/>
                  <w:szCs w:val="14"/>
                  <w:rPrChange w:id="4845" w:author="Ritu Kamra" w:date="2021-09-27T17:29:00Z">
                    <w:rPr>
                      <w:rFonts w:ascii="Verdana" w:hAnsi="Verdana" w:cs="Calibri"/>
                      <w:color w:val="000000"/>
                      <w:sz w:val="14"/>
                      <w:szCs w:val="14"/>
                    </w:rPr>
                  </w:rPrChange>
                </w:rPr>
                <w:delText>1</w:delText>
              </w:r>
            </w:del>
          </w:p>
        </w:tc>
        <w:tc>
          <w:tcPr>
            <w:tcW w:w="90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846" w:author="Hardik Malhotra" w:date="2021-09-30T17:15:00Z">
              <w:tcPr>
                <w:tcW w:w="90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34E0272D" w14:textId="7F4B1D95" w:rsidR="00587138" w:rsidRPr="007525AD" w:rsidDel="00590BE8" w:rsidRDefault="00587138" w:rsidP="00A8358E">
            <w:pPr>
              <w:pStyle w:val="BodyText"/>
              <w:spacing w:before="162" w:line="480" w:lineRule="auto"/>
              <w:ind w:right="-90"/>
              <w:jc w:val="center"/>
              <w:rPr>
                <w:del w:id="4847" w:author="Hardik Malhotra" w:date="2021-09-30T17:49:00Z"/>
                <w:rFonts w:ascii="Verdana" w:hAnsi="Verdana" w:cs="Calibri"/>
                <w:sz w:val="14"/>
                <w:szCs w:val="14"/>
              </w:rPr>
              <w:pPrChange w:id="4848" w:author="Hardik Malhotra" w:date="2021-09-30T17:15:00Z">
                <w:pPr>
                  <w:pStyle w:val="BodyText"/>
                  <w:spacing w:before="162"/>
                  <w:ind w:right="-90"/>
                  <w:jc w:val="center"/>
                </w:pPr>
              </w:pPrChange>
            </w:pPr>
            <w:del w:id="4849" w:author="Hardik Malhotra" w:date="2021-09-30T17:49:00Z">
              <w:r w:rsidDel="00590BE8">
                <w:rPr>
                  <w:rFonts w:ascii="Verdana" w:hAnsi="Verdana" w:cs="Calibri"/>
                  <w:sz w:val="14"/>
                  <w:szCs w:val="14"/>
                </w:rPr>
                <w:delText>75</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850"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64BBA6C" w14:textId="3DF24140" w:rsidR="00587138" w:rsidRPr="007525AD" w:rsidDel="00590BE8" w:rsidRDefault="00587138" w:rsidP="00A8358E">
            <w:pPr>
              <w:pStyle w:val="BodyText"/>
              <w:spacing w:before="162" w:line="480" w:lineRule="auto"/>
              <w:ind w:right="-90"/>
              <w:jc w:val="center"/>
              <w:rPr>
                <w:del w:id="4851" w:author="Hardik Malhotra" w:date="2021-09-30T17:49:00Z"/>
                <w:rFonts w:ascii="Verdana" w:hAnsi="Verdana" w:cs="Calibri"/>
                <w:sz w:val="14"/>
                <w:szCs w:val="14"/>
              </w:rPr>
              <w:pPrChange w:id="4852" w:author="Hardik Malhotra" w:date="2021-09-30T17:15:00Z">
                <w:pPr>
                  <w:pStyle w:val="BodyText"/>
                  <w:spacing w:before="162"/>
                  <w:ind w:right="-90"/>
                  <w:jc w:val="center"/>
                </w:pPr>
              </w:pPrChange>
            </w:pPr>
            <w:del w:id="4853" w:author="Hardik Malhotra" w:date="2021-09-30T17:49:00Z">
              <w:r w:rsidDel="00590BE8">
                <w:rPr>
                  <w:rFonts w:ascii="Verdana" w:hAnsi="Verdana" w:cs="Calibri"/>
                  <w:sz w:val="14"/>
                  <w:szCs w:val="14"/>
                </w:rPr>
                <w:delText>75</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854"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23B893D" w14:textId="437456EC" w:rsidR="00587138" w:rsidRPr="007525AD" w:rsidDel="00590BE8" w:rsidRDefault="00587138" w:rsidP="00A8358E">
            <w:pPr>
              <w:pStyle w:val="BodyText"/>
              <w:spacing w:before="162" w:line="480" w:lineRule="auto"/>
              <w:ind w:right="-90"/>
              <w:jc w:val="center"/>
              <w:rPr>
                <w:del w:id="4855" w:author="Hardik Malhotra" w:date="2021-09-30T17:49:00Z"/>
                <w:rFonts w:ascii="Verdana" w:hAnsi="Verdana" w:cs="Calibri"/>
                <w:sz w:val="14"/>
                <w:szCs w:val="14"/>
              </w:rPr>
              <w:pPrChange w:id="4856" w:author="Hardik Malhotra" w:date="2021-09-30T17:15:00Z">
                <w:pPr>
                  <w:pStyle w:val="BodyText"/>
                  <w:spacing w:before="162"/>
                  <w:ind w:right="-90"/>
                  <w:jc w:val="center"/>
                </w:pPr>
              </w:pPrChange>
            </w:pPr>
            <w:del w:id="4857" w:author="Hardik Malhotra" w:date="2021-09-30T17:49:00Z">
              <w:r w:rsidDel="00590BE8">
                <w:rPr>
                  <w:rFonts w:ascii="Verdana" w:hAnsi="Verdana" w:cs="Calibri"/>
                  <w:sz w:val="14"/>
                  <w:szCs w:val="14"/>
                </w:rPr>
                <w:delText>75</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858"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10CD85A" w14:textId="2A01FEEB" w:rsidR="00587138" w:rsidRPr="007525AD" w:rsidDel="00590BE8" w:rsidRDefault="00587138" w:rsidP="00A8358E">
            <w:pPr>
              <w:pStyle w:val="BodyText"/>
              <w:spacing w:before="162" w:line="480" w:lineRule="auto"/>
              <w:ind w:right="-90"/>
              <w:jc w:val="center"/>
              <w:rPr>
                <w:del w:id="4859" w:author="Hardik Malhotra" w:date="2021-09-30T17:49:00Z"/>
                <w:rFonts w:ascii="Verdana" w:hAnsi="Verdana" w:cs="Calibri"/>
                <w:sz w:val="14"/>
                <w:szCs w:val="14"/>
              </w:rPr>
              <w:pPrChange w:id="4860" w:author="Hardik Malhotra" w:date="2021-09-30T17:15:00Z">
                <w:pPr>
                  <w:pStyle w:val="BodyText"/>
                  <w:spacing w:before="162"/>
                  <w:ind w:right="-90"/>
                  <w:jc w:val="center"/>
                </w:pPr>
              </w:pPrChange>
            </w:pPr>
            <w:del w:id="4861" w:author="Hardik Malhotra" w:date="2021-09-30T17:49:00Z">
              <w:r w:rsidDel="00590BE8">
                <w:rPr>
                  <w:rFonts w:ascii="Verdana" w:hAnsi="Verdana" w:cs="Calibri"/>
                  <w:sz w:val="14"/>
                  <w:szCs w:val="14"/>
                </w:rPr>
                <w:delText>75</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862"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4D4E3D1" w14:textId="10E02A0E" w:rsidR="00587138" w:rsidRPr="007525AD" w:rsidDel="00590BE8" w:rsidRDefault="00587138" w:rsidP="00A8358E">
            <w:pPr>
              <w:pStyle w:val="BodyText"/>
              <w:spacing w:before="162" w:line="480" w:lineRule="auto"/>
              <w:ind w:right="-90"/>
              <w:jc w:val="center"/>
              <w:rPr>
                <w:del w:id="4863" w:author="Hardik Malhotra" w:date="2021-09-30T17:49:00Z"/>
                <w:rFonts w:ascii="Verdana" w:hAnsi="Verdana" w:cs="Calibri"/>
                <w:sz w:val="14"/>
                <w:szCs w:val="14"/>
              </w:rPr>
              <w:pPrChange w:id="4864" w:author="Hardik Malhotra" w:date="2021-09-30T17:15:00Z">
                <w:pPr>
                  <w:pStyle w:val="BodyText"/>
                  <w:spacing w:before="162"/>
                  <w:ind w:right="-90"/>
                  <w:jc w:val="center"/>
                </w:pPr>
              </w:pPrChange>
            </w:pPr>
            <w:del w:id="4865" w:author="Hardik Malhotra" w:date="2021-09-30T17:49:00Z">
              <w:r w:rsidDel="00590BE8">
                <w:rPr>
                  <w:rFonts w:ascii="Verdana" w:hAnsi="Verdana" w:cs="Calibri"/>
                  <w:sz w:val="14"/>
                  <w:szCs w:val="14"/>
                </w:rPr>
                <w:delText>75</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866"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46348ACA" w14:textId="38D8A473" w:rsidR="00587138" w:rsidRPr="007525AD" w:rsidDel="00590BE8" w:rsidRDefault="00587138" w:rsidP="00A8358E">
            <w:pPr>
              <w:pStyle w:val="BodyText"/>
              <w:spacing w:before="162" w:line="480" w:lineRule="auto"/>
              <w:ind w:right="-90"/>
              <w:jc w:val="center"/>
              <w:rPr>
                <w:del w:id="4867" w:author="Hardik Malhotra" w:date="2021-09-30T17:49:00Z"/>
                <w:rFonts w:ascii="Verdana" w:hAnsi="Verdana" w:cs="Calibri"/>
                <w:sz w:val="14"/>
                <w:szCs w:val="14"/>
              </w:rPr>
              <w:pPrChange w:id="4868" w:author="Hardik Malhotra" w:date="2021-09-30T17:15:00Z">
                <w:pPr>
                  <w:pStyle w:val="BodyText"/>
                  <w:spacing w:before="162"/>
                  <w:ind w:right="-90"/>
                  <w:jc w:val="center"/>
                </w:pPr>
              </w:pPrChange>
            </w:pPr>
            <w:del w:id="4869" w:author="Hardik Malhotra" w:date="2021-09-30T17:49:00Z">
              <w:r w:rsidDel="00590BE8">
                <w:rPr>
                  <w:rFonts w:ascii="Verdana" w:hAnsi="Verdana" w:cs="Calibri"/>
                  <w:sz w:val="14"/>
                  <w:szCs w:val="14"/>
                </w:rPr>
                <w:delText>75</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870"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68BD3442" w14:textId="58212051" w:rsidR="00587138" w:rsidRPr="007525AD" w:rsidDel="00590BE8" w:rsidRDefault="00587138" w:rsidP="00A8358E">
            <w:pPr>
              <w:pStyle w:val="BodyText"/>
              <w:spacing w:before="162" w:line="480" w:lineRule="auto"/>
              <w:ind w:right="-90"/>
              <w:jc w:val="center"/>
              <w:rPr>
                <w:del w:id="4871" w:author="Hardik Malhotra" w:date="2021-09-30T17:49:00Z"/>
                <w:rFonts w:ascii="Verdana" w:hAnsi="Verdana" w:cs="Calibri"/>
                <w:sz w:val="14"/>
                <w:szCs w:val="14"/>
              </w:rPr>
              <w:pPrChange w:id="4872" w:author="Hardik Malhotra" w:date="2021-09-30T17:15:00Z">
                <w:pPr>
                  <w:pStyle w:val="BodyText"/>
                  <w:spacing w:before="162"/>
                  <w:ind w:right="-90"/>
                  <w:jc w:val="center"/>
                </w:pPr>
              </w:pPrChange>
            </w:pPr>
            <w:del w:id="4873" w:author="Hardik Malhotra" w:date="2021-09-30T17:49:00Z">
              <w:r w:rsidDel="00590BE8">
                <w:rPr>
                  <w:rFonts w:ascii="Verdana" w:hAnsi="Verdana" w:cs="Calibri"/>
                  <w:sz w:val="14"/>
                  <w:szCs w:val="14"/>
                </w:rPr>
                <w:delText>75</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874"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3D8AAFC1" w14:textId="3351BDB9" w:rsidR="00587138" w:rsidRPr="007525AD" w:rsidDel="00590BE8" w:rsidRDefault="00587138" w:rsidP="00A8358E">
            <w:pPr>
              <w:pStyle w:val="BodyText"/>
              <w:spacing w:before="162" w:line="480" w:lineRule="auto"/>
              <w:ind w:right="-90"/>
              <w:jc w:val="center"/>
              <w:rPr>
                <w:del w:id="4875" w:author="Hardik Malhotra" w:date="2021-09-30T17:49:00Z"/>
                <w:rFonts w:ascii="Verdana" w:hAnsi="Verdana" w:cs="Calibri"/>
                <w:sz w:val="14"/>
                <w:szCs w:val="14"/>
              </w:rPr>
              <w:pPrChange w:id="4876" w:author="Hardik Malhotra" w:date="2021-09-30T17:15:00Z">
                <w:pPr>
                  <w:pStyle w:val="BodyText"/>
                  <w:spacing w:before="162"/>
                  <w:ind w:right="-90"/>
                  <w:jc w:val="center"/>
                </w:pPr>
              </w:pPrChange>
            </w:pPr>
            <w:del w:id="4877" w:author="Hardik Malhotra" w:date="2021-09-30T17:49:00Z">
              <w:r w:rsidDel="00590BE8">
                <w:rPr>
                  <w:rFonts w:ascii="Verdana" w:hAnsi="Verdana" w:cs="Calibri"/>
                  <w:sz w:val="14"/>
                  <w:szCs w:val="14"/>
                </w:rPr>
                <w:delText>75</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878"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0C85488C" w14:textId="25B90582" w:rsidR="00587138" w:rsidRPr="007525AD" w:rsidDel="00590BE8" w:rsidRDefault="00587138" w:rsidP="00A8358E">
            <w:pPr>
              <w:pStyle w:val="BodyText"/>
              <w:spacing w:before="162" w:line="480" w:lineRule="auto"/>
              <w:ind w:right="-90"/>
              <w:jc w:val="center"/>
              <w:rPr>
                <w:del w:id="4879" w:author="Hardik Malhotra" w:date="2021-09-30T17:49:00Z"/>
                <w:rFonts w:ascii="Verdana" w:hAnsi="Verdana" w:cs="Calibri"/>
                <w:sz w:val="14"/>
                <w:szCs w:val="14"/>
              </w:rPr>
              <w:pPrChange w:id="4880" w:author="Hardik Malhotra" w:date="2021-09-30T17:15:00Z">
                <w:pPr>
                  <w:pStyle w:val="BodyText"/>
                  <w:spacing w:before="162"/>
                  <w:ind w:right="-90"/>
                  <w:jc w:val="center"/>
                </w:pPr>
              </w:pPrChange>
            </w:pPr>
            <w:del w:id="4881" w:author="Hardik Malhotra" w:date="2021-09-30T17:49:00Z">
              <w:r w:rsidDel="00590BE8">
                <w:rPr>
                  <w:rFonts w:ascii="Verdana" w:hAnsi="Verdana" w:cs="Calibri"/>
                  <w:sz w:val="14"/>
                  <w:szCs w:val="14"/>
                </w:rPr>
                <w:delText>75</w:delText>
              </w:r>
            </w:del>
          </w:p>
        </w:tc>
      </w:tr>
      <w:tr w:rsidR="00587138" w:rsidRPr="00C568E6" w:rsidDel="00590BE8" w14:paraId="144CBD90" w14:textId="059AB8F1" w:rsidTr="00A8358E">
        <w:trPr>
          <w:cantSplit/>
          <w:trHeight w:val="1134"/>
          <w:del w:id="4882" w:author="Hardik Malhotra" w:date="2021-09-30T17:49:00Z"/>
          <w:trPrChange w:id="4883" w:author="Hardik Malhotra" w:date="2021-09-30T17:15:00Z">
            <w:trPr>
              <w:trHeight w:val="558"/>
            </w:trPr>
          </w:trPrChange>
        </w:trPr>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884" w:author="Hardik Malhotra" w:date="2021-09-30T17:1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6902F265" w14:textId="0E939A6A" w:rsidR="00587138" w:rsidRPr="007525AD" w:rsidDel="00590BE8" w:rsidRDefault="00587138" w:rsidP="00A8358E">
            <w:pPr>
              <w:pStyle w:val="BodyText"/>
              <w:spacing w:before="162" w:line="480" w:lineRule="auto"/>
              <w:ind w:right="-90"/>
              <w:jc w:val="center"/>
              <w:rPr>
                <w:del w:id="4885" w:author="Hardik Malhotra" w:date="2021-09-30T17:49:00Z"/>
                <w:rFonts w:ascii="Verdana" w:hAnsi="Verdana" w:cs="Calibri"/>
                <w:sz w:val="14"/>
                <w:szCs w:val="14"/>
              </w:rPr>
              <w:pPrChange w:id="4886" w:author="Hardik Malhotra" w:date="2021-09-30T17:15:00Z">
                <w:pPr>
                  <w:pStyle w:val="BodyText"/>
                  <w:spacing w:before="162"/>
                  <w:ind w:right="-90"/>
                  <w:jc w:val="center"/>
                </w:pPr>
              </w:pPrChange>
            </w:pPr>
            <w:del w:id="4887" w:author="Hardik Malhotra" w:date="2021-09-30T17:49:00Z">
              <w:r w:rsidRPr="00C568E6" w:rsidDel="00590BE8">
                <w:rPr>
                  <w:rFonts w:ascii="Verdana" w:hAnsi="Verdana" w:cs="Calibri"/>
                  <w:sz w:val="14"/>
                  <w:szCs w:val="14"/>
                  <w:rPrChange w:id="4888" w:author="Ritu Kamra" w:date="2021-09-27T17:29:00Z">
                    <w:rPr>
                      <w:rFonts w:ascii="Verdana" w:hAnsi="Verdana" w:cs="Calibri"/>
                      <w:color w:val="000000"/>
                      <w:sz w:val="14"/>
                      <w:szCs w:val="14"/>
                    </w:rPr>
                  </w:rPrChange>
                </w:rPr>
                <w:delText>Anhui Shanfu New Material Technology Co., Ltd.</w:delText>
              </w:r>
            </w:del>
          </w:p>
        </w:tc>
        <w:tc>
          <w:tcPr>
            <w:tcW w:w="841" w:type="dxa"/>
            <w:tcBorders>
              <w:top w:val="single" w:sz="2" w:space="0" w:color="000000"/>
              <w:left w:val="single" w:sz="2" w:space="0" w:color="000000"/>
              <w:bottom w:val="single" w:sz="2" w:space="0" w:color="000000"/>
              <w:right w:val="single" w:sz="2" w:space="0" w:color="000000"/>
            </w:tcBorders>
            <w:shd w:val="clear" w:color="auto" w:fill="FFFFFF"/>
            <w:vAlign w:val="bottom"/>
            <w:tcPrChange w:id="4889" w:author="Hardik Malhotra" w:date="2021-09-30T17:15:00Z">
              <w:tcPr>
                <w:tcW w:w="841" w:type="dxa"/>
                <w:tcBorders>
                  <w:top w:val="single" w:sz="2" w:space="0" w:color="000000"/>
                  <w:left w:val="single" w:sz="2" w:space="0" w:color="000000"/>
                  <w:bottom w:val="single" w:sz="2" w:space="0" w:color="000000"/>
                  <w:right w:val="single" w:sz="2" w:space="0" w:color="000000"/>
                </w:tcBorders>
                <w:shd w:val="clear" w:color="auto" w:fill="FFFFFF"/>
                <w:vAlign w:val="bottom"/>
              </w:tcPr>
            </w:tcPrChange>
          </w:tcPr>
          <w:p w14:paraId="3119FC1C" w14:textId="025CEAD4" w:rsidR="00587138" w:rsidRPr="007525AD" w:rsidDel="00590BE8" w:rsidRDefault="00587138" w:rsidP="00A8358E">
            <w:pPr>
              <w:pStyle w:val="BodyText"/>
              <w:spacing w:before="162" w:line="480" w:lineRule="auto"/>
              <w:ind w:right="-90"/>
              <w:jc w:val="center"/>
              <w:rPr>
                <w:del w:id="4890" w:author="Hardik Malhotra" w:date="2021-09-30T17:49:00Z"/>
                <w:rFonts w:ascii="Verdana" w:hAnsi="Verdana" w:cs="Calibri"/>
                <w:sz w:val="14"/>
                <w:szCs w:val="14"/>
              </w:rPr>
              <w:pPrChange w:id="4891" w:author="Hardik Malhotra" w:date="2021-09-30T17:15:00Z">
                <w:pPr>
                  <w:pStyle w:val="BodyText"/>
                  <w:spacing w:before="162"/>
                  <w:ind w:right="-90"/>
                  <w:jc w:val="center"/>
                </w:pPr>
              </w:pPrChange>
            </w:pPr>
            <w:del w:id="4892" w:author="Hardik Malhotra" w:date="2021-09-30T17:49:00Z">
              <w:r w:rsidRPr="00C568E6" w:rsidDel="00590BE8">
                <w:rPr>
                  <w:rFonts w:ascii="Verdana" w:hAnsi="Verdana" w:cs="Calibri"/>
                  <w:sz w:val="14"/>
                  <w:szCs w:val="14"/>
                  <w:rPrChange w:id="4893" w:author="Ritu Kamra" w:date="2021-09-27T17:29:00Z">
                    <w:rPr>
                      <w:rFonts w:ascii="Verdana" w:hAnsi="Verdana" w:cs="Calibri"/>
                      <w:color w:val="000000"/>
                      <w:sz w:val="14"/>
                      <w:szCs w:val="14"/>
                    </w:rPr>
                  </w:rPrChange>
                </w:rPr>
                <w:delText>1</w:delText>
              </w:r>
            </w:del>
          </w:p>
        </w:tc>
        <w:tc>
          <w:tcPr>
            <w:tcW w:w="90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894" w:author="Hardik Malhotra" w:date="2021-09-30T17:15:00Z">
              <w:tcPr>
                <w:tcW w:w="90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4CE99BD5" w14:textId="1CA212E6" w:rsidR="00587138" w:rsidRPr="007525AD" w:rsidDel="00590BE8" w:rsidRDefault="00587138" w:rsidP="00A8358E">
            <w:pPr>
              <w:pStyle w:val="BodyText"/>
              <w:spacing w:before="162" w:line="480" w:lineRule="auto"/>
              <w:ind w:right="-90"/>
              <w:jc w:val="center"/>
              <w:rPr>
                <w:del w:id="4895" w:author="Hardik Malhotra" w:date="2021-09-30T17:49:00Z"/>
                <w:rFonts w:ascii="Verdana" w:hAnsi="Verdana" w:cs="Calibri"/>
                <w:sz w:val="14"/>
                <w:szCs w:val="14"/>
              </w:rPr>
              <w:pPrChange w:id="4896" w:author="Hardik Malhotra" w:date="2021-09-30T17:15:00Z">
                <w:pPr>
                  <w:pStyle w:val="BodyText"/>
                  <w:spacing w:before="162"/>
                  <w:ind w:right="-90"/>
                  <w:jc w:val="center"/>
                </w:pPr>
              </w:pPrChange>
            </w:pPr>
            <w:del w:id="4897" w:author="Hardik Malhotra" w:date="2021-09-30T17:49:00Z">
              <w:r w:rsidDel="00590BE8">
                <w:rPr>
                  <w:rFonts w:ascii="Verdana" w:hAnsi="Verdana" w:cs="Calibri"/>
                  <w:sz w:val="14"/>
                  <w:szCs w:val="14"/>
                </w:rPr>
                <w:delText>58</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898"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390C162B" w14:textId="107AF346" w:rsidR="00587138" w:rsidRPr="007525AD" w:rsidDel="00590BE8" w:rsidRDefault="00587138" w:rsidP="00A8358E">
            <w:pPr>
              <w:pStyle w:val="BodyText"/>
              <w:spacing w:before="162" w:line="480" w:lineRule="auto"/>
              <w:ind w:right="-90"/>
              <w:jc w:val="center"/>
              <w:rPr>
                <w:del w:id="4899" w:author="Hardik Malhotra" w:date="2021-09-30T17:49:00Z"/>
                <w:rFonts w:ascii="Verdana" w:hAnsi="Verdana" w:cs="Calibri"/>
                <w:sz w:val="14"/>
                <w:szCs w:val="14"/>
              </w:rPr>
              <w:pPrChange w:id="4900" w:author="Hardik Malhotra" w:date="2021-09-30T17:15:00Z">
                <w:pPr>
                  <w:pStyle w:val="BodyText"/>
                  <w:spacing w:before="162"/>
                  <w:ind w:right="-90"/>
                  <w:jc w:val="center"/>
                </w:pPr>
              </w:pPrChange>
            </w:pPr>
            <w:del w:id="4901" w:author="Hardik Malhotra" w:date="2021-09-30T17:49:00Z">
              <w:r w:rsidDel="00590BE8">
                <w:rPr>
                  <w:rFonts w:ascii="Verdana" w:hAnsi="Verdana" w:cs="Calibri"/>
                  <w:sz w:val="14"/>
                  <w:szCs w:val="14"/>
                </w:rPr>
                <w:delText>58</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902"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FBB36A8" w14:textId="67D3E3A1" w:rsidR="00587138" w:rsidRPr="007525AD" w:rsidDel="00590BE8" w:rsidRDefault="00587138" w:rsidP="00A8358E">
            <w:pPr>
              <w:pStyle w:val="BodyText"/>
              <w:spacing w:before="162" w:line="480" w:lineRule="auto"/>
              <w:ind w:right="-90"/>
              <w:jc w:val="center"/>
              <w:rPr>
                <w:del w:id="4903" w:author="Hardik Malhotra" w:date="2021-09-30T17:49:00Z"/>
                <w:rFonts w:ascii="Verdana" w:hAnsi="Verdana" w:cs="Calibri"/>
                <w:sz w:val="14"/>
                <w:szCs w:val="14"/>
              </w:rPr>
              <w:pPrChange w:id="4904" w:author="Hardik Malhotra" w:date="2021-09-30T17:15:00Z">
                <w:pPr>
                  <w:pStyle w:val="BodyText"/>
                  <w:spacing w:before="162"/>
                  <w:ind w:right="-90"/>
                  <w:jc w:val="center"/>
                </w:pPr>
              </w:pPrChange>
            </w:pPr>
            <w:del w:id="4905" w:author="Hardik Malhotra" w:date="2021-09-30T17:49:00Z">
              <w:r w:rsidDel="00590BE8">
                <w:rPr>
                  <w:rFonts w:ascii="Verdana" w:hAnsi="Verdana" w:cs="Calibri"/>
                  <w:sz w:val="14"/>
                  <w:szCs w:val="14"/>
                </w:rPr>
                <w:delText>58</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906"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6C2C85FF" w14:textId="4AE81804" w:rsidR="00587138" w:rsidRPr="007525AD" w:rsidDel="00590BE8" w:rsidRDefault="00587138" w:rsidP="00A8358E">
            <w:pPr>
              <w:pStyle w:val="BodyText"/>
              <w:spacing w:before="162" w:line="480" w:lineRule="auto"/>
              <w:ind w:right="-90"/>
              <w:jc w:val="center"/>
              <w:rPr>
                <w:del w:id="4907" w:author="Hardik Malhotra" w:date="2021-09-30T17:49:00Z"/>
                <w:rFonts w:ascii="Verdana" w:hAnsi="Verdana" w:cs="Calibri"/>
                <w:sz w:val="14"/>
                <w:szCs w:val="14"/>
              </w:rPr>
              <w:pPrChange w:id="4908" w:author="Hardik Malhotra" w:date="2021-09-30T17:15:00Z">
                <w:pPr>
                  <w:pStyle w:val="BodyText"/>
                  <w:spacing w:before="162"/>
                  <w:ind w:right="-90"/>
                  <w:jc w:val="center"/>
                </w:pPr>
              </w:pPrChange>
            </w:pPr>
            <w:del w:id="4909" w:author="Hardik Malhotra" w:date="2021-09-30T17:49:00Z">
              <w:r w:rsidDel="00590BE8">
                <w:rPr>
                  <w:rFonts w:ascii="Verdana" w:hAnsi="Verdana" w:cs="Calibri"/>
                  <w:sz w:val="14"/>
                  <w:szCs w:val="14"/>
                </w:rPr>
                <w:delText>58</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910"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031D85F8" w14:textId="01054227" w:rsidR="00587138" w:rsidRPr="007525AD" w:rsidDel="00590BE8" w:rsidRDefault="00587138" w:rsidP="00A8358E">
            <w:pPr>
              <w:pStyle w:val="BodyText"/>
              <w:spacing w:before="162" w:line="480" w:lineRule="auto"/>
              <w:ind w:right="-90"/>
              <w:jc w:val="center"/>
              <w:rPr>
                <w:del w:id="4911" w:author="Hardik Malhotra" w:date="2021-09-30T17:49:00Z"/>
                <w:rFonts w:ascii="Verdana" w:hAnsi="Verdana" w:cs="Calibri"/>
                <w:sz w:val="14"/>
                <w:szCs w:val="14"/>
              </w:rPr>
              <w:pPrChange w:id="4912" w:author="Hardik Malhotra" w:date="2021-09-30T17:15:00Z">
                <w:pPr>
                  <w:pStyle w:val="BodyText"/>
                  <w:spacing w:before="162"/>
                  <w:ind w:right="-90"/>
                  <w:jc w:val="center"/>
                </w:pPr>
              </w:pPrChange>
            </w:pPr>
            <w:del w:id="4913" w:author="Hardik Malhotra" w:date="2021-09-30T17:49:00Z">
              <w:r w:rsidDel="00590BE8">
                <w:rPr>
                  <w:rFonts w:ascii="Verdana" w:hAnsi="Verdana" w:cs="Calibri"/>
                  <w:sz w:val="14"/>
                  <w:szCs w:val="14"/>
                </w:rPr>
                <w:delText>58</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914"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EA9382A" w14:textId="1F982E85" w:rsidR="00587138" w:rsidRPr="007525AD" w:rsidDel="00590BE8" w:rsidRDefault="00587138" w:rsidP="00A8358E">
            <w:pPr>
              <w:pStyle w:val="BodyText"/>
              <w:spacing w:before="162" w:line="480" w:lineRule="auto"/>
              <w:ind w:right="-90"/>
              <w:jc w:val="center"/>
              <w:rPr>
                <w:del w:id="4915" w:author="Hardik Malhotra" w:date="2021-09-30T17:49:00Z"/>
                <w:rFonts w:ascii="Verdana" w:hAnsi="Verdana" w:cs="Calibri"/>
                <w:sz w:val="14"/>
                <w:szCs w:val="14"/>
              </w:rPr>
              <w:pPrChange w:id="4916" w:author="Hardik Malhotra" w:date="2021-09-30T17:15:00Z">
                <w:pPr>
                  <w:pStyle w:val="BodyText"/>
                  <w:spacing w:before="162"/>
                  <w:ind w:right="-90"/>
                  <w:jc w:val="center"/>
                </w:pPr>
              </w:pPrChange>
            </w:pPr>
            <w:del w:id="4917" w:author="Hardik Malhotra" w:date="2021-09-30T17:49:00Z">
              <w:r w:rsidDel="00590BE8">
                <w:rPr>
                  <w:rFonts w:ascii="Verdana" w:hAnsi="Verdana" w:cs="Calibri"/>
                  <w:sz w:val="14"/>
                  <w:szCs w:val="14"/>
                </w:rPr>
                <w:delText>58</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918"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CDC5828" w14:textId="4BB0B223" w:rsidR="00587138" w:rsidRPr="007525AD" w:rsidDel="00590BE8" w:rsidRDefault="00587138" w:rsidP="00A8358E">
            <w:pPr>
              <w:pStyle w:val="BodyText"/>
              <w:spacing w:before="162" w:line="480" w:lineRule="auto"/>
              <w:ind w:right="-90"/>
              <w:jc w:val="center"/>
              <w:rPr>
                <w:del w:id="4919" w:author="Hardik Malhotra" w:date="2021-09-30T17:49:00Z"/>
                <w:rFonts w:ascii="Verdana" w:hAnsi="Verdana" w:cs="Calibri"/>
                <w:sz w:val="14"/>
                <w:szCs w:val="14"/>
              </w:rPr>
              <w:pPrChange w:id="4920" w:author="Hardik Malhotra" w:date="2021-09-30T17:15:00Z">
                <w:pPr>
                  <w:pStyle w:val="BodyText"/>
                  <w:spacing w:before="162"/>
                  <w:ind w:right="-90"/>
                  <w:jc w:val="center"/>
                </w:pPr>
              </w:pPrChange>
            </w:pPr>
            <w:del w:id="4921" w:author="Hardik Malhotra" w:date="2021-09-30T17:49:00Z">
              <w:r w:rsidDel="00590BE8">
                <w:rPr>
                  <w:rFonts w:ascii="Verdana" w:hAnsi="Verdana" w:cs="Calibri"/>
                  <w:sz w:val="14"/>
                  <w:szCs w:val="14"/>
                </w:rPr>
                <w:delText>58</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922"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0C2EF085" w14:textId="50844695" w:rsidR="00587138" w:rsidRPr="007525AD" w:rsidDel="00590BE8" w:rsidRDefault="00587138" w:rsidP="00A8358E">
            <w:pPr>
              <w:pStyle w:val="BodyText"/>
              <w:spacing w:before="162" w:line="480" w:lineRule="auto"/>
              <w:ind w:right="-90"/>
              <w:jc w:val="center"/>
              <w:rPr>
                <w:del w:id="4923" w:author="Hardik Malhotra" w:date="2021-09-30T17:49:00Z"/>
                <w:rFonts w:ascii="Verdana" w:hAnsi="Verdana" w:cs="Calibri"/>
                <w:sz w:val="14"/>
                <w:szCs w:val="14"/>
              </w:rPr>
              <w:pPrChange w:id="4924" w:author="Hardik Malhotra" w:date="2021-09-30T17:15:00Z">
                <w:pPr>
                  <w:pStyle w:val="BodyText"/>
                  <w:spacing w:before="162"/>
                  <w:ind w:right="-90"/>
                  <w:jc w:val="center"/>
                </w:pPr>
              </w:pPrChange>
            </w:pPr>
            <w:del w:id="4925" w:author="Hardik Malhotra" w:date="2021-09-30T17:49:00Z">
              <w:r w:rsidDel="00590BE8">
                <w:rPr>
                  <w:rFonts w:ascii="Verdana" w:hAnsi="Verdana" w:cs="Calibri"/>
                  <w:sz w:val="14"/>
                  <w:szCs w:val="14"/>
                </w:rPr>
                <w:delText>58</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926"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FCDC6B3" w14:textId="4BD6AC3F" w:rsidR="00587138" w:rsidRPr="007525AD" w:rsidDel="00590BE8" w:rsidRDefault="00587138" w:rsidP="00A8358E">
            <w:pPr>
              <w:pStyle w:val="BodyText"/>
              <w:spacing w:before="162" w:line="480" w:lineRule="auto"/>
              <w:ind w:right="-90"/>
              <w:jc w:val="center"/>
              <w:rPr>
                <w:del w:id="4927" w:author="Hardik Malhotra" w:date="2021-09-30T17:49:00Z"/>
                <w:rFonts w:ascii="Verdana" w:hAnsi="Verdana" w:cs="Calibri"/>
                <w:sz w:val="14"/>
                <w:szCs w:val="14"/>
              </w:rPr>
              <w:pPrChange w:id="4928" w:author="Hardik Malhotra" w:date="2021-09-30T17:15:00Z">
                <w:pPr>
                  <w:pStyle w:val="BodyText"/>
                  <w:spacing w:before="162"/>
                  <w:ind w:right="-90"/>
                  <w:jc w:val="center"/>
                </w:pPr>
              </w:pPrChange>
            </w:pPr>
            <w:del w:id="4929" w:author="Hardik Malhotra" w:date="2021-09-30T17:49:00Z">
              <w:r w:rsidDel="00590BE8">
                <w:rPr>
                  <w:rFonts w:ascii="Verdana" w:hAnsi="Verdana" w:cs="Calibri"/>
                  <w:sz w:val="14"/>
                  <w:szCs w:val="14"/>
                </w:rPr>
                <w:delText>58</w:delText>
              </w:r>
            </w:del>
          </w:p>
        </w:tc>
      </w:tr>
      <w:tr w:rsidR="00587138" w:rsidRPr="00C568E6" w:rsidDel="00590BE8" w14:paraId="0E5D0C27" w14:textId="078EA999" w:rsidTr="00A8358E">
        <w:trPr>
          <w:cantSplit/>
          <w:trHeight w:val="1134"/>
          <w:del w:id="4930" w:author="Hardik Malhotra" w:date="2021-09-30T17:49:00Z"/>
          <w:trPrChange w:id="4931" w:author="Hardik Malhotra" w:date="2021-09-30T17:15:00Z">
            <w:trPr>
              <w:trHeight w:val="558"/>
            </w:trPr>
          </w:trPrChange>
        </w:trPr>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932" w:author="Hardik Malhotra" w:date="2021-09-30T17:1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F10EC97" w14:textId="01E8C7EE" w:rsidR="00587138" w:rsidRPr="007525AD" w:rsidDel="00590BE8" w:rsidRDefault="00587138" w:rsidP="00A8358E">
            <w:pPr>
              <w:pStyle w:val="BodyText"/>
              <w:spacing w:before="162" w:line="480" w:lineRule="auto"/>
              <w:ind w:right="-90"/>
              <w:jc w:val="center"/>
              <w:rPr>
                <w:del w:id="4933" w:author="Hardik Malhotra" w:date="2021-09-30T17:49:00Z"/>
                <w:rFonts w:ascii="Verdana" w:hAnsi="Verdana" w:cs="Calibri"/>
                <w:sz w:val="14"/>
                <w:szCs w:val="14"/>
              </w:rPr>
              <w:pPrChange w:id="4934" w:author="Hardik Malhotra" w:date="2021-09-30T17:15:00Z">
                <w:pPr>
                  <w:pStyle w:val="BodyText"/>
                  <w:spacing w:before="162"/>
                  <w:ind w:right="-90"/>
                  <w:jc w:val="center"/>
                </w:pPr>
              </w:pPrChange>
            </w:pPr>
            <w:del w:id="4935" w:author="Hardik Malhotra" w:date="2021-09-30T17:49:00Z">
              <w:r w:rsidRPr="00C568E6" w:rsidDel="00590BE8">
                <w:rPr>
                  <w:rFonts w:ascii="Verdana" w:hAnsi="Verdana" w:cs="Calibri"/>
                  <w:sz w:val="14"/>
                  <w:szCs w:val="14"/>
                  <w:rPrChange w:id="4936" w:author="Ritu Kamra" w:date="2021-09-27T17:29:00Z">
                    <w:rPr>
                      <w:rFonts w:ascii="Verdana" w:hAnsi="Verdana" w:cs="Calibri"/>
                      <w:color w:val="000000"/>
                      <w:sz w:val="14"/>
                      <w:szCs w:val="14"/>
                    </w:rPr>
                  </w:rPrChange>
                </w:rPr>
                <w:delText>Dalian Qihua New Material Co. Ltd.</w:delText>
              </w:r>
            </w:del>
          </w:p>
        </w:tc>
        <w:tc>
          <w:tcPr>
            <w:tcW w:w="841" w:type="dxa"/>
            <w:tcBorders>
              <w:top w:val="single" w:sz="2" w:space="0" w:color="000000"/>
              <w:left w:val="single" w:sz="2" w:space="0" w:color="000000"/>
              <w:bottom w:val="single" w:sz="2" w:space="0" w:color="000000"/>
              <w:right w:val="single" w:sz="2" w:space="0" w:color="000000"/>
            </w:tcBorders>
            <w:shd w:val="clear" w:color="auto" w:fill="FFFFFF"/>
            <w:vAlign w:val="bottom"/>
            <w:tcPrChange w:id="4937" w:author="Hardik Malhotra" w:date="2021-09-30T17:15:00Z">
              <w:tcPr>
                <w:tcW w:w="841" w:type="dxa"/>
                <w:tcBorders>
                  <w:top w:val="single" w:sz="2" w:space="0" w:color="000000"/>
                  <w:left w:val="single" w:sz="2" w:space="0" w:color="000000"/>
                  <w:bottom w:val="single" w:sz="2" w:space="0" w:color="000000"/>
                  <w:right w:val="single" w:sz="2" w:space="0" w:color="000000"/>
                </w:tcBorders>
                <w:shd w:val="clear" w:color="auto" w:fill="FFFFFF"/>
                <w:vAlign w:val="bottom"/>
              </w:tcPr>
            </w:tcPrChange>
          </w:tcPr>
          <w:p w14:paraId="27514E4C" w14:textId="7A82706A" w:rsidR="00587138" w:rsidRPr="007525AD" w:rsidDel="00590BE8" w:rsidRDefault="00587138" w:rsidP="00A8358E">
            <w:pPr>
              <w:pStyle w:val="BodyText"/>
              <w:spacing w:before="162" w:line="480" w:lineRule="auto"/>
              <w:ind w:right="-90"/>
              <w:jc w:val="center"/>
              <w:rPr>
                <w:del w:id="4938" w:author="Hardik Malhotra" w:date="2021-09-30T17:49:00Z"/>
                <w:rFonts w:ascii="Verdana" w:hAnsi="Verdana" w:cs="Calibri"/>
                <w:sz w:val="14"/>
                <w:szCs w:val="14"/>
              </w:rPr>
              <w:pPrChange w:id="4939" w:author="Hardik Malhotra" w:date="2021-09-30T17:15:00Z">
                <w:pPr>
                  <w:pStyle w:val="BodyText"/>
                  <w:spacing w:before="162"/>
                  <w:ind w:right="-90"/>
                  <w:jc w:val="center"/>
                </w:pPr>
              </w:pPrChange>
            </w:pPr>
            <w:del w:id="4940" w:author="Hardik Malhotra" w:date="2021-09-30T17:49:00Z">
              <w:r w:rsidRPr="00C568E6" w:rsidDel="00590BE8">
                <w:rPr>
                  <w:rFonts w:ascii="Verdana" w:hAnsi="Verdana" w:cs="Calibri"/>
                  <w:sz w:val="14"/>
                  <w:szCs w:val="14"/>
                  <w:rPrChange w:id="4941" w:author="Ritu Kamra" w:date="2021-09-27T17:29:00Z">
                    <w:rPr>
                      <w:rFonts w:ascii="Verdana" w:hAnsi="Verdana" w:cs="Calibri"/>
                      <w:color w:val="000000"/>
                      <w:sz w:val="14"/>
                      <w:szCs w:val="14"/>
                    </w:rPr>
                  </w:rPrChange>
                </w:rPr>
                <w:delText>1</w:delText>
              </w:r>
            </w:del>
          </w:p>
        </w:tc>
        <w:tc>
          <w:tcPr>
            <w:tcW w:w="90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942" w:author="Hardik Malhotra" w:date="2021-09-30T17:15:00Z">
              <w:tcPr>
                <w:tcW w:w="90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5359398" w14:textId="4A240F1C" w:rsidR="00587138" w:rsidRPr="007525AD" w:rsidDel="00590BE8" w:rsidRDefault="00587138" w:rsidP="00A8358E">
            <w:pPr>
              <w:pStyle w:val="BodyText"/>
              <w:spacing w:before="162" w:line="480" w:lineRule="auto"/>
              <w:ind w:right="-90"/>
              <w:jc w:val="center"/>
              <w:rPr>
                <w:del w:id="4943" w:author="Hardik Malhotra" w:date="2021-09-30T17:49:00Z"/>
                <w:rFonts w:ascii="Verdana" w:hAnsi="Verdana" w:cs="Calibri"/>
                <w:sz w:val="14"/>
                <w:szCs w:val="14"/>
              </w:rPr>
              <w:pPrChange w:id="4944" w:author="Hardik Malhotra" w:date="2021-09-30T17:15:00Z">
                <w:pPr>
                  <w:pStyle w:val="BodyText"/>
                  <w:spacing w:before="162"/>
                  <w:ind w:right="-90"/>
                  <w:jc w:val="center"/>
                </w:pPr>
              </w:pPrChange>
            </w:pPr>
            <w:del w:id="4945" w:author="Hardik Malhotra" w:date="2021-09-30T17:49:00Z">
              <w:r w:rsidDel="00590BE8">
                <w:rPr>
                  <w:rFonts w:ascii="Verdana" w:hAnsi="Verdana" w:cs="Calibri"/>
                  <w:sz w:val="14"/>
                  <w:szCs w:val="14"/>
                </w:rPr>
                <w:delText>50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946"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236C3431" w14:textId="7EB9E423" w:rsidR="00587138" w:rsidRPr="007525AD" w:rsidDel="00590BE8" w:rsidRDefault="00587138" w:rsidP="00A8358E">
            <w:pPr>
              <w:pStyle w:val="BodyText"/>
              <w:spacing w:before="162" w:line="480" w:lineRule="auto"/>
              <w:ind w:right="-90"/>
              <w:jc w:val="center"/>
              <w:rPr>
                <w:del w:id="4947" w:author="Hardik Malhotra" w:date="2021-09-30T17:49:00Z"/>
                <w:rFonts w:ascii="Verdana" w:hAnsi="Verdana" w:cs="Calibri"/>
                <w:sz w:val="14"/>
                <w:szCs w:val="14"/>
              </w:rPr>
              <w:pPrChange w:id="4948" w:author="Hardik Malhotra" w:date="2021-09-30T17:15:00Z">
                <w:pPr>
                  <w:pStyle w:val="BodyText"/>
                  <w:spacing w:before="162"/>
                  <w:ind w:right="-90"/>
                  <w:jc w:val="center"/>
                </w:pPr>
              </w:pPrChange>
            </w:pPr>
            <w:del w:id="4949" w:author="Hardik Malhotra" w:date="2021-09-30T17:49:00Z">
              <w:r w:rsidDel="00590BE8">
                <w:rPr>
                  <w:rFonts w:ascii="Verdana" w:hAnsi="Verdana" w:cs="Calibri"/>
                  <w:sz w:val="14"/>
                  <w:szCs w:val="14"/>
                </w:rPr>
                <w:delText>50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950"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091B0CF4" w14:textId="7F2FD468" w:rsidR="00587138" w:rsidRPr="007525AD" w:rsidDel="00590BE8" w:rsidRDefault="00587138" w:rsidP="00A8358E">
            <w:pPr>
              <w:pStyle w:val="BodyText"/>
              <w:spacing w:before="162" w:line="480" w:lineRule="auto"/>
              <w:ind w:right="-90"/>
              <w:jc w:val="center"/>
              <w:rPr>
                <w:del w:id="4951" w:author="Hardik Malhotra" w:date="2021-09-30T17:49:00Z"/>
                <w:rFonts w:ascii="Verdana" w:hAnsi="Verdana" w:cs="Calibri"/>
                <w:sz w:val="14"/>
                <w:szCs w:val="14"/>
              </w:rPr>
              <w:pPrChange w:id="4952" w:author="Hardik Malhotra" w:date="2021-09-30T17:15:00Z">
                <w:pPr>
                  <w:pStyle w:val="BodyText"/>
                  <w:spacing w:before="162"/>
                  <w:ind w:right="-90"/>
                  <w:jc w:val="center"/>
                </w:pPr>
              </w:pPrChange>
            </w:pPr>
            <w:del w:id="4953" w:author="Hardik Malhotra" w:date="2021-09-30T17:49:00Z">
              <w:r w:rsidDel="00590BE8">
                <w:rPr>
                  <w:rFonts w:ascii="Verdana" w:hAnsi="Verdana" w:cs="Calibri"/>
                  <w:sz w:val="14"/>
                  <w:szCs w:val="14"/>
                </w:rPr>
                <w:delText>50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954"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6DCC9540" w14:textId="0C2B7A0E" w:rsidR="00587138" w:rsidRPr="007525AD" w:rsidDel="00590BE8" w:rsidRDefault="00587138" w:rsidP="00A8358E">
            <w:pPr>
              <w:pStyle w:val="BodyText"/>
              <w:spacing w:before="162" w:line="480" w:lineRule="auto"/>
              <w:ind w:right="-90"/>
              <w:jc w:val="center"/>
              <w:rPr>
                <w:del w:id="4955" w:author="Hardik Malhotra" w:date="2021-09-30T17:49:00Z"/>
                <w:rFonts w:ascii="Verdana" w:hAnsi="Verdana" w:cs="Calibri"/>
                <w:sz w:val="14"/>
                <w:szCs w:val="14"/>
              </w:rPr>
              <w:pPrChange w:id="4956" w:author="Hardik Malhotra" w:date="2021-09-30T17:15:00Z">
                <w:pPr>
                  <w:pStyle w:val="BodyText"/>
                  <w:spacing w:before="162"/>
                  <w:ind w:right="-90"/>
                  <w:jc w:val="center"/>
                </w:pPr>
              </w:pPrChange>
            </w:pPr>
            <w:del w:id="4957" w:author="Hardik Malhotra" w:date="2021-09-30T17:49:00Z">
              <w:r w:rsidDel="00590BE8">
                <w:rPr>
                  <w:rFonts w:ascii="Verdana" w:hAnsi="Verdana" w:cs="Calibri"/>
                  <w:sz w:val="14"/>
                  <w:szCs w:val="14"/>
                </w:rPr>
                <w:delText>50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958"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C86A352" w14:textId="523846DE" w:rsidR="00587138" w:rsidRPr="007525AD" w:rsidDel="00590BE8" w:rsidRDefault="00587138" w:rsidP="00A8358E">
            <w:pPr>
              <w:pStyle w:val="BodyText"/>
              <w:spacing w:before="162" w:line="480" w:lineRule="auto"/>
              <w:ind w:right="-90"/>
              <w:jc w:val="center"/>
              <w:rPr>
                <w:del w:id="4959" w:author="Hardik Malhotra" w:date="2021-09-30T17:49:00Z"/>
                <w:rFonts w:ascii="Verdana" w:hAnsi="Verdana" w:cs="Calibri"/>
                <w:sz w:val="14"/>
                <w:szCs w:val="14"/>
              </w:rPr>
              <w:pPrChange w:id="4960" w:author="Hardik Malhotra" w:date="2021-09-30T17:15:00Z">
                <w:pPr>
                  <w:pStyle w:val="BodyText"/>
                  <w:spacing w:before="162"/>
                  <w:ind w:right="-90"/>
                  <w:jc w:val="center"/>
                </w:pPr>
              </w:pPrChange>
            </w:pPr>
            <w:del w:id="4961" w:author="Hardik Malhotra" w:date="2021-09-30T17:49:00Z">
              <w:r w:rsidDel="00590BE8">
                <w:rPr>
                  <w:rFonts w:ascii="Verdana" w:hAnsi="Verdana" w:cs="Calibri"/>
                  <w:sz w:val="14"/>
                  <w:szCs w:val="14"/>
                </w:rPr>
                <w:delText>50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962"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3434705C" w14:textId="281D1E7B" w:rsidR="00587138" w:rsidRPr="007525AD" w:rsidDel="00590BE8" w:rsidRDefault="00587138" w:rsidP="00A8358E">
            <w:pPr>
              <w:pStyle w:val="BodyText"/>
              <w:spacing w:before="162" w:line="480" w:lineRule="auto"/>
              <w:ind w:right="-90"/>
              <w:jc w:val="center"/>
              <w:rPr>
                <w:del w:id="4963" w:author="Hardik Malhotra" w:date="2021-09-30T17:49:00Z"/>
                <w:rFonts w:ascii="Verdana" w:hAnsi="Verdana" w:cs="Calibri"/>
                <w:sz w:val="14"/>
                <w:szCs w:val="14"/>
              </w:rPr>
              <w:pPrChange w:id="4964" w:author="Hardik Malhotra" w:date="2021-09-30T17:15:00Z">
                <w:pPr>
                  <w:pStyle w:val="BodyText"/>
                  <w:spacing w:before="162"/>
                  <w:ind w:right="-90"/>
                  <w:jc w:val="center"/>
                </w:pPr>
              </w:pPrChange>
            </w:pPr>
            <w:del w:id="4965" w:author="Hardik Malhotra" w:date="2021-09-30T17:49:00Z">
              <w:r w:rsidDel="00590BE8">
                <w:rPr>
                  <w:rFonts w:ascii="Verdana" w:hAnsi="Verdana" w:cs="Calibri"/>
                  <w:sz w:val="14"/>
                  <w:szCs w:val="14"/>
                </w:rPr>
                <w:delText>50</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966"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AC73EA8" w14:textId="757952AA" w:rsidR="00587138" w:rsidRPr="007525AD" w:rsidDel="00590BE8" w:rsidRDefault="00587138" w:rsidP="00A8358E">
            <w:pPr>
              <w:pStyle w:val="BodyText"/>
              <w:spacing w:before="162" w:line="480" w:lineRule="auto"/>
              <w:ind w:right="-90"/>
              <w:jc w:val="center"/>
              <w:rPr>
                <w:del w:id="4967" w:author="Hardik Malhotra" w:date="2021-09-30T17:49:00Z"/>
                <w:rFonts w:ascii="Verdana" w:hAnsi="Verdana" w:cs="Calibri"/>
                <w:sz w:val="14"/>
                <w:szCs w:val="14"/>
              </w:rPr>
              <w:pPrChange w:id="4968" w:author="Hardik Malhotra" w:date="2021-09-30T17:15:00Z">
                <w:pPr>
                  <w:pStyle w:val="BodyText"/>
                  <w:spacing w:before="162"/>
                  <w:ind w:right="-90"/>
                  <w:jc w:val="center"/>
                </w:pPr>
              </w:pPrChange>
            </w:pPr>
            <w:del w:id="4969" w:author="Hardik Malhotra" w:date="2021-09-30T17:49:00Z">
              <w:r w:rsidDel="00590BE8">
                <w:rPr>
                  <w:rFonts w:ascii="Verdana" w:hAnsi="Verdana" w:cs="Calibri"/>
                  <w:sz w:val="14"/>
                  <w:szCs w:val="14"/>
                </w:rPr>
                <w:delText>50</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970"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28BB8694" w14:textId="2A884D85" w:rsidR="00587138" w:rsidRPr="007525AD" w:rsidDel="00590BE8" w:rsidRDefault="00587138" w:rsidP="00A8358E">
            <w:pPr>
              <w:pStyle w:val="BodyText"/>
              <w:spacing w:before="162" w:line="480" w:lineRule="auto"/>
              <w:ind w:right="-90"/>
              <w:jc w:val="center"/>
              <w:rPr>
                <w:del w:id="4971" w:author="Hardik Malhotra" w:date="2021-09-30T17:49:00Z"/>
                <w:rFonts w:ascii="Verdana" w:hAnsi="Verdana" w:cs="Calibri"/>
                <w:sz w:val="14"/>
                <w:szCs w:val="14"/>
              </w:rPr>
              <w:pPrChange w:id="4972" w:author="Hardik Malhotra" w:date="2021-09-30T17:15:00Z">
                <w:pPr>
                  <w:pStyle w:val="BodyText"/>
                  <w:spacing w:before="162"/>
                  <w:ind w:right="-90"/>
                  <w:jc w:val="center"/>
                </w:pPr>
              </w:pPrChange>
            </w:pPr>
            <w:del w:id="4973" w:author="Hardik Malhotra" w:date="2021-09-30T17:49:00Z">
              <w:r w:rsidDel="00590BE8">
                <w:rPr>
                  <w:rFonts w:ascii="Verdana" w:hAnsi="Verdana" w:cs="Calibri"/>
                  <w:sz w:val="14"/>
                  <w:szCs w:val="14"/>
                </w:rPr>
                <w:delText>50</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974"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3D26A38C" w14:textId="48307F41" w:rsidR="00587138" w:rsidRPr="007525AD" w:rsidDel="00590BE8" w:rsidRDefault="00587138" w:rsidP="00A8358E">
            <w:pPr>
              <w:pStyle w:val="BodyText"/>
              <w:spacing w:before="162" w:line="480" w:lineRule="auto"/>
              <w:ind w:right="-90"/>
              <w:jc w:val="center"/>
              <w:rPr>
                <w:del w:id="4975" w:author="Hardik Malhotra" w:date="2021-09-30T17:49:00Z"/>
                <w:rFonts w:ascii="Verdana" w:hAnsi="Verdana" w:cs="Calibri"/>
                <w:sz w:val="14"/>
                <w:szCs w:val="14"/>
              </w:rPr>
              <w:pPrChange w:id="4976" w:author="Hardik Malhotra" w:date="2021-09-30T17:15:00Z">
                <w:pPr>
                  <w:pStyle w:val="BodyText"/>
                  <w:spacing w:before="162"/>
                  <w:ind w:right="-90"/>
                  <w:jc w:val="center"/>
                </w:pPr>
              </w:pPrChange>
            </w:pPr>
            <w:del w:id="4977" w:author="Hardik Malhotra" w:date="2021-09-30T17:49:00Z">
              <w:r w:rsidDel="00590BE8">
                <w:rPr>
                  <w:rFonts w:ascii="Verdana" w:hAnsi="Verdana" w:cs="Calibri"/>
                  <w:sz w:val="14"/>
                  <w:szCs w:val="14"/>
                </w:rPr>
                <w:delText>50</w:delText>
              </w:r>
            </w:del>
          </w:p>
        </w:tc>
      </w:tr>
      <w:tr w:rsidR="00587138" w:rsidRPr="00C568E6" w:rsidDel="00590BE8" w14:paraId="3F578748" w14:textId="68C9E359" w:rsidTr="00A8358E">
        <w:trPr>
          <w:cantSplit/>
          <w:trHeight w:val="1134"/>
          <w:del w:id="4978" w:author="Hardik Malhotra" w:date="2021-09-30T17:49:00Z"/>
          <w:trPrChange w:id="4979" w:author="Hardik Malhotra" w:date="2021-09-30T17:15:00Z">
            <w:trPr>
              <w:trHeight w:val="558"/>
            </w:trPr>
          </w:trPrChange>
        </w:trPr>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980" w:author="Hardik Malhotra" w:date="2021-09-30T17:1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22A7E2ED" w14:textId="1935848E" w:rsidR="00587138" w:rsidRPr="007525AD" w:rsidDel="00590BE8" w:rsidRDefault="00587138" w:rsidP="00A8358E">
            <w:pPr>
              <w:pStyle w:val="BodyText"/>
              <w:spacing w:before="162" w:line="480" w:lineRule="auto"/>
              <w:ind w:right="-90"/>
              <w:jc w:val="center"/>
              <w:rPr>
                <w:del w:id="4981" w:author="Hardik Malhotra" w:date="2021-09-30T17:49:00Z"/>
                <w:rFonts w:ascii="Verdana" w:hAnsi="Verdana" w:cs="Calibri"/>
                <w:sz w:val="14"/>
                <w:szCs w:val="14"/>
              </w:rPr>
              <w:pPrChange w:id="4982" w:author="Hardik Malhotra" w:date="2021-09-30T17:15:00Z">
                <w:pPr>
                  <w:pStyle w:val="BodyText"/>
                  <w:spacing w:before="162"/>
                  <w:ind w:right="-90"/>
                  <w:jc w:val="center"/>
                </w:pPr>
              </w:pPrChange>
            </w:pPr>
            <w:del w:id="4983" w:author="Hardik Malhotra" w:date="2021-09-30T17:49:00Z">
              <w:r w:rsidDel="00590BE8">
                <w:rPr>
                  <w:rFonts w:ascii="Verdana" w:hAnsi="Verdana" w:cs="Calibri"/>
                  <w:sz w:val="14"/>
                  <w:szCs w:val="14"/>
                </w:rPr>
                <w:delText>Olin Corporation</w:delText>
              </w:r>
            </w:del>
          </w:p>
        </w:tc>
        <w:tc>
          <w:tcPr>
            <w:tcW w:w="841" w:type="dxa"/>
            <w:tcBorders>
              <w:top w:val="single" w:sz="2" w:space="0" w:color="000000"/>
              <w:left w:val="single" w:sz="2" w:space="0" w:color="000000"/>
              <w:bottom w:val="single" w:sz="2" w:space="0" w:color="000000"/>
              <w:right w:val="single" w:sz="2" w:space="0" w:color="000000"/>
            </w:tcBorders>
            <w:shd w:val="clear" w:color="auto" w:fill="FFFFFF"/>
            <w:vAlign w:val="bottom"/>
            <w:tcPrChange w:id="4984" w:author="Hardik Malhotra" w:date="2021-09-30T17:15:00Z">
              <w:tcPr>
                <w:tcW w:w="841" w:type="dxa"/>
                <w:tcBorders>
                  <w:top w:val="single" w:sz="2" w:space="0" w:color="000000"/>
                  <w:left w:val="single" w:sz="2" w:space="0" w:color="000000"/>
                  <w:bottom w:val="single" w:sz="2" w:space="0" w:color="000000"/>
                  <w:right w:val="single" w:sz="2" w:space="0" w:color="000000"/>
                </w:tcBorders>
                <w:shd w:val="clear" w:color="auto" w:fill="FFFFFF"/>
                <w:vAlign w:val="bottom"/>
              </w:tcPr>
            </w:tcPrChange>
          </w:tcPr>
          <w:p w14:paraId="1DB95EC3" w14:textId="4E01E960" w:rsidR="00587138" w:rsidRPr="007525AD" w:rsidDel="00590BE8" w:rsidRDefault="00587138" w:rsidP="00A8358E">
            <w:pPr>
              <w:pStyle w:val="BodyText"/>
              <w:spacing w:before="162" w:line="480" w:lineRule="auto"/>
              <w:ind w:right="-90"/>
              <w:jc w:val="center"/>
              <w:rPr>
                <w:del w:id="4985" w:author="Hardik Malhotra" w:date="2021-09-30T17:49:00Z"/>
                <w:rFonts w:ascii="Verdana" w:hAnsi="Verdana" w:cs="Calibri"/>
                <w:sz w:val="14"/>
                <w:szCs w:val="14"/>
              </w:rPr>
              <w:pPrChange w:id="4986" w:author="Hardik Malhotra" w:date="2021-09-30T17:15:00Z">
                <w:pPr>
                  <w:pStyle w:val="BodyText"/>
                  <w:spacing w:before="162"/>
                  <w:ind w:right="-90"/>
                  <w:jc w:val="center"/>
                </w:pPr>
              </w:pPrChange>
            </w:pPr>
            <w:del w:id="4987" w:author="Hardik Malhotra" w:date="2021-09-30T17:49:00Z">
              <w:r w:rsidDel="00590BE8">
                <w:rPr>
                  <w:rFonts w:ascii="Verdana" w:hAnsi="Verdana" w:cs="Calibri"/>
                  <w:sz w:val="14"/>
                  <w:szCs w:val="14"/>
                </w:rPr>
                <w:delText>5</w:delText>
              </w:r>
            </w:del>
          </w:p>
        </w:tc>
        <w:tc>
          <w:tcPr>
            <w:tcW w:w="90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988" w:author="Hardik Malhotra" w:date="2021-09-30T17:15:00Z">
              <w:tcPr>
                <w:tcW w:w="90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6B752F4F" w14:textId="01489AD3" w:rsidR="00587138" w:rsidRPr="007525AD" w:rsidDel="00590BE8" w:rsidRDefault="00587138" w:rsidP="00A8358E">
            <w:pPr>
              <w:pStyle w:val="BodyText"/>
              <w:spacing w:before="162" w:line="480" w:lineRule="auto"/>
              <w:ind w:right="-90"/>
              <w:jc w:val="center"/>
              <w:rPr>
                <w:del w:id="4989" w:author="Hardik Malhotra" w:date="2021-09-30T17:49:00Z"/>
                <w:rFonts w:ascii="Verdana" w:hAnsi="Verdana" w:cs="Calibri"/>
                <w:sz w:val="14"/>
                <w:szCs w:val="14"/>
              </w:rPr>
              <w:pPrChange w:id="4990" w:author="Hardik Malhotra" w:date="2021-09-30T17:15:00Z">
                <w:pPr>
                  <w:pStyle w:val="BodyText"/>
                  <w:spacing w:before="162"/>
                  <w:ind w:right="-90"/>
                  <w:jc w:val="center"/>
                </w:pPr>
              </w:pPrChange>
            </w:pPr>
            <w:del w:id="4991" w:author="Hardik Malhotra" w:date="2021-09-30T17:49:00Z">
              <w:r w:rsidDel="00590BE8">
                <w:rPr>
                  <w:rFonts w:ascii="Verdana" w:hAnsi="Verdana" w:cs="Calibri"/>
                  <w:sz w:val="14"/>
                  <w:szCs w:val="14"/>
                </w:rPr>
                <w:delText>434</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992"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09A4ED0D" w14:textId="10CDEEDF" w:rsidR="00587138" w:rsidRPr="007525AD" w:rsidDel="00590BE8" w:rsidRDefault="00587138" w:rsidP="00A8358E">
            <w:pPr>
              <w:pStyle w:val="BodyText"/>
              <w:spacing w:before="162" w:line="480" w:lineRule="auto"/>
              <w:ind w:right="-90"/>
              <w:jc w:val="center"/>
              <w:rPr>
                <w:del w:id="4993" w:author="Hardik Malhotra" w:date="2021-09-30T17:49:00Z"/>
                <w:rFonts w:ascii="Verdana" w:hAnsi="Verdana" w:cs="Calibri"/>
                <w:sz w:val="14"/>
                <w:szCs w:val="14"/>
              </w:rPr>
              <w:pPrChange w:id="4994" w:author="Hardik Malhotra" w:date="2021-09-30T17:15:00Z">
                <w:pPr>
                  <w:pStyle w:val="BodyText"/>
                  <w:spacing w:before="162"/>
                  <w:ind w:right="-90"/>
                  <w:jc w:val="center"/>
                </w:pPr>
              </w:pPrChange>
            </w:pPr>
            <w:del w:id="4995" w:author="Hardik Malhotra" w:date="2021-09-30T17:49:00Z">
              <w:r w:rsidDel="00590BE8">
                <w:rPr>
                  <w:rFonts w:ascii="Verdana" w:hAnsi="Verdana" w:cs="Calibri"/>
                  <w:sz w:val="14"/>
                  <w:szCs w:val="14"/>
                </w:rPr>
                <w:delText>434</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4996"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726CF3C" w14:textId="1FA07240" w:rsidR="00587138" w:rsidRPr="007525AD" w:rsidDel="00590BE8" w:rsidRDefault="00587138" w:rsidP="00A8358E">
            <w:pPr>
              <w:pStyle w:val="BodyText"/>
              <w:spacing w:before="162" w:line="480" w:lineRule="auto"/>
              <w:ind w:right="-90"/>
              <w:jc w:val="center"/>
              <w:rPr>
                <w:del w:id="4997" w:author="Hardik Malhotra" w:date="2021-09-30T17:49:00Z"/>
                <w:rFonts w:ascii="Verdana" w:hAnsi="Verdana" w:cs="Calibri"/>
                <w:sz w:val="14"/>
                <w:szCs w:val="14"/>
              </w:rPr>
              <w:pPrChange w:id="4998" w:author="Hardik Malhotra" w:date="2021-09-30T17:15:00Z">
                <w:pPr>
                  <w:pStyle w:val="BodyText"/>
                  <w:spacing w:before="162"/>
                  <w:ind w:right="-90"/>
                  <w:jc w:val="center"/>
                </w:pPr>
              </w:pPrChange>
            </w:pPr>
            <w:del w:id="4999" w:author="Hardik Malhotra" w:date="2021-09-30T17:49:00Z">
              <w:r w:rsidDel="00590BE8">
                <w:rPr>
                  <w:rFonts w:ascii="Verdana" w:hAnsi="Verdana" w:cs="Calibri"/>
                  <w:sz w:val="14"/>
                  <w:szCs w:val="14"/>
                </w:rPr>
                <w:delText>444</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000"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46E8FD86" w14:textId="181EF838" w:rsidR="00587138" w:rsidRPr="007525AD" w:rsidDel="00590BE8" w:rsidRDefault="00587138" w:rsidP="00A8358E">
            <w:pPr>
              <w:pStyle w:val="BodyText"/>
              <w:spacing w:before="162" w:line="480" w:lineRule="auto"/>
              <w:ind w:right="-90"/>
              <w:jc w:val="center"/>
              <w:rPr>
                <w:del w:id="5001" w:author="Hardik Malhotra" w:date="2021-09-30T17:49:00Z"/>
                <w:rFonts w:ascii="Verdana" w:hAnsi="Verdana" w:cs="Calibri"/>
                <w:sz w:val="14"/>
                <w:szCs w:val="14"/>
              </w:rPr>
              <w:pPrChange w:id="5002" w:author="Hardik Malhotra" w:date="2021-09-30T17:15:00Z">
                <w:pPr>
                  <w:pStyle w:val="BodyText"/>
                  <w:spacing w:before="162"/>
                  <w:ind w:right="-90"/>
                  <w:jc w:val="center"/>
                </w:pPr>
              </w:pPrChange>
            </w:pPr>
            <w:del w:id="5003" w:author="Hardik Malhotra" w:date="2021-09-30T17:49:00Z">
              <w:r w:rsidDel="00590BE8">
                <w:rPr>
                  <w:rFonts w:ascii="Verdana" w:hAnsi="Verdana" w:cs="Calibri"/>
                  <w:sz w:val="14"/>
                  <w:szCs w:val="14"/>
                </w:rPr>
                <w:delText>464</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004"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352D784" w14:textId="6B4BDE91" w:rsidR="00587138" w:rsidRPr="007525AD" w:rsidDel="00590BE8" w:rsidRDefault="00587138" w:rsidP="00A8358E">
            <w:pPr>
              <w:pStyle w:val="BodyText"/>
              <w:spacing w:before="162" w:line="480" w:lineRule="auto"/>
              <w:ind w:right="-90"/>
              <w:jc w:val="center"/>
              <w:rPr>
                <w:del w:id="5005" w:author="Hardik Malhotra" w:date="2021-09-30T17:49:00Z"/>
                <w:rFonts w:ascii="Verdana" w:hAnsi="Verdana" w:cs="Calibri"/>
                <w:sz w:val="14"/>
                <w:szCs w:val="14"/>
              </w:rPr>
              <w:pPrChange w:id="5006" w:author="Hardik Malhotra" w:date="2021-09-30T17:15:00Z">
                <w:pPr>
                  <w:pStyle w:val="BodyText"/>
                  <w:spacing w:before="162"/>
                  <w:ind w:right="-90"/>
                  <w:jc w:val="center"/>
                </w:pPr>
              </w:pPrChange>
            </w:pPr>
            <w:del w:id="5007" w:author="Hardik Malhotra" w:date="2021-09-30T17:49:00Z">
              <w:r w:rsidDel="00590BE8">
                <w:rPr>
                  <w:rFonts w:ascii="Verdana" w:hAnsi="Verdana" w:cs="Calibri"/>
                  <w:sz w:val="14"/>
                  <w:szCs w:val="14"/>
                </w:rPr>
                <w:delText>484</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008"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4C22DAFD" w14:textId="0069BA4D" w:rsidR="00587138" w:rsidRPr="007525AD" w:rsidDel="00590BE8" w:rsidRDefault="00587138" w:rsidP="00A8358E">
            <w:pPr>
              <w:pStyle w:val="BodyText"/>
              <w:spacing w:before="162" w:line="480" w:lineRule="auto"/>
              <w:ind w:right="-90"/>
              <w:jc w:val="center"/>
              <w:rPr>
                <w:del w:id="5009" w:author="Hardik Malhotra" w:date="2021-09-30T17:49:00Z"/>
                <w:rFonts w:ascii="Verdana" w:hAnsi="Verdana" w:cs="Calibri"/>
                <w:sz w:val="14"/>
                <w:szCs w:val="14"/>
              </w:rPr>
              <w:pPrChange w:id="5010" w:author="Hardik Malhotra" w:date="2021-09-30T17:15:00Z">
                <w:pPr>
                  <w:pStyle w:val="BodyText"/>
                  <w:spacing w:before="162"/>
                  <w:ind w:right="-90"/>
                  <w:jc w:val="center"/>
                </w:pPr>
              </w:pPrChange>
            </w:pPr>
            <w:del w:id="5011" w:author="Hardik Malhotra" w:date="2021-09-30T17:49:00Z">
              <w:r w:rsidDel="00590BE8">
                <w:rPr>
                  <w:rFonts w:ascii="Verdana" w:hAnsi="Verdana" w:cs="Calibri"/>
                  <w:sz w:val="14"/>
                  <w:szCs w:val="14"/>
                </w:rPr>
                <w:delText>509</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012"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037F572" w14:textId="34159787" w:rsidR="00587138" w:rsidRPr="007525AD" w:rsidDel="00590BE8" w:rsidRDefault="00587138" w:rsidP="00A8358E">
            <w:pPr>
              <w:pStyle w:val="BodyText"/>
              <w:spacing w:before="162" w:line="480" w:lineRule="auto"/>
              <w:ind w:right="-90"/>
              <w:jc w:val="center"/>
              <w:rPr>
                <w:del w:id="5013" w:author="Hardik Malhotra" w:date="2021-09-30T17:49:00Z"/>
                <w:rFonts w:ascii="Verdana" w:hAnsi="Verdana" w:cs="Calibri"/>
                <w:sz w:val="14"/>
                <w:szCs w:val="14"/>
              </w:rPr>
              <w:pPrChange w:id="5014" w:author="Hardik Malhotra" w:date="2021-09-30T17:15:00Z">
                <w:pPr>
                  <w:pStyle w:val="BodyText"/>
                  <w:spacing w:before="162"/>
                  <w:ind w:right="-90"/>
                  <w:jc w:val="center"/>
                </w:pPr>
              </w:pPrChange>
            </w:pPr>
            <w:del w:id="5015" w:author="Hardik Malhotra" w:date="2021-09-30T17:49:00Z">
              <w:r w:rsidDel="00590BE8">
                <w:rPr>
                  <w:rFonts w:ascii="Verdana" w:hAnsi="Verdana" w:cs="Calibri"/>
                  <w:sz w:val="14"/>
                  <w:szCs w:val="14"/>
                </w:rPr>
                <w:delText>509</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016"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2DD018F1" w14:textId="5D5485E0" w:rsidR="00587138" w:rsidRPr="007525AD" w:rsidDel="00590BE8" w:rsidRDefault="00587138" w:rsidP="00A8358E">
            <w:pPr>
              <w:pStyle w:val="BodyText"/>
              <w:spacing w:before="162" w:line="480" w:lineRule="auto"/>
              <w:ind w:right="-90"/>
              <w:jc w:val="center"/>
              <w:rPr>
                <w:del w:id="5017" w:author="Hardik Malhotra" w:date="2021-09-30T17:49:00Z"/>
                <w:rFonts w:ascii="Verdana" w:hAnsi="Verdana" w:cs="Calibri"/>
                <w:sz w:val="14"/>
                <w:szCs w:val="14"/>
              </w:rPr>
              <w:pPrChange w:id="5018" w:author="Hardik Malhotra" w:date="2021-09-30T17:15:00Z">
                <w:pPr>
                  <w:pStyle w:val="BodyText"/>
                  <w:spacing w:before="162"/>
                  <w:ind w:right="-90"/>
                  <w:jc w:val="center"/>
                </w:pPr>
              </w:pPrChange>
            </w:pPr>
            <w:del w:id="5019" w:author="Hardik Malhotra" w:date="2021-09-30T17:49:00Z">
              <w:r w:rsidDel="00590BE8">
                <w:rPr>
                  <w:rFonts w:ascii="Verdana" w:hAnsi="Verdana" w:cs="Calibri"/>
                  <w:sz w:val="14"/>
                  <w:szCs w:val="14"/>
                </w:rPr>
                <w:delText>509</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020"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23599937" w14:textId="4AA2F626" w:rsidR="00587138" w:rsidRPr="007525AD" w:rsidDel="00590BE8" w:rsidRDefault="00587138" w:rsidP="00A8358E">
            <w:pPr>
              <w:pStyle w:val="BodyText"/>
              <w:spacing w:before="162" w:line="480" w:lineRule="auto"/>
              <w:ind w:right="-90"/>
              <w:jc w:val="center"/>
              <w:rPr>
                <w:del w:id="5021" w:author="Hardik Malhotra" w:date="2021-09-30T17:49:00Z"/>
                <w:rFonts w:ascii="Verdana" w:hAnsi="Verdana" w:cs="Calibri"/>
                <w:sz w:val="14"/>
                <w:szCs w:val="14"/>
              </w:rPr>
              <w:pPrChange w:id="5022" w:author="Hardik Malhotra" w:date="2021-09-30T17:15:00Z">
                <w:pPr>
                  <w:pStyle w:val="BodyText"/>
                  <w:spacing w:before="162"/>
                  <w:ind w:right="-90"/>
                  <w:jc w:val="center"/>
                </w:pPr>
              </w:pPrChange>
            </w:pPr>
            <w:del w:id="5023" w:author="Hardik Malhotra" w:date="2021-09-30T17:49:00Z">
              <w:r w:rsidDel="00590BE8">
                <w:rPr>
                  <w:rFonts w:ascii="Verdana" w:hAnsi="Verdana" w:cs="Calibri"/>
                  <w:sz w:val="14"/>
                  <w:szCs w:val="14"/>
                </w:rPr>
                <w:delText>509</w:delText>
              </w:r>
            </w:del>
          </w:p>
        </w:tc>
      </w:tr>
      <w:tr w:rsidR="00587138" w:rsidRPr="00C568E6" w:rsidDel="00590BE8" w14:paraId="31FBAA4F" w14:textId="6F464963" w:rsidTr="00A8358E">
        <w:trPr>
          <w:cantSplit/>
          <w:trHeight w:val="1134"/>
          <w:del w:id="5024" w:author="Hardik Malhotra" w:date="2021-09-30T17:49:00Z"/>
          <w:trPrChange w:id="5025" w:author="Hardik Malhotra" w:date="2021-09-30T17:15:00Z">
            <w:trPr>
              <w:trHeight w:val="558"/>
            </w:trPr>
          </w:trPrChange>
        </w:trPr>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026" w:author="Hardik Malhotra" w:date="2021-09-30T17:1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BEDA6C1" w14:textId="09DC119D" w:rsidR="00587138" w:rsidRPr="007525AD" w:rsidDel="00590BE8" w:rsidRDefault="00587138" w:rsidP="005858C1">
            <w:pPr>
              <w:pStyle w:val="BodyText"/>
              <w:spacing w:before="162" w:line="480" w:lineRule="auto"/>
              <w:ind w:right="-90"/>
              <w:jc w:val="center"/>
              <w:rPr>
                <w:del w:id="5027" w:author="Hardik Malhotra" w:date="2021-09-30T17:49:00Z"/>
                <w:rFonts w:ascii="Verdana" w:hAnsi="Verdana" w:cs="Calibri"/>
                <w:sz w:val="14"/>
                <w:szCs w:val="14"/>
              </w:rPr>
            </w:pPr>
            <w:del w:id="5028" w:author="Hardik Malhotra" w:date="2021-09-30T17:49:00Z">
              <w:r w:rsidDel="00590BE8">
                <w:rPr>
                  <w:rFonts w:ascii="Verdana" w:hAnsi="Verdana" w:cs="Calibri"/>
                  <w:sz w:val="14"/>
                  <w:szCs w:val="14"/>
                </w:rPr>
                <w:delText>The Dow Chemical Company</w:delText>
              </w:r>
            </w:del>
          </w:p>
        </w:tc>
        <w:tc>
          <w:tcPr>
            <w:tcW w:w="841" w:type="dxa"/>
            <w:tcBorders>
              <w:top w:val="single" w:sz="2" w:space="0" w:color="000000"/>
              <w:left w:val="single" w:sz="2" w:space="0" w:color="000000"/>
              <w:bottom w:val="single" w:sz="2" w:space="0" w:color="000000"/>
              <w:right w:val="single" w:sz="2" w:space="0" w:color="000000"/>
            </w:tcBorders>
            <w:shd w:val="clear" w:color="auto" w:fill="FFFFFF"/>
            <w:vAlign w:val="bottom"/>
            <w:tcPrChange w:id="5029" w:author="Hardik Malhotra" w:date="2021-09-30T17:15:00Z">
              <w:tcPr>
                <w:tcW w:w="841" w:type="dxa"/>
                <w:tcBorders>
                  <w:top w:val="single" w:sz="2" w:space="0" w:color="000000"/>
                  <w:left w:val="single" w:sz="2" w:space="0" w:color="000000"/>
                  <w:bottom w:val="single" w:sz="2" w:space="0" w:color="000000"/>
                  <w:right w:val="single" w:sz="2" w:space="0" w:color="000000"/>
                </w:tcBorders>
                <w:shd w:val="clear" w:color="auto" w:fill="FFFFFF"/>
                <w:vAlign w:val="bottom"/>
              </w:tcPr>
            </w:tcPrChange>
          </w:tcPr>
          <w:p w14:paraId="07230C8A" w14:textId="3C86C669" w:rsidR="00587138" w:rsidRPr="007525AD" w:rsidDel="00590BE8" w:rsidRDefault="00587138" w:rsidP="005858C1">
            <w:pPr>
              <w:pStyle w:val="BodyText"/>
              <w:spacing w:before="162" w:line="480" w:lineRule="auto"/>
              <w:ind w:right="-90"/>
              <w:jc w:val="center"/>
              <w:rPr>
                <w:del w:id="5030" w:author="Hardik Malhotra" w:date="2021-09-30T17:49:00Z"/>
                <w:rFonts w:ascii="Verdana" w:hAnsi="Verdana" w:cs="Calibri"/>
                <w:sz w:val="14"/>
                <w:szCs w:val="14"/>
              </w:rPr>
            </w:pPr>
            <w:del w:id="5031" w:author="Hardik Malhotra" w:date="2021-09-30T17:49:00Z">
              <w:r w:rsidDel="00590BE8">
                <w:rPr>
                  <w:rFonts w:ascii="Verdana" w:hAnsi="Verdana" w:cs="Calibri"/>
                  <w:sz w:val="14"/>
                  <w:szCs w:val="14"/>
                </w:rPr>
                <w:delText>4</w:delText>
              </w:r>
            </w:del>
          </w:p>
        </w:tc>
        <w:tc>
          <w:tcPr>
            <w:tcW w:w="90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032" w:author="Hardik Malhotra" w:date="2021-09-30T17:15:00Z">
              <w:tcPr>
                <w:tcW w:w="90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66A4B61D" w14:textId="714ADC62" w:rsidR="00587138" w:rsidRPr="007525AD" w:rsidDel="00590BE8" w:rsidRDefault="00587138" w:rsidP="00A8358E">
            <w:pPr>
              <w:pStyle w:val="BodyText"/>
              <w:spacing w:before="162" w:line="480" w:lineRule="auto"/>
              <w:ind w:right="-90"/>
              <w:jc w:val="center"/>
              <w:rPr>
                <w:del w:id="5033" w:author="Hardik Malhotra" w:date="2021-09-30T17:49:00Z"/>
                <w:rFonts w:ascii="Verdana" w:hAnsi="Verdana" w:cs="Calibri"/>
                <w:sz w:val="14"/>
                <w:szCs w:val="14"/>
              </w:rPr>
              <w:pPrChange w:id="5034" w:author="Hardik Malhotra" w:date="2021-09-30T17:15:00Z">
                <w:pPr>
                  <w:pStyle w:val="BodyText"/>
                  <w:spacing w:before="162" w:line="480" w:lineRule="auto"/>
                  <w:ind w:right="-90"/>
                  <w:jc w:val="center"/>
                </w:pPr>
              </w:pPrChange>
            </w:pPr>
            <w:del w:id="5035" w:author="Hardik Malhotra" w:date="2021-09-30T17:49:00Z">
              <w:r w:rsidDel="00590BE8">
                <w:rPr>
                  <w:rFonts w:ascii="Verdana" w:hAnsi="Verdana" w:cs="Calibri"/>
                  <w:sz w:val="14"/>
                  <w:szCs w:val="14"/>
                </w:rPr>
                <w:delText>171</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036"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7EB6846" w14:textId="690B862D" w:rsidR="00587138" w:rsidRPr="007525AD" w:rsidDel="00590BE8" w:rsidRDefault="00587138" w:rsidP="00A8358E">
            <w:pPr>
              <w:pStyle w:val="BodyText"/>
              <w:spacing w:before="162" w:line="480" w:lineRule="auto"/>
              <w:ind w:right="-90"/>
              <w:jc w:val="center"/>
              <w:rPr>
                <w:del w:id="5037" w:author="Hardik Malhotra" w:date="2021-09-30T17:49:00Z"/>
                <w:rFonts w:ascii="Verdana" w:hAnsi="Verdana" w:cs="Calibri"/>
                <w:sz w:val="14"/>
                <w:szCs w:val="14"/>
              </w:rPr>
              <w:pPrChange w:id="5038" w:author="Hardik Malhotra" w:date="2021-09-30T17:15:00Z">
                <w:pPr>
                  <w:pStyle w:val="BodyText"/>
                  <w:spacing w:before="162" w:line="480" w:lineRule="auto"/>
                  <w:ind w:right="-90"/>
                  <w:jc w:val="center"/>
                </w:pPr>
              </w:pPrChange>
            </w:pPr>
            <w:del w:id="5039" w:author="Hardik Malhotra" w:date="2021-09-30T17:49:00Z">
              <w:r w:rsidDel="00590BE8">
                <w:rPr>
                  <w:rFonts w:ascii="Verdana" w:hAnsi="Verdana" w:cs="Calibri"/>
                  <w:sz w:val="14"/>
                  <w:szCs w:val="14"/>
                </w:rPr>
                <w:delText>171</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040"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D0C3B4A" w14:textId="505A89FF" w:rsidR="00587138" w:rsidRPr="007525AD" w:rsidDel="00590BE8" w:rsidRDefault="00587138" w:rsidP="00A8358E">
            <w:pPr>
              <w:pStyle w:val="BodyText"/>
              <w:spacing w:before="162" w:line="480" w:lineRule="auto"/>
              <w:ind w:right="-90"/>
              <w:jc w:val="center"/>
              <w:rPr>
                <w:del w:id="5041" w:author="Hardik Malhotra" w:date="2021-09-30T17:49:00Z"/>
                <w:rFonts w:ascii="Verdana" w:hAnsi="Verdana" w:cs="Calibri"/>
                <w:sz w:val="14"/>
                <w:szCs w:val="14"/>
              </w:rPr>
              <w:pPrChange w:id="5042" w:author="Hardik Malhotra" w:date="2021-09-30T17:15:00Z">
                <w:pPr>
                  <w:pStyle w:val="BodyText"/>
                  <w:spacing w:before="162" w:line="480" w:lineRule="auto"/>
                  <w:ind w:right="-90"/>
                  <w:jc w:val="center"/>
                </w:pPr>
              </w:pPrChange>
            </w:pPr>
            <w:del w:id="5043" w:author="Hardik Malhotra" w:date="2021-09-30T17:49:00Z">
              <w:r w:rsidDel="00590BE8">
                <w:rPr>
                  <w:rFonts w:ascii="Verdana" w:hAnsi="Verdana" w:cs="Calibri"/>
                  <w:sz w:val="14"/>
                  <w:szCs w:val="14"/>
                </w:rPr>
                <w:delText>171</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044"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94B7B5F" w14:textId="36BF3590" w:rsidR="00587138" w:rsidRPr="007525AD" w:rsidDel="00590BE8" w:rsidRDefault="00587138" w:rsidP="00A8358E">
            <w:pPr>
              <w:pStyle w:val="BodyText"/>
              <w:spacing w:before="162" w:line="480" w:lineRule="auto"/>
              <w:ind w:right="-90"/>
              <w:jc w:val="center"/>
              <w:rPr>
                <w:del w:id="5045" w:author="Hardik Malhotra" w:date="2021-09-30T17:49:00Z"/>
                <w:rFonts w:ascii="Verdana" w:hAnsi="Verdana" w:cs="Calibri"/>
                <w:sz w:val="14"/>
                <w:szCs w:val="14"/>
              </w:rPr>
              <w:pPrChange w:id="5046" w:author="Hardik Malhotra" w:date="2021-09-30T17:15:00Z">
                <w:pPr>
                  <w:pStyle w:val="BodyText"/>
                  <w:spacing w:before="162" w:line="480" w:lineRule="auto"/>
                  <w:ind w:right="-90"/>
                  <w:jc w:val="center"/>
                </w:pPr>
              </w:pPrChange>
            </w:pPr>
            <w:del w:id="5047" w:author="Hardik Malhotra" w:date="2021-09-30T17:49:00Z">
              <w:r w:rsidDel="00590BE8">
                <w:rPr>
                  <w:rFonts w:ascii="Verdana" w:hAnsi="Verdana" w:cs="Calibri"/>
                  <w:sz w:val="14"/>
                  <w:szCs w:val="14"/>
                </w:rPr>
                <w:delText>171</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048"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3FC8BE28" w14:textId="4127DF80" w:rsidR="00587138" w:rsidRPr="007525AD" w:rsidDel="00590BE8" w:rsidRDefault="00587138" w:rsidP="00A8358E">
            <w:pPr>
              <w:pStyle w:val="BodyText"/>
              <w:spacing w:before="162" w:line="480" w:lineRule="auto"/>
              <w:ind w:right="-90"/>
              <w:jc w:val="center"/>
              <w:rPr>
                <w:del w:id="5049" w:author="Hardik Malhotra" w:date="2021-09-30T17:49:00Z"/>
                <w:rFonts w:ascii="Verdana" w:hAnsi="Verdana" w:cs="Calibri"/>
                <w:sz w:val="14"/>
                <w:szCs w:val="14"/>
              </w:rPr>
              <w:pPrChange w:id="5050" w:author="Hardik Malhotra" w:date="2021-09-30T17:15:00Z">
                <w:pPr>
                  <w:pStyle w:val="BodyText"/>
                  <w:spacing w:before="162" w:line="480" w:lineRule="auto"/>
                  <w:ind w:right="-90"/>
                  <w:jc w:val="center"/>
                </w:pPr>
              </w:pPrChange>
            </w:pPr>
            <w:del w:id="5051" w:author="Hardik Malhotra" w:date="2021-09-30T17:49:00Z">
              <w:r w:rsidDel="00590BE8">
                <w:rPr>
                  <w:rFonts w:ascii="Verdana" w:hAnsi="Verdana" w:cs="Calibri"/>
                  <w:sz w:val="14"/>
                  <w:szCs w:val="14"/>
                </w:rPr>
                <w:delText>171</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052"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333EBC9" w14:textId="2E962906" w:rsidR="00587138" w:rsidRPr="007525AD" w:rsidDel="00590BE8" w:rsidRDefault="00587138" w:rsidP="00A8358E">
            <w:pPr>
              <w:pStyle w:val="BodyText"/>
              <w:spacing w:before="162" w:line="480" w:lineRule="auto"/>
              <w:ind w:right="-90"/>
              <w:jc w:val="center"/>
              <w:rPr>
                <w:del w:id="5053" w:author="Hardik Malhotra" w:date="2021-09-30T17:49:00Z"/>
                <w:rFonts w:ascii="Verdana" w:hAnsi="Verdana" w:cs="Calibri"/>
                <w:sz w:val="14"/>
                <w:szCs w:val="14"/>
              </w:rPr>
              <w:pPrChange w:id="5054" w:author="Hardik Malhotra" w:date="2021-09-30T17:15:00Z">
                <w:pPr>
                  <w:pStyle w:val="BodyText"/>
                  <w:spacing w:before="162" w:line="480" w:lineRule="auto"/>
                  <w:ind w:right="-90"/>
                  <w:jc w:val="center"/>
                </w:pPr>
              </w:pPrChange>
            </w:pPr>
            <w:del w:id="5055" w:author="Hardik Malhotra" w:date="2021-09-30T17:49:00Z">
              <w:r w:rsidDel="00590BE8">
                <w:rPr>
                  <w:rFonts w:ascii="Verdana" w:hAnsi="Verdana" w:cs="Calibri"/>
                  <w:sz w:val="14"/>
                  <w:szCs w:val="14"/>
                </w:rPr>
                <w:delText>171</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056"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49E93D09" w14:textId="7C50B52E" w:rsidR="00587138" w:rsidRPr="007525AD" w:rsidDel="00590BE8" w:rsidRDefault="00587138" w:rsidP="00A8358E">
            <w:pPr>
              <w:pStyle w:val="BodyText"/>
              <w:spacing w:before="162" w:line="480" w:lineRule="auto"/>
              <w:ind w:right="-90"/>
              <w:jc w:val="center"/>
              <w:rPr>
                <w:del w:id="5057" w:author="Hardik Malhotra" w:date="2021-09-30T17:49:00Z"/>
                <w:rFonts w:ascii="Verdana" w:hAnsi="Verdana" w:cs="Calibri"/>
                <w:sz w:val="14"/>
                <w:szCs w:val="14"/>
              </w:rPr>
              <w:pPrChange w:id="5058" w:author="Hardik Malhotra" w:date="2021-09-30T17:15:00Z">
                <w:pPr>
                  <w:pStyle w:val="BodyText"/>
                  <w:spacing w:before="162" w:line="480" w:lineRule="auto"/>
                  <w:ind w:right="-90"/>
                  <w:jc w:val="center"/>
                </w:pPr>
              </w:pPrChange>
            </w:pPr>
            <w:del w:id="5059" w:author="Hardik Malhotra" w:date="2021-09-30T17:49:00Z">
              <w:r w:rsidDel="00590BE8">
                <w:rPr>
                  <w:rFonts w:ascii="Verdana" w:hAnsi="Verdana" w:cs="Calibri"/>
                  <w:sz w:val="14"/>
                  <w:szCs w:val="14"/>
                </w:rPr>
                <w:delText>171</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060"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3D752E5" w14:textId="21D08D4A" w:rsidR="00587138" w:rsidRPr="007525AD" w:rsidDel="00590BE8" w:rsidRDefault="00587138" w:rsidP="00A8358E">
            <w:pPr>
              <w:pStyle w:val="BodyText"/>
              <w:spacing w:before="162" w:line="480" w:lineRule="auto"/>
              <w:ind w:right="-90"/>
              <w:jc w:val="center"/>
              <w:rPr>
                <w:del w:id="5061" w:author="Hardik Malhotra" w:date="2021-09-30T17:49:00Z"/>
                <w:rFonts w:ascii="Verdana" w:hAnsi="Verdana" w:cs="Calibri"/>
                <w:sz w:val="14"/>
                <w:szCs w:val="14"/>
              </w:rPr>
              <w:pPrChange w:id="5062" w:author="Hardik Malhotra" w:date="2021-09-30T17:15:00Z">
                <w:pPr>
                  <w:pStyle w:val="BodyText"/>
                  <w:spacing w:before="162" w:line="480" w:lineRule="auto"/>
                  <w:ind w:right="-90"/>
                  <w:jc w:val="center"/>
                </w:pPr>
              </w:pPrChange>
            </w:pPr>
            <w:del w:id="5063" w:author="Hardik Malhotra" w:date="2021-09-30T17:49:00Z">
              <w:r w:rsidDel="00590BE8">
                <w:rPr>
                  <w:rFonts w:ascii="Verdana" w:hAnsi="Verdana" w:cs="Calibri"/>
                  <w:sz w:val="14"/>
                  <w:szCs w:val="14"/>
                </w:rPr>
                <w:delText>171</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064"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4693DFC0" w14:textId="372A5D33" w:rsidR="00587138" w:rsidRPr="007525AD" w:rsidDel="00590BE8" w:rsidRDefault="00587138" w:rsidP="00A8358E">
            <w:pPr>
              <w:pStyle w:val="BodyText"/>
              <w:spacing w:before="162" w:line="480" w:lineRule="auto"/>
              <w:ind w:right="-90"/>
              <w:jc w:val="center"/>
              <w:rPr>
                <w:del w:id="5065" w:author="Hardik Malhotra" w:date="2021-09-30T17:49:00Z"/>
                <w:rFonts w:ascii="Verdana" w:hAnsi="Verdana" w:cs="Calibri"/>
                <w:sz w:val="14"/>
                <w:szCs w:val="14"/>
              </w:rPr>
              <w:pPrChange w:id="5066" w:author="Hardik Malhotra" w:date="2021-09-30T17:15:00Z">
                <w:pPr>
                  <w:pStyle w:val="BodyText"/>
                  <w:spacing w:before="162" w:line="480" w:lineRule="auto"/>
                  <w:ind w:right="-90"/>
                  <w:jc w:val="center"/>
                </w:pPr>
              </w:pPrChange>
            </w:pPr>
            <w:del w:id="5067" w:author="Hardik Malhotra" w:date="2021-09-30T17:49:00Z">
              <w:r w:rsidDel="00590BE8">
                <w:rPr>
                  <w:rFonts w:ascii="Verdana" w:hAnsi="Verdana" w:cs="Calibri"/>
                  <w:sz w:val="14"/>
                  <w:szCs w:val="14"/>
                </w:rPr>
                <w:delText>171</w:delText>
              </w:r>
            </w:del>
          </w:p>
        </w:tc>
      </w:tr>
      <w:tr w:rsidR="00587138" w:rsidRPr="00C568E6" w:rsidDel="00590BE8" w14:paraId="56CC713D" w14:textId="3241FCD8" w:rsidTr="00A8358E">
        <w:trPr>
          <w:cantSplit/>
          <w:trHeight w:val="1134"/>
          <w:del w:id="5068" w:author="Hardik Malhotra" w:date="2021-09-30T17:49:00Z"/>
          <w:trPrChange w:id="5069" w:author="Hardik Malhotra" w:date="2021-09-30T17:15:00Z">
            <w:trPr>
              <w:trHeight w:val="558"/>
            </w:trPr>
          </w:trPrChange>
        </w:trPr>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070" w:author="Hardik Malhotra" w:date="2021-09-30T17:1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EC15F36" w14:textId="4D4226CD" w:rsidR="00587138" w:rsidRPr="007525AD" w:rsidDel="00590BE8" w:rsidRDefault="00587138" w:rsidP="005858C1">
            <w:pPr>
              <w:pStyle w:val="BodyText"/>
              <w:spacing w:before="162" w:line="480" w:lineRule="auto"/>
              <w:ind w:right="-90"/>
              <w:jc w:val="center"/>
              <w:rPr>
                <w:del w:id="5071" w:author="Hardik Malhotra" w:date="2021-09-30T17:49:00Z"/>
                <w:rFonts w:ascii="Verdana" w:hAnsi="Verdana" w:cs="Calibri"/>
                <w:sz w:val="14"/>
                <w:szCs w:val="14"/>
              </w:rPr>
            </w:pPr>
            <w:del w:id="5072" w:author="Hardik Malhotra" w:date="2021-09-30T17:49:00Z">
              <w:r w:rsidDel="00590BE8">
                <w:rPr>
                  <w:rFonts w:ascii="Verdana" w:hAnsi="Verdana" w:cs="Calibri"/>
                  <w:sz w:val="14"/>
                  <w:szCs w:val="14"/>
                </w:rPr>
                <w:delText>Huntsman Corporation</w:delText>
              </w:r>
            </w:del>
          </w:p>
        </w:tc>
        <w:tc>
          <w:tcPr>
            <w:tcW w:w="841" w:type="dxa"/>
            <w:tcBorders>
              <w:top w:val="single" w:sz="2" w:space="0" w:color="000000"/>
              <w:left w:val="single" w:sz="2" w:space="0" w:color="000000"/>
              <w:bottom w:val="single" w:sz="2" w:space="0" w:color="000000"/>
              <w:right w:val="single" w:sz="2" w:space="0" w:color="000000"/>
            </w:tcBorders>
            <w:shd w:val="clear" w:color="auto" w:fill="FFFFFF"/>
            <w:vAlign w:val="bottom"/>
            <w:tcPrChange w:id="5073" w:author="Hardik Malhotra" w:date="2021-09-30T17:15:00Z">
              <w:tcPr>
                <w:tcW w:w="841" w:type="dxa"/>
                <w:tcBorders>
                  <w:top w:val="single" w:sz="2" w:space="0" w:color="000000"/>
                  <w:left w:val="single" w:sz="2" w:space="0" w:color="000000"/>
                  <w:bottom w:val="single" w:sz="2" w:space="0" w:color="000000"/>
                  <w:right w:val="single" w:sz="2" w:space="0" w:color="000000"/>
                </w:tcBorders>
                <w:shd w:val="clear" w:color="auto" w:fill="FFFFFF"/>
                <w:vAlign w:val="bottom"/>
              </w:tcPr>
            </w:tcPrChange>
          </w:tcPr>
          <w:p w14:paraId="7B6E4B2B" w14:textId="4B6B652A" w:rsidR="00587138" w:rsidRPr="007525AD" w:rsidDel="00590BE8" w:rsidRDefault="00587138" w:rsidP="005858C1">
            <w:pPr>
              <w:pStyle w:val="BodyText"/>
              <w:spacing w:before="162" w:line="480" w:lineRule="auto"/>
              <w:ind w:right="-90"/>
              <w:jc w:val="center"/>
              <w:rPr>
                <w:del w:id="5074" w:author="Hardik Malhotra" w:date="2021-09-30T17:49:00Z"/>
                <w:rFonts w:ascii="Verdana" w:hAnsi="Verdana" w:cs="Calibri"/>
                <w:sz w:val="14"/>
                <w:szCs w:val="14"/>
              </w:rPr>
            </w:pPr>
            <w:del w:id="5075" w:author="Hardik Malhotra" w:date="2021-09-30T17:49:00Z">
              <w:r w:rsidDel="00590BE8">
                <w:rPr>
                  <w:rFonts w:ascii="Verdana" w:hAnsi="Verdana" w:cs="Calibri"/>
                  <w:sz w:val="14"/>
                  <w:szCs w:val="14"/>
                </w:rPr>
                <w:delText>4</w:delText>
              </w:r>
            </w:del>
          </w:p>
        </w:tc>
        <w:tc>
          <w:tcPr>
            <w:tcW w:w="90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076" w:author="Hardik Malhotra" w:date="2021-09-30T17:15:00Z">
              <w:tcPr>
                <w:tcW w:w="90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146A56F" w14:textId="249FCC2B" w:rsidR="00587138" w:rsidRPr="007525AD" w:rsidDel="00590BE8" w:rsidRDefault="00587138" w:rsidP="00A8358E">
            <w:pPr>
              <w:pStyle w:val="BodyText"/>
              <w:spacing w:before="162" w:line="480" w:lineRule="auto"/>
              <w:ind w:right="-90"/>
              <w:jc w:val="center"/>
              <w:rPr>
                <w:del w:id="5077" w:author="Hardik Malhotra" w:date="2021-09-30T17:49:00Z"/>
                <w:rFonts w:ascii="Verdana" w:hAnsi="Verdana" w:cs="Calibri"/>
                <w:sz w:val="14"/>
                <w:szCs w:val="14"/>
              </w:rPr>
              <w:pPrChange w:id="5078" w:author="Hardik Malhotra" w:date="2021-09-30T17:15:00Z">
                <w:pPr>
                  <w:pStyle w:val="BodyText"/>
                  <w:spacing w:before="162" w:line="480" w:lineRule="auto"/>
                  <w:ind w:right="-90"/>
                  <w:jc w:val="center"/>
                </w:pPr>
              </w:pPrChange>
            </w:pPr>
            <w:del w:id="5079" w:author="Hardik Malhotra" w:date="2021-09-30T17:49:00Z">
              <w:r w:rsidDel="00590BE8">
                <w:rPr>
                  <w:rFonts w:ascii="Verdana" w:hAnsi="Verdana" w:cs="Calibri"/>
                  <w:sz w:val="14"/>
                  <w:szCs w:val="14"/>
                </w:rPr>
                <w:delText>194</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080"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E45740F" w14:textId="3C6FF5E3" w:rsidR="00587138" w:rsidRPr="007525AD" w:rsidDel="00590BE8" w:rsidRDefault="00587138" w:rsidP="00A8358E">
            <w:pPr>
              <w:pStyle w:val="BodyText"/>
              <w:spacing w:before="162" w:line="480" w:lineRule="auto"/>
              <w:ind w:right="-90"/>
              <w:jc w:val="center"/>
              <w:rPr>
                <w:del w:id="5081" w:author="Hardik Malhotra" w:date="2021-09-30T17:49:00Z"/>
                <w:rFonts w:ascii="Verdana" w:hAnsi="Verdana" w:cs="Calibri"/>
                <w:sz w:val="14"/>
                <w:szCs w:val="14"/>
              </w:rPr>
              <w:pPrChange w:id="5082" w:author="Hardik Malhotra" w:date="2021-09-30T17:15:00Z">
                <w:pPr>
                  <w:pStyle w:val="BodyText"/>
                  <w:spacing w:before="162" w:line="480" w:lineRule="auto"/>
                  <w:ind w:right="-90"/>
                  <w:jc w:val="center"/>
                </w:pPr>
              </w:pPrChange>
            </w:pPr>
            <w:del w:id="5083" w:author="Hardik Malhotra" w:date="2021-09-30T17:49:00Z">
              <w:r w:rsidDel="00590BE8">
                <w:rPr>
                  <w:rFonts w:ascii="Verdana" w:hAnsi="Verdana" w:cs="Calibri"/>
                  <w:sz w:val="14"/>
                  <w:szCs w:val="14"/>
                </w:rPr>
                <w:delText>194</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084"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69822A08" w14:textId="547460AF" w:rsidR="00587138" w:rsidRPr="007525AD" w:rsidDel="00590BE8" w:rsidRDefault="00587138" w:rsidP="00A8358E">
            <w:pPr>
              <w:pStyle w:val="BodyText"/>
              <w:spacing w:before="162" w:line="480" w:lineRule="auto"/>
              <w:ind w:right="-90"/>
              <w:jc w:val="center"/>
              <w:rPr>
                <w:del w:id="5085" w:author="Hardik Malhotra" w:date="2021-09-30T17:49:00Z"/>
                <w:rFonts w:ascii="Verdana" w:hAnsi="Verdana" w:cs="Calibri"/>
                <w:sz w:val="14"/>
                <w:szCs w:val="14"/>
              </w:rPr>
              <w:pPrChange w:id="5086" w:author="Hardik Malhotra" w:date="2021-09-30T17:15:00Z">
                <w:pPr>
                  <w:pStyle w:val="BodyText"/>
                  <w:spacing w:before="162" w:line="480" w:lineRule="auto"/>
                  <w:ind w:right="-90"/>
                  <w:jc w:val="center"/>
                </w:pPr>
              </w:pPrChange>
            </w:pPr>
            <w:del w:id="5087" w:author="Hardik Malhotra" w:date="2021-09-30T17:49:00Z">
              <w:r w:rsidDel="00590BE8">
                <w:rPr>
                  <w:rFonts w:ascii="Verdana" w:hAnsi="Verdana" w:cs="Calibri"/>
                  <w:sz w:val="14"/>
                  <w:szCs w:val="14"/>
                </w:rPr>
                <w:delText>194</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088"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419352CB" w14:textId="1F3D7CBC" w:rsidR="00587138" w:rsidRPr="007525AD" w:rsidDel="00590BE8" w:rsidRDefault="00587138" w:rsidP="00A8358E">
            <w:pPr>
              <w:pStyle w:val="BodyText"/>
              <w:spacing w:before="162" w:line="480" w:lineRule="auto"/>
              <w:ind w:right="-90"/>
              <w:jc w:val="center"/>
              <w:rPr>
                <w:del w:id="5089" w:author="Hardik Malhotra" w:date="2021-09-30T17:49:00Z"/>
                <w:rFonts w:ascii="Verdana" w:hAnsi="Verdana" w:cs="Calibri"/>
                <w:sz w:val="14"/>
                <w:szCs w:val="14"/>
              </w:rPr>
              <w:pPrChange w:id="5090" w:author="Hardik Malhotra" w:date="2021-09-30T17:15:00Z">
                <w:pPr>
                  <w:pStyle w:val="BodyText"/>
                  <w:spacing w:before="162" w:line="480" w:lineRule="auto"/>
                  <w:ind w:right="-90"/>
                  <w:jc w:val="center"/>
                </w:pPr>
              </w:pPrChange>
            </w:pPr>
            <w:del w:id="5091" w:author="Hardik Malhotra" w:date="2021-09-30T17:49:00Z">
              <w:r w:rsidDel="00590BE8">
                <w:rPr>
                  <w:rFonts w:ascii="Verdana" w:hAnsi="Verdana" w:cs="Calibri"/>
                  <w:sz w:val="14"/>
                  <w:szCs w:val="14"/>
                </w:rPr>
                <w:delText>264</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092"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4BDC0013" w14:textId="7B880A3C" w:rsidR="00587138" w:rsidRPr="007525AD" w:rsidDel="00590BE8" w:rsidRDefault="00587138" w:rsidP="00A8358E">
            <w:pPr>
              <w:pStyle w:val="BodyText"/>
              <w:spacing w:before="162" w:line="480" w:lineRule="auto"/>
              <w:ind w:right="-90"/>
              <w:jc w:val="center"/>
              <w:rPr>
                <w:del w:id="5093" w:author="Hardik Malhotra" w:date="2021-09-30T17:49:00Z"/>
                <w:rFonts w:ascii="Verdana" w:hAnsi="Verdana" w:cs="Calibri"/>
                <w:sz w:val="14"/>
                <w:szCs w:val="14"/>
              </w:rPr>
              <w:pPrChange w:id="5094" w:author="Hardik Malhotra" w:date="2021-09-30T17:15:00Z">
                <w:pPr>
                  <w:pStyle w:val="BodyText"/>
                  <w:spacing w:before="162" w:line="480" w:lineRule="auto"/>
                  <w:ind w:right="-90"/>
                  <w:jc w:val="center"/>
                </w:pPr>
              </w:pPrChange>
            </w:pPr>
            <w:del w:id="5095" w:author="Hardik Malhotra" w:date="2021-09-30T17:49:00Z">
              <w:r w:rsidDel="00590BE8">
                <w:rPr>
                  <w:rFonts w:ascii="Verdana" w:hAnsi="Verdana" w:cs="Calibri"/>
                  <w:sz w:val="14"/>
                  <w:szCs w:val="14"/>
                </w:rPr>
                <w:delText>264</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096"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1FBB9EF" w14:textId="17690356" w:rsidR="00587138" w:rsidRPr="007525AD" w:rsidDel="00590BE8" w:rsidRDefault="00587138" w:rsidP="00A8358E">
            <w:pPr>
              <w:pStyle w:val="BodyText"/>
              <w:spacing w:before="162" w:line="480" w:lineRule="auto"/>
              <w:ind w:right="-90"/>
              <w:jc w:val="center"/>
              <w:rPr>
                <w:del w:id="5097" w:author="Hardik Malhotra" w:date="2021-09-30T17:49:00Z"/>
                <w:rFonts w:ascii="Verdana" w:hAnsi="Verdana" w:cs="Calibri"/>
                <w:sz w:val="14"/>
                <w:szCs w:val="14"/>
              </w:rPr>
              <w:pPrChange w:id="5098" w:author="Hardik Malhotra" w:date="2021-09-30T17:15:00Z">
                <w:pPr>
                  <w:pStyle w:val="BodyText"/>
                  <w:spacing w:before="162" w:line="480" w:lineRule="auto"/>
                  <w:ind w:right="-90"/>
                  <w:jc w:val="center"/>
                </w:pPr>
              </w:pPrChange>
            </w:pPr>
            <w:del w:id="5099" w:author="Hardik Malhotra" w:date="2021-09-30T17:49:00Z">
              <w:r w:rsidDel="00590BE8">
                <w:rPr>
                  <w:rFonts w:ascii="Verdana" w:hAnsi="Verdana" w:cs="Calibri"/>
                  <w:sz w:val="14"/>
                  <w:szCs w:val="14"/>
                </w:rPr>
                <w:delText>264</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100"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4118E848" w14:textId="69DD29EA" w:rsidR="00587138" w:rsidRPr="007525AD" w:rsidDel="00590BE8" w:rsidRDefault="00587138" w:rsidP="00A8358E">
            <w:pPr>
              <w:pStyle w:val="BodyText"/>
              <w:spacing w:before="162" w:line="480" w:lineRule="auto"/>
              <w:ind w:right="-90"/>
              <w:jc w:val="center"/>
              <w:rPr>
                <w:del w:id="5101" w:author="Hardik Malhotra" w:date="2021-09-30T17:49:00Z"/>
                <w:rFonts w:ascii="Verdana" w:hAnsi="Verdana" w:cs="Calibri"/>
                <w:sz w:val="14"/>
                <w:szCs w:val="14"/>
              </w:rPr>
              <w:pPrChange w:id="5102" w:author="Hardik Malhotra" w:date="2021-09-30T17:15:00Z">
                <w:pPr>
                  <w:pStyle w:val="BodyText"/>
                  <w:spacing w:before="162" w:line="480" w:lineRule="auto"/>
                  <w:ind w:right="-90"/>
                  <w:jc w:val="center"/>
                </w:pPr>
              </w:pPrChange>
            </w:pPr>
            <w:del w:id="5103" w:author="Hardik Malhotra" w:date="2021-09-30T17:49:00Z">
              <w:r w:rsidDel="00590BE8">
                <w:rPr>
                  <w:rFonts w:ascii="Verdana" w:hAnsi="Verdana" w:cs="Calibri"/>
                  <w:sz w:val="14"/>
                  <w:szCs w:val="14"/>
                </w:rPr>
                <w:delText>264</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104"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393DF8E" w14:textId="15F6611A" w:rsidR="00587138" w:rsidRPr="007525AD" w:rsidDel="00590BE8" w:rsidRDefault="00587138" w:rsidP="00A8358E">
            <w:pPr>
              <w:pStyle w:val="BodyText"/>
              <w:spacing w:before="162" w:line="480" w:lineRule="auto"/>
              <w:ind w:right="-90"/>
              <w:jc w:val="center"/>
              <w:rPr>
                <w:del w:id="5105" w:author="Hardik Malhotra" w:date="2021-09-30T17:49:00Z"/>
                <w:rFonts w:ascii="Verdana" w:hAnsi="Verdana" w:cs="Calibri"/>
                <w:sz w:val="14"/>
                <w:szCs w:val="14"/>
              </w:rPr>
              <w:pPrChange w:id="5106" w:author="Hardik Malhotra" w:date="2021-09-30T17:15:00Z">
                <w:pPr>
                  <w:pStyle w:val="BodyText"/>
                  <w:spacing w:before="162" w:line="480" w:lineRule="auto"/>
                  <w:ind w:right="-90"/>
                  <w:jc w:val="center"/>
                </w:pPr>
              </w:pPrChange>
            </w:pPr>
            <w:del w:id="5107" w:author="Hardik Malhotra" w:date="2021-09-30T17:49:00Z">
              <w:r w:rsidDel="00590BE8">
                <w:rPr>
                  <w:rFonts w:ascii="Verdana" w:hAnsi="Verdana" w:cs="Calibri"/>
                  <w:sz w:val="14"/>
                  <w:szCs w:val="14"/>
                </w:rPr>
                <w:delText>264</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108"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0AF43CC8" w14:textId="69DF3004" w:rsidR="00587138" w:rsidRPr="007525AD" w:rsidDel="00590BE8" w:rsidRDefault="00587138" w:rsidP="00A8358E">
            <w:pPr>
              <w:pStyle w:val="BodyText"/>
              <w:spacing w:before="162" w:line="480" w:lineRule="auto"/>
              <w:ind w:right="-90"/>
              <w:jc w:val="center"/>
              <w:rPr>
                <w:del w:id="5109" w:author="Hardik Malhotra" w:date="2021-09-30T17:49:00Z"/>
                <w:rFonts w:ascii="Verdana" w:hAnsi="Verdana" w:cs="Calibri"/>
                <w:sz w:val="14"/>
                <w:szCs w:val="14"/>
              </w:rPr>
              <w:pPrChange w:id="5110" w:author="Hardik Malhotra" w:date="2021-09-30T17:15:00Z">
                <w:pPr>
                  <w:pStyle w:val="BodyText"/>
                  <w:spacing w:before="162" w:line="480" w:lineRule="auto"/>
                  <w:ind w:right="-90"/>
                  <w:jc w:val="center"/>
                </w:pPr>
              </w:pPrChange>
            </w:pPr>
            <w:del w:id="5111" w:author="Hardik Malhotra" w:date="2021-09-30T17:49:00Z">
              <w:r w:rsidDel="00590BE8">
                <w:rPr>
                  <w:rFonts w:ascii="Verdana" w:hAnsi="Verdana" w:cs="Calibri"/>
                  <w:sz w:val="14"/>
                  <w:szCs w:val="14"/>
                </w:rPr>
                <w:delText>264</w:delText>
              </w:r>
            </w:del>
          </w:p>
        </w:tc>
      </w:tr>
      <w:tr w:rsidR="00587138" w:rsidRPr="00C568E6" w:rsidDel="00590BE8" w14:paraId="3145C417" w14:textId="60F8D5D8" w:rsidTr="00A8358E">
        <w:trPr>
          <w:cantSplit/>
          <w:trHeight w:val="1134"/>
          <w:del w:id="5112" w:author="Hardik Malhotra" w:date="2021-09-30T17:49:00Z"/>
          <w:trPrChange w:id="5113" w:author="Hardik Malhotra" w:date="2021-09-30T17:15:00Z">
            <w:trPr>
              <w:trHeight w:val="558"/>
            </w:trPr>
          </w:trPrChange>
        </w:trPr>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114" w:author="Hardik Malhotra" w:date="2021-09-30T17:1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C210DEB" w14:textId="601E6E7A" w:rsidR="00587138" w:rsidRPr="007525AD" w:rsidDel="00590BE8" w:rsidRDefault="00587138" w:rsidP="005858C1">
            <w:pPr>
              <w:pStyle w:val="BodyText"/>
              <w:spacing w:before="162" w:line="480" w:lineRule="auto"/>
              <w:ind w:right="-90"/>
              <w:jc w:val="center"/>
              <w:rPr>
                <w:del w:id="5115" w:author="Hardik Malhotra" w:date="2021-09-30T17:49:00Z"/>
                <w:rFonts w:ascii="Verdana" w:hAnsi="Verdana" w:cs="Calibri"/>
                <w:sz w:val="14"/>
                <w:szCs w:val="14"/>
              </w:rPr>
            </w:pPr>
            <w:del w:id="5116" w:author="Hardik Malhotra" w:date="2021-09-30T17:49:00Z">
              <w:r w:rsidDel="00590BE8">
                <w:rPr>
                  <w:rFonts w:ascii="Verdana" w:hAnsi="Verdana" w:cs="Calibri"/>
                  <w:sz w:val="14"/>
                  <w:szCs w:val="14"/>
                </w:rPr>
                <w:delText>Japan Epoxy Resins</w:delText>
              </w:r>
            </w:del>
          </w:p>
        </w:tc>
        <w:tc>
          <w:tcPr>
            <w:tcW w:w="841" w:type="dxa"/>
            <w:tcBorders>
              <w:top w:val="single" w:sz="2" w:space="0" w:color="000000"/>
              <w:left w:val="single" w:sz="2" w:space="0" w:color="000000"/>
              <w:bottom w:val="single" w:sz="2" w:space="0" w:color="000000"/>
              <w:right w:val="single" w:sz="2" w:space="0" w:color="000000"/>
            </w:tcBorders>
            <w:shd w:val="clear" w:color="auto" w:fill="FFFFFF"/>
            <w:vAlign w:val="bottom"/>
            <w:tcPrChange w:id="5117" w:author="Hardik Malhotra" w:date="2021-09-30T17:15:00Z">
              <w:tcPr>
                <w:tcW w:w="841" w:type="dxa"/>
                <w:tcBorders>
                  <w:top w:val="single" w:sz="2" w:space="0" w:color="000000"/>
                  <w:left w:val="single" w:sz="2" w:space="0" w:color="000000"/>
                  <w:bottom w:val="single" w:sz="2" w:space="0" w:color="000000"/>
                  <w:right w:val="single" w:sz="2" w:space="0" w:color="000000"/>
                </w:tcBorders>
                <w:shd w:val="clear" w:color="auto" w:fill="FFFFFF"/>
                <w:vAlign w:val="bottom"/>
              </w:tcPr>
            </w:tcPrChange>
          </w:tcPr>
          <w:p w14:paraId="1B1FEBA1" w14:textId="15B0ECC2" w:rsidR="00587138" w:rsidRPr="007525AD" w:rsidDel="00590BE8" w:rsidRDefault="00587138" w:rsidP="005858C1">
            <w:pPr>
              <w:pStyle w:val="BodyText"/>
              <w:spacing w:before="162" w:line="480" w:lineRule="auto"/>
              <w:ind w:right="-90"/>
              <w:jc w:val="center"/>
              <w:rPr>
                <w:del w:id="5118" w:author="Hardik Malhotra" w:date="2021-09-30T17:49:00Z"/>
                <w:rFonts w:ascii="Verdana" w:hAnsi="Verdana" w:cs="Calibri"/>
                <w:sz w:val="14"/>
                <w:szCs w:val="14"/>
              </w:rPr>
            </w:pPr>
            <w:del w:id="5119" w:author="Hardik Malhotra" w:date="2021-09-30T17:49:00Z">
              <w:r w:rsidDel="00590BE8">
                <w:rPr>
                  <w:rFonts w:ascii="Verdana" w:hAnsi="Verdana" w:cs="Calibri"/>
                  <w:sz w:val="14"/>
                  <w:szCs w:val="14"/>
                </w:rPr>
                <w:delText>1</w:delText>
              </w:r>
            </w:del>
          </w:p>
        </w:tc>
        <w:tc>
          <w:tcPr>
            <w:tcW w:w="90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120" w:author="Hardik Malhotra" w:date="2021-09-30T17:15:00Z">
              <w:tcPr>
                <w:tcW w:w="90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329F51B0" w14:textId="698A1F3D" w:rsidR="00587138" w:rsidRPr="007525AD" w:rsidDel="00590BE8" w:rsidRDefault="00587138" w:rsidP="00A8358E">
            <w:pPr>
              <w:pStyle w:val="BodyText"/>
              <w:spacing w:before="162" w:line="480" w:lineRule="auto"/>
              <w:ind w:right="-90"/>
              <w:jc w:val="center"/>
              <w:rPr>
                <w:del w:id="5121" w:author="Hardik Malhotra" w:date="2021-09-30T17:49:00Z"/>
                <w:rFonts w:ascii="Verdana" w:hAnsi="Verdana" w:cs="Calibri"/>
                <w:sz w:val="14"/>
                <w:szCs w:val="14"/>
              </w:rPr>
              <w:pPrChange w:id="5122" w:author="Hardik Malhotra" w:date="2021-09-30T17:15:00Z">
                <w:pPr>
                  <w:pStyle w:val="BodyText"/>
                  <w:spacing w:before="162" w:line="480" w:lineRule="auto"/>
                  <w:ind w:right="-90"/>
                  <w:jc w:val="center"/>
                </w:pPr>
              </w:pPrChange>
            </w:pPr>
            <w:del w:id="5123" w:author="Hardik Malhotra" w:date="2021-09-30T17:49:00Z">
              <w:r w:rsidDel="00590BE8">
                <w:rPr>
                  <w:rFonts w:ascii="Verdana" w:hAnsi="Verdana" w:cs="Calibri"/>
                  <w:sz w:val="14"/>
                  <w:szCs w:val="14"/>
                </w:rPr>
                <w:delText>40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124"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250D8A61" w14:textId="2F1317A7" w:rsidR="00587138" w:rsidRPr="007525AD" w:rsidDel="00590BE8" w:rsidRDefault="00587138" w:rsidP="00A8358E">
            <w:pPr>
              <w:pStyle w:val="BodyText"/>
              <w:spacing w:before="162" w:line="480" w:lineRule="auto"/>
              <w:ind w:right="-90"/>
              <w:jc w:val="center"/>
              <w:rPr>
                <w:del w:id="5125" w:author="Hardik Malhotra" w:date="2021-09-30T17:49:00Z"/>
                <w:rFonts w:ascii="Verdana" w:hAnsi="Verdana" w:cs="Calibri"/>
                <w:sz w:val="14"/>
                <w:szCs w:val="14"/>
              </w:rPr>
              <w:pPrChange w:id="5126" w:author="Hardik Malhotra" w:date="2021-09-30T17:15:00Z">
                <w:pPr>
                  <w:pStyle w:val="BodyText"/>
                  <w:spacing w:before="162" w:line="480" w:lineRule="auto"/>
                  <w:ind w:right="-90"/>
                  <w:jc w:val="center"/>
                </w:pPr>
              </w:pPrChange>
            </w:pPr>
            <w:del w:id="5127" w:author="Hardik Malhotra" w:date="2021-09-30T17:49:00Z">
              <w:r w:rsidDel="00590BE8">
                <w:rPr>
                  <w:rFonts w:ascii="Verdana" w:hAnsi="Verdana" w:cs="Calibri"/>
                  <w:sz w:val="14"/>
                  <w:szCs w:val="14"/>
                </w:rPr>
                <w:delText>40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128"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38282FB" w14:textId="4D5744B1" w:rsidR="00587138" w:rsidRPr="007525AD" w:rsidDel="00590BE8" w:rsidRDefault="00587138" w:rsidP="00A8358E">
            <w:pPr>
              <w:pStyle w:val="BodyText"/>
              <w:spacing w:before="162" w:line="480" w:lineRule="auto"/>
              <w:ind w:right="-90"/>
              <w:jc w:val="center"/>
              <w:rPr>
                <w:del w:id="5129" w:author="Hardik Malhotra" w:date="2021-09-30T17:49:00Z"/>
                <w:rFonts w:ascii="Verdana" w:hAnsi="Verdana" w:cs="Calibri"/>
                <w:sz w:val="14"/>
                <w:szCs w:val="14"/>
              </w:rPr>
              <w:pPrChange w:id="5130" w:author="Hardik Malhotra" w:date="2021-09-30T17:15:00Z">
                <w:pPr>
                  <w:pStyle w:val="BodyText"/>
                  <w:spacing w:before="162" w:line="480" w:lineRule="auto"/>
                  <w:ind w:right="-90"/>
                  <w:jc w:val="center"/>
                </w:pPr>
              </w:pPrChange>
            </w:pPr>
            <w:del w:id="5131" w:author="Hardik Malhotra" w:date="2021-09-30T17:49:00Z">
              <w:r w:rsidDel="00590BE8">
                <w:rPr>
                  <w:rFonts w:ascii="Verdana" w:hAnsi="Verdana" w:cs="Calibri"/>
                  <w:sz w:val="14"/>
                  <w:szCs w:val="14"/>
                </w:rPr>
                <w:delText>40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132"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0E7A590" w14:textId="3507A75A" w:rsidR="00587138" w:rsidRPr="007525AD" w:rsidDel="00590BE8" w:rsidRDefault="00587138" w:rsidP="00A8358E">
            <w:pPr>
              <w:pStyle w:val="BodyText"/>
              <w:spacing w:before="162" w:line="480" w:lineRule="auto"/>
              <w:ind w:right="-90"/>
              <w:jc w:val="center"/>
              <w:rPr>
                <w:del w:id="5133" w:author="Hardik Malhotra" w:date="2021-09-30T17:49:00Z"/>
                <w:rFonts w:ascii="Verdana" w:hAnsi="Verdana" w:cs="Calibri"/>
                <w:sz w:val="14"/>
                <w:szCs w:val="14"/>
              </w:rPr>
              <w:pPrChange w:id="5134" w:author="Hardik Malhotra" w:date="2021-09-30T17:15:00Z">
                <w:pPr>
                  <w:pStyle w:val="BodyText"/>
                  <w:spacing w:before="162" w:line="480" w:lineRule="auto"/>
                  <w:ind w:right="-90"/>
                  <w:jc w:val="center"/>
                </w:pPr>
              </w:pPrChange>
            </w:pPr>
            <w:del w:id="5135" w:author="Hardik Malhotra" w:date="2021-09-30T17:49:00Z">
              <w:r w:rsidDel="00590BE8">
                <w:rPr>
                  <w:rFonts w:ascii="Verdana" w:hAnsi="Verdana" w:cs="Calibri"/>
                  <w:sz w:val="14"/>
                  <w:szCs w:val="14"/>
                </w:rPr>
                <w:delText>40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136"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21C738A4" w14:textId="3E0BBEB8" w:rsidR="00587138" w:rsidRPr="007525AD" w:rsidDel="00590BE8" w:rsidRDefault="00587138" w:rsidP="00A8358E">
            <w:pPr>
              <w:pStyle w:val="BodyText"/>
              <w:spacing w:before="162" w:line="480" w:lineRule="auto"/>
              <w:ind w:right="-90"/>
              <w:jc w:val="center"/>
              <w:rPr>
                <w:del w:id="5137" w:author="Hardik Malhotra" w:date="2021-09-30T17:49:00Z"/>
                <w:rFonts w:ascii="Verdana" w:hAnsi="Verdana" w:cs="Calibri"/>
                <w:sz w:val="14"/>
                <w:szCs w:val="14"/>
              </w:rPr>
              <w:pPrChange w:id="5138" w:author="Hardik Malhotra" w:date="2021-09-30T17:15:00Z">
                <w:pPr>
                  <w:pStyle w:val="BodyText"/>
                  <w:spacing w:before="162" w:line="480" w:lineRule="auto"/>
                  <w:ind w:right="-90"/>
                  <w:jc w:val="center"/>
                </w:pPr>
              </w:pPrChange>
            </w:pPr>
            <w:del w:id="5139" w:author="Hardik Malhotra" w:date="2021-09-30T17:49:00Z">
              <w:r w:rsidDel="00590BE8">
                <w:rPr>
                  <w:rFonts w:ascii="Verdana" w:hAnsi="Verdana" w:cs="Calibri"/>
                  <w:sz w:val="14"/>
                  <w:szCs w:val="14"/>
                </w:rPr>
                <w:delText>40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140"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2D4AF4F" w14:textId="1C93554E" w:rsidR="00587138" w:rsidRPr="007525AD" w:rsidDel="00590BE8" w:rsidRDefault="00587138" w:rsidP="00A8358E">
            <w:pPr>
              <w:pStyle w:val="BodyText"/>
              <w:spacing w:before="162" w:line="480" w:lineRule="auto"/>
              <w:ind w:right="-90"/>
              <w:jc w:val="center"/>
              <w:rPr>
                <w:del w:id="5141" w:author="Hardik Malhotra" w:date="2021-09-30T17:49:00Z"/>
                <w:rFonts w:ascii="Verdana" w:hAnsi="Verdana" w:cs="Calibri"/>
                <w:sz w:val="14"/>
                <w:szCs w:val="14"/>
              </w:rPr>
              <w:pPrChange w:id="5142" w:author="Hardik Malhotra" w:date="2021-09-30T17:15:00Z">
                <w:pPr>
                  <w:pStyle w:val="BodyText"/>
                  <w:spacing w:before="162" w:line="480" w:lineRule="auto"/>
                  <w:ind w:right="-90"/>
                  <w:jc w:val="center"/>
                </w:pPr>
              </w:pPrChange>
            </w:pPr>
            <w:del w:id="5143" w:author="Hardik Malhotra" w:date="2021-09-30T17:49:00Z">
              <w:r w:rsidDel="00590BE8">
                <w:rPr>
                  <w:rFonts w:ascii="Verdana" w:hAnsi="Verdana" w:cs="Calibri"/>
                  <w:sz w:val="14"/>
                  <w:szCs w:val="14"/>
                </w:rPr>
                <w:delText>40</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144"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645671B1" w14:textId="33B83F42" w:rsidR="00587138" w:rsidRPr="007525AD" w:rsidDel="00590BE8" w:rsidRDefault="00587138" w:rsidP="00A8358E">
            <w:pPr>
              <w:pStyle w:val="BodyText"/>
              <w:spacing w:before="162" w:line="480" w:lineRule="auto"/>
              <w:ind w:right="-90"/>
              <w:jc w:val="center"/>
              <w:rPr>
                <w:del w:id="5145" w:author="Hardik Malhotra" w:date="2021-09-30T17:49:00Z"/>
                <w:rFonts w:ascii="Verdana" w:hAnsi="Verdana" w:cs="Calibri"/>
                <w:sz w:val="14"/>
                <w:szCs w:val="14"/>
              </w:rPr>
              <w:pPrChange w:id="5146" w:author="Hardik Malhotra" w:date="2021-09-30T17:15:00Z">
                <w:pPr>
                  <w:pStyle w:val="BodyText"/>
                  <w:spacing w:before="162" w:line="480" w:lineRule="auto"/>
                  <w:ind w:right="-90"/>
                  <w:jc w:val="center"/>
                </w:pPr>
              </w:pPrChange>
            </w:pPr>
            <w:del w:id="5147" w:author="Hardik Malhotra" w:date="2021-09-30T17:49:00Z">
              <w:r w:rsidDel="00590BE8">
                <w:rPr>
                  <w:rFonts w:ascii="Verdana" w:hAnsi="Verdana" w:cs="Calibri"/>
                  <w:sz w:val="14"/>
                  <w:szCs w:val="14"/>
                </w:rPr>
                <w:delText>40</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148"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63548737" w14:textId="75FC9FD8" w:rsidR="00587138" w:rsidRPr="007525AD" w:rsidDel="00590BE8" w:rsidRDefault="00587138" w:rsidP="00A8358E">
            <w:pPr>
              <w:pStyle w:val="BodyText"/>
              <w:spacing w:before="162" w:line="480" w:lineRule="auto"/>
              <w:ind w:right="-90"/>
              <w:jc w:val="center"/>
              <w:rPr>
                <w:del w:id="5149" w:author="Hardik Malhotra" w:date="2021-09-30T17:49:00Z"/>
                <w:rFonts w:ascii="Verdana" w:hAnsi="Verdana" w:cs="Calibri"/>
                <w:sz w:val="14"/>
                <w:szCs w:val="14"/>
              </w:rPr>
              <w:pPrChange w:id="5150" w:author="Hardik Malhotra" w:date="2021-09-30T17:15:00Z">
                <w:pPr>
                  <w:pStyle w:val="BodyText"/>
                  <w:spacing w:before="162" w:line="480" w:lineRule="auto"/>
                  <w:ind w:right="-90"/>
                  <w:jc w:val="center"/>
                </w:pPr>
              </w:pPrChange>
            </w:pPr>
            <w:del w:id="5151" w:author="Hardik Malhotra" w:date="2021-09-30T17:49:00Z">
              <w:r w:rsidDel="00590BE8">
                <w:rPr>
                  <w:rFonts w:ascii="Verdana" w:hAnsi="Verdana" w:cs="Calibri"/>
                  <w:sz w:val="14"/>
                  <w:szCs w:val="14"/>
                </w:rPr>
                <w:delText>40</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152"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3CD422BF" w14:textId="7B96BDB5" w:rsidR="00587138" w:rsidRPr="007525AD" w:rsidDel="00590BE8" w:rsidRDefault="00587138" w:rsidP="00A8358E">
            <w:pPr>
              <w:pStyle w:val="BodyText"/>
              <w:spacing w:before="162" w:line="480" w:lineRule="auto"/>
              <w:ind w:right="-90"/>
              <w:jc w:val="center"/>
              <w:rPr>
                <w:del w:id="5153" w:author="Hardik Malhotra" w:date="2021-09-30T17:49:00Z"/>
                <w:rFonts w:ascii="Verdana" w:hAnsi="Verdana" w:cs="Calibri"/>
                <w:sz w:val="14"/>
                <w:szCs w:val="14"/>
              </w:rPr>
              <w:pPrChange w:id="5154" w:author="Hardik Malhotra" w:date="2021-09-30T17:15:00Z">
                <w:pPr>
                  <w:pStyle w:val="BodyText"/>
                  <w:spacing w:before="162" w:line="480" w:lineRule="auto"/>
                  <w:ind w:right="-90"/>
                  <w:jc w:val="center"/>
                </w:pPr>
              </w:pPrChange>
            </w:pPr>
            <w:del w:id="5155" w:author="Hardik Malhotra" w:date="2021-09-30T17:49:00Z">
              <w:r w:rsidDel="00590BE8">
                <w:rPr>
                  <w:rFonts w:ascii="Verdana" w:hAnsi="Verdana" w:cs="Calibri"/>
                  <w:sz w:val="14"/>
                  <w:szCs w:val="14"/>
                </w:rPr>
                <w:delText>40</w:delText>
              </w:r>
            </w:del>
          </w:p>
        </w:tc>
      </w:tr>
      <w:tr w:rsidR="00587138" w:rsidRPr="00C568E6" w:rsidDel="00590BE8" w14:paraId="7D210407" w14:textId="42D7984C" w:rsidTr="00A8358E">
        <w:trPr>
          <w:cantSplit/>
          <w:trHeight w:val="1134"/>
          <w:del w:id="5156" w:author="Hardik Malhotra" w:date="2021-09-30T17:49:00Z"/>
          <w:trPrChange w:id="5157" w:author="Hardik Malhotra" w:date="2021-09-30T17:15:00Z">
            <w:trPr>
              <w:trHeight w:val="558"/>
            </w:trPr>
          </w:trPrChange>
        </w:trPr>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158" w:author="Hardik Malhotra" w:date="2021-09-30T17:1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C8083DD" w14:textId="74A43B4D" w:rsidR="00587138" w:rsidRPr="007525AD" w:rsidDel="00590BE8" w:rsidRDefault="00587138" w:rsidP="005858C1">
            <w:pPr>
              <w:pStyle w:val="BodyText"/>
              <w:spacing w:before="162" w:line="480" w:lineRule="auto"/>
              <w:ind w:right="-90"/>
              <w:jc w:val="center"/>
              <w:rPr>
                <w:del w:id="5159" w:author="Hardik Malhotra" w:date="2021-09-30T17:49:00Z"/>
                <w:rFonts w:ascii="Verdana" w:hAnsi="Verdana" w:cs="Calibri"/>
                <w:sz w:val="14"/>
                <w:szCs w:val="14"/>
              </w:rPr>
            </w:pPr>
            <w:del w:id="5160" w:author="Hardik Malhotra" w:date="2021-09-30T17:49:00Z">
              <w:r w:rsidDel="00590BE8">
                <w:rPr>
                  <w:rFonts w:ascii="Verdana" w:hAnsi="Verdana" w:cs="Calibri"/>
                  <w:sz w:val="14"/>
                  <w:szCs w:val="14"/>
                </w:rPr>
                <w:delText>Nippon Steel Chemical &amp; Material Co., Ltd.</w:delText>
              </w:r>
            </w:del>
          </w:p>
        </w:tc>
        <w:tc>
          <w:tcPr>
            <w:tcW w:w="841" w:type="dxa"/>
            <w:tcBorders>
              <w:top w:val="single" w:sz="2" w:space="0" w:color="000000"/>
              <w:left w:val="single" w:sz="2" w:space="0" w:color="000000"/>
              <w:bottom w:val="single" w:sz="2" w:space="0" w:color="000000"/>
              <w:right w:val="single" w:sz="2" w:space="0" w:color="000000"/>
            </w:tcBorders>
            <w:shd w:val="clear" w:color="auto" w:fill="FFFFFF"/>
            <w:vAlign w:val="bottom"/>
            <w:tcPrChange w:id="5161" w:author="Hardik Malhotra" w:date="2021-09-30T17:15:00Z">
              <w:tcPr>
                <w:tcW w:w="841" w:type="dxa"/>
                <w:tcBorders>
                  <w:top w:val="single" w:sz="2" w:space="0" w:color="000000"/>
                  <w:left w:val="single" w:sz="2" w:space="0" w:color="000000"/>
                  <w:bottom w:val="single" w:sz="2" w:space="0" w:color="000000"/>
                  <w:right w:val="single" w:sz="2" w:space="0" w:color="000000"/>
                </w:tcBorders>
                <w:shd w:val="clear" w:color="auto" w:fill="FFFFFF"/>
                <w:vAlign w:val="bottom"/>
              </w:tcPr>
            </w:tcPrChange>
          </w:tcPr>
          <w:p w14:paraId="494FA980" w14:textId="6CC7F576" w:rsidR="00587138" w:rsidRPr="007525AD" w:rsidDel="00590BE8" w:rsidRDefault="00587138" w:rsidP="005858C1">
            <w:pPr>
              <w:pStyle w:val="BodyText"/>
              <w:spacing w:before="162" w:line="480" w:lineRule="auto"/>
              <w:ind w:right="-90"/>
              <w:jc w:val="center"/>
              <w:rPr>
                <w:del w:id="5162" w:author="Hardik Malhotra" w:date="2021-09-30T17:49:00Z"/>
                <w:rFonts w:ascii="Verdana" w:hAnsi="Verdana" w:cs="Calibri"/>
                <w:sz w:val="14"/>
                <w:szCs w:val="14"/>
              </w:rPr>
            </w:pPr>
            <w:del w:id="5163" w:author="Hardik Malhotra" w:date="2021-09-30T17:49:00Z">
              <w:r w:rsidDel="00590BE8">
                <w:rPr>
                  <w:rFonts w:ascii="Verdana" w:hAnsi="Verdana" w:cs="Calibri"/>
                  <w:sz w:val="14"/>
                  <w:szCs w:val="14"/>
                </w:rPr>
                <w:delText>1</w:delText>
              </w:r>
            </w:del>
          </w:p>
        </w:tc>
        <w:tc>
          <w:tcPr>
            <w:tcW w:w="90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164" w:author="Hardik Malhotra" w:date="2021-09-30T17:15:00Z">
              <w:tcPr>
                <w:tcW w:w="90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02662C7" w14:textId="534C7F89" w:rsidR="00587138" w:rsidRPr="007525AD" w:rsidDel="00590BE8" w:rsidRDefault="00587138" w:rsidP="00A8358E">
            <w:pPr>
              <w:pStyle w:val="BodyText"/>
              <w:spacing w:before="162" w:line="480" w:lineRule="auto"/>
              <w:ind w:right="-90"/>
              <w:jc w:val="center"/>
              <w:rPr>
                <w:del w:id="5165" w:author="Hardik Malhotra" w:date="2021-09-30T17:49:00Z"/>
                <w:rFonts w:ascii="Verdana" w:hAnsi="Verdana" w:cs="Calibri"/>
                <w:sz w:val="14"/>
                <w:szCs w:val="14"/>
              </w:rPr>
              <w:pPrChange w:id="5166" w:author="Hardik Malhotra" w:date="2021-09-30T17:15:00Z">
                <w:pPr>
                  <w:pStyle w:val="BodyText"/>
                  <w:spacing w:before="162" w:line="480" w:lineRule="auto"/>
                  <w:ind w:right="-90"/>
                  <w:jc w:val="center"/>
                </w:pPr>
              </w:pPrChange>
            </w:pPr>
            <w:del w:id="5167" w:author="Hardik Malhotra" w:date="2021-09-30T17:49:00Z">
              <w:r w:rsidDel="00590BE8">
                <w:rPr>
                  <w:rFonts w:ascii="Verdana" w:hAnsi="Verdana" w:cs="Calibri"/>
                  <w:sz w:val="14"/>
                  <w:szCs w:val="14"/>
                </w:rPr>
                <w:delText>100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168"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2BA82684" w14:textId="0C57C807" w:rsidR="00587138" w:rsidRPr="007525AD" w:rsidDel="00590BE8" w:rsidRDefault="00587138" w:rsidP="00A8358E">
            <w:pPr>
              <w:pStyle w:val="BodyText"/>
              <w:spacing w:before="162" w:line="480" w:lineRule="auto"/>
              <w:ind w:right="-90"/>
              <w:jc w:val="center"/>
              <w:rPr>
                <w:del w:id="5169" w:author="Hardik Malhotra" w:date="2021-09-30T17:49:00Z"/>
                <w:rFonts w:ascii="Verdana" w:hAnsi="Verdana" w:cs="Calibri"/>
                <w:sz w:val="14"/>
                <w:szCs w:val="14"/>
              </w:rPr>
              <w:pPrChange w:id="5170" w:author="Hardik Malhotra" w:date="2021-09-30T17:15:00Z">
                <w:pPr>
                  <w:pStyle w:val="BodyText"/>
                  <w:spacing w:before="162" w:line="480" w:lineRule="auto"/>
                  <w:ind w:right="-90"/>
                  <w:jc w:val="center"/>
                </w:pPr>
              </w:pPrChange>
            </w:pPr>
            <w:del w:id="5171" w:author="Hardik Malhotra" w:date="2021-09-30T17:49:00Z">
              <w:r w:rsidDel="00590BE8">
                <w:rPr>
                  <w:rFonts w:ascii="Verdana" w:hAnsi="Verdana" w:cs="Calibri"/>
                  <w:sz w:val="14"/>
                  <w:szCs w:val="14"/>
                </w:rPr>
                <w:delText>100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172"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6CDA4E99" w14:textId="3356A003" w:rsidR="00587138" w:rsidRPr="007525AD" w:rsidDel="00590BE8" w:rsidRDefault="00587138" w:rsidP="00A8358E">
            <w:pPr>
              <w:pStyle w:val="BodyText"/>
              <w:spacing w:before="162" w:line="480" w:lineRule="auto"/>
              <w:ind w:right="-90"/>
              <w:jc w:val="center"/>
              <w:rPr>
                <w:del w:id="5173" w:author="Hardik Malhotra" w:date="2021-09-30T17:49:00Z"/>
                <w:rFonts w:ascii="Verdana" w:hAnsi="Verdana" w:cs="Calibri"/>
                <w:sz w:val="14"/>
                <w:szCs w:val="14"/>
              </w:rPr>
              <w:pPrChange w:id="5174" w:author="Hardik Malhotra" w:date="2021-09-30T17:15:00Z">
                <w:pPr>
                  <w:pStyle w:val="BodyText"/>
                  <w:spacing w:before="162" w:line="480" w:lineRule="auto"/>
                  <w:ind w:right="-90"/>
                  <w:jc w:val="center"/>
                </w:pPr>
              </w:pPrChange>
            </w:pPr>
            <w:del w:id="5175" w:author="Hardik Malhotra" w:date="2021-09-30T17:49:00Z">
              <w:r w:rsidDel="00590BE8">
                <w:rPr>
                  <w:rFonts w:ascii="Verdana" w:hAnsi="Verdana" w:cs="Calibri"/>
                  <w:sz w:val="14"/>
                  <w:szCs w:val="14"/>
                </w:rPr>
                <w:delText>100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176"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0E0629B6" w14:textId="0A70E3A5" w:rsidR="00587138" w:rsidRPr="007525AD" w:rsidDel="00590BE8" w:rsidRDefault="00587138" w:rsidP="00A8358E">
            <w:pPr>
              <w:pStyle w:val="BodyText"/>
              <w:spacing w:before="162" w:line="480" w:lineRule="auto"/>
              <w:ind w:right="-90"/>
              <w:jc w:val="center"/>
              <w:rPr>
                <w:del w:id="5177" w:author="Hardik Malhotra" w:date="2021-09-30T17:49:00Z"/>
                <w:rFonts w:ascii="Verdana" w:hAnsi="Verdana" w:cs="Calibri"/>
                <w:sz w:val="14"/>
                <w:szCs w:val="14"/>
              </w:rPr>
              <w:pPrChange w:id="5178" w:author="Hardik Malhotra" w:date="2021-09-30T17:15:00Z">
                <w:pPr>
                  <w:pStyle w:val="BodyText"/>
                  <w:spacing w:before="162" w:line="480" w:lineRule="auto"/>
                  <w:ind w:right="-90"/>
                  <w:jc w:val="center"/>
                </w:pPr>
              </w:pPrChange>
            </w:pPr>
            <w:del w:id="5179" w:author="Hardik Malhotra" w:date="2021-09-30T17:49:00Z">
              <w:r w:rsidDel="00590BE8">
                <w:rPr>
                  <w:rFonts w:ascii="Verdana" w:hAnsi="Verdana" w:cs="Calibri"/>
                  <w:sz w:val="14"/>
                  <w:szCs w:val="14"/>
                </w:rPr>
                <w:delText>100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180"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D7AF4C6" w14:textId="70446A33" w:rsidR="00587138" w:rsidRPr="007525AD" w:rsidDel="00590BE8" w:rsidRDefault="00587138" w:rsidP="00A8358E">
            <w:pPr>
              <w:pStyle w:val="BodyText"/>
              <w:spacing w:before="162" w:line="480" w:lineRule="auto"/>
              <w:ind w:right="-90"/>
              <w:jc w:val="center"/>
              <w:rPr>
                <w:del w:id="5181" w:author="Hardik Malhotra" w:date="2021-09-30T17:49:00Z"/>
                <w:rFonts w:ascii="Verdana" w:hAnsi="Verdana" w:cs="Calibri"/>
                <w:sz w:val="14"/>
                <w:szCs w:val="14"/>
              </w:rPr>
              <w:pPrChange w:id="5182" w:author="Hardik Malhotra" w:date="2021-09-30T17:15:00Z">
                <w:pPr>
                  <w:pStyle w:val="BodyText"/>
                  <w:spacing w:before="162" w:line="480" w:lineRule="auto"/>
                  <w:ind w:right="-90"/>
                  <w:jc w:val="center"/>
                </w:pPr>
              </w:pPrChange>
            </w:pPr>
            <w:del w:id="5183" w:author="Hardik Malhotra" w:date="2021-09-30T17:49:00Z">
              <w:r w:rsidDel="00590BE8">
                <w:rPr>
                  <w:rFonts w:ascii="Verdana" w:hAnsi="Verdana" w:cs="Calibri"/>
                  <w:sz w:val="14"/>
                  <w:szCs w:val="14"/>
                </w:rPr>
                <w:delText>120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184"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10D189D" w14:textId="3ED752D1" w:rsidR="00587138" w:rsidRPr="007525AD" w:rsidDel="00590BE8" w:rsidRDefault="00587138" w:rsidP="00A8358E">
            <w:pPr>
              <w:pStyle w:val="BodyText"/>
              <w:spacing w:before="162" w:line="480" w:lineRule="auto"/>
              <w:ind w:right="-90"/>
              <w:jc w:val="center"/>
              <w:rPr>
                <w:del w:id="5185" w:author="Hardik Malhotra" w:date="2021-09-30T17:49:00Z"/>
                <w:rFonts w:ascii="Verdana" w:hAnsi="Verdana" w:cs="Calibri"/>
                <w:sz w:val="14"/>
                <w:szCs w:val="14"/>
              </w:rPr>
              <w:pPrChange w:id="5186" w:author="Hardik Malhotra" w:date="2021-09-30T17:15:00Z">
                <w:pPr>
                  <w:pStyle w:val="BodyText"/>
                  <w:spacing w:before="162" w:line="480" w:lineRule="auto"/>
                  <w:ind w:right="-90"/>
                  <w:jc w:val="center"/>
                </w:pPr>
              </w:pPrChange>
            </w:pPr>
            <w:del w:id="5187" w:author="Hardik Malhotra" w:date="2021-09-30T17:49:00Z">
              <w:r w:rsidDel="00590BE8">
                <w:rPr>
                  <w:rFonts w:ascii="Verdana" w:hAnsi="Verdana" w:cs="Calibri"/>
                  <w:sz w:val="14"/>
                  <w:szCs w:val="14"/>
                </w:rPr>
                <w:delText>120</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188"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3E75F9DB" w14:textId="0659448F" w:rsidR="00587138" w:rsidRPr="007525AD" w:rsidDel="00590BE8" w:rsidRDefault="00587138" w:rsidP="00A8358E">
            <w:pPr>
              <w:pStyle w:val="BodyText"/>
              <w:spacing w:before="162" w:line="480" w:lineRule="auto"/>
              <w:ind w:right="-90"/>
              <w:jc w:val="center"/>
              <w:rPr>
                <w:del w:id="5189" w:author="Hardik Malhotra" w:date="2021-09-30T17:49:00Z"/>
                <w:rFonts w:ascii="Verdana" w:hAnsi="Verdana" w:cs="Calibri"/>
                <w:sz w:val="14"/>
                <w:szCs w:val="14"/>
              </w:rPr>
              <w:pPrChange w:id="5190" w:author="Hardik Malhotra" w:date="2021-09-30T17:15:00Z">
                <w:pPr>
                  <w:pStyle w:val="BodyText"/>
                  <w:spacing w:before="162" w:line="480" w:lineRule="auto"/>
                  <w:ind w:right="-90"/>
                  <w:jc w:val="center"/>
                </w:pPr>
              </w:pPrChange>
            </w:pPr>
            <w:del w:id="5191" w:author="Hardik Malhotra" w:date="2021-09-30T17:49:00Z">
              <w:r w:rsidDel="00590BE8">
                <w:rPr>
                  <w:rFonts w:ascii="Verdana" w:hAnsi="Verdana" w:cs="Calibri"/>
                  <w:sz w:val="14"/>
                  <w:szCs w:val="14"/>
                </w:rPr>
                <w:delText>120</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192"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4EFF1096" w14:textId="26436D51" w:rsidR="00587138" w:rsidRPr="007525AD" w:rsidDel="00590BE8" w:rsidRDefault="00587138" w:rsidP="00A8358E">
            <w:pPr>
              <w:pStyle w:val="BodyText"/>
              <w:spacing w:before="162" w:line="480" w:lineRule="auto"/>
              <w:ind w:right="-90"/>
              <w:jc w:val="center"/>
              <w:rPr>
                <w:del w:id="5193" w:author="Hardik Malhotra" w:date="2021-09-30T17:49:00Z"/>
                <w:rFonts w:ascii="Verdana" w:hAnsi="Verdana" w:cs="Calibri"/>
                <w:sz w:val="14"/>
                <w:szCs w:val="14"/>
              </w:rPr>
              <w:pPrChange w:id="5194" w:author="Hardik Malhotra" w:date="2021-09-30T17:15:00Z">
                <w:pPr>
                  <w:pStyle w:val="BodyText"/>
                  <w:spacing w:before="162" w:line="480" w:lineRule="auto"/>
                  <w:ind w:right="-90"/>
                  <w:jc w:val="center"/>
                </w:pPr>
              </w:pPrChange>
            </w:pPr>
            <w:del w:id="5195" w:author="Hardik Malhotra" w:date="2021-09-30T17:49:00Z">
              <w:r w:rsidDel="00590BE8">
                <w:rPr>
                  <w:rFonts w:ascii="Verdana" w:hAnsi="Verdana" w:cs="Calibri"/>
                  <w:sz w:val="14"/>
                  <w:szCs w:val="14"/>
                </w:rPr>
                <w:delText>120</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196"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2A2C3604" w14:textId="496856D2" w:rsidR="00587138" w:rsidRPr="007525AD" w:rsidDel="00590BE8" w:rsidRDefault="00587138" w:rsidP="00A8358E">
            <w:pPr>
              <w:pStyle w:val="BodyText"/>
              <w:spacing w:before="162" w:line="480" w:lineRule="auto"/>
              <w:ind w:right="-90"/>
              <w:jc w:val="center"/>
              <w:rPr>
                <w:del w:id="5197" w:author="Hardik Malhotra" w:date="2021-09-30T17:49:00Z"/>
                <w:rFonts w:ascii="Verdana" w:hAnsi="Verdana" w:cs="Calibri"/>
                <w:sz w:val="14"/>
                <w:szCs w:val="14"/>
              </w:rPr>
              <w:pPrChange w:id="5198" w:author="Hardik Malhotra" w:date="2021-09-30T17:15:00Z">
                <w:pPr>
                  <w:pStyle w:val="BodyText"/>
                  <w:spacing w:before="162" w:line="480" w:lineRule="auto"/>
                  <w:ind w:right="-90"/>
                  <w:jc w:val="center"/>
                </w:pPr>
              </w:pPrChange>
            </w:pPr>
            <w:del w:id="5199" w:author="Hardik Malhotra" w:date="2021-09-30T17:49:00Z">
              <w:r w:rsidDel="00590BE8">
                <w:rPr>
                  <w:rFonts w:ascii="Verdana" w:hAnsi="Verdana" w:cs="Calibri"/>
                  <w:sz w:val="14"/>
                  <w:szCs w:val="14"/>
                </w:rPr>
                <w:delText>120</w:delText>
              </w:r>
            </w:del>
          </w:p>
        </w:tc>
      </w:tr>
      <w:tr w:rsidR="00587138" w:rsidRPr="00C568E6" w:rsidDel="00590BE8" w14:paraId="0A4613CC" w14:textId="08BA0F27" w:rsidTr="00A8358E">
        <w:trPr>
          <w:cantSplit/>
          <w:trHeight w:val="1134"/>
          <w:del w:id="5200" w:author="Hardik Malhotra" w:date="2021-09-30T17:49:00Z"/>
          <w:trPrChange w:id="5201" w:author="Hardik Malhotra" w:date="2021-09-30T17:15:00Z">
            <w:trPr>
              <w:trHeight w:val="558"/>
            </w:trPr>
          </w:trPrChange>
        </w:trPr>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202" w:author="Hardik Malhotra" w:date="2021-09-30T17:1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6A472CE" w14:textId="181729DE" w:rsidR="00587138" w:rsidRPr="007525AD" w:rsidDel="00590BE8" w:rsidRDefault="00587138" w:rsidP="005858C1">
            <w:pPr>
              <w:pStyle w:val="BodyText"/>
              <w:spacing w:before="162" w:line="480" w:lineRule="auto"/>
              <w:ind w:right="-90"/>
              <w:jc w:val="center"/>
              <w:rPr>
                <w:del w:id="5203" w:author="Hardik Malhotra" w:date="2021-09-30T17:49:00Z"/>
                <w:rFonts w:ascii="Verdana" w:hAnsi="Verdana" w:cs="Calibri"/>
                <w:sz w:val="14"/>
                <w:szCs w:val="14"/>
              </w:rPr>
            </w:pPr>
            <w:del w:id="5204" w:author="Hardik Malhotra" w:date="2021-09-30T17:49:00Z">
              <w:r w:rsidRPr="00C568E6" w:rsidDel="00590BE8">
                <w:rPr>
                  <w:rFonts w:ascii="Verdana" w:hAnsi="Verdana" w:cs="Calibri"/>
                  <w:sz w:val="14"/>
                  <w:szCs w:val="14"/>
                  <w:rPrChange w:id="5205" w:author="Ritu Kamra" w:date="2021-09-27T17:29:00Z">
                    <w:rPr>
                      <w:rFonts w:ascii="Verdana" w:hAnsi="Verdana" w:cs="Calibri"/>
                      <w:color w:val="000000"/>
                      <w:sz w:val="14"/>
                      <w:szCs w:val="14"/>
                    </w:rPr>
                  </w:rPrChange>
                </w:rPr>
                <w:delText>Kumho P&amp;B Chemicals</w:delText>
              </w:r>
            </w:del>
          </w:p>
        </w:tc>
        <w:tc>
          <w:tcPr>
            <w:tcW w:w="841" w:type="dxa"/>
            <w:tcBorders>
              <w:top w:val="single" w:sz="2" w:space="0" w:color="000000"/>
              <w:left w:val="single" w:sz="2" w:space="0" w:color="000000"/>
              <w:bottom w:val="single" w:sz="2" w:space="0" w:color="000000"/>
              <w:right w:val="single" w:sz="2" w:space="0" w:color="000000"/>
            </w:tcBorders>
            <w:shd w:val="clear" w:color="auto" w:fill="FFFFFF"/>
            <w:vAlign w:val="bottom"/>
            <w:tcPrChange w:id="5206" w:author="Hardik Malhotra" w:date="2021-09-30T17:15:00Z">
              <w:tcPr>
                <w:tcW w:w="841" w:type="dxa"/>
                <w:tcBorders>
                  <w:top w:val="single" w:sz="2" w:space="0" w:color="000000"/>
                  <w:left w:val="single" w:sz="2" w:space="0" w:color="000000"/>
                  <w:bottom w:val="single" w:sz="2" w:space="0" w:color="000000"/>
                  <w:right w:val="single" w:sz="2" w:space="0" w:color="000000"/>
                </w:tcBorders>
                <w:shd w:val="clear" w:color="auto" w:fill="FFFFFF"/>
                <w:vAlign w:val="bottom"/>
              </w:tcPr>
            </w:tcPrChange>
          </w:tcPr>
          <w:p w14:paraId="1DD54931" w14:textId="6C69F3DB" w:rsidR="00587138" w:rsidRPr="007525AD" w:rsidDel="00590BE8" w:rsidRDefault="00587138" w:rsidP="005858C1">
            <w:pPr>
              <w:pStyle w:val="BodyText"/>
              <w:spacing w:before="162" w:line="480" w:lineRule="auto"/>
              <w:ind w:right="-90"/>
              <w:jc w:val="center"/>
              <w:rPr>
                <w:del w:id="5207" w:author="Hardik Malhotra" w:date="2021-09-30T17:49:00Z"/>
                <w:rFonts w:ascii="Verdana" w:hAnsi="Verdana" w:cs="Calibri"/>
                <w:sz w:val="14"/>
                <w:szCs w:val="14"/>
              </w:rPr>
            </w:pPr>
            <w:del w:id="5208" w:author="Hardik Malhotra" w:date="2021-09-30T17:49:00Z">
              <w:r w:rsidRPr="00C568E6" w:rsidDel="00590BE8">
                <w:rPr>
                  <w:rFonts w:ascii="Verdana" w:hAnsi="Verdana" w:cs="Calibri"/>
                  <w:sz w:val="14"/>
                  <w:szCs w:val="14"/>
                  <w:rPrChange w:id="5209" w:author="Ritu Kamra" w:date="2021-09-27T17:29:00Z">
                    <w:rPr>
                      <w:rFonts w:ascii="Verdana" w:hAnsi="Verdana" w:cs="Calibri"/>
                      <w:color w:val="000000"/>
                      <w:sz w:val="14"/>
                      <w:szCs w:val="14"/>
                    </w:rPr>
                  </w:rPrChange>
                </w:rPr>
                <w:delText>1</w:delText>
              </w:r>
            </w:del>
          </w:p>
        </w:tc>
        <w:tc>
          <w:tcPr>
            <w:tcW w:w="90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210" w:author="Hardik Malhotra" w:date="2021-09-30T17:15:00Z">
              <w:tcPr>
                <w:tcW w:w="90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A659620" w14:textId="6CF5BC60" w:rsidR="00587138" w:rsidRPr="007525AD" w:rsidDel="00590BE8" w:rsidRDefault="00587138" w:rsidP="005858C1">
            <w:pPr>
              <w:pStyle w:val="BodyText"/>
              <w:spacing w:before="162" w:line="480" w:lineRule="auto"/>
              <w:ind w:right="-90"/>
              <w:jc w:val="center"/>
              <w:rPr>
                <w:del w:id="5211" w:author="Hardik Malhotra" w:date="2021-09-30T17:49:00Z"/>
                <w:rFonts w:ascii="Verdana" w:hAnsi="Verdana" w:cs="Calibri"/>
                <w:sz w:val="14"/>
                <w:szCs w:val="14"/>
              </w:rPr>
            </w:pPr>
            <w:del w:id="5212" w:author="Hardik Malhotra" w:date="2021-09-30T17:49:00Z">
              <w:r w:rsidDel="00590BE8">
                <w:rPr>
                  <w:rFonts w:ascii="Verdana" w:hAnsi="Verdana" w:cs="Calibri"/>
                  <w:sz w:val="14"/>
                  <w:szCs w:val="14"/>
                </w:rPr>
                <w:delText>70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213"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463CFB61" w14:textId="4185832F" w:rsidR="00587138" w:rsidRPr="007525AD" w:rsidDel="00590BE8" w:rsidRDefault="00587138" w:rsidP="00A8358E">
            <w:pPr>
              <w:pStyle w:val="BodyText"/>
              <w:spacing w:before="162" w:line="480" w:lineRule="auto"/>
              <w:ind w:right="-90"/>
              <w:jc w:val="center"/>
              <w:rPr>
                <w:del w:id="5214" w:author="Hardik Malhotra" w:date="2021-09-30T17:49:00Z"/>
                <w:rFonts w:ascii="Verdana" w:hAnsi="Verdana" w:cs="Calibri"/>
                <w:sz w:val="14"/>
                <w:szCs w:val="14"/>
              </w:rPr>
              <w:pPrChange w:id="5215" w:author="Hardik Malhotra" w:date="2021-09-30T17:15:00Z">
                <w:pPr>
                  <w:pStyle w:val="BodyText"/>
                  <w:spacing w:before="162" w:line="480" w:lineRule="auto"/>
                  <w:ind w:right="-90"/>
                  <w:jc w:val="center"/>
                </w:pPr>
              </w:pPrChange>
            </w:pPr>
            <w:del w:id="5216" w:author="Hardik Malhotra" w:date="2021-09-30T17:49:00Z">
              <w:r w:rsidDel="00590BE8">
                <w:rPr>
                  <w:rFonts w:ascii="Verdana" w:hAnsi="Verdana" w:cs="Calibri"/>
                  <w:sz w:val="14"/>
                  <w:szCs w:val="14"/>
                </w:rPr>
                <w:delText>70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217"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2C848318" w14:textId="237F4C32" w:rsidR="00587138" w:rsidRPr="007525AD" w:rsidDel="00590BE8" w:rsidRDefault="00587138" w:rsidP="00A8358E">
            <w:pPr>
              <w:pStyle w:val="BodyText"/>
              <w:spacing w:before="162" w:line="480" w:lineRule="auto"/>
              <w:ind w:right="-90"/>
              <w:jc w:val="center"/>
              <w:rPr>
                <w:del w:id="5218" w:author="Hardik Malhotra" w:date="2021-09-30T17:49:00Z"/>
                <w:rFonts w:ascii="Verdana" w:hAnsi="Verdana" w:cs="Calibri"/>
                <w:sz w:val="14"/>
                <w:szCs w:val="14"/>
              </w:rPr>
              <w:pPrChange w:id="5219" w:author="Hardik Malhotra" w:date="2021-09-30T17:15:00Z">
                <w:pPr>
                  <w:pStyle w:val="BodyText"/>
                  <w:spacing w:before="162" w:line="480" w:lineRule="auto"/>
                  <w:ind w:right="-90"/>
                  <w:jc w:val="center"/>
                </w:pPr>
              </w:pPrChange>
            </w:pPr>
            <w:del w:id="5220" w:author="Hardik Malhotra" w:date="2021-09-30T17:49:00Z">
              <w:r w:rsidDel="00590BE8">
                <w:rPr>
                  <w:rFonts w:ascii="Verdana" w:hAnsi="Verdana" w:cs="Calibri"/>
                  <w:sz w:val="14"/>
                  <w:szCs w:val="14"/>
                </w:rPr>
                <w:delText>70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221"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2A5F4CD" w14:textId="7EDE3D9A" w:rsidR="00587138" w:rsidRPr="007525AD" w:rsidDel="00590BE8" w:rsidRDefault="00587138" w:rsidP="00A8358E">
            <w:pPr>
              <w:pStyle w:val="BodyText"/>
              <w:spacing w:before="162" w:line="480" w:lineRule="auto"/>
              <w:ind w:right="-90"/>
              <w:jc w:val="center"/>
              <w:rPr>
                <w:del w:id="5222" w:author="Hardik Malhotra" w:date="2021-09-30T17:49:00Z"/>
                <w:rFonts w:ascii="Verdana" w:hAnsi="Verdana" w:cs="Calibri"/>
                <w:sz w:val="14"/>
                <w:szCs w:val="14"/>
              </w:rPr>
              <w:pPrChange w:id="5223" w:author="Hardik Malhotra" w:date="2021-09-30T17:15:00Z">
                <w:pPr>
                  <w:pStyle w:val="BodyText"/>
                  <w:spacing w:before="162" w:line="480" w:lineRule="auto"/>
                  <w:ind w:right="-90"/>
                  <w:jc w:val="center"/>
                </w:pPr>
              </w:pPrChange>
            </w:pPr>
            <w:del w:id="5224" w:author="Hardik Malhotra" w:date="2021-09-30T17:49:00Z">
              <w:r w:rsidDel="00590BE8">
                <w:rPr>
                  <w:rFonts w:ascii="Verdana" w:hAnsi="Verdana" w:cs="Calibri"/>
                  <w:sz w:val="14"/>
                  <w:szCs w:val="14"/>
                </w:rPr>
                <w:delText>80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225"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63AD4871" w14:textId="0184F0F9" w:rsidR="00587138" w:rsidRPr="007525AD" w:rsidDel="00590BE8" w:rsidRDefault="00587138" w:rsidP="00A8358E">
            <w:pPr>
              <w:pStyle w:val="BodyText"/>
              <w:spacing w:before="162" w:line="480" w:lineRule="auto"/>
              <w:ind w:right="-90"/>
              <w:jc w:val="center"/>
              <w:rPr>
                <w:del w:id="5226" w:author="Hardik Malhotra" w:date="2021-09-30T17:49:00Z"/>
                <w:rFonts w:ascii="Verdana" w:hAnsi="Verdana" w:cs="Calibri"/>
                <w:sz w:val="14"/>
                <w:szCs w:val="14"/>
              </w:rPr>
              <w:pPrChange w:id="5227" w:author="Hardik Malhotra" w:date="2021-09-30T17:15:00Z">
                <w:pPr>
                  <w:pStyle w:val="BodyText"/>
                  <w:spacing w:before="162" w:line="480" w:lineRule="auto"/>
                  <w:ind w:right="-90"/>
                  <w:jc w:val="center"/>
                </w:pPr>
              </w:pPrChange>
            </w:pPr>
            <w:del w:id="5228" w:author="Hardik Malhotra" w:date="2021-09-30T17:49:00Z">
              <w:r w:rsidDel="00590BE8">
                <w:rPr>
                  <w:rFonts w:ascii="Verdana" w:hAnsi="Verdana" w:cs="Calibri"/>
                  <w:sz w:val="14"/>
                  <w:szCs w:val="14"/>
                </w:rPr>
                <w:delText>80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229"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09C10D84" w14:textId="4CB4E826" w:rsidR="00587138" w:rsidRPr="007525AD" w:rsidDel="00590BE8" w:rsidRDefault="00587138" w:rsidP="00A8358E">
            <w:pPr>
              <w:pStyle w:val="BodyText"/>
              <w:spacing w:before="162" w:line="480" w:lineRule="auto"/>
              <w:ind w:right="-90"/>
              <w:jc w:val="center"/>
              <w:rPr>
                <w:del w:id="5230" w:author="Hardik Malhotra" w:date="2021-09-30T17:49:00Z"/>
                <w:rFonts w:ascii="Verdana" w:hAnsi="Verdana" w:cs="Calibri"/>
                <w:sz w:val="14"/>
                <w:szCs w:val="14"/>
              </w:rPr>
              <w:pPrChange w:id="5231" w:author="Hardik Malhotra" w:date="2021-09-30T17:15:00Z">
                <w:pPr>
                  <w:pStyle w:val="BodyText"/>
                  <w:spacing w:before="162" w:line="480" w:lineRule="auto"/>
                  <w:ind w:right="-90"/>
                  <w:jc w:val="center"/>
                </w:pPr>
              </w:pPrChange>
            </w:pPr>
            <w:del w:id="5232" w:author="Hardik Malhotra" w:date="2021-09-30T17:49:00Z">
              <w:r w:rsidDel="00590BE8">
                <w:rPr>
                  <w:rFonts w:ascii="Verdana" w:hAnsi="Verdana" w:cs="Calibri"/>
                  <w:sz w:val="14"/>
                  <w:szCs w:val="14"/>
                </w:rPr>
                <w:delText>80</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233"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4E303B19" w14:textId="1160836E" w:rsidR="00587138" w:rsidRPr="007525AD" w:rsidDel="00590BE8" w:rsidRDefault="00587138" w:rsidP="00A8358E">
            <w:pPr>
              <w:pStyle w:val="BodyText"/>
              <w:spacing w:before="162" w:line="480" w:lineRule="auto"/>
              <w:ind w:right="-90"/>
              <w:jc w:val="center"/>
              <w:rPr>
                <w:del w:id="5234" w:author="Hardik Malhotra" w:date="2021-09-30T17:49:00Z"/>
                <w:rFonts w:ascii="Verdana" w:hAnsi="Verdana" w:cs="Calibri"/>
                <w:sz w:val="14"/>
                <w:szCs w:val="14"/>
              </w:rPr>
              <w:pPrChange w:id="5235" w:author="Hardik Malhotra" w:date="2021-09-30T17:15:00Z">
                <w:pPr>
                  <w:pStyle w:val="BodyText"/>
                  <w:spacing w:before="162" w:line="480" w:lineRule="auto"/>
                  <w:ind w:right="-90"/>
                  <w:jc w:val="center"/>
                </w:pPr>
              </w:pPrChange>
            </w:pPr>
            <w:del w:id="5236" w:author="Hardik Malhotra" w:date="2021-09-30T17:49:00Z">
              <w:r w:rsidDel="00590BE8">
                <w:rPr>
                  <w:rFonts w:ascii="Verdana" w:hAnsi="Verdana" w:cs="Calibri"/>
                  <w:sz w:val="14"/>
                  <w:szCs w:val="14"/>
                </w:rPr>
                <w:delText>80</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237"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2B580620" w14:textId="6BEA8B76" w:rsidR="00587138" w:rsidRPr="007525AD" w:rsidDel="00590BE8" w:rsidRDefault="00587138" w:rsidP="00A8358E">
            <w:pPr>
              <w:pStyle w:val="BodyText"/>
              <w:spacing w:before="162" w:line="480" w:lineRule="auto"/>
              <w:ind w:right="-90"/>
              <w:jc w:val="center"/>
              <w:rPr>
                <w:del w:id="5238" w:author="Hardik Malhotra" w:date="2021-09-30T17:49:00Z"/>
                <w:rFonts w:ascii="Verdana" w:hAnsi="Verdana" w:cs="Calibri"/>
                <w:sz w:val="14"/>
                <w:szCs w:val="14"/>
              </w:rPr>
              <w:pPrChange w:id="5239" w:author="Hardik Malhotra" w:date="2021-09-30T17:15:00Z">
                <w:pPr>
                  <w:pStyle w:val="BodyText"/>
                  <w:spacing w:before="162" w:line="480" w:lineRule="auto"/>
                  <w:ind w:right="-90"/>
                  <w:jc w:val="center"/>
                </w:pPr>
              </w:pPrChange>
            </w:pPr>
            <w:del w:id="5240" w:author="Hardik Malhotra" w:date="2021-09-30T17:49:00Z">
              <w:r w:rsidDel="00590BE8">
                <w:rPr>
                  <w:rFonts w:ascii="Verdana" w:hAnsi="Verdana" w:cs="Calibri"/>
                  <w:sz w:val="14"/>
                  <w:szCs w:val="14"/>
                </w:rPr>
                <w:delText>90</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241"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6AEFBD82" w14:textId="19771700" w:rsidR="00587138" w:rsidRPr="007525AD" w:rsidDel="00590BE8" w:rsidRDefault="00587138" w:rsidP="00A8358E">
            <w:pPr>
              <w:pStyle w:val="BodyText"/>
              <w:spacing w:before="162" w:line="480" w:lineRule="auto"/>
              <w:ind w:right="-90"/>
              <w:jc w:val="center"/>
              <w:rPr>
                <w:del w:id="5242" w:author="Hardik Malhotra" w:date="2021-09-30T17:49:00Z"/>
                <w:rFonts w:ascii="Verdana" w:hAnsi="Verdana" w:cs="Calibri"/>
                <w:sz w:val="14"/>
                <w:szCs w:val="14"/>
              </w:rPr>
              <w:pPrChange w:id="5243" w:author="Hardik Malhotra" w:date="2021-09-30T17:15:00Z">
                <w:pPr>
                  <w:pStyle w:val="BodyText"/>
                  <w:spacing w:before="162" w:line="480" w:lineRule="auto"/>
                  <w:ind w:right="-90"/>
                  <w:jc w:val="center"/>
                </w:pPr>
              </w:pPrChange>
            </w:pPr>
            <w:del w:id="5244" w:author="Hardik Malhotra" w:date="2021-09-30T17:49:00Z">
              <w:r w:rsidDel="00590BE8">
                <w:rPr>
                  <w:rFonts w:ascii="Verdana" w:hAnsi="Verdana" w:cs="Calibri"/>
                  <w:sz w:val="14"/>
                  <w:szCs w:val="14"/>
                </w:rPr>
                <w:delText>90</w:delText>
              </w:r>
            </w:del>
          </w:p>
        </w:tc>
      </w:tr>
      <w:tr w:rsidR="00587138" w:rsidRPr="00C568E6" w:rsidDel="00590BE8" w14:paraId="51CA208A" w14:textId="7EF22287" w:rsidTr="00A8358E">
        <w:trPr>
          <w:cantSplit/>
          <w:trHeight w:val="1134"/>
          <w:del w:id="5245" w:author="Hardik Malhotra" w:date="2021-09-30T17:49:00Z"/>
          <w:trPrChange w:id="5246" w:author="Hardik Malhotra" w:date="2021-09-30T17:15:00Z">
            <w:trPr>
              <w:trHeight w:val="558"/>
            </w:trPr>
          </w:trPrChange>
        </w:trPr>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247" w:author="Hardik Malhotra" w:date="2021-09-30T17:1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3D723E6B" w14:textId="1C19B5AE" w:rsidR="00587138" w:rsidRPr="007525AD" w:rsidDel="00590BE8" w:rsidRDefault="00587138" w:rsidP="005858C1">
            <w:pPr>
              <w:pStyle w:val="BodyText"/>
              <w:spacing w:before="162" w:line="480" w:lineRule="auto"/>
              <w:ind w:right="-90"/>
              <w:jc w:val="center"/>
              <w:rPr>
                <w:del w:id="5248" w:author="Hardik Malhotra" w:date="2021-09-30T17:49:00Z"/>
                <w:rFonts w:ascii="Verdana" w:hAnsi="Verdana" w:cs="Calibri"/>
                <w:sz w:val="14"/>
                <w:szCs w:val="14"/>
              </w:rPr>
            </w:pPr>
            <w:del w:id="5249" w:author="Hardik Malhotra" w:date="2021-09-30T17:49:00Z">
              <w:r w:rsidRPr="00C568E6" w:rsidDel="00590BE8">
                <w:rPr>
                  <w:rFonts w:ascii="Verdana" w:hAnsi="Verdana" w:cs="Calibri"/>
                  <w:sz w:val="14"/>
                  <w:szCs w:val="14"/>
                  <w:rPrChange w:id="5250" w:author="Ritu Kamra" w:date="2021-09-27T17:29:00Z">
                    <w:rPr>
                      <w:rFonts w:ascii="Verdana" w:hAnsi="Verdana" w:cs="Calibri"/>
                      <w:color w:val="000000"/>
                      <w:sz w:val="14"/>
                      <w:szCs w:val="14"/>
                    </w:rPr>
                  </w:rPrChange>
                </w:rPr>
                <w:delText>Nan Ya Plastics Co Ltd</w:delText>
              </w:r>
            </w:del>
          </w:p>
        </w:tc>
        <w:tc>
          <w:tcPr>
            <w:tcW w:w="841" w:type="dxa"/>
            <w:tcBorders>
              <w:top w:val="single" w:sz="2" w:space="0" w:color="000000"/>
              <w:left w:val="single" w:sz="2" w:space="0" w:color="000000"/>
              <w:bottom w:val="single" w:sz="2" w:space="0" w:color="000000"/>
              <w:right w:val="single" w:sz="2" w:space="0" w:color="000000"/>
            </w:tcBorders>
            <w:shd w:val="clear" w:color="auto" w:fill="FFFFFF"/>
            <w:vAlign w:val="bottom"/>
            <w:tcPrChange w:id="5251" w:author="Hardik Malhotra" w:date="2021-09-30T17:15:00Z">
              <w:tcPr>
                <w:tcW w:w="841" w:type="dxa"/>
                <w:tcBorders>
                  <w:top w:val="single" w:sz="2" w:space="0" w:color="000000"/>
                  <w:left w:val="single" w:sz="2" w:space="0" w:color="000000"/>
                  <w:bottom w:val="single" w:sz="2" w:space="0" w:color="000000"/>
                  <w:right w:val="single" w:sz="2" w:space="0" w:color="000000"/>
                </w:tcBorders>
                <w:shd w:val="clear" w:color="auto" w:fill="FFFFFF"/>
                <w:vAlign w:val="bottom"/>
              </w:tcPr>
            </w:tcPrChange>
          </w:tcPr>
          <w:p w14:paraId="62D16962" w14:textId="53F4C89F" w:rsidR="00587138" w:rsidRPr="007525AD" w:rsidDel="00590BE8" w:rsidRDefault="00587138" w:rsidP="005858C1">
            <w:pPr>
              <w:pStyle w:val="BodyText"/>
              <w:spacing w:before="162" w:line="480" w:lineRule="auto"/>
              <w:ind w:right="-90"/>
              <w:jc w:val="center"/>
              <w:rPr>
                <w:del w:id="5252" w:author="Hardik Malhotra" w:date="2021-09-30T17:49:00Z"/>
                <w:rFonts w:ascii="Verdana" w:hAnsi="Verdana" w:cs="Calibri"/>
                <w:sz w:val="14"/>
                <w:szCs w:val="14"/>
              </w:rPr>
            </w:pPr>
            <w:del w:id="5253" w:author="Hardik Malhotra" w:date="2021-09-30T17:49:00Z">
              <w:r w:rsidRPr="00C568E6" w:rsidDel="00590BE8">
                <w:rPr>
                  <w:rFonts w:ascii="Verdana" w:hAnsi="Verdana" w:cs="Calibri"/>
                  <w:sz w:val="14"/>
                  <w:szCs w:val="14"/>
                  <w:rPrChange w:id="5254" w:author="Ritu Kamra" w:date="2021-09-27T17:29:00Z">
                    <w:rPr>
                      <w:rFonts w:ascii="Verdana" w:hAnsi="Verdana" w:cs="Calibri"/>
                      <w:color w:val="000000"/>
                      <w:sz w:val="14"/>
                      <w:szCs w:val="14"/>
                    </w:rPr>
                  </w:rPrChange>
                </w:rPr>
                <w:delText>1</w:delText>
              </w:r>
            </w:del>
          </w:p>
        </w:tc>
        <w:tc>
          <w:tcPr>
            <w:tcW w:w="90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255" w:author="Hardik Malhotra" w:date="2021-09-30T17:15:00Z">
              <w:tcPr>
                <w:tcW w:w="90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6C4BEA1" w14:textId="42DE538D" w:rsidR="00587138" w:rsidRPr="007525AD" w:rsidDel="00590BE8" w:rsidRDefault="00587138" w:rsidP="005858C1">
            <w:pPr>
              <w:pStyle w:val="BodyText"/>
              <w:spacing w:before="162" w:line="480" w:lineRule="auto"/>
              <w:ind w:right="-90"/>
              <w:jc w:val="center"/>
              <w:rPr>
                <w:del w:id="5256" w:author="Hardik Malhotra" w:date="2021-09-30T17:49:00Z"/>
                <w:rFonts w:ascii="Verdana" w:hAnsi="Verdana" w:cs="Calibri"/>
                <w:sz w:val="14"/>
                <w:szCs w:val="14"/>
              </w:rPr>
            </w:pPr>
            <w:del w:id="5257" w:author="Hardik Malhotra" w:date="2021-09-30T17:49:00Z">
              <w:r w:rsidRPr="00C568E6" w:rsidDel="00590BE8">
                <w:rPr>
                  <w:rFonts w:ascii="Verdana" w:hAnsi="Verdana" w:cs="Calibri"/>
                  <w:sz w:val="14"/>
                  <w:szCs w:val="14"/>
                  <w:rPrChange w:id="5258" w:author="Ritu Kamra" w:date="2021-09-27T17:29:00Z">
                    <w:rPr>
                      <w:rFonts w:ascii="Verdana" w:hAnsi="Verdana" w:cs="Calibri"/>
                      <w:color w:val="000000"/>
                      <w:sz w:val="14"/>
                      <w:szCs w:val="14"/>
                    </w:rPr>
                  </w:rPrChange>
                </w:rPr>
                <w:delText>210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259"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4D1DACB" w14:textId="10F8A313" w:rsidR="00587138" w:rsidRPr="007525AD" w:rsidDel="00590BE8" w:rsidRDefault="00587138" w:rsidP="005858C1">
            <w:pPr>
              <w:pStyle w:val="BodyText"/>
              <w:spacing w:before="162" w:line="480" w:lineRule="auto"/>
              <w:ind w:right="-90"/>
              <w:jc w:val="center"/>
              <w:rPr>
                <w:del w:id="5260" w:author="Hardik Malhotra" w:date="2021-09-30T17:49:00Z"/>
                <w:rFonts w:ascii="Verdana" w:hAnsi="Verdana" w:cs="Calibri"/>
                <w:sz w:val="14"/>
                <w:szCs w:val="14"/>
              </w:rPr>
            </w:pPr>
            <w:del w:id="5261" w:author="Hardik Malhotra" w:date="2021-09-30T17:49:00Z">
              <w:r w:rsidRPr="00C568E6" w:rsidDel="00590BE8">
                <w:rPr>
                  <w:rFonts w:ascii="Verdana" w:hAnsi="Verdana" w:cs="Calibri"/>
                  <w:sz w:val="14"/>
                  <w:szCs w:val="14"/>
                  <w:rPrChange w:id="5262" w:author="Ritu Kamra" w:date="2021-09-27T17:29:00Z">
                    <w:rPr>
                      <w:rFonts w:ascii="Verdana" w:hAnsi="Verdana" w:cs="Calibri"/>
                      <w:color w:val="000000"/>
                      <w:sz w:val="14"/>
                      <w:szCs w:val="14"/>
                    </w:rPr>
                  </w:rPrChange>
                </w:rPr>
                <w:delText>210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263"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1C348FB" w14:textId="4287CA56" w:rsidR="00587138" w:rsidRPr="007525AD" w:rsidDel="00590BE8" w:rsidRDefault="00587138" w:rsidP="00A8358E">
            <w:pPr>
              <w:pStyle w:val="BodyText"/>
              <w:spacing w:before="162" w:line="480" w:lineRule="auto"/>
              <w:ind w:right="-90"/>
              <w:jc w:val="center"/>
              <w:rPr>
                <w:del w:id="5264" w:author="Hardik Malhotra" w:date="2021-09-30T17:49:00Z"/>
                <w:rFonts w:ascii="Verdana" w:hAnsi="Verdana" w:cs="Calibri"/>
                <w:sz w:val="14"/>
                <w:szCs w:val="14"/>
              </w:rPr>
              <w:pPrChange w:id="5265" w:author="Hardik Malhotra" w:date="2021-09-30T17:15:00Z">
                <w:pPr>
                  <w:pStyle w:val="BodyText"/>
                  <w:spacing w:before="162" w:line="480" w:lineRule="auto"/>
                  <w:ind w:right="-90"/>
                  <w:jc w:val="center"/>
                </w:pPr>
              </w:pPrChange>
            </w:pPr>
            <w:del w:id="5266" w:author="Hardik Malhotra" w:date="2021-09-30T17:49:00Z">
              <w:r w:rsidRPr="00C568E6" w:rsidDel="00590BE8">
                <w:rPr>
                  <w:rFonts w:ascii="Verdana" w:hAnsi="Verdana" w:cs="Calibri"/>
                  <w:sz w:val="14"/>
                  <w:szCs w:val="14"/>
                  <w:rPrChange w:id="5267" w:author="Ritu Kamra" w:date="2021-09-27T17:29:00Z">
                    <w:rPr>
                      <w:rFonts w:ascii="Verdana" w:hAnsi="Verdana" w:cs="Calibri"/>
                      <w:color w:val="000000"/>
                      <w:sz w:val="14"/>
                      <w:szCs w:val="14"/>
                    </w:rPr>
                  </w:rPrChange>
                </w:rPr>
                <w:delText>210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268"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4BD3979B" w14:textId="78E3B28A" w:rsidR="00587138" w:rsidRPr="007525AD" w:rsidDel="00590BE8" w:rsidRDefault="00587138" w:rsidP="00A8358E">
            <w:pPr>
              <w:pStyle w:val="BodyText"/>
              <w:spacing w:before="162" w:line="480" w:lineRule="auto"/>
              <w:ind w:right="-90"/>
              <w:jc w:val="center"/>
              <w:rPr>
                <w:del w:id="5269" w:author="Hardik Malhotra" w:date="2021-09-30T17:49:00Z"/>
                <w:rFonts w:ascii="Verdana" w:hAnsi="Verdana" w:cs="Calibri"/>
                <w:sz w:val="14"/>
                <w:szCs w:val="14"/>
              </w:rPr>
              <w:pPrChange w:id="5270" w:author="Hardik Malhotra" w:date="2021-09-30T17:15:00Z">
                <w:pPr>
                  <w:pStyle w:val="BodyText"/>
                  <w:spacing w:before="162" w:line="480" w:lineRule="auto"/>
                  <w:ind w:right="-90"/>
                  <w:jc w:val="center"/>
                </w:pPr>
              </w:pPrChange>
            </w:pPr>
            <w:del w:id="5271" w:author="Hardik Malhotra" w:date="2021-09-30T17:49:00Z">
              <w:r w:rsidRPr="00C568E6" w:rsidDel="00590BE8">
                <w:rPr>
                  <w:rFonts w:ascii="Verdana" w:hAnsi="Verdana" w:cs="Calibri"/>
                  <w:sz w:val="14"/>
                  <w:szCs w:val="14"/>
                  <w:rPrChange w:id="5272" w:author="Ritu Kamra" w:date="2021-09-27T17:29:00Z">
                    <w:rPr>
                      <w:rFonts w:ascii="Verdana" w:hAnsi="Verdana" w:cs="Calibri"/>
                      <w:color w:val="000000"/>
                      <w:sz w:val="14"/>
                      <w:szCs w:val="14"/>
                    </w:rPr>
                  </w:rPrChange>
                </w:rPr>
                <w:delText>210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273"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0F6BE7A8" w14:textId="46BFCAFE" w:rsidR="00587138" w:rsidRPr="007525AD" w:rsidDel="00590BE8" w:rsidRDefault="00587138" w:rsidP="00A8358E">
            <w:pPr>
              <w:pStyle w:val="BodyText"/>
              <w:spacing w:before="162" w:line="480" w:lineRule="auto"/>
              <w:ind w:right="-90"/>
              <w:jc w:val="center"/>
              <w:rPr>
                <w:del w:id="5274" w:author="Hardik Malhotra" w:date="2021-09-30T17:49:00Z"/>
                <w:rFonts w:ascii="Verdana" w:hAnsi="Verdana" w:cs="Calibri"/>
                <w:sz w:val="14"/>
                <w:szCs w:val="14"/>
              </w:rPr>
              <w:pPrChange w:id="5275" w:author="Hardik Malhotra" w:date="2021-09-30T17:15:00Z">
                <w:pPr>
                  <w:pStyle w:val="BodyText"/>
                  <w:spacing w:before="162" w:line="480" w:lineRule="auto"/>
                  <w:ind w:right="-90"/>
                  <w:jc w:val="center"/>
                </w:pPr>
              </w:pPrChange>
            </w:pPr>
            <w:del w:id="5276" w:author="Hardik Malhotra" w:date="2021-09-30T17:49:00Z">
              <w:r w:rsidRPr="00C568E6" w:rsidDel="00590BE8">
                <w:rPr>
                  <w:rFonts w:ascii="Verdana" w:hAnsi="Verdana" w:cs="Calibri"/>
                  <w:sz w:val="14"/>
                  <w:szCs w:val="14"/>
                  <w:rPrChange w:id="5277" w:author="Ritu Kamra" w:date="2021-09-27T17:29:00Z">
                    <w:rPr>
                      <w:rFonts w:ascii="Verdana" w:hAnsi="Verdana" w:cs="Calibri"/>
                      <w:color w:val="000000"/>
                      <w:sz w:val="14"/>
                      <w:szCs w:val="14"/>
                    </w:rPr>
                  </w:rPrChange>
                </w:rPr>
                <w:delText>210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278"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39A2E369" w14:textId="668AE020" w:rsidR="00587138" w:rsidRPr="007525AD" w:rsidDel="00590BE8" w:rsidRDefault="00587138" w:rsidP="00A8358E">
            <w:pPr>
              <w:pStyle w:val="BodyText"/>
              <w:spacing w:before="162" w:line="480" w:lineRule="auto"/>
              <w:ind w:right="-90"/>
              <w:jc w:val="center"/>
              <w:rPr>
                <w:del w:id="5279" w:author="Hardik Malhotra" w:date="2021-09-30T17:49:00Z"/>
                <w:rFonts w:ascii="Verdana" w:hAnsi="Verdana" w:cs="Calibri"/>
                <w:sz w:val="14"/>
                <w:szCs w:val="14"/>
              </w:rPr>
              <w:pPrChange w:id="5280" w:author="Hardik Malhotra" w:date="2021-09-30T17:15:00Z">
                <w:pPr>
                  <w:pStyle w:val="BodyText"/>
                  <w:spacing w:before="162" w:line="480" w:lineRule="auto"/>
                  <w:ind w:right="-90"/>
                  <w:jc w:val="center"/>
                </w:pPr>
              </w:pPrChange>
            </w:pPr>
            <w:del w:id="5281" w:author="Hardik Malhotra" w:date="2021-09-30T17:49:00Z">
              <w:r w:rsidRPr="00C568E6" w:rsidDel="00590BE8">
                <w:rPr>
                  <w:rFonts w:ascii="Verdana" w:hAnsi="Verdana" w:cs="Calibri"/>
                  <w:sz w:val="14"/>
                  <w:szCs w:val="14"/>
                  <w:rPrChange w:id="5282" w:author="Ritu Kamra" w:date="2021-09-27T17:29:00Z">
                    <w:rPr>
                      <w:rFonts w:ascii="Verdana" w:hAnsi="Verdana" w:cs="Calibri"/>
                      <w:color w:val="000000"/>
                      <w:sz w:val="14"/>
                      <w:szCs w:val="14"/>
                    </w:rPr>
                  </w:rPrChange>
                </w:rPr>
                <w:delText>210</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283"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38FB02A5" w14:textId="3ED619B2" w:rsidR="00587138" w:rsidRPr="007525AD" w:rsidDel="00590BE8" w:rsidRDefault="00587138" w:rsidP="00A8358E">
            <w:pPr>
              <w:pStyle w:val="BodyText"/>
              <w:spacing w:before="162" w:line="480" w:lineRule="auto"/>
              <w:ind w:right="-90"/>
              <w:jc w:val="center"/>
              <w:rPr>
                <w:del w:id="5284" w:author="Hardik Malhotra" w:date="2021-09-30T17:49:00Z"/>
                <w:rFonts w:ascii="Verdana" w:hAnsi="Verdana" w:cs="Calibri"/>
                <w:sz w:val="14"/>
                <w:szCs w:val="14"/>
              </w:rPr>
              <w:pPrChange w:id="5285" w:author="Hardik Malhotra" w:date="2021-09-30T17:15:00Z">
                <w:pPr>
                  <w:pStyle w:val="BodyText"/>
                  <w:spacing w:before="162" w:line="480" w:lineRule="auto"/>
                  <w:ind w:right="-90"/>
                  <w:jc w:val="center"/>
                </w:pPr>
              </w:pPrChange>
            </w:pPr>
            <w:del w:id="5286" w:author="Hardik Malhotra" w:date="2021-09-30T17:49:00Z">
              <w:r w:rsidRPr="00C568E6" w:rsidDel="00590BE8">
                <w:rPr>
                  <w:rFonts w:ascii="Verdana" w:hAnsi="Verdana" w:cs="Calibri"/>
                  <w:sz w:val="14"/>
                  <w:szCs w:val="14"/>
                  <w:rPrChange w:id="5287" w:author="Ritu Kamra" w:date="2021-09-27T17:29:00Z">
                    <w:rPr>
                      <w:rFonts w:ascii="Verdana" w:hAnsi="Verdana" w:cs="Calibri"/>
                      <w:color w:val="000000"/>
                      <w:sz w:val="14"/>
                      <w:szCs w:val="14"/>
                    </w:rPr>
                  </w:rPrChange>
                </w:rPr>
                <w:delText>230</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288"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0A14312" w14:textId="65C5E053" w:rsidR="00587138" w:rsidRPr="007525AD" w:rsidDel="00590BE8" w:rsidRDefault="00587138" w:rsidP="00A8358E">
            <w:pPr>
              <w:pStyle w:val="BodyText"/>
              <w:spacing w:before="162" w:line="480" w:lineRule="auto"/>
              <w:ind w:right="-90"/>
              <w:jc w:val="center"/>
              <w:rPr>
                <w:del w:id="5289" w:author="Hardik Malhotra" w:date="2021-09-30T17:49:00Z"/>
                <w:rFonts w:ascii="Verdana" w:hAnsi="Verdana" w:cs="Calibri"/>
                <w:sz w:val="14"/>
                <w:szCs w:val="14"/>
              </w:rPr>
              <w:pPrChange w:id="5290" w:author="Hardik Malhotra" w:date="2021-09-30T17:15:00Z">
                <w:pPr>
                  <w:pStyle w:val="BodyText"/>
                  <w:spacing w:before="162" w:line="480" w:lineRule="auto"/>
                  <w:ind w:right="-90"/>
                  <w:jc w:val="center"/>
                </w:pPr>
              </w:pPrChange>
            </w:pPr>
            <w:del w:id="5291" w:author="Hardik Malhotra" w:date="2021-09-30T17:49:00Z">
              <w:r w:rsidRPr="00C568E6" w:rsidDel="00590BE8">
                <w:rPr>
                  <w:rFonts w:ascii="Verdana" w:hAnsi="Verdana" w:cs="Calibri"/>
                  <w:sz w:val="14"/>
                  <w:szCs w:val="14"/>
                  <w:rPrChange w:id="5292" w:author="Ritu Kamra" w:date="2021-09-27T17:29:00Z">
                    <w:rPr>
                      <w:rFonts w:ascii="Verdana" w:hAnsi="Verdana" w:cs="Calibri"/>
                      <w:color w:val="000000"/>
                      <w:sz w:val="14"/>
                      <w:szCs w:val="14"/>
                    </w:rPr>
                  </w:rPrChange>
                </w:rPr>
                <w:delText>230</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293"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596B5D3" w14:textId="55176E5F" w:rsidR="00587138" w:rsidRPr="007525AD" w:rsidDel="00590BE8" w:rsidRDefault="00587138" w:rsidP="00A8358E">
            <w:pPr>
              <w:pStyle w:val="BodyText"/>
              <w:spacing w:before="162" w:line="480" w:lineRule="auto"/>
              <w:ind w:right="-90"/>
              <w:jc w:val="center"/>
              <w:rPr>
                <w:del w:id="5294" w:author="Hardik Malhotra" w:date="2021-09-30T17:49:00Z"/>
                <w:rFonts w:ascii="Verdana" w:hAnsi="Verdana" w:cs="Calibri"/>
                <w:sz w:val="14"/>
                <w:szCs w:val="14"/>
              </w:rPr>
              <w:pPrChange w:id="5295" w:author="Hardik Malhotra" w:date="2021-09-30T17:15:00Z">
                <w:pPr>
                  <w:pStyle w:val="BodyText"/>
                  <w:spacing w:before="162" w:line="480" w:lineRule="auto"/>
                  <w:ind w:right="-90"/>
                  <w:jc w:val="center"/>
                </w:pPr>
              </w:pPrChange>
            </w:pPr>
            <w:del w:id="5296" w:author="Hardik Malhotra" w:date="2021-09-30T17:49:00Z">
              <w:r w:rsidRPr="00C568E6" w:rsidDel="00590BE8">
                <w:rPr>
                  <w:rFonts w:ascii="Verdana" w:hAnsi="Verdana" w:cs="Calibri"/>
                  <w:sz w:val="14"/>
                  <w:szCs w:val="14"/>
                  <w:rPrChange w:id="5297" w:author="Ritu Kamra" w:date="2021-09-27T17:29:00Z">
                    <w:rPr>
                      <w:rFonts w:ascii="Verdana" w:hAnsi="Verdana" w:cs="Calibri"/>
                      <w:color w:val="000000"/>
                      <w:sz w:val="14"/>
                      <w:szCs w:val="14"/>
                    </w:rPr>
                  </w:rPrChange>
                </w:rPr>
                <w:delText>230</w:delText>
              </w:r>
            </w:del>
          </w:p>
        </w:tc>
      </w:tr>
      <w:tr w:rsidR="00587138" w:rsidRPr="00C568E6" w:rsidDel="00590BE8" w14:paraId="57BACFDB" w14:textId="48D8C9AA" w:rsidTr="00A8358E">
        <w:trPr>
          <w:cantSplit/>
          <w:trHeight w:val="1134"/>
          <w:del w:id="5298" w:author="Hardik Malhotra" w:date="2021-09-30T17:49:00Z"/>
          <w:trPrChange w:id="5299" w:author="Hardik Malhotra" w:date="2021-09-30T17:15:00Z">
            <w:trPr>
              <w:trHeight w:val="558"/>
            </w:trPr>
          </w:trPrChange>
        </w:trPr>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300" w:author="Hardik Malhotra" w:date="2021-09-30T17:1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24F3383" w14:textId="2F8F2153" w:rsidR="00587138" w:rsidRPr="007525AD" w:rsidDel="00590BE8" w:rsidRDefault="00587138" w:rsidP="005858C1">
            <w:pPr>
              <w:pStyle w:val="BodyText"/>
              <w:spacing w:before="162" w:line="480" w:lineRule="auto"/>
              <w:ind w:right="-90"/>
              <w:jc w:val="center"/>
              <w:rPr>
                <w:del w:id="5301" w:author="Hardik Malhotra" w:date="2021-09-30T17:49:00Z"/>
                <w:rFonts w:ascii="Verdana" w:hAnsi="Verdana" w:cs="Calibri"/>
                <w:sz w:val="14"/>
                <w:szCs w:val="14"/>
              </w:rPr>
            </w:pPr>
            <w:del w:id="5302" w:author="Hardik Malhotra" w:date="2021-09-30T17:49:00Z">
              <w:r w:rsidRPr="00C568E6" w:rsidDel="00590BE8">
                <w:rPr>
                  <w:rFonts w:ascii="Verdana" w:hAnsi="Verdana" w:cs="Calibri"/>
                  <w:sz w:val="14"/>
                  <w:szCs w:val="14"/>
                  <w:rPrChange w:id="5303" w:author="Ritu Kamra" w:date="2021-09-27T17:29:00Z">
                    <w:rPr>
                      <w:rFonts w:ascii="Verdana" w:hAnsi="Verdana" w:cs="Calibri"/>
                      <w:color w:val="000000"/>
                      <w:sz w:val="14"/>
                      <w:szCs w:val="14"/>
                    </w:rPr>
                  </w:rPrChange>
                </w:rPr>
                <w:delText>Chang Chung Plastics Co Ltd</w:delText>
              </w:r>
            </w:del>
          </w:p>
        </w:tc>
        <w:tc>
          <w:tcPr>
            <w:tcW w:w="841" w:type="dxa"/>
            <w:tcBorders>
              <w:top w:val="single" w:sz="2" w:space="0" w:color="000000"/>
              <w:left w:val="single" w:sz="2" w:space="0" w:color="000000"/>
              <w:bottom w:val="single" w:sz="2" w:space="0" w:color="000000"/>
              <w:right w:val="single" w:sz="2" w:space="0" w:color="000000"/>
            </w:tcBorders>
            <w:shd w:val="clear" w:color="auto" w:fill="FFFFFF"/>
            <w:vAlign w:val="bottom"/>
            <w:tcPrChange w:id="5304" w:author="Hardik Malhotra" w:date="2021-09-30T17:15:00Z">
              <w:tcPr>
                <w:tcW w:w="841" w:type="dxa"/>
                <w:tcBorders>
                  <w:top w:val="single" w:sz="2" w:space="0" w:color="000000"/>
                  <w:left w:val="single" w:sz="2" w:space="0" w:color="000000"/>
                  <w:bottom w:val="single" w:sz="2" w:space="0" w:color="000000"/>
                  <w:right w:val="single" w:sz="2" w:space="0" w:color="000000"/>
                </w:tcBorders>
                <w:shd w:val="clear" w:color="auto" w:fill="FFFFFF"/>
                <w:vAlign w:val="bottom"/>
              </w:tcPr>
            </w:tcPrChange>
          </w:tcPr>
          <w:p w14:paraId="4377F936" w14:textId="55AE732D" w:rsidR="00587138" w:rsidRPr="007525AD" w:rsidDel="00590BE8" w:rsidRDefault="00587138" w:rsidP="005858C1">
            <w:pPr>
              <w:pStyle w:val="BodyText"/>
              <w:spacing w:before="162" w:line="480" w:lineRule="auto"/>
              <w:ind w:right="-90"/>
              <w:jc w:val="center"/>
              <w:rPr>
                <w:del w:id="5305" w:author="Hardik Malhotra" w:date="2021-09-30T17:49:00Z"/>
                <w:rFonts w:ascii="Verdana" w:hAnsi="Verdana" w:cs="Calibri"/>
                <w:sz w:val="14"/>
                <w:szCs w:val="14"/>
              </w:rPr>
            </w:pPr>
            <w:del w:id="5306" w:author="Hardik Malhotra" w:date="2021-09-30T17:49:00Z">
              <w:r w:rsidRPr="00C568E6" w:rsidDel="00590BE8">
                <w:rPr>
                  <w:rFonts w:ascii="Verdana" w:hAnsi="Verdana" w:cs="Calibri"/>
                  <w:sz w:val="14"/>
                  <w:szCs w:val="14"/>
                  <w:rPrChange w:id="5307" w:author="Ritu Kamra" w:date="2021-09-27T17:29:00Z">
                    <w:rPr>
                      <w:rFonts w:ascii="Verdana" w:hAnsi="Verdana" w:cs="Calibri"/>
                      <w:color w:val="000000"/>
                      <w:sz w:val="14"/>
                      <w:szCs w:val="14"/>
                    </w:rPr>
                  </w:rPrChange>
                </w:rPr>
                <w:delText>1</w:delText>
              </w:r>
            </w:del>
          </w:p>
        </w:tc>
        <w:tc>
          <w:tcPr>
            <w:tcW w:w="90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308" w:author="Hardik Malhotra" w:date="2021-09-30T17:15:00Z">
              <w:tcPr>
                <w:tcW w:w="90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6CA0778A" w14:textId="3B81397E" w:rsidR="00587138" w:rsidRPr="007525AD" w:rsidDel="00590BE8" w:rsidRDefault="00587138" w:rsidP="005858C1">
            <w:pPr>
              <w:pStyle w:val="BodyText"/>
              <w:spacing w:before="162" w:line="480" w:lineRule="auto"/>
              <w:ind w:right="-90"/>
              <w:jc w:val="center"/>
              <w:rPr>
                <w:del w:id="5309" w:author="Hardik Malhotra" w:date="2021-09-30T17:49:00Z"/>
                <w:rFonts w:ascii="Verdana" w:hAnsi="Verdana" w:cs="Calibri"/>
                <w:sz w:val="14"/>
                <w:szCs w:val="14"/>
              </w:rPr>
            </w:pPr>
            <w:del w:id="5310" w:author="Hardik Malhotra" w:date="2021-09-30T17:49:00Z">
              <w:r w:rsidRPr="00C568E6" w:rsidDel="00590BE8">
                <w:rPr>
                  <w:rFonts w:ascii="Verdana" w:hAnsi="Verdana" w:cs="Calibri"/>
                  <w:sz w:val="14"/>
                  <w:szCs w:val="14"/>
                  <w:rPrChange w:id="5311" w:author="Ritu Kamra" w:date="2021-09-27T17:29:00Z">
                    <w:rPr>
                      <w:rFonts w:ascii="Verdana" w:hAnsi="Verdana" w:cs="Calibri"/>
                      <w:color w:val="000000"/>
                      <w:sz w:val="14"/>
                      <w:szCs w:val="14"/>
                    </w:rPr>
                  </w:rPrChange>
                </w:rPr>
                <w:delText>50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312"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6316CAB0" w14:textId="518DAD7E" w:rsidR="00587138" w:rsidRPr="007525AD" w:rsidDel="00590BE8" w:rsidRDefault="00587138" w:rsidP="005858C1">
            <w:pPr>
              <w:pStyle w:val="BodyText"/>
              <w:spacing w:before="162" w:line="480" w:lineRule="auto"/>
              <w:ind w:right="-90"/>
              <w:jc w:val="center"/>
              <w:rPr>
                <w:del w:id="5313" w:author="Hardik Malhotra" w:date="2021-09-30T17:49:00Z"/>
                <w:rFonts w:ascii="Verdana" w:hAnsi="Verdana" w:cs="Calibri"/>
                <w:sz w:val="14"/>
                <w:szCs w:val="14"/>
              </w:rPr>
            </w:pPr>
            <w:del w:id="5314" w:author="Hardik Malhotra" w:date="2021-09-30T17:49:00Z">
              <w:r w:rsidRPr="00C568E6" w:rsidDel="00590BE8">
                <w:rPr>
                  <w:rFonts w:ascii="Verdana" w:hAnsi="Verdana" w:cs="Calibri"/>
                  <w:sz w:val="14"/>
                  <w:szCs w:val="14"/>
                  <w:rPrChange w:id="5315" w:author="Ritu Kamra" w:date="2021-09-27T17:29:00Z">
                    <w:rPr>
                      <w:rFonts w:ascii="Verdana" w:hAnsi="Verdana" w:cs="Calibri"/>
                      <w:color w:val="000000"/>
                      <w:sz w:val="14"/>
                      <w:szCs w:val="14"/>
                    </w:rPr>
                  </w:rPrChange>
                </w:rPr>
                <w:delText>50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316"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C6AAEF4" w14:textId="5F2C7F2A" w:rsidR="00587138" w:rsidRPr="007525AD" w:rsidDel="00590BE8" w:rsidRDefault="00587138" w:rsidP="00A8358E">
            <w:pPr>
              <w:pStyle w:val="BodyText"/>
              <w:spacing w:before="162" w:line="480" w:lineRule="auto"/>
              <w:ind w:right="-90"/>
              <w:jc w:val="center"/>
              <w:rPr>
                <w:del w:id="5317" w:author="Hardik Malhotra" w:date="2021-09-30T17:49:00Z"/>
                <w:rFonts w:ascii="Verdana" w:hAnsi="Verdana" w:cs="Calibri"/>
                <w:sz w:val="14"/>
                <w:szCs w:val="14"/>
              </w:rPr>
              <w:pPrChange w:id="5318" w:author="Hardik Malhotra" w:date="2021-09-30T17:15:00Z">
                <w:pPr>
                  <w:pStyle w:val="BodyText"/>
                  <w:spacing w:before="162" w:line="480" w:lineRule="auto"/>
                  <w:ind w:right="-90"/>
                  <w:jc w:val="center"/>
                </w:pPr>
              </w:pPrChange>
            </w:pPr>
            <w:del w:id="5319" w:author="Hardik Malhotra" w:date="2021-09-30T17:49:00Z">
              <w:r w:rsidRPr="00C568E6" w:rsidDel="00590BE8">
                <w:rPr>
                  <w:rFonts w:ascii="Verdana" w:hAnsi="Verdana" w:cs="Calibri"/>
                  <w:sz w:val="14"/>
                  <w:szCs w:val="14"/>
                  <w:rPrChange w:id="5320" w:author="Ritu Kamra" w:date="2021-09-27T17:29:00Z">
                    <w:rPr>
                      <w:rFonts w:ascii="Verdana" w:hAnsi="Verdana" w:cs="Calibri"/>
                      <w:color w:val="000000"/>
                      <w:sz w:val="14"/>
                      <w:szCs w:val="14"/>
                    </w:rPr>
                  </w:rPrChange>
                </w:rPr>
                <w:delText>50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321"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23C6D1DC" w14:textId="1D60D6D1" w:rsidR="00587138" w:rsidRPr="007525AD" w:rsidDel="00590BE8" w:rsidRDefault="00587138" w:rsidP="00A8358E">
            <w:pPr>
              <w:pStyle w:val="BodyText"/>
              <w:spacing w:before="162" w:line="480" w:lineRule="auto"/>
              <w:ind w:right="-90"/>
              <w:jc w:val="center"/>
              <w:rPr>
                <w:del w:id="5322" w:author="Hardik Malhotra" w:date="2021-09-30T17:49:00Z"/>
                <w:rFonts w:ascii="Verdana" w:hAnsi="Verdana" w:cs="Calibri"/>
                <w:sz w:val="14"/>
                <w:szCs w:val="14"/>
              </w:rPr>
              <w:pPrChange w:id="5323" w:author="Hardik Malhotra" w:date="2021-09-30T17:15:00Z">
                <w:pPr>
                  <w:pStyle w:val="BodyText"/>
                  <w:spacing w:before="162" w:line="480" w:lineRule="auto"/>
                  <w:ind w:right="-90"/>
                  <w:jc w:val="center"/>
                </w:pPr>
              </w:pPrChange>
            </w:pPr>
            <w:del w:id="5324" w:author="Hardik Malhotra" w:date="2021-09-30T17:49:00Z">
              <w:r w:rsidRPr="00C568E6" w:rsidDel="00590BE8">
                <w:rPr>
                  <w:rFonts w:ascii="Verdana" w:hAnsi="Verdana" w:cs="Calibri"/>
                  <w:sz w:val="14"/>
                  <w:szCs w:val="14"/>
                  <w:rPrChange w:id="5325" w:author="Ritu Kamra" w:date="2021-09-27T17:29:00Z">
                    <w:rPr>
                      <w:rFonts w:ascii="Verdana" w:hAnsi="Verdana" w:cs="Calibri"/>
                      <w:color w:val="000000"/>
                      <w:sz w:val="14"/>
                      <w:szCs w:val="14"/>
                    </w:rPr>
                  </w:rPrChange>
                </w:rPr>
                <w:delText>70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326"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D6DAB48" w14:textId="3E08DF21" w:rsidR="00587138" w:rsidRPr="007525AD" w:rsidDel="00590BE8" w:rsidRDefault="00587138" w:rsidP="00A8358E">
            <w:pPr>
              <w:pStyle w:val="BodyText"/>
              <w:spacing w:before="162" w:line="480" w:lineRule="auto"/>
              <w:ind w:right="-90"/>
              <w:jc w:val="center"/>
              <w:rPr>
                <w:del w:id="5327" w:author="Hardik Malhotra" w:date="2021-09-30T17:49:00Z"/>
                <w:rFonts w:ascii="Verdana" w:hAnsi="Verdana" w:cs="Calibri"/>
                <w:sz w:val="14"/>
                <w:szCs w:val="14"/>
              </w:rPr>
              <w:pPrChange w:id="5328" w:author="Hardik Malhotra" w:date="2021-09-30T17:15:00Z">
                <w:pPr>
                  <w:pStyle w:val="BodyText"/>
                  <w:spacing w:before="162" w:line="480" w:lineRule="auto"/>
                  <w:ind w:right="-90"/>
                  <w:jc w:val="center"/>
                </w:pPr>
              </w:pPrChange>
            </w:pPr>
            <w:del w:id="5329" w:author="Hardik Malhotra" w:date="2021-09-30T17:49:00Z">
              <w:r w:rsidRPr="00C568E6" w:rsidDel="00590BE8">
                <w:rPr>
                  <w:rFonts w:ascii="Verdana" w:hAnsi="Verdana" w:cs="Calibri"/>
                  <w:sz w:val="14"/>
                  <w:szCs w:val="14"/>
                  <w:rPrChange w:id="5330" w:author="Ritu Kamra" w:date="2021-09-27T17:29:00Z">
                    <w:rPr>
                      <w:rFonts w:ascii="Verdana" w:hAnsi="Verdana" w:cs="Calibri"/>
                      <w:color w:val="000000"/>
                      <w:sz w:val="14"/>
                      <w:szCs w:val="14"/>
                    </w:rPr>
                  </w:rPrChange>
                </w:rPr>
                <w:delText>100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331"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350B224" w14:textId="38D7FBBF" w:rsidR="00587138" w:rsidRPr="007525AD" w:rsidDel="00590BE8" w:rsidRDefault="00587138" w:rsidP="00A8358E">
            <w:pPr>
              <w:pStyle w:val="BodyText"/>
              <w:spacing w:before="162" w:line="480" w:lineRule="auto"/>
              <w:ind w:right="-90"/>
              <w:jc w:val="center"/>
              <w:rPr>
                <w:del w:id="5332" w:author="Hardik Malhotra" w:date="2021-09-30T17:49:00Z"/>
                <w:rFonts w:ascii="Verdana" w:hAnsi="Verdana" w:cs="Calibri"/>
                <w:sz w:val="14"/>
                <w:szCs w:val="14"/>
              </w:rPr>
              <w:pPrChange w:id="5333" w:author="Hardik Malhotra" w:date="2021-09-30T17:15:00Z">
                <w:pPr>
                  <w:pStyle w:val="BodyText"/>
                  <w:spacing w:before="162" w:line="480" w:lineRule="auto"/>
                  <w:ind w:right="-90"/>
                  <w:jc w:val="center"/>
                </w:pPr>
              </w:pPrChange>
            </w:pPr>
            <w:del w:id="5334" w:author="Hardik Malhotra" w:date="2021-09-30T17:49:00Z">
              <w:r w:rsidRPr="00C568E6" w:rsidDel="00590BE8">
                <w:rPr>
                  <w:rFonts w:ascii="Verdana" w:hAnsi="Verdana" w:cs="Calibri"/>
                  <w:sz w:val="14"/>
                  <w:szCs w:val="14"/>
                  <w:rPrChange w:id="5335" w:author="Ritu Kamra" w:date="2021-09-27T17:29:00Z">
                    <w:rPr>
                      <w:rFonts w:ascii="Verdana" w:hAnsi="Verdana" w:cs="Calibri"/>
                      <w:color w:val="000000"/>
                      <w:sz w:val="14"/>
                      <w:szCs w:val="14"/>
                    </w:rPr>
                  </w:rPrChange>
                </w:rPr>
                <w:delText>100</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336"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9CEBF69" w14:textId="7B86D02C" w:rsidR="00587138" w:rsidRPr="007525AD" w:rsidDel="00590BE8" w:rsidRDefault="00587138" w:rsidP="00A8358E">
            <w:pPr>
              <w:pStyle w:val="BodyText"/>
              <w:spacing w:before="162" w:line="480" w:lineRule="auto"/>
              <w:ind w:right="-90"/>
              <w:jc w:val="center"/>
              <w:rPr>
                <w:del w:id="5337" w:author="Hardik Malhotra" w:date="2021-09-30T17:49:00Z"/>
                <w:rFonts w:ascii="Verdana" w:hAnsi="Verdana" w:cs="Calibri"/>
                <w:sz w:val="14"/>
                <w:szCs w:val="14"/>
              </w:rPr>
              <w:pPrChange w:id="5338" w:author="Hardik Malhotra" w:date="2021-09-30T17:15:00Z">
                <w:pPr>
                  <w:pStyle w:val="BodyText"/>
                  <w:spacing w:before="162" w:line="480" w:lineRule="auto"/>
                  <w:ind w:right="-90"/>
                  <w:jc w:val="center"/>
                </w:pPr>
              </w:pPrChange>
            </w:pPr>
            <w:del w:id="5339" w:author="Hardik Malhotra" w:date="2021-09-30T17:49:00Z">
              <w:r w:rsidRPr="00C568E6" w:rsidDel="00590BE8">
                <w:rPr>
                  <w:rFonts w:ascii="Verdana" w:hAnsi="Verdana" w:cs="Calibri"/>
                  <w:sz w:val="14"/>
                  <w:szCs w:val="14"/>
                  <w:rPrChange w:id="5340" w:author="Ritu Kamra" w:date="2021-09-27T17:29:00Z">
                    <w:rPr>
                      <w:rFonts w:ascii="Verdana" w:hAnsi="Verdana" w:cs="Calibri"/>
                      <w:color w:val="000000"/>
                      <w:sz w:val="14"/>
                      <w:szCs w:val="14"/>
                    </w:rPr>
                  </w:rPrChange>
                </w:rPr>
                <w:delText>100</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341"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2B91D8B1" w14:textId="0B4BAC4C" w:rsidR="00587138" w:rsidRPr="007525AD" w:rsidDel="00590BE8" w:rsidRDefault="00587138" w:rsidP="00A8358E">
            <w:pPr>
              <w:pStyle w:val="BodyText"/>
              <w:spacing w:before="162" w:line="480" w:lineRule="auto"/>
              <w:ind w:right="-90"/>
              <w:jc w:val="center"/>
              <w:rPr>
                <w:del w:id="5342" w:author="Hardik Malhotra" w:date="2021-09-30T17:49:00Z"/>
                <w:rFonts w:ascii="Verdana" w:hAnsi="Verdana" w:cs="Calibri"/>
                <w:sz w:val="14"/>
                <w:szCs w:val="14"/>
              </w:rPr>
              <w:pPrChange w:id="5343" w:author="Hardik Malhotra" w:date="2021-09-30T17:15:00Z">
                <w:pPr>
                  <w:pStyle w:val="BodyText"/>
                  <w:spacing w:before="162" w:line="480" w:lineRule="auto"/>
                  <w:ind w:right="-90"/>
                  <w:jc w:val="center"/>
                </w:pPr>
              </w:pPrChange>
            </w:pPr>
            <w:del w:id="5344" w:author="Hardik Malhotra" w:date="2021-09-30T17:49:00Z">
              <w:r w:rsidRPr="00C568E6" w:rsidDel="00590BE8">
                <w:rPr>
                  <w:rFonts w:ascii="Verdana" w:hAnsi="Verdana" w:cs="Calibri"/>
                  <w:sz w:val="14"/>
                  <w:szCs w:val="14"/>
                  <w:rPrChange w:id="5345" w:author="Ritu Kamra" w:date="2021-09-27T17:29:00Z">
                    <w:rPr>
                      <w:rFonts w:ascii="Verdana" w:hAnsi="Verdana" w:cs="Calibri"/>
                      <w:color w:val="000000"/>
                      <w:sz w:val="14"/>
                      <w:szCs w:val="14"/>
                    </w:rPr>
                  </w:rPrChange>
                </w:rPr>
                <w:delText>100</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346"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532C4F6" w14:textId="14BD9A65" w:rsidR="00587138" w:rsidRPr="007525AD" w:rsidDel="00590BE8" w:rsidRDefault="00587138" w:rsidP="00A8358E">
            <w:pPr>
              <w:pStyle w:val="BodyText"/>
              <w:spacing w:before="162" w:line="480" w:lineRule="auto"/>
              <w:ind w:right="-90"/>
              <w:jc w:val="center"/>
              <w:rPr>
                <w:del w:id="5347" w:author="Hardik Malhotra" w:date="2021-09-30T17:49:00Z"/>
                <w:rFonts w:ascii="Verdana" w:hAnsi="Verdana" w:cs="Calibri"/>
                <w:sz w:val="14"/>
                <w:szCs w:val="14"/>
              </w:rPr>
              <w:pPrChange w:id="5348" w:author="Hardik Malhotra" w:date="2021-09-30T17:15:00Z">
                <w:pPr>
                  <w:pStyle w:val="BodyText"/>
                  <w:spacing w:before="162" w:line="480" w:lineRule="auto"/>
                  <w:ind w:right="-90"/>
                  <w:jc w:val="center"/>
                </w:pPr>
              </w:pPrChange>
            </w:pPr>
            <w:del w:id="5349" w:author="Hardik Malhotra" w:date="2021-09-30T17:49:00Z">
              <w:r w:rsidRPr="00C568E6" w:rsidDel="00590BE8">
                <w:rPr>
                  <w:rFonts w:ascii="Verdana" w:hAnsi="Verdana" w:cs="Calibri"/>
                  <w:sz w:val="14"/>
                  <w:szCs w:val="14"/>
                  <w:rPrChange w:id="5350" w:author="Ritu Kamra" w:date="2021-09-27T17:29:00Z">
                    <w:rPr>
                      <w:rFonts w:ascii="Verdana" w:hAnsi="Verdana" w:cs="Calibri"/>
                      <w:color w:val="000000"/>
                      <w:sz w:val="14"/>
                      <w:szCs w:val="14"/>
                    </w:rPr>
                  </w:rPrChange>
                </w:rPr>
                <w:delText>100</w:delText>
              </w:r>
            </w:del>
          </w:p>
        </w:tc>
      </w:tr>
      <w:tr w:rsidR="00587138" w:rsidRPr="00C568E6" w:rsidDel="00590BE8" w14:paraId="3208B5B6" w14:textId="2C83F1C7" w:rsidTr="00A8358E">
        <w:trPr>
          <w:cantSplit/>
          <w:trHeight w:val="1134"/>
          <w:del w:id="5351" w:author="Hardik Malhotra" w:date="2021-09-30T17:49:00Z"/>
          <w:trPrChange w:id="5352" w:author="Hardik Malhotra" w:date="2021-09-30T17:15:00Z">
            <w:trPr>
              <w:trHeight w:val="558"/>
            </w:trPr>
          </w:trPrChange>
        </w:trPr>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353" w:author="Hardik Malhotra" w:date="2021-09-30T17:1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34C4F121" w14:textId="6066BB72" w:rsidR="00587138" w:rsidRPr="007525AD" w:rsidDel="00590BE8" w:rsidRDefault="00587138" w:rsidP="005858C1">
            <w:pPr>
              <w:pStyle w:val="BodyText"/>
              <w:spacing w:before="162" w:line="480" w:lineRule="auto"/>
              <w:ind w:right="-90"/>
              <w:jc w:val="center"/>
              <w:rPr>
                <w:del w:id="5354" w:author="Hardik Malhotra" w:date="2021-09-30T17:49:00Z"/>
                <w:rFonts w:ascii="Verdana" w:hAnsi="Verdana" w:cs="Calibri"/>
                <w:sz w:val="14"/>
                <w:szCs w:val="14"/>
              </w:rPr>
            </w:pPr>
            <w:del w:id="5355" w:author="Hardik Malhotra" w:date="2021-09-30T17:49:00Z">
              <w:r w:rsidDel="00590BE8">
                <w:rPr>
                  <w:rFonts w:ascii="Verdana" w:hAnsi="Verdana" w:cs="Calibri"/>
                  <w:sz w:val="14"/>
                  <w:szCs w:val="14"/>
                </w:rPr>
                <w:delText>Dow Epoxy</w:delText>
              </w:r>
            </w:del>
          </w:p>
        </w:tc>
        <w:tc>
          <w:tcPr>
            <w:tcW w:w="841" w:type="dxa"/>
            <w:tcBorders>
              <w:top w:val="single" w:sz="2" w:space="0" w:color="000000"/>
              <w:left w:val="single" w:sz="2" w:space="0" w:color="000000"/>
              <w:bottom w:val="single" w:sz="2" w:space="0" w:color="000000"/>
              <w:right w:val="single" w:sz="2" w:space="0" w:color="000000"/>
            </w:tcBorders>
            <w:shd w:val="clear" w:color="auto" w:fill="FFFFFF"/>
            <w:vAlign w:val="bottom"/>
            <w:tcPrChange w:id="5356" w:author="Hardik Malhotra" w:date="2021-09-30T17:15:00Z">
              <w:tcPr>
                <w:tcW w:w="841" w:type="dxa"/>
                <w:tcBorders>
                  <w:top w:val="single" w:sz="2" w:space="0" w:color="000000"/>
                  <w:left w:val="single" w:sz="2" w:space="0" w:color="000000"/>
                  <w:bottom w:val="single" w:sz="2" w:space="0" w:color="000000"/>
                  <w:right w:val="single" w:sz="2" w:space="0" w:color="000000"/>
                </w:tcBorders>
                <w:shd w:val="clear" w:color="auto" w:fill="FFFFFF"/>
                <w:vAlign w:val="bottom"/>
              </w:tcPr>
            </w:tcPrChange>
          </w:tcPr>
          <w:p w14:paraId="02636066" w14:textId="7949DA2E" w:rsidR="00587138" w:rsidRPr="007525AD" w:rsidDel="00590BE8" w:rsidRDefault="00587138" w:rsidP="005858C1">
            <w:pPr>
              <w:pStyle w:val="BodyText"/>
              <w:spacing w:before="162" w:line="480" w:lineRule="auto"/>
              <w:ind w:right="-90"/>
              <w:jc w:val="center"/>
              <w:rPr>
                <w:del w:id="5357" w:author="Hardik Malhotra" w:date="2021-09-30T17:49:00Z"/>
                <w:rFonts w:ascii="Verdana" w:hAnsi="Verdana" w:cs="Calibri"/>
                <w:sz w:val="14"/>
                <w:szCs w:val="14"/>
              </w:rPr>
            </w:pPr>
            <w:del w:id="5358" w:author="Hardik Malhotra" w:date="2021-09-30T17:49:00Z">
              <w:r w:rsidDel="00590BE8">
                <w:rPr>
                  <w:rFonts w:ascii="Verdana" w:hAnsi="Verdana" w:cs="Calibri"/>
                  <w:sz w:val="14"/>
                  <w:szCs w:val="14"/>
                </w:rPr>
                <w:delText>1</w:delText>
              </w:r>
            </w:del>
          </w:p>
        </w:tc>
        <w:tc>
          <w:tcPr>
            <w:tcW w:w="90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359" w:author="Hardik Malhotra" w:date="2021-09-30T17:15:00Z">
              <w:tcPr>
                <w:tcW w:w="90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3975E1A0" w14:textId="4B9787AF" w:rsidR="00587138" w:rsidRPr="007525AD" w:rsidDel="00590BE8" w:rsidRDefault="00587138" w:rsidP="00A8358E">
            <w:pPr>
              <w:pStyle w:val="BodyText"/>
              <w:spacing w:before="162" w:line="480" w:lineRule="auto"/>
              <w:ind w:right="-90"/>
              <w:jc w:val="center"/>
              <w:rPr>
                <w:del w:id="5360" w:author="Hardik Malhotra" w:date="2021-09-30T17:49:00Z"/>
                <w:rFonts w:ascii="Verdana" w:hAnsi="Verdana" w:cs="Calibri"/>
                <w:sz w:val="14"/>
                <w:szCs w:val="14"/>
              </w:rPr>
              <w:pPrChange w:id="5361" w:author="Hardik Malhotra" w:date="2021-09-30T17:15:00Z">
                <w:pPr>
                  <w:pStyle w:val="BodyText"/>
                  <w:spacing w:before="162" w:line="480" w:lineRule="auto"/>
                  <w:ind w:right="-90"/>
                  <w:jc w:val="center"/>
                </w:pPr>
              </w:pPrChange>
            </w:pPr>
            <w:del w:id="5362" w:author="Hardik Malhotra" w:date="2021-09-30T17:49:00Z">
              <w:r w:rsidDel="00590BE8">
                <w:rPr>
                  <w:rFonts w:ascii="Verdana" w:hAnsi="Verdana" w:cs="Calibri"/>
                  <w:sz w:val="14"/>
                  <w:szCs w:val="14"/>
                </w:rPr>
                <w:delText>30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363"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A5D9648" w14:textId="3706B735" w:rsidR="00587138" w:rsidRPr="007525AD" w:rsidDel="00590BE8" w:rsidRDefault="00587138" w:rsidP="00A8358E">
            <w:pPr>
              <w:pStyle w:val="BodyText"/>
              <w:spacing w:before="162" w:line="480" w:lineRule="auto"/>
              <w:ind w:right="-90"/>
              <w:jc w:val="center"/>
              <w:rPr>
                <w:del w:id="5364" w:author="Hardik Malhotra" w:date="2021-09-30T17:49:00Z"/>
                <w:rFonts w:ascii="Verdana" w:hAnsi="Verdana" w:cs="Calibri"/>
                <w:sz w:val="14"/>
                <w:szCs w:val="14"/>
              </w:rPr>
              <w:pPrChange w:id="5365" w:author="Hardik Malhotra" w:date="2021-09-30T17:15:00Z">
                <w:pPr>
                  <w:pStyle w:val="BodyText"/>
                  <w:spacing w:before="162" w:line="480" w:lineRule="auto"/>
                  <w:ind w:right="-90"/>
                  <w:jc w:val="center"/>
                </w:pPr>
              </w:pPrChange>
            </w:pPr>
            <w:del w:id="5366" w:author="Hardik Malhotra" w:date="2021-09-30T17:49:00Z">
              <w:r w:rsidDel="00590BE8">
                <w:rPr>
                  <w:rFonts w:ascii="Verdana" w:hAnsi="Verdana" w:cs="Calibri"/>
                  <w:sz w:val="14"/>
                  <w:szCs w:val="14"/>
                </w:rPr>
                <w:delText>30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367"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35B5338" w14:textId="375AD856" w:rsidR="00587138" w:rsidRPr="007525AD" w:rsidDel="00590BE8" w:rsidRDefault="00587138" w:rsidP="00A8358E">
            <w:pPr>
              <w:pStyle w:val="BodyText"/>
              <w:spacing w:before="162" w:line="480" w:lineRule="auto"/>
              <w:ind w:right="-90"/>
              <w:jc w:val="center"/>
              <w:rPr>
                <w:del w:id="5368" w:author="Hardik Malhotra" w:date="2021-09-30T17:49:00Z"/>
                <w:rFonts w:ascii="Verdana" w:hAnsi="Verdana" w:cs="Calibri"/>
                <w:sz w:val="14"/>
                <w:szCs w:val="14"/>
              </w:rPr>
              <w:pPrChange w:id="5369" w:author="Hardik Malhotra" w:date="2021-09-30T17:15:00Z">
                <w:pPr>
                  <w:pStyle w:val="BodyText"/>
                  <w:spacing w:before="162" w:line="480" w:lineRule="auto"/>
                  <w:ind w:right="-90"/>
                  <w:jc w:val="center"/>
                </w:pPr>
              </w:pPrChange>
            </w:pPr>
            <w:del w:id="5370" w:author="Hardik Malhotra" w:date="2021-09-30T17:49:00Z">
              <w:r w:rsidDel="00590BE8">
                <w:rPr>
                  <w:rFonts w:ascii="Verdana" w:hAnsi="Verdana" w:cs="Calibri"/>
                  <w:sz w:val="14"/>
                  <w:szCs w:val="14"/>
                </w:rPr>
                <w:delText>30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371"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1949058" w14:textId="7282F7FC" w:rsidR="00587138" w:rsidRPr="007525AD" w:rsidDel="00590BE8" w:rsidRDefault="00587138" w:rsidP="00A8358E">
            <w:pPr>
              <w:pStyle w:val="BodyText"/>
              <w:spacing w:before="162" w:line="480" w:lineRule="auto"/>
              <w:ind w:right="-90"/>
              <w:jc w:val="center"/>
              <w:rPr>
                <w:del w:id="5372" w:author="Hardik Malhotra" w:date="2021-09-30T17:49:00Z"/>
                <w:rFonts w:ascii="Verdana" w:hAnsi="Verdana" w:cs="Calibri"/>
                <w:sz w:val="14"/>
                <w:szCs w:val="14"/>
              </w:rPr>
              <w:pPrChange w:id="5373" w:author="Hardik Malhotra" w:date="2021-09-30T17:15:00Z">
                <w:pPr>
                  <w:pStyle w:val="BodyText"/>
                  <w:spacing w:before="162" w:line="480" w:lineRule="auto"/>
                  <w:ind w:right="-90"/>
                  <w:jc w:val="center"/>
                </w:pPr>
              </w:pPrChange>
            </w:pPr>
            <w:del w:id="5374" w:author="Hardik Malhotra" w:date="2021-09-30T17:49:00Z">
              <w:r w:rsidDel="00590BE8">
                <w:rPr>
                  <w:rFonts w:ascii="Verdana" w:hAnsi="Verdana" w:cs="Calibri"/>
                  <w:sz w:val="14"/>
                  <w:szCs w:val="14"/>
                </w:rPr>
                <w:delText>30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375"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0B724355" w14:textId="63BEEB55" w:rsidR="00587138" w:rsidRPr="007525AD" w:rsidDel="00590BE8" w:rsidRDefault="00587138" w:rsidP="00A8358E">
            <w:pPr>
              <w:pStyle w:val="BodyText"/>
              <w:spacing w:before="162" w:line="480" w:lineRule="auto"/>
              <w:ind w:right="-90"/>
              <w:jc w:val="center"/>
              <w:rPr>
                <w:del w:id="5376" w:author="Hardik Malhotra" w:date="2021-09-30T17:49:00Z"/>
                <w:rFonts w:ascii="Verdana" w:hAnsi="Verdana" w:cs="Calibri"/>
                <w:sz w:val="14"/>
                <w:szCs w:val="14"/>
              </w:rPr>
              <w:pPrChange w:id="5377" w:author="Hardik Malhotra" w:date="2021-09-30T17:15:00Z">
                <w:pPr>
                  <w:pStyle w:val="BodyText"/>
                  <w:spacing w:before="162" w:line="480" w:lineRule="auto"/>
                  <w:ind w:right="-90"/>
                  <w:jc w:val="center"/>
                </w:pPr>
              </w:pPrChange>
            </w:pPr>
            <w:del w:id="5378" w:author="Hardik Malhotra" w:date="2021-09-30T17:49:00Z">
              <w:r w:rsidDel="00590BE8">
                <w:rPr>
                  <w:rFonts w:ascii="Verdana" w:hAnsi="Verdana" w:cs="Calibri"/>
                  <w:sz w:val="14"/>
                  <w:szCs w:val="14"/>
                </w:rPr>
                <w:delText>30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379"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398DD2AB" w14:textId="59D27D5E" w:rsidR="00587138" w:rsidRPr="007525AD" w:rsidDel="00590BE8" w:rsidRDefault="00587138" w:rsidP="00A8358E">
            <w:pPr>
              <w:pStyle w:val="BodyText"/>
              <w:spacing w:before="162" w:line="480" w:lineRule="auto"/>
              <w:ind w:right="-90"/>
              <w:jc w:val="center"/>
              <w:rPr>
                <w:del w:id="5380" w:author="Hardik Malhotra" w:date="2021-09-30T17:49:00Z"/>
                <w:rFonts w:ascii="Verdana" w:hAnsi="Verdana" w:cs="Calibri"/>
                <w:sz w:val="14"/>
                <w:szCs w:val="14"/>
              </w:rPr>
              <w:pPrChange w:id="5381" w:author="Hardik Malhotra" w:date="2021-09-30T17:15:00Z">
                <w:pPr>
                  <w:pStyle w:val="BodyText"/>
                  <w:spacing w:before="162" w:line="480" w:lineRule="auto"/>
                  <w:ind w:right="-90"/>
                  <w:jc w:val="center"/>
                </w:pPr>
              </w:pPrChange>
            </w:pPr>
            <w:del w:id="5382" w:author="Hardik Malhotra" w:date="2021-09-30T17:49:00Z">
              <w:r w:rsidDel="00590BE8">
                <w:rPr>
                  <w:rFonts w:ascii="Verdana" w:hAnsi="Verdana" w:cs="Calibri"/>
                  <w:sz w:val="14"/>
                  <w:szCs w:val="14"/>
                </w:rPr>
                <w:delText>30</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383"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0D7CC35" w14:textId="244784F8" w:rsidR="00587138" w:rsidRPr="007525AD" w:rsidDel="00590BE8" w:rsidRDefault="00587138" w:rsidP="00A8358E">
            <w:pPr>
              <w:pStyle w:val="BodyText"/>
              <w:spacing w:before="162" w:line="480" w:lineRule="auto"/>
              <w:ind w:right="-90"/>
              <w:jc w:val="center"/>
              <w:rPr>
                <w:del w:id="5384" w:author="Hardik Malhotra" w:date="2021-09-30T17:49:00Z"/>
                <w:rFonts w:ascii="Verdana" w:hAnsi="Verdana" w:cs="Calibri"/>
                <w:sz w:val="14"/>
                <w:szCs w:val="14"/>
              </w:rPr>
              <w:pPrChange w:id="5385" w:author="Hardik Malhotra" w:date="2021-09-30T17:15:00Z">
                <w:pPr>
                  <w:pStyle w:val="BodyText"/>
                  <w:spacing w:before="162" w:line="480" w:lineRule="auto"/>
                  <w:ind w:right="-90"/>
                  <w:jc w:val="center"/>
                </w:pPr>
              </w:pPrChange>
            </w:pPr>
            <w:del w:id="5386" w:author="Hardik Malhotra" w:date="2021-09-30T17:49:00Z">
              <w:r w:rsidDel="00590BE8">
                <w:rPr>
                  <w:rFonts w:ascii="Verdana" w:hAnsi="Verdana" w:cs="Calibri"/>
                  <w:sz w:val="14"/>
                  <w:szCs w:val="14"/>
                </w:rPr>
                <w:delText>30</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387"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41C1B7D0" w14:textId="2C8DE754" w:rsidR="00587138" w:rsidRPr="007525AD" w:rsidDel="00590BE8" w:rsidRDefault="00587138" w:rsidP="00A8358E">
            <w:pPr>
              <w:pStyle w:val="BodyText"/>
              <w:spacing w:before="162" w:line="480" w:lineRule="auto"/>
              <w:ind w:right="-90"/>
              <w:jc w:val="center"/>
              <w:rPr>
                <w:del w:id="5388" w:author="Hardik Malhotra" w:date="2021-09-30T17:49:00Z"/>
                <w:rFonts w:ascii="Verdana" w:hAnsi="Verdana" w:cs="Calibri"/>
                <w:sz w:val="14"/>
                <w:szCs w:val="14"/>
              </w:rPr>
              <w:pPrChange w:id="5389" w:author="Hardik Malhotra" w:date="2021-09-30T17:15:00Z">
                <w:pPr>
                  <w:pStyle w:val="BodyText"/>
                  <w:spacing w:before="162" w:line="480" w:lineRule="auto"/>
                  <w:ind w:right="-90"/>
                  <w:jc w:val="center"/>
                </w:pPr>
              </w:pPrChange>
            </w:pPr>
            <w:del w:id="5390" w:author="Hardik Malhotra" w:date="2021-09-30T17:49:00Z">
              <w:r w:rsidDel="00590BE8">
                <w:rPr>
                  <w:rFonts w:ascii="Verdana" w:hAnsi="Verdana" w:cs="Calibri"/>
                  <w:sz w:val="14"/>
                  <w:szCs w:val="14"/>
                </w:rPr>
                <w:delText>30</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391"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3FB586FF" w14:textId="4D0DFBDB" w:rsidR="00587138" w:rsidRPr="007525AD" w:rsidDel="00590BE8" w:rsidRDefault="00587138" w:rsidP="00A8358E">
            <w:pPr>
              <w:pStyle w:val="BodyText"/>
              <w:spacing w:before="162" w:line="480" w:lineRule="auto"/>
              <w:ind w:right="-90"/>
              <w:jc w:val="center"/>
              <w:rPr>
                <w:del w:id="5392" w:author="Hardik Malhotra" w:date="2021-09-30T17:49:00Z"/>
                <w:rFonts w:ascii="Verdana" w:hAnsi="Verdana" w:cs="Calibri"/>
                <w:sz w:val="14"/>
                <w:szCs w:val="14"/>
              </w:rPr>
              <w:pPrChange w:id="5393" w:author="Hardik Malhotra" w:date="2021-09-30T17:15:00Z">
                <w:pPr>
                  <w:pStyle w:val="BodyText"/>
                  <w:spacing w:before="162" w:line="480" w:lineRule="auto"/>
                  <w:ind w:right="-90"/>
                  <w:jc w:val="center"/>
                </w:pPr>
              </w:pPrChange>
            </w:pPr>
            <w:del w:id="5394" w:author="Hardik Malhotra" w:date="2021-09-30T17:49:00Z">
              <w:r w:rsidDel="00590BE8">
                <w:rPr>
                  <w:rFonts w:ascii="Verdana" w:hAnsi="Verdana" w:cs="Calibri"/>
                  <w:sz w:val="14"/>
                  <w:szCs w:val="14"/>
                </w:rPr>
                <w:delText>30</w:delText>
              </w:r>
            </w:del>
          </w:p>
        </w:tc>
      </w:tr>
      <w:tr w:rsidR="00587138" w:rsidRPr="00C568E6" w:rsidDel="00590BE8" w14:paraId="4AE11F50" w14:textId="0521B2CF" w:rsidTr="00A8358E">
        <w:trPr>
          <w:cantSplit/>
          <w:trHeight w:val="1134"/>
          <w:del w:id="5395" w:author="Hardik Malhotra" w:date="2021-09-30T17:49:00Z"/>
          <w:trPrChange w:id="5396" w:author="Hardik Malhotra" w:date="2021-09-30T17:15:00Z">
            <w:trPr>
              <w:trHeight w:val="558"/>
            </w:trPr>
          </w:trPrChange>
        </w:trPr>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397" w:author="Hardik Malhotra" w:date="2021-09-30T17:1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32FCF20" w14:textId="778362D8" w:rsidR="00587138" w:rsidRPr="007525AD" w:rsidDel="00590BE8" w:rsidRDefault="00587138" w:rsidP="005858C1">
            <w:pPr>
              <w:pStyle w:val="BodyText"/>
              <w:spacing w:before="162" w:line="480" w:lineRule="auto"/>
              <w:ind w:right="-90"/>
              <w:jc w:val="center"/>
              <w:rPr>
                <w:del w:id="5398" w:author="Hardik Malhotra" w:date="2021-09-30T17:49:00Z"/>
                <w:rFonts w:ascii="Verdana" w:hAnsi="Verdana" w:cs="Calibri"/>
                <w:sz w:val="14"/>
                <w:szCs w:val="14"/>
              </w:rPr>
            </w:pPr>
            <w:del w:id="5399" w:author="Hardik Malhotra" w:date="2021-09-30T17:49:00Z">
              <w:r w:rsidDel="00590BE8">
                <w:rPr>
                  <w:rFonts w:ascii="Verdana" w:hAnsi="Verdana" w:cs="Calibri"/>
                  <w:sz w:val="14"/>
                  <w:szCs w:val="14"/>
                </w:rPr>
                <w:delText>LEUNA-Harze GmbH</w:delText>
              </w:r>
            </w:del>
          </w:p>
        </w:tc>
        <w:tc>
          <w:tcPr>
            <w:tcW w:w="841" w:type="dxa"/>
            <w:tcBorders>
              <w:top w:val="single" w:sz="2" w:space="0" w:color="000000"/>
              <w:left w:val="single" w:sz="2" w:space="0" w:color="000000"/>
              <w:bottom w:val="single" w:sz="2" w:space="0" w:color="000000"/>
              <w:right w:val="single" w:sz="2" w:space="0" w:color="000000"/>
            </w:tcBorders>
            <w:shd w:val="clear" w:color="auto" w:fill="FFFFFF"/>
            <w:vAlign w:val="bottom"/>
            <w:tcPrChange w:id="5400" w:author="Hardik Malhotra" w:date="2021-09-30T17:15:00Z">
              <w:tcPr>
                <w:tcW w:w="841" w:type="dxa"/>
                <w:tcBorders>
                  <w:top w:val="single" w:sz="2" w:space="0" w:color="000000"/>
                  <w:left w:val="single" w:sz="2" w:space="0" w:color="000000"/>
                  <w:bottom w:val="single" w:sz="2" w:space="0" w:color="000000"/>
                  <w:right w:val="single" w:sz="2" w:space="0" w:color="000000"/>
                </w:tcBorders>
                <w:shd w:val="clear" w:color="auto" w:fill="FFFFFF"/>
                <w:vAlign w:val="bottom"/>
              </w:tcPr>
            </w:tcPrChange>
          </w:tcPr>
          <w:p w14:paraId="2C29C775" w14:textId="289F211A" w:rsidR="00587138" w:rsidRPr="007525AD" w:rsidDel="00590BE8" w:rsidRDefault="00587138" w:rsidP="005858C1">
            <w:pPr>
              <w:pStyle w:val="BodyText"/>
              <w:spacing w:before="162" w:line="480" w:lineRule="auto"/>
              <w:ind w:right="-90"/>
              <w:jc w:val="center"/>
              <w:rPr>
                <w:del w:id="5401" w:author="Hardik Malhotra" w:date="2021-09-30T17:49:00Z"/>
                <w:rFonts w:ascii="Verdana" w:hAnsi="Verdana" w:cs="Calibri"/>
                <w:sz w:val="14"/>
                <w:szCs w:val="14"/>
              </w:rPr>
            </w:pPr>
            <w:del w:id="5402" w:author="Hardik Malhotra" w:date="2021-09-30T17:49:00Z">
              <w:r w:rsidDel="00590BE8">
                <w:rPr>
                  <w:rFonts w:ascii="Verdana" w:hAnsi="Verdana" w:cs="Calibri"/>
                  <w:sz w:val="14"/>
                  <w:szCs w:val="14"/>
                </w:rPr>
                <w:delText>1</w:delText>
              </w:r>
            </w:del>
          </w:p>
        </w:tc>
        <w:tc>
          <w:tcPr>
            <w:tcW w:w="90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403" w:author="Hardik Malhotra" w:date="2021-09-30T17:15:00Z">
              <w:tcPr>
                <w:tcW w:w="90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9D59C42" w14:textId="666E6C65" w:rsidR="00587138" w:rsidRPr="007525AD" w:rsidDel="00590BE8" w:rsidRDefault="00587138" w:rsidP="00A8358E">
            <w:pPr>
              <w:pStyle w:val="BodyText"/>
              <w:spacing w:before="162" w:line="480" w:lineRule="auto"/>
              <w:ind w:right="-90"/>
              <w:jc w:val="center"/>
              <w:rPr>
                <w:del w:id="5404" w:author="Hardik Malhotra" w:date="2021-09-30T17:49:00Z"/>
                <w:rFonts w:ascii="Verdana" w:hAnsi="Verdana" w:cs="Calibri"/>
                <w:sz w:val="14"/>
                <w:szCs w:val="14"/>
              </w:rPr>
              <w:pPrChange w:id="5405" w:author="Hardik Malhotra" w:date="2021-09-30T17:15:00Z">
                <w:pPr>
                  <w:pStyle w:val="BodyText"/>
                  <w:spacing w:before="162" w:line="480" w:lineRule="auto"/>
                  <w:ind w:right="-90"/>
                  <w:jc w:val="center"/>
                </w:pPr>
              </w:pPrChange>
            </w:pPr>
            <w:del w:id="5406" w:author="Hardik Malhotra" w:date="2021-09-30T17:49:00Z">
              <w:r w:rsidDel="00590BE8">
                <w:rPr>
                  <w:rFonts w:ascii="Verdana" w:hAnsi="Verdana" w:cs="Calibri"/>
                  <w:sz w:val="14"/>
                  <w:szCs w:val="14"/>
                </w:rPr>
                <w:delText>40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407"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2D87820" w14:textId="25EE1F5E" w:rsidR="00587138" w:rsidRPr="007525AD" w:rsidDel="00590BE8" w:rsidRDefault="00587138" w:rsidP="00A8358E">
            <w:pPr>
              <w:pStyle w:val="BodyText"/>
              <w:spacing w:before="162" w:line="480" w:lineRule="auto"/>
              <w:ind w:right="-90"/>
              <w:jc w:val="center"/>
              <w:rPr>
                <w:del w:id="5408" w:author="Hardik Malhotra" w:date="2021-09-30T17:49:00Z"/>
                <w:rFonts w:ascii="Verdana" w:hAnsi="Verdana" w:cs="Calibri"/>
                <w:sz w:val="14"/>
                <w:szCs w:val="14"/>
              </w:rPr>
              <w:pPrChange w:id="5409" w:author="Hardik Malhotra" w:date="2021-09-30T17:15:00Z">
                <w:pPr>
                  <w:pStyle w:val="BodyText"/>
                  <w:spacing w:before="162" w:line="480" w:lineRule="auto"/>
                  <w:ind w:right="-90"/>
                  <w:jc w:val="center"/>
                </w:pPr>
              </w:pPrChange>
            </w:pPr>
            <w:del w:id="5410" w:author="Hardik Malhotra" w:date="2021-09-30T17:49:00Z">
              <w:r w:rsidDel="00590BE8">
                <w:rPr>
                  <w:rFonts w:ascii="Verdana" w:hAnsi="Verdana" w:cs="Calibri"/>
                  <w:sz w:val="14"/>
                  <w:szCs w:val="14"/>
                </w:rPr>
                <w:delText>40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411"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5854FE5" w14:textId="27777ACB" w:rsidR="00587138" w:rsidRPr="007525AD" w:rsidDel="00590BE8" w:rsidRDefault="00587138" w:rsidP="00A8358E">
            <w:pPr>
              <w:pStyle w:val="BodyText"/>
              <w:spacing w:before="162" w:line="480" w:lineRule="auto"/>
              <w:ind w:right="-90"/>
              <w:jc w:val="center"/>
              <w:rPr>
                <w:del w:id="5412" w:author="Hardik Malhotra" w:date="2021-09-30T17:49:00Z"/>
                <w:rFonts w:ascii="Verdana" w:hAnsi="Verdana" w:cs="Calibri"/>
                <w:sz w:val="14"/>
                <w:szCs w:val="14"/>
              </w:rPr>
              <w:pPrChange w:id="5413" w:author="Hardik Malhotra" w:date="2021-09-30T17:15:00Z">
                <w:pPr>
                  <w:pStyle w:val="BodyText"/>
                  <w:spacing w:before="162" w:line="480" w:lineRule="auto"/>
                  <w:ind w:right="-90"/>
                  <w:jc w:val="center"/>
                </w:pPr>
              </w:pPrChange>
            </w:pPr>
            <w:del w:id="5414" w:author="Hardik Malhotra" w:date="2021-09-30T17:49:00Z">
              <w:r w:rsidDel="00590BE8">
                <w:rPr>
                  <w:rFonts w:ascii="Verdana" w:hAnsi="Verdana" w:cs="Calibri"/>
                  <w:sz w:val="14"/>
                  <w:szCs w:val="14"/>
                </w:rPr>
                <w:delText>40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415"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656F02A" w14:textId="1BB5814A" w:rsidR="00587138" w:rsidRPr="007525AD" w:rsidDel="00590BE8" w:rsidRDefault="00587138" w:rsidP="00A8358E">
            <w:pPr>
              <w:pStyle w:val="BodyText"/>
              <w:spacing w:before="162" w:line="480" w:lineRule="auto"/>
              <w:ind w:right="-90"/>
              <w:jc w:val="center"/>
              <w:rPr>
                <w:del w:id="5416" w:author="Hardik Malhotra" w:date="2021-09-30T17:49:00Z"/>
                <w:rFonts w:ascii="Verdana" w:hAnsi="Verdana" w:cs="Calibri"/>
                <w:sz w:val="14"/>
                <w:szCs w:val="14"/>
              </w:rPr>
              <w:pPrChange w:id="5417" w:author="Hardik Malhotra" w:date="2021-09-30T17:15:00Z">
                <w:pPr>
                  <w:pStyle w:val="BodyText"/>
                  <w:spacing w:before="162" w:line="480" w:lineRule="auto"/>
                  <w:ind w:right="-90"/>
                  <w:jc w:val="center"/>
                </w:pPr>
              </w:pPrChange>
            </w:pPr>
            <w:del w:id="5418" w:author="Hardik Malhotra" w:date="2021-09-30T17:49:00Z">
              <w:r w:rsidDel="00590BE8">
                <w:rPr>
                  <w:rFonts w:ascii="Verdana" w:hAnsi="Verdana" w:cs="Calibri"/>
                  <w:sz w:val="14"/>
                  <w:szCs w:val="14"/>
                </w:rPr>
                <w:delText>40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419"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20484B5C" w14:textId="7F6E1891" w:rsidR="00587138" w:rsidRPr="007525AD" w:rsidDel="00590BE8" w:rsidRDefault="00587138" w:rsidP="00A8358E">
            <w:pPr>
              <w:pStyle w:val="BodyText"/>
              <w:spacing w:before="162" w:line="480" w:lineRule="auto"/>
              <w:ind w:right="-90"/>
              <w:jc w:val="center"/>
              <w:rPr>
                <w:del w:id="5420" w:author="Hardik Malhotra" w:date="2021-09-30T17:49:00Z"/>
                <w:rFonts w:ascii="Verdana" w:hAnsi="Verdana" w:cs="Calibri"/>
                <w:sz w:val="14"/>
                <w:szCs w:val="14"/>
              </w:rPr>
              <w:pPrChange w:id="5421" w:author="Hardik Malhotra" w:date="2021-09-30T17:15:00Z">
                <w:pPr>
                  <w:pStyle w:val="BodyText"/>
                  <w:spacing w:before="162" w:line="480" w:lineRule="auto"/>
                  <w:ind w:right="-90"/>
                  <w:jc w:val="center"/>
                </w:pPr>
              </w:pPrChange>
            </w:pPr>
            <w:del w:id="5422" w:author="Hardik Malhotra" w:date="2021-09-30T17:49:00Z">
              <w:r w:rsidDel="00590BE8">
                <w:rPr>
                  <w:rFonts w:ascii="Verdana" w:hAnsi="Verdana" w:cs="Calibri"/>
                  <w:sz w:val="14"/>
                  <w:szCs w:val="14"/>
                </w:rPr>
                <w:delText>40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423"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07FC292" w14:textId="5C93A7D8" w:rsidR="00587138" w:rsidRPr="007525AD" w:rsidDel="00590BE8" w:rsidRDefault="00587138" w:rsidP="00A8358E">
            <w:pPr>
              <w:pStyle w:val="BodyText"/>
              <w:spacing w:before="162" w:line="480" w:lineRule="auto"/>
              <w:ind w:right="-90"/>
              <w:jc w:val="center"/>
              <w:rPr>
                <w:del w:id="5424" w:author="Hardik Malhotra" w:date="2021-09-30T17:49:00Z"/>
                <w:rFonts w:ascii="Verdana" w:hAnsi="Verdana" w:cs="Calibri"/>
                <w:sz w:val="14"/>
                <w:szCs w:val="14"/>
              </w:rPr>
              <w:pPrChange w:id="5425" w:author="Hardik Malhotra" w:date="2021-09-30T17:15:00Z">
                <w:pPr>
                  <w:pStyle w:val="BodyText"/>
                  <w:spacing w:before="162" w:line="480" w:lineRule="auto"/>
                  <w:ind w:right="-90"/>
                  <w:jc w:val="center"/>
                </w:pPr>
              </w:pPrChange>
            </w:pPr>
            <w:del w:id="5426" w:author="Hardik Malhotra" w:date="2021-09-30T17:49:00Z">
              <w:r w:rsidDel="00590BE8">
                <w:rPr>
                  <w:rFonts w:ascii="Verdana" w:hAnsi="Verdana" w:cs="Calibri"/>
                  <w:sz w:val="14"/>
                  <w:szCs w:val="14"/>
                </w:rPr>
                <w:delText>40</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427"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0580CB8" w14:textId="7EF1DE21" w:rsidR="00587138" w:rsidRPr="007525AD" w:rsidDel="00590BE8" w:rsidRDefault="00587138" w:rsidP="00A8358E">
            <w:pPr>
              <w:pStyle w:val="BodyText"/>
              <w:spacing w:before="162" w:line="480" w:lineRule="auto"/>
              <w:ind w:right="-90"/>
              <w:jc w:val="center"/>
              <w:rPr>
                <w:del w:id="5428" w:author="Hardik Malhotra" w:date="2021-09-30T17:49:00Z"/>
                <w:rFonts w:ascii="Verdana" w:hAnsi="Verdana" w:cs="Calibri"/>
                <w:sz w:val="14"/>
                <w:szCs w:val="14"/>
              </w:rPr>
              <w:pPrChange w:id="5429" w:author="Hardik Malhotra" w:date="2021-09-30T17:15:00Z">
                <w:pPr>
                  <w:pStyle w:val="BodyText"/>
                  <w:spacing w:before="162" w:line="480" w:lineRule="auto"/>
                  <w:ind w:right="-90"/>
                  <w:jc w:val="center"/>
                </w:pPr>
              </w:pPrChange>
            </w:pPr>
            <w:del w:id="5430" w:author="Hardik Malhotra" w:date="2021-09-30T17:49:00Z">
              <w:r w:rsidDel="00590BE8">
                <w:rPr>
                  <w:rFonts w:ascii="Verdana" w:hAnsi="Verdana" w:cs="Calibri"/>
                  <w:sz w:val="14"/>
                  <w:szCs w:val="14"/>
                </w:rPr>
                <w:delText>40</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431"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CECB2BB" w14:textId="7B82E867" w:rsidR="00587138" w:rsidRPr="007525AD" w:rsidDel="00590BE8" w:rsidRDefault="00587138" w:rsidP="00A8358E">
            <w:pPr>
              <w:pStyle w:val="BodyText"/>
              <w:spacing w:before="162" w:line="480" w:lineRule="auto"/>
              <w:ind w:right="-90"/>
              <w:jc w:val="center"/>
              <w:rPr>
                <w:del w:id="5432" w:author="Hardik Malhotra" w:date="2021-09-30T17:49:00Z"/>
                <w:rFonts w:ascii="Verdana" w:hAnsi="Verdana" w:cs="Calibri"/>
                <w:sz w:val="14"/>
                <w:szCs w:val="14"/>
              </w:rPr>
              <w:pPrChange w:id="5433" w:author="Hardik Malhotra" w:date="2021-09-30T17:15:00Z">
                <w:pPr>
                  <w:pStyle w:val="BodyText"/>
                  <w:spacing w:before="162" w:line="480" w:lineRule="auto"/>
                  <w:ind w:right="-90"/>
                  <w:jc w:val="center"/>
                </w:pPr>
              </w:pPrChange>
            </w:pPr>
            <w:del w:id="5434" w:author="Hardik Malhotra" w:date="2021-09-30T17:49:00Z">
              <w:r w:rsidDel="00590BE8">
                <w:rPr>
                  <w:rFonts w:ascii="Verdana" w:hAnsi="Verdana" w:cs="Calibri"/>
                  <w:sz w:val="14"/>
                  <w:szCs w:val="14"/>
                </w:rPr>
                <w:delText>40</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435"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3F917924" w14:textId="60966807" w:rsidR="00587138" w:rsidRPr="007525AD" w:rsidDel="00590BE8" w:rsidRDefault="00587138" w:rsidP="00A8358E">
            <w:pPr>
              <w:pStyle w:val="BodyText"/>
              <w:spacing w:before="162" w:line="480" w:lineRule="auto"/>
              <w:ind w:right="-90"/>
              <w:jc w:val="center"/>
              <w:rPr>
                <w:del w:id="5436" w:author="Hardik Malhotra" w:date="2021-09-30T17:49:00Z"/>
                <w:rFonts w:ascii="Verdana" w:hAnsi="Verdana" w:cs="Calibri"/>
                <w:sz w:val="14"/>
                <w:szCs w:val="14"/>
              </w:rPr>
              <w:pPrChange w:id="5437" w:author="Hardik Malhotra" w:date="2021-09-30T17:15:00Z">
                <w:pPr>
                  <w:pStyle w:val="BodyText"/>
                  <w:spacing w:before="162" w:line="480" w:lineRule="auto"/>
                  <w:ind w:right="-90"/>
                  <w:jc w:val="center"/>
                </w:pPr>
              </w:pPrChange>
            </w:pPr>
            <w:del w:id="5438" w:author="Hardik Malhotra" w:date="2021-09-30T17:49:00Z">
              <w:r w:rsidDel="00590BE8">
                <w:rPr>
                  <w:rFonts w:ascii="Verdana" w:hAnsi="Verdana" w:cs="Calibri"/>
                  <w:sz w:val="14"/>
                  <w:szCs w:val="14"/>
                </w:rPr>
                <w:delText>40</w:delText>
              </w:r>
            </w:del>
          </w:p>
        </w:tc>
      </w:tr>
      <w:tr w:rsidR="00587138" w:rsidRPr="00C568E6" w:rsidDel="00590BE8" w14:paraId="73726EA8" w14:textId="72B5D1B3" w:rsidTr="00A8358E">
        <w:trPr>
          <w:cantSplit/>
          <w:trHeight w:val="1134"/>
          <w:del w:id="5439" w:author="Hardik Malhotra" w:date="2021-09-30T17:49:00Z"/>
          <w:trPrChange w:id="5440" w:author="Hardik Malhotra" w:date="2021-09-30T17:15:00Z">
            <w:trPr>
              <w:trHeight w:val="558"/>
            </w:trPr>
          </w:trPrChange>
        </w:trPr>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441" w:author="Hardik Malhotra" w:date="2021-09-30T17:1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397B139C" w14:textId="2A5D395F" w:rsidR="00587138" w:rsidRPr="007525AD" w:rsidDel="00590BE8" w:rsidRDefault="00587138" w:rsidP="005858C1">
            <w:pPr>
              <w:pStyle w:val="BodyText"/>
              <w:spacing w:before="162" w:line="480" w:lineRule="auto"/>
              <w:ind w:right="-90"/>
              <w:jc w:val="center"/>
              <w:rPr>
                <w:del w:id="5442" w:author="Hardik Malhotra" w:date="2021-09-30T17:49:00Z"/>
                <w:rFonts w:ascii="Verdana" w:hAnsi="Verdana" w:cs="Calibri"/>
                <w:sz w:val="14"/>
                <w:szCs w:val="14"/>
              </w:rPr>
            </w:pPr>
            <w:del w:id="5443" w:author="Hardik Malhotra" w:date="2021-09-30T17:49:00Z">
              <w:r w:rsidDel="00590BE8">
                <w:rPr>
                  <w:rFonts w:ascii="Verdana" w:hAnsi="Verdana" w:cs="Calibri"/>
                  <w:sz w:val="14"/>
                  <w:szCs w:val="14"/>
                </w:rPr>
                <w:delText>Hexion Inc.</w:delText>
              </w:r>
            </w:del>
          </w:p>
        </w:tc>
        <w:tc>
          <w:tcPr>
            <w:tcW w:w="841" w:type="dxa"/>
            <w:tcBorders>
              <w:top w:val="single" w:sz="2" w:space="0" w:color="000000"/>
              <w:left w:val="single" w:sz="2" w:space="0" w:color="000000"/>
              <w:bottom w:val="single" w:sz="2" w:space="0" w:color="000000"/>
              <w:right w:val="single" w:sz="2" w:space="0" w:color="000000"/>
            </w:tcBorders>
            <w:shd w:val="clear" w:color="auto" w:fill="FFFFFF"/>
            <w:vAlign w:val="bottom"/>
            <w:tcPrChange w:id="5444" w:author="Hardik Malhotra" w:date="2021-09-30T17:15:00Z">
              <w:tcPr>
                <w:tcW w:w="841" w:type="dxa"/>
                <w:tcBorders>
                  <w:top w:val="single" w:sz="2" w:space="0" w:color="000000"/>
                  <w:left w:val="single" w:sz="2" w:space="0" w:color="000000"/>
                  <w:bottom w:val="single" w:sz="2" w:space="0" w:color="000000"/>
                  <w:right w:val="single" w:sz="2" w:space="0" w:color="000000"/>
                </w:tcBorders>
                <w:shd w:val="clear" w:color="auto" w:fill="FFFFFF"/>
                <w:vAlign w:val="bottom"/>
              </w:tcPr>
            </w:tcPrChange>
          </w:tcPr>
          <w:p w14:paraId="41AC0F74" w14:textId="124EBD7B" w:rsidR="00587138" w:rsidRPr="007525AD" w:rsidDel="00590BE8" w:rsidRDefault="00587138" w:rsidP="005858C1">
            <w:pPr>
              <w:pStyle w:val="BodyText"/>
              <w:spacing w:before="162" w:line="480" w:lineRule="auto"/>
              <w:ind w:right="-90"/>
              <w:jc w:val="center"/>
              <w:rPr>
                <w:del w:id="5445" w:author="Hardik Malhotra" w:date="2021-09-30T17:49:00Z"/>
                <w:rFonts w:ascii="Verdana" w:hAnsi="Verdana" w:cs="Calibri"/>
                <w:sz w:val="14"/>
                <w:szCs w:val="14"/>
              </w:rPr>
            </w:pPr>
            <w:del w:id="5446" w:author="Hardik Malhotra" w:date="2021-09-30T17:49:00Z">
              <w:r w:rsidDel="00590BE8">
                <w:rPr>
                  <w:rFonts w:ascii="Verdana" w:hAnsi="Verdana" w:cs="Calibri"/>
                  <w:sz w:val="14"/>
                  <w:szCs w:val="14"/>
                </w:rPr>
                <w:delText>3</w:delText>
              </w:r>
            </w:del>
          </w:p>
        </w:tc>
        <w:tc>
          <w:tcPr>
            <w:tcW w:w="90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447" w:author="Hardik Malhotra" w:date="2021-09-30T17:15:00Z">
              <w:tcPr>
                <w:tcW w:w="90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00D9AF6F" w14:textId="187EF8EE" w:rsidR="00587138" w:rsidRPr="007525AD" w:rsidDel="00590BE8" w:rsidRDefault="00587138" w:rsidP="00A8358E">
            <w:pPr>
              <w:pStyle w:val="BodyText"/>
              <w:spacing w:before="162" w:line="480" w:lineRule="auto"/>
              <w:ind w:right="-90"/>
              <w:jc w:val="center"/>
              <w:rPr>
                <w:del w:id="5448" w:author="Hardik Malhotra" w:date="2021-09-30T17:49:00Z"/>
                <w:rFonts w:ascii="Verdana" w:hAnsi="Verdana" w:cs="Calibri"/>
                <w:sz w:val="14"/>
                <w:szCs w:val="14"/>
              </w:rPr>
              <w:pPrChange w:id="5449" w:author="Hardik Malhotra" w:date="2021-09-30T17:15:00Z">
                <w:pPr>
                  <w:pStyle w:val="BodyText"/>
                  <w:spacing w:before="162" w:line="480" w:lineRule="auto"/>
                  <w:ind w:right="-90"/>
                  <w:jc w:val="center"/>
                </w:pPr>
              </w:pPrChange>
            </w:pPr>
            <w:del w:id="5450" w:author="Hardik Malhotra" w:date="2021-09-30T17:49:00Z">
              <w:r w:rsidDel="00590BE8">
                <w:rPr>
                  <w:rFonts w:ascii="Verdana" w:hAnsi="Verdana" w:cs="Calibri"/>
                  <w:sz w:val="14"/>
                  <w:szCs w:val="14"/>
                </w:rPr>
                <w:delText>207</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451"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3A2BE415" w14:textId="2ED71621" w:rsidR="00587138" w:rsidRPr="007525AD" w:rsidDel="00590BE8" w:rsidRDefault="00587138" w:rsidP="00A8358E">
            <w:pPr>
              <w:pStyle w:val="BodyText"/>
              <w:spacing w:before="162" w:line="480" w:lineRule="auto"/>
              <w:ind w:right="-90"/>
              <w:jc w:val="center"/>
              <w:rPr>
                <w:del w:id="5452" w:author="Hardik Malhotra" w:date="2021-09-30T17:49:00Z"/>
                <w:rFonts w:ascii="Verdana" w:hAnsi="Verdana" w:cs="Calibri"/>
                <w:sz w:val="14"/>
                <w:szCs w:val="14"/>
              </w:rPr>
              <w:pPrChange w:id="5453" w:author="Hardik Malhotra" w:date="2021-09-30T17:15:00Z">
                <w:pPr>
                  <w:pStyle w:val="BodyText"/>
                  <w:spacing w:before="162" w:line="480" w:lineRule="auto"/>
                  <w:ind w:right="-90"/>
                  <w:jc w:val="center"/>
                </w:pPr>
              </w:pPrChange>
            </w:pPr>
            <w:del w:id="5454" w:author="Hardik Malhotra" w:date="2021-09-30T17:49:00Z">
              <w:r w:rsidDel="00590BE8">
                <w:rPr>
                  <w:rFonts w:ascii="Verdana" w:hAnsi="Verdana" w:cs="Calibri"/>
                  <w:sz w:val="14"/>
                  <w:szCs w:val="14"/>
                </w:rPr>
                <w:delText>207</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455"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40D9BA4B" w14:textId="11005A66" w:rsidR="00587138" w:rsidRPr="007525AD" w:rsidDel="00590BE8" w:rsidRDefault="00587138" w:rsidP="00A8358E">
            <w:pPr>
              <w:pStyle w:val="BodyText"/>
              <w:spacing w:before="162" w:line="480" w:lineRule="auto"/>
              <w:ind w:right="-90"/>
              <w:jc w:val="center"/>
              <w:rPr>
                <w:del w:id="5456" w:author="Hardik Malhotra" w:date="2021-09-30T17:49:00Z"/>
                <w:rFonts w:ascii="Verdana" w:hAnsi="Verdana" w:cs="Calibri"/>
                <w:sz w:val="14"/>
                <w:szCs w:val="14"/>
              </w:rPr>
              <w:pPrChange w:id="5457" w:author="Hardik Malhotra" w:date="2021-09-30T17:15:00Z">
                <w:pPr>
                  <w:pStyle w:val="BodyText"/>
                  <w:spacing w:before="162" w:line="480" w:lineRule="auto"/>
                  <w:ind w:right="-90"/>
                  <w:jc w:val="center"/>
                </w:pPr>
              </w:pPrChange>
            </w:pPr>
            <w:del w:id="5458" w:author="Hardik Malhotra" w:date="2021-09-30T17:49:00Z">
              <w:r w:rsidDel="00590BE8">
                <w:rPr>
                  <w:rFonts w:ascii="Verdana" w:hAnsi="Verdana" w:cs="Calibri"/>
                  <w:sz w:val="14"/>
                  <w:szCs w:val="14"/>
                </w:rPr>
                <w:delText>207</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459"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BCCAB2E" w14:textId="5CEDEEC4" w:rsidR="00587138" w:rsidRPr="007525AD" w:rsidDel="00590BE8" w:rsidRDefault="00587138" w:rsidP="00A8358E">
            <w:pPr>
              <w:pStyle w:val="BodyText"/>
              <w:spacing w:before="162" w:line="480" w:lineRule="auto"/>
              <w:ind w:right="-90"/>
              <w:jc w:val="center"/>
              <w:rPr>
                <w:del w:id="5460" w:author="Hardik Malhotra" w:date="2021-09-30T17:49:00Z"/>
                <w:rFonts w:ascii="Verdana" w:hAnsi="Verdana" w:cs="Calibri"/>
                <w:sz w:val="14"/>
                <w:szCs w:val="14"/>
              </w:rPr>
              <w:pPrChange w:id="5461" w:author="Hardik Malhotra" w:date="2021-09-30T17:15:00Z">
                <w:pPr>
                  <w:pStyle w:val="BodyText"/>
                  <w:spacing w:before="162" w:line="480" w:lineRule="auto"/>
                  <w:ind w:right="-90"/>
                  <w:jc w:val="center"/>
                </w:pPr>
              </w:pPrChange>
            </w:pPr>
            <w:del w:id="5462" w:author="Hardik Malhotra" w:date="2021-09-30T17:49:00Z">
              <w:r w:rsidDel="00590BE8">
                <w:rPr>
                  <w:rFonts w:ascii="Verdana" w:hAnsi="Verdana" w:cs="Calibri"/>
                  <w:sz w:val="14"/>
                  <w:szCs w:val="14"/>
                </w:rPr>
                <w:delText>237</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463"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5CFFF0A" w14:textId="737D1B55" w:rsidR="00587138" w:rsidRPr="007525AD" w:rsidDel="00590BE8" w:rsidRDefault="00587138" w:rsidP="00A8358E">
            <w:pPr>
              <w:pStyle w:val="BodyText"/>
              <w:spacing w:before="162" w:line="480" w:lineRule="auto"/>
              <w:ind w:right="-90"/>
              <w:jc w:val="center"/>
              <w:rPr>
                <w:del w:id="5464" w:author="Hardik Malhotra" w:date="2021-09-30T17:49:00Z"/>
                <w:rFonts w:ascii="Verdana" w:hAnsi="Verdana" w:cs="Calibri"/>
                <w:sz w:val="14"/>
                <w:szCs w:val="14"/>
              </w:rPr>
              <w:pPrChange w:id="5465" w:author="Hardik Malhotra" w:date="2021-09-30T17:15:00Z">
                <w:pPr>
                  <w:pStyle w:val="BodyText"/>
                  <w:spacing w:before="162" w:line="480" w:lineRule="auto"/>
                  <w:ind w:right="-90"/>
                  <w:jc w:val="center"/>
                </w:pPr>
              </w:pPrChange>
            </w:pPr>
            <w:del w:id="5466" w:author="Hardik Malhotra" w:date="2021-09-30T17:49:00Z">
              <w:r w:rsidDel="00590BE8">
                <w:rPr>
                  <w:rFonts w:ascii="Verdana" w:hAnsi="Verdana" w:cs="Calibri"/>
                  <w:sz w:val="14"/>
                  <w:szCs w:val="14"/>
                </w:rPr>
                <w:delText>237</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467"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4778223C" w14:textId="72BDE91A" w:rsidR="00587138" w:rsidRPr="007525AD" w:rsidDel="00590BE8" w:rsidRDefault="00587138" w:rsidP="00A8358E">
            <w:pPr>
              <w:pStyle w:val="BodyText"/>
              <w:spacing w:before="162" w:line="480" w:lineRule="auto"/>
              <w:ind w:right="-90"/>
              <w:jc w:val="center"/>
              <w:rPr>
                <w:del w:id="5468" w:author="Hardik Malhotra" w:date="2021-09-30T17:49:00Z"/>
                <w:rFonts w:ascii="Verdana" w:hAnsi="Verdana" w:cs="Calibri"/>
                <w:sz w:val="14"/>
                <w:szCs w:val="14"/>
              </w:rPr>
              <w:pPrChange w:id="5469" w:author="Hardik Malhotra" w:date="2021-09-30T17:15:00Z">
                <w:pPr>
                  <w:pStyle w:val="BodyText"/>
                  <w:spacing w:before="162" w:line="480" w:lineRule="auto"/>
                  <w:ind w:right="-90"/>
                  <w:jc w:val="center"/>
                </w:pPr>
              </w:pPrChange>
            </w:pPr>
            <w:del w:id="5470" w:author="Hardik Malhotra" w:date="2021-09-30T17:49:00Z">
              <w:r w:rsidDel="00590BE8">
                <w:rPr>
                  <w:rFonts w:ascii="Verdana" w:hAnsi="Verdana" w:cs="Calibri"/>
                  <w:sz w:val="14"/>
                  <w:szCs w:val="14"/>
                </w:rPr>
                <w:delText>237</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471"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66C63E86" w14:textId="10E727FD" w:rsidR="00587138" w:rsidRPr="007525AD" w:rsidDel="00590BE8" w:rsidRDefault="00587138" w:rsidP="00A8358E">
            <w:pPr>
              <w:pStyle w:val="BodyText"/>
              <w:spacing w:before="162" w:line="480" w:lineRule="auto"/>
              <w:ind w:right="-90"/>
              <w:jc w:val="center"/>
              <w:rPr>
                <w:del w:id="5472" w:author="Hardik Malhotra" w:date="2021-09-30T17:49:00Z"/>
                <w:rFonts w:ascii="Verdana" w:hAnsi="Verdana" w:cs="Calibri"/>
                <w:sz w:val="14"/>
                <w:szCs w:val="14"/>
              </w:rPr>
              <w:pPrChange w:id="5473" w:author="Hardik Malhotra" w:date="2021-09-30T17:15:00Z">
                <w:pPr>
                  <w:pStyle w:val="BodyText"/>
                  <w:spacing w:before="162" w:line="480" w:lineRule="auto"/>
                  <w:ind w:right="-90"/>
                  <w:jc w:val="center"/>
                </w:pPr>
              </w:pPrChange>
            </w:pPr>
            <w:del w:id="5474" w:author="Hardik Malhotra" w:date="2021-09-30T17:49:00Z">
              <w:r w:rsidDel="00590BE8">
                <w:rPr>
                  <w:rFonts w:ascii="Verdana" w:hAnsi="Verdana" w:cs="Calibri"/>
                  <w:sz w:val="14"/>
                  <w:szCs w:val="14"/>
                </w:rPr>
                <w:delText>237</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475"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E5975A4" w14:textId="088DB330" w:rsidR="00587138" w:rsidRPr="007525AD" w:rsidDel="00590BE8" w:rsidRDefault="00587138" w:rsidP="00A8358E">
            <w:pPr>
              <w:pStyle w:val="BodyText"/>
              <w:spacing w:before="162" w:line="480" w:lineRule="auto"/>
              <w:ind w:right="-90"/>
              <w:jc w:val="center"/>
              <w:rPr>
                <w:del w:id="5476" w:author="Hardik Malhotra" w:date="2021-09-30T17:49:00Z"/>
                <w:rFonts w:ascii="Verdana" w:hAnsi="Verdana" w:cs="Calibri"/>
                <w:sz w:val="14"/>
                <w:szCs w:val="14"/>
              </w:rPr>
              <w:pPrChange w:id="5477" w:author="Hardik Malhotra" w:date="2021-09-30T17:15:00Z">
                <w:pPr>
                  <w:pStyle w:val="BodyText"/>
                  <w:spacing w:before="162" w:line="480" w:lineRule="auto"/>
                  <w:ind w:right="-90"/>
                  <w:jc w:val="center"/>
                </w:pPr>
              </w:pPrChange>
            </w:pPr>
            <w:del w:id="5478" w:author="Hardik Malhotra" w:date="2021-09-30T17:49:00Z">
              <w:r w:rsidDel="00590BE8">
                <w:rPr>
                  <w:rFonts w:ascii="Verdana" w:hAnsi="Verdana" w:cs="Calibri"/>
                  <w:sz w:val="14"/>
                  <w:szCs w:val="14"/>
                </w:rPr>
                <w:delText>237</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479"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2903020D" w14:textId="48B56A24" w:rsidR="00587138" w:rsidRPr="007525AD" w:rsidDel="00590BE8" w:rsidRDefault="00587138" w:rsidP="00A8358E">
            <w:pPr>
              <w:pStyle w:val="BodyText"/>
              <w:spacing w:before="162" w:line="480" w:lineRule="auto"/>
              <w:ind w:right="-90"/>
              <w:jc w:val="center"/>
              <w:rPr>
                <w:del w:id="5480" w:author="Hardik Malhotra" w:date="2021-09-30T17:49:00Z"/>
                <w:rFonts w:ascii="Verdana" w:hAnsi="Verdana" w:cs="Calibri"/>
                <w:sz w:val="14"/>
                <w:szCs w:val="14"/>
              </w:rPr>
              <w:pPrChange w:id="5481" w:author="Hardik Malhotra" w:date="2021-09-30T17:15:00Z">
                <w:pPr>
                  <w:pStyle w:val="BodyText"/>
                  <w:spacing w:before="162" w:line="480" w:lineRule="auto"/>
                  <w:ind w:right="-90"/>
                  <w:jc w:val="center"/>
                </w:pPr>
              </w:pPrChange>
            </w:pPr>
            <w:del w:id="5482" w:author="Hardik Malhotra" w:date="2021-09-30T17:49:00Z">
              <w:r w:rsidDel="00590BE8">
                <w:rPr>
                  <w:rFonts w:ascii="Verdana" w:hAnsi="Verdana" w:cs="Calibri"/>
                  <w:sz w:val="14"/>
                  <w:szCs w:val="14"/>
                </w:rPr>
                <w:delText>237</w:delText>
              </w:r>
            </w:del>
          </w:p>
        </w:tc>
      </w:tr>
      <w:tr w:rsidR="00587138" w:rsidRPr="00C568E6" w:rsidDel="00590BE8" w14:paraId="5AC606F2" w14:textId="2869CDDB" w:rsidTr="00A8358E">
        <w:trPr>
          <w:cantSplit/>
          <w:trHeight w:val="1134"/>
          <w:del w:id="5483" w:author="Hardik Malhotra" w:date="2021-09-30T17:49:00Z"/>
          <w:trPrChange w:id="5484" w:author="Hardik Malhotra" w:date="2021-09-30T17:15:00Z">
            <w:trPr>
              <w:trHeight w:val="558"/>
            </w:trPr>
          </w:trPrChange>
        </w:trPr>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485" w:author="Hardik Malhotra" w:date="2021-09-30T17:1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080C1D3E" w14:textId="19E82C0C" w:rsidR="00587138" w:rsidRPr="007525AD" w:rsidDel="00590BE8" w:rsidRDefault="00587138" w:rsidP="005858C1">
            <w:pPr>
              <w:pStyle w:val="BodyText"/>
              <w:spacing w:before="162" w:line="480" w:lineRule="auto"/>
              <w:ind w:right="-90"/>
              <w:jc w:val="center"/>
              <w:rPr>
                <w:del w:id="5486" w:author="Hardik Malhotra" w:date="2021-09-30T17:49:00Z"/>
                <w:rFonts w:ascii="Verdana" w:hAnsi="Verdana" w:cs="Calibri"/>
                <w:sz w:val="14"/>
                <w:szCs w:val="14"/>
              </w:rPr>
            </w:pPr>
            <w:del w:id="5487" w:author="Hardik Malhotra" w:date="2021-09-30T17:49:00Z">
              <w:r w:rsidDel="00590BE8">
                <w:rPr>
                  <w:rFonts w:ascii="Verdana" w:hAnsi="Verdana" w:cs="Calibri"/>
                  <w:sz w:val="14"/>
                  <w:szCs w:val="14"/>
                </w:rPr>
                <w:delText>SIR Industriale SpA</w:delText>
              </w:r>
            </w:del>
          </w:p>
        </w:tc>
        <w:tc>
          <w:tcPr>
            <w:tcW w:w="841" w:type="dxa"/>
            <w:tcBorders>
              <w:top w:val="single" w:sz="2" w:space="0" w:color="000000"/>
              <w:left w:val="single" w:sz="2" w:space="0" w:color="000000"/>
              <w:bottom w:val="single" w:sz="2" w:space="0" w:color="000000"/>
              <w:right w:val="single" w:sz="2" w:space="0" w:color="000000"/>
            </w:tcBorders>
            <w:shd w:val="clear" w:color="auto" w:fill="FFFFFF"/>
            <w:vAlign w:val="bottom"/>
            <w:tcPrChange w:id="5488" w:author="Hardik Malhotra" w:date="2021-09-30T17:15:00Z">
              <w:tcPr>
                <w:tcW w:w="841" w:type="dxa"/>
                <w:tcBorders>
                  <w:top w:val="single" w:sz="2" w:space="0" w:color="000000"/>
                  <w:left w:val="single" w:sz="2" w:space="0" w:color="000000"/>
                  <w:bottom w:val="single" w:sz="2" w:space="0" w:color="000000"/>
                  <w:right w:val="single" w:sz="2" w:space="0" w:color="000000"/>
                </w:tcBorders>
                <w:shd w:val="clear" w:color="auto" w:fill="FFFFFF"/>
                <w:vAlign w:val="bottom"/>
              </w:tcPr>
            </w:tcPrChange>
          </w:tcPr>
          <w:p w14:paraId="53CA90E4" w14:textId="2B7EA1FE" w:rsidR="00587138" w:rsidRPr="007525AD" w:rsidDel="00590BE8" w:rsidRDefault="00587138" w:rsidP="005858C1">
            <w:pPr>
              <w:pStyle w:val="BodyText"/>
              <w:spacing w:before="162" w:line="480" w:lineRule="auto"/>
              <w:ind w:right="-90"/>
              <w:jc w:val="center"/>
              <w:rPr>
                <w:del w:id="5489" w:author="Hardik Malhotra" w:date="2021-09-30T17:49:00Z"/>
                <w:rFonts w:ascii="Verdana" w:hAnsi="Verdana" w:cs="Calibri"/>
                <w:sz w:val="14"/>
                <w:szCs w:val="14"/>
              </w:rPr>
            </w:pPr>
            <w:del w:id="5490" w:author="Hardik Malhotra" w:date="2021-09-30T17:49:00Z">
              <w:r w:rsidDel="00590BE8">
                <w:rPr>
                  <w:rFonts w:ascii="Verdana" w:hAnsi="Verdana" w:cs="Calibri"/>
                  <w:sz w:val="14"/>
                  <w:szCs w:val="14"/>
                </w:rPr>
                <w:delText>1</w:delText>
              </w:r>
            </w:del>
          </w:p>
        </w:tc>
        <w:tc>
          <w:tcPr>
            <w:tcW w:w="90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491" w:author="Hardik Malhotra" w:date="2021-09-30T17:15:00Z">
              <w:tcPr>
                <w:tcW w:w="90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D254B9A" w14:textId="49D58067" w:rsidR="00587138" w:rsidRPr="007525AD" w:rsidDel="00590BE8" w:rsidRDefault="00587138" w:rsidP="00A8358E">
            <w:pPr>
              <w:pStyle w:val="BodyText"/>
              <w:spacing w:before="162" w:line="480" w:lineRule="auto"/>
              <w:ind w:right="-90"/>
              <w:jc w:val="center"/>
              <w:rPr>
                <w:del w:id="5492" w:author="Hardik Malhotra" w:date="2021-09-30T17:49:00Z"/>
                <w:rFonts w:ascii="Verdana" w:hAnsi="Verdana" w:cs="Calibri"/>
                <w:sz w:val="14"/>
                <w:szCs w:val="14"/>
              </w:rPr>
              <w:pPrChange w:id="5493" w:author="Hardik Malhotra" w:date="2021-09-30T17:15:00Z">
                <w:pPr>
                  <w:pStyle w:val="BodyText"/>
                  <w:spacing w:before="162" w:line="480" w:lineRule="auto"/>
                  <w:ind w:right="-90"/>
                  <w:jc w:val="center"/>
                </w:pPr>
              </w:pPrChange>
            </w:pPr>
            <w:del w:id="5494" w:author="Hardik Malhotra" w:date="2021-09-30T17:49:00Z">
              <w:r w:rsidDel="00590BE8">
                <w:rPr>
                  <w:rFonts w:ascii="Verdana" w:hAnsi="Verdana" w:cs="Calibri"/>
                  <w:sz w:val="14"/>
                  <w:szCs w:val="14"/>
                </w:rPr>
                <w:delText>20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495"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3AD22571" w14:textId="3E914371" w:rsidR="00587138" w:rsidRPr="007525AD" w:rsidDel="00590BE8" w:rsidRDefault="00587138" w:rsidP="00A8358E">
            <w:pPr>
              <w:pStyle w:val="BodyText"/>
              <w:spacing w:before="162" w:line="480" w:lineRule="auto"/>
              <w:ind w:right="-90"/>
              <w:jc w:val="center"/>
              <w:rPr>
                <w:del w:id="5496" w:author="Hardik Malhotra" w:date="2021-09-30T17:49:00Z"/>
                <w:rFonts w:ascii="Verdana" w:hAnsi="Verdana" w:cs="Calibri"/>
                <w:sz w:val="14"/>
                <w:szCs w:val="14"/>
              </w:rPr>
              <w:pPrChange w:id="5497" w:author="Hardik Malhotra" w:date="2021-09-30T17:15:00Z">
                <w:pPr>
                  <w:pStyle w:val="BodyText"/>
                  <w:spacing w:before="162" w:line="480" w:lineRule="auto"/>
                  <w:ind w:right="-90"/>
                  <w:jc w:val="center"/>
                </w:pPr>
              </w:pPrChange>
            </w:pPr>
            <w:del w:id="5498" w:author="Hardik Malhotra" w:date="2021-09-30T17:49:00Z">
              <w:r w:rsidDel="00590BE8">
                <w:rPr>
                  <w:rFonts w:ascii="Verdana" w:hAnsi="Verdana" w:cs="Calibri"/>
                  <w:sz w:val="14"/>
                  <w:szCs w:val="14"/>
                </w:rPr>
                <w:delText>20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499"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2AF3395E" w14:textId="3DE46C1A" w:rsidR="00587138" w:rsidRPr="007525AD" w:rsidDel="00590BE8" w:rsidRDefault="00587138" w:rsidP="00A8358E">
            <w:pPr>
              <w:pStyle w:val="BodyText"/>
              <w:spacing w:before="162" w:line="480" w:lineRule="auto"/>
              <w:ind w:right="-90"/>
              <w:jc w:val="center"/>
              <w:rPr>
                <w:del w:id="5500" w:author="Hardik Malhotra" w:date="2021-09-30T17:49:00Z"/>
                <w:rFonts w:ascii="Verdana" w:hAnsi="Verdana" w:cs="Calibri"/>
                <w:sz w:val="14"/>
                <w:szCs w:val="14"/>
              </w:rPr>
              <w:pPrChange w:id="5501" w:author="Hardik Malhotra" w:date="2021-09-30T17:15:00Z">
                <w:pPr>
                  <w:pStyle w:val="BodyText"/>
                  <w:spacing w:before="162" w:line="480" w:lineRule="auto"/>
                  <w:ind w:right="-90"/>
                  <w:jc w:val="center"/>
                </w:pPr>
              </w:pPrChange>
            </w:pPr>
            <w:del w:id="5502" w:author="Hardik Malhotra" w:date="2021-09-30T17:49:00Z">
              <w:r w:rsidDel="00590BE8">
                <w:rPr>
                  <w:rFonts w:ascii="Verdana" w:hAnsi="Verdana" w:cs="Calibri"/>
                  <w:sz w:val="14"/>
                  <w:szCs w:val="14"/>
                </w:rPr>
                <w:delText>20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503"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4FEC9268" w14:textId="3BE3F978" w:rsidR="00587138" w:rsidRPr="007525AD" w:rsidDel="00590BE8" w:rsidRDefault="00587138" w:rsidP="00A8358E">
            <w:pPr>
              <w:pStyle w:val="BodyText"/>
              <w:spacing w:before="162" w:line="480" w:lineRule="auto"/>
              <w:ind w:right="-90"/>
              <w:jc w:val="center"/>
              <w:rPr>
                <w:del w:id="5504" w:author="Hardik Malhotra" w:date="2021-09-30T17:49:00Z"/>
                <w:rFonts w:ascii="Verdana" w:hAnsi="Verdana" w:cs="Calibri"/>
                <w:sz w:val="14"/>
                <w:szCs w:val="14"/>
              </w:rPr>
              <w:pPrChange w:id="5505" w:author="Hardik Malhotra" w:date="2021-09-30T17:15:00Z">
                <w:pPr>
                  <w:pStyle w:val="BodyText"/>
                  <w:spacing w:before="162" w:line="480" w:lineRule="auto"/>
                  <w:ind w:right="-90"/>
                  <w:jc w:val="center"/>
                </w:pPr>
              </w:pPrChange>
            </w:pPr>
            <w:del w:id="5506" w:author="Hardik Malhotra" w:date="2021-09-30T17:49:00Z">
              <w:r w:rsidDel="00590BE8">
                <w:rPr>
                  <w:rFonts w:ascii="Verdana" w:hAnsi="Verdana" w:cs="Calibri"/>
                  <w:sz w:val="14"/>
                  <w:szCs w:val="14"/>
                </w:rPr>
                <w:delText>20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507"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41B96FA8" w14:textId="23FEDECB" w:rsidR="00587138" w:rsidRPr="007525AD" w:rsidDel="00590BE8" w:rsidRDefault="00587138" w:rsidP="00A8358E">
            <w:pPr>
              <w:pStyle w:val="BodyText"/>
              <w:spacing w:before="162" w:line="480" w:lineRule="auto"/>
              <w:ind w:right="-90"/>
              <w:jc w:val="center"/>
              <w:rPr>
                <w:del w:id="5508" w:author="Hardik Malhotra" w:date="2021-09-30T17:49:00Z"/>
                <w:rFonts w:ascii="Verdana" w:hAnsi="Verdana" w:cs="Calibri"/>
                <w:sz w:val="14"/>
                <w:szCs w:val="14"/>
              </w:rPr>
              <w:pPrChange w:id="5509" w:author="Hardik Malhotra" w:date="2021-09-30T17:15:00Z">
                <w:pPr>
                  <w:pStyle w:val="BodyText"/>
                  <w:spacing w:before="162" w:line="480" w:lineRule="auto"/>
                  <w:ind w:right="-90"/>
                  <w:jc w:val="center"/>
                </w:pPr>
              </w:pPrChange>
            </w:pPr>
            <w:del w:id="5510" w:author="Hardik Malhotra" w:date="2021-09-30T17:49:00Z">
              <w:r w:rsidDel="00590BE8">
                <w:rPr>
                  <w:rFonts w:ascii="Verdana" w:hAnsi="Verdana" w:cs="Calibri"/>
                  <w:sz w:val="14"/>
                  <w:szCs w:val="14"/>
                </w:rPr>
                <w:delText>20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511"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01FD4BA3" w14:textId="710B19FA" w:rsidR="00587138" w:rsidRPr="007525AD" w:rsidDel="00590BE8" w:rsidRDefault="00587138" w:rsidP="00A8358E">
            <w:pPr>
              <w:pStyle w:val="BodyText"/>
              <w:spacing w:before="162" w:line="480" w:lineRule="auto"/>
              <w:ind w:right="-90"/>
              <w:jc w:val="center"/>
              <w:rPr>
                <w:del w:id="5512" w:author="Hardik Malhotra" w:date="2021-09-30T17:49:00Z"/>
                <w:rFonts w:ascii="Verdana" w:hAnsi="Verdana" w:cs="Calibri"/>
                <w:sz w:val="14"/>
                <w:szCs w:val="14"/>
              </w:rPr>
              <w:pPrChange w:id="5513" w:author="Hardik Malhotra" w:date="2021-09-30T17:15:00Z">
                <w:pPr>
                  <w:pStyle w:val="BodyText"/>
                  <w:spacing w:before="162" w:line="480" w:lineRule="auto"/>
                  <w:ind w:right="-90"/>
                  <w:jc w:val="center"/>
                </w:pPr>
              </w:pPrChange>
            </w:pPr>
            <w:del w:id="5514" w:author="Hardik Malhotra" w:date="2021-09-30T17:49:00Z">
              <w:r w:rsidDel="00590BE8">
                <w:rPr>
                  <w:rFonts w:ascii="Verdana" w:hAnsi="Verdana" w:cs="Calibri"/>
                  <w:sz w:val="14"/>
                  <w:szCs w:val="14"/>
                </w:rPr>
                <w:delText>20</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515"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6D4B6A41" w14:textId="13809C35" w:rsidR="00587138" w:rsidRPr="007525AD" w:rsidDel="00590BE8" w:rsidRDefault="00587138" w:rsidP="00A8358E">
            <w:pPr>
              <w:pStyle w:val="BodyText"/>
              <w:spacing w:before="162" w:line="480" w:lineRule="auto"/>
              <w:ind w:right="-90"/>
              <w:jc w:val="center"/>
              <w:rPr>
                <w:del w:id="5516" w:author="Hardik Malhotra" w:date="2021-09-30T17:49:00Z"/>
                <w:rFonts w:ascii="Verdana" w:hAnsi="Verdana" w:cs="Calibri"/>
                <w:sz w:val="14"/>
                <w:szCs w:val="14"/>
              </w:rPr>
              <w:pPrChange w:id="5517" w:author="Hardik Malhotra" w:date="2021-09-30T17:15:00Z">
                <w:pPr>
                  <w:pStyle w:val="BodyText"/>
                  <w:spacing w:before="162" w:line="480" w:lineRule="auto"/>
                  <w:ind w:right="-90"/>
                  <w:jc w:val="center"/>
                </w:pPr>
              </w:pPrChange>
            </w:pPr>
            <w:del w:id="5518" w:author="Hardik Malhotra" w:date="2021-09-30T17:49:00Z">
              <w:r w:rsidDel="00590BE8">
                <w:rPr>
                  <w:rFonts w:ascii="Verdana" w:hAnsi="Verdana" w:cs="Calibri"/>
                  <w:sz w:val="14"/>
                  <w:szCs w:val="14"/>
                </w:rPr>
                <w:delText>20</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519"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013828BF" w14:textId="296904A2" w:rsidR="00587138" w:rsidRPr="007525AD" w:rsidDel="00590BE8" w:rsidRDefault="00587138" w:rsidP="00A8358E">
            <w:pPr>
              <w:pStyle w:val="BodyText"/>
              <w:spacing w:before="162" w:line="480" w:lineRule="auto"/>
              <w:ind w:right="-90"/>
              <w:jc w:val="center"/>
              <w:rPr>
                <w:del w:id="5520" w:author="Hardik Malhotra" w:date="2021-09-30T17:49:00Z"/>
                <w:rFonts w:ascii="Verdana" w:hAnsi="Verdana" w:cs="Calibri"/>
                <w:sz w:val="14"/>
                <w:szCs w:val="14"/>
              </w:rPr>
              <w:pPrChange w:id="5521" w:author="Hardik Malhotra" w:date="2021-09-30T17:15:00Z">
                <w:pPr>
                  <w:pStyle w:val="BodyText"/>
                  <w:spacing w:before="162" w:line="480" w:lineRule="auto"/>
                  <w:ind w:right="-90"/>
                  <w:jc w:val="center"/>
                </w:pPr>
              </w:pPrChange>
            </w:pPr>
            <w:del w:id="5522" w:author="Hardik Malhotra" w:date="2021-09-30T17:49:00Z">
              <w:r w:rsidDel="00590BE8">
                <w:rPr>
                  <w:rFonts w:ascii="Verdana" w:hAnsi="Verdana" w:cs="Calibri"/>
                  <w:sz w:val="14"/>
                  <w:szCs w:val="14"/>
                </w:rPr>
                <w:delText>20</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523"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627FC56E" w14:textId="7F061BEA" w:rsidR="00587138" w:rsidRPr="007525AD" w:rsidDel="00590BE8" w:rsidRDefault="00587138" w:rsidP="00A8358E">
            <w:pPr>
              <w:pStyle w:val="BodyText"/>
              <w:spacing w:before="162" w:line="480" w:lineRule="auto"/>
              <w:ind w:right="-90"/>
              <w:jc w:val="center"/>
              <w:rPr>
                <w:del w:id="5524" w:author="Hardik Malhotra" w:date="2021-09-30T17:49:00Z"/>
                <w:rFonts w:ascii="Verdana" w:hAnsi="Verdana" w:cs="Calibri"/>
                <w:sz w:val="14"/>
                <w:szCs w:val="14"/>
              </w:rPr>
              <w:pPrChange w:id="5525" w:author="Hardik Malhotra" w:date="2021-09-30T17:15:00Z">
                <w:pPr>
                  <w:pStyle w:val="BodyText"/>
                  <w:spacing w:before="162" w:line="480" w:lineRule="auto"/>
                  <w:ind w:right="-90"/>
                  <w:jc w:val="center"/>
                </w:pPr>
              </w:pPrChange>
            </w:pPr>
            <w:del w:id="5526" w:author="Hardik Malhotra" w:date="2021-09-30T17:49:00Z">
              <w:r w:rsidDel="00590BE8">
                <w:rPr>
                  <w:rFonts w:ascii="Verdana" w:hAnsi="Verdana" w:cs="Calibri"/>
                  <w:sz w:val="14"/>
                  <w:szCs w:val="14"/>
                </w:rPr>
                <w:delText>20</w:delText>
              </w:r>
            </w:del>
          </w:p>
        </w:tc>
      </w:tr>
      <w:tr w:rsidR="00587138" w:rsidRPr="00C568E6" w:rsidDel="00590BE8" w14:paraId="4EA30628" w14:textId="51ACD8BA" w:rsidTr="00A8358E">
        <w:trPr>
          <w:cantSplit/>
          <w:trHeight w:val="1134"/>
          <w:del w:id="5527" w:author="Hardik Malhotra" w:date="2021-09-30T17:49:00Z"/>
          <w:trPrChange w:id="5528" w:author="Hardik Malhotra" w:date="2021-09-30T17:15:00Z">
            <w:trPr>
              <w:trHeight w:val="558"/>
            </w:trPr>
          </w:trPrChange>
        </w:trPr>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529" w:author="Hardik Malhotra" w:date="2021-09-30T17:1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A054C20" w14:textId="0869DDCE" w:rsidR="00587138" w:rsidRPr="00C568E6" w:rsidDel="00590BE8" w:rsidRDefault="00587138" w:rsidP="005858C1">
            <w:pPr>
              <w:pStyle w:val="BodyText"/>
              <w:spacing w:before="162" w:line="480" w:lineRule="auto"/>
              <w:ind w:right="-90"/>
              <w:jc w:val="center"/>
              <w:rPr>
                <w:del w:id="5530" w:author="Hardik Malhotra" w:date="2021-09-30T17:49:00Z"/>
                <w:rFonts w:ascii="Verdana" w:hAnsi="Verdana" w:cs="Calibri"/>
                <w:sz w:val="14"/>
                <w:szCs w:val="14"/>
                <w:rPrChange w:id="5531" w:author="Ritu Kamra" w:date="2021-09-27T17:29:00Z">
                  <w:rPr>
                    <w:del w:id="5532" w:author="Hardik Malhotra" w:date="2021-09-30T17:49:00Z"/>
                    <w:rFonts w:ascii="Verdana" w:hAnsi="Verdana"/>
                    <w:b/>
                    <w:sz w:val="14"/>
                    <w:szCs w:val="14"/>
                  </w:rPr>
                </w:rPrChange>
              </w:rPr>
            </w:pPr>
            <w:del w:id="5533" w:author="Hardik Malhotra" w:date="2021-09-30T17:49:00Z">
              <w:r w:rsidDel="00590BE8">
                <w:rPr>
                  <w:rFonts w:ascii="Verdana" w:hAnsi="Verdana" w:cs="Calibri"/>
                  <w:sz w:val="14"/>
                  <w:szCs w:val="14"/>
                </w:rPr>
                <w:delText>Ciech Sarzyna</w:delText>
              </w:r>
            </w:del>
          </w:p>
        </w:tc>
        <w:tc>
          <w:tcPr>
            <w:tcW w:w="841" w:type="dxa"/>
            <w:tcBorders>
              <w:top w:val="single" w:sz="2" w:space="0" w:color="000000"/>
              <w:left w:val="single" w:sz="2" w:space="0" w:color="000000"/>
              <w:bottom w:val="single" w:sz="2" w:space="0" w:color="000000"/>
              <w:right w:val="single" w:sz="2" w:space="0" w:color="000000"/>
            </w:tcBorders>
            <w:shd w:val="clear" w:color="auto" w:fill="FFFFFF"/>
            <w:vAlign w:val="bottom"/>
            <w:tcPrChange w:id="5534" w:author="Hardik Malhotra" w:date="2021-09-30T17:15:00Z">
              <w:tcPr>
                <w:tcW w:w="841" w:type="dxa"/>
                <w:tcBorders>
                  <w:top w:val="single" w:sz="2" w:space="0" w:color="000000"/>
                  <w:left w:val="single" w:sz="2" w:space="0" w:color="000000"/>
                  <w:bottom w:val="single" w:sz="2" w:space="0" w:color="000000"/>
                  <w:right w:val="single" w:sz="2" w:space="0" w:color="000000"/>
                </w:tcBorders>
                <w:shd w:val="clear" w:color="auto" w:fill="FFFFFF"/>
                <w:vAlign w:val="bottom"/>
              </w:tcPr>
            </w:tcPrChange>
          </w:tcPr>
          <w:p w14:paraId="38465C24" w14:textId="186A5788" w:rsidR="00587138" w:rsidRPr="00C568E6" w:rsidDel="00590BE8" w:rsidRDefault="00587138" w:rsidP="005858C1">
            <w:pPr>
              <w:pStyle w:val="BodyText"/>
              <w:spacing w:before="162" w:line="480" w:lineRule="auto"/>
              <w:ind w:right="-90"/>
              <w:jc w:val="center"/>
              <w:rPr>
                <w:del w:id="5535" w:author="Hardik Malhotra" w:date="2021-09-30T17:49:00Z"/>
                <w:rFonts w:ascii="Verdana" w:hAnsi="Verdana" w:cs="Calibri"/>
                <w:sz w:val="14"/>
                <w:szCs w:val="14"/>
                <w:rPrChange w:id="5536" w:author="Ritu Kamra" w:date="2021-09-27T17:29:00Z">
                  <w:rPr>
                    <w:del w:id="5537" w:author="Hardik Malhotra" w:date="2021-09-30T17:49:00Z"/>
                    <w:rFonts w:ascii="Verdana" w:hAnsi="Verdana"/>
                    <w:b/>
                    <w:sz w:val="14"/>
                    <w:szCs w:val="14"/>
                  </w:rPr>
                </w:rPrChange>
              </w:rPr>
            </w:pPr>
            <w:del w:id="5538" w:author="Hardik Malhotra" w:date="2021-09-30T17:49:00Z">
              <w:r w:rsidDel="00590BE8">
                <w:rPr>
                  <w:rFonts w:ascii="Verdana" w:hAnsi="Verdana" w:cs="Calibri"/>
                  <w:sz w:val="14"/>
                  <w:szCs w:val="14"/>
                </w:rPr>
                <w:delText>1</w:delText>
              </w:r>
            </w:del>
          </w:p>
        </w:tc>
        <w:tc>
          <w:tcPr>
            <w:tcW w:w="90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539" w:author="Hardik Malhotra" w:date="2021-09-30T17:15:00Z">
              <w:tcPr>
                <w:tcW w:w="90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E4995EF" w14:textId="74ED0DE4" w:rsidR="00587138" w:rsidRPr="00C568E6" w:rsidDel="00590BE8" w:rsidRDefault="00587138" w:rsidP="00A8358E">
            <w:pPr>
              <w:pStyle w:val="BodyText"/>
              <w:spacing w:before="162" w:line="480" w:lineRule="auto"/>
              <w:ind w:right="-90"/>
              <w:jc w:val="center"/>
              <w:rPr>
                <w:del w:id="5540" w:author="Hardik Malhotra" w:date="2021-09-30T17:49:00Z"/>
                <w:rFonts w:ascii="Verdana" w:hAnsi="Verdana" w:cs="Calibri"/>
                <w:sz w:val="14"/>
                <w:szCs w:val="14"/>
                <w:rPrChange w:id="5541" w:author="Ritu Kamra" w:date="2021-09-27T17:29:00Z">
                  <w:rPr>
                    <w:del w:id="5542" w:author="Hardik Malhotra" w:date="2021-09-30T17:49:00Z"/>
                    <w:rFonts w:ascii="Verdana" w:hAnsi="Verdana"/>
                    <w:b/>
                    <w:sz w:val="14"/>
                    <w:szCs w:val="14"/>
                  </w:rPr>
                </w:rPrChange>
              </w:rPr>
              <w:pPrChange w:id="5543" w:author="Hardik Malhotra" w:date="2021-09-30T17:15:00Z">
                <w:pPr>
                  <w:pStyle w:val="BodyText"/>
                  <w:spacing w:before="162" w:line="480" w:lineRule="auto"/>
                  <w:ind w:right="-90"/>
                  <w:jc w:val="center"/>
                </w:pPr>
              </w:pPrChange>
            </w:pPr>
            <w:del w:id="5544" w:author="Hardik Malhotra" w:date="2021-09-30T17:49:00Z">
              <w:r w:rsidDel="00590BE8">
                <w:rPr>
                  <w:rFonts w:ascii="Verdana" w:hAnsi="Verdana" w:cs="Calibri"/>
                  <w:sz w:val="14"/>
                  <w:szCs w:val="14"/>
                </w:rPr>
                <w:delText>30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545"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6809EF41" w14:textId="009849A8" w:rsidR="00587138" w:rsidRPr="00C568E6" w:rsidDel="00590BE8" w:rsidRDefault="00587138" w:rsidP="00A8358E">
            <w:pPr>
              <w:pStyle w:val="BodyText"/>
              <w:spacing w:before="162" w:line="480" w:lineRule="auto"/>
              <w:ind w:right="-90"/>
              <w:jc w:val="center"/>
              <w:rPr>
                <w:del w:id="5546" w:author="Hardik Malhotra" w:date="2021-09-30T17:49:00Z"/>
                <w:rFonts w:ascii="Verdana" w:hAnsi="Verdana" w:cs="Calibri"/>
                <w:sz w:val="14"/>
                <w:szCs w:val="14"/>
                <w:rPrChange w:id="5547" w:author="Ritu Kamra" w:date="2021-09-27T17:29:00Z">
                  <w:rPr>
                    <w:del w:id="5548" w:author="Hardik Malhotra" w:date="2021-09-30T17:49:00Z"/>
                    <w:rFonts w:ascii="Verdana" w:hAnsi="Verdana"/>
                    <w:b/>
                    <w:sz w:val="14"/>
                    <w:szCs w:val="14"/>
                  </w:rPr>
                </w:rPrChange>
              </w:rPr>
              <w:pPrChange w:id="5549" w:author="Hardik Malhotra" w:date="2021-09-30T17:15:00Z">
                <w:pPr>
                  <w:pStyle w:val="BodyText"/>
                  <w:spacing w:before="162" w:line="480" w:lineRule="auto"/>
                  <w:ind w:right="-90"/>
                  <w:jc w:val="center"/>
                </w:pPr>
              </w:pPrChange>
            </w:pPr>
            <w:del w:id="5550" w:author="Hardik Malhotra" w:date="2021-09-30T17:49:00Z">
              <w:r w:rsidDel="00590BE8">
                <w:rPr>
                  <w:rFonts w:ascii="Verdana" w:hAnsi="Verdana" w:cs="Calibri"/>
                  <w:sz w:val="14"/>
                  <w:szCs w:val="14"/>
                </w:rPr>
                <w:delText>30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551"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602C6D26" w14:textId="71ECB12B" w:rsidR="00587138" w:rsidRPr="00C568E6" w:rsidDel="00590BE8" w:rsidRDefault="00587138" w:rsidP="00A8358E">
            <w:pPr>
              <w:pStyle w:val="BodyText"/>
              <w:spacing w:before="162" w:line="480" w:lineRule="auto"/>
              <w:ind w:right="-90"/>
              <w:jc w:val="center"/>
              <w:rPr>
                <w:del w:id="5552" w:author="Hardik Malhotra" w:date="2021-09-30T17:49:00Z"/>
                <w:rFonts w:ascii="Verdana" w:hAnsi="Verdana" w:cs="Calibri"/>
                <w:sz w:val="14"/>
                <w:szCs w:val="14"/>
                <w:rPrChange w:id="5553" w:author="Ritu Kamra" w:date="2021-09-27T17:29:00Z">
                  <w:rPr>
                    <w:del w:id="5554" w:author="Hardik Malhotra" w:date="2021-09-30T17:49:00Z"/>
                    <w:rFonts w:ascii="Verdana" w:hAnsi="Verdana"/>
                    <w:b/>
                    <w:sz w:val="14"/>
                    <w:szCs w:val="14"/>
                  </w:rPr>
                </w:rPrChange>
              </w:rPr>
              <w:pPrChange w:id="5555" w:author="Hardik Malhotra" w:date="2021-09-30T17:15:00Z">
                <w:pPr>
                  <w:pStyle w:val="BodyText"/>
                  <w:spacing w:before="162" w:line="480" w:lineRule="auto"/>
                  <w:ind w:right="-90"/>
                  <w:jc w:val="center"/>
                </w:pPr>
              </w:pPrChange>
            </w:pPr>
            <w:del w:id="5556" w:author="Hardik Malhotra" w:date="2021-09-30T17:49:00Z">
              <w:r w:rsidDel="00590BE8">
                <w:rPr>
                  <w:rFonts w:ascii="Verdana" w:hAnsi="Verdana" w:cs="Calibri"/>
                  <w:sz w:val="14"/>
                  <w:szCs w:val="14"/>
                </w:rPr>
                <w:delText>30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557"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23643129" w14:textId="107BA4F6" w:rsidR="00587138" w:rsidRPr="00C568E6" w:rsidDel="00590BE8" w:rsidRDefault="00587138" w:rsidP="00A8358E">
            <w:pPr>
              <w:pStyle w:val="BodyText"/>
              <w:spacing w:before="162" w:line="480" w:lineRule="auto"/>
              <w:ind w:right="-90"/>
              <w:jc w:val="center"/>
              <w:rPr>
                <w:del w:id="5558" w:author="Hardik Malhotra" w:date="2021-09-30T17:49:00Z"/>
                <w:rFonts w:ascii="Verdana" w:hAnsi="Verdana" w:cs="Calibri"/>
                <w:sz w:val="14"/>
                <w:szCs w:val="14"/>
                <w:rPrChange w:id="5559" w:author="Ritu Kamra" w:date="2021-09-27T17:29:00Z">
                  <w:rPr>
                    <w:del w:id="5560" w:author="Hardik Malhotra" w:date="2021-09-30T17:49:00Z"/>
                    <w:rFonts w:ascii="Verdana" w:hAnsi="Verdana"/>
                    <w:b/>
                    <w:sz w:val="14"/>
                    <w:szCs w:val="14"/>
                  </w:rPr>
                </w:rPrChange>
              </w:rPr>
              <w:pPrChange w:id="5561" w:author="Hardik Malhotra" w:date="2021-09-30T17:15:00Z">
                <w:pPr>
                  <w:pStyle w:val="BodyText"/>
                  <w:spacing w:before="162" w:line="480" w:lineRule="auto"/>
                  <w:ind w:right="-90"/>
                  <w:jc w:val="center"/>
                </w:pPr>
              </w:pPrChange>
            </w:pPr>
            <w:del w:id="5562" w:author="Hardik Malhotra" w:date="2021-09-30T17:49:00Z">
              <w:r w:rsidDel="00590BE8">
                <w:rPr>
                  <w:rFonts w:ascii="Verdana" w:hAnsi="Verdana" w:cs="Calibri"/>
                  <w:sz w:val="14"/>
                  <w:szCs w:val="14"/>
                </w:rPr>
                <w:delText>30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563"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5BEAA04" w14:textId="6BCD6E9D" w:rsidR="00587138" w:rsidRPr="00C568E6" w:rsidDel="00590BE8" w:rsidRDefault="00587138" w:rsidP="00A8358E">
            <w:pPr>
              <w:pStyle w:val="BodyText"/>
              <w:spacing w:before="162" w:line="480" w:lineRule="auto"/>
              <w:ind w:right="-90"/>
              <w:jc w:val="center"/>
              <w:rPr>
                <w:del w:id="5564" w:author="Hardik Malhotra" w:date="2021-09-30T17:49:00Z"/>
                <w:rFonts w:ascii="Verdana" w:hAnsi="Verdana" w:cs="Calibri"/>
                <w:sz w:val="14"/>
                <w:szCs w:val="14"/>
                <w:rPrChange w:id="5565" w:author="Ritu Kamra" w:date="2021-09-27T17:29:00Z">
                  <w:rPr>
                    <w:del w:id="5566" w:author="Hardik Malhotra" w:date="2021-09-30T17:49:00Z"/>
                    <w:rFonts w:ascii="Verdana" w:hAnsi="Verdana"/>
                    <w:b/>
                    <w:sz w:val="14"/>
                    <w:szCs w:val="14"/>
                  </w:rPr>
                </w:rPrChange>
              </w:rPr>
              <w:pPrChange w:id="5567" w:author="Hardik Malhotra" w:date="2021-09-30T17:15:00Z">
                <w:pPr>
                  <w:pStyle w:val="BodyText"/>
                  <w:spacing w:before="162" w:line="480" w:lineRule="auto"/>
                  <w:ind w:right="-90"/>
                  <w:jc w:val="center"/>
                </w:pPr>
              </w:pPrChange>
            </w:pPr>
            <w:del w:id="5568" w:author="Hardik Malhotra" w:date="2021-09-30T17:49:00Z">
              <w:r w:rsidDel="00590BE8">
                <w:rPr>
                  <w:rFonts w:ascii="Verdana" w:hAnsi="Verdana" w:cs="Calibri"/>
                  <w:sz w:val="14"/>
                  <w:szCs w:val="14"/>
                </w:rPr>
                <w:delText>30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569"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0E8D372B" w14:textId="42203357" w:rsidR="00587138" w:rsidRPr="00C568E6" w:rsidDel="00590BE8" w:rsidRDefault="00587138" w:rsidP="00A8358E">
            <w:pPr>
              <w:pStyle w:val="BodyText"/>
              <w:spacing w:before="162" w:line="480" w:lineRule="auto"/>
              <w:ind w:right="-90"/>
              <w:jc w:val="center"/>
              <w:rPr>
                <w:del w:id="5570" w:author="Hardik Malhotra" w:date="2021-09-30T17:49:00Z"/>
                <w:rFonts w:ascii="Verdana" w:hAnsi="Verdana" w:cs="Calibri"/>
                <w:sz w:val="14"/>
                <w:szCs w:val="14"/>
                <w:rPrChange w:id="5571" w:author="Ritu Kamra" w:date="2021-09-27T17:29:00Z">
                  <w:rPr>
                    <w:del w:id="5572" w:author="Hardik Malhotra" w:date="2021-09-30T17:49:00Z"/>
                    <w:rFonts w:ascii="Verdana" w:hAnsi="Verdana"/>
                    <w:b/>
                    <w:sz w:val="14"/>
                    <w:szCs w:val="14"/>
                  </w:rPr>
                </w:rPrChange>
              </w:rPr>
              <w:pPrChange w:id="5573" w:author="Hardik Malhotra" w:date="2021-09-30T17:15:00Z">
                <w:pPr>
                  <w:pStyle w:val="BodyText"/>
                  <w:spacing w:before="162" w:line="480" w:lineRule="auto"/>
                  <w:ind w:right="-90"/>
                  <w:jc w:val="center"/>
                </w:pPr>
              </w:pPrChange>
            </w:pPr>
            <w:del w:id="5574" w:author="Hardik Malhotra" w:date="2021-09-30T17:49:00Z">
              <w:r w:rsidDel="00590BE8">
                <w:rPr>
                  <w:rFonts w:ascii="Verdana" w:hAnsi="Verdana" w:cs="Calibri"/>
                  <w:sz w:val="14"/>
                  <w:szCs w:val="14"/>
                </w:rPr>
                <w:delText>30</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575"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A8A2CAF" w14:textId="09F83FA6" w:rsidR="00587138" w:rsidRPr="00C568E6" w:rsidDel="00590BE8" w:rsidRDefault="00587138" w:rsidP="00A8358E">
            <w:pPr>
              <w:pStyle w:val="BodyText"/>
              <w:spacing w:before="162" w:line="480" w:lineRule="auto"/>
              <w:ind w:right="-90"/>
              <w:jc w:val="center"/>
              <w:rPr>
                <w:del w:id="5576" w:author="Hardik Malhotra" w:date="2021-09-30T17:49:00Z"/>
                <w:rFonts w:ascii="Verdana" w:hAnsi="Verdana" w:cs="Calibri"/>
                <w:sz w:val="14"/>
                <w:szCs w:val="14"/>
                <w:rPrChange w:id="5577" w:author="Ritu Kamra" w:date="2021-09-27T17:29:00Z">
                  <w:rPr>
                    <w:del w:id="5578" w:author="Hardik Malhotra" w:date="2021-09-30T17:49:00Z"/>
                    <w:rFonts w:ascii="Verdana" w:hAnsi="Verdana"/>
                    <w:b/>
                    <w:sz w:val="14"/>
                    <w:szCs w:val="14"/>
                  </w:rPr>
                </w:rPrChange>
              </w:rPr>
              <w:pPrChange w:id="5579" w:author="Hardik Malhotra" w:date="2021-09-30T17:15:00Z">
                <w:pPr>
                  <w:pStyle w:val="BodyText"/>
                  <w:spacing w:before="162" w:line="480" w:lineRule="auto"/>
                  <w:ind w:right="-90"/>
                  <w:jc w:val="center"/>
                </w:pPr>
              </w:pPrChange>
            </w:pPr>
            <w:del w:id="5580" w:author="Hardik Malhotra" w:date="2021-09-30T17:49:00Z">
              <w:r w:rsidDel="00590BE8">
                <w:rPr>
                  <w:rFonts w:ascii="Verdana" w:hAnsi="Verdana" w:cs="Calibri"/>
                  <w:sz w:val="14"/>
                  <w:szCs w:val="14"/>
                </w:rPr>
                <w:delText>30</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581"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01E11B08" w14:textId="27E73EA1" w:rsidR="00587138" w:rsidRPr="00C568E6" w:rsidDel="00590BE8" w:rsidRDefault="00587138" w:rsidP="00A8358E">
            <w:pPr>
              <w:pStyle w:val="BodyText"/>
              <w:spacing w:before="162" w:line="480" w:lineRule="auto"/>
              <w:ind w:right="-90"/>
              <w:jc w:val="center"/>
              <w:rPr>
                <w:del w:id="5582" w:author="Hardik Malhotra" w:date="2021-09-30T17:49:00Z"/>
                <w:rFonts w:ascii="Verdana" w:hAnsi="Verdana" w:cs="Calibri"/>
                <w:sz w:val="14"/>
                <w:szCs w:val="14"/>
                <w:rPrChange w:id="5583" w:author="Ritu Kamra" w:date="2021-09-27T17:29:00Z">
                  <w:rPr>
                    <w:del w:id="5584" w:author="Hardik Malhotra" w:date="2021-09-30T17:49:00Z"/>
                    <w:rFonts w:ascii="Verdana" w:hAnsi="Verdana"/>
                    <w:b/>
                    <w:sz w:val="14"/>
                    <w:szCs w:val="14"/>
                  </w:rPr>
                </w:rPrChange>
              </w:rPr>
              <w:pPrChange w:id="5585" w:author="Hardik Malhotra" w:date="2021-09-30T17:15:00Z">
                <w:pPr>
                  <w:pStyle w:val="BodyText"/>
                  <w:spacing w:before="162" w:line="480" w:lineRule="auto"/>
                  <w:ind w:right="-90"/>
                  <w:jc w:val="center"/>
                </w:pPr>
              </w:pPrChange>
            </w:pPr>
            <w:del w:id="5586" w:author="Hardik Malhotra" w:date="2021-09-30T17:49:00Z">
              <w:r w:rsidDel="00590BE8">
                <w:rPr>
                  <w:rFonts w:ascii="Verdana" w:hAnsi="Verdana" w:cs="Calibri"/>
                  <w:sz w:val="14"/>
                  <w:szCs w:val="14"/>
                </w:rPr>
                <w:delText>30</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5587"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33D6B323" w14:textId="43954CB7" w:rsidR="00587138" w:rsidRPr="00C568E6" w:rsidDel="00590BE8" w:rsidRDefault="00587138" w:rsidP="00A8358E">
            <w:pPr>
              <w:pStyle w:val="BodyText"/>
              <w:spacing w:before="162" w:line="480" w:lineRule="auto"/>
              <w:ind w:right="-90"/>
              <w:jc w:val="center"/>
              <w:rPr>
                <w:del w:id="5588" w:author="Hardik Malhotra" w:date="2021-09-30T17:49:00Z"/>
                <w:rFonts w:ascii="Verdana" w:hAnsi="Verdana" w:cs="Calibri"/>
                <w:sz w:val="14"/>
                <w:szCs w:val="14"/>
                <w:rPrChange w:id="5589" w:author="Ritu Kamra" w:date="2021-09-27T17:29:00Z">
                  <w:rPr>
                    <w:del w:id="5590" w:author="Hardik Malhotra" w:date="2021-09-30T17:49:00Z"/>
                    <w:rFonts w:ascii="Verdana" w:hAnsi="Verdana"/>
                    <w:b/>
                    <w:sz w:val="14"/>
                    <w:szCs w:val="14"/>
                  </w:rPr>
                </w:rPrChange>
              </w:rPr>
              <w:pPrChange w:id="5591" w:author="Hardik Malhotra" w:date="2021-09-30T17:15:00Z">
                <w:pPr>
                  <w:pStyle w:val="BodyText"/>
                  <w:spacing w:before="162" w:line="480" w:lineRule="auto"/>
                  <w:ind w:right="-90"/>
                  <w:jc w:val="center"/>
                </w:pPr>
              </w:pPrChange>
            </w:pPr>
            <w:del w:id="5592" w:author="Hardik Malhotra" w:date="2021-09-30T17:49:00Z">
              <w:r w:rsidDel="00590BE8">
                <w:rPr>
                  <w:rFonts w:ascii="Verdana" w:hAnsi="Verdana" w:cs="Calibri"/>
                  <w:sz w:val="14"/>
                  <w:szCs w:val="14"/>
                </w:rPr>
                <w:delText>30</w:delText>
              </w:r>
            </w:del>
          </w:p>
        </w:tc>
      </w:tr>
      <w:tr w:rsidR="00587138" w:rsidRPr="00C568E6" w:rsidDel="00590BE8" w14:paraId="4625A016" w14:textId="2BEA0A26" w:rsidTr="00A8358E">
        <w:trPr>
          <w:cantSplit/>
          <w:trHeight w:val="1134"/>
          <w:del w:id="5593" w:author="Hardik Malhotra" w:date="2021-09-30T17:49:00Z"/>
          <w:trPrChange w:id="5594" w:author="Hardik Malhotra" w:date="2021-09-30T17:15:00Z">
            <w:trPr>
              <w:trHeight w:val="558"/>
            </w:trPr>
          </w:trPrChange>
        </w:trPr>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5595" w:author="Hardik Malhotra" w:date="2021-09-30T17:1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F2FFF1A" w14:textId="6BA1D740" w:rsidR="00587138" w:rsidDel="00590BE8" w:rsidRDefault="00587138" w:rsidP="005858C1">
            <w:pPr>
              <w:pStyle w:val="BodyText"/>
              <w:spacing w:before="162" w:line="480" w:lineRule="auto"/>
              <w:ind w:right="-90"/>
              <w:jc w:val="center"/>
              <w:rPr>
                <w:del w:id="5596" w:author="Hardik Malhotra" w:date="2021-09-30T17:49:00Z"/>
                <w:rFonts w:ascii="Verdana" w:hAnsi="Verdana" w:cs="Calibri"/>
                <w:sz w:val="14"/>
                <w:szCs w:val="14"/>
              </w:rPr>
            </w:pPr>
            <w:del w:id="5597" w:author="Hardik Malhotra" w:date="2021-09-30T17:49:00Z">
              <w:r w:rsidRPr="00C568E6" w:rsidDel="00590BE8">
                <w:rPr>
                  <w:rFonts w:ascii="Verdana" w:hAnsi="Verdana" w:cs="Calibri"/>
                  <w:sz w:val="14"/>
                  <w:szCs w:val="14"/>
                  <w:rPrChange w:id="5598" w:author="Ritu Kamra" w:date="2021-09-27T17:29:00Z">
                    <w:rPr>
                      <w:rFonts w:ascii="Verdana" w:hAnsi="Verdana" w:cs="Calibri"/>
                      <w:color w:val="000000"/>
                      <w:sz w:val="14"/>
                      <w:szCs w:val="14"/>
                    </w:rPr>
                  </w:rPrChange>
                </w:rPr>
                <w:delText xml:space="preserve">Spolchemie A.S. </w:delText>
              </w:r>
            </w:del>
          </w:p>
        </w:tc>
        <w:tc>
          <w:tcPr>
            <w:tcW w:w="841" w:type="dxa"/>
            <w:tcBorders>
              <w:top w:val="single" w:sz="2" w:space="0" w:color="000000"/>
              <w:left w:val="single" w:sz="2" w:space="0" w:color="000000"/>
              <w:bottom w:val="single" w:sz="2" w:space="0" w:color="000000"/>
              <w:right w:val="single" w:sz="2" w:space="0" w:color="000000"/>
            </w:tcBorders>
            <w:shd w:val="clear" w:color="auto" w:fill="FFFFFF"/>
            <w:vAlign w:val="bottom"/>
            <w:tcPrChange w:id="5599" w:author="Hardik Malhotra" w:date="2021-09-30T17:15:00Z">
              <w:tcPr>
                <w:tcW w:w="841" w:type="dxa"/>
                <w:tcBorders>
                  <w:top w:val="single" w:sz="2" w:space="0" w:color="000000"/>
                  <w:left w:val="single" w:sz="2" w:space="0" w:color="000000"/>
                  <w:bottom w:val="single" w:sz="2" w:space="0" w:color="000000"/>
                  <w:right w:val="single" w:sz="2" w:space="0" w:color="000000"/>
                </w:tcBorders>
                <w:shd w:val="clear" w:color="auto" w:fill="FFFFFF"/>
                <w:vAlign w:val="bottom"/>
              </w:tcPr>
            </w:tcPrChange>
          </w:tcPr>
          <w:p w14:paraId="4F5A68BA" w14:textId="305F425C" w:rsidR="00587138" w:rsidDel="00590BE8" w:rsidRDefault="00587138" w:rsidP="005858C1">
            <w:pPr>
              <w:pStyle w:val="BodyText"/>
              <w:spacing w:before="162" w:line="480" w:lineRule="auto"/>
              <w:ind w:right="-90"/>
              <w:jc w:val="center"/>
              <w:rPr>
                <w:del w:id="5600" w:author="Hardik Malhotra" w:date="2021-09-30T17:49:00Z"/>
                <w:rFonts w:ascii="Verdana" w:hAnsi="Verdana" w:cs="Calibri"/>
                <w:sz w:val="14"/>
                <w:szCs w:val="14"/>
              </w:rPr>
            </w:pPr>
            <w:del w:id="5601" w:author="Hardik Malhotra" w:date="2021-09-30T17:49:00Z">
              <w:r w:rsidRPr="00C568E6" w:rsidDel="00590BE8">
                <w:rPr>
                  <w:rFonts w:ascii="Verdana" w:hAnsi="Verdana" w:cs="Calibri"/>
                  <w:sz w:val="14"/>
                  <w:szCs w:val="14"/>
                  <w:rPrChange w:id="5602" w:author="Ritu Kamra" w:date="2021-09-27T17:29:00Z">
                    <w:rPr>
                      <w:rFonts w:ascii="Verdana" w:hAnsi="Verdana" w:cs="Calibri"/>
                      <w:color w:val="000000"/>
                      <w:sz w:val="14"/>
                      <w:szCs w:val="14"/>
                    </w:rPr>
                  </w:rPrChange>
                </w:rPr>
                <w:delText>1</w:delText>
              </w:r>
            </w:del>
          </w:p>
        </w:tc>
        <w:tc>
          <w:tcPr>
            <w:tcW w:w="90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5603" w:author="Hardik Malhotra" w:date="2021-09-30T17:15:00Z">
              <w:tcPr>
                <w:tcW w:w="90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A709111" w14:textId="71646893" w:rsidR="00587138" w:rsidDel="00590BE8" w:rsidRDefault="00587138" w:rsidP="005858C1">
            <w:pPr>
              <w:pStyle w:val="BodyText"/>
              <w:spacing w:before="162" w:line="480" w:lineRule="auto"/>
              <w:ind w:right="-90"/>
              <w:jc w:val="center"/>
              <w:rPr>
                <w:del w:id="5604" w:author="Hardik Malhotra" w:date="2021-09-30T17:49:00Z"/>
                <w:rFonts w:ascii="Verdana" w:hAnsi="Verdana" w:cs="Calibri"/>
                <w:sz w:val="14"/>
                <w:szCs w:val="14"/>
              </w:rPr>
            </w:pPr>
            <w:del w:id="5605" w:author="Hardik Malhotra" w:date="2021-09-30T17:49:00Z">
              <w:r w:rsidDel="00590BE8">
                <w:rPr>
                  <w:rFonts w:ascii="Verdana" w:hAnsi="Verdana" w:cs="Calibri"/>
                  <w:sz w:val="14"/>
                  <w:szCs w:val="14"/>
                </w:rPr>
                <w:delText>60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5606"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B7A2FCA" w14:textId="67D07E4C" w:rsidR="00587138" w:rsidDel="00590BE8" w:rsidRDefault="00587138" w:rsidP="00A8358E">
            <w:pPr>
              <w:pStyle w:val="BodyText"/>
              <w:spacing w:before="162" w:line="480" w:lineRule="auto"/>
              <w:ind w:right="-90"/>
              <w:jc w:val="center"/>
              <w:rPr>
                <w:del w:id="5607" w:author="Hardik Malhotra" w:date="2021-09-30T17:49:00Z"/>
                <w:rFonts w:ascii="Verdana" w:hAnsi="Verdana" w:cs="Calibri"/>
                <w:sz w:val="14"/>
                <w:szCs w:val="14"/>
              </w:rPr>
              <w:pPrChange w:id="5608" w:author="Hardik Malhotra" w:date="2021-09-30T17:15:00Z">
                <w:pPr>
                  <w:pStyle w:val="BodyText"/>
                  <w:spacing w:before="162" w:line="480" w:lineRule="auto"/>
                  <w:ind w:right="-90"/>
                  <w:jc w:val="center"/>
                </w:pPr>
              </w:pPrChange>
            </w:pPr>
            <w:del w:id="5609" w:author="Hardik Malhotra" w:date="2021-09-30T17:49:00Z">
              <w:r w:rsidDel="00590BE8">
                <w:rPr>
                  <w:rFonts w:ascii="Verdana" w:hAnsi="Verdana" w:cs="Calibri"/>
                  <w:sz w:val="14"/>
                  <w:szCs w:val="14"/>
                </w:rPr>
                <w:delText>60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5610"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9882078" w14:textId="7F14B48A" w:rsidR="00587138" w:rsidDel="00590BE8" w:rsidRDefault="00587138" w:rsidP="00A8358E">
            <w:pPr>
              <w:pStyle w:val="BodyText"/>
              <w:spacing w:before="162" w:line="480" w:lineRule="auto"/>
              <w:ind w:right="-90"/>
              <w:jc w:val="center"/>
              <w:rPr>
                <w:del w:id="5611" w:author="Hardik Malhotra" w:date="2021-09-30T17:49:00Z"/>
                <w:rFonts w:ascii="Verdana" w:hAnsi="Verdana" w:cs="Calibri"/>
                <w:sz w:val="14"/>
                <w:szCs w:val="14"/>
              </w:rPr>
              <w:pPrChange w:id="5612" w:author="Hardik Malhotra" w:date="2021-09-30T17:15:00Z">
                <w:pPr>
                  <w:pStyle w:val="BodyText"/>
                  <w:spacing w:before="162" w:line="480" w:lineRule="auto"/>
                  <w:ind w:right="-90"/>
                  <w:jc w:val="center"/>
                </w:pPr>
              </w:pPrChange>
            </w:pPr>
            <w:del w:id="5613" w:author="Hardik Malhotra" w:date="2021-09-30T17:49:00Z">
              <w:r w:rsidDel="00590BE8">
                <w:rPr>
                  <w:rFonts w:ascii="Verdana" w:hAnsi="Verdana" w:cs="Calibri"/>
                  <w:sz w:val="14"/>
                  <w:szCs w:val="14"/>
                </w:rPr>
                <w:delText>60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5614"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6524507" w14:textId="5104ADC9" w:rsidR="00587138" w:rsidDel="00590BE8" w:rsidRDefault="00587138" w:rsidP="00A8358E">
            <w:pPr>
              <w:pStyle w:val="BodyText"/>
              <w:spacing w:before="162" w:line="480" w:lineRule="auto"/>
              <w:ind w:right="-90"/>
              <w:jc w:val="center"/>
              <w:rPr>
                <w:del w:id="5615" w:author="Hardik Malhotra" w:date="2021-09-30T17:49:00Z"/>
                <w:rFonts w:ascii="Verdana" w:hAnsi="Verdana" w:cs="Calibri"/>
                <w:sz w:val="14"/>
                <w:szCs w:val="14"/>
              </w:rPr>
              <w:pPrChange w:id="5616" w:author="Hardik Malhotra" w:date="2021-09-30T17:15:00Z">
                <w:pPr>
                  <w:pStyle w:val="BodyText"/>
                  <w:spacing w:before="162" w:line="480" w:lineRule="auto"/>
                  <w:ind w:right="-90"/>
                  <w:jc w:val="center"/>
                </w:pPr>
              </w:pPrChange>
            </w:pPr>
            <w:del w:id="5617" w:author="Hardik Malhotra" w:date="2021-09-30T17:49:00Z">
              <w:r w:rsidDel="00590BE8">
                <w:rPr>
                  <w:rFonts w:ascii="Verdana" w:hAnsi="Verdana" w:cs="Calibri"/>
                  <w:sz w:val="14"/>
                  <w:szCs w:val="14"/>
                </w:rPr>
                <w:delText>60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5618"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D2F088A" w14:textId="7FF5BFF5" w:rsidR="00587138" w:rsidDel="00590BE8" w:rsidRDefault="00587138" w:rsidP="00A8358E">
            <w:pPr>
              <w:pStyle w:val="BodyText"/>
              <w:spacing w:before="162" w:line="480" w:lineRule="auto"/>
              <w:ind w:right="-90"/>
              <w:jc w:val="center"/>
              <w:rPr>
                <w:del w:id="5619" w:author="Hardik Malhotra" w:date="2021-09-30T17:49:00Z"/>
                <w:rFonts w:ascii="Verdana" w:hAnsi="Verdana" w:cs="Calibri"/>
                <w:sz w:val="14"/>
                <w:szCs w:val="14"/>
              </w:rPr>
              <w:pPrChange w:id="5620" w:author="Hardik Malhotra" w:date="2021-09-30T17:15:00Z">
                <w:pPr>
                  <w:pStyle w:val="BodyText"/>
                  <w:spacing w:before="162" w:line="480" w:lineRule="auto"/>
                  <w:ind w:right="-90"/>
                  <w:jc w:val="center"/>
                </w:pPr>
              </w:pPrChange>
            </w:pPr>
            <w:del w:id="5621" w:author="Hardik Malhotra" w:date="2021-09-30T17:49:00Z">
              <w:r w:rsidDel="00590BE8">
                <w:rPr>
                  <w:rFonts w:ascii="Verdana" w:hAnsi="Verdana" w:cs="Calibri"/>
                  <w:sz w:val="14"/>
                  <w:szCs w:val="14"/>
                </w:rPr>
                <w:delText>60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5622"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0677EA8" w14:textId="455B0862" w:rsidR="00587138" w:rsidDel="00590BE8" w:rsidRDefault="00587138" w:rsidP="00A8358E">
            <w:pPr>
              <w:pStyle w:val="BodyText"/>
              <w:spacing w:before="162" w:line="480" w:lineRule="auto"/>
              <w:ind w:right="-90"/>
              <w:jc w:val="center"/>
              <w:rPr>
                <w:del w:id="5623" w:author="Hardik Malhotra" w:date="2021-09-30T17:49:00Z"/>
                <w:rFonts w:ascii="Verdana" w:hAnsi="Verdana" w:cs="Calibri"/>
                <w:sz w:val="14"/>
                <w:szCs w:val="14"/>
              </w:rPr>
              <w:pPrChange w:id="5624" w:author="Hardik Malhotra" w:date="2021-09-30T17:15:00Z">
                <w:pPr>
                  <w:pStyle w:val="BodyText"/>
                  <w:spacing w:before="162" w:line="480" w:lineRule="auto"/>
                  <w:ind w:right="-90"/>
                  <w:jc w:val="center"/>
                </w:pPr>
              </w:pPrChange>
            </w:pPr>
            <w:del w:id="5625" w:author="Hardik Malhotra" w:date="2021-09-30T17:49:00Z">
              <w:r w:rsidDel="00590BE8">
                <w:rPr>
                  <w:rFonts w:ascii="Verdana" w:hAnsi="Verdana" w:cs="Calibri"/>
                  <w:sz w:val="14"/>
                  <w:szCs w:val="14"/>
                </w:rPr>
                <w:delText>60</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5626"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D72DBC8" w14:textId="295A8A4E" w:rsidR="00587138" w:rsidDel="00590BE8" w:rsidRDefault="00587138" w:rsidP="00A8358E">
            <w:pPr>
              <w:pStyle w:val="BodyText"/>
              <w:spacing w:before="162" w:line="480" w:lineRule="auto"/>
              <w:ind w:right="-90"/>
              <w:jc w:val="center"/>
              <w:rPr>
                <w:del w:id="5627" w:author="Hardik Malhotra" w:date="2021-09-30T17:49:00Z"/>
                <w:rFonts w:ascii="Verdana" w:hAnsi="Verdana" w:cs="Calibri"/>
                <w:sz w:val="14"/>
                <w:szCs w:val="14"/>
              </w:rPr>
              <w:pPrChange w:id="5628" w:author="Hardik Malhotra" w:date="2021-09-30T17:15:00Z">
                <w:pPr>
                  <w:pStyle w:val="BodyText"/>
                  <w:spacing w:before="162" w:line="480" w:lineRule="auto"/>
                  <w:ind w:right="-90"/>
                  <w:jc w:val="center"/>
                </w:pPr>
              </w:pPrChange>
            </w:pPr>
            <w:del w:id="5629" w:author="Hardik Malhotra" w:date="2021-09-30T17:49:00Z">
              <w:r w:rsidDel="00590BE8">
                <w:rPr>
                  <w:rFonts w:ascii="Verdana" w:hAnsi="Verdana" w:cs="Calibri"/>
                  <w:sz w:val="14"/>
                  <w:szCs w:val="14"/>
                </w:rPr>
                <w:delText>60</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5630"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A665F19" w14:textId="5BE27DFF" w:rsidR="00587138" w:rsidDel="00590BE8" w:rsidRDefault="00587138" w:rsidP="00A8358E">
            <w:pPr>
              <w:pStyle w:val="BodyText"/>
              <w:spacing w:before="162" w:line="480" w:lineRule="auto"/>
              <w:ind w:right="-90"/>
              <w:jc w:val="center"/>
              <w:rPr>
                <w:del w:id="5631" w:author="Hardik Malhotra" w:date="2021-09-30T17:49:00Z"/>
                <w:rFonts w:ascii="Verdana" w:hAnsi="Verdana" w:cs="Calibri"/>
                <w:sz w:val="14"/>
                <w:szCs w:val="14"/>
              </w:rPr>
              <w:pPrChange w:id="5632" w:author="Hardik Malhotra" w:date="2021-09-30T17:15:00Z">
                <w:pPr>
                  <w:pStyle w:val="BodyText"/>
                  <w:spacing w:before="162" w:line="480" w:lineRule="auto"/>
                  <w:ind w:right="-90"/>
                  <w:jc w:val="center"/>
                </w:pPr>
              </w:pPrChange>
            </w:pPr>
            <w:del w:id="5633" w:author="Hardik Malhotra" w:date="2021-09-30T17:49:00Z">
              <w:r w:rsidDel="00590BE8">
                <w:rPr>
                  <w:rFonts w:ascii="Verdana" w:hAnsi="Verdana" w:cs="Calibri"/>
                  <w:sz w:val="14"/>
                  <w:szCs w:val="14"/>
                </w:rPr>
                <w:delText>60</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5634"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45B1AF2" w14:textId="2EB3344C" w:rsidR="00587138" w:rsidDel="00590BE8" w:rsidRDefault="00587138" w:rsidP="00A8358E">
            <w:pPr>
              <w:pStyle w:val="BodyText"/>
              <w:spacing w:before="162" w:line="480" w:lineRule="auto"/>
              <w:ind w:right="-90"/>
              <w:jc w:val="center"/>
              <w:rPr>
                <w:del w:id="5635" w:author="Hardik Malhotra" w:date="2021-09-30T17:49:00Z"/>
                <w:rFonts w:ascii="Verdana" w:hAnsi="Verdana" w:cs="Calibri"/>
                <w:sz w:val="14"/>
                <w:szCs w:val="14"/>
              </w:rPr>
              <w:pPrChange w:id="5636" w:author="Hardik Malhotra" w:date="2021-09-30T17:15:00Z">
                <w:pPr>
                  <w:pStyle w:val="BodyText"/>
                  <w:spacing w:before="162" w:line="480" w:lineRule="auto"/>
                  <w:ind w:right="-90"/>
                  <w:jc w:val="center"/>
                </w:pPr>
              </w:pPrChange>
            </w:pPr>
            <w:del w:id="5637" w:author="Hardik Malhotra" w:date="2021-09-30T17:49:00Z">
              <w:r w:rsidDel="00590BE8">
                <w:rPr>
                  <w:rFonts w:ascii="Verdana" w:hAnsi="Verdana" w:cs="Calibri"/>
                  <w:sz w:val="14"/>
                  <w:szCs w:val="14"/>
                </w:rPr>
                <w:delText>60</w:delText>
              </w:r>
            </w:del>
          </w:p>
        </w:tc>
      </w:tr>
      <w:tr w:rsidR="00587138" w:rsidRPr="00C568E6" w:rsidDel="00590BE8" w14:paraId="41B83DCA" w14:textId="7001A998" w:rsidTr="00A8358E">
        <w:trPr>
          <w:cantSplit/>
          <w:trHeight w:val="1134"/>
          <w:del w:id="5638" w:author="Hardik Malhotra" w:date="2021-09-30T17:49:00Z"/>
          <w:trPrChange w:id="5639" w:author="Hardik Malhotra" w:date="2021-09-30T17:15:00Z">
            <w:trPr>
              <w:trHeight w:val="558"/>
            </w:trPr>
          </w:trPrChange>
        </w:trPr>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5640" w:author="Hardik Malhotra" w:date="2021-09-30T17:1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C7B5498" w14:textId="679D132B" w:rsidR="00587138" w:rsidDel="00590BE8" w:rsidRDefault="00587138" w:rsidP="005858C1">
            <w:pPr>
              <w:pStyle w:val="BodyText"/>
              <w:spacing w:before="162" w:line="480" w:lineRule="auto"/>
              <w:ind w:right="-90"/>
              <w:jc w:val="center"/>
              <w:rPr>
                <w:del w:id="5641" w:author="Hardik Malhotra" w:date="2021-09-30T17:49:00Z"/>
                <w:rFonts w:ascii="Verdana" w:hAnsi="Verdana" w:cs="Calibri"/>
                <w:sz w:val="14"/>
                <w:szCs w:val="14"/>
              </w:rPr>
            </w:pPr>
            <w:del w:id="5642" w:author="Hardik Malhotra" w:date="2021-09-30T17:49:00Z">
              <w:r w:rsidDel="00590BE8">
                <w:rPr>
                  <w:rFonts w:ascii="Verdana" w:hAnsi="Verdana" w:cs="Calibri"/>
                  <w:sz w:val="14"/>
                  <w:szCs w:val="14"/>
                </w:rPr>
                <w:delText>Alchemie Ltd.</w:delText>
              </w:r>
            </w:del>
          </w:p>
        </w:tc>
        <w:tc>
          <w:tcPr>
            <w:tcW w:w="841" w:type="dxa"/>
            <w:tcBorders>
              <w:top w:val="single" w:sz="2" w:space="0" w:color="000000"/>
              <w:left w:val="single" w:sz="2" w:space="0" w:color="000000"/>
              <w:bottom w:val="single" w:sz="2" w:space="0" w:color="000000"/>
              <w:right w:val="single" w:sz="2" w:space="0" w:color="000000"/>
            </w:tcBorders>
            <w:shd w:val="clear" w:color="auto" w:fill="FFFFFF"/>
            <w:vAlign w:val="bottom"/>
            <w:tcPrChange w:id="5643" w:author="Hardik Malhotra" w:date="2021-09-30T17:15:00Z">
              <w:tcPr>
                <w:tcW w:w="841" w:type="dxa"/>
                <w:tcBorders>
                  <w:top w:val="single" w:sz="2" w:space="0" w:color="000000"/>
                  <w:left w:val="single" w:sz="2" w:space="0" w:color="000000"/>
                  <w:bottom w:val="single" w:sz="2" w:space="0" w:color="000000"/>
                  <w:right w:val="single" w:sz="2" w:space="0" w:color="000000"/>
                </w:tcBorders>
                <w:shd w:val="clear" w:color="auto" w:fill="FFFFFF"/>
                <w:vAlign w:val="bottom"/>
              </w:tcPr>
            </w:tcPrChange>
          </w:tcPr>
          <w:p w14:paraId="12691494" w14:textId="50693ED4" w:rsidR="00587138" w:rsidDel="00590BE8" w:rsidRDefault="00587138" w:rsidP="005858C1">
            <w:pPr>
              <w:pStyle w:val="BodyText"/>
              <w:spacing w:before="162" w:line="480" w:lineRule="auto"/>
              <w:ind w:right="-90"/>
              <w:jc w:val="center"/>
              <w:rPr>
                <w:del w:id="5644" w:author="Hardik Malhotra" w:date="2021-09-30T17:49:00Z"/>
                <w:rFonts w:ascii="Verdana" w:hAnsi="Verdana" w:cs="Calibri"/>
                <w:sz w:val="14"/>
                <w:szCs w:val="14"/>
              </w:rPr>
            </w:pPr>
            <w:del w:id="5645" w:author="Hardik Malhotra" w:date="2021-09-30T17:49:00Z">
              <w:r w:rsidDel="00590BE8">
                <w:rPr>
                  <w:rFonts w:ascii="Verdana" w:hAnsi="Verdana" w:cs="Calibri"/>
                  <w:sz w:val="14"/>
                  <w:szCs w:val="14"/>
                </w:rPr>
                <w:delText>1</w:delText>
              </w:r>
            </w:del>
          </w:p>
        </w:tc>
        <w:tc>
          <w:tcPr>
            <w:tcW w:w="90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5646" w:author="Hardik Malhotra" w:date="2021-09-30T17:15:00Z">
              <w:tcPr>
                <w:tcW w:w="90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4471E92" w14:textId="2F674C71" w:rsidR="00587138" w:rsidDel="00590BE8" w:rsidRDefault="00587138" w:rsidP="00A8358E">
            <w:pPr>
              <w:pStyle w:val="BodyText"/>
              <w:spacing w:before="162" w:line="480" w:lineRule="auto"/>
              <w:ind w:right="-90"/>
              <w:jc w:val="center"/>
              <w:rPr>
                <w:del w:id="5647" w:author="Hardik Malhotra" w:date="2021-09-30T17:49:00Z"/>
                <w:rFonts w:ascii="Verdana" w:hAnsi="Verdana" w:cs="Calibri"/>
                <w:sz w:val="14"/>
                <w:szCs w:val="14"/>
              </w:rPr>
              <w:pPrChange w:id="5648" w:author="Hardik Malhotra" w:date="2021-09-30T17:15:00Z">
                <w:pPr>
                  <w:pStyle w:val="BodyText"/>
                  <w:spacing w:before="162" w:line="480" w:lineRule="auto"/>
                  <w:ind w:right="-90"/>
                  <w:jc w:val="center"/>
                </w:pPr>
              </w:pPrChange>
            </w:pPr>
            <w:del w:id="5649" w:author="Hardik Malhotra" w:date="2021-09-30T17:49:00Z">
              <w:r w:rsidDel="00590BE8">
                <w:rPr>
                  <w:rFonts w:ascii="Verdana" w:hAnsi="Verdana" w:cs="Calibri"/>
                  <w:sz w:val="14"/>
                  <w:szCs w:val="14"/>
                </w:rPr>
                <w:delText>60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5650"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76CB8B5" w14:textId="0DA86A5E" w:rsidR="00587138" w:rsidDel="00590BE8" w:rsidRDefault="00587138" w:rsidP="00A8358E">
            <w:pPr>
              <w:pStyle w:val="BodyText"/>
              <w:spacing w:before="162" w:line="480" w:lineRule="auto"/>
              <w:ind w:right="-90"/>
              <w:jc w:val="center"/>
              <w:rPr>
                <w:del w:id="5651" w:author="Hardik Malhotra" w:date="2021-09-30T17:49:00Z"/>
                <w:rFonts w:ascii="Verdana" w:hAnsi="Verdana" w:cs="Calibri"/>
                <w:sz w:val="14"/>
                <w:szCs w:val="14"/>
              </w:rPr>
              <w:pPrChange w:id="5652" w:author="Hardik Malhotra" w:date="2021-09-30T17:15:00Z">
                <w:pPr>
                  <w:pStyle w:val="BodyText"/>
                  <w:spacing w:before="162" w:line="480" w:lineRule="auto"/>
                  <w:ind w:right="-90"/>
                  <w:jc w:val="center"/>
                </w:pPr>
              </w:pPrChange>
            </w:pPr>
            <w:del w:id="5653" w:author="Hardik Malhotra" w:date="2021-09-30T17:49:00Z">
              <w:r w:rsidDel="00590BE8">
                <w:rPr>
                  <w:rFonts w:ascii="Verdana" w:hAnsi="Verdana" w:cs="Calibri"/>
                  <w:sz w:val="14"/>
                  <w:szCs w:val="14"/>
                </w:rPr>
                <w:delText>60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5654"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0F6C049" w14:textId="15EAAB81" w:rsidR="00587138" w:rsidDel="00590BE8" w:rsidRDefault="00587138" w:rsidP="00A8358E">
            <w:pPr>
              <w:pStyle w:val="BodyText"/>
              <w:spacing w:before="162" w:line="480" w:lineRule="auto"/>
              <w:ind w:right="-90"/>
              <w:jc w:val="center"/>
              <w:rPr>
                <w:del w:id="5655" w:author="Hardik Malhotra" w:date="2021-09-30T17:49:00Z"/>
                <w:rFonts w:ascii="Verdana" w:hAnsi="Verdana" w:cs="Calibri"/>
                <w:sz w:val="14"/>
                <w:szCs w:val="14"/>
              </w:rPr>
              <w:pPrChange w:id="5656" w:author="Hardik Malhotra" w:date="2021-09-30T17:15:00Z">
                <w:pPr>
                  <w:pStyle w:val="BodyText"/>
                  <w:spacing w:before="162" w:line="480" w:lineRule="auto"/>
                  <w:ind w:right="-90"/>
                  <w:jc w:val="center"/>
                </w:pPr>
              </w:pPrChange>
            </w:pPr>
            <w:del w:id="5657" w:author="Hardik Malhotra" w:date="2021-09-30T17:49:00Z">
              <w:r w:rsidDel="00590BE8">
                <w:rPr>
                  <w:rFonts w:ascii="Verdana" w:hAnsi="Verdana" w:cs="Calibri"/>
                  <w:sz w:val="14"/>
                  <w:szCs w:val="14"/>
                </w:rPr>
                <w:delText>60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5658"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53B83C4" w14:textId="416086CB" w:rsidR="00587138" w:rsidDel="00590BE8" w:rsidRDefault="00587138" w:rsidP="00A8358E">
            <w:pPr>
              <w:pStyle w:val="BodyText"/>
              <w:spacing w:before="162" w:line="480" w:lineRule="auto"/>
              <w:ind w:right="-90"/>
              <w:jc w:val="center"/>
              <w:rPr>
                <w:del w:id="5659" w:author="Hardik Malhotra" w:date="2021-09-30T17:49:00Z"/>
                <w:rFonts w:ascii="Verdana" w:hAnsi="Verdana" w:cs="Calibri"/>
                <w:sz w:val="14"/>
                <w:szCs w:val="14"/>
              </w:rPr>
              <w:pPrChange w:id="5660" w:author="Hardik Malhotra" w:date="2021-09-30T17:15:00Z">
                <w:pPr>
                  <w:pStyle w:val="BodyText"/>
                  <w:spacing w:before="162" w:line="480" w:lineRule="auto"/>
                  <w:ind w:right="-90"/>
                  <w:jc w:val="center"/>
                </w:pPr>
              </w:pPrChange>
            </w:pPr>
            <w:del w:id="5661" w:author="Hardik Malhotra" w:date="2021-09-30T17:49:00Z">
              <w:r w:rsidDel="00590BE8">
                <w:rPr>
                  <w:rFonts w:ascii="Verdana" w:hAnsi="Verdana" w:cs="Calibri"/>
                  <w:sz w:val="14"/>
                  <w:szCs w:val="14"/>
                </w:rPr>
                <w:delText>60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5662"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73AC879" w14:textId="7A37B77C" w:rsidR="00587138" w:rsidDel="00590BE8" w:rsidRDefault="00587138" w:rsidP="00A8358E">
            <w:pPr>
              <w:pStyle w:val="BodyText"/>
              <w:spacing w:before="162" w:line="480" w:lineRule="auto"/>
              <w:ind w:right="-90"/>
              <w:jc w:val="center"/>
              <w:rPr>
                <w:del w:id="5663" w:author="Hardik Malhotra" w:date="2021-09-30T17:49:00Z"/>
                <w:rFonts w:ascii="Verdana" w:hAnsi="Verdana" w:cs="Calibri"/>
                <w:sz w:val="14"/>
                <w:szCs w:val="14"/>
              </w:rPr>
              <w:pPrChange w:id="5664" w:author="Hardik Malhotra" w:date="2021-09-30T17:15:00Z">
                <w:pPr>
                  <w:pStyle w:val="BodyText"/>
                  <w:spacing w:before="162" w:line="480" w:lineRule="auto"/>
                  <w:ind w:right="-90"/>
                  <w:jc w:val="center"/>
                </w:pPr>
              </w:pPrChange>
            </w:pPr>
            <w:del w:id="5665" w:author="Hardik Malhotra" w:date="2021-09-30T17:49:00Z">
              <w:r w:rsidDel="00590BE8">
                <w:rPr>
                  <w:rFonts w:ascii="Verdana" w:hAnsi="Verdana" w:cs="Calibri"/>
                  <w:sz w:val="14"/>
                  <w:szCs w:val="14"/>
                </w:rPr>
                <w:delText>60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5666"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529B4BB" w14:textId="468738FF" w:rsidR="00587138" w:rsidDel="00590BE8" w:rsidRDefault="00587138" w:rsidP="00A8358E">
            <w:pPr>
              <w:pStyle w:val="BodyText"/>
              <w:spacing w:before="162" w:line="480" w:lineRule="auto"/>
              <w:ind w:right="-90"/>
              <w:jc w:val="center"/>
              <w:rPr>
                <w:del w:id="5667" w:author="Hardik Malhotra" w:date="2021-09-30T17:49:00Z"/>
                <w:rFonts w:ascii="Verdana" w:hAnsi="Verdana" w:cs="Calibri"/>
                <w:sz w:val="14"/>
                <w:szCs w:val="14"/>
              </w:rPr>
              <w:pPrChange w:id="5668" w:author="Hardik Malhotra" w:date="2021-09-30T17:15:00Z">
                <w:pPr>
                  <w:pStyle w:val="BodyText"/>
                  <w:spacing w:before="162" w:line="480" w:lineRule="auto"/>
                  <w:ind w:right="-90"/>
                  <w:jc w:val="center"/>
                </w:pPr>
              </w:pPrChange>
            </w:pPr>
            <w:del w:id="5669" w:author="Hardik Malhotra" w:date="2021-09-30T17:49:00Z">
              <w:r w:rsidDel="00590BE8">
                <w:rPr>
                  <w:rFonts w:ascii="Verdana" w:hAnsi="Verdana" w:cs="Calibri"/>
                  <w:sz w:val="14"/>
                  <w:szCs w:val="14"/>
                </w:rPr>
                <w:delText>60</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5670"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C073D8E" w14:textId="0E88F6BF" w:rsidR="00587138" w:rsidDel="00590BE8" w:rsidRDefault="00587138" w:rsidP="00A8358E">
            <w:pPr>
              <w:pStyle w:val="BodyText"/>
              <w:spacing w:before="162" w:line="480" w:lineRule="auto"/>
              <w:ind w:right="-90"/>
              <w:jc w:val="center"/>
              <w:rPr>
                <w:del w:id="5671" w:author="Hardik Malhotra" w:date="2021-09-30T17:49:00Z"/>
                <w:rFonts w:ascii="Verdana" w:hAnsi="Verdana" w:cs="Calibri"/>
                <w:sz w:val="14"/>
                <w:szCs w:val="14"/>
              </w:rPr>
              <w:pPrChange w:id="5672" w:author="Hardik Malhotra" w:date="2021-09-30T17:15:00Z">
                <w:pPr>
                  <w:pStyle w:val="BodyText"/>
                  <w:spacing w:before="162" w:line="480" w:lineRule="auto"/>
                  <w:ind w:right="-90"/>
                  <w:jc w:val="center"/>
                </w:pPr>
              </w:pPrChange>
            </w:pPr>
            <w:del w:id="5673" w:author="Hardik Malhotra" w:date="2021-09-30T17:49:00Z">
              <w:r w:rsidDel="00590BE8">
                <w:rPr>
                  <w:rFonts w:ascii="Verdana" w:hAnsi="Verdana" w:cs="Calibri"/>
                  <w:sz w:val="14"/>
                  <w:szCs w:val="14"/>
                </w:rPr>
                <w:delText>60</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5674"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CD13F55" w14:textId="2A75D7A0" w:rsidR="00587138" w:rsidDel="00590BE8" w:rsidRDefault="00587138" w:rsidP="00A8358E">
            <w:pPr>
              <w:pStyle w:val="BodyText"/>
              <w:spacing w:before="162" w:line="480" w:lineRule="auto"/>
              <w:ind w:right="-90"/>
              <w:jc w:val="center"/>
              <w:rPr>
                <w:del w:id="5675" w:author="Hardik Malhotra" w:date="2021-09-30T17:49:00Z"/>
                <w:rFonts w:ascii="Verdana" w:hAnsi="Verdana" w:cs="Calibri"/>
                <w:sz w:val="14"/>
                <w:szCs w:val="14"/>
              </w:rPr>
              <w:pPrChange w:id="5676" w:author="Hardik Malhotra" w:date="2021-09-30T17:15:00Z">
                <w:pPr>
                  <w:pStyle w:val="BodyText"/>
                  <w:spacing w:before="162" w:line="480" w:lineRule="auto"/>
                  <w:ind w:right="-90"/>
                  <w:jc w:val="center"/>
                </w:pPr>
              </w:pPrChange>
            </w:pPr>
            <w:del w:id="5677" w:author="Hardik Malhotra" w:date="2021-09-30T17:49:00Z">
              <w:r w:rsidDel="00590BE8">
                <w:rPr>
                  <w:rFonts w:ascii="Verdana" w:hAnsi="Verdana" w:cs="Calibri"/>
                  <w:sz w:val="14"/>
                  <w:szCs w:val="14"/>
                </w:rPr>
                <w:delText>60</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5678"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2779C6A" w14:textId="2C1D02D0" w:rsidR="00587138" w:rsidDel="00590BE8" w:rsidRDefault="00587138" w:rsidP="00A8358E">
            <w:pPr>
              <w:pStyle w:val="BodyText"/>
              <w:spacing w:before="162" w:line="480" w:lineRule="auto"/>
              <w:ind w:right="-90"/>
              <w:jc w:val="center"/>
              <w:rPr>
                <w:del w:id="5679" w:author="Hardik Malhotra" w:date="2021-09-30T17:49:00Z"/>
                <w:rFonts w:ascii="Verdana" w:hAnsi="Verdana" w:cs="Calibri"/>
                <w:sz w:val="14"/>
                <w:szCs w:val="14"/>
              </w:rPr>
              <w:pPrChange w:id="5680" w:author="Hardik Malhotra" w:date="2021-09-30T17:15:00Z">
                <w:pPr>
                  <w:pStyle w:val="BodyText"/>
                  <w:spacing w:before="162" w:line="480" w:lineRule="auto"/>
                  <w:ind w:right="-90"/>
                  <w:jc w:val="center"/>
                </w:pPr>
              </w:pPrChange>
            </w:pPr>
            <w:del w:id="5681" w:author="Hardik Malhotra" w:date="2021-09-30T17:49:00Z">
              <w:r w:rsidDel="00590BE8">
                <w:rPr>
                  <w:rFonts w:ascii="Verdana" w:hAnsi="Verdana" w:cs="Calibri"/>
                  <w:sz w:val="14"/>
                  <w:szCs w:val="14"/>
                </w:rPr>
                <w:delText>60</w:delText>
              </w:r>
            </w:del>
          </w:p>
        </w:tc>
      </w:tr>
      <w:tr w:rsidR="00587138" w:rsidRPr="00C568E6" w:rsidDel="00590BE8" w14:paraId="67C24A70" w14:textId="2012505F" w:rsidTr="00A8358E">
        <w:trPr>
          <w:cantSplit/>
          <w:trHeight w:val="1134"/>
          <w:del w:id="5682" w:author="Hardik Malhotra" w:date="2021-09-30T17:49:00Z"/>
          <w:trPrChange w:id="5683" w:author="Hardik Malhotra" w:date="2021-09-30T17:15:00Z">
            <w:trPr>
              <w:trHeight w:val="558"/>
            </w:trPr>
          </w:trPrChange>
        </w:trPr>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5684" w:author="Hardik Malhotra" w:date="2021-09-30T17:1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4273976" w14:textId="085181A4" w:rsidR="00587138" w:rsidDel="00590BE8" w:rsidRDefault="00587138" w:rsidP="005858C1">
            <w:pPr>
              <w:pStyle w:val="BodyText"/>
              <w:spacing w:before="162" w:line="480" w:lineRule="auto"/>
              <w:ind w:right="-90"/>
              <w:jc w:val="center"/>
              <w:rPr>
                <w:del w:id="5685" w:author="Hardik Malhotra" w:date="2021-09-30T17:49:00Z"/>
                <w:rFonts w:ascii="Verdana" w:hAnsi="Verdana" w:cs="Calibri"/>
                <w:sz w:val="14"/>
                <w:szCs w:val="14"/>
              </w:rPr>
            </w:pPr>
            <w:del w:id="5686" w:author="Hardik Malhotra" w:date="2021-09-30T17:49:00Z">
              <w:r w:rsidRPr="00C568E6" w:rsidDel="00590BE8">
                <w:rPr>
                  <w:rFonts w:ascii="Verdana" w:hAnsi="Verdana" w:cs="Calibri"/>
                  <w:sz w:val="14"/>
                  <w:szCs w:val="14"/>
                  <w:rPrChange w:id="5687" w:author="Ritu Kamra" w:date="2021-09-27T17:29:00Z">
                    <w:rPr>
                      <w:rFonts w:ascii="Verdana" w:hAnsi="Verdana" w:cs="Calibri"/>
                      <w:color w:val="000000"/>
                      <w:sz w:val="14"/>
                      <w:szCs w:val="14"/>
                    </w:rPr>
                  </w:rPrChange>
                </w:rPr>
                <w:delText>NAMA Chemicals</w:delText>
              </w:r>
            </w:del>
          </w:p>
        </w:tc>
        <w:tc>
          <w:tcPr>
            <w:tcW w:w="841" w:type="dxa"/>
            <w:tcBorders>
              <w:top w:val="single" w:sz="2" w:space="0" w:color="000000"/>
              <w:left w:val="single" w:sz="2" w:space="0" w:color="000000"/>
              <w:bottom w:val="single" w:sz="2" w:space="0" w:color="000000"/>
              <w:right w:val="single" w:sz="2" w:space="0" w:color="000000"/>
            </w:tcBorders>
            <w:shd w:val="clear" w:color="auto" w:fill="FFFFFF"/>
            <w:vAlign w:val="bottom"/>
            <w:tcPrChange w:id="5688" w:author="Hardik Malhotra" w:date="2021-09-30T17:15:00Z">
              <w:tcPr>
                <w:tcW w:w="841" w:type="dxa"/>
                <w:tcBorders>
                  <w:top w:val="single" w:sz="2" w:space="0" w:color="000000"/>
                  <w:left w:val="single" w:sz="2" w:space="0" w:color="000000"/>
                  <w:bottom w:val="single" w:sz="2" w:space="0" w:color="000000"/>
                  <w:right w:val="single" w:sz="2" w:space="0" w:color="000000"/>
                </w:tcBorders>
                <w:shd w:val="clear" w:color="auto" w:fill="FFFFFF"/>
                <w:vAlign w:val="bottom"/>
              </w:tcPr>
            </w:tcPrChange>
          </w:tcPr>
          <w:p w14:paraId="7FD454DB" w14:textId="73959C4C" w:rsidR="00587138" w:rsidDel="00590BE8" w:rsidRDefault="00587138" w:rsidP="005858C1">
            <w:pPr>
              <w:pStyle w:val="BodyText"/>
              <w:spacing w:before="162" w:line="480" w:lineRule="auto"/>
              <w:ind w:right="-90"/>
              <w:jc w:val="center"/>
              <w:rPr>
                <w:del w:id="5689" w:author="Hardik Malhotra" w:date="2021-09-30T17:49:00Z"/>
                <w:rFonts w:ascii="Verdana" w:hAnsi="Verdana" w:cs="Calibri"/>
                <w:sz w:val="14"/>
                <w:szCs w:val="14"/>
              </w:rPr>
            </w:pPr>
            <w:del w:id="5690" w:author="Hardik Malhotra" w:date="2021-09-30T17:49:00Z">
              <w:r w:rsidRPr="00C568E6" w:rsidDel="00590BE8">
                <w:rPr>
                  <w:rFonts w:ascii="Verdana" w:hAnsi="Verdana" w:cs="Calibri"/>
                  <w:sz w:val="14"/>
                  <w:szCs w:val="14"/>
                  <w:rPrChange w:id="5691" w:author="Ritu Kamra" w:date="2021-09-27T17:29:00Z">
                    <w:rPr>
                      <w:rFonts w:ascii="Verdana" w:hAnsi="Verdana" w:cs="Calibri"/>
                      <w:color w:val="000000"/>
                      <w:sz w:val="14"/>
                      <w:szCs w:val="14"/>
                    </w:rPr>
                  </w:rPrChange>
                </w:rPr>
                <w:delText>1</w:delText>
              </w:r>
            </w:del>
          </w:p>
        </w:tc>
        <w:tc>
          <w:tcPr>
            <w:tcW w:w="90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5692" w:author="Hardik Malhotra" w:date="2021-09-30T17:15:00Z">
              <w:tcPr>
                <w:tcW w:w="90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FC85278" w14:textId="2A0FD3BA" w:rsidR="00587138" w:rsidDel="00590BE8" w:rsidRDefault="00587138" w:rsidP="005858C1">
            <w:pPr>
              <w:pStyle w:val="BodyText"/>
              <w:spacing w:before="162" w:line="480" w:lineRule="auto"/>
              <w:ind w:right="-90"/>
              <w:jc w:val="center"/>
              <w:rPr>
                <w:del w:id="5693" w:author="Hardik Malhotra" w:date="2021-09-30T17:49:00Z"/>
                <w:rFonts w:ascii="Verdana" w:hAnsi="Verdana" w:cs="Calibri"/>
                <w:sz w:val="14"/>
                <w:szCs w:val="14"/>
              </w:rPr>
            </w:pPr>
            <w:del w:id="5694" w:author="Hardik Malhotra" w:date="2021-09-30T17:49:00Z">
              <w:r w:rsidDel="00590BE8">
                <w:rPr>
                  <w:rFonts w:ascii="Verdana" w:hAnsi="Verdana" w:cs="Calibri"/>
                  <w:sz w:val="14"/>
                  <w:szCs w:val="14"/>
                </w:rPr>
                <w:delText>120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5695"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3107148" w14:textId="25ED9531" w:rsidR="00587138" w:rsidDel="00590BE8" w:rsidRDefault="00587138" w:rsidP="00A8358E">
            <w:pPr>
              <w:pStyle w:val="BodyText"/>
              <w:spacing w:before="162" w:line="480" w:lineRule="auto"/>
              <w:ind w:right="-90"/>
              <w:jc w:val="center"/>
              <w:rPr>
                <w:del w:id="5696" w:author="Hardik Malhotra" w:date="2021-09-30T17:49:00Z"/>
                <w:rFonts w:ascii="Verdana" w:hAnsi="Verdana" w:cs="Calibri"/>
                <w:sz w:val="14"/>
                <w:szCs w:val="14"/>
              </w:rPr>
              <w:pPrChange w:id="5697" w:author="Hardik Malhotra" w:date="2021-09-30T17:15:00Z">
                <w:pPr>
                  <w:pStyle w:val="BodyText"/>
                  <w:spacing w:before="162" w:line="480" w:lineRule="auto"/>
                  <w:ind w:right="-90"/>
                  <w:jc w:val="center"/>
                </w:pPr>
              </w:pPrChange>
            </w:pPr>
            <w:del w:id="5698" w:author="Hardik Malhotra" w:date="2021-09-30T17:49:00Z">
              <w:r w:rsidDel="00590BE8">
                <w:rPr>
                  <w:rFonts w:ascii="Verdana" w:hAnsi="Verdana" w:cs="Calibri"/>
                  <w:sz w:val="14"/>
                  <w:szCs w:val="14"/>
                </w:rPr>
                <w:delText>120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5699"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8D686A8" w14:textId="45304A18" w:rsidR="00587138" w:rsidDel="00590BE8" w:rsidRDefault="00587138" w:rsidP="00A8358E">
            <w:pPr>
              <w:pStyle w:val="BodyText"/>
              <w:spacing w:before="162" w:line="480" w:lineRule="auto"/>
              <w:ind w:right="-90"/>
              <w:jc w:val="center"/>
              <w:rPr>
                <w:del w:id="5700" w:author="Hardik Malhotra" w:date="2021-09-30T17:49:00Z"/>
                <w:rFonts w:ascii="Verdana" w:hAnsi="Verdana" w:cs="Calibri"/>
                <w:sz w:val="14"/>
                <w:szCs w:val="14"/>
              </w:rPr>
              <w:pPrChange w:id="5701" w:author="Hardik Malhotra" w:date="2021-09-30T17:15:00Z">
                <w:pPr>
                  <w:pStyle w:val="BodyText"/>
                  <w:spacing w:before="162" w:line="480" w:lineRule="auto"/>
                  <w:ind w:right="-90"/>
                  <w:jc w:val="center"/>
                </w:pPr>
              </w:pPrChange>
            </w:pPr>
            <w:del w:id="5702" w:author="Hardik Malhotra" w:date="2021-09-30T17:49:00Z">
              <w:r w:rsidDel="00590BE8">
                <w:rPr>
                  <w:rFonts w:ascii="Verdana" w:hAnsi="Verdana" w:cs="Calibri"/>
                  <w:sz w:val="14"/>
                  <w:szCs w:val="14"/>
                </w:rPr>
                <w:delText>120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5703"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8F8E160" w14:textId="0FCD6C8C" w:rsidR="00587138" w:rsidDel="00590BE8" w:rsidRDefault="00587138" w:rsidP="00A8358E">
            <w:pPr>
              <w:pStyle w:val="BodyText"/>
              <w:spacing w:before="162" w:line="480" w:lineRule="auto"/>
              <w:ind w:right="-90"/>
              <w:jc w:val="center"/>
              <w:rPr>
                <w:del w:id="5704" w:author="Hardik Malhotra" w:date="2021-09-30T17:49:00Z"/>
                <w:rFonts w:ascii="Verdana" w:hAnsi="Verdana" w:cs="Calibri"/>
                <w:sz w:val="14"/>
                <w:szCs w:val="14"/>
              </w:rPr>
              <w:pPrChange w:id="5705" w:author="Hardik Malhotra" w:date="2021-09-30T17:15:00Z">
                <w:pPr>
                  <w:pStyle w:val="BodyText"/>
                  <w:spacing w:before="162" w:line="480" w:lineRule="auto"/>
                  <w:ind w:right="-90"/>
                  <w:jc w:val="center"/>
                </w:pPr>
              </w:pPrChange>
            </w:pPr>
            <w:del w:id="5706" w:author="Hardik Malhotra" w:date="2021-09-30T17:49:00Z">
              <w:r w:rsidDel="00590BE8">
                <w:rPr>
                  <w:rFonts w:ascii="Verdana" w:hAnsi="Verdana" w:cs="Calibri"/>
                  <w:sz w:val="14"/>
                  <w:szCs w:val="14"/>
                </w:rPr>
                <w:delText>120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5707"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EEB13F0" w14:textId="1D7CFC68" w:rsidR="00587138" w:rsidDel="00590BE8" w:rsidRDefault="00587138" w:rsidP="00A8358E">
            <w:pPr>
              <w:pStyle w:val="BodyText"/>
              <w:spacing w:before="162" w:line="480" w:lineRule="auto"/>
              <w:ind w:right="-90"/>
              <w:jc w:val="center"/>
              <w:rPr>
                <w:del w:id="5708" w:author="Hardik Malhotra" w:date="2021-09-30T17:49:00Z"/>
                <w:rFonts w:ascii="Verdana" w:hAnsi="Verdana" w:cs="Calibri"/>
                <w:sz w:val="14"/>
                <w:szCs w:val="14"/>
              </w:rPr>
              <w:pPrChange w:id="5709" w:author="Hardik Malhotra" w:date="2021-09-30T17:15:00Z">
                <w:pPr>
                  <w:pStyle w:val="BodyText"/>
                  <w:spacing w:before="162" w:line="480" w:lineRule="auto"/>
                  <w:ind w:right="-90"/>
                  <w:jc w:val="center"/>
                </w:pPr>
              </w:pPrChange>
            </w:pPr>
            <w:del w:id="5710" w:author="Hardik Malhotra" w:date="2021-09-30T17:49:00Z">
              <w:r w:rsidDel="00590BE8">
                <w:rPr>
                  <w:rFonts w:ascii="Verdana" w:hAnsi="Verdana" w:cs="Calibri"/>
                  <w:sz w:val="14"/>
                  <w:szCs w:val="14"/>
                </w:rPr>
                <w:delText>120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5711"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B68C5E3" w14:textId="183038DA" w:rsidR="00587138" w:rsidDel="00590BE8" w:rsidRDefault="00587138" w:rsidP="00A8358E">
            <w:pPr>
              <w:pStyle w:val="BodyText"/>
              <w:spacing w:before="162" w:line="480" w:lineRule="auto"/>
              <w:ind w:right="-90"/>
              <w:jc w:val="center"/>
              <w:rPr>
                <w:del w:id="5712" w:author="Hardik Malhotra" w:date="2021-09-30T17:49:00Z"/>
                <w:rFonts w:ascii="Verdana" w:hAnsi="Verdana" w:cs="Calibri"/>
                <w:sz w:val="14"/>
                <w:szCs w:val="14"/>
              </w:rPr>
              <w:pPrChange w:id="5713" w:author="Hardik Malhotra" w:date="2021-09-30T17:15:00Z">
                <w:pPr>
                  <w:pStyle w:val="BodyText"/>
                  <w:spacing w:before="162" w:line="480" w:lineRule="auto"/>
                  <w:ind w:right="-90"/>
                  <w:jc w:val="center"/>
                </w:pPr>
              </w:pPrChange>
            </w:pPr>
            <w:del w:id="5714" w:author="Hardik Malhotra" w:date="2021-09-30T17:49:00Z">
              <w:r w:rsidDel="00590BE8">
                <w:rPr>
                  <w:rFonts w:ascii="Verdana" w:hAnsi="Verdana" w:cs="Calibri"/>
                  <w:sz w:val="14"/>
                  <w:szCs w:val="14"/>
                </w:rPr>
                <w:delText>120</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5715"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D7C7E49" w14:textId="14B8A272" w:rsidR="00587138" w:rsidDel="00590BE8" w:rsidRDefault="00587138" w:rsidP="00A8358E">
            <w:pPr>
              <w:pStyle w:val="BodyText"/>
              <w:spacing w:before="162" w:line="480" w:lineRule="auto"/>
              <w:ind w:right="-90"/>
              <w:jc w:val="center"/>
              <w:rPr>
                <w:del w:id="5716" w:author="Hardik Malhotra" w:date="2021-09-30T17:49:00Z"/>
                <w:rFonts w:ascii="Verdana" w:hAnsi="Verdana" w:cs="Calibri"/>
                <w:sz w:val="14"/>
                <w:szCs w:val="14"/>
              </w:rPr>
              <w:pPrChange w:id="5717" w:author="Hardik Malhotra" w:date="2021-09-30T17:15:00Z">
                <w:pPr>
                  <w:pStyle w:val="BodyText"/>
                  <w:spacing w:before="162" w:line="480" w:lineRule="auto"/>
                  <w:ind w:right="-90"/>
                  <w:jc w:val="center"/>
                </w:pPr>
              </w:pPrChange>
            </w:pPr>
            <w:del w:id="5718" w:author="Hardik Malhotra" w:date="2021-09-30T17:49:00Z">
              <w:r w:rsidDel="00590BE8">
                <w:rPr>
                  <w:rFonts w:ascii="Verdana" w:hAnsi="Verdana" w:cs="Calibri"/>
                  <w:sz w:val="14"/>
                  <w:szCs w:val="14"/>
                </w:rPr>
                <w:delText>120</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5719"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C05BB38" w14:textId="545E69B2" w:rsidR="00587138" w:rsidDel="00590BE8" w:rsidRDefault="00587138" w:rsidP="00A8358E">
            <w:pPr>
              <w:pStyle w:val="BodyText"/>
              <w:spacing w:before="162" w:line="480" w:lineRule="auto"/>
              <w:ind w:right="-90"/>
              <w:jc w:val="center"/>
              <w:rPr>
                <w:del w:id="5720" w:author="Hardik Malhotra" w:date="2021-09-30T17:49:00Z"/>
                <w:rFonts w:ascii="Verdana" w:hAnsi="Verdana" w:cs="Calibri"/>
                <w:sz w:val="14"/>
                <w:szCs w:val="14"/>
              </w:rPr>
              <w:pPrChange w:id="5721" w:author="Hardik Malhotra" w:date="2021-09-30T17:15:00Z">
                <w:pPr>
                  <w:pStyle w:val="BodyText"/>
                  <w:spacing w:before="162" w:line="480" w:lineRule="auto"/>
                  <w:ind w:right="-90"/>
                  <w:jc w:val="center"/>
                </w:pPr>
              </w:pPrChange>
            </w:pPr>
            <w:del w:id="5722" w:author="Hardik Malhotra" w:date="2021-09-30T17:49:00Z">
              <w:r w:rsidDel="00590BE8">
                <w:rPr>
                  <w:rFonts w:ascii="Verdana" w:hAnsi="Verdana" w:cs="Calibri"/>
                  <w:sz w:val="14"/>
                  <w:szCs w:val="14"/>
                </w:rPr>
                <w:delText>120</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5723"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2EC2131" w14:textId="210D8E21" w:rsidR="00587138" w:rsidDel="00590BE8" w:rsidRDefault="00587138" w:rsidP="00A8358E">
            <w:pPr>
              <w:pStyle w:val="BodyText"/>
              <w:spacing w:before="162" w:line="480" w:lineRule="auto"/>
              <w:ind w:right="-90"/>
              <w:jc w:val="center"/>
              <w:rPr>
                <w:del w:id="5724" w:author="Hardik Malhotra" w:date="2021-09-30T17:49:00Z"/>
                <w:rFonts w:ascii="Verdana" w:hAnsi="Verdana" w:cs="Calibri"/>
                <w:sz w:val="14"/>
                <w:szCs w:val="14"/>
              </w:rPr>
              <w:pPrChange w:id="5725" w:author="Hardik Malhotra" w:date="2021-09-30T17:15:00Z">
                <w:pPr>
                  <w:pStyle w:val="BodyText"/>
                  <w:spacing w:before="162" w:line="480" w:lineRule="auto"/>
                  <w:ind w:right="-90"/>
                  <w:jc w:val="center"/>
                </w:pPr>
              </w:pPrChange>
            </w:pPr>
            <w:del w:id="5726" w:author="Hardik Malhotra" w:date="2021-09-30T17:49:00Z">
              <w:r w:rsidDel="00590BE8">
                <w:rPr>
                  <w:rFonts w:ascii="Verdana" w:hAnsi="Verdana" w:cs="Calibri"/>
                  <w:sz w:val="14"/>
                  <w:szCs w:val="14"/>
                </w:rPr>
                <w:delText>120</w:delText>
              </w:r>
            </w:del>
          </w:p>
        </w:tc>
      </w:tr>
      <w:tr w:rsidR="00587138" w:rsidRPr="00C568E6" w:rsidDel="00590BE8" w14:paraId="1B1CAEDA" w14:textId="12D7CA95" w:rsidTr="00A8358E">
        <w:trPr>
          <w:cantSplit/>
          <w:trHeight w:val="1134"/>
          <w:del w:id="5727" w:author="Hardik Malhotra" w:date="2021-09-30T17:49:00Z"/>
          <w:trPrChange w:id="5728" w:author="Hardik Malhotra" w:date="2021-09-30T17:15:00Z">
            <w:trPr>
              <w:trHeight w:val="558"/>
            </w:trPr>
          </w:trPrChange>
        </w:trPr>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5729" w:author="Hardik Malhotra" w:date="2021-09-30T17:1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3AE8B6C" w14:textId="59927FCD" w:rsidR="00587138" w:rsidDel="00590BE8" w:rsidRDefault="00587138" w:rsidP="005858C1">
            <w:pPr>
              <w:pStyle w:val="BodyText"/>
              <w:spacing w:before="162" w:line="480" w:lineRule="auto"/>
              <w:ind w:right="-90"/>
              <w:jc w:val="center"/>
              <w:rPr>
                <w:del w:id="5730" w:author="Hardik Malhotra" w:date="2021-09-30T17:49:00Z"/>
                <w:rFonts w:ascii="Verdana" w:hAnsi="Verdana" w:cs="Calibri"/>
                <w:sz w:val="14"/>
                <w:szCs w:val="14"/>
              </w:rPr>
            </w:pPr>
            <w:del w:id="5731" w:author="Hardik Malhotra" w:date="2021-09-30T17:49:00Z">
              <w:r w:rsidDel="00590BE8">
                <w:rPr>
                  <w:rFonts w:ascii="Verdana" w:hAnsi="Verdana" w:cs="Calibri"/>
                  <w:sz w:val="14"/>
                  <w:szCs w:val="14"/>
                </w:rPr>
                <w:delText>Izel Kimya</w:delText>
              </w:r>
            </w:del>
          </w:p>
        </w:tc>
        <w:tc>
          <w:tcPr>
            <w:tcW w:w="841" w:type="dxa"/>
            <w:tcBorders>
              <w:top w:val="single" w:sz="2" w:space="0" w:color="000000"/>
              <w:left w:val="single" w:sz="2" w:space="0" w:color="000000"/>
              <w:bottom w:val="single" w:sz="2" w:space="0" w:color="000000"/>
              <w:right w:val="single" w:sz="2" w:space="0" w:color="000000"/>
            </w:tcBorders>
            <w:shd w:val="clear" w:color="auto" w:fill="FFFFFF"/>
            <w:vAlign w:val="bottom"/>
            <w:tcPrChange w:id="5732" w:author="Hardik Malhotra" w:date="2021-09-30T17:15:00Z">
              <w:tcPr>
                <w:tcW w:w="841" w:type="dxa"/>
                <w:tcBorders>
                  <w:top w:val="single" w:sz="2" w:space="0" w:color="000000"/>
                  <w:left w:val="single" w:sz="2" w:space="0" w:color="000000"/>
                  <w:bottom w:val="single" w:sz="2" w:space="0" w:color="000000"/>
                  <w:right w:val="single" w:sz="2" w:space="0" w:color="000000"/>
                </w:tcBorders>
                <w:shd w:val="clear" w:color="auto" w:fill="FFFFFF"/>
                <w:vAlign w:val="bottom"/>
              </w:tcPr>
            </w:tcPrChange>
          </w:tcPr>
          <w:p w14:paraId="7A2774D0" w14:textId="30CE73CD" w:rsidR="00587138" w:rsidDel="00590BE8" w:rsidRDefault="00587138" w:rsidP="005858C1">
            <w:pPr>
              <w:pStyle w:val="BodyText"/>
              <w:spacing w:before="162" w:line="480" w:lineRule="auto"/>
              <w:ind w:right="-90"/>
              <w:jc w:val="center"/>
              <w:rPr>
                <w:del w:id="5733" w:author="Hardik Malhotra" w:date="2021-09-30T17:49:00Z"/>
                <w:rFonts w:ascii="Verdana" w:hAnsi="Verdana" w:cs="Calibri"/>
                <w:sz w:val="14"/>
                <w:szCs w:val="14"/>
              </w:rPr>
            </w:pPr>
            <w:del w:id="5734" w:author="Hardik Malhotra" w:date="2021-09-30T17:49:00Z">
              <w:r w:rsidDel="00590BE8">
                <w:rPr>
                  <w:rFonts w:ascii="Verdana" w:hAnsi="Verdana" w:cs="Calibri"/>
                  <w:sz w:val="14"/>
                  <w:szCs w:val="14"/>
                </w:rPr>
                <w:delText>1</w:delText>
              </w:r>
            </w:del>
          </w:p>
        </w:tc>
        <w:tc>
          <w:tcPr>
            <w:tcW w:w="90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5735" w:author="Hardik Malhotra" w:date="2021-09-30T17:15:00Z">
              <w:tcPr>
                <w:tcW w:w="90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6B953CF" w14:textId="7A5BF1F5" w:rsidR="00587138" w:rsidDel="00590BE8" w:rsidRDefault="00587138" w:rsidP="00A8358E">
            <w:pPr>
              <w:pStyle w:val="BodyText"/>
              <w:spacing w:before="162" w:line="480" w:lineRule="auto"/>
              <w:ind w:right="-90"/>
              <w:jc w:val="center"/>
              <w:rPr>
                <w:del w:id="5736" w:author="Hardik Malhotra" w:date="2021-09-30T17:49:00Z"/>
                <w:rFonts w:ascii="Verdana" w:hAnsi="Verdana" w:cs="Calibri"/>
                <w:sz w:val="14"/>
                <w:szCs w:val="14"/>
              </w:rPr>
              <w:pPrChange w:id="5737" w:author="Hardik Malhotra" w:date="2021-09-30T17:15:00Z">
                <w:pPr>
                  <w:pStyle w:val="BodyText"/>
                  <w:spacing w:before="162" w:line="480" w:lineRule="auto"/>
                  <w:ind w:right="-90"/>
                  <w:jc w:val="center"/>
                </w:pPr>
              </w:pPrChange>
            </w:pPr>
            <w:del w:id="5738" w:author="Hardik Malhotra" w:date="2021-09-30T17:49:00Z">
              <w:r w:rsidDel="00590BE8">
                <w:rPr>
                  <w:rFonts w:ascii="Verdana" w:hAnsi="Verdana" w:cs="Calibri"/>
                  <w:sz w:val="14"/>
                  <w:szCs w:val="14"/>
                </w:rPr>
                <w:delText>40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5739"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ED11CF8" w14:textId="1E4C03F0" w:rsidR="00587138" w:rsidDel="00590BE8" w:rsidRDefault="00587138" w:rsidP="00A8358E">
            <w:pPr>
              <w:pStyle w:val="BodyText"/>
              <w:spacing w:before="162" w:line="480" w:lineRule="auto"/>
              <w:ind w:right="-90"/>
              <w:jc w:val="center"/>
              <w:rPr>
                <w:del w:id="5740" w:author="Hardik Malhotra" w:date="2021-09-30T17:49:00Z"/>
                <w:rFonts w:ascii="Verdana" w:hAnsi="Verdana" w:cs="Calibri"/>
                <w:sz w:val="14"/>
                <w:szCs w:val="14"/>
              </w:rPr>
              <w:pPrChange w:id="5741" w:author="Hardik Malhotra" w:date="2021-09-30T17:15:00Z">
                <w:pPr>
                  <w:pStyle w:val="BodyText"/>
                  <w:spacing w:before="162" w:line="480" w:lineRule="auto"/>
                  <w:ind w:right="-90"/>
                  <w:jc w:val="center"/>
                </w:pPr>
              </w:pPrChange>
            </w:pPr>
            <w:del w:id="5742" w:author="Hardik Malhotra" w:date="2021-09-30T17:49:00Z">
              <w:r w:rsidDel="00590BE8">
                <w:rPr>
                  <w:rFonts w:ascii="Verdana" w:hAnsi="Verdana" w:cs="Calibri"/>
                  <w:sz w:val="14"/>
                  <w:szCs w:val="14"/>
                </w:rPr>
                <w:delText>40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5743"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75117BB" w14:textId="59740E40" w:rsidR="00587138" w:rsidDel="00590BE8" w:rsidRDefault="00587138" w:rsidP="00A8358E">
            <w:pPr>
              <w:pStyle w:val="BodyText"/>
              <w:spacing w:before="162" w:line="480" w:lineRule="auto"/>
              <w:ind w:right="-90"/>
              <w:jc w:val="center"/>
              <w:rPr>
                <w:del w:id="5744" w:author="Hardik Malhotra" w:date="2021-09-30T17:49:00Z"/>
                <w:rFonts w:ascii="Verdana" w:hAnsi="Verdana" w:cs="Calibri"/>
                <w:sz w:val="14"/>
                <w:szCs w:val="14"/>
              </w:rPr>
              <w:pPrChange w:id="5745" w:author="Hardik Malhotra" w:date="2021-09-30T17:15:00Z">
                <w:pPr>
                  <w:pStyle w:val="BodyText"/>
                  <w:spacing w:before="162" w:line="480" w:lineRule="auto"/>
                  <w:ind w:right="-90"/>
                  <w:jc w:val="center"/>
                </w:pPr>
              </w:pPrChange>
            </w:pPr>
            <w:del w:id="5746" w:author="Hardik Malhotra" w:date="2021-09-30T17:49:00Z">
              <w:r w:rsidDel="00590BE8">
                <w:rPr>
                  <w:rFonts w:ascii="Verdana" w:hAnsi="Verdana" w:cs="Calibri"/>
                  <w:sz w:val="14"/>
                  <w:szCs w:val="14"/>
                </w:rPr>
                <w:delText>40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5747"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D083F44" w14:textId="226CBACC" w:rsidR="00587138" w:rsidDel="00590BE8" w:rsidRDefault="00587138" w:rsidP="00A8358E">
            <w:pPr>
              <w:pStyle w:val="BodyText"/>
              <w:spacing w:before="162" w:line="480" w:lineRule="auto"/>
              <w:ind w:right="-90"/>
              <w:jc w:val="center"/>
              <w:rPr>
                <w:del w:id="5748" w:author="Hardik Malhotra" w:date="2021-09-30T17:49:00Z"/>
                <w:rFonts w:ascii="Verdana" w:hAnsi="Verdana" w:cs="Calibri"/>
                <w:sz w:val="14"/>
                <w:szCs w:val="14"/>
              </w:rPr>
              <w:pPrChange w:id="5749" w:author="Hardik Malhotra" w:date="2021-09-30T17:15:00Z">
                <w:pPr>
                  <w:pStyle w:val="BodyText"/>
                  <w:spacing w:before="162" w:line="480" w:lineRule="auto"/>
                  <w:ind w:right="-90"/>
                  <w:jc w:val="center"/>
                </w:pPr>
              </w:pPrChange>
            </w:pPr>
            <w:del w:id="5750" w:author="Hardik Malhotra" w:date="2021-09-30T17:49:00Z">
              <w:r w:rsidDel="00590BE8">
                <w:rPr>
                  <w:rFonts w:ascii="Verdana" w:hAnsi="Verdana" w:cs="Calibri"/>
                  <w:sz w:val="14"/>
                  <w:szCs w:val="14"/>
                </w:rPr>
                <w:delText>40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5751"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07007D8" w14:textId="7D2D5498" w:rsidR="00587138" w:rsidDel="00590BE8" w:rsidRDefault="00587138" w:rsidP="00A8358E">
            <w:pPr>
              <w:pStyle w:val="BodyText"/>
              <w:spacing w:before="162" w:line="480" w:lineRule="auto"/>
              <w:ind w:right="-90"/>
              <w:jc w:val="center"/>
              <w:rPr>
                <w:del w:id="5752" w:author="Hardik Malhotra" w:date="2021-09-30T17:49:00Z"/>
                <w:rFonts w:ascii="Verdana" w:hAnsi="Verdana" w:cs="Calibri"/>
                <w:sz w:val="14"/>
                <w:szCs w:val="14"/>
              </w:rPr>
              <w:pPrChange w:id="5753" w:author="Hardik Malhotra" w:date="2021-09-30T17:15:00Z">
                <w:pPr>
                  <w:pStyle w:val="BodyText"/>
                  <w:spacing w:before="162" w:line="480" w:lineRule="auto"/>
                  <w:ind w:right="-90"/>
                  <w:jc w:val="center"/>
                </w:pPr>
              </w:pPrChange>
            </w:pPr>
            <w:del w:id="5754" w:author="Hardik Malhotra" w:date="2021-09-30T17:49:00Z">
              <w:r w:rsidDel="00590BE8">
                <w:rPr>
                  <w:rFonts w:ascii="Verdana" w:hAnsi="Verdana" w:cs="Calibri"/>
                  <w:sz w:val="14"/>
                  <w:szCs w:val="14"/>
                </w:rPr>
                <w:delText>40</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5755"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4E9B1C7" w14:textId="322D20D0" w:rsidR="00587138" w:rsidDel="00590BE8" w:rsidRDefault="00587138" w:rsidP="00A8358E">
            <w:pPr>
              <w:pStyle w:val="BodyText"/>
              <w:spacing w:before="162" w:line="480" w:lineRule="auto"/>
              <w:ind w:right="-90"/>
              <w:jc w:val="center"/>
              <w:rPr>
                <w:del w:id="5756" w:author="Hardik Malhotra" w:date="2021-09-30T17:49:00Z"/>
                <w:rFonts w:ascii="Verdana" w:hAnsi="Verdana" w:cs="Calibri"/>
                <w:sz w:val="14"/>
                <w:szCs w:val="14"/>
              </w:rPr>
              <w:pPrChange w:id="5757" w:author="Hardik Malhotra" w:date="2021-09-30T17:15:00Z">
                <w:pPr>
                  <w:pStyle w:val="BodyText"/>
                  <w:spacing w:before="162" w:line="480" w:lineRule="auto"/>
                  <w:ind w:right="-90"/>
                  <w:jc w:val="center"/>
                </w:pPr>
              </w:pPrChange>
            </w:pPr>
            <w:del w:id="5758" w:author="Hardik Malhotra" w:date="2021-09-30T17:49:00Z">
              <w:r w:rsidDel="00590BE8">
                <w:rPr>
                  <w:rFonts w:ascii="Verdana" w:hAnsi="Verdana" w:cs="Calibri"/>
                  <w:sz w:val="14"/>
                  <w:szCs w:val="14"/>
                </w:rPr>
                <w:delText>40</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5759"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455DDA3" w14:textId="1767E34B" w:rsidR="00587138" w:rsidDel="00590BE8" w:rsidRDefault="00587138" w:rsidP="00A8358E">
            <w:pPr>
              <w:pStyle w:val="BodyText"/>
              <w:spacing w:before="162" w:line="480" w:lineRule="auto"/>
              <w:ind w:right="-90"/>
              <w:jc w:val="center"/>
              <w:rPr>
                <w:del w:id="5760" w:author="Hardik Malhotra" w:date="2021-09-30T17:49:00Z"/>
                <w:rFonts w:ascii="Verdana" w:hAnsi="Verdana" w:cs="Calibri"/>
                <w:sz w:val="14"/>
                <w:szCs w:val="14"/>
              </w:rPr>
              <w:pPrChange w:id="5761" w:author="Hardik Malhotra" w:date="2021-09-30T17:15:00Z">
                <w:pPr>
                  <w:pStyle w:val="BodyText"/>
                  <w:spacing w:before="162" w:line="480" w:lineRule="auto"/>
                  <w:ind w:right="-90"/>
                  <w:jc w:val="center"/>
                </w:pPr>
              </w:pPrChange>
            </w:pPr>
            <w:del w:id="5762" w:author="Hardik Malhotra" w:date="2021-09-30T17:49:00Z">
              <w:r w:rsidDel="00590BE8">
                <w:rPr>
                  <w:rFonts w:ascii="Verdana" w:hAnsi="Verdana" w:cs="Calibri"/>
                  <w:sz w:val="14"/>
                  <w:szCs w:val="14"/>
                </w:rPr>
                <w:delText>40</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5763"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D246E7D" w14:textId="723843A4" w:rsidR="00587138" w:rsidDel="00590BE8" w:rsidRDefault="00587138" w:rsidP="00A8358E">
            <w:pPr>
              <w:pStyle w:val="BodyText"/>
              <w:spacing w:before="162" w:line="480" w:lineRule="auto"/>
              <w:ind w:right="-90"/>
              <w:jc w:val="center"/>
              <w:rPr>
                <w:del w:id="5764" w:author="Hardik Malhotra" w:date="2021-09-30T17:49:00Z"/>
                <w:rFonts w:ascii="Verdana" w:hAnsi="Verdana" w:cs="Calibri"/>
                <w:sz w:val="14"/>
                <w:szCs w:val="14"/>
              </w:rPr>
              <w:pPrChange w:id="5765" w:author="Hardik Malhotra" w:date="2021-09-30T17:15:00Z">
                <w:pPr>
                  <w:pStyle w:val="BodyText"/>
                  <w:spacing w:before="162" w:line="480" w:lineRule="auto"/>
                  <w:ind w:right="-90"/>
                  <w:jc w:val="center"/>
                </w:pPr>
              </w:pPrChange>
            </w:pPr>
            <w:del w:id="5766" w:author="Hardik Malhotra" w:date="2021-09-30T17:49:00Z">
              <w:r w:rsidDel="00590BE8">
                <w:rPr>
                  <w:rFonts w:ascii="Verdana" w:hAnsi="Verdana" w:cs="Calibri"/>
                  <w:sz w:val="14"/>
                  <w:szCs w:val="14"/>
                </w:rPr>
                <w:delText>40</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5767"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9AF74B2" w14:textId="3F5DF6F4" w:rsidR="00587138" w:rsidDel="00590BE8" w:rsidRDefault="00587138" w:rsidP="00A8358E">
            <w:pPr>
              <w:pStyle w:val="BodyText"/>
              <w:spacing w:before="162" w:line="480" w:lineRule="auto"/>
              <w:ind w:right="-90"/>
              <w:jc w:val="center"/>
              <w:rPr>
                <w:del w:id="5768" w:author="Hardik Malhotra" w:date="2021-09-30T17:49:00Z"/>
                <w:rFonts w:ascii="Verdana" w:hAnsi="Verdana" w:cs="Calibri"/>
                <w:sz w:val="14"/>
                <w:szCs w:val="14"/>
              </w:rPr>
              <w:pPrChange w:id="5769" w:author="Hardik Malhotra" w:date="2021-09-30T17:15:00Z">
                <w:pPr>
                  <w:pStyle w:val="BodyText"/>
                  <w:spacing w:before="162" w:line="480" w:lineRule="auto"/>
                  <w:ind w:right="-90"/>
                  <w:jc w:val="center"/>
                </w:pPr>
              </w:pPrChange>
            </w:pPr>
            <w:del w:id="5770" w:author="Hardik Malhotra" w:date="2021-09-30T17:49:00Z">
              <w:r w:rsidDel="00590BE8">
                <w:rPr>
                  <w:rFonts w:ascii="Verdana" w:hAnsi="Verdana" w:cs="Calibri"/>
                  <w:sz w:val="14"/>
                  <w:szCs w:val="14"/>
                </w:rPr>
                <w:delText>40</w:delText>
              </w:r>
            </w:del>
          </w:p>
        </w:tc>
      </w:tr>
      <w:tr w:rsidR="00587138" w:rsidRPr="00C568E6" w:rsidDel="00590BE8" w14:paraId="680DDD9C" w14:textId="61183DBA" w:rsidTr="00A8358E">
        <w:trPr>
          <w:cantSplit/>
          <w:trHeight w:val="1134"/>
          <w:del w:id="5771" w:author="Hardik Malhotra" w:date="2021-09-30T17:49:00Z"/>
          <w:trPrChange w:id="5772" w:author="Hardik Malhotra" w:date="2021-09-30T17:15:00Z">
            <w:trPr>
              <w:trHeight w:val="558"/>
            </w:trPr>
          </w:trPrChange>
        </w:trPr>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5773" w:author="Hardik Malhotra" w:date="2021-09-30T17:1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66CA109" w14:textId="7ABC5962" w:rsidR="00587138" w:rsidDel="00590BE8" w:rsidRDefault="00587138" w:rsidP="005858C1">
            <w:pPr>
              <w:pStyle w:val="BodyText"/>
              <w:spacing w:before="162" w:line="480" w:lineRule="auto"/>
              <w:ind w:right="-90"/>
              <w:jc w:val="center"/>
              <w:rPr>
                <w:del w:id="5774" w:author="Hardik Malhotra" w:date="2021-09-30T17:49:00Z"/>
                <w:rFonts w:ascii="Verdana" w:hAnsi="Verdana" w:cs="Calibri"/>
                <w:sz w:val="14"/>
                <w:szCs w:val="14"/>
              </w:rPr>
            </w:pPr>
            <w:del w:id="5775" w:author="Hardik Malhotra" w:date="2021-09-30T17:49:00Z">
              <w:r w:rsidRPr="00C568E6" w:rsidDel="00590BE8">
                <w:rPr>
                  <w:rFonts w:ascii="Verdana" w:hAnsi="Verdana" w:cs="Calibri"/>
                  <w:sz w:val="14"/>
                  <w:szCs w:val="14"/>
                  <w:rPrChange w:id="5776" w:author="Ritu Kamra" w:date="2021-09-27T17:29:00Z">
                    <w:rPr>
                      <w:rFonts w:ascii="Verdana" w:hAnsi="Verdana" w:cs="Calibri"/>
                      <w:color w:val="000000"/>
                      <w:sz w:val="14"/>
                      <w:szCs w:val="14"/>
                    </w:rPr>
                  </w:rPrChange>
                </w:rPr>
                <w:delText>Others1</w:delText>
              </w:r>
            </w:del>
          </w:p>
        </w:tc>
        <w:tc>
          <w:tcPr>
            <w:tcW w:w="841" w:type="dxa"/>
            <w:tcBorders>
              <w:top w:val="single" w:sz="2" w:space="0" w:color="000000"/>
              <w:left w:val="single" w:sz="2" w:space="0" w:color="000000"/>
              <w:bottom w:val="single" w:sz="2" w:space="0" w:color="000000"/>
              <w:right w:val="single" w:sz="2" w:space="0" w:color="000000"/>
            </w:tcBorders>
            <w:shd w:val="clear" w:color="auto" w:fill="FFFFFF"/>
            <w:vAlign w:val="bottom"/>
            <w:tcPrChange w:id="5777" w:author="Hardik Malhotra" w:date="2021-09-30T17:15:00Z">
              <w:tcPr>
                <w:tcW w:w="841" w:type="dxa"/>
                <w:tcBorders>
                  <w:top w:val="single" w:sz="2" w:space="0" w:color="000000"/>
                  <w:left w:val="single" w:sz="2" w:space="0" w:color="000000"/>
                  <w:bottom w:val="single" w:sz="2" w:space="0" w:color="000000"/>
                  <w:right w:val="single" w:sz="2" w:space="0" w:color="000000"/>
                </w:tcBorders>
                <w:shd w:val="clear" w:color="auto" w:fill="FFFFFF"/>
                <w:vAlign w:val="bottom"/>
              </w:tcPr>
            </w:tcPrChange>
          </w:tcPr>
          <w:p w14:paraId="006AA6D2" w14:textId="62A2E664" w:rsidR="00587138" w:rsidDel="00590BE8" w:rsidRDefault="00587138" w:rsidP="005858C1">
            <w:pPr>
              <w:pStyle w:val="BodyText"/>
              <w:spacing w:before="162" w:line="480" w:lineRule="auto"/>
              <w:ind w:right="-90"/>
              <w:jc w:val="center"/>
              <w:rPr>
                <w:del w:id="5778" w:author="Hardik Malhotra" w:date="2021-09-30T17:49:00Z"/>
                <w:rFonts w:ascii="Verdana" w:hAnsi="Verdana" w:cs="Calibri"/>
                <w:sz w:val="14"/>
                <w:szCs w:val="14"/>
              </w:rPr>
            </w:pPr>
            <w:del w:id="5779" w:author="Hardik Malhotra" w:date="2021-09-30T17:49:00Z">
              <w:r w:rsidRPr="00C568E6" w:rsidDel="00590BE8">
                <w:rPr>
                  <w:rFonts w:ascii="Verdana" w:hAnsi="Verdana" w:cs="Calibri"/>
                  <w:sz w:val="14"/>
                  <w:szCs w:val="14"/>
                  <w:rPrChange w:id="5780" w:author="Ritu Kamra" w:date="2021-09-27T17:29:00Z">
                    <w:rPr>
                      <w:rFonts w:ascii="Verdana" w:hAnsi="Verdana" w:cs="Calibri"/>
                      <w:color w:val="000000"/>
                      <w:sz w:val="14"/>
                      <w:szCs w:val="14"/>
                    </w:rPr>
                  </w:rPrChange>
                </w:rPr>
                <w:delText> </w:delText>
              </w:r>
            </w:del>
          </w:p>
        </w:tc>
        <w:tc>
          <w:tcPr>
            <w:tcW w:w="90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Change w:id="5781" w:author="Hardik Malhotra" w:date="2021-09-30T17:15:00Z">
              <w:tcPr>
                <w:tcW w:w="90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tcPrChange>
          </w:tcPr>
          <w:p w14:paraId="168E83E2" w14:textId="69884AAC" w:rsidR="00587138" w:rsidDel="00590BE8" w:rsidRDefault="00587138" w:rsidP="005858C1">
            <w:pPr>
              <w:pStyle w:val="BodyText"/>
              <w:spacing w:before="162" w:line="480" w:lineRule="auto"/>
              <w:ind w:right="-90"/>
              <w:jc w:val="center"/>
              <w:rPr>
                <w:del w:id="5782" w:author="Hardik Malhotra" w:date="2021-09-30T17:49:00Z"/>
                <w:rFonts w:ascii="Verdana" w:hAnsi="Verdana" w:cs="Calibri"/>
                <w:sz w:val="14"/>
                <w:szCs w:val="14"/>
              </w:rPr>
            </w:pPr>
            <w:del w:id="5783" w:author="Hardik Malhotra" w:date="2021-09-30T17:49:00Z">
              <w:r w:rsidRPr="00C568E6" w:rsidDel="00590BE8">
                <w:rPr>
                  <w:rFonts w:ascii="Verdana" w:hAnsi="Verdana" w:cs="Calibri"/>
                  <w:sz w:val="14"/>
                  <w:szCs w:val="14"/>
                  <w:rPrChange w:id="5784" w:author="Ritu Kamra" w:date="2021-09-27T17:29:00Z">
                    <w:rPr>
                      <w:rFonts w:ascii="Verdana" w:hAnsi="Verdana" w:cs="Calibri"/>
                      <w:color w:val="000000"/>
                      <w:sz w:val="14"/>
                      <w:szCs w:val="14"/>
                    </w:rPr>
                  </w:rPrChange>
                </w:rPr>
                <w:delText>566</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Change w:id="5785"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tcPrChange>
          </w:tcPr>
          <w:p w14:paraId="7466346A" w14:textId="69DADE64" w:rsidR="00587138" w:rsidDel="00590BE8" w:rsidRDefault="00587138" w:rsidP="005858C1">
            <w:pPr>
              <w:pStyle w:val="BodyText"/>
              <w:spacing w:before="162" w:line="480" w:lineRule="auto"/>
              <w:ind w:right="-90"/>
              <w:jc w:val="center"/>
              <w:rPr>
                <w:del w:id="5786" w:author="Hardik Malhotra" w:date="2021-09-30T17:49:00Z"/>
                <w:rFonts w:ascii="Verdana" w:hAnsi="Verdana" w:cs="Calibri"/>
                <w:sz w:val="14"/>
                <w:szCs w:val="14"/>
              </w:rPr>
            </w:pPr>
            <w:del w:id="5787" w:author="Hardik Malhotra" w:date="2021-09-30T17:49:00Z">
              <w:r w:rsidRPr="00C568E6" w:rsidDel="00590BE8">
                <w:rPr>
                  <w:rFonts w:ascii="Verdana" w:hAnsi="Verdana" w:cs="Calibri"/>
                  <w:sz w:val="14"/>
                  <w:szCs w:val="14"/>
                  <w:rPrChange w:id="5788" w:author="Ritu Kamra" w:date="2021-09-27T17:29:00Z">
                    <w:rPr>
                      <w:rFonts w:ascii="Verdana" w:hAnsi="Verdana" w:cs="Calibri"/>
                      <w:color w:val="000000"/>
                      <w:sz w:val="14"/>
                      <w:szCs w:val="14"/>
                    </w:rPr>
                  </w:rPrChange>
                </w:rPr>
                <w:delText>586</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Change w:id="5789"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tcPrChange>
          </w:tcPr>
          <w:p w14:paraId="0FF5BE82" w14:textId="703B6F88" w:rsidR="00587138" w:rsidDel="00590BE8" w:rsidRDefault="00587138" w:rsidP="00A8358E">
            <w:pPr>
              <w:pStyle w:val="BodyText"/>
              <w:spacing w:before="162" w:line="480" w:lineRule="auto"/>
              <w:ind w:right="-90"/>
              <w:jc w:val="center"/>
              <w:rPr>
                <w:del w:id="5790" w:author="Hardik Malhotra" w:date="2021-09-30T17:49:00Z"/>
                <w:rFonts w:ascii="Verdana" w:hAnsi="Verdana" w:cs="Calibri"/>
                <w:sz w:val="14"/>
                <w:szCs w:val="14"/>
              </w:rPr>
              <w:pPrChange w:id="5791" w:author="Hardik Malhotra" w:date="2021-09-30T17:15:00Z">
                <w:pPr>
                  <w:pStyle w:val="BodyText"/>
                  <w:spacing w:before="162" w:line="480" w:lineRule="auto"/>
                  <w:ind w:right="-90"/>
                  <w:jc w:val="center"/>
                </w:pPr>
              </w:pPrChange>
            </w:pPr>
            <w:del w:id="5792" w:author="Hardik Malhotra" w:date="2021-09-30T17:49:00Z">
              <w:r w:rsidRPr="00C568E6" w:rsidDel="00590BE8">
                <w:rPr>
                  <w:rFonts w:ascii="Verdana" w:hAnsi="Verdana" w:cs="Calibri"/>
                  <w:sz w:val="14"/>
                  <w:szCs w:val="14"/>
                  <w:rPrChange w:id="5793" w:author="Ritu Kamra" w:date="2021-09-27T17:29:00Z">
                    <w:rPr>
                      <w:rFonts w:ascii="Verdana" w:hAnsi="Verdana" w:cs="Calibri"/>
                      <w:color w:val="000000"/>
                      <w:sz w:val="14"/>
                      <w:szCs w:val="14"/>
                    </w:rPr>
                  </w:rPrChange>
                </w:rPr>
                <w:delText>606</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Change w:id="5794"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tcPrChange>
          </w:tcPr>
          <w:p w14:paraId="619A43FC" w14:textId="3B72B48E" w:rsidR="00587138" w:rsidDel="00590BE8" w:rsidRDefault="00587138" w:rsidP="00A8358E">
            <w:pPr>
              <w:pStyle w:val="BodyText"/>
              <w:spacing w:before="162" w:line="480" w:lineRule="auto"/>
              <w:ind w:right="-90"/>
              <w:jc w:val="center"/>
              <w:rPr>
                <w:del w:id="5795" w:author="Hardik Malhotra" w:date="2021-09-30T17:49:00Z"/>
                <w:rFonts w:ascii="Verdana" w:hAnsi="Verdana" w:cs="Calibri"/>
                <w:sz w:val="14"/>
                <w:szCs w:val="14"/>
              </w:rPr>
              <w:pPrChange w:id="5796" w:author="Hardik Malhotra" w:date="2021-09-30T17:15:00Z">
                <w:pPr>
                  <w:pStyle w:val="BodyText"/>
                  <w:spacing w:before="162" w:line="480" w:lineRule="auto"/>
                  <w:ind w:right="-90"/>
                  <w:jc w:val="center"/>
                </w:pPr>
              </w:pPrChange>
            </w:pPr>
            <w:del w:id="5797" w:author="Hardik Malhotra" w:date="2021-09-30T17:49:00Z">
              <w:r w:rsidRPr="00C568E6" w:rsidDel="00590BE8">
                <w:rPr>
                  <w:rFonts w:ascii="Verdana" w:hAnsi="Verdana" w:cs="Calibri"/>
                  <w:sz w:val="14"/>
                  <w:szCs w:val="14"/>
                  <w:rPrChange w:id="5798" w:author="Ritu Kamra" w:date="2021-09-27T17:29:00Z">
                    <w:rPr>
                      <w:rFonts w:ascii="Verdana" w:hAnsi="Verdana" w:cs="Calibri"/>
                      <w:color w:val="000000"/>
                      <w:sz w:val="14"/>
                      <w:szCs w:val="14"/>
                    </w:rPr>
                  </w:rPrChange>
                </w:rPr>
                <w:delText>638</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Change w:id="5799"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tcPrChange>
          </w:tcPr>
          <w:p w14:paraId="762F14AD" w14:textId="2DDE2979" w:rsidR="00587138" w:rsidDel="00590BE8" w:rsidRDefault="00587138" w:rsidP="00A8358E">
            <w:pPr>
              <w:pStyle w:val="BodyText"/>
              <w:spacing w:before="162" w:line="480" w:lineRule="auto"/>
              <w:ind w:right="-90"/>
              <w:jc w:val="center"/>
              <w:rPr>
                <w:del w:id="5800" w:author="Hardik Malhotra" w:date="2021-09-30T17:49:00Z"/>
                <w:rFonts w:ascii="Verdana" w:hAnsi="Verdana" w:cs="Calibri"/>
                <w:sz w:val="14"/>
                <w:szCs w:val="14"/>
              </w:rPr>
              <w:pPrChange w:id="5801" w:author="Hardik Malhotra" w:date="2021-09-30T17:15:00Z">
                <w:pPr>
                  <w:pStyle w:val="BodyText"/>
                  <w:spacing w:before="162" w:line="480" w:lineRule="auto"/>
                  <w:ind w:right="-90"/>
                  <w:jc w:val="center"/>
                </w:pPr>
              </w:pPrChange>
            </w:pPr>
            <w:del w:id="5802" w:author="Hardik Malhotra" w:date="2021-09-30T17:49:00Z">
              <w:r w:rsidRPr="00C568E6" w:rsidDel="00590BE8">
                <w:rPr>
                  <w:rFonts w:ascii="Verdana" w:hAnsi="Verdana" w:cs="Calibri"/>
                  <w:sz w:val="14"/>
                  <w:szCs w:val="14"/>
                  <w:rPrChange w:id="5803" w:author="Ritu Kamra" w:date="2021-09-27T17:29:00Z">
                    <w:rPr>
                      <w:rFonts w:ascii="Verdana" w:hAnsi="Verdana" w:cs="Calibri"/>
                      <w:color w:val="000000"/>
                      <w:sz w:val="14"/>
                      <w:szCs w:val="14"/>
                    </w:rPr>
                  </w:rPrChange>
                </w:rPr>
                <w:delText>653</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Change w:id="5804"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tcPrChange>
          </w:tcPr>
          <w:p w14:paraId="073933E7" w14:textId="293753C3" w:rsidR="00587138" w:rsidDel="00590BE8" w:rsidRDefault="00587138" w:rsidP="00A8358E">
            <w:pPr>
              <w:pStyle w:val="BodyText"/>
              <w:spacing w:before="162" w:line="480" w:lineRule="auto"/>
              <w:ind w:right="-90"/>
              <w:jc w:val="center"/>
              <w:rPr>
                <w:del w:id="5805" w:author="Hardik Malhotra" w:date="2021-09-30T17:49:00Z"/>
                <w:rFonts w:ascii="Verdana" w:hAnsi="Verdana" w:cs="Calibri"/>
                <w:sz w:val="14"/>
                <w:szCs w:val="14"/>
              </w:rPr>
              <w:pPrChange w:id="5806" w:author="Hardik Malhotra" w:date="2021-09-30T17:15:00Z">
                <w:pPr>
                  <w:pStyle w:val="BodyText"/>
                  <w:spacing w:before="162" w:line="480" w:lineRule="auto"/>
                  <w:ind w:right="-90"/>
                  <w:jc w:val="center"/>
                </w:pPr>
              </w:pPrChange>
            </w:pPr>
            <w:del w:id="5807" w:author="Hardik Malhotra" w:date="2021-09-30T17:49:00Z">
              <w:r w:rsidRPr="00C568E6" w:rsidDel="00590BE8">
                <w:rPr>
                  <w:rFonts w:ascii="Verdana" w:hAnsi="Verdana" w:cs="Calibri"/>
                  <w:sz w:val="14"/>
                  <w:szCs w:val="14"/>
                  <w:rPrChange w:id="5808" w:author="Ritu Kamra" w:date="2021-09-27T17:29:00Z">
                    <w:rPr>
                      <w:rFonts w:ascii="Verdana" w:hAnsi="Verdana" w:cs="Calibri"/>
                      <w:color w:val="000000"/>
                      <w:sz w:val="14"/>
                      <w:szCs w:val="14"/>
                    </w:rPr>
                  </w:rPrChange>
                </w:rPr>
                <w:delText>653</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Change w:id="5809"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tcPrChange>
          </w:tcPr>
          <w:p w14:paraId="3888CC8E" w14:textId="58E9C45B" w:rsidR="00587138" w:rsidDel="00590BE8" w:rsidRDefault="00587138" w:rsidP="00A8358E">
            <w:pPr>
              <w:pStyle w:val="BodyText"/>
              <w:spacing w:before="162" w:line="480" w:lineRule="auto"/>
              <w:ind w:right="-90"/>
              <w:jc w:val="center"/>
              <w:rPr>
                <w:del w:id="5810" w:author="Hardik Malhotra" w:date="2021-09-30T17:49:00Z"/>
                <w:rFonts w:ascii="Verdana" w:hAnsi="Verdana" w:cs="Calibri"/>
                <w:sz w:val="14"/>
                <w:szCs w:val="14"/>
              </w:rPr>
              <w:pPrChange w:id="5811" w:author="Hardik Malhotra" w:date="2021-09-30T17:15:00Z">
                <w:pPr>
                  <w:pStyle w:val="BodyText"/>
                  <w:spacing w:before="162" w:line="480" w:lineRule="auto"/>
                  <w:ind w:right="-90"/>
                  <w:jc w:val="center"/>
                </w:pPr>
              </w:pPrChange>
            </w:pPr>
            <w:del w:id="5812" w:author="Hardik Malhotra" w:date="2021-09-30T17:49:00Z">
              <w:r w:rsidRPr="00C568E6" w:rsidDel="00590BE8">
                <w:rPr>
                  <w:rFonts w:ascii="Verdana" w:hAnsi="Verdana" w:cs="Calibri"/>
                  <w:sz w:val="14"/>
                  <w:szCs w:val="14"/>
                  <w:rPrChange w:id="5813" w:author="Ritu Kamra" w:date="2021-09-27T17:29:00Z">
                    <w:rPr>
                      <w:rFonts w:ascii="Verdana" w:hAnsi="Verdana" w:cs="Calibri"/>
                      <w:color w:val="000000"/>
                      <w:sz w:val="14"/>
                      <w:szCs w:val="14"/>
                    </w:rPr>
                  </w:rPrChange>
                </w:rPr>
                <w:delText>668</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Change w:id="5814"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tcPrChange>
          </w:tcPr>
          <w:p w14:paraId="731C40CB" w14:textId="076BEB94" w:rsidR="00587138" w:rsidDel="00590BE8" w:rsidRDefault="00587138" w:rsidP="00A8358E">
            <w:pPr>
              <w:pStyle w:val="BodyText"/>
              <w:spacing w:before="162" w:line="480" w:lineRule="auto"/>
              <w:ind w:right="-90"/>
              <w:jc w:val="center"/>
              <w:rPr>
                <w:del w:id="5815" w:author="Hardik Malhotra" w:date="2021-09-30T17:49:00Z"/>
                <w:rFonts w:ascii="Verdana" w:hAnsi="Verdana" w:cs="Calibri"/>
                <w:sz w:val="14"/>
                <w:szCs w:val="14"/>
              </w:rPr>
              <w:pPrChange w:id="5816" w:author="Hardik Malhotra" w:date="2021-09-30T17:15:00Z">
                <w:pPr>
                  <w:pStyle w:val="BodyText"/>
                  <w:spacing w:before="162" w:line="480" w:lineRule="auto"/>
                  <w:ind w:right="-90"/>
                  <w:jc w:val="center"/>
                </w:pPr>
              </w:pPrChange>
            </w:pPr>
            <w:del w:id="5817" w:author="Hardik Malhotra" w:date="2021-09-30T17:49:00Z">
              <w:r w:rsidRPr="00C568E6" w:rsidDel="00590BE8">
                <w:rPr>
                  <w:rFonts w:ascii="Verdana" w:hAnsi="Verdana" w:cs="Calibri"/>
                  <w:sz w:val="14"/>
                  <w:szCs w:val="14"/>
                  <w:rPrChange w:id="5818" w:author="Ritu Kamra" w:date="2021-09-27T17:29:00Z">
                    <w:rPr>
                      <w:rFonts w:ascii="Verdana" w:hAnsi="Verdana" w:cs="Calibri"/>
                      <w:color w:val="000000"/>
                      <w:sz w:val="14"/>
                      <w:szCs w:val="14"/>
                    </w:rPr>
                  </w:rPrChange>
                </w:rPr>
                <w:delText>668</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Change w:id="5819"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tcPrChange>
          </w:tcPr>
          <w:p w14:paraId="1DEEAA74" w14:textId="79C6F7AA" w:rsidR="00587138" w:rsidDel="00590BE8" w:rsidRDefault="00587138" w:rsidP="00A8358E">
            <w:pPr>
              <w:pStyle w:val="BodyText"/>
              <w:spacing w:before="162" w:line="480" w:lineRule="auto"/>
              <w:ind w:right="-90"/>
              <w:jc w:val="center"/>
              <w:rPr>
                <w:del w:id="5820" w:author="Hardik Malhotra" w:date="2021-09-30T17:49:00Z"/>
                <w:rFonts w:ascii="Verdana" w:hAnsi="Verdana" w:cs="Calibri"/>
                <w:sz w:val="14"/>
                <w:szCs w:val="14"/>
              </w:rPr>
              <w:pPrChange w:id="5821" w:author="Hardik Malhotra" w:date="2021-09-30T17:15:00Z">
                <w:pPr>
                  <w:pStyle w:val="BodyText"/>
                  <w:spacing w:before="162" w:line="480" w:lineRule="auto"/>
                  <w:ind w:right="-90"/>
                  <w:jc w:val="center"/>
                </w:pPr>
              </w:pPrChange>
            </w:pPr>
            <w:del w:id="5822" w:author="Hardik Malhotra" w:date="2021-09-30T17:49:00Z">
              <w:r w:rsidRPr="00C568E6" w:rsidDel="00590BE8">
                <w:rPr>
                  <w:rFonts w:ascii="Verdana" w:hAnsi="Verdana" w:cs="Calibri"/>
                  <w:sz w:val="14"/>
                  <w:szCs w:val="14"/>
                  <w:rPrChange w:id="5823" w:author="Ritu Kamra" w:date="2021-09-27T17:29:00Z">
                    <w:rPr>
                      <w:rFonts w:ascii="Verdana" w:hAnsi="Verdana" w:cs="Calibri"/>
                      <w:color w:val="000000"/>
                      <w:sz w:val="14"/>
                      <w:szCs w:val="14"/>
                    </w:rPr>
                  </w:rPrChange>
                </w:rPr>
                <w:delText>668</w:delText>
              </w:r>
            </w:del>
          </w:p>
        </w:tc>
      </w:tr>
      <w:tr w:rsidR="00587138" w:rsidRPr="00C568E6" w:rsidDel="00590BE8" w14:paraId="130588D9" w14:textId="03F7175F" w:rsidTr="00A8358E">
        <w:trPr>
          <w:cantSplit/>
          <w:trHeight w:val="1134"/>
          <w:del w:id="5824" w:author="Hardik Malhotra" w:date="2021-09-30T17:49:00Z"/>
          <w:trPrChange w:id="5825" w:author="Hardik Malhotra" w:date="2021-09-30T17:15:00Z">
            <w:trPr>
              <w:trHeight w:val="558"/>
            </w:trPr>
          </w:trPrChange>
        </w:trPr>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5826" w:author="Hardik Malhotra" w:date="2021-09-30T17:1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6FB8FB9" w14:textId="28A8253B" w:rsidR="00587138" w:rsidDel="00590BE8" w:rsidRDefault="00587138" w:rsidP="005858C1">
            <w:pPr>
              <w:pStyle w:val="BodyText"/>
              <w:spacing w:before="162" w:line="480" w:lineRule="auto"/>
              <w:ind w:right="-90"/>
              <w:jc w:val="center"/>
              <w:rPr>
                <w:del w:id="5827" w:author="Hardik Malhotra" w:date="2021-09-30T17:49:00Z"/>
                <w:rFonts w:ascii="Verdana" w:hAnsi="Verdana" w:cs="Calibri"/>
                <w:sz w:val="14"/>
                <w:szCs w:val="14"/>
              </w:rPr>
            </w:pPr>
            <w:del w:id="5828" w:author="Hardik Malhotra" w:date="2021-09-30T17:49:00Z">
              <w:r w:rsidRPr="00C568E6" w:rsidDel="00590BE8">
                <w:rPr>
                  <w:rFonts w:ascii="Verdana" w:hAnsi="Verdana" w:cs="Calibri"/>
                  <w:sz w:val="14"/>
                  <w:szCs w:val="14"/>
                  <w:rPrChange w:id="5829" w:author="Ritu Kamra" w:date="2021-09-27T17:29:00Z">
                    <w:rPr>
                      <w:rFonts w:ascii="Verdana" w:hAnsi="Verdana" w:cs="Calibri"/>
                      <w:b/>
                      <w:bCs/>
                      <w:color w:val="000000"/>
                      <w:sz w:val="14"/>
                      <w:szCs w:val="14"/>
                    </w:rPr>
                  </w:rPrChange>
                </w:rPr>
                <w:delText>Total 1</w:delText>
              </w:r>
            </w:del>
          </w:p>
        </w:tc>
        <w:tc>
          <w:tcPr>
            <w:tcW w:w="841" w:type="dxa"/>
            <w:tcBorders>
              <w:top w:val="single" w:sz="2" w:space="0" w:color="000000"/>
              <w:left w:val="single" w:sz="2" w:space="0" w:color="000000"/>
              <w:bottom w:val="single" w:sz="2" w:space="0" w:color="000000"/>
              <w:right w:val="single" w:sz="2" w:space="0" w:color="000000"/>
            </w:tcBorders>
            <w:shd w:val="clear" w:color="auto" w:fill="FFFFFF"/>
            <w:vAlign w:val="bottom"/>
            <w:tcPrChange w:id="5830" w:author="Hardik Malhotra" w:date="2021-09-30T17:15:00Z">
              <w:tcPr>
                <w:tcW w:w="841" w:type="dxa"/>
                <w:tcBorders>
                  <w:top w:val="single" w:sz="2" w:space="0" w:color="000000"/>
                  <w:left w:val="single" w:sz="2" w:space="0" w:color="000000"/>
                  <w:bottom w:val="single" w:sz="2" w:space="0" w:color="000000"/>
                  <w:right w:val="single" w:sz="2" w:space="0" w:color="000000"/>
                </w:tcBorders>
                <w:shd w:val="clear" w:color="auto" w:fill="FFFFFF"/>
                <w:vAlign w:val="bottom"/>
              </w:tcPr>
            </w:tcPrChange>
          </w:tcPr>
          <w:p w14:paraId="2BC5952F" w14:textId="53AEB372" w:rsidR="00587138" w:rsidDel="00590BE8" w:rsidRDefault="00587138" w:rsidP="005858C1">
            <w:pPr>
              <w:pStyle w:val="BodyText"/>
              <w:spacing w:before="162" w:line="480" w:lineRule="auto"/>
              <w:ind w:right="-90"/>
              <w:jc w:val="center"/>
              <w:rPr>
                <w:del w:id="5831" w:author="Hardik Malhotra" w:date="2021-09-30T17:49:00Z"/>
                <w:rFonts w:ascii="Verdana" w:hAnsi="Verdana" w:cs="Calibri"/>
                <w:sz w:val="14"/>
                <w:szCs w:val="14"/>
              </w:rPr>
            </w:pPr>
            <w:del w:id="5832" w:author="Hardik Malhotra" w:date="2021-09-30T17:49:00Z">
              <w:r w:rsidRPr="00C568E6" w:rsidDel="00590BE8">
                <w:rPr>
                  <w:rFonts w:ascii="Verdana" w:hAnsi="Verdana" w:cs="Calibri"/>
                  <w:sz w:val="14"/>
                  <w:szCs w:val="14"/>
                  <w:rPrChange w:id="5833" w:author="Ritu Kamra" w:date="2021-09-27T17:29:00Z">
                    <w:rPr>
                      <w:rFonts w:ascii="Verdana" w:hAnsi="Verdana" w:cs="Calibri"/>
                      <w:b/>
                      <w:bCs/>
                      <w:color w:val="000000"/>
                      <w:sz w:val="14"/>
                      <w:szCs w:val="14"/>
                    </w:rPr>
                  </w:rPrChange>
                </w:rPr>
                <w:delText> </w:delText>
              </w:r>
            </w:del>
          </w:p>
        </w:tc>
        <w:tc>
          <w:tcPr>
            <w:tcW w:w="90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5834" w:author="Hardik Malhotra" w:date="2021-09-30T17:15:00Z">
              <w:tcPr>
                <w:tcW w:w="90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5F8F1FB" w14:textId="251A86BF" w:rsidR="00587138" w:rsidDel="00590BE8" w:rsidRDefault="00587138" w:rsidP="005858C1">
            <w:pPr>
              <w:pStyle w:val="BodyText"/>
              <w:spacing w:before="162" w:line="480" w:lineRule="auto"/>
              <w:ind w:right="-90"/>
              <w:jc w:val="center"/>
              <w:rPr>
                <w:del w:id="5835" w:author="Hardik Malhotra" w:date="2021-09-30T17:49:00Z"/>
                <w:rFonts w:ascii="Verdana" w:hAnsi="Verdana" w:cs="Calibri"/>
                <w:sz w:val="14"/>
                <w:szCs w:val="14"/>
              </w:rPr>
            </w:pPr>
            <w:del w:id="5836" w:author="Hardik Malhotra" w:date="2021-09-30T17:49:00Z">
              <w:r w:rsidRPr="00C568E6" w:rsidDel="00590BE8">
                <w:rPr>
                  <w:rFonts w:ascii="Verdana" w:hAnsi="Verdana" w:cs="Calibri"/>
                  <w:sz w:val="14"/>
                  <w:szCs w:val="14"/>
                  <w:rPrChange w:id="5837" w:author="Ritu Kamra" w:date="2021-09-27T17:29:00Z">
                    <w:rPr>
                      <w:rFonts w:ascii="Verdana" w:hAnsi="Verdana" w:cs="Calibri"/>
                      <w:color w:val="000000"/>
                      <w:sz w:val="14"/>
                      <w:szCs w:val="14"/>
                    </w:rPr>
                  </w:rPrChange>
                </w:rPr>
                <w:delText>3766</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5838"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A681614" w14:textId="51BB2F4B" w:rsidR="00587138" w:rsidDel="00590BE8" w:rsidRDefault="00587138" w:rsidP="005858C1">
            <w:pPr>
              <w:pStyle w:val="BodyText"/>
              <w:spacing w:before="162" w:line="480" w:lineRule="auto"/>
              <w:ind w:right="-90"/>
              <w:jc w:val="center"/>
              <w:rPr>
                <w:del w:id="5839" w:author="Hardik Malhotra" w:date="2021-09-30T17:49:00Z"/>
                <w:rFonts w:ascii="Verdana" w:hAnsi="Verdana" w:cs="Calibri"/>
                <w:sz w:val="14"/>
                <w:szCs w:val="14"/>
              </w:rPr>
            </w:pPr>
            <w:del w:id="5840" w:author="Hardik Malhotra" w:date="2021-09-30T17:49:00Z">
              <w:r w:rsidRPr="00C568E6" w:rsidDel="00590BE8">
                <w:rPr>
                  <w:rFonts w:ascii="Verdana" w:hAnsi="Verdana" w:cs="Calibri"/>
                  <w:sz w:val="14"/>
                  <w:szCs w:val="14"/>
                  <w:rPrChange w:id="5841" w:author="Ritu Kamra" w:date="2021-09-27T17:29:00Z">
                    <w:rPr>
                      <w:rFonts w:ascii="Verdana" w:hAnsi="Verdana" w:cs="Calibri"/>
                      <w:color w:val="000000"/>
                      <w:sz w:val="14"/>
                      <w:szCs w:val="14"/>
                    </w:rPr>
                  </w:rPrChange>
                </w:rPr>
                <w:delText>3796</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5842"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623ECB0" w14:textId="767D8D4C" w:rsidR="00587138" w:rsidDel="00590BE8" w:rsidRDefault="00587138" w:rsidP="00A8358E">
            <w:pPr>
              <w:pStyle w:val="BodyText"/>
              <w:spacing w:before="162" w:line="480" w:lineRule="auto"/>
              <w:ind w:right="-90"/>
              <w:jc w:val="center"/>
              <w:rPr>
                <w:del w:id="5843" w:author="Hardik Malhotra" w:date="2021-09-30T17:49:00Z"/>
                <w:rFonts w:ascii="Verdana" w:hAnsi="Verdana" w:cs="Calibri"/>
                <w:sz w:val="14"/>
                <w:szCs w:val="14"/>
              </w:rPr>
              <w:pPrChange w:id="5844" w:author="Hardik Malhotra" w:date="2021-09-30T17:15:00Z">
                <w:pPr>
                  <w:pStyle w:val="BodyText"/>
                  <w:spacing w:before="162" w:line="480" w:lineRule="auto"/>
                  <w:ind w:right="-90"/>
                  <w:jc w:val="center"/>
                </w:pPr>
              </w:pPrChange>
            </w:pPr>
            <w:del w:id="5845" w:author="Hardik Malhotra" w:date="2021-09-30T17:49:00Z">
              <w:r w:rsidRPr="00C568E6" w:rsidDel="00590BE8">
                <w:rPr>
                  <w:rFonts w:ascii="Verdana" w:hAnsi="Verdana" w:cs="Calibri"/>
                  <w:sz w:val="14"/>
                  <w:szCs w:val="14"/>
                  <w:rPrChange w:id="5846" w:author="Ritu Kamra" w:date="2021-09-27T17:29:00Z">
                    <w:rPr>
                      <w:rFonts w:ascii="Verdana" w:hAnsi="Verdana" w:cs="Calibri"/>
                      <w:color w:val="000000"/>
                      <w:sz w:val="14"/>
                      <w:szCs w:val="14"/>
                    </w:rPr>
                  </w:rPrChange>
                </w:rPr>
                <w:delText>4048</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5847"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B3BD33B" w14:textId="7CDFBAE5" w:rsidR="00587138" w:rsidDel="00590BE8" w:rsidRDefault="00587138" w:rsidP="00A8358E">
            <w:pPr>
              <w:pStyle w:val="BodyText"/>
              <w:spacing w:before="162" w:line="480" w:lineRule="auto"/>
              <w:ind w:right="-90"/>
              <w:jc w:val="center"/>
              <w:rPr>
                <w:del w:id="5848" w:author="Hardik Malhotra" w:date="2021-09-30T17:49:00Z"/>
                <w:rFonts w:ascii="Verdana" w:hAnsi="Verdana" w:cs="Calibri"/>
                <w:sz w:val="14"/>
                <w:szCs w:val="14"/>
              </w:rPr>
              <w:pPrChange w:id="5849" w:author="Hardik Malhotra" w:date="2021-09-30T17:15:00Z">
                <w:pPr>
                  <w:pStyle w:val="BodyText"/>
                  <w:spacing w:before="162" w:line="480" w:lineRule="auto"/>
                  <w:ind w:right="-90"/>
                  <w:jc w:val="center"/>
                </w:pPr>
              </w:pPrChange>
            </w:pPr>
            <w:del w:id="5850" w:author="Hardik Malhotra" w:date="2021-09-30T17:49:00Z">
              <w:r w:rsidRPr="00C568E6" w:rsidDel="00590BE8">
                <w:rPr>
                  <w:rFonts w:ascii="Verdana" w:hAnsi="Verdana" w:cs="Calibri"/>
                  <w:sz w:val="14"/>
                  <w:szCs w:val="14"/>
                  <w:rPrChange w:id="5851" w:author="Ritu Kamra" w:date="2021-09-27T17:29:00Z">
                    <w:rPr>
                      <w:rFonts w:ascii="Verdana" w:hAnsi="Verdana" w:cs="Calibri"/>
                      <w:color w:val="000000"/>
                      <w:sz w:val="14"/>
                      <w:szCs w:val="14"/>
                    </w:rPr>
                  </w:rPrChange>
                </w:rPr>
                <w:delText>4284</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5852"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1238096" w14:textId="7E089A20" w:rsidR="00587138" w:rsidDel="00590BE8" w:rsidRDefault="00587138" w:rsidP="00A8358E">
            <w:pPr>
              <w:pStyle w:val="BodyText"/>
              <w:spacing w:before="162" w:line="480" w:lineRule="auto"/>
              <w:ind w:right="-90"/>
              <w:jc w:val="center"/>
              <w:rPr>
                <w:del w:id="5853" w:author="Hardik Malhotra" w:date="2021-09-30T17:49:00Z"/>
                <w:rFonts w:ascii="Verdana" w:hAnsi="Verdana" w:cs="Calibri"/>
                <w:sz w:val="14"/>
                <w:szCs w:val="14"/>
              </w:rPr>
              <w:pPrChange w:id="5854" w:author="Hardik Malhotra" w:date="2021-09-30T17:15:00Z">
                <w:pPr>
                  <w:pStyle w:val="BodyText"/>
                  <w:spacing w:before="162" w:line="480" w:lineRule="auto"/>
                  <w:ind w:right="-90"/>
                  <w:jc w:val="center"/>
                </w:pPr>
              </w:pPrChange>
            </w:pPr>
            <w:del w:id="5855" w:author="Hardik Malhotra" w:date="2021-09-30T17:49:00Z">
              <w:r w:rsidRPr="00C568E6" w:rsidDel="00590BE8">
                <w:rPr>
                  <w:rFonts w:ascii="Verdana" w:hAnsi="Verdana" w:cs="Calibri"/>
                  <w:sz w:val="14"/>
                  <w:szCs w:val="14"/>
                  <w:rPrChange w:id="5856" w:author="Ritu Kamra" w:date="2021-09-27T17:29:00Z">
                    <w:rPr>
                      <w:rFonts w:ascii="Verdana" w:hAnsi="Verdana" w:cs="Calibri"/>
                      <w:color w:val="000000"/>
                      <w:sz w:val="14"/>
                      <w:szCs w:val="14"/>
                    </w:rPr>
                  </w:rPrChange>
                </w:rPr>
                <w:delText>4419</w:delText>
              </w:r>
            </w:del>
          </w:p>
        </w:tc>
        <w:tc>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5857" w:author="Hardik Malhotra" w:date="2021-09-30T17:15:00Z">
              <w:tcPr>
                <w:tcW w:w="91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A08C19A" w14:textId="464A0197" w:rsidR="00587138" w:rsidDel="00590BE8" w:rsidRDefault="00587138" w:rsidP="00A8358E">
            <w:pPr>
              <w:pStyle w:val="BodyText"/>
              <w:spacing w:before="162" w:line="480" w:lineRule="auto"/>
              <w:ind w:right="-90"/>
              <w:jc w:val="center"/>
              <w:rPr>
                <w:del w:id="5858" w:author="Hardik Malhotra" w:date="2021-09-30T17:49:00Z"/>
                <w:rFonts w:ascii="Verdana" w:hAnsi="Verdana" w:cs="Calibri"/>
                <w:sz w:val="14"/>
                <w:szCs w:val="14"/>
              </w:rPr>
              <w:pPrChange w:id="5859" w:author="Hardik Malhotra" w:date="2021-09-30T17:15:00Z">
                <w:pPr>
                  <w:pStyle w:val="BodyText"/>
                  <w:spacing w:before="162" w:line="480" w:lineRule="auto"/>
                  <w:ind w:right="-90"/>
                  <w:jc w:val="center"/>
                </w:pPr>
              </w:pPrChange>
            </w:pPr>
            <w:del w:id="5860" w:author="Hardik Malhotra" w:date="2021-09-30T17:49:00Z">
              <w:r w:rsidRPr="00C568E6" w:rsidDel="00590BE8">
                <w:rPr>
                  <w:rFonts w:ascii="Verdana" w:hAnsi="Verdana" w:cs="Calibri"/>
                  <w:sz w:val="14"/>
                  <w:szCs w:val="14"/>
                  <w:rPrChange w:id="5861" w:author="Ritu Kamra" w:date="2021-09-27T17:29:00Z">
                    <w:rPr>
                      <w:rFonts w:ascii="Verdana" w:hAnsi="Verdana" w:cs="Calibri"/>
                      <w:color w:val="000000"/>
                      <w:sz w:val="14"/>
                      <w:szCs w:val="14"/>
                    </w:rPr>
                  </w:rPrChange>
                </w:rPr>
                <w:delText>4484</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5862"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CF7F2E3" w14:textId="4F3A9F99" w:rsidR="00587138" w:rsidDel="00590BE8" w:rsidRDefault="00587138" w:rsidP="00A8358E">
            <w:pPr>
              <w:pStyle w:val="BodyText"/>
              <w:spacing w:before="162" w:line="480" w:lineRule="auto"/>
              <w:ind w:right="-90"/>
              <w:jc w:val="center"/>
              <w:rPr>
                <w:del w:id="5863" w:author="Hardik Malhotra" w:date="2021-09-30T17:49:00Z"/>
                <w:rFonts w:ascii="Verdana" w:hAnsi="Verdana" w:cs="Calibri"/>
                <w:sz w:val="14"/>
                <w:szCs w:val="14"/>
              </w:rPr>
              <w:pPrChange w:id="5864" w:author="Hardik Malhotra" w:date="2021-09-30T17:15:00Z">
                <w:pPr>
                  <w:pStyle w:val="BodyText"/>
                  <w:spacing w:before="162" w:line="480" w:lineRule="auto"/>
                  <w:ind w:right="-90"/>
                  <w:jc w:val="center"/>
                </w:pPr>
              </w:pPrChange>
            </w:pPr>
            <w:del w:id="5865" w:author="Hardik Malhotra" w:date="2021-09-30T17:49:00Z">
              <w:r w:rsidRPr="00C568E6" w:rsidDel="00590BE8">
                <w:rPr>
                  <w:rFonts w:ascii="Verdana" w:hAnsi="Verdana" w:cs="Calibri"/>
                  <w:sz w:val="14"/>
                  <w:szCs w:val="14"/>
                  <w:rPrChange w:id="5866" w:author="Ritu Kamra" w:date="2021-09-27T17:29:00Z">
                    <w:rPr>
                      <w:rFonts w:ascii="Verdana" w:hAnsi="Verdana" w:cs="Calibri"/>
                      <w:color w:val="000000"/>
                      <w:sz w:val="14"/>
                      <w:szCs w:val="14"/>
                    </w:rPr>
                  </w:rPrChange>
                </w:rPr>
                <w:delText>4519</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5867"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F2D9BF3" w14:textId="6793DA6D" w:rsidR="00587138" w:rsidDel="00590BE8" w:rsidRDefault="00587138" w:rsidP="00A8358E">
            <w:pPr>
              <w:pStyle w:val="BodyText"/>
              <w:spacing w:before="162" w:line="480" w:lineRule="auto"/>
              <w:ind w:right="-90"/>
              <w:jc w:val="center"/>
              <w:rPr>
                <w:del w:id="5868" w:author="Hardik Malhotra" w:date="2021-09-30T17:49:00Z"/>
                <w:rFonts w:ascii="Verdana" w:hAnsi="Verdana" w:cs="Calibri"/>
                <w:sz w:val="14"/>
                <w:szCs w:val="14"/>
              </w:rPr>
              <w:pPrChange w:id="5869" w:author="Hardik Malhotra" w:date="2021-09-30T17:15:00Z">
                <w:pPr>
                  <w:pStyle w:val="BodyText"/>
                  <w:spacing w:before="162" w:line="480" w:lineRule="auto"/>
                  <w:ind w:right="-90"/>
                  <w:jc w:val="center"/>
                </w:pPr>
              </w:pPrChange>
            </w:pPr>
            <w:del w:id="5870" w:author="Hardik Malhotra" w:date="2021-09-30T17:49:00Z">
              <w:r w:rsidRPr="00C568E6" w:rsidDel="00590BE8">
                <w:rPr>
                  <w:rFonts w:ascii="Verdana" w:hAnsi="Verdana" w:cs="Calibri"/>
                  <w:sz w:val="14"/>
                  <w:szCs w:val="14"/>
                  <w:rPrChange w:id="5871" w:author="Ritu Kamra" w:date="2021-09-27T17:29:00Z">
                    <w:rPr>
                      <w:rFonts w:ascii="Verdana" w:hAnsi="Verdana" w:cs="Calibri"/>
                      <w:color w:val="000000"/>
                      <w:sz w:val="14"/>
                      <w:szCs w:val="14"/>
                    </w:rPr>
                  </w:rPrChange>
                </w:rPr>
                <w:delText>4648</w:delText>
              </w:r>
            </w:del>
          </w:p>
        </w:tc>
        <w:tc>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5872" w:author="Hardik Malhotra" w:date="2021-09-30T17:15:00Z">
              <w:tcPr>
                <w:tcW w:w="92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3C47692" w14:textId="6CD35F2C" w:rsidR="00587138" w:rsidDel="00590BE8" w:rsidRDefault="00587138" w:rsidP="00A8358E">
            <w:pPr>
              <w:pStyle w:val="BodyText"/>
              <w:spacing w:before="162" w:line="480" w:lineRule="auto"/>
              <w:ind w:right="-90"/>
              <w:jc w:val="center"/>
              <w:rPr>
                <w:del w:id="5873" w:author="Hardik Malhotra" w:date="2021-09-30T17:49:00Z"/>
                <w:rFonts w:ascii="Verdana" w:hAnsi="Verdana" w:cs="Calibri"/>
                <w:sz w:val="14"/>
                <w:szCs w:val="14"/>
              </w:rPr>
              <w:pPrChange w:id="5874" w:author="Hardik Malhotra" w:date="2021-09-30T17:15:00Z">
                <w:pPr>
                  <w:pStyle w:val="BodyText"/>
                  <w:spacing w:before="162" w:line="480" w:lineRule="auto"/>
                  <w:ind w:right="-90"/>
                  <w:jc w:val="center"/>
                </w:pPr>
              </w:pPrChange>
            </w:pPr>
            <w:del w:id="5875" w:author="Hardik Malhotra" w:date="2021-09-30T17:49:00Z">
              <w:r w:rsidRPr="00C568E6" w:rsidDel="00590BE8">
                <w:rPr>
                  <w:rFonts w:ascii="Verdana" w:hAnsi="Verdana" w:cs="Calibri"/>
                  <w:sz w:val="14"/>
                  <w:szCs w:val="14"/>
                  <w:rPrChange w:id="5876" w:author="Ritu Kamra" w:date="2021-09-27T17:29:00Z">
                    <w:rPr>
                      <w:rFonts w:ascii="Verdana" w:hAnsi="Verdana" w:cs="Calibri"/>
                      <w:color w:val="000000"/>
                      <w:sz w:val="14"/>
                      <w:szCs w:val="14"/>
                    </w:rPr>
                  </w:rPrChange>
                </w:rPr>
                <w:delText>4648</w:delText>
              </w:r>
            </w:del>
          </w:p>
        </w:tc>
      </w:tr>
    </w:tbl>
    <w:p w14:paraId="565F9D16" w14:textId="4866256F" w:rsidR="00587138" w:rsidRPr="00C568E6" w:rsidRDefault="00587138">
      <w:pPr>
        <w:pStyle w:val="BodyText"/>
        <w:spacing w:before="162" w:line="480" w:lineRule="auto"/>
        <w:ind w:right="-90"/>
        <w:jc w:val="center"/>
        <w:rPr>
          <w:rFonts w:ascii="Verdana" w:hAnsi="Verdana" w:cs="Calibri"/>
          <w:sz w:val="14"/>
          <w:szCs w:val="14"/>
          <w:rPrChange w:id="5877" w:author="Ritu Kamra" w:date="2021-09-27T17:29:00Z">
            <w:rPr>
              <w:bCs/>
            </w:rPr>
          </w:rPrChange>
        </w:rPr>
        <w:pPrChange w:id="5878" w:author="Ritu Kamra" w:date="2021-09-27T17:29:00Z">
          <w:pPr>
            <w:pStyle w:val="BodyText"/>
            <w:spacing w:before="162" w:line="480" w:lineRule="auto"/>
            <w:ind w:right="-90"/>
            <w:jc w:val="both"/>
          </w:pPr>
        </w:pPrChange>
      </w:pPr>
    </w:p>
    <w:tbl>
      <w:tblPr>
        <w:tblW w:w="101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5879" w:author="Hardik Malhotra" w:date="2021-09-30T22:45:00Z">
          <w:tblPr>
            <w:tblW w:w="101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4329"/>
        <w:gridCol w:w="1366"/>
        <w:gridCol w:w="786"/>
        <w:gridCol w:w="786"/>
        <w:gridCol w:w="963"/>
        <w:gridCol w:w="952"/>
        <w:gridCol w:w="954"/>
        <w:tblGridChange w:id="5880">
          <w:tblGrid>
            <w:gridCol w:w="4312"/>
            <w:gridCol w:w="1420"/>
            <w:gridCol w:w="784"/>
            <w:gridCol w:w="784"/>
            <w:gridCol w:w="960"/>
            <w:gridCol w:w="949"/>
            <w:gridCol w:w="951"/>
          </w:tblGrid>
        </w:tblGridChange>
      </w:tblGrid>
      <w:tr w:rsidR="00590BE8" w:rsidRPr="00590BE8" w14:paraId="5E1DB481" w14:textId="77777777" w:rsidTr="00E17238">
        <w:trPr>
          <w:trHeight w:val="303"/>
          <w:ins w:id="5881" w:author="Hardik Malhotra" w:date="2021-09-30T17:50:00Z"/>
          <w:trPrChange w:id="5882" w:author="Hardik Malhotra" w:date="2021-09-30T22:45:00Z">
            <w:trPr>
              <w:trHeight w:val="303"/>
            </w:trPr>
          </w:trPrChange>
        </w:trPr>
        <w:tc>
          <w:tcPr>
            <w:tcW w:w="4329" w:type="dxa"/>
            <w:vMerge w:val="restart"/>
            <w:shd w:val="clear" w:color="auto" w:fill="C00000"/>
            <w:noWrap/>
            <w:vAlign w:val="center"/>
            <w:hideMark/>
            <w:tcPrChange w:id="5883" w:author="Hardik Malhotra" w:date="2021-09-30T22:45:00Z">
              <w:tcPr>
                <w:tcW w:w="4329" w:type="dxa"/>
                <w:vMerge w:val="restart"/>
                <w:shd w:val="clear" w:color="auto" w:fill="auto"/>
                <w:noWrap/>
                <w:vAlign w:val="center"/>
                <w:hideMark/>
              </w:tcPr>
            </w:tcPrChange>
          </w:tcPr>
          <w:p w14:paraId="31483D5E" w14:textId="77777777" w:rsidR="00590BE8" w:rsidRPr="00E17238" w:rsidRDefault="00590BE8" w:rsidP="00590BE8">
            <w:pPr>
              <w:spacing w:after="0" w:line="240" w:lineRule="auto"/>
              <w:jc w:val="center"/>
              <w:rPr>
                <w:ins w:id="5884" w:author="Hardik Malhotra" w:date="2021-09-30T17:50:00Z"/>
                <w:rFonts w:ascii="Verdana" w:eastAsia="Times New Roman" w:hAnsi="Verdana" w:cs="Times New Roman"/>
                <w:b/>
                <w:bCs/>
                <w:color w:val="FFFFFF" w:themeColor="background1"/>
                <w:sz w:val="18"/>
                <w:szCs w:val="18"/>
                <w:lang w:val="en-US"/>
                <w:rPrChange w:id="5885" w:author="Hardik Malhotra" w:date="2021-09-30T22:45:00Z">
                  <w:rPr>
                    <w:ins w:id="5886" w:author="Hardik Malhotra" w:date="2021-09-30T17:50:00Z"/>
                    <w:rFonts w:ascii="Calibri" w:eastAsia="Times New Roman" w:hAnsi="Calibri" w:cs="Times New Roman"/>
                    <w:color w:val="000000"/>
                    <w:lang w:val="en-US"/>
                  </w:rPr>
                </w:rPrChange>
              </w:rPr>
            </w:pPr>
            <w:ins w:id="5887" w:author="Hardik Malhotra" w:date="2021-09-30T17:50:00Z">
              <w:r w:rsidRPr="00E17238">
                <w:rPr>
                  <w:rFonts w:ascii="Verdana" w:eastAsia="Times New Roman" w:hAnsi="Verdana" w:cs="Times New Roman"/>
                  <w:b/>
                  <w:bCs/>
                  <w:color w:val="FFFFFF" w:themeColor="background1"/>
                  <w:sz w:val="18"/>
                  <w:szCs w:val="18"/>
                  <w:lang w:val="en-US"/>
                  <w:rPrChange w:id="5888" w:author="Hardik Malhotra" w:date="2021-09-30T22:45:00Z">
                    <w:rPr>
                      <w:rFonts w:ascii="Calibri" w:eastAsia="Times New Roman" w:hAnsi="Calibri" w:cs="Times New Roman"/>
                      <w:color w:val="000000"/>
                      <w:lang w:val="en-US"/>
                    </w:rPr>
                  </w:rPrChange>
                </w:rPr>
                <w:t>Company</w:t>
              </w:r>
            </w:ins>
          </w:p>
        </w:tc>
        <w:tc>
          <w:tcPr>
            <w:tcW w:w="1366" w:type="dxa"/>
            <w:vMerge w:val="restart"/>
            <w:shd w:val="clear" w:color="auto" w:fill="C00000"/>
            <w:noWrap/>
            <w:vAlign w:val="bottom"/>
            <w:hideMark/>
            <w:tcPrChange w:id="5889" w:author="Hardik Malhotra" w:date="2021-09-30T22:45:00Z">
              <w:tcPr>
                <w:tcW w:w="1366" w:type="dxa"/>
                <w:vMerge w:val="restart"/>
                <w:shd w:val="clear" w:color="auto" w:fill="auto"/>
                <w:noWrap/>
                <w:vAlign w:val="bottom"/>
                <w:hideMark/>
              </w:tcPr>
            </w:tcPrChange>
          </w:tcPr>
          <w:p w14:paraId="3B671D1C" w14:textId="77777777" w:rsidR="00590BE8" w:rsidRPr="00E17238" w:rsidRDefault="00590BE8" w:rsidP="00590BE8">
            <w:pPr>
              <w:spacing w:after="0" w:line="240" w:lineRule="auto"/>
              <w:jc w:val="center"/>
              <w:rPr>
                <w:ins w:id="5890" w:author="Hardik Malhotra" w:date="2021-09-30T17:50:00Z"/>
                <w:rFonts w:ascii="Verdana" w:eastAsia="Times New Roman" w:hAnsi="Verdana" w:cs="Times New Roman"/>
                <w:b/>
                <w:bCs/>
                <w:color w:val="FFFFFF" w:themeColor="background1"/>
                <w:sz w:val="18"/>
                <w:szCs w:val="18"/>
                <w:lang w:val="en-US"/>
                <w:rPrChange w:id="5891" w:author="Hardik Malhotra" w:date="2021-09-30T22:45:00Z">
                  <w:rPr>
                    <w:ins w:id="5892" w:author="Hardik Malhotra" w:date="2021-09-30T17:50:00Z"/>
                    <w:rFonts w:ascii="Calibri" w:eastAsia="Times New Roman" w:hAnsi="Calibri" w:cs="Times New Roman"/>
                    <w:color w:val="000000"/>
                    <w:lang w:val="en-US"/>
                  </w:rPr>
                </w:rPrChange>
              </w:rPr>
            </w:pPr>
            <w:ins w:id="5893" w:author="Hardik Malhotra" w:date="2021-09-30T17:50:00Z">
              <w:r w:rsidRPr="00E17238">
                <w:rPr>
                  <w:rFonts w:ascii="Verdana" w:eastAsia="Times New Roman" w:hAnsi="Verdana" w:cs="Times New Roman"/>
                  <w:b/>
                  <w:bCs/>
                  <w:color w:val="FFFFFF" w:themeColor="background1"/>
                  <w:sz w:val="18"/>
                  <w:szCs w:val="18"/>
                  <w:lang w:val="en-US"/>
                  <w:rPrChange w:id="5894" w:author="Hardik Malhotra" w:date="2021-09-30T22:45:00Z">
                    <w:rPr>
                      <w:rFonts w:ascii="Calibri" w:eastAsia="Times New Roman" w:hAnsi="Calibri" w:cs="Times New Roman"/>
                      <w:color w:val="000000"/>
                      <w:lang w:val="en-US"/>
                    </w:rPr>
                  </w:rPrChange>
                </w:rPr>
                <w:t>Location</w:t>
              </w:r>
            </w:ins>
          </w:p>
        </w:tc>
        <w:tc>
          <w:tcPr>
            <w:tcW w:w="4441" w:type="dxa"/>
            <w:gridSpan w:val="5"/>
            <w:shd w:val="clear" w:color="auto" w:fill="C00000"/>
            <w:noWrap/>
            <w:vAlign w:val="bottom"/>
            <w:hideMark/>
            <w:tcPrChange w:id="5895" w:author="Hardik Malhotra" w:date="2021-09-30T22:45:00Z">
              <w:tcPr>
                <w:tcW w:w="4441" w:type="dxa"/>
                <w:gridSpan w:val="5"/>
                <w:shd w:val="clear" w:color="auto" w:fill="auto"/>
                <w:noWrap/>
                <w:vAlign w:val="bottom"/>
                <w:hideMark/>
              </w:tcPr>
            </w:tcPrChange>
          </w:tcPr>
          <w:p w14:paraId="7DD48C77" w14:textId="77777777" w:rsidR="00590BE8" w:rsidRPr="00E17238" w:rsidRDefault="00590BE8" w:rsidP="00590BE8">
            <w:pPr>
              <w:spacing w:after="0" w:line="240" w:lineRule="auto"/>
              <w:jc w:val="center"/>
              <w:rPr>
                <w:ins w:id="5896" w:author="Hardik Malhotra" w:date="2021-09-30T17:50:00Z"/>
                <w:rFonts w:ascii="Verdana" w:eastAsia="Times New Roman" w:hAnsi="Verdana" w:cs="Times New Roman"/>
                <w:b/>
                <w:bCs/>
                <w:color w:val="FFFFFF" w:themeColor="background1"/>
                <w:sz w:val="18"/>
                <w:szCs w:val="18"/>
                <w:lang w:val="en-US"/>
                <w:rPrChange w:id="5897" w:author="Hardik Malhotra" w:date="2021-09-30T22:45:00Z">
                  <w:rPr>
                    <w:ins w:id="5898" w:author="Hardik Malhotra" w:date="2021-09-30T17:50:00Z"/>
                    <w:rFonts w:ascii="Calibri" w:eastAsia="Times New Roman" w:hAnsi="Calibri" w:cs="Times New Roman"/>
                    <w:color w:val="000000"/>
                    <w:lang w:val="en-US"/>
                  </w:rPr>
                </w:rPrChange>
              </w:rPr>
            </w:pPr>
            <w:ins w:id="5899" w:author="Hardik Malhotra" w:date="2021-09-30T17:50:00Z">
              <w:r w:rsidRPr="00E17238">
                <w:rPr>
                  <w:rFonts w:ascii="Verdana" w:eastAsia="Times New Roman" w:hAnsi="Verdana" w:cs="Times New Roman"/>
                  <w:b/>
                  <w:bCs/>
                  <w:color w:val="FFFFFF" w:themeColor="background1"/>
                  <w:sz w:val="18"/>
                  <w:szCs w:val="18"/>
                  <w:lang w:val="en-US"/>
                  <w:rPrChange w:id="5900" w:author="Hardik Malhotra" w:date="2021-09-30T22:45:00Z">
                    <w:rPr>
                      <w:rFonts w:ascii="Calibri" w:eastAsia="Times New Roman" w:hAnsi="Calibri" w:cs="Times New Roman"/>
                      <w:color w:val="000000"/>
                      <w:lang w:val="en-US"/>
                    </w:rPr>
                  </w:rPrChange>
                </w:rPr>
                <w:t>Capacity</w:t>
              </w:r>
            </w:ins>
          </w:p>
        </w:tc>
      </w:tr>
      <w:tr w:rsidR="00590BE8" w:rsidRPr="00590BE8" w14:paraId="33E4D0F2" w14:textId="77777777" w:rsidTr="00E17238">
        <w:trPr>
          <w:trHeight w:val="318"/>
          <w:ins w:id="5901" w:author="Hardik Malhotra" w:date="2021-09-30T17:50:00Z"/>
          <w:trPrChange w:id="5902" w:author="Hardik Malhotra" w:date="2021-09-30T22:45:00Z">
            <w:trPr>
              <w:trHeight w:val="318"/>
            </w:trPr>
          </w:trPrChange>
        </w:trPr>
        <w:tc>
          <w:tcPr>
            <w:tcW w:w="4329" w:type="dxa"/>
            <w:vMerge/>
            <w:shd w:val="clear" w:color="auto" w:fill="C00000"/>
            <w:vAlign w:val="center"/>
            <w:hideMark/>
            <w:tcPrChange w:id="5903" w:author="Hardik Malhotra" w:date="2021-09-30T22:45:00Z">
              <w:tcPr>
                <w:tcW w:w="4329" w:type="dxa"/>
                <w:vMerge/>
                <w:vAlign w:val="center"/>
                <w:hideMark/>
              </w:tcPr>
            </w:tcPrChange>
          </w:tcPr>
          <w:p w14:paraId="34A29BB2" w14:textId="77777777" w:rsidR="00590BE8" w:rsidRPr="00E17238" w:rsidRDefault="00590BE8" w:rsidP="00590BE8">
            <w:pPr>
              <w:spacing w:after="0" w:line="240" w:lineRule="auto"/>
              <w:rPr>
                <w:ins w:id="5904" w:author="Hardik Malhotra" w:date="2021-09-30T17:50:00Z"/>
                <w:rFonts w:ascii="Verdana" w:eastAsia="Times New Roman" w:hAnsi="Verdana" w:cs="Times New Roman"/>
                <w:b/>
                <w:bCs/>
                <w:color w:val="FFFFFF" w:themeColor="background1"/>
                <w:sz w:val="18"/>
                <w:szCs w:val="18"/>
                <w:lang w:val="en-US"/>
                <w:rPrChange w:id="5905" w:author="Hardik Malhotra" w:date="2021-09-30T22:45:00Z">
                  <w:rPr>
                    <w:ins w:id="5906" w:author="Hardik Malhotra" w:date="2021-09-30T17:50:00Z"/>
                    <w:rFonts w:ascii="Calibri" w:eastAsia="Times New Roman" w:hAnsi="Calibri" w:cs="Times New Roman"/>
                    <w:color w:val="000000"/>
                    <w:lang w:val="en-US"/>
                  </w:rPr>
                </w:rPrChange>
              </w:rPr>
            </w:pPr>
          </w:p>
        </w:tc>
        <w:tc>
          <w:tcPr>
            <w:tcW w:w="1366" w:type="dxa"/>
            <w:vMerge/>
            <w:shd w:val="clear" w:color="auto" w:fill="C00000"/>
            <w:vAlign w:val="center"/>
            <w:hideMark/>
            <w:tcPrChange w:id="5907" w:author="Hardik Malhotra" w:date="2021-09-30T22:45:00Z">
              <w:tcPr>
                <w:tcW w:w="1366" w:type="dxa"/>
                <w:vMerge/>
                <w:vAlign w:val="center"/>
                <w:hideMark/>
              </w:tcPr>
            </w:tcPrChange>
          </w:tcPr>
          <w:p w14:paraId="5D3BC58B" w14:textId="77777777" w:rsidR="00590BE8" w:rsidRPr="00E17238" w:rsidRDefault="00590BE8" w:rsidP="00590BE8">
            <w:pPr>
              <w:spacing w:after="0" w:line="240" w:lineRule="auto"/>
              <w:rPr>
                <w:ins w:id="5908" w:author="Hardik Malhotra" w:date="2021-09-30T17:50:00Z"/>
                <w:rFonts w:ascii="Verdana" w:eastAsia="Times New Roman" w:hAnsi="Verdana" w:cs="Times New Roman"/>
                <w:b/>
                <w:bCs/>
                <w:color w:val="FFFFFF" w:themeColor="background1"/>
                <w:sz w:val="18"/>
                <w:szCs w:val="18"/>
                <w:lang w:val="en-US"/>
                <w:rPrChange w:id="5909" w:author="Hardik Malhotra" w:date="2021-09-30T22:45:00Z">
                  <w:rPr>
                    <w:ins w:id="5910" w:author="Hardik Malhotra" w:date="2021-09-30T17:50:00Z"/>
                    <w:rFonts w:ascii="Calibri" w:eastAsia="Times New Roman" w:hAnsi="Calibri" w:cs="Times New Roman"/>
                    <w:color w:val="000000"/>
                    <w:lang w:val="en-US"/>
                  </w:rPr>
                </w:rPrChange>
              </w:rPr>
            </w:pPr>
          </w:p>
        </w:tc>
        <w:tc>
          <w:tcPr>
            <w:tcW w:w="786" w:type="dxa"/>
            <w:shd w:val="clear" w:color="auto" w:fill="C00000"/>
            <w:noWrap/>
            <w:vAlign w:val="bottom"/>
            <w:hideMark/>
            <w:tcPrChange w:id="5911" w:author="Hardik Malhotra" w:date="2021-09-30T22:45:00Z">
              <w:tcPr>
                <w:tcW w:w="786" w:type="dxa"/>
                <w:shd w:val="clear" w:color="auto" w:fill="auto"/>
                <w:noWrap/>
                <w:vAlign w:val="bottom"/>
                <w:hideMark/>
              </w:tcPr>
            </w:tcPrChange>
          </w:tcPr>
          <w:p w14:paraId="59164315" w14:textId="77777777" w:rsidR="00590BE8" w:rsidRPr="00E17238" w:rsidRDefault="00590BE8" w:rsidP="00590BE8">
            <w:pPr>
              <w:spacing w:after="0" w:line="240" w:lineRule="auto"/>
              <w:jc w:val="right"/>
              <w:rPr>
                <w:ins w:id="5912" w:author="Hardik Malhotra" w:date="2021-09-30T17:50:00Z"/>
                <w:rFonts w:ascii="Verdana" w:eastAsia="Times New Roman" w:hAnsi="Verdana" w:cs="Times New Roman"/>
                <w:b/>
                <w:bCs/>
                <w:color w:val="FFFFFF" w:themeColor="background1"/>
                <w:sz w:val="18"/>
                <w:szCs w:val="18"/>
                <w:lang w:val="en-US"/>
                <w:rPrChange w:id="5913" w:author="Hardik Malhotra" w:date="2021-09-30T22:45:00Z">
                  <w:rPr>
                    <w:ins w:id="5914" w:author="Hardik Malhotra" w:date="2021-09-30T17:50:00Z"/>
                    <w:rFonts w:ascii="Calibri" w:eastAsia="Times New Roman" w:hAnsi="Calibri" w:cs="Times New Roman"/>
                    <w:color w:val="000000"/>
                    <w:lang w:val="en-US"/>
                  </w:rPr>
                </w:rPrChange>
              </w:rPr>
            </w:pPr>
            <w:ins w:id="5915" w:author="Hardik Malhotra" w:date="2021-09-30T17:50:00Z">
              <w:r w:rsidRPr="00E17238">
                <w:rPr>
                  <w:rFonts w:ascii="Verdana" w:eastAsia="Times New Roman" w:hAnsi="Verdana" w:cs="Times New Roman"/>
                  <w:b/>
                  <w:bCs/>
                  <w:color w:val="FFFFFF" w:themeColor="background1"/>
                  <w:sz w:val="18"/>
                  <w:szCs w:val="18"/>
                  <w:lang w:val="en-US"/>
                  <w:rPrChange w:id="5916" w:author="Hardik Malhotra" w:date="2021-09-30T22:45:00Z">
                    <w:rPr>
                      <w:rFonts w:ascii="Calibri" w:eastAsia="Times New Roman" w:hAnsi="Calibri" w:cs="Times New Roman"/>
                      <w:color w:val="000000"/>
                      <w:lang w:val="en-US"/>
                    </w:rPr>
                  </w:rPrChange>
                </w:rPr>
                <w:t>2015</w:t>
              </w:r>
            </w:ins>
          </w:p>
        </w:tc>
        <w:tc>
          <w:tcPr>
            <w:tcW w:w="786" w:type="dxa"/>
            <w:shd w:val="clear" w:color="auto" w:fill="C00000"/>
            <w:noWrap/>
            <w:vAlign w:val="bottom"/>
            <w:hideMark/>
            <w:tcPrChange w:id="5917" w:author="Hardik Malhotra" w:date="2021-09-30T22:45:00Z">
              <w:tcPr>
                <w:tcW w:w="786" w:type="dxa"/>
                <w:shd w:val="clear" w:color="auto" w:fill="auto"/>
                <w:noWrap/>
                <w:vAlign w:val="bottom"/>
                <w:hideMark/>
              </w:tcPr>
            </w:tcPrChange>
          </w:tcPr>
          <w:p w14:paraId="46185173" w14:textId="77777777" w:rsidR="00590BE8" w:rsidRPr="00E17238" w:rsidRDefault="00590BE8" w:rsidP="00590BE8">
            <w:pPr>
              <w:spacing w:after="0" w:line="240" w:lineRule="auto"/>
              <w:jc w:val="right"/>
              <w:rPr>
                <w:ins w:id="5918" w:author="Hardik Malhotra" w:date="2021-09-30T17:50:00Z"/>
                <w:rFonts w:ascii="Verdana" w:eastAsia="Times New Roman" w:hAnsi="Verdana" w:cs="Times New Roman"/>
                <w:b/>
                <w:bCs/>
                <w:color w:val="FFFFFF" w:themeColor="background1"/>
                <w:sz w:val="18"/>
                <w:szCs w:val="18"/>
                <w:lang w:val="en-US"/>
                <w:rPrChange w:id="5919" w:author="Hardik Malhotra" w:date="2021-09-30T22:45:00Z">
                  <w:rPr>
                    <w:ins w:id="5920" w:author="Hardik Malhotra" w:date="2021-09-30T17:50:00Z"/>
                    <w:rFonts w:ascii="Calibri" w:eastAsia="Times New Roman" w:hAnsi="Calibri" w:cs="Times New Roman"/>
                    <w:color w:val="000000"/>
                    <w:lang w:val="en-US"/>
                  </w:rPr>
                </w:rPrChange>
              </w:rPr>
            </w:pPr>
            <w:ins w:id="5921" w:author="Hardik Malhotra" w:date="2021-09-30T17:50:00Z">
              <w:r w:rsidRPr="00E17238">
                <w:rPr>
                  <w:rFonts w:ascii="Verdana" w:eastAsia="Times New Roman" w:hAnsi="Verdana" w:cs="Times New Roman"/>
                  <w:b/>
                  <w:bCs/>
                  <w:color w:val="FFFFFF" w:themeColor="background1"/>
                  <w:sz w:val="18"/>
                  <w:szCs w:val="18"/>
                  <w:lang w:val="en-US"/>
                  <w:rPrChange w:id="5922" w:author="Hardik Malhotra" w:date="2021-09-30T22:45:00Z">
                    <w:rPr>
                      <w:rFonts w:ascii="Calibri" w:eastAsia="Times New Roman" w:hAnsi="Calibri" w:cs="Times New Roman"/>
                      <w:color w:val="000000"/>
                      <w:lang w:val="en-US"/>
                    </w:rPr>
                  </w:rPrChange>
                </w:rPr>
                <w:t>2020</w:t>
              </w:r>
            </w:ins>
          </w:p>
        </w:tc>
        <w:tc>
          <w:tcPr>
            <w:tcW w:w="963" w:type="dxa"/>
            <w:shd w:val="clear" w:color="auto" w:fill="C00000"/>
            <w:noWrap/>
            <w:vAlign w:val="bottom"/>
            <w:hideMark/>
            <w:tcPrChange w:id="5923" w:author="Hardik Malhotra" w:date="2021-09-30T22:45:00Z">
              <w:tcPr>
                <w:tcW w:w="963" w:type="dxa"/>
                <w:shd w:val="clear" w:color="auto" w:fill="auto"/>
                <w:noWrap/>
                <w:vAlign w:val="bottom"/>
                <w:hideMark/>
              </w:tcPr>
            </w:tcPrChange>
          </w:tcPr>
          <w:p w14:paraId="2DF973EF" w14:textId="77777777" w:rsidR="00590BE8" w:rsidRPr="00E17238" w:rsidRDefault="00590BE8" w:rsidP="00590BE8">
            <w:pPr>
              <w:spacing w:after="0" w:line="240" w:lineRule="auto"/>
              <w:rPr>
                <w:ins w:id="5924" w:author="Hardik Malhotra" w:date="2021-09-30T17:50:00Z"/>
                <w:rFonts w:ascii="Verdana" w:eastAsia="Times New Roman" w:hAnsi="Verdana" w:cs="Times New Roman"/>
                <w:b/>
                <w:bCs/>
                <w:color w:val="FFFFFF" w:themeColor="background1"/>
                <w:sz w:val="18"/>
                <w:szCs w:val="18"/>
                <w:lang w:val="en-US"/>
                <w:rPrChange w:id="5925" w:author="Hardik Malhotra" w:date="2021-09-30T22:45:00Z">
                  <w:rPr>
                    <w:ins w:id="5926" w:author="Hardik Malhotra" w:date="2021-09-30T17:50:00Z"/>
                    <w:rFonts w:ascii="Calibri" w:eastAsia="Times New Roman" w:hAnsi="Calibri" w:cs="Times New Roman"/>
                    <w:color w:val="000000"/>
                    <w:lang w:val="en-US"/>
                  </w:rPr>
                </w:rPrChange>
              </w:rPr>
            </w:pPr>
            <w:ins w:id="5927" w:author="Hardik Malhotra" w:date="2021-09-30T17:50:00Z">
              <w:r w:rsidRPr="00E17238">
                <w:rPr>
                  <w:rFonts w:ascii="Verdana" w:eastAsia="Times New Roman" w:hAnsi="Verdana" w:cs="Times New Roman"/>
                  <w:b/>
                  <w:bCs/>
                  <w:color w:val="FFFFFF" w:themeColor="background1"/>
                  <w:sz w:val="18"/>
                  <w:szCs w:val="18"/>
                  <w:lang w:val="en-US"/>
                  <w:rPrChange w:id="5928" w:author="Hardik Malhotra" w:date="2021-09-30T22:45:00Z">
                    <w:rPr>
                      <w:rFonts w:ascii="Calibri" w:eastAsia="Times New Roman" w:hAnsi="Calibri" w:cs="Times New Roman"/>
                      <w:color w:val="000000"/>
                      <w:lang w:val="en-US"/>
                    </w:rPr>
                  </w:rPrChange>
                </w:rPr>
                <w:t>2021E</w:t>
              </w:r>
            </w:ins>
          </w:p>
        </w:tc>
        <w:tc>
          <w:tcPr>
            <w:tcW w:w="952" w:type="dxa"/>
            <w:shd w:val="clear" w:color="auto" w:fill="C00000"/>
            <w:noWrap/>
            <w:vAlign w:val="bottom"/>
            <w:hideMark/>
            <w:tcPrChange w:id="5929" w:author="Hardik Malhotra" w:date="2021-09-30T22:45:00Z">
              <w:tcPr>
                <w:tcW w:w="952" w:type="dxa"/>
                <w:shd w:val="clear" w:color="auto" w:fill="auto"/>
                <w:noWrap/>
                <w:vAlign w:val="bottom"/>
                <w:hideMark/>
              </w:tcPr>
            </w:tcPrChange>
          </w:tcPr>
          <w:p w14:paraId="55E1526B" w14:textId="77777777" w:rsidR="00590BE8" w:rsidRPr="00E17238" w:rsidRDefault="00590BE8" w:rsidP="00590BE8">
            <w:pPr>
              <w:spacing w:after="0" w:line="240" w:lineRule="auto"/>
              <w:rPr>
                <w:ins w:id="5930" w:author="Hardik Malhotra" w:date="2021-09-30T17:50:00Z"/>
                <w:rFonts w:ascii="Verdana" w:eastAsia="Times New Roman" w:hAnsi="Verdana" w:cs="Times New Roman"/>
                <w:b/>
                <w:bCs/>
                <w:color w:val="FFFFFF" w:themeColor="background1"/>
                <w:sz w:val="18"/>
                <w:szCs w:val="18"/>
                <w:lang w:val="en-US"/>
                <w:rPrChange w:id="5931" w:author="Hardik Malhotra" w:date="2021-09-30T22:45:00Z">
                  <w:rPr>
                    <w:ins w:id="5932" w:author="Hardik Malhotra" w:date="2021-09-30T17:50:00Z"/>
                    <w:rFonts w:ascii="Calibri" w:eastAsia="Times New Roman" w:hAnsi="Calibri" w:cs="Times New Roman"/>
                    <w:color w:val="000000"/>
                    <w:lang w:val="en-US"/>
                  </w:rPr>
                </w:rPrChange>
              </w:rPr>
            </w:pPr>
            <w:ins w:id="5933" w:author="Hardik Malhotra" w:date="2021-09-30T17:50:00Z">
              <w:r w:rsidRPr="00E17238">
                <w:rPr>
                  <w:rFonts w:ascii="Verdana" w:eastAsia="Times New Roman" w:hAnsi="Verdana" w:cs="Times New Roman"/>
                  <w:b/>
                  <w:bCs/>
                  <w:color w:val="FFFFFF" w:themeColor="background1"/>
                  <w:sz w:val="18"/>
                  <w:szCs w:val="18"/>
                  <w:lang w:val="en-US"/>
                  <w:rPrChange w:id="5934" w:author="Hardik Malhotra" w:date="2021-09-30T22:45:00Z">
                    <w:rPr>
                      <w:rFonts w:ascii="Calibri" w:eastAsia="Times New Roman" w:hAnsi="Calibri" w:cs="Times New Roman"/>
                      <w:color w:val="000000"/>
                      <w:lang w:val="en-US"/>
                    </w:rPr>
                  </w:rPrChange>
                </w:rPr>
                <w:t>2025F</w:t>
              </w:r>
            </w:ins>
          </w:p>
        </w:tc>
        <w:tc>
          <w:tcPr>
            <w:tcW w:w="952" w:type="dxa"/>
            <w:shd w:val="clear" w:color="auto" w:fill="C00000"/>
            <w:noWrap/>
            <w:vAlign w:val="bottom"/>
            <w:hideMark/>
            <w:tcPrChange w:id="5935" w:author="Hardik Malhotra" w:date="2021-09-30T22:45:00Z">
              <w:tcPr>
                <w:tcW w:w="952" w:type="dxa"/>
                <w:shd w:val="clear" w:color="auto" w:fill="auto"/>
                <w:noWrap/>
                <w:vAlign w:val="bottom"/>
                <w:hideMark/>
              </w:tcPr>
            </w:tcPrChange>
          </w:tcPr>
          <w:p w14:paraId="4023AE5C" w14:textId="77777777" w:rsidR="00590BE8" w:rsidRPr="00E17238" w:rsidRDefault="00590BE8" w:rsidP="00590BE8">
            <w:pPr>
              <w:spacing w:after="0" w:line="240" w:lineRule="auto"/>
              <w:rPr>
                <w:ins w:id="5936" w:author="Hardik Malhotra" w:date="2021-09-30T17:50:00Z"/>
                <w:rFonts w:ascii="Verdana" w:eastAsia="Times New Roman" w:hAnsi="Verdana" w:cs="Times New Roman"/>
                <w:b/>
                <w:bCs/>
                <w:color w:val="FFFFFF" w:themeColor="background1"/>
                <w:sz w:val="18"/>
                <w:szCs w:val="18"/>
                <w:lang w:val="en-US"/>
                <w:rPrChange w:id="5937" w:author="Hardik Malhotra" w:date="2021-09-30T22:45:00Z">
                  <w:rPr>
                    <w:ins w:id="5938" w:author="Hardik Malhotra" w:date="2021-09-30T17:50:00Z"/>
                    <w:rFonts w:ascii="Calibri" w:eastAsia="Times New Roman" w:hAnsi="Calibri" w:cs="Times New Roman"/>
                    <w:color w:val="000000"/>
                    <w:lang w:val="en-US"/>
                  </w:rPr>
                </w:rPrChange>
              </w:rPr>
            </w:pPr>
            <w:ins w:id="5939" w:author="Hardik Malhotra" w:date="2021-09-30T17:50:00Z">
              <w:r w:rsidRPr="00E17238">
                <w:rPr>
                  <w:rFonts w:ascii="Verdana" w:eastAsia="Times New Roman" w:hAnsi="Verdana" w:cs="Times New Roman"/>
                  <w:b/>
                  <w:bCs/>
                  <w:color w:val="FFFFFF" w:themeColor="background1"/>
                  <w:sz w:val="18"/>
                  <w:szCs w:val="18"/>
                  <w:lang w:val="en-US"/>
                  <w:rPrChange w:id="5940" w:author="Hardik Malhotra" w:date="2021-09-30T22:45:00Z">
                    <w:rPr>
                      <w:rFonts w:ascii="Calibri" w:eastAsia="Times New Roman" w:hAnsi="Calibri" w:cs="Times New Roman"/>
                      <w:color w:val="000000"/>
                      <w:lang w:val="en-US"/>
                    </w:rPr>
                  </w:rPrChange>
                </w:rPr>
                <w:t>2030F</w:t>
              </w:r>
            </w:ins>
          </w:p>
        </w:tc>
      </w:tr>
      <w:tr w:rsidR="00590BE8" w:rsidRPr="00590BE8" w14:paraId="54B07238" w14:textId="77777777" w:rsidTr="00590BE8">
        <w:trPr>
          <w:trHeight w:val="303"/>
          <w:ins w:id="5941" w:author="Hardik Malhotra" w:date="2021-09-30T17:50:00Z"/>
          <w:trPrChange w:id="5942" w:author="Hardik Malhotra" w:date="2021-09-30T17:51:00Z">
            <w:trPr>
              <w:trHeight w:val="303"/>
            </w:trPr>
          </w:trPrChange>
        </w:trPr>
        <w:tc>
          <w:tcPr>
            <w:tcW w:w="4329" w:type="dxa"/>
            <w:vMerge w:val="restart"/>
            <w:shd w:val="clear" w:color="auto" w:fill="auto"/>
            <w:noWrap/>
            <w:vAlign w:val="center"/>
            <w:hideMark/>
            <w:tcPrChange w:id="5943" w:author="Hardik Malhotra" w:date="2021-09-30T17:51:00Z">
              <w:tcPr>
                <w:tcW w:w="4329" w:type="dxa"/>
                <w:vMerge w:val="restart"/>
                <w:shd w:val="clear" w:color="auto" w:fill="auto"/>
                <w:noWrap/>
                <w:vAlign w:val="center"/>
                <w:hideMark/>
              </w:tcPr>
            </w:tcPrChange>
          </w:tcPr>
          <w:p w14:paraId="6C309F5D" w14:textId="77777777" w:rsidR="00590BE8" w:rsidRPr="00590BE8" w:rsidRDefault="00590BE8" w:rsidP="00184759">
            <w:pPr>
              <w:spacing w:after="0" w:line="240" w:lineRule="auto"/>
              <w:rPr>
                <w:ins w:id="5944" w:author="Hardik Malhotra" w:date="2021-09-30T17:50:00Z"/>
                <w:rFonts w:ascii="Verdana" w:eastAsia="Times New Roman" w:hAnsi="Verdana" w:cs="Times New Roman"/>
                <w:color w:val="000000"/>
                <w:sz w:val="18"/>
                <w:szCs w:val="18"/>
                <w:lang w:val="en-US"/>
                <w:rPrChange w:id="5945" w:author="Hardik Malhotra" w:date="2021-09-30T17:52:00Z">
                  <w:rPr>
                    <w:ins w:id="5946" w:author="Hardik Malhotra" w:date="2021-09-30T17:50:00Z"/>
                    <w:rFonts w:ascii="Calibri" w:eastAsia="Times New Roman" w:hAnsi="Calibri" w:cs="Times New Roman"/>
                    <w:color w:val="000000"/>
                    <w:lang w:val="en-US"/>
                  </w:rPr>
                </w:rPrChange>
              </w:rPr>
              <w:pPrChange w:id="5947" w:author="Hardik Malhotra" w:date="2021-09-30T22:50:00Z">
                <w:pPr>
                  <w:spacing w:after="0" w:line="240" w:lineRule="auto"/>
                  <w:jc w:val="center"/>
                </w:pPr>
              </w:pPrChange>
            </w:pPr>
            <w:ins w:id="5948" w:author="Hardik Malhotra" w:date="2021-09-30T17:50:00Z">
              <w:r w:rsidRPr="00590BE8">
                <w:rPr>
                  <w:rFonts w:ascii="Verdana" w:eastAsia="Times New Roman" w:hAnsi="Verdana" w:cs="Times New Roman"/>
                  <w:color w:val="000000"/>
                  <w:sz w:val="18"/>
                  <w:szCs w:val="18"/>
                  <w:lang w:val="en-US"/>
                  <w:rPrChange w:id="5949" w:author="Hardik Malhotra" w:date="2021-09-30T17:52:00Z">
                    <w:rPr>
                      <w:rFonts w:ascii="Calibri" w:eastAsia="Times New Roman" w:hAnsi="Calibri" w:cs="Times New Roman"/>
                      <w:color w:val="000000"/>
                      <w:lang w:val="en-US"/>
                    </w:rPr>
                  </w:rPrChange>
                </w:rPr>
                <w:t>Olin Corporation</w:t>
              </w:r>
            </w:ins>
          </w:p>
        </w:tc>
        <w:tc>
          <w:tcPr>
            <w:tcW w:w="1366" w:type="dxa"/>
            <w:shd w:val="clear" w:color="auto" w:fill="auto"/>
            <w:noWrap/>
            <w:vAlign w:val="bottom"/>
            <w:hideMark/>
            <w:tcPrChange w:id="5950" w:author="Hardik Malhotra" w:date="2021-09-30T17:51:00Z">
              <w:tcPr>
                <w:tcW w:w="1366" w:type="dxa"/>
                <w:shd w:val="clear" w:color="auto" w:fill="auto"/>
                <w:noWrap/>
                <w:vAlign w:val="bottom"/>
                <w:hideMark/>
              </w:tcPr>
            </w:tcPrChange>
          </w:tcPr>
          <w:p w14:paraId="205EAF9E" w14:textId="77777777" w:rsidR="00590BE8" w:rsidRPr="00590BE8" w:rsidRDefault="00590BE8" w:rsidP="00590BE8">
            <w:pPr>
              <w:spacing w:after="0" w:line="240" w:lineRule="auto"/>
              <w:rPr>
                <w:ins w:id="5951" w:author="Hardik Malhotra" w:date="2021-09-30T17:50:00Z"/>
                <w:rFonts w:ascii="Verdana" w:eastAsia="Times New Roman" w:hAnsi="Verdana" w:cs="Times New Roman"/>
                <w:color w:val="000000"/>
                <w:sz w:val="18"/>
                <w:szCs w:val="18"/>
                <w:lang w:val="en-US"/>
                <w:rPrChange w:id="5952" w:author="Hardik Malhotra" w:date="2021-09-30T17:52:00Z">
                  <w:rPr>
                    <w:ins w:id="5953" w:author="Hardik Malhotra" w:date="2021-09-30T17:50:00Z"/>
                    <w:rFonts w:ascii="Calibri" w:eastAsia="Times New Roman" w:hAnsi="Calibri" w:cs="Times New Roman"/>
                    <w:color w:val="000000"/>
                    <w:lang w:val="en-US"/>
                  </w:rPr>
                </w:rPrChange>
              </w:rPr>
            </w:pPr>
            <w:ins w:id="5954" w:author="Hardik Malhotra" w:date="2021-09-30T17:50:00Z">
              <w:r w:rsidRPr="00590BE8">
                <w:rPr>
                  <w:rFonts w:ascii="Verdana" w:eastAsia="Times New Roman" w:hAnsi="Verdana" w:cs="Times New Roman"/>
                  <w:color w:val="000000"/>
                  <w:sz w:val="18"/>
                  <w:szCs w:val="18"/>
                  <w:lang w:val="en-US"/>
                  <w:rPrChange w:id="5955" w:author="Hardik Malhotra" w:date="2021-09-30T17:52:00Z">
                    <w:rPr>
                      <w:rFonts w:ascii="Calibri" w:eastAsia="Times New Roman" w:hAnsi="Calibri" w:cs="Times New Roman"/>
                      <w:color w:val="000000"/>
                      <w:lang w:val="en-US"/>
                    </w:rPr>
                  </w:rPrChange>
                </w:rPr>
                <w:t>USA</w:t>
              </w:r>
            </w:ins>
          </w:p>
        </w:tc>
        <w:tc>
          <w:tcPr>
            <w:tcW w:w="786" w:type="dxa"/>
            <w:shd w:val="clear" w:color="auto" w:fill="auto"/>
            <w:noWrap/>
            <w:vAlign w:val="bottom"/>
            <w:hideMark/>
            <w:tcPrChange w:id="5956" w:author="Hardik Malhotra" w:date="2021-09-30T17:51:00Z">
              <w:tcPr>
                <w:tcW w:w="786" w:type="dxa"/>
                <w:shd w:val="clear" w:color="auto" w:fill="auto"/>
                <w:noWrap/>
                <w:vAlign w:val="bottom"/>
                <w:hideMark/>
              </w:tcPr>
            </w:tcPrChange>
          </w:tcPr>
          <w:p w14:paraId="6B840B8D" w14:textId="77777777" w:rsidR="00590BE8" w:rsidRPr="00590BE8" w:rsidRDefault="00590BE8" w:rsidP="00590BE8">
            <w:pPr>
              <w:spacing w:after="0" w:line="240" w:lineRule="auto"/>
              <w:jc w:val="right"/>
              <w:rPr>
                <w:ins w:id="5957" w:author="Hardik Malhotra" w:date="2021-09-30T17:50:00Z"/>
                <w:rFonts w:ascii="Verdana" w:eastAsia="Times New Roman" w:hAnsi="Verdana" w:cs="Times New Roman"/>
                <w:color w:val="000000"/>
                <w:sz w:val="18"/>
                <w:szCs w:val="18"/>
                <w:lang w:val="en-US"/>
                <w:rPrChange w:id="5958" w:author="Hardik Malhotra" w:date="2021-09-30T17:52:00Z">
                  <w:rPr>
                    <w:ins w:id="5959" w:author="Hardik Malhotra" w:date="2021-09-30T17:50:00Z"/>
                    <w:rFonts w:ascii="Calibri" w:eastAsia="Times New Roman" w:hAnsi="Calibri" w:cs="Times New Roman"/>
                    <w:color w:val="000000"/>
                    <w:lang w:val="en-US"/>
                  </w:rPr>
                </w:rPrChange>
              </w:rPr>
            </w:pPr>
            <w:ins w:id="5960" w:author="Hardik Malhotra" w:date="2021-09-30T17:50:00Z">
              <w:r w:rsidRPr="00590BE8">
                <w:rPr>
                  <w:rFonts w:ascii="Verdana" w:eastAsia="Times New Roman" w:hAnsi="Verdana" w:cs="Times New Roman"/>
                  <w:color w:val="000000"/>
                  <w:sz w:val="18"/>
                  <w:szCs w:val="18"/>
                  <w:lang w:val="en-US"/>
                  <w:rPrChange w:id="5961" w:author="Hardik Malhotra" w:date="2021-09-30T17:52:00Z">
                    <w:rPr>
                      <w:rFonts w:ascii="Calibri" w:eastAsia="Times New Roman" w:hAnsi="Calibri" w:cs="Times New Roman"/>
                      <w:color w:val="000000"/>
                      <w:lang w:val="en-US"/>
                    </w:rPr>
                  </w:rPrChange>
                </w:rPr>
                <w:t>170</w:t>
              </w:r>
            </w:ins>
          </w:p>
        </w:tc>
        <w:tc>
          <w:tcPr>
            <w:tcW w:w="786" w:type="dxa"/>
            <w:shd w:val="clear" w:color="auto" w:fill="auto"/>
            <w:noWrap/>
            <w:vAlign w:val="bottom"/>
            <w:hideMark/>
            <w:tcPrChange w:id="5962" w:author="Hardik Malhotra" w:date="2021-09-30T17:51:00Z">
              <w:tcPr>
                <w:tcW w:w="786" w:type="dxa"/>
                <w:shd w:val="clear" w:color="auto" w:fill="auto"/>
                <w:noWrap/>
                <w:vAlign w:val="bottom"/>
                <w:hideMark/>
              </w:tcPr>
            </w:tcPrChange>
          </w:tcPr>
          <w:p w14:paraId="43BC012E" w14:textId="77777777" w:rsidR="00590BE8" w:rsidRPr="00590BE8" w:rsidRDefault="00590BE8" w:rsidP="00590BE8">
            <w:pPr>
              <w:spacing w:after="0" w:line="240" w:lineRule="auto"/>
              <w:jc w:val="right"/>
              <w:rPr>
                <w:ins w:id="5963" w:author="Hardik Malhotra" w:date="2021-09-30T17:50:00Z"/>
                <w:rFonts w:ascii="Verdana" w:eastAsia="Times New Roman" w:hAnsi="Verdana" w:cs="Times New Roman"/>
                <w:color w:val="000000"/>
                <w:sz w:val="18"/>
                <w:szCs w:val="18"/>
                <w:lang w:val="en-US"/>
                <w:rPrChange w:id="5964" w:author="Hardik Malhotra" w:date="2021-09-30T17:52:00Z">
                  <w:rPr>
                    <w:ins w:id="5965" w:author="Hardik Malhotra" w:date="2021-09-30T17:50:00Z"/>
                    <w:rFonts w:ascii="Calibri" w:eastAsia="Times New Roman" w:hAnsi="Calibri" w:cs="Times New Roman"/>
                    <w:color w:val="000000"/>
                    <w:lang w:val="en-US"/>
                  </w:rPr>
                </w:rPrChange>
              </w:rPr>
            </w:pPr>
            <w:ins w:id="5966" w:author="Hardik Malhotra" w:date="2021-09-30T17:50:00Z">
              <w:r w:rsidRPr="00590BE8">
                <w:rPr>
                  <w:rFonts w:ascii="Verdana" w:eastAsia="Times New Roman" w:hAnsi="Verdana" w:cs="Times New Roman"/>
                  <w:color w:val="000000"/>
                  <w:sz w:val="18"/>
                  <w:szCs w:val="18"/>
                  <w:lang w:val="en-US"/>
                  <w:rPrChange w:id="5967" w:author="Hardik Malhotra" w:date="2021-09-30T17:52:00Z">
                    <w:rPr>
                      <w:rFonts w:ascii="Calibri" w:eastAsia="Times New Roman" w:hAnsi="Calibri" w:cs="Times New Roman"/>
                      <w:color w:val="000000"/>
                      <w:lang w:val="en-US"/>
                    </w:rPr>
                  </w:rPrChange>
                </w:rPr>
                <w:t>170</w:t>
              </w:r>
            </w:ins>
          </w:p>
        </w:tc>
        <w:tc>
          <w:tcPr>
            <w:tcW w:w="963" w:type="dxa"/>
            <w:shd w:val="clear" w:color="auto" w:fill="auto"/>
            <w:noWrap/>
            <w:vAlign w:val="bottom"/>
            <w:hideMark/>
            <w:tcPrChange w:id="5968" w:author="Hardik Malhotra" w:date="2021-09-30T17:51:00Z">
              <w:tcPr>
                <w:tcW w:w="963" w:type="dxa"/>
                <w:shd w:val="clear" w:color="auto" w:fill="auto"/>
                <w:noWrap/>
                <w:vAlign w:val="bottom"/>
                <w:hideMark/>
              </w:tcPr>
            </w:tcPrChange>
          </w:tcPr>
          <w:p w14:paraId="1E861D5A" w14:textId="77777777" w:rsidR="00590BE8" w:rsidRPr="00590BE8" w:rsidRDefault="00590BE8" w:rsidP="00590BE8">
            <w:pPr>
              <w:spacing w:after="0" w:line="240" w:lineRule="auto"/>
              <w:jc w:val="right"/>
              <w:rPr>
                <w:ins w:id="5969" w:author="Hardik Malhotra" w:date="2021-09-30T17:50:00Z"/>
                <w:rFonts w:ascii="Verdana" w:eastAsia="Times New Roman" w:hAnsi="Verdana" w:cs="Times New Roman"/>
                <w:color w:val="000000"/>
                <w:sz w:val="18"/>
                <w:szCs w:val="18"/>
                <w:lang w:val="en-US"/>
                <w:rPrChange w:id="5970" w:author="Hardik Malhotra" w:date="2021-09-30T17:52:00Z">
                  <w:rPr>
                    <w:ins w:id="5971" w:author="Hardik Malhotra" w:date="2021-09-30T17:50:00Z"/>
                    <w:rFonts w:ascii="Calibri" w:eastAsia="Times New Roman" w:hAnsi="Calibri" w:cs="Times New Roman"/>
                    <w:color w:val="000000"/>
                    <w:lang w:val="en-US"/>
                  </w:rPr>
                </w:rPrChange>
              </w:rPr>
            </w:pPr>
            <w:ins w:id="5972" w:author="Hardik Malhotra" w:date="2021-09-30T17:50:00Z">
              <w:r w:rsidRPr="00590BE8">
                <w:rPr>
                  <w:rFonts w:ascii="Verdana" w:eastAsia="Times New Roman" w:hAnsi="Verdana" w:cs="Times New Roman"/>
                  <w:color w:val="000000"/>
                  <w:sz w:val="18"/>
                  <w:szCs w:val="18"/>
                  <w:lang w:val="en-US"/>
                  <w:rPrChange w:id="5973" w:author="Hardik Malhotra" w:date="2021-09-30T17:52:00Z">
                    <w:rPr>
                      <w:rFonts w:ascii="Calibri" w:eastAsia="Times New Roman" w:hAnsi="Calibri" w:cs="Times New Roman"/>
                      <w:color w:val="000000"/>
                      <w:lang w:val="en-US"/>
                    </w:rPr>
                  </w:rPrChange>
                </w:rPr>
                <w:t>170</w:t>
              </w:r>
            </w:ins>
          </w:p>
        </w:tc>
        <w:tc>
          <w:tcPr>
            <w:tcW w:w="952" w:type="dxa"/>
            <w:shd w:val="clear" w:color="auto" w:fill="auto"/>
            <w:noWrap/>
            <w:vAlign w:val="bottom"/>
            <w:hideMark/>
            <w:tcPrChange w:id="5974" w:author="Hardik Malhotra" w:date="2021-09-30T17:51:00Z">
              <w:tcPr>
                <w:tcW w:w="952" w:type="dxa"/>
                <w:shd w:val="clear" w:color="auto" w:fill="auto"/>
                <w:noWrap/>
                <w:vAlign w:val="bottom"/>
                <w:hideMark/>
              </w:tcPr>
            </w:tcPrChange>
          </w:tcPr>
          <w:p w14:paraId="1A20BECB" w14:textId="77777777" w:rsidR="00590BE8" w:rsidRPr="00590BE8" w:rsidRDefault="00590BE8" w:rsidP="00590BE8">
            <w:pPr>
              <w:spacing w:after="0" w:line="240" w:lineRule="auto"/>
              <w:jc w:val="right"/>
              <w:rPr>
                <w:ins w:id="5975" w:author="Hardik Malhotra" w:date="2021-09-30T17:50:00Z"/>
                <w:rFonts w:ascii="Verdana" w:eastAsia="Times New Roman" w:hAnsi="Verdana" w:cs="Times New Roman"/>
                <w:color w:val="000000"/>
                <w:sz w:val="18"/>
                <w:szCs w:val="18"/>
                <w:lang w:val="en-US"/>
                <w:rPrChange w:id="5976" w:author="Hardik Malhotra" w:date="2021-09-30T17:52:00Z">
                  <w:rPr>
                    <w:ins w:id="5977" w:author="Hardik Malhotra" w:date="2021-09-30T17:50:00Z"/>
                    <w:rFonts w:ascii="Calibri" w:eastAsia="Times New Roman" w:hAnsi="Calibri" w:cs="Times New Roman"/>
                    <w:color w:val="000000"/>
                    <w:lang w:val="en-US"/>
                  </w:rPr>
                </w:rPrChange>
              </w:rPr>
            </w:pPr>
            <w:ins w:id="5978" w:author="Hardik Malhotra" w:date="2021-09-30T17:50:00Z">
              <w:r w:rsidRPr="00590BE8">
                <w:rPr>
                  <w:rFonts w:ascii="Verdana" w:eastAsia="Times New Roman" w:hAnsi="Verdana" w:cs="Times New Roman"/>
                  <w:color w:val="000000"/>
                  <w:sz w:val="18"/>
                  <w:szCs w:val="18"/>
                  <w:lang w:val="en-US"/>
                  <w:rPrChange w:id="5979" w:author="Hardik Malhotra" w:date="2021-09-30T17:52:00Z">
                    <w:rPr>
                      <w:rFonts w:ascii="Calibri" w:eastAsia="Times New Roman" w:hAnsi="Calibri" w:cs="Times New Roman"/>
                      <w:color w:val="000000"/>
                      <w:lang w:val="en-US"/>
                    </w:rPr>
                  </w:rPrChange>
                </w:rPr>
                <w:t>170</w:t>
              </w:r>
            </w:ins>
          </w:p>
        </w:tc>
        <w:tc>
          <w:tcPr>
            <w:tcW w:w="952" w:type="dxa"/>
            <w:shd w:val="clear" w:color="auto" w:fill="auto"/>
            <w:noWrap/>
            <w:vAlign w:val="bottom"/>
            <w:hideMark/>
            <w:tcPrChange w:id="5980" w:author="Hardik Malhotra" w:date="2021-09-30T17:51:00Z">
              <w:tcPr>
                <w:tcW w:w="952" w:type="dxa"/>
                <w:shd w:val="clear" w:color="auto" w:fill="auto"/>
                <w:noWrap/>
                <w:vAlign w:val="bottom"/>
                <w:hideMark/>
              </w:tcPr>
            </w:tcPrChange>
          </w:tcPr>
          <w:p w14:paraId="754434F4" w14:textId="77777777" w:rsidR="00590BE8" w:rsidRPr="00590BE8" w:rsidRDefault="00590BE8" w:rsidP="00590BE8">
            <w:pPr>
              <w:spacing w:after="0" w:line="240" w:lineRule="auto"/>
              <w:jc w:val="right"/>
              <w:rPr>
                <w:ins w:id="5981" w:author="Hardik Malhotra" w:date="2021-09-30T17:50:00Z"/>
                <w:rFonts w:ascii="Verdana" w:eastAsia="Times New Roman" w:hAnsi="Verdana" w:cs="Times New Roman"/>
                <w:color w:val="000000"/>
                <w:sz w:val="18"/>
                <w:szCs w:val="18"/>
                <w:lang w:val="en-US"/>
                <w:rPrChange w:id="5982" w:author="Hardik Malhotra" w:date="2021-09-30T17:52:00Z">
                  <w:rPr>
                    <w:ins w:id="5983" w:author="Hardik Malhotra" w:date="2021-09-30T17:50:00Z"/>
                    <w:rFonts w:ascii="Calibri" w:eastAsia="Times New Roman" w:hAnsi="Calibri" w:cs="Times New Roman"/>
                    <w:color w:val="000000"/>
                    <w:lang w:val="en-US"/>
                  </w:rPr>
                </w:rPrChange>
              </w:rPr>
            </w:pPr>
            <w:ins w:id="5984" w:author="Hardik Malhotra" w:date="2021-09-30T17:50:00Z">
              <w:r w:rsidRPr="00590BE8">
                <w:rPr>
                  <w:rFonts w:ascii="Verdana" w:eastAsia="Times New Roman" w:hAnsi="Verdana" w:cs="Times New Roman"/>
                  <w:color w:val="000000"/>
                  <w:sz w:val="18"/>
                  <w:szCs w:val="18"/>
                  <w:lang w:val="en-US"/>
                  <w:rPrChange w:id="5985" w:author="Hardik Malhotra" w:date="2021-09-30T17:52:00Z">
                    <w:rPr>
                      <w:rFonts w:ascii="Calibri" w:eastAsia="Times New Roman" w:hAnsi="Calibri" w:cs="Times New Roman"/>
                      <w:color w:val="000000"/>
                      <w:lang w:val="en-US"/>
                    </w:rPr>
                  </w:rPrChange>
                </w:rPr>
                <w:t>170</w:t>
              </w:r>
            </w:ins>
          </w:p>
        </w:tc>
      </w:tr>
      <w:tr w:rsidR="00590BE8" w:rsidRPr="00590BE8" w14:paraId="0C9FECB7" w14:textId="77777777" w:rsidTr="00590BE8">
        <w:trPr>
          <w:trHeight w:val="303"/>
          <w:ins w:id="5986" w:author="Hardik Malhotra" w:date="2021-09-30T17:50:00Z"/>
          <w:trPrChange w:id="5987" w:author="Hardik Malhotra" w:date="2021-09-30T17:51:00Z">
            <w:trPr>
              <w:trHeight w:val="303"/>
            </w:trPr>
          </w:trPrChange>
        </w:trPr>
        <w:tc>
          <w:tcPr>
            <w:tcW w:w="4329" w:type="dxa"/>
            <w:vMerge/>
            <w:vAlign w:val="center"/>
            <w:hideMark/>
            <w:tcPrChange w:id="5988" w:author="Hardik Malhotra" w:date="2021-09-30T17:51:00Z">
              <w:tcPr>
                <w:tcW w:w="4329" w:type="dxa"/>
                <w:vMerge/>
                <w:vAlign w:val="center"/>
                <w:hideMark/>
              </w:tcPr>
            </w:tcPrChange>
          </w:tcPr>
          <w:p w14:paraId="101AB8AC" w14:textId="77777777" w:rsidR="00590BE8" w:rsidRPr="00590BE8" w:rsidRDefault="00590BE8" w:rsidP="00184759">
            <w:pPr>
              <w:spacing w:after="0" w:line="240" w:lineRule="auto"/>
              <w:rPr>
                <w:ins w:id="5989" w:author="Hardik Malhotra" w:date="2021-09-30T17:50:00Z"/>
                <w:rFonts w:ascii="Verdana" w:eastAsia="Times New Roman" w:hAnsi="Verdana" w:cs="Times New Roman"/>
                <w:color w:val="000000"/>
                <w:sz w:val="18"/>
                <w:szCs w:val="18"/>
                <w:lang w:val="en-US"/>
                <w:rPrChange w:id="5990" w:author="Hardik Malhotra" w:date="2021-09-30T17:52:00Z">
                  <w:rPr>
                    <w:ins w:id="5991" w:author="Hardik Malhotra" w:date="2021-09-30T17:50:00Z"/>
                    <w:rFonts w:ascii="Calibri" w:eastAsia="Times New Roman" w:hAnsi="Calibri" w:cs="Times New Roman"/>
                    <w:color w:val="000000"/>
                    <w:lang w:val="en-US"/>
                  </w:rPr>
                </w:rPrChange>
              </w:rPr>
              <w:pPrChange w:id="5992" w:author="Hardik Malhotra" w:date="2021-09-30T22:50:00Z">
                <w:pPr>
                  <w:spacing w:after="0" w:line="240" w:lineRule="auto"/>
                </w:pPr>
              </w:pPrChange>
            </w:pPr>
          </w:p>
        </w:tc>
        <w:tc>
          <w:tcPr>
            <w:tcW w:w="1366" w:type="dxa"/>
            <w:shd w:val="clear" w:color="auto" w:fill="auto"/>
            <w:noWrap/>
            <w:vAlign w:val="bottom"/>
            <w:hideMark/>
            <w:tcPrChange w:id="5993" w:author="Hardik Malhotra" w:date="2021-09-30T17:51:00Z">
              <w:tcPr>
                <w:tcW w:w="1366" w:type="dxa"/>
                <w:shd w:val="clear" w:color="auto" w:fill="auto"/>
                <w:noWrap/>
                <w:vAlign w:val="bottom"/>
                <w:hideMark/>
              </w:tcPr>
            </w:tcPrChange>
          </w:tcPr>
          <w:p w14:paraId="6C2B484B" w14:textId="77777777" w:rsidR="00590BE8" w:rsidRPr="00590BE8" w:rsidRDefault="00590BE8" w:rsidP="00590BE8">
            <w:pPr>
              <w:spacing w:after="0" w:line="240" w:lineRule="auto"/>
              <w:rPr>
                <w:ins w:id="5994" w:author="Hardik Malhotra" w:date="2021-09-30T17:50:00Z"/>
                <w:rFonts w:ascii="Verdana" w:eastAsia="Times New Roman" w:hAnsi="Verdana" w:cs="Times New Roman"/>
                <w:color w:val="000000"/>
                <w:sz w:val="18"/>
                <w:szCs w:val="18"/>
                <w:lang w:val="en-US"/>
                <w:rPrChange w:id="5995" w:author="Hardik Malhotra" w:date="2021-09-30T17:52:00Z">
                  <w:rPr>
                    <w:ins w:id="5996" w:author="Hardik Malhotra" w:date="2021-09-30T17:50:00Z"/>
                    <w:rFonts w:ascii="Calibri" w:eastAsia="Times New Roman" w:hAnsi="Calibri" w:cs="Times New Roman"/>
                    <w:color w:val="000000"/>
                    <w:lang w:val="en-US"/>
                  </w:rPr>
                </w:rPrChange>
              </w:rPr>
            </w:pPr>
            <w:ins w:id="5997" w:author="Hardik Malhotra" w:date="2021-09-30T17:50:00Z">
              <w:r w:rsidRPr="00590BE8">
                <w:rPr>
                  <w:rFonts w:ascii="Verdana" w:eastAsia="Times New Roman" w:hAnsi="Verdana" w:cs="Times New Roman"/>
                  <w:color w:val="000000"/>
                  <w:sz w:val="18"/>
                  <w:szCs w:val="18"/>
                  <w:lang w:val="en-US"/>
                  <w:rPrChange w:id="5998" w:author="Hardik Malhotra" w:date="2021-09-30T17:52:00Z">
                    <w:rPr>
                      <w:rFonts w:ascii="Calibri" w:eastAsia="Times New Roman" w:hAnsi="Calibri" w:cs="Times New Roman"/>
                      <w:color w:val="000000"/>
                      <w:lang w:val="en-US"/>
                    </w:rPr>
                  </w:rPrChange>
                </w:rPr>
                <w:t>Germany</w:t>
              </w:r>
            </w:ins>
          </w:p>
        </w:tc>
        <w:tc>
          <w:tcPr>
            <w:tcW w:w="786" w:type="dxa"/>
            <w:shd w:val="clear" w:color="auto" w:fill="auto"/>
            <w:noWrap/>
            <w:vAlign w:val="bottom"/>
            <w:hideMark/>
            <w:tcPrChange w:id="5999" w:author="Hardik Malhotra" w:date="2021-09-30T17:51:00Z">
              <w:tcPr>
                <w:tcW w:w="786" w:type="dxa"/>
                <w:shd w:val="clear" w:color="auto" w:fill="auto"/>
                <w:noWrap/>
                <w:vAlign w:val="bottom"/>
                <w:hideMark/>
              </w:tcPr>
            </w:tcPrChange>
          </w:tcPr>
          <w:p w14:paraId="53814CB9" w14:textId="77777777" w:rsidR="00590BE8" w:rsidRPr="00590BE8" w:rsidRDefault="00590BE8" w:rsidP="00590BE8">
            <w:pPr>
              <w:spacing w:after="0" w:line="240" w:lineRule="auto"/>
              <w:jc w:val="right"/>
              <w:rPr>
                <w:ins w:id="6000" w:author="Hardik Malhotra" w:date="2021-09-30T17:50:00Z"/>
                <w:rFonts w:ascii="Verdana" w:eastAsia="Times New Roman" w:hAnsi="Verdana" w:cs="Times New Roman"/>
                <w:color w:val="000000"/>
                <w:sz w:val="18"/>
                <w:szCs w:val="18"/>
                <w:lang w:val="en-US"/>
                <w:rPrChange w:id="6001" w:author="Hardik Malhotra" w:date="2021-09-30T17:52:00Z">
                  <w:rPr>
                    <w:ins w:id="6002" w:author="Hardik Malhotra" w:date="2021-09-30T17:50:00Z"/>
                    <w:rFonts w:ascii="Calibri" w:eastAsia="Times New Roman" w:hAnsi="Calibri" w:cs="Times New Roman"/>
                    <w:color w:val="000000"/>
                    <w:lang w:val="en-US"/>
                  </w:rPr>
                </w:rPrChange>
              </w:rPr>
            </w:pPr>
            <w:ins w:id="6003" w:author="Hardik Malhotra" w:date="2021-09-30T17:50:00Z">
              <w:r w:rsidRPr="00590BE8">
                <w:rPr>
                  <w:rFonts w:ascii="Verdana" w:eastAsia="Times New Roman" w:hAnsi="Verdana" w:cs="Times New Roman"/>
                  <w:color w:val="000000"/>
                  <w:sz w:val="18"/>
                  <w:szCs w:val="18"/>
                  <w:lang w:val="en-US"/>
                  <w:rPrChange w:id="6004" w:author="Hardik Malhotra" w:date="2021-09-30T17:52:00Z">
                    <w:rPr>
                      <w:rFonts w:ascii="Calibri" w:eastAsia="Times New Roman" w:hAnsi="Calibri" w:cs="Times New Roman"/>
                      <w:color w:val="000000"/>
                      <w:lang w:val="en-US"/>
                    </w:rPr>
                  </w:rPrChange>
                </w:rPr>
                <w:t>170</w:t>
              </w:r>
            </w:ins>
          </w:p>
        </w:tc>
        <w:tc>
          <w:tcPr>
            <w:tcW w:w="786" w:type="dxa"/>
            <w:shd w:val="clear" w:color="auto" w:fill="auto"/>
            <w:noWrap/>
            <w:vAlign w:val="bottom"/>
            <w:hideMark/>
            <w:tcPrChange w:id="6005" w:author="Hardik Malhotra" w:date="2021-09-30T17:51:00Z">
              <w:tcPr>
                <w:tcW w:w="786" w:type="dxa"/>
                <w:shd w:val="clear" w:color="auto" w:fill="auto"/>
                <w:noWrap/>
                <w:vAlign w:val="bottom"/>
                <w:hideMark/>
              </w:tcPr>
            </w:tcPrChange>
          </w:tcPr>
          <w:p w14:paraId="22692934" w14:textId="77777777" w:rsidR="00590BE8" w:rsidRPr="00590BE8" w:rsidRDefault="00590BE8" w:rsidP="00590BE8">
            <w:pPr>
              <w:spacing w:after="0" w:line="240" w:lineRule="auto"/>
              <w:jc w:val="right"/>
              <w:rPr>
                <w:ins w:id="6006" w:author="Hardik Malhotra" w:date="2021-09-30T17:50:00Z"/>
                <w:rFonts w:ascii="Verdana" w:eastAsia="Times New Roman" w:hAnsi="Verdana" w:cs="Times New Roman"/>
                <w:color w:val="000000"/>
                <w:sz w:val="18"/>
                <w:szCs w:val="18"/>
                <w:lang w:val="en-US"/>
                <w:rPrChange w:id="6007" w:author="Hardik Malhotra" w:date="2021-09-30T17:52:00Z">
                  <w:rPr>
                    <w:ins w:id="6008" w:author="Hardik Malhotra" w:date="2021-09-30T17:50:00Z"/>
                    <w:rFonts w:ascii="Calibri" w:eastAsia="Times New Roman" w:hAnsi="Calibri" w:cs="Times New Roman"/>
                    <w:color w:val="000000"/>
                    <w:lang w:val="en-US"/>
                  </w:rPr>
                </w:rPrChange>
              </w:rPr>
            </w:pPr>
            <w:ins w:id="6009" w:author="Hardik Malhotra" w:date="2021-09-30T17:50:00Z">
              <w:r w:rsidRPr="00590BE8">
                <w:rPr>
                  <w:rFonts w:ascii="Verdana" w:eastAsia="Times New Roman" w:hAnsi="Verdana" w:cs="Times New Roman"/>
                  <w:color w:val="000000"/>
                  <w:sz w:val="18"/>
                  <w:szCs w:val="18"/>
                  <w:lang w:val="en-US"/>
                  <w:rPrChange w:id="6010" w:author="Hardik Malhotra" w:date="2021-09-30T17:52:00Z">
                    <w:rPr>
                      <w:rFonts w:ascii="Calibri" w:eastAsia="Times New Roman" w:hAnsi="Calibri" w:cs="Times New Roman"/>
                      <w:color w:val="000000"/>
                      <w:lang w:val="en-US"/>
                    </w:rPr>
                  </w:rPrChange>
                </w:rPr>
                <w:t>245</w:t>
              </w:r>
            </w:ins>
          </w:p>
        </w:tc>
        <w:tc>
          <w:tcPr>
            <w:tcW w:w="963" w:type="dxa"/>
            <w:shd w:val="clear" w:color="auto" w:fill="auto"/>
            <w:noWrap/>
            <w:vAlign w:val="bottom"/>
            <w:hideMark/>
            <w:tcPrChange w:id="6011" w:author="Hardik Malhotra" w:date="2021-09-30T17:51:00Z">
              <w:tcPr>
                <w:tcW w:w="963" w:type="dxa"/>
                <w:shd w:val="clear" w:color="auto" w:fill="auto"/>
                <w:noWrap/>
                <w:vAlign w:val="bottom"/>
                <w:hideMark/>
              </w:tcPr>
            </w:tcPrChange>
          </w:tcPr>
          <w:p w14:paraId="375E7B1F" w14:textId="77777777" w:rsidR="00590BE8" w:rsidRPr="00590BE8" w:rsidRDefault="00590BE8" w:rsidP="00590BE8">
            <w:pPr>
              <w:spacing w:after="0" w:line="240" w:lineRule="auto"/>
              <w:jc w:val="right"/>
              <w:rPr>
                <w:ins w:id="6012" w:author="Hardik Malhotra" w:date="2021-09-30T17:50:00Z"/>
                <w:rFonts w:ascii="Verdana" w:eastAsia="Times New Roman" w:hAnsi="Verdana" w:cs="Times New Roman"/>
                <w:color w:val="000000"/>
                <w:sz w:val="18"/>
                <w:szCs w:val="18"/>
                <w:lang w:val="en-US"/>
                <w:rPrChange w:id="6013" w:author="Hardik Malhotra" w:date="2021-09-30T17:52:00Z">
                  <w:rPr>
                    <w:ins w:id="6014" w:author="Hardik Malhotra" w:date="2021-09-30T17:50:00Z"/>
                    <w:rFonts w:ascii="Calibri" w:eastAsia="Times New Roman" w:hAnsi="Calibri" w:cs="Times New Roman"/>
                    <w:color w:val="000000"/>
                    <w:lang w:val="en-US"/>
                  </w:rPr>
                </w:rPrChange>
              </w:rPr>
            </w:pPr>
            <w:ins w:id="6015" w:author="Hardik Malhotra" w:date="2021-09-30T17:50:00Z">
              <w:r w:rsidRPr="00590BE8">
                <w:rPr>
                  <w:rFonts w:ascii="Verdana" w:eastAsia="Times New Roman" w:hAnsi="Verdana" w:cs="Times New Roman"/>
                  <w:color w:val="000000"/>
                  <w:sz w:val="18"/>
                  <w:szCs w:val="18"/>
                  <w:lang w:val="en-US"/>
                  <w:rPrChange w:id="6016" w:author="Hardik Malhotra" w:date="2021-09-30T17:52:00Z">
                    <w:rPr>
                      <w:rFonts w:ascii="Calibri" w:eastAsia="Times New Roman" w:hAnsi="Calibri" w:cs="Times New Roman"/>
                      <w:color w:val="000000"/>
                      <w:lang w:val="en-US"/>
                    </w:rPr>
                  </w:rPrChange>
                </w:rPr>
                <w:t>245</w:t>
              </w:r>
            </w:ins>
          </w:p>
        </w:tc>
        <w:tc>
          <w:tcPr>
            <w:tcW w:w="952" w:type="dxa"/>
            <w:shd w:val="clear" w:color="auto" w:fill="auto"/>
            <w:noWrap/>
            <w:vAlign w:val="bottom"/>
            <w:hideMark/>
            <w:tcPrChange w:id="6017" w:author="Hardik Malhotra" w:date="2021-09-30T17:51:00Z">
              <w:tcPr>
                <w:tcW w:w="952" w:type="dxa"/>
                <w:shd w:val="clear" w:color="auto" w:fill="auto"/>
                <w:noWrap/>
                <w:vAlign w:val="bottom"/>
                <w:hideMark/>
              </w:tcPr>
            </w:tcPrChange>
          </w:tcPr>
          <w:p w14:paraId="3EA615D3" w14:textId="77777777" w:rsidR="00590BE8" w:rsidRPr="00590BE8" w:rsidRDefault="00590BE8" w:rsidP="00590BE8">
            <w:pPr>
              <w:spacing w:after="0" w:line="240" w:lineRule="auto"/>
              <w:jc w:val="right"/>
              <w:rPr>
                <w:ins w:id="6018" w:author="Hardik Malhotra" w:date="2021-09-30T17:50:00Z"/>
                <w:rFonts w:ascii="Verdana" w:eastAsia="Times New Roman" w:hAnsi="Verdana" w:cs="Times New Roman"/>
                <w:color w:val="000000"/>
                <w:sz w:val="18"/>
                <w:szCs w:val="18"/>
                <w:lang w:val="en-US"/>
                <w:rPrChange w:id="6019" w:author="Hardik Malhotra" w:date="2021-09-30T17:52:00Z">
                  <w:rPr>
                    <w:ins w:id="6020" w:author="Hardik Malhotra" w:date="2021-09-30T17:50:00Z"/>
                    <w:rFonts w:ascii="Calibri" w:eastAsia="Times New Roman" w:hAnsi="Calibri" w:cs="Times New Roman"/>
                    <w:color w:val="000000"/>
                    <w:lang w:val="en-US"/>
                  </w:rPr>
                </w:rPrChange>
              </w:rPr>
            </w:pPr>
            <w:ins w:id="6021" w:author="Hardik Malhotra" w:date="2021-09-30T17:50:00Z">
              <w:r w:rsidRPr="00590BE8">
                <w:rPr>
                  <w:rFonts w:ascii="Verdana" w:eastAsia="Times New Roman" w:hAnsi="Verdana" w:cs="Times New Roman"/>
                  <w:color w:val="000000"/>
                  <w:sz w:val="18"/>
                  <w:szCs w:val="18"/>
                  <w:lang w:val="en-US"/>
                  <w:rPrChange w:id="6022" w:author="Hardik Malhotra" w:date="2021-09-30T17:52:00Z">
                    <w:rPr>
                      <w:rFonts w:ascii="Calibri" w:eastAsia="Times New Roman" w:hAnsi="Calibri" w:cs="Times New Roman"/>
                      <w:color w:val="000000"/>
                      <w:lang w:val="en-US"/>
                    </w:rPr>
                  </w:rPrChange>
                </w:rPr>
                <w:t>245</w:t>
              </w:r>
            </w:ins>
          </w:p>
        </w:tc>
        <w:tc>
          <w:tcPr>
            <w:tcW w:w="952" w:type="dxa"/>
            <w:shd w:val="clear" w:color="auto" w:fill="auto"/>
            <w:noWrap/>
            <w:vAlign w:val="bottom"/>
            <w:hideMark/>
            <w:tcPrChange w:id="6023" w:author="Hardik Malhotra" w:date="2021-09-30T17:51:00Z">
              <w:tcPr>
                <w:tcW w:w="952" w:type="dxa"/>
                <w:shd w:val="clear" w:color="auto" w:fill="auto"/>
                <w:noWrap/>
                <w:vAlign w:val="bottom"/>
                <w:hideMark/>
              </w:tcPr>
            </w:tcPrChange>
          </w:tcPr>
          <w:p w14:paraId="04A01706" w14:textId="3CB94AA0" w:rsidR="00590BE8" w:rsidRPr="00590BE8" w:rsidRDefault="00590BE8" w:rsidP="00590BE8">
            <w:pPr>
              <w:spacing w:after="0" w:line="240" w:lineRule="auto"/>
              <w:jc w:val="right"/>
              <w:rPr>
                <w:ins w:id="6024" w:author="Hardik Malhotra" w:date="2021-09-30T17:50:00Z"/>
                <w:rFonts w:ascii="Verdana" w:eastAsia="Times New Roman" w:hAnsi="Verdana" w:cs="Times New Roman"/>
                <w:color w:val="000000"/>
                <w:sz w:val="18"/>
                <w:szCs w:val="18"/>
                <w:lang w:val="en-US"/>
                <w:rPrChange w:id="6025" w:author="Hardik Malhotra" w:date="2021-09-30T17:52:00Z">
                  <w:rPr>
                    <w:ins w:id="6026" w:author="Hardik Malhotra" w:date="2021-09-30T17:50:00Z"/>
                    <w:rFonts w:ascii="Calibri" w:eastAsia="Times New Roman" w:hAnsi="Calibri" w:cs="Times New Roman"/>
                    <w:color w:val="000000"/>
                    <w:lang w:val="en-US"/>
                  </w:rPr>
                </w:rPrChange>
              </w:rPr>
            </w:pPr>
            <w:ins w:id="6027" w:author="Hardik Malhotra" w:date="2021-09-30T17:50:00Z">
              <w:r w:rsidRPr="00590BE8">
                <w:rPr>
                  <w:rFonts w:ascii="Verdana" w:eastAsia="Times New Roman" w:hAnsi="Verdana" w:cs="Times New Roman"/>
                  <w:color w:val="000000"/>
                  <w:sz w:val="18"/>
                  <w:szCs w:val="18"/>
                  <w:lang w:val="en-US"/>
                  <w:rPrChange w:id="6028" w:author="Hardik Malhotra" w:date="2021-09-30T17:52:00Z">
                    <w:rPr>
                      <w:rFonts w:ascii="Calibri" w:eastAsia="Times New Roman" w:hAnsi="Calibri" w:cs="Times New Roman"/>
                      <w:color w:val="000000"/>
                      <w:lang w:val="en-US"/>
                    </w:rPr>
                  </w:rPrChange>
                </w:rPr>
                <w:t>245</w:t>
              </w:r>
            </w:ins>
          </w:p>
        </w:tc>
      </w:tr>
      <w:tr w:rsidR="00590BE8" w:rsidRPr="00590BE8" w14:paraId="740C35A7" w14:textId="77777777" w:rsidTr="00590BE8">
        <w:trPr>
          <w:trHeight w:val="303"/>
          <w:ins w:id="6029" w:author="Hardik Malhotra" w:date="2021-09-30T17:50:00Z"/>
          <w:trPrChange w:id="6030" w:author="Hardik Malhotra" w:date="2021-09-30T17:51:00Z">
            <w:trPr>
              <w:trHeight w:val="303"/>
            </w:trPr>
          </w:trPrChange>
        </w:trPr>
        <w:tc>
          <w:tcPr>
            <w:tcW w:w="4329" w:type="dxa"/>
            <w:vMerge/>
            <w:vAlign w:val="center"/>
            <w:hideMark/>
            <w:tcPrChange w:id="6031" w:author="Hardik Malhotra" w:date="2021-09-30T17:51:00Z">
              <w:tcPr>
                <w:tcW w:w="4329" w:type="dxa"/>
                <w:vMerge/>
                <w:vAlign w:val="center"/>
                <w:hideMark/>
              </w:tcPr>
            </w:tcPrChange>
          </w:tcPr>
          <w:p w14:paraId="6E48F069" w14:textId="77777777" w:rsidR="00590BE8" w:rsidRPr="00590BE8" w:rsidRDefault="00590BE8" w:rsidP="00184759">
            <w:pPr>
              <w:spacing w:after="0" w:line="240" w:lineRule="auto"/>
              <w:rPr>
                <w:ins w:id="6032" w:author="Hardik Malhotra" w:date="2021-09-30T17:50:00Z"/>
                <w:rFonts w:ascii="Verdana" w:eastAsia="Times New Roman" w:hAnsi="Verdana" w:cs="Times New Roman"/>
                <w:color w:val="000000"/>
                <w:sz w:val="18"/>
                <w:szCs w:val="18"/>
                <w:lang w:val="en-US"/>
                <w:rPrChange w:id="6033" w:author="Hardik Malhotra" w:date="2021-09-30T17:52:00Z">
                  <w:rPr>
                    <w:ins w:id="6034" w:author="Hardik Malhotra" w:date="2021-09-30T17:50:00Z"/>
                    <w:rFonts w:ascii="Calibri" w:eastAsia="Times New Roman" w:hAnsi="Calibri" w:cs="Times New Roman"/>
                    <w:color w:val="000000"/>
                    <w:lang w:val="en-US"/>
                  </w:rPr>
                </w:rPrChange>
              </w:rPr>
              <w:pPrChange w:id="6035" w:author="Hardik Malhotra" w:date="2021-09-30T22:50:00Z">
                <w:pPr>
                  <w:spacing w:after="0" w:line="240" w:lineRule="auto"/>
                </w:pPr>
              </w:pPrChange>
            </w:pPr>
          </w:p>
        </w:tc>
        <w:tc>
          <w:tcPr>
            <w:tcW w:w="1366" w:type="dxa"/>
            <w:shd w:val="clear" w:color="auto" w:fill="auto"/>
            <w:noWrap/>
            <w:vAlign w:val="bottom"/>
            <w:hideMark/>
            <w:tcPrChange w:id="6036" w:author="Hardik Malhotra" w:date="2021-09-30T17:51:00Z">
              <w:tcPr>
                <w:tcW w:w="1366" w:type="dxa"/>
                <w:shd w:val="clear" w:color="auto" w:fill="auto"/>
                <w:noWrap/>
                <w:vAlign w:val="bottom"/>
                <w:hideMark/>
              </w:tcPr>
            </w:tcPrChange>
          </w:tcPr>
          <w:p w14:paraId="7F3BD45E" w14:textId="77777777" w:rsidR="00590BE8" w:rsidRPr="00590BE8" w:rsidRDefault="00590BE8" w:rsidP="00590BE8">
            <w:pPr>
              <w:spacing w:after="0" w:line="240" w:lineRule="auto"/>
              <w:rPr>
                <w:ins w:id="6037" w:author="Hardik Malhotra" w:date="2021-09-30T17:50:00Z"/>
                <w:rFonts w:ascii="Verdana" w:eastAsia="Times New Roman" w:hAnsi="Verdana" w:cs="Times New Roman"/>
                <w:color w:val="000000"/>
                <w:sz w:val="18"/>
                <w:szCs w:val="18"/>
                <w:lang w:val="en-US"/>
                <w:rPrChange w:id="6038" w:author="Hardik Malhotra" w:date="2021-09-30T17:52:00Z">
                  <w:rPr>
                    <w:ins w:id="6039" w:author="Hardik Malhotra" w:date="2021-09-30T17:50:00Z"/>
                    <w:rFonts w:ascii="Calibri" w:eastAsia="Times New Roman" w:hAnsi="Calibri" w:cs="Times New Roman"/>
                    <w:color w:val="000000"/>
                    <w:lang w:val="en-US"/>
                  </w:rPr>
                </w:rPrChange>
              </w:rPr>
            </w:pPr>
            <w:ins w:id="6040" w:author="Hardik Malhotra" w:date="2021-09-30T17:50:00Z">
              <w:r w:rsidRPr="00590BE8">
                <w:rPr>
                  <w:rFonts w:ascii="Verdana" w:eastAsia="Times New Roman" w:hAnsi="Verdana" w:cs="Times New Roman"/>
                  <w:color w:val="000000"/>
                  <w:sz w:val="18"/>
                  <w:szCs w:val="18"/>
                  <w:lang w:val="en-US"/>
                  <w:rPrChange w:id="6041" w:author="Hardik Malhotra" w:date="2021-09-30T17:52:00Z">
                    <w:rPr>
                      <w:rFonts w:ascii="Calibri" w:eastAsia="Times New Roman" w:hAnsi="Calibri" w:cs="Times New Roman"/>
                      <w:color w:val="000000"/>
                      <w:lang w:val="en-US"/>
                    </w:rPr>
                  </w:rPrChange>
                </w:rPr>
                <w:t>Brazil</w:t>
              </w:r>
            </w:ins>
          </w:p>
        </w:tc>
        <w:tc>
          <w:tcPr>
            <w:tcW w:w="786" w:type="dxa"/>
            <w:shd w:val="clear" w:color="auto" w:fill="auto"/>
            <w:noWrap/>
            <w:vAlign w:val="bottom"/>
            <w:hideMark/>
            <w:tcPrChange w:id="6042" w:author="Hardik Malhotra" w:date="2021-09-30T17:51:00Z">
              <w:tcPr>
                <w:tcW w:w="786" w:type="dxa"/>
                <w:shd w:val="clear" w:color="auto" w:fill="auto"/>
                <w:noWrap/>
                <w:vAlign w:val="bottom"/>
                <w:hideMark/>
              </w:tcPr>
            </w:tcPrChange>
          </w:tcPr>
          <w:p w14:paraId="354F0D77" w14:textId="3D866E62" w:rsidR="00590BE8" w:rsidRPr="00590BE8" w:rsidRDefault="00590BE8" w:rsidP="00590BE8">
            <w:pPr>
              <w:spacing w:after="0" w:line="240" w:lineRule="auto"/>
              <w:jc w:val="right"/>
              <w:rPr>
                <w:ins w:id="6043" w:author="Hardik Malhotra" w:date="2021-09-30T17:50:00Z"/>
                <w:rFonts w:ascii="Verdana" w:eastAsia="Times New Roman" w:hAnsi="Verdana" w:cs="Times New Roman"/>
                <w:color w:val="000000"/>
                <w:sz w:val="18"/>
                <w:szCs w:val="18"/>
                <w:lang w:val="en-US"/>
                <w:rPrChange w:id="6044" w:author="Hardik Malhotra" w:date="2021-09-30T17:52:00Z">
                  <w:rPr>
                    <w:ins w:id="6045" w:author="Hardik Malhotra" w:date="2021-09-30T17:50:00Z"/>
                    <w:rFonts w:ascii="Calibri" w:eastAsia="Times New Roman" w:hAnsi="Calibri" w:cs="Times New Roman"/>
                    <w:color w:val="000000"/>
                    <w:lang w:val="en-US"/>
                  </w:rPr>
                </w:rPrChange>
              </w:rPr>
            </w:pPr>
            <w:ins w:id="6046" w:author="Hardik Malhotra" w:date="2021-09-30T17:50:00Z">
              <w:r w:rsidRPr="00590BE8">
                <w:rPr>
                  <w:rFonts w:ascii="Verdana" w:eastAsia="Times New Roman" w:hAnsi="Verdana" w:cs="Times New Roman"/>
                  <w:color w:val="000000"/>
                  <w:sz w:val="18"/>
                  <w:szCs w:val="18"/>
                  <w:lang w:val="en-US"/>
                  <w:rPrChange w:id="6047" w:author="Hardik Malhotra" w:date="2021-09-30T17:52:00Z">
                    <w:rPr>
                      <w:rFonts w:ascii="Calibri" w:eastAsia="Times New Roman" w:hAnsi="Calibri" w:cs="Times New Roman"/>
                      <w:color w:val="000000"/>
                      <w:lang w:val="en-US"/>
                    </w:rPr>
                  </w:rPrChange>
                </w:rPr>
                <w:t>33</w:t>
              </w:r>
            </w:ins>
          </w:p>
        </w:tc>
        <w:tc>
          <w:tcPr>
            <w:tcW w:w="786" w:type="dxa"/>
            <w:shd w:val="clear" w:color="auto" w:fill="auto"/>
            <w:noWrap/>
            <w:vAlign w:val="bottom"/>
            <w:hideMark/>
            <w:tcPrChange w:id="6048" w:author="Hardik Malhotra" w:date="2021-09-30T17:51:00Z">
              <w:tcPr>
                <w:tcW w:w="786" w:type="dxa"/>
                <w:shd w:val="clear" w:color="auto" w:fill="auto"/>
                <w:noWrap/>
                <w:vAlign w:val="bottom"/>
                <w:hideMark/>
              </w:tcPr>
            </w:tcPrChange>
          </w:tcPr>
          <w:p w14:paraId="34C456B0" w14:textId="77777777" w:rsidR="00590BE8" w:rsidRPr="00590BE8" w:rsidRDefault="00590BE8" w:rsidP="00590BE8">
            <w:pPr>
              <w:spacing w:after="0" w:line="240" w:lineRule="auto"/>
              <w:jc w:val="right"/>
              <w:rPr>
                <w:ins w:id="6049" w:author="Hardik Malhotra" w:date="2021-09-30T17:50:00Z"/>
                <w:rFonts w:ascii="Verdana" w:eastAsia="Times New Roman" w:hAnsi="Verdana" w:cs="Times New Roman"/>
                <w:color w:val="000000"/>
                <w:sz w:val="18"/>
                <w:szCs w:val="18"/>
                <w:lang w:val="en-US"/>
                <w:rPrChange w:id="6050" w:author="Hardik Malhotra" w:date="2021-09-30T17:52:00Z">
                  <w:rPr>
                    <w:ins w:id="6051" w:author="Hardik Malhotra" w:date="2021-09-30T17:50:00Z"/>
                    <w:rFonts w:ascii="Calibri" w:eastAsia="Times New Roman" w:hAnsi="Calibri" w:cs="Times New Roman"/>
                    <w:color w:val="000000"/>
                    <w:lang w:val="en-US"/>
                  </w:rPr>
                </w:rPrChange>
              </w:rPr>
            </w:pPr>
            <w:ins w:id="6052" w:author="Hardik Malhotra" w:date="2021-09-30T17:50:00Z">
              <w:r w:rsidRPr="00590BE8">
                <w:rPr>
                  <w:rFonts w:ascii="Verdana" w:eastAsia="Times New Roman" w:hAnsi="Verdana" w:cs="Times New Roman"/>
                  <w:color w:val="000000"/>
                  <w:sz w:val="18"/>
                  <w:szCs w:val="18"/>
                  <w:lang w:val="en-US"/>
                  <w:rPrChange w:id="6053" w:author="Hardik Malhotra" w:date="2021-09-30T17:52:00Z">
                    <w:rPr>
                      <w:rFonts w:ascii="Calibri" w:eastAsia="Times New Roman" w:hAnsi="Calibri" w:cs="Times New Roman"/>
                      <w:color w:val="000000"/>
                      <w:lang w:val="en-US"/>
                    </w:rPr>
                  </w:rPrChange>
                </w:rPr>
                <w:t>33</w:t>
              </w:r>
            </w:ins>
          </w:p>
        </w:tc>
        <w:tc>
          <w:tcPr>
            <w:tcW w:w="963" w:type="dxa"/>
            <w:shd w:val="clear" w:color="auto" w:fill="auto"/>
            <w:noWrap/>
            <w:vAlign w:val="bottom"/>
            <w:hideMark/>
            <w:tcPrChange w:id="6054" w:author="Hardik Malhotra" w:date="2021-09-30T17:51:00Z">
              <w:tcPr>
                <w:tcW w:w="963" w:type="dxa"/>
                <w:shd w:val="clear" w:color="auto" w:fill="auto"/>
                <w:noWrap/>
                <w:vAlign w:val="bottom"/>
                <w:hideMark/>
              </w:tcPr>
            </w:tcPrChange>
          </w:tcPr>
          <w:p w14:paraId="6B3E6A36" w14:textId="77777777" w:rsidR="00590BE8" w:rsidRPr="00590BE8" w:rsidRDefault="00590BE8" w:rsidP="00590BE8">
            <w:pPr>
              <w:spacing w:after="0" w:line="240" w:lineRule="auto"/>
              <w:jc w:val="right"/>
              <w:rPr>
                <w:ins w:id="6055" w:author="Hardik Malhotra" w:date="2021-09-30T17:50:00Z"/>
                <w:rFonts w:ascii="Verdana" w:eastAsia="Times New Roman" w:hAnsi="Verdana" w:cs="Times New Roman"/>
                <w:color w:val="000000"/>
                <w:sz w:val="18"/>
                <w:szCs w:val="18"/>
                <w:lang w:val="en-US"/>
                <w:rPrChange w:id="6056" w:author="Hardik Malhotra" w:date="2021-09-30T17:52:00Z">
                  <w:rPr>
                    <w:ins w:id="6057" w:author="Hardik Malhotra" w:date="2021-09-30T17:50:00Z"/>
                    <w:rFonts w:ascii="Calibri" w:eastAsia="Times New Roman" w:hAnsi="Calibri" w:cs="Times New Roman"/>
                    <w:color w:val="000000"/>
                    <w:lang w:val="en-US"/>
                  </w:rPr>
                </w:rPrChange>
              </w:rPr>
            </w:pPr>
            <w:ins w:id="6058" w:author="Hardik Malhotra" w:date="2021-09-30T17:50:00Z">
              <w:r w:rsidRPr="00590BE8">
                <w:rPr>
                  <w:rFonts w:ascii="Verdana" w:eastAsia="Times New Roman" w:hAnsi="Verdana" w:cs="Times New Roman"/>
                  <w:color w:val="000000"/>
                  <w:sz w:val="18"/>
                  <w:szCs w:val="18"/>
                  <w:lang w:val="en-US"/>
                  <w:rPrChange w:id="6059" w:author="Hardik Malhotra" w:date="2021-09-30T17:52:00Z">
                    <w:rPr>
                      <w:rFonts w:ascii="Calibri" w:eastAsia="Times New Roman" w:hAnsi="Calibri" w:cs="Times New Roman"/>
                      <w:color w:val="000000"/>
                      <w:lang w:val="en-US"/>
                    </w:rPr>
                  </w:rPrChange>
                </w:rPr>
                <w:t>33</w:t>
              </w:r>
            </w:ins>
          </w:p>
        </w:tc>
        <w:tc>
          <w:tcPr>
            <w:tcW w:w="952" w:type="dxa"/>
            <w:shd w:val="clear" w:color="auto" w:fill="auto"/>
            <w:noWrap/>
            <w:vAlign w:val="bottom"/>
            <w:hideMark/>
            <w:tcPrChange w:id="6060" w:author="Hardik Malhotra" w:date="2021-09-30T17:51:00Z">
              <w:tcPr>
                <w:tcW w:w="952" w:type="dxa"/>
                <w:shd w:val="clear" w:color="auto" w:fill="auto"/>
                <w:noWrap/>
                <w:vAlign w:val="bottom"/>
                <w:hideMark/>
              </w:tcPr>
            </w:tcPrChange>
          </w:tcPr>
          <w:p w14:paraId="547D965F" w14:textId="77777777" w:rsidR="00590BE8" w:rsidRPr="00590BE8" w:rsidRDefault="00590BE8" w:rsidP="00590BE8">
            <w:pPr>
              <w:spacing w:after="0" w:line="240" w:lineRule="auto"/>
              <w:jc w:val="right"/>
              <w:rPr>
                <w:ins w:id="6061" w:author="Hardik Malhotra" w:date="2021-09-30T17:50:00Z"/>
                <w:rFonts w:ascii="Verdana" w:eastAsia="Times New Roman" w:hAnsi="Verdana" w:cs="Times New Roman"/>
                <w:color w:val="000000"/>
                <w:sz w:val="18"/>
                <w:szCs w:val="18"/>
                <w:lang w:val="en-US"/>
                <w:rPrChange w:id="6062" w:author="Hardik Malhotra" w:date="2021-09-30T17:52:00Z">
                  <w:rPr>
                    <w:ins w:id="6063" w:author="Hardik Malhotra" w:date="2021-09-30T17:50:00Z"/>
                    <w:rFonts w:ascii="Calibri" w:eastAsia="Times New Roman" w:hAnsi="Calibri" w:cs="Times New Roman"/>
                    <w:color w:val="000000"/>
                    <w:lang w:val="en-US"/>
                  </w:rPr>
                </w:rPrChange>
              </w:rPr>
            </w:pPr>
            <w:ins w:id="6064" w:author="Hardik Malhotra" w:date="2021-09-30T17:50:00Z">
              <w:r w:rsidRPr="00590BE8">
                <w:rPr>
                  <w:rFonts w:ascii="Verdana" w:eastAsia="Times New Roman" w:hAnsi="Verdana" w:cs="Times New Roman"/>
                  <w:color w:val="000000"/>
                  <w:sz w:val="18"/>
                  <w:szCs w:val="18"/>
                  <w:lang w:val="en-US"/>
                  <w:rPrChange w:id="6065" w:author="Hardik Malhotra" w:date="2021-09-30T17:52:00Z">
                    <w:rPr>
                      <w:rFonts w:ascii="Calibri" w:eastAsia="Times New Roman" w:hAnsi="Calibri" w:cs="Times New Roman"/>
                      <w:color w:val="000000"/>
                      <w:lang w:val="en-US"/>
                    </w:rPr>
                  </w:rPrChange>
                </w:rPr>
                <w:t>33</w:t>
              </w:r>
            </w:ins>
          </w:p>
        </w:tc>
        <w:tc>
          <w:tcPr>
            <w:tcW w:w="952" w:type="dxa"/>
            <w:shd w:val="clear" w:color="auto" w:fill="auto"/>
            <w:noWrap/>
            <w:vAlign w:val="bottom"/>
            <w:hideMark/>
            <w:tcPrChange w:id="6066" w:author="Hardik Malhotra" w:date="2021-09-30T17:51:00Z">
              <w:tcPr>
                <w:tcW w:w="952" w:type="dxa"/>
                <w:shd w:val="clear" w:color="auto" w:fill="auto"/>
                <w:noWrap/>
                <w:vAlign w:val="bottom"/>
                <w:hideMark/>
              </w:tcPr>
            </w:tcPrChange>
          </w:tcPr>
          <w:p w14:paraId="70FEA4FB" w14:textId="77777777" w:rsidR="00590BE8" w:rsidRPr="00590BE8" w:rsidRDefault="00590BE8" w:rsidP="00590BE8">
            <w:pPr>
              <w:spacing w:after="0" w:line="240" w:lineRule="auto"/>
              <w:jc w:val="right"/>
              <w:rPr>
                <w:ins w:id="6067" w:author="Hardik Malhotra" w:date="2021-09-30T17:50:00Z"/>
                <w:rFonts w:ascii="Verdana" w:eastAsia="Times New Roman" w:hAnsi="Verdana" w:cs="Times New Roman"/>
                <w:color w:val="000000"/>
                <w:sz w:val="18"/>
                <w:szCs w:val="18"/>
                <w:lang w:val="en-US"/>
                <w:rPrChange w:id="6068" w:author="Hardik Malhotra" w:date="2021-09-30T17:52:00Z">
                  <w:rPr>
                    <w:ins w:id="6069" w:author="Hardik Malhotra" w:date="2021-09-30T17:50:00Z"/>
                    <w:rFonts w:ascii="Calibri" w:eastAsia="Times New Roman" w:hAnsi="Calibri" w:cs="Times New Roman"/>
                    <w:color w:val="000000"/>
                    <w:lang w:val="en-US"/>
                  </w:rPr>
                </w:rPrChange>
              </w:rPr>
            </w:pPr>
            <w:ins w:id="6070" w:author="Hardik Malhotra" w:date="2021-09-30T17:50:00Z">
              <w:r w:rsidRPr="00590BE8">
                <w:rPr>
                  <w:rFonts w:ascii="Verdana" w:eastAsia="Times New Roman" w:hAnsi="Verdana" w:cs="Times New Roman"/>
                  <w:color w:val="000000"/>
                  <w:sz w:val="18"/>
                  <w:szCs w:val="18"/>
                  <w:lang w:val="en-US"/>
                  <w:rPrChange w:id="6071" w:author="Hardik Malhotra" w:date="2021-09-30T17:52:00Z">
                    <w:rPr>
                      <w:rFonts w:ascii="Calibri" w:eastAsia="Times New Roman" w:hAnsi="Calibri" w:cs="Times New Roman"/>
                      <w:color w:val="000000"/>
                      <w:lang w:val="en-US"/>
                    </w:rPr>
                  </w:rPrChange>
                </w:rPr>
                <w:t>33</w:t>
              </w:r>
            </w:ins>
          </w:p>
        </w:tc>
      </w:tr>
      <w:tr w:rsidR="00590BE8" w:rsidRPr="00590BE8" w14:paraId="43904651" w14:textId="77777777" w:rsidTr="00590BE8">
        <w:trPr>
          <w:trHeight w:val="303"/>
          <w:ins w:id="6072" w:author="Hardik Malhotra" w:date="2021-09-30T17:50:00Z"/>
          <w:trPrChange w:id="6073" w:author="Hardik Malhotra" w:date="2021-09-30T17:51:00Z">
            <w:trPr>
              <w:trHeight w:val="303"/>
            </w:trPr>
          </w:trPrChange>
        </w:trPr>
        <w:tc>
          <w:tcPr>
            <w:tcW w:w="4329" w:type="dxa"/>
            <w:vMerge/>
            <w:vAlign w:val="center"/>
            <w:hideMark/>
            <w:tcPrChange w:id="6074" w:author="Hardik Malhotra" w:date="2021-09-30T17:51:00Z">
              <w:tcPr>
                <w:tcW w:w="4329" w:type="dxa"/>
                <w:vMerge/>
                <w:vAlign w:val="center"/>
                <w:hideMark/>
              </w:tcPr>
            </w:tcPrChange>
          </w:tcPr>
          <w:p w14:paraId="13734D45" w14:textId="77777777" w:rsidR="00590BE8" w:rsidRPr="00590BE8" w:rsidRDefault="00590BE8" w:rsidP="00184759">
            <w:pPr>
              <w:spacing w:after="0" w:line="240" w:lineRule="auto"/>
              <w:rPr>
                <w:ins w:id="6075" w:author="Hardik Malhotra" w:date="2021-09-30T17:50:00Z"/>
                <w:rFonts w:ascii="Verdana" w:eastAsia="Times New Roman" w:hAnsi="Verdana" w:cs="Times New Roman"/>
                <w:color w:val="000000"/>
                <w:sz w:val="18"/>
                <w:szCs w:val="18"/>
                <w:lang w:val="en-US"/>
                <w:rPrChange w:id="6076" w:author="Hardik Malhotra" w:date="2021-09-30T17:52:00Z">
                  <w:rPr>
                    <w:ins w:id="6077" w:author="Hardik Malhotra" w:date="2021-09-30T17:50:00Z"/>
                    <w:rFonts w:ascii="Calibri" w:eastAsia="Times New Roman" w:hAnsi="Calibri" w:cs="Times New Roman"/>
                    <w:color w:val="000000"/>
                    <w:lang w:val="en-US"/>
                  </w:rPr>
                </w:rPrChange>
              </w:rPr>
              <w:pPrChange w:id="6078" w:author="Hardik Malhotra" w:date="2021-09-30T22:50:00Z">
                <w:pPr>
                  <w:spacing w:after="0" w:line="240" w:lineRule="auto"/>
                </w:pPr>
              </w:pPrChange>
            </w:pPr>
          </w:p>
        </w:tc>
        <w:tc>
          <w:tcPr>
            <w:tcW w:w="1366" w:type="dxa"/>
            <w:shd w:val="clear" w:color="auto" w:fill="auto"/>
            <w:noWrap/>
            <w:vAlign w:val="bottom"/>
            <w:hideMark/>
            <w:tcPrChange w:id="6079" w:author="Hardik Malhotra" w:date="2021-09-30T17:51:00Z">
              <w:tcPr>
                <w:tcW w:w="1366" w:type="dxa"/>
                <w:shd w:val="clear" w:color="auto" w:fill="auto"/>
                <w:noWrap/>
                <w:vAlign w:val="bottom"/>
                <w:hideMark/>
              </w:tcPr>
            </w:tcPrChange>
          </w:tcPr>
          <w:p w14:paraId="4967FE72" w14:textId="77777777" w:rsidR="00590BE8" w:rsidRPr="00590BE8" w:rsidRDefault="00590BE8" w:rsidP="00590BE8">
            <w:pPr>
              <w:spacing w:after="0" w:line="240" w:lineRule="auto"/>
              <w:rPr>
                <w:ins w:id="6080" w:author="Hardik Malhotra" w:date="2021-09-30T17:50:00Z"/>
                <w:rFonts w:ascii="Verdana" w:eastAsia="Times New Roman" w:hAnsi="Verdana" w:cs="Times New Roman"/>
                <w:color w:val="000000"/>
                <w:sz w:val="18"/>
                <w:szCs w:val="18"/>
                <w:lang w:val="en-US"/>
                <w:rPrChange w:id="6081" w:author="Hardik Malhotra" w:date="2021-09-30T17:52:00Z">
                  <w:rPr>
                    <w:ins w:id="6082" w:author="Hardik Malhotra" w:date="2021-09-30T17:50:00Z"/>
                    <w:rFonts w:ascii="Calibri" w:eastAsia="Times New Roman" w:hAnsi="Calibri" w:cs="Times New Roman"/>
                    <w:color w:val="000000"/>
                    <w:lang w:val="en-US"/>
                  </w:rPr>
                </w:rPrChange>
              </w:rPr>
            </w:pPr>
            <w:ins w:id="6083" w:author="Hardik Malhotra" w:date="2021-09-30T17:50:00Z">
              <w:r w:rsidRPr="00590BE8">
                <w:rPr>
                  <w:rFonts w:ascii="Verdana" w:eastAsia="Times New Roman" w:hAnsi="Verdana" w:cs="Times New Roman"/>
                  <w:color w:val="000000"/>
                  <w:sz w:val="18"/>
                  <w:szCs w:val="18"/>
                  <w:lang w:val="en-US"/>
                  <w:rPrChange w:id="6084" w:author="Hardik Malhotra" w:date="2021-09-30T17:52:00Z">
                    <w:rPr>
                      <w:rFonts w:ascii="Calibri" w:eastAsia="Times New Roman" w:hAnsi="Calibri" w:cs="Times New Roman"/>
                      <w:color w:val="000000"/>
                      <w:lang w:val="en-US"/>
                    </w:rPr>
                  </w:rPrChange>
                </w:rPr>
                <w:t>Italy</w:t>
              </w:r>
            </w:ins>
          </w:p>
        </w:tc>
        <w:tc>
          <w:tcPr>
            <w:tcW w:w="786" w:type="dxa"/>
            <w:shd w:val="clear" w:color="auto" w:fill="auto"/>
            <w:noWrap/>
            <w:vAlign w:val="bottom"/>
            <w:hideMark/>
            <w:tcPrChange w:id="6085" w:author="Hardik Malhotra" w:date="2021-09-30T17:51:00Z">
              <w:tcPr>
                <w:tcW w:w="786" w:type="dxa"/>
                <w:shd w:val="clear" w:color="auto" w:fill="auto"/>
                <w:noWrap/>
                <w:vAlign w:val="bottom"/>
                <w:hideMark/>
              </w:tcPr>
            </w:tcPrChange>
          </w:tcPr>
          <w:p w14:paraId="359945F7" w14:textId="77777777" w:rsidR="00590BE8" w:rsidRPr="00590BE8" w:rsidRDefault="00590BE8" w:rsidP="00590BE8">
            <w:pPr>
              <w:spacing w:after="0" w:line="240" w:lineRule="auto"/>
              <w:jc w:val="right"/>
              <w:rPr>
                <w:ins w:id="6086" w:author="Hardik Malhotra" w:date="2021-09-30T17:50:00Z"/>
                <w:rFonts w:ascii="Verdana" w:eastAsia="Times New Roman" w:hAnsi="Verdana" w:cs="Times New Roman"/>
                <w:color w:val="000000"/>
                <w:sz w:val="18"/>
                <w:szCs w:val="18"/>
                <w:lang w:val="en-US"/>
                <w:rPrChange w:id="6087" w:author="Hardik Malhotra" w:date="2021-09-30T17:52:00Z">
                  <w:rPr>
                    <w:ins w:id="6088" w:author="Hardik Malhotra" w:date="2021-09-30T17:50:00Z"/>
                    <w:rFonts w:ascii="Calibri" w:eastAsia="Times New Roman" w:hAnsi="Calibri" w:cs="Times New Roman"/>
                    <w:color w:val="000000"/>
                    <w:lang w:val="en-US"/>
                  </w:rPr>
                </w:rPrChange>
              </w:rPr>
            </w:pPr>
            <w:ins w:id="6089" w:author="Hardik Malhotra" w:date="2021-09-30T17:50:00Z">
              <w:r w:rsidRPr="00590BE8">
                <w:rPr>
                  <w:rFonts w:ascii="Verdana" w:eastAsia="Times New Roman" w:hAnsi="Verdana" w:cs="Times New Roman"/>
                  <w:color w:val="000000"/>
                  <w:sz w:val="18"/>
                  <w:szCs w:val="18"/>
                  <w:lang w:val="en-US"/>
                  <w:rPrChange w:id="6090" w:author="Hardik Malhotra" w:date="2021-09-30T17:52:00Z">
                    <w:rPr>
                      <w:rFonts w:ascii="Calibri" w:eastAsia="Times New Roman" w:hAnsi="Calibri" w:cs="Times New Roman"/>
                      <w:color w:val="000000"/>
                      <w:lang w:val="en-US"/>
                    </w:rPr>
                  </w:rPrChange>
                </w:rPr>
                <w:t>20</w:t>
              </w:r>
            </w:ins>
          </w:p>
        </w:tc>
        <w:tc>
          <w:tcPr>
            <w:tcW w:w="786" w:type="dxa"/>
            <w:shd w:val="clear" w:color="auto" w:fill="auto"/>
            <w:noWrap/>
            <w:vAlign w:val="bottom"/>
            <w:hideMark/>
            <w:tcPrChange w:id="6091" w:author="Hardik Malhotra" w:date="2021-09-30T17:51:00Z">
              <w:tcPr>
                <w:tcW w:w="786" w:type="dxa"/>
                <w:shd w:val="clear" w:color="auto" w:fill="auto"/>
                <w:noWrap/>
                <w:vAlign w:val="bottom"/>
                <w:hideMark/>
              </w:tcPr>
            </w:tcPrChange>
          </w:tcPr>
          <w:p w14:paraId="541DD372" w14:textId="77777777" w:rsidR="00590BE8" w:rsidRPr="00590BE8" w:rsidRDefault="00590BE8" w:rsidP="00590BE8">
            <w:pPr>
              <w:spacing w:after="0" w:line="240" w:lineRule="auto"/>
              <w:jc w:val="right"/>
              <w:rPr>
                <w:ins w:id="6092" w:author="Hardik Malhotra" w:date="2021-09-30T17:50:00Z"/>
                <w:rFonts w:ascii="Verdana" w:eastAsia="Times New Roman" w:hAnsi="Verdana" w:cs="Times New Roman"/>
                <w:color w:val="000000"/>
                <w:sz w:val="18"/>
                <w:szCs w:val="18"/>
                <w:lang w:val="en-US"/>
                <w:rPrChange w:id="6093" w:author="Hardik Malhotra" w:date="2021-09-30T17:52:00Z">
                  <w:rPr>
                    <w:ins w:id="6094" w:author="Hardik Malhotra" w:date="2021-09-30T17:50:00Z"/>
                    <w:rFonts w:ascii="Calibri" w:eastAsia="Times New Roman" w:hAnsi="Calibri" w:cs="Times New Roman"/>
                    <w:color w:val="000000"/>
                    <w:lang w:val="en-US"/>
                  </w:rPr>
                </w:rPrChange>
              </w:rPr>
            </w:pPr>
            <w:ins w:id="6095" w:author="Hardik Malhotra" w:date="2021-09-30T17:50:00Z">
              <w:r w:rsidRPr="00590BE8">
                <w:rPr>
                  <w:rFonts w:ascii="Verdana" w:eastAsia="Times New Roman" w:hAnsi="Verdana" w:cs="Times New Roman"/>
                  <w:color w:val="000000"/>
                  <w:sz w:val="18"/>
                  <w:szCs w:val="18"/>
                  <w:lang w:val="en-US"/>
                  <w:rPrChange w:id="6096" w:author="Hardik Malhotra" w:date="2021-09-30T17:52:00Z">
                    <w:rPr>
                      <w:rFonts w:ascii="Calibri" w:eastAsia="Times New Roman" w:hAnsi="Calibri" w:cs="Times New Roman"/>
                      <w:color w:val="000000"/>
                      <w:lang w:val="en-US"/>
                    </w:rPr>
                  </w:rPrChange>
                </w:rPr>
                <w:t>20</w:t>
              </w:r>
            </w:ins>
          </w:p>
        </w:tc>
        <w:tc>
          <w:tcPr>
            <w:tcW w:w="963" w:type="dxa"/>
            <w:shd w:val="clear" w:color="auto" w:fill="auto"/>
            <w:noWrap/>
            <w:vAlign w:val="bottom"/>
            <w:hideMark/>
            <w:tcPrChange w:id="6097" w:author="Hardik Malhotra" w:date="2021-09-30T17:51:00Z">
              <w:tcPr>
                <w:tcW w:w="963" w:type="dxa"/>
                <w:shd w:val="clear" w:color="auto" w:fill="auto"/>
                <w:noWrap/>
                <w:vAlign w:val="bottom"/>
                <w:hideMark/>
              </w:tcPr>
            </w:tcPrChange>
          </w:tcPr>
          <w:p w14:paraId="17459788" w14:textId="77777777" w:rsidR="00590BE8" w:rsidRPr="00590BE8" w:rsidRDefault="00590BE8" w:rsidP="00590BE8">
            <w:pPr>
              <w:spacing w:after="0" w:line="240" w:lineRule="auto"/>
              <w:jc w:val="right"/>
              <w:rPr>
                <w:ins w:id="6098" w:author="Hardik Malhotra" w:date="2021-09-30T17:50:00Z"/>
                <w:rFonts w:ascii="Verdana" w:eastAsia="Times New Roman" w:hAnsi="Verdana" w:cs="Times New Roman"/>
                <w:color w:val="000000"/>
                <w:sz w:val="18"/>
                <w:szCs w:val="18"/>
                <w:lang w:val="en-US"/>
                <w:rPrChange w:id="6099" w:author="Hardik Malhotra" w:date="2021-09-30T17:52:00Z">
                  <w:rPr>
                    <w:ins w:id="6100" w:author="Hardik Malhotra" w:date="2021-09-30T17:50:00Z"/>
                    <w:rFonts w:ascii="Calibri" w:eastAsia="Times New Roman" w:hAnsi="Calibri" w:cs="Times New Roman"/>
                    <w:color w:val="000000"/>
                    <w:lang w:val="en-US"/>
                  </w:rPr>
                </w:rPrChange>
              </w:rPr>
            </w:pPr>
            <w:ins w:id="6101" w:author="Hardik Malhotra" w:date="2021-09-30T17:50:00Z">
              <w:r w:rsidRPr="00590BE8">
                <w:rPr>
                  <w:rFonts w:ascii="Verdana" w:eastAsia="Times New Roman" w:hAnsi="Verdana" w:cs="Times New Roman"/>
                  <w:color w:val="000000"/>
                  <w:sz w:val="18"/>
                  <w:szCs w:val="18"/>
                  <w:lang w:val="en-US"/>
                  <w:rPrChange w:id="6102" w:author="Hardik Malhotra" w:date="2021-09-30T17:52:00Z">
                    <w:rPr>
                      <w:rFonts w:ascii="Calibri" w:eastAsia="Times New Roman" w:hAnsi="Calibri" w:cs="Times New Roman"/>
                      <w:color w:val="000000"/>
                      <w:lang w:val="en-US"/>
                    </w:rPr>
                  </w:rPrChange>
                </w:rPr>
                <w:t>20</w:t>
              </w:r>
            </w:ins>
          </w:p>
        </w:tc>
        <w:tc>
          <w:tcPr>
            <w:tcW w:w="952" w:type="dxa"/>
            <w:shd w:val="clear" w:color="auto" w:fill="auto"/>
            <w:noWrap/>
            <w:vAlign w:val="bottom"/>
            <w:hideMark/>
            <w:tcPrChange w:id="6103" w:author="Hardik Malhotra" w:date="2021-09-30T17:51:00Z">
              <w:tcPr>
                <w:tcW w:w="952" w:type="dxa"/>
                <w:shd w:val="clear" w:color="auto" w:fill="auto"/>
                <w:noWrap/>
                <w:vAlign w:val="bottom"/>
                <w:hideMark/>
              </w:tcPr>
            </w:tcPrChange>
          </w:tcPr>
          <w:p w14:paraId="63D2EB16" w14:textId="77777777" w:rsidR="00590BE8" w:rsidRPr="00590BE8" w:rsidRDefault="00590BE8" w:rsidP="00590BE8">
            <w:pPr>
              <w:spacing w:after="0" w:line="240" w:lineRule="auto"/>
              <w:jc w:val="right"/>
              <w:rPr>
                <w:ins w:id="6104" w:author="Hardik Malhotra" w:date="2021-09-30T17:50:00Z"/>
                <w:rFonts w:ascii="Verdana" w:eastAsia="Times New Roman" w:hAnsi="Verdana" w:cs="Times New Roman"/>
                <w:color w:val="000000"/>
                <w:sz w:val="18"/>
                <w:szCs w:val="18"/>
                <w:lang w:val="en-US"/>
                <w:rPrChange w:id="6105" w:author="Hardik Malhotra" w:date="2021-09-30T17:52:00Z">
                  <w:rPr>
                    <w:ins w:id="6106" w:author="Hardik Malhotra" w:date="2021-09-30T17:50:00Z"/>
                    <w:rFonts w:ascii="Calibri" w:eastAsia="Times New Roman" w:hAnsi="Calibri" w:cs="Times New Roman"/>
                    <w:color w:val="000000"/>
                    <w:lang w:val="en-US"/>
                  </w:rPr>
                </w:rPrChange>
              </w:rPr>
            </w:pPr>
            <w:ins w:id="6107" w:author="Hardik Malhotra" w:date="2021-09-30T17:50:00Z">
              <w:r w:rsidRPr="00590BE8">
                <w:rPr>
                  <w:rFonts w:ascii="Verdana" w:eastAsia="Times New Roman" w:hAnsi="Verdana" w:cs="Times New Roman"/>
                  <w:color w:val="000000"/>
                  <w:sz w:val="18"/>
                  <w:szCs w:val="18"/>
                  <w:lang w:val="en-US"/>
                  <w:rPrChange w:id="6108" w:author="Hardik Malhotra" w:date="2021-09-30T17:52:00Z">
                    <w:rPr>
                      <w:rFonts w:ascii="Calibri" w:eastAsia="Times New Roman" w:hAnsi="Calibri" w:cs="Times New Roman"/>
                      <w:color w:val="000000"/>
                      <w:lang w:val="en-US"/>
                    </w:rPr>
                  </w:rPrChange>
                </w:rPr>
                <w:t>20</w:t>
              </w:r>
            </w:ins>
          </w:p>
        </w:tc>
        <w:tc>
          <w:tcPr>
            <w:tcW w:w="952" w:type="dxa"/>
            <w:shd w:val="clear" w:color="auto" w:fill="auto"/>
            <w:noWrap/>
            <w:vAlign w:val="bottom"/>
            <w:hideMark/>
            <w:tcPrChange w:id="6109" w:author="Hardik Malhotra" w:date="2021-09-30T17:51:00Z">
              <w:tcPr>
                <w:tcW w:w="952" w:type="dxa"/>
                <w:shd w:val="clear" w:color="auto" w:fill="auto"/>
                <w:noWrap/>
                <w:vAlign w:val="bottom"/>
                <w:hideMark/>
              </w:tcPr>
            </w:tcPrChange>
          </w:tcPr>
          <w:p w14:paraId="2D918B0D" w14:textId="77777777" w:rsidR="00590BE8" w:rsidRPr="00590BE8" w:rsidRDefault="00590BE8" w:rsidP="00590BE8">
            <w:pPr>
              <w:spacing w:after="0" w:line="240" w:lineRule="auto"/>
              <w:jc w:val="right"/>
              <w:rPr>
                <w:ins w:id="6110" w:author="Hardik Malhotra" w:date="2021-09-30T17:50:00Z"/>
                <w:rFonts w:ascii="Verdana" w:eastAsia="Times New Roman" w:hAnsi="Verdana" w:cs="Times New Roman"/>
                <w:color w:val="000000"/>
                <w:sz w:val="18"/>
                <w:szCs w:val="18"/>
                <w:lang w:val="en-US"/>
                <w:rPrChange w:id="6111" w:author="Hardik Malhotra" w:date="2021-09-30T17:52:00Z">
                  <w:rPr>
                    <w:ins w:id="6112" w:author="Hardik Malhotra" w:date="2021-09-30T17:50:00Z"/>
                    <w:rFonts w:ascii="Calibri" w:eastAsia="Times New Roman" w:hAnsi="Calibri" w:cs="Times New Roman"/>
                    <w:color w:val="000000"/>
                    <w:lang w:val="en-US"/>
                  </w:rPr>
                </w:rPrChange>
              </w:rPr>
            </w:pPr>
            <w:ins w:id="6113" w:author="Hardik Malhotra" w:date="2021-09-30T17:50:00Z">
              <w:r w:rsidRPr="00590BE8">
                <w:rPr>
                  <w:rFonts w:ascii="Verdana" w:eastAsia="Times New Roman" w:hAnsi="Verdana" w:cs="Times New Roman"/>
                  <w:color w:val="000000"/>
                  <w:sz w:val="18"/>
                  <w:szCs w:val="18"/>
                  <w:lang w:val="en-US"/>
                  <w:rPrChange w:id="6114" w:author="Hardik Malhotra" w:date="2021-09-30T17:52:00Z">
                    <w:rPr>
                      <w:rFonts w:ascii="Calibri" w:eastAsia="Times New Roman" w:hAnsi="Calibri" w:cs="Times New Roman"/>
                      <w:color w:val="000000"/>
                      <w:lang w:val="en-US"/>
                    </w:rPr>
                  </w:rPrChange>
                </w:rPr>
                <w:t>20</w:t>
              </w:r>
            </w:ins>
          </w:p>
        </w:tc>
      </w:tr>
      <w:tr w:rsidR="00590BE8" w:rsidRPr="00590BE8" w14:paraId="4476AE57" w14:textId="77777777" w:rsidTr="00590BE8">
        <w:trPr>
          <w:trHeight w:val="318"/>
          <w:ins w:id="6115" w:author="Hardik Malhotra" w:date="2021-09-30T17:50:00Z"/>
          <w:trPrChange w:id="6116" w:author="Hardik Malhotra" w:date="2021-09-30T17:51:00Z">
            <w:trPr>
              <w:trHeight w:val="318"/>
            </w:trPr>
          </w:trPrChange>
        </w:trPr>
        <w:tc>
          <w:tcPr>
            <w:tcW w:w="4329" w:type="dxa"/>
            <w:vMerge/>
            <w:vAlign w:val="center"/>
            <w:hideMark/>
            <w:tcPrChange w:id="6117" w:author="Hardik Malhotra" w:date="2021-09-30T17:51:00Z">
              <w:tcPr>
                <w:tcW w:w="4329" w:type="dxa"/>
                <w:vMerge/>
                <w:vAlign w:val="center"/>
                <w:hideMark/>
              </w:tcPr>
            </w:tcPrChange>
          </w:tcPr>
          <w:p w14:paraId="10E66E0A" w14:textId="77777777" w:rsidR="00590BE8" w:rsidRPr="00590BE8" w:rsidRDefault="00590BE8" w:rsidP="00184759">
            <w:pPr>
              <w:spacing w:after="0" w:line="240" w:lineRule="auto"/>
              <w:rPr>
                <w:ins w:id="6118" w:author="Hardik Malhotra" w:date="2021-09-30T17:50:00Z"/>
                <w:rFonts w:ascii="Verdana" w:eastAsia="Times New Roman" w:hAnsi="Verdana" w:cs="Times New Roman"/>
                <w:color w:val="000000"/>
                <w:sz w:val="18"/>
                <w:szCs w:val="18"/>
                <w:lang w:val="en-US"/>
                <w:rPrChange w:id="6119" w:author="Hardik Malhotra" w:date="2021-09-30T17:52:00Z">
                  <w:rPr>
                    <w:ins w:id="6120" w:author="Hardik Malhotra" w:date="2021-09-30T17:50:00Z"/>
                    <w:rFonts w:ascii="Calibri" w:eastAsia="Times New Roman" w:hAnsi="Calibri" w:cs="Times New Roman"/>
                    <w:color w:val="000000"/>
                    <w:lang w:val="en-US"/>
                  </w:rPr>
                </w:rPrChange>
              </w:rPr>
              <w:pPrChange w:id="6121" w:author="Hardik Malhotra" w:date="2021-09-30T22:50:00Z">
                <w:pPr>
                  <w:spacing w:after="0" w:line="240" w:lineRule="auto"/>
                </w:pPr>
              </w:pPrChange>
            </w:pPr>
          </w:p>
        </w:tc>
        <w:tc>
          <w:tcPr>
            <w:tcW w:w="1366" w:type="dxa"/>
            <w:shd w:val="clear" w:color="auto" w:fill="auto"/>
            <w:noWrap/>
            <w:vAlign w:val="bottom"/>
            <w:hideMark/>
            <w:tcPrChange w:id="6122" w:author="Hardik Malhotra" w:date="2021-09-30T17:51:00Z">
              <w:tcPr>
                <w:tcW w:w="1366" w:type="dxa"/>
                <w:shd w:val="clear" w:color="auto" w:fill="auto"/>
                <w:noWrap/>
                <w:vAlign w:val="bottom"/>
                <w:hideMark/>
              </w:tcPr>
            </w:tcPrChange>
          </w:tcPr>
          <w:p w14:paraId="73183C96" w14:textId="77777777" w:rsidR="00590BE8" w:rsidRPr="00590BE8" w:rsidRDefault="00590BE8" w:rsidP="00590BE8">
            <w:pPr>
              <w:spacing w:after="0" w:line="240" w:lineRule="auto"/>
              <w:rPr>
                <w:ins w:id="6123" w:author="Hardik Malhotra" w:date="2021-09-30T17:50:00Z"/>
                <w:rFonts w:ascii="Verdana" w:eastAsia="Times New Roman" w:hAnsi="Verdana" w:cs="Times New Roman"/>
                <w:color w:val="000000"/>
                <w:sz w:val="18"/>
                <w:szCs w:val="18"/>
                <w:lang w:val="en-US"/>
                <w:rPrChange w:id="6124" w:author="Hardik Malhotra" w:date="2021-09-30T17:52:00Z">
                  <w:rPr>
                    <w:ins w:id="6125" w:author="Hardik Malhotra" w:date="2021-09-30T17:50:00Z"/>
                    <w:rFonts w:ascii="Calibri" w:eastAsia="Times New Roman" w:hAnsi="Calibri" w:cs="Times New Roman"/>
                    <w:color w:val="000000"/>
                    <w:lang w:val="en-US"/>
                  </w:rPr>
                </w:rPrChange>
              </w:rPr>
            </w:pPr>
            <w:ins w:id="6126" w:author="Hardik Malhotra" w:date="2021-09-30T17:50:00Z">
              <w:r w:rsidRPr="00590BE8">
                <w:rPr>
                  <w:rFonts w:ascii="Verdana" w:eastAsia="Times New Roman" w:hAnsi="Verdana" w:cs="Times New Roman"/>
                  <w:color w:val="000000"/>
                  <w:sz w:val="18"/>
                  <w:szCs w:val="18"/>
                  <w:lang w:val="en-US"/>
                  <w:rPrChange w:id="6127" w:author="Hardik Malhotra" w:date="2021-09-30T17:52:00Z">
                    <w:rPr>
                      <w:rFonts w:ascii="Calibri" w:eastAsia="Times New Roman" w:hAnsi="Calibri" w:cs="Times New Roman"/>
                      <w:color w:val="000000"/>
                      <w:lang w:val="en-US"/>
                    </w:rPr>
                  </w:rPrChange>
                </w:rPr>
                <w:t>China</w:t>
              </w:r>
            </w:ins>
          </w:p>
        </w:tc>
        <w:tc>
          <w:tcPr>
            <w:tcW w:w="786" w:type="dxa"/>
            <w:shd w:val="clear" w:color="auto" w:fill="auto"/>
            <w:noWrap/>
            <w:vAlign w:val="bottom"/>
            <w:hideMark/>
            <w:tcPrChange w:id="6128" w:author="Hardik Malhotra" w:date="2021-09-30T17:51:00Z">
              <w:tcPr>
                <w:tcW w:w="786" w:type="dxa"/>
                <w:shd w:val="clear" w:color="auto" w:fill="auto"/>
                <w:noWrap/>
                <w:vAlign w:val="bottom"/>
                <w:hideMark/>
              </w:tcPr>
            </w:tcPrChange>
          </w:tcPr>
          <w:p w14:paraId="03D94739" w14:textId="77777777" w:rsidR="00590BE8" w:rsidRPr="00590BE8" w:rsidRDefault="00590BE8" w:rsidP="00590BE8">
            <w:pPr>
              <w:spacing w:after="0" w:line="240" w:lineRule="auto"/>
              <w:jc w:val="right"/>
              <w:rPr>
                <w:ins w:id="6129" w:author="Hardik Malhotra" w:date="2021-09-30T17:50:00Z"/>
                <w:rFonts w:ascii="Verdana" w:eastAsia="Times New Roman" w:hAnsi="Verdana" w:cs="Times New Roman"/>
                <w:color w:val="000000"/>
                <w:sz w:val="18"/>
                <w:szCs w:val="18"/>
                <w:lang w:val="en-US"/>
                <w:rPrChange w:id="6130" w:author="Hardik Malhotra" w:date="2021-09-30T17:52:00Z">
                  <w:rPr>
                    <w:ins w:id="6131" w:author="Hardik Malhotra" w:date="2021-09-30T17:50:00Z"/>
                    <w:rFonts w:ascii="Calibri" w:eastAsia="Times New Roman" w:hAnsi="Calibri" w:cs="Times New Roman"/>
                    <w:color w:val="000000"/>
                    <w:lang w:val="en-US"/>
                  </w:rPr>
                </w:rPrChange>
              </w:rPr>
            </w:pPr>
            <w:ins w:id="6132" w:author="Hardik Malhotra" w:date="2021-09-30T17:50:00Z">
              <w:r w:rsidRPr="00590BE8">
                <w:rPr>
                  <w:rFonts w:ascii="Verdana" w:eastAsia="Times New Roman" w:hAnsi="Verdana" w:cs="Times New Roman"/>
                  <w:color w:val="000000"/>
                  <w:sz w:val="18"/>
                  <w:szCs w:val="18"/>
                  <w:lang w:val="en-US"/>
                  <w:rPrChange w:id="6133" w:author="Hardik Malhotra" w:date="2021-09-30T17:52:00Z">
                    <w:rPr>
                      <w:rFonts w:ascii="Calibri" w:eastAsia="Times New Roman" w:hAnsi="Calibri" w:cs="Times New Roman"/>
                      <w:color w:val="000000"/>
                      <w:lang w:val="en-US"/>
                    </w:rPr>
                  </w:rPrChange>
                </w:rPr>
                <w:t>41</w:t>
              </w:r>
            </w:ins>
          </w:p>
        </w:tc>
        <w:tc>
          <w:tcPr>
            <w:tcW w:w="786" w:type="dxa"/>
            <w:shd w:val="clear" w:color="auto" w:fill="auto"/>
            <w:noWrap/>
            <w:vAlign w:val="bottom"/>
            <w:hideMark/>
            <w:tcPrChange w:id="6134" w:author="Hardik Malhotra" w:date="2021-09-30T17:51:00Z">
              <w:tcPr>
                <w:tcW w:w="786" w:type="dxa"/>
                <w:shd w:val="clear" w:color="auto" w:fill="auto"/>
                <w:noWrap/>
                <w:vAlign w:val="bottom"/>
                <w:hideMark/>
              </w:tcPr>
            </w:tcPrChange>
          </w:tcPr>
          <w:p w14:paraId="418E0B95" w14:textId="77777777" w:rsidR="00590BE8" w:rsidRPr="00590BE8" w:rsidRDefault="00590BE8" w:rsidP="00590BE8">
            <w:pPr>
              <w:spacing w:after="0" w:line="240" w:lineRule="auto"/>
              <w:jc w:val="right"/>
              <w:rPr>
                <w:ins w:id="6135" w:author="Hardik Malhotra" w:date="2021-09-30T17:50:00Z"/>
                <w:rFonts w:ascii="Verdana" w:eastAsia="Times New Roman" w:hAnsi="Verdana" w:cs="Times New Roman"/>
                <w:color w:val="000000"/>
                <w:sz w:val="18"/>
                <w:szCs w:val="18"/>
                <w:lang w:val="en-US"/>
                <w:rPrChange w:id="6136" w:author="Hardik Malhotra" w:date="2021-09-30T17:52:00Z">
                  <w:rPr>
                    <w:ins w:id="6137" w:author="Hardik Malhotra" w:date="2021-09-30T17:50:00Z"/>
                    <w:rFonts w:ascii="Calibri" w:eastAsia="Times New Roman" w:hAnsi="Calibri" w:cs="Times New Roman"/>
                    <w:color w:val="000000"/>
                    <w:lang w:val="en-US"/>
                  </w:rPr>
                </w:rPrChange>
              </w:rPr>
            </w:pPr>
            <w:ins w:id="6138" w:author="Hardik Malhotra" w:date="2021-09-30T17:50:00Z">
              <w:r w:rsidRPr="00590BE8">
                <w:rPr>
                  <w:rFonts w:ascii="Verdana" w:eastAsia="Times New Roman" w:hAnsi="Verdana" w:cs="Times New Roman"/>
                  <w:color w:val="000000"/>
                  <w:sz w:val="18"/>
                  <w:szCs w:val="18"/>
                  <w:lang w:val="en-US"/>
                  <w:rPrChange w:id="6139" w:author="Hardik Malhotra" w:date="2021-09-30T17:52:00Z">
                    <w:rPr>
                      <w:rFonts w:ascii="Calibri" w:eastAsia="Times New Roman" w:hAnsi="Calibri" w:cs="Times New Roman"/>
                      <w:color w:val="000000"/>
                      <w:lang w:val="en-US"/>
                    </w:rPr>
                  </w:rPrChange>
                </w:rPr>
                <w:t>41</w:t>
              </w:r>
            </w:ins>
          </w:p>
        </w:tc>
        <w:tc>
          <w:tcPr>
            <w:tcW w:w="963" w:type="dxa"/>
            <w:shd w:val="clear" w:color="auto" w:fill="auto"/>
            <w:noWrap/>
            <w:vAlign w:val="bottom"/>
            <w:hideMark/>
            <w:tcPrChange w:id="6140" w:author="Hardik Malhotra" w:date="2021-09-30T17:51:00Z">
              <w:tcPr>
                <w:tcW w:w="963" w:type="dxa"/>
                <w:shd w:val="clear" w:color="auto" w:fill="auto"/>
                <w:noWrap/>
                <w:vAlign w:val="bottom"/>
                <w:hideMark/>
              </w:tcPr>
            </w:tcPrChange>
          </w:tcPr>
          <w:p w14:paraId="015F1D9D" w14:textId="77777777" w:rsidR="00590BE8" w:rsidRPr="00590BE8" w:rsidRDefault="00590BE8" w:rsidP="00590BE8">
            <w:pPr>
              <w:spacing w:after="0" w:line="240" w:lineRule="auto"/>
              <w:jc w:val="right"/>
              <w:rPr>
                <w:ins w:id="6141" w:author="Hardik Malhotra" w:date="2021-09-30T17:50:00Z"/>
                <w:rFonts w:ascii="Verdana" w:eastAsia="Times New Roman" w:hAnsi="Verdana" w:cs="Times New Roman"/>
                <w:color w:val="000000"/>
                <w:sz w:val="18"/>
                <w:szCs w:val="18"/>
                <w:lang w:val="en-US"/>
                <w:rPrChange w:id="6142" w:author="Hardik Malhotra" w:date="2021-09-30T17:52:00Z">
                  <w:rPr>
                    <w:ins w:id="6143" w:author="Hardik Malhotra" w:date="2021-09-30T17:50:00Z"/>
                    <w:rFonts w:ascii="Calibri" w:eastAsia="Times New Roman" w:hAnsi="Calibri" w:cs="Times New Roman"/>
                    <w:color w:val="000000"/>
                    <w:lang w:val="en-US"/>
                  </w:rPr>
                </w:rPrChange>
              </w:rPr>
            </w:pPr>
            <w:ins w:id="6144" w:author="Hardik Malhotra" w:date="2021-09-30T17:50:00Z">
              <w:r w:rsidRPr="00590BE8">
                <w:rPr>
                  <w:rFonts w:ascii="Verdana" w:eastAsia="Times New Roman" w:hAnsi="Verdana" w:cs="Times New Roman"/>
                  <w:color w:val="000000"/>
                  <w:sz w:val="18"/>
                  <w:szCs w:val="18"/>
                  <w:lang w:val="en-US"/>
                  <w:rPrChange w:id="6145" w:author="Hardik Malhotra" w:date="2021-09-30T17:52:00Z">
                    <w:rPr>
                      <w:rFonts w:ascii="Calibri" w:eastAsia="Times New Roman" w:hAnsi="Calibri" w:cs="Times New Roman"/>
                      <w:color w:val="000000"/>
                      <w:lang w:val="en-US"/>
                    </w:rPr>
                  </w:rPrChange>
                </w:rPr>
                <w:t>41</w:t>
              </w:r>
            </w:ins>
          </w:p>
        </w:tc>
        <w:tc>
          <w:tcPr>
            <w:tcW w:w="952" w:type="dxa"/>
            <w:shd w:val="clear" w:color="auto" w:fill="auto"/>
            <w:noWrap/>
            <w:vAlign w:val="bottom"/>
            <w:hideMark/>
            <w:tcPrChange w:id="6146" w:author="Hardik Malhotra" w:date="2021-09-30T17:51:00Z">
              <w:tcPr>
                <w:tcW w:w="952" w:type="dxa"/>
                <w:shd w:val="clear" w:color="auto" w:fill="auto"/>
                <w:noWrap/>
                <w:vAlign w:val="bottom"/>
                <w:hideMark/>
              </w:tcPr>
            </w:tcPrChange>
          </w:tcPr>
          <w:p w14:paraId="38FFB247" w14:textId="361191C0" w:rsidR="00590BE8" w:rsidRPr="00590BE8" w:rsidRDefault="00590BE8" w:rsidP="00590BE8">
            <w:pPr>
              <w:spacing w:after="0" w:line="240" w:lineRule="auto"/>
              <w:jc w:val="right"/>
              <w:rPr>
                <w:ins w:id="6147" w:author="Hardik Malhotra" w:date="2021-09-30T17:50:00Z"/>
                <w:rFonts w:ascii="Verdana" w:eastAsia="Times New Roman" w:hAnsi="Verdana" w:cs="Times New Roman"/>
                <w:color w:val="000000"/>
                <w:sz w:val="18"/>
                <w:szCs w:val="18"/>
                <w:lang w:val="en-US"/>
                <w:rPrChange w:id="6148" w:author="Hardik Malhotra" w:date="2021-09-30T17:52:00Z">
                  <w:rPr>
                    <w:ins w:id="6149" w:author="Hardik Malhotra" w:date="2021-09-30T17:50:00Z"/>
                    <w:rFonts w:ascii="Calibri" w:eastAsia="Times New Roman" w:hAnsi="Calibri" w:cs="Times New Roman"/>
                    <w:color w:val="000000"/>
                    <w:lang w:val="en-US"/>
                  </w:rPr>
                </w:rPrChange>
              </w:rPr>
            </w:pPr>
            <w:ins w:id="6150" w:author="Hardik Malhotra" w:date="2021-09-30T17:50:00Z">
              <w:r w:rsidRPr="00590BE8">
                <w:rPr>
                  <w:rFonts w:ascii="Verdana" w:eastAsia="Times New Roman" w:hAnsi="Verdana" w:cs="Times New Roman"/>
                  <w:color w:val="000000"/>
                  <w:sz w:val="18"/>
                  <w:szCs w:val="18"/>
                  <w:lang w:val="en-US"/>
                  <w:rPrChange w:id="6151" w:author="Hardik Malhotra" w:date="2021-09-30T17:52:00Z">
                    <w:rPr>
                      <w:rFonts w:ascii="Calibri" w:eastAsia="Times New Roman" w:hAnsi="Calibri" w:cs="Times New Roman"/>
                      <w:color w:val="000000"/>
                      <w:lang w:val="en-US"/>
                    </w:rPr>
                  </w:rPrChange>
                </w:rPr>
                <w:t>41</w:t>
              </w:r>
            </w:ins>
          </w:p>
        </w:tc>
        <w:tc>
          <w:tcPr>
            <w:tcW w:w="952" w:type="dxa"/>
            <w:shd w:val="clear" w:color="auto" w:fill="auto"/>
            <w:noWrap/>
            <w:vAlign w:val="bottom"/>
            <w:hideMark/>
            <w:tcPrChange w:id="6152" w:author="Hardik Malhotra" w:date="2021-09-30T17:51:00Z">
              <w:tcPr>
                <w:tcW w:w="952" w:type="dxa"/>
                <w:shd w:val="clear" w:color="auto" w:fill="auto"/>
                <w:noWrap/>
                <w:vAlign w:val="bottom"/>
                <w:hideMark/>
              </w:tcPr>
            </w:tcPrChange>
          </w:tcPr>
          <w:p w14:paraId="44672802" w14:textId="77777777" w:rsidR="00590BE8" w:rsidRPr="00590BE8" w:rsidRDefault="00590BE8" w:rsidP="00590BE8">
            <w:pPr>
              <w:spacing w:after="0" w:line="240" w:lineRule="auto"/>
              <w:jc w:val="right"/>
              <w:rPr>
                <w:ins w:id="6153" w:author="Hardik Malhotra" w:date="2021-09-30T17:50:00Z"/>
                <w:rFonts w:ascii="Verdana" w:eastAsia="Times New Roman" w:hAnsi="Verdana" w:cs="Times New Roman"/>
                <w:color w:val="000000"/>
                <w:sz w:val="18"/>
                <w:szCs w:val="18"/>
                <w:lang w:val="en-US"/>
                <w:rPrChange w:id="6154" w:author="Hardik Malhotra" w:date="2021-09-30T17:52:00Z">
                  <w:rPr>
                    <w:ins w:id="6155" w:author="Hardik Malhotra" w:date="2021-09-30T17:50:00Z"/>
                    <w:rFonts w:ascii="Calibri" w:eastAsia="Times New Roman" w:hAnsi="Calibri" w:cs="Times New Roman"/>
                    <w:color w:val="000000"/>
                    <w:lang w:val="en-US"/>
                  </w:rPr>
                </w:rPrChange>
              </w:rPr>
            </w:pPr>
            <w:ins w:id="6156" w:author="Hardik Malhotra" w:date="2021-09-30T17:50:00Z">
              <w:r w:rsidRPr="00590BE8">
                <w:rPr>
                  <w:rFonts w:ascii="Verdana" w:eastAsia="Times New Roman" w:hAnsi="Verdana" w:cs="Times New Roman"/>
                  <w:color w:val="000000"/>
                  <w:sz w:val="18"/>
                  <w:szCs w:val="18"/>
                  <w:lang w:val="en-US"/>
                  <w:rPrChange w:id="6157" w:author="Hardik Malhotra" w:date="2021-09-30T17:52:00Z">
                    <w:rPr>
                      <w:rFonts w:ascii="Calibri" w:eastAsia="Times New Roman" w:hAnsi="Calibri" w:cs="Times New Roman"/>
                      <w:color w:val="000000"/>
                      <w:lang w:val="en-US"/>
                    </w:rPr>
                  </w:rPrChange>
                </w:rPr>
                <w:t>41</w:t>
              </w:r>
            </w:ins>
          </w:p>
        </w:tc>
      </w:tr>
      <w:tr w:rsidR="00590BE8" w:rsidRPr="00590BE8" w14:paraId="1CEC0B98" w14:textId="77777777" w:rsidTr="00590BE8">
        <w:trPr>
          <w:trHeight w:val="303"/>
          <w:ins w:id="6158" w:author="Hardik Malhotra" w:date="2021-09-30T17:50:00Z"/>
          <w:trPrChange w:id="6159" w:author="Hardik Malhotra" w:date="2021-09-30T17:51:00Z">
            <w:trPr>
              <w:trHeight w:val="303"/>
            </w:trPr>
          </w:trPrChange>
        </w:trPr>
        <w:tc>
          <w:tcPr>
            <w:tcW w:w="4329" w:type="dxa"/>
            <w:vMerge w:val="restart"/>
            <w:shd w:val="clear" w:color="auto" w:fill="auto"/>
            <w:noWrap/>
            <w:vAlign w:val="center"/>
            <w:hideMark/>
            <w:tcPrChange w:id="6160" w:author="Hardik Malhotra" w:date="2021-09-30T17:51:00Z">
              <w:tcPr>
                <w:tcW w:w="4329" w:type="dxa"/>
                <w:vMerge w:val="restart"/>
                <w:shd w:val="clear" w:color="auto" w:fill="auto"/>
                <w:noWrap/>
                <w:vAlign w:val="center"/>
                <w:hideMark/>
              </w:tcPr>
            </w:tcPrChange>
          </w:tcPr>
          <w:p w14:paraId="180B22BD" w14:textId="71844D8E" w:rsidR="00590BE8" w:rsidRPr="00590BE8" w:rsidRDefault="00590BE8" w:rsidP="00184759">
            <w:pPr>
              <w:spacing w:after="0" w:line="240" w:lineRule="auto"/>
              <w:rPr>
                <w:ins w:id="6161" w:author="Hardik Malhotra" w:date="2021-09-30T17:50:00Z"/>
                <w:rFonts w:ascii="Verdana" w:eastAsia="Times New Roman" w:hAnsi="Verdana" w:cs="Times New Roman"/>
                <w:color w:val="000000"/>
                <w:sz w:val="18"/>
                <w:szCs w:val="18"/>
                <w:lang w:val="en-US"/>
                <w:rPrChange w:id="6162" w:author="Hardik Malhotra" w:date="2021-09-30T17:52:00Z">
                  <w:rPr>
                    <w:ins w:id="6163" w:author="Hardik Malhotra" w:date="2021-09-30T17:50:00Z"/>
                    <w:rFonts w:ascii="Calibri" w:eastAsia="Times New Roman" w:hAnsi="Calibri" w:cs="Times New Roman"/>
                    <w:color w:val="000000"/>
                    <w:lang w:val="en-US"/>
                  </w:rPr>
                </w:rPrChange>
              </w:rPr>
              <w:pPrChange w:id="6164" w:author="Hardik Malhotra" w:date="2021-09-30T22:50:00Z">
                <w:pPr>
                  <w:spacing w:after="0" w:line="240" w:lineRule="auto"/>
                  <w:jc w:val="center"/>
                </w:pPr>
              </w:pPrChange>
            </w:pPr>
            <w:ins w:id="6165" w:author="Hardik Malhotra" w:date="2021-09-30T17:50:00Z">
              <w:r w:rsidRPr="00590BE8">
                <w:rPr>
                  <w:rFonts w:ascii="Verdana" w:eastAsia="Times New Roman" w:hAnsi="Verdana" w:cs="Times New Roman"/>
                  <w:color w:val="000000"/>
                  <w:sz w:val="18"/>
                  <w:szCs w:val="18"/>
                  <w:lang w:val="en-US"/>
                  <w:rPrChange w:id="6166" w:author="Hardik Malhotra" w:date="2021-09-30T17:52:00Z">
                    <w:rPr>
                      <w:rFonts w:ascii="Calibri" w:eastAsia="Times New Roman" w:hAnsi="Calibri" w:cs="Times New Roman"/>
                      <w:color w:val="000000"/>
                      <w:lang w:val="en-US"/>
                    </w:rPr>
                  </w:rPrChange>
                </w:rPr>
                <w:t>Kukdo Chemical Co., Ltd.</w:t>
              </w:r>
            </w:ins>
          </w:p>
        </w:tc>
        <w:tc>
          <w:tcPr>
            <w:tcW w:w="1366" w:type="dxa"/>
            <w:shd w:val="clear" w:color="auto" w:fill="auto"/>
            <w:noWrap/>
            <w:vAlign w:val="bottom"/>
            <w:hideMark/>
            <w:tcPrChange w:id="6167" w:author="Hardik Malhotra" w:date="2021-09-30T17:51:00Z">
              <w:tcPr>
                <w:tcW w:w="1366" w:type="dxa"/>
                <w:shd w:val="clear" w:color="auto" w:fill="auto"/>
                <w:noWrap/>
                <w:vAlign w:val="bottom"/>
                <w:hideMark/>
              </w:tcPr>
            </w:tcPrChange>
          </w:tcPr>
          <w:p w14:paraId="7E406C0C" w14:textId="77777777" w:rsidR="00590BE8" w:rsidRPr="00590BE8" w:rsidRDefault="00590BE8" w:rsidP="00590BE8">
            <w:pPr>
              <w:spacing w:after="0" w:line="240" w:lineRule="auto"/>
              <w:rPr>
                <w:ins w:id="6168" w:author="Hardik Malhotra" w:date="2021-09-30T17:50:00Z"/>
                <w:rFonts w:ascii="Verdana" w:eastAsia="Times New Roman" w:hAnsi="Verdana" w:cs="Times New Roman"/>
                <w:color w:val="000000"/>
                <w:sz w:val="18"/>
                <w:szCs w:val="18"/>
                <w:lang w:val="en-US"/>
                <w:rPrChange w:id="6169" w:author="Hardik Malhotra" w:date="2021-09-30T17:52:00Z">
                  <w:rPr>
                    <w:ins w:id="6170" w:author="Hardik Malhotra" w:date="2021-09-30T17:50:00Z"/>
                    <w:rFonts w:ascii="Calibri" w:eastAsia="Times New Roman" w:hAnsi="Calibri" w:cs="Times New Roman"/>
                    <w:color w:val="000000"/>
                    <w:lang w:val="en-US"/>
                  </w:rPr>
                </w:rPrChange>
              </w:rPr>
            </w:pPr>
            <w:ins w:id="6171" w:author="Hardik Malhotra" w:date="2021-09-30T17:50:00Z">
              <w:r w:rsidRPr="00590BE8">
                <w:rPr>
                  <w:rFonts w:ascii="Verdana" w:eastAsia="Times New Roman" w:hAnsi="Verdana" w:cs="Times New Roman"/>
                  <w:color w:val="000000"/>
                  <w:sz w:val="18"/>
                  <w:szCs w:val="18"/>
                  <w:lang w:val="en-US"/>
                  <w:rPrChange w:id="6172" w:author="Hardik Malhotra" w:date="2021-09-30T17:52:00Z">
                    <w:rPr>
                      <w:rFonts w:ascii="Calibri" w:eastAsia="Times New Roman" w:hAnsi="Calibri" w:cs="Times New Roman"/>
                      <w:color w:val="000000"/>
                      <w:lang w:val="en-US"/>
                    </w:rPr>
                  </w:rPrChange>
                </w:rPr>
                <w:t>China</w:t>
              </w:r>
            </w:ins>
          </w:p>
        </w:tc>
        <w:tc>
          <w:tcPr>
            <w:tcW w:w="786" w:type="dxa"/>
            <w:shd w:val="clear" w:color="auto" w:fill="auto"/>
            <w:noWrap/>
            <w:vAlign w:val="bottom"/>
            <w:hideMark/>
            <w:tcPrChange w:id="6173" w:author="Hardik Malhotra" w:date="2021-09-30T17:51:00Z">
              <w:tcPr>
                <w:tcW w:w="786" w:type="dxa"/>
                <w:shd w:val="clear" w:color="auto" w:fill="auto"/>
                <w:noWrap/>
                <w:vAlign w:val="bottom"/>
                <w:hideMark/>
              </w:tcPr>
            </w:tcPrChange>
          </w:tcPr>
          <w:p w14:paraId="087DFBD4" w14:textId="77777777" w:rsidR="00590BE8" w:rsidRPr="00590BE8" w:rsidRDefault="00590BE8" w:rsidP="00590BE8">
            <w:pPr>
              <w:spacing w:after="0" w:line="240" w:lineRule="auto"/>
              <w:jc w:val="right"/>
              <w:rPr>
                <w:ins w:id="6174" w:author="Hardik Malhotra" w:date="2021-09-30T17:50:00Z"/>
                <w:rFonts w:ascii="Verdana" w:eastAsia="Times New Roman" w:hAnsi="Verdana" w:cs="Times New Roman"/>
                <w:color w:val="000000"/>
                <w:sz w:val="18"/>
                <w:szCs w:val="18"/>
                <w:lang w:val="en-US"/>
                <w:rPrChange w:id="6175" w:author="Hardik Malhotra" w:date="2021-09-30T17:52:00Z">
                  <w:rPr>
                    <w:ins w:id="6176" w:author="Hardik Malhotra" w:date="2021-09-30T17:50:00Z"/>
                    <w:rFonts w:ascii="Calibri" w:eastAsia="Times New Roman" w:hAnsi="Calibri" w:cs="Times New Roman"/>
                    <w:color w:val="000000"/>
                    <w:lang w:val="en-US"/>
                  </w:rPr>
                </w:rPrChange>
              </w:rPr>
            </w:pPr>
            <w:ins w:id="6177" w:author="Hardik Malhotra" w:date="2021-09-30T17:50:00Z">
              <w:r w:rsidRPr="00590BE8">
                <w:rPr>
                  <w:rFonts w:ascii="Verdana" w:eastAsia="Times New Roman" w:hAnsi="Verdana" w:cs="Times New Roman"/>
                  <w:color w:val="000000"/>
                  <w:sz w:val="18"/>
                  <w:szCs w:val="18"/>
                  <w:lang w:val="en-US"/>
                  <w:rPrChange w:id="6178" w:author="Hardik Malhotra" w:date="2021-09-30T17:52:00Z">
                    <w:rPr>
                      <w:rFonts w:ascii="Calibri" w:eastAsia="Times New Roman" w:hAnsi="Calibri" w:cs="Times New Roman"/>
                      <w:color w:val="000000"/>
                      <w:lang w:val="en-US"/>
                    </w:rPr>
                  </w:rPrChange>
                </w:rPr>
                <w:t>80</w:t>
              </w:r>
            </w:ins>
          </w:p>
        </w:tc>
        <w:tc>
          <w:tcPr>
            <w:tcW w:w="786" w:type="dxa"/>
            <w:shd w:val="clear" w:color="auto" w:fill="auto"/>
            <w:noWrap/>
            <w:vAlign w:val="bottom"/>
            <w:hideMark/>
            <w:tcPrChange w:id="6179" w:author="Hardik Malhotra" w:date="2021-09-30T17:51:00Z">
              <w:tcPr>
                <w:tcW w:w="786" w:type="dxa"/>
                <w:shd w:val="clear" w:color="auto" w:fill="auto"/>
                <w:noWrap/>
                <w:vAlign w:val="bottom"/>
                <w:hideMark/>
              </w:tcPr>
            </w:tcPrChange>
          </w:tcPr>
          <w:p w14:paraId="6432A40B" w14:textId="77777777" w:rsidR="00590BE8" w:rsidRPr="00590BE8" w:rsidRDefault="00590BE8" w:rsidP="00590BE8">
            <w:pPr>
              <w:spacing w:after="0" w:line="240" w:lineRule="auto"/>
              <w:jc w:val="right"/>
              <w:rPr>
                <w:ins w:id="6180" w:author="Hardik Malhotra" w:date="2021-09-30T17:50:00Z"/>
                <w:rFonts w:ascii="Verdana" w:eastAsia="Times New Roman" w:hAnsi="Verdana" w:cs="Times New Roman"/>
                <w:color w:val="000000"/>
                <w:sz w:val="18"/>
                <w:szCs w:val="18"/>
                <w:lang w:val="en-US"/>
                <w:rPrChange w:id="6181" w:author="Hardik Malhotra" w:date="2021-09-30T17:52:00Z">
                  <w:rPr>
                    <w:ins w:id="6182" w:author="Hardik Malhotra" w:date="2021-09-30T17:50:00Z"/>
                    <w:rFonts w:ascii="Calibri" w:eastAsia="Times New Roman" w:hAnsi="Calibri" w:cs="Times New Roman"/>
                    <w:color w:val="000000"/>
                    <w:lang w:val="en-US"/>
                  </w:rPr>
                </w:rPrChange>
              </w:rPr>
            </w:pPr>
            <w:ins w:id="6183" w:author="Hardik Malhotra" w:date="2021-09-30T17:50:00Z">
              <w:r w:rsidRPr="00590BE8">
                <w:rPr>
                  <w:rFonts w:ascii="Verdana" w:eastAsia="Times New Roman" w:hAnsi="Verdana" w:cs="Times New Roman"/>
                  <w:color w:val="000000"/>
                  <w:sz w:val="18"/>
                  <w:szCs w:val="18"/>
                  <w:lang w:val="en-US"/>
                  <w:rPrChange w:id="6184" w:author="Hardik Malhotra" w:date="2021-09-30T17:52:00Z">
                    <w:rPr>
                      <w:rFonts w:ascii="Calibri" w:eastAsia="Times New Roman" w:hAnsi="Calibri" w:cs="Times New Roman"/>
                      <w:color w:val="000000"/>
                      <w:lang w:val="en-US"/>
                    </w:rPr>
                  </w:rPrChange>
                </w:rPr>
                <w:t>200</w:t>
              </w:r>
            </w:ins>
          </w:p>
        </w:tc>
        <w:tc>
          <w:tcPr>
            <w:tcW w:w="963" w:type="dxa"/>
            <w:shd w:val="clear" w:color="auto" w:fill="auto"/>
            <w:noWrap/>
            <w:vAlign w:val="bottom"/>
            <w:hideMark/>
            <w:tcPrChange w:id="6185" w:author="Hardik Malhotra" w:date="2021-09-30T17:51:00Z">
              <w:tcPr>
                <w:tcW w:w="963" w:type="dxa"/>
                <w:shd w:val="clear" w:color="auto" w:fill="auto"/>
                <w:noWrap/>
                <w:vAlign w:val="bottom"/>
                <w:hideMark/>
              </w:tcPr>
            </w:tcPrChange>
          </w:tcPr>
          <w:p w14:paraId="05CC2466" w14:textId="77777777" w:rsidR="00590BE8" w:rsidRPr="00590BE8" w:rsidRDefault="00590BE8" w:rsidP="00590BE8">
            <w:pPr>
              <w:spacing w:after="0" w:line="240" w:lineRule="auto"/>
              <w:jc w:val="right"/>
              <w:rPr>
                <w:ins w:id="6186" w:author="Hardik Malhotra" w:date="2021-09-30T17:50:00Z"/>
                <w:rFonts w:ascii="Verdana" w:eastAsia="Times New Roman" w:hAnsi="Verdana" w:cs="Times New Roman"/>
                <w:color w:val="000000"/>
                <w:sz w:val="18"/>
                <w:szCs w:val="18"/>
                <w:lang w:val="en-US"/>
                <w:rPrChange w:id="6187" w:author="Hardik Malhotra" w:date="2021-09-30T17:52:00Z">
                  <w:rPr>
                    <w:ins w:id="6188" w:author="Hardik Malhotra" w:date="2021-09-30T17:50:00Z"/>
                    <w:rFonts w:ascii="Calibri" w:eastAsia="Times New Roman" w:hAnsi="Calibri" w:cs="Times New Roman"/>
                    <w:color w:val="000000"/>
                    <w:lang w:val="en-US"/>
                  </w:rPr>
                </w:rPrChange>
              </w:rPr>
            </w:pPr>
            <w:ins w:id="6189" w:author="Hardik Malhotra" w:date="2021-09-30T17:50:00Z">
              <w:r w:rsidRPr="00590BE8">
                <w:rPr>
                  <w:rFonts w:ascii="Verdana" w:eastAsia="Times New Roman" w:hAnsi="Verdana" w:cs="Times New Roman"/>
                  <w:color w:val="000000"/>
                  <w:sz w:val="18"/>
                  <w:szCs w:val="18"/>
                  <w:lang w:val="en-US"/>
                  <w:rPrChange w:id="6190" w:author="Hardik Malhotra" w:date="2021-09-30T17:52:00Z">
                    <w:rPr>
                      <w:rFonts w:ascii="Calibri" w:eastAsia="Times New Roman" w:hAnsi="Calibri" w:cs="Times New Roman"/>
                      <w:color w:val="000000"/>
                      <w:lang w:val="en-US"/>
                    </w:rPr>
                  </w:rPrChange>
                </w:rPr>
                <w:t>200</w:t>
              </w:r>
            </w:ins>
          </w:p>
        </w:tc>
        <w:tc>
          <w:tcPr>
            <w:tcW w:w="952" w:type="dxa"/>
            <w:shd w:val="clear" w:color="auto" w:fill="auto"/>
            <w:noWrap/>
            <w:vAlign w:val="bottom"/>
            <w:hideMark/>
            <w:tcPrChange w:id="6191" w:author="Hardik Malhotra" w:date="2021-09-30T17:51:00Z">
              <w:tcPr>
                <w:tcW w:w="952" w:type="dxa"/>
                <w:shd w:val="clear" w:color="auto" w:fill="auto"/>
                <w:noWrap/>
                <w:vAlign w:val="bottom"/>
                <w:hideMark/>
              </w:tcPr>
            </w:tcPrChange>
          </w:tcPr>
          <w:p w14:paraId="039D0DD6" w14:textId="6309F988" w:rsidR="00590BE8" w:rsidRPr="00590BE8" w:rsidRDefault="00590BE8" w:rsidP="00590BE8">
            <w:pPr>
              <w:spacing w:after="0" w:line="240" w:lineRule="auto"/>
              <w:jc w:val="right"/>
              <w:rPr>
                <w:ins w:id="6192" w:author="Hardik Malhotra" w:date="2021-09-30T17:50:00Z"/>
                <w:rFonts w:ascii="Verdana" w:eastAsia="Times New Roman" w:hAnsi="Verdana" w:cs="Times New Roman"/>
                <w:color w:val="000000"/>
                <w:sz w:val="18"/>
                <w:szCs w:val="18"/>
                <w:lang w:val="en-US"/>
                <w:rPrChange w:id="6193" w:author="Hardik Malhotra" w:date="2021-09-30T17:52:00Z">
                  <w:rPr>
                    <w:ins w:id="6194" w:author="Hardik Malhotra" w:date="2021-09-30T17:50:00Z"/>
                    <w:rFonts w:ascii="Calibri" w:eastAsia="Times New Roman" w:hAnsi="Calibri" w:cs="Times New Roman"/>
                    <w:color w:val="000000"/>
                    <w:lang w:val="en-US"/>
                  </w:rPr>
                </w:rPrChange>
              </w:rPr>
            </w:pPr>
            <w:ins w:id="6195" w:author="Hardik Malhotra" w:date="2021-09-30T17:50:00Z">
              <w:r w:rsidRPr="00590BE8">
                <w:rPr>
                  <w:rFonts w:ascii="Verdana" w:eastAsia="Times New Roman" w:hAnsi="Verdana" w:cs="Times New Roman"/>
                  <w:color w:val="000000"/>
                  <w:sz w:val="18"/>
                  <w:szCs w:val="18"/>
                  <w:lang w:val="en-US"/>
                  <w:rPrChange w:id="6196" w:author="Hardik Malhotra" w:date="2021-09-30T17:52:00Z">
                    <w:rPr>
                      <w:rFonts w:ascii="Calibri" w:eastAsia="Times New Roman" w:hAnsi="Calibri" w:cs="Times New Roman"/>
                      <w:color w:val="000000"/>
                      <w:lang w:val="en-US"/>
                    </w:rPr>
                  </w:rPrChange>
                </w:rPr>
                <w:t>200</w:t>
              </w:r>
            </w:ins>
          </w:p>
        </w:tc>
        <w:tc>
          <w:tcPr>
            <w:tcW w:w="952" w:type="dxa"/>
            <w:shd w:val="clear" w:color="auto" w:fill="auto"/>
            <w:noWrap/>
            <w:vAlign w:val="bottom"/>
            <w:hideMark/>
            <w:tcPrChange w:id="6197" w:author="Hardik Malhotra" w:date="2021-09-30T17:51:00Z">
              <w:tcPr>
                <w:tcW w:w="952" w:type="dxa"/>
                <w:shd w:val="clear" w:color="auto" w:fill="auto"/>
                <w:noWrap/>
                <w:vAlign w:val="bottom"/>
                <w:hideMark/>
              </w:tcPr>
            </w:tcPrChange>
          </w:tcPr>
          <w:p w14:paraId="3B2887BC" w14:textId="77777777" w:rsidR="00590BE8" w:rsidRPr="00590BE8" w:rsidRDefault="00590BE8" w:rsidP="00590BE8">
            <w:pPr>
              <w:spacing w:after="0" w:line="240" w:lineRule="auto"/>
              <w:jc w:val="right"/>
              <w:rPr>
                <w:ins w:id="6198" w:author="Hardik Malhotra" w:date="2021-09-30T17:50:00Z"/>
                <w:rFonts w:ascii="Verdana" w:eastAsia="Times New Roman" w:hAnsi="Verdana" w:cs="Times New Roman"/>
                <w:color w:val="000000"/>
                <w:sz w:val="18"/>
                <w:szCs w:val="18"/>
                <w:lang w:val="en-US"/>
                <w:rPrChange w:id="6199" w:author="Hardik Malhotra" w:date="2021-09-30T17:52:00Z">
                  <w:rPr>
                    <w:ins w:id="6200" w:author="Hardik Malhotra" w:date="2021-09-30T17:50:00Z"/>
                    <w:rFonts w:ascii="Calibri" w:eastAsia="Times New Roman" w:hAnsi="Calibri" w:cs="Times New Roman"/>
                    <w:color w:val="000000"/>
                    <w:lang w:val="en-US"/>
                  </w:rPr>
                </w:rPrChange>
              </w:rPr>
            </w:pPr>
            <w:ins w:id="6201" w:author="Hardik Malhotra" w:date="2021-09-30T17:50:00Z">
              <w:r w:rsidRPr="00590BE8">
                <w:rPr>
                  <w:rFonts w:ascii="Verdana" w:eastAsia="Times New Roman" w:hAnsi="Verdana" w:cs="Times New Roman"/>
                  <w:color w:val="000000"/>
                  <w:sz w:val="18"/>
                  <w:szCs w:val="18"/>
                  <w:lang w:val="en-US"/>
                  <w:rPrChange w:id="6202" w:author="Hardik Malhotra" w:date="2021-09-30T17:52:00Z">
                    <w:rPr>
                      <w:rFonts w:ascii="Calibri" w:eastAsia="Times New Roman" w:hAnsi="Calibri" w:cs="Times New Roman"/>
                      <w:color w:val="000000"/>
                      <w:lang w:val="en-US"/>
                    </w:rPr>
                  </w:rPrChange>
                </w:rPr>
                <w:t>200</w:t>
              </w:r>
            </w:ins>
          </w:p>
        </w:tc>
      </w:tr>
      <w:tr w:rsidR="00590BE8" w:rsidRPr="00590BE8" w14:paraId="01895524" w14:textId="77777777" w:rsidTr="00590BE8">
        <w:trPr>
          <w:trHeight w:val="303"/>
          <w:ins w:id="6203" w:author="Hardik Malhotra" w:date="2021-09-30T17:50:00Z"/>
          <w:trPrChange w:id="6204" w:author="Hardik Malhotra" w:date="2021-09-30T17:51:00Z">
            <w:trPr>
              <w:trHeight w:val="303"/>
            </w:trPr>
          </w:trPrChange>
        </w:trPr>
        <w:tc>
          <w:tcPr>
            <w:tcW w:w="4329" w:type="dxa"/>
            <w:vMerge/>
            <w:vAlign w:val="center"/>
            <w:hideMark/>
            <w:tcPrChange w:id="6205" w:author="Hardik Malhotra" w:date="2021-09-30T17:51:00Z">
              <w:tcPr>
                <w:tcW w:w="4329" w:type="dxa"/>
                <w:vMerge/>
                <w:vAlign w:val="center"/>
                <w:hideMark/>
              </w:tcPr>
            </w:tcPrChange>
          </w:tcPr>
          <w:p w14:paraId="268586F5" w14:textId="77777777" w:rsidR="00590BE8" w:rsidRPr="00590BE8" w:rsidRDefault="00590BE8" w:rsidP="00184759">
            <w:pPr>
              <w:spacing w:after="0" w:line="240" w:lineRule="auto"/>
              <w:rPr>
                <w:ins w:id="6206" w:author="Hardik Malhotra" w:date="2021-09-30T17:50:00Z"/>
                <w:rFonts w:ascii="Verdana" w:eastAsia="Times New Roman" w:hAnsi="Verdana" w:cs="Times New Roman"/>
                <w:color w:val="000000"/>
                <w:sz w:val="18"/>
                <w:szCs w:val="18"/>
                <w:lang w:val="en-US"/>
                <w:rPrChange w:id="6207" w:author="Hardik Malhotra" w:date="2021-09-30T17:52:00Z">
                  <w:rPr>
                    <w:ins w:id="6208" w:author="Hardik Malhotra" w:date="2021-09-30T17:50:00Z"/>
                    <w:rFonts w:ascii="Calibri" w:eastAsia="Times New Roman" w:hAnsi="Calibri" w:cs="Times New Roman"/>
                    <w:color w:val="000000"/>
                    <w:lang w:val="en-US"/>
                  </w:rPr>
                </w:rPrChange>
              </w:rPr>
              <w:pPrChange w:id="6209" w:author="Hardik Malhotra" w:date="2021-09-30T22:50:00Z">
                <w:pPr>
                  <w:spacing w:after="0" w:line="240" w:lineRule="auto"/>
                </w:pPr>
              </w:pPrChange>
            </w:pPr>
          </w:p>
        </w:tc>
        <w:tc>
          <w:tcPr>
            <w:tcW w:w="1366" w:type="dxa"/>
            <w:shd w:val="clear" w:color="auto" w:fill="auto"/>
            <w:noWrap/>
            <w:vAlign w:val="bottom"/>
            <w:hideMark/>
            <w:tcPrChange w:id="6210" w:author="Hardik Malhotra" w:date="2021-09-30T17:51:00Z">
              <w:tcPr>
                <w:tcW w:w="1366" w:type="dxa"/>
                <w:shd w:val="clear" w:color="auto" w:fill="auto"/>
                <w:noWrap/>
                <w:vAlign w:val="bottom"/>
                <w:hideMark/>
              </w:tcPr>
            </w:tcPrChange>
          </w:tcPr>
          <w:p w14:paraId="6B973C71" w14:textId="77777777" w:rsidR="00590BE8" w:rsidRPr="00590BE8" w:rsidRDefault="00590BE8" w:rsidP="00590BE8">
            <w:pPr>
              <w:spacing w:after="0" w:line="240" w:lineRule="auto"/>
              <w:rPr>
                <w:ins w:id="6211" w:author="Hardik Malhotra" w:date="2021-09-30T17:50:00Z"/>
                <w:rFonts w:ascii="Verdana" w:eastAsia="Times New Roman" w:hAnsi="Verdana" w:cs="Times New Roman"/>
                <w:color w:val="000000"/>
                <w:sz w:val="18"/>
                <w:szCs w:val="18"/>
                <w:lang w:val="en-US"/>
                <w:rPrChange w:id="6212" w:author="Hardik Malhotra" w:date="2021-09-30T17:52:00Z">
                  <w:rPr>
                    <w:ins w:id="6213" w:author="Hardik Malhotra" w:date="2021-09-30T17:50:00Z"/>
                    <w:rFonts w:ascii="Calibri" w:eastAsia="Times New Roman" w:hAnsi="Calibri" w:cs="Times New Roman"/>
                    <w:color w:val="000000"/>
                    <w:lang w:val="en-US"/>
                  </w:rPr>
                </w:rPrChange>
              </w:rPr>
            </w:pPr>
            <w:ins w:id="6214" w:author="Hardik Malhotra" w:date="2021-09-30T17:50:00Z">
              <w:r w:rsidRPr="00590BE8">
                <w:rPr>
                  <w:rFonts w:ascii="Verdana" w:eastAsia="Times New Roman" w:hAnsi="Verdana" w:cs="Times New Roman"/>
                  <w:color w:val="000000"/>
                  <w:sz w:val="18"/>
                  <w:szCs w:val="18"/>
                  <w:lang w:val="en-US"/>
                  <w:rPrChange w:id="6215" w:author="Hardik Malhotra" w:date="2021-09-30T17:52:00Z">
                    <w:rPr>
                      <w:rFonts w:ascii="Calibri" w:eastAsia="Times New Roman" w:hAnsi="Calibri" w:cs="Times New Roman"/>
                      <w:color w:val="000000"/>
                      <w:lang w:val="en-US"/>
                    </w:rPr>
                  </w:rPrChange>
                </w:rPr>
                <w:t>South Korea</w:t>
              </w:r>
            </w:ins>
          </w:p>
        </w:tc>
        <w:tc>
          <w:tcPr>
            <w:tcW w:w="786" w:type="dxa"/>
            <w:shd w:val="clear" w:color="auto" w:fill="auto"/>
            <w:noWrap/>
            <w:vAlign w:val="bottom"/>
            <w:hideMark/>
            <w:tcPrChange w:id="6216" w:author="Hardik Malhotra" w:date="2021-09-30T17:51:00Z">
              <w:tcPr>
                <w:tcW w:w="786" w:type="dxa"/>
                <w:shd w:val="clear" w:color="auto" w:fill="auto"/>
                <w:noWrap/>
                <w:vAlign w:val="bottom"/>
                <w:hideMark/>
              </w:tcPr>
            </w:tcPrChange>
          </w:tcPr>
          <w:p w14:paraId="23F6BA48" w14:textId="77777777" w:rsidR="00590BE8" w:rsidRPr="00590BE8" w:rsidRDefault="00590BE8" w:rsidP="00590BE8">
            <w:pPr>
              <w:spacing w:after="0" w:line="240" w:lineRule="auto"/>
              <w:jc w:val="right"/>
              <w:rPr>
                <w:ins w:id="6217" w:author="Hardik Malhotra" w:date="2021-09-30T17:50:00Z"/>
                <w:rFonts w:ascii="Verdana" w:eastAsia="Times New Roman" w:hAnsi="Verdana" w:cs="Times New Roman"/>
                <w:color w:val="000000"/>
                <w:sz w:val="18"/>
                <w:szCs w:val="18"/>
                <w:lang w:val="en-US"/>
                <w:rPrChange w:id="6218" w:author="Hardik Malhotra" w:date="2021-09-30T17:52:00Z">
                  <w:rPr>
                    <w:ins w:id="6219" w:author="Hardik Malhotra" w:date="2021-09-30T17:50:00Z"/>
                    <w:rFonts w:ascii="Calibri" w:eastAsia="Times New Roman" w:hAnsi="Calibri" w:cs="Times New Roman"/>
                    <w:color w:val="000000"/>
                    <w:lang w:val="en-US"/>
                  </w:rPr>
                </w:rPrChange>
              </w:rPr>
            </w:pPr>
            <w:ins w:id="6220" w:author="Hardik Malhotra" w:date="2021-09-30T17:50:00Z">
              <w:r w:rsidRPr="00590BE8">
                <w:rPr>
                  <w:rFonts w:ascii="Verdana" w:eastAsia="Times New Roman" w:hAnsi="Verdana" w:cs="Times New Roman"/>
                  <w:color w:val="000000"/>
                  <w:sz w:val="18"/>
                  <w:szCs w:val="18"/>
                  <w:lang w:val="en-US"/>
                  <w:rPrChange w:id="6221" w:author="Hardik Malhotra" w:date="2021-09-30T17:52:00Z">
                    <w:rPr>
                      <w:rFonts w:ascii="Calibri" w:eastAsia="Times New Roman" w:hAnsi="Calibri" w:cs="Times New Roman"/>
                      <w:color w:val="000000"/>
                      <w:lang w:val="en-US"/>
                    </w:rPr>
                  </w:rPrChange>
                </w:rPr>
                <w:t>160</w:t>
              </w:r>
            </w:ins>
          </w:p>
        </w:tc>
        <w:tc>
          <w:tcPr>
            <w:tcW w:w="786" w:type="dxa"/>
            <w:shd w:val="clear" w:color="auto" w:fill="auto"/>
            <w:noWrap/>
            <w:vAlign w:val="bottom"/>
            <w:hideMark/>
            <w:tcPrChange w:id="6222" w:author="Hardik Malhotra" w:date="2021-09-30T17:51:00Z">
              <w:tcPr>
                <w:tcW w:w="786" w:type="dxa"/>
                <w:shd w:val="clear" w:color="auto" w:fill="auto"/>
                <w:noWrap/>
                <w:vAlign w:val="bottom"/>
                <w:hideMark/>
              </w:tcPr>
            </w:tcPrChange>
          </w:tcPr>
          <w:p w14:paraId="4B55201E" w14:textId="77777777" w:rsidR="00590BE8" w:rsidRPr="00590BE8" w:rsidRDefault="00590BE8" w:rsidP="00590BE8">
            <w:pPr>
              <w:spacing w:after="0" w:line="240" w:lineRule="auto"/>
              <w:jc w:val="right"/>
              <w:rPr>
                <w:ins w:id="6223" w:author="Hardik Malhotra" w:date="2021-09-30T17:50:00Z"/>
                <w:rFonts w:ascii="Verdana" w:eastAsia="Times New Roman" w:hAnsi="Verdana" w:cs="Times New Roman"/>
                <w:color w:val="000000"/>
                <w:sz w:val="18"/>
                <w:szCs w:val="18"/>
                <w:lang w:val="en-US"/>
                <w:rPrChange w:id="6224" w:author="Hardik Malhotra" w:date="2021-09-30T17:52:00Z">
                  <w:rPr>
                    <w:ins w:id="6225" w:author="Hardik Malhotra" w:date="2021-09-30T17:50:00Z"/>
                    <w:rFonts w:ascii="Calibri" w:eastAsia="Times New Roman" w:hAnsi="Calibri" w:cs="Times New Roman"/>
                    <w:color w:val="000000"/>
                    <w:lang w:val="en-US"/>
                  </w:rPr>
                </w:rPrChange>
              </w:rPr>
            </w:pPr>
            <w:ins w:id="6226" w:author="Hardik Malhotra" w:date="2021-09-30T17:50:00Z">
              <w:r w:rsidRPr="00590BE8">
                <w:rPr>
                  <w:rFonts w:ascii="Verdana" w:eastAsia="Times New Roman" w:hAnsi="Verdana" w:cs="Times New Roman"/>
                  <w:color w:val="000000"/>
                  <w:sz w:val="18"/>
                  <w:szCs w:val="18"/>
                  <w:lang w:val="en-US"/>
                  <w:rPrChange w:id="6227" w:author="Hardik Malhotra" w:date="2021-09-30T17:52:00Z">
                    <w:rPr>
                      <w:rFonts w:ascii="Calibri" w:eastAsia="Times New Roman" w:hAnsi="Calibri" w:cs="Times New Roman"/>
                      <w:color w:val="000000"/>
                      <w:lang w:val="en-US"/>
                    </w:rPr>
                  </w:rPrChange>
                </w:rPr>
                <w:t>160</w:t>
              </w:r>
            </w:ins>
          </w:p>
        </w:tc>
        <w:tc>
          <w:tcPr>
            <w:tcW w:w="963" w:type="dxa"/>
            <w:shd w:val="clear" w:color="auto" w:fill="auto"/>
            <w:noWrap/>
            <w:vAlign w:val="bottom"/>
            <w:hideMark/>
            <w:tcPrChange w:id="6228" w:author="Hardik Malhotra" w:date="2021-09-30T17:51:00Z">
              <w:tcPr>
                <w:tcW w:w="963" w:type="dxa"/>
                <w:shd w:val="clear" w:color="auto" w:fill="auto"/>
                <w:noWrap/>
                <w:vAlign w:val="bottom"/>
                <w:hideMark/>
              </w:tcPr>
            </w:tcPrChange>
          </w:tcPr>
          <w:p w14:paraId="1BBDEF13" w14:textId="77777777" w:rsidR="00590BE8" w:rsidRPr="00590BE8" w:rsidRDefault="00590BE8" w:rsidP="00590BE8">
            <w:pPr>
              <w:spacing w:after="0" w:line="240" w:lineRule="auto"/>
              <w:jc w:val="right"/>
              <w:rPr>
                <w:ins w:id="6229" w:author="Hardik Malhotra" w:date="2021-09-30T17:50:00Z"/>
                <w:rFonts w:ascii="Verdana" w:eastAsia="Times New Roman" w:hAnsi="Verdana" w:cs="Times New Roman"/>
                <w:color w:val="000000"/>
                <w:sz w:val="18"/>
                <w:szCs w:val="18"/>
                <w:lang w:val="en-US"/>
                <w:rPrChange w:id="6230" w:author="Hardik Malhotra" w:date="2021-09-30T17:52:00Z">
                  <w:rPr>
                    <w:ins w:id="6231" w:author="Hardik Malhotra" w:date="2021-09-30T17:50:00Z"/>
                    <w:rFonts w:ascii="Calibri" w:eastAsia="Times New Roman" w:hAnsi="Calibri" w:cs="Times New Roman"/>
                    <w:color w:val="000000"/>
                    <w:lang w:val="en-US"/>
                  </w:rPr>
                </w:rPrChange>
              </w:rPr>
            </w:pPr>
            <w:ins w:id="6232" w:author="Hardik Malhotra" w:date="2021-09-30T17:50:00Z">
              <w:r w:rsidRPr="00590BE8">
                <w:rPr>
                  <w:rFonts w:ascii="Verdana" w:eastAsia="Times New Roman" w:hAnsi="Verdana" w:cs="Times New Roman"/>
                  <w:color w:val="000000"/>
                  <w:sz w:val="18"/>
                  <w:szCs w:val="18"/>
                  <w:lang w:val="en-US"/>
                  <w:rPrChange w:id="6233" w:author="Hardik Malhotra" w:date="2021-09-30T17:52:00Z">
                    <w:rPr>
                      <w:rFonts w:ascii="Calibri" w:eastAsia="Times New Roman" w:hAnsi="Calibri" w:cs="Times New Roman"/>
                      <w:color w:val="000000"/>
                      <w:lang w:val="en-US"/>
                    </w:rPr>
                  </w:rPrChange>
                </w:rPr>
                <w:t>160</w:t>
              </w:r>
            </w:ins>
          </w:p>
        </w:tc>
        <w:tc>
          <w:tcPr>
            <w:tcW w:w="952" w:type="dxa"/>
            <w:shd w:val="clear" w:color="auto" w:fill="auto"/>
            <w:noWrap/>
            <w:vAlign w:val="bottom"/>
            <w:hideMark/>
            <w:tcPrChange w:id="6234" w:author="Hardik Malhotra" w:date="2021-09-30T17:51:00Z">
              <w:tcPr>
                <w:tcW w:w="952" w:type="dxa"/>
                <w:shd w:val="clear" w:color="auto" w:fill="auto"/>
                <w:noWrap/>
                <w:vAlign w:val="bottom"/>
                <w:hideMark/>
              </w:tcPr>
            </w:tcPrChange>
          </w:tcPr>
          <w:p w14:paraId="60896D03" w14:textId="77777777" w:rsidR="00590BE8" w:rsidRPr="00590BE8" w:rsidRDefault="00590BE8" w:rsidP="00590BE8">
            <w:pPr>
              <w:spacing w:after="0" w:line="240" w:lineRule="auto"/>
              <w:jc w:val="right"/>
              <w:rPr>
                <w:ins w:id="6235" w:author="Hardik Malhotra" w:date="2021-09-30T17:50:00Z"/>
                <w:rFonts w:ascii="Verdana" w:eastAsia="Times New Roman" w:hAnsi="Verdana" w:cs="Times New Roman"/>
                <w:color w:val="000000"/>
                <w:sz w:val="18"/>
                <w:szCs w:val="18"/>
                <w:lang w:val="en-US"/>
                <w:rPrChange w:id="6236" w:author="Hardik Malhotra" w:date="2021-09-30T17:52:00Z">
                  <w:rPr>
                    <w:ins w:id="6237" w:author="Hardik Malhotra" w:date="2021-09-30T17:50:00Z"/>
                    <w:rFonts w:ascii="Calibri" w:eastAsia="Times New Roman" w:hAnsi="Calibri" w:cs="Times New Roman"/>
                    <w:color w:val="000000"/>
                    <w:lang w:val="en-US"/>
                  </w:rPr>
                </w:rPrChange>
              </w:rPr>
            </w:pPr>
            <w:ins w:id="6238" w:author="Hardik Malhotra" w:date="2021-09-30T17:50:00Z">
              <w:r w:rsidRPr="00590BE8">
                <w:rPr>
                  <w:rFonts w:ascii="Verdana" w:eastAsia="Times New Roman" w:hAnsi="Verdana" w:cs="Times New Roman"/>
                  <w:color w:val="000000"/>
                  <w:sz w:val="18"/>
                  <w:szCs w:val="18"/>
                  <w:lang w:val="en-US"/>
                  <w:rPrChange w:id="6239" w:author="Hardik Malhotra" w:date="2021-09-30T17:52:00Z">
                    <w:rPr>
                      <w:rFonts w:ascii="Calibri" w:eastAsia="Times New Roman" w:hAnsi="Calibri" w:cs="Times New Roman"/>
                      <w:color w:val="000000"/>
                      <w:lang w:val="en-US"/>
                    </w:rPr>
                  </w:rPrChange>
                </w:rPr>
                <w:t>160</w:t>
              </w:r>
            </w:ins>
          </w:p>
        </w:tc>
        <w:tc>
          <w:tcPr>
            <w:tcW w:w="952" w:type="dxa"/>
            <w:shd w:val="clear" w:color="auto" w:fill="auto"/>
            <w:noWrap/>
            <w:vAlign w:val="bottom"/>
            <w:hideMark/>
            <w:tcPrChange w:id="6240" w:author="Hardik Malhotra" w:date="2021-09-30T17:51:00Z">
              <w:tcPr>
                <w:tcW w:w="952" w:type="dxa"/>
                <w:shd w:val="clear" w:color="auto" w:fill="auto"/>
                <w:noWrap/>
                <w:vAlign w:val="bottom"/>
                <w:hideMark/>
              </w:tcPr>
            </w:tcPrChange>
          </w:tcPr>
          <w:p w14:paraId="13280660" w14:textId="77777777" w:rsidR="00590BE8" w:rsidRPr="00590BE8" w:rsidRDefault="00590BE8" w:rsidP="00590BE8">
            <w:pPr>
              <w:spacing w:after="0" w:line="240" w:lineRule="auto"/>
              <w:jc w:val="right"/>
              <w:rPr>
                <w:ins w:id="6241" w:author="Hardik Malhotra" w:date="2021-09-30T17:50:00Z"/>
                <w:rFonts w:ascii="Verdana" w:eastAsia="Times New Roman" w:hAnsi="Verdana" w:cs="Times New Roman"/>
                <w:color w:val="000000"/>
                <w:sz w:val="18"/>
                <w:szCs w:val="18"/>
                <w:lang w:val="en-US"/>
                <w:rPrChange w:id="6242" w:author="Hardik Malhotra" w:date="2021-09-30T17:52:00Z">
                  <w:rPr>
                    <w:ins w:id="6243" w:author="Hardik Malhotra" w:date="2021-09-30T17:50:00Z"/>
                    <w:rFonts w:ascii="Calibri" w:eastAsia="Times New Roman" w:hAnsi="Calibri" w:cs="Times New Roman"/>
                    <w:color w:val="000000"/>
                    <w:lang w:val="en-US"/>
                  </w:rPr>
                </w:rPrChange>
              </w:rPr>
            </w:pPr>
            <w:ins w:id="6244" w:author="Hardik Malhotra" w:date="2021-09-30T17:50:00Z">
              <w:r w:rsidRPr="00590BE8">
                <w:rPr>
                  <w:rFonts w:ascii="Verdana" w:eastAsia="Times New Roman" w:hAnsi="Verdana" w:cs="Times New Roman"/>
                  <w:color w:val="000000"/>
                  <w:sz w:val="18"/>
                  <w:szCs w:val="18"/>
                  <w:lang w:val="en-US"/>
                  <w:rPrChange w:id="6245" w:author="Hardik Malhotra" w:date="2021-09-30T17:52:00Z">
                    <w:rPr>
                      <w:rFonts w:ascii="Calibri" w:eastAsia="Times New Roman" w:hAnsi="Calibri" w:cs="Times New Roman"/>
                      <w:color w:val="000000"/>
                      <w:lang w:val="en-US"/>
                    </w:rPr>
                  </w:rPrChange>
                </w:rPr>
                <w:t>160</w:t>
              </w:r>
            </w:ins>
          </w:p>
        </w:tc>
      </w:tr>
      <w:tr w:rsidR="00590BE8" w:rsidRPr="00590BE8" w14:paraId="1AF051D1" w14:textId="77777777" w:rsidTr="00590BE8">
        <w:trPr>
          <w:trHeight w:val="303"/>
          <w:ins w:id="6246" w:author="Hardik Malhotra" w:date="2021-09-30T17:50:00Z"/>
          <w:trPrChange w:id="6247" w:author="Hardik Malhotra" w:date="2021-09-30T17:51:00Z">
            <w:trPr>
              <w:trHeight w:val="303"/>
            </w:trPr>
          </w:trPrChange>
        </w:trPr>
        <w:tc>
          <w:tcPr>
            <w:tcW w:w="4329" w:type="dxa"/>
            <w:vMerge/>
            <w:vAlign w:val="center"/>
            <w:hideMark/>
            <w:tcPrChange w:id="6248" w:author="Hardik Malhotra" w:date="2021-09-30T17:51:00Z">
              <w:tcPr>
                <w:tcW w:w="4329" w:type="dxa"/>
                <w:vMerge/>
                <w:vAlign w:val="center"/>
                <w:hideMark/>
              </w:tcPr>
            </w:tcPrChange>
          </w:tcPr>
          <w:p w14:paraId="0C93E567" w14:textId="77777777" w:rsidR="00590BE8" w:rsidRPr="00590BE8" w:rsidRDefault="00590BE8" w:rsidP="00184759">
            <w:pPr>
              <w:spacing w:after="0" w:line="240" w:lineRule="auto"/>
              <w:rPr>
                <w:ins w:id="6249" w:author="Hardik Malhotra" w:date="2021-09-30T17:50:00Z"/>
                <w:rFonts w:ascii="Verdana" w:eastAsia="Times New Roman" w:hAnsi="Verdana" w:cs="Times New Roman"/>
                <w:color w:val="000000"/>
                <w:sz w:val="18"/>
                <w:szCs w:val="18"/>
                <w:lang w:val="en-US"/>
                <w:rPrChange w:id="6250" w:author="Hardik Malhotra" w:date="2021-09-30T17:52:00Z">
                  <w:rPr>
                    <w:ins w:id="6251" w:author="Hardik Malhotra" w:date="2021-09-30T17:50:00Z"/>
                    <w:rFonts w:ascii="Calibri" w:eastAsia="Times New Roman" w:hAnsi="Calibri" w:cs="Times New Roman"/>
                    <w:color w:val="000000"/>
                    <w:lang w:val="en-US"/>
                  </w:rPr>
                </w:rPrChange>
              </w:rPr>
              <w:pPrChange w:id="6252" w:author="Hardik Malhotra" w:date="2021-09-30T22:50:00Z">
                <w:pPr>
                  <w:spacing w:after="0" w:line="240" w:lineRule="auto"/>
                </w:pPr>
              </w:pPrChange>
            </w:pPr>
          </w:p>
        </w:tc>
        <w:tc>
          <w:tcPr>
            <w:tcW w:w="1366" w:type="dxa"/>
            <w:shd w:val="clear" w:color="auto" w:fill="auto"/>
            <w:noWrap/>
            <w:vAlign w:val="bottom"/>
            <w:hideMark/>
            <w:tcPrChange w:id="6253" w:author="Hardik Malhotra" w:date="2021-09-30T17:51:00Z">
              <w:tcPr>
                <w:tcW w:w="1366" w:type="dxa"/>
                <w:shd w:val="clear" w:color="auto" w:fill="auto"/>
                <w:noWrap/>
                <w:vAlign w:val="bottom"/>
                <w:hideMark/>
              </w:tcPr>
            </w:tcPrChange>
          </w:tcPr>
          <w:p w14:paraId="20D4510D" w14:textId="77777777" w:rsidR="00590BE8" w:rsidRPr="00590BE8" w:rsidRDefault="00590BE8" w:rsidP="00590BE8">
            <w:pPr>
              <w:spacing w:after="0" w:line="240" w:lineRule="auto"/>
              <w:rPr>
                <w:ins w:id="6254" w:author="Hardik Malhotra" w:date="2021-09-30T17:50:00Z"/>
                <w:rFonts w:ascii="Verdana" w:eastAsia="Times New Roman" w:hAnsi="Verdana" w:cs="Times New Roman"/>
                <w:color w:val="000000"/>
                <w:sz w:val="18"/>
                <w:szCs w:val="18"/>
                <w:lang w:val="en-US"/>
                <w:rPrChange w:id="6255" w:author="Hardik Malhotra" w:date="2021-09-30T17:52:00Z">
                  <w:rPr>
                    <w:ins w:id="6256" w:author="Hardik Malhotra" w:date="2021-09-30T17:50:00Z"/>
                    <w:rFonts w:ascii="Calibri" w:eastAsia="Times New Roman" w:hAnsi="Calibri" w:cs="Times New Roman"/>
                    <w:color w:val="000000"/>
                    <w:lang w:val="en-US"/>
                  </w:rPr>
                </w:rPrChange>
              </w:rPr>
            </w:pPr>
            <w:ins w:id="6257" w:author="Hardik Malhotra" w:date="2021-09-30T17:50:00Z">
              <w:r w:rsidRPr="00590BE8">
                <w:rPr>
                  <w:rFonts w:ascii="Verdana" w:eastAsia="Times New Roman" w:hAnsi="Verdana" w:cs="Times New Roman"/>
                  <w:color w:val="000000"/>
                  <w:sz w:val="18"/>
                  <w:szCs w:val="18"/>
                  <w:lang w:val="en-US"/>
                  <w:rPrChange w:id="6258" w:author="Hardik Malhotra" w:date="2021-09-30T17:52:00Z">
                    <w:rPr>
                      <w:rFonts w:ascii="Calibri" w:eastAsia="Times New Roman" w:hAnsi="Calibri" w:cs="Times New Roman"/>
                      <w:color w:val="000000"/>
                      <w:lang w:val="en-US"/>
                    </w:rPr>
                  </w:rPrChange>
                </w:rPr>
                <w:t>India</w:t>
              </w:r>
            </w:ins>
          </w:p>
        </w:tc>
        <w:tc>
          <w:tcPr>
            <w:tcW w:w="786" w:type="dxa"/>
            <w:shd w:val="clear" w:color="auto" w:fill="auto"/>
            <w:noWrap/>
            <w:vAlign w:val="bottom"/>
            <w:hideMark/>
            <w:tcPrChange w:id="6259" w:author="Hardik Malhotra" w:date="2021-09-30T17:51:00Z">
              <w:tcPr>
                <w:tcW w:w="786" w:type="dxa"/>
                <w:shd w:val="clear" w:color="auto" w:fill="auto"/>
                <w:noWrap/>
                <w:vAlign w:val="bottom"/>
                <w:hideMark/>
              </w:tcPr>
            </w:tcPrChange>
          </w:tcPr>
          <w:p w14:paraId="0C361A48" w14:textId="77777777" w:rsidR="00590BE8" w:rsidRPr="00590BE8" w:rsidRDefault="00590BE8" w:rsidP="00590BE8">
            <w:pPr>
              <w:spacing w:after="0" w:line="240" w:lineRule="auto"/>
              <w:jc w:val="right"/>
              <w:rPr>
                <w:ins w:id="6260" w:author="Hardik Malhotra" w:date="2021-09-30T17:50:00Z"/>
                <w:rFonts w:ascii="Verdana" w:eastAsia="Times New Roman" w:hAnsi="Verdana" w:cs="Times New Roman"/>
                <w:color w:val="000000"/>
                <w:sz w:val="18"/>
                <w:szCs w:val="18"/>
                <w:lang w:val="en-US"/>
                <w:rPrChange w:id="6261" w:author="Hardik Malhotra" w:date="2021-09-30T17:52:00Z">
                  <w:rPr>
                    <w:ins w:id="6262" w:author="Hardik Malhotra" w:date="2021-09-30T17:50:00Z"/>
                    <w:rFonts w:ascii="Calibri" w:eastAsia="Times New Roman" w:hAnsi="Calibri" w:cs="Times New Roman"/>
                    <w:color w:val="000000"/>
                    <w:lang w:val="en-US"/>
                  </w:rPr>
                </w:rPrChange>
              </w:rPr>
            </w:pPr>
            <w:ins w:id="6263" w:author="Hardik Malhotra" w:date="2021-09-30T17:50:00Z">
              <w:r w:rsidRPr="00590BE8">
                <w:rPr>
                  <w:rFonts w:ascii="Verdana" w:eastAsia="Times New Roman" w:hAnsi="Verdana" w:cs="Times New Roman"/>
                  <w:color w:val="000000"/>
                  <w:sz w:val="18"/>
                  <w:szCs w:val="18"/>
                  <w:lang w:val="en-US"/>
                  <w:rPrChange w:id="6264" w:author="Hardik Malhotra" w:date="2021-09-30T17:52:00Z">
                    <w:rPr>
                      <w:rFonts w:ascii="Calibri" w:eastAsia="Times New Roman" w:hAnsi="Calibri" w:cs="Times New Roman"/>
                      <w:color w:val="000000"/>
                      <w:lang w:val="en-US"/>
                    </w:rPr>
                  </w:rPrChange>
                </w:rPr>
                <w:t>0</w:t>
              </w:r>
            </w:ins>
          </w:p>
        </w:tc>
        <w:tc>
          <w:tcPr>
            <w:tcW w:w="786" w:type="dxa"/>
            <w:shd w:val="clear" w:color="auto" w:fill="auto"/>
            <w:noWrap/>
            <w:vAlign w:val="bottom"/>
            <w:hideMark/>
            <w:tcPrChange w:id="6265" w:author="Hardik Malhotra" w:date="2021-09-30T17:51:00Z">
              <w:tcPr>
                <w:tcW w:w="786" w:type="dxa"/>
                <w:shd w:val="clear" w:color="auto" w:fill="auto"/>
                <w:noWrap/>
                <w:vAlign w:val="bottom"/>
                <w:hideMark/>
              </w:tcPr>
            </w:tcPrChange>
          </w:tcPr>
          <w:p w14:paraId="129B00FB" w14:textId="77777777" w:rsidR="00590BE8" w:rsidRPr="00590BE8" w:rsidRDefault="00590BE8" w:rsidP="00590BE8">
            <w:pPr>
              <w:spacing w:after="0" w:line="240" w:lineRule="auto"/>
              <w:jc w:val="right"/>
              <w:rPr>
                <w:ins w:id="6266" w:author="Hardik Malhotra" w:date="2021-09-30T17:50:00Z"/>
                <w:rFonts w:ascii="Verdana" w:eastAsia="Times New Roman" w:hAnsi="Verdana" w:cs="Times New Roman"/>
                <w:color w:val="000000"/>
                <w:sz w:val="18"/>
                <w:szCs w:val="18"/>
                <w:lang w:val="en-US"/>
                <w:rPrChange w:id="6267" w:author="Hardik Malhotra" w:date="2021-09-30T17:52:00Z">
                  <w:rPr>
                    <w:ins w:id="6268" w:author="Hardik Malhotra" w:date="2021-09-30T17:50:00Z"/>
                    <w:rFonts w:ascii="Calibri" w:eastAsia="Times New Roman" w:hAnsi="Calibri" w:cs="Times New Roman"/>
                    <w:color w:val="000000"/>
                    <w:lang w:val="en-US"/>
                  </w:rPr>
                </w:rPrChange>
              </w:rPr>
            </w:pPr>
            <w:ins w:id="6269" w:author="Hardik Malhotra" w:date="2021-09-30T17:50:00Z">
              <w:r w:rsidRPr="00590BE8">
                <w:rPr>
                  <w:rFonts w:ascii="Verdana" w:eastAsia="Times New Roman" w:hAnsi="Verdana" w:cs="Times New Roman"/>
                  <w:color w:val="000000"/>
                  <w:sz w:val="18"/>
                  <w:szCs w:val="18"/>
                  <w:lang w:val="en-US"/>
                  <w:rPrChange w:id="6270" w:author="Hardik Malhotra" w:date="2021-09-30T17:52:00Z">
                    <w:rPr>
                      <w:rFonts w:ascii="Calibri" w:eastAsia="Times New Roman" w:hAnsi="Calibri" w:cs="Times New Roman"/>
                      <w:color w:val="000000"/>
                      <w:lang w:val="en-US"/>
                    </w:rPr>
                  </w:rPrChange>
                </w:rPr>
                <w:t>40</w:t>
              </w:r>
            </w:ins>
          </w:p>
        </w:tc>
        <w:tc>
          <w:tcPr>
            <w:tcW w:w="963" w:type="dxa"/>
            <w:shd w:val="clear" w:color="auto" w:fill="auto"/>
            <w:noWrap/>
            <w:vAlign w:val="bottom"/>
            <w:hideMark/>
            <w:tcPrChange w:id="6271" w:author="Hardik Malhotra" w:date="2021-09-30T17:51:00Z">
              <w:tcPr>
                <w:tcW w:w="963" w:type="dxa"/>
                <w:shd w:val="clear" w:color="auto" w:fill="auto"/>
                <w:noWrap/>
                <w:vAlign w:val="bottom"/>
                <w:hideMark/>
              </w:tcPr>
            </w:tcPrChange>
          </w:tcPr>
          <w:p w14:paraId="5F815D95" w14:textId="77777777" w:rsidR="00590BE8" w:rsidRPr="00590BE8" w:rsidRDefault="00590BE8" w:rsidP="00590BE8">
            <w:pPr>
              <w:spacing w:after="0" w:line="240" w:lineRule="auto"/>
              <w:jc w:val="right"/>
              <w:rPr>
                <w:ins w:id="6272" w:author="Hardik Malhotra" w:date="2021-09-30T17:50:00Z"/>
                <w:rFonts w:ascii="Verdana" w:eastAsia="Times New Roman" w:hAnsi="Verdana" w:cs="Times New Roman"/>
                <w:color w:val="000000"/>
                <w:sz w:val="18"/>
                <w:szCs w:val="18"/>
                <w:lang w:val="en-US"/>
                <w:rPrChange w:id="6273" w:author="Hardik Malhotra" w:date="2021-09-30T17:52:00Z">
                  <w:rPr>
                    <w:ins w:id="6274" w:author="Hardik Malhotra" w:date="2021-09-30T17:50:00Z"/>
                    <w:rFonts w:ascii="Calibri" w:eastAsia="Times New Roman" w:hAnsi="Calibri" w:cs="Times New Roman"/>
                    <w:color w:val="000000"/>
                    <w:lang w:val="en-US"/>
                  </w:rPr>
                </w:rPrChange>
              </w:rPr>
            </w:pPr>
            <w:ins w:id="6275" w:author="Hardik Malhotra" w:date="2021-09-30T17:50:00Z">
              <w:r w:rsidRPr="00590BE8">
                <w:rPr>
                  <w:rFonts w:ascii="Verdana" w:eastAsia="Times New Roman" w:hAnsi="Verdana" w:cs="Times New Roman"/>
                  <w:color w:val="000000"/>
                  <w:sz w:val="18"/>
                  <w:szCs w:val="18"/>
                  <w:lang w:val="en-US"/>
                  <w:rPrChange w:id="6276" w:author="Hardik Malhotra" w:date="2021-09-30T17:52:00Z">
                    <w:rPr>
                      <w:rFonts w:ascii="Calibri" w:eastAsia="Times New Roman" w:hAnsi="Calibri" w:cs="Times New Roman"/>
                      <w:color w:val="000000"/>
                      <w:lang w:val="en-US"/>
                    </w:rPr>
                  </w:rPrChange>
                </w:rPr>
                <w:t>40</w:t>
              </w:r>
            </w:ins>
          </w:p>
        </w:tc>
        <w:tc>
          <w:tcPr>
            <w:tcW w:w="952" w:type="dxa"/>
            <w:shd w:val="clear" w:color="auto" w:fill="auto"/>
            <w:noWrap/>
            <w:vAlign w:val="bottom"/>
            <w:hideMark/>
            <w:tcPrChange w:id="6277" w:author="Hardik Malhotra" w:date="2021-09-30T17:51:00Z">
              <w:tcPr>
                <w:tcW w:w="952" w:type="dxa"/>
                <w:shd w:val="clear" w:color="auto" w:fill="auto"/>
                <w:noWrap/>
                <w:vAlign w:val="bottom"/>
                <w:hideMark/>
              </w:tcPr>
            </w:tcPrChange>
          </w:tcPr>
          <w:p w14:paraId="00F00EC3" w14:textId="63C68CA6" w:rsidR="00590BE8" w:rsidRPr="00590BE8" w:rsidRDefault="00590BE8" w:rsidP="00590BE8">
            <w:pPr>
              <w:spacing w:after="0" w:line="240" w:lineRule="auto"/>
              <w:jc w:val="right"/>
              <w:rPr>
                <w:ins w:id="6278" w:author="Hardik Malhotra" w:date="2021-09-30T17:50:00Z"/>
                <w:rFonts w:ascii="Verdana" w:eastAsia="Times New Roman" w:hAnsi="Verdana" w:cs="Times New Roman"/>
                <w:color w:val="000000"/>
                <w:sz w:val="18"/>
                <w:szCs w:val="18"/>
                <w:lang w:val="en-US"/>
                <w:rPrChange w:id="6279" w:author="Hardik Malhotra" w:date="2021-09-30T17:52:00Z">
                  <w:rPr>
                    <w:ins w:id="6280" w:author="Hardik Malhotra" w:date="2021-09-30T17:50:00Z"/>
                    <w:rFonts w:ascii="Calibri" w:eastAsia="Times New Roman" w:hAnsi="Calibri" w:cs="Times New Roman"/>
                    <w:color w:val="000000"/>
                    <w:lang w:val="en-US"/>
                  </w:rPr>
                </w:rPrChange>
              </w:rPr>
            </w:pPr>
            <w:ins w:id="6281" w:author="Hardik Malhotra" w:date="2021-09-30T17:50:00Z">
              <w:r w:rsidRPr="00590BE8">
                <w:rPr>
                  <w:rFonts w:ascii="Verdana" w:eastAsia="Times New Roman" w:hAnsi="Verdana" w:cs="Times New Roman"/>
                  <w:color w:val="000000"/>
                  <w:sz w:val="18"/>
                  <w:szCs w:val="18"/>
                  <w:lang w:val="en-US"/>
                  <w:rPrChange w:id="6282" w:author="Hardik Malhotra" w:date="2021-09-30T17:52:00Z">
                    <w:rPr>
                      <w:rFonts w:ascii="Calibri" w:eastAsia="Times New Roman" w:hAnsi="Calibri" w:cs="Times New Roman"/>
                      <w:color w:val="000000"/>
                      <w:lang w:val="en-US"/>
                    </w:rPr>
                  </w:rPrChange>
                </w:rPr>
                <w:t>40</w:t>
              </w:r>
            </w:ins>
          </w:p>
        </w:tc>
        <w:tc>
          <w:tcPr>
            <w:tcW w:w="952" w:type="dxa"/>
            <w:shd w:val="clear" w:color="auto" w:fill="auto"/>
            <w:noWrap/>
            <w:vAlign w:val="bottom"/>
            <w:hideMark/>
            <w:tcPrChange w:id="6283" w:author="Hardik Malhotra" w:date="2021-09-30T17:51:00Z">
              <w:tcPr>
                <w:tcW w:w="952" w:type="dxa"/>
                <w:shd w:val="clear" w:color="auto" w:fill="auto"/>
                <w:noWrap/>
                <w:vAlign w:val="bottom"/>
                <w:hideMark/>
              </w:tcPr>
            </w:tcPrChange>
          </w:tcPr>
          <w:p w14:paraId="147300BF" w14:textId="77777777" w:rsidR="00590BE8" w:rsidRPr="00590BE8" w:rsidRDefault="00590BE8" w:rsidP="00590BE8">
            <w:pPr>
              <w:spacing w:after="0" w:line="240" w:lineRule="auto"/>
              <w:jc w:val="right"/>
              <w:rPr>
                <w:ins w:id="6284" w:author="Hardik Malhotra" w:date="2021-09-30T17:50:00Z"/>
                <w:rFonts w:ascii="Verdana" w:eastAsia="Times New Roman" w:hAnsi="Verdana" w:cs="Times New Roman"/>
                <w:color w:val="000000"/>
                <w:sz w:val="18"/>
                <w:szCs w:val="18"/>
                <w:lang w:val="en-US"/>
                <w:rPrChange w:id="6285" w:author="Hardik Malhotra" w:date="2021-09-30T17:52:00Z">
                  <w:rPr>
                    <w:ins w:id="6286" w:author="Hardik Malhotra" w:date="2021-09-30T17:50:00Z"/>
                    <w:rFonts w:ascii="Calibri" w:eastAsia="Times New Roman" w:hAnsi="Calibri" w:cs="Times New Roman"/>
                    <w:color w:val="000000"/>
                    <w:lang w:val="en-US"/>
                  </w:rPr>
                </w:rPrChange>
              </w:rPr>
            </w:pPr>
            <w:ins w:id="6287" w:author="Hardik Malhotra" w:date="2021-09-30T17:50:00Z">
              <w:r w:rsidRPr="00590BE8">
                <w:rPr>
                  <w:rFonts w:ascii="Verdana" w:eastAsia="Times New Roman" w:hAnsi="Verdana" w:cs="Times New Roman"/>
                  <w:color w:val="000000"/>
                  <w:sz w:val="18"/>
                  <w:szCs w:val="18"/>
                  <w:lang w:val="en-US"/>
                  <w:rPrChange w:id="6288" w:author="Hardik Malhotra" w:date="2021-09-30T17:52:00Z">
                    <w:rPr>
                      <w:rFonts w:ascii="Calibri" w:eastAsia="Times New Roman" w:hAnsi="Calibri" w:cs="Times New Roman"/>
                      <w:color w:val="000000"/>
                      <w:lang w:val="en-US"/>
                    </w:rPr>
                  </w:rPrChange>
                </w:rPr>
                <w:t>40</w:t>
              </w:r>
            </w:ins>
          </w:p>
        </w:tc>
      </w:tr>
      <w:tr w:rsidR="00590BE8" w:rsidRPr="00590BE8" w14:paraId="6566200A" w14:textId="77777777" w:rsidTr="00590BE8">
        <w:trPr>
          <w:trHeight w:val="303"/>
          <w:ins w:id="6289" w:author="Hardik Malhotra" w:date="2021-09-30T17:50:00Z"/>
          <w:trPrChange w:id="6290" w:author="Hardik Malhotra" w:date="2021-09-30T17:51:00Z">
            <w:trPr>
              <w:trHeight w:val="303"/>
            </w:trPr>
          </w:trPrChange>
        </w:trPr>
        <w:tc>
          <w:tcPr>
            <w:tcW w:w="4329" w:type="dxa"/>
            <w:vMerge w:val="restart"/>
            <w:shd w:val="clear" w:color="auto" w:fill="auto"/>
            <w:noWrap/>
            <w:vAlign w:val="center"/>
            <w:hideMark/>
            <w:tcPrChange w:id="6291" w:author="Hardik Malhotra" w:date="2021-09-30T17:51:00Z">
              <w:tcPr>
                <w:tcW w:w="4329" w:type="dxa"/>
                <w:vMerge w:val="restart"/>
                <w:shd w:val="clear" w:color="auto" w:fill="auto"/>
                <w:noWrap/>
                <w:vAlign w:val="center"/>
                <w:hideMark/>
              </w:tcPr>
            </w:tcPrChange>
          </w:tcPr>
          <w:p w14:paraId="107F8746" w14:textId="77777777" w:rsidR="00590BE8" w:rsidRPr="00590BE8" w:rsidRDefault="00590BE8" w:rsidP="00184759">
            <w:pPr>
              <w:spacing w:after="0" w:line="240" w:lineRule="auto"/>
              <w:rPr>
                <w:ins w:id="6292" w:author="Hardik Malhotra" w:date="2021-09-30T17:50:00Z"/>
                <w:rFonts w:ascii="Verdana" w:eastAsia="Times New Roman" w:hAnsi="Verdana" w:cs="Times New Roman"/>
                <w:color w:val="000000"/>
                <w:sz w:val="18"/>
                <w:szCs w:val="18"/>
                <w:lang w:val="en-US"/>
                <w:rPrChange w:id="6293" w:author="Hardik Malhotra" w:date="2021-09-30T17:52:00Z">
                  <w:rPr>
                    <w:ins w:id="6294" w:author="Hardik Malhotra" w:date="2021-09-30T17:50:00Z"/>
                    <w:rFonts w:ascii="Calibri" w:eastAsia="Times New Roman" w:hAnsi="Calibri" w:cs="Times New Roman"/>
                    <w:color w:val="000000"/>
                    <w:lang w:val="en-US"/>
                  </w:rPr>
                </w:rPrChange>
              </w:rPr>
              <w:pPrChange w:id="6295" w:author="Hardik Malhotra" w:date="2021-09-30T22:50:00Z">
                <w:pPr>
                  <w:spacing w:after="0" w:line="240" w:lineRule="auto"/>
                  <w:jc w:val="center"/>
                </w:pPr>
              </w:pPrChange>
            </w:pPr>
            <w:ins w:id="6296" w:author="Hardik Malhotra" w:date="2021-09-30T17:50:00Z">
              <w:r w:rsidRPr="00590BE8">
                <w:rPr>
                  <w:rFonts w:ascii="Verdana" w:eastAsia="Times New Roman" w:hAnsi="Verdana" w:cs="Times New Roman"/>
                  <w:color w:val="000000"/>
                  <w:sz w:val="18"/>
                  <w:szCs w:val="18"/>
                  <w:lang w:val="en-US"/>
                  <w:rPrChange w:id="6297" w:author="Hardik Malhotra" w:date="2021-09-30T17:52:00Z">
                    <w:rPr>
                      <w:rFonts w:ascii="Calibri" w:eastAsia="Times New Roman" w:hAnsi="Calibri" w:cs="Times New Roman"/>
                      <w:color w:val="000000"/>
                      <w:lang w:val="en-US"/>
                    </w:rPr>
                  </w:rPrChange>
                </w:rPr>
                <w:t>Huntsman Corporation</w:t>
              </w:r>
            </w:ins>
          </w:p>
        </w:tc>
        <w:tc>
          <w:tcPr>
            <w:tcW w:w="1366" w:type="dxa"/>
            <w:shd w:val="clear" w:color="auto" w:fill="auto"/>
            <w:noWrap/>
            <w:vAlign w:val="bottom"/>
            <w:hideMark/>
            <w:tcPrChange w:id="6298" w:author="Hardik Malhotra" w:date="2021-09-30T17:51:00Z">
              <w:tcPr>
                <w:tcW w:w="1366" w:type="dxa"/>
                <w:shd w:val="clear" w:color="auto" w:fill="auto"/>
                <w:noWrap/>
                <w:vAlign w:val="bottom"/>
                <w:hideMark/>
              </w:tcPr>
            </w:tcPrChange>
          </w:tcPr>
          <w:p w14:paraId="07753714" w14:textId="77777777" w:rsidR="00590BE8" w:rsidRPr="00590BE8" w:rsidRDefault="00590BE8" w:rsidP="00590BE8">
            <w:pPr>
              <w:spacing w:after="0" w:line="240" w:lineRule="auto"/>
              <w:rPr>
                <w:ins w:id="6299" w:author="Hardik Malhotra" w:date="2021-09-30T17:50:00Z"/>
                <w:rFonts w:ascii="Verdana" w:eastAsia="Times New Roman" w:hAnsi="Verdana" w:cs="Times New Roman"/>
                <w:color w:val="000000"/>
                <w:sz w:val="18"/>
                <w:szCs w:val="18"/>
                <w:lang w:val="en-US"/>
                <w:rPrChange w:id="6300" w:author="Hardik Malhotra" w:date="2021-09-30T17:52:00Z">
                  <w:rPr>
                    <w:ins w:id="6301" w:author="Hardik Malhotra" w:date="2021-09-30T17:50:00Z"/>
                    <w:rFonts w:ascii="Calibri" w:eastAsia="Times New Roman" w:hAnsi="Calibri" w:cs="Times New Roman"/>
                    <w:color w:val="000000"/>
                    <w:lang w:val="en-US"/>
                  </w:rPr>
                </w:rPrChange>
              </w:rPr>
            </w:pPr>
            <w:ins w:id="6302" w:author="Hardik Malhotra" w:date="2021-09-30T17:50:00Z">
              <w:r w:rsidRPr="00590BE8">
                <w:rPr>
                  <w:rFonts w:ascii="Verdana" w:eastAsia="Times New Roman" w:hAnsi="Verdana" w:cs="Times New Roman"/>
                  <w:color w:val="000000"/>
                  <w:sz w:val="18"/>
                  <w:szCs w:val="18"/>
                  <w:lang w:val="en-US"/>
                  <w:rPrChange w:id="6303" w:author="Hardik Malhotra" w:date="2021-09-30T17:52:00Z">
                    <w:rPr>
                      <w:rFonts w:ascii="Calibri" w:eastAsia="Times New Roman" w:hAnsi="Calibri" w:cs="Times New Roman"/>
                      <w:color w:val="000000"/>
                      <w:lang w:val="en-US"/>
                    </w:rPr>
                  </w:rPrChange>
                </w:rPr>
                <w:t>China</w:t>
              </w:r>
            </w:ins>
          </w:p>
        </w:tc>
        <w:tc>
          <w:tcPr>
            <w:tcW w:w="786" w:type="dxa"/>
            <w:shd w:val="clear" w:color="auto" w:fill="auto"/>
            <w:noWrap/>
            <w:vAlign w:val="bottom"/>
            <w:hideMark/>
            <w:tcPrChange w:id="6304" w:author="Hardik Malhotra" w:date="2021-09-30T17:51:00Z">
              <w:tcPr>
                <w:tcW w:w="786" w:type="dxa"/>
                <w:shd w:val="clear" w:color="auto" w:fill="auto"/>
                <w:noWrap/>
                <w:vAlign w:val="bottom"/>
                <w:hideMark/>
              </w:tcPr>
            </w:tcPrChange>
          </w:tcPr>
          <w:p w14:paraId="36CE9D4C" w14:textId="77777777" w:rsidR="00590BE8" w:rsidRPr="00590BE8" w:rsidRDefault="00590BE8" w:rsidP="00590BE8">
            <w:pPr>
              <w:spacing w:after="0" w:line="240" w:lineRule="auto"/>
              <w:jc w:val="right"/>
              <w:rPr>
                <w:ins w:id="6305" w:author="Hardik Malhotra" w:date="2021-09-30T17:50:00Z"/>
                <w:rFonts w:ascii="Verdana" w:eastAsia="Times New Roman" w:hAnsi="Verdana" w:cs="Times New Roman"/>
                <w:color w:val="000000"/>
                <w:sz w:val="18"/>
                <w:szCs w:val="18"/>
                <w:lang w:val="en-US"/>
                <w:rPrChange w:id="6306" w:author="Hardik Malhotra" w:date="2021-09-30T17:52:00Z">
                  <w:rPr>
                    <w:ins w:id="6307" w:author="Hardik Malhotra" w:date="2021-09-30T17:50:00Z"/>
                    <w:rFonts w:ascii="Calibri" w:eastAsia="Times New Roman" w:hAnsi="Calibri" w:cs="Times New Roman"/>
                    <w:color w:val="000000"/>
                    <w:lang w:val="en-US"/>
                  </w:rPr>
                </w:rPrChange>
              </w:rPr>
            </w:pPr>
            <w:ins w:id="6308" w:author="Hardik Malhotra" w:date="2021-09-30T17:50:00Z">
              <w:r w:rsidRPr="00590BE8">
                <w:rPr>
                  <w:rFonts w:ascii="Verdana" w:eastAsia="Times New Roman" w:hAnsi="Verdana" w:cs="Times New Roman"/>
                  <w:color w:val="000000"/>
                  <w:sz w:val="18"/>
                  <w:szCs w:val="18"/>
                  <w:lang w:val="en-US"/>
                  <w:rPrChange w:id="6309" w:author="Hardik Malhotra" w:date="2021-09-30T17:52:00Z">
                    <w:rPr>
                      <w:rFonts w:ascii="Calibri" w:eastAsia="Times New Roman" w:hAnsi="Calibri" w:cs="Times New Roman"/>
                      <w:color w:val="000000"/>
                      <w:lang w:val="en-US"/>
                    </w:rPr>
                  </w:rPrChange>
                </w:rPr>
                <w:t>64</w:t>
              </w:r>
            </w:ins>
          </w:p>
        </w:tc>
        <w:tc>
          <w:tcPr>
            <w:tcW w:w="786" w:type="dxa"/>
            <w:shd w:val="clear" w:color="auto" w:fill="auto"/>
            <w:noWrap/>
            <w:vAlign w:val="bottom"/>
            <w:hideMark/>
            <w:tcPrChange w:id="6310" w:author="Hardik Malhotra" w:date="2021-09-30T17:51:00Z">
              <w:tcPr>
                <w:tcW w:w="786" w:type="dxa"/>
                <w:shd w:val="clear" w:color="auto" w:fill="auto"/>
                <w:noWrap/>
                <w:vAlign w:val="bottom"/>
                <w:hideMark/>
              </w:tcPr>
            </w:tcPrChange>
          </w:tcPr>
          <w:p w14:paraId="2F753015" w14:textId="77777777" w:rsidR="00590BE8" w:rsidRPr="00590BE8" w:rsidRDefault="00590BE8" w:rsidP="00590BE8">
            <w:pPr>
              <w:spacing w:after="0" w:line="240" w:lineRule="auto"/>
              <w:jc w:val="right"/>
              <w:rPr>
                <w:ins w:id="6311" w:author="Hardik Malhotra" w:date="2021-09-30T17:50:00Z"/>
                <w:rFonts w:ascii="Verdana" w:eastAsia="Times New Roman" w:hAnsi="Verdana" w:cs="Times New Roman"/>
                <w:color w:val="000000"/>
                <w:sz w:val="18"/>
                <w:szCs w:val="18"/>
                <w:lang w:val="en-US"/>
                <w:rPrChange w:id="6312" w:author="Hardik Malhotra" w:date="2021-09-30T17:52:00Z">
                  <w:rPr>
                    <w:ins w:id="6313" w:author="Hardik Malhotra" w:date="2021-09-30T17:50:00Z"/>
                    <w:rFonts w:ascii="Calibri" w:eastAsia="Times New Roman" w:hAnsi="Calibri" w:cs="Times New Roman"/>
                    <w:color w:val="000000"/>
                    <w:lang w:val="en-US"/>
                  </w:rPr>
                </w:rPrChange>
              </w:rPr>
            </w:pPr>
            <w:ins w:id="6314" w:author="Hardik Malhotra" w:date="2021-09-30T17:50:00Z">
              <w:r w:rsidRPr="00590BE8">
                <w:rPr>
                  <w:rFonts w:ascii="Verdana" w:eastAsia="Times New Roman" w:hAnsi="Verdana" w:cs="Times New Roman"/>
                  <w:color w:val="000000"/>
                  <w:sz w:val="18"/>
                  <w:szCs w:val="18"/>
                  <w:lang w:val="en-US"/>
                  <w:rPrChange w:id="6315" w:author="Hardik Malhotra" w:date="2021-09-30T17:52:00Z">
                    <w:rPr>
                      <w:rFonts w:ascii="Calibri" w:eastAsia="Times New Roman" w:hAnsi="Calibri" w:cs="Times New Roman"/>
                      <w:color w:val="000000"/>
                      <w:lang w:val="en-US"/>
                    </w:rPr>
                  </w:rPrChange>
                </w:rPr>
                <w:t>64</w:t>
              </w:r>
            </w:ins>
          </w:p>
        </w:tc>
        <w:tc>
          <w:tcPr>
            <w:tcW w:w="963" w:type="dxa"/>
            <w:shd w:val="clear" w:color="auto" w:fill="auto"/>
            <w:noWrap/>
            <w:vAlign w:val="bottom"/>
            <w:hideMark/>
            <w:tcPrChange w:id="6316" w:author="Hardik Malhotra" w:date="2021-09-30T17:51:00Z">
              <w:tcPr>
                <w:tcW w:w="963" w:type="dxa"/>
                <w:shd w:val="clear" w:color="auto" w:fill="auto"/>
                <w:noWrap/>
                <w:vAlign w:val="bottom"/>
                <w:hideMark/>
              </w:tcPr>
            </w:tcPrChange>
          </w:tcPr>
          <w:p w14:paraId="3DC27217" w14:textId="77777777" w:rsidR="00590BE8" w:rsidRPr="00590BE8" w:rsidRDefault="00590BE8" w:rsidP="00590BE8">
            <w:pPr>
              <w:spacing w:after="0" w:line="240" w:lineRule="auto"/>
              <w:jc w:val="right"/>
              <w:rPr>
                <w:ins w:id="6317" w:author="Hardik Malhotra" w:date="2021-09-30T17:50:00Z"/>
                <w:rFonts w:ascii="Verdana" w:eastAsia="Times New Roman" w:hAnsi="Verdana" w:cs="Times New Roman"/>
                <w:color w:val="000000"/>
                <w:sz w:val="18"/>
                <w:szCs w:val="18"/>
                <w:lang w:val="en-US"/>
                <w:rPrChange w:id="6318" w:author="Hardik Malhotra" w:date="2021-09-30T17:52:00Z">
                  <w:rPr>
                    <w:ins w:id="6319" w:author="Hardik Malhotra" w:date="2021-09-30T17:50:00Z"/>
                    <w:rFonts w:ascii="Calibri" w:eastAsia="Times New Roman" w:hAnsi="Calibri" w:cs="Times New Roman"/>
                    <w:color w:val="000000"/>
                    <w:lang w:val="en-US"/>
                  </w:rPr>
                </w:rPrChange>
              </w:rPr>
            </w:pPr>
            <w:ins w:id="6320" w:author="Hardik Malhotra" w:date="2021-09-30T17:50:00Z">
              <w:r w:rsidRPr="00590BE8">
                <w:rPr>
                  <w:rFonts w:ascii="Verdana" w:eastAsia="Times New Roman" w:hAnsi="Verdana" w:cs="Times New Roman"/>
                  <w:color w:val="000000"/>
                  <w:sz w:val="18"/>
                  <w:szCs w:val="18"/>
                  <w:lang w:val="en-US"/>
                  <w:rPrChange w:id="6321" w:author="Hardik Malhotra" w:date="2021-09-30T17:52:00Z">
                    <w:rPr>
                      <w:rFonts w:ascii="Calibri" w:eastAsia="Times New Roman" w:hAnsi="Calibri" w:cs="Times New Roman"/>
                      <w:color w:val="000000"/>
                      <w:lang w:val="en-US"/>
                    </w:rPr>
                  </w:rPrChange>
                </w:rPr>
                <w:t>64</w:t>
              </w:r>
            </w:ins>
          </w:p>
        </w:tc>
        <w:tc>
          <w:tcPr>
            <w:tcW w:w="952" w:type="dxa"/>
            <w:shd w:val="clear" w:color="auto" w:fill="auto"/>
            <w:noWrap/>
            <w:vAlign w:val="bottom"/>
            <w:hideMark/>
            <w:tcPrChange w:id="6322" w:author="Hardik Malhotra" w:date="2021-09-30T17:51:00Z">
              <w:tcPr>
                <w:tcW w:w="952" w:type="dxa"/>
                <w:shd w:val="clear" w:color="auto" w:fill="auto"/>
                <w:noWrap/>
                <w:vAlign w:val="bottom"/>
                <w:hideMark/>
              </w:tcPr>
            </w:tcPrChange>
          </w:tcPr>
          <w:p w14:paraId="679FBBBD" w14:textId="2D506993" w:rsidR="00590BE8" w:rsidRPr="00590BE8" w:rsidRDefault="00590BE8" w:rsidP="00590BE8">
            <w:pPr>
              <w:spacing w:after="0" w:line="240" w:lineRule="auto"/>
              <w:jc w:val="right"/>
              <w:rPr>
                <w:ins w:id="6323" w:author="Hardik Malhotra" w:date="2021-09-30T17:50:00Z"/>
                <w:rFonts w:ascii="Verdana" w:eastAsia="Times New Roman" w:hAnsi="Verdana" w:cs="Times New Roman"/>
                <w:color w:val="000000"/>
                <w:sz w:val="18"/>
                <w:szCs w:val="18"/>
                <w:lang w:val="en-US"/>
                <w:rPrChange w:id="6324" w:author="Hardik Malhotra" w:date="2021-09-30T17:52:00Z">
                  <w:rPr>
                    <w:ins w:id="6325" w:author="Hardik Malhotra" w:date="2021-09-30T17:50:00Z"/>
                    <w:rFonts w:ascii="Calibri" w:eastAsia="Times New Roman" w:hAnsi="Calibri" w:cs="Times New Roman"/>
                    <w:color w:val="000000"/>
                    <w:lang w:val="en-US"/>
                  </w:rPr>
                </w:rPrChange>
              </w:rPr>
            </w:pPr>
            <w:ins w:id="6326" w:author="Hardik Malhotra" w:date="2021-09-30T17:50:00Z">
              <w:r w:rsidRPr="00590BE8">
                <w:rPr>
                  <w:rFonts w:ascii="Verdana" w:eastAsia="Times New Roman" w:hAnsi="Verdana" w:cs="Times New Roman"/>
                  <w:color w:val="000000"/>
                  <w:sz w:val="18"/>
                  <w:szCs w:val="18"/>
                  <w:lang w:val="en-US"/>
                  <w:rPrChange w:id="6327" w:author="Hardik Malhotra" w:date="2021-09-30T17:52:00Z">
                    <w:rPr>
                      <w:rFonts w:ascii="Calibri" w:eastAsia="Times New Roman" w:hAnsi="Calibri" w:cs="Times New Roman"/>
                      <w:color w:val="000000"/>
                      <w:lang w:val="en-US"/>
                    </w:rPr>
                  </w:rPrChange>
                </w:rPr>
                <w:t>64</w:t>
              </w:r>
            </w:ins>
          </w:p>
        </w:tc>
        <w:tc>
          <w:tcPr>
            <w:tcW w:w="952" w:type="dxa"/>
            <w:shd w:val="clear" w:color="auto" w:fill="auto"/>
            <w:noWrap/>
            <w:vAlign w:val="bottom"/>
            <w:hideMark/>
            <w:tcPrChange w:id="6328" w:author="Hardik Malhotra" w:date="2021-09-30T17:51:00Z">
              <w:tcPr>
                <w:tcW w:w="952" w:type="dxa"/>
                <w:shd w:val="clear" w:color="auto" w:fill="auto"/>
                <w:noWrap/>
                <w:vAlign w:val="bottom"/>
                <w:hideMark/>
              </w:tcPr>
            </w:tcPrChange>
          </w:tcPr>
          <w:p w14:paraId="75F22443" w14:textId="77777777" w:rsidR="00590BE8" w:rsidRPr="00590BE8" w:rsidRDefault="00590BE8" w:rsidP="00590BE8">
            <w:pPr>
              <w:spacing w:after="0" w:line="240" w:lineRule="auto"/>
              <w:jc w:val="right"/>
              <w:rPr>
                <w:ins w:id="6329" w:author="Hardik Malhotra" w:date="2021-09-30T17:50:00Z"/>
                <w:rFonts w:ascii="Verdana" w:eastAsia="Times New Roman" w:hAnsi="Verdana" w:cs="Times New Roman"/>
                <w:color w:val="000000"/>
                <w:sz w:val="18"/>
                <w:szCs w:val="18"/>
                <w:lang w:val="en-US"/>
                <w:rPrChange w:id="6330" w:author="Hardik Malhotra" w:date="2021-09-30T17:52:00Z">
                  <w:rPr>
                    <w:ins w:id="6331" w:author="Hardik Malhotra" w:date="2021-09-30T17:50:00Z"/>
                    <w:rFonts w:ascii="Calibri" w:eastAsia="Times New Roman" w:hAnsi="Calibri" w:cs="Times New Roman"/>
                    <w:color w:val="000000"/>
                    <w:lang w:val="en-US"/>
                  </w:rPr>
                </w:rPrChange>
              </w:rPr>
            </w:pPr>
            <w:ins w:id="6332" w:author="Hardik Malhotra" w:date="2021-09-30T17:50:00Z">
              <w:r w:rsidRPr="00590BE8">
                <w:rPr>
                  <w:rFonts w:ascii="Verdana" w:eastAsia="Times New Roman" w:hAnsi="Verdana" w:cs="Times New Roman"/>
                  <w:color w:val="000000"/>
                  <w:sz w:val="18"/>
                  <w:szCs w:val="18"/>
                  <w:lang w:val="en-US"/>
                  <w:rPrChange w:id="6333" w:author="Hardik Malhotra" w:date="2021-09-30T17:52:00Z">
                    <w:rPr>
                      <w:rFonts w:ascii="Calibri" w:eastAsia="Times New Roman" w:hAnsi="Calibri" w:cs="Times New Roman"/>
                      <w:color w:val="000000"/>
                      <w:lang w:val="en-US"/>
                    </w:rPr>
                  </w:rPrChange>
                </w:rPr>
                <w:t>64</w:t>
              </w:r>
            </w:ins>
          </w:p>
        </w:tc>
      </w:tr>
      <w:tr w:rsidR="00590BE8" w:rsidRPr="00590BE8" w14:paraId="0C9B0A4D" w14:textId="77777777" w:rsidTr="00590BE8">
        <w:trPr>
          <w:trHeight w:val="303"/>
          <w:ins w:id="6334" w:author="Hardik Malhotra" w:date="2021-09-30T17:50:00Z"/>
          <w:trPrChange w:id="6335" w:author="Hardik Malhotra" w:date="2021-09-30T17:51:00Z">
            <w:trPr>
              <w:trHeight w:val="303"/>
            </w:trPr>
          </w:trPrChange>
        </w:trPr>
        <w:tc>
          <w:tcPr>
            <w:tcW w:w="4329" w:type="dxa"/>
            <w:vMerge/>
            <w:vAlign w:val="center"/>
            <w:hideMark/>
            <w:tcPrChange w:id="6336" w:author="Hardik Malhotra" w:date="2021-09-30T17:51:00Z">
              <w:tcPr>
                <w:tcW w:w="4329" w:type="dxa"/>
                <w:vMerge/>
                <w:vAlign w:val="center"/>
                <w:hideMark/>
              </w:tcPr>
            </w:tcPrChange>
          </w:tcPr>
          <w:p w14:paraId="19E809A9" w14:textId="77777777" w:rsidR="00590BE8" w:rsidRPr="00590BE8" w:rsidRDefault="00590BE8" w:rsidP="00184759">
            <w:pPr>
              <w:spacing w:after="0" w:line="240" w:lineRule="auto"/>
              <w:rPr>
                <w:ins w:id="6337" w:author="Hardik Malhotra" w:date="2021-09-30T17:50:00Z"/>
                <w:rFonts w:ascii="Verdana" w:eastAsia="Times New Roman" w:hAnsi="Verdana" w:cs="Times New Roman"/>
                <w:color w:val="000000"/>
                <w:sz w:val="18"/>
                <w:szCs w:val="18"/>
                <w:lang w:val="en-US"/>
                <w:rPrChange w:id="6338" w:author="Hardik Malhotra" w:date="2021-09-30T17:52:00Z">
                  <w:rPr>
                    <w:ins w:id="6339" w:author="Hardik Malhotra" w:date="2021-09-30T17:50:00Z"/>
                    <w:rFonts w:ascii="Calibri" w:eastAsia="Times New Roman" w:hAnsi="Calibri" w:cs="Times New Roman"/>
                    <w:color w:val="000000"/>
                    <w:lang w:val="en-US"/>
                  </w:rPr>
                </w:rPrChange>
              </w:rPr>
              <w:pPrChange w:id="6340" w:author="Hardik Malhotra" w:date="2021-09-30T22:50:00Z">
                <w:pPr>
                  <w:spacing w:after="0" w:line="240" w:lineRule="auto"/>
                </w:pPr>
              </w:pPrChange>
            </w:pPr>
          </w:p>
        </w:tc>
        <w:tc>
          <w:tcPr>
            <w:tcW w:w="1366" w:type="dxa"/>
            <w:shd w:val="clear" w:color="auto" w:fill="auto"/>
            <w:noWrap/>
            <w:vAlign w:val="bottom"/>
            <w:hideMark/>
            <w:tcPrChange w:id="6341" w:author="Hardik Malhotra" w:date="2021-09-30T17:51:00Z">
              <w:tcPr>
                <w:tcW w:w="1366" w:type="dxa"/>
                <w:shd w:val="clear" w:color="auto" w:fill="auto"/>
                <w:noWrap/>
                <w:vAlign w:val="bottom"/>
                <w:hideMark/>
              </w:tcPr>
            </w:tcPrChange>
          </w:tcPr>
          <w:p w14:paraId="75C74CB1" w14:textId="77777777" w:rsidR="00590BE8" w:rsidRPr="00590BE8" w:rsidRDefault="00590BE8" w:rsidP="00590BE8">
            <w:pPr>
              <w:spacing w:after="0" w:line="240" w:lineRule="auto"/>
              <w:rPr>
                <w:ins w:id="6342" w:author="Hardik Malhotra" w:date="2021-09-30T17:50:00Z"/>
                <w:rFonts w:ascii="Verdana" w:eastAsia="Times New Roman" w:hAnsi="Verdana" w:cs="Times New Roman"/>
                <w:color w:val="000000"/>
                <w:sz w:val="18"/>
                <w:szCs w:val="18"/>
                <w:lang w:val="en-US"/>
                <w:rPrChange w:id="6343" w:author="Hardik Malhotra" w:date="2021-09-30T17:52:00Z">
                  <w:rPr>
                    <w:ins w:id="6344" w:author="Hardik Malhotra" w:date="2021-09-30T17:50:00Z"/>
                    <w:rFonts w:ascii="Calibri" w:eastAsia="Times New Roman" w:hAnsi="Calibri" w:cs="Times New Roman"/>
                    <w:color w:val="000000"/>
                    <w:lang w:val="en-US"/>
                  </w:rPr>
                </w:rPrChange>
              </w:rPr>
            </w:pPr>
            <w:ins w:id="6345" w:author="Hardik Malhotra" w:date="2021-09-30T17:50:00Z">
              <w:r w:rsidRPr="00590BE8">
                <w:rPr>
                  <w:rFonts w:ascii="Verdana" w:eastAsia="Times New Roman" w:hAnsi="Verdana" w:cs="Times New Roman"/>
                  <w:color w:val="000000"/>
                  <w:sz w:val="18"/>
                  <w:szCs w:val="18"/>
                  <w:lang w:val="en-US"/>
                  <w:rPrChange w:id="6346" w:author="Hardik Malhotra" w:date="2021-09-30T17:52:00Z">
                    <w:rPr>
                      <w:rFonts w:ascii="Calibri" w:eastAsia="Times New Roman" w:hAnsi="Calibri" w:cs="Times New Roman"/>
                      <w:color w:val="000000"/>
                      <w:lang w:val="en-US"/>
                    </w:rPr>
                  </w:rPrChange>
                </w:rPr>
                <w:t>USA</w:t>
              </w:r>
            </w:ins>
          </w:p>
        </w:tc>
        <w:tc>
          <w:tcPr>
            <w:tcW w:w="786" w:type="dxa"/>
            <w:shd w:val="clear" w:color="auto" w:fill="auto"/>
            <w:noWrap/>
            <w:vAlign w:val="bottom"/>
            <w:hideMark/>
            <w:tcPrChange w:id="6347" w:author="Hardik Malhotra" w:date="2021-09-30T17:51:00Z">
              <w:tcPr>
                <w:tcW w:w="786" w:type="dxa"/>
                <w:shd w:val="clear" w:color="auto" w:fill="auto"/>
                <w:noWrap/>
                <w:vAlign w:val="bottom"/>
                <w:hideMark/>
              </w:tcPr>
            </w:tcPrChange>
          </w:tcPr>
          <w:p w14:paraId="79D61A42" w14:textId="77777777" w:rsidR="00590BE8" w:rsidRPr="00590BE8" w:rsidRDefault="00590BE8" w:rsidP="00590BE8">
            <w:pPr>
              <w:spacing w:after="0" w:line="240" w:lineRule="auto"/>
              <w:jc w:val="right"/>
              <w:rPr>
                <w:ins w:id="6348" w:author="Hardik Malhotra" w:date="2021-09-30T17:50:00Z"/>
                <w:rFonts w:ascii="Verdana" w:eastAsia="Times New Roman" w:hAnsi="Verdana" w:cs="Times New Roman"/>
                <w:color w:val="000000"/>
                <w:sz w:val="18"/>
                <w:szCs w:val="18"/>
                <w:lang w:val="en-US"/>
                <w:rPrChange w:id="6349" w:author="Hardik Malhotra" w:date="2021-09-30T17:52:00Z">
                  <w:rPr>
                    <w:ins w:id="6350" w:author="Hardik Malhotra" w:date="2021-09-30T17:50:00Z"/>
                    <w:rFonts w:ascii="Calibri" w:eastAsia="Times New Roman" w:hAnsi="Calibri" w:cs="Times New Roman"/>
                    <w:color w:val="000000"/>
                    <w:lang w:val="en-US"/>
                  </w:rPr>
                </w:rPrChange>
              </w:rPr>
            </w:pPr>
            <w:ins w:id="6351" w:author="Hardik Malhotra" w:date="2021-09-30T17:50:00Z">
              <w:r w:rsidRPr="00590BE8">
                <w:rPr>
                  <w:rFonts w:ascii="Verdana" w:eastAsia="Times New Roman" w:hAnsi="Verdana" w:cs="Times New Roman"/>
                  <w:color w:val="000000"/>
                  <w:sz w:val="18"/>
                  <w:szCs w:val="18"/>
                  <w:lang w:val="en-US"/>
                  <w:rPrChange w:id="6352" w:author="Hardik Malhotra" w:date="2021-09-30T17:52:00Z">
                    <w:rPr>
                      <w:rFonts w:ascii="Calibri" w:eastAsia="Times New Roman" w:hAnsi="Calibri" w:cs="Times New Roman"/>
                      <w:color w:val="000000"/>
                      <w:lang w:val="en-US"/>
                    </w:rPr>
                  </w:rPrChange>
                </w:rPr>
                <w:t>70</w:t>
              </w:r>
            </w:ins>
          </w:p>
        </w:tc>
        <w:tc>
          <w:tcPr>
            <w:tcW w:w="786" w:type="dxa"/>
            <w:shd w:val="clear" w:color="auto" w:fill="auto"/>
            <w:noWrap/>
            <w:vAlign w:val="bottom"/>
            <w:hideMark/>
            <w:tcPrChange w:id="6353" w:author="Hardik Malhotra" w:date="2021-09-30T17:51:00Z">
              <w:tcPr>
                <w:tcW w:w="786" w:type="dxa"/>
                <w:shd w:val="clear" w:color="auto" w:fill="auto"/>
                <w:noWrap/>
                <w:vAlign w:val="bottom"/>
                <w:hideMark/>
              </w:tcPr>
            </w:tcPrChange>
          </w:tcPr>
          <w:p w14:paraId="25BA4ED6" w14:textId="77777777" w:rsidR="00590BE8" w:rsidRPr="00590BE8" w:rsidRDefault="00590BE8" w:rsidP="00590BE8">
            <w:pPr>
              <w:spacing w:after="0" w:line="240" w:lineRule="auto"/>
              <w:jc w:val="right"/>
              <w:rPr>
                <w:ins w:id="6354" w:author="Hardik Malhotra" w:date="2021-09-30T17:50:00Z"/>
                <w:rFonts w:ascii="Verdana" w:eastAsia="Times New Roman" w:hAnsi="Verdana" w:cs="Times New Roman"/>
                <w:color w:val="000000"/>
                <w:sz w:val="18"/>
                <w:szCs w:val="18"/>
                <w:lang w:val="en-US"/>
                <w:rPrChange w:id="6355" w:author="Hardik Malhotra" w:date="2021-09-30T17:52:00Z">
                  <w:rPr>
                    <w:ins w:id="6356" w:author="Hardik Malhotra" w:date="2021-09-30T17:50:00Z"/>
                    <w:rFonts w:ascii="Calibri" w:eastAsia="Times New Roman" w:hAnsi="Calibri" w:cs="Times New Roman"/>
                    <w:color w:val="000000"/>
                    <w:lang w:val="en-US"/>
                  </w:rPr>
                </w:rPrChange>
              </w:rPr>
            </w:pPr>
            <w:ins w:id="6357" w:author="Hardik Malhotra" w:date="2021-09-30T17:50:00Z">
              <w:r w:rsidRPr="00590BE8">
                <w:rPr>
                  <w:rFonts w:ascii="Verdana" w:eastAsia="Times New Roman" w:hAnsi="Verdana" w:cs="Times New Roman"/>
                  <w:color w:val="000000"/>
                  <w:sz w:val="18"/>
                  <w:szCs w:val="18"/>
                  <w:lang w:val="en-US"/>
                  <w:rPrChange w:id="6358" w:author="Hardik Malhotra" w:date="2021-09-30T17:52:00Z">
                    <w:rPr>
                      <w:rFonts w:ascii="Calibri" w:eastAsia="Times New Roman" w:hAnsi="Calibri" w:cs="Times New Roman"/>
                      <w:color w:val="000000"/>
                      <w:lang w:val="en-US"/>
                    </w:rPr>
                  </w:rPrChange>
                </w:rPr>
                <w:t>70</w:t>
              </w:r>
            </w:ins>
          </w:p>
        </w:tc>
        <w:tc>
          <w:tcPr>
            <w:tcW w:w="963" w:type="dxa"/>
            <w:shd w:val="clear" w:color="auto" w:fill="auto"/>
            <w:noWrap/>
            <w:vAlign w:val="bottom"/>
            <w:hideMark/>
            <w:tcPrChange w:id="6359" w:author="Hardik Malhotra" w:date="2021-09-30T17:51:00Z">
              <w:tcPr>
                <w:tcW w:w="963" w:type="dxa"/>
                <w:shd w:val="clear" w:color="auto" w:fill="auto"/>
                <w:noWrap/>
                <w:vAlign w:val="bottom"/>
                <w:hideMark/>
              </w:tcPr>
            </w:tcPrChange>
          </w:tcPr>
          <w:p w14:paraId="776F4121" w14:textId="77777777" w:rsidR="00590BE8" w:rsidRPr="00590BE8" w:rsidRDefault="00590BE8" w:rsidP="00590BE8">
            <w:pPr>
              <w:spacing w:after="0" w:line="240" w:lineRule="auto"/>
              <w:jc w:val="right"/>
              <w:rPr>
                <w:ins w:id="6360" w:author="Hardik Malhotra" w:date="2021-09-30T17:50:00Z"/>
                <w:rFonts w:ascii="Verdana" w:eastAsia="Times New Roman" w:hAnsi="Verdana" w:cs="Times New Roman"/>
                <w:color w:val="000000"/>
                <w:sz w:val="18"/>
                <w:szCs w:val="18"/>
                <w:lang w:val="en-US"/>
                <w:rPrChange w:id="6361" w:author="Hardik Malhotra" w:date="2021-09-30T17:52:00Z">
                  <w:rPr>
                    <w:ins w:id="6362" w:author="Hardik Malhotra" w:date="2021-09-30T17:50:00Z"/>
                    <w:rFonts w:ascii="Calibri" w:eastAsia="Times New Roman" w:hAnsi="Calibri" w:cs="Times New Roman"/>
                    <w:color w:val="000000"/>
                    <w:lang w:val="en-US"/>
                  </w:rPr>
                </w:rPrChange>
              </w:rPr>
            </w:pPr>
            <w:ins w:id="6363" w:author="Hardik Malhotra" w:date="2021-09-30T17:50:00Z">
              <w:r w:rsidRPr="00590BE8">
                <w:rPr>
                  <w:rFonts w:ascii="Verdana" w:eastAsia="Times New Roman" w:hAnsi="Verdana" w:cs="Times New Roman"/>
                  <w:color w:val="000000"/>
                  <w:sz w:val="18"/>
                  <w:szCs w:val="18"/>
                  <w:lang w:val="en-US"/>
                  <w:rPrChange w:id="6364" w:author="Hardik Malhotra" w:date="2021-09-30T17:52:00Z">
                    <w:rPr>
                      <w:rFonts w:ascii="Calibri" w:eastAsia="Times New Roman" w:hAnsi="Calibri" w:cs="Times New Roman"/>
                      <w:color w:val="000000"/>
                      <w:lang w:val="en-US"/>
                    </w:rPr>
                  </w:rPrChange>
                </w:rPr>
                <w:t>70</w:t>
              </w:r>
            </w:ins>
          </w:p>
        </w:tc>
        <w:tc>
          <w:tcPr>
            <w:tcW w:w="952" w:type="dxa"/>
            <w:shd w:val="clear" w:color="auto" w:fill="auto"/>
            <w:noWrap/>
            <w:vAlign w:val="bottom"/>
            <w:hideMark/>
            <w:tcPrChange w:id="6365" w:author="Hardik Malhotra" w:date="2021-09-30T17:51:00Z">
              <w:tcPr>
                <w:tcW w:w="952" w:type="dxa"/>
                <w:shd w:val="clear" w:color="auto" w:fill="auto"/>
                <w:noWrap/>
                <w:vAlign w:val="bottom"/>
                <w:hideMark/>
              </w:tcPr>
            </w:tcPrChange>
          </w:tcPr>
          <w:p w14:paraId="02228395" w14:textId="77777777" w:rsidR="00590BE8" w:rsidRPr="00590BE8" w:rsidRDefault="00590BE8" w:rsidP="00590BE8">
            <w:pPr>
              <w:spacing w:after="0" w:line="240" w:lineRule="auto"/>
              <w:jc w:val="right"/>
              <w:rPr>
                <w:ins w:id="6366" w:author="Hardik Malhotra" w:date="2021-09-30T17:50:00Z"/>
                <w:rFonts w:ascii="Verdana" w:eastAsia="Times New Roman" w:hAnsi="Verdana" w:cs="Times New Roman"/>
                <w:color w:val="000000"/>
                <w:sz w:val="18"/>
                <w:szCs w:val="18"/>
                <w:lang w:val="en-US"/>
                <w:rPrChange w:id="6367" w:author="Hardik Malhotra" w:date="2021-09-30T17:52:00Z">
                  <w:rPr>
                    <w:ins w:id="6368" w:author="Hardik Malhotra" w:date="2021-09-30T17:50:00Z"/>
                    <w:rFonts w:ascii="Calibri" w:eastAsia="Times New Roman" w:hAnsi="Calibri" w:cs="Times New Roman"/>
                    <w:color w:val="000000"/>
                    <w:lang w:val="en-US"/>
                  </w:rPr>
                </w:rPrChange>
              </w:rPr>
            </w:pPr>
            <w:ins w:id="6369" w:author="Hardik Malhotra" w:date="2021-09-30T17:50:00Z">
              <w:r w:rsidRPr="00590BE8">
                <w:rPr>
                  <w:rFonts w:ascii="Verdana" w:eastAsia="Times New Roman" w:hAnsi="Verdana" w:cs="Times New Roman"/>
                  <w:color w:val="000000"/>
                  <w:sz w:val="18"/>
                  <w:szCs w:val="18"/>
                  <w:lang w:val="en-US"/>
                  <w:rPrChange w:id="6370" w:author="Hardik Malhotra" w:date="2021-09-30T17:52:00Z">
                    <w:rPr>
                      <w:rFonts w:ascii="Calibri" w:eastAsia="Times New Roman" w:hAnsi="Calibri" w:cs="Times New Roman"/>
                      <w:color w:val="000000"/>
                      <w:lang w:val="en-US"/>
                    </w:rPr>
                  </w:rPrChange>
                </w:rPr>
                <w:t>70</w:t>
              </w:r>
            </w:ins>
          </w:p>
        </w:tc>
        <w:tc>
          <w:tcPr>
            <w:tcW w:w="952" w:type="dxa"/>
            <w:shd w:val="clear" w:color="auto" w:fill="auto"/>
            <w:noWrap/>
            <w:vAlign w:val="bottom"/>
            <w:hideMark/>
            <w:tcPrChange w:id="6371" w:author="Hardik Malhotra" w:date="2021-09-30T17:51:00Z">
              <w:tcPr>
                <w:tcW w:w="952" w:type="dxa"/>
                <w:shd w:val="clear" w:color="auto" w:fill="auto"/>
                <w:noWrap/>
                <w:vAlign w:val="bottom"/>
                <w:hideMark/>
              </w:tcPr>
            </w:tcPrChange>
          </w:tcPr>
          <w:p w14:paraId="011E9086" w14:textId="77777777" w:rsidR="00590BE8" w:rsidRPr="00590BE8" w:rsidRDefault="00590BE8" w:rsidP="00590BE8">
            <w:pPr>
              <w:spacing w:after="0" w:line="240" w:lineRule="auto"/>
              <w:jc w:val="right"/>
              <w:rPr>
                <w:ins w:id="6372" w:author="Hardik Malhotra" w:date="2021-09-30T17:50:00Z"/>
                <w:rFonts w:ascii="Verdana" w:eastAsia="Times New Roman" w:hAnsi="Verdana" w:cs="Times New Roman"/>
                <w:color w:val="000000"/>
                <w:sz w:val="18"/>
                <w:szCs w:val="18"/>
                <w:lang w:val="en-US"/>
                <w:rPrChange w:id="6373" w:author="Hardik Malhotra" w:date="2021-09-30T17:52:00Z">
                  <w:rPr>
                    <w:ins w:id="6374" w:author="Hardik Malhotra" w:date="2021-09-30T17:50:00Z"/>
                    <w:rFonts w:ascii="Calibri" w:eastAsia="Times New Roman" w:hAnsi="Calibri" w:cs="Times New Roman"/>
                    <w:color w:val="000000"/>
                    <w:lang w:val="en-US"/>
                  </w:rPr>
                </w:rPrChange>
              </w:rPr>
            </w:pPr>
            <w:ins w:id="6375" w:author="Hardik Malhotra" w:date="2021-09-30T17:50:00Z">
              <w:r w:rsidRPr="00590BE8">
                <w:rPr>
                  <w:rFonts w:ascii="Verdana" w:eastAsia="Times New Roman" w:hAnsi="Verdana" w:cs="Times New Roman"/>
                  <w:color w:val="000000"/>
                  <w:sz w:val="18"/>
                  <w:szCs w:val="18"/>
                  <w:lang w:val="en-US"/>
                  <w:rPrChange w:id="6376" w:author="Hardik Malhotra" w:date="2021-09-30T17:52:00Z">
                    <w:rPr>
                      <w:rFonts w:ascii="Calibri" w:eastAsia="Times New Roman" w:hAnsi="Calibri" w:cs="Times New Roman"/>
                      <w:color w:val="000000"/>
                      <w:lang w:val="en-US"/>
                    </w:rPr>
                  </w:rPrChange>
                </w:rPr>
                <w:t>70</w:t>
              </w:r>
            </w:ins>
          </w:p>
        </w:tc>
      </w:tr>
      <w:tr w:rsidR="00590BE8" w:rsidRPr="00590BE8" w14:paraId="4EB1AE98" w14:textId="77777777" w:rsidTr="00590BE8">
        <w:trPr>
          <w:trHeight w:val="303"/>
          <w:ins w:id="6377" w:author="Hardik Malhotra" w:date="2021-09-30T17:50:00Z"/>
          <w:trPrChange w:id="6378" w:author="Hardik Malhotra" w:date="2021-09-30T17:51:00Z">
            <w:trPr>
              <w:trHeight w:val="303"/>
            </w:trPr>
          </w:trPrChange>
        </w:trPr>
        <w:tc>
          <w:tcPr>
            <w:tcW w:w="4329" w:type="dxa"/>
            <w:vMerge/>
            <w:vAlign w:val="center"/>
            <w:hideMark/>
            <w:tcPrChange w:id="6379" w:author="Hardik Malhotra" w:date="2021-09-30T17:51:00Z">
              <w:tcPr>
                <w:tcW w:w="4329" w:type="dxa"/>
                <w:vMerge/>
                <w:vAlign w:val="center"/>
                <w:hideMark/>
              </w:tcPr>
            </w:tcPrChange>
          </w:tcPr>
          <w:p w14:paraId="32E6D720" w14:textId="77777777" w:rsidR="00590BE8" w:rsidRPr="00590BE8" w:rsidRDefault="00590BE8" w:rsidP="00184759">
            <w:pPr>
              <w:spacing w:after="0" w:line="240" w:lineRule="auto"/>
              <w:rPr>
                <w:ins w:id="6380" w:author="Hardik Malhotra" w:date="2021-09-30T17:50:00Z"/>
                <w:rFonts w:ascii="Verdana" w:eastAsia="Times New Roman" w:hAnsi="Verdana" w:cs="Times New Roman"/>
                <w:color w:val="000000"/>
                <w:sz w:val="18"/>
                <w:szCs w:val="18"/>
                <w:lang w:val="en-US"/>
                <w:rPrChange w:id="6381" w:author="Hardik Malhotra" w:date="2021-09-30T17:52:00Z">
                  <w:rPr>
                    <w:ins w:id="6382" w:author="Hardik Malhotra" w:date="2021-09-30T17:50:00Z"/>
                    <w:rFonts w:ascii="Calibri" w:eastAsia="Times New Roman" w:hAnsi="Calibri" w:cs="Times New Roman"/>
                    <w:color w:val="000000"/>
                    <w:lang w:val="en-US"/>
                  </w:rPr>
                </w:rPrChange>
              </w:rPr>
              <w:pPrChange w:id="6383" w:author="Hardik Malhotra" w:date="2021-09-30T22:50:00Z">
                <w:pPr>
                  <w:spacing w:after="0" w:line="240" w:lineRule="auto"/>
                </w:pPr>
              </w:pPrChange>
            </w:pPr>
          </w:p>
        </w:tc>
        <w:tc>
          <w:tcPr>
            <w:tcW w:w="1366" w:type="dxa"/>
            <w:shd w:val="clear" w:color="auto" w:fill="auto"/>
            <w:noWrap/>
            <w:vAlign w:val="bottom"/>
            <w:hideMark/>
            <w:tcPrChange w:id="6384" w:author="Hardik Malhotra" w:date="2021-09-30T17:51:00Z">
              <w:tcPr>
                <w:tcW w:w="1366" w:type="dxa"/>
                <w:shd w:val="clear" w:color="auto" w:fill="auto"/>
                <w:noWrap/>
                <w:vAlign w:val="bottom"/>
                <w:hideMark/>
              </w:tcPr>
            </w:tcPrChange>
          </w:tcPr>
          <w:p w14:paraId="5CD7C550" w14:textId="77777777" w:rsidR="00590BE8" w:rsidRPr="00590BE8" w:rsidRDefault="00590BE8" w:rsidP="00590BE8">
            <w:pPr>
              <w:spacing w:after="0" w:line="240" w:lineRule="auto"/>
              <w:rPr>
                <w:ins w:id="6385" w:author="Hardik Malhotra" w:date="2021-09-30T17:50:00Z"/>
                <w:rFonts w:ascii="Verdana" w:eastAsia="Times New Roman" w:hAnsi="Verdana" w:cs="Times New Roman"/>
                <w:color w:val="000000"/>
                <w:sz w:val="18"/>
                <w:szCs w:val="18"/>
                <w:lang w:val="en-US"/>
                <w:rPrChange w:id="6386" w:author="Hardik Malhotra" w:date="2021-09-30T17:52:00Z">
                  <w:rPr>
                    <w:ins w:id="6387" w:author="Hardik Malhotra" w:date="2021-09-30T17:50:00Z"/>
                    <w:rFonts w:ascii="Calibri" w:eastAsia="Times New Roman" w:hAnsi="Calibri" w:cs="Times New Roman"/>
                    <w:color w:val="000000"/>
                    <w:lang w:val="en-US"/>
                  </w:rPr>
                </w:rPrChange>
              </w:rPr>
            </w:pPr>
            <w:ins w:id="6388" w:author="Hardik Malhotra" w:date="2021-09-30T17:50:00Z">
              <w:r w:rsidRPr="00590BE8">
                <w:rPr>
                  <w:rFonts w:ascii="Verdana" w:eastAsia="Times New Roman" w:hAnsi="Verdana" w:cs="Times New Roman"/>
                  <w:color w:val="000000"/>
                  <w:sz w:val="18"/>
                  <w:szCs w:val="18"/>
                  <w:lang w:val="en-US"/>
                  <w:rPrChange w:id="6389" w:author="Hardik Malhotra" w:date="2021-09-30T17:52:00Z">
                    <w:rPr>
                      <w:rFonts w:ascii="Calibri" w:eastAsia="Times New Roman" w:hAnsi="Calibri" w:cs="Times New Roman"/>
                      <w:color w:val="000000"/>
                      <w:lang w:val="en-US"/>
                    </w:rPr>
                  </w:rPrChange>
                </w:rPr>
                <w:t xml:space="preserve">Switzerland </w:t>
              </w:r>
            </w:ins>
          </w:p>
        </w:tc>
        <w:tc>
          <w:tcPr>
            <w:tcW w:w="786" w:type="dxa"/>
            <w:shd w:val="clear" w:color="auto" w:fill="auto"/>
            <w:noWrap/>
            <w:vAlign w:val="bottom"/>
            <w:hideMark/>
            <w:tcPrChange w:id="6390" w:author="Hardik Malhotra" w:date="2021-09-30T17:51:00Z">
              <w:tcPr>
                <w:tcW w:w="786" w:type="dxa"/>
                <w:shd w:val="clear" w:color="auto" w:fill="auto"/>
                <w:noWrap/>
                <w:vAlign w:val="bottom"/>
                <w:hideMark/>
              </w:tcPr>
            </w:tcPrChange>
          </w:tcPr>
          <w:p w14:paraId="5CB9868C" w14:textId="77777777" w:rsidR="00590BE8" w:rsidRPr="00590BE8" w:rsidRDefault="00590BE8" w:rsidP="00590BE8">
            <w:pPr>
              <w:spacing w:after="0" w:line="240" w:lineRule="auto"/>
              <w:jc w:val="right"/>
              <w:rPr>
                <w:ins w:id="6391" w:author="Hardik Malhotra" w:date="2021-09-30T17:50:00Z"/>
                <w:rFonts w:ascii="Verdana" w:eastAsia="Times New Roman" w:hAnsi="Verdana" w:cs="Times New Roman"/>
                <w:color w:val="000000"/>
                <w:sz w:val="18"/>
                <w:szCs w:val="18"/>
                <w:lang w:val="en-US"/>
                <w:rPrChange w:id="6392" w:author="Hardik Malhotra" w:date="2021-09-30T17:52:00Z">
                  <w:rPr>
                    <w:ins w:id="6393" w:author="Hardik Malhotra" w:date="2021-09-30T17:50:00Z"/>
                    <w:rFonts w:ascii="Calibri" w:eastAsia="Times New Roman" w:hAnsi="Calibri" w:cs="Times New Roman"/>
                    <w:color w:val="000000"/>
                    <w:lang w:val="en-US"/>
                  </w:rPr>
                </w:rPrChange>
              </w:rPr>
            </w:pPr>
            <w:ins w:id="6394" w:author="Hardik Malhotra" w:date="2021-09-30T17:50:00Z">
              <w:r w:rsidRPr="00590BE8">
                <w:rPr>
                  <w:rFonts w:ascii="Verdana" w:eastAsia="Times New Roman" w:hAnsi="Verdana" w:cs="Times New Roman"/>
                  <w:color w:val="000000"/>
                  <w:sz w:val="18"/>
                  <w:szCs w:val="18"/>
                  <w:lang w:val="en-US"/>
                  <w:rPrChange w:id="6395" w:author="Hardik Malhotra" w:date="2021-09-30T17:52:00Z">
                    <w:rPr>
                      <w:rFonts w:ascii="Calibri" w:eastAsia="Times New Roman" w:hAnsi="Calibri" w:cs="Times New Roman"/>
                      <w:color w:val="000000"/>
                      <w:lang w:val="en-US"/>
                    </w:rPr>
                  </w:rPrChange>
                </w:rPr>
                <w:t>50</w:t>
              </w:r>
            </w:ins>
          </w:p>
        </w:tc>
        <w:tc>
          <w:tcPr>
            <w:tcW w:w="786" w:type="dxa"/>
            <w:shd w:val="clear" w:color="auto" w:fill="auto"/>
            <w:noWrap/>
            <w:vAlign w:val="bottom"/>
            <w:hideMark/>
            <w:tcPrChange w:id="6396" w:author="Hardik Malhotra" w:date="2021-09-30T17:51:00Z">
              <w:tcPr>
                <w:tcW w:w="786" w:type="dxa"/>
                <w:shd w:val="clear" w:color="auto" w:fill="auto"/>
                <w:noWrap/>
                <w:vAlign w:val="bottom"/>
                <w:hideMark/>
              </w:tcPr>
            </w:tcPrChange>
          </w:tcPr>
          <w:p w14:paraId="546B85B2" w14:textId="77777777" w:rsidR="00590BE8" w:rsidRPr="00590BE8" w:rsidRDefault="00590BE8" w:rsidP="00590BE8">
            <w:pPr>
              <w:spacing w:after="0" w:line="240" w:lineRule="auto"/>
              <w:jc w:val="right"/>
              <w:rPr>
                <w:ins w:id="6397" w:author="Hardik Malhotra" w:date="2021-09-30T17:50:00Z"/>
                <w:rFonts w:ascii="Verdana" w:eastAsia="Times New Roman" w:hAnsi="Verdana" w:cs="Times New Roman"/>
                <w:color w:val="000000"/>
                <w:sz w:val="18"/>
                <w:szCs w:val="18"/>
                <w:lang w:val="en-US"/>
                <w:rPrChange w:id="6398" w:author="Hardik Malhotra" w:date="2021-09-30T17:52:00Z">
                  <w:rPr>
                    <w:ins w:id="6399" w:author="Hardik Malhotra" w:date="2021-09-30T17:50:00Z"/>
                    <w:rFonts w:ascii="Calibri" w:eastAsia="Times New Roman" w:hAnsi="Calibri" w:cs="Times New Roman"/>
                    <w:color w:val="000000"/>
                    <w:lang w:val="en-US"/>
                  </w:rPr>
                </w:rPrChange>
              </w:rPr>
            </w:pPr>
            <w:ins w:id="6400" w:author="Hardik Malhotra" w:date="2021-09-30T17:50:00Z">
              <w:r w:rsidRPr="00590BE8">
                <w:rPr>
                  <w:rFonts w:ascii="Verdana" w:eastAsia="Times New Roman" w:hAnsi="Verdana" w:cs="Times New Roman"/>
                  <w:color w:val="000000"/>
                  <w:sz w:val="18"/>
                  <w:szCs w:val="18"/>
                  <w:lang w:val="en-US"/>
                  <w:rPrChange w:id="6401" w:author="Hardik Malhotra" w:date="2021-09-30T17:52:00Z">
                    <w:rPr>
                      <w:rFonts w:ascii="Calibri" w:eastAsia="Times New Roman" w:hAnsi="Calibri" w:cs="Times New Roman"/>
                      <w:color w:val="000000"/>
                      <w:lang w:val="en-US"/>
                    </w:rPr>
                  </w:rPrChange>
                </w:rPr>
                <w:t>120</w:t>
              </w:r>
            </w:ins>
          </w:p>
        </w:tc>
        <w:tc>
          <w:tcPr>
            <w:tcW w:w="963" w:type="dxa"/>
            <w:shd w:val="clear" w:color="auto" w:fill="auto"/>
            <w:noWrap/>
            <w:vAlign w:val="bottom"/>
            <w:hideMark/>
            <w:tcPrChange w:id="6402" w:author="Hardik Malhotra" w:date="2021-09-30T17:51:00Z">
              <w:tcPr>
                <w:tcW w:w="963" w:type="dxa"/>
                <w:shd w:val="clear" w:color="auto" w:fill="auto"/>
                <w:noWrap/>
                <w:vAlign w:val="bottom"/>
                <w:hideMark/>
              </w:tcPr>
            </w:tcPrChange>
          </w:tcPr>
          <w:p w14:paraId="3BF4D987" w14:textId="77777777" w:rsidR="00590BE8" w:rsidRPr="00590BE8" w:rsidRDefault="00590BE8" w:rsidP="00590BE8">
            <w:pPr>
              <w:spacing w:after="0" w:line="240" w:lineRule="auto"/>
              <w:jc w:val="right"/>
              <w:rPr>
                <w:ins w:id="6403" w:author="Hardik Malhotra" w:date="2021-09-30T17:50:00Z"/>
                <w:rFonts w:ascii="Verdana" w:eastAsia="Times New Roman" w:hAnsi="Verdana" w:cs="Times New Roman"/>
                <w:color w:val="000000"/>
                <w:sz w:val="18"/>
                <w:szCs w:val="18"/>
                <w:lang w:val="en-US"/>
                <w:rPrChange w:id="6404" w:author="Hardik Malhotra" w:date="2021-09-30T17:52:00Z">
                  <w:rPr>
                    <w:ins w:id="6405" w:author="Hardik Malhotra" w:date="2021-09-30T17:50:00Z"/>
                    <w:rFonts w:ascii="Calibri" w:eastAsia="Times New Roman" w:hAnsi="Calibri" w:cs="Times New Roman"/>
                    <w:color w:val="000000"/>
                    <w:lang w:val="en-US"/>
                  </w:rPr>
                </w:rPrChange>
              </w:rPr>
            </w:pPr>
            <w:ins w:id="6406" w:author="Hardik Malhotra" w:date="2021-09-30T17:50:00Z">
              <w:r w:rsidRPr="00590BE8">
                <w:rPr>
                  <w:rFonts w:ascii="Verdana" w:eastAsia="Times New Roman" w:hAnsi="Verdana" w:cs="Times New Roman"/>
                  <w:color w:val="000000"/>
                  <w:sz w:val="18"/>
                  <w:szCs w:val="18"/>
                  <w:lang w:val="en-US"/>
                  <w:rPrChange w:id="6407" w:author="Hardik Malhotra" w:date="2021-09-30T17:52:00Z">
                    <w:rPr>
                      <w:rFonts w:ascii="Calibri" w:eastAsia="Times New Roman" w:hAnsi="Calibri" w:cs="Times New Roman"/>
                      <w:color w:val="000000"/>
                      <w:lang w:val="en-US"/>
                    </w:rPr>
                  </w:rPrChange>
                </w:rPr>
                <w:t>120</w:t>
              </w:r>
            </w:ins>
          </w:p>
        </w:tc>
        <w:tc>
          <w:tcPr>
            <w:tcW w:w="952" w:type="dxa"/>
            <w:shd w:val="clear" w:color="auto" w:fill="auto"/>
            <w:noWrap/>
            <w:vAlign w:val="bottom"/>
            <w:hideMark/>
            <w:tcPrChange w:id="6408" w:author="Hardik Malhotra" w:date="2021-09-30T17:51:00Z">
              <w:tcPr>
                <w:tcW w:w="952" w:type="dxa"/>
                <w:shd w:val="clear" w:color="auto" w:fill="auto"/>
                <w:noWrap/>
                <w:vAlign w:val="bottom"/>
                <w:hideMark/>
              </w:tcPr>
            </w:tcPrChange>
          </w:tcPr>
          <w:p w14:paraId="3B49DE0B" w14:textId="77777777" w:rsidR="00590BE8" w:rsidRPr="00590BE8" w:rsidRDefault="00590BE8" w:rsidP="00590BE8">
            <w:pPr>
              <w:spacing w:after="0" w:line="240" w:lineRule="auto"/>
              <w:jc w:val="right"/>
              <w:rPr>
                <w:ins w:id="6409" w:author="Hardik Malhotra" w:date="2021-09-30T17:50:00Z"/>
                <w:rFonts w:ascii="Verdana" w:eastAsia="Times New Roman" w:hAnsi="Verdana" w:cs="Times New Roman"/>
                <w:color w:val="000000"/>
                <w:sz w:val="18"/>
                <w:szCs w:val="18"/>
                <w:lang w:val="en-US"/>
                <w:rPrChange w:id="6410" w:author="Hardik Malhotra" w:date="2021-09-30T17:52:00Z">
                  <w:rPr>
                    <w:ins w:id="6411" w:author="Hardik Malhotra" w:date="2021-09-30T17:50:00Z"/>
                    <w:rFonts w:ascii="Calibri" w:eastAsia="Times New Roman" w:hAnsi="Calibri" w:cs="Times New Roman"/>
                    <w:color w:val="000000"/>
                    <w:lang w:val="en-US"/>
                  </w:rPr>
                </w:rPrChange>
              </w:rPr>
            </w:pPr>
            <w:ins w:id="6412" w:author="Hardik Malhotra" w:date="2021-09-30T17:50:00Z">
              <w:r w:rsidRPr="00590BE8">
                <w:rPr>
                  <w:rFonts w:ascii="Verdana" w:eastAsia="Times New Roman" w:hAnsi="Verdana" w:cs="Times New Roman"/>
                  <w:color w:val="000000"/>
                  <w:sz w:val="18"/>
                  <w:szCs w:val="18"/>
                  <w:lang w:val="en-US"/>
                  <w:rPrChange w:id="6413" w:author="Hardik Malhotra" w:date="2021-09-30T17:52:00Z">
                    <w:rPr>
                      <w:rFonts w:ascii="Calibri" w:eastAsia="Times New Roman" w:hAnsi="Calibri" w:cs="Times New Roman"/>
                      <w:color w:val="000000"/>
                      <w:lang w:val="en-US"/>
                    </w:rPr>
                  </w:rPrChange>
                </w:rPr>
                <w:t>120</w:t>
              </w:r>
            </w:ins>
          </w:p>
        </w:tc>
        <w:tc>
          <w:tcPr>
            <w:tcW w:w="952" w:type="dxa"/>
            <w:shd w:val="clear" w:color="auto" w:fill="auto"/>
            <w:noWrap/>
            <w:vAlign w:val="bottom"/>
            <w:hideMark/>
            <w:tcPrChange w:id="6414" w:author="Hardik Malhotra" w:date="2021-09-30T17:51:00Z">
              <w:tcPr>
                <w:tcW w:w="952" w:type="dxa"/>
                <w:shd w:val="clear" w:color="auto" w:fill="auto"/>
                <w:noWrap/>
                <w:vAlign w:val="bottom"/>
                <w:hideMark/>
              </w:tcPr>
            </w:tcPrChange>
          </w:tcPr>
          <w:p w14:paraId="1BD82936" w14:textId="77777777" w:rsidR="00590BE8" w:rsidRPr="00590BE8" w:rsidRDefault="00590BE8" w:rsidP="00590BE8">
            <w:pPr>
              <w:spacing w:after="0" w:line="240" w:lineRule="auto"/>
              <w:jc w:val="right"/>
              <w:rPr>
                <w:ins w:id="6415" w:author="Hardik Malhotra" w:date="2021-09-30T17:50:00Z"/>
                <w:rFonts w:ascii="Verdana" w:eastAsia="Times New Roman" w:hAnsi="Verdana" w:cs="Times New Roman"/>
                <w:color w:val="000000"/>
                <w:sz w:val="18"/>
                <w:szCs w:val="18"/>
                <w:lang w:val="en-US"/>
                <w:rPrChange w:id="6416" w:author="Hardik Malhotra" w:date="2021-09-30T17:52:00Z">
                  <w:rPr>
                    <w:ins w:id="6417" w:author="Hardik Malhotra" w:date="2021-09-30T17:50:00Z"/>
                    <w:rFonts w:ascii="Calibri" w:eastAsia="Times New Roman" w:hAnsi="Calibri" w:cs="Times New Roman"/>
                    <w:color w:val="000000"/>
                    <w:lang w:val="en-US"/>
                  </w:rPr>
                </w:rPrChange>
              </w:rPr>
            </w:pPr>
            <w:ins w:id="6418" w:author="Hardik Malhotra" w:date="2021-09-30T17:50:00Z">
              <w:r w:rsidRPr="00590BE8">
                <w:rPr>
                  <w:rFonts w:ascii="Verdana" w:eastAsia="Times New Roman" w:hAnsi="Verdana" w:cs="Times New Roman"/>
                  <w:color w:val="000000"/>
                  <w:sz w:val="18"/>
                  <w:szCs w:val="18"/>
                  <w:lang w:val="en-US"/>
                  <w:rPrChange w:id="6419" w:author="Hardik Malhotra" w:date="2021-09-30T17:52:00Z">
                    <w:rPr>
                      <w:rFonts w:ascii="Calibri" w:eastAsia="Times New Roman" w:hAnsi="Calibri" w:cs="Times New Roman"/>
                      <w:color w:val="000000"/>
                      <w:lang w:val="en-US"/>
                    </w:rPr>
                  </w:rPrChange>
                </w:rPr>
                <w:t>120</w:t>
              </w:r>
            </w:ins>
          </w:p>
        </w:tc>
      </w:tr>
      <w:tr w:rsidR="00590BE8" w:rsidRPr="00590BE8" w14:paraId="1174CF91" w14:textId="77777777" w:rsidTr="00590BE8">
        <w:trPr>
          <w:trHeight w:val="303"/>
          <w:ins w:id="6420" w:author="Hardik Malhotra" w:date="2021-09-30T17:50:00Z"/>
          <w:trPrChange w:id="6421" w:author="Hardik Malhotra" w:date="2021-09-30T17:51:00Z">
            <w:trPr>
              <w:trHeight w:val="303"/>
            </w:trPr>
          </w:trPrChange>
        </w:trPr>
        <w:tc>
          <w:tcPr>
            <w:tcW w:w="4329" w:type="dxa"/>
            <w:vMerge/>
            <w:vAlign w:val="center"/>
            <w:hideMark/>
            <w:tcPrChange w:id="6422" w:author="Hardik Malhotra" w:date="2021-09-30T17:51:00Z">
              <w:tcPr>
                <w:tcW w:w="4329" w:type="dxa"/>
                <w:vMerge/>
                <w:vAlign w:val="center"/>
                <w:hideMark/>
              </w:tcPr>
            </w:tcPrChange>
          </w:tcPr>
          <w:p w14:paraId="1183DCFB" w14:textId="77777777" w:rsidR="00590BE8" w:rsidRPr="00590BE8" w:rsidRDefault="00590BE8" w:rsidP="00184759">
            <w:pPr>
              <w:spacing w:after="0" w:line="240" w:lineRule="auto"/>
              <w:rPr>
                <w:ins w:id="6423" w:author="Hardik Malhotra" w:date="2021-09-30T17:50:00Z"/>
                <w:rFonts w:ascii="Verdana" w:eastAsia="Times New Roman" w:hAnsi="Verdana" w:cs="Times New Roman"/>
                <w:color w:val="000000"/>
                <w:sz w:val="18"/>
                <w:szCs w:val="18"/>
                <w:lang w:val="en-US"/>
                <w:rPrChange w:id="6424" w:author="Hardik Malhotra" w:date="2021-09-30T17:52:00Z">
                  <w:rPr>
                    <w:ins w:id="6425" w:author="Hardik Malhotra" w:date="2021-09-30T17:50:00Z"/>
                    <w:rFonts w:ascii="Calibri" w:eastAsia="Times New Roman" w:hAnsi="Calibri" w:cs="Times New Roman"/>
                    <w:color w:val="000000"/>
                    <w:lang w:val="en-US"/>
                  </w:rPr>
                </w:rPrChange>
              </w:rPr>
              <w:pPrChange w:id="6426" w:author="Hardik Malhotra" w:date="2021-09-30T22:50:00Z">
                <w:pPr>
                  <w:spacing w:after="0" w:line="240" w:lineRule="auto"/>
                </w:pPr>
              </w:pPrChange>
            </w:pPr>
          </w:p>
        </w:tc>
        <w:tc>
          <w:tcPr>
            <w:tcW w:w="1366" w:type="dxa"/>
            <w:shd w:val="clear" w:color="auto" w:fill="auto"/>
            <w:noWrap/>
            <w:vAlign w:val="bottom"/>
            <w:hideMark/>
            <w:tcPrChange w:id="6427" w:author="Hardik Malhotra" w:date="2021-09-30T17:51:00Z">
              <w:tcPr>
                <w:tcW w:w="1366" w:type="dxa"/>
                <w:shd w:val="clear" w:color="auto" w:fill="auto"/>
                <w:noWrap/>
                <w:vAlign w:val="bottom"/>
                <w:hideMark/>
              </w:tcPr>
            </w:tcPrChange>
          </w:tcPr>
          <w:p w14:paraId="0AC141E8" w14:textId="77777777" w:rsidR="00590BE8" w:rsidRPr="00590BE8" w:rsidRDefault="00590BE8" w:rsidP="00590BE8">
            <w:pPr>
              <w:spacing w:after="0" w:line="240" w:lineRule="auto"/>
              <w:rPr>
                <w:ins w:id="6428" w:author="Hardik Malhotra" w:date="2021-09-30T17:50:00Z"/>
                <w:rFonts w:ascii="Verdana" w:eastAsia="Times New Roman" w:hAnsi="Verdana" w:cs="Times New Roman"/>
                <w:color w:val="000000"/>
                <w:sz w:val="18"/>
                <w:szCs w:val="18"/>
                <w:lang w:val="en-US"/>
                <w:rPrChange w:id="6429" w:author="Hardik Malhotra" w:date="2021-09-30T17:52:00Z">
                  <w:rPr>
                    <w:ins w:id="6430" w:author="Hardik Malhotra" w:date="2021-09-30T17:50:00Z"/>
                    <w:rFonts w:ascii="Calibri" w:eastAsia="Times New Roman" w:hAnsi="Calibri" w:cs="Times New Roman"/>
                    <w:color w:val="000000"/>
                    <w:lang w:val="en-US"/>
                  </w:rPr>
                </w:rPrChange>
              </w:rPr>
            </w:pPr>
            <w:ins w:id="6431" w:author="Hardik Malhotra" w:date="2021-09-30T17:50:00Z">
              <w:r w:rsidRPr="00590BE8">
                <w:rPr>
                  <w:rFonts w:ascii="Verdana" w:eastAsia="Times New Roman" w:hAnsi="Verdana" w:cs="Times New Roman"/>
                  <w:color w:val="000000"/>
                  <w:sz w:val="18"/>
                  <w:szCs w:val="18"/>
                  <w:lang w:val="en-US"/>
                  <w:rPrChange w:id="6432" w:author="Hardik Malhotra" w:date="2021-09-30T17:52:00Z">
                    <w:rPr>
                      <w:rFonts w:ascii="Calibri" w:eastAsia="Times New Roman" w:hAnsi="Calibri" w:cs="Times New Roman"/>
                      <w:color w:val="000000"/>
                      <w:lang w:val="en-US"/>
                    </w:rPr>
                  </w:rPrChange>
                </w:rPr>
                <w:t>Brazil</w:t>
              </w:r>
            </w:ins>
          </w:p>
        </w:tc>
        <w:tc>
          <w:tcPr>
            <w:tcW w:w="786" w:type="dxa"/>
            <w:shd w:val="clear" w:color="auto" w:fill="auto"/>
            <w:noWrap/>
            <w:vAlign w:val="bottom"/>
            <w:hideMark/>
            <w:tcPrChange w:id="6433" w:author="Hardik Malhotra" w:date="2021-09-30T17:51:00Z">
              <w:tcPr>
                <w:tcW w:w="786" w:type="dxa"/>
                <w:shd w:val="clear" w:color="auto" w:fill="auto"/>
                <w:noWrap/>
                <w:vAlign w:val="bottom"/>
                <w:hideMark/>
              </w:tcPr>
            </w:tcPrChange>
          </w:tcPr>
          <w:p w14:paraId="330A2804" w14:textId="77777777" w:rsidR="00590BE8" w:rsidRPr="00590BE8" w:rsidRDefault="00590BE8" w:rsidP="00590BE8">
            <w:pPr>
              <w:spacing w:after="0" w:line="240" w:lineRule="auto"/>
              <w:jc w:val="right"/>
              <w:rPr>
                <w:ins w:id="6434" w:author="Hardik Malhotra" w:date="2021-09-30T17:50:00Z"/>
                <w:rFonts w:ascii="Verdana" w:eastAsia="Times New Roman" w:hAnsi="Verdana" w:cs="Times New Roman"/>
                <w:color w:val="000000"/>
                <w:sz w:val="18"/>
                <w:szCs w:val="18"/>
                <w:lang w:val="en-US"/>
                <w:rPrChange w:id="6435" w:author="Hardik Malhotra" w:date="2021-09-30T17:52:00Z">
                  <w:rPr>
                    <w:ins w:id="6436" w:author="Hardik Malhotra" w:date="2021-09-30T17:50:00Z"/>
                    <w:rFonts w:ascii="Calibri" w:eastAsia="Times New Roman" w:hAnsi="Calibri" w:cs="Times New Roman"/>
                    <w:color w:val="000000"/>
                    <w:lang w:val="en-US"/>
                  </w:rPr>
                </w:rPrChange>
              </w:rPr>
            </w:pPr>
            <w:ins w:id="6437" w:author="Hardik Malhotra" w:date="2021-09-30T17:50:00Z">
              <w:r w:rsidRPr="00590BE8">
                <w:rPr>
                  <w:rFonts w:ascii="Verdana" w:eastAsia="Times New Roman" w:hAnsi="Verdana" w:cs="Times New Roman"/>
                  <w:color w:val="000000"/>
                  <w:sz w:val="18"/>
                  <w:szCs w:val="18"/>
                  <w:lang w:val="en-US"/>
                  <w:rPrChange w:id="6438" w:author="Hardik Malhotra" w:date="2021-09-30T17:52:00Z">
                    <w:rPr>
                      <w:rFonts w:ascii="Calibri" w:eastAsia="Times New Roman" w:hAnsi="Calibri" w:cs="Times New Roman"/>
                      <w:color w:val="000000"/>
                      <w:lang w:val="en-US"/>
                    </w:rPr>
                  </w:rPrChange>
                </w:rPr>
                <w:t>10</w:t>
              </w:r>
            </w:ins>
          </w:p>
        </w:tc>
        <w:tc>
          <w:tcPr>
            <w:tcW w:w="786" w:type="dxa"/>
            <w:shd w:val="clear" w:color="auto" w:fill="auto"/>
            <w:noWrap/>
            <w:vAlign w:val="bottom"/>
            <w:hideMark/>
            <w:tcPrChange w:id="6439" w:author="Hardik Malhotra" w:date="2021-09-30T17:51:00Z">
              <w:tcPr>
                <w:tcW w:w="786" w:type="dxa"/>
                <w:shd w:val="clear" w:color="auto" w:fill="auto"/>
                <w:noWrap/>
                <w:vAlign w:val="bottom"/>
                <w:hideMark/>
              </w:tcPr>
            </w:tcPrChange>
          </w:tcPr>
          <w:p w14:paraId="27ADE6EA" w14:textId="77777777" w:rsidR="00590BE8" w:rsidRPr="00590BE8" w:rsidRDefault="00590BE8" w:rsidP="00590BE8">
            <w:pPr>
              <w:spacing w:after="0" w:line="240" w:lineRule="auto"/>
              <w:jc w:val="right"/>
              <w:rPr>
                <w:ins w:id="6440" w:author="Hardik Malhotra" w:date="2021-09-30T17:50:00Z"/>
                <w:rFonts w:ascii="Verdana" w:eastAsia="Times New Roman" w:hAnsi="Verdana" w:cs="Times New Roman"/>
                <w:color w:val="000000"/>
                <w:sz w:val="18"/>
                <w:szCs w:val="18"/>
                <w:lang w:val="en-US"/>
                <w:rPrChange w:id="6441" w:author="Hardik Malhotra" w:date="2021-09-30T17:52:00Z">
                  <w:rPr>
                    <w:ins w:id="6442" w:author="Hardik Malhotra" w:date="2021-09-30T17:50:00Z"/>
                    <w:rFonts w:ascii="Calibri" w:eastAsia="Times New Roman" w:hAnsi="Calibri" w:cs="Times New Roman"/>
                    <w:color w:val="000000"/>
                    <w:lang w:val="en-US"/>
                  </w:rPr>
                </w:rPrChange>
              </w:rPr>
            </w:pPr>
            <w:ins w:id="6443" w:author="Hardik Malhotra" w:date="2021-09-30T17:50:00Z">
              <w:r w:rsidRPr="00590BE8">
                <w:rPr>
                  <w:rFonts w:ascii="Verdana" w:eastAsia="Times New Roman" w:hAnsi="Verdana" w:cs="Times New Roman"/>
                  <w:color w:val="000000"/>
                  <w:sz w:val="18"/>
                  <w:szCs w:val="18"/>
                  <w:lang w:val="en-US"/>
                  <w:rPrChange w:id="6444" w:author="Hardik Malhotra" w:date="2021-09-30T17:52:00Z">
                    <w:rPr>
                      <w:rFonts w:ascii="Calibri" w:eastAsia="Times New Roman" w:hAnsi="Calibri" w:cs="Times New Roman"/>
                      <w:color w:val="000000"/>
                      <w:lang w:val="en-US"/>
                    </w:rPr>
                  </w:rPrChange>
                </w:rPr>
                <w:t>10</w:t>
              </w:r>
            </w:ins>
          </w:p>
        </w:tc>
        <w:tc>
          <w:tcPr>
            <w:tcW w:w="963" w:type="dxa"/>
            <w:shd w:val="clear" w:color="auto" w:fill="auto"/>
            <w:noWrap/>
            <w:vAlign w:val="bottom"/>
            <w:hideMark/>
            <w:tcPrChange w:id="6445" w:author="Hardik Malhotra" w:date="2021-09-30T17:51:00Z">
              <w:tcPr>
                <w:tcW w:w="963" w:type="dxa"/>
                <w:shd w:val="clear" w:color="auto" w:fill="auto"/>
                <w:noWrap/>
                <w:vAlign w:val="bottom"/>
                <w:hideMark/>
              </w:tcPr>
            </w:tcPrChange>
          </w:tcPr>
          <w:p w14:paraId="55806118" w14:textId="77777777" w:rsidR="00590BE8" w:rsidRPr="00590BE8" w:rsidRDefault="00590BE8" w:rsidP="00590BE8">
            <w:pPr>
              <w:spacing w:after="0" w:line="240" w:lineRule="auto"/>
              <w:jc w:val="right"/>
              <w:rPr>
                <w:ins w:id="6446" w:author="Hardik Malhotra" w:date="2021-09-30T17:50:00Z"/>
                <w:rFonts w:ascii="Verdana" w:eastAsia="Times New Roman" w:hAnsi="Verdana" w:cs="Times New Roman"/>
                <w:color w:val="000000"/>
                <w:sz w:val="18"/>
                <w:szCs w:val="18"/>
                <w:lang w:val="en-US"/>
                <w:rPrChange w:id="6447" w:author="Hardik Malhotra" w:date="2021-09-30T17:52:00Z">
                  <w:rPr>
                    <w:ins w:id="6448" w:author="Hardik Malhotra" w:date="2021-09-30T17:50:00Z"/>
                    <w:rFonts w:ascii="Calibri" w:eastAsia="Times New Roman" w:hAnsi="Calibri" w:cs="Times New Roman"/>
                    <w:color w:val="000000"/>
                    <w:lang w:val="en-US"/>
                  </w:rPr>
                </w:rPrChange>
              </w:rPr>
            </w:pPr>
            <w:ins w:id="6449" w:author="Hardik Malhotra" w:date="2021-09-30T17:50:00Z">
              <w:r w:rsidRPr="00590BE8">
                <w:rPr>
                  <w:rFonts w:ascii="Verdana" w:eastAsia="Times New Roman" w:hAnsi="Verdana" w:cs="Times New Roman"/>
                  <w:color w:val="000000"/>
                  <w:sz w:val="18"/>
                  <w:szCs w:val="18"/>
                  <w:lang w:val="en-US"/>
                  <w:rPrChange w:id="6450" w:author="Hardik Malhotra" w:date="2021-09-30T17:52:00Z">
                    <w:rPr>
                      <w:rFonts w:ascii="Calibri" w:eastAsia="Times New Roman" w:hAnsi="Calibri" w:cs="Times New Roman"/>
                      <w:color w:val="000000"/>
                      <w:lang w:val="en-US"/>
                    </w:rPr>
                  </w:rPrChange>
                </w:rPr>
                <w:t>10</w:t>
              </w:r>
            </w:ins>
          </w:p>
        </w:tc>
        <w:tc>
          <w:tcPr>
            <w:tcW w:w="952" w:type="dxa"/>
            <w:shd w:val="clear" w:color="auto" w:fill="auto"/>
            <w:noWrap/>
            <w:vAlign w:val="bottom"/>
            <w:hideMark/>
            <w:tcPrChange w:id="6451" w:author="Hardik Malhotra" w:date="2021-09-30T17:51:00Z">
              <w:tcPr>
                <w:tcW w:w="952" w:type="dxa"/>
                <w:shd w:val="clear" w:color="auto" w:fill="auto"/>
                <w:noWrap/>
                <w:vAlign w:val="bottom"/>
                <w:hideMark/>
              </w:tcPr>
            </w:tcPrChange>
          </w:tcPr>
          <w:p w14:paraId="3919B780" w14:textId="77777777" w:rsidR="00590BE8" w:rsidRPr="00590BE8" w:rsidRDefault="00590BE8" w:rsidP="00590BE8">
            <w:pPr>
              <w:spacing w:after="0" w:line="240" w:lineRule="auto"/>
              <w:jc w:val="right"/>
              <w:rPr>
                <w:ins w:id="6452" w:author="Hardik Malhotra" w:date="2021-09-30T17:50:00Z"/>
                <w:rFonts w:ascii="Verdana" w:eastAsia="Times New Roman" w:hAnsi="Verdana" w:cs="Times New Roman"/>
                <w:color w:val="000000"/>
                <w:sz w:val="18"/>
                <w:szCs w:val="18"/>
                <w:lang w:val="en-US"/>
                <w:rPrChange w:id="6453" w:author="Hardik Malhotra" w:date="2021-09-30T17:52:00Z">
                  <w:rPr>
                    <w:ins w:id="6454" w:author="Hardik Malhotra" w:date="2021-09-30T17:50:00Z"/>
                    <w:rFonts w:ascii="Calibri" w:eastAsia="Times New Roman" w:hAnsi="Calibri" w:cs="Times New Roman"/>
                    <w:color w:val="000000"/>
                    <w:lang w:val="en-US"/>
                  </w:rPr>
                </w:rPrChange>
              </w:rPr>
            </w:pPr>
            <w:ins w:id="6455" w:author="Hardik Malhotra" w:date="2021-09-30T17:50:00Z">
              <w:r w:rsidRPr="00590BE8">
                <w:rPr>
                  <w:rFonts w:ascii="Verdana" w:eastAsia="Times New Roman" w:hAnsi="Verdana" w:cs="Times New Roman"/>
                  <w:color w:val="000000"/>
                  <w:sz w:val="18"/>
                  <w:szCs w:val="18"/>
                  <w:lang w:val="en-US"/>
                  <w:rPrChange w:id="6456" w:author="Hardik Malhotra" w:date="2021-09-30T17:52:00Z">
                    <w:rPr>
                      <w:rFonts w:ascii="Calibri" w:eastAsia="Times New Roman" w:hAnsi="Calibri" w:cs="Times New Roman"/>
                      <w:color w:val="000000"/>
                      <w:lang w:val="en-US"/>
                    </w:rPr>
                  </w:rPrChange>
                </w:rPr>
                <w:t>10</w:t>
              </w:r>
            </w:ins>
          </w:p>
        </w:tc>
        <w:tc>
          <w:tcPr>
            <w:tcW w:w="952" w:type="dxa"/>
            <w:shd w:val="clear" w:color="auto" w:fill="auto"/>
            <w:noWrap/>
            <w:vAlign w:val="bottom"/>
            <w:hideMark/>
            <w:tcPrChange w:id="6457" w:author="Hardik Malhotra" w:date="2021-09-30T17:51:00Z">
              <w:tcPr>
                <w:tcW w:w="952" w:type="dxa"/>
                <w:shd w:val="clear" w:color="auto" w:fill="auto"/>
                <w:noWrap/>
                <w:vAlign w:val="bottom"/>
                <w:hideMark/>
              </w:tcPr>
            </w:tcPrChange>
          </w:tcPr>
          <w:p w14:paraId="2AA184EA" w14:textId="77777777" w:rsidR="00590BE8" w:rsidRPr="00590BE8" w:rsidRDefault="00590BE8" w:rsidP="00590BE8">
            <w:pPr>
              <w:spacing w:after="0" w:line="240" w:lineRule="auto"/>
              <w:jc w:val="right"/>
              <w:rPr>
                <w:ins w:id="6458" w:author="Hardik Malhotra" w:date="2021-09-30T17:50:00Z"/>
                <w:rFonts w:ascii="Verdana" w:eastAsia="Times New Roman" w:hAnsi="Verdana" w:cs="Times New Roman"/>
                <w:color w:val="000000"/>
                <w:sz w:val="18"/>
                <w:szCs w:val="18"/>
                <w:lang w:val="en-US"/>
                <w:rPrChange w:id="6459" w:author="Hardik Malhotra" w:date="2021-09-30T17:52:00Z">
                  <w:rPr>
                    <w:ins w:id="6460" w:author="Hardik Malhotra" w:date="2021-09-30T17:50:00Z"/>
                    <w:rFonts w:ascii="Calibri" w:eastAsia="Times New Roman" w:hAnsi="Calibri" w:cs="Times New Roman"/>
                    <w:color w:val="000000"/>
                    <w:lang w:val="en-US"/>
                  </w:rPr>
                </w:rPrChange>
              </w:rPr>
            </w:pPr>
            <w:ins w:id="6461" w:author="Hardik Malhotra" w:date="2021-09-30T17:50:00Z">
              <w:r w:rsidRPr="00590BE8">
                <w:rPr>
                  <w:rFonts w:ascii="Verdana" w:eastAsia="Times New Roman" w:hAnsi="Verdana" w:cs="Times New Roman"/>
                  <w:color w:val="000000"/>
                  <w:sz w:val="18"/>
                  <w:szCs w:val="18"/>
                  <w:lang w:val="en-US"/>
                  <w:rPrChange w:id="6462" w:author="Hardik Malhotra" w:date="2021-09-30T17:52:00Z">
                    <w:rPr>
                      <w:rFonts w:ascii="Calibri" w:eastAsia="Times New Roman" w:hAnsi="Calibri" w:cs="Times New Roman"/>
                      <w:color w:val="000000"/>
                      <w:lang w:val="en-US"/>
                    </w:rPr>
                  </w:rPrChange>
                </w:rPr>
                <w:t>10</w:t>
              </w:r>
            </w:ins>
          </w:p>
        </w:tc>
      </w:tr>
      <w:tr w:rsidR="00590BE8" w:rsidRPr="00590BE8" w14:paraId="5AFBE423" w14:textId="77777777" w:rsidTr="00590BE8">
        <w:trPr>
          <w:trHeight w:val="303"/>
          <w:ins w:id="6463" w:author="Hardik Malhotra" w:date="2021-09-30T17:50:00Z"/>
          <w:trPrChange w:id="6464" w:author="Hardik Malhotra" w:date="2021-09-30T17:51:00Z">
            <w:trPr>
              <w:trHeight w:val="303"/>
            </w:trPr>
          </w:trPrChange>
        </w:trPr>
        <w:tc>
          <w:tcPr>
            <w:tcW w:w="4329" w:type="dxa"/>
            <w:shd w:val="clear" w:color="auto" w:fill="auto"/>
            <w:noWrap/>
            <w:vAlign w:val="center"/>
            <w:hideMark/>
            <w:tcPrChange w:id="6465" w:author="Hardik Malhotra" w:date="2021-09-30T17:51:00Z">
              <w:tcPr>
                <w:tcW w:w="4329" w:type="dxa"/>
                <w:shd w:val="clear" w:color="auto" w:fill="auto"/>
                <w:noWrap/>
                <w:vAlign w:val="center"/>
                <w:hideMark/>
              </w:tcPr>
            </w:tcPrChange>
          </w:tcPr>
          <w:p w14:paraId="494B96E3" w14:textId="77777777" w:rsidR="00590BE8" w:rsidRPr="00590BE8" w:rsidRDefault="00590BE8" w:rsidP="005858C1">
            <w:pPr>
              <w:spacing w:after="0" w:line="240" w:lineRule="auto"/>
              <w:rPr>
                <w:ins w:id="6466" w:author="Hardik Malhotra" w:date="2021-09-30T17:50:00Z"/>
                <w:rFonts w:ascii="Verdana" w:eastAsia="Times New Roman" w:hAnsi="Verdana" w:cs="Times New Roman"/>
                <w:color w:val="000000"/>
                <w:sz w:val="18"/>
                <w:szCs w:val="18"/>
                <w:lang w:val="en-US"/>
                <w:rPrChange w:id="6467" w:author="Hardik Malhotra" w:date="2021-09-30T17:52:00Z">
                  <w:rPr>
                    <w:ins w:id="6468" w:author="Hardik Malhotra" w:date="2021-09-30T17:50:00Z"/>
                    <w:rFonts w:ascii="Calibri" w:eastAsia="Times New Roman" w:hAnsi="Calibri" w:cs="Times New Roman"/>
                    <w:color w:val="000000"/>
                    <w:lang w:val="en-US"/>
                  </w:rPr>
                </w:rPrChange>
              </w:rPr>
            </w:pPr>
            <w:ins w:id="6469" w:author="Hardik Malhotra" w:date="2021-09-30T17:50:00Z">
              <w:r w:rsidRPr="00590BE8">
                <w:rPr>
                  <w:rFonts w:ascii="Verdana" w:eastAsia="Times New Roman" w:hAnsi="Verdana" w:cs="Times New Roman"/>
                  <w:color w:val="000000"/>
                  <w:sz w:val="18"/>
                  <w:szCs w:val="18"/>
                  <w:lang w:val="en-US"/>
                  <w:rPrChange w:id="6470" w:author="Hardik Malhotra" w:date="2021-09-30T17:52:00Z">
                    <w:rPr>
                      <w:rFonts w:ascii="Calibri" w:eastAsia="Times New Roman" w:hAnsi="Calibri" w:cs="Times New Roman"/>
                      <w:color w:val="000000"/>
                      <w:lang w:val="en-US"/>
                    </w:rPr>
                  </w:rPrChange>
                </w:rPr>
                <w:t>Nan Ya Electronic Material (Kunshan) Co. Ltd.</w:t>
              </w:r>
            </w:ins>
          </w:p>
        </w:tc>
        <w:tc>
          <w:tcPr>
            <w:tcW w:w="1366" w:type="dxa"/>
            <w:shd w:val="clear" w:color="auto" w:fill="auto"/>
            <w:noWrap/>
            <w:vAlign w:val="bottom"/>
            <w:hideMark/>
            <w:tcPrChange w:id="6471" w:author="Hardik Malhotra" w:date="2021-09-30T17:51:00Z">
              <w:tcPr>
                <w:tcW w:w="1366" w:type="dxa"/>
                <w:shd w:val="clear" w:color="auto" w:fill="auto"/>
                <w:noWrap/>
                <w:vAlign w:val="bottom"/>
                <w:hideMark/>
              </w:tcPr>
            </w:tcPrChange>
          </w:tcPr>
          <w:p w14:paraId="73E8588E" w14:textId="77777777" w:rsidR="00590BE8" w:rsidRPr="00590BE8" w:rsidRDefault="00590BE8" w:rsidP="00590BE8">
            <w:pPr>
              <w:spacing w:after="0" w:line="240" w:lineRule="auto"/>
              <w:rPr>
                <w:ins w:id="6472" w:author="Hardik Malhotra" w:date="2021-09-30T17:50:00Z"/>
                <w:rFonts w:ascii="Verdana" w:eastAsia="Times New Roman" w:hAnsi="Verdana" w:cs="Times New Roman"/>
                <w:color w:val="000000"/>
                <w:sz w:val="18"/>
                <w:szCs w:val="18"/>
                <w:lang w:val="en-US"/>
                <w:rPrChange w:id="6473" w:author="Hardik Malhotra" w:date="2021-09-30T17:52:00Z">
                  <w:rPr>
                    <w:ins w:id="6474" w:author="Hardik Malhotra" w:date="2021-09-30T17:50:00Z"/>
                    <w:rFonts w:ascii="Calibri" w:eastAsia="Times New Roman" w:hAnsi="Calibri" w:cs="Times New Roman"/>
                    <w:color w:val="000000"/>
                    <w:lang w:val="en-US"/>
                  </w:rPr>
                </w:rPrChange>
              </w:rPr>
            </w:pPr>
            <w:ins w:id="6475" w:author="Hardik Malhotra" w:date="2021-09-30T17:50:00Z">
              <w:r w:rsidRPr="00590BE8">
                <w:rPr>
                  <w:rFonts w:ascii="Verdana" w:eastAsia="Times New Roman" w:hAnsi="Verdana" w:cs="Times New Roman"/>
                  <w:color w:val="000000"/>
                  <w:sz w:val="18"/>
                  <w:szCs w:val="18"/>
                  <w:lang w:val="en-US"/>
                  <w:rPrChange w:id="6476" w:author="Hardik Malhotra" w:date="2021-09-30T17:52:00Z">
                    <w:rPr>
                      <w:rFonts w:ascii="Calibri" w:eastAsia="Times New Roman" w:hAnsi="Calibri" w:cs="Times New Roman"/>
                      <w:color w:val="000000"/>
                      <w:lang w:val="en-US"/>
                    </w:rPr>
                  </w:rPrChange>
                </w:rPr>
                <w:t xml:space="preserve">China </w:t>
              </w:r>
            </w:ins>
          </w:p>
        </w:tc>
        <w:tc>
          <w:tcPr>
            <w:tcW w:w="786" w:type="dxa"/>
            <w:shd w:val="clear" w:color="auto" w:fill="auto"/>
            <w:noWrap/>
            <w:vAlign w:val="bottom"/>
            <w:hideMark/>
            <w:tcPrChange w:id="6477" w:author="Hardik Malhotra" w:date="2021-09-30T17:51:00Z">
              <w:tcPr>
                <w:tcW w:w="786" w:type="dxa"/>
                <w:shd w:val="clear" w:color="auto" w:fill="auto"/>
                <w:noWrap/>
                <w:vAlign w:val="bottom"/>
                <w:hideMark/>
              </w:tcPr>
            </w:tcPrChange>
          </w:tcPr>
          <w:p w14:paraId="339A347A" w14:textId="77777777" w:rsidR="00590BE8" w:rsidRPr="00590BE8" w:rsidRDefault="00590BE8" w:rsidP="00590BE8">
            <w:pPr>
              <w:spacing w:after="0" w:line="240" w:lineRule="auto"/>
              <w:jc w:val="right"/>
              <w:rPr>
                <w:ins w:id="6478" w:author="Hardik Malhotra" w:date="2021-09-30T17:50:00Z"/>
                <w:rFonts w:ascii="Verdana" w:eastAsia="Times New Roman" w:hAnsi="Verdana" w:cs="Times New Roman"/>
                <w:color w:val="000000"/>
                <w:sz w:val="18"/>
                <w:szCs w:val="18"/>
                <w:lang w:val="en-US"/>
                <w:rPrChange w:id="6479" w:author="Hardik Malhotra" w:date="2021-09-30T17:52:00Z">
                  <w:rPr>
                    <w:ins w:id="6480" w:author="Hardik Malhotra" w:date="2021-09-30T17:50:00Z"/>
                    <w:rFonts w:ascii="Calibri" w:eastAsia="Times New Roman" w:hAnsi="Calibri" w:cs="Times New Roman"/>
                    <w:color w:val="000000"/>
                    <w:lang w:val="en-US"/>
                  </w:rPr>
                </w:rPrChange>
              </w:rPr>
            </w:pPr>
            <w:ins w:id="6481" w:author="Hardik Malhotra" w:date="2021-09-30T17:50:00Z">
              <w:r w:rsidRPr="00590BE8">
                <w:rPr>
                  <w:rFonts w:ascii="Verdana" w:eastAsia="Times New Roman" w:hAnsi="Verdana" w:cs="Times New Roman"/>
                  <w:color w:val="000000"/>
                  <w:sz w:val="18"/>
                  <w:szCs w:val="18"/>
                  <w:lang w:val="en-US"/>
                  <w:rPrChange w:id="6482" w:author="Hardik Malhotra" w:date="2021-09-30T17:52:00Z">
                    <w:rPr>
                      <w:rFonts w:ascii="Calibri" w:eastAsia="Times New Roman" w:hAnsi="Calibri" w:cs="Times New Roman"/>
                      <w:color w:val="000000"/>
                      <w:lang w:val="en-US"/>
                    </w:rPr>
                  </w:rPrChange>
                </w:rPr>
                <w:t>247</w:t>
              </w:r>
            </w:ins>
          </w:p>
        </w:tc>
        <w:tc>
          <w:tcPr>
            <w:tcW w:w="786" w:type="dxa"/>
            <w:shd w:val="clear" w:color="auto" w:fill="auto"/>
            <w:noWrap/>
            <w:vAlign w:val="bottom"/>
            <w:hideMark/>
            <w:tcPrChange w:id="6483" w:author="Hardik Malhotra" w:date="2021-09-30T17:51:00Z">
              <w:tcPr>
                <w:tcW w:w="786" w:type="dxa"/>
                <w:shd w:val="clear" w:color="auto" w:fill="auto"/>
                <w:noWrap/>
                <w:vAlign w:val="bottom"/>
                <w:hideMark/>
              </w:tcPr>
            </w:tcPrChange>
          </w:tcPr>
          <w:p w14:paraId="3DDBED95" w14:textId="77777777" w:rsidR="00590BE8" w:rsidRPr="00590BE8" w:rsidRDefault="00590BE8" w:rsidP="00590BE8">
            <w:pPr>
              <w:spacing w:after="0" w:line="240" w:lineRule="auto"/>
              <w:jc w:val="right"/>
              <w:rPr>
                <w:ins w:id="6484" w:author="Hardik Malhotra" w:date="2021-09-30T17:50:00Z"/>
                <w:rFonts w:ascii="Verdana" w:eastAsia="Times New Roman" w:hAnsi="Verdana" w:cs="Times New Roman"/>
                <w:color w:val="000000"/>
                <w:sz w:val="18"/>
                <w:szCs w:val="18"/>
                <w:lang w:val="en-US"/>
                <w:rPrChange w:id="6485" w:author="Hardik Malhotra" w:date="2021-09-30T17:52:00Z">
                  <w:rPr>
                    <w:ins w:id="6486" w:author="Hardik Malhotra" w:date="2021-09-30T17:50:00Z"/>
                    <w:rFonts w:ascii="Calibri" w:eastAsia="Times New Roman" w:hAnsi="Calibri" w:cs="Times New Roman"/>
                    <w:color w:val="000000"/>
                    <w:lang w:val="en-US"/>
                  </w:rPr>
                </w:rPrChange>
              </w:rPr>
            </w:pPr>
            <w:ins w:id="6487" w:author="Hardik Malhotra" w:date="2021-09-30T17:50:00Z">
              <w:r w:rsidRPr="00590BE8">
                <w:rPr>
                  <w:rFonts w:ascii="Verdana" w:eastAsia="Times New Roman" w:hAnsi="Verdana" w:cs="Times New Roman"/>
                  <w:color w:val="000000"/>
                  <w:sz w:val="18"/>
                  <w:szCs w:val="18"/>
                  <w:lang w:val="en-US"/>
                  <w:rPrChange w:id="6488" w:author="Hardik Malhotra" w:date="2021-09-30T17:52:00Z">
                    <w:rPr>
                      <w:rFonts w:ascii="Calibri" w:eastAsia="Times New Roman" w:hAnsi="Calibri" w:cs="Times New Roman"/>
                      <w:color w:val="000000"/>
                      <w:lang w:val="en-US"/>
                    </w:rPr>
                  </w:rPrChange>
                </w:rPr>
                <w:t>247</w:t>
              </w:r>
            </w:ins>
          </w:p>
        </w:tc>
        <w:tc>
          <w:tcPr>
            <w:tcW w:w="963" w:type="dxa"/>
            <w:shd w:val="clear" w:color="auto" w:fill="auto"/>
            <w:noWrap/>
            <w:vAlign w:val="bottom"/>
            <w:hideMark/>
            <w:tcPrChange w:id="6489" w:author="Hardik Malhotra" w:date="2021-09-30T17:51:00Z">
              <w:tcPr>
                <w:tcW w:w="963" w:type="dxa"/>
                <w:shd w:val="clear" w:color="auto" w:fill="auto"/>
                <w:noWrap/>
                <w:vAlign w:val="bottom"/>
                <w:hideMark/>
              </w:tcPr>
            </w:tcPrChange>
          </w:tcPr>
          <w:p w14:paraId="39364EFC" w14:textId="77777777" w:rsidR="00590BE8" w:rsidRPr="00590BE8" w:rsidRDefault="00590BE8" w:rsidP="00590BE8">
            <w:pPr>
              <w:spacing w:after="0" w:line="240" w:lineRule="auto"/>
              <w:jc w:val="right"/>
              <w:rPr>
                <w:ins w:id="6490" w:author="Hardik Malhotra" w:date="2021-09-30T17:50:00Z"/>
                <w:rFonts w:ascii="Verdana" w:eastAsia="Times New Roman" w:hAnsi="Verdana" w:cs="Times New Roman"/>
                <w:color w:val="000000"/>
                <w:sz w:val="18"/>
                <w:szCs w:val="18"/>
                <w:lang w:val="en-US"/>
                <w:rPrChange w:id="6491" w:author="Hardik Malhotra" w:date="2021-09-30T17:52:00Z">
                  <w:rPr>
                    <w:ins w:id="6492" w:author="Hardik Malhotra" w:date="2021-09-30T17:50:00Z"/>
                    <w:rFonts w:ascii="Calibri" w:eastAsia="Times New Roman" w:hAnsi="Calibri" w:cs="Times New Roman"/>
                    <w:color w:val="000000"/>
                    <w:lang w:val="en-US"/>
                  </w:rPr>
                </w:rPrChange>
              </w:rPr>
            </w:pPr>
            <w:ins w:id="6493" w:author="Hardik Malhotra" w:date="2021-09-30T17:50:00Z">
              <w:r w:rsidRPr="00590BE8">
                <w:rPr>
                  <w:rFonts w:ascii="Verdana" w:eastAsia="Times New Roman" w:hAnsi="Verdana" w:cs="Times New Roman"/>
                  <w:color w:val="000000"/>
                  <w:sz w:val="18"/>
                  <w:szCs w:val="18"/>
                  <w:lang w:val="en-US"/>
                  <w:rPrChange w:id="6494" w:author="Hardik Malhotra" w:date="2021-09-30T17:52:00Z">
                    <w:rPr>
                      <w:rFonts w:ascii="Calibri" w:eastAsia="Times New Roman" w:hAnsi="Calibri" w:cs="Times New Roman"/>
                      <w:color w:val="000000"/>
                      <w:lang w:val="en-US"/>
                    </w:rPr>
                  </w:rPrChange>
                </w:rPr>
                <w:t>247</w:t>
              </w:r>
            </w:ins>
          </w:p>
        </w:tc>
        <w:tc>
          <w:tcPr>
            <w:tcW w:w="952" w:type="dxa"/>
            <w:shd w:val="clear" w:color="auto" w:fill="auto"/>
            <w:noWrap/>
            <w:vAlign w:val="bottom"/>
            <w:hideMark/>
            <w:tcPrChange w:id="6495" w:author="Hardik Malhotra" w:date="2021-09-30T17:51:00Z">
              <w:tcPr>
                <w:tcW w:w="952" w:type="dxa"/>
                <w:shd w:val="clear" w:color="auto" w:fill="auto"/>
                <w:noWrap/>
                <w:vAlign w:val="bottom"/>
                <w:hideMark/>
              </w:tcPr>
            </w:tcPrChange>
          </w:tcPr>
          <w:p w14:paraId="7380FBED" w14:textId="6CAE1D4E" w:rsidR="00590BE8" w:rsidRPr="00590BE8" w:rsidRDefault="00590BE8" w:rsidP="00590BE8">
            <w:pPr>
              <w:spacing w:after="0" w:line="240" w:lineRule="auto"/>
              <w:jc w:val="right"/>
              <w:rPr>
                <w:ins w:id="6496" w:author="Hardik Malhotra" w:date="2021-09-30T17:50:00Z"/>
                <w:rFonts w:ascii="Verdana" w:eastAsia="Times New Roman" w:hAnsi="Verdana" w:cs="Times New Roman"/>
                <w:color w:val="000000"/>
                <w:sz w:val="18"/>
                <w:szCs w:val="18"/>
                <w:lang w:val="en-US"/>
                <w:rPrChange w:id="6497" w:author="Hardik Malhotra" w:date="2021-09-30T17:52:00Z">
                  <w:rPr>
                    <w:ins w:id="6498" w:author="Hardik Malhotra" w:date="2021-09-30T17:50:00Z"/>
                    <w:rFonts w:ascii="Calibri" w:eastAsia="Times New Roman" w:hAnsi="Calibri" w:cs="Times New Roman"/>
                    <w:color w:val="000000"/>
                    <w:lang w:val="en-US"/>
                  </w:rPr>
                </w:rPrChange>
              </w:rPr>
            </w:pPr>
            <w:ins w:id="6499" w:author="Hardik Malhotra" w:date="2021-09-30T17:50:00Z">
              <w:r w:rsidRPr="00590BE8">
                <w:rPr>
                  <w:rFonts w:ascii="Verdana" w:eastAsia="Times New Roman" w:hAnsi="Verdana" w:cs="Times New Roman"/>
                  <w:color w:val="000000"/>
                  <w:sz w:val="18"/>
                  <w:szCs w:val="18"/>
                  <w:lang w:val="en-US"/>
                  <w:rPrChange w:id="6500" w:author="Hardik Malhotra" w:date="2021-09-30T17:52:00Z">
                    <w:rPr>
                      <w:rFonts w:ascii="Calibri" w:eastAsia="Times New Roman" w:hAnsi="Calibri" w:cs="Times New Roman"/>
                      <w:color w:val="000000"/>
                      <w:lang w:val="en-US"/>
                    </w:rPr>
                  </w:rPrChange>
                </w:rPr>
                <w:t>247</w:t>
              </w:r>
            </w:ins>
          </w:p>
        </w:tc>
        <w:tc>
          <w:tcPr>
            <w:tcW w:w="952" w:type="dxa"/>
            <w:shd w:val="clear" w:color="auto" w:fill="auto"/>
            <w:noWrap/>
            <w:vAlign w:val="bottom"/>
            <w:hideMark/>
            <w:tcPrChange w:id="6501" w:author="Hardik Malhotra" w:date="2021-09-30T17:51:00Z">
              <w:tcPr>
                <w:tcW w:w="952" w:type="dxa"/>
                <w:shd w:val="clear" w:color="auto" w:fill="auto"/>
                <w:noWrap/>
                <w:vAlign w:val="bottom"/>
                <w:hideMark/>
              </w:tcPr>
            </w:tcPrChange>
          </w:tcPr>
          <w:p w14:paraId="364D9FE5" w14:textId="77777777" w:rsidR="00590BE8" w:rsidRPr="00590BE8" w:rsidRDefault="00590BE8" w:rsidP="00590BE8">
            <w:pPr>
              <w:spacing w:after="0" w:line="240" w:lineRule="auto"/>
              <w:jc w:val="right"/>
              <w:rPr>
                <w:ins w:id="6502" w:author="Hardik Malhotra" w:date="2021-09-30T17:50:00Z"/>
                <w:rFonts w:ascii="Verdana" w:eastAsia="Times New Roman" w:hAnsi="Verdana" w:cs="Times New Roman"/>
                <w:color w:val="000000"/>
                <w:sz w:val="18"/>
                <w:szCs w:val="18"/>
                <w:lang w:val="en-US"/>
                <w:rPrChange w:id="6503" w:author="Hardik Malhotra" w:date="2021-09-30T17:52:00Z">
                  <w:rPr>
                    <w:ins w:id="6504" w:author="Hardik Malhotra" w:date="2021-09-30T17:50:00Z"/>
                    <w:rFonts w:ascii="Calibri" w:eastAsia="Times New Roman" w:hAnsi="Calibri" w:cs="Times New Roman"/>
                    <w:color w:val="000000"/>
                    <w:lang w:val="en-US"/>
                  </w:rPr>
                </w:rPrChange>
              </w:rPr>
            </w:pPr>
            <w:ins w:id="6505" w:author="Hardik Malhotra" w:date="2021-09-30T17:50:00Z">
              <w:r w:rsidRPr="00590BE8">
                <w:rPr>
                  <w:rFonts w:ascii="Verdana" w:eastAsia="Times New Roman" w:hAnsi="Verdana" w:cs="Times New Roman"/>
                  <w:color w:val="000000"/>
                  <w:sz w:val="18"/>
                  <w:szCs w:val="18"/>
                  <w:lang w:val="en-US"/>
                  <w:rPrChange w:id="6506" w:author="Hardik Malhotra" w:date="2021-09-30T17:52:00Z">
                    <w:rPr>
                      <w:rFonts w:ascii="Calibri" w:eastAsia="Times New Roman" w:hAnsi="Calibri" w:cs="Times New Roman"/>
                      <w:color w:val="000000"/>
                      <w:lang w:val="en-US"/>
                    </w:rPr>
                  </w:rPrChange>
                </w:rPr>
                <w:t>247</w:t>
              </w:r>
            </w:ins>
          </w:p>
        </w:tc>
      </w:tr>
      <w:tr w:rsidR="00590BE8" w:rsidRPr="00590BE8" w14:paraId="6033BA24" w14:textId="77777777" w:rsidTr="00590BE8">
        <w:trPr>
          <w:trHeight w:val="303"/>
          <w:ins w:id="6507" w:author="Hardik Malhotra" w:date="2021-09-30T17:50:00Z"/>
          <w:trPrChange w:id="6508" w:author="Hardik Malhotra" w:date="2021-09-30T17:51:00Z">
            <w:trPr>
              <w:trHeight w:val="303"/>
            </w:trPr>
          </w:trPrChange>
        </w:trPr>
        <w:tc>
          <w:tcPr>
            <w:tcW w:w="4329" w:type="dxa"/>
            <w:vMerge w:val="restart"/>
            <w:shd w:val="clear" w:color="auto" w:fill="auto"/>
            <w:noWrap/>
            <w:vAlign w:val="center"/>
            <w:hideMark/>
            <w:tcPrChange w:id="6509" w:author="Hardik Malhotra" w:date="2021-09-30T17:51:00Z">
              <w:tcPr>
                <w:tcW w:w="4329" w:type="dxa"/>
                <w:vMerge w:val="restart"/>
                <w:shd w:val="clear" w:color="auto" w:fill="auto"/>
                <w:noWrap/>
                <w:vAlign w:val="center"/>
                <w:hideMark/>
              </w:tcPr>
            </w:tcPrChange>
          </w:tcPr>
          <w:p w14:paraId="0C6C0BA7" w14:textId="77777777" w:rsidR="00590BE8" w:rsidRPr="00590BE8" w:rsidRDefault="00590BE8" w:rsidP="00184759">
            <w:pPr>
              <w:spacing w:after="0" w:line="240" w:lineRule="auto"/>
              <w:rPr>
                <w:ins w:id="6510" w:author="Hardik Malhotra" w:date="2021-09-30T17:50:00Z"/>
                <w:rFonts w:ascii="Verdana" w:eastAsia="Times New Roman" w:hAnsi="Verdana" w:cs="Times New Roman"/>
                <w:color w:val="000000"/>
                <w:sz w:val="18"/>
                <w:szCs w:val="18"/>
                <w:lang w:val="en-US"/>
                <w:rPrChange w:id="6511" w:author="Hardik Malhotra" w:date="2021-09-30T17:52:00Z">
                  <w:rPr>
                    <w:ins w:id="6512" w:author="Hardik Malhotra" w:date="2021-09-30T17:50:00Z"/>
                    <w:rFonts w:ascii="Calibri" w:eastAsia="Times New Roman" w:hAnsi="Calibri" w:cs="Times New Roman"/>
                    <w:color w:val="000000"/>
                    <w:lang w:val="en-US"/>
                  </w:rPr>
                </w:rPrChange>
              </w:rPr>
              <w:pPrChange w:id="6513" w:author="Hardik Malhotra" w:date="2021-09-30T22:50:00Z">
                <w:pPr>
                  <w:spacing w:after="0" w:line="240" w:lineRule="auto"/>
                  <w:jc w:val="center"/>
                </w:pPr>
              </w:pPrChange>
            </w:pPr>
            <w:ins w:id="6514" w:author="Hardik Malhotra" w:date="2021-09-30T17:50:00Z">
              <w:r w:rsidRPr="00590BE8">
                <w:rPr>
                  <w:rFonts w:ascii="Verdana" w:eastAsia="Times New Roman" w:hAnsi="Verdana" w:cs="Times New Roman"/>
                  <w:color w:val="000000"/>
                  <w:sz w:val="18"/>
                  <w:szCs w:val="18"/>
                  <w:lang w:val="en-US"/>
                  <w:rPrChange w:id="6515" w:author="Hardik Malhotra" w:date="2021-09-30T17:52:00Z">
                    <w:rPr>
                      <w:rFonts w:ascii="Calibri" w:eastAsia="Times New Roman" w:hAnsi="Calibri" w:cs="Times New Roman"/>
                      <w:color w:val="000000"/>
                      <w:lang w:val="en-US"/>
                    </w:rPr>
                  </w:rPrChange>
                </w:rPr>
                <w:t>Hexion Inc.</w:t>
              </w:r>
            </w:ins>
          </w:p>
        </w:tc>
        <w:tc>
          <w:tcPr>
            <w:tcW w:w="1366" w:type="dxa"/>
            <w:shd w:val="clear" w:color="auto" w:fill="auto"/>
            <w:noWrap/>
            <w:vAlign w:val="bottom"/>
            <w:hideMark/>
            <w:tcPrChange w:id="6516" w:author="Hardik Malhotra" w:date="2021-09-30T17:51:00Z">
              <w:tcPr>
                <w:tcW w:w="1366" w:type="dxa"/>
                <w:shd w:val="clear" w:color="auto" w:fill="auto"/>
                <w:noWrap/>
                <w:vAlign w:val="bottom"/>
                <w:hideMark/>
              </w:tcPr>
            </w:tcPrChange>
          </w:tcPr>
          <w:p w14:paraId="2807BF97" w14:textId="77777777" w:rsidR="00590BE8" w:rsidRPr="00590BE8" w:rsidRDefault="00590BE8" w:rsidP="00590BE8">
            <w:pPr>
              <w:spacing w:after="0" w:line="240" w:lineRule="auto"/>
              <w:rPr>
                <w:ins w:id="6517" w:author="Hardik Malhotra" w:date="2021-09-30T17:50:00Z"/>
                <w:rFonts w:ascii="Verdana" w:eastAsia="Times New Roman" w:hAnsi="Verdana" w:cs="Times New Roman"/>
                <w:color w:val="000000"/>
                <w:sz w:val="18"/>
                <w:szCs w:val="18"/>
                <w:lang w:val="en-US"/>
                <w:rPrChange w:id="6518" w:author="Hardik Malhotra" w:date="2021-09-30T17:52:00Z">
                  <w:rPr>
                    <w:ins w:id="6519" w:author="Hardik Malhotra" w:date="2021-09-30T17:50:00Z"/>
                    <w:rFonts w:ascii="Calibri" w:eastAsia="Times New Roman" w:hAnsi="Calibri" w:cs="Times New Roman"/>
                    <w:color w:val="000000"/>
                    <w:lang w:val="en-US"/>
                  </w:rPr>
                </w:rPrChange>
              </w:rPr>
            </w:pPr>
            <w:ins w:id="6520" w:author="Hardik Malhotra" w:date="2021-09-30T17:50:00Z">
              <w:r w:rsidRPr="00590BE8">
                <w:rPr>
                  <w:rFonts w:ascii="Verdana" w:eastAsia="Times New Roman" w:hAnsi="Verdana" w:cs="Times New Roman"/>
                  <w:color w:val="000000"/>
                  <w:sz w:val="18"/>
                  <w:szCs w:val="18"/>
                  <w:lang w:val="en-US"/>
                  <w:rPrChange w:id="6521" w:author="Hardik Malhotra" w:date="2021-09-30T17:52:00Z">
                    <w:rPr>
                      <w:rFonts w:ascii="Calibri" w:eastAsia="Times New Roman" w:hAnsi="Calibri" w:cs="Times New Roman"/>
                      <w:color w:val="000000"/>
                      <w:lang w:val="en-US"/>
                    </w:rPr>
                  </w:rPrChange>
                </w:rPr>
                <w:t>Netherlands</w:t>
              </w:r>
            </w:ins>
          </w:p>
        </w:tc>
        <w:tc>
          <w:tcPr>
            <w:tcW w:w="786" w:type="dxa"/>
            <w:shd w:val="clear" w:color="auto" w:fill="auto"/>
            <w:noWrap/>
            <w:vAlign w:val="bottom"/>
            <w:hideMark/>
            <w:tcPrChange w:id="6522" w:author="Hardik Malhotra" w:date="2021-09-30T17:51:00Z">
              <w:tcPr>
                <w:tcW w:w="786" w:type="dxa"/>
                <w:shd w:val="clear" w:color="auto" w:fill="auto"/>
                <w:noWrap/>
                <w:vAlign w:val="bottom"/>
                <w:hideMark/>
              </w:tcPr>
            </w:tcPrChange>
          </w:tcPr>
          <w:p w14:paraId="4C4DC6FE" w14:textId="77777777" w:rsidR="00590BE8" w:rsidRPr="00590BE8" w:rsidRDefault="00590BE8" w:rsidP="00590BE8">
            <w:pPr>
              <w:spacing w:after="0" w:line="240" w:lineRule="auto"/>
              <w:jc w:val="right"/>
              <w:rPr>
                <w:ins w:id="6523" w:author="Hardik Malhotra" w:date="2021-09-30T17:50:00Z"/>
                <w:rFonts w:ascii="Verdana" w:eastAsia="Times New Roman" w:hAnsi="Verdana" w:cs="Times New Roman"/>
                <w:color w:val="000000"/>
                <w:sz w:val="18"/>
                <w:szCs w:val="18"/>
                <w:lang w:val="en-US"/>
                <w:rPrChange w:id="6524" w:author="Hardik Malhotra" w:date="2021-09-30T17:52:00Z">
                  <w:rPr>
                    <w:ins w:id="6525" w:author="Hardik Malhotra" w:date="2021-09-30T17:50:00Z"/>
                    <w:rFonts w:ascii="Calibri" w:eastAsia="Times New Roman" w:hAnsi="Calibri" w:cs="Times New Roman"/>
                    <w:color w:val="000000"/>
                    <w:lang w:val="en-US"/>
                  </w:rPr>
                </w:rPrChange>
              </w:rPr>
            </w:pPr>
            <w:ins w:id="6526" w:author="Hardik Malhotra" w:date="2021-09-30T17:50:00Z">
              <w:r w:rsidRPr="00590BE8">
                <w:rPr>
                  <w:rFonts w:ascii="Verdana" w:eastAsia="Times New Roman" w:hAnsi="Verdana" w:cs="Times New Roman"/>
                  <w:color w:val="000000"/>
                  <w:sz w:val="18"/>
                  <w:szCs w:val="18"/>
                  <w:lang w:val="en-US"/>
                  <w:rPrChange w:id="6527" w:author="Hardik Malhotra" w:date="2021-09-30T17:52:00Z">
                    <w:rPr>
                      <w:rFonts w:ascii="Calibri" w:eastAsia="Times New Roman" w:hAnsi="Calibri" w:cs="Times New Roman"/>
                      <w:color w:val="000000"/>
                      <w:lang w:val="en-US"/>
                    </w:rPr>
                  </w:rPrChange>
                </w:rPr>
                <w:t>70</w:t>
              </w:r>
            </w:ins>
          </w:p>
        </w:tc>
        <w:tc>
          <w:tcPr>
            <w:tcW w:w="786" w:type="dxa"/>
            <w:shd w:val="clear" w:color="auto" w:fill="auto"/>
            <w:noWrap/>
            <w:vAlign w:val="bottom"/>
            <w:hideMark/>
            <w:tcPrChange w:id="6528" w:author="Hardik Malhotra" w:date="2021-09-30T17:51:00Z">
              <w:tcPr>
                <w:tcW w:w="786" w:type="dxa"/>
                <w:shd w:val="clear" w:color="auto" w:fill="auto"/>
                <w:noWrap/>
                <w:vAlign w:val="bottom"/>
                <w:hideMark/>
              </w:tcPr>
            </w:tcPrChange>
          </w:tcPr>
          <w:p w14:paraId="5ED7CE85" w14:textId="77777777" w:rsidR="00590BE8" w:rsidRPr="00590BE8" w:rsidRDefault="00590BE8" w:rsidP="00590BE8">
            <w:pPr>
              <w:spacing w:after="0" w:line="240" w:lineRule="auto"/>
              <w:jc w:val="right"/>
              <w:rPr>
                <w:ins w:id="6529" w:author="Hardik Malhotra" w:date="2021-09-30T17:50:00Z"/>
                <w:rFonts w:ascii="Verdana" w:eastAsia="Times New Roman" w:hAnsi="Verdana" w:cs="Times New Roman"/>
                <w:color w:val="000000"/>
                <w:sz w:val="18"/>
                <w:szCs w:val="18"/>
                <w:lang w:val="en-US"/>
                <w:rPrChange w:id="6530" w:author="Hardik Malhotra" w:date="2021-09-30T17:52:00Z">
                  <w:rPr>
                    <w:ins w:id="6531" w:author="Hardik Malhotra" w:date="2021-09-30T17:50:00Z"/>
                    <w:rFonts w:ascii="Calibri" w:eastAsia="Times New Roman" w:hAnsi="Calibri" w:cs="Times New Roman"/>
                    <w:color w:val="000000"/>
                    <w:lang w:val="en-US"/>
                  </w:rPr>
                </w:rPrChange>
              </w:rPr>
            </w:pPr>
            <w:ins w:id="6532" w:author="Hardik Malhotra" w:date="2021-09-30T17:50:00Z">
              <w:r w:rsidRPr="00590BE8">
                <w:rPr>
                  <w:rFonts w:ascii="Verdana" w:eastAsia="Times New Roman" w:hAnsi="Verdana" w:cs="Times New Roman"/>
                  <w:color w:val="000000"/>
                  <w:sz w:val="18"/>
                  <w:szCs w:val="18"/>
                  <w:lang w:val="en-US"/>
                  <w:rPrChange w:id="6533" w:author="Hardik Malhotra" w:date="2021-09-30T17:52:00Z">
                    <w:rPr>
                      <w:rFonts w:ascii="Calibri" w:eastAsia="Times New Roman" w:hAnsi="Calibri" w:cs="Times New Roman"/>
                      <w:color w:val="000000"/>
                      <w:lang w:val="en-US"/>
                    </w:rPr>
                  </w:rPrChange>
                </w:rPr>
                <w:t>100</w:t>
              </w:r>
            </w:ins>
          </w:p>
        </w:tc>
        <w:tc>
          <w:tcPr>
            <w:tcW w:w="963" w:type="dxa"/>
            <w:shd w:val="clear" w:color="auto" w:fill="auto"/>
            <w:noWrap/>
            <w:vAlign w:val="bottom"/>
            <w:hideMark/>
            <w:tcPrChange w:id="6534" w:author="Hardik Malhotra" w:date="2021-09-30T17:51:00Z">
              <w:tcPr>
                <w:tcW w:w="963" w:type="dxa"/>
                <w:shd w:val="clear" w:color="auto" w:fill="auto"/>
                <w:noWrap/>
                <w:vAlign w:val="bottom"/>
                <w:hideMark/>
              </w:tcPr>
            </w:tcPrChange>
          </w:tcPr>
          <w:p w14:paraId="181AB2C3" w14:textId="77777777" w:rsidR="00590BE8" w:rsidRPr="00590BE8" w:rsidRDefault="00590BE8" w:rsidP="00590BE8">
            <w:pPr>
              <w:spacing w:after="0" w:line="240" w:lineRule="auto"/>
              <w:jc w:val="right"/>
              <w:rPr>
                <w:ins w:id="6535" w:author="Hardik Malhotra" w:date="2021-09-30T17:50:00Z"/>
                <w:rFonts w:ascii="Verdana" w:eastAsia="Times New Roman" w:hAnsi="Verdana" w:cs="Times New Roman"/>
                <w:color w:val="000000"/>
                <w:sz w:val="18"/>
                <w:szCs w:val="18"/>
                <w:lang w:val="en-US"/>
                <w:rPrChange w:id="6536" w:author="Hardik Malhotra" w:date="2021-09-30T17:52:00Z">
                  <w:rPr>
                    <w:ins w:id="6537" w:author="Hardik Malhotra" w:date="2021-09-30T17:50:00Z"/>
                    <w:rFonts w:ascii="Calibri" w:eastAsia="Times New Roman" w:hAnsi="Calibri" w:cs="Times New Roman"/>
                    <w:color w:val="000000"/>
                    <w:lang w:val="en-US"/>
                  </w:rPr>
                </w:rPrChange>
              </w:rPr>
            </w:pPr>
            <w:ins w:id="6538" w:author="Hardik Malhotra" w:date="2021-09-30T17:50:00Z">
              <w:r w:rsidRPr="00590BE8">
                <w:rPr>
                  <w:rFonts w:ascii="Verdana" w:eastAsia="Times New Roman" w:hAnsi="Verdana" w:cs="Times New Roman"/>
                  <w:color w:val="000000"/>
                  <w:sz w:val="18"/>
                  <w:szCs w:val="18"/>
                  <w:lang w:val="en-US"/>
                  <w:rPrChange w:id="6539" w:author="Hardik Malhotra" w:date="2021-09-30T17:52:00Z">
                    <w:rPr>
                      <w:rFonts w:ascii="Calibri" w:eastAsia="Times New Roman" w:hAnsi="Calibri" w:cs="Times New Roman"/>
                      <w:color w:val="000000"/>
                      <w:lang w:val="en-US"/>
                    </w:rPr>
                  </w:rPrChange>
                </w:rPr>
                <w:t>100</w:t>
              </w:r>
            </w:ins>
          </w:p>
        </w:tc>
        <w:tc>
          <w:tcPr>
            <w:tcW w:w="952" w:type="dxa"/>
            <w:shd w:val="clear" w:color="auto" w:fill="auto"/>
            <w:noWrap/>
            <w:vAlign w:val="bottom"/>
            <w:hideMark/>
            <w:tcPrChange w:id="6540" w:author="Hardik Malhotra" w:date="2021-09-30T17:51:00Z">
              <w:tcPr>
                <w:tcW w:w="952" w:type="dxa"/>
                <w:shd w:val="clear" w:color="auto" w:fill="auto"/>
                <w:noWrap/>
                <w:vAlign w:val="bottom"/>
                <w:hideMark/>
              </w:tcPr>
            </w:tcPrChange>
          </w:tcPr>
          <w:p w14:paraId="5348B2A3" w14:textId="77777777" w:rsidR="00590BE8" w:rsidRPr="00590BE8" w:rsidRDefault="00590BE8" w:rsidP="00590BE8">
            <w:pPr>
              <w:spacing w:after="0" w:line="240" w:lineRule="auto"/>
              <w:jc w:val="right"/>
              <w:rPr>
                <w:ins w:id="6541" w:author="Hardik Malhotra" w:date="2021-09-30T17:50:00Z"/>
                <w:rFonts w:ascii="Verdana" w:eastAsia="Times New Roman" w:hAnsi="Verdana" w:cs="Times New Roman"/>
                <w:color w:val="000000"/>
                <w:sz w:val="18"/>
                <w:szCs w:val="18"/>
                <w:lang w:val="en-US"/>
                <w:rPrChange w:id="6542" w:author="Hardik Malhotra" w:date="2021-09-30T17:52:00Z">
                  <w:rPr>
                    <w:ins w:id="6543" w:author="Hardik Malhotra" w:date="2021-09-30T17:50:00Z"/>
                    <w:rFonts w:ascii="Calibri" w:eastAsia="Times New Roman" w:hAnsi="Calibri" w:cs="Times New Roman"/>
                    <w:color w:val="000000"/>
                    <w:lang w:val="en-US"/>
                  </w:rPr>
                </w:rPrChange>
              </w:rPr>
            </w:pPr>
            <w:ins w:id="6544" w:author="Hardik Malhotra" w:date="2021-09-30T17:50:00Z">
              <w:r w:rsidRPr="00590BE8">
                <w:rPr>
                  <w:rFonts w:ascii="Verdana" w:eastAsia="Times New Roman" w:hAnsi="Verdana" w:cs="Times New Roman"/>
                  <w:color w:val="000000"/>
                  <w:sz w:val="18"/>
                  <w:szCs w:val="18"/>
                  <w:lang w:val="en-US"/>
                  <w:rPrChange w:id="6545" w:author="Hardik Malhotra" w:date="2021-09-30T17:52:00Z">
                    <w:rPr>
                      <w:rFonts w:ascii="Calibri" w:eastAsia="Times New Roman" w:hAnsi="Calibri" w:cs="Times New Roman"/>
                      <w:color w:val="000000"/>
                      <w:lang w:val="en-US"/>
                    </w:rPr>
                  </w:rPrChange>
                </w:rPr>
                <w:t>100</w:t>
              </w:r>
            </w:ins>
          </w:p>
        </w:tc>
        <w:tc>
          <w:tcPr>
            <w:tcW w:w="952" w:type="dxa"/>
            <w:shd w:val="clear" w:color="auto" w:fill="auto"/>
            <w:noWrap/>
            <w:vAlign w:val="bottom"/>
            <w:hideMark/>
            <w:tcPrChange w:id="6546" w:author="Hardik Malhotra" w:date="2021-09-30T17:51:00Z">
              <w:tcPr>
                <w:tcW w:w="952" w:type="dxa"/>
                <w:shd w:val="clear" w:color="auto" w:fill="auto"/>
                <w:noWrap/>
                <w:vAlign w:val="bottom"/>
                <w:hideMark/>
              </w:tcPr>
            </w:tcPrChange>
          </w:tcPr>
          <w:p w14:paraId="26FA0237" w14:textId="77777777" w:rsidR="00590BE8" w:rsidRPr="00590BE8" w:rsidRDefault="00590BE8" w:rsidP="00590BE8">
            <w:pPr>
              <w:spacing w:after="0" w:line="240" w:lineRule="auto"/>
              <w:jc w:val="right"/>
              <w:rPr>
                <w:ins w:id="6547" w:author="Hardik Malhotra" w:date="2021-09-30T17:50:00Z"/>
                <w:rFonts w:ascii="Verdana" w:eastAsia="Times New Roman" w:hAnsi="Verdana" w:cs="Times New Roman"/>
                <w:color w:val="000000"/>
                <w:sz w:val="18"/>
                <w:szCs w:val="18"/>
                <w:lang w:val="en-US"/>
                <w:rPrChange w:id="6548" w:author="Hardik Malhotra" w:date="2021-09-30T17:52:00Z">
                  <w:rPr>
                    <w:ins w:id="6549" w:author="Hardik Malhotra" w:date="2021-09-30T17:50:00Z"/>
                    <w:rFonts w:ascii="Calibri" w:eastAsia="Times New Roman" w:hAnsi="Calibri" w:cs="Times New Roman"/>
                    <w:color w:val="000000"/>
                    <w:lang w:val="en-US"/>
                  </w:rPr>
                </w:rPrChange>
              </w:rPr>
            </w:pPr>
            <w:ins w:id="6550" w:author="Hardik Malhotra" w:date="2021-09-30T17:50:00Z">
              <w:r w:rsidRPr="00590BE8">
                <w:rPr>
                  <w:rFonts w:ascii="Verdana" w:eastAsia="Times New Roman" w:hAnsi="Verdana" w:cs="Times New Roman"/>
                  <w:color w:val="000000"/>
                  <w:sz w:val="18"/>
                  <w:szCs w:val="18"/>
                  <w:lang w:val="en-US"/>
                  <w:rPrChange w:id="6551" w:author="Hardik Malhotra" w:date="2021-09-30T17:52:00Z">
                    <w:rPr>
                      <w:rFonts w:ascii="Calibri" w:eastAsia="Times New Roman" w:hAnsi="Calibri" w:cs="Times New Roman"/>
                      <w:color w:val="000000"/>
                      <w:lang w:val="en-US"/>
                    </w:rPr>
                  </w:rPrChange>
                </w:rPr>
                <w:t>100</w:t>
              </w:r>
            </w:ins>
          </w:p>
        </w:tc>
      </w:tr>
      <w:tr w:rsidR="00590BE8" w:rsidRPr="00590BE8" w14:paraId="75014161" w14:textId="77777777" w:rsidTr="00590BE8">
        <w:trPr>
          <w:trHeight w:val="303"/>
          <w:ins w:id="6552" w:author="Hardik Malhotra" w:date="2021-09-30T17:50:00Z"/>
          <w:trPrChange w:id="6553" w:author="Hardik Malhotra" w:date="2021-09-30T17:51:00Z">
            <w:trPr>
              <w:trHeight w:val="303"/>
            </w:trPr>
          </w:trPrChange>
        </w:trPr>
        <w:tc>
          <w:tcPr>
            <w:tcW w:w="4329" w:type="dxa"/>
            <w:vMerge/>
            <w:vAlign w:val="center"/>
            <w:hideMark/>
            <w:tcPrChange w:id="6554" w:author="Hardik Malhotra" w:date="2021-09-30T17:51:00Z">
              <w:tcPr>
                <w:tcW w:w="4329" w:type="dxa"/>
                <w:vMerge/>
                <w:vAlign w:val="center"/>
                <w:hideMark/>
              </w:tcPr>
            </w:tcPrChange>
          </w:tcPr>
          <w:p w14:paraId="3B78DFD4" w14:textId="77777777" w:rsidR="00590BE8" w:rsidRPr="00590BE8" w:rsidRDefault="00590BE8" w:rsidP="00184759">
            <w:pPr>
              <w:spacing w:after="0" w:line="240" w:lineRule="auto"/>
              <w:rPr>
                <w:ins w:id="6555" w:author="Hardik Malhotra" w:date="2021-09-30T17:50:00Z"/>
                <w:rFonts w:ascii="Verdana" w:eastAsia="Times New Roman" w:hAnsi="Verdana" w:cs="Times New Roman"/>
                <w:color w:val="000000"/>
                <w:sz w:val="18"/>
                <w:szCs w:val="18"/>
                <w:lang w:val="en-US"/>
                <w:rPrChange w:id="6556" w:author="Hardik Malhotra" w:date="2021-09-30T17:52:00Z">
                  <w:rPr>
                    <w:ins w:id="6557" w:author="Hardik Malhotra" w:date="2021-09-30T17:50:00Z"/>
                    <w:rFonts w:ascii="Calibri" w:eastAsia="Times New Roman" w:hAnsi="Calibri" w:cs="Times New Roman"/>
                    <w:color w:val="000000"/>
                    <w:lang w:val="en-US"/>
                  </w:rPr>
                </w:rPrChange>
              </w:rPr>
              <w:pPrChange w:id="6558" w:author="Hardik Malhotra" w:date="2021-09-30T22:50:00Z">
                <w:pPr>
                  <w:spacing w:after="0" w:line="240" w:lineRule="auto"/>
                </w:pPr>
              </w:pPrChange>
            </w:pPr>
          </w:p>
        </w:tc>
        <w:tc>
          <w:tcPr>
            <w:tcW w:w="1366" w:type="dxa"/>
            <w:shd w:val="clear" w:color="auto" w:fill="auto"/>
            <w:noWrap/>
            <w:vAlign w:val="bottom"/>
            <w:hideMark/>
            <w:tcPrChange w:id="6559" w:author="Hardik Malhotra" w:date="2021-09-30T17:51:00Z">
              <w:tcPr>
                <w:tcW w:w="1366" w:type="dxa"/>
                <w:shd w:val="clear" w:color="auto" w:fill="auto"/>
                <w:noWrap/>
                <w:vAlign w:val="bottom"/>
                <w:hideMark/>
              </w:tcPr>
            </w:tcPrChange>
          </w:tcPr>
          <w:p w14:paraId="272F9F4F" w14:textId="77777777" w:rsidR="00590BE8" w:rsidRPr="00590BE8" w:rsidRDefault="00590BE8" w:rsidP="00590BE8">
            <w:pPr>
              <w:spacing w:after="0" w:line="240" w:lineRule="auto"/>
              <w:rPr>
                <w:ins w:id="6560" w:author="Hardik Malhotra" w:date="2021-09-30T17:50:00Z"/>
                <w:rFonts w:ascii="Verdana" w:eastAsia="Times New Roman" w:hAnsi="Verdana" w:cs="Times New Roman"/>
                <w:color w:val="000000"/>
                <w:sz w:val="18"/>
                <w:szCs w:val="18"/>
                <w:lang w:val="en-US"/>
                <w:rPrChange w:id="6561" w:author="Hardik Malhotra" w:date="2021-09-30T17:52:00Z">
                  <w:rPr>
                    <w:ins w:id="6562" w:author="Hardik Malhotra" w:date="2021-09-30T17:50:00Z"/>
                    <w:rFonts w:ascii="Calibri" w:eastAsia="Times New Roman" w:hAnsi="Calibri" w:cs="Times New Roman"/>
                    <w:color w:val="000000"/>
                    <w:lang w:val="en-US"/>
                  </w:rPr>
                </w:rPrChange>
              </w:rPr>
            </w:pPr>
            <w:ins w:id="6563" w:author="Hardik Malhotra" w:date="2021-09-30T17:50:00Z">
              <w:r w:rsidRPr="00590BE8">
                <w:rPr>
                  <w:rFonts w:ascii="Verdana" w:eastAsia="Times New Roman" w:hAnsi="Verdana" w:cs="Times New Roman"/>
                  <w:color w:val="000000"/>
                  <w:sz w:val="18"/>
                  <w:szCs w:val="18"/>
                  <w:lang w:val="en-US"/>
                  <w:rPrChange w:id="6564" w:author="Hardik Malhotra" w:date="2021-09-30T17:52:00Z">
                    <w:rPr>
                      <w:rFonts w:ascii="Calibri" w:eastAsia="Times New Roman" w:hAnsi="Calibri" w:cs="Times New Roman"/>
                      <w:color w:val="000000"/>
                      <w:lang w:val="en-US"/>
                    </w:rPr>
                  </w:rPrChange>
                </w:rPr>
                <w:t>USA</w:t>
              </w:r>
            </w:ins>
          </w:p>
        </w:tc>
        <w:tc>
          <w:tcPr>
            <w:tcW w:w="786" w:type="dxa"/>
            <w:shd w:val="clear" w:color="auto" w:fill="auto"/>
            <w:noWrap/>
            <w:vAlign w:val="bottom"/>
            <w:hideMark/>
            <w:tcPrChange w:id="6565" w:author="Hardik Malhotra" w:date="2021-09-30T17:51:00Z">
              <w:tcPr>
                <w:tcW w:w="786" w:type="dxa"/>
                <w:shd w:val="clear" w:color="auto" w:fill="auto"/>
                <w:noWrap/>
                <w:vAlign w:val="bottom"/>
                <w:hideMark/>
              </w:tcPr>
            </w:tcPrChange>
          </w:tcPr>
          <w:p w14:paraId="68FF64A0" w14:textId="77777777" w:rsidR="00590BE8" w:rsidRPr="00590BE8" w:rsidRDefault="00590BE8" w:rsidP="00590BE8">
            <w:pPr>
              <w:spacing w:after="0" w:line="240" w:lineRule="auto"/>
              <w:jc w:val="right"/>
              <w:rPr>
                <w:ins w:id="6566" w:author="Hardik Malhotra" w:date="2021-09-30T17:50:00Z"/>
                <w:rFonts w:ascii="Verdana" w:eastAsia="Times New Roman" w:hAnsi="Verdana" w:cs="Times New Roman"/>
                <w:color w:val="000000"/>
                <w:sz w:val="18"/>
                <w:szCs w:val="18"/>
                <w:lang w:val="en-US"/>
                <w:rPrChange w:id="6567" w:author="Hardik Malhotra" w:date="2021-09-30T17:52:00Z">
                  <w:rPr>
                    <w:ins w:id="6568" w:author="Hardik Malhotra" w:date="2021-09-30T17:50:00Z"/>
                    <w:rFonts w:ascii="Calibri" w:eastAsia="Times New Roman" w:hAnsi="Calibri" w:cs="Times New Roman"/>
                    <w:color w:val="000000"/>
                    <w:lang w:val="en-US"/>
                  </w:rPr>
                </w:rPrChange>
              </w:rPr>
            </w:pPr>
            <w:ins w:id="6569" w:author="Hardik Malhotra" w:date="2021-09-30T17:50:00Z">
              <w:r w:rsidRPr="00590BE8">
                <w:rPr>
                  <w:rFonts w:ascii="Verdana" w:eastAsia="Times New Roman" w:hAnsi="Verdana" w:cs="Times New Roman"/>
                  <w:color w:val="000000"/>
                  <w:sz w:val="18"/>
                  <w:szCs w:val="18"/>
                  <w:lang w:val="en-US"/>
                  <w:rPrChange w:id="6570" w:author="Hardik Malhotra" w:date="2021-09-30T17:52:00Z">
                    <w:rPr>
                      <w:rFonts w:ascii="Calibri" w:eastAsia="Times New Roman" w:hAnsi="Calibri" w:cs="Times New Roman"/>
                      <w:color w:val="000000"/>
                      <w:lang w:val="en-US"/>
                    </w:rPr>
                  </w:rPrChange>
                </w:rPr>
                <w:t>127</w:t>
              </w:r>
            </w:ins>
          </w:p>
        </w:tc>
        <w:tc>
          <w:tcPr>
            <w:tcW w:w="786" w:type="dxa"/>
            <w:shd w:val="clear" w:color="auto" w:fill="auto"/>
            <w:noWrap/>
            <w:vAlign w:val="bottom"/>
            <w:hideMark/>
            <w:tcPrChange w:id="6571" w:author="Hardik Malhotra" w:date="2021-09-30T17:51:00Z">
              <w:tcPr>
                <w:tcW w:w="786" w:type="dxa"/>
                <w:shd w:val="clear" w:color="auto" w:fill="auto"/>
                <w:noWrap/>
                <w:vAlign w:val="bottom"/>
                <w:hideMark/>
              </w:tcPr>
            </w:tcPrChange>
          </w:tcPr>
          <w:p w14:paraId="28C4408B" w14:textId="77777777" w:rsidR="00590BE8" w:rsidRPr="00590BE8" w:rsidRDefault="00590BE8" w:rsidP="00590BE8">
            <w:pPr>
              <w:spacing w:after="0" w:line="240" w:lineRule="auto"/>
              <w:jc w:val="right"/>
              <w:rPr>
                <w:ins w:id="6572" w:author="Hardik Malhotra" w:date="2021-09-30T17:50:00Z"/>
                <w:rFonts w:ascii="Verdana" w:eastAsia="Times New Roman" w:hAnsi="Verdana" w:cs="Times New Roman"/>
                <w:color w:val="000000"/>
                <w:sz w:val="18"/>
                <w:szCs w:val="18"/>
                <w:lang w:val="en-US"/>
                <w:rPrChange w:id="6573" w:author="Hardik Malhotra" w:date="2021-09-30T17:52:00Z">
                  <w:rPr>
                    <w:ins w:id="6574" w:author="Hardik Malhotra" w:date="2021-09-30T17:50:00Z"/>
                    <w:rFonts w:ascii="Calibri" w:eastAsia="Times New Roman" w:hAnsi="Calibri" w:cs="Times New Roman"/>
                    <w:color w:val="000000"/>
                    <w:lang w:val="en-US"/>
                  </w:rPr>
                </w:rPrChange>
              </w:rPr>
            </w:pPr>
            <w:ins w:id="6575" w:author="Hardik Malhotra" w:date="2021-09-30T17:50:00Z">
              <w:r w:rsidRPr="00590BE8">
                <w:rPr>
                  <w:rFonts w:ascii="Verdana" w:eastAsia="Times New Roman" w:hAnsi="Verdana" w:cs="Times New Roman"/>
                  <w:color w:val="000000"/>
                  <w:sz w:val="18"/>
                  <w:szCs w:val="18"/>
                  <w:lang w:val="en-US"/>
                  <w:rPrChange w:id="6576" w:author="Hardik Malhotra" w:date="2021-09-30T17:52:00Z">
                    <w:rPr>
                      <w:rFonts w:ascii="Calibri" w:eastAsia="Times New Roman" w:hAnsi="Calibri" w:cs="Times New Roman"/>
                      <w:color w:val="000000"/>
                      <w:lang w:val="en-US"/>
                    </w:rPr>
                  </w:rPrChange>
                </w:rPr>
                <w:t>127</w:t>
              </w:r>
            </w:ins>
          </w:p>
        </w:tc>
        <w:tc>
          <w:tcPr>
            <w:tcW w:w="963" w:type="dxa"/>
            <w:shd w:val="clear" w:color="auto" w:fill="auto"/>
            <w:noWrap/>
            <w:vAlign w:val="bottom"/>
            <w:hideMark/>
            <w:tcPrChange w:id="6577" w:author="Hardik Malhotra" w:date="2021-09-30T17:51:00Z">
              <w:tcPr>
                <w:tcW w:w="963" w:type="dxa"/>
                <w:shd w:val="clear" w:color="auto" w:fill="auto"/>
                <w:noWrap/>
                <w:vAlign w:val="bottom"/>
                <w:hideMark/>
              </w:tcPr>
            </w:tcPrChange>
          </w:tcPr>
          <w:p w14:paraId="0BECD5FD" w14:textId="77777777" w:rsidR="00590BE8" w:rsidRPr="00590BE8" w:rsidRDefault="00590BE8" w:rsidP="00590BE8">
            <w:pPr>
              <w:spacing w:after="0" w:line="240" w:lineRule="auto"/>
              <w:jc w:val="right"/>
              <w:rPr>
                <w:ins w:id="6578" w:author="Hardik Malhotra" w:date="2021-09-30T17:50:00Z"/>
                <w:rFonts w:ascii="Verdana" w:eastAsia="Times New Roman" w:hAnsi="Verdana" w:cs="Times New Roman"/>
                <w:color w:val="000000"/>
                <w:sz w:val="18"/>
                <w:szCs w:val="18"/>
                <w:lang w:val="en-US"/>
                <w:rPrChange w:id="6579" w:author="Hardik Malhotra" w:date="2021-09-30T17:52:00Z">
                  <w:rPr>
                    <w:ins w:id="6580" w:author="Hardik Malhotra" w:date="2021-09-30T17:50:00Z"/>
                    <w:rFonts w:ascii="Calibri" w:eastAsia="Times New Roman" w:hAnsi="Calibri" w:cs="Times New Roman"/>
                    <w:color w:val="000000"/>
                    <w:lang w:val="en-US"/>
                  </w:rPr>
                </w:rPrChange>
              </w:rPr>
            </w:pPr>
            <w:ins w:id="6581" w:author="Hardik Malhotra" w:date="2021-09-30T17:50:00Z">
              <w:r w:rsidRPr="00590BE8">
                <w:rPr>
                  <w:rFonts w:ascii="Verdana" w:eastAsia="Times New Roman" w:hAnsi="Verdana" w:cs="Times New Roman"/>
                  <w:color w:val="000000"/>
                  <w:sz w:val="18"/>
                  <w:szCs w:val="18"/>
                  <w:lang w:val="en-US"/>
                  <w:rPrChange w:id="6582" w:author="Hardik Malhotra" w:date="2021-09-30T17:52:00Z">
                    <w:rPr>
                      <w:rFonts w:ascii="Calibri" w:eastAsia="Times New Roman" w:hAnsi="Calibri" w:cs="Times New Roman"/>
                      <w:color w:val="000000"/>
                      <w:lang w:val="en-US"/>
                    </w:rPr>
                  </w:rPrChange>
                </w:rPr>
                <w:t>127</w:t>
              </w:r>
            </w:ins>
          </w:p>
        </w:tc>
        <w:tc>
          <w:tcPr>
            <w:tcW w:w="952" w:type="dxa"/>
            <w:shd w:val="clear" w:color="auto" w:fill="auto"/>
            <w:noWrap/>
            <w:vAlign w:val="bottom"/>
            <w:hideMark/>
            <w:tcPrChange w:id="6583" w:author="Hardik Malhotra" w:date="2021-09-30T17:51:00Z">
              <w:tcPr>
                <w:tcW w:w="952" w:type="dxa"/>
                <w:shd w:val="clear" w:color="auto" w:fill="auto"/>
                <w:noWrap/>
                <w:vAlign w:val="bottom"/>
                <w:hideMark/>
              </w:tcPr>
            </w:tcPrChange>
          </w:tcPr>
          <w:p w14:paraId="17D9F4F3" w14:textId="77777777" w:rsidR="00590BE8" w:rsidRPr="00590BE8" w:rsidRDefault="00590BE8" w:rsidP="00590BE8">
            <w:pPr>
              <w:spacing w:after="0" w:line="240" w:lineRule="auto"/>
              <w:jc w:val="right"/>
              <w:rPr>
                <w:ins w:id="6584" w:author="Hardik Malhotra" w:date="2021-09-30T17:50:00Z"/>
                <w:rFonts w:ascii="Verdana" w:eastAsia="Times New Roman" w:hAnsi="Verdana" w:cs="Times New Roman"/>
                <w:color w:val="000000"/>
                <w:sz w:val="18"/>
                <w:szCs w:val="18"/>
                <w:lang w:val="en-US"/>
                <w:rPrChange w:id="6585" w:author="Hardik Malhotra" w:date="2021-09-30T17:52:00Z">
                  <w:rPr>
                    <w:ins w:id="6586" w:author="Hardik Malhotra" w:date="2021-09-30T17:50:00Z"/>
                    <w:rFonts w:ascii="Calibri" w:eastAsia="Times New Roman" w:hAnsi="Calibri" w:cs="Times New Roman"/>
                    <w:color w:val="000000"/>
                    <w:lang w:val="en-US"/>
                  </w:rPr>
                </w:rPrChange>
              </w:rPr>
            </w:pPr>
            <w:ins w:id="6587" w:author="Hardik Malhotra" w:date="2021-09-30T17:50:00Z">
              <w:r w:rsidRPr="00590BE8">
                <w:rPr>
                  <w:rFonts w:ascii="Verdana" w:eastAsia="Times New Roman" w:hAnsi="Verdana" w:cs="Times New Roman"/>
                  <w:color w:val="000000"/>
                  <w:sz w:val="18"/>
                  <w:szCs w:val="18"/>
                  <w:lang w:val="en-US"/>
                  <w:rPrChange w:id="6588" w:author="Hardik Malhotra" w:date="2021-09-30T17:52:00Z">
                    <w:rPr>
                      <w:rFonts w:ascii="Calibri" w:eastAsia="Times New Roman" w:hAnsi="Calibri" w:cs="Times New Roman"/>
                      <w:color w:val="000000"/>
                      <w:lang w:val="en-US"/>
                    </w:rPr>
                  </w:rPrChange>
                </w:rPr>
                <w:t>127</w:t>
              </w:r>
            </w:ins>
          </w:p>
        </w:tc>
        <w:tc>
          <w:tcPr>
            <w:tcW w:w="952" w:type="dxa"/>
            <w:shd w:val="clear" w:color="auto" w:fill="auto"/>
            <w:noWrap/>
            <w:vAlign w:val="bottom"/>
            <w:hideMark/>
            <w:tcPrChange w:id="6589" w:author="Hardik Malhotra" w:date="2021-09-30T17:51:00Z">
              <w:tcPr>
                <w:tcW w:w="952" w:type="dxa"/>
                <w:shd w:val="clear" w:color="auto" w:fill="auto"/>
                <w:noWrap/>
                <w:vAlign w:val="bottom"/>
                <w:hideMark/>
              </w:tcPr>
            </w:tcPrChange>
          </w:tcPr>
          <w:p w14:paraId="1F96BDEF" w14:textId="77777777" w:rsidR="00590BE8" w:rsidRPr="00590BE8" w:rsidRDefault="00590BE8" w:rsidP="00590BE8">
            <w:pPr>
              <w:spacing w:after="0" w:line="240" w:lineRule="auto"/>
              <w:jc w:val="right"/>
              <w:rPr>
                <w:ins w:id="6590" w:author="Hardik Malhotra" w:date="2021-09-30T17:50:00Z"/>
                <w:rFonts w:ascii="Verdana" w:eastAsia="Times New Roman" w:hAnsi="Verdana" w:cs="Times New Roman"/>
                <w:color w:val="000000"/>
                <w:sz w:val="18"/>
                <w:szCs w:val="18"/>
                <w:lang w:val="en-US"/>
                <w:rPrChange w:id="6591" w:author="Hardik Malhotra" w:date="2021-09-30T17:52:00Z">
                  <w:rPr>
                    <w:ins w:id="6592" w:author="Hardik Malhotra" w:date="2021-09-30T17:50:00Z"/>
                    <w:rFonts w:ascii="Calibri" w:eastAsia="Times New Roman" w:hAnsi="Calibri" w:cs="Times New Roman"/>
                    <w:color w:val="000000"/>
                    <w:lang w:val="en-US"/>
                  </w:rPr>
                </w:rPrChange>
              </w:rPr>
            </w:pPr>
            <w:ins w:id="6593" w:author="Hardik Malhotra" w:date="2021-09-30T17:50:00Z">
              <w:r w:rsidRPr="00590BE8">
                <w:rPr>
                  <w:rFonts w:ascii="Verdana" w:eastAsia="Times New Roman" w:hAnsi="Verdana" w:cs="Times New Roman"/>
                  <w:color w:val="000000"/>
                  <w:sz w:val="18"/>
                  <w:szCs w:val="18"/>
                  <w:lang w:val="en-US"/>
                  <w:rPrChange w:id="6594" w:author="Hardik Malhotra" w:date="2021-09-30T17:52:00Z">
                    <w:rPr>
                      <w:rFonts w:ascii="Calibri" w:eastAsia="Times New Roman" w:hAnsi="Calibri" w:cs="Times New Roman"/>
                      <w:color w:val="000000"/>
                      <w:lang w:val="en-US"/>
                    </w:rPr>
                  </w:rPrChange>
                </w:rPr>
                <w:t>127</w:t>
              </w:r>
            </w:ins>
          </w:p>
        </w:tc>
      </w:tr>
      <w:tr w:rsidR="00590BE8" w:rsidRPr="00590BE8" w14:paraId="7DC30611" w14:textId="77777777" w:rsidTr="00590BE8">
        <w:trPr>
          <w:trHeight w:val="303"/>
          <w:ins w:id="6595" w:author="Hardik Malhotra" w:date="2021-09-30T17:50:00Z"/>
          <w:trPrChange w:id="6596" w:author="Hardik Malhotra" w:date="2021-09-30T17:51:00Z">
            <w:trPr>
              <w:trHeight w:val="303"/>
            </w:trPr>
          </w:trPrChange>
        </w:trPr>
        <w:tc>
          <w:tcPr>
            <w:tcW w:w="4329" w:type="dxa"/>
            <w:vMerge/>
            <w:vAlign w:val="center"/>
            <w:hideMark/>
            <w:tcPrChange w:id="6597" w:author="Hardik Malhotra" w:date="2021-09-30T17:51:00Z">
              <w:tcPr>
                <w:tcW w:w="4329" w:type="dxa"/>
                <w:vMerge/>
                <w:vAlign w:val="center"/>
                <w:hideMark/>
              </w:tcPr>
            </w:tcPrChange>
          </w:tcPr>
          <w:p w14:paraId="4C3611FC" w14:textId="77777777" w:rsidR="00590BE8" w:rsidRPr="00590BE8" w:rsidRDefault="00590BE8" w:rsidP="00184759">
            <w:pPr>
              <w:spacing w:after="0" w:line="240" w:lineRule="auto"/>
              <w:rPr>
                <w:ins w:id="6598" w:author="Hardik Malhotra" w:date="2021-09-30T17:50:00Z"/>
                <w:rFonts w:ascii="Verdana" w:eastAsia="Times New Roman" w:hAnsi="Verdana" w:cs="Times New Roman"/>
                <w:color w:val="000000"/>
                <w:sz w:val="18"/>
                <w:szCs w:val="18"/>
                <w:lang w:val="en-US"/>
                <w:rPrChange w:id="6599" w:author="Hardik Malhotra" w:date="2021-09-30T17:52:00Z">
                  <w:rPr>
                    <w:ins w:id="6600" w:author="Hardik Malhotra" w:date="2021-09-30T17:50:00Z"/>
                    <w:rFonts w:ascii="Calibri" w:eastAsia="Times New Roman" w:hAnsi="Calibri" w:cs="Times New Roman"/>
                    <w:color w:val="000000"/>
                    <w:lang w:val="en-US"/>
                  </w:rPr>
                </w:rPrChange>
              </w:rPr>
              <w:pPrChange w:id="6601" w:author="Hardik Malhotra" w:date="2021-09-30T22:50:00Z">
                <w:pPr>
                  <w:spacing w:after="0" w:line="240" w:lineRule="auto"/>
                </w:pPr>
              </w:pPrChange>
            </w:pPr>
          </w:p>
        </w:tc>
        <w:tc>
          <w:tcPr>
            <w:tcW w:w="1366" w:type="dxa"/>
            <w:shd w:val="clear" w:color="auto" w:fill="auto"/>
            <w:noWrap/>
            <w:vAlign w:val="bottom"/>
            <w:hideMark/>
            <w:tcPrChange w:id="6602" w:author="Hardik Malhotra" w:date="2021-09-30T17:51:00Z">
              <w:tcPr>
                <w:tcW w:w="1366" w:type="dxa"/>
                <w:shd w:val="clear" w:color="auto" w:fill="auto"/>
                <w:noWrap/>
                <w:vAlign w:val="bottom"/>
                <w:hideMark/>
              </w:tcPr>
            </w:tcPrChange>
          </w:tcPr>
          <w:p w14:paraId="515CD22D" w14:textId="77777777" w:rsidR="00590BE8" w:rsidRPr="00590BE8" w:rsidRDefault="00590BE8" w:rsidP="00590BE8">
            <w:pPr>
              <w:spacing w:after="0" w:line="240" w:lineRule="auto"/>
              <w:rPr>
                <w:ins w:id="6603" w:author="Hardik Malhotra" w:date="2021-09-30T17:50:00Z"/>
                <w:rFonts w:ascii="Verdana" w:eastAsia="Times New Roman" w:hAnsi="Verdana" w:cs="Times New Roman"/>
                <w:color w:val="000000"/>
                <w:sz w:val="18"/>
                <w:szCs w:val="18"/>
                <w:lang w:val="en-US"/>
                <w:rPrChange w:id="6604" w:author="Hardik Malhotra" w:date="2021-09-30T17:52:00Z">
                  <w:rPr>
                    <w:ins w:id="6605" w:author="Hardik Malhotra" w:date="2021-09-30T17:50:00Z"/>
                    <w:rFonts w:ascii="Calibri" w:eastAsia="Times New Roman" w:hAnsi="Calibri" w:cs="Times New Roman"/>
                    <w:color w:val="000000"/>
                    <w:lang w:val="en-US"/>
                  </w:rPr>
                </w:rPrChange>
              </w:rPr>
            </w:pPr>
            <w:ins w:id="6606" w:author="Hardik Malhotra" w:date="2021-09-30T17:50:00Z">
              <w:r w:rsidRPr="00590BE8">
                <w:rPr>
                  <w:rFonts w:ascii="Verdana" w:eastAsia="Times New Roman" w:hAnsi="Verdana" w:cs="Times New Roman"/>
                  <w:color w:val="000000"/>
                  <w:sz w:val="18"/>
                  <w:szCs w:val="18"/>
                  <w:lang w:val="en-US"/>
                  <w:rPrChange w:id="6607" w:author="Hardik Malhotra" w:date="2021-09-30T17:52:00Z">
                    <w:rPr>
                      <w:rFonts w:ascii="Calibri" w:eastAsia="Times New Roman" w:hAnsi="Calibri" w:cs="Times New Roman"/>
                      <w:color w:val="000000"/>
                      <w:lang w:val="en-US"/>
                    </w:rPr>
                  </w:rPrChange>
                </w:rPr>
                <w:t>Spain</w:t>
              </w:r>
            </w:ins>
          </w:p>
        </w:tc>
        <w:tc>
          <w:tcPr>
            <w:tcW w:w="786" w:type="dxa"/>
            <w:shd w:val="clear" w:color="auto" w:fill="auto"/>
            <w:noWrap/>
            <w:vAlign w:val="bottom"/>
            <w:hideMark/>
            <w:tcPrChange w:id="6608" w:author="Hardik Malhotra" w:date="2021-09-30T17:51:00Z">
              <w:tcPr>
                <w:tcW w:w="786" w:type="dxa"/>
                <w:shd w:val="clear" w:color="auto" w:fill="auto"/>
                <w:noWrap/>
                <w:vAlign w:val="bottom"/>
                <w:hideMark/>
              </w:tcPr>
            </w:tcPrChange>
          </w:tcPr>
          <w:p w14:paraId="70F7FC2F" w14:textId="77777777" w:rsidR="00590BE8" w:rsidRPr="00590BE8" w:rsidRDefault="00590BE8" w:rsidP="00590BE8">
            <w:pPr>
              <w:spacing w:after="0" w:line="240" w:lineRule="auto"/>
              <w:jc w:val="right"/>
              <w:rPr>
                <w:ins w:id="6609" w:author="Hardik Malhotra" w:date="2021-09-30T17:50:00Z"/>
                <w:rFonts w:ascii="Verdana" w:eastAsia="Times New Roman" w:hAnsi="Verdana" w:cs="Times New Roman"/>
                <w:color w:val="000000"/>
                <w:sz w:val="18"/>
                <w:szCs w:val="18"/>
                <w:lang w:val="en-US"/>
                <w:rPrChange w:id="6610" w:author="Hardik Malhotra" w:date="2021-09-30T17:52:00Z">
                  <w:rPr>
                    <w:ins w:id="6611" w:author="Hardik Malhotra" w:date="2021-09-30T17:50:00Z"/>
                    <w:rFonts w:ascii="Calibri" w:eastAsia="Times New Roman" w:hAnsi="Calibri" w:cs="Times New Roman"/>
                    <w:color w:val="000000"/>
                    <w:lang w:val="en-US"/>
                  </w:rPr>
                </w:rPrChange>
              </w:rPr>
            </w:pPr>
            <w:ins w:id="6612" w:author="Hardik Malhotra" w:date="2021-09-30T17:50:00Z">
              <w:r w:rsidRPr="00590BE8">
                <w:rPr>
                  <w:rFonts w:ascii="Verdana" w:eastAsia="Times New Roman" w:hAnsi="Verdana" w:cs="Times New Roman"/>
                  <w:color w:val="000000"/>
                  <w:sz w:val="18"/>
                  <w:szCs w:val="18"/>
                  <w:lang w:val="en-US"/>
                  <w:rPrChange w:id="6613" w:author="Hardik Malhotra" w:date="2021-09-30T17:52:00Z">
                    <w:rPr>
                      <w:rFonts w:ascii="Calibri" w:eastAsia="Times New Roman" w:hAnsi="Calibri" w:cs="Times New Roman"/>
                      <w:color w:val="000000"/>
                      <w:lang w:val="en-US"/>
                    </w:rPr>
                  </w:rPrChange>
                </w:rPr>
                <w:t>10</w:t>
              </w:r>
            </w:ins>
          </w:p>
        </w:tc>
        <w:tc>
          <w:tcPr>
            <w:tcW w:w="786" w:type="dxa"/>
            <w:shd w:val="clear" w:color="auto" w:fill="auto"/>
            <w:noWrap/>
            <w:vAlign w:val="bottom"/>
            <w:hideMark/>
            <w:tcPrChange w:id="6614" w:author="Hardik Malhotra" w:date="2021-09-30T17:51:00Z">
              <w:tcPr>
                <w:tcW w:w="786" w:type="dxa"/>
                <w:shd w:val="clear" w:color="auto" w:fill="auto"/>
                <w:noWrap/>
                <w:vAlign w:val="bottom"/>
                <w:hideMark/>
              </w:tcPr>
            </w:tcPrChange>
          </w:tcPr>
          <w:p w14:paraId="7492903B" w14:textId="77777777" w:rsidR="00590BE8" w:rsidRPr="00590BE8" w:rsidRDefault="00590BE8" w:rsidP="00590BE8">
            <w:pPr>
              <w:spacing w:after="0" w:line="240" w:lineRule="auto"/>
              <w:jc w:val="right"/>
              <w:rPr>
                <w:ins w:id="6615" w:author="Hardik Malhotra" w:date="2021-09-30T17:50:00Z"/>
                <w:rFonts w:ascii="Verdana" w:eastAsia="Times New Roman" w:hAnsi="Verdana" w:cs="Times New Roman"/>
                <w:color w:val="000000"/>
                <w:sz w:val="18"/>
                <w:szCs w:val="18"/>
                <w:lang w:val="en-US"/>
                <w:rPrChange w:id="6616" w:author="Hardik Malhotra" w:date="2021-09-30T17:52:00Z">
                  <w:rPr>
                    <w:ins w:id="6617" w:author="Hardik Malhotra" w:date="2021-09-30T17:50:00Z"/>
                    <w:rFonts w:ascii="Calibri" w:eastAsia="Times New Roman" w:hAnsi="Calibri" w:cs="Times New Roman"/>
                    <w:color w:val="000000"/>
                    <w:lang w:val="en-US"/>
                  </w:rPr>
                </w:rPrChange>
              </w:rPr>
            </w:pPr>
            <w:ins w:id="6618" w:author="Hardik Malhotra" w:date="2021-09-30T17:50:00Z">
              <w:r w:rsidRPr="00590BE8">
                <w:rPr>
                  <w:rFonts w:ascii="Verdana" w:eastAsia="Times New Roman" w:hAnsi="Verdana" w:cs="Times New Roman"/>
                  <w:color w:val="000000"/>
                  <w:sz w:val="18"/>
                  <w:szCs w:val="18"/>
                  <w:lang w:val="en-US"/>
                  <w:rPrChange w:id="6619" w:author="Hardik Malhotra" w:date="2021-09-30T17:52:00Z">
                    <w:rPr>
                      <w:rFonts w:ascii="Calibri" w:eastAsia="Times New Roman" w:hAnsi="Calibri" w:cs="Times New Roman"/>
                      <w:color w:val="000000"/>
                      <w:lang w:val="en-US"/>
                    </w:rPr>
                  </w:rPrChange>
                </w:rPr>
                <w:t>32</w:t>
              </w:r>
            </w:ins>
          </w:p>
        </w:tc>
        <w:tc>
          <w:tcPr>
            <w:tcW w:w="963" w:type="dxa"/>
            <w:shd w:val="clear" w:color="auto" w:fill="auto"/>
            <w:noWrap/>
            <w:vAlign w:val="bottom"/>
            <w:hideMark/>
            <w:tcPrChange w:id="6620" w:author="Hardik Malhotra" w:date="2021-09-30T17:51:00Z">
              <w:tcPr>
                <w:tcW w:w="963" w:type="dxa"/>
                <w:shd w:val="clear" w:color="auto" w:fill="auto"/>
                <w:noWrap/>
                <w:vAlign w:val="bottom"/>
                <w:hideMark/>
              </w:tcPr>
            </w:tcPrChange>
          </w:tcPr>
          <w:p w14:paraId="35B41CB3" w14:textId="77777777" w:rsidR="00590BE8" w:rsidRPr="00590BE8" w:rsidRDefault="00590BE8" w:rsidP="00590BE8">
            <w:pPr>
              <w:spacing w:after="0" w:line="240" w:lineRule="auto"/>
              <w:jc w:val="right"/>
              <w:rPr>
                <w:ins w:id="6621" w:author="Hardik Malhotra" w:date="2021-09-30T17:50:00Z"/>
                <w:rFonts w:ascii="Verdana" w:eastAsia="Times New Roman" w:hAnsi="Verdana" w:cs="Times New Roman"/>
                <w:color w:val="000000"/>
                <w:sz w:val="18"/>
                <w:szCs w:val="18"/>
                <w:lang w:val="en-US"/>
                <w:rPrChange w:id="6622" w:author="Hardik Malhotra" w:date="2021-09-30T17:52:00Z">
                  <w:rPr>
                    <w:ins w:id="6623" w:author="Hardik Malhotra" w:date="2021-09-30T17:50:00Z"/>
                    <w:rFonts w:ascii="Calibri" w:eastAsia="Times New Roman" w:hAnsi="Calibri" w:cs="Times New Roman"/>
                    <w:color w:val="000000"/>
                    <w:lang w:val="en-US"/>
                  </w:rPr>
                </w:rPrChange>
              </w:rPr>
            </w:pPr>
            <w:ins w:id="6624" w:author="Hardik Malhotra" w:date="2021-09-30T17:50:00Z">
              <w:r w:rsidRPr="00590BE8">
                <w:rPr>
                  <w:rFonts w:ascii="Verdana" w:eastAsia="Times New Roman" w:hAnsi="Verdana" w:cs="Times New Roman"/>
                  <w:color w:val="000000"/>
                  <w:sz w:val="18"/>
                  <w:szCs w:val="18"/>
                  <w:lang w:val="en-US"/>
                  <w:rPrChange w:id="6625" w:author="Hardik Malhotra" w:date="2021-09-30T17:52:00Z">
                    <w:rPr>
                      <w:rFonts w:ascii="Calibri" w:eastAsia="Times New Roman" w:hAnsi="Calibri" w:cs="Times New Roman"/>
                      <w:color w:val="000000"/>
                      <w:lang w:val="en-US"/>
                    </w:rPr>
                  </w:rPrChange>
                </w:rPr>
                <w:t>32</w:t>
              </w:r>
            </w:ins>
          </w:p>
        </w:tc>
        <w:tc>
          <w:tcPr>
            <w:tcW w:w="952" w:type="dxa"/>
            <w:shd w:val="clear" w:color="auto" w:fill="auto"/>
            <w:noWrap/>
            <w:vAlign w:val="bottom"/>
            <w:hideMark/>
            <w:tcPrChange w:id="6626" w:author="Hardik Malhotra" w:date="2021-09-30T17:51:00Z">
              <w:tcPr>
                <w:tcW w:w="952" w:type="dxa"/>
                <w:shd w:val="clear" w:color="auto" w:fill="auto"/>
                <w:noWrap/>
                <w:vAlign w:val="bottom"/>
                <w:hideMark/>
              </w:tcPr>
            </w:tcPrChange>
          </w:tcPr>
          <w:p w14:paraId="59BDBCD8" w14:textId="206C1FD2" w:rsidR="00590BE8" w:rsidRPr="00590BE8" w:rsidRDefault="00590BE8" w:rsidP="00590BE8">
            <w:pPr>
              <w:spacing w:after="0" w:line="240" w:lineRule="auto"/>
              <w:jc w:val="right"/>
              <w:rPr>
                <w:ins w:id="6627" w:author="Hardik Malhotra" w:date="2021-09-30T17:50:00Z"/>
                <w:rFonts w:ascii="Verdana" w:eastAsia="Times New Roman" w:hAnsi="Verdana" w:cs="Times New Roman"/>
                <w:color w:val="000000"/>
                <w:sz w:val="18"/>
                <w:szCs w:val="18"/>
                <w:lang w:val="en-US"/>
                <w:rPrChange w:id="6628" w:author="Hardik Malhotra" w:date="2021-09-30T17:52:00Z">
                  <w:rPr>
                    <w:ins w:id="6629" w:author="Hardik Malhotra" w:date="2021-09-30T17:50:00Z"/>
                    <w:rFonts w:ascii="Calibri" w:eastAsia="Times New Roman" w:hAnsi="Calibri" w:cs="Times New Roman"/>
                    <w:color w:val="000000"/>
                    <w:lang w:val="en-US"/>
                  </w:rPr>
                </w:rPrChange>
              </w:rPr>
            </w:pPr>
            <w:ins w:id="6630" w:author="Hardik Malhotra" w:date="2021-09-30T17:50:00Z">
              <w:r w:rsidRPr="00590BE8">
                <w:rPr>
                  <w:rFonts w:ascii="Verdana" w:eastAsia="Times New Roman" w:hAnsi="Verdana" w:cs="Times New Roman"/>
                  <w:color w:val="000000"/>
                  <w:sz w:val="18"/>
                  <w:szCs w:val="18"/>
                  <w:lang w:val="en-US"/>
                  <w:rPrChange w:id="6631" w:author="Hardik Malhotra" w:date="2021-09-30T17:52:00Z">
                    <w:rPr>
                      <w:rFonts w:ascii="Calibri" w:eastAsia="Times New Roman" w:hAnsi="Calibri" w:cs="Times New Roman"/>
                      <w:color w:val="000000"/>
                      <w:lang w:val="en-US"/>
                    </w:rPr>
                  </w:rPrChange>
                </w:rPr>
                <w:t>32</w:t>
              </w:r>
            </w:ins>
          </w:p>
        </w:tc>
        <w:tc>
          <w:tcPr>
            <w:tcW w:w="952" w:type="dxa"/>
            <w:shd w:val="clear" w:color="auto" w:fill="auto"/>
            <w:noWrap/>
            <w:vAlign w:val="bottom"/>
            <w:hideMark/>
            <w:tcPrChange w:id="6632" w:author="Hardik Malhotra" w:date="2021-09-30T17:51:00Z">
              <w:tcPr>
                <w:tcW w:w="952" w:type="dxa"/>
                <w:shd w:val="clear" w:color="auto" w:fill="auto"/>
                <w:noWrap/>
                <w:vAlign w:val="bottom"/>
                <w:hideMark/>
              </w:tcPr>
            </w:tcPrChange>
          </w:tcPr>
          <w:p w14:paraId="5F027EB0" w14:textId="77777777" w:rsidR="00590BE8" w:rsidRPr="00590BE8" w:rsidRDefault="00590BE8" w:rsidP="00590BE8">
            <w:pPr>
              <w:spacing w:after="0" w:line="240" w:lineRule="auto"/>
              <w:jc w:val="right"/>
              <w:rPr>
                <w:ins w:id="6633" w:author="Hardik Malhotra" w:date="2021-09-30T17:50:00Z"/>
                <w:rFonts w:ascii="Verdana" w:eastAsia="Times New Roman" w:hAnsi="Verdana" w:cs="Times New Roman"/>
                <w:color w:val="000000"/>
                <w:sz w:val="18"/>
                <w:szCs w:val="18"/>
                <w:lang w:val="en-US"/>
                <w:rPrChange w:id="6634" w:author="Hardik Malhotra" w:date="2021-09-30T17:52:00Z">
                  <w:rPr>
                    <w:ins w:id="6635" w:author="Hardik Malhotra" w:date="2021-09-30T17:50:00Z"/>
                    <w:rFonts w:ascii="Calibri" w:eastAsia="Times New Roman" w:hAnsi="Calibri" w:cs="Times New Roman"/>
                    <w:color w:val="000000"/>
                    <w:lang w:val="en-US"/>
                  </w:rPr>
                </w:rPrChange>
              </w:rPr>
            </w:pPr>
            <w:ins w:id="6636" w:author="Hardik Malhotra" w:date="2021-09-30T17:50:00Z">
              <w:r w:rsidRPr="00590BE8">
                <w:rPr>
                  <w:rFonts w:ascii="Verdana" w:eastAsia="Times New Roman" w:hAnsi="Verdana" w:cs="Times New Roman"/>
                  <w:color w:val="000000"/>
                  <w:sz w:val="18"/>
                  <w:szCs w:val="18"/>
                  <w:lang w:val="en-US"/>
                  <w:rPrChange w:id="6637" w:author="Hardik Malhotra" w:date="2021-09-30T17:52:00Z">
                    <w:rPr>
                      <w:rFonts w:ascii="Calibri" w:eastAsia="Times New Roman" w:hAnsi="Calibri" w:cs="Times New Roman"/>
                      <w:color w:val="000000"/>
                      <w:lang w:val="en-US"/>
                    </w:rPr>
                  </w:rPrChange>
                </w:rPr>
                <w:t>32</w:t>
              </w:r>
            </w:ins>
          </w:p>
        </w:tc>
      </w:tr>
      <w:tr w:rsidR="00590BE8" w:rsidRPr="00590BE8" w14:paraId="14931EA5" w14:textId="77777777" w:rsidTr="00590BE8">
        <w:trPr>
          <w:trHeight w:val="303"/>
          <w:ins w:id="6638" w:author="Hardik Malhotra" w:date="2021-09-30T17:50:00Z"/>
          <w:trPrChange w:id="6639" w:author="Hardik Malhotra" w:date="2021-09-30T17:51:00Z">
            <w:trPr>
              <w:trHeight w:val="303"/>
            </w:trPr>
          </w:trPrChange>
        </w:trPr>
        <w:tc>
          <w:tcPr>
            <w:tcW w:w="4329" w:type="dxa"/>
            <w:shd w:val="clear" w:color="auto" w:fill="auto"/>
            <w:noWrap/>
            <w:vAlign w:val="center"/>
            <w:hideMark/>
            <w:tcPrChange w:id="6640" w:author="Hardik Malhotra" w:date="2021-09-30T17:51:00Z">
              <w:tcPr>
                <w:tcW w:w="4329" w:type="dxa"/>
                <w:shd w:val="clear" w:color="auto" w:fill="auto"/>
                <w:noWrap/>
                <w:vAlign w:val="center"/>
                <w:hideMark/>
              </w:tcPr>
            </w:tcPrChange>
          </w:tcPr>
          <w:p w14:paraId="3DCCBC1A" w14:textId="77777777" w:rsidR="00590BE8" w:rsidRPr="00590BE8" w:rsidRDefault="00590BE8" w:rsidP="005858C1">
            <w:pPr>
              <w:spacing w:after="0" w:line="240" w:lineRule="auto"/>
              <w:rPr>
                <w:ins w:id="6641" w:author="Hardik Malhotra" w:date="2021-09-30T17:50:00Z"/>
                <w:rFonts w:ascii="Verdana" w:eastAsia="Times New Roman" w:hAnsi="Verdana" w:cs="Times New Roman"/>
                <w:color w:val="000000"/>
                <w:sz w:val="18"/>
                <w:szCs w:val="18"/>
                <w:lang w:val="en-US"/>
                <w:rPrChange w:id="6642" w:author="Hardik Malhotra" w:date="2021-09-30T17:52:00Z">
                  <w:rPr>
                    <w:ins w:id="6643" w:author="Hardik Malhotra" w:date="2021-09-30T17:50:00Z"/>
                    <w:rFonts w:ascii="Calibri" w:eastAsia="Times New Roman" w:hAnsi="Calibri" w:cs="Times New Roman"/>
                    <w:color w:val="000000"/>
                    <w:lang w:val="en-US"/>
                  </w:rPr>
                </w:rPrChange>
              </w:rPr>
            </w:pPr>
            <w:ins w:id="6644" w:author="Hardik Malhotra" w:date="2021-09-30T17:50:00Z">
              <w:r w:rsidRPr="00590BE8">
                <w:rPr>
                  <w:rFonts w:ascii="Verdana" w:eastAsia="Times New Roman" w:hAnsi="Verdana" w:cs="Times New Roman"/>
                  <w:color w:val="000000"/>
                  <w:sz w:val="18"/>
                  <w:szCs w:val="18"/>
                  <w:lang w:val="en-US"/>
                  <w:rPrChange w:id="6645" w:author="Hardik Malhotra" w:date="2021-09-30T17:52:00Z">
                    <w:rPr>
                      <w:rFonts w:ascii="Calibri" w:eastAsia="Times New Roman" w:hAnsi="Calibri" w:cs="Times New Roman"/>
                      <w:color w:val="000000"/>
                      <w:lang w:val="en-US"/>
                    </w:rPr>
                  </w:rPrChange>
                </w:rPr>
                <w:t>Jiangsu Sanmu Group</w:t>
              </w:r>
            </w:ins>
          </w:p>
        </w:tc>
        <w:tc>
          <w:tcPr>
            <w:tcW w:w="1366" w:type="dxa"/>
            <w:shd w:val="clear" w:color="auto" w:fill="auto"/>
            <w:noWrap/>
            <w:vAlign w:val="bottom"/>
            <w:hideMark/>
            <w:tcPrChange w:id="6646" w:author="Hardik Malhotra" w:date="2021-09-30T17:51:00Z">
              <w:tcPr>
                <w:tcW w:w="1366" w:type="dxa"/>
                <w:shd w:val="clear" w:color="auto" w:fill="auto"/>
                <w:noWrap/>
                <w:vAlign w:val="bottom"/>
                <w:hideMark/>
              </w:tcPr>
            </w:tcPrChange>
          </w:tcPr>
          <w:p w14:paraId="72590A15" w14:textId="77777777" w:rsidR="00590BE8" w:rsidRPr="00590BE8" w:rsidRDefault="00590BE8" w:rsidP="00590BE8">
            <w:pPr>
              <w:spacing w:after="0" w:line="240" w:lineRule="auto"/>
              <w:rPr>
                <w:ins w:id="6647" w:author="Hardik Malhotra" w:date="2021-09-30T17:50:00Z"/>
                <w:rFonts w:ascii="Verdana" w:eastAsia="Times New Roman" w:hAnsi="Verdana" w:cs="Times New Roman"/>
                <w:color w:val="000000"/>
                <w:sz w:val="18"/>
                <w:szCs w:val="18"/>
                <w:lang w:val="en-US"/>
                <w:rPrChange w:id="6648" w:author="Hardik Malhotra" w:date="2021-09-30T17:52:00Z">
                  <w:rPr>
                    <w:ins w:id="6649" w:author="Hardik Malhotra" w:date="2021-09-30T17:50:00Z"/>
                    <w:rFonts w:ascii="Calibri" w:eastAsia="Times New Roman" w:hAnsi="Calibri" w:cs="Times New Roman"/>
                    <w:color w:val="000000"/>
                    <w:lang w:val="en-US"/>
                  </w:rPr>
                </w:rPrChange>
              </w:rPr>
            </w:pPr>
            <w:ins w:id="6650" w:author="Hardik Malhotra" w:date="2021-09-30T17:50:00Z">
              <w:r w:rsidRPr="00590BE8">
                <w:rPr>
                  <w:rFonts w:ascii="Verdana" w:eastAsia="Times New Roman" w:hAnsi="Verdana" w:cs="Times New Roman"/>
                  <w:color w:val="000000"/>
                  <w:sz w:val="18"/>
                  <w:szCs w:val="18"/>
                  <w:lang w:val="en-US"/>
                  <w:rPrChange w:id="6651" w:author="Hardik Malhotra" w:date="2021-09-30T17:52:00Z">
                    <w:rPr>
                      <w:rFonts w:ascii="Calibri" w:eastAsia="Times New Roman" w:hAnsi="Calibri" w:cs="Times New Roman"/>
                      <w:color w:val="000000"/>
                      <w:lang w:val="en-US"/>
                    </w:rPr>
                  </w:rPrChange>
                </w:rPr>
                <w:t>China</w:t>
              </w:r>
            </w:ins>
          </w:p>
        </w:tc>
        <w:tc>
          <w:tcPr>
            <w:tcW w:w="786" w:type="dxa"/>
            <w:shd w:val="clear" w:color="auto" w:fill="auto"/>
            <w:noWrap/>
            <w:vAlign w:val="bottom"/>
            <w:hideMark/>
            <w:tcPrChange w:id="6652" w:author="Hardik Malhotra" w:date="2021-09-30T17:51:00Z">
              <w:tcPr>
                <w:tcW w:w="786" w:type="dxa"/>
                <w:shd w:val="clear" w:color="auto" w:fill="auto"/>
                <w:noWrap/>
                <w:vAlign w:val="bottom"/>
                <w:hideMark/>
              </w:tcPr>
            </w:tcPrChange>
          </w:tcPr>
          <w:p w14:paraId="5CE4C342" w14:textId="77777777" w:rsidR="00590BE8" w:rsidRPr="00590BE8" w:rsidRDefault="00590BE8" w:rsidP="00590BE8">
            <w:pPr>
              <w:spacing w:after="0" w:line="240" w:lineRule="auto"/>
              <w:jc w:val="right"/>
              <w:rPr>
                <w:ins w:id="6653" w:author="Hardik Malhotra" w:date="2021-09-30T17:50:00Z"/>
                <w:rFonts w:ascii="Verdana" w:eastAsia="Times New Roman" w:hAnsi="Verdana" w:cs="Times New Roman"/>
                <w:color w:val="000000"/>
                <w:sz w:val="18"/>
                <w:szCs w:val="18"/>
                <w:lang w:val="en-US"/>
                <w:rPrChange w:id="6654" w:author="Hardik Malhotra" w:date="2021-09-30T17:52:00Z">
                  <w:rPr>
                    <w:ins w:id="6655" w:author="Hardik Malhotra" w:date="2021-09-30T17:50:00Z"/>
                    <w:rFonts w:ascii="Calibri" w:eastAsia="Times New Roman" w:hAnsi="Calibri" w:cs="Times New Roman"/>
                    <w:color w:val="000000"/>
                    <w:lang w:val="en-US"/>
                  </w:rPr>
                </w:rPrChange>
              </w:rPr>
            </w:pPr>
            <w:ins w:id="6656" w:author="Hardik Malhotra" w:date="2021-09-30T17:50:00Z">
              <w:r w:rsidRPr="00590BE8">
                <w:rPr>
                  <w:rFonts w:ascii="Verdana" w:eastAsia="Times New Roman" w:hAnsi="Verdana" w:cs="Times New Roman"/>
                  <w:color w:val="000000"/>
                  <w:sz w:val="18"/>
                  <w:szCs w:val="18"/>
                  <w:lang w:val="en-US"/>
                  <w:rPrChange w:id="6657" w:author="Hardik Malhotra" w:date="2021-09-30T17:52:00Z">
                    <w:rPr>
                      <w:rFonts w:ascii="Calibri" w:eastAsia="Times New Roman" w:hAnsi="Calibri" w:cs="Times New Roman"/>
                      <w:color w:val="000000"/>
                      <w:lang w:val="en-US"/>
                    </w:rPr>
                  </w:rPrChange>
                </w:rPr>
                <w:t>170</w:t>
              </w:r>
            </w:ins>
          </w:p>
        </w:tc>
        <w:tc>
          <w:tcPr>
            <w:tcW w:w="786" w:type="dxa"/>
            <w:shd w:val="clear" w:color="auto" w:fill="auto"/>
            <w:noWrap/>
            <w:vAlign w:val="bottom"/>
            <w:hideMark/>
            <w:tcPrChange w:id="6658" w:author="Hardik Malhotra" w:date="2021-09-30T17:51:00Z">
              <w:tcPr>
                <w:tcW w:w="786" w:type="dxa"/>
                <w:shd w:val="clear" w:color="auto" w:fill="auto"/>
                <w:noWrap/>
                <w:vAlign w:val="bottom"/>
                <w:hideMark/>
              </w:tcPr>
            </w:tcPrChange>
          </w:tcPr>
          <w:p w14:paraId="4F23B017" w14:textId="77777777" w:rsidR="00590BE8" w:rsidRPr="00590BE8" w:rsidRDefault="00590BE8" w:rsidP="00590BE8">
            <w:pPr>
              <w:spacing w:after="0" w:line="240" w:lineRule="auto"/>
              <w:jc w:val="right"/>
              <w:rPr>
                <w:ins w:id="6659" w:author="Hardik Malhotra" w:date="2021-09-30T17:50:00Z"/>
                <w:rFonts w:ascii="Verdana" w:eastAsia="Times New Roman" w:hAnsi="Verdana" w:cs="Times New Roman"/>
                <w:color w:val="000000"/>
                <w:sz w:val="18"/>
                <w:szCs w:val="18"/>
                <w:lang w:val="en-US"/>
                <w:rPrChange w:id="6660" w:author="Hardik Malhotra" w:date="2021-09-30T17:52:00Z">
                  <w:rPr>
                    <w:ins w:id="6661" w:author="Hardik Malhotra" w:date="2021-09-30T17:50:00Z"/>
                    <w:rFonts w:ascii="Calibri" w:eastAsia="Times New Roman" w:hAnsi="Calibri" w:cs="Times New Roman"/>
                    <w:color w:val="000000"/>
                    <w:lang w:val="en-US"/>
                  </w:rPr>
                </w:rPrChange>
              </w:rPr>
            </w:pPr>
            <w:ins w:id="6662" w:author="Hardik Malhotra" w:date="2021-09-30T17:50:00Z">
              <w:r w:rsidRPr="00590BE8">
                <w:rPr>
                  <w:rFonts w:ascii="Verdana" w:eastAsia="Times New Roman" w:hAnsi="Verdana" w:cs="Times New Roman"/>
                  <w:color w:val="000000"/>
                  <w:sz w:val="18"/>
                  <w:szCs w:val="18"/>
                  <w:lang w:val="en-US"/>
                  <w:rPrChange w:id="6663" w:author="Hardik Malhotra" w:date="2021-09-30T17:52:00Z">
                    <w:rPr>
                      <w:rFonts w:ascii="Calibri" w:eastAsia="Times New Roman" w:hAnsi="Calibri" w:cs="Times New Roman"/>
                      <w:color w:val="000000"/>
                      <w:lang w:val="en-US"/>
                    </w:rPr>
                  </w:rPrChange>
                </w:rPr>
                <w:t>220</w:t>
              </w:r>
            </w:ins>
          </w:p>
        </w:tc>
        <w:tc>
          <w:tcPr>
            <w:tcW w:w="963" w:type="dxa"/>
            <w:shd w:val="clear" w:color="auto" w:fill="auto"/>
            <w:noWrap/>
            <w:vAlign w:val="bottom"/>
            <w:hideMark/>
            <w:tcPrChange w:id="6664" w:author="Hardik Malhotra" w:date="2021-09-30T17:51:00Z">
              <w:tcPr>
                <w:tcW w:w="963" w:type="dxa"/>
                <w:shd w:val="clear" w:color="auto" w:fill="auto"/>
                <w:noWrap/>
                <w:vAlign w:val="bottom"/>
                <w:hideMark/>
              </w:tcPr>
            </w:tcPrChange>
          </w:tcPr>
          <w:p w14:paraId="27273886" w14:textId="77777777" w:rsidR="00590BE8" w:rsidRPr="00590BE8" w:rsidRDefault="00590BE8" w:rsidP="00590BE8">
            <w:pPr>
              <w:spacing w:after="0" w:line="240" w:lineRule="auto"/>
              <w:jc w:val="right"/>
              <w:rPr>
                <w:ins w:id="6665" w:author="Hardik Malhotra" w:date="2021-09-30T17:50:00Z"/>
                <w:rFonts w:ascii="Verdana" w:eastAsia="Times New Roman" w:hAnsi="Verdana" w:cs="Times New Roman"/>
                <w:color w:val="000000"/>
                <w:sz w:val="18"/>
                <w:szCs w:val="18"/>
                <w:lang w:val="en-US"/>
                <w:rPrChange w:id="6666" w:author="Hardik Malhotra" w:date="2021-09-30T17:52:00Z">
                  <w:rPr>
                    <w:ins w:id="6667" w:author="Hardik Malhotra" w:date="2021-09-30T17:50:00Z"/>
                    <w:rFonts w:ascii="Calibri" w:eastAsia="Times New Roman" w:hAnsi="Calibri" w:cs="Times New Roman"/>
                    <w:color w:val="000000"/>
                    <w:lang w:val="en-US"/>
                  </w:rPr>
                </w:rPrChange>
              </w:rPr>
            </w:pPr>
            <w:ins w:id="6668" w:author="Hardik Malhotra" w:date="2021-09-30T17:50:00Z">
              <w:r w:rsidRPr="00590BE8">
                <w:rPr>
                  <w:rFonts w:ascii="Verdana" w:eastAsia="Times New Roman" w:hAnsi="Verdana" w:cs="Times New Roman"/>
                  <w:color w:val="000000"/>
                  <w:sz w:val="18"/>
                  <w:szCs w:val="18"/>
                  <w:lang w:val="en-US"/>
                  <w:rPrChange w:id="6669" w:author="Hardik Malhotra" w:date="2021-09-30T17:52:00Z">
                    <w:rPr>
                      <w:rFonts w:ascii="Calibri" w:eastAsia="Times New Roman" w:hAnsi="Calibri" w:cs="Times New Roman"/>
                      <w:color w:val="000000"/>
                      <w:lang w:val="en-US"/>
                    </w:rPr>
                  </w:rPrChange>
                </w:rPr>
                <w:t>220</w:t>
              </w:r>
            </w:ins>
          </w:p>
        </w:tc>
        <w:tc>
          <w:tcPr>
            <w:tcW w:w="952" w:type="dxa"/>
            <w:shd w:val="clear" w:color="auto" w:fill="auto"/>
            <w:noWrap/>
            <w:vAlign w:val="bottom"/>
            <w:hideMark/>
            <w:tcPrChange w:id="6670" w:author="Hardik Malhotra" w:date="2021-09-30T17:51:00Z">
              <w:tcPr>
                <w:tcW w:w="952" w:type="dxa"/>
                <w:shd w:val="clear" w:color="auto" w:fill="auto"/>
                <w:noWrap/>
                <w:vAlign w:val="bottom"/>
                <w:hideMark/>
              </w:tcPr>
            </w:tcPrChange>
          </w:tcPr>
          <w:p w14:paraId="26B0422D" w14:textId="77777777" w:rsidR="00590BE8" w:rsidRPr="00590BE8" w:rsidRDefault="00590BE8" w:rsidP="00590BE8">
            <w:pPr>
              <w:spacing w:after="0" w:line="240" w:lineRule="auto"/>
              <w:jc w:val="right"/>
              <w:rPr>
                <w:ins w:id="6671" w:author="Hardik Malhotra" w:date="2021-09-30T17:50:00Z"/>
                <w:rFonts w:ascii="Verdana" w:eastAsia="Times New Roman" w:hAnsi="Verdana" w:cs="Times New Roman"/>
                <w:color w:val="000000"/>
                <w:sz w:val="18"/>
                <w:szCs w:val="18"/>
                <w:lang w:val="en-US"/>
                <w:rPrChange w:id="6672" w:author="Hardik Malhotra" w:date="2021-09-30T17:52:00Z">
                  <w:rPr>
                    <w:ins w:id="6673" w:author="Hardik Malhotra" w:date="2021-09-30T17:50:00Z"/>
                    <w:rFonts w:ascii="Calibri" w:eastAsia="Times New Roman" w:hAnsi="Calibri" w:cs="Times New Roman"/>
                    <w:color w:val="000000"/>
                    <w:lang w:val="en-US"/>
                  </w:rPr>
                </w:rPrChange>
              </w:rPr>
            </w:pPr>
            <w:ins w:id="6674" w:author="Hardik Malhotra" w:date="2021-09-30T17:50:00Z">
              <w:r w:rsidRPr="00590BE8">
                <w:rPr>
                  <w:rFonts w:ascii="Verdana" w:eastAsia="Times New Roman" w:hAnsi="Verdana" w:cs="Times New Roman"/>
                  <w:color w:val="000000"/>
                  <w:sz w:val="18"/>
                  <w:szCs w:val="18"/>
                  <w:lang w:val="en-US"/>
                  <w:rPrChange w:id="6675" w:author="Hardik Malhotra" w:date="2021-09-30T17:52:00Z">
                    <w:rPr>
                      <w:rFonts w:ascii="Calibri" w:eastAsia="Times New Roman" w:hAnsi="Calibri" w:cs="Times New Roman"/>
                      <w:color w:val="000000"/>
                      <w:lang w:val="en-US"/>
                    </w:rPr>
                  </w:rPrChange>
                </w:rPr>
                <w:t>220</w:t>
              </w:r>
            </w:ins>
          </w:p>
        </w:tc>
        <w:tc>
          <w:tcPr>
            <w:tcW w:w="952" w:type="dxa"/>
            <w:shd w:val="clear" w:color="auto" w:fill="auto"/>
            <w:noWrap/>
            <w:vAlign w:val="bottom"/>
            <w:hideMark/>
            <w:tcPrChange w:id="6676" w:author="Hardik Malhotra" w:date="2021-09-30T17:51:00Z">
              <w:tcPr>
                <w:tcW w:w="952" w:type="dxa"/>
                <w:shd w:val="clear" w:color="auto" w:fill="auto"/>
                <w:noWrap/>
                <w:vAlign w:val="bottom"/>
                <w:hideMark/>
              </w:tcPr>
            </w:tcPrChange>
          </w:tcPr>
          <w:p w14:paraId="52E7757D" w14:textId="77777777" w:rsidR="00590BE8" w:rsidRPr="00590BE8" w:rsidRDefault="00590BE8" w:rsidP="00590BE8">
            <w:pPr>
              <w:spacing w:after="0" w:line="240" w:lineRule="auto"/>
              <w:jc w:val="right"/>
              <w:rPr>
                <w:ins w:id="6677" w:author="Hardik Malhotra" w:date="2021-09-30T17:50:00Z"/>
                <w:rFonts w:ascii="Verdana" w:eastAsia="Times New Roman" w:hAnsi="Verdana" w:cs="Times New Roman"/>
                <w:color w:val="000000"/>
                <w:sz w:val="18"/>
                <w:szCs w:val="18"/>
                <w:lang w:val="en-US"/>
                <w:rPrChange w:id="6678" w:author="Hardik Malhotra" w:date="2021-09-30T17:52:00Z">
                  <w:rPr>
                    <w:ins w:id="6679" w:author="Hardik Malhotra" w:date="2021-09-30T17:50:00Z"/>
                    <w:rFonts w:ascii="Calibri" w:eastAsia="Times New Roman" w:hAnsi="Calibri" w:cs="Times New Roman"/>
                    <w:color w:val="000000"/>
                    <w:lang w:val="en-US"/>
                  </w:rPr>
                </w:rPrChange>
              </w:rPr>
            </w:pPr>
            <w:ins w:id="6680" w:author="Hardik Malhotra" w:date="2021-09-30T17:50:00Z">
              <w:r w:rsidRPr="00590BE8">
                <w:rPr>
                  <w:rFonts w:ascii="Verdana" w:eastAsia="Times New Roman" w:hAnsi="Verdana" w:cs="Times New Roman"/>
                  <w:color w:val="000000"/>
                  <w:sz w:val="18"/>
                  <w:szCs w:val="18"/>
                  <w:lang w:val="en-US"/>
                  <w:rPrChange w:id="6681" w:author="Hardik Malhotra" w:date="2021-09-30T17:52:00Z">
                    <w:rPr>
                      <w:rFonts w:ascii="Calibri" w:eastAsia="Times New Roman" w:hAnsi="Calibri" w:cs="Times New Roman"/>
                      <w:color w:val="000000"/>
                      <w:lang w:val="en-US"/>
                    </w:rPr>
                  </w:rPrChange>
                </w:rPr>
                <w:t>220</w:t>
              </w:r>
            </w:ins>
          </w:p>
        </w:tc>
      </w:tr>
      <w:tr w:rsidR="00590BE8" w:rsidRPr="00590BE8" w14:paraId="669C8EEF" w14:textId="77777777" w:rsidTr="00590BE8">
        <w:trPr>
          <w:trHeight w:val="303"/>
          <w:ins w:id="6682" w:author="Hardik Malhotra" w:date="2021-09-30T17:50:00Z"/>
          <w:trPrChange w:id="6683" w:author="Hardik Malhotra" w:date="2021-09-30T17:51:00Z">
            <w:trPr>
              <w:trHeight w:val="303"/>
            </w:trPr>
          </w:trPrChange>
        </w:trPr>
        <w:tc>
          <w:tcPr>
            <w:tcW w:w="4329" w:type="dxa"/>
            <w:shd w:val="clear" w:color="auto" w:fill="auto"/>
            <w:noWrap/>
            <w:vAlign w:val="center"/>
            <w:hideMark/>
            <w:tcPrChange w:id="6684" w:author="Hardik Malhotra" w:date="2021-09-30T17:51:00Z">
              <w:tcPr>
                <w:tcW w:w="4329" w:type="dxa"/>
                <w:shd w:val="clear" w:color="auto" w:fill="auto"/>
                <w:noWrap/>
                <w:vAlign w:val="center"/>
                <w:hideMark/>
              </w:tcPr>
            </w:tcPrChange>
          </w:tcPr>
          <w:p w14:paraId="6B0B586F" w14:textId="77777777" w:rsidR="00590BE8" w:rsidRPr="00590BE8" w:rsidRDefault="00590BE8" w:rsidP="005858C1">
            <w:pPr>
              <w:spacing w:after="0" w:line="240" w:lineRule="auto"/>
              <w:rPr>
                <w:ins w:id="6685" w:author="Hardik Malhotra" w:date="2021-09-30T17:50:00Z"/>
                <w:rFonts w:ascii="Verdana" w:eastAsia="Times New Roman" w:hAnsi="Verdana" w:cs="Times New Roman"/>
                <w:color w:val="000000"/>
                <w:sz w:val="18"/>
                <w:szCs w:val="18"/>
                <w:lang w:val="en-US"/>
                <w:rPrChange w:id="6686" w:author="Hardik Malhotra" w:date="2021-09-30T17:52:00Z">
                  <w:rPr>
                    <w:ins w:id="6687" w:author="Hardik Malhotra" w:date="2021-09-30T17:50:00Z"/>
                    <w:rFonts w:ascii="Calibri" w:eastAsia="Times New Roman" w:hAnsi="Calibri" w:cs="Times New Roman"/>
                    <w:color w:val="000000"/>
                    <w:lang w:val="en-US"/>
                  </w:rPr>
                </w:rPrChange>
              </w:rPr>
            </w:pPr>
            <w:ins w:id="6688" w:author="Hardik Malhotra" w:date="2021-09-30T17:50:00Z">
              <w:r w:rsidRPr="00590BE8">
                <w:rPr>
                  <w:rFonts w:ascii="Verdana" w:eastAsia="Times New Roman" w:hAnsi="Verdana" w:cs="Times New Roman"/>
                  <w:color w:val="000000"/>
                  <w:sz w:val="18"/>
                  <w:szCs w:val="18"/>
                  <w:lang w:val="en-US"/>
                  <w:rPrChange w:id="6689" w:author="Hardik Malhotra" w:date="2021-09-30T17:52:00Z">
                    <w:rPr>
                      <w:rFonts w:ascii="Calibri" w:eastAsia="Times New Roman" w:hAnsi="Calibri" w:cs="Times New Roman"/>
                      <w:color w:val="000000"/>
                      <w:lang w:val="en-US"/>
                    </w:rPr>
                  </w:rPrChange>
                </w:rPr>
                <w:t>Nan Ya Plastics Co Ltd</w:t>
              </w:r>
            </w:ins>
          </w:p>
        </w:tc>
        <w:tc>
          <w:tcPr>
            <w:tcW w:w="1366" w:type="dxa"/>
            <w:shd w:val="clear" w:color="auto" w:fill="auto"/>
            <w:noWrap/>
            <w:vAlign w:val="bottom"/>
            <w:hideMark/>
            <w:tcPrChange w:id="6690" w:author="Hardik Malhotra" w:date="2021-09-30T17:51:00Z">
              <w:tcPr>
                <w:tcW w:w="1366" w:type="dxa"/>
                <w:shd w:val="clear" w:color="auto" w:fill="auto"/>
                <w:noWrap/>
                <w:vAlign w:val="bottom"/>
                <w:hideMark/>
              </w:tcPr>
            </w:tcPrChange>
          </w:tcPr>
          <w:p w14:paraId="2D4C98E1" w14:textId="77777777" w:rsidR="00590BE8" w:rsidRPr="00590BE8" w:rsidRDefault="00590BE8" w:rsidP="00590BE8">
            <w:pPr>
              <w:spacing w:after="0" w:line="240" w:lineRule="auto"/>
              <w:rPr>
                <w:ins w:id="6691" w:author="Hardik Malhotra" w:date="2021-09-30T17:50:00Z"/>
                <w:rFonts w:ascii="Verdana" w:eastAsia="Times New Roman" w:hAnsi="Verdana" w:cs="Times New Roman"/>
                <w:color w:val="000000"/>
                <w:sz w:val="18"/>
                <w:szCs w:val="18"/>
                <w:lang w:val="en-US"/>
                <w:rPrChange w:id="6692" w:author="Hardik Malhotra" w:date="2021-09-30T17:52:00Z">
                  <w:rPr>
                    <w:ins w:id="6693" w:author="Hardik Malhotra" w:date="2021-09-30T17:50:00Z"/>
                    <w:rFonts w:ascii="Calibri" w:eastAsia="Times New Roman" w:hAnsi="Calibri" w:cs="Times New Roman"/>
                    <w:color w:val="000000"/>
                    <w:lang w:val="en-US"/>
                  </w:rPr>
                </w:rPrChange>
              </w:rPr>
            </w:pPr>
            <w:ins w:id="6694" w:author="Hardik Malhotra" w:date="2021-09-30T17:50:00Z">
              <w:r w:rsidRPr="00590BE8">
                <w:rPr>
                  <w:rFonts w:ascii="Verdana" w:eastAsia="Times New Roman" w:hAnsi="Verdana" w:cs="Times New Roman"/>
                  <w:color w:val="000000"/>
                  <w:sz w:val="18"/>
                  <w:szCs w:val="18"/>
                  <w:lang w:val="en-US"/>
                  <w:rPrChange w:id="6695" w:author="Hardik Malhotra" w:date="2021-09-30T17:52:00Z">
                    <w:rPr>
                      <w:rFonts w:ascii="Calibri" w:eastAsia="Times New Roman" w:hAnsi="Calibri" w:cs="Times New Roman"/>
                      <w:color w:val="000000"/>
                      <w:lang w:val="en-US"/>
                    </w:rPr>
                  </w:rPrChange>
                </w:rPr>
                <w:t>China</w:t>
              </w:r>
            </w:ins>
          </w:p>
        </w:tc>
        <w:tc>
          <w:tcPr>
            <w:tcW w:w="786" w:type="dxa"/>
            <w:shd w:val="clear" w:color="auto" w:fill="auto"/>
            <w:noWrap/>
            <w:vAlign w:val="bottom"/>
            <w:hideMark/>
            <w:tcPrChange w:id="6696" w:author="Hardik Malhotra" w:date="2021-09-30T17:51:00Z">
              <w:tcPr>
                <w:tcW w:w="786" w:type="dxa"/>
                <w:shd w:val="clear" w:color="auto" w:fill="auto"/>
                <w:noWrap/>
                <w:vAlign w:val="bottom"/>
                <w:hideMark/>
              </w:tcPr>
            </w:tcPrChange>
          </w:tcPr>
          <w:p w14:paraId="6E91C1A2" w14:textId="77777777" w:rsidR="00590BE8" w:rsidRPr="00590BE8" w:rsidRDefault="00590BE8" w:rsidP="00590BE8">
            <w:pPr>
              <w:spacing w:after="0" w:line="240" w:lineRule="auto"/>
              <w:jc w:val="right"/>
              <w:rPr>
                <w:ins w:id="6697" w:author="Hardik Malhotra" w:date="2021-09-30T17:50:00Z"/>
                <w:rFonts w:ascii="Verdana" w:eastAsia="Times New Roman" w:hAnsi="Verdana" w:cs="Times New Roman"/>
                <w:color w:val="000000"/>
                <w:sz w:val="18"/>
                <w:szCs w:val="18"/>
                <w:lang w:val="en-US"/>
                <w:rPrChange w:id="6698" w:author="Hardik Malhotra" w:date="2021-09-30T17:52:00Z">
                  <w:rPr>
                    <w:ins w:id="6699" w:author="Hardik Malhotra" w:date="2021-09-30T17:50:00Z"/>
                    <w:rFonts w:ascii="Calibri" w:eastAsia="Times New Roman" w:hAnsi="Calibri" w:cs="Times New Roman"/>
                    <w:color w:val="000000"/>
                    <w:lang w:val="en-US"/>
                  </w:rPr>
                </w:rPrChange>
              </w:rPr>
            </w:pPr>
            <w:ins w:id="6700" w:author="Hardik Malhotra" w:date="2021-09-30T17:50:00Z">
              <w:r w:rsidRPr="00590BE8">
                <w:rPr>
                  <w:rFonts w:ascii="Verdana" w:eastAsia="Times New Roman" w:hAnsi="Verdana" w:cs="Times New Roman"/>
                  <w:color w:val="000000"/>
                  <w:sz w:val="18"/>
                  <w:szCs w:val="18"/>
                  <w:lang w:val="en-US"/>
                  <w:rPrChange w:id="6701" w:author="Hardik Malhotra" w:date="2021-09-30T17:52:00Z">
                    <w:rPr>
                      <w:rFonts w:ascii="Calibri" w:eastAsia="Times New Roman" w:hAnsi="Calibri" w:cs="Times New Roman"/>
                      <w:color w:val="000000"/>
                      <w:lang w:val="en-US"/>
                    </w:rPr>
                  </w:rPrChange>
                </w:rPr>
                <w:t>210</w:t>
              </w:r>
            </w:ins>
          </w:p>
        </w:tc>
        <w:tc>
          <w:tcPr>
            <w:tcW w:w="786" w:type="dxa"/>
            <w:shd w:val="clear" w:color="auto" w:fill="auto"/>
            <w:noWrap/>
            <w:vAlign w:val="bottom"/>
            <w:hideMark/>
            <w:tcPrChange w:id="6702" w:author="Hardik Malhotra" w:date="2021-09-30T17:51:00Z">
              <w:tcPr>
                <w:tcW w:w="786" w:type="dxa"/>
                <w:shd w:val="clear" w:color="auto" w:fill="auto"/>
                <w:noWrap/>
                <w:vAlign w:val="bottom"/>
                <w:hideMark/>
              </w:tcPr>
            </w:tcPrChange>
          </w:tcPr>
          <w:p w14:paraId="68BE5225" w14:textId="77777777" w:rsidR="00590BE8" w:rsidRPr="00590BE8" w:rsidRDefault="00590BE8" w:rsidP="00590BE8">
            <w:pPr>
              <w:spacing w:after="0" w:line="240" w:lineRule="auto"/>
              <w:jc w:val="right"/>
              <w:rPr>
                <w:ins w:id="6703" w:author="Hardik Malhotra" w:date="2021-09-30T17:50:00Z"/>
                <w:rFonts w:ascii="Verdana" w:eastAsia="Times New Roman" w:hAnsi="Verdana" w:cs="Times New Roman"/>
                <w:color w:val="000000"/>
                <w:sz w:val="18"/>
                <w:szCs w:val="18"/>
                <w:lang w:val="en-US"/>
                <w:rPrChange w:id="6704" w:author="Hardik Malhotra" w:date="2021-09-30T17:52:00Z">
                  <w:rPr>
                    <w:ins w:id="6705" w:author="Hardik Malhotra" w:date="2021-09-30T17:50:00Z"/>
                    <w:rFonts w:ascii="Calibri" w:eastAsia="Times New Roman" w:hAnsi="Calibri" w:cs="Times New Roman"/>
                    <w:color w:val="000000"/>
                    <w:lang w:val="en-US"/>
                  </w:rPr>
                </w:rPrChange>
              </w:rPr>
            </w:pPr>
            <w:ins w:id="6706" w:author="Hardik Malhotra" w:date="2021-09-30T17:50:00Z">
              <w:r w:rsidRPr="00590BE8">
                <w:rPr>
                  <w:rFonts w:ascii="Verdana" w:eastAsia="Times New Roman" w:hAnsi="Verdana" w:cs="Times New Roman"/>
                  <w:color w:val="000000"/>
                  <w:sz w:val="18"/>
                  <w:szCs w:val="18"/>
                  <w:lang w:val="en-US"/>
                  <w:rPrChange w:id="6707" w:author="Hardik Malhotra" w:date="2021-09-30T17:52:00Z">
                    <w:rPr>
                      <w:rFonts w:ascii="Calibri" w:eastAsia="Times New Roman" w:hAnsi="Calibri" w:cs="Times New Roman"/>
                      <w:color w:val="000000"/>
                      <w:lang w:val="en-US"/>
                    </w:rPr>
                  </w:rPrChange>
                </w:rPr>
                <w:t>210</w:t>
              </w:r>
            </w:ins>
          </w:p>
        </w:tc>
        <w:tc>
          <w:tcPr>
            <w:tcW w:w="963" w:type="dxa"/>
            <w:shd w:val="clear" w:color="auto" w:fill="auto"/>
            <w:noWrap/>
            <w:vAlign w:val="bottom"/>
            <w:hideMark/>
            <w:tcPrChange w:id="6708" w:author="Hardik Malhotra" w:date="2021-09-30T17:51:00Z">
              <w:tcPr>
                <w:tcW w:w="963" w:type="dxa"/>
                <w:shd w:val="clear" w:color="auto" w:fill="auto"/>
                <w:noWrap/>
                <w:vAlign w:val="bottom"/>
                <w:hideMark/>
              </w:tcPr>
            </w:tcPrChange>
          </w:tcPr>
          <w:p w14:paraId="68623DAA" w14:textId="77777777" w:rsidR="00590BE8" w:rsidRPr="00590BE8" w:rsidRDefault="00590BE8" w:rsidP="00590BE8">
            <w:pPr>
              <w:spacing w:after="0" w:line="240" w:lineRule="auto"/>
              <w:jc w:val="right"/>
              <w:rPr>
                <w:ins w:id="6709" w:author="Hardik Malhotra" w:date="2021-09-30T17:50:00Z"/>
                <w:rFonts w:ascii="Verdana" w:eastAsia="Times New Roman" w:hAnsi="Verdana" w:cs="Times New Roman"/>
                <w:color w:val="000000"/>
                <w:sz w:val="18"/>
                <w:szCs w:val="18"/>
                <w:lang w:val="en-US"/>
                <w:rPrChange w:id="6710" w:author="Hardik Malhotra" w:date="2021-09-30T17:52:00Z">
                  <w:rPr>
                    <w:ins w:id="6711" w:author="Hardik Malhotra" w:date="2021-09-30T17:50:00Z"/>
                    <w:rFonts w:ascii="Calibri" w:eastAsia="Times New Roman" w:hAnsi="Calibri" w:cs="Times New Roman"/>
                    <w:color w:val="000000"/>
                    <w:lang w:val="en-US"/>
                  </w:rPr>
                </w:rPrChange>
              </w:rPr>
            </w:pPr>
            <w:ins w:id="6712" w:author="Hardik Malhotra" w:date="2021-09-30T17:50:00Z">
              <w:r w:rsidRPr="00590BE8">
                <w:rPr>
                  <w:rFonts w:ascii="Verdana" w:eastAsia="Times New Roman" w:hAnsi="Verdana" w:cs="Times New Roman"/>
                  <w:color w:val="000000"/>
                  <w:sz w:val="18"/>
                  <w:szCs w:val="18"/>
                  <w:lang w:val="en-US"/>
                  <w:rPrChange w:id="6713" w:author="Hardik Malhotra" w:date="2021-09-30T17:52:00Z">
                    <w:rPr>
                      <w:rFonts w:ascii="Calibri" w:eastAsia="Times New Roman" w:hAnsi="Calibri" w:cs="Times New Roman"/>
                      <w:color w:val="000000"/>
                      <w:lang w:val="en-US"/>
                    </w:rPr>
                  </w:rPrChange>
                </w:rPr>
                <w:t>230</w:t>
              </w:r>
            </w:ins>
          </w:p>
        </w:tc>
        <w:tc>
          <w:tcPr>
            <w:tcW w:w="952" w:type="dxa"/>
            <w:shd w:val="clear" w:color="auto" w:fill="auto"/>
            <w:noWrap/>
            <w:vAlign w:val="bottom"/>
            <w:hideMark/>
            <w:tcPrChange w:id="6714" w:author="Hardik Malhotra" w:date="2021-09-30T17:51:00Z">
              <w:tcPr>
                <w:tcW w:w="952" w:type="dxa"/>
                <w:shd w:val="clear" w:color="auto" w:fill="auto"/>
                <w:noWrap/>
                <w:vAlign w:val="bottom"/>
                <w:hideMark/>
              </w:tcPr>
            </w:tcPrChange>
          </w:tcPr>
          <w:p w14:paraId="1BE49600" w14:textId="5A98F27C" w:rsidR="00590BE8" w:rsidRPr="00590BE8" w:rsidRDefault="00590BE8" w:rsidP="00590BE8">
            <w:pPr>
              <w:spacing w:after="0" w:line="240" w:lineRule="auto"/>
              <w:jc w:val="right"/>
              <w:rPr>
                <w:ins w:id="6715" w:author="Hardik Malhotra" w:date="2021-09-30T17:50:00Z"/>
                <w:rFonts w:ascii="Verdana" w:eastAsia="Times New Roman" w:hAnsi="Verdana" w:cs="Times New Roman"/>
                <w:color w:val="000000"/>
                <w:sz w:val="18"/>
                <w:szCs w:val="18"/>
                <w:lang w:val="en-US"/>
                <w:rPrChange w:id="6716" w:author="Hardik Malhotra" w:date="2021-09-30T17:52:00Z">
                  <w:rPr>
                    <w:ins w:id="6717" w:author="Hardik Malhotra" w:date="2021-09-30T17:50:00Z"/>
                    <w:rFonts w:ascii="Calibri" w:eastAsia="Times New Roman" w:hAnsi="Calibri" w:cs="Times New Roman"/>
                    <w:color w:val="000000"/>
                    <w:lang w:val="en-US"/>
                  </w:rPr>
                </w:rPrChange>
              </w:rPr>
            </w:pPr>
            <w:ins w:id="6718" w:author="Hardik Malhotra" w:date="2021-09-30T17:50:00Z">
              <w:r w:rsidRPr="00590BE8">
                <w:rPr>
                  <w:rFonts w:ascii="Verdana" w:eastAsia="Times New Roman" w:hAnsi="Verdana" w:cs="Times New Roman"/>
                  <w:color w:val="000000"/>
                  <w:sz w:val="18"/>
                  <w:szCs w:val="18"/>
                  <w:lang w:val="en-US"/>
                  <w:rPrChange w:id="6719" w:author="Hardik Malhotra" w:date="2021-09-30T17:52:00Z">
                    <w:rPr>
                      <w:rFonts w:ascii="Calibri" w:eastAsia="Times New Roman" w:hAnsi="Calibri" w:cs="Times New Roman"/>
                      <w:color w:val="000000"/>
                      <w:lang w:val="en-US"/>
                    </w:rPr>
                  </w:rPrChange>
                </w:rPr>
                <w:t>230</w:t>
              </w:r>
            </w:ins>
          </w:p>
        </w:tc>
        <w:tc>
          <w:tcPr>
            <w:tcW w:w="952" w:type="dxa"/>
            <w:shd w:val="clear" w:color="auto" w:fill="auto"/>
            <w:noWrap/>
            <w:vAlign w:val="bottom"/>
            <w:hideMark/>
            <w:tcPrChange w:id="6720" w:author="Hardik Malhotra" w:date="2021-09-30T17:51:00Z">
              <w:tcPr>
                <w:tcW w:w="952" w:type="dxa"/>
                <w:shd w:val="clear" w:color="auto" w:fill="auto"/>
                <w:noWrap/>
                <w:vAlign w:val="bottom"/>
                <w:hideMark/>
              </w:tcPr>
            </w:tcPrChange>
          </w:tcPr>
          <w:p w14:paraId="2B5B3F6A" w14:textId="521EA057" w:rsidR="00590BE8" w:rsidRPr="00590BE8" w:rsidRDefault="00590BE8" w:rsidP="00590BE8">
            <w:pPr>
              <w:spacing w:after="0" w:line="240" w:lineRule="auto"/>
              <w:jc w:val="right"/>
              <w:rPr>
                <w:ins w:id="6721" w:author="Hardik Malhotra" w:date="2021-09-30T17:50:00Z"/>
                <w:rFonts w:ascii="Verdana" w:eastAsia="Times New Roman" w:hAnsi="Verdana" w:cs="Times New Roman"/>
                <w:color w:val="000000"/>
                <w:sz w:val="18"/>
                <w:szCs w:val="18"/>
                <w:lang w:val="en-US"/>
                <w:rPrChange w:id="6722" w:author="Hardik Malhotra" w:date="2021-09-30T17:52:00Z">
                  <w:rPr>
                    <w:ins w:id="6723" w:author="Hardik Malhotra" w:date="2021-09-30T17:50:00Z"/>
                    <w:rFonts w:ascii="Calibri" w:eastAsia="Times New Roman" w:hAnsi="Calibri" w:cs="Times New Roman"/>
                    <w:color w:val="000000"/>
                    <w:lang w:val="en-US"/>
                  </w:rPr>
                </w:rPrChange>
              </w:rPr>
            </w:pPr>
            <w:ins w:id="6724" w:author="Hardik Malhotra" w:date="2021-09-30T17:50:00Z">
              <w:r w:rsidRPr="00590BE8">
                <w:rPr>
                  <w:rFonts w:ascii="Verdana" w:eastAsia="Times New Roman" w:hAnsi="Verdana" w:cs="Times New Roman"/>
                  <w:color w:val="000000"/>
                  <w:sz w:val="18"/>
                  <w:szCs w:val="18"/>
                  <w:lang w:val="en-US"/>
                  <w:rPrChange w:id="6725" w:author="Hardik Malhotra" w:date="2021-09-30T17:52:00Z">
                    <w:rPr>
                      <w:rFonts w:ascii="Calibri" w:eastAsia="Times New Roman" w:hAnsi="Calibri" w:cs="Times New Roman"/>
                      <w:color w:val="000000"/>
                      <w:lang w:val="en-US"/>
                    </w:rPr>
                  </w:rPrChange>
                </w:rPr>
                <w:t>230</w:t>
              </w:r>
            </w:ins>
          </w:p>
        </w:tc>
      </w:tr>
      <w:tr w:rsidR="00590BE8" w:rsidRPr="00590BE8" w14:paraId="72767DAB" w14:textId="77777777" w:rsidTr="00590BE8">
        <w:trPr>
          <w:trHeight w:val="303"/>
          <w:ins w:id="6726" w:author="Hardik Malhotra" w:date="2021-09-30T17:50:00Z"/>
          <w:trPrChange w:id="6727" w:author="Hardik Malhotra" w:date="2021-09-30T17:51:00Z">
            <w:trPr>
              <w:trHeight w:val="303"/>
            </w:trPr>
          </w:trPrChange>
        </w:trPr>
        <w:tc>
          <w:tcPr>
            <w:tcW w:w="4329" w:type="dxa"/>
            <w:vMerge w:val="restart"/>
            <w:shd w:val="clear" w:color="auto" w:fill="auto"/>
            <w:noWrap/>
            <w:vAlign w:val="center"/>
            <w:hideMark/>
            <w:tcPrChange w:id="6728" w:author="Hardik Malhotra" w:date="2021-09-30T17:51:00Z">
              <w:tcPr>
                <w:tcW w:w="4329" w:type="dxa"/>
                <w:vMerge w:val="restart"/>
                <w:shd w:val="clear" w:color="auto" w:fill="auto"/>
                <w:noWrap/>
                <w:vAlign w:val="center"/>
                <w:hideMark/>
              </w:tcPr>
            </w:tcPrChange>
          </w:tcPr>
          <w:p w14:paraId="1F246754" w14:textId="77777777" w:rsidR="00590BE8" w:rsidRPr="00590BE8" w:rsidRDefault="00590BE8" w:rsidP="00184759">
            <w:pPr>
              <w:spacing w:after="0" w:line="240" w:lineRule="auto"/>
              <w:rPr>
                <w:ins w:id="6729" w:author="Hardik Malhotra" w:date="2021-09-30T17:50:00Z"/>
                <w:rFonts w:ascii="Verdana" w:eastAsia="Times New Roman" w:hAnsi="Verdana" w:cs="Times New Roman"/>
                <w:color w:val="000000"/>
                <w:sz w:val="18"/>
                <w:szCs w:val="18"/>
                <w:lang w:val="en-US"/>
                <w:rPrChange w:id="6730" w:author="Hardik Malhotra" w:date="2021-09-30T17:52:00Z">
                  <w:rPr>
                    <w:ins w:id="6731" w:author="Hardik Malhotra" w:date="2021-09-30T17:50:00Z"/>
                    <w:rFonts w:ascii="Calibri" w:eastAsia="Times New Roman" w:hAnsi="Calibri" w:cs="Times New Roman"/>
                    <w:color w:val="000000"/>
                    <w:lang w:val="en-US"/>
                  </w:rPr>
                </w:rPrChange>
              </w:rPr>
              <w:pPrChange w:id="6732" w:author="Hardik Malhotra" w:date="2021-09-30T22:50:00Z">
                <w:pPr>
                  <w:spacing w:after="0" w:line="240" w:lineRule="auto"/>
                  <w:jc w:val="center"/>
                </w:pPr>
              </w:pPrChange>
            </w:pPr>
            <w:ins w:id="6733" w:author="Hardik Malhotra" w:date="2021-09-30T17:50:00Z">
              <w:r w:rsidRPr="00590BE8">
                <w:rPr>
                  <w:rFonts w:ascii="Verdana" w:eastAsia="Times New Roman" w:hAnsi="Verdana" w:cs="Times New Roman"/>
                  <w:color w:val="000000"/>
                  <w:sz w:val="18"/>
                  <w:szCs w:val="18"/>
                  <w:lang w:val="en-US"/>
                  <w:rPrChange w:id="6734" w:author="Hardik Malhotra" w:date="2021-09-30T17:52:00Z">
                    <w:rPr>
                      <w:rFonts w:ascii="Calibri" w:eastAsia="Times New Roman" w:hAnsi="Calibri" w:cs="Times New Roman"/>
                      <w:color w:val="000000"/>
                      <w:lang w:val="en-US"/>
                    </w:rPr>
                  </w:rPrChange>
                </w:rPr>
                <w:t>The Dow Chemical Company</w:t>
              </w:r>
            </w:ins>
          </w:p>
        </w:tc>
        <w:tc>
          <w:tcPr>
            <w:tcW w:w="1366" w:type="dxa"/>
            <w:shd w:val="clear" w:color="auto" w:fill="auto"/>
            <w:noWrap/>
            <w:vAlign w:val="bottom"/>
            <w:hideMark/>
            <w:tcPrChange w:id="6735" w:author="Hardik Malhotra" w:date="2021-09-30T17:51:00Z">
              <w:tcPr>
                <w:tcW w:w="1366" w:type="dxa"/>
                <w:shd w:val="clear" w:color="auto" w:fill="auto"/>
                <w:noWrap/>
                <w:vAlign w:val="bottom"/>
                <w:hideMark/>
              </w:tcPr>
            </w:tcPrChange>
          </w:tcPr>
          <w:p w14:paraId="529CC8B2" w14:textId="77777777" w:rsidR="00590BE8" w:rsidRPr="00590BE8" w:rsidRDefault="00590BE8" w:rsidP="00590BE8">
            <w:pPr>
              <w:spacing w:after="0" w:line="240" w:lineRule="auto"/>
              <w:rPr>
                <w:ins w:id="6736" w:author="Hardik Malhotra" w:date="2021-09-30T17:50:00Z"/>
                <w:rFonts w:ascii="Verdana" w:eastAsia="Times New Roman" w:hAnsi="Verdana" w:cs="Times New Roman"/>
                <w:color w:val="000000"/>
                <w:sz w:val="18"/>
                <w:szCs w:val="18"/>
                <w:lang w:val="en-US"/>
                <w:rPrChange w:id="6737" w:author="Hardik Malhotra" w:date="2021-09-30T17:52:00Z">
                  <w:rPr>
                    <w:ins w:id="6738" w:author="Hardik Malhotra" w:date="2021-09-30T17:50:00Z"/>
                    <w:rFonts w:ascii="Calibri" w:eastAsia="Times New Roman" w:hAnsi="Calibri" w:cs="Times New Roman"/>
                    <w:color w:val="000000"/>
                    <w:lang w:val="en-US"/>
                  </w:rPr>
                </w:rPrChange>
              </w:rPr>
            </w:pPr>
            <w:ins w:id="6739" w:author="Hardik Malhotra" w:date="2021-09-30T17:50:00Z">
              <w:r w:rsidRPr="00590BE8">
                <w:rPr>
                  <w:rFonts w:ascii="Verdana" w:eastAsia="Times New Roman" w:hAnsi="Verdana" w:cs="Times New Roman"/>
                  <w:color w:val="000000"/>
                  <w:sz w:val="18"/>
                  <w:szCs w:val="18"/>
                  <w:lang w:val="en-US"/>
                  <w:rPrChange w:id="6740" w:author="Hardik Malhotra" w:date="2021-09-30T17:52:00Z">
                    <w:rPr>
                      <w:rFonts w:ascii="Calibri" w:eastAsia="Times New Roman" w:hAnsi="Calibri" w:cs="Times New Roman"/>
                      <w:color w:val="000000"/>
                      <w:lang w:val="en-US"/>
                    </w:rPr>
                  </w:rPrChange>
                </w:rPr>
                <w:t>China</w:t>
              </w:r>
            </w:ins>
          </w:p>
        </w:tc>
        <w:tc>
          <w:tcPr>
            <w:tcW w:w="786" w:type="dxa"/>
            <w:shd w:val="clear" w:color="auto" w:fill="auto"/>
            <w:noWrap/>
            <w:vAlign w:val="bottom"/>
            <w:hideMark/>
            <w:tcPrChange w:id="6741" w:author="Hardik Malhotra" w:date="2021-09-30T17:51:00Z">
              <w:tcPr>
                <w:tcW w:w="786" w:type="dxa"/>
                <w:shd w:val="clear" w:color="auto" w:fill="auto"/>
                <w:noWrap/>
                <w:vAlign w:val="bottom"/>
                <w:hideMark/>
              </w:tcPr>
            </w:tcPrChange>
          </w:tcPr>
          <w:p w14:paraId="63CC43EE" w14:textId="77777777" w:rsidR="00590BE8" w:rsidRPr="00590BE8" w:rsidRDefault="00590BE8" w:rsidP="00590BE8">
            <w:pPr>
              <w:spacing w:after="0" w:line="240" w:lineRule="auto"/>
              <w:jc w:val="right"/>
              <w:rPr>
                <w:ins w:id="6742" w:author="Hardik Malhotra" w:date="2021-09-30T17:50:00Z"/>
                <w:rFonts w:ascii="Verdana" w:eastAsia="Times New Roman" w:hAnsi="Verdana" w:cs="Times New Roman"/>
                <w:color w:val="000000"/>
                <w:sz w:val="18"/>
                <w:szCs w:val="18"/>
                <w:lang w:val="en-US"/>
                <w:rPrChange w:id="6743" w:author="Hardik Malhotra" w:date="2021-09-30T17:52:00Z">
                  <w:rPr>
                    <w:ins w:id="6744" w:author="Hardik Malhotra" w:date="2021-09-30T17:50:00Z"/>
                    <w:rFonts w:ascii="Calibri" w:eastAsia="Times New Roman" w:hAnsi="Calibri" w:cs="Times New Roman"/>
                    <w:color w:val="000000"/>
                    <w:lang w:val="en-US"/>
                  </w:rPr>
                </w:rPrChange>
              </w:rPr>
            </w:pPr>
            <w:ins w:id="6745" w:author="Hardik Malhotra" w:date="2021-09-30T17:50:00Z">
              <w:r w:rsidRPr="00590BE8">
                <w:rPr>
                  <w:rFonts w:ascii="Verdana" w:eastAsia="Times New Roman" w:hAnsi="Verdana" w:cs="Times New Roman"/>
                  <w:color w:val="000000"/>
                  <w:sz w:val="18"/>
                  <w:szCs w:val="18"/>
                  <w:lang w:val="en-US"/>
                  <w:rPrChange w:id="6746" w:author="Hardik Malhotra" w:date="2021-09-30T17:52:00Z">
                    <w:rPr>
                      <w:rFonts w:ascii="Calibri" w:eastAsia="Times New Roman" w:hAnsi="Calibri" w:cs="Times New Roman"/>
                      <w:color w:val="000000"/>
                      <w:lang w:val="en-US"/>
                    </w:rPr>
                  </w:rPrChange>
                </w:rPr>
                <w:t>41</w:t>
              </w:r>
            </w:ins>
          </w:p>
        </w:tc>
        <w:tc>
          <w:tcPr>
            <w:tcW w:w="786" w:type="dxa"/>
            <w:shd w:val="clear" w:color="auto" w:fill="auto"/>
            <w:noWrap/>
            <w:vAlign w:val="bottom"/>
            <w:hideMark/>
            <w:tcPrChange w:id="6747" w:author="Hardik Malhotra" w:date="2021-09-30T17:51:00Z">
              <w:tcPr>
                <w:tcW w:w="786" w:type="dxa"/>
                <w:shd w:val="clear" w:color="auto" w:fill="auto"/>
                <w:noWrap/>
                <w:vAlign w:val="bottom"/>
                <w:hideMark/>
              </w:tcPr>
            </w:tcPrChange>
          </w:tcPr>
          <w:p w14:paraId="2E56F78D" w14:textId="77777777" w:rsidR="00590BE8" w:rsidRPr="00590BE8" w:rsidRDefault="00590BE8" w:rsidP="00590BE8">
            <w:pPr>
              <w:spacing w:after="0" w:line="240" w:lineRule="auto"/>
              <w:jc w:val="right"/>
              <w:rPr>
                <w:ins w:id="6748" w:author="Hardik Malhotra" w:date="2021-09-30T17:50:00Z"/>
                <w:rFonts w:ascii="Verdana" w:eastAsia="Times New Roman" w:hAnsi="Verdana" w:cs="Times New Roman"/>
                <w:color w:val="000000"/>
                <w:sz w:val="18"/>
                <w:szCs w:val="18"/>
                <w:lang w:val="en-US"/>
                <w:rPrChange w:id="6749" w:author="Hardik Malhotra" w:date="2021-09-30T17:52:00Z">
                  <w:rPr>
                    <w:ins w:id="6750" w:author="Hardik Malhotra" w:date="2021-09-30T17:50:00Z"/>
                    <w:rFonts w:ascii="Calibri" w:eastAsia="Times New Roman" w:hAnsi="Calibri" w:cs="Times New Roman"/>
                    <w:color w:val="000000"/>
                    <w:lang w:val="en-US"/>
                  </w:rPr>
                </w:rPrChange>
              </w:rPr>
            </w:pPr>
            <w:ins w:id="6751" w:author="Hardik Malhotra" w:date="2021-09-30T17:50:00Z">
              <w:r w:rsidRPr="00590BE8">
                <w:rPr>
                  <w:rFonts w:ascii="Verdana" w:eastAsia="Times New Roman" w:hAnsi="Verdana" w:cs="Times New Roman"/>
                  <w:color w:val="000000"/>
                  <w:sz w:val="18"/>
                  <w:szCs w:val="18"/>
                  <w:lang w:val="en-US"/>
                  <w:rPrChange w:id="6752" w:author="Hardik Malhotra" w:date="2021-09-30T17:52:00Z">
                    <w:rPr>
                      <w:rFonts w:ascii="Calibri" w:eastAsia="Times New Roman" w:hAnsi="Calibri" w:cs="Times New Roman"/>
                      <w:color w:val="000000"/>
                      <w:lang w:val="en-US"/>
                    </w:rPr>
                  </w:rPrChange>
                </w:rPr>
                <w:t>41</w:t>
              </w:r>
            </w:ins>
          </w:p>
        </w:tc>
        <w:tc>
          <w:tcPr>
            <w:tcW w:w="963" w:type="dxa"/>
            <w:shd w:val="clear" w:color="auto" w:fill="auto"/>
            <w:noWrap/>
            <w:vAlign w:val="bottom"/>
            <w:hideMark/>
            <w:tcPrChange w:id="6753" w:author="Hardik Malhotra" w:date="2021-09-30T17:51:00Z">
              <w:tcPr>
                <w:tcW w:w="963" w:type="dxa"/>
                <w:shd w:val="clear" w:color="auto" w:fill="auto"/>
                <w:noWrap/>
                <w:vAlign w:val="bottom"/>
                <w:hideMark/>
              </w:tcPr>
            </w:tcPrChange>
          </w:tcPr>
          <w:p w14:paraId="596399E3" w14:textId="77777777" w:rsidR="00590BE8" w:rsidRPr="00590BE8" w:rsidRDefault="00590BE8" w:rsidP="00590BE8">
            <w:pPr>
              <w:spacing w:after="0" w:line="240" w:lineRule="auto"/>
              <w:jc w:val="right"/>
              <w:rPr>
                <w:ins w:id="6754" w:author="Hardik Malhotra" w:date="2021-09-30T17:50:00Z"/>
                <w:rFonts w:ascii="Verdana" w:eastAsia="Times New Roman" w:hAnsi="Verdana" w:cs="Times New Roman"/>
                <w:color w:val="000000"/>
                <w:sz w:val="18"/>
                <w:szCs w:val="18"/>
                <w:lang w:val="en-US"/>
                <w:rPrChange w:id="6755" w:author="Hardik Malhotra" w:date="2021-09-30T17:52:00Z">
                  <w:rPr>
                    <w:ins w:id="6756" w:author="Hardik Malhotra" w:date="2021-09-30T17:50:00Z"/>
                    <w:rFonts w:ascii="Calibri" w:eastAsia="Times New Roman" w:hAnsi="Calibri" w:cs="Times New Roman"/>
                    <w:color w:val="000000"/>
                    <w:lang w:val="en-US"/>
                  </w:rPr>
                </w:rPrChange>
              </w:rPr>
            </w:pPr>
            <w:ins w:id="6757" w:author="Hardik Malhotra" w:date="2021-09-30T17:50:00Z">
              <w:r w:rsidRPr="00590BE8">
                <w:rPr>
                  <w:rFonts w:ascii="Verdana" w:eastAsia="Times New Roman" w:hAnsi="Verdana" w:cs="Times New Roman"/>
                  <w:color w:val="000000"/>
                  <w:sz w:val="18"/>
                  <w:szCs w:val="18"/>
                  <w:lang w:val="en-US"/>
                  <w:rPrChange w:id="6758" w:author="Hardik Malhotra" w:date="2021-09-30T17:52:00Z">
                    <w:rPr>
                      <w:rFonts w:ascii="Calibri" w:eastAsia="Times New Roman" w:hAnsi="Calibri" w:cs="Times New Roman"/>
                      <w:color w:val="000000"/>
                      <w:lang w:val="en-US"/>
                    </w:rPr>
                  </w:rPrChange>
                </w:rPr>
                <w:t>41</w:t>
              </w:r>
            </w:ins>
          </w:p>
        </w:tc>
        <w:tc>
          <w:tcPr>
            <w:tcW w:w="952" w:type="dxa"/>
            <w:shd w:val="clear" w:color="auto" w:fill="auto"/>
            <w:noWrap/>
            <w:vAlign w:val="bottom"/>
            <w:hideMark/>
            <w:tcPrChange w:id="6759" w:author="Hardik Malhotra" w:date="2021-09-30T17:51:00Z">
              <w:tcPr>
                <w:tcW w:w="952" w:type="dxa"/>
                <w:shd w:val="clear" w:color="auto" w:fill="auto"/>
                <w:noWrap/>
                <w:vAlign w:val="bottom"/>
                <w:hideMark/>
              </w:tcPr>
            </w:tcPrChange>
          </w:tcPr>
          <w:p w14:paraId="5D13861C" w14:textId="77777777" w:rsidR="00590BE8" w:rsidRPr="00590BE8" w:rsidRDefault="00590BE8" w:rsidP="00590BE8">
            <w:pPr>
              <w:spacing w:after="0" w:line="240" w:lineRule="auto"/>
              <w:jc w:val="right"/>
              <w:rPr>
                <w:ins w:id="6760" w:author="Hardik Malhotra" w:date="2021-09-30T17:50:00Z"/>
                <w:rFonts w:ascii="Verdana" w:eastAsia="Times New Roman" w:hAnsi="Verdana" w:cs="Times New Roman"/>
                <w:color w:val="000000"/>
                <w:sz w:val="18"/>
                <w:szCs w:val="18"/>
                <w:lang w:val="en-US"/>
                <w:rPrChange w:id="6761" w:author="Hardik Malhotra" w:date="2021-09-30T17:52:00Z">
                  <w:rPr>
                    <w:ins w:id="6762" w:author="Hardik Malhotra" w:date="2021-09-30T17:50:00Z"/>
                    <w:rFonts w:ascii="Calibri" w:eastAsia="Times New Roman" w:hAnsi="Calibri" w:cs="Times New Roman"/>
                    <w:color w:val="000000"/>
                    <w:lang w:val="en-US"/>
                  </w:rPr>
                </w:rPrChange>
              </w:rPr>
            </w:pPr>
            <w:ins w:id="6763" w:author="Hardik Malhotra" w:date="2021-09-30T17:50:00Z">
              <w:r w:rsidRPr="00590BE8">
                <w:rPr>
                  <w:rFonts w:ascii="Verdana" w:eastAsia="Times New Roman" w:hAnsi="Verdana" w:cs="Times New Roman"/>
                  <w:color w:val="000000"/>
                  <w:sz w:val="18"/>
                  <w:szCs w:val="18"/>
                  <w:lang w:val="en-US"/>
                  <w:rPrChange w:id="6764" w:author="Hardik Malhotra" w:date="2021-09-30T17:52:00Z">
                    <w:rPr>
                      <w:rFonts w:ascii="Calibri" w:eastAsia="Times New Roman" w:hAnsi="Calibri" w:cs="Times New Roman"/>
                      <w:color w:val="000000"/>
                      <w:lang w:val="en-US"/>
                    </w:rPr>
                  </w:rPrChange>
                </w:rPr>
                <w:t>41</w:t>
              </w:r>
            </w:ins>
          </w:p>
        </w:tc>
        <w:tc>
          <w:tcPr>
            <w:tcW w:w="952" w:type="dxa"/>
            <w:shd w:val="clear" w:color="auto" w:fill="auto"/>
            <w:noWrap/>
            <w:vAlign w:val="bottom"/>
            <w:hideMark/>
            <w:tcPrChange w:id="6765" w:author="Hardik Malhotra" w:date="2021-09-30T17:51:00Z">
              <w:tcPr>
                <w:tcW w:w="952" w:type="dxa"/>
                <w:shd w:val="clear" w:color="auto" w:fill="auto"/>
                <w:noWrap/>
                <w:vAlign w:val="bottom"/>
                <w:hideMark/>
              </w:tcPr>
            </w:tcPrChange>
          </w:tcPr>
          <w:p w14:paraId="510CC88C" w14:textId="77777777" w:rsidR="00590BE8" w:rsidRPr="00590BE8" w:rsidRDefault="00590BE8" w:rsidP="00590BE8">
            <w:pPr>
              <w:spacing w:after="0" w:line="240" w:lineRule="auto"/>
              <w:jc w:val="right"/>
              <w:rPr>
                <w:ins w:id="6766" w:author="Hardik Malhotra" w:date="2021-09-30T17:50:00Z"/>
                <w:rFonts w:ascii="Verdana" w:eastAsia="Times New Roman" w:hAnsi="Verdana" w:cs="Times New Roman"/>
                <w:color w:val="000000"/>
                <w:sz w:val="18"/>
                <w:szCs w:val="18"/>
                <w:lang w:val="en-US"/>
                <w:rPrChange w:id="6767" w:author="Hardik Malhotra" w:date="2021-09-30T17:52:00Z">
                  <w:rPr>
                    <w:ins w:id="6768" w:author="Hardik Malhotra" w:date="2021-09-30T17:50:00Z"/>
                    <w:rFonts w:ascii="Calibri" w:eastAsia="Times New Roman" w:hAnsi="Calibri" w:cs="Times New Roman"/>
                    <w:color w:val="000000"/>
                    <w:lang w:val="en-US"/>
                  </w:rPr>
                </w:rPrChange>
              </w:rPr>
            </w:pPr>
            <w:ins w:id="6769" w:author="Hardik Malhotra" w:date="2021-09-30T17:50:00Z">
              <w:r w:rsidRPr="00590BE8">
                <w:rPr>
                  <w:rFonts w:ascii="Verdana" w:eastAsia="Times New Roman" w:hAnsi="Verdana" w:cs="Times New Roman"/>
                  <w:color w:val="000000"/>
                  <w:sz w:val="18"/>
                  <w:szCs w:val="18"/>
                  <w:lang w:val="en-US"/>
                  <w:rPrChange w:id="6770" w:author="Hardik Malhotra" w:date="2021-09-30T17:52:00Z">
                    <w:rPr>
                      <w:rFonts w:ascii="Calibri" w:eastAsia="Times New Roman" w:hAnsi="Calibri" w:cs="Times New Roman"/>
                      <w:color w:val="000000"/>
                      <w:lang w:val="en-US"/>
                    </w:rPr>
                  </w:rPrChange>
                </w:rPr>
                <w:t>41</w:t>
              </w:r>
            </w:ins>
          </w:p>
        </w:tc>
      </w:tr>
      <w:tr w:rsidR="00590BE8" w:rsidRPr="00590BE8" w14:paraId="2619F4BB" w14:textId="77777777" w:rsidTr="00590BE8">
        <w:trPr>
          <w:trHeight w:val="303"/>
          <w:ins w:id="6771" w:author="Hardik Malhotra" w:date="2021-09-30T17:50:00Z"/>
          <w:trPrChange w:id="6772" w:author="Hardik Malhotra" w:date="2021-09-30T17:51:00Z">
            <w:trPr>
              <w:trHeight w:val="303"/>
            </w:trPr>
          </w:trPrChange>
        </w:trPr>
        <w:tc>
          <w:tcPr>
            <w:tcW w:w="4329" w:type="dxa"/>
            <w:vMerge/>
            <w:vAlign w:val="center"/>
            <w:hideMark/>
            <w:tcPrChange w:id="6773" w:author="Hardik Malhotra" w:date="2021-09-30T17:51:00Z">
              <w:tcPr>
                <w:tcW w:w="4329" w:type="dxa"/>
                <w:vMerge/>
                <w:vAlign w:val="center"/>
                <w:hideMark/>
              </w:tcPr>
            </w:tcPrChange>
          </w:tcPr>
          <w:p w14:paraId="46C00F05" w14:textId="77777777" w:rsidR="00590BE8" w:rsidRPr="00590BE8" w:rsidRDefault="00590BE8" w:rsidP="00184759">
            <w:pPr>
              <w:spacing w:after="0" w:line="240" w:lineRule="auto"/>
              <w:rPr>
                <w:ins w:id="6774" w:author="Hardik Malhotra" w:date="2021-09-30T17:50:00Z"/>
                <w:rFonts w:ascii="Verdana" w:eastAsia="Times New Roman" w:hAnsi="Verdana" w:cs="Times New Roman"/>
                <w:color w:val="000000"/>
                <w:sz w:val="18"/>
                <w:szCs w:val="18"/>
                <w:lang w:val="en-US"/>
                <w:rPrChange w:id="6775" w:author="Hardik Malhotra" w:date="2021-09-30T17:52:00Z">
                  <w:rPr>
                    <w:ins w:id="6776" w:author="Hardik Malhotra" w:date="2021-09-30T17:50:00Z"/>
                    <w:rFonts w:ascii="Calibri" w:eastAsia="Times New Roman" w:hAnsi="Calibri" w:cs="Times New Roman"/>
                    <w:color w:val="000000"/>
                    <w:lang w:val="en-US"/>
                  </w:rPr>
                </w:rPrChange>
              </w:rPr>
              <w:pPrChange w:id="6777" w:author="Hardik Malhotra" w:date="2021-09-30T22:50:00Z">
                <w:pPr>
                  <w:spacing w:after="0" w:line="240" w:lineRule="auto"/>
                </w:pPr>
              </w:pPrChange>
            </w:pPr>
          </w:p>
        </w:tc>
        <w:tc>
          <w:tcPr>
            <w:tcW w:w="1366" w:type="dxa"/>
            <w:shd w:val="clear" w:color="auto" w:fill="auto"/>
            <w:noWrap/>
            <w:vAlign w:val="bottom"/>
            <w:hideMark/>
            <w:tcPrChange w:id="6778" w:author="Hardik Malhotra" w:date="2021-09-30T17:51:00Z">
              <w:tcPr>
                <w:tcW w:w="1366" w:type="dxa"/>
                <w:shd w:val="clear" w:color="auto" w:fill="auto"/>
                <w:noWrap/>
                <w:vAlign w:val="bottom"/>
                <w:hideMark/>
              </w:tcPr>
            </w:tcPrChange>
          </w:tcPr>
          <w:p w14:paraId="510CFD12" w14:textId="77777777" w:rsidR="00590BE8" w:rsidRPr="00590BE8" w:rsidRDefault="00590BE8" w:rsidP="00590BE8">
            <w:pPr>
              <w:spacing w:after="0" w:line="240" w:lineRule="auto"/>
              <w:rPr>
                <w:ins w:id="6779" w:author="Hardik Malhotra" w:date="2021-09-30T17:50:00Z"/>
                <w:rFonts w:ascii="Verdana" w:eastAsia="Times New Roman" w:hAnsi="Verdana" w:cs="Times New Roman"/>
                <w:color w:val="000000"/>
                <w:sz w:val="18"/>
                <w:szCs w:val="18"/>
                <w:lang w:val="en-US"/>
                <w:rPrChange w:id="6780" w:author="Hardik Malhotra" w:date="2021-09-30T17:52:00Z">
                  <w:rPr>
                    <w:ins w:id="6781" w:author="Hardik Malhotra" w:date="2021-09-30T17:50:00Z"/>
                    <w:rFonts w:ascii="Calibri" w:eastAsia="Times New Roman" w:hAnsi="Calibri" w:cs="Times New Roman"/>
                    <w:color w:val="000000"/>
                    <w:lang w:val="en-US"/>
                  </w:rPr>
                </w:rPrChange>
              </w:rPr>
            </w:pPr>
            <w:ins w:id="6782" w:author="Hardik Malhotra" w:date="2021-09-30T17:50:00Z">
              <w:r w:rsidRPr="00590BE8">
                <w:rPr>
                  <w:rFonts w:ascii="Verdana" w:eastAsia="Times New Roman" w:hAnsi="Verdana" w:cs="Times New Roman"/>
                  <w:color w:val="000000"/>
                  <w:sz w:val="18"/>
                  <w:szCs w:val="18"/>
                  <w:lang w:val="en-US"/>
                  <w:rPrChange w:id="6783" w:author="Hardik Malhotra" w:date="2021-09-30T17:52:00Z">
                    <w:rPr>
                      <w:rFonts w:ascii="Calibri" w:eastAsia="Times New Roman" w:hAnsi="Calibri" w:cs="Times New Roman"/>
                      <w:color w:val="000000"/>
                      <w:lang w:val="en-US"/>
                    </w:rPr>
                  </w:rPrChange>
                </w:rPr>
                <w:t>USA</w:t>
              </w:r>
            </w:ins>
          </w:p>
        </w:tc>
        <w:tc>
          <w:tcPr>
            <w:tcW w:w="786" w:type="dxa"/>
            <w:shd w:val="clear" w:color="auto" w:fill="auto"/>
            <w:noWrap/>
            <w:vAlign w:val="bottom"/>
            <w:hideMark/>
            <w:tcPrChange w:id="6784" w:author="Hardik Malhotra" w:date="2021-09-30T17:51:00Z">
              <w:tcPr>
                <w:tcW w:w="786" w:type="dxa"/>
                <w:shd w:val="clear" w:color="auto" w:fill="auto"/>
                <w:noWrap/>
                <w:vAlign w:val="bottom"/>
                <w:hideMark/>
              </w:tcPr>
            </w:tcPrChange>
          </w:tcPr>
          <w:p w14:paraId="7A55759A" w14:textId="77777777" w:rsidR="00590BE8" w:rsidRPr="00590BE8" w:rsidRDefault="00590BE8" w:rsidP="00590BE8">
            <w:pPr>
              <w:spacing w:after="0" w:line="240" w:lineRule="auto"/>
              <w:jc w:val="right"/>
              <w:rPr>
                <w:ins w:id="6785" w:author="Hardik Malhotra" w:date="2021-09-30T17:50:00Z"/>
                <w:rFonts w:ascii="Verdana" w:eastAsia="Times New Roman" w:hAnsi="Verdana" w:cs="Times New Roman"/>
                <w:color w:val="000000"/>
                <w:sz w:val="18"/>
                <w:szCs w:val="18"/>
                <w:lang w:val="en-US"/>
                <w:rPrChange w:id="6786" w:author="Hardik Malhotra" w:date="2021-09-30T17:52:00Z">
                  <w:rPr>
                    <w:ins w:id="6787" w:author="Hardik Malhotra" w:date="2021-09-30T17:50:00Z"/>
                    <w:rFonts w:ascii="Calibri" w:eastAsia="Times New Roman" w:hAnsi="Calibri" w:cs="Times New Roman"/>
                    <w:color w:val="000000"/>
                    <w:lang w:val="en-US"/>
                  </w:rPr>
                </w:rPrChange>
              </w:rPr>
            </w:pPr>
            <w:ins w:id="6788" w:author="Hardik Malhotra" w:date="2021-09-30T17:50:00Z">
              <w:r w:rsidRPr="00590BE8">
                <w:rPr>
                  <w:rFonts w:ascii="Verdana" w:eastAsia="Times New Roman" w:hAnsi="Verdana" w:cs="Times New Roman"/>
                  <w:color w:val="000000"/>
                  <w:sz w:val="18"/>
                  <w:szCs w:val="18"/>
                  <w:lang w:val="en-US"/>
                  <w:rPrChange w:id="6789" w:author="Hardik Malhotra" w:date="2021-09-30T17:52:00Z">
                    <w:rPr>
                      <w:rFonts w:ascii="Calibri" w:eastAsia="Times New Roman" w:hAnsi="Calibri" w:cs="Times New Roman"/>
                      <w:color w:val="000000"/>
                      <w:lang w:val="en-US"/>
                    </w:rPr>
                  </w:rPrChange>
                </w:rPr>
                <w:t>60</w:t>
              </w:r>
            </w:ins>
          </w:p>
        </w:tc>
        <w:tc>
          <w:tcPr>
            <w:tcW w:w="786" w:type="dxa"/>
            <w:shd w:val="clear" w:color="auto" w:fill="auto"/>
            <w:noWrap/>
            <w:vAlign w:val="bottom"/>
            <w:hideMark/>
            <w:tcPrChange w:id="6790" w:author="Hardik Malhotra" w:date="2021-09-30T17:51:00Z">
              <w:tcPr>
                <w:tcW w:w="786" w:type="dxa"/>
                <w:shd w:val="clear" w:color="auto" w:fill="auto"/>
                <w:noWrap/>
                <w:vAlign w:val="bottom"/>
                <w:hideMark/>
              </w:tcPr>
            </w:tcPrChange>
          </w:tcPr>
          <w:p w14:paraId="3B8D7B86" w14:textId="77777777" w:rsidR="00590BE8" w:rsidRPr="00590BE8" w:rsidRDefault="00590BE8" w:rsidP="00590BE8">
            <w:pPr>
              <w:spacing w:after="0" w:line="240" w:lineRule="auto"/>
              <w:jc w:val="right"/>
              <w:rPr>
                <w:ins w:id="6791" w:author="Hardik Malhotra" w:date="2021-09-30T17:50:00Z"/>
                <w:rFonts w:ascii="Verdana" w:eastAsia="Times New Roman" w:hAnsi="Verdana" w:cs="Times New Roman"/>
                <w:color w:val="000000"/>
                <w:sz w:val="18"/>
                <w:szCs w:val="18"/>
                <w:lang w:val="en-US"/>
                <w:rPrChange w:id="6792" w:author="Hardik Malhotra" w:date="2021-09-30T17:52:00Z">
                  <w:rPr>
                    <w:ins w:id="6793" w:author="Hardik Malhotra" w:date="2021-09-30T17:50:00Z"/>
                    <w:rFonts w:ascii="Calibri" w:eastAsia="Times New Roman" w:hAnsi="Calibri" w:cs="Times New Roman"/>
                    <w:color w:val="000000"/>
                    <w:lang w:val="en-US"/>
                  </w:rPr>
                </w:rPrChange>
              </w:rPr>
            </w:pPr>
            <w:ins w:id="6794" w:author="Hardik Malhotra" w:date="2021-09-30T17:50:00Z">
              <w:r w:rsidRPr="00590BE8">
                <w:rPr>
                  <w:rFonts w:ascii="Verdana" w:eastAsia="Times New Roman" w:hAnsi="Verdana" w:cs="Times New Roman"/>
                  <w:color w:val="000000"/>
                  <w:sz w:val="18"/>
                  <w:szCs w:val="18"/>
                  <w:lang w:val="en-US"/>
                  <w:rPrChange w:id="6795" w:author="Hardik Malhotra" w:date="2021-09-30T17:52:00Z">
                    <w:rPr>
                      <w:rFonts w:ascii="Calibri" w:eastAsia="Times New Roman" w:hAnsi="Calibri" w:cs="Times New Roman"/>
                      <w:color w:val="000000"/>
                      <w:lang w:val="en-US"/>
                    </w:rPr>
                  </w:rPrChange>
                </w:rPr>
                <w:t>60</w:t>
              </w:r>
            </w:ins>
          </w:p>
        </w:tc>
        <w:tc>
          <w:tcPr>
            <w:tcW w:w="963" w:type="dxa"/>
            <w:shd w:val="clear" w:color="auto" w:fill="auto"/>
            <w:noWrap/>
            <w:vAlign w:val="bottom"/>
            <w:hideMark/>
            <w:tcPrChange w:id="6796" w:author="Hardik Malhotra" w:date="2021-09-30T17:51:00Z">
              <w:tcPr>
                <w:tcW w:w="963" w:type="dxa"/>
                <w:shd w:val="clear" w:color="auto" w:fill="auto"/>
                <w:noWrap/>
                <w:vAlign w:val="bottom"/>
                <w:hideMark/>
              </w:tcPr>
            </w:tcPrChange>
          </w:tcPr>
          <w:p w14:paraId="3DC890C8" w14:textId="77777777" w:rsidR="00590BE8" w:rsidRPr="00590BE8" w:rsidRDefault="00590BE8" w:rsidP="00590BE8">
            <w:pPr>
              <w:spacing w:after="0" w:line="240" w:lineRule="auto"/>
              <w:jc w:val="right"/>
              <w:rPr>
                <w:ins w:id="6797" w:author="Hardik Malhotra" w:date="2021-09-30T17:50:00Z"/>
                <w:rFonts w:ascii="Verdana" w:eastAsia="Times New Roman" w:hAnsi="Verdana" w:cs="Times New Roman"/>
                <w:color w:val="000000"/>
                <w:sz w:val="18"/>
                <w:szCs w:val="18"/>
                <w:lang w:val="en-US"/>
                <w:rPrChange w:id="6798" w:author="Hardik Malhotra" w:date="2021-09-30T17:52:00Z">
                  <w:rPr>
                    <w:ins w:id="6799" w:author="Hardik Malhotra" w:date="2021-09-30T17:50:00Z"/>
                    <w:rFonts w:ascii="Calibri" w:eastAsia="Times New Roman" w:hAnsi="Calibri" w:cs="Times New Roman"/>
                    <w:color w:val="000000"/>
                    <w:lang w:val="en-US"/>
                  </w:rPr>
                </w:rPrChange>
              </w:rPr>
            </w:pPr>
            <w:ins w:id="6800" w:author="Hardik Malhotra" w:date="2021-09-30T17:50:00Z">
              <w:r w:rsidRPr="00590BE8">
                <w:rPr>
                  <w:rFonts w:ascii="Verdana" w:eastAsia="Times New Roman" w:hAnsi="Verdana" w:cs="Times New Roman"/>
                  <w:color w:val="000000"/>
                  <w:sz w:val="18"/>
                  <w:szCs w:val="18"/>
                  <w:lang w:val="en-US"/>
                  <w:rPrChange w:id="6801" w:author="Hardik Malhotra" w:date="2021-09-30T17:52:00Z">
                    <w:rPr>
                      <w:rFonts w:ascii="Calibri" w:eastAsia="Times New Roman" w:hAnsi="Calibri" w:cs="Times New Roman"/>
                      <w:color w:val="000000"/>
                      <w:lang w:val="en-US"/>
                    </w:rPr>
                  </w:rPrChange>
                </w:rPr>
                <w:t>60</w:t>
              </w:r>
            </w:ins>
          </w:p>
        </w:tc>
        <w:tc>
          <w:tcPr>
            <w:tcW w:w="952" w:type="dxa"/>
            <w:shd w:val="clear" w:color="auto" w:fill="auto"/>
            <w:noWrap/>
            <w:vAlign w:val="bottom"/>
            <w:hideMark/>
            <w:tcPrChange w:id="6802" w:author="Hardik Malhotra" w:date="2021-09-30T17:51:00Z">
              <w:tcPr>
                <w:tcW w:w="952" w:type="dxa"/>
                <w:shd w:val="clear" w:color="auto" w:fill="auto"/>
                <w:noWrap/>
                <w:vAlign w:val="bottom"/>
                <w:hideMark/>
              </w:tcPr>
            </w:tcPrChange>
          </w:tcPr>
          <w:p w14:paraId="52671EF9" w14:textId="77777777" w:rsidR="00590BE8" w:rsidRPr="00590BE8" w:rsidRDefault="00590BE8" w:rsidP="00590BE8">
            <w:pPr>
              <w:spacing w:after="0" w:line="240" w:lineRule="auto"/>
              <w:jc w:val="right"/>
              <w:rPr>
                <w:ins w:id="6803" w:author="Hardik Malhotra" w:date="2021-09-30T17:50:00Z"/>
                <w:rFonts w:ascii="Verdana" w:eastAsia="Times New Roman" w:hAnsi="Verdana" w:cs="Times New Roman"/>
                <w:color w:val="000000"/>
                <w:sz w:val="18"/>
                <w:szCs w:val="18"/>
                <w:lang w:val="en-US"/>
                <w:rPrChange w:id="6804" w:author="Hardik Malhotra" w:date="2021-09-30T17:52:00Z">
                  <w:rPr>
                    <w:ins w:id="6805" w:author="Hardik Malhotra" w:date="2021-09-30T17:50:00Z"/>
                    <w:rFonts w:ascii="Calibri" w:eastAsia="Times New Roman" w:hAnsi="Calibri" w:cs="Times New Roman"/>
                    <w:color w:val="000000"/>
                    <w:lang w:val="en-US"/>
                  </w:rPr>
                </w:rPrChange>
              </w:rPr>
            </w:pPr>
            <w:ins w:id="6806" w:author="Hardik Malhotra" w:date="2021-09-30T17:50:00Z">
              <w:r w:rsidRPr="00590BE8">
                <w:rPr>
                  <w:rFonts w:ascii="Verdana" w:eastAsia="Times New Roman" w:hAnsi="Verdana" w:cs="Times New Roman"/>
                  <w:color w:val="000000"/>
                  <w:sz w:val="18"/>
                  <w:szCs w:val="18"/>
                  <w:lang w:val="en-US"/>
                  <w:rPrChange w:id="6807" w:author="Hardik Malhotra" w:date="2021-09-30T17:52:00Z">
                    <w:rPr>
                      <w:rFonts w:ascii="Calibri" w:eastAsia="Times New Roman" w:hAnsi="Calibri" w:cs="Times New Roman"/>
                      <w:color w:val="000000"/>
                      <w:lang w:val="en-US"/>
                    </w:rPr>
                  </w:rPrChange>
                </w:rPr>
                <w:t>60</w:t>
              </w:r>
            </w:ins>
          </w:p>
        </w:tc>
        <w:tc>
          <w:tcPr>
            <w:tcW w:w="952" w:type="dxa"/>
            <w:shd w:val="clear" w:color="auto" w:fill="auto"/>
            <w:noWrap/>
            <w:vAlign w:val="bottom"/>
            <w:hideMark/>
            <w:tcPrChange w:id="6808" w:author="Hardik Malhotra" w:date="2021-09-30T17:51:00Z">
              <w:tcPr>
                <w:tcW w:w="952" w:type="dxa"/>
                <w:shd w:val="clear" w:color="auto" w:fill="auto"/>
                <w:noWrap/>
                <w:vAlign w:val="bottom"/>
                <w:hideMark/>
              </w:tcPr>
            </w:tcPrChange>
          </w:tcPr>
          <w:p w14:paraId="591C19E3" w14:textId="77777777" w:rsidR="00590BE8" w:rsidRPr="00590BE8" w:rsidRDefault="00590BE8" w:rsidP="00590BE8">
            <w:pPr>
              <w:spacing w:after="0" w:line="240" w:lineRule="auto"/>
              <w:jc w:val="right"/>
              <w:rPr>
                <w:ins w:id="6809" w:author="Hardik Malhotra" w:date="2021-09-30T17:50:00Z"/>
                <w:rFonts w:ascii="Verdana" w:eastAsia="Times New Roman" w:hAnsi="Verdana" w:cs="Times New Roman"/>
                <w:color w:val="000000"/>
                <w:sz w:val="18"/>
                <w:szCs w:val="18"/>
                <w:lang w:val="en-US"/>
                <w:rPrChange w:id="6810" w:author="Hardik Malhotra" w:date="2021-09-30T17:52:00Z">
                  <w:rPr>
                    <w:ins w:id="6811" w:author="Hardik Malhotra" w:date="2021-09-30T17:50:00Z"/>
                    <w:rFonts w:ascii="Calibri" w:eastAsia="Times New Roman" w:hAnsi="Calibri" w:cs="Times New Roman"/>
                    <w:color w:val="000000"/>
                    <w:lang w:val="en-US"/>
                  </w:rPr>
                </w:rPrChange>
              </w:rPr>
            </w:pPr>
            <w:ins w:id="6812" w:author="Hardik Malhotra" w:date="2021-09-30T17:50:00Z">
              <w:r w:rsidRPr="00590BE8">
                <w:rPr>
                  <w:rFonts w:ascii="Verdana" w:eastAsia="Times New Roman" w:hAnsi="Verdana" w:cs="Times New Roman"/>
                  <w:color w:val="000000"/>
                  <w:sz w:val="18"/>
                  <w:szCs w:val="18"/>
                  <w:lang w:val="en-US"/>
                  <w:rPrChange w:id="6813" w:author="Hardik Malhotra" w:date="2021-09-30T17:52:00Z">
                    <w:rPr>
                      <w:rFonts w:ascii="Calibri" w:eastAsia="Times New Roman" w:hAnsi="Calibri" w:cs="Times New Roman"/>
                      <w:color w:val="000000"/>
                      <w:lang w:val="en-US"/>
                    </w:rPr>
                  </w:rPrChange>
                </w:rPr>
                <w:t>60</w:t>
              </w:r>
            </w:ins>
          </w:p>
        </w:tc>
      </w:tr>
      <w:tr w:rsidR="00590BE8" w:rsidRPr="00590BE8" w14:paraId="20A9A6A4" w14:textId="77777777" w:rsidTr="00590BE8">
        <w:trPr>
          <w:trHeight w:val="303"/>
          <w:ins w:id="6814" w:author="Hardik Malhotra" w:date="2021-09-30T17:50:00Z"/>
          <w:trPrChange w:id="6815" w:author="Hardik Malhotra" w:date="2021-09-30T17:51:00Z">
            <w:trPr>
              <w:trHeight w:val="303"/>
            </w:trPr>
          </w:trPrChange>
        </w:trPr>
        <w:tc>
          <w:tcPr>
            <w:tcW w:w="4329" w:type="dxa"/>
            <w:vMerge/>
            <w:vAlign w:val="center"/>
            <w:hideMark/>
            <w:tcPrChange w:id="6816" w:author="Hardik Malhotra" w:date="2021-09-30T17:51:00Z">
              <w:tcPr>
                <w:tcW w:w="4329" w:type="dxa"/>
                <w:vMerge/>
                <w:vAlign w:val="center"/>
                <w:hideMark/>
              </w:tcPr>
            </w:tcPrChange>
          </w:tcPr>
          <w:p w14:paraId="4CCE668D" w14:textId="77777777" w:rsidR="00590BE8" w:rsidRPr="00590BE8" w:rsidRDefault="00590BE8" w:rsidP="00184759">
            <w:pPr>
              <w:spacing w:after="0" w:line="240" w:lineRule="auto"/>
              <w:rPr>
                <w:ins w:id="6817" w:author="Hardik Malhotra" w:date="2021-09-30T17:50:00Z"/>
                <w:rFonts w:ascii="Verdana" w:eastAsia="Times New Roman" w:hAnsi="Verdana" w:cs="Times New Roman"/>
                <w:color w:val="000000"/>
                <w:sz w:val="18"/>
                <w:szCs w:val="18"/>
                <w:lang w:val="en-US"/>
                <w:rPrChange w:id="6818" w:author="Hardik Malhotra" w:date="2021-09-30T17:52:00Z">
                  <w:rPr>
                    <w:ins w:id="6819" w:author="Hardik Malhotra" w:date="2021-09-30T17:50:00Z"/>
                    <w:rFonts w:ascii="Calibri" w:eastAsia="Times New Roman" w:hAnsi="Calibri" w:cs="Times New Roman"/>
                    <w:color w:val="000000"/>
                    <w:lang w:val="en-US"/>
                  </w:rPr>
                </w:rPrChange>
              </w:rPr>
              <w:pPrChange w:id="6820" w:author="Hardik Malhotra" w:date="2021-09-30T22:50:00Z">
                <w:pPr>
                  <w:spacing w:after="0" w:line="240" w:lineRule="auto"/>
                </w:pPr>
              </w:pPrChange>
            </w:pPr>
          </w:p>
        </w:tc>
        <w:tc>
          <w:tcPr>
            <w:tcW w:w="1366" w:type="dxa"/>
            <w:shd w:val="clear" w:color="auto" w:fill="auto"/>
            <w:noWrap/>
            <w:vAlign w:val="bottom"/>
            <w:hideMark/>
            <w:tcPrChange w:id="6821" w:author="Hardik Malhotra" w:date="2021-09-30T17:51:00Z">
              <w:tcPr>
                <w:tcW w:w="1366" w:type="dxa"/>
                <w:shd w:val="clear" w:color="auto" w:fill="auto"/>
                <w:noWrap/>
                <w:vAlign w:val="bottom"/>
                <w:hideMark/>
              </w:tcPr>
            </w:tcPrChange>
          </w:tcPr>
          <w:p w14:paraId="2541070A" w14:textId="77777777" w:rsidR="00590BE8" w:rsidRPr="00590BE8" w:rsidRDefault="00590BE8" w:rsidP="00590BE8">
            <w:pPr>
              <w:spacing w:after="0" w:line="240" w:lineRule="auto"/>
              <w:rPr>
                <w:ins w:id="6822" w:author="Hardik Malhotra" w:date="2021-09-30T17:50:00Z"/>
                <w:rFonts w:ascii="Verdana" w:eastAsia="Times New Roman" w:hAnsi="Verdana" w:cs="Times New Roman"/>
                <w:color w:val="000000"/>
                <w:sz w:val="18"/>
                <w:szCs w:val="18"/>
                <w:lang w:val="en-US"/>
                <w:rPrChange w:id="6823" w:author="Hardik Malhotra" w:date="2021-09-30T17:52:00Z">
                  <w:rPr>
                    <w:ins w:id="6824" w:author="Hardik Malhotra" w:date="2021-09-30T17:50:00Z"/>
                    <w:rFonts w:ascii="Calibri" w:eastAsia="Times New Roman" w:hAnsi="Calibri" w:cs="Times New Roman"/>
                    <w:color w:val="000000"/>
                    <w:lang w:val="en-US"/>
                  </w:rPr>
                </w:rPrChange>
              </w:rPr>
            </w:pPr>
            <w:ins w:id="6825" w:author="Hardik Malhotra" w:date="2021-09-30T17:50:00Z">
              <w:r w:rsidRPr="00590BE8">
                <w:rPr>
                  <w:rFonts w:ascii="Verdana" w:eastAsia="Times New Roman" w:hAnsi="Verdana" w:cs="Times New Roman"/>
                  <w:color w:val="000000"/>
                  <w:sz w:val="18"/>
                  <w:szCs w:val="18"/>
                  <w:lang w:val="en-US"/>
                  <w:rPrChange w:id="6826" w:author="Hardik Malhotra" w:date="2021-09-30T17:52:00Z">
                    <w:rPr>
                      <w:rFonts w:ascii="Calibri" w:eastAsia="Times New Roman" w:hAnsi="Calibri" w:cs="Times New Roman"/>
                      <w:color w:val="000000"/>
                      <w:lang w:val="en-US"/>
                    </w:rPr>
                  </w:rPrChange>
                </w:rPr>
                <w:t>South Korea</w:t>
              </w:r>
            </w:ins>
          </w:p>
        </w:tc>
        <w:tc>
          <w:tcPr>
            <w:tcW w:w="786" w:type="dxa"/>
            <w:shd w:val="clear" w:color="auto" w:fill="auto"/>
            <w:noWrap/>
            <w:vAlign w:val="bottom"/>
            <w:hideMark/>
            <w:tcPrChange w:id="6827" w:author="Hardik Malhotra" w:date="2021-09-30T17:51:00Z">
              <w:tcPr>
                <w:tcW w:w="786" w:type="dxa"/>
                <w:shd w:val="clear" w:color="auto" w:fill="auto"/>
                <w:noWrap/>
                <w:vAlign w:val="bottom"/>
                <w:hideMark/>
              </w:tcPr>
            </w:tcPrChange>
          </w:tcPr>
          <w:p w14:paraId="4AB7DFFA" w14:textId="77777777" w:rsidR="00590BE8" w:rsidRPr="00590BE8" w:rsidRDefault="00590BE8" w:rsidP="00590BE8">
            <w:pPr>
              <w:spacing w:after="0" w:line="240" w:lineRule="auto"/>
              <w:jc w:val="right"/>
              <w:rPr>
                <w:ins w:id="6828" w:author="Hardik Malhotra" w:date="2021-09-30T17:50:00Z"/>
                <w:rFonts w:ascii="Verdana" w:eastAsia="Times New Roman" w:hAnsi="Verdana" w:cs="Times New Roman"/>
                <w:color w:val="000000"/>
                <w:sz w:val="18"/>
                <w:szCs w:val="18"/>
                <w:lang w:val="en-US"/>
                <w:rPrChange w:id="6829" w:author="Hardik Malhotra" w:date="2021-09-30T17:52:00Z">
                  <w:rPr>
                    <w:ins w:id="6830" w:author="Hardik Malhotra" w:date="2021-09-30T17:50:00Z"/>
                    <w:rFonts w:ascii="Calibri" w:eastAsia="Times New Roman" w:hAnsi="Calibri" w:cs="Times New Roman"/>
                    <w:color w:val="000000"/>
                    <w:lang w:val="en-US"/>
                  </w:rPr>
                </w:rPrChange>
              </w:rPr>
            </w:pPr>
            <w:ins w:id="6831" w:author="Hardik Malhotra" w:date="2021-09-30T17:50:00Z">
              <w:r w:rsidRPr="00590BE8">
                <w:rPr>
                  <w:rFonts w:ascii="Verdana" w:eastAsia="Times New Roman" w:hAnsi="Verdana" w:cs="Times New Roman"/>
                  <w:color w:val="000000"/>
                  <w:sz w:val="18"/>
                  <w:szCs w:val="18"/>
                  <w:lang w:val="en-US"/>
                  <w:rPrChange w:id="6832" w:author="Hardik Malhotra" w:date="2021-09-30T17:52:00Z">
                    <w:rPr>
                      <w:rFonts w:ascii="Calibri" w:eastAsia="Times New Roman" w:hAnsi="Calibri" w:cs="Times New Roman"/>
                      <w:color w:val="000000"/>
                      <w:lang w:val="en-US"/>
                    </w:rPr>
                  </w:rPrChange>
                </w:rPr>
                <w:t>30</w:t>
              </w:r>
            </w:ins>
          </w:p>
        </w:tc>
        <w:tc>
          <w:tcPr>
            <w:tcW w:w="786" w:type="dxa"/>
            <w:shd w:val="clear" w:color="auto" w:fill="auto"/>
            <w:noWrap/>
            <w:vAlign w:val="bottom"/>
            <w:hideMark/>
            <w:tcPrChange w:id="6833" w:author="Hardik Malhotra" w:date="2021-09-30T17:51:00Z">
              <w:tcPr>
                <w:tcW w:w="786" w:type="dxa"/>
                <w:shd w:val="clear" w:color="auto" w:fill="auto"/>
                <w:noWrap/>
                <w:vAlign w:val="bottom"/>
                <w:hideMark/>
              </w:tcPr>
            </w:tcPrChange>
          </w:tcPr>
          <w:p w14:paraId="0B184F64" w14:textId="77777777" w:rsidR="00590BE8" w:rsidRPr="00590BE8" w:rsidRDefault="00590BE8" w:rsidP="00590BE8">
            <w:pPr>
              <w:spacing w:after="0" w:line="240" w:lineRule="auto"/>
              <w:jc w:val="right"/>
              <w:rPr>
                <w:ins w:id="6834" w:author="Hardik Malhotra" w:date="2021-09-30T17:50:00Z"/>
                <w:rFonts w:ascii="Verdana" w:eastAsia="Times New Roman" w:hAnsi="Verdana" w:cs="Times New Roman"/>
                <w:color w:val="000000"/>
                <w:sz w:val="18"/>
                <w:szCs w:val="18"/>
                <w:lang w:val="en-US"/>
                <w:rPrChange w:id="6835" w:author="Hardik Malhotra" w:date="2021-09-30T17:52:00Z">
                  <w:rPr>
                    <w:ins w:id="6836" w:author="Hardik Malhotra" w:date="2021-09-30T17:50:00Z"/>
                    <w:rFonts w:ascii="Calibri" w:eastAsia="Times New Roman" w:hAnsi="Calibri" w:cs="Times New Roman"/>
                    <w:color w:val="000000"/>
                    <w:lang w:val="en-US"/>
                  </w:rPr>
                </w:rPrChange>
              </w:rPr>
            </w:pPr>
            <w:ins w:id="6837" w:author="Hardik Malhotra" w:date="2021-09-30T17:50:00Z">
              <w:r w:rsidRPr="00590BE8">
                <w:rPr>
                  <w:rFonts w:ascii="Verdana" w:eastAsia="Times New Roman" w:hAnsi="Verdana" w:cs="Times New Roman"/>
                  <w:color w:val="000000"/>
                  <w:sz w:val="18"/>
                  <w:szCs w:val="18"/>
                  <w:lang w:val="en-US"/>
                  <w:rPrChange w:id="6838" w:author="Hardik Malhotra" w:date="2021-09-30T17:52:00Z">
                    <w:rPr>
                      <w:rFonts w:ascii="Calibri" w:eastAsia="Times New Roman" w:hAnsi="Calibri" w:cs="Times New Roman"/>
                      <w:color w:val="000000"/>
                      <w:lang w:val="en-US"/>
                    </w:rPr>
                  </w:rPrChange>
                </w:rPr>
                <w:t>30</w:t>
              </w:r>
            </w:ins>
          </w:p>
        </w:tc>
        <w:tc>
          <w:tcPr>
            <w:tcW w:w="963" w:type="dxa"/>
            <w:shd w:val="clear" w:color="auto" w:fill="auto"/>
            <w:noWrap/>
            <w:vAlign w:val="bottom"/>
            <w:hideMark/>
            <w:tcPrChange w:id="6839" w:author="Hardik Malhotra" w:date="2021-09-30T17:51:00Z">
              <w:tcPr>
                <w:tcW w:w="963" w:type="dxa"/>
                <w:shd w:val="clear" w:color="auto" w:fill="auto"/>
                <w:noWrap/>
                <w:vAlign w:val="bottom"/>
                <w:hideMark/>
              </w:tcPr>
            </w:tcPrChange>
          </w:tcPr>
          <w:p w14:paraId="3EAA7370" w14:textId="77777777" w:rsidR="00590BE8" w:rsidRPr="00590BE8" w:rsidRDefault="00590BE8" w:rsidP="00590BE8">
            <w:pPr>
              <w:spacing w:after="0" w:line="240" w:lineRule="auto"/>
              <w:jc w:val="right"/>
              <w:rPr>
                <w:ins w:id="6840" w:author="Hardik Malhotra" w:date="2021-09-30T17:50:00Z"/>
                <w:rFonts w:ascii="Verdana" w:eastAsia="Times New Roman" w:hAnsi="Verdana" w:cs="Times New Roman"/>
                <w:color w:val="000000"/>
                <w:sz w:val="18"/>
                <w:szCs w:val="18"/>
                <w:lang w:val="en-US"/>
                <w:rPrChange w:id="6841" w:author="Hardik Malhotra" w:date="2021-09-30T17:52:00Z">
                  <w:rPr>
                    <w:ins w:id="6842" w:author="Hardik Malhotra" w:date="2021-09-30T17:50:00Z"/>
                    <w:rFonts w:ascii="Calibri" w:eastAsia="Times New Roman" w:hAnsi="Calibri" w:cs="Times New Roman"/>
                    <w:color w:val="000000"/>
                    <w:lang w:val="en-US"/>
                  </w:rPr>
                </w:rPrChange>
              </w:rPr>
            </w:pPr>
            <w:ins w:id="6843" w:author="Hardik Malhotra" w:date="2021-09-30T17:50:00Z">
              <w:r w:rsidRPr="00590BE8">
                <w:rPr>
                  <w:rFonts w:ascii="Verdana" w:eastAsia="Times New Roman" w:hAnsi="Verdana" w:cs="Times New Roman"/>
                  <w:color w:val="000000"/>
                  <w:sz w:val="18"/>
                  <w:szCs w:val="18"/>
                  <w:lang w:val="en-US"/>
                  <w:rPrChange w:id="6844" w:author="Hardik Malhotra" w:date="2021-09-30T17:52:00Z">
                    <w:rPr>
                      <w:rFonts w:ascii="Calibri" w:eastAsia="Times New Roman" w:hAnsi="Calibri" w:cs="Times New Roman"/>
                      <w:color w:val="000000"/>
                      <w:lang w:val="en-US"/>
                    </w:rPr>
                  </w:rPrChange>
                </w:rPr>
                <w:t>30</w:t>
              </w:r>
            </w:ins>
          </w:p>
        </w:tc>
        <w:tc>
          <w:tcPr>
            <w:tcW w:w="952" w:type="dxa"/>
            <w:shd w:val="clear" w:color="auto" w:fill="auto"/>
            <w:noWrap/>
            <w:vAlign w:val="bottom"/>
            <w:hideMark/>
            <w:tcPrChange w:id="6845" w:author="Hardik Malhotra" w:date="2021-09-30T17:51:00Z">
              <w:tcPr>
                <w:tcW w:w="952" w:type="dxa"/>
                <w:shd w:val="clear" w:color="auto" w:fill="auto"/>
                <w:noWrap/>
                <w:vAlign w:val="bottom"/>
                <w:hideMark/>
              </w:tcPr>
            </w:tcPrChange>
          </w:tcPr>
          <w:p w14:paraId="2C1B6DCD" w14:textId="77777777" w:rsidR="00590BE8" w:rsidRPr="00590BE8" w:rsidRDefault="00590BE8" w:rsidP="00590BE8">
            <w:pPr>
              <w:spacing w:after="0" w:line="240" w:lineRule="auto"/>
              <w:jc w:val="right"/>
              <w:rPr>
                <w:ins w:id="6846" w:author="Hardik Malhotra" w:date="2021-09-30T17:50:00Z"/>
                <w:rFonts w:ascii="Verdana" w:eastAsia="Times New Roman" w:hAnsi="Verdana" w:cs="Times New Roman"/>
                <w:color w:val="000000"/>
                <w:sz w:val="18"/>
                <w:szCs w:val="18"/>
                <w:lang w:val="en-US"/>
                <w:rPrChange w:id="6847" w:author="Hardik Malhotra" w:date="2021-09-30T17:52:00Z">
                  <w:rPr>
                    <w:ins w:id="6848" w:author="Hardik Malhotra" w:date="2021-09-30T17:50:00Z"/>
                    <w:rFonts w:ascii="Calibri" w:eastAsia="Times New Roman" w:hAnsi="Calibri" w:cs="Times New Roman"/>
                    <w:color w:val="000000"/>
                    <w:lang w:val="en-US"/>
                  </w:rPr>
                </w:rPrChange>
              </w:rPr>
            </w:pPr>
            <w:ins w:id="6849" w:author="Hardik Malhotra" w:date="2021-09-30T17:50:00Z">
              <w:r w:rsidRPr="00590BE8">
                <w:rPr>
                  <w:rFonts w:ascii="Verdana" w:eastAsia="Times New Roman" w:hAnsi="Verdana" w:cs="Times New Roman"/>
                  <w:color w:val="000000"/>
                  <w:sz w:val="18"/>
                  <w:szCs w:val="18"/>
                  <w:lang w:val="en-US"/>
                  <w:rPrChange w:id="6850" w:author="Hardik Malhotra" w:date="2021-09-30T17:52:00Z">
                    <w:rPr>
                      <w:rFonts w:ascii="Calibri" w:eastAsia="Times New Roman" w:hAnsi="Calibri" w:cs="Times New Roman"/>
                      <w:color w:val="000000"/>
                      <w:lang w:val="en-US"/>
                    </w:rPr>
                  </w:rPrChange>
                </w:rPr>
                <w:t>30</w:t>
              </w:r>
            </w:ins>
          </w:p>
        </w:tc>
        <w:tc>
          <w:tcPr>
            <w:tcW w:w="952" w:type="dxa"/>
            <w:shd w:val="clear" w:color="auto" w:fill="auto"/>
            <w:noWrap/>
            <w:vAlign w:val="bottom"/>
            <w:hideMark/>
            <w:tcPrChange w:id="6851" w:author="Hardik Malhotra" w:date="2021-09-30T17:51:00Z">
              <w:tcPr>
                <w:tcW w:w="952" w:type="dxa"/>
                <w:shd w:val="clear" w:color="auto" w:fill="auto"/>
                <w:noWrap/>
                <w:vAlign w:val="bottom"/>
                <w:hideMark/>
              </w:tcPr>
            </w:tcPrChange>
          </w:tcPr>
          <w:p w14:paraId="33500A58" w14:textId="77777777" w:rsidR="00590BE8" w:rsidRPr="00590BE8" w:rsidRDefault="00590BE8" w:rsidP="00590BE8">
            <w:pPr>
              <w:spacing w:after="0" w:line="240" w:lineRule="auto"/>
              <w:jc w:val="right"/>
              <w:rPr>
                <w:ins w:id="6852" w:author="Hardik Malhotra" w:date="2021-09-30T17:50:00Z"/>
                <w:rFonts w:ascii="Verdana" w:eastAsia="Times New Roman" w:hAnsi="Verdana" w:cs="Times New Roman"/>
                <w:color w:val="000000"/>
                <w:sz w:val="18"/>
                <w:szCs w:val="18"/>
                <w:lang w:val="en-US"/>
                <w:rPrChange w:id="6853" w:author="Hardik Malhotra" w:date="2021-09-30T17:52:00Z">
                  <w:rPr>
                    <w:ins w:id="6854" w:author="Hardik Malhotra" w:date="2021-09-30T17:50:00Z"/>
                    <w:rFonts w:ascii="Calibri" w:eastAsia="Times New Roman" w:hAnsi="Calibri" w:cs="Times New Roman"/>
                    <w:color w:val="000000"/>
                    <w:lang w:val="en-US"/>
                  </w:rPr>
                </w:rPrChange>
              </w:rPr>
            </w:pPr>
            <w:ins w:id="6855" w:author="Hardik Malhotra" w:date="2021-09-30T17:50:00Z">
              <w:r w:rsidRPr="00590BE8">
                <w:rPr>
                  <w:rFonts w:ascii="Verdana" w:eastAsia="Times New Roman" w:hAnsi="Verdana" w:cs="Times New Roman"/>
                  <w:color w:val="000000"/>
                  <w:sz w:val="18"/>
                  <w:szCs w:val="18"/>
                  <w:lang w:val="en-US"/>
                  <w:rPrChange w:id="6856" w:author="Hardik Malhotra" w:date="2021-09-30T17:52:00Z">
                    <w:rPr>
                      <w:rFonts w:ascii="Calibri" w:eastAsia="Times New Roman" w:hAnsi="Calibri" w:cs="Times New Roman"/>
                      <w:color w:val="000000"/>
                      <w:lang w:val="en-US"/>
                    </w:rPr>
                  </w:rPrChange>
                </w:rPr>
                <w:t>30</w:t>
              </w:r>
            </w:ins>
          </w:p>
        </w:tc>
      </w:tr>
      <w:tr w:rsidR="00590BE8" w:rsidRPr="00590BE8" w14:paraId="633C29F6" w14:textId="77777777" w:rsidTr="00590BE8">
        <w:trPr>
          <w:trHeight w:val="303"/>
          <w:ins w:id="6857" w:author="Hardik Malhotra" w:date="2021-09-30T17:50:00Z"/>
          <w:trPrChange w:id="6858" w:author="Hardik Malhotra" w:date="2021-09-30T17:51:00Z">
            <w:trPr>
              <w:trHeight w:val="303"/>
            </w:trPr>
          </w:trPrChange>
        </w:trPr>
        <w:tc>
          <w:tcPr>
            <w:tcW w:w="4329" w:type="dxa"/>
            <w:vMerge/>
            <w:vAlign w:val="center"/>
            <w:hideMark/>
            <w:tcPrChange w:id="6859" w:author="Hardik Malhotra" w:date="2021-09-30T17:51:00Z">
              <w:tcPr>
                <w:tcW w:w="4329" w:type="dxa"/>
                <w:vMerge/>
                <w:vAlign w:val="center"/>
                <w:hideMark/>
              </w:tcPr>
            </w:tcPrChange>
          </w:tcPr>
          <w:p w14:paraId="276A9ECC" w14:textId="77777777" w:rsidR="00590BE8" w:rsidRPr="00590BE8" w:rsidRDefault="00590BE8" w:rsidP="00184759">
            <w:pPr>
              <w:spacing w:after="0" w:line="240" w:lineRule="auto"/>
              <w:rPr>
                <w:ins w:id="6860" w:author="Hardik Malhotra" w:date="2021-09-30T17:50:00Z"/>
                <w:rFonts w:ascii="Verdana" w:eastAsia="Times New Roman" w:hAnsi="Verdana" w:cs="Times New Roman"/>
                <w:color w:val="000000"/>
                <w:sz w:val="18"/>
                <w:szCs w:val="18"/>
                <w:lang w:val="en-US"/>
                <w:rPrChange w:id="6861" w:author="Hardik Malhotra" w:date="2021-09-30T17:52:00Z">
                  <w:rPr>
                    <w:ins w:id="6862" w:author="Hardik Malhotra" w:date="2021-09-30T17:50:00Z"/>
                    <w:rFonts w:ascii="Calibri" w:eastAsia="Times New Roman" w:hAnsi="Calibri" w:cs="Times New Roman"/>
                    <w:color w:val="000000"/>
                    <w:lang w:val="en-US"/>
                  </w:rPr>
                </w:rPrChange>
              </w:rPr>
              <w:pPrChange w:id="6863" w:author="Hardik Malhotra" w:date="2021-09-30T22:50:00Z">
                <w:pPr>
                  <w:spacing w:after="0" w:line="240" w:lineRule="auto"/>
                </w:pPr>
              </w:pPrChange>
            </w:pPr>
          </w:p>
        </w:tc>
        <w:tc>
          <w:tcPr>
            <w:tcW w:w="1366" w:type="dxa"/>
            <w:shd w:val="clear" w:color="auto" w:fill="auto"/>
            <w:noWrap/>
            <w:vAlign w:val="bottom"/>
            <w:hideMark/>
            <w:tcPrChange w:id="6864" w:author="Hardik Malhotra" w:date="2021-09-30T17:51:00Z">
              <w:tcPr>
                <w:tcW w:w="1366" w:type="dxa"/>
                <w:shd w:val="clear" w:color="auto" w:fill="auto"/>
                <w:noWrap/>
                <w:vAlign w:val="bottom"/>
                <w:hideMark/>
              </w:tcPr>
            </w:tcPrChange>
          </w:tcPr>
          <w:p w14:paraId="405ABAF2" w14:textId="77777777" w:rsidR="00590BE8" w:rsidRPr="00590BE8" w:rsidRDefault="00590BE8" w:rsidP="00590BE8">
            <w:pPr>
              <w:spacing w:after="0" w:line="240" w:lineRule="auto"/>
              <w:rPr>
                <w:ins w:id="6865" w:author="Hardik Malhotra" w:date="2021-09-30T17:50:00Z"/>
                <w:rFonts w:ascii="Verdana" w:eastAsia="Times New Roman" w:hAnsi="Verdana" w:cs="Times New Roman"/>
                <w:color w:val="000000"/>
                <w:sz w:val="18"/>
                <w:szCs w:val="18"/>
                <w:lang w:val="en-US"/>
                <w:rPrChange w:id="6866" w:author="Hardik Malhotra" w:date="2021-09-30T17:52:00Z">
                  <w:rPr>
                    <w:ins w:id="6867" w:author="Hardik Malhotra" w:date="2021-09-30T17:50:00Z"/>
                    <w:rFonts w:ascii="Calibri" w:eastAsia="Times New Roman" w:hAnsi="Calibri" w:cs="Times New Roman"/>
                    <w:color w:val="000000"/>
                    <w:lang w:val="en-US"/>
                  </w:rPr>
                </w:rPrChange>
              </w:rPr>
            </w:pPr>
            <w:ins w:id="6868" w:author="Hardik Malhotra" w:date="2021-09-30T17:50:00Z">
              <w:r w:rsidRPr="00590BE8">
                <w:rPr>
                  <w:rFonts w:ascii="Verdana" w:eastAsia="Times New Roman" w:hAnsi="Verdana" w:cs="Times New Roman"/>
                  <w:color w:val="000000"/>
                  <w:sz w:val="18"/>
                  <w:szCs w:val="18"/>
                  <w:lang w:val="en-US"/>
                  <w:rPrChange w:id="6869" w:author="Hardik Malhotra" w:date="2021-09-30T17:52:00Z">
                    <w:rPr>
                      <w:rFonts w:ascii="Calibri" w:eastAsia="Times New Roman" w:hAnsi="Calibri" w:cs="Times New Roman"/>
                      <w:color w:val="000000"/>
                      <w:lang w:val="en-US"/>
                    </w:rPr>
                  </w:rPrChange>
                </w:rPr>
                <w:t>Germany</w:t>
              </w:r>
            </w:ins>
          </w:p>
        </w:tc>
        <w:tc>
          <w:tcPr>
            <w:tcW w:w="786" w:type="dxa"/>
            <w:shd w:val="clear" w:color="auto" w:fill="auto"/>
            <w:noWrap/>
            <w:vAlign w:val="bottom"/>
            <w:hideMark/>
            <w:tcPrChange w:id="6870" w:author="Hardik Malhotra" w:date="2021-09-30T17:51:00Z">
              <w:tcPr>
                <w:tcW w:w="786" w:type="dxa"/>
                <w:shd w:val="clear" w:color="auto" w:fill="auto"/>
                <w:noWrap/>
                <w:vAlign w:val="bottom"/>
                <w:hideMark/>
              </w:tcPr>
            </w:tcPrChange>
          </w:tcPr>
          <w:p w14:paraId="73C2B0A6" w14:textId="77777777" w:rsidR="00590BE8" w:rsidRPr="00590BE8" w:rsidRDefault="00590BE8" w:rsidP="00590BE8">
            <w:pPr>
              <w:spacing w:after="0" w:line="240" w:lineRule="auto"/>
              <w:jc w:val="right"/>
              <w:rPr>
                <w:ins w:id="6871" w:author="Hardik Malhotra" w:date="2021-09-30T17:50:00Z"/>
                <w:rFonts w:ascii="Verdana" w:eastAsia="Times New Roman" w:hAnsi="Verdana" w:cs="Times New Roman"/>
                <w:color w:val="000000"/>
                <w:sz w:val="18"/>
                <w:szCs w:val="18"/>
                <w:lang w:val="en-US"/>
                <w:rPrChange w:id="6872" w:author="Hardik Malhotra" w:date="2021-09-30T17:52:00Z">
                  <w:rPr>
                    <w:ins w:id="6873" w:author="Hardik Malhotra" w:date="2021-09-30T17:50:00Z"/>
                    <w:rFonts w:ascii="Calibri" w:eastAsia="Times New Roman" w:hAnsi="Calibri" w:cs="Times New Roman"/>
                    <w:color w:val="000000"/>
                    <w:lang w:val="en-US"/>
                  </w:rPr>
                </w:rPrChange>
              </w:rPr>
            </w:pPr>
            <w:ins w:id="6874" w:author="Hardik Malhotra" w:date="2021-09-30T17:50:00Z">
              <w:r w:rsidRPr="00590BE8">
                <w:rPr>
                  <w:rFonts w:ascii="Verdana" w:eastAsia="Times New Roman" w:hAnsi="Verdana" w:cs="Times New Roman"/>
                  <w:color w:val="000000"/>
                  <w:sz w:val="18"/>
                  <w:szCs w:val="18"/>
                  <w:lang w:val="en-US"/>
                  <w:rPrChange w:id="6875" w:author="Hardik Malhotra" w:date="2021-09-30T17:52:00Z">
                    <w:rPr>
                      <w:rFonts w:ascii="Calibri" w:eastAsia="Times New Roman" w:hAnsi="Calibri" w:cs="Times New Roman"/>
                      <w:color w:val="000000"/>
                      <w:lang w:val="en-US"/>
                    </w:rPr>
                  </w:rPrChange>
                </w:rPr>
                <w:t>30</w:t>
              </w:r>
            </w:ins>
          </w:p>
        </w:tc>
        <w:tc>
          <w:tcPr>
            <w:tcW w:w="786" w:type="dxa"/>
            <w:shd w:val="clear" w:color="auto" w:fill="auto"/>
            <w:noWrap/>
            <w:vAlign w:val="bottom"/>
            <w:hideMark/>
            <w:tcPrChange w:id="6876" w:author="Hardik Malhotra" w:date="2021-09-30T17:51:00Z">
              <w:tcPr>
                <w:tcW w:w="786" w:type="dxa"/>
                <w:shd w:val="clear" w:color="auto" w:fill="auto"/>
                <w:noWrap/>
                <w:vAlign w:val="bottom"/>
                <w:hideMark/>
              </w:tcPr>
            </w:tcPrChange>
          </w:tcPr>
          <w:p w14:paraId="0EFFCF3D" w14:textId="77777777" w:rsidR="00590BE8" w:rsidRPr="00590BE8" w:rsidRDefault="00590BE8" w:rsidP="00590BE8">
            <w:pPr>
              <w:spacing w:after="0" w:line="240" w:lineRule="auto"/>
              <w:jc w:val="right"/>
              <w:rPr>
                <w:ins w:id="6877" w:author="Hardik Malhotra" w:date="2021-09-30T17:50:00Z"/>
                <w:rFonts w:ascii="Verdana" w:eastAsia="Times New Roman" w:hAnsi="Verdana" w:cs="Times New Roman"/>
                <w:color w:val="000000"/>
                <w:sz w:val="18"/>
                <w:szCs w:val="18"/>
                <w:lang w:val="en-US"/>
                <w:rPrChange w:id="6878" w:author="Hardik Malhotra" w:date="2021-09-30T17:52:00Z">
                  <w:rPr>
                    <w:ins w:id="6879" w:author="Hardik Malhotra" w:date="2021-09-30T17:50:00Z"/>
                    <w:rFonts w:ascii="Calibri" w:eastAsia="Times New Roman" w:hAnsi="Calibri" w:cs="Times New Roman"/>
                    <w:color w:val="000000"/>
                    <w:lang w:val="en-US"/>
                  </w:rPr>
                </w:rPrChange>
              </w:rPr>
            </w:pPr>
            <w:ins w:id="6880" w:author="Hardik Malhotra" w:date="2021-09-30T17:50:00Z">
              <w:r w:rsidRPr="00590BE8">
                <w:rPr>
                  <w:rFonts w:ascii="Verdana" w:eastAsia="Times New Roman" w:hAnsi="Verdana" w:cs="Times New Roman"/>
                  <w:color w:val="000000"/>
                  <w:sz w:val="18"/>
                  <w:szCs w:val="18"/>
                  <w:lang w:val="en-US"/>
                  <w:rPrChange w:id="6881" w:author="Hardik Malhotra" w:date="2021-09-30T17:52:00Z">
                    <w:rPr>
                      <w:rFonts w:ascii="Calibri" w:eastAsia="Times New Roman" w:hAnsi="Calibri" w:cs="Times New Roman"/>
                      <w:color w:val="000000"/>
                      <w:lang w:val="en-US"/>
                    </w:rPr>
                  </w:rPrChange>
                </w:rPr>
                <w:t>30</w:t>
              </w:r>
            </w:ins>
          </w:p>
        </w:tc>
        <w:tc>
          <w:tcPr>
            <w:tcW w:w="963" w:type="dxa"/>
            <w:shd w:val="clear" w:color="auto" w:fill="auto"/>
            <w:noWrap/>
            <w:vAlign w:val="bottom"/>
            <w:hideMark/>
            <w:tcPrChange w:id="6882" w:author="Hardik Malhotra" w:date="2021-09-30T17:51:00Z">
              <w:tcPr>
                <w:tcW w:w="963" w:type="dxa"/>
                <w:shd w:val="clear" w:color="auto" w:fill="auto"/>
                <w:noWrap/>
                <w:vAlign w:val="bottom"/>
                <w:hideMark/>
              </w:tcPr>
            </w:tcPrChange>
          </w:tcPr>
          <w:p w14:paraId="06BDFF40" w14:textId="77777777" w:rsidR="00590BE8" w:rsidRPr="00590BE8" w:rsidRDefault="00590BE8" w:rsidP="00590BE8">
            <w:pPr>
              <w:spacing w:after="0" w:line="240" w:lineRule="auto"/>
              <w:jc w:val="right"/>
              <w:rPr>
                <w:ins w:id="6883" w:author="Hardik Malhotra" w:date="2021-09-30T17:50:00Z"/>
                <w:rFonts w:ascii="Verdana" w:eastAsia="Times New Roman" w:hAnsi="Verdana" w:cs="Times New Roman"/>
                <w:color w:val="000000"/>
                <w:sz w:val="18"/>
                <w:szCs w:val="18"/>
                <w:lang w:val="en-US"/>
                <w:rPrChange w:id="6884" w:author="Hardik Malhotra" w:date="2021-09-30T17:52:00Z">
                  <w:rPr>
                    <w:ins w:id="6885" w:author="Hardik Malhotra" w:date="2021-09-30T17:50:00Z"/>
                    <w:rFonts w:ascii="Calibri" w:eastAsia="Times New Roman" w:hAnsi="Calibri" w:cs="Times New Roman"/>
                    <w:color w:val="000000"/>
                    <w:lang w:val="en-US"/>
                  </w:rPr>
                </w:rPrChange>
              </w:rPr>
            </w:pPr>
            <w:ins w:id="6886" w:author="Hardik Malhotra" w:date="2021-09-30T17:50:00Z">
              <w:r w:rsidRPr="00590BE8">
                <w:rPr>
                  <w:rFonts w:ascii="Verdana" w:eastAsia="Times New Roman" w:hAnsi="Verdana" w:cs="Times New Roman"/>
                  <w:color w:val="000000"/>
                  <w:sz w:val="18"/>
                  <w:szCs w:val="18"/>
                  <w:lang w:val="en-US"/>
                  <w:rPrChange w:id="6887" w:author="Hardik Malhotra" w:date="2021-09-30T17:52:00Z">
                    <w:rPr>
                      <w:rFonts w:ascii="Calibri" w:eastAsia="Times New Roman" w:hAnsi="Calibri" w:cs="Times New Roman"/>
                      <w:color w:val="000000"/>
                      <w:lang w:val="en-US"/>
                    </w:rPr>
                  </w:rPrChange>
                </w:rPr>
                <w:t>30</w:t>
              </w:r>
            </w:ins>
          </w:p>
        </w:tc>
        <w:tc>
          <w:tcPr>
            <w:tcW w:w="952" w:type="dxa"/>
            <w:shd w:val="clear" w:color="auto" w:fill="auto"/>
            <w:noWrap/>
            <w:vAlign w:val="bottom"/>
            <w:hideMark/>
            <w:tcPrChange w:id="6888" w:author="Hardik Malhotra" w:date="2021-09-30T17:51:00Z">
              <w:tcPr>
                <w:tcW w:w="952" w:type="dxa"/>
                <w:shd w:val="clear" w:color="auto" w:fill="auto"/>
                <w:noWrap/>
                <w:vAlign w:val="bottom"/>
                <w:hideMark/>
              </w:tcPr>
            </w:tcPrChange>
          </w:tcPr>
          <w:p w14:paraId="41F5F48B" w14:textId="77777777" w:rsidR="00590BE8" w:rsidRPr="00590BE8" w:rsidRDefault="00590BE8" w:rsidP="00590BE8">
            <w:pPr>
              <w:spacing w:after="0" w:line="240" w:lineRule="auto"/>
              <w:jc w:val="right"/>
              <w:rPr>
                <w:ins w:id="6889" w:author="Hardik Malhotra" w:date="2021-09-30T17:50:00Z"/>
                <w:rFonts w:ascii="Verdana" w:eastAsia="Times New Roman" w:hAnsi="Verdana" w:cs="Times New Roman"/>
                <w:color w:val="000000"/>
                <w:sz w:val="18"/>
                <w:szCs w:val="18"/>
                <w:lang w:val="en-US"/>
                <w:rPrChange w:id="6890" w:author="Hardik Malhotra" w:date="2021-09-30T17:52:00Z">
                  <w:rPr>
                    <w:ins w:id="6891" w:author="Hardik Malhotra" w:date="2021-09-30T17:50:00Z"/>
                    <w:rFonts w:ascii="Calibri" w:eastAsia="Times New Roman" w:hAnsi="Calibri" w:cs="Times New Roman"/>
                    <w:color w:val="000000"/>
                    <w:lang w:val="en-US"/>
                  </w:rPr>
                </w:rPrChange>
              </w:rPr>
            </w:pPr>
            <w:ins w:id="6892" w:author="Hardik Malhotra" w:date="2021-09-30T17:50:00Z">
              <w:r w:rsidRPr="00590BE8">
                <w:rPr>
                  <w:rFonts w:ascii="Verdana" w:eastAsia="Times New Roman" w:hAnsi="Verdana" w:cs="Times New Roman"/>
                  <w:color w:val="000000"/>
                  <w:sz w:val="18"/>
                  <w:szCs w:val="18"/>
                  <w:lang w:val="en-US"/>
                  <w:rPrChange w:id="6893" w:author="Hardik Malhotra" w:date="2021-09-30T17:52:00Z">
                    <w:rPr>
                      <w:rFonts w:ascii="Calibri" w:eastAsia="Times New Roman" w:hAnsi="Calibri" w:cs="Times New Roman"/>
                      <w:color w:val="000000"/>
                      <w:lang w:val="en-US"/>
                    </w:rPr>
                  </w:rPrChange>
                </w:rPr>
                <w:t>30</w:t>
              </w:r>
            </w:ins>
          </w:p>
        </w:tc>
        <w:tc>
          <w:tcPr>
            <w:tcW w:w="952" w:type="dxa"/>
            <w:shd w:val="clear" w:color="auto" w:fill="auto"/>
            <w:noWrap/>
            <w:vAlign w:val="bottom"/>
            <w:hideMark/>
            <w:tcPrChange w:id="6894" w:author="Hardik Malhotra" w:date="2021-09-30T17:51:00Z">
              <w:tcPr>
                <w:tcW w:w="952" w:type="dxa"/>
                <w:shd w:val="clear" w:color="auto" w:fill="auto"/>
                <w:noWrap/>
                <w:vAlign w:val="bottom"/>
                <w:hideMark/>
              </w:tcPr>
            </w:tcPrChange>
          </w:tcPr>
          <w:p w14:paraId="13B35E7A" w14:textId="77777777" w:rsidR="00590BE8" w:rsidRPr="00590BE8" w:rsidRDefault="00590BE8" w:rsidP="00590BE8">
            <w:pPr>
              <w:spacing w:after="0" w:line="240" w:lineRule="auto"/>
              <w:jc w:val="right"/>
              <w:rPr>
                <w:ins w:id="6895" w:author="Hardik Malhotra" w:date="2021-09-30T17:50:00Z"/>
                <w:rFonts w:ascii="Verdana" w:eastAsia="Times New Roman" w:hAnsi="Verdana" w:cs="Times New Roman"/>
                <w:color w:val="000000"/>
                <w:sz w:val="18"/>
                <w:szCs w:val="18"/>
                <w:lang w:val="en-US"/>
                <w:rPrChange w:id="6896" w:author="Hardik Malhotra" w:date="2021-09-30T17:52:00Z">
                  <w:rPr>
                    <w:ins w:id="6897" w:author="Hardik Malhotra" w:date="2021-09-30T17:50:00Z"/>
                    <w:rFonts w:ascii="Calibri" w:eastAsia="Times New Roman" w:hAnsi="Calibri" w:cs="Times New Roman"/>
                    <w:color w:val="000000"/>
                    <w:lang w:val="en-US"/>
                  </w:rPr>
                </w:rPrChange>
              </w:rPr>
            </w:pPr>
            <w:ins w:id="6898" w:author="Hardik Malhotra" w:date="2021-09-30T17:50:00Z">
              <w:r w:rsidRPr="00590BE8">
                <w:rPr>
                  <w:rFonts w:ascii="Verdana" w:eastAsia="Times New Roman" w:hAnsi="Verdana" w:cs="Times New Roman"/>
                  <w:color w:val="000000"/>
                  <w:sz w:val="18"/>
                  <w:szCs w:val="18"/>
                  <w:lang w:val="en-US"/>
                  <w:rPrChange w:id="6899" w:author="Hardik Malhotra" w:date="2021-09-30T17:52:00Z">
                    <w:rPr>
                      <w:rFonts w:ascii="Calibri" w:eastAsia="Times New Roman" w:hAnsi="Calibri" w:cs="Times New Roman"/>
                      <w:color w:val="000000"/>
                      <w:lang w:val="en-US"/>
                    </w:rPr>
                  </w:rPrChange>
                </w:rPr>
                <w:t>30</w:t>
              </w:r>
            </w:ins>
          </w:p>
        </w:tc>
      </w:tr>
      <w:tr w:rsidR="00590BE8" w:rsidRPr="00590BE8" w14:paraId="66DFBD6C" w14:textId="77777777" w:rsidTr="00590BE8">
        <w:trPr>
          <w:trHeight w:val="303"/>
          <w:ins w:id="6900" w:author="Hardik Malhotra" w:date="2021-09-30T17:50:00Z"/>
          <w:trPrChange w:id="6901" w:author="Hardik Malhotra" w:date="2021-09-30T17:51:00Z">
            <w:trPr>
              <w:trHeight w:val="303"/>
            </w:trPr>
          </w:trPrChange>
        </w:trPr>
        <w:tc>
          <w:tcPr>
            <w:tcW w:w="4329" w:type="dxa"/>
            <w:vMerge/>
            <w:vAlign w:val="center"/>
            <w:hideMark/>
            <w:tcPrChange w:id="6902" w:author="Hardik Malhotra" w:date="2021-09-30T17:51:00Z">
              <w:tcPr>
                <w:tcW w:w="4329" w:type="dxa"/>
                <w:vMerge/>
                <w:vAlign w:val="center"/>
                <w:hideMark/>
              </w:tcPr>
            </w:tcPrChange>
          </w:tcPr>
          <w:p w14:paraId="1622B2B0" w14:textId="77777777" w:rsidR="00590BE8" w:rsidRPr="00590BE8" w:rsidRDefault="00590BE8" w:rsidP="00184759">
            <w:pPr>
              <w:spacing w:after="0" w:line="240" w:lineRule="auto"/>
              <w:rPr>
                <w:ins w:id="6903" w:author="Hardik Malhotra" w:date="2021-09-30T17:50:00Z"/>
                <w:rFonts w:ascii="Verdana" w:eastAsia="Times New Roman" w:hAnsi="Verdana" w:cs="Times New Roman"/>
                <w:color w:val="000000"/>
                <w:sz w:val="18"/>
                <w:szCs w:val="18"/>
                <w:lang w:val="en-US"/>
                <w:rPrChange w:id="6904" w:author="Hardik Malhotra" w:date="2021-09-30T17:52:00Z">
                  <w:rPr>
                    <w:ins w:id="6905" w:author="Hardik Malhotra" w:date="2021-09-30T17:50:00Z"/>
                    <w:rFonts w:ascii="Calibri" w:eastAsia="Times New Roman" w:hAnsi="Calibri" w:cs="Times New Roman"/>
                    <w:color w:val="000000"/>
                    <w:lang w:val="en-US"/>
                  </w:rPr>
                </w:rPrChange>
              </w:rPr>
              <w:pPrChange w:id="6906" w:author="Hardik Malhotra" w:date="2021-09-30T22:50:00Z">
                <w:pPr>
                  <w:spacing w:after="0" w:line="240" w:lineRule="auto"/>
                </w:pPr>
              </w:pPrChange>
            </w:pPr>
          </w:p>
        </w:tc>
        <w:tc>
          <w:tcPr>
            <w:tcW w:w="1366" w:type="dxa"/>
            <w:shd w:val="clear" w:color="auto" w:fill="auto"/>
            <w:noWrap/>
            <w:vAlign w:val="bottom"/>
            <w:hideMark/>
            <w:tcPrChange w:id="6907" w:author="Hardik Malhotra" w:date="2021-09-30T17:51:00Z">
              <w:tcPr>
                <w:tcW w:w="1366" w:type="dxa"/>
                <w:shd w:val="clear" w:color="auto" w:fill="auto"/>
                <w:noWrap/>
                <w:vAlign w:val="bottom"/>
                <w:hideMark/>
              </w:tcPr>
            </w:tcPrChange>
          </w:tcPr>
          <w:p w14:paraId="4C2DC821" w14:textId="77777777" w:rsidR="00590BE8" w:rsidRPr="00590BE8" w:rsidRDefault="00590BE8" w:rsidP="00590BE8">
            <w:pPr>
              <w:spacing w:after="0" w:line="240" w:lineRule="auto"/>
              <w:rPr>
                <w:ins w:id="6908" w:author="Hardik Malhotra" w:date="2021-09-30T17:50:00Z"/>
                <w:rFonts w:ascii="Verdana" w:eastAsia="Times New Roman" w:hAnsi="Verdana" w:cs="Times New Roman"/>
                <w:color w:val="000000"/>
                <w:sz w:val="18"/>
                <w:szCs w:val="18"/>
                <w:lang w:val="en-US"/>
                <w:rPrChange w:id="6909" w:author="Hardik Malhotra" w:date="2021-09-30T17:52:00Z">
                  <w:rPr>
                    <w:ins w:id="6910" w:author="Hardik Malhotra" w:date="2021-09-30T17:50:00Z"/>
                    <w:rFonts w:ascii="Calibri" w:eastAsia="Times New Roman" w:hAnsi="Calibri" w:cs="Times New Roman"/>
                    <w:color w:val="000000"/>
                    <w:lang w:val="en-US"/>
                  </w:rPr>
                </w:rPrChange>
              </w:rPr>
            </w:pPr>
            <w:ins w:id="6911" w:author="Hardik Malhotra" w:date="2021-09-30T17:50:00Z">
              <w:r w:rsidRPr="00590BE8">
                <w:rPr>
                  <w:rFonts w:ascii="Verdana" w:eastAsia="Times New Roman" w:hAnsi="Verdana" w:cs="Times New Roman"/>
                  <w:color w:val="000000"/>
                  <w:sz w:val="18"/>
                  <w:szCs w:val="18"/>
                  <w:lang w:val="en-US"/>
                  <w:rPrChange w:id="6912" w:author="Hardik Malhotra" w:date="2021-09-30T17:52:00Z">
                    <w:rPr>
                      <w:rFonts w:ascii="Calibri" w:eastAsia="Times New Roman" w:hAnsi="Calibri" w:cs="Times New Roman"/>
                      <w:color w:val="000000"/>
                      <w:lang w:val="en-US"/>
                    </w:rPr>
                  </w:rPrChange>
                </w:rPr>
                <w:t>Japan</w:t>
              </w:r>
            </w:ins>
          </w:p>
        </w:tc>
        <w:tc>
          <w:tcPr>
            <w:tcW w:w="786" w:type="dxa"/>
            <w:shd w:val="clear" w:color="auto" w:fill="auto"/>
            <w:noWrap/>
            <w:vAlign w:val="bottom"/>
            <w:hideMark/>
            <w:tcPrChange w:id="6913" w:author="Hardik Malhotra" w:date="2021-09-30T17:51:00Z">
              <w:tcPr>
                <w:tcW w:w="786" w:type="dxa"/>
                <w:shd w:val="clear" w:color="auto" w:fill="auto"/>
                <w:noWrap/>
                <w:vAlign w:val="bottom"/>
                <w:hideMark/>
              </w:tcPr>
            </w:tcPrChange>
          </w:tcPr>
          <w:p w14:paraId="13636AB0" w14:textId="77777777" w:rsidR="00590BE8" w:rsidRPr="00590BE8" w:rsidRDefault="00590BE8" w:rsidP="00590BE8">
            <w:pPr>
              <w:spacing w:after="0" w:line="240" w:lineRule="auto"/>
              <w:jc w:val="right"/>
              <w:rPr>
                <w:ins w:id="6914" w:author="Hardik Malhotra" w:date="2021-09-30T17:50:00Z"/>
                <w:rFonts w:ascii="Verdana" w:eastAsia="Times New Roman" w:hAnsi="Verdana" w:cs="Times New Roman"/>
                <w:color w:val="000000"/>
                <w:sz w:val="18"/>
                <w:szCs w:val="18"/>
                <w:lang w:val="en-US"/>
                <w:rPrChange w:id="6915" w:author="Hardik Malhotra" w:date="2021-09-30T17:52:00Z">
                  <w:rPr>
                    <w:ins w:id="6916" w:author="Hardik Malhotra" w:date="2021-09-30T17:50:00Z"/>
                    <w:rFonts w:ascii="Calibri" w:eastAsia="Times New Roman" w:hAnsi="Calibri" w:cs="Times New Roman"/>
                    <w:color w:val="000000"/>
                    <w:lang w:val="en-US"/>
                  </w:rPr>
                </w:rPrChange>
              </w:rPr>
            </w:pPr>
            <w:ins w:id="6917" w:author="Hardik Malhotra" w:date="2021-09-30T17:50:00Z">
              <w:r w:rsidRPr="00590BE8">
                <w:rPr>
                  <w:rFonts w:ascii="Verdana" w:eastAsia="Times New Roman" w:hAnsi="Verdana" w:cs="Times New Roman"/>
                  <w:color w:val="000000"/>
                  <w:sz w:val="18"/>
                  <w:szCs w:val="18"/>
                  <w:lang w:val="en-US"/>
                  <w:rPrChange w:id="6918" w:author="Hardik Malhotra" w:date="2021-09-30T17:52:00Z">
                    <w:rPr>
                      <w:rFonts w:ascii="Calibri" w:eastAsia="Times New Roman" w:hAnsi="Calibri" w:cs="Times New Roman"/>
                      <w:color w:val="000000"/>
                      <w:lang w:val="en-US"/>
                    </w:rPr>
                  </w:rPrChange>
                </w:rPr>
                <w:t>40</w:t>
              </w:r>
            </w:ins>
          </w:p>
        </w:tc>
        <w:tc>
          <w:tcPr>
            <w:tcW w:w="786" w:type="dxa"/>
            <w:shd w:val="clear" w:color="auto" w:fill="auto"/>
            <w:noWrap/>
            <w:vAlign w:val="bottom"/>
            <w:hideMark/>
            <w:tcPrChange w:id="6919" w:author="Hardik Malhotra" w:date="2021-09-30T17:51:00Z">
              <w:tcPr>
                <w:tcW w:w="786" w:type="dxa"/>
                <w:shd w:val="clear" w:color="auto" w:fill="auto"/>
                <w:noWrap/>
                <w:vAlign w:val="bottom"/>
                <w:hideMark/>
              </w:tcPr>
            </w:tcPrChange>
          </w:tcPr>
          <w:p w14:paraId="6800AD77" w14:textId="77777777" w:rsidR="00590BE8" w:rsidRPr="00590BE8" w:rsidRDefault="00590BE8" w:rsidP="00590BE8">
            <w:pPr>
              <w:spacing w:after="0" w:line="240" w:lineRule="auto"/>
              <w:jc w:val="right"/>
              <w:rPr>
                <w:ins w:id="6920" w:author="Hardik Malhotra" w:date="2021-09-30T17:50:00Z"/>
                <w:rFonts w:ascii="Verdana" w:eastAsia="Times New Roman" w:hAnsi="Verdana" w:cs="Times New Roman"/>
                <w:color w:val="000000"/>
                <w:sz w:val="18"/>
                <w:szCs w:val="18"/>
                <w:lang w:val="en-US"/>
                <w:rPrChange w:id="6921" w:author="Hardik Malhotra" w:date="2021-09-30T17:52:00Z">
                  <w:rPr>
                    <w:ins w:id="6922" w:author="Hardik Malhotra" w:date="2021-09-30T17:50:00Z"/>
                    <w:rFonts w:ascii="Calibri" w:eastAsia="Times New Roman" w:hAnsi="Calibri" w:cs="Times New Roman"/>
                    <w:color w:val="000000"/>
                    <w:lang w:val="en-US"/>
                  </w:rPr>
                </w:rPrChange>
              </w:rPr>
            </w:pPr>
            <w:ins w:id="6923" w:author="Hardik Malhotra" w:date="2021-09-30T17:50:00Z">
              <w:r w:rsidRPr="00590BE8">
                <w:rPr>
                  <w:rFonts w:ascii="Verdana" w:eastAsia="Times New Roman" w:hAnsi="Verdana" w:cs="Times New Roman"/>
                  <w:color w:val="000000"/>
                  <w:sz w:val="18"/>
                  <w:szCs w:val="18"/>
                  <w:lang w:val="en-US"/>
                  <w:rPrChange w:id="6924" w:author="Hardik Malhotra" w:date="2021-09-30T17:52:00Z">
                    <w:rPr>
                      <w:rFonts w:ascii="Calibri" w:eastAsia="Times New Roman" w:hAnsi="Calibri" w:cs="Times New Roman"/>
                      <w:color w:val="000000"/>
                      <w:lang w:val="en-US"/>
                    </w:rPr>
                  </w:rPrChange>
                </w:rPr>
                <w:t>40</w:t>
              </w:r>
            </w:ins>
          </w:p>
        </w:tc>
        <w:tc>
          <w:tcPr>
            <w:tcW w:w="963" w:type="dxa"/>
            <w:shd w:val="clear" w:color="auto" w:fill="auto"/>
            <w:noWrap/>
            <w:vAlign w:val="bottom"/>
            <w:hideMark/>
            <w:tcPrChange w:id="6925" w:author="Hardik Malhotra" w:date="2021-09-30T17:51:00Z">
              <w:tcPr>
                <w:tcW w:w="963" w:type="dxa"/>
                <w:shd w:val="clear" w:color="auto" w:fill="auto"/>
                <w:noWrap/>
                <w:vAlign w:val="bottom"/>
                <w:hideMark/>
              </w:tcPr>
            </w:tcPrChange>
          </w:tcPr>
          <w:p w14:paraId="7D0B8BAA" w14:textId="77777777" w:rsidR="00590BE8" w:rsidRPr="00590BE8" w:rsidRDefault="00590BE8" w:rsidP="00590BE8">
            <w:pPr>
              <w:spacing w:after="0" w:line="240" w:lineRule="auto"/>
              <w:jc w:val="right"/>
              <w:rPr>
                <w:ins w:id="6926" w:author="Hardik Malhotra" w:date="2021-09-30T17:50:00Z"/>
                <w:rFonts w:ascii="Verdana" w:eastAsia="Times New Roman" w:hAnsi="Verdana" w:cs="Times New Roman"/>
                <w:color w:val="000000"/>
                <w:sz w:val="18"/>
                <w:szCs w:val="18"/>
                <w:lang w:val="en-US"/>
                <w:rPrChange w:id="6927" w:author="Hardik Malhotra" w:date="2021-09-30T17:52:00Z">
                  <w:rPr>
                    <w:ins w:id="6928" w:author="Hardik Malhotra" w:date="2021-09-30T17:50:00Z"/>
                    <w:rFonts w:ascii="Calibri" w:eastAsia="Times New Roman" w:hAnsi="Calibri" w:cs="Times New Roman"/>
                    <w:color w:val="000000"/>
                    <w:lang w:val="en-US"/>
                  </w:rPr>
                </w:rPrChange>
              </w:rPr>
            </w:pPr>
            <w:ins w:id="6929" w:author="Hardik Malhotra" w:date="2021-09-30T17:50:00Z">
              <w:r w:rsidRPr="00590BE8">
                <w:rPr>
                  <w:rFonts w:ascii="Verdana" w:eastAsia="Times New Roman" w:hAnsi="Verdana" w:cs="Times New Roman"/>
                  <w:color w:val="000000"/>
                  <w:sz w:val="18"/>
                  <w:szCs w:val="18"/>
                  <w:lang w:val="en-US"/>
                  <w:rPrChange w:id="6930" w:author="Hardik Malhotra" w:date="2021-09-30T17:52:00Z">
                    <w:rPr>
                      <w:rFonts w:ascii="Calibri" w:eastAsia="Times New Roman" w:hAnsi="Calibri" w:cs="Times New Roman"/>
                      <w:color w:val="000000"/>
                      <w:lang w:val="en-US"/>
                    </w:rPr>
                  </w:rPrChange>
                </w:rPr>
                <w:t>40</w:t>
              </w:r>
            </w:ins>
          </w:p>
        </w:tc>
        <w:tc>
          <w:tcPr>
            <w:tcW w:w="952" w:type="dxa"/>
            <w:shd w:val="clear" w:color="auto" w:fill="auto"/>
            <w:noWrap/>
            <w:vAlign w:val="bottom"/>
            <w:hideMark/>
            <w:tcPrChange w:id="6931" w:author="Hardik Malhotra" w:date="2021-09-30T17:51:00Z">
              <w:tcPr>
                <w:tcW w:w="952" w:type="dxa"/>
                <w:shd w:val="clear" w:color="auto" w:fill="auto"/>
                <w:noWrap/>
                <w:vAlign w:val="bottom"/>
                <w:hideMark/>
              </w:tcPr>
            </w:tcPrChange>
          </w:tcPr>
          <w:p w14:paraId="3EF9E601" w14:textId="77777777" w:rsidR="00590BE8" w:rsidRPr="00590BE8" w:rsidRDefault="00590BE8" w:rsidP="00590BE8">
            <w:pPr>
              <w:spacing w:after="0" w:line="240" w:lineRule="auto"/>
              <w:jc w:val="right"/>
              <w:rPr>
                <w:ins w:id="6932" w:author="Hardik Malhotra" w:date="2021-09-30T17:50:00Z"/>
                <w:rFonts w:ascii="Verdana" w:eastAsia="Times New Roman" w:hAnsi="Verdana" w:cs="Times New Roman"/>
                <w:color w:val="000000"/>
                <w:sz w:val="18"/>
                <w:szCs w:val="18"/>
                <w:lang w:val="en-US"/>
                <w:rPrChange w:id="6933" w:author="Hardik Malhotra" w:date="2021-09-30T17:52:00Z">
                  <w:rPr>
                    <w:ins w:id="6934" w:author="Hardik Malhotra" w:date="2021-09-30T17:50:00Z"/>
                    <w:rFonts w:ascii="Calibri" w:eastAsia="Times New Roman" w:hAnsi="Calibri" w:cs="Times New Roman"/>
                    <w:color w:val="000000"/>
                    <w:lang w:val="en-US"/>
                  </w:rPr>
                </w:rPrChange>
              </w:rPr>
            </w:pPr>
            <w:ins w:id="6935" w:author="Hardik Malhotra" w:date="2021-09-30T17:50:00Z">
              <w:r w:rsidRPr="00590BE8">
                <w:rPr>
                  <w:rFonts w:ascii="Verdana" w:eastAsia="Times New Roman" w:hAnsi="Verdana" w:cs="Times New Roman"/>
                  <w:color w:val="000000"/>
                  <w:sz w:val="18"/>
                  <w:szCs w:val="18"/>
                  <w:lang w:val="en-US"/>
                  <w:rPrChange w:id="6936" w:author="Hardik Malhotra" w:date="2021-09-30T17:52:00Z">
                    <w:rPr>
                      <w:rFonts w:ascii="Calibri" w:eastAsia="Times New Roman" w:hAnsi="Calibri" w:cs="Times New Roman"/>
                      <w:color w:val="000000"/>
                      <w:lang w:val="en-US"/>
                    </w:rPr>
                  </w:rPrChange>
                </w:rPr>
                <w:t>40</w:t>
              </w:r>
            </w:ins>
          </w:p>
        </w:tc>
        <w:tc>
          <w:tcPr>
            <w:tcW w:w="952" w:type="dxa"/>
            <w:shd w:val="clear" w:color="auto" w:fill="auto"/>
            <w:noWrap/>
            <w:vAlign w:val="bottom"/>
            <w:hideMark/>
            <w:tcPrChange w:id="6937" w:author="Hardik Malhotra" w:date="2021-09-30T17:51:00Z">
              <w:tcPr>
                <w:tcW w:w="952" w:type="dxa"/>
                <w:shd w:val="clear" w:color="auto" w:fill="auto"/>
                <w:noWrap/>
                <w:vAlign w:val="bottom"/>
                <w:hideMark/>
              </w:tcPr>
            </w:tcPrChange>
          </w:tcPr>
          <w:p w14:paraId="13F987E9" w14:textId="77777777" w:rsidR="00590BE8" w:rsidRPr="00590BE8" w:rsidRDefault="00590BE8" w:rsidP="00590BE8">
            <w:pPr>
              <w:spacing w:after="0" w:line="240" w:lineRule="auto"/>
              <w:jc w:val="right"/>
              <w:rPr>
                <w:ins w:id="6938" w:author="Hardik Malhotra" w:date="2021-09-30T17:50:00Z"/>
                <w:rFonts w:ascii="Verdana" w:eastAsia="Times New Roman" w:hAnsi="Verdana" w:cs="Times New Roman"/>
                <w:color w:val="000000"/>
                <w:sz w:val="18"/>
                <w:szCs w:val="18"/>
                <w:lang w:val="en-US"/>
                <w:rPrChange w:id="6939" w:author="Hardik Malhotra" w:date="2021-09-30T17:52:00Z">
                  <w:rPr>
                    <w:ins w:id="6940" w:author="Hardik Malhotra" w:date="2021-09-30T17:50:00Z"/>
                    <w:rFonts w:ascii="Calibri" w:eastAsia="Times New Roman" w:hAnsi="Calibri" w:cs="Times New Roman"/>
                    <w:color w:val="000000"/>
                    <w:lang w:val="en-US"/>
                  </w:rPr>
                </w:rPrChange>
              </w:rPr>
            </w:pPr>
            <w:ins w:id="6941" w:author="Hardik Malhotra" w:date="2021-09-30T17:50:00Z">
              <w:r w:rsidRPr="00590BE8">
                <w:rPr>
                  <w:rFonts w:ascii="Verdana" w:eastAsia="Times New Roman" w:hAnsi="Verdana" w:cs="Times New Roman"/>
                  <w:color w:val="000000"/>
                  <w:sz w:val="18"/>
                  <w:szCs w:val="18"/>
                  <w:lang w:val="en-US"/>
                  <w:rPrChange w:id="6942" w:author="Hardik Malhotra" w:date="2021-09-30T17:52:00Z">
                    <w:rPr>
                      <w:rFonts w:ascii="Calibri" w:eastAsia="Times New Roman" w:hAnsi="Calibri" w:cs="Times New Roman"/>
                      <w:color w:val="000000"/>
                      <w:lang w:val="en-US"/>
                    </w:rPr>
                  </w:rPrChange>
                </w:rPr>
                <w:t>40</w:t>
              </w:r>
            </w:ins>
          </w:p>
        </w:tc>
      </w:tr>
      <w:tr w:rsidR="00590BE8" w:rsidRPr="00590BE8" w14:paraId="351D2C8A" w14:textId="77777777" w:rsidTr="00590BE8">
        <w:trPr>
          <w:trHeight w:val="303"/>
          <w:ins w:id="6943" w:author="Hardik Malhotra" w:date="2021-09-30T17:50:00Z"/>
          <w:trPrChange w:id="6944" w:author="Hardik Malhotra" w:date="2021-09-30T17:51:00Z">
            <w:trPr>
              <w:trHeight w:val="303"/>
            </w:trPr>
          </w:trPrChange>
        </w:trPr>
        <w:tc>
          <w:tcPr>
            <w:tcW w:w="4329" w:type="dxa"/>
            <w:vMerge w:val="restart"/>
            <w:shd w:val="clear" w:color="auto" w:fill="auto"/>
            <w:noWrap/>
            <w:vAlign w:val="center"/>
            <w:hideMark/>
            <w:tcPrChange w:id="6945" w:author="Hardik Malhotra" w:date="2021-09-30T17:51:00Z">
              <w:tcPr>
                <w:tcW w:w="4329" w:type="dxa"/>
                <w:vMerge w:val="restart"/>
                <w:shd w:val="clear" w:color="auto" w:fill="auto"/>
                <w:noWrap/>
                <w:vAlign w:val="center"/>
                <w:hideMark/>
              </w:tcPr>
            </w:tcPrChange>
          </w:tcPr>
          <w:p w14:paraId="3072D8E3" w14:textId="77777777" w:rsidR="00590BE8" w:rsidRPr="00590BE8" w:rsidRDefault="00590BE8" w:rsidP="00184759">
            <w:pPr>
              <w:spacing w:after="0" w:line="240" w:lineRule="auto"/>
              <w:rPr>
                <w:ins w:id="6946" w:author="Hardik Malhotra" w:date="2021-09-30T17:50:00Z"/>
                <w:rFonts w:ascii="Verdana" w:eastAsia="Times New Roman" w:hAnsi="Verdana" w:cs="Times New Roman"/>
                <w:color w:val="000000"/>
                <w:sz w:val="18"/>
                <w:szCs w:val="18"/>
                <w:lang w:val="en-US"/>
                <w:rPrChange w:id="6947" w:author="Hardik Malhotra" w:date="2021-09-30T17:52:00Z">
                  <w:rPr>
                    <w:ins w:id="6948" w:author="Hardik Malhotra" w:date="2021-09-30T17:50:00Z"/>
                    <w:rFonts w:ascii="Calibri" w:eastAsia="Times New Roman" w:hAnsi="Calibri" w:cs="Times New Roman"/>
                    <w:color w:val="000000"/>
                    <w:lang w:val="en-US"/>
                  </w:rPr>
                </w:rPrChange>
              </w:rPr>
              <w:pPrChange w:id="6949" w:author="Hardik Malhotra" w:date="2021-09-30T22:50:00Z">
                <w:pPr>
                  <w:spacing w:after="0" w:line="240" w:lineRule="auto"/>
                  <w:jc w:val="center"/>
                </w:pPr>
              </w:pPrChange>
            </w:pPr>
            <w:ins w:id="6950" w:author="Hardik Malhotra" w:date="2021-09-30T17:50:00Z">
              <w:r w:rsidRPr="00590BE8">
                <w:rPr>
                  <w:rFonts w:ascii="Verdana" w:eastAsia="Times New Roman" w:hAnsi="Verdana" w:cs="Times New Roman"/>
                  <w:color w:val="000000"/>
                  <w:sz w:val="18"/>
                  <w:szCs w:val="18"/>
                  <w:lang w:val="en-US"/>
                  <w:rPrChange w:id="6951" w:author="Hardik Malhotra" w:date="2021-09-30T17:52:00Z">
                    <w:rPr>
                      <w:rFonts w:ascii="Calibri" w:eastAsia="Times New Roman" w:hAnsi="Calibri" w:cs="Times New Roman"/>
                      <w:color w:val="000000"/>
                      <w:lang w:val="en-US"/>
                    </w:rPr>
                  </w:rPrChange>
                </w:rPr>
                <w:t>Aditya Birla Chemicals Ltd.</w:t>
              </w:r>
            </w:ins>
          </w:p>
        </w:tc>
        <w:tc>
          <w:tcPr>
            <w:tcW w:w="1366" w:type="dxa"/>
            <w:shd w:val="clear" w:color="auto" w:fill="auto"/>
            <w:noWrap/>
            <w:vAlign w:val="bottom"/>
            <w:hideMark/>
            <w:tcPrChange w:id="6952" w:author="Hardik Malhotra" w:date="2021-09-30T17:51:00Z">
              <w:tcPr>
                <w:tcW w:w="1366" w:type="dxa"/>
                <w:shd w:val="clear" w:color="auto" w:fill="auto"/>
                <w:noWrap/>
                <w:vAlign w:val="bottom"/>
                <w:hideMark/>
              </w:tcPr>
            </w:tcPrChange>
          </w:tcPr>
          <w:p w14:paraId="40F75195" w14:textId="77777777" w:rsidR="00590BE8" w:rsidRPr="00590BE8" w:rsidRDefault="00590BE8" w:rsidP="00590BE8">
            <w:pPr>
              <w:spacing w:after="0" w:line="240" w:lineRule="auto"/>
              <w:rPr>
                <w:ins w:id="6953" w:author="Hardik Malhotra" w:date="2021-09-30T17:50:00Z"/>
                <w:rFonts w:ascii="Verdana" w:eastAsia="Times New Roman" w:hAnsi="Verdana" w:cs="Times New Roman"/>
                <w:color w:val="000000"/>
                <w:sz w:val="18"/>
                <w:szCs w:val="18"/>
                <w:lang w:val="en-US"/>
                <w:rPrChange w:id="6954" w:author="Hardik Malhotra" w:date="2021-09-30T17:52:00Z">
                  <w:rPr>
                    <w:ins w:id="6955" w:author="Hardik Malhotra" w:date="2021-09-30T17:50:00Z"/>
                    <w:rFonts w:ascii="Calibri" w:eastAsia="Times New Roman" w:hAnsi="Calibri" w:cs="Times New Roman"/>
                    <w:color w:val="000000"/>
                    <w:lang w:val="en-US"/>
                  </w:rPr>
                </w:rPrChange>
              </w:rPr>
            </w:pPr>
            <w:ins w:id="6956" w:author="Hardik Malhotra" w:date="2021-09-30T17:50:00Z">
              <w:r w:rsidRPr="00590BE8">
                <w:rPr>
                  <w:rFonts w:ascii="Verdana" w:eastAsia="Times New Roman" w:hAnsi="Verdana" w:cs="Times New Roman"/>
                  <w:color w:val="000000"/>
                  <w:sz w:val="18"/>
                  <w:szCs w:val="18"/>
                  <w:lang w:val="en-US"/>
                  <w:rPrChange w:id="6957" w:author="Hardik Malhotra" w:date="2021-09-30T17:52:00Z">
                    <w:rPr>
                      <w:rFonts w:ascii="Calibri" w:eastAsia="Times New Roman" w:hAnsi="Calibri" w:cs="Times New Roman"/>
                      <w:color w:val="000000"/>
                      <w:lang w:val="en-US"/>
                    </w:rPr>
                  </w:rPrChange>
                </w:rPr>
                <w:t>India</w:t>
              </w:r>
            </w:ins>
          </w:p>
        </w:tc>
        <w:tc>
          <w:tcPr>
            <w:tcW w:w="786" w:type="dxa"/>
            <w:shd w:val="clear" w:color="auto" w:fill="auto"/>
            <w:noWrap/>
            <w:vAlign w:val="bottom"/>
            <w:hideMark/>
            <w:tcPrChange w:id="6958" w:author="Hardik Malhotra" w:date="2021-09-30T17:51:00Z">
              <w:tcPr>
                <w:tcW w:w="786" w:type="dxa"/>
                <w:shd w:val="clear" w:color="auto" w:fill="auto"/>
                <w:noWrap/>
                <w:vAlign w:val="bottom"/>
                <w:hideMark/>
              </w:tcPr>
            </w:tcPrChange>
          </w:tcPr>
          <w:p w14:paraId="6B01A827" w14:textId="77777777" w:rsidR="00590BE8" w:rsidRPr="00590BE8" w:rsidRDefault="00590BE8" w:rsidP="00590BE8">
            <w:pPr>
              <w:spacing w:after="0" w:line="240" w:lineRule="auto"/>
              <w:jc w:val="right"/>
              <w:rPr>
                <w:ins w:id="6959" w:author="Hardik Malhotra" w:date="2021-09-30T17:50:00Z"/>
                <w:rFonts w:ascii="Verdana" w:eastAsia="Times New Roman" w:hAnsi="Verdana" w:cs="Times New Roman"/>
                <w:color w:val="000000"/>
                <w:sz w:val="18"/>
                <w:szCs w:val="18"/>
                <w:lang w:val="en-US"/>
                <w:rPrChange w:id="6960" w:author="Hardik Malhotra" w:date="2021-09-30T17:52:00Z">
                  <w:rPr>
                    <w:ins w:id="6961" w:author="Hardik Malhotra" w:date="2021-09-30T17:50:00Z"/>
                    <w:rFonts w:ascii="Calibri" w:eastAsia="Times New Roman" w:hAnsi="Calibri" w:cs="Times New Roman"/>
                    <w:color w:val="000000"/>
                    <w:lang w:val="en-US"/>
                  </w:rPr>
                </w:rPrChange>
              </w:rPr>
            </w:pPr>
            <w:ins w:id="6962" w:author="Hardik Malhotra" w:date="2021-09-30T17:50:00Z">
              <w:r w:rsidRPr="00590BE8">
                <w:rPr>
                  <w:rFonts w:ascii="Verdana" w:eastAsia="Times New Roman" w:hAnsi="Verdana" w:cs="Times New Roman"/>
                  <w:color w:val="000000"/>
                  <w:sz w:val="18"/>
                  <w:szCs w:val="18"/>
                  <w:lang w:val="en-US"/>
                  <w:rPrChange w:id="6963" w:author="Hardik Malhotra" w:date="2021-09-30T17:52:00Z">
                    <w:rPr>
                      <w:rFonts w:ascii="Calibri" w:eastAsia="Times New Roman" w:hAnsi="Calibri" w:cs="Times New Roman"/>
                      <w:color w:val="000000"/>
                      <w:lang w:val="en-US"/>
                    </w:rPr>
                  </w:rPrChange>
                </w:rPr>
                <w:t>44</w:t>
              </w:r>
            </w:ins>
          </w:p>
        </w:tc>
        <w:tc>
          <w:tcPr>
            <w:tcW w:w="786" w:type="dxa"/>
            <w:shd w:val="clear" w:color="auto" w:fill="auto"/>
            <w:noWrap/>
            <w:vAlign w:val="bottom"/>
            <w:hideMark/>
            <w:tcPrChange w:id="6964" w:author="Hardik Malhotra" w:date="2021-09-30T17:51:00Z">
              <w:tcPr>
                <w:tcW w:w="786" w:type="dxa"/>
                <w:shd w:val="clear" w:color="auto" w:fill="auto"/>
                <w:noWrap/>
                <w:vAlign w:val="bottom"/>
                <w:hideMark/>
              </w:tcPr>
            </w:tcPrChange>
          </w:tcPr>
          <w:p w14:paraId="399CD701" w14:textId="77777777" w:rsidR="00590BE8" w:rsidRPr="00590BE8" w:rsidRDefault="00590BE8" w:rsidP="00590BE8">
            <w:pPr>
              <w:spacing w:after="0" w:line="240" w:lineRule="auto"/>
              <w:jc w:val="right"/>
              <w:rPr>
                <w:ins w:id="6965" w:author="Hardik Malhotra" w:date="2021-09-30T17:50:00Z"/>
                <w:rFonts w:ascii="Verdana" w:eastAsia="Times New Roman" w:hAnsi="Verdana" w:cs="Times New Roman"/>
                <w:color w:val="000000"/>
                <w:sz w:val="18"/>
                <w:szCs w:val="18"/>
                <w:lang w:val="en-US"/>
                <w:rPrChange w:id="6966" w:author="Hardik Malhotra" w:date="2021-09-30T17:52:00Z">
                  <w:rPr>
                    <w:ins w:id="6967" w:author="Hardik Malhotra" w:date="2021-09-30T17:50:00Z"/>
                    <w:rFonts w:ascii="Calibri" w:eastAsia="Times New Roman" w:hAnsi="Calibri" w:cs="Times New Roman"/>
                    <w:color w:val="000000"/>
                    <w:lang w:val="en-US"/>
                  </w:rPr>
                </w:rPrChange>
              </w:rPr>
            </w:pPr>
            <w:ins w:id="6968" w:author="Hardik Malhotra" w:date="2021-09-30T17:50:00Z">
              <w:r w:rsidRPr="00590BE8">
                <w:rPr>
                  <w:rFonts w:ascii="Verdana" w:eastAsia="Times New Roman" w:hAnsi="Verdana" w:cs="Times New Roman"/>
                  <w:color w:val="000000"/>
                  <w:sz w:val="18"/>
                  <w:szCs w:val="18"/>
                  <w:lang w:val="en-US"/>
                  <w:rPrChange w:id="6969" w:author="Hardik Malhotra" w:date="2021-09-30T17:52:00Z">
                    <w:rPr>
                      <w:rFonts w:ascii="Calibri" w:eastAsia="Times New Roman" w:hAnsi="Calibri" w:cs="Times New Roman"/>
                      <w:color w:val="000000"/>
                      <w:lang w:val="en-US"/>
                    </w:rPr>
                  </w:rPrChange>
                </w:rPr>
                <w:t>66</w:t>
              </w:r>
            </w:ins>
          </w:p>
        </w:tc>
        <w:tc>
          <w:tcPr>
            <w:tcW w:w="963" w:type="dxa"/>
            <w:shd w:val="clear" w:color="auto" w:fill="auto"/>
            <w:noWrap/>
            <w:vAlign w:val="bottom"/>
            <w:hideMark/>
            <w:tcPrChange w:id="6970" w:author="Hardik Malhotra" w:date="2021-09-30T17:51:00Z">
              <w:tcPr>
                <w:tcW w:w="963" w:type="dxa"/>
                <w:shd w:val="clear" w:color="auto" w:fill="auto"/>
                <w:noWrap/>
                <w:vAlign w:val="bottom"/>
                <w:hideMark/>
              </w:tcPr>
            </w:tcPrChange>
          </w:tcPr>
          <w:p w14:paraId="50F11E80" w14:textId="77777777" w:rsidR="00590BE8" w:rsidRPr="00590BE8" w:rsidRDefault="00590BE8" w:rsidP="00590BE8">
            <w:pPr>
              <w:spacing w:after="0" w:line="240" w:lineRule="auto"/>
              <w:jc w:val="right"/>
              <w:rPr>
                <w:ins w:id="6971" w:author="Hardik Malhotra" w:date="2021-09-30T17:50:00Z"/>
                <w:rFonts w:ascii="Verdana" w:eastAsia="Times New Roman" w:hAnsi="Verdana" w:cs="Times New Roman"/>
                <w:color w:val="000000"/>
                <w:sz w:val="18"/>
                <w:szCs w:val="18"/>
                <w:lang w:val="en-US"/>
                <w:rPrChange w:id="6972" w:author="Hardik Malhotra" w:date="2021-09-30T17:52:00Z">
                  <w:rPr>
                    <w:ins w:id="6973" w:author="Hardik Malhotra" w:date="2021-09-30T17:50:00Z"/>
                    <w:rFonts w:ascii="Calibri" w:eastAsia="Times New Roman" w:hAnsi="Calibri" w:cs="Times New Roman"/>
                    <w:color w:val="000000"/>
                    <w:lang w:val="en-US"/>
                  </w:rPr>
                </w:rPrChange>
              </w:rPr>
            </w:pPr>
            <w:ins w:id="6974" w:author="Hardik Malhotra" w:date="2021-09-30T17:50:00Z">
              <w:r w:rsidRPr="00590BE8">
                <w:rPr>
                  <w:rFonts w:ascii="Verdana" w:eastAsia="Times New Roman" w:hAnsi="Verdana" w:cs="Times New Roman"/>
                  <w:color w:val="000000"/>
                  <w:sz w:val="18"/>
                  <w:szCs w:val="18"/>
                  <w:lang w:val="en-US"/>
                  <w:rPrChange w:id="6975" w:author="Hardik Malhotra" w:date="2021-09-30T17:52:00Z">
                    <w:rPr>
                      <w:rFonts w:ascii="Calibri" w:eastAsia="Times New Roman" w:hAnsi="Calibri" w:cs="Times New Roman"/>
                      <w:color w:val="000000"/>
                      <w:lang w:val="en-US"/>
                    </w:rPr>
                  </w:rPrChange>
                </w:rPr>
                <w:t>66</w:t>
              </w:r>
            </w:ins>
          </w:p>
        </w:tc>
        <w:tc>
          <w:tcPr>
            <w:tcW w:w="952" w:type="dxa"/>
            <w:shd w:val="clear" w:color="auto" w:fill="auto"/>
            <w:noWrap/>
            <w:vAlign w:val="bottom"/>
            <w:hideMark/>
            <w:tcPrChange w:id="6976" w:author="Hardik Malhotra" w:date="2021-09-30T17:51:00Z">
              <w:tcPr>
                <w:tcW w:w="952" w:type="dxa"/>
                <w:shd w:val="clear" w:color="auto" w:fill="auto"/>
                <w:noWrap/>
                <w:vAlign w:val="bottom"/>
                <w:hideMark/>
              </w:tcPr>
            </w:tcPrChange>
          </w:tcPr>
          <w:p w14:paraId="4D2BE5DF" w14:textId="77777777" w:rsidR="00590BE8" w:rsidRPr="00590BE8" w:rsidRDefault="00590BE8" w:rsidP="00590BE8">
            <w:pPr>
              <w:spacing w:after="0" w:line="240" w:lineRule="auto"/>
              <w:jc w:val="right"/>
              <w:rPr>
                <w:ins w:id="6977" w:author="Hardik Malhotra" w:date="2021-09-30T17:50:00Z"/>
                <w:rFonts w:ascii="Verdana" w:eastAsia="Times New Roman" w:hAnsi="Verdana" w:cs="Times New Roman"/>
                <w:color w:val="000000"/>
                <w:sz w:val="18"/>
                <w:szCs w:val="18"/>
                <w:lang w:val="en-US"/>
                <w:rPrChange w:id="6978" w:author="Hardik Malhotra" w:date="2021-09-30T17:52:00Z">
                  <w:rPr>
                    <w:ins w:id="6979" w:author="Hardik Malhotra" w:date="2021-09-30T17:50:00Z"/>
                    <w:rFonts w:ascii="Calibri" w:eastAsia="Times New Roman" w:hAnsi="Calibri" w:cs="Times New Roman"/>
                    <w:color w:val="000000"/>
                    <w:lang w:val="en-US"/>
                  </w:rPr>
                </w:rPrChange>
              </w:rPr>
            </w:pPr>
            <w:ins w:id="6980" w:author="Hardik Malhotra" w:date="2021-09-30T17:50:00Z">
              <w:r w:rsidRPr="00590BE8">
                <w:rPr>
                  <w:rFonts w:ascii="Verdana" w:eastAsia="Times New Roman" w:hAnsi="Verdana" w:cs="Times New Roman"/>
                  <w:color w:val="000000"/>
                  <w:sz w:val="18"/>
                  <w:szCs w:val="18"/>
                  <w:lang w:val="en-US"/>
                  <w:rPrChange w:id="6981" w:author="Hardik Malhotra" w:date="2021-09-30T17:52:00Z">
                    <w:rPr>
                      <w:rFonts w:ascii="Calibri" w:eastAsia="Times New Roman" w:hAnsi="Calibri" w:cs="Times New Roman"/>
                      <w:color w:val="000000"/>
                      <w:lang w:val="en-US"/>
                    </w:rPr>
                  </w:rPrChange>
                </w:rPr>
                <w:t>90</w:t>
              </w:r>
            </w:ins>
          </w:p>
        </w:tc>
        <w:tc>
          <w:tcPr>
            <w:tcW w:w="952" w:type="dxa"/>
            <w:shd w:val="clear" w:color="auto" w:fill="auto"/>
            <w:noWrap/>
            <w:vAlign w:val="bottom"/>
            <w:hideMark/>
            <w:tcPrChange w:id="6982" w:author="Hardik Malhotra" w:date="2021-09-30T17:51:00Z">
              <w:tcPr>
                <w:tcW w:w="952" w:type="dxa"/>
                <w:shd w:val="clear" w:color="auto" w:fill="auto"/>
                <w:noWrap/>
                <w:vAlign w:val="bottom"/>
                <w:hideMark/>
              </w:tcPr>
            </w:tcPrChange>
          </w:tcPr>
          <w:p w14:paraId="281E7FE5" w14:textId="6EC07F4D" w:rsidR="00590BE8" w:rsidRPr="00590BE8" w:rsidRDefault="00590BE8" w:rsidP="00590BE8">
            <w:pPr>
              <w:spacing w:after="0" w:line="240" w:lineRule="auto"/>
              <w:jc w:val="right"/>
              <w:rPr>
                <w:ins w:id="6983" w:author="Hardik Malhotra" w:date="2021-09-30T17:50:00Z"/>
                <w:rFonts w:ascii="Verdana" w:eastAsia="Times New Roman" w:hAnsi="Verdana" w:cs="Times New Roman"/>
                <w:color w:val="000000"/>
                <w:sz w:val="18"/>
                <w:szCs w:val="18"/>
                <w:lang w:val="en-US"/>
                <w:rPrChange w:id="6984" w:author="Hardik Malhotra" w:date="2021-09-30T17:52:00Z">
                  <w:rPr>
                    <w:ins w:id="6985" w:author="Hardik Malhotra" w:date="2021-09-30T17:50:00Z"/>
                    <w:rFonts w:ascii="Calibri" w:eastAsia="Times New Roman" w:hAnsi="Calibri" w:cs="Times New Roman"/>
                    <w:color w:val="000000"/>
                    <w:lang w:val="en-US"/>
                  </w:rPr>
                </w:rPrChange>
              </w:rPr>
            </w:pPr>
            <w:ins w:id="6986" w:author="Hardik Malhotra" w:date="2021-09-30T17:50:00Z">
              <w:r w:rsidRPr="00590BE8">
                <w:rPr>
                  <w:rFonts w:ascii="Verdana" w:eastAsia="Times New Roman" w:hAnsi="Verdana" w:cs="Times New Roman"/>
                  <w:color w:val="000000"/>
                  <w:sz w:val="18"/>
                  <w:szCs w:val="18"/>
                  <w:lang w:val="en-US"/>
                  <w:rPrChange w:id="6987" w:author="Hardik Malhotra" w:date="2021-09-30T17:52:00Z">
                    <w:rPr>
                      <w:rFonts w:ascii="Calibri" w:eastAsia="Times New Roman" w:hAnsi="Calibri" w:cs="Times New Roman"/>
                      <w:color w:val="000000"/>
                      <w:lang w:val="en-US"/>
                    </w:rPr>
                  </w:rPrChange>
                </w:rPr>
                <w:t>90</w:t>
              </w:r>
            </w:ins>
          </w:p>
        </w:tc>
      </w:tr>
      <w:tr w:rsidR="00590BE8" w:rsidRPr="00590BE8" w14:paraId="24832F32" w14:textId="77777777" w:rsidTr="00590BE8">
        <w:trPr>
          <w:trHeight w:val="303"/>
          <w:ins w:id="6988" w:author="Hardik Malhotra" w:date="2021-09-30T17:50:00Z"/>
          <w:trPrChange w:id="6989" w:author="Hardik Malhotra" w:date="2021-09-30T17:51:00Z">
            <w:trPr>
              <w:trHeight w:val="303"/>
            </w:trPr>
          </w:trPrChange>
        </w:trPr>
        <w:tc>
          <w:tcPr>
            <w:tcW w:w="4329" w:type="dxa"/>
            <w:vMerge/>
            <w:vAlign w:val="center"/>
            <w:hideMark/>
            <w:tcPrChange w:id="6990" w:author="Hardik Malhotra" w:date="2021-09-30T17:51:00Z">
              <w:tcPr>
                <w:tcW w:w="4329" w:type="dxa"/>
                <w:vMerge/>
                <w:vAlign w:val="center"/>
                <w:hideMark/>
              </w:tcPr>
            </w:tcPrChange>
          </w:tcPr>
          <w:p w14:paraId="3B427463" w14:textId="77777777" w:rsidR="00590BE8" w:rsidRPr="00590BE8" w:rsidRDefault="00590BE8" w:rsidP="00184759">
            <w:pPr>
              <w:spacing w:after="0" w:line="240" w:lineRule="auto"/>
              <w:rPr>
                <w:ins w:id="6991" w:author="Hardik Malhotra" w:date="2021-09-30T17:50:00Z"/>
                <w:rFonts w:ascii="Verdana" w:eastAsia="Times New Roman" w:hAnsi="Verdana" w:cs="Times New Roman"/>
                <w:color w:val="000000"/>
                <w:sz w:val="18"/>
                <w:szCs w:val="18"/>
                <w:lang w:val="en-US"/>
                <w:rPrChange w:id="6992" w:author="Hardik Malhotra" w:date="2021-09-30T17:52:00Z">
                  <w:rPr>
                    <w:ins w:id="6993" w:author="Hardik Malhotra" w:date="2021-09-30T17:50:00Z"/>
                    <w:rFonts w:ascii="Calibri" w:eastAsia="Times New Roman" w:hAnsi="Calibri" w:cs="Times New Roman"/>
                    <w:color w:val="000000"/>
                    <w:lang w:val="en-US"/>
                  </w:rPr>
                </w:rPrChange>
              </w:rPr>
              <w:pPrChange w:id="6994" w:author="Hardik Malhotra" w:date="2021-09-30T22:50:00Z">
                <w:pPr>
                  <w:spacing w:after="0" w:line="240" w:lineRule="auto"/>
                </w:pPr>
              </w:pPrChange>
            </w:pPr>
          </w:p>
        </w:tc>
        <w:tc>
          <w:tcPr>
            <w:tcW w:w="1366" w:type="dxa"/>
            <w:shd w:val="clear" w:color="auto" w:fill="auto"/>
            <w:noWrap/>
            <w:vAlign w:val="bottom"/>
            <w:hideMark/>
            <w:tcPrChange w:id="6995" w:author="Hardik Malhotra" w:date="2021-09-30T17:51:00Z">
              <w:tcPr>
                <w:tcW w:w="1366" w:type="dxa"/>
                <w:shd w:val="clear" w:color="auto" w:fill="auto"/>
                <w:noWrap/>
                <w:vAlign w:val="bottom"/>
                <w:hideMark/>
              </w:tcPr>
            </w:tcPrChange>
          </w:tcPr>
          <w:p w14:paraId="7F77D406" w14:textId="77777777" w:rsidR="00590BE8" w:rsidRPr="00590BE8" w:rsidRDefault="00590BE8" w:rsidP="00590BE8">
            <w:pPr>
              <w:spacing w:after="0" w:line="240" w:lineRule="auto"/>
              <w:rPr>
                <w:ins w:id="6996" w:author="Hardik Malhotra" w:date="2021-09-30T17:50:00Z"/>
                <w:rFonts w:ascii="Verdana" w:eastAsia="Times New Roman" w:hAnsi="Verdana" w:cs="Times New Roman"/>
                <w:color w:val="000000"/>
                <w:sz w:val="18"/>
                <w:szCs w:val="18"/>
                <w:lang w:val="en-US"/>
                <w:rPrChange w:id="6997" w:author="Hardik Malhotra" w:date="2021-09-30T17:52:00Z">
                  <w:rPr>
                    <w:ins w:id="6998" w:author="Hardik Malhotra" w:date="2021-09-30T17:50:00Z"/>
                    <w:rFonts w:ascii="Calibri" w:eastAsia="Times New Roman" w:hAnsi="Calibri" w:cs="Times New Roman"/>
                    <w:color w:val="000000"/>
                    <w:lang w:val="en-US"/>
                  </w:rPr>
                </w:rPrChange>
              </w:rPr>
            </w:pPr>
            <w:ins w:id="6999" w:author="Hardik Malhotra" w:date="2021-09-30T17:50:00Z">
              <w:r w:rsidRPr="00590BE8">
                <w:rPr>
                  <w:rFonts w:ascii="Verdana" w:eastAsia="Times New Roman" w:hAnsi="Verdana" w:cs="Times New Roman"/>
                  <w:color w:val="000000"/>
                  <w:sz w:val="18"/>
                  <w:szCs w:val="18"/>
                  <w:lang w:val="en-US"/>
                  <w:rPrChange w:id="7000" w:author="Hardik Malhotra" w:date="2021-09-30T17:52:00Z">
                    <w:rPr>
                      <w:rFonts w:ascii="Calibri" w:eastAsia="Times New Roman" w:hAnsi="Calibri" w:cs="Times New Roman"/>
                      <w:color w:val="000000"/>
                      <w:lang w:val="en-US"/>
                    </w:rPr>
                  </w:rPrChange>
                </w:rPr>
                <w:t>Thailand</w:t>
              </w:r>
            </w:ins>
          </w:p>
        </w:tc>
        <w:tc>
          <w:tcPr>
            <w:tcW w:w="786" w:type="dxa"/>
            <w:shd w:val="clear" w:color="auto" w:fill="auto"/>
            <w:noWrap/>
            <w:vAlign w:val="bottom"/>
            <w:hideMark/>
            <w:tcPrChange w:id="7001" w:author="Hardik Malhotra" w:date="2021-09-30T17:51:00Z">
              <w:tcPr>
                <w:tcW w:w="786" w:type="dxa"/>
                <w:shd w:val="clear" w:color="auto" w:fill="auto"/>
                <w:noWrap/>
                <w:vAlign w:val="bottom"/>
                <w:hideMark/>
              </w:tcPr>
            </w:tcPrChange>
          </w:tcPr>
          <w:p w14:paraId="330DF71F" w14:textId="77777777" w:rsidR="00590BE8" w:rsidRPr="00590BE8" w:rsidRDefault="00590BE8" w:rsidP="00590BE8">
            <w:pPr>
              <w:spacing w:after="0" w:line="240" w:lineRule="auto"/>
              <w:jc w:val="right"/>
              <w:rPr>
                <w:ins w:id="7002" w:author="Hardik Malhotra" w:date="2021-09-30T17:50:00Z"/>
                <w:rFonts w:ascii="Verdana" w:eastAsia="Times New Roman" w:hAnsi="Verdana" w:cs="Times New Roman"/>
                <w:color w:val="000000"/>
                <w:sz w:val="18"/>
                <w:szCs w:val="18"/>
                <w:lang w:val="en-US"/>
                <w:rPrChange w:id="7003" w:author="Hardik Malhotra" w:date="2021-09-30T17:52:00Z">
                  <w:rPr>
                    <w:ins w:id="7004" w:author="Hardik Malhotra" w:date="2021-09-30T17:50:00Z"/>
                    <w:rFonts w:ascii="Calibri" w:eastAsia="Times New Roman" w:hAnsi="Calibri" w:cs="Times New Roman"/>
                    <w:color w:val="000000"/>
                    <w:lang w:val="en-US"/>
                  </w:rPr>
                </w:rPrChange>
              </w:rPr>
            </w:pPr>
            <w:ins w:id="7005" w:author="Hardik Malhotra" w:date="2021-09-30T17:50:00Z">
              <w:r w:rsidRPr="00590BE8">
                <w:rPr>
                  <w:rFonts w:ascii="Verdana" w:eastAsia="Times New Roman" w:hAnsi="Verdana" w:cs="Times New Roman"/>
                  <w:color w:val="000000"/>
                  <w:sz w:val="18"/>
                  <w:szCs w:val="18"/>
                  <w:lang w:val="en-US"/>
                  <w:rPrChange w:id="7006" w:author="Hardik Malhotra" w:date="2021-09-30T17:52:00Z">
                    <w:rPr>
                      <w:rFonts w:ascii="Calibri" w:eastAsia="Times New Roman" w:hAnsi="Calibri" w:cs="Times New Roman"/>
                      <w:color w:val="000000"/>
                      <w:lang w:val="en-US"/>
                    </w:rPr>
                  </w:rPrChange>
                </w:rPr>
                <w:t>38</w:t>
              </w:r>
            </w:ins>
          </w:p>
        </w:tc>
        <w:tc>
          <w:tcPr>
            <w:tcW w:w="786" w:type="dxa"/>
            <w:shd w:val="clear" w:color="auto" w:fill="auto"/>
            <w:noWrap/>
            <w:vAlign w:val="bottom"/>
            <w:hideMark/>
            <w:tcPrChange w:id="7007" w:author="Hardik Malhotra" w:date="2021-09-30T17:51:00Z">
              <w:tcPr>
                <w:tcW w:w="786" w:type="dxa"/>
                <w:shd w:val="clear" w:color="auto" w:fill="auto"/>
                <w:noWrap/>
                <w:vAlign w:val="bottom"/>
                <w:hideMark/>
              </w:tcPr>
            </w:tcPrChange>
          </w:tcPr>
          <w:p w14:paraId="39CE2D5D" w14:textId="77777777" w:rsidR="00590BE8" w:rsidRPr="00590BE8" w:rsidRDefault="00590BE8" w:rsidP="00590BE8">
            <w:pPr>
              <w:spacing w:after="0" w:line="240" w:lineRule="auto"/>
              <w:jc w:val="right"/>
              <w:rPr>
                <w:ins w:id="7008" w:author="Hardik Malhotra" w:date="2021-09-30T17:50:00Z"/>
                <w:rFonts w:ascii="Verdana" w:eastAsia="Times New Roman" w:hAnsi="Verdana" w:cs="Times New Roman"/>
                <w:color w:val="000000"/>
                <w:sz w:val="18"/>
                <w:szCs w:val="18"/>
                <w:lang w:val="en-US"/>
                <w:rPrChange w:id="7009" w:author="Hardik Malhotra" w:date="2021-09-30T17:52:00Z">
                  <w:rPr>
                    <w:ins w:id="7010" w:author="Hardik Malhotra" w:date="2021-09-30T17:50:00Z"/>
                    <w:rFonts w:ascii="Calibri" w:eastAsia="Times New Roman" w:hAnsi="Calibri" w:cs="Times New Roman"/>
                    <w:color w:val="000000"/>
                    <w:lang w:val="en-US"/>
                  </w:rPr>
                </w:rPrChange>
              </w:rPr>
            </w:pPr>
            <w:ins w:id="7011" w:author="Hardik Malhotra" w:date="2021-09-30T17:50:00Z">
              <w:r w:rsidRPr="00590BE8">
                <w:rPr>
                  <w:rFonts w:ascii="Verdana" w:eastAsia="Times New Roman" w:hAnsi="Verdana" w:cs="Times New Roman"/>
                  <w:color w:val="000000"/>
                  <w:sz w:val="18"/>
                  <w:szCs w:val="18"/>
                  <w:lang w:val="en-US"/>
                  <w:rPrChange w:id="7012" w:author="Hardik Malhotra" w:date="2021-09-30T17:52:00Z">
                    <w:rPr>
                      <w:rFonts w:ascii="Calibri" w:eastAsia="Times New Roman" w:hAnsi="Calibri" w:cs="Times New Roman"/>
                      <w:color w:val="000000"/>
                      <w:lang w:val="en-US"/>
                    </w:rPr>
                  </w:rPrChange>
                </w:rPr>
                <w:t>100</w:t>
              </w:r>
            </w:ins>
          </w:p>
        </w:tc>
        <w:tc>
          <w:tcPr>
            <w:tcW w:w="963" w:type="dxa"/>
            <w:shd w:val="clear" w:color="auto" w:fill="auto"/>
            <w:noWrap/>
            <w:vAlign w:val="bottom"/>
            <w:hideMark/>
            <w:tcPrChange w:id="7013" w:author="Hardik Malhotra" w:date="2021-09-30T17:51:00Z">
              <w:tcPr>
                <w:tcW w:w="963" w:type="dxa"/>
                <w:shd w:val="clear" w:color="auto" w:fill="auto"/>
                <w:noWrap/>
                <w:vAlign w:val="bottom"/>
                <w:hideMark/>
              </w:tcPr>
            </w:tcPrChange>
          </w:tcPr>
          <w:p w14:paraId="35AF1F1A" w14:textId="77777777" w:rsidR="00590BE8" w:rsidRPr="00590BE8" w:rsidRDefault="00590BE8" w:rsidP="00590BE8">
            <w:pPr>
              <w:spacing w:after="0" w:line="240" w:lineRule="auto"/>
              <w:jc w:val="right"/>
              <w:rPr>
                <w:ins w:id="7014" w:author="Hardik Malhotra" w:date="2021-09-30T17:50:00Z"/>
                <w:rFonts w:ascii="Verdana" w:eastAsia="Times New Roman" w:hAnsi="Verdana" w:cs="Times New Roman"/>
                <w:color w:val="000000"/>
                <w:sz w:val="18"/>
                <w:szCs w:val="18"/>
                <w:lang w:val="en-US"/>
                <w:rPrChange w:id="7015" w:author="Hardik Malhotra" w:date="2021-09-30T17:52:00Z">
                  <w:rPr>
                    <w:ins w:id="7016" w:author="Hardik Malhotra" w:date="2021-09-30T17:50:00Z"/>
                    <w:rFonts w:ascii="Calibri" w:eastAsia="Times New Roman" w:hAnsi="Calibri" w:cs="Times New Roman"/>
                    <w:color w:val="000000"/>
                    <w:lang w:val="en-US"/>
                  </w:rPr>
                </w:rPrChange>
              </w:rPr>
            </w:pPr>
            <w:ins w:id="7017" w:author="Hardik Malhotra" w:date="2021-09-30T17:50:00Z">
              <w:r w:rsidRPr="00590BE8">
                <w:rPr>
                  <w:rFonts w:ascii="Verdana" w:eastAsia="Times New Roman" w:hAnsi="Verdana" w:cs="Times New Roman"/>
                  <w:color w:val="000000"/>
                  <w:sz w:val="18"/>
                  <w:szCs w:val="18"/>
                  <w:lang w:val="en-US"/>
                  <w:rPrChange w:id="7018" w:author="Hardik Malhotra" w:date="2021-09-30T17:52:00Z">
                    <w:rPr>
                      <w:rFonts w:ascii="Calibri" w:eastAsia="Times New Roman" w:hAnsi="Calibri" w:cs="Times New Roman"/>
                      <w:color w:val="000000"/>
                      <w:lang w:val="en-US"/>
                    </w:rPr>
                  </w:rPrChange>
                </w:rPr>
                <w:t>100</w:t>
              </w:r>
            </w:ins>
          </w:p>
        </w:tc>
        <w:tc>
          <w:tcPr>
            <w:tcW w:w="952" w:type="dxa"/>
            <w:shd w:val="clear" w:color="auto" w:fill="auto"/>
            <w:noWrap/>
            <w:vAlign w:val="bottom"/>
            <w:hideMark/>
            <w:tcPrChange w:id="7019" w:author="Hardik Malhotra" w:date="2021-09-30T17:51:00Z">
              <w:tcPr>
                <w:tcW w:w="952" w:type="dxa"/>
                <w:shd w:val="clear" w:color="auto" w:fill="auto"/>
                <w:noWrap/>
                <w:vAlign w:val="bottom"/>
                <w:hideMark/>
              </w:tcPr>
            </w:tcPrChange>
          </w:tcPr>
          <w:p w14:paraId="1A490BE1" w14:textId="77777777" w:rsidR="00590BE8" w:rsidRPr="00590BE8" w:rsidRDefault="00590BE8" w:rsidP="00590BE8">
            <w:pPr>
              <w:spacing w:after="0" w:line="240" w:lineRule="auto"/>
              <w:jc w:val="right"/>
              <w:rPr>
                <w:ins w:id="7020" w:author="Hardik Malhotra" w:date="2021-09-30T17:50:00Z"/>
                <w:rFonts w:ascii="Verdana" w:eastAsia="Times New Roman" w:hAnsi="Verdana" w:cs="Times New Roman"/>
                <w:color w:val="000000"/>
                <w:sz w:val="18"/>
                <w:szCs w:val="18"/>
                <w:lang w:val="en-US"/>
                <w:rPrChange w:id="7021" w:author="Hardik Malhotra" w:date="2021-09-30T17:52:00Z">
                  <w:rPr>
                    <w:ins w:id="7022" w:author="Hardik Malhotra" w:date="2021-09-30T17:50:00Z"/>
                    <w:rFonts w:ascii="Calibri" w:eastAsia="Times New Roman" w:hAnsi="Calibri" w:cs="Times New Roman"/>
                    <w:color w:val="000000"/>
                    <w:lang w:val="en-US"/>
                  </w:rPr>
                </w:rPrChange>
              </w:rPr>
            </w:pPr>
            <w:ins w:id="7023" w:author="Hardik Malhotra" w:date="2021-09-30T17:50:00Z">
              <w:r w:rsidRPr="00590BE8">
                <w:rPr>
                  <w:rFonts w:ascii="Verdana" w:eastAsia="Times New Roman" w:hAnsi="Verdana" w:cs="Times New Roman"/>
                  <w:color w:val="000000"/>
                  <w:sz w:val="18"/>
                  <w:szCs w:val="18"/>
                  <w:lang w:val="en-US"/>
                  <w:rPrChange w:id="7024" w:author="Hardik Malhotra" w:date="2021-09-30T17:52:00Z">
                    <w:rPr>
                      <w:rFonts w:ascii="Calibri" w:eastAsia="Times New Roman" w:hAnsi="Calibri" w:cs="Times New Roman"/>
                      <w:color w:val="000000"/>
                      <w:lang w:val="en-US"/>
                    </w:rPr>
                  </w:rPrChange>
                </w:rPr>
                <w:t>100</w:t>
              </w:r>
            </w:ins>
          </w:p>
        </w:tc>
        <w:tc>
          <w:tcPr>
            <w:tcW w:w="952" w:type="dxa"/>
            <w:shd w:val="clear" w:color="auto" w:fill="auto"/>
            <w:noWrap/>
            <w:vAlign w:val="bottom"/>
            <w:hideMark/>
            <w:tcPrChange w:id="7025" w:author="Hardik Malhotra" w:date="2021-09-30T17:51:00Z">
              <w:tcPr>
                <w:tcW w:w="952" w:type="dxa"/>
                <w:shd w:val="clear" w:color="auto" w:fill="auto"/>
                <w:noWrap/>
                <w:vAlign w:val="bottom"/>
                <w:hideMark/>
              </w:tcPr>
            </w:tcPrChange>
          </w:tcPr>
          <w:p w14:paraId="7F596BA2" w14:textId="77777777" w:rsidR="00590BE8" w:rsidRPr="00590BE8" w:rsidRDefault="00590BE8" w:rsidP="00590BE8">
            <w:pPr>
              <w:spacing w:after="0" w:line="240" w:lineRule="auto"/>
              <w:jc w:val="right"/>
              <w:rPr>
                <w:ins w:id="7026" w:author="Hardik Malhotra" w:date="2021-09-30T17:50:00Z"/>
                <w:rFonts w:ascii="Verdana" w:eastAsia="Times New Roman" w:hAnsi="Verdana" w:cs="Times New Roman"/>
                <w:color w:val="000000"/>
                <w:sz w:val="18"/>
                <w:szCs w:val="18"/>
                <w:lang w:val="en-US"/>
                <w:rPrChange w:id="7027" w:author="Hardik Malhotra" w:date="2021-09-30T17:52:00Z">
                  <w:rPr>
                    <w:ins w:id="7028" w:author="Hardik Malhotra" w:date="2021-09-30T17:50:00Z"/>
                    <w:rFonts w:ascii="Calibri" w:eastAsia="Times New Roman" w:hAnsi="Calibri" w:cs="Times New Roman"/>
                    <w:color w:val="000000"/>
                    <w:lang w:val="en-US"/>
                  </w:rPr>
                </w:rPrChange>
              </w:rPr>
            </w:pPr>
            <w:ins w:id="7029" w:author="Hardik Malhotra" w:date="2021-09-30T17:50:00Z">
              <w:r w:rsidRPr="00590BE8">
                <w:rPr>
                  <w:rFonts w:ascii="Verdana" w:eastAsia="Times New Roman" w:hAnsi="Verdana" w:cs="Times New Roman"/>
                  <w:color w:val="000000"/>
                  <w:sz w:val="18"/>
                  <w:szCs w:val="18"/>
                  <w:lang w:val="en-US"/>
                  <w:rPrChange w:id="7030" w:author="Hardik Malhotra" w:date="2021-09-30T17:52:00Z">
                    <w:rPr>
                      <w:rFonts w:ascii="Calibri" w:eastAsia="Times New Roman" w:hAnsi="Calibri" w:cs="Times New Roman"/>
                      <w:color w:val="000000"/>
                      <w:lang w:val="en-US"/>
                    </w:rPr>
                  </w:rPrChange>
                </w:rPr>
                <w:t>100</w:t>
              </w:r>
            </w:ins>
          </w:p>
        </w:tc>
      </w:tr>
      <w:tr w:rsidR="00590BE8" w:rsidRPr="00590BE8" w14:paraId="4F1DFD3F" w14:textId="77777777" w:rsidTr="00590BE8">
        <w:trPr>
          <w:trHeight w:val="303"/>
          <w:ins w:id="7031" w:author="Hardik Malhotra" w:date="2021-09-30T17:50:00Z"/>
          <w:trPrChange w:id="7032" w:author="Hardik Malhotra" w:date="2021-09-30T17:51:00Z">
            <w:trPr>
              <w:trHeight w:val="303"/>
            </w:trPr>
          </w:trPrChange>
        </w:trPr>
        <w:tc>
          <w:tcPr>
            <w:tcW w:w="4329" w:type="dxa"/>
            <w:shd w:val="clear" w:color="auto" w:fill="auto"/>
            <w:noWrap/>
            <w:vAlign w:val="center"/>
            <w:hideMark/>
            <w:tcPrChange w:id="7033" w:author="Hardik Malhotra" w:date="2021-09-30T17:51:00Z">
              <w:tcPr>
                <w:tcW w:w="4329" w:type="dxa"/>
                <w:shd w:val="clear" w:color="auto" w:fill="auto"/>
                <w:noWrap/>
                <w:vAlign w:val="center"/>
                <w:hideMark/>
              </w:tcPr>
            </w:tcPrChange>
          </w:tcPr>
          <w:p w14:paraId="57B6690E" w14:textId="77777777" w:rsidR="00590BE8" w:rsidRPr="00590BE8" w:rsidRDefault="00590BE8" w:rsidP="005858C1">
            <w:pPr>
              <w:spacing w:after="0" w:line="240" w:lineRule="auto"/>
              <w:rPr>
                <w:ins w:id="7034" w:author="Hardik Malhotra" w:date="2021-09-30T17:50:00Z"/>
                <w:rFonts w:ascii="Verdana" w:eastAsia="Times New Roman" w:hAnsi="Verdana" w:cs="Times New Roman"/>
                <w:color w:val="000000"/>
                <w:sz w:val="18"/>
                <w:szCs w:val="18"/>
                <w:lang w:val="en-US"/>
                <w:rPrChange w:id="7035" w:author="Hardik Malhotra" w:date="2021-09-30T17:52:00Z">
                  <w:rPr>
                    <w:ins w:id="7036" w:author="Hardik Malhotra" w:date="2021-09-30T17:50:00Z"/>
                    <w:rFonts w:ascii="Calibri" w:eastAsia="Times New Roman" w:hAnsi="Calibri" w:cs="Times New Roman"/>
                    <w:color w:val="000000"/>
                    <w:lang w:val="en-US"/>
                  </w:rPr>
                </w:rPrChange>
              </w:rPr>
            </w:pPr>
            <w:ins w:id="7037" w:author="Hardik Malhotra" w:date="2021-09-30T17:50:00Z">
              <w:r w:rsidRPr="00590BE8">
                <w:rPr>
                  <w:rFonts w:ascii="Verdana" w:eastAsia="Times New Roman" w:hAnsi="Verdana" w:cs="Times New Roman"/>
                  <w:color w:val="000000"/>
                  <w:sz w:val="18"/>
                  <w:szCs w:val="18"/>
                  <w:lang w:val="en-US"/>
                  <w:rPrChange w:id="7038" w:author="Hardik Malhotra" w:date="2021-09-30T17:52:00Z">
                    <w:rPr>
                      <w:rFonts w:ascii="Calibri" w:eastAsia="Times New Roman" w:hAnsi="Calibri" w:cs="Times New Roman"/>
                      <w:color w:val="000000"/>
                      <w:lang w:val="en-US"/>
                    </w:rPr>
                  </w:rPrChange>
                </w:rPr>
                <w:t>Nantong Xincheng Synthetic Material Co Ltd</w:t>
              </w:r>
            </w:ins>
          </w:p>
        </w:tc>
        <w:tc>
          <w:tcPr>
            <w:tcW w:w="1366" w:type="dxa"/>
            <w:shd w:val="clear" w:color="auto" w:fill="auto"/>
            <w:noWrap/>
            <w:vAlign w:val="bottom"/>
            <w:hideMark/>
            <w:tcPrChange w:id="7039" w:author="Hardik Malhotra" w:date="2021-09-30T17:51:00Z">
              <w:tcPr>
                <w:tcW w:w="1366" w:type="dxa"/>
                <w:shd w:val="clear" w:color="auto" w:fill="auto"/>
                <w:noWrap/>
                <w:vAlign w:val="bottom"/>
                <w:hideMark/>
              </w:tcPr>
            </w:tcPrChange>
          </w:tcPr>
          <w:p w14:paraId="0BE91A67" w14:textId="77777777" w:rsidR="00590BE8" w:rsidRPr="00590BE8" w:rsidRDefault="00590BE8" w:rsidP="00590BE8">
            <w:pPr>
              <w:spacing w:after="0" w:line="240" w:lineRule="auto"/>
              <w:rPr>
                <w:ins w:id="7040" w:author="Hardik Malhotra" w:date="2021-09-30T17:50:00Z"/>
                <w:rFonts w:ascii="Verdana" w:eastAsia="Times New Roman" w:hAnsi="Verdana" w:cs="Times New Roman"/>
                <w:color w:val="000000"/>
                <w:sz w:val="18"/>
                <w:szCs w:val="18"/>
                <w:lang w:val="en-US"/>
                <w:rPrChange w:id="7041" w:author="Hardik Malhotra" w:date="2021-09-30T17:52:00Z">
                  <w:rPr>
                    <w:ins w:id="7042" w:author="Hardik Malhotra" w:date="2021-09-30T17:50:00Z"/>
                    <w:rFonts w:ascii="Calibri" w:eastAsia="Times New Roman" w:hAnsi="Calibri" w:cs="Times New Roman"/>
                    <w:color w:val="000000"/>
                    <w:lang w:val="en-US"/>
                  </w:rPr>
                </w:rPrChange>
              </w:rPr>
            </w:pPr>
            <w:ins w:id="7043" w:author="Hardik Malhotra" w:date="2021-09-30T17:50:00Z">
              <w:r w:rsidRPr="00590BE8">
                <w:rPr>
                  <w:rFonts w:ascii="Verdana" w:eastAsia="Times New Roman" w:hAnsi="Verdana" w:cs="Times New Roman"/>
                  <w:color w:val="000000"/>
                  <w:sz w:val="18"/>
                  <w:szCs w:val="18"/>
                  <w:lang w:val="en-US"/>
                  <w:rPrChange w:id="7044" w:author="Hardik Malhotra" w:date="2021-09-30T17:52:00Z">
                    <w:rPr>
                      <w:rFonts w:ascii="Calibri" w:eastAsia="Times New Roman" w:hAnsi="Calibri" w:cs="Times New Roman"/>
                      <w:color w:val="000000"/>
                      <w:lang w:val="en-US"/>
                    </w:rPr>
                  </w:rPrChange>
                </w:rPr>
                <w:t>China</w:t>
              </w:r>
            </w:ins>
          </w:p>
        </w:tc>
        <w:tc>
          <w:tcPr>
            <w:tcW w:w="786" w:type="dxa"/>
            <w:shd w:val="clear" w:color="auto" w:fill="auto"/>
            <w:noWrap/>
            <w:vAlign w:val="bottom"/>
            <w:hideMark/>
            <w:tcPrChange w:id="7045" w:author="Hardik Malhotra" w:date="2021-09-30T17:51:00Z">
              <w:tcPr>
                <w:tcW w:w="786" w:type="dxa"/>
                <w:shd w:val="clear" w:color="auto" w:fill="auto"/>
                <w:noWrap/>
                <w:vAlign w:val="bottom"/>
                <w:hideMark/>
              </w:tcPr>
            </w:tcPrChange>
          </w:tcPr>
          <w:p w14:paraId="08A68C81" w14:textId="77777777" w:rsidR="00590BE8" w:rsidRPr="00590BE8" w:rsidRDefault="00590BE8" w:rsidP="00590BE8">
            <w:pPr>
              <w:spacing w:after="0" w:line="240" w:lineRule="auto"/>
              <w:jc w:val="right"/>
              <w:rPr>
                <w:ins w:id="7046" w:author="Hardik Malhotra" w:date="2021-09-30T17:50:00Z"/>
                <w:rFonts w:ascii="Verdana" w:eastAsia="Times New Roman" w:hAnsi="Verdana" w:cs="Times New Roman"/>
                <w:color w:val="000000"/>
                <w:sz w:val="18"/>
                <w:szCs w:val="18"/>
                <w:lang w:val="en-US"/>
                <w:rPrChange w:id="7047" w:author="Hardik Malhotra" w:date="2021-09-30T17:52:00Z">
                  <w:rPr>
                    <w:ins w:id="7048" w:author="Hardik Malhotra" w:date="2021-09-30T17:50:00Z"/>
                    <w:rFonts w:ascii="Calibri" w:eastAsia="Times New Roman" w:hAnsi="Calibri" w:cs="Times New Roman"/>
                    <w:color w:val="000000"/>
                    <w:lang w:val="en-US"/>
                  </w:rPr>
                </w:rPrChange>
              </w:rPr>
            </w:pPr>
            <w:ins w:id="7049" w:author="Hardik Malhotra" w:date="2021-09-30T17:50:00Z">
              <w:r w:rsidRPr="00590BE8">
                <w:rPr>
                  <w:rFonts w:ascii="Verdana" w:eastAsia="Times New Roman" w:hAnsi="Verdana" w:cs="Times New Roman"/>
                  <w:color w:val="000000"/>
                  <w:sz w:val="18"/>
                  <w:szCs w:val="18"/>
                  <w:lang w:val="en-US"/>
                  <w:rPrChange w:id="7050" w:author="Hardik Malhotra" w:date="2021-09-30T17:52:00Z">
                    <w:rPr>
                      <w:rFonts w:ascii="Calibri" w:eastAsia="Times New Roman" w:hAnsi="Calibri" w:cs="Times New Roman"/>
                      <w:color w:val="000000"/>
                      <w:lang w:val="en-US"/>
                    </w:rPr>
                  </w:rPrChange>
                </w:rPr>
                <w:t>120</w:t>
              </w:r>
            </w:ins>
          </w:p>
        </w:tc>
        <w:tc>
          <w:tcPr>
            <w:tcW w:w="786" w:type="dxa"/>
            <w:shd w:val="clear" w:color="auto" w:fill="auto"/>
            <w:noWrap/>
            <w:vAlign w:val="bottom"/>
            <w:hideMark/>
            <w:tcPrChange w:id="7051" w:author="Hardik Malhotra" w:date="2021-09-30T17:51:00Z">
              <w:tcPr>
                <w:tcW w:w="786" w:type="dxa"/>
                <w:shd w:val="clear" w:color="auto" w:fill="auto"/>
                <w:noWrap/>
                <w:vAlign w:val="bottom"/>
                <w:hideMark/>
              </w:tcPr>
            </w:tcPrChange>
          </w:tcPr>
          <w:p w14:paraId="7868F558" w14:textId="77777777" w:rsidR="00590BE8" w:rsidRPr="00590BE8" w:rsidRDefault="00590BE8" w:rsidP="00590BE8">
            <w:pPr>
              <w:spacing w:after="0" w:line="240" w:lineRule="auto"/>
              <w:jc w:val="right"/>
              <w:rPr>
                <w:ins w:id="7052" w:author="Hardik Malhotra" w:date="2021-09-30T17:50:00Z"/>
                <w:rFonts w:ascii="Verdana" w:eastAsia="Times New Roman" w:hAnsi="Verdana" w:cs="Times New Roman"/>
                <w:color w:val="000000"/>
                <w:sz w:val="18"/>
                <w:szCs w:val="18"/>
                <w:lang w:val="en-US"/>
                <w:rPrChange w:id="7053" w:author="Hardik Malhotra" w:date="2021-09-30T17:52:00Z">
                  <w:rPr>
                    <w:ins w:id="7054" w:author="Hardik Malhotra" w:date="2021-09-30T17:50:00Z"/>
                    <w:rFonts w:ascii="Calibri" w:eastAsia="Times New Roman" w:hAnsi="Calibri" w:cs="Times New Roman"/>
                    <w:color w:val="000000"/>
                    <w:lang w:val="en-US"/>
                  </w:rPr>
                </w:rPrChange>
              </w:rPr>
            </w:pPr>
            <w:ins w:id="7055" w:author="Hardik Malhotra" w:date="2021-09-30T17:50:00Z">
              <w:r w:rsidRPr="00590BE8">
                <w:rPr>
                  <w:rFonts w:ascii="Verdana" w:eastAsia="Times New Roman" w:hAnsi="Verdana" w:cs="Times New Roman"/>
                  <w:color w:val="000000"/>
                  <w:sz w:val="18"/>
                  <w:szCs w:val="18"/>
                  <w:lang w:val="en-US"/>
                  <w:rPrChange w:id="7056" w:author="Hardik Malhotra" w:date="2021-09-30T17:52:00Z">
                    <w:rPr>
                      <w:rFonts w:ascii="Calibri" w:eastAsia="Times New Roman" w:hAnsi="Calibri" w:cs="Times New Roman"/>
                      <w:color w:val="000000"/>
                      <w:lang w:val="en-US"/>
                    </w:rPr>
                  </w:rPrChange>
                </w:rPr>
                <w:t>130</w:t>
              </w:r>
            </w:ins>
          </w:p>
        </w:tc>
        <w:tc>
          <w:tcPr>
            <w:tcW w:w="963" w:type="dxa"/>
            <w:shd w:val="clear" w:color="auto" w:fill="auto"/>
            <w:noWrap/>
            <w:vAlign w:val="bottom"/>
            <w:hideMark/>
            <w:tcPrChange w:id="7057" w:author="Hardik Malhotra" w:date="2021-09-30T17:51:00Z">
              <w:tcPr>
                <w:tcW w:w="963" w:type="dxa"/>
                <w:shd w:val="clear" w:color="auto" w:fill="auto"/>
                <w:noWrap/>
                <w:vAlign w:val="bottom"/>
                <w:hideMark/>
              </w:tcPr>
            </w:tcPrChange>
          </w:tcPr>
          <w:p w14:paraId="6D9931EB" w14:textId="77777777" w:rsidR="00590BE8" w:rsidRPr="00590BE8" w:rsidRDefault="00590BE8" w:rsidP="00590BE8">
            <w:pPr>
              <w:spacing w:after="0" w:line="240" w:lineRule="auto"/>
              <w:jc w:val="right"/>
              <w:rPr>
                <w:ins w:id="7058" w:author="Hardik Malhotra" w:date="2021-09-30T17:50:00Z"/>
                <w:rFonts w:ascii="Verdana" w:eastAsia="Times New Roman" w:hAnsi="Verdana" w:cs="Times New Roman"/>
                <w:color w:val="000000"/>
                <w:sz w:val="18"/>
                <w:szCs w:val="18"/>
                <w:lang w:val="en-US"/>
                <w:rPrChange w:id="7059" w:author="Hardik Malhotra" w:date="2021-09-30T17:52:00Z">
                  <w:rPr>
                    <w:ins w:id="7060" w:author="Hardik Malhotra" w:date="2021-09-30T17:50:00Z"/>
                    <w:rFonts w:ascii="Calibri" w:eastAsia="Times New Roman" w:hAnsi="Calibri" w:cs="Times New Roman"/>
                    <w:color w:val="000000"/>
                    <w:lang w:val="en-US"/>
                  </w:rPr>
                </w:rPrChange>
              </w:rPr>
            </w:pPr>
            <w:ins w:id="7061" w:author="Hardik Malhotra" w:date="2021-09-30T17:50:00Z">
              <w:r w:rsidRPr="00590BE8">
                <w:rPr>
                  <w:rFonts w:ascii="Verdana" w:eastAsia="Times New Roman" w:hAnsi="Verdana" w:cs="Times New Roman"/>
                  <w:color w:val="000000"/>
                  <w:sz w:val="18"/>
                  <w:szCs w:val="18"/>
                  <w:lang w:val="en-US"/>
                  <w:rPrChange w:id="7062" w:author="Hardik Malhotra" w:date="2021-09-30T17:52:00Z">
                    <w:rPr>
                      <w:rFonts w:ascii="Calibri" w:eastAsia="Times New Roman" w:hAnsi="Calibri" w:cs="Times New Roman"/>
                      <w:color w:val="000000"/>
                      <w:lang w:val="en-US"/>
                    </w:rPr>
                  </w:rPrChange>
                </w:rPr>
                <w:t>130</w:t>
              </w:r>
            </w:ins>
          </w:p>
        </w:tc>
        <w:tc>
          <w:tcPr>
            <w:tcW w:w="952" w:type="dxa"/>
            <w:shd w:val="clear" w:color="auto" w:fill="auto"/>
            <w:noWrap/>
            <w:vAlign w:val="bottom"/>
            <w:hideMark/>
            <w:tcPrChange w:id="7063" w:author="Hardik Malhotra" w:date="2021-09-30T17:51:00Z">
              <w:tcPr>
                <w:tcW w:w="952" w:type="dxa"/>
                <w:shd w:val="clear" w:color="auto" w:fill="auto"/>
                <w:noWrap/>
                <w:vAlign w:val="bottom"/>
                <w:hideMark/>
              </w:tcPr>
            </w:tcPrChange>
          </w:tcPr>
          <w:p w14:paraId="291CF571" w14:textId="77777777" w:rsidR="00590BE8" w:rsidRPr="00590BE8" w:rsidRDefault="00590BE8" w:rsidP="00590BE8">
            <w:pPr>
              <w:spacing w:after="0" w:line="240" w:lineRule="auto"/>
              <w:jc w:val="right"/>
              <w:rPr>
                <w:ins w:id="7064" w:author="Hardik Malhotra" w:date="2021-09-30T17:50:00Z"/>
                <w:rFonts w:ascii="Verdana" w:eastAsia="Times New Roman" w:hAnsi="Verdana" w:cs="Times New Roman"/>
                <w:color w:val="000000"/>
                <w:sz w:val="18"/>
                <w:szCs w:val="18"/>
                <w:lang w:val="en-US"/>
                <w:rPrChange w:id="7065" w:author="Hardik Malhotra" w:date="2021-09-30T17:52:00Z">
                  <w:rPr>
                    <w:ins w:id="7066" w:author="Hardik Malhotra" w:date="2021-09-30T17:50:00Z"/>
                    <w:rFonts w:ascii="Calibri" w:eastAsia="Times New Roman" w:hAnsi="Calibri" w:cs="Times New Roman"/>
                    <w:color w:val="000000"/>
                    <w:lang w:val="en-US"/>
                  </w:rPr>
                </w:rPrChange>
              </w:rPr>
            </w:pPr>
            <w:ins w:id="7067" w:author="Hardik Malhotra" w:date="2021-09-30T17:50:00Z">
              <w:r w:rsidRPr="00590BE8">
                <w:rPr>
                  <w:rFonts w:ascii="Verdana" w:eastAsia="Times New Roman" w:hAnsi="Verdana" w:cs="Times New Roman"/>
                  <w:color w:val="000000"/>
                  <w:sz w:val="18"/>
                  <w:szCs w:val="18"/>
                  <w:lang w:val="en-US"/>
                  <w:rPrChange w:id="7068" w:author="Hardik Malhotra" w:date="2021-09-30T17:52:00Z">
                    <w:rPr>
                      <w:rFonts w:ascii="Calibri" w:eastAsia="Times New Roman" w:hAnsi="Calibri" w:cs="Times New Roman"/>
                      <w:color w:val="000000"/>
                      <w:lang w:val="en-US"/>
                    </w:rPr>
                  </w:rPrChange>
                </w:rPr>
                <w:t>130</w:t>
              </w:r>
            </w:ins>
          </w:p>
        </w:tc>
        <w:tc>
          <w:tcPr>
            <w:tcW w:w="952" w:type="dxa"/>
            <w:shd w:val="clear" w:color="auto" w:fill="auto"/>
            <w:noWrap/>
            <w:vAlign w:val="bottom"/>
            <w:hideMark/>
            <w:tcPrChange w:id="7069" w:author="Hardik Malhotra" w:date="2021-09-30T17:51:00Z">
              <w:tcPr>
                <w:tcW w:w="952" w:type="dxa"/>
                <w:shd w:val="clear" w:color="auto" w:fill="auto"/>
                <w:noWrap/>
                <w:vAlign w:val="bottom"/>
                <w:hideMark/>
              </w:tcPr>
            </w:tcPrChange>
          </w:tcPr>
          <w:p w14:paraId="5700A746" w14:textId="77777777" w:rsidR="00590BE8" w:rsidRPr="00590BE8" w:rsidRDefault="00590BE8" w:rsidP="00590BE8">
            <w:pPr>
              <w:spacing w:after="0" w:line="240" w:lineRule="auto"/>
              <w:jc w:val="right"/>
              <w:rPr>
                <w:ins w:id="7070" w:author="Hardik Malhotra" w:date="2021-09-30T17:50:00Z"/>
                <w:rFonts w:ascii="Verdana" w:eastAsia="Times New Roman" w:hAnsi="Verdana" w:cs="Times New Roman"/>
                <w:color w:val="000000"/>
                <w:sz w:val="18"/>
                <w:szCs w:val="18"/>
                <w:lang w:val="en-US"/>
                <w:rPrChange w:id="7071" w:author="Hardik Malhotra" w:date="2021-09-30T17:52:00Z">
                  <w:rPr>
                    <w:ins w:id="7072" w:author="Hardik Malhotra" w:date="2021-09-30T17:50:00Z"/>
                    <w:rFonts w:ascii="Calibri" w:eastAsia="Times New Roman" w:hAnsi="Calibri" w:cs="Times New Roman"/>
                    <w:color w:val="000000"/>
                    <w:lang w:val="en-US"/>
                  </w:rPr>
                </w:rPrChange>
              </w:rPr>
            </w:pPr>
            <w:ins w:id="7073" w:author="Hardik Malhotra" w:date="2021-09-30T17:50:00Z">
              <w:r w:rsidRPr="00590BE8">
                <w:rPr>
                  <w:rFonts w:ascii="Verdana" w:eastAsia="Times New Roman" w:hAnsi="Verdana" w:cs="Times New Roman"/>
                  <w:color w:val="000000"/>
                  <w:sz w:val="18"/>
                  <w:szCs w:val="18"/>
                  <w:lang w:val="en-US"/>
                  <w:rPrChange w:id="7074" w:author="Hardik Malhotra" w:date="2021-09-30T17:52:00Z">
                    <w:rPr>
                      <w:rFonts w:ascii="Calibri" w:eastAsia="Times New Roman" w:hAnsi="Calibri" w:cs="Times New Roman"/>
                      <w:color w:val="000000"/>
                      <w:lang w:val="en-US"/>
                    </w:rPr>
                  </w:rPrChange>
                </w:rPr>
                <w:t>130</w:t>
              </w:r>
            </w:ins>
          </w:p>
        </w:tc>
      </w:tr>
      <w:tr w:rsidR="00590BE8" w:rsidRPr="00590BE8" w14:paraId="34C7AF42" w14:textId="77777777" w:rsidTr="00590BE8">
        <w:trPr>
          <w:trHeight w:val="303"/>
          <w:ins w:id="7075" w:author="Hardik Malhotra" w:date="2021-09-30T17:50:00Z"/>
          <w:trPrChange w:id="7076" w:author="Hardik Malhotra" w:date="2021-09-30T17:51:00Z">
            <w:trPr>
              <w:trHeight w:val="303"/>
            </w:trPr>
          </w:trPrChange>
        </w:trPr>
        <w:tc>
          <w:tcPr>
            <w:tcW w:w="4329" w:type="dxa"/>
            <w:shd w:val="clear" w:color="auto" w:fill="auto"/>
            <w:noWrap/>
            <w:vAlign w:val="center"/>
            <w:hideMark/>
            <w:tcPrChange w:id="7077" w:author="Hardik Malhotra" w:date="2021-09-30T17:51:00Z">
              <w:tcPr>
                <w:tcW w:w="4329" w:type="dxa"/>
                <w:shd w:val="clear" w:color="auto" w:fill="auto"/>
                <w:noWrap/>
                <w:vAlign w:val="center"/>
                <w:hideMark/>
              </w:tcPr>
            </w:tcPrChange>
          </w:tcPr>
          <w:p w14:paraId="4C894B67" w14:textId="77777777" w:rsidR="00590BE8" w:rsidRPr="00590BE8" w:rsidRDefault="00590BE8" w:rsidP="005858C1">
            <w:pPr>
              <w:spacing w:after="0" w:line="240" w:lineRule="auto"/>
              <w:rPr>
                <w:ins w:id="7078" w:author="Hardik Malhotra" w:date="2021-09-30T17:50:00Z"/>
                <w:rFonts w:ascii="Verdana" w:eastAsia="Times New Roman" w:hAnsi="Verdana" w:cs="Times New Roman"/>
                <w:color w:val="000000"/>
                <w:sz w:val="18"/>
                <w:szCs w:val="18"/>
                <w:lang w:val="en-US"/>
                <w:rPrChange w:id="7079" w:author="Hardik Malhotra" w:date="2021-09-30T17:52:00Z">
                  <w:rPr>
                    <w:ins w:id="7080" w:author="Hardik Malhotra" w:date="2021-09-30T17:50:00Z"/>
                    <w:rFonts w:ascii="Calibri" w:eastAsia="Times New Roman" w:hAnsi="Calibri" w:cs="Times New Roman"/>
                    <w:color w:val="000000"/>
                    <w:lang w:val="en-US"/>
                  </w:rPr>
                </w:rPrChange>
              </w:rPr>
            </w:pPr>
            <w:ins w:id="7081" w:author="Hardik Malhotra" w:date="2021-09-30T17:50:00Z">
              <w:r w:rsidRPr="00590BE8">
                <w:rPr>
                  <w:rFonts w:ascii="Verdana" w:eastAsia="Times New Roman" w:hAnsi="Verdana" w:cs="Times New Roman"/>
                  <w:color w:val="000000"/>
                  <w:sz w:val="18"/>
                  <w:szCs w:val="18"/>
                  <w:lang w:val="en-US"/>
                  <w:rPrChange w:id="7082" w:author="Hardik Malhotra" w:date="2021-09-30T17:52:00Z">
                    <w:rPr>
                      <w:rFonts w:ascii="Calibri" w:eastAsia="Times New Roman" w:hAnsi="Calibri" w:cs="Times New Roman"/>
                      <w:color w:val="000000"/>
                      <w:lang w:val="en-US"/>
                    </w:rPr>
                  </w:rPrChange>
                </w:rPr>
                <w:t>Nippon Steel Chemical &amp; Material Co., Ltd.</w:t>
              </w:r>
            </w:ins>
          </w:p>
        </w:tc>
        <w:tc>
          <w:tcPr>
            <w:tcW w:w="1366" w:type="dxa"/>
            <w:shd w:val="clear" w:color="auto" w:fill="auto"/>
            <w:noWrap/>
            <w:vAlign w:val="bottom"/>
            <w:hideMark/>
            <w:tcPrChange w:id="7083" w:author="Hardik Malhotra" w:date="2021-09-30T17:51:00Z">
              <w:tcPr>
                <w:tcW w:w="1366" w:type="dxa"/>
                <w:shd w:val="clear" w:color="auto" w:fill="auto"/>
                <w:noWrap/>
                <w:vAlign w:val="bottom"/>
                <w:hideMark/>
              </w:tcPr>
            </w:tcPrChange>
          </w:tcPr>
          <w:p w14:paraId="4A1E8F60" w14:textId="77777777" w:rsidR="00590BE8" w:rsidRPr="00590BE8" w:rsidRDefault="00590BE8" w:rsidP="00590BE8">
            <w:pPr>
              <w:spacing w:after="0" w:line="240" w:lineRule="auto"/>
              <w:rPr>
                <w:ins w:id="7084" w:author="Hardik Malhotra" w:date="2021-09-30T17:50:00Z"/>
                <w:rFonts w:ascii="Verdana" w:eastAsia="Times New Roman" w:hAnsi="Verdana" w:cs="Times New Roman"/>
                <w:color w:val="000000"/>
                <w:sz w:val="18"/>
                <w:szCs w:val="18"/>
                <w:lang w:val="en-US"/>
                <w:rPrChange w:id="7085" w:author="Hardik Malhotra" w:date="2021-09-30T17:52:00Z">
                  <w:rPr>
                    <w:ins w:id="7086" w:author="Hardik Malhotra" w:date="2021-09-30T17:50:00Z"/>
                    <w:rFonts w:ascii="Calibri" w:eastAsia="Times New Roman" w:hAnsi="Calibri" w:cs="Times New Roman"/>
                    <w:color w:val="000000"/>
                    <w:lang w:val="en-US"/>
                  </w:rPr>
                </w:rPrChange>
              </w:rPr>
            </w:pPr>
            <w:ins w:id="7087" w:author="Hardik Malhotra" w:date="2021-09-30T17:50:00Z">
              <w:r w:rsidRPr="00590BE8">
                <w:rPr>
                  <w:rFonts w:ascii="Verdana" w:eastAsia="Times New Roman" w:hAnsi="Verdana" w:cs="Times New Roman"/>
                  <w:color w:val="000000"/>
                  <w:sz w:val="18"/>
                  <w:szCs w:val="18"/>
                  <w:lang w:val="en-US"/>
                  <w:rPrChange w:id="7088" w:author="Hardik Malhotra" w:date="2021-09-30T17:52:00Z">
                    <w:rPr>
                      <w:rFonts w:ascii="Calibri" w:eastAsia="Times New Roman" w:hAnsi="Calibri" w:cs="Times New Roman"/>
                      <w:color w:val="000000"/>
                      <w:lang w:val="en-US"/>
                    </w:rPr>
                  </w:rPrChange>
                </w:rPr>
                <w:t>Japan</w:t>
              </w:r>
            </w:ins>
          </w:p>
        </w:tc>
        <w:tc>
          <w:tcPr>
            <w:tcW w:w="786" w:type="dxa"/>
            <w:shd w:val="clear" w:color="auto" w:fill="auto"/>
            <w:noWrap/>
            <w:vAlign w:val="bottom"/>
            <w:hideMark/>
            <w:tcPrChange w:id="7089" w:author="Hardik Malhotra" w:date="2021-09-30T17:51:00Z">
              <w:tcPr>
                <w:tcW w:w="786" w:type="dxa"/>
                <w:shd w:val="clear" w:color="auto" w:fill="auto"/>
                <w:noWrap/>
                <w:vAlign w:val="bottom"/>
                <w:hideMark/>
              </w:tcPr>
            </w:tcPrChange>
          </w:tcPr>
          <w:p w14:paraId="116F315E" w14:textId="77777777" w:rsidR="00590BE8" w:rsidRPr="00590BE8" w:rsidRDefault="00590BE8" w:rsidP="00590BE8">
            <w:pPr>
              <w:spacing w:after="0" w:line="240" w:lineRule="auto"/>
              <w:jc w:val="right"/>
              <w:rPr>
                <w:ins w:id="7090" w:author="Hardik Malhotra" w:date="2021-09-30T17:50:00Z"/>
                <w:rFonts w:ascii="Verdana" w:eastAsia="Times New Roman" w:hAnsi="Verdana" w:cs="Times New Roman"/>
                <w:color w:val="000000"/>
                <w:sz w:val="18"/>
                <w:szCs w:val="18"/>
                <w:lang w:val="en-US"/>
                <w:rPrChange w:id="7091" w:author="Hardik Malhotra" w:date="2021-09-30T17:52:00Z">
                  <w:rPr>
                    <w:ins w:id="7092" w:author="Hardik Malhotra" w:date="2021-09-30T17:50:00Z"/>
                    <w:rFonts w:ascii="Calibri" w:eastAsia="Times New Roman" w:hAnsi="Calibri" w:cs="Times New Roman"/>
                    <w:color w:val="000000"/>
                    <w:lang w:val="en-US"/>
                  </w:rPr>
                </w:rPrChange>
              </w:rPr>
            </w:pPr>
            <w:ins w:id="7093" w:author="Hardik Malhotra" w:date="2021-09-30T17:50:00Z">
              <w:r w:rsidRPr="00590BE8">
                <w:rPr>
                  <w:rFonts w:ascii="Verdana" w:eastAsia="Times New Roman" w:hAnsi="Verdana" w:cs="Times New Roman"/>
                  <w:color w:val="000000"/>
                  <w:sz w:val="18"/>
                  <w:szCs w:val="18"/>
                  <w:lang w:val="en-US"/>
                  <w:rPrChange w:id="7094" w:author="Hardik Malhotra" w:date="2021-09-30T17:52:00Z">
                    <w:rPr>
                      <w:rFonts w:ascii="Calibri" w:eastAsia="Times New Roman" w:hAnsi="Calibri" w:cs="Times New Roman"/>
                      <w:color w:val="000000"/>
                      <w:lang w:val="en-US"/>
                    </w:rPr>
                  </w:rPrChange>
                </w:rPr>
                <w:t>100</w:t>
              </w:r>
            </w:ins>
          </w:p>
        </w:tc>
        <w:tc>
          <w:tcPr>
            <w:tcW w:w="786" w:type="dxa"/>
            <w:shd w:val="clear" w:color="auto" w:fill="auto"/>
            <w:noWrap/>
            <w:vAlign w:val="bottom"/>
            <w:hideMark/>
            <w:tcPrChange w:id="7095" w:author="Hardik Malhotra" w:date="2021-09-30T17:51:00Z">
              <w:tcPr>
                <w:tcW w:w="786" w:type="dxa"/>
                <w:shd w:val="clear" w:color="auto" w:fill="auto"/>
                <w:noWrap/>
                <w:vAlign w:val="bottom"/>
                <w:hideMark/>
              </w:tcPr>
            </w:tcPrChange>
          </w:tcPr>
          <w:p w14:paraId="71C58E4E" w14:textId="77777777" w:rsidR="00590BE8" w:rsidRPr="00590BE8" w:rsidRDefault="00590BE8" w:rsidP="00590BE8">
            <w:pPr>
              <w:spacing w:after="0" w:line="240" w:lineRule="auto"/>
              <w:jc w:val="right"/>
              <w:rPr>
                <w:ins w:id="7096" w:author="Hardik Malhotra" w:date="2021-09-30T17:50:00Z"/>
                <w:rFonts w:ascii="Verdana" w:eastAsia="Times New Roman" w:hAnsi="Verdana" w:cs="Times New Roman"/>
                <w:color w:val="000000"/>
                <w:sz w:val="18"/>
                <w:szCs w:val="18"/>
                <w:lang w:val="en-US"/>
                <w:rPrChange w:id="7097" w:author="Hardik Malhotra" w:date="2021-09-30T17:52:00Z">
                  <w:rPr>
                    <w:ins w:id="7098" w:author="Hardik Malhotra" w:date="2021-09-30T17:50:00Z"/>
                    <w:rFonts w:ascii="Calibri" w:eastAsia="Times New Roman" w:hAnsi="Calibri" w:cs="Times New Roman"/>
                    <w:color w:val="000000"/>
                    <w:lang w:val="en-US"/>
                  </w:rPr>
                </w:rPrChange>
              </w:rPr>
            </w:pPr>
            <w:ins w:id="7099" w:author="Hardik Malhotra" w:date="2021-09-30T17:50:00Z">
              <w:r w:rsidRPr="00590BE8">
                <w:rPr>
                  <w:rFonts w:ascii="Verdana" w:eastAsia="Times New Roman" w:hAnsi="Verdana" w:cs="Times New Roman"/>
                  <w:color w:val="000000"/>
                  <w:sz w:val="18"/>
                  <w:szCs w:val="18"/>
                  <w:lang w:val="en-US"/>
                  <w:rPrChange w:id="7100" w:author="Hardik Malhotra" w:date="2021-09-30T17:52:00Z">
                    <w:rPr>
                      <w:rFonts w:ascii="Calibri" w:eastAsia="Times New Roman" w:hAnsi="Calibri" w:cs="Times New Roman"/>
                      <w:color w:val="000000"/>
                      <w:lang w:val="en-US"/>
                    </w:rPr>
                  </w:rPrChange>
                </w:rPr>
                <w:t>120</w:t>
              </w:r>
            </w:ins>
          </w:p>
        </w:tc>
        <w:tc>
          <w:tcPr>
            <w:tcW w:w="963" w:type="dxa"/>
            <w:shd w:val="clear" w:color="auto" w:fill="auto"/>
            <w:noWrap/>
            <w:vAlign w:val="bottom"/>
            <w:hideMark/>
            <w:tcPrChange w:id="7101" w:author="Hardik Malhotra" w:date="2021-09-30T17:51:00Z">
              <w:tcPr>
                <w:tcW w:w="963" w:type="dxa"/>
                <w:shd w:val="clear" w:color="auto" w:fill="auto"/>
                <w:noWrap/>
                <w:vAlign w:val="bottom"/>
                <w:hideMark/>
              </w:tcPr>
            </w:tcPrChange>
          </w:tcPr>
          <w:p w14:paraId="42F13827" w14:textId="77777777" w:rsidR="00590BE8" w:rsidRPr="00590BE8" w:rsidRDefault="00590BE8" w:rsidP="00590BE8">
            <w:pPr>
              <w:spacing w:after="0" w:line="240" w:lineRule="auto"/>
              <w:jc w:val="right"/>
              <w:rPr>
                <w:ins w:id="7102" w:author="Hardik Malhotra" w:date="2021-09-30T17:50:00Z"/>
                <w:rFonts w:ascii="Verdana" w:eastAsia="Times New Roman" w:hAnsi="Verdana" w:cs="Times New Roman"/>
                <w:color w:val="000000"/>
                <w:sz w:val="18"/>
                <w:szCs w:val="18"/>
                <w:lang w:val="en-US"/>
                <w:rPrChange w:id="7103" w:author="Hardik Malhotra" w:date="2021-09-30T17:52:00Z">
                  <w:rPr>
                    <w:ins w:id="7104" w:author="Hardik Malhotra" w:date="2021-09-30T17:50:00Z"/>
                    <w:rFonts w:ascii="Calibri" w:eastAsia="Times New Roman" w:hAnsi="Calibri" w:cs="Times New Roman"/>
                    <w:color w:val="000000"/>
                    <w:lang w:val="en-US"/>
                  </w:rPr>
                </w:rPrChange>
              </w:rPr>
            </w:pPr>
            <w:ins w:id="7105" w:author="Hardik Malhotra" w:date="2021-09-30T17:50:00Z">
              <w:r w:rsidRPr="00590BE8">
                <w:rPr>
                  <w:rFonts w:ascii="Verdana" w:eastAsia="Times New Roman" w:hAnsi="Verdana" w:cs="Times New Roman"/>
                  <w:color w:val="000000"/>
                  <w:sz w:val="18"/>
                  <w:szCs w:val="18"/>
                  <w:lang w:val="en-US"/>
                  <w:rPrChange w:id="7106" w:author="Hardik Malhotra" w:date="2021-09-30T17:52:00Z">
                    <w:rPr>
                      <w:rFonts w:ascii="Calibri" w:eastAsia="Times New Roman" w:hAnsi="Calibri" w:cs="Times New Roman"/>
                      <w:color w:val="000000"/>
                      <w:lang w:val="en-US"/>
                    </w:rPr>
                  </w:rPrChange>
                </w:rPr>
                <w:t>120</w:t>
              </w:r>
            </w:ins>
          </w:p>
        </w:tc>
        <w:tc>
          <w:tcPr>
            <w:tcW w:w="952" w:type="dxa"/>
            <w:shd w:val="clear" w:color="auto" w:fill="auto"/>
            <w:noWrap/>
            <w:vAlign w:val="bottom"/>
            <w:hideMark/>
            <w:tcPrChange w:id="7107" w:author="Hardik Malhotra" w:date="2021-09-30T17:51:00Z">
              <w:tcPr>
                <w:tcW w:w="952" w:type="dxa"/>
                <w:shd w:val="clear" w:color="auto" w:fill="auto"/>
                <w:noWrap/>
                <w:vAlign w:val="bottom"/>
                <w:hideMark/>
              </w:tcPr>
            </w:tcPrChange>
          </w:tcPr>
          <w:p w14:paraId="3B0406B6" w14:textId="77777777" w:rsidR="00590BE8" w:rsidRPr="00590BE8" w:rsidRDefault="00590BE8" w:rsidP="00590BE8">
            <w:pPr>
              <w:spacing w:after="0" w:line="240" w:lineRule="auto"/>
              <w:jc w:val="right"/>
              <w:rPr>
                <w:ins w:id="7108" w:author="Hardik Malhotra" w:date="2021-09-30T17:50:00Z"/>
                <w:rFonts w:ascii="Verdana" w:eastAsia="Times New Roman" w:hAnsi="Verdana" w:cs="Times New Roman"/>
                <w:color w:val="000000"/>
                <w:sz w:val="18"/>
                <w:szCs w:val="18"/>
                <w:lang w:val="en-US"/>
                <w:rPrChange w:id="7109" w:author="Hardik Malhotra" w:date="2021-09-30T17:52:00Z">
                  <w:rPr>
                    <w:ins w:id="7110" w:author="Hardik Malhotra" w:date="2021-09-30T17:50:00Z"/>
                    <w:rFonts w:ascii="Calibri" w:eastAsia="Times New Roman" w:hAnsi="Calibri" w:cs="Times New Roman"/>
                    <w:color w:val="000000"/>
                    <w:lang w:val="en-US"/>
                  </w:rPr>
                </w:rPrChange>
              </w:rPr>
            </w:pPr>
            <w:ins w:id="7111" w:author="Hardik Malhotra" w:date="2021-09-30T17:50:00Z">
              <w:r w:rsidRPr="00590BE8">
                <w:rPr>
                  <w:rFonts w:ascii="Verdana" w:eastAsia="Times New Roman" w:hAnsi="Verdana" w:cs="Times New Roman"/>
                  <w:color w:val="000000"/>
                  <w:sz w:val="18"/>
                  <w:szCs w:val="18"/>
                  <w:lang w:val="en-US"/>
                  <w:rPrChange w:id="7112" w:author="Hardik Malhotra" w:date="2021-09-30T17:52:00Z">
                    <w:rPr>
                      <w:rFonts w:ascii="Calibri" w:eastAsia="Times New Roman" w:hAnsi="Calibri" w:cs="Times New Roman"/>
                      <w:color w:val="000000"/>
                      <w:lang w:val="en-US"/>
                    </w:rPr>
                  </w:rPrChange>
                </w:rPr>
                <w:t>120</w:t>
              </w:r>
            </w:ins>
          </w:p>
        </w:tc>
        <w:tc>
          <w:tcPr>
            <w:tcW w:w="952" w:type="dxa"/>
            <w:shd w:val="clear" w:color="auto" w:fill="auto"/>
            <w:noWrap/>
            <w:vAlign w:val="bottom"/>
            <w:hideMark/>
            <w:tcPrChange w:id="7113" w:author="Hardik Malhotra" w:date="2021-09-30T17:51:00Z">
              <w:tcPr>
                <w:tcW w:w="952" w:type="dxa"/>
                <w:shd w:val="clear" w:color="auto" w:fill="auto"/>
                <w:noWrap/>
                <w:vAlign w:val="bottom"/>
                <w:hideMark/>
              </w:tcPr>
            </w:tcPrChange>
          </w:tcPr>
          <w:p w14:paraId="24824617" w14:textId="77777777" w:rsidR="00590BE8" w:rsidRPr="00590BE8" w:rsidRDefault="00590BE8" w:rsidP="00590BE8">
            <w:pPr>
              <w:spacing w:after="0" w:line="240" w:lineRule="auto"/>
              <w:jc w:val="right"/>
              <w:rPr>
                <w:ins w:id="7114" w:author="Hardik Malhotra" w:date="2021-09-30T17:50:00Z"/>
                <w:rFonts w:ascii="Verdana" w:eastAsia="Times New Roman" w:hAnsi="Verdana" w:cs="Times New Roman"/>
                <w:color w:val="000000"/>
                <w:sz w:val="18"/>
                <w:szCs w:val="18"/>
                <w:lang w:val="en-US"/>
                <w:rPrChange w:id="7115" w:author="Hardik Malhotra" w:date="2021-09-30T17:52:00Z">
                  <w:rPr>
                    <w:ins w:id="7116" w:author="Hardik Malhotra" w:date="2021-09-30T17:50:00Z"/>
                    <w:rFonts w:ascii="Calibri" w:eastAsia="Times New Roman" w:hAnsi="Calibri" w:cs="Times New Roman"/>
                    <w:color w:val="000000"/>
                    <w:lang w:val="en-US"/>
                  </w:rPr>
                </w:rPrChange>
              </w:rPr>
            </w:pPr>
            <w:ins w:id="7117" w:author="Hardik Malhotra" w:date="2021-09-30T17:50:00Z">
              <w:r w:rsidRPr="00590BE8">
                <w:rPr>
                  <w:rFonts w:ascii="Verdana" w:eastAsia="Times New Roman" w:hAnsi="Verdana" w:cs="Times New Roman"/>
                  <w:color w:val="000000"/>
                  <w:sz w:val="18"/>
                  <w:szCs w:val="18"/>
                  <w:lang w:val="en-US"/>
                  <w:rPrChange w:id="7118" w:author="Hardik Malhotra" w:date="2021-09-30T17:52:00Z">
                    <w:rPr>
                      <w:rFonts w:ascii="Calibri" w:eastAsia="Times New Roman" w:hAnsi="Calibri" w:cs="Times New Roman"/>
                      <w:color w:val="000000"/>
                      <w:lang w:val="en-US"/>
                    </w:rPr>
                  </w:rPrChange>
                </w:rPr>
                <w:t>120</w:t>
              </w:r>
            </w:ins>
          </w:p>
        </w:tc>
      </w:tr>
      <w:tr w:rsidR="00590BE8" w:rsidRPr="00590BE8" w14:paraId="518E424B" w14:textId="77777777" w:rsidTr="00590BE8">
        <w:trPr>
          <w:trHeight w:val="303"/>
          <w:ins w:id="7119" w:author="Hardik Malhotra" w:date="2021-09-30T17:50:00Z"/>
          <w:trPrChange w:id="7120" w:author="Hardik Malhotra" w:date="2021-09-30T17:51:00Z">
            <w:trPr>
              <w:trHeight w:val="303"/>
            </w:trPr>
          </w:trPrChange>
        </w:trPr>
        <w:tc>
          <w:tcPr>
            <w:tcW w:w="4329" w:type="dxa"/>
            <w:shd w:val="clear" w:color="auto" w:fill="auto"/>
            <w:noWrap/>
            <w:vAlign w:val="center"/>
            <w:hideMark/>
            <w:tcPrChange w:id="7121" w:author="Hardik Malhotra" w:date="2021-09-30T17:51:00Z">
              <w:tcPr>
                <w:tcW w:w="4329" w:type="dxa"/>
                <w:shd w:val="clear" w:color="auto" w:fill="auto"/>
                <w:noWrap/>
                <w:vAlign w:val="center"/>
                <w:hideMark/>
              </w:tcPr>
            </w:tcPrChange>
          </w:tcPr>
          <w:p w14:paraId="6B9B34B7" w14:textId="77777777" w:rsidR="00590BE8" w:rsidRPr="00590BE8" w:rsidRDefault="00590BE8" w:rsidP="005858C1">
            <w:pPr>
              <w:spacing w:after="0" w:line="240" w:lineRule="auto"/>
              <w:rPr>
                <w:ins w:id="7122" w:author="Hardik Malhotra" w:date="2021-09-30T17:50:00Z"/>
                <w:rFonts w:ascii="Verdana" w:eastAsia="Times New Roman" w:hAnsi="Verdana" w:cs="Times New Roman"/>
                <w:color w:val="000000"/>
                <w:sz w:val="18"/>
                <w:szCs w:val="18"/>
                <w:lang w:val="en-US"/>
                <w:rPrChange w:id="7123" w:author="Hardik Malhotra" w:date="2021-09-30T17:52:00Z">
                  <w:rPr>
                    <w:ins w:id="7124" w:author="Hardik Malhotra" w:date="2021-09-30T17:50:00Z"/>
                    <w:rFonts w:ascii="Calibri" w:eastAsia="Times New Roman" w:hAnsi="Calibri" w:cs="Times New Roman"/>
                    <w:color w:val="000000"/>
                    <w:lang w:val="en-US"/>
                  </w:rPr>
                </w:rPrChange>
              </w:rPr>
            </w:pPr>
            <w:ins w:id="7125" w:author="Hardik Malhotra" w:date="2021-09-30T17:50:00Z">
              <w:r w:rsidRPr="00590BE8">
                <w:rPr>
                  <w:rFonts w:ascii="Verdana" w:eastAsia="Times New Roman" w:hAnsi="Verdana" w:cs="Times New Roman"/>
                  <w:color w:val="000000"/>
                  <w:sz w:val="18"/>
                  <w:szCs w:val="18"/>
                  <w:lang w:val="en-US"/>
                  <w:rPrChange w:id="7126" w:author="Hardik Malhotra" w:date="2021-09-30T17:52:00Z">
                    <w:rPr>
                      <w:rFonts w:ascii="Calibri" w:eastAsia="Times New Roman" w:hAnsi="Calibri" w:cs="Times New Roman"/>
                      <w:color w:val="000000"/>
                      <w:lang w:val="en-US"/>
                    </w:rPr>
                  </w:rPrChange>
                </w:rPr>
                <w:t>NAMA Chemicals</w:t>
              </w:r>
            </w:ins>
          </w:p>
        </w:tc>
        <w:tc>
          <w:tcPr>
            <w:tcW w:w="1366" w:type="dxa"/>
            <w:shd w:val="clear" w:color="auto" w:fill="auto"/>
            <w:noWrap/>
            <w:vAlign w:val="bottom"/>
            <w:hideMark/>
            <w:tcPrChange w:id="7127" w:author="Hardik Malhotra" w:date="2021-09-30T17:51:00Z">
              <w:tcPr>
                <w:tcW w:w="1366" w:type="dxa"/>
                <w:shd w:val="clear" w:color="auto" w:fill="auto"/>
                <w:noWrap/>
                <w:vAlign w:val="bottom"/>
                <w:hideMark/>
              </w:tcPr>
            </w:tcPrChange>
          </w:tcPr>
          <w:p w14:paraId="3C424418" w14:textId="77777777" w:rsidR="00590BE8" w:rsidRPr="00590BE8" w:rsidRDefault="00590BE8" w:rsidP="00590BE8">
            <w:pPr>
              <w:spacing w:after="0" w:line="240" w:lineRule="auto"/>
              <w:rPr>
                <w:ins w:id="7128" w:author="Hardik Malhotra" w:date="2021-09-30T17:50:00Z"/>
                <w:rFonts w:ascii="Verdana" w:eastAsia="Times New Roman" w:hAnsi="Verdana" w:cs="Times New Roman"/>
                <w:color w:val="000000"/>
                <w:sz w:val="18"/>
                <w:szCs w:val="18"/>
                <w:lang w:val="en-US"/>
                <w:rPrChange w:id="7129" w:author="Hardik Malhotra" w:date="2021-09-30T17:52:00Z">
                  <w:rPr>
                    <w:ins w:id="7130" w:author="Hardik Malhotra" w:date="2021-09-30T17:50:00Z"/>
                    <w:rFonts w:ascii="Calibri" w:eastAsia="Times New Roman" w:hAnsi="Calibri" w:cs="Times New Roman"/>
                    <w:color w:val="000000"/>
                    <w:lang w:val="en-US"/>
                  </w:rPr>
                </w:rPrChange>
              </w:rPr>
            </w:pPr>
            <w:ins w:id="7131" w:author="Hardik Malhotra" w:date="2021-09-30T17:50:00Z">
              <w:r w:rsidRPr="00590BE8">
                <w:rPr>
                  <w:rFonts w:ascii="Verdana" w:eastAsia="Times New Roman" w:hAnsi="Verdana" w:cs="Times New Roman"/>
                  <w:color w:val="000000"/>
                  <w:sz w:val="18"/>
                  <w:szCs w:val="18"/>
                  <w:lang w:val="en-US"/>
                  <w:rPrChange w:id="7132" w:author="Hardik Malhotra" w:date="2021-09-30T17:52:00Z">
                    <w:rPr>
                      <w:rFonts w:ascii="Calibri" w:eastAsia="Times New Roman" w:hAnsi="Calibri" w:cs="Times New Roman"/>
                      <w:color w:val="000000"/>
                      <w:lang w:val="en-US"/>
                    </w:rPr>
                  </w:rPrChange>
                </w:rPr>
                <w:t>Saudi Arabia</w:t>
              </w:r>
            </w:ins>
          </w:p>
        </w:tc>
        <w:tc>
          <w:tcPr>
            <w:tcW w:w="786" w:type="dxa"/>
            <w:shd w:val="clear" w:color="auto" w:fill="auto"/>
            <w:noWrap/>
            <w:vAlign w:val="bottom"/>
            <w:hideMark/>
            <w:tcPrChange w:id="7133" w:author="Hardik Malhotra" w:date="2021-09-30T17:51:00Z">
              <w:tcPr>
                <w:tcW w:w="786" w:type="dxa"/>
                <w:shd w:val="clear" w:color="auto" w:fill="auto"/>
                <w:noWrap/>
                <w:vAlign w:val="bottom"/>
                <w:hideMark/>
              </w:tcPr>
            </w:tcPrChange>
          </w:tcPr>
          <w:p w14:paraId="553B310C" w14:textId="77777777" w:rsidR="00590BE8" w:rsidRPr="00590BE8" w:rsidRDefault="00590BE8" w:rsidP="00590BE8">
            <w:pPr>
              <w:spacing w:after="0" w:line="240" w:lineRule="auto"/>
              <w:jc w:val="right"/>
              <w:rPr>
                <w:ins w:id="7134" w:author="Hardik Malhotra" w:date="2021-09-30T17:50:00Z"/>
                <w:rFonts w:ascii="Verdana" w:eastAsia="Times New Roman" w:hAnsi="Verdana" w:cs="Times New Roman"/>
                <w:color w:val="000000"/>
                <w:sz w:val="18"/>
                <w:szCs w:val="18"/>
                <w:lang w:val="en-US"/>
                <w:rPrChange w:id="7135" w:author="Hardik Malhotra" w:date="2021-09-30T17:52:00Z">
                  <w:rPr>
                    <w:ins w:id="7136" w:author="Hardik Malhotra" w:date="2021-09-30T17:50:00Z"/>
                    <w:rFonts w:ascii="Calibri" w:eastAsia="Times New Roman" w:hAnsi="Calibri" w:cs="Times New Roman"/>
                    <w:color w:val="000000"/>
                    <w:lang w:val="en-US"/>
                  </w:rPr>
                </w:rPrChange>
              </w:rPr>
            </w:pPr>
            <w:ins w:id="7137" w:author="Hardik Malhotra" w:date="2021-09-30T17:50:00Z">
              <w:r w:rsidRPr="00590BE8">
                <w:rPr>
                  <w:rFonts w:ascii="Verdana" w:eastAsia="Times New Roman" w:hAnsi="Verdana" w:cs="Times New Roman"/>
                  <w:color w:val="000000"/>
                  <w:sz w:val="18"/>
                  <w:szCs w:val="18"/>
                  <w:lang w:val="en-US"/>
                  <w:rPrChange w:id="7138" w:author="Hardik Malhotra" w:date="2021-09-30T17:52:00Z">
                    <w:rPr>
                      <w:rFonts w:ascii="Calibri" w:eastAsia="Times New Roman" w:hAnsi="Calibri" w:cs="Times New Roman"/>
                      <w:color w:val="000000"/>
                      <w:lang w:val="en-US"/>
                    </w:rPr>
                  </w:rPrChange>
                </w:rPr>
                <w:t>120</w:t>
              </w:r>
            </w:ins>
          </w:p>
        </w:tc>
        <w:tc>
          <w:tcPr>
            <w:tcW w:w="786" w:type="dxa"/>
            <w:shd w:val="clear" w:color="auto" w:fill="auto"/>
            <w:noWrap/>
            <w:vAlign w:val="bottom"/>
            <w:hideMark/>
            <w:tcPrChange w:id="7139" w:author="Hardik Malhotra" w:date="2021-09-30T17:51:00Z">
              <w:tcPr>
                <w:tcW w:w="786" w:type="dxa"/>
                <w:shd w:val="clear" w:color="auto" w:fill="auto"/>
                <w:noWrap/>
                <w:vAlign w:val="bottom"/>
                <w:hideMark/>
              </w:tcPr>
            </w:tcPrChange>
          </w:tcPr>
          <w:p w14:paraId="5AD57B84" w14:textId="77777777" w:rsidR="00590BE8" w:rsidRPr="00590BE8" w:rsidRDefault="00590BE8" w:rsidP="00590BE8">
            <w:pPr>
              <w:spacing w:after="0" w:line="240" w:lineRule="auto"/>
              <w:jc w:val="right"/>
              <w:rPr>
                <w:ins w:id="7140" w:author="Hardik Malhotra" w:date="2021-09-30T17:50:00Z"/>
                <w:rFonts w:ascii="Verdana" w:eastAsia="Times New Roman" w:hAnsi="Verdana" w:cs="Times New Roman"/>
                <w:color w:val="000000"/>
                <w:sz w:val="18"/>
                <w:szCs w:val="18"/>
                <w:lang w:val="en-US"/>
                <w:rPrChange w:id="7141" w:author="Hardik Malhotra" w:date="2021-09-30T17:52:00Z">
                  <w:rPr>
                    <w:ins w:id="7142" w:author="Hardik Malhotra" w:date="2021-09-30T17:50:00Z"/>
                    <w:rFonts w:ascii="Calibri" w:eastAsia="Times New Roman" w:hAnsi="Calibri" w:cs="Times New Roman"/>
                    <w:color w:val="000000"/>
                    <w:lang w:val="en-US"/>
                  </w:rPr>
                </w:rPrChange>
              </w:rPr>
            </w:pPr>
            <w:ins w:id="7143" w:author="Hardik Malhotra" w:date="2021-09-30T17:50:00Z">
              <w:r w:rsidRPr="00590BE8">
                <w:rPr>
                  <w:rFonts w:ascii="Verdana" w:eastAsia="Times New Roman" w:hAnsi="Verdana" w:cs="Times New Roman"/>
                  <w:color w:val="000000"/>
                  <w:sz w:val="18"/>
                  <w:szCs w:val="18"/>
                  <w:lang w:val="en-US"/>
                  <w:rPrChange w:id="7144" w:author="Hardik Malhotra" w:date="2021-09-30T17:52:00Z">
                    <w:rPr>
                      <w:rFonts w:ascii="Calibri" w:eastAsia="Times New Roman" w:hAnsi="Calibri" w:cs="Times New Roman"/>
                      <w:color w:val="000000"/>
                      <w:lang w:val="en-US"/>
                    </w:rPr>
                  </w:rPrChange>
                </w:rPr>
                <w:t>120</w:t>
              </w:r>
            </w:ins>
          </w:p>
        </w:tc>
        <w:tc>
          <w:tcPr>
            <w:tcW w:w="963" w:type="dxa"/>
            <w:shd w:val="clear" w:color="auto" w:fill="auto"/>
            <w:noWrap/>
            <w:vAlign w:val="bottom"/>
            <w:hideMark/>
            <w:tcPrChange w:id="7145" w:author="Hardik Malhotra" w:date="2021-09-30T17:51:00Z">
              <w:tcPr>
                <w:tcW w:w="963" w:type="dxa"/>
                <w:shd w:val="clear" w:color="auto" w:fill="auto"/>
                <w:noWrap/>
                <w:vAlign w:val="bottom"/>
                <w:hideMark/>
              </w:tcPr>
            </w:tcPrChange>
          </w:tcPr>
          <w:p w14:paraId="4AF04ED8" w14:textId="77777777" w:rsidR="00590BE8" w:rsidRPr="00590BE8" w:rsidRDefault="00590BE8" w:rsidP="00590BE8">
            <w:pPr>
              <w:spacing w:after="0" w:line="240" w:lineRule="auto"/>
              <w:jc w:val="right"/>
              <w:rPr>
                <w:ins w:id="7146" w:author="Hardik Malhotra" w:date="2021-09-30T17:50:00Z"/>
                <w:rFonts w:ascii="Verdana" w:eastAsia="Times New Roman" w:hAnsi="Verdana" w:cs="Times New Roman"/>
                <w:color w:val="000000"/>
                <w:sz w:val="18"/>
                <w:szCs w:val="18"/>
                <w:lang w:val="en-US"/>
                <w:rPrChange w:id="7147" w:author="Hardik Malhotra" w:date="2021-09-30T17:52:00Z">
                  <w:rPr>
                    <w:ins w:id="7148" w:author="Hardik Malhotra" w:date="2021-09-30T17:50:00Z"/>
                    <w:rFonts w:ascii="Calibri" w:eastAsia="Times New Roman" w:hAnsi="Calibri" w:cs="Times New Roman"/>
                    <w:color w:val="000000"/>
                    <w:lang w:val="en-US"/>
                  </w:rPr>
                </w:rPrChange>
              </w:rPr>
            </w:pPr>
            <w:ins w:id="7149" w:author="Hardik Malhotra" w:date="2021-09-30T17:50:00Z">
              <w:r w:rsidRPr="00590BE8">
                <w:rPr>
                  <w:rFonts w:ascii="Verdana" w:eastAsia="Times New Roman" w:hAnsi="Verdana" w:cs="Times New Roman"/>
                  <w:color w:val="000000"/>
                  <w:sz w:val="18"/>
                  <w:szCs w:val="18"/>
                  <w:lang w:val="en-US"/>
                  <w:rPrChange w:id="7150" w:author="Hardik Malhotra" w:date="2021-09-30T17:52:00Z">
                    <w:rPr>
                      <w:rFonts w:ascii="Calibri" w:eastAsia="Times New Roman" w:hAnsi="Calibri" w:cs="Times New Roman"/>
                      <w:color w:val="000000"/>
                      <w:lang w:val="en-US"/>
                    </w:rPr>
                  </w:rPrChange>
                </w:rPr>
                <w:t>120</w:t>
              </w:r>
            </w:ins>
          </w:p>
        </w:tc>
        <w:tc>
          <w:tcPr>
            <w:tcW w:w="952" w:type="dxa"/>
            <w:shd w:val="clear" w:color="auto" w:fill="auto"/>
            <w:noWrap/>
            <w:vAlign w:val="bottom"/>
            <w:hideMark/>
            <w:tcPrChange w:id="7151" w:author="Hardik Malhotra" w:date="2021-09-30T17:51:00Z">
              <w:tcPr>
                <w:tcW w:w="952" w:type="dxa"/>
                <w:shd w:val="clear" w:color="auto" w:fill="auto"/>
                <w:noWrap/>
                <w:vAlign w:val="bottom"/>
                <w:hideMark/>
              </w:tcPr>
            </w:tcPrChange>
          </w:tcPr>
          <w:p w14:paraId="000D90C9" w14:textId="77777777" w:rsidR="00590BE8" w:rsidRPr="00590BE8" w:rsidRDefault="00590BE8" w:rsidP="00590BE8">
            <w:pPr>
              <w:spacing w:after="0" w:line="240" w:lineRule="auto"/>
              <w:jc w:val="right"/>
              <w:rPr>
                <w:ins w:id="7152" w:author="Hardik Malhotra" w:date="2021-09-30T17:50:00Z"/>
                <w:rFonts w:ascii="Verdana" w:eastAsia="Times New Roman" w:hAnsi="Verdana" w:cs="Times New Roman"/>
                <w:color w:val="000000"/>
                <w:sz w:val="18"/>
                <w:szCs w:val="18"/>
                <w:lang w:val="en-US"/>
                <w:rPrChange w:id="7153" w:author="Hardik Malhotra" w:date="2021-09-30T17:52:00Z">
                  <w:rPr>
                    <w:ins w:id="7154" w:author="Hardik Malhotra" w:date="2021-09-30T17:50:00Z"/>
                    <w:rFonts w:ascii="Calibri" w:eastAsia="Times New Roman" w:hAnsi="Calibri" w:cs="Times New Roman"/>
                    <w:color w:val="000000"/>
                    <w:lang w:val="en-US"/>
                  </w:rPr>
                </w:rPrChange>
              </w:rPr>
            </w:pPr>
            <w:ins w:id="7155" w:author="Hardik Malhotra" w:date="2021-09-30T17:50:00Z">
              <w:r w:rsidRPr="00590BE8">
                <w:rPr>
                  <w:rFonts w:ascii="Verdana" w:eastAsia="Times New Roman" w:hAnsi="Verdana" w:cs="Times New Roman"/>
                  <w:color w:val="000000"/>
                  <w:sz w:val="18"/>
                  <w:szCs w:val="18"/>
                  <w:lang w:val="en-US"/>
                  <w:rPrChange w:id="7156" w:author="Hardik Malhotra" w:date="2021-09-30T17:52:00Z">
                    <w:rPr>
                      <w:rFonts w:ascii="Calibri" w:eastAsia="Times New Roman" w:hAnsi="Calibri" w:cs="Times New Roman"/>
                      <w:color w:val="000000"/>
                      <w:lang w:val="en-US"/>
                    </w:rPr>
                  </w:rPrChange>
                </w:rPr>
                <w:t>120</w:t>
              </w:r>
            </w:ins>
          </w:p>
        </w:tc>
        <w:tc>
          <w:tcPr>
            <w:tcW w:w="952" w:type="dxa"/>
            <w:shd w:val="clear" w:color="auto" w:fill="auto"/>
            <w:noWrap/>
            <w:vAlign w:val="bottom"/>
            <w:hideMark/>
            <w:tcPrChange w:id="7157" w:author="Hardik Malhotra" w:date="2021-09-30T17:51:00Z">
              <w:tcPr>
                <w:tcW w:w="952" w:type="dxa"/>
                <w:shd w:val="clear" w:color="auto" w:fill="auto"/>
                <w:noWrap/>
                <w:vAlign w:val="bottom"/>
                <w:hideMark/>
              </w:tcPr>
            </w:tcPrChange>
          </w:tcPr>
          <w:p w14:paraId="23781A1B" w14:textId="6CB3F05A" w:rsidR="00590BE8" w:rsidRPr="00590BE8" w:rsidRDefault="00590BE8" w:rsidP="00590BE8">
            <w:pPr>
              <w:spacing w:after="0" w:line="240" w:lineRule="auto"/>
              <w:jc w:val="right"/>
              <w:rPr>
                <w:ins w:id="7158" w:author="Hardik Malhotra" w:date="2021-09-30T17:50:00Z"/>
                <w:rFonts w:ascii="Verdana" w:eastAsia="Times New Roman" w:hAnsi="Verdana" w:cs="Times New Roman"/>
                <w:color w:val="000000"/>
                <w:sz w:val="18"/>
                <w:szCs w:val="18"/>
                <w:lang w:val="en-US"/>
                <w:rPrChange w:id="7159" w:author="Hardik Malhotra" w:date="2021-09-30T17:52:00Z">
                  <w:rPr>
                    <w:ins w:id="7160" w:author="Hardik Malhotra" w:date="2021-09-30T17:50:00Z"/>
                    <w:rFonts w:ascii="Calibri" w:eastAsia="Times New Roman" w:hAnsi="Calibri" w:cs="Times New Roman"/>
                    <w:color w:val="000000"/>
                    <w:lang w:val="en-US"/>
                  </w:rPr>
                </w:rPrChange>
              </w:rPr>
            </w:pPr>
            <w:ins w:id="7161" w:author="Hardik Malhotra" w:date="2021-09-30T17:50:00Z">
              <w:r w:rsidRPr="00590BE8">
                <w:rPr>
                  <w:rFonts w:ascii="Verdana" w:eastAsia="Times New Roman" w:hAnsi="Verdana" w:cs="Times New Roman"/>
                  <w:color w:val="000000"/>
                  <w:sz w:val="18"/>
                  <w:szCs w:val="18"/>
                  <w:lang w:val="en-US"/>
                  <w:rPrChange w:id="7162" w:author="Hardik Malhotra" w:date="2021-09-30T17:52:00Z">
                    <w:rPr>
                      <w:rFonts w:ascii="Calibri" w:eastAsia="Times New Roman" w:hAnsi="Calibri" w:cs="Times New Roman"/>
                      <w:color w:val="000000"/>
                      <w:lang w:val="en-US"/>
                    </w:rPr>
                  </w:rPrChange>
                </w:rPr>
                <w:t>120</w:t>
              </w:r>
            </w:ins>
          </w:p>
        </w:tc>
      </w:tr>
      <w:tr w:rsidR="00590BE8" w:rsidRPr="00590BE8" w14:paraId="22F30F73" w14:textId="77777777" w:rsidTr="00590BE8">
        <w:trPr>
          <w:trHeight w:val="303"/>
          <w:ins w:id="7163" w:author="Hardik Malhotra" w:date="2021-09-30T17:50:00Z"/>
          <w:trPrChange w:id="7164" w:author="Hardik Malhotra" w:date="2021-09-30T17:51:00Z">
            <w:trPr>
              <w:trHeight w:val="303"/>
            </w:trPr>
          </w:trPrChange>
        </w:trPr>
        <w:tc>
          <w:tcPr>
            <w:tcW w:w="4329" w:type="dxa"/>
            <w:shd w:val="clear" w:color="auto" w:fill="auto"/>
            <w:noWrap/>
            <w:vAlign w:val="center"/>
            <w:hideMark/>
            <w:tcPrChange w:id="7165" w:author="Hardik Malhotra" w:date="2021-09-30T17:51:00Z">
              <w:tcPr>
                <w:tcW w:w="4329" w:type="dxa"/>
                <w:shd w:val="clear" w:color="auto" w:fill="auto"/>
                <w:noWrap/>
                <w:vAlign w:val="center"/>
                <w:hideMark/>
              </w:tcPr>
            </w:tcPrChange>
          </w:tcPr>
          <w:p w14:paraId="59921F78" w14:textId="77777777" w:rsidR="00590BE8" w:rsidRPr="00590BE8" w:rsidRDefault="00590BE8" w:rsidP="005858C1">
            <w:pPr>
              <w:spacing w:after="0" w:line="240" w:lineRule="auto"/>
              <w:rPr>
                <w:ins w:id="7166" w:author="Hardik Malhotra" w:date="2021-09-30T17:50:00Z"/>
                <w:rFonts w:ascii="Verdana" w:eastAsia="Times New Roman" w:hAnsi="Verdana" w:cs="Times New Roman"/>
                <w:color w:val="000000"/>
                <w:sz w:val="18"/>
                <w:szCs w:val="18"/>
                <w:lang w:val="en-US"/>
                <w:rPrChange w:id="7167" w:author="Hardik Malhotra" w:date="2021-09-30T17:52:00Z">
                  <w:rPr>
                    <w:ins w:id="7168" w:author="Hardik Malhotra" w:date="2021-09-30T17:50:00Z"/>
                    <w:rFonts w:ascii="Calibri" w:eastAsia="Times New Roman" w:hAnsi="Calibri" w:cs="Times New Roman"/>
                    <w:color w:val="000000"/>
                    <w:lang w:val="en-US"/>
                  </w:rPr>
                </w:rPrChange>
              </w:rPr>
            </w:pPr>
            <w:ins w:id="7169" w:author="Hardik Malhotra" w:date="2021-09-30T17:50:00Z">
              <w:r w:rsidRPr="00590BE8">
                <w:rPr>
                  <w:rFonts w:ascii="Verdana" w:eastAsia="Times New Roman" w:hAnsi="Verdana" w:cs="Times New Roman"/>
                  <w:color w:val="000000"/>
                  <w:sz w:val="18"/>
                  <w:szCs w:val="18"/>
                  <w:lang w:val="en-US"/>
                  <w:rPrChange w:id="7170" w:author="Hardik Malhotra" w:date="2021-09-30T17:52:00Z">
                    <w:rPr>
                      <w:rFonts w:ascii="Calibri" w:eastAsia="Times New Roman" w:hAnsi="Calibri" w:cs="Times New Roman"/>
                      <w:color w:val="000000"/>
                      <w:lang w:val="en-US"/>
                    </w:rPr>
                  </w:rPrChange>
                </w:rPr>
                <w:t>Zhuhai Hongchang Electronic Material Co Ltd</w:t>
              </w:r>
            </w:ins>
          </w:p>
        </w:tc>
        <w:tc>
          <w:tcPr>
            <w:tcW w:w="1366" w:type="dxa"/>
            <w:shd w:val="clear" w:color="auto" w:fill="auto"/>
            <w:noWrap/>
            <w:vAlign w:val="bottom"/>
            <w:hideMark/>
            <w:tcPrChange w:id="7171" w:author="Hardik Malhotra" w:date="2021-09-30T17:51:00Z">
              <w:tcPr>
                <w:tcW w:w="1366" w:type="dxa"/>
                <w:shd w:val="clear" w:color="auto" w:fill="auto"/>
                <w:noWrap/>
                <w:vAlign w:val="bottom"/>
                <w:hideMark/>
              </w:tcPr>
            </w:tcPrChange>
          </w:tcPr>
          <w:p w14:paraId="55CE31D5" w14:textId="77777777" w:rsidR="00590BE8" w:rsidRPr="00590BE8" w:rsidRDefault="00590BE8" w:rsidP="00590BE8">
            <w:pPr>
              <w:spacing w:after="0" w:line="240" w:lineRule="auto"/>
              <w:rPr>
                <w:ins w:id="7172" w:author="Hardik Malhotra" w:date="2021-09-30T17:50:00Z"/>
                <w:rFonts w:ascii="Verdana" w:eastAsia="Times New Roman" w:hAnsi="Verdana" w:cs="Times New Roman"/>
                <w:color w:val="000000"/>
                <w:sz w:val="18"/>
                <w:szCs w:val="18"/>
                <w:lang w:val="en-US"/>
                <w:rPrChange w:id="7173" w:author="Hardik Malhotra" w:date="2021-09-30T17:52:00Z">
                  <w:rPr>
                    <w:ins w:id="7174" w:author="Hardik Malhotra" w:date="2021-09-30T17:50:00Z"/>
                    <w:rFonts w:ascii="Calibri" w:eastAsia="Times New Roman" w:hAnsi="Calibri" w:cs="Times New Roman"/>
                    <w:color w:val="000000"/>
                    <w:lang w:val="en-US"/>
                  </w:rPr>
                </w:rPrChange>
              </w:rPr>
            </w:pPr>
            <w:ins w:id="7175" w:author="Hardik Malhotra" w:date="2021-09-30T17:50:00Z">
              <w:r w:rsidRPr="00590BE8">
                <w:rPr>
                  <w:rFonts w:ascii="Verdana" w:eastAsia="Times New Roman" w:hAnsi="Verdana" w:cs="Times New Roman"/>
                  <w:color w:val="000000"/>
                  <w:sz w:val="18"/>
                  <w:szCs w:val="18"/>
                  <w:lang w:val="en-US"/>
                  <w:rPrChange w:id="7176" w:author="Hardik Malhotra" w:date="2021-09-30T17:52:00Z">
                    <w:rPr>
                      <w:rFonts w:ascii="Calibri" w:eastAsia="Times New Roman" w:hAnsi="Calibri" w:cs="Times New Roman"/>
                      <w:color w:val="000000"/>
                      <w:lang w:val="en-US"/>
                    </w:rPr>
                  </w:rPrChange>
                </w:rPr>
                <w:t>China</w:t>
              </w:r>
            </w:ins>
          </w:p>
        </w:tc>
        <w:tc>
          <w:tcPr>
            <w:tcW w:w="786" w:type="dxa"/>
            <w:shd w:val="clear" w:color="auto" w:fill="auto"/>
            <w:noWrap/>
            <w:vAlign w:val="bottom"/>
            <w:hideMark/>
            <w:tcPrChange w:id="7177" w:author="Hardik Malhotra" w:date="2021-09-30T17:51:00Z">
              <w:tcPr>
                <w:tcW w:w="786" w:type="dxa"/>
                <w:shd w:val="clear" w:color="auto" w:fill="auto"/>
                <w:noWrap/>
                <w:vAlign w:val="bottom"/>
                <w:hideMark/>
              </w:tcPr>
            </w:tcPrChange>
          </w:tcPr>
          <w:p w14:paraId="625AA027" w14:textId="77777777" w:rsidR="00590BE8" w:rsidRPr="00590BE8" w:rsidRDefault="00590BE8" w:rsidP="00590BE8">
            <w:pPr>
              <w:spacing w:after="0" w:line="240" w:lineRule="auto"/>
              <w:jc w:val="right"/>
              <w:rPr>
                <w:ins w:id="7178" w:author="Hardik Malhotra" w:date="2021-09-30T17:50:00Z"/>
                <w:rFonts w:ascii="Verdana" w:eastAsia="Times New Roman" w:hAnsi="Verdana" w:cs="Times New Roman"/>
                <w:color w:val="000000"/>
                <w:sz w:val="18"/>
                <w:szCs w:val="18"/>
                <w:lang w:val="en-US"/>
                <w:rPrChange w:id="7179" w:author="Hardik Malhotra" w:date="2021-09-30T17:52:00Z">
                  <w:rPr>
                    <w:ins w:id="7180" w:author="Hardik Malhotra" w:date="2021-09-30T17:50:00Z"/>
                    <w:rFonts w:ascii="Calibri" w:eastAsia="Times New Roman" w:hAnsi="Calibri" w:cs="Times New Roman"/>
                    <w:color w:val="000000"/>
                    <w:lang w:val="en-US"/>
                  </w:rPr>
                </w:rPrChange>
              </w:rPr>
            </w:pPr>
            <w:ins w:id="7181" w:author="Hardik Malhotra" w:date="2021-09-30T17:50:00Z">
              <w:r w:rsidRPr="00590BE8">
                <w:rPr>
                  <w:rFonts w:ascii="Verdana" w:eastAsia="Times New Roman" w:hAnsi="Verdana" w:cs="Times New Roman"/>
                  <w:color w:val="000000"/>
                  <w:sz w:val="18"/>
                  <w:szCs w:val="18"/>
                  <w:lang w:val="en-US"/>
                  <w:rPrChange w:id="7182" w:author="Hardik Malhotra" w:date="2021-09-30T17:52:00Z">
                    <w:rPr>
                      <w:rFonts w:ascii="Calibri" w:eastAsia="Times New Roman" w:hAnsi="Calibri" w:cs="Times New Roman"/>
                      <w:color w:val="000000"/>
                      <w:lang w:val="en-US"/>
                    </w:rPr>
                  </w:rPrChange>
                </w:rPr>
                <w:t>117</w:t>
              </w:r>
            </w:ins>
          </w:p>
        </w:tc>
        <w:tc>
          <w:tcPr>
            <w:tcW w:w="786" w:type="dxa"/>
            <w:shd w:val="clear" w:color="auto" w:fill="auto"/>
            <w:noWrap/>
            <w:vAlign w:val="bottom"/>
            <w:hideMark/>
            <w:tcPrChange w:id="7183" w:author="Hardik Malhotra" w:date="2021-09-30T17:51:00Z">
              <w:tcPr>
                <w:tcW w:w="786" w:type="dxa"/>
                <w:shd w:val="clear" w:color="auto" w:fill="auto"/>
                <w:noWrap/>
                <w:vAlign w:val="bottom"/>
                <w:hideMark/>
              </w:tcPr>
            </w:tcPrChange>
          </w:tcPr>
          <w:p w14:paraId="49BEE7F6" w14:textId="77777777" w:rsidR="00590BE8" w:rsidRPr="00590BE8" w:rsidRDefault="00590BE8" w:rsidP="00590BE8">
            <w:pPr>
              <w:spacing w:after="0" w:line="240" w:lineRule="auto"/>
              <w:jc w:val="right"/>
              <w:rPr>
                <w:ins w:id="7184" w:author="Hardik Malhotra" w:date="2021-09-30T17:50:00Z"/>
                <w:rFonts w:ascii="Verdana" w:eastAsia="Times New Roman" w:hAnsi="Verdana" w:cs="Times New Roman"/>
                <w:color w:val="000000"/>
                <w:sz w:val="18"/>
                <w:szCs w:val="18"/>
                <w:lang w:val="en-US"/>
                <w:rPrChange w:id="7185" w:author="Hardik Malhotra" w:date="2021-09-30T17:52:00Z">
                  <w:rPr>
                    <w:ins w:id="7186" w:author="Hardik Malhotra" w:date="2021-09-30T17:50:00Z"/>
                    <w:rFonts w:ascii="Calibri" w:eastAsia="Times New Roman" w:hAnsi="Calibri" w:cs="Times New Roman"/>
                    <w:color w:val="000000"/>
                    <w:lang w:val="en-US"/>
                  </w:rPr>
                </w:rPrChange>
              </w:rPr>
            </w:pPr>
            <w:ins w:id="7187" w:author="Hardik Malhotra" w:date="2021-09-30T17:50:00Z">
              <w:r w:rsidRPr="00590BE8">
                <w:rPr>
                  <w:rFonts w:ascii="Verdana" w:eastAsia="Times New Roman" w:hAnsi="Verdana" w:cs="Times New Roman"/>
                  <w:color w:val="000000"/>
                  <w:sz w:val="18"/>
                  <w:szCs w:val="18"/>
                  <w:lang w:val="en-US"/>
                  <w:rPrChange w:id="7188" w:author="Hardik Malhotra" w:date="2021-09-30T17:52:00Z">
                    <w:rPr>
                      <w:rFonts w:ascii="Calibri" w:eastAsia="Times New Roman" w:hAnsi="Calibri" w:cs="Times New Roman"/>
                      <w:color w:val="000000"/>
                      <w:lang w:val="en-US"/>
                    </w:rPr>
                  </w:rPrChange>
                </w:rPr>
                <w:t>117</w:t>
              </w:r>
            </w:ins>
          </w:p>
        </w:tc>
        <w:tc>
          <w:tcPr>
            <w:tcW w:w="963" w:type="dxa"/>
            <w:shd w:val="clear" w:color="auto" w:fill="auto"/>
            <w:noWrap/>
            <w:vAlign w:val="bottom"/>
            <w:hideMark/>
            <w:tcPrChange w:id="7189" w:author="Hardik Malhotra" w:date="2021-09-30T17:51:00Z">
              <w:tcPr>
                <w:tcW w:w="963" w:type="dxa"/>
                <w:shd w:val="clear" w:color="auto" w:fill="auto"/>
                <w:noWrap/>
                <w:vAlign w:val="bottom"/>
                <w:hideMark/>
              </w:tcPr>
            </w:tcPrChange>
          </w:tcPr>
          <w:p w14:paraId="3BD5A282" w14:textId="77777777" w:rsidR="00590BE8" w:rsidRPr="00590BE8" w:rsidRDefault="00590BE8" w:rsidP="00590BE8">
            <w:pPr>
              <w:spacing w:after="0" w:line="240" w:lineRule="auto"/>
              <w:jc w:val="right"/>
              <w:rPr>
                <w:ins w:id="7190" w:author="Hardik Malhotra" w:date="2021-09-30T17:50:00Z"/>
                <w:rFonts w:ascii="Verdana" w:eastAsia="Times New Roman" w:hAnsi="Verdana" w:cs="Times New Roman"/>
                <w:color w:val="000000"/>
                <w:sz w:val="18"/>
                <w:szCs w:val="18"/>
                <w:lang w:val="en-US"/>
                <w:rPrChange w:id="7191" w:author="Hardik Malhotra" w:date="2021-09-30T17:52:00Z">
                  <w:rPr>
                    <w:ins w:id="7192" w:author="Hardik Malhotra" w:date="2021-09-30T17:50:00Z"/>
                    <w:rFonts w:ascii="Calibri" w:eastAsia="Times New Roman" w:hAnsi="Calibri" w:cs="Times New Roman"/>
                    <w:color w:val="000000"/>
                    <w:lang w:val="en-US"/>
                  </w:rPr>
                </w:rPrChange>
              </w:rPr>
            </w:pPr>
            <w:ins w:id="7193" w:author="Hardik Malhotra" w:date="2021-09-30T17:50:00Z">
              <w:r w:rsidRPr="00590BE8">
                <w:rPr>
                  <w:rFonts w:ascii="Verdana" w:eastAsia="Times New Roman" w:hAnsi="Verdana" w:cs="Times New Roman"/>
                  <w:color w:val="000000"/>
                  <w:sz w:val="18"/>
                  <w:szCs w:val="18"/>
                  <w:lang w:val="en-US"/>
                  <w:rPrChange w:id="7194" w:author="Hardik Malhotra" w:date="2021-09-30T17:52:00Z">
                    <w:rPr>
                      <w:rFonts w:ascii="Calibri" w:eastAsia="Times New Roman" w:hAnsi="Calibri" w:cs="Times New Roman"/>
                      <w:color w:val="000000"/>
                      <w:lang w:val="en-US"/>
                    </w:rPr>
                  </w:rPrChange>
                </w:rPr>
                <w:t>117</w:t>
              </w:r>
            </w:ins>
          </w:p>
        </w:tc>
        <w:tc>
          <w:tcPr>
            <w:tcW w:w="952" w:type="dxa"/>
            <w:shd w:val="clear" w:color="auto" w:fill="auto"/>
            <w:noWrap/>
            <w:vAlign w:val="bottom"/>
            <w:hideMark/>
            <w:tcPrChange w:id="7195" w:author="Hardik Malhotra" w:date="2021-09-30T17:51:00Z">
              <w:tcPr>
                <w:tcW w:w="952" w:type="dxa"/>
                <w:shd w:val="clear" w:color="auto" w:fill="auto"/>
                <w:noWrap/>
                <w:vAlign w:val="bottom"/>
                <w:hideMark/>
              </w:tcPr>
            </w:tcPrChange>
          </w:tcPr>
          <w:p w14:paraId="0DC81C69" w14:textId="77777777" w:rsidR="00590BE8" w:rsidRPr="00590BE8" w:rsidRDefault="00590BE8" w:rsidP="00590BE8">
            <w:pPr>
              <w:spacing w:after="0" w:line="240" w:lineRule="auto"/>
              <w:jc w:val="right"/>
              <w:rPr>
                <w:ins w:id="7196" w:author="Hardik Malhotra" w:date="2021-09-30T17:50:00Z"/>
                <w:rFonts w:ascii="Verdana" w:eastAsia="Times New Roman" w:hAnsi="Verdana" w:cs="Times New Roman"/>
                <w:color w:val="000000"/>
                <w:sz w:val="18"/>
                <w:szCs w:val="18"/>
                <w:lang w:val="en-US"/>
                <w:rPrChange w:id="7197" w:author="Hardik Malhotra" w:date="2021-09-30T17:52:00Z">
                  <w:rPr>
                    <w:ins w:id="7198" w:author="Hardik Malhotra" w:date="2021-09-30T17:50:00Z"/>
                    <w:rFonts w:ascii="Calibri" w:eastAsia="Times New Roman" w:hAnsi="Calibri" w:cs="Times New Roman"/>
                    <w:color w:val="000000"/>
                    <w:lang w:val="en-US"/>
                  </w:rPr>
                </w:rPrChange>
              </w:rPr>
            </w:pPr>
            <w:ins w:id="7199" w:author="Hardik Malhotra" w:date="2021-09-30T17:50:00Z">
              <w:r w:rsidRPr="00590BE8">
                <w:rPr>
                  <w:rFonts w:ascii="Verdana" w:eastAsia="Times New Roman" w:hAnsi="Verdana" w:cs="Times New Roman"/>
                  <w:color w:val="000000"/>
                  <w:sz w:val="18"/>
                  <w:szCs w:val="18"/>
                  <w:lang w:val="en-US"/>
                  <w:rPrChange w:id="7200" w:author="Hardik Malhotra" w:date="2021-09-30T17:52:00Z">
                    <w:rPr>
                      <w:rFonts w:ascii="Calibri" w:eastAsia="Times New Roman" w:hAnsi="Calibri" w:cs="Times New Roman"/>
                      <w:color w:val="000000"/>
                      <w:lang w:val="en-US"/>
                    </w:rPr>
                  </w:rPrChange>
                </w:rPr>
                <w:t>117</w:t>
              </w:r>
            </w:ins>
          </w:p>
        </w:tc>
        <w:tc>
          <w:tcPr>
            <w:tcW w:w="952" w:type="dxa"/>
            <w:shd w:val="clear" w:color="auto" w:fill="auto"/>
            <w:noWrap/>
            <w:vAlign w:val="bottom"/>
            <w:hideMark/>
            <w:tcPrChange w:id="7201" w:author="Hardik Malhotra" w:date="2021-09-30T17:51:00Z">
              <w:tcPr>
                <w:tcW w:w="952" w:type="dxa"/>
                <w:shd w:val="clear" w:color="auto" w:fill="auto"/>
                <w:noWrap/>
                <w:vAlign w:val="bottom"/>
                <w:hideMark/>
              </w:tcPr>
            </w:tcPrChange>
          </w:tcPr>
          <w:p w14:paraId="50F6B10D" w14:textId="77777777" w:rsidR="00590BE8" w:rsidRPr="00590BE8" w:rsidRDefault="00590BE8" w:rsidP="00590BE8">
            <w:pPr>
              <w:spacing w:after="0" w:line="240" w:lineRule="auto"/>
              <w:jc w:val="right"/>
              <w:rPr>
                <w:ins w:id="7202" w:author="Hardik Malhotra" w:date="2021-09-30T17:50:00Z"/>
                <w:rFonts w:ascii="Verdana" w:eastAsia="Times New Roman" w:hAnsi="Verdana" w:cs="Times New Roman"/>
                <w:color w:val="000000"/>
                <w:sz w:val="18"/>
                <w:szCs w:val="18"/>
                <w:lang w:val="en-US"/>
                <w:rPrChange w:id="7203" w:author="Hardik Malhotra" w:date="2021-09-30T17:52:00Z">
                  <w:rPr>
                    <w:ins w:id="7204" w:author="Hardik Malhotra" w:date="2021-09-30T17:50:00Z"/>
                    <w:rFonts w:ascii="Calibri" w:eastAsia="Times New Roman" w:hAnsi="Calibri" w:cs="Times New Roman"/>
                    <w:color w:val="000000"/>
                    <w:lang w:val="en-US"/>
                  </w:rPr>
                </w:rPrChange>
              </w:rPr>
            </w:pPr>
            <w:ins w:id="7205" w:author="Hardik Malhotra" w:date="2021-09-30T17:50:00Z">
              <w:r w:rsidRPr="00590BE8">
                <w:rPr>
                  <w:rFonts w:ascii="Verdana" w:eastAsia="Times New Roman" w:hAnsi="Verdana" w:cs="Times New Roman"/>
                  <w:color w:val="000000"/>
                  <w:sz w:val="18"/>
                  <w:szCs w:val="18"/>
                  <w:lang w:val="en-US"/>
                  <w:rPrChange w:id="7206" w:author="Hardik Malhotra" w:date="2021-09-30T17:52:00Z">
                    <w:rPr>
                      <w:rFonts w:ascii="Calibri" w:eastAsia="Times New Roman" w:hAnsi="Calibri" w:cs="Times New Roman"/>
                      <w:color w:val="000000"/>
                      <w:lang w:val="en-US"/>
                    </w:rPr>
                  </w:rPrChange>
                </w:rPr>
                <w:t>117</w:t>
              </w:r>
            </w:ins>
          </w:p>
        </w:tc>
      </w:tr>
      <w:tr w:rsidR="00590BE8" w:rsidRPr="00590BE8" w14:paraId="07330C27" w14:textId="77777777" w:rsidTr="00590BE8">
        <w:trPr>
          <w:trHeight w:val="303"/>
          <w:ins w:id="7207" w:author="Hardik Malhotra" w:date="2021-09-30T17:50:00Z"/>
          <w:trPrChange w:id="7208" w:author="Hardik Malhotra" w:date="2021-09-30T17:51:00Z">
            <w:trPr>
              <w:trHeight w:val="303"/>
            </w:trPr>
          </w:trPrChange>
        </w:trPr>
        <w:tc>
          <w:tcPr>
            <w:tcW w:w="4329" w:type="dxa"/>
            <w:shd w:val="clear" w:color="auto" w:fill="auto"/>
            <w:noWrap/>
            <w:vAlign w:val="center"/>
            <w:hideMark/>
            <w:tcPrChange w:id="7209" w:author="Hardik Malhotra" w:date="2021-09-30T17:51:00Z">
              <w:tcPr>
                <w:tcW w:w="4329" w:type="dxa"/>
                <w:shd w:val="clear" w:color="auto" w:fill="auto"/>
                <w:noWrap/>
                <w:vAlign w:val="center"/>
                <w:hideMark/>
              </w:tcPr>
            </w:tcPrChange>
          </w:tcPr>
          <w:p w14:paraId="61A46C71" w14:textId="77777777" w:rsidR="00590BE8" w:rsidRPr="00590BE8" w:rsidRDefault="00590BE8" w:rsidP="005858C1">
            <w:pPr>
              <w:spacing w:after="0" w:line="240" w:lineRule="auto"/>
              <w:rPr>
                <w:ins w:id="7210" w:author="Hardik Malhotra" w:date="2021-09-30T17:50:00Z"/>
                <w:rFonts w:ascii="Verdana" w:eastAsia="Times New Roman" w:hAnsi="Verdana" w:cs="Times New Roman"/>
                <w:color w:val="000000"/>
                <w:sz w:val="18"/>
                <w:szCs w:val="18"/>
                <w:lang w:val="en-US"/>
                <w:rPrChange w:id="7211" w:author="Hardik Malhotra" w:date="2021-09-30T17:52:00Z">
                  <w:rPr>
                    <w:ins w:id="7212" w:author="Hardik Malhotra" w:date="2021-09-30T17:50:00Z"/>
                    <w:rFonts w:ascii="Calibri" w:eastAsia="Times New Roman" w:hAnsi="Calibri" w:cs="Times New Roman"/>
                    <w:color w:val="000000"/>
                    <w:lang w:val="en-US"/>
                  </w:rPr>
                </w:rPrChange>
              </w:rPr>
            </w:pPr>
            <w:ins w:id="7213" w:author="Hardik Malhotra" w:date="2021-09-30T17:50:00Z">
              <w:r w:rsidRPr="00590BE8">
                <w:rPr>
                  <w:rFonts w:ascii="Verdana" w:eastAsia="Times New Roman" w:hAnsi="Verdana" w:cs="Times New Roman"/>
                  <w:color w:val="000000"/>
                  <w:sz w:val="18"/>
                  <w:szCs w:val="18"/>
                  <w:lang w:val="en-US"/>
                  <w:rPrChange w:id="7214" w:author="Hardik Malhotra" w:date="2021-09-30T17:52:00Z">
                    <w:rPr>
                      <w:rFonts w:ascii="Calibri" w:eastAsia="Times New Roman" w:hAnsi="Calibri" w:cs="Times New Roman"/>
                      <w:color w:val="000000"/>
                      <w:lang w:val="en-US"/>
                    </w:rPr>
                  </w:rPrChange>
                </w:rPr>
                <w:t>Chang Chung Plastics Co Ltd</w:t>
              </w:r>
            </w:ins>
          </w:p>
        </w:tc>
        <w:tc>
          <w:tcPr>
            <w:tcW w:w="1366" w:type="dxa"/>
            <w:shd w:val="clear" w:color="auto" w:fill="auto"/>
            <w:noWrap/>
            <w:vAlign w:val="bottom"/>
            <w:hideMark/>
            <w:tcPrChange w:id="7215" w:author="Hardik Malhotra" w:date="2021-09-30T17:51:00Z">
              <w:tcPr>
                <w:tcW w:w="1366" w:type="dxa"/>
                <w:shd w:val="clear" w:color="auto" w:fill="auto"/>
                <w:noWrap/>
                <w:vAlign w:val="bottom"/>
                <w:hideMark/>
              </w:tcPr>
            </w:tcPrChange>
          </w:tcPr>
          <w:p w14:paraId="7BE117B2" w14:textId="77777777" w:rsidR="00590BE8" w:rsidRPr="00590BE8" w:rsidRDefault="00590BE8" w:rsidP="00590BE8">
            <w:pPr>
              <w:spacing w:after="0" w:line="240" w:lineRule="auto"/>
              <w:rPr>
                <w:ins w:id="7216" w:author="Hardik Malhotra" w:date="2021-09-30T17:50:00Z"/>
                <w:rFonts w:ascii="Verdana" w:eastAsia="Times New Roman" w:hAnsi="Verdana" w:cs="Times New Roman"/>
                <w:color w:val="000000"/>
                <w:sz w:val="18"/>
                <w:szCs w:val="18"/>
                <w:lang w:val="en-US"/>
                <w:rPrChange w:id="7217" w:author="Hardik Malhotra" w:date="2021-09-30T17:52:00Z">
                  <w:rPr>
                    <w:ins w:id="7218" w:author="Hardik Malhotra" w:date="2021-09-30T17:50:00Z"/>
                    <w:rFonts w:ascii="Calibri" w:eastAsia="Times New Roman" w:hAnsi="Calibri" w:cs="Times New Roman"/>
                    <w:color w:val="000000"/>
                    <w:lang w:val="en-US"/>
                  </w:rPr>
                </w:rPrChange>
              </w:rPr>
            </w:pPr>
            <w:ins w:id="7219" w:author="Hardik Malhotra" w:date="2021-09-30T17:50:00Z">
              <w:r w:rsidRPr="00590BE8">
                <w:rPr>
                  <w:rFonts w:ascii="Verdana" w:eastAsia="Times New Roman" w:hAnsi="Verdana" w:cs="Times New Roman"/>
                  <w:color w:val="000000"/>
                  <w:sz w:val="18"/>
                  <w:szCs w:val="18"/>
                  <w:lang w:val="en-US"/>
                  <w:rPrChange w:id="7220" w:author="Hardik Malhotra" w:date="2021-09-30T17:52:00Z">
                    <w:rPr>
                      <w:rFonts w:ascii="Calibri" w:eastAsia="Times New Roman" w:hAnsi="Calibri" w:cs="Times New Roman"/>
                      <w:color w:val="000000"/>
                      <w:lang w:val="en-US"/>
                    </w:rPr>
                  </w:rPrChange>
                </w:rPr>
                <w:t>Taiwan</w:t>
              </w:r>
            </w:ins>
          </w:p>
        </w:tc>
        <w:tc>
          <w:tcPr>
            <w:tcW w:w="786" w:type="dxa"/>
            <w:shd w:val="clear" w:color="auto" w:fill="auto"/>
            <w:noWrap/>
            <w:vAlign w:val="bottom"/>
            <w:hideMark/>
            <w:tcPrChange w:id="7221" w:author="Hardik Malhotra" w:date="2021-09-30T17:51:00Z">
              <w:tcPr>
                <w:tcW w:w="786" w:type="dxa"/>
                <w:shd w:val="clear" w:color="auto" w:fill="auto"/>
                <w:noWrap/>
                <w:vAlign w:val="bottom"/>
                <w:hideMark/>
              </w:tcPr>
            </w:tcPrChange>
          </w:tcPr>
          <w:p w14:paraId="0556F00B" w14:textId="77777777" w:rsidR="00590BE8" w:rsidRPr="00590BE8" w:rsidRDefault="00590BE8" w:rsidP="00590BE8">
            <w:pPr>
              <w:spacing w:after="0" w:line="240" w:lineRule="auto"/>
              <w:jc w:val="right"/>
              <w:rPr>
                <w:ins w:id="7222" w:author="Hardik Malhotra" w:date="2021-09-30T17:50:00Z"/>
                <w:rFonts w:ascii="Verdana" w:eastAsia="Times New Roman" w:hAnsi="Verdana" w:cs="Times New Roman"/>
                <w:color w:val="000000"/>
                <w:sz w:val="18"/>
                <w:szCs w:val="18"/>
                <w:lang w:val="en-US"/>
                <w:rPrChange w:id="7223" w:author="Hardik Malhotra" w:date="2021-09-30T17:52:00Z">
                  <w:rPr>
                    <w:ins w:id="7224" w:author="Hardik Malhotra" w:date="2021-09-30T17:50:00Z"/>
                    <w:rFonts w:ascii="Calibri" w:eastAsia="Times New Roman" w:hAnsi="Calibri" w:cs="Times New Roman"/>
                    <w:color w:val="000000"/>
                    <w:lang w:val="en-US"/>
                  </w:rPr>
                </w:rPrChange>
              </w:rPr>
            </w:pPr>
            <w:ins w:id="7225" w:author="Hardik Malhotra" w:date="2021-09-30T17:50:00Z">
              <w:r w:rsidRPr="00590BE8">
                <w:rPr>
                  <w:rFonts w:ascii="Verdana" w:eastAsia="Times New Roman" w:hAnsi="Verdana" w:cs="Times New Roman"/>
                  <w:color w:val="000000"/>
                  <w:sz w:val="18"/>
                  <w:szCs w:val="18"/>
                  <w:lang w:val="en-US"/>
                  <w:rPrChange w:id="7226" w:author="Hardik Malhotra" w:date="2021-09-30T17:52:00Z">
                    <w:rPr>
                      <w:rFonts w:ascii="Calibri" w:eastAsia="Times New Roman" w:hAnsi="Calibri" w:cs="Times New Roman"/>
                      <w:color w:val="000000"/>
                      <w:lang w:val="en-US"/>
                    </w:rPr>
                  </w:rPrChange>
                </w:rPr>
                <w:t>50</w:t>
              </w:r>
            </w:ins>
          </w:p>
        </w:tc>
        <w:tc>
          <w:tcPr>
            <w:tcW w:w="786" w:type="dxa"/>
            <w:shd w:val="clear" w:color="auto" w:fill="auto"/>
            <w:noWrap/>
            <w:vAlign w:val="bottom"/>
            <w:hideMark/>
            <w:tcPrChange w:id="7227" w:author="Hardik Malhotra" w:date="2021-09-30T17:51:00Z">
              <w:tcPr>
                <w:tcW w:w="786" w:type="dxa"/>
                <w:shd w:val="clear" w:color="auto" w:fill="auto"/>
                <w:noWrap/>
                <w:vAlign w:val="bottom"/>
                <w:hideMark/>
              </w:tcPr>
            </w:tcPrChange>
          </w:tcPr>
          <w:p w14:paraId="73438A85" w14:textId="77777777" w:rsidR="00590BE8" w:rsidRPr="00590BE8" w:rsidRDefault="00590BE8" w:rsidP="00590BE8">
            <w:pPr>
              <w:spacing w:after="0" w:line="240" w:lineRule="auto"/>
              <w:jc w:val="right"/>
              <w:rPr>
                <w:ins w:id="7228" w:author="Hardik Malhotra" w:date="2021-09-30T17:50:00Z"/>
                <w:rFonts w:ascii="Verdana" w:eastAsia="Times New Roman" w:hAnsi="Verdana" w:cs="Times New Roman"/>
                <w:color w:val="000000"/>
                <w:sz w:val="18"/>
                <w:szCs w:val="18"/>
                <w:lang w:val="en-US"/>
                <w:rPrChange w:id="7229" w:author="Hardik Malhotra" w:date="2021-09-30T17:52:00Z">
                  <w:rPr>
                    <w:ins w:id="7230" w:author="Hardik Malhotra" w:date="2021-09-30T17:50:00Z"/>
                    <w:rFonts w:ascii="Calibri" w:eastAsia="Times New Roman" w:hAnsi="Calibri" w:cs="Times New Roman"/>
                    <w:color w:val="000000"/>
                    <w:lang w:val="en-US"/>
                  </w:rPr>
                </w:rPrChange>
              </w:rPr>
            </w:pPr>
            <w:ins w:id="7231" w:author="Hardik Malhotra" w:date="2021-09-30T17:50:00Z">
              <w:r w:rsidRPr="00590BE8">
                <w:rPr>
                  <w:rFonts w:ascii="Verdana" w:eastAsia="Times New Roman" w:hAnsi="Verdana" w:cs="Times New Roman"/>
                  <w:color w:val="000000"/>
                  <w:sz w:val="18"/>
                  <w:szCs w:val="18"/>
                  <w:lang w:val="en-US"/>
                  <w:rPrChange w:id="7232" w:author="Hardik Malhotra" w:date="2021-09-30T17:52:00Z">
                    <w:rPr>
                      <w:rFonts w:ascii="Calibri" w:eastAsia="Times New Roman" w:hAnsi="Calibri" w:cs="Times New Roman"/>
                      <w:color w:val="000000"/>
                      <w:lang w:val="en-US"/>
                    </w:rPr>
                  </w:rPrChange>
                </w:rPr>
                <w:t>100</w:t>
              </w:r>
            </w:ins>
          </w:p>
        </w:tc>
        <w:tc>
          <w:tcPr>
            <w:tcW w:w="963" w:type="dxa"/>
            <w:shd w:val="clear" w:color="auto" w:fill="auto"/>
            <w:noWrap/>
            <w:vAlign w:val="bottom"/>
            <w:hideMark/>
            <w:tcPrChange w:id="7233" w:author="Hardik Malhotra" w:date="2021-09-30T17:51:00Z">
              <w:tcPr>
                <w:tcW w:w="963" w:type="dxa"/>
                <w:shd w:val="clear" w:color="auto" w:fill="auto"/>
                <w:noWrap/>
                <w:vAlign w:val="bottom"/>
                <w:hideMark/>
              </w:tcPr>
            </w:tcPrChange>
          </w:tcPr>
          <w:p w14:paraId="0125F6D3" w14:textId="77777777" w:rsidR="00590BE8" w:rsidRPr="00590BE8" w:rsidRDefault="00590BE8" w:rsidP="00590BE8">
            <w:pPr>
              <w:spacing w:after="0" w:line="240" w:lineRule="auto"/>
              <w:jc w:val="right"/>
              <w:rPr>
                <w:ins w:id="7234" w:author="Hardik Malhotra" w:date="2021-09-30T17:50:00Z"/>
                <w:rFonts w:ascii="Verdana" w:eastAsia="Times New Roman" w:hAnsi="Verdana" w:cs="Times New Roman"/>
                <w:color w:val="000000"/>
                <w:sz w:val="18"/>
                <w:szCs w:val="18"/>
                <w:lang w:val="en-US"/>
                <w:rPrChange w:id="7235" w:author="Hardik Malhotra" w:date="2021-09-30T17:52:00Z">
                  <w:rPr>
                    <w:ins w:id="7236" w:author="Hardik Malhotra" w:date="2021-09-30T17:50:00Z"/>
                    <w:rFonts w:ascii="Calibri" w:eastAsia="Times New Roman" w:hAnsi="Calibri" w:cs="Times New Roman"/>
                    <w:color w:val="000000"/>
                    <w:lang w:val="en-US"/>
                  </w:rPr>
                </w:rPrChange>
              </w:rPr>
            </w:pPr>
            <w:ins w:id="7237" w:author="Hardik Malhotra" w:date="2021-09-30T17:50:00Z">
              <w:r w:rsidRPr="00590BE8">
                <w:rPr>
                  <w:rFonts w:ascii="Verdana" w:eastAsia="Times New Roman" w:hAnsi="Verdana" w:cs="Times New Roman"/>
                  <w:color w:val="000000"/>
                  <w:sz w:val="18"/>
                  <w:szCs w:val="18"/>
                  <w:lang w:val="en-US"/>
                  <w:rPrChange w:id="7238" w:author="Hardik Malhotra" w:date="2021-09-30T17:52:00Z">
                    <w:rPr>
                      <w:rFonts w:ascii="Calibri" w:eastAsia="Times New Roman" w:hAnsi="Calibri" w:cs="Times New Roman"/>
                      <w:color w:val="000000"/>
                      <w:lang w:val="en-US"/>
                    </w:rPr>
                  </w:rPrChange>
                </w:rPr>
                <w:t>100</w:t>
              </w:r>
            </w:ins>
          </w:p>
        </w:tc>
        <w:tc>
          <w:tcPr>
            <w:tcW w:w="952" w:type="dxa"/>
            <w:shd w:val="clear" w:color="auto" w:fill="auto"/>
            <w:noWrap/>
            <w:vAlign w:val="bottom"/>
            <w:hideMark/>
            <w:tcPrChange w:id="7239" w:author="Hardik Malhotra" w:date="2021-09-30T17:51:00Z">
              <w:tcPr>
                <w:tcW w:w="952" w:type="dxa"/>
                <w:shd w:val="clear" w:color="auto" w:fill="auto"/>
                <w:noWrap/>
                <w:vAlign w:val="bottom"/>
                <w:hideMark/>
              </w:tcPr>
            </w:tcPrChange>
          </w:tcPr>
          <w:p w14:paraId="287A9C59" w14:textId="77777777" w:rsidR="00590BE8" w:rsidRPr="00590BE8" w:rsidRDefault="00590BE8" w:rsidP="00590BE8">
            <w:pPr>
              <w:spacing w:after="0" w:line="240" w:lineRule="auto"/>
              <w:jc w:val="right"/>
              <w:rPr>
                <w:ins w:id="7240" w:author="Hardik Malhotra" w:date="2021-09-30T17:50:00Z"/>
                <w:rFonts w:ascii="Verdana" w:eastAsia="Times New Roman" w:hAnsi="Verdana" w:cs="Times New Roman"/>
                <w:color w:val="000000"/>
                <w:sz w:val="18"/>
                <w:szCs w:val="18"/>
                <w:lang w:val="en-US"/>
                <w:rPrChange w:id="7241" w:author="Hardik Malhotra" w:date="2021-09-30T17:52:00Z">
                  <w:rPr>
                    <w:ins w:id="7242" w:author="Hardik Malhotra" w:date="2021-09-30T17:50:00Z"/>
                    <w:rFonts w:ascii="Calibri" w:eastAsia="Times New Roman" w:hAnsi="Calibri" w:cs="Times New Roman"/>
                    <w:color w:val="000000"/>
                    <w:lang w:val="en-US"/>
                  </w:rPr>
                </w:rPrChange>
              </w:rPr>
            </w:pPr>
            <w:ins w:id="7243" w:author="Hardik Malhotra" w:date="2021-09-30T17:50:00Z">
              <w:r w:rsidRPr="00590BE8">
                <w:rPr>
                  <w:rFonts w:ascii="Verdana" w:eastAsia="Times New Roman" w:hAnsi="Verdana" w:cs="Times New Roman"/>
                  <w:color w:val="000000"/>
                  <w:sz w:val="18"/>
                  <w:szCs w:val="18"/>
                  <w:lang w:val="en-US"/>
                  <w:rPrChange w:id="7244" w:author="Hardik Malhotra" w:date="2021-09-30T17:52:00Z">
                    <w:rPr>
                      <w:rFonts w:ascii="Calibri" w:eastAsia="Times New Roman" w:hAnsi="Calibri" w:cs="Times New Roman"/>
                      <w:color w:val="000000"/>
                      <w:lang w:val="en-US"/>
                    </w:rPr>
                  </w:rPrChange>
                </w:rPr>
                <w:t>100</w:t>
              </w:r>
            </w:ins>
          </w:p>
        </w:tc>
        <w:tc>
          <w:tcPr>
            <w:tcW w:w="952" w:type="dxa"/>
            <w:shd w:val="clear" w:color="auto" w:fill="auto"/>
            <w:noWrap/>
            <w:vAlign w:val="bottom"/>
            <w:hideMark/>
            <w:tcPrChange w:id="7245" w:author="Hardik Malhotra" w:date="2021-09-30T17:51:00Z">
              <w:tcPr>
                <w:tcW w:w="952" w:type="dxa"/>
                <w:shd w:val="clear" w:color="auto" w:fill="auto"/>
                <w:noWrap/>
                <w:vAlign w:val="bottom"/>
                <w:hideMark/>
              </w:tcPr>
            </w:tcPrChange>
          </w:tcPr>
          <w:p w14:paraId="02CCD5CF" w14:textId="77777777" w:rsidR="00590BE8" w:rsidRPr="00590BE8" w:rsidRDefault="00590BE8" w:rsidP="00590BE8">
            <w:pPr>
              <w:spacing w:after="0" w:line="240" w:lineRule="auto"/>
              <w:jc w:val="right"/>
              <w:rPr>
                <w:ins w:id="7246" w:author="Hardik Malhotra" w:date="2021-09-30T17:50:00Z"/>
                <w:rFonts w:ascii="Verdana" w:eastAsia="Times New Roman" w:hAnsi="Verdana" w:cs="Times New Roman"/>
                <w:color w:val="000000"/>
                <w:sz w:val="18"/>
                <w:szCs w:val="18"/>
                <w:lang w:val="en-US"/>
                <w:rPrChange w:id="7247" w:author="Hardik Malhotra" w:date="2021-09-30T17:52:00Z">
                  <w:rPr>
                    <w:ins w:id="7248" w:author="Hardik Malhotra" w:date="2021-09-30T17:50:00Z"/>
                    <w:rFonts w:ascii="Calibri" w:eastAsia="Times New Roman" w:hAnsi="Calibri" w:cs="Times New Roman"/>
                    <w:color w:val="000000"/>
                    <w:lang w:val="en-US"/>
                  </w:rPr>
                </w:rPrChange>
              </w:rPr>
            </w:pPr>
            <w:ins w:id="7249" w:author="Hardik Malhotra" w:date="2021-09-30T17:50:00Z">
              <w:r w:rsidRPr="00590BE8">
                <w:rPr>
                  <w:rFonts w:ascii="Verdana" w:eastAsia="Times New Roman" w:hAnsi="Verdana" w:cs="Times New Roman"/>
                  <w:color w:val="000000"/>
                  <w:sz w:val="18"/>
                  <w:szCs w:val="18"/>
                  <w:lang w:val="en-US"/>
                  <w:rPrChange w:id="7250" w:author="Hardik Malhotra" w:date="2021-09-30T17:52:00Z">
                    <w:rPr>
                      <w:rFonts w:ascii="Calibri" w:eastAsia="Times New Roman" w:hAnsi="Calibri" w:cs="Times New Roman"/>
                      <w:color w:val="000000"/>
                      <w:lang w:val="en-US"/>
                    </w:rPr>
                  </w:rPrChange>
                </w:rPr>
                <w:t>100</w:t>
              </w:r>
            </w:ins>
          </w:p>
        </w:tc>
      </w:tr>
      <w:tr w:rsidR="00590BE8" w:rsidRPr="00590BE8" w14:paraId="3FAA52D9" w14:textId="77777777" w:rsidTr="00590BE8">
        <w:trPr>
          <w:trHeight w:val="303"/>
          <w:ins w:id="7251" w:author="Hardik Malhotra" w:date="2021-09-30T17:50:00Z"/>
          <w:trPrChange w:id="7252" w:author="Hardik Malhotra" w:date="2021-09-30T17:51:00Z">
            <w:trPr>
              <w:trHeight w:val="303"/>
            </w:trPr>
          </w:trPrChange>
        </w:trPr>
        <w:tc>
          <w:tcPr>
            <w:tcW w:w="4329" w:type="dxa"/>
            <w:shd w:val="clear" w:color="auto" w:fill="auto"/>
            <w:noWrap/>
            <w:vAlign w:val="center"/>
            <w:hideMark/>
            <w:tcPrChange w:id="7253" w:author="Hardik Malhotra" w:date="2021-09-30T17:51:00Z">
              <w:tcPr>
                <w:tcW w:w="4329" w:type="dxa"/>
                <w:shd w:val="clear" w:color="auto" w:fill="auto"/>
                <w:noWrap/>
                <w:vAlign w:val="center"/>
                <w:hideMark/>
              </w:tcPr>
            </w:tcPrChange>
          </w:tcPr>
          <w:p w14:paraId="4C65FADD" w14:textId="77777777" w:rsidR="00590BE8" w:rsidRPr="00590BE8" w:rsidRDefault="00590BE8" w:rsidP="005858C1">
            <w:pPr>
              <w:spacing w:after="0" w:line="240" w:lineRule="auto"/>
              <w:rPr>
                <w:ins w:id="7254" w:author="Hardik Malhotra" w:date="2021-09-30T17:50:00Z"/>
                <w:rFonts w:ascii="Verdana" w:eastAsia="Times New Roman" w:hAnsi="Verdana" w:cs="Times New Roman"/>
                <w:color w:val="000000"/>
                <w:sz w:val="18"/>
                <w:szCs w:val="18"/>
                <w:lang w:val="en-US"/>
                <w:rPrChange w:id="7255" w:author="Hardik Malhotra" w:date="2021-09-30T17:52:00Z">
                  <w:rPr>
                    <w:ins w:id="7256" w:author="Hardik Malhotra" w:date="2021-09-30T17:50:00Z"/>
                    <w:rFonts w:ascii="Calibri" w:eastAsia="Times New Roman" w:hAnsi="Calibri" w:cs="Times New Roman"/>
                    <w:color w:val="000000"/>
                    <w:lang w:val="en-US"/>
                  </w:rPr>
                </w:rPrChange>
              </w:rPr>
            </w:pPr>
            <w:ins w:id="7257" w:author="Hardik Malhotra" w:date="2021-09-30T17:50:00Z">
              <w:r w:rsidRPr="00590BE8">
                <w:rPr>
                  <w:rFonts w:ascii="Verdana" w:eastAsia="Times New Roman" w:hAnsi="Verdana" w:cs="Times New Roman"/>
                  <w:color w:val="000000"/>
                  <w:sz w:val="18"/>
                  <w:szCs w:val="18"/>
                  <w:lang w:val="en-US"/>
                  <w:rPrChange w:id="7258" w:author="Hardik Malhotra" w:date="2021-09-30T17:52:00Z">
                    <w:rPr>
                      <w:rFonts w:ascii="Calibri" w:eastAsia="Times New Roman" w:hAnsi="Calibri" w:cs="Times New Roman"/>
                      <w:color w:val="000000"/>
                      <w:lang w:val="en-US"/>
                    </w:rPr>
                  </w:rPrChange>
                </w:rPr>
                <w:t>Jiangsu Yangnong Kumho Chemical Co., Ltd.</w:t>
              </w:r>
            </w:ins>
          </w:p>
        </w:tc>
        <w:tc>
          <w:tcPr>
            <w:tcW w:w="1366" w:type="dxa"/>
            <w:shd w:val="clear" w:color="auto" w:fill="auto"/>
            <w:noWrap/>
            <w:vAlign w:val="bottom"/>
            <w:hideMark/>
            <w:tcPrChange w:id="7259" w:author="Hardik Malhotra" w:date="2021-09-30T17:51:00Z">
              <w:tcPr>
                <w:tcW w:w="1366" w:type="dxa"/>
                <w:shd w:val="clear" w:color="auto" w:fill="auto"/>
                <w:noWrap/>
                <w:vAlign w:val="bottom"/>
                <w:hideMark/>
              </w:tcPr>
            </w:tcPrChange>
          </w:tcPr>
          <w:p w14:paraId="7F55DC6E" w14:textId="77777777" w:rsidR="00590BE8" w:rsidRPr="00590BE8" w:rsidRDefault="00590BE8" w:rsidP="00590BE8">
            <w:pPr>
              <w:spacing w:after="0" w:line="240" w:lineRule="auto"/>
              <w:rPr>
                <w:ins w:id="7260" w:author="Hardik Malhotra" w:date="2021-09-30T17:50:00Z"/>
                <w:rFonts w:ascii="Verdana" w:eastAsia="Times New Roman" w:hAnsi="Verdana" w:cs="Times New Roman"/>
                <w:color w:val="000000"/>
                <w:sz w:val="18"/>
                <w:szCs w:val="18"/>
                <w:lang w:val="en-US"/>
                <w:rPrChange w:id="7261" w:author="Hardik Malhotra" w:date="2021-09-30T17:52:00Z">
                  <w:rPr>
                    <w:ins w:id="7262" w:author="Hardik Malhotra" w:date="2021-09-30T17:50:00Z"/>
                    <w:rFonts w:ascii="Calibri" w:eastAsia="Times New Roman" w:hAnsi="Calibri" w:cs="Times New Roman"/>
                    <w:color w:val="000000"/>
                    <w:lang w:val="en-US"/>
                  </w:rPr>
                </w:rPrChange>
              </w:rPr>
            </w:pPr>
            <w:ins w:id="7263" w:author="Hardik Malhotra" w:date="2021-09-30T17:50:00Z">
              <w:r w:rsidRPr="00590BE8">
                <w:rPr>
                  <w:rFonts w:ascii="Verdana" w:eastAsia="Times New Roman" w:hAnsi="Verdana" w:cs="Times New Roman"/>
                  <w:color w:val="000000"/>
                  <w:sz w:val="18"/>
                  <w:szCs w:val="18"/>
                  <w:lang w:val="en-US"/>
                  <w:rPrChange w:id="7264" w:author="Hardik Malhotra" w:date="2021-09-30T17:52:00Z">
                    <w:rPr>
                      <w:rFonts w:ascii="Calibri" w:eastAsia="Times New Roman" w:hAnsi="Calibri" w:cs="Times New Roman"/>
                      <w:color w:val="000000"/>
                      <w:lang w:val="en-US"/>
                    </w:rPr>
                  </w:rPrChange>
                </w:rPr>
                <w:t>China</w:t>
              </w:r>
            </w:ins>
          </w:p>
        </w:tc>
        <w:tc>
          <w:tcPr>
            <w:tcW w:w="786" w:type="dxa"/>
            <w:shd w:val="clear" w:color="auto" w:fill="auto"/>
            <w:noWrap/>
            <w:vAlign w:val="bottom"/>
            <w:hideMark/>
            <w:tcPrChange w:id="7265" w:author="Hardik Malhotra" w:date="2021-09-30T17:51:00Z">
              <w:tcPr>
                <w:tcW w:w="786" w:type="dxa"/>
                <w:shd w:val="clear" w:color="auto" w:fill="auto"/>
                <w:noWrap/>
                <w:vAlign w:val="bottom"/>
                <w:hideMark/>
              </w:tcPr>
            </w:tcPrChange>
          </w:tcPr>
          <w:p w14:paraId="1BF673B4" w14:textId="77777777" w:rsidR="00590BE8" w:rsidRPr="00590BE8" w:rsidRDefault="00590BE8" w:rsidP="00590BE8">
            <w:pPr>
              <w:spacing w:after="0" w:line="240" w:lineRule="auto"/>
              <w:jc w:val="right"/>
              <w:rPr>
                <w:ins w:id="7266" w:author="Hardik Malhotra" w:date="2021-09-30T17:50:00Z"/>
                <w:rFonts w:ascii="Verdana" w:eastAsia="Times New Roman" w:hAnsi="Verdana" w:cs="Times New Roman"/>
                <w:color w:val="000000"/>
                <w:sz w:val="18"/>
                <w:szCs w:val="18"/>
                <w:lang w:val="en-US"/>
                <w:rPrChange w:id="7267" w:author="Hardik Malhotra" w:date="2021-09-30T17:52:00Z">
                  <w:rPr>
                    <w:ins w:id="7268" w:author="Hardik Malhotra" w:date="2021-09-30T17:50:00Z"/>
                    <w:rFonts w:ascii="Calibri" w:eastAsia="Times New Roman" w:hAnsi="Calibri" w:cs="Times New Roman"/>
                    <w:color w:val="000000"/>
                    <w:lang w:val="en-US"/>
                  </w:rPr>
                </w:rPrChange>
              </w:rPr>
            </w:pPr>
            <w:ins w:id="7269" w:author="Hardik Malhotra" w:date="2021-09-30T17:50:00Z">
              <w:r w:rsidRPr="00590BE8">
                <w:rPr>
                  <w:rFonts w:ascii="Verdana" w:eastAsia="Times New Roman" w:hAnsi="Verdana" w:cs="Times New Roman"/>
                  <w:color w:val="000000"/>
                  <w:sz w:val="18"/>
                  <w:szCs w:val="18"/>
                  <w:lang w:val="en-US"/>
                  <w:rPrChange w:id="7270" w:author="Hardik Malhotra" w:date="2021-09-30T17:52:00Z">
                    <w:rPr>
                      <w:rFonts w:ascii="Calibri" w:eastAsia="Times New Roman" w:hAnsi="Calibri" w:cs="Times New Roman"/>
                      <w:color w:val="000000"/>
                      <w:lang w:val="en-US"/>
                    </w:rPr>
                  </w:rPrChange>
                </w:rPr>
                <w:t>75</w:t>
              </w:r>
            </w:ins>
          </w:p>
        </w:tc>
        <w:tc>
          <w:tcPr>
            <w:tcW w:w="786" w:type="dxa"/>
            <w:shd w:val="clear" w:color="auto" w:fill="auto"/>
            <w:noWrap/>
            <w:vAlign w:val="bottom"/>
            <w:hideMark/>
            <w:tcPrChange w:id="7271" w:author="Hardik Malhotra" w:date="2021-09-30T17:51:00Z">
              <w:tcPr>
                <w:tcW w:w="786" w:type="dxa"/>
                <w:shd w:val="clear" w:color="auto" w:fill="auto"/>
                <w:noWrap/>
                <w:vAlign w:val="bottom"/>
                <w:hideMark/>
              </w:tcPr>
            </w:tcPrChange>
          </w:tcPr>
          <w:p w14:paraId="58C19116" w14:textId="77777777" w:rsidR="00590BE8" w:rsidRPr="00590BE8" w:rsidRDefault="00590BE8" w:rsidP="00590BE8">
            <w:pPr>
              <w:spacing w:after="0" w:line="240" w:lineRule="auto"/>
              <w:jc w:val="right"/>
              <w:rPr>
                <w:ins w:id="7272" w:author="Hardik Malhotra" w:date="2021-09-30T17:50:00Z"/>
                <w:rFonts w:ascii="Verdana" w:eastAsia="Times New Roman" w:hAnsi="Verdana" w:cs="Times New Roman"/>
                <w:color w:val="000000"/>
                <w:sz w:val="18"/>
                <w:szCs w:val="18"/>
                <w:lang w:val="en-US"/>
                <w:rPrChange w:id="7273" w:author="Hardik Malhotra" w:date="2021-09-30T17:52:00Z">
                  <w:rPr>
                    <w:ins w:id="7274" w:author="Hardik Malhotra" w:date="2021-09-30T17:50:00Z"/>
                    <w:rFonts w:ascii="Calibri" w:eastAsia="Times New Roman" w:hAnsi="Calibri" w:cs="Times New Roman"/>
                    <w:color w:val="000000"/>
                    <w:lang w:val="en-US"/>
                  </w:rPr>
                </w:rPrChange>
              </w:rPr>
            </w:pPr>
            <w:ins w:id="7275" w:author="Hardik Malhotra" w:date="2021-09-30T17:50:00Z">
              <w:r w:rsidRPr="00590BE8">
                <w:rPr>
                  <w:rFonts w:ascii="Verdana" w:eastAsia="Times New Roman" w:hAnsi="Verdana" w:cs="Times New Roman"/>
                  <w:color w:val="000000"/>
                  <w:sz w:val="18"/>
                  <w:szCs w:val="18"/>
                  <w:lang w:val="en-US"/>
                  <w:rPrChange w:id="7276" w:author="Hardik Malhotra" w:date="2021-09-30T17:52:00Z">
                    <w:rPr>
                      <w:rFonts w:ascii="Calibri" w:eastAsia="Times New Roman" w:hAnsi="Calibri" w:cs="Times New Roman"/>
                      <w:color w:val="000000"/>
                      <w:lang w:val="en-US"/>
                    </w:rPr>
                  </w:rPrChange>
                </w:rPr>
                <w:t>95</w:t>
              </w:r>
            </w:ins>
          </w:p>
        </w:tc>
        <w:tc>
          <w:tcPr>
            <w:tcW w:w="963" w:type="dxa"/>
            <w:shd w:val="clear" w:color="auto" w:fill="auto"/>
            <w:noWrap/>
            <w:vAlign w:val="bottom"/>
            <w:hideMark/>
            <w:tcPrChange w:id="7277" w:author="Hardik Malhotra" w:date="2021-09-30T17:51:00Z">
              <w:tcPr>
                <w:tcW w:w="963" w:type="dxa"/>
                <w:shd w:val="clear" w:color="auto" w:fill="auto"/>
                <w:noWrap/>
                <w:vAlign w:val="bottom"/>
                <w:hideMark/>
              </w:tcPr>
            </w:tcPrChange>
          </w:tcPr>
          <w:p w14:paraId="14E7EAE3" w14:textId="77777777" w:rsidR="00590BE8" w:rsidRPr="00590BE8" w:rsidRDefault="00590BE8" w:rsidP="00590BE8">
            <w:pPr>
              <w:spacing w:after="0" w:line="240" w:lineRule="auto"/>
              <w:jc w:val="right"/>
              <w:rPr>
                <w:ins w:id="7278" w:author="Hardik Malhotra" w:date="2021-09-30T17:50:00Z"/>
                <w:rFonts w:ascii="Verdana" w:eastAsia="Times New Roman" w:hAnsi="Verdana" w:cs="Times New Roman"/>
                <w:color w:val="000000"/>
                <w:sz w:val="18"/>
                <w:szCs w:val="18"/>
                <w:lang w:val="en-US"/>
                <w:rPrChange w:id="7279" w:author="Hardik Malhotra" w:date="2021-09-30T17:52:00Z">
                  <w:rPr>
                    <w:ins w:id="7280" w:author="Hardik Malhotra" w:date="2021-09-30T17:50:00Z"/>
                    <w:rFonts w:ascii="Calibri" w:eastAsia="Times New Roman" w:hAnsi="Calibri" w:cs="Times New Roman"/>
                    <w:color w:val="000000"/>
                    <w:lang w:val="en-US"/>
                  </w:rPr>
                </w:rPrChange>
              </w:rPr>
            </w:pPr>
            <w:ins w:id="7281" w:author="Hardik Malhotra" w:date="2021-09-30T17:50:00Z">
              <w:r w:rsidRPr="00590BE8">
                <w:rPr>
                  <w:rFonts w:ascii="Verdana" w:eastAsia="Times New Roman" w:hAnsi="Verdana" w:cs="Times New Roman"/>
                  <w:color w:val="000000"/>
                  <w:sz w:val="18"/>
                  <w:szCs w:val="18"/>
                  <w:lang w:val="en-US"/>
                  <w:rPrChange w:id="7282" w:author="Hardik Malhotra" w:date="2021-09-30T17:52:00Z">
                    <w:rPr>
                      <w:rFonts w:ascii="Calibri" w:eastAsia="Times New Roman" w:hAnsi="Calibri" w:cs="Times New Roman"/>
                      <w:color w:val="000000"/>
                      <w:lang w:val="en-US"/>
                    </w:rPr>
                  </w:rPrChange>
                </w:rPr>
                <w:t>95</w:t>
              </w:r>
            </w:ins>
          </w:p>
        </w:tc>
        <w:tc>
          <w:tcPr>
            <w:tcW w:w="952" w:type="dxa"/>
            <w:shd w:val="clear" w:color="auto" w:fill="auto"/>
            <w:noWrap/>
            <w:vAlign w:val="bottom"/>
            <w:hideMark/>
            <w:tcPrChange w:id="7283" w:author="Hardik Malhotra" w:date="2021-09-30T17:51:00Z">
              <w:tcPr>
                <w:tcW w:w="952" w:type="dxa"/>
                <w:shd w:val="clear" w:color="auto" w:fill="auto"/>
                <w:noWrap/>
                <w:vAlign w:val="bottom"/>
                <w:hideMark/>
              </w:tcPr>
            </w:tcPrChange>
          </w:tcPr>
          <w:p w14:paraId="202ABD8A" w14:textId="77777777" w:rsidR="00590BE8" w:rsidRPr="00590BE8" w:rsidRDefault="00590BE8" w:rsidP="00590BE8">
            <w:pPr>
              <w:spacing w:after="0" w:line="240" w:lineRule="auto"/>
              <w:jc w:val="right"/>
              <w:rPr>
                <w:ins w:id="7284" w:author="Hardik Malhotra" w:date="2021-09-30T17:50:00Z"/>
                <w:rFonts w:ascii="Verdana" w:eastAsia="Times New Roman" w:hAnsi="Verdana" w:cs="Times New Roman"/>
                <w:color w:val="000000"/>
                <w:sz w:val="18"/>
                <w:szCs w:val="18"/>
                <w:lang w:val="en-US"/>
                <w:rPrChange w:id="7285" w:author="Hardik Malhotra" w:date="2021-09-30T17:52:00Z">
                  <w:rPr>
                    <w:ins w:id="7286" w:author="Hardik Malhotra" w:date="2021-09-30T17:50:00Z"/>
                    <w:rFonts w:ascii="Calibri" w:eastAsia="Times New Roman" w:hAnsi="Calibri" w:cs="Times New Roman"/>
                    <w:color w:val="000000"/>
                    <w:lang w:val="en-US"/>
                  </w:rPr>
                </w:rPrChange>
              </w:rPr>
            </w:pPr>
            <w:ins w:id="7287" w:author="Hardik Malhotra" w:date="2021-09-30T17:50:00Z">
              <w:r w:rsidRPr="00590BE8">
                <w:rPr>
                  <w:rFonts w:ascii="Verdana" w:eastAsia="Times New Roman" w:hAnsi="Verdana" w:cs="Times New Roman"/>
                  <w:color w:val="000000"/>
                  <w:sz w:val="18"/>
                  <w:szCs w:val="18"/>
                  <w:lang w:val="en-US"/>
                  <w:rPrChange w:id="7288" w:author="Hardik Malhotra" w:date="2021-09-30T17:52:00Z">
                    <w:rPr>
                      <w:rFonts w:ascii="Calibri" w:eastAsia="Times New Roman" w:hAnsi="Calibri" w:cs="Times New Roman"/>
                      <w:color w:val="000000"/>
                      <w:lang w:val="en-US"/>
                    </w:rPr>
                  </w:rPrChange>
                </w:rPr>
                <w:t>95</w:t>
              </w:r>
            </w:ins>
          </w:p>
        </w:tc>
        <w:tc>
          <w:tcPr>
            <w:tcW w:w="952" w:type="dxa"/>
            <w:shd w:val="clear" w:color="auto" w:fill="auto"/>
            <w:noWrap/>
            <w:vAlign w:val="bottom"/>
            <w:hideMark/>
            <w:tcPrChange w:id="7289" w:author="Hardik Malhotra" w:date="2021-09-30T17:51:00Z">
              <w:tcPr>
                <w:tcW w:w="952" w:type="dxa"/>
                <w:shd w:val="clear" w:color="auto" w:fill="auto"/>
                <w:noWrap/>
                <w:vAlign w:val="bottom"/>
                <w:hideMark/>
              </w:tcPr>
            </w:tcPrChange>
          </w:tcPr>
          <w:p w14:paraId="22B61E04" w14:textId="476D526F" w:rsidR="00590BE8" w:rsidRPr="00590BE8" w:rsidRDefault="00590BE8" w:rsidP="00590BE8">
            <w:pPr>
              <w:spacing w:after="0" w:line="240" w:lineRule="auto"/>
              <w:jc w:val="right"/>
              <w:rPr>
                <w:ins w:id="7290" w:author="Hardik Malhotra" w:date="2021-09-30T17:50:00Z"/>
                <w:rFonts w:ascii="Verdana" w:eastAsia="Times New Roman" w:hAnsi="Verdana" w:cs="Times New Roman"/>
                <w:color w:val="000000"/>
                <w:sz w:val="18"/>
                <w:szCs w:val="18"/>
                <w:lang w:val="en-US"/>
                <w:rPrChange w:id="7291" w:author="Hardik Malhotra" w:date="2021-09-30T17:52:00Z">
                  <w:rPr>
                    <w:ins w:id="7292" w:author="Hardik Malhotra" w:date="2021-09-30T17:50:00Z"/>
                    <w:rFonts w:ascii="Calibri" w:eastAsia="Times New Roman" w:hAnsi="Calibri" w:cs="Times New Roman"/>
                    <w:color w:val="000000"/>
                    <w:lang w:val="en-US"/>
                  </w:rPr>
                </w:rPrChange>
              </w:rPr>
            </w:pPr>
            <w:ins w:id="7293" w:author="Hardik Malhotra" w:date="2021-09-30T17:50:00Z">
              <w:r w:rsidRPr="00590BE8">
                <w:rPr>
                  <w:rFonts w:ascii="Verdana" w:eastAsia="Times New Roman" w:hAnsi="Verdana" w:cs="Times New Roman"/>
                  <w:color w:val="000000"/>
                  <w:sz w:val="18"/>
                  <w:szCs w:val="18"/>
                  <w:lang w:val="en-US"/>
                  <w:rPrChange w:id="7294" w:author="Hardik Malhotra" w:date="2021-09-30T17:52:00Z">
                    <w:rPr>
                      <w:rFonts w:ascii="Calibri" w:eastAsia="Times New Roman" w:hAnsi="Calibri" w:cs="Times New Roman"/>
                      <w:color w:val="000000"/>
                      <w:lang w:val="en-US"/>
                    </w:rPr>
                  </w:rPrChange>
                </w:rPr>
                <w:t>95</w:t>
              </w:r>
            </w:ins>
          </w:p>
        </w:tc>
      </w:tr>
      <w:tr w:rsidR="00590BE8" w:rsidRPr="00590BE8" w14:paraId="246201FB" w14:textId="77777777" w:rsidTr="00590BE8">
        <w:trPr>
          <w:trHeight w:val="303"/>
          <w:ins w:id="7295" w:author="Hardik Malhotra" w:date="2021-09-30T17:50:00Z"/>
          <w:trPrChange w:id="7296" w:author="Hardik Malhotra" w:date="2021-09-30T17:51:00Z">
            <w:trPr>
              <w:trHeight w:val="303"/>
            </w:trPr>
          </w:trPrChange>
        </w:trPr>
        <w:tc>
          <w:tcPr>
            <w:tcW w:w="4329" w:type="dxa"/>
            <w:shd w:val="clear" w:color="auto" w:fill="auto"/>
            <w:noWrap/>
            <w:vAlign w:val="center"/>
            <w:hideMark/>
            <w:tcPrChange w:id="7297" w:author="Hardik Malhotra" w:date="2021-09-30T17:51:00Z">
              <w:tcPr>
                <w:tcW w:w="4329" w:type="dxa"/>
                <w:shd w:val="clear" w:color="auto" w:fill="auto"/>
                <w:noWrap/>
                <w:vAlign w:val="center"/>
                <w:hideMark/>
              </w:tcPr>
            </w:tcPrChange>
          </w:tcPr>
          <w:p w14:paraId="04392F0B" w14:textId="77777777" w:rsidR="00590BE8" w:rsidRPr="00590BE8" w:rsidRDefault="00590BE8" w:rsidP="005858C1">
            <w:pPr>
              <w:spacing w:after="0" w:line="240" w:lineRule="auto"/>
              <w:rPr>
                <w:ins w:id="7298" w:author="Hardik Malhotra" w:date="2021-09-30T17:50:00Z"/>
                <w:rFonts w:ascii="Verdana" w:eastAsia="Times New Roman" w:hAnsi="Verdana" w:cs="Times New Roman"/>
                <w:color w:val="000000"/>
                <w:sz w:val="18"/>
                <w:szCs w:val="18"/>
                <w:lang w:val="en-US"/>
                <w:rPrChange w:id="7299" w:author="Hardik Malhotra" w:date="2021-09-30T17:52:00Z">
                  <w:rPr>
                    <w:ins w:id="7300" w:author="Hardik Malhotra" w:date="2021-09-30T17:50:00Z"/>
                    <w:rFonts w:ascii="Calibri" w:eastAsia="Times New Roman" w:hAnsi="Calibri" w:cs="Times New Roman"/>
                    <w:color w:val="000000"/>
                    <w:lang w:val="en-US"/>
                  </w:rPr>
                </w:rPrChange>
              </w:rPr>
            </w:pPr>
            <w:ins w:id="7301" w:author="Hardik Malhotra" w:date="2021-09-30T17:50:00Z">
              <w:r w:rsidRPr="00590BE8">
                <w:rPr>
                  <w:rFonts w:ascii="Verdana" w:eastAsia="Times New Roman" w:hAnsi="Verdana" w:cs="Times New Roman"/>
                  <w:color w:val="000000"/>
                  <w:sz w:val="18"/>
                  <w:szCs w:val="18"/>
                  <w:lang w:val="en-US"/>
                  <w:rPrChange w:id="7302" w:author="Hardik Malhotra" w:date="2021-09-30T17:52:00Z">
                    <w:rPr>
                      <w:rFonts w:ascii="Calibri" w:eastAsia="Times New Roman" w:hAnsi="Calibri" w:cs="Times New Roman"/>
                      <w:color w:val="000000"/>
                      <w:lang w:val="en-US"/>
                    </w:rPr>
                  </w:rPrChange>
                </w:rPr>
                <w:t>Sinopec Baling Petrochemical Co.,Ltd</w:t>
              </w:r>
            </w:ins>
          </w:p>
        </w:tc>
        <w:tc>
          <w:tcPr>
            <w:tcW w:w="1366" w:type="dxa"/>
            <w:shd w:val="clear" w:color="auto" w:fill="auto"/>
            <w:noWrap/>
            <w:vAlign w:val="bottom"/>
            <w:hideMark/>
            <w:tcPrChange w:id="7303" w:author="Hardik Malhotra" w:date="2021-09-30T17:51:00Z">
              <w:tcPr>
                <w:tcW w:w="1366" w:type="dxa"/>
                <w:shd w:val="clear" w:color="auto" w:fill="auto"/>
                <w:noWrap/>
                <w:vAlign w:val="bottom"/>
                <w:hideMark/>
              </w:tcPr>
            </w:tcPrChange>
          </w:tcPr>
          <w:p w14:paraId="20CE752A" w14:textId="77777777" w:rsidR="00590BE8" w:rsidRPr="00590BE8" w:rsidRDefault="00590BE8" w:rsidP="00590BE8">
            <w:pPr>
              <w:spacing w:after="0" w:line="240" w:lineRule="auto"/>
              <w:rPr>
                <w:ins w:id="7304" w:author="Hardik Malhotra" w:date="2021-09-30T17:50:00Z"/>
                <w:rFonts w:ascii="Verdana" w:eastAsia="Times New Roman" w:hAnsi="Verdana" w:cs="Times New Roman"/>
                <w:color w:val="000000"/>
                <w:sz w:val="18"/>
                <w:szCs w:val="18"/>
                <w:lang w:val="en-US"/>
                <w:rPrChange w:id="7305" w:author="Hardik Malhotra" w:date="2021-09-30T17:52:00Z">
                  <w:rPr>
                    <w:ins w:id="7306" w:author="Hardik Malhotra" w:date="2021-09-30T17:50:00Z"/>
                    <w:rFonts w:ascii="Calibri" w:eastAsia="Times New Roman" w:hAnsi="Calibri" w:cs="Times New Roman"/>
                    <w:color w:val="000000"/>
                    <w:lang w:val="en-US"/>
                  </w:rPr>
                </w:rPrChange>
              </w:rPr>
            </w:pPr>
            <w:ins w:id="7307" w:author="Hardik Malhotra" w:date="2021-09-30T17:50:00Z">
              <w:r w:rsidRPr="00590BE8">
                <w:rPr>
                  <w:rFonts w:ascii="Verdana" w:eastAsia="Times New Roman" w:hAnsi="Verdana" w:cs="Times New Roman"/>
                  <w:color w:val="000000"/>
                  <w:sz w:val="18"/>
                  <w:szCs w:val="18"/>
                  <w:lang w:val="en-US"/>
                  <w:rPrChange w:id="7308" w:author="Hardik Malhotra" w:date="2021-09-30T17:52:00Z">
                    <w:rPr>
                      <w:rFonts w:ascii="Calibri" w:eastAsia="Times New Roman" w:hAnsi="Calibri" w:cs="Times New Roman"/>
                      <w:color w:val="000000"/>
                      <w:lang w:val="en-US"/>
                    </w:rPr>
                  </w:rPrChange>
                </w:rPr>
                <w:t>China</w:t>
              </w:r>
            </w:ins>
          </w:p>
        </w:tc>
        <w:tc>
          <w:tcPr>
            <w:tcW w:w="786" w:type="dxa"/>
            <w:shd w:val="clear" w:color="auto" w:fill="auto"/>
            <w:noWrap/>
            <w:vAlign w:val="bottom"/>
            <w:hideMark/>
            <w:tcPrChange w:id="7309" w:author="Hardik Malhotra" w:date="2021-09-30T17:51:00Z">
              <w:tcPr>
                <w:tcW w:w="786" w:type="dxa"/>
                <w:shd w:val="clear" w:color="auto" w:fill="auto"/>
                <w:noWrap/>
                <w:vAlign w:val="bottom"/>
                <w:hideMark/>
              </w:tcPr>
            </w:tcPrChange>
          </w:tcPr>
          <w:p w14:paraId="2B71A0A1" w14:textId="77777777" w:rsidR="00590BE8" w:rsidRPr="00590BE8" w:rsidRDefault="00590BE8" w:rsidP="00590BE8">
            <w:pPr>
              <w:spacing w:after="0" w:line="240" w:lineRule="auto"/>
              <w:jc w:val="right"/>
              <w:rPr>
                <w:ins w:id="7310" w:author="Hardik Malhotra" w:date="2021-09-30T17:50:00Z"/>
                <w:rFonts w:ascii="Verdana" w:eastAsia="Times New Roman" w:hAnsi="Verdana" w:cs="Times New Roman"/>
                <w:color w:val="000000"/>
                <w:sz w:val="18"/>
                <w:szCs w:val="18"/>
                <w:lang w:val="en-US"/>
                <w:rPrChange w:id="7311" w:author="Hardik Malhotra" w:date="2021-09-30T17:52:00Z">
                  <w:rPr>
                    <w:ins w:id="7312" w:author="Hardik Malhotra" w:date="2021-09-30T17:50:00Z"/>
                    <w:rFonts w:ascii="Calibri" w:eastAsia="Times New Roman" w:hAnsi="Calibri" w:cs="Times New Roman"/>
                    <w:color w:val="000000"/>
                    <w:lang w:val="en-US"/>
                  </w:rPr>
                </w:rPrChange>
              </w:rPr>
            </w:pPr>
            <w:ins w:id="7313" w:author="Hardik Malhotra" w:date="2021-09-30T17:50:00Z">
              <w:r w:rsidRPr="00590BE8">
                <w:rPr>
                  <w:rFonts w:ascii="Verdana" w:eastAsia="Times New Roman" w:hAnsi="Verdana" w:cs="Times New Roman"/>
                  <w:color w:val="000000"/>
                  <w:sz w:val="18"/>
                  <w:szCs w:val="18"/>
                  <w:lang w:val="en-US"/>
                  <w:rPrChange w:id="7314" w:author="Hardik Malhotra" w:date="2021-09-30T17:52:00Z">
                    <w:rPr>
                      <w:rFonts w:ascii="Calibri" w:eastAsia="Times New Roman" w:hAnsi="Calibri" w:cs="Times New Roman"/>
                      <w:color w:val="000000"/>
                      <w:lang w:val="en-US"/>
                    </w:rPr>
                  </w:rPrChange>
                </w:rPr>
                <w:t>60</w:t>
              </w:r>
            </w:ins>
          </w:p>
        </w:tc>
        <w:tc>
          <w:tcPr>
            <w:tcW w:w="786" w:type="dxa"/>
            <w:shd w:val="clear" w:color="auto" w:fill="auto"/>
            <w:noWrap/>
            <w:vAlign w:val="bottom"/>
            <w:hideMark/>
            <w:tcPrChange w:id="7315" w:author="Hardik Malhotra" w:date="2021-09-30T17:51:00Z">
              <w:tcPr>
                <w:tcW w:w="786" w:type="dxa"/>
                <w:shd w:val="clear" w:color="auto" w:fill="auto"/>
                <w:noWrap/>
                <w:vAlign w:val="bottom"/>
                <w:hideMark/>
              </w:tcPr>
            </w:tcPrChange>
          </w:tcPr>
          <w:p w14:paraId="412C0832" w14:textId="77777777" w:rsidR="00590BE8" w:rsidRPr="00590BE8" w:rsidRDefault="00590BE8" w:rsidP="00590BE8">
            <w:pPr>
              <w:spacing w:after="0" w:line="240" w:lineRule="auto"/>
              <w:jc w:val="right"/>
              <w:rPr>
                <w:ins w:id="7316" w:author="Hardik Malhotra" w:date="2021-09-30T17:50:00Z"/>
                <w:rFonts w:ascii="Verdana" w:eastAsia="Times New Roman" w:hAnsi="Verdana" w:cs="Times New Roman"/>
                <w:color w:val="000000"/>
                <w:sz w:val="18"/>
                <w:szCs w:val="18"/>
                <w:lang w:val="en-US"/>
                <w:rPrChange w:id="7317" w:author="Hardik Malhotra" w:date="2021-09-30T17:52:00Z">
                  <w:rPr>
                    <w:ins w:id="7318" w:author="Hardik Malhotra" w:date="2021-09-30T17:50:00Z"/>
                    <w:rFonts w:ascii="Calibri" w:eastAsia="Times New Roman" w:hAnsi="Calibri" w:cs="Times New Roman"/>
                    <w:color w:val="000000"/>
                    <w:lang w:val="en-US"/>
                  </w:rPr>
                </w:rPrChange>
              </w:rPr>
            </w:pPr>
            <w:ins w:id="7319" w:author="Hardik Malhotra" w:date="2021-09-30T17:50:00Z">
              <w:r w:rsidRPr="00590BE8">
                <w:rPr>
                  <w:rFonts w:ascii="Verdana" w:eastAsia="Times New Roman" w:hAnsi="Verdana" w:cs="Times New Roman"/>
                  <w:color w:val="000000"/>
                  <w:sz w:val="18"/>
                  <w:szCs w:val="18"/>
                  <w:lang w:val="en-US"/>
                  <w:rPrChange w:id="7320" w:author="Hardik Malhotra" w:date="2021-09-30T17:52:00Z">
                    <w:rPr>
                      <w:rFonts w:ascii="Calibri" w:eastAsia="Times New Roman" w:hAnsi="Calibri" w:cs="Times New Roman"/>
                      <w:color w:val="000000"/>
                      <w:lang w:val="en-US"/>
                    </w:rPr>
                  </w:rPrChange>
                </w:rPr>
                <w:t>80</w:t>
              </w:r>
            </w:ins>
          </w:p>
        </w:tc>
        <w:tc>
          <w:tcPr>
            <w:tcW w:w="963" w:type="dxa"/>
            <w:shd w:val="clear" w:color="auto" w:fill="auto"/>
            <w:noWrap/>
            <w:vAlign w:val="bottom"/>
            <w:hideMark/>
            <w:tcPrChange w:id="7321" w:author="Hardik Malhotra" w:date="2021-09-30T17:51:00Z">
              <w:tcPr>
                <w:tcW w:w="963" w:type="dxa"/>
                <w:shd w:val="clear" w:color="auto" w:fill="auto"/>
                <w:noWrap/>
                <w:vAlign w:val="bottom"/>
                <w:hideMark/>
              </w:tcPr>
            </w:tcPrChange>
          </w:tcPr>
          <w:p w14:paraId="5143397C" w14:textId="77777777" w:rsidR="00590BE8" w:rsidRPr="00590BE8" w:rsidRDefault="00590BE8" w:rsidP="00590BE8">
            <w:pPr>
              <w:spacing w:after="0" w:line="240" w:lineRule="auto"/>
              <w:jc w:val="right"/>
              <w:rPr>
                <w:ins w:id="7322" w:author="Hardik Malhotra" w:date="2021-09-30T17:50:00Z"/>
                <w:rFonts w:ascii="Verdana" w:eastAsia="Times New Roman" w:hAnsi="Verdana" w:cs="Times New Roman"/>
                <w:color w:val="000000"/>
                <w:sz w:val="18"/>
                <w:szCs w:val="18"/>
                <w:lang w:val="en-US"/>
                <w:rPrChange w:id="7323" w:author="Hardik Malhotra" w:date="2021-09-30T17:52:00Z">
                  <w:rPr>
                    <w:ins w:id="7324" w:author="Hardik Malhotra" w:date="2021-09-30T17:50:00Z"/>
                    <w:rFonts w:ascii="Calibri" w:eastAsia="Times New Roman" w:hAnsi="Calibri" w:cs="Times New Roman"/>
                    <w:color w:val="000000"/>
                    <w:lang w:val="en-US"/>
                  </w:rPr>
                </w:rPrChange>
              </w:rPr>
            </w:pPr>
            <w:ins w:id="7325" w:author="Hardik Malhotra" w:date="2021-09-30T17:50:00Z">
              <w:r w:rsidRPr="00590BE8">
                <w:rPr>
                  <w:rFonts w:ascii="Verdana" w:eastAsia="Times New Roman" w:hAnsi="Verdana" w:cs="Times New Roman"/>
                  <w:color w:val="000000"/>
                  <w:sz w:val="18"/>
                  <w:szCs w:val="18"/>
                  <w:lang w:val="en-US"/>
                  <w:rPrChange w:id="7326" w:author="Hardik Malhotra" w:date="2021-09-30T17:52:00Z">
                    <w:rPr>
                      <w:rFonts w:ascii="Calibri" w:eastAsia="Times New Roman" w:hAnsi="Calibri" w:cs="Times New Roman"/>
                      <w:color w:val="000000"/>
                      <w:lang w:val="en-US"/>
                    </w:rPr>
                  </w:rPrChange>
                </w:rPr>
                <w:t>80</w:t>
              </w:r>
            </w:ins>
          </w:p>
        </w:tc>
        <w:tc>
          <w:tcPr>
            <w:tcW w:w="952" w:type="dxa"/>
            <w:shd w:val="clear" w:color="auto" w:fill="auto"/>
            <w:noWrap/>
            <w:vAlign w:val="bottom"/>
            <w:hideMark/>
            <w:tcPrChange w:id="7327" w:author="Hardik Malhotra" w:date="2021-09-30T17:51:00Z">
              <w:tcPr>
                <w:tcW w:w="952" w:type="dxa"/>
                <w:shd w:val="clear" w:color="auto" w:fill="auto"/>
                <w:noWrap/>
                <w:vAlign w:val="bottom"/>
                <w:hideMark/>
              </w:tcPr>
            </w:tcPrChange>
          </w:tcPr>
          <w:p w14:paraId="1B01234A" w14:textId="77777777" w:rsidR="00590BE8" w:rsidRPr="00590BE8" w:rsidRDefault="00590BE8" w:rsidP="00590BE8">
            <w:pPr>
              <w:spacing w:after="0" w:line="240" w:lineRule="auto"/>
              <w:jc w:val="right"/>
              <w:rPr>
                <w:ins w:id="7328" w:author="Hardik Malhotra" w:date="2021-09-30T17:50:00Z"/>
                <w:rFonts w:ascii="Verdana" w:eastAsia="Times New Roman" w:hAnsi="Verdana" w:cs="Times New Roman"/>
                <w:color w:val="000000"/>
                <w:sz w:val="18"/>
                <w:szCs w:val="18"/>
                <w:lang w:val="en-US"/>
                <w:rPrChange w:id="7329" w:author="Hardik Malhotra" w:date="2021-09-30T17:52:00Z">
                  <w:rPr>
                    <w:ins w:id="7330" w:author="Hardik Malhotra" w:date="2021-09-30T17:50:00Z"/>
                    <w:rFonts w:ascii="Calibri" w:eastAsia="Times New Roman" w:hAnsi="Calibri" w:cs="Times New Roman"/>
                    <w:color w:val="000000"/>
                    <w:lang w:val="en-US"/>
                  </w:rPr>
                </w:rPrChange>
              </w:rPr>
            </w:pPr>
            <w:ins w:id="7331" w:author="Hardik Malhotra" w:date="2021-09-30T17:50:00Z">
              <w:r w:rsidRPr="00590BE8">
                <w:rPr>
                  <w:rFonts w:ascii="Verdana" w:eastAsia="Times New Roman" w:hAnsi="Verdana" w:cs="Times New Roman"/>
                  <w:color w:val="000000"/>
                  <w:sz w:val="18"/>
                  <w:szCs w:val="18"/>
                  <w:lang w:val="en-US"/>
                  <w:rPrChange w:id="7332" w:author="Hardik Malhotra" w:date="2021-09-30T17:52:00Z">
                    <w:rPr>
                      <w:rFonts w:ascii="Calibri" w:eastAsia="Times New Roman" w:hAnsi="Calibri" w:cs="Times New Roman"/>
                      <w:color w:val="000000"/>
                      <w:lang w:val="en-US"/>
                    </w:rPr>
                  </w:rPrChange>
                </w:rPr>
                <w:t>80</w:t>
              </w:r>
            </w:ins>
          </w:p>
        </w:tc>
        <w:tc>
          <w:tcPr>
            <w:tcW w:w="952" w:type="dxa"/>
            <w:shd w:val="clear" w:color="auto" w:fill="auto"/>
            <w:noWrap/>
            <w:vAlign w:val="bottom"/>
            <w:hideMark/>
            <w:tcPrChange w:id="7333" w:author="Hardik Malhotra" w:date="2021-09-30T17:51:00Z">
              <w:tcPr>
                <w:tcW w:w="952" w:type="dxa"/>
                <w:shd w:val="clear" w:color="auto" w:fill="auto"/>
                <w:noWrap/>
                <w:vAlign w:val="bottom"/>
                <w:hideMark/>
              </w:tcPr>
            </w:tcPrChange>
          </w:tcPr>
          <w:p w14:paraId="15B38E2D" w14:textId="77777777" w:rsidR="00590BE8" w:rsidRPr="00590BE8" w:rsidRDefault="00590BE8" w:rsidP="00590BE8">
            <w:pPr>
              <w:spacing w:after="0" w:line="240" w:lineRule="auto"/>
              <w:jc w:val="right"/>
              <w:rPr>
                <w:ins w:id="7334" w:author="Hardik Malhotra" w:date="2021-09-30T17:50:00Z"/>
                <w:rFonts w:ascii="Verdana" w:eastAsia="Times New Roman" w:hAnsi="Verdana" w:cs="Times New Roman"/>
                <w:color w:val="000000"/>
                <w:sz w:val="18"/>
                <w:szCs w:val="18"/>
                <w:lang w:val="en-US"/>
                <w:rPrChange w:id="7335" w:author="Hardik Malhotra" w:date="2021-09-30T17:52:00Z">
                  <w:rPr>
                    <w:ins w:id="7336" w:author="Hardik Malhotra" w:date="2021-09-30T17:50:00Z"/>
                    <w:rFonts w:ascii="Calibri" w:eastAsia="Times New Roman" w:hAnsi="Calibri" w:cs="Times New Roman"/>
                    <w:color w:val="000000"/>
                    <w:lang w:val="en-US"/>
                  </w:rPr>
                </w:rPrChange>
              </w:rPr>
            </w:pPr>
            <w:ins w:id="7337" w:author="Hardik Malhotra" w:date="2021-09-30T17:50:00Z">
              <w:r w:rsidRPr="00590BE8">
                <w:rPr>
                  <w:rFonts w:ascii="Verdana" w:eastAsia="Times New Roman" w:hAnsi="Verdana" w:cs="Times New Roman"/>
                  <w:color w:val="000000"/>
                  <w:sz w:val="18"/>
                  <w:szCs w:val="18"/>
                  <w:lang w:val="en-US"/>
                  <w:rPrChange w:id="7338" w:author="Hardik Malhotra" w:date="2021-09-30T17:52:00Z">
                    <w:rPr>
                      <w:rFonts w:ascii="Calibri" w:eastAsia="Times New Roman" w:hAnsi="Calibri" w:cs="Times New Roman"/>
                      <w:color w:val="000000"/>
                      <w:lang w:val="en-US"/>
                    </w:rPr>
                  </w:rPrChange>
                </w:rPr>
                <w:t>80</w:t>
              </w:r>
            </w:ins>
          </w:p>
        </w:tc>
      </w:tr>
      <w:tr w:rsidR="00590BE8" w:rsidRPr="00590BE8" w14:paraId="50EB6DFC" w14:textId="77777777" w:rsidTr="00590BE8">
        <w:trPr>
          <w:trHeight w:val="303"/>
          <w:ins w:id="7339" w:author="Hardik Malhotra" w:date="2021-09-30T17:50:00Z"/>
          <w:trPrChange w:id="7340" w:author="Hardik Malhotra" w:date="2021-09-30T17:51:00Z">
            <w:trPr>
              <w:trHeight w:val="303"/>
            </w:trPr>
          </w:trPrChange>
        </w:trPr>
        <w:tc>
          <w:tcPr>
            <w:tcW w:w="4329" w:type="dxa"/>
            <w:shd w:val="clear" w:color="auto" w:fill="auto"/>
            <w:noWrap/>
            <w:vAlign w:val="center"/>
            <w:hideMark/>
            <w:tcPrChange w:id="7341" w:author="Hardik Malhotra" w:date="2021-09-30T17:51:00Z">
              <w:tcPr>
                <w:tcW w:w="4329" w:type="dxa"/>
                <w:shd w:val="clear" w:color="auto" w:fill="auto"/>
                <w:noWrap/>
                <w:vAlign w:val="center"/>
                <w:hideMark/>
              </w:tcPr>
            </w:tcPrChange>
          </w:tcPr>
          <w:p w14:paraId="5EF2C569" w14:textId="77777777" w:rsidR="00590BE8" w:rsidRPr="00590BE8" w:rsidRDefault="00590BE8" w:rsidP="005858C1">
            <w:pPr>
              <w:spacing w:after="0" w:line="240" w:lineRule="auto"/>
              <w:rPr>
                <w:ins w:id="7342" w:author="Hardik Malhotra" w:date="2021-09-30T17:50:00Z"/>
                <w:rFonts w:ascii="Verdana" w:eastAsia="Times New Roman" w:hAnsi="Verdana" w:cs="Times New Roman"/>
                <w:color w:val="000000"/>
                <w:sz w:val="18"/>
                <w:szCs w:val="18"/>
                <w:lang w:val="en-US"/>
                <w:rPrChange w:id="7343" w:author="Hardik Malhotra" w:date="2021-09-30T17:52:00Z">
                  <w:rPr>
                    <w:ins w:id="7344" w:author="Hardik Malhotra" w:date="2021-09-30T17:50:00Z"/>
                    <w:rFonts w:ascii="Calibri" w:eastAsia="Times New Roman" w:hAnsi="Calibri" w:cs="Times New Roman"/>
                    <w:color w:val="000000"/>
                    <w:lang w:val="en-US"/>
                  </w:rPr>
                </w:rPrChange>
              </w:rPr>
            </w:pPr>
            <w:ins w:id="7345" w:author="Hardik Malhotra" w:date="2021-09-30T17:50:00Z">
              <w:r w:rsidRPr="00590BE8">
                <w:rPr>
                  <w:rFonts w:ascii="Verdana" w:eastAsia="Times New Roman" w:hAnsi="Verdana" w:cs="Times New Roman"/>
                  <w:color w:val="000000"/>
                  <w:sz w:val="18"/>
                  <w:szCs w:val="18"/>
                  <w:lang w:val="en-US"/>
                  <w:rPrChange w:id="7346" w:author="Hardik Malhotra" w:date="2021-09-30T17:52:00Z">
                    <w:rPr>
                      <w:rFonts w:ascii="Calibri" w:eastAsia="Times New Roman" w:hAnsi="Calibri" w:cs="Times New Roman"/>
                      <w:color w:val="000000"/>
                      <w:lang w:val="en-US"/>
                    </w:rPr>
                  </w:rPrChange>
                </w:rPr>
                <w:t>Kumho P&amp;B Chemicals</w:t>
              </w:r>
            </w:ins>
          </w:p>
        </w:tc>
        <w:tc>
          <w:tcPr>
            <w:tcW w:w="1366" w:type="dxa"/>
            <w:shd w:val="clear" w:color="auto" w:fill="auto"/>
            <w:noWrap/>
            <w:vAlign w:val="bottom"/>
            <w:hideMark/>
            <w:tcPrChange w:id="7347" w:author="Hardik Malhotra" w:date="2021-09-30T17:51:00Z">
              <w:tcPr>
                <w:tcW w:w="1366" w:type="dxa"/>
                <w:shd w:val="clear" w:color="auto" w:fill="auto"/>
                <w:noWrap/>
                <w:vAlign w:val="bottom"/>
                <w:hideMark/>
              </w:tcPr>
            </w:tcPrChange>
          </w:tcPr>
          <w:p w14:paraId="228C3512" w14:textId="77777777" w:rsidR="00590BE8" w:rsidRPr="00590BE8" w:rsidRDefault="00590BE8" w:rsidP="00590BE8">
            <w:pPr>
              <w:spacing w:after="0" w:line="240" w:lineRule="auto"/>
              <w:rPr>
                <w:ins w:id="7348" w:author="Hardik Malhotra" w:date="2021-09-30T17:50:00Z"/>
                <w:rFonts w:ascii="Verdana" w:eastAsia="Times New Roman" w:hAnsi="Verdana" w:cs="Times New Roman"/>
                <w:color w:val="000000"/>
                <w:sz w:val="18"/>
                <w:szCs w:val="18"/>
                <w:lang w:val="en-US"/>
                <w:rPrChange w:id="7349" w:author="Hardik Malhotra" w:date="2021-09-30T17:52:00Z">
                  <w:rPr>
                    <w:ins w:id="7350" w:author="Hardik Malhotra" w:date="2021-09-30T17:50:00Z"/>
                    <w:rFonts w:ascii="Calibri" w:eastAsia="Times New Roman" w:hAnsi="Calibri" w:cs="Times New Roman"/>
                    <w:color w:val="000000"/>
                    <w:lang w:val="en-US"/>
                  </w:rPr>
                </w:rPrChange>
              </w:rPr>
            </w:pPr>
            <w:ins w:id="7351" w:author="Hardik Malhotra" w:date="2021-09-30T17:50:00Z">
              <w:r w:rsidRPr="00590BE8">
                <w:rPr>
                  <w:rFonts w:ascii="Verdana" w:eastAsia="Times New Roman" w:hAnsi="Verdana" w:cs="Times New Roman"/>
                  <w:color w:val="000000"/>
                  <w:sz w:val="18"/>
                  <w:szCs w:val="18"/>
                  <w:lang w:val="en-US"/>
                  <w:rPrChange w:id="7352" w:author="Hardik Malhotra" w:date="2021-09-30T17:52:00Z">
                    <w:rPr>
                      <w:rFonts w:ascii="Calibri" w:eastAsia="Times New Roman" w:hAnsi="Calibri" w:cs="Times New Roman"/>
                      <w:color w:val="000000"/>
                      <w:lang w:val="en-US"/>
                    </w:rPr>
                  </w:rPrChange>
                </w:rPr>
                <w:t>South Korea</w:t>
              </w:r>
            </w:ins>
          </w:p>
        </w:tc>
        <w:tc>
          <w:tcPr>
            <w:tcW w:w="786" w:type="dxa"/>
            <w:shd w:val="clear" w:color="auto" w:fill="auto"/>
            <w:noWrap/>
            <w:vAlign w:val="bottom"/>
            <w:hideMark/>
            <w:tcPrChange w:id="7353" w:author="Hardik Malhotra" w:date="2021-09-30T17:51:00Z">
              <w:tcPr>
                <w:tcW w:w="786" w:type="dxa"/>
                <w:shd w:val="clear" w:color="auto" w:fill="auto"/>
                <w:noWrap/>
                <w:vAlign w:val="bottom"/>
                <w:hideMark/>
              </w:tcPr>
            </w:tcPrChange>
          </w:tcPr>
          <w:p w14:paraId="77DCCAE7" w14:textId="77777777" w:rsidR="00590BE8" w:rsidRPr="00590BE8" w:rsidRDefault="00590BE8" w:rsidP="00590BE8">
            <w:pPr>
              <w:spacing w:after="0" w:line="240" w:lineRule="auto"/>
              <w:jc w:val="right"/>
              <w:rPr>
                <w:ins w:id="7354" w:author="Hardik Malhotra" w:date="2021-09-30T17:50:00Z"/>
                <w:rFonts w:ascii="Verdana" w:eastAsia="Times New Roman" w:hAnsi="Verdana" w:cs="Times New Roman"/>
                <w:color w:val="000000"/>
                <w:sz w:val="18"/>
                <w:szCs w:val="18"/>
                <w:lang w:val="en-US"/>
                <w:rPrChange w:id="7355" w:author="Hardik Malhotra" w:date="2021-09-30T17:52:00Z">
                  <w:rPr>
                    <w:ins w:id="7356" w:author="Hardik Malhotra" w:date="2021-09-30T17:50:00Z"/>
                    <w:rFonts w:ascii="Calibri" w:eastAsia="Times New Roman" w:hAnsi="Calibri" w:cs="Times New Roman"/>
                    <w:color w:val="000000"/>
                    <w:lang w:val="en-US"/>
                  </w:rPr>
                </w:rPrChange>
              </w:rPr>
            </w:pPr>
            <w:ins w:id="7357" w:author="Hardik Malhotra" w:date="2021-09-30T17:50:00Z">
              <w:r w:rsidRPr="00590BE8">
                <w:rPr>
                  <w:rFonts w:ascii="Verdana" w:eastAsia="Times New Roman" w:hAnsi="Verdana" w:cs="Times New Roman"/>
                  <w:color w:val="000000"/>
                  <w:sz w:val="18"/>
                  <w:szCs w:val="18"/>
                  <w:lang w:val="en-US"/>
                  <w:rPrChange w:id="7358" w:author="Hardik Malhotra" w:date="2021-09-30T17:52:00Z">
                    <w:rPr>
                      <w:rFonts w:ascii="Calibri" w:eastAsia="Times New Roman" w:hAnsi="Calibri" w:cs="Times New Roman"/>
                      <w:color w:val="000000"/>
                      <w:lang w:val="en-US"/>
                    </w:rPr>
                  </w:rPrChange>
                </w:rPr>
                <w:t>70</w:t>
              </w:r>
            </w:ins>
          </w:p>
        </w:tc>
        <w:tc>
          <w:tcPr>
            <w:tcW w:w="786" w:type="dxa"/>
            <w:shd w:val="clear" w:color="auto" w:fill="auto"/>
            <w:noWrap/>
            <w:vAlign w:val="bottom"/>
            <w:hideMark/>
            <w:tcPrChange w:id="7359" w:author="Hardik Malhotra" w:date="2021-09-30T17:51:00Z">
              <w:tcPr>
                <w:tcW w:w="786" w:type="dxa"/>
                <w:shd w:val="clear" w:color="auto" w:fill="auto"/>
                <w:noWrap/>
                <w:vAlign w:val="bottom"/>
                <w:hideMark/>
              </w:tcPr>
            </w:tcPrChange>
          </w:tcPr>
          <w:p w14:paraId="6C60F82D" w14:textId="77777777" w:rsidR="00590BE8" w:rsidRPr="00590BE8" w:rsidRDefault="00590BE8" w:rsidP="00590BE8">
            <w:pPr>
              <w:spacing w:after="0" w:line="240" w:lineRule="auto"/>
              <w:jc w:val="right"/>
              <w:rPr>
                <w:ins w:id="7360" w:author="Hardik Malhotra" w:date="2021-09-30T17:50:00Z"/>
                <w:rFonts w:ascii="Verdana" w:eastAsia="Times New Roman" w:hAnsi="Verdana" w:cs="Times New Roman"/>
                <w:color w:val="000000"/>
                <w:sz w:val="18"/>
                <w:szCs w:val="18"/>
                <w:lang w:val="en-US"/>
                <w:rPrChange w:id="7361" w:author="Hardik Malhotra" w:date="2021-09-30T17:52:00Z">
                  <w:rPr>
                    <w:ins w:id="7362" w:author="Hardik Malhotra" w:date="2021-09-30T17:50:00Z"/>
                    <w:rFonts w:ascii="Calibri" w:eastAsia="Times New Roman" w:hAnsi="Calibri" w:cs="Times New Roman"/>
                    <w:color w:val="000000"/>
                    <w:lang w:val="en-US"/>
                  </w:rPr>
                </w:rPrChange>
              </w:rPr>
            </w:pPr>
            <w:ins w:id="7363" w:author="Hardik Malhotra" w:date="2021-09-30T17:50:00Z">
              <w:r w:rsidRPr="00590BE8">
                <w:rPr>
                  <w:rFonts w:ascii="Verdana" w:eastAsia="Times New Roman" w:hAnsi="Verdana" w:cs="Times New Roman"/>
                  <w:color w:val="000000"/>
                  <w:sz w:val="18"/>
                  <w:szCs w:val="18"/>
                  <w:lang w:val="en-US"/>
                  <w:rPrChange w:id="7364" w:author="Hardik Malhotra" w:date="2021-09-30T17:52:00Z">
                    <w:rPr>
                      <w:rFonts w:ascii="Calibri" w:eastAsia="Times New Roman" w:hAnsi="Calibri" w:cs="Times New Roman"/>
                      <w:color w:val="000000"/>
                      <w:lang w:val="en-US"/>
                    </w:rPr>
                  </w:rPrChange>
                </w:rPr>
                <w:t>80</w:t>
              </w:r>
            </w:ins>
          </w:p>
        </w:tc>
        <w:tc>
          <w:tcPr>
            <w:tcW w:w="963" w:type="dxa"/>
            <w:shd w:val="clear" w:color="auto" w:fill="auto"/>
            <w:noWrap/>
            <w:vAlign w:val="bottom"/>
            <w:hideMark/>
            <w:tcPrChange w:id="7365" w:author="Hardik Malhotra" w:date="2021-09-30T17:51:00Z">
              <w:tcPr>
                <w:tcW w:w="963" w:type="dxa"/>
                <w:shd w:val="clear" w:color="auto" w:fill="auto"/>
                <w:noWrap/>
                <w:vAlign w:val="bottom"/>
                <w:hideMark/>
              </w:tcPr>
            </w:tcPrChange>
          </w:tcPr>
          <w:p w14:paraId="5F1DC4B7" w14:textId="77777777" w:rsidR="00590BE8" w:rsidRPr="00590BE8" w:rsidRDefault="00590BE8" w:rsidP="00590BE8">
            <w:pPr>
              <w:spacing w:after="0" w:line="240" w:lineRule="auto"/>
              <w:jc w:val="right"/>
              <w:rPr>
                <w:ins w:id="7366" w:author="Hardik Malhotra" w:date="2021-09-30T17:50:00Z"/>
                <w:rFonts w:ascii="Verdana" w:eastAsia="Times New Roman" w:hAnsi="Verdana" w:cs="Times New Roman"/>
                <w:color w:val="000000"/>
                <w:sz w:val="18"/>
                <w:szCs w:val="18"/>
                <w:lang w:val="en-US"/>
                <w:rPrChange w:id="7367" w:author="Hardik Malhotra" w:date="2021-09-30T17:52:00Z">
                  <w:rPr>
                    <w:ins w:id="7368" w:author="Hardik Malhotra" w:date="2021-09-30T17:50:00Z"/>
                    <w:rFonts w:ascii="Calibri" w:eastAsia="Times New Roman" w:hAnsi="Calibri" w:cs="Times New Roman"/>
                    <w:color w:val="000000"/>
                    <w:lang w:val="en-US"/>
                  </w:rPr>
                </w:rPrChange>
              </w:rPr>
            </w:pPr>
            <w:ins w:id="7369" w:author="Hardik Malhotra" w:date="2021-09-30T17:50:00Z">
              <w:r w:rsidRPr="00590BE8">
                <w:rPr>
                  <w:rFonts w:ascii="Verdana" w:eastAsia="Times New Roman" w:hAnsi="Verdana" w:cs="Times New Roman"/>
                  <w:color w:val="000000"/>
                  <w:sz w:val="18"/>
                  <w:szCs w:val="18"/>
                  <w:lang w:val="en-US"/>
                  <w:rPrChange w:id="7370" w:author="Hardik Malhotra" w:date="2021-09-30T17:52:00Z">
                    <w:rPr>
                      <w:rFonts w:ascii="Calibri" w:eastAsia="Times New Roman" w:hAnsi="Calibri" w:cs="Times New Roman"/>
                      <w:color w:val="000000"/>
                      <w:lang w:val="en-US"/>
                    </w:rPr>
                  </w:rPrChange>
                </w:rPr>
                <w:t>80</w:t>
              </w:r>
            </w:ins>
          </w:p>
        </w:tc>
        <w:tc>
          <w:tcPr>
            <w:tcW w:w="952" w:type="dxa"/>
            <w:shd w:val="clear" w:color="auto" w:fill="auto"/>
            <w:noWrap/>
            <w:vAlign w:val="bottom"/>
            <w:hideMark/>
            <w:tcPrChange w:id="7371" w:author="Hardik Malhotra" w:date="2021-09-30T17:51:00Z">
              <w:tcPr>
                <w:tcW w:w="952" w:type="dxa"/>
                <w:shd w:val="clear" w:color="auto" w:fill="auto"/>
                <w:noWrap/>
                <w:vAlign w:val="bottom"/>
                <w:hideMark/>
              </w:tcPr>
            </w:tcPrChange>
          </w:tcPr>
          <w:p w14:paraId="14108FC1" w14:textId="77777777" w:rsidR="00590BE8" w:rsidRPr="00590BE8" w:rsidRDefault="00590BE8" w:rsidP="00590BE8">
            <w:pPr>
              <w:spacing w:after="0" w:line="240" w:lineRule="auto"/>
              <w:jc w:val="right"/>
              <w:rPr>
                <w:ins w:id="7372" w:author="Hardik Malhotra" w:date="2021-09-30T17:50:00Z"/>
                <w:rFonts w:ascii="Verdana" w:eastAsia="Times New Roman" w:hAnsi="Verdana" w:cs="Times New Roman"/>
                <w:color w:val="000000"/>
                <w:sz w:val="18"/>
                <w:szCs w:val="18"/>
                <w:lang w:val="en-US"/>
                <w:rPrChange w:id="7373" w:author="Hardik Malhotra" w:date="2021-09-30T17:52:00Z">
                  <w:rPr>
                    <w:ins w:id="7374" w:author="Hardik Malhotra" w:date="2021-09-30T17:50:00Z"/>
                    <w:rFonts w:ascii="Calibri" w:eastAsia="Times New Roman" w:hAnsi="Calibri" w:cs="Times New Roman"/>
                    <w:color w:val="000000"/>
                    <w:lang w:val="en-US"/>
                  </w:rPr>
                </w:rPrChange>
              </w:rPr>
            </w:pPr>
            <w:ins w:id="7375" w:author="Hardik Malhotra" w:date="2021-09-30T17:50:00Z">
              <w:r w:rsidRPr="00590BE8">
                <w:rPr>
                  <w:rFonts w:ascii="Verdana" w:eastAsia="Times New Roman" w:hAnsi="Verdana" w:cs="Times New Roman"/>
                  <w:color w:val="000000"/>
                  <w:sz w:val="18"/>
                  <w:szCs w:val="18"/>
                  <w:lang w:val="en-US"/>
                  <w:rPrChange w:id="7376" w:author="Hardik Malhotra" w:date="2021-09-30T17:52:00Z">
                    <w:rPr>
                      <w:rFonts w:ascii="Calibri" w:eastAsia="Times New Roman" w:hAnsi="Calibri" w:cs="Times New Roman"/>
                      <w:color w:val="000000"/>
                      <w:lang w:val="en-US"/>
                    </w:rPr>
                  </w:rPrChange>
                </w:rPr>
                <w:t>90</w:t>
              </w:r>
            </w:ins>
          </w:p>
        </w:tc>
        <w:tc>
          <w:tcPr>
            <w:tcW w:w="952" w:type="dxa"/>
            <w:shd w:val="clear" w:color="auto" w:fill="auto"/>
            <w:noWrap/>
            <w:vAlign w:val="bottom"/>
            <w:hideMark/>
            <w:tcPrChange w:id="7377" w:author="Hardik Malhotra" w:date="2021-09-30T17:51:00Z">
              <w:tcPr>
                <w:tcW w:w="952" w:type="dxa"/>
                <w:shd w:val="clear" w:color="auto" w:fill="auto"/>
                <w:noWrap/>
                <w:vAlign w:val="bottom"/>
                <w:hideMark/>
              </w:tcPr>
            </w:tcPrChange>
          </w:tcPr>
          <w:p w14:paraId="5A678879" w14:textId="77777777" w:rsidR="00590BE8" w:rsidRPr="00590BE8" w:rsidRDefault="00590BE8" w:rsidP="00590BE8">
            <w:pPr>
              <w:spacing w:after="0" w:line="240" w:lineRule="auto"/>
              <w:jc w:val="right"/>
              <w:rPr>
                <w:ins w:id="7378" w:author="Hardik Malhotra" w:date="2021-09-30T17:50:00Z"/>
                <w:rFonts w:ascii="Verdana" w:eastAsia="Times New Roman" w:hAnsi="Verdana" w:cs="Times New Roman"/>
                <w:color w:val="000000"/>
                <w:sz w:val="18"/>
                <w:szCs w:val="18"/>
                <w:lang w:val="en-US"/>
                <w:rPrChange w:id="7379" w:author="Hardik Malhotra" w:date="2021-09-30T17:52:00Z">
                  <w:rPr>
                    <w:ins w:id="7380" w:author="Hardik Malhotra" w:date="2021-09-30T17:50:00Z"/>
                    <w:rFonts w:ascii="Calibri" w:eastAsia="Times New Roman" w:hAnsi="Calibri" w:cs="Times New Roman"/>
                    <w:color w:val="000000"/>
                    <w:lang w:val="en-US"/>
                  </w:rPr>
                </w:rPrChange>
              </w:rPr>
            </w:pPr>
            <w:ins w:id="7381" w:author="Hardik Malhotra" w:date="2021-09-30T17:50:00Z">
              <w:r w:rsidRPr="00590BE8">
                <w:rPr>
                  <w:rFonts w:ascii="Verdana" w:eastAsia="Times New Roman" w:hAnsi="Verdana" w:cs="Times New Roman"/>
                  <w:color w:val="000000"/>
                  <w:sz w:val="18"/>
                  <w:szCs w:val="18"/>
                  <w:lang w:val="en-US"/>
                  <w:rPrChange w:id="7382" w:author="Hardik Malhotra" w:date="2021-09-30T17:52:00Z">
                    <w:rPr>
                      <w:rFonts w:ascii="Calibri" w:eastAsia="Times New Roman" w:hAnsi="Calibri" w:cs="Times New Roman"/>
                      <w:color w:val="000000"/>
                      <w:lang w:val="en-US"/>
                    </w:rPr>
                  </w:rPrChange>
                </w:rPr>
                <w:t>90</w:t>
              </w:r>
            </w:ins>
          </w:p>
        </w:tc>
      </w:tr>
      <w:tr w:rsidR="00590BE8" w:rsidRPr="00590BE8" w14:paraId="0DF4FF23" w14:textId="77777777" w:rsidTr="00590BE8">
        <w:trPr>
          <w:trHeight w:val="303"/>
          <w:ins w:id="7383" w:author="Hardik Malhotra" w:date="2021-09-30T17:50:00Z"/>
          <w:trPrChange w:id="7384" w:author="Hardik Malhotra" w:date="2021-09-30T17:51:00Z">
            <w:trPr>
              <w:trHeight w:val="303"/>
            </w:trPr>
          </w:trPrChange>
        </w:trPr>
        <w:tc>
          <w:tcPr>
            <w:tcW w:w="4329" w:type="dxa"/>
            <w:shd w:val="clear" w:color="auto" w:fill="auto"/>
            <w:noWrap/>
            <w:vAlign w:val="center"/>
            <w:hideMark/>
            <w:tcPrChange w:id="7385" w:author="Hardik Malhotra" w:date="2021-09-30T17:51:00Z">
              <w:tcPr>
                <w:tcW w:w="4329" w:type="dxa"/>
                <w:shd w:val="clear" w:color="auto" w:fill="auto"/>
                <w:noWrap/>
                <w:vAlign w:val="center"/>
                <w:hideMark/>
              </w:tcPr>
            </w:tcPrChange>
          </w:tcPr>
          <w:p w14:paraId="72E74931" w14:textId="77777777" w:rsidR="00590BE8" w:rsidRPr="00590BE8" w:rsidRDefault="00590BE8" w:rsidP="005858C1">
            <w:pPr>
              <w:spacing w:after="0" w:line="240" w:lineRule="auto"/>
              <w:rPr>
                <w:ins w:id="7386" w:author="Hardik Malhotra" w:date="2021-09-30T17:50:00Z"/>
                <w:rFonts w:ascii="Verdana" w:eastAsia="Times New Roman" w:hAnsi="Verdana" w:cs="Times New Roman"/>
                <w:color w:val="000000"/>
                <w:sz w:val="18"/>
                <w:szCs w:val="18"/>
                <w:lang w:val="en-US"/>
                <w:rPrChange w:id="7387" w:author="Hardik Malhotra" w:date="2021-09-30T17:52:00Z">
                  <w:rPr>
                    <w:ins w:id="7388" w:author="Hardik Malhotra" w:date="2021-09-30T17:50:00Z"/>
                    <w:rFonts w:ascii="Calibri" w:eastAsia="Times New Roman" w:hAnsi="Calibri" w:cs="Times New Roman"/>
                    <w:color w:val="000000"/>
                    <w:lang w:val="en-US"/>
                  </w:rPr>
                </w:rPrChange>
              </w:rPr>
            </w:pPr>
            <w:ins w:id="7389" w:author="Hardik Malhotra" w:date="2021-09-30T17:50:00Z">
              <w:r w:rsidRPr="00590BE8">
                <w:rPr>
                  <w:rFonts w:ascii="Verdana" w:eastAsia="Times New Roman" w:hAnsi="Verdana" w:cs="Times New Roman"/>
                  <w:color w:val="000000"/>
                  <w:sz w:val="18"/>
                  <w:szCs w:val="18"/>
                  <w:lang w:val="en-US"/>
                  <w:rPrChange w:id="7390" w:author="Hardik Malhotra" w:date="2021-09-30T17:52:00Z">
                    <w:rPr>
                      <w:rFonts w:ascii="Calibri" w:eastAsia="Times New Roman" w:hAnsi="Calibri" w:cs="Times New Roman"/>
                      <w:color w:val="000000"/>
                      <w:lang w:val="en-US"/>
                    </w:rPr>
                  </w:rPrChange>
                </w:rPr>
                <w:t>Changchun Chemical (Jiangsu) Co., Ltd.</w:t>
              </w:r>
            </w:ins>
          </w:p>
        </w:tc>
        <w:tc>
          <w:tcPr>
            <w:tcW w:w="1366" w:type="dxa"/>
            <w:shd w:val="clear" w:color="auto" w:fill="auto"/>
            <w:noWrap/>
            <w:vAlign w:val="bottom"/>
            <w:hideMark/>
            <w:tcPrChange w:id="7391" w:author="Hardik Malhotra" w:date="2021-09-30T17:51:00Z">
              <w:tcPr>
                <w:tcW w:w="1366" w:type="dxa"/>
                <w:shd w:val="clear" w:color="auto" w:fill="auto"/>
                <w:noWrap/>
                <w:vAlign w:val="bottom"/>
                <w:hideMark/>
              </w:tcPr>
            </w:tcPrChange>
          </w:tcPr>
          <w:p w14:paraId="2DEFC52D" w14:textId="77777777" w:rsidR="00590BE8" w:rsidRPr="00590BE8" w:rsidRDefault="00590BE8" w:rsidP="00590BE8">
            <w:pPr>
              <w:spacing w:after="0" w:line="240" w:lineRule="auto"/>
              <w:rPr>
                <w:ins w:id="7392" w:author="Hardik Malhotra" w:date="2021-09-30T17:50:00Z"/>
                <w:rFonts w:ascii="Verdana" w:eastAsia="Times New Roman" w:hAnsi="Verdana" w:cs="Times New Roman"/>
                <w:color w:val="000000"/>
                <w:sz w:val="18"/>
                <w:szCs w:val="18"/>
                <w:lang w:val="en-US"/>
                <w:rPrChange w:id="7393" w:author="Hardik Malhotra" w:date="2021-09-30T17:52:00Z">
                  <w:rPr>
                    <w:ins w:id="7394" w:author="Hardik Malhotra" w:date="2021-09-30T17:50:00Z"/>
                    <w:rFonts w:ascii="Calibri" w:eastAsia="Times New Roman" w:hAnsi="Calibri" w:cs="Times New Roman"/>
                    <w:color w:val="000000"/>
                    <w:lang w:val="en-US"/>
                  </w:rPr>
                </w:rPrChange>
              </w:rPr>
            </w:pPr>
            <w:ins w:id="7395" w:author="Hardik Malhotra" w:date="2021-09-30T17:50:00Z">
              <w:r w:rsidRPr="00590BE8">
                <w:rPr>
                  <w:rFonts w:ascii="Verdana" w:eastAsia="Times New Roman" w:hAnsi="Verdana" w:cs="Times New Roman"/>
                  <w:color w:val="000000"/>
                  <w:sz w:val="18"/>
                  <w:szCs w:val="18"/>
                  <w:lang w:val="en-US"/>
                  <w:rPrChange w:id="7396" w:author="Hardik Malhotra" w:date="2021-09-30T17:52:00Z">
                    <w:rPr>
                      <w:rFonts w:ascii="Calibri" w:eastAsia="Times New Roman" w:hAnsi="Calibri" w:cs="Times New Roman"/>
                      <w:color w:val="000000"/>
                      <w:lang w:val="en-US"/>
                    </w:rPr>
                  </w:rPrChange>
                </w:rPr>
                <w:t>China</w:t>
              </w:r>
            </w:ins>
          </w:p>
        </w:tc>
        <w:tc>
          <w:tcPr>
            <w:tcW w:w="786" w:type="dxa"/>
            <w:shd w:val="clear" w:color="auto" w:fill="auto"/>
            <w:noWrap/>
            <w:vAlign w:val="bottom"/>
            <w:hideMark/>
            <w:tcPrChange w:id="7397" w:author="Hardik Malhotra" w:date="2021-09-30T17:51:00Z">
              <w:tcPr>
                <w:tcW w:w="786" w:type="dxa"/>
                <w:shd w:val="clear" w:color="auto" w:fill="auto"/>
                <w:noWrap/>
                <w:vAlign w:val="bottom"/>
                <w:hideMark/>
              </w:tcPr>
            </w:tcPrChange>
          </w:tcPr>
          <w:p w14:paraId="626C2A3C" w14:textId="77777777" w:rsidR="00590BE8" w:rsidRPr="00590BE8" w:rsidRDefault="00590BE8" w:rsidP="00590BE8">
            <w:pPr>
              <w:spacing w:after="0" w:line="240" w:lineRule="auto"/>
              <w:jc w:val="right"/>
              <w:rPr>
                <w:ins w:id="7398" w:author="Hardik Malhotra" w:date="2021-09-30T17:50:00Z"/>
                <w:rFonts w:ascii="Verdana" w:eastAsia="Times New Roman" w:hAnsi="Verdana" w:cs="Times New Roman"/>
                <w:color w:val="000000"/>
                <w:sz w:val="18"/>
                <w:szCs w:val="18"/>
                <w:lang w:val="en-US"/>
                <w:rPrChange w:id="7399" w:author="Hardik Malhotra" w:date="2021-09-30T17:52:00Z">
                  <w:rPr>
                    <w:ins w:id="7400" w:author="Hardik Malhotra" w:date="2021-09-30T17:50:00Z"/>
                    <w:rFonts w:ascii="Calibri" w:eastAsia="Times New Roman" w:hAnsi="Calibri" w:cs="Times New Roman"/>
                    <w:color w:val="000000"/>
                    <w:lang w:val="en-US"/>
                  </w:rPr>
                </w:rPrChange>
              </w:rPr>
            </w:pPr>
            <w:ins w:id="7401" w:author="Hardik Malhotra" w:date="2021-09-30T17:50:00Z">
              <w:r w:rsidRPr="00590BE8">
                <w:rPr>
                  <w:rFonts w:ascii="Verdana" w:eastAsia="Times New Roman" w:hAnsi="Verdana" w:cs="Times New Roman"/>
                  <w:color w:val="000000"/>
                  <w:sz w:val="18"/>
                  <w:szCs w:val="18"/>
                  <w:lang w:val="en-US"/>
                  <w:rPrChange w:id="7402" w:author="Hardik Malhotra" w:date="2021-09-30T17:52:00Z">
                    <w:rPr>
                      <w:rFonts w:ascii="Calibri" w:eastAsia="Times New Roman" w:hAnsi="Calibri" w:cs="Times New Roman"/>
                      <w:color w:val="000000"/>
                      <w:lang w:val="en-US"/>
                    </w:rPr>
                  </w:rPrChange>
                </w:rPr>
                <w:t>75</w:t>
              </w:r>
            </w:ins>
          </w:p>
        </w:tc>
        <w:tc>
          <w:tcPr>
            <w:tcW w:w="786" w:type="dxa"/>
            <w:shd w:val="clear" w:color="auto" w:fill="auto"/>
            <w:noWrap/>
            <w:vAlign w:val="bottom"/>
            <w:hideMark/>
            <w:tcPrChange w:id="7403" w:author="Hardik Malhotra" w:date="2021-09-30T17:51:00Z">
              <w:tcPr>
                <w:tcW w:w="786" w:type="dxa"/>
                <w:shd w:val="clear" w:color="auto" w:fill="auto"/>
                <w:noWrap/>
                <w:vAlign w:val="bottom"/>
                <w:hideMark/>
              </w:tcPr>
            </w:tcPrChange>
          </w:tcPr>
          <w:p w14:paraId="6A9D264C" w14:textId="77777777" w:rsidR="00590BE8" w:rsidRPr="00590BE8" w:rsidRDefault="00590BE8" w:rsidP="00590BE8">
            <w:pPr>
              <w:spacing w:after="0" w:line="240" w:lineRule="auto"/>
              <w:jc w:val="right"/>
              <w:rPr>
                <w:ins w:id="7404" w:author="Hardik Malhotra" w:date="2021-09-30T17:50:00Z"/>
                <w:rFonts w:ascii="Verdana" w:eastAsia="Times New Roman" w:hAnsi="Verdana" w:cs="Times New Roman"/>
                <w:color w:val="000000"/>
                <w:sz w:val="18"/>
                <w:szCs w:val="18"/>
                <w:lang w:val="en-US"/>
                <w:rPrChange w:id="7405" w:author="Hardik Malhotra" w:date="2021-09-30T17:52:00Z">
                  <w:rPr>
                    <w:ins w:id="7406" w:author="Hardik Malhotra" w:date="2021-09-30T17:50:00Z"/>
                    <w:rFonts w:ascii="Calibri" w:eastAsia="Times New Roman" w:hAnsi="Calibri" w:cs="Times New Roman"/>
                    <w:color w:val="000000"/>
                    <w:lang w:val="en-US"/>
                  </w:rPr>
                </w:rPrChange>
              </w:rPr>
            </w:pPr>
            <w:ins w:id="7407" w:author="Hardik Malhotra" w:date="2021-09-30T17:50:00Z">
              <w:r w:rsidRPr="00590BE8">
                <w:rPr>
                  <w:rFonts w:ascii="Verdana" w:eastAsia="Times New Roman" w:hAnsi="Verdana" w:cs="Times New Roman"/>
                  <w:color w:val="000000"/>
                  <w:sz w:val="18"/>
                  <w:szCs w:val="18"/>
                  <w:lang w:val="en-US"/>
                  <w:rPrChange w:id="7408" w:author="Hardik Malhotra" w:date="2021-09-30T17:52:00Z">
                    <w:rPr>
                      <w:rFonts w:ascii="Calibri" w:eastAsia="Times New Roman" w:hAnsi="Calibri" w:cs="Times New Roman"/>
                      <w:color w:val="000000"/>
                      <w:lang w:val="en-US"/>
                    </w:rPr>
                  </w:rPrChange>
                </w:rPr>
                <w:t>75</w:t>
              </w:r>
            </w:ins>
          </w:p>
        </w:tc>
        <w:tc>
          <w:tcPr>
            <w:tcW w:w="963" w:type="dxa"/>
            <w:shd w:val="clear" w:color="auto" w:fill="auto"/>
            <w:noWrap/>
            <w:vAlign w:val="bottom"/>
            <w:hideMark/>
            <w:tcPrChange w:id="7409" w:author="Hardik Malhotra" w:date="2021-09-30T17:51:00Z">
              <w:tcPr>
                <w:tcW w:w="963" w:type="dxa"/>
                <w:shd w:val="clear" w:color="auto" w:fill="auto"/>
                <w:noWrap/>
                <w:vAlign w:val="bottom"/>
                <w:hideMark/>
              </w:tcPr>
            </w:tcPrChange>
          </w:tcPr>
          <w:p w14:paraId="29D31E08" w14:textId="77777777" w:rsidR="00590BE8" w:rsidRPr="00590BE8" w:rsidRDefault="00590BE8" w:rsidP="00590BE8">
            <w:pPr>
              <w:spacing w:after="0" w:line="240" w:lineRule="auto"/>
              <w:jc w:val="right"/>
              <w:rPr>
                <w:ins w:id="7410" w:author="Hardik Malhotra" w:date="2021-09-30T17:50:00Z"/>
                <w:rFonts w:ascii="Verdana" w:eastAsia="Times New Roman" w:hAnsi="Verdana" w:cs="Times New Roman"/>
                <w:color w:val="000000"/>
                <w:sz w:val="18"/>
                <w:szCs w:val="18"/>
                <w:lang w:val="en-US"/>
                <w:rPrChange w:id="7411" w:author="Hardik Malhotra" w:date="2021-09-30T17:52:00Z">
                  <w:rPr>
                    <w:ins w:id="7412" w:author="Hardik Malhotra" w:date="2021-09-30T17:50:00Z"/>
                    <w:rFonts w:ascii="Calibri" w:eastAsia="Times New Roman" w:hAnsi="Calibri" w:cs="Times New Roman"/>
                    <w:color w:val="000000"/>
                    <w:lang w:val="en-US"/>
                  </w:rPr>
                </w:rPrChange>
              </w:rPr>
            </w:pPr>
            <w:ins w:id="7413" w:author="Hardik Malhotra" w:date="2021-09-30T17:50:00Z">
              <w:r w:rsidRPr="00590BE8">
                <w:rPr>
                  <w:rFonts w:ascii="Verdana" w:eastAsia="Times New Roman" w:hAnsi="Verdana" w:cs="Times New Roman"/>
                  <w:color w:val="000000"/>
                  <w:sz w:val="18"/>
                  <w:szCs w:val="18"/>
                  <w:lang w:val="en-US"/>
                  <w:rPrChange w:id="7414" w:author="Hardik Malhotra" w:date="2021-09-30T17:52:00Z">
                    <w:rPr>
                      <w:rFonts w:ascii="Calibri" w:eastAsia="Times New Roman" w:hAnsi="Calibri" w:cs="Times New Roman"/>
                      <w:color w:val="000000"/>
                      <w:lang w:val="en-US"/>
                    </w:rPr>
                  </w:rPrChange>
                </w:rPr>
                <w:t>75</w:t>
              </w:r>
            </w:ins>
          </w:p>
        </w:tc>
        <w:tc>
          <w:tcPr>
            <w:tcW w:w="952" w:type="dxa"/>
            <w:shd w:val="clear" w:color="auto" w:fill="auto"/>
            <w:noWrap/>
            <w:vAlign w:val="bottom"/>
            <w:hideMark/>
            <w:tcPrChange w:id="7415" w:author="Hardik Malhotra" w:date="2021-09-30T17:51:00Z">
              <w:tcPr>
                <w:tcW w:w="952" w:type="dxa"/>
                <w:shd w:val="clear" w:color="auto" w:fill="auto"/>
                <w:noWrap/>
                <w:vAlign w:val="bottom"/>
                <w:hideMark/>
              </w:tcPr>
            </w:tcPrChange>
          </w:tcPr>
          <w:p w14:paraId="2333EC61" w14:textId="77777777" w:rsidR="00590BE8" w:rsidRPr="00590BE8" w:rsidRDefault="00590BE8" w:rsidP="00590BE8">
            <w:pPr>
              <w:spacing w:after="0" w:line="240" w:lineRule="auto"/>
              <w:jc w:val="right"/>
              <w:rPr>
                <w:ins w:id="7416" w:author="Hardik Malhotra" w:date="2021-09-30T17:50:00Z"/>
                <w:rFonts w:ascii="Verdana" w:eastAsia="Times New Roman" w:hAnsi="Verdana" w:cs="Times New Roman"/>
                <w:color w:val="000000"/>
                <w:sz w:val="18"/>
                <w:szCs w:val="18"/>
                <w:lang w:val="en-US"/>
                <w:rPrChange w:id="7417" w:author="Hardik Malhotra" w:date="2021-09-30T17:52:00Z">
                  <w:rPr>
                    <w:ins w:id="7418" w:author="Hardik Malhotra" w:date="2021-09-30T17:50:00Z"/>
                    <w:rFonts w:ascii="Calibri" w:eastAsia="Times New Roman" w:hAnsi="Calibri" w:cs="Times New Roman"/>
                    <w:color w:val="000000"/>
                    <w:lang w:val="en-US"/>
                  </w:rPr>
                </w:rPrChange>
              </w:rPr>
            </w:pPr>
            <w:ins w:id="7419" w:author="Hardik Malhotra" w:date="2021-09-30T17:50:00Z">
              <w:r w:rsidRPr="00590BE8">
                <w:rPr>
                  <w:rFonts w:ascii="Verdana" w:eastAsia="Times New Roman" w:hAnsi="Verdana" w:cs="Times New Roman"/>
                  <w:color w:val="000000"/>
                  <w:sz w:val="18"/>
                  <w:szCs w:val="18"/>
                  <w:lang w:val="en-US"/>
                  <w:rPrChange w:id="7420" w:author="Hardik Malhotra" w:date="2021-09-30T17:52:00Z">
                    <w:rPr>
                      <w:rFonts w:ascii="Calibri" w:eastAsia="Times New Roman" w:hAnsi="Calibri" w:cs="Times New Roman"/>
                      <w:color w:val="000000"/>
                      <w:lang w:val="en-US"/>
                    </w:rPr>
                  </w:rPrChange>
                </w:rPr>
                <w:t>75</w:t>
              </w:r>
            </w:ins>
          </w:p>
        </w:tc>
        <w:tc>
          <w:tcPr>
            <w:tcW w:w="952" w:type="dxa"/>
            <w:shd w:val="clear" w:color="auto" w:fill="auto"/>
            <w:noWrap/>
            <w:vAlign w:val="bottom"/>
            <w:hideMark/>
            <w:tcPrChange w:id="7421" w:author="Hardik Malhotra" w:date="2021-09-30T17:51:00Z">
              <w:tcPr>
                <w:tcW w:w="952" w:type="dxa"/>
                <w:shd w:val="clear" w:color="auto" w:fill="auto"/>
                <w:noWrap/>
                <w:vAlign w:val="bottom"/>
                <w:hideMark/>
              </w:tcPr>
            </w:tcPrChange>
          </w:tcPr>
          <w:p w14:paraId="1A00060E" w14:textId="18D74860" w:rsidR="00590BE8" w:rsidRPr="00590BE8" w:rsidRDefault="00590BE8" w:rsidP="00590BE8">
            <w:pPr>
              <w:spacing w:after="0" w:line="240" w:lineRule="auto"/>
              <w:jc w:val="right"/>
              <w:rPr>
                <w:ins w:id="7422" w:author="Hardik Malhotra" w:date="2021-09-30T17:50:00Z"/>
                <w:rFonts w:ascii="Verdana" w:eastAsia="Times New Roman" w:hAnsi="Verdana" w:cs="Times New Roman"/>
                <w:color w:val="000000"/>
                <w:sz w:val="18"/>
                <w:szCs w:val="18"/>
                <w:lang w:val="en-US"/>
                <w:rPrChange w:id="7423" w:author="Hardik Malhotra" w:date="2021-09-30T17:52:00Z">
                  <w:rPr>
                    <w:ins w:id="7424" w:author="Hardik Malhotra" w:date="2021-09-30T17:50:00Z"/>
                    <w:rFonts w:ascii="Calibri" w:eastAsia="Times New Roman" w:hAnsi="Calibri" w:cs="Times New Roman"/>
                    <w:color w:val="000000"/>
                    <w:lang w:val="en-US"/>
                  </w:rPr>
                </w:rPrChange>
              </w:rPr>
            </w:pPr>
            <w:ins w:id="7425" w:author="Hardik Malhotra" w:date="2021-09-30T17:50:00Z">
              <w:r w:rsidRPr="00590BE8">
                <w:rPr>
                  <w:rFonts w:ascii="Verdana" w:eastAsia="Times New Roman" w:hAnsi="Verdana" w:cs="Times New Roman"/>
                  <w:color w:val="000000"/>
                  <w:sz w:val="18"/>
                  <w:szCs w:val="18"/>
                  <w:lang w:val="en-US"/>
                  <w:rPrChange w:id="7426" w:author="Hardik Malhotra" w:date="2021-09-30T17:52:00Z">
                    <w:rPr>
                      <w:rFonts w:ascii="Calibri" w:eastAsia="Times New Roman" w:hAnsi="Calibri" w:cs="Times New Roman"/>
                      <w:color w:val="000000"/>
                      <w:lang w:val="en-US"/>
                    </w:rPr>
                  </w:rPrChange>
                </w:rPr>
                <w:t>75</w:t>
              </w:r>
            </w:ins>
          </w:p>
        </w:tc>
      </w:tr>
      <w:tr w:rsidR="00590BE8" w:rsidRPr="00590BE8" w14:paraId="42B89AA8" w14:textId="77777777" w:rsidTr="00590BE8">
        <w:trPr>
          <w:trHeight w:val="303"/>
          <w:ins w:id="7427" w:author="Hardik Malhotra" w:date="2021-09-30T17:50:00Z"/>
          <w:trPrChange w:id="7428" w:author="Hardik Malhotra" w:date="2021-09-30T17:51:00Z">
            <w:trPr>
              <w:trHeight w:val="303"/>
            </w:trPr>
          </w:trPrChange>
        </w:trPr>
        <w:tc>
          <w:tcPr>
            <w:tcW w:w="4329" w:type="dxa"/>
            <w:shd w:val="clear" w:color="auto" w:fill="auto"/>
            <w:noWrap/>
            <w:vAlign w:val="center"/>
            <w:hideMark/>
            <w:tcPrChange w:id="7429" w:author="Hardik Malhotra" w:date="2021-09-30T17:51:00Z">
              <w:tcPr>
                <w:tcW w:w="4329" w:type="dxa"/>
                <w:shd w:val="clear" w:color="auto" w:fill="auto"/>
                <w:noWrap/>
                <w:vAlign w:val="center"/>
                <w:hideMark/>
              </w:tcPr>
            </w:tcPrChange>
          </w:tcPr>
          <w:p w14:paraId="0AEC9019" w14:textId="77777777" w:rsidR="00590BE8" w:rsidRPr="00590BE8" w:rsidRDefault="00590BE8" w:rsidP="005858C1">
            <w:pPr>
              <w:spacing w:after="0" w:line="240" w:lineRule="auto"/>
              <w:rPr>
                <w:ins w:id="7430" w:author="Hardik Malhotra" w:date="2021-09-30T17:50:00Z"/>
                <w:rFonts w:ascii="Verdana" w:eastAsia="Times New Roman" w:hAnsi="Verdana" w:cs="Times New Roman"/>
                <w:color w:val="000000"/>
                <w:sz w:val="18"/>
                <w:szCs w:val="18"/>
                <w:lang w:val="en-US"/>
                <w:rPrChange w:id="7431" w:author="Hardik Malhotra" w:date="2021-09-30T17:52:00Z">
                  <w:rPr>
                    <w:ins w:id="7432" w:author="Hardik Malhotra" w:date="2021-09-30T17:50:00Z"/>
                    <w:rFonts w:ascii="Calibri" w:eastAsia="Times New Roman" w:hAnsi="Calibri" w:cs="Times New Roman"/>
                    <w:color w:val="000000"/>
                    <w:lang w:val="en-US"/>
                  </w:rPr>
                </w:rPrChange>
              </w:rPr>
            </w:pPr>
            <w:ins w:id="7433" w:author="Hardik Malhotra" w:date="2021-09-30T17:50:00Z">
              <w:r w:rsidRPr="00590BE8">
                <w:rPr>
                  <w:rFonts w:ascii="Verdana" w:eastAsia="Times New Roman" w:hAnsi="Verdana" w:cs="Times New Roman"/>
                  <w:color w:val="000000"/>
                  <w:sz w:val="18"/>
                  <w:szCs w:val="18"/>
                  <w:lang w:val="en-US"/>
                  <w:rPrChange w:id="7434" w:author="Hardik Malhotra" w:date="2021-09-30T17:52:00Z">
                    <w:rPr>
                      <w:rFonts w:ascii="Calibri" w:eastAsia="Times New Roman" w:hAnsi="Calibri" w:cs="Times New Roman"/>
                      <w:color w:val="000000"/>
                      <w:lang w:val="en-US"/>
                    </w:rPr>
                  </w:rPrChange>
                </w:rPr>
                <w:t xml:space="preserve">Spolchemie A.S. </w:t>
              </w:r>
            </w:ins>
          </w:p>
        </w:tc>
        <w:tc>
          <w:tcPr>
            <w:tcW w:w="1366" w:type="dxa"/>
            <w:shd w:val="clear" w:color="auto" w:fill="auto"/>
            <w:noWrap/>
            <w:vAlign w:val="bottom"/>
            <w:hideMark/>
            <w:tcPrChange w:id="7435" w:author="Hardik Malhotra" w:date="2021-09-30T17:51:00Z">
              <w:tcPr>
                <w:tcW w:w="1366" w:type="dxa"/>
                <w:shd w:val="clear" w:color="auto" w:fill="auto"/>
                <w:noWrap/>
                <w:vAlign w:val="bottom"/>
                <w:hideMark/>
              </w:tcPr>
            </w:tcPrChange>
          </w:tcPr>
          <w:p w14:paraId="3060D345" w14:textId="77777777" w:rsidR="00590BE8" w:rsidRPr="00590BE8" w:rsidRDefault="00590BE8" w:rsidP="00590BE8">
            <w:pPr>
              <w:spacing w:after="0" w:line="240" w:lineRule="auto"/>
              <w:rPr>
                <w:ins w:id="7436" w:author="Hardik Malhotra" w:date="2021-09-30T17:50:00Z"/>
                <w:rFonts w:ascii="Verdana" w:eastAsia="Times New Roman" w:hAnsi="Verdana" w:cs="Times New Roman"/>
                <w:color w:val="000000"/>
                <w:sz w:val="18"/>
                <w:szCs w:val="18"/>
                <w:lang w:val="en-US"/>
                <w:rPrChange w:id="7437" w:author="Hardik Malhotra" w:date="2021-09-30T17:52:00Z">
                  <w:rPr>
                    <w:ins w:id="7438" w:author="Hardik Malhotra" w:date="2021-09-30T17:50:00Z"/>
                    <w:rFonts w:ascii="Calibri" w:eastAsia="Times New Roman" w:hAnsi="Calibri" w:cs="Times New Roman"/>
                    <w:color w:val="000000"/>
                    <w:lang w:val="en-US"/>
                  </w:rPr>
                </w:rPrChange>
              </w:rPr>
            </w:pPr>
            <w:ins w:id="7439" w:author="Hardik Malhotra" w:date="2021-09-30T17:50:00Z">
              <w:r w:rsidRPr="00590BE8">
                <w:rPr>
                  <w:rFonts w:ascii="Verdana" w:eastAsia="Times New Roman" w:hAnsi="Verdana" w:cs="Times New Roman"/>
                  <w:color w:val="000000"/>
                  <w:sz w:val="18"/>
                  <w:szCs w:val="18"/>
                  <w:lang w:val="en-US"/>
                  <w:rPrChange w:id="7440" w:author="Hardik Malhotra" w:date="2021-09-30T17:52:00Z">
                    <w:rPr>
                      <w:rFonts w:ascii="Calibri" w:eastAsia="Times New Roman" w:hAnsi="Calibri" w:cs="Times New Roman"/>
                      <w:color w:val="000000"/>
                      <w:lang w:val="en-US"/>
                    </w:rPr>
                  </w:rPrChange>
                </w:rPr>
                <w:t>Czech Republic</w:t>
              </w:r>
            </w:ins>
          </w:p>
        </w:tc>
        <w:tc>
          <w:tcPr>
            <w:tcW w:w="786" w:type="dxa"/>
            <w:shd w:val="clear" w:color="auto" w:fill="auto"/>
            <w:noWrap/>
            <w:vAlign w:val="bottom"/>
            <w:hideMark/>
            <w:tcPrChange w:id="7441" w:author="Hardik Malhotra" w:date="2021-09-30T17:51:00Z">
              <w:tcPr>
                <w:tcW w:w="786" w:type="dxa"/>
                <w:shd w:val="clear" w:color="auto" w:fill="auto"/>
                <w:noWrap/>
                <w:vAlign w:val="bottom"/>
                <w:hideMark/>
              </w:tcPr>
            </w:tcPrChange>
          </w:tcPr>
          <w:p w14:paraId="0D95BCC9" w14:textId="77777777" w:rsidR="00590BE8" w:rsidRPr="00590BE8" w:rsidRDefault="00590BE8" w:rsidP="00590BE8">
            <w:pPr>
              <w:spacing w:after="0" w:line="240" w:lineRule="auto"/>
              <w:jc w:val="right"/>
              <w:rPr>
                <w:ins w:id="7442" w:author="Hardik Malhotra" w:date="2021-09-30T17:50:00Z"/>
                <w:rFonts w:ascii="Verdana" w:eastAsia="Times New Roman" w:hAnsi="Verdana" w:cs="Times New Roman"/>
                <w:color w:val="000000"/>
                <w:sz w:val="18"/>
                <w:szCs w:val="18"/>
                <w:lang w:val="en-US"/>
                <w:rPrChange w:id="7443" w:author="Hardik Malhotra" w:date="2021-09-30T17:52:00Z">
                  <w:rPr>
                    <w:ins w:id="7444" w:author="Hardik Malhotra" w:date="2021-09-30T17:50:00Z"/>
                    <w:rFonts w:ascii="Calibri" w:eastAsia="Times New Roman" w:hAnsi="Calibri" w:cs="Times New Roman"/>
                    <w:color w:val="000000"/>
                    <w:lang w:val="en-US"/>
                  </w:rPr>
                </w:rPrChange>
              </w:rPr>
            </w:pPr>
            <w:ins w:id="7445" w:author="Hardik Malhotra" w:date="2021-09-30T17:50:00Z">
              <w:r w:rsidRPr="00590BE8">
                <w:rPr>
                  <w:rFonts w:ascii="Verdana" w:eastAsia="Times New Roman" w:hAnsi="Verdana" w:cs="Times New Roman"/>
                  <w:color w:val="000000"/>
                  <w:sz w:val="18"/>
                  <w:szCs w:val="18"/>
                  <w:lang w:val="en-US"/>
                  <w:rPrChange w:id="7446" w:author="Hardik Malhotra" w:date="2021-09-30T17:52:00Z">
                    <w:rPr>
                      <w:rFonts w:ascii="Calibri" w:eastAsia="Times New Roman" w:hAnsi="Calibri" w:cs="Times New Roman"/>
                      <w:color w:val="000000"/>
                      <w:lang w:val="en-US"/>
                    </w:rPr>
                  </w:rPrChange>
                </w:rPr>
                <w:t>60</w:t>
              </w:r>
            </w:ins>
          </w:p>
        </w:tc>
        <w:tc>
          <w:tcPr>
            <w:tcW w:w="786" w:type="dxa"/>
            <w:shd w:val="clear" w:color="auto" w:fill="auto"/>
            <w:noWrap/>
            <w:vAlign w:val="bottom"/>
            <w:hideMark/>
            <w:tcPrChange w:id="7447" w:author="Hardik Malhotra" w:date="2021-09-30T17:51:00Z">
              <w:tcPr>
                <w:tcW w:w="786" w:type="dxa"/>
                <w:shd w:val="clear" w:color="auto" w:fill="auto"/>
                <w:noWrap/>
                <w:vAlign w:val="bottom"/>
                <w:hideMark/>
              </w:tcPr>
            </w:tcPrChange>
          </w:tcPr>
          <w:p w14:paraId="44781FC5" w14:textId="77777777" w:rsidR="00590BE8" w:rsidRPr="00590BE8" w:rsidRDefault="00590BE8" w:rsidP="00590BE8">
            <w:pPr>
              <w:spacing w:after="0" w:line="240" w:lineRule="auto"/>
              <w:jc w:val="right"/>
              <w:rPr>
                <w:ins w:id="7448" w:author="Hardik Malhotra" w:date="2021-09-30T17:50:00Z"/>
                <w:rFonts w:ascii="Verdana" w:eastAsia="Times New Roman" w:hAnsi="Verdana" w:cs="Times New Roman"/>
                <w:color w:val="000000"/>
                <w:sz w:val="18"/>
                <w:szCs w:val="18"/>
                <w:lang w:val="en-US"/>
                <w:rPrChange w:id="7449" w:author="Hardik Malhotra" w:date="2021-09-30T17:52:00Z">
                  <w:rPr>
                    <w:ins w:id="7450" w:author="Hardik Malhotra" w:date="2021-09-30T17:50:00Z"/>
                    <w:rFonts w:ascii="Calibri" w:eastAsia="Times New Roman" w:hAnsi="Calibri" w:cs="Times New Roman"/>
                    <w:color w:val="000000"/>
                    <w:lang w:val="en-US"/>
                  </w:rPr>
                </w:rPrChange>
              </w:rPr>
            </w:pPr>
            <w:ins w:id="7451" w:author="Hardik Malhotra" w:date="2021-09-30T17:50:00Z">
              <w:r w:rsidRPr="00590BE8">
                <w:rPr>
                  <w:rFonts w:ascii="Verdana" w:eastAsia="Times New Roman" w:hAnsi="Verdana" w:cs="Times New Roman"/>
                  <w:color w:val="000000"/>
                  <w:sz w:val="18"/>
                  <w:szCs w:val="18"/>
                  <w:lang w:val="en-US"/>
                  <w:rPrChange w:id="7452" w:author="Hardik Malhotra" w:date="2021-09-30T17:52:00Z">
                    <w:rPr>
                      <w:rFonts w:ascii="Calibri" w:eastAsia="Times New Roman" w:hAnsi="Calibri" w:cs="Times New Roman"/>
                      <w:color w:val="000000"/>
                      <w:lang w:val="en-US"/>
                    </w:rPr>
                  </w:rPrChange>
                </w:rPr>
                <w:t>60</w:t>
              </w:r>
            </w:ins>
          </w:p>
        </w:tc>
        <w:tc>
          <w:tcPr>
            <w:tcW w:w="963" w:type="dxa"/>
            <w:shd w:val="clear" w:color="auto" w:fill="auto"/>
            <w:noWrap/>
            <w:vAlign w:val="bottom"/>
            <w:hideMark/>
            <w:tcPrChange w:id="7453" w:author="Hardik Malhotra" w:date="2021-09-30T17:51:00Z">
              <w:tcPr>
                <w:tcW w:w="963" w:type="dxa"/>
                <w:shd w:val="clear" w:color="auto" w:fill="auto"/>
                <w:noWrap/>
                <w:vAlign w:val="bottom"/>
                <w:hideMark/>
              </w:tcPr>
            </w:tcPrChange>
          </w:tcPr>
          <w:p w14:paraId="4F679D9C" w14:textId="77777777" w:rsidR="00590BE8" w:rsidRPr="00590BE8" w:rsidRDefault="00590BE8" w:rsidP="00590BE8">
            <w:pPr>
              <w:spacing w:after="0" w:line="240" w:lineRule="auto"/>
              <w:jc w:val="right"/>
              <w:rPr>
                <w:ins w:id="7454" w:author="Hardik Malhotra" w:date="2021-09-30T17:50:00Z"/>
                <w:rFonts w:ascii="Verdana" w:eastAsia="Times New Roman" w:hAnsi="Verdana" w:cs="Times New Roman"/>
                <w:color w:val="000000"/>
                <w:sz w:val="18"/>
                <w:szCs w:val="18"/>
                <w:lang w:val="en-US"/>
                <w:rPrChange w:id="7455" w:author="Hardik Malhotra" w:date="2021-09-30T17:52:00Z">
                  <w:rPr>
                    <w:ins w:id="7456" w:author="Hardik Malhotra" w:date="2021-09-30T17:50:00Z"/>
                    <w:rFonts w:ascii="Calibri" w:eastAsia="Times New Roman" w:hAnsi="Calibri" w:cs="Times New Roman"/>
                    <w:color w:val="000000"/>
                    <w:lang w:val="en-US"/>
                  </w:rPr>
                </w:rPrChange>
              </w:rPr>
            </w:pPr>
            <w:ins w:id="7457" w:author="Hardik Malhotra" w:date="2021-09-30T17:50:00Z">
              <w:r w:rsidRPr="00590BE8">
                <w:rPr>
                  <w:rFonts w:ascii="Verdana" w:eastAsia="Times New Roman" w:hAnsi="Verdana" w:cs="Times New Roman"/>
                  <w:color w:val="000000"/>
                  <w:sz w:val="18"/>
                  <w:szCs w:val="18"/>
                  <w:lang w:val="en-US"/>
                  <w:rPrChange w:id="7458" w:author="Hardik Malhotra" w:date="2021-09-30T17:52:00Z">
                    <w:rPr>
                      <w:rFonts w:ascii="Calibri" w:eastAsia="Times New Roman" w:hAnsi="Calibri" w:cs="Times New Roman"/>
                      <w:color w:val="000000"/>
                      <w:lang w:val="en-US"/>
                    </w:rPr>
                  </w:rPrChange>
                </w:rPr>
                <w:t>60</w:t>
              </w:r>
            </w:ins>
          </w:p>
        </w:tc>
        <w:tc>
          <w:tcPr>
            <w:tcW w:w="952" w:type="dxa"/>
            <w:shd w:val="clear" w:color="auto" w:fill="auto"/>
            <w:noWrap/>
            <w:vAlign w:val="bottom"/>
            <w:hideMark/>
            <w:tcPrChange w:id="7459" w:author="Hardik Malhotra" w:date="2021-09-30T17:51:00Z">
              <w:tcPr>
                <w:tcW w:w="952" w:type="dxa"/>
                <w:shd w:val="clear" w:color="auto" w:fill="auto"/>
                <w:noWrap/>
                <w:vAlign w:val="bottom"/>
                <w:hideMark/>
              </w:tcPr>
            </w:tcPrChange>
          </w:tcPr>
          <w:p w14:paraId="551649BB" w14:textId="77777777" w:rsidR="00590BE8" w:rsidRPr="00590BE8" w:rsidRDefault="00590BE8" w:rsidP="00590BE8">
            <w:pPr>
              <w:spacing w:after="0" w:line="240" w:lineRule="auto"/>
              <w:jc w:val="right"/>
              <w:rPr>
                <w:ins w:id="7460" w:author="Hardik Malhotra" w:date="2021-09-30T17:50:00Z"/>
                <w:rFonts w:ascii="Verdana" w:eastAsia="Times New Roman" w:hAnsi="Verdana" w:cs="Times New Roman"/>
                <w:color w:val="000000"/>
                <w:sz w:val="18"/>
                <w:szCs w:val="18"/>
                <w:lang w:val="en-US"/>
                <w:rPrChange w:id="7461" w:author="Hardik Malhotra" w:date="2021-09-30T17:52:00Z">
                  <w:rPr>
                    <w:ins w:id="7462" w:author="Hardik Malhotra" w:date="2021-09-30T17:50:00Z"/>
                    <w:rFonts w:ascii="Calibri" w:eastAsia="Times New Roman" w:hAnsi="Calibri" w:cs="Times New Roman"/>
                    <w:color w:val="000000"/>
                    <w:lang w:val="en-US"/>
                  </w:rPr>
                </w:rPrChange>
              </w:rPr>
            </w:pPr>
            <w:ins w:id="7463" w:author="Hardik Malhotra" w:date="2021-09-30T17:50:00Z">
              <w:r w:rsidRPr="00590BE8">
                <w:rPr>
                  <w:rFonts w:ascii="Verdana" w:eastAsia="Times New Roman" w:hAnsi="Verdana" w:cs="Times New Roman"/>
                  <w:color w:val="000000"/>
                  <w:sz w:val="18"/>
                  <w:szCs w:val="18"/>
                  <w:lang w:val="en-US"/>
                  <w:rPrChange w:id="7464" w:author="Hardik Malhotra" w:date="2021-09-30T17:52:00Z">
                    <w:rPr>
                      <w:rFonts w:ascii="Calibri" w:eastAsia="Times New Roman" w:hAnsi="Calibri" w:cs="Times New Roman"/>
                      <w:color w:val="000000"/>
                      <w:lang w:val="en-US"/>
                    </w:rPr>
                  </w:rPrChange>
                </w:rPr>
                <w:t>60</w:t>
              </w:r>
            </w:ins>
          </w:p>
        </w:tc>
        <w:tc>
          <w:tcPr>
            <w:tcW w:w="952" w:type="dxa"/>
            <w:shd w:val="clear" w:color="auto" w:fill="auto"/>
            <w:noWrap/>
            <w:vAlign w:val="bottom"/>
            <w:hideMark/>
            <w:tcPrChange w:id="7465" w:author="Hardik Malhotra" w:date="2021-09-30T17:51:00Z">
              <w:tcPr>
                <w:tcW w:w="952" w:type="dxa"/>
                <w:shd w:val="clear" w:color="auto" w:fill="auto"/>
                <w:noWrap/>
                <w:vAlign w:val="bottom"/>
                <w:hideMark/>
              </w:tcPr>
            </w:tcPrChange>
          </w:tcPr>
          <w:p w14:paraId="53175F87" w14:textId="016A7F8E" w:rsidR="00590BE8" w:rsidRPr="00590BE8" w:rsidRDefault="00590BE8" w:rsidP="00590BE8">
            <w:pPr>
              <w:spacing w:after="0" w:line="240" w:lineRule="auto"/>
              <w:jc w:val="right"/>
              <w:rPr>
                <w:ins w:id="7466" w:author="Hardik Malhotra" w:date="2021-09-30T17:50:00Z"/>
                <w:rFonts w:ascii="Verdana" w:eastAsia="Times New Roman" w:hAnsi="Verdana" w:cs="Times New Roman"/>
                <w:color w:val="000000"/>
                <w:sz w:val="18"/>
                <w:szCs w:val="18"/>
                <w:lang w:val="en-US"/>
                <w:rPrChange w:id="7467" w:author="Hardik Malhotra" w:date="2021-09-30T17:52:00Z">
                  <w:rPr>
                    <w:ins w:id="7468" w:author="Hardik Malhotra" w:date="2021-09-30T17:50:00Z"/>
                    <w:rFonts w:ascii="Calibri" w:eastAsia="Times New Roman" w:hAnsi="Calibri" w:cs="Times New Roman"/>
                    <w:color w:val="000000"/>
                    <w:lang w:val="en-US"/>
                  </w:rPr>
                </w:rPrChange>
              </w:rPr>
            </w:pPr>
            <w:ins w:id="7469" w:author="Hardik Malhotra" w:date="2021-09-30T17:50:00Z">
              <w:r w:rsidRPr="00590BE8">
                <w:rPr>
                  <w:rFonts w:ascii="Verdana" w:eastAsia="Times New Roman" w:hAnsi="Verdana" w:cs="Times New Roman"/>
                  <w:color w:val="000000"/>
                  <w:sz w:val="18"/>
                  <w:szCs w:val="18"/>
                  <w:lang w:val="en-US"/>
                  <w:rPrChange w:id="7470" w:author="Hardik Malhotra" w:date="2021-09-30T17:52:00Z">
                    <w:rPr>
                      <w:rFonts w:ascii="Calibri" w:eastAsia="Times New Roman" w:hAnsi="Calibri" w:cs="Times New Roman"/>
                      <w:color w:val="000000"/>
                      <w:lang w:val="en-US"/>
                    </w:rPr>
                  </w:rPrChange>
                </w:rPr>
                <w:t>60</w:t>
              </w:r>
            </w:ins>
          </w:p>
        </w:tc>
      </w:tr>
      <w:tr w:rsidR="00590BE8" w:rsidRPr="00590BE8" w14:paraId="438E9A1E" w14:textId="77777777" w:rsidTr="00590BE8">
        <w:trPr>
          <w:trHeight w:val="303"/>
          <w:ins w:id="7471" w:author="Hardik Malhotra" w:date="2021-09-30T17:50:00Z"/>
          <w:trPrChange w:id="7472" w:author="Hardik Malhotra" w:date="2021-09-30T17:51:00Z">
            <w:trPr>
              <w:trHeight w:val="303"/>
            </w:trPr>
          </w:trPrChange>
        </w:trPr>
        <w:tc>
          <w:tcPr>
            <w:tcW w:w="4329" w:type="dxa"/>
            <w:shd w:val="clear" w:color="auto" w:fill="auto"/>
            <w:noWrap/>
            <w:vAlign w:val="center"/>
            <w:hideMark/>
            <w:tcPrChange w:id="7473" w:author="Hardik Malhotra" w:date="2021-09-30T17:51:00Z">
              <w:tcPr>
                <w:tcW w:w="4329" w:type="dxa"/>
                <w:shd w:val="clear" w:color="auto" w:fill="auto"/>
                <w:noWrap/>
                <w:vAlign w:val="center"/>
                <w:hideMark/>
              </w:tcPr>
            </w:tcPrChange>
          </w:tcPr>
          <w:p w14:paraId="3F11E5FD" w14:textId="77777777" w:rsidR="00590BE8" w:rsidRPr="00590BE8" w:rsidRDefault="00590BE8" w:rsidP="005858C1">
            <w:pPr>
              <w:spacing w:after="0" w:line="240" w:lineRule="auto"/>
              <w:rPr>
                <w:ins w:id="7474" w:author="Hardik Malhotra" w:date="2021-09-30T17:50:00Z"/>
                <w:rFonts w:ascii="Verdana" w:eastAsia="Times New Roman" w:hAnsi="Verdana" w:cs="Times New Roman"/>
                <w:color w:val="000000"/>
                <w:sz w:val="18"/>
                <w:szCs w:val="18"/>
                <w:lang w:val="en-US"/>
                <w:rPrChange w:id="7475" w:author="Hardik Malhotra" w:date="2021-09-30T17:52:00Z">
                  <w:rPr>
                    <w:ins w:id="7476" w:author="Hardik Malhotra" w:date="2021-09-30T17:50:00Z"/>
                    <w:rFonts w:ascii="Calibri" w:eastAsia="Times New Roman" w:hAnsi="Calibri" w:cs="Times New Roman"/>
                    <w:color w:val="000000"/>
                    <w:lang w:val="en-US"/>
                  </w:rPr>
                </w:rPrChange>
              </w:rPr>
            </w:pPr>
            <w:ins w:id="7477" w:author="Hardik Malhotra" w:date="2021-09-30T17:50:00Z">
              <w:r w:rsidRPr="00590BE8">
                <w:rPr>
                  <w:rFonts w:ascii="Verdana" w:eastAsia="Times New Roman" w:hAnsi="Verdana" w:cs="Times New Roman"/>
                  <w:color w:val="000000"/>
                  <w:sz w:val="18"/>
                  <w:szCs w:val="18"/>
                  <w:lang w:val="en-US"/>
                  <w:rPrChange w:id="7478" w:author="Hardik Malhotra" w:date="2021-09-30T17:52:00Z">
                    <w:rPr>
                      <w:rFonts w:ascii="Calibri" w:eastAsia="Times New Roman" w:hAnsi="Calibri" w:cs="Times New Roman"/>
                      <w:color w:val="000000"/>
                      <w:lang w:val="en-US"/>
                    </w:rPr>
                  </w:rPrChange>
                </w:rPr>
                <w:t>Alchemie Ltd.</w:t>
              </w:r>
            </w:ins>
          </w:p>
        </w:tc>
        <w:tc>
          <w:tcPr>
            <w:tcW w:w="1366" w:type="dxa"/>
            <w:shd w:val="clear" w:color="auto" w:fill="auto"/>
            <w:noWrap/>
            <w:vAlign w:val="bottom"/>
            <w:hideMark/>
            <w:tcPrChange w:id="7479" w:author="Hardik Malhotra" w:date="2021-09-30T17:51:00Z">
              <w:tcPr>
                <w:tcW w:w="1366" w:type="dxa"/>
                <w:shd w:val="clear" w:color="auto" w:fill="auto"/>
                <w:noWrap/>
                <w:vAlign w:val="bottom"/>
                <w:hideMark/>
              </w:tcPr>
            </w:tcPrChange>
          </w:tcPr>
          <w:p w14:paraId="2CB0F546" w14:textId="77777777" w:rsidR="00590BE8" w:rsidRPr="00590BE8" w:rsidRDefault="00590BE8" w:rsidP="00590BE8">
            <w:pPr>
              <w:spacing w:after="0" w:line="240" w:lineRule="auto"/>
              <w:rPr>
                <w:ins w:id="7480" w:author="Hardik Malhotra" w:date="2021-09-30T17:50:00Z"/>
                <w:rFonts w:ascii="Verdana" w:eastAsia="Times New Roman" w:hAnsi="Verdana" w:cs="Times New Roman"/>
                <w:color w:val="000000"/>
                <w:sz w:val="18"/>
                <w:szCs w:val="18"/>
                <w:lang w:val="en-US"/>
                <w:rPrChange w:id="7481" w:author="Hardik Malhotra" w:date="2021-09-30T17:52:00Z">
                  <w:rPr>
                    <w:ins w:id="7482" w:author="Hardik Malhotra" w:date="2021-09-30T17:50:00Z"/>
                    <w:rFonts w:ascii="Calibri" w:eastAsia="Times New Roman" w:hAnsi="Calibri" w:cs="Times New Roman"/>
                    <w:color w:val="000000"/>
                    <w:lang w:val="en-US"/>
                  </w:rPr>
                </w:rPrChange>
              </w:rPr>
            </w:pPr>
            <w:ins w:id="7483" w:author="Hardik Malhotra" w:date="2021-09-30T17:50:00Z">
              <w:r w:rsidRPr="00590BE8">
                <w:rPr>
                  <w:rFonts w:ascii="Verdana" w:eastAsia="Times New Roman" w:hAnsi="Verdana" w:cs="Times New Roman"/>
                  <w:color w:val="000000"/>
                  <w:sz w:val="18"/>
                  <w:szCs w:val="18"/>
                  <w:lang w:val="en-US"/>
                  <w:rPrChange w:id="7484" w:author="Hardik Malhotra" w:date="2021-09-30T17:52:00Z">
                    <w:rPr>
                      <w:rFonts w:ascii="Calibri" w:eastAsia="Times New Roman" w:hAnsi="Calibri" w:cs="Times New Roman"/>
                      <w:color w:val="000000"/>
                      <w:lang w:val="en-US"/>
                    </w:rPr>
                  </w:rPrChange>
                </w:rPr>
                <w:t>United Kingdom</w:t>
              </w:r>
            </w:ins>
          </w:p>
        </w:tc>
        <w:tc>
          <w:tcPr>
            <w:tcW w:w="786" w:type="dxa"/>
            <w:shd w:val="clear" w:color="auto" w:fill="auto"/>
            <w:noWrap/>
            <w:vAlign w:val="bottom"/>
            <w:hideMark/>
            <w:tcPrChange w:id="7485" w:author="Hardik Malhotra" w:date="2021-09-30T17:51:00Z">
              <w:tcPr>
                <w:tcW w:w="786" w:type="dxa"/>
                <w:shd w:val="clear" w:color="auto" w:fill="auto"/>
                <w:noWrap/>
                <w:vAlign w:val="bottom"/>
                <w:hideMark/>
              </w:tcPr>
            </w:tcPrChange>
          </w:tcPr>
          <w:p w14:paraId="1BBE5A85" w14:textId="77777777" w:rsidR="00590BE8" w:rsidRPr="00590BE8" w:rsidRDefault="00590BE8" w:rsidP="00590BE8">
            <w:pPr>
              <w:spacing w:after="0" w:line="240" w:lineRule="auto"/>
              <w:jc w:val="right"/>
              <w:rPr>
                <w:ins w:id="7486" w:author="Hardik Malhotra" w:date="2021-09-30T17:50:00Z"/>
                <w:rFonts w:ascii="Verdana" w:eastAsia="Times New Roman" w:hAnsi="Verdana" w:cs="Times New Roman"/>
                <w:color w:val="000000"/>
                <w:sz w:val="18"/>
                <w:szCs w:val="18"/>
                <w:lang w:val="en-US"/>
                <w:rPrChange w:id="7487" w:author="Hardik Malhotra" w:date="2021-09-30T17:52:00Z">
                  <w:rPr>
                    <w:ins w:id="7488" w:author="Hardik Malhotra" w:date="2021-09-30T17:50:00Z"/>
                    <w:rFonts w:ascii="Calibri" w:eastAsia="Times New Roman" w:hAnsi="Calibri" w:cs="Times New Roman"/>
                    <w:color w:val="000000"/>
                    <w:lang w:val="en-US"/>
                  </w:rPr>
                </w:rPrChange>
              </w:rPr>
            </w:pPr>
            <w:ins w:id="7489" w:author="Hardik Malhotra" w:date="2021-09-30T17:50:00Z">
              <w:r w:rsidRPr="00590BE8">
                <w:rPr>
                  <w:rFonts w:ascii="Verdana" w:eastAsia="Times New Roman" w:hAnsi="Verdana" w:cs="Times New Roman"/>
                  <w:color w:val="000000"/>
                  <w:sz w:val="18"/>
                  <w:szCs w:val="18"/>
                  <w:lang w:val="en-US"/>
                  <w:rPrChange w:id="7490" w:author="Hardik Malhotra" w:date="2021-09-30T17:52:00Z">
                    <w:rPr>
                      <w:rFonts w:ascii="Calibri" w:eastAsia="Times New Roman" w:hAnsi="Calibri" w:cs="Times New Roman"/>
                      <w:color w:val="000000"/>
                      <w:lang w:val="en-US"/>
                    </w:rPr>
                  </w:rPrChange>
                </w:rPr>
                <w:t>60</w:t>
              </w:r>
            </w:ins>
          </w:p>
        </w:tc>
        <w:tc>
          <w:tcPr>
            <w:tcW w:w="786" w:type="dxa"/>
            <w:shd w:val="clear" w:color="auto" w:fill="auto"/>
            <w:noWrap/>
            <w:vAlign w:val="bottom"/>
            <w:hideMark/>
            <w:tcPrChange w:id="7491" w:author="Hardik Malhotra" w:date="2021-09-30T17:51:00Z">
              <w:tcPr>
                <w:tcW w:w="786" w:type="dxa"/>
                <w:shd w:val="clear" w:color="auto" w:fill="auto"/>
                <w:noWrap/>
                <w:vAlign w:val="bottom"/>
                <w:hideMark/>
              </w:tcPr>
            </w:tcPrChange>
          </w:tcPr>
          <w:p w14:paraId="70A35CDB" w14:textId="77777777" w:rsidR="00590BE8" w:rsidRPr="00590BE8" w:rsidRDefault="00590BE8" w:rsidP="00590BE8">
            <w:pPr>
              <w:spacing w:after="0" w:line="240" w:lineRule="auto"/>
              <w:jc w:val="right"/>
              <w:rPr>
                <w:ins w:id="7492" w:author="Hardik Malhotra" w:date="2021-09-30T17:50:00Z"/>
                <w:rFonts w:ascii="Verdana" w:eastAsia="Times New Roman" w:hAnsi="Verdana" w:cs="Times New Roman"/>
                <w:color w:val="000000"/>
                <w:sz w:val="18"/>
                <w:szCs w:val="18"/>
                <w:lang w:val="en-US"/>
                <w:rPrChange w:id="7493" w:author="Hardik Malhotra" w:date="2021-09-30T17:52:00Z">
                  <w:rPr>
                    <w:ins w:id="7494" w:author="Hardik Malhotra" w:date="2021-09-30T17:50:00Z"/>
                    <w:rFonts w:ascii="Calibri" w:eastAsia="Times New Roman" w:hAnsi="Calibri" w:cs="Times New Roman"/>
                    <w:color w:val="000000"/>
                    <w:lang w:val="en-US"/>
                  </w:rPr>
                </w:rPrChange>
              </w:rPr>
            </w:pPr>
            <w:ins w:id="7495" w:author="Hardik Malhotra" w:date="2021-09-30T17:50:00Z">
              <w:r w:rsidRPr="00590BE8">
                <w:rPr>
                  <w:rFonts w:ascii="Verdana" w:eastAsia="Times New Roman" w:hAnsi="Verdana" w:cs="Times New Roman"/>
                  <w:color w:val="000000"/>
                  <w:sz w:val="18"/>
                  <w:szCs w:val="18"/>
                  <w:lang w:val="en-US"/>
                  <w:rPrChange w:id="7496" w:author="Hardik Malhotra" w:date="2021-09-30T17:52:00Z">
                    <w:rPr>
                      <w:rFonts w:ascii="Calibri" w:eastAsia="Times New Roman" w:hAnsi="Calibri" w:cs="Times New Roman"/>
                      <w:color w:val="000000"/>
                      <w:lang w:val="en-US"/>
                    </w:rPr>
                  </w:rPrChange>
                </w:rPr>
                <w:t>60</w:t>
              </w:r>
            </w:ins>
          </w:p>
        </w:tc>
        <w:tc>
          <w:tcPr>
            <w:tcW w:w="963" w:type="dxa"/>
            <w:shd w:val="clear" w:color="auto" w:fill="auto"/>
            <w:noWrap/>
            <w:vAlign w:val="bottom"/>
            <w:hideMark/>
            <w:tcPrChange w:id="7497" w:author="Hardik Malhotra" w:date="2021-09-30T17:51:00Z">
              <w:tcPr>
                <w:tcW w:w="963" w:type="dxa"/>
                <w:shd w:val="clear" w:color="auto" w:fill="auto"/>
                <w:noWrap/>
                <w:vAlign w:val="bottom"/>
                <w:hideMark/>
              </w:tcPr>
            </w:tcPrChange>
          </w:tcPr>
          <w:p w14:paraId="462E34C5" w14:textId="77777777" w:rsidR="00590BE8" w:rsidRPr="00590BE8" w:rsidRDefault="00590BE8" w:rsidP="00590BE8">
            <w:pPr>
              <w:spacing w:after="0" w:line="240" w:lineRule="auto"/>
              <w:jc w:val="right"/>
              <w:rPr>
                <w:ins w:id="7498" w:author="Hardik Malhotra" w:date="2021-09-30T17:50:00Z"/>
                <w:rFonts w:ascii="Verdana" w:eastAsia="Times New Roman" w:hAnsi="Verdana" w:cs="Times New Roman"/>
                <w:color w:val="000000"/>
                <w:sz w:val="18"/>
                <w:szCs w:val="18"/>
                <w:lang w:val="en-US"/>
                <w:rPrChange w:id="7499" w:author="Hardik Malhotra" w:date="2021-09-30T17:52:00Z">
                  <w:rPr>
                    <w:ins w:id="7500" w:author="Hardik Malhotra" w:date="2021-09-30T17:50:00Z"/>
                    <w:rFonts w:ascii="Calibri" w:eastAsia="Times New Roman" w:hAnsi="Calibri" w:cs="Times New Roman"/>
                    <w:color w:val="000000"/>
                    <w:lang w:val="en-US"/>
                  </w:rPr>
                </w:rPrChange>
              </w:rPr>
            </w:pPr>
            <w:ins w:id="7501" w:author="Hardik Malhotra" w:date="2021-09-30T17:50:00Z">
              <w:r w:rsidRPr="00590BE8">
                <w:rPr>
                  <w:rFonts w:ascii="Verdana" w:eastAsia="Times New Roman" w:hAnsi="Verdana" w:cs="Times New Roman"/>
                  <w:color w:val="000000"/>
                  <w:sz w:val="18"/>
                  <w:szCs w:val="18"/>
                  <w:lang w:val="en-US"/>
                  <w:rPrChange w:id="7502" w:author="Hardik Malhotra" w:date="2021-09-30T17:52:00Z">
                    <w:rPr>
                      <w:rFonts w:ascii="Calibri" w:eastAsia="Times New Roman" w:hAnsi="Calibri" w:cs="Times New Roman"/>
                      <w:color w:val="000000"/>
                      <w:lang w:val="en-US"/>
                    </w:rPr>
                  </w:rPrChange>
                </w:rPr>
                <w:t>60</w:t>
              </w:r>
            </w:ins>
          </w:p>
        </w:tc>
        <w:tc>
          <w:tcPr>
            <w:tcW w:w="952" w:type="dxa"/>
            <w:shd w:val="clear" w:color="auto" w:fill="auto"/>
            <w:noWrap/>
            <w:vAlign w:val="bottom"/>
            <w:hideMark/>
            <w:tcPrChange w:id="7503" w:author="Hardik Malhotra" w:date="2021-09-30T17:51:00Z">
              <w:tcPr>
                <w:tcW w:w="952" w:type="dxa"/>
                <w:shd w:val="clear" w:color="auto" w:fill="auto"/>
                <w:noWrap/>
                <w:vAlign w:val="bottom"/>
                <w:hideMark/>
              </w:tcPr>
            </w:tcPrChange>
          </w:tcPr>
          <w:p w14:paraId="75AB431A" w14:textId="77777777" w:rsidR="00590BE8" w:rsidRPr="00590BE8" w:rsidRDefault="00590BE8" w:rsidP="00590BE8">
            <w:pPr>
              <w:spacing w:after="0" w:line="240" w:lineRule="auto"/>
              <w:jc w:val="right"/>
              <w:rPr>
                <w:ins w:id="7504" w:author="Hardik Malhotra" w:date="2021-09-30T17:50:00Z"/>
                <w:rFonts w:ascii="Verdana" w:eastAsia="Times New Roman" w:hAnsi="Verdana" w:cs="Times New Roman"/>
                <w:color w:val="000000"/>
                <w:sz w:val="18"/>
                <w:szCs w:val="18"/>
                <w:lang w:val="en-US"/>
                <w:rPrChange w:id="7505" w:author="Hardik Malhotra" w:date="2021-09-30T17:52:00Z">
                  <w:rPr>
                    <w:ins w:id="7506" w:author="Hardik Malhotra" w:date="2021-09-30T17:50:00Z"/>
                    <w:rFonts w:ascii="Calibri" w:eastAsia="Times New Roman" w:hAnsi="Calibri" w:cs="Times New Roman"/>
                    <w:color w:val="000000"/>
                    <w:lang w:val="en-US"/>
                  </w:rPr>
                </w:rPrChange>
              </w:rPr>
            </w:pPr>
            <w:ins w:id="7507" w:author="Hardik Malhotra" w:date="2021-09-30T17:50:00Z">
              <w:r w:rsidRPr="00590BE8">
                <w:rPr>
                  <w:rFonts w:ascii="Verdana" w:eastAsia="Times New Roman" w:hAnsi="Verdana" w:cs="Times New Roman"/>
                  <w:color w:val="000000"/>
                  <w:sz w:val="18"/>
                  <w:szCs w:val="18"/>
                  <w:lang w:val="en-US"/>
                  <w:rPrChange w:id="7508" w:author="Hardik Malhotra" w:date="2021-09-30T17:52:00Z">
                    <w:rPr>
                      <w:rFonts w:ascii="Calibri" w:eastAsia="Times New Roman" w:hAnsi="Calibri" w:cs="Times New Roman"/>
                      <w:color w:val="000000"/>
                      <w:lang w:val="en-US"/>
                    </w:rPr>
                  </w:rPrChange>
                </w:rPr>
                <w:t>60</w:t>
              </w:r>
            </w:ins>
          </w:p>
        </w:tc>
        <w:tc>
          <w:tcPr>
            <w:tcW w:w="952" w:type="dxa"/>
            <w:shd w:val="clear" w:color="auto" w:fill="auto"/>
            <w:noWrap/>
            <w:vAlign w:val="bottom"/>
            <w:hideMark/>
            <w:tcPrChange w:id="7509" w:author="Hardik Malhotra" w:date="2021-09-30T17:51:00Z">
              <w:tcPr>
                <w:tcW w:w="952" w:type="dxa"/>
                <w:shd w:val="clear" w:color="auto" w:fill="auto"/>
                <w:noWrap/>
                <w:vAlign w:val="bottom"/>
                <w:hideMark/>
              </w:tcPr>
            </w:tcPrChange>
          </w:tcPr>
          <w:p w14:paraId="463A3EF8" w14:textId="77777777" w:rsidR="00590BE8" w:rsidRPr="00590BE8" w:rsidRDefault="00590BE8" w:rsidP="00590BE8">
            <w:pPr>
              <w:spacing w:after="0" w:line="240" w:lineRule="auto"/>
              <w:jc w:val="right"/>
              <w:rPr>
                <w:ins w:id="7510" w:author="Hardik Malhotra" w:date="2021-09-30T17:50:00Z"/>
                <w:rFonts w:ascii="Verdana" w:eastAsia="Times New Roman" w:hAnsi="Verdana" w:cs="Times New Roman"/>
                <w:color w:val="000000"/>
                <w:sz w:val="18"/>
                <w:szCs w:val="18"/>
                <w:lang w:val="en-US"/>
                <w:rPrChange w:id="7511" w:author="Hardik Malhotra" w:date="2021-09-30T17:52:00Z">
                  <w:rPr>
                    <w:ins w:id="7512" w:author="Hardik Malhotra" w:date="2021-09-30T17:50:00Z"/>
                    <w:rFonts w:ascii="Calibri" w:eastAsia="Times New Roman" w:hAnsi="Calibri" w:cs="Times New Roman"/>
                    <w:color w:val="000000"/>
                    <w:lang w:val="en-US"/>
                  </w:rPr>
                </w:rPrChange>
              </w:rPr>
            </w:pPr>
            <w:ins w:id="7513" w:author="Hardik Malhotra" w:date="2021-09-30T17:50:00Z">
              <w:r w:rsidRPr="00590BE8">
                <w:rPr>
                  <w:rFonts w:ascii="Verdana" w:eastAsia="Times New Roman" w:hAnsi="Verdana" w:cs="Times New Roman"/>
                  <w:color w:val="000000"/>
                  <w:sz w:val="18"/>
                  <w:szCs w:val="18"/>
                  <w:lang w:val="en-US"/>
                  <w:rPrChange w:id="7514" w:author="Hardik Malhotra" w:date="2021-09-30T17:52:00Z">
                    <w:rPr>
                      <w:rFonts w:ascii="Calibri" w:eastAsia="Times New Roman" w:hAnsi="Calibri" w:cs="Times New Roman"/>
                      <w:color w:val="000000"/>
                      <w:lang w:val="en-US"/>
                    </w:rPr>
                  </w:rPrChange>
                </w:rPr>
                <w:t>60</w:t>
              </w:r>
            </w:ins>
          </w:p>
        </w:tc>
      </w:tr>
      <w:tr w:rsidR="00590BE8" w:rsidRPr="00590BE8" w14:paraId="228A1011" w14:textId="77777777" w:rsidTr="00590BE8">
        <w:trPr>
          <w:trHeight w:val="303"/>
          <w:ins w:id="7515" w:author="Hardik Malhotra" w:date="2021-09-30T17:50:00Z"/>
          <w:trPrChange w:id="7516" w:author="Hardik Malhotra" w:date="2021-09-30T17:51:00Z">
            <w:trPr>
              <w:trHeight w:val="303"/>
            </w:trPr>
          </w:trPrChange>
        </w:trPr>
        <w:tc>
          <w:tcPr>
            <w:tcW w:w="4329" w:type="dxa"/>
            <w:shd w:val="clear" w:color="auto" w:fill="auto"/>
            <w:noWrap/>
            <w:vAlign w:val="center"/>
            <w:hideMark/>
            <w:tcPrChange w:id="7517" w:author="Hardik Malhotra" w:date="2021-09-30T17:51:00Z">
              <w:tcPr>
                <w:tcW w:w="4329" w:type="dxa"/>
                <w:shd w:val="clear" w:color="auto" w:fill="auto"/>
                <w:noWrap/>
                <w:vAlign w:val="center"/>
                <w:hideMark/>
              </w:tcPr>
            </w:tcPrChange>
          </w:tcPr>
          <w:p w14:paraId="50BB4B90" w14:textId="77777777" w:rsidR="00590BE8" w:rsidRPr="00590BE8" w:rsidRDefault="00590BE8" w:rsidP="005858C1">
            <w:pPr>
              <w:spacing w:after="0" w:line="240" w:lineRule="auto"/>
              <w:rPr>
                <w:ins w:id="7518" w:author="Hardik Malhotra" w:date="2021-09-30T17:50:00Z"/>
                <w:rFonts w:ascii="Verdana" w:eastAsia="Times New Roman" w:hAnsi="Verdana" w:cs="Times New Roman"/>
                <w:color w:val="000000"/>
                <w:sz w:val="18"/>
                <w:szCs w:val="18"/>
                <w:lang w:val="en-US"/>
                <w:rPrChange w:id="7519" w:author="Hardik Malhotra" w:date="2021-09-30T17:52:00Z">
                  <w:rPr>
                    <w:ins w:id="7520" w:author="Hardik Malhotra" w:date="2021-09-30T17:50:00Z"/>
                    <w:rFonts w:ascii="Calibri" w:eastAsia="Times New Roman" w:hAnsi="Calibri" w:cs="Times New Roman"/>
                    <w:color w:val="000000"/>
                    <w:lang w:val="en-US"/>
                  </w:rPr>
                </w:rPrChange>
              </w:rPr>
            </w:pPr>
            <w:ins w:id="7521" w:author="Hardik Malhotra" w:date="2021-09-30T17:50:00Z">
              <w:r w:rsidRPr="00590BE8">
                <w:rPr>
                  <w:rFonts w:ascii="Verdana" w:eastAsia="Times New Roman" w:hAnsi="Verdana" w:cs="Times New Roman"/>
                  <w:color w:val="000000"/>
                  <w:sz w:val="18"/>
                  <w:szCs w:val="18"/>
                  <w:lang w:val="en-US"/>
                  <w:rPrChange w:id="7522" w:author="Hardik Malhotra" w:date="2021-09-30T17:52:00Z">
                    <w:rPr>
                      <w:rFonts w:ascii="Calibri" w:eastAsia="Times New Roman" w:hAnsi="Calibri" w:cs="Times New Roman"/>
                      <w:color w:val="000000"/>
                      <w:lang w:val="en-US"/>
                    </w:rPr>
                  </w:rPrChange>
                </w:rPr>
                <w:t>Anhui Shanfu New Material Technology Co., Ltd.</w:t>
              </w:r>
            </w:ins>
          </w:p>
        </w:tc>
        <w:tc>
          <w:tcPr>
            <w:tcW w:w="1366" w:type="dxa"/>
            <w:shd w:val="clear" w:color="auto" w:fill="auto"/>
            <w:noWrap/>
            <w:vAlign w:val="bottom"/>
            <w:hideMark/>
            <w:tcPrChange w:id="7523" w:author="Hardik Malhotra" w:date="2021-09-30T17:51:00Z">
              <w:tcPr>
                <w:tcW w:w="1366" w:type="dxa"/>
                <w:shd w:val="clear" w:color="auto" w:fill="auto"/>
                <w:noWrap/>
                <w:vAlign w:val="bottom"/>
                <w:hideMark/>
              </w:tcPr>
            </w:tcPrChange>
          </w:tcPr>
          <w:p w14:paraId="3C4EA4E9" w14:textId="77777777" w:rsidR="00590BE8" w:rsidRPr="00590BE8" w:rsidRDefault="00590BE8" w:rsidP="00590BE8">
            <w:pPr>
              <w:spacing w:after="0" w:line="240" w:lineRule="auto"/>
              <w:rPr>
                <w:ins w:id="7524" w:author="Hardik Malhotra" w:date="2021-09-30T17:50:00Z"/>
                <w:rFonts w:ascii="Verdana" w:eastAsia="Times New Roman" w:hAnsi="Verdana" w:cs="Times New Roman"/>
                <w:color w:val="000000"/>
                <w:sz w:val="18"/>
                <w:szCs w:val="18"/>
                <w:lang w:val="en-US"/>
                <w:rPrChange w:id="7525" w:author="Hardik Malhotra" w:date="2021-09-30T17:52:00Z">
                  <w:rPr>
                    <w:ins w:id="7526" w:author="Hardik Malhotra" w:date="2021-09-30T17:50:00Z"/>
                    <w:rFonts w:ascii="Calibri" w:eastAsia="Times New Roman" w:hAnsi="Calibri" w:cs="Times New Roman"/>
                    <w:color w:val="000000"/>
                    <w:lang w:val="en-US"/>
                  </w:rPr>
                </w:rPrChange>
              </w:rPr>
            </w:pPr>
            <w:ins w:id="7527" w:author="Hardik Malhotra" w:date="2021-09-30T17:50:00Z">
              <w:r w:rsidRPr="00590BE8">
                <w:rPr>
                  <w:rFonts w:ascii="Verdana" w:eastAsia="Times New Roman" w:hAnsi="Verdana" w:cs="Times New Roman"/>
                  <w:color w:val="000000"/>
                  <w:sz w:val="18"/>
                  <w:szCs w:val="18"/>
                  <w:lang w:val="en-US"/>
                  <w:rPrChange w:id="7528" w:author="Hardik Malhotra" w:date="2021-09-30T17:52:00Z">
                    <w:rPr>
                      <w:rFonts w:ascii="Calibri" w:eastAsia="Times New Roman" w:hAnsi="Calibri" w:cs="Times New Roman"/>
                      <w:color w:val="000000"/>
                      <w:lang w:val="en-US"/>
                    </w:rPr>
                  </w:rPrChange>
                </w:rPr>
                <w:t>China</w:t>
              </w:r>
            </w:ins>
          </w:p>
        </w:tc>
        <w:tc>
          <w:tcPr>
            <w:tcW w:w="786" w:type="dxa"/>
            <w:shd w:val="clear" w:color="auto" w:fill="auto"/>
            <w:noWrap/>
            <w:vAlign w:val="bottom"/>
            <w:hideMark/>
            <w:tcPrChange w:id="7529" w:author="Hardik Malhotra" w:date="2021-09-30T17:51:00Z">
              <w:tcPr>
                <w:tcW w:w="786" w:type="dxa"/>
                <w:shd w:val="clear" w:color="auto" w:fill="auto"/>
                <w:noWrap/>
                <w:vAlign w:val="bottom"/>
                <w:hideMark/>
              </w:tcPr>
            </w:tcPrChange>
          </w:tcPr>
          <w:p w14:paraId="30195111" w14:textId="77777777" w:rsidR="00590BE8" w:rsidRPr="00590BE8" w:rsidRDefault="00590BE8" w:rsidP="00590BE8">
            <w:pPr>
              <w:spacing w:after="0" w:line="240" w:lineRule="auto"/>
              <w:jc w:val="right"/>
              <w:rPr>
                <w:ins w:id="7530" w:author="Hardik Malhotra" w:date="2021-09-30T17:50:00Z"/>
                <w:rFonts w:ascii="Verdana" w:eastAsia="Times New Roman" w:hAnsi="Verdana" w:cs="Times New Roman"/>
                <w:color w:val="000000"/>
                <w:sz w:val="18"/>
                <w:szCs w:val="18"/>
                <w:lang w:val="en-US"/>
                <w:rPrChange w:id="7531" w:author="Hardik Malhotra" w:date="2021-09-30T17:52:00Z">
                  <w:rPr>
                    <w:ins w:id="7532" w:author="Hardik Malhotra" w:date="2021-09-30T17:50:00Z"/>
                    <w:rFonts w:ascii="Calibri" w:eastAsia="Times New Roman" w:hAnsi="Calibri" w:cs="Times New Roman"/>
                    <w:color w:val="000000"/>
                    <w:lang w:val="en-US"/>
                  </w:rPr>
                </w:rPrChange>
              </w:rPr>
            </w:pPr>
            <w:ins w:id="7533" w:author="Hardik Malhotra" w:date="2021-09-30T17:50:00Z">
              <w:r w:rsidRPr="00590BE8">
                <w:rPr>
                  <w:rFonts w:ascii="Verdana" w:eastAsia="Times New Roman" w:hAnsi="Verdana" w:cs="Times New Roman"/>
                  <w:color w:val="000000"/>
                  <w:sz w:val="18"/>
                  <w:szCs w:val="18"/>
                  <w:lang w:val="en-US"/>
                  <w:rPrChange w:id="7534" w:author="Hardik Malhotra" w:date="2021-09-30T17:52:00Z">
                    <w:rPr>
                      <w:rFonts w:ascii="Calibri" w:eastAsia="Times New Roman" w:hAnsi="Calibri" w:cs="Times New Roman"/>
                      <w:color w:val="000000"/>
                      <w:lang w:val="en-US"/>
                    </w:rPr>
                  </w:rPrChange>
                </w:rPr>
                <w:t>58</w:t>
              </w:r>
            </w:ins>
          </w:p>
        </w:tc>
        <w:tc>
          <w:tcPr>
            <w:tcW w:w="786" w:type="dxa"/>
            <w:shd w:val="clear" w:color="auto" w:fill="auto"/>
            <w:noWrap/>
            <w:vAlign w:val="bottom"/>
            <w:hideMark/>
            <w:tcPrChange w:id="7535" w:author="Hardik Malhotra" w:date="2021-09-30T17:51:00Z">
              <w:tcPr>
                <w:tcW w:w="786" w:type="dxa"/>
                <w:shd w:val="clear" w:color="auto" w:fill="auto"/>
                <w:noWrap/>
                <w:vAlign w:val="bottom"/>
                <w:hideMark/>
              </w:tcPr>
            </w:tcPrChange>
          </w:tcPr>
          <w:p w14:paraId="5647CB85" w14:textId="77777777" w:rsidR="00590BE8" w:rsidRPr="00590BE8" w:rsidRDefault="00590BE8" w:rsidP="00590BE8">
            <w:pPr>
              <w:spacing w:after="0" w:line="240" w:lineRule="auto"/>
              <w:jc w:val="right"/>
              <w:rPr>
                <w:ins w:id="7536" w:author="Hardik Malhotra" w:date="2021-09-30T17:50:00Z"/>
                <w:rFonts w:ascii="Verdana" w:eastAsia="Times New Roman" w:hAnsi="Verdana" w:cs="Times New Roman"/>
                <w:color w:val="000000"/>
                <w:sz w:val="18"/>
                <w:szCs w:val="18"/>
                <w:lang w:val="en-US"/>
                <w:rPrChange w:id="7537" w:author="Hardik Malhotra" w:date="2021-09-30T17:52:00Z">
                  <w:rPr>
                    <w:ins w:id="7538" w:author="Hardik Malhotra" w:date="2021-09-30T17:50:00Z"/>
                    <w:rFonts w:ascii="Calibri" w:eastAsia="Times New Roman" w:hAnsi="Calibri" w:cs="Times New Roman"/>
                    <w:color w:val="000000"/>
                    <w:lang w:val="en-US"/>
                  </w:rPr>
                </w:rPrChange>
              </w:rPr>
            </w:pPr>
            <w:ins w:id="7539" w:author="Hardik Malhotra" w:date="2021-09-30T17:50:00Z">
              <w:r w:rsidRPr="00590BE8">
                <w:rPr>
                  <w:rFonts w:ascii="Verdana" w:eastAsia="Times New Roman" w:hAnsi="Verdana" w:cs="Times New Roman"/>
                  <w:color w:val="000000"/>
                  <w:sz w:val="18"/>
                  <w:szCs w:val="18"/>
                  <w:lang w:val="en-US"/>
                  <w:rPrChange w:id="7540" w:author="Hardik Malhotra" w:date="2021-09-30T17:52:00Z">
                    <w:rPr>
                      <w:rFonts w:ascii="Calibri" w:eastAsia="Times New Roman" w:hAnsi="Calibri" w:cs="Times New Roman"/>
                      <w:color w:val="000000"/>
                      <w:lang w:val="en-US"/>
                    </w:rPr>
                  </w:rPrChange>
                </w:rPr>
                <w:t>58</w:t>
              </w:r>
            </w:ins>
          </w:p>
        </w:tc>
        <w:tc>
          <w:tcPr>
            <w:tcW w:w="963" w:type="dxa"/>
            <w:shd w:val="clear" w:color="auto" w:fill="auto"/>
            <w:noWrap/>
            <w:vAlign w:val="bottom"/>
            <w:hideMark/>
            <w:tcPrChange w:id="7541" w:author="Hardik Malhotra" w:date="2021-09-30T17:51:00Z">
              <w:tcPr>
                <w:tcW w:w="963" w:type="dxa"/>
                <w:shd w:val="clear" w:color="auto" w:fill="auto"/>
                <w:noWrap/>
                <w:vAlign w:val="bottom"/>
                <w:hideMark/>
              </w:tcPr>
            </w:tcPrChange>
          </w:tcPr>
          <w:p w14:paraId="1B579F0F" w14:textId="77777777" w:rsidR="00590BE8" w:rsidRPr="00590BE8" w:rsidRDefault="00590BE8" w:rsidP="00590BE8">
            <w:pPr>
              <w:spacing w:after="0" w:line="240" w:lineRule="auto"/>
              <w:jc w:val="right"/>
              <w:rPr>
                <w:ins w:id="7542" w:author="Hardik Malhotra" w:date="2021-09-30T17:50:00Z"/>
                <w:rFonts w:ascii="Verdana" w:eastAsia="Times New Roman" w:hAnsi="Verdana" w:cs="Times New Roman"/>
                <w:color w:val="000000"/>
                <w:sz w:val="18"/>
                <w:szCs w:val="18"/>
                <w:lang w:val="en-US"/>
                <w:rPrChange w:id="7543" w:author="Hardik Malhotra" w:date="2021-09-30T17:52:00Z">
                  <w:rPr>
                    <w:ins w:id="7544" w:author="Hardik Malhotra" w:date="2021-09-30T17:50:00Z"/>
                    <w:rFonts w:ascii="Calibri" w:eastAsia="Times New Roman" w:hAnsi="Calibri" w:cs="Times New Roman"/>
                    <w:color w:val="000000"/>
                    <w:lang w:val="en-US"/>
                  </w:rPr>
                </w:rPrChange>
              </w:rPr>
            </w:pPr>
            <w:ins w:id="7545" w:author="Hardik Malhotra" w:date="2021-09-30T17:50:00Z">
              <w:r w:rsidRPr="00590BE8">
                <w:rPr>
                  <w:rFonts w:ascii="Verdana" w:eastAsia="Times New Roman" w:hAnsi="Verdana" w:cs="Times New Roman"/>
                  <w:color w:val="000000"/>
                  <w:sz w:val="18"/>
                  <w:szCs w:val="18"/>
                  <w:lang w:val="en-US"/>
                  <w:rPrChange w:id="7546" w:author="Hardik Malhotra" w:date="2021-09-30T17:52:00Z">
                    <w:rPr>
                      <w:rFonts w:ascii="Calibri" w:eastAsia="Times New Roman" w:hAnsi="Calibri" w:cs="Times New Roman"/>
                      <w:color w:val="000000"/>
                      <w:lang w:val="en-US"/>
                    </w:rPr>
                  </w:rPrChange>
                </w:rPr>
                <w:t>58</w:t>
              </w:r>
            </w:ins>
          </w:p>
        </w:tc>
        <w:tc>
          <w:tcPr>
            <w:tcW w:w="952" w:type="dxa"/>
            <w:shd w:val="clear" w:color="auto" w:fill="auto"/>
            <w:noWrap/>
            <w:vAlign w:val="bottom"/>
            <w:hideMark/>
            <w:tcPrChange w:id="7547" w:author="Hardik Malhotra" w:date="2021-09-30T17:51:00Z">
              <w:tcPr>
                <w:tcW w:w="952" w:type="dxa"/>
                <w:shd w:val="clear" w:color="auto" w:fill="auto"/>
                <w:noWrap/>
                <w:vAlign w:val="bottom"/>
                <w:hideMark/>
              </w:tcPr>
            </w:tcPrChange>
          </w:tcPr>
          <w:p w14:paraId="0B7DD1F4" w14:textId="77777777" w:rsidR="00590BE8" w:rsidRPr="00590BE8" w:rsidRDefault="00590BE8" w:rsidP="00590BE8">
            <w:pPr>
              <w:spacing w:after="0" w:line="240" w:lineRule="auto"/>
              <w:jc w:val="right"/>
              <w:rPr>
                <w:ins w:id="7548" w:author="Hardik Malhotra" w:date="2021-09-30T17:50:00Z"/>
                <w:rFonts w:ascii="Verdana" w:eastAsia="Times New Roman" w:hAnsi="Verdana" w:cs="Times New Roman"/>
                <w:color w:val="000000"/>
                <w:sz w:val="18"/>
                <w:szCs w:val="18"/>
                <w:lang w:val="en-US"/>
                <w:rPrChange w:id="7549" w:author="Hardik Malhotra" w:date="2021-09-30T17:52:00Z">
                  <w:rPr>
                    <w:ins w:id="7550" w:author="Hardik Malhotra" w:date="2021-09-30T17:50:00Z"/>
                    <w:rFonts w:ascii="Calibri" w:eastAsia="Times New Roman" w:hAnsi="Calibri" w:cs="Times New Roman"/>
                    <w:color w:val="000000"/>
                    <w:lang w:val="en-US"/>
                  </w:rPr>
                </w:rPrChange>
              </w:rPr>
            </w:pPr>
            <w:ins w:id="7551" w:author="Hardik Malhotra" w:date="2021-09-30T17:50:00Z">
              <w:r w:rsidRPr="00590BE8">
                <w:rPr>
                  <w:rFonts w:ascii="Verdana" w:eastAsia="Times New Roman" w:hAnsi="Verdana" w:cs="Times New Roman"/>
                  <w:color w:val="000000"/>
                  <w:sz w:val="18"/>
                  <w:szCs w:val="18"/>
                  <w:lang w:val="en-US"/>
                  <w:rPrChange w:id="7552" w:author="Hardik Malhotra" w:date="2021-09-30T17:52:00Z">
                    <w:rPr>
                      <w:rFonts w:ascii="Calibri" w:eastAsia="Times New Roman" w:hAnsi="Calibri" w:cs="Times New Roman"/>
                      <w:color w:val="000000"/>
                      <w:lang w:val="en-US"/>
                    </w:rPr>
                  </w:rPrChange>
                </w:rPr>
                <w:t>58</w:t>
              </w:r>
            </w:ins>
          </w:p>
        </w:tc>
        <w:tc>
          <w:tcPr>
            <w:tcW w:w="952" w:type="dxa"/>
            <w:shd w:val="clear" w:color="auto" w:fill="auto"/>
            <w:noWrap/>
            <w:vAlign w:val="bottom"/>
            <w:hideMark/>
            <w:tcPrChange w:id="7553" w:author="Hardik Malhotra" w:date="2021-09-30T17:51:00Z">
              <w:tcPr>
                <w:tcW w:w="952" w:type="dxa"/>
                <w:shd w:val="clear" w:color="auto" w:fill="auto"/>
                <w:noWrap/>
                <w:vAlign w:val="bottom"/>
                <w:hideMark/>
              </w:tcPr>
            </w:tcPrChange>
          </w:tcPr>
          <w:p w14:paraId="74EC2666" w14:textId="77777777" w:rsidR="00590BE8" w:rsidRPr="00590BE8" w:rsidRDefault="00590BE8" w:rsidP="00590BE8">
            <w:pPr>
              <w:spacing w:after="0" w:line="240" w:lineRule="auto"/>
              <w:jc w:val="right"/>
              <w:rPr>
                <w:ins w:id="7554" w:author="Hardik Malhotra" w:date="2021-09-30T17:50:00Z"/>
                <w:rFonts w:ascii="Verdana" w:eastAsia="Times New Roman" w:hAnsi="Verdana" w:cs="Times New Roman"/>
                <w:color w:val="000000"/>
                <w:sz w:val="18"/>
                <w:szCs w:val="18"/>
                <w:lang w:val="en-US"/>
                <w:rPrChange w:id="7555" w:author="Hardik Malhotra" w:date="2021-09-30T17:52:00Z">
                  <w:rPr>
                    <w:ins w:id="7556" w:author="Hardik Malhotra" w:date="2021-09-30T17:50:00Z"/>
                    <w:rFonts w:ascii="Calibri" w:eastAsia="Times New Roman" w:hAnsi="Calibri" w:cs="Times New Roman"/>
                    <w:color w:val="000000"/>
                    <w:lang w:val="en-US"/>
                  </w:rPr>
                </w:rPrChange>
              </w:rPr>
            </w:pPr>
            <w:ins w:id="7557" w:author="Hardik Malhotra" w:date="2021-09-30T17:50:00Z">
              <w:r w:rsidRPr="00590BE8">
                <w:rPr>
                  <w:rFonts w:ascii="Verdana" w:eastAsia="Times New Roman" w:hAnsi="Verdana" w:cs="Times New Roman"/>
                  <w:color w:val="000000"/>
                  <w:sz w:val="18"/>
                  <w:szCs w:val="18"/>
                  <w:lang w:val="en-US"/>
                  <w:rPrChange w:id="7558" w:author="Hardik Malhotra" w:date="2021-09-30T17:52:00Z">
                    <w:rPr>
                      <w:rFonts w:ascii="Calibri" w:eastAsia="Times New Roman" w:hAnsi="Calibri" w:cs="Times New Roman"/>
                      <w:color w:val="000000"/>
                      <w:lang w:val="en-US"/>
                    </w:rPr>
                  </w:rPrChange>
                </w:rPr>
                <w:t>58</w:t>
              </w:r>
            </w:ins>
          </w:p>
        </w:tc>
      </w:tr>
      <w:tr w:rsidR="00590BE8" w:rsidRPr="00590BE8" w14:paraId="66AE9543" w14:textId="77777777" w:rsidTr="00590BE8">
        <w:trPr>
          <w:trHeight w:val="303"/>
          <w:ins w:id="7559" w:author="Hardik Malhotra" w:date="2021-09-30T17:50:00Z"/>
          <w:trPrChange w:id="7560" w:author="Hardik Malhotra" w:date="2021-09-30T17:51:00Z">
            <w:trPr>
              <w:trHeight w:val="303"/>
            </w:trPr>
          </w:trPrChange>
        </w:trPr>
        <w:tc>
          <w:tcPr>
            <w:tcW w:w="4329" w:type="dxa"/>
            <w:shd w:val="clear" w:color="auto" w:fill="auto"/>
            <w:noWrap/>
            <w:vAlign w:val="center"/>
            <w:hideMark/>
            <w:tcPrChange w:id="7561" w:author="Hardik Malhotra" w:date="2021-09-30T17:51:00Z">
              <w:tcPr>
                <w:tcW w:w="4329" w:type="dxa"/>
                <w:shd w:val="clear" w:color="auto" w:fill="auto"/>
                <w:noWrap/>
                <w:vAlign w:val="center"/>
                <w:hideMark/>
              </w:tcPr>
            </w:tcPrChange>
          </w:tcPr>
          <w:p w14:paraId="25971D24" w14:textId="77777777" w:rsidR="00590BE8" w:rsidRPr="00590BE8" w:rsidRDefault="00590BE8" w:rsidP="005858C1">
            <w:pPr>
              <w:spacing w:after="0" w:line="240" w:lineRule="auto"/>
              <w:rPr>
                <w:ins w:id="7562" w:author="Hardik Malhotra" w:date="2021-09-30T17:50:00Z"/>
                <w:rFonts w:ascii="Verdana" w:eastAsia="Times New Roman" w:hAnsi="Verdana" w:cs="Times New Roman"/>
                <w:color w:val="000000"/>
                <w:sz w:val="18"/>
                <w:szCs w:val="18"/>
                <w:lang w:val="en-US"/>
                <w:rPrChange w:id="7563" w:author="Hardik Malhotra" w:date="2021-09-30T17:52:00Z">
                  <w:rPr>
                    <w:ins w:id="7564" w:author="Hardik Malhotra" w:date="2021-09-30T17:50:00Z"/>
                    <w:rFonts w:ascii="Calibri" w:eastAsia="Times New Roman" w:hAnsi="Calibri" w:cs="Times New Roman"/>
                    <w:color w:val="000000"/>
                    <w:lang w:val="en-US"/>
                  </w:rPr>
                </w:rPrChange>
              </w:rPr>
            </w:pPr>
            <w:ins w:id="7565" w:author="Hardik Malhotra" w:date="2021-09-30T17:50:00Z">
              <w:r w:rsidRPr="00590BE8">
                <w:rPr>
                  <w:rFonts w:ascii="Verdana" w:eastAsia="Times New Roman" w:hAnsi="Verdana" w:cs="Times New Roman"/>
                  <w:color w:val="000000"/>
                  <w:sz w:val="18"/>
                  <w:szCs w:val="18"/>
                  <w:lang w:val="en-US"/>
                  <w:rPrChange w:id="7566" w:author="Hardik Malhotra" w:date="2021-09-30T17:52:00Z">
                    <w:rPr>
                      <w:rFonts w:ascii="Calibri" w:eastAsia="Times New Roman" w:hAnsi="Calibri" w:cs="Times New Roman"/>
                      <w:color w:val="000000"/>
                      <w:lang w:val="en-US"/>
                    </w:rPr>
                  </w:rPrChange>
                </w:rPr>
                <w:t>Dalian Qihua New Material Co. Ltd.</w:t>
              </w:r>
            </w:ins>
          </w:p>
        </w:tc>
        <w:tc>
          <w:tcPr>
            <w:tcW w:w="1366" w:type="dxa"/>
            <w:shd w:val="clear" w:color="auto" w:fill="auto"/>
            <w:noWrap/>
            <w:vAlign w:val="bottom"/>
            <w:hideMark/>
            <w:tcPrChange w:id="7567" w:author="Hardik Malhotra" w:date="2021-09-30T17:51:00Z">
              <w:tcPr>
                <w:tcW w:w="1366" w:type="dxa"/>
                <w:shd w:val="clear" w:color="auto" w:fill="auto"/>
                <w:noWrap/>
                <w:vAlign w:val="bottom"/>
                <w:hideMark/>
              </w:tcPr>
            </w:tcPrChange>
          </w:tcPr>
          <w:p w14:paraId="3145B410" w14:textId="77777777" w:rsidR="00590BE8" w:rsidRPr="00590BE8" w:rsidRDefault="00590BE8" w:rsidP="00590BE8">
            <w:pPr>
              <w:spacing w:after="0" w:line="240" w:lineRule="auto"/>
              <w:rPr>
                <w:ins w:id="7568" w:author="Hardik Malhotra" w:date="2021-09-30T17:50:00Z"/>
                <w:rFonts w:ascii="Verdana" w:eastAsia="Times New Roman" w:hAnsi="Verdana" w:cs="Times New Roman"/>
                <w:color w:val="000000"/>
                <w:sz w:val="18"/>
                <w:szCs w:val="18"/>
                <w:lang w:val="en-US"/>
                <w:rPrChange w:id="7569" w:author="Hardik Malhotra" w:date="2021-09-30T17:52:00Z">
                  <w:rPr>
                    <w:ins w:id="7570" w:author="Hardik Malhotra" w:date="2021-09-30T17:50:00Z"/>
                    <w:rFonts w:ascii="Calibri" w:eastAsia="Times New Roman" w:hAnsi="Calibri" w:cs="Times New Roman"/>
                    <w:color w:val="000000"/>
                    <w:lang w:val="en-US"/>
                  </w:rPr>
                </w:rPrChange>
              </w:rPr>
            </w:pPr>
            <w:ins w:id="7571" w:author="Hardik Malhotra" w:date="2021-09-30T17:50:00Z">
              <w:r w:rsidRPr="00590BE8">
                <w:rPr>
                  <w:rFonts w:ascii="Verdana" w:eastAsia="Times New Roman" w:hAnsi="Verdana" w:cs="Times New Roman"/>
                  <w:color w:val="000000"/>
                  <w:sz w:val="18"/>
                  <w:szCs w:val="18"/>
                  <w:lang w:val="en-US"/>
                  <w:rPrChange w:id="7572" w:author="Hardik Malhotra" w:date="2021-09-30T17:52:00Z">
                    <w:rPr>
                      <w:rFonts w:ascii="Calibri" w:eastAsia="Times New Roman" w:hAnsi="Calibri" w:cs="Times New Roman"/>
                      <w:color w:val="000000"/>
                      <w:lang w:val="en-US"/>
                    </w:rPr>
                  </w:rPrChange>
                </w:rPr>
                <w:t>China</w:t>
              </w:r>
            </w:ins>
          </w:p>
        </w:tc>
        <w:tc>
          <w:tcPr>
            <w:tcW w:w="786" w:type="dxa"/>
            <w:shd w:val="clear" w:color="auto" w:fill="auto"/>
            <w:noWrap/>
            <w:vAlign w:val="bottom"/>
            <w:hideMark/>
            <w:tcPrChange w:id="7573" w:author="Hardik Malhotra" w:date="2021-09-30T17:51:00Z">
              <w:tcPr>
                <w:tcW w:w="786" w:type="dxa"/>
                <w:shd w:val="clear" w:color="auto" w:fill="auto"/>
                <w:noWrap/>
                <w:vAlign w:val="bottom"/>
                <w:hideMark/>
              </w:tcPr>
            </w:tcPrChange>
          </w:tcPr>
          <w:p w14:paraId="5A199650" w14:textId="77777777" w:rsidR="00590BE8" w:rsidRPr="00590BE8" w:rsidRDefault="00590BE8" w:rsidP="00590BE8">
            <w:pPr>
              <w:spacing w:after="0" w:line="240" w:lineRule="auto"/>
              <w:jc w:val="right"/>
              <w:rPr>
                <w:ins w:id="7574" w:author="Hardik Malhotra" w:date="2021-09-30T17:50:00Z"/>
                <w:rFonts w:ascii="Verdana" w:eastAsia="Times New Roman" w:hAnsi="Verdana" w:cs="Times New Roman"/>
                <w:color w:val="000000"/>
                <w:sz w:val="18"/>
                <w:szCs w:val="18"/>
                <w:lang w:val="en-US"/>
                <w:rPrChange w:id="7575" w:author="Hardik Malhotra" w:date="2021-09-30T17:52:00Z">
                  <w:rPr>
                    <w:ins w:id="7576" w:author="Hardik Malhotra" w:date="2021-09-30T17:50:00Z"/>
                    <w:rFonts w:ascii="Calibri" w:eastAsia="Times New Roman" w:hAnsi="Calibri" w:cs="Times New Roman"/>
                    <w:color w:val="000000"/>
                    <w:lang w:val="en-US"/>
                  </w:rPr>
                </w:rPrChange>
              </w:rPr>
            </w:pPr>
            <w:ins w:id="7577" w:author="Hardik Malhotra" w:date="2021-09-30T17:50:00Z">
              <w:r w:rsidRPr="00590BE8">
                <w:rPr>
                  <w:rFonts w:ascii="Verdana" w:eastAsia="Times New Roman" w:hAnsi="Verdana" w:cs="Times New Roman"/>
                  <w:color w:val="000000"/>
                  <w:sz w:val="18"/>
                  <w:szCs w:val="18"/>
                  <w:lang w:val="en-US"/>
                  <w:rPrChange w:id="7578" w:author="Hardik Malhotra" w:date="2021-09-30T17:52:00Z">
                    <w:rPr>
                      <w:rFonts w:ascii="Calibri" w:eastAsia="Times New Roman" w:hAnsi="Calibri" w:cs="Times New Roman"/>
                      <w:color w:val="000000"/>
                      <w:lang w:val="en-US"/>
                    </w:rPr>
                  </w:rPrChange>
                </w:rPr>
                <w:t>50</w:t>
              </w:r>
            </w:ins>
          </w:p>
        </w:tc>
        <w:tc>
          <w:tcPr>
            <w:tcW w:w="786" w:type="dxa"/>
            <w:shd w:val="clear" w:color="auto" w:fill="auto"/>
            <w:noWrap/>
            <w:vAlign w:val="bottom"/>
            <w:hideMark/>
            <w:tcPrChange w:id="7579" w:author="Hardik Malhotra" w:date="2021-09-30T17:51:00Z">
              <w:tcPr>
                <w:tcW w:w="786" w:type="dxa"/>
                <w:shd w:val="clear" w:color="auto" w:fill="auto"/>
                <w:noWrap/>
                <w:vAlign w:val="bottom"/>
                <w:hideMark/>
              </w:tcPr>
            </w:tcPrChange>
          </w:tcPr>
          <w:p w14:paraId="22A8665D" w14:textId="77777777" w:rsidR="00590BE8" w:rsidRPr="00590BE8" w:rsidRDefault="00590BE8" w:rsidP="00590BE8">
            <w:pPr>
              <w:spacing w:after="0" w:line="240" w:lineRule="auto"/>
              <w:jc w:val="right"/>
              <w:rPr>
                <w:ins w:id="7580" w:author="Hardik Malhotra" w:date="2021-09-30T17:50:00Z"/>
                <w:rFonts w:ascii="Verdana" w:eastAsia="Times New Roman" w:hAnsi="Verdana" w:cs="Times New Roman"/>
                <w:color w:val="000000"/>
                <w:sz w:val="18"/>
                <w:szCs w:val="18"/>
                <w:lang w:val="en-US"/>
                <w:rPrChange w:id="7581" w:author="Hardik Malhotra" w:date="2021-09-30T17:52:00Z">
                  <w:rPr>
                    <w:ins w:id="7582" w:author="Hardik Malhotra" w:date="2021-09-30T17:50:00Z"/>
                    <w:rFonts w:ascii="Calibri" w:eastAsia="Times New Roman" w:hAnsi="Calibri" w:cs="Times New Roman"/>
                    <w:color w:val="000000"/>
                    <w:lang w:val="en-US"/>
                  </w:rPr>
                </w:rPrChange>
              </w:rPr>
            </w:pPr>
            <w:ins w:id="7583" w:author="Hardik Malhotra" w:date="2021-09-30T17:50:00Z">
              <w:r w:rsidRPr="00590BE8">
                <w:rPr>
                  <w:rFonts w:ascii="Verdana" w:eastAsia="Times New Roman" w:hAnsi="Verdana" w:cs="Times New Roman"/>
                  <w:color w:val="000000"/>
                  <w:sz w:val="18"/>
                  <w:szCs w:val="18"/>
                  <w:lang w:val="en-US"/>
                  <w:rPrChange w:id="7584" w:author="Hardik Malhotra" w:date="2021-09-30T17:52:00Z">
                    <w:rPr>
                      <w:rFonts w:ascii="Calibri" w:eastAsia="Times New Roman" w:hAnsi="Calibri" w:cs="Times New Roman"/>
                      <w:color w:val="000000"/>
                      <w:lang w:val="en-US"/>
                    </w:rPr>
                  </w:rPrChange>
                </w:rPr>
                <w:t>50</w:t>
              </w:r>
            </w:ins>
          </w:p>
        </w:tc>
        <w:tc>
          <w:tcPr>
            <w:tcW w:w="963" w:type="dxa"/>
            <w:shd w:val="clear" w:color="auto" w:fill="auto"/>
            <w:noWrap/>
            <w:vAlign w:val="bottom"/>
            <w:hideMark/>
            <w:tcPrChange w:id="7585" w:author="Hardik Malhotra" w:date="2021-09-30T17:51:00Z">
              <w:tcPr>
                <w:tcW w:w="963" w:type="dxa"/>
                <w:shd w:val="clear" w:color="auto" w:fill="auto"/>
                <w:noWrap/>
                <w:vAlign w:val="bottom"/>
                <w:hideMark/>
              </w:tcPr>
            </w:tcPrChange>
          </w:tcPr>
          <w:p w14:paraId="316BB575" w14:textId="77777777" w:rsidR="00590BE8" w:rsidRPr="00590BE8" w:rsidRDefault="00590BE8" w:rsidP="00590BE8">
            <w:pPr>
              <w:spacing w:after="0" w:line="240" w:lineRule="auto"/>
              <w:jc w:val="right"/>
              <w:rPr>
                <w:ins w:id="7586" w:author="Hardik Malhotra" w:date="2021-09-30T17:50:00Z"/>
                <w:rFonts w:ascii="Verdana" w:eastAsia="Times New Roman" w:hAnsi="Verdana" w:cs="Times New Roman"/>
                <w:color w:val="000000"/>
                <w:sz w:val="18"/>
                <w:szCs w:val="18"/>
                <w:lang w:val="en-US"/>
                <w:rPrChange w:id="7587" w:author="Hardik Malhotra" w:date="2021-09-30T17:52:00Z">
                  <w:rPr>
                    <w:ins w:id="7588" w:author="Hardik Malhotra" w:date="2021-09-30T17:50:00Z"/>
                    <w:rFonts w:ascii="Calibri" w:eastAsia="Times New Roman" w:hAnsi="Calibri" w:cs="Times New Roman"/>
                    <w:color w:val="000000"/>
                    <w:lang w:val="en-US"/>
                  </w:rPr>
                </w:rPrChange>
              </w:rPr>
            </w:pPr>
            <w:ins w:id="7589" w:author="Hardik Malhotra" w:date="2021-09-30T17:50:00Z">
              <w:r w:rsidRPr="00590BE8">
                <w:rPr>
                  <w:rFonts w:ascii="Verdana" w:eastAsia="Times New Roman" w:hAnsi="Verdana" w:cs="Times New Roman"/>
                  <w:color w:val="000000"/>
                  <w:sz w:val="18"/>
                  <w:szCs w:val="18"/>
                  <w:lang w:val="en-US"/>
                  <w:rPrChange w:id="7590" w:author="Hardik Malhotra" w:date="2021-09-30T17:52:00Z">
                    <w:rPr>
                      <w:rFonts w:ascii="Calibri" w:eastAsia="Times New Roman" w:hAnsi="Calibri" w:cs="Times New Roman"/>
                      <w:color w:val="000000"/>
                      <w:lang w:val="en-US"/>
                    </w:rPr>
                  </w:rPrChange>
                </w:rPr>
                <w:t>50</w:t>
              </w:r>
            </w:ins>
          </w:p>
        </w:tc>
        <w:tc>
          <w:tcPr>
            <w:tcW w:w="952" w:type="dxa"/>
            <w:shd w:val="clear" w:color="auto" w:fill="auto"/>
            <w:noWrap/>
            <w:vAlign w:val="bottom"/>
            <w:hideMark/>
            <w:tcPrChange w:id="7591" w:author="Hardik Malhotra" w:date="2021-09-30T17:51:00Z">
              <w:tcPr>
                <w:tcW w:w="952" w:type="dxa"/>
                <w:shd w:val="clear" w:color="auto" w:fill="auto"/>
                <w:noWrap/>
                <w:vAlign w:val="bottom"/>
                <w:hideMark/>
              </w:tcPr>
            </w:tcPrChange>
          </w:tcPr>
          <w:p w14:paraId="0C1D21C6" w14:textId="77777777" w:rsidR="00590BE8" w:rsidRPr="00590BE8" w:rsidRDefault="00590BE8" w:rsidP="00590BE8">
            <w:pPr>
              <w:spacing w:after="0" w:line="240" w:lineRule="auto"/>
              <w:jc w:val="right"/>
              <w:rPr>
                <w:ins w:id="7592" w:author="Hardik Malhotra" w:date="2021-09-30T17:50:00Z"/>
                <w:rFonts w:ascii="Verdana" w:eastAsia="Times New Roman" w:hAnsi="Verdana" w:cs="Times New Roman"/>
                <w:color w:val="000000"/>
                <w:sz w:val="18"/>
                <w:szCs w:val="18"/>
                <w:lang w:val="en-US"/>
                <w:rPrChange w:id="7593" w:author="Hardik Malhotra" w:date="2021-09-30T17:52:00Z">
                  <w:rPr>
                    <w:ins w:id="7594" w:author="Hardik Malhotra" w:date="2021-09-30T17:50:00Z"/>
                    <w:rFonts w:ascii="Calibri" w:eastAsia="Times New Roman" w:hAnsi="Calibri" w:cs="Times New Roman"/>
                    <w:color w:val="000000"/>
                    <w:lang w:val="en-US"/>
                  </w:rPr>
                </w:rPrChange>
              </w:rPr>
            </w:pPr>
            <w:ins w:id="7595" w:author="Hardik Malhotra" w:date="2021-09-30T17:50:00Z">
              <w:r w:rsidRPr="00590BE8">
                <w:rPr>
                  <w:rFonts w:ascii="Verdana" w:eastAsia="Times New Roman" w:hAnsi="Verdana" w:cs="Times New Roman"/>
                  <w:color w:val="000000"/>
                  <w:sz w:val="18"/>
                  <w:szCs w:val="18"/>
                  <w:lang w:val="en-US"/>
                  <w:rPrChange w:id="7596" w:author="Hardik Malhotra" w:date="2021-09-30T17:52:00Z">
                    <w:rPr>
                      <w:rFonts w:ascii="Calibri" w:eastAsia="Times New Roman" w:hAnsi="Calibri" w:cs="Times New Roman"/>
                      <w:color w:val="000000"/>
                      <w:lang w:val="en-US"/>
                    </w:rPr>
                  </w:rPrChange>
                </w:rPr>
                <w:t>50</w:t>
              </w:r>
            </w:ins>
          </w:p>
        </w:tc>
        <w:tc>
          <w:tcPr>
            <w:tcW w:w="952" w:type="dxa"/>
            <w:shd w:val="clear" w:color="auto" w:fill="auto"/>
            <w:noWrap/>
            <w:vAlign w:val="bottom"/>
            <w:hideMark/>
            <w:tcPrChange w:id="7597" w:author="Hardik Malhotra" w:date="2021-09-30T17:51:00Z">
              <w:tcPr>
                <w:tcW w:w="952" w:type="dxa"/>
                <w:shd w:val="clear" w:color="auto" w:fill="auto"/>
                <w:noWrap/>
                <w:vAlign w:val="bottom"/>
                <w:hideMark/>
              </w:tcPr>
            </w:tcPrChange>
          </w:tcPr>
          <w:p w14:paraId="54A55B5B" w14:textId="77777777" w:rsidR="00590BE8" w:rsidRPr="00590BE8" w:rsidRDefault="00590BE8" w:rsidP="00590BE8">
            <w:pPr>
              <w:spacing w:after="0" w:line="240" w:lineRule="auto"/>
              <w:jc w:val="right"/>
              <w:rPr>
                <w:ins w:id="7598" w:author="Hardik Malhotra" w:date="2021-09-30T17:50:00Z"/>
                <w:rFonts w:ascii="Verdana" w:eastAsia="Times New Roman" w:hAnsi="Verdana" w:cs="Times New Roman"/>
                <w:color w:val="000000"/>
                <w:sz w:val="18"/>
                <w:szCs w:val="18"/>
                <w:lang w:val="en-US"/>
                <w:rPrChange w:id="7599" w:author="Hardik Malhotra" w:date="2021-09-30T17:52:00Z">
                  <w:rPr>
                    <w:ins w:id="7600" w:author="Hardik Malhotra" w:date="2021-09-30T17:50:00Z"/>
                    <w:rFonts w:ascii="Calibri" w:eastAsia="Times New Roman" w:hAnsi="Calibri" w:cs="Times New Roman"/>
                    <w:color w:val="000000"/>
                    <w:lang w:val="en-US"/>
                  </w:rPr>
                </w:rPrChange>
              </w:rPr>
            </w:pPr>
            <w:ins w:id="7601" w:author="Hardik Malhotra" w:date="2021-09-30T17:50:00Z">
              <w:r w:rsidRPr="00590BE8">
                <w:rPr>
                  <w:rFonts w:ascii="Verdana" w:eastAsia="Times New Roman" w:hAnsi="Verdana" w:cs="Times New Roman"/>
                  <w:color w:val="000000"/>
                  <w:sz w:val="18"/>
                  <w:szCs w:val="18"/>
                  <w:lang w:val="en-US"/>
                  <w:rPrChange w:id="7602" w:author="Hardik Malhotra" w:date="2021-09-30T17:52:00Z">
                    <w:rPr>
                      <w:rFonts w:ascii="Calibri" w:eastAsia="Times New Roman" w:hAnsi="Calibri" w:cs="Times New Roman"/>
                      <w:color w:val="000000"/>
                      <w:lang w:val="en-US"/>
                    </w:rPr>
                  </w:rPrChange>
                </w:rPr>
                <w:t>50</w:t>
              </w:r>
            </w:ins>
          </w:p>
        </w:tc>
      </w:tr>
      <w:tr w:rsidR="00590BE8" w:rsidRPr="00590BE8" w14:paraId="18764E91" w14:textId="77777777" w:rsidTr="00590BE8">
        <w:trPr>
          <w:trHeight w:val="303"/>
          <w:ins w:id="7603" w:author="Hardik Malhotra" w:date="2021-09-30T17:50:00Z"/>
          <w:trPrChange w:id="7604" w:author="Hardik Malhotra" w:date="2021-09-30T17:51:00Z">
            <w:trPr>
              <w:trHeight w:val="303"/>
            </w:trPr>
          </w:trPrChange>
        </w:trPr>
        <w:tc>
          <w:tcPr>
            <w:tcW w:w="4329" w:type="dxa"/>
            <w:shd w:val="clear" w:color="auto" w:fill="auto"/>
            <w:noWrap/>
            <w:vAlign w:val="center"/>
            <w:hideMark/>
            <w:tcPrChange w:id="7605" w:author="Hardik Malhotra" w:date="2021-09-30T17:51:00Z">
              <w:tcPr>
                <w:tcW w:w="4329" w:type="dxa"/>
                <w:shd w:val="clear" w:color="auto" w:fill="auto"/>
                <w:noWrap/>
                <w:vAlign w:val="center"/>
                <w:hideMark/>
              </w:tcPr>
            </w:tcPrChange>
          </w:tcPr>
          <w:p w14:paraId="52A1180F" w14:textId="77777777" w:rsidR="00590BE8" w:rsidRPr="00590BE8" w:rsidRDefault="00590BE8" w:rsidP="005858C1">
            <w:pPr>
              <w:spacing w:after="0" w:line="240" w:lineRule="auto"/>
              <w:rPr>
                <w:ins w:id="7606" w:author="Hardik Malhotra" w:date="2021-09-30T17:50:00Z"/>
                <w:rFonts w:ascii="Verdana" w:eastAsia="Times New Roman" w:hAnsi="Verdana" w:cs="Times New Roman"/>
                <w:color w:val="000000"/>
                <w:sz w:val="18"/>
                <w:szCs w:val="18"/>
                <w:lang w:val="en-US"/>
                <w:rPrChange w:id="7607" w:author="Hardik Malhotra" w:date="2021-09-30T17:52:00Z">
                  <w:rPr>
                    <w:ins w:id="7608" w:author="Hardik Malhotra" w:date="2021-09-30T17:50:00Z"/>
                    <w:rFonts w:ascii="Calibri" w:eastAsia="Times New Roman" w:hAnsi="Calibri" w:cs="Times New Roman"/>
                    <w:color w:val="000000"/>
                    <w:lang w:val="en-US"/>
                  </w:rPr>
                </w:rPrChange>
              </w:rPr>
            </w:pPr>
            <w:ins w:id="7609" w:author="Hardik Malhotra" w:date="2021-09-30T17:50:00Z">
              <w:r w:rsidRPr="00590BE8">
                <w:rPr>
                  <w:rFonts w:ascii="Verdana" w:eastAsia="Times New Roman" w:hAnsi="Verdana" w:cs="Times New Roman"/>
                  <w:color w:val="000000"/>
                  <w:sz w:val="18"/>
                  <w:szCs w:val="18"/>
                  <w:lang w:val="en-US"/>
                  <w:rPrChange w:id="7610" w:author="Hardik Malhotra" w:date="2021-09-30T17:52:00Z">
                    <w:rPr>
                      <w:rFonts w:ascii="Calibri" w:eastAsia="Times New Roman" w:hAnsi="Calibri" w:cs="Times New Roman"/>
                      <w:color w:val="000000"/>
                      <w:lang w:val="en-US"/>
                    </w:rPr>
                  </w:rPrChange>
                </w:rPr>
                <w:t>Atul Limited</w:t>
              </w:r>
            </w:ins>
          </w:p>
        </w:tc>
        <w:tc>
          <w:tcPr>
            <w:tcW w:w="1366" w:type="dxa"/>
            <w:shd w:val="clear" w:color="auto" w:fill="auto"/>
            <w:noWrap/>
            <w:vAlign w:val="bottom"/>
            <w:hideMark/>
            <w:tcPrChange w:id="7611" w:author="Hardik Malhotra" w:date="2021-09-30T17:51:00Z">
              <w:tcPr>
                <w:tcW w:w="1366" w:type="dxa"/>
                <w:shd w:val="clear" w:color="auto" w:fill="auto"/>
                <w:noWrap/>
                <w:vAlign w:val="bottom"/>
                <w:hideMark/>
              </w:tcPr>
            </w:tcPrChange>
          </w:tcPr>
          <w:p w14:paraId="0924E6CC" w14:textId="77777777" w:rsidR="00590BE8" w:rsidRPr="00590BE8" w:rsidRDefault="00590BE8" w:rsidP="00590BE8">
            <w:pPr>
              <w:spacing w:after="0" w:line="240" w:lineRule="auto"/>
              <w:rPr>
                <w:ins w:id="7612" w:author="Hardik Malhotra" w:date="2021-09-30T17:50:00Z"/>
                <w:rFonts w:ascii="Verdana" w:eastAsia="Times New Roman" w:hAnsi="Verdana" w:cs="Times New Roman"/>
                <w:color w:val="000000"/>
                <w:sz w:val="18"/>
                <w:szCs w:val="18"/>
                <w:lang w:val="en-US"/>
                <w:rPrChange w:id="7613" w:author="Hardik Malhotra" w:date="2021-09-30T17:52:00Z">
                  <w:rPr>
                    <w:ins w:id="7614" w:author="Hardik Malhotra" w:date="2021-09-30T17:50:00Z"/>
                    <w:rFonts w:ascii="Calibri" w:eastAsia="Times New Roman" w:hAnsi="Calibri" w:cs="Times New Roman"/>
                    <w:color w:val="000000"/>
                    <w:lang w:val="en-US"/>
                  </w:rPr>
                </w:rPrChange>
              </w:rPr>
            </w:pPr>
            <w:ins w:id="7615" w:author="Hardik Malhotra" w:date="2021-09-30T17:50:00Z">
              <w:r w:rsidRPr="00590BE8">
                <w:rPr>
                  <w:rFonts w:ascii="Verdana" w:eastAsia="Times New Roman" w:hAnsi="Verdana" w:cs="Times New Roman"/>
                  <w:color w:val="000000"/>
                  <w:sz w:val="18"/>
                  <w:szCs w:val="18"/>
                  <w:lang w:val="en-US"/>
                  <w:rPrChange w:id="7616" w:author="Hardik Malhotra" w:date="2021-09-30T17:52:00Z">
                    <w:rPr>
                      <w:rFonts w:ascii="Calibri" w:eastAsia="Times New Roman" w:hAnsi="Calibri" w:cs="Times New Roman"/>
                      <w:color w:val="000000"/>
                      <w:lang w:val="en-US"/>
                    </w:rPr>
                  </w:rPrChange>
                </w:rPr>
                <w:t>India</w:t>
              </w:r>
            </w:ins>
          </w:p>
        </w:tc>
        <w:tc>
          <w:tcPr>
            <w:tcW w:w="786" w:type="dxa"/>
            <w:shd w:val="clear" w:color="auto" w:fill="auto"/>
            <w:noWrap/>
            <w:vAlign w:val="bottom"/>
            <w:hideMark/>
            <w:tcPrChange w:id="7617" w:author="Hardik Malhotra" w:date="2021-09-30T17:51:00Z">
              <w:tcPr>
                <w:tcW w:w="786" w:type="dxa"/>
                <w:shd w:val="clear" w:color="auto" w:fill="auto"/>
                <w:noWrap/>
                <w:vAlign w:val="bottom"/>
                <w:hideMark/>
              </w:tcPr>
            </w:tcPrChange>
          </w:tcPr>
          <w:p w14:paraId="67B6D070" w14:textId="77777777" w:rsidR="00590BE8" w:rsidRPr="00590BE8" w:rsidRDefault="00590BE8" w:rsidP="00590BE8">
            <w:pPr>
              <w:spacing w:after="0" w:line="240" w:lineRule="auto"/>
              <w:jc w:val="right"/>
              <w:rPr>
                <w:ins w:id="7618" w:author="Hardik Malhotra" w:date="2021-09-30T17:50:00Z"/>
                <w:rFonts w:ascii="Verdana" w:eastAsia="Times New Roman" w:hAnsi="Verdana" w:cs="Times New Roman"/>
                <w:color w:val="000000"/>
                <w:sz w:val="18"/>
                <w:szCs w:val="18"/>
                <w:lang w:val="en-US"/>
                <w:rPrChange w:id="7619" w:author="Hardik Malhotra" w:date="2021-09-30T17:52:00Z">
                  <w:rPr>
                    <w:ins w:id="7620" w:author="Hardik Malhotra" w:date="2021-09-30T17:50:00Z"/>
                    <w:rFonts w:ascii="Calibri" w:eastAsia="Times New Roman" w:hAnsi="Calibri" w:cs="Times New Roman"/>
                    <w:color w:val="000000"/>
                    <w:lang w:val="en-US"/>
                  </w:rPr>
                </w:rPrChange>
              </w:rPr>
            </w:pPr>
            <w:ins w:id="7621" w:author="Hardik Malhotra" w:date="2021-09-30T17:50:00Z">
              <w:r w:rsidRPr="00590BE8">
                <w:rPr>
                  <w:rFonts w:ascii="Verdana" w:eastAsia="Times New Roman" w:hAnsi="Verdana" w:cs="Times New Roman"/>
                  <w:color w:val="000000"/>
                  <w:sz w:val="18"/>
                  <w:szCs w:val="18"/>
                  <w:lang w:val="en-US"/>
                  <w:rPrChange w:id="7622" w:author="Hardik Malhotra" w:date="2021-09-30T17:52:00Z">
                    <w:rPr>
                      <w:rFonts w:ascii="Calibri" w:eastAsia="Times New Roman" w:hAnsi="Calibri" w:cs="Times New Roman"/>
                      <w:color w:val="000000"/>
                      <w:lang w:val="en-US"/>
                    </w:rPr>
                  </w:rPrChange>
                </w:rPr>
                <w:t>30</w:t>
              </w:r>
            </w:ins>
          </w:p>
        </w:tc>
        <w:tc>
          <w:tcPr>
            <w:tcW w:w="786" w:type="dxa"/>
            <w:shd w:val="clear" w:color="auto" w:fill="auto"/>
            <w:noWrap/>
            <w:vAlign w:val="bottom"/>
            <w:hideMark/>
            <w:tcPrChange w:id="7623" w:author="Hardik Malhotra" w:date="2021-09-30T17:51:00Z">
              <w:tcPr>
                <w:tcW w:w="786" w:type="dxa"/>
                <w:shd w:val="clear" w:color="auto" w:fill="auto"/>
                <w:noWrap/>
                <w:vAlign w:val="bottom"/>
                <w:hideMark/>
              </w:tcPr>
            </w:tcPrChange>
          </w:tcPr>
          <w:p w14:paraId="6B673898" w14:textId="77777777" w:rsidR="00590BE8" w:rsidRPr="00590BE8" w:rsidRDefault="00590BE8" w:rsidP="00590BE8">
            <w:pPr>
              <w:spacing w:after="0" w:line="240" w:lineRule="auto"/>
              <w:jc w:val="right"/>
              <w:rPr>
                <w:ins w:id="7624" w:author="Hardik Malhotra" w:date="2021-09-30T17:50:00Z"/>
                <w:rFonts w:ascii="Verdana" w:eastAsia="Times New Roman" w:hAnsi="Verdana" w:cs="Times New Roman"/>
                <w:color w:val="000000"/>
                <w:sz w:val="18"/>
                <w:szCs w:val="18"/>
                <w:lang w:val="en-US"/>
                <w:rPrChange w:id="7625" w:author="Hardik Malhotra" w:date="2021-09-30T17:52:00Z">
                  <w:rPr>
                    <w:ins w:id="7626" w:author="Hardik Malhotra" w:date="2021-09-30T17:50:00Z"/>
                    <w:rFonts w:ascii="Calibri" w:eastAsia="Times New Roman" w:hAnsi="Calibri" w:cs="Times New Roman"/>
                    <w:color w:val="000000"/>
                    <w:lang w:val="en-US"/>
                  </w:rPr>
                </w:rPrChange>
              </w:rPr>
            </w:pPr>
            <w:ins w:id="7627" w:author="Hardik Malhotra" w:date="2021-09-30T17:50:00Z">
              <w:r w:rsidRPr="00590BE8">
                <w:rPr>
                  <w:rFonts w:ascii="Verdana" w:eastAsia="Times New Roman" w:hAnsi="Verdana" w:cs="Times New Roman"/>
                  <w:color w:val="000000"/>
                  <w:sz w:val="18"/>
                  <w:szCs w:val="18"/>
                  <w:lang w:val="en-US"/>
                  <w:rPrChange w:id="7628" w:author="Hardik Malhotra" w:date="2021-09-30T17:52:00Z">
                    <w:rPr>
                      <w:rFonts w:ascii="Calibri" w:eastAsia="Times New Roman" w:hAnsi="Calibri" w:cs="Times New Roman"/>
                      <w:color w:val="000000"/>
                      <w:lang w:val="en-US"/>
                    </w:rPr>
                  </w:rPrChange>
                </w:rPr>
                <w:t>40</w:t>
              </w:r>
            </w:ins>
          </w:p>
        </w:tc>
        <w:tc>
          <w:tcPr>
            <w:tcW w:w="963" w:type="dxa"/>
            <w:shd w:val="clear" w:color="auto" w:fill="auto"/>
            <w:noWrap/>
            <w:vAlign w:val="bottom"/>
            <w:hideMark/>
            <w:tcPrChange w:id="7629" w:author="Hardik Malhotra" w:date="2021-09-30T17:51:00Z">
              <w:tcPr>
                <w:tcW w:w="963" w:type="dxa"/>
                <w:shd w:val="clear" w:color="auto" w:fill="auto"/>
                <w:noWrap/>
                <w:vAlign w:val="bottom"/>
                <w:hideMark/>
              </w:tcPr>
            </w:tcPrChange>
          </w:tcPr>
          <w:p w14:paraId="71F30C3D" w14:textId="77777777" w:rsidR="00590BE8" w:rsidRPr="00590BE8" w:rsidRDefault="00590BE8" w:rsidP="00590BE8">
            <w:pPr>
              <w:spacing w:after="0" w:line="240" w:lineRule="auto"/>
              <w:jc w:val="right"/>
              <w:rPr>
                <w:ins w:id="7630" w:author="Hardik Malhotra" w:date="2021-09-30T17:50:00Z"/>
                <w:rFonts w:ascii="Verdana" w:eastAsia="Times New Roman" w:hAnsi="Verdana" w:cs="Times New Roman"/>
                <w:color w:val="000000"/>
                <w:sz w:val="18"/>
                <w:szCs w:val="18"/>
                <w:lang w:val="en-US"/>
                <w:rPrChange w:id="7631" w:author="Hardik Malhotra" w:date="2021-09-30T17:52:00Z">
                  <w:rPr>
                    <w:ins w:id="7632" w:author="Hardik Malhotra" w:date="2021-09-30T17:50:00Z"/>
                    <w:rFonts w:ascii="Calibri" w:eastAsia="Times New Roman" w:hAnsi="Calibri" w:cs="Times New Roman"/>
                    <w:color w:val="000000"/>
                    <w:lang w:val="en-US"/>
                  </w:rPr>
                </w:rPrChange>
              </w:rPr>
            </w:pPr>
            <w:ins w:id="7633" w:author="Hardik Malhotra" w:date="2021-09-30T17:50:00Z">
              <w:r w:rsidRPr="00590BE8">
                <w:rPr>
                  <w:rFonts w:ascii="Verdana" w:eastAsia="Times New Roman" w:hAnsi="Verdana" w:cs="Times New Roman"/>
                  <w:color w:val="000000"/>
                  <w:sz w:val="18"/>
                  <w:szCs w:val="18"/>
                  <w:lang w:val="en-US"/>
                  <w:rPrChange w:id="7634" w:author="Hardik Malhotra" w:date="2021-09-30T17:52:00Z">
                    <w:rPr>
                      <w:rFonts w:ascii="Calibri" w:eastAsia="Times New Roman" w:hAnsi="Calibri" w:cs="Times New Roman"/>
                      <w:color w:val="000000"/>
                      <w:lang w:val="en-US"/>
                    </w:rPr>
                  </w:rPrChange>
                </w:rPr>
                <w:t>40</w:t>
              </w:r>
            </w:ins>
          </w:p>
        </w:tc>
        <w:tc>
          <w:tcPr>
            <w:tcW w:w="952" w:type="dxa"/>
            <w:shd w:val="clear" w:color="auto" w:fill="auto"/>
            <w:noWrap/>
            <w:vAlign w:val="bottom"/>
            <w:hideMark/>
            <w:tcPrChange w:id="7635" w:author="Hardik Malhotra" w:date="2021-09-30T17:51:00Z">
              <w:tcPr>
                <w:tcW w:w="952" w:type="dxa"/>
                <w:shd w:val="clear" w:color="auto" w:fill="auto"/>
                <w:noWrap/>
                <w:vAlign w:val="bottom"/>
                <w:hideMark/>
              </w:tcPr>
            </w:tcPrChange>
          </w:tcPr>
          <w:p w14:paraId="14296517" w14:textId="77777777" w:rsidR="00590BE8" w:rsidRPr="00590BE8" w:rsidRDefault="00590BE8" w:rsidP="00590BE8">
            <w:pPr>
              <w:spacing w:after="0" w:line="240" w:lineRule="auto"/>
              <w:jc w:val="right"/>
              <w:rPr>
                <w:ins w:id="7636" w:author="Hardik Malhotra" w:date="2021-09-30T17:50:00Z"/>
                <w:rFonts w:ascii="Verdana" w:eastAsia="Times New Roman" w:hAnsi="Verdana" w:cs="Times New Roman"/>
                <w:color w:val="000000"/>
                <w:sz w:val="18"/>
                <w:szCs w:val="18"/>
                <w:lang w:val="en-US"/>
                <w:rPrChange w:id="7637" w:author="Hardik Malhotra" w:date="2021-09-30T17:52:00Z">
                  <w:rPr>
                    <w:ins w:id="7638" w:author="Hardik Malhotra" w:date="2021-09-30T17:50:00Z"/>
                    <w:rFonts w:ascii="Calibri" w:eastAsia="Times New Roman" w:hAnsi="Calibri" w:cs="Times New Roman"/>
                    <w:color w:val="000000"/>
                    <w:lang w:val="en-US"/>
                  </w:rPr>
                </w:rPrChange>
              </w:rPr>
            </w:pPr>
            <w:ins w:id="7639" w:author="Hardik Malhotra" w:date="2021-09-30T17:50:00Z">
              <w:r w:rsidRPr="00590BE8">
                <w:rPr>
                  <w:rFonts w:ascii="Verdana" w:eastAsia="Times New Roman" w:hAnsi="Verdana" w:cs="Times New Roman"/>
                  <w:color w:val="000000"/>
                  <w:sz w:val="18"/>
                  <w:szCs w:val="18"/>
                  <w:lang w:val="en-US"/>
                  <w:rPrChange w:id="7640" w:author="Hardik Malhotra" w:date="2021-09-30T17:52:00Z">
                    <w:rPr>
                      <w:rFonts w:ascii="Calibri" w:eastAsia="Times New Roman" w:hAnsi="Calibri" w:cs="Times New Roman"/>
                      <w:color w:val="000000"/>
                      <w:lang w:val="en-US"/>
                    </w:rPr>
                  </w:rPrChange>
                </w:rPr>
                <w:t>50</w:t>
              </w:r>
            </w:ins>
          </w:p>
        </w:tc>
        <w:tc>
          <w:tcPr>
            <w:tcW w:w="952" w:type="dxa"/>
            <w:shd w:val="clear" w:color="auto" w:fill="auto"/>
            <w:noWrap/>
            <w:vAlign w:val="bottom"/>
            <w:hideMark/>
            <w:tcPrChange w:id="7641" w:author="Hardik Malhotra" w:date="2021-09-30T17:51:00Z">
              <w:tcPr>
                <w:tcW w:w="952" w:type="dxa"/>
                <w:shd w:val="clear" w:color="auto" w:fill="auto"/>
                <w:noWrap/>
                <w:vAlign w:val="bottom"/>
                <w:hideMark/>
              </w:tcPr>
            </w:tcPrChange>
          </w:tcPr>
          <w:p w14:paraId="1317F09C" w14:textId="77777777" w:rsidR="00590BE8" w:rsidRPr="00590BE8" w:rsidRDefault="00590BE8" w:rsidP="00590BE8">
            <w:pPr>
              <w:spacing w:after="0" w:line="240" w:lineRule="auto"/>
              <w:jc w:val="right"/>
              <w:rPr>
                <w:ins w:id="7642" w:author="Hardik Malhotra" w:date="2021-09-30T17:50:00Z"/>
                <w:rFonts w:ascii="Verdana" w:eastAsia="Times New Roman" w:hAnsi="Verdana" w:cs="Times New Roman"/>
                <w:color w:val="000000"/>
                <w:sz w:val="18"/>
                <w:szCs w:val="18"/>
                <w:lang w:val="en-US"/>
                <w:rPrChange w:id="7643" w:author="Hardik Malhotra" w:date="2021-09-30T17:52:00Z">
                  <w:rPr>
                    <w:ins w:id="7644" w:author="Hardik Malhotra" w:date="2021-09-30T17:50:00Z"/>
                    <w:rFonts w:ascii="Calibri" w:eastAsia="Times New Roman" w:hAnsi="Calibri" w:cs="Times New Roman"/>
                    <w:color w:val="000000"/>
                    <w:lang w:val="en-US"/>
                  </w:rPr>
                </w:rPrChange>
              </w:rPr>
            </w:pPr>
            <w:ins w:id="7645" w:author="Hardik Malhotra" w:date="2021-09-30T17:50:00Z">
              <w:r w:rsidRPr="00590BE8">
                <w:rPr>
                  <w:rFonts w:ascii="Verdana" w:eastAsia="Times New Roman" w:hAnsi="Verdana" w:cs="Times New Roman"/>
                  <w:color w:val="000000"/>
                  <w:sz w:val="18"/>
                  <w:szCs w:val="18"/>
                  <w:lang w:val="en-US"/>
                  <w:rPrChange w:id="7646" w:author="Hardik Malhotra" w:date="2021-09-30T17:52:00Z">
                    <w:rPr>
                      <w:rFonts w:ascii="Calibri" w:eastAsia="Times New Roman" w:hAnsi="Calibri" w:cs="Times New Roman"/>
                      <w:color w:val="000000"/>
                      <w:lang w:val="en-US"/>
                    </w:rPr>
                  </w:rPrChange>
                </w:rPr>
                <w:t>50</w:t>
              </w:r>
            </w:ins>
          </w:p>
        </w:tc>
      </w:tr>
      <w:tr w:rsidR="00590BE8" w:rsidRPr="00590BE8" w14:paraId="14718085" w14:textId="77777777" w:rsidTr="00590BE8">
        <w:trPr>
          <w:trHeight w:val="303"/>
          <w:ins w:id="7647" w:author="Hardik Malhotra" w:date="2021-09-30T17:50:00Z"/>
          <w:trPrChange w:id="7648" w:author="Hardik Malhotra" w:date="2021-09-30T17:51:00Z">
            <w:trPr>
              <w:trHeight w:val="303"/>
            </w:trPr>
          </w:trPrChange>
        </w:trPr>
        <w:tc>
          <w:tcPr>
            <w:tcW w:w="4329" w:type="dxa"/>
            <w:shd w:val="clear" w:color="auto" w:fill="auto"/>
            <w:noWrap/>
            <w:vAlign w:val="center"/>
            <w:hideMark/>
            <w:tcPrChange w:id="7649" w:author="Hardik Malhotra" w:date="2021-09-30T17:51:00Z">
              <w:tcPr>
                <w:tcW w:w="4329" w:type="dxa"/>
                <w:shd w:val="clear" w:color="auto" w:fill="auto"/>
                <w:noWrap/>
                <w:vAlign w:val="center"/>
                <w:hideMark/>
              </w:tcPr>
            </w:tcPrChange>
          </w:tcPr>
          <w:p w14:paraId="0DB0C581" w14:textId="77777777" w:rsidR="00590BE8" w:rsidRPr="00590BE8" w:rsidRDefault="00590BE8" w:rsidP="005858C1">
            <w:pPr>
              <w:spacing w:after="0" w:line="240" w:lineRule="auto"/>
              <w:rPr>
                <w:ins w:id="7650" w:author="Hardik Malhotra" w:date="2021-09-30T17:50:00Z"/>
                <w:rFonts w:ascii="Verdana" w:eastAsia="Times New Roman" w:hAnsi="Verdana" w:cs="Times New Roman"/>
                <w:color w:val="000000"/>
                <w:sz w:val="18"/>
                <w:szCs w:val="18"/>
                <w:lang w:val="en-US"/>
                <w:rPrChange w:id="7651" w:author="Hardik Malhotra" w:date="2021-09-30T17:52:00Z">
                  <w:rPr>
                    <w:ins w:id="7652" w:author="Hardik Malhotra" w:date="2021-09-30T17:50:00Z"/>
                    <w:rFonts w:ascii="Calibri" w:eastAsia="Times New Roman" w:hAnsi="Calibri" w:cs="Times New Roman"/>
                    <w:color w:val="000000"/>
                    <w:lang w:val="en-US"/>
                  </w:rPr>
                </w:rPrChange>
              </w:rPr>
            </w:pPr>
            <w:ins w:id="7653" w:author="Hardik Malhotra" w:date="2021-09-30T17:50:00Z">
              <w:r w:rsidRPr="00590BE8">
                <w:rPr>
                  <w:rFonts w:ascii="Verdana" w:eastAsia="Times New Roman" w:hAnsi="Verdana" w:cs="Times New Roman"/>
                  <w:color w:val="000000"/>
                  <w:sz w:val="18"/>
                  <w:szCs w:val="18"/>
                  <w:lang w:val="en-US"/>
                  <w:rPrChange w:id="7654" w:author="Hardik Malhotra" w:date="2021-09-30T17:52:00Z">
                    <w:rPr>
                      <w:rFonts w:ascii="Calibri" w:eastAsia="Times New Roman" w:hAnsi="Calibri" w:cs="Times New Roman"/>
                      <w:color w:val="000000"/>
                      <w:lang w:val="en-US"/>
                    </w:rPr>
                  </w:rPrChange>
                </w:rPr>
                <w:t>Japan Epoxy Resins</w:t>
              </w:r>
            </w:ins>
          </w:p>
        </w:tc>
        <w:tc>
          <w:tcPr>
            <w:tcW w:w="1366" w:type="dxa"/>
            <w:shd w:val="clear" w:color="auto" w:fill="auto"/>
            <w:noWrap/>
            <w:vAlign w:val="bottom"/>
            <w:hideMark/>
            <w:tcPrChange w:id="7655" w:author="Hardik Malhotra" w:date="2021-09-30T17:51:00Z">
              <w:tcPr>
                <w:tcW w:w="1366" w:type="dxa"/>
                <w:shd w:val="clear" w:color="auto" w:fill="auto"/>
                <w:noWrap/>
                <w:vAlign w:val="bottom"/>
                <w:hideMark/>
              </w:tcPr>
            </w:tcPrChange>
          </w:tcPr>
          <w:p w14:paraId="51959B83" w14:textId="77777777" w:rsidR="00590BE8" w:rsidRPr="00590BE8" w:rsidRDefault="00590BE8" w:rsidP="00590BE8">
            <w:pPr>
              <w:spacing w:after="0" w:line="240" w:lineRule="auto"/>
              <w:rPr>
                <w:ins w:id="7656" w:author="Hardik Malhotra" w:date="2021-09-30T17:50:00Z"/>
                <w:rFonts w:ascii="Verdana" w:eastAsia="Times New Roman" w:hAnsi="Verdana" w:cs="Times New Roman"/>
                <w:color w:val="000000"/>
                <w:sz w:val="18"/>
                <w:szCs w:val="18"/>
                <w:lang w:val="en-US"/>
                <w:rPrChange w:id="7657" w:author="Hardik Malhotra" w:date="2021-09-30T17:52:00Z">
                  <w:rPr>
                    <w:ins w:id="7658" w:author="Hardik Malhotra" w:date="2021-09-30T17:50:00Z"/>
                    <w:rFonts w:ascii="Calibri" w:eastAsia="Times New Roman" w:hAnsi="Calibri" w:cs="Times New Roman"/>
                    <w:color w:val="000000"/>
                    <w:lang w:val="en-US"/>
                  </w:rPr>
                </w:rPrChange>
              </w:rPr>
            </w:pPr>
            <w:ins w:id="7659" w:author="Hardik Malhotra" w:date="2021-09-30T17:50:00Z">
              <w:r w:rsidRPr="00590BE8">
                <w:rPr>
                  <w:rFonts w:ascii="Verdana" w:eastAsia="Times New Roman" w:hAnsi="Verdana" w:cs="Times New Roman"/>
                  <w:color w:val="000000"/>
                  <w:sz w:val="18"/>
                  <w:szCs w:val="18"/>
                  <w:lang w:val="en-US"/>
                  <w:rPrChange w:id="7660" w:author="Hardik Malhotra" w:date="2021-09-30T17:52:00Z">
                    <w:rPr>
                      <w:rFonts w:ascii="Calibri" w:eastAsia="Times New Roman" w:hAnsi="Calibri" w:cs="Times New Roman"/>
                      <w:color w:val="000000"/>
                      <w:lang w:val="en-US"/>
                    </w:rPr>
                  </w:rPrChange>
                </w:rPr>
                <w:t>Japan</w:t>
              </w:r>
            </w:ins>
          </w:p>
        </w:tc>
        <w:tc>
          <w:tcPr>
            <w:tcW w:w="786" w:type="dxa"/>
            <w:shd w:val="clear" w:color="auto" w:fill="auto"/>
            <w:noWrap/>
            <w:vAlign w:val="bottom"/>
            <w:hideMark/>
            <w:tcPrChange w:id="7661" w:author="Hardik Malhotra" w:date="2021-09-30T17:51:00Z">
              <w:tcPr>
                <w:tcW w:w="786" w:type="dxa"/>
                <w:shd w:val="clear" w:color="auto" w:fill="auto"/>
                <w:noWrap/>
                <w:vAlign w:val="bottom"/>
                <w:hideMark/>
              </w:tcPr>
            </w:tcPrChange>
          </w:tcPr>
          <w:p w14:paraId="737BCC86" w14:textId="77777777" w:rsidR="00590BE8" w:rsidRPr="00590BE8" w:rsidRDefault="00590BE8" w:rsidP="00590BE8">
            <w:pPr>
              <w:spacing w:after="0" w:line="240" w:lineRule="auto"/>
              <w:jc w:val="right"/>
              <w:rPr>
                <w:ins w:id="7662" w:author="Hardik Malhotra" w:date="2021-09-30T17:50:00Z"/>
                <w:rFonts w:ascii="Verdana" w:eastAsia="Times New Roman" w:hAnsi="Verdana" w:cs="Times New Roman"/>
                <w:color w:val="000000"/>
                <w:sz w:val="18"/>
                <w:szCs w:val="18"/>
                <w:lang w:val="en-US"/>
                <w:rPrChange w:id="7663" w:author="Hardik Malhotra" w:date="2021-09-30T17:52:00Z">
                  <w:rPr>
                    <w:ins w:id="7664" w:author="Hardik Malhotra" w:date="2021-09-30T17:50:00Z"/>
                    <w:rFonts w:ascii="Calibri" w:eastAsia="Times New Roman" w:hAnsi="Calibri" w:cs="Times New Roman"/>
                    <w:color w:val="000000"/>
                    <w:lang w:val="en-US"/>
                  </w:rPr>
                </w:rPrChange>
              </w:rPr>
            </w:pPr>
            <w:ins w:id="7665" w:author="Hardik Malhotra" w:date="2021-09-30T17:50:00Z">
              <w:r w:rsidRPr="00590BE8">
                <w:rPr>
                  <w:rFonts w:ascii="Verdana" w:eastAsia="Times New Roman" w:hAnsi="Verdana" w:cs="Times New Roman"/>
                  <w:color w:val="000000"/>
                  <w:sz w:val="18"/>
                  <w:szCs w:val="18"/>
                  <w:lang w:val="en-US"/>
                  <w:rPrChange w:id="7666" w:author="Hardik Malhotra" w:date="2021-09-30T17:52:00Z">
                    <w:rPr>
                      <w:rFonts w:ascii="Calibri" w:eastAsia="Times New Roman" w:hAnsi="Calibri" w:cs="Times New Roman"/>
                      <w:color w:val="000000"/>
                      <w:lang w:val="en-US"/>
                    </w:rPr>
                  </w:rPrChange>
                </w:rPr>
                <w:t>40</w:t>
              </w:r>
            </w:ins>
          </w:p>
        </w:tc>
        <w:tc>
          <w:tcPr>
            <w:tcW w:w="786" w:type="dxa"/>
            <w:shd w:val="clear" w:color="auto" w:fill="auto"/>
            <w:noWrap/>
            <w:vAlign w:val="bottom"/>
            <w:hideMark/>
            <w:tcPrChange w:id="7667" w:author="Hardik Malhotra" w:date="2021-09-30T17:51:00Z">
              <w:tcPr>
                <w:tcW w:w="786" w:type="dxa"/>
                <w:shd w:val="clear" w:color="auto" w:fill="auto"/>
                <w:noWrap/>
                <w:vAlign w:val="bottom"/>
                <w:hideMark/>
              </w:tcPr>
            </w:tcPrChange>
          </w:tcPr>
          <w:p w14:paraId="6F622C02" w14:textId="77777777" w:rsidR="00590BE8" w:rsidRPr="00590BE8" w:rsidRDefault="00590BE8" w:rsidP="00590BE8">
            <w:pPr>
              <w:spacing w:after="0" w:line="240" w:lineRule="auto"/>
              <w:jc w:val="right"/>
              <w:rPr>
                <w:ins w:id="7668" w:author="Hardik Malhotra" w:date="2021-09-30T17:50:00Z"/>
                <w:rFonts w:ascii="Verdana" w:eastAsia="Times New Roman" w:hAnsi="Verdana" w:cs="Times New Roman"/>
                <w:color w:val="000000"/>
                <w:sz w:val="18"/>
                <w:szCs w:val="18"/>
                <w:lang w:val="en-US"/>
                <w:rPrChange w:id="7669" w:author="Hardik Malhotra" w:date="2021-09-30T17:52:00Z">
                  <w:rPr>
                    <w:ins w:id="7670" w:author="Hardik Malhotra" w:date="2021-09-30T17:50:00Z"/>
                    <w:rFonts w:ascii="Calibri" w:eastAsia="Times New Roman" w:hAnsi="Calibri" w:cs="Times New Roman"/>
                    <w:color w:val="000000"/>
                    <w:lang w:val="en-US"/>
                  </w:rPr>
                </w:rPrChange>
              </w:rPr>
            </w:pPr>
            <w:ins w:id="7671" w:author="Hardik Malhotra" w:date="2021-09-30T17:50:00Z">
              <w:r w:rsidRPr="00590BE8">
                <w:rPr>
                  <w:rFonts w:ascii="Verdana" w:eastAsia="Times New Roman" w:hAnsi="Verdana" w:cs="Times New Roman"/>
                  <w:color w:val="000000"/>
                  <w:sz w:val="18"/>
                  <w:szCs w:val="18"/>
                  <w:lang w:val="en-US"/>
                  <w:rPrChange w:id="7672" w:author="Hardik Malhotra" w:date="2021-09-30T17:52:00Z">
                    <w:rPr>
                      <w:rFonts w:ascii="Calibri" w:eastAsia="Times New Roman" w:hAnsi="Calibri" w:cs="Times New Roman"/>
                      <w:color w:val="000000"/>
                      <w:lang w:val="en-US"/>
                    </w:rPr>
                  </w:rPrChange>
                </w:rPr>
                <w:t>40</w:t>
              </w:r>
            </w:ins>
          </w:p>
        </w:tc>
        <w:tc>
          <w:tcPr>
            <w:tcW w:w="963" w:type="dxa"/>
            <w:shd w:val="clear" w:color="auto" w:fill="auto"/>
            <w:noWrap/>
            <w:vAlign w:val="bottom"/>
            <w:hideMark/>
            <w:tcPrChange w:id="7673" w:author="Hardik Malhotra" w:date="2021-09-30T17:51:00Z">
              <w:tcPr>
                <w:tcW w:w="963" w:type="dxa"/>
                <w:shd w:val="clear" w:color="auto" w:fill="auto"/>
                <w:noWrap/>
                <w:vAlign w:val="bottom"/>
                <w:hideMark/>
              </w:tcPr>
            </w:tcPrChange>
          </w:tcPr>
          <w:p w14:paraId="243F4855" w14:textId="77777777" w:rsidR="00590BE8" w:rsidRPr="00590BE8" w:rsidRDefault="00590BE8" w:rsidP="00590BE8">
            <w:pPr>
              <w:spacing w:after="0" w:line="240" w:lineRule="auto"/>
              <w:jc w:val="right"/>
              <w:rPr>
                <w:ins w:id="7674" w:author="Hardik Malhotra" w:date="2021-09-30T17:50:00Z"/>
                <w:rFonts w:ascii="Verdana" w:eastAsia="Times New Roman" w:hAnsi="Verdana" w:cs="Times New Roman"/>
                <w:color w:val="000000"/>
                <w:sz w:val="18"/>
                <w:szCs w:val="18"/>
                <w:lang w:val="en-US"/>
                <w:rPrChange w:id="7675" w:author="Hardik Malhotra" w:date="2021-09-30T17:52:00Z">
                  <w:rPr>
                    <w:ins w:id="7676" w:author="Hardik Malhotra" w:date="2021-09-30T17:50:00Z"/>
                    <w:rFonts w:ascii="Calibri" w:eastAsia="Times New Roman" w:hAnsi="Calibri" w:cs="Times New Roman"/>
                    <w:color w:val="000000"/>
                    <w:lang w:val="en-US"/>
                  </w:rPr>
                </w:rPrChange>
              </w:rPr>
            </w:pPr>
            <w:ins w:id="7677" w:author="Hardik Malhotra" w:date="2021-09-30T17:50:00Z">
              <w:r w:rsidRPr="00590BE8">
                <w:rPr>
                  <w:rFonts w:ascii="Verdana" w:eastAsia="Times New Roman" w:hAnsi="Verdana" w:cs="Times New Roman"/>
                  <w:color w:val="000000"/>
                  <w:sz w:val="18"/>
                  <w:szCs w:val="18"/>
                  <w:lang w:val="en-US"/>
                  <w:rPrChange w:id="7678" w:author="Hardik Malhotra" w:date="2021-09-30T17:52:00Z">
                    <w:rPr>
                      <w:rFonts w:ascii="Calibri" w:eastAsia="Times New Roman" w:hAnsi="Calibri" w:cs="Times New Roman"/>
                      <w:color w:val="000000"/>
                      <w:lang w:val="en-US"/>
                    </w:rPr>
                  </w:rPrChange>
                </w:rPr>
                <w:t>40</w:t>
              </w:r>
            </w:ins>
          </w:p>
        </w:tc>
        <w:tc>
          <w:tcPr>
            <w:tcW w:w="952" w:type="dxa"/>
            <w:shd w:val="clear" w:color="auto" w:fill="auto"/>
            <w:noWrap/>
            <w:vAlign w:val="bottom"/>
            <w:hideMark/>
            <w:tcPrChange w:id="7679" w:author="Hardik Malhotra" w:date="2021-09-30T17:51:00Z">
              <w:tcPr>
                <w:tcW w:w="952" w:type="dxa"/>
                <w:shd w:val="clear" w:color="auto" w:fill="auto"/>
                <w:noWrap/>
                <w:vAlign w:val="bottom"/>
                <w:hideMark/>
              </w:tcPr>
            </w:tcPrChange>
          </w:tcPr>
          <w:p w14:paraId="2AC6A53E" w14:textId="77777777" w:rsidR="00590BE8" w:rsidRPr="00590BE8" w:rsidRDefault="00590BE8" w:rsidP="00590BE8">
            <w:pPr>
              <w:spacing w:after="0" w:line="240" w:lineRule="auto"/>
              <w:jc w:val="right"/>
              <w:rPr>
                <w:ins w:id="7680" w:author="Hardik Malhotra" w:date="2021-09-30T17:50:00Z"/>
                <w:rFonts w:ascii="Verdana" w:eastAsia="Times New Roman" w:hAnsi="Verdana" w:cs="Times New Roman"/>
                <w:color w:val="000000"/>
                <w:sz w:val="18"/>
                <w:szCs w:val="18"/>
                <w:lang w:val="en-US"/>
                <w:rPrChange w:id="7681" w:author="Hardik Malhotra" w:date="2021-09-30T17:52:00Z">
                  <w:rPr>
                    <w:ins w:id="7682" w:author="Hardik Malhotra" w:date="2021-09-30T17:50:00Z"/>
                    <w:rFonts w:ascii="Calibri" w:eastAsia="Times New Roman" w:hAnsi="Calibri" w:cs="Times New Roman"/>
                    <w:color w:val="000000"/>
                    <w:lang w:val="en-US"/>
                  </w:rPr>
                </w:rPrChange>
              </w:rPr>
            </w:pPr>
            <w:ins w:id="7683" w:author="Hardik Malhotra" w:date="2021-09-30T17:50:00Z">
              <w:r w:rsidRPr="00590BE8">
                <w:rPr>
                  <w:rFonts w:ascii="Verdana" w:eastAsia="Times New Roman" w:hAnsi="Verdana" w:cs="Times New Roman"/>
                  <w:color w:val="000000"/>
                  <w:sz w:val="18"/>
                  <w:szCs w:val="18"/>
                  <w:lang w:val="en-US"/>
                  <w:rPrChange w:id="7684" w:author="Hardik Malhotra" w:date="2021-09-30T17:52:00Z">
                    <w:rPr>
                      <w:rFonts w:ascii="Calibri" w:eastAsia="Times New Roman" w:hAnsi="Calibri" w:cs="Times New Roman"/>
                      <w:color w:val="000000"/>
                      <w:lang w:val="en-US"/>
                    </w:rPr>
                  </w:rPrChange>
                </w:rPr>
                <w:t>40</w:t>
              </w:r>
            </w:ins>
          </w:p>
        </w:tc>
        <w:tc>
          <w:tcPr>
            <w:tcW w:w="952" w:type="dxa"/>
            <w:shd w:val="clear" w:color="auto" w:fill="auto"/>
            <w:noWrap/>
            <w:vAlign w:val="bottom"/>
            <w:hideMark/>
            <w:tcPrChange w:id="7685" w:author="Hardik Malhotra" w:date="2021-09-30T17:51:00Z">
              <w:tcPr>
                <w:tcW w:w="952" w:type="dxa"/>
                <w:shd w:val="clear" w:color="auto" w:fill="auto"/>
                <w:noWrap/>
                <w:vAlign w:val="bottom"/>
                <w:hideMark/>
              </w:tcPr>
            </w:tcPrChange>
          </w:tcPr>
          <w:p w14:paraId="21BE167D" w14:textId="77777777" w:rsidR="00590BE8" w:rsidRPr="00590BE8" w:rsidRDefault="00590BE8" w:rsidP="00590BE8">
            <w:pPr>
              <w:spacing w:after="0" w:line="240" w:lineRule="auto"/>
              <w:jc w:val="right"/>
              <w:rPr>
                <w:ins w:id="7686" w:author="Hardik Malhotra" w:date="2021-09-30T17:50:00Z"/>
                <w:rFonts w:ascii="Verdana" w:eastAsia="Times New Roman" w:hAnsi="Verdana" w:cs="Times New Roman"/>
                <w:color w:val="000000"/>
                <w:sz w:val="18"/>
                <w:szCs w:val="18"/>
                <w:lang w:val="en-US"/>
                <w:rPrChange w:id="7687" w:author="Hardik Malhotra" w:date="2021-09-30T17:52:00Z">
                  <w:rPr>
                    <w:ins w:id="7688" w:author="Hardik Malhotra" w:date="2021-09-30T17:50:00Z"/>
                    <w:rFonts w:ascii="Calibri" w:eastAsia="Times New Roman" w:hAnsi="Calibri" w:cs="Times New Roman"/>
                    <w:color w:val="000000"/>
                    <w:lang w:val="en-US"/>
                  </w:rPr>
                </w:rPrChange>
              </w:rPr>
            </w:pPr>
            <w:ins w:id="7689" w:author="Hardik Malhotra" w:date="2021-09-30T17:50:00Z">
              <w:r w:rsidRPr="00590BE8">
                <w:rPr>
                  <w:rFonts w:ascii="Verdana" w:eastAsia="Times New Roman" w:hAnsi="Verdana" w:cs="Times New Roman"/>
                  <w:color w:val="000000"/>
                  <w:sz w:val="18"/>
                  <w:szCs w:val="18"/>
                  <w:lang w:val="en-US"/>
                  <w:rPrChange w:id="7690" w:author="Hardik Malhotra" w:date="2021-09-30T17:52:00Z">
                    <w:rPr>
                      <w:rFonts w:ascii="Calibri" w:eastAsia="Times New Roman" w:hAnsi="Calibri" w:cs="Times New Roman"/>
                      <w:color w:val="000000"/>
                      <w:lang w:val="en-US"/>
                    </w:rPr>
                  </w:rPrChange>
                </w:rPr>
                <w:t>40</w:t>
              </w:r>
            </w:ins>
          </w:p>
        </w:tc>
      </w:tr>
      <w:tr w:rsidR="00590BE8" w:rsidRPr="00590BE8" w14:paraId="443DF638" w14:textId="77777777" w:rsidTr="00590BE8">
        <w:trPr>
          <w:trHeight w:val="303"/>
          <w:ins w:id="7691" w:author="Hardik Malhotra" w:date="2021-09-30T17:50:00Z"/>
          <w:trPrChange w:id="7692" w:author="Hardik Malhotra" w:date="2021-09-30T17:51:00Z">
            <w:trPr>
              <w:trHeight w:val="303"/>
            </w:trPr>
          </w:trPrChange>
        </w:trPr>
        <w:tc>
          <w:tcPr>
            <w:tcW w:w="4329" w:type="dxa"/>
            <w:shd w:val="clear" w:color="auto" w:fill="auto"/>
            <w:noWrap/>
            <w:vAlign w:val="center"/>
            <w:hideMark/>
            <w:tcPrChange w:id="7693" w:author="Hardik Malhotra" w:date="2021-09-30T17:51:00Z">
              <w:tcPr>
                <w:tcW w:w="4329" w:type="dxa"/>
                <w:shd w:val="clear" w:color="auto" w:fill="auto"/>
                <w:noWrap/>
                <w:vAlign w:val="center"/>
                <w:hideMark/>
              </w:tcPr>
            </w:tcPrChange>
          </w:tcPr>
          <w:p w14:paraId="615C3040" w14:textId="77777777" w:rsidR="00590BE8" w:rsidRPr="00590BE8" w:rsidRDefault="00590BE8" w:rsidP="005858C1">
            <w:pPr>
              <w:spacing w:after="0" w:line="240" w:lineRule="auto"/>
              <w:rPr>
                <w:ins w:id="7694" w:author="Hardik Malhotra" w:date="2021-09-30T17:50:00Z"/>
                <w:rFonts w:ascii="Verdana" w:eastAsia="Times New Roman" w:hAnsi="Verdana" w:cs="Times New Roman"/>
                <w:color w:val="000000"/>
                <w:sz w:val="18"/>
                <w:szCs w:val="18"/>
                <w:lang w:val="en-US"/>
                <w:rPrChange w:id="7695" w:author="Hardik Malhotra" w:date="2021-09-30T17:52:00Z">
                  <w:rPr>
                    <w:ins w:id="7696" w:author="Hardik Malhotra" w:date="2021-09-30T17:50:00Z"/>
                    <w:rFonts w:ascii="Calibri" w:eastAsia="Times New Roman" w:hAnsi="Calibri" w:cs="Times New Roman"/>
                    <w:color w:val="000000"/>
                    <w:lang w:val="en-US"/>
                  </w:rPr>
                </w:rPrChange>
              </w:rPr>
            </w:pPr>
            <w:ins w:id="7697" w:author="Hardik Malhotra" w:date="2021-09-30T17:50:00Z">
              <w:r w:rsidRPr="00590BE8">
                <w:rPr>
                  <w:rFonts w:ascii="Verdana" w:eastAsia="Times New Roman" w:hAnsi="Verdana" w:cs="Times New Roman"/>
                  <w:color w:val="000000"/>
                  <w:sz w:val="18"/>
                  <w:szCs w:val="18"/>
                  <w:lang w:val="en-US"/>
                  <w:rPrChange w:id="7698" w:author="Hardik Malhotra" w:date="2021-09-30T17:52:00Z">
                    <w:rPr>
                      <w:rFonts w:ascii="Calibri" w:eastAsia="Times New Roman" w:hAnsi="Calibri" w:cs="Times New Roman"/>
                      <w:color w:val="000000"/>
                      <w:lang w:val="en-US"/>
                    </w:rPr>
                  </w:rPrChange>
                </w:rPr>
                <w:t>LEUNA-Harze GmbH</w:t>
              </w:r>
            </w:ins>
          </w:p>
        </w:tc>
        <w:tc>
          <w:tcPr>
            <w:tcW w:w="1366" w:type="dxa"/>
            <w:shd w:val="clear" w:color="auto" w:fill="auto"/>
            <w:noWrap/>
            <w:vAlign w:val="bottom"/>
            <w:hideMark/>
            <w:tcPrChange w:id="7699" w:author="Hardik Malhotra" w:date="2021-09-30T17:51:00Z">
              <w:tcPr>
                <w:tcW w:w="1366" w:type="dxa"/>
                <w:shd w:val="clear" w:color="auto" w:fill="auto"/>
                <w:noWrap/>
                <w:vAlign w:val="bottom"/>
                <w:hideMark/>
              </w:tcPr>
            </w:tcPrChange>
          </w:tcPr>
          <w:p w14:paraId="28B40176" w14:textId="77777777" w:rsidR="00590BE8" w:rsidRPr="00590BE8" w:rsidRDefault="00590BE8" w:rsidP="00590BE8">
            <w:pPr>
              <w:spacing w:after="0" w:line="240" w:lineRule="auto"/>
              <w:rPr>
                <w:ins w:id="7700" w:author="Hardik Malhotra" w:date="2021-09-30T17:50:00Z"/>
                <w:rFonts w:ascii="Verdana" w:eastAsia="Times New Roman" w:hAnsi="Verdana" w:cs="Times New Roman"/>
                <w:color w:val="000000"/>
                <w:sz w:val="18"/>
                <w:szCs w:val="18"/>
                <w:lang w:val="en-US"/>
                <w:rPrChange w:id="7701" w:author="Hardik Malhotra" w:date="2021-09-30T17:52:00Z">
                  <w:rPr>
                    <w:ins w:id="7702" w:author="Hardik Malhotra" w:date="2021-09-30T17:50:00Z"/>
                    <w:rFonts w:ascii="Calibri" w:eastAsia="Times New Roman" w:hAnsi="Calibri" w:cs="Times New Roman"/>
                    <w:color w:val="000000"/>
                    <w:lang w:val="en-US"/>
                  </w:rPr>
                </w:rPrChange>
              </w:rPr>
            </w:pPr>
            <w:ins w:id="7703" w:author="Hardik Malhotra" w:date="2021-09-30T17:50:00Z">
              <w:r w:rsidRPr="00590BE8">
                <w:rPr>
                  <w:rFonts w:ascii="Verdana" w:eastAsia="Times New Roman" w:hAnsi="Verdana" w:cs="Times New Roman"/>
                  <w:color w:val="000000"/>
                  <w:sz w:val="18"/>
                  <w:szCs w:val="18"/>
                  <w:lang w:val="en-US"/>
                  <w:rPrChange w:id="7704" w:author="Hardik Malhotra" w:date="2021-09-30T17:52:00Z">
                    <w:rPr>
                      <w:rFonts w:ascii="Calibri" w:eastAsia="Times New Roman" w:hAnsi="Calibri" w:cs="Times New Roman"/>
                      <w:color w:val="000000"/>
                      <w:lang w:val="en-US"/>
                    </w:rPr>
                  </w:rPrChange>
                </w:rPr>
                <w:t>Germany</w:t>
              </w:r>
            </w:ins>
          </w:p>
        </w:tc>
        <w:tc>
          <w:tcPr>
            <w:tcW w:w="786" w:type="dxa"/>
            <w:shd w:val="clear" w:color="auto" w:fill="auto"/>
            <w:noWrap/>
            <w:vAlign w:val="bottom"/>
            <w:hideMark/>
            <w:tcPrChange w:id="7705" w:author="Hardik Malhotra" w:date="2021-09-30T17:51:00Z">
              <w:tcPr>
                <w:tcW w:w="786" w:type="dxa"/>
                <w:shd w:val="clear" w:color="auto" w:fill="auto"/>
                <w:noWrap/>
                <w:vAlign w:val="bottom"/>
                <w:hideMark/>
              </w:tcPr>
            </w:tcPrChange>
          </w:tcPr>
          <w:p w14:paraId="1CA8C929" w14:textId="77777777" w:rsidR="00590BE8" w:rsidRPr="00590BE8" w:rsidRDefault="00590BE8" w:rsidP="00590BE8">
            <w:pPr>
              <w:spacing w:after="0" w:line="240" w:lineRule="auto"/>
              <w:jc w:val="right"/>
              <w:rPr>
                <w:ins w:id="7706" w:author="Hardik Malhotra" w:date="2021-09-30T17:50:00Z"/>
                <w:rFonts w:ascii="Verdana" w:eastAsia="Times New Roman" w:hAnsi="Verdana" w:cs="Times New Roman"/>
                <w:color w:val="000000"/>
                <w:sz w:val="18"/>
                <w:szCs w:val="18"/>
                <w:lang w:val="en-US"/>
                <w:rPrChange w:id="7707" w:author="Hardik Malhotra" w:date="2021-09-30T17:52:00Z">
                  <w:rPr>
                    <w:ins w:id="7708" w:author="Hardik Malhotra" w:date="2021-09-30T17:50:00Z"/>
                    <w:rFonts w:ascii="Calibri" w:eastAsia="Times New Roman" w:hAnsi="Calibri" w:cs="Times New Roman"/>
                    <w:color w:val="000000"/>
                    <w:lang w:val="en-US"/>
                  </w:rPr>
                </w:rPrChange>
              </w:rPr>
            </w:pPr>
            <w:ins w:id="7709" w:author="Hardik Malhotra" w:date="2021-09-30T17:50:00Z">
              <w:r w:rsidRPr="00590BE8">
                <w:rPr>
                  <w:rFonts w:ascii="Verdana" w:eastAsia="Times New Roman" w:hAnsi="Verdana" w:cs="Times New Roman"/>
                  <w:color w:val="000000"/>
                  <w:sz w:val="18"/>
                  <w:szCs w:val="18"/>
                  <w:lang w:val="en-US"/>
                  <w:rPrChange w:id="7710" w:author="Hardik Malhotra" w:date="2021-09-30T17:52:00Z">
                    <w:rPr>
                      <w:rFonts w:ascii="Calibri" w:eastAsia="Times New Roman" w:hAnsi="Calibri" w:cs="Times New Roman"/>
                      <w:color w:val="000000"/>
                      <w:lang w:val="en-US"/>
                    </w:rPr>
                  </w:rPrChange>
                </w:rPr>
                <w:t>40</w:t>
              </w:r>
            </w:ins>
          </w:p>
        </w:tc>
        <w:tc>
          <w:tcPr>
            <w:tcW w:w="786" w:type="dxa"/>
            <w:shd w:val="clear" w:color="auto" w:fill="auto"/>
            <w:noWrap/>
            <w:vAlign w:val="bottom"/>
            <w:hideMark/>
            <w:tcPrChange w:id="7711" w:author="Hardik Malhotra" w:date="2021-09-30T17:51:00Z">
              <w:tcPr>
                <w:tcW w:w="786" w:type="dxa"/>
                <w:shd w:val="clear" w:color="auto" w:fill="auto"/>
                <w:noWrap/>
                <w:vAlign w:val="bottom"/>
                <w:hideMark/>
              </w:tcPr>
            </w:tcPrChange>
          </w:tcPr>
          <w:p w14:paraId="1239F3B4" w14:textId="77777777" w:rsidR="00590BE8" w:rsidRPr="00590BE8" w:rsidRDefault="00590BE8" w:rsidP="00590BE8">
            <w:pPr>
              <w:spacing w:after="0" w:line="240" w:lineRule="auto"/>
              <w:jc w:val="right"/>
              <w:rPr>
                <w:ins w:id="7712" w:author="Hardik Malhotra" w:date="2021-09-30T17:50:00Z"/>
                <w:rFonts w:ascii="Verdana" w:eastAsia="Times New Roman" w:hAnsi="Verdana" w:cs="Times New Roman"/>
                <w:color w:val="000000"/>
                <w:sz w:val="18"/>
                <w:szCs w:val="18"/>
                <w:lang w:val="en-US"/>
                <w:rPrChange w:id="7713" w:author="Hardik Malhotra" w:date="2021-09-30T17:52:00Z">
                  <w:rPr>
                    <w:ins w:id="7714" w:author="Hardik Malhotra" w:date="2021-09-30T17:50:00Z"/>
                    <w:rFonts w:ascii="Calibri" w:eastAsia="Times New Roman" w:hAnsi="Calibri" w:cs="Times New Roman"/>
                    <w:color w:val="000000"/>
                    <w:lang w:val="en-US"/>
                  </w:rPr>
                </w:rPrChange>
              </w:rPr>
            </w:pPr>
            <w:ins w:id="7715" w:author="Hardik Malhotra" w:date="2021-09-30T17:50:00Z">
              <w:r w:rsidRPr="00590BE8">
                <w:rPr>
                  <w:rFonts w:ascii="Verdana" w:eastAsia="Times New Roman" w:hAnsi="Verdana" w:cs="Times New Roman"/>
                  <w:color w:val="000000"/>
                  <w:sz w:val="18"/>
                  <w:szCs w:val="18"/>
                  <w:lang w:val="en-US"/>
                  <w:rPrChange w:id="7716" w:author="Hardik Malhotra" w:date="2021-09-30T17:52:00Z">
                    <w:rPr>
                      <w:rFonts w:ascii="Calibri" w:eastAsia="Times New Roman" w:hAnsi="Calibri" w:cs="Times New Roman"/>
                      <w:color w:val="000000"/>
                      <w:lang w:val="en-US"/>
                    </w:rPr>
                  </w:rPrChange>
                </w:rPr>
                <w:t>40</w:t>
              </w:r>
            </w:ins>
          </w:p>
        </w:tc>
        <w:tc>
          <w:tcPr>
            <w:tcW w:w="963" w:type="dxa"/>
            <w:shd w:val="clear" w:color="auto" w:fill="auto"/>
            <w:noWrap/>
            <w:vAlign w:val="bottom"/>
            <w:hideMark/>
            <w:tcPrChange w:id="7717" w:author="Hardik Malhotra" w:date="2021-09-30T17:51:00Z">
              <w:tcPr>
                <w:tcW w:w="963" w:type="dxa"/>
                <w:shd w:val="clear" w:color="auto" w:fill="auto"/>
                <w:noWrap/>
                <w:vAlign w:val="bottom"/>
                <w:hideMark/>
              </w:tcPr>
            </w:tcPrChange>
          </w:tcPr>
          <w:p w14:paraId="5446F0A5" w14:textId="77777777" w:rsidR="00590BE8" w:rsidRPr="00590BE8" w:rsidRDefault="00590BE8" w:rsidP="00590BE8">
            <w:pPr>
              <w:spacing w:after="0" w:line="240" w:lineRule="auto"/>
              <w:jc w:val="right"/>
              <w:rPr>
                <w:ins w:id="7718" w:author="Hardik Malhotra" w:date="2021-09-30T17:50:00Z"/>
                <w:rFonts w:ascii="Verdana" w:eastAsia="Times New Roman" w:hAnsi="Verdana" w:cs="Times New Roman"/>
                <w:color w:val="000000"/>
                <w:sz w:val="18"/>
                <w:szCs w:val="18"/>
                <w:lang w:val="en-US"/>
                <w:rPrChange w:id="7719" w:author="Hardik Malhotra" w:date="2021-09-30T17:52:00Z">
                  <w:rPr>
                    <w:ins w:id="7720" w:author="Hardik Malhotra" w:date="2021-09-30T17:50:00Z"/>
                    <w:rFonts w:ascii="Calibri" w:eastAsia="Times New Roman" w:hAnsi="Calibri" w:cs="Times New Roman"/>
                    <w:color w:val="000000"/>
                    <w:lang w:val="en-US"/>
                  </w:rPr>
                </w:rPrChange>
              </w:rPr>
            </w:pPr>
            <w:ins w:id="7721" w:author="Hardik Malhotra" w:date="2021-09-30T17:50:00Z">
              <w:r w:rsidRPr="00590BE8">
                <w:rPr>
                  <w:rFonts w:ascii="Verdana" w:eastAsia="Times New Roman" w:hAnsi="Verdana" w:cs="Times New Roman"/>
                  <w:color w:val="000000"/>
                  <w:sz w:val="18"/>
                  <w:szCs w:val="18"/>
                  <w:lang w:val="en-US"/>
                  <w:rPrChange w:id="7722" w:author="Hardik Malhotra" w:date="2021-09-30T17:52:00Z">
                    <w:rPr>
                      <w:rFonts w:ascii="Calibri" w:eastAsia="Times New Roman" w:hAnsi="Calibri" w:cs="Times New Roman"/>
                      <w:color w:val="000000"/>
                      <w:lang w:val="en-US"/>
                    </w:rPr>
                  </w:rPrChange>
                </w:rPr>
                <w:t>40</w:t>
              </w:r>
            </w:ins>
          </w:p>
        </w:tc>
        <w:tc>
          <w:tcPr>
            <w:tcW w:w="952" w:type="dxa"/>
            <w:shd w:val="clear" w:color="auto" w:fill="auto"/>
            <w:noWrap/>
            <w:vAlign w:val="bottom"/>
            <w:hideMark/>
            <w:tcPrChange w:id="7723" w:author="Hardik Malhotra" w:date="2021-09-30T17:51:00Z">
              <w:tcPr>
                <w:tcW w:w="952" w:type="dxa"/>
                <w:shd w:val="clear" w:color="auto" w:fill="auto"/>
                <w:noWrap/>
                <w:vAlign w:val="bottom"/>
                <w:hideMark/>
              </w:tcPr>
            </w:tcPrChange>
          </w:tcPr>
          <w:p w14:paraId="408AC2E2" w14:textId="77777777" w:rsidR="00590BE8" w:rsidRPr="00590BE8" w:rsidRDefault="00590BE8" w:rsidP="00590BE8">
            <w:pPr>
              <w:spacing w:after="0" w:line="240" w:lineRule="auto"/>
              <w:jc w:val="right"/>
              <w:rPr>
                <w:ins w:id="7724" w:author="Hardik Malhotra" w:date="2021-09-30T17:50:00Z"/>
                <w:rFonts w:ascii="Verdana" w:eastAsia="Times New Roman" w:hAnsi="Verdana" w:cs="Times New Roman"/>
                <w:color w:val="000000"/>
                <w:sz w:val="18"/>
                <w:szCs w:val="18"/>
                <w:lang w:val="en-US"/>
                <w:rPrChange w:id="7725" w:author="Hardik Malhotra" w:date="2021-09-30T17:52:00Z">
                  <w:rPr>
                    <w:ins w:id="7726" w:author="Hardik Malhotra" w:date="2021-09-30T17:50:00Z"/>
                    <w:rFonts w:ascii="Calibri" w:eastAsia="Times New Roman" w:hAnsi="Calibri" w:cs="Times New Roman"/>
                    <w:color w:val="000000"/>
                    <w:lang w:val="en-US"/>
                  </w:rPr>
                </w:rPrChange>
              </w:rPr>
            </w:pPr>
            <w:ins w:id="7727" w:author="Hardik Malhotra" w:date="2021-09-30T17:50:00Z">
              <w:r w:rsidRPr="00590BE8">
                <w:rPr>
                  <w:rFonts w:ascii="Verdana" w:eastAsia="Times New Roman" w:hAnsi="Verdana" w:cs="Times New Roman"/>
                  <w:color w:val="000000"/>
                  <w:sz w:val="18"/>
                  <w:szCs w:val="18"/>
                  <w:lang w:val="en-US"/>
                  <w:rPrChange w:id="7728" w:author="Hardik Malhotra" w:date="2021-09-30T17:52:00Z">
                    <w:rPr>
                      <w:rFonts w:ascii="Calibri" w:eastAsia="Times New Roman" w:hAnsi="Calibri" w:cs="Times New Roman"/>
                      <w:color w:val="000000"/>
                      <w:lang w:val="en-US"/>
                    </w:rPr>
                  </w:rPrChange>
                </w:rPr>
                <w:t>40</w:t>
              </w:r>
            </w:ins>
          </w:p>
        </w:tc>
        <w:tc>
          <w:tcPr>
            <w:tcW w:w="952" w:type="dxa"/>
            <w:shd w:val="clear" w:color="auto" w:fill="auto"/>
            <w:noWrap/>
            <w:vAlign w:val="bottom"/>
            <w:hideMark/>
            <w:tcPrChange w:id="7729" w:author="Hardik Malhotra" w:date="2021-09-30T17:51:00Z">
              <w:tcPr>
                <w:tcW w:w="952" w:type="dxa"/>
                <w:shd w:val="clear" w:color="auto" w:fill="auto"/>
                <w:noWrap/>
                <w:vAlign w:val="bottom"/>
                <w:hideMark/>
              </w:tcPr>
            </w:tcPrChange>
          </w:tcPr>
          <w:p w14:paraId="266322E2" w14:textId="77777777" w:rsidR="00590BE8" w:rsidRPr="00590BE8" w:rsidRDefault="00590BE8" w:rsidP="00590BE8">
            <w:pPr>
              <w:spacing w:after="0" w:line="240" w:lineRule="auto"/>
              <w:jc w:val="right"/>
              <w:rPr>
                <w:ins w:id="7730" w:author="Hardik Malhotra" w:date="2021-09-30T17:50:00Z"/>
                <w:rFonts w:ascii="Verdana" w:eastAsia="Times New Roman" w:hAnsi="Verdana" w:cs="Times New Roman"/>
                <w:color w:val="000000"/>
                <w:sz w:val="18"/>
                <w:szCs w:val="18"/>
                <w:lang w:val="en-US"/>
                <w:rPrChange w:id="7731" w:author="Hardik Malhotra" w:date="2021-09-30T17:52:00Z">
                  <w:rPr>
                    <w:ins w:id="7732" w:author="Hardik Malhotra" w:date="2021-09-30T17:50:00Z"/>
                    <w:rFonts w:ascii="Calibri" w:eastAsia="Times New Roman" w:hAnsi="Calibri" w:cs="Times New Roman"/>
                    <w:color w:val="000000"/>
                    <w:lang w:val="en-US"/>
                  </w:rPr>
                </w:rPrChange>
              </w:rPr>
            </w:pPr>
            <w:ins w:id="7733" w:author="Hardik Malhotra" w:date="2021-09-30T17:50:00Z">
              <w:r w:rsidRPr="00590BE8">
                <w:rPr>
                  <w:rFonts w:ascii="Verdana" w:eastAsia="Times New Roman" w:hAnsi="Verdana" w:cs="Times New Roman"/>
                  <w:color w:val="000000"/>
                  <w:sz w:val="18"/>
                  <w:szCs w:val="18"/>
                  <w:lang w:val="en-US"/>
                  <w:rPrChange w:id="7734" w:author="Hardik Malhotra" w:date="2021-09-30T17:52:00Z">
                    <w:rPr>
                      <w:rFonts w:ascii="Calibri" w:eastAsia="Times New Roman" w:hAnsi="Calibri" w:cs="Times New Roman"/>
                      <w:color w:val="000000"/>
                      <w:lang w:val="en-US"/>
                    </w:rPr>
                  </w:rPrChange>
                </w:rPr>
                <w:t>40</w:t>
              </w:r>
            </w:ins>
          </w:p>
        </w:tc>
      </w:tr>
      <w:tr w:rsidR="00590BE8" w:rsidRPr="00590BE8" w14:paraId="7E4A42BB" w14:textId="77777777" w:rsidTr="00590BE8">
        <w:trPr>
          <w:trHeight w:val="303"/>
          <w:ins w:id="7735" w:author="Hardik Malhotra" w:date="2021-09-30T17:50:00Z"/>
          <w:trPrChange w:id="7736" w:author="Hardik Malhotra" w:date="2021-09-30T17:51:00Z">
            <w:trPr>
              <w:trHeight w:val="303"/>
            </w:trPr>
          </w:trPrChange>
        </w:trPr>
        <w:tc>
          <w:tcPr>
            <w:tcW w:w="4329" w:type="dxa"/>
            <w:shd w:val="clear" w:color="auto" w:fill="auto"/>
            <w:noWrap/>
            <w:vAlign w:val="center"/>
            <w:hideMark/>
            <w:tcPrChange w:id="7737" w:author="Hardik Malhotra" w:date="2021-09-30T17:51:00Z">
              <w:tcPr>
                <w:tcW w:w="4329" w:type="dxa"/>
                <w:shd w:val="clear" w:color="auto" w:fill="auto"/>
                <w:noWrap/>
                <w:vAlign w:val="center"/>
                <w:hideMark/>
              </w:tcPr>
            </w:tcPrChange>
          </w:tcPr>
          <w:p w14:paraId="181B8C13" w14:textId="77777777" w:rsidR="00590BE8" w:rsidRPr="00590BE8" w:rsidRDefault="00590BE8" w:rsidP="005858C1">
            <w:pPr>
              <w:spacing w:after="0" w:line="240" w:lineRule="auto"/>
              <w:rPr>
                <w:ins w:id="7738" w:author="Hardik Malhotra" w:date="2021-09-30T17:50:00Z"/>
                <w:rFonts w:ascii="Verdana" w:eastAsia="Times New Roman" w:hAnsi="Verdana" w:cs="Times New Roman"/>
                <w:color w:val="000000"/>
                <w:sz w:val="18"/>
                <w:szCs w:val="18"/>
                <w:lang w:val="en-US"/>
                <w:rPrChange w:id="7739" w:author="Hardik Malhotra" w:date="2021-09-30T17:52:00Z">
                  <w:rPr>
                    <w:ins w:id="7740" w:author="Hardik Malhotra" w:date="2021-09-30T17:50:00Z"/>
                    <w:rFonts w:ascii="Calibri" w:eastAsia="Times New Roman" w:hAnsi="Calibri" w:cs="Times New Roman"/>
                    <w:color w:val="000000"/>
                    <w:lang w:val="en-US"/>
                  </w:rPr>
                </w:rPrChange>
              </w:rPr>
            </w:pPr>
            <w:ins w:id="7741" w:author="Hardik Malhotra" w:date="2021-09-30T17:50:00Z">
              <w:r w:rsidRPr="00590BE8">
                <w:rPr>
                  <w:rFonts w:ascii="Verdana" w:eastAsia="Times New Roman" w:hAnsi="Verdana" w:cs="Times New Roman"/>
                  <w:color w:val="000000"/>
                  <w:sz w:val="18"/>
                  <w:szCs w:val="18"/>
                  <w:lang w:val="en-US"/>
                  <w:rPrChange w:id="7742" w:author="Hardik Malhotra" w:date="2021-09-30T17:52:00Z">
                    <w:rPr>
                      <w:rFonts w:ascii="Calibri" w:eastAsia="Times New Roman" w:hAnsi="Calibri" w:cs="Times New Roman"/>
                      <w:color w:val="000000"/>
                      <w:lang w:val="en-US"/>
                    </w:rPr>
                  </w:rPrChange>
                </w:rPr>
                <w:t>Izel Kimya</w:t>
              </w:r>
            </w:ins>
          </w:p>
        </w:tc>
        <w:tc>
          <w:tcPr>
            <w:tcW w:w="1366" w:type="dxa"/>
            <w:shd w:val="clear" w:color="auto" w:fill="auto"/>
            <w:noWrap/>
            <w:vAlign w:val="bottom"/>
            <w:hideMark/>
            <w:tcPrChange w:id="7743" w:author="Hardik Malhotra" w:date="2021-09-30T17:51:00Z">
              <w:tcPr>
                <w:tcW w:w="1366" w:type="dxa"/>
                <w:shd w:val="clear" w:color="auto" w:fill="auto"/>
                <w:noWrap/>
                <w:vAlign w:val="bottom"/>
                <w:hideMark/>
              </w:tcPr>
            </w:tcPrChange>
          </w:tcPr>
          <w:p w14:paraId="73D9848C" w14:textId="77777777" w:rsidR="00590BE8" w:rsidRPr="00590BE8" w:rsidRDefault="00590BE8" w:rsidP="00590BE8">
            <w:pPr>
              <w:spacing w:after="0" w:line="240" w:lineRule="auto"/>
              <w:rPr>
                <w:ins w:id="7744" w:author="Hardik Malhotra" w:date="2021-09-30T17:50:00Z"/>
                <w:rFonts w:ascii="Verdana" w:eastAsia="Times New Roman" w:hAnsi="Verdana" w:cs="Times New Roman"/>
                <w:color w:val="000000"/>
                <w:sz w:val="18"/>
                <w:szCs w:val="18"/>
                <w:lang w:val="en-US"/>
                <w:rPrChange w:id="7745" w:author="Hardik Malhotra" w:date="2021-09-30T17:52:00Z">
                  <w:rPr>
                    <w:ins w:id="7746" w:author="Hardik Malhotra" w:date="2021-09-30T17:50:00Z"/>
                    <w:rFonts w:ascii="Calibri" w:eastAsia="Times New Roman" w:hAnsi="Calibri" w:cs="Times New Roman"/>
                    <w:color w:val="000000"/>
                    <w:lang w:val="en-US"/>
                  </w:rPr>
                </w:rPrChange>
              </w:rPr>
            </w:pPr>
            <w:ins w:id="7747" w:author="Hardik Malhotra" w:date="2021-09-30T17:50:00Z">
              <w:r w:rsidRPr="00590BE8">
                <w:rPr>
                  <w:rFonts w:ascii="Verdana" w:eastAsia="Times New Roman" w:hAnsi="Verdana" w:cs="Times New Roman"/>
                  <w:color w:val="000000"/>
                  <w:sz w:val="18"/>
                  <w:szCs w:val="18"/>
                  <w:lang w:val="en-US"/>
                  <w:rPrChange w:id="7748" w:author="Hardik Malhotra" w:date="2021-09-30T17:52:00Z">
                    <w:rPr>
                      <w:rFonts w:ascii="Calibri" w:eastAsia="Times New Roman" w:hAnsi="Calibri" w:cs="Times New Roman"/>
                      <w:color w:val="000000"/>
                      <w:lang w:val="en-US"/>
                    </w:rPr>
                  </w:rPrChange>
                </w:rPr>
                <w:t>Turkey</w:t>
              </w:r>
            </w:ins>
          </w:p>
        </w:tc>
        <w:tc>
          <w:tcPr>
            <w:tcW w:w="786" w:type="dxa"/>
            <w:shd w:val="clear" w:color="auto" w:fill="auto"/>
            <w:noWrap/>
            <w:vAlign w:val="bottom"/>
            <w:hideMark/>
            <w:tcPrChange w:id="7749" w:author="Hardik Malhotra" w:date="2021-09-30T17:51:00Z">
              <w:tcPr>
                <w:tcW w:w="786" w:type="dxa"/>
                <w:shd w:val="clear" w:color="auto" w:fill="auto"/>
                <w:noWrap/>
                <w:vAlign w:val="bottom"/>
                <w:hideMark/>
              </w:tcPr>
            </w:tcPrChange>
          </w:tcPr>
          <w:p w14:paraId="7ABEF248" w14:textId="77777777" w:rsidR="00590BE8" w:rsidRPr="00590BE8" w:rsidRDefault="00590BE8" w:rsidP="00590BE8">
            <w:pPr>
              <w:spacing w:after="0" w:line="240" w:lineRule="auto"/>
              <w:jc w:val="right"/>
              <w:rPr>
                <w:ins w:id="7750" w:author="Hardik Malhotra" w:date="2021-09-30T17:50:00Z"/>
                <w:rFonts w:ascii="Verdana" w:eastAsia="Times New Roman" w:hAnsi="Verdana" w:cs="Times New Roman"/>
                <w:color w:val="000000"/>
                <w:sz w:val="18"/>
                <w:szCs w:val="18"/>
                <w:lang w:val="en-US"/>
                <w:rPrChange w:id="7751" w:author="Hardik Malhotra" w:date="2021-09-30T17:52:00Z">
                  <w:rPr>
                    <w:ins w:id="7752" w:author="Hardik Malhotra" w:date="2021-09-30T17:50:00Z"/>
                    <w:rFonts w:ascii="Calibri" w:eastAsia="Times New Roman" w:hAnsi="Calibri" w:cs="Times New Roman"/>
                    <w:color w:val="000000"/>
                    <w:lang w:val="en-US"/>
                  </w:rPr>
                </w:rPrChange>
              </w:rPr>
            </w:pPr>
            <w:ins w:id="7753" w:author="Hardik Malhotra" w:date="2021-09-30T17:50:00Z">
              <w:r w:rsidRPr="00590BE8">
                <w:rPr>
                  <w:rFonts w:ascii="Verdana" w:eastAsia="Times New Roman" w:hAnsi="Verdana" w:cs="Times New Roman"/>
                  <w:color w:val="000000"/>
                  <w:sz w:val="18"/>
                  <w:szCs w:val="18"/>
                  <w:lang w:val="en-US"/>
                  <w:rPrChange w:id="7754" w:author="Hardik Malhotra" w:date="2021-09-30T17:52:00Z">
                    <w:rPr>
                      <w:rFonts w:ascii="Calibri" w:eastAsia="Times New Roman" w:hAnsi="Calibri" w:cs="Times New Roman"/>
                      <w:color w:val="000000"/>
                      <w:lang w:val="en-US"/>
                    </w:rPr>
                  </w:rPrChange>
                </w:rPr>
                <w:t>40</w:t>
              </w:r>
            </w:ins>
          </w:p>
        </w:tc>
        <w:tc>
          <w:tcPr>
            <w:tcW w:w="786" w:type="dxa"/>
            <w:shd w:val="clear" w:color="auto" w:fill="auto"/>
            <w:noWrap/>
            <w:vAlign w:val="bottom"/>
            <w:hideMark/>
            <w:tcPrChange w:id="7755" w:author="Hardik Malhotra" w:date="2021-09-30T17:51:00Z">
              <w:tcPr>
                <w:tcW w:w="786" w:type="dxa"/>
                <w:shd w:val="clear" w:color="auto" w:fill="auto"/>
                <w:noWrap/>
                <w:vAlign w:val="bottom"/>
                <w:hideMark/>
              </w:tcPr>
            </w:tcPrChange>
          </w:tcPr>
          <w:p w14:paraId="0A61A514" w14:textId="77777777" w:rsidR="00590BE8" w:rsidRPr="00590BE8" w:rsidRDefault="00590BE8" w:rsidP="00590BE8">
            <w:pPr>
              <w:spacing w:after="0" w:line="240" w:lineRule="auto"/>
              <w:jc w:val="right"/>
              <w:rPr>
                <w:ins w:id="7756" w:author="Hardik Malhotra" w:date="2021-09-30T17:50:00Z"/>
                <w:rFonts w:ascii="Verdana" w:eastAsia="Times New Roman" w:hAnsi="Verdana" w:cs="Times New Roman"/>
                <w:color w:val="000000"/>
                <w:sz w:val="18"/>
                <w:szCs w:val="18"/>
                <w:lang w:val="en-US"/>
                <w:rPrChange w:id="7757" w:author="Hardik Malhotra" w:date="2021-09-30T17:52:00Z">
                  <w:rPr>
                    <w:ins w:id="7758" w:author="Hardik Malhotra" w:date="2021-09-30T17:50:00Z"/>
                    <w:rFonts w:ascii="Calibri" w:eastAsia="Times New Roman" w:hAnsi="Calibri" w:cs="Times New Roman"/>
                    <w:color w:val="000000"/>
                    <w:lang w:val="en-US"/>
                  </w:rPr>
                </w:rPrChange>
              </w:rPr>
            </w:pPr>
            <w:ins w:id="7759" w:author="Hardik Malhotra" w:date="2021-09-30T17:50:00Z">
              <w:r w:rsidRPr="00590BE8">
                <w:rPr>
                  <w:rFonts w:ascii="Verdana" w:eastAsia="Times New Roman" w:hAnsi="Verdana" w:cs="Times New Roman"/>
                  <w:color w:val="000000"/>
                  <w:sz w:val="18"/>
                  <w:szCs w:val="18"/>
                  <w:lang w:val="en-US"/>
                  <w:rPrChange w:id="7760" w:author="Hardik Malhotra" w:date="2021-09-30T17:52:00Z">
                    <w:rPr>
                      <w:rFonts w:ascii="Calibri" w:eastAsia="Times New Roman" w:hAnsi="Calibri" w:cs="Times New Roman"/>
                      <w:color w:val="000000"/>
                      <w:lang w:val="en-US"/>
                    </w:rPr>
                  </w:rPrChange>
                </w:rPr>
                <w:t>40</w:t>
              </w:r>
            </w:ins>
          </w:p>
        </w:tc>
        <w:tc>
          <w:tcPr>
            <w:tcW w:w="963" w:type="dxa"/>
            <w:shd w:val="clear" w:color="auto" w:fill="auto"/>
            <w:noWrap/>
            <w:vAlign w:val="bottom"/>
            <w:hideMark/>
            <w:tcPrChange w:id="7761" w:author="Hardik Malhotra" w:date="2021-09-30T17:51:00Z">
              <w:tcPr>
                <w:tcW w:w="963" w:type="dxa"/>
                <w:shd w:val="clear" w:color="auto" w:fill="auto"/>
                <w:noWrap/>
                <w:vAlign w:val="bottom"/>
                <w:hideMark/>
              </w:tcPr>
            </w:tcPrChange>
          </w:tcPr>
          <w:p w14:paraId="5F06998D" w14:textId="77777777" w:rsidR="00590BE8" w:rsidRPr="00590BE8" w:rsidRDefault="00590BE8" w:rsidP="00590BE8">
            <w:pPr>
              <w:spacing w:after="0" w:line="240" w:lineRule="auto"/>
              <w:jc w:val="right"/>
              <w:rPr>
                <w:ins w:id="7762" w:author="Hardik Malhotra" w:date="2021-09-30T17:50:00Z"/>
                <w:rFonts w:ascii="Verdana" w:eastAsia="Times New Roman" w:hAnsi="Verdana" w:cs="Times New Roman"/>
                <w:color w:val="000000"/>
                <w:sz w:val="18"/>
                <w:szCs w:val="18"/>
                <w:lang w:val="en-US"/>
                <w:rPrChange w:id="7763" w:author="Hardik Malhotra" w:date="2021-09-30T17:52:00Z">
                  <w:rPr>
                    <w:ins w:id="7764" w:author="Hardik Malhotra" w:date="2021-09-30T17:50:00Z"/>
                    <w:rFonts w:ascii="Calibri" w:eastAsia="Times New Roman" w:hAnsi="Calibri" w:cs="Times New Roman"/>
                    <w:color w:val="000000"/>
                    <w:lang w:val="en-US"/>
                  </w:rPr>
                </w:rPrChange>
              </w:rPr>
            </w:pPr>
            <w:ins w:id="7765" w:author="Hardik Malhotra" w:date="2021-09-30T17:50:00Z">
              <w:r w:rsidRPr="00590BE8">
                <w:rPr>
                  <w:rFonts w:ascii="Verdana" w:eastAsia="Times New Roman" w:hAnsi="Verdana" w:cs="Times New Roman"/>
                  <w:color w:val="000000"/>
                  <w:sz w:val="18"/>
                  <w:szCs w:val="18"/>
                  <w:lang w:val="en-US"/>
                  <w:rPrChange w:id="7766" w:author="Hardik Malhotra" w:date="2021-09-30T17:52:00Z">
                    <w:rPr>
                      <w:rFonts w:ascii="Calibri" w:eastAsia="Times New Roman" w:hAnsi="Calibri" w:cs="Times New Roman"/>
                      <w:color w:val="000000"/>
                      <w:lang w:val="en-US"/>
                    </w:rPr>
                  </w:rPrChange>
                </w:rPr>
                <w:t>40</w:t>
              </w:r>
            </w:ins>
          </w:p>
        </w:tc>
        <w:tc>
          <w:tcPr>
            <w:tcW w:w="952" w:type="dxa"/>
            <w:shd w:val="clear" w:color="auto" w:fill="auto"/>
            <w:noWrap/>
            <w:vAlign w:val="bottom"/>
            <w:hideMark/>
            <w:tcPrChange w:id="7767" w:author="Hardik Malhotra" w:date="2021-09-30T17:51:00Z">
              <w:tcPr>
                <w:tcW w:w="952" w:type="dxa"/>
                <w:shd w:val="clear" w:color="auto" w:fill="auto"/>
                <w:noWrap/>
                <w:vAlign w:val="bottom"/>
                <w:hideMark/>
              </w:tcPr>
            </w:tcPrChange>
          </w:tcPr>
          <w:p w14:paraId="1B3D9349" w14:textId="77777777" w:rsidR="00590BE8" w:rsidRPr="00590BE8" w:rsidRDefault="00590BE8" w:rsidP="00590BE8">
            <w:pPr>
              <w:spacing w:after="0" w:line="240" w:lineRule="auto"/>
              <w:jc w:val="right"/>
              <w:rPr>
                <w:ins w:id="7768" w:author="Hardik Malhotra" w:date="2021-09-30T17:50:00Z"/>
                <w:rFonts w:ascii="Verdana" w:eastAsia="Times New Roman" w:hAnsi="Verdana" w:cs="Times New Roman"/>
                <w:color w:val="000000"/>
                <w:sz w:val="18"/>
                <w:szCs w:val="18"/>
                <w:lang w:val="en-US"/>
                <w:rPrChange w:id="7769" w:author="Hardik Malhotra" w:date="2021-09-30T17:52:00Z">
                  <w:rPr>
                    <w:ins w:id="7770" w:author="Hardik Malhotra" w:date="2021-09-30T17:50:00Z"/>
                    <w:rFonts w:ascii="Calibri" w:eastAsia="Times New Roman" w:hAnsi="Calibri" w:cs="Times New Roman"/>
                    <w:color w:val="000000"/>
                    <w:lang w:val="en-US"/>
                  </w:rPr>
                </w:rPrChange>
              </w:rPr>
            </w:pPr>
            <w:ins w:id="7771" w:author="Hardik Malhotra" w:date="2021-09-30T17:50:00Z">
              <w:r w:rsidRPr="00590BE8">
                <w:rPr>
                  <w:rFonts w:ascii="Verdana" w:eastAsia="Times New Roman" w:hAnsi="Verdana" w:cs="Times New Roman"/>
                  <w:color w:val="000000"/>
                  <w:sz w:val="18"/>
                  <w:szCs w:val="18"/>
                  <w:lang w:val="en-US"/>
                  <w:rPrChange w:id="7772" w:author="Hardik Malhotra" w:date="2021-09-30T17:52:00Z">
                    <w:rPr>
                      <w:rFonts w:ascii="Calibri" w:eastAsia="Times New Roman" w:hAnsi="Calibri" w:cs="Times New Roman"/>
                      <w:color w:val="000000"/>
                      <w:lang w:val="en-US"/>
                    </w:rPr>
                  </w:rPrChange>
                </w:rPr>
                <w:t>40</w:t>
              </w:r>
            </w:ins>
          </w:p>
        </w:tc>
        <w:tc>
          <w:tcPr>
            <w:tcW w:w="952" w:type="dxa"/>
            <w:shd w:val="clear" w:color="auto" w:fill="auto"/>
            <w:noWrap/>
            <w:vAlign w:val="bottom"/>
            <w:hideMark/>
            <w:tcPrChange w:id="7773" w:author="Hardik Malhotra" w:date="2021-09-30T17:51:00Z">
              <w:tcPr>
                <w:tcW w:w="952" w:type="dxa"/>
                <w:shd w:val="clear" w:color="auto" w:fill="auto"/>
                <w:noWrap/>
                <w:vAlign w:val="bottom"/>
                <w:hideMark/>
              </w:tcPr>
            </w:tcPrChange>
          </w:tcPr>
          <w:p w14:paraId="244821ED" w14:textId="77777777" w:rsidR="00590BE8" w:rsidRPr="00590BE8" w:rsidRDefault="00590BE8" w:rsidP="00590BE8">
            <w:pPr>
              <w:spacing w:after="0" w:line="240" w:lineRule="auto"/>
              <w:jc w:val="right"/>
              <w:rPr>
                <w:ins w:id="7774" w:author="Hardik Malhotra" w:date="2021-09-30T17:50:00Z"/>
                <w:rFonts w:ascii="Verdana" w:eastAsia="Times New Roman" w:hAnsi="Verdana" w:cs="Times New Roman"/>
                <w:color w:val="000000"/>
                <w:sz w:val="18"/>
                <w:szCs w:val="18"/>
                <w:lang w:val="en-US"/>
                <w:rPrChange w:id="7775" w:author="Hardik Malhotra" w:date="2021-09-30T17:52:00Z">
                  <w:rPr>
                    <w:ins w:id="7776" w:author="Hardik Malhotra" w:date="2021-09-30T17:50:00Z"/>
                    <w:rFonts w:ascii="Calibri" w:eastAsia="Times New Roman" w:hAnsi="Calibri" w:cs="Times New Roman"/>
                    <w:color w:val="000000"/>
                    <w:lang w:val="en-US"/>
                  </w:rPr>
                </w:rPrChange>
              </w:rPr>
            </w:pPr>
            <w:ins w:id="7777" w:author="Hardik Malhotra" w:date="2021-09-30T17:50:00Z">
              <w:r w:rsidRPr="00590BE8">
                <w:rPr>
                  <w:rFonts w:ascii="Verdana" w:eastAsia="Times New Roman" w:hAnsi="Verdana" w:cs="Times New Roman"/>
                  <w:color w:val="000000"/>
                  <w:sz w:val="18"/>
                  <w:szCs w:val="18"/>
                  <w:lang w:val="en-US"/>
                  <w:rPrChange w:id="7778" w:author="Hardik Malhotra" w:date="2021-09-30T17:52:00Z">
                    <w:rPr>
                      <w:rFonts w:ascii="Calibri" w:eastAsia="Times New Roman" w:hAnsi="Calibri" w:cs="Times New Roman"/>
                      <w:color w:val="000000"/>
                      <w:lang w:val="en-US"/>
                    </w:rPr>
                  </w:rPrChange>
                </w:rPr>
                <w:t>40</w:t>
              </w:r>
            </w:ins>
          </w:p>
        </w:tc>
      </w:tr>
      <w:tr w:rsidR="00590BE8" w:rsidRPr="00590BE8" w14:paraId="75B98B19" w14:textId="77777777" w:rsidTr="00590BE8">
        <w:trPr>
          <w:trHeight w:val="303"/>
          <w:ins w:id="7779" w:author="Hardik Malhotra" w:date="2021-09-30T17:50:00Z"/>
          <w:trPrChange w:id="7780" w:author="Hardik Malhotra" w:date="2021-09-30T17:51:00Z">
            <w:trPr>
              <w:trHeight w:val="303"/>
            </w:trPr>
          </w:trPrChange>
        </w:trPr>
        <w:tc>
          <w:tcPr>
            <w:tcW w:w="4329" w:type="dxa"/>
            <w:shd w:val="clear" w:color="auto" w:fill="auto"/>
            <w:noWrap/>
            <w:vAlign w:val="center"/>
            <w:hideMark/>
            <w:tcPrChange w:id="7781" w:author="Hardik Malhotra" w:date="2021-09-30T17:51:00Z">
              <w:tcPr>
                <w:tcW w:w="4329" w:type="dxa"/>
                <w:shd w:val="clear" w:color="auto" w:fill="auto"/>
                <w:noWrap/>
                <w:vAlign w:val="center"/>
                <w:hideMark/>
              </w:tcPr>
            </w:tcPrChange>
          </w:tcPr>
          <w:p w14:paraId="01EF04A3" w14:textId="77777777" w:rsidR="00590BE8" w:rsidRPr="00590BE8" w:rsidRDefault="00590BE8" w:rsidP="005858C1">
            <w:pPr>
              <w:spacing w:after="0" w:line="240" w:lineRule="auto"/>
              <w:rPr>
                <w:ins w:id="7782" w:author="Hardik Malhotra" w:date="2021-09-30T17:50:00Z"/>
                <w:rFonts w:ascii="Verdana" w:eastAsia="Times New Roman" w:hAnsi="Verdana" w:cs="Times New Roman"/>
                <w:color w:val="000000"/>
                <w:sz w:val="18"/>
                <w:szCs w:val="18"/>
                <w:lang w:val="en-US"/>
                <w:rPrChange w:id="7783" w:author="Hardik Malhotra" w:date="2021-09-30T17:52:00Z">
                  <w:rPr>
                    <w:ins w:id="7784" w:author="Hardik Malhotra" w:date="2021-09-30T17:50:00Z"/>
                    <w:rFonts w:ascii="Calibri" w:eastAsia="Times New Roman" w:hAnsi="Calibri" w:cs="Times New Roman"/>
                    <w:color w:val="000000"/>
                    <w:lang w:val="en-US"/>
                  </w:rPr>
                </w:rPrChange>
              </w:rPr>
            </w:pPr>
            <w:ins w:id="7785" w:author="Hardik Malhotra" w:date="2021-09-30T17:50:00Z">
              <w:r w:rsidRPr="00590BE8">
                <w:rPr>
                  <w:rFonts w:ascii="Verdana" w:eastAsia="Times New Roman" w:hAnsi="Verdana" w:cs="Times New Roman"/>
                  <w:color w:val="000000"/>
                  <w:sz w:val="18"/>
                  <w:szCs w:val="18"/>
                  <w:lang w:val="en-US"/>
                  <w:rPrChange w:id="7786" w:author="Hardik Malhotra" w:date="2021-09-30T17:52:00Z">
                    <w:rPr>
                      <w:rFonts w:ascii="Calibri" w:eastAsia="Times New Roman" w:hAnsi="Calibri" w:cs="Times New Roman"/>
                      <w:color w:val="000000"/>
                      <w:lang w:val="en-US"/>
                    </w:rPr>
                  </w:rPrChange>
                </w:rPr>
                <w:t>Ciech Sarzyna</w:t>
              </w:r>
            </w:ins>
          </w:p>
        </w:tc>
        <w:tc>
          <w:tcPr>
            <w:tcW w:w="1366" w:type="dxa"/>
            <w:shd w:val="clear" w:color="auto" w:fill="auto"/>
            <w:noWrap/>
            <w:vAlign w:val="bottom"/>
            <w:hideMark/>
            <w:tcPrChange w:id="7787" w:author="Hardik Malhotra" w:date="2021-09-30T17:51:00Z">
              <w:tcPr>
                <w:tcW w:w="1366" w:type="dxa"/>
                <w:shd w:val="clear" w:color="auto" w:fill="auto"/>
                <w:noWrap/>
                <w:vAlign w:val="bottom"/>
                <w:hideMark/>
              </w:tcPr>
            </w:tcPrChange>
          </w:tcPr>
          <w:p w14:paraId="499188B4" w14:textId="77777777" w:rsidR="00590BE8" w:rsidRPr="00590BE8" w:rsidRDefault="00590BE8" w:rsidP="00590BE8">
            <w:pPr>
              <w:spacing w:after="0" w:line="240" w:lineRule="auto"/>
              <w:rPr>
                <w:ins w:id="7788" w:author="Hardik Malhotra" w:date="2021-09-30T17:50:00Z"/>
                <w:rFonts w:ascii="Verdana" w:eastAsia="Times New Roman" w:hAnsi="Verdana" w:cs="Times New Roman"/>
                <w:color w:val="000000"/>
                <w:sz w:val="18"/>
                <w:szCs w:val="18"/>
                <w:lang w:val="en-US"/>
                <w:rPrChange w:id="7789" w:author="Hardik Malhotra" w:date="2021-09-30T17:52:00Z">
                  <w:rPr>
                    <w:ins w:id="7790" w:author="Hardik Malhotra" w:date="2021-09-30T17:50:00Z"/>
                    <w:rFonts w:ascii="Calibri" w:eastAsia="Times New Roman" w:hAnsi="Calibri" w:cs="Times New Roman"/>
                    <w:color w:val="000000"/>
                    <w:lang w:val="en-US"/>
                  </w:rPr>
                </w:rPrChange>
              </w:rPr>
            </w:pPr>
            <w:ins w:id="7791" w:author="Hardik Malhotra" w:date="2021-09-30T17:50:00Z">
              <w:r w:rsidRPr="00590BE8">
                <w:rPr>
                  <w:rFonts w:ascii="Verdana" w:eastAsia="Times New Roman" w:hAnsi="Verdana" w:cs="Times New Roman"/>
                  <w:color w:val="000000"/>
                  <w:sz w:val="18"/>
                  <w:szCs w:val="18"/>
                  <w:lang w:val="en-US"/>
                  <w:rPrChange w:id="7792" w:author="Hardik Malhotra" w:date="2021-09-30T17:52:00Z">
                    <w:rPr>
                      <w:rFonts w:ascii="Calibri" w:eastAsia="Times New Roman" w:hAnsi="Calibri" w:cs="Times New Roman"/>
                      <w:color w:val="000000"/>
                      <w:lang w:val="en-US"/>
                    </w:rPr>
                  </w:rPrChange>
                </w:rPr>
                <w:t>Poland</w:t>
              </w:r>
            </w:ins>
          </w:p>
        </w:tc>
        <w:tc>
          <w:tcPr>
            <w:tcW w:w="786" w:type="dxa"/>
            <w:shd w:val="clear" w:color="auto" w:fill="auto"/>
            <w:noWrap/>
            <w:vAlign w:val="bottom"/>
            <w:hideMark/>
            <w:tcPrChange w:id="7793" w:author="Hardik Malhotra" w:date="2021-09-30T17:51:00Z">
              <w:tcPr>
                <w:tcW w:w="786" w:type="dxa"/>
                <w:shd w:val="clear" w:color="auto" w:fill="auto"/>
                <w:noWrap/>
                <w:vAlign w:val="bottom"/>
                <w:hideMark/>
              </w:tcPr>
            </w:tcPrChange>
          </w:tcPr>
          <w:p w14:paraId="6F3630AA" w14:textId="77777777" w:rsidR="00590BE8" w:rsidRPr="00590BE8" w:rsidRDefault="00590BE8" w:rsidP="00590BE8">
            <w:pPr>
              <w:spacing w:after="0" w:line="240" w:lineRule="auto"/>
              <w:jc w:val="right"/>
              <w:rPr>
                <w:ins w:id="7794" w:author="Hardik Malhotra" w:date="2021-09-30T17:50:00Z"/>
                <w:rFonts w:ascii="Verdana" w:eastAsia="Times New Roman" w:hAnsi="Verdana" w:cs="Times New Roman"/>
                <w:color w:val="000000"/>
                <w:sz w:val="18"/>
                <w:szCs w:val="18"/>
                <w:lang w:val="en-US"/>
                <w:rPrChange w:id="7795" w:author="Hardik Malhotra" w:date="2021-09-30T17:52:00Z">
                  <w:rPr>
                    <w:ins w:id="7796" w:author="Hardik Malhotra" w:date="2021-09-30T17:50:00Z"/>
                    <w:rFonts w:ascii="Calibri" w:eastAsia="Times New Roman" w:hAnsi="Calibri" w:cs="Times New Roman"/>
                    <w:color w:val="000000"/>
                    <w:lang w:val="en-US"/>
                  </w:rPr>
                </w:rPrChange>
              </w:rPr>
            </w:pPr>
            <w:ins w:id="7797" w:author="Hardik Malhotra" w:date="2021-09-30T17:50:00Z">
              <w:r w:rsidRPr="00590BE8">
                <w:rPr>
                  <w:rFonts w:ascii="Verdana" w:eastAsia="Times New Roman" w:hAnsi="Verdana" w:cs="Times New Roman"/>
                  <w:color w:val="000000"/>
                  <w:sz w:val="18"/>
                  <w:szCs w:val="18"/>
                  <w:lang w:val="en-US"/>
                  <w:rPrChange w:id="7798" w:author="Hardik Malhotra" w:date="2021-09-30T17:52:00Z">
                    <w:rPr>
                      <w:rFonts w:ascii="Calibri" w:eastAsia="Times New Roman" w:hAnsi="Calibri" w:cs="Times New Roman"/>
                      <w:color w:val="000000"/>
                      <w:lang w:val="en-US"/>
                    </w:rPr>
                  </w:rPrChange>
                </w:rPr>
                <w:t>30</w:t>
              </w:r>
            </w:ins>
          </w:p>
        </w:tc>
        <w:tc>
          <w:tcPr>
            <w:tcW w:w="786" w:type="dxa"/>
            <w:shd w:val="clear" w:color="auto" w:fill="auto"/>
            <w:noWrap/>
            <w:vAlign w:val="bottom"/>
            <w:hideMark/>
            <w:tcPrChange w:id="7799" w:author="Hardik Malhotra" w:date="2021-09-30T17:51:00Z">
              <w:tcPr>
                <w:tcW w:w="786" w:type="dxa"/>
                <w:shd w:val="clear" w:color="auto" w:fill="auto"/>
                <w:noWrap/>
                <w:vAlign w:val="bottom"/>
                <w:hideMark/>
              </w:tcPr>
            </w:tcPrChange>
          </w:tcPr>
          <w:p w14:paraId="0CF5E159" w14:textId="77777777" w:rsidR="00590BE8" w:rsidRPr="00590BE8" w:rsidRDefault="00590BE8" w:rsidP="00590BE8">
            <w:pPr>
              <w:spacing w:after="0" w:line="240" w:lineRule="auto"/>
              <w:jc w:val="right"/>
              <w:rPr>
                <w:ins w:id="7800" w:author="Hardik Malhotra" w:date="2021-09-30T17:50:00Z"/>
                <w:rFonts w:ascii="Verdana" w:eastAsia="Times New Roman" w:hAnsi="Verdana" w:cs="Times New Roman"/>
                <w:color w:val="000000"/>
                <w:sz w:val="18"/>
                <w:szCs w:val="18"/>
                <w:lang w:val="en-US"/>
                <w:rPrChange w:id="7801" w:author="Hardik Malhotra" w:date="2021-09-30T17:52:00Z">
                  <w:rPr>
                    <w:ins w:id="7802" w:author="Hardik Malhotra" w:date="2021-09-30T17:50:00Z"/>
                    <w:rFonts w:ascii="Calibri" w:eastAsia="Times New Roman" w:hAnsi="Calibri" w:cs="Times New Roman"/>
                    <w:color w:val="000000"/>
                    <w:lang w:val="en-US"/>
                  </w:rPr>
                </w:rPrChange>
              </w:rPr>
            </w:pPr>
            <w:ins w:id="7803" w:author="Hardik Malhotra" w:date="2021-09-30T17:50:00Z">
              <w:r w:rsidRPr="00590BE8">
                <w:rPr>
                  <w:rFonts w:ascii="Verdana" w:eastAsia="Times New Roman" w:hAnsi="Verdana" w:cs="Times New Roman"/>
                  <w:color w:val="000000"/>
                  <w:sz w:val="18"/>
                  <w:szCs w:val="18"/>
                  <w:lang w:val="en-US"/>
                  <w:rPrChange w:id="7804" w:author="Hardik Malhotra" w:date="2021-09-30T17:52:00Z">
                    <w:rPr>
                      <w:rFonts w:ascii="Calibri" w:eastAsia="Times New Roman" w:hAnsi="Calibri" w:cs="Times New Roman"/>
                      <w:color w:val="000000"/>
                      <w:lang w:val="en-US"/>
                    </w:rPr>
                  </w:rPrChange>
                </w:rPr>
                <w:t>30</w:t>
              </w:r>
            </w:ins>
          </w:p>
        </w:tc>
        <w:tc>
          <w:tcPr>
            <w:tcW w:w="963" w:type="dxa"/>
            <w:shd w:val="clear" w:color="auto" w:fill="auto"/>
            <w:noWrap/>
            <w:vAlign w:val="bottom"/>
            <w:hideMark/>
            <w:tcPrChange w:id="7805" w:author="Hardik Malhotra" w:date="2021-09-30T17:51:00Z">
              <w:tcPr>
                <w:tcW w:w="963" w:type="dxa"/>
                <w:shd w:val="clear" w:color="auto" w:fill="auto"/>
                <w:noWrap/>
                <w:vAlign w:val="bottom"/>
                <w:hideMark/>
              </w:tcPr>
            </w:tcPrChange>
          </w:tcPr>
          <w:p w14:paraId="4FD2C2E9" w14:textId="77777777" w:rsidR="00590BE8" w:rsidRPr="00590BE8" w:rsidRDefault="00590BE8" w:rsidP="00590BE8">
            <w:pPr>
              <w:spacing w:after="0" w:line="240" w:lineRule="auto"/>
              <w:jc w:val="right"/>
              <w:rPr>
                <w:ins w:id="7806" w:author="Hardik Malhotra" w:date="2021-09-30T17:50:00Z"/>
                <w:rFonts w:ascii="Verdana" w:eastAsia="Times New Roman" w:hAnsi="Verdana" w:cs="Times New Roman"/>
                <w:color w:val="000000"/>
                <w:sz w:val="18"/>
                <w:szCs w:val="18"/>
                <w:lang w:val="en-US"/>
                <w:rPrChange w:id="7807" w:author="Hardik Malhotra" w:date="2021-09-30T17:52:00Z">
                  <w:rPr>
                    <w:ins w:id="7808" w:author="Hardik Malhotra" w:date="2021-09-30T17:50:00Z"/>
                    <w:rFonts w:ascii="Calibri" w:eastAsia="Times New Roman" w:hAnsi="Calibri" w:cs="Times New Roman"/>
                    <w:color w:val="000000"/>
                    <w:lang w:val="en-US"/>
                  </w:rPr>
                </w:rPrChange>
              </w:rPr>
            </w:pPr>
            <w:ins w:id="7809" w:author="Hardik Malhotra" w:date="2021-09-30T17:50:00Z">
              <w:r w:rsidRPr="00590BE8">
                <w:rPr>
                  <w:rFonts w:ascii="Verdana" w:eastAsia="Times New Roman" w:hAnsi="Verdana" w:cs="Times New Roman"/>
                  <w:color w:val="000000"/>
                  <w:sz w:val="18"/>
                  <w:szCs w:val="18"/>
                  <w:lang w:val="en-US"/>
                  <w:rPrChange w:id="7810" w:author="Hardik Malhotra" w:date="2021-09-30T17:52:00Z">
                    <w:rPr>
                      <w:rFonts w:ascii="Calibri" w:eastAsia="Times New Roman" w:hAnsi="Calibri" w:cs="Times New Roman"/>
                      <w:color w:val="000000"/>
                      <w:lang w:val="en-US"/>
                    </w:rPr>
                  </w:rPrChange>
                </w:rPr>
                <w:t>30</w:t>
              </w:r>
            </w:ins>
          </w:p>
        </w:tc>
        <w:tc>
          <w:tcPr>
            <w:tcW w:w="952" w:type="dxa"/>
            <w:shd w:val="clear" w:color="auto" w:fill="auto"/>
            <w:noWrap/>
            <w:vAlign w:val="bottom"/>
            <w:hideMark/>
            <w:tcPrChange w:id="7811" w:author="Hardik Malhotra" w:date="2021-09-30T17:51:00Z">
              <w:tcPr>
                <w:tcW w:w="952" w:type="dxa"/>
                <w:shd w:val="clear" w:color="auto" w:fill="auto"/>
                <w:noWrap/>
                <w:vAlign w:val="bottom"/>
                <w:hideMark/>
              </w:tcPr>
            </w:tcPrChange>
          </w:tcPr>
          <w:p w14:paraId="638C4B98" w14:textId="77777777" w:rsidR="00590BE8" w:rsidRPr="00590BE8" w:rsidRDefault="00590BE8" w:rsidP="00590BE8">
            <w:pPr>
              <w:spacing w:after="0" w:line="240" w:lineRule="auto"/>
              <w:jc w:val="right"/>
              <w:rPr>
                <w:ins w:id="7812" w:author="Hardik Malhotra" w:date="2021-09-30T17:50:00Z"/>
                <w:rFonts w:ascii="Verdana" w:eastAsia="Times New Roman" w:hAnsi="Verdana" w:cs="Times New Roman"/>
                <w:color w:val="000000"/>
                <w:sz w:val="18"/>
                <w:szCs w:val="18"/>
                <w:lang w:val="en-US"/>
                <w:rPrChange w:id="7813" w:author="Hardik Malhotra" w:date="2021-09-30T17:52:00Z">
                  <w:rPr>
                    <w:ins w:id="7814" w:author="Hardik Malhotra" w:date="2021-09-30T17:50:00Z"/>
                    <w:rFonts w:ascii="Calibri" w:eastAsia="Times New Roman" w:hAnsi="Calibri" w:cs="Times New Roman"/>
                    <w:color w:val="000000"/>
                    <w:lang w:val="en-US"/>
                  </w:rPr>
                </w:rPrChange>
              </w:rPr>
            </w:pPr>
            <w:ins w:id="7815" w:author="Hardik Malhotra" w:date="2021-09-30T17:50:00Z">
              <w:r w:rsidRPr="00590BE8">
                <w:rPr>
                  <w:rFonts w:ascii="Verdana" w:eastAsia="Times New Roman" w:hAnsi="Verdana" w:cs="Times New Roman"/>
                  <w:color w:val="000000"/>
                  <w:sz w:val="18"/>
                  <w:szCs w:val="18"/>
                  <w:lang w:val="en-US"/>
                  <w:rPrChange w:id="7816" w:author="Hardik Malhotra" w:date="2021-09-30T17:52:00Z">
                    <w:rPr>
                      <w:rFonts w:ascii="Calibri" w:eastAsia="Times New Roman" w:hAnsi="Calibri" w:cs="Times New Roman"/>
                      <w:color w:val="000000"/>
                      <w:lang w:val="en-US"/>
                    </w:rPr>
                  </w:rPrChange>
                </w:rPr>
                <w:t>30</w:t>
              </w:r>
            </w:ins>
          </w:p>
        </w:tc>
        <w:tc>
          <w:tcPr>
            <w:tcW w:w="952" w:type="dxa"/>
            <w:shd w:val="clear" w:color="auto" w:fill="auto"/>
            <w:noWrap/>
            <w:vAlign w:val="bottom"/>
            <w:hideMark/>
            <w:tcPrChange w:id="7817" w:author="Hardik Malhotra" w:date="2021-09-30T17:51:00Z">
              <w:tcPr>
                <w:tcW w:w="952" w:type="dxa"/>
                <w:shd w:val="clear" w:color="auto" w:fill="auto"/>
                <w:noWrap/>
                <w:vAlign w:val="bottom"/>
                <w:hideMark/>
              </w:tcPr>
            </w:tcPrChange>
          </w:tcPr>
          <w:p w14:paraId="183CF617" w14:textId="36E2D3E3" w:rsidR="00590BE8" w:rsidRPr="00590BE8" w:rsidRDefault="00590BE8" w:rsidP="00590BE8">
            <w:pPr>
              <w:spacing w:after="0" w:line="240" w:lineRule="auto"/>
              <w:jc w:val="right"/>
              <w:rPr>
                <w:ins w:id="7818" w:author="Hardik Malhotra" w:date="2021-09-30T17:50:00Z"/>
                <w:rFonts w:ascii="Verdana" w:eastAsia="Times New Roman" w:hAnsi="Verdana" w:cs="Times New Roman"/>
                <w:color w:val="000000"/>
                <w:sz w:val="18"/>
                <w:szCs w:val="18"/>
                <w:lang w:val="en-US"/>
                <w:rPrChange w:id="7819" w:author="Hardik Malhotra" w:date="2021-09-30T17:52:00Z">
                  <w:rPr>
                    <w:ins w:id="7820" w:author="Hardik Malhotra" w:date="2021-09-30T17:50:00Z"/>
                    <w:rFonts w:ascii="Calibri" w:eastAsia="Times New Roman" w:hAnsi="Calibri" w:cs="Times New Roman"/>
                    <w:color w:val="000000"/>
                    <w:lang w:val="en-US"/>
                  </w:rPr>
                </w:rPrChange>
              </w:rPr>
            </w:pPr>
            <w:ins w:id="7821" w:author="Hardik Malhotra" w:date="2021-09-30T17:50:00Z">
              <w:r w:rsidRPr="00590BE8">
                <w:rPr>
                  <w:rFonts w:ascii="Verdana" w:eastAsia="Times New Roman" w:hAnsi="Verdana" w:cs="Times New Roman"/>
                  <w:color w:val="000000"/>
                  <w:sz w:val="18"/>
                  <w:szCs w:val="18"/>
                  <w:lang w:val="en-US"/>
                  <w:rPrChange w:id="7822" w:author="Hardik Malhotra" w:date="2021-09-30T17:52:00Z">
                    <w:rPr>
                      <w:rFonts w:ascii="Calibri" w:eastAsia="Times New Roman" w:hAnsi="Calibri" w:cs="Times New Roman"/>
                      <w:color w:val="000000"/>
                      <w:lang w:val="en-US"/>
                    </w:rPr>
                  </w:rPrChange>
                </w:rPr>
                <w:t>30</w:t>
              </w:r>
            </w:ins>
          </w:p>
        </w:tc>
      </w:tr>
      <w:tr w:rsidR="00590BE8" w:rsidRPr="00590BE8" w14:paraId="58938820" w14:textId="77777777" w:rsidTr="00590BE8">
        <w:trPr>
          <w:trHeight w:val="303"/>
          <w:ins w:id="7823" w:author="Hardik Malhotra" w:date="2021-09-30T17:50:00Z"/>
          <w:trPrChange w:id="7824" w:author="Hardik Malhotra" w:date="2021-09-30T17:51:00Z">
            <w:trPr>
              <w:trHeight w:val="303"/>
            </w:trPr>
          </w:trPrChange>
        </w:trPr>
        <w:tc>
          <w:tcPr>
            <w:tcW w:w="4329" w:type="dxa"/>
            <w:shd w:val="clear" w:color="auto" w:fill="auto"/>
            <w:noWrap/>
            <w:vAlign w:val="center"/>
            <w:hideMark/>
            <w:tcPrChange w:id="7825" w:author="Hardik Malhotra" w:date="2021-09-30T17:51:00Z">
              <w:tcPr>
                <w:tcW w:w="4329" w:type="dxa"/>
                <w:shd w:val="clear" w:color="auto" w:fill="auto"/>
                <w:noWrap/>
                <w:vAlign w:val="center"/>
                <w:hideMark/>
              </w:tcPr>
            </w:tcPrChange>
          </w:tcPr>
          <w:p w14:paraId="6A1A2781" w14:textId="77777777" w:rsidR="00590BE8" w:rsidRPr="00590BE8" w:rsidRDefault="00590BE8" w:rsidP="005858C1">
            <w:pPr>
              <w:spacing w:after="0" w:line="240" w:lineRule="auto"/>
              <w:rPr>
                <w:ins w:id="7826" w:author="Hardik Malhotra" w:date="2021-09-30T17:50:00Z"/>
                <w:rFonts w:ascii="Verdana" w:eastAsia="Times New Roman" w:hAnsi="Verdana" w:cs="Times New Roman"/>
                <w:color w:val="000000"/>
                <w:sz w:val="18"/>
                <w:szCs w:val="18"/>
                <w:lang w:val="en-US"/>
                <w:rPrChange w:id="7827" w:author="Hardik Malhotra" w:date="2021-09-30T17:52:00Z">
                  <w:rPr>
                    <w:ins w:id="7828" w:author="Hardik Malhotra" w:date="2021-09-30T17:50:00Z"/>
                    <w:rFonts w:ascii="Calibri" w:eastAsia="Times New Roman" w:hAnsi="Calibri" w:cs="Times New Roman"/>
                    <w:color w:val="000000"/>
                    <w:lang w:val="en-US"/>
                  </w:rPr>
                </w:rPrChange>
              </w:rPr>
            </w:pPr>
            <w:ins w:id="7829" w:author="Hardik Malhotra" w:date="2021-09-30T17:50:00Z">
              <w:r w:rsidRPr="00590BE8">
                <w:rPr>
                  <w:rFonts w:ascii="Verdana" w:eastAsia="Times New Roman" w:hAnsi="Verdana" w:cs="Times New Roman"/>
                  <w:color w:val="000000"/>
                  <w:sz w:val="18"/>
                  <w:szCs w:val="18"/>
                  <w:lang w:val="en-US"/>
                  <w:rPrChange w:id="7830" w:author="Hardik Malhotra" w:date="2021-09-30T17:52:00Z">
                    <w:rPr>
                      <w:rFonts w:ascii="Calibri" w:eastAsia="Times New Roman" w:hAnsi="Calibri" w:cs="Times New Roman"/>
                      <w:color w:val="000000"/>
                      <w:lang w:val="en-US"/>
                    </w:rPr>
                  </w:rPrChange>
                </w:rPr>
                <w:t>SIR Industriale SpA</w:t>
              </w:r>
            </w:ins>
          </w:p>
        </w:tc>
        <w:tc>
          <w:tcPr>
            <w:tcW w:w="1366" w:type="dxa"/>
            <w:shd w:val="clear" w:color="auto" w:fill="auto"/>
            <w:noWrap/>
            <w:vAlign w:val="bottom"/>
            <w:hideMark/>
            <w:tcPrChange w:id="7831" w:author="Hardik Malhotra" w:date="2021-09-30T17:51:00Z">
              <w:tcPr>
                <w:tcW w:w="1366" w:type="dxa"/>
                <w:shd w:val="clear" w:color="auto" w:fill="auto"/>
                <w:noWrap/>
                <w:vAlign w:val="bottom"/>
                <w:hideMark/>
              </w:tcPr>
            </w:tcPrChange>
          </w:tcPr>
          <w:p w14:paraId="086A6F96" w14:textId="77777777" w:rsidR="00590BE8" w:rsidRPr="00590BE8" w:rsidRDefault="00590BE8" w:rsidP="00590BE8">
            <w:pPr>
              <w:spacing w:after="0" w:line="240" w:lineRule="auto"/>
              <w:rPr>
                <w:ins w:id="7832" w:author="Hardik Malhotra" w:date="2021-09-30T17:50:00Z"/>
                <w:rFonts w:ascii="Verdana" w:eastAsia="Times New Roman" w:hAnsi="Verdana" w:cs="Times New Roman"/>
                <w:color w:val="000000"/>
                <w:sz w:val="18"/>
                <w:szCs w:val="18"/>
                <w:lang w:val="en-US"/>
                <w:rPrChange w:id="7833" w:author="Hardik Malhotra" w:date="2021-09-30T17:52:00Z">
                  <w:rPr>
                    <w:ins w:id="7834" w:author="Hardik Malhotra" w:date="2021-09-30T17:50:00Z"/>
                    <w:rFonts w:ascii="Calibri" w:eastAsia="Times New Roman" w:hAnsi="Calibri" w:cs="Times New Roman"/>
                    <w:color w:val="000000"/>
                    <w:lang w:val="en-US"/>
                  </w:rPr>
                </w:rPrChange>
              </w:rPr>
            </w:pPr>
            <w:ins w:id="7835" w:author="Hardik Malhotra" w:date="2021-09-30T17:50:00Z">
              <w:r w:rsidRPr="00590BE8">
                <w:rPr>
                  <w:rFonts w:ascii="Verdana" w:eastAsia="Times New Roman" w:hAnsi="Verdana" w:cs="Times New Roman"/>
                  <w:color w:val="000000"/>
                  <w:sz w:val="18"/>
                  <w:szCs w:val="18"/>
                  <w:lang w:val="en-US"/>
                  <w:rPrChange w:id="7836" w:author="Hardik Malhotra" w:date="2021-09-30T17:52:00Z">
                    <w:rPr>
                      <w:rFonts w:ascii="Calibri" w:eastAsia="Times New Roman" w:hAnsi="Calibri" w:cs="Times New Roman"/>
                      <w:color w:val="000000"/>
                      <w:lang w:val="en-US"/>
                    </w:rPr>
                  </w:rPrChange>
                </w:rPr>
                <w:t>Italy</w:t>
              </w:r>
            </w:ins>
          </w:p>
        </w:tc>
        <w:tc>
          <w:tcPr>
            <w:tcW w:w="786" w:type="dxa"/>
            <w:shd w:val="clear" w:color="auto" w:fill="auto"/>
            <w:noWrap/>
            <w:vAlign w:val="bottom"/>
            <w:hideMark/>
            <w:tcPrChange w:id="7837" w:author="Hardik Malhotra" w:date="2021-09-30T17:51:00Z">
              <w:tcPr>
                <w:tcW w:w="786" w:type="dxa"/>
                <w:shd w:val="clear" w:color="auto" w:fill="auto"/>
                <w:noWrap/>
                <w:vAlign w:val="bottom"/>
                <w:hideMark/>
              </w:tcPr>
            </w:tcPrChange>
          </w:tcPr>
          <w:p w14:paraId="76477A4C" w14:textId="77777777" w:rsidR="00590BE8" w:rsidRPr="00590BE8" w:rsidRDefault="00590BE8" w:rsidP="00590BE8">
            <w:pPr>
              <w:spacing w:after="0" w:line="240" w:lineRule="auto"/>
              <w:jc w:val="right"/>
              <w:rPr>
                <w:ins w:id="7838" w:author="Hardik Malhotra" w:date="2021-09-30T17:50:00Z"/>
                <w:rFonts w:ascii="Verdana" w:eastAsia="Times New Roman" w:hAnsi="Verdana" w:cs="Times New Roman"/>
                <w:color w:val="000000"/>
                <w:sz w:val="18"/>
                <w:szCs w:val="18"/>
                <w:lang w:val="en-US"/>
                <w:rPrChange w:id="7839" w:author="Hardik Malhotra" w:date="2021-09-30T17:52:00Z">
                  <w:rPr>
                    <w:ins w:id="7840" w:author="Hardik Malhotra" w:date="2021-09-30T17:50:00Z"/>
                    <w:rFonts w:ascii="Calibri" w:eastAsia="Times New Roman" w:hAnsi="Calibri" w:cs="Times New Roman"/>
                    <w:color w:val="000000"/>
                    <w:lang w:val="en-US"/>
                  </w:rPr>
                </w:rPrChange>
              </w:rPr>
            </w:pPr>
            <w:ins w:id="7841" w:author="Hardik Malhotra" w:date="2021-09-30T17:50:00Z">
              <w:r w:rsidRPr="00590BE8">
                <w:rPr>
                  <w:rFonts w:ascii="Verdana" w:eastAsia="Times New Roman" w:hAnsi="Verdana" w:cs="Times New Roman"/>
                  <w:color w:val="000000"/>
                  <w:sz w:val="18"/>
                  <w:szCs w:val="18"/>
                  <w:lang w:val="en-US"/>
                  <w:rPrChange w:id="7842" w:author="Hardik Malhotra" w:date="2021-09-30T17:52:00Z">
                    <w:rPr>
                      <w:rFonts w:ascii="Calibri" w:eastAsia="Times New Roman" w:hAnsi="Calibri" w:cs="Times New Roman"/>
                      <w:color w:val="000000"/>
                      <w:lang w:val="en-US"/>
                    </w:rPr>
                  </w:rPrChange>
                </w:rPr>
                <w:t>20</w:t>
              </w:r>
            </w:ins>
          </w:p>
        </w:tc>
        <w:tc>
          <w:tcPr>
            <w:tcW w:w="786" w:type="dxa"/>
            <w:shd w:val="clear" w:color="auto" w:fill="auto"/>
            <w:noWrap/>
            <w:vAlign w:val="bottom"/>
            <w:hideMark/>
            <w:tcPrChange w:id="7843" w:author="Hardik Malhotra" w:date="2021-09-30T17:51:00Z">
              <w:tcPr>
                <w:tcW w:w="786" w:type="dxa"/>
                <w:shd w:val="clear" w:color="auto" w:fill="auto"/>
                <w:noWrap/>
                <w:vAlign w:val="bottom"/>
                <w:hideMark/>
              </w:tcPr>
            </w:tcPrChange>
          </w:tcPr>
          <w:p w14:paraId="2F2BA747" w14:textId="77777777" w:rsidR="00590BE8" w:rsidRPr="00590BE8" w:rsidRDefault="00590BE8" w:rsidP="00590BE8">
            <w:pPr>
              <w:spacing w:after="0" w:line="240" w:lineRule="auto"/>
              <w:jc w:val="right"/>
              <w:rPr>
                <w:ins w:id="7844" w:author="Hardik Malhotra" w:date="2021-09-30T17:50:00Z"/>
                <w:rFonts w:ascii="Verdana" w:eastAsia="Times New Roman" w:hAnsi="Verdana" w:cs="Times New Roman"/>
                <w:color w:val="000000"/>
                <w:sz w:val="18"/>
                <w:szCs w:val="18"/>
                <w:lang w:val="en-US"/>
                <w:rPrChange w:id="7845" w:author="Hardik Malhotra" w:date="2021-09-30T17:52:00Z">
                  <w:rPr>
                    <w:ins w:id="7846" w:author="Hardik Malhotra" w:date="2021-09-30T17:50:00Z"/>
                    <w:rFonts w:ascii="Calibri" w:eastAsia="Times New Roman" w:hAnsi="Calibri" w:cs="Times New Roman"/>
                    <w:color w:val="000000"/>
                    <w:lang w:val="en-US"/>
                  </w:rPr>
                </w:rPrChange>
              </w:rPr>
            </w:pPr>
            <w:ins w:id="7847" w:author="Hardik Malhotra" w:date="2021-09-30T17:50:00Z">
              <w:r w:rsidRPr="00590BE8">
                <w:rPr>
                  <w:rFonts w:ascii="Verdana" w:eastAsia="Times New Roman" w:hAnsi="Verdana" w:cs="Times New Roman"/>
                  <w:color w:val="000000"/>
                  <w:sz w:val="18"/>
                  <w:szCs w:val="18"/>
                  <w:lang w:val="en-US"/>
                  <w:rPrChange w:id="7848" w:author="Hardik Malhotra" w:date="2021-09-30T17:52:00Z">
                    <w:rPr>
                      <w:rFonts w:ascii="Calibri" w:eastAsia="Times New Roman" w:hAnsi="Calibri" w:cs="Times New Roman"/>
                      <w:color w:val="000000"/>
                      <w:lang w:val="en-US"/>
                    </w:rPr>
                  </w:rPrChange>
                </w:rPr>
                <w:t>20</w:t>
              </w:r>
            </w:ins>
          </w:p>
        </w:tc>
        <w:tc>
          <w:tcPr>
            <w:tcW w:w="963" w:type="dxa"/>
            <w:shd w:val="clear" w:color="auto" w:fill="auto"/>
            <w:noWrap/>
            <w:vAlign w:val="bottom"/>
            <w:hideMark/>
            <w:tcPrChange w:id="7849" w:author="Hardik Malhotra" w:date="2021-09-30T17:51:00Z">
              <w:tcPr>
                <w:tcW w:w="963" w:type="dxa"/>
                <w:shd w:val="clear" w:color="auto" w:fill="auto"/>
                <w:noWrap/>
                <w:vAlign w:val="bottom"/>
                <w:hideMark/>
              </w:tcPr>
            </w:tcPrChange>
          </w:tcPr>
          <w:p w14:paraId="38BD1766" w14:textId="77777777" w:rsidR="00590BE8" w:rsidRPr="00590BE8" w:rsidRDefault="00590BE8" w:rsidP="00590BE8">
            <w:pPr>
              <w:spacing w:after="0" w:line="240" w:lineRule="auto"/>
              <w:jc w:val="right"/>
              <w:rPr>
                <w:ins w:id="7850" w:author="Hardik Malhotra" w:date="2021-09-30T17:50:00Z"/>
                <w:rFonts w:ascii="Verdana" w:eastAsia="Times New Roman" w:hAnsi="Verdana" w:cs="Times New Roman"/>
                <w:color w:val="000000"/>
                <w:sz w:val="18"/>
                <w:szCs w:val="18"/>
                <w:lang w:val="en-US"/>
                <w:rPrChange w:id="7851" w:author="Hardik Malhotra" w:date="2021-09-30T17:52:00Z">
                  <w:rPr>
                    <w:ins w:id="7852" w:author="Hardik Malhotra" w:date="2021-09-30T17:50:00Z"/>
                    <w:rFonts w:ascii="Calibri" w:eastAsia="Times New Roman" w:hAnsi="Calibri" w:cs="Times New Roman"/>
                    <w:color w:val="000000"/>
                    <w:lang w:val="en-US"/>
                  </w:rPr>
                </w:rPrChange>
              </w:rPr>
            </w:pPr>
            <w:ins w:id="7853" w:author="Hardik Malhotra" w:date="2021-09-30T17:50:00Z">
              <w:r w:rsidRPr="00590BE8">
                <w:rPr>
                  <w:rFonts w:ascii="Verdana" w:eastAsia="Times New Roman" w:hAnsi="Verdana" w:cs="Times New Roman"/>
                  <w:color w:val="000000"/>
                  <w:sz w:val="18"/>
                  <w:szCs w:val="18"/>
                  <w:lang w:val="en-US"/>
                  <w:rPrChange w:id="7854" w:author="Hardik Malhotra" w:date="2021-09-30T17:52:00Z">
                    <w:rPr>
                      <w:rFonts w:ascii="Calibri" w:eastAsia="Times New Roman" w:hAnsi="Calibri" w:cs="Times New Roman"/>
                      <w:color w:val="000000"/>
                      <w:lang w:val="en-US"/>
                    </w:rPr>
                  </w:rPrChange>
                </w:rPr>
                <w:t>20</w:t>
              </w:r>
            </w:ins>
          </w:p>
        </w:tc>
        <w:tc>
          <w:tcPr>
            <w:tcW w:w="952" w:type="dxa"/>
            <w:shd w:val="clear" w:color="auto" w:fill="auto"/>
            <w:noWrap/>
            <w:vAlign w:val="bottom"/>
            <w:hideMark/>
            <w:tcPrChange w:id="7855" w:author="Hardik Malhotra" w:date="2021-09-30T17:51:00Z">
              <w:tcPr>
                <w:tcW w:w="952" w:type="dxa"/>
                <w:shd w:val="clear" w:color="auto" w:fill="auto"/>
                <w:noWrap/>
                <w:vAlign w:val="bottom"/>
                <w:hideMark/>
              </w:tcPr>
            </w:tcPrChange>
          </w:tcPr>
          <w:p w14:paraId="49377E45" w14:textId="77777777" w:rsidR="00590BE8" w:rsidRPr="00590BE8" w:rsidRDefault="00590BE8" w:rsidP="00590BE8">
            <w:pPr>
              <w:spacing w:after="0" w:line="240" w:lineRule="auto"/>
              <w:jc w:val="right"/>
              <w:rPr>
                <w:ins w:id="7856" w:author="Hardik Malhotra" w:date="2021-09-30T17:50:00Z"/>
                <w:rFonts w:ascii="Verdana" w:eastAsia="Times New Roman" w:hAnsi="Verdana" w:cs="Times New Roman"/>
                <w:color w:val="000000"/>
                <w:sz w:val="18"/>
                <w:szCs w:val="18"/>
                <w:lang w:val="en-US"/>
                <w:rPrChange w:id="7857" w:author="Hardik Malhotra" w:date="2021-09-30T17:52:00Z">
                  <w:rPr>
                    <w:ins w:id="7858" w:author="Hardik Malhotra" w:date="2021-09-30T17:50:00Z"/>
                    <w:rFonts w:ascii="Calibri" w:eastAsia="Times New Roman" w:hAnsi="Calibri" w:cs="Times New Roman"/>
                    <w:color w:val="000000"/>
                    <w:lang w:val="en-US"/>
                  </w:rPr>
                </w:rPrChange>
              </w:rPr>
            </w:pPr>
            <w:ins w:id="7859" w:author="Hardik Malhotra" w:date="2021-09-30T17:50:00Z">
              <w:r w:rsidRPr="00590BE8">
                <w:rPr>
                  <w:rFonts w:ascii="Verdana" w:eastAsia="Times New Roman" w:hAnsi="Verdana" w:cs="Times New Roman"/>
                  <w:color w:val="000000"/>
                  <w:sz w:val="18"/>
                  <w:szCs w:val="18"/>
                  <w:lang w:val="en-US"/>
                  <w:rPrChange w:id="7860" w:author="Hardik Malhotra" w:date="2021-09-30T17:52:00Z">
                    <w:rPr>
                      <w:rFonts w:ascii="Calibri" w:eastAsia="Times New Roman" w:hAnsi="Calibri" w:cs="Times New Roman"/>
                      <w:color w:val="000000"/>
                      <w:lang w:val="en-US"/>
                    </w:rPr>
                  </w:rPrChange>
                </w:rPr>
                <w:t>20</w:t>
              </w:r>
            </w:ins>
          </w:p>
        </w:tc>
        <w:tc>
          <w:tcPr>
            <w:tcW w:w="952" w:type="dxa"/>
            <w:shd w:val="clear" w:color="auto" w:fill="auto"/>
            <w:noWrap/>
            <w:vAlign w:val="bottom"/>
            <w:hideMark/>
            <w:tcPrChange w:id="7861" w:author="Hardik Malhotra" w:date="2021-09-30T17:51:00Z">
              <w:tcPr>
                <w:tcW w:w="952" w:type="dxa"/>
                <w:shd w:val="clear" w:color="auto" w:fill="auto"/>
                <w:noWrap/>
                <w:vAlign w:val="bottom"/>
                <w:hideMark/>
              </w:tcPr>
            </w:tcPrChange>
          </w:tcPr>
          <w:p w14:paraId="70F3EB37" w14:textId="77777777" w:rsidR="00590BE8" w:rsidRPr="00590BE8" w:rsidRDefault="00590BE8" w:rsidP="00590BE8">
            <w:pPr>
              <w:spacing w:after="0" w:line="240" w:lineRule="auto"/>
              <w:jc w:val="right"/>
              <w:rPr>
                <w:ins w:id="7862" w:author="Hardik Malhotra" w:date="2021-09-30T17:50:00Z"/>
                <w:rFonts w:ascii="Verdana" w:eastAsia="Times New Roman" w:hAnsi="Verdana" w:cs="Times New Roman"/>
                <w:color w:val="000000"/>
                <w:sz w:val="18"/>
                <w:szCs w:val="18"/>
                <w:lang w:val="en-US"/>
                <w:rPrChange w:id="7863" w:author="Hardik Malhotra" w:date="2021-09-30T17:52:00Z">
                  <w:rPr>
                    <w:ins w:id="7864" w:author="Hardik Malhotra" w:date="2021-09-30T17:50:00Z"/>
                    <w:rFonts w:ascii="Calibri" w:eastAsia="Times New Roman" w:hAnsi="Calibri" w:cs="Times New Roman"/>
                    <w:color w:val="000000"/>
                    <w:lang w:val="en-US"/>
                  </w:rPr>
                </w:rPrChange>
              </w:rPr>
            </w:pPr>
            <w:ins w:id="7865" w:author="Hardik Malhotra" w:date="2021-09-30T17:50:00Z">
              <w:r w:rsidRPr="00590BE8">
                <w:rPr>
                  <w:rFonts w:ascii="Verdana" w:eastAsia="Times New Roman" w:hAnsi="Verdana" w:cs="Times New Roman"/>
                  <w:color w:val="000000"/>
                  <w:sz w:val="18"/>
                  <w:szCs w:val="18"/>
                  <w:lang w:val="en-US"/>
                  <w:rPrChange w:id="7866" w:author="Hardik Malhotra" w:date="2021-09-30T17:52:00Z">
                    <w:rPr>
                      <w:rFonts w:ascii="Calibri" w:eastAsia="Times New Roman" w:hAnsi="Calibri" w:cs="Times New Roman"/>
                      <w:color w:val="000000"/>
                      <w:lang w:val="en-US"/>
                    </w:rPr>
                  </w:rPrChange>
                </w:rPr>
                <w:t>20</w:t>
              </w:r>
            </w:ins>
          </w:p>
        </w:tc>
      </w:tr>
      <w:tr w:rsidR="00590BE8" w:rsidRPr="00590BE8" w14:paraId="528291E3" w14:textId="77777777" w:rsidTr="00590BE8">
        <w:trPr>
          <w:trHeight w:val="303"/>
          <w:ins w:id="7867" w:author="Hardik Malhotra" w:date="2021-09-30T17:50:00Z"/>
          <w:trPrChange w:id="7868" w:author="Hardik Malhotra" w:date="2021-09-30T17:51:00Z">
            <w:trPr>
              <w:trHeight w:val="303"/>
            </w:trPr>
          </w:trPrChange>
        </w:trPr>
        <w:tc>
          <w:tcPr>
            <w:tcW w:w="4329" w:type="dxa"/>
            <w:shd w:val="clear" w:color="auto" w:fill="auto"/>
            <w:noWrap/>
            <w:vAlign w:val="center"/>
            <w:hideMark/>
            <w:tcPrChange w:id="7869" w:author="Hardik Malhotra" w:date="2021-09-30T17:51:00Z">
              <w:tcPr>
                <w:tcW w:w="4329" w:type="dxa"/>
                <w:shd w:val="clear" w:color="auto" w:fill="auto"/>
                <w:noWrap/>
                <w:vAlign w:val="center"/>
                <w:hideMark/>
              </w:tcPr>
            </w:tcPrChange>
          </w:tcPr>
          <w:p w14:paraId="2EDA2A3D" w14:textId="77777777" w:rsidR="00590BE8" w:rsidRPr="00590BE8" w:rsidRDefault="00590BE8" w:rsidP="005858C1">
            <w:pPr>
              <w:spacing w:after="0" w:line="240" w:lineRule="auto"/>
              <w:rPr>
                <w:ins w:id="7870" w:author="Hardik Malhotra" w:date="2021-09-30T17:50:00Z"/>
                <w:rFonts w:ascii="Verdana" w:eastAsia="Times New Roman" w:hAnsi="Verdana" w:cs="Times New Roman"/>
                <w:color w:val="000000"/>
                <w:sz w:val="18"/>
                <w:szCs w:val="18"/>
                <w:lang w:val="en-US"/>
                <w:rPrChange w:id="7871" w:author="Hardik Malhotra" w:date="2021-09-30T17:52:00Z">
                  <w:rPr>
                    <w:ins w:id="7872" w:author="Hardik Malhotra" w:date="2021-09-30T17:50:00Z"/>
                    <w:rFonts w:ascii="Calibri" w:eastAsia="Times New Roman" w:hAnsi="Calibri" w:cs="Times New Roman"/>
                    <w:color w:val="000000"/>
                    <w:lang w:val="en-US"/>
                  </w:rPr>
                </w:rPrChange>
              </w:rPr>
            </w:pPr>
            <w:ins w:id="7873" w:author="Hardik Malhotra" w:date="2021-09-30T17:50:00Z">
              <w:r w:rsidRPr="00590BE8">
                <w:rPr>
                  <w:rFonts w:ascii="Verdana" w:eastAsia="Times New Roman" w:hAnsi="Verdana" w:cs="Times New Roman"/>
                  <w:color w:val="000000"/>
                  <w:sz w:val="18"/>
                  <w:szCs w:val="18"/>
                  <w:lang w:val="en-US"/>
                  <w:rPrChange w:id="7874" w:author="Hardik Malhotra" w:date="2021-09-30T17:52:00Z">
                    <w:rPr>
                      <w:rFonts w:ascii="Calibri" w:eastAsia="Times New Roman" w:hAnsi="Calibri" w:cs="Times New Roman"/>
                      <w:color w:val="000000"/>
                      <w:lang w:val="en-US"/>
                    </w:rPr>
                  </w:rPrChange>
                </w:rPr>
                <w:t>Meghmani Finechem Limited</w:t>
              </w:r>
            </w:ins>
          </w:p>
        </w:tc>
        <w:tc>
          <w:tcPr>
            <w:tcW w:w="1366" w:type="dxa"/>
            <w:shd w:val="clear" w:color="auto" w:fill="auto"/>
            <w:noWrap/>
            <w:vAlign w:val="bottom"/>
            <w:hideMark/>
            <w:tcPrChange w:id="7875" w:author="Hardik Malhotra" w:date="2021-09-30T17:51:00Z">
              <w:tcPr>
                <w:tcW w:w="1366" w:type="dxa"/>
                <w:shd w:val="clear" w:color="auto" w:fill="auto"/>
                <w:noWrap/>
                <w:vAlign w:val="bottom"/>
                <w:hideMark/>
              </w:tcPr>
            </w:tcPrChange>
          </w:tcPr>
          <w:p w14:paraId="02932E3F" w14:textId="77777777" w:rsidR="00590BE8" w:rsidRPr="00590BE8" w:rsidRDefault="00590BE8" w:rsidP="00590BE8">
            <w:pPr>
              <w:spacing w:after="0" w:line="240" w:lineRule="auto"/>
              <w:rPr>
                <w:ins w:id="7876" w:author="Hardik Malhotra" w:date="2021-09-30T17:50:00Z"/>
                <w:rFonts w:ascii="Verdana" w:eastAsia="Times New Roman" w:hAnsi="Verdana" w:cs="Times New Roman"/>
                <w:color w:val="000000"/>
                <w:sz w:val="18"/>
                <w:szCs w:val="18"/>
                <w:lang w:val="en-US"/>
                <w:rPrChange w:id="7877" w:author="Hardik Malhotra" w:date="2021-09-30T17:52:00Z">
                  <w:rPr>
                    <w:ins w:id="7878" w:author="Hardik Malhotra" w:date="2021-09-30T17:50:00Z"/>
                    <w:rFonts w:ascii="Calibri" w:eastAsia="Times New Roman" w:hAnsi="Calibri" w:cs="Times New Roman"/>
                    <w:color w:val="000000"/>
                    <w:lang w:val="en-US"/>
                  </w:rPr>
                </w:rPrChange>
              </w:rPr>
            </w:pPr>
            <w:ins w:id="7879" w:author="Hardik Malhotra" w:date="2021-09-30T17:50:00Z">
              <w:r w:rsidRPr="00590BE8">
                <w:rPr>
                  <w:rFonts w:ascii="Verdana" w:eastAsia="Times New Roman" w:hAnsi="Verdana" w:cs="Times New Roman"/>
                  <w:color w:val="000000"/>
                  <w:sz w:val="18"/>
                  <w:szCs w:val="18"/>
                  <w:lang w:val="en-US"/>
                  <w:rPrChange w:id="7880" w:author="Hardik Malhotra" w:date="2021-09-30T17:52:00Z">
                    <w:rPr>
                      <w:rFonts w:ascii="Calibri" w:eastAsia="Times New Roman" w:hAnsi="Calibri" w:cs="Times New Roman"/>
                      <w:color w:val="000000"/>
                      <w:lang w:val="en-US"/>
                    </w:rPr>
                  </w:rPrChange>
                </w:rPr>
                <w:t>India</w:t>
              </w:r>
            </w:ins>
          </w:p>
        </w:tc>
        <w:tc>
          <w:tcPr>
            <w:tcW w:w="786" w:type="dxa"/>
            <w:shd w:val="clear" w:color="auto" w:fill="auto"/>
            <w:noWrap/>
            <w:vAlign w:val="bottom"/>
            <w:hideMark/>
            <w:tcPrChange w:id="7881" w:author="Hardik Malhotra" w:date="2021-09-30T17:51:00Z">
              <w:tcPr>
                <w:tcW w:w="786" w:type="dxa"/>
                <w:shd w:val="clear" w:color="auto" w:fill="auto"/>
                <w:noWrap/>
                <w:vAlign w:val="bottom"/>
                <w:hideMark/>
              </w:tcPr>
            </w:tcPrChange>
          </w:tcPr>
          <w:p w14:paraId="6361D052" w14:textId="063D6C43" w:rsidR="00590BE8" w:rsidRPr="00590BE8" w:rsidRDefault="00590BE8" w:rsidP="00590BE8">
            <w:pPr>
              <w:spacing w:after="0" w:line="240" w:lineRule="auto"/>
              <w:jc w:val="right"/>
              <w:rPr>
                <w:ins w:id="7882" w:author="Hardik Malhotra" w:date="2021-09-30T17:50:00Z"/>
                <w:rFonts w:ascii="Verdana" w:eastAsia="Times New Roman" w:hAnsi="Verdana" w:cs="Times New Roman"/>
                <w:color w:val="000000"/>
                <w:sz w:val="18"/>
                <w:szCs w:val="18"/>
                <w:lang w:val="en-US"/>
                <w:rPrChange w:id="7883" w:author="Hardik Malhotra" w:date="2021-09-30T17:52:00Z">
                  <w:rPr>
                    <w:ins w:id="7884" w:author="Hardik Malhotra" w:date="2021-09-30T17:50:00Z"/>
                    <w:rFonts w:ascii="Calibri" w:eastAsia="Times New Roman" w:hAnsi="Calibri" w:cs="Times New Roman"/>
                    <w:color w:val="000000"/>
                    <w:lang w:val="en-US"/>
                  </w:rPr>
                </w:rPrChange>
              </w:rPr>
            </w:pPr>
            <w:ins w:id="7885" w:author="Hardik Malhotra" w:date="2021-09-30T17:50:00Z">
              <w:r w:rsidRPr="00590BE8">
                <w:rPr>
                  <w:rFonts w:ascii="Verdana" w:eastAsia="Times New Roman" w:hAnsi="Verdana" w:cs="Times New Roman"/>
                  <w:color w:val="000000"/>
                  <w:sz w:val="18"/>
                  <w:szCs w:val="18"/>
                  <w:lang w:val="en-US"/>
                  <w:rPrChange w:id="7886" w:author="Hardik Malhotra" w:date="2021-09-30T17:52:00Z">
                    <w:rPr>
                      <w:rFonts w:ascii="Calibri" w:eastAsia="Times New Roman" w:hAnsi="Calibri" w:cs="Times New Roman"/>
                      <w:color w:val="000000"/>
                      <w:lang w:val="en-US"/>
                    </w:rPr>
                  </w:rPrChange>
                </w:rPr>
                <w:t>0</w:t>
              </w:r>
            </w:ins>
          </w:p>
        </w:tc>
        <w:tc>
          <w:tcPr>
            <w:tcW w:w="786" w:type="dxa"/>
            <w:shd w:val="clear" w:color="auto" w:fill="auto"/>
            <w:noWrap/>
            <w:vAlign w:val="bottom"/>
            <w:hideMark/>
            <w:tcPrChange w:id="7887" w:author="Hardik Malhotra" w:date="2021-09-30T17:51:00Z">
              <w:tcPr>
                <w:tcW w:w="786" w:type="dxa"/>
                <w:shd w:val="clear" w:color="auto" w:fill="auto"/>
                <w:noWrap/>
                <w:vAlign w:val="bottom"/>
                <w:hideMark/>
              </w:tcPr>
            </w:tcPrChange>
          </w:tcPr>
          <w:p w14:paraId="3A81C4CA" w14:textId="066DD9C8" w:rsidR="00590BE8" w:rsidRPr="00590BE8" w:rsidRDefault="00590BE8" w:rsidP="00590BE8">
            <w:pPr>
              <w:spacing w:after="0" w:line="240" w:lineRule="auto"/>
              <w:jc w:val="right"/>
              <w:rPr>
                <w:ins w:id="7888" w:author="Hardik Malhotra" w:date="2021-09-30T17:50:00Z"/>
                <w:rFonts w:ascii="Verdana" w:eastAsia="Times New Roman" w:hAnsi="Verdana" w:cs="Times New Roman"/>
                <w:color w:val="000000"/>
                <w:sz w:val="18"/>
                <w:szCs w:val="18"/>
                <w:lang w:val="en-US"/>
                <w:rPrChange w:id="7889" w:author="Hardik Malhotra" w:date="2021-09-30T17:52:00Z">
                  <w:rPr>
                    <w:ins w:id="7890" w:author="Hardik Malhotra" w:date="2021-09-30T17:50:00Z"/>
                    <w:rFonts w:ascii="Calibri" w:eastAsia="Times New Roman" w:hAnsi="Calibri" w:cs="Times New Roman"/>
                    <w:color w:val="000000"/>
                    <w:lang w:val="en-US"/>
                  </w:rPr>
                </w:rPrChange>
              </w:rPr>
            </w:pPr>
            <w:ins w:id="7891" w:author="Hardik Malhotra" w:date="2021-09-30T17:50:00Z">
              <w:r w:rsidRPr="00590BE8">
                <w:rPr>
                  <w:rFonts w:ascii="Verdana" w:eastAsia="Times New Roman" w:hAnsi="Verdana" w:cs="Times New Roman"/>
                  <w:color w:val="000000"/>
                  <w:sz w:val="18"/>
                  <w:szCs w:val="18"/>
                  <w:lang w:val="en-US"/>
                  <w:rPrChange w:id="7892" w:author="Hardik Malhotra" w:date="2021-09-30T17:52:00Z">
                    <w:rPr>
                      <w:rFonts w:ascii="Calibri" w:eastAsia="Times New Roman" w:hAnsi="Calibri" w:cs="Times New Roman"/>
                      <w:color w:val="000000"/>
                      <w:lang w:val="en-US"/>
                    </w:rPr>
                  </w:rPrChange>
                </w:rPr>
                <w:t>0</w:t>
              </w:r>
            </w:ins>
          </w:p>
        </w:tc>
        <w:tc>
          <w:tcPr>
            <w:tcW w:w="963" w:type="dxa"/>
            <w:shd w:val="clear" w:color="auto" w:fill="auto"/>
            <w:noWrap/>
            <w:vAlign w:val="bottom"/>
            <w:hideMark/>
            <w:tcPrChange w:id="7893" w:author="Hardik Malhotra" w:date="2021-09-30T17:51:00Z">
              <w:tcPr>
                <w:tcW w:w="963" w:type="dxa"/>
                <w:shd w:val="clear" w:color="auto" w:fill="auto"/>
                <w:noWrap/>
                <w:vAlign w:val="bottom"/>
                <w:hideMark/>
              </w:tcPr>
            </w:tcPrChange>
          </w:tcPr>
          <w:p w14:paraId="1F67528D" w14:textId="77777777" w:rsidR="00590BE8" w:rsidRPr="00590BE8" w:rsidRDefault="00590BE8" w:rsidP="00590BE8">
            <w:pPr>
              <w:spacing w:after="0" w:line="240" w:lineRule="auto"/>
              <w:jc w:val="right"/>
              <w:rPr>
                <w:ins w:id="7894" w:author="Hardik Malhotra" w:date="2021-09-30T17:50:00Z"/>
                <w:rFonts w:ascii="Verdana" w:eastAsia="Times New Roman" w:hAnsi="Verdana" w:cs="Times New Roman"/>
                <w:color w:val="000000"/>
                <w:sz w:val="18"/>
                <w:szCs w:val="18"/>
                <w:lang w:val="en-US"/>
                <w:rPrChange w:id="7895" w:author="Hardik Malhotra" w:date="2021-09-30T17:52:00Z">
                  <w:rPr>
                    <w:ins w:id="7896" w:author="Hardik Malhotra" w:date="2021-09-30T17:50:00Z"/>
                    <w:rFonts w:ascii="Calibri" w:eastAsia="Times New Roman" w:hAnsi="Calibri" w:cs="Times New Roman"/>
                    <w:color w:val="000000"/>
                    <w:lang w:val="en-US"/>
                  </w:rPr>
                </w:rPrChange>
              </w:rPr>
            </w:pPr>
            <w:ins w:id="7897" w:author="Hardik Malhotra" w:date="2021-09-30T17:50:00Z">
              <w:r w:rsidRPr="00590BE8">
                <w:rPr>
                  <w:rFonts w:ascii="Verdana" w:eastAsia="Times New Roman" w:hAnsi="Verdana" w:cs="Times New Roman"/>
                  <w:color w:val="000000"/>
                  <w:sz w:val="18"/>
                  <w:szCs w:val="18"/>
                  <w:lang w:val="en-US"/>
                  <w:rPrChange w:id="7898" w:author="Hardik Malhotra" w:date="2021-09-30T17:52:00Z">
                    <w:rPr>
                      <w:rFonts w:ascii="Calibri" w:eastAsia="Times New Roman" w:hAnsi="Calibri" w:cs="Times New Roman"/>
                      <w:color w:val="000000"/>
                      <w:lang w:val="en-US"/>
                    </w:rPr>
                  </w:rPrChange>
                </w:rPr>
                <w:t>0</w:t>
              </w:r>
            </w:ins>
          </w:p>
        </w:tc>
        <w:tc>
          <w:tcPr>
            <w:tcW w:w="952" w:type="dxa"/>
            <w:shd w:val="clear" w:color="auto" w:fill="auto"/>
            <w:noWrap/>
            <w:vAlign w:val="bottom"/>
            <w:hideMark/>
            <w:tcPrChange w:id="7899" w:author="Hardik Malhotra" w:date="2021-09-30T17:51:00Z">
              <w:tcPr>
                <w:tcW w:w="952" w:type="dxa"/>
                <w:shd w:val="clear" w:color="auto" w:fill="auto"/>
                <w:noWrap/>
                <w:vAlign w:val="bottom"/>
                <w:hideMark/>
              </w:tcPr>
            </w:tcPrChange>
          </w:tcPr>
          <w:p w14:paraId="59D6A48B" w14:textId="77777777" w:rsidR="00590BE8" w:rsidRPr="00590BE8" w:rsidRDefault="00590BE8" w:rsidP="00590BE8">
            <w:pPr>
              <w:spacing w:after="0" w:line="240" w:lineRule="auto"/>
              <w:jc w:val="right"/>
              <w:rPr>
                <w:ins w:id="7900" w:author="Hardik Malhotra" w:date="2021-09-30T17:50:00Z"/>
                <w:rFonts w:ascii="Verdana" w:eastAsia="Times New Roman" w:hAnsi="Verdana" w:cs="Times New Roman"/>
                <w:color w:val="000000"/>
                <w:sz w:val="18"/>
                <w:szCs w:val="18"/>
                <w:lang w:val="en-US"/>
                <w:rPrChange w:id="7901" w:author="Hardik Malhotra" w:date="2021-09-30T17:52:00Z">
                  <w:rPr>
                    <w:ins w:id="7902" w:author="Hardik Malhotra" w:date="2021-09-30T17:50:00Z"/>
                    <w:rFonts w:ascii="Calibri" w:eastAsia="Times New Roman" w:hAnsi="Calibri" w:cs="Times New Roman"/>
                    <w:color w:val="000000"/>
                    <w:lang w:val="en-US"/>
                  </w:rPr>
                </w:rPrChange>
              </w:rPr>
            </w:pPr>
            <w:ins w:id="7903" w:author="Hardik Malhotra" w:date="2021-09-30T17:50:00Z">
              <w:r w:rsidRPr="00590BE8">
                <w:rPr>
                  <w:rFonts w:ascii="Verdana" w:eastAsia="Times New Roman" w:hAnsi="Verdana" w:cs="Times New Roman"/>
                  <w:color w:val="000000"/>
                  <w:sz w:val="18"/>
                  <w:szCs w:val="18"/>
                  <w:lang w:val="en-US"/>
                  <w:rPrChange w:id="7904" w:author="Hardik Malhotra" w:date="2021-09-30T17:52:00Z">
                    <w:rPr>
                      <w:rFonts w:ascii="Calibri" w:eastAsia="Times New Roman" w:hAnsi="Calibri" w:cs="Times New Roman"/>
                      <w:color w:val="000000"/>
                      <w:lang w:val="en-US"/>
                    </w:rPr>
                  </w:rPrChange>
                </w:rPr>
                <w:t>25</w:t>
              </w:r>
            </w:ins>
          </w:p>
        </w:tc>
        <w:tc>
          <w:tcPr>
            <w:tcW w:w="952" w:type="dxa"/>
            <w:shd w:val="clear" w:color="auto" w:fill="auto"/>
            <w:noWrap/>
            <w:vAlign w:val="bottom"/>
            <w:hideMark/>
            <w:tcPrChange w:id="7905" w:author="Hardik Malhotra" w:date="2021-09-30T17:51:00Z">
              <w:tcPr>
                <w:tcW w:w="952" w:type="dxa"/>
                <w:shd w:val="clear" w:color="auto" w:fill="auto"/>
                <w:noWrap/>
                <w:vAlign w:val="bottom"/>
                <w:hideMark/>
              </w:tcPr>
            </w:tcPrChange>
          </w:tcPr>
          <w:p w14:paraId="1A73409D" w14:textId="77777777" w:rsidR="00590BE8" w:rsidRPr="00590BE8" w:rsidRDefault="00590BE8" w:rsidP="00590BE8">
            <w:pPr>
              <w:spacing w:after="0" w:line="240" w:lineRule="auto"/>
              <w:jc w:val="right"/>
              <w:rPr>
                <w:ins w:id="7906" w:author="Hardik Malhotra" w:date="2021-09-30T17:50:00Z"/>
                <w:rFonts w:ascii="Verdana" w:eastAsia="Times New Roman" w:hAnsi="Verdana" w:cs="Times New Roman"/>
                <w:color w:val="000000"/>
                <w:sz w:val="18"/>
                <w:szCs w:val="18"/>
                <w:lang w:val="en-US"/>
                <w:rPrChange w:id="7907" w:author="Hardik Malhotra" w:date="2021-09-30T17:52:00Z">
                  <w:rPr>
                    <w:ins w:id="7908" w:author="Hardik Malhotra" w:date="2021-09-30T17:50:00Z"/>
                    <w:rFonts w:ascii="Calibri" w:eastAsia="Times New Roman" w:hAnsi="Calibri" w:cs="Times New Roman"/>
                    <w:color w:val="000000"/>
                    <w:lang w:val="en-US"/>
                  </w:rPr>
                </w:rPrChange>
              </w:rPr>
            </w:pPr>
            <w:ins w:id="7909" w:author="Hardik Malhotra" w:date="2021-09-30T17:50:00Z">
              <w:r w:rsidRPr="00590BE8">
                <w:rPr>
                  <w:rFonts w:ascii="Verdana" w:eastAsia="Times New Roman" w:hAnsi="Verdana" w:cs="Times New Roman"/>
                  <w:color w:val="000000"/>
                  <w:sz w:val="18"/>
                  <w:szCs w:val="18"/>
                  <w:lang w:val="en-US"/>
                  <w:rPrChange w:id="7910" w:author="Hardik Malhotra" w:date="2021-09-30T17:52:00Z">
                    <w:rPr>
                      <w:rFonts w:ascii="Calibri" w:eastAsia="Times New Roman" w:hAnsi="Calibri" w:cs="Times New Roman"/>
                      <w:color w:val="000000"/>
                      <w:lang w:val="en-US"/>
                    </w:rPr>
                  </w:rPrChange>
                </w:rPr>
                <w:t>25</w:t>
              </w:r>
            </w:ins>
          </w:p>
        </w:tc>
      </w:tr>
      <w:tr w:rsidR="00590BE8" w:rsidRPr="00590BE8" w14:paraId="57A1ACA4" w14:textId="77777777" w:rsidTr="00590BE8">
        <w:trPr>
          <w:trHeight w:val="303"/>
          <w:ins w:id="7911" w:author="Hardik Malhotra" w:date="2021-09-30T17:50:00Z"/>
          <w:trPrChange w:id="7912" w:author="Hardik Malhotra" w:date="2021-09-30T17:51:00Z">
            <w:trPr>
              <w:trHeight w:val="303"/>
            </w:trPr>
          </w:trPrChange>
        </w:trPr>
        <w:tc>
          <w:tcPr>
            <w:tcW w:w="4329" w:type="dxa"/>
            <w:shd w:val="clear" w:color="auto" w:fill="auto"/>
            <w:noWrap/>
            <w:vAlign w:val="center"/>
            <w:hideMark/>
            <w:tcPrChange w:id="7913" w:author="Hardik Malhotra" w:date="2021-09-30T17:51:00Z">
              <w:tcPr>
                <w:tcW w:w="4329" w:type="dxa"/>
                <w:shd w:val="clear" w:color="auto" w:fill="auto"/>
                <w:noWrap/>
                <w:vAlign w:val="center"/>
                <w:hideMark/>
              </w:tcPr>
            </w:tcPrChange>
          </w:tcPr>
          <w:p w14:paraId="76239CE9" w14:textId="77777777" w:rsidR="00590BE8" w:rsidRPr="00590BE8" w:rsidRDefault="00590BE8" w:rsidP="005858C1">
            <w:pPr>
              <w:spacing w:after="0" w:line="240" w:lineRule="auto"/>
              <w:rPr>
                <w:ins w:id="7914" w:author="Hardik Malhotra" w:date="2021-09-30T17:50:00Z"/>
                <w:rFonts w:ascii="Verdana" w:eastAsia="Times New Roman" w:hAnsi="Verdana" w:cs="Times New Roman"/>
                <w:color w:val="000000"/>
                <w:sz w:val="18"/>
                <w:szCs w:val="18"/>
                <w:lang w:val="en-US"/>
                <w:rPrChange w:id="7915" w:author="Hardik Malhotra" w:date="2021-09-30T17:52:00Z">
                  <w:rPr>
                    <w:ins w:id="7916" w:author="Hardik Malhotra" w:date="2021-09-30T17:50:00Z"/>
                    <w:rFonts w:ascii="Calibri" w:eastAsia="Times New Roman" w:hAnsi="Calibri" w:cs="Times New Roman"/>
                    <w:color w:val="000000"/>
                    <w:lang w:val="en-US"/>
                  </w:rPr>
                </w:rPrChange>
              </w:rPr>
            </w:pPr>
            <w:ins w:id="7917" w:author="Hardik Malhotra" w:date="2021-09-30T17:50:00Z">
              <w:r w:rsidRPr="00590BE8">
                <w:rPr>
                  <w:rFonts w:ascii="Verdana" w:eastAsia="Times New Roman" w:hAnsi="Verdana" w:cs="Times New Roman"/>
                  <w:color w:val="000000"/>
                  <w:sz w:val="18"/>
                  <w:szCs w:val="18"/>
                  <w:lang w:val="en-US"/>
                  <w:rPrChange w:id="7918" w:author="Hardik Malhotra" w:date="2021-09-30T17:52:00Z">
                    <w:rPr>
                      <w:rFonts w:ascii="Calibri" w:eastAsia="Times New Roman" w:hAnsi="Calibri" w:cs="Times New Roman"/>
                      <w:color w:val="000000"/>
                      <w:lang w:val="en-US"/>
                    </w:rPr>
                  </w:rPrChange>
                </w:rPr>
                <w:t>Others</w:t>
              </w:r>
            </w:ins>
          </w:p>
        </w:tc>
        <w:tc>
          <w:tcPr>
            <w:tcW w:w="1366" w:type="dxa"/>
            <w:shd w:val="clear" w:color="auto" w:fill="auto"/>
            <w:noWrap/>
            <w:vAlign w:val="bottom"/>
            <w:hideMark/>
            <w:tcPrChange w:id="7919" w:author="Hardik Malhotra" w:date="2021-09-30T17:51:00Z">
              <w:tcPr>
                <w:tcW w:w="1366" w:type="dxa"/>
                <w:shd w:val="clear" w:color="auto" w:fill="auto"/>
                <w:noWrap/>
                <w:vAlign w:val="bottom"/>
                <w:hideMark/>
              </w:tcPr>
            </w:tcPrChange>
          </w:tcPr>
          <w:p w14:paraId="4F47829E" w14:textId="77777777" w:rsidR="00590BE8" w:rsidRPr="00590BE8" w:rsidRDefault="00590BE8" w:rsidP="00590BE8">
            <w:pPr>
              <w:spacing w:after="0" w:line="240" w:lineRule="auto"/>
              <w:rPr>
                <w:ins w:id="7920" w:author="Hardik Malhotra" w:date="2021-09-30T17:50:00Z"/>
                <w:rFonts w:ascii="Verdana" w:eastAsia="Times New Roman" w:hAnsi="Verdana" w:cs="Times New Roman"/>
                <w:color w:val="000000"/>
                <w:sz w:val="18"/>
                <w:szCs w:val="18"/>
                <w:lang w:val="en-US"/>
                <w:rPrChange w:id="7921" w:author="Hardik Malhotra" w:date="2021-09-30T17:52:00Z">
                  <w:rPr>
                    <w:ins w:id="7922" w:author="Hardik Malhotra" w:date="2021-09-30T17:50:00Z"/>
                    <w:rFonts w:ascii="Calibri" w:eastAsia="Times New Roman" w:hAnsi="Calibri" w:cs="Times New Roman"/>
                    <w:color w:val="000000"/>
                    <w:lang w:val="en-US"/>
                  </w:rPr>
                </w:rPrChange>
              </w:rPr>
            </w:pPr>
            <w:ins w:id="7923" w:author="Hardik Malhotra" w:date="2021-09-30T17:50:00Z">
              <w:r w:rsidRPr="00590BE8">
                <w:rPr>
                  <w:rFonts w:ascii="Verdana" w:eastAsia="Times New Roman" w:hAnsi="Verdana" w:cs="Times New Roman"/>
                  <w:color w:val="000000"/>
                  <w:sz w:val="18"/>
                  <w:szCs w:val="18"/>
                  <w:lang w:val="en-US"/>
                  <w:rPrChange w:id="7924" w:author="Hardik Malhotra" w:date="2021-09-30T17:52:00Z">
                    <w:rPr>
                      <w:rFonts w:ascii="Calibri" w:eastAsia="Times New Roman" w:hAnsi="Calibri" w:cs="Times New Roman"/>
                      <w:color w:val="000000"/>
                      <w:lang w:val="en-US"/>
                    </w:rPr>
                  </w:rPrChange>
                </w:rPr>
                <w:t>Rest of Global</w:t>
              </w:r>
            </w:ins>
          </w:p>
        </w:tc>
        <w:tc>
          <w:tcPr>
            <w:tcW w:w="786" w:type="dxa"/>
            <w:shd w:val="clear" w:color="auto" w:fill="auto"/>
            <w:noWrap/>
            <w:vAlign w:val="bottom"/>
            <w:hideMark/>
            <w:tcPrChange w:id="7925" w:author="Hardik Malhotra" w:date="2021-09-30T17:51:00Z">
              <w:tcPr>
                <w:tcW w:w="786" w:type="dxa"/>
                <w:shd w:val="clear" w:color="auto" w:fill="auto"/>
                <w:noWrap/>
                <w:vAlign w:val="bottom"/>
                <w:hideMark/>
              </w:tcPr>
            </w:tcPrChange>
          </w:tcPr>
          <w:p w14:paraId="056AB780" w14:textId="77777777" w:rsidR="00590BE8" w:rsidRPr="00590BE8" w:rsidRDefault="00590BE8" w:rsidP="00590BE8">
            <w:pPr>
              <w:spacing w:after="0" w:line="240" w:lineRule="auto"/>
              <w:jc w:val="right"/>
              <w:rPr>
                <w:ins w:id="7926" w:author="Hardik Malhotra" w:date="2021-09-30T17:50:00Z"/>
                <w:rFonts w:ascii="Verdana" w:eastAsia="Times New Roman" w:hAnsi="Verdana" w:cs="Times New Roman"/>
                <w:color w:val="000000"/>
                <w:sz w:val="18"/>
                <w:szCs w:val="18"/>
                <w:lang w:val="en-US"/>
                <w:rPrChange w:id="7927" w:author="Hardik Malhotra" w:date="2021-09-30T17:52:00Z">
                  <w:rPr>
                    <w:ins w:id="7928" w:author="Hardik Malhotra" w:date="2021-09-30T17:50:00Z"/>
                    <w:rFonts w:ascii="Calibri" w:eastAsia="Times New Roman" w:hAnsi="Calibri" w:cs="Times New Roman"/>
                    <w:color w:val="000000"/>
                    <w:lang w:val="en-US"/>
                  </w:rPr>
                </w:rPrChange>
              </w:rPr>
            </w:pPr>
            <w:ins w:id="7929" w:author="Hardik Malhotra" w:date="2021-09-30T17:50:00Z">
              <w:r w:rsidRPr="00590BE8">
                <w:rPr>
                  <w:rFonts w:ascii="Verdana" w:eastAsia="Times New Roman" w:hAnsi="Verdana" w:cs="Times New Roman"/>
                  <w:color w:val="000000"/>
                  <w:sz w:val="18"/>
                  <w:szCs w:val="18"/>
                  <w:lang w:val="en-US"/>
                  <w:rPrChange w:id="7930" w:author="Hardik Malhotra" w:date="2021-09-30T17:52:00Z">
                    <w:rPr>
                      <w:rFonts w:ascii="Calibri" w:eastAsia="Times New Roman" w:hAnsi="Calibri" w:cs="Times New Roman"/>
                      <w:color w:val="000000"/>
                      <w:lang w:val="en-US"/>
                    </w:rPr>
                  </w:rPrChange>
                </w:rPr>
                <w:t>566</w:t>
              </w:r>
            </w:ins>
          </w:p>
        </w:tc>
        <w:tc>
          <w:tcPr>
            <w:tcW w:w="786" w:type="dxa"/>
            <w:shd w:val="clear" w:color="auto" w:fill="auto"/>
            <w:noWrap/>
            <w:vAlign w:val="bottom"/>
            <w:hideMark/>
            <w:tcPrChange w:id="7931" w:author="Hardik Malhotra" w:date="2021-09-30T17:51:00Z">
              <w:tcPr>
                <w:tcW w:w="786" w:type="dxa"/>
                <w:shd w:val="clear" w:color="auto" w:fill="auto"/>
                <w:noWrap/>
                <w:vAlign w:val="bottom"/>
                <w:hideMark/>
              </w:tcPr>
            </w:tcPrChange>
          </w:tcPr>
          <w:p w14:paraId="6A0E63A4" w14:textId="4E1387BD" w:rsidR="00590BE8" w:rsidRPr="00590BE8" w:rsidRDefault="00590BE8" w:rsidP="00590BE8">
            <w:pPr>
              <w:spacing w:after="0" w:line="240" w:lineRule="auto"/>
              <w:jc w:val="right"/>
              <w:rPr>
                <w:ins w:id="7932" w:author="Hardik Malhotra" w:date="2021-09-30T17:50:00Z"/>
                <w:rFonts w:ascii="Verdana" w:eastAsia="Times New Roman" w:hAnsi="Verdana" w:cs="Times New Roman"/>
                <w:color w:val="000000"/>
                <w:sz w:val="18"/>
                <w:szCs w:val="18"/>
                <w:lang w:val="en-US"/>
                <w:rPrChange w:id="7933" w:author="Hardik Malhotra" w:date="2021-09-30T17:52:00Z">
                  <w:rPr>
                    <w:ins w:id="7934" w:author="Hardik Malhotra" w:date="2021-09-30T17:50:00Z"/>
                    <w:rFonts w:ascii="Calibri" w:eastAsia="Times New Roman" w:hAnsi="Calibri" w:cs="Times New Roman"/>
                    <w:color w:val="000000"/>
                    <w:lang w:val="en-US"/>
                  </w:rPr>
                </w:rPrChange>
              </w:rPr>
            </w:pPr>
            <w:ins w:id="7935" w:author="Hardik Malhotra" w:date="2021-09-30T17:50:00Z">
              <w:r w:rsidRPr="00590BE8">
                <w:rPr>
                  <w:rFonts w:ascii="Verdana" w:eastAsia="Times New Roman" w:hAnsi="Verdana" w:cs="Times New Roman"/>
                  <w:color w:val="000000"/>
                  <w:sz w:val="18"/>
                  <w:szCs w:val="18"/>
                  <w:lang w:val="en-US"/>
                  <w:rPrChange w:id="7936" w:author="Hardik Malhotra" w:date="2021-09-30T17:52:00Z">
                    <w:rPr>
                      <w:rFonts w:ascii="Calibri" w:eastAsia="Times New Roman" w:hAnsi="Calibri" w:cs="Times New Roman"/>
                      <w:color w:val="000000"/>
                      <w:lang w:val="en-US"/>
                    </w:rPr>
                  </w:rPrChange>
                </w:rPr>
                <w:t>653</w:t>
              </w:r>
            </w:ins>
          </w:p>
        </w:tc>
        <w:tc>
          <w:tcPr>
            <w:tcW w:w="963" w:type="dxa"/>
            <w:shd w:val="clear" w:color="auto" w:fill="auto"/>
            <w:noWrap/>
            <w:vAlign w:val="bottom"/>
            <w:hideMark/>
            <w:tcPrChange w:id="7937" w:author="Hardik Malhotra" w:date="2021-09-30T17:51:00Z">
              <w:tcPr>
                <w:tcW w:w="963" w:type="dxa"/>
                <w:shd w:val="clear" w:color="auto" w:fill="auto"/>
                <w:noWrap/>
                <w:vAlign w:val="bottom"/>
                <w:hideMark/>
              </w:tcPr>
            </w:tcPrChange>
          </w:tcPr>
          <w:p w14:paraId="451188FB" w14:textId="77777777" w:rsidR="00590BE8" w:rsidRPr="00590BE8" w:rsidRDefault="00590BE8" w:rsidP="00590BE8">
            <w:pPr>
              <w:spacing w:after="0" w:line="240" w:lineRule="auto"/>
              <w:jc w:val="right"/>
              <w:rPr>
                <w:ins w:id="7938" w:author="Hardik Malhotra" w:date="2021-09-30T17:50:00Z"/>
                <w:rFonts w:ascii="Verdana" w:eastAsia="Times New Roman" w:hAnsi="Verdana" w:cs="Times New Roman"/>
                <w:color w:val="000000"/>
                <w:sz w:val="18"/>
                <w:szCs w:val="18"/>
                <w:lang w:val="en-US"/>
                <w:rPrChange w:id="7939" w:author="Hardik Malhotra" w:date="2021-09-30T17:52:00Z">
                  <w:rPr>
                    <w:ins w:id="7940" w:author="Hardik Malhotra" w:date="2021-09-30T17:50:00Z"/>
                    <w:rFonts w:ascii="Calibri" w:eastAsia="Times New Roman" w:hAnsi="Calibri" w:cs="Times New Roman"/>
                    <w:color w:val="000000"/>
                    <w:lang w:val="en-US"/>
                  </w:rPr>
                </w:rPrChange>
              </w:rPr>
            </w:pPr>
            <w:ins w:id="7941" w:author="Hardik Malhotra" w:date="2021-09-30T17:50:00Z">
              <w:r w:rsidRPr="00590BE8">
                <w:rPr>
                  <w:rFonts w:ascii="Verdana" w:eastAsia="Times New Roman" w:hAnsi="Verdana" w:cs="Times New Roman"/>
                  <w:color w:val="000000"/>
                  <w:sz w:val="18"/>
                  <w:szCs w:val="18"/>
                  <w:lang w:val="en-US"/>
                  <w:rPrChange w:id="7942" w:author="Hardik Malhotra" w:date="2021-09-30T17:52:00Z">
                    <w:rPr>
                      <w:rFonts w:ascii="Calibri" w:eastAsia="Times New Roman" w:hAnsi="Calibri" w:cs="Times New Roman"/>
                      <w:color w:val="000000"/>
                      <w:lang w:val="en-US"/>
                    </w:rPr>
                  </w:rPrChange>
                </w:rPr>
                <w:t>668</w:t>
              </w:r>
            </w:ins>
          </w:p>
        </w:tc>
        <w:tc>
          <w:tcPr>
            <w:tcW w:w="952" w:type="dxa"/>
            <w:shd w:val="clear" w:color="auto" w:fill="auto"/>
            <w:noWrap/>
            <w:vAlign w:val="bottom"/>
            <w:hideMark/>
            <w:tcPrChange w:id="7943" w:author="Hardik Malhotra" w:date="2021-09-30T17:51:00Z">
              <w:tcPr>
                <w:tcW w:w="952" w:type="dxa"/>
                <w:shd w:val="clear" w:color="auto" w:fill="auto"/>
                <w:noWrap/>
                <w:vAlign w:val="bottom"/>
                <w:hideMark/>
              </w:tcPr>
            </w:tcPrChange>
          </w:tcPr>
          <w:p w14:paraId="4CC0EF6E" w14:textId="77777777" w:rsidR="00590BE8" w:rsidRPr="00590BE8" w:rsidRDefault="00590BE8" w:rsidP="00590BE8">
            <w:pPr>
              <w:spacing w:after="0" w:line="240" w:lineRule="auto"/>
              <w:jc w:val="right"/>
              <w:rPr>
                <w:ins w:id="7944" w:author="Hardik Malhotra" w:date="2021-09-30T17:50:00Z"/>
                <w:rFonts w:ascii="Verdana" w:eastAsia="Times New Roman" w:hAnsi="Verdana" w:cs="Times New Roman"/>
                <w:color w:val="000000"/>
                <w:sz w:val="18"/>
                <w:szCs w:val="18"/>
                <w:lang w:val="en-US"/>
                <w:rPrChange w:id="7945" w:author="Hardik Malhotra" w:date="2021-09-30T17:52:00Z">
                  <w:rPr>
                    <w:ins w:id="7946" w:author="Hardik Malhotra" w:date="2021-09-30T17:50:00Z"/>
                    <w:rFonts w:ascii="Calibri" w:eastAsia="Times New Roman" w:hAnsi="Calibri" w:cs="Times New Roman"/>
                    <w:color w:val="000000"/>
                    <w:lang w:val="en-US"/>
                  </w:rPr>
                </w:rPrChange>
              </w:rPr>
            </w:pPr>
            <w:ins w:id="7947" w:author="Hardik Malhotra" w:date="2021-09-30T17:50:00Z">
              <w:r w:rsidRPr="00590BE8">
                <w:rPr>
                  <w:rFonts w:ascii="Verdana" w:eastAsia="Times New Roman" w:hAnsi="Verdana" w:cs="Times New Roman"/>
                  <w:color w:val="000000"/>
                  <w:sz w:val="18"/>
                  <w:szCs w:val="18"/>
                  <w:lang w:val="en-US"/>
                  <w:rPrChange w:id="7948" w:author="Hardik Malhotra" w:date="2021-09-30T17:52:00Z">
                    <w:rPr>
                      <w:rFonts w:ascii="Calibri" w:eastAsia="Times New Roman" w:hAnsi="Calibri" w:cs="Times New Roman"/>
                      <w:color w:val="000000"/>
                      <w:lang w:val="en-US"/>
                    </w:rPr>
                  </w:rPrChange>
                </w:rPr>
                <w:t>668</w:t>
              </w:r>
            </w:ins>
          </w:p>
        </w:tc>
        <w:tc>
          <w:tcPr>
            <w:tcW w:w="952" w:type="dxa"/>
            <w:shd w:val="clear" w:color="auto" w:fill="auto"/>
            <w:noWrap/>
            <w:vAlign w:val="bottom"/>
            <w:hideMark/>
            <w:tcPrChange w:id="7949" w:author="Hardik Malhotra" w:date="2021-09-30T17:51:00Z">
              <w:tcPr>
                <w:tcW w:w="952" w:type="dxa"/>
                <w:shd w:val="clear" w:color="auto" w:fill="auto"/>
                <w:noWrap/>
                <w:vAlign w:val="bottom"/>
                <w:hideMark/>
              </w:tcPr>
            </w:tcPrChange>
          </w:tcPr>
          <w:p w14:paraId="20AE3E88" w14:textId="77777777" w:rsidR="00590BE8" w:rsidRPr="00590BE8" w:rsidRDefault="00590BE8" w:rsidP="00590BE8">
            <w:pPr>
              <w:spacing w:after="0" w:line="240" w:lineRule="auto"/>
              <w:jc w:val="right"/>
              <w:rPr>
                <w:ins w:id="7950" w:author="Hardik Malhotra" w:date="2021-09-30T17:50:00Z"/>
                <w:rFonts w:ascii="Verdana" w:eastAsia="Times New Roman" w:hAnsi="Verdana" w:cs="Times New Roman"/>
                <w:color w:val="000000"/>
                <w:sz w:val="18"/>
                <w:szCs w:val="18"/>
                <w:lang w:val="en-US"/>
                <w:rPrChange w:id="7951" w:author="Hardik Malhotra" w:date="2021-09-30T17:52:00Z">
                  <w:rPr>
                    <w:ins w:id="7952" w:author="Hardik Malhotra" w:date="2021-09-30T17:50:00Z"/>
                    <w:rFonts w:ascii="Calibri" w:eastAsia="Times New Roman" w:hAnsi="Calibri" w:cs="Times New Roman"/>
                    <w:color w:val="000000"/>
                    <w:lang w:val="en-US"/>
                  </w:rPr>
                </w:rPrChange>
              </w:rPr>
            </w:pPr>
            <w:ins w:id="7953" w:author="Hardik Malhotra" w:date="2021-09-30T17:50:00Z">
              <w:r w:rsidRPr="00590BE8">
                <w:rPr>
                  <w:rFonts w:ascii="Verdana" w:eastAsia="Times New Roman" w:hAnsi="Verdana" w:cs="Times New Roman"/>
                  <w:color w:val="000000"/>
                  <w:sz w:val="18"/>
                  <w:szCs w:val="18"/>
                  <w:lang w:val="en-US"/>
                  <w:rPrChange w:id="7954" w:author="Hardik Malhotra" w:date="2021-09-30T17:52:00Z">
                    <w:rPr>
                      <w:rFonts w:ascii="Calibri" w:eastAsia="Times New Roman" w:hAnsi="Calibri" w:cs="Times New Roman"/>
                      <w:color w:val="000000"/>
                      <w:lang w:val="en-US"/>
                    </w:rPr>
                  </w:rPrChange>
                </w:rPr>
                <w:t>668</w:t>
              </w:r>
            </w:ins>
          </w:p>
        </w:tc>
      </w:tr>
      <w:tr w:rsidR="00590BE8" w:rsidRPr="00590BE8" w14:paraId="2F3F4EB5" w14:textId="77777777" w:rsidTr="00E17238">
        <w:trPr>
          <w:trHeight w:val="303"/>
          <w:ins w:id="7955" w:author="Hardik Malhotra" w:date="2021-09-30T17:50:00Z"/>
          <w:trPrChange w:id="7956" w:author="Hardik Malhotra" w:date="2021-09-30T22:45:00Z">
            <w:trPr>
              <w:trHeight w:val="303"/>
            </w:trPr>
          </w:trPrChange>
        </w:trPr>
        <w:tc>
          <w:tcPr>
            <w:tcW w:w="4329" w:type="dxa"/>
            <w:shd w:val="clear" w:color="auto" w:fill="C00000"/>
            <w:noWrap/>
            <w:vAlign w:val="center"/>
            <w:hideMark/>
            <w:tcPrChange w:id="7957" w:author="Hardik Malhotra" w:date="2021-09-30T22:45:00Z">
              <w:tcPr>
                <w:tcW w:w="4329" w:type="dxa"/>
                <w:shd w:val="clear" w:color="auto" w:fill="auto"/>
                <w:noWrap/>
                <w:vAlign w:val="center"/>
                <w:hideMark/>
              </w:tcPr>
            </w:tcPrChange>
          </w:tcPr>
          <w:p w14:paraId="7068E31F" w14:textId="77777777" w:rsidR="00590BE8" w:rsidRPr="00E17238" w:rsidRDefault="00590BE8" w:rsidP="00590BE8">
            <w:pPr>
              <w:spacing w:after="0" w:line="240" w:lineRule="auto"/>
              <w:rPr>
                <w:ins w:id="7958" w:author="Hardik Malhotra" w:date="2021-09-30T17:50:00Z"/>
                <w:rFonts w:ascii="Verdana" w:eastAsia="Times New Roman" w:hAnsi="Verdana" w:cs="Times New Roman"/>
                <w:color w:val="FFFFFF" w:themeColor="background1"/>
                <w:sz w:val="18"/>
                <w:szCs w:val="18"/>
                <w:lang w:val="en-US"/>
                <w:rPrChange w:id="7959" w:author="Hardik Malhotra" w:date="2021-09-30T22:45:00Z">
                  <w:rPr>
                    <w:ins w:id="7960" w:author="Hardik Malhotra" w:date="2021-09-30T17:50:00Z"/>
                    <w:rFonts w:ascii="Calibri" w:eastAsia="Times New Roman" w:hAnsi="Calibri" w:cs="Times New Roman"/>
                    <w:color w:val="000000"/>
                    <w:lang w:val="en-US"/>
                  </w:rPr>
                </w:rPrChange>
              </w:rPr>
            </w:pPr>
            <w:ins w:id="7961" w:author="Hardik Malhotra" w:date="2021-09-30T17:50:00Z">
              <w:r w:rsidRPr="00E17238">
                <w:rPr>
                  <w:rFonts w:ascii="Verdana" w:eastAsia="Times New Roman" w:hAnsi="Verdana" w:cs="Times New Roman"/>
                  <w:color w:val="FFFFFF" w:themeColor="background1"/>
                  <w:sz w:val="18"/>
                  <w:szCs w:val="18"/>
                  <w:lang w:val="en-US"/>
                  <w:rPrChange w:id="7962" w:author="Hardik Malhotra" w:date="2021-09-30T22:45:00Z">
                    <w:rPr>
                      <w:rFonts w:ascii="Calibri" w:eastAsia="Times New Roman" w:hAnsi="Calibri" w:cs="Times New Roman"/>
                      <w:color w:val="000000"/>
                      <w:lang w:val="en-US"/>
                    </w:rPr>
                  </w:rPrChange>
                </w:rPr>
                <w:t xml:space="preserve">Total </w:t>
              </w:r>
            </w:ins>
          </w:p>
        </w:tc>
        <w:tc>
          <w:tcPr>
            <w:tcW w:w="1366" w:type="dxa"/>
            <w:shd w:val="clear" w:color="auto" w:fill="C00000"/>
            <w:noWrap/>
            <w:vAlign w:val="bottom"/>
            <w:hideMark/>
            <w:tcPrChange w:id="7963" w:author="Hardik Malhotra" w:date="2021-09-30T22:45:00Z">
              <w:tcPr>
                <w:tcW w:w="1366" w:type="dxa"/>
                <w:shd w:val="clear" w:color="auto" w:fill="auto"/>
                <w:noWrap/>
                <w:vAlign w:val="bottom"/>
                <w:hideMark/>
              </w:tcPr>
            </w:tcPrChange>
          </w:tcPr>
          <w:p w14:paraId="02DE0A69" w14:textId="77777777" w:rsidR="00590BE8" w:rsidRPr="00E17238" w:rsidRDefault="00590BE8" w:rsidP="00590BE8">
            <w:pPr>
              <w:spacing w:after="0" w:line="240" w:lineRule="auto"/>
              <w:rPr>
                <w:ins w:id="7964" w:author="Hardik Malhotra" w:date="2021-09-30T17:50:00Z"/>
                <w:rFonts w:ascii="Verdana" w:eastAsia="Times New Roman" w:hAnsi="Verdana" w:cs="Times New Roman"/>
                <w:color w:val="FFFFFF" w:themeColor="background1"/>
                <w:sz w:val="18"/>
                <w:szCs w:val="18"/>
                <w:lang w:val="en-US"/>
                <w:rPrChange w:id="7965" w:author="Hardik Malhotra" w:date="2021-09-30T22:45:00Z">
                  <w:rPr>
                    <w:ins w:id="7966" w:author="Hardik Malhotra" w:date="2021-09-30T17:50:00Z"/>
                    <w:rFonts w:ascii="Calibri" w:eastAsia="Times New Roman" w:hAnsi="Calibri" w:cs="Times New Roman"/>
                    <w:color w:val="000000"/>
                    <w:lang w:val="en-US"/>
                  </w:rPr>
                </w:rPrChange>
              </w:rPr>
            </w:pPr>
          </w:p>
        </w:tc>
        <w:tc>
          <w:tcPr>
            <w:tcW w:w="786" w:type="dxa"/>
            <w:shd w:val="clear" w:color="auto" w:fill="C00000"/>
            <w:noWrap/>
            <w:vAlign w:val="bottom"/>
            <w:hideMark/>
            <w:tcPrChange w:id="7967" w:author="Hardik Malhotra" w:date="2021-09-30T22:45:00Z">
              <w:tcPr>
                <w:tcW w:w="786" w:type="dxa"/>
                <w:shd w:val="clear" w:color="auto" w:fill="auto"/>
                <w:noWrap/>
                <w:vAlign w:val="bottom"/>
                <w:hideMark/>
              </w:tcPr>
            </w:tcPrChange>
          </w:tcPr>
          <w:p w14:paraId="1B421239" w14:textId="77777777" w:rsidR="00590BE8" w:rsidRPr="00E17238" w:rsidRDefault="00590BE8" w:rsidP="00590BE8">
            <w:pPr>
              <w:spacing w:after="0" w:line="240" w:lineRule="auto"/>
              <w:jc w:val="right"/>
              <w:rPr>
                <w:ins w:id="7968" w:author="Hardik Malhotra" w:date="2021-09-30T17:50:00Z"/>
                <w:rFonts w:ascii="Verdana" w:eastAsia="Times New Roman" w:hAnsi="Verdana" w:cs="Times New Roman"/>
                <w:color w:val="FFFFFF" w:themeColor="background1"/>
                <w:sz w:val="18"/>
                <w:szCs w:val="18"/>
                <w:lang w:val="en-US"/>
                <w:rPrChange w:id="7969" w:author="Hardik Malhotra" w:date="2021-09-30T22:45:00Z">
                  <w:rPr>
                    <w:ins w:id="7970" w:author="Hardik Malhotra" w:date="2021-09-30T17:50:00Z"/>
                    <w:rFonts w:ascii="Calibri" w:eastAsia="Times New Roman" w:hAnsi="Calibri" w:cs="Times New Roman"/>
                    <w:color w:val="000000"/>
                    <w:lang w:val="en-US"/>
                  </w:rPr>
                </w:rPrChange>
              </w:rPr>
            </w:pPr>
            <w:ins w:id="7971" w:author="Hardik Malhotra" w:date="2021-09-30T17:50:00Z">
              <w:r w:rsidRPr="00E17238">
                <w:rPr>
                  <w:rFonts w:ascii="Verdana" w:eastAsia="Times New Roman" w:hAnsi="Verdana" w:cs="Times New Roman"/>
                  <w:color w:val="FFFFFF" w:themeColor="background1"/>
                  <w:sz w:val="18"/>
                  <w:szCs w:val="18"/>
                  <w:lang w:val="en-US"/>
                  <w:rPrChange w:id="7972" w:author="Hardik Malhotra" w:date="2021-09-30T22:45:00Z">
                    <w:rPr>
                      <w:rFonts w:ascii="Calibri" w:eastAsia="Times New Roman" w:hAnsi="Calibri" w:cs="Times New Roman"/>
                      <w:color w:val="000000"/>
                      <w:lang w:val="en-US"/>
                    </w:rPr>
                  </w:rPrChange>
                </w:rPr>
                <w:t>3766</w:t>
              </w:r>
            </w:ins>
          </w:p>
        </w:tc>
        <w:tc>
          <w:tcPr>
            <w:tcW w:w="786" w:type="dxa"/>
            <w:shd w:val="clear" w:color="auto" w:fill="C00000"/>
            <w:noWrap/>
            <w:vAlign w:val="bottom"/>
            <w:hideMark/>
            <w:tcPrChange w:id="7973" w:author="Hardik Malhotra" w:date="2021-09-30T22:45:00Z">
              <w:tcPr>
                <w:tcW w:w="786" w:type="dxa"/>
                <w:shd w:val="clear" w:color="auto" w:fill="auto"/>
                <w:noWrap/>
                <w:vAlign w:val="bottom"/>
                <w:hideMark/>
              </w:tcPr>
            </w:tcPrChange>
          </w:tcPr>
          <w:p w14:paraId="50C1D167" w14:textId="77777777" w:rsidR="00590BE8" w:rsidRPr="00E17238" w:rsidRDefault="00590BE8" w:rsidP="00590BE8">
            <w:pPr>
              <w:spacing w:after="0" w:line="240" w:lineRule="auto"/>
              <w:jc w:val="right"/>
              <w:rPr>
                <w:ins w:id="7974" w:author="Hardik Malhotra" w:date="2021-09-30T17:50:00Z"/>
                <w:rFonts w:ascii="Verdana" w:eastAsia="Times New Roman" w:hAnsi="Verdana" w:cs="Times New Roman"/>
                <w:color w:val="FFFFFF" w:themeColor="background1"/>
                <w:sz w:val="18"/>
                <w:szCs w:val="18"/>
                <w:lang w:val="en-US"/>
                <w:rPrChange w:id="7975" w:author="Hardik Malhotra" w:date="2021-09-30T22:45:00Z">
                  <w:rPr>
                    <w:ins w:id="7976" w:author="Hardik Malhotra" w:date="2021-09-30T17:50:00Z"/>
                    <w:rFonts w:ascii="Calibri" w:eastAsia="Times New Roman" w:hAnsi="Calibri" w:cs="Times New Roman"/>
                    <w:color w:val="000000"/>
                    <w:lang w:val="en-US"/>
                  </w:rPr>
                </w:rPrChange>
              </w:rPr>
            </w:pPr>
            <w:ins w:id="7977" w:author="Hardik Malhotra" w:date="2021-09-30T17:50:00Z">
              <w:r w:rsidRPr="00E17238">
                <w:rPr>
                  <w:rFonts w:ascii="Verdana" w:eastAsia="Times New Roman" w:hAnsi="Verdana" w:cs="Times New Roman"/>
                  <w:color w:val="FFFFFF" w:themeColor="background1"/>
                  <w:sz w:val="18"/>
                  <w:szCs w:val="18"/>
                  <w:lang w:val="en-US"/>
                  <w:rPrChange w:id="7978" w:author="Hardik Malhotra" w:date="2021-09-30T22:45:00Z">
                    <w:rPr>
                      <w:rFonts w:ascii="Calibri" w:eastAsia="Times New Roman" w:hAnsi="Calibri" w:cs="Times New Roman"/>
                      <w:color w:val="000000"/>
                      <w:lang w:val="en-US"/>
                    </w:rPr>
                  </w:rPrChange>
                </w:rPr>
                <w:t>4484</w:t>
              </w:r>
            </w:ins>
          </w:p>
        </w:tc>
        <w:tc>
          <w:tcPr>
            <w:tcW w:w="963" w:type="dxa"/>
            <w:shd w:val="clear" w:color="auto" w:fill="C00000"/>
            <w:noWrap/>
            <w:vAlign w:val="bottom"/>
            <w:hideMark/>
            <w:tcPrChange w:id="7979" w:author="Hardik Malhotra" w:date="2021-09-30T22:45:00Z">
              <w:tcPr>
                <w:tcW w:w="963" w:type="dxa"/>
                <w:shd w:val="clear" w:color="auto" w:fill="auto"/>
                <w:noWrap/>
                <w:vAlign w:val="bottom"/>
                <w:hideMark/>
              </w:tcPr>
            </w:tcPrChange>
          </w:tcPr>
          <w:p w14:paraId="368B2BD8" w14:textId="77777777" w:rsidR="00590BE8" w:rsidRPr="00E17238" w:rsidRDefault="00590BE8" w:rsidP="00590BE8">
            <w:pPr>
              <w:spacing w:after="0" w:line="240" w:lineRule="auto"/>
              <w:jc w:val="right"/>
              <w:rPr>
                <w:ins w:id="7980" w:author="Hardik Malhotra" w:date="2021-09-30T17:50:00Z"/>
                <w:rFonts w:ascii="Verdana" w:eastAsia="Times New Roman" w:hAnsi="Verdana" w:cs="Times New Roman"/>
                <w:color w:val="FFFFFF" w:themeColor="background1"/>
                <w:sz w:val="18"/>
                <w:szCs w:val="18"/>
                <w:lang w:val="en-US"/>
                <w:rPrChange w:id="7981" w:author="Hardik Malhotra" w:date="2021-09-30T22:45:00Z">
                  <w:rPr>
                    <w:ins w:id="7982" w:author="Hardik Malhotra" w:date="2021-09-30T17:50:00Z"/>
                    <w:rFonts w:ascii="Calibri" w:eastAsia="Times New Roman" w:hAnsi="Calibri" w:cs="Times New Roman"/>
                    <w:color w:val="000000"/>
                    <w:lang w:val="en-US"/>
                  </w:rPr>
                </w:rPrChange>
              </w:rPr>
            </w:pPr>
            <w:ins w:id="7983" w:author="Hardik Malhotra" w:date="2021-09-30T17:50:00Z">
              <w:r w:rsidRPr="00E17238">
                <w:rPr>
                  <w:rFonts w:ascii="Verdana" w:eastAsia="Times New Roman" w:hAnsi="Verdana" w:cs="Times New Roman"/>
                  <w:color w:val="FFFFFF" w:themeColor="background1"/>
                  <w:sz w:val="18"/>
                  <w:szCs w:val="18"/>
                  <w:lang w:val="en-US"/>
                  <w:rPrChange w:id="7984" w:author="Hardik Malhotra" w:date="2021-09-30T22:45:00Z">
                    <w:rPr>
                      <w:rFonts w:ascii="Calibri" w:eastAsia="Times New Roman" w:hAnsi="Calibri" w:cs="Times New Roman"/>
                      <w:color w:val="000000"/>
                      <w:lang w:val="en-US"/>
                    </w:rPr>
                  </w:rPrChange>
                </w:rPr>
                <w:t>4519</w:t>
              </w:r>
            </w:ins>
          </w:p>
        </w:tc>
        <w:tc>
          <w:tcPr>
            <w:tcW w:w="952" w:type="dxa"/>
            <w:shd w:val="clear" w:color="auto" w:fill="C00000"/>
            <w:noWrap/>
            <w:vAlign w:val="bottom"/>
            <w:hideMark/>
            <w:tcPrChange w:id="7985" w:author="Hardik Malhotra" w:date="2021-09-30T22:45:00Z">
              <w:tcPr>
                <w:tcW w:w="952" w:type="dxa"/>
                <w:shd w:val="clear" w:color="auto" w:fill="auto"/>
                <w:noWrap/>
                <w:vAlign w:val="bottom"/>
                <w:hideMark/>
              </w:tcPr>
            </w:tcPrChange>
          </w:tcPr>
          <w:p w14:paraId="141DC5A1" w14:textId="77777777" w:rsidR="00590BE8" w:rsidRPr="00E17238" w:rsidRDefault="00590BE8" w:rsidP="00590BE8">
            <w:pPr>
              <w:spacing w:after="0" w:line="240" w:lineRule="auto"/>
              <w:jc w:val="right"/>
              <w:rPr>
                <w:ins w:id="7986" w:author="Hardik Malhotra" w:date="2021-09-30T17:50:00Z"/>
                <w:rFonts w:ascii="Verdana" w:eastAsia="Times New Roman" w:hAnsi="Verdana" w:cs="Times New Roman"/>
                <w:color w:val="FFFFFF" w:themeColor="background1"/>
                <w:sz w:val="18"/>
                <w:szCs w:val="18"/>
                <w:lang w:val="en-US"/>
                <w:rPrChange w:id="7987" w:author="Hardik Malhotra" w:date="2021-09-30T22:45:00Z">
                  <w:rPr>
                    <w:ins w:id="7988" w:author="Hardik Malhotra" w:date="2021-09-30T17:50:00Z"/>
                    <w:rFonts w:ascii="Calibri" w:eastAsia="Times New Roman" w:hAnsi="Calibri" w:cs="Times New Roman"/>
                    <w:color w:val="000000"/>
                    <w:lang w:val="en-US"/>
                  </w:rPr>
                </w:rPrChange>
              </w:rPr>
            </w:pPr>
            <w:ins w:id="7989" w:author="Hardik Malhotra" w:date="2021-09-30T17:50:00Z">
              <w:r w:rsidRPr="00E17238">
                <w:rPr>
                  <w:rFonts w:ascii="Verdana" w:eastAsia="Times New Roman" w:hAnsi="Verdana" w:cs="Times New Roman"/>
                  <w:color w:val="FFFFFF" w:themeColor="background1"/>
                  <w:sz w:val="18"/>
                  <w:szCs w:val="18"/>
                  <w:lang w:val="en-US"/>
                  <w:rPrChange w:id="7990" w:author="Hardik Malhotra" w:date="2021-09-30T22:45:00Z">
                    <w:rPr>
                      <w:rFonts w:ascii="Calibri" w:eastAsia="Times New Roman" w:hAnsi="Calibri" w:cs="Times New Roman"/>
                      <w:color w:val="000000"/>
                      <w:lang w:val="en-US"/>
                    </w:rPr>
                  </w:rPrChange>
                </w:rPr>
                <w:t>4588</w:t>
              </w:r>
            </w:ins>
          </w:p>
        </w:tc>
        <w:tc>
          <w:tcPr>
            <w:tcW w:w="952" w:type="dxa"/>
            <w:shd w:val="clear" w:color="auto" w:fill="C00000"/>
            <w:noWrap/>
            <w:vAlign w:val="bottom"/>
            <w:hideMark/>
            <w:tcPrChange w:id="7991" w:author="Hardik Malhotra" w:date="2021-09-30T22:45:00Z">
              <w:tcPr>
                <w:tcW w:w="952" w:type="dxa"/>
                <w:shd w:val="clear" w:color="auto" w:fill="auto"/>
                <w:noWrap/>
                <w:vAlign w:val="bottom"/>
                <w:hideMark/>
              </w:tcPr>
            </w:tcPrChange>
          </w:tcPr>
          <w:p w14:paraId="553361E4" w14:textId="77777777" w:rsidR="00590BE8" w:rsidRPr="00E17238" w:rsidRDefault="00590BE8" w:rsidP="00590BE8">
            <w:pPr>
              <w:spacing w:after="0" w:line="240" w:lineRule="auto"/>
              <w:jc w:val="right"/>
              <w:rPr>
                <w:ins w:id="7992" w:author="Hardik Malhotra" w:date="2021-09-30T17:50:00Z"/>
                <w:rFonts w:ascii="Verdana" w:eastAsia="Times New Roman" w:hAnsi="Verdana" w:cs="Times New Roman"/>
                <w:color w:val="FFFFFF" w:themeColor="background1"/>
                <w:sz w:val="18"/>
                <w:szCs w:val="18"/>
                <w:lang w:val="en-US"/>
                <w:rPrChange w:id="7993" w:author="Hardik Malhotra" w:date="2021-09-30T22:45:00Z">
                  <w:rPr>
                    <w:ins w:id="7994" w:author="Hardik Malhotra" w:date="2021-09-30T17:50:00Z"/>
                    <w:rFonts w:ascii="Calibri" w:eastAsia="Times New Roman" w:hAnsi="Calibri" w:cs="Times New Roman"/>
                    <w:color w:val="000000"/>
                    <w:lang w:val="en-US"/>
                  </w:rPr>
                </w:rPrChange>
              </w:rPr>
            </w:pPr>
            <w:ins w:id="7995" w:author="Hardik Malhotra" w:date="2021-09-30T17:50:00Z">
              <w:r w:rsidRPr="00E17238">
                <w:rPr>
                  <w:rFonts w:ascii="Verdana" w:eastAsia="Times New Roman" w:hAnsi="Verdana" w:cs="Times New Roman"/>
                  <w:color w:val="FFFFFF" w:themeColor="background1"/>
                  <w:sz w:val="18"/>
                  <w:szCs w:val="18"/>
                  <w:lang w:val="en-US"/>
                  <w:rPrChange w:id="7996" w:author="Hardik Malhotra" w:date="2021-09-30T22:45:00Z">
                    <w:rPr>
                      <w:rFonts w:ascii="Calibri" w:eastAsia="Times New Roman" w:hAnsi="Calibri" w:cs="Times New Roman"/>
                      <w:color w:val="000000"/>
                      <w:lang w:val="en-US"/>
                    </w:rPr>
                  </w:rPrChange>
                </w:rPr>
                <w:t>4588</w:t>
              </w:r>
            </w:ins>
          </w:p>
        </w:tc>
      </w:tr>
    </w:tbl>
    <w:p w14:paraId="056DB0A0" w14:textId="680B1D6D" w:rsidR="00277C2B" w:rsidRDefault="005858C1" w:rsidP="00587138">
      <w:pPr>
        <w:pStyle w:val="BodyText"/>
        <w:spacing w:before="162" w:line="360" w:lineRule="auto"/>
        <w:ind w:right="-91"/>
        <w:jc w:val="both"/>
        <w:rPr>
          <w:ins w:id="7997" w:author="Dilip Kumar" w:date="2021-09-25T12:06:00Z"/>
          <w:rFonts w:ascii="Verdana" w:hAnsi="Verdana"/>
          <w:bCs/>
        </w:rPr>
        <w:sectPr w:rsidR="00277C2B"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noProof/>
        </w:rPr>
        <w:pict w14:anchorId="5CC40BF2">
          <v:shape id="_x0000_s1735" type="#_x0000_t202" style="position:absolute;left:0;text-align:left;margin-left:381.75pt;margin-top:1.35pt;width:132.3pt;height:15.75pt;z-index:25227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" filled="f" stroked="f">
            <v:textbox style="mso-fit-shape-to-text:t">
              <w:txbxContent>
                <w:p w14:paraId="37EB69DA" w14:textId="77777777" w:rsidR="00587138" w:rsidRPr="005858C1" w:rsidRDefault="00587138" w:rsidP="0058713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w:r>
    </w:p>
    <w:p w14:paraId="759EA0D9" w14:textId="77777777" w:rsidR="00277C2B" w:rsidRPr="00FA08E1" w:rsidRDefault="00587138" w:rsidP="00587138">
      <w:pPr>
        <w:pStyle w:val="BodyText"/>
        <w:spacing w:before="162" w:line="360" w:lineRule="auto"/>
        <w:ind w:right="-91"/>
        <w:jc w:val="both"/>
        <w:rPr>
          <w:ins w:id="7998" w:author="Dilip Kumar" w:date="2021-09-25T12:06:00Z"/>
          <w:bCs/>
          <w:rPrChange w:id="7999" w:author="Ritu Kamra" w:date="2021-09-27T20:08:00Z">
            <w:rPr>
              <w:ins w:id="8000" w:author="Dilip Kumar" w:date="2021-09-25T12:06:00Z"/>
              <w:rFonts w:ascii="Verdana" w:hAnsi="Verdana"/>
              <w:bCs/>
            </w:rPr>
          </w:rPrChange>
        </w:rPr>
        <w:sectPr w:rsidR="00277C2B" w:rsidRPr="00FA08E1"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FA08E1">
        <w:rPr>
          <w:bCs/>
          <w:rPrChange w:id="8001" w:author="Ritu Kamra" w:date="2021-09-27T20:08:00Z">
            <w:rPr>
              <w:rFonts w:ascii="Verdana" w:hAnsi="Verdana"/>
              <w:bCs/>
            </w:rPr>
          </w:rPrChange>
        </w:rPr>
        <w:t xml:space="preserve">The increase in the total capacity of epoxy resin from 4484 thousand tonnes in 2020 to 4648 thousand tonnes in 2030 is led by </w:t>
      </w:r>
      <w:ins w:id="8002" w:author="Supreet Mathaun" w:date="2021-09-23T17:00:00Z">
        <w:r w:rsidR="0062776C" w:rsidRPr="00FA08E1">
          <w:rPr>
            <w:bCs/>
            <w:rPrChange w:id="8003" w:author="Ritu Kamra" w:date="2021-09-27T20:08:00Z">
              <w:rPr>
                <w:rFonts w:ascii="Verdana" w:hAnsi="Verdana"/>
                <w:bCs/>
              </w:rPr>
            </w:rPrChange>
          </w:rPr>
          <w:t xml:space="preserve">a </w:t>
        </w:r>
      </w:ins>
      <w:r w:rsidRPr="00FA08E1">
        <w:rPr>
          <w:bCs/>
          <w:rPrChange w:id="8004" w:author="Ritu Kamra" w:date="2021-09-27T20:08:00Z">
            <w:rPr>
              <w:rFonts w:ascii="Verdana" w:hAnsi="Verdana"/>
              <w:bCs/>
            </w:rPr>
          </w:rPrChange>
        </w:rPr>
        <w:t xml:space="preserve">robust rise in </w:t>
      </w:r>
      <w:ins w:id="8005" w:author="Supreet Mathaun" w:date="2021-09-23T17:01:00Z">
        <w:r w:rsidR="0062776C" w:rsidRPr="00FA08E1">
          <w:rPr>
            <w:bCs/>
            <w:rPrChange w:id="8006" w:author="Ritu Kamra" w:date="2021-09-27T20:08:00Z">
              <w:rPr>
                <w:rFonts w:ascii="Verdana" w:hAnsi="Verdana"/>
                <w:bCs/>
              </w:rPr>
            </w:rPrChange>
          </w:rPr>
          <w:t xml:space="preserve">the </w:t>
        </w:r>
      </w:ins>
      <w:r w:rsidRPr="00FA08E1">
        <w:rPr>
          <w:bCs/>
          <w:rPrChange w:id="8007" w:author="Ritu Kamra" w:date="2021-09-27T20:08:00Z">
            <w:rPr>
              <w:rFonts w:ascii="Verdana" w:hAnsi="Verdana"/>
              <w:bCs/>
            </w:rPr>
          </w:rPrChange>
        </w:rPr>
        <w:t xml:space="preserve">demand </w:t>
      </w:r>
      <w:del w:id="8008" w:author="Supreet Mathaun" w:date="2021-09-23T17:01:00Z">
        <w:r w:rsidRPr="00FA08E1" w:rsidDel="0062776C">
          <w:rPr>
            <w:bCs/>
            <w:rPrChange w:id="8009" w:author="Ritu Kamra" w:date="2021-09-27T20:08:00Z">
              <w:rPr>
                <w:rFonts w:ascii="Verdana" w:hAnsi="Verdana"/>
                <w:bCs/>
              </w:rPr>
            </w:rPrChange>
          </w:rPr>
          <w:delText xml:space="preserve">of </w:delText>
        </w:r>
      </w:del>
      <w:ins w:id="8010" w:author="Supreet Mathaun" w:date="2021-09-23T17:01:00Z">
        <w:r w:rsidR="0062776C" w:rsidRPr="00FA08E1">
          <w:rPr>
            <w:bCs/>
            <w:rPrChange w:id="8011" w:author="Ritu Kamra" w:date="2021-09-27T20:08:00Z">
              <w:rPr>
                <w:rFonts w:ascii="Verdana" w:hAnsi="Verdana"/>
                <w:bCs/>
              </w:rPr>
            </w:rPrChange>
          </w:rPr>
          <w:t xml:space="preserve">for </w:t>
        </w:r>
      </w:ins>
      <w:r w:rsidRPr="00FA08E1">
        <w:rPr>
          <w:bCs/>
          <w:rPrChange w:id="8012" w:author="Ritu Kamra" w:date="2021-09-27T20:08:00Z">
            <w:rPr>
              <w:rFonts w:ascii="Verdana" w:hAnsi="Verdana"/>
              <w:bCs/>
            </w:rPr>
          </w:rPrChange>
        </w:rPr>
        <w:t xml:space="preserve">the product from multiple downstream industries. On account of which, various leading producers are planning to invest in production units either to expand their existing capacities or </w:t>
      </w:r>
      <w:ins w:id="8013" w:author="Supreet Mathaun" w:date="2021-09-23T17:03:00Z">
        <w:r w:rsidR="0062776C" w:rsidRPr="00FA08E1">
          <w:rPr>
            <w:bCs/>
            <w:rPrChange w:id="8014" w:author="Ritu Kamra" w:date="2021-09-27T20:08:00Z">
              <w:rPr>
                <w:rFonts w:ascii="Verdana" w:hAnsi="Verdana"/>
                <w:bCs/>
              </w:rPr>
            </w:rPrChange>
          </w:rPr>
          <w:t xml:space="preserve">to </w:t>
        </w:r>
      </w:ins>
      <w:r w:rsidRPr="00FA08E1">
        <w:rPr>
          <w:bCs/>
          <w:rPrChange w:id="8015" w:author="Ritu Kamra" w:date="2021-09-27T20:08:00Z">
            <w:rPr>
              <w:rFonts w:ascii="Verdana" w:hAnsi="Verdana"/>
              <w:bCs/>
            </w:rPr>
          </w:rPrChange>
        </w:rPr>
        <w:t>set up new plant</w:t>
      </w:r>
      <w:ins w:id="8016" w:author="Supreet Mathaun" w:date="2021-09-23T17:03:00Z">
        <w:r w:rsidR="0062776C" w:rsidRPr="00FA08E1">
          <w:rPr>
            <w:bCs/>
            <w:rPrChange w:id="8017" w:author="Ritu Kamra" w:date="2021-09-27T20:08:00Z">
              <w:rPr>
                <w:rFonts w:ascii="Verdana" w:hAnsi="Verdana"/>
                <w:bCs/>
              </w:rPr>
            </w:rPrChange>
          </w:rPr>
          <w:t>s</w:t>
        </w:r>
      </w:ins>
      <w:r w:rsidRPr="00FA08E1">
        <w:rPr>
          <w:bCs/>
          <w:rPrChange w:id="8018" w:author="Ritu Kamra" w:date="2021-09-27T20:08:00Z">
            <w:rPr>
              <w:rFonts w:ascii="Verdana" w:hAnsi="Verdana"/>
              <w:bCs/>
            </w:rPr>
          </w:rPrChange>
        </w:rPr>
        <w:t xml:space="preserve"> at different location</w:t>
      </w:r>
      <w:ins w:id="8019" w:author="Supreet Mathaun" w:date="2021-09-23T17:03:00Z">
        <w:r w:rsidR="0062776C" w:rsidRPr="00FA08E1">
          <w:rPr>
            <w:bCs/>
            <w:rPrChange w:id="8020" w:author="Ritu Kamra" w:date="2021-09-27T20:08:00Z">
              <w:rPr>
                <w:rFonts w:ascii="Verdana" w:hAnsi="Verdana"/>
                <w:bCs/>
              </w:rPr>
            </w:rPrChange>
          </w:rPr>
          <w:t>s</w:t>
        </w:r>
      </w:ins>
      <w:r w:rsidRPr="00FA08E1">
        <w:rPr>
          <w:bCs/>
          <w:rPrChange w:id="8021" w:author="Ritu Kamra" w:date="2021-09-27T20:08:00Z">
            <w:rPr>
              <w:rFonts w:ascii="Verdana" w:hAnsi="Verdana"/>
              <w:bCs/>
            </w:rPr>
          </w:rPrChange>
        </w:rPr>
        <w:t xml:space="preserve"> globally. </w:t>
      </w:r>
      <w:del w:id="8022" w:author="Supreet Mathaun" w:date="2021-09-23T17:03:00Z">
        <w:r w:rsidRPr="00FA08E1" w:rsidDel="0062776C">
          <w:rPr>
            <w:bCs/>
            <w:rPrChange w:id="8023" w:author="Ritu Kamra" w:date="2021-09-27T20:08:00Z">
              <w:rPr>
                <w:rFonts w:ascii="Verdana" w:hAnsi="Verdana"/>
                <w:bCs/>
              </w:rPr>
            </w:rPrChange>
          </w:rPr>
          <w:delText>Such as</w:delText>
        </w:r>
      </w:del>
      <w:ins w:id="8024" w:author="Supreet Mathaun" w:date="2021-09-23T17:03:00Z">
        <w:r w:rsidR="0062776C" w:rsidRPr="00FA08E1">
          <w:rPr>
            <w:bCs/>
            <w:rPrChange w:id="8025" w:author="Ritu Kamra" w:date="2021-09-27T20:08:00Z">
              <w:rPr>
                <w:rFonts w:ascii="Verdana" w:hAnsi="Verdana"/>
                <w:bCs/>
              </w:rPr>
            </w:rPrChange>
          </w:rPr>
          <w:t>For instance</w:t>
        </w:r>
      </w:ins>
      <w:r w:rsidRPr="00FA08E1">
        <w:rPr>
          <w:bCs/>
          <w:rPrChange w:id="8026" w:author="Ritu Kamra" w:date="2021-09-27T20:08:00Z">
            <w:rPr>
              <w:rFonts w:ascii="Verdana" w:hAnsi="Verdana"/>
              <w:bCs/>
            </w:rPr>
          </w:rPrChange>
        </w:rPr>
        <w:t>, Jiagnsu Sanmu Group, one of the leading epoxy resins producers in China</w:t>
      </w:r>
      <w:ins w:id="8027" w:author="Supreet Mathaun" w:date="2021-09-23T17:03:00Z">
        <w:r w:rsidR="0062776C" w:rsidRPr="00FA08E1">
          <w:rPr>
            <w:bCs/>
            <w:rPrChange w:id="8028" w:author="Ritu Kamra" w:date="2021-09-27T20:08:00Z">
              <w:rPr>
                <w:rFonts w:ascii="Verdana" w:hAnsi="Verdana"/>
                <w:bCs/>
              </w:rPr>
            </w:rPrChange>
          </w:rPr>
          <w:t>,</w:t>
        </w:r>
      </w:ins>
      <w:r w:rsidRPr="00FA08E1">
        <w:rPr>
          <w:bCs/>
          <w:rPrChange w:id="8029" w:author="Ritu Kamra" w:date="2021-09-27T20:08:00Z">
            <w:rPr>
              <w:rFonts w:ascii="Verdana" w:hAnsi="Verdana"/>
              <w:bCs/>
            </w:rPr>
          </w:rPrChange>
        </w:rPr>
        <w:t xml:space="preserve"> </w:t>
      </w:r>
      <w:del w:id="8030" w:author="Supreet Mathaun" w:date="2021-09-23T17:03:00Z">
        <w:r w:rsidRPr="00FA08E1" w:rsidDel="0062776C">
          <w:rPr>
            <w:bCs/>
            <w:rPrChange w:id="8031" w:author="Ritu Kamra" w:date="2021-09-27T20:08:00Z">
              <w:rPr>
                <w:rFonts w:ascii="Verdana" w:hAnsi="Verdana"/>
                <w:bCs/>
              </w:rPr>
            </w:rPrChange>
          </w:rPr>
          <w:delText xml:space="preserve">have </w:delText>
        </w:r>
      </w:del>
      <w:r w:rsidRPr="00FA08E1">
        <w:rPr>
          <w:bCs/>
          <w:rPrChange w:id="8032" w:author="Ritu Kamra" w:date="2021-09-27T20:08:00Z">
            <w:rPr>
              <w:rFonts w:ascii="Verdana" w:hAnsi="Verdana"/>
              <w:bCs/>
            </w:rPr>
          </w:rPrChange>
        </w:rPr>
        <w:t xml:space="preserve">expanded its capacity by 80 KTPA in Jiangsu province in 2020 which earlier </w:t>
      </w:r>
      <w:del w:id="8033" w:author="Supreet Mathaun" w:date="2021-09-23T17:03:00Z">
        <w:r w:rsidRPr="00FA08E1" w:rsidDel="0062776C">
          <w:rPr>
            <w:bCs/>
            <w:rPrChange w:id="8034" w:author="Ritu Kamra" w:date="2021-09-27T20:08:00Z">
              <w:rPr>
                <w:rFonts w:ascii="Verdana" w:hAnsi="Verdana"/>
                <w:bCs/>
              </w:rPr>
            </w:rPrChange>
          </w:rPr>
          <w:lastRenderedPageBreak/>
          <w:delText xml:space="preserve">have </w:delText>
        </w:r>
      </w:del>
      <w:ins w:id="8035" w:author="Supreet Mathaun" w:date="2021-09-23T17:03:00Z">
        <w:r w:rsidR="0062776C" w:rsidRPr="00FA08E1">
          <w:rPr>
            <w:bCs/>
            <w:rPrChange w:id="8036" w:author="Ritu Kamra" w:date="2021-09-27T20:08:00Z">
              <w:rPr>
                <w:rFonts w:ascii="Verdana" w:hAnsi="Verdana"/>
                <w:bCs/>
              </w:rPr>
            </w:rPrChange>
          </w:rPr>
          <w:t xml:space="preserve">had a </w:t>
        </w:r>
      </w:ins>
      <w:r w:rsidRPr="00FA08E1">
        <w:rPr>
          <w:bCs/>
          <w:rPrChange w:id="8037" w:author="Ritu Kamra" w:date="2021-09-27T20:08:00Z">
            <w:rPr>
              <w:rFonts w:ascii="Verdana" w:hAnsi="Verdana"/>
              <w:bCs/>
            </w:rPr>
          </w:rPrChange>
        </w:rPr>
        <w:t xml:space="preserve">total installed capacity of 270 KTPA in China. In addition, Kukdo Chemical Co. Ltd., one of the leading Korean based </w:t>
      </w:r>
      <w:del w:id="8038" w:author="Supreet Mathaun" w:date="2021-09-23T17:04:00Z">
        <w:r w:rsidRPr="00FA08E1" w:rsidDel="00BB354D">
          <w:rPr>
            <w:bCs/>
            <w:rPrChange w:id="8039" w:author="Ritu Kamra" w:date="2021-09-27T20:08:00Z">
              <w:rPr>
                <w:rFonts w:ascii="Verdana" w:hAnsi="Verdana"/>
                <w:bCs/>
              </w:rPr>
            </w:rPrChange>
          </w:rPr>
          <w:delText>company</w:delText>
        </w:r>
      </w:del>
      <w:ins w:id="8040" w:author="Supreet Mathaun" w:date="2021-09-23T17:04:00Z">
        <w:r w:rsidR="00BB354D" w:rsidRPr="00FA08E1">
          <w:rPr>
            <w:bCs/>
            <w:rPrChange w:id="8041" w:author="Ritu Kamra" w:date="2021-09-27T20:08:00Z">
              <w:rPr>
                <w:rFonts w:ascii="Verdana" w:hAnsi="Verdana"/>
                <w:bCs/>
              </w:rPr>
            </w:rPrChange>
          </w:rPr>
          <w:t>companies,</w:t>
        </w:r>
      </w:ins>
      <w:r w:rsidRPr="00FA08E1">
        <w:rPr>
          <w:bCs/>
          <w:rPrChange w:id="8042" w:author="Ritu Kamra" w:date="2021-09-27T20:08:00Z">
            <w:rPr>
              <w:rFonts w:ascii="Verdana" w:hAnsi="Verdana"/>
              <w:bCs/>
            </w:rPr>
          </w:rPrChange>
        </w:rPr>
        <w:t xml:space="preserve"> </w:t>
      </w:r>
      <w:del w:id="8043" w:author="Supreet Mathaun" w:date="2021-09-23T17:04:00Z">
        <w:r w:rsidRPr="00FA08E1" w:rsidDel="0062776C">
          <w:rPr>
            <w:bCs/>
            <w:rPrChange w:id="8044" w:author="Ritu Kamra" w:date="2021-09-27T20:08:00Z">
              <w:rPr>
                <w:rFonts w:ascii="Verdana" w:hAnsi="Verdana"/>
                <w:bCs/>
              </w:rPr>
            </w:rPrChange>
          </w:rPr>
          <w:delText xml:space="preserve">have </w:delText>
        </w:r>
      </w:del>
      <w:r w:rsidRPr="00FA08E1">
        <w:rPr>
          <w:bCs/>
          <w:rPrChange w:id="8045" w:author="Ritu Kamra" w:date="2021-09-27T20:08:00Z">
            <w:rPr>
              <w:rFonts w:ascii="Verdana" w:hAnsi="Verdana"/>
              <w:bCs/>
            </w:rPr>
          </w:rPrChange>
        </w:rPr>
        <w:t xml:space="preserve">expanded its epoxy resin production capacity at two of its plant by </w:t>
      </w:r>
      <w:ins w:id="8046" w:author="Supreet Mathaun" w:date="2021-09-23T17:05:00Z">
        <w:r w:rsidR="00BB354D" w:rsidRPr="00FA08E1">
          <w:rPr>
            <w:bCs/>
            <w:rPrChange w:id="8047" w:author="Ritu Kamra" w:date="2021-09-27T20:08:00Z">
              <w:rPr>
                <w:rFonts w:ascii="Verdana" w:hAnsi="Verdana"/>
                <w:bCs/>
              </w:rPr>
            </w:rPrChange>
          </w:rPr>
          <w:t xml:space="preserve">a </w:t>
        </w:r>
      </w:ins>
      <w:r w:rsidRPr="00FA08E1">
        <w:rPr>
          <w:bCs/>
          <w:rPrChange w:id="8048" w:author="Ritu Kamra" w:date="2021-09-27T20:08:00Z">
            <w:rPr>
              <w:rFonts w:ascii="Verdana" w:hAnsi="Verdana"/>
              <w:bCs/>
            </w:rPr>
          </w:rPrChange>
        </w:rPr>
        <w:t xml:space="preserve">total </w:t>
      </w:r>
      <w:ins w:id="8049" w:author="Supreet Mathaun" w:date="2021-09-23T17:05:00Z">
        <w:r w:rsidR="00BB354D" w:rsidRPr="00FA08E1">
          <w:rPr>
            <w:bCs/>
            <w:rPrChange w:id="8050" w:author="Ritu Kamra" w:date="2021-09-27T20:08:00Z">
              <w:rPr>
                <w:rFonts w:ascii="Verdana" w:hAnsi="Verdana"/>
                <w:bCs/>
              </w:rPr>
            </w:rPrChange>
          </w:rPr>
          <w:t xml:space="preserve">of </w:t>
        </w:r>
      </w:ins>
      <w:r w:rsidRPr="00FA08E1">
        <w:rPr>
          <w:bCs/>
          <w:rPrChange w:id="8051" w:author="Ritu Kamra" w:date="2021-09-27T20:08:00Z">
            <w:rPr>
              <w:rFonts w:ascii="Verdana" w:hAnsi="Verdana"/>
              <w:bCs/>
            </w:rPr>
          </w:rPrChange>
        </w:rPr>
        <w:t xml:space="preserve">90 KTPA in 2020, making its total production capacity to 400 KTPA in 2020. Moreover, it has announced </w:t>
      </w:r>
      <w:del w:id="8052" w:author="Supreet Mathaun" w:date="2021-09-23T17:05:00Z">
        <w:r w:rsidRPr="00FA08E1" w:rsidDel="00BB354D">
          <w:rPr>
            <w:bCs/>
            <w:rPrChange w:id="8053" w:author="Ritu Kamra" w:date="2021-09-27T20:08:00Z">
              <w:rPr>
                <w:rFonts w:ascii="Verdana" w:hAnsi="Verdana"/>
                <w:bCs/>
              </w:rPr>
            </w:rPrChange>
          </w:rPr>
          <w:delText xml:space="preserve">its </w:delText>
        </w:r>
      </w:del>
      <w:ins w:id="8054" w:author="Supreet Mathaun" w:date="2021-09-23T17:05:00Z">
        <w:r w:rsidR="00BB354D" w:rsidRPr="00FA08E1">
          <w:rPr>
            <w:bCs/>
            <w:rPrChange w:id="8055" w:author="Ritu Kamra" w:date="2021-09-27T20:08:00Z">
              <w:rPr>
                <w:rFonts w:ascii="Verdana" w:hAnsi="Verdana"/>
                <w:bCs/>
              </w:rPr>
            </w:rPrChange>
          </w:rPr>
          <w:t xml:space="preserve">a </w:t>
        </w:r>
      </w:ins>
      <w:r w:rsidRPr="00FA08E1">
        <w:rPr>
          <w:bCs/>
          <w:rPrChange w:id="8056" w:author="Ritu Kamra" w:date="2021-09-27T20:08:00Z">
            <w:rPr>
              <w:rFonts w:ascii="Verdana" w:hAnsi="Verdana"/>
              <w:bCs/>
            </w:rPr>
          </w:rPrChange>
        </w:rPr>
        <w:t>plan of expanding its capacity in India from 40 KTPA to 100 KTPA by 2024</w:t>
      </w:r>
      <w:ins w:id="8057" w:author="Supreet Mathaun" w:date="2021-09-23T17:05:00Z">
        <w:r w:rsidR="00BB354D" w:rsidRPr="00FA08E1">
          <w:rPr>
            <w:bCs/>
            <w:rPrChange w:id="8058" w:author="Ritu Kamra" w:date="2021-09-27T20:08:00Z">
              <w:rPr>
                <w:rFonts w:ascii="Verdana" w:hAnsi="Verdana"/>
                <w:bCs/>
              </w:rPr>
            </w:rPrChange>
          </w:rPr>
          <w:t>,</w:t>
        </w:r>
      </w:ins>
      <w:r w:rsidRPr="00FA08E1">
        <w:rPr>
          <w:bCs/>
          <w:rPrChange w:id="8059" w:author="Ritu Kamra" w:date="2021-09-27T20:08:00Z">
            <w:rPr>
              <w:rFonts w:ascii="Verdana" w:hAnsi="Verdana"/>
              <w:bCs/>
            </w:rPr>
          </w:rPrChange>
        </w:rPr>
        <w:t xml:space="preserve"> </w:t>
      </w:r>
      <w:del w:id="8060" w:author="Supreet Mathaun" w:date="2021-09-23T17:06:00Z">
        <w:r w:rsidRPr="00FA08E1" w:rsidDel="00BB354D">
          <w:rPr>
            <w:bCs/>
            <w:rPrChange w:id="8061" w:author="Ritu Kamra" w:date="2021-09-27T20:08:00Z">
              <w:rPr>
                <w:rFonts w:ascii="Verdana" w:hAnsi="Verdana"/>
                <w:bCs/>
              </w:rPr>
            </w:rPrChange>
          </w:rPr>
          <w:delText xml:space="preserve">following </w:delText>
        </w:r>
      </w:del>
      <w:ins w:id="8062" w:author="Supreet Mathaun" w:date="2021-09-23T17:06:00Z">
        <w:r w:rsidR="00BB354D" w:rsidRPr="00FA08E1">
          <w:rPr>
            <w:bCs/>
            <w:rPrChange w:id="8063" w:author="Ritu Kamra" w:date="2021-09-27T20:08:00Z">
              <w:rPr>
                <w:rFonts w:ascii="Verdana" w:hAnsi="Verdana"/>
                <w:bCs/>
              </w:rPr>
            </w:rPrChange>
          </w:rPr>
          <w:t xml:space="preserve">followed by </w:t>
        </w:r>
      </w:ins>
      <w:r w:rsidRPr="00FA08E1">
        <w:rPr>
          <w:bCs/>
          <w:rPrChange w:id="8064" w:author="Ritu Kamra" w:date="2021-09-27T20:08:00Z">
            <w:rPr>
              <w:rFonts w:ascii="Verdana" w:hAnsi="Verdana"/>
              <w:bCs/>
            </w:rPr>
          </w:rPrChange>
        </w:rPr>
        <w:t xml:space="preserve">escalating demand </w:t>
      </w:r>
      <w:del w:id="8065" w:author="Supreet Mathaun" w:date="2021-09-23T17:06:00Z">
        <w:r w:rsidRPr="00FA08E1" w:rsidDel="00BB354D">
          <w:rPr>
            <w:bCs/>
            <w:rPrChange w:id="8066" w:author="Ritu Kamra" w:date="2021-09-27T20:08:00Z">
              <w:rPr>
                <w:rFonts w:ascii="Verdana" w:hAnsi="Verdana"/>
                <w:bCs/>
              </w:rPr>
            </w:rPrChange>
          </w:rPr>
          <w:delText xml:space="preserve">of </w:delText>
        </w:r>
      </w:del>
      <w:ins w:id="8067" w:author="Supreet Mathaun" w:date="2021-09-23T17:06:00Z">
        <w:r w:rsidR="00BB354D" w:rsidRPr="00FA08E1">
          <w:rPr>
            <w:bCs/>
            <w:rPrChange w:id="8068" w:author="Ritu Kamra" w:date="2021-09-27T20:08:00Z">
              <w:rPr>
                <w:rFonts w:ascii="Verdana" w:hAnsi="Verdana"/>
                <w:bCs/>
              </w:rPr>
            </w:rPrChange>
          </w:rPr>
          <w:t xml:space="preserve">for </w:t>
        </w:r>
      </w:ins>
      <w:r w:rsidRPr="00FA08E1">
        <w:rPr>
          <w:bCs/>
          <w:rPrChange w:id="8069" w:author="Ritu Kamra" w:date="2021-09-27T20:08:00Z">
            <w:rPr>
              <w:rFonts w:ascii="Verdana" w:hAnsi="Verdana"/>
              <w:bCs/>
            </w:rPr>
          </w:rPrChange>
        </w:rPr>
        <w:t xml:space="preserve">epoxy resin across the region for various applications </w:t>
      </w:r>
      <w:ins w:id="8070" w:author="Supreet Mathaun" w:date="2021-09-23T17:06:00Z">
        <w:r w:rsidR="00BB354D" w:rsidRPr="00FA08E1">
          <w:rPr>
            <w:bCs/>
            <w:rPrChange w:id="8071" w:author="Ritu Kamra" w:date="2021-09-27T20:08:00Z">
              <w:rPr>
                <w:rFonts w:ascii="Verdana" w:hAnsi="Verdana"/>
                <w:bCs/>
              </w:rPr>
            </w:rPrChange>
          </w:rPr>
          <w:t xml:space="preserve">and </w:t>
        </w:r>
      </w:ins>
      <w:r w:rsidRPr="00FA08E1">
        <w:rPr>
          <w:bCs/>
          <w:rPrChange w:id="8072" w:author="Ritu Kamra" w:date="2021-09-27T20:08:00Z">
            <w:rPr>
              <w:rFonts w:ascii="Verdana" w:hAnsi="Verdana"/>
              <w:bCs/>
            </w:rPr>
          </w:rPrChange>
        </w:rPr>
        <w:t>most importantly</w:t>
      </w:r>
      <w:ins w:id="8073" w:author="Supreet Mathaun" w:date="2021-09-23T17:06:00Z">
        <w:r w:rsidR="00BB354D" w:rsidRPr="00FA08E1">
          <w:rPr>
            <w:bCs/>
            <w:rPrChange w:id="8074" w:author="Ritu Kamra" w:date="2021-09-27T20:08:00Z">
              <w:rPr>
                <w:rFonts w:ascii="Verdana" w:hAnsi="Verdana"/>
                <w:bCs/>
              </w:rPr>
            </w:rPrChange>
          </w:rPr>
          <w:t>,</w:t>
        </w:r>
      </w:ins>
      <w:r w:rsidRPr="00FA08E1">
        <w:rPr>
          <w:bCs/>
          <w:rPrChange w:id="8075" w:author="Ritu Kamra" w:date="2021-09-27T20:08:00Z">
            <w:rPr>
              <w:rFonts w:ascii="Verdana" w:hAnsi="Verdana"/>
              <w:bCs/>
            </w:rPr>
          </w:rPrChange>
        </w:rPr>
        <w:t xml:space="preserve"> for adhesive and coating applications in </w:t>
      </w:r>
      <w:ins w:id="8076" w:author="Supreet Mathaun" w:date="2021-09-23T17:06:00Z">
        <w:r w:rsidR="00BB354D" w:rsidRPr="00FA08E1">
          <w:rPr>
            <w:bCs/>
            <w:rPrChange w:id="8077" w:author="Ritu Kamra" w:date="2021-09-27T20:08:00Z">
              <w:rPr>
                <w:rFonts w:ascii="Verdana" w:hAnsi="Verdana"/>
                <w:bCs/>
              </w:rPr>
            </w:rPrChange>
          </w:rPr>
          <w:t xml:space="preserve">the </w:t>
        </w:r>
      </w:ins>
      <w:r w:rsidRPr="00FA08E1">
        <w:rPr>
          <w:bCs/>
          <w:rPrChange w:id="8078" w:author="Ritu Kamra" w:date="2021-09-27T20:08:00Z">
            <w:rPr>
              <w:rFonts w:ascii="Verdana" w:hAnsi="Verdana"/>
              <w:bCs/>
            </w:rPr>
          </w:rPrChange>
        </w:rPr>
        <w:t>construction sector.</w:t>
      </w:r>
    </w:p>
    <w:p w14:paraId="2D1A2DEF" w14:textId="11F50E3A" w:rsidR="00587138" w:rsidDel="00FA08E1" w:rsidRDefault="00587138">
      <w:pPr>
        <w:pStyle w:val="BodyText"/>
        <w:spacing w:before="162" w:line="360" w:lineRule="auto"/>
        <w:ind w:right="-91"/>
        <w:jc w:val="both"/>
        <w:rPr>
          <w:del w:id="8079" w:author="Dilip Kumar" w:date="2021-09-25T12:06:00Z"/>
          <w:rFonts w:ascii="Verdana" w:hAnsi="Verdana"/>
          <w:bCs/>
        </w:rPr>
      </w:pPr>
      <w:r w:rsidRPr="006B1989">
        <w:rPr>
          <w:rFonts w:ascii="Verdana" w:hAnsi="Verdana"/>
          <w:bCs/>
        </w:rPr>
        <w:t xml:space="preserve">  </w:t>
      </w:r>
    </w:p>
    <w:p w14:paraId="012F8ABC" w14:textId="77777777" w:rsidR="00FA08E1" w:rsidRPr="006B1989" w:rsidRDefault="00FA08E1" w:rsidP="00587138">
      <w:pPr>
        <w:pStyle w:val="BodyText"/>
        <w:spacing w:before="162" w:line="360" w:lineRule="auto"/>
        <w:ind w:right="-91"/>
        <w:jc w:val="both"/>
        <w:rPr>
          <w:ins w:id="8080" w:author="Ritu Kamra" w:date="2021-09-27T20:08:00Z"/>
          <w:rFonts w:ascii="Verdana" w:hAnsi="Verdana"/>
          <w:bCs/>
        </w:rPr>
      </w:pPr>
    </w:p>
    <w:p w14:paraId="02949C6E" w14:textId="6A160B6E" w:rsidR="00587138" w:rsidRDefault="005858C1">
      <w:pPr>
        <w:pStyle w:val="BodyText"/>
        <w:spacing w:before="162" w:line="360" w:lineRule="auto"/>
        <w:ind w:right="-91"/>
        <w:jc w:val="both"/>
        <w:rPr>
          <w:bCs/>
        </w:rPr>
        <w:pPrChange w:id="8081" w:author="Dilip Kumar" w:date="2021-09-25T12:06:00Z">
          <w:pPr>
            <w:pStyle w:val="BodyText"/>
            <w:spacing w:before="162" w:line="480" w:lineRule="auto"/>
            <w:ind w:right="-90"/>
            <w:jc w:val="both"/>
          </w:pPr>
        </w:pPrChange>
      </w:pPr>
      <w:del w:id="8082" w:author="Ritu Kamra" w:date="2021-09-27T19:11:00Z">
        <w:r>
          <w:rPr>
            <w:noProof/>
          </w:rPr>
          <w:pict w14:anchorId="5BC9DC52">
            <v:shape id="_x0000_s1734" type="#_x0000_t202" style="position:absolute;left:0;text-align:left;margin-left:152.6pt;margin-top:227.8pt;width:203.8pt;height:15.75pt;z-index:2522531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" filled="f" stroked="f">
              <v:textbox style="mso-fit-shape-to-text:t">
                <w:txbxContent>
                  <w:p w14:paraId="5D48A95C" w14:textId="77777777" w:rsidR="00587138" w:rsidRPr="006F6D2F" w:rsidRDefault="00587138" w:rsidP="00587138">
                    <w:pPr>
                      <w:jc w:val="right"/>
                      <w:textAlignment w:val="baseline"/>
                      <w:rPr>
                        <w:rFonts w:ascii="Verdana" w:eastAsia="Verdana" w:hAnsi="Verdana" w:cs="Verdana"/>
                        <w:i/>
                        <w:iCs/>
                        <w:color w:val="000000" w:themeColor="text1"/>
                        <w:kern w:val="24"/>
                        <w:sz w:val="12"/>
                        <w:szCs w:val="12"/>
                      </w:rPr>
                    </w:pPr>
                    <w:r w:rsidRPr="006F6D2F">
                      <w:rPr>
                        <w:rFonts w:ascii="Verdana" w:eastAsia="Verdana" w:hAnsi="Verdana" w:cs="Verdana"/>
                        <w:i/>
                        <w:iCs/>
                        <w:color w:val="000000" w:themeColor="text1"/>
                        <w:kern w:val="24"/>
                        <w:sz w:val="12"/>
                        <w:szCs w:val="12"/>
                      </w:rPr>
                      <w:t>Source: UNEP, Frankfurt School-UNEP Centre</w:t>
                    </w:r>
                  </w:p>
                </w:txbxContent>
              </v:textbox>
              <w10:wrap anchorx="margin"/>
            </v:shape>
          </w:pict>
        </w:r>
      </w:del>
    </w:p>
    <w:p w14:paraId="1A41CB54" w14:textId="21E93EE8" w:rsidR="00587138" w:rsidRDefault="005858C1" w:rsidP="00587138">
      <w:pPr>
        <w:pStyle w:val="BodyText"/>
        <w:spacing w:before="162" w:line="480" w:lineRule="auto"/>
        <w:ind w:right="-90"/>
        <w:jc w:val="both"/>
        <w:rPr>
          <w:bCs/>
        </w:rPr>
      </w:pPr>
      <w:r>
        <w:rPr>
          <w:noProof/>
        </w:rPr>
        <w:pict w14:anchorId="50171E10">
          <v:shape id="_x0000_s1733" type="#_x0000_t202" style="position:absolute;left:0;text-align:left;margin-left:-12pt;margin-top:20.25pt;width:514.5pt;height:39.75pt;z-index:25225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" filled="f" stroked="f">
            <v:textbox>
              <w:txbxContent>
                <w:p w14:paraId="47960E1B" w14:textId="4FCF207E" w:rsidR="00587138" w:rsidRPr="0077196C" w:rsidRDefault="00587138" w:rsidP="00587138">
                  <w:pPr>
                    <w:pStyle w:val="BodyText"/>
                    <w:spacing w:before="162" w:line="480" w:lineRule="auto"/>
                    <w:ind w:right="-90"/>
                    <w:jc w:val="both"/>
                    <w:rPr>
                      <w:rFonts w:ascii="Verdana" w:eastAsia="Verdana" w:hAnsi="Verdana"/>
                      <w:b/>
                      <w:bCs/>
                      <w:color w:val="000000" w:themeColor="text1"/>
                      <w:kern w:val="24"/>
                      <w:sz w:val="20"/>
                      <w:szCs w:val="20"/>
                      <w:lang w:val="en-IN"/>
                    </w:rPr>
                  </w:pPr>
                  <w:r w:rsidRPr="0077196C">
                    <w:rPr>
                      <w:rFonts w:ascii="Verdana" w:eastAsia="Verdana" w:hAnsi="Verdana"/>
                      <w:b/>
                      <w:bCs/>
                      <w:color w:val="000000" w:themeColor="text1"/>
                      <w:kern w:val="24"/>
                      <w:sz w:val="20"/>
                      <w:szCs w:val="20"/>
                      <w:lang w:val="en-IN"/>
                    </w:rPr>
                    <w:t xml:space="preserve">Table </w:t>
                  </w:r>
                  <w:ins w:id="8083" w:author="Ritu Kamra" w:date="2021-09-27T16:56:00Z">
                    <w:r w:rsidR="00AD5BD7">
                      <w:rPr>
                        <w:rFonts w:ascii="Verdana" w:eastAsia="Verdana" w:hAnsi="Verdana"/>
                        <w:b/>
                        <w:bCs/>
                        <w:color w:val="000000" w:themeColor="text1"/>
                        <w:kern w:val="24"/>
                        <w:sz w:val="20"/>
                        <w:szCs w:val="20"/>
                        <w:lang w:val="en-IN"/>
                      </w:rPr>
                      <w:t>3</w:t>
                    </w:r>
                  </w:ins>
                  <w:del w:id="8084" w:author="Ritu Kamra" w:date="2021-09-27T16:56:00Z">
                    <w:r w:rsidRPr="0077196C" w:rsidDel="00AD5BD7">
                      <w:rPr>
                        <w:rFonts w:ascii="Verdana" w:eastAsia="Verdana" w:hAnsi="Verdana"/>
                        <w:b/>
                        <w:bCs/>
                        <w:color w:val="000000" w:themeColor="text1"/>
                        <w:kern w:val="24"/>
                        <w:sz w:val="20"/>
                        <w:szCs w:val="20"/>
                        <w:lang w:val="en-IN"/>
                      </w:rPr>
                      <w:delText>2</w:delText>
                    </w:r>
                  </w:del>
                  <w:r w:rsidRPr="0077196C">
                    <w:rPr>
                      <w:rFonts w:ascii="Verdana" w:eastAsia="Verdana" w:hAnsi="Verdana"/>
                      <w:b/>
                      <w:bCs/>
                      <w:color w:val="000000" w:themeColor="text1"/>
                      <w:kern w:val="24"/>
                      <w:sz w:val="20"/>
                      <w:szCs w:val="20"/>
                      <w:lang w:val="en-IN"/>
                    </w:rPr>
                    <w:t xml:space="preserve">: Global </w:t>
                  </w:r>
                  <w:r>
                    <w:rPr>
                      <w:rFonts w:ascii="Verdana" w:eastAsia="Verdana" w:hAnsi="Verdana"/>
                      <w:b/>
                      <w:bCs/>
                      <w:color w:val="000000" w:themeColor="text1"/>
                      <w:kern w:val="24"/>
                      <w:sz w:val="20"/>
                      <w:szCs w:val="20"/>
                      <w:lang w:val="en-IN"/>
                    </w:rPr>
                    <w:t>Epoxy Resin</w:t>
                  </w:r>
                  <w:r w:rsidRPr="0077196C">
                    <w:rPr>
                      <w:rFonts w:ascii="Verdana" w:eastAsia="Verdana" w:hAnsi="Verdana"/>
                      <w:b/>
                      <w:bCs/>
                      <w:color w:val="000000" w:themeColor="text1"/>
                      <w:kern w:val="24"/>
                      <w:sz w:val="20"/>
                      <w:szCs w:val="20"/>
                      <w:lang w:val="en-IN"/>
                    </w:rPr>
                    <w:t xml:space="preserve"> Production, By Company (Thousand Tonnes), 2015-2030F</w:t>
                  </w:r>
                </w:p>
              </w:txbxContent>
            </v:textbox>
            <w10:wrap anchorx="margin"/>
          </v:shape>
        </w:pict>
      </w:r>
      <w:r>
        <w:rPr>
          <w:noProof/>
        </w:rPr>
        <w:pict w14:anchorId="04572795">
          <v:shape id="_x0000_s1732" type="#_x0000_t202" style="position:absolute;left:0;text-align:left;margin-left:-3.55pt;margin-top:-8.2pt;width:503.05pt;height:22.95pt;z-index:25226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" filled="f" stroked="f">
            <v:textbox style="mso-fit-shape-to-text:t">
              <w:txbxContent>
                <w:p w14:paraId="62A7F9EC" w14:textId="77777777" w:rsidR="00587138" w:rsidRPr="0077196C" w:rsidRDefault="00587138" w:rsidP="00587138">
                  <w:pPr>
                    <w:pStyle w:val="BodyText"/>
                    <w:spacing w:before="162" w:line="480" w:lineRule="auto"/>
                    <w:ind w:right="-90"/>
                    <w:jc w:val="both"/>
                    <w:rPr>
                      <w:rFonts w:ascii="Verdana" w:eastAsia="Verdana" w:hAnsi="Verdana"/>
                      <w:b/>
                      <w:bCs/>
                      <w:color w:val="000000" w:themeColor="text1"/>
                      <w:kern w:val="24"/>
                      <w:sz w:val="20"/>
                      <w:szCs w:val="20"/>
                      <w:lang w:val="en-IN"/>
                    </w:rPr>
                  </w:pPr>
                  <w:r w:rsidRPr="0077196C">
                    <w:rPr>
                      <w:rFonts w:ascii="Verdana" w:eastAsia="Verdana" w:hAnsi="Verdana"/>
                      <w:b/>
                      <w:bCs/>
                      <w:color w:val="000000" w:themeColor="text1"/>
                      <w:kern w:val="24"/>
                      <w:sz w:val="20"/>
                      <w:szCs w:val="20"/>
                      <w:lang w:val="en-IN"/>
                    </w:rPr>
                    <w:t>3.1.2. Production By Company</w:t>
                  </w:r>
                </w:p>
              </w:txbxContent>
            </v:textbox>
            <w10:wrap anchorx="margin"/>
          </v:shape>
        </w:pict>
      </w:r>
    </w:p>
    <w:p w14:paraId="6922252A" w14:textId="5D2BD4ED" w:rsidR="00587138" w:rsidRDefault="00587138" w:rsidP="00587138">
      <w:pPr>
        <w:pStyle w:val="BodyText"/>
        <w:spacing w:before="162" w:line="480" w:lineRule="auto"/>
        <w:ind w:right="-90"/>
        <w:jc w:val="both"/>
        <w:rPr>
          <w:ins w:id="8085" w:author="Hardik Malhotra" w:date="2021-09-30T19:33:00Z"/>
          <w:bCs/>
        </w:rPr>
      </w:pPr>
    </w:p>
    <w:tbl>
      <w:tblPr>
        <w:tblW w:w="102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8086" w:author="Hardik Malhotra" w:date="2021-09-30T22:46:00Z">
          <w:tblPr>
            <w:tblW w:w="100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5068"/>
        <w:gridCol w:w="1039"/>
        <w:gridCol w:w="1039"/>
        <w:gridCol w:w="1039"/>
        <w:gridCol w:w="1039"/>
        <w:gridCol w:w="1039"/>
        <w:tblGridChange w:id="8087">
          <w:tblGrid>
            <w:gridCol w:w="4944"/>
            <w:gridCol w:w="1014"/>
            <w:gridCol w:w="1014"/>
            <w:gridCol w:w="1014"/>
            <w:gridCol w:w="1014"/>
            <w:gridCol w:w="1014"/>
          </w:tblGrid>
        </w:tblGridChange>
      </w:tblGrid>
      <w:tr w:rsidR="001848B0" w:rsidRPr="001848B0" w14:paraId="144BA5B2" w14:textId="77777777" w:rsidTr="00E17238">
        <w:trPr>
          <w:trHeight w:val="304"/>
          <w:ins w:id="8088" w:author="Hardik Malhotra" w:date="2021-09-30T19:33:00Z"/>
          <w:trPrChange w:id="8089" w:author="Hardik Malhotra" w:date="2021-09-30T22:46:00Z">
            <w:trPr>
              <w:trHeight w:val="304"/>
            </w:trPr>
          </w:trPrChange>
        </w:trPr>
        <w:tc>
          <w:tcPr>
            <w:tcW w:w="5068" w:type="dxa"/>
            <w:shd w:val="clear" w:color="auto" w:fill="C00000"/>
            <w:noWrap/>
            <w:vAlign w:val="bottom"/>
            <w:hideMark/>
            <w:tcPrChange w:id="8090" w:author="Hardik Malhotra" w:date="2021-09-30T22:46:00Z">
              <w:tcPr>
                <w:tcW w:w="4944" w:type="dxa"/>
                <w:shd w:val="clear" w:color="000000" w:fill="FFFFFF"/>
                <w:noWrap/>
                <w:vAlign w:val="bottom"/>
                <w:hideMark/>
              </w:tcPr>
            </w:tcPrChange>
          </w:tcPr>
          <w:p w14:paraId="531D2605" w14:textId="77777777" w:rsidR="001848B0" w:rsidRPr="00E17238" w:rsidRDefault="001848B0" w:rsidP="008D1091">
            <w:pPr>
              <w:spacing w:after="0" w:line="240" w:lineRule="auto"/>
              <w:jc w:val="center"/>
              <w:rPr>
                <w:ins w:id="8091" w:author="Hardik Malhotra" w:date="2021-09-30T19:33:00Z"/>
                <w:rFonts w:ascii="Verdana" w:eastAsia="Times New Roman" w:hAnsi="Verdana" w:cs="Times New Roman"/>
                <w:b/>
                <w:bCs/>
                <w:color w:val="FFFFFF" w:themeColor="background1"/>
                <w:sz w:val="18"/>
                <w:szCs w:val="18"/>
                <w:lang w:val="en-US"/>
                <w:rPrChange w:id="8092" w:author="Hardik Malhotra" w:date="2021-09-30T22:46:00Z">
                  <w:rPr>
                    <w:ins w:id="8093" w:author="Hardik Malhotra" w:date="2021-09-30T19:33:00Z"/>
                    <w:rFonts w:ascii="Calibri" w:eastAsia="Times New Roman" w:hAnsi="Calibri" w:cs="Times New Roman"/>
                    <w:color w:val="000000"/>
                    <w:lang w:val="en-US"/>
                  </w:rPr>
                </w:rPrChange>
              </w:rPr>
              <w:pPrChange w:id="8094" w:author="Hardik Malhotra" w:date="2021-09-30T21:35:00Z">
                <w:pPr>
                  <w:spacing w:after="0" w:line="240" w:lineRule="auto"/>
                </w:pPr>
              </w:pPrChange>
            </w:pPr>
            <w:ins w:id="8095" w:author="Hardik Malhotra" w:date="2021-09-30T19:33:00Z">
              <w:r w:rsidRPr="00E17238">
                <w:rPr>
                  <w:rFonts w:ascii="Verdana" w:eastAsia="Times New Roman" w:hAnsi="Verdana" w:cs="Times New Roman"/>
                  <w:b/>
                  <w:bCs/>
                  <w:color w:val="FFFFFF" w:themeColor="background1"/>
                  <w:sz w:val="18"/>
                  <w:szCs w:val="18"/>
                  <w:lang w:val="en-US"/>
                  <w:rPrChange w:id="8096" w:author="Hardik Malhotra" w:date="2021-09-30T22:46:00Z">
                    <w:rPr>
                      <w:rFonts w:ascii="Calibri" w:eastAsia="Times New Roman" w:hAnsi="Calibri" w:cs="Times New Roman"/>
                      <w:color w:val="000000"/>
                      <w:lang w:val="en-US"/>
                    </w:rPr>
                  </w:rPrChange>
                </w:rPr>
                <w:t>Company</w:t>
              </w:r>
            </w:ins>
          </w:p>
        </w:tc>
        <w:tc>
          <w:tcPr>
            <w:tcW w:w="1039" w:type="dxa"/>
            <w:shd w:val="clear" w:color="auto" w:fill="C00000"/>
            <w:noWrap/>
            <w:vAlign w:val="bottom"/>
            <w:hideMark/>
            <w:tcPrChange w:id="8097" w:author="Hardik Malhotra" w:date="2021-09-30T22:46:00Z">
              <w:tcPr>
                <w:tcW w:w="1014" w:type="dxa"/>
                <w:shd w:val="clear" w:color="000000" w:fill="FFFFFF"/>
                <w:noWrap/>
                <w:vAlign w:val="bottom"/>
                <w:hideMark/>
              </w:tcPr>
            </w:tcPrChange>
          </w:tcPr>
          <w:p w14:paraId="20486855" w14:textId="77777777" w:rsidR="001848B0" w:rsidRPr="00E17238" w:rsidRDefault="001848B0" w:rsidP="008D1091">
            <w:pPr>
              <w:spacing w:after="0" w:line="240" w:lineRule="auto"/>
              <w:jc w:val="center"/>
              <w:rPr>
                <w:ins w:id="8098" w:author="Hardik Malhotra" w:date="2021-09-30T19:33:00Z"/>
                <w:rFonts w:ascii="Verdana" w:eastAsia="Times New Roman" w:hAnsi="Verdana" w:cs="Times New Roman"/>
                <w:b/>
                <w:bCs/>
                <w:color w:val="FFFFFF" w:themeColor="background1"/>
                <w:sz w:val="18"/>
                <w:szCs w:val="18"/>
                <w:lang w:val="en-US"/>
                <w:rPrChange w:id="8099" w:author="Hardik Malhotra" w:date="2021-09-30T22:46:00Z">
                  <w:rPr>
                    <w:ins w:id="8100" w:author="Hardik Malhotra" w:date="2021-09-30T19:33:00Z"/>
                    <w:rFonts w:ascii="Calibri" w:eastAsia="Times New Roman" w:hAnsi="Calibri" w:cs="Times New Roman"/>
                    <w:color w:val="000000"/>
                    <w:lang w:val="en-US"/>
                  </w:rPr>
                </w:rPrChange>
              </w:rPr>
              <w:pPrChange w:id="8101" w:author="Hardik Malhotra" w:date="2021-09-30T21:35:00Z">
                <w:pPr>
                  <w:spacing w:after="0" w:line="240" w:lineRule="auto"/>
                  <w:jc w:val="right"/>
                </w:pPr>
              </w:pPrChange>
            </w:pPr>
            <w:ins w:id="8102" w:author="Hardik Malhotra" w:date="2021-09-30T19:33:00Z">
              <w:r w:rsidRPr="00E17238">
                <w:rPr>
                  <w:rFonts w:ascii="Verdana" w:eastAsia="Times New Roman" w:hAnsi="Verdana" w:cs="Times New Roman"/>
                  <w:b/>
                  <w:bCs/>
                  <w:color w:val="FFFFFF" w:themeColor="background1"/>
                  <w:sz w:val="18"/>
                  <w:szCs w:val="18"/>
                  <w:lang w:val="en-US"/>
                  <w:rPrChange w:id="8103" w:author="Hardik Malhotra" w:date="2021-09-30T22:46:00Z">
                    <w:rPr>
                      <w:rFonts w:ascii="Calibri" w:eastAsia="Times New Roman" w:hAnsi="Calibri" w:cs="Times New Roman"/>
                      <w:color w:val="000000"/>
                      <w:lang w:val="en-US"/>
                    </w:rPr>
                  </w:rPrChange>
                </w:rPr>
                <w:t>2015</w:t>
              </w:r>
            </w:ins>
          </w:p>
        </w:tc>
        <w:tc>
          <w:tcPr>
            <w:tcW w:w="1039" w:type="dxa"/>
            <w:shd w:val="clear" w:color="auto" w:fill="C00000"/>
            <w:noWrap/>
            <w:vAlign w:val="bottom"/>
            <w:hideMark/>
            <w:tcPrChange w:id="8104" w:author="Hardik Malhotra" w:date="2021-09-30T22:46:00Z">
              <w:tcPr>
                <w:tcW w:w="1014" w:type="dxa"/>
                <w:shd w:val="clear" w:color="000000" w:fill="FFFFFF"/>
                <w:noWrap/>
                <w:vAlign w:val="bottom"/>
                <w:hideMark/>
              </w:tcPr>
            </w:tcPrChange>
          </w:tcPr>
          <w:p w14:paraId="14D7488B" w14:textId="77777777" w:rsidR="001848B0" w:rsidRPr="00E17238" w:rsidRDefault="001848B0" w:rsidP="008D1091">
            <w:pPr>
              <w:spacing w:after="0" w:line="240" w:lineRule="auto"/>
              <w:jc w:val="center"/>
              <w:rPr>
                <w:ins w:id="8105" w:author="Hardik Malhotra" w:date="2021-09-30T19:33:00Z"/>
                <w:rFonts w:ascii="Verdana" w:eastAsia="Times New Roman" w:hAnsi="Verdana" w:cs="Times New Roman"/>
                <w:b/>
                <w:bCs/>
                <w:color w:val="FFFFFF" w:themeColor="background1"/>
                <w:sz w:val="18"/>
                <w:szCs w:val="18"/>
                <w:lang w:val="en-US"/>
                <w:rPrChange w:id="8106" w:author="Hardik Malhotra" w:date="2021-09-30T22:46:00Z">
                  <w:rPr>
                    <w:ins w:id="8107" w:author="Hardik Malhotra" w:date="2021-09-30T19:33:00Z"/>
                    <w:rFonts w:ascii="Calibri" w:eastAsia="Times New Roman" w:hAnsi="Calibri" w:cs="Times New Roman"/>
                    <w:color w:val="000000"/>
                    <w:lang w:val="en-US"/>
                  </w:rPr>
                </w:rPrChange>
              </w:rPr>
              <w:pPrChange w:id="8108" w:author="Hardik Malhotra" w:date="2021-09-30T21:35:00Z">
                <w:pPr>
                  <w:spacing w:after="0" w:line="240" w:lineRule="auto"/>
                  <w:jc w:val="right"/>
                </w:pPr>
              </w:pPrChange>
            </w:pPr>
            <w:ins w:id="8109" w:author="Hardik Malhotra" w:date="2021-09-30T19:33:00Z">
              <w:r w:rsidRPr="00E17238">
                <w:rPr>
                  <w:rFonts w:ascii="Verdana" w:eastAsia="Times New Roman" w:hAnsi="Verdana" w:cs="Times New Roman"/>
                  <w:b/>
                  <w:bCs/>
                  <w:color w:val="FFFFFF" w:themeColor="background1"/>
                  <w:sz w:val="18"/>
                  <w:szCs w:val="18"/>
                  <w:lang w:val="en-US"/>
                  <w:rPrChange w:id="8110" w:author="Hardik Malhotra" w:date="2021-09-30T22:46:00Z">
                    <w:rPr>
                      <w:rFonts w:ascii="Calibri" w:eastAsia="Times New Roman" w:hAnsi="Calibri" w:cs="Times New Roman"/>
                      <w:color w:val="000000"/>
                      <w:lang w:val="en-US"/>
                    </w:rPr>
                  </w:rPrChange>
                </w:rPr>
                <w:t>2020</w:t>
              </w:r>
            </w:ins>
          </w:p>
        </w:tc>
        <w:tc>
          <w:tcPr>
            <w:tcW w:w="1039" w:type="dxa"/>
            <w:shd w:val="clear" w:color="auto" w:fill="C00000"/>
            <w:noWrap/>
            <w:vAlign w:val="bottom"/>
            <w:hideMark/>
            <w:tcPrChange w:id="8111" w:author="Hardik Malhotra" w:date="2021-09-30T22:46:00Z">
              <w:tcPr>
                <w:tcW w:w="1014" w:type="dxa"/>
                <w:shd w:val="clear" w:color="000000" w:fill="FFFFFF"/>
                <w:noWrap/>
                <w:vAlign w:val="bottom"/>
                <w:hideMark/>
              </w:tcPr>
            </w:tcPrChange>
          </w:tcPr>
          <w:p w14:paraId="2206B0CC" w14:textId="77777777" w:rsidR="001848B0" w:rsidRPr="00E17238" w:rsidRDefault="001848B0" w:rsidP="008D1091">
            <w:pPr>
              <w:spacing w:after="0" w:line="240" w:lineRule="auto"/>
              <w:jc w:val="center"/>
              <w:rPr>
                <w:ins w:id="8112" w:author="Hardik Malhotra" w:date="2021-09-30T19:33:00Z"/>
                <w:rFonts w:ascii="Verdana" w:eastAsia="Times New Roman" w:hAnsi="Verdana" w:cs="Times New Roman"/>
                <w:b/>
                <w:bCs/>
                <w:color w:val="FFFFFF" w:themeColor="background1"/>
                <w:sz w:val="18"/>
                <w:szCs w:val="18"/>
                <w:lang w:val="en-US"/>
                <w:rPrChange w:id="8113" w:author="Hardik Malhotra" w:date="2021-09-30T22:46:00Z">
                  <w:rPr>
                    <w:ins w:id="8114" w:author="Hardik Malhotra" w:date="2021-09-30T19:33:00Z"/>
                    <w:rFonts w:ascii="Calibri" w:eastAsia="Times New Roman" w:hAnsi="Calibri" w:cs="Times New Roman"/>
                    <w:color w:val="000000"/>
                    <w:lang w:val="en-US"/>
                  </w:rPr>
                </w:rPrChange>
              </w:rPr>
              <w:pPrChange w:id="8115" w:author="Hardik Malhotra" w:date="2021-09-30T21:35:00Z">
                <w:pPr>
                  <w:spacing w:after="0" w:line="240" w:lineRule="auto"/>
                </w:pPr>
              </w:pPrChange>
            </w:pPr>
            <w:ins w:id="8116" w:author="Hardik Malhotra" w:date="2021-09-30T19:33:00Z">
              <w:r w:rsidRPr="00E17238">
                <w:rPr>
                  <w:rFonts w:ascii="Verdana" w:eastAsia="Times New Roman" w:hAnsi="Verdana" w:cs="Times New Roman"/>
                  <w:b/>
                  <w:bCs/>
                  <w:color w:val="FFFFFF" w:themeColor="background1"/>
                  <w:sz w:val="18"/>
                  <w:szCs w:val="18"/>
                  <w:lang w:val="en-US"/>
                  <w:rPrChange w:id="8117" w:author="Hardik Malhotra" w:date="2021-09-30T22:46:00Z">
                    <w:rPr>
                      <w:rFonts w:ascii="Calibri" w:eastAsia="Times New Roman" w:hAnsi="Calibri" w:cs="Times New Roman"/>
                      <w:color w:val="000000"/>
                      <w:lang w:val="en-US"/>
                    </w:rPr>
                  </w:rPrChange>
                </w:rPr>
                <w:t>2021E</w:t>
              </w:r>
            </w:ins>
          </w:p>
        </w:tc>
        <w:tc>
          <w:tcPr>
            <w:tcW w:w="1039" w:type="dxa"/>
            <w:shd w:val="clear" w:color="auto" w:fill="C00000"/>
            <w:noWrap/>
            <w:vAlign w:val="bottom"/>
            <w:hideMark/>
            <w:tcPrChange w:id="8118" w:author="Hardik Malhotra" w:date="2021-09-30T22:46:00Z">
              <w:tcPr>
                <w:tcW w:w="1014" w:type="dxa"/>
                <w:shd w:val="clear" w:color="000000" w:fill="FFFFFF"/>
                <w:noWrap/>
                <w:vAlign w:val="bottom"/>
                <w:hideMark/>
              </w:tcPr>
            </w:tcPrChange>
          </w:tcPr>
          <w:p w14:paraId="75B953B4" w14:textId="77777777" w:rsidR="001848B0" w:rsidRPr="00E17238" w:rsidRDefault="001848B0" w:rsidP="008D1091">
            <w:pPr>
              <w:spacing w:after="0" w:line="240" w:lineRule="auto"/>
              <w:jc w:val="center"/>
              <w:rPr>
                <w:ins w:id="8119" w:author="Hardik Malhotra" w:date="2021-09-30T19:33:00Z"/>
                <w:rFonts w:ascii="Verdana" w:eastAsia="Times New Roman" w:hAnsi="Verdana" w:cs="Times New Roman"/>
                <w:b/>
                <w:bCs/>
                <w:color w:val="FFFFFF" w:themeColor="background1"/>
                <w:sz w:val="18"/>
                <w:szCs w:val="18"/>
                <w:lang w:val="en-US"/>
                <w:rPrChange w:id="8120" w:author="Hardik Malhotra" w:date="2021-09-30T22:46:00Z">
                  <w:rPr>
                    <w:ins w:id="8121" w:author="Hardik Malhotra" w:date="2021-09-30T19:33:00Z"/>
                    <w:rFonts w:ascii="Calibri" w:eastAsia="Times New Roman" w:hAnsi="Calibri" w:cs="Times New Roman"/>
                    <w:color w:val="000000"/>
                    <w:lang w:val="en-US"/>
                  </w:rPr>
                </w:rPrChange>
              </w:rPr>
              <w:pPrChange w:id="8122" w:author="Hardik Malhotra" w:date="2021-09-30T21:35:00Z">
                <w:pPr>
                  <w:spacing w:after="0" w:line="240" w:lineRule="auto"/>
                </w:pPr>
              </w:pPrChange>
            </w:pPr>
            <w:ins w:id="8123" w:author="Hardik Malhotra" w:date="2021-09-30T19:33:00Z">
              <w:r w:rsidRPr="00E17238">
                <w:rPr>
                  <w:rFonts w:ascii="Verdana" w:eastAsia="Times New Roman" w:hAnsi="Verdana" w:cs="Times New Roman"/>
                  <w:b/>
                  <w:bCs/>
                  <w:color w:val="FFFFFF" w:themeColor="background1"/>
                  <w:sz w:val="18"/>
                  <w:szCs w:val="18"/>
                  <w:lang w:val="en-US"/>
                  <w:rPrChange w:id="8124" w:author="Hardik Malhotra" w:date="2021-09-30T22:46:00Z">
                    <w:rPr>
                      <w:rFonts w:ascii="Calibri" w:eastAsia="Times New Roman" w:hAnsi="Calibri" w:cs="Times New Roman"/>
                      <w:color w:val="000000"/>
                      <w:lang w:val="en-US"/>
                    </w:rPr>
                  </w:rPrChange>
                </w:rPr>
                <w:t>2025F</w:t>
              </w:r>
            </w:ins>
          </w:p>
        </w:tc>
        <w:tc>
          <w:tcPr>
            <w:tcW w:w="1039" w:type="dxa"/>
            <w:shd w:val="clear" w:color="auto" w:fill="C00000"/>
            <w:noWrap/>
            <w:vAlign w:val="bottom"/>
            <w:hideMark/>
            <w:tcPrChange w:id="8125" w:author="Hardik Malhotra" w:date="2021-09-30T22:46:00Z">
              <w:tcPr>
                <w:tcW w:w="1014" w:type="dxa"/>
                <w:shd w:val="clear" w:color="000000" w:fill="FFFFFF"/>
                <w:noWrap/>
                <w:vAlign w:val="bottom"/>
                <w:hideMark/>
              </w:tcPr>
            </w:tcPrChange>
          </w:tcPr>
          <w:p w14:paraId="61CD192C" w14:textId="77777777" w:rsidR="001848B0" w:rsidRPr="00E17238" w:rsidRDefault="001848B0" w:rsidP="008D1091">
            <w:pPr>
              <w:spacing w:after="0" w:line="240" w:lineRule="auto"/>
              <w:jc w:val="center"/>
              <w:rPr>
                <w:ins w:id="8126" w:author="Hardik Malhotra" w:date="2021-09-30T19:33:00Z"/>
                <w:rFonts w:ascii="Verdana" w:eastAsia="Times New Roman" w:hAnsi="Verdana" w:cs="Times New Roman"/>
                <w:b/>
                <w:bCs/>
                <w:color w:val="FFFFFF" w:themeColor="background1"/>
                <w:sz w:val="18"/>
                <w:szCs w:val="18"/>
                <w:lang w:val="en-US"/>
                <w:rPrChange w:id="8127" w:author="Hardik Malhotra" w:date="2021-09-30T22:46:00Z">
                  <w:rPr>
                    <w:ins w:id="8128" w:author="Hardik Malhotra" w:date="2021-09-30T19:33:00Z"/>
                    <w:rFonts w:ascii="Calibri" w:eastAsia="Times New Roman" w:hAnsi="Calibri" w:cs="Times New Roman"/>
                    <w:color w:val="000000"/>
                    <w:lang w:val="en-US"/>
                  </w:rPr>
                </w:rPrChange>
              </w:rPr>
              <w:pPrChange w:id="8129" w:author="Hardik Malhotra" w:date="2021-09-30T21:35:00Z">
                <w:pPr>
                  <w:spacing w:after="0" w:line="240" w:lineRule="auto"/>
                </w:pPr>
              </w:pPrChange>
            </w:pPr>
            <w:ins w:id="8130" w:author="Hardik Malhotra" w:date="2021-09-30T19:33:00Z">
              <w:r w:rsidRPr="00E17238">
                <w:rPr>
                  <w:rFonts w:ascii="Verdana" w:eastAsia="Times New Roman" w:hAnsi="Verdana" w:cs="Times New Roman"/>
                  <w:b/>
                  <w:bCs/>
                  <w:color w:val="FFFFFF" w:themeColor="background1"/>
                  <w:sz w:val="18"/>
                  <w:szCs w:val="18"/>
                  <w:lang w:val="en-US"/>
                  <w:rPrChange w:id="8131" w:author="Hardik Malhotra" w:date="2021-09-30T22:46:00Z">
                    <w:rPr>
                      <w:rFonts w:ascii="Calibri" w:eastAsia="Times New Roman" w:hAnsi="Calibri" w:cs="Times New Roman"/>
                      <w:color w:val="000000"/>
                      <w:lang w:val="en-US"/>
                    </w:rPr>
                  </w:rPrChange>
                </w:rPr>
                <w:t>2030F</w:t>
              </w:r>
            </w:ins>
          </w:p>
        </w:tc>
      </w:tr>
      <w:tr w:rsidR="005F21EC" w:rsidRPr="001848B0" w14:paraId="5477A608" w14:textId="77777777" w:rsidTr="001848B0">
        <w:trPr>
          <w:trHeight w:val="304"/>
          <w:ins w:id="8132" w:author="Hardik Malhotra" w:date="2021-09-30T19:33:00Z"/>
          <w:trPrChange w:id="8133" w:author="Hardik Malhotra" w:date="2021-09-30T19:39:00Z">
            <w:trPr>
              <w:trHeight w:val="304"/>
            </w:trPr>
          </w:trPrChange>
        </w:trPr>
        <w:tc>
          <w:tcPr>
            <w:tcW w:w="5068" w:type="dxa"/>
            <w:shd w:val="clear" w:color="000000" w:fill="FFFFFF"/>
            <w:noWrap/>
            <w:vAlign w:val="bottom"/>
            <w:hideMark/>
            <w:tcPrChange w:id="8134" w:author="Hardik Malhotra" w:date="2021-09-30T19:39:00Z">
              <w:tcPr>
                <w:tcW w:w="4944" w:type="dxa"/>
                <w:shd w:val="clear" w:color="000000" w:fill="FFFFFF"/>
                <w:noWrap/>
                <w:vAlign w:val="bottom"/>
                <w:hideMark/>
              </w:tcPr>
            </w:tcPrChange>
          </w:tcPr>
          <w:p w14:paraId="3520690B" w14:textId="77777777" w:rsidR="005F21EC" w:rsidRPr="001848B0" w:rsidRDefault="005F21EC" w:rsidP="005F21EC">
            <w:pPr>
              <w:spacing w:after="0" w:line="240" w:lineRule="auto"/>
              <w:rPr>
                <w:ins w:id="8135" w:author="Hardik Malhotra" w:date="2021-09-30T19:33:00Z"/>
                <w:rFonts w:ascii="Verdana" w:eastAsia="Times New Roman" w:hAnsi="Verdana" w:cs="Times New Roman"/>
                <w:color w:val="000000"/>
                <w:sz w:val="18"/>
                <w:szCs w:val="18"/>
                <w:lang w:val="en-US"/>
                <w:rPrChange w:id="8136" w:author="Hardik Malhotra" w:date="2021-09-30T19:36:00Z">
                  <w:rPr>
                    <w:ins w:id="8137" w:author="Hardik Malhotra" w:date="2021-09-30T19:33:00Z"/>
                    <w:rFonts w:ascii="Calibri" w:eastAsia="Times New Roman" w:hAnsi="Calibri" w:cs="Times New Roman"/>
                    <w:color w:val="000000"/>
                    <w:lang w:val="en-US"/>
                  </w:rPr>
                </w:rPrChange>
              </w:rPr>
            </w:pPr>
            <w:ins w:id="8138" w:author="Hardik Malhotra" w:date="2021-09-30T19:33:00Z">
              <w:r w:rsidRPr="001848B0">
                <w:rPr>
                  <w:rFonts w:ascii="Verdana" w:eastAsia="Times New Roman" w:hAnsi="Verdana" w:cs="Times New Roman"/>
                  <w:color w:val="000000"/>
                  <w:sz w:val="18"/>
                  <w:szCs w:val="18"/>
                  <w:lang w:val="en-US"/>
                  <w:rPrChange w:id="8139" w:author="Hardik Malhotra" w:date="2021-09-30T19:36:00Z">
                    <w:rPr>
                      <w:rFonts w:ascii="Calibri" w:eastAsia="Times New Roman" w:hAnsi="Calibri" w:cs="Times New Roman"/>
                      <w:color w:val="000000"/>
                      <w:lang w:val="en-US"/>
                    </w:rPr>
                  </w:rPrChange>
                </w:rPr>
                <w:t>Olin Corporation</w:t>
              </w:r>
            </w:ins>
          </w:p>
        </w:tc>
        <w:tc>
          <w:tcPr>
            <w:tcW w:w="1039" w:type="dxa"/>
            <w:shd w:val="clear" w:color="000000" w:fill="FFFFFF"/>
            <w:noWrap/>
            <w:vAlign w:val="bottom"/>
            <w:hideMark/>
            <w:tcPrChange w:id="8140" w:author="Hardik Malhotra" w:date="2021-09-30T19:39:00Z">
              <w:tcPr>
                <w:tcW w:w="1014" w:type="dxa"/>
                <w:shd w:val="clear" w:color="000000" w:fill="FFFFFF"/>
                <w:noWrap/>
                <w:vAlign w:val="bottom"/>
                <w:hideMark/>
              </w:tcPr>
            </w:tcPrChange>
          </w:tcPr>
          <w:p w14:paraId="376A9A7F" w14:textId="23394031" w:rsidR="005F21EC" w:rsidRPr="005F21EC" w:rsidRDefault="005F21EC" w:rsidP="005F21EC">
            <w:pPr>
              <w:spacing w:after="0" w:line="240" w:lineRule="auto"/>
              <w:jc w:val="center"/>
              <w:rPr>
                <w:ins w:id="8141" w:author="Hardik Malhotra" w:date="2021-09-30T19:33:00Z"/>
                <w:rFonts w:ascii="Verdana" w:eastAsia="Times New Roman" w:hAnsi="Verdana" w:cs="Times New Roman"/>
                <w:color w:val="000000"/>
                <w:sz w:val="18"/>
                <w:szCs w:val="18"/>
                <w:lang w:val="en-US"/>
                <w:rPrChange w:id="8142" w:author="Hardik Malhotra" w:date="2021-09-30T21:48:00Z">
                  <w:rPr>
                    <w:ins w:id="8143" w:author="Hardik Malhotra" w:date="2021-09-30T19:33:00Z"/>
                    <w:rFonts w:ascii="Calibri" w:eastAsia="Times New Roman" w:hAnsi="Calibri" w:cs="Times New Roman"/>
                    <w:color w:val="000000"/>
                    <w:lang w:val="en-US"/>
                  </w:rPr>
                </w:rPrChange>
              </w:rPr>
              <w:pPrChange w:id="8144" w:author="Hardik Malhotra" w:date="2021-09-30T21:48:00Z">
                <w:pPr>
                  <w:spacing w:after="0" w:line="240" w:lineRule="auto"/>
                  <w:jc w:val="right"/>
                </w:pPr>
              </w:pPrChange>
            </w:pPr>
            <w:ins w:id="8145" w:author="Hardik Malhotra" w:date="2021-09-30T21:48:00Z">
              <w:r w:rsidRPr="005F21EC">
                <w:rPr>
                  <w:rFonts w:ascii="Verdana" w:hAnsi="Verdana"/>
                  <w:color w:val="000000"/>
                  <w:sz w:val="18"/>
                  <w:szCs w:val="18"/>
                  <w:rPrChange w:id="8146" w:author="Hardik Malhotra" w:date="2021-09-30T21:48:00Z">
                    <w:rPr>
                      <w:rFonts w:ascii="Calibri" w:hAnsi="Calibri"/>
                      <w:color w:val="000000"/>
                    </w:rPr>
                  </w:rPrChange>
                </w:rPr>
                <w:t>324</w:t>
              </w:r>
            </w:ins>
          </w:p>
        </w:tc>
        <w:tc>
          <w:tcPr>
            <w:tcW w:w="1039" w:type="dxa"/>
            <w:shd w:val="clear" w:color="000000" w:fill="FFFFFF"/>
            <w:noWrap/>
            <w:vAlign w:val="bottom"/>
            <w:hideMark/>
            <w:tcPrChange w:id="8147" w:author="Hardik Malhotra" w:date="2021-09-30T19:39:00Z">
              <w:tcPr>
                <w:tcW w:w="1014" w:type="dxa"/>
                <w:shd w:val="clear" w:color="000000" w:fill="FFFFFF"/>
                <w:noWrap/>
                <w:vAlign w:val="bottom"/>
                <w:hideMark/>
              </w:tcPr>
            </w:tcPrChange>
          </w:tcPr>
          <w:p w14:paraId="0FB5C944" w14:textId="1C78D7D0" w:rsidR="005F21EC" w:rsidRPr="005F21EC" w:rsidRDefault="005F21EC" w:rsidP="005F21EC">
            <w:pPr>
              <w:spacing w:after="0" w:line="240" w:lineRule="auto"/>
              <w:jc w:val="center"/>
              <w:rPr>
                <w:ins w:id="8148" w:author="Hardik Malhotra" w:date="2021-09-30T19:33:00Z"/>
                <w:rFonts w:ascii="Verdana" w:eastAsia="Times New Roman" w:hAnsi="Verdana" w:cs="Times New Roman"/>
                <w:color w:val="000000"/>
                <w:sz w:val="18"/>
                <w:szCs w:val="18"/>
                <w:lang w:val="en-US"/>
                <w:rPrChange w:id="8149" w:author="Hardik Malhotra" w:date="2021-09-30T21:48:00Z">
                  <w:rPr>
                    <w:ins w:id="8150" w:author="Hardik Malhotra" w:date="2021-09-30T19:33:00Z"/>
                    <w:rFonts w:ascii="Calibri" w:eastAsia="Times New Roman" w:hAnsi="Calibri" w:cs="Times New Roman"/>
                    <w:color w:val="000000"/>
                    <w:lang w:val="en-US"/>
                  </w:rPr>
                </w:rPrChange>
              </w:rPr>
              <w:pPrChange w:id="8151" w:author="Hardik Malhotra" w:date="2021-09-30T21:48:00Z">
                <w:pPr>
                  <w:spacing w:after="0" w:line="240" w:lineRule="auto"/>
                  <w:jc w:val="right"/>
                </w:pPr>
              </w:pPrChange>
            </w:pPr>
            <w:ins w:id="8152" w:author="Hardik Malhotra" w:date="2021-09-30T21:48:00Z">
              <w:r w:rsidRPr="005F21EC">
                <w:rPr>
                  <w:rFonts w:ascii="Verdana" w:hAnsi="Verdana"/>
                  <w:color w:val="000000"/>
                  <w:sz w:val="18"/>
                  <w:szCs w:val="18"/>
                  <w:rPrChange w:id="8153" w:author="Hardik Malhotra" w:date="2021-09-30T21:48:00Z">
                    <w:rPr>
                      <w:rFonts w:ascii="Calibri" w:hAnsi="Calibri"/>
                      <w:color w:val="000000"/>
                    </w:rPr>
                  </w:rPrChange>
                </w:rPr>
                <w:t>337</w:t>
              </w:r>
            </w:ins>
          </w:p>
        </w:tc>
        <w:tc>
          <w:tcPr>
            <w:tcW w:w="1039" w:type="dxa"/>
            <w:shd w:val="clear" w:color="000000" w:fill="FFFFFF"/>
            <w:noWrap/>
            <w:vAlign w:val="bottom"/>
            <w:hideMark/>
            <w:tcPrChange w:id="8154" w:author="Hardik Malhotra" w:date="2021-09-30T19:39:00Z">
              <w:tcPr>
                <w:tcW w:w="1014" w:type="dxa"/>
                <w:shd w:val="clear" w:color="000000" w:fill="FFFFFF"/>
                <w:noWrap/>
                <w:vAlign w:val="bottom"/>
                <w:hideMark/>
              </w:tcPr>
            </w:tcPrChange>
          </w:tcPr>
          <w:p w14:paraId="4BF6E1FC" w14:textId="7B321B15" w:rsidR="005F21EC" w:rsidRPr="005F21EC" w:rsidRDefault="005F21EC" w:rsidP="005F21EC">
            <w:pPr>
              <w:spacing w:after="0" w:line="240" w:lineRule="auto"/>
              <w:jc w:val="center"/>
              <w:rPr>
                <w:ins w:id="8155" w:author="Hardik Malhotra" w:date="2021-09-30T19:33:00Z"/>
                <w:rFonts w:ascii="Verdana" w:eastAsia="Times New Roman" w:hAnsi="Verdana" w:cs="Times New Roman"/>
                <w:color w:val="000000"/>
                <w:sz w:val="18"/>
                <w:szCs w:val="18"/>
                <w:lang w:val="en-US"/>
                <w:rPrChange w:id="8156" w:author="Hardik Malhotra" w:date="2021-09-30T21:48:00Z">
                  <w:rPr>
                    <w:ins w:id="8157" w:author="Hardik Malhotra" w:date="2021-09-30T19:33:00Z"/>
                    <w:rFonts w:ascii="Calibri" w:eastAsia="Times New Roman" w:hAnsi="Calibri" w:cs="Times New Roman"/>
                    <w:color w:val="000000"/>
                    <w:lang w:val="en-US"/>
                  </w:rPr>
                </w:rPrChange>
              </w:rPr>
              <w:pPrChange w:id="8158" w:author="Hardik Malhotra" w:date="2021-09-30T21:48:00Z">
                <w:pPr>
                  <w:spacing w:after="0" w:line="240" w:lineRule="auto"/>
                  <w:jc w:val="right"/>
                </w:pPr>
              </w:pPrChange>
            </w:pPr>
            <w:ins w:id="8159" w:author="Hardik Malhotra" w:date="2021-09-30T21:48:00Z">
              <w:r w:rsidRPr="005F21EC">
                <w:rPr>
                  <w:rFonts w:ascii="Verdana" w:hAnsi="Verdana"/>
                  <w:color w:val="000000"/>
                  <w:sz w:val="18"/>
                  <w:szCs w:val="18"/>
                  <w:rPrChange w:id="8160" w:author="Hardik Malhotra" w:date="2021-09-30T21:48:00Z">
                    <w:rPr>
                      <w:rFonts w:ascii="Calibri" w:hAnsi="Calibri"/>
                      <w:color w:val="000000"/>
                    </w:rPr>
                  </w:rPrChange>
                </w:rPr>
                <w:t>368</w:t>
              </w:r>
            </w:ins>
          </w:p>
        </w:tc>
        <w:tc>
          <w:tcPr>
            <w:tcW w:w="1039" w:type="dxa"/>
            <w:shd w:val="clear" w:color="000000" w:fill="FFFFFF"/>
            <w:noWrap/>
            <w:vAlign w:val="bottom"/>
            <w:hideMark/>
            <w:tcPrChange w:id="8161" w:author="Hardik Malhotra" w:date="2021-09-30T19:39:00Z">
              <w:tcPr>
                <w:tcW w:w="1014" w:type="dxa"/>
                <w:shd w:val="clear" w:color="000000" w:fill="FFFFFF"/>
                <w:noWrap/>
                <w:vAlign w:val="bottom"/>
                <w:hideMark/>
              </w:tcPr>
            </w:tcPrChange>
          </w:tcPr>
          <w:p w14:paraId="594867CC" w14:textId="30645CDB" w:rsidR="005F21EC" w:rsidRPr="005F21EC" w:rsidRDefault="005F21EC" w:rsidP="005F21EC">
            <w:pPr>
              <w:spacing w:after="0" w:line="240" w:lineRule="auto"/>
              <w:jc w:val="center"/>
              <w:rPr>
                <w:ins w:id="8162" w:author="Hardik Malhotra" w:date="2021-09-30T19:33:00Z"/>
                <w:rFonts w:ascii="Verdana" w:eastAsia="Times New Roman" w:hAnsi="Verdana" w:cs="Times New Roman"/>
                <w:color w:val="000000"/>
                <w:sz w:val="18"/>
                <w:szCs w:val="18"/>
                <w:lang w:val="en-US"/>
                <w:rPrChange w:id="8163" w:author="Hardik Malhotra" w:date="2021-09-30T21:48:00Z">
                  <w:rPr>
                    <w:ins w:id="8164" w:author="Hardik Malhotra" w:date="2021-09-30T19:33:00Z"/>
                    <w:rFonts w:ascii="Calibri" w:eastAsia="Times New Roman" w:hAnsi="Calibri" w:cs="Times New Roman"/>
                    <w:color w:val="000000"/>
                    <w:lang w:val="en-US"/>
                  </w:rPr>
                </w:rPrChange>
              </w:rPr>
              <w:pPrChange w:id="8165" w:author="Hardik Malhotra" w:date="2021-09-30T21:48:00Z">
                <w:pPr>
                  <w:spacing w:after="0" w:line="240" w:lineRule="auto"/>
                  <w:jc w:val="right"/>
                </w:pPr>
              </w:pPrChange>
            </w:pPr>
            <w:ins w:id="8166" w:author="Hardik Malhotra" w:date="2021-09-30T21:48:00Z">
              <w:r w:rsidRPr="005F21EC">
                <w:rPr>
                  <w:rFonts w:ascii="Verdana" w:hAnsi="Verdana"/>
                  <w:color w:val="000000"/>
                  <w:sz w:val="18"/>
                  <w:szCs w:val="18"/>
                  <w:rPrChange w:id="8167" w:author="Hardik Malhotra" w:date="2021-09-30T21:48:00Z">
                    <w:rPr>
                      <w:rFonts w:ascii="Calibri" w:hAnsi="Calibri"/>
                      <w:color w:val="000000"/>
                    </w:rPr>
                  </w:rPrChange>
                </w:rPr>
                <w:t>408</w:t>
              </w:r>
            </w:ins>
          </w:p>
        </w:tc>
        <w:tc>
          <w:tcPr>
            <w:tcW w:w="1039" w:type="dxa"/>
            <w:shd w:val="clear" w:color="000000" w:fill="FFFFFF"/>
            <w:noWrap/>
            <w:vAlign w:val="bottom"/>
            <w:hideMark/>
            <w:tcPrChange w:id="8168" w:author="Hardik Malhotra" w:date="2021-09-30T19:39:00Z">
              <w:tcPr>
                <w:tcW w:w="1014" w:type="dxa"/>
                <w:shd w:val="clear" w:color="000000" w:fill="FFFFFF"/>
                <w:noWrap/>
                <w:vAlign w:val="bottom"/>
                <w:hideMark/>
              </w:tcPr>
            </w:tcPrChange>
          </w:tcPr>
          <w:p w14:paraId="49C2E27D" w14:textId="7D491029" w:rsidR="005F21EC" w:rsidRPr="005F21EC" w:rsidRDefault="005F21EC" w:rsidP="005F21EC">
            <w:pPr>
              <w:spacing w:after="0" w:line="240" w:lineRule="auto"/>
              <w:jc w:val="center"/>
              <w:rPr>
                <w:ins w:id="8169" w:author="Hardik Malhotra" w:date="2021-09-30T19:33:00Z"/>
                <w:rFonts w:ascii="Verdana" w:eastAsia="Times New Roman" w:hAnsi="Verdana" w:cs="Times New Roman"/>
                <w:color w:val="000000"/>
                <w:sz w:val="18"/>
                <w:szCs w:val="18"/>
                <w:lang w:val="en-US"/>
                <w:rPrChange w:id="8170" w:author="Hardik Malhotra" w:date="2021-09-30T21:48:00Z">
                  <w:rPr>
                    <w:ins w:id="8171" w:author="Hardik Malhotra" w:date="2021-09-30T19:33:00Z"/>
                    <w:rFonts w:ascii="Calibri" w:eastAsia="Times New Roman" w:hAnsi="Calibri" w:cs="Times New Roman"/>
                    <w:color w:val="000000"/>
                    <w:lang w:val="en-US"/>
                  </w:rPr>
                </w:rPrChange>
              </w:rPr>
              <w:pPrChange w:id="8172" w:author="Hardik Malhotra" w:date="2021-09-30T21:48:00Z">
                <w:pPr>
                  <w:spacing w:after="0" w:line="240" w:lineRule="auto"/>
                  <w:jc w:val="right"/>
                </w:pPr>
              </w:pPrChange>
            </w:pPr>
            <w:ins w:id="8173" w:author="Hardik Malhotra" w:date="2021-09-30T21:48:00Z">
              <w:r w:rsidRPr="005F21EC">
                <w:rPr>
                  <w:rFonts w:ascii="Verdana" w:hAnsi="Verdana"/>
                  <w:color w:val="000000"/>
                  <w:sz w:val="18"/>
                  <w:szCs w:val="18"/>
                  <w:rPrChange w:id="8174" w:author="Hardik Malhotra" w:date="2021-09-30T21:48:00Z">
                    <w:rPr>
                      <w:rFonts w:ascii="Calibri" w:hAnsi="Calibri"/>
                      <w:color w:val="000000"/>
                    </w:rPr>
                  </w:rPrChange>
                </w:rPr>
                <w:t>442</w:t>
              </w:r>
            </w:ins>
          </w:p>
        </w:tc>
      </w:tr>
      <w:tr w:rsidR="005F21EC" w:rsidRPr="001848B0" w14:paraId="064E381E" w14:textId="77777777" w:rsidTr="001848B0">
        <w:trPr>
          <w:trHeight w:val="304"/>
          <w:ins w:id="8175" w:author="Hardik Malhotra" w:date="2021-09-30T19:33:00Z"/>
          <w:trPrChange w:id="8176" w:author="Hardik Malhotra" w:date="2021-09-30T19:39:00Z">
            <w:trPr>
              <w:trHeight w:val="304"/>
            </w:trPr>
          </w:trPrChange>
        </w:trPr>
        <w:tc>
          <w:tcPr>
            <w:tcW w:w="5068" w:type="dxa"/>
            <w:shd w:val="clear" w:color="000000" w:fill="FFFFFF"/>
            <w:noWrap/>
            <w:vAlign w:val="bottom"/>
            <w:hideMark/>
            <w:tcPrChange w:id="8177" w:author="Hardik Malhotra" w:date="2021-09-30T19:39:00Z">
              <w:tcPr>
                <w:tcW w:w="4944" w:type="dxa"/>
                <w:shd w:val="clear" w:color="000000" w:fill="FFFFFF"/>
                <w:noWrap/>
                <w:vAlign w:val="bottom"/>
                <w:hideMark/>
              </w:tcPr>
            </w:tcPrChange>
          </w:tcPr>
          <w:p w14:paraId="0D296BD5" w14:textId="77777777" w:rsidR="005F21EC" w:rsidRPr="001848B0" w:rsidRDefault="005F21EC" w:rsidP="005F21EC">
            <w:pPr>
              <w:spacing w:after="0" w:line="240" w:lineRule="auto"/>
              <w:rPr>
                <w:ins w:id="8178" w:author="Hardik Malhotra" w:date="2021-09-30T19:33:00Z"/>
                <w:rFonts w:ascii="Verdana" w:eastAsia="Times New Roman" w:hAnsi="Verdana" w:cs="Times New Roman"/>
                <w:color w:val="000000"/>
                <w:sz w:val="18"/>
                <w:szCs w:val="18"/>
                <w:lang w:val="en-US"/>
                <w:rPrChange w:id="8179" w:author="Hardik Malhotra" w:date="2021-09-30T19:36:00Z">
                  <w:rPr>
                    <w:ins w:id="8180" w:author="Hardik Malhotra" w:date="2021-09-30T19:33:00Z"/>
                    <w:rFonts w:ascii="Calibri" w:eastAsia="Times New Roman" w:hAnsi="Calibri" w:cs="Times New Roman"/>
                    <w:color w:val="000000"/>
                    <w:lang w:val="en-US"/>
                  </w:rPr>
                </w:rPrChange>
              </w:rPr>
            </w:pPr>
            <w:ins w:id="8181" w:author="Hardik Malhotra" w:date="2021-09-30T19:33:00Z">
              <w:r w:rsidRPr="001848B0">
                <w:rPr>
                  <w:rFonts w:ascii="Verdana" w:eastAsia="Times New Roman" w:hAnsi="Verdana" w:cs="Times New Roman"/>
                  <w:color w:val="000000"/>
                  <w:sz w:val="18"/>
                  <w:szCs w:val="18"/>
                  <w:lang w:val="en-US"/>
                  <w:rPrChange w:id="8182" w:author="Hardik Malhotra" w:date="2021-09-30T19:36:00Z">
                    <w:rPr>
                      <w:rFonts w:ascii="Calibri" w:eastAsia="Times New Roman" w:hAnsi="Calibri" w:cs="Times New Roman"/>
                      <w:color w:val="000000"/>
                      <w:lang w:val="en-US"/>
                    </w:rPr>
                  </w:rPrChange>
                </w:rPr>
                <w:t>Kukdo Chemical (Kunshan) Co., Ltd.</w:t>
              </w:r>
            </w:ins>
          </w:p>
        </w:tc>
        <w:tc>
          <w:tcPr>
            <w:tcW w:w="1039" w:type="dxa"/>
            <w:shd w:val="clear" w:color="000000" w:fill="FFFFFF"/>
            <w:noWrap/>
            <w:vAlign w:val="bottom"/>
            <w:hideMark/>
            <w:tcPrChange w:id="8183" w:author="Hardik Malhotra" w:date="2021-09-30T19:39:00Z">
              <w:tcPr>
                <w:tcW w:w="1014" w:type="dxa"/>
                <w:shd w:val="clear" w:color="000000" w:fill="FFFFFF"/>
                <w:noWrap/>
                <w:vAlign w:val="bottom"/>
                <w:hideMark/>
              </w:tcPr>
            </w:tcPrChange>
          </w:tcPr>
          <w:p w14:paraId="091A8593" w14:textId="09CFD951" w:rsidR="005F21EC" w:rsidRPr="005F21EC" w:rsidRDefault="005F21EC" w:rsidP="005F21EC">
            <w:pPr>
              <w:spacing w:after="0" w:line="240" w:lineRule="auto"/>
              <w:jc w:val="center"/>
              <w:rPr>
                <w:ins w:id="8184" w:author="Hardik Malhotra" w:date="2021-09-30T19:33:00Z"/>
                <w:rFonts w:ascii="Verdana" w:eastAsia="Times New Roman" w:hAnsi="Verdana" w:cs="Times New Roman"/>
                <w:color w:val="000000"/>
                <w:sz w:val="18"/>
                <w:szCs w:val="18"/>
                <w:lang w:val="en-US"/>
                <w:rPrChange w:id="8185" w:author="Hardik Malhotra" w:date="2021-09-30T21:48:00Z">
                  <w:rPr>
                    <w:ins w:id="8186" w:author="Hardik Malhotra" w:date="2021-09-30T19:33:00Z"/>
                    <w:rFonts w:ascii="Calibri" w:eastAsia="Times New Roman" w:hAnsi="Calibri" w:cs="Times New Roman"/>
                    <w:color w:val="000000"/>
                    <w:lang w:val="en-US"/>
                  </w:rPr>
                </w:rPrChange>
              </w:rPr>
              <w:pPrChange w:id="8187" w:author="Hardik Malhotra" w:date="2021-09-30T21:48:00Z">
                <w:pPr>
                  <w:spacing w:after="0" w:line="240" w:lineRule="auto"/>
                  <w:jc w:val="right"/>
                </w:pPr>
              </w:pPrChange>
            </w:pPr>
            <w:ins w:id="8188" w:author="Hardik Malhotra" w:date="2021-09-30T21:48:00Z">
              <w:r w:rsidRPr="005F21EC">
                <w:rPr>
                  <w:rFonts w:ascii="Verdana" w:hAnsi="Verdana"/>
                  <w:color w:val="000000"/>
                  <w:sz w:val="18"/>
                  <w:szCs w:val="18"/>
                  <w:rPrChange w:id="8189" w:author="Hardik Malhotra" w:date="2021-09-30T21:48:00Z">
                    <w:rPr>
                      <w:rFonts w:ascii="Calibri" w:hAnsi="Calibri"/>
                      <w:color w:val="000000"/>
                    </w:rPr>
                  </w:rPrChange>
                </w:rPr>
                <w:t>187</w:t>
              </w:r>
            </w:ins>
          </w:p>
        </w:tc>
        <w:tc>
          <w:tcPr>
            <w:tcW w:w="1039" w:type="dxa"/>
            <w:shd w:val="clear" w:color="000000" w:fill="FFFFFF"/>
            <w:noWrap/>
            <w:vAlign w:val="bottom"/>
            <w:hideMark/>
            <w:tcPrChange w:id="8190" w:author="Hardik Malhotra" w:date="2021-09-30T19:39:00Z">
              <w:tcPr>
                <w:tcW w:w="1014" w:type="dxa"/>
                <w:shd w:val="clear" w:color="000000" w:fill="FFFFFF"/>
                <w:noWrap/>
                <w:vAlign w:val="bottom"/>
                <w:hideMark/>
              </w:tcPr>
            </w:tcPrChange>
          </w:tcPr>
          <w:p w14:paraId="59831EE9" w14:textId="2F93A349" w:rsidR="005F21EC" w:rsidRPr="005F21EC" w:rsidRDefault="005F21EC" w:rsidP="005F21EC">
            <w:pPr>
              <w:spacing w:after="0" w:line="240" w:lineRule="auto"/>
              <w:jc w:val="center"/>
              <w:rPr>
                <w:ins w:id="8191" w:author="Hardik Malhotra" w:date="2021-09-30T19:33:00Z"/>
                <w:rFonts w:ascii="Verdana" w:eastAsia="Times New Roman" w:hAnsi="Verdana" w:cs="Times New Roman"/>
                <w:color w:val="000000"/>
                <w:sz w:val="18"/>
                <w:szCs w:val="18"/>
                <w:lang w:val="en-US"/>
                <w:rPrChange w:id="8192" w:author="Hardik Malhotra" w:date="2021-09-30T21:48:00Z">
                  <w:rPr>
                    <w:ins w:id="8193" w:author="Hardik Malhotra" w:date="2021-09-30T19:33:00Z"/>
                    <w:rFonts w:ascii="Calibri" w:eastAsia="Times New Roman" w:hAnsi="Calibri" w:cs="Times New Roman"/>
                    <w:color w:val="000000"/>
                    <w:lang w:val="en-US"/>
                  </w:rPr>
                </w:rPrChange>
              </w:rPr>
              <w:pPrChange w:id="8194" w:author="Hardik Malhotra" w:date="2021-09-30T21:48:00Z">
                <w:pPr>
                  <w:spacing w:after="0" w:line="240" w:lineRule="auto"/>
                  <w:jc w:val="right"/>
                </w:pPr>
              </w:pPrChange>
            </w:pPr>
            <w:ins w:id="8195" w:author="Hardik Malhotra" w:date="2021-09-30T21:48:00Z">
              <w:r w:rsidRPr="005F21EC">
                <w:rPr>
                  <w:rFonts w:ascii="Verdana" w:hAnsi="Verdana"/>
                  <w:color w:val="000000"/>
                  <w:sz w:val="18"/>
                  <w:szCs w:val="18"/>
                  <w:rPrChange w:id="8196" w:author="Hardik Malhotra" w:date="2021-09-30T21:48:00Z">
                    <w:rPr>
                      <w:rFonts w:ascii="Calibri" w:hAnsi="Calibri"/>
                      <w:color w:val="000000"/>
                    </w:rPr>
                  </w:rPrChange>
                </w:rPr>
                <w:t>238</w:t>
              </w:r>
            </w:ins>
          </w:p>
        </w:tc>
        <w:tc>
          <w:tcPr>
            <w:tcW w:w="1039" w:type="dxa"/>
            <w:shd w:val="clear" w:color="000000" w:fill="FFFFFF"/>
            <w:noWrap/>
            <w:vAlign w:val="bottom"/>
            <w:hideMark/>
            <w:tcPrChange w:id="8197" w:author="Hardik Malhotra" w:date="2021-09-30T19:39:00Z">
              <w:tcPr>
                <w:tcW w:w="1014" w:type="dxa"/>
                <w:shd w:val="clear" w:color="000000" w:fill="FFFFFF"/>
                <w:noWrap/>
                <w:vAlign w:val="bottom"/>
                <w:hideMark/>
              </w:tcPr>
            </w:tcPrChange>
          </w:tcPr>
          <w:p w14:paraId="1645A790" w14:textId="6D3FEEAB" w:rsidR="005F21EC" w:rsidRPr="005F21EC" w:rsidRDefault="005F21EC" w:rsidP="005F21EC">
            <w:pPr>
              <w:spacing w:after="0" w:line="240" w:lineRule="auto"/>
              <w:jc w:val="center"/>
              <w:rPr>
                <w:ins w:id="8198" w:author="Hardik Malhotra" w:date="2021-09-30T19:33:00Z"/>
                <w:rFonts w:ascii="Verdana" w:eastAsia="Times New Roman" w:hAnsi="Verdana" w:cs="Times New Roman"/>
                <w:color w:val="000000"/>
                <w:sz w:val="18"/>
                <w:szCs w:val="18"/>
                <w:lang w:val="en-US"/>
                <w:rPrChange w:id="8199" w:author="Hardik Malhotra" w:date="2021-09-30T21:48:00Z">
                  <w:rPr>
                    <w:ins w:id="8200" w:author="Hardik Malhotra" w:date="2021-09-30T19:33:00Z"/>
                    <w:rFonts w:ascii="Calibri" w:eastAsia="Times New Roman" w:hAnsi="Calibri" w:cs="Times New Roman"/>
                    <w:color w:val="000000"/>
                    <w:lang w:val="en-US"/>
                  </w:rPr>
                </w:rPrChange>
              </w:rPr>
              <w:pPrChange w:id="8201" w:author="Hardik Malhotra" w:date="2021-09-30T21:48:00Z">
                <w:pPr>
                  <w:spacing w:after="0" w:line="240" w:lineRule="auto"/>
                  <w:jc w:val="right"/>
                </w:pPr>
              </w:pPrChange>
            </w:pPr>
            <w:ins w:id="8202" w:author="Hardik Malhotra" w:date="2021-09-30T21:48:00Z">
              <w:r w:rsidRPr="005F21EC">
                <w:rPr>
                  <w:rFonts w:ascii="Verdana" w:hAnsi="Verdana"/>
                  <w:color w:val="000000"/>
                  <w:sz w:val="18"/>
                  <w:szCs w:val="18"/>
                  <w:rPrChange w:id="8203" w:author="Hardik Malhotra" w:date="2021-09-30T21:48:00Z">
                    <w:rPr>
                      <w:rFonts w:ascii="Calibri" w:hAnsi="Calibri"/>
                      <w:color w:val="000000"/>
                    </w:rPr>
                  </w:rPrChange>
                </w:rPr>
                <w:t>258</w:t>
              </w:r>
            </w:ins>
          </w:p>
        </w:tc>
        <w:tc>
          <w:tcPr>
            <w:tcW w:w="1039" w:type="dxa"/>
            <w:shd w:val="clear" w:color="000000" w:fill="FFFFFF"/>
            <w:noWrap/>
            <w:vAlign w:val="bottom"/>
            <w:hideMark/>
            <w:tcPrChange w:id="8204" w:author="Hardik Malhotra" w:date="2021-09-30T19:39:00Z">
              <w:tcPr>
                <w:tcW w:w="1014" w:type="dxa"/>
                <w:shd w:val="clear" w:color="000000" w:fill="FFFFFF"/>
                <w:noWrap/>
                <w:vAlign w:val="bottom"/>
                <w:hideMark/>
              </w:tcPr>
            </w:tcPrChange>
          </w:tcPr>
          <w:p w14:paraId="093A0DC4" w14:textId="3BE0ECE8" w:rsidR="005F21EC" w:rsidRPr="005F21EC" w:rsidRDefault="005F21EC" w:rsidP="005F21EC">
            <w:pPr>
              <w:spacing w:after="0" w:line="240" w:lineRule="auto"/>
              <w:jc w:val="center"/>
              <w:rPr>
                <w:ins w:id="8205" w:author="Hardik Malhotra" w:date="2021-09-30T19:33:00Z"/>
                <w:rFonts w:ascii="Verdana" w:eastAsia="Times New Roman" w:hAnsi="Verdana" w:cs="Times New Roman"/>
                <w:color w:val="000000"/>
                <w:sz w:val="18"/>
                <w:szCs w:val="18"/>
                <w:lang w:val="en-US"/>
                <w:rPrChange w:id="8206" w:author="Hardik Malhotra" w:date="2021-09-30T21:48:00Z">
                  <w:rPr>
                    <w:ins w:id="8207" w:author="Hardik Malhotra" w:date="2021-09-30T19:33:00Z"/>
                    <w:rFonts w:ascii="Calibri" w:eastAsia="Times New Roman" w:hAnsi="Calibri" w:cs="Times New Roman"/>
                    <w:color w:val="000000"/>
                    <w:lang w:val="en-US"/>
                  </w:rPr>
                </w:rPrChange>
              </w:rPr>
              <w:pPrChange w:id="8208" w:author="Hardik Malhotra" w:date="2021-09-30T21:48:00Z">
                <w:pPr>
                  <w:spacing w:after="0" w:line="240" w:lineRule="auto"/>
                  <w:jc w:val="right"/>
                </w:pPr>
              </w:pPrChange>
            </w:pPr>
            <w:ins w:id="8209" w:author="Hardik Malhotra" w:date="2021-09-30T21:48:00Z">
              <w:r w:rsidRPr="005F21EC">
                <w:rPr>
                  <w:rFonts w:ascii="Verdana" w:hAnsi="Verdana"/>
                  <w:color w:val="000000"/>
                  <w:sz w:val="18"/>
                  <w:szCs w:val="18"/>
                  <w:rPrChange w:id="8210" w:author="Hardik Malhotra" w:date="2021-09-30T21:48:00Z">
                    <w:rPr>
                      <w:rFonts w:ascii="Calibri" w:hAnsi="Calibri"/>
                      <w:color w:val="000000"/>
                    </w:rPr>
                  </w:rPrChange>
                </w:rPr>
                <w:t>262</w:t>
              </w:r>
            </w:ins>
          </w:p>
        </w:tc>
        <w:tc>
          <w:tcPr>
            <w:tcW w:w="1039" w:type="dxa"/>
            <w:shd w:val="clear" w:color="000000" w:fill="FFFFFF"/>
            <w:noWrap/>
            <w:vAlign w:val="bottom"/>
            <w:hideMark/>
            <w:tcPrChange w:id="8211" w:author="Hardik Malhotra" w:date="2021-09-30T19:39:00Z">
              <w:tcPr>
                <w:tcW w:w="1014" w:type="dxa"/>
                <w:shd w:val="clear" w:color="000000" w:fill="FFFFFF"/>
                <w:noWrap/>
                <w:vAlign w:val="bottom"/>
                <w:hideMark/>
              </w:tcPr>
            </w:tcPrChange>
          </w:tcPr>
          <w:p w14:paraId="132ED280" w14:textId="3014E68D" w:rsidR="005F21EC" w:rsidRPr="005F21EC" w:rsidRDefault="005F21EC" w:rsidP="005F21EC">
            <w:pPr>
              <w:spacing w:after="0" w:line="240" w:lineRule="auto"/>
              <w:jc w:val="center"/>
              <w:rPr>
                <w:ins w:id="8212" w:author="Hardik Malhotra" w:date="2021-09-30T19:33:00Z"/>
                <w:rFonts w:ascii="Verdana" w:eastAsia="Times New Roman" w:hAnsi="Verdana" w:cs="Times New Roman"/>
                <w:color w:val="000000"/>
                <w:sz w:val="18"/>
                <w:szCs w:val="18"/>
                <w:lang w:val="en-US"/>
                <w:rPrChange w:id="8213" w:author="Hardik Malhotra" w:date="2021-09-30T21:48:00Z">
                  <w:rPr>
                    <w:ins w:id="8214" w:author="Hardik Malhotra" w:date="2021-09-30T19:33:00Z"/>
                    <w:rFonts w:ascii="Calibri" w:eastAsia="Times New Roman" w:hAnsi="Calibri" w:cs="Times New Roman"/>
                    <w:color w:val="000000"/>
                    <w:lang w:val="en-US"/>
                  </w:rPr>
                </w:rPrChange>
              </w:rPr>
              <w:pPrChange w:id="8215" w:author="Hardik Malhotra" w:date="2021-09-30T21:48:00Z">
                <w:pPr>
                  <w:spacing w:after="0" w:line="240" w:lineRule="auto"/>
                  <w:jc w:val="right"/>
                </w:pPr>
              </w:pPrChange>
            </w:pPr>
            <w:ins w:id="8216" w:author="Hardik Malhotra" w:date="2021-09-30T21:48:00Z">
              <w:r w:rsidRPr="005F21EC">
                <w:rPr>
                  <w:rFonts w:ascii="Verdana" w:hAnsi="Verdana"/>
                  <w:color w:val="000000"/>
                  <w:sz w:val="18"/>
                  <w:szCs w:val="18"/>
                  <w:rPrChange w:id="8217" w:author="Hardik Malhotra" w:date="2021-09-30T21:48:00Z">
                    <w:rPr>
                      <w:rFonts w:ascii="Calibri" w:hAnsi="Calibri"/>
                      <w:color w:val="000000"/>
                    </w:rPr>
                  </w:rPrChange>
                </w:rPr>
                <w:t>291</w:t>
              </w:r>
            </w:ins>
          </w:p>
        </w:tc>
      </w:tr>
      <w:tr w:rsidR="005F21EC" w:rsidRPr="001848B0" w14:paraId="7CA7DAE8" w14:textId="77777777" w:rsidTr="001848B0">
        <w:trPr>
          <w:trHeight w:val="304"/>
          <w:ins w:id="8218" w:author="Hardik Malhotra" w:date="2021-09-30T19:33:00Z"/>
          <w:trPrChange w:id="8219" w:author="Hardik Malhotra" w:date="2021-09-30T19:39:00Z">
            <w:trPr>
              <w:trHeight w:val="304"/>
            </w:trPr>
          </w:trPrChange>
        </w:trPr>
        <w:tc>
          <w:tcPr>
            <w:tcW w:w="5068" w:type="dxa"/>
            <w:shd w:val="clear" w:color="000000" w:fill="FFFFFF"/>
            <w:noWrap/>
            <w:vAlign w:val="bottom"/>
            <w:hideMark/>
            <w:tcPrChange w:id="8220" w:author="Hardik Malhotra" w:date="2021-09-30T19:39:00Z">
              <w:tcPr>
                <w:tcW w:w="4944" w:type="dxa"/>
                <w:shd w:val="clear" w:color="000000" w:fill="FFFFFF"/>
                <w:noWrap/>
                <w:vAlign w:val="bottom"/>
                <w:hideMark/>
              </w:tcPr>
            </w:tcPrChange>
          </w:tcPr>
          <w:p w14:paraId="01CB928C" w14:textId="77777777" w:rsidR="005F21EC" w:rsidRPr="001848B0" w:rsidRDefault="005F21EC" w:rsidP="005F21EC">
            <w:pPr>
              <w:spacing w:after="0" w:line="240" w:lineRule="auto"/>
              <w:rPr>
                <w:ins w:id="8221" w:author="Hardik Malhotra" w:date="2021-09-30T19:33:00Z"/>
                <w:rFonts w:ascii="Verdana" w:eastAsia="Times New Roman" w:hAnsi="Verdana" w:cs="Times New Roman"/>
                <w:color w:val="000000"/>
                <w:sz w:val="18"/>
                <w:szCs w:val="18"/>
                <w:lang w:val="en-US"/>
                <w:rPrChange w:id="8222" w:author="Hardik Malhotra" w:date="2021-09-30T19:36:00Z">
                  <w:rPr>
                    <w:ins w:id="8223" w:author="Hardik Malhotra" w:date="2021-09-30T19:33:00Z"/>
                    <w:rFonts w:ascii="Calibri" w:eastAsia="Times New Roman" w:hAnsi="Calibri" w:cs="Times New Roman"/>
                    <w:color w:val="000000"/>
                    <w:lang w:val="en-US"/>
                  </w:rPr>
                </w:rPrChange>
              </w:rPr>
            </w:pPr>
            <w:ins w:id="8224" w:author="Hardik Malhotra" w:date="2021-09-30T19:33:00Z">
              <w:r w:rsidRPr="001848B0">
                <w:rPr>
                  <w:rFonts w:ascii="Verdana" w:eastAsia="Times New Roman" w:hAnsi="Verdana" w:cs="Times New Roman"/>
                  <w:color w:val="000000"/>
                  <w:sz w:val="18"/>
                  <w:szCs w:val="18"/>
                  <w:lang w:val="en-US"/>
                  <w:rPrChange w:id="8225" w:author="Hardik Malhotra" w:date="2021-09-30T19:36:00Z">
                    <w:rPr>
                      <w:rFonts w:ascii="Calibri" w:eastAsia="Times New Roman" w:hAnsi="Calibri" w:cs="Times New Roman"/>
                      <w:color w:val="000000"/>
                      <w:lang w:val="en-US"/>
                    </w:rPr>
                  </w:rPrChange>
                </w:rPr>
                <w:t>Nan Ya Electronic Material (Kunshan) Co. Ltd.</w:t>
              </w:r>
            </w:ins>
          </w:p>
        </w:tc>
        <w:tc>
          <w:tcPr>
            <w:tcW w:w="1039" w:type="dxa"/>
            <w:shd w:val="clear" w:color="000000" w:fill="FFFFFF"/>
            <w:noWrap/>
            <w:vAlign w:val="bottom"/>
            <w:hideMark/>
            <w:tcPrChange w:id="8226" w:author="Hardik Malhotra" w:date="2021-09-30T19:39:00Z">
              <w:tcPr>
                <w:tcW w:w="1014" w:type="dxa"/>
                <w:shd w:val="clear" w:color="000000" w:fill="FFFFFF"/>
                <w:noWrap/>
                <w:vAlign w:val="bottom"/>
                <w:hideMark/>
              </w:tcPr>
            </w:tcPrChange>
          </w:tcPr>
          <w:p w14:paraId="79C1A872" w14:textId="478177C6" w:rsidR="005F21EC" w:rsidRPr="005F21EC" w:rsidRDefault="005F21EC" w:rsidP="005F21EC">
            <w:pPr>
              <w:spacing w:after="0" w:line="240" w:lineRule="auto"/>
              <w:jc w:val="center"/>
              <w:rPr>
                <w:ins w:id="8227" w:author="Hardik Malhotra" w:date="2021-09-30T19:33:00Z"/>
                <w:rFonts w:ascii="Verdana" w:eastAsia="Times New Roman" w:hAnsi="Verdana" w:cs="Times New Roman"/>
                <w:color w:val="000000"/>
                <w:sz w:val="18"/>
                <w:szCs w:val="18"/>
                <w:lang w:val="en-US"/>
                <w:rPrChange w:id="8228" w:author="Hardik Malhotra" w:date="2021-09-30T21:48:00Z">
                  <w:rPr>
                    <w:ins w:id="8229" w:author="Hardik Malhotra" w:date="2021-09-30T19:33:00Z"/>
                    <w:rFonts w:ascii="Calibri" w:eastAsia="Times New Roman" w:hAnsi="Calibri" w:cs="Times New Roman"/>
                    <w:color w:val="000000"/>
                    <w:lang w:val="en-US"/>
                  </w:rPr>
                </w:rPrChange>
              </w:rPr>
              <w:pPrChange w:id="8230" w:author="Hardik Malhotra" w:date="2021-09-30T21:48:00Z">
                <w:pPr>
                  <w:spacing w:after="0" w:line="240" w:lineRule="auto"/>
                  <w:jc w:val="right"/>
                </w:pPr>
              </w:pPrChange>
            </w:pPr>
            <w:ins w:id="8231" w:author="Hardik Malhotra" w:date="2021-09-30T21:48:00Z">
              <w:r w:rsidRPr="005F21EC">
                <w:rPr>
                  <w:rFonts w:ascii="Verdana" w:hAnsi="Verdana"/>
                  <w:color w:val="000000"/>
                  <w:sz w:val="18"/>
                  <w:szCs w:val="18"/>
                  <w:rPrChange w:id="8232" w:author="Hardik Malhotra" w:date="2021-09-30T21:48:00Z">
                    <w:rPr>
                      <w:rFonts w:ascii="Calibri" w:hAnsi="Calibri"/>
                      <w:color w:val="000000"/>
                    </w:rPr>
                  </w:rPrChange>
                </w:rPr>
                <w:t>201</w:t>
              </w:r>
            </w:ins>
          </w:p>
        </w:tc>
        <w:tc>
          <w:tcPr>
            <w:tcW w:w="1039" w:type="dxa"/>
            <w:shd w:val="clear" w:color="000000" w:fill="FFFFFF"/>
            <w:noWrap/>
            <w:vAlign w:val="bottom"/>
            <w:hideMark/>
            <w:tcPrChange w:id="8233" w:author="Hardik Malhotra" w:date="2021-09-30T19:39:00Z">
              <w:tcPr>
                <w:tcW w:w="1014" w:type="dxa"/>
                <w:shd w:val="clear" w:color="000000" w:fill="FFFFFF"/>
                <w:noWrap/>
                <w:vAlign w:val="bottom"/>
                <w:hideMark/>
              </w:tcPr>
            </w:tcPrChange>
          </w:tcPr>
          <w:p w14:paraId="15682856" w14:textId="49DF4E21" w:rsidR="005F21EC" w:rsidRPr="005F21EC" w:rsidRDefault="005F21EC" w:rsidP="005F21EC">
            <w:pPr>
              <w:spacing w:after="0" w:line="240" w:lineRule="auto"/>
              <w:jc w:val="center"/>
              <w:rPr>
                <w:ins w:id="8234" w:author="Hardik Malhotra" w:date="2021-09-30T19:33:00Z"/>
                <w:rFonts w:ascii="Verdana" w:eastAsia="Times New Roman" w:hAnsi="Verdana" w:cs="Times New Roman"/>
                <w:color w:val="000000"/>
                <w:sz w:val="18"/>
                <w:szCs w:val="18"/>
                <w:lang w:val="en-US"/>
                <w:rPrChange w:id="8235" w:author="Hardik Malhotra" w:date="2021-09-30T21:48:00Z">
                  <w:rPr>
                    <w:ins w:id="8236" w:author="Hardik Malhotra" w:date="2021-09-30T19:33:00Z"/>
                    <w:rFonts w:ascii="Calibri" w:eastAsia="Times New Roman" w:hAnsi="Calibri" w:cs="Times New Roman"/>
                    <w:color w:val="000000"/>
                    <w:lang w:val="en-US"/>
                  </w:rPr>
                </w:rPrChange>
              </w:rPr>
              <w:pPrChange w:id="8237" w:author="Hardik Malhotra" w:date="2021-09-30T21:48:00Z">
                <w:pPr>
                  <w:spacing w:after="0" w:line="240" w:lineRule="auto"/>
                  <w:jc w:val="right"/>
                </w:pPr>
              </w:pPrChange>
            </w:pPr>
            <w:ins w:id="8238" w:author="Hardik Malhotra" w:date="2021-09-30T21:48:00Z">
              <w:r w:rsidRPr="005F21EC">
                <w:rPr>
                  <w:rFonts w:ascii="Verdana" w:hAnsi="Verdana"/>
                  <w:color w:val="000000"/>
                  <w:sz w:val="18"/>
                  <w:szCs w:val="18"/>
                  <w:rPrChange w:id="8239" w:author="Hardik Malhotra" w:date="2021-09-30T21:48:00Z">
                    <w:rPr>
                      <w:rFonts w:ascii="Calibri" w:hAnsi="Calibri"/>
                      <w:color w:val="000000"/>
                    </w:rPr>
                  </w:rPrChange>
                </w:rPr>
                <w:t>204</w:t>
              </w:r>
            </w:ins>
          </w:p>
        </w:tc>
        <w:tc>
          <w:tcPr>
            <w:tcW w:w="1039" w:type="dxa"/>
            <w:shd w:val="clear" w:color="000000" w:fill="FFFFFF"/>
            <w:noWrap/>
            <w:vAlign w:val="bottom"/>
            <w:hideMark/>
            <w:tcPrChange w:id="8240" w:author="Hardik Malhotra" w:date="2021-09-30T19:39:00Z">
              <w:tcPr>
                <w:tcW w:w="1014" w:type="dxa"/>
                <w:shd w:val="clear" w:color="000000" w:fill="FFFFFF"/>
                <w:noWrap/>
                <w:vAlign w:val="bottom"/>
                <w:hideMark/>
              </w:tcPr>
            </w:tcPrChange>
          </w:tcPr>
          <w:p w14:paraId="57E02CA7" w14:textId="23B2738F" w:rsidR="005F21EC" w:rsidRPr="005F21EC" w:rsidRDefault="005F21EC" w:rsidP="005F21EC">
            <w:pPr>
              <w:spacing w:after="0" w:line="240" w:lineRule="auto"/>
              <w:jc w:val="center"/>
              <w:rPr>
                <w:ins w:id="8241" w:author="Hardik Malhotra" w:date="2021-09-30T19:33:00Z"/>
                <w:rFonts w:ascii="Verdana" w:eastAsia="Times New Roman" w:hAnsi="Verdana" w:cs="Times New Roman"/>
                <w:color w:val="000000"/>
                <w:sz w:val="18"/>
                <w:szCs w:val="18"/>
                <w:lang w:val="en-US"/>
                <w:rPrChange w:id="8242" w:author="Hardik Malhotra" w:date="2021-09-30T21:48:00Z">
                  <w:rPr>
                    <w:ins w:id="8243" w:author="Hardik Malhotra" w:date="2021-09-30T19:33:00Z"/>
                    <w:rFonts w:ascii="Calibri" w:eastAsia="Times New Roman" w:hAnsi="Calibri" w:cs="Times New Roman"/>
                    <w:color w:val="000000"/>
                    <w:lang w:val="en-US"/>
                  </w:rPr>
                </w:rPrChange>
              </w:rPr>
              <w:pPrChange w:id="8244" w:author="Hardik Malhotra" w:date="2021-09-30T21:48:00Z">
                <w:pPr>
                  <w:spacing w:after="0" w:line="240" w:lineRule="auto"/>
                  <w:jc w:val="right"/>
                </w:pPr>
              </w:pPrChange>
            </w:pPr>
            <w:ins w:id="8245" w:author="Hardik Malhotra" w:date="2021-09-30T21:48:00Z">
              <w:r w:rsidRPr="005F21EC">
                <w:rPr>
                  <w:rFonts w:ascii="Verdana" w:hAnsi="Verdana"/>
                  <w:color w:val="000000"/>
                  <w:sz w:val="18"/>
                  <w:szCs w:val="18"/>
                  <w:rPrChange w:id="8246" w:author="Hardik Malhotra" w:date="2021-09-30T21:48:00Z">
                    <w:rPr>
                      <w:rFonts w:ascii="Calibri" w:hAnsi="Calibri"/>
                      <w:color w:val="000000"/>
                    </w:rPr>
                  </w:rPrChange>
                </w:rPr>
                <w:t>213</w:t>
              </w:r>
            </w:ins>
          </w:p>
        </w:tc>
        <w:tc>
          <w:tcPr>
            <w:tcW w:w="1039" w:type="dxa"/>
            <w:shd w:val="clear" w:color="000000" w:fill="FFFFFF"/>
            <w:noWrap/>
            <w:vAlign w:val="bottom"/>
            <w:hideMark/>
            <w:tcPrChange w:id="8247" w:author="Hardik Malhotra" w:date="2021-09-30T19:39:00Z">
              <w:tcPr>
                <w:tcW w:w="1014" w:type="dxa"/>
                <w:shd w:val="clear" w:color="000000" w:fill="FFFFFF"/>
                <w:noWrap/>
                <w:vAlign w:val="bottom"/>
                <w:hideMark/>
              </w:tcPr>
            </w:tcPrChange>
          </w:tcPr>
          <w:p w14:paraId="4E1DF276" w14:textId="1F7CD4F2" w:rsidR="005F21EC" w:rsidRPr="005F21EC" w:rsidRDefault="005F21EC" w:rsidP="005F21EC">
            <w:pPr>
              <w:spacing w:after="0" w:line="240" w:lineRule="auto"/>
              <w:jc w:val="center"/>
              <w:rPr>
                <w:ins w:id="8248" w:author="Hardik Malhotra" w:date="2021-09-30T19:33:00Z"/>
                <w:rFonts w:ascii="Verdana" w:eastAsia="Times New Roman" w:hAnsi="Verdana" w:cs="Times New Roman"/>
                <w:color w:val="000000"/>
                <w:sz w:val="18"/>
                <w:szCs w:val="18"/>
                <w:lang w:val="en-US"/>
                <w:rPrChange w:id="8249" w:author="Hardik Malhotra" w:date="2021-09-30T21:48:00Z">
                  <w:rPr>
                    <w:ins w:id="8250" w:author="Hardik Malhotra" w:date="2021-09-30T19:33:00Z"/>
                    <w:rFonts w:ascii="Calibri" w:eastAsia="Times New Roman" w:hAnsi="Calibri" w:cs="Times New Roman"/>
                    <w:color w:val="000000"/>
                    <w:lang w:val="en-US"/>
                  </w:rPr>
                </w:rPrChange>
              </w:rPr>
              <w:pPrChange w:id="8251" w:author="Hardik Malhotra" w:date="2021-09-30T21:48:00Z">
                <w:pPr>
                  <w:spacing w:after="0" w:line="240" w:lineRule="auto"/>
                  <w:jc w:val="right"/>
                </w:pPr>
              </w:pPrChange>
            </w:pPr>
            <w:ins w:id="8252" w:author="Hardik Malhotra" w:date="2021-09-30T21:48:00Z">
              <w:r w:rsidRPr="005F21EC">
                <w:rPr>
                  <w:rFonts w:ascii="Verdana" w:hAnsi="Verdana"/>
                  <w:color w:val="000000"/>
                  <w:sz w:val="18"/>
                  <w:szCs w:val="18"/>
                  <w:rPrChange w:id="8253" w:author="Hardik Malhotra" w:date="2021-09-30T21:48:00Z">
                    <w:rPr>
                      <w:rFonts w:ascii="Calibri" w:hAnsi="Calibri"/>
                      <w:color w:val="000000"/>
                    </w:rPr>
                  </w:rPrChange>
                </w:rPr>
                <w:t>210</w:t>
              </w:r>
            </w:ins>
          </w:p>
        </w:tc>
        <w:tc>
          <w:tcPr>
            <w:tcW w:w="1039" w:type="dxa"/>
            <w:shd w:val="clear" w:color="000000" w:fill="FFFFFF"/>
            <w:noWrap/>
            <w:vAlign w:val="bottom"/>
            <w:hideMark/>
            <w:tcPrChange w:id="8254" w:author="Hardik Malhotra" w:date="2021-09-30T19:39:00Z">
              <w:tcPr>
                <w:tcW w:w="1014" w:type="dxa"/>
                <w:shd w:val="clear" w:color="000000" w:fill="FFFFFF"/>
                <w:noWrap/>
                <w:vAlign w:val="bottom"/>
                <w:hideMark/>
              </w:tcPr>
            </w:tcPrChange>
          </w:tcPr>
          <w:p w14:paraId="6DEB7301" w14:textId="5132392D" w:rsidR="005F21EC" w:rsidRPr="005F21EC" w:rsidRDefault="005F21EC" w:rsidP="005F21EC">
            <w:pPr>
              <w:spacing w:after="0" w:line="240" w:lineRule="auto"/>
              <w:jc w:val="center"/>
              <w:rPr>
                <w:ins w:id="8255" w:author="Hardik Malhotra" w:date="2021-09-30T19:33:00Z"/>
                <w:rFonts w:ascii="Verdana" w:eastAsia="Times New Roman" w:hAnsi="Verdana" w:cs="Times New Roman"/>
                <w:color w:val="000000"/>
                <w:sz w:val="18"/>
                <w:szCs w:val="18"/>
                <w:lang w:val="en-US"/>
                <w:rPrChange w:id="8256" w:author="Hardik Malhotra" w:date="2021-09-30T21:48:00Z">
                  <w:rPr>
                    <w:ins w:id="8257" w:author="Hardik Malhotra" w:date="2021-09-30T19:33:00Z"/>
                    <w:rFonts w:ascii="Calibri" w:eastAsia="Times New Roman" w:hAnsi="Calibri" w:cs="Times New Roman"/>
                    <w:color w:val="000000"/>
                    <w:lang w:val="en-US"/>
                  </w:rPr>
                </w:rPrChange>
              </w:rPr>
              <w:pPrChange w:id="8258" w:author="Hardik Malhotra" w:date="2021-09-30T21:48:00Z">
                <w:pPr>
                  <w:spacing w:after="0" w:line="240" w:lineRule="auto"/>
                  <w:jc w:val="right"/>
                </w:pPr>
              </w:pPrChange>
            </w:pPr>
            <w:ins w:id="8259" w:author="Hardik Malhotra" w:date="2021-09-30T21:48:00Z">
              <w:r w:rsidRPr="005F21EC">
                <w:rPr>
                  <w:rFonts w:ascii="Verdana" w:hAnsi="Verdana"/>
                  <w:color w:val="000000"/>
                  <w:sz w:val="18"/>
                  <w:szCs w:val="18"/>
                  <w:rPrChange w:id="8260" w:author="Hardik Malhotra" w:date="2021-09-30T21:48:00Z">
                    <w:rPr>
                      <w:rFonts w:ascii="Calibri" w:hAnsi="Calibri"/>
                      <w:color w:val="000000"/>
                    </w:rPr>
                  </w:rPrChange>
                </w:rPr>
                <w:t>235</w:t>
              </w:r>
            </w:ins>
          </w:p>
        </w:tc>
      </w:tr>
      <w:tr w:rsidR="005F21EC" w:rsidRPr="001848B0" w14:paraId="6247F718" w14:textId="77777777" w:rsidTr="001848B0">
        <w:trPr>
          <w:trHeight w:val="304"/>
          <w:ins w:id="8261" w:author="Hardik Malhotra" w:date="2021-09-30T19:33:00Z"/>
          <w:trPrChange w:id="8262" w:author="Hardik Malhotra" w:date="2021-09-30T19:39:00Z">
            <w:trPr>
              <w:trHeight w:val="304"/>
            </w:trPr>
          </w:trPrChange>
        </w:trPr>
        <w:tc>
          <w:tcPr>
            <w:tcW w:w="5068" w:type="dxa"/>
            <w:shd w:val="clear" w:color="000000" w:fill="FFFFFF"/>
            <w:noWrap/>
            <w:vAlign w:val="bottom"/>
            <w:hideMark/>
            <w:tcPrChange w:id="8263" w:author="Hardik Malhotra" w:date="2021-09-30T19:39:00Z">
              <w:tcPr>
                <w:tcW w:w="4944" w:type="dxa"/>
                <w:shd w:val="clear" w:color="000000" w:fill="FFFFFF"/>
                <w:noWrap/>
                <w:vAlign w:val="bottom"/>
                <w:hideMark/>
              </w:tcPr>
            </w:tcPrChange>
          </w:tcPr>
          <w:p w14:paraId="4E85E5B3" w14:textId="77777777" w:rsidR="005F21EC" w:rsidRPr="001848B0" w:rsidRDefault="005F21EC" w:rsidP="005F21EC">
            <w:pPr>
              <w:spacing w:after="0" w:line="240" w:lineRule="auto"/>
              <w:rPr>
                <w:ins w:id="8264" w:author="Hardik Malhotra" w:date="2021-09-30T19:33:00Z"/>
                <w:rFonts w:ascii="Verdana" w:eastAsia="Times New Roman" w:hAnsi="Verdana" w:cs="Times New Roman"/>
                <w:color w:val="000000"/>
                <w:sz w:val="18"/>
                <w:szCs w:val="18"/>
                <w:lang w:val="en-US"/>
                <w:rPrChange w:id="8265" w:author="Hardik Malhotra" w:date="2021-09-30T19:36:00Z">
                  <w:rPr>
                    <w:ins w:id="8266" w:author="Hardik Malhotra" w:date="2021-09-30T19:33:00Z"/>
                    <w:rFonts w:ascii="Calibri" w:eastAsia="Times New Roman" w:hAnsi="Calibri" w:cs="Times New Roman"/>
                    <w:color w:val="000000"/>
                    <w:lang w:val="en-US"/>
                  </w:rPr>
                </w:rPrChange>
              </w:rPr>
            </w:pPr>
            <w:ins w:id="8267" w:author="Hardik Malhotra" w:date="2021-09-30T19:33:00Z">
              <w:r w:rsidRPr="001848B0">
                <w:rPr>
                  <w:rFonts w:ascii="Verdana" w:eastAsia="Times New Roman" w:hAnsi="Verdana" w:cs="Times New Roman"/>
                  <w:color w:val="000000"/>
                  <w:sz w:val="18"/>
                  <w:szCs w:val="18"/>
                  <w:lang w:val="en-US"/>
                  <w:rPrChange w:id="8268" w:author="Hardik Malhotra" w:date="2021-09-30T19:36:00Z">
                    <w:rPr>
                      <w:rFonts w:ascii="Calibri" w:eastAsia="Times New Roman" w:hAnsi="Calibri" w:cs="Times New Roman"/>
                      <w:color w:val="000000"/>
                      <w:lang w:val="en-US"/>
                    </w:rPr>
                  </w:rPrChange>
                </w:rPr>
                <w:t>Hexion Inc.</w:t>
              </w:r>
            </w:ins>
          </w:p>
        </w:tc>
        <w:tc>
          <w:tcPr>
            <w:tcW w:w="1039" w:type="dxa"/>
            <w:shd w:val="clear" w:color="000000" w:fill="FFFFFF"/>
            <w:noWrap/>
            <w:vAlign w:val="bottom"/>
            <w:hideMark/>
            <w:tcPrChange w:id="8269" w:author="Hardik Malhotra" w:date="2021-09-30T19:39:00Z">
              <w:tcPr>
                <w:tcW w:w="1014" w:type="dxa"/>
                <w:shd w:val="clear" w:color="000000" w:fill="FFFFFF"/>
                <w:noWrap/>
                <w:vAlign w:val="bottom"/>
                <w:hideMark/>
              </w:tcPr>
            </w:tcPrChange>
          </w:tcPr>
          <w:p w14:paraId="01C9E1C4" w14:textId="369C0CB8" w:rsidR="005F21EC" w:rsidRPr="005F21EC" w:rsidRDefault="005F21EC" w:rsidP="005F21EC">
            <w:pPr>
              <w:spacing w:after="0" w:line="240" w:lineRule="auto"/>
              <w:jc w:val="center"/>
              <w:rPr>
                <w:ins w:id="8270" w:author="Hardik Malhotra" w:date="2021-09-30T19:33:00Z"/>
                <w:rFonts w:ascii="Verdana" w:eastAsia="Times New Roman" w:hAnsi="Verdana" w:cs="Times New Roman"/>
                <w:color w:val="000000"/>
                <w:sz w:val="18"/>
                <w:szCs w:val="18"/>
                <w:lang w:val="en-US"/>
                <w:rPrChange w:id="8271" w:author="Hardik Malhotra" w:date="2021-09-30T21:48:00Z">
                  <w:rPr>
                    <w:ins w:id="8272" w:author="Hardik Malhotra" w:date="2021-09-30T19:33:00Z"/>
                    <w:rFonts w:ascii="Calibri" w:eastAsia="Times New Roman" w:hAnsi="Calibri" w:cs="Times New Roman"/>
                    <w:color w:val="000000"/>
                    <w:lang w:val="en-US"/>
                  </w:rPr>
                </w:rPrChange>
              </w:rPr>
              <w:pPrChange w:id="8273" w:author="Hardik Malhotra" w:date="2021-09-30T21:48:00Z">
                <w:pPr>
                  <w:spacing w:after="0" w:line="240" w:lineRule="auto"/>
                  <w:jc w:val="right"/>
                </w:pPr>
              </w:pPrChange>
            </w:pPr>
            <w:ins w:id="8274" w:author="Hardik Malhotra" w:date="2021-09-30T21:48:00Z">
              <w:r w:rsidRPr="005F21EC">
                <w:rPr>
                  <w:rFonts w:ascii="Verdana" w:hAnsi="Verdana"/>
                  <w:color w:val="000000"/>
                  <w:sz w:val="18"/>
                  <w:szCs w:val="18"/>
                  <w:rPrChange w:id="8275" w:author="Hardik Malhotra" w:date="2021-09-30T21:48:00Z">
                    <w:rPr>
                      <w:rFonts w:ascii="Calibri" w:hAnsi="Calibri"/>
                      <w:color w:val="000000"/>
                    </w:rPr>
                  </w:rPrChange>
                </w:rPr>
                <w:t>160</w:t>
              </w:r>
            </w:ins>
          </w:p>
        </w:tc>
        <w:tc>
          <w:tcPr>
            <w:tcW w:w="1039" w:type="dxa"/>
            <w:shd w:val="clear" w:color="000000" w:fill="FFFFFF"/>
            <w:noWrap/>
            <w:vAlign w:val="bottom"/>
            <w:hideMark/>
            <w:tcPrChange w:id="8276" w:author="Hardik Malhotra" w:date="2021-09-30T19:39:00Z">
              <w:tcPr>
                <w:tcW w:w="1014" w:type="dxa"/>
                <w:shd w:val="clear" w:color="000000" w:fill="FFFFFF"/>
                <w:noWrap/>
                <w:vAlign w:val="bottom"/>
                <w:hideMark/>
              </w:tcPr>
            </w:tcPrChange>
          </w:tcPr>
          <w:p w14:paraId="38E6D899" w14:textId="036D85AC" w:rsidR="005F21EC" w:rsidRPr="005F21EC" w:rsidRDefault="005F21EC" w:rsidP="005F21EC">
            <w:pPr>
              <w:spacing w:after="0" w:line="240" w:lineRule="auto"/>
              <w:jc w:val="center"/>
              <w:rPr>
                <w:ins w:id="8277" w:author="Hardik Malhotra" w:date="2021-09-30T19:33:00Z"/>
                <w:rFonts w:ascii="Verdana" w:eastAsia="Times New Roman" w:hAnsi="Verdana" w:cs="Times New Roman"/>
                <w:color w:val="000000"/>
                <w:sz w:val="18"/>
                <w:szCs w:val="18"/>
                <w:lang w:val="en-US"/>
                <w:rPrChange w:id="8278" w:author="Hardik Malhotra" w:date="2021-09-30T21:48:00Z">
                  <w:rPr>
                    <w:ins w:id="8279" w:author="Hardik Malhotra" w:date="2021-09-30T19:33:00Z"/>
                    <w:rFonts w:ascii="Calibri" w:eastAsia="Times New Roman" w:hAnsi="Calibri" w:cs="Times New Roman"/>
                    <w:color w:val="000000"/>
                    <w:lang w:val="en-US"/>
                  </w:rPr>
                </w:rPrChange>
              </w:rPr>
              <w:pPrChange w:id="8280" w:author="Hardik Malhotra" w:date="2021-09-30T21:48:00Z">
                <w:pPr>
                  <w:spacing w:after="0" w:line="240" w:lineRule="auto"/>
                  <w:jc w:val="right"/>
                </w:pPr>
              </w:pPrChange>
            </w:pPr>
            <w:ins w:id="8281" w:author="Hardik Malhotra" w:date="2021-09-30T21:48:00Z">
              <w:r w:rsidRPr="005F21EC">
                <w:rPr>
                  <w:rFonts w:ascii="Verdana" w:hAnsi="Verdana"/>
                  <w:color w:val="000000"/>
                  <w:sz w:val="18"/>
                  <w:szCs w:val="18"/>
                  <w:rPrChange w:id="8282" w:author="Hardik Malhotra" w:date="2021-09-30T21:48:00Z">
                    <w:rPr>
                      <w:rFonts w:ascii="Calibri" w:hAnsi="Calibri"/>
                      <w:color w:val="000000"/>
                    </w:rPr>
                  </w:rPrChange>
                </w:rPr>
                <w:t>180</w:t>
              </w:r>
            </w:ins>
          </w:p>
        </w:tc>
        <w:tc>
          <w:tcPr>
            <w:tcW w:w="1039" w:type="dxa"/>
            <w:shd w:val="clear" w:color="000000" w:fill="FFFFFF"/>
            <w:noWrap/>
            <w:vAlign w:val="bottom"/>
            <w:hideMark/>
            <w:tcPrChange w:id="8283" w:author="Hardik Malhotra" w:date="2021-09-30T19:39:00Z">
              <w:tcPr>
                <w:tcW w:w="1014" w:type="dxa"/>
                <w:shd w:val="clear" w:color="000000" w:fill="FFFFFF"/>
                <w:noWrap/>
                <w:vAlign w:val="bottom"/>
                <w:hideMark/>
              </w:tcPr>
            </w:tcPrChange>
          </w:tcPr>
          <w:p w14:paraId="0B102880" w14:textId="73A3C44E" w:rsidR="005F21EC" w:rsidRPr="005F21EC" w:rsidRDefault="005F21EC" w:rsidP="005F21EC">
            <w:pPr>
              <w:spacing w:after="0" w:line="240" w:lineRule="auto"/>
              <w:jc w:val="center"/>
              <w:rPr>
                <w:ins w:id="8284" w:author="Hardik Malhotra" w:date="2021-09-30T19:33:00Z"/>
                <w:rFonts w:ascii="Verdana" w:eastAsia="Times New Roman" w:hAnsi="Verdana" w:cs="Times New Roman"/>
                <w:color w:val="000000"/>
                <w:sz w:val="18"/>
                <w:szCs w:val="18"/>
                <w:lang w:val="en-US"/>
                <w:rPrChange w:id="8285" w:author="Hardik Malhotra" w:date="2021-09-30T21:48:00Z">
                  <w:rPr>
                    <w:ins w:id="8286" w:author="Hardik Malhotra" w:date="2021-09-30T19:33:00Z"/>
                    <w:rFonts w:ascii="Calibri" w:eastAsia="Times New Roman" w:hAnsi="Calibri" w:cs="Times New Roman"/>
                    <w:color w:val="000000"/>
                    <w:lang w:val="en-US"/>
                  </w:rPr>
                </w:rPrChange>
              </w:rPr>
              <w:pPrChange w:id="8287" w:author="Hardik Malhotra" w:date="2021-09-30T21:48:00Z">
                <w:pPr>
                  <w:spacing w:after="0" w:line="240" w:lineRule="auto"/>
                  <w:jc w:val="right"/>
                </w:pPr>
              </w:pPrChange>
            </w:pPr>
            <w:ins w:id="8288" w:author="Hardik Malhotra" w:date="2021-09-30T21:48:00Z">
              <w:r w:rsidRPr="005F21EC">
                <w:rPr>
                  <w:rFonts w:ascii="Verdana" w:hAnsi="Verdana"/>
                  <w:color w:val="000000"/>
                  <w:sz w:val="18"/>
                  <w:szCs w:val="18"/>
                  <w:rPrChange w:id="8289" w:author="Hardik Malhotra" w:date="2021-09-30T21:48:00Z">
                    <w:rPr>
                      <w:rFonts w:ascii="Calibri" w:hAnsi="Calibri"/>
                      <w:color w:val="000000"/>
                    </w:rPr>
                  </w:rPrChange>
                </w:rPr>
                <w:t>196</w:t>
              </w:r>
            </w:ins>
          </w:p>
        </w:tc>
        <w:tc>
          <w:tcPr>
            <w:tcW w:w="1039" w:type="dxa"/>
            <w:shd w:val="clear" w:color="000000" w:fill="FFFFFF"/>
            <w:noWrap/>
            <w:vAlign w:val="bottom"/>
            <w:hideMark/>
            <w:tcPrChange w:id="8290" w:author="Hardik Malhotra" w:date="2021-09-30T19:39:00Z">
              <w:tcPr>
                <w:tcW w:w="1014" w:type="dxa"/>
                <w:shd w:val="clear" w:color="000000" w:fill="FFFFFF"/>
                <w:noWrap/>
                <w:vAlign w:val="bottom"/>
                <w:hideMark/>
              </w:tcPr>
            </w:tcPrChange>
          </w:tcPr>
          <w:p w14:paraId="05EE627D" w14:textId="0C79B432" w:rsidR="005F21EC" w:rsidRPr="005F21EC" w:rsidRDefault="005F21EC" w:rsidP="005F21EC">
            <w:pPr>
              <w:spacing w:after="0" w:line="240" w:lineRule="auto"/>
              <w:jc w:val="center"/>
              <w:rPr>
                <w:ins w:id="8291" w:author="Hardik Malhotra" w:date="2021-09-30T19:33:00Z"/>
                <w:rFonts w:ascii="Verdana" w:eastAsia="Times New Roman" w:hAnsi="Verdana" w:cs="Times New Roman"/>
                <w:color w:val="000000"/>
                <w:sz w:val="18"/>
                <w:szCs w:val="18"/>
                <w:lang w:val="en-US"/>
                <w:rPrChange w:id="8292" w:author="Hardik Malhotra" w:date="2021-09-30T21:48:00Z">
                  <w:rPr>
                    <w:ins w:id="8293" w:author="Hardik Malhotra" w:date="2021-09-30T19:33:00Z"/>
                    <w:rFonts w:ascii="Calibri" w:eastAsia="Times New Roman" w:hAnsi="Calibri" w:cs="Times New Roman"/>
                    <w:color w:val="000000"/>
                    <w:lang w:val="en-US"/>
                  </w:rPr>
                </w:rPrChange>
              </w:rPr>
              <w:pPrChange w:id="8294" w:author="Hardik Malhotra" w:date="2021-09-30T21:48:00Z">
                <w:pPr>
                  <w:spacing w:after="0" w:line="240" w:lineRule="auto"/>
                  <w:jc w:val="right"/>
                </w:pPr>
              </w:pPrChange>
            </w:pPr>
            <w:ins w:id="8295" w:author="Hardik Malhotra" w:date="2021-09-30T21:48:00Z">
              <w:r w:rsidRPr="005F21EC">
                <w:rPr>
                  <w:rFonts w:ascii="Verdana" w:hAnsi="Verdana"/>
                  <w:color w:val="000000"/>
                  <w:sz w:val="18"/>
                  <w:szCs w:val="18"/>
                  <w:rPrChange w:id="8296" w:author="Hardik Malhotra" w:date="2021-09-30T21:48:00Z">
                    <w:rPr>
                      <w:rFonts w:ascii="Calibri" w:hAnsi="Calibri"/>
                      <w:color w:val="000000"/>
                    </w:rPr>
                  </w:rPrChange>
                </w:rPr>
                <w:t>210</w:t>
              </w:r>
            </w:ins>
          </w:p>
        </w:tc>
        <w:tc>
          <w:tcPr>
            <w:tcW w:w="1039" w:type="dxa"/>
            <w:shd w:val="clear" w:color="000000" w:fill="FFFFFF"/>
            <w:noWrap/>
            <w:vAlign w:val="bottom"/>
            <w:hideMark/>
            <w:tcPrChange w:id="8297" w:author="Hardik Malhotra" w:date="2021-09-30T19:39:00Z">
              <w:tcPr>
                <w:tcW w:w="1014" w:type="dxa"/>
                <w:shd w:val="clear" w:color="000000" w:fill="FFFFFF"/>
                <w:noWrap/>
                <w:vAlign w:val="bottom"/>
                <w:hideMark/>
              </w:tcPr>
            </w:tcPrChange>
          </w:tcPr>
          <w:p w14:paraId="2544FA6D" w14:textId="63FF718E" w:rsidR="005F21EC" w:rsidRPr="005F21EC" w:rsidRDefault="005F21EC" w:rsidP="005F21EC">
            <w:pPr>
              <w:spacing w:after="0" w:line="240" w:lineRule="auto"/>
              <w:jc w:val="center"/>
              <w:rPr>
                <w:ins w:id="8298" w:author="Hardik Malhotra" w:date="2021-09-30T19:33:00Z"/>
                <w:rFonts w:ascii="Verdana" w:eastAsia="Times New Roman" w:hAnsi="Verdana" w:cs="Times New Roman"/>
                <w:color w:val="000000"/>
                <w:sz w:val="18"/>
                <w:szCs w:val="18"/>
                <w:lang w:val="en-US"/>
                <w:rPrChange w:id="8299" w:author="Hardik Malhotra" w:date="2021-09-30T21:48:00Z">
                  <w:rPr>
                    <w:ins w:id="8300" w:author="Hardik Malhotra" w:date="2021-09-30T19:33:00Z"/>
                    <w:rFonts w:ascii="Calibri" w:eastAsia="Times New Roman" w:hAnsi="Calibri" w:cs="Times New Roman"/>
                    <w:color w:val="000000"/>
                    <w:lang w:val="en-US"/>
                  </w:rPr>
                </w:rPrChange>
              </w:rPr>
              <w:pPrChange w:id="8301" w:author="Hardik Malhotra" w:date="2021-09-30T21:48:00Z">
                <w:pPr>
                  <w:spacing w:after="0" w:line="240" w:lineRule="auto"/>
                  <w:jc w:val="right"/>
                </w:pPr>
              </w:pPrChange>
            </w:pPr>
            <w:ins w:id="8302" w:author="Hardik Malhotra" w:date="2021-09-30T21:48:00Z">
              <w:r w:rsidRPr="005F21EC">
                <w:rPr>
                  <w:rFonts w:ascii="Verdana" w:hAnsi="Verdana"/>
                  <w:color w:val="000000"/>
                  <w:sz w:val="18"/>
                  <w:szCs w:val="18"/>
                  <w:rPrChange w:id="8303" w:author="Hardik Malhotra" w:date="2021-09-30T21:48:00Z">
                    <w:rPr>
                      <w:rFonts w:ascii="Calibri" w:hAnsi="Calibri"/>
                      <w:color w:val="000000"/>
                    </w:rPr>
                  </w:rPrChange>
                </w:rPr>
                <w:t>236</w:t>
              </w:r>
            </w:ins>
          </w:p>
        </w:tc>
      </w:tr>
      <w:tr w:rsidR="005F21EC" w:rsidRPr="001848B0" w14:paraId="5DC3CBC6" w14:textId="77777777" w:rsidTr="001848B0">
        <w:trPr>
          <w:trHeight w:val="304"/>
          <w:ins w:id="8304" w:author="Hardik Malhotra" w:date="2021-09-30T19:33:00Z"/>
          <w:trPrChange w:id="8305" w:author="Hardik Malhotra" w:date="2021-09-30T19:39:00Z">
            <w:trPr>
              <w:trHeight w:val="304"/>
            </w:trPr>
          </w:trPrChange>
        </w:trPr>
        <w:tc>
          <w:tcPr>
            <w:tcW w:w="5068" w:type="dxa"/>
            <w:shd w:val="clear" w:color="000000" w:fill="FFFFFF"/>
            <w:noWrap/>
            <w:vAlign w:val="bottom"/>
            <w:hideMark/>
            <w:tcPrChange w:id="8306" w:author="Hardik Malhotra" w:date="2021-09-30T19:39:00Z">
              <w:tcPr>
                <w:tcW w:w="4944" w:type="dxa"/>
                <w:shd w:val="clear" w:color="000000" w:fill="FFFFFF"/>
                <w:noWrap/>
                <w:vAlign w:val="bottom"/>
                <w:hideMark/>
              </w:tcPr>
            </w:tcPrChange>
          </w:tcPr>
          <w:p w14:paraId="7DDF4934" w14:textId="77777777" w:rsidR="005F21EC" w:rsidRPr="001848B0" w:rsidRDefault="005F21EC" w:rsidP="005F21EC">
            <w:pPr>
              <w:spacing w:after="0" w:line="240" w:lineRule="auto"/>
              <w:rPr>
                <w:ins w:id="8307" w:author="Hardik Malhotra" w:date="2021-09-30T19:33:00Z"/>
                <w:rFonts w:ascii="Verdana" w:eastAsia="Times New Roman" w:hAnsi="Verdana" w:cs="Times New Roman"/>
                <w:color w:val="000000"/>
                <w:sz w:val="18"/>
                <w:szCs w:val="18"/>
                <w:lang w:val="en-US"/>
                <w:rPrChange w:id="8308" w:author="Hardik Malhotra" w:date="2021-09-30T19:36:00Z">
                  <w:rPr>
                    <w:ins w:id="8309" w:author="Hardik Malhotra" w:date="2021-09-30T19:33:00Z"/>
                    <w:rFonts w:ascii="Calibri" w:eastAsia="Times New Roman" w:hAnsi="Calibri" w:cs="Times New Roman"/>
                    <w:color w:val="000000"/>
                    <w:lang w:val="en-US"/>
                  </w:rPr>
                </w:rPrChange>
              </w:rPr>
            </w:pPr>
            <w:ins w:id="8310" w:author="Hardik Malhotra" w:date="2021-09-30T19:33:00Z">
              <w:r w:rsidRPr="001848B0">
                <w:rPr>
                  <w:rFonts w:ascii="Verdana" w:eastAsia="Times New Roman" w:hAnsi="Verdana" w:cs="Times New Roman"/>
                  <w:color w:val="000000"/>
                  <w:sz w:val="18"/>
                  <w:szCs w:val="18"/>
                  <w:lang w:val="en-US"/>
                  <w:rPrChange w:id="8311" w:author="Hardik Malhotra" w:date="2021-09-30T19:36:00Z">
                    <w:rPr>
                      <w:rFonts w:ascii="Calibri" w:eastAsia="Times New Roman" w:hAnsi="Calibri" w:cs="Times New Roman"/>
                      <w:color w:val="000000"/>
                      <w:lang w:val="en-US"/>
                    </w:rPr>
                  </w:rPrChange>
                </w:rPr>
                <w:t>Huntsman Corporation</w:t>
              </w:r>
            </w:ins>
          </w:p>
        </w:tc>
        <w:tc>
          <w:tcPr>
            <w:tcW w:w="1039" w:type="dxa"/>
            <w:shd w:val="clear" w:color="000000" w:fill="FFFFFF"/>
            <w:noWrap/>
            <w:vAlign w:val="bottom"/>
            <w:hideMark/>
            <w:tcPrChange w:id="8312" w:author="Hardik Malhotra" w:date="2021-09-30T19:39:00Z">
              <w:tcPr>
                <w:tcW w:w="1014" w:type="dxa"/>
                <w:shd w:val="clear" w:color="000000" w:fill="FFFFFF"/>
                <w:noWrap/>
                <w:vAlign w:val="bottom"/>
                <w:hideMark/>
              </w:tcPr>
            </w:tcPrChange>
          </w:tcPr>
          <w:p w14:paraId="7A0848E6" w14:textId="7500683E" w:rsidR="005F21EC" w:rsidRPr="005F21EC" w:rsidRDefault="005F21EC" w:rsidP="005F21EC">
            <w:pPr>
              <w:spacing w:after="0" w:line="240" w:lineRule="auto"/>
              <w:jc w:val="center"/>
              <w:rPr>
                <w:ins w:id="8313" w:author="Hardik Malhotra" w:date="2021-09-30T19:33:00Z"/>
                <w:rFonts w:ascii="Verdana" w:eastAsia="Times New Roman" w:hAnsi="Verdana" w:cs="Times New Roman"/>
                <w:color w:val="000000"/>
                <w:sz w:val="18"/>
                <w:szCs w:val="18"/>
                <w:lang w:val="en-US"/>
                <w:rPrChange w:id="8314" w:author="Hardik Malhotra" w:date="2021-09-30T21:48:00Z">
                  <w:rPr>
                    <w:ins w:id="8315" w:author="Hardik Malhotra" w:date="2021-09-30T19:33:00Z"/>
                    <w:rFonts w:ascii="Calibri" w:eastAsia="Times New Roman" w:hAnsi="Calibri" w:cs="Times New Roman"/>
                    <w:color w:val="000000"/>
                    <w:lang w:val="en-US"/>
                  </w:rPr>
                </w:rPrChange>
              </w:rPr>
              <w:pPrChange w:id="8316" w:author="Hardik Malhotra" w:date="2021-09-30T21:48:00Z">
                <w:pPr>
                  <w:spacing w:after="0" w:line="240" w:lineRule="auto"/>
                  <w:jc w:val="right"/>
                </w:pPr>
              </w:pPrChange>
            </w:pPr>
            <w:ins w:id="8317" w:author="Hardik Malhotra" w:date="2021-09-30T21:48:00Z">
              <w:r w:rsidRPr="005F21EC">
                <w:rPr>
                  <w:rFonts w:ascii="Verdana" w:hAnsi="Verdana"/>
                  <w:color w:val="000000"/>
                  <w:sz w:val="18"/>
                  <w:szCs w:val="18"/>
                  <w:rPrChange w:id="8318" w:author="Hardik Malhotra" w:date="2021-09-30T21:48:00Z">
                    <w:rPr>
                      <w:rFonts w:ascii="Calibri" w:hAnsi="Calibri"/>
                      <w:color w:val="000000"/>
                    </w:rPr>
                  </w:rPrChange>
                </w:rPr>
                <w:t>144</w:t>
              </w:r>
            </w:ins>
          </w:p>
        </w:tc>
        <w:tc>
          <w:tcPr>
            <w:tcW w:w="1039" w:type="dxa"/>
            <w:shd w:val="clear" w:color="000000" w:fill="FFFFFF"/>
            <w:noWrap/>
            <w:vAlign w:val="bottom"/>
            <w:hideMark/>
            <w:tcPrChange w:id="8319" w:author="Hardik Malhotra" w:date="2021-09-30T19:39:00Z">
              <w:tcPr>
                <w:tcW w:w="1014" w:type="dxa"/>
                <w:shd w:val="clear" w:color="000000" w:fill="FFFFFF"/>
                <w:noWrap/>
                <w:vAlign w:val="bottom"/>
                <w:hideMark/>
              </w:tcPr>
            </w:tcPrChange>
          </w:tcPr>
          <w:p w14:paraId="2AE186E2" w14:textId="0306BEF1" w:rsidR="005F21EC" w:rsidRPr="005F21EC" w:rsidRDefault="005F21EC" w:rsidP="005F21EC">
            <w:pPr>
              <w:spacing w:after="0" w:line="240" w:lineRule="auto"/>
              <w:jc w:val="center"/>
              <w:rPr>
                <w:ins w:id="8320" w:author="Hardik Malhotra" w:date="2021-09-30T19:33:00Z"/>
                <w:rFonts w:ascii="Verdana" w:eastAsia="Times New Roman" w:hAnsi="Verdana" w:cs="Times New Roman"/>
                <w:color w:val="000000"/>
                <w:sz w:val="18"/>
                <w:szCs w:val="18"/>
                <w:lang w:val="en-US"/>
                <w:rPrChange w:id="8321" w:author="Hardik Malhotra" w:date="2021-09-30T21:48:00Z">
                  <w:rPr>
                    <w:ins w:id="8322" w:author="Hardik Malhotra" w:date="2021-09-30T19:33:00Z"/>
                    <w:rFonts w:ascii="Calibri" w:eastAsia="Times New Roman" w:hAnsi="Calibri" w:cs="Times New Roman"/>
                    <w:color w:val="000000"/>
                    <w:lang w:val="en-US"/>
                  </w:rPr>
                </w:rPrChange>
              </w:rPr>
              <w:pPrChange w:id="8323" w:author="Hardik Malhotra" w:date="2021-09-30T21:48:00Z">
                <w:pPr>
                  <w:spacing w:after="0" w:line="240" w:lineRule="auto"/>
                  <w:jc w:val="right"/>
                </w:pPr>
              </w:pPrChange>
            </w:pPr>
            <w:ins w:id="8324" w:author="Hardik Malhotra" w:date="2021-09-30T21:48:00Z">
              <w:r w:rsidRPr="005F21EC">
                <w:rPr>
                  <w:rFonts w:ascii="Verdana" w:hAnsi="Verdana"/>
                  <w:color w:val="000000"/>
                  <w:sz w:val="18"/>
                  <w:szCs w:val="18"/>
                  <w:rPrChange w:id="8325" w:author="Hardik Malhotra" w:date="2021-09-30T21:48:00Z">
                    <w:rPr>
                      <w:rFonts w:ascii="Calibri" w:hAnsi="Calibri"/>
                      <w:color w:val="000000"/>
                    </w:rPr>
                  </w:rPrChange>
                </w:rPr>
                <w:t>177</w:t>
              </w:r>
            </w:ins>
          </w:p>
        </w:tc>
        <w:tc>
          <w:tcPr>
            <w:tcW w:w="1039" w:type="dxa"/>
            <w:shd w:val="clear" w:color="000000" w:fill="FFFFFF"/>
            <w:noWrap/>
            <w:vAlign w:val="bottom"/>
            <w:hideMark/>
            <w:tcPrChange w:id="8326" w:author="Hardik Malhotra" w:date="2021-09-30T19:39:00Z">
              <w:tcPr>
                <w:tcW w:w="1014" w:type="dxa"/>
                <w:shd w:val="clear" w:color="000000" w:fill="FFFFFF"/>
                <w:noWrap/>
                <w:vAlign w:val="bottom"/>
                <w:hideMark/>
              </w:tcPr>
            </w:tcPrChange>
          </w:tcPr>
          <w:p w14:paraId="29005229" w14:textId="58668D73" w:rsidR="005F21EC" w:rsidRPr="005F21EC" w:rsidRDefault="005F21EC" w:rsidP="005F21EC">
            <w:pPr>
              <w:spacing w:after="0" w:line="240" w:lineRule="auto"/>
              <w:jc w:val="center"/>
              <w:rPr>
                <w:ins w:id="8327" w:author="Hardik Malhotra" w:date="2021-09-30T19:33:00Z"/>
                <w:rFonts w:ascii="Verdana" w:eastAsia="Times New Roman" w:hAnsi="Verdana" w:cs="Times New Roman"/>
                <w:color w:val="000000"/>
                <w:sz w:val="18"/>
                <w:szCs w:val="18"/>
                <w:lang w:val="en-US"/>
                <w:rPrChange w:id="8328" w:author="Hardik Malhotra" w:date="2021-09-30T21:48:00Z">
                  <w:rPr>
                    <w:ins w:id="8329" w:author="Hardik Malhotra" w:date="2021-09-30T19:33:00Z"/>
                    <w:rFonts w:ascii="Calibri" w:eastAsia="Times New Roman" w:hAnsi="Calibri" w:cs="Times New Roman"/>
                    <w:color w:val="000000"/>
                    <w:lang w:val="en-US"/>
                  </w:rPr>
                </w:rPrChange>
              </w:rPr>
              <w:pPrChange w:id="8330" w:author="Hardik Malhotra" w:date="2021-09-30T21:48:00Z">
                <w:pPr>
                  <w:spacing w:after="0" w:line="240" w:lineRule="auto"/>
                  <w:jc w:val="right"/>
                </w:pPr>
              </w:pPrChange>
            </w:pPr>
            <w:ins w:id="8331" w:author="Hardik Malhotra" w:date="2021-09-30T21:48:00Z">
              <w:r w:rsidRPr="005F21EC">
                <w:rPr>
                  <w:rFonts w:ascii="Verdana" w:hAnsi="Verdana"/>
                  <w:color w:val="000000"/>
                  <w:sz w:val="18"/>
                  <w:szCs w:val="18"/>
                  <w:rPrChange w:id="8332" w:author="Hardik Malhotra" w:date="2021-09-30T21:48:00Z">
                    <w:rPr>
                      <w:rFonts w:ascii="Calibri" w:hAnsi="Calibri"/>
                      <w:color w:val="000000"/>
                    </w:rPr>
                  </w:rPrChange>
                </w:rPr>
                <w:t>179</w:t>
              </w:r>
            </w:ins>
          </w:p>
        </w:tc>
        <w:tc>
          <w:tcPr>
            <w:tcW w:w="1039" w:type="dxa"/>
            <w:shd w:val="clear" w:color="000000" w:fill="FFFFFF"/>
            <w:noWrap/>
            <w:vAlign w:val="bottom"/>
            <w:hideMark/>
            <w:tcPrChange w:id="8333" w:author="Hardik Malhotra" w:date="2021-09-30T19:39:00Z">
              <w:tcPr>
                <w:tcW w:w="1014" w:type="dxa"/>
                <w:shd w:val="clear" w:color="000000" w:fill="FFFFFF"/>
                <w:noWrap/>
                <w:vAlign w:val="bottom"/>
                <w:hideMark/>
              </w:tcPr>
            </w:tcPrChange>
          </w:tcPr>
          <w:p w14:paraId="0C5CC25E" w14:textId="3CB9E17C" w:rsidR="005F21EC" w:rsidRPr="005F21EC" w:rsidRDefault="005F21EC" w:rsidP="005F21EC">
            <w:pPr>
              <w:spacing w:after="0" w:line="240" w:lineRule="auto"/>
              <w:jc w:val="center"/>
              <w:rPr>
                <w:ins w:id="8334" w:author="Hardik Malhotra" w:date="2021-09-30T19:33:00Z"/>
                <w:rFonts w:ascii="Verdana" w:eastAsia="Times New Roman" w:hAnsi="Verdana" w:cs="Times New Roman"/>
                <w:color w:val="000000"/>
                <w:sz w:val="18"/>
                <w:szCs w:val="18"/>
                <w:lang w:val="en-US"/>
                <w:rPrChange w:id="8335" w:author="Hardik Malhotra" w:date="2021-09-30T21:48:00Z">
                  <w:rPr>
                    <w:ins w:id="8336" w:author="Hardik Malhotra" w:date="2021-09-30T19:33:00Z"/>
                    <w:rFonts w:ascii="Calibri" w:eastAsia="Times New Roman" w:hAnsi="Calibri" w:cs="Times New Roman"/>
                    <w:color w:val="000000"/>
                    <w:lang w:val="en-US"/>
                  </w:rPr>
                </w:rPrChange>
              </w:rPr>
              <w:pPrChange w:id="8337" w:author="Hardik Malhotra" w:date="2021-09-30T21:48:00Z">
                <w:pPr>
                  <w:spacing w:after="0" w:line="240" w:lineRule="auto"/>
                  <w:jc w:val="right"/>
                </w:pPr>
              </w:pPrChange>
            </w:pPr>
            <w:ins w:id="8338" w:author="Hardik Malhotra" w:date="2021-09-30T21:48:00Z">
              <w:r w:rsidRPr="005F21EC">
                <w:rPr>
                  <w:rFonts w:ascii="Verdana" w:hAnsi="Verdana"/>
                  <w:color w:val="000000"/>
                  <w:sz w:val="18"/>
                  <w:szCs w:val="18"/>
                  <w:rPrChange w:id="8339" w:author="Hardik Malhotra" w:date="2021-09-30T21:48:00Z">
                    <w:rPr>
                      <w:rFonts w:ascii="Calibri" w:hAnsi="Calibri"/>
                      <w:color w:val="000000"/>
                    </w:rPr>
                  </w:rPrChange>
                </w:rPr>
                <w:t>188</w:t>
              </w:r>
            </w:ins>
          </w:p>
        </w:tc>
        <w:tc>
          <w:tcPr>
            <w:tcW w:w="1039" w:type="dxa"/>
            <w:shd w:val="clear" w:color="000000" w:fill="FFFFFF"/>
            <w:noWrap/>
            <w:vAlign w:val="bottom"/>
            <w:hideMark/>
            <w:tcPrChange w:id="8340" w:author="Hardik Malhotra" w:date="2021-09-30T19:39:00Z">
              <w:tcPr>
                <w:tcW w:w="1014" w:type="dxa"/>
                <w:shd w:val="clear" w:color="000000" w:fill="FFFFFF"/>
                <w:noWrap/>
                <w:vAlign w:val="bottom"/>
                <w:hideMark/>
              </w:tcPr>
            </w:tcPrChange>
          </w:tcPr>
          <w:p w14:paraId="5D9950F6" w14:textId="69BCE0F6" w:rsidR="005F21EC" w:rsidRPr="005F21EC" w:rsidRDefault="005F21EC" w:rsidP="005F21EC">
            <w:pPr>
              <w:spacing w:after="0" w:line="240" w:lineRule="auto"/>
              <w:jc w:val="center"/>
              <w:rPr>
                <w:ins w:id="8341" w:author="Hardik Malhotra" w:date="2021-09-30T19:33:00Z"/>
                <w:rFonts w:ascii="Verdana" w:eastAsia="Times New Roman" w:hAnsi="Verdana" w:cs="Times New Roman"/>
                <w:color w:val="000000"/>
                <w:sz w:val="18"/>
                <w:szCs w:val="18"/>
                <w:lang w:val="en-US"/>
                <w:rPrChange w:id="8342" w:author="Hardik Malhotra" w:date="2021-09-30T21:48:00Z">
                  <w:rPr>
                    <w:ins w:id="8343" w:author="Hardik Malhotra" w:date="2021-09-30T19:33:00Z"/>
                    <w:rFonts w:ascii="Calibri" w:eastAsia="Times New Roman" w:hAnsi="Calibri" w:cs="Times New Roman"/>
                    <w:color w:val="000000"/>
                    <w:lang w:val="en-US"/>
                  </w:rPr>
                </w:rPrChange>
              </w:rPr>
              <w:pPrChange w:id="8344" w:author="Hardik Malhotra" w:date="2021-09-30T21:48:00Z">
                <w:pPr>
                  <w:spacing w:after="0" w:line="240" w:lineRule="auto"/>
                  <w:jc w:val="right"/>
                </w:pPr>
              </w:pPrChange>
            </w:pPr>
            <w:ins w:id="8345" w:author="Hardik Malhotra" w:date="2021-09-30T21:48:00Z">
              <w:r w:rsidRPr="005F21EC">
                <w:rPr>
                  <w:rFonts w:ascii="Verdana" w:hAnsi="Verdana"/>
                  <w:color w:val="000000"/>
                  <w:sz w:val="18"/>
                  <w:szCs w:val="18"/>
                  <w:rPrChange w:id="8346" w:author="Hardik Malhotra" w:date="2021-09-30T21:48:00Z">
                    <w:rPr>
                      <w:rFonts w:ascii="Calibri" w:hAnsi="Calibri"/>
                      <w:color w:val="000000"/>
                    </w:rPr>
                  </w:rPrChange>
                </w:rPr>
                <w:t>212</w:t>
              </w:r>
            </w:ins>
          </w:p>
        </w:tc>
      </w:tr>
      <w:tr w:rsidR="005F21EC" w:rsidRPr="001848B0" w14:paraId="73016443" w14:textId="77777777" w:rsidTr="001848B0">
        <w:trPr>
          <w:trHeight w:val="304"/>
          <w:ins w:id="8347" w:author="Hardik Malhotra" w:date="2021-09-30T19:33:00Z"/>
          <w:trPrChange w:id="8348" w:author="Hardik Malhotra" w:date="2021-09-30T19:39:00Z">
            <w:trPr>
              <w:trHeight w:val="304"/>
            </w:trPr>
          </w:trPrChange>
        </w:trPr>
        <w:tc>
          <w:tcPr>
            <w:tcW w:w="5068" w:type="dxa"/>
            <w:shd w:val="clear" w:color="000000" w:fill="FFFFFF"/>
            <w:noWrap/>
            <w:vAlign w:val="bottom"/>
            <w:hideMark/>
            <w:tcPrChange w:id="8349" w:author="Hardik Malhotra" w:date="2021-09-30T19:39:00Z">
              <w:tcPr>
                <w:tcW w:w="4944" w:type="dxa"/>
                <w:shd w:val="clear" w:color="000000" w:fill="FFFFFF"/>
                <w:noWrap/>
                <w:vAlign w:val="bottom"/>
                <w:hideMark/>
              </w:tcPr>
            </w:tcPrChange>
          </w:tcPr>
          <w:p w14:paraId="3B6D660A" w14:textId="77777777" w:rsidR="005F21EC" w:rsidRPr="001848B0" w:rsidRDefault="005F21EC" w:rsidP="005F21EC">
            <w:pPr>
              <w:spacing w:after="0" w:line="240" w:lineRule="auto"/>
              <w:rPr>
                <w:ins w:id="8350" w:author="Hardik Malhotra" w:date="2021-09-30T19:33:00Z"/>
                <w:rFonts w:ascii="Verdana" w:eastAsia="Times New Roman" w:hAnsi="Verdana" w:cs="Times New Roman"/>
                <w:color w:val="000000"/>
                <w:sz w:val="18"/>
                <w:szCs w:val="18"/>
                <w:lang w:val="en-US"/>
                <w:rPrChange w:id="8351" w:author="Hardik Malhotra" w:date="2021-09-30T19:36:00Z">
                  <w:rPr>
                    <w:ins w:id="8352" w:author="Hardik Malhotra" w:date="2021-09-30T19:33:00Z"/>
                    <w:rFonts w:ascii="Calibri" w:eastAsia="Times New Roman" w:hAnsi="Calibri" w:cs="Times New Roman"/>
                    <w:color w:val="000000"/>
                    <w:lang w:val="en-US"/>
                  </w:rPr>
                </w:rPrChange>
              </w:rPr>
            </w:pPr>
            <w:ins w:id="8353" w:author="Hardik Malhotra" w:date="2021-09-30T19:33:00Z">
              <w:r w:rsidRPr="001848B0">
                <w:rPr>
                  <w:rFonts w:ascii="Verdana" w:eastAsia="Times New Roman" w:hAnsi="Verdana" w:cs="Times New Roman"/>
                  <w:color w:val="000000"/>
                  <w:sz w:val="18"/>
                  <w:szCs w:val="18"/>
                  <w:lang w:val="en-US"/>
                  <w:rPrChange w:id="8354" w:author="Hardik Malhotra" w:date="2021-09-30T19:36:00Z">
                    <w:rPr>
                      <w:rFonts w:ascii="Calibri" w:eastAsia="Times New Roman" w:hAnsi="Calibri" w:cs="Times New Roman"/>
                      <w:color w:val="000000"/>
                      <w:lang w:val="en-US"/>
                    </w:rPr>
                  </w:rPrChange>
                </w:rPr>
                <w:t>Jiangsu Sanmu Group</w:t>
              </w:r>
            </w:ins>
          </w:p>
        </w:tc>
        <w:tc>
          <w:tcPr>
            <w:tcW w:w="1039" w:type="dxa"/>
            <w:shd w:val="clear" w:color="000000" w:fill="FFFFFF"/>
            <w:noWrap/>
            <w:vAlign w:val="bottom"/>
            <w:hideMark/>
            <w:tcPrChange w:id="8355" w:author="Hardik Malhotra" w:date="2021-09-30T19:39:00Z">
              <w:tcPr>
                <w:tcW w:w="1014" w:type="dxa"/>
                <w:shd w:val="clear" w:color="000000" w:fill="FFFFFF"/>
                <w:noWrap/>
                <w:vAlign w:val="bottom"/>
                <w:hideMark/>
              </w:tcPr>
            </w:tcPrChange>
          </w:tcPr>
          <w:p w14:paraId="6EF051D1" w14:textId="754D4EAA" w:rsidR="005F21EC" w:rsidRPr="005F21EC" w:rsidRDefault="005F21EC" w:rsidP="005F21EC">
            <w:pPr>
              <w:spacing w:after="0" w:line="240" w:lineRule="auto"/>
              <w:jc w:val="center"/>
              <w:rPr>
                <w:ins w:id="8356" w:author="Hardik Malhotra" w:date="2021-09-30T19:33:00Z"/>
                <w:rFonts w:ascii="Verdana" w:eastAsia="Times New Roman" w:hAnsi="Verdana" w:cs="Times New Roman"/>
                <w:color w:val="000000"/>
                <w:sz w:val="18"/>
                <w:szCs w:val="18"/>
                <w:lang w:val="en-US"/>
                <w:rPrChange w:id="8357" w:author="Hardik Malhotra" w:date="2021-09-30T21:48:00Z">
                  <w:rPr>
                    <w:ins w:id="8358" w:author="Hardik Malhotra" w:date="2021-09-30T19:33:00Z"/>
                    <w:rFonts w:ascii="Calibri" w:eastAsia="Times New Roman" w:hAnsi="Calibri" w:cs="Times New Roman"/>
                    <w:color w:val="000000"/>
                    <w:lang w:val="en-US"/>
                  </w:rPr>
                </w:rPrChange>
              </w:rPr>
              <w:pPrChange w:id="8359" w:author="Hardik Malhotra" w:date="2021-09-30T21:48:00Z">
                <w:pPr>
                  <w:spacing w:after="0" w:line="240" w:lineRule="auto"/>
                  <w:jc w:val="right"/>
                </w:pPr>
              </w:pPrChange>
            </w:pPr>
            <w:ins w:id="8360" w:author="Hardik Malhotra" w:date="2021-09-30T21:48:00Z">
              <w:r w:rsidRPr="005F21EC">
                <w:rPr>
                  <w:rFonts w:ascii="Verdana" w:hAnsi="Verdana"/>
                  <w:color w:val="000000"/>
                  <w:sz w:val="18"/>
                  <w:szCs w:val="18"/>
                  <w:rPrChange w:id="8361" w:author="Hardik Malhotra" w:date="2021-09-30T21:48:00Z">
                    <w:rPr>
                      <w:rFonts w:ascii="Calibri" w:hAnsi="Calibri"/>
                      <w:color w:val="000000"/>
                    </w:rPr>
                  </w:rPrChange>
                </w:rPr>
                <w:t>137</w:t>
              </w:r>
            </w:ins>
          </w:p>
        </w:tc>
        <w:tc>
          <w:tcPr>
            <w:tcW w:w="1039" w:type="dxa"/>
            <w:shd w:val="clear" w:color="000000" w:fill="FFFFFF"/>
            <w:noWrap/>
            <w:vAlign w:val="bottom"/>
            <w:hideMark/>
            <w:tcPrChange w:id="8362" w:author="Hardik Malhotra" w:date="2021-09-30T19:39:00Z">
              <w:tcPr>
                <w:tcW w:w="1014" w:type="dxa"/>
                <w:shd w:val="clear" w:color="000000" w:fill="FFFFFF"/>
                <w:noWrap/>
                <w:vAlign w:val="bottom"/>
                <w:hideMark/>
              </w:tcPr>
            </w:tcPrChange>
          </w:tcPr>
          <w:p w14:paraId="147FA402" w14:textId="08760FA4" w:rsidR="005F21EC" w:rsidRPr="005F21EC" w:rsidRDefault="005F21EC" w:rsidP="005F21EC">
            <w:pPr>
              <w:spacing w:after="0" w:line="240" w:lineRule="auto"/>
              <w:jc w:val="center"/>
              <w:rPr>
                <w:ins w:id="8363" w:author="Hardik Malhotra" w:date="2021-09-30T19:33:00Z"/>
                <w:rFonts w:ascii="Verdana" w:eastAsia="Times New Roman" w:hAnsi="Verdana" w:cs="Times New Roman"/>
                <w:color w:val="000000"/>
                <w:sz w:val="18"/>
                <w:szCs w:val="18"/>
                <w:lang w:val="en-US"/>
                <w:rPrChange w:id="8364" w:author="Hardik Malhotra" w:date="2021-09-30T21:48:00Z">
                  <w:rPr>
                    <w:ins w:id="8365" w:author="Hardik Malhotra" w:date="2021-09-30T19:33:00Z"/>
                    <w:rFonts w:ascii="Calibri" w:eastAsia="Times New Roman" w:hAnsi="Calibri" w:cs="Times New Roman"/>
                    <w:color w:val="000000"/>
                    <w:lang w:val="en-US"/>
                  </w:rPr>
                </w:rPrChange>
              </w:rPr>
              <w:pPrChange w:id="8366" w:author="Hardik Malhotra" w:date="2021-09-30T21:48:00Z">
                <w:pPr>
                  <w:spacing w:after="0" w:line="240" w:lineRule="auto"/>
                  <w:jc w:val="right"/>
                </w:pPr>
              </w:pPrChange>
            </w:pPr>
            <w:ins w:id="8367" w:author="Hardik Malhotra" w:date="2021-09-30T21:48:00Z">
              <w:r w:rsidRPr="005F21EC">
                <w:rPr>
                  <w:rFonts w:ascii="Verdana" w:hAnsi="Verdana"/>
                  <w:color w:val="000000"/>
                  <w:sz w:val="18"/>
                  <w:szCs w:val="18"/>
                  <w:rPrChange w:id="8368" w:author="Hardik Malhotra" w:date="2021-09-30T21:48:00Z">
                    <w:rPr>
                      <w:rFonts w:ascii="Calibri" w:hAnsi="Calibri"/>
                      <w:color w:val="000000"/>
                    </w:rPr>
                  </w:rPrChange>
                </w:rPr>
                <w:t>165</w:t>
              </w:r>
            </w:ins>
          </w:p>
        </w:tc>
        <w:tc>
          <w:tcPr>
            <w:tcW w:w="1039" w:type="dxa"/>
            <w:shd w:val="clear" w:color="000000" w:fill="FFFFFF"/>
            <w:noWrap/>
            <w:vAlign w:val="bottom"/>
            <w:hideMark/>
            <w:tcPrChange w:id="8369" w:author="Hardik Malhotra" w:date="2021-09-30T19:39:00Z">
              <w:tcPr>
                <w:tcW w:w="1014" w:type="dxa"/>
                <w:shd w:val="clear" w:color="000000" w:fill="FFFFFF"/>
                <w:noWrap/>
                <w:vAlign w:val="bottom"/>
                <w:hideMark/>
              </w:tcPr>
            </w:tcPrChange>
          </w:tcPr>
          <w:p w14:paraId="7FC3958C" w14:textId="7ECE9DEB" w:rsidR="005F21EC" w:rsidRPr="005F21EC" w:rsidRDefault="005F21EC" w:rsidP="005F21EC">
            <w:pPr>
              <w:spacing w:after="0" w:line="240" w:lineRule="auto"/>
              <w:jc w:val="center"/>
              <w:rPr>
                <w:ins w:id="8370" w:author="Hardik Malhotra" w:date="2021-09-30T19:33:00Z"/>
                <w:rFonts w:ascii="Verdana" w:eastAsia="Times New Roman" w:hAnsi="Verdana" w:cs="Times New Roman"/>
                <w:color w:val="000000"/>
                <w:sz w:val="18"/>
                <w:szCs w:val="18"/>
                <w:lang w:val="en-US"/>
                <w:rPrChange w:id="8371" w:author="Hardik Malhotra" w:date="2021-09-30T21:48:00Z">
                  <w:rPr>
                    <w:ins w:id="8372" w:author="Hardik Malhotra" w:date="2021-09-30T19:33:00Z"/>
                    <w:rFonts w:ascii="Calibri" w:eastAsia="Times New Roman" w:hAnsi="Calibri" w:cs="Times New Roman"/>
                    <w:color w:val="000000"/>
                    <w:lang w:val="en-US"/>
                  </w:rPr>
                </w:rPrChange>
              </w:rPr>
              <w:pPrChange w:id="8373" w:author="Hardik Malhotra" w:date="2021-09-30T21:48:00Z">
                <w:pPr>
                  <w:spacing w:after="0" w:line="240" w:lineRule="auto"/>
                  <w:jc w:val="right"/>
                </w:pPr>
              </w:pPrChange>
            </w:pPr>
            <w:ins w:id="8374" w:author="Hardik Malhotra" w:date="2021-09-30T21:48:00Z">
              <w:r w:rsidRPr="005F21EC">
                <w:rPr>
                  <w:rFonts w:ascii="Verdana" w:hAnsi="Verdana"/>
                  <w:color w:val="000000"/>
                  <w:sz w:val="18"/>
                  <w:szCs w:val="18"/>
                  <w:rPrChange w:id="8375" w:author="Hardik Malhotra" w:date="2021-09-30T21:48:00Z">
                    <w:rPr>
                      <w:rFonts w:ascii="Calibri" w:hAnsi="Calibri"/>
                      <w:color w:val="000000"/>
                    </w:rPr>
                  </w:rPrChange>
                </w:rPr>
                <w:t>175</w:t>
              </w:r>
            </w:ins>
          </w:p>
        </w:tc>
        <w:tc>
          <w:tcPr>
            <w:tcW w:w="1039" w:type="dxa"/>
            <w:shd w:val="clear" w:color="000000" w:fill="FFFFFF"/>
            <w:noWrap/>
            <w:vAlign w:val="bottom"/>
            <w:hideMark/>
            <w:tcPrChange w:id="8376" w:author="Hardik Malhotra" w:date="2021-09-30T19:39:00Z">
              <w:tcPr>
                <w:tcW w:w="1014" w:type="dxa"/>
                <w:shd w:val="clear" w:color="000000" w:fill="FFFFFF"/>
                <w:noWrap/>
                <w:vAlign w:val="bottom"/>
                <w:hideMark/>
              </w:tcPr>
            </w:tcPrChange>
          </w:tcPr>
          <w:p w14:paraId="0D4D1E3D" w14:textId="60B0FC0C" w:rsidR="005F21EC" w:rsidRPr="005F21EC" w:rsidRDefault="005F21EC" w:rsidP="005F21EC">
            <w:pPr>
              <w:spacing w:after="0" w:line="240" w:lineRule="auto"/>
              <w:jc w:val="center"/>
              <w:rPr>
                <w:ins w:id="8377" w:author="Hardik Malhotra" w:date="2021-09-30T19:33:00Z"/>
                <w:rFonts w:ascii="Verdana" w:eastAsia="Times New Roman" w:hAnsi="Verdana" w:cs="Times New Roman"/>
                <w:color w:val="000000"/>
                <w:sz w:val="18"/>
                <w:szCs w:val="18"/>
                <w:lang w:val="en-US"/>
                <w:rPrChange w:id="8378" w:author="Hardik Malhotra" w:date="2021-09-30T21:48:00Z">
                  <w:rPr>
                    <w:ins w:id="8379" w:author="Hardik Malhotra" w:date="2021-09-30T19:33:00Z"/>
                    <w:rFonts w:ascii="Calibri" w:eastAsia="Times New Roman" w:hAnsi="Calibri" w:cs="Times New Roman"/>
                    <w:color w:val="000000"/>
                    <w:lang w:val="en-US"/>
                  </w:rPr>
                </w:rPrChange>
              </w:rPr>
              <w:pPrChange w:id="8380" w:author="Hardik Malhotra" w:date="2021-09-30T21:48:00Z">
                <w:pPr>
                  <w:spacing w:after="0" w:line="240" w:lineRule="auto"/>
                  <w:jc w:val="right"/>
                </w:pPr>
              </w:pPrChange>
            </w:pPr>
            <w:ins w:id="8381" w:author="Hardik Malhotra" w:date="2021-09-30T21:48:00Z">
              <w:r w:rsidRPr="005F21EC">
                <w:rPr>
                  <w:rFonts w:ascii="Verdana" w:hAnsi="Verdana"/>
                  <w:color w:val="000000"/>
                  <w:sz w:val="18"/>
                  <w:szCs w:val="18"/>
                  <w:rPrChange w:id="8382" w:author="Hardik Malhotra" w:date="2021-09-30T21:48:00Z">
                    <w:rPr>
                      <w:rFonts w:ascii="Calibri" w:hAnsi="Calibri"/>
                      <w:color w:val="000000"/>
                    </w:rPr>
                  </w:rPrChange>
                </w:rPr>
                <w:t>172</w:t>
              </w:r>
            </w:ins>
          </w:p>
        </w:tc>
        <w:tc>
          <w:tcPr>
            <w:tcW w:w="1039" w:type="dxa"/>
            <w:shd w:val="clear" w:color="000000" w:fill="FFFFFF"/>
            <w:noWrap/>
            <w:vAlign w:val="bottom"/>
            <w:hideMark/>
            <w:tcPrChange w:id="8383" w:author="Hardik Malhotra" w:date="2021-09-30T19:39:00Z">
              <w:tcPr>
                <w:tcW w:w="1014" w:type="dxa"/>
                <w:shd w:val="clear" w:color="000000" w:fill="FFFFFF"/>
                <w:noWrap/>
                <w:vAlign w:val="bottom"/>
                <w:hideMark/>
              </w:tcPr>
            </w:tcPrChange>
          </w:tcPr>
          <w:p w14:paraId="628DBFBB" w14:textId="37B021CF" w:rsidR="005F21EC" w:rsidRPr="005F21EC" w:rsidRDefault="005F21EC" w:rsidP="005F21EC">
            <w:pPr>
              <w:spacing w:after="0" w:line="240" w:lineRule="auto"/>
              <w:jc w:val="center"/>
              <w:rPr>
                <w:ins w:id="8384" w:author="Hardik Malhotra" w:date="2021-09-30T19:33:00Z"/>
                <w:rFonts w:ascii="Verdana" w:eastAsia="Times New Roman" w:hAnsi="Verdana" w:cs="Times New Roman"/>
                <w:color w:val="000000"/>
                <w:sz w:val="18"/>
                <w:szCs w:val="18"/>
                <w:lang w:val="en-US"/>
                <w:rPrChange w:id="8385" w:author="Hardik Malhotra" w:date="2021-09-30T21:48:00Z">
                  <w:rPr>
                    <w:ins w:id="8386" w:author="Hardik Malhotra" w:date="2021-09-30T19:33:00Z"/>
                    <w:rFonts w:ascii="Calibri" w:eastAsia="Times New Roman" w:hAnsi="Calibri" w:cs="Times New Roman"/>
                    <w:color w:val="000000"/>
                    <w:lang w:val="en-US"/>
                  </w:rPr>
                </w:rPrChange>
              </w:rPr>
              <w:pPrChange w:id="8387" w:author="Hardik Malhotra" w:date="2021-09-30T21:48:00Z">
                <w:pPr>
                  <w:spacing w:after="0" w:line="240" w:lineRule="auto"/>
                  <w:jc w:val="right"/>
                </w:pPr>
              </w:pPrChange>
            </w:pPr>
            <w:ins w:id="8388" w:author="Hardik Malhotra" w:date="2021-09-30T21:48:00Z">
              <w:r w:rsidRPr="005F21EC">
                <w:rPr>
                  <w:rFonts w:ascii="Verdana" w:hAnsi="Verdana"/>
                  <w:color w:val="000000"/>
                  <w:sz w:val="18"/>
                  <w:szCs w:val="18"/>
                  <w:rPrChange w:id="8389" w:author="Hardik Malhotra" w:date="2021-09-30T21:48:00Z">
                    <w:rPr>
                      <w:rFonts w:ascii="Calibri" w:hAnsi="Calibri"/>
                      <w:color w:val="000000"/>
                    </w:rPr>
                  </w:rPrChange>
                </w:rPr>
                <w:t>198</w:t>
              </w:r>
            </w:ins>
          </w:p>
        </w:tc>
      </w:tr>
      <w:tr w:rsidR="005F21EC" w:rsidRPr="001848B0" w14:paraId="1E6AF52F" w14:textId="77777777" w:rsidTr="001848B0">
        <w:trPr>
          <w:trHeight w:val="304"/>
          <w:ins w:id="8390" w:author="Hardik Malhotra" w:date="2021-09-30T19:33:00Z"/>
          <w:trPrChange w:id="8391" w:author="Hardik Malhotra" w:date="2021-09-30T19:39:00Z">
            <w:trPr>
              <w:trHeight w:val="304"/>
            </w:trPr>
          </w:trPrChange>
        </w:trPr>
        <w:tc>
          <w:tcPr>
            <w:tcW w:w="5068" w:type="dxa"/>
            <w:shd w:val="clear" w:color="000000" w:fill="FFFFFF"/>
            <w:noWrap/>
            <w:vAlign w:val="bottom"/>
            <w:hideMark/>
            <w:tcPrChange w:id="8392" w:author="Hardik Malhotra" w:date="2021-09-30T19:39:00Z">
              <w:tcPr>
                <w:tcW w:w="4944" w:type="dxa"/>
                <w:shd w:val="clear" w:color="000000" w:fill="FFFFFF"/>
                <w:noWrap/>
                <w:vAlign w:val="bottom"/>
                <w:hideMark/>
              </w:tcPr>
            </w:tcPrChange>
          </w:tcPr>
          <w:p w14:paraId="17705DCC" w14:textId="77777777" w:rsidR="005F21EC" w:rsidRPr="001848B0" w:rsidRDefault="005F21EC" w:rsidP="005F21EC">
            <w:pPr>
              <w:spacing w:after="0" w:line="240" w:lineRule="auto"/>
              <w:rPr>
                <w:ins w:id="8393" w:author="Hardik Malhotra" w:date="2021-09-30T19:33:00Z"/>
                <w:rFonts w:ascii="Verdana" w:eastAsia="Times New Roman" w:hAnsi="Verdana" w:cs="Times New Roman"/>
                <w:color w:val="000000"/>
                <w:sz w:val="18"/>
                <w:szCs w:val="18"/>
                <w:lang w:val="en-US"/>
                <w:rPrChange w:id="8394" w:author="Hardik Malhotra" w:date="2021-09-30T19:36:00Z">
                  <w:rPr>
                    <w:ins w:id="8395" w:author="Hardik Malhotra" w:date="2021-09-30T19:33:00Z"/>
                    <w:rFonts w:ascii="Calibri" w:eastAsia="Times New Roman" w:hAnsi="Calibri" w:cs="Times New Roman"/>
                    <w:color w:val="000000"/>
                    <w:lang w:val="en-US"/>
                  </w:rPr>
                </w:rPrChange>
              </w:rPr>
            </w:pPr>
            <w:ins w:id="8396" w:author="Hardik Malhotra" w:date="2021-09-30T19:33:00Z">
              <w:r w:rsidRPr="001848B0">
                <w:rPr>
                  <w:rFonts w:ascii="Verdana" w:eastAsia="Times New Roman" w:hAnsi="Verdana" w:cs="Times New Roman"/>
                  <w:color w:val="000000"/>
                  <w:sz w:val="18"/>
                  <w:szCs w:val="18"/>
                  <w:lang w:val="en-US"/>
                  <w:rPrChange w:id="8397" w:author="Hardik Malhotra" w:date="2021-09-30T19:36:00Z">
                    <w:rPr>
                      <w:rFonts w:ascii="Calibri" w:eastAsia="Times New Roman" w:hAnsi="Calibri" w:cs="Times New Roman"/>
                      <w:color w:val="000000"/>
                      <w:lang w:val="en-US"/>
                    </w:rPr>
                  </w:rPrChange>
                </w:rPr>
                <w:t>Nan Ya Plastics Co Ltd</w:t>
              </w:r>
            </w:ins>
          </w:p>
        </w:tc>
        <w:tc>
          <w:tcPr>
            <w:tcW w:w="1039" w:type="dxa"/>
            <w:shd w:val="clear" w:color="000000" w:fill="FFFFFF"/>
            <w:noWrap/>
            <w:vAlign w:val="bottom"/>
            <w:hideMark/>
            <w:tcPrChange w:id="8398" w:author="Hardik Malhotra" w:date="2021-09-30T19:39:00Z">
              <w:tcPr>
                <w:tcW w:w="1014" w:type="dxa"/>
                <w:shd w:val="clear" w:color="000000" w:fill="FFFFFF"/>
                <w:noWrap/>
                <w:vAlign w:val="bottom"/>
                <w:hideMark/>
              </w:tcPr>
            </w:tcPrChange>
          </w:tcPr>
          <w:p w14:paraId="4CCB0D89" w14:textId="5C46B9B5" w:rsidR="005F21EC" w:rsidRPr="005F21EC" w:rsidRDefault="005F21EC" w:rsidP="005F21EC">
            <w:pPr>
              <w:spacing w:after="0" w:line="240" w:lineRule="auto"/>
              <w:jc w:val="center"/>
              <w:rPr>
                <w:ins w:id="8399" w:author="Hardik Malhotra" w:date="2021-09-30T19:33:00Z"/>
                <w:rFonts w:ascii="Verdana" w:eastAsia="Times New Roman" w:hAnsi="Verdana" w:cs="Times New Roman"/>
                <w:color w:val="000000"/>
                <w:sz w:val="18"/>
                <w:szCs w:val="18"/>
                <w:lang w:val="en-US"/>
                <w:rPrChange w:id="8400" w:author="Hardik Malhotra" w:date="2021-09-30T21:48:00Z">
                  <w:rPr>
                    <w:ins w:id="8401" w:author="Hardik Malhotra" w:date="2021-09-30T19:33:00Z"/>
                    <w:rFonts w:ascii="Calibri" w:eastAsia="Times New Roman" w:hAnsi="Calibri" w:cs="Times New Roman"/>
                    <w:color w:val="000000"/>
                    <w:lang w:val="en-US"/>
                  </w:rPr>
                </w:rPrChange>
              </w:rPr>
              <w:pPrChange w:id="8402" w:author="Hardik Malhotra" w:date="2021-09-30T21:48:00Z">
                <w:pPr>
                  <w:spacing w:after="0" w:line="240" w:lineRule="auto"/>
                  <w:jc w:val="right"/>
                </w:pPr>
              </w:pPrChange>
            </w:pPr>
            <w:ins w:id="8403" w:author="Hardik Malhotra" w:date="2021-09-30T21:48:00Z">
              <w:r w:rsidRPr="005F21EC">
                <w:rPr>
                  <w:rFonts w:ascii="Verdana" w:hAnsi="Verdana"/>
                  <w:color w:val="000000"/>
                  <w:sz w:val="18"/>
                  <w:szCs w:val="18"/>
                  <w:rPrChange w:id="8404" w:author="Hardik Malhotra" w:date="2021-09-30T21:48:00Z">
                    <w:rPr>
                      <w:rFonts w:ascii="Calibri" w:hAnsi="Calibri"/>
                      <w:color w:val="000000"/>
                    </w:rPr>
                  </w:rPrChange>
                </w:rPr>
                <w:t>158</w:t>
              </w:r>
            </w:ins>
          </w:p>
        </w:tc>
        <w:tc>
          <w:tcPr>
            <w:tcW w:w="1039" w:type="dxa"/>
            <w:shd w:val="clear" w:color="000000" w:fill="FFFFFF"/>
            <w:noWrap/>
            <w:vAlign w:val="bottom"/>
            <w:hideMark/>
            <w:tcPrChange w:id="8405" w:author="Hardik Malhotra" w:date="2021-09-30T19:39:00Z">
              <w:tcPr>
                <w:tcW w:w="1014" w:type="dxa"/>
                <w:shd w:val="clear" w:color="000000" w:fill="FFFFFF"/>
                <w:noWrap/>
                <w:vAlign w:val="bottom"/>
                <w:hideMark/>
              </w:tcPr>
            </w:tcPrChange>
          </w:tcPr>
          <w:p w14:paraId="24D323FA" w14:textId="1DA09682" w:rsidR="005F21EC" w:rsidRPr="005F21EC" w:rsidRDefault="005F21EC" w:rsidP="005F21EC">
            <w:pPr>
              <w:spacing w:after="0" w:line="240" w:lineRule="auto"/>
              <w:jc w:val="center"/>
              <w:rPr>
                <w:ins w:id="8406" w:author="Hardik Malhotra" w:date="2021-09-30T19:33:00Z"/>
                <w:rFonts w:ascii="Verdana" w:eastAsia="Times New Roman" w:hAnsi="Verdana" w:cs="Times New Roman"/>
                <w:color w:val="000000"/>
                <w:sz w:val="18"/>
                <w:szCs w:val="18"/>
                <w:lang w:val="en-US"/>
                <w:rPrChange w:id="8407" w:author="Hardik Malhotra" w:date="2021-09-30T21:48:00Z">
                  <w:rPr>
                    <w:ins w:id="8408" w:author="Hardik Malhotra" w:date="2021-09-30T19:33:00Z"/>
                    <w:rFonts w:ascii="Calibri" w:eastAsia="Times New Roman" w:hAnsi="Calibri" w:cs="Times New Roman"/>
                    <w:color w:val="000000"/>
                    <w:lang w:val="en-US"/>
                  </w:rPr>
                </w:rPrChange>
              </w:rPr>
              <w:pPrChange w:id="8409" w:author="Hardik Malhotra" w:date="2021-09-30T21:48:00Z">
                <w:pPr>
                  <w:spacing w:after="0" w:line="240" w:lineRule="auto"/>
                  <w:jc w:val="right"/>
                </w:pPr>
              </w:pPrChange>
            </w:pPr>
            <w:ins w:id="8410" w:author="Hardik Malhotra" w:date="2021-09-30T21:48:00Z">
              <w:r w:rsidRPr="005F21EC">
                <w:rPr>
                  <w:rFonts w:ascii="Verdana" w:hAnsi="Verdana"/>
                  <w:color w:val="000000"/>
                  <w:sz w:val="18"/>
                  <w:szCs w:val="18"/>
                  <w:rPrChange w:id="8411" w:author="Hardik Malhotra" w:date="2021-09-30T21:48:00Z">
                    <w:rPr>
                      <w:rFonts w:ascii="Calibri" w:hAnsi="Calibri"/>
                      <w:color w:val="000000"/>
                    </w:rPr>
                  </w:rPrChange>
                </w:rPr>
                <w:t>160</w:t>
              </w:r>
            </w:ins>
          </w:p>
        </w:tc>
        <w:tc>
          <w:tcPr>
            <w:tcW w:w="1039" w:type="dxa"/>
            <w:shd w:val="clear" w:color="000000" w:fill="FFFFFF"/>
            <w:noWrap/>
            <w:vAlign w:val="bottom"/>
            <w:hideMark/>
            <w:tcPrChange w:id="8412" w:author="Hardik Malhotra" w:date="2021-09-30T19:39:00Z">
              <w:tcPr>
                <w:tcW w:w="1014" w:type="dxa"/>
                <w:shd w:val="clear" w:color="000000" w:fill="FFFFFF"/>
                <w:noWrap/>
                <w:vAlign w:val="bottom"/>
                <w:hideMark/>
              </w:tcPr>
            </w:tcPrChange>
          </w:tcPr>
          <w:p w14:paraId="5317F42D" w14:textId="79607CF9" w:rsidR="005F21EC" w:rsidRPr="005F21EC" w:rsidRDefault="005F21EC" w:rsidP="005F21EC">
            <w:pPr>
              <w:spacing w:after="0" w:line="240" w:lineRule="auto"/>
              <w:jc w:val="center"/>
              <w:rPr>
                <w:ins w:id="8413" w:author="Hardik Malhotra" w:date="2021-09-30T19:33:00Z"/>
                <w:rFonts w:ascii="Verdana" w:eastAsia="Times New Roman" w:hAnsi="Verdana" w:cs="Times New Roman"/>
                <w:color w:val="000000"/>
                <w:sz w:val="18"/>
                <w:szCs w:val="18"/>
                <w:lang w:val="en-US"/>
                <w:rPrChange w:id="8414" w:author="Hardik Malhotra" w:date="2021-09-30T21:48:00Z">
                  <w:rPr>
                    <w:ins w:id="8415" w:author="Hardik Malhotra" w:date="2021-09-30T19:33:00Z"/>
                    <w:rFonts w:ascii="Calibri" w:eastAsia="Times New Roman" w:hAnsi="Calibri" w:cs="Times New Roman"/>
                    <w:color w:val="000000"/>
                    <w:lang w:val="en-US"/>
                  </w:rPr>
                </w:rPrChange>
              </w:rPr>
              <w:pPrChange w:id="8416" w:author="Hardik Malhotra" w:date="2021-09-30T21:48:00Z">
                <w:pPr>
                  <w:spacing w:after="0" w:line="240" w:lineRule="auto"/>
                  <w:jc w:val="right"/>
                </w:pPr>
              </w:pPrChange>
            </w:pPr>
            <w:ins w:id="8417" w:author="Hardik Malhotra" w:date="2021-09-30T21:48:00Z">
              <w:r w:rsidRPr="005F21EC">
                <w:rPr>
                  <w:rFonts w:ascii="Verdana" w:hAnsi="Verdana"/>
                  <w:color w:val="000000"/>
                  <w:sz w:val="18"/>
                  <w:szCs w:val="18"/>
                  <w:rPrChange w:id="8418" w:author="Hardik Malhotra" w:date="2021-09-30T21:48:00Z">
                    <w:rPr>
                      <w:rFonts w:ascii="Calibri" w:hAnsi="Calibri"/>
                      <w:color w:val="000000"/>
                    </w:rPr>
                  </w:rPrChange>
                </w:rPr>
                <w:t>187</w:t>
              </w:r>
            </w:ins>
          </w:p>
        </w:tc>
        <w:tc>
          <w:tcPr>
            <w:tcW w:w="1039" w:type="dxa"/>
            <w:shd w:val="clear" w:color="000000" w:fill="FFFFFF"/>
            <w:noWrap/>
            <w:vAlign w:val="bottom"/>
            <w:hideMark/>
            <w:tcPrChange w:id="8419" w:author="Hardik Malhotra" w:date="2021-09-30T19:39:00Z">
              <w:tcPr>
                <w:tcW w:w="1014" w:type="dxa"/>
                <w:shd w:val="clear" w:color="000000" w:fill="FFFFFF"/>
                <w:noWrap/>
                <w:vAlign w:val="bottom"/>
                <w:hideMark/>
              </w:tcPr>
            </w:tcPrChange>
          </w:tcPr>
          <w:p w14:paraId="58FF51B1" w14:textId="7E5BAB01" w:rsidR="005F21EC" w:rsidRPr="005F21EC" w:rsidRDefault="005F21EC" w:rsidP="005F21EC">
            <w:pPr>
              <w:spacing w:after="0" w:line="240" w:lineRule="auto"/>
              <w:jc w:val="center"/>
              <w:rPr>
                <w:ins w:id="8420" w:author="Hardik Malhotra" w:date="2021-09-30T19:33:00Z"/>
                <w:rFonts w:ascii="Verdana" w:eastAsia="Times New Roman" w:hAnsi="Verdana" w:cs="Times New Roman"/>
                <w:color w:val="000000"/>
                <w:sz w:val="18"/>
                <w:szCs w:val="18"/>
                <w:lang w:val="en-US"/>
                <w:rPrChange w:id="8421" w:author="Hardik Malhotra" w:date="2021-09-30T21:48:00Z">
                  <w:rPr>
                    <w:ins w:id="8422" w:author="Hardik Malhotra" w:date="2021-09-30T19:33:00Z"/>
                    <w:rFonts w:ascii="Calibri" w:eastAsia="Times New Roman" w:hAnsi="Calibri" w:cs="Times New Roman"/>
                    <w:color w:val="000000"/>
                    <w:lang w:val="en-US"/>
                  </w:rPr>
                </w:rPrChange>
              </w:rPr>
              <w:pPrChange w:id="8423" w:author="Hardik Malhotra" w:date="2021-09-30T21:48:00Z">
                <w:pPr>
                  <w:spacing w:after="0" w:line="240" w:lineRule="auto"/>
                  <w:jc w:val="right"/>
                </w:pPr>
              </w:pPrChange>
            </w:pPr>
            <w:ins w:id="8424" w:author="Hardik Malhotra" w:date="2021-09-30T21:48:00Z">
              <w:r w:rsidRPr="005F21EC">
                <w:rPr>
                  <w:rFonts w:ascii="Verdana" w:hAnsi="Verdana"/>
                  <w:color w:val="000000"/>
                  <w:sz w:val="18"/>
                  <w:szCs w:val="18"/>
                  <w:rPrChange w:id="8425" w:author="Hardik Malhotra" w:date="2021-09-30T21:48:00Z">
                    <w:rPr>
                      <w:rFonts w:ascii="Calibri" w:hAnsi="Calibri"/>
                      <w:color w:val="000000"/>
                    </w:rPr>
                  </w:rPrChange>
                </w:rPr>
                <w:t>196</w:t>
              </w:r>
            </w:ins>
          </w:p>
        </w:tc>
        <w:tc>
          <w:tcPr>
            <w:tcW w:w="1039" w:type="dxa"/>
            <w:shd w:val="clear" w:color="000000" w:fill="FFFFFF"/>
            <w:noWrap/>
            <w:vAlign w:val="bottom"/>
            <w:hideMark/>
            <w:tcPrChange w:id="8426" w:author="Hardik Malhotra" w:date="2021-09-30T19:39:00Z">
              <w:tcPr>
                <w:tcW w:w="1014" w:type="dxa"/>
                <w:shd w:val="clear" w:color="000000" w:fill="FFFFFF"/>
                <w:noWrap/>
                <w:vAlign w:val="bottom"/>
                <w:hideMark/>
              </w:tcPr>
            </w:tcPrChange>
          </w:tcPr>
          <w:p w14:paraId="55EDC9FE" w14:textId="58C8D463" w:rsidR="005F21EC" w:rsidRPr="005F21EC" w:rsidRDefault="005F21EC" w:rsidP="005F21EC">
            <w:pPr>
              <w:spacing w:after="0" w:line="240" w:lineRule="auto"/>
              <w:jc w:val="center"/>
              <w:rPr>
                <w:ins w:id="8427" w:author="Hardik Malhotra" w:date="2021-09-30T19:33:00Z"/>
                <w:rFonts w:ascii="Verdana" w:eastAsia="Times New Roman" w:hAnsi="Verdana" w:cs="Times New Roman"/>
                <w:color w:val="000000"/>
                <w:sz w:val="18"/>
                <w:szCs w:val="18"/>
                <w:lang w:val="en-US"/>
                <w:rPrChange w:id="8428" w:author="Hardik Malhotra" w:date="2021-09-30T21:48:00Z">
                  <w:rPr>
                    <w:ins w:id="8429" w:author="Hardik Malhotra" w:date="2021-09-30T19:33:00Z"/>
                    <w:rFonts w:ascii="Calibri" w:eastAsia="Times New Roman" w:hAnsi="Calibri" w:cs="Times New Roman"/>
                    <w:color w:val="000000"/>
                    <w:lang w:val="en-US"/>
                  </w:rPr>
                </w:rPrChange>
              </w:rPr>
              <w:pPrChange w:id="8430" w:author="Hardik Malhotra" w:date="2021-09-30T21:48:00Z">
                <w:pPr>
                  <w:spacing w:after="0" w:line="240" w:lineRule="auto"/>
                  <w:jc w:val="right"/>
                </w:pPr>
              </w:pPrChange>
            </w:pPr>
            <w:ins w:id="8431" w:author="Hardik Malhotra" w:date="2021-09-30T21:48:00Z">
              <w:r w:rsidRPr="005F21EC">
                <w:rPr>
                  <w:rFonts w:ascii="Verdana" w:hAnsi="Verdana"/>
                  <w:color w:val="000000"/>
                  <w:sz w:val="18"/>
                  <w:szCs w:val="18"/>
                  <w:rPrChange w:id="8432" w:author="Hardik Malhotra" w:date="2021-09-30T21:48:00Z">
                    <w:rPr>
                      <w:rFonts w:ascii="Calibri" w:hAnsi="Calibri"/>
                      <w:color w:val="000000"/>
                    </w:rPr>
                  </w:rPrChange>
                </w:rPr>
                <w:t>212</w:t>
              </w:r>
            </w:ins>
          </w:p>
        </w:tc>
      </w:tr>
      <w:tr w:rsidR="005F21EC" w:rsidRPr="001848B0" w14:paraId="4BF5748E" w14:textId="77777777" w:rsidTr="001848B0">
        <w:trPr>
          <w:trHeight w:val="304"/>
          <w:ins w:id="8433" w:author="Hardik Malhotra" w:date="2021-09-30T19:33:00Z"/>
          <w:trPrChange w:id="8434" w:author="Hardik Malhotra" w:date="2021-09-30T19:39:00Z">
            <w:trPr>
              <w:trHeight w:val="304"/>
            </w:trPr>
          </w:trPrChange>
        </w:trPr>
        <w:tc>
          <w:tcPr>
            <w:tcW w:w="5068" w:type="dxa"/>
            <w:shd w:val="clear" w:color="000000" w:fill="FFFFFF"/>
            <w:noWrap/>
            <w:vAlign w:val="bottom"/>
            <w:hideMark/>
            <w:tcPrChange w:id="8435" w:author="Hardik Malhotra" w:date="2021-09-30T19:39:00Z">
              <w:tcPr>
                <w:tcW w:w="4944" w:type="dxa"/>
                <w:shd w:val="clear" w:color="000000" w:fill="FFFFFF"/>
                <w:noWrap/>
                <w:vAlign w:val="bottom"/>
                <w:hideMark/>
              </w:tcPr>
            </w:tcPrChange>
          </w:tcPr>
          <w:p w14:paraId="084CD2BC" w14:textId="77777777" w:rsidR="005F21EC" w:rsidRPr="001848B0" w:rsidRDefault="005F21EC" w:rsidP="005F21EC">
            <w:pPr>
              <w:spacing w:after="0" w:line="240" w:lineRule="auto"/>
              <w:rPr>
                <w:ins w:id="8436" w:author="Hardik Malhotra" w:date="2021-09-30T19:33:00Z"/>
                <w:rFonts w:ascii="Verdana" w:eastAsia="Times New Roman" w:hAnsi="Verdana" w:cs="Times New Roman"/>
                <w:color w:val="000000"/>
                <w:sz w:val="18"/>
                <w:szCs w:val="18"/>
                <w:lang w:val="en-US"/>
                <w:rPrChange w:id="8437" w:author="Hardik Malhotra" w:date="2021-09-30T19:36:00Z">
                  <w:rPr>
                    <w:ins w:id="8438" w:author="Hardik Malhotra" w:date="2021-09-30T19:33:00Z"/>
                    <w:rFonts w:ascii="Calibri" w:eastAsia="Times New Roman" w:hAnsi="Calibri" w:cs="Times New Roman"/>
                    <w:color w:val="000000"/>
                    <w:lang w:val="en-US"/>
                  </w:rPr>
                </w:rPrChange>
              </w:rPr>
            </w:pPr>
            <w:ins w:id="8439" w:author="Hardik Malhotra" w:date="2021-09-30T19:33:00Z">
              <w:r w:rsidRPr="001848B0">
                <w:rPr>
                  <w:rFonts w:ascii="Verdana" w:eastAsia="Times New Roman" w:hAnsi="Verdana" w:cs="Times New Roman"/>
                  <w:color w:val="000000"/>
                  <w:sz w:val="18"/>
                  <w:szCs w:val="18"/>
                  <w:lang w:val="en-US"/>
                  <w:rPrChange w:id="8440" w:author="Hardik Malhotra" w:date="2021-09-30T19:36:00Z">
                    <w:rPr>
                      <w:rFonts w:ascii="Calibri" w:eastAsia="Times New Roman" w:hAnsi="Calibri" w:cs="Times New Roman"/>
                      <w:color w:val="000000"/>
                      <w:lang w:val="en-US"/>
                    </w:rPr>
                  </w:rPrChange>
                </w:rPr>
                <w:t>The Dow Chemical Company</w:t>
              </w:r>
            </w:ins>
          </w:p>
        </w:tc>
        <w:tc>
          <w:tcPr>
            <w:tcW w:w="1039" w:type="dxa"/>
            <w:shd w:val="clear" w:color="000000" w:fill="FFFFFF"/>
            <w:noWrap/>
            <w:vAlign w:val="bottom"/>
            <w:hideMark/>
            <w:tcPrChange w:id="8441" w:author="Hardik Malhotra" w:date="2021-09-30T19:39:00Z">
              <w:tcPr>
                <w:tcW w:w="1014" w:type="dxa"/>
                <w:shd w:val="clear" w:color="000000" w:fill="FFFFFF"/>
                <w:noWrap/>
                <w:vAlign w:val="bottom"/>
                <w:hideMark/>
              </w:tcPr>
            </w:tcPrChange>
          </w:tcPr>
          <w:p w14:paraId="063D34CA" w14:textId="38803F53" w:rsidR="005F21EC" w:rsidRPr="005F21EC" w:rsidRDefault="005F21EC" w:rsidP="005F21EC">
            <w:pPr>
              <w:spacing w:after="0" w:line="240" w:lineRule="auto"/>
              <w:jc w:val="center"/>
              <w:rPr>
                <w:ins w:id="8442" w:author="Hardik Malhotra" w:date="2021-09-30T19:33:00Z"/>
                <w:rFonts w:ascii="Verdana" w:eastAsia="Times New Roman" w:hAnsi="Verdana" w:cs="Times New Roman"/>
                <w:color w:val="000000"/>
                <w:sz w:val="18"/>
                <w:szCs w:val="18"/>
                <w:lang w:val="en-US"/>
                <w:rPrChange w:id="8443" w:author="Hardik Malhotra" w:date="2021-09-30T21:48:00Z">
                  <w:rPr>
                    <w:ins w:id="8444" w:author="Hardik Malhotra" w:date="2021-09-30T19:33:00Z"/>
                    <w:rFonts w:ascii="Calibri" w:eastAsia="Times New Roman" w:hAnsi="Calibri" w:cs="Times New Roman"/>
                    <w:color w:val="000000"/>
                    <w:lang w:val="en-US"/>
                  </w:rPr>
                </w:rPrChange>
              </w:rPr>
              <w:pPrChange w:id="8445" w:author="Hardik Malhotra" w:date="2021-09-30T21:48:00Z">
                <w:pPr>
                  <w:spacing w:after="0" w:line="240" w:lineRule="auto"/>
                  <w:jc w:val="right"/>
                </w:pPr>
              </w:pPrChange>
            </w:pPr>
            <w:ins w:id="8446" w:author="Hardik Malhotra" w:date="2021-09-30T21:48:00Z">
              <w:r w:rsidRPr="005F21EC">
                <w:rPr>
                  <w:rFonts w:ascii="Verdana" w:hAnsi="Verdana"/>
                  <w:color w:val="000000"/>
                  <w:sz w:val="18"/>
                  <w:szCs w:val="18"/>
                  <w:rPrChange w:id="8447" w:author="Hardik Malhotra" w:date="2021-09-30T21:48:00Z">
                    <w:rPr>
                      <w:rFonts w:ascii="Calibri" w:hAnsi="Calibri"/>
                      <w:color w:val="000000"/>
                    </w:rPr>
                  </w:rPrChange>
                </w:rPr>
                <w:t>149</w:t>
              </w:r>
            </w:ins>
          </w:p>
        </w:tc>
        <w:tc>
          <w:tcPr>
            <w:tcW w:w="1039" w:type="dxa"/>
            <w:shd w:val="clear" w:color="000000" w:fill="FFFFFF"/>
            <w:noWrap/>
            <w:vAlign w:val="bottom"/>
            <w:hideMark/>
            <w:tcPrChange w:id="8448" w:author="Hardik Malhotra" w:date="2021-09-30T19:39:00Z">
              <w:tcPr>
                <w:tcW w:w="1014" w:type="dxa"/>
                <w:shd w:val="clear" w:color="000000" w:fill="FFFFFF"/>
                <w:noWrap/>
                <w:vAlign w:val="bottom"/>
                <w:hideMark/>
              </w:tcPr>
            </w:tcPrChange>
          </w:tcPr>
          <w:p w14:paraId="751EEF96" w14:textId="3FDA448B" w:rsidR="005F21EC" w:rsidRPr="005F21EC" w:rsidRDefault="005F21EC" w:rsidP="005F21EC">
            <w:pPr>
              <w:spacing w:after="0" w:line="240" w:lineRule="auto"/>
              <w:jc w:val="center"/>
              <w:rPr>
                <w:ins w:id="8449" w:author="Hardik Malhotra" w:date="2021-09-30T19:33:00Z"/>
                <w:rFonts w:ascii="Verdana" w:eastAsia="Times New Roman" w:hAnsi="Verdana" w:cs="Times New Roman"/>
                <w:color w:val="000000"/>
                <w:sz w:val="18"/>
                <w:szCs w:val="18"/>
                <w:lang w:val="en-US"/>
                <w:rPrChange w:id="8450" w:author="Hardik Malhotra" w:date="2021-09-30T21:48:00Z">
                  <w:rPr>
                    <w:ins w:id="8451" w:author="Hardik Malhotra" w:date="2021-09-30T19:33:00Z"/>
                    <w:rFonts w:ascii="Calibri" w:eastAsia="Times New Roman" w:hAnsi="Calibri" w:cs="Times New Roman"/>
                    <w:color w:val="000000"/>
                    <w:lang w:val="en-US"/>
                  </w:rPr>
                </w:rPrChange>
              </w:rPr>
              <w:pPrChange w:id="8452" w:author="Hardik Malhotra" w:date="2021-09-30T21:48:00Z">
                <w:pPr>
                  <w:spacing w:after="0" w:line="240" w:lineRule="auto"/>
                  <w:jc w:val="right"/>
                </w:pPr>
              </w:pPrChange>
            </w:pPr>
            <w:ins w:id="8453" w:author="Hardik Malhotra" w:date="2021-09-30T21:48:00Z">
              <w:r w:rsidRPr="005F21EC">
                <w:rPr>
                  <w:rFonts w:ascii="Verdana" w:hAnsi="Verdana"/>
                  <w:color w:val="000000"/>
                  <w:sz w:val="18"/>
                  <w:szCs w:val="18"/>
                  <w:rPrChange w:id="8454" w:author="Hardik Malhotra" w:date="2021-09-30T21:48:00Z">
                    <w:rPr>
                      <w:rFonts w:ascii="Calibri" w:hAnsi="Calibri"/>
                      <w:color w:val="000000"/>
                    </w:rPr>
                  </w:rPrChange>
                </w:rPr>
                <w:t>153</w:t>
              </w:r>
            </w:ins>
          </w:p>
        </w:tc>
        <w:tc>
          <w:tcPr>
            <w:tcW w:w="1039" w:type="dxa"/>
            <w:shd w:val="clear" w:color="000000" w:fill="FFFFFF"/>
            <w:noWrap/>
            <w:vAlign w:val="bottom"/>
            <w:hideMark/>
            <w:tcPrChange w:id="8455" w:author="Hardik Malhotra" w:date="2021-09-30T19:39:00Z">
              <w:tcPr>
                <w:tcW w:w="1014" w:type="dxa"/>
                <w:shd w:val="clear" w:color="000000" w:fill="FFFFFF"/>
                <w:noWrap/>
                <w:vAlign w:val="bottom"/>
                <w:hideMark/>
              </w:tcPr>
            </w:tcPrChange>
          </w:tcPr>
          <w:p w14:paraId="3EDA5543" w14:textId="75AC9238" w:rsidR="005F21EC" w:rsidRPr="005F21EC" w:rsidRDefault="005F21EC" w:rsidP="005F21EC">
            <w:pPr>
              <w:spacing w:after="0" w:line="240" w:lineRule="auto"/>
              <w:jc w:val="center"/>
              <w:rPr>
                <w:ins w:id="8456" w:author="Hardik Malhotra" w:date="2021-09-30T19:33:00Z"/>
                <w:rFonts w:ascii="Verdana" w:eastAsia="Times New Roman" w:hAnsi="Verdana" w:cs="Times New Roman"/>
                <w:color w:val="000000"/>
                <w:sz w:val="18"/>
                <w:szCs w:val="18"/>
                <w:lang w:val="en-US"/>
                <w:rPrChange w:id="8457" w:author="Hardik Malhotra" w:date="2021-09-30T21:48:00Z">
                  <w:rPr>
                    <w:ins w:id="8458" w:author="Hardik Malhotra" w:date="2021-09-30T19:33:00Z"/>
                    <w:rFonts w:ascii="Calibri" w:eastAsia="Times New Roman" w:hAnsi="Calibri" w:cs="Times New Roman"/>
                    <w:color w:val="000000"/>
                    <w:lang w:val="en-US"/>
                  </w:rPr>
                </w:rPrChange>
              </w:rPr>
              <w:pPrChange w:id="8459" w:author="Hardik Malhotra" w:date="2021-09-30T21:48:00Z">
                <w:pPr>
                  <w:spacing w:after="0" w:line="240" w:lineRule="auto"/>
                  <w:jc w:val="right"/>
                </w:pPr>
              </w:pPrChange>
            </w:pPr>
            <w:ins w:id="8460" w:author="Hardik Malhotra" w:date="2021-09-30T21:48:00Z">
              <w:r w:rsidRPr="005F21EC">
                <w:rPr>
                  <w:rFonts w:ascii="Verdana" w:hAnsi="Verdana"/>
                  <w:color w:val="000000"/>
                  <w:sz w:val="18"/>
                  <w:szCs w:val="18"/>
                  <w:rPrChange w:id="8461" w:author="Hardik Malhotra" w:date="2021-09-30T21:48:00Z">
                    <w:rPr>
                      <w:rFonts w:ascii="Calibri" w:hAnsi="Calibri"/>
                      <w:color w:val="000000"/>
                    </w:rPr>
                  </w:rPrChange>
                </w:rPr>
                <w:t>156</w:t>
              </w:r>
            </w:ins>
          </w:p>
        </w:tc>
        <w:tc>
          <w:tcPr>
            <w:tcW w:w="1039" w:type="dxa"/>
            <w:shd w:val="clear" w:color="000000" w:fill="FFFFFF"/>
            <w:noWrap/>
            <w:vAlign w:val="bottom"/>
            <w:hideMark/>
            <w:tcPrChange w:id="8462" w:author="Hardik Malhotra" w:date="2021-09-30T19:39:00Z">
              <w:tcPr>
                <w:tcW w:w="1014" w:type="dxa"/>
                <w:shd w:val="clear" w:color="000000" w:fill="FFFFFF"/>
                <w:noWrap/>
                <w:vAlign w:val="bottom"/>
                <w:hideMark/>
              </w:tcPr>
            </w:tcPrChange>
          </w:tcPr>
          <w:p w14:paraId="5905CA46" w14:textId="5516CFEC" w:rsidR="005F21EC" w:rsidRPr="005F21EC" w:rsidRDefault="005F21EC" w:rsidP="005F21EC">
            <w:pPr>
              <w:spacing w:after="0" w:line="240" w:lineRule="auto"/>
              <w:jc w:val="center"/>
              <w:rPr>
                <w:ins w:id="8463" w:author="Hardik Malhotra" w:date="2021-09-30T19:33:00Z"/>
                <w:rFonts w:ascii="Verdana" w:eastAsia="Times New Roman" w:hAnsi="Verdana" w:cs="Times New Roman"/>
                <w:color w:val="000000"/>
                <w:sz w:val="18"/>
                <w:szCs w:val="18"/>
                <w:lang w:val="en-US"/>
                <w:rPrChange w:id="8464" w:author="Hardik Malhotra" w:date="2021-09-30T21:48:00Z">
                  <w:rPr>
                    <w:ins w:id="8465" w:author="Hardik Malhotra" w:date="2021-09-30T19:33:00Z"/>
                    <w:rFonts w:ascii="Calibri" w:eastAsia="Times New Roman" w:hAnsi="Calibri" w:cs="Times New Roman"/>
                    <w:color w:val="000000"/>
                    <w:lang w:val="en-US"/>
                  </w:rPr>
                </w:rPrChange>
              </w:rPr>
              <w:pPrChange w:id="8466" w:author="Hardik Malhotra" w:date="2021-09-30T21:48:00Z">
                <w:pPr>
                  <w:spacing w:after="0" w:line="240" w:lineRule="auto"/>
                  <w:jc w:val="right"/>
                </w:pPr>
              </w:pPrChange>
            </w:pPr>
            <w:ins w:id="8467" w:author="Hardik Malhotra" w:date="2021-09-30T21:48:00Z">
              <w:r w:rsidRPr="005F21EC">
                <w:rPr>
                  <w:rFonts w:ascii="Verdana" w:hAnsi="Verdana"/>
                  <w:color w:val="000000"/>
                  <w:sz w:val="18"/>
                  <w:szCs w:val="18"/>
                  <w:rPrChange w:id="8468" w:author="Hardik Malhotra" w:date="2021-09-30T21:48:00Z">
                    <w:rPr>
                      <w:rFonts w:ascii="Calibri" w:hAnsi="Calibri"/>
                      <w:color w:val="000000"/>
                    </w:rPr>
                  </w:rPrChange>
                </w:rPr>
                <w:t>162</w:t>
              </w:r>
            </w:ins>
          </w:p>
        </w:tc>
        <w:tc>
          <w:tcPr>
            <w:tcW w:w="1039" w:type="dxa"/>
            <w:shd w:val="clear" w:color="000000" w:fill="FFFFFF"/>
            <w:noWrap/>
            <w:vAlign w:val="bottom"/>
            <w:hideMark/>
            <w:tcPrChange w:id="8469" w:author="Hardik Malhotra" w:date="2021-09-30T19:39:00Z">
              <w:tcPr>
                <w:tcW w:w="1014" w:type="dxa"/>
                <w:shd w:val="clear" w:color="000000" w:fill="FFFFFF"/>
                <w:noWrap/>
                <w:vAlign w:val="bottom"/>
                <w:hideMark/>
              </w:tcPr>
            </w:tcPrChange>
          </w:tcPr>
          <w:p w14:paraId="4E2DBE97" w14:textId="3E8BAD09" w:rsidR="005F21EC" w:rsidRPr="005F21EC" w:rsidRDefault="005F21EC" w:rsidP="005F21EC">
            <w:pPr>
              <w:spacing w:after="0" w:line="240" w:lineRule="auto"/>
              <w:jc w:val="center"/>
              <w:rPr>
                <w:ins w:id="8470" w:author="Hardik Malhotra" w:date="2021-09-30T19:33:00Z"/>
                <w:rFonts w:ascii="Verdana" w:eastAsia="Times New Roman" w:hAnsi="Verdana" w:cs="Times New Roman"/>
                <w:color w:val="000000"/>
                <w:sz w:val="18"/>
                <w:szCs w:val="18"/>
                <w:lang w:val="en-US"/>
                <w:rPrChange w:id="8471" w:author="Hardik Malhotra" w:date="2021-09-30T21:48:00Z">
                  <w:rPr>
                    <w:ins w:id="8472" w:author="Hardik Malhotra" w:date="2021-09-30T19:33:00Z"/>
                    <w:rFonts w:ascii="Calibri" w:eastAsia="Times New Roman" w:hAnsi="Calibri" w:cs="Times New Roman"/>
                    <w:color w:val="000000"/>
                    <w:lang w:val="en-US"/>
                  </w:rPr>
                </w:rPrChange>
              </w:rPr>
              <w:pPrChange w:id="8473" w:author="Hardik Malhotra" w:date="2021-09-30T21:48:00Z">
                <w:pPr>
                  <w:spacing w:after="0" w:line="240" w:lineRule="auto"/>
                  <w:jc w:val="right"/>
                </w:pPr>
              </w:pPrChange>
            </w:pPr>
            <w:ins w:id="8474" w:author="Hardik Malhotra" w:date="2021-09-30T21:48:00Z">
              <w:r w:rsidRPr="005F21EC">
                <w:rPr>
                  <w:rFonts w:ascii="Verdana" w:hAnsi="Verdana"/>
                  <w:color w:val="000000"/>
                  <w:sz w:val="18"/>
                  <w:szCs w:val="18"/>
                  <w:rPrChange w:id="8475" w:author="Hardik Malhotra" w:date="2021-09-30T21:48:00Z">
                    <w:rPr>
                      <w:rFonts w:ascii="Calibri" w:hAnsi="Calibri"/>
                      <w:color w:val="000000"/>
                    </w:rPr>
                  </w:rPrChange>
                </w:rPr>
                <w:t>178</w:t>
              </w:r>
            </w:ins>
          </w:p>
        </w:tc>
      </w:tr>
      <w:tr w:rsidR="005F21EC" w:rsidRPr="001848B0" w14:paraId="27BE46C3" w14:textId="77777777" w:rsidTr="001848B0">
        <w:trPr>
          <w:trHeight w:val="304"/>
          <w:ins w:id="8476" w:author="Hardik Malhotra" w:date="2021-09-30T19:33:00Z"/>
          <w:trPrChange w:id="8477" w:author="Hardik Malhotra" w:date="2021-09-30T19:39:00Z">
            <w:trPr>
              <w:trHeight w:val="304"/>
            </w:trPr>
          </w:trPrChange>
        </w:trPr>
        <w:tc>
          <w:tcPr>
            <w:tcW w:w="5068" w:type="dxa"/>
            <w:shd w:val="clear" w:color="000000" w:fill="FFFFFF"/>
            <w:noWrap/>
            <w:vAlign w:val="bottom"/>
            <w:hideMark/>
            <w:tcPrChange w:id="8478" w:author="Hardik Malhotra" w:date="2021-09-30T19:39:00Z">
              <w:tcPr>
                <w:tcW w:w="4944" w:type="dxa"/>
                <w:shd w:val="clear" w:color="000000" w:fill="FFFFFF"/>
                <w:noWrap/>
                <w:vAlign w:val="bottom"/>
                <w:hideMark/>
              </w:tcPr>
            </w:tcPrChange>
          </w:tcPr>
          <w:p w14:paraId="2285534A" w14:textId="77777777" w:rsidR="005F21EC" w:rsidRPr="001848B0" w:rsidRDefault="005F21EC" w:rsidP="005F21EC">
            <w:pPr>
              <w:spacing w:after="0" w:line="240" w:lineRule="auto"/>
              <w:rPr>
                <w:ins w:id="8479" w:author="Hardik Malhotra" w:date="2021-09-30T19:33:00Z"/>
                <w:rFonts w:ascii="Verdana" w:eastAsia="Times New Roman" w:hAnsi="Verdana" w:cs="Times New Roman"/>
                <w:color w:val="000000"/>
                <w:sz w:val="18"/>
                <w:szCs w:val="18"/>
                <w:lang w:val="en-US"/>
                <w:rPrChange w:id="8480" w:author="Hardik Malhotra" w:date="2021-09-30T19:36:00Z">
                  <w:rPr>
                    <w:ins w:id="8481" w:author="Hardik Malhotra" w:date="2021-09-30T19:33:00Z"/>
                    <w:rFonts w:ascii="Calibri" w:eastAsia="Times New Roman" w:hAnsi="Calibri" w:cs="Times New Roman"/>
                    <w:color w:val="000000"/>
                    <w:lang w:val="en-US"/>
                  </w:rPr>
                </w:rPrChange>
              </w:rPr>
            </w:pPr>
            <w:ins w:id="8482" w:author="Hardik Malhotra" w:date="2021-09-30T19:33:00Z">
              <w:r w:rsidRPr="001848B0">
                <w:rPr>
                  <w:rFonts w:ascii="Verdana" w:eastAsia="Times New Roman" w:hAnsi="Verdana" w:cs="Times New Roman"/>
                  <w:color w:val="000000"/>
                  <w:sz w:val="18"/>
                  <w:szCs w:val="18"/>
                  <w:lang w:val="en-US"/>
                  <w:rPrChange w:id="8483" w:author="Hardik Malhotra" w:date="2021-09-30T19:36:00Z">
                    <w:rPr>
                      <w:rFonts w:ascii="Calibri" w:eastAsia="Times New Roman" w:hAnsi="Calibri" w:cs="Times New Roman"/>
                      <w:color w:val="000000"/>
                      <w:lang w:val="en-US"/>
                    </w:rPr>
                  </w:rPrChange>
                </w:rPr>
                <w:t>Nantong Xincheng Synthetic Material Co Ltd</w:t>
              </w:r>
            </w:ins>
          </w:p>
        </w:tc>
        <w:tc>
          <w:tcPr>
            <w:tcW w:w="1039" w:type="dxa"/>
            <w:shd w:val="clear" w:color="000000" w:fill="FFFFFF"/>
            <w:noWrap/>
            <w:vAlign w:val="bottom"/>
            <w:hideMark/>
            <w:tcPrChange w:id="8484" w:author="Hardik Malhotra" w:date="2021-09-30T19:39:00Z">
              <w:tcPr>
                <w:tcW w:w="1014" w:type="dxa"/>
                <w:shd w:val="clear" w:color="000000" w:fill="FFFFFF"/>
                <w:noWrap/>
                <w:vAlign w:val="bottom"/>
                <w:hideMark/>
              </w:tcPr>
            </w:tcPrChange>
          </w:tcPr>
          <w:p w14:paraId="6FD90057" w14:textId="56B9B0A8" w:rsidR="005F21EC" w:rsidRPr="005F21EC" w:rsidRDefault="005F21EC" w:rsidP="005F21EC">
            <w:pPr>
              <w:spacing w:after="0" w:line="240" w:lineRule="auto"/>
              <w:jc w:val="center"/>
              <w:rPr>
                <w:ins w:id="8485" w:author="Hardik Malhotra" w:date="2021-09-30T19:33:00Z"/>
                <w:rFonts w:ascii="Verdana" w:eastAsia="Times New Roman" w:hAnsi="Verdana" w:cs="Times New Roman"/>
                <w:color w:val="000000"/>
                <w:sz w:val="18"/>
                <w:szCs w:val="18"/>
                <w:lang w:val="en-US"/>
                <w:rPrChange w:id="8486" w:author="Hardik Malhotra" w:date="2021-09-30T21:48:00Z">
                  <w:rPr>
                    <w:ins w:id="8487" w:author="Hardik Malhotra" w:date="2021-09-30T19:33:00Z"/>
                    <w:rFonts w:ascii="Calibri" w:eastAsia="Times New Roman" w:hAnsi="Calibri" w:cs="Times New Roman"/>
                    <w:color w:val="000000"/>
                    <w:lang w:val="en-US"/>
                  </w:rPr>
                </w:rPrChange>
              </w:rPr>
              <w:pPrChange w:id="8488" w:author="Hardik Malhotra" w:date="2021-09-30T21:48:00Z">
                <w:pPr>
                  <w:spacing w:after="0" w:line="240" w:lineRule="auto"/>
                  <w:jc w:val="right"/>
                </w:pPr>
              </w:pPrChange>
            </w:pPr>
            <w:ins w:id="8489" w:author="Hardik Malhotra" w:date="2021-09-30T21:48:00Z">
              <w:r w:rsidRPr="005F21EC">
                <w:rPr>
                  <w:rFonts w:ascii="Verdana" w:hAnsi="Verdana"/>
                  <w:color w:val="000000"/>
                  <w:sz w:val="18"/>
                  <w:szCs w:val="18"/>
                  <w:rPrChange w:id="8490" w:author="Hardik Malhotra" w:date="2021-09-30T21:48:00Z">
                    <w:rPr>
                      <w:rFonts w:ascii="Calibri" w:hAnsi="Calibri"/>
                      <w:color w:val="000000"/>
                    </w:rPr>
                  </w:rPrChange>
                </w:rPr>
                <w:t>99</w:t>
              </w:r>
            </w:ins>
          </w:p>
        </w:tc>
        <w:tc>
          <w:tcPr>
            <w:tcW w:w="1039" w:type="dxa"/>
            <w:shd w:val="clear" w:color="000000" w:fill="FFFFFF"/>
            <w:noWrap/>
            <w:vAlign w:val="bottom"/>
            <w:hideMark/>
            <w:tcPrChange w:id="8491" w:author="Hardik Malhotra" w:date="2021-09-30T19:39:00Z">
              <w:tcPr>
                <w:tcW w:w="1014" w:type="dxa"/>
                <w:shd w:val="clear" w:color="000000" w:fill="FFFFFF"/>
                <w:noWrap/>
                <w:vAlign w:val="bottom"/>
                <w:hideMark/>
              </w:tcPr>
            </w:tcPrChange>
          </w:tcPr>
          <w:p w14:paraId="72EF0E3A" w14:textId="1B589DCA" w:rsidR="005F21EC" w:rsidRPr="005F21EC" w:rsidRDefault="005F21EC" w:rsidP="005F21EC">
            <w:pPr>
              <w:spacing w:after="0" w:line="240" w:lineRule="auto"/>
              <w:jc w:val="center"/>
              <w:rPr>
                <w:ins w:id="8492" w:author="Hardik Malhotra" w:date="2021-09-30T19:33:00Z"/>
                <w:rFonts w:ascii="Verdana" w:eastAsia="Times New Roman" w:hAnsi="Verdana" w:cs="Times New Roman"/>
                <w:color w:val="000000"/>
                <w:sz w:val="18"/>
                <w:szCs w:val="18"/>
                <w:lang w:val="en-US"/>
                <w:rPrChange w:id="8493" w:author="Hardik Malhotra" w:date="2021-09-30T21:48:00Z">
                  <w:rPr>
                    <w:ins w:id="8494" w:author="Hardik Malhotra" w:date="2021-09-30T19:33:00Z"/>
                    <w:rFonts w:ascii="Calibri" w:eastAsia="Times New Roman" w:hAnsi="Calibri" w:cs="Times New Roman"/>
                    <w:color w:val="000000"/>
                    <w:lang w:val="en-US"/>
                  </w:rPr>
                </w:rPrChange>
              </w:rPr>
              <w:pPrChange w:id="8495" w:author="Hardik Malhotra" w:date="2021-09-30T21:48:00Z">
                <w:pPr>
                  <w:spacing w:after="0" w:line="240" w:lineRule="auto"/>
                  <w:jc w:val="right"/>
                </w:pPr>
              </w:pPrChange>
            </w:pPr>
            <w:ins w:id="8496" w:author="Hardik Malhotra" w:date="2021-09-30T21:48:00Z">
              <w:r w:rsidRPr="005F21EC">
                <w:rPr>
                  <w:rFonts w:ascii="Verdana" w:hAnsi="Verdana"/>
                  <w:color w:val="000000"/>
                  <w:sz w:val="18"/>
                  <w:szCs w:val="18"/>
                  <w:rPrChange w:id="8497" w:author="Hardik Malhotra" w:date="2021-09-30T21:48:00Z">
                    <w:rPr>
                      <w:rFonts w:ascii="Calibri" w:hAnsi="Calibri"/>
                      <w:color w:val="000000"/>
                    </w:rPr>
                  </w:rPrChange>
                </w:rPr>
                <w:t>100</w:t>
              </w:r>
            </w:ins>
          </w:p>
        </w:tc>
        <w:tc>
          <w:tcPr>
            <w:tcW w:w="1039" w:type="dxa"/>
            <w:shd w:val="clear" w:color="000000" w:fill="FFFFFF"/>
            <w:noWrap/>
            <w:vAlign w:val="bottom"/>
            <w:hideMark/>
            <w:tcPrChange w:id="8498" w:author="Hardik Malhotra" w:date="2021-09-30T19:39:00Z">
              <w:tcPr>
                <w:tcW w:w="1014" w:type="dxa"/>
                <w:shd w:val="clear" w:color="000000" w:fill="FFFFFF"/>
                <w:noWrap/>
                <w:vAlign w:val="bottom"/>
                <w:hideMark/>
              </w:tcPr>
            </w:tcPrChange>
          </w:tcPr>
          <w:p w14:paraId="5801B464" w14:textId="6557C116" w:rsidR="005F21EC" w:rsidRPr="005F21EC" w:rsidRDefault="005F21EC" w:rsidP="005F21EC">
            <w:pPr>
              <w:spacing w:after="0" w:line="240" w:lineRule="auto"/>
              <w:jc w:val="center"/>
              <w:rPr>
                <w:ins w:id="8499" w:author="Hardik Malhotra" w:date="2021-09-30T19:33:00Z"/>
                <w:rFonts w:ascii="Verdana" w:eastAsia="Times New Roman" w:hAnsi="Verdana" w:cs="Times New Roman"/>
                <w:color w:val="000000"/>
                <w:sz w:val="18"/>
                <w:szCs w:val="18"/>
                <w:lang w:val="en-US"/>
                <w:rPrChange w:id="8500" w:author="Hardik Malhotra" w:date="2021-09-30T21:48:00Z">
                  <w:rPr>
                    <w:ins w:id="8501" w:author="Hardik Malhotra" w:date="2021-09-30T19:33:00Z"/>
                    <w:rFonts w:ascii="Calibri" w:eastAsia="Times New Roman" w:hAnsi="Calibri" w:cs="Times New Roman"/>
                    <w:color w:val="000000"/>
                    <w:lang w:val="en-US"/>
                  </w:rPr>
                </w:rPrChange>
              </w:rPr>
              <w:pPrChange w:id="8502" w:author="Hardik Malhotra" w:date="2021-09-30T21:48:00Z">
                <w:pPr>
                  <w:spacing w:after="0" w:line="240" w:lineRule="auto"/>
                  <w:jc w:val="right"/>
                </w:pPr>
              </w:pPrChange>
            </w:pPr>
            <w:ins w:id="8503" w:author="Hardik Malhotra" w:date="2021-09-30T21:48:00Z">
              <w:r w:rsidRPr="005F21EC">
                <w:rPr>
                  <w:rFonts w:ascii="Verdana" w:hAnsi="Verdana"/>
                  <w:color w:val="000000"/>
                  <w:sz w:val="18"/>
                  <w:szCs w:val="18"/>
                  <w:rPrChange w:id="8504" w:author="Hardik Malhotra" w:date="2021-09-30T21:48:00Z">
                    <w:rPr>
                      <w:rFonts w:ascii="Calibri" w:hAnsi="Calibri"/>
                      <w:color w:val="000000"/>
                    </w:rPr>
                  </w:rPrChange>
                </w:rPr>
                <w:t>106</w:t>
              </w:r>
            </w:ins>
          </w:p>
        </w:tc>
        <w:tc>
          <w:tcPr>
            <w:tcW w:w="1039" w:type="dxa"/>
            <w:shd w:val="clear" w:color="000000" w:fill="FFFFFF"/>
            <w:noWrap/>
            <w:vAlign w:val="bottom"/>
            <w:hideMark/>
            <w:tcPrChange w:id="8505" w:author="Hardik Malhotra" w:date="2021-09-30T19:39:00Z">
              <w:tcPr>
                <w:tcW w:w="1014" w:type="dxa"/>
                <w:shd w:val="clear" w:color="000000" w:fill="FFFFFF"/>
                <w:noWrap/>
                <w:vAlign w:val="bottom"/>
                <w:hideMark/>
              </w:tcPr>
            </w:tcPrChange>
          </w:tcPr>
          <w:p w14:paraId="54723AC4" w14:textId="34B9FFB3" w:rsidR="005F21EC" w:rsidRPr="005F21EC" w:rsidRDefault="005F21EC" w:rsidP="005F21EC">
            <w:pPr>
              <w:spacing w:after="0" w:line="240" w:lineRule="auto"/>
              <w:jc w:val="center"/>
              <w:rPr>
                <w:ins w:id="8506" w:author="Hardik Malhotra" w:date="2021-09-30T19:33:00Z"/>
                <w:rFonts w:ascii="Verdana" w:eastAsia="Times New Roman" w:hAnsi="Verdana" w:cs="Times New Roman"/>
                <w:color w:val="000000"/>
                <w:sz w:val="18"/>
                <w:szCs w:val="18"/>
                <w:lang w:val="en-US"/>
                <w:rPrChange w:id="8507" w:author="Hardik Malhotra" w:date="2021-09-30T21:48:00Z">
                  <w:rPr>
                    <w:ins w:id="8508" w:author="Hardik Malhotra" w:date="2021-09-30T19:33:00Z"/>
                    <w:rFonts w:ascii="Calibri" w:eastAsia="Times New Roman" w:hAnsi="Calibri" w:cs="Times New Roman"/>
                    <w:color w:val="000000"/>
                    <w:lang w:val="en-US"/>
                  </w:rPr>
                </w:rPrChange>
              </w:rPr>
              <w:pPrChange w:id="8509" w:author="Hardik Malhotra" w:date="2021-09-30T21:48:00Z">
                <w:pPr>
                  <w:spacing w:after="0" w:line="240" w:lineRule="auto"/>
                  <w:jc w:val="right"/>
                </w:pPr>
              </w:pPrChange>
            </w:pPr>
            <w:ins w:id="8510" w:author="Hardik Malhotra" w:date="2021-09-30T21:48:00Z">
              <w:r w:rsidRPr="005F21EC">
                <w:rPr>
                  <w:rFonts w:ascii="Verdana" w:hAnsi="Verdana"/>
                  <w:color w:val="000000"/>
                  <w:sz w:val="18"/>
                  <w:szCs w:val="18"/>
                  <w:rPrChange w:id="8511" w:author="Hardik Malhotra" w:date="2021-09-30T21:48:00Z">
                    <w:rPr>
                      <w:rFonts w:ascii="Calibri" w:hAnsi="Calibri"/>
                      <w:color w:val="000000"/>
                    </w:rPr>
                  </w:rPrChange>
                </w:rPr>
                <w:t>101</w:t>
              </w:r>
            </w:ins>
          </w:p>
        </w:tc>
        <w:tc>
          <w:tcPr>
            <w:tcW w:w="1039" w:type="dxa"/>
            <w:shd w:val="clear" w:color="000000" w:fill="FFFFFF"/>
            <w:noWrap/>
            <w:vAlign w:val="bottom"/>
            <w:hideMark/>
            <w:tcPrChange w:id="8512" w:author="Hardik Malhotra" w:date="2021-09-30T19:39:00Z">
              <w:tcPr>
                <w:tcW w:w="1014" w:type="dxa"/>
                <w:shd w:val="clear" w:color="000000" w:fill="FFFFFF"/>
                <w:noWrap/>
                <w:vAlign w:val="bottom"/>
                <w:hideMark/>
              </w:tcPr>
            </w:tcPrChange>
          </w:tcPr>
          <w:p w14:paraId="3D455442" w14:textId="5482C849" w:rsidR="005F21EC" w:rsidRPr="005F21EC" w:rsidRDefault="005F21EC" w:rsidP="005F21EC">
            <w:pPr>
              <w:spacing w:after="0" w:line="240" w:lineRule="auto"/>
              <w:jc w:val="center"/>
              <w:rPr>
                <w:ins w:id="8513" w:author="Hardik Malhotra" w:date="2021-09-30T19:33:00Z"/>
                <w:rFonts w:ascii="Verdana" w:eastAsia="Times New Roman" w:hAnsi="Verdana" w:cs="Times New Roman"/>
                <w:color w:val="000000"/>
                <w:sz w:val="18"/>
                <w:szCs w:val="18"/>
                <w:lang w:val="en-US"/>
                <w:rPrChange w:id="8514" w:author="Hardik Malhotra" w:date="2021-09-30T21:48:00Z">
                  <w:rPr>
                    <w:ins w:id="8515" w:author="Hardik Malhotra" w:date="2021-09-30T19:33:00Z"/>
                    <w:rFonts w:ascii="Calibri" w:eastAsia="Times New Roman" w:hAnsi="Calibri" w:cs="Times New Roman"/>
                    <w:color w:val="000000"/>
                    <w:lang w:val="en-US"/>
                  </w:rPr>
                </w:rPrChange>
              </w:rPr>
              <w:pPrChange w:id="8516" w:author="Hardik Malhotra" w:date="2021-09-30T21:48:00Z">
                <w:pPr>
                  <w:spacing w:after="0" w:line="240" w:lineRule="auto"/>
                  <w:jc w:val="right"/>
                </w:pPr>
              </w:pPrChange>
            </w:pPr>
            <w:ins w:id="8517" w:author="Hardik Malhotra" w:date="2021-09-30T21:48:00Z">
              <w:r w:rsidRPr="005F21EC">
                <w:rPr>
                  <w:rFonts w:ascii="Verdana" w:hAnsi="Verdana"/>
                  <w:color w:val="000000"/>
                  <w:sz w:val="18"/>
                  <w:szCs w:val="18"/>
                  <w:rPrChange w:id="8518" w:author="Hardik Malhotra" w:date="2021-09-30T21:48:00Z">
                    <w:rPr>
                      <w:rFonts w:ascii="Calibri" w:hAnsi="Calibri"/>
                      <w:color w:val="000000"/>
                    </w:rPr>
                  </w:rPrChange>
                </w:rPr>
                <w:t>117</w:t>
              </w:r>
            </w:ins>
          </w:p>
        </w:tc>
      </w:tr>
      <w:tr w:rsidR="005F21EC" w:rsidRPr="001848B0" w14:paraId="0E65A77B" w14:textId="77777777" w:rsidTr="001848B0">
        <w:trPr>
          <w:trHeight w:val="304"/>
          <w:ins w:id="8519" w:author="Hardik Malhotra" w:date="2021-09-30T19:33:00Z"/>
          <w:trPrChange w:id="8520" w:author="Hardik Malhotra" w:date="2021-09-30T19:39:00Z">
            <w:trPr>
              <w:trHeight w:val="304"/>
            </w:trPr>
          </w:trPrChange>
        </w:trPr>
        <w:tc>
          <w:tcPr>
            <w:tcW w:w="5068" w:type="dxa"/>
            <w:shd w:val="clear" w:color="000000" w:fill="FFFFFF"/>
            <w:noWrap/>
            <w:vAlign w:val="bottom"/>
            <w:hideMark/>
            <w:tcPrChange w:id="8521" w:author="Hardik Malhotra" w:date="2021-09-30T19:39:00Z">
              <w:tcPr>
                <w:tcW w:w="4944" w:type="dxa"/>
                <w:shd w:val="clear" w:color="000000" w:fill="FFFFFF"/>
                <w:noWrap/>
                <w:vAlign w:val="bottom"/>
                <w:hideMark/>
              </w:tcPr>
            </w:tcPrChange>
          </w:tcPr>
          <w:p w14:paraId="49AD7810" w14:textId="77777777" w:rsidR="005F21EC" w:rsidRPr="001848B0" w:rsidRDefault="005F21EC" w:rsidP="005F21EC">
            <w:pPr>
              <w:spacing w:after="0" w:line="240" w:lineRule="auto"/>
              <w:rPr>
                <w:ins w:id="8522" w:author="Hardik Malhotra" w:date="2021-09-30T19:33:00Z"/>
                <w:rFonts w:ascii="Verdana" w:eastAsia="Times New Roman" w:hAnsi="Verdana" w:cs="Times New Roman"/>
                <w:color w:val="000000"/>
                <w:sz w:val="18"/>
                <w:szCs w:val="18"/>
                <w:lang w:val="en-US"/>
                <w:rPrChange w:id="8523" w:author="Hardik Malhotra" w:date="2021-09-30T19:36:00Z">
                  <w:rPr>
                    <w:ins w:id="8524" w:author="Hardik Malhotra" w:date="2021-09-30T19:33:00Z"/>
                    <w:rFonts w:ascii="Calibri" w:eastAsia="Times New Roman" w:hAnsi="Calibri" w:cs="Times New Roman"/>
                    <w:color w:val="000000"/>
                    <w:lang w:val="en-US"/>
                  </w:rPr>
                </w:rPrChange>
              </w:rPr>
            </w:pPr>
            <w:ins w:id="8525" w:author="Hardik Malhotra" w:date="2021-09-30T19:33:00Z">
              <w:r w:rsidRPr="001848B0">
                <w:rPr>
                  <w:rFonts w:ascii="Verdana" w:eastAsia="Times New Roman" w:hAnsi="Verdana" w:cs="Times New Roman"/>
                  <w:color w:val="000000"/>
                  <w:sz w:val="18"/>
                  <w:szCs w:val="18"/>
                  <w:lang w:val="en-US"/>
                  <w:rPrChange w:id="8526" w:author="Hardik Malhotra" w:date="2021-09-30T19:36:00Z">
                    <w:rPr>
                      <w:rFonts w:ascii="Calibri" w:eastAsia="Times New Roman" w:hAnsi="Calibri" w:cs="Times New Roman"/>
                      <w:color w:val="000000"/>
                      <w:lang w:val="en-US"/>
                    </w:rPr>
                  </w:rPrChange>
                </w:rPr>
                <w:t>Nippon Steel Chemical &amp; Material Co., Ltd.</w:t>
              </w:r>
            </w:ins>
          </w:p>
        </w:tc>
        <w:tc>
          <w:tcPr>
            <w:tcW w:w="1039" w:type="dxa"/>
            <w:shd w:val="clear" w:color="000000" w:fill="FFFFFF"/>
            <w:noWrap/>
            <w:vAlign w:val="bottom"/>
            <w:hideMark/>
            <w:tcPrChange w:id="8527" w:author="Hardik Malhotra" w:date="2021-09-30T19:39:00Z">
              <w:tcPr>
                <w:tcW w:w="1014" w:type="dxa"/>
                <w:shd w:val="clear" w:color="000000" w:fill="FFFFFF"/>
                <w:noWrap/>
                <w:vAlign w:val="bottom"/>
                <w:hideMark/>
              </w:tcPr>
            </w:tcPrChange>
          </w:tcPr>
          <w:p w14:paraId="1EE3D3C2" w14:textId="1BCFBC90" w:rsidR="005F21EC" w:rsidRPr="005F21EC" w:rsidRDefault="005F21EC" w:rsidP="005F21EC">
            <w:pPr>
              <w:spacing w:after="0" w:line="240" w:lineRule="auto"/>
              <w:jc w:val="center"/>
              <w:rPr>
                <w:ins w:id="8528" w:author="Hardik Malhotra" w:date="2021-09-30T19:33:00Z"/>
                <w:rFonts w:ascii="Verdana" w:eastAsia="Times New Roman" w:hAnsi="Verdana" w:cs="Times New Roman"/>
                <w:color w:val="000000"/>
                <w:sz w:val="18"/>
                <w:szCs w:val="18"/>
                <w:lang w:val="en-US"/>
                <w:rPrChange w:id="8529" w:author="Hardik Malhotra" w:date="2021-09-30T21:48:00Z">
                  <w:rPr>
                    <w:ins w:id="8530" w:author="Hardik Malhotra" w:date="2021-09-30T19:33:00Z"/>
                    <w:rFonts w:ascii="Calibri" w:eastAsia="Times New Roman" w:hAnsi="Calibri" w:cs="Times New Roman"/>
                    <w:color w:val="000000"/>
                    <w:lang w:val="en-US"/>
                  </w:rPr>
                </w:rPrChange>
              </w:rPr>
              <w:pPrChange w:id="8531" w:author="Hardik Malhotra" w:date="2021-09-30T21:48:00Z">
                <w:pPr>
                  <w:spacing w:after="0" w:line="240" w:lineRule="auto"/>
                  <w:jc w:val="right"/>
                </w:pPr>
              </w:pPrChange>
            </w:pPr>
            <w:ins w:id="8532" w:author="Hardik Malhotra" w:date="2021-09-30T21:48:00Z">
              <w:r w:rsidRPr="005F21EC">
                <w:rPr>
                  <w:rFonts w:ascii="Verdana" w:hAnsi="Verdana"/>
                  <w:color w:val="000000"/>
                  <w:sz w:val="18"/>
                  <w:szCs w:val="18"/>
                  <w:rPrChange w:id="8533" w:author="Hardik Malhotra" w:date="2021-09-30T21:48:00Z">
                    <w:rPr>
                      <w:rFonts w:ascii="Calibri" w:hAnsi="Calibri"/>
                      <w:color w:val="000000"/>
                    </w:rPr>
                  </w:rPrChange>
                </w:rPr>
                <w:t>82</w:t>
              </w:r>
            </w:ins>
          </w:p>
        </w:tc>
        <w:tc>
          <w:tcPr>
            <w:tcW w:w="1039" w:type="dxa"/>
            <w:shd w:val="clear" w:color="000000" w:fill="FFFFFF"/>
            <w:noWrap/>
            <w:vAlign w:val="bottom"/>
            <w:hideMark/>
            <w:tcPrChange w:id="8534" w:author="Hardik Malhotra" w:date="2021-09-30T19:39:00Z">
              <w:tcPr>
                <w:tcW w:w="1014" w:type="dxa"/>
                <w:shd w:val="clear" w:color="000000" w:fill="FFFFFF"/>
                <w:noWrap/>
                <w:vAlign w:val="bottom"/>
                <w:hideMark/>
              </w:tcPr>
            </w:tcPrChange>
          </w:tcPr>
          <w:p w14:paraId="253F7A11" w14:textId="047A04C9" w:rsidR="005F21EC" w:rsidRPr="005F21EC" w:rsidRDefault="005F21EC" w:rsidP="005F21EC">
            <w:pPr>
              <w:spacing w:after="0" w:line="240" w:lineRule="auto"/>
              <w:jc w:val="center"/>
              <w:rPr>
                <w:ins w:id="8535" w:author="Hardik Malhotra" w:date="2021-09-30T19:33:00Z"/>
                <w:rFonts w:ascii="Verdana" w:eastAsia="Times New Roman" w:hAnsi="Verdana" w:cs="Times New Roman"/>
                <w:color w:val="000000"/>
                <w:sz w:val="18"/>
                <w:szCs w:val="18"/>
                <w:lang w:val="en-US"/>
                <w:rPrChange w:id="8536" w:author="Hardik Malhotra" w:date="2021-09-30T21:48:00Z">
                  <w:rPr>
                    <w:ins w:id="8537" w:author="Hardik Malhotra" w:date="2021-09-30T19:33:00Z"/>
                    <w:rFonts w:ascii="Calibri" w:eastAsia="Times New Roman" w:hAnsi="Calibri" w:cs="Times New Roman"/>
                    <w:color w:val="000000"/>
                    <w:lang w:val="en-US"/>
                  </w:rPr>
                </w:rPrChange>
              </w:rPr>
              <w:pPrChange w:id="8538" w:author="Hardik Malhotra" w:date="2021-09-30T21:48:00Z">
                <w:pPr>
                  <w:spacing w:after="0" w:line="240" w:lineRule="auto"/>
                  <w:jc w:val="right"/>
                </w:pPr>
              </w:pPrChange>
            </w:pPr>
            <w:ins w:id="8539" w:author="Hardik Malhotra" w:date="2021-09-30T21:48:00Z">
              <w:r w:rsidRPr="005F21EC">
                <w:rPr>
                  <w:rFonts w:ascii="Verdana" w:hAnsi="Verdana"/>
                  <w:color w:val="000000"/>
                  <w:sz w:val="18"/>
                  <w:szCs w:val="18"/>
                  <w:rPrChange w:id="8540" w:author="Hardik Malhotra" w:date="2021-09-30T21:48:00Z">
                    <w:rPr>
                      <w:rFonts w:ascii="Calibri" w:hAnsi="Calibri"/>
                      <w:color w:val="000000"/>
                    </w:rPr>
                  </w:rPrChange>
                </w:rPr>
                <w:t>99</w:t>
              </w:r>
            </w:ins>
          </w:p>
        </w:tc>
        <w:tc>
          <w:tcPr>
            <w:tcW w:w="1039" w:type="dxa"/>
            <w:shd w:val="clear" w:color="000000" w:fill="FFFFFF"/>
            <w:noWrap/>
            <w:vAlign w:val="bottom"/>
            <w:hideMark/>
            <w:tcPrChange w:id="8541" w:author="Hardik Malhotra" w:date="2021-09-30T19:39:00Z">
              <w:tcPr>
                <w:tcW w:w="1014" w:type="dxa"/>
                <w:shd w:val="clear" w:color="000000" w:fill="FFFFFF"/>
                <w:noWrap/>
                <w:vAlign w:val="bottom"/>
                <w:hideMark/>
              </w:tcPr>
            </w:tcPrChange>
          </w:tcPr>
          <w:p w14:paraId="0F3AA7AF" w14:textId="6728A400" w:rsidR="005F21EC" w:rsidRPr="005F21EC" w:rsidRDefault="005F21EC" w:rsidP="005F21EC">
            <w:pPr>
              <w:spacing w:after="0" w:line="240" w:lineRule="auto"/>
              <w:jc w:val="center"/>
              <w:rPr>
                <w:ins w:id="8542" w:author="Hardik Malhotra" w:date="2021-09-30T19:33:00Z"/>
                <w:rFonts w:ascii="Verdana" w:eastAsia="Times New Roman" w:hAnsi="Verdana" w:cs="Times New Roman"/>
                <w:color w:val="000000"/>
                <w:sz w:val="18"/>
                <w:szCs w:val="18"/>
                <w:lang w:val="en-US"/>
                <w:rPrChange w:id="8543" w:author="Hardik Malhotra" w:date="2021-09-30T21:48:00Z">
                  <w:rPr>
                    <w:ins w:id="8544" w:author="Hardik Malhotra" w:date="2021-09-30T19:33:00Z"/>
                    <w:rFonts w:ascii="Calibri" w:eastAsia="Times New Roman" w:hAnsi="Calibri" w:cs="Times New Roman"/>
                    <w:color w:val="000000"/>
                    <w:lang w:val="en-US"/>
                  </w:rPr>
                </w:rPrChange>
              </w:rPr>
              <w:pPrChange w:id="8545" w:author="Hardik Malhotra" w:date="2021-09-30T21:48:00Z">
                <w:pPr>
                  <w:spacing w:after="0" w:line="240" w:lineRule="auto"/>
                  <w:jc w:val="right"/>
                </w:pPr>
              </w:pPrChange>
            </w:pPr>
            <w:ins w:id="8546" w:author="Hardik Malhotra" w:date="2021-09-30T21:48:00Z">
              <w:r w:rsidRPr="005F21EC">
                <w:rPr>
                  <w:rFonts w:ascii="Verdana" w:hAnsi="Verdana"/>
                  <w:color w:val="000000"/>
                  <w:sz w:val="18"/>
                  <w:szCs w:val="18"/>
                  <w:rPrChange w:id="8547" w:author="Hardik Malhotra" w:date="2021-09-30T21:48:00Z">
                    <w:rPr>
                      <w:rFonts w:ascii="Calibri" w:hAnsi="Calibri"/>
                      <w:color w:val="000000"/>
                    </w:rPr>
                  </w:rPrChange>
                </w:rPr>
                <w:t>97</w:t>
              </w:r>
            </w:ins>
          </w:p>
        </w:tc>
        <w:tc>
          <w:tcPr>
            <w:tcW w:w="1039" w:type="dxa"/>
            <w:shd w:val="clear" w:color="000000" w:fill="FFFFFF"/>
            <w:noWrap/>
            <w:vAlign w:val="bottom"/>
            <w:hideMark/>
            <w:tcPrChange w:id="8548" w:author="Hardik Malhotra" w:date="2021-09-30T19:39:00Z">
              <w:tcPr>
                <w:tcW w:w="1014" w:type="dxa"/>
                <w:shd w:val="clear" w:color="000000" w:fill="FFFFFF"/>
                <w:noWrap/>
                <w:vAlign w:val="bottom"/>
                <w:hideMark/>
              </w:tcPr>
            </w:tcPrChange>
          </w:tcPr>
          <w:p w14:paraId="583F9F51" w14:textId="356087E1" w:rsidR="005F21EC" w:rsidRPr="005F21EC" w:rsidRDefault="005F21EC" w:rsidP="005F21EC">
            <w:pPr>
              <w:spacing w:after="0" w:line="240" w:lineRule="auto"/>
              <w:jc w:val="center"/>
              <w:rPr>
                <w:ins w:id="8549" w:author="Hardik Malhotra" w:date="2021-09-30T19:33:00Z"/>
                <w:rFonts w:ascii="Verdana" w:eastAsia="Times New Roman" w:hAnsi="Verdana" w:cs="Times New Roman"/>
                <w:color w:val="000000"/>
                <w:sz w:val="18"/>
                <w:szCs w:val="18"/>
                <w:lang w:val="en-US"/>
                <w:rPrChange w:id="8550" w:author="Hardik Malhotra" w:date="2021-09-30T21:48:00Z">
                  <w:rPr>
                    <w:ins w:id="8551" w:author="Hardik Malhotra" w:date="2021-09-30T19:33:00Z"/>
                    <w:rFonts w:ascii="Calibri" w:eastAsia="Times New Roman" w:hAnsi="Calibri" w:cs="Times New Roman"/>
                    <w:color w:val="000000"/>
                    <w:lang w:val="en-US"/>
                  </w:rPr>
                </w:rPrChange>
              </w:rPr>
              <w:pPrChange w:id="8552" w:author="Hardik Malhotra" w:date="2021-09-30T21:48:00Z">
                <w:pPr>
                  <w:spacing w:after="0" w:line="240" w:lineRule="auto"/>
                  <w:jc w:val="right"/>
                </w:pPr>
              </w:pPrChange>
            </w:pPr>
            <w:ins w:id="8553" w:author="Hardik Malhotra" w:date="2021-09-30T21:48:00Z">
              <w:r w:rsidRPr="005F21EC">
                <w:rPr>
                  <w:rFonts w:ascii="Verdana" w:hAnsi="Verdana"/>
                  <w:color w:val="000000"/>
                  <w:sz w:val="18"/>
                  <w:szCs w:val="18"/>
                  <w:rPrChange w:id="8554" w:author="Hardik Malhotra" w:date="2021-09-30T21:48:00Z">
                    <w:rPr>
                      <w:rFonts w:ascii="Calibri" w:hAnsi="Calibri"/>
                      <w:color w:val="000000"/>
                    </w:rPr>
                  </w:rPrChange>
                </w:rPr>
                <w:t>106</w:t>
              </w:r>
            </w:ins>
          </w:p>
        </w:tc>
        <w:tc>
          <w:tcPr>
            <w:tcW w:w="1039" w:type="dxa"/>
            <w:shd w:val="clear" w:color="000000" w:fill="FFFFFF"/>
            <w:noWrap/>
            <w:vAlign w:val="bottom"/>
            <w:hideMark/>
            <w:tcPrChange w:id="8555" w:author="Hardik Malhotra" w:date="2021-09-30T19:39:00Z">
              <w:tcPr>
                <w:tcW w:w="1014" w:type="dxa"/>
                <w:shd w:val="clear" w:color="000000" w:fill="FFFFFF"/>
                <w:noWrap/>
                <w:vAlign w:val="bottom"/>
                <w:hideMark/>
              </w:tcPr>
            </w:tcPrChange>
          </w:tcPr>
          <w:p w14:paraId="1BCFCFDA" w14:textId="47FD82FA" w:rsidR="005F21EC" w:rsidRPr="005F21EC" w:rsidRDefault="005F21EC" w:rsidP="005F21EC">
            <w:pPr>
              <w:spacing w:after="0" w:line="240" w:lineRule="auto"/>
              <w:jc w:val="center"/>
              <w:rPr>
                <w:ins w:id="8556" w:author="Hardik Malhotra" w:date="2021-09-30T19:33:00Z"/>
                <w:rFonts w:ascii="Verdana" w:eastAsia="Times New Roman" w:hAnsi="Verdana" w:cs="Times New Roman"/>
                <w:color w:val="000000"/>
                <w:sz w:val="18"/>
                <w:szCs w:val="18"/>
                <w:lang w:val="en-US"/>
                <w:rPrChange w:id="8557" w:author="Hardik Malhotra" w:date="2021-09-30T21:48:00Z">
                  <w:rPr>
                    <w:ins w:id="8558" w:author="Hardik Malhotra" w:date="2021-09-30T19:33:00Z"/>
                    <w:rFonts w:ascii="Calibri" w:eastAsia="Times New Roman" w:hAnsi="Calibri" w:cs="Times New Roman"/>
                    <w:color w:val="000000"/>
                    <w:lang w:val="en-US"/>
                  </w:rPr>
                </w:rPrChange>
              </w:rPr>
              <w:pPrChange w:id="8559" w:author="Hardik Malhotra" w:date="2021-09-30T21:48:00Z">
                <w:pPr>
                  <w:spacing w:after="0" w:line="240" w:lineRule="auto"/>
                  <w:jc w:val="right"/>
                </w:pPr>
              </w:pPrChange>
            </w:pPr>
            <w:ins w:id="8560" w:author="Hardik Malhotra" w:date="2021-09-30T21:48:00Z">
              <w:r w:rsidRPr="005F21EC">
                <w:rPr>
                  <w:rFonts w:ascii="Verdana" w:hAnsi="Verdana"/>
                  <w:color w:val="000000"/>
                  <w:sz w:val="18"/>
                  <w:szCs w:val="18"/>
                  <w:rPrChange w:id="8561" w:author="Hardik Malhotra" w:date="2021-09-30T21:48:00Z">
                    <w:rPr>
                      <w:rFonts w:ascii="Calibri" w:hAnsi="Calibri"/>
                      <w:color w:val="000000"/>
                    </w:rPr>
                  </w:rPrChange>
                </w:rPr>
                <w:t>114</w:t>
              </w:r>
            </w:ins>
          </w:p>
        </w:tc>
      </w:tr>
      <w:tr w:rsidR="005F21EC" w:rsidRPr="001848B0" w14:paraId="150DA503" w14:textId="77777777" w:rsidTr="001848B0">
        <w:trPr>
          <w:trHeight w:val="304"/>
          <w:ins w:id="8562" w:author="Hardik Malhotra" w:date="2021-09-30T19:33:00Z"/>
          <w:trPrChange w:id="8563" w:author="Hardik Malhotra" w:date="2021-09-30T19:39:00Z">
            <w:trPr>
              <w:trHeight w:val="304"/>
            </w:trPr>
          </w:trPrChange>
        </w:trPr>
        <w:tc>
          <w:tcPr>
            <w:tcW w:w="5068" w:type="dxa"/>
            <w:shd w:val="clear" w:color="000000" w:fill="FFFFFF"/>
            <w:noWrap/>
            <w:vAlign w:val="bottom"/>
            <w:hideMark/>
            <w:tcPrChange w:id="8564" w:author="Hardik Malhotra" w:date="2021-09-30T19:39:00Z">
              <w:tcPr>
                <w:tcW w:w="4944" w:type="dxa"/>
                <w:shd w:val="clear" w:color="000000" w:fill="FFFFFF"/>
                <w:noWrap/>
                <w:vAlign w:val="bottom"/>
                <w:hideMark/>
              </w:tcPr>
            </w:tcPrChange>
          </w:tcPr>
          <w:p w14:paraId="6CD6BF85" w14:textId="77777777" w:rsidR="005F21EC" w:rsidRPr="001848B0" w:rsidRDefault="005F21EC" w:rsidP="005F21EC">
            <w:pPr>
              <w:spacing w:after="0" w:line="240" w:lineRule="auto"/>
              <w:rPr>
                <w:ins w:id="8565" w:author="Hardik Malhotra" w:date="2021-09-30T19:33:00Z"/>
                <w:rFonts w:ascii="Verdana" w:eastAsia="Times New Roman" w:hAnsi="Verdana" w:cs="Times New Roman"/>
                <w:color w:val="000000"/>
                <w:sz w:val="18"/>
                <w:szCs w:val="18"/>
                <w:lang w:val="en-US"/>
                <w:rPrChange w:id="8566" w:author="Hardik Malhotra" w:date="2021-09-30T19:36:00Z">
                  <w:rPr>
                    <w:ins w:id="8567" w:author="Hardik Malhotra" w:date="2021-09-30T19:33:00Z"/>
                    <w:rFonts w:ascii="Calibri" w:eastAsia="Times New Roman" w:hAnsi="Calibri" w:cs="Times New Roman"/>
                    <w:color w:val="000000"/>
                    <w:lang w:val="en-US"/>
                  </w:rPr>
                </w:rPrChange>
              </w:rPr>
            </w:pPr>
            <w:ins w:id="8568" w:author="Hardik Malhotra" w:date="2021-09-30T19:33:00Z">
              <w:r w:rsidRPr="001848B0">
                <w:rPr>
                  <w:rFonts w:ascii="Verdana" w:eastAsia="Times New Roman" w:hAnsi="Verdana" w:cs="Times New Roman"/>
                  <w:color w:val="000000"/>
                  <w:sz w:val="18"/>
                  <w:szCs w:val="18"/>
                  <w:lang w:val="en-US"/>
                  <w:rPrChange w:id="8569" w:author="Hardik Malhotra" w:date="2021-09-30T19:36:00Z">
                    <w:rPr>
                      <w:rFonts w:ascii="Calibri" w:eastAsia="Times New Roman" w:hAnsi="Calibri" w:cs="Times New Roman"/>
                      <w:color w:val="000000"/>
                      <w:lang w:val="en-US"/>
                    </w:rPr>
                  </w:rPrChange>
                </w:rPr>
                <w:t>Zhuhai Hongchang Electronic Material Co Ltd</w:t>
              </w:r>
            </w:ins>
          </w:p>
        </w:tc>
        <w:tc>
          <w:tcPr>
            <w:tcW w:w="1039" w:type="dxa"/>
            <w:shd w:val="clear" w:color="000000" w:fill="FFFFFF"/>
            <w:noWrap/>
            <w:vAlign w:val="bottom"/>
            <w:hideMark/>
            <w:tcPrChange w:id="8570" w:author="Hardik Malhotra" w:date="2021-09-30T19:39:00Z">
              <w:tcPr>
                <w:tcW w:w="1014" w:type="dxa"/>
                <w:shd w:val="clear" w:color="000000" w:fill="FFFFFF"/>
                <w:noWrap/>
                <w:vAlign w:val="bottom"/>
                <w:hideMark/>
              </w:tcPr>
            </w:tcPrChange>
          </w:tcPr>
          <w:p w14:paraId="057E471C" w14:textId="1EABE597" w:rsidR="005F21EC" w:rsidRPr="005F21EC" w:rsidRDefault="005F21EC" w:rsidP="005F21EC">
            <w:pPr>
              <w:spacing w:after="0" w:line="240" w:lineRule="auto"/>
              <w:jc w:val="center"/>
              <w:rPr>
                <w:ins w:id="8571" w:author="Hardik Malhotra" w:date="2021-09-30T19:33:00Z"/>
                <w:rFonts w:ascii="Verdana" w:eastAsia="Times New Roman" w:hAnsi="Verdana" w:cs="Times New Roman"/>
                <w:color w:val="000000"/>
                <w:sz w:val="18"/>
                <w:szCs w:val="18"/>
                <w:lang w:val="en-US"/>
                <w:rPrChange w:id="8572" w:author="Hardik Malhotra" w:date="2021-09-30T21:48:00Z">
                  <w:rPr>
                    <w:ins w:id="8573" w:author="Hardik Malhotra" w:date="2021-09-30T19:33:00Z"/>
                    <w:rFonts w:ascii="Calibri" w:eastAsia="Times New Roman" w:hAnsi="Calibri" w:cs="Times New Roman"/>
                    <w:color w:val="000000"/>
                    <w:lang w:val="en-US"/>
                  </w:rPr>
                </w:rPrChange>
              </w:rPr>
              <w:pPrChange w:id="8574" w:author="Hardik Malhotra" w:date="2021-09-30T21:48:00Z">
                <w:pPr>
                  <w:spacing w:after="0" w:line="240" w:lineRule="auto"/>
                  <w:jc w:val="right"/>
                </w:pPr>
              </w:pPrChange>
            </w:pPr>
            <w:ins w:id="8575" w:author="Hardik Malhotra" w:date="2021-09-30T21:48:00Z">
              <w:r w:rsidRPr="005F21EC">
                <w:rPr>
                  <w:rFonts w:ascii="Verdana" w:hAnsi="Verdana"/>
                  <w:color w:val="000000"/>
                  <w:sz w:val="18"/>
                  <w:szCs w:val="18"/>
                  <w:rPrChange w:id="8576" w:author="Hardik Malhotra" w:date="2021-09-30T21:48:00Z">
                    <w:rPr>
                      <w:rFonts w:ascii="Calibri" w:hAnsi="Calibri"/>
                      <w:color w:val="000000"/>
                    </w:rPr>
                  </w:rPrChange>
                </w:rPr>
                <w:t>102</w:t>
              </w:r>
            </w:ins>
          </w:p>
        </w:tc>
        <w:tc>
          <w:tcPr>
            <w:tcW w:w="1039" w:type="dxa"/>
            <w:shd w:val="clear" w:color="000000" w:fill="FFFFFF"/>
            <w:noWrap/>
            <w:vAlign w:val="bottom"/>
            <w:hideMark/>
            <w:tcPrChange w:id="8577" w:author="Hardik Malhotra" w:date="2021-09-30T19:39:00Z">
              <w:tcPr>
                <w:tcW w:w="1014" w:type="dxa"/>
                <w:shd w:val="clear" w:color="000000" w:fill="FFFFFF"/>
                <w:noWrap/>
                <w:vAlign w:val="bottom"/>
                <w:hideMark/>
              </w:tcPr>
            </w:tcPrChange>
          </w:tcPr>
          <w:p w14:paraId="587A9EF7" w14:textId="0F63090D" w:rsidR="005F21EC" w:rsidRPr="005F21EC" w:rsidRDefault="005F21EC" w:rsidP="005F21EC">
            <w:pPr>
              <w:spacing w:after="0" w:line="240" w:lineRule="auto"/>
              <w:jc w:val="center"/>
              <w:rPr>
                <w:ins w:id="8578" w:author="Hardik Malhotra" w:date="2021-09-30T19:33:00Z"/>
                <w:rFonts w:ascii="Verdana" w:eastAsia="Times New Roman" w:hAnsi="Verdana" w:cs="Times New Roman"/>
                <w:color w:val="000000"/>
                <w:sz w:val="18"/>
                <w:szCs w:val="18"/>
                <w:lang w:val="en-US"/>
                <w:rPrChange w:id="8579" w:author="Hardik Malhotra" w:date="2021-09-30T21:48:00Z">
                  <w:rPr>
                    <w:ins w:id="8580" w:author="Hardik Malhotra" w:date="2021-09-30T19:33:00Z"/>
                    <w:rFonts w:ascii="Calibri" w:eastAsia="Times New Roman" w:hAnsi="Calibri" w:cs="Times New Roman"/>
                    <w:color w:val="000000"/>
                    <w:lang w:val="en-US"/>
                  </w:rPr>
                </w:rPrChange>
              </w:rPr>
              <w:pPrChange w:id="8581" w:author="Hardik Malhotra" w:date="2021-09-30T21:48:00Z">
                <w:pPr>
                  <w:spacing w:after="0" w:line="240" w:lineRule="auto"/>
                  <w:jc w:val="right"/>
                </w:pPr>
              </w:pPrChange>
            </w:pPr>
            <w:ins w:id="8582" w:author="Hardik Malhotra" w:date="2021-09-30T21:48:00Z">
              <w:r w:rsidRPr="005F21EC">
                <w:rPr>
                  <w:rFonts w:ascii="Verdana" w:hAnsi="Verdana"/>
                  <w:color w:val="000000"/>
                  <w:sz w:val="18"/>
                  <w:szCs w:val="18"/>
                  <w:rPrChange w:id="8583" w:author="Hardik Malhotra" w:date="2021-09-30T21:48:00Z">
                    <w:rPr>
                      <w:rFonts w:ascii="Calibri" w:hAnsi="Calibri"/>
                      <w:color w:val="000000"/>
                    </w:rPr>
                  </w:rPrChange>
                </w:rPr>
                <w:t>91</w:t>
              </w:r>
            </w:ins>
          </w:p>
        </w:tc>
        <w:tc>
          <w:tcPr>
            <w:tcW w:w="1039" w:type="dxa"/>
            <w:shd w:val="clear" w:color="000000" w:fill="FFFFFF"/>
            <w:noWrap/>
            <w:vAlign w:val="bottom"/>
            <w:hideMark/>
            <w:tcPrChange w:id="8584" w:author="Hardik Malhotra" w:date="2021-09-30T19:39:00Z">
              <w:tcPr>
                <w:tcW w:w="1014" w:type="dxa"/>
                <w:shd w:val="clear" w:color="000000" w:fill="FFFFFF"/>
                <w:noWrap/>
                <w:vAlign w:val="bottom"/>
                <w:hideMark/>
              </w:tcPr>
            </w:tcPrChange>
          </w:tcPr>
          <w:p w14:paraId="7331407F" w14:textId="0726C18C" w:rsidR="005F21EC" w:rsidRPr="005F21EC" w:rsidRDefault="005F21EC" w:rsidP="005F21EC">
            <w:pPr>
              <w:spacing w:after="0" w:line="240" w:lineRule="auto"/>
              <w:jc w:val="center"/>
              <w:rPr>
                <w:ins w:id="8585" w:author="Hardik Malhotra" w:date="2021-09-30T19:33:00Z"/>
                <w:rFonts w:ascii="Verdana" w:eastAsia="Times New Roman" w:hAnsi="Verdana" w:cs="Times New Roman"/>
                <w:color w:val="000000"/>
                <w:sz w:val="18"/>
                <w:szCs w:val="18"/>
                <w:lang w:val="en-US"/>
                <w:rPrChange w:id="8586" w:author="Hardik Malhotra" w:date="2021-09-30T21:48:00Z">
                  <w:rPr>
                    <w:ins w:id="8587" w:author="Hardik Malhotra" w:date="2021-09-30T19:33:00Z"/>
                    <w:rFonts w:ascii="Calibri" w:eastAsia="Times New Roman" w:hAnsi="Calibri" w:cs="Times New Roman"/>
                    <w:color w:val="000000"/>
                    <w:lang w:val="en-US"/>
                  </w:rPr>
                </w:rPrChange>
              </w:rPr>
              <w:pPrChange w:id="8588" w:author="Hardik Malhotra" w:date="2021-09-30T21:48:00Z">
                <w:pPr>
                  <w:spacing w:after="0" w:line="240" w:lineRule="auto"/>
                  <w:jc w:val="right"/>
                </w:pPr>
              </w:pPrChange>
            </w:pPr>
            <w:ins w:id="8589" w:author="Hardik Malhotra" w:date="2021-09-30T21:48:00Z">
              <w:r w:rsidRPr="005F21EC">
                <w:rPr>
                  <w:rFonts w:ascii="Verdana" w:hAnsi="Verdana"/>
                  <w:color w:val="000000"/>
                  <w:sz w:val="18"/>
                  <w:szCs w:val="18"/>
                  <w:rPrChange w:id="8590" w:author="Hardik Malhotra" w:date="2021-09-30T21:48:00Z">
                    <w:rPr>
                      <w:rFonts w:ascii="Calibri" w:hAnsi="Calibri"/>
                      <w:color w:val="000000"/>
                    </w:rPr>
                  </w:rPrChange>
                </w:rPr>
                <w:t>98</w:t>
              </w:r>
            </w:ins>
          </w:p>
        </w:tc>
        <w:tc>
          <w:tcPr>
            <w:tcW w:w="1039" w:type="dxa"/>
            <w:shd w:val="clear" w:color="000000" w:fill="FFFFFF"/>
            <w:noWrap/>
            <w:vAlign w:val="bottom"/>
            <w:hideMark/>
            <w:tcPrChange w:id="8591" w:author="Hardik Malhotra" w:date="2021-09-30T19:39:00Z">
              <w:tcPr>
                <w:tcW w:w="1014" w:type="dxa"/>
                <w:shd w:val="clear" w:color="000000" w:fill="FFFFFF"/>
                <w:noWrap/>
                <w:vAlign w:val="bottom"/>
                <w:hideMark/>
              </w:tcPr>
            </w:tcPrChange>
          </w:tcPr>
          <w:p w14:paraId="43842F03" w14:textId="2D204A6B" w:rsidR="005F21EC" w:rsidRPr="005F21EC" w:rsidRDefault="005F21EC" w:rsidP="005F21EC">
            <w:pPr>
              <w:spacing w:after="0" w:line="240" w:lineRule="auto"/>
              <w:jc w:val="center"/>
              <w:rPr>
                <w:ins w:id="8592" w:author="Hardik Malhotra" w:date="2021-09-30T19:33:00Z"/>
                <w:rFonts w:ascii="Verdana" w:eastAsia="Times New Roman" w:hAnsi="Verdana" w:cs="Times New Roman"/>
                <w:color w:val="000000"/>
                <w:sz w:val="18"/>
                <w:szCs w:val="18"/>
                <w:lang w:val="en-US"/>
                <w:rPrChange w:id="8593" w:author="Hardik Malhotra" w:date="2021-09-30T21:48:00Z">
                  <w:rPr>
                    <w:ins w:id="8594" w:author="Hardik Malhotra" w:date="2021-09-30T19:33:00Z"/>
                    <w:rFonts w:ascii="Calibri" w:eastAsia="Times New Roman" w:hAnsi="Calibri" w:cs="Times New Roman"/>
                    <w:color w:val="000000"/>
                    <w:lang w:val="en-US"/>
                  </w:rPr>
                </w:rPrChange>
              </w:rPr>
              <w:pPrChange w:id="8595" w:author="Hardik Malhotra" w:date="2021-09-30T21:48:00Z">
                <w:pPr>
                  <w:spacing w:after="0" w:line="240" w:lineRule="auto"/>
                  <w:jc w:val="right"/>
                </w:pPr>
              </w:pPrChange>
            </w:pPr>
            <w:ins w:id="8596" w:author="Hardik Malhotra" w:date="2021-09-30T21:48:00Z">
              <w:r w:rsidRPr="005F21EC">
                <w:rPr>
                  <w:rFonts w:ascii="Verdana" w:hAnsi="Verdana"/>
                  <w:color w:val="000000"/>
                  <w:sz w:val="18"/>
                  <w:szCs w:val="18"/>
                  <w:rPrChange w:id="8597" w:author="Hardik Malhotra" w:date="2021-09-30T21:48:00Z">
                    <w:rPr>
                      <w:rFonts w:ascii="Calibri" w:hAnsi="Calibri"/>
                      <w:color w:val="000000"/>
                    </w:rPr>
                  </w:rPrChange>
                </w:rPr>
                <w:t>99</w:t>
              </w:r>
            </w:ins>
          </w:p>
        </w:tc>
        <w:tc>
          <w:tcPr>
            <w:tcW w:w="1039" w:type="dxa"/>
            <w:shd w:val="clear" w:color="000000" w:fill="FFFFFF"/>
            <w:noWrap/>
            <w:vAlign w:val="bottom"/>
            <w:hideMark/>
            <w:tcPrChange w:id="8598" w:author="Hardik Malhotra" w:date="2021-09-30T19:39:00Z">
              <w:tcPr>
                <w:tcW w:w="1014" w:type="dxa"/>
                <w:shd w:val="clear" w:color="000000" w:fill="FFFFFF"/>
                <w:noWrap/>
                <w:vAlign w:val="bottom"/>
                <w:hideMark/>
              </w:tcPr>
            </w:tcPrChange>
          </w:tcPr>
          <w:p w14:paraId="410C6F11" w14:textId="3756E100" w:rsidR="005F21EC" w:rsidRPr="005F21EC" w:rsidRDefault="005F21EC" w:rsidP="005F21EC">
            <w:pPr>
              <w:spacing w:after="0" w:line="240" w:lineRule="auto"/>
              <w:jc w:val="center"/>
              <w:rPr>
                <w:ins w:id="8599" w:author="Hardik Malhotra" w:date="2021-09-30T19:33:00Z"/>
                <w:rFonts w:ascii="Verdana" w:eastAsia="Times New Roman" w:hAnsi="Verdana" w:cs="Times New Roman"/>
                <w:color w:val="000000"/>
                <w:sz w:val="18"/>
                <w:szCs w:val="18"/>
                <w:lang w:val="en-US"/>
                <w:rPrChange w:id="8600" w:author="Hardik Malhotra" w:date="2021-09-30T21:48:00Z">
                  <w:rPr>
                    <w:ins w:id="8601" w:author="Hardik Malhotra" w:date="2021-09-30T19:33:00Z"/>
                    <w:rFonts w:ascii="Calibri" w:eastAsia="Times New Roman" w:hAnsi="Calibri" w:cs="Times New Roman"/>
                    <w:color w:val="000000"/>
                    <w:lang w:val="en-US"/>
                  </w:rPr>
                </w:rPrChange>
              </w:rPr>
              <w:pPrChange w:id="8602" w:author="Hardik Malhotra" w:date="2021-09-30T21:48:00Z">
                <w:pPr>
                  <w:spacing w:after="0" w:line="240" w:lineRule="auto"/>
                  <w:jc w:val="right"/>
                </w:pPr>
              </w:pPrChange>
            </w:pPr>
            <w:ins w:id="8603" w:author="Hardik Malhotra" w:date="2021-09-30T21:48:00Z">
              <w:r w:rsidRPr="005F21EC">
                <w:rPr>
                  <w:rFonts w:ascii="Verdana" w:hAnsi="Verdana"/>
                  <w:color w:val="000000"/>
                  <w:sz w:val="18"/>
                  <w:szCs w:val="18"/>
                  <w:rPrChange w:id="8604" w:author="Hardik Malhotra" w:date="2021-09-30T21:48:00Z">
                    <w:rPr>
                      <w:rFonts w:ascii="Calibri" w:hAnsi="Calibri"/>
                      <w:color w:val="000000"/>
                    </w:rPr>
                  </w:rPrChange>
                </w:rPr>
                <w:t>111</w:t>
              </w:r>
            </w:ins>
          </w:p>
        </w:tc>
      </w:tr>
      <w:tr w:rsidR="005F21EC" w:rsidRPr="001848B0" w14:paraId="2CD21C23" w14:textId="77777777" w:rsidTr="001848B0">
        <w:trPr>
          <w:trHeight w:val="304"/>
          <w:ins w:id="8605" w:author="Hardik Malhotra" w:date="2021-09-30T19:33:00Z"/>
          <w:trPrChange w:id="8606" w:author="Hardik Malhotra" w:date="2021-09-30T19:39:00Z">
            <w:trPr>
              <w:trHeight w:val="304"/>
            </w:trPr>
          </w:trPrChange>
        </w:trPr>
        <w:tc>
          <w:tcPr>
            <w:tcW w:w="5068" w:type="dxa"/>
            <w:shd w:val="clear" w:color="000000" w:fill="FFFFFF"/>
            <w:noWrap/>
            <w:vAlign w:val="bottom"/>
            <w:hideMark/>
            <w:tcPrChange w:id="8607" w:author="Hardik Malhotra" w:date="2021-09-30T19:39:00Z">
              <w:tcPr>
                <w:tcW w:w="4944" w:type="dxa"/>
                <w:shd w:val="clear" w:color="000000" w:fill="FFFFFF"/>
                <w:noWrap/>
                <w:vAlign w:val="bottom"/>
                <w:hideMark/>
              </w:tcPr>
            </w:tcPrChange>
          </w:tcPr>
          <w:p w14:paraId="478022A8" w14:textId="77777777" w:rsidR="005F21EC" w:rsidRPr="001848B0" w:rsidRDefault="005F21EC" w:rsidP="005F21EC">
            <w:pPr>
              <w:spacing w:after="0" w:line="240" w:lineRule="auto"/>
              <w:rPr>
                <w:ins w:id="8608" w:author="Hardik Malhotra" w:date="2021-09-30T19:33:00Z"/>
                <w:rFonts w:ascii="Verdana" w:eastAsia="Times New Roman" w:hAnsi="Verdana" w:cs="Times New Roman"/>
                <w:color w:val="000000"/>
                <w:sz w:val="18"/>
                <w:szCs w:val="18"/>
                <w:lang w:val="en-US"/>
                <w:rPrChange w:id="8609" w:author="Hardik Malhotra" w:date="2021-09-30T19:36:00Z">
                  <w:rPr>
                    <w:ins w:id="8610" w:author="Hardik Malhotra" w:date="2021-09-30T19:33:00Z"/>
                    <w:rFonts w:ascii="Calibri" w:eastAsia="Times New Roman" w:hAnsi="Calibri" w:cs="Times New Roman"/>
                    <w:color w:val="000000"/>
                    <w:lang w:val="en-US"/>
                  </w:rPr>
                </w:rPrChange>
              </w:rPr>
            </w:pPr>
            <w:ins w:id="8611" w:author="Hardik Malhotra" w:date="2021-09-30T19:33:00Z">
              <w:r w:rsidRPr="001848B0">
                <w:rPr>
                  <w:rFonts w:ascii="Verdana" w:eastAsia="Times New Roman" w:hAnsi="Verdana" w:cs="Times New Roman"/>
                  <w:color w:val="000000"/>
                  <w:sz w:val="18"/>
                  <w:szCs w:val="18"/>
                  <w:lang w:val="en-US"/>
                  <w:rPrChange w:id="8612" w:author="Hardik Malhotra" w:date="2021-09-30T19:36:00Z">
                    <w:rPr>
                      <w:rFonts w:ascii="Calibri" w:eastAsia="Times New Roman" w:hAnsi="Calibri" w:cs="Times New Roman"/>
                      <w:color w:val="000000"/>
                      <w:lang w:val="en-US"/>
                    </w:rPr>
                  </w:rPrChange>
                </w:rPr>
                <w:t>NAMA Chemicals</w:t>
              </w:r>
            </w:ins>
          </w:p>
        </w:tc>
        <w:tc>
          <w:tcPr>
            <w:tcW w:w="1039" w:type="dxa"/>
            <w:shd w:val="clear" w:color="000000" w:fill="FFFFFF"/>
            <w:noWrap/>
            <w:vAlign w:val="bottom"/>
            <w:hideMark/>
            <w:tcPrChange w:id="8613" w:author="Hardik Malhotra" w:date="2021-09-30T19:39:00Z">
              <w:tcPr>
                <w:tcW w:w="1014" w:type="dxa"/>
                <w:shd w:val="clear" w:color="000000" w:fill="FFFFFF"/>
                <w:noWrap/>
                <w:vAlign w:val="bottom"/>
                <w:hideMark/>
              </w:tcPr>
            </w:tcPrChange>
          </w:tcPr>
          <w:p w14:paraId="19BE5436" w14:textId="4B1CE1E7" w:rsidR="005F21EC" w:rsidRPr="005F21EC" w:rsidRDefault="005F21EC" w:rsidP="005F21EC">
            <w:pPr>
              <w:spacing w:after="0" w:line="240" w:lineRule="auto"/>
              <w:jc w:val="center"/>
              <w:rPr>
                <w:ins w:id="8614" w:author="Hardik Malhotra" w:date="2021-09-30T19:33:00Z"/>
                <w:rFonts w:ascii="Verdana" w:eastAsia="Times New Roman" w:hAnsi="Verdana" w:cs="Times New Roman"/>
                <w:color w:val="000000"/>
                <w:sz w:val="18"/>
                <w:szCs w:val="18"/>
                <w:lang w:val="en-US"/>
                <w:rPrChange w:id="8615" w:author="Hardik Malhotra" w:date="2021-09-30T21:48:00Z">
                  <w:rPr>
                    <w:ins w:id="8616" w:author="Hardik Malhotra" w:date="2021-09-30T19:33:00Z"/>
                    <w:rFonts w:ascii="Calibri" w:eastAsia="Times New Roman" w:hAnsi="Calibri" w:cs="Times New Roman"/>
                    <w:color w:val="000000"/>
                    <w:lang w:val="en-US"/>
                  </w:rPr>
                </w:rPrChange>
              </w:rPr>
              <w:pPrChange w:id="8617" w:author="Hardik Malhotra" w:date="2021-09-30T21:48:00Z">
                <w:pPr>
                  <w:spacing w:after="0" w:line="240" w:lineRule="auto"/>
                  <w:jc w:val="right"/>
                </w:pPr>
              </w:pPrChange>
            </w:pPr>
            <w:ins w:id="8618" w:author="Hardik Malhotra" w:date="2021-09-30T21:48:00Z">
              <w:r w:rsidRPr="005F21EC">
                <w:rPr>
                  <w:rFonts w:ascii="Verdana" w:hAnsi="Verdana"/>
                  <w:color w:val="000000"/>
                  <w:sz w:val="18"/>
                  <w:szCs w:val="18"/>
                  <w:rPrChange w:id="8619" w:author="Hardik Malhotra" w:date="2021-09-30T21:48:00Z">
                    <w:rPr>
                      <w:rFonts w:ascii="Calibri" w:hAnsi="Calibri"/>
                      <w:color w:val="000000"/>
                    </w:rPr>
                  </w:rPrChange>
                </w:rPr>
                <w:t>91</w:t>
              </w:r>
            </w:ins>
          </w:p>
        </w:tc>
        <w:tc>
          <w:tcPr>
            <w:tcW w:w="1039" w:type="dxa"/>
            <w:shd w:val="clear" w:color="000000" w:fill="FFFFFF"/>
            <w:noWrap/>
            <w:vAlign w:val="bottom"/>
            <w:hideMark/>
            <w:tcPrChange w:id="8620" w:author="Hardik Malhotra" w:date="2021-09-30T19:39:00Z">
              <w:tcPr>
                <w:tcW w:w="1014" w:type="dxa"/>
                <w:shd w:val="clear" w:color="000000" w:fill="FFFFFF"/>
                <w:noWrap/>
                <w:vAlign w:val="bottom"/>
                <w:hideMark/>
              </w:tcPr>
            </w:tcPrChange>
          </w:tcPr>
          <w:p w14:paraId="35B1528A" w14:textId="300FDCD8" w:rsidR="005F21EC" w:rsidRPr="005F21EC" w:rsidRDefault="005F21EC" w:rsidP="005F21EC">
            <w:pPr>
              <w:spacing w:after="0" w:line="240" w:lineRule="auto"/>
              <w:jc w:val="center"/>
              <w:rPr>
                <w:ins w:id="8621" w:author="Hardik Malhotra" w:date="2021-09-30T19:33:00Z"/>
                <w:rFonts w:ascii="Verdana" w:eastAsia="Times New Roman" w:hAnsi="Verdana" w:cs="Times New Roman"/>
                <w:color w:val="000000"/>
                <w:sz w:val="18"/>
                <w:szCs w:val="18"/>
                <w:lang w:val="en-US"/>
                <w:rPrChange w:id="8622" w:author="Hardik Malhotra" w:date="2021-09-30T21:48:00Z">
                  <w:rPr>
                    <w:ins w:id="8623" w:author="Hardik Malhotra" w:date="2021-09-30T19:33:00Z"/>
                    <w:rFonts w:ascii="Calibri" w:eastAsia="Times New Roman" w:hAnsi="Calibri" w:cs="Times New Roman"/>
                    <w:color w:val="000000"/>
                    <w:lang w:val="en-US"/>
                  </w:rPr>
                </w:rPrChange>
              </w:rPr>
              <w:pPrChange w:id="8624" w:author="Hardik Malhotra" w:date="2021-09-30T21:48:00Z">
                <w:pPr>
                  <w:spacing w:after="0" w:line="240" w:lineRule="auto"/>
                  <w:jc w:val="right"/>
                </w:pPr>
              </w:pPrChange>
            </w:pPr>
            <w:ins w:id="8625" w:author="Hardik Malhotra" w:date="2021-09-30T21:48:00Z">
              <w:r w:rsidRPr="005F21EC">
                <w:rPr>
                  <w:rFonts w:ascii="Verdana" w:hAnsi="Verdana"/>
                  <w:color w:val="000000"/>
                  <w:sz w:val="18"/>
                  <w:szCs w:val="18"/>
                  <w:rPrChange w:id="8626" w:author="Hardik Malhotra" w:date="2021-09-30T21:48:00Z">
                    <w:rPr>
                      <w:rFonts w:ascii="Calibri" w:hAnsi="Calibri"/>
                      <w:color w:val="000000"/>
                    </w:rPr>
                  </w:rPrChange>
                </w:rPr>
                <w:t>90</w:t>
              </w:r>
            </w:ins>
          </w:p>
        </w:tc>
        <w:tc>
          <w:tcPr>
            <w:tcW w:w="1039" w:type="dxa"/>
            <w:shd w:val="clear" w:color="000000" w:fill="FFFFFF"/>
            <w:noWrap/>
            <w:vAlign w:val="bottom"/>
            <w:hideMark/>
            <w:tcPrChange w:id="8627" w:author="Hardik Malhotra" w:date="2021-09-30T19:39:00Z">
              <w:tcPr>
                <w:tcW w:w="1014" w:type="dxa"/>
                <w:shd w:val="clear" w:color="000000" w:fill="FFFFFF"/>
                <w:noWrap/>
                <w:vAlign w:val="bottom"/>
                <w:hideMark/>
              </w:tcPr>
            </w:tcPrChange>
          </w:tcPr>
          <w:p w14:paraId="6EB85770" w14:textId="41F8B2F2" w:rsidR="005F21EC" w:rsidRPr="005F21EC" w:rsidRDefault="005F21EC" w:rsidP="005F21EC">
            <w:pPr>
              <w:spacing w:after="0" w:line="240" w:lineRule="auto"/>
              <w:jc w:val="center"/>
              <w:rPr>
                <w:ins w:id="8628" w:author="Hardik Malhotra" w:date="2021-09-30T19:33:00Z"/>
                <w:rFonts w:ascii="Verdana" w:eastAsia="Times New Roman" w:hAnsi="Verdana" w:cs="Times New Roman"/>
                <w:color w:val="000000"/>
                <w:sz w:val="18"/>
                <w:szCs w:val="18"/>
                <w:lang w:val="en-US"/>
                <w:rPrChange w:id="8629" w:author="Hardik Malhotra" w:date="2021-09-30T21:48:00Z">
                  <w:rPr>
                    <w:ins w:id="8630" w:author="Hardik Malhotra" w:date="2021-09-30T19:33:00Z"/>
                    <w:rFonts w:ascii="Calibri" w:eastAsia="Times New Roman" w:hAnsi="Calibri" w:cs="Times New Roman"/>
                    <w:color w:val="000000"/>
                    <w:lang w:val="en-US"/>
                  </w:rPr>
                </w:rPrChange>
              </w:rPr>
              <w:pPrChange w:id="8631" w:author="Hardik Malhotra" w:date="2021-09-30T21:48:00Z">
                <w:pPr>
                  <w:spacing w:after="0" w:line="240" w:lineRule="auto"/>
                  <w:jc w:val="right"/>
                </w:pPr>
              </w:pPrChange>
            </w:pPr>
            <w:ins w:id="8632" w:author="Hardik Malhotra" w:date="2021-09-30T21:48:00Z">
              <w:r w:rsidRPr="005F21EC">
                <w:rPr>
                  <w:rFonts w:ascii="Verdana" w:hAnsi="Verdana"/>
                  <w:color w:val="000000"/>
                  <w:sz w:val="18"/>
                  <w:szCs w:val="18"/>
                  <w:rPrChange w:id="8633" w:author="Hardik Malhotra" w:date="2021-09-30T21:48:00Z">
                    <w:rPr>
                      <w:rFonts w:ascii="Calibri" w:hAnsi="Calibri"/>
                      <w:color w:val="000000"/>
                    </w:rPr>
                  </w:rPrChange>
                </w:rPr>
                <w:t>88</w:t>
              </w:r>
            </w:ins>
          </w:p>
        </w:tc>
        <w:tc>
          <w:tcPr>
            <w:tcW w:w="1039" w:type="dxa"/>
            <w:shd w:val="clear" w:color="000000" w:fill="FFFFFF"/>
            <w:noWrap/>
            <w:vAlign w:val="bottom"/>
            <w:hideMark/>
            <w:tcPrChange w:id="8634" w:author="Hardik Malhotra" w:date="2021-09-30T19:39:00Z">
              <w:tcPr>
                <w:tcW w:w="1014" w:type="dxa"/>
                <w:shd w:val="clear" w:color="000000" w:fill="FFFFFF"/>
                <w:noWrap/>
                <w:vAlign w:val="bottom"/>
                <w:hideMark/>
              </w:tcPr>
            </w:tcPrChange>
          </w:tcPr>
          <w:p w14:paraId="30FF65B0" w14:textId="7DD47392" w:rsidR="005F21EC" w:rsidRPr="005F21EC" w:rsidRDefault="005F21EC" w:rsidP="005F21EC">
            <w:pPr>
              <w:spacing w:after="0" w:line="240" w:lineRule="auto"/>
              <w:jc w:val="center"/>
              <w:rPr>
                <w:ins w:id="8635" w:author="Hardik Malhotra" w:date="2021-09-30T19:33:00Z"/>
                <w:rFonts w:ascii="Verdana" w:eastAsia="Times New Roman" w:hAnsi="Verdana" w:cs="Times New Roman"/>
                <w:color w:val="000000"/>
                <w:sz w:val="18"/>
                <w:szCs w:val="18"/>
                <w:lang w:val="en-US"/>
                <w:rPrChange w:id="8636" w:author="Hardik Malhotra" w:date="2021-09-30T21:48:00Z">
                  <w:rPr>
                    <w:ins w:id="8637" w:author="Hardik Malhotra" w:date="2021-09-30T19:33:00Z"/>
                    <w:rFonts w:ascii="Calibri" w:eastAsia="Times New Roman" w:hAnsi="Calibri" w:cs="Times New Roman"/>
                    <w:color w:val="000000"/>
                    <w:lang w:val="en-US"/>
                  </w:rPr>
                </w:rPrChange>
              </w:rPr>
              <w:pPrChange w:id="8638" w:author="Hardik Malhotra" w:date="2021-09-30T21:48:00Z">
                <w:pPr>
                  <w:spacing w:after="0" w:line="240" w:lineRule="auto"/>
                  <w:jc w:val="right"/>
                </w:pPr>
              </w:pPrChange>
            </w:pPr>
            <w:ins w:id="8639" w:author="Hardik Malhotra" w:date="2021-09-30T21:48:00Z">
              <w:r w:rsidRPr="005F21EC">
                <w:rPr>
                  <w:rFonts w:ascii="Verdana" w:hAnsi="Verdana"/>
                  <w:color w:val="000000"/>
                  <w:sz w:val="18"/>
                  <w:szCs w:val="18"/>
                  <w:rPrChange w:id="8640" w:author="Hardik Malhotra" w:date="2021-09-30T21:48:00Z">
                    <w:rPr>
                      <w:rFonts w:ascii="Calibri" w:hAnsi="Calibri"/>
                      <w:color w:val="000000"/>
                    </w:rPr>
                  </w:rPrChange>
                </w:rPr>
                <w:t>94</w:t>
              </w:r>
            </w:ins>
          </w:p>
        </w:tc>
        <w:tc>
          <w:tcPr>
            <w:tcW w:w="1039" w:type="dxa"/>
            <w:shd w:val="clear" w:color="000000" w:fill="FFFFFF"/>
            <w:noWrap/>
            <w:vAlign w:val="bottom"/>
            <w:hideMark/>
            <w:tcPrChange w:id="8641" w:author="Hardik Malhotra" w:date="2021-09-30T19:39:00Z">
              <w:tcPr>
                <w:tcW w:w="1014" w:type="dxa"/>
                <w:shd w:val="clear" w:color="000000" w:fill="FFFFFF"/>
                <w:noWrap/>
                <w:vAlign w:val="bottom"/>
                <w:hideMark/>
              </w:tcPr>
            </w:tcPrChange>
          </w:tcPr>
          <w:p w14:paraId="50ECF078" w14:textId="18050B71" w:rsidR="005F21EC" w:rsidRPr="005F21EC" w:rsidRDefault="005F21EC" w:rsidP="005F21EC">
            <w:pPr>
              <w:spacing w:after="0" w:line="240" w:lineRule="auto"/>
              <w:jc w:val="center"/>
              <w:rPr>
                <w:ins w:id="8642" w:author="Hardik Malhotra" w:date="2021-09-30T19:33:00Z"/>
                <w:rFonts w:ascii="Verdana" w:eastAsia="Times New Roman" w:hAnsi="Verdana" w:cs="Times New Roman"/>
                <w:color w:val="000000"/>
                <w:sz w:val="18"/>
                <w:szCs w:val="18"/>
                <w:lang w:val="en-US"/>
                <w:rPrChange w:id="8643" w:author="Hardik Malhotra" w:date="2021-09-30T21:48:00Z">
                  <w:rPr>
                    <w:ins w:id="8644" w:author="Hardik Malhotra" w:date="2021-09-30T19:33:00Z"/>
                    <w:rFonts w:ascii="Calibri" w:eastAsia="Times New Roman" w:hAnsi="Calibri" w:cs="Times New Roman"/>
                    <w:color w:val="000000"/>
                    <w:lang w:val="en-US"/>
                  </w:rPr>
                </w:rPrChange>
              </w:rPr>
              <w:pPrChange w:id="8645" w:author="Hardik Malhotra" w:date="2021-09-30T21:48:00Z">
                <w:pPr>
                  <w:spacing w:after="0" w:line="240" w:lineRule="auto"/>
                  <w:jc w:val="right"/>
                </w:pPr>
              </w:pPrChange>
            </w:pPr>
            <w:ins w:id="8646" w:author="Hardik Malhotra" w:date="2021-09-30T21:48:00Z">
              <w:r w:rsidRPr="005F21EC">
                <w:rPr>
                  <w:rFonts w:ascii="Verdana" w:hAnsi="Verdana"/>
                  <w:color w:val="000000"/>
                  <w:sz w:val="18"/>
                  <w:szCs w:val="18"/>
                  <w:rPrChange w:id="8647" w:author="Hardik Malhotra" w:date="2021-09-30T21:48:00Z">
                    <w:rPr>
                      <w:rFonts w:ascii="Calibri" w:hAnsi="Calibri"/>
                      <w:color w:val="000000"/>
                    </w:rPr>
                  </w:rPrChange>
                </w:rPr>
                <w:t>106</w:t>
              </w:r>
            </w:ins>
          </w:p>
        </w:tc>
      </w:tr>
      <w:tr w:rsidR="005F21EC" w:rsidRPr="001848B0" w14:paraId="2CE58C37" w14:textId="77777777" w:rsidTr="001848B0">
        <w:trPr>
          <w:trHeight w:val="304"/>
          <w:ins w:id="8648" w:author="Hardik Malhotra" w:date="2021-09-30T19:33:00Z"/>
          <w:trPrChange w:id="8649" w:author="Hardik Malhotra" w:date="2021-09-30T19:39:00Z">
            <w:trPr>
              <w:trHeight w:val="304"/>
            </w:trPr>
          </w:trPrChange>
        </w:trPr>
        <w:tc>
          <w:tcPr>
            <w:tcW w:w="5068" w:type="dxa"/>
            <w:shd w:val="clear" w:color="000000" w:fill="FFFFFF"/>
            <w:noWrap/>
            <w:vAlign w:val="bottom"/>
            <w:hideMark/>
            <w:tcPrChange w:id="8650" w:author="Hardik Malhotra" w:date="2021-09-30T19:39:00Z">
              <w:tcPr>
                <w:tcW w:w="4944" w:type="dxa"/>
                <w:shd w:val="clear" w:color="000000" w:fill="FFFFFF"/>
                <w:noWrap/>
                <w:vAlign w:val="bottom"/>
                <w:hideMark/>
              </w:tcPr>
            </w:tcPrChange>
          </w:tcPr>
          <w:p w14:paraId="138E3DD0" w14:textId="77777777" w:rsidR="005F21EC" w:rsidRPr="001848B0" w:rsidRDefault="005F21EC" w:rsidP="005F21EC">
            <w:pPr>
              <w:spacing w:after="0" w:line="240" w:lineRule="auto"/>
              <w:rPr>
                <w:ins w:id="8651" w:author="Hardik Malhotra" w:date="2021-09-30T19:33:00Z"/>
                <w:rFonts w:ascii="Verdana" w:eastAsia="Times New Roman" w:hAnsi="Verdana" w:cs="Times New Roman"/>
                <w:color w:val="000000"/>
                <w:sz w:val="18"/>
                <w:szCs w:val="18"/>
                <w:lang w:val="en-US"/>
                <w:rPrChange w:id="8652" w:author="Hardik Malhotra" w:date="2021-09-30T19:36:00Z">
                  <w:rPr>
                    <w:ins w:id="8653" w:author="Hardik Malhotra" w:date="2021-09-30T19:33:00Z"/>
                    <w:rFonts w:ascii="Calibri" w:eastAsia="Times New Roman" w:hAnsi="Calibri" w:cs="Times New Roman"/>
                    <w:color w:val="000000"/>
                    <w:lang w:val="en-US"/>
                  </w:rPr>
                </w:rPrChange>
              </w:rPr>
            </w:pPr>
            <w:ins w:id="8654" w:author="Hardik Malhotra" w:date="2021-09-30T19:33:00Z">
              <w:r w:rsidRPr="001848B0">
                <w:rPr>
                  <w:rFonts w:ascii="Verdana" w:eastAsia="Times New Roman" w:hAnsi="Verdana" w:cs="Times New Roman"/>
                  <w:color w:val="000000"/>
                  <w:sz w:val="18"/>
                  <w:szCs w:val="18"/>
                  <w:lang w:val="en-US"/>
                  <w:rPrChange w:id="8655" w:author="Hardik Malhotra" w:date="2021-09-30T19:36:00Z">
                    <w:rPr>
                      <w:rFonts w:ascii="Calibri" w:eastAsia="Times New Roman" w:hAnsi="Calibri" w:cs="Times New Roman"/>
                      <w:color w:val="000000"/>
                      <w:lang w:val="en-US"/>
                    </w:rPr>
                  </w:rPrChange>
                </w:rPr>
                <w:t>Aditya Birla Chemicals (Thailand) Ltd.</w:t>
              </w:r>
            </w:ins>
          </w:p>
        </w:tc>
        <w:tc>
          <w:tcPr>
            <w:tcW w:w="1039" w:type="dxa"/>
            <w:shd w:val="clear" w:color="000000" w:fill="FFFFFF"/>
            <w:noWrap/>
            <w:vAlign w:val="bottom"/>
            <w:hideMark/>
            <w:tcPrChange w:id="8656" w:author="Hardik Malhotra" w:date="2021-09-30T19:39:00Z">
              <w:tcPr>
                <w:tcW w:w="1014" w:type="dxa"/>
                <w:shd w:val="clear" w:color="000000" w:fill="FFFFFF"/>
                <w:noWrap/>
                <w:vAlign w:val="bottom"/>
                <w:hideMark/>
              </w:tcPr>
            </w:tcPrChange>
          </w:tcPr>
          <w:p w14:paraId="52E618E5" w14:textId="282785A2" w:rsidR="005F21EC" w:rsidRPr="005F21EC" w:rsidRDefault="005F21EC" w:rsidP="005F21EC">
            <w:pPr>
              <w:spacing w:after="0" w:line="240" w:lineRule="auto"/>
              <w:jc w:val="center"/>
              <w:rPr>
                <w:ins w:id="8657" w:author="Hardik Malhotra" w:date="2021-09-30T19:33:00Z"/>
                <w:rFonts w:ascii="Verdana" w:eastAsia="Times New Roman" w:hAnsi="Verdana" w:cs="Times New Roman"/>
                <w:color w:val="000000"/>
                <w:sz w:val="18"/>
                <w:szCs w:val="18"/>
                <w:lang w:val="en-US"/>
                <w:rPrChange w:id="8658" w:author="Hardik Malhotra" w:date="2021-09-30T21:48:00Z">
                  <w:rPr>
                    <w:ins w:id="8659" w:author="Hardik Malhotra" w:date="2021-09-30T19:33:00Z"/>
                    <w:rFonts w:ascii="Calibri" w:eastAsia="Times New Roman" w:hAnsi="Calibri" w:cs="Times New Roman"/>
                    <w:color w:val="000000"/>
                    <w:lang w:val="en-US"/>
                  </w:rPr>
                </w:rPrChange>
              </w:rPr>
              <w:pPrChange w:id="8660" w:author="Hardik Malhotra" w:date="2021-09-30T21:48:00Z">
                <w:pPr>
                  <w:spacing w:after="0" w:line="240" w:lineRule="auto"/>
                  <w:jc w:val="right"/>
                </w:pPr>
              </w:pPrChange>
            </w:pPr>
            <w:ins w:id="8661" w:author="Hardik Malhotra" w:date="2021-09-30T21:48:00Z">
              <w:r w:rsidRPr="005F21EC">
                <w:rPr>
                  <w:rFonts w:ascii="Verdana" w:hAnsi="Verdana"/>
                  <w:color w:val="000000"/>
                  <w:sz w:val="18"/>
                  <w:szCs w:val="18"/>
                  <w:rPrChange w:id="8662" w:author="Hardik Malhotra" w:date="2021-09-30T21:48:00Z">
                    <w:rPr>
                      <w:rFonts w:ascii="Calibri" w:hAnsi="Calibri"/>
                      <w:color w:val="000000"/>
                    </w:rPr>
                  </w:rPrChange>
                </w:rPr>
                <w:t>29</w:t>
              </w:r>
            </w:ins>
          </w:p>
        </w:tc>
        <w:tc>
          <w:tcPr>
            <w:tcW w:w="1039" w:type="dxa"/>
            <w:shd w:val="clear" w:color="000000" w:fill="FFFFFF"/>
            <w:noWrap/>
            <w:vAlign w:val="bottom"/>
            <w:hideMark/>
            <w:tcPrChange w:id="8663" w:author="Hardik Malhotra" w:date="2021-09-30T19:39:00Z">
              <w:tcPr>
                <w:tcW w:w="1014" w:type="dxa"/>
                <w:shd w:val="clear" w:color="000000" w:fill="FFFFFF"/>
                <w:noWrap/>
                <w:vAlign w:val="bottom"/>
                <w:hideMark/>
              </w:tcPr>
            </w:tcPrChange>
          </w:tcPr>
          <w:p w14:paraId="6055FC34" w14:textId="69B643CE" w:rsidR="005F21EC" w:rsidRPr="005F21EC" w:rsidRDefault="005F21EC" w:rsidP="005F21EC">
            <w:pPr>
              <w:spacing w:after="0" w:line="240" w:lineRule="auto"/>
              <w:jc w:val="center"/>
              <w:rPr>
                <w:ins w:id="8664" w:author="Hardik Malhotra" w:date="2021-09-30T19:33:00Z"/>
                <w:rFonts w:ascii="Verdana" w:eastAsia="Times New Roman" w:hAnsi="Verdana" w:cs="Times New Roman"/>
                <w:color w:val="000000"/>
                <w:sz w:val="18"/>
                <w:szCs w:val="18"/>
                <w:lang w:val="en-US"/>
                <w:rPrChange w:id="8665" w:author="Hardik Malhotra" w:date="2021-09-30T21:48:00Z">
                  <w:rPr>
                    <w:ins w:id="8666" w:author="Hardik Malhotra" w:date="2021-09-30T19:33:00Z"/>
                    <w:rFonts w:ascii="Calibri" w:eastAsia="Times New Roman" w:hAnsi="Calibri" w:cs="Times New Roman"/>
                    <w:color w:val="000000"/>
                    <w:lang w:val="en-US"/>
                  </w:rPr>
                </w:rPrChange>
              </w:rPr>
              <w:pPrChange w:id="8667" w:author="Hardik Malhotra" w:date="2021-09-30T21:48:00Z">
                <w:pPr>
                  <w:spacing w:after="0" w:line="240" w:lineRule="auto"/>
                  <w:jc w:val="right"/>
                </w:pPr>
              </w:pPrChange>
            </w:pPr>
            <w:ins w:id="8668" w:author="Hardik Malhotra" w:date="2021-09-30T21:48:00Z">
              <w:r w:rsidRPr="005F21EC">
                <w:rPr>
                  <w:rFonts w:ascii="Verdana" w:hAnsi="Verdana"/>
                  <w:color w:val="000000"/>
                  <w:sz w:val="18"/>
                  <w:szCs w:val="18"/>
                  <w:rPrChange w:id="8669" w:author="Hardik Malhotra" w:date="2021-09-30T21:48:00Z">
                    <w:rPr>
                      <w:rFonts w:ascii="Calibri" w:hAnsi="Calibri"/>
                      <w:color w:val="000000"/>
                    </w:rPr>
                  </w:rPrChange>
                </w:rPr>
                <w:t>74</w:t>
              </w:r>
            </w:ins>
          </w:p>
        </w:tc>
        <w:tc>
          <w:tcPr>
            <w:tcW w:w="1039" w:type="dxa"/>
            <w:shd w:val="clear" w:color="000000" w:fill="FFFFFF"/>
            <w:noWrap/>
            <w:vAlign w:val="bottom"/>
            <w:hideMark/>
            <w:tcPrChange w:id="8670" w:author="Hardik Malhotra" w:date="2021-09-30T19:39:00Z">
              <w:tcPr>
                <w:tcW w:w="1014" w:type="dxa"/>
                <w:shd w:val="clear" w:color="000000" w:fill="FFFFFF"/>
                <w:noWrap/>
                <w:vAlign w:val="bottom"/>
                <w:hideMark/>
              </w:tcPr>
            </w:tcPrChange>
          </w:tcPr>
          <w:p w14:paraId="5DB95020" w14:textId="09C98DE3" w:rsidR="005F21EC" w:rsidRPr="005F21EC" w:rsidRDefault="005F21EC" w:rsidP="005F21EC">
            <w:pPr>
              <w:spacing w:after="0" w:line="240" w:lineRule="auto"/>
              <w:jc w:val="center"/>
              <w:rPr>
                <w:ins w:id="8671" w:author="Hardik Malhotra" w:date="2021-09-30T19:33:00Z"/>
                <w:rFonts w:ascii="Verdana" w:eastAsia="Times New Roman" w:hAnsi="Verdana" w:cs="Times New Roman"/>
                <w:color w:val="000000"/>
                <w:sz w:val="18"/>
                <w:szCs w:val="18"/>
                <w:lang w:val="en-US"/>
                <w:rPrChange w:id="8672" w:author="Hardik Malhotra" w:date="2021-09-30T21:48:00Z">
                  <w:rPr>
                    <w:ins w:id="8673" w:author="Hardik Malhotra" w:date="2021-09-30T19:33:00Z"/>
                    <w:rFonts w:ascii="Calibri" w:eastAsia="Times New Roman" w:hAnsi="Calibri" w:cs="Times New Roman"/>
                    <w:color w:val="000000"/>
                    <w:lang w:val="en-US"/>
                  </w:rPr>
                </w:rPrChange>
              </w:rPr>
              <w:pPrChange w:id="8674" w:author="Hardik Malhotra" w:date="2021-09-30T21:48:00Z">
                <w:pPr>
                  <w:spacing w:after="0" w:line="240" w:lineRule="auto"/>
                  <w:jc w:val="right"/>
                </w:pPr>
              </w:pPrChange>
            </w:pPr>
            <w:ins w:id="8675" w:author="Hardik Malhotra" w:date="2021-09-30T21:48:00Z">
              <w:r w:rsidRPr="005F21EC">
                <w:rPr>
                  <w:rFonts w:ascii="Verdana" w:hAnsi="Verdana"/>
                  <w:color w:val="000000"/>
                  <w:sz w:val="18"/>
                  <w:szCs w:val="18"/>
                  <w:rPrChange w:id="8676" w:author="Hardik Malhotra" w:date="2021-09-30T21:48:00Z">
                    <w:rPr>
                      <w:rFonts w:ascii="Calibri" w:hAnsi="Calibri"/>
                      <w:color w:val="000000"/>
                    </w:rPr>
                  </w:rPrChange>
                </w:rPr>
                <w:t>81</w:t>
              </w:r>
            </w:ins>
          </w:p>
        </w:tc>
        <w:tc>
          <w:tcPr>
            <w:tcW w:w="1039" w:type="dxa"/>
            <w:shd w:val="clear" w:color="000000" w:fill="FFFFFF"/>
            <w:noWrap/>
            <w:vAlign w:val="bottom"/>
            <w:hideMark/>
            <w:tcPrChange w:id="8677" w:author="Hardik Malhotra" w:date="2021-09-30T19:39:00Z">
              <w:tcPr>
                <w:tcW w:w="1014" w:type="dxa"/>
                <w:shd w:val="clear" w:color="000000" w:fill="FFFFFF"/>
                <w:noWrap/>
                <w:vAlign w:val="bottom"/>
                <w:hideMark/>
              </w:tcPr>
            </w:tcPrChange>
          </w:tcPr>
          <w:p w14:paraId="2943B16B" w14:textId="188F8C07" w:rsidR="005F21EC" w:rsidRPr="005F21EC" w:rsidRDefault="005F21EC" w:rsidP="005F21EC">
            <w:pPr>
              <w:spacing w:after="0" w:line="240" w:lineRule="auto"/>
              <w:jc w:val="center"/>
              <w:rPr>
                <w:ins w:id="8678" w:author="Hardik Malhotra" w:date="2021-09-30T19:33:00Z"/>
                <w:rFonts w:ascii="Verdana" w:eastAsia="Times New Roman" w:hAnsi="Verdana" w:cs="Times New Roman"/>
                <w:color w:val="000000"/>
                <w:sz w:val="18"/>
                <w:szCs w:val="18"/>
                <w:lang w:val="en-US"/>
                <w:rPrChange w:id="8679" w:author="Hardik Malhotra" w:date="2021-09-30T21:48:00Z">
                  <w:rPr>
                    <w:ins w:id="8680" w:author="Hardik Malhotra" w:date="2021-09-30T19:33:00Z"/>
                    <w:rFonts w:ascii="Calibri" w:eastAsia="Times New Roman" w:hAnsi="Calibri" w:cs="Times New Roman"/>
                    <w:color w:val="000000"/>
                    <w:lang w:val="en-US"/>
                  </w:rPr>
                </w:rPrChange>
              </w:rPr>
              <w:pPrChange w:id="8681" w:author="Hardik Malhotra" w:date="2021-09-30T21:48:00Z">
                <w:pPr>
                  <w:spacing w:after="0" w:line="240" w:lineRule="auto"/>
                  <w:jc w:val="right"/>
                </w:pPr>
              </w:pPrChange>
            </w:pPr>
            <w:ins w:id="8682" w:author="Hardik Malhotra" w:date="2021-09-30T21:48:00Z">
              <w:r w:rsidRPr="005F21EC">
                <w:rPr>
                  <w:rFonts w:ascii="Verdana" w:hAnsi="Verdana"/>
                  <w:color w:val="000000"/>
                  <w:sz w:val="18"/>
                  <w:szCs w:val="18"/>
                  <w:rPrChange w:id="8683" w:author="Hardik Malhotra" w:date="2021-09-30T21:48:00Z">
                    <w:rPr>
                      <w:rFonts w:ascii="Calibri" w:hAnsi="Calibri"/>
                      <w:color w:val="000000"/>
                    </w:rPr>
                  </w:rPrChange>
                </w:rPr>
                <w:t>88</w:t>
              </w:r>
            </w:ins>
          </w:p>
        </w:tc>
        <w:tc>
          <w:tcPr>
            <w:tcW w:w="1039" w:type="dxa"/>
            <w:shd w:val="clear" w:color="000000" w:fill="FFFFFF"/>
            <w:noWrap/>
            <w:vAlign w:val="bottom"/>
            <w:hideMark/>
            <w:tcPrChange w:id="8684" w:author="Hardik Malhotra" w:date="2021-09-30T19:39:00Z">
              <w:tcPr>
                <w:tcW w:w="1014" w:type="dxa"/>
                <w:shd w:val="clear" w:color="000000" w:fill="FFFFFF"/>
                <w:noWrap/>
                <w:vAlign w:val="bottom"/>
                <w:hideMark/>
              </w:tcPr>
            </w:tcPrChange>
          </w:tcPr>
          <w:p w14:paraId="24FA2EE3" w14:textId="3432343C" w:rsidR="005F21EC" w:rsidRPr="005F21EC" w:rsidRDefault="005F21EC" w:rsidP="005F21EC">
            <w:pPr>
              <w:spacing w:after="0" w:line="240" w:lineRule="auto"/>
              <w:jc w:val="center"/>
              <w:rPr>
                <w:ins w:id="8685" w:author="Hardik Malhotra" w:date="2021-09-30T19:33:00Z"/>
                <w:rFonts w:ascii="Verdana" w:eastAsia="Times New Roman" w:hAnsi="Verdana" w:cs="Times New Roman"/>
                <w:color w:val="000000"/>
                <w:sz w:val="18"/>
                <w:szCs w:val="18"/>
                <w:lang w:val="en-US"/>
                <w:rPrChange w:id="8686" w:author="Hardik Malhotra" w:date="2021-09-30T21:48:00Z">
                  <w:rPr>
                    <w:ins w:id="8687" w:author="Hardik Malhotra" w:date="2021-09-30T19:33:00Z"/>
                    <w:rFonts w:ascii="Calibri" w:eastAsia="Times New Roman" w:hAnsi="Calibri" w:cs="Times New Roman"/>
                    <w:color w:val="000000"/>
                    <w:lang w:val="en-US"/>
                  </w:rPr>
                </w:rPrChange>
              </w:rPr>
              <w:pPrChange w:id="8688" w:author="Hardik Malhotra" w:date="2021-09-30T21:48:00Z">
                <w:pPr>
                  <w:spacing w:after="0" w:line="240" w:lineRule="auto"/>
                  <w:jc w:val="right"/>
                </w:pPr>
              </w:pPrChange>
            </w:pPr>
            <w:ins w:id="8689" w:author="Hardik Malhotra" w:date="2021-09-30T21:48:00Z">
              <w:r w:rsidRPr="005F21EC">
                <w:rPr>
                  <w:rFonts w:ascii="Verdana" w:hAnsi="Verdana"/>
                  <w:color w:val="000000"/>
                  <w:sz w:val="18"/>
                  <w:szCs w:val="18"/>
                  <w:rPrChange w:id="8690" w:author="Hardik Malhotra" w:date="2021-09-30T21:48:00Z">
                    <w:rPr>
                      <w:rFonts w:ascii="Calibri" w:hAnsi="Calibri"/>
                      <w:color w:val="000000"/>
                    </w:rPr>
                  </w:rPrChange>
                </w:rPr>
                <w:t>92</w:t>
              </w:r>
            </w:ins>
          </w:p>
        </w:tc>
      </w:tr>
      <w:tr w:rsidR="005F21EC" w:rsidRPr="001848B0" w14:paraId="628D4D7A" w14:textId="77777777" w:rsidTr="001848B0">
        <w:trPr>
          <w:trHeight w:val="304"/>
          <w:ins w:id="8691" w:author="Hardik Malhotra" w:date="2021-09-30T19:33:00Z"/>
          <w:trPrChange w:id="8692" w:author="Hardik Malhotra" w:date="2021-09-30T19:39:00Z">
            <w:trPr>
              <w:trHeight w:val="304"/>
            </w:trPr>
          </w:trPrChange>
        </w:trPr>
        <w:tc>
          <w:tcPr>
            <w:tcW w:w="5068" w:type="dxa"/>
            <w:shd w:val="clear" w:color="000000" w:fill="FFFFFF"/>
            <w:noWrap/>
            <w:vAlign w:val="bottom"/>
            <w:hideMark/>
            <w:tcPrChange w:id="8693" w:author="Hardik Malhotra" w:date="2021-09-30T19:39:00Z">
              <w:tcPr>
                <w:tcW w:w="4944" w:type="dxa"/>
                <w:shd w:val="clear" w:color="000000" w:fill="FFFFFF"/>
                <w:noWrap/>
                <w:vAlign w:val="bottom"/>
                <w:hideMark/>
              </w:tcPr>
            </w:tcPrChange>
          </w:tcPr>
          <w:p w14:paraId="7D40D3F9" w14:textId="77777777" w:rsidR="005F21EC" w:rsidRPr="001848B0" w:rsidRDefault="005F21EC" w:rsidP="005F21EC">
            <w:pPr>
              <w:spacing w:after="0" w:line="240" w:lineRule="auto"/>
              <w:rPr>
                <w:ins w:id="8694" w:author="Hardik Malhotra" w:date="2021-09-30T19:33:00Z"/>
                <w:rFonts w:ascii="Verdana" w:eastAsia="Times New Roman" w:hAnsi="Verdana" w:cs="Times New Roman"/>
                <w:color w:val="000000"/>
                <w:sz w:val="18"/>
                <w:szCs w:val="18"/>
                <w:lang w:val="en-US"/>
                <w:rPrChange w:id="8695" w:author="Hardik Malhotra" w:date="2021-09-30T19:36:00Z">
                  <w:rPr>
                    <w:ins w:id="8696" w:author="Hardik Malhotra" w:date="2021-09-30T19:33:00Z"/>
                    <w:rFonts w:ascii="Calibri" w:eastAsia="Times New Roman" w:hAnsi="Calibri" w:cs="Times New Roman"/>
                    <w:color w:val="000000"/>
                    <w:lang w:val="en-US"/>
                  </w:rPr>
                </w:rPrChange>
              </w:rPr>
            </w:pPr>
            <w:ins w:id="8697" w:author="Hardik Malhotra" w:date="2021-09-30T19:33:00Z">
              <w:r w:rsidRPr="001848B0">
                <w:rPr>
                  <w:rFonts w:ascii="Verdana" w:eastAsia="Times New Roman" w:hAnsi="Verdana" w:cs="Times New Roman"/>
                  <w:color w:val="000000"/>
                  <w:sz w:val="18"/>
                  <w:szCs w:val="18"/>
                  <w:lang w:val="en-US"/>
                  <w:rPrChange w:id="8698" w:author="Hardik Malhotra" w:date="2021-09-30T19:36:00Z">
                    <w:rPr>
                      <w:rFonts w:ascii="Calibri" w:eastAsia="Times New Roman" w:hAnsi="Calibri" w:cs="Times New Roman"/>
                      <w:color w:val="000000"/>
                      <w:lang w:val="en-US"/>
                    </w:rPr>
                  </w:rPrChange>
                </w:rPr>
                <w:t>Jiangsu Yangnong Kumho Chemical Co., Ltd.</w:t>
              </w:r>
            </w:ins>
          </w:p>
        </w:tc>
        <w:tc>
          <w:tcPr>
            <w:tcW w:w="1039" w:type="dxa"/>
            <w:shd w:val="clear" w:color="000000" w:fill="FFFFFF"/>
            <w:noWrap/>
            <w:vAlign w:val="bottom"/>
            <w:hideMark/>
            <w:tcPrChange w:id="8699" w:author="Hardik Malhotra" w:date="2021-09-30T19:39:00Z">
              <w:tcPr>
                <w:tcW w:w="1014" w:type="dxa"/>
                <w:shd w:val="clear" w:color="000000" w:fill="FFFFFF"/>
                <w:noWrap/>
                <w:vAlign w:val="bottom"/>
                <w:hideMark/>
              </w:tcPr>
            </w:tcPrChange>
          </w:tcPr>
          <w:p w14:paraId="3B10E7ED" w14:textId="06322062" w:rsidR="005F21EC" w:rsidRPr="005F21EC" w:rsidRDefault="005F21EC" w:rsidP="005F21EC">
            <w:pPr>
              <w:spacing w:after="0" w:line="240" w:lineRule="auto"/>
              <w:jc w:val="center"/>
              <w:rPr>
                <w:ins w:id="8700" w:author="Hardik Malhotra" w:date="2021-09-30T19:33:00Z"/>
                <w:rFonts w:ascii="Verdana" w:eastAsia="Times New Roman" w:hAnsi="Verdana" w:cs="Times New Roman"/>
                <w:color w:val="000000"/>
                <w:sz w:val="18"/>
                <w:szCs w:val="18"/>
                <w:lang w:val="en-US"/>
                <w:rPrChange w:id="8701" w:author="Hardik Malhotra" w:date="2021-09-30T21:48:00Z">
                  <w:rPr>
                    <w:ins w:id="8702" w:author="Hardik Malhotra" w:date="2021-09-30T19:33:00Z"/>
                    <w:rFonts w:ascii="Calibri" w:eastAsia="Times New Roman" w:hAnsi="Calibri" w:cs="Times New Roman"/>
                    <w:color w:val="000000"/>
                    <w:lang w:val="en-US"/>
                  </w:rPr>
                </w:rPrChange>
              </w:rPr>
              <w:pPrChange w:id="8703" w:author="Hardik Malhotra" w:date="2021-09-30T21:48:00Z">
                <w:pPr>
                  <w:spacing w:after="0" w:line="240" w:lineRule="auto"/>
                  <w:jc w:val="right"/>
                </w:pPr>
              </w:pPrChange>
            </w:pPr>
            <w:ins w:id="8704" w:author="Hardik Malhotra" w:date="2021-09-30T21:48:00Z">
              <w:r w:rsidRPr="005F21EC">
                <w:rPr>
                  <w:rFonts w:ascii="Verdana" w:hAnsi="Verdana"/>
                  <w:color w:val="000000"/>
                  <w:sz w:val="18"/>
                  <w:szCs w:val="18"/>
                  <w:rPrChange w:id="8705" w:author="Hardik Malhotra" w:date="2021-09-30T21:48:00Z">
                    <w:rPr>
                      <w:rFonts w:ascii="Calibri" w:hAnsi="Calibri"/>
                      <w:color w:val="000000"/>
                    </w:rPr>
                  </w:rPrChange>
                </w:rPr>
                <w:t>61</w:t>
              </w:r>
            </w:ins>
          </w:p>
        </w:tc>
        <w:tc>
          <w:tcPr>
            <w:tcW w:w="1039" w:type="dxa"/>
            <w:shd w:val="clear" w:color="000000" w:fill="FFFFFF"/>
            <w:noWrap/>
            <w:vAlign w:val="bottom"/>
            <w:hideMark/>
            <w:tcPrChange w:id="8706" w:author="Hardik Malhotra" w:date="2021-09-30T19:39:00Z">
              <w:tcPr>
                <w:tcW w:w="1014" w:type="dxa"/>
                <w:shd w:val="clear" w:color="000000" w:fill="FFFFFF"/>
                <w:noWrap/>
                <w:vAlign w:val="bottom"/>
                <w:hideMark/>
              </w:tcPr>
            </w:tcPrChange>
          </w:tcPr>
          <w:p w14:paraId="129E3B4E" w14:textId="45B270CA" w:rsidR="005F21EC" w:rsidRPr="005F21EC" w:rsidRDefault="005F21EC" w:rsidP="005F21EC">
            <w:pPr>
              <w:spacing w:after="0" w:line="240" w:lineRule="auto"/>
              <w:jc w:val="center"/>
              <w:rPr>
                <w:ins w:id="8707" w:author="Hardik Malhotra" w:date="2021-09-30T19:33:00Z"/>
                <w:rFonts w:ascii="Verdana" w:eastAsia="Times New Roman" w:hAnsi="Verdana" w:cs="Times New Roman"/>
                <w:color w:val="000000"/>
                <w:sz w:val="18"/>
                <w:szCs w:val="18"/>
                <w:lang w:val="en-US"/>
                <w:rPrChange w:id="8708" w:author="Hardik Malhotra" w:date="2021-09-30T21:48:00Z">
                  <w:rPr>
                    <w:ins w:id="8709" w:author="Hardik Malhotra" w:date="2021-09-30T19:33:00Z"/>
                    <w:rFonts w:ascii="Calibri" w:eastAsia="Times New Roman" w:hAnsi="Calibri" w:cs="Times New Roman"/>
                    <w:color w:val="000000"/>
                    <w:lang w:val="en-US"/>
                  </w:rPr>
                </w:rPrChange>
              </w:rPr>
              <w:pPrChange w:id="8710" w:author="Hardik Malhotra" w:date="2021-09-30T21:48:00Z">
                <w:pPr>
                  <w:spacing w:after="0" w:line="240" w:lineRule="auto"/>
                  <w:jc w:val="right"/>
                </w:pPr>
              </w:pPrChange>
            </w:pPr>
            <w:ins w:id="8711" w:author="Hardik Malhotra" w:date="2021-09-30T21:48:00Z">
              <w:r w:rsidRPr="005F21EC">
                <w:rPr>
                  <w:rFonts w:ascii="Verdana" w:hAnsi="Verdana"/>
                  <w:color w:val="000000"/>
                  <w:sz w:val="18"/>
                  <w:szCs w:val="18"/>
                  <w:rPrChange w:id="8712" w:author="Hardik Malhotra" w:date="2021-09-30T21:48:00Z">
                    <w:rPr>
                      <w:rFonts w:ascii="Calibri" w:hAnsi="Calibri"/>
                      <w:color w:val="000000"/>
                    </w:rPr>
                  </w:rPrChange>
                </w:rPr>
                <w:t>71</w:t>
              </w:r>
            </w:ins>
          </w:p>
        </w:tc>
        <w:tc>
          <w:tcPr>
            <w:tcW w:w="1039" w:type="dxa"/>
            <w:shd w:val="clear" w:color="000000" w:fill="FFFFFF"/>
            <w:noWrap/>
            <w:vAlign w:val="bottom"/>
            <w:hideMark/>
            <w:tcPrChange w:id="8713" w:author="Hardik Malhotra" w:date="2021-09-30T19:39:00Z">
              <w:tcPr>
                <w:tcW w:w="1014" w:type="dxa"/>
                <w:shd w:val="clear" w:color="000000" w:fill="FFFFFF"/>
                <w:noWrap/>
                <w:vAlign w:val="bottom"/>
                <w:hideMark/>
              </w:tcPr>
            </w:tcPrChange>
          </w:tcPr>
          <w:p w14:paraId="5B55C865" w14:textId="64C1FF49" w:rsidR="005F21EC" w:rsidRPr="005F21EC" w:rsidRDefault="005F21EC" w:rsidP="005F21EC">
            <w:pPr>
              <w:spacing w:after="0" w:line="240" w:lineRule="auto"/>
              <w:jc w:val="center"/>
              <w:rPr>
                <w:ins w:id="8714" w:author="Hardik Malhotra" w:date="2021-09-30T19:33:00Z"/>
                <w:rFonts w:ascii="Verdana" w:eastAsia="Times New Roman" w:hAnsi="Verdana" w:cs="Times New Roman"/>
                <w:color w:val="000000"/>
                <w:sz w:val="18"/>
                <w:szCs w:val="18"/>
                <w:lang w:val="en-US"/>
                <w:rPrChange w:id="8715" w:author="Hardik Malhotra" w:date="2021-09-30T21:48:00Z">
                  <w:rPr>
                    <w:ins w:id="8716" w:author="Hardik Malhotra" w:date="2021-09-30T19:33:00Z"/>
                    <w:rFonts w:ascii="Calibri" w:eastAsia="Times New Roman" w:hAnsi="Calibri" w:cs="Times New Roman"/>
                    <w:color w:val="000000"/>
                    <w:lang w:val="en-US"/>
                  </w:rPr>
                </w:rPrChange>
              </w:rPr>
              <w:pPrChange w:id="8717" w:author="Hardik Malhotra" w:date="2021-09-30T21:48:00Z">
                <w:pPr>
                  <w:spacing w:after="0" w:line="240" w:lineRule="auto"/>
                  <w:jc w:val="right"/>
                </w:pPr>
              </w:pPrChange>
            </w:pPr>
            <w:ins w:id="8718" w:author="Hardik Malhotra" w:date="2021-09-30T21:48:00Z">
              <w:r w:rsidRPr="005F21EC">
                <w:rPr>
                  <w:rFonts w:ascii="Verdana" w:hAnsi="Verdana"/>
                  <w:color w:val="000000"/>
                  <w:sz w:val="18"/>
                  <w:szCs w:val="18"/>
                  <w:rPrChange w:id="8719" w:author="Hardik Malhotra" w:date="2021-09-30T21:48:00Z">
                    <w:rPr>
                      <w:rFonts w:ascii="Calibri" w:hAnsi="Calibri"/>
                      <w:color w:val="000000"/>
                    </w:rPr>
                  </w:rPrChange>
                </w:rPr>
                <w:t>76</w:t>
              </w:r>
            </w:ins>
          </w:p>
        </w:tc>
        <w:tc>
          <w:tcPr>
            <w:tcW w:w="1039" w:type="dxa"/>
            <w:shd w:val="clear" w:color="000000" w:fill="FFFFFF"/>
            <w:noWrap/>
            <w:vAlign w:val="bottom"/>
            <w:hideMark/>
            <w:tcPrChange w:id="8720" w:author="Hardik Malhotra" w:date="2021-09-30T19:39:00Z">
              <w:tcPr>
                <w:tcW w:w="1014" w:type="dxa"/>
                <w:shd w:val="clear" w:color="000000" w:fill="FFFFFF"/>
                <w:noWrap/>
                <w:vAlign w:val="bottom"/>
                <w:hideMark/>
              </w:tcPr>
            </w:tcPrChange>
          </w:tcPr>
          <w:p w14:paraId="04F5B937" w14:textId="127746C7" w:rsidR="005F21EC" w:rsidRPr="005F21EC" w:rsidRDefault="005F21EC" w:rsidP="005F21EC">
            <w:pPr>
              <w:spacing w:after="0" w:line="240" w:lineRule="auto"/>
              <w:jc w:val="center"/>
              <w:rPr>
                <w:ins w:id="8721" w:author="Hardik Malhotra" w:date="2021-09-30T19:33:00Z"/>
                <w:rFonts w:ascii="Verdana" w:eastAsia="Times New Roman" w:hAnsi="Verdana" w:cs="Times New Roman"/>
                <w:color w:val="000000"/>
                <w:sz w:val="18"/>
                <w:szCs w:val="18"/>
                <w:lang w:val="en-US"/>
                <w:rPrChange w:id="8722" w:author="Hardik Malhotra" w:date="2021-09-30T21:48:00Z">
                  <w:rPr>
                    <w:ins w:id="8723" w:author="Hardik Malhotra" w:date="2021-09-30T19:33:00Z"/>
                    <w:rFonts w:ascii="Calibri" w:eastAsia="Times New Roman" w:hAnsi="Calibri" w:cs="Times New Roman"/>
                    <w:color w:val="000000"/>
                    <w:lang w:val="en-US"/>
                  </w:rPr>
                </w:rPrChange>
              </w:rPr>
              <w:pPrChange w:id="8724" w:author="Hardik Malhotra" w:date="2021-09-30T21:48:00Z">
                <w:pPr>
                  <w:spacing w:after="0" w:line="240" w:lineRule="auto"/>
                  <w:jc w:val="right"/>
                </w:pPr>
              </w:pPrChange>
            </w:pPr>
            <w:ins w:id="8725" w:author="Hardik Malhotra" w:date="2021-09-30T21:48:00Z">
              <w:r w:rsidRPr="005F21EC">
                <w:rPr>
                  <w:rFonts w:ascii="Verdana" w:hAnsi="Verdana"/>
                  <w:color w:val="000000"/>
                  <w:sz w:val="18"/>
                  <w:szCs w:val="18"/>
                  <w:rPrChange w:id="8726" w:author="Hardik Malhotra" w:date="2021-09-30T21:48:00Z">
                    <w:rPr>
                      <w:rFonts w:ascii="Calibri" w:hAnsi="Calibri"/>
                      <w:color w:val="000000"/>
                    </w:rPr>
                  </w:rPrChange>
                </w:rPr>
                <w:t>74</w:t>
              </w:r>
            </w:ins>
          </w:p>
        </w:tc>
        <w:tc>
          <w:tcPr>
            <w:tcW w:w="1039" w:type="dxa"/>
            <w:shd w:val="clear" w:color="000000" w:fill="FFFFFF"/>
            <w:noWrap/>
            <w:vAlign w:val="bottom"/>
            <w:hideMark/>
            <w:tcPrChange w:id="8727" w:author="Hardik Malhotra" w:date="2021-09-30T19:39:00Z">
              <w:tcPr>
                <w:tcW w:w="1014" w:type="dxa"/>
                <w:shd w:val="clear" w:color="000000" w:fill="FFFFFF"/>
                <w:noWrap/>
                <w:vAlign w:val="bottom"/>
                <w:hideMark/>
              </w:tcPr>
            </w:tcPrChange>
          </w:tcPr>
          <w:p w14:paraId="61CF2362" w14:textId="113E8EC9" w:rsidR="005F21EC" w:rsidRPr="005F21EC" w:rsidRDefault="005F21EC" w:rsidP="005F21EC">
            <w:pPr>
              <w:spacing w:after="0" w:line="240" w:lineRule="auto"/>
              <w:jc w:val="center"/>
              <w:rPr>
                <w:ins w:id="8728" w:author="Hardik Malhotra" w:date="2021-09-30T19:33:00Z"/>
                <w:rFonts w:ascii="Verdana" w:eastAsia="Times New Roman" w:hAnsi="Verdana" w:cs="Times New Roman"/>
                <w:color w:val="000000"/>
                <w:sz w:val="18"/>
                <w:szCs w:val="18"/>
                <w:lang w:val="en-US"/>
                <w:rPrChange w:id="8729" w:author="Hardik Malhotra" w:date="2021-09-30T21:48:00Z">
                  <w:rPr>
                    <w:ins w:id="8730" w:author="Hardik Malhotra" w:date="2021-09-30T19:33:00Z"/>
                    <w:rFonts w:ascii="Calibri" w:eastAsia="Times New Roman" w:hAnsi="Calibri" w:cs="Times New Roman"/>
                    <w:color w:val="000000"/>
                    <w:lang w:val="en-US"/>
                  </w:rPr>
                </w:rPrChange>
              </w:rPr>
              <w:pPrChange w:id="8731" w:author="Hardik Malhotra" w:date="2021-09-30T21:48:00Z">
                <w:pPr>
                  <w:spacing w:after="0" w:line="240" w:lineRule="auto"/>
                  <w:jc w:val="right"/>
                </w:pPr>
              </w:pPrChange>
            </w:pPr>
            <w:ins w:id="8732" w:author="Hardik Malhotra" w:date="2021-09-30T21:48:00Z">
              <w:r w:rsidRPr="005F21EC">
                <w:rPr>
                  <w:rFonts w:ascii="Verdana" w:hAnsi="Verdana"/>
                  <w:color w:val="000000"/>
                  <w:sz w:val="18"/>
                  <w:szCs w:val="18"/>
                  <w:rPrChange w:id="8733" w:author="Hardik Malhotra" w:date="2021-09-30T21:48:00Z">
                    <w:rPr>
                      <w:rFonts w:ascii="Calibri" w:hAnsi="Calibri"/>
                      <w:color w:val="000000"/>
                    </w:rPr>
                  </w:rPrChange>
                </w:rPr>
                <w:t>86</w:t>
              </w:r>
            </w:ins>
          </w:p>
        </w:tc>
      </w:tr>
      <w:tr w:rsidR="005F21EC" w:rsidRPr="001848B0" w14:paraId="5C90DE4B" w14:textId="77777777" w:rsidTr="001848B0">
        <w:trPr>
          <w:trHeight w:val="304"/>
          <w:ins w:id="8734" w:author="Hardik Malhotra" w:date="2021-09-30T19:33:00Z"/>
          <w:trPrChange w:id="8735" w:author="Hardik Malhotra" w:date="2021-09-30T19:39:00Z">
            <w:trPr>
              <w:trHeight w:val="304"/>
            </w:trPr>
          </w:trPrChange>
        </w:trPr>
        <w:tc>
          <w:tcPr>
            <w:tcW w:w="5068" w:type="dxa"/>
            <w:shd w:val="clear" w:color="000000" w:fill="FFFFFF"/>
            <w:noWrap/>
            <w:vAlign w:val="bottom"/>
            <w:hideMark/>
            <w:tcPrChange w:id="8736" w:author="Hardik Malhotra" w:date="2021-09-30T19:39:00Z">
              <w:tcPr>
                <w:tcW w:w="4944" w:type="dxa"/>
                <w:shd w:val="clear" w:color="000000" w:fill="FFFFFF"/>
                <w:noWrap/>
                <w:vAlign w:val="bottom"/>
                <w:hideMark/>
              </w:tcPr>
            </w:tcPrChange>
          </w:tcPr>
          <w:p w14:paraId="61E22A38" w14:textId="77777777" w:rsidR="005F21EC" w:rsidRPr="001848B0" w:rsidRDefault="005F21EC" w:rsidP="005F21EC">
            <w:pPr>
              <w:spacing w:after="0" w:line="240" w:lineRule="auto"/>
              <w:rPr>
                <w:ins w:id="8737" w:author="Hardik Malhotra" w:date="2021-09-30T19:33:00Z"/>
                <w:rFonts w:ascii="Verdana" w:eastAsia="Times New Roman" w:hAnsi="Verdana" w:cs="Times New Roman"/>
                <w:color w:val="000000"/>
                <w:sz w:val="18"/>
                <w:szCs w:val="18"/>
                <w:lang w:val="en-US"/>
                <w:rPrChange w:id="8738" w:author="Hardik Malhotra" w:date="2021-09-30T19:36:00Z">
                  <w:rPr>
                    <w:ins w:id="8739" w:author="Hardik Malhotra" w:date="2021-09-30T19:33:00Z"/>
                    <w:rFonts w:ascii="Calibri" w:eastAsia="Times New Roman" w:hAnsi="Calibri" w:cs="Times New Roman"/>
                    <w:color w:val="000000"/>
                    <w:lang w:val="en-US"/>
                  </w:rPr>
                </w:rPrChange>
              </w:rPr>
            </w:pPr>
            <w:ins w:id="8740" w:author="Hardik Malhotra" w:date="2021-09-30T19:33:00Z">
              <w:r w:rsidRPr="001848B0">
                <w:rPr>
                  <w:rFonts w:ascii="Verdana" w:eastAsia="Times New Roman" w:hAnsi="Verdana" w:cs="Times New Roman"/>
                  <w:color w:val="000000"/>
                  <w:sz w:val="18"/>
                  <w:szCs w:val="18"/>
                  <w:lang w:val="en-US"/>
                  <w:rPrChange w:id="8741" w:author="Hardik Malhotra" w:date="2021-09-30T19:36:00Z">
                    <w:rPr>
                      <w:rFonts w:ascii="Calibri" w:eastAsia="Times New Roman" w:hAnsi="Calibri" w:cs="Times New Roman"/>
                      <w:color w:val="000000"/>
                      <w:lang w:val="en-US"/>
                    </w:rPr>
                  </w:rPrChange>
                </w:rPr>
                <w:t>Chang Chung Plastics Co Ltd</w:t>
              </w:r>
            </w:ins>
          </w:p>
        </w:tc>
        <w:tc>
          <w:tcPr>
            <w:tcW w:w="1039" w:type="dxa"/>
            <w:shd w:val="clear" w:color="000000" w:fill="FFFFFF"/>
            <w:noWrap/>
            <w:vAlign w:val="bottom"/>
            <w:hideMark/>
            <w:tcPrChange w:id="8742" w:author="Hardik Malhotra" w:date="2021-09-30T19:39:00Z">
              <w:tcPr>
                <w:tcW w:w="1014" w:type="dxa"/>
                <w:shd w:val="clear" w:color="000000" w:fill="FFFFFF"/>
                <w:noWrap/>
                <w:vAlign w:val="bottom"/>
                <w:hideMark/>
              </w:tcPr>
            </w:tcPrChange>
          </w:tcPr>
          <w:p w14:paraId="3C7A8B93" w14:textId="03052CC3" w:rsidR="005F21EC" w:rsidRPr="005F21EC" w:rsidRDefault="005F21EC" w:rsidP="005F21EC">
            <w:pPr>
              <w:spacing w:after="0" w:line="240" w:lineRule="auto"/>
              <w:jc w:val="center"/>
              <w:rPr>
                <w:ins w:id="8743" w:author="Hardik Malhotra" w:date="2021-09-30T19:33:00Z"/>
                <w:rFonts w:ascii="Verdana" w:eastAsia="Times New Roman" w:hAnsi="Verdana" w:cs="Times New Roman"/>
                <w:color w:val="000000"/>
                <w:sz w:val="18"/>
                <w:szCs w:val="18"/>
                <w:lang w:val="en-US"/>
                <w:rPrChange w:id="8744" w:author="Hardik Malhotra" w:date="2021-09-30T21:48:00Z">
                  <w:rPr>
                    <w:ins w:id="8745" w:author="Hardik Malhotra" w:date="2021-09-30T19:33:00Z"/>
                    <w:rFonts w:ascii="Calibri" w:eastAsia="Times New Roman" w:hAnsi="Calibri" w:cs="Times New Roman"/>
                    <w:color w:val="000000"/>
                    <w:lang w:val="en-US"/>
                  </w:rPr>
                </w:rPrChange>
              </w:rPr>
              <w:pPrChange w:id="8746" w:author="Hardik Malhotra" w:date="2021-09-30T21:48:00Z">
                <w:pPr>
                  <w:spacing w:after="0" w:line="240" w:lineRule="auto"/>
                  <w:jc w:val="right"/>
                </w:pPr>
              </w:pPrChange>
            </w:pPr>
            <w:ins w:id="8747" w:author="Hardik Malhotra" w:date="2021-09-30T21:48:00Z">
              <w:r w:rsidRPr="005F21EC">
                <w:rPr>
                  <w:rFonts w:ascii="Verdana" w:hAnsi="Verdana"/>
                  <w:color w:val="000000"/>
                  <w:sz w:val="18"/>
                  <w:szCs w:val="18"/>
                  <w:rPrChange w:id="8748" w:author="Hardik Malhotra" w:date="2021-09-30T21:48:00Z">
                    <w:rPr>
                      <w:rFonts w:ascii="Calibri" w:hAnsi="Calibri"/>
                      <w:color w:val="000000"/>
                    </w:rPr>
                  </w:rPrChange>
                </w:rPr>
                <w:t>37</w:t>
              </w:r>
            </w:ins>
          </w:p>
        </w:tc>
        <w:tc>
          <w:tcPr>
            <w:tcW w:w="1039" w:type="dxa"/>
            <w:shd w:val="clear" w:color="000000" w:fill="FFFFFF"/>
            <w:noWrap/>
            <w:vAlign w:val="bottom"/>
            <w:hideMark/>
            <w:tcPrChange w:id="8749" w:author="Hardik Malhotra" w:date="2021-09-30T19:39:00Z">
              <w:tcPr>
                <w:tcW w:w="1014" w:type="dxa"/>
                <w:shd w:val="clear" w:color="000000" w:fill="FFFFFF"/>
                <w:noWrap/>
                <w:vAlign w:val="bottom"/>
                <w:hideMark/>
              </w:tcPr>
            </w:tcPrChange>
          </w:tcPr>
          <w:p w14:paraId="44494917" w14:textId="353F402D" w:rsidR="005F21EC" w:rsidRPr="005F21EC" w:rsidRDefault="005F21EC" w:rsidP="005F21EC">
            <w:pPr>
              <w:spacing w:after="0" w:line="240" w:lineRule="auto"/>
              <w:jc w:val="center"/>
              <w:rPr>
                <w:ins w:id="8750" w:author="Hardik Malhotra" w:date="2021-09-30T19:33:00Z"/>
                <w:rFonts w:ascii="Verdana" w:eastAsia="Times New Roman" w:hAnsi="Verdana" w:cs="Times New Roman"/>
                <w:color w:val="000000"/>
                <w:sz w:val="18"/>
                <w:szCs w:val="18"/>
                <w:lang w:val="en-US"/>
                <w:rPrChange w:id="8751" w:author="Hardik Malhotra" w:date="2021-09-30T21:48:00Z">
                  <w:rPr>
                    <w:ins w:id="8752" w:author="Hardik Malhotra" w:date="2021-09-30T19:33:00Z"/>
                    <w:rFonts w:ascii="Calibri" w:eastAsia="Times New Roman" w:hAnsi="Calibri" w:cs="Times New Roman"/>
                    <w:color w:val="000000"/>
                    <w:lang w:val="en-US"/>
                  </w:rPr>
                </w:rPrChange>
              </w:rPr>
              <w:pPrChange w:id="8753" w:author="Hardik Malhotra" w:date="2021-09-30T21:48:00Z">
                <w:pPr>
                  <w:spacing w:after="0" w:line="240" w:lineRule="auto"/>
                  <w:jc w:val="right"/>
                </w:pPr>
              </w:pPrChange>
            </w:pPr>
            <w:ins w:id="8754" w:author="Hardik Malhotra" w:date="2021-09-30T21:48:00Z">
              <w:r w:rsidRPr="005F21EC">
                <w:rPr>
                  <w:rFonts w:ascii="Verdana" w:hAnsi="Verdana"/>
                  <w:color w:val="000000"/>
                  <w:sz w:val="18"/>
                  <w:szCs w:val="18"/>
                  <w:rPrChange w:id="8755" w:author="Hardik Malhotra" w:date="2021-09-30T21:48:00Z">
                    <w:rPr>
                      <w:rFonts w:ascii="Calibri" w:hAnsi="Calibri"/>
                      <w:color w:val="000000"/>
                    </w:rPr>
                  </w:rPrChange>
                </w:rPr>
                <w:t>69</w:t>
              </w:r>
            </w:ins>
          </w:p>
        </w:tc>
        <w:tc>
          <w:tcPr>
            <w:tcW w:w="1039" w:type="dxa"/>
            <w:shd w:val="clear" w:color="000000" w:fill="FFFFFF"/>
            <w:noWrap/>
            <w:vAlign w:val="bottom"/>
            <w:hideMark/>
            <w:tcPrChange w:id="8756" w:author="Hardik Malhotra" w:date="2021-09-30T19:39:00Z">
              <w:tcPr>
                <w:tcW w:w="1014" w:type="dxa"/>
                <w:shd w:val="clear" w:color="000000" w:fill="FFFFFF"/>
                <w:noWrap/>
                <w:vAlign w:val="bottom"/>
                <w:hideMark/>
              </w:tcPr>
            </w:tcPrChange>
          </w:tcPr>
          <w:p w14:paraId="4A85C428" w14:textId="1A49BF82" w:rsidR="005F21EC" w:rsidRPr="005F21EC" w:rsidRDefault="005F21EC" w:rsidP="005F21EC">
            <w:pPr>
              <w:spacing w:after="0" w:line="240" w:lineRule="auto"/>
              <w:jc w:val="center"/>
              <w:rPr>
                <w:ins w:id="8757" w:author="Hardik Malhotra" w:date="2021-09-30T19:33:00Z"/>
                <w:rFonts w:ascii="Verdana" w:eastAsia="Times New Roman" w:hAnsi="Verdana" w:cs="Times New Roman"/>
                <w:color w:val="000000"/>
                <w:sz w:val="18"/>
                <w:szCs w:val="18"/>
                <w:lang w:val="en-US"/>
                <w:rPrChange w:id="8758" w:author="Hardik Malhotra" w:date="2021-09-30T21:48:00Z">
                  <w:rPr>
                    <w:ins w:id="8759" w:author="Hardik Malhotra" w:date="2021-09-30T19:33:00Z"/>
                    <w:rFonts w:ascii="Calibri" w:eastAsia="Times New Roman" w:hAnsi="Calibri" w:cs="Times New Roman"/>
                    <w:color w:val="000000"/>
                    <w:lang w:val="en-US"/>
                  </w:rPr>
                </w:rPrChange>
              </w:rPr>
              <w:pPrChange w:id="8760" w:author="Hardik Malhotra" w:date="2021-09-30T21:48:00Z">
                <w:pPr>
                  <w:spacing w:after="0" w:line="240" w:lineRule="auto"/>
                  <w:jc w:val="right"/>
                </w:pPr>
              </w:pPrChange>
            </w:pPr>
            <w:ins w:id="8761" w:author="Hardik Malhotra" w:date="2021-09-30T21:48:00Z">
              <w:r w:rsidRPr="005F21EC">
                <w:rPr>
                  <w:rFonts w:ascii="Verdana" w:hAnsi="Verdana"/>
                  <w:color w:val="000000"/>
                  <w:sz w:val="18"/>
                  <w:szCs w:val="18"/>
                  <w:rPrChange w:id="8762" w:author="Hardik Malhotra" w:date="2021-09-30T21:48:00Z">
                    <w:rPr>
                      <w:rFonts w:ascii="Calibri" w:hAnsi="Calibri"/>
                      <w:color w:val="000000"/>
                    </w:rPr>
                  </w:rPrChange>
                </w:rPr>
                <w:t>77</w:t>
              </w:r>
            </w:ins>
          </w:p>
        </w:tc>
        <w:tc>
          <w:tcPr>
            <w:tcW w:w="1039" w:type="dxa"/>
            <w:shd w:val="clear" w:color="000000" w:fill="FFFFFF"/>
            <w:noWrap/>
            <w:vAlign w:val="bottom"/>
            <w:hideMark/>
            <w:tcPrChange w:id="8763" w:author="Hardik Malhotra" w:date="2021-09-30T19:39:00Z">
              <w:tcPr>
                <w:tcW w:w="1014" w:type="dxa"/>
                <w:shd w:val="clear" w:color="000000" w:fill="FFFFFF"/>
                <w:noWrap/>
                <w:vAlign w:val="bottom"/>
                <w:hideMark/>
              </w:tcPr>
            </w:tcPrChange>
          </w:tcPr>
          <w:p w14:paraId="08C31358" w14:textId="57454DA4" w:rsidR="005F21EC" w:rsidRPr="005F21EC" w:rsidRDefault="005F21EC" w:rsidP="005F21EC">
            <w:pPr>
              <w:spacing w:after="0" w:line="240" w:lineRule="auto"/>
              <w:jc w:val="center"/>
              <w:rPr>
                <w:ins w:id="8764" w:author="Hardik Malhotra" w:date="2021-09-30T19:33:00Z"/>
                <w:rFonts w:ascii="Verdana" w:eastAsia="Times New Roman" w:hAnsi="Verdana" w:cs="Times New Roman"/>
                <w:color w:val="000000"/>
                <w:sz w:val="18"/>
                <w:szCs w:val="18"/>
                <w:lang w:val="en-US"/>
                <w:rPrChange w:id="8765" w:author="Hardik Malhotra" w:date="2021-09-30T21:48:00Z">
                  <w:rPr>
                    <w:ins w:id="8766" w:author="Hardik Malhotra" w:date="2021-09-30T19:33:00Z"/>
                    <w:rFonts w:ascii="Calibri" w:eastAsia="Times New Roman" w:hAnsi="Calibri" w:cs="Times New Roman"/>
                    <w:color w:val="000000"/>
                    <w:lang w:val="en-US"/>
                  </w:rPr>
                </w:rPrChange>
              </w:rPr>
              <w:pPrChange w:id="8767" w:author="Hardik Malhotra" w:date="2021-09-30T21:48:00Z">
                <w:pPr>
                  <w:spacing w:after="0" w:line="240" w:lineRule="auto"/>
                  <w:jc w:val="right"/>
                </w:pPr>
              </w:pPrChange>
            </w:pPr>
            <w:ins w:id="8768" w:author="Hardik Malhotra" w:date="2021-09-30T21:48:00Z">
              <w:r w:rsidRPr="005F21EC">
                <w:rPr>
                  <w:rFonts w:ascii="Verdana" w:hAnsi="Verdana"/>
                  <w:color w:val="000000"/>
                  <w:sz w:val="18"/>
                  <w:szCs w:val="18"/>
                  <w:rPrChange w:id="8769" w:author="Hardik Malhotra" w:date="2021-09-30T21:48:00Z">
                    <w:rPr>
                      <w:rFonts w:ascii="Calibri" w:hAnsi="Calibri"/>
                      <w:color w:val="000000"/>
                    </w:rPr>
                  </w:rPrChange>
                </w:rPr>
                <w:t>80</w:t>
              </w:r>
            </w:ins>
          </w:p>
        </w:tc>
        <w:tc>
          <w:tcPr>
            <w:tcW w:w="1039" w:type="dxa"/>
            <w:shd w:val="clear" w:color="000000" w:fill="FFFFFF"/>
            <w:noWrap/>
            <w:vAlign w:val="bottom"/>
            <w:hideMark/>
            <w:tcPrChange w:id="8770" w:author="Hardik Malhotra" w:date="2021-09-30T19:39:00Z">
              <w:tcPr>
                <w:tcW w:w="1014" w:type="dxa"/>
                <w:shd w:val="clear" w:color="000000" w:fill="FFFFFF"/>
                <w:noWrap/>
                <w:vAlign w:val="bottom"/>
                <w:hideMark/>
              </w:tcPr>
            </w:tcPrChange>
          </w:tcPr>
          <w:p w14:paraId="3EC9BE28" w14:textId="2C7B76A0" w:rsidR="005F21EC" w:rsidRPr="005F21EC" w:rsidRDefault="005F21EC" w:rsidP="005F21EC">
            <w:pPr>
              <w:spacing w:after="0" w:line="240" w:lineRule="auto"/>
              <w:jc w:val="center"/>
              <w:rPr>
                <w:ins w:id="8771" w:author="Hardik Malhotra" w:date="2021-09-30T19:33:00Z"/>
                <w:rFonts w:ascii="Verdana" w:eastAsia="Times New Roman" w:hAnsi="Verdana" w:cs="Times New Roman"/>
                <w:color w:val="000000"/>
                <w:sz w:val="18"/>
                <w:szCs w:val="18"/>
                <w:lang w:val="en-US"/>
                <w:rPrChange w:id="8772" w:author="Hardik Malhotra" w:date="2021-09-30T21:48:00Z">
                  <w:rPr>
                    <w:ins w:id="8773" w:author="Hardik Malhotra" w:date="2021-09-30T19:33:00Z"/>
                    <w:rFonts w:ascii="Calibri" w:eastAsia="Times New Roman" w:hAnsi="Calibri" w:cs="Times New Roman"/>
                    <w:color w:val="000000"/>
                    <w:lang w:val="en-US"/>
                  </w:rPr>
                </w:rPrChange>
              </w:rPr>
              <w:pPrChange w:id="8774" w:author="Hardik Malhotra" w:date="2021-09-30T21:48:00Z">
                <w:pPr>
                  <w:spacing w:after="0" w:line="240" w:lineRule="auto"/>
                  <w:jc w:val="right"/>
                </w:pPr>
              </w:pPrChange>
            </w:pPr>
            <w:ins w:id="8775" w:author="Hardik Malhotra" w:date="2021-09-30T21:48:00Z">
              <w:r w:rsidRPr="005F21EC">
                <w:rPr>
                  <w:rFonts w:ascii="Verdana" w:hAnsi="Verdana"/>
                  <w:color w:val="000000"/>
                  <w:sz w:val="18"/>
                  <w:szCs w:val="18"/>
                  <w:rPrChange w:id="8776" w:author="Hardik Malhotra" w:date="2021-09-30T21:48:00Z">
                    <w:rPr>
                      <w:rFonts w:ascii="Calibri" w:hAnsi="Calibri"/>
                      <w:color w:val="000000"/>
                    </w:rPr>
                  </w:rPrChange>
                </w:rPr>
                <w:t>90</w:t>
              </w:r>
            </w:ins>
          </w:p>
        </w:tc>
      </w:tr>
      <w:tr w:rsidR="005F21EC" w:rsidRPr="001848B0" w14:paraId="41E20F47" w14:textId="77777777" w:rsidTr="001848B0">
        <w:trPr>
          <w:trHeight w:val="304"/>
          <w:ins w:id="8777" w:author="Hardik Malhotra" w:date="2021-09-30T19:33:00Z"/>
          <w:trPrChange w:id="8778" w:author="Hardik Malhotra" w:date="2021-09-30T19:39:00Z">
            <w:trPr>
              <w:trHeight w:val="304"/>
            </w:trPr>
          </w:trPrChange>
        </w:trPr>
        <w:tc>
          <w:tcPr>
            <w:tcW w:w="5068" w:type="dxa"/>
            <w:shd w:val="clear" w:color="000000" w:fill="FFFFFF"/>
            <w:noWrap/>
            <w:vAlign w:val="bottom"/>
            <w:hideMark/>
            <w:tcPrChange w:id="8779" w:author="Hardik Malhotra" w:date="2021-09-30T19:39:00Z">
              <w:tcPr>
                <w:tcW w:w="4944" w:type="dxa"/>
                <w:shd w:val="clear" w:color="000000" w:fill="FFFFFF"/>
                <w:noWrap/>
                <w:vAlign w:val="bottom"/>
                <w:hideMark/>
              </w:tcPr>
            </w:tcPrChange>
          </w:tcPr>
          <w:p w14:paraId="3CACD450" w14:textId="77777777" w:rsidR="005F21EC" w:rsidRPr="001848B0" w:rsidRDefault="005F21EC" w:rsidP="005F21EC">
            <w:pPr>
              <w:spacing w:after="0" w:line="240" w:lineRule="auto"/>
              <w:rPr>
                <w:ins w:id="8780" w:author="Hardik Malhotra" w:date="2021-09-30T19:33:00Z"/>
                <w:rFonts w:ascii="Verdana" w:eastAsia="Times New Roman" w:hAnsi="Verdana" w:cs="Times New Roman"/>
                <w:color w:val="000000"/>
                <w:sz w:val="18"/>
                <w:szCs w:val="18"/>
                <w:lang w:val="en-US"/>
                <w:rPrChange w:id="8781" w:author="Hardik Malhotra" w:date="2021-09-30T19:36:00Z">
                  <w:rPr>
                    <w:ins w:id="8782" w:author="Hardik Malhotra" w:date="2021-09-30T19:33:00Z"/>
                    <w:rFonts w:ascii="Calibri" w:eastAsia="Times New Roman" w:hAnsi="Calibri" w:cs="Times New Roman"/>
                    <w:color w:val="000000"/>
                    <w:lang w:val="en-US"/>
                  </w:rPr>
                </w:rPrChange>
              </w:rPr>
            </w:pPr>
            <w:ins w:id="8783" w:author="Hardik Malhotra" w:date="2021-09-30T19:33:00Z">
              <w:r w:rsidRPr="001848B0">
                <w:rPr>
                  <w:rFonts w:ascii="Verdana" w:eastAsia="Times New Roman" w:hAnsi="Verdana" w:cs="Times New Roman"/>
                  <w:color w:val="000000"/>
                  <w:sz w:val="18"/>
                  <w:szCs w:val="18"/>
                  <w:lang w:val="en-US"/>
                  <w:rPrChange w:id="8784" w:author="Hardik Malhotra" w:date="2021-09-30T19:36:00Z">
                    <w:rPr>
                      <w:rFonts w:ascii="Calibri" w:eastAsia="Times New Roman" w:hAnsi="Calibri" w:cs="Times New Roman"/>
                      <w:color w:val="000000"/>
                      <w:lang w:val="en-US"/>
                    </w:rPr>
                  </w:rPrChange>
                </w:rPr>
                <w:t>Sinopec Baling Petrochemical Co.,Ltd</w:t>
              </w:r>
            </w:ins>
          </w:p>
        </w:tc>
        <w:tc>
          <w:tcPr>
            <w:tcW w:w="1039" w:type="dxa"/>
            <w:shd w:val="clear" w:color="000000" w:fill="FFFFFF"/>
            <w:noWrap/>
            <w:vAlign w:val="bottom"/>
            <w:hideMark/>
            <w:tcPrChange w:id="8785" w:author="Hardik Malhotra" w:date="2021-09-30T19:39:00Z">
              <w:tcPr>
                <w:tcW w:w="1014" w:type="dxa"/>
                <w:shd w:val="clear" w:color="000000" w:fill="FFFFFF"/>
                <w:noWrap/>
                <w:vAlign w:val="bottom"/>
                <w:hideMark/>
              </w:tcPr>
            </w:tcPrChange>
          </w:tcPr>
          <w:p w14:paraId="4D59DE93" w14:textId="0934C1F6" w:rsidR="005F21EC" w:rsidRPr="005F21EC" w:rsidRDefault="005F21EC" w:rsidP="005F21EC">
            <w:pPr>
              <w:spacing w:after="0" w:line="240" w:lineRule="auto"/>
              <w:jc w:val="center"/>
              <w:rPr>
                <w:ins w:id="8786" w:author="Hardik Malhotra" w:date="2021-09-30T19:33:00Z"/>
                <w:rFonts w:ascii="Verdana" w:eastAsia="Times New Roman" w:hAnsi="Verdana" w:cs="Times New Roman"/>
                <w:color w:val="000000"/>
                <w:sz w:val="18"/>
                <w:szCs w:val="18"/>
                <w:lang w:val="en-US"/>
                <w:rPrChange w:id="8787" w:author="Hardik Malhotra" w:date="2021-09-30T21:48:00Z">
                  <w:rPr>
                    <w:ins w:id="8788" w:author="Hardik Malhotra" w:date="2021-09-30T19:33:00Z"/>
                    <w:rFonts w:ascii="Calibri" w:eastAsia="Times New Roman" w:hAnsi="Calibri" w:cs="Times New Roman"/>
                    <w:color w:val="000000"/>
                    <w:lang w:val="en-US"/>
                  </w:rPr>
                </w:rPrChange>
              </w:rPr>
              <w:pPrChange w:id="8789" w:author="Hardik Malhotra" w:date="2021-09-30T21:48:00Z">
                <w:pPr>
                  <w:spacing w:after="0" w:line="240" w:lineRule="auto"/>
                  <w:jc w:val="right"/>
                </w:pPr>
              </w:pPrChange>
            </w:pPr>
            <w:ins w:id="8790" w:author="Hardik Malhotra" w:date="2021-09-30T21:48:00Z">
              <w:r w:rsidRPr="005F21EC">
                <w:rPr>
                  <w:rFonts w:ascii="Verdana" w:hAnsi="Verdana"/>
                  <w:color w:val="000000"/>
                  <w:sz w:val="18"/>
                  <w:szCs w:val="18"/>
                  <w:rPrChange w:id="8791" w:author="Hardik Malhotra" w:date="2021-09-30T21:48:00Z">
                    <w:rPr>
                      <w:rFonts w:ascii="Calibri" w:hAnsi="Calibri"/>
                      <w:color w:val="000000"/>
                    </w:rPr>
                  </w:rPrChange>
                </w:rPr>
                <w:t>51</w:t>
              </w:r>
            </w:ins>
          </w:p>
        </w:tc>
        <w:tc>
          <w:tcPr>
            <w:tcW w:w="1039" w:type="dxa"/>
            <w:shd w:val="clear" w:color="000000" w:fill="FFFFFF"/>
            <w:noWrap/>
            <w:vAlign w:val="bottom"/>
            <w:hideMark/>
            <w:tcPrChange w:id="8792" w:author="Hardik Malhotra" w:date="2021-09-30T19:39:00Z">
              <w:tcPr>
                <w:tcW w:w="1014" w:type="dxa"/>
                <w:shd w:val="clear" w:color="000000" w:fill="FFFFFF"/>
                <w:noWrap/>
                <w:vAlign w:val="bottom"/>
                <w:hideMark/>
              </w:tcPr>
            </w:tcPrChange>
          </w:tcPr>
          <w:p w14:paraId="0BBC7B42" w14:textId="049C3BF4" w:rsidR="005F21EC" w:rsidRPr="005F21EC" w:rsidRDefault="005F21EC" w:rsidP="005F21EC">
            <w:pPr>
              <w:spacing w:after="0" w:line="240" w:lineRule="auto"/>
              <w:jc w:val="center"/>
              <w:rPr>
                <w:ins w:id="8793" w:author="Hardik Malhotra" w:date="2021-09-30T19:33:00Z"/>
                <w:rFonts w:ascii="Verdana" w:eastAsia="Times New Roman" w:hAnsi="Verdana" w:cs="Times New Roman"/>
                <w:color w:val="000000"/>
                <w:sz w:val="18"/>
                <w:szCs w:val="18"/>
                <w:lang w:val="en-US"/>
                <w:rPrChange w:id="8794" w:author="Hardik Malhotra" w:date="2021-09-30T21:48:00Z">
                  <w:rPr>
                    <w:ins w:id="8795" w:author="Hardik Malhotra" w:date="2021-09-30T19:33:00Z"/>
                    <w:rFonts w:ascii="Calibri" w:eastAsia="Times New Roman" w:hAnsi="Calibri" w:cs="Times New Roman"/>
                    <w:color w:val="000000"/>
                    <w:lang w:val="en-US"/>
                  </w:rPr>
                </w:rPrChange>
              </w:rPr>
              <w:pPrChange w:id="8796" w:author="Hardik Malhotra" w:date="2021-09-30T21:48:00Z">
                <w:pPr>
                  <w:spacing w:after="0" w:line="240" w:lineRule="auto"/>
                  <w:jc w:val="right"/>
                </w:pPr>
              </w:pPrChange>
            </w:pPr>
            <w:ins w:id="8797" w:author="Hardik Malhotra" w:date="2021-09-30T21:48:00Z">
              <w:r w:rsidRPr="005F21EC">
                <w:rPr>
                  <w:rFonts w:ascii="Verdana" w:hAnsi="Verdana"/>
                  <w:color w:val="000000"/>
                  <w:sz w:val="18"/>
                  <w:szCs w:val="18"/>
                  <w:rPrChange w:id="8798" w:author="Hardik Malhotra" w:date="2021-09-30T21:48:00Z">
                    <w:rPr>
                      <w:rFonts w:ascii="Calibri" w:hAnsi="Calibri"/>
                      <w:color w:val="000000"/>
                    </w:rPr>
                  </w:rPrChange>
                </w:rPr>
                <w:t>67</w:t>
              </w:r>
            </w:ins>
          </w:p>
        </w:tc>
        <w:tc>
          <w:tcPr>
            <w:tcW w:w="1039" w:type="dxa"/>
            <w:shd w:val="clear" w:color="000000" w:fill="FFFFFF"/>
            <w:noWrap/>
            <w:vAlign w:val="bottom"/>
            <w:hideMark/>
            <w:tcPrChange w:id="8799" w:author="Hardik Malhotra" w:date="2021-09-30T19:39:00Z">
              <w:tcPr>
                <w:tcW w:w="1014" w:type="dxa"/>
                <w:shd w:val="clear" w:color="000000" w:fill="FFFFFF"/>
                <w:noWrap/>
                <w:vAlign w:val="bottom"/>
                <w:hideMark/>
              </w:tcPr>
            </w:tcPrChange>
          </w:tcPr>
          <w:p w14:paraId="58D13BE3" w14:textId="47765580" w:rsidR="005F21EC" w:rsidRPr="005F21EC" w:rsidRDefault="005F21EC" w:rsidP="005F21EC">
            <w:pPr>
              <w:spacing w:after="0" w:line="240" w:lineRule="auto"/>
              <w:jc w:val="center"/>
              <w:rPr>
                <w:ins w:id="8800" w:author="Hardik Malhotra" w:date="2021-09-30T19:33:00Z"/>
                <w:rFonts w:ascii="Verdana" w:eastAsia="Times New Roman" w:hAnsi="Verdana" w:cs="Times New Roman"/>
                <w:color w:val="000000"/>
                <w:sz w:val="18"/>
                <w:szCs w:val="18"/>
                <w:lang w:val="en-US"/>
                <w:rPrChange w:id="8801" w:author="Hardik Malhotra" w:date="2021-09-30T21:48:00Z">
                  <w:rPr>
                    <w:ins w:id="8802" w:author="Hardik Malhotra" w:date="2021-09-30T19:33:00Z"/>
                    <w:rFonts w:ascii="Calibri" w:eastAsia="Times New Roman" w:hAnsi="Calibri" w:cs="Times New Roman"/>
                    <w:color w:val="000000"/>
                    <w:lang w:val="en-US"/>
                  </w:rPr>
                </w:rPrChange>
              </w:rPr>
              <w:pPrChange w:id="8803" w:author="Hardik Malhotra" w:date="2021-09-30T21:48:00Z">
                <w:pPr>
                  <w:spacing w:after="0" w:line="240" w:lineRule="auto"/>
                  <w:jc w:val="right"/>
                </w:pPr>
              </w:pPrChange>
            </w:pPr>
            <w:ins w:id="8804" w:author="Hardik Malhotra" w:date="2021-09-30T21:48:00Z">
              <w:r w:rsidRPr="005F21EC">
                <w:rPr>
                  <w:rFonts w:ascii="Verdana" w:hAnsi="Verdana"/>
                  <w:color w:val="000000"/>
                  <w:sz w:val="18"/>
                  <w:szCs w:val="18"/>
                  <w:rPrChange w:id="8805" w:author="Hardik Malhotra" w:date="2021-09-30T21:48:00Z">
                    <w:rPr>
                      <w:rFonts w:ascii="Calibri" w:hAnsi="Calibri"/>
                      <w:color w:val="000000"/>
                    </w:rPr>
                  </w:rPrChange>
                </w:rPr>
                <w:t>69</w:t>
              </w:r>
            </w:ins>
          </w:p>
        </w:tc>
        <w:tc>
          <w:tcPr>
            <w:tcW w:w="1039" w:type="dxa"/>
            <w:shd w:val="clear" w:color="000000" w:fill="FFFFFF"/>
            <w:noWrap/>
            <w:vAlign w:val="bottom"/>
            <w:hideMark/>
            <w:tcPrChange w:id="8806" w:author="Hardik Malhotra" w:date="2021-09-30T19:39:00Z">
              <w:tcPr>
                <w:tcW w:w="1014" w:type="dxa"/>
                <w:shd w:val="clear" w:color="000000" w:fill="FFFFFF"/>
                <w:noWrap/>
                <w:vAlign w:val="bottom"/>
                <w:hideMark/>
              </w:tcPr>
            </w:tcPrChange>
          </w:tcPr>
          <w:p w14:paraId="6DF3540C" w14:textId="1C28EE2D" w:rsidR="005F21EC" w:rsidRPr="005F21EC" w:rsidRDefault="005F21EC" w:rsidP="005F21EC">
            <w:pPr>
              <w:spacing w:after="0" w:line="240" w:lineRule="auto"/>
              <w:jc w:val="center"/>
              <w:rPr>
                <w:ins w:id="8807" w:author="Hardik Malhotra" w:date="2021-09-30T19:33:00Z"/>
                <w:rFonts w:ascii="Verdana" w:eastAsia="Times New Roman" w:hAnsi="Verdana" w:cs="Times New Roman"/>
                <w:color w:val="000000"/>
                <w:sz w:val="18"/>
                <w:szCs w:val="18"/>
                <w:lang w:val="en-US"/>
                <w:rPrChange w:id="8808" w:author="Hardik Malhotra" w:date="2021-09-30T21:48:00Z">
                  <w:rPr>
                    <w:ins w:id="8809" w:author="Hardik Malhotra" w:date="2021-09-30T19:33:00Z"/>
                    <w:rFonts w:ascii="Calibri" w:eastAsia="Times New Roman" w:hAnsi="Calibri" w:cs="Times New Roman"/>
                    <w:color w:val="000000"/>
                    <w:lang w:val="en-US"/>
                  </w:rPr>
                </w:rPrChange>
              </w:rPr>
              <w:pPrChange w:id="8810" w:author="Hardik Malhotra" w:date="2021-09-30T21:48:00Z">
                <w:pPr>
                  <w:spacing w:after="0" w:line="240" w:lineRule="auto"/>
                  <w:jc w:val="right"/>
                </w:pPr>
              </w:pPrChange>
            </w:pPr>
            <w:ins w:id="8811" w:author="Hardik Malhotra" w:date="2021-09-30T21:48:00Z">
              <w:r w:rsidRPr="005F21EC">
                <w:rPr>
                  <w:rFonts w:ascii="Verdana" w:hAnsi="Verdana"/>
                  <w:color w:val="000000"/>
                  <w:sz w:val="18"/>
                  <w:szCs w:val="18"/>
                  <w:rPrChange w:id="8812" w:author="Hardik Malhotra" w:date="2021-09-30T21:48:00Z">
                    <w:rPr>
                      <w:rFonts w:ascii="Calibri" w:hAnsi="Calibri"/>
                      <w:color w:val="000000"/>
                    </w:rPr>
                  </w:rPrChange>
                </w:rPr>
                <w:t>68</w:t>
              </w:r>
            </w:ins>
          </w:p>
        </w:tc>
        <w:tc>
          <w:tcPr>
            <w:tcW w:w="1039" w:type="dxa"/>
            <w:shd w:val="clear" w:color="000000" w:fill="FFFFFF"/>
            <w:noWrap/>
            <w:vAlign w:val="bottom"/>
            <w:hideMark/>
            <w:tcPrChange w:id="8813" w:author="Hardik Malhotra" w:date="2021-09-30T19:39:00Z">
              <w:tcPr>
                <w:tcW w:w="1014" w:type="dxa"/>
                <w:shd w:val="clear" w:color="000000" w:fill="FFFFFF"/>
                <w:noWrap/>
                <w:vAlign w:val="bottom"/>
                <w:hideMark/>
              </w:tcPr>
            </w:tcPrChange>
          </w:tcPr>
          <w:p w14:paraId="2AEC2F5F" w14:textId="39909EB0" w:rsidR="005F21EC" w:rsidRPr="005F21EC" w:rsidRDefault="005F21EC" w:rsidP="005F21EC">
            <w:pPr>
              <w:spacing w:after="0" w:line="240" w:lineRule="auto"/>
              <w:jc w:val="center"/>
              <w:rPr>
                <w:ins w:id="8814" w:author="Hardik Malhotra" w:date="2021-09-30T19:33:00Z"/>
                <w:rFonts w:ascii="Verdana" w:eastAsia="Times New Roman" w:hAnsi="Verdana" w:cs="Times New Roman"/>
                <w:color w:val="000000"/>
                <w:sz w:val="18"/>
                <w:szCs w:val="18"/>
                <w:lang w:val="en-US"/>
                <w:rPrChange w:id="8815" w:author="Hardik Malhotra" w:date="2021-09-30T21:48:00Z">
                  <w:rPr>
                    <w:ins w:id="8816" w:author="Hardik Malhotra" w:date="2021-09-30T19:33:00Z"/>
                    <w:rFonts w:ascii="Calibri" w:eastAsia="Times New Roman" w:hAnsi="Calibri" w:cs="Times New Roman"/>
                    <w:color w:val="000000"/>
                    <w:lang w:val="en-US"/>
                  </w:rPr>
                </w:rPrChange>
              </w:rPr>
              <w:pPrChange w:id="8817" w:author="Hardik Malhotra" w:date="2021-09-30T21:48:00Z">
                <w:pPr>
                  <w:spacing w:after="0" w:line="240" w:lineRule="auto"/>
                  <w:jc w:val="right"/>
                </w:pPr>
              </w:pPrChange>
            </w:pPr>
            <w:ins w:id="8818" w:author="Hardik Malhotra" w:date="2021-09-30T21:48:00Z">
              <w:r w:rsidRPr="005F21EC">
                <w:rPr>
                  <w:rFonts w:ascii="Verdana" w:hAnsi="Verdana"/>
                  <w:color w:val="000000"/>
                  <w:sz w:val="18"/>
                  <w:szCs w:val="18"/>
                  <w:rPrChange w:id="8819" w:author="Hardik Malhotra" w:date="2021-09-30T21:48:00Z">
                    <w:rPr>
                      <w:rFonts w:ascii="Calibri" w:hAnsi="Calibri"/>
                      <w:color w:val="000000"/>
                    </w:rPr>
                  </w:rPrChange>
                </w:rPr>
                <w:t>76</w:t>
              </w:r>
            </w:ins>
          </w:p>
        </w:tc>
      </w:tr>
      <w:tr w:rsidR="005F21EC" w:rsidRPr="001848B0" w14:paraId="19F146A0" w14:textId="77777777" w:rsidTr="001848B0">
        <w:trPr>
          <w:trHeight w:val="304"/>
          <w:ins w:id="8820" w:author="Hardik Malhotra" w:date="2021-09-30T19:33:00Z"/>
          <w:trPrChange w:id="8821" w:author="Hardik Malhotra" w:date="2021-09-30T19:39:00Z">
            <w:trPr>
              <w:trHeight w:val="304"/>
            </w:trPr>
          </w:trPrChange>
        </w:trPr>
        <w:tc>
          <w:tcPr>
            <w:tcW w:w="5068" w:type="dxa"/>
            <w:shd w:val="clear" w:color="000000" w:fill="FFFFFF"/>
            <w:noWrap/>
            <w:vAlign w:val="bottom"/>
            <w:hideMark/>
            <w:tcPrChange w:id="8822" w:author="Hardik Malhotra" w:date="2021-09-30T19:39:00Z">
              <w:tcPr>
                <w:tcW w:w="4944" w:type="dxa"/>
                <w:shd w:val="clear" w:color="000000" w:fill="FFFFFF"/>
                <w:noWrap/>
                <w:vAlign w:val="bottom"/>
                <w:hideMark/>
              </w:tcPr>
            </w:tcPrChange>
          </w:tcPr>
          <w:p w14:paraId="1870E060" w14:textId="77777777" w:rsidR="005F21EC" w:rsidRPr="001848B0" w:rsidRDefault="005F21EC" w:rsidP="005F21EC">
            <w:pPr>
              <w:spacing w:after="0" w:line="240" w:lineRule="auto"/>
              <w:rPr>
                <w:ins w:id="8823" w:author="Hardik Malhotra" w:date="2021-09-30T19:33:00Z"/>
                <w:rFonts w:ascii="Verdana" w:eastAsia="Times New Roman" w:hAnsi="Verdana" w:cs="Times New Roman"/>
                <w:color w:val="000000"/>
                <w:sz w:val="18"/>
                <w:szCs w:val="18"/>
                <w:lang w:val="en-US"/>
                <w:rPrChange w:id="8824" w:author="Hardik Malhotra" w:date="2021-09-30T19:36:00Z">
                  <w:rPr>
                    <w:ins w:id="8825" w:author="Hardik Malhotra" w:date="2021-09-30T19:33:00Z"/>
                    <w:rFonts w:ascii="Calibri" w:eastAsia="Times New Roman" w:hAnsi="Calibri" w:cs="Times New Roman"/>
                    <w:color w:val="000000"/>
                    <w:lang w:val="en-US"/>
                  </w:rPr>
                </w:rPrChange>
              </w:rPr>
            </w:pPr>
            <w:ins w:id="8826" w:author="Hardik Malhotra" w:date="2021-09-30T19:33:00Z">
              <w:r w:rsidRPr="001848B0">
                <w:rPr>
                  <w:rFonts w:ascii="Verdana" w:eastAsia="Times New Roman" w:hAnsi="Verdana" w:cs="Times New Roman"/>
                  <w:color w:val="000000"/>
                  <w:sz w:val="18"/>
                  <w:szCs w:val="18"/>
                  <w:lang w:val="en-US"/>
                  <w:rPrChange w:id="8827" w:author="Hardik Malhotra" w:date="2021-09-30T19:36:00Z">
                    <w:rPr>
                      <w:rFonts w:ascii="Calibri" w:eastAsia="Times New Roman" w:hAnsi="Calibri" w:cs="Times New Roman"/>
                      <w:color w:val="000000"/>
                      <w:lang w:val="en-US"/>
                    </w:rPr>
                  </w:rPrChange>
                </w:rPr>
                <w:t>Kumho P&amp;B Chemicals</w:t>
              </w:r>
            </w:ins>
          </w:p>
        </w:tc>
        <w:tc>
          <w:tcPr>
            <w:tcW w:w="1039" w:type="dxa"/>
            <w:shd w:val="clear" w:color="000000" w:fill="FFFFFF"/>
            <w:noWrap/>
            <w:vAlign w:val="bottom"/>
            <w:hideMark/>
            <w:tcPrChange w:id="8828" w:author="Hardik Malhotra" w:date="2021-09-30T19:39:00Z">
              <w:tcPr>
                <w:tcW w:w="1014" w:type="dxa"/>
                <w:shd w:val="clear" w:color="000000" w:fill="FFFFFF"/>
                <w:noWrap/>
                <w:vAlign w:val="bottom"/>
                <w:hideMark/>
              </w:tcPr>
            </w:tcPrChange>
          </w:tcPr>
          <w:p w14:paraId="3D5C8496" w14:textId="22D07574" w:rsidR="005F21EC" w:rsidRPr="005F21EC" w:rsidRDefault="005F21EC" w:rsidP="005F21EC">
            <w:pPr>
              <w:spacing w:after="0" w:line="240" w:lineRule="auto"/>
              <w:jc w:val="center"/>
              <w:rPr>
                <w:ins w:id="8829" w:author="Hardik Malhotra" w:date="2021-09-30T19:33:00Z"/>
                <w:rFonts w:ascii="Verdana" w:eastAsia="Times New Roman" w:hAnsi="Verdana" w:cs="Times New Roman"/>
                <w:color w:val="000000"/>
                <w:sz w:val="18"/>
                <w:szCs w:val="18"/>
                <w:lang w:val="en-US"/>
                <w:rPrChange w:id="8830" w:author="Hardik Malhotra" w:date="2021-09-30T21:48:00Z">
                  <w:rPr>
                    <w:ins w:id="8831" w:author="Hardik Malhotra" w:date="2021-09-30T19:33:00Z"/>
                    <w:rFonts w:ascii="Calibri" w:eastAsia="Times New Roman" w:hAnsi="Calibri" w:cs="Times New Roman"/>
                    <w:color w:val="000000"/>
                    <w:lang w:val="en-US"/>
                  </w:rPr>
                </w:rPrChange>
              </w:rPr>
              <w:pPrChange w:id="8832" w:author="Hardik Malhotra" w:date="2021-09-30T21:48:00Z">
                <w:pPr>
                  <w:spacing w:after="0" w:line="240" w:lineRule="auto"/>
                  <w:jc w:val="right"/>
                </w:pPr>
              </w:pPrChange>
            </w:pPr>
            <w:ins w:id="8833" w:author="Hardik Malhotra" w:date="2021-09-30T21:48:00Z">
              <w:r w:rsidRPr="005F21EC">
                <w:rPr>
                  <w:rFonts w:ascii="Verdana" w:hAnsi="Verdana"/>
                  <w:color w:val="000000"/>
                  <w:sz w:val="18"/>
                  <w:szCs w:val="18"/>
                  <w:rPrChange w:id="8834" w:author="Hardik Malhotra" w:date="2021-09-30T21:48:00Z">
                    <w:rPr>
                      <w:rFonts w:ascii="Calibri" w:hAnsi="Calibri"/>
                      <w:color w:val="000000"/>
                    </w:rPr>
                  </w:rPrChange>
                </w:rPr>
                <w:t>55</w:t>
              </w:r>
            </w:ins>
          </w:p>
        </w:tc>
        <w:tc>
          <w:tcPr>
            <w:tcW w:w="1039" w:type="dxa"/>
            <w:shd w:val="clear" w:color="000000" w:fill="FFFFFF"/>
            <w:noWrap/>
            <w:vAlign w:val="bottom"/>
            <w:hideMark/>
            <w:tcPrChange w:id="8835" w:author="Hardik Malhotra" w:date="2021-09-30T19:39:00Z">
              <w:tcPr>
                <w:tcW w:w="1014" w:type="dxa"/>
                <w:shd w:val="clear" w:color="000000" w:fill="FFFFFF"/>
                <w:noWrap/>
                <w:vAlign w:val="bottom"/>
                <w:hideMark/>
              </w:tcPr>
            </w:tcPrChange>
          </w:tcPr>
          <w:p w14:paraId="215753CC" w14:textId="735F7B84" w:rsidR="005F21EC" w:rsidRPr="005F21EC" w:rsidRDefault="005F21EC" w:rsidP="005F21EC">
            <w:pPr>
              <w:spacing w:after="0" w:line="240" w:lineRule="auto"/>
              <w:jc w:val="center"/>
              <w:rPr>
                <w:ins w:id="8836" w:author="Hardik Malhotra" w:date="2021-09-30T19:33:00Z"/>
                <w:rFonts w:ascii="Verdana" w:eastAsia="Times New Roman" w:hAnsi="Verdana" w:cs="Times New Roman"/>
                <w:color w:val="000000"/>
                <w:sz w:val="18"/>
                <w:szCs w:val="18"/>
                <w:lang w:val="en-US"/>
                <w:rPrChange w:id="8837" w:author="Hardik Malhotra" w:date="2021-09-30T21:48:00Z">
                  <w:rPr>
                    <w:ins w:id="8838" w:author="Hardik Malhotra" w:date="2021-09-30T19:33:00Z"/>
                    <w:rFonts w:ascii="Calibri" w:eastAsia="Times New Roman" w:hAnsi="Calibri" w:cs="Times New Roman"/>
                    <w:color w:val="000000"/>
                    <w:lang w:val="en-US"/>
                  </w:rPr>
                </w:rPrChange>
              </w:rPr>
              <w:pPrChange w:id="8839" w:author="Hardik Malhotra" w:date="2021-09-30T21:48:00Z">
                <w:pPr>
                  <w:spacing w:after="0" w:line="240" w:lineRule="auto"/>
                  <w:jc w:val="right"/>
                </w:pPr>
              </w:pPrChange>
            </w:pPr>
            <w:ins w:id="8840" w:author="Hardik Malhotra" w:date="2021-09-30T21:48:00Z">
              <w:r w:rsidRPr="005F21EC">
                <w:rPr>
                  <w:rFonts w:ascii="Verdana" w:hAnsi="Verdana"/>
                  <w:color w:val="000000"/>
                  <w:sz w:val="18"/>
                  <w:szCs w:val="18"/>
                  <w:rPrChange w:id="8841" w:author="Hardik Malhotra" w:date="2021-09-30T21:48:00Z">
                    <w:rPr>
                      <w:rFonts w:ascii="Calibri" w:hAnsi="Calibri"/>
                      <w:color w:val="000000"/>
                    </w:rPr>
                  </w:rPrChange>
                </w:rPr>
                <w:t>57</w:t>
              </w:r>
            </w:ins>
          </w:p>
        </w:tc>
        <w:tc>
          <w:tcPr>
            <w:tcW w:w="1039" w:type="dxa"/>
            <w:shd w:val="clear" w:color="000000" w:fill="FFFFFF"/>
            <w:noWrap/>
            <w:vAlign w:val="bottom"/>
            <w:hideMark/>
            <w:tcPrChange w:id="8842" w:author="Hardik Malhotra" w:date="2021-09-30T19:39:00Z">
              <w:tcPr>
                <w:tcW w:w="1014" w:type="dxa"/>
                <w:shd w:val="clear" w:color="000000" w:fill="FFFFFF"/>
                <w:noWrap/>
                <w:vAlign w:val="bottom"/>
                <w:hideMark/>
              </w:tcPr>
            </w:tcPrChange>
          </w:tcPr>
          <w:p w14:paraId="2E3682C4" w14:textId="2AB75F32" w:rsidR="005F21EC" w:rsidRPr="005F21EC" w:rsidRDefault="005F21EC" w:rsidP="005F21EC">
            <w:pPr>
              <w:spacing w:after="0" w:line="240" w:lineRule="auto"/>
              <w:jc w:val="center"/>
              <w:rPr>
                <w:ins w:id="8843" w:author="Hardik Malhotra" w:date="2021-09-30T19:33:00Z"/>
                <w:rFonts w:ascii="Verdana" w:eastAsia="Times New Roman" w:hAnsi="Verdana" w:cs="Times New Roman"/>
                <w:color w:val="000000"/>
                <w:sz w:val="18"/>
                <w:szCs w:val="18"/>
                <w:lang w:val="en-US"/>
                <w:rPrChange w:id="8844" w:author="Hardik Malhotra" w:date="2021-09-30T21:48:00Z">
                  <w:rPr>
                    <w:ins w:id="8845" w:author="Hardik Malhotra" w:date="2021-09-30T19:33:00Z"/>
                    <w:rFonts w:ascii="Calibri" w:eastAsia="Times New Roman" w:hAnsi="Calibri" w:cs="Times New Roman"/>
                    <w:color w:val="000000"/>
                    <w:lang w:val="en-US"/>
                  </w:rPr>
                </w:rPrChange>
              </w:rPr>
              <w:pPrChange w:id="8846" w:author="Hardik Malhotra" w:date="2021-09-30T21:48:00Z">
                <w:pPr>
                  <w:spacing w:after="0" w:line="240" w:lineRule="auto"/>
                  <w:jc w:val="right"/>
                </w:pPr>
              </w:pPrChange>
            </w:pPr>
            <w:ins w:id="8847" w:author="Hardik Malhotra" w:date="2021-09-30T21:48:00Z">
              <w:r w:rsidRPr="005F21EC">
                <w:rPr>
                  <w:rFonts w:ascii="Verdana" w:hAnsi="Verdana"/>
                  <w:color w:val="000000"/>
                  <w:sz w:val="18"/>
                  <w:szCs w:val="18"/>
                  <w:rPrChange w:id="8848" w:author="Hardik Malhotra" w:date="2021-09-30T21:48:00Z">
                    <w:rPr>
                      <w:rFonts w:ascii="Calibri" w:hAnsi="Calibri"/>
                      <w:color w:val="000000"/>
                    </w:rPr>
                  </w:rPrChange>
                </w:rPr>
                <w:t>61</w:t>
              </w:r>
            </w:ins>
          </w:p>
        </w:tc>
        <w:tc>
          <w:tcPr>
            <w:tcW w:w="1039" w:type="dxa"/>
            <w:shd w:val="clear" w:color="000000" w:fill="FFFFFF"/>
            <w:noWrap/>
            <w:vAlign w:val="bottom"/>
            <w:hideMark/>
            <w:tcPrChange w:id="8849" w:author="Hardik Malhotra" w:date="2021-09-30T19:39:00Z">
              <w:tcPr>
                <w:tcW w:w="1014" w:type="dxa"/>
                <w:shd w:val="clear" w:color="000000" w:fill="FFFFFF"/>
                <w:noWrap/>
                <w:vAlign w:val="bottom"/>
                <w:hideMark/>
              </w:tcPr>
            </w:tcPrChange>
          </w:tcPr>
          <w:p w14:paraId="7C4361E1" w14:textId="40F6FA0C" w:rsidR="005F21EC" w:rsidRPr="005F21EC" w:rsidRDefault="005F21EC" w:rsidP="005F21EC">
            <w:pPr>
              <w:spacing w:after="0" w:line="240" w:lineRule="auto"/>
              <w:jc w:val="center"/>
              <w:rPr>
                <w:ins w:id="8850" w:author="Hardik Malhotra" w:date="2021-09-30T19:33:00Z"/>
                <w:rFonts w:ascii="Verdana" w:eastAsia="Times New Roman" w:hAnsi="Verdana" w:cs="Times New Roman"/>
                <w:color w:val="000000"/>
                <w:sz w:val="18"/>
                <w:szCs w:val="18"/>
                <w:lang w:val="en-US"/>
                <w:rPrChange w:id="8851" w:author="Hardik Malhotra" w:date="2021-09-30T21:48:00Z">
                  <w:rPr>
                    <w:ins w:id="8852" w:author="Hardik Malhotra" w:date="2021-09-30T19:33:00Z"/>
                    <w:rFonts w:ascii="Calibri" w:eastAsia="Times New Roman" w:hAnsi="Calibri" w:cs="Times New Roman"/>
                    <w:color w:val="000000"/>
                    <w:lang w:val="en-US"/>
                  </w:rPr>
                </w:rPrChange>
              </w:rPr>
              <w:pPrChange w:id="8853" w:author="Hardik Malhotra" w:date="2021-09-30T21:48:00Z">
                <w:pPr>
                  <w:spacing w:after="0" w:line="240" w:lineRule="auto"/>
                  <w:jc w:val="right"/>
                </w:pPr>
              </w:pPrChange>
            </w:pPr>
            <w:ins w:id="8854" w:author="Hardik Malhotra" w:date="2021-09-30T21:48:00Z">
              <w:r w:rsidRPr="005F21EC">
                <w:rPr>
                  <w:rFonts w:ascii="Verdana" w:hAnsi="Verdana"/>
                  <w:color w:val="000000"/>
                  <w:sz w:val="18"/>
                  <w:szCs w:val="18"/>
                  <w:rPrChange w:id="8855" w:author="Hardik Malhotra" w:date="2021-09-30T21:48:00Z">
                    <w:rPr>
                      <w:rFonts w:ascii="Calibri" w:hAnsi="Calibri"/>
                      <w:color w:val="000000"/>
                    </w:rPr>
                  </w:rPrChange>
                </w:rPr>
                <w:t>72</w:t>
              </w:r>
            </w:ins>
          </w:p>
        </w:tc>
        <w:tc>
          <w:tcPr>
            <w:tcW w:w="1039" w:type="dxa"/>
            <w:shd w:val="clear" w:color="000000" w:fill="FFFFFF"/>
            <w:noWrap/>
            <w:vAlign w:val="bottom"/>
            <w:hideMark/>
            <w:tcPrChange w:id="8856" w:author="Hardik Malhotra" w:date="2021-09-30T19:39:00Z">
              <w:tcPr>
                <w:tcW w:w="1014" w:type="dxa"/>
                <w:shd w:val="clear" w:color="000000" w:fill="FFFFFF"/>
                <w:noWrap/>
                <w:vAlign w:val="bottom"/>
                <w:hideMark/>
              </w:tcPr>
            </w:tcPrChange>
          </w:tcPr>
          <w:p w14:paraId="400EFC49" w14:textId="79423CCF" w:rsidR="005F21EC" w:rsidRPr="005F21EC" w:rsidRDefault="005F21EC" w:rsidP="005F21EC">
            <w:pPr>
              <w:spacing w:after="0" w:line="240" w:lineRule="auto"/>
              <w:jc w:val="center"/>
              <w:rPr>
                <w:ins w:id="8857" w:author="Hardik Malhotra" w:date="2021-09-30T19:33:00Z"/>
                <w:rFonts w:ascii="Verdana" w:eastAsia="Times New Roman" w:hAnsi="Verdana" w:cs="Times New Roman"/>
                <w:color w:val="000000"/>
                <w:sz w:val="18"/>
                <w:szCs w:val="18"/>
                <w:lang w:val="en-US"/>
                <w:rPrChange w:id="8858" w:author="Hardik Malhotra" w:date="2021-09-30T21:48:00Z">
                  <w:rPr>
                    <w:ins w:id="8859" w:author="Hardik Malhotra" w:date="2021-09-30T19:33:00Z"/>
                    <w:rFonts w:ascii="Calibri" w:eastAsia="Times New Roman" w:hAnsi="Calibri" w:cs="Times New Roman"/>
                    <w:color w:val="000000"/>
                    <w:lang w:val="en-US"/>
                  </w:rPr>
                </w:rPrChange>
              </w:rPr>
              <w:pPrChange w:id="8860" w:author="Hardik Malhotra" w:date="2021-09-30T21:48:00Z">
                <w:pPr>
                  <w:spacing w:after="0" w:line="240" w:lineRule="auto"/>
                  <w:jc w:val="right"/>
                </w:pPr>
              </w:pPrChange>
            </w:pPr>
            <w:ins w:id="8861" w:author="Hardik Malhotra" w:date="2021-09-30T21:48:00Z">
              <w:r w:rsidRPr="005F21EC">
                <w:rPr>
                  <w:rFonts w:ascii="Verdana" w:hAnsi="Verdana"/>
                  <w:color w:val="000000"/>
                  <w:sz w:val="18"/>
                  <w:szCs w:val="18"/>
                  <w:rPrChange w:id="8862" w:author="Hardik Malhotra" w:date="2021-09-30T21:48:00Z">
                    <w:rPr>
                      <w:rFonts w:ascii="Calibri" w:hAnsi="Calibri"/>
                      <w:color w:val="000000"/>
                    </w:rPr>
                  </w:rPrChange>
                </w:rPr>
                <w:t>79</w:t>
              </w:r>
            </w:ins>
          </w:p>
        </w:tc>
      </w:tr>
      <w:tr w:rsidR="005F21EC" w:rsidRPr="001848B0" w14:paraId="4B86CD1A" w14:textId="77777777" w:rsidTr="001848B0">
        <w:trPr>
          <w:trHeight w:val="304"/>
          <w:ins w:id="8863" w:author="Hardik Malhotra" w:date="2021-09-30T19:33:00Z"/>
          <w:trPrChange w:id="8864" w:author="Hardik Malhotra" w:date="2021-09-30T19:39:00Z">
            <w:trPr>
              <w:trHeight w:val="304"/>
            </w:trPr>
          </w:trPrChange>
        </w:trPr>
        <w:tc>
          <w:tcPr>
            <w:tcW w:w="5068" w:type="dxa"/>
            <w:shd w:val="clear" w:color="000000" w:fill="FFFFFF"/>
            <w:noWrap/>
            <w:vAlign w:val="bottom"/>
            <w:hideMark/>
            <w:tcPrChange w:id="8865" w:author="Hardik Malhotra" w:date="2021-09-30T19:39:00Z">
              <w:tcPr>
                <w:tcW w:w="4944" w:type="dxa"/>
                <w:shd w:val="clear" w:color="000000" w:fill="FFFFFF"/>
                <w:noWrap/>
                <w:vAlign w:val="bottom"/>
                <w:hideMark/>
              </w:tcPr>
            </w:tcPrChange>
          </w:tcPr>
          <w:p w14:paraId="582F3440" w14:textId="77777777" w:rsidR="005F21EC" w:rsidRPr="001848B0" w:rsidRDefault="005F21EC" w:rsidP="005F21EC">
            <w:pPr>
              <w:spacing w:after="0" w:line="240" w:lineRule="auto"/>
              <w:rPr>
                <w:ins w:id="8866" w:author="Hardik Malhotra" w:date="2021-09-30T19:33:00Z"/>
                <w:rFonts w:ascii="Verdana" w:eastAsia="Times New Roman" w:hAnsi="Verdana" w:cs="Times New Roman"/>
                <w:color w:val="000000"/>
                <w:sz w:val="18"/>
                <w:szCs w:val="18"/>
                <w:lang w:val="en-US"/>
                <w:rPrChange w:id="8867" w:author="Hardik Malhotra" w:date="2021-09-30T19:36:00Z">
                  <w:rPr>
                    <w:ins w:id="8868" w:author="Hardik Malhotra" w:date="2021-09-30T19:33:00Z"/>
                    <w:rFonts w:ascii="Calibri" w:eastAsia="Times New Roman" w:hAnsi="Calibri" w:cs="Times New Roman"/>
                    <w:color w:val="000000"/>
                    <w:lang w:val="en-US"/>
                  </w:rPr>
                </w:rPrChange>
              </w:rPr>
            </w:pPr>
            <w:ins w:id="8869" w:author="Hardik Malhotra" w:date="2021-09-30T19:33:00Z">
              <w:r w:rsidRPr="001848B0">
                <w:rPr>
                  <w:rFonts w:ascii="Verdana" w:eastAsia="Times New Roman" w:hAnsi="Verdana" w:cs="Times New Roman"/>
                  <w:color w:val="000000"/>
                  <w:sz w:val="18"/>
                  <w:szCs w:val="18"/>
                  <w:lang w:val="en-US"/>
                  <w:rPrChange w:id="8870" w:author="Hardik Malhotra" w:date="2021-09-30T19:36:00Z">
                    <w:rPr>
                      <w:rFonts w:ascii="Calibri" w:eastAsia="Times New Roman" w:hAnsi="Calibri" w:cs="Times New Roman"/>
                      <w:color w:val="000000"/>
                      <w:lang w:val="en-US"/>
                    </w:rPr>
                  </w:rPrChange>
                </w:rPr>
                <w:t>Changchun Chemical (Jiangsu) Co., Ltd.</w:t>
              </w:r>
            </w:ins>
          </w:p>
        </w:tc>
        <w:tc>
          <w:tcPr>
            <w:tcW w:w="1039" w:type="dxa"/>
            <w:shd w:val="clear" w:color="000000" w:fill="FFFFFF"/>
            <w:noWrap/>
            <w:vAlign w:val="bottom"/>
            <w:hideMark/>
            <w:tcPrChange w:id="8871" w:author="Hardik Malhotra" w:date="2021-09-30T19:39:00Z">
              <w:tcPr>
                <w:tcW w:w="1014" w:type="dxa"/>
                <w:shd w:val="clear" w:color="000000" w:fill="FFFFFF"/>
                <w:noWrap/>
                <w:vAlign w:val="bottom"/>
                <w:hideMark/>
              </w:tcPr>
            </w:tcPrChange>
          </w:tcPr>
          <w:p w14:paraId="25F46A12" w14:textId="62E005AF" w:rsidR="005F21EC" w:rsidRPr="005F21EC" w:rsidRDefault="005F21EC" w:rsidP="005F21EC">
            <w:pPr>
              <w:spacing w:after="0" w:line="240" w:lineRule="auto"/>
              <w:jc w:val="center"/>
              <w:rPr>
                <w:ins w:id="8872" w:author="Hardik Malhotra" w:date="2021-09-30T19:33:00Z"/>
                <w:rFonts w:ascii="Verdana" w:eastAsia="Times New Roman" w:hAnsi="Verdana" w:cs="Times New Roman"/>
                <w:color w:val="000000"/>
                <w:sz w:val="18"/>
                <w:szCs w:val="18"/>
                <w:lang w:val="en-US"/>
                <w:rPrChange w:id="8873" w:author="Hardik Malhotra" w:date="2021-09-30T21:48:00Z">
                  <w:rPr>
                    <w:ins w:id="8874" w:author="Hardik Malhotra" w:date="2021-09-30T19:33:00Z"/>
                    <w:rFonts w:ascii="Calibri" w:eastAsia="Times New Roman" w:hAnsi="Calibri" w:cs="Times New Roman"/>
                    <w:color w:val="000000"/>
                    <w:lang w:val="en-US"/>
                  </w:rPr>
                </w:rPrChange>
              </w:rPr>
              <w:pPrChange w:id="8875" w:author="Hardik Malhotra" w:date="2021-09-30T21:48:00Z">
                <w:pPr>
                  <w:spacing w:after="0" w:line="240" w:lineRule="auto"/>
                  <w:jc w:val="right"/>
                </w:pPr>
              </w:pPrChange>
            </w:pPr>
            <w:ins w:id="8876" w:author="Hardik Malhotra" w:date="2021-09-30T21:48:00Z">
              <w:r w:rsidRPr="005F21EC">
                <w:rPr>
                  <w:rFonts w:ascii="Verdana" w:hAnsi="Verdana"/>
                  <w:color w:val="000000"/>
                  <w:sz w:val="18"/>
                  <w:szCs w:val="18"/>
                  <w:rPrChange w:id="8877" w:author="Hardik Malhotra" w:date="2021-09-30T21:48:00Z">
                    <w:rPr>
                      <w:rFonts w:ascii="Calibri" w:hAnsi="Calibri"/>
                      <w:color w:val="000000"/>
                    </w:rPr>
                  </w:rPrChange>
                </w:rPr>
                <w:t>64</w:t>
              </w:r>
            </w:ins>
          </w:p>
        </w:tc>
        <w:tc>
          <w:tcPr>
            <w:tcW w:w="1039" w:type="dxa"/>
            <w:shd w:val="clear" w:color="000000" w:fill="FFFFFF"/>
            <w:noWrap/>
            <w:vAlign w:val="bottom"/>
            <w:hideMark/>
            <w:tcPrChange w:id="8878" w:author="Hardik Malhotra" w:date="2021-09-30T19:39:00Z">
              <w:tcPr>
                <w:tcW w:w="1014" w:type="dxa"/>
                <w:shd w:val="clear" w:color="000000" w:fill="FFFFFF"/>
                <w:noWrap/>
                <w:vAlign w:val="bottom"/>
                <w:hideMark/>
              </w:tcPr>
            </w:tcPrChange>
          </w:tcPr>
          <w:p w14:paraId="2C9600D1" w14:textId="05C107AB" w:rsidR="005F21EC" w:rsidRPr="005F21EC" w:rsidRDefault="005F21EC" w:rsidP="005F21EC">
            <w:pPr>
              <w:spacing w:after="0" w:line="240" w:lineRule="auto"/>
              <w:jc w:val="center"/>
              <w:rPr>
                <w:ins w:id="8879" w:author="Hardik Malhotra" w:date="2021-09-30T19:33:00Z"/>
                <w:rFonts w:ascii="Verdana" w:eastAsia="Times New Roman" w:hAnsi="Verdana" w:cs="Times New Roman"/>
                <w:color w:val="000000"/>
                <w:sz w:val="18"/>
                <w:szCs w:val="18"/>
                <w:lang w:val="en-US"/>
                <w:rPrChange w:id="8880" w:author="Hardik Malhotra" w:date="2021-09-30T21:48:00Z">
                  <w:rPr>
                    <w:ins w:id="8881" w:author="Hardik Malhotra" w:date="2021-09-30T19:33:00Z"/>
                    <w:rFonts w:ascii="Calibri" w:eastAsia="Times New Roman" w:hAnsi="Calibri" w:cs="Times New Roman"/>
                    <w:color w:val="000000"/>
                    <w:lang w:val="en-US"/>
                  </w:rPr>
                </w:rPrChange>
              </w:rPr>
              <w:pPrChange w:id="8882" w:author="Hardik Malhotra" w:date="2021-09-30T21:48:00Z">
                <w:pPr>
                  <w:spacing w:after="0" w:line="240" w:lineRule="auto"/>
                  <w:jc w:val="right"/>
                </w:pPr>
              </w:pPrChange>
            </w:pPr>
            <w:ins w:id="8883" w:author="Hardik Malhotra" w:date="2021-09-30T21:48:00Z">
              <w:r w:rsidRPr="005F21EC">
                <w:rPr>
                  <w:rFonts w:ascii="Verdana" w:hAnsi="Verdana"/>
                  <w:color w:val="000000"/>
                  <w:sz w:val="18"/>
                  <w:szCs w:val="18"/>
                  <w:rPrChange w:id="8884" w:author="Hardik Malhotra" w:date="2021-09-30T21:48:00Z">
                    <w:rPr>
                      <w:rFonts w:ascii="Calibri" w:hAnsi="Calibri"/>
                      <w:color w:val="000000"/>
                    </w:rPr>
                  </w:rPrChange>
                </w:rPr>
                <w:t>57</w:t>
              </w:r>
            </w:ins>
          </w:p>
        </w:tc>
        <w:tc>
          <w:tcPr>
            <w:tcW w:w="1039" w:type="dxa"/>
            <w:shd w:val="clear" w:color="000000" w:fill="FFFFFF"/>
            <w:noWrap/>
            <w:vAlign w:val="bottom"/>
            <w:hideMark/>
            <w:tcPrChange w:id="8885" w:author="Hardik Malhotra" w:date="2021-09-30T19:39:00Z">
              <w:tcPr>
                <w:tcW w:w="1014" w:type="dxa"/>
                <w:shd w:val="clear" w:color="000000" w:fill="FFFFFF"/>
                <w:noWrap/>
                <w:vAlign w:val="bottom"/>
                <w:hideMark/>
              </w:tcPr>
            </w:tcPrChange>
          </w:tcPr>
          <w:p w14:paraId="11AA2852" w14:textId="6591C27B" w:rsidR="005F21EC" w:rsidRPr="005F21EC" w:rsidRDefault="005F21EC" w:rsidP="005F21EC">
            <w:pPr>
              <w:spacing w:after="0" w:line="240" w:lineRule="auto"/>
              <w:jc w:val="center"/>
              <w:rPr>
                <w:ins w:id="8886" w:author="Hardik Malhotra" w:date="2021-09-30T19:33:00Z"/>
                <w:rFonts w:ascii="Verdana" w:eastAsia="Times New Roman" w:hAnsi="Verdana" w:cs="Times New Roman"/>
                <w:color w:val="000000"/>
                <w:sz w:val="18"/>
                <w:szCs w:val="18"/>
                <w:lang w:val="en-US"/>
                <w:rPrChange w:id="8887" w:author="Hardik Malhotra" w:date="2021-09-30T21:48:00Z">
                  <w:rPr>
                    <w:ins w:id="8888" w:author="Hardik Malhotra" w:date="2021-09-30T19:33:00Z"/>
                    <w:rFonts w:ascii="Calibri" w:eastAsia="Times New Roman" w:hAnsi="Calibri" w:cs="Times New Roman"/>
                    <w:color w:val="000000"/>
                    <w:lang w:val="en-US"/>
                  </w:rPr>
                </w:rPrChange>
              </w:rPr>
              <w:pPrChange w:id="8889" w:author="Hardik Malhotra" w:date="2021-09-30T21:48:00Z">
                <w:pPr>
                  <w:spacing w:after="0" w:line="240" w:lineRule="auto"/>
                  <w:jc w:val="right"/>
                </w:pPr>
              </w:pPrChange>
            </w:pPr>
            <w:ins w:id="8890" w:author="Hardik Malhotra" w:date="2021-09-30T21:48:00Z">
              <w:r w:rsidRPr="005F21EC">
                <w:rPr>
                  <w:rFonts w:ascii="Verdana" w:hAnsi="Verdana"/>
                  <w:color w:val="000000"/>
                  <w:sz w:val="18"/>
                  <w:szCs w:val="18"/>
                  <w:rPrChange w:id="8891" w:author="Hardik Malhotra" w:date="2021-09-30T21:48:00Z">
                    <w:rPr>
                      <w:rFonts w:ascii="Calibri" w:hAnsi="Calibri"/>
                      <w:color w:val="000000"/>
                    </w:rPr>
                  </w:rPrChange>
                </w:rPr>
                <w:t>60</w:t>
              </w:r>
            </w:ins>
          </w:p>
        </w:tc>
        <w:tc>
          <w:tcPr>
            <w:tcW w:w="1039" w:type="dxa"/>
            <w:shd w:val="clear" w:color="000000" w:fill="FFFFFF"/>
            <w:noWrap/>
            <w:vAlign w:val="bottom"/>
            <w:hideMark/>
            <w:tcPrChange w:id="8892" w:author="Hardik Malhotra" w:date="2021-09-30T19:39:00Z">
              <w:tcPr>
                <w:tcW w:w="1014" w:type="dxa"/>
                <w:shd w:val="clear" w:color="000000" w:fill="FFFFFF"/>
                <w:noWrap/>
                <w:vAlign w:val="bottom"/>
                <w:hideMark/>
              </w:tcPr>
            </w:tcPrChange>
          </w:tcPr>
          <w:p w14:paraId="47D995D3" w14:textId="35604EC4" w:rsidR="005F21EC" w:rsidRPr="005F21EC" w:rsidRDefault="005F21EC" w:rsidP="005F21EC">
            <w:pPr>
              <w:spacing w:after="0" w:line="240" w:lineRule="auto"/>
              <w:jc w:val="center"/>
              <w:rPr>
                <w:ins w:id="8893" w:author="Hardik Malhotra" w:date="2021-09-30T19:33:00Z"/>
                <w:rFonts w:ascii="Verdana" w:eastAsia="Times New Roman" w:hAnsi="Verdana" w:cs="Times New Roman"/>
                <w:color w:val="000000"/>
                <w:sz w:val="18"/>
                <w:szCs w:val="18"/>
                <w:lang w:val="en-US"/>
                <w:rPrChange w:id="8894" w:author="Hardik Malhotra" w:date="2021-09-30T21:48:00Z">
                  <w:rPr>
                    <w:ins w:id="8895" w:author="Hardik Malhotra" w:date="2021-09-30T19:33:00Z"/>
                    <w:rFonts w:ascii="Calibri" w:eastAsia="Times New Roman" w:hAnsi="Calibri" w:cs="Times New Roman"/>
                    <w:color w:val="000000"/>
                    <w:lang w:val="en-US"/>
                  </w:rPr>
                </w:rPrChange>
              </w:rPr>
              <w:pPrChange w:id="8896" w:author="Hardik Malhotra" w:date="2021-09-30T21:48:00Z">
                <w:pPr>
                  <w:spacing w:after="0" w:line="240" w:lineRule="auto"/>
                  <w:jc w:val="right"/>
                </w:pPr>
              </w:pPrChange>
            </w:pPr>
            <w:ins w:id="8897" w:author="Hardik Malhotra" w:date="2021-09-30T21:48:00Z">
              <w:r w:rsidRPr="005F21EC">
                <w:rPr>
                  <w:rFonts w:ascii="Verdana" w:hAnsi="Verdana"/>
                  <w:color w:val="000000"/>
                  <w:sz w:val="18"/>
                  <w:szCs w:val="18"/>
                  <w:rPrChange w:id="8898" w:author="Hardik Malhotra" w:date="2021-09-30T21:48:00Z">
                    <w:rPr>
                      <w:rFonts w:ascii="Calibri" w:hAnsi="Calibri"/>
                      <w:color w:val="000000"/>
                    </w:rPr>
                  </w:rPrChange>
                </w:rPr>
                <w:t>59</w:t>
              </w:r>
            </w:ins>
          </w:p>
        </w:tc>
        <w:tc>
          <w:tcPr>
            <w:tcW w:w="1039" w:type="dxa"/>
            <w:shd w:val="clear" w:color="000000" w:fill="FFFFFF"/>
            <w:noWrap/>
            <w:vAlign w:val="bottom"/>
            <w:hideMark/>
            <w:tcPrChange w:id="8899" w:author="Hardik Malhotra" w:date="2021-09-30T19:39:00Z">
              <w:tcPr>
                <w:tcW w:w="1014" w:type="dxa"/>
                <w:shd w:val="clear" w:color="000000" w:fill="FFFFFF"/>
                <w:noWrap/>
                <w:vAlign w:val="bottom"/>
                <w:hideMark/>
              </w:tcPr>
            </w:tcPrChange>
          </w:tcPr>
          <w:p w14:paraId="015596CC" w14:textId="6E7C53CB" w:rsidR="005F21EC" w:rsidRPr="005F21EC" w:rsidRDefault="005F21EC" w:rsidP="005F21EC">
            <w:pPr>
              <w:spacing w:after="0" w:line="240" w:lineRule="auto"/>
              <w:jc w:val="center"/>
              <w:rPr>
                <w:ins w:id="8900" w:author="Hardik Malhotra" w:date="2021-09-30T19:33:00Z"/>
                <w:rFonts w:ascii="Verdana" w:eastAsia="Times New Roman" w:hAnsi="Verdana" w:cs="Times New Roman"/>
                <w:color w:val="000000"/>
                <w:sz w:val="18"/>
                <w:szCs w:val="18"/>
                <w:lang w:val="en-US"/>
                <w:rPrChange w:id="8901" w:author="Hardik Malhotra" w:date="2021-09-30T21:48:00Z">
                  <w:rPr>
                    <w:ins w:id="8902" w:author="Hardik Malhotra" w:date="2021-09-30T19:33:00Z"/>
                    <w:rFonts w:ascii="Calibri" w:eastAsia="Times New Roman" w:hAnsi="Calibri" w:cs="Times New Roman"/>
                    <w:color w:val="000000"/>
                    <w:lang w:val="en-US"/>
                  </w:rPr>
                </w:rPrChange>
              </w:rPr>
              <w:pPrChange w:id="8903" w:author="Hardik Malhotra" w:date="2021-09-30T21:48:00Z">
                <w:pPr>
                  <w:spacing w:after="0" w:line="240" w:lineRule="auto"/>
                  <w:jc w:val="right"/>
                </w:pPr>
              </w:pPrChange>
            </w:pPr>
            <w:ins w:id="8904" w:author="Hardik Malhotra" w:date="2021-09-30T21:48:00Z">
              <w:r w:rsidRPr="005F21EC">
                <w:rPr>
                  <w:rFonts w:ascii="Verdana" w:hAnsi="Verdana"/>
                  <w:color w:val="000000"/>
                  <w:sz w:val="18"/>
                  <w:szCs w:val="18"/>
                  <w:rPrChange w:id="8905" w:author="Hardik Malhotra" w:date="2021-09-30T21:48:00Z">
                    <w:rPr>
                      <w:rFonts w:ascii="Calibri" w:hAnsi="Calibri"/>
                      <w:color w:val="000000"/>
                    </w:rPr>
                  </w:rPrChange>
                </w:rPr>
                <w:t>68</w:t>
              </w:r>
            </w:ins>
          </w:p>
        </w:tc>
      </w:tr>
      <w:tr w:rsidR="005F21EC" w:rsidRPr="001848B0" w14:paraId="6384C986" w14:textId="77777777" w:rsidTr="001848B0">
        <w:trPr>
          <w:trHeight w:val="304"/>
          <w:ins w:id="8906" w:author="Hardik Malhotra" w:date="2021-09-30T19:33:00Z"/>
          <w:trPrChange w:id="8907" w:author="Hardik Malhotra" w:date="2021-09-30T19:39:00Z">
            <w:trPr>
              <w:trHeight w:val="304"/>
            </w:trPr>
          </w:trPrChange>
        </w:trPr>
        <w:tc>
          <w:tcPr>
            <w:tcW w:w="5068" w:type="dxa"/>
            <w:shd w:val="clear" w:color="000000" w:fill="FFFFFF"/>
            <w:noWrap/>
            <w:vAlign w:val="bottom"/>
            <w:hideMark/>
            <w:tcPrChange w:id="8908" w:author="Hardik Malhotra" w:date="2021-09-30T19:39:00Z">
              <w:tcPr>
                <w:tcW w:w="4944" w:type="dxa"/>
                <w:shd w:val="clear" w:color="000000" w:fill="FFFFFF"/>
                <w:noWrap/>
                <w:vAlign w:val="bottom"/>
                <w:hideMark/>
              </w:tcPr>
            </w:tcPrChange>
          </w:tcPr>
          <w:p w14:paraId="0D7732BF" w14:textId="77777777" w:rsidR="005F21EC" w:rsidRPr="001848B0" w:rsidRDefault="005F21EC" w:rsidP="005F21EC">
            <w:pPr>
              <w:spacing w:after="0" w:line="240" w:lineRule="auto"/>
              <w:rPr>
                <w:ins w:id="8909" w:author="Hardik Malhotra" w:date="2021-09-30T19:33:00Z"/>
                <w:rFonts w:ascii="Verdana" w:eastAsia="Times New Roman" w:hAnsi="Verdana" w:cs="Times New Roman"/>
                <w:color w:val="000000"/>
                <w:sz w:val="18"/>
                <w:szCs w:val="18"/>
                <w:lang w:val="en-US"/>
                <w:rPrChange w:id="8910" w:author="Hardik Malhotra" w:date="2021-09-30T19:36:00Z">
                  <w:rPr>
                    <w:ins w:id="8911" w:author="Hardik Malhotra" w:date="2021-09-30T19:33:00Z"/>
                    <w:rFonts w:ascii="Calibri" w:eastAsia="Times New Roman" w:hAnsi="Calibri" w:cs="Times New Roman"/>
                    <w:color w:val="000000"/>
                    <w:lang w:val="en-US"/>
                  </w:rPr>
                </w:rPrChange>
              </w:rPr>
            </w:pPr>
            <w:ins w:id="8912" w:author="Hardik Malhotra" w:date="2021-09-30T19:33:00Z">
              <w:r w:rsidRPr="001848B0">
                <w:rPr>
                  <w:rFonts w:ascii="Verdana" w:eastAsia="Times New Roman" w:hAnsi="Verdana" w:cs="Times New Roman"/>
                  <w:color w:val="000000"/>
                  <w:sz w:val="18"/>
                  <w:szCs w:val="18"/>
                  <w:lang w:val="en-US"/>
                  <w:rPrChange w:id="8913" w:author="Hardik Malhotra" w:date="2021-09-30T19:36:00Z">
                    <w:rPr>
                      <w:rFonts w:ascii="Calibri" w:eastAsia="Times New Roman" w:hAnsi="Calibri" w:cs="Times New Roman"/>
                      <w:color w:val="000000"/>
                      <w:lang w:val="en-US"/>
                    </w:rPr>
                  </w:rPrChange>
                </w:rPr>
                <w:t>Grasim Industries Ltd.</w:t>
              </w:r>
            </w:ins>
          </w:p>
        </w:tc>
        <w:tc>
          <w:tcPr>
            <w:tcW w:w="1039" w:type="dxa"/>
            <w:shd w:val="clear" w:color="000000" w:fill="FFFFFF"/>
            <w:noWrap/>
            <w:vAlign w:val="bottom"/>
            <w:hideMark/>
            <w:tcPrChange w:id="8914" w:author="Hardik Malhotra" w:date="2021-09-30T19:39:00Z">
              <w:tcPr>
                <w:tcW w:w="1014" w:type="dxa"/>
                <w:shd w:val="clear" w:color="000000" w:fill="FFFFFF"/>
                <w:noWrap/>
                <w:vAlign w:val="bottom"/>
                <w:hideMark/>
              </w:tcPr>
            </w:tcPrChange>
          </w:tcPr>
          <w:p w14:paraId="30E26F3A" w14:textId="5CD7FE69" w:rsidR="005F21EC" w:rsidRPr="005F21EC" w:rsidRDefault="005F21EC" w:rsidP="005F21EC">
            <w:pPr>
              <w:spacing w:after="0" w:line="240" w:lineRule="auto"/>
              <w:jc w:val="center"/>
              <w:rPr>
                <w:ins w:id="8915" w:author="Hardik Malhotra" w:date="2021-09-30T19:33:00Z"/>
                <w:rFonts w:ascii="Verdana" w:eastAsia="Times New Roman" w:hAnsi="Verdana" w:cs="Times New Roman"/>
                <w:color w:val="000000"/>
                <w:sz w:val="18"/>
                <w:szCs w:val="18"/>
                <w:lang w:val="en-US"/>
                <w:rPrChange w:id="8916" w:author="Hardik Malhotra" w:date="2021-09-30T21:48:00Z">
                  <w:rPr>
                    <w:ins w:id="8917" w:author="Hardik Malhotra" w:date="2021-09-30T19:33:00Z"/>
                    <w:rFonts w:ascii="Calibri" w:eastAsia="Times New Roman" w:hAnsi="Calibri" w:cs="Times New Roman"/>
                    <w:color w:val="000000"/>
                    <w:lang w:val="en-US"/>
                  </w:rPr>
                </w:rPrChange>
              </w:rPr>
              <w:pPrChange w:id="8918" w:author="Hardik Malhotra" w:date="2021-09-30T21:48:00Z">
                <w:pPr>
                  <w:spacing w:after="0" w:line="240" w:lineRule="auto"/>
                  <w:jc w:val="right"/>
                </w:pPr>
              </w:pPrChange>
            </w:pPr>
            <w:ins w:id="8919" w:author="Hardik Malhotra" w:date="2021-09-30T21:48:00Z">
              <w:r w:rsidRPr="005F21EC">
                <w:rPr>
                  <w:rFonts w:ascii="Verdana" w:hAnsi="Verdana"/>
                  <w:color w:val="000000"/>
                  <w:sz w:val="18"/>
                  <w:szCs w:val="18"/>
                  <w:rPrChange w:id="8920" w:author="Hardik Malhotra" w:date="2021-09-30T21:48:00Z">
                    <w:rPr>
                      <w:rFonts w:ascii="Calibri" w:hAnsi="Calibri"/>
                      <w:color w:val="000000"/>
                    </w:rPr>
                  </w:rPrChange>
                </w:rPr>
                <w:t>28</w:t>
              </w:r>
            </w:ins>
          </w:p>
        </w:tc>
        <w:tc>
          <w:tcPr>
            <w:tcW w:w="1039" w:type="dxa"/>
            <w:shd w:val="clear" w:color="000000" w:fill="FFFFFF"/>
            <w:noWrap/>
            <w:vAlign w:val="bottom"/>
            <w:hideMark/>
            <w:tcPrChange w:id="8921" w:author="Hardik Malhotra" w:date="2021-09-30T19:39:00Z">
              <w:tcPr>
                <w:tcW w:w="1014" w:type="dxa"/>
                <w:shd w:val="clear" w:color="000000" w:fill="FFFFFF"/>
                <w:noWrap/>
                <w:vAlign w:val="bottom"/>
                <w:hideMark/>
              </w:tcPr>
            </w:tcPrChange>
          </w:tcPr>
          <w:p w14:paraId="79D1D37E" w14:textId="10D7C3D5" w:rsidR="005F21EC" w:rsidRPr="005F21EC" w:rsidRDefault="005F21EC" w:rsidP="005F21EC">
            <w:pPr>
              <w:spacing w:after="0" w:line="240" w:lineRule="auto"/>
              <w:jc w:val="center"/>
              <w:rPr>
                <w:ins w:id="8922" w:author="Hardik Malhotra" w:date="2021-09-30T19:33:00Z"/>
                <w:rFonts w:ascii="Verdana" w:eastAsia="Times New Roman" w:hAnsi="Verdana" w:cs="Times New Roman"/>
                <w:color w:val="000000"/>
                <w:sz w:val="18"/>
                <w:szCs w:val="18"/>
                <w:lang w:val="en-US"/>
                <w:rPrChange w:id="8923" w:author="Hardik Malhotra" w:date="2021-09-30T21:48:00Z">
                  <w:rPr>
                    <w:ins w:id="8924" w:author="Hardik Malhotra" w:date="2021-09-30T19:33:00Z"/>
                    <w:rFonts w:ascii="Calibri" w:eastAsia="Times New Roman" w:hAnsi="Calibri" w:cs="Times New Roman"/>
                    <w:color w:val="000000"/>
                    <w:lang w:val="en-US"/>
                  </w:rPr>
                </w:rPrChange>
              </w:rPr>
              <w:pPrChange w:id="8925" w:author="Hardik Malhotra" w:date="2021-09-30T21:48:00Z">
                <w:pPr>
                  <w:spacing w:after="0" w:line="240" w:lineRule="auto"/>
                  <w:jc w:val="right"/>
                </w:pPr>
              </w:pPrChange>
            </w:pPr>
            <w:ins w:id="8926" w:author="Hardik Malhotra" w:date="2021-09-30T21:48:00Z">
              <w:r w:rsidRPr="005F21EC">
                <w:rPr>
                  <w:rFonts w:ascii="Verdana" w:hAnsi="Verdana"/>
                  <w:color w:val="000000"/>
                  <w:sz w:val="18"/>
                  <w:szCs w:val="18"/>
                  <w:rPrChange w:id="8927" w:author="Hardik Malhotra" w:date="2021-09-30T21:48:00Z">
                    <w:rPr>
                      <w:rFonts w:ascii="Calibri" w:hAnsi="Calibri"/>
                      <w:color w:val="000000"/>
                    </w:rPr>
                  </w:rPrChange>
                </w:rPr>
                <w:t>49</w:t>
              </w:r>
            </w:ins>
          </w:p>
        </w:tc>
        <w:tc>
          <w:tcPr>
            <w:tcW w:w="1039" w:type="dxa"/>
            <w:shd w:val="clear" w:color="000000" w:fill="FFFFFF"/>
            <w:noWrap/>
            <w:vAlign w:val="bottom"/>
            <w:hideMark/>
            <w:tcPrChange w:id="8928" w:author="Hardik Malhotra" w:date="2021-09-30T19:39:00Z">
              <w:tcPr>
                <w:tcW w:w="1014" w:type="dxa"/>
                <w:shd w:val="clear" w:color="000000" w:fill="FFFFFF"/>
                <w:noWrap/>
                <w:vAlign w:val="bottom"/>
                <w:hideMark/>
              </w:tcPr>
            </w:tcPrChange>
          </w:tcPr>
          <w:p w14:paraId="01AB774C" w14:textId="1F0A5822" w:rsidR="005F21EC" w:rsidRPr="005F21EC" w:rsidRDefault="005F21EC" w:rsidP="005F21EC">
            <w:pPr>
              <w:spacing w:after="0" w:line="240" w:lineRule="auto"/>
              <w:jc w:val="center"/>
              <w:rPr>
                <w:ins w:id="8929" w:author="Hardik Malhotra" w:date="2021-09-30T19:33:00Z"/>
                <w:rFonts w:ascii="Verdana" w:eastAsia="Times New Roman" w:hAnsi="Verdana" w:cs="Times New Roman"/>
                <w:color w:val="000000"/>
                <w:sz w:val="18"/>
                <w:szCs w:val="18"/>
                <w:lang w:val="en-US"/>
                <w:rPrChange w:id="8930" w:author="Hardik Malhotra" w:date="2021-09-30T21:48:00Z">
                  <w:rPr>
                    <w:ins w:id="8931" w:author="Hardik Malhotra" w:date="2021-09-30T19:33:00Z"/>
                    <w:rFonts w:ascii="Calibri" w:eastAsia="Times New Roman" w:hAnsi="Calibri" w:cs="Times New Roman"/>
                    <w:color w:val="000000"/>
                    <w:lang w:val="en-US"/>
                  </w:rPr>
                </w:rPrChange>
              </w:rPr>
              <w:pPrChange w:id="8932" w:author="Hardik Malhotra" w:date="2021-09-30T21:48:00Z">
                <w:pPr>
                  <w:spacing w:after="0" w:line="240" w:lineRule="auto"/>
                  <w:jc w:val="right"/>
                </w:pPr>
              </w:pPrChange>
            </w:pPr>
            <w:ins w:id="8933" w:author="Hardik Malhotra" w:date="2021-09-30T21:48:00Z">
              <w:r w:rsidRPr="005F21EC">
                <w:rPr>
                  <w:rFonts w:ascii="Verdana" w:hAnsi="Verdana"/>
                  <w:color w:val="000000"/>
                  <w:sz w:val="18"/>
                  <w:szCs w:val="18"/>
                  <w:rPrChange w:id="8934" w:author="Hardik Malhotra" w:date="2021-09-30T21:48:00Z">
                    <w:rPr>
                      <w:rFonts w:ascii="Calibri" w:hAnsi="Calibri"/>
                      <w:color w:val="000000"/>
                    </w:rPr>
                  </w:rPrChange>
                </w:rPr>
                <w:t>50</w:t>
              </w:r>
            </w:ins>
          </w:p>
        </w:tc>
        <w:tc>
          <w:tcPr>
            <w:tcW w:w="1039" w:type="dxa"/>
            <w:shd w:val="clear" w:color="000000" w:fill="FFFFFF"/>
            <w:noWrap/>
            <w:vAlign w:val="bottom"/>
            <w:hideMark/>
            <w:tcPrChange w:id="8935" w:author="Hardik Malhotra" w:date="2021-09-30T19:39:00Z">
              <w:tcPr>
                <w:tcW w:w="1014" w:type="dxa"/>
                <w:shd w:val="clear" w:color="000000" w:fill="FFFFFF"/>
                <w:noWrap/>
                <w:vAlign w:val="bottom"/>
                <w:hideMark/>
              </w:tcPr>
            </w:tcPrChange>
          </w:tcPr>
          <w:p w14:paraId="2A0C4F17" w14:textId="40EA7605" w:rsidR="005F21EC" w:rsidRPr="005F21EC" w:rsidRDefault="005F21EC" w:rsidP="005F21EC">
            <w:pPr>
              <w:spacing w:after="0" w:line="240" w:lineRule="auto"/>
              <w:jc w:val="center"/>
              <w:rPr>
                <w:ins w:id="8936" w:author="Hardik Malhotra" w:date="2021-09-30T19:33:00Z"/>
                <w:rFonts w:ascii="Verdana" w:eastAsia="Times New Roman" w:hAnsi="Verdana" w:cs="Times New Roman"/>
                <w:color w:val="000000"/>
                <w:sz w:val="18"/>
                <w:szCs w:val="18"/>
                <w:lang w:val="en-US"/>
                <w:rPrChange w:id="8937" w:author="Hardik Malhotra" w:date="2021-09-30T21:48:00Z">
                  <w:rPr>
                    <w:ins w:id="8938" w:author="Hardik Malhotra" w:date="2021-09-30T19:33:00Z"/>
                    <w:rFonts w:ascii="Calibri" w:eastAsia="Times New Roman" w:hAnsi="Calibri" w:cs="Times New Roman"/>
                    <w:color w:val="000000"/>
                    <w:lang w:val="en-US"/>
                  </w:rPr>
                </w:rPrChange>
              </w:rPr>
              <w:pPrChange w:id="8939" w:author="Hardik Malhotra" w:date="2021-09-30T21:48:00Z">
                <w:pPr>
                  <w:spacing w:after="0" w:line="240" w:lineRule="auto"/>
                  <w:jc w:val="right"/>
                </w:pPr>
              </w:pPrChange>
            </w:pPr>
            <w:ins w:id="8940" w:author="Hardik Malhotra" w:date="2021-09-30T21:48:00Z">
              <w:r w:rsidRPr="005F21EC">
                <w:rPr>
                  <w:rFonts w:ascii="Verdana" w:hAnsi="Verdana"/>
                  <w:color w:val="000000"/>
                  <w:sz w:val="18"/>
                  <w:szCs w:val="18"/>
                  <w:rPrChange w:id="8941" w:author="Hardik Malhotra" w:date="2021-09-30T21:48:00Z">
                    <w:rPr>
                      <w:rFonts w:ascii="Calibri" w:hAnsi="Calibri"/>
                      <w:color w:val="000000"/>
                    </w:rPr>
                  </w:rPrChange>
                </w:rPr>
                <w:t>77</w:t>
              </w:r>
            </w:ins>
          </w:p>
        </w:tc>
        <w:tc>
          <w:tcPr>
            <w:tcW w:w="1039" w:type="dxa"/>
            <w:shd w:val="clear" w:color="000000" w:fill="FFFFFF"/>
            <w:noWrap/>
            <w:vAlign w:val="bottom"/>
            <w:hideMark/>
            <w:tcPrChange w:id="8942" w:author="Hardik Malhotra" w:date="2021-09-30T19:39:00Z">
              <w:tcPr>
                <w:tcW w:w="1014" w:type="dxa"/>
                <w:shd w:val="clear" w:color="000000" w:fill="FFFFFF"/>
                <w:noWrap/>
                <w:vAlign w:val="bottom"/>
                <w:hideMark/>
              </w:tcPr>
            </w:tcPrChange>
          </w:tcPr>
          <w:p w14:paraId="3542ECD7" w14:textId="10E9E3B9" w:rsidR="005F21EC" w:rsidRPr="005F21EC" w:rsidRDefault="005F21EC" w:rsidP="005F21EC">
            <w:pPr>
              <w:spacing w:after="0" w:line="240" w:lineRule="auto"/>
              <w:jc w:val="center"/>
              <w:rPr>
                <w:ins w:id="8943" w:author="Hardik Malhotra" w:date="2021-09-30T19:33:00Z"/>
                <w:rFonts w:ascii="Verdana" w:eastAsia="Times New Roman" w:hAnsi="Verdana" w:cs="Times New Roman"/>
                <w:color w:val="000000"/>
                <w:sz w:val="18"/>
                <w:szCs w:val="18"/>
                <w:lang w:val="en-US"/>
                <w:rPrChange w:id="8944" w:author="Hardik Malhotra" w:date="2021-09-30T21:48:00Z">
                  <w:rPr>
                    <w:ins w:id="8945" w:author="Hardik Malhotra" w:date="2021-09-30T19:33:00Z"/>
                    <w:rFonts w:ascii="Calibri" w:eastAsia="Times New Roman" w:hAnsi="Calibri" w:cs="Times New Roman"/>
                    <w:color w:val="000000"/>
                    <w:lang w:val="en-US"/>
                  </w:rPr>
                </w:rPrChange>
              </w:rPr>
              <w:pPrChange w:id="8946" w:author="Hardik Malhotra" w:date="2021-09-30T21:48:00Z">
                <w:pPr>
                  <w:spacing w:after="0" w:line="240" w:lineRule="auto"/>
                  <w:jc w:val="right"/>
                </w:pPr>
              </w:pPrChange>
            </w:pPr>
            <w:ins w:id="8947" w:author="Hardik Malhotra" w:date="2021-09-30T21:48:00Z">
              <w:r w:rsidRPr="005F21EC">
                <w:rPr>
                  <w:rFonts w:ascii="Verdana" w:hAnsi="Verdana"/>
                  <w:color w:val="000000"/>
                  <w:sz w:val="18"/>
                  <w:szCs w:val="18"/>
                  <w:rPrChange w:id="8948" w:author="Hardik Malhotra" w:date="2021-09-30T21:48:00Z">
                    <w:rPr>
                      <w:rFonts w:ascii="Calibri" w:hAnsi="Calibri"/>
                      <w:color w:val="000000"/>
                    </w:rPr>
                  </w:rPrChange>
                </w:rPr>
                <w:t>81</w:t>
              </w:r>
            </w:ins>
          </w:p>
        </w:tc>
      </w:tr>
      <w:tr w:rsidR="005F21EC" w:rsidRPr="001848B0" w14:paraId="7E53E4BB" w14:textId="77777777" w:rsidTr="001848B0">
        <w:trPr>
          <w:trHeight w:val="304"/>
          <w:ins w:id="8949" w:author="Hardik Malhotra" w:date="2021-09-30T19:33:00Z"/>
          <w:trPrChange w:id="8950" w:author="Hardik Malhotra" w:date="2021-09-30T19:39:00Z">
            <w:trPr>
              <w:trHeight w:val="304"/>
            </w:trPr>
          </w:trPrChange>
        </w:trPr>
        <w:tc>
          <w:tcPr>
            <w:tcW w:w="5068" w:type="dxa"/>
            <w:shd w:val="clear" w:color="000000" w:fill="FFFFFF"/>
            <w:noWrap/>
            <w:vAlign w:val="bottom"/>
            <w:hideMark/>
            <w:tcPrChange w:id="8951" w:author="Hardik Malhotra" w:date="2021-09-30T19:39:00Z">
              <w:tcPr>
                <w:tcW w:w="4944" w:type="dxa"/>
                <w:shd w:val="clear" w:color="000000" w:fill="FFFFFF"/>
                <w:noWrap/>
                <w:vAlign w:val="bottom"/>
                <w:hideMark/>
              </w:tcPr>
            </w:tcPrChange>
          </w:tcPr>
          <w:p w14:paraId="7833F637" w14:textId="77777777" w:rsidR="005F21EC" w:rsidRPr="001848B0" w:rsidRDefault="005F21EC" w:rsidP="005F21EC">
            <w:pPr>
              <w:spacing w:after="0" w:line="240" w:lineRule="auto"/>
              <w:rPr>
                <w:ins w:id="8952" w:author="Hardik Malhotra" w:date="2021-09-30T19:33:00Z"/>
                <w:rFonts w:ascii="Verdana" w:eastAsia="Times New Roman" w:hAnsi="Verdana" w:cs="Times New Roman"/>
                <w:color w:val="000000"/>
                <w:sz w:val="18"/>
                <w:szCs w:val="18"/>
                <w:lang w:val="en-US"/>
                <w:rPrChange w:id="8953" w:author="Hardik Malhotra" w:date="2021-09-30T19:36:00Z">
                  <w:rPr>
                    <w:ins w:id="8954" w:author="Hardik Malhotra" w:date="2021-09-30T19:33:00Z"/>
                    <w:rFonts w:ascii="Calibri" w:eastAsia="Times New Roman" w:hAnsi="Calibri" w:cs="Times New Roman"/>
                    <w:color w:val="000000"/>
                    <w:lang w:val="en-US"/>
                  </w:rPr>
                </w:rPrChange>
              </w:rPr>
            </w:pPr>
            <w:ins w:id="8955" w:author="Hardik Malhotra" w:date="2021-09-30T19:33:00Z">
              <w:r w:rsidRPr="001848B0">
                <w:rPr>
                  <w:rFonts w:ascii="Verdana" w:eastAsia="Times New Roman" w:hAnsi="Verdana" w:cs="Times New Roman"/>
                  <w:color w:val="000000"/>
                  <w:sz w:val="18"/>
                  <w:szCs w:val="18"/>
                  <w:lang w:val="en-US"/>
                  <w:rPrChange w:id="8956" w:author="Hardik Malhotra" w:date="2021-09-30T19:36:00Z">
                    <w:rPr>
                      <w:rFonts w:ascii="Calibri" w:eastAsia="Times New Roman" w:hAnsi="Calibri" w:cs="Times New Roman"/>
                      <w:color w:val="000000"/>
                      <w:lang w:val="en-US"/>
                    </w:rPr>
                  </w:rPrChange>
                </w:rPr>
                <w:t>Anhui Shanfu New Material Technology Co., Ltd.</w:t>
              </w:r>
            </w:ins>
          </w:p>
        </w:tc>
        <w:tc>
          <w:tcPr>
            <w:tcW w:w="1039" w:type="dxa"/>
            <w:shd w:val="clear" w:color="000000" w:fill="FFFFFF"/>
            <w:noWrap/>
            <w:vAlign w:val="bottom"/>
            <w:hideMark/>
            <w:tcPrChange w:id="8957" w:author="Hardik Malhotra" w:date="2021-09-30T19:39:00Z">
              <w:tcPr>
                <w:tcW w:w="1014" w:type="dxa"/>
                <w:shd w:val="clear" w:color="000000" w:fill="FFFFFF"/>
                <w:noWrap/>
                <w:vAlign w:val="bottom"/>
                <w:hideMark/>
              </w:tcPr>
            </w:tcPrChange>
          </w:tcPr>
          <w:p w14:paraId="7C798254" w14:textId="4886145A" w:rsidR="005F21EC" w:rsidRPr="005F21EC" w:rsidRDefault="005F21EC" w:rsidP="005F21EC">
            <w:pPr>
              <w:spacing w:after="0" w:line="240" w:lineRule="auto"/>
              <w:jc w:val="center"/>
              <w:rPr>
                <w:ins w:id="8958" w:author="Hardik Malhotra" w:date="2021-09-30T19:33:00Z"/>
                <w:rFonts w:ascii="Verdana" w:eastAsia="Times New Roman" w:hAnsi="Verdana" w:cs="Times New Roman"/>
                <w:color w:val="000000"/>
                <w:sz w:val="18"/>
                <w:szCs w:val="18"/>
                <w:lang w:val="en-US"/>
                <w:rPrChange w:id="8959" w:author="Hardik Malhotra" w:date="2021-09-30T21:48:00Z">
                  <w:rPr>
                    <w:ins w:id="8960" w:author="Hardik Malhotra" w:date="2021-09-30T19:33:00Z"/>
                    <w:rFonts w:ascii="Calibri" w:eastAsia="Times New Roman" w:hAnsi="Calibri" w:cs="Times New Roman"/>
                    <w:color w:val="000000"/>
                    <w:lang w:val="en-US"/>
                  </w:rPr>
                </w:rPrChange>
              </w:rPr>
              <w:pPrChange w:id="8961" w:author="Hardik Malhotra" w:date="2021-09-30T21:48:00Z">
                <w:pPr>
                  <w:spacing w:after="0" w:line="240" w:lineRule="auto"/>
                  <w:jc w:val="right"/>
                </w:pPr>
              </w:pPrChange>
            </w:pPr>
            <w:ins w:id="8962" w:author="Hardik Malhotra" w:date="2021-09-30T21:48:00Z">
              <w:r w:rsidRPr="005F21EC">
                <w:rPr>
                  <w:rFonts w:ascii="Verdana" w:hAnsi="Verdana"/>
                  <w:color w:val="000000"/>
                  <w:sz w:val="18"/>
                  <w:szCs w:val="18"/>
                  <w:rPrChange w:id="8963" w:author="Hardik Malhotra" w:date="2021-09-30T21:48:00Z">
                    <w:rPr>
                      <w:rFonts w:ascii="Calibri" w:hAnsi="Calibri"/>
                      <w:color w:val="000000"/>
                    </w:rPr>
                  </w:rPrChange>
                </w:rPr>
                <w:t>45</w:t>
              </w:r>
            </w:ins>
          </w:p>
        </w:tc>
        <w:tc>
          <w:tcPr>
            <w:tcW w:w="1039" w:type="dxa"/>
            <w:shd w:val="clear" w:color="000000" w:fill="FFFFFF"/>
            <w:noWrap/>
            <w:vAlign w:val="bottom"/>
            <w:hideMark/>
            <w:tcPrChange w:id="8964" w:author="Hardik Malhotra" w:date="2021-09-30T19:39:00Z">
              <w:tcPr>
                <w:tcW w:w="1014" w:type="dxa"/>
                <w:shd w:val="clear" w:color="000000" w:fill="FFFFFF"/>
                <w:noWrap/>
                <w:vAlign w:val="bottom"/>
                <w:hideMark/>
              </w:tcPr>
            </w:tcPrChange>
          </w:tcPr>
          <w:p w14:paraId="5C89D583" w14:textId="36AE4960" w:rsidR="005F21EC" w:rsidRPr="005F21EC" w:rsidRDefault="005F21EC" w:rsidP="005F21EC">
            <w:pPr>
              <w:spacing w:after="0" w:line="240" w:lineRule="auto"/>
              <w:jc w:val="center"/>
              <w:rPr>
                <w:ins w:id="8965" w:author="Hardik Malhotra" w:date="2021-09-30T19:33:00Z"/>
                <w:rFonts w:ascii="Verdana" w:eastAsia="Times New Roman" w:hAnsi="Verdana" w:cs="Times New Roman"/>
                <w:color w:val="000000"/>
                <w:sz w:val="18"/>
                <w:szCs w:val="18"/>
                <w:lang w:val="en-US"/>
                <w:rPrChange w:id="8966" w:author="Hardik Malhotra" w:date="2021-09-30T21:48:00Z">
                  <w:rPr>
                    <w:ins w:id="8967" w:author="Hardik Malhotra" w:date="2021-09-30T19:33:00Z"/>
                    <w:rFonts w:ascii="Calibri" w:eastAsia="Times New Roman" w:hAnsi="Calibri" w:cs="Times New Roman"/>
                    <w:color w:val="000000"/>
                    <w:lang w:val="en-US"/>
                  </w:rPr>
                </w:rPrChange>
              </w:rPr>
              <w:pPrChange w:id="8968" w:author="Hardik Malhotra" w:date="2021-09-30T21:48:00Z">
                <w:pPr>
                  <w:spacing w:after="0" w:line="240" w:lineRule="auto"/>
                  <w:jc w:val="right"/>
                </w:pPr>
              </w:pPrChange>
            </w:pPr>
            <w:ins w:id="8969" w:author="Hardik Malhotra" w:date="2021-09-30T21:48:00Z">
              <w:r w:rsidRPr="005F21EC">
                <w:rPr>
                  <w:rFonts w:ascii="Verdana" w:hAnsi="Verdana"/>
                  <w:color w:val="000000"/>
                  <w:sz w:val="18"/>
                  <w:szCs w:val="18"/>
                  <w:rPrChange w:id="8970" w:author="Hardik Malhotra" w:date="2021-09-30T21:48:00Z">
                    <w:rPr>
                      <w:rFonts w:ascii="Calibri" w:hAnsi="Calibri"/>
                      <w:color w:val="000000"/>
                    </w:rPr>
                  </w:rPrChange>
                </w:rPr>
                <w:t>48</w:t>
              </w:r>
            </w:ins>
          </w:p>
        </w:tc>
        <w:tc>
          <w:tcPr>
            <w:tcW w:w="1039" w:type="dxa"/>
            <w:shd w:val="clear" w:color="000000" w:fill="FFFFFF"/>
            <w:noWrap/>
            <w:vAlign w:val="bottom"/>
            <w:hideMark/>
            <w:tcPrChange w:id="8971" w:author="Hardik Malhotra" w:date="2021-09-30T19:39:00Z">
              <w:tcPr>
                <w:tcW w:w="1014" w:type="dxa"/>
                <w:shd w:val="clear" w:color="000000" w:fill="FFFFFF"/>
                <w:noWrap/>
                <w:vAlign w:val="bottom"/>
                <w:hideMark/>
              </w:tcPr>
            </w:tcPrChange>
          </w:tcPr>
          <w:p w14:paraId="2ED0EC51" w14:textId="0C7E4B86" w:rsidR="005F21EC" w:rsidRPr="005F21EC" w:rsidRDefault="005F21EC" w:rsidP="005F21EC">
            <w:pPr>
              <w:spacing w:after="0" w:line="240" w:lineRule="auto"/>
              <w:jc w:val="center"/>
              <w:rPr>
                <w:ins w:id="8972" w:author="Hardik Malhotra" w:date="2021-09-30T19:33:00Z"/>
                <w:rFonts w:ascii="Verdana" w:eastAsia="Times New Roman" w:hAnsi="Verdana" w:cs="Times New Roman"/>
                <w:color w:val="000000"/>
                <w:sz w:val="18"/>
                <w:szCs w:val="18"/>
                <w:lang w:val="en-US"/>
                <w:rPrChange w:id="8973" w:author="Hardik Malhotra" w:date="2021-09-30T21:48:00Z">
                  <w:rPr>
                    <w:ins w:id="8974" w:author="Hardik Malhotra" w:date="2021-09-30T19:33:00Z"/>
                    <w:rFonts w:ascii="Calibri" w:eastAsia="Times New Roman" w:hAnsi="Calibri" w:cs="Times New Roman"/>
                    <w:color w:val="000000"/>
                    <w:lang w:val="en-US"/>
                  </w:rPr>
                </w:rPrChange>
              </w:rPr>
              <w:pPrChange w:id="8975" w:author="Hardik Malhotra" w:date="2021-09-30T21:48:00Z">
                <w:pPr>
                  <w:spacing w:after="0" w:line="240" w:lineRule="auto"/>
                  <w:jc w:val="right"/>
                </w:pPr>
              </w:pPrChange>
            </w:pPr>
            <w:ins w:id="8976" w:author="Hardik Malhotra" w:date="2021-09-30T21:48:00Z">
              <w:r w:rsidRPr="005F21EC">
                <w:rPr>
                  <w:rFonts w:ascii="Verdana" w:hAnsi="Verdana"/>
                  <w:color w:val="000000"/>
                  <w:sz w:val="18"/>
                  <w:szCs w:val="18"/>
                  <w:rPrChange w:id="8977" w:author="Hardik Malhotra" w:date="2021-09-30T21:48:00Z">
                    <w:rPr>
                      <w:rFonts w:ascii="Calibri" w:hAnsi="Calibri"/>
                      <w:color w:val="000000"/>
                    </w:rPr>
                  </w:rPrChange>
                </w:rPr>
                <w:t>50</w:t>
              </w:r>
            </w:ins>
          </w:p>
        </w:tc>
        <w:tc>
          <w:tcPr>
            <w:tcW w:w="1039" w:type="dxa"/>
            <w:shd w:val="clear" w:color="000000" w:fill="FFFFFF"/>
            <w:noWrap/>
            <w:vAlign w:val="bottom"/>
            <w:hideMark/>
            <w:tcPrChange w:id="8978" w:author="Hardik Malhotra" w:date="2021-09-30T19:39:00Z">
              <w:tcPr>
                <w:tcW w:w="1014" w:type="dxa"/>
                <w:shd w:val="clear" w:color="000000" w:fill="FFFFFF"/>
                <w:noWrap/>
                <w:vAlign w:val="bottom"/>
                <w:hideMark/>
              </w:tcPr>
            </w:tcPrChange>
          </w:tcPr>
          <w:p w14:paraId="20069E38" w14:textId="5624D057" w:rsidR="005F21EC" w:rsidRPr="005F21EC" w:rsidRDefault="005F21EC" w:rsidP="005F21EC">
            <w:pPr>
              <w:spacing w:after="0" w:line="240" w:lineRule="auto"/>
              <w:jc w:val="center"/>
              <w:rPr>
                <w:ins w:id="8979" w:author="Hardik Malhotra" w:date="2021-09-30T19:33:00Z"/>
                <w:rFonts w:ascii="Verdana" w:eastAsia="Times New Roman" w:hAnsi="Verdana" w:cs="Times New Roman"/>
                <w:color w:val="000000"/>
                <w:sz w:val="18"/>
                <w:szCs w:val="18"/>
                <w:lang w:val="en-US"/>
                <w:rPrChange w:id="8980" w:author="Hardik Malhotra" w:date="2021-09-30T21:48:00Z">
                  <w:rPr>
                    <w:ins w:id="8981" w:author="Hardik Malhotra" w:date="2021-09-30T19:33:00Z"/>
                    <w:rFonts w:ascii="Calibri" w:eastAsia="Times New Roman" w:hAnsi="Calibri" w:cs="Times New Roman"/>
                    <w:color w:val="000000"/>
                    <w:lang w:val="en-US"/>
                  </w:rPr>
                </w:rPrChange>
              </w:rPr>
              <w:pPrChange w:id="8982" w:author="Hardik Malhotra" w:date="2021-09-30T21:48:00Z">
                <w:pPr>
                  <w:spacing w:after="0" w:line="240" w:lineRule="auto"/>
                  <w:jc w:val="right"/>
                </w:pPr>
              </w:pPrChange>
            </w:pPr>
            <w:ins w:id="8983" w:author="Hardik Malhotra" w:date="2021-09-30T21:48:00Z">
              <w:r w:rsidRPr="005F21EC">
                <w:rPr>
                  <w:rFonts w:ascii="Verdana" w:hAnsi="Verdana"/>
                  <w:color w:val="000000"/>
                  <w:sz w:val="18"/>
                  <w:szCs w:val="18"/>
                  <w:rPrChange w:id="8984" w:author="Hardik Malhotra" w:date="2021-09-30T21:48:00Z">
                    <w:rPr>
                      <w:rFonts w:ascii="Calibri" w:hAnsi="Calibri"/>
                      <w:color w:val="000000"/>
                    </w:rPr>
                  </w:rPrChange>
                </w:rPr>
                <w:t>49</w:t>
              </w:r>
            </w:ins>
          </w:p>
        </w:tc>
        <w:tc>
          <w:tcPr>
            <w:tcW w:w="1039" w:type="dxa"/>
            <w:shd w:val="clear" w:color="000000" w:fill="FFFFFF"/>
            <w:noWrap/>
            <w:vAlign w:val="bottom"/>
            <w:hideMark/>
            <w:tcPrChange w:id="8985" w:author="Hardik Malhotra" w:date="2021-09-30T19:39:00Z">
              <w:tcPr>
                <w:tcW w:w="1014" w:type="dxa"/>
                <w:shd w:val="clear" w:color="000000" w:fill="FFFFFF"/>
                <w:noWrap/>
                <w:vAlign w:val="bottom"/>
                <w:hideMark/>
              </w:tcPr>
            </w:tcPrChange>
          </w:tcPr>
          <w:p w14:paraId="38F08610" w14:textId="4B7AF06A" w:rsidR="005F21EC" w:rsidRPr="005F21EC" w:rsidRDefault="005F21EC" w:rsidP="005F21EC">
            <w:pPr>
              <w:spacing w:after="0" w:line="240" w:lineRule="auto"/>
              <w:jc w:val="center"/>
              <w:rPr>
                <w:ins w:id="8986" w:author="Hardik Malhotra" w:date="2021-09-30T19:33:00Z"/>
                <w:rFonts w:ascii="Verdana" w:eastAsia="Times New Roman" w:hAnsi="Verdana" w:cs="Times New Roman"/>
                <w:color w:val="000000"/>
                <w:sz w:val="18"/>
                <w:szCs w:val="18"/>
                <w:lang w:val="en-US"/>
                <w:rPrChange w:id="8987" w:author="Hardik Malhotra" w:date="2021-09-30T21:48:00Z">
                  <w:rPr>
                    <w:ins w:id="8988" w:author="Hardik Malhotra" w:date="2021-09-30T19:33:00Z"/>
                    <w:rFonts w:ascii="Calibri" w:eastAsia="Times New Roman" w:hAnsi="Calibri" w:cs="Times New Roman"/>
                    <w:color w:val="000000"/>
                    <w:lang w:val="en-US"/>
                  </w:rPr>
                </w:rPrChange>
              </w:rPr>
              <w:pPrChange w:id="8989" w:author="Hardik Malhotra" w:date="2021-09-30T21:48:00Z">
                <w:pPr>
                  <w:spacing w:after="0" w:line="240" w:lineRule="auto"/>
                  <w:jc w:val="right"/>
                </w:pPr>
              </w:pPrChange>
            </w:pPr>
            <w:ins w:id="8990" w:author="Hardik Malhotra" w:date="2021-09-30T21:48:00Z">
              <w:r w:rsidRPr="005F21EC">
                <w:rPr>
                  <w:rFonts w:ascii="Verdana" w:hAnsi="Verdana"/>
                  <w:color w:val="000000"/>
                  <w:sz w:val="18"/>
                  <w:szCs w:val="18"/>
                  <w:rPrChange w:id="8991" w:author="Hardik Malhotra" w:date="2021-09-30T21:48:00Z">
                    <w:rPr>
                      <w:rFonts w:ascii="Calibri" w:hAnsi="Calibri"/>
                      <w:color w:val="000000"/>
                    </w:rPr>
                  </w:rPrChange>
                </w:rPr>
                <w:t>55</w:t>
              </w:r>
            </w:ins>
          </w:p>
        </w:tc>
      </w:tr>
      <w:tr w:rsidR="005F21EC" w:rsidRPr="001848B0" w14:paraId="1A66ED89" w14:textId="77777777" w:rsidTr="001848B0">
        <w:trPr>
          <w:trHeight w:val="304"/>
          <w:ins w:id="8992" w:author="Hardik Malhotra" w:date="2021-09-30T19:33:00Z"/>
          <w:trPrChange w:id="8993" w:author="Hardik Malhotra" w:date="2021-09-30T19:39:00Z">
            <w:trPr>
              <w:trHeight w:val="304"/>
            </w:trPr>
          </w:trPrChange>
        </w:trPr>
        <w:tc>
          <w:tcPr>
            <w:tcW w:w="5068" w:type="dxa"/>
            <w:shd w:val="clear" w:color="000000" w:fill="FFFFFF"/>
            <w:noWrap/>
            <w:vAlign w:val="bottom"/>
            <w:hideMark/>
            <w:tcPrChange w:id="8994" w:author="Hardik Malhotra" w:date="2021-09-30T19:39:00Z">
              <w:tcPr>
                <w:tcW w:w="4944" w:type="dxa"/>
                <w:shd w:val="clear" w:color="000000" w:fill="FFFFFF"/>
                <w:noWrap/>
                <w:vAlign w:val="bottom"/>
                <w:hideMark/>
              </w:tcPr>
            </w:tcPrChange>
          </w:tcPr>
          <w:p w14:paraId="737AE0BA" w14:textId="77777777" w:rsidR="005F21EC" w:rsidRPr="001848B0" w:rsidRDefault="005F21EC" w:rsidP="005F21EC">
            <w:pPr>
              <w:spacing w:after="0" w:line="240" w:lineRule="auto"/>
              <w:rPr>
                <w:ins w:id="8995" w:author="Hardik Malhotra" w:date="2021-09-30T19:33:00Z"/>
                <w:rFonts w:ascii="Verdana" w:eastAsia="Times New Roman" w:hAnsi="Verdana" w:cs="Times New Roman"/>
                <w:color w:val="000000"/>
                <w:sz w:val="18"/>
                <w:szCs w:val="18"/>
                <w:lang w:val="en-US"/>
                <w:rPrChange w:id="8996" w:author="Hardik Malhotra" w:date="2021-09-30T19:36:00Z">
                  <w:rPr>
                    <w:ins w:id="8997" w:author="Hardik Malhotra" w:date="2021-09-30T19:33:00Z"/>
                    <w:rFonts w:ascii="Calibri" w:eastAsia="Times New Roman" w:hAnsi="Calibri" w:cs="Times New Roman"/>
                    <w:color w:val="000000"/>
                    <w:lang w:val="en-US"/>
                  </w:rPr>
                </w:rPrChange>
              </w:rPr>
            </w:pPr>
            <w:ins w:id="8998" w:author="Hardik Malhotra" w:date="2021-09-30T19:33:00Z">
              <w:r w:rsidRPr="001848B0">
                <w:rPr>
                  <w:rFonts w:ascii="Verdana" w:eastAsia="Times New Roman" w:hAnsi="Verdana" w:cs="Times New Roman"/>
                  <w:color w:val="000000"/>
                  <w:sz w:val="18"/>
                  <w:szCs w:val="18"/>
                  <w:lang w:val="en-US"/>
                  <w:rPrChange w:id="8999" w:author="Hardik Malhotra" w:date="2021-09-30T19:36:00Z">
                    <w:rPr>
                      <w:rFonts w:ascii="Calibri" w:eastAsia="Times New Roman" w:hAnsi="Calibri" w:cs="Times New Roman"/>
                      <w:color w:val="000000"/>
                      <w:lang w:val="en-US"/>
                    </w:rPr>
                  </w:rPrChange>
                </w:rPr>
                <w:t xml:space="preserve">Spolchemie A.S. </w:t>
              </w:r>
            </w:ins>
          </w:p>
        </w:tc>
        <w:tc>
          <w:tcPr>
            <w:tcW w:w="1039" w:type="dxa"/>
            <w:shd w:val="clear" w:color="000000" w:fill="FFFFFF"/>
            <w:noWrap/>
            <w:vAlign w:val="bottom"/>
            <w:hideMark/>
            <w:tcPrChange w:id="9000" w:author="Hardik Malhotra" w:date="2021-09-30T19:39:00Z">
              <w:tcPr>
                <w:tcW w:w="1014" w:type="dxa"/>
                <w:shd w:val="clear" w:color="000000" w:fill="FFFFFF"/>
                <w:noWrap/>
                <w:vAlign w:val="bottom"/>
                <w:hideMark/>
              </w:tcPr>
            </w:tcPrChange>
          </w:tcPr>
          <w:p w14:paraId="4C0C3715" w14:textId="4EB5E92D" w:rsidR="005F21EC" w:rsidRPr="005F21EC" w:rsidRDefault="005F21EC" w:rsidP="005F21EC">
            <w:pPr>
              <w:spacing w:after="0" w:line="240" w:lineRule="auto"/>
              <w:jc w:val="center"/>
              <w:rPr>
                <w:ins w:id="9001" w:author="Hardik Malhotra" w:date="2021-09-30T19:33:00Z"/>
                <w:rFonts w:ascii="Verdana" w:eastAsia="Times New Roman" w:hAnsi="Verdana" w:cs="Times New Roman"/>
                <w:color w:val="000000"/>
                <w:sz w:val="18"/>
                <w:szCs w:val="18"/>
                <w:lang w:val="en-US"/>
                <w:rPrChange w:id="9002" w:author="Hardik Malhotra" w:date="2021-09-30T21:48:00Z">
                  <w:rPr>
                    <w:ins w:id="9003" w:author="Hardik Malhotra" w:date="2021-09-30T19:33:00Z"/>
                    <w:rFonts w:ascii="Calibri" w:eastAsia="Times New Roman" w:hAnsi="Calibri" w:cs="Times New Roman"/>
                    <w:color w:val="000000"/>
                    <w:lang w:val="en-US"/>
                  </w:rPr>
                </w:rPrChange>
              </w:rPr>
              <w:pPrChange w:id="9004" w:author="Hardik Malhotra" w:date="2021-09-30T21:48:00Z">
                <w:pPr>
                  <w:spacing w:after="0" w:line="240" w:lineRule="auto"/>
                  <w:jc w:val="right"/>
                </w:pPr>
              </w:pPrChange>
            </w:pPr>
            <w:ins w:id="9005" w:author="Hardik Malhotra" w:date="2021-09-30T21:48:00Z">
              <w:r w:rsidRPr="005F21EC">
                <w:rPr>
                  <w:rFonts w:ascii="Verdana" w:hAnsi="Verdana"/>
                  <w:color w:val="000000"/>
                  <w:sz w:val="18"/>
                  <w:szCs w:val="18"/>
                  <w:rPrChange w:id="9006" w:author="Hardik Malhotra" w:date="2021-09-30T21:48:00Z">
                    <w:rPr>
                      <w:rFonts w:ascii="Calibri" w:hAnsi="Calibri"/>
                      <w:color w:val="000000"/>
                    </w:rPr>
                  </w:rPrChange>
                </w:rPr>
                <w:t>44</w:t>
              </w:r>
            </w:ins>
          </w:p>
        </w:tc>
        <w:tc>
          <w:tcPr>
            <w:tcW w:w="1039" w:type="dxa"/>
            <w:shd w:val="clear" w:color="000000" w:fill="FFFFFF"/>
            <w:noWrap/>
            <w:vAlign w:val="bottom"/>
            <w:hideMark/>
            <w:tcPrChange w:id="9007" w:author="Hardik Malhotra" w:date="2021-09-30T19:39:00Z">
              <w:tcPr>
                <w:tcW w:w="1014" w:type="dxa"/>
                <w:shd w:val="clear" w:color="000000" w:fill="FFFFFF"/>
                <w:noWrap/>
                <w:vAlign w:val="bottom"/>
                <w:hideMark/>
              </w:tcPr>
            </w:tcPrChange>
          </w:tcPr>
          <w:p w14:paraId="0BA9EFAF" w14:textId="4C3ED93A" w:rsidR="005F21EC" w:rsidRPr="005F21EC" w:rsidRDefault="005F21EC" w:rsidP="005F21EC">
            <w:pPr>
              <w:spacing w:after="0" w:line="240" w:lineRule="auto"/>
              <w:jc w:val="center"/>
              <w:rPr>
                <w:ins w:id="9008" w:author="Hardik Malhotra" w:date="2021-09-30T19:33:00Z"/>
                <w:rFonts w:ascii="Verdana" w:eastAsia="Times New Roman" w:hAnsi="Verdana" w:cs="Times New Roman"/>
                <w:color w:val="000000"/>
                <w:sz w:val="18"/>
                <w:szCs w:val="18"/>
                <w:lang w:val="en-US"/>
                <w:rPrChange w:id="9009" w:author="Hardik Malhotra" w:date="2021-09-30T21:48:00Z">
                  <w:rPr>
                    <w:ins w:id="9010" w:author="Hardik Malhotra" w:date="2021-09-30T19:33:00Z"/>
                    <w:rFonts w:ascii="Calibri" w:eastAsia="Times New Roman" w:hAnsi="Calibri" w:cs="Times New Roman"/>
                    <w:color w:val="000000"/>
                    <w:lang w:val="en-US"/>
                  </w:rPr>
                </w:rPrChange>
              </w:rPr>
              <w:pPrChange w:id="9011" w:author="Hardik Malhotra" w:date="2021-09-30T21:48:00Z">
                <w:pPr>
                  <w:spacing w:after="0" w:line="240" w:lineRule="auto"/>
                  <w:jc w:val="right"/>
                </w:pPr>
              </w:pPrChange>
            </w:pPr>
            <w:ins w:id="9012" w:author="Hardik Malhotra" w:date="2021-09-30T21:48:00Z">
              <w:r w:rsidRPr="005F21EC">
                <w:rPr>
                  <w:rFonts w:ascii="Verdana" w:hAnsi="Verdana"/>
                  <w:color w:val="000000"/>
                  <w:sz w:val="18"/>
                  <w:szCs w:val="18"/>
                  <w:rPrChange w:id="9013" w:author="Hardik Malhotra" w:date="2021-09-30T21:48:00Z">
                    <w:rPr>
                      <w:rFonts w:ascii="Calibri" w:hAnsi="Calibri"/>
                      <w:color w:val="000000"/>
                    </w:rPr>
                  </w:rPrChange>
                </w:rPr>
                <w:t>44</w:t>
              </w:r>
            </w:ins>
          </w:p>
        </w:tc>
        <w:tc>
          <w:tcPr>
            <w:tcW w:w="1039" w:type="dxa"/>
            <w:shd w:val="clear" w:color="000000" w:fill="FFFFFF"/>
            <w:noWrap/>
            <w:vAlign w:val="bottom"/>
            <w:hideMark/>
            <w:tcPrChange w:id="9014" w:author="Hardik Malhotra" w:date="2021-09-30T19:39:00Z">
              <w:tcPr>
                <w:tcW w:w="1014" w:type="dxa"/>
                <w:shd w:val="clear" w:color="000000" w:fill="FFFFFF"/>
                <w:noWrap/>
                <w:vAlign w:val="bottom"/>
                <w:hideMark/>
              </w:tcPr>
            </w:tcPrChange>
          </w:tcPr>
          <w:p w14:paraId="115CB1E4" w14:textId="50CCAB24" w:rsidR="005F21EC" w:rsidRPr="005F21EC" w:rsidRDefault="005F21EC" w:rsidP="005F21EC">
            <w:pPr>
              <w:spacing w:after="0" w:line="240" w:lineRule="auto"/>
              <w:jc w:val="center"/>
              <w:rPr>
                <w:ins w:id="9015" w:author="Hardik Malhotra" w:date="2021-09-30T19:33:00Z"/>
                <w:rFonts w:ascii="Verdana" w:eastAsia="Times New Roman" w:hAnsi="Verdana" w:cs="Times New Roman"/>
                <w:color w:val="000000"/>
                <w:sz w:val="18"/>
                <w:szCs w:val="18"/>
                <w:lang w:val="en-US"/>
                <w:rPrChange w:id="9016" w:author="Hardik Malhotra" w:date="2021-09-30T21:48:00Z">
                  <w:rPr>
                    <w:ins w:id="9017" w:author="Hardik Malhotra" w:date="2021-09-30T19:33:00Z"/>
                    <w:rFonts w:ascii="Calibri" w:eastAsia="Times New Roman" w:hAnsi="Calibri" w:cs="Times New Roman"/>
                    <w:color w:val="000000"/>
                    <w:lang w:val="en-US"/>
                  </w:rPr>
                </w:rPrChange>
              </w:rPr>
              <w:pPrChange w:id="9018" w:author="Hardik Malhotra" w:date="2021-09-30T21:48:00Z">
                <w:pPr>
                  <w:spacing w:after="0" w:line="240" w:lineRule="auto"/>
                  <w:jc w:val="right"/>
                </w:pPr>
              </w:pPrChange>
            </w:pPr>
            <w:ins w:id="9019" w:author="Hardik Malhotra" w:date="2021-09-30T21:48:00Z">
              <w:r w:rsidRPr="005F21EC">
                <w:rPr>
                  <w:rFonts w:ascii="Verdana" w:hAnsi="Verdana"/>
                  <w:color w:val="000000"/>
                  <w:sz w:val="18"/>
                  <w:szCs w:val="18"/>
                  <w:rPrChange w:id="9020" w:author="Hardik Malhotra" w:date="2021-09-30T21:48:00Z">
                    <w:rPr>
                      <w:rFonts w:ascii="Calibri" w:hAnsi="Calibri"/>
                      <w:color w:val="000000"/>
                    </w:rPr>
                  </w:rPrChange>
                </w:rPr>
                <w:t>45</w:t>
              </w:r>
            </w:ins>
          </w:p>
        </w:tc>
        <w:tc>
          <w:tcPr>
            <w:tcW w:w="1039" w:type="dxa"/>
            <w:shd w:val="clear" w:color="000000" w:fill="FFFFFF"/>
            <w:noWrap/>
            <w:vAlign w:val="bottom"/>
            <w:hideMark/>
            <w:tcPrChange w:id="9021" w:author="Hardik Malhotra" w:date="2021-09-30T19:39:00Z">
              <w:tcPr>
                <w:tcW w:w="1014" w:type="dxa"/>
                <w:shd w:val="clear" w:color="000000" w:fill="FFFFFF"/>
                <w:noWrap/>
                <w:vAlign w:val="bottom"/>
                <w:hideMark/>
              </w:tcPr>
            </w:tcPrChange>
          </w:tcPr>
          <w:p w14:paraId="2C213CD7" w14:textId="474902C8" w:rsidR="005F21EC" w:rsidRPr="005F21EC" w:rsidRDefault="005F21EC" w:rsidP="005F21EC">
            <w:pPr>
              <w:spacing w:after="0" w:line="240" w:lineRule="auto"/>
              <w:jc w:val="center"/>
              <w:rPr>
                <w:ins w:id="9022" w:author="Hardik Malhotra" w:date="2021-09-30T19:33:00Z"/>
                <w:rFonts w:ascii="Verdana" w:eastAsia="Times New Roman" w:hAnsi="Verdana" w:cs="Times New Roman"/>
                <w:color w:val="000000"/>
                <w:sz w:val="18"/>
                <w:szCs w:val="18"/>
                <w:lang w:val="en-US"/>
                <w:rPrChange w:id="9023" w:author="Hardik Malhotra" w:date="2021-09-30T21:48:00Z">
                  <w:rPr>
                    <w:ins w:id="9024" w:author="Hardik Malhotra" w:date="2021-09-30T19:33:00Z"/>
                    <w:rFonts w:ascii="Calibri" w:eastAsia="Times New Roman" w:hAnsi="Calibri" w:cs="Times New Roman"/>
                    <w:color w:val="000000"/>
                    <w:lang w:val="en-US"/>
                  </w:rPr>
                </w:rPrChange>
              </w:rPr>
              <w:pPrChange w:id="9025" w:author="Hardik Malhotra" w:date="2021-09-30T21:48:00Z">
                <w:pPr>
                  <w:spacing w:after="0" w:line="240" w:lineRule="auto"/>
                  <w:jc w:val="right"/>
                </w:pPr>
              </w:pPrChange>
            </w:pPr>
            <w:ins w:id="9026" w:author="Hardik Malhotra" w:date="2021-09-30T21:48:00Z">
              <w:r w:rsidRPr="005F21EC">
                <w:rPr>
                  <w:rFonts w:ascii="Verdana" w:hAnsi="Verdana"/>
                  <w:color w:val="000000"/>
                  <w:sz w:val="18"/>
                  <w:szCs w:val="18"/>
                  <w:rPrChange w:id="9027" w:author="Hardik Malhotra" w:date="2021-09-30T21:48:00Z">
                    <w:rPr>
                      <w:rFonts w:ascii="Calibri" w:hAnsi="Calibri"/>
                      <w:color w:val="000000"/>
                    </w:rPr>
                  </w:rPrChange>
                </w:rPr>
                <w:t>48</w:t>
              </w:r>
            </w:ins>
          </w:p>
        </w:tc>
        <w:tc>
          <w:tcPr>
            <w:tcW w:w="1039" w:type="dxa"/>
            <w:shd w:val="clear" w:color="000000" w:fill="FFFFFF"/>
            <w:noWrap/>
            <w:vAlign w:val="bottom"/>
            <w:hideMark/>
            <w:tcPrChange w:id="9028" w:author="Hardik Malhotra" w:date="2021-09-30T19:39:00Z">
              <w:tcPr>
                <w:tcW w:w="1014" w:type="dxa"/>
                <w:shd w:val="clear" w:color="000000" w:fill="FFFFFF"/>
                <w:noWrap/>
                <w:vAlign w:val="bottom"/>
                <w:hideMark/>
              </w:tcPr>
            </w:tcPrChange>
          </w:tcPr>
          <w:p w14:paraId="1227C2C0" w14:textId="3372A11E" w:rsidR="005F21EC" w:rsidRPr="005F21EC" w:rsidRDefault="005F21EC" w:rsidP="005F21EC">
            <w:pPr>
              <w:spacing w:after="0" w:line="240" w:lineRule="auto"/>
              <w:jc w:val="center"/>
              <w:rPr>
                <w:ins w:id="9029" w:author="Hardik Malhotra" w:date="2021-09-30T19:33:00Z"/>
                <w:rFonts w:ascii="Verdana" w:eastAsia="Times New Roman" w:hAnsi="Verdana" w:cs="Times New Roman"/>
                <w:color w:val="000000"/>
                <w:sz w:val="18"/>
                <w:szCs w:val="18"/>
                <w:lang w:val="en-US"/>
                <w:rPrChange w:id="9030" w:author="Hardik Malhotra" w:date="2021-09-30T21:48:00Z">
                  <w:rPr>
                    <w:ins w:id="9031" w:author="Hardik Malhotra" w:date="2021-09-30T19:33:00Z"/>
                    <w:rFonts w:ascii="Calibri" w:eastAsia="Times New Roman" w:hAnsi="Calibri" w:cs="Times New Roman"/>
                    <w:color w:val="000000"/>
                    <w:lang w:val="en-US"/>
                  </w:rPr>
                </w:rPrChange>
              </w:rPr>
              <w:pPrChange w:id="9032" w:author="Hardik Malhotra" w:date="2021-09-30T21:48:00Z">
                <w:pPr>
                  <w:spacing w:after="0" w:line="240" w:lineRule="auto"/>
                  <w:jc w:val="right"/>
                </w:pPr>
              </w:pPrChange>
            </w:pPr>
            <w:ins w:id="9033" w:author="Hardik Malhotra" w:date="2021-09-30T21:48:00Z">
              <w:r w:rsidRPr="005F21EC">
                <w:rPr>
                  <w:rFonts w:ascii="Verdana" w:hAnsi="Verdana"/>
                  <w:color w:val="000000"/>
                  <w:sz w:val="18"/>
                  <w:szCs w:val="18"/>
                  <w:rPrChange w:id="9034" w:author="Hardik Malhotra" w:date="2021-09-30T21:48:00Z">
                    <w:rPr>
                      <w:rFonts w:ascii="Calibri" w:hAnsi="Calibri"/>
                      <w:color w:val="000000"/>
                    </w:rPr>
                  </w:rPrChange>
                </w:rPr>
                <w:t>53</w:t>
              </w:r>
            </w:ins>
          </w:p>
        </w:tc>
      </w:tr>
      <w:tr w:rsidR="005F21EC" w:rsidRPr="001848B0" w14:paraId="5FFD4278" w14:textId="77777777" w:rsidTr="001848B0">
        <w:trPr>
          <w:trHeight w:val="304"/>
          <w:ins w:id="9035" w:author="Hardik Malhotra" w:date="2021-09-30T19:33:00Z"/>
          <w:trPrChange w:id="9036" w:author="Hardik Malhotra" w:date="2021-09-30T19:39:00Z">
            <w:trPr>
              <w:trHeight w:val="304"/>
            </w:trPr>
          </w:trPrChange>
        </w:trPr>
        <w:tc>
          <w:tcPr>
            <w:tcW w:w="5068" w:type="dxa"/>
            <w:shd w:val="clear" w:color="000000" w:fill="FFFFFF"/>
            <w:noWrap/>
            <w:vAlign w:val="bottom"/>
            <w:hideMark/>
            <w:tcPrChange w:id="9037" w:author="Hardik Malhotra" w:date="2021-09-30T19:39:00Z">
              <w:tcPr>
                <w:tcW w:w="4944" w:type="dxa"/>
                <w:shd w:val="clear" w:color="000000" w:fill="FFFFFF"/>
                <w:noWrap/>
                <w:vAlign w:val="bottom"/>
                <w:hideMark/>
              </w:tcPr>
            </w:tcPrChange>
          </w:tcPr>
          <w:p w14:paraId="79B35391" w14:textId="77777777" w:rsidR="005F21EC" w:rsidRPr="001848B0" w:rsidRDefault="005F21EC" w:rsidP="005F21EC">
            <w:pPr>
              <w:spacing w:after="0" w:line="240" w:lineRule="auto"/>
              <w:rPr>
                <w:ins w:id="9038" w:author="Hardik Malhotra" w:date="2021-09-30T19:33:00Z"/>
                <w:rFonts w:ascii="Verdana" w:eastAsia="Times New Roman" w:hAnsi="Verdana" w:cs="Times New Roman"/>
                <w:color w:val="000000"/>
                <w:sz w:val="18"/>
                <w:szCs w:val="18"/>
                <w:lang w:val="en-US"/>
                <w:rPrChange w:id="9039" w:author="Hardik Malhotra" w:date="2021-09-30T19:36:00Z">
                  <w:rPr>
                    <w:ins w:id="9040" w:author="Hardik Malhotra" w:date="2021-09-30T19:33:00Z"/>
                    <w:rFonts w:ascii="Calibri" w:eastAsia="Times New Roman" w:hAnsi="Calibri" w:cs="Times New Roman"/>
                    <w:color w:val="000000"/>
                    <w:lang w:val="en-US"/>
                  </w:rPr>
                </w:rPrChange>
              </w:rPr>
            </w:pPr>
            <w:ins w:id="9041" w:author="Hardik Malhotra" w:date="2021-09-30T19:33:00Z">
              <w:r w:rsidRPr="001848B0">
                <w:rPr>
                  <w:rFonts w:ascii="Verdana" w:eastAsia="Times New Roman" w:hAnsi="Verdana" w:cs="Times New Roman"/>
                  <w:color w:val="000000"/>
                  <w:sz w:val="18"/>
                  <w:szCs w:val="18"/>
                  <w:lang w:val="en-US"/>
                  <w:rPrChange w:id="9042" w:author="Hardik Malhotra" w:date="2021-09-30T19:36:00Z">
                    <w:rPr>
                      <w:rFonts w:ascii="Calibri" w:eastAsia="Times New Roman" w:hAnsi="Calibri" w:cs="Times New Roman"/>
                      <w:color w:val="000000"/>
                      <w:lang w:val="en-US"/>
                    </w:rPr>
                  </w:rPrChange>
                </w:rPr>
                <w:t>Alchemie Ltd.</w:t>
              </w:r>
            </w:ins>
          </w:p>
        </w:tc>
        <w:tc>
          <w:tcPr>
            <w:tcW w:w="1039" w:type="dxa"/>
            <w:shd w:val="clear" w:color="000000" w:fill="FFFFFF"/>
            <w:noWrap/>
            <w:vAlign w:val="bottom"/>
            <w:hideMark/>
            <w:tcPrChange w:id="9043" w:author="Hardik Malhotra" w:date="2021-09-30T19:39:00Z">
              <w:tcPr>
                <w:tcW w:w="1014" w:type="dxa"/>
                <w:shd w:val="clear" w:color="000000" w:fill="FFFFFF"/>
                <w:noWrap/>
                <w:vAlign w:val="bottom"/>
                <w:hideMark/>
              </w:tcPr>
            </w:tcPrChange>
          </w:tcPr>
          <w:p w14:paraId="6F99E7B8" w14:textId="273E5286" w:rsidR="005F21EC" w:rsidRPr="005F21EC" w:rsidRDefault="005F21EC" w:rsidP="005F21EC">
            <w:pPr>
              <w:spacing w:after="0" w:line="240" w:lineRule="auto"/>
              <w:jc w:val="center"/>
              <w:rPr>
                <w:ins w:id="9044" w:author="Hardik Malhotra" w:date="2021-09-30T19:33:00Z"/>
                <w:rFonts w:ascii="Verdana" w:eastAsia="Times New Roman" w:hAnsi="Verdana" w:cs="Times New Roman"/>
                <w:color w:val="000000"/>
                <w:sz w:val="18"/>
                <w:szCs w:val="18"/>
                <w:lang w:val="en-US"/>
                <w:rPrChange w:id="9045" w:author="Hardik Malhotra" w:date="2021-09-30T21:48:00Z">
                  <w:rPr>
                    <w:ins w:id="9046" w:author="Hardik Malhotra" w:date="2021-09-30T19:33:00Z"/>
                    <w:rFonts w:ascii="Calibri" w:eastAsia="Times New Roman" w:hAnsi="Calibri" w:cs="Times New Roman"/>
                    <w:color w:val="000000"/>
                    <w:lang w:val="en-US"/>
                  </w:rPr>
                </w:rPrChange>
              </w:rPr>
              <w:pPrChange w:id="9047" w:author="Hardik Malhotra" w:date="2021-09-30T21:48:00Z">
                <w:pPr>
                  <w:spacing w:after="0" w:line="240" w:lineRule="auto"/>
                  <w:jc w:val="right"/>
                </w:pPr>
              </w:pPrChange>
            </w:pPr>
            <w:ins w:id="9048" w:author="Hardik Malhotra" w:date="2021-09-30T21:48:00Z">
              <w:r w:rsidRPr="005F21EC">
                <w:rPr>
                  <w:rFonts w:ascii="Verdana" w:hAnsi="Verdana"/>
                  <w:color w:val="000000"/>
                  <w:sz w:val="18"/>
                  <w:szCs w:val="18"/>
                  <w:rPrChange w:id="9049" w:author="Hardik Malhotra" w:date="2021-09-30T21:48:00Z">
                    <w:rPr>
                      <w:rFonts w:ascii="Calibri" w:hAnsi="Calibri"/>
                      <w:color w:val="000000"/>
                    </w:rPr>
                  </w:rPrChange>
                </w:rPr>
                <w:t>44</w:t>
              </w:r>
            </w:ins>
          </w:p>
        </w:tc>
        <w:tc>
          <w:tcPr>
            <w:tcW w:w="1039" w:type="dxa"/>
            <w:shd w:val="clear" w:color="000000" w:fill="FFFFFF"/>
            <w:noWrap/>
            <w:vAlign w:val="bottom"/>
            <w:hideMark/>
            <w:tcPrChange w:id="9050" w:author="Hardik Malhotra" w:date="2021-09-30T19:39:00Z">
              <w:tcPr>
                <w:tcW w:w="1014" w:type="dxa"/>
                <w:shd w:val="clear" w:color="000000" w:fill="FFFFFF"/>
                <w:noWrap/>
                <w:vAlign w:val="bottom"/>
                <w:hideMark/>
              </w:tcPr>
            </w:tcPrChange>
          </w:tcPr>
          <w:p w14:paraId="7E5B7C65" w14:textId="59931B9C" w:rsidR="005F21EC" w:rsidRPr="005F21EC" w:rsidRDefault="005F21EC" w:rsidP="005F21EC">
            <w:pPr>
              <w:spacing w:after="0" w:line="240" w:lineRule="auto"/>
              <w:jc w:val="center"/>
              <w:rPr>
                <w:ins w:id="9051" w:author="Hardik Malhotra" w:date="2021-09-30T19:33:00Z"/>
                <w:rFonts w:ascii="Verdana" w:eastAsia="Times New Roman" w:hAnsi="Verdana" w:cs="Times New Roman"/>
                <w:color w:val="000000"/>
                <w:sz w:val="18"/>
                <w:szCs w:val="18"/>
                <w:lang w:val="en-US"/>
                <w:rPrChange w:id="9052" w:author="Hardik Malhotra" w:date="2021-09-30T21:48:00Z">
                  <w:rPr>
                    <w:ins w:id="9053" w:author="Hardik Malhotra" w:date="2021-09-30T19:33:00Z"/>
                    <w:rFonts w:ascii="Calibri" w:eastAsia="Times New Roman" w:hAnsi="Calibri" w:cs="Times New Roman"/>
                    <w:color w:val="000000"/>
                    <w:lang w:val="en-US"/>
                  </w:rPr>
                </w:rPrChange>
              </w:rPr>
              <w:pPrChange w:id="9054" w:author="Hardik Malhotra" w:date="2021-09-30T21:48:00Z">
                <w:pPr>
                  <w:spacing w:after="0" w:line="240" w:lineRule="auto"/>
                  <w:jc w:val="right"/>
                </w:pPr>
              </w:pPrChange>
            </w:pPr>
            <w:ins w:id="9055" w:author="Hardik Malhotra" w:date="2021-09-30T21:48:00Z">
              <w:r w:rsidRPr="005F21EC">
                <w:rPr>
                  <w:rFonts w:ascii="Verdana" w:hAnsi="Verdana"/>
                  <w:color w:val="000000"/>
                  <w:sz w:val="18"/>
                  <w:szCs w:val="18"/>
                  <w:rPrChange w:id="9056" w:author="Hardik Malhotra" w:date="2021-09-30T21:48:00Z">
                    <w:rPr>
                      <w:rFonts w:ascii="Calibri" w:hAnsi="Calibri"/>
                      <w:color w:val="000000"/>
                    </w:rPr>
                  </w:rPrChange>
                </w:rPr>
                <w:t>42</w:t>
              </w:r>
            </w:ins>
          </w:p>
        </w:tc>
        <w:tc>
          <w:tcPr>
            <w:tcW w:w="1039" w:type="dxa"/>
            <w:shd w:val="clear" w:color="000000" w:fill="FFFFFF"/>
            <w:noWrap/>
            <w:vAlign w:val="bottom"/>
            <w:hideMark/>
            <w:tcPrChange w:id="9057" w:author="Hardik Malhotra" w:date="2021-09-30T19:39:00Z">
              <w:tcPr>
                <w:tcW w:w="1014" w:type="dxa"/>
                <w:shd w:val="clear" w:color="000000" w:fill="FFFFFF"/>
                <w:noWrap/>
                <w:vAlign w:val="bottom"/>
                <w:hideMark/>
              </w:tcPr>
            </w:tcPrChange>
          </w:tcPr>
          <w:p w14:paraId="16C026F4" w14:textId="6C4EF885" w:rsidR="005F21EC" w:rsidRPr="005F21EC" w:rsidRDefault="005F21EC" w:rsidP="005F21EC">
            <w:pPr>
              <w:spacing w:after="0" w:line="240" w:lineRule="auto"/>
              <w:jc w:val="center"/>
              <w:rPr>
                <w:ins w:id="9058" w:author="Hardik Malhotra" w:date="2021-09-30T19:33:00Z"/>
                <w:rFonts w:ascii="Verdana" w:eastAsia="Times New Roman" w:hAnsi="Verdana" w:cs="Times New Roman"/>
                <w:color w:val="000000"/>
                <w:sz w:val="18"/>
                <w:szCs w:val="18"/>
                <w:lang w:val="en-US"/>
                <w:rPrChange w:id="9059" w:author="Hardik Malhotra" w:date="2021-09-30T21:48:00Z">
                  <w:rPr>
                    <w:ins w:id="9060" w:author="Hardik Malhotra" w:date="2021-09-30T19:33:00Z"/>
                    <w:rFonts w:ascii="Calibri" w:eastAsia="Times New Roman" w:hAnsi="Calibri" w:cs="Times New Roman"/>
                    <w:color w:val="000000"/>
                    <w:lang w:val="en-US"/>
                  </w:rPr>
                </w:rPrChange>
              </w:rPr>
              <w:pPrChange w:id="9061" w:author="Hardik Malhotra" w:date="2021-09-30T21:48:00Z">
                <w:pPr>
                  <w:spacing w:after="0" w:line="240" w:lineRule="auto"/>
                  <w:jc w:val="right"/>
                </w:pPr>
              </w:pPrChange>
            </w:pPr>
            <w:ins w:id="9062" w:author="Hardik Malhotra" w:date="2021-09-30T21:48:00Z">
              <w:r w:rsidRPr="005F21EC">
                <w:rPr>
                  <w:rFonts w:ascii="Verdana" w:hAnsi="Verdana"/>
                  <w:color w:val="000000"/>
                  <w:sz w:val="18"/>
                  <w:szCs w:val="18"/>
                  <w:rPrChange w:id="9063" w:author="Hardik Malhotra" w:date="2021-09-30T21:48:00Z">
                    <w:rPr>
                      <w:rFonts w:ascii="Calibri" w:hAnsi="Calibri"/>
                      <w:color w:val="000000"/>
                    </w:rPr>
                  </w:rPrChange>
                </w:rPr>
                <w:t>47</w:t>
              </w:r>
            </w:ins>
          </w:p>
        </w:tc>
        <w:tc>
          <w:tcPr>
            <w:tcW w:w="1039" w:type="dxa"/>
            <w:shd w:val="clear" w:color="000000" w:fill="FFFFFF"/>
            <w:noWrap/>
            <w:vAlign w:val="bottom"/>
            <w:hideMark/>
            <w:tcPrChange w:id="9064" w:author="Hardik Malhotra" w:date="2021-09-30T19:39:00Z">
              <w:tcPr>
                <w:tcW w:w="1014" w:type="dxa"/>
                <w:shd w:val="clear" w:color="000000" w:fill="FFFFFF"/>
                <w:noWrap/>
                <w:vAlign w:val="bottom"/>
                <w:hideMark/>
              </w:tcPr>
            </w:tcPrChange>
          </w:tcPr>
          <w:p w14:paraId="64A326A5" w14:textId="33EF22D4" w:rsidR="005F21EC" w:rsidRPr="005F21EC" w:rsidRDefault="005F21EC" w:rsidP="005F21EC">
            <w:pPr>
              <w:spacing w:after="0" w:line="240" w:lineRule="auto"/>
              <w:jc w:val="center"/>
              <w:rPr>
                <w:ins w:id="9065" w:author="Hardik Malhotra" w:date="2021-09-30T19:33:00Z"/>
                <w:rFonts w:ascii="Verdana" w:eastAsia="Times New Roman" w:hAnsi="Verdana" w:cs="Times New Roman"/>
                <w:color w:val="000000"/>
                <w:sz w:val="18"/>
                <w:szCs w:val="18"/>
                <w:lang w:val="en-US"/>
                <w:rPrChange w:id="9066" w:author="Hardik Malhotra" w:date="2021-09-30T21:48:00Z">
                  <w:rPr>
                    <w:ins w:id="9067" w:author="Hardik Malhotra" w:date="2021-09-30T19:33:00Z"/>
                    <w:rFonts w:ascii="Calibri" w:eastAsia="Times New Roman" w:hAnsi="Calibri" w:cs="Times New Roman"/>
                    <w:color w:val="000000"/>
                    <w:lang w:val="en-US"/>
                  </w:rPr>
                </w:rPrChange>
              </w:rPr>
              <w:pPrChange w:id="9068" w:author="Hardik Malhotra" w:date="2021-09-30T21:48:00Z">
                <w:pPr>
                  <w:spacing w:after="0" w:line="240" w:lineRule="auto"/>
                  <w:jc w:val="right"/>
                </w:pPr>
              </w:pPrChange>
            </w:pPr>
            <w:ins w:id="9069" w:author="Hardik Malhotra" w:date="2021-09-30T21:48:00Z">
              <w:r w:rsidRPr="005F21EC">
                <w:rPr>
                  <w:rFonts w:ascii="Verdana" w:hAnsi="Verdana"/>
                  <w:color w:val="000000"/>
                  <w:sz w:val="18"/>
                  <w:szCs w:val="18"/>
                  <w:rPrChange w:id="9070" w:author="Hardik Malhotra" w:date="2021-09-30T21:48:00Z">
                    <w:rPr>
                      <w:rFonts w:ascii="Calibri" w:hAnsi="Calibri"/>
                      <w:color w:val="000000"/>
                    </w:rPr>
                  </w:rPrChange>
                </w:rPr>
                <w:t>49</w:t>
              </w:r>
            </w:ins>
          </w:p>
        </w:tc>
        <w:tc>
          <w:tcPr>
            <w:tcW w:w="1039" w:type="dxa"/>
            <w:shd w:val="clear" w:color="000000" w:fill="FFFFFF"/>
            <w:noWrap/>
            <w:vAlign w:val="bottom"/>
            <w:hideMark/>
            <w:tcPrChange w:id="9071" w:author="Hardik Malhotra" w:date="2021-09-30T19:39:00Z">
              <w:tcPr>
                <w:tcW w:w="1014" w:type="dxa"/>
                <w:shd w:val="clear" w:color="000000" w:fill="FFFFFF"/>
                <w:noWrap/>
                <w:vAlign w:val="bottom"/>
                <w:hideMark/>
              </w:tcPr>
            </w:tcPrChange>
          </w:tcPr>
          <w:p w14:paraId="620E7722" w14:textId="4AAFDB5C" w:rsidR="005F21EC" w:rsidRPr="005F21EC" w:rsidRDefault="005F21EC" w:rsidP="005F21EC">
            <w:pPr>
              <w:spacing w:after="0" w:line="240" w:lineRule="auto"/>
              <w:jc w:val="center"/>
              <w:rPr>
                <w:ins w:id="9072" w:author="Hardik Malhotra" w:date="2021-09-30T19:33:00Z"/>
                <w:rFonts w:ascii="Verdana" w:eastAsia="Times New Roman" w:hAnsi="Verdana" w:cs="Times New Roman"/>
                <w:color w:val="000000"/>
                <w:sz w:val="18"/>
                <w:szCs w:val="18"/>
                <w:lang w:val="en-US"/>
                <w:rPrChange w:id="9073" w:author="Hardik Malhotra" w:date="2021-09-30T21:48:00Z">
                  <w:rPr>
                    <w:ins w:id="9074" w:author="Hardik Malhotra" w:date="2021-09-30T19:33:00Z"/>
                    <w:rFonts w:ascii="Calibri" w:eastAsia="Times New Roman" w:hAnsi="Calibri" w:cs="Times New Roman"/>
                    <w:color w:val="000000"/>
                    <w:lang w:val="en-US"/>
                  </w:rPr>
                </w:rPrChange>
              </w:rPr>
              <w:pPrChange w:id="9075" w:author="Hardik Malhotra" w:date="2021-09-30T21:48:00Z">
                <w:pPr>
                  <w:spacing w:after="0" w:line="240" w:lineRule="auto"/>
                  <w:jc w:val="right"/>
                </w:pPr>
              </w:pPrChange>
            </w:pPr>
            <w:ins w:id="9076" w:author="Hardik Malhotra" w:date="2021-09-30T21:48:00Z">
              <w:r w:rsidRPr="005F21EC">
                <w:rPr>
                  <w:rFonts w:ascii="Verdana" w:hAnsi="Verdana"/>
                  <w:color w:val="000000"/>
                  <w:sz w:val="18"/>
                  <w:szCs w:val="18"/>
                  <w:rPrChange w:id="9077" w:author="Hardik Malhotra" w:date="2021-09-30T21:48:00Z">
                    <w:rPr>
                      <w:rFonts w:ascii="Calibri" w:hAnsi="Calibri"/>
                      <w:color w:val="000000"/>
                    </w:rPr>
                  </w:rPrChange>
                </w:rPr>
                <w:t>54</w:t>
              </w:r>
            </w:ins>
          </w:p>
        </w:tc>
      </w:tr>
      <w:tr w:rsidR="005F21EC" w:rsidRPr="001848B0" w14:paraId="118AD797" w14:textId="77777777" w:rsidTr="001848B0">
        <w:trPr>
          <w:trHeight w:val="304"/>
          <w:ins w:id="9078" w:author="Hardik Malhotra" w:date="2021-09-30T19:33:00Z"/>
          <w:trPrChange w:id="9079" w:author="Hardik Malhotra" w:date="2021-09-30T19:39:00Z">
            <w:trPr>
              <w:trHeight w:val="304"/>
            </w:trPr>
          </w:trPrChange>
        </w:trPr>
        <w:tc>
          <w:tcPr>
            <w:tcW w:w="5068" w:type="dxa"/>
            <w:shd w:val="clear" w:color="000000" w:fill="FFFFFF"/>
            <w:noWrap/>
            <w:vAlign w:val="bottom"/>
            <w:hideMark/>
            <w:tcPrChange w:id="9080" w:author="Hardik Malhotra" w:date="2021-09-30T19:39:00Z">
              <w:tcPr>
                <w:tcW w:w="4944" w:type="dxa"/>
                <w:shd w:val="clear" w:color="000000" w:fill="FFFFFF"/>
                <w:noWrap/>
                <w:vAlign w:val="bottom"/>
                <w:hideMark/>
              </w:tcPr>
            </w:tcPrChange>
          </w:tcPr>
          <w:p w14:paraId="11EBDDBF" w14:textId="77777777" w:rsidR="005F21EC" w:rsidRPr="001848B0" w:rsidRDefault="005F21EC" w:rsidP="005F21EC">
            <w:pPr>
              <w:spacing w:after="0" w:line="240" w:lineRule="auto"/>
              <w:rPr>
                <w:ins w:id="9081" w:author="Hardik Malhotra" w:date="2021-09-30T19:33:00Z"/>
                <w:rFonts w:ascii="Verdana" w:eastAsia="Times New Roman" w:hAnsi="Verdana" w:cs="Times New Roman"/>
                <w:color w:val="000000"/>
                <w:sz w:val="18"/>
                <w:szCs w:val="18"/>
                <w:lang w:val="en-US"/>
                <w:rPrChange w:id="9082" w:author="Hardik Malhotra" w:date="2021-09-30T19:36:00Z">
                  <w:rPr>
                    <w:ins w:id="9083" w:author="Hardik Malhotra" w:date="2021-09-30T19:33:00Z"/>
                    <w:rFonts w:ascii="Calibri" w:eastAsia="Times New Roman" w:hAnsi="Calibri" w:cs="Times New Roman"/>
                    <w:color w:val="000000"/>
                    <w:lang w:val="en-US"/>
                  </w:rPr>
                </w:rPrChange>
              </w:rPr>
            </w:pPr>
            <w:ins w:id="9084" w:author="Hardik Malhotra" w:date="2021-09-30T19:33:00Z">
              <w:r w:rsidRPr="001848B0">
                <w:rPr>
                  <w:rFonts w:ascii="Verdana" w:eastAsia="Times New Roman" w:hAnsi="Verdana" w:cs="Times New Roman"/>
                  <w:color w:val="000000"/>
                  <w:sz w:val="18"/>
                  <w:szCs w:val="18"/>
                  <w:lang w:val="en-US"/>
                  <w:rPrChange w:id="9085" w:author="Hardik Malhotra" w:date="2021-09-30T19:36:00Z">
                    <w:rPr>
                      <w:rFonts w:ascii="Calibri" w:eastAsia="Times New Roman" w:hAnsi="Calibri" w:cs="Times New Roman"/>
                      <w:color w:val="000000"/>
                      <w:lang w:val="en-US"/>
                    </w:rPr>
                  </w:rPrChange>
                </w:rPr>
                <w:t>Dalian Qihua New Material Co. Ltd.</w:t>
              </w:r>
            </w:ins>
          </w:p>
        </w:tc>
        <w:tc>
          <w:tcPr>
            <w:tcW w:w="1039" w:type="dxa"/>
            <w:shd w:val="clear" w:color="000000" w:fill="FFFFFF"/>
            <w:noWrap/>
            <w:vAlign w:val="bottom"/>
            <w:hideMark/>
            <w:tcPrChange w:id="9086" w:author="Hardik Malhotra" w:date="2021-09-30T19:39:00Z">
              <w:tcPr>
                <w:tcW w:w="1014" w:type="dxa"/>
                <w:shd w:val="clear" w:color="000000" w:fill="FFFFFF"/>
                <w:noWrap/>
                <w:vAlign w:val="bottom"/>
                <w:hideMark/>
              </w:tcPr>
            </w:tcPrChange>
          </w:tcPr>
          <w:p w14:paraId="20A6AE4C" w14:textId="4647BF8C" w:rsidR="005F21EC" w:rsidRPr="005F21EC" w:rsidRDefault="005F21EC" w:rsidP="005F21EC">
            <w:pPr>
              <w:spacing w:after="0" w:line="240" w:lineRule="auto"/>
              <w:jc w:val="center"/>
              <w:rPr>
                <w:ins w:id="9087" w:author="Hardik Malhotra" w:date="2021-09-30T19:33:00Z"/>
                <w:rFonts w:ascii="Verdana" w:eastAsia="Times New Roman" w:hAnsi="Verdana" w:cs="Times New Roman"/>
                <w:color w:val="000000"/>
                <w:sz w:val="18"/>
                <w:szCs w:val="18"/>
                <w:lang w:val="en-US"/>
                <w:rPrChange w:id="9088" w:author="Hardik Malhotra" w:date="2021-09-30T21:48:00Z">
                  <w:rPr>
                    <w:ins w:id="9089" w:author="Hardik Malhotra" w:date="2021-09-30T19:33:00Z"/>
                    <w:rFonts w:ascii="Calibri" w:eastAsia="Times New Roman" w:hAnsi="Calibri" w:cs="Times New Roman"/>
                    <w:color w:val="000000"/>
                    <w:lang w:val="en-US"/>
                  </w:rPr>
                </w:rPrChange>
              </w:rPr>
              <w:pPrChange w:id="9090" w:author="Hardik Malhotra" w:date="2021-09-30T21:48:00Z">
                <w:pPr>
                  <w:spacing w:after="0" w:line="240" w:lineRule="auto"/>
                  <w:jc w:val="right"/>
                </w:pPr>
              </w:pPrChange>
            </w:pPr>
            <w:ins w:id="9091" w:author="Hardik Malhotra" w:date="2021-09-30T21:48:00Z">
              <w:r w:rsidRPr="005F21EC">
                <w:rPr>
                  <w:rFonts w:ascii="Verdana" w:hAnsi="Verdana"/>
                  <w:color w:val="000000"/>
                  <w:sz w:val="18"/>
                  <w:szCs w:val="18"/>
                  <w:rPrChange w:id="9092" w:author="Hardik Malhotra" w:date="2021-09-30T21:48:00Z">
                    <w:rPr>
                      <w:rFonts w:ascii="Calibri" w:hAnsi="Calibri"/>
                      <w:color w:val="000000"/>
                    </w:rPr>
                  </w:rPrChange>
                </w:rPr>
                <w:t>41</w:t>
              </w:r>
            </w:ins>
          </w:p>
        </w:tc>
        <w:tc>
          <w:tcPr>
            <w:tcW w:w="1039" w:type="dxa"/>
            <w:shd w:val="clear" w:color="000000" w:fill="FFFFFF"/>
            <w:noWrap/>
            <w:vAlign w:val="bottom"/>
            <w:hideMark/>
            <w:tcPrChange w:id="9093" w:author="Hardik Malhotra" w:date="2021-09-30T19:39:00Z">
              <w:tcPr>
                <w:tcW w:w="1014" w:type="dxa"/>
                <w:shd w:val="clear" w:color="000000" w:fill="FFFFFF"/>
                <w:noWrap/>
                <w:vAlign w:val="bottom"/>
                <w:hideMark/>
              </w:tcPr>
            </w:tcPrChange>
          </w:tcPr>
          <w:p w14:paraId="35795F25" w14:textId="210E390D" w:rsidR="005F21EC" w:rsidRPr="005F21EC" w:rsidRDefault="005F21EC" w:rsidP="005F21EC">
            <w:pPr>
              <w:spacing w:after="0" w:line="240" w:lineRule="auto"/>
              <w:jc w:val="center"/>
              <w:rPr>
                <w:ins w:id="9094" w:author="Hardik Malhotra" w:date="2021-09-30T19:33:00Z"/>
                <w:rFonts w:ascii="Verdana" w:eastAsia="Times New Roman" w:hAnsi="Verdana" w:cs="Times New Roman"/>
                <w:color w:val="000000"/>
                <w:sz w:val="18"/>
                <w:szCs w:val="18"/>
                <w:lang w:val="en-US"/>
                <w:rPrChange w:id="9095" w:author="Hardik Malhotra" w:date="2021-09-30T21:48:00Z">
                  <w:rPr>
                    <w:ins w:id="9096" w:author="Hardik Malhotra" w:date="2021-09-30T19:33:00Z"/>
                    <w:rFonts w:ascii="Calibri" w:eastAsia="Times New Roman" w:hAnsi="Calibri" w:cs="Times New Roman"/>
                    <w:color w:val="000000"/>
                    <w:lang w:val="en-US"/>
                  </w:rPr>
                </w:rPrChange>
              </w:rPr>
              <w:pPrChange w:id="9097" w:author="Hardik Malhotra" w:date="2021-09-30T21:48:00Z">
                <w:pPr>
                  <w:spacing w:after="0" w:line="240" w:lineRule="auto"/>
                  <w:jc w:val="right"/>
                </w:pPr>
              </w:pPrChange>
            </w:pPr>
            <w:ins w:id="9098" w:author="Hardik Malhotra" w:date="2021-09-30T21:48:00Z">
              <w:r w:rsidRPr="005F21EC">
                <w:rPr>
                  <w:rFonts w:ascii="Verdana" w:hAnsi="Verdana"/>
                  <w:color w:val="000000"/>
                  <w:sz w:val="18"/>
                  <w:szCs w:val="18"/>
                  <w:rPrChange w:id="9099" w:author="Hardik Malhotra" w:date="2021-09-30T21:48:00Z">
                    <w:rPr>
                      <w:rFonts w:ascii="Calibri" w:hAnsi="Calibri"/>
                      <w:color w:val="000000"/>
                    </w:rPr>
                  </w:rPrChange>
                </w:rPr>
                <w:t>41</w:t>
              </w:r>
            </w:ins>
          </w:p>
        </w:tc>
        <w:tc>
          <w:tcPr>
            <w:tcW w:w="1039" w:type="dxa"/>
            <w:shd w:val="clear" w:color="000000" w:fill="FFFFFF"/>
            <w:noWrap/>
            <w:vAlign w:val="bottom"/>
            <w:hideMark/>
            <w:tcPrChange w:id="9100" w:author="Hardik Malhotra" w:date="2021-09-30T19:39:00Z">
              <w:tcPr>
                <w:tcW w:w="1014" w:type="dxa"/>
                <w:shd w:val="clear" w:color="000000" w:fill="FFFFFF"/>
                <w:noWrap/>
                <w:vAlign w:val="bottom"/>
                <w:hideMark/>
              </w:tcPr>
            </w:tcPrChange>
          </w:tcPr>
          <w:p w14:paraId="0C43D780" w14:textId="1789C25B" w:rsidR="005F21EC" w:rsidRPr="005F21EC" w:rsidRDefault="005F21EC" w:rsidP="005F21EC">
            <w:pPr>
              <w:spacing w:after="0" w:line="240" w:lineRule="auto"/>
              <w:jc w:val="center"/>
              <w:rPr>
                <w:ins w:id="9101" w:author="Hardik Malhotra" w:date="2021-09-30T19:33:00Z"/>
                <w:rFonts w:ascii="Verdana" w:eastAsia="Times New Roman" w:hAnsi="Verdana" w:cs="Times New Roman"/>
                <w:color w:val="000000"/>
                <w:sz w:val="18"/>
                <w:szCs w:val="18"/>
                <w:lang w:val="en-US"/>
                <w:rPrChange w:id="9102" w:author="Hardik Malhotra" w:date="2021-09-30T21:48:00Z">
                  <w:rPr>
                    <w:ins w:id="9103" w:author="Hardik Malhotra" w:date="2021-09-30T19:33:00Z"/>
                    <w:rFonts w:ascii="Calibri" w:eastAsia="Times New Roman" w:hAnsi="Calibri" w:cs="Times New Roman"/>
                    <w:color w:val="000000"/>
                    <w:lang w:val="en-US"/>
                  </w:rPr>
                </w:rPrChange>
              </w:rPr>
              <w:pPrChange w:id="9104" w:author="Hardik Malhotra" w:date="2021-09-30T21:48:00Z">
                <w:pPr>
                  <w:spacing w:after="0" w:line="240" w:lineRule="auto"/>
                  <w:jc w:val="right"/>
                </w:pPr>
              </w:pPrChange>
            </w:pPr>
            <w:ins w:id="9105" w:author="Hardik Malhotra" w:date="2021-09-30T21:48:00Z">
              <w:r w:rsidRPr="005F21EC">
                <w:rPr>
                  <w:rFonts w:ascii="Verdana" w:hAnsi="Verdana"/>
                  <w:color w:val="000000"/>
                  <w:sz w:val="18"/>
                  <w:szCs w:val="18"/>
                  <w:rPrChange w:id="9106" w:author="Hardik Malhotra" w:date="2021-09-30T21:48:00Z">
                    <w:rPr>
                      <w:rFonts w:ascii="Calibri" w:hAnsi="Calibri"/>
                      <w:color w:val="000000"/>
                    </w:rPr>
                  </w:rPrChange>
                </w:rPr>
                <w:t>40</w:t>
              </w:r>
            </w:ins>
          </w:p>
        </w:tc>
        <w:tc>
          <w:tcPr>
            <w:tcW w:w="1039" w:type="dxa"/>
            <w:shd w:val="clear" w:color="000000" w:fill="FFFFFF"/>
            <w:noWrap/>
            <w:vAlign w:val="bottom"/>
            <w:hideMark/>
            <w:tcPrChange w:id="9107" w:author="Hardik Malhotra" w:date="2021-09-30T19:39:00Z">
              <w:tcPr>
                <w:tcW w:w="1014" w:type="dxa"/>
                <w:shd w:val="clear" w:color="000000" w:fill="FFFFFF"/>
                <w:noWrap/>
                <w:vAlign w:val="bottom"/>
                <w:hideMark/>
              </w:tcPr>
            </w:tcPrChange>
          </w:tcPr>
          <w:p w14:paraId="21AF00CD" w14:textId="4D71C00E" w:rsidR="005F21EC" w:rsidRPr="005F21EC" w:rsidRDefault="005F21EC" w:rsidP="005F21EC">
            <w:pPr>
              <w:spacing w:after="0" w:line="240" w:lineRule="auto"/>
              <w:jc w:val="center"/>
              <w:rPr>
                <w:ins w:id="9108" w:author="Hardik Malhotra" w:date="2021-09-30T19:33:00Z"/>
                <w:rFonts w:ascii="Verdana" w:eastAsia="Times New Roman" w:hAnsi="Verdana" w:cs="Times New Roman"/>
                <w:color w:val="000000"/>
                <w:sz w:val="18"/>
                <w:szCs w:val="18"/>
                <w:lang w:val="en-US"/>
                <w:rPrChange w:id="9109" w:author="Hardik Malhotra" w:date="2021-09-30T21:48:00Z">
                  <w:rPr>
                    <w:ins w:id="9110" w:author="Hardik Malhotra" w:date="2021-09-30T19:33:00Z"/>
                    <w:rFonts w:ascii="Calibri" w:eastAsia="Times New Roman" w:hAnsi="Calibri" w:cs="Times New Roman"/>
                    <w:color w:val="000000"/>
                    <w:lang w:val="en-US"/>
                  </w:rPr>
                </w:rPrChange>
              </w:rPr>
              <w:pPrChange w:id="9111" w:author="Hardik Malhotra" w:date="2021-09-30T21:48:00Z">
                <w:pPr>
                  <w:spacing w:after="0" w:line="240" w:lineRule="auto"/>
                  <w:jc w:val="right"/>
                </w:pPr>
              </w:pPrChange>
            </w:pPr>
            <w:ins w:id="9112" w:author="Hardik Malhotra" w:date="2021-09-30T21:48:00Z">
              <w:r w:rsidRPr="005F21EC">
                <w:rPr>
                  <w:rFonts w:ascii="Verdana" w:hAnsi="Verdana"/>
                  <w:color w:val="000000"/>
                  <w:sz w:val="18"/>
                  <w:szCs w:val="18"/>
                  <w:rPrChange w:id="9113" w:author="Hardik Malhotra" w:date="2021-09-30T21:48:00Z">
                    <w:rPr>
                      <w:rFonts w:ascii="Calibri" w:hAnsi="Calibri"/>
                      <w:color w:val="000000"/>
                    </w:rPr>
                  </w:rPrChange>
                </w:rPr>
                <w:t>39</w:t>
              </w:r>
            </w:ins>
          </w:p>
        </w:tc>
        <w:tc>
          <w:tcPr>
            <w:tcW w:w="1039" w:type="dxa"/>
            <w:shd w:val="clear" w:color="000000" w:fill="FFFFFF"/>
            <w:noWrap/>
            <w:vAlign w:val="bottom"/>
            <w:hideMark/>
            <w:tcPrChange w:id="9114" w:author="Hardik Malhotra" w:date="2021-09-30T19:39:00Z">
              <w:tcPr>
                <w:tcW w:w="1014" w:type="dxa"/>
                <w:shd w:val="clear" w:color="000000" w:fill="FFFFFF"/>
                <w:noWrap/>
                <w:vAlign w:val="bottom"/>
                <w:hideMark/>
              </w:tcPr>
            </w:tcPrChange>
          </w:tcPr>
          <w:p w14:paraId="51BE6DE5" w14:textId="3420972A" w:rsidR="005F21EC" w:rsidRPr="005F21EC" w:rsidRDefault="005F21EC" w:rsidP="005F21EC">
            <w:pPr>
              <w:spacing w:after="0" w:line="240" w:lineRule="auto"/>
              <w:jc w:val="center"/>
              <w:rPr>
                <w:ins w:id="9115" w:author="Hardik Malhotra" w:date="2021-09-30T19:33:00Z"/>
                <w:rFonts w:ascii="Verdana" w:eastAsia="Times New Roman" w:hAnsi="Verdana" w:cs="Times New Roman"/>
                <w:color w:val="000000"/>
                <w:sz w:val="18"/>
                <w:szCs w:val="18"/>
                <w:lang w:val="en-US"/>
                <w:rPrChange w:id="9116" w:author="Hardik Malhotra" w:date="2021-09-30T21:48:00Z">
                  <w:rPr>
                    <w:ins w:id="9117" w:author="Hardik Malhotra" w:date="2021-09-30T19:33:00Z"/>
                    <w:rFonts w:ascii="Calibri" w:eastAsia="Times New Roman" w:hAnsi="Calibri" w:cs="Times New Roman"/>
                    <w:color w:val="000000"/>
                    <w:lang w:val="en-US"/>
                  </w:rPr>
                </w:rPrChange>
              </w:rPr>
              <w:pPrChange w:id="9118" w:author="Hardik Malhotra" w:date="2021-09-30T21:48:00Z">
                <w:pPr>
                  <w:spacing w:after="0" w:line="240" w:lineRule="auto"/>
                  <w:jc w:val="right"/>
                </w:pPr>
              </w:pPrChange>
            </w:pPr>
            <w:ins w:id="9119" w:author="Hardik Malhotra" w:date="2021-09-30T21:48:00Z">
              <w:r w:rsidRPr="005F21EC">
                <w:rPr>
                  <w:rFonts w:ascii="Verdana" w:hAnsi="Verdana"/>
                  <w:color w:val="000000"/>
                  <w:sz w:val="18"/>
                  <w:szCs w:val="18"/>
                  <w:rPrChange w:id="9120" w:author="Hardik Malhotra" w:date="2021-09-30T21:48:00Z">
                    <w:rPr>
                      <w:rFonts w:ascii="Calibri" w:hAnsi="Calibri"/>
                      <w:color w:val="000000"/>
                    </w:rPr>
                  </w:rPrChange>
                </w:rPr>
                <w:t>45</w:t>
              </w:r>
            </w:ins>
          </w:p>
        </w:tc>
      </w:tr>
      <w:tr w:rsidR="005F21EC" w:rsidRPr="001848B0" w14:paraId="6FCC06FD" w14:textId="77777777" w:rsidTr="001848B0">
        <w:trPr>
          <w:trHeight w:val="304"/>
          <w:ins w:id="9121" w:author="Hardik Malhotra" w:date="2021-09-30T19:33:00Z"/>
          <w:trPrChange w:id="9122" w:author="Hardik Malhotra" w:date="2021-09-30T19:39:00Z">
            <w:trPr>
              <w:trHeight w:val="304"/>
            </w:trPr>
          </w:trPrChange>
        </w:trPr>
        <w:tc>
          <w:tcPr>
            <w:tcW w:w="5068" w:type="dxa"/>
            <w:shd w:val="clear" w:color="000000" w:fill="FFFFFF"/>
            <w:noWrap/>
            <w:vAlign w:val="bottom"/>
            <w:hideMark/>
            <w:tcPrChange w:id="9123" w:author="Hardik Malhotra" w:date="2021-09-30T19:39:00Z">
              <w:tcPr>
                <w:tcW w:w="4944" w:type="dxa"/>
                <w:shd w:val="clear" w:color="000000" w:fill="FFFFFF"/>
                <w:noWrap/>
                <w:vAlign w:val="bottom"/>
                <w:hideMark/>
              </w:tcPr>
            </w:tcPrChange>
          </w:tcPr>
          <w:p w14:paraId="167D76D4" w14:textId="77777777" w:rsidR="005F21EC" w:rsidRPr="001848B0" w:rsidRDefault="005F21EC" w:rsidP="005F21EC">
            <w:pPr>
              <w:spacing w:after="0" w:line="240" w:lineRule="auto"/>
              <w:rPr>
                <w:ins w:id="9124" w:author="Hardik Malhotra" w:date="2021-09-30T19:33:00Z"/>
                <w:rFonts w:ascii="Verdana" w:eastAsia="Times New Roman" w:hAnsi="Verdana" w:cs="Times New Roman"/>
                <w:color w:val="000000"/>
                <w:sz w:val="18"/>
                <w:szCs w:val="18"/>
                <w:lang w:val="en-US"/>
                <w:rPrChange w:id="9125" w:author="Hardik Malhotra" w:date="2021-09-30T19:36:00Z">
                  <w:rPr>
                    <w:ins w:id="9126" w:author="Hardik Malhotra" w:date="2021-09-30T19:33:00Z"/>
                    <w:rFonts w:ascii="Calibri" w:eastAsia="Times New Roman" w:hAnsi="Calibri" w:cs="Times New Roman"/>
                    <w:color w:val="000000"/>
                    <w:lang w:val="en-US"/>
                  </w:rPr>
                </w:rPrChange>
              </w:rPr>
            </w:pPr>
            <w:ins w:id="9127" w:author="Hardik Malhotra" w:date="2021-09-30T19:33:00Z">
              <w:r w:rsidRPr="001848B0">
                <w:rPr>
                  <w:rFonts w:ascii="Verdana" w:eastAsia="Times New Roman" w:hAnsi="Verdana" w:cs="Times New Roman"/>
                  <w:color w:val="000000"/>
                  <w:sz w:val="18"/>
                  <w:szCs w:val="18"/>
                  <w:lang w:val="en-US"/>
                  <w:rPrChange w:id="9128" w:author="Hardik Malhotra" w:date="2021-09-30T19:36:00Z">
                    <w:rPr>
                      <w:rFonts w:ascii="Calibri" w:eastAsia="Times New Roman" w:hAnsi="Calibri" w:cs="Times New Roman"/>
                      <w:color w:val="000000"/>
                      <w:lang w:val="en-US"/>
                    </w:rPr>
                  </w:rPrChange>
                </w:rPr>
                <w:t>Izel Kimya</w:t>
              </w:r>
            </w:ins>
          </w:p>
        </w:tc>
        <w:tc>
          <w:tcPr>
            <w:tcW w:w="1039" w:type="dxa"/>
            <w:shd w:val="clear" w:color="000000" w:fill="FFFFFF"/>
            <w:noWrap/>
            <w:vAlign w:val="bottom"/>
            <w:hideMark/>
            <w:tcPrChange w:id="9129" w:author="Hardik Malhotra" w:date="2021-09-30T19:39:00Z">
              <w:tcPr>
                <w:tcW w:w="1014" w:type="dxa"/>
                <w:shd w:val="clear" w:color="000000" w:fill="FFFFFF"/>
                <w:noWrap/>
                <w:vAlign w:val="bottom"/>
                <w:hideMark/>
              </w:tcPr>
            </w:tcPrChange>
          </w:tcPr>
          <w:p w14:paraId="6644549E" w14:textId="6A5041E5" w:rsidR="005F21EC" w:rsidRPr="005F21EC" w:rsidRDefault="005F21EC" w:rsidP="005F21EC">
            <w:pPr>
              <w:spacing w:after="0" w:line="240" w:lineRule="auto"/>
              <w:jc w:val="center"/>
              <w:rPr>
                <w:ins w:id="9130" w:author="Hardik Malhotra" w:date="2021-09-30T19:33:00Z"/>
                <w:rFonts w:ascii="Verdana" w:eastAsia="Times New Roman" w:hAnsi="Verdana" w:cs="Times New Roman"/>
                <w:color w:val="000000"/>
                <w:sz w:val="18"/>
                <w:szCs w:val="18"/>
                <w:lang w:val="en-US"/>
                <w:rPrChange w:id="9131" w:author="Hardik Malhotra" w:date="2021-09-30T21:48:00Z">
                  <w:rPr>
                    <w:ins w:id="9132" w:author="Hardik Malhotra" w:date="2021-09-30T19:33:00Z"/>
                    <w:rFonts w:ascii="Calibri" w:eastAsia="Times New Roman" w:hAnsi="Calibri" w:cs="Times New Roman"/>
                    <w:color w:val="000000"/>
                    <w:lang w:val="en-US"/>
                  </w:rPr>
                </w:rPrChange>
              </w:rPr>
              <w:pPrChange w:id="9133" w:author="Hardik Malhotra" w:date="2021-09-30T21:48:00Z">
                <w:pPr>
                  <w:spacing w:after="0" w:line="240" w:lineRule="auto"/>
                  <w:jc w:val="right"/>
                </w:pPr>
              </w:pPrChange>
            </w:pPr>
            <w:ins w:id="9134" w:author="Hardik Malhotra" w:date="2021-09-30T21:48:00Z">
              <w:r w:rsidRPr="005F21EC">
                <w:rPr>
                  <w:rFonts w:ascii="Verdana" w:hAnsi="Verdana"/>
                  <w:color w:val="000000"/>
                  <w:sz w:val="18"/>
                  <w:szCs w:val="18"/>
                  <w:rPrChange w:id="9135" w:author="Hardik Malhotra" w:date="2021-09-30T21:48:00Z">
                    <w:rPr>
                      <w:rFonts w:ascii="Calibri" w:hAnsi="Calibri"/>
                      <w:color w:val="000000"/>
                    </w:rPr>
                  </w:rPrChange>
                </w:rPr>
                <w:t>31</w:t>
              </w:r>
            </w:ins>
          </w:p>
        </w:tc>
        <w:tc>
          <w:tcPr>
            <w:tcW w:w="1039" w:type="dxa"/>
            <w:shd w:val="clear" w:color="000000" w:fill="FFFFFF"/>
            <w:noWrap/>
            <w:vAlign w:val="bottom"/>
            <w:hideMark/>
            <w:tcPrChange w:id="9136" w:author="Hardik Malhotra" w:date="2021-09-30T19:39:00Z">
              <w:tcPr>
                <w:tcW w:w="1014" w:type="dxa"/>
                <w:shd w:val="clear" w:color="000000" w:fill="FFFFFF"/>
                <w:noWrap/>
                <w:vAlign w:val="bottom"/>
                <w:hideMark/>
              </w:tcPr>
            </w:tcPrChange>
          </w:tcPr>
          <w:p w14:paraId="666F14AD" w14:textId="3838B70A" w:rsidR="005F21EC" w:rsidRPr="005F21EC" w:rsidRDefault="005F21EC" w:rsidP="005F21EC">
            <w:pPr>
              <w:spacing w:after="0" w:line="240" w:lineRule="auto"/>
              <w:jc w:val="center"/>
              <w:rPr>
                <w:ins w:id="9137" w:author="Hardik Malhotra" w:date="2021-09-30T19:33:00Z"/>
                <w:rFonts w:ascii="Verdana" w:eastAsia="Times New Roman" w:hAnsi="Verdana" w:cs="Times New Roman"/>
                <w:color w:val="000000"/>
                <w:sz w:val="18"/>
                <w:szCs w:val="18"/>
                <w:lang w:val="en-US"/>
                <w:rPrChange w:id="9138" w:author="Hardik Malhotra" w:date="2021-09-30T21:48:00Z">
                  <w:rPr>
                    <w:ins w:id="9139" w:author="Hardik Malhotra" w:date="2021-09-30T19:33:00Z"/>
                    <w:rFonts w:ascii="Calibri" w:eastAsia="Times New Roman" w:hAnsi="Calibri" w:cs="Times New Roman"/>
                    <w:color w:val="000000"/>
                    <w:lang w:val="en-US"/>
                  </w:rPr>
                </w:rPrChange>
              </w:rPr>
              <w:pPrChange w:id="9140" w:author="Hardik Malhotra" w:date="2021-09-30T21:48:00Z">
                <w:pPr>
                  <w:spacing w:after="0" w:line="240" w:lineRule="auto"/>
                  <w:jc w:val="right"/>
                </w:pPr>
              </w:pPrChange>
            </w:pPr>
            <w:ins w:id="9141" w:author="Hardik Malhotra" w:date="2021-09-30T21:48:00Z">
              <w:r w:rsidRPr="005F21EC">
                <w:rPr>
                  <w:rFonts w:ascii="Verdana" w:hAnsi="Verdana"/>
                  <w:color w:val="000000"/>
                  <w:sz w:val="18"/>
                  <w:szCs w:val="18"/>
                  <w:rPrChange w:id="9142" w:author="Hardik Malhotra" w:date="2021-09-30T21:48:00Z">
                    <w:rPr>
                      <w:rFonts w:ascii="Calibri" w:hAnsi="Calibri"/>
                      <w:color w:val="000000"/>
                    </w:rPr>
                  </w:rPrChange>
                </w:rPr>
                <w:t>34</w:t>
              </w:r>
            </w:ins>
          </w:p>
        </w:tc>
        <w:tc>
          <w:tcPr>
            <w:tcW w:w="1039" w:type="dxa"/>
            <w:shd w:val="clear" w:color="000000" w:fill="FFFFFF"/>
            <w:noWrap/>
            <w:vAlign w:val="bottom"/>
            <w:hideMark/>
            <w:tcPrChange w:id="9143" w:author="Hardik Malhotra" w:date="2021-09-30T19:39:00Z">
              <w:tcPr>
                <w:tcW w:w="1014" w:type="dxa"/>
                <w:shd w:val="clear" w:color="000000" w:fill="FFFFFF"/>
                <w:noWrap/>
                <w:vAlign w:val="bottom"/>
                <w:hideMark/>
              </w:tcPr>
            </w:tcPrChange>
          </w:tcPr>
          <w:p w14:paraId="4E792489" w14:textId="1A6517B4" w:rsidR="005F21EC" w:rsidRPr="005F21EC" w:rsidRDefault="005F21EC" w:rsidP="005F21EC">
            <w:pPr>
              <w:spacing w:after="0" w:line="240" w:lineRule="auto"/>
              <w:jc w:val="center"/>
              <w:rPr>
                <w:ins w:id="9144" w:author="Hardik Malhotra" w:date="2021-09-30T19:33:00Z"/>
                <w:rFonts w:ascii="Verdana" w:eastAsia="Times New Roman" w:hAnsi="Verdana" w:cs="Times New Roman"/>
                <w:color w:val="000000"/>
                <w:sz w:val="18"/>
                <w:szCs w:val="18"/>
                <w:lang w:val="en-US"/>
                <w:rPrChange w:id="9145" w:author="Hardik Malhotra" w:date="2021-09-30T21:48:00Z">
                  <w:rPr>
                    <w:ins w:id="9146" w:author="Hardik Malhotra" w:date="2021-09-30T19:33:00Z"/>
                    <w:rFonts w:ascii="Calibri" w:eastAsia="Times New Roman" w:hAnsi="Calibri" w:cs="Times New Roman"/>
                    <w:color w:val="000000"/>
                    <w:lang w:val="en-US"/>
                  </w:rPr>
                </w:rPrChange>
              </w:rPr>
              <w:pPrChange w:id="9147" w:author="Hardik Malhotra" w:date="2021-09-30T21:48:00Z">
                <w:pPr>
                  <w:spacing w:after="0" w:line="240" w:lineRule="auto"/>
                  <w:jc w:val="right"/>
                </w:pPr>
              </w:pPrChange>
            </w:pPr>
            <w:ins w:id="9148" w:author="Hardik Malhotra" w:date="2021-09-30T21:48:00Z">
              <w:r w:rsidRPr="005F21EC">
                <w:rPr>
                  <w:rFonts w:ascii="Verdana" w:hAnsi="Verdana"/>
                  <w:color w:val="000000"/>
                  <w:sz w:val="18"/>
                  <w:szCs w:val="18"/>
                  <w:rPrChange w:id="9149" w:author="Hardik Malhotra" w:date="2021-09-30T21:48:00Z">
                    <w:rPr>
                      <w:rFonts w:ascii="Calibri" w:hAnsi="Calibri"/>
                      <w:color w:val="000000"/>
                    </w:rPr>
                  </w:rPrChange>
                </w:rPr>
                <w:t>35</w:t>
              </w:r>
            </w:ins>
          </w:p>
        </w:tc>
        <w:tc>
          <w:tcPr>
            <w:tcW w:w="1039" w:type="dxa"/>
            <w:shd w:val="clear" w:color="000000" w:fill="FFFFFF"/>
            <w:noWrap/>
            <w:vAlign w:val="bottom"/>
            <w:hideMark/>
            <w:tcPrChange w:id="9150" w:author="Hardik Malhotra" w:date="2021-09-30T19:39:00Z">
              <w:tcPr>
                <w:tcW w:w="1014" w:type="dxa"/>
                <w:shd w:val="clear" w:color="000000" w:fill="FFFFFF"/>
                <w:noWrap/>
                <w:vAlign w:val="bottom"/>
                <w:hideMark/>
              </w:tcPr>
            </w:tcPrChange>
          </w:tcPr>
          <w:p w14:paraId="187B86FF" w14:textId="641CF76B" w:rsidR="005F21EC" w:rsidRPr="005F21EC" w:rsidRDefault="005F21EC" w:rsidP="005F21EC">
            <w:pPr>
              <w:spacing w:after="0" w:line="240" w:lineRule="auto"/>
              <w:jc w:val="center"/>
              <w:rPr>
                <w:ins w:id="9151" w:author="Hardik Malhotra" w:date="2021-09-30T19:33:00Z"/>
                <w:rFonts w:ascii="Verdana" w:eastAsia="Times New Roman" w:hAnsi="Verdana" w:cs="Times New Roman"/>
                <w:color w:val="000000"/>
                <w:sz w:val="18"/>
                <w:szCs w:val="18"/>
                <w:lang w:val="en-US"/>
                <w:rPrChange w:id="9152" w:author="Hardik Malhotra" w:date="2021-09-30T21:48:00Z">
                  <w:rPr>
                    <w:ins w:id="9153" w:author="Hardik Malhotra" w:date="2021-09-30T19:33:00Z"/>
                    <w:rFonts w:ascii="Calibri" w:eastAsia="Times New Roman" w:hAnsi="Calibri" w:cs="Times New Roman"/>
                    <w:color w:val="000000"/>
                    <w:lang w:val="en-US"/>
                  </w:rPr>
                </w:rPrChange>
              </w:rPr>
              <w:pPrChange w:id="9154" w:author="Hardik Malhotra" w:date="2021-09-30T21:48:00Z">
                <w:pPr>
                  <w:spacing w:after="0" w:line="240" w:lineRule="auto"/>
                  <w:jc w:val="right"/>
                </w:pPr>
              </w:pPrChange>
            </w:pPr>
            <w:ins w:id="9155" w:author="Hardik Malhotra" w:date="2021-09-30T21:48:00Z">
              <w:r w:rsidRPr="005F21EC">
                <w:rPr>
                  <w:rFonts w:ascii="Verdana" w:hAnsi="Verdana"/>
                  <w:color w:val="000000"/>
                  <w:sz w:val="18"/>
                  <w:szCs w:val="18"/>
                  <w:rPrChange w:id="9156" w:author="Hardik Malhotra" w:date="2021-09-30T21:48:00Z">
                    <w:rPr>
                      <w:rFonts w:ascii="Calibri" w:hAnsi="Calibri"/>
                      <w:color w:val="000000"/>
                    </w:rPr>
                  </w:rPrChange>
                </w:rPr>
                <w:t>36</w:t>
              </w:r>
            </w:ins>
          </w:p>
        </w:tc>
        <w:tc>
          <w:tcPr>
            <w:tcW w:w="1039" w:type="dxa"/>
            <w:shd w:val="clear" w:color="000000" w:fill="FFFFFF"/>
            <w:noWrap/>
            <w:vAlign w:val="bottom"/>
            <w:hideMark/>
            <w:tcPrChange w:id="9157" w:author="Hardik Malhotra" w:date="2021-09-30T19:39:00Z">
              <w:tcPr>
                <w:tcW w:w="1014" w:type="dxa"/>
                <w:shd w:val="clear" w:color="000000" w:fill="FFFFFF"/>
                <w:noWrap/>
                <w:vAlign w:val="bottom"/>
                <w:hideMark/>
              </w:tcPr>
            </w:tcPrChange>
          </w:tcPr>
          <w:p w14:paraId="55F69557" w14:textId="055954A3" w:rsidR="005F21EC" w:rsidRPr="005F21EC" w:rsidRDefault="005F21EC" w:rsidP="005F21EC">
            <w:pPr>
              <w:spacing w:after="0" w:line="240" w:lineRule="auto"/>
              <w:jc w:val="center"/>
              <w:rPr>
                <w:ins w:id="9158" w:author="Hardik Malhotra" w:date="2021-09-30T19:33:00Z"/>
                <w:rFonts w:ascii="Verdana" w:eastAsia="Times New Roman" w:hAnsi="Verdana" w:cs="Times New Roman"/>
                <w:color w:val="000000"/>
                <w:sz w:val="18"/>
                <w:szCs w:val="18"/>
                <w:lang w:val="en-US"/>
                <w:rPrChange w:id="9159" w:author="Hardik Malhotra" w:date="2021-09-30T21:48:00Z">
                  <w:rPr>
                    <w:ins w:id="9160" w:author="Hardik Malhotra" w:date="2021-09-30T19:33:00Z"/>
                    <w:rFonts w:ascii="Calibri" w:eastAsia="Times New Roman" w:hAnsi="Calibri" w:cs="Times New Roman"/>
                    <w:color w:val="000000"/>
                    <w:lang w:val="en-US"/>
                  </w:rPr>
                </w:rPrChange>
              </w:rPr>
              <w:pPrChange w:id="9161" w:author="Hardik Malhotra" w:date="2021-09-30T21:48:00Z">
                <w:pPr>
                  <w:spacing w:after="0" w:line="240" w:lineRule="auto"/>
                  <w:jc w:val="right"/>
                </w:pPr>
              </w:pPrChange>
            </w:pPr>
            <w:ins w:id="9162" w:author="Hardik Malhotra" w:date="2021-09-30T21:48:00Z">
              <w:r w:rsidRPr="005F21EC">
                <w:rPr>
                  <w:rFonts w:ascii="Verdana" w:hAnsi="Verdana"/>
                  <w:color w:val="000000"/>
                  <w:sz w:val="18"/>
                  <w:szCs w:val="18"/>
                  <w:rPrChange w:id="9163" w:author="Hardik Malhotra" w:date="2021-09-30T21:48:00Z">
                    <w:rPr>
                      <w:rFonts w:ascii="Calibri" w:hAnsi="Calibri"/>
                      <w:color w:val="000000"/>
                    </w:rPr>
                  </w:rPrChange>
                </w:rPr>
                <w:t>38</w:t>
              </w:r>
            </w:ins>
          </w:p>
        </w:tc>
      </w:tr>
      <w:tr w:rsidR="005F21EC" w:rsidRPr="001848B0" w14:paraId="6A08EF5E" w14:textId="77777777" w:rsidTr="001848B0">
        <w:trPr>
          <w:trHeight w:val="304"/>
          <w:ins w:id="9164" w:author="Hardik Malhotra" w:date="2021-09-30T19:33:00Z"/>
          <w:trPrChange w:id="9165" w:author="Hardik Malhotra" w:date="2021-09-30T19:39:00Z">
            <w:trPr>
              <w:trHeight w:val="304"/>
            </w:trPr>
          </w:trPrChange>
        </w:trPr>
        <w:tc>
          <w:tcPr>
            <w:tcW w:w="5068" w:type="dxa"/>
            <w:shd w:val="clear" w:color="000000" w:fill="FFFFFF"/>
            <w:noWrap/>
            <w:vAlign w:val="bottom"/>
            <w:hideMark/>
            <w:tcPrChange w:id="9166" w:author="Hardik Malhotra" w:date="2021-09-30T19:39:00Z">
              <w:tcPr>
                <w:tcW w:w="4944" w:type="dxa"/>
                <w:shd w:val="clear" w:color="000000" w:fill="FFFFFF"/>
                <w:noWrap/>
                <w:vAlign w:val="bottom"/>
                <w:hideMark/>
              </w:tcPr>
            </w:tcPrChange>
          </w:tcPr>
          <w:p w14:paraId="013516B1" w14:textId="77777777" w:rsidR="005F21EC" w:rsidRPr="001848B0" w:rsidRDefault="005F21EC" w:rsidP="005F21EC">
            <w:pPr>
              <w:spacing w:after="0" w:line="240" w:lineRule="auto"/>
              <w:rPr>
                <w:ins w:id="9167" w:author="Hardik Malhotra" w:date="2021-09-30T19:33:00Z"/>
                <w:rFonts w:ascii="Verdana" w:eastAsia="Times New Roman" w:hAnsi="Verdana" w:cs="Times New Roman"/>
                <w:color w:val="000000"/>
                <w:sz w:val="18"/>
                <w:szCs w:val="18"/>
                <w:lang w:val="en-US"/>
                <w:rPrChange w:id="9168" w:author="Hardik Malhotra" w:date="2021-09-30T19:36:00Z">
                  <w:rPr>
                    <w:ins w:id="9169" w:author="Hardik Malhotra" w:date="2021-09-30T19:33:00Z"/>
                    <w:rFonts w:ascii="Calibri" w:eastAsia="Times New Roman" w:hAnsi="Calibri" w:cs="Times New Roman"/>
                    <w:color w:val="000000"/>
                    <w:lang w:val="en-US"/>
                  </w:rPr>
                </w:rPrChange>
              </w:rPr>
            </w:pPr>
            <w:ins w:id="9170" w:author="Hardik Malhotra" w:date="2021-09-30T19:33:00Z">
              <w:r w:rsidRPr="001848B0">
                <w:rPr>
                  <w:rFonts w:ascii="Verdana" w:eastAsia="Times New Roman" w:hAnsi="Verdana" w:cs="Times New Roman"/>
                  <w:color w:val="000000"/>
                  <w:sz w:val="18"/>
                  <w:szCs w:val="18"/>
                  <w:lang w:val="en-US"/>
                  <w:rPrChange w:id="9171" w:author="Hardik Malhotra" w:date="2021-09-30T19:36:00Z">
                    <w:rPr>
                      <w:rFonts w:ascii="Calibri" w:eastAsia="Times New Roman" w:hAnsi="Calibri" w:cs="Times New Roman"/>
                      <w:color w:val="000000"/>
                      <w:lang w:val="en-US"/>
                    </w:rPr>
                  </w:rPrChange>
                </w:rPr>
                <w:t>Atul Ltd.</w:t>
              </w:r>
            </w:ins>
          </w:p>
        </w:tc>
        <w:tc>
          <w:tcPr>
            <w:tcW w:w="1039" w:type="dxa"/>
            <w:shd w:val="clear" w:color="000000" w:fill="FFFFFF"/>
            <w:noWrap/>
            <w:vAlign w:val="bottom"/>
            <w:hideMark/>
            <w:tcPrChange w:id="9172" w:author="Hardik Malhotra" w:date="2021-09-30T19:39:00Z">
              <w:tcPr>
                <w:tcW w:w="1014" w:type="dxa"/>
                <w:shd w:val="clear" w:color="000000" w:fill="FFFFFF"/>
                <w:noWrap/>
                <w:vAlign w:val="bottom"/>
                <w:hideMark/>
              </w:tcPr>
            </w:tcPrChange>
          </w:tcPr>
          <w:p w14:paraId="6CB444A9" w14:textId="4BE9F337" w:rsidR="005F21EC" w:rsidRPr="005F21EC" w:rsidRDefault="005F21EC" w:rsidP="005F21EC">
            <w:pPr>
              <w:spacing w:after="0" w:line="240" w:lineRule="auto"/>
              <w:jc w:val="center"/>
              <w:rPr>
                <w:ins w:id="9173" w:author="Hardik Malhotra" w:date="2021-09-30T19:33:00Z"/>
                <w:rFonts w:ascii="Verdana" w:eastAsia="Times New Roman" w:hAnsi="Verdana" w:cs="Times New Roman"/>
                <w:color w:val="000000"/>
                <w:sz w:val="18"/>
                <w:szCs w:val="18"/>
                <w:lang w:val="en-US"/>
                <w:rPrChange w:id="9174" w:author="Hardik Malhotra" w:date="2021-09-30T21:48:00Z">
                  <w:rPr>
                    <w:ins w:id="9175" w:author="Hardik Malhotra" w:date="2021-09-30T19:33:00Z"/>
                    <w:rFonts w:ascii="Calibri" w:eastAsia="Times New Roman" w:hAnsi="Calibri" w:cs="Times New Roman"/>
                    <w:color w:val="000000"/>
                    <w:lang w:val="en-US"/>
                  </w:rPr>
                </w:rPrChange>
              </w:rPr>
              <w:pPrChange w:id="9176" w:author="Hardik Malhotra" w:date="2021-09-30T21:48:00Z">
                <w:pPr>
                  <w:spacing w:after="0" w:line="240" w:lineRule="auto"/>
                  <w:jc w:val="right"/>
                </w:pPr>
              </w:pPrChange>
            </w:pPr>
            <w:ins w:id="9177" w:author="Hardik Malhotra" w:date="2021-09-30T21:48:00Z">
              <w:r w:rsidRPr="005F21EC">
                <w:rPr>
                  <w:rFonts w:ascii="Verdana" w:hAnsi="Verdana"/>
                  <w:color w:val="000000"/>
                  <w:sz w:val="18"/>
                  <w:szCs w:val="18"/>
                  <w:rPrChange w:id="9178" w:author="Hardik Malhotra" w:date="2021-09-30T21:48:00Z">
                    <w:rPr>
                      <w:rFonts w:ascii="Calibri" w:hAnsi="Calibri"/>
                      <w:color w:val="000000"/>
                    </w:rPr>
                  </w:rPrChange>
                </w:rPr>
                <w:t>19</w:t>
              </w:r>
            </w:ins>
          </w:p>
        </w:tc>
        <w:tc>
          <w:tcPr>
            <w:tcW w:w="1039" w:type="dxa"/>
            <w:shd w:val="clear" w:color="000000" w:fill="FFFFFF"/>
            <w:noWrap/>
            <w:vAlign w:val="bottom"/>
            <w:hideMark/>
            <w:tcPrChange w:id="9179" w:author="Hardik Malhotra" w:date="2021-09-30T19:39:00Z">
              <w:tcPr>
                <w:tcW w:w="1014" w:type="dxa"/>
                <w:shd w:val="clear" w:color="000000" w:fill="FFFFFF"/>
                <w:noWrap/>
                <w:vAlign w:val="bottom"/>
                <w:hideMark/>
              </w:tcPr>
            </w:tcPrChange>
          </w:tcPr>
          <w:p w14:paraId="5ABB08B8" w14:textId="335C2FB4" w:rsidR="005F21EC" w:rsidRPr="005F21EC" w:rsidRDefault="005F21EC" w:rsidP="005F21EC">
            <w:pPr>
              <w:spacing w:after="0" w:line="240" w:lineRule="auto"/>
              <w:jc w:val="center"/>
              <w:rPr>
                <w:ins w:id="9180" w:author="Hardik Malhotra" w:date="2021-09-30T19:33:00Z"/>
                <w:rFonts w:ascii="Verdana" w:eastAsia="Times New Roman" w:hAnsi="Verdana" w:cs="Times New Roman"/>
                <w:color w:val="000000"/>
                <w:sz w:val="18"/>
                <w:szCs w:val="18"/>
                <w:lang w:val="en-US"/>
                <w:rPrChange w:id="9181" w:author="Hardik Malhotra" w:date="2021-09-30T21:48:00Z">
                  <w:rPr>
                    <w:ins w:id="9182" w:author="Hardik Malhotra" w:date="2021-09-30T19:33:00Z"/>
                    <w:rFonts w:ascii="Calibri" w:eastAsia="Times New Roman" w:hAnsi="Calibri" w:cs="Times New Roman"/>
                    <w:color w:val="000000"/>
                    <w:lang w:val="en-US"/>
                  </w:rPr>
                </w:rPrChange>
              </w:rPr>
              <w:pPrChange w:id="9183" w:author="Hardik Malhotra" w:date="2021-09-30T21:48:00Z">
                <w:pPr>
                  <w:spacing w:after="0" w:line="240" w:lineRule="auto"/>
                  <w:jc w:val="right"/>
                </w:pPr>
              </w:pPrChange>
            </w:pPr>
            <w:ins w:id="9184" w:author="Hardik Malhotra" w:date="2021-09-30T21:48:00Z">
              <w:r w:rsidRPr="005F21EC">
                <w:rPr>
                  <w:rFonts w:ascii="Verdana" w:hAnsi="Verdana"/>
                  <w:color w:val="000000"/>
                  <w:sz w:val="18"/>
                  <w:szCs w:val="18"/>
                  <w:rPrChange w:id="9185" w:author="Hardik Malhotra" w:date="2021-09-30T21:48:00Z">
                    <w:rPr>
                      <w:rFonts w:ascii="Calibri" w:hAnsi="Calibri"/>
                      <w:color w:val="000000"/>
                    </w:rPr>
                  </w:rPrChange>
                </w:rPr>
                <w:t>29</w:t>
              </w:r>
            </w:ins>
          </w:p>
        </w:tc>
        <w:tc>
          <w:tcPr>
            <w:tcW w:w="1039" w:type="dxa"/>
            <w:shd w:val="clear" w:color="000000" w:fill="FFFFFF"/>
            <w:noWrap/>
            <w:vAlign w:val="bottom"/>
            <w:hideMark/>
            <w:tcPrChange w:id="9186" w:author="Hardik Malhotra" w:date="2021-09-30T19:39:00Z">
              <w:tcPr>
                <w:tcW w:w="1014" w:type="dxa"/>
                <w:shd w:val="clear" w:color="000000" w:fill="FFFFFF"/>
                <w:noWrap/>
                <w:vAlign w:val="bottom"/>
                <w:hideMark/>
              </w:tcPr>
            </w:tcPrChange>
          </w:tcPr>
          <w:p w14:paraId="544A73DA" w14:textId="53A5C61B" w:rsidR="005F21EC" w:rsidRPr="005F21EC" w:rsidRDefault="005F21EC" w:rsidP="005F21EC">
            <w:pPr>
              <w:spacing w:after="0" w:line="240" w:lineRule="auto"/>
              <w:jc w:val="center"/>
              <w:rPr>
                <w:ins w:id="9187" w:author="Hardik Malhotra" w:date="2021-09-30T19:33:00Z"/>
                <w:rFonts w:ascii="Verdana" w:eastAsia="Times New Roman" w:hAnsi="Verdana" w:cs="Times New Roman"/>
                <w:color w:val="000000"/>
                <w:sz w:val="18"/>
                <w:szCs w:val="18"/>
                <w:lang w:val="en-US"/>
                <w:rPrChange w:id="9188" w:author="Hardik Malhotra" w:date="2021-09-30T21:48:00Z">
                  <w:rPr>
                    <w:ins w:id="9189" w:author="Hardik Malhotra" w:date="2021-09-30T19:33:00Z"/>
                    <w:rFonts w:ascii="Calibri" w:eastAsia="Times New Roman" w:hAnsi="Calibri" w:cs="Times New Roman"/>
                    <w:color w:val="000000"/>
                    <w:lang w:val="en-US"/>
                  </w:rPr>
                </w:rPrChange>
              </w:rPr>
              <w:pPrChange w:id="9190" w:author="Hardik Malhotra" w:date="2021-09-30T21:48:00Z">
                <w:pPr>
                  <w:spacing w:after="0" w:line="240" w:lineRule="auto"/>
                  <w:jc w:val="right"/>
                </w:pPr>
              </w:pPrChange>
            </w:pPr>
            <w:ins w:id="9191" w:author="Hardik Malhotra" w:date="2021-09-30T21:48:00Z">
              <w:r w:rsidRPr="005F21EC">
                <w:rPr>
                  <w:rFonts w:ascii="Verdana" w:hAnsi="Verdana"/>
                  <w:color w:val="000000"/>
                  <w:sz w:val="18"/>
                  <w:szCs w:val="18"/>
                  <w:rPrChange w:id="9192" w:author="Hardik Malhotra" w:date="2021-09-30T21:48:00Z">
                    <w:rPr>
                      <w:rFonts w:ascii="Calibri" w:hAnsi="Calibri"/>
                      <w:color w:val="000000"/>
                    </w:rPr>
                  </w:rPrChange>
                </w:rPr>
                <w:t>32</w:t>
              </w:r>
            </w:ins>
          </w:p>
        </w:tc>
        <w:tc>
          <w:tcPr>
            <w:tcW w:w="1039" w:type="dxa"/>
            <w:shd w:val="clear" w:color="000000" w:fill="FFFFFF"/>
            <w:noWrap/>
            <w:vAlign w:val="bottom"/>
            <w:hideMark/>
            <w:tcPrChange w:id="9193" w:author="Hardik Malhotra" w:date="2021-09-30T19:39:00Z">
              <w:tcPr>
                <w:tcW w:w="1014" w:type="dxa"/>
                <w:shd w:val="clear" w:color="000000" w:fill="FFFFFF"/>
                <w:noWrap/>
                <w:vAlign w:val="bottom"/>
                <w:hideMark/>
              </w:tcPr>
            </w:tcPrChange>
          </w:tcPr>
          <w:p w14:paraId="474B5972" w14:textId="3F383AF9" w:rsidR="005F21EC" w:rsidRPr="005F21EC" w:rsidRDefault="005F21EC" w:rsidP="005F21EC">
            <w:pPr>
              <w:spacing w:after="0" w:line="240" w:lineRule="auto"/>
              <w:jc w:val="center"/>
              <w:rPr>
                <w:ins w:id="9194" w:author="Hardik Malhotra" w:date="2021-09-30T19:33:00Z"/>
                <w:rFonts w:ascii="Verdana" w:eastAsia="Times New Roman" w:hAnsi="Verdana" w:cs="Times New Roman"/>
                <w:color w:val="000000"/>
                <w:sz w:val="18"/>
                <w:szCs w:val="18"/>
                <w:lang w:val="en-US"/>
                <w:rPrChange w:id="9195" w:author="Hardik Malhotra" w:date="2021-09-30T21:48:00Z">
                  <w:rPr>
                    <w:ins w:id="9196" w:author="Hardik Malhotra" w:date="2021-09-30T19:33:00Z"/>
                    <w:rFonts w:ascii="Calibri" w:eastAsia="Times New Roman" w:hAnsi="Calibri" w:cs="Times New Roman"/>
                    <w:color w:val="000000"/>
                    <w:lang w:val="en-US"/>
                  </w:rPr>
                </w:rPrChange>
              </w:rPr>
              <w:pPrChange w:id="9197" w:author="Hardik Malhotra" w:date="2021-09-30T21:48:00Z">
                <w:pPr>
                  <w:spacing w:after="0" w:line="240" w:lineRule="auto"/>
                  <w:jc w:val="right"/>
                </w:pPr>
              </w:pPrChange>
            </w:pPr>
            <w:ins w:id="9198" w:author="Hardik Malhotra" w:date="2021-09-30T21:48:00Z">
              <w:r w:rsidRPr="005F21EC">
                <w:rPr>
                  <w:rFonts w:ascii="Verdana" w:hAnsi="Verdana"/>
                  <w:color w:val="000000"/>
                  <w:sz w:val="18"/>
                  <w:szCs w:val="18"/>
                  <w:rPrChange w:id="9199" w:author="Hardik Malhotra" w:date="2021-09-30T21:48:00Z">
                    <w:rPr>
                      <w:rFonts w:ascii="Calibri" w:hAnsi="Calibri"/>
                      <w:color w:val="000000"/>
                    </w:rPr>
                  </w:rPrChange>
                </w:rPr>
                <w:t>44</w:t>
              </w:r>
            </w:ins>
          </w:p>
        </w:tc>
        <w:tc>
          <w:tcPr>
            <w:tcW w:w="1039" w:type="dxa"/>
            <w:shd w:val="clear" w:color="000000" w:fill="FFFFFF"/>
            <w:noWrap/>
            <w:vAlign w:val="bottom"/>
            <w:hideMark/>
            <w:tcPrChange w:id="9200" w:author="Hardik Malhotra" w:date="2021-09-30T19:39:00Z">
              <w:tcPr>
                <w:tcW w:w="1014" w:type="dxa"/>
                <w:shd w:val="clear" w:color="000000" w:fill="FFFFFF"/>
                <w:noWrap/>
                <w:vAlign w:val="bottom"/>
                <w:hideMark/>
              </w:tcPr>
            </w:tcPrChange>
          </w:tcPr>
          <w:p w14:paraId="30B34FCB" w14:textId="5AE6BCE2" w:rsidR="005F21EC" w:rsidRPr="005F21EC" w:rsidRDefault="005F21EC" w:rsidP="005F21EC">
            <w:pPr>
              <w:spacing w:after="0" w:line="240" w:lineRule="auto"/>
              <w:jc w:val="center"/>
              <w:rPr>
                <w:ins w:id="9201" w:author="Hardik Malhotra" w:date="2021-09-30T19:33:00Z"/>
                <w:rFonts w:ascii="Verdana" w:eastAsia="Times New Roman" w:hAnsi="Verdana" w:cs="Times New Roman"/>
                <w:color w:val="000000"/>
                <w:sz w:val="18"/>
                <w:szCs w:val="18"/>
                <w:lang w:val="en-US"/>
                <w:rPrChange w:id="9202" w:author="Hardik Malhotra" w:date="2021-09-30T21:48:00Z">
                  <w:rPr>
                    <w:ins w:id="9203" w:author="Hardik Malhotra" w:date="2021-09-30T19:33:00Z"/>
                    <w:rFonts w:ascii="Calibri" w:eastAsia="Times New Roman" w:hAnsi="Calibri" w:cs="Times New Roman"/>
                    <w:color w:val="000000"/>
                    <w:lang w:val="en-US"/>
                  </w:rPr>
                </w:rPrChange>
              </w:rPr>
              <w:pPrChange w:id="9204" w:author="Hardik Malhotra" w:date="2021-09-30T21:48:00Z">
                <w:pPr>
                  <w:spacing w:after="0" w:line="240" w:lineRule="auto"/>
                  <w:jc w:val="right"/>
                </w:pPr>
              </w:pPrChange>
            </w:pPr>
            <w:ins w:id="9205" w:author="Hardik Malhotra" w:date="2021-09-30T21:48:00Z">
              <w:r w:rsidRPr="005F21EC">
                <w:rPr>
                  <w:rFonts w:ascii="Verdana" w:hAnsi="Verdana"/>
                  <w:color w:val="000000"/>
                  <w:sz w:val="18"/>
                  <w:szCs w:val="18"/>
                  <w:rPrChange w:id="9206" w:author="Hardik Malhotra" w:date="2021-09-30T21:48:00Z">
                    <w:rPr>
                      <w:rFonts w:ascii="Calibri" w:hAnsi="Calibri"/>
                      <w:color w:val="000000"/>
                    </w:rPr>
                  </w:rPrChange>
                </w:rPr>
                <w:t>45</w:t>
              </w:r>
            </w:ins>
          </w:p>
        </w:tc>
      </w:tr>
      <w:tr w:rsidR="005F21EC" w:rsidRPr="001848B0" w14:paraId="1F1C74E9" w14:textId="77777777" w:rsidTr="001848B0">
        <w:trPr>
          <w:trHeight w:val="304"/>
          <w:ins w:id="9207" w:author="Hardik Malhotra" w:date="2021-09-30T19:33:00Z"/>
          <w:trPrChange w:id="9208" w:author="Hardik Malhotra" w:date="2021-09-30T19:39:00Z">
            <w:trPr>
              <w:trHeight w:val="304"/>
            </w:trPr>
          </w:trPrChange>
        </w:trPr>
        <w:tc>
          <w:tcPr>
            <w:tcW w:w="5068" w:type="dxa"/>
            <w:shd w:val="clear" w:color="000000" w:fill="FFFFFF"/>
            <w:noWrap/>
            <w:vAlign w:val="bottom"/>
            <w:hideMark/>
            <w:tcPrChange w:id="9209" w:author="Hardik Malhotra" w:date="2021-09-30T19:39:00Z">
              <w:tcPr>
                <w:tcW w:w="4944" w:type="dxa"/>
                <w:shd w:val="clear" w:color="000000" w:fill="FFFFFF"/>
                <w:noWrap/>
                <w:vAlign w:val="bottom"/>
                <w:hideMark/>
              </w:tcPr>
            </w:tcPrChange>
          </w:tcPr>
          <w:p w14:paraId="73D3D411" w14:textId="77777777" w:rsidR="005F21EC" w:rsidRPr="001848B0" w:rsidRDefault="005F21EC" w:rsidP="005F21EC">
            <w:pPr>
              <w:spacing w:after="0" w:line="240" w:lineRule="auto"/>
              <w:rPr>
                <w:ins w:id="9210" w:author="Hardik Malhotra" w:date="2021-09-30T19:33:00Z"/>
                <w:rFonts w:ascii="Verdana" w:eastAsia="Times New Roman" w:hAnsi="Verdana" w:cs="Times New Roman"/>
                <w:color w:val="000000"/>
                <w:sz w:val="18"/>
                <w:szCs w:val="18"/>
                <w:lang w:val="en-US"/>
                <w:rPrChange w:id="9211" w:author="Hardik Malhotra" w:date="2021-09-30T19:36:00Z">
                  <w:rPr>
                    <w:ins w:id="9212" w:author="Hardik Malhotra" w:date="2021-09-30T19:33:00Z"/>
                    <w:rFonts w:ascii="Calibri" w:eastAsia="Times New Roman" w:hAnsi="Calibri" w:cs="Times New Roman"/>
                    <w:color w:val="000000"/>
                    <w:lang w:val="en-US"/>
                  </w:rPr>
                </w:rPrChange>
              </w:rPr>
            </w:pPr>
            <w:ins w:id="9213" w:author="Hardik Malhotra" w:date="2021-09-30T19:33:00Z">
              <w:r w:rsidRPr="001848B0">
                <w:rPr>
                  <w:rFonts w:ascii="Verdana" w:eastAsia="Times New Roman" w:hAnsi="Verdana" w:cs="Times New Roman"/>
                  <w:color w:val="000000"/>
                  <w:sz w:val="18"/>
                  <w:szCs w:val="18"/>
                  <w:lang w:val="en-US"/>
                  <w:rPrChange w:id="9214" w:author="Hardik Malhotra" w:date="2021-09-30T19:36:00Z">
                    <w:rPr>
                      <w:rFonts w:ascii="Calibri" w:eastAsia="Times New Roman" w:hAnsi="Calibri" w:cs="Times New Roman"/>
                      <w:color w:val="000000"/>
                      <w:lang w:val="en-US"/>
                    </w:rPr>
                  </w:rPrChange>
                </w:rPr>
                <w:t>Japan Epoxy Resins</w:t>
              </w:r>
            </w:ins>
          </w:p>
        </w:tc>
        <w:tc>
          <w:tcPr>
            <w:tcW w:w="1039" w:type="dxa"/>
            <w:shd w:val="clear" w:color="000000" w:fill="FFFFFF"/>
            <w:noWrap/>
            <w:vAlign w:val="bottom"/>
            <w:hideMark/>
            <w:tcPrChange w:id="9215" w:author="Hardik Malhotra" w:date="2021-09-30T19:39:00Z">
              <w:tcPr>
                <w:tcW w:w="1014" w:type="dxa"/>
                <w:shd w:val="clear" w:color="000000" w:fill="FFFFFF"/>
                <w:noWrap/>
                <w:vAlign w:val="bottom"/>
                <w:hideMark/>
              </w:tcPr>
            </w:tcPrChange>
          </w:tcPr>
          <w:p w14:paraId="207B9819" w14:textId="68376FFA" w:rsidR="005F21EC" w:rsidRPr="005F21EC" w:rsidRDefault="005F21EC" w:rsidP="005F21EC">
            <w:pPr>
              <w:spacing w:after="0" w:line="240" w:lineRule="auto"/>
              <w:jc w:val="center"/>
              <w:rPr>
                <w:ins w:id="9216" w:author="Hardik Malhotra" w:date="2021-09-30T19:33:00Z"/>
                <w:rFonts w:ascii="Verdana" w:eastAsia="Times New Roman" w:hAnsi="Verdana" w:cs="Times New Roman"/>
                <w:color w:val="000000"/>
                <w:sz w:val="18"/>
                <w:szCs w:val="18"/>
                <w:lang w:val="en-US"/>
                <w:rPrChange w:id="9217" w:author="Hardik Malhotra" w:date="2021-09-30T21:48:00Z">
                  <w:rPr>
                    <w:ins w:id="9218" w:author="Hardik Malhotra" w:date="2021-09-30T19:33:00Z"/>
                    <w:rFonts w:ascii="Calibri" w:eastAsia="Times New Roman" w:hAnsi="Calibri" w:cs="Times New Roman"/>
                    <w:color w:val="000000"/>
                    <w:lang w:val="en-US"/>
                  </w:rPr>
                </w:rPrChange>
              </w:rPr>
              <w:pPrChange w:id="9219" w:author="Hardik Malhotra" w:date="2021-09-30T21:48:00Z">
                <w:pPr>
                  <w:spacing w:after="0" w:line="240" w:lineRule="auto"/>
                  <w:jc w:val="right"/>
                </w:pPr>
              </w:pPrChange>
            </w:pPr>
            <w:ins w:id="9220" w:author="Hardik Malhotra" w:date="2021-09-30T21:48:00Z">
              <w:r w:rsidRPr="005F21EC">
                <w:rPr>
                  <w:rFonts w:ascii="Verdana" w:hAnsi="Verdana"/>
                  <w:color w:val="000000"/>
                  <w:sz w:val="18"/>
                  <w:szCs w:val="18"/>
                  <w:rPrChange w:id="9221" w:author="Hardik Malhotra" w:date="2021-09-30T21:48:00Z">
                    <w:rPr>
                      <w:rFonts w:ascii="Calibri" w:hAnsi="Calibri"/>
                      <w:color w:val="000000"/>
                    </w:rPr>
                  </w:rPrChange>
                </w:rPr>
                <w:t>30</w:t>
              </w:r>
            </w:ins>
          </w:p>
        </w:tc>
        <w:tc>
          <w:tcPr>
            <w:tcW w:w="1039" w:type="dxa"/>
            <w:shd w:val="clear" w:color="000000" w:fill="FFFFFF"/>
            <w:noWrap/>
            <w:vAlign w:val="bottom"/>
            <w:hideMark/>
            <w:tcPrChange w:id="9222" w:author="Hardik Malhotra" w:date="2021-09-30T19:39:00Z">
              <w:tcPr>
                <w:tcW w:w="1014" w:type="dxa"/>
                <w:shd w:val="clear" w:color="000000" w:fill="FFFFFF"/>
                <w:noWrap/>
                <w:vAlign w:val="bottom"/>
                <w:hideMark/>
              </w:tcPr>
            </w:tcPrChange>
          </w:tcPr>
          <w:p w14:paraId="4086BDBD" w14:textId="08B77A30" w:rsidR="005F21EC" w:rsidRPr="005F21EC" w:rsidRDefault="005F21EC" w:rsidP="005F21EC">
            <w:pPr>
              <w:spacing w:after="0" w:line="240" w:lineRule="auto"/>
              <w:jc w:val="center"/>
              <w:rPr>
                <w:ins w:id="9223" w:author="Hardik Malhotra" w:date="2021-09-30T19:33:00Z"/>
                <w:rFonts w:ascii="Verdana" w:eastAsia="Times New Roman" w:hAnsi="Verdana" w:cs="Times New Roman"/>
                <w:color w:val="000000"/>
                <w:sz w:val="18"/>
                <w:szCs w:val="18"/>
                <w:lang w:val="en-US"/>
                <w:rPrChange w:id="9224" w:author="Hardik Malhotra" w:date="2021-09-30T21:48:00Z">
                  <w:rPr>
                    <w:ins w:id="9225" w:author="Hardik Malhotra" w:date="2021-09-30T19:33:00Z"/>
                    <w:rFonts w:ascii="Calibri" w:eastAsia="Times New Roman" w:hAnsi="Calibri" w:cs="Times New Roman"/>
                    <w:color w:val="000000"/>
                    <w:lang w:val="en-US"/>
                  </w:rPr>
                </w:rPrChange>
              </w:rPr>
              <w:pPrChange w:id="9226" w:author="Hardik Malhotra" w:date="2021-09-30T21:48:00Z">
                <w:pPr>
                  <w:spacing w:after="0" w:line="240" w:lineRule="auto"/>
                  <w:jc w:val="right"/>
                </w:pPr>
              </w:pPrChange>
            </w:pPr>
            <w:ins w:id="9227" w:author="Hardik Malhotra" w:date="2021-09-30T21:48:00Z">
              <w:r w:rsidRPr="005F21EC">
                <w:rPr>
                  <w:rFonts w:ascii="Verdana" w:hAnsi="Verdana"/>
                  <w:color w:val="000000"/>
                  <w:sz w:val="18"/>
                  <w:szCs w:val="18"/>
                  <w:rPrChange w:id="9228" w:author="Hardik Malhotra" w:date="2021-09-30T21:48:00Z">
                    <w:rPr>
                      <w:rFonts w:ascii="Calibri" w:hAnsi="Calibri"/>
                      <w:color w:val="000000"/>
                    </w:rPr>
                  </w:rPrChange>
                </w:rPr>
                <w:t>28</w:t>
              </w:r>
            </w:ins>
          </w:p>
        </w:tc>
        <w:tc>
          <w:tcPr>
            <w:tcW w:w="1039" w:type="dxa"/>
            <w:shd w:val="clear" w:color="000000" w:fill="FFFFFF"/>
            <w:noWrap/>
            <w:vAlign w:val="bottom"/>
            <w:hideMark/>
            <w:tcPrChange w:id="9229" w:author="Hardik Malhotra" w:date="2021-09-30T19:39:00Z">
              <w:tcPr>
                <w:tcW w:w="1014" w:type="dxa"/>
                <w:shd w:val="clear" w:color="000000" w:fill="FFFFFF"/>
                <w:noWrap/>
                <w:vAlign w:val="bottom"/>
                <w:hideMark/>
              </w:tcPr>
            </w:tcPrChange>
          </w:tcPr>
          <w:p w14:paraId="0C29E084" w14:textId="377C8B07" w:rsidR="005F21EC" w:rsidRPr="005F21EC" w:rsidRDefault="005F21EC" w:rsidP="005F21EC">
            <w:pPr>
              <w:spacing w:after="0" w:line="240" w:lineRule="auto"/>
              <w:jc w:val="center"/>
              <w:rPr>
                <w:ins w:id="9230" w:author="Hardik Malhotra" w:date="2021-09-30T19:33:00Z"/>
                <w:rFonts w:ascii="Verdana" w:eastAsia="Times New Roman" w:hAnsi="Verdana" w:cs="Times New Roman"/>
                <w:color w:val="000000"/>
                <w:sz w:val="18"/>
                <w:szCs w:val="18"/>
                <w:lang w:val="en-US"/>
                <w:rPrChange w:id="9231" w:author="Hardik Malhotra" w:date="2021-09-30T21:48:00Z">
                  <w:rPr>
                    <w:ins w:id="9232" w:author="Hardik Malhotra" w:date="2021-09-30T19:33:00Z"/>
                    <w:rFonts w:ascii="Calibri" w:eastAsia="Times New Roman" w:hAnsi="Calibri" w:cs="Times New Roman"/>
                    <w:color w:val="000000"/>
                    <w:lang w:val="en-US"/>
                  </w:rPr>
                </w:rPrChange>
              </w:rPr>
              <w:pPrChange w:id="9233" w:author="Hardik Malhotra" w:date="2021-09-30T21:48:00Z">
                <w:pPr>
                  <w:spacing w:after="0" w:line="240" w:lineRule="auto"/>
                  <w:jc w:val="right"/>
                </w:pPr>
              </w:pPrChange>
            </w:pPr>
            <w:ins w:id="9234" w:author="Hardik Malhotra" w:date="2021-09-30T21:48:00Z">
              <w:r w:rsidRPr="005F21EC">
                <w:rPr>
                  <w:rFonts w:ascii="Verdana" w:hAnsi="Verdana"/>
                  <w:color w:val="000000"/>
                  <w:sz w:val="18"/>
                  <w:szCs w:val="18"/>
                  <w:rPrChange w:id="9235" w:author="Hardik Malhotra" w:date="2021-09-30T21:48:00Z">
                    <w:rPr>
                      <w:rFonts w:ascii="Calibri" w:hAnsi="Calibri"/>
                      <w:color w:val="000000"/>
                    </w:rPr>
                  </w:rPrChange>
                </w:rPr>
                <w:t>29</w:t>
              </w:r>
            </w:ins>
          </w:p>
        </w:tc>
        <w:tc>
          <w:tcPr>
            <w:tcW w:w="1039" w:type="dxa"/>
            <w:shd w:val="clear" w:color="000000" w:fill="FFFFFF"/>
            <w:noWrap/>
            <w:vAlign w:val="bottom"/>
            <w:hideMark/>
            <w:tcPrChange w:id="9236" w:author="Hardik Malhotra" w:date="2021-09-30T19:39:00Z">
              <w:tcPr>
                <w:tcW w:w="1014" w:type="dxa"/>
                <w:shd w:val="clear" w:color="000000" w:fill="FFFFFF"/>
                <w:noWrap/>
                <w:vAlign w:val="bottom"/>
                <w:hideMark/>
              </w:tcPr>
            </w:tcPrChange>
          </w:tcPr>
          <w:p w14:paraId="3D96EE29" w14:textId="354D24F4" w:rsidR="005F21EC" w:rsidRPr="005F21EC" w:rsidRDefault="005F21EC" w:rsidP="005F21EC">
            <w:pPr>
              <w:spacing w:after="0" w:line="240" w:lineRule="auto"/>
              <w:jc w:val="center"/>
              <w:rPr>
                <w:ins w:id="9237" w:author="Hardik Malhotra" w:date="2021-09-30T19:33:00Z"/>
                <w:rFonts w:ascii="Verdana" w:eastAsia="Times New Roman" w:hAnsi="Verdana" w:cs="Times New Roman"/>
                <w:color w:val="000000"/>
                <w:sz w:val="18"/>
                <w:szCs w:val="18"/>
                <w:lang w:val="en-US"/>
                <w:rPrChange w:id="9238" w:author="Hardik Malhotra" w:date="2021-09-30T21:48:00Z">
                  <w:rPr>
                    <w:ins w:id="9239" w:author="Hardik Malhotra" w:date="2021-09-30T19:33:00Z"/>
                    <w:rFonts w:ascii="Calibri" w:eastAsia="Times New Roman" w:hAnsi="Calibri" w:cs="Times New Roman"/>
                    <w:color w:val="000000"/>
                    <w:lang w:val="en-US"/>
                  </w:rPr>
                </w:rPrChange>
              </w:rPr>
              <w:pPrChange w:id="9240" w:author="Hardik Malhotra" w:date="2021-09-30T21:48:00Z">
                <w:pPr>
                  <w:spacing w:after="0" w:line="240" w:lineRule="auto"/>
                  <w:jc w:val="right"/>
                </w:pPr>
              </w:pPrChange>
            </w:pPr>
            <w:ins w:id="9241" w:author="Hardik Malhotra" w:date="2021-09-30T21:48:00Z">
              <w:r w:rsidRPr="005F21EC">
                <w:rPr>
                  <w:rFonts w:ascii="Verdana" w:hAnsi="Verdana"/>
                  <w:color w:val="000000"/>
                  <w:sz w:val="18"/>
                  <w:szCs w:val="18"/>
                  <w:rPrChange w:id="9242" w:author="Hardik Malhotra" w:date="2021-09-30T21:48:00Z">
                    <w:rPr>
                      <w:rFonts w:ascii="Calibri" w:hAnsi="Calibri"/>
                      <w:color w:val="000000"/>
                    </w:rPr>
                  </w:rPrChange>
                </w:rPr>
                <w:t>30</w:t>
              </w:r>
            </w:ins>
          </w:p>
        </w:tc>
        <w:tc>
          <w:tcPr>
            <w:tcW w:w="1039" w:type="dxa"/>
            <w:shd w:val="clear" w:color="000000" w:fill="FFFFFF"/>
            <w:noWrap/>
            <w:vAlign w:val="bottom"/>
            <w:hideMark/>
            <w:tcPrChange w:id="9243" w:author="Hardik Malhotra" w:date="2021-09-30T19:39:00Z">
              <w:tcPr>
                <w:tcW w:w="1014" w:type="dxa"/>
                <w:shd w:val="clear" w:color="000000" w:fill="FFFFFF"/>
                <w:noWrap/>
                <w:vAlign w:val="bottom"/>
                <w:hideMark/>
              </w:tcPr>
            </w:tcPrChange>
          </w:tcPr>
          <w:p w14:paraId="623B7C4D" w14:textId="7975B78D" w:rsidR="005F21EC" w:rsidRPr="005F21EC" w:rsidRDefault="005F21EC" w:rsidP="005F21EC">
            <w:pPr>
              <w:spacing w:after="0" w:line="240" w:lineRule="auto"/>
              <w:jc w:val="center"/>
              <w:rPr>
                <w:ins w:id="9244" w:author="Hardik Malhotra" w:date="2021-09-30T19:33:00Z"/>
                <w:rFonts w:ascii="Verdana" w:eastAsia="Times New Roman" w:hAnsi="Verdana" w:cs="Times New Roman"/>
                <w:color w:val="000000"/>
                <w:sz w:val="18"/>
                <w:szCs w:val="18"/>
                <w:lang w:val="en-US"/>
                <w:rPrChange w:id="9245" w:author="Hardik Malhotra" w:date="2021-09-30T21:48:00Z">
                  <w:rPr>
                    <w:ins w:id="9246" w:author="Hardik Malhotra" w:date="2021-09-30T19:33:00Z"/>
                    <w:rFonts w:ascii="Calibri" w:eastAsia="Times New Roman" w:hAnsi="Calibri" w:cs="Times New Roman"/>
                    <w:color w:val="000000"/>
                    <w:lang w:val="en-US"/>
                  </w:rPr>
                </w:rPrChange>
              </w:rPr>
              <w:pPrChange w:id="9247" w:author="Hardik Malhotra" w:date="2021-09-30T21:48:00Z">
                <w:pPr>
                  <w:spacing w:after="0" w:line="240" w:lineRule="auto"/>
                  <w:jc w:val="right"/>
                </w:pPr>
              </w:pPrChange>
            </w:pPr>
            <w:ins w:id="9248" w:author="Hardik Malhotra" w:date="2021-09-30T21:48:00Z">
              <w:r w:rsidRPr="005F21EC">
                <w:rPr>
                  <w:rFonts w:ascii="Verdana" w:hAnsi="Verdana"/>
                  <w:color w:val="000000"/>
                  <w:sz w:val="18"/>
                  <w:szCs w:val="18"/>
                  <w:rPrChange w:id="9249" w:author="Hardik Malhotra" w:date="2021-09-30T21:48:00Z">
                    <w:rPr>
                      <w:rFonts w:ascii="Calibri" w:hAnsi="Calibri"/>
                      <w:color w:val="000000"/>
                    </w:rPr>
                  </w:rPrChange>
                </w:rPr>
                <w:t>34</w:t>
              </w:r>
            </w:ins>
          </w:p>
        </w:tc>
      </w:tr>
      <w:tr w:rsidR="005F21EC" w:rsidRPr="001848B0" w14:paraId="4436E221" w14:textId="77777777" w:rsidTr="001848B0">
        <w:trPr>
          <w:trHeight w:val="304"/>
          <w:ins w:id="9250" w:author="Hardik Malhotra" w:date="2021-09-30T19:33:00Z"/>
          <w:trPrChange w:id="9251" w:author="Hardik Malhotra" w:date="2021-09-30T19:39:00Z">
            <w:trPr>
              <w:trHeight w:val="304"/>
            </w:trPr>
          </w:trPrChange>
        </w:trPr>
        <w:tc>
          <w:tcPr>
            <w:tcW w:w="5068" w:type="dxa"/>
            <w:shd w:val="clear" w:color="000000" w:fill="FFFFFF"/>
            <w:noWrap/>
            <w:vAlign w:val="bottom"/>
            <w:hideMark/>
            <w:tcPrChange w:id="9252" w:author="Hardik Malhotra" w:date="2021-09-30T19:39:00Z">
              <w:tcPr>
                <w:tcW w:w="4944" w:type="dxa"/>
                <w:shd w:val="clear" w:color="000000" w:fill="FFFFFF"/>
                <w:noWrap/>
                <w:vAlign w:val="bottom"/>
                <w:hideMark/>
              </w:tcPr>
            </w:tcPrChange>
          </w:tcPr>
          <w:p w14:paraId="21BDC771" w14:textId="77777777" w:rsidR="005F21EC" w:rsidRPr="001848B0" w:rsidRDefault="005F21EC" w:rsidP="005F21EC">
            <w:pPr>
              <w:spacing w:after="0" w:line="240" w:lineRule="auto"/>
              <w:rPr>
                <w:ins w:id="9253" w:author="Hardik Malhotra" w:date="2021-09-30T19:33:00Z"/>
                <w:rFonts w:ascii="Verdana" w:eastAsia="Times New Roman" w:hAnsi="Verdana" w:cs="Times New Roman"/>
                <w:color w:val="000000"/>
                <w:sz w:val="18"/>
                <w:szCs w:val="18"/>
                <w:lang w:val="en-US"/>
                <w:rPrChange w:id="9254" w:author="Hardik Malhotra" w:date="2021-09-30T19:36:00Z">
                  <w:rPr>
                    <w:ins w:id="9255" w:author="Hardik Malhotra" w:date="2021-09-30T19:33:00Z"/>
                    <w:rFonts w:ascii="Calibri" w:eastAsia="Times New Roman" w:hAnsi="Calibri" w:cs="Times New Roman"/>
                    <w:color w:val="000000"/>
                    <w:lang w:val="en-US"/>
                  </w:rPr>
                </w:rPrChange>
              </w:rPr>
            </w:pPr>
            <w:ins w:id="9256" w:author="Hardik Malhotra" w:date="2021-09-30T19:33:00Z">
              <w:r w:rsidRPr="001848B0">
                <w:rPr>
                  <w:rFonts w:ascii="Verdana" w:eastAsia="Times New Roman" w:hAnsi="Verdana" w:cs="Times New Roman"/>
                  <w:color w:val="000000"/>
                  <w:sz w:val="18"/>
                  <w:szCs w:val="18"/>
                  <w:lang w:val="en-US"/>
                  <w:rPrChange w:id="9257" w:author="Hardik Malhotra" w:date="2021-09-30T19:36:00Z">
                    <w:rPr>
                      <w:rFonts w:ascii="Calibri" w:eastAsia="Times New Roman" w:hAnsi="Calibri" w:cs="Times New Roman"/>
                      <w:color w:val="000000"/>
                      <w:lang w:val="en-US"/>
                    </w:rPr>
                  </w:rPrChange>
                </w:rPr>
                <w:t>LEUNA-Harze GmbH</w:t>
              </w:r>
            </w:ins>
          </w:p>
        </w:tc>
        <w:tc>
          <w:tcPr>
            <w:tcW w:w="1039" w:type="dxa"/>
            <w:shd w:val="clear" w:color="000000" w:fill="FFFFFF"/>
            <w:noWrap/>
            <w:vAlign w:val="bottom"/>
            <w:hideMark/>
            <w:tcPrChange w:id="9258" w:author="Hardik Malhotra" w:date="2021-09-30T19:39:00Z">
              <w:tcPr>
                <w:tcW w:w="1014" w:type="dxa"/>
                <w:shd w:val="clear" w:color="000000" w:fill="FFFFFF"/>
                <w:noWrap/>
                <w:vAlign w:val="bottom"/>
                <w:hideMark/>
              </w:tcPr>
            </w:tcPrChange>
          </w:tcPr>
          <w:p w14:paraId="089907C1" w14:textId="578900FB" w:rsidR="005F21EC" w:rsidRPr="005F21EC" w:rsidRDefault="005F21EC" w:rsidP="005F21EC">
            <w:pPr>
              <w:spacing w:after="0" w:line="240" w:lineRule="auto"/>
              <w:jc w:val="center"/>
              <w:rPr>
                <w:ins w:id="9259" w:author="Hardik Malhotra" w:date="2021-09-30T19:33:00Z"/>
                <w:rFonts w:ascii="Verdana" w:eastAsia="Times New Roman" w:hAnsi="Verdana" w:cs="Times New Roman"/>
                <w:color w:val="000000"/>
                <w:sz w:val="18"/>
                <w:szCs w:val="18"/>
                <w:lang w:val="en-US"/>
                <w:rPrChange w:id="9260" w:author="Hardik Malhotra" w:date="2021-09-30T21:48:00Z">
                  <w:rPr>
                    <w:ins w:id="9261" w:author="Hardik Malhotra" w:date="2021-09-30T19:33:00Z"/>
                    <w:rFonts w:ascii="Calibri" w:eastAsia="Times New Roman" w:hAnsi="Calibri" w:cs="Times New Roman"/>
                    <w:color w:val="000000"/>
                    <w:lang w:val="en-US"/>
                  </w:rPr>
                </w:rPrChange>
              </w:rPr>
              <w:pPrChange w:id="9262" w:author="Hardik Malhotra" w:date="2021-09-30T21:48:00Z">
                <w:pPr>
                  <w:spacing w:after="0" w:line="240" w:lineRule="auto"/>
                  <w:jc w:val="right"/>
                </w:pPr>
              </w:pPrChange>
            </w:pPr>
            <w:ins w:id="9263" w:author="Hardik Malhotra" w:date="2021-09-30T21:48:00Z">
              <w:r w:rsidRPr="005F21EC">
                <w:rPr>
                  <w:rFonts w:ascii="Verdana" w:hAnsi="Verdana"/>
                  <w:color w:val="000000"/>
                  <w:sz w:val="18"/>
                  <w:szCs w:val="18"/>
                  <w:rPrChange w:id="9264" w:author="Hardik Malhotra" w:date="2021-09-30T21:48:00Z">
                    <w:rPr>
                      <w:rFonts w:ascii="Calibri" w:hAnsi="Calibri"/>
                      <w:color w:val="000000"/>
                    </w:rPr>
                  </w:rPrChange>
                </w:rPr>
                <w:t>30</w:t>
              </w:r>
            </w:ins>
          </w:p>
        </w:tc>
        <w:tc>
          <w:tcPr>
            <w:tcW w:w="1039" w:type="dxa"/>
            <w:shd w:val="clear" w:color="000000" w:fill="FFFFFF"/>
            <w:noWrap/>
            <w:vAlign w:val="bottom"/>
            <w:hideMark/>
            <w:tcPrChange w:id="9265" w:author="Hardik Malhotra" w:date="2021-09-30T19:39:00Z">
              <w:tcPr>
                <w:tcW w:w="1014" w:type="dxa"/>
                <w:shd w:val="clear" w:color="000000" w:fill="FFFFFF"/>
                <w:noWrap/>
                <w:vAlign w:val="bottom"/>
                <w:hideMark/>
              </w:tcPr>
            </w:tcPrChange>
          </w:tcPr>
          <w:p w14:paraId="71CB3873" w14:textId="59225869" w:rsidR="005F21EC" w:rsidRPr="005F21EC" w:rsidRDefault="005F21EC" w:rsidP="005F21EC">
            <w:pPr>
              <w:spacing w:after="0" w:line="240" w:lineRule="auto"/>
              <w:jc w:val="center"/>
              <w:rPr>
                <w:ins w:id="9266" w:author="Hardik Malhotra" w:date="2021-09-30T19:33:00Z"/>
                <w:rFonts w:ascii="Verdana" w:eastAsia="Times New Roman" w:hAnsi="Verdana" w:cs="Times New Roman"/>
                <w:color w:val="000000"/>
                <w:sz w:val="18"/>
                <w:szCs w:val="18"/>
                <w:lang w:val="en-US"/>
                <w:rPrChange w:id="9267" w:author="Hardik Malhotra" w:date="2021-09-30T21:48:00Z">
                  <w:rPr>
                    <w:ins w:id="9268" w:author="Hardik Malhotra" w:date="2021-09-30T19:33:00Z"/>
                    <w:rFonts w:ascii="Calibri" w:eastAsia="Times New Roman" w:hAnsi="Calibri" w:cs="Times New Roman"/>
                    <w:color w:val="000000"/>
                    <w:lang w:val="en-US"/>
                  </w:rPr>
                </w:rPrChange>
              </w:rPr>
              <w:pPrChange w:id="9269" w:author="Hardik Malhotra" w:date="2021-09-30T21:48:00Z">
                <w:pPr>
                  <w:spacing w:after="0" w:line="240" w:lineRule="auto"/>
                  <w:jc w:val="right"/>
                </w:pPr>
              </w:pPrChange>
            </w:pPr>
            <w:ins w:id="9270" w:author="Hardik Malhotra" w:date="2021-09-30T21:48:00Z">
              <w:r w:rsidRPr="005F21EC">
                <w:rPr>
                  <w:rFonts w:ascii="Verdana" w:hAnsi="Verdana"/>
                  <w:color w:val="000000"/>
                  <w:sz w:val="18"/>
                  <w:szCs w:val="18"/>
                  <w:rPrChange w:id="9271" w:author="Hardik Malhotra" w:date="2021-09-30T21:48:00Z">
                    <w:rPr>
                      <w:rFonts w:ascii="Calibri" w:hAnsi="Calibri"/>
                      <w:color w:val="000000"/>
                    </w:rPr>
                  </w:rPrChange>
                </w:rPr>
                <w:t>24</w:t>
              </w:r>
            </w:ins>
          </w:p>
        </w:tc>
        <w:tc>
          <w:tcPr>
            <w:tcW w:w="1039" w:type="dxa"/>
            <w:shd w:val="clear" w:color="000000" w:fill="FFFFFF"/>
            <w:noWrap/>
            <w:vAlign w:val="bottom"/>
            <w:hideMark/>
            <w:tcPrChange w:id="9272" w:author="Hardik Malhotra" w:date="2021-09-30T19:39:00Z">
              <w:tcPr>
                <w:tcW w:w="1014" w:type="dxa"/>
                <w:shd w:val="clear" w:color="000000" w:fill="FFFFFF"/>
                <w:noWrap/>
                <w:vAlign w:val="bottom"/>
                <w:hideMark/>
              </w:tcPr>
            </w:tcPrChange>
          </w:tcPr>
          <w:p w14:paraId="1C417C9B" w14:textId="351FC600" w:rsidR="005F21EC" w:rsidRPr="005F21EC" w:rsidRDefault="005F21EC" w:rsidP="005F21EC">
            <w:pPr>
              <w:spacing w:after="0" w:line="240" w:lineRule="auto"/>
              <w:jc w:val="center"/>
              <w:rPr>
                <w:ins w:id="9273" w:author="Hardik Malhotra" w:date="2021-09-30T19:33:00Z"/>
                <w:rFonts w:ascii="Verdana" w:eastAsia="Times New Roman" w:hAnsi="Verdana" w:cs="Times New Roman"/>
                <w:color w:val="000000"/>
                <w:sz w:val="18"/>
                <w:szCs w:val="18"/>
                <w:lang w:val="en-US"/>
                <w:rPrChange w:id="9274" w:author="Hardik Malhotra" w:date="2021-09-30T21:48:00Z">
                  <w:rPr>
                    <w:ins w:id="9275" w:author="Hardik Malhotra" w:date="2021-09-30T19:33:00Z"/>
                    <w:rFonts w:ascii="Calibri" w:eastAsia="Times New Roman" w:hAnsi="Calibri" w:cs="Times New Roman"/>
                    <w:color w:val="000000"/>
                    <w:lang w:val="en-US"/>
                  </w:rPr>
                </w:rPrChange>
              </w:rPr>
              <w:pPrChange w:id="9276" w:author="Hardik Malhotra" w:date="2021-09-30T21:48:00Z">
                <w:pPr>
                  <w:spacing w:after="0" w:line="240" w:lineRule="auto"/>
                  <w:jc w:val="right"/>
                </w:pPr>
              </w:pPrChange>
            </w:pPr>
            <w:ins w:id="9277" w:author="Hardik Malhotra" w:date="2021-09-30T21:48:00Z">
              <w:r w:rsidRPr="005F21EC">
                <w:rPr>
                  <w:rFonts w:ascii="Verdana" w:hAnsi="Verdana"/>
                  <w:color w:val="000000"/>
                  <w:sz w:val="18"/>
                  <w:szCs w:val="18"/>
                  <w:rPrChange w:id="9278" w:author="Hardik Malhotra" w:date="2021-09-30T21:48:00Z">
                    <w:rPr>
                      <w:rFonts w:ascii="Calibri" w:hAnsi="Calibri"/>
                      <w:color w:val="000000"/>
                    </w:rPr>
                  </w:rPrChange>
                </w:rPr>
                <w:t>26</w:t>
              </w:r>
            </w:ins>
          </w:p>
        </w:tc>
        <w:tc>
          <w:tcPr>
            <w:tcW w:w="1039" w:type="dxa"/>
            <w:shd w:val="clear" w:color="000000" w:fill="FFFFFF"/>
            <w:noWrap/>
            <w:vAlign w:val="bottom"/>
            <w:hideMark/>
            <w:tcPrChange w:id="9279" w:author="Hardik Malhotra" w:date="2021-09-30T19:39:00Z">
              <w:tcPr>
                <w:tcW w:w="1014" w:type="dxa"/>
                <w:shd w:val="clear" w:color="000000" w:fill="FFFFFF"/>
                <w:noWrap/>
                <w:vAlign w:val="bottom"/>
                <w:hideMark/>
              </w:tcPr>
            </w:tcPrChange>
          </w:tcPr>
          <w:p w14:paraId="1755FE48" w14:textId="39C45095" w:rsidR="005F21EC" w:rsidRPr="005F21EC" w:rsidRDefault="005F21EC" w:rsidP="005F21EC">
            <w:pPr>
              <w:spacing w:after="0" w:line="240" w:lineRule="auto"/>
              <w:jc w:val="center"/>
              <w:rPr>
                <w:ins w:id="9280" w:author="Hardik Malhotra" w:date="2021-09-30T19:33:00Z"/>
                <w:rFonts w:ascii="Verdana" w:eastAsia="Times New Roman" w:hAnsi="Verdana" w:cs="Times New Roman"/>
                <w:color w:val="000000"/>
                <w:sz w:val="18"/>
                <w:szCs w:val="18"/>
                <w:lang w:val="en-US"/>
                <w:rPrChange w:id="9281" w:author="Hardik Malhotra" w:date="2021-09-30T21:48:00Z">
                  <w:rPr>
                    <w:ins w:id="9282" w:author="Hardik Malhotra" w:date="2021-09-30T19:33:00Z"/>
                    <w:rFonts w:ascii="Calibri" w:eastAsia="Times New Roman" w:hAnsi="Calibri" w:cs="Times New Roman"/>
                    <w:color w:val="000000"/>
                    <w:lang w:val="en-US"/>
                  </w:rPr>
                </w:rPrChange>
              </w:rPr>
              <w:pPrChange w:id="9283" w:author="Hardik Malhotra" w:date="2021-09-30T21:48:00Z">
                <w:pPr>
                  <w:spacing w:after="0" w:line="240" w:lineRule="auto"/>
                  <w:jc w:val="right"/>
                </w:pPr>
              </w:pPrChange>
            </w:pPr>
            <w:ins w:id="9284" w:author="Hardik Malhotra" w:date="2021-09-30T21:48:00Z">
              <w:r w:rsidRPr="005F21EC">
                <w:rPr>
                  <w:rFonts w:ascii="Verdana" w:hAnsi="Verdana"/>
                  <w:color w:val="000000"/>
                  <w:sz w:val="18"/>
                  <w:szCs w:val="18"/>
                  <w:rPrChange w:id="9285" w:author="Hardik Malhotra" w:date="2021-09-30T21:48:00Z">
                    <w:rPr>
                      <w:rFonts w:ascii="Calibri" w:hAnsi="Calibri"/>
                      <w:color w:val="000000"/>
                    </w:rPr>
                  </w:rPrChange>
                </w:rPr>
                <w:t>28</w:t>
              </w:r>
            </w:ins>
          </w:p>
        </w:tc>
        <w:tc>
          <w:tcPr>
            <w:tcW w:w="1039" w:type="dxa"/>
            <w:shd w:val="clear" w:color="000000" w:fill="FFFFFF"/>
            <w:noWrap/>
            <w:vAlign w:val="bottom"/>
            <w:hideMark/>
            <w:tcPrChange w:id="9286" w:author="Hardik Malhotra" w:date="2021-09-30T19:39:00Z">
              <w:tcPr>
                <w:tcW w:w="1014" w:type="dxa"/>
                <w:shd w:val="clear" w:color="000000" w:fill="FFFFFF"/>
                <w:noWrap/>
                <w:vAlign w:val="bottom"/>
                <w:hideMark/>
              </w:tcPr>
            </w:tcPrChange>
          </w:tcPr>
          <w:p w14:paraId="5908DDEE" w14:textId="2A55BF35" w:rsidR="005F21EC" w:rsidRPr="005F21EC" w:rsidRDefault="005F21EC" w:rsidP="005F21EC">
            <w:pPr>
              <w:spacing w:after="0" w:line="240" w:lineRule="auto"/>
              <w:jc w:val="center"/>
              <w:rPr>
                <w:ins w:id="9287" w:author="Hardik Malhotra" w:date="2021-09-30T19:33:00Z"/>
                <w:rFonts w:ascii="Verdana" w:eastAsia="Times New Roman" w:hAnsi="Verdana" w:cs="Times New Roman"/>
                <w:color w:val="000000"/>
                <w:sz w:val="18"/>
                <w:szCs w:val="18"/>
                <w:lang w:val="en-US"/>
                <w:rPrChange w:id="9288" w:author="Hardik Malhotra" w:date="2021-09-30T21:48:00Z">
                  <w:rPr>
                    <w:ins w:id="9289" w:author="Hardik Malhotra" w:date="2021-09-30T19:33:00Z"/>
                    <w:rFonts w:ascii="Calibri" w:eastAsia="Times New Roman" w:hAnsi="Calibri" w:cs="Times New Roman"/>
                    <w:color w:val="000000"/>
                    <w:lang w:val="en-US"/>
                  </w:rPr>
                </w:rPrChange>
              </w:rPr>
              <w:pPrChange w:id="9290" w:author="Hardik Malhotra" w:date="2021-09-30T21:48:00Z">
                <w:pPr>
                  <w:spacing w:after="0" w:line="240" w:lineRule="auto"/>
                  <w:jc w:val="right"/>
                </w:pPr>
              </w:pPrChange>
            </w:pPr>
            <w:ins w:id="9291" w:author="Hardik Malhotra" w:date="2021-09-30T21:48:00Z">
              <w:r w:rsidRPr="005F21EC">
                <w:rPr>
                  <w:rFonts w:ascii="Verdana" w:hAnsi="Verdana"/>
                  <w:color w:val="000000"/>
                  <w:sz w:val="18"/>
                  <w:szCs w:val="18"/>
                  <w:rPrChange w:id="9292" w:author="Hardik Malhotra" w:date="2021-09-30T21:48:00Z">
                    <w:rPr>
                      <w:rFonts w:ascii="Calibri" w:hAnsi="Calibri"/>
                      <w:color w:val="000000"/>
                    </w:rPr>
                  </w:rPrChange>
                </w:rPr>
                <w:t>31</w:t>
              </w:r>
            </w:ins>
          </w:p>
        </w:tc>
      </w:tr>
      <w:tr w:rsidR="005F21EC" w:rsidRPr="001848B0" w14:paraId="5A4F906B" w14:textId="77777777" w:rsidTr="001848B0">
        <w:trPr>
          <w:trHeight w:val="304"/>
          <w:ins w:id="9293" w:author="Hardik Malhotra" w:date="2021-09-30T19:33:00Z"/>
          <w:trPrChange w:id="9294" w:author="Hardik Malhotra" w:date="2021-09-30T19:39:00Z">
            <w:trPr>
              <w:trHeight w:val="304"/>
            </w:trPr>
          </w:trPrChange>
        </w:trPr>
        <w:tc>
          <w:tcPr>
            <w:tcW w:w="5068" w:type="dxa"/>
            <w:shd w:val="clear" w:color="000000" w:fill="FFFFFF"/>
            <w:noWrap/>
            <w:vAlign w:val="bottom"/>
            <w:hideMark/>
            <w:tcPrChange w:id="9295" w:author="Hardik Malhotra" w:date="2021-09-30T19:39:00Z">
              <w:tcPr>
                <w:tcW w:w="4944" w:type="dxa"/>
                <w:shd w:val="clear" w:color="000000" w:fill="FFFFFF"/>
                <w:noWrap/>
                <w:vAlign w:val="bottom"/>
                <w:hideMark/>
              </w:tcPr>
            </w:tcPrChange>
          </w:tcPr>
          <w:p w14:paraId="088DF0B2" w14:textId="77777777" w:rsidR="005F21EC" w:rsidRPr="001848B0" w:rsidRDefault="005F21EC" w:rsidP="005F21EC">
            <w:pPr>
              <w:spacing w:after="0" w:line="240" w:lineRule="auto"/>
              <w:rPr>
                <w:ins w:id="9296" w:author="Hardik Malhotra" w:date="2021-09-30T19:33:00Z"/>
                <w:rFonts w:ascii="Verdana" w:eastAsia="Times New Roman" w:hAnsi="Verdana" w:cs="Times New Roman"/>
                <w:color w:val="000000"/>
                <w:sz w:val="18"/>
                <w:szCs w:val="18"/>
                <w:lang w:val="en-US"/>
                <w:rPrChange w:id="9297" w:author="Hardik Malhotra" w:date="2021-09-30T19:36:00Z">
                  <w:rPr>
                    <w:ins w:id="9298" w:author="Hardik Malhotra" w:date="2021-09-30T19:33:00Z"/>
                    <w:rFonts w:ascii="Calibri" w:eastAsia="Times New Roman" w:hAnsi="Calibri" w:cs="Times New Roman"/>
                    <w:color w:val="000000"/>
                    <w:lang w:val="en-US"/>
                  </w:rPr>
                </w:rPrChange>
              </w:rPr>
            </w:pPr>
            <w:ins w:id="9299" w:author="Hardik Malhotra" w:date="2021-09-30T19:33:00Z">
              <w:r w:rsidRPr="001848B0">
                <w:rPr>
                  <w:rFonts w:ascii="Verdana" w:eastAsia="Times New Roman" w:hAnsi="Verdana" w:cs="Times New Roman"/>
                  <w:color w:val="000000"/>
                  <w:sz w:val="18"/>
                  <w:szCs w:val="18"/>
                  <w:lang w:val="en-US"/>
                  <w:rPrChange w:id="9300" w:author="Hardik Malhotra" w:date="2021-09-30T19:36:00Z">
                    <w:rPr>
                      <w:rFonts w:ascii="Calibri" w:eastAsia="Times New Roman" w:hAnsi="Calibri" w:cs="Times New Roman"/>
                      <w:color w:val="000000"/>
                      <w:lang w:val="en-US"/>
                    </w:rPr>
                  </w:rPrChange>
                </w:rPr>
                <w:lastRenderedPageBreak/>
                <w:t>Ciech Sarzyna</w:t>
              </w:r>
            </w:ins>
          </w:p>
        </w:tc>
        <w:tc>
          <w:tcPr>
            <w:tcW w:w="1039" w:type="dxa"/>
            <w:shd w:val="clear" w:color="000000" w:fill="FFFFFF"/>
            <w:noWrap/>
            <w:vAlign w:val="bottom"/>
            <w:hideMark/>
            <w:tcPrChange w:id="9301" w:author="Hardik Malhotra" w:date="2021-09-30T19:39:00Z">
              <w:tcPr>
                <w:tcW w:w="1014" w:type="dxa"/>
                <w:shd w:val="clear" w:color="000000" w:fill="FFFFFF"/>
                <w:noWrap/>
                <w:vAlign w:val="bottom"/>
                <w:hideMark/>
              </w:tcPr>
            </w:tcPrChange>
          </w:tcPr>
          <w:p w14:paraId="485794EF" w14:textId="1075AA2B" w:rsidR="005F21EC" w:rsidRPr="005F21EC" w:rsidRDefault="005F21EC" w:rsidP="005F21EC">
            <w:pPr>
              <w:spacing w:after="0" w:line="240" w:lineRule="auto"/>
              <w:jc w:val="center"/>
              <w:rPr>
                <w:ins w:id="9302" w:author="Hardik Malhotra" w:date="2021-09-30T19:33:00Z"/>
                <w:rFonts w:ascii="Verdana" w:eastAsia="Times New Roman" w:hAnsi="Verdana" w:cs="Times New Roman"/>
                <w:color w:val="000000"/>
                <w:sz w:val="18"/>
                <w:szCs w:val="18"/>
                <w:lang w:val="en-US"/>
                <w:rPrChange w:id="9303" w:author="Hardik Malhotra" w:date="2021-09-30T21:48:00Z">
                  <w:rPr>
                    <w:ins w:id="9304" w:author="Hardik Malhotra" w:date="2021-09-30T19:33:00Z"/>
                    <w:rFonts w:ascii="Calibri" w:eastAsia="Times New Roman" w:hAnsi="Calibri" w:cs="Times New Roman"/>
                    <w:color w:val="000000"/>
                    <w:lang w:val="en-US"/>
                  </w:rPr>
                </w:rPrChange>
              </w:rPr>
              <w:pPrChange w:id="9305" w:author="Hardik Malhotra" w:date="2021-09-30T21:48:00Z">
                <w:pPr>
                  <w:spacing w:after="0" w:line="240" w:lineRule="auto"/>
                  <w:jc w:val="right"/>
                </w:pPr>
              </w:pPrChange>
            </w:pPr>
            <w:ins w:id="9306" w:author="Hardik Malhotra" w:date="2021-09-30T21:48:00Z">
              <w:r w:rsidRPr="005F21EC">
                <w:rPr>
                  <w:rFonts w:ascii="Verdana" w:hAnsi="Verdana"/>
                  <w:color w:val="000000"/>
                  <w:sz w:val="18"/>
                  <w:szCs w:val="18"/>
                  <w:rPrChange w:id="9307" w:author="Hardik Malhotra" w:date="2021-09-30T21:48:00Z">
                    <w:rPr>
                      <w:rFonts w:ascii="Calibri" w:hAnsi="Calibri"/>
                      <w:color w:val="000000"/>
                    </w:rPr>
                  </w:rPrChange>
                </w:rPr>
                <w:t>20</w:t>
              </w:r>
            </w:ins>
          </w:p>
        </w:tc>
        <w:tc>
          <w:tcPr>
            <w:tcW w:w="1039" w:type="dxa"/>
            <w:shd w:val="clear" w:color="000000" w:fill="FFFFFF"/>
            <w:noWrap/>
            <w:vAlign w:val="bottom"/>
            <w:hideMark/>
            <w:tcPrChange w:id="9308" w:author="Hardik Malhotra" w:date="2021-09-30T19:39:00Z">
              <w:tcPr>
                <w:tcW w:w="1014" w:type="dxa"/>
                <w:shd w:val="clear" w:color="000000" w:fill="FFFFFF"/>
                <w:noWrap/>
                <w:vAlign w:val="bottom"/>
                <w:hideMark/>
              </w:tcPr>
            </w:tcPrChange>
          </w:tcPr>
          <w:p w14:paraId="62F97E79" w14:textId="6798B093" w:rsidR="005F21EC" w:rsidRPr="005F21EC" w:rsidRDefault="005F21EC" w:rsidP="005F21EC">
            <w:pPr>
              <w:spacing w:after="0" w:line="240" w:lineRule="auto"/>
              <w:jc w:val="center"/>
              <w:rPr>
                <w:ins w:id="9309" w:author="Hardik Malhotra" w:date="2021-09-30T19:33:00Z"/>
                <w:rFonts w:ascii="Verdana" w:eastAsia="Times New Roman" w:hAnsi="Verdana" w:cs="Times New Roman"/>
                <w:color w:val="000000"/>
                <w:sz w:val="18"/>
                <w:szCs w:val="18"/>
                <w:lang w:val="en-US"/>
                <w:rPrChange w:id="9310" w:author="Hardik Malhotra" w:date="2021-09-30T21:48:00Z">
                  <w:rPr>
                    <w:ins w:id="9311" w:author="Hardik Malhotra" w:date="2021-09-30T19:33:00Z"/>
                    <w:rFonts w:ascii="Calibri" w:eastAsia="Times New Roman" w:hAnsi="Calibri" w:cs="Times New Roman"/>
                    <w:color w:val="000000"/>
                    <w:lang w:val="en-US"/>
                  </w:rPr>
                </w:rPrChange>
              </w:rPr>
              <w:pPrChange w:id="9312" w:author="Hardik Malhotra" w:date="2021-09-30T21:48:00Z">
                <w:pPr>
                  <w:spacing w:after="0" w:line="240" w:lineRule="auto"/>
                  <w:jc w:val="right"/>
                </w:pPr>
              </w:pPrChange>
            </w:pPr>
            <w:ins w:id="9313" w:author="Hardik Malhotra" w:date="2021-09-30T21:48:00Z">
              <w:r w:rsidRPr="005F21EC">
                <w:rPr>
                  <w:rFonts w:ascii="Verdana" w:hAnsi="Verdana"/>
                  <w:color w:val="000000"/>
                  <w:sz w:val="18"/>
                  <w:szCs w:val="18"/>
                  <w:rPrChange w:id="9314" w:author="Hardik Malhotra" w:date="2021-09-30T21:48:00Z">
                    <w:rPr>
                      <w:rFonts w:ascii="Calibri" w:hAnsi="Calibri"/>
                      <w:color w:val="000000"/>
                    </w:rPr>
                  </w:rPrChange>
                </w:rPr>
                <w:t>20</w:t>
              </w:r>
            </w:ins>
          </w:p>
        </w:tc>
        <w:tc>
          <w:tcPr>
            <w:tcW w:w="1039" w:type="dxa"/>
            <w:shd w:val="clear" w:color="000000" w:fill="FFFFFF"/>
            <w:noWrap/>
            <w:vAlign w:val="bottom"/>
            <w:hideMark/>
            <w:tcPrChange w:id="9315" w:author="Hardik Malhotra" w:date="2021-09-30T19:39:00Z">
              <w:tcPr>
                <w:tcW w:w="1014" w:type="dxa"/>
                <w:shd w:val="clear" w:color="000000" w:fill="FFFFFF"/>
                <w:noWrap/>
                <w:vAlign w:val="bottom"/>
                <w:hideMark/>
              </w:tcPr>
            </w:tcPrChange>
          </w:tcPr>
          <w:p w14:paraId="1875C625" w14:textId="069AD672" w:rsidR="005F21EC" w:rsidRPr="005F21EC" w:rsidRDefault="005F21EC" w:rsidP="005F21EC">
            <w:pPr>
              <w:spacing w:after="0" w:line="240" w:lineRule="auto"/>
              <w:jc w:val="center"/>
              <w:rPr>
                <w:ins w:id="9316" w:author="Hardik Malhotra" w:date="2021-09-30T19:33:00Z"/>
                <w:rFonts w:ascii="Verdana" w:eastAsia="Times New Roman" w:hAnsi="Verdana" w:cs="Times New Roman"/>
                <w:color w:val="000000"/>
                <w:sz w:val="18"/>
                <w:szCs w:val="18"/>
                <w:lang w:val="en-US"/>
                <w:rPrChange w:id="9317" w:author="Hardik Malhotra" w:date="2021-09-30T21:48:00Z">
                  <w:rPr>
                    <w:ins w:id="9318" w:author="Hardik Malhotra" w:date="2021-09-30T19:33:00Z"/>
                    <w:rFonts w:ascii="Calibri" w:eastAsia="Times New Roman" w:hAnsi="Calibri" w:cs="Times New Roman"/>
                    <w:color w:val="000000"/>
                    <w:lang w:val="en-US"/>
                  </w:rPr>
                </w:rPrChange>
              </w:rPr>
              <w:pPrChange w:id="9319" w:author="Hardik Malhotra" w:date="2021-09-30T21:48:00Z">
                <w:pPr>
                  <w:spacing w:after="0" w:line="240" w:lineRule="auto"/>
                  <w:jc w:val="right"/>
                </w:pPr>
              </w:pPrChange>
            </w:pPr>
            <w:ins w:id="9320" w:author="Hardik Malhotra" w:date="2021-09-30T21:48:00Z">
              <w:r w:rsidRPr="005F21EC">
                <w:rPr>
                  <w:rFonts w:ascii="Verdana" w:hAnsi="Verdana"/>
                  <w:color w:val="000000"/>
                  <w:sz w:val="18"/>
                  <w:szCs w:val="18"/>
                  <w:rPrChange w:id="9321" w:author="Hardik Malhotra" w:date="2021-09-30T21:48:00Z">
                    <w:rPr>
                      <w:rFonts w:ascii="Calibri" w:hAnsi="Calibri"/>
                      <w:color w:val="000000"/>
                    </w:rPr>
                  </w:rPrChange>
                </w:rPr>
                <w:t>23</w:t>
              </w:r>
            </w:ins>
          </w:p>
        </w:tc>
        <w:tc>
          <w:tcPr>
            <w:tcW w:w="1039" w:type="dxa"/>
            <w:shd w:val="clear" w:color="000000" w:fill="FFFFFF"/>
            <w:noWrap/>
            <w:vAlign w:val="bottom"/>
            <w:hideMark/>
            <w:tcPrChange w:id="9322" w:author="Hardik Malhotra" w:date="2021-09-30T19:39:00Z">
              <w:tcPr>
                <w:tcW w:w="1014" w:type="dxa"/>
                <w:shd w:val="clear" w:color="000000" w:fill="FFFFFF"/>
                <w:noWrap/>
                <w:vAlign w:val="bottom"/>
                <w:hideMark/>
              </w:tcPr>
            </w:tcPrChange>
          </w:tcPr>
          <w:p w14:paraId="793F3947" w14:textId="0C9F2F37" w:rsidR="005F21EC" w:rsidRPr="005F21EC" w:rsidRDefault="005F21EC" w:rsidP="005F21EC">
            <w:pPr>
              <w:spacing w:after="0" w:line="240" w:lineRule="auto"/>
              <w:jc w:val="center"/>
              <w:rPr>
                <w:ins w:id="9323" w:author="Hardik Malhotra" w:date="2021-09-30T19:33:00Z"/>
                <w:rFonts w:ascii="Verdana" w:eastAsia="Times New Roman" w:hAnsi="Verdana" w:cs="Times New Roman"/>
                <w:color w:val="000000"/>
                <w:sz w:val="18"/>
                <w:szCs w:val="18"/>
                <w:lang w:val="en-US"/>
                <w:rPrChange w:id="9324" w:author="Hardik Malhotra" w:date="2021-09-30T21:48:00Z">
                  <w:rPr>
                    <w:ins w:id="9325" w:author="Hardik Malhotra" w:date="2021-09-30T19:33:00Z"/>
                    <w:rFonts w:ascii="Calibri" w:eastAsia="Times New Roman" w:hAnsi="Calibri" w:cs="Times New Roman"/>
                    <w:color w:val="000000"/>
                    <w:lang w:val="en-US"/>
                  </w:rPr>
                </w:rPrChange>
              </w:rPr>
              <w:pPrChange w:id="9326" w:author="Hardik Malhotra" w:date="2021-09-30T21:48:00Z">
                <w:pPr>
                  <w:spacing w:after="0" w:line="240" w:lineRule="auto"/>
                  <w:jc w:val="right"/>
                </w:pPr>
              </w:pPrChange>
            </w:pPr>
            <w:ins w:id="9327" w:author="Hardik Malhotra" w:date="2021-09-30T21:48:00Z">
              <w:r w:rsidRPr="005F21EC">
                <w:rPr>
                  <w:rFonts w:ascii="Verdana" w:hAnsi="Verdana"/>
                  <w:color w:val="000000"/>
                  <w:sz w:val="18"/>
                  <w:szCs w:val="18"/>
                  <w:rPrChange w:id="9328" w:author="Hardik Malhotra" w:date="2021-09-30T21:48:00Z">
                    <w:rPr>
                      <w:rFonts w:ascii="Calibri" w:hAnsi="Calibri"/>
                      <w:color w:val="000000"/>
                    </w:rPr>
                  </w:rPrChange>
                </w:rPr>
                <w:t>24</w:t>
              </w:r>
            </w:ins>
          </w:p>
        </w:tc>
        <w:tc>
          <w:tcPr>
            <w:tcW w:w="1039" w:type="dxa"/>
            <w:shd w:val="clear" w:color="000000" w:fill="FFFFFF"/>
            <w:noWrap/>
            <w:vAlign w:val="bottom"/>
            <w:hideMark/>
            <w:tcPrChange w:id="9329" w:author="Hardik Malhotra" w:date="2021-09-30T19:39:00Z">
              <w:tcPr>
                <w:tcW w:w="1014" w:type="dxa"/>
                <w:shd w:val="clear" w:color="000000" w:fill="FFFFFF"/>
                <w:noWrap/>
                <w:vAlign w:val="bottom"/>
                <w:hideMark/>
              </w:tcPr>
            </w:tcPrChange>
          </w:tcPr>
          <w:p w14:paraId="09854FB5" w14:textId="0F0BF8B6" w:rsidR="005F21EC" w:rsidRPr="005F21EC" w:rsidRDefault="005F21EC" w:rsidP="005F21EC">
            <w:pPr>
              <w:spacing w:after="0" w:line="240" w:lineRule="auto"/>
              <w:jc w:val="center"/>
              <w:rPr>
                <w:ins w:id="9330" w:author="Hardik Malhotra" w:date="2021-09-30T19:33:00Z"/>
                <w:rFonts w:ascii="Verdana" w:eastAsia="Times New Roman" w:hAnsi="Verdana" w:cs="Times New Roman"/>
                <w:color w:val="000000"/>
                <w:sz w:val="18"/>
                <w:szCs w:val="18"/>
                <w:lang w:val="en-US"/>
                <w:rPrChange w:id="9331" w:author="Hardik Malhotra" w:date="2021-09-30T21:48:00Z">
                  <w:rPr>
                    <w:ins w:id="9332" w:author="Hardik Malhotra" w:date="2021-09-30T19:33:00Z"/>
                    <w:rFonts w:ascii="Calibri" w:eastAsia="Times New Roman" w:hAnsi="Calibri" w:cs="Times New Roman"/>
                    <w:color w:val="000000"/>
                    <w:lang w:val="en-US"/>
                  </w:rPr>
                </w:rPrChange>
              </w:rPr>
              <w:pPrChange w:id="9333" w:author="Hardik Malhotra" w:date="2021-09-30T21:48:00Z">
                <w:pPr>
                  <w:spacing w:after="0" w:line="240" w:lineRule="auto"/>
                  <w:jc w:val="right"/>
                </w:pPr>
              </w:pPrChange>
            </w:pPr>
            <w:ins w:id="9334" w:author="Hardik Malhotra" w:date="2021-09-30T21:48:00Z">
              <w:r w:rsidRPr="005F21EC">
                <w:rPr>
                  <w:rFonts w:ascii="Verdana" w:hAnsi="Verdana"/>
                  <w:color w:val="000000"/>
                  <w:sz w:val="18"/>
                  <w:szCs w:val="18"/>
                  <w:rPrChange w:id="9335" w:author="Hardik Malhotra" w:date="2021-09-30T21:48:00Z">
                    <w:rPr>
                      <w:rFonts w:ascii="Calibri" w:hAnsi="Calibri"/>
                      <w:color w:val="000000"/>
                    </w:rPr>
                  </w:rPrChange>
                </w:rPr>
                <w:t>26</w:t>
              </w:r>
            </w:ins>
          </w:p>
        </w:tc>
      </w:tr>
      <w:tr w:rsidR="005F21EC" w:rsidRPr="001848B0" w14:paraId="3DB642CA" w14:textId="77777777" w:rsidTr="001848B0">
        <w:trPr>
          <w:trHeight w:val="304"/>
          <w:ins w:id="9336" w:author="Hardik Malhotra" w:date="2021-09-30T19:33:00Z"/>
          <w:trPrChange w:id="9337" w:author="Hardik Malhotra" w:date="2021-09-30T19:39:00Z">
            <w:trPr>
              <w:trHeight w:val="304"/>
            </w:trPr>
          </w:trPrChange>
        </w:trPr>
        <w:tc>
          <w:tcPr>
            <w:tcW w:w="5068" w:type="dxa"/>
            <w:shd w:val="clear" w:color="000000" w:fill="FFFFFF"/>
            <w:noWrap/>
            <w:vAlign w:val="bottom"/>
            <w:hideMark/>
            <w:tcPrChange w:id="9338" w:author="Hardik Malhotra" w:date="2021-09-30T19:39:00Z">
              <w:tcPr>
                <w:tcW w:w="4944" w:type="dxa"/>
                <w:shd w:val="clear" w:color="000000" w:fill="FFFFFF"/>
                <w:noWrap/>
                <w:vAlign w:val="bottom"/>
                <w:hideMark/>
              </w:tcPr>
            </w:tcPrChange>
          </w:tcPr>
          <w:p w14:paraId="39644585" w14:textId="77777777" w:rsidR="005F21EC" w:rsidRPr="001848B0" w:rsidRDefault="005F21EC" w:rsidP="005F21EC">
            <w:pPr>
              <w:spacing w:after="0" w:line="240" w:lineRule="auto"/>
              <w:rPr>
                <w:ins w:id="9339" w:author="Hardik Malhotra" w:date="2021-09-30T19:33:00Z"/>
                <w:rFonts w:ascii="Verdana" w:eastAsia="Times New Roman" w:hAnsi="Verdana" w:cs="Times New Roman"/>
                <w:color w:val="000000"/>
                <w:sz w:val="18"/>
                <w:szCs w:val="18"/>
                <w:lang w:val="en-US"/>
                <w:rPrChange w:id="9340" w:author="Hardik Malhotra" w:date="2021-09-30T19:36:00Z">
                  <w:rPr>
                    <w:ins w:id="9341" w:author="Hardik Malhotra" w:date="2021-09-30T19:33:00Z"/>
                    <w:rFonts w:ascii="Calibri" w:eastAsia="Times New Roman" w:hAnsi="Calibri" w:cs="Times New Roman"/>
                    <w:color w:val="000000"/>
                    <w:lang w:val="en-US"/>
                  </w:rPr>
                </w:rPrChange>
              </w:rPr>
            </w:pPr>
            <w:ins w:id="9342" w:author="Hardik Malhotra" w:date="2021-09-30T19:33:00Z">
              <w:r w:rsidRPr="001848B0">
                <w:rPr>
                  <w:rFonts w:ascii="Verdana" w:eastAsia="Times New Roman" w:hAnsi="Verdana" w:cs="Times New Roman"/>
                  <w:color w:val="000000"/>
                  <w:sz w:val="18"/>
                  <w:szCs w:val="18"/>
                  <w:lang w:val="en-US"/>
                  <w:rPrChange w:id="9343" w:author="Hardik Malhotra" w:date="2021-09-30T19:36:00Z">
                    <w:rPr>
                      <w:rFonts w:ascii="Calibri" w:eastAsia="Times New Roman" w:hAnsi="Calibri" w:cs="Times New Roman"/>
                      <w:color w:val="000000"/>
                      <w:lang w:val="en-US"/>
                    </w:rPr>
                  </w:rPrChange>
                </w:rPr>
                <w:t>Hindustan Speciality Chemicals</w:t>
              </w:r>
            </w:ins>
          </w:p>
        </w:tc>
        <w:tc>
          <w:tcPr>
            <w:tcW w:w="1039" w:type="dxa"/>
            <w:shd w:val="clear" w:color="000000" w:fill="FFFFFF"/>
            <w:noWrap/>
            <w:vAlign w:val="bottom"/>
            <w:hideMark/>
            <w:tcPrChange w:id="9344" w:author="Hardik Malhotra" w:date="2021-09-30T19:39:00Z">
              <w:tcPr>
                <w:tcW w:w="1014" w:type="dxa"/>
                <w:shd w:val="clear" w:color="000000" w:fill="FFFFFF"/>
                <w:noWrap/>
                <w:vAlign w:val="bottom"/>
                <w:hideMark/>
              </w:tcPr>
            </w:tcPrChange>
          </w:tcPr>
          <w:p w14:paraId="56CBC154" w14:textId="1702BB8C" w:rsidR="005F21EC" w:rsidRPr="005F21EC" w:rsidRDefault="005F21EC" w:rsidP="005F21EC">
            <w:pPr>
              <w:spacing w:after="0" w:line="240" w:lineRule="auto"/>
              <w:jc w:val="center"/>
              <w:rPr>
                <w:ins w:id="9345" w:author="Hardik Malhotra" w:date="2021-09-30T19:33:00Z"/>
                <w:rFonts w:ascii="Verdana" w:eastAsia="Times New Roman" w:hAnsi="Verdana" w:cs="Times New Roman"/>
                <w:color w:val="000000"/>
                <w:sz w:val="18"/>
                <w:szCs w:val="18"/>
                <w:lang w:val="en-US"/>
                <w:rPrChange w:id="9346" w:author="Hardik Malhotra" w:date="2021-09-30T21:48:00Z">
                  <w:rPr>
                    <w:ins w:id="9347" w:author="Hardik Malhotra" w:date="2021-09-30T19:33:00Z"/>
                    <w:rFonts w:ascii="Calibri" w:eastAsia="Times New Roman" w:hAnsi="Calibri" w:cs="Times New Roman"/>
                    <w:color w:val="000000"/>
                    <w:lang w:val="en-US"/>
                  </w:rPr>
                </w:rPrChange>
              </w:rPr>
              <w:pPrChange w:id="9348" w:author="Hardik Malhotra" w:date="2021-09-30T21:48:00Z">
                <w:pPr>
                  <w:spacing w:after="0" w:line="240" w:lineRule="auto"/>
                  <w:jc w:val="right"/>
                </w:pPr>
              </w:pPrChange>
            </w:pPr>
            <w:ins w:id="9349" w:author="Hardik Malhotra" w:date="2021-09-30T21:48:00Z">
              <w:r w:rsidRPr="005F21EC">
                <w:rPr>
                  <w:rFonts w:ascii="Verdana" w:hAnsi="Verdana"/>
                  <w:color w:val="000000"/>
                  <w:sz w:val="18"/>
                  <w:szCs w:val="18"/>
                  <w:rPrChange w:id="9350" w:author="Hardik Malhotra" w:date="2021-09-30T21:48:00Z">
                    <w:rPr>
                      <w:rFonts w:ascii="Calibri" w:hAnsi="Calibri"/>
                      <w:color w:val="000000"/>
                    </w:rPr>
                  </w:rPrChange>
                </w:rPr>
                <w:t>0</w:t>
              </w:r>
            </w:ins>
          </w:p>
        </w:tc>
        <w:tc>
          <w:tcPr>
            <w:tcW w:w="1039" w:type="dxa"/>
            <w:shd w:val="clear" w:color="000000" w:fill="FFFFFF"/>
            <w:noWrap/>
            <w:vAlign w:val="bottom"/>
            <w:hideMark/>
            <w:tcPrChange w:id="9351" w:author="Hardik Malhotra" w:date="2021-09-30T19:39:00Z">
              <w:tcPr>
                <w:tcW w:w="1014" w:type="dxa"/>
                <w:shd w:val="clear" w:color="000000" w:fill="FFFFFF"/>
                <w:noWrap/>
                <w:vAlign w:val="bottom"/>
                <w:hideMark/>
              </w:tcPr>
            </w:tcPrChange>
          </w:tcPr>
          <w:p w14:paraId="61C48E54" w14:textId="12A263CB" w:rsidR="005F21EC" w:rsidRPr="005F21EC" w:rsidRDefault="005F21EC" w:rsidP="005F21EC">
            <w:pPr>
              <w:spacing w:after="0" w:line="240" w:lineRule="auto"/>
              <w:jc w:val="center"/>
              <w:rPr>
                <w:ins w:id="9352" w:author="Hardik Malhotra" w:date="2021-09-30T19:33:00Z"/>
                <w:rFonts w:ascii="Verdana" w:eastAsia="Times New Roman" w:hAnsi="Verdana" w:cs="Times New Roman"/>
                <w:color w:val="000000"/>
                <w:sz w:val="18"/>
                <w:szCs w:val="18"/>
                <w:lang w:val="en-US"/>
                <w:rPrChange w:id="9353" w:author="Hardik Malhotra" w:date="2021-09-30T21:48:00Z">
                  <w:rPr>
                    <w:ins w:id="9354" w:author="Hardik Malhotra" w:date="2021-09-30T19:33:00Z"/>
                    <w:rFonts w:ascii="Calibri" w:eastAsia="Times New Roman" w:hAnsi="Calibri" w:cs="Times New Roman"/>
                    <w:color w:val="000000"/>
                    <w:lang w:val="en-US"/>
                  </w:rPr>
                </w:rPrChange>
              </w:rPr>
              <w:pPrChange w:id="9355" w:author="Hardik Malhotra" w:date="2021-09-30T21:48:00Z">
                <w:pPr>
                  <w:spacing w:after="0" w:line="240" w:lineRule="auto"/>
                  <w:jc w:val="right"/>
                </w:pPr>
              </w:pPrChange>
            </w:pPr>
            <w:ins w:id="9356" w:author="Hardik Malhotra" w:date="2021-09-30T21:48:00Z">
              <w:r w:rsidRPr="005F21EC">
                <w:rPr>
                  <w:rFonts w:ascii="Verdana" w:hAnsi="Verdana"/>
                  <w:color w:val="000000"/>
                  <w:sz w:val="18"/>
                  <w:szCs w:val="18"/>
                  <w:rPrChange w:id="9357" w:author="Hardik Malhotra" w:date="2021-09-30T21:48:00Z">
                    <w:rPr>
                      <w:rFonts w:ascii="Calibri" w:hAnsi="Calibri"/>
                      <w:color w:val="000000"/>
                    </w:rPr>
                  </w:rPrChange>
                </w:rPr>
                <w:t>16</w:t>
              </w:r>
            </w:ins>
          </w:p>
        </w:tc>
        <w:tc>
          <w:tcPr>
            <w:tcW w:w="1039" w:type="dxa"/>
            <w:shd w:val="clear" w:color="000000" w:fill="FFFFFF"/>
            <w:noWrap/>
            <w:vAlign w:val="bottom"/>
            <w:hideMark/>
            <w:tcPrChange w:id="9358" w:author="Hardik Malhotra" w:date="2021-09-30T19:39:00Z">
              <w:tcPr>
                <w:tcW w:w="1014" w:type="dxa"/>
                <w:shd w:val="clear" w:color="000000" w:fill="FFFFFF"/>
                <w:noWrap/>
                <w:vAlign w:val="bottom"/>
                <w:hideMark/>
              </w:tcPr>
            </w:tcPrChange>
          </w:tcPr>
          <w:p w14:paraId="4C950C0C" w14:textId="4399C73D" w:rsidR="005F21EC" w:rsidRPr="005F21EC" w:rsidRDefault="005F21EC" w:rsidP="005F21EC">
            <w:pPr>
              <w:spacing w:after="0" w:line="240" w:lineRule="auto"/>
              <w:jc w:val="center"/>
              <w:rPr>
                <w:ins w:id="9359" w:author="Hardik Malhotra" w:date="2021-09-30T19:33:00Z"/>
                <w:rFonts w:ascii="Verdana" w:eastAsia="Times New Roman" w:hAnsi="Verdana" w:cs="Times New Roman"/>
                <w:color w:val="000000"/>
                <w:sz w:val="18"/>
                <w:szCs w:val="18"/>
                <w:lang w:val="en-US"/>
                <w:rPrChange w:id="9360" w:author="Hardik Malhotra" w:date="2021-09-30T21:48:00Z">
                  <w:rPr>
                    <w:ins w:id="9361" w:author="Hardik Malhotra" w:date="2021-09-30T19:33:00Z"/>
                    <w:rFonts w:ascii="Calibri" w:eastAsia="Times New Roman" w:hAnsi="Calibri" w:cs="Times New Roman"/>
                    <w:color w:val="000000"/>
                    <w:lang w:val="en-US"/>
                  </w:rPr>
                </w:rPrChange>
              </w:rPr>
              <w:pPrChange w:id="9362" w:author="Hardik Malhotra" w:date="2021-09-30T21:48:00Z">
                <w:pPr>
                  <w:spacing w:after="0" w:line="240" w:lineRule="auto"/>
                  <w:jc w:val="right"/>
                </w:pPr>
              </w:pPrChange>
            </w:pPr>
            <w:ins w:id="9363" w:author="Hardik Malhotra" w:date="2021-09-30T21:48:00Z">
              <w:r w:rsidRPr="005F21EC">
                <w:rPr>
                  <w:rFonts w:ascii="Verdana" w:hAnsi="Verdana"/>
                  <w:color w:val="000000"/>
                  <w:sz w:val="18"/>
                  <w:szCs w:val="18"/>
                  <w:rPrChange w:id="9364" w:author="Hardik Malhotra" w:date="2021-09-30T21:48:00Z">
                    <w:rPr>
                      <w:rFonts w:ascii="Calibri" w:hAnsi="Calibri"/>
                      <w:color w:val="000000"/>
                    </w:rPr>
                  </w:rPrChange>
                </w:rPr>
                <w:t>21</w:t>
              </w:r>
            </w:ins>
          </w:p>
        </w:tc>
        <w:tc>
          <w:tcPr>
            <w:tcW w:w="1039" w:type="dxa"/>
            <w:shd w:val="clear" w:color="000000" w:fill="FFFFFF"/>
            <w:noWrap/>
            <w:vAlign w:val="bottom"/>
            <w:hideMark/>
            <w:tcPrChange w:id="9365" w:author="Hardik Malhotra" w:date="2021-09-30T19:39:00Z">
              <w:tcPr>
                <w:tcW w:w="1014" w:type="dxa"/>
                <w:shd w:val="clear" w:color="000000" w:fill="FFFFFF"/>
                <w:noWrap/>
                <w:vAlign w:val="bottom"/>
                <w:hideMark/>
              </w:tcPr>
            </w:tcPrChange>
          </w:tcPr>
          <w:p w14:paraId="0CFC18E8" w14:textId="4AF05077" w:rsidR="005F21EC" w:rsidRPr="005F21EC" w:rsidRDefault="005F21EC" w:rsidP="005F21EC">
            <w:pPr>
              <w:spacing w:after="0" w:line="240" w:lineRule="auto"/>
              <w:jc w:val="center"/>
              <w:rPr>
                <w:ins w:id="9366" w:author="Hardik Malhotra" w:date="2021-09-30T19:33:00Z"/>
                <w:rFonts w:ascii="Verdana" w:eastAsia="Times New Roman" w:hAnsi="Verdana" w:cs="Times New Roman"/>
                <w:color w:val="000000"/>
                <w:sz w:val="18"/>
                <w:szCs w:val="18"/>
                <w:lang w:val="en-US"/>
                <w:rPrChange w:id="9367" w:author="Hardik Malhotra" w:date="2021-09-30T21:48:00Z">
                  <w:rPr>
                    <w:ins w:id="9368" w:author="Hardik Malhotra" w:date="2021-09-30T19:33:00Z"/>
                    <w:rFonts w:ascii="Calibri" w:eastAsia="Times New Roman" w:hAnsi="Calibri" w:cs="Times New Roman"/>
                    <w:color w:val="000000"/>
                    <w:lang w:val="en-US"/>
                  </w:rPr>
                </w:rPrChange>
              </w:rPr>
              <w:pPrChange w:id="9369" w:author="Hardik Malhotra" w:date="2021-09-30T21:48:00Z">
                <w:pPr>
                  <w:spacing w:after="0" w:line="240" w:lineRule="auto"/>
                  <w:jc w:val="right"/>
                </w:pPr>
              </w:pPrChange>
            </w:pPr>
            <w:ins w:id="9370" w:author="Hardik Malhotra" w:date="2021-09-30T21:48:00Z">
              <w:r w:rsidRPr="005F21EC">
                <w:rPr>
                  <w:rFonts w:ascii="Verdana" w:hAnsi="Verdana"/>
                  <w:color w:val="000000"/>
                  <w:sz w:val="18"/>
                  <w:szCs w:val="18"/>
                  <w:rPrChange w:id="9371" w:author="Hardik Malhotra" w:date="2021-09-30T21:48:00Z">
                    <w:rPr>
                      <w:rFonts w:ascii="Calibri" w:hAnsi="Calibri"/>
                      <w:color w:val="000000"/>
                    </w:rPr>
                  </w:rPrChange>
                </w:rPr>
                <w:t>25</w:t>
              </w:r>
            </w:ins>
          </w:p>
        </w:tc>
        <w:tc>
          <w:tcPr>
            <w:tcW w:w="1039" w:type="dxa"/>
            <w:shd w:val="clear" w:color="000000" w:fill="FFFFFF"/>
            <w:noWrap/>
            <w:vAlign w:val="bottom"/>
            <w:hideMark/>
            <w:tcPrChange w:id="9372" w:author="Hardik Malhotra" w:date="2021-09-30T19:39:00Z">
              <w:tcPr>
                <w:tcW w:w="1014" w:type="dxa"/>
                <w:shd w:val="clear" w:color="000000" w:fill="FFFFFF"/>
                <w:noWrap/>
                <w:vAlign w:val="bottom"/>
                <w:hideMark/>
              </w:tcPr>
            </w:tcPrChange>
          </w:tcPr>
          <w:p w14:paraId="3E542904" w14:textId="73FC7212" w:rsidR="005F21EC" w:rsidRPr="005F21EC" w:rsidRDefault="005F21EC" w:rsidP="005F21EC">
            <w:pPr>
              <w:spacing w:after="0" w:line="240" w:lineRule="auto"/>
              <w:jc w:val="center"/>
              <w:rPr>
                <w:ins w:id="9373" w:author="Hardik Malhotra" w:date="2021-09-30T19:33:00Z"/>
                <w:rFonts w:ascii="Verdana" w:eastAsia="Times New Roman" w:hAnsi="Verdana" w:cs="Times New Roman"/>
                <w:color w:val="000000"/>
                <w:sz w:val="18"/>
                <w:szCs w:val="18"/>
                <w:lang w:val="en-US"/>
                <w:rPrChange w:id="9374" w:author="Hardik Malhotra" w:date="2021-09-30T21:48:00Z">
                  <w:rPr>
                    <w:ins w:id="9375" w:author="Hardik Malhotra" w:date="2021-09-30T19:33:00Z"/>
                    <w:rFonts w:ascii="Calibri" w:eastAsia="Times New Roman" w:hAnsi="Calibri" w:cs="Times New Roman"/>
                    <w:color w:val="000000"/>
                    <w:lang w:val="en-US"/>
                  </w:rPr>
                </w:rPrChange>
              </w:rPr>
              <w:pPrChange w:id="9376" w:author="Hardik Malhotra" w:date="2021-09-30T21:48:00Z">
                <w:pPr>
                  <w:spacing w:after="0" w:line="240" w:lineRule="auto"/>
                  <w:jc w:val="right"/>
                </w:pPr>
              </w:pPrChange>
            </w:pPr>
            <w:ins w:id="9377" w:author="Hardik Malhotra" w:date="2021-09-30T21:48:00Z">
              <w:r w:rsidRPr="005F21EC">
                <w:rPr>
                  <w:rFonts w:ascii="Verdana" w:hAnsi="Verdana"/>
                  <w:color w:val="000000"/>
                  <w:sz w:val="18"/>
                  <w:szCs w:val="18"/>
                  <w:rPrChange w:id="9378" w:author="Hardik Malhotra" w:date="2021-09-30T21:48:00Z">
                    <w:rPr>
                      <w:rFonts w:ascii="Calibri" w:hAnsi="Calibri"/>
                      <w:color w:val="000000"/>
                    </w:rPr>
                  </w:rPrChange>
                </w:rPr>
                <w:t>25</w:t>
              </w:r>
            </w:ins>
          </w:p>
        </w:tc>
      </w:tr>
      <w:tr w:rsidR="005F21EC" w:rsidRPr="001848B0" w14:paraId="3111B3A1" w14:textId="77777777" w:rsidTr="001848B0">
        <w:trPr>
          <w:trHeight w:val="304"/>
          <w:ins w:id="9379" w:author="Hardik Malhotra" w:date="2021-09-30T19:33:00Z"/>
          <w:trPrChange w:id="9380" w:author="Hardik Malhotra" w:date="2021-09-30T19:39:00Z">
            <w:trPr>
              <w:trHeight w:val="304"/>
            </w:trPr>
          </w:trPrChange>
        </w:trPr>
        <w:tc>
          <w:tcPr>
            <w:tcW w:w="5068" w:type="dxa"/>
            <w:shd w:val="clear" w:color="000000" w:fill="FFFFFF"/>
            <w:noWrap/>
            <w:vAlign w:val="bottom"/>
            <w:hideMark/>
            <w:tcPrChange w:id="9381" w:author="Hardik Malhotra" w:date="2021-09-30T19:39:00Z">
              <w:tcPr>
                <w:tcW w:w="4944" w:type="dxa"/>
                <w:shd w:val="clear" w:color="000000" w:fill="FFFFFF"/>
                <w:noWrap/>
                <w:vAlign w:val="bottom"/>
                <w:hideMark/>
              </w:tcPr>
            </w:tcPrChange>
          </w:tcPr>
          <w:p w14:paraId="142D0C0A" w14:textId="77777777" w:rsidR="005F21EC" w:rsidRPr="001848B0" w:rsidRDefault="005F21EC" w:rsidP="005F21EC">
            <w:pPr>
              <w:spacing w:after="0" w:line="240" w:lineRule="auto"/>
              <w:rPr>
                <w:ins w:id="9382" w:author="Hardik Malhotra" w:date="2021-09-30T19:33:00Z"/>
                <w:rFonts w:ascii="Verdana" w:eastAsia="Times New Roman" w:hAnsi="Verdana" w:cs="Times New Roman"/>
                <w:color w:val="000000"/>
                <w:sz w:val="18"/>
                <w:szCs w:val="18"/>
                <w:lang w:val="en-US"/>
                <w:rPrChange w:id="9383" w:author="Hardik Malhotra" w:date="2021-09-30T19:36:00Z">
                  <w:rPr>
                    <w:ins w:id="9384" w:author="Hardik Malhotra" w:date="2021-09-30T19:33:00Z"/>
                    <w:rFonts w:ascii="Calibri" w:eastAsia="Times New Roman" w:hAnsi="Calibri" w:cs="Times New Roman"/>
                    <w:color w:val="000000"/>
                    <w:lang w:val="en-US"/>
                  </w:rPr>
                </w:rPrChange>
              </w:rPr>
            </w:pPr>
            <w:ins w:id="9385" w:author="Hardik Malhotra" w:date="2021-09-30T19:33:00Z">
              <w:r w:rsidRPr="001848B0">
                <w:rPr>
                  <w:rFonts w:ascii="Verdana" w:eastAsia="Times New Roman" w:hAnsi="Verdana" w:cs="Times New Roman"/>
                  <w:color w:val="000000"/>
                  <w:sz w:val="18"/>
                  <w:szCs w:val="18"/>
                  <w:lang w:val="en-US"/>
                  <w:rPrChange w:id="9386" w:author="Hardik Malhotra" w:date="2021-09-30T19:36:00Z">
                    <w:rPr>
                      <w:rFonts w:ascii="Calibri" w:eastAsia="Times New Roman" w:hAnsi="Calibri" w:cs="Times New Roman"/>
                      <w:color w:val="000000"/>
                      <w:lang w:val="en-US"/>
                    </w:rPr>
                  </w:rPrChange>
                </w:rPr>
                <w:t>SIR Industriale</w:t>
              </w:r>
            </w:ins>
          </w:p>
        </w:tc>
        <w:tc>
          <w:tcPr>
            <w:tcW w:w="1039" w:type="dxa"/>
            <w:shd w:val="clear" w:color="000000" w:fill="FFFFFF"/>
            <w:noWrap/>
            <w:vAlign w:val="bottom"/>
            <w:hideMark/>
            <w:tcPrChange w:id="9387" w:author="Hardik Malhotra" w:date="2021-09-30T19:39:00Z">
              <w:tcPr>
                <w:tcW w:w="1014" w:type="dxa"/>
                <w:shd w:val="clear" w:color="000000" w:fill="FFFFFF"/>
                <w:noWrap/>
                <w:vAlign w:val="bottom"/>
                <w:hideMark/>
              </w:tcPr>
            </w:tcPrChange>
          </w:tcPr>
          <w:p w14:paraId="1F338824" w14:textId="43B9C461" w:rsidR="005F21EC" w:rsidRPr="005F21EC" w:rsidRDefault="005F21EC" w:rsidP="005F21EC">
            <w:pPr>
              <w:spacing w:after="0" w:line="240" w:lineRule="auto"/>
              <w:jc w:val="center"/>
              <w:rPr>
                <w:ins w:id="9388" w:author="Hardik Malhotra" w:date="2021-09-30T19:33:00Z"/>
                <w:rFonts w:ascii="Verdana" w:eastAsia="Times New Roman" w:hAnsi="Verdana" w:cs="Times New Roman"/>
                <w:color w:val="000000"/>
                <w:sz w:val="18"/>
                <w:szCs w:val="18"/>
                <w:lang w:val="en-US"/>
                <w:rPrChange w:id="9389" w:author="Hardik Malhotra" w:date="2021-09-30T21:48:00Z">
                  <w:rPr>
                    <w:ins w:id="9390" w:author="Hardik Malhotra" w:date="2021-09-30T19:33:00Z"/>
                    <w:rFonts w:ascii="Calibri" w:eastAsia="Times New Roman" w:hAnsi="Calibri" w:cs="Times New Roman"/>
                    <w:color w:val="000000"/>
                    <w:lang w:val="en-US"/>
                  </w:rPr>
                </w:rPrChange>
              </w:rPr>
              <w:pPrChange w:id="9391" w:author="Hardik Malhotra" w:date="2021-09-30T21:48:00Z">
                <w:pPr>
                  <w:spacing w:after="0" w:line="240" w:lineRule="auto"/>
                  <w:jc w:val="right"/>
                </w:pPr>
              </w:pPrChange>
            </w:pPr>
            <w:ins w:id="9392" w:author="Hardik Malhotra" w:date="2021-09-30T21:48:00Z">
              <w:r w:rsidRPr="005F21EC">
                <w:rPr>
                  <w:rFonts w:ascii="Verdana" w:hAnsi="Verdana"/>
                  <w:color w:val="000000"/>
                  <w:sz w:val="18"/>
                  <w:szCs w:val="18"/>
                  <w:rPrChange w:id="9393" w:author="Hardik Malhotra" w:date="2021-09-30T21:48:00Z">
                    <w:rPr>
                      <w:rFonts w:ascii="Calibri" w:hAnsi="Calibri"/>
                      <w:color w:val="000000"/>
                    </w:rPr>
                  </w:rPrChange>
                </w:rPr>
                <w:t>15</w:t>
              </w:r>
            </w:ins>
          </w:p>
        </w:tc>
        <w:tc>
          <w:tcPr>
            <w:tcW w:w="1039" w:type="dxa"/>
            <w:shd w:val="clear" w:color="000000" w:fill="FFFFFF"/>
            <w:noWrap/>
            <w:vAlign w:val="bottom"/>
            <w:hideMark/>
            <w:tcPrChange w:id="9394" w:author="Hardik Malhotra" w:date="2021-09-30T19:39:00Z">
              <w:tcPr>
                <w:tcW w:w="1014" w:type="dxa"/>
                <w:shd w:val="clear" w:color="000000" w:fill="FFFFFF"/>
                <w:noWrap/>
                <w:vAlign w:val="bottom"/>
                <w:hideMark/>
              </w:tcPr>
            </w:tcPrChange>
          </w:tcPr>
          <w:p w14:paraId="16FAA2E0" w14:textId="1590F16E" w:rsidR="005F21EC" w:rsidRPr="005F21EC" w:rsidRDefault="005F21EC" w:rsidP="005F21EC">
            <w:pPr>
              <w:spacing w:after="0" w:line="240" w:lineRule="auto"/>
              <w:jc w:val="center"/>
              <w:rPr>
                <w:ins w:id="9395" w:author="Hardik Malhotra" w:date="2021-09-30T19:33:00Z"/>
                <w:rFonts w:ascii="Verdana" w:eastAsia="Times New Roman" w:hAnsi="Verdana" w:cs="Times New Roman"/>
                <w:color w:val="000000"/>
                <w:sz w:val="18"/>
                <w:szCs w:val="18"/>
                <w:lang w:val="en-US"/>
                <w:rPrChange w:id="9396" w:author="Hardik Malhotra" w:date="2021-09-30T21:48:00Z">
                  <w:rPr>
                    <w:ins w:id="9397" w:author="Hardik Malhotra" w:date="2021-09-30T19:33:00Z"/>
                    <w:rFonts w:ascii="Calibri" w:eastAsia="Times New Roman" w:hAnsi="Calibri" w:cs="Times New Roman"/>
                    <w:color w:val="000000"/>
                    <w:lang w:val="en-US"/>
                  </w:rPr>
                </w:rPrChange>
              </w:rPr>
              <w:pPrChange w:id="9398" w:author="Hardik Malhotra" w:date="2021-09-30T21:48:00Z">
                <w:pPr>
                  <w:spacing w:after="0" w:line="240" w:lineRule="auto"/>
                  <w:jc w:val="right"/>
                </w:pPr>
              </w:pPrChange>
            </w:pPr>
            <w:ins w:id="9399" w:author="Hardik Malhotra" w:date="2021-09-30T21:48:00Z">
              <w:r w:rsidRPr="005F21EC">
                <w:rPr>
                  <w:rFonts w:ascii="Verdana" w:hAnsi="Verdana"/>
                  <w:color w:val="000000"/>
                  <w:sz w:val="18"/>
                  <w:szCs w:val="18"/>
                  <w:rPrChange w:id="9400" w:author="Hardik Malhotra" w:date="2021-09-30T21:48:00Z">
                    <w:rPr>
                      <w:rFonts w:ascii="Calibri" w:hAnsi="Calibri"/>
                      <w:color w:val="000000"/>
                    </w:rPr>
                  </w:rPrChange>
                </w:rPr>
                <w:t>14</w:t>
              </w:r>
            </w:ins>
          </w:p>
        </w:tc>
        <w:tc>
          <w:tcPr>
            <w:tcW w:w="1039" w:type="dxa"/>
            <w:shd w:val="clear" w:color="000000" w:fill="FFFFFF"/>
            <w:noWrap/>
            <w:vAlign w:val="bottom"/>
            <w:hideMark/>
            <w:tcPrChange w:id="9401" w:author="Hardik Malhotra" w:date="2021-09-30T19:39:00Z">
              <w:tcPr>
                <w:tcW w:w="1014" w:type="dxa"/>
                <w:shd w:val="clear" w:color="000000" w:fill="FFFFFF"/>
                <w:noWrap/>
                <w:vAlign w:val="bottom"/>
                <w:hideMark/>
              </w:tcPr>
            </w:tcPrChange>
          </w:tcPr>
          <w:p w14:paraId="28471E07" w14:textId="093B0890" w:rsidR="005F21EC" w:rsidRPr="005F21EC" w:rsidRDefault="005F21EC" w:rsidP="005F21EC">
            <w:pPr>
              <w:spacing w:after="0" w:line="240" w:lineRule="auto"/>
              <w:jc w:val="center"/>
              <w:rPr>
                <w:ins w:id="9402" w:author="Hardik Malhotra" w:date="2021-09-30T19:33:00Z"/>
                <w:rFonts w:ascii="Verdana" w:eastAsia="Times New Roman" w:hAnsi="Verdana" w:cs="Times New Roman"/>
                <w:color w:val="000000"/>
                <w:sz w:val="18"/>
                <w:szCs w:val="18"/>
                <w:lang w:val="en-US"/>
                <w:rPrChange w:id="9403" w:author="Hardik Malhotra" w:date="2021-09-30T21:48:00Z">
                  <w:rPr>
                    <w:ins w:id="9404" w:author="Hardik Malhotra" w:date="2021-09-30T19:33:00Z"/>
                    <w:rFonts w:ascii="Calibri" w:eastAsia="Times New Roman" w:hAnsi="Calibri" w:cs="Times New Roman"/>
                    <w:color w:val="000000"/>
                    <w:lang w:val="en-US"/>
                  </w:rPr>
                </w:rPrChange>
              </w:rPr>
              <w:pPrChange w:id="9405" w:author="Hardik Malhotra" w:date="2021-09-30T21:48:00Z">
                <w:pPr>
                  <w:spacing w:after="0" w:line="240" w:lineRule="auto"/>
                  <w:jc w:val="right"/>
                </w:pPr>
              </w:pPrChange>
            </w:pPr>
            <w:ins w:id="9406" w:author="Hardik Malhotra" w:date="2021-09-30T21:48:00Z">
              <w:r w:rsidRPr="005F21EC">
                <w:rPr>
                  <w:rFonts w:ascii="Verdana" w:hAnsi="Verdana"/>
                  <w:color w:val="000000"/>
                  <w:sz w:val="18"/>
                  <w:szCs w:val="18"/>
                  <w:rPrChange w:id="9407" w:author="Hardik Malhotra" w:date="2021-09-30T21:48:00Z">
                    <w:rPr>
                      <w:rFonts w:ascii="Calibri" w:hAnsi="Calibri"/>
                      <w:color w:val="000000"/>
                    </w:rPr>
                  </w:rPrChange>
                </w:rPr>
                <w:t>15</w:t>
              </w:r>
            </w:ins>
          </w:p>
        </w:tc>
        <w:tc>
          <w:tcPr>
            <w:tcW w:w="1039" w:type="dxa"/>
            <w:shd w:val="clear" w:color="000000" w:fill="FFFFFF"/>
            <w:noWrap/>
            <w:vAlign w:val="bottom"/>
            <w:hideMark/>
            <w:tcPrChange w:id="9408" w:author="Hardik Malhotra" w:date="2021-09-30T19:39:00Z">
              <w:tcPr>
                <w:tcW w:w="1014" w:type="dxa"/>
                <w:shd w:val="clear" w:color="000000" w:fill="FFFFFF"/>
                <w:noWrap/>
                <w:vAlign w:val="bottom"/>
                <w:hideMark/>
              </w:tcPr>
            </w:tcPrChange>
          </w:tcPr>
          <w:p w14:paraId="4B57C44A" w14:textId="585BF636" w:rsidR="005F21EC" w:rsidRPr="005F21EC" w:rsidRDefault="005F21EC" w:rsidP="005F21EC">
            <w:pPr>
              <w:spacing w:after="0" w:line="240" w:lineRule="auto"/>
              <w:jc w:val="center"/>
              <w:rPr>
                <w:ins w:id="9409" w:author="Hardik Malhotra" w:date="2021-09-30T19:33:00Z"/>
                <w:rFonts w:ascii="Verdana" w:eastAsia="Times New Roman" w:hAnsi="Verdana" w:cs="Times New Roman"/>
                <w:color w:val="000000"/>
                <w:sz w:val="18"/>
                <w:szCs w:val="18"/>
                <w:lang w:val="en-US"/>
                <w:rPrChange w:id="9410" w:author="Hardik Malhotra" w:date="2021-09-30T21:48:00Z">
                  <w:rPr>
                    <w:ins w:id="9411" w:author="Hardik Malhotra" w:date="2021-09-30T19:33:00Z"/>
                    <w:rFonts w:ascii="Calibri" w:eastAsia="Times New Roman" w:hAnsi="Calibri" w:cs="Times New Roman"/>
                    <w:color w:val="000000"/>
                    <w:lang w:val="en-US"/>
                  </w:rPr>
                </w:rPrChange>
              </w:rPr>
              <w:pPrChange w:id="9412" w:author="Hardik Malhotra" w:date="2021-09-30T21:48:00Z">
                <w:pPr>
                  <w:spacing w:after="0" w:line="240" w:lineRule="auto"/>
                  <w:jc w:val="right"/>
                </w:pPr>
              </w:pPrChange>
            </w:pPr>
            <w:ins w:id="9413" w:author="Hardik Malhotra" w:date="2021-09-30T21:48:00Z">
              <w:r w:rsidRPr="005F21EC">
                <w:rPr>
                  <w:rFonts w:ascii="Verdana" w:hAnsi="Verdana"/>
                  <w:color w:val="000000"/>
                  <w:sz w:val="18"/>
                  <w:szCs w:val="18"/>
                  <w:rPrChange w:id="9414" w:author="Hardik Malhotra" w:date="2021-09-30T21:48:00Z">
                    <w:rPr>
                      <w:rFonts w:ascii="Calibri" w:hAnsi="Calibri"/>
                      <w:color w:val="000000"/>
                    </w:rPr>
                  </w:rPrChange>
                </w:rPr>
                <w:t>16</w:t>
              </w:r>
            </w:ins>
          </w:p>
        </w:tc>
        <w:tc>
          <w:tcPr>
            <w:tcW w:w="1039" w:type="dxa"/>
            <w:shd w:val="clear" w:color="000000" w:fill="FFFFFF"/>
            <w:noWrap/>
            <w:vAlign w:val="bottom"/>
            <w:hideMark/>
            <w:tcPrChange w:id="9415" w:author="Hardik Malhotra" w:date="2021-09-30T19:39:00Z">
              <w:tcPr>
                <w:tcW w:w="1014" w:type="dxa"/>
                <w:shd w:val="clear" w:color="000000" w:fill="FFFFFF"/>
                <w:noWrap/>
                <w:vAlign w:val="bottom"/>
                <w:hideMark/>
              </w:tcPr>
            </w:tcPrChange>
          </w:tcPr>
          <w:p w14:paraId="01122B3F" w14:textId="5CD0877C" w:rsidR="005F21EC" w:rsidRPr="005F21EC" w:rsidRDefault="005F21EC" w:rsidP="005F21EC">
            <w:pPr>
              <w:spacing w:after="0" w:line="240" w:lineRule="auto"/>
              <w:jc w:val="center"/>
              <w:rPr>
                <w:ins w:id="9416" w:author="Hardik Malhotra" w:date="2021-09-30T19:33:00Z"/>
                <w:rFonts w:ascii="Verdana" w:eastAsia="Times New Roman" w:hAnsi="Verdana" w:cs="Times New Roman"/>
                <w:color w:val="000000"/>
                <w:sz w:val="18"/>
                <w:szCs w:val="18"/>
                <w:lang w:val="en-US"/>
                <w:rPrChange w:id="9417" w:author="Hardik Malhotra" w:date="2021-09-30T21:48:00Z">
                  <w:rPr>
                    <w:ins w:id="9418" w:author="Hardik Malhotra" w:date="2021-09-30T19:33:00Z"/>
                    <w:rFonts w:ascii="Calibri" w:eastAsia="Times New Roman" w:hAnsi="Calibri" w:cs="Times New Roman"/>
                    <w:color w:val="000000"/>
                    <w:lang w:val="en-US"/>
                  </w:rPr>
                </w:rPrChange>
              </w:rPr>
              <w:pPrChange w:id="9419" w:author="Hardik Malhotra" w:date="2021-09-30T21:48:00Z">
                <w:pPr>
                  <w:spacing w:after="0" w:line="240" w:lineRule="auto"/>
                  <w:jc w:val="right"/>
                </w:pPr>
              </w:pPrChange>
            </w:pPr>
            <w:ins w:id="9420" w:author="Hardik Malhotra" w:date="2021-09-30T21:48:00Z">
              <w:r w:rsidRPr="005F21EC">
                <w:rPr>
                  <w:rFonts w:ascii="Verdana" w:hAnsi="Verdana"/>
                  <w:color w:val="000000"/>
                  <w:sz w:val="18"/>
                  <w:szCs w:val="18"/>
                  <w:rPrChange w:id="9421" w:author="Hardik Malhotra" w:date="2021-09-30T21:48:00Z">
                    <w:rPr>
                      <w:rFonts w:ascii="Calibri" w:hAnsi="Calibri"/>
                      <w:color w:val="000000"/>
                    </w:rPr>
                  </w:rPrChange>
                </w:rPr>
                <w:t>18</w:t>
              </w:r>
            </w:ins>
          </w:p>
        </w:tc>
      </w:tr>
      <w:tr w:rsidR="005F21EC" w:rsidRPr="001848B0" w14:paraId="7CC76043" w14:textId="77777777" w:rsidTr="001848B0">
        <w:trPr>
          <w:trHeight w:val="304"/>
          <w:ins w:id="9422" w:author="Hardik Malhotra" w:date="2021-09-30T19:33:00Z"/>
          <w:trPrChange w:id="9423" w:author="Hardik Malhotra" w:date="2021-09-30T19:39:00Z">
            <w:trPr>
              <w:trHeight w:val="304"/>
            </w:trPr>
          </w:trPrChange>
        </w:trPr>
        <w:tc>
          <w:tcPr>
            <w:tcW w:w="5068" w:type="dxa"/>
            <w:shd w:val="clear" w:color="000000" w:fill="FFFFFF"/>
            <w:noWrap/>
            <w:vAlign w:val="bottom"/>
            <w:hideMark/>
            <w:tcPrChange w:id="9424" w:author="Hardik Malhotra" w:date="2021-09-30T19:39:00Z">
              <w:tcPr>
                <w:tcW w:w="4944" w:type="dxa"/>
                <w:shd w:val="clear" w:color="000000" w:fill="FFFFFF"/>
                <w:noWrap/>
                <w:vAlign w:val="bottom"/>
                <w:hideMark/>
              </w:tcPr>
            </w:tcPrChange>
          </w:tcPr>
          <w:p w14:paraId="0F24F39F" w14:textId="77777777" w:rsidR="005F21EC" w:rsidRPr="001848B0" w:rsidRDefault="005F21EC" w:rsidP="005F21EC">
            <w:pPr>
              <w:spacing w:after="0" w:line="240" w:lineRule="auto"/>
              <w:rPr>
                <w:ins w:id="9425" w:author="Hardik Malhotra" w:date="2021-09-30T19:33:00Z"/>
                <w:rFonts w:ascii="Verdana" w:eastAsia="Times New Roman" w:hAnsi="Verdana" w:cs="Times New Roman"/>
                <w:color w:val="000000"/>
                <w:sz w:val="18"/>
                <w:szCs w:val="18"/>
                <w:lang w:val="en-US"/>
                <w:rPrChange w:id="9426" w:author="Hardik Malhotra" w:date="2021-09-30T19:36:00Z">
                  <w:rPr>
                    <w:ins w:id="9427" w:author="Hardik Malhotra" w:date="2021-09-30T19:33:00Z"/>
                    <w:rFonts w:ascii="Calibri" w:eastAsia="Times New Roman" w:hAnsi="Calibri" w:cs="Times New Roman"/>
                    <w:color w:val="000000"/>
                    <w:lang w:val="en-US"/>
                  </w:rPr>
                </w:rPrChange>
              </w:rPr>
            </w:pPr>
            <w:ins w:id="9428" w:author="Hardik Malhotra" w:date="2021-09-30T19:33:00Z">
              <w:r w:rsidRPr="001848B0">
                <w:rPr>
                  <w:rFonts w:ascii="Verdana" w:eastAsia="Times New Roman" w:hAnsi="Verdana" w:cs="Times New Roman"/>
                  <w:color w:val="000000"/>
                  <w:sz w:val="18"/>
                  <w:szCs w:val="18"/>
                  <w:lang w:val="en-US"/>
                  <w:rPrChange w:id="9429" w:author="Hardik Malhotra" w:date="2021-09-30T19:36:00Z">
                    <w:rPr>
                      <w:rFonts w:ascii="Calibri" w:eastAsia="Times New Roman" w:hAnsi="Calibri" w:cs="Times New Roman"/>
                      <w:color w:val="000000"/>
                      <w:lang w:val="en-US"/>
                    </w:rPr>
                  </w:rPrChange>
                </w:rPr>
                <w:t>Kukdo Chemical India Private Limited</w:t>
              </w:r>
            </w:ins>
          </w:p>
        </w:tc>
        <w:tc>
          <w:tcPr>
            <w:tcW w:w="1039" w:type="dxa"/>
            <w:shd w:val="clear" w:color="000000" w:fill="FFFFFF"/>
            <w:noWrap/>
            <w:vAlign w:val="bottom"/>
            <w:hideMark/>
            <w:tcPrChange w:id="9430" w:author="Hardik Malhotra" w:date="2021-09-30T19:39:00Z">
              <w:tcPr>
                <w:tcW w:w="1014" w:type="dxa"/>
                <w:shd w:val="clear" w:color="000000" w:fill="FFFFFF"/>
                <w:noWrap/>
                <w:vAlign w:val="bottom"/>
                <w:hideMark/>
              </w:tcPr>
            </w:tcPrChange>
          </w:tcPr>
          <w:p w14:paraId="17A2C85C" w14:textId="2DD3F9CF" w:rsidR="005F21EC" w:rsidRPr="005F21EC" w:rsidRDefault="005F21EC" w:rsidP="005F21EC">
            <w:pPr>
              <w:spacing w:after="0" w:line="240" w:lineRule="auto"/>
              <w:jc w:val="center"/>
              <w:rPr>
                <w:ins w:id="9431" w:author="Hardik Malhotra" w:date="2021-09-30T19:33:00Z"/>
                <w:rFonts w:ascii="Verdana" w:eastAsia="Times New Roman" w:hAnsi="Verdana" w:cs="Times New Roman"/>
                <w:color w:val="000000"/>
                <w:sz w:val="18"/>
                <w:szCs w:val="18"/>
                <w:lang w:val="en-US"/>
                <w:rPrChange w:id="9432" w:author="Hardik Malhotra" w:date="2021-09-30T21:48:00Z">
                  <w:rPr>
                    <w:ins w:id="9433" w:author="Hardik Malhotra" w:date="2021-09-30T19:33:00Z"/>
                    <w:rFonts w:ascii="Calibri" w:eastAsia="Times New Roman" w:hAnsi="Calibri" w:cs="Times New Roman"/>
                    <w:color w:val="000000"/>
                    <w:lang w:val="en-US"/>
                  </w:rPr>
                </w:rPrChange>
              </w:rPr>
              <w:pPrChange w:id="9434" w:author="Hardik Malhotra" w:date="2021-09-30T21:48:00Z">
                <w:pPr>
                  <w:spacing w:after="0" w:line="240" w:lineRule="auto"/>
                  <w:jc w:val="right"/>
                </w:pPr>
              </w:pPrChange>
            </w:pPr>
            <w:ins w:id="9435" w:author="Hardik Malhotra" w:date="2021-09-30T21:48:00Z">
              <w:r w:rsidRPr="005F21EC">
                <w:rPr>
                  <w:rFonts w:ascii="Verdana" w:hAnsi="Verdana"/>
                  <w:color w:val="000000"/>
                  <w:sz w:val="18"/>
                  <w:szCs w:val="18"/>
                  <w:rPrChange w:id="9436" w:author="Hardik Malhotra" w:date="2021-09-30T21:48:00Z">
                    <w:rPr>
                      <w:rFonts w:ascii="Calibri" w:hAnsi="Calibri"/>
                      <w:color w:val="000000"/>
                    </w:rPr>
                  </w:rPrChange>
                </w:rPr>
                <w:t>0</w:t>
              </w:r>
            </w:ins>
          </w:p>
        </w:tc>
        <w:tc>
          <w:tcPr>
            <w:tcW w:w="1039" w:type="dxa"/>
            <w:shd w:val="clear" w:color="000000" w:fill="FFFFFF"/>
            <w:noWrap/>
            <w:vAlign w:val="bottom"/>
            <w:hideMark/>
            <w:tcPrChange w:id="9437" w:author="Hardik Malhotra" w:date="2021-09-30T19:39:00Z">
              <w:tcPr>
                <w:tcW w:w="1014" w:type="dxa"/>
                <w:shd w:val="clear" w:color="000000" w:fill="FFFFFF"/>
                <w:noWrap/>
                <w:vAlign w:val="bottom"/>
                <w:hideMark/>
              </w:tcPr>
            </w:tcPrChange>
          </w:tcPr>
          <w:p w14:paraId="5AED25FC" w14:textId="3C05F034" w:rsidR="005F21EC" w:rsidRPr="005F21EC" w:rsidRDefault="005F21EC" w:rsidP="005F21EC">
            <w:pPr>
              <w:spacing w:after="0" w:line="240" w:lineRule="auto"/>
              <w:jc w:val="center"/>
              <w:rPr>
                <w:ins w:id="9438" w:author="Hardik Malhotra" w:date="2021-09-30T19:33:00Z"/>
                <w:rFonts w:ascii="Verdana" w:eastAsia="Times New Roman" w:hAnsi="Verdana" w:cs="Times New Roman"/>
                <w:color w:val="000000"/>
                <w:sz w:val="18"/>
                <w:szCs w:val="18"/>
                <w:lang w:val="en-US"/>
                <w:rPrChange w:id="9439" w:author="Hardik Malhotra" w:date="2021-09-30T21:48:00Z">
                  <w:rPr>
                    <w:ins w:id="9440" w:author="Hardik Malhotra" w:date="2021-09-30T19:33:00Z"/>
                    <w:rFonts w:ascii="Calibri" w:eastAsia="Times New Roman" w:hAnsi="Calibri" w:cs="Times New Roman"/>
                    <w:color w:val="000000"/>
                    <w:lang w:val="en-US"/>
                  </w:rPr>
                </w:rPrChange>
              </w:rPr>
              <w:pPrChange w:id="9441" w:author="Hardik Malhotra" w:date="2021-09-30T21:48:00Z">
                <w:pPr>
                  <w:spacing w:after="0" w:line="240" w:lineRule="auto"/>
                  <w:jc w:val="right"/>
                </w:pPr>
              </w:pPrChange>
            </w:pPr>
            <w:ins w:id="9442" w:author="Hardik Malhotra" w:date="2021-09-30T21:48:00Z">
              <w:r w:rsidRPr="005F21EC">
                <w:rPr>
                  <w:rFonts w:ascii="Verdana" w:hAnsi="Verdana"/>
                  <w:color w:val="000000"/>
                  <w:sz w:val="18"/>
                  <w:szCs w:val="18"/>
                  <w:rPrChange w:id="9443" w:author="Hardik Malhotra" w:date="2021-09-30T21:48:00Z">
                    <w:rPr>
                      <w:rFonts w:ascii="Calibri" w:hAnsi="Calibri"/>
                      <w:color w:val="000000"/>
                    </w:rPr>
                  </w:rPrChange>
                </w:rPr>
                <w:t>0</w:t>
              </w:r>
            </w:ins>
          </w:p>
        </w:tc>
        <w:tc>
          <w:tcPr>
            <w:tcW w:w="1039" w:type="dxa"/>
            <w:shd w:val="clear" w:color="000000" w:fill="FFFFFF"/>
            <w:noWrap/>
            <w:vAlign w:val="bottom"/>
            <w:hideMark/>
            <w:tcPrChange w:id="9444" w:author="Hardik Malhotra" w:date="2021-09-30T19:39:00Z">
              <w:tcPr>
                <w:tcW w:w="1014" w:type="dxa"/>
                <w:shd w:val="clear" w:color="000000" w:fill="FFFFFF"/>
                <w:noWrap/>
                <w:vAlign w:val="bottom"/>
                <w:hideMark/>
              </w:tcPr>
            </w:tcPrChange>
          </w:tcPr>
          <w:p w14:paraId="56D70B5A" w14:textId="16C2859F" w:rsidR="005F21EC" w:rsidRPr="005F21EC" w:rsidRDefault="005F21EC" w:rsidP="005F21EC">
            <w:pPr>
              <w:spacing w:after="0" w:line="240" w:lineRule="auto"/>
              <w:jc w:val="center"/>
              <w:rPr>
                <w:ins w:id="9445" w:author="Hardik Malhotra" w:date="2021-09-30T19:33:00Z"/>
                <w:rFonts w:ascii="Verdana" w:eastAsia="Times New Roman" w:hAnsi="Verdana" w:cs="Times New Roman"/>
                <w:color w:val="000000"/>
                <w:sz w:val="18"/>
                <w:szCs w:val="18"/>
                <w:lang w:val="en-US"/>
                <w:rPrChange w:id="9446" w:author="Hardik Malhotra" w:date="2021-09-30T21:48:00Z">
                  <w:rPr>
                    <w:ins w:id="9447" w:author="Hardik Malhotra" w:date="2021-09-30T19:33:00Z"/>
                    <w:rFonts w:ascii="Calibri" w:eastAsia="Times New Roman" w:hAnsi="Calibri" w:cs="Times New Roman"/>
                    <w:color w:val="000000"/>
                    <w:lang w:val="en-US"/>
                  </w:rPr>
                </w:rPrChange>
              </w:rPr>
              <w:pPrChange w:id="9448" w:author="Hardik Malhotra" w:date="2021-09-30T21:48:00Z">
                <w:pPr>
                  <w:spacing w:after="0" w:line="240" w:lineRule="auto"/>
                  <w:jc w:val="right"/>
                </w:pPr>
              </w:pPrChange>
            </w:pPr>
            <w:ins w:id="9449" w:author="Hardik Malhotra" w:date="2021-09-30T21:48:00Z">
              <w:r w:rsidRPr="005F21EC">
                <w:rPr>
                  <w:rFonts w:ascii="Verdana" w:hAnsi="Verdana"/>
                  <w:color w:val="000000"/>
                  <w:sz w:val="18"/>
                  <w:szCs w:val="18"/>
                  <w:rPrChange w:id="9450" w:author="Hardik Malhotra" w:date="2021-09-30T21:48:00Z">
                    <w:rPr>
                      <w:rFonts w:ascii="Calibri" w:hAnsi="Calibri"/>
                      <w:color w:val="000000"/>
                    </w:rPr>
                  </w:rPrChange>
                </w:rPr>
                <w:t>22</w:t>
              </w:r>
            </w:ins>
          </w:p>
        </w:tc>
        <w:tc>
          <w:tcPr>
            <w:tcW w:w="1039" w:type="dxa"/>
            <w:shd w:val="clear" w:color="000000" w:fill="FFFFFF"/>
            <w:noWrap/>
            <w:vAlign w:val="bottom"/>
            <w:hideMark/>
            <w:tcPrChange w:id="9451" w:author="Hardik Malhotra" w:date="2021-09-30T19:39:00Z">
              <w:tcPr>
                <w:tcW w:w="1014" w:type="dxa"/>
                <w:shd w:val="clear" w:color="000000" w:fill="FFFFFF"/>
                <w:noWrap/>
                <w:vAlign w:val="bottom"/>
                <w:hideMark/>
              </w:tcPr>
            </w:tcPrChange>
          </w:tcPr>
          <w:p w14:paraId="12DB52EA" w14:textId="1D7DBDBA" w:rsidR="005F21EC" w:rsidRPr="005F21EC" w:rsidRDefault="005F21EC" w:rsidP="005F21EC">
            <w:pPr>
              <w:spacing w:after="0" w:line="240" w:lineRule="auto"/>
              <w:jc w:val="center"/>
              <w:rPr>
                <w:ins w:id="9452" w:author="Hardik Malhotra" w:date="2021-09-30T19:33:00Z"/>
                <w:rFonts w:ascii="Verdana" w:eastAsia="Times New Roman" w:hAnsi="Verdana" w:cs="Times New Roman"/>
                <w:color w:val="000000"/>
                <w:sz w:val="18"/>
                <w:szCs w:val="18"/>
                <w:lang w:val="en-US"/>
                <w:rPrChange w:id="9453" w:author="Hardik Malhotra" w:date="2021-09-30T21:48:00Z">
                  <w:rPr>
                    <w:ins w:id="9454" w:author="Hardik Malhotra" w:date="2021-09-30T19:33:00Z"/>
                    <w:rFonts w:ascii="Calibri" w:eastAsia="Times New Roman" w:hAnsi="Calibri" w:cs="Times New Roman"/>
                    <w:color w:val="000000"/>
                    <w:lang w:val="en-US"/>
                  </w:rPr>
                </w:rPrChange>
              </w:rPr>
              <w:pPrChange w:id="9455" w:author="Hardik Malhotra" w:date="2021-09-30T21:48:00Z">
                <w:pPr>
                  <w:spacing w:after="0" w:line="240" w:lineRule="auto"/>
                  <w:jc w:val="right"/>
                </w:pPr>
              </w:pPrChange>
            </w:pPr>
            <w:ins w:id="9456" w:author="Hardik Malhotra" w:date="2021-09-30T21:48:00Z">
              <w:r w:rsidRPr="005F21EC">
                <w:rPr>
                  <w:rFonts w:ascii="Verdana" w:hAnsi="Verdana"/>
                  <w:color w:val="000000"/>
                  <w:sz w:val="18"/>
                  <w:szCs w:val="18"/>
                  <w:rPrChange w:id="9457" w:author="Hardik Malhotra" w:date="2021-09-30T21:48:00Z">
                    <w:rPr>
                      <w:rFonts w:ascii="Calibri" w:hAnsi="Calibri"/>
                      <w:color w:val="000000"/>
                    </w:rPr>
                  </w:rPrChange>
                </w:rPr>
                <w:t>80</w:t>
              </w:r>
            </w:ins>
          </w:p>
        </w:tc>
        <w:tc>
          <w:tcPr>
            <w:tcW w:w="1039" w:type="dxa"/>
            <w:shd w:val="clear" w:color="000000" w:fill="FFFFFF"/>
            <w:noWrap/>
            <w:vAlign w:val="bottom"/>
            <w:hideMark/>
            <w:tcPrChange w:id="9458" w:author="Hardik Malhotra" w:date="2021-09-30T19:39:00Z">
              <w:tcPr>
                <w:tcW w:w="1014" w:type="dxa"/>
                <w:shd w:val="clear" w:color="000000" w:fill="FFFFFF"/>
                <w:noWrap/>
                <w:vAlign w:val="bottom"/>
                <w:hideMark/>
              </w:tcPr>
            </w:tcPrChange>
          </w:tcPr>
          <w:p w14:paraId="03089EF9" w14:textId="7E08A838" w:rsidR="005F21EC" w:rsidRPr="005F21EC" w:rsidRDefault="005F21EC" w:rsidP="005F21EC">
            <w:pPr>
              <w:spacing w:after="0" w:line="240" w:lineRule="auto"/>
              <w:jc w:val="center"/>
              <w:rPr>
                <w:ins w:id="9459" w:author="Hardik Malhotra" w:date="2021-09-30T19:33:00Z"/>
                <w:rFonts w:ascii="Verdana" w:eastAsia="Times New Roman" w:hAnsi="Verdana" w:cs="Times New Roman"/>
                <w:color w:val="000000"/>
                <w:sz w:val="18"/>
                <w:szCs w:val="18"/>
                <w:lang w:val="en-US"/>
                <w:rPrChange w:id="9460" w:author="Hardik Malhotra" w:date="2021-09-30T21:48:00Z">
                  <w:rPr>
                    <w:ins w:id="9461" w:author="Hardik Malhotra" w:date="2021-09-30T19:33:00Z"/>
                    <w:rFonts w:ascii="Calibri" w:eastAsia="Times New Roman" w:hAnsi="Calibri" w:cs="Times New Roman"/>
                    <w:color w:val="000000"/>
                    <w:lang w:val="en-US"/>
                  </w:rPr>
                </w:rPrChange>
              </w:rPr>
              <w:pPrChange w:id="9462" w:author="Hardik Malhotra" w:date="2021-09-30T21:48:00Z">
                <w:pPr>
                  <w:spacing w:after="0" w:line="240" w:lineRule="auto"/>
                  <w:jc w:val="right"/>
                </w:pPr>
              </w:pPrChange>
            </w:pPr>
            <w:ins w:id="9463" w:author="Hardik Malhotra" w:date="2021-09-30T21:48:00Z">
              <w:r w:rsidRPr="005F21EC">
                <w:rPr>
                  <w:rFonts w:ascii="Verdana" w:hAnsi="Verdana"/>
                  <w:color w:val="000000"/>
                  <w:sz w:val="18"/>
                  <w:szCs w:val="18"/>
                  <w:rPrChange w:id="9464" w:author="Hardik Malhotra" w:date="2021-09-30T21:48:00Z">
                    <w:rPr>
                      <w:rFonts w:ascii="Calibri" w:hAnsi="Calibri"/>
                      <w:color w:val="000000"/>
                    </w:rPr>
                  </w:rPrChange>
                </w:rPr>
                <w:t>85</w:t>
              </w:r>
            </w:ins>
          </w:p>
        </w:tc>
      </w:tr>
      <w:tr w:rsidR="005F21EC" w:rsidRPr="001848B0" w14:paraId="4C7F2219" w14:textId="77777777" w:rsidTr="001848B0">
        <w:trPr>
          <w:trHeight w:val="304"/>
          <w:ins w:id="9465" w:author="Hardik Malhotra" w:date="2021-09-30T19:33:00Z"/>
          <w:trPrChange w:id="9466" w:author="Hardik Malhotra" w:date="2021-09-30T19:39:00Z">
            <w:trPr>
              <w:trHeight w:val="304"/>
            </w:trPr>
          </w:trPrChange>
        </w:trPr>
        <w:tc>
          <w:tcPr>
            <w:tcW w:w="5068" w:type="dxa"/>
            <w:shd w:val="clear" w:color="000000" w:fill="FFFFFF"/>
            <w:noWrap/>
            <w:vAlign w:val="bottom"/>
            <w:hideMark/>
            <w:tcPrChange w:id="9467" w:author="Hardik Malhotra" w:date="2021-09-30T19:39:00Z">
              <w:tcPr>
                <w:tcW w:w="4944" w:type="dxa"/>
                <w:shd w:val="clear" w:color="000000" w:fill="FFFFFF"/>
                <w:noWrap/>
                <w:vAlign w:val="bottom"/>
                <w:hideMark/>
              </w:tcPr>
            </w:tcPrChange>
          </w:tcPr>
          <w:p w14:paraId="07C4F82F" w14:textId="77777777" w:rsidR="005F21EC" w:rsidRPr="001848B0" w:rsidRDefault="005F21EC" w:rsidP="005F21EC">
            <w:pPr>
              <w:spacing w:after="0" w:line="240" w:lineRule="auto"/>
              <w:rPr>
                <w:ins w:id="9468" w:author="Hardik Malhotra" w:date="2021-09-30T19:33:00Z"/>
                <w:rFonts w:ascii="Verdana" w:eastAsia="Times New Roman" w:hAnsi="Verdana" w:cs="Times New Roman"/>
                <w:color w:val="000000"/>
                <w:sz w:val="18"/>
                <w:szCs w:val="18"/>
                <w:lang w:val="en-US"/>
                <w:rPrChange w:id="9469" w:author="Hardik Malhotra" w:date="2021-09-30T19:36:00Z">
                  <w:rPr>
                    <w:ins w:id="9470" w:author="Hardik Malhotra" w:date="2021-09-30T19:33:00Z"/>
                    <w:rFonts w:ascii="Calibri" w:eastAsia="Times New Roman" w:hAnsi="Calibri" w:cs="Times New Roman"/>
                    <w:color w:val="000000"/>
                    <w:lang w:val="en-US"/>
                  </w:rPr>
                </w:rPrChange>
              </w:rPr>
            </w:pPr>
            <w:ins w:id="9471" w:author="Hardik Malhotra" w:date="2021-09-30T19:33:00Z">
              <w:r w:rsidRPr="001848B0">
                <w:rPr>
                  <w:rFonts w:ascii="Verdana" w:eastAsia="Times New Roman" w:hAnsi="Verdana" w:cs="Times New Roman"/>
                  <w:color w:val="000000"/>
                  <w:sz w:val="18"/>
                  <w:szCs w:val="18"/>
                  <w:lang w:val="en-US"/>
                  <w:rPrChange w:id="9472" w:author="Hardik Malhotra" w:date="2021-09-30T19:36:00Z">
                    <w:rPr>
                      <w:rFonts w:ascii="Calibri" w:eastAsia="Times New Roman" w:hAnsi="Calibri" w:cs="Times New Roman"/>
                      <w:color w:val="000000"/>
                      <w:lang w:val="en-US"/>
                    </w:rPr>
                  </w:rPrChange>
                </w:rPr>
                <w:t>Meghmani Finechem Ltd</w:t>
              </w:r>
            </w:ins>
          </w:p>
        </w:tc>
        <w:tc>
          <w:tcPr>
            <w:tcW w:w="1039" w:type="dxa"/>
            <w:shd w:val="clear" w:color="000000" w:fill="FFFFFF"/>
            <w:noWrap/>
            <w:vAlign w:val="bottom"/>
            <w:hideMark/>
            <w:tcPrChange w:id="9473" w:author="Hardik Malhotra" w:date="2021-09-30T19:39:00Z">
              <w:tcPr>
                <w:tcW w:w="1014" w:type="dxa"/>
                <w:shd w:val="clear" w:color="000000" w:fill="FFFFFF"/>
                <w:noWrap/>
                <w:vAlign w:val="bottom"/>
                <w:hideMark/>
              </w:tcPr>
            </w:tcPrChange>
          </w:tcPr>
          <w:p w14:paraId="2A71E7A3" w14:textId="4C9C2ABF" w:rsidR="005F21EC" w:rsidRPr="005F21EC" w:rsidRDefault="005F21EC" w:rsidP="005F21EC">
            <w:pPr>
              <w:spacing w:after="0" w:line="240" w:lineRule="auto"/>
              <w:jc w:val="center"/>
              <w:rPr>
                <w:ins w:id="9474" w:author="Hardik Malhotra" w:date="2021-09-30T19:33:00Z"/>
                <w:rFonts w:ascii="Verdana" w:eastAsia="Times New Roman" w:hAnsi="Verdana" w:cs="Times New Roman"/>
                <w:color w:val="000000"/>
                <w:sz w:val="18"/>
                <w:szCs w:val="18"/>
                <w:lang w:val="en-US"/>
                <w:rPrChange w:id="9475" w:author="Hardik Malhotra" w:date="2021-09-30T21:48:00Z">
                  <w:rPr>
                    <w:ins w:id="9476" w:author="Hardik Malhotra" w:date="2021-09-30T19:33:00Z"/>
                    <w:rFonts w:ascii="Calibri" w:eastAsia="Times New Roman" w:hAnsi="Calibri" w:cs="Times New Roman"/>
                    <w:color w:val="000000"/>
                    <w:lang w:val="en-US"/>
                  </w:rPr>
                </w:rPrChange>
              </w:rPr>
              <w:pPrChange w:id="9477" w:author="Hardik Malhotra" w:date="2021-09-30T21:48:00Z">
                <w:pPr>
                  <w:spacing w:after="0" w:line="240" w:lineRule="auto"/>
                  <w:jc w:val="right"/>
                </w:pPr>
              </w:pPrChange>
            </w:pPr>
            <w:ins w:id="9478" w:author="Hardik Malhotra" w:date="2021-09-30T21:48:00Z">
              <w:r w:rsidRPr="005F21EC">
                <w:rPr>
                  <w:rFonts w:ascii="Verdana" w:hAnsi="Verdana"/>
                  <w:color w:val="000000"/>
                  <w:sz w:val="18"/>
                  <w:szCs w:val="18"/>
                  <w:rPrChange w:id="9479" w:author="Hardik Malhotra" w:date="2021-09-30T21:48:00Z">
                    <w:rPr>
                      <w:rFonts w:ascii="Calibri" w:hAnsi="Calibri"/>
                      <w:color w:val="000000"/>
                    </w:rPr>
                  </w:rPrChange>
                </w:rPr>
                <w:t>0</w:t>
              </w:r>
            </w:ins>
          </w:p>
        </w:tc>
        <w:tc>
          <w:tcPr>
            <w:tcW w:w="1039" w:type="dxa"/>
            <w:shd w:val="clear" w:color="000000" w:fill="FFFFFF"/>
            <w:noWrap/>
            <w:vAlign w:val="bottom"/>
            <w:hideMark/>
            <w:tcPrChange w:id="9480" w:author="Hardik Malhotra" w:date="2021-09-30T19:39:00Z">
              <w:tcPr>
                <w:tcW w:w="1014" w:type="dxa"/>
                <w:shd w:val="clear" w:color="000000" w:fill="FFFFFF"/>
                <w:noWrap/>
                <w:vAlign w:val="bottom"/>
                <w:hideMark/>
              </w:tcPr>
            </w:tcPrChange>
          </w:tcPr>
          <w:p w14:paraId="6ED01368" w14:textId="6BC66EB1" w:rsidR="005F21EC" w:rsidRPr="005F21EC" w:rsidRDefault="005F21EC" w:rsidP="005F21EC">
            <w:pPr>
              <w:spacing w:after="0" w:line="240" w:lineRule="auto"/>
              <w:jc w:val="center"/>
              <w:rPr>
                <w:ins w:id="9481" w:author="Hardik Malhotra" w:date="2021-09-30T19:33:00Z"/>
                <w:rFonts w:ascii="Verdana" w:eastAsia="Times New Roman" w:hAnsi="Verdana" w:cs="Times New Roman"/>
                <w:color w:val="000000"/>
                <w:sz w:val="18"/>
                <w:szCs w:val="18"/>
                <w:lang w:val="en-US"/>
                <w:rPrChange w:id="9482" w:author="Hardik Malhotra" w:date="2021-09-30T21:48:00Z">
                  <w:rPr>
                    <w:ins w:id="9483" w:author="Hardik Malhotra" w:date="2021-09-30T19:33:00Z"/>
                    <w:rFonts w:ascii="Calibri" w:eastAsia="Times New Roman" w:hAnsi="Calibri" w:cs="Times New Roman"/>
                    <w:color w:val="000000"/>
                    <w:lang w:val="en-US"/>
                  </w:rPr>
                </w:rPrChange>
              </w:rPr>
              <w:pPrChange w:id="9484" w:author="Hardik Malhotra" w:date="2021-09-30T21:48:00Z">
                <w:pPr>
                  <w:spacing w:after="0" w:line="240" w:lineRule="auto"/>
                  <w:jc w:val="right"/>
                </w:pPr>
              </w:pPrChange>
            </w:pPr>
            <w:ins w:id="9485" w:author="Hardik Malhotra" w:date="2021-09-30T21:48:00Z">
              <w:r w:rsidRPr="005F21EC">
                <w:rPr>
                  <w:rFonts w:ascii="Verdana" w:hAnsi="Verdana"/>
                  <w:color w:val="000000"/>
                  <w:sz w:val="18"/>
                  <w:szCs w:val="18"/>
                  <w:rPrChange w:id="9486" w:author="Hardik Malhotra" w:date="2021-09-30T21:48:00Z">
                    <w:rPr>
                      <w:rFonts w:ascii="Calibri" w:hAnsi="Calibri"/>
                      <w:color w:val="000000"/>
                    </w:rPr>
                  </w:rPrChange>
                </w:rPr>
                <w:t>0</w:t>
              </w:r>
            </w:ins>
          </w:p>
        </w:tc>
        <w:tc>
          <w:tcPr>
            <w:tcW w:w="1039" w:type="dxa"/>
            <w:shd w:val="clear" w:color="000000" w:fill="FFFFFF"/>
            <w:noWrap/>
            <w:vAlign w:val="bottom"/>
            <w:hideMark/>
            <w:tcPrChange w:id="9487" w:author="Hardik Malhotra" w:date="2021-09-30T19:39:00Z">
              <w:tcPr>
                <w:tcW w:w="1014" w:type="dxa"/>
                <w:shd w:val="clear" w:color="000000" w:fill="FFFFFF"/>
                <w:noWrap/>
                <w:vAlign w:val="bottom"/>
                <w:hideMark/>
              </w:tcPr>
            </w:tcPrChange>
          </w:tcPr>
          <w:p w14:paraId="3F8569A7" w14:textId="05AD1AB0" w:rsidR="005F21EC" w:rsidRPr="005F21EC" w:rsidRDefault="005F21EC" w:rsidP="005F21EC">
            <w:pPr>
              <w:spacing w:after="0" w:line="240" w:lineRule="auto"/>
              <w:jc w:val="center"/>
              <w:rPr>
                <w:ins w:id="9488" w:author="Hardik Malhotra" w:date="2021-09-30T19:33:00Z"/>
                <w:rFonts w:ascii="Verdana" w:eastAsia="Times New Roman" w:hAnsi="Verdana" w:cs="Times New Roman"/>
                <w:color w:val="000000"/>
                <w:sz w:val="18"/>
                <w:szCs w:val="18"/>
                <w:lang w:val="en-US"/>
                <w:rPrChange w:id="9489" w:author="Hardik Malhotra" w:date="2021-09-30T21:48:00Z">
                  <w:rPr>
                    <w:ins w:id="9490" w:author="Hardik Malhotra" w:date="2021-09-30T19:33:00Z"/>
                    <w:rFonts w:ascii="Calibri" w:eastAsia="Times New Roman" w:hAnsi="Calibri" w:cs="Times New Roman"/>
                    <w:color w:val="000000"/>
                    <w:lang w:val="en-US"/>
                  </w:rPr>
                </w:rPrChange>
              </w:rPr>
              <w:pPrChange w:id="9491" w:author="Hardik Malhotra" w:date="2021-09-30T21:48:00Z">
                <w:pPr>
                  <w:spacing w:after="0" w:line="240" w:lineRule="auto"/>
                  <w:jc w:val="right"/>
                </w:pPr>
              </w:pPrChange>
            </w:pPr>
            <w:ins w:id="9492" w:author="Hardik Malhotra" w:date="2021-09-30T21:48:00Z">
              <w:r w:rsidRPr="005F21EC">
                <w:rPr>
                  <w:rFonts w:ascii="Verdana" w:hAnsi="Verdana"/>
                  <w:color w:val="000000"/>
                  <w:sz w:val="18"/>
                  <w:szCs w:val="18"/>
                  <w:rPrChange w:id="9493" w:author="Hardik Malhotra" w:date="2021-09-30T21:48:00Z">
                    <w:rPr>
                      <w:rFonts w:ascii="Calibri" w:hAnsi="Calibri"/>
                      <w:color w:val="000000"/>
                    </w:rPr>
                  </w:rPrChange>
                </w:rPr>
                <w:t>0</w:t>
              </w:r>
            </w:ins>
          </w:p>
        </w:tc>
        <w:tc>
          <w:tcPr>
            <w:tcW w:w="1039" w:type="dxa"/>
            <w:shd w:val="clear" w:color="000000" w:fill="FFFFFF"/>
            <w:noWrap/>
            <w:vAlign w:val="bottom"/>
            <w:hideMark/>
            <w:tcPrChange w:id="9494" w:author="Hardik Malhotra" w:date="2021-09-30T19:39:00Z">
              <w:tcPr>
                <w:tcW w:w="1014" w:type="dxa"/>
                <w:shd w:val="clear" w:color="000000" w:fill="FFFFFF"/>
                <w:noWrap/>
                <w:vAlign w:val="bottom"/>
                <w:hideMark/>
              </w:tcPr>
            </w:tcPrChange>
          </w:tcPr>
          <w:p w14:paraId="7C3302A8" w14:textId="6AD4B558" w:rsidR="005F21EC" w:rsidRPr="005F21EC" w:rsidRDefault="005F21EC" w:rsidP="005F21EC">
            <w:pPr>
              <w:spacing w:after="0" w:line="240" w:lineRule="auto"/>
              <w:jc w:val="center"/>
              <w:rPr>
                <w:ins w:id="9495" w:author="Hardik Malhotra" w:date="2021-09-30T19:33:00Z"/>
                <w:rFonts w:ascii="Verdana" w:eastAsia="Times New Roman" w:hAnsi="Verdana" w:cs="Times New Roman"/>
                <w:color w:val="000000"/>
                <w:sz w:val="18"/>
                <w:szCs w:val="18"/>
                <w:lang w:val="en-US"/>
                <w:rPrChange w:id="9496" w:author="Hardik Malhotra" w:date="2021-09-30T21:48:00Z">
                  <w:rPr>
                    <w:ins w:id="9497" w:author="Hardik Malhotra" w:date="2021-09-30T19:33:00Z"/>
                    <w:rFonts w:ascii="Calibri" w:eastAsia="Times New Roman" w:hAnsi="Calibri" w:cs="Times New Roman"/>
                    <w:color w:val="000000"/>
                    <w:lang w:val="en-US"/>
                  </w:rPr>
                </w:rPrChange>
              </w:rPr>
              <w:pPrChange w:id="9498" w:author="Hardik Malhotra" w:date="2021-09-30T21:48:00Z">
                <w:pPr>
                  <w:spacing w:after="0" w:line="240" w:lineRule="auto"/>
                  <w:jc w:val="right"/>
                </w:pPr>
              </w:pPrChange>
            </w:pPr>
            <w:ins w:id="9499" w:author="Hardik Malhotra" w:date="2021-09-30T21:48:00Z">
              <w:r w:rsidRPr="005F21EC">
                <w:rPr>
                  <w:rFonts w:ascii="Verdana" w:hAnsi="Verdana"/>
                  <w:color w:val="000000"/>
                  <w:sz w:val="18"/>
                  <w:szCs w:val="18"/>
                  <w:rPrChange w:id="9500" w:author="Hardik Malhotra" w:date="2021-09-30T21:48:00Z">
                    <w:rPr>
                      <w:rFonts w:ascii="Calibri" w:hAnsi="Calibri"/>
                      <w:color w:val="000000"/>
                    </w:rPr>
                  </w:rPrChange>
                </w:rPr>
                <w:t>13</w:t>
              </w:r>
            </w:ins>
          </w:p>
        </w:tc>
        <w:tc>
          <w:tcPr>
            <w:tcW w:w="1039" w:type="dxa"/>
            <w:shd w:val="clear" w:color="000000" w:fill="FFFFFF"/>
            <w:noWrap/>
            <w:vAlign w:val="bottom"/>
            <w:hideMark/>
            <w:tcPrChange w:id="9501" w:author="Hardik Malhotra" w:date="2021-09-30T19:39:00Z">
              <w:tcPr>
                <w:tcW w:w="1014" w:type="dxa"/>
                <w:shd w:val="clear" w:color="000000" w:fill="FFFFFF"/>
                <w:noWrap/>
                <w:vAlign w:val="bottom"/>
                <w:hideMark/>
              </w:tcPr>
            </w:tcPrChange>
          </w:tcPr>
          <w:p w14:paraId="4BF9E2D0" w14:textId="48FE7D53" w:rsidR="005F21EC" w:rsidRPr="005F21EC" w:rsidRDefault="005F21EC" w:rsidP="005F21EC">
            <w:pPr>
              <w:spacing w:after="0" w:line="240" w:lineRule="auto"/>
              <w:jc w:val="center"/>
              <w:rPr>
                <w:ins w:id="9502" w:author="Hardik Malhotra" w:date="2021-09-30T19:33:00Z"/>
                <w:rFonts w:ascii="Verdana" w:eastAsia="Times New Roman" w:hAnsi="Verdana" w:cs="Times New Roman"/>
                <w:color w:val="000000"/>
                <w:sz w:val="18"/>
                <w:szCs w:val="18"/>
                <w:lang w:val="en-US"/>
                <w:rPrChange w:id="9503" w:author="Hardik Malhotra" w:date="2021-09-30T21:48:00Z">
                  <w:rPr>
                    <w:ins w:id="9504" w:author="Hardik Malhotra" w:date="2021-09-30T19:33:00Z"/>
                    <w:rFonts w:ascii="Calibri" w:eastAsia="Times New Roman" w:hAnsi="Calibri" w:cs="Times New Roman"/>
                    <w:color w:val="000000"/>
                    <w:lang w:val="en-US"/>
                  </w:rPr>
                </w:rPrChange>
              </w:rPr>
              <w:pPrChange w:id="9505" w:author="Hardik Malhotra" w:date="2021-09-30T21:48:00Z">
                <w:pPr>
                  <w:spacing w:after="0" w:line="240" w:lineRule="auto"/>
                  <w:jc w:val="right"/>
                </w:pPr>
              </w:pPrChange>
            </w:pPr>
            <w:ins w:id="9506" w:author="Hardik Malhotra" w:date="2021-09-30T21:48:00Z">
              <w:r w:rsidRPr="005F21EC">
                <w:rPr>
                  <w:rFonts w:ascii="Verdana" w:hAnsi="Verdana"/>
                  <w:color w:val="000000"/>
                  <w:sz w:val="18"/>
                  <w:szCs w:val="18"/>
                  <w:rPrChange w:id="9507" w:author="Hardik Malhotra" w:date="2021-09-30T21:48:00Z">
                    <w:rPr>
                      <w:rFonts w:ascii="Calibri" w:hAnsi="Calibri"/>
                      <w:color w:val="000000"/>
                    </w:rPr>
                  </w:rPrChange>
                </w:rPr>
                <w:t>21</w:t>
              </w:r>
            </w:ins>
          </w:p>
        </w:tc>
      </w:tr>
      <w:tr w:rsidR="005F21EC" w:rsidRPr="001848B0" w14:paraId="1BC89AD5" w14:textId="77777777" w:rsidTr="001848B0">
        <w:trPr>
          <w:trHeight w:val="304"/>
          <w:ins w:id="9508" w:author="Hardik Malhotra" w:date="2021-09-30T19:33:00Z"/>
          <w:trPrChange w:id="9509" w:author="Hardik Malhotra" w:date="2021-09-30T19:39:00Z">
            <w:trPr>
              <w:trHeight w:val="304"/>
            </w:trPr>
          </w:trPrChange>
        </w:trPr>
        <w:tc>
          <w:tcPr>
            <w:tcW w:w="5068" w:type="dxa"/>
            <w:shd w:val="clear" w:color="000000" w:fill="FFFFFF"/>
            <w:noWrap/>
            <w:vAlign w:val="bottom"/>
            <w:hideMark/>
            <w:tcPrChange w:id="9510" w:author="Hardik Malhotra" w:date="2021-09-30T19:39:00Z">
              <w:tcPr>
                <w:tcW w:w="4944" w:type="dxa"/>
                <w:shd w:val="clear" w:color="000000" w:fill="FFFFFF"/>
                <w:noWrap/>
                <w:vAlign w:val="bottom"/>
                <w:hideMark/>
              </w:tcPr>
            </w:tcPrChange>
          </w:tcPr>
          <w:p w14:paraId="444BFF6F" w14:textId="77777777" w:rsidR="005F21EC" w:rsidRPr="001848B0" w:rsidRDefault="005F21EC" w:rsidP="005F21EC">
            <w:pPr>
              <w:spacing w:after="0" w:line="240" w:lineRule="auto"/>
              <w:rPr>
                <w:ins w:id="9511" w:author="Hardik Malhotra" w:date="2021-09-30T19:33:00Z"/>
                <w:rFonts w:ascii="Verdana" w:eastAsia="Times New Roman" w:hAnsi="Verdana" w:cs="Times New Roman"/>
                <w:color w:val="000000"/>
                <w:sz w:val="18"/>
                <w:szCs w:val="18"/>
                <w:lang w:val="en-US"/>
                <w:rPrChange w:id="9512" w:author="Hardik Malhotra" w:date="2021-09-30T19:36:00Z">
                  <w:rPr>
                    <w:ins w:id="9513" w:author="Hardik Malhotra" w:date="2021-09-30T19:33:00Z"/>
                    <w:rFonts w:ascii="Calibri" w:eastAsia="Times New Roman" w:hAnsi="Calibri" w:cs="Times New Roman"/>
                    <w:color w:val="000000"/>
                    <w:lang w:val="en-US"/>
                  </w:rPr>
                </w:rPrChange>
              </w:rPr>
            </w:pPr>
            <w:ins w:id="9514" w:author="Hardik Malhotra" w:date="2021-09-30T19:33:00Z">
              <w:r w:rsidRPr="001848B0">
                <w:rPr>
                  <w:rFonts w:ascii="Verdana" w:eastAsia="Times New Roman" w:hAnsi="Verdana" w:cs="Times New Roman"/>
                  <w:color w:val="000000"/>
                  <w:sz w:val="18"/>
                  <w:szCs w:val="18"/>
                  <w:lang w:val="en-US"/>
                  <w:rPrChange w:id="9515" w:author="Hardik Malhotra" w:date="2021-09-30T19:36:00Z">
                    <w:rPr>
                      <w:rFonts w:ascii="Calibri" w:eastAsia="Times New Roman" w:hAnsi="Calibri" w:cs="Times New Roman"/>
                      <w:color w:val="000000"/>
                      <w:lang w:val="en-US"/>
                    </w:rPr>
                  </w:rPrChange>
                </w:rPr>
                <w:t>Others</w:t>
              </w:r>
            </w:ins>
          </w:p>
        </w:tc>
        <w:tc>
          <w:tcPr>
            <w:tcW w:w="1039" w:type="dxa"/>
            <w:shd w:val="clear" w:color="000000" w:fill="FFFFFF"/>
            <w:noWrap/>
            <w:vAlign w:val="bottom"/>
            <w:hideMark/>
            <w:tcPrChange w:id="9516" w:author="Hardik Malhotra" w:date="2021-09-30T19:39:00Z">
              <w:tcPr>
                <w:tcW w:w="1014" w:type="dxa"/>
                <w:shd w:val="clear" w:color="000000" w:fill="FFFFFF"/>
                <w:noWrap/>
                <w:vAlign w:val="bottom"/>
                <w:hideMark/>
              </w:tcPr>
            </w:tcPrChange>
          </w:tcPr>
          <w:p w14:paraId="329323CF" w14:textId="29F284B4" w:rsidR="005F21EC" w:rsidRPr="005F21EC" w:rsidRDefault="005F21EC" w:rsidP="005F21EC">
            <w:pPr>
              <w:spacing w:after="0" w:line="240" w:lineRule="auto"/>
              <w:jc w:val="center"/>
              <w:rPr>
                <w:ins w:id="9517" w:author="Hardik Malhotra" w:date="2021-09-30T19:33:00Z"/>
                <w:rFonts w:ascii="Verdana" w:eastAsia="Times New Roman" w:hAnsi="Verdana" w:cs="Times New Roman"/>
                <w:color w:val="000000"/>
                <w:sz w:val="18"/>
                <w:szCs w:val="18"/>
                <w:lang w:val="en-US"/>
                <w:rPrChange w:id="9518" w:author="Hardik Malhotra" w:date="2021-09-30T21:48:00Z">
                  <w:rPr>
                    <w:ins w:id="9519" w:author="Hardik Malhotra" w:date="2021-09-30T19:33:00Z"/>
                    <w:rFonts w:ascii="Calibri" w:eastAsia="Times New Roman" w:hAnsi="Calibri" w:cs="Times New Roman"/>
                    <w:color w:val="000000"/>
                    <w:lang w:val="en-US"/>
                  </w:rPr>
                </w:rPrChange>
              </w:rPr>
              <w:pPrChange w:id="9520" w:author="Hardik Malhotra" w:date="2021-09-30T21:48:00Z">
                <w:pPr>
                  <w:spacing w:after="0" w:line="240" w:lineRule="auto"/>
                  <w:jc w:val="right"/>
                </w:pPr>
              </w:pPrChange>
            </w:pPr>
            <w:ins w:id="9521" w:author="Hardik Malhotra" w:date="2021-09-30T21:48:00Z">
              <w:r w:rsidRPr="005F21EC">
                <w:rPr>
                  <w:rFonts w:ascii="Verdana" w:hAnsi="Verdana"/>
                  <w:color w:val="000000"/>
                  <w:sz w:val="18"/>
                  <w:szCs w:val="18"/>
                  <w:rPrChange w:id="9522" w:author="Hardik Malhotra" w:date="2021-09-30T21:48:00Z">
                    <w:rPr>
                      <w:rFonts w:ascii="Calibri" w:hAnsi="Calibri"/>
                      <w:color w:val="000000"/>
                    </w:rPr>
                  </w:rPrChange>
                </w:rPr>
                <w:t>390</w:t>
              </w:r>
            </w:ins>
          </w:p>
        </w:tc>
        <w:tc>
          <w:tcPr>
            <w:tcW w:w="1039" w:type="dxa"/>
            <w:shd w:val="clear" w:color="000000" w:fill="FFFFFF"/>
            <w:noWrap/>
            <w:vAlign w:val="bottom"/>
            <w:hideMark/>
            <w:tcPrChange w:id="9523" w:author="Hardik Malhotra" w:date="2021-09-30T19:39:00Z">
              <w:tcPr>
                <w:tcW w:w="1014" w:type="dxa"/>
                <w:shd w:val="clear" w:color="000000" w:fill="FFFFFF"/>
                <w:noWrap/>
                <w:vAlign w:val="bottom"/>
                <w:hideMark/>
              </w:tcPr>
            </w:tcPrChange>
          </w:tcPr>
          <w:p w14:paraId="51D197E9" w14:textId="5894B5EA" w:rsidR="005F21EC" w:rsidRPr="005F21EC" w:rsidRDefault="005F21EC" w:rsidP="005F21EC">
            <w:pPr>
              <w:spacing w:after="0" w:line="240" w:lineRule="auto"/>
              <w:jc w:val="center"/>
              <w:rPr>
                <w:ins w:id="9524" w:author="Hardik Malhotra" w:date="2021-09-30T19:33:00Z"/>
                <w:rFonts w:ascii="Verdana" w:eastAsia="Times New Roman" w:hAnsi="Verdana" w:cs="Times New Roman"/>
                <w:color w:val="000000"/>
                <w:sz w:val="18"/>
                <w:szCs w:val="18"/>
                <w:lang w:val="en-US"/>
                <w:rPrChange w:id="9525" w:author="Hardik Malhotra" w:date="2021-09-30T21:48:00Z">
                  <w:rPr>
                    <w:ins w:id="9526" w:author="Hardik Malhotra" w:date="2021-09-30T19:33:00Z"/>
                    <w:rFonts w:ascii="Calibri" w:eastAsia="Times New Roman" w:hAnsi="Calibri" w:cs="Times New Roman"/>
                    <w:color w:val="000000"/>
                    <w:lang w:val="en-US"/>
                  </w:rPr>
                </w:rPrChange>
              </w:rPr>
              <w:pPrChange w:id="9527" w:author="Hardik Malhotra" w:date="2021-09-30T21:48:00Z">
                <w:pPr>
                  <w:spacing w:after="0" w:line="240" w:lineRule="auto"/>
                  <w:jc w:val="right"/>
                </w:pPr>
              </w:pPrChange>
            </w:pPr>
            <w:ins w:id="9528" w:author="Hardik Malhotra" w:date="2021-09-30T21:48:00Z">
              <w:r w:rsidRPr="005F21EC">
                <w:rPr>
                  <w:rFonts w:ascii="Verdana" w:hAnsi="Verdana"/>
                  <w:color w:val="000000"/>
                  <w:sz w:val="18"/>
                  <w:szCs w:val="18"/>
                  <w:rPrChange w:id="9529" w:author="Hardik Malhotra" w:date="2021-09-30T21:48:00Z">
                    <w:rPr>
                      <w:rFonts w:ascii="Calibri" w:hAnsi="Calibri"/>
                      <w:color w:val="000000"/>
                    </w:rPr>
                  </w:rPrChange>
                </w:rPr>
                <w:t>469</w:t>
              </w:r>
            </w:ins>
          </w:p>
        </w:tc>
        <w:tc>
          <w:tcPr>
            <w:tcW w:w="1039" w:type="dxa"/>
            <w:shd w:val="clear" w:color="000000" w:fill="FFFFFF"/>
            <w:noWrap/>
            <w:vAlign w:val="bottom"/>
            <w:hideMark/>
            <w:tcPrChange w:id="9530" w:author="Hardik Malhotra" w:date="2021-09-30T19:39:00Z">
              <w:tcPr>
                <w:tcW w:w="1014" w:type="dxa"/>
                <w:shd w:val="clear" w:color="000000" w:fill="FFFFFF"/>
                <w:noWrap/>
                <w:vAlign w:val="bottom"/>
                <w:hideMark/>
              </w:tcPr>
            </w:tcPrChange>
          </w:tcPr>
          <w:p w14:paraId="70BDAC12" w14:textId="7C88D4E9" w:rsidR="005F21EC" w:rsidRPr="005F21EC" w:rsidRDefault="005F21EC" w:rsidP="005F21EC">
            <w:pPr>
              <w:spacing w:after="0" w:line="240" w:lineRule="auto"/>
              <w:jc w:val="center"/>
              <w:rPr>
                <w:ins w:id="9531" w:author="Hardik Malhotra" w:date="2021-09-30T19:33:00Z"/>
                <w:rFonts w:ascii="Verdana" w:eastAsia="Times New Roman" w:hAnsi="Verdana" w:cs="Times New Roman"/>
                <w:color w:val="000000"/>
                <w:sz w:val="18"/>
                <w:szCs w:val="18"/>
                <w:lang w:val="en-US"/>
                <w:rPrChange w:id="9532" w:author="Hardik Malhotra" w:date="2021-09-30T21:48:00Z">
                  <w:rPr>
                    <w:ins w:id="9533" w:author="Hardik Malhotra" w:date="2021-09-30T19:33:00Z"/>
                    <w:rFonts w:ascii="Calibri" w:eastAsia="Times New Roman" w:hAnsi="Calibri" w:cs="Times New Roman"/>
                    <w:color w:val="000000"/>
                    <w:lang w:val="en-US"/>
                  </w:rPr>
                </w:rPrChange>
              </w:rPr>
              <w:pPrChange w:id="9534" w:author="Hardik Malhotra" w:date="2021-09-30T21:48:00Z">
                <w:pPr>
                  <w:spacing w:after="0" w:line="240" w:lineRule="auto"/>
                  <w:jc w:val="right"/>
                </w:pPr>
              </w:pPrChange>
            </w:pPr>
            <w:ins w:id="9535" w:author="Hardik Malhotra" w:date="2021-09-30T21:48:00Z">
              <w:r w:rsidRPr="005F21EC">
                <w:rPr>
                  <w:rFonts w:ascii="Verdana" w:hAnsi="Verdana"/>
                  <w:color w:val="000000"/>
                  <w:sz w:val="18"/>
                  <w:szCs w:val="18"/>
                  <w:rPrChange w:id="9536" w:author="Hardik Malhotra" w:date="2021-09-30T21:48:00Z">
                    <w:rPr>
                      <w:rFonts w:ascii="Calibri" w:hAnsi="Calibri"/>
                      <w:color w:val="000000"/>
                    </w:rPr>
                  </w:rPrChange>
                </w:rPr>
                <w:t>507</w:t>
              </w:r>
            </w:ins>
          </w:p>
        </w:tc>
        <w:tc>
          <w:tcPr>
            <w:tcW w:w="1039" w:type="dxa"/>
            <w:shd w:val="clear" w:color="000000" w:fill="FFFFFF"/>
            <w:noWrap/>
            <w:vAlign w:val="bottom"/>
            <w:hideMark/>
            <w:tcPrChange w:id="9537" w:author="Hardik Malhotra" w:date="2021-09-30T19:39:00Z">
              <w:tcPr>
                <w:tcW w:w="1014" w:type="dxa"/>
                <w:shd w:val="clear" w:color="000000" w:fill="FFFFFF"/>
                <w:noWrap/>
                <w:vAlign w:val="bottom"/>
                <w:hideMark/>
              </w:tcPr>
            </w:tcPrChange>
          </w:tcPr>
          <w:p w14:paraId="377F13FE" w14:textId="0FCB1204" w:rsidR="005F21EC" w:rsidRPr="005F21EC" w:rsidRDefault="005F21EC" w:rsidP="005F21EC">
            <w:pPr>
              <w:spacing w:after="0" w:line="240" w:lineRule="auto"/>
              <w:jc w:val="center"/>
              <w:rPr>
                <w:ins w:id="9538" w:author="Hardik Malhotra" w:date="2021-09-30T19:33:00Z"/>
                <w:rFonts w:ascii="Verdana" w:eastAsia="Times New Roman" w:hAnsi="Verdana" w:cs="Times New Roman"/>
                <w:color w:val="000000"/>
                <w:sz w:val="18"/>
                <w:szCs w:val="18"/>
                <w:lang w:val="en-US"/>
                <w:rPrChange w:id="9539" w:author="Hardik Malhotra" w:date="2021-09-30T21:48:00Z">
                  <w:rPr>
                    <w:ins w:id="9540" w:author="Hardik Malhotra" w:date="2021-09-30T19:33:00Z"/>
                    <w:rFonts w:ascii="Calibri" w:eastAsia="Times New Roman" w:hAnsi="Calibri" w:cs="Times New Roman"/>
                    <w:color w:val="000000"/>
                    <w:lang w:val="en-US"/>
                  </w:rPr>
                </w:rPrChange>
              </w:rPr>
              <w:pPrChange w:id="9541" w:author="Hardik Malhotra" w:date="2021-09-30T21:48:00Z">
                <w:pPr>
                  <w:spacing w:after="0" w:line="240" w:lineRule="auto"/>
                  <w:jc w:val="right"/>
                </w:pPr>
              </w:pPrChange>
            </w:pPr>
            <w:ins w:id="9542" w:author="Hardik Malhotra" w:date="2021-09-30T21:48:00Z">
              <w:r w:rsidRPr="005F21EC">
                <w:rPr>
                  <w:rFonts w:ascii="Verdana" w:hAnsi="Verdana"/>
                  <w:color w:val="000000"/>
                  <w:sz w:val="18"/>
                  <w:szCs w:val="18"/>
                  <w:rPrChange w:id="9543" w:author="Hardik Malhotra" w:date="2021-09-30T21:48:00Z">
                    <w:rPr>
                      <w:rFonts w:ascii="Calibri" w:hAnsi="Calibri"/>
                      <w:color w:val="000000"/>
                    </w:rPr>
                  </w:rPrChange>
                </w:rPr>
                <w:t>519</w:t>
              </w:r>
            </w:ins>
          </w:p>
        </w:tc>
        <w:tc>
          <w:tcPr>
            <w:tcW w:w="1039" w:type="dxa"/>
            <w:shd w:val="clear" w:color="000000" w:fill="FFFFFF"/>
            <w:noWrap/>
            <w:vAlign w:val="bottom"/>
            <w:hideMark/>
            <w:tcPrChange w:id="9544" w:author="Hardik Malhotra" w:date="2021-09-30T19:39:00Z">
              <w:tcPr>
                <w:tcW w:w="1014" w:type="dxa"/>
                <w:shd w:val="clear" w:color="000000" w:fill="FFFFFF"/>
                <w:noWrap/>
                <w:vAlign w:val="bottom"/>
                <w:hideMark/>
              </w:tcPr>
            </w:tcPrChange>
          </w:tcPr>
          <w:p w14:paraId="212ECF04" w14:textId="2733AF37" w:rsidR="005F21EC" w:rsidRPr="005F21EC" w:rsidRDefault="005F21EC" w:rsidP="005F21EC">
            <w:pPr>
              <w:spacing w:after="0" w:line="240" w:lineRule="auto"/>
              <w:jc w:val="center"/>
              <w:rPr>
                <w:ins w:id="9545" w:author="Hardik Malhotra" w:date="2021-09-30T19:33:00Z"/>
                <w:rFonts w:ascii="Verdana" w:eastAsia="Times New Roman" w:hAnsi="Verdana" w:cs="Times New Roman"/>
                <w:color w:val="000000"/>
                <w:sz w:val="18"/>
                <w:szCs w:val="18"/>
                <w:lang w:val="en-US"/>
                <w:rPrChange w:id="9546" w:author="Hardik Malhotra" w:date="2021-09-30T21:48:00Z">
                  <w:rPr>
                    <w:ins w:id="9547" w:author="Hardik Malhotra" w:date="2021-09-30T19:33:00Z"/>
                    <w:rFonts w:ascii="Calibri" w:eastAsia="Times New Roman" w:hAnsi="Calibri" w:cs="Times New Roman"/>
                    <w:color w:val="000000"/>
                    <w:lang w:val="en-US"/>
                  </w:rPr>
                </w:rPrChange>
              </w:rPr>
              <w:pPrChange w:id="9548" w:author="Hardik Malhotra" w:date="2021-09-30T21:48:00Z">
                <w:pPr>
                  <w:spacing w:after="0" w:line="240" w:lineRule="auto"/>
                  <w:jc w:val="right"/>
                </w:pPr>
              </w:pPrChange>
            </w:pPr>
            <w:ins w:id="9549" w:author="Hardik Malhotra" w:date="2021-09-30T21:48:00Z">
              <w:r w:rsidRPr="005F21EC">
                <w:rPr>
                  <w:rFonts w:ascii="Verdana" w:hAnsi="Verdana"/>
                  <w:color w:val="000000"/>
                  <w:sz w:val="18"/>
                  <w:szCs w:val="18"/>
                  <w:rPrChange w:id="9550" w:author="Hardik Malhotra" w:date="2021-09-30T21:48:00Z">
                    <w:rPr>
                      <w:rFonts w:ascii="Calibri" w:hAnsi="Calibri"/>
                      <w:color w:val="000000"/>
                    </w:rPr>
                  </w:rPrChange>
                </w:rPr>
                <w:t>567</w:t>
              </w:r>
            </w:ins>
          </w:p>
        </w:tc>
      </w:tr>
      <w:tr w:rsidR="005F21EC" w:rsidRPr="001848B0" w14:paraId="58D89D52" w14:textId="77777777" w:rsidTr="00E17238">
        <w:trPr>
          <w:trHeight w:val="304"/>
          <w:ins w:id="9551" w:author="Hardik Malhotra" w:date="2021-09-30T19:33:00Z"/>
          <w:trPrChange w:id="9552" w:author="Hardik Malhotra" w:date="2021-09-30T22:46:00Z">
            <w:trPr>
              <w:trHeight w:val="304"/>
            </w:trPr>
          </w:trPrChange>
        </w:trPr>
        <w:tc>
          <w:tcPr>
            <w:tcW w:w="5068" w:type="dxa"/>
            <w:shd w:val="clear" w:color="auto" w:fill="C00000"/>
            <w:noWrap/>
            <w:vAlign w:val="bottom"/>
            <w:hideMark/>
            <w:tcPrChange w:id="9553" w:author="Hardik Malhotra" w:date="2021-09-30T22:46:00Z">
              <w:tcPr>
                <w:tcW w:w="4944" w:type="dxa"/>
                <w:shd w:val="clear" w:color="000000" w:fill="FFFFFF"/>
                <w:noWrap/>
                <w:vAlign w:val="bottom"/>
                <w:hideMark/>
              </w:tcPr>
            </w:tcPrChange>
          </w:tcPr>
          <w:p w14:paraId="79E890B4" w14:textId="77777777" w:rsidR="005F21EC" w:rsidRPr="00E17238" w:rsidRDefault="005F21EC" w:rsidP="005F21EC">
            <w:pPr>
              <w:spacing w:after="0" w:line="240" w:lineRule="auto"/>
              <w:rPr>
                <w:ins w:id="9554" w:author="Hardik Malhotra" w:date="2021-09-30T19:33:00Z"/>
                <w:rFonts w:ascii="Verdana" w:eastAsia="Times New Roman" w:hAnsi="Verdana" w:cs="Times New Roman"/>
                <w:color w:val="FFFFFF" w:themeColor="background1"/>
                <w:sz w:val="18"/>
                <w:szCs w:val="18"/>
                <w:lang w:val="en-US"/>
                <w:rPrChange w:id="9555" w:author="Hardik Malhotra" w:date="2021-09-30T22:46:00Z">
                  <w:rPr>
                    <w:ins w:id="9556" w:author="Hardik Malhotra" w:date="2021-09-30T19:33:00Z"/>
                    <w:rFonts w:ascii="Calibri" w:eastAsia="Times New Roman" w:hAnsi="Calibri" w:cs="Times New Roman"/>
                    <w:color w:val="000000"/>
                    <w:lang w:val="en-US"/>
                  </w:rPr>
                </w:rPrChange>
              </w:rPr>
            </w:pPr>
            <w:ins w:id="9557" w:author="Hardik Malhotra" w:date="2021-09-30T19:33:00Z">
              <w:r w:rsidRPr="00E17238">
                <w:rPr>
                  <w:rFonts w:ascii="Verdana" w:eastAsia="Times New Roman" w:hAnsi="Verdana" w:cs="Times New Roman"/>
                  <w:color w:val="FFFFFF" w:themeColor="background1"/>
                  <w:sz w:val="18"/>
                  <w:szCs w:val="18"/>
                  <w:lang w:val="en-US"/>
                  <w:rPrChange w:id="9558" w:author="Hardik Malhotra" w:date="2021-09-30T22:46:00Z">
                    <w:rPr>
                      <w:rFonts w:ascii="Calibri" w:eastAsia="Times New Roman" w:hAnsi="Calibri" w:cs="Times New Roman"/>
                      <w:color w:val="000000"/>
                      <w:lang w:val="en-US"/>
                    </w:rPr>
                  </w:rPrChange>
                </w:rPr>
                <w:t>Total</w:t>
              </w:r>
            </w:ins>
          </w:p>
        </w:tc>
        <w:tc>
          <w:tcPr>
            <w:tcW w:w="1039" w:type="dxa"/>
            <w:shd w:val="clear" w:color="auto" w:fill="C00000"/>
            <w:noWrap/>
            <w:vAlign w:val="bottom"/>
            <w:hideMark/>
            <w:tcPrChange w:id="9559" w:author="Hardik Malhotra" w:date="2021-09-30T22:46:00Z">
              <w:tcPr>
                <w:tcW w:w="1014" w:type="dxa"/>
                <w:shd w:val="clear" w:color="000000" w:fill="FFFFFF"/>
                <w:noWrap/>
                <w:vAlign w:val="bottom"/>
                <w:hideMark/>
              </w:tcPr>
            </w:tcPrChange>
          </w:tcPr>
          <w:p w14:paraId="6A04337D" w14:textId="11272D12" w:rsidR="005F21EC" w:rsidRPr="00E17238" w:rsidRDefault="005F21EC" w:rsidP="005F21EC">
            <w:pPr>
              <w:spacing w:after="0" w:line="240" w:lineRule="auto"/>
              <w:jc w:val="center"/>
              <w:rPr>
                <w:ins w:id="9560" w:author="Hardik Malhotra" w:date="2021-09-30T19:33:00Z"/>
                <w:rFonts w:ascii="Verdana" w:eastAsia="Times New Roman" w:hAnsi="Verdana" w:cs="Times New Roman"/>
                <w:color w:val="FFFFFF" w:themeColor="background1"/>
                <w:sz w:val="18"/>
                <w:szCs w:val="18"/>
                <w:lang w:val="en-US"/>
                <w:rPrChange w:id="9561" w:author="Hardik Malhotra" w:date="2021-09-30T22:46:00Z">
                  <w:rPr>
                    <w:ins w:id="9562" w:author="Hardik Malhotra" w:date="2021-09-30T19:33:00Z"/>
                    <w:rFonts w:ascii="Calibri" w:eastAsia="Times New Roman" w:hAnsi="Calibri" w:cs="Times New Roman"/>
                    <w:color w:val="000000"/>
                    <w:lang w:val="en-US"/>
                  </w:rPr>
                </w:rPrChange>
              </w:rPr>
              <w:pPrChange w:id="9563" w:author="Hardik Malhotra" w:date="2021-09-30T21:48:00Z">
                <w:pPr>
                  <w:spacing w:after="0" w:line="240" w:lineRule="auto"/>
                  <w:jc w:val="right"/>
                </w:pPr>
              </w:pPrChange>
            </w:pPr>
            <w:ins w:id="9564" w:author="Hardik Malhotra" w:date="2021-09-30T21:48:00Z">
              <w:r w:rsidRPr="00E17238">
                <w:rPr>
                  <w:rFonts w:ascii="Verdana" w:hAnsi="Verdana"/>
                  <w:color w:val="FFFFFF" w:themeColor="background1"/>
                  <w:sz w:val="18"/>
                  <w:szCs w:val="18"/>
                  <w:rPrChange w:id="9565" w:author="Hardik Malhotra" w:date="2021-09-30T22:46:00Z">
                    <w:rPr>
                      <w:rFonts w:ascii="Calibri" w:hAnsi="Calibri"/>
                      <w:color w:val="000000"/>
                    </w:rPr>
                  </w:rPrChange>
                </w:rPr>
                <w:t>2866</w:t>
              </w:r>
            </w:ins>
          </w:p>
        </w:tc>
        <w:tc>
          <w:tcPr>
            <w:tcW w:w="1039" w:type="dxa"/>
            <w:shd w:val="clear" w:color="auto" w:fill="C00000"/>
            <w:noWrap/>
            <w:vAlign w:val="bottom"/>
            <w:hideMark/>
            <w:tcPrChange w:id="9566" w:author="Hardik Malhotra" w:date="2021-09-30T22:46:00Z">
              <w:tcPr>
                <w:tcW w:w="1014" w:type="dxa"/>
                <w:shd w:val="clear" w:color="000000" w:fill="FFFFFF"/>
                <w:noWrap/>
                <w:vAlign w:val="bottom"/>
                <w:hideMark/>
              </w:tcPr>
            </w:tcPrChange>
          </w:tcPr>
          <w:p w14:paraId="3E38240B" w14:textId="32936DCB" w:rsidR="005F21EC" w:rsidRPr="00E17238" w:rsidRDefault="005F21EC" w:rsidP="005F21EC">
            <w:pPr>
              <w:spacing w:after="0" w:line="240" w:lineRule="auto"/>
              <w:jc w:val="center"/>
              <w:rPr>
                <w:ins w:id="9567" w:author="Hardik Malhotra" w:date="2021-09-30T19:33:00Z"/>
                <w:rFonts w:ascii="Verdana" w:eastAsia="Times New Roman" w:hAnsi="Verdana" w:cs="Times New Roman"/>
                <w:color w:val="FFFFFF" w:themeColor="background1"/>
                <w:sz w:val="18"/>
                <w:szCs w:val="18"/>
                <w:lang w:val="en-US"/>
                <w:rPrChange w:id="9568" w:author="Hardik Malhotra" w:date="2021-09-30T22:46:00Z">
                  <w:rPr>
                    <w:ins w:id="9569" w:author="Hardik Malhotra" w:date="2021-09-30T19:33:00Z"/>
                    <w:rFonts w:ascii="Calibri" w:eastAsia="Times New Roman" w:hAnsi="Calibri" w:cs="Times New Roman"/>
                    <w:color w:val="000000"/>
                    <w:lang w:val="en-US"/>
                  </w:rPr>
                </w:rPrChange>
              </w:rPr>
              <w:pPrChange w:id="9570" w:author="Hardik Malhotra" w:date="2021-09-30T21:48:00Z">
                <w:pPr>
                  <w:spacing w:after="0" w:line="240" w:lineRule="auto"/>
                  <w:jc w:val="right"/>
                </w:pPr>
              </w:pPrChange>
            </w:pPr>
            <w:ins w:id="9571" w:author="Hardik Malhotra" w:date="2021-09-30T21:48:00Z">
              <w:r w:rsidRPr="00E17238">
                <w:rPr>
                  <w:rFonts w:ascii="Verdana" w:hAnsi="Verdana"/>
                  <w:color w:val="FFFFFF" w:themeColor="background1"/>
                  <w:sz w:val="18"/>
                  <w:szCs w:val="18"/>
                  <w:rPrChange w:id="9572" w:author="Hardik Malhotra" w:date="2021-09-30T22:46:00Z">
                    <w:rPr>
                      <w:rFonts w:ascii="Calibri" w:hAnsi="Calibri"/>
                      <w:color w:val="000000"/>
                    </w:rPr>
                  </w:rPrChange>
                </w:rPr>
                <w:t>3246</w:t>
              </w:r>
            </w:ins>
          </w:p>
        </w:tc>
        <w:tc>
          <w:tcPr>
            <w:tcW w:w="1039" w:type="dxa"/>
            <w:shd w:val="clear" w:color="auto" w:fill="C00000"/>
            <w:noWrap/>
            <w:vAlign w:val="bottom"/>
            <w:hideMark/>
            <w:tcPrChange w:id="9573" w:author="Hardik Malhotra" w:date="2021-09-30T22:46:00Z">
              <w:tcPr>
                <w:tcW w:w="1014" w:type="dxa"/>
                <w:shd w:val="clear" w:color="000000" w:fill="FFFFFF"/>
                <w:noWrap/>
                <w:vAlign w:val="bottom"/>
                <w:hideMark/>
              </w:tcPr>
            </w:tcPrChange>
          </w:tcPr>
          <w:p w14:paraId="0ACB877A" w14:textId="4716695F" w:rsidR="005F21EC" w:rsidRPr="00E17238" w:rsidRDefault="005F21EC" w:rsidP="005F21EC">
            <w:pPr>
              <w:spacing w:after="0" w:line="240" w:lineRule="auto"/>
              <w:jc w:val="center"/>
              <w:rPr>
                <w:ins w:id="9574" w:author="Hardik Malhotra" w:date="2021-09-30T19:33:00Z"/>
                <w:rFonts w:ascii="Verdana" w:eastAsia="Times New Roman" w:hAnsi="Verdana" w:cs="Times New Roman"/>
                <w:color w:val="FFFFFF" w:themeColor="background1"/>
                <w:sz w:val="18"/>
                <w:szCs w:val="18"/>
                <w:lang w:val="en-US"/>
                <w:rPrChange w:id="9575" w:author="Hardik Malhotra" w:date="2021-09-30T22:46:00Z">
                  <w:rPr>
                    <w:ins w:id="9576" w:author="Hardik Malhotra" w:date="2021-09-30T19:33:00Z"/>
                    <w:rFonts w:ascii="Calibri" w:eastAsia="Times New Roman" w:hAnsi="Calibri" w:cs="Times New Roman"/>
                    <w:color w:val="000000"/>
                    <w:lang w:val="en-US"/>
                  </w:rPr>
                </w:rPrChange>
              </w:rPr>
              <w:pPrChange w:id="9577" w:author="Hardik Malhotra" w:date="2021-09-30T21:48:00Z">
                <w:pPr>
                  <w:spacing w:after="0" w:line="240" w:lineRule="auto"/>
                  <w:jc w:val="right"/>
                </w:pPr>
              </w:pPrChange>
            </w:pPr>
            <w:ins w:id="9578" w:author="Hardik Malhotra" w:date="2021-09-30T21:48:00Z">
              <w:r w:rsidRPr="00E17238">
                <w:rPr>
                  <w:rFonts w:ascii="Verdana" w:hAnsi="Verdana"/>
                  <w:color w:val="FFFFFF" w:themeColor="background1"/>
                  <w:sz w:val="18"/>
                  <w:szCs w:val="18"/>
                  <w:rPrChange w:id="9579" w:author="Hardik Malhotra" w:date="2021-09-30T22:46:00Z">
                    <w:rPr>
                      <w:rFonts w:ascii="Calibri" w:hAnsi="Calibri"/>
                      <w:color w:val="000000"/>
                    </w:rPr>
                  </w:rPrChange>
                </w:rPr>
                <w:t>3485</w:t>
              </w:r>
            </w:ins>
          </w:p>
        </w:tc>
        <w:tc>
          <w:tcPr>
            <w:tcW w:w="1039" w:type="dxa"/>
            <w:shd w:val="clear" w:color="auto" w:fill="C00000"/>
            <w:noWrap/>
            <w:vAlign w:val="bottom"/>
            <w:hideMark/>
            <w:tcPrChange w:id="9580" w:author="Hardik Malhotra" w:date="2021-09-30T22:46:00Z">
              <w:tcPr>
                <w:tcW w:w="1014" w:type="dxa"/>
                <w:shd w:val="clear" w:color="000000" w:fill="FFFFFF"/>
                <w:noWrap/>
                <w:vAlign w:val="bottom"/>
                <w:hideMark/>
              </w:tcPr>
            </w:tcPrChange>
          </w:tcPr>
          <w:p w14:paraId="3D18FFC1" w14:textId="2A811252" w:rsidR="005F21EC" w:rsidRPr="00E17238" w:rsidRDefault="005F21EC" w:rsidP="005F21EC">
            <w:pPr>
              <w:spacing w:after="0" w:line="240" w:lineRule="auto"/>
              <w:jc w:val="center"/>
              <w:rPr>
                <w:ins w:id="9581" w:author="Hardik Malhotra" w:date="2021-09-30T19:33:00Z"/>
                <w:rFonts w:ascii="Verdana" w:eastAsia="Times New Roman" w:hAnsi="Verdana" w:cs="Times New Roman"/>
                <w:color w:val="FFFFFF" w:themeColor="background1"/>
                <w:sz w:val="18"/>
                <w:szCs w:val="18"/>
                <w:lang w:val="en-US"/>
                <w:rPrChange w:id="9582" w:author="Hardik Malhotra" w:date="2021-09-30T22:46:00Z">
                  <w:rPr>
                    <w:ins w:id="9583" w:author="Hardik Malhotra" w:date="2021-09-30T19:33:00Z"/>
                    <w:rFonts w:ascii="Calibri" w:eastAsia="Times New Roman" w:hAnsi="Calibri" w:cs="Times New Roman"/>
                    <w:color w:val="000000"/>
                    <w:lang w:val="en-US"/>
                  </w:rPr>
                </w:rPrChange>
              </w:rPr>
              <w:pPrChange w:id="9584" w:author="Hardik Malhotra" w:date="2021-09-30T21:48:00Z">
                <w:pPr>
                  <w:spacing w:after="0" w:line="240" w:lineRule="auto"/>
                  <w:jc w:val="right"/>
                </w:pPr>
              </w:pPrChange>
            </w:pPr>
            <w:ins w:id="9585" w:author="Hardik Malhotra" w:date="2021-09-30T21:48:00Z">
              <w:r w:rsidRPr="00E17238">
                <w:rPr>
                  <w:rFonts w:ascii="Verdana" w:hAnsi="Verdana"/>
                  <w:color w:val="FFFFFF" w:themeColor="background1"/>
                  <w:sz w:val="18"/>
                  <w:szCs w:val="18"/>
                  <w:rPrChange w:id="9586" w:author="Hardik Malhotra" w:date="2021-09-30T22:46:00Z">
                    <w:rPr>
                      <w:rFonts w:ascii="Calibri" w:hAnsi="Calibri"/>
                      <w:color w:val="000000"/>
                    </w:rPr>
                  </w:rPrChange>
                </w:rPr>
                <w:t>3724</w:t>
              </w:r>
            </w:ins>
          </w:p>
        </w:tc>
        <w:tc>
          <w:tcPr>
            <w:tcW w:w="1039" w:type="dxa"/>
            <w:shd w:val="clear" w:color="auto" w:fill="C00000"/>
            <w:noWrap/>
            <w:vAlign w:val="bottom"/>
            <w:hideMark/>
            <w:tcPrChange w:id="9587" w:author="Hardik Malhotra" w:date="2021-09-30T22:46:00Z">
              <w:tcPr>
                <w:tcW w:w="1014" w:type="dxa"/>
                <w:shd w:val="clear" w:color="000000" w:fill="FFFFFF"/>
                <w:noWrap/>
                <w:vAlign w:val="bottom"/>
                <w:hideMark/>
              </w:tcPr>
            </w:tcPrChange>
          </w:tcPr>
          <w:p w14:paraId="03185DF1" w14:textId="4298F383" w:rsidR="005F21EC" w:rsidRPr="00E17238" w:rsidRDefault="005F21EC" w:rsidP="005F21EC">
            <w:pPr>
              <w:spacing w:after="0" w:line="240" w:lineRule="auto"/>
              <w:jc w:val="center"/>
              <w:rPr>
                <w:ins w:id="9588" w:author="Hardik Malhotra" w:date="2021-09-30T19:33:00Z"/>
                <w:rFonts w:ascii="Verdana" w:eastAsia="Times New Roman" w:hAnsi="Verdana" w:cs="Times New Roman"/>
                <w:color w:val="FFFFFF" w:themeColor="background1"/>
                <w:sz w:val="18"/>
                <w:szCs w:val="18"/>
                <w:lang w:val="en-US"/>
                <w:rPrChange w:id="9589" w:author="Hardik Malhotra" w:date="2021-09-30T22:46:00Z">
                  <w:rPr>
                    <w:ins w:id="9590" w:author="Hardik Malhotra" w:date="2021-09-30T19:33:00Z"/>
                    <w:rFonts w:ascii="Calibri" w:eastAsia="Times New Roman" w:hAnsi="Calibri" w:cs="Times New Roman"/>
                    <w:color w:val="000000"/>
                    <w:lang w:val="en-US"/>
                  </w:rPr>
                </w:rPrChange>
              </w:rPr>
              <w:pPrChange w:id="9591" w:author="Hardik Malhotra" w:date="2021-09-30T21:48:00Z">
                <w:pPr>
                  <w:spacing w:after="0" w:line="240" w:lineRule="auto"/>
                  <w:jc w:val="right"/>
                </w:pPr>
              </w:pPrChange>
            </w:pPr>
            <w:ins w:id="9592" w:author="Hardik Malhotra" w:date="2021-09-30T21:48:00Z">
              <w:r w:rsidRPr="00E17238">
                <w:rPr>
                  <w:rFonts w:ascii="Verdana" w:hAnsi="Verdana"/>
                  <w:color w:val="FFFFFF" w:themeColor="background1"/>
                  <w:sz w:val="18"/>
                  <w:szCs w:val="18"/>
                  <w:rPrChange w:id="9593" w:author="Hardik Malhotra" w:date="2021-09-30T22:46:00Z">
                    <w:rPr>
                      <w:rFonts w:ascii="Calibri" w:hAnsi="Calibri"/>
                      <w:color w:val="000000"/>
                    </w:rPr>
                  </w:rPrChange>
                </w:rPr>
                <w:t>4119</w:t>
              </w:r>
            </w:ins>
          </w:p>
        </w:tc>
      </w:tr>
    </w:tbl>
    <w:p w14:paraId="75946C46" w14:textId="77777777" w:rsidR="001848B0" w:rsidRDefault="001848B0" w:rsidP="00587138">
      <w:pPr>
        <w:pStyle w:val="BodyText"/>
        <w:spacing w:before="162" w:line="480" w:lineRule="auto"/>
        <w:ind w:right="-90"/>
        <w:jc w:val="both"/>
        <w:rPr>
          <w:bCs/>
        </w:rPr>
      </w:pPr>
    </w:p>
    <w:tbl>
      <w:tblPr>
        <w:tblW w:w="10177" w:type="dxa"/>
        <w:tblCellMar>
          <w:left w:w="0" w:type="dxa"/>
          <w:right w:w="0" w:type="dxa"/>
        </w:tblCellMar>
        <w:tblLook w:val="0600" w:firstRow="0" w:lastRow="0" w:firstColumn="0" w:lastColumn="0" w:noHBand="1" w:noVBand="1"/>
        <w:tblPrChange w:id="9594" w:author="Neeshu Bhadauriya" w:date="2021-09-27T21:36:00Z">
          <w:tblPr>
            <w:tblW w:w="10177" w:type="dxa"/>
            <w:tblCellMar>
              <w:left w:w="0" w:type="dxa"/>
              <w:right w:w="0" w:type="dxa"/>
            </w:tblCellMar>
            <w:tblLook w:val="0600" w:firstRow="0" w:lastRow="0" w:firstColumn="0" w:lastColumn="0" w:noHBand="1" w:noVBand="1"/>
          </w:tblPr>
        </w:tblPrChange>
      </w:tblPr>
      <w:tblGrid>
        <w:gridCol w:w="1415"/>
        <w:gridCol w:w="620"/>
        <w:gridCol w:w="1018"/>
        <w:gridCol w:w="1017"/>
        <w:gridCol w:w="1018"/>
        <w:gridCol w:w="1018"/>
        <w:gridCol w:w="1017"/>
        <w:gridCol w:w="1018"/>
        <w:gridCol w:w="1018"/>
        <w:gridCol w:w="1018"/>
        <w:tblGridChange w:id="9595">
          <w:tblGrid>
            <w:gridCol w:w="1017"/>
            <w:gridCol w:w="1018"/>
            <w:gridCol w:w="1018"/>
            <w:gridCol w:w="1017"/>
            <w:gridCol w:w="1018"/>
            <w:gridCol w:w="1018"/>
            <w:gridCol w:w="1017"/>
            <w:gridCol w:w="1018"/>
            <w:gridCol w:w="1018"/>
            <w:gridCol w:w="1018"/>
          </w:tblGrid>
        </w:tblGridChange>
      </w:tblGrid>
      <w:tr w:rsidR="00587138" w:rsidRPr="00991017" w:rsidDel="001848B0" w14:paraId="76490D47" w14:textId="2F0DBA2A" w:rsidTr="005C3363">
        <w:trPr>
          <w:trHeight w:val="678"/>
          <w:del w:id="9596" w:author="Hardik Malhotra" w:date="2021-09-30T19:30:00Z"/>
          <w:trPrChange w:id="9597" w:author="Neeshu Bhadauriya" w:date="2021-09-27T21:36:00Z">
            <w:trPr>
              <w:trHeight w:val="678"/>
            </w:trPr>
          </w:trPrChange>
        </w:trPr>
        <w:tc>
          <w:tcPr>
            <w:tcW w:w="1415" w:type="dxa"/>
            <w:tcBorders>
              <w:top w:val="single" w:sz="2" w:space="0" w:color="000000"/>
              <w:left w:val="single" w:sz="2" w:space="0" w:color="000000"/>
              <w:bottom w:val="single" w:sz="2" w:space="0" w:color="000000"/>
              <w:right w:val="nil"/>
            </w:tcBorders>
            <w:shd w:val="clear" w:color="auto" w:fill="0F4061"/>
            <w:tcMar>
              <w:top w:w="15" w:type="dxa"/>
              <w:left w:w="15" w:type="dxa"/>
              <w:bottom w:w="0" w:type="dxa"/>
              <w:right w:w="15" w:type="dxa"/>
            </w:tcMar>
            <w:vAlign w:val="center"/>
            <w:hideMark/>
            <w:tcPrChange w:id="9598" w:author="Neeshu Bhadauriya" w:date="2021-09-27T21:36:00Z">
              <w:tcPr>
                <w:tcW w:w="1017" w:type="dxa"/>
                <w:tcBorders>
                  <w:top w:val="single" w:sz="2" w:space="0" w:color="000000"/>
                  <w:left w:val="single" w:sz="2" w:space="0" w:color="000000"/>
                  <w:bottom w:val="single" w:sz="2" w:space="0" w:color="000000"/>
                  <w:right w:val="nil"/>
                </w:tcBorders>
                <w:shd w:val="clear" w:color="auto" w:fill="0F4061"/>
                <w:tcMar>
                  <w:top w:w="15" w:type="dxa"/>
                  <w:left w:w="15" w:type="dxa"/>
                  <w:bottom w:w="0" w:type="dxa"/>
                  <w:right w:w="15" w:type="dxa"/>
                </w:tcMar>
                <w:vAlign w:val="center"/>
                <w:hideMark/>
              </w:tcPr>
            </w:tcPrChange>
          </w:tcPr>
          <w:p w14:paraId="5DF8B052" w14:textId="495AFA62" w:rsidR="00587138" w:rsidRPr="00991017" w:rsidDel="001848B0" w:rsidRDefault="00587138" w:rsidP="00092529">
            <w:pPr>
              <w:pStyle w:val="BodyText"/>
              <w:spacing w:before="162" w:line="480" w:lineRule="auto"/>
              <w:ind w:right="-90"/>
              <w:jc w:val="both"/>
              <w:rPr>
                <w:del w:id="9599" w:author="Hardik Malhotra" w:date="2021-09-30T19:30:00Z"/>
                <w:rFonts w:ascii="Verdana" w:hAnsi="Verdana"/>
                <w:bCs/>
                <w:sz w:val="14"/>
                <w:szCs w:val="14"/>
              </w:rPr>
            </w:pPr>
            <w:del w:id="9600" w:author="Hardik Malhotra" w:date="2021-09-30T19:30:00Z">
              <w:r w:rsidRPr="00991017" w:rsidDel="001848B0">
                <w:rPr>
                  <w:rFonts w:ascii="Verdana" w:hAnsi="Verdana"/>
                  <w:b/>
                  <w:bCs/>
                  <w:sz w:val="14"/>
                  <w:szCs w:val="14"/>
                </w:rPr>
                <w:delText>Company</w:delText>
              </w:r>
            </w:del>
          </w:p>
        </w:tc>
        <w:tc>
          <w:tcPr>
            <w:tcW w:w="620"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Change w:id="9601" w:author="Neeshu Bhadauriya" w:date="2021-09-27T21:36:00Z">
              <w:tcPr>
                <w:tcW w:w="1018"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tcPrChange>
          </w:tcPr>
          <w:p w14:paraId="2891217E" w14:textId="542427D5" w:rsidR="00587138" w:rsidRPr="00991017" w:rsidDel="001848B0" w:rsidRDefault="00587138" w:rsidP="00092529">
            <w:pPr>
              <w:pStyle w:val="BodyText"/>
              <w:spacing w:before="162" w:line="480" w:lineRule="auto"/>
              <w:ind w:right="-90"/>
              <w:jc w:val="both"/>
              <w:rPr>
                <w:del w:id="9602" w:author="Hardik Malhotra" w:date="2021-09-30T19:30:00Z"/>
                <w:rFonts w:ascii="Verdana" w:hAnsi="Verdana"/>
                <w:bCs/>
                <w:sz w:val="14"/>
                <w:szCs w:val="14"/>
              </w:rPr>
            </w:pPr>
            <w:del w:id="9603" w:author="Hardik Malhotra" w:date="2021-09-30T19:30:00Z">
              <w:r w:rsidRPr="00991017" w:rsidDel="001848B0">
                <w:rPr>
                  <w:rFonts w:ascii="Verdana" w:hAnsi="Verdana"/>
                  <w:b/>
                  <w:bCs/>
                  <w:sz w:val="14"/>
                  <w:szCs w:val="14"/>
                </w:rPr>
                <w:delText>2015</w:delText>
              </w:r>
            </w:del>
          </w:p>
        </w:tc>
        <w:tc>
          <w:tcPr>
            <w:tcW w:w="1018"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Change w:id="9604" w:author="Neeshu Bhadauriya" w:date="2021-09-27T21:36:00Z">
              <w:tcPr>
                <w:tcW w:w="1018"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tcPrChange>
          </w:tcPr>
          <w:p w14:paraId="62BEA13C" w14:textId="7C45692C" w:rsidR="00587138" w:rsidRPr="00991017" w:rsidDel="001848B0" w:rsidRDefault="00587138" w:rsidP="00092529">
            <w:pPr>
              <w:pStyle w:val="BodyText"/>
              <w:spacing w:before="162" w:line="480" w:lineRule="auto"/>
              <w:ind w:right="-90"/>
              <w:jc w:val="both"/>
              <w:rPr>
                <w:del w:id="9605" w:author="Hardik Malhotra" w:date="2021-09-30T19:30:00Z"/>
                <w:rFonts w:ascii="Verdana" w:hAnsi="Verdana"/>
                <w:bCs/>
                <w:sz w:val="14"/>
                <w:szCs w:val="14"/>
              </w:rPr>
            </w:pPr>
            <w:del w:id="9606" w:author="Hardik Malhotra" w:date="2021-09-30T19:30:00Z">
              <w:r w:rsidRPr="00991017" w:rsidDel="001848B0">
                <w:rPr>
                  <w:rFonts w:ascii="Verdana" w:hAnsi="Verdana"/>
                  <w:b/>
                  <w:bCs/>
                  <w:sz w:val="14"/>
                  <w:szCs w:val="14"/>
                </w:rPr>
                <w:delText>2016</w:delText>
              </w:r>
            </w:del>
          </w:p>
        </w:tc>
        <w:tc>
          <w:tcPr>
            <w:tcW w:w="1017"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Change w:id="9607" w:author="Neeshu Bhadauriya" w:date="2021-09-27T21:36:00Z">
              <w:tcPr>
                <w:tcW w:w="1017"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tcPrChange>
          </w:tcPr>
          <w:p w14:paraId="463C590E" w14:textId="01F789EA" w:rsidR="00587138" w:rsidRPr="00991017" w:rsidDel="001848B0" w:rsidRDefault="00587138" w:rsidP="00092529">
            <w:pPr>
              <w:pStyle w:val="BodyText"/>
              <w:spacing w:before="162" w:line="480" w:lineRule="auto"/>
              <w:ind w:right="-90"/>
              <w:jc w:val="both"/>
              <w:rPr>
                <w:del w:id="9608" w:author="Hardik Malhotra" w:date="2021-09-30T19:30:00Z"/>
                <w:rFonts w:ascii="Verdana" w:hAnsi="Verdana"/>
                <w:bCs/>
                <w:sz w:val="14"/>
                <w:szCs w:val="14"/>
              </w:rPr>
            </w:pPr>
            <w:del w:id="9609" w:author="Hardik Malhotra" w:date="2021-09-30T19:30:00Z">
              <w:r w:rsidRPr="00991017" w:rsidDel="001848B0">
                <w:rPr>
                  <w:rFonts w:ascii="Verdana" w:hAnsi="Verdana"/>
                  <w:b/>
                  <w:bCs/>
                  <w:sz w:val="14"/>
                  <w:szCs w:val="14"/>
                </w:rPr>
                <w:delText>2017</w:delText>
              </w:r>
            </w:del>
          </w:p>
        </w:tc>
        <w:tc>
          <w:tcPr>
            <w:tcW w:w="1018"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Change w:id="9610" w:author="Neeshu Bhadauriya" w:date="2021-09-27T21:36:00Z">
              <w:tcPr>
                <w:tcW w:w="1018"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tcPrChange>
          </w:tcPr>
          <w:p w14:paraId="14315B42" w14:textId="15FFC0FD" w:rsidR="00587138" w:rsidRPr="00991017" w:rsidDel="001848B0" w:rsidRDefault="00587138" w:rsidP="00092529">
            <w:pPr>
              <w:pStyle w:val="BodyText"/>
              <w:spacing w:before="162" w:line="480" w:lineRule="auto"/>
              <w:ind w:right="-90"/>
              <w:jc w:val="both"/>
              <w:rPr>
                <w:del w:id="9611" w:author="Hardik Malhotra" w:date="2021-09-30T19:30:00Z"/>
                <w:rFonts w:ascii="Verdana" w:hAnsi="Verdana"/>
                <w:bCs/>
                <w:sz w:val="14"/>
                <w:szCs w:val="14"/>
              </w:rPr>
            </w:pPr>
            <w:del w:id="9612" w:author="Hardik Malhotra" w:date="2021-09-30T19:30:00Z">
              <w:r w:rsidRPr="00991017" w:rsidDel="001848B0">
                <w:rPr>
                  <w:rFonts w:ascii="Verdana" w:hAnsi="Verdana"/>
                  <w:b/>
                  <w:bCs/>
                  <w:sz w:val="14"/>
                  <w:szCs w:val="14"/>
                </w:rPr>
                <w:delText>2018</w:delText>
              </w:r>
            </w:del>
          </w:p>
        </w:tc>
        <w:tc>
          <w:tcPr>
            <w:tcW w:w="1018"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Change w:id="9613" w:author="Neeshu Bhadauriya" w:date="2021-09-27T21:36:00Z">
              <w:tcPr>
                <w:tcW w:w="1018"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tcPrChange>
          </w:tcPr>
          <w:p w14:paraId="4486BF67" w14:textId="5A374426" w:rsidR="00587138" w:rsidRPr="00991017" w:rsidDel="001848B0" w:rsidRDefault="00587138" w:rsidP="00092529">
            <w:pPr>
              <w:pStyle w:val="BodyText"/>
              <w:spacing w:before="162" w:line="480" w:lineRule="auto"/>
              <w:ind w:right="-90"/>
              <w:jc w:val="both"/>
              <w:rPr>
                <w:del w:id="9614" w:author="Hardik Malhotra" w:date="2021-09-30T19:30:00Z"/>
                <w:rFonts w:ascii="Verdana" w:hAnsi="Verdana"/>
                <w:bCs/>
                <w:sz w:val="14"/>
                <w:szCs w:val="14"/>
              </w:rPr>
            </w:pPr>
            <w:del w:id="9615" w:author="Hardik Malhotra" w:date="2021-09-30T19:30:00Z">
              <w:r w:rsidRPr="00991017" w:rsidDel="001848B0">
                <w:rPr>
                  <w:rFonts w:ascii="Verdana" w:hAnsi="Verdana"/>
                  <w:b/>
                  <w:bCs/>
                  <w:sz w:val="14"/>
                  <w:szCs w:val="14"/>
                </w:rPr>
                <w:delText>2019</w:delText>
              </w:r>
            </w:del>
          </w:p>
        </w:tc>
        <w:tc>
          <w:tcPr>
            <w:tcW w:w="1017"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Change w:id="9616" w:author="Neeshu Bhadauriya" w:date="2021-09-27T21:36:00Z">
              <w:tcPr>
                <w:tcW w:w="1017"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tcPrChange>
          </w:tcPr>
          <w:p w14:paraId="0069B6C0" w14:textId="10502C4A" w:rsidR="00587138" w:rsidRPr="00991017" w:rsidDel="001848B0" w:rsidRDefault="00587138" w:rsidP="00092529">
            <w:pPr>
              <w:pStyle w:val="BodyText"/>
              <w:spacing w:before="162" w:line="480" w:lineRule="auto"/>
              <w:ind w:right="-90"/>
              <w:jc w:val="both"/>
              <w:rPr>
                <w:del w:id="9617" w:author="Hardik Malhotra" w:date="2021-09-30T19:30:00Z"/>
                <w:rFonts w:ascii="Verdana" w:hAnsi="Verdana"/>
                <w:bCs/>
                <w:sz w:val="14"/>
                <w:szCs w:val="14"/>
              </w:rPr>
            </w:pPr>
            <w:del w:id="9618" w:author="Hardik Malhotra" w:date="2021-09-30T19:30:00Z">
              <w:r w:rsidRPr="00991017" w:rsidDel="001848B0">
                <w:rPr>
                  <w:rFonts w:ascii="Verdana" w:hAnsi="Verdana"/>
                  <w:b/>
                  <w:bCs/>
                  <w:sz w:val="14"/>
                  <w:szCs w:val="14"/>
                </w:rPr>
                <w:delText>2020</w:delText>
              </w:r>
            </w:del>
          </w:p>
        </w:tc>
        <w:tc>
          <w:tcPr>
            <w:tcW w:w="1018"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Change w:id="9619" w:author="Neeshu Bhadauriya" w:date="2021-09-27T21:36:00Z">
              <w:tcPr>
                <w:tcW w:w="1018"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tcPrChange>
          </w:tcPr>
          <w:p w14:paraId="72949F8A" w14:textId="4E7A0579" w:rsidR="00587138" w:rsidRPr="00991017" w:rsidDel="001848B0" w:rsidRDefault="00587138" w:rsidP="00092529">
            <w:pPr>
              <w:pStyle w:val="BodyText"/>
              <w:spacing w:before="162" w:line="480" w:lineRule="auto"/>
              <w:ind w:right="-90"/>
              <w:jc w:val="both"/>
              <w:rPr>
                <w:del w:id="9620" w:author="Hardik Malhotra" w:date="2021-09-30T19:30:00Z"/>
                <w:rFonts w:ascii="Verdana" w:hAnsi="Verdana"/>
                <w:bCs/>
                <w:sz w:val="14"/>
                <w:szCs w:val="14"/>
              </w:rPr>
            </w:pPr>
            <w:del w:id="9621" w:author="Hardik Malhotra" w:date="2021-09-30T19:30:00Z">
              <w:r w:rsidRPr="00991017" w:rsidDel="001848B0">
                <w:rPr>
                  <w:rFonts w:ascii="Verdana" w:hAnsi="Verdana"/>
                  <w:b/>
                  <w:bCs/>
                  <w:sz w:val="14"/>
                  <w:szCs w:val="14"/>
                </w:rPr>
                <w:delText>2021E</w:delText>
              </w:r>
            </w:del>
          </w:p>
        </w:tc>
        <w:tc>
          <w:tcPr>
            <w:tcW w:w="1018"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Change w:id="9622" w:author="Neeshu Bhadauriya" w:date="2021-09-27T21:36:00Z">
              <w:tcPr>
                <w:tcW w:w="1018"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tcPrChange>
          </w:tcPr>
          <w:p w14:paraId="4AB96F63" w14:textId="7D1680D0" w:rsidR="00587138" w:rsidRPr="00991017" w:rsidDel="001848B0" w:rsidRDefault="00587138" w:rsidP="00092529">
            <w:pPr>
              <w:pStyle w:val="BodyText"/>
              <w:spacing w:before="162" w:line="480" w:lineRule="auto"/>
              <w:ind w:right="-90"/>
              <w:jc w:val="both"/>
              <w:rPr>
                <w:del w:id="9623" w:author="Hardik Malhotra" w:date="2021-09-30T19:30:00Z"/>
                <w:rFonts w:ascii="Verdana" w:hAnsi="Verdana"/>
                <w:bCs/>
                <w:sz w:val="14"/>
                <w:szCs w:val="14"/>
              </w:rPr>
            </w:pPr>
            <w:del w:id="9624" w:author="Hardik Malhotra" w:date="2021-09-30T19:30:00Z">
              <w:r w:rsidRPr="00991017" w:rsidDel="001848B0">
                <w:rPr>
                  <w:rFonts w:ascii="Verdana" w:hAnsi="Verdana"/>
                  <w:b/>
                  <w:bCs/>
                  <w:sz w:val="14"/>
                  <w:szCs w:val="14"/>
                </w:rPr>
                <w:delText>2025F</w:delText>
              </w:r>
            </w:del>
          </w:p>
        </w:tc>
        <w:tc>
          <w:tcPr>
            <w:tcW w:w="1018"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Change w:id="9625" w:author="Neeshu Bhadauriya" w:date="2021-09-27T21:36:00Z">
              <w:tcPr>
                <w:tcW w:w="1018"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tcPrChange>
          </w:tcPr>
          <w:p w14:paraId="46F313BD" w14:textId="5AE21A09" w:rsidR="00587138" w:rsidRPr="00991017" w:rsidDel="001848B0" w:rsidRDefault="00587138" w:rsidP="00092529">
            <w:pPr>
              <w:pStyle w:val="BodyText"/>
              <w:spacing w:before="162" w:line="480" w:lineRule="auto"/>
              <w:ind w:right="-90"/>
              <w:jc w:val="both"/>
              <w:rPr>
                <w:del w:id="9626" w:author="Hardik Malhotra" w:date="2021-09-30T19:30:00Z"/>
                <w:rFonts w:ascii="Verdana" w:hAnsi="Verdana"/>
                <w:bCs/>
                <w:sz w:val="14"/>
                <w:szCs w:val="14"/>
              </w:rPr>
            </w:pPr>
            <w:del w:id="9627" w:author="Hardik Malhotra" w:date="2021-09-30T19:30:00Z">
              <w:r w:rsidRPr="00991017" w:rsidDel="001848B0">
                <w:rPr>
                  <w:rFonts w:ascii="Verdana" w:hAnsi="Verdana"/>
                  <w:b/>
                  <w:bCs/>
                  <w:sz w:val="14"/>
                  <w:szCs w:val="14"/>
                </w:rPr>
                <w:delText>2030F</w:delText>
              </w:r>
            </w:del>
          </w:p>
        </w:tc>
      </w:tr>
      <w:tr w:rsidR="00587138" w:rsidRPr="00991017" w:rsidDel="001848B0" w14:paraId="6DB766B6" w14:textId="03753AD4" w:rsidTr="005C3363">
        <w:trPr>
          <w:trHeight w:val="551"/>
          <w:del w:id="9628" w:author="Hardik Malhotra" w:date="2021-09-30T19:30:00Z"/>
          <w:trPrChange w:id="9629" w:author="Neeshu Bhadauriya" w:date="2021-09-27T21:36:00Z">
            <w:trPr>
              <w:trHeight w:val="551"/>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630"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6B8F51E7" w14:textId="219F1723" w:rsidR="00587138" w:rsidRPr="00991017" w:rsidDel="001848B0" w:rsidRDefault="00587138" w:rsidP="00092529">
            <w:pPr>
              <w:pStyle w:val="BodyText"/>
              <w:spacing w:before="162" w:line="480" w:lineRule="auto"/>
              <w:ind w:right="-90"/>
              <w:jc w:val="both"/>
              <w:rPr>
                <w:del w:id="9631" w:author="Hardik Malhotra" w:date="2021-09-30T19:30:00Z"/>
                <w:rFonts w:ascii="Verdana" w:hAnsi="Verdana"/>
                <w:bCs/>
                <w:sz w:val="14"/>
                <w:szCs w:val="14"/>
              </w:rPr>
            </w:pPr>
            <w:del w:id="9632" w:author="Hardik Malhotra" w:date="2021-09-30T19:30:00Z">
              <w:r w:rsidDel="001848B0">
                <w:rPr>
                  <w:rFonts w:ascii="Verdana" w:hAnsi="Verdana" w:cs="Calibri"/>
                  <w:color w:val="000000"/>
                  <w:sz w:val="14"/>
                  <w:szCs w:val="14"/>
                </w:rPr>
                <w:delText>Kukdo Chemical India Private Limited</w:delText>
              </w:r>
            </w:del>
          </w:p>
        </w:tc>
        <w:tc>
          <w:tcPr>
            <w:tcW w:w="6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63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4460785" w14:textId="1FF2C53F" w:rsidR="00587138" w:rsidRPr="007525AD" w:rsidDel="001848B0" w:rsidRDefault="00587138">
            <w:pPr>
              <w:pStyle w:val="BodyText"/>
              <w:spacing w:before="162" w:line="480" w:lineRule="auto"/>
              <w:ind w:right="-90"/>
              <w:jc w:val="center"/>
              <w:rPr>
                <w:del w:id="9634" w:author="Hardik Malhotra" w:date="2021-09-30T19:30:00Z"/>
                <w:rFonts w:ascii="Verdana" w:hAnsi="Verdana" w:cs="Calibri"/>
                <w:sz w:val="14"/>
                <w:szCs w:val="14"/>
              </w:rPr>
              <w:pPrChange w:id="9635" w:author="Ritu Kamra" w:date="2021-09-27T17:30:00Z">
                <w:pPr>
                  <w:pStyle w:val="BodyText"/>
                  <w:spacing w:before="162" w:line="480" w:lineRule="auto"/>
                  <w:ind w:right="-90"/>
                  <w:jc w:val="both"/>
                </w:pPr>
              </w:pPrChange>
            </w:pPr>
            <w:del w:id="9636" w:author="Hardik Malhotra" w:date="2021-09-30T19:30:00Z">
              <w:r w:rsidRPr="00C568E6" w:rsidDel="001848B0">
                <w:rPr>
                  <w:rFonts w:ascii="Verdana" w:hAnsi="Verdana" w:cs="Calibri"/>
                  <w:sz w:val="14"/>
                  <w:szCs w:val="14"/>
                  <w:rPrChange w:id="9637" w:author="Ritu Kamra" w:date="2021-09-27T17:30:00Z">
                    <w:rPr>
                      <w:rFonts w:ascii="Verdana" w:hAnsi="Verdana" w:cs="Calibri"/>
                      <w:color w:val="000000"/>
                      <w:sz w:val="14"/>
                      <w:szCs w:val="14"/>
                    </w:rPr>
                  </w:rPrChange>
                </w:rPr>
                <w:delText>0</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63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3D9B7C37" w14:textId="0BA1D363" w:rsidR="00587138" w:rsidRPr="007525AD" w:rsidDel="001848B0" w:rsidRDefault="00587138">
            <w:pPr>
              <w:pStyle w:val="BodyText"/>
              <w:spacing w:before="162" w:line="480" w:lineRule="auto"/>
              <w:ind w:right="-90"/>
              <w:jc w:val="center"/>
              <w:rPr>
                <w:del w:id="9639" w:author="Hardik Malhotra" w:date="2021-09-30T19:30:00Z"/>
                <w:rFonts w:ascii="Verdana" w:hAnsi="Verdana" w:cs="Calibri"/>
                <w:sz w:val="14"/>
                <w:szCs w:val="14"/>
              </w:rPr>
              <w:pPrChange w:id="9640" w:author="Ritu Kamra" w:date="2021-09-27T17:30:00Z">
                <w:pPr>
                  <w:pStyle w:val="BodyText"/>
                  <w:spacing w:before="162" w:line="480" w:lineRule="auto"/>
                  <w:ind w:right="-90"/>
                  <w:jc w:val="both"/>
                </w:pPr>
              </w:pPrChange>
            </w:pPr>
            <w:del w:id="9641" w:author="Hardik Malhotra" w:date="2021-09-30T19:30:00Z">
              <w:r w:rsidRPr="00C568E6" w:rsidDel="001848B0">
                <w:rPr>
                  <w:rFonts w:ascii="Verdana" w:hAnsi="Verdana" w:cs="Calibri"/>
                  <w:sz w:val="14"/>
                  <w:szCs w:val="14"/>
                  <w:rPrChange w:id="9642" w:author="Ritu Kamra" w:date="2021-09-27T17:30:00Z">
                    <w:rPr>
                      <w:rFonts w:ascii="Verdana" w:hAnsi="Verdana" w:cs="Calibri"/>
                      <w:color w:val="000000"/>
                      <w:sz w:val="14"/>
                      <w:szCs w:val="14"/>
                    </w:rPr>
                  </w:rPrChange>
                </w:rPr>
                <w:delText>0</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643"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0F93069" w14:textId="11A3783A" w:rsidR="00587138" w:rsidRPr="007525AD" w:rsidDel="001848B0" w:rsidRDefault="00587138">
            <w:pPr>
              <w:pStyle w:val="BodyText"/>
              <w:spacing w:before="162" w:line="480" w:lineRule="auto"/>
              <w:ind w:right="-90"/>
              <w:jc w:val="center"/>
              <w:rPr>
                <w:del w:id="9644" w:author="Hardik Malhotra" w:date="2021-09-30T19:30:00Z"/>
                <w:rFonts w:ascii="Verdana" w:hAnsi="Verdana" w:cs="Calibri"/>
                <w:sz w:val="14"/>
                <w:szCs w:val="14"/>
              </w:rPr>
              <w:pPrChange w:id="9645" w:author="Ritu Kamra" w:date="2021-09-27T17:30:00Z">
                <w:pPr>
                  <w:pStyle w:val="BodyText"/>
                  <w:spacing w:before="162" w:line="480" w:lineRule="auto"/>
                  <w:ind w:right="-90"/>
                  <w:jc w:val="both"/>
                </w:pPr>
              </w:pPrChange>
            </w:pPr>
            <w:del w:id="9646" w:author="Hardik Malhotra" w:date="2021-09-30T19:30:00Z">
              <w:r w:rsidRPr="00C568E6" w:rsidDel="001848B0">
                <w:rPr>
                  <w:rFonts w:ascii="Verdana" w:hAnsi="Verdana" w:cs="Calibri"/>
                  <w:sz w:val="14"/>
                  <w:szCs w:val="14"/>
                  <w:rPrChange w:id="9647" w:author="Ritu Kamra" w:date="2021-09-27T17:30:00Z">
                    <w:rPr>
                      <w:rFonts w:ascii="Verdana" w:hAnsi="Verdana" w:cs="Calibri"/>
                      <w:color w:val="000000"/>
                      <w:sz w:val="14"/>
                      <w:szCs w:val="14"/>
                    </w:rPr>
                  </w:rPrChange>
                </w:rPr>
                <w:delText>0</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64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42C2EB3C" w14:textId="30F24A0C" w:rsidR="00587138" w:rsidRPr="007525AD" w:rsidDel="001848B0" w:rsidRDefault="00587138">
            <w:pPr>
              <w:pStyle w:val="BodyText"/>
              <w:spacing w:before="162" w:line="480" w:lineRule="auto"/>
              <w:ind w:right="-90"/>
              <w:jc w:val="center"/>
              <w:rPr>
                <w:del w:id="9649" w:author="Hardik Malhotra" w:date="2021-09-30T19:30:00Z"/>
                <w:rFonts w:ascii="Verdana" w:hAnsi="Verdana" w:cs="Calibri"/>
                <w:sz w:val="14"/>
                <w:szCs w:val="14"/>
              </w:rPr>
              <w:pPrChange w:id="9650" w:author="Ritu Kamra" w:date="2021-09-27T17:30:00Z">
                <w:pPr>
                  <w:pStyle w:val="BodyText"/>
                  <w:spacing w:before="162" w:line="480" w:lineRule="auto"/>
                  <w:ind w:right="-90"/>
                  <w:jc w:val="both"/>
                </w:pPr>
              </w:pPrChange>
            </w:pPr>
            <w:del w:id="9651" w:author="Hardik Malhotra" w:date="2021-09-30T19:30:00Z">
              <w:r w:rsidRPr="00C568E6" w:rsidDel="001848B0">
                <w:rPr>
                  <w:rFonts w:ascii="Verdana" w:hAnsi="Verdana" w:cs="Calibri"/>
                  <w:sz w:val="14"/>
                  <w:szCs w:val="14"/>
                  <w:rPrChange w:id="9652" w:author="Ritu Kamra" w:date="2021-09-27T17:30:00Z">
                    <w:rPr>
                      <w:rFonts w:ascii="Verdana" w:hAnsi="Verdana" w:cs="Calibri"/>
                      <w:color w:val="000000"/>
                      <w:sz w:val="14"/>
                      <w:szCs w:val="14"/>
                    </w:rPr>
                  </w:rPrChange>
                </w:rPr>
                <w:delText>0</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65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4AC73463" w14:textId="20A9A10C" w:rsidR="00587138" w:rsidRPr="007525AD" w:rsidDel="001848B0" w:rsidRDefault="00587138">
            <w:pPr>
              <w:pStyle w:val="BodyText"/>
              <w:spacing w:before="162" w:line="480" w:lineRule="auto"/>
              <w:ind w:right="-90"/>
              <w:jc w:val="center"/>
              <w:rPr>
                <w:del w:id="9654" w:author="Hardik Malhotra" w:date="2021-09-30T19:30:00Z"/>
                <w:rFonts w:ascii="Verdana" w:hAnsi="Verdana" w:cs="Calibri"/>
                <w:sz w:val="14"/>
                <w:szCs w:val="14"/>
              </w:rPr>
              <w:pPrChange w:id="9655" w:author="Ritu Kamra" w:date="2021-09-27T17:30:00Z">
                <w:pPr>
                  <w:pStyle w:val="BodyText"/>
                  <w:spacing w:before="162" w:line="480" w:lineRule="auto"/>
                  <w:ind w:right="-90"/>
                  <w:jc w:val="both"/>
                </w:pPr>
              </w:pPrChange>
            </w:pPr>
            <w:del w:id="9656" w:author="Hardik Malhotra" w:date="2021-09-30T19:30:00Z">
              <w:r w:rsidRPr="00C568E6" w:rsidDel="001848B0">
                <w:rPr>
                  <w:rFonts w:ascii="Verdana" w:hAnsi="Verdana" w:cs="Calibri"/>
                  <w:sz w:val="14"/>
                  <w:szCs w:val="14"/>
                  <w:rPrChange w:id="9657" w:author="Ritu Kamra" w:date="2021-09-27T17:30:00Z">
                    <w:rPr>
                      <w:rFonts w:ascii="Verdana" w:hAnsi="Verdana" w:cs="Calibri"/>
                      <w:color w:val="000000"/>
                      <w:sz w:val="14"/>
                      <w:szCs w:val="14"/>
                    </w:rPr>
                  </w:rPrChange>
                </w:rPr>
                <w:delText>0</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658"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731A0C4" w14:textId="185CD823" w:rsidR="00587138" w:rsidRPr="007525AD" w:rsidDel="001848B0" w:rsidRDefault="00587138">
            <w:pPr>
              <w:pStyle w:val="BodyText"/>
              <w:spacing w:before="162" w:line="480" w:lineRule="auto"/>
              <w:ind w:right="-90"/>
              <w:jc w:val="center"/>
              <w:rPr>
                <w:del w:id="9659" w:author="Hardik Malhotra" w:date="2021-09-30T19:30:00Z"/>
                <w:rFonts w:ascii="Verdana" w:hAnsi="Verdana" w:cs="Calibri"/>
                <w:sz w:val="14"/>
                <w:szCs w:val="14"/>
              </w:rPr>
              <w:pPrChange w:id="9660" w:author="Ritu Kamra" w:date="2021-09-27T17:30:00Z">
                <w:pPr>
                  <w:pStyle w:val="BodyText"/>
                  <w:spacing w:before="162" w:line="480" w:lineRule="auto"/>
                  <w:ind w:right="-90"/>
                  <w:jc w:val="both"/>
                </w:pPr>
              </w:pPrChange>
            </w:pPr>
            <w:del w:id="9661" w:author="Hardik Malhotra" w:date="2021-09-30T19:30:00Z">
              <w:r w:rsidRPr="00C568E6" w:rsidDel="001848B0">
                <w:rPr>
                  <w:rFonts w:ascii="Verdana" w:hAnsi="Verdana" w:cs="Calibri"/>
                  <w:sz w:val="14"/>
                  <w:szCs w:val="14"/>
                  <w:rPrChange w:id="9662" w:author="Ritu Kamra" w:date="2021-09-27T17:30:00Z">
                    <w:rPr>
                      <w:rFonts w:ascii="Verdana" w:hAnsi="Verdana" w:cs="Calibri"/>
                      <w:color w:val="000000"/>
                      <w:sz w:val="14"/>
                      <w:szCs w:val="14"/>
                    </w:rPr>
                  </w:rPrChange>
                </w:rPr>
                <w:delText>0</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66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25F16123" w14:textId="72A2C046" w:rsidR="00587138" w:rsidRPr="007525AD" w:rsidDel="001848B0" w:rsidRDefault="00587138">
            <w:pPr>
              <w:pStyle w:val="BodyText"/>
              <w:spacing w:before="162" w:line="480" w:lineRule="auto"/>
              <w:ind w:right="-90"/>
              <w:jc w:val="center"/>
              <w:rPr>
                <w:del w:id="9664" w:author="Hardik Malhotra" w:date="2021-09-30T19:30:00Z"/>
                <w:rFonts w:ascii="Verdana" w:hAnsi="Verdana" w:cs="Calibri"/>
                <w:sz w:val="14"/>
                <w:szCs w:val="14"/>
              </w:rPr>
              <w:pPrChange w:id="9665" w:author="Ritu Kamra" w:date="2021-09-27T17:30:00Z">
                <w:pPr>
                  <w:pStyle w:val="BodyText"/>
                  <w:spacing w:before="162" w:line="480" w:lineRule="auto"/>
                  <w:ind w:right="-90"/>
                  <w:jc w:val="both"/>
                </w:pPr>
              </w:pPrChange>
            </w:pPr>
            <w:del w:id="9666" w:author="Hardik Malhotra" w:date="2021-09-30T19:30:00Z">
              <w:r w:rsidRPr="00C568E6" w:rsidDel="001848B0">
                <w:rPr>
                  <w:rFonts w:ascii="Verdana" w:hAnsi="Verdana" w:cs="Calibri"/>
                  <w:sz w:val="14"/>
                  <w:szCs w:val="14"/>
                  <w:rPrChange w:id="9667" w:author="Ritu Kamra" w:date="2021-09-27T17:30:00Z">
                    <w:rPr>
                      <w:rFonts w:ascii="Verdana" w:hAnsi="Verdana" w:cs="Calibri"/>
                      <w:color w:val="000000"/>
                      <w:sz w:val="14"/>
                      <w:szCs w:val="14"/>
                    </w:rPr>
                  </w:rPrChange>
                </w:rPr>
                <w:delText>22</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66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38283EB4" w14:textId="59653A5B" w:rsidR="00587138" w:rsidRPr="007525AD" w:rsidDel="001848B0" w:rsidRDefault="00587138">
            <w:pPr>
              <w:pStyle w:val="BodyText"/>
              <w:spacing w:before="162" w:line="480" w:lineRule="auto"/>
              <w:ind w:right="-90"/>
              <w:jc w:val="center"/>
              <w:rPr>
                <w:del w:id="9669" w:author="Hardik Malhotra" w:date="2021-09-30T19:30:00Z"/>
                <w:rFonts w:ascii="Verdana" w:hAnsi="Verdana" w:cs="Calibri"/>
                <w:sz w:val="14"/>
                <w:szCs w:val="14"/>
              </w:rPr>
              <w:pPrChange w:id="9670" w:author="Ritu Kamra" w:date="2021-09-27T17:30:00Z">
                <w:pPr>
                  <w:pStyle w:val="BodyText"/>
                  <w:spacing w:before="162" w:line="480" w:lineRule="auto"/>
                  <w:ind w:right="-90"/>
                  <w:jc w:val="both"/>
                </w:pPr>
              </w:pPrChange>
            </w:pPr>
            <w:del w:id="9671" w:author="Hardik Malhotra" w:date="2021-09-30T19:30:00Z">
              <w:r w:rsidRPr="00C568E6" w:rsidDel="001848B0">
                <w:rPr>
                  <w:rFonts w:ascii="Verdana" w:hAnsi="Verdana" w:cs="Calibri"/>
                  <w:sz w:val="14"/>
                  <w:szCs w:val="14"/>
                  <w:rPrChange w:id="9672" w:author="Ritu Kamra" w:date="2021-09-27T17:30:00Z">
                    <w:rPr>
                      <w:rFonts w:ascii="Verdana" w:hAnsi="Verdana" w:cs="Calibri"/>
                      <w:color w:val="000000"/>
                      <w:sz w:val="14"/>
                      <w:szCs w:val="14"/>
                    </w:rPr>
                  </w:rPrChange>
                </w:rPr>
                <w:delText>80</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67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AFA41B3" w14:textId="1565F503" w:rsidR="00587138" w:rsidRPr="007525AD" w:rsidDel="001848B0" w:rsidRDefault="00587138">
            <w:pPr>
              <w:pStyle w:val="BodyText"/>
              <w:spacing w:before="162" w:line="480" w:lineRule="auto"/>
              <w:ind w:right="-90"/>
              <w:jc w:val="center"/>
              <w:rPr>
                <w:del w:id="9674" w:author="Hardik Malhotra" w:date="2021-09-30T19:30:00Z"/>
                <w:rFonts w:ascii="Verdana" w:hAnsi="Verdana" w:cs="Calibri"/>
                <w:sz w:val="14"/>
                <w:szCs w:val="14"/>
              </w:rPr>
              <w:pPrChange w:id="9675" w:author="Ritu Kamra" w:date="2021-09-27T17:30:00Z">
                <w:pPr>
                  <w:pStyle w:val="BodyText"/>
                  <w:spacing w:before="162" w:line="480" w:lineRule="auto"/>
                  <w:ind w:right="-90"/>
                  <w:jc w:val="both"/>
                </w:pPr>
              </w:pPrChange>
            </w:pPr>
            <w:del w:id="9676" w:author="Hardik Malhotra" w:date="2021-09-30T19:30:00Z">
              <w:r w:rsidRPr="00C568E6" w:rsidDel="001848B0">
                <w:rPr>
                  <w:rFonts w:ascii="Verdana" w:hAnsi="Verdana" w:cs="Calibri"/>
                  <w:sz w:val="14"/>
                  <w:szCs w:val="14"/>
                  <w:rPrChange w:id="9677" w:author="Ritu Kamra" w:date="2021-09-27T17:30:00Z">
                    <w:rPr>
                      <w:rFonts w:ascii="Verdana" w:hAnsi="Verdana" w:cs="Calibri"/>
                      <w:color w:val="000000"/>
                      <w:sz w:val="14"/>
                      <w:szCs w:val="14"/>
                    </w:rPr>
                  </w:rPrChange>
                </w:rPr>
                <w:delText>85</w:delText>
              </w:r>
            </w:del>
          </w:p>
        </w:tc>
      </w:tr>
      <w:tr w:rsidR="00587138" w:rsidRPr="00991017" w:rsidDel="001848B0" w14:paraId="0FF2288B" w14:textId="363A3B4E" w:rsidTr="005C3363">
        <w:trPr>
          <w:trHeight w:val="551"/>
          <w:del w:id="9678" w:author="Hardik Malhotra" w:date="2021-09-30T19:30:00Z"/>
          <w:trPrChange w:id="9679" w:author="Neeshu Bhadauriya" w:date="2021-09-27T21:36:00Z">
            <w:trPr>
              <w:trHeight w:val="551"/>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680"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2FEC4988" w14:textId="267FCD8C" w:rsidR="00587138" w:rsidRPr="00991017" w:rsidDel="001848B0" w:rsidRDefault="00587138" w:rsidP="00092529">
            <w:pPr>
              <w:pStyle w:val="BodyText"/>
              <w:spacing w:before="162" w:line="480" w:lineRule="auto"/>
              <w:ind w:right="-90"/>
              <w:jc w:val="both"/>
              <w:rPr>
                <w:del w:id="9681" w:author="Hardik Malhotra" w:date="2021-09-30T19:30:00Z"/>
                <w:rFonts w:ascii="Verdana" w:hAnsi="Verdana"/>
                <w:bCs/>
                <w:sz w:val="14"/>
                <w:szCs w:val="14"/>
              </w:rPr>
            </w:pPr>
            <w:del w:id="9682" w:author="Hardik Malhotra" w:date="2021-09-30T19:30:00Z">
              <w:r w:rsidDel="001848B0">
                <w:rPr>
                  <w:rFonts w:ascii="Verdana" w:hAnsi="Verdana" w:cs="Calibri"/>
                  <w:color w:val="000000"/>
                  <w:sz w:val="14"/>
                  <w:szCs w:val="14"/>
                </w:rPr>
                <w:delText>Grasim Industries Ltd.</w:delText>
              </w:r>
            </w:del>
          </w:p>
        </w:tc>
        <w:tc>
          <w:tcPr>
            <w:tcW w:w="6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68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6CDB229" w14:textId="7E173D32" w:rsidR="00587138" w:rsidRPr="007525AD" w:rsidDel="001848B0" w:rsidRDefault="00587138">
            <w:pPr>
              <w:pStyle w:val="BodyText"/>
              <w:spacing w:before="162" w:line="480" w:lineRule="auto"/>
              <w:ind w:right="-90"/>
              <w:jc w:val="center"/>
              <w:rPr>
                <w:del w:id="9684" w:author="Hardik Malhotra" w:date="2021-09-30T19:30:00Z"/>
                <w:rFonts w:ascii="Verdana" w:hAnsi="Verdana" w:cs="Calibri"/>
                <w:sz w:val="14"/>
                <w:szCs w:val="14"/>
              </w:rPr>
              <w:pPrChange w:id="9685" w:author="Ritu Kamra" w:date="2021-09-27T17:30:00Z">
                <w:pPr>
                  <w:pStyle w:val="BodyText"/>
                  <w:spacing w:before="162" w:line="480" w:lineRule="auto"/>
                  <w:ind w:right="-90"/>
                  <w:jc w:val="both"/>
                </w:pPr>
              </w:pPrChange>
            </w:pPr>
            <w:del w:id="9686" w:author="Hardik Malhotra" w:date="2021-09-30T19:30:00Z">
              <w:r w:rsidRPr="00C568E6" w:rsidDel="001848B0">
                <w:rPr>
                  <w:rFonts w:ascii="Verdana" w:hAnsi="Verdana" w:cs="Calibri"/>
                  <w:sz w:val="14"/>
                  <w:szCs w:val="14"/>
                  <w:rPrChange w:id="9687" w:author="Ritu Kamra" w:date="2021-09-27T17:30:00Z">
                    <w:rPr>
                      <w:rFonts w:ascii="Verdana" w:hAnsi="Verdana" w:cs="Calibri"/>
                      <w:color w:val="000000"/>
                      <w:sz w:val="14"/>
                      <w:szCs w:val="14"/>
                    </w:rPr>
                  </w:rPrChange>
                </w:rPr>
                <w:delText>28</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68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6C389ADF" w14:textId="25FEC4B1" w:rsidR="00587138" w:rsidRPr="007525AD" w:rsidDel="001848B0" w:rsidRDefault="00587138">
            <w:pPr>
              <w:pStyle w:val="BodyText"/>
              <w:spacing w:before="162" w:line="480" w:lineRule="auto"/>
              <w:ind w:right="-90"/>
              <w:jc w:val="center"/>
              <w:rPr>
                <w:del w:id="9689" w:author="Hardik Malhotra" w:date="2021-09-30T19:30:00Z"/>
                <w:rFonts w:ascii="Verdana" w:hAnsi="Verdana" w:cs="Calibri"/>
                <w:sz w:val="14"/>
                <w:szCs w:val="14"/>
              </w:rPr>
              <w:pPrChange w:id="9690" w:author="Ritu Kamra" w:date="2021-09-27T17:30:00Z">
                <w:pPr>
                  <w:pStyle w:val="BodyText"/>
                  <w:spacing w:before="162" w:line="480" w:lineRule="auto"/>
                  <w:ind w:right="-90"/>
                  <w:jc w:val="both"/>
                </w:pPr>
              </w:pPrChange>
            </w:pPr>
            <w:del w:id="9691" w:author="Hardik Malhotra" w:date="2021-09-30T19:30:00Z">
              <w:r w:rsidRPr="00C568E6" w:rsidDel="001848B0">
                <w:rPr>
                  <w:rFonts w:ascii="Verdana" w:hAnsi="Verdana" w:cs="Calibri"/>
                  <w:sz w:val="14"/>
                  <w:szCs w:val="14"/>
                  <w:rPrChange w:id="9692" w:author="Ritu Kamra" w:date="2021-09-27T17:30:00Z">
                    <w:rPr>
                      <w:rFonts w:ascii="Verdana" w:hAnsi="Verdana" w:cs="Calibri"/>
                      <w:color w:val="000000"/>
                      <w:sz w:val="14"/>
                      <w:szCs w:val="14"/>
                    </w:rPr>
                  </w:rPrChange>
                </w:rPr>
                <w:delText>32</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693"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29A3DE5" w14:textId="7300D870" w:rsidR="00587138" w:rsidRPr="007525AD" w:rsidDel="001848B0" w:rsidRDefault="00587138">
            <w:pPr>
              <w:pStyle w:val="BodyText"/>
              <w:spacing w:before="162" w:line="480" w:lineRule="auto"/>
              <w:ind w:right="-90"/>
              <w:jc w:val="center"/>
              <w:rPr>
                <w:del w:id="9694" w:author="Hardik Malhotra" w:date="2021-09-30T19:30:00Z"/>
                <w:rFonts w:ascii="Verdana" w:hAnsi="Verdana" w:cs="Calibri"/>
                <w:sz w:val="14"/>
                <w:szCs w:val="14"/>
              </w:rPr>
              <w:pPrChange w:id="9695" w:author="Ritu Kamra" w:date="2021-09-27T17:30:00Z">
                <w:pPr>
                  <w:pStyle w:val="BodyText"/>
                  <w:spacing w:before="162" w:line="480" w:lineRule="auto"/>
                  <w:ind w:right="-90"/>
                  <w:jc w:val="both"/>
                </w:pPr>
              </w:pPrChange>
            </w:pPr>
            <w:del w:id="9696" w:author="Hardik Malhotra" w:date="2021-09-30T19:30:00Z">
              <w:r w:rsidRPr="00C568E6" w:rsidDel="001848B0">
                <w:rPr>
                  <w:rFonts w:ascii="Verdana" w:hAnsi="Verdana" w:cs="Calibri"/>
                  <w:sz w:val="14"/>
                  <w:szCs w:val="14"/>
                  <w:rPrChange w:id="9697" w:author="Ritu Kamra" w:date="2021-09-27T17:30:00Z">
                    <w:rPr>
                      <w:rFonts w:ascii="Verdana" w:hAnsi="Verdana" w:cs="Calibri"/>
                      <w:color w:val="000000"/>
                      <w:sz w:val="14"/>
                      <w:szCs w:val="14"/>
                    </w:rPr>
                  </w:rPrChange>
                </w:rPr>
                <w:delText>39</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69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02454ECA" w14:textId="6F62CF95" w:rsidR="00587138" w:rsidRPr="007525AD" w:rsidDel="001848B0" w:rsidRDefault="00587138">
            <w:pPr>
              <w:pStyle w:val="BodyText"/>
              <w:spacing w:before="162" w:line="480" w:lineRule="auto"/>
              <w:ind w:right="-90"/>
              <w:jc w:val="center"/>
              <w:rPr>
                <w:del w:id="9699" w:author="Hardik Malhotra" w:date="2021-09-30T19:30:00Z"/>
                <w:rFonts w:ascii="Verdana" w:hAnsi="Verdana" w:cs="Calibri"/>
                <w:sz w:val="14"/>
                <w:szCs w:val="14"/>
              </w:rPr>
              <w:pPrChange w:id="9700" w:author="Ritu Kamra" w:date="2021-09-27T17:30:00Z">
                <w:pPr>
                  <w:pStyle w:val="BodyText"/>
                  <w:spacing w:before="162" w:line="480" w:lineRule="auto"/>
                  <w:ind w:right="-90"/>
                  <w:jc w:val="both"/>
                </w:pPr>
              </w:pPrChange>
            </w:pPr>
            <w:del w:id="9701" w:author="Hardik Malhotra" w:date="2021-09-30T19:30:00Z">
              <w:r w:rsidRPr="00C568E6" w:rsidDel="001848B0">
                <w:rPr>
                  <w:rFonts w:ascii="Verdana" w:hAnsi="Verdana" w:cs="Calibri"/>
                  <w:sz w:val="14"/>
                  <w:szCs w:val="14"/>
                  <w:rPrChange w:id="9702" w:author="Ritu Kamra" w:date="2021-09-27T17:30:00Z">
                    <w:rPr>
                      <w:rFonts w:ascii="Verdana" w:hAnsi="Verdana" w:cs="Calibri"/>
                      <w:color w:val="000000"/>
                      <w:sz w:val="14"/>
                      <w:szCs w:val="14"/>
                    </w:rPr>
                  </w:rPrChange>
                </w:rPr>
                <w:delText>55</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70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37EC51A2" w14:textId="0A78F70B" w:rsidR="00587138" w:rsidRPr="007525AD" w:rsidDel="001848B0" w:rsidRDefault="00587138">
            <w:pPr>
              <w:pStyle w:val="BodyText"/>
              <w:spacing w:before="162" w:line="480" w:lineRule="auto"/>
              <w:ind w:right="-90"/>
              <w:jc w:val="center"/>
              <w:rPr>
                <w:del w:id="9704" w:author="Hardik Malhotra" w:date="2021-09-30T19:30:00Z"/>
                <w:rFonts w:ascii="Verdana" w:hAnsi="Verdana" w:cs="Calibri"/>
                <w:sz w:val="14"/>
                <w:szCs w:val="14"/>
              </w:rPr>
              <w:pPrChange w:id="9705" w:author="Ritu Kamra" w:date="2021-09-27T17:30:00Z">
                <w:pPr>
                  <w:pStyle w:val="BodyText"/>
                  <w:spacing w:before="162" w:line="480" w:lineRule="auto"/>
                  <w:ind w:right="-90"/>
                  <w:jc w:val="both"/>
                </w:pPr>
              </w:pPrChange>
            </w:pPr>
            <w:del w:id="9706" w:author="Hardik Malhotra" w:date="2021-09-30T19:30:00Z">
              <w:r w:rsidRPr="00C568E6" w:rsidDel="001848B0">
                <w:rPr>
                  <w:rFonts w:ascii="Verdana" w:hAnsi="Verdana" w:cs="Calibri"/>
                  <w:sz w:val="14"/>
                  <w:szCs w:val="14"/>
                  <w:rPrChange w:id="9707" w:author="Ritu Kamra" w:date="2021-09-27T17:30:00Z">
                    <w:rPr>
                      <w:rFonts w:ascii="Verdana" w:hAnsi="Verdana" w:cs="Calibri"/>
                      <w:color w:val="000000"/>
                      <w:sz w:val="14"/>
                      <w:szCs w:val="14"/>
                    </w:rPr>
                  </w:rPrChange>
                </w:rPr>
                <w:delText>54</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708"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00047AD1" w14:textId="5FF1A25C" w:rsidR="00587138" w:rsidRPr="007525AD" w:rsidDel="001848B0" w:rsidRDefault="00587138">
            <w:pPr>
              <w:pStyle w:val="BodyText"/>
              <w:spacing w:before="162" w:line="480" w:lineRule="auto"/>
              <w:ind w:right="-90"/>
              <w:jc w:val="center"/>
              <w:rPr>
                <w:del w:id="9709" w:author="Hardik Malhotra" w:date="2021-09-30T19:30:00Z"/>
                <w:rFonts w:ascii="Verdana" w:hAnsi="Verdana" w:cs="Calibri"/>
                <w:sz w:val="14"/>
                <w:szCs w:val="14"/>
              </w:rPr>
              <w:pPrChange w:id="9710" w:author="Ritu Kamra" w:date="2021-09-27T17:30:00Z">
                <w:pPr>
                  <w:pStyle w:val="BodyText"/>
                  <w:spacing w:before="162" w:line="480" w:lineRule="auto"/>
                  <w:ind w:right="-90"/>
                  <w:jc w:val="both"/>
                </w:pPr>
              </w:pPrChange>
            </w:pPr>
            <w:del w:id="9711" w:author="Hardik Malhotra" w:date="2021-09-30T19:30:00Z">
              <w:r w:rsidRPr="00C568E6" w:rsidDel="001848B0">
                <w:rPr>
                  <w:rFonts w:ascii="Verdana" w:hAnsi="Verdana" w:cs="Calibri"/>
                  <w:sz w:val="14"/>
                  <w:szCs w:val="14"/>
                  <w:rPrChange w:id="9712" w:author="Ritu Kamra" w:date="2021-09-27T17:30:00Z">
                    <w:rPr>
                      <w:rFonts w:ascii="Verdana" w:hAnsi="Verdana" w:cs="Calibri"/>
                      <w:color w:val="000000"/>
                      <w:sz w:val="14"/>
                      <w:szCs w:val="14"/>
                    </w:rPr>
                  </w:rPrChange>
                </w:rPr>
                <w:delText>49</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71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46E84891" w14:textId="047B2923" w:rsidR="00587138" w:rsidRPr="007525AD" w:rsidDel="001848B0" w:rsidRDefault="00587138">
            <w:pPr>
              <w:pStyle w:val="BodyText"/>
              <w:spacing w:before="162" w:line="480" w:lineRule="auto"/>
              <w:ind w:right="-90"/>
              <w:jc w:val="center"/>
              <w:rPr>
                <w:del w:id="9714" w:author="Hardik Malhotra" w:date="2021-09-30T19:30:00Z"/>
                <w:rFonts w:ascii="Verdana" w:hAnsi="Verdana" w:cs="Calibri"/>
                <w:sz w:val="14"/>
                <w:szCs w:val="14"/>
              </w:rPr>
              <w:pPrChange w:id="9715" w:author="Ritu Kamra" w:date="2021-09-27T17:30:00Z">
                <w:pPr>
                  <w:pStyle w:val="BodyText"/>
                  <w:spacing w:before="162" w:line="480" w:lineRule="auto"/>
                  <w:ind w:right="-90"/>
                  <w:jc w:val="both"/>
                </w:pPr>
              </w:pPrChange>
            </w:pPr>
            <w:del w:id="9716" w:author="Hardik Malhotra" w:date="2021-09-30T19:30:00Z">
              <w:r w:rsidRPr="00C568E6" w:rsidDel="001848B0">
                <w:rPr>
                  <w:rFonts w:ascii="Verdana" w:hAnsi="Verdana" w:cs="Calibri"/>
                  <w:sz w:val="14"/>
                  <w:szCs w:val="14"/>
                  <w:rPrChange w:id="9717" w:author="Ritu Kamra" w:date="2021-09-27T17:30:00Z">
                    <w:rPr>
                      <w:rFonts w:ascii="Verdana" w:hAnsi="Verdana" w:cs="Calibri"/>
                      <w:color w:val="000000"/>
                      <w:sz w:val="14"/>
                      <w:szCs w:val="14"/>
                    </w:rPr>
                  </w:rPrChange>
                </w:rPr>
                <w:delText>50</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71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834B5B2" w14:textId="24F013CB" w:rsidR="00587138" w:rsidRPr="007525AD" w:rsidDel="001848B0" w:rsidRDefault="00587138">
            <w:pPr>
              <w:pStyle w:val="BodyText"/>
              <w:spacing w:before="162" w:line="480" w:lineRule="auto"/>
              <w:ind w:right="-90"/>
              <w:jc w:val="center"/>
              <w:rPr>
                <w:del w:id="9719" w:author="Hardik Malhotra" w:date="2021-09-30T19:30:00Z"/>
                <w:rFonts w:ascii="Verdana" w:hAnsi="Verdana" w:cs="Calibri"/>
                <w:sz w:val="14"/>
                <w:szCs w:val="14"/>
              </w:rPr>
              <w:pPrChange w:id="9720" w:author="Ritu Kamra" w:date="2021-09-27T17:30:00Z">
                <w:pPr>
                  <w:pStyle w:val="BodyText"/>
                  <w:spacing w:before="162" w:line="480" w:lineRule="auto"/>
                  <w:ind w:right="-90"/>
                  <w:jc w:val="both"/>
                </w:pPr>
              </w:pPrChange>
            </w:pPr>
            <w:del w:id="9721" w:author="Hardik Malhotra" w:date="2021-09-30T19:30:00Z">
              <w:r w:rsidRPr="00C568E6" w:rsidDel="001848B0">
                <w:rPr>
                  <w:rFonts w:ascii="Verdana" w:hAnsi="Verdana" w:cs="Calibri"/>
                  <w:sz w:val="14"/>
                  <w:szCs w:val="14"/>
                  <w:rPrChange w:id="9722" w:author="Ritu Kamra" w:date="2021-09-27T17:30:00Z">
                    <w:rPr>
                      <w:rFonts w:ascii="Verdana" w:hAnsi="Verdana" w:cs="Calibri"/>
                      <w:color w:val="000000"/>
                      <w:sz w:val="14"/>
                      <w:szCs w:val="14"/>
                    </w:rPr>
                  </w:rPrChange>
                </w:rPr>
                <w:delText>77</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72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92B5F41" w14:textId="4CA021B7" w:rsidR="00587138" w:rsidRPr="007525AD" w:rsidDel="001848B0" w:rsidRDefault="00587138">
            <w:pPr>
              <w:pStyle w:val="BodyText"/>
              <w:spacing w:before="162" w:line="480" w:lineRule="auto"/>
              <w:ind w:right="-90"/>
              <w:jc w:val="center"/>
              <w:rPr>
                <w:del w:id="9724" w:author="Hardik Malhotra" w:date="2021-09-30T19:30:00Z"/>
                <w:rFonts w:ascii="Verdana" w:hAnsi="Verdana" w:cs="Calibri"/>
                <w:sz w:val="14"/>
                <w:szCs w:val="14"/>
              </w:rPr>
              <w:pPrChange w:id="9725" w:author="Ritu Kamra" w:date="2021-09-27T17:30:00Z">
                <w:pPr>
                  <w:pStyle w:val="BodyText"/>
                  <w:spacing w:before="162" w:line="480" w:lineRule="auto"/>
                  <w:ind w:right="-90"/>
                  <w:jc w:val="both"/>
                </w:pPr>
              </w:pPrChange>
            </w:pPr>
            <w:del w:id="9726" w:author="Hardik Malhotra" w:date="2021-09-30T19:30:00Z">
              <w:r w:rsidRPr="00C568E6" w:rsidDel="001848B0">
                <w:rPr>
                  <w:rFonts w:ascii="Verdana" w:hAnsi="Verdana" w:cs="Calibri"/>
                  <w:sz w:val="14"/>
                  <w:szCs w:val="14"/>
                  <w:rPrChange w:id="9727" w:author="Ritu Kamra" w:date="2021-09-27T17:30:00Z">
                    <w:rPr>
                      <w:rFonts w:ascii="Verdana" w:hAnsi="Verdana" w:cs="Calibri"/>
                      <w:color w:val="000000"/>
                      <w:sz w:val="14"/>
                      <w:szCs w:val="14"/>
                    </w:rPr>
                  </w:rPrChange>
                </w:rPr>
                <w:delText>81</w:delText>
              </w:r>
            </w:del>
          </w:p>
        </w:tc>
      </w:tr>
      <w:tr w:rsidR="00587138" w:rsidRPr="00991017" w:rsidDel="001848B0" w14:paraId="1A5A12EC" w14:textId="456B34ED" w:rsidTr="005C3363">
        <w:trPr>
          <w:trHeight w:val="551"/>
          <w:del w:id="9728" w:author="Hardik Malhotra" w:date="2021-09-30T19:30:00Z"/>
          <w:trPrChange w:id="9729" w:author="Neeshu Bhadauriya" w:date="2021-09-27T21:36:00Z">
            <w:trPr>
              <w:trHeight w:val="551"/>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730"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80A0D93" w14:textId="2A06AFF5" w:rsidR="00587138" w:rsidRPr="00991017" w:rsidDel="001848B0" w:rsidRDefault="00587138" w:rsidP="00092529">
            <w:pPr>
              <w:pStyle w:val="BodyText"/>
              <w:spacing w:before="162" w:line="480" w:lineRule="auto"/>
              <w:ind w:right="-90"/>
              <w:jc w:val="both"/>
              <w:rPr>
                <w:del w:id="9731" w:author="Hardik Malhotra" w:date="2021-09-30T19:30:00Z"/>
                <w:rFonts w:ascii="Verdana" w:hAnsi="Verdana"/>
                <w:bCs/>
                <w:sz w:val="14"/>
                <w:szCs w:val="14"/>
              </w:rPr>
            </w:pPr>
            <w:del w:id="9732" w:author="Hardik Malhotra" w:date="2021-09-30T19:30:00Z">
              <w:r w:rsidDel="001848B0">
                <w:rPr>
                  <w:rFonts w:ascii="Verdana" w:hAnsi="Verdana" w:cs="Calibri"/>
                  <w:color w:val="000000"/>
                  <w:sz w:val="14"/>
                  <w:szCs w:val="14"/>
                </w:rPr>
                <w:delText>Atul Ltd.</w:delText>
              </w:r>
            </w:del>
          </w:p>
        </w:tc>
        <w:tc>
          <w:tcPr>
            <w:tcW w:w="6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73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4B79945" w14:textId="5506FDE7" w:rsidR="00587138" w:rsidRPr="007525AD" w:rsidDel="001848B0" w:rsidRDefault="00587138">
            <w:pPr>
              <w:pStyle w:val="BodyText"/>
              <w:spacing w:before="162" w:line="480" w:lineRule="auto"/>
              <w:ind w:right="-90"/>
              <w:jc w:val="center"/>
              <w:rPr>
                <w:del w:id="9734" w:author="Hardik Malhotra" w:date="2021-09-30T19:30:00Z"/>
                <w:rFonts w:ascii="Verdana" w:hAnsi="Verdana" w:cs="Calibri"/>
                <w:sz w:val="14"/>
                <w:szCs w:val="14"/>
              </w:rPr>
              <w:pPrChange w:id="9735" w:author="Ritu Kamra" w:date="2021-09-27T17:30:00Z">
                <w:pPr>
                  <w:pStyle w:val="BodyText"/>
                  <w:spacing w:before="162" w:line="480" w:lineRule="auto"/>
                  <w:ind w:right="-90"/>
                  <w:jc w:val="both"/>
                </w:pPr>
              </w:pPrChange>
            </w:pPr>
            <w:del w:id="9736" w:author="Hardik Malhotra" w:date="2021-09-30T19:30:00Z">
              <w:r w:rsidRPr="00C568E6" w:rsidDel="001848B0">
                <w:rPr>
                  <w:rFonts w:ascii="Verdana" w:hAnsi="Verdana" w:cs="Calibri"/>
                  <w:sz w:val="14"/>
                  <w:szCs w:val="14"/>
                  <w:rPrChange w:id="9737" w:author="Ritu Kamra" w:date="2021-09-27T17:30:00Z">
                    <w:rPr>
                      <w:rFonts w:ascii="Verdana" w:hAnsi="Verdana" w:cs="Calibri"/>
                      <w:color w:val="000000"/>
                      <w:sz w:val="14"/>
                      <w:szCs w:val="14"/>
                    </w:rPr>
                  </w:rPrChange>
                </w:rPr>
                <w:delText>19</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73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627FAFE0" w14:textId="34BC8B22" w:rsidR="00587138" w:rsidRPr="007525AD" w:rsidDel="001848B0" w:rsidRDefault="00587138">
            <w:pPr>
              <w:pStyle w:val="BodyText"/>
              <w:spacing w:before="162" w:line="480" w:lineRule="auto"/>
              <w:ind w:right="-90"/>
              <w:jc w:val="center"/>
              <w:rPr>
                <w:del w:id="9739" w:author="Hardik Malhotra" w:date="2021-09-30T19:30:00Z"/>
                <w:rFonts w:ascii="Verdana" w:hAnsi="Verdana" w:cs="Calibri"/>
                <w:sz w:val="14"/>
                <w:szCs w:val="14"/>
              </w:rPr>
              <w:pPrChange w:id="9740" w:author="Ritu Kamra" w:date="2021-09-27T17:30:00Z">
                <w:pPr>
                  <w:pStyle w:val="BodyText"/>
                  <w:spacing w:before="162" w:line="480" w:lineRule="auto"/>
                  <w:ind w:right="-90"/>
                  <w:jc w:val="both"/>
                </w:pPr>
              </w:pPrChange>
            </w:pPr>
            <w:del w:id="9741" w:author="Hardik Malhotra" w:date="2021-09-30T19:30:00Z">
              <w:r w:rsidRPr="00C568E6" w:rsidDel="001848B0">
                <w:rPr>
                  <w:rFonts w:ascii="Verdana" w:hAnsi="Verdana" w:cs="Calibri"/>
                  <w:sz w:val="14"/>
                  <w:szCs w:val="14"/>
                  <w:rPrChange w:id="9742" w:author="Ritu Kamra" w:date="2021-09-27T17:30:00Z">
                    <w:rPr>
                      <w:rFonts w:ascii="Verdana" w:hAnsi="Verdana" w:cs="Calibri"/>
                      <w:color w:val="000000"/>
                      <w:sz w:val="14"/>
                      <w:szCs w:val="14"/>
                    </w:rPr>
                  </w:rPrChange>
                </w:rPr>
                <w:delText>23</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743"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78B0CF9" w14:textId="68F6C470" w:rsidR="00587138" w:rsidRPr="007525AD" w:rsidDel="001848B0" w:rsidRDefault="00587138">
            <w:pPr>
              <w:pStyle w:val="BodyText"/>
              <w:spacing w:before="162" w:line="480" w:lineRule="auto"/>
              <w:ind w:right="-90"/>
              <w:jc w:val="center"/>
              <w:rPr>
                <w:del w:id="9744" w:author="Hardik Malhotra" w:date="2021-09-30T19:30:00Z"/>
                <w:rFonts w:ascii="Verdana" w:hAnsi="Verdana" w:cs="Calibri"/>
                <w:sz w:val="14"/>
                <w:szCs w:val="14"/>
              </w:rPr>
              <w:pPrChange w:id="9745" w:author="Ritu Kamra" w:date="2021-09-27T17:30:00Z">
                <w:pPr>
                  <w:pStyle w:val="BodyText"/>
                  <w:spacing w:before="162" w:line="480" w:lineRule="auto"/>
                  <w:ind w:right="-90"/>
                  <w:jc w:val="both"/>
                </w:pPr>
              </w:pPrChange>
            </w:pPr>
            <w:del w:id="9746" w:author="Hardik Malhotra" w:date="2021-09-30T19:30:00Z">
              <w:r w:rsidRPr="00C568E6" w:rsidDel="001848B0">
                <w:rPr>
                  <w:rFonts w:ascii="Verdana" w:hAnsi="Verdana" w:cs="Calibri"/>
                  <w:sz w:val="14"/>
                  <w:szCs w:val="14"/>
                  <w:rPrChange w:id="9747" w:author="Ritu Kamra" w:date="2021-09-27T17:30:00Z">
                    <w:rPr>
                      <w:rFonts w:ascii="Verdana" w:hAnsi="Verdana" w:cs="Calibri"/>
                      <w:color w:val="000000"/>
                      <w:sz w:val="14"/>
                      <w:szCs w:val="14"/>
                    </w:rPr>
                  </w:rPrChange>
                </w:rPr>
                <w:delText>30</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74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0C7D9C2E" w14:textId="32C8E3A9" w:rsidR="00587138" w:rsidRPr="007525AD" w:rsidDel="001848B0" w:rsidRDefault="00587138">
            <w:pPr>
              <w:pStyle w:val="BodyText"/>
              <w:spacing w:before="162" w:line="480" w:lineRule="auto"/>
              <w:ind w:right="-90"/>
              <w:jc w:val="center"/>
              <w:rPr>
                <w:del w:id="9749" w:author="Hardik Malhotra" w:date="2021-09-30T19:30:00Z"/>
                <w:rFonts w:ascii="Verdana" w:hAnsi="Verdana" w:cs="Calibri"/>
                <w:sz w:val="14"/>
                <w:szCs w:val="14"/>
              </w:rPr>
              <w:pPrChange w:id="9750" w:author="Ritu Kamra" w:date="2021-09-27T17:30:00Z">
                <w:pPr>
                  <w:pStyle w:val="BodyText"/>
                  <w:spacing w:before="162" w:line="480" w:lineRule="auto"/>
                  <w:ind w:right="-90"/>
                  <w:jc w:val="both"/>
                </w:pPr>
              </w:pPrChange>
            </w:pPr>
            <w:del w:id="9751" w:author="Hardik Malhotra" w:date="2021-09-30T19:30:00Z">
              <w:r w:rsidRPr="00C568E6" w:rsidDel="001848B0">
                <w:rPr>
                  <w:rFonts w:ascii="Verdana" w:hAnsi="Verdana" w:cs="Calibri"/>
                  <w:sz w:val="14"/>
                  <w:szCs w:val="14"/>
                  <w:rPrChange w:id="9752" w:author="Ritu Kamra" w:date="2021-09-27T17:30:00Z">
                    <w:rPr>
                      <w:rFonts w:ascii="Verdana" w:hAnsi="Verdana" w:cs="Calibri"/>
                      <w:color w:val="000000"/>
                      <w:sz w:val="14"/>
                      <w:szCs w:val="14"/>
                    </w:rPr>
                  </w:rPrChange>
                </w:rPr>
                <w:delText>33</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75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49DD3D85" w14:textId="2C588179" w:rsidR="00587138" w:rsidRPr="007525AD" w:rsidDel="001848B0" w:rsidRDefault="00587138">
            <w:pPr>
              <w:pStyle w:val="BodyText"/>
              <w:spacing w:before="162" w:line="480" w:lineRule="auto"/>
              <w:ind w:right="-90"/>
              <w:jc w:val="center"/>
              <w:rPr>
                <w:del w:id="9754" w:author="Hardik Malhotra" w:date="2021-09-30T19:30:00Z"/>
                <w:rFonts w:ascii="Verdana" w:hAnsi="Verdana" w:cs="Calibri"/>
                <w:sz w:val="14"/>
                <w:szCs w:val="14"/>
              </w:rPr>
              <w:pPrChange w:id="9755" w:author="Ritu Kamra" w:date="2021-09-27T17:30:00Z">
                <w:pPr>
                  <w:pStyle w:val="BodyText"/>
                  <w:spacing w:before="162" w:line="480" w:lineRule="auto"/>
                  <w:ind w:right="-90"/>
                  <w:jc w:val="both"/>
                </w:pPr>
              </w:pPrChange>
            </w:pPr>
            <w:del w:id="9756" w:author="Hardik Malhotra" w:date="2021-09-30T19:30:00Z">
              <w:r w:rsidRPr="00C568E6" w:rsidDel="001848B0">
                <w:rPr>
                  <w:rFonts w:ascii="Verdana" w:hAnsi="Verdana" w:cs="Calibri"/>
                  <w:sz w:val="14"/>
                  <w:szCs w:val="14"/>
                  <w:rPrChange w:id="9757" w:author="Ritu Kamra" w:date="2021-09-27T17:30:00Z">
                    <w:rPr>
                      <w:rFonts w:ascii="Verdana" w:hAnsi="Verdana" w:cs="Calibri"/>
                      <w:color w:val="000000"/>
                      <w:sz w:val="14"/>
                      <w:szCs w:val="14"/>
                    </w:rPr>
                  </w:rPrChange>
                </w:rPr>
                <w:delText>32</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758"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478DE29F" w14:textId="75E4A1BA" w:rsidR="00587138" w:rsidRPr="007525AD" w:rsidDel="001848B0" w:rsidRDefault="00587138">
            <w:pPr>
              <w:pStyle w:val="BodyText"/>
              <w:spacing w:before="162" w:line="480" w:lineRule="auto"/>
              <w:ind w:right="-90"/>
              <w:jc w:val="center"/>
              <w:rPr>
                <w:del w:id="9759" w:author="Hardik Malhotra" w:date="2021-09-30T19:30:00Z"/>
                <w:rFonts w:ascii="Verdana" w:hAnsi="Verdana" w:cs="Calibri"/>
                <w:sz w:val="14"/>
                <w:szCs w:val="14"/>
              </w:rPr>
              <w:pPrChange w:id="9760" w:author="Ritu Kamra" w:date="2021-09-27T17:30:00Z">
                <w:pPr>
                  <w:pStyle w:val="BodyText"/>
                  <w:spacing w:before="162" w:line="480" w:lineRule="auto"/>
                  <w:ind w:right="-90"/>
                  <w:jc w:val="both"/>
                </w:pPr>
              </w:pPrChange>
            </w:pPr>
            <w:del w:id="9761" w:author="Hardik Malhotra" w:date="2021-09-30T19:30:00Z">
              <w:r w:rsidRPr="00C568E6" w:rsidDel="001848B0">
                <w:rPr>
                  <w:rFonts w:ascii="Verdana" w:hAnsi="Verdana" w:cs="Calibri"/>
                  <w:sz w:val="14"/>
                  <w:szCs w:val="14"/>
                  <w:rPrChange w:id="9762" w:author="Ritu Kamra" w:date="2021-09-27T17:30:00Z">
                    <w:rPr>
                      <w:rFonts w:ascii="Verdana" w:hAnsi="Verdana" w:cs="Calibri"/>
                      <w:color w:val="000000"/>
                      <w:sz w:val="14"/>
                      <w:szCs w:val="14"/>
                    </w:rPr>
                  </w:rPrChange>
                </w:rPr>
                <w:delText>29</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76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293BB64B" w14:textId="04156E56" w:rsidR="00587138" w:rsidRPr="007525AD" w:rsidDel="001848B0" w:rsidRDefault="00587138">
            <w:pPr>
              <w:pStyle w:val="BodyText"/>
              <w:spacing w:before="162" w:line="480" w:lineRule="auto"/>
              <w:ind w:right="-90"/>
              <w:jc w:val="center"/>
              <w:rPr>
                <w:del w:id="9764" w:author="Hardik Malhotra" w:date="2021-09-30T19:30:00Z"/>
                <w:rFonts w:ascii="Verdana" w:hAnsi="Verdana" w:cs="Calibri"/>
                <w:sz w:val="14"/>
                <w:szCs w:val="14"/>
              </w:rPr>
              <w:pPrChange w:id="9765" w:author="Ritu Kamra" w:date="2021-09-27T17:30:00Z">
                <w:pPr>
                  <w:pStyle w:val="BodyText"/>
                  <w:spacing w:before="162" w:line="480" w:lineRule="auto"/>
                  <w:ind w:right="-90"/>
                  <w:jc w:val="both"/>
                </w:pPr>
              </w:pPrChange>
            </w:pPr>
            <w:del w:id="9766" w:author="Hardik Malhotra" w:date="2021-09-30T19:30:00Z">
              <w:r w:rsidRPr="00C568E6" w:rsidDel="001848B0">
                <w:rPr>
                  <w:rFonts w:ascii="Verdana" w:hAnsi="Verdana" w:cs="Calibri"/>
                  <w:sz w:val="14"/>
                  <w:szCs w:val="14"/>
                  <w:rPrChange w:id="9767" w:author="Ritu Kamra" w:date="2021-09-27T17:30:00Z">
                    <w:rPr>
                      <w:rFonts w:ascii="Verdana" w:hAnsi="Verdana" w:cs="Calibri"/>
                      <w:color w:val="000000"/>
                      <w:sz w:val="14"/>
                      <w:szCs w:val="14"/>
                    </w:rPr>
                  </w:rPrChange>
                </w:rPr>
                <w:delText>32</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76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2CD2E7D" w14:textId="58F7DE0F" w:rsidR="00587138" w:rsidRPr="007525AD" w:rsidDel="001848B0" w:rsidRDefault="00587138">
            <w:pPr>
              <w:pStyle w:val="BodyText"/>
              <w:spacing w:before="162" w:line="480" w:lineRule="auto"/>
              <w:ind w:right="-90"/>
              <w:jc w:val="center"/>
              <w:rPr>
                <w:del w:id="9769" w:author="Hardik Malhotra" w:date="2021-09-30T19:30:00Z"/>
                <w:rFonts w:ascii="Verdana" w:hAnsi="Verdana" w:cs="Calibri"/>
                <w:sz w:val="14"/>
                <w:szCs w:val="14"/>
              </w:rPr>
              <w:pPrChange w:id="9770" w:author="Ritu Kamra" w:date="2021-09-27T17:30:00Z">
                <w:pPr>
                  <w:pStyle w:val="BodyText"/>
                  <w:spacing w:before="162" w:line="480" w:lineRule="auto"/>
                  <w:ind w:right="-90"/>
                  <w:jc w:val="both"/>
                </w:pPr>
              </w:pPrChange>
            </w:pPr>
            <w:del w:id="9771" w:author="Hardik Malhotra" w:date="2021-09-30T19:30:00Z">
              <w:r w:rsidRPr="00C568E6" w:rsidDel="001848B0">
                <w:rPr>
                  <w:rFonts w:ascii="Verdana" w:hAnsi="Verdana" w:cs="Calibri"/>
                  <w:sz w:val="14"/>
                  <w:szCs w:val="14"/>
                  <w:rPrChange w:id="9772" w:author="Ritu Kamra" w:date="2021-09-27T17:30:00Z">
                    <w:rPr>
                      <w:rFonts w:ascii="Verdana" w:hAnsi="Verdana" w:cs="Calibri"/>
                      <w:color w:val="000000"/>
                      <w:sz w:val="14"/>
                      <w:szCs w:val="14"/>
                    </w:rPr>
                  </w:rPrChange>
                </w:rPr>
                <w:delText>44</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77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447D6A0B" w14:textId="287FAF0C" w:rsidR="00587138" w:rsidRPr="007525AD" w:rsidDel="001848B0" w:rsidRDefault="00587138">
            <w:pPr>
              <w:pStyle w:val="BodyText"/>
              <w:spacing w:before="162" w:line="480" w:lineRule="auto"/>
              <w:ind w:right="-90"/>
              <w:jc w:val="center"/>
              <w:rPr>
                <w:del w:id="9774" w:author="Hardik Malhotra" w:date="2021-09-30T19:30:00Z"/>
                <w:rFonts w:ascii="Verdana" w:hAnsi="Verdana" w:cs="Calibri"/>
                <w:sz w:val="14"/>
                <w:szCs w:val="14"/>
              </w:rPr>
              <w:pPrChange w:id="9775" w:author="Ritu Kamra" w:date="2021-09-27T17:30:00Z">
                <w:pPr>
                  <w:pStyle w:val="BodyText"/>
                  <w:spacing w:before="162" w:line="480" w:lineRule="auto"/>
                  <w:ind w:right="-90"/>
                  <w:jc w:val="both"/>
                </w:pPr>
              </w:pPrChange>
            </w:pPr>
            <w:del w:id="9776" w:author="Hardik Malhotra" w:date="2021-09-30T19:30:00Z">
              <w:r w:rsidRPr="00C568E6" w:rsidDel="001848B0">
                <w:rPr>
                  <w:rFonts w:ascii="Verdana" w:hAnsi="Verdana" w:cs="Calibri"/>
                  <w:sz w:val="14"/>
                  <w:szCs w:val="14"/>
                  <w:rPrChange w:id="9777" w:author="Ritu Kamra" w:date="2021-09-27T17:30:00Z">
                    <w:rPr>
                      <w:rFonts w:ascii="Verdana" w:hAnsi="Verdana" w:cs="Calibri"/>
                      <w:color w:val="000000"/>
                      <w:sz w:val="14"/>
                      <w:szCs w:val="14"/>
                    </w:rPr>
                  </w:rPrChange>
                </w:rPr>
                <w:delText>45</w:delText>
              </w:r>
            </w:del>
          </w:p>
        </w:tc>
      </w:tr>
      <w:tr w:rsidR="00587138" w:rsidRPr="00991017" w:rsidDel="001848B0" w14:paraId="375DB314" w14:textId="360F148F" w:rsidTr="005C3363">
        <w:trPr>
          <w:trHeight w:val="551"/>
          <w:del w:id="9778" w:author="Hardik Malhotra" w:date="2021-09-30T19:30:00Z"/>
          <w:trPrChange w:id="9779" w:author="Neeshu Bhadauriya" w:date="2021-09-27T21:36:00Z">
            <w:trPr>
              <w:trHeight w:val="551"/>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780"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0C94A2EE" w14:textId="1E9E8927" w:rsidR="00587138" w:rsidRPr="00991017" w:rsidDel="001848B0" w:rsidRDefault="00587138" w:rsidP="00092529">
            <w:pPr>
              <w:pStyle w:val="BodyText"/>
              <w:spacing w:before="162" w:line="480" w:lineRule="auto"/>
              <w:ind w:right="-90"/>
              <w:jc w:val="both"/>
              <w:rPr>
                <w:del w:id="9781" w:author="Hardik Malhotra" w:date="2021-09-30T19:30:00Z"/>
                <w:rFonts w:ascii="Verdana" w:hAnsi="Verdana"/>
                <w:bCs/>
                <w:sz w:val="14"/>
                <w:szCs w:val="14"/>
              </w:rPr>
            </w:pPr>
            <w:del w:id="9782" w:author="Hardik Malhotra" w:date="2021-09-30T19:30:00Z">
              <w:r w:rsidDel="001848B0">
                <w:rPr>
                  <w:rFonts w:ascii="Verdana" w:hAnsi="Verdana" w:cs="Calibri"/>
                  <w:color w:val="000000"/>
                  <w:sz w:val="14"/>
                  <w:szCs w:val="14"/>
                </w:rPr>
                <w:delText>Meghmani Finechem Ltd</w:delText>
              </w:r>
            </w:del>
          </w:p>
        </w:tc>
        <w:tc>
          <w:tcPr>
            <w:tcW w:w="6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78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3D3B4AF8" w14:textId="7EF1924C" w:rsidR="00587138" w:rsidRPr="007525AD" w:rsidDel="001848B0" w:rsidRDefault="00587138">
            <w:pPr>
              <w:pStyle w:val="BodyText"/>
              <w:spacing w:before="162" w:line="480" w:lineRule="auto"/>
              <w:ind w:right="-90"/>
              <w:jc w:val="center"/>
              <w:rPr>
                <w:del w:id="9784" w:author="Hardik Malhotra" w:date="2021-09-30T19:30:00Z"/>
                <w:rFonts w:ascii="Verdana" w:hAnsi="Verdana" w:cs="Calibri"/>
                <w:sz w:val="14"/>
                <w:szCs w:val="14"/>
              </w:rPr>
              <w:pPrChange w:id="9785" w:author="Ritu Kamra" w:date="2021-09-27T17:30:00Z">
                <w:pPr>
                  <w:pStyle w:val="BodyText"/>
                  <w:spacing w:before="162" w:line="480" w:lineRule="auto"/>
                  <w:ind w:right="-90"/>
                  <w:jc w:val="both"/>
                </w:pPr>
              </w:pPrChange>
            </w:pPr>
            <w:del w:id="9786" w:author="Hardik Malhotra" w:date="2021-09-30T19:30:00Z">
              <w:r w:rsidRPr="00C568E6" w:rsidDel="001848B0">
                <w:rPr>
                  <w:rFonts w:ascii="Verdana" w:hAnsi="Verdana" w:cs="Calibri"/>
                  <w:sz w:val="14"/>
                  <w:szCs w:val="14"/>
                  <w:rPrChange w:id="9787" w:author="Ritu Kamra" w:date="2021-09-27T17:30:00Z">
                    <w:rPr>
                      <w:rFonts w:ascii="Verdana" w:hAnsi="Verdana" w:cs="Calibri"/>
                      <w:color w:val="000000"/>
                      <w:sz w:val="14"/>
                      <w:szCs w:val="14"/>
                    </w:rPr>
                  </w:rPrChange>
                </w:rPr>
                <w:delText>0</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78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26B7E303" w14:textId="05A54580" w:rsidR="00587138" w:rsidRPr="007525AD" w:rsidDel="001848B0" w:rsidRDefault="00587138">
            <w:pPr>
              <w:pStyle w:val="BodyText"/>
              <w:spacing w:before="162" w:line="480" w:lineRule="auto"/>
              <w:ind w:right="-90"/>
              <w:jc w:val="center"/>
              <w:rPr>
                <w:del w:id="9789" w:author="Hardik Malhotra" w:date="2021-09-30T19:30:00Z"/>
                <w:rFonts w:ascii="Verdana" w:hAnsi="Verdana" w:cs="Calibri"/>
                <w:sz w:val="14"/>
                <w:szCs w:val="14"/>
              </w:rPr>
              <w:pPrChange w:id="9790" w:author="Ritu Kamra" w:date="2021-09-27T17:30:00Z">
                <w:pPr>
                  <w:pStyle w:val="BodyText"/>
                  <w:spacing w:before="162" w:line="480" w:lineRule="auto"/>
                  <w:ind w:right="-90"/>
                  <w:jc w:val="both"/>
                </w:pPr>
              </w:pPrChange>
            </w:pPr>
            <w:del w:id="9791" w:author="Hardik Malhotra" w:date="2021-09-30T19:30:00Z">
              <w:r w:rsidRPr="00C568E6" w:rsidDel="001848B0">
                <w:rPr>
                  <w:rFonts w:ascii="Verdana" w:hAnsi="Verdana" w:cs="Calibri"/>
                  <w:sz w:val="14"/>
                  <w:szCs w:val="14"/>
                  <w:rPrChange w:id="9792" w:author="Ritu Kamra" w:date="2021-09-27T17:30:00Z">
                    <w:rPr>
                      <w:rFonts w:ascii="Verdana" w:hAnsi="Verdana" w:cs="Calibri"/>
                      <w:color w:val="000000"/>
                      <w:sz w:val="14"/>
                      <w:szCs w:val="14"/>
                    </w:rPr>
                  </w:rPrChange>
                </w:rPr>
                <w:delText>0</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793"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78CB889" w14:textId="200F04EA" w:rsidR="00587138" w:rsidRPr="007525AD" w:rsidDel="001848B0" w:rsidRDefault="00587138">
            <w:pPr>
              <w:pStyle w:val="BodyText"/>
              <w:spacing w:before="162" w:line="480" w:lineRule="auto"/>
              <w:ind w:right="-90"/>
              <w:jc w:val="center"/>
              <w:rPr>
                <w:del w:id="9794" w:author="Hardik Malhotra" w:date="2021-09-30T19:30:00Z"/>
                <w:rFonts w:ascii="Verdana" w:hAnsi="Verdana" w:cs="Calibri"/>
                <w:sz w:val="14"/>
                <w:szCs w:val="14"/>
              </w:rPr>
              <w:pPrChange w:id="9795" w:author="Ritu Kamra" w:date="2021-09-27T17:30:00Z">
                <w:pPr>
                  <w:pStyle w:val="BodyText"/>
                  <w:spacing w:before="162" w:line="480" w:lineRule="auto"/>
                  <w:ind w:right="-90"/>
                  <w:jc w:val="both"/>
                </w:pPr>
              </w:pPrChange>
            </w:pPr>
            <w:del w:id="9796" w:author="Hardik Malhotra" w:date="2021-09-30T19:30:00Z">
              <w:r w:rsidRPr="00C568E6" w:rsidDel="001848B0">
                <w:rPr>
                  <w:rFonts w:ascii="Verdana" w:hAnsi="Verdana" w:cs="Calibri"/>
                  <w:sz w:val="14"/>
                  <w:szCs w:val="14"/>
                  <w:rPrChange w:id="9797" w:author="Ritu Kamra" w:date="2021-09-27T17:30:00Z">
                    <w:rPr>
                      <w:rFonts w:ascii="Verdana" w:hAnsi="Verdana" w:cs="Calibri"/>
                      <w:color w:val="000000"/>
                      <w:sz w:val="14"/>
                      <w:szCs w:val="14"/>
                    </w:rPr>
                  </w:rPrChange>
                </w:rPr>
                <w:delText>0</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79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6C9066CA" w14:textId="54632FC6" w:rsidR="00587138" w:rsidRPr="007525AD" w:rsidDel="001848B0" w:rsidRDefault="00587138">
            <w:pPr>
              <w:pStyle w:val="BodyText"/>
              <w:spacing w:before="162" w:line="480" w:lineRule="auto"/>
              <w:ind w:right="-90"/>
              <w:jc w:val="center"/>
              <w:rPr>
                <w:del w:id="9799" w:author="Hardik Malhotra" w:date="2021-09-30T19:30:00Z"/>
                <w:rFonts w:ascii="Verdana" w:hAnsi="Verdana" w:cs="Calibri"/>
                <w:sz w:val="14"/>
                <w:szCs w:val="14"/>
              </w:rPr>
              <w:pPrChange w:id="9800" w:author="Ritu Kamra" w:date="2021-09-27T17:30:00Z">
                <w:pPr>
                  <w:pStyle w:val="BodyText"/>
                  <w:spacing w:before="162" w:line="480" w:lineRule="auto"/>
                  <w:ind w:right="-90"/>
                  <w:jc w:val="both"/>
                </w:pPr>
              </w:pPrChange>
            </w:pPr>
            <w:del w:id="9801" w:author="Hardik Malhotra" w:date="2021-09-30T19:30:00Z">
              <w:r w:rsidRPr="00C568E6" w:rsidDel="001848B0">
                <w:rPr>
                  <w:rFonts w:ascii="Verdana" w:hAnsi="Verdana" w:cs="Calibri"/>
                  <w:sz w:val="14"/>
                  <w:szCs w:val="14"/>
                  <w:rPrChange w:id="9802" w:author="Ritu Kamra" w:date="2021-09-27T17:30:00Z">
                    <w:rPr>
                      <w:rFonts w:ascii="Verdana" w:hAnsi="Verdana" w:cs="Calibri"/>
                      <w:color w:val="000000"/>
                      <w:sz w:val="14"/>
                      <w:szCs w:val="14"/>
                    </w:rPr>
                  </w:rPrChange>
                </w:rPr>
                <w:delText>0</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80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AC43982" w14:textId="55E7CF7F" w:rsidR="00587138" w:rsidRPr="007525AD" w:rsidDel="001848B0" w:rsidRDefault="00587138">
            <w:pPr>
              <w:pStyle w:val="BodyText"/>
              <w:spacing w:before="162" w:line="480" w:lineRule="auto"/>
              <w:ind w:right="-90"/>
              <w:jc w:val="center"/>
              <w:rPr>
                <w:del w:id="9804" w:author="Hardik Malhotra" w:date="2021-09-30T19:30:00Z"/>
                <w:rFonts w:ascii="Verdana" w:hAnsi="Verdana" w:cs="Calibri"/>
                <w:sz w:val="14"/>
                <w:szCs w:val="14"/>
              </w:rPr>
              <w:pPrChange w:id="9805" w:author="Ritu Kamra" w:date="2021-09-27T17:30:00Z">
                <w:pPr>
                  <w:pStyle w:val="BodyText"/>
                  <w:spacing w:before="162" w:line="480" w:lineRule="auto"/>
                  <w:ind w:right="-90"/>
                  <w:jc w:val="both"/>
                </w:pPr>
              </w:pPrChange>
            </w:pPr>
            <w:del w:id="9806" w:author="Hardik Malhotra" w:date="2021-09-30T19:30:00Z">
              <w:r w:rsidRPr="00C568E6" w:rsidDel="001848B0">
                <w:rPr>
                  <w:rFonts w:ascii="Verdana" w:hAnsi="Verdana" w:cs="Calibri"/>
                  <w:sz w:val="14"/>
                  <w:szCs w:val="14"/>
                  <w:rPrChange w:id="9807" w:author="Ritu Kamra" w:date="2021-09-27T17:30:00Z">
                    <w:rPr>
                      <w:rFonts w:ascii="Verdana" w:hAnsi="Verdana" w:cs="Calibri"/>
                      <w:color w:val="000000"/>
                      <w:sz w:val="14"/>
                      <w:szCs w:val="14"/>
                    </w:rPr>
                  </w:rPrChange>
                </w:rPr>
                <w:delText>0</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808"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4DF203E" w14:textId="3A2C7F0B" w:rsidR="00587138" w:rsidRPr="007525AD" w:rsidDel="001848B0" w:rsidRDefault="00587138">
            <w:pPr>
              <w:pStyle w:val="BodyText"/>
              <w:spacing w:before="162" w:line="480" w:lineRule="auto"/>
              <w:ind w:right="-90"/>
              <w:jc w:val="center"/>
              <w:rPr>
                <w:del w:id="9809" w:author="Hardik Malhotra" w:date="2021-09-30T19:30:00Z"/>
                <w:rFonts w:ascii="Verdana" w:hAnsi="Verdana" w:cs="Calibri"/>
                <w:sz w:val="14"/>
                <w:szCs w:val="14"/>
              </w:rPr>
              <w:pPrChange w:id="9810" w:author="Ritu Kamra" w:date="2021-09-27T17:30:00Z">
                <w:pPr>
                  <w:pStyle w:val="BodyText"/>
                  <w:spacing w:before="162" w:line="480" w:lineRule="auto"/>
                  <w:ind w:right="-90"/>
                  <w:jc w:val="both"/>
                </w:pPr>
              </w:pPrChange>
            </w:pPr>
            <w:del w:id="9811" w:author="Hardik Malhotra" w:date="2021-09-30T19:30:00Z">
              <w:r w:rsidRPr="00C568E6" w:rsidDel="001848B0">
                <w:rPr>
                  <w:rFonts w:ascii="Verdana" w:hAnsi="Verdana" w:cs="Calibri"/>
                  <w:sz w:val="14"/>
                  <w:szCs w:val="14"/>
                  <w:rPrChange w:id="9812" w:author="Ritu Kamra" w:date="2021-09-27T17:30:00Z">
                    <w:rPr>
                      <w:rFonts w:ascii="Verdana" w:hAnsi="Verdana" w:cs="Calibri"/>
                      <w:color w:val="000000"/>
                      <w:sz w:val="14"/>
                      <w:szCs w:val="14"/>
                    </w:rPr>
                  </w:rPrChange>
                </w:rPr>
                <w:delText>0</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81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0EE4D9A5" w14:textId="5CEF8992" w:rsidR="00587138" w:rsidRPr="007525AD" w:rsidDel="001848B0" w:rsidRDefault="00587138">
            <w:pPr>
              <w:pStyle w:val="BodyText"/>
              <w:spacing w:before="162" w:line="480" w:lineRule="auto"/>
              <w:ind w:right="-90"/>
              <w:jc w:val="center"/>
              <w:rPr>
                <w:del w:id="9814" w:author="Hardik Malhotra" w:date="2021-09-30T19:30:00Z"/>
                <w:rFonts w:ascii="Verdana" w:hAnsi="Verdana" w:cs="Calibri"/>
                <w:sz w:val="14"/>
                <w:szCs w:val="14"/>
              </w:rPr>
              <w:pPrChange w:id="9815" w:author="Ritu Kamra" w:date="2021-09-27T17:30:00Z">
                <w:pPr>
                  <w:pStyle w:val="BodyText"/>
                  <w:spacing w:before="162" w:line="480" w:lineRule="auto"/>
                  <w:ind w:right="-90"/>
                  <w:jc w:val="both"/>
                </w:pPr>
              </w:pPrChange>
            </w:pPr>
            <w:del w:id="9816" w:author="Hardik Malhotra" w:date="2021-09-30T19:30:00Z">
              <w:r w:rsidRPr="00C568E6" w:rsidDel="001848B0">
                <w:rPr>
                  <w:rFonts w:ascii="Verdana" w:hAnsi="Verdana" w:cs="Calibri"/>
                  <w:sz w:val="14"/>
                  <w:szCs w:val="14"/>
                  <w:rPrChange w:id="9817" w:author="Ritu Kamra" w:date="2021-09-27T17:30:00Z">
                    <w:rPr>
                      <w:rFonts w:ascii="Verdana" w:hAnsi="Verdana" w:cs="Calibri"/>
                      <w:color w:val="000000"/>
                      <w:sz w:val="14"/>
                      <w:szCs w:val="14"/>
                    </w:rPr>
                  </w:rPrChange>
                </w:rPr>
                <w:delText>0</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81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C7E50BA" w14:textId="261E26B9" w:rsidR="00587138" w:rsidRPr="007525AD" w:rsidDel="001848B0" w:rsidRDefault="00587138">
            <w:pPr>
              <w:pStyle w:val="BodyText"/>
              <w:spacing w:before="162" w:line="480" w:lineRule="auto"/>
              <w:ind w:right="-90"/>
              <w:jc w:val="center"/>
              <w:rPr>
                <w:del w:id="9819" w:author="Hardik Malhotra" w:date="2021-09-30T19:30:00Z"/>
                <w:rFonts w:ascii="Verdana" w:hAnsi="Verdana" w:cs="Calibri"/>
                <w:sz w:val="14"/>
                <w:szCs w:val="14"/>
              </w:rPr>
              <w:pPrChange w:id="9820" w:author="Ritu Kamra" w:date="2021-09-27T17:30:00Z">
                <w:pPr>
                  <w:pStyle w:val="BodyText"/>
                  <w:spacing w:before="162" w:line="480" w:lineRule="auto"/>
                  <w:ind w:right="-90"/>
                  <w:jc w:val="both"/>
                </w:pPr>
              </w:pPrChange>
            </w:pPr>
            <w:del w:id="9821" w:author="Hardik Malhotra" w:date="2021-09-30T19:30:00Z">
              <w:r w:rsidRPr="00C568E6" w:rsidDel="001848B0">
                <w:rPr>
                  <w:rFonts w:ascii="Verdana" w:hAnsi="Verdana" w:cs="Calibri"/>
                  <w:sz w:val="14"/>
                  <w:szCs w:val="14"/>
                  <w:rPrChange w:id="9822" w:author="Ritu Kamra" w:date="2021-09-27T17:30:00Z">
                    <w:rPr>
                      <w:rFonts w:ascii="Verdana" w:hAnsi="Verdana" w:cs="Calibri"/>
                      <w:color w:val="000000"/>
                      <w:sz w:val="14"/>
                      <w:szCs w:val="14"/>
                    </w:rPr>
                  </w:rPrChange>
                </w:rPr>
                <w:delText>13</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82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4EBDBD8" w14:textId="041F0BA9" w:rsidR="00587138" w:rsidRPr="007525AD" w:rsidDel="001848B0" w:rsidRDefault="00587138">
            <w:pPr>
              <w:pStyle w:val="BodyText"/>
              <w:spacing w:before="162" w:line="480" w:lineRule="auto"/>
              <w:ind w:right="-90"/>
              <w:jc w:val="center"/>
              <w:rPr>
                <w:del w:id="9824" w:author="Hardik Malhotra" w:date="2021-09-30T19:30:00Z"/>
                <w:rFonts w:ascii="Verdana" w:hAnsi="Verdana" w:cs="Calibri"/>
                <w:sz w:val="14"/>
                <w:szCs w:val="14"/>
              </w:rPr>
              <w:pPrChange w:id="9825" w:author="Ritu Kamra" w:date="2021-09-27T17:30:00Z">
                <w:pPr>
                  <w:pStyle w:val="BodyText"/>
                  <w:spacing w:before="162" w:line="480" w:lineRule="auto"/>
                  <w:ind w:right="-90"/>
                  <w:jc w:val="both"/>
                </w:pPr>
              </w:pPrChange>
            </w:pPr>
            <w:del w:id="9826" w:author="Hardik Malhotra" w:date="2021-09-30T19:30:00Z">
              <w:r w:rsidRPr="00C568E6" w:rsidDel="001848B0">
                <w:rPr>
                  <w:rFonts w:ascii="Verdana" w:hAnsi="Verdana" w:cs="Calibri"/>
                  <w:sz w:val="14"/>
                  <w:szCs w:val="14"/>
                  <w:rPrChange w:id="9827" w:author="Ritu Kamra" w:date="2021-09-27T17:30:00Z">
                    <w:rPr>
                      <w:rFonts w:ascii="Verdana" w:hAnsi="Verdana" w:cs="Calibri"/>
                      <w:color w:val="000000"/>
                      <w:sz w:val="14"/>
                      <w:szCs w:val="14"/>
                    </w:rPr>
                  </w:rPrChange>
                </w:rPr>
                <w:delText>21</w:delText>
              </w:r>
            </w:del>
          </w:p>
        </w:tc>
      </w:tr>
      <w:tr w:rsidR="00587138" w:rsidRPr="00991017" w:rsidDel="001848B0" w14:paraId="3B030ED8" w14:textId="28A3DECB" w:rsidTr="005C3363">
        <w:trPr>
          <w:trHeight w:val="625"/>
          <w:del w:id="9828" w:author="Hardik Malhotra" w:date="2021-09-30T19:30:00Z"/>
          <w:trPrChange w:id="9829" w:author="Neeshu Bhadauriya" w:date="2021-09-27T21:36:00Z">
            <w:trPr>
              <w:trHeight w:val="625"/>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830"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20ABD64B" w14:textId="093FDE8A" w:rsidR="00587138" w:rsidRPr="00991017" w:rsidDel="001848B0" w:rsidRDefault="00587138" w:rsidP="00092529">
            <w:pPr>
              <w:pStyle w:val="BodyText"/>
              <w:spacing w:before="162" w:line="480" w:lineRule="auto"/>
              <w:ind w:right="-90"/>
              <w:jc w:val="both"/>
              <w:rPr>
                <w:del w:id="9831" w:author="Hardik Malhotra" w:date="2021-09-30T19:30:00Z"/>
                <w:rFonts w:ascii="Verdana" w:hAnsi="Verdana"/>
                <w:bCs/>
                <w:sz w:val="14"/>
                <w:szCs w:val="14"/>
              </w:rPr>
            </w:pPr>
            <w:del w:id="9832" w:author="Hardik Malhotra" w:date="2021-09-30T19:30:00Z">
              <w:r w:rsidDel="001848B0">
                <w:rPr>
                  <w:rFonts w:ascii="Verdana" w:hAnsi="Verdana" w:cs="Calibri"/>
                  <w:color w:val="000000"/>
                  <w:sz w:val="14"/>
                  <w:szCs w:val="14"/>
                </w:rPr>
                <w:delText>Jiangsu Sanmu Group</w:delText>
              </w:r>
            </w:del>
          </w:p>
        </w:tc>
        <w:tc>
          <w:tcPr>
            <w:tcW w:w="6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83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B48AE6B" w14:textId="747C96F3" w:rsidR="00587138" w:rsidRPr="007525AD" w:rsidDel="001848B0" w:rsidRDefault="00587138">
            <w:pPr>
              <w:pStyle w:val="BodyText"/>
              <w:spacing w:before="162" w:line="480" w:lineRule="auto"/>
              <w:ind w:right="-90"/>
              <w:jc w:val="center"/>
              <w:rPr>
                <w:del w:id="9834" w:author="Hardik Malhotra" w:date="2021-09-30T19:30:00Z"/>
                <w:rFonts w:ascii="Verdana" w:hAnsi="Verdana" w:cs="Calibri"/>
                <w:sz w:val="14"/>
                <w:szCs w:val="14"/>
              </w:rPr>
              <w:pPrChange w:id="9835" w:author="Ritu Kamra" w:date="2021-09-27T17:30:00Z">
                <w:pPr>
                  <w:pStyle w:val="BodyText"/>
                  <w:spacing w:before="162" w:line="480" w:lineRule="auto"/>
                  <w:ind w:right="-90"/>
                  <w:jc w:val="both"/>
                </w:pPr>
              </w:pPrChange>
            </w:pPr>
            <w:del w:id="9836" w:author="Hardik Malhotra" w:date="2021-09-30T19:30:00Z">
              <w:r w:rsidRPr="00C568E6" w:rsidDel="001848B0">
                <w:rPr>
                  <w:rFonts w:ascii="Verdana" w:hAnsi="Verdana" w:cs="Calibri"/>
                  <w:sz w:val="14"/>
                  <w:szCs w:val="14"/>
                  <w:rPrChange w:id="9837" w:author="Ritu Kamra" w:date="2021-09-27T17:30:00Z">
                    <w:rPr>
                      <w:rFonts w:ascii="Verdana" w:hAnsi="Verdana" w:cs="Calibri"/>
                      <w:color w:val="000000"/>
                      <w:sz w:val="14"/>
                      <w:szCs w:val="14"/>
                    </w:rPr>
                  </w:rPrChange>
                </w:rPr>
                <w:delText>137</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83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2E584166" w14:textId="281A3993" w:rsidR="00587138" w:rsidRPr="007525AD" w:rsidDel="001848B0" w:rsidRDefault="00587138">
            <w:pPr>
              <w:pStyle w:val="BodyText"/>
              <w:spacing w:before="162" w:line="480" w:lineRule="auto"/>
              <w:ind w:right="-90"/>
              <w:jc w:val="center"/>
              <w:rPr>
                <w:del w:id="9839" w:author="Hardik Malhotra" w:date="2021-09-30T19:30:00Z"/>
                <w:rFonts w:ascii="Verdana" w:hAnsi="Verdana" w:cs="Calibri"/>
                <w:sz w:val="14"/>
                <w:szCs w:val="14"/>
              </w:rPr>
              <w:pPrChange w:id="9840" w:author="Ritu Kamra" w:date="2021-09-27T17:30:00Z">
                <w:pPr>
                  <w:pStyle w:val="BodyText"/>
                  <w:spacing w:before="162" w:line="480" w:lineRule="auto"/>
                  <w:ind w:right="-90"/>
                  <w:jc w:val="both"/>
                </w:pPr>
              </w:pPrChange>
            </w:pPr>
            <w:del w:id="9841" w:author="Hardik Malhotra" w:date="2021-09-30T19:30:00Z">
              <w:r w:rsidRPr="00C568E6" w:rsidDel="001848B0">
                <w:rPr>
                  <w:rFonts w:ascii="Verdana" w:hAnsi="Verdana" w:cs="Calibri"/>
                  <w:sz w:val="14"/>
                  <w:szCs w:val="14"/>
                  <w:rPrChange w:id="9842" w:author="Ritu Kamra" w:date="2021-09-27T17:30:00Z">
                    <w:rPr>
                      <w:rFonts w:ascii="Verdana" w:hAnsi="Verdana" w:cs="Calibri"/>
                      <w:color w:val="000000"/>
                      <w:sz w:val="14"/>
                      <w:szCs w:val="14"/>
                    </w:rPr>
                  </w:rPrChange>
                </w:rPr>
                <w:delText>139</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843"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0AD1A9B8" w14:textId="03C53AD9" w:rsidR="00587138" w:rsidRPr="007525AD" w:rsidDel="001848B0" w:rsidRDefault="00587138">
            <w:pPr>
              <w:pStyle w:val="BodyText"/>
              <w:spacing w:before="162" w:line="480" w:lineRule="auto"/>
              <w:ind w:right="-90"/>
              <w:jc w:val="center"/>
              <w:rPr>
                <w:del w:id="9844" w:author="Hardik Malhotra" w:date="2021-09-30T19:30:00Z"/>
                <w:rFonts w:ascii="Verdana" w:hAnsi="Verdana" w:cs="Calibri"/>
                <w:sz w:val="14"/>
                <w:szCs w:val="14"/>
              </w:rPr>
              <w:pPrChange w:id="9845" w:author="Ritu Kamra" w:date="2021-09-27T17:30:00Z">
                <w:pPr>
                  <w:pStyle w:val="BodyText"/>
                  <w:spacing w:before="162" w:line="480" w:lineRule="auto"/>
                  <w:ind w:right="-90"/>
                  <w:jc w:val="both"/>
                </w:pPr>
              </w:pPrChange>
            </w:pPr>
            <w:del w:id="9846" w:author="Hardik Malhotra" w:date="2021-09-30T19:30:00Z">
              <w:r w:rsidRPr="00C568E6" w:rsidDel="001848B0">
                <w:rPr>
                  <w:rFonts w:ascii="Verdana" w:hAnsi="Verdana" w:cs="Calibri"/>
                  <w:sz w:val="14"/>
                  <w:szCs w:val="14"/>
                  <w:rPrChange w:id="9847" w:author="Ritu Kamra" w:date="2021-09-27T17:30:00Z">
                    <w:rPr>
                      <w:rFonts w:ascii="Verdana" w:hAnsi="Verdana" w:cs="Calibri"/>
                      <w:color w:val="000000"/>
                      <w:sz w:val="14"/>
                      <w:szCs w:val="14"/>
                    </w:rPr>
                  </w:rPrChange>
                </w:rPr>
                <w:delText>157</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84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2868AC25" w14:textId="05C809CD" w:rsidR="00587138" w:rsidRPr="007525AD" w:rsidDel="001848B0" w:rsidRDefault="00587138">
            <w:pPr>
              <w:pStyle w:val="BodyText"/>
              <w:spacing w:before="162" w:line="480" w:lineRule="auto"/>
              <w:ind w:right="-90"/>
              <w:jc w:val="center"/>
              <w:rPr>
                <w:del w:id="9849" w:author="Hardik Malhotra" w:date="2021-09-30T19:30:00Z"/>
                <w:rFonts w:ascii="Verdana" w:hAnsi="Verdana" w:cs="Calibri"/>
                <w:sz w:val="14"/>
                <w:szCs w:val="14"/>
              </w:rPr>
              <w:pPrChange w:id="9850" w:author="Ritu Kamra" w:date="2021-09-27T17:30:00Z">
                <w:pPr>
                  <w:pStyle w:val="BodyText"/>
                  <w:spacing w:before="162" w:line="480" w:lineRule="auto"/>
                  <w:ind w:right="-90"/>
                  <w:jc w:val="both"/>
                </w:pPr>
              </w:pPrChange>
            </w:pPr>
            <w:del w:id="9851" w:author="Hardik Malhotra" w:date="2021-09-30T19:30:00Z">
              <w:r w:rsidRPr="00C568E6" w:rsidDel="001848B0">
                <w:rPr>
                  <w:rFonts w:ascii="Verdana" w:hAnsi="Verdana" w:cs="Calibri"/>
                  <w:sz w:val="14"/>
                  <w:szCs w:val="14"/>
                  <w:rPrChange w:id="9852" w:author="Ritu Kamra" w:date="2021-09-27T17:30:00Z">
                    <w:rPr>
                      <w:rFonts w:ascii="Verdana" w:hAnsi="Verdana" w:cs="Calibri"/>
                      <w:color w:val="000000"/>
                      <w:sz w:val="14"/>
                      <w:szCs w:val="14"/>
                    </w:rPr>
                  </w:rPrChange>
                </w:rPr>
                <w:delText>160</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85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2A0D90A" w14:textId="5C1445DF" w:rsidR="00587138" w:rsidRPr="007525AD" w:rsidDel="001848B0" w:rsidRDefault="00587138">
            <w:pPr>
              <w:pStyle w:val="BodyText"/>
              <w:spacing w:before="162" w:line="480" w:lineRule="auto"/>
              <w:ind w:right="-90"/>
              <w:jc w:val="center"/>
              <w:rPr>
                <w:del w:id="9854" w:author="Hardik Malhotra" w:date="2021-09-30T19:30:00Z"/>
                <w:rFonts w:ascii="Verdana" w:hAnsi="Verdana" w:cs="Calibri"/>
                <w:sz w:val="14"/>
                <w:szCs w:val="14"/>
              </w:rPr>
              <w:pPrChange w:id="9855" w:author="Ritu Kamra" w:date="2021-09-27T17:30:00Z">
                <w:pPr>
                  <w:pStyle w:val="BodyText"/>
                  <w:spacing w:before="162" w:line="480" w:lineRule="auto"/>
                  <w:ind w:right="-90"/>
                  <w:jc w:val="both"/>
                </w:pPr>
              </w:pPrChange>
            </w:pPr>
            <w:del w:id="9856" w:author="Hardik Malhotra" w:date="2021-09-30T19:30:00Z">
              <w:r w:rsidRPr="00C568E6" w:rsidDel="001848B0">
                <w:rPr>
                  <w:rFonts w:ascii="Verdana" w:hAnsi="Verdana" w:cs="Calibri"/>
                  <w:sz w:val="14"/>
                  <w:szCs w:val="14"/>
                  <w:rPrChange w:id="9857" w:author="Ritu Kamra" w:date="2021-09-27T17:30:00Z">
                    <w:rPr>
                      <w:rFonts w:ascii="Verdana" w:hAnsi="Verdana" w:cs="Calibri"/>
                      <w:color w:val="000000"/>
                      <w:sz w:val="14"/>
                      <w:szCs w:val="14"/>
                    </w:rPr>
                  </w:rPrChange>
                </w:rPr>
                <w:delText>169</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858"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FB3270D" w14:textId="169641E1" w:rsidR="00587138" w:rsidRPr="007525AD" w:rsidDel="001848B0" w:rsidRDefault="00587138">
            <w:pPr>
              <w:pStyle w:val="BodyText"/>
              <w:spacing w:before="162" w:line="480" w:lineRule="auto"/>
              <w:ind w:right="-90"/>
              <w:jc w:val="center"/>
              <w:rPr>
                <w:del w:id="9859" w:author="Hardik Malhotra" w:date="2021-09-30T19:30:00Z"/>
                <w:rFonts w:ascii="Verdana" w:hAnsi="Verdana" w:cs="Calibri"/>
                <w:sz w:val="14"/>
                <w:szCs w:val="14"/>
              </w:rPr>
              <w:pPrChange w:id="9860" w:author="Ritu Kamra" w:date="2021-09-27T17:30:00Z">
                <w:pPr>
                  <w:pStyle w:val="BodyText"/>
                  <w:spacing w:before="162" w:line="480" w:lineRule="auto"/>
                  <w:ind w:right="-90"/>
                  <w:jc w:val="both"/>
                </w:pPr>
              </w:pPrChange>
            </w:pPr>
            <w:del w:id="9861" w:author="Hardik Malhotra" w:date="2021-09-30T19:30:00Z">
              <w:r w:rsidRPr="00C568E6" w:rsidDel="001848B0">
                <w:rPr>
                  <w:rFonts w:ascii="Verdana" w:hAnsi="Verdana" w:cs="Calibri"/>
                  <w:sz w:val="14"/>
                  <w:szCs w:val="14"/>
                  <w:rPrChange w:id="9862" w:author="Ritu Kamra" w:date="2021-09-27T17:30:00Z">
                    <w:rPr>
                      <w:rFonts w:ascii="Verdana" w:hAnsi="Verdana" w:cs="Calibri"/>
                      <w:color w:val="000000"/>
                      <w:sz w:val="14"/>
                      <w:szCs w:val="14"/>
                    </w:rPr>
                  </w:rPrChange>
                </w:rPr>
                <w:delText>165</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86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6EE166F" w14:textId="099E8293" w:rsidR="00587138" w:rsidRPr="007525AD" w:rsidDel="001848B0" w:rsidRDefault="00587138">
            <w:pPr>
              <w:pStyle w:val="BodyText"/>
              <w:spacing w:before="162" w:line="480" w:lineRule="auto"/>
              <w:ind w:right="-90"/>
              <w:jc w:val="center"/>
              <w:rPr>
                <w:del w:id="9864" w:author="Hardik Malhotra" w:date="2021-09-30T19:30:00Z"/>
                <w:rFonts w:ascii="Verdana" w:hAnsi="Verdana" w:cs="Calibri"/>
                <w:sz w:val="14"/>
                <w:szCs w:val="14"/>
              </w:rPr>
              <w:pPrChange w:id="9865" w:author="Ritu Kamra" w:date="2021-09-27T17:30:00Z">
                <w:pPr>
                  <w:pStyle w:val="BodyText"/>
                  <w:spacing w:before="162" w:line="480" w:lineRule="auto"/>
                  <w:ind w:right="-90"/>
                  <w:jc w:val="both"/>
                </w:pPr>
              </w:pPrChange>
            </w:pPr>
            <w:del w:id="9866" w:author="Hardik Malhotra" w:date="2021-09-30T19:30:00Z">
              <w:r w:rsidRPr="00C568E6" w:rsidDel="001848B0">
                <w:rPr>
                  <w:rFonts w:ascii="Verdana" w:hAnsi="Verdana" w:cs="Calibri"/>
                  <w:sz w:val="14"/>
                  <w:szCs w:val="14"/>
                  <w:rPrChange w:id="9867" w:author="Ritu Kamra" w:date="2021-09-27T17:30:00Z">
                    <w:rPr>
                      <w:rFonts w:ascii="Verdana" w:hAnsi="Verdana" w:cs="Calibri"/>
                      <w:color w:val="000000"/>
                      <w:sz w:val="14"/>
                      <w:szCs w:val="14"/>
                    </w:rPr>
                  </w:rPrChange>
                </w:rPr>
                <w:delText>175</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86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46DF6BC7" w14:textId="32966DBA" w:rsidR="00587138" w:rsidRPr="007525AD" w:rsidDel="001848B0" w:rsidRDefault="00587138">
            <w:pPr>
              <w:pStyle w:val="BodyText"/>
              <w:spacing w:before="162" w:line="480" w:lineRule="auto"/>
              <w:ind w:right="-90"/>
              <w:jc w:val="center"/>
              <w:rPr>
                <w:del w:id="9869" w:author="Hardik Malhotra" w:date="2021-09-30T19:30:00Z"/>
                <w:rFonts w:ascii="Verdana" w:hAnsi="Verdana" w:cs="Calibri"/>
                <w:sz w:val="14"/>
                <w:szCs w:val="14"/>
              </w:rPr>
              <w:pPrChange w:id="9870" w:author="Ritu Kamra" w:date="2021-09-27T17:30:00Z">
                <w:pPr>
                  <w:pStyle w:val="BodyText"/>
                  <w:spacing w:before="162" w:line="480" w:lineRule="auto"/>
                  <w:ind w:right="-90"/>
                  <w:jc w:val="both"/>
                </w:pPr>
              </w:pPrChange>
            </w:pPr>
            <w:del w:id="9871" w:author="Hardik Malhotra" w:date="2021-09-30T19:30:00Z">
              <w:r w:rsidRPr="00C568E6" w:rsidDel="001848B0">
                <w:rPr>
                  <w:rFonts w:ascii="Verdana" w:hAnsi="Verdana" w:cs="Calibri"/>
                  <w:sz w:val="14"/>
                  <w:szCs w:val="14"/>
                  <w:rPrChange w:id="9872" w:author="Ritu Kamra" w:date="2021-09-27T17:30:00Z">
                    <w:rPr>
                      <w:rFonts w:ascii="Verdana" w:hAnsi="Verdana" w:cs="Calibri"/>
                      <w:color w:val="000000"/>
                      <w:sz w:val="14"/>
                      <w:szCs w:val="14"/>
                    </w:rPr>
                  </w:rPrChange>
                </w:rPr>
                <w:delText>172</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87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043687C4" w14:textId="1C0C8DAD" w:rsidR="00587138" w:rsidRPr="007525AD" w:rsidDel="001848B0" w:rsidRDefault="00587138">
            <w:pPr>
              <w:pStyle w:val="BodyText"/>
              <w:spacing w:before="162" w:line="480" w:lineRule="auto"/>
              <w:ind w:right="-90"/>
              <w:jc w:val="center"/>
              <w:rPr>
                <w:del w:id="9874" w:author="Hardik Malhotra" w:date="2021-09-30T19:30:00Z"/>
                <w:rFonts w:ascii="Verdana" w:hAnsi="Verdana" w:cs="Calibri"/>
                <w:sz w:val="14"/>
                <w:szCs w:val="14"/>
              </w:rPr>
              <w:pPrChange w:id="9875" w:author="Ritu Kamra" w:date="2021-09-27T17:30:00Z">
                <w:pPr>
                  <w:pStyle w:val="BodyText"/>
                  <w:spacing w:before="162" w:line="480" w:lineRule="auto"/>
                  <w:ind w:right="-90"/>
                  <w:jc w:val="both"/>
                </w:pPr>
              </w:pPrChange>
            </w:pPr>
            <w:del w:id="9876" w:author="Hardik Malhotra" w:date="2021-09-30T19:30:00Z">
              <w:r w:rsidRPr="00C568E6" w:rsidDel="001848B0">
                <w:rPr>
                  <w:rFonts w:ascii="Verdana" w:hAnsi="Verdana" w:cs="Calibri"/>
                  <w:sz w:val="14"/>
                  <w:szCs w:val="14"/>
                  <w:rPrChange w:id="9877" w:author="Ritu Kamra" w:date="2021-09-27T17:30:00Z">
                    <w:rPr>
                      <w:rFonts w:ascii="Verdana" w:hAnsi="Verdana" w:cs="Calibri"/>
                      <w:color w:val="000000"/>
                      <w:sz w:val="14"/>
                      <w:szCs w:val="14"/>
                    </w:rPr>
                  </w:rPrChange>
                </w:rPr>
                <w:delText>198</w:delText>
              </w:r>
            </w:del>
          </w:p>
        </w:tc>
      </w:tr>
      <w:tr w:rsidR="00587138" w:rsidRPr="00991017" w:rsidDel="001848B0" w14:paraId="426B28F0" w14:textId="138C2286" w:rsidTr="005C3363">
        <w:trPr>
          <w:trHeight w:val="551"/>
          <w:del w:id="9878" w:author="Hardik Malhotra" w:date="2021-09-30T19:30:00Z"/>
          <w:trPrChange w:id="9879" w:author="Neeshu Bhadauriya" w:date="2021-09-27T21:36:00Z">
            <w:trPr>
              <w:trHeight w:val="551"/>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880"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F5D477C" w14:textId="6BEDA80F" w:rsidR="00587138" w:rsidRPr="00991017" w:rsidDel="001848B0" w:rsidRDefault="00587138" w:rsidP="00092529">
            <w:pPr>
              <w:pStyle w:val="BodyText"/>
              <w:spacing w:before="162" w:line="480" w:lineRule="auto"/>
              <w:ind w:right="-90"/>
              <w:jc w:val="both"/>
              <w:rPr>
                <w:del w:id="9881" w:author="Hardik Malhotra" w:date="2021-09-30T19:30:00Z"/>
                <w:rFonts w:ascii="Verdana" w:hAnsi="Verdana"/>
                <w:bCs/>
                <w:sz w:val="14"/>
                <w:szCs w:val="14"/>
              </w:rPr>
            </w:pPr>
            <w:del w:id="9882" w:author="Hardik Malhotra" w:date="2021-09-30T19:30:00Z">
              <w:r w:rsidDel="001848B0">
                <w:rPr>
                  <w:rFonts w:ascii="Verdana" w:hAnsi="Verdana" w:cs="Calibri"/>
                  <w:color w:val="000000"/>
                  <w:sz w:val="14"/>
                  <w:szCs w:val="14"/>
                </w:rPr>
                <w:delText>Nan Ya Electronic Material (Kunshan) Co. Ltd.</w:delText>
              </w:r>
            </w:del>
          </w:p>
        </w:tc>
        <w:tc>
          <w:tcPr>
            <w:tcW w:w="6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88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388C6A24" w14:textId="3A468A79" w:rsidR="00587138" w:rsidRPr="007525AD" w:rsidDel="001848B0" w:rsidRDefault="00587138">
            <w:pPr>
              <w:pStyle w:val="BodyText"/>
              <w:spacing w:before="162" w:line="480" w:lineRule="auto"/>
              <w:ind w:right="-90"/>
              <w:jc w:val="center"/>
              <w:rPr>
                <w:del w:id="9884" w:author="Hardik Malhotra" w:date="2021-09-30T19:30:00Z"/>
                <w:rFonts w:ascii="Verdana" w:hAnsi="Verdana" w:cs="Calibri"/>
                <w:sz w:val="14"/>
                <w:szCs w:val="14"/>
              </w:rPr>
              <w:pPrChange w:id="9885" w:author="Ritu Kamra" w:date="2021-09-27T17:30:00Z">
                <w:pPr>
                  <w:pStyle w:val="BodyText"/>
                  <w:spacing w:before="162" w:line="480" w:lineRule="auto"/>
                  <w:ind w:right="-90"/>
                  <w:jc w:val="both"/>
                </w:pPr>
              </w:pPrChange>
            </w:pPr>
            <w:del w:id="9886" w:author="Hardik Malhotra" w:date="2021-09-30T19:30:00Z">
              <w:r w:rsidRPr="00C568E6" w:rsidDel="001848B0">
                <w:rPr>
                  <w:rFonts w:ascii="Verdana" w:hAnsi="Verdana" w:cs="Calibri"/>
                  <w:sz w:val="14"/>
                  <w:szCs w:val="14"/>
                  <w:rPrChange w:id="9887" w:author="Ritu Kamra" w:date="2021-09-27T17:30:00Z">
                    <w:rPr>
                      <w:rFonts w:ascii="Verdana" w:hAnsi="Verdana" w:cs="Calibri"/>
                      <w:color w:val="000000"/>
                      <w:sz w:val="14"/>
                      <w:szCs w:val="14"/>
                    </w:rPr>
                  </w:rPrChange>
                </w:rPr>
                <w:delText>201</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88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DD0B7EC" w14:textId="57B6E684" w:rsidR="00587138" w:rsidRPr="007525AD" w:rsidDel="001848B0" w:rsidRDefault="00587138">
            <w:pPr>
              <w:pStyle w:val="BodyText"/>
              <w:spacing w:before="162" w:line="480" w:lineRule="auto"/>
              <w:ind w:right="-90"/>
              <w:jc w:val="center"/>
              <w:rPr>
                <w:del w:id="9889" w:author="Hardik Malhotra" w:date="2021-09-30T19:30:00Z"/>
                <w:rFonts w:ascii="Verdana" w:hAnsi="Verdana" w:cs="Calibri"/>
                <w:sz w:val="14"/>
                <w:szCs w:val="14"/>
              </w:rPr>
              <w:pPrChange w:id="9890" w:author="Ritu Kamra" w:date="2021-09-27T17:30:00Z">
                <w:pPr>
                  <w:pStyle w:val="BodyText"/>
                  <w:spacing w:before="162" w:line="480" w:lineRule="auto"/>
                  <w:ind w:right="-90"/>
                  <w:jc w:val="both"/>
                </w:pPr>
              </w:pPrChange>
            </w:pPr>
            <w:del w:id="9891" w:author="Hardik Malhotra" w:date="2021-09-30T19:30:00Z">
              <w:r w:rsidRPr="00C568E6" w:rsidDel="001848B0">
                <w:rPr>
                  <w:rFonts w:ascii="Verdana" w:hAnsi="Verdana" w:cs="Calibri"/>
                  <w:sz w:val="14"/>
                  <w:szCs w:val="14"/>
                  <w:rPrChange w:id="9892" w:author="Ritu Kamra" w:date="2021-09-27T17:30:00Z">
                    <w:rPr>
                      <w:rFonts w:ascii="Verdana" w:hAnsi="Verdana" w:cs="Calibri"/>
                      <w:color w:val="000000"/>
                      <w:sz w:val="14"/>
                      <w:szCs w:val="14"/>
                    </w:rPr>
                  </w:rPrChange>
                </w:rPr>
                <w:delText>204</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893"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4B2CD890" w14:textId="506DD83C" w:rsidR="00587138" w:rsidRPr="007525AD" w:rsidDel="001848B0" w:rsidRDefault="00587138">
            <w:pPr>
              <w:pStyle w:val="BodyText"/>
              <w:spacing w:before="162" w:line="480" w:lineRule="auto"/>
              <w:ind w:right="-90"/>
              <w:jc w:val="center"/>
              <w:rPr>
                <w:del w:id="9894" w:author="Hardik Malhotra" w:date="2021-09-30T19:30:00Z"/>
                <w:rFonts w:ascii="Verdana" w:hAnsi="Verdana" w:cs="Calibri"/>
                <w:sz w:val="14"/>
                <w:szCs w:val="14"/>
              </w:rPr>
              <w:pPrChange w:id="9895" w:author="Ritu Kamra" w:date="2021-09-27T17:30:00Z">
                <w:pPr>
                  <w:pStyle w:val="BodyText"/>
                  <w:spacing w:before="162" w:line="480" w:lineRule="auto"/>
                  <w:ind w:right="-90"/>
                  <w:jc w:val="both"/>
                </w:pPr>
              </w:pPrChange>
            </w:pPr>
            <w:del w:id="9896" w:author="Hardik Malhotra" w:date="2021-09-30T19:30:00Z">
              <w:r w:rsidRPr="00C568E6" w:rsidDel="001848B0">
                <w:rPr>
                  <w:rFonts w:ascii="Verdana" w:hAnsi="Verdana" w:cs="Calibri"/>
                  <w:sz w:val="14"/>
                  <w:szCs w:val="14"/>
                  <w:rPrChange w:id="9897" w:author="Ritu Kamra" w:date="2021-09-27T17:30:00Z">
                    <w:rPr>
                      <w:rFonts w:ascii="Verdana" w:hAnsi="Verdana" w:cs="Calibri"/>
                      <w:color w:val="000000"/>
                      <w:sz w:val="14"/>
                      <w:szCs w:val="14"/>
                    </w:rPr>
                  </w:rPrChange>
                </w:rPr>
                <w:delText>209</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89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27CE1A9" w14:textId="1622587C" w:rsidR="00587138" w:rsidRPr="007525AD" w:rsidDel="001848B0" w:rsidRDefault="00587138">
            <w:pPr>
              <w:pStyle w:val="BodyText"/>
              <w:spacing w:before="162" w:line="480" w:lineRule="auto"/>
              <w:ind w:right="-90"/>
              <w:jc w:val="center"/>
              <w:rPr>
                <w:del w:id="9899" w:author="Hardik Malhotra" w:date="2021-09-30T19:30:00Z"/>
                <w:rFonts w:ascii="Verdana" w:hAnsi="Verdana" w:cs="Calibri"/>
                <w:sz w:val="14"/>
                <w:szCs w:val="14"/>
              </w:rPr>
              <w:pPrChange w:id="9900" w:author="Ritu Kamra" w:date="2021-09-27T17:30:00Z">
                <w:pPr>
                  <w:pStyle w:val="BodyText"/>
                  <w:spacing w:before="162" w:line="480" w:lineRule="auto"/>
                  <w:ind w:right="-90"/>
                  <w:jc w:val="both"/>
                </w:pPr>
              </w:pPrChange>
            </w:pPr>
            <w:del w:id="9901" w:author="Hardik Malhotra" w:date="2021-09-30T19:30:00Z">
              <w:r w:rsidRPr="00C568E6" w:rsidDel="001848B0">
                <w:rPr>
                  <w:rFonts w:ascii="Verdana" w:hAnsi="Verdana" w:cs="Calibri"/>
                  <w:sz w:val="14"/>
                  <w:szCs w:val="14"/>
                  <w:rPrChange w:id="9902" w:author="Ritu Kamra" w:date="2021-09-27T17:30:00Z">
                    <w:rPr>
                      <w:rFonts w:ascii="Verdana" w:hAnsi="Verdana" w:cs="Calibri"/>
                      <w:color w:val="000000"/>
                      <w:sz w:val="14"/>
                      <w:szCs w:val="14"/>
                    </w:rPr>
                  </w:rPrChange>
                </w:rPr>
                <w:delText>200</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90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BE9BF99" w14:textId="00CC2772" w:rsidR="00587138" w:rsidRPr="007525AD" w:rsidDel="001848B0" w:rsidRDefault="00587138">
            <w:pPr>
              <w:pStyle w:val="BodyText"/>
              <w:spacing w:before="162" w:line="480" w:lineRule="auto"/>
              <w:ind w:right="-90"/>
              <w:jc w:val="center"/>
              <w:rPr>
                <w:del w:id="9904" w:author="Hardik Malhotra" w:date="2021-09-30T19:30:00Z"/>
                <w:rFonts w:ascii="Verdana" w:hAnsi="Verdana" w:cs="Calibri"/>
                <w:sz w:val="14"/>
                <w:szCs w:val="14"/>
              </w:rPr>
              <w:pPrChange w:id="9905" w:author="Ritu Kamra" w:date="2021-09-27T17:30:00Z">
                <w:pPr>
                  <w:pStyle w:val="BodyText"/>
                  <w:spacing w:before="162" w:line="480" w:lineRule="auto"/>
                  <w:ind w:right="-90"/>
                  <w:jc w:val="both"/>
                </w:pPr>
              </w:pPrChange>
            </w:pPr>
            <w:del w:id="9906" w:author="Hardik Malhotra" w:date="2021-09-30T19:30:00Z">
              <w:r w:rsidRPr="00C568E6" w:rsidDel="001848B0">
                <w:rPr>
                  <w:rFonts w:ascii="Verdana" w:hAnsi="Verdana" w:cs="Calibri"/>
                  <w:sz w:val="14"/>
                  <w:szCs w:val="14"/>
                  <w:rPrChange w:id="9907" w:author="Ritu Kamra" w:date="2021-09-27T17:30:00Z">
                    <w:rPr>
                      <w:rFonts w:ascii="Verdana" w:hAnsi="Verdana" w:cs="Calibri"/>
                      <w:color w:val="000000"/>
                      <w:sz w:val="14"/>
                      <w:szCs w:val="14"/>
                    </w:rPr>
                  </w:rPrChange>
                </w:rPr>
                <w:delText>204</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908"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31683B0E" w14:textId="54950EAE" w:rsidR="00587138" w:rsidRPr="007525AD" w:rsidDel="001848B0" w:rsidRDefault="00587138">
            <w:pPr>
              <w:pStyle w:val="BodyText"/>
              <w:spacing w:before="162" w:line="480" w:lineRule="auto"/>
              <w:ind w:right="-90"/>
              <w:jc w:val="center"/>
              <w:rPr>
                <w:del w:id="9909" w:author="Hardik Malhotra" w:date="2021-09-30T19:30:00Z"/>
                <w:rFonts w:ascii="Verdana" w:hAnsi="Verdana" w:cs="Calibri"/>
                <w:sz w:val="14"/>
                <w:szCs w:val="14"/>
              </w:rPr>
              <w:pPrChange w:id="9910" w:author="Ritu Kamra" w:date="2021-09-27T17:30:00Z">
                <w:pPr>
                  <w:pStyle w:val="BodyText"/>
                  <w:spacing w:before="162" w:line="480" w:lineRule="auto"/>
                  <w:ind w:right="-90"/>
                  <w:jc w:val="both"/>
                </w:pPr>
              </w:pPrChange>
            </w:pPr>
            <w:del w:id="9911" w:author="Hardik Malhotra" w:date="2021-09-30T19:30:00Z">
              <w:r w:rsidRPr="00C568E6" w:rsidDel="001848B0">
                <w:rPr>
                  <w:rFonts w:ascii="Verdana" w:hAnsi="Verdana" w:cs="Calibri"/>
                  <w:sz w:val="14"/>
                  <w:szCs w:val="14"/>
                  <w:rPrChange w:id="9912" w:author="Ritu Kamra" w:date="2021-09-27T17:30:00Z">
                    <w:rPr>
                      <w:rFonts w:ascii="Verdana" w:hAnsi="Verdana" w:cs="Calibri"/>
                      <w:color w:val="000000"/>
                      <w:sz w:val="14"/>
                      <w:szCs w:val="14"/>
                    </w:rPr>
                  </w:rPrChange>
                </w:rPr>
                <w:delText>204</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91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06AE6633" w14:textId="25B4CBD0" w:rsidR="00587138" w:rsidRPr="007525AD" w:rsidDel="001848B0" w:rsidRDefault="00587138">
            <w:pPr>
              <w:pStyle w:val="BodyText"/>
              <w:spacing w:before="162" w:line="480" w:lineRule="auto"/>
              <w:ind w:right="-90"/>
              <w:jc w:val="center"/>
              <w:rPr>
                <w:del w:id="9914" w:author="Hardik Malhotra" w:date="2021-09-30T19:30:00Z"/>
                <w:rFonts w:ascii="Verdana" w:hAnsi="Verdana" w:cs="Calibri"/>
                <w:sz w:val="14"/>
                <w:szCs w:val="14"/>
              </w:rPr>
              <w:pPrChange w:id="9915" w:author="Ritu Kamra" w:date="2021-09-27T17:30:00Z">
                <w:pPr>
                  <w:pStyle w:val="BodyText"/>
                  <w:spacing w:before="162" w:line="480" w:lineRule="auto"/>
                  <w:ind w:right="-90"/>
                  <w:jc w:val="both"/>
                </w:pPr>
              </w:pPrChange>
            </w:pPr>
            <w:del w:id="9916" w:author="Hardik Malhotra" w:date="2021-09-30T19:30:00Z">
              <w:r w:rsidRPr="00C568E6" w:rsidDel="001848B0">
                <w:rPr>
                  <w:rFonts w:ascii="Verdana" w:hAnsi="Verdana" w:cs="Calibri"/>
                  <w:sz w:val="14"/>
                  <w:szCs w:val="14"/>
                  <w:rPrChange w:id="9917" w:author="Ritu Kamra" w:date="2021-09-27T17:30:00Z">
                    <w:rPr>
                      <w:rFonts w:ascii="Verdana" w:hAnsi="Verdana" w:cs="Calibri"/>
                      <w:color w:val="000000"/>
                      <w:sz w:val="14"/>
                      <w:szCs w:val="14"/>
                    </w:rPr>
                  </w:rPrChange>
                </w:rPr>
                <w:delText>213</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91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6B936B65" w14:textId="087D2534" w:rsidR="00587138" w:rsidRPr="007525AD" w:rsidDel="001848B0" w:rsidRDefault="00587138">
            <w:pPr>
              <w:pStyle w:val="BodyText"/>
              <w:spacing w:before="162" w:line="480" w:lineRule="auto"/>
              <w:ind w:right="-90"/>
              <w:jc w:val="center"/>
              <w:rPr>
                <w:del w:id="9919" w:author="Hardik Malhotra" w:date="2021-09-30T19:30:00Z"/>
                <w:rFonts w:ascii="Verdana" w:hAnsi="Verdana" w:cs="Calibri"/>
                <w:sz w:val="14"/>
                <w:szCs w:val="14"/>
              </w:rPr>
              <w:pPrChange w:id="9920" w:author="Ritu Kamra" w:date="2021-09-27T17:30:00Z">
                <w:pPr>
                  <w:pStyle w:val="BodyText"/>
                  <w:spacing w:before="162" w:line="480" w:lineRule="auto"/>
                  <w:ind w:right="-90"/>
                  <w:jc w:val="both"/>
                </w:pPr>
              </w:pPrChange>
            </w:pPr>
            <w:del w:id="9921" w:author="Hardik Malhotra" w:date="2021-09-30T19:30:00Z">
              <w:r w:rsidRPr="00C568E6" w:rsidDel="001848B0">
                <w:rPr>
                  <w:rFonts w:ascii="Verdana" w:hAnsi="Verdana" w:cs="Calibri"/>
                  <w:sz w:val="14"/>
                  <w:szCs w:val="14"/>
                  <w:rPrChange w:id="9922" w:author="Ritu Kamra" w:date="2021-09-27T17:30:00Z">
                    <w:rPr>
                      <w:rFonts w:ascii="Verdana" w:hAnsi="Verdana" w:cs="Calibri"/>
                      <w:color w:val="000000"/>
                      <w:sz w:val="14"/>
                      <w:szCs w:val="14"/>
                    </w:rPr>
                  </w:rPrChange>
                </w:rPr>
                <w:delText>210</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92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18BFCBA" w14:textId="2588FE2F" w:rsidR="00587138" w:rsidRPr="007525AD" w:rsidDel="001848B0" w:rsidRDefault="00587138">
            <w:pPr>
              <w:pStyle w:val="BodyText"/>
              <w:spacing w:before="162" w:line="480" w:lineRule="auto"/>
              <w:ind w:right="-90"/>
              <w:jc w:val="center"/>
              <w:rPr>
                <w:del w:id="9924" w:author="Hardik Malhotra" w:date="2021-09-30T19:30:00Z"/>
                <w:rFonts w:ascii="Verdana" w:hAnsi="Verdana" w:cs="Calibri"/>
                <w:sz w:val="14"/>
                <w:szCs w:val="14"/>
              </w:rPr>
              <w:pPrChange w:id="9925" w:author="Ritu Kamra" w:date="2021-09-27T17:30:00Z">
                <w:pPr>
                  <w:pStyle w:val="BodyText"/>
                  <w:spacing w:before="162" w:line="480" w:lineRule="auto"/>
                  <w:ind w:right="-90"/>
                  <w:jc w:val="both"/>
                </w:pPr>
              </w:pPrChange>
            </w:pPr>
            <w:del w:id="9926" w:author="Hardik Malhotra" w:date="2021-09-30T19:30:00Z">
              <w:r w:rsidRPr="00C568E6" w:rsidDel="001848B0">
                <w:rPr>
                  <w:rFonts w:ascii="Verdana" w:hAnsi="Verdana" w:cs="Calibri"/>
                  <w:sz w:val="14"/>
                  <w:szCs w:val="14"/>
                  <w:rPrChange w:id="9927" w:author="Ritu Kamra" w:date="2021-09-27T17:30:00Z">
                    <w:rPr>
                      <w:rFonts w:ascii="Verdana" w:hAnsi="Verdana" w:cs="Calibri"/>
                      <w:color w:val="000000"/>
                      <w:sz w:val="14"/>
                      <w:szCs w:val="14"/>
                    </w:rPr>
                  </w:rPrChange>
                </w:rPr>
                <w:delText>235</w:delText>
              </w:r>
            </w:del>
          </w:p>
        </w:tc>
      </w:tr>
      <w:tr w:rsidR="00587138" w:rsidRPr="00991017" w:rsidDel="001848B0" w14:paraId="15DE551D" w14:textId="6704197B" w:rsidTr="005C3363">
        <w:trPr>
          <w:trHeight w:val="587"/>
          <w:del w:id="9928" w:author="Hardik Malhotra" w:date="2021-09-30T19:30:00Z"/>
          <w:trPrChange w:id="9929" w:author="Neeshu Bhadauriya" w:date="2021-09-27T21:36:00Z">
            <w:trPr>
              <w:trHeight w:val="587"/>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930"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240E4FF6" w14:textId="0258ACDA" w:rsidR="00587138" w:rsidRPr="00991017" w:rsidDel="001848B0" w:rsidRDefault="00587138" w:rsidP="00092529">
            <w:pPr>
              <w:pStyle w:val="BodyText"/>
              <w:spacing w:before="162" w:line="480" w:lineRule="auto"/>
              <w:ind w:right="-90"/>
              <w:jc w:val="both"/>
              <w:rPr>
                <w:del w:id="9931" w:author="Hardik Malhotra" w:date="2021-09-30T19:30:00Z"/>
                <w:rFonts w:ascii="Verdana" w:hAnsi="Verdana"/>
                <w:bCs/>
                <w:sz w:val="14"/>
                <w:szCs w:val="14"/>
              </w:rPr>
            </w:pPr>
            <w:del w:id="9932" w:author="Hardik Malhotra" w:date="2021-09-30T19:30:00Z">
              <w:r w:rsidDel="001848B0">
                <w:rPr>
                  <w:rFonts w:ascii="Verdana" w:hAnsi="Verdana" w:cs="Calibri"/>
                  <w:color w:val="000000"/>
                  <w:sz w:val="14"/>
                  <w:szCs w:val="14"/>
                </w:rPr>
                <w:delText>Nantong Xincheng Synthetic Material Co Ltd</w:delText>
              </w:r>
            </w:del>
          </w:p>
        </w:tc>
        <w:tc>
          <w:tcPr>
            <w:tcW w:w="6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93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41E62DD" w14:textId="56E95B68" w:rsidR="00587138" w:rsidRPr="007525AD" w:rsidDel="001848B0" w:rsidRDefault="00587138">
            <w:pPr>
              <w:pStyle w:val="BodyText"/>
              <w:spacing w:before="162" w:line="480" w:lineRule="auto"/>
              <w:ind w:right="-90"/>
              <w:jc w:val="center"/>
              <w:rPr>
                <w:del w:id="9934" w:author="Hardik Malhotra" w:date="2021-09-30T19:30:00Z"/>
                <w:rFonts w:ascii="Verdana" w:hAnsi="Verdana" w:cs="Calibri"/>
                <w:sz w:val="14"/>
                <w:szCs w:val="14"/>
              </w:rPr>
              <w:pPrChange w:id="9935" w:author="Ritu Kamra" w:date="2021-09-27T17:30:00Z">
                <w:pPr>
                  <w:pStyle w:val="BodyText"/>
                  <w:spacing w:before="162" w:line="480" w:lineRule="auto"/>
                  <w:ind w:right="-90"/>
                  <w:jc w:val="both"/>
                </w:pPr>
              </w:pPrChange>
            </w:pPr>
            <w:del w:id="9936" w:author="Hardik Malhotra" w:date="2021-09-30T19:30:00Z">
              <w:r w:rsidRPr="00C568E6" w:rsidDel="001848B0">
                <w:rPr>
                  <w:rFonts w:ascii="Verdana" w:hAnsi="Verdana" w:cs="Calibri"/>
                  <w:sz w:val="14"/>
                  <w:szCs w:val="14"/>
                  <w:rPrChange w:id="9937" w:author="Ritu Kamra" w:date="2021-09-27T17:30:00Z">
                    <w:rPr>
                      <w:rFonts w:ascii="Verdana" w:hAnsi="Verdana" w:cs="Calibri"/>
                      <w:color w:val="000000"/>
                      <w:sz w:val="14"/>
                      <w:szCs w:val="14"/>
                    </w:rPr>
                  </w:rPrChange>
                </w:rPr>
                <w:delText>99</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93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2CC3919A" w14:textId="196B53A4" w:rsidR="00587138" w:rsidRPr="007525AD" w:rsidDel="001848B0" w:rsidRDefault="00587138">
            <w:pPr>
              <w:pStyle w:val="BodyText"/>
              <w:spacing w:before="162" w:line="480" w:lineRule="auto"/>
              <w:ind w:right="-90"/>
              <w:jc w:val="center"/>
              <w:rPr>
                <w:del w:id="9939" w:author="Hardik Malhotra" w:date="2021-09-30T19:30:00Z"/>
                <w:rFonts w:ascii="Verdana" w:hAnsi="Verdana" w:cs="Calibri"/>
                <w:sz w:val="14"/>
                <w:szCs w:val="14"/>
              </w:rPr>
              <w:pPrChange w:id="9940" w:author="Ritu Kamra" w:date="2021-09-27T17:30:00Z">
                <w:pPr>
                  <w:pStyle w:val="BodyText"/>
                  <w:spacing w:before="162" w:line="480" w:lineRule="auto"/>
                  <w:ind w:right="-90"/>
                  <w:jc w:val="both"/>
                </w:pPr>
              </w:pPrChange>
            </w:pPr>
            <w:del w:id="9941" w:author="Hardik Malhotra" w:date="2021-09-30T19:30:00Z">
              <w:r w:rsidRPr="00C568E6" w:rsidDel="001848B0">
                <w:rPr>
                  <w:rFonts w:ascii="Verdana" w:hAnsi="Verdana" w:cs="Calibri"/>
                  <w:sz w:val="14"/>
                  <w:szCs w:val="14"/>
                  <w:rPrChange w:id="9942" w:author="Ritu Kamra" w:date="2021-09-27T17:30:00Z">
                    <w:rPr>
                      <w:rFonts w:ascii="Verdana" w:hAnsi="Verdana" w:cs="Calibri"/>
                      <w:color w:val="000000"/>
                      <w:sz w:val="14"/>
                      <w:szCs w:val="14"/>
                    </w:rPr>
                  </w:rPrChange>
                </w:rPr>
                <w:delText>99</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943"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65B58833" w14:textId="1FF69204" w:rsidR="00587138" w:rsidRPr="007525AD" w:rsidDel="001848B0" w:rsidRDefault="00587138">
            <w:pPr>
              <w:pStyle w:val="BodyText"/>
              <w:spacing w:before="162" w:line="480" w:lineRule="auto"/>
              <w:ind w:right="-90"/>
              <w:jc w:val="center"/>
              <w:rPr>
                <w:del w:id="9944" w:author="Hardik Malhotra" w:date="2021-09-30T19:30:00Z"/>
                <w:rFonts w:ascii="Verdana" w:hAnsi="Verdana" w:cs="Calibri"/>
                <w:sz w:val="14"/>
                <w:szCs w:val="14"/>
              </w:rPr>
              <w:pPrChange w:id="9945" w:author="Ritu Kamra" w:date="2021-09-27T17:30:00Z">
                <w:pPr>
                  <w:pStyle w:val="BodyText"/>
                  <w:spacing w:before="162" w:line="480" w:lineRule="auto"/>
                  <w:ind w:right="-90"/>
                  <w:jc w:val="both"/>
                </w:pPr>
              </w:pPrChange>
            </w:pPr>
            <w:del w:id="9946" w:author="Hardik Malhotra" w:date="2021-09-30T19:30:00Z">
              <w:r w:rsidRPr="00C568E6" w:rsidDel="001848B0">
                <w:rPr>
                  <w:rFonts w:ascii="Verdana" w:hAnsi="Verdana" w:cs="Calibri"/>
                  <w:sz w:val="14"/>
                  <w:szCs w:val="14"/>
                  <w:rPrChange w:id="9947" w:author="Ritu Kamra" w:date="2021-09-27T17:30:00Z">
                    <w:rPr>
                      <w:rFonts w:ascii="Verdana" w:hAnsi="Verdana" w:cs="Calibri"/>
                      <w:color w:val="000000"/>
                      <w:sz w:val="14"/>
                      <w:szCs w:val="14"/>
                    </w:rPr>
                  </w:rPrChange>
                </w:rPr>
                <w:delText>96</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94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003702C5" w14:textId="7CF408FC" w:rsidR="00587138" w:rsidRPr="007525AD" w:rsidDel="001848B0" w:rsidRDefault="00587138">
            <w:pPr>
              <w:pStyle w:val="BodyText"/>
              <w:spacing w:before="162" w:line="480" w:lineRule="auto"/>
              <w:ind w:right="-90"/>
              <w:jc w:val="center"/>
              <w:rPr>
                <w:del w:id="9949" w:author="Hardik Malhotra" w:date="2021-09-30T19:30:00Z"/>
                <w:rFonts w:ascii="Verdana" w:hAnsi="Verdana" w:cs="Calibri"/>
                <w:sz w:val="14"/>
                <w:szCs w:val="14"/>
              </w:rPr>
              <w:pPrChange w:id="9950" w:author="Ritu Kamra" w:date="2021-09-27T17:30:00Z">
                <w:pPr>
                  <w:pStyle w:val="BodyText"/>
                  <w:spacing w:before="162" w:line="480" w:lineRule="auto"/>
                  <w:ind w:right="-90"/>
                  <w:jc w:val="both"/>
                </w:pPr>
              </w:pPrChange>
            </w:pPr>
            <w:del w:id="9951" w:author="Hardik Malhotra" w:date="2021-09-30T19:30:00Z">
              <w:r w:rsidRPr="00C568E6" w:rsidDel="001848B0">
                <w:rPr>
                  <w:rFonts w:ascii="Verdana" w:hAnsi="Verdana" w:cs="Calibri"/>
                  <w:sz w:val="14"/>
                  <w:szCs w:val="14"/>
                  <w:rPrChange w:id="9952" w:author="Ritu Kamra" w:date="2021-09-27T17:30:00Z">
                    <w:rPr>
                      <w:rFonts w:ascii="Verdana" w:hAnsi="Verdana" w:cs="Calibri"/>
                      <w:color w:val="000000"/>
                      <w:sz w:val="14"/>
                      <w:szCs w:val="14"/>
                    </w:rPr>
                  </w:rPrChange>
                </w:rPr>
                <w:delText>104</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95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971E4CE" w14:textId="4405EB60" w:rsidR="00587138" w:rsidRPr="007525AD" w:rsidDel="001848B0" w:rsidRDefault="00587138">
            <w:pPr>
              <w:pStyle w:val="BodyText"/>
              <w:spacing w:before="162" w:line="480" w:lineRule="auto"/>
              <w:ind w:right="-90"/>
              <w:jc w:val="center"/>
              <w:rPr>
                <w:del w:id="9954" w:author="Hardik Malhotra" w:date="2021-09-30T19:30:00Z"/>
                <w:rFonts w:ascii="Verdana" w:hAnsi="Verdana" w:cs="Calibri"/>
                <w:sz w:val="14"/>
                <w:szCs w:val="14"/>
              </w:rPr>
              <w:pPrChange w:id="9955" w:author="Ritu Kamra" w:date="2021-09-27T17:30:00Z">
                <w:pPr>
                  <w:pStyle w:val="BodyText"/>
                  <w:spacing w:before="162" w:line="480" w:lineRule="auto"/>
                  <w:ind w:right="-90"/>
                  <w:jc w:val="both"/>
                </w:pPr>
              </w:pPrChange>
            </w:pPr>
            <w:del w:id="9956" w:author="Hardik Malhotra" w:date="2021-09-30T19:30:00Z">
              <w:r w:rsidRPr="00C568E6" w:rsidDel="001848B0">
                <w:rPr>
                  <w:rFonts w:ascii="Verdana" w:hAnsi="Verdana" w:cs="Calibri"/>
                  <w:sz w:val="14"/>
                  <w:szCs w:val="14"/>
                  <w:rPrChange w:id="9957" w:author="Ritu Kamra" w:date="2021-09-27T17:30:00Z">
                    <w:rPr>
                      <w:rFonts w:ascii="Verdana" w:hAnsi="Verdana" w:cs="Calibri"/>
                      <w:color w:val="000000"/>
                      <w:sz w:val="14"/>
                      <w:szCs w:val="14"/>
                    </w:rPr>
                  </w:rPrChange>
                </w:rPr>
                <w:delText>107</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958"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0163973F" w14:textId="1AB4F1AE" w:rsidR="00587138" w:rsidRPr="007525AD" w:rsidDel="001848B0" w:rsidRDefault="00587138">
            <w:pPr>
              <w:pStyle w:val="BodyText"/>
              <w:spacing w:before="162" w:line="480" w:lineRule="auto"/>
              <w:ind w:right="-90"/>
              <w:jc w:val="center"/>
              <w:rPr>
                <w:del w:id="9959" w:author="Hardik Malhotra" w:date="2021-09-30T19:30:00Z"/>
                <w:rFonts w:ascii="Verdana" w:hAnsi="Verdana" w:cs="Calibri"/>
                <w:sz w:val="14"/>
                <w:szCs w:val="14"/>
              </w:rPr>
              <w:pPrChange w:id="9960" w:author="Ritu Kamra" w:date="2021-09-27T17:30:00Z">
                <w:pPr>
                  <w:pStyle w:val="BodyText"/>
                  <w:spacing w:before="162" w:line="480" w:lineRule="auto"/>
                  <w:ind w:right="-90"/>
                  <w:jc w:val="both"/>
                </w:pPr>
              </w:pPrChange>
            </w:pPr>
            <w:del w:id="9961" w:author="Hardik Malhotra" w:date="2021-09-30T19:30:00Z">
              <w:r w:rsidRPr="00C568E6" w:rsidDel="001848B0">
                <w:rPr>
                  <w:rFonts w:ascii="Verdana" w:hAnsi="Verdana" w:cs="Calibri"/>
                  <w:sz w:val="14"/>
                  <w:szCs w:val="14"/>
                  <w:rPrChange w:id="9962" w:author="Ritu Kamra" w:date="2021-09-27T17:30:00Z">
                    <w:rPr>
                      <w:rFonts w:ascii="Verdana" w:hAnsi="Verdana" w:cs="Calibri"/>
                      <w:color w:val="000000"/>
                      <w:sz w:val="14"/>
                      <w:szCs w:val="14"/>
                    </w:rPr>
                  </w:rPrChange>
                </w:rPr>
                <w:delText>100</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96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64ADF6AB" w14:textId="1AEC4715" w:rsidR="00587138" w:rsidRPr="007525AD" w:rsidDel="001848B0" w:rsidRDefault="00587138">
            <w:pPr>
              <w:pStyle w:val="BodyText"/>
              <w:spacing w:before="162" w:line="480" w:lineRule="auto"/>
              <w:ind w:right="-90"/>
              <w:jc w:val="center"/>
              <w:rPr>
                <w:del w:id="9964" w:author="Hardik Malhotra" w:date="2021-09-30T19:30:00Z"/>
                <w:rFonts w:ascii="Verdana" w:hAnsi="Verdana" w:cs="Calibri"/>
                <w:sz w:val="14"/>
                <w:szCs w:val="14"/>
              </w:rPr>
              <w:pPrChange w:id="9965" w:author="Ritu Kamra" w:date="2021-09-27T17:30:00Z">
                <w:pPr>
                  <w:pStyle w:val="BodyText"/>
                  <w:spacing w:before="162" w:line="480" w:lineRule="auto"/>
                  <w:ind w:right="-90"/>
                  <w:jc w:val="both"/>
                </w:pPr>
              </w:pPrChange>
            </w:pPr>
            <w:del w:id="9966" w:author="Hardik Malhotra" w:date="2021-09-30T19:30:00Z">
              <w:r w:rsidRPr="00C568E6" w:rsidDel="001848B0">
                <w:rPr>
                  <w:rFonts w:ascii="Verdana" w:hAnsi="Verdana" w:cs="Calibri"/>
                  <w:sz w:val="14"/>
                  <w:szCs w:val="14"/>
                  <w:rPrChange w:id="9967" w:author="Ritu Kamra" w:date="2021-09-27T17:30:00Z">
                    <w:rPr>
                      <w:rFonts w:ascii="Verdana" w:hAnsi="Verdana" w:cs="Calibri"/>
                      <w:color w:val="000000"/>
                      <w:sz w:val="14"/>
                      <w:szCs w:val="14"/>
                    </w:rPr>
                  </w:rPrChange>
                </w:rPr>
                <w:delText>106</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96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00DCF377" w14:textId="56145BB2" w:rsidR="00587138" w:rsidRPr="007525AD" w:rsidDel="001848B0" w:rsidRDefault="00587138">
            <w:pPr>
              <w:pStyle w:val="BodyText"/>
              <w:spacing w:before="162" w:line="480" w:lineRule="auto"/>
              <w:ind w:right="-90"/>
              <w:jc w:val="center"/>
              <w:rPr>
                <w:del w:id="9969" w:author="Hardik Malhotra" w:date="2021-09-30T19:30:00Z"/>
                <w:rFonts w:ascii="Verdana" w:hAnsi="Verdana" w:cs="Calibri"/>
                <w:sz w:val="14"/>
                <w:szCs w:val="14"/>
              </w:rPr>
              <w:pPrChange w:id="9970" w:author="Ritu Kamra" w:date="2021-09-27T17:30:00Z">
                <w:pPr>
                  <w:pStyle w:val="BodyText"/>
                  <w:spacing w:before="162" w:line="480" w:lineRule="auto"/>
                  <w:ind w:right="-90"/>
                  <w:jc w:val="both"/>
                </w:pPr>
              </w:pPrChange>
            </w:pPr>
            <w:del w:id="9971" w:author="Hardik Malhotra" w:date="2021-09-30T19:30:00Z">
              <w:r w:rsidRPr="00C568E6" w:rsidDel="001848B0">
                <w:rPr>
                  <w:rFonts w:ascii="Verdana" w:hAnsi="Verdana" w:cs="Calibri"/>
                  <w:sz w:val="14"/>
                  <w:szCs w:val="14"/>
                  <w:rPrChange w:id="9972" w:author="Ritu Kamra" w:date="2021-09-27T17:30:00Z">
                    <w:rPr>
                      <w:rFonts w:ascii="Verdana" w:hAnsi="Verdana" w:cs="Calibri"/>
                      <w:color w:val="000000"/>
                      <w:sz w:val="14"/>
                      <w:szCs w:val="14"/>
                    </w:rPr>
                  </w:rPrChange>
                </w:rPr>
                <w:delText>101</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97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3774C60B" w14:textId="5B47A7FA" w:rsidR="00587138" w:rsidRPr="007525AD" w:rsidDel="001848B0" w:rsidRDefault="00587138">
            <w:pPr>
              <w:pStyle w:val="BodyText"/>
              <w:spacing w:before="162" w:line="480" w:lineRule="auto"/>
              <w:ind w:right="-90"/>
              <w:jc w:val="center"/>
              <w:rPr>
                <w:del w:id="9974" w:author="Hardik Malhotra" w:date="2021-09-30T19:30:00Z"/>
                <w:rFonts w:ascii="Verdana" w:hAnsi="Verdana" w:cs="Calibri"/>
                <w:sz w:val="14"/>
                <w:szCs w:val="14"/>
              </w:rPr>
              <w:pPrChange w:id="9975" w:author="Ritu Kamra" w:date="2021-09-27T17:30:00Z">
                <w:pPr>
                  <w:pStyle w:val="BodyText"/>
                  <w:spacing w:before="162" w:line="480" w:lineRule="auto"/>
                  <w:ind w:right="-90"/>
                  <w:jc w:val="both"/>
                </w:pPr>
              </w:pPrChange>
            </w:pPr>
            <w:del w:id="9976" w:author="Hardik Malhotra" w:date="2021-09-30T19:30:00Z">
              <w:r w:rsidRPr="00C568E6" w:rsidDel="001848B0">
                <w:rPr>
                  <w:rFonts w:ascii="Verdana" w:hAnsi="Verdana" w:cs="Calibri"/>
                  <w:sz w:val="14"/>
                  <w:szCs w:val="14"/>
                  <w:rPrChange w:id="9977" w:author="Ritu Kamra" w:date="2021-09-27T17:30:00Z">
                    <w:rPr>
                      <w:rFonts w:ascii="Verdana" w:hAnsi="Verdana" w:cs="Calibri"/>
                      <w:color w:val="000000"/>
                      <w:sz w:val="14"/>
                      <w:szCs w:val="14"/>
                    </w:rPr>
                  </w:rPrChange>
                </w:rPr>
                <w:delText>117</w:delText>
              </w:r>
            </w:del>
          </w:p>
        </w:tc>
      </w:tr>
      <w:tr w:rsidR="00587138" w:rsidRPr="00991017" w:rsidDel="001848B0" w14:paraId="1EC91487" w14:textId="586AE0DC" w:rsidTr="005C3363">
        <w:trPr>
          <w:trHeight w:val="551"/>
          <w:del w:id="9978" w:author="Hardik Malhotra" w:date="2021-09-30T19:30:00Z"/>
          <w:trPrChange w:id="9979" w:author="Neeshu Bhadauriya" w:date="2021-09-27T21:36:00Z">
            <w:trPr>
              <w:trHeight w:val="551"/>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980"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0D73F28F" w14:textId="2A508A0D" w:rsidR="00587138" w:rsidRPr="00991017" w:rsidDel="001848B0" w:rsidRDefault="00587138" w:rsidP="00092529">
            <w:pPr>
              <w:pStyle w:val="BodyText"/>
              <w:spacing w:before="162" w:line="480" w:lineRule="auto"/>
              <w:ind w:right="-90"/>
              <w:jc w:val="both"/>
              <w:rPr>
                <w:del w:id="9981" w:author="Hardik Malhotra" w:date="2021-09-30T19:30:00Z"/>
                <w:rFonts w:ascii="Verdana" w:hAnsi="Verdana"/>
                <w:bCs/>
                <w:sz w:val="14"/>
                <w:szCs w:val="14"/>
              </w:rPr>
            </w:pPr>
            <w:del w:id="9982" w:author="Hardik Malhotra" w:date="2021-09-30T19:30:00Z">
              <w:r w:rsidDel="001848B0">
                <w:rPr>
                  <w:rFonts w:ascii="Verdana" w:hAnsi="Verdana" w:cs="Calibri"/>
                  <w:color w:val="000000"/>
                  <w:sz w:val="14"/>
                  <w:szCs w:val="14"/>
                </w:rPr>
                <w:delText>Kukdo Chemical (Kunshan) Co., Ltd.</w:delText>
              </w:r>
            </w:del>
          </w:p>
        </w:tc>
        <w:tc>
          <w:tcPr>
            <w:tcW w:w="6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98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342D1431" w14:textId="44849788" w:rsidR="00587138" w:rsidRPr="007525AD" w:rsidDel="001848B0" w:rsidRDefault="00587138">
            <w:pPr>
              <w:pStyle w:val="BodyText"/>
              <w:spacing w:before="162" w:line="480" w:lineRule="auto"/>
              <w:ind w:right="-90"/>
              <w:jc w:val="center"/>
              <w:rPr>
                <w:del w:id="9984" w:author="Hardik Malhotra" w:date="2021-09-30T19:30:00Z"/>
                <w:rFonts w:ascii="Verdana" w:hAnsi="Verdana" w:cs="Calibri"/>
                <w:sz w:val="14"/>
                <w:szCs w:val="14"/>
              </w:rPr>
              <w:pPrChange w:id="9985" w:author="Ritu Kamra" w:date="2021-09-27T17:30:00Z">
                <w:pPr>
                  <w:pStyle w:val="BodyText"/>
                  <w:spacing w:before="162" w:line="480" w:lineRule="auto"/>
                  <w:ind w:right="-90"/>
                  <w:jc w:val="both"/>
                </w:pPr>
              </w:pPrChange>
            </w:pPr>
            <w:del w:id="9986" w:author="Hardik Malhotra" w:date="2021-09-30T19:30:00Z">
              <w:r w:rsidRPr="00C568E6" w:rsidDel="001848B0">
                <w:rPr>
                  <w:rFonts w:ascii="Verdana" w:hAnsi="Verdana" w:cs="Calibri"/>
                  <w:sz w:val="14"/>
                  <w:szCs w:val="14"/>
                  <w:rPrChange w:id="9987" w:author="Ritu Kamra" w:date="2021-09-27T17:30:00Z">
                    <w:rPr>
                      <w:rFonts w:ascii="Verdana" w:hAnsi="Verdana" w:cs="Calibri"/>
                      <w:color w:val="000000"/>
                      <w:sz w:val="14"/>
                      <w:szCs w:val="14"/>
                    </w:rPr>
                  </w:rPrChange>
                </w:rPr>
                <w:delText>70</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98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406C7723" w14:textId="3CC28918" w:rsidR="00587138" w:rsidRPr="007525AD" w:rsidDel="001848B0" w:rsidRDefault="00587138">
            <w:pPr>
              <w:pStyle w:val="BodyText"/>
              <w:spacing w:before="162" w:line="480" w:lineRule="auto"/>
              <w:ind w:right="-90"/>
              <w:jc w:val="center"/>
              <w:rPr>
                <w:del w:id="9989" w:author="Hardik Malhotra" w:date="2021-09-30T19:30:00Z"/>
                <w:rFonts w:ascii="Verdana" w:hAnsi="Verdana" w:cs="Calibri"/>
                <w:sz w:val="14"/>
                <w:szCs w:val="14"/>
              </w:rPr>
              <w:pPrChange w:id="9990" w:author="Ritu Kamra" w:date="2021-09-27T17:30:00Z">
                <w:pPr>
                  <w:pStyle w:val="BodyText"/>
                  <w:spacing w:before="162" w:line="480" w:lineRule="auto"/>
                  <w:ind w:right="-90"/>
                  <w:jc w:val="both"/>
                </w:pPr>
              </w:pPrChange>
            </w:pPr>
            <w:del w:id="9991" w:author="Hardik Malhotra" w:date="2021-09-30T19:30:00Z">
              <w:r w:rsidRPr="00C568E6" w:rsidDel="001848B0">
                <w:rPr>
                  <w:rFonts w:ascii="Verdana" w:hAnsi="Verdana" w:cs="Calibri"/>
                  <w:sz w:val="14"/>
                  <w:szCs w:val="14"/>
                  <w:rPrChange w:id="9992" w:author="Ritu Kamra" w:date="2021-09-27T17:30:00Z">
                    <w:rPr>
                      <w:rFonts w:ascii="Verdana" w:hAnsi="Verdana" w:cs="Calibri"/>
                      <w:color w:val="000000"/>
                      <w:sz w:val="14"/>
                      <w:szCs w:val="14"/>
                    </w:rPr>
                  </w:rPrChange>
                </w:rPr>
                <w:delText>70</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993"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C2363AA" w14:textId="6C5D3572" w:rsidR="00587138" w:rsidRPr="007525AD" w:rsidDel="001848B0" w:rsidRDefault="00587138">
            <w:pPr>
              <w:pStyle w:val="BodyText"/>
              <w:spacing w:before="162" w:line="480" w:lineRule="auto"/>
              <w:ind w:right="-90"/>
              <w:jc w:val="center"/>
              <w:rPr>
                <w:del w:id="9994" w:author="Hardik Malhotra" w:date="2021-09-30T19:30:00Z"/>
                <w:rFonts w:ascii="Verdana" w:hAnsi="Verdana" w:cs="Calibri"/>
                <w:sz w:val="14"/>
                <w:szCs w:val="14"/>
              </w:rPr>
              <w:pPrChange w:id="9995" w:author="Ritu Kamra" w:date="2021-09-27T17:30:00Z">
                <w:pPr>
                  <w:pStyle w:val="BodyText"/>
                  <w:spacing w:before="162" w:line="480" w:lineRule="auto"/>
                  <w:ind w:right="-90"/>
                  <w:jc w:val="both"/>
                </w:pPr>
              </w:pPrChange>
            </w:pPr>
            <w:del w:id="9996" w:author="Hardik Malhotra" w:date="2021-09-30T19:30:00Z">
              <w:r w:rsidRPr="00C568E6" w:rsidDel="001848B0">
                <w:rPr>
                  <w:rFonts w:ascii="Verdana" w:hAnsi="Verdana" w:cs="Calibri"/>
                  <w:sz w:val="14"/>
                  <w:szCs w:val="14"/>
                  <w:rPrChange w:id="9997" w:author="Ritu Kamra" w:date="2021-09-27T17:30:00Z">
                    <w:rPr>
                      <w:rFonts w:ascii="Verdana" w:hAnsi="Verdana" w:cs="Calibri"/>
                      <w:color w:val="000000"/>
                      <w:sz w:val="14"/>
                      <w:szCs w:val="14"/>
                    </w:rPr>
                  </w:rPrChange>
                </w:rPr>
                <w:delText>130</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999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4B34475" w14:textId="5AB99194" w:rsidR="00587138" w:rsidRPr="007525AD" w:rsidDel="001848B0" w:rsidRDefault="00587138">
            <w:pPr>
              <w:pStyle w:val="BodyText"/>
              <w:spacing w:before="162" w:line="480" w:lineRule="auto"/>
              <w:ind w:right="-90"/>
              <w:jc w:val="center"/>
              <w:rPr>
                <w:del w:id="9999" w:author="Hardik Malhotra" w:date="2021-09-30T19:30:00Z"/>
                <w:rFonts w:ascii="Verdana" w:hAnsi="Verdana" w:cs="Calibri"/>
                <w:sz w:val="14"/>
                <w:szCs w:val="14"/>
              </w:rPr>
              <w:pPrChange w:id="10000" w:author="Ritu Kamra" w:date="2021-09-27T17:30:00Z">
                <w:pPr>
                  <w:pStyle w:val="BodyText"/>
                  <w:spacing w:before="162" w:line="480" w:lineRule="auto"/>
                  <w:ind w:right="-90"/>
                  <w:jc w:val="both"/>
                </w:pPr>
              </w:pPrChange>
            </w:pPr>
            <w:del w:id="10001" w:author="Hardik Malhotra" w:date="2021-09-30T19:30:00Z">
              <w:r w:rsidRPr="00C568E6" w:rsidDel="001848B0">
                <w:rPr>
                  <w:rFonts w:ascii="Verdana" w:hAnsi="Verdana" w:cs="Calibri"/>
                  <w:sz w:val="14"/>
                  <w:szCs w:val="14"/>
                  <w:rPrChange w:id="10002" w:author="Ritu Kamra" w:date="2021-09-27T17:30:00Z">
                    <w:rPr>
                      <w:rFonts w:ascii="Verdana" w:hAnsi="Verdana" w:cs="Calibri"/>
                      <w:color w:val="000000"/>
                      <w:sz w:val="14"/>
                      <w:szCs w:val="14"/>
                    </w:rPr>
                  </w:rPrChange>
                </w:rPr>
                <w:delText>145</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00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3C55EBDC" w14:textId="1579468B" w:rsidR="00587138" w:rsidRPr="007525AD" w:rsidDel="001848B0" w:rsidRDefault="00587138">
            <w:pPr>
              <w:pStyle w:val="BodyText"/>
              <w:spacing w:before="162" w:line="480" w:lineRule="auto"/>
              <w:ind w:right="-90"/>
              <w:jc w:val="center"/>
              <w:rPr>
                <w:del w:id="10004" w:author="Hardik Malhotra" w:date="2021-09-30T19:30:00Z"/>
                <w:rFonts w:ascii="Verdana" w:hAnsi="Verdana" w:cs="Calibri"/>
                <w:sz w:val="14"/>
                <w:szCs w:val="14"/>
              </w:rPr>
              <w:pPrChange w:id="10005" w:author="Ritu Kamra" w:date="2021-09-27T17:30:00Z">
                <w:pPr>
                  <w:pStyle w:val="BodyText"/>
                  <w:spacing w:before="162" w:line="480" w:lineRule="auto"/>
                  <w:ind w:right="-90"/>
                  <w:jc w:val="both"/>
                </w:pPr>
              </w:pPrChange>
            </w:pPr>
            <w:del w:id="10006" w:author="Hardik Malhotra" w:date="2021-09-30T19:30:00Z">
              <w:r w:rsidRPr="00C568E6" w:rsidDel="001848B0">
                <w:rPr>
                  <w:rFonts w:ascii="Verdana" w:hAnsi="Verdana" w:cs="Calibri"/>
                  <w:sz w:val="14"/>
                  <w:szCs w:val="14"/>
                  <w:rPrChange w:id="10007" w:author="Ritu Kamra" w:date="2021-09-27T17:30:00Z">
                    <w:rPr>
                      <w:rFonts w:ascii="Verdana" w:hAnsi="Verdana" w:cs="Calibri"/>
                      <w:color w:val="000000"/>
                      <w:sz w:val="14"/>
                      <w:szCs w:val="14"/>
                    </w:rPr>
                  </w:rPrChange>
                </w:rPr>
                <w:delText>150</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008"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474628F8" w14:textId="1027B96F" w:rsidR="00587138" w:rsidRPr="007525AD" w:rsidDel="001848B0" w:rsidRDefault="00587138">
            <w:pPr>
              <w:pStyle w:val="BodyText"/>
              <w:spacing w:before="162" w:line="480" w:lineRule="auto"/>
              <w:ind w:right="-90"/>
              <w:jc w:val="center"/>
              <w:rPr>
                <w:del w:id="10009" w:author="Hardik Malhotra" w:date="2021-09-30T19:30:00Z"/>
                <w:rFonts w:ascii="Verdana" w:hAnsi="Verdana" w:cs="Calibri"/>
                <w:sz w:val="14"/>
                <w:szCs w:val="14"/>
              </w:rPr>
              <w:pPrChange w:id="10010" w:author="Ritu Kamra" w:date="2021-09-27T17:30:00Z">
                <w:pPr>
                  <w:pStyle w:val="BodyText"/>
                  <w:spacing w:before="162" w:line="480" w:lineRule="auto"/>
                  <w:ind w:right="-90"/>
                  <w:jc w:val="both"/>
                </w:pPr>
              </w:pPrChange>
            </w:pPr>
            <w:del w:id="10011" w:author="Hardik Malhotra" w:date="2021-09-30T19:30:00Z">
              <w:r w:rsidRPr="00C568E6" w:rsidDel="001848B0">
                <w:rPr>
                  <w:rFonts w:ascii="Verdana" w:hAnsi="Verdana" w:cs="Calibri"/>
                  <w:sz w:val="14"/>
                  <w:szCs w:val="14"/>
                  <w:rPrChange w:id="10012" w:author="Ritu Kamra" w:date="2021-09-27T17:30:00Z">
                    <w:rPr>
                      <w:rFonts w:ascii="Verdana" w:hAnsi="Verdana" w:cs="Calibri"/>
                      <w:color w:val="000000"/>
                      <w:sz w:val="14"/>
                      <w:szCs w:val="14"/>
                    </w:rPr>
                  </w:rPrChange>
                </w:rPr>
                <w:delText>141</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01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699E87F6" w14:textId="58D210AB" w:rsidR="00587138" w:rsidRPr="007525AD" w:rsidDel="001848B0" w:rsidRDefault="00587138">
            <w:pPr>
              <w:pStyle w:val="BodyText"/>
              <w:spacing w:before="162" w:line="480" w:lineRule="auto"/>
              <w:ind w:right="-90"/>
              <w:jc w:val="center"/>
              <w:rPr>
                <w:del w:id="10014" w:author="Hardik Malhotra" w:date="2021-09-30T19:30:00Z"/>
                <w:rFonts w:ascii="Verdana" w:hAnsi="Verdana" w:cs="Calibri"/>
                <w:sz w:val="14"/>
                <w:szCs w:val="14"/>
              </w:rPr>
              <w:pPrChange w:id="10015" w:author="Ritu Kamra" w:date="2021-09-27T17:30:00Z">
                <w:pPr>
                  <w:pStyle w:val="BodyText"/>
                  <w:spacing w:before="162" w:line="480" w:lineRule="auto"/>
                  <w:ind w:right="-90"/>
                  <w:jc w:val="both"/>
                </w:pPr>
              </w:pPrChange>
            </w:pPr>
            <w:del w:id="10016" w:author="Hardik Malhotra" w:date="2021-09-30T19:30:00Z">
              <w:r w:rsidRPr="00C568E6" w:rsidDel="001848B0">
                <w:rPr>
                  <w:rFonts w:ascii="Verdana" w:hAnsi="Verdana" w:cs="Calibri"/>
                  <w:sz w:val="14"/>
                  <w:szCs w:val="14"/>
                  <w:rPrChange w:id="10017" w:author="Ritu Kamra" w:date="2021-09-27T17:30:00Z">
                    <w:rPr>
                      <w:rFonts w:ascii="Verdana" w:hAnsi="Verdana" w:cs="Calibri"/>
                      <w:color w:val="000000"/>
                      <w:sz w:val="14"/>
                      <w:szCs w:val="14"/>
                    </w:rPr>
                  </w:rPrChange>
                </w:rPr>
                <w:delText>151</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01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01D2C85B" w14:textId="752D2281" w:rsidR="00587138" w:rsidRPr="007525AD" w:rsidDel="001848B0" w:rsidRDefault="00587138">
            <w:pPr>
              <w:pStyle w:val="BodyText"/>
              <w:spacing w:before="162" w:line="480" w:lineRule="auto"/>
              <w:ind w:right="-90"/>
              <w:jc w:val="center"/>
              <w:rPr>
                <w:del w:id="10019" w:author="Hardik Malhotra" w:date="2021-09-30T19:30:00Z"/>
                <w:rFonts w:ascii="Verdana" w:hAnsi="Verdana" w:cs="Calibri"/>
                <w:sz w:val="14"/>
                <w:szCs w:val="14"/>
              </w:rPr>
              <w:pPrChange w:id="10020" w:author="Ritu Kamra" w:date="2021-09-27T17:30:00Z">
                <w:pPr>
                  <w:pStyle w:val="BodyText"/>
                  <w:spacing w:before="162" w:line="480" w:lineRule="auto"/>
                  <w:ind w:right="-90"/>
                  <w:jc w:val="both"/>
                </w:pPr>
              </w:pPrChange>
            </w:pPr>
            <w:del w:id="10021" w:author="Hardik Malhotra" w:date="2021-09-30T19:30:00Z">
              <w:r w:rsidRPr="00C568E6" w:rsidDel="001848B0">
                <w:rPr>
                  <w:rFonts w:ascii="Verdana" w:hAnsi="Verdana" w:cs="Calibri"/>
                  <w:sz w:val="14"/>
                  <w:szCs w:val="14"/>
                  <w:rPrChange w:id="10022" w:author="Ritu Kamra" w:date="2021-09-27T17:30:00Z">
                    <w:rPr>
                      <w:rFonts w:ascii="Verdana" w:hAnsi="Verdana" w:cs="Calibri"/>
                      <w:color w:val="000000"/>
                      <w:sz w:val="14"/>
                      <w:szCs w:val="14"/>
                    </w:rPr>
                  </w:rPrChange>
                </w:rPr>
                <w:delText>144</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02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0E5CF253" w14:textId="7212DB10" w:rsidR="00587138" w:rsidRPr="007525AD" w:rsidDel="001848B0" w:rsidRDefault="00587138">
            <w:pPr>
              <w:pStyle w:val="BodyText"/>
              <w:spacing w:before="162" w:line="480" w:lineRule="auto"/>
              <w:ind w:right="-90"/>
              <w:jc w:val="center"/>
              <w:rPr>
                <w:del w:id="10024" w:author="Hardik Malhotra" w:date="2021-09-30T19:30:00Z"/>
                <w:rFonts w:ascii="Verdana" w:hAnsi="Verdana" w:cs="Calibri"/>
                <w:sz w:val="14"/>
                <w:szCs w:val="14"/>
              </w:rPr>
              <w:pPrChange w:id="10025" w:author="Ritu Kamra" w:date="2021-09-27T17:30:00Z">
                <w:pPr>
                  <w:pStyle w:val="BodyText"/>
                  <w:spacing w:before="162" w:line="480" w:lineRule="auto"/>
                  <w:ind w:right="-90"/>
                  <w:jc w:val="both"/>
                </w:pPr>
              </w:pPrChange>
            </w:pPr>
            <w:del w:id="10026" w:author="Hardik Malhotra" w:date="2021-09-30T19:30:00Z">
              <w:r w:rsidRPr="00C568E6" w:rsidDel="001848B0">
                <w:rPr>
                  <w:rFonts w:ascii="Verdana" w:hAnsi="Verdana" w:cs="Calibri"/>
                  <w:sz w:val="14"/>
                  <w:szCs w:val="14"/>
                  <w:rPrChange w:id="10027" w:author="Ritu Kamra" w:date="2021-09-27T17:30:00Z">
                    <w:rPr>
                      <w:rFonts w:ascii="Verdana" w:hAnsi="Verdana" w:cs="Calibri"/>
                      <w:color w:val="000000"/>
                      <w:sz w:val="14"/>
                      <w:szCs w:val="14"/>
                    </w:rPr>
                  </w:rPrChange>
                </w:rPr>
                <w:delText>160</w:delText>
              </w:r>
            </w:del>
          </w:p>
        </w:tc>
      </w:tr>
      <w:tr w:rsidR="00587138" w:rsidRPr="00991017" w:rsidDel="001848B0" w14:paraId="532AB4A3" w14:textId="76B9E8B8" w:rsidTr="005C3363">
        <w:trPr>
          <w:trHeight w:val="551"/>
          <w:del w:id="10028" w:author="Hardik Malhotra" w:date="2021-09-30T19:30:00Z"/>
          <w:trPrChange w:id="10029" w:author="Neeshu Bhadauriya" w:date="2021-09-27T21:36:00Z">
            <w:trPr>
              <w:trHeight w:val="551"/>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030"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23253644" w14:textId="3AB75C2B" w:rsidR="00587138" w:rsidRPr="00991017" w:rsidDel="001848B0" w:rsidRDefault="00587138" w:rsidP="00092529">
            <w:pPr>
              <w:pStyle w:val="BodyText"/>
              <w:spacing w:before="162" w:line="480" w:lineRule="auto"/>
              <w:ind w:right="-90"/>
              <w:jc w:val="both"/>
              <w:rPr>
                <w:del w:id="10031" w:author="Hardik Malhotra" w:date="2021-09-30T19:30:00Z"/>
                <w:rFonts w:ascii="Verdana" w:hAnsi="Verdana"/>
                <w:bCs/>
                <w:sz w:val="14"/>
                <w:szCs w:val="14"/>
              </w:rPr>
            </w:pPr>
            <w:del w:id="10032" w:author="Hardik Malhotra" w:date="2021-09-30T19:30:00Z">
              <w:r w:rsidDel="001848B0">
                <w:rPr>
                  <w:rFonts w:ascii="Verdana" w:hAnsi="Verdana" w:cs="Calibri"/>
                  <w:color w:val="000000"/>
                  <w:sz w:val="14"/>
                  <w:szCs w:val="14"/>
                </w:rPr>
                <w:delText>Jiangsu Yangnong Kumho Chemical Co., Ltd.</w:delText>
              </w:r>
            </w:del>
          </w:p>
        </w:tc>
        <w:tc>
          <w:tcPr>
            <w:tcW w:w="6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03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659FA385" w14:textId="6A51451B" w:rsidR="00587138" w:rsidRPr="007525AD" w:rsidDel="001848B0" w:rsidRDefault="00587138">
            <w:pPr>
              <w:pStyle w:val="BodyText"/>
              <w:spacing w:before="162" w:line="480" w:lineRule="auto"/>
              <w:ind w:right="-90"/>
              <w:jc w:val="center"/>
              <w:rPr>
                <w:del w:id="10034" w:author="Hardik Malhotra" w:date="2021-09-30T19:30:00Z"/>
                <w:rFonts w:ascii="Verdana" w:hAnsi="Verdana" w:cs="Calibri"/>
                <w:sz w:val="14"/>
                <w:szCs w:val="14"/>
              </w:rPr>
              <w:pPrChange w:id="10035" w:author="Ritu Kamra" w:date="2021-09-27T17:30:00Z">
                <w:pPr>
                  <w:pStyle w:val="BodyText"/>
                  <w:spacing w:before="162" w:line="480" w:lineRule="auto"/>
                  <w:ind w:right="-90"/>
                  <w:jc w:val="both"/>
                </w:pPr>
              </w:pPrChange>
            </w:pPr>
            <w:del w:id="10036" w:author="Hardik Malhotra" w:date="2021-09-30T19:30:00Z">
              <w:r w:rsidRPr="00C568E6" w:rsidDel="001848B0">
                <w:rPr>
                  <w:rFonts w:ascii="Verdana" w:hAnsi="Verdana" w:cs="Calibri"/>
                  <w:sz w:val="14"/>
                  <w:szCs w:val="14"/>
                  <w:rPrChange w:id="10037" w:author="Ritu Kamra" w:date="2021-09-27T17:30:00Z">
                    <w:rPr>
                      <w:rFonts w:ascii="Verdana" w:hAnsi="Verdana" w:cs="Calibri"/>
                      <w:color w:val="000000"/>
                      <w:sz w:val="14"/>
                      <w:szCs w:val="14"/>
                    </w:rPr>
                  </w:rPrChange>
                </w:rPr>
                <w:delText>61</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03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385116D5" w14:textId="6C6AD1E6" w:rsidR="00587138" w:rsidRPr="007525AD" w:rsidDel="001848B0" w:rsidRDefault="00587138">
            <w:pPr>
              <w:pStyle w:val="BodyText"/>
              <w:spacing w:before="162" w:line="480" w:lineRule="auto"/>
              <w:ind w:right="-90"/>
              <w:jc w:val="center"/>
              <w:rPr>
                <w:del w:id="10039" w:author="Hardik Malhotra" w:date="2021-09-30T19:30:00Z"/>
                <w:rFonts w:ascii="Verdana" w:hAnsi="Verdana" w:cs="Calibri"/>
                <w:sz w:val="14"/>
                <w:szCs w:val="14"/>
              </w:rPr>
              <w:pPrChange w:id="10040" w:author="Ritu Kamra" w:date="2021-09-27T17:30:00Z">
                <w:pPr>
                  <w:pStyle w:val="BodyText"/>
                  <w:spacing w:before="162" w:line="480" w:lineRule="auto"/>
                  <w:ind w:right="-90"/>
                  <w:jc w:val="both"/>
                </w:pPr>
              </w:pPrChange>
            </w:pPr>
            <w:del w:id="10041" w:author="Hardik Malhotra" w:date="2021-09-30T19:30:00Z">
              <w:r w:rsidRPr="00C568E6" w:rsidDel="001848B0">
                <w:rPr>
                  <w:rFonts w:ascii="Verdana" w:hAnsi="Verdana" w:cs="Calibri"/>
                  <w:sz w:val="14"/>
                  <w:szCs w:val="14"/>
                  <w:rPrChange w:id="10042" w:author="Ritu Kamra" w:date="2021-09-27T17:30:00Z">
                    <w:rPr>
                      <w:rFonts w:ascii="Verdana" w:hAnsi="Verdana" w:cs="Calibri"/>
                      <w:color w:val="000000"/>
                      <w:sz w:val="14"/>
                      <w:szCs w:val="14"/>
                    </w:rPr>
                  </w:rPrChange>
                </w:rPr>
                <w:delText>63</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043"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9E5CA57" w14:textId="6EF01E3E" w:rsidR="00587138" w:rsidRPr="007525AD" w:rsidDel="001848B0" w:rsidRDefault="00587138">
            <w:pPr>
              <w:pStyle w:val="BodyText"/>
              <w:spacing w:before="162" w:line="480" w:lineRule="auto"/>
              <w:ind w:right="-90"/>
              <w:jc w:val="center"/>
              <w:rPr>
                <w:del w:id="10044" w:author="Hardik Malhotra" w:date="2021-09-30T19:30:00Z"/>
                <w:rFonts w:ascii="Verdana" w:hAnsi="Verdana" w:cs="Calibri"/>
                <w:sz w:val="14"/>
                <w:szCs w:val="14"/>
              </w:rPr>
              <w:pPrChange w:id="10045" w:author="Ritu Kamra" w:date="2021-09-27T17:30:00Z">
                <w:pPr>
                  <w:pStyle w:val="BodyText"/>
                  <w:spacing w:before="162" w:line="480" w:lineRule="auto"/>
                  <w:ind w:right="-90"/>
                  <w:jc w:val="both"/>
                </w:pPr>
              </w:pPrChange>
            </w:pPr>
            <w:del w:id="10046" w:author="Hardik Malhotra" w:date="2021-09-30T19:30:00Z">
              <w:r w:rsidRPr="00C568E6" w:rsidDel="001848B0">
                <w:rPr>
                  <w:rFonts w:ascii="Verdana" w:hAnsi="Verdana" w:cs="Calibri"/>
                  <w:sz w:val="14"/>
                  <w:szCs w:val="14"/>
                  <w:rPrChange w:id="10047" w:author="Ritu Kamra" w:date="2021-09-27T17:30:00Z">
                    <w:rPr>
                      <w:rFonts w:ascii="Verdana" w:hAnsi="Verdana" w:cs="Calibri"/>
                      <w:color w:val="000000"/>
                      <w:sz w:val="14"/>
                      <w:szCs w:val="14"/>
                    </w:rPr>
                  </w:rPrChange>
                </w:rPr>
                <w:delText>70</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04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F9020BB" w14:textId="027E11AC" w:rsidR="00587138" w:rsidRPr="007525AD" w:rsidDel="001848B0" w:rsidRDefault="00587138">
            <w:pPr>
              <w:pStyle w:val="BodyText"/>
              <w:spacing w:before="162" w:line="480" w:lineRule="auto"/>
              <w:ind w:right="-90"/>
              <w:jc w:val="center"/>
              <w:rPr>
                <w:del w:id="10049" w:author="Hardik Malhotra" w:date="2021-09-30T19:30:00Z"/>
                <w:rFonts w:ascii="Verdana" w:hAnsi="Verdana" w:cs="Calibri"/>
                <w:sz w:val="14"/>
                <w:szCs w:val="14"/>
              </w:rPr>
              <w:pPrChange w:id="10050" w:author="Ritu Kamra" w:date="2021-09-27T17:30:00Z">
                <w:pPr>
                  <w:pStyle w:val="BodyText"/>
                  <w:spacing w:before="162" w:line="480" w:lineRule="auto"/>
                  <w:ind w:right="-90"/>
                  <w:jc w:val="both"/>
                </w:pPr>
              </w:pPrChange>
            </w:pPr>
            <w:del w:id="10051" w:author="Hardik Malhotra" w:date="2021-09-30T19:30:00Z">
              <w:r w:rsidRPr="00C568E6" w:rsidDel="001848B0">
                <w:rPr>
                  <w:rFonts w:ascii="Verdana" w:hAnsi="Verdana" w:cs="Calibri"/>
                  <w:sz w:val="14"/>
                  <w:szCs w:val="14"/>
                  <w:rPrChange w:id="10052" w:author="Ritu Kamra" w:date="2021-09-27T17:30:00Z">
                    <w:rPr>
                      <w:rFonts w:ascii="Verdana" w:hAnsi="Verdana" w:cs="Calibri"/>
                      <w:color w:val="000000"/>
                      <w:sz w:val="14"/>
                      <w:szCs w:val="14"/>
                    </w:rPr>
                  </w:rPrChange>
                </w:rPr>
                <w:delText>80</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05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7447774" w14:textId="628AB57B" w:rsidR="00587138" w:rsidRPr="007525AD" w:rsidDel="001848B0" w:rsidRDefault="00587138">
            <w:pPr>
              <w:pStyle w:val="BodyText"/>
              <w:spacing w:before="162" w:line="480" w:lineRule="auto"/>
              <w:ind w:right="-90"/>
              <w:jc w:val="center"/>
              <w:rPr>
                <w:del w:id="10054" w:author="Hardik Malhotra" w:date="2021-09-30T19:30:00Z"/>
                <w:rFonts w:ascii="Verdana" w:hAnsi="Verdana" w:cs="Calibri"/>
                <w:sz w:val="14"/>
                <w:szCs w:val="14"/>
              </w:rPr>
              <w:pPrChange w:id="10055" w:author="Ritu Kamra" w:date="2021-09-27T17:30:00Z">
                <w:pPr>
                  <w:pStyle w:val="BodyText"/>
                  <w:spacing w:before="162" w:line="480" w:lineRule="auto"/>
                  <w:ind w:right="-90"/>
                  <w:jc w:val="both"/>
                </w:pPr>
              </w:pPrChange>
            </w:pPr>
            <w:del w:id="10056" w:author="Hardik Malhotra" w:date="2021-09-30T19:30:00Z">
              <w:r w:rsidRPr="00C568E6" w:rsidDel="001848B0">
                <w:rPr>
                  <w:rFonts w:ascii="Verdana" w:hAnsi="Verdana" w:cs="Calibri"/>
                  <w:sz w:val="14"/>
                  <w:szCs w:val="14"/>
                  <w:rPrChange w:id="10057" w:author="Ritu Kamra" w:date="2021-09-27T17:30:00Z">
                    <w:rPr>
                      <w:rFonts w:ascii="Verdana" w:hAnsi="Verdana" w:cs="Calibri"/>
                      <w:color w:val="000000"/>
                      <w:sz w:val="14"/>
                      <w:szCs w:val="14"/>
                    </w:rPr>
                  </w:rPrChange>
                </w:rPr>
                <w:delText>73</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058"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8A78EF6" w14:textId="70D5F060" w:rsidR="00587138" w:rsidRPr="007525AD" w:rsidDel="001848B0" w:rsidRDefault="00587138">
            <w:pPr>
              <w:pStyle w:val="BodyText"/>
              <w:spacing w:before="162" w:line="480" w:lineRule="auto"/>
              <w:ind w:right="-90"/>
              <w:jc w:val="center"/>
              <w:rPr>
                <w:del w:id="10059" w:author="Hardik Malhotra" w:date="2021-09-30T19:30:00Z"/>
                <w:rFonts w:ascii="Verdana" w:hAnsi="Verdana" w:cs="Calibri"/>
                <w:sz w:val="14"/>
                <w:szCs w:val="14"/>
              </w:rPr>
              <w:pPrChange w:id="10060" w:author="Ritu Kamra" w:date="2021-09-27T17:30:00Z">
                <w:pPr>
                  <w:pStyle w:val="BodyText"/>
                  <w:spacing w:before="162" w:line="480" w:lineRule="auto"/>
                  <w:ind w:right="-90"/>
                  <w:jc w:val="both"/>
                </w:pPr>
              </w:pPrChange>
            </w:pPr>
            <w:del w:id="10061" w:author="Hardik Malhotra" w:date="2021-09-30T19:30:00Z">
              <w:r w:rsidRPr="00C568E6" w:rsidDel="001848B0">
                <w:rPr>
                  <w:rFonts w:ascii="Verdana" w:hAnsi="Verdana" w:cs="Calibri"/>
                  <w:sz w:val="14"/>
                  <w:szCs w:val="14"/>
                  <w:rPrChange w:id="10062" w:author="Ritu Kamra" w:date="2021-09-27T17:30:00Z">
                    <w:rPr>
                      <w:rFonts w:ascii="Verdana" w:hAnsi="Verdana" w:cs="Calibri"/>
                      <w:color w:val="000000"/>
                      <w:sz w:val="14"/>
                      <w:szCs w:val="14"/>
                    </w:rPr>
                  </w:rPrChange>
                </w:rPr>
                <w:delText>71</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06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6F24238B" w14:textId="1EE9B77F" w:rsidR="00587138" w:rsidRPr="007525AD" w:rsidDel="001848B0" w:rsidRDefault="00587138">
            <w:pPr>
              <w:pStyle w:val="BodyText"/>
              <w:spacing w:before="162" w:line="480" w:lineRule="auto"/>
              <w:ind w:right="-90"/>
              <w:jc w:val="center"/>
              <w:rPr>
                <w:del w:id="10064" w:author="Hardik Malhotra" w:date="2021-09-30T19:30:00Z"/>
                <w:rFonts w:ascii="Verdana" w:hAnsi="Verdana" w:cs="Calibri"/>
                <w:sz w:val="14"/>
                <w:szCs w:val="14"/>
              </w:rPr>
              <w:pPrChange w:id="10065" w:author="Ritu Kamra" w:date="2021-09-27T17:30:00Z">
                <w:pPr>
                  <w:pStyle w:val="BodyText"/>
                  <w:spacing w:before="162" w:line="480" w:lineRule="auto"/>
                  <w:ind w:right="-90"/>
                  <w:jc w:val="both"/>
                </w:pPr>
              </w:pPrChange>
            </w:pPr>
            <w:del w:id="10066" w:author="Hardik Malhotra" w:date="2021-09-30T19:30:00Z">
              <w:r w:rsidRPr="00C568E6" w:rsidDel="001848B0">
                <w:rPr>
                  <w:rFonts w:ascii="Verdana" w:hAnsi="Verdana" w:cs="Calibri"/>
                  <w:sz w:val="14"/>
                  <w:szCs w:val="14"/>
                  <w:rPrChange w:id="10067" w:author="Ritu Kamra" w:date="2021-09-27T17:30:00Z">
                    <w:rPr>
                      <w:rFonts w:ascii="Verdana" w:hAnsi="Verdana" w:cs="Calibri"/>
                      <w:color w:val="000000"/>
                      <w:sz w:val="14"/>
                      <w:szCs w:val="14"/>
                    </w:rPr>
                  </w:rPrChange>
                </w:rPr>
                <w:delText>76</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06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87483D4" w14:textId="0A4A65B2" w:rsidR="00587138" w:rsidRPr="007525AD" w:rsidDel="001848B0" w:rsidRDefault="00587138">
            <w:pPr>
              <w:pStyle w:val="BodyText"/>
              <w:spacing w:before="162" w:line="480" w:lineRule="auto"/>
              <w:ind w:right="-90"/>
              <w:jc w:val="center"/>
              <w:rPr>
                <w:del w:id="10069" w:author="Hardik Malhotra" w:date="2021-09-30T19:30:00Z"/>
                <w:rFonts w:ascii="Verdana" w:hAnsi="Verdana" w:cs="Calibri"/>
                <w:sz w:val="14"/>
                <w:szCs w:val="14"/>
              </w:rPr>
              <w:pPrChange w:id="10070" w:author="Ritu Kamra" w:date="2021-09-27T17:30:00Z">
                <w:pPr>
                  <w:pStyle w:val="BodyText"/>
                  <w:spacing w:before="162" w:line="480" w:lineRule="auto"/>
                  <w:ind w:right="-90"/>
                  <w:jc w:val="both"/>
                </w:pPr>
              </w:pPrChange>
            </w:pPr>
            <w:del w:id="10071" w:author="Hardik Malhotra" w:date="2021-09-30T19:30:00Z">
              <w:r w:rsidRPr="00C568E6" w:rsidDel="001848B0">
                <w:rPr>
                  <w:rFonts w:ascii="Verdana" w:hAnsi="Verdana" w:cs="Calibri"/>
                  <w:sz w:val="14"/>
                  <w:szCs w:val="14"/>
                  <w:rPrChange w:id="10072" w:author="Ritu Kamra" w:date="2021-09-27T17:30:00Z">
                    <w:rPr>
                      <w:rFonts w:ascii="Verdana" w:hAnsi="Verdana" w:cs="Calibri"/>
                      <w:color w:val="000000"/>
                      <w:sz w:val="14"/>
                      <w:szCs w:val="14"/>
                    </w:rPr>
                  </w:rPrChange>
                </w:rPr>
                <w:delText>74</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07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08F2516F" w14:textId="2E2FB184" w:rsidR="00587138" w:rsidRPr="007525AD" w:rsidDel="001848B0" w:rsidRDefault="00587138">
            <w:pPr>
              <w:pStyle w:val="BodyText"/>
              <w:spacing w:before="162" w:line="480" w:lineRule="auto"/>
              <w:ind w:right="-90"/>
              <w:jc w:val="center"/>
              <w:rPr>
                <w:del w:id="10074" w:author="Hardik Malhotra" w:date="2021-09-30T19:30:00Z"/>
                <w:rFonts w:ascii="Verdana" w:hAnsi="Verdana" w:cs="Calibri"/>
                <w:sz w:val="14"/>
                <w:szCs w:val="14"/>
              </w:rPr>
              <w:pPrChange w:id="10075" w:author="Ritu Kamra" w:date="2021-09-27T17:30:00Z">
                <w:pPr>
                  <w:pStyle w:val="BodyText"/>
                  <w:spacing w:before="162" w:line="480" w:lineRule="auto"/>
                  <w:ind w:right="-90"/>
                  <w:jc w:val="both"/>
                </w:pPr>
              </w:pPrChange>
            </w:pPr>
            <w:del w:id="10076" w:author="Hardik Malhotra" w:date="2021-09-30T19:30:00Z">
              <w:r w:rsidRPr="00C568E6" w:rsidDel="001848B0">
                <w:rPr>
                  <w:rFonts w:ascii="Verdana" w:hAnsi="Verdana" w:cs="Calibri"/>
                  <w:sz w:val="14"/>
                  <w:szCs w:val="14"/>
                  <w:rPrChange w:id="10077" w:author="Ritu Kamra" w:date="2021-09-27T17:30:00Z">
                    <w:rPr>
                      <w:rFonts w:ascii="Verdana" w:hAnsi="Verdana" w:cs="Calibri"/>
                      <w:color w:val="000000"/>
                      <w:sz w:val="14"/>
                      <w:szCs w:val="14"/>
                    </w:rPr>
                  </w:rPrChange>
                </w:rPr>
                <w:delText>86</w:delText>
              </w:r>
            </w:del>
          </w:p>
        </w:tc>
      </w:tr>
      <w:tr w:rsidR="00587138" w:rsidRPr="00991017" w:rsidDel="001848B0" w14:paraId="15E71905" w14:textId="58363B7B" w:rsidTr="005C3363">
        <w:trPr>
          <w:trHeight w:val="551"/>
          <w:del w:id="10078" w:author="Hardik Malhotra" w:date="2021-09-30T19:30:00Z"/>
          <w:trPrChange w:id="10079" w:author="Neeshu Bhadauriya" w:date="2021-09-27T21:36:00Z">
            <w:trPr>
              <w:trHeight w:val="551"/>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080"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2860BC97" w14:textId="348BFD03" w:rsidR="00587138" w:rsidRPr="00991017" w:rsidDel="001848B0" w:rsidRDefault="00587138" w:rsidP="00092529">
            <w:pPr>
              <w:pStyle w:val="BodyText"/>
              <w:spacing w:before="162" w:line="480" w:lineRule="auto"/>
              <w:ind w:right="-90"/>
              <w:jc w:val="both"/>
              <w:rPr>
                <w:del w:id="10081" w:author="Hardik Malhotra" w:date="2021-09-30T19:30:00Z"/>
                <w:rFonts w:ascii="Verdana" w:hAnsi="Verdana"/>
                <w:bCs/>
                <w:sz w:val="14"/>
                <w:szCs w:val="14"/>
              </w:rPr>
            </w:pPr>
            <w:del w:id="10082" w:author="Hardik Malhotra" w:date="2021-09-30T19:30:00Z">
              <w:r w:rsidDel="001848B0">
                <w:rPr>
                  <w:rFonts w:ascii="Verdana" w:hAnsi="Verdana" w:cs="Calibri"/>
                  <w:color w:val="000000"/>
                  <w:sz w:val="14"/>
                  <w:szCs w:val="14"/>
                </w:rPr>
                <w:delText>Sinopec Baling Petrochemical Co.,Ltd</w:delText>
              </w:r>
            </w:del>
          </w:p>
        </w:tc>
        <w:tc>
          <w:tcPr>
            <w:tcW w:w="6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08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222FAB7F" w14:textId="46C63FB8" w:rsidR="00587138" w:rsidRPr="007525AD" w:rsidDel="001848B0" w:rsidRDefault="00587138">
            <w:pPr>
              <w:pStyle w:val="BodyText"/>
              <w:spacing w:before="162" w:line="480" w:lineRule="auto"/>
              <w:ind w:right="-90"/>
              <w:jc w:val="center"/>
              <w:rPr>
                <w:del w:id="10084" w:author="Hardik Malhotra" w:date="2021-09-30T19:30:00Z"/>
                <w:rFonts w:ascii="Verdana" w:hAnsi="Verdana" w:cs="Calibri"/>
                <w:sz w:val="14"/>
                <w:szCs w:val="14"/>
              </w:rPr>
              <w:pPrChange w:id="10085" w:author="Ritu Kamra" w:date="2021-09-27T17:30:00Z">
                <w:pPr>
                  <w:pStyle w:val="BodyText"/>
                  <w:spacing w:before="162" w:line="480" w:lineRule="auto"/>
                  <w:ind w:right="-90"/>
                  <w:jc w:val="both"/>
                </w:pPr>
              </w:pPrChange>
            </w:pPr>
            <w:del w:id="10086" w:author="Hardik Malhotra" w:date="2021-09-30T19:30:00Z">
              <w:r w:rsidRPr="00C568E6" w:rsidDel="001848B0">
                <w:rPr>
                  <w:rFonts w:ascii="Verdana" w:hAnsi="Verdana" w:cs="Calibri"/>
                  <w:sz w:val="14"/>
                  <w:szCs w:val="14"/>
                  <w:rPrChange w:id="10087" w:author="Ritu Kamra" w:date="2021-09-27T17:30:00Z">
                    <w:rPr>
                      <w:rFonts w:ascii="Verdana" w:hAnsi="Verdana" w:cs="Calibri"/>
                      <w:color w:val="000000"/>
                      <w:sz w:val="14"/>
                      <w:szCs w:val="14"/>
                    </w:rPr>
                  </w:rPrChange>
                </w:rPr>
                <w:delText>51</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08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9D2FB49" w14:textId="68D7B4EF" w:rsidR="00587138" w:rsidRPr="007525AD" w:rsidDel="001848B0" w:rsidRDefault="00587138">
            <w:pPr>
              <w:pStyle w:val="BodyText"/>
              <w:spacing w:before="162" w:line="480" w:lineRule="auto"/>
              <w:ind w:right="-90"/>
              <w:jc w:val="center"/>
              <w:rPr>
                <w:del w:id="10089" w:author="Hardik Malhotra" w:date="2021-09-30T19:30:00Z"/>
                <w:rFonts w:ascii="Verdana" w:hAnsi="Verdana" w:cs="Calibri"/>
                <w:sz w:val="14"/>
                <w:szCs w:val="14"/>
              </w:rPr>
              <w:pPrChange w:id="10090" w:author="Ritu Kamra" w:date="2021-09-27T17:30:00Z">
                <w:pPr>
                  <w:pStyle w:val="BodyText"/>
                  <w:spacing w:before="162" w:line="480" w:lineRule="auto"/>
                  <w:ind w:right="-90"/>
                  <w:jc w:val="both"/>
                </w:pPr>
              </w:pPrChange>
            </w:pPr>
            <w:del w:id="10091" w:author="Hardik Malhotra" w:date="2021-09-30T19:30:00Z">
              <w:r w:rsidRPr="00C568E6" w:rsidDel="001848B0">
                <w:rPr>
                  <w:rFonts w:ascii="Verdana" w:hAnsi="Verdana" w:cs="Calibri"/>
                  <w:sz w:val="14"/>
                  <w:szCs w:val="14"/>
                  <w:rPrChange w:id="10092" w:author="Ritu Kamra" w:date="2021-09-27T17:30:00Z">
                    <w:rPr>
                      <w:rFonts w:ascii="Verdana" w:hAnsi="Verdana" w:cs="Calibri"/>
                      <w:color w:val="000000"/>
                      <w:sz w:val="14"/>
                      <w:szCs w:val="14"/>
                    </w:rPr>
                  </w:rPrChange>
                </w:rPr>
                <w:delText>53</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093"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4DFED252" w14:textId="13C6109F" w:rsidR="00587138" w:rsidRPr="007525AD" w:rsidDel="001848B0" w:rsidRDefault="00587138">
            <w:pPr>
              <w:pStyle w:val="BodyText"/>
              <w:spacing w:before="162" w:line="480" w:lineRule="auto"/>
              <w:ind w:right="-90"/>
              <w:jc w:val="center"/>
              <w:rPr>
                <w:del w:id="10094" w:author="Hardik Malhotra" w:date="2021-09-30T19:30:00Z"/>
                <w:rFonts w:ascii="Verdana" w:hAnsi="Verdana" w:cs="Calibri"/>
                <w:sz w:val="14"/>
                <w:szCs w:val="14"/>
              </w:rPr>
              <w:pPrChange w:id="10095" w:author="Ritu Kamra" w:date="2021-09-27T17:30:00Z">
                <w:pPr>
                  <w:pStyle w:val="BodyText"/>
                  <w:spacing w:before="162" w:line="480" w:lineRule="auto"/>
                  <w:ind w:right="-90"/>
                  <w:jc w:val="both"/>
                </w:pPr>
              </w:pPrChange>
            </w:pPr>
            <w:del w:id="10096" w:author="Hardik Malhotra" w:date="2021-09-30T19:30:00Z">
              <w:r w:rsidRPr="00C568E6" w:rsidDel="001848B0">
                <w:rPr>
                  <w:rFonts w:ascii="Verdana" w:hAnsi="Verdana" w:cs="Calibri"/>
                  <w:sz w:val="14"/>
                  <w:szCs w:val="14"/>
                  <w:rPrChange w:id="10097" w:author="Ritu Kamra" w:date="2021-09-27T17:30:00Z">
                    <w:rPr>
                      <w:rFonts w:ascii="Verdana" w:hAnsi="Verdana" w:cs="Calibri"/>
                      <w:color w:val="000000"/>
                      <w:sz w:val="14"/>
                      <w:szCs w:val="14"/>
                    </w:rPr>
                  </w:rPrChange>
                </w:rPr>
                <w:delText>54</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09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43D77379" w14:textId="13DA0F48" w:rsidR="00587138" w:rsidRPr="007525AD" w:rsidDel="001848B0" w:rsidRDefault="00587138">
            <w:pPr>
              <w:pStyle w:val="BodyText"/>
              <w:spacing w:before="162" w:line="480" w:lineRule="auto"/>
              <w:ind w:right="-90"/>
              <w:jc w:val="center"/>
              <w:rPr>
                <w:del w:id="10099" w:author="Hardik Malhotra" w:date="2021-09-30T19:30:00Z"/>
                <w:rFonts w:ascii="Verdana" w:hAnsi="Verdana" w:cs="Calibri"/>
                <w:sz w:val="14"/>
                <w:szCs w:val="14"/>
              </w:rPr>
              <w:pPrChange w:id="10100" w:author="Ritu Kamra" w:date="2021-09-27T17:30:00Z">
                <w:pPr>
                  <w:pStyle w:val="BodyText"/>
                  <w:spacing w:before="162" w:line="480" w:lineRule="auto"/>
                  <w:ind w:right="-90"/>
                  <w:jc w:val="both"/>
                </w:pPr>
              </w:pPrChange>
            </w:pPr>
            <w:del w:id="10101" w:author="Hardik Malhotra" w:date="2021-09-30T19:30:00Z">
              <w:r w:rsidRPr="00C568E6" w:rsidDel="001848B0">
                <w:rPr>
                  <w:rFonts w:ascii="Verdana" w:hAnsi="Verdana" w:cs="Calibri"/>
                  <w:sz w:val="14"/>
                  <w:szCs w:val="14"/>
                  <w:rPrChange w:id="10102" w:author="Ritu Kamra" w:date="2021-09-27T17:30:00Z">
                    <w:rPr>
                      <w:rFonts w:ascii="Verdana" w:hAnsi="Verdana" w:cs="Calibri"/>
                      <w:color w:val="000000"/>
                      <w:sz w:val="14"/>
                      <w:szCs w:val="14"/>
                    </w:rPr>
                  </w:rPrChange>
                </w:rPr>
                <w:delText>50</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10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3B75C113" w14:textId="37895A3A" w:rsidR="00587138" w:rsidRPr="007525AD" w:rsidDel="001848B0" w:rsidRDefault="00587138">
            <w:pPr>
              <w:pStyle w:val="BodyText"/>
              <w:spacing w:before="162" w:line="480" w:lineRule="auto"/>
              <w:ind w:right="-90"/>
              <w:jc w:val="center"/>
              <w:rPr>
                <w:del w:id="10104" w:author="Hardik Malhotra" w:date="2021-09-30T19:30:00Z"/>
                <w:rFonts w:ascii="Verdana" w:hAnsi="Verdana" w:cs="Calibri"/>
                <w:sz w:val="14"/>
                <w:szCs w:val="14"/>
              </w:rPr>
              <w:pPrChange w:id="10105" w:author="Ritu Kamra" w:date="2021-09-27T17:30:00Z">
                <w:pPr>
                  <w:pStyle w:val="BodyText"/>
                  <w:spacing w:before="162" w:line="480" w:lineRule="auto"/>
                  <w:ind w:right="-90"/>
                  <w:jc w:val="both"/>
                </w:pPr>
              </w:pPrChange>
            </w:pPr>
            <w:del w:id="10106" w:author="Hardik Malhotra" w:date="2021-09-30T19:30:00Z">
              <w:r w:rsidRPr="00C568E6" w:rsidDel="001848B0">
                <w:rPr>
                  <w:rFonts w:ascii="Verdana" w:hAnsi="Verdana" w:cs="Calibri"/>
                  <w:sz w:val="14"/>
                  <w:szCs w:val="14"/>
                  <w:rPrChange w:id="10107" w:author="Ritu Kamra" w:date="2021-09-27T17:30:00Z">
                    <w:rPr>
                      <w:rFonts w:ascii="Verdana" w:hAnsi="Verdana" w:cs="Calibri"/>
                      <w:color w:val="000000"/>
                      <w:sz w:val="14"/>
                      <w:szCs w:val="14"/>
                    </w:rPr>
                  </w:rPrChange>
                </w:rPr>
                <w:delText>75</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108"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2F7CC0C2" w14:textId="4A16A75B" w:rsidR="00587138" w:rsidRPr="007525AD" w:rsidDel="001848B0" w:rsidRDefault="00587138">
            <w:pPr>
              <w:pStyle w:val="BodyText"/>
              <w:spacing w:before="162" w:line="480" w:lineRule="auto"/>
              <w:ind w:right="-90"/>
              <w:jc w:val="center"/>
              <w:rPr>
                <w:del w:id="10109" w:author="Hardik Malhotra" w:date="2021-09-30T19:30:00Z"/>
                <w:rFonts w:ascii="Verdana" w:hAnsi="Verdana" w:cs="Calibri"/>
                <w:sz w:val="14"/>
                <w:szCs w:val="14"/>
              </w:rPr>
              <w:pPrChange w:id="10110" w:author="Ritu Kamra" w:date="2021-09-27T17:30:00Z">
                <w:pPr>
                  <w:pStyle w:val="BodyText"/>
                  <w:spacing w:before="162" w:line="480" w:lineRule="auto"/>
                  <w:ind w:right="-90"/>
                  <w:jc w:val="both"/>
                </w:pPr>
              </w:pPrChange>
            </w:pPr>
            <w:del w:id="10111" w:author="Hardik Malhotra" w:date="2021-09-30T19:30:00Z">
              <w:r w:rsidRPr="00C568E6" w:rsidDel="001848B0">
                <w:rPr>
                  <w:rFonts w:ascii="Verdana" w:hAnsi="Verdana" w:cs="Calibri"/>
                  <w:sz w:val="14"/>
                  <w:szCs w:val="14"/>
                  <w:rPrChange w:id="10112" w:author="Ritu Kamra" w:date="2021-09-27T17:30:00Z">
                    <w:rPr>
                      <w:rFonts w:ascii="Verdana" w:hAnsi="Verdana" w:cs="Calibri"/>
                      <w:color w:val="000000"/>
                      <w:sz w:val="14"/>
                      <w:szCs w:val="14"/>
                    </w:rPr>
                  </w:rPrChange>
                </w:rPr>
                <w:delText>67</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11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FFB978F" w14:textId="5EF7437C" w:rsidR="00587138" w:rsidRPr="007525AD" w:rsidDel="001848B0" w:rsidRDefault="00587138">
            <w:pPr>
              <w:pStyle w:val="BodyText"/>
              <w:spacing w:before="162" w:line="480" w:lineRule="auto"/>
              <w:ind w:right="-90"/>
              <w:jc w:val="center"/>
              <w:rPr>
                <w:del w:id="10114" w:author="Hardik Malhotra" w:date="2021-09-30T19:30:00Z"/>
                <w:rFonts w:ascii="Verdana" w:hAnsi="Verdana" w:cs="Calibri"/>
                <w:sz w:val="14"/>
                <w:szCs w:val="14"/>
              </w:rPr>
              <w:pPrChange w:id="10115" w:author="Ritu Kamra" w:date="2021-09-27T17:30:00Z">
                <w:pPr>
                  <w:pStyle w:val="BodyText"/>
                  <w:spacing w:before="162" w:line="480" w:lineRule="auto"/>
                  <w:ind w:right="-90"/>
                  <w:jc w:val="both"/>
                </w:pPr>
              </w:pPrChange>
            </w:pPr>
            <w:del w:id="10116" w:author="Hardik Malhotra" w:date="2021-09-30T19:30:00Z">
              <w:r w:rsidRPr="00C568E6" w:rsidDel="001848B0">
                <w:rPr>
                  <w:rFonts w:ascii="Verdana" w:hAnsi="Verdana" w:cs="Calibri"/>
                  <w:sz w:val="14"/>
                  <w:szCs w:val="14"/>
                  <w:rPrChange w:id="10117" w:author="Ritu Kamra" w:date="2021-09-27T17:30:00Z">
                    <w:rPr>
                      <w:rFonts w:ascii="Verdana" w:hAnsi="Verdana" w:cs="Calibri"/>
                      <w:color w:val="000000"/>
                      <w:sz w:val="14"/>
                      <w:szCs w:val="14"/>
                    </w:rPr>
                  </w:rPrChange>
                </w:rPr>
                <w:delText>69</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11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1F234EC" w14:textId="3D59BB2B" w:rsidR="00587138" w:rsidRPr="007525AD" w:rsidDel="001848B0" w:rsidRDefault="00587138">
            <w:pPr>
              <w:pStyle w:val="BodyText"/>
              <w:spacing w:before="162" w:line="480" w:lineRule="auto"/>
              <w:ind w:right="-90"/>
              <w:jc w:val="center"/>
              <w:rPr>
                <w:del w:id="10119" w:author="Hardik Malhotra" w:date="2021-09-30T19:30:00Z"/>
                <w:rFonts w:ascii="Verdana" w:hAnsi="Verdana" w:cs="Calibri"/>
                <w:sz w:val="14"/>
                <w:szCs w:val="14"/>
              </w:rPr>
              <w:pPrChange w:id="10120" w:author="Ritu Kamra" w:date="2021-09-27T17:30:00Z">
                <w:pPr>
                  <w:pStyle w:val="BodyText"/>
                  <w:spacing w:before="162" w:line="480" w:lineRule="auto"/>
                  <w:ind w:right="-90"/>
                  <w:jc w:val="both"/>
                </w:pPr>
              </w:pPrChange>
            </w:pPr>
            <w:del w:id="10121" w:author="Hardik Malhotra" w:date="2021-09-30T19:30:00Z">
              <w:r w:rsidRPr="00C568E6" w:rsidDel="001848B0">
                <w:rPr>
                  <w:rFonts w:ascii="Verdana" w:hAnsi="Verdana" w:cs="Calibri"/>
                  <w:sz w:val="14"/>
                  <w:szCs w:val="14"/>
                  <w:rPrChange w:id="10122" w:author="Ritu Kamra" w:date="2021-09-27T17:30:00Z">
                    <w:rPr>
                      <w:rFonts w:ascii="Verdana" w:hAnsi="Verdana" w:cs="Calibri"/>
                      <w:color w:val="000000"/>
                      <w:sz w:val="14"/>
                      <w:szCs w:val="14"/>
                    </w:rPr>
                  </w:rPrChange>
                </w:rPr>
                <w:delText>68</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12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3E511C2" w14:textId="3AB1F5FA" w:rsidR="00587138" w:rsidRPr="007525AD" w:rsidDel="001848B0" w:rsidRDefault="00587138">
            <w:pPr>
              <w:pStyle w:val="BodyText"/>
              <w:spacing w:before="162" w:line="480" w:lineRule="auto"/>
              <w:ind w:right="-90"/>
              <w:jc w:val="center"/>
              <w:rPr>
                <w:del w:id="10124" w:author="Hardik Malhotra" w:date="2021-09-30T19:30:00Z"/>
                <w:rFonts w:ascii="Verdana" w:hAnsi="Verdana" w:cs="Calibri"/>
                <w:sz w:val="14"/>
                <w:szCs w:val="14"/>
              </w:rPr>
              <w:pPrChange w:id="10125" w:author="Ritu Kamra" w:date="2021-09-27T17:30:00Z">
                <w:pPr>
                  <w:pStyle w:val="BodyText"/>
                  <w:spacing w:before="162" w:line="480" w:lineRule="auto"/>
                  <w:ind w:right="-90"/>
                  <w:jc w:val="both"/>
                </w:pPr>
              </w:pPrChange>
            </w:pPr>
            <w:del w:id="10126" w:author="Hardik Malhotra" w:date="2021-09-30T19:30:00Z">
              <w:r w:rsidRPr="00C568E6" w:rsidDel="001848B0">
                <w:rPr>
                  <w:rFonts w:ascii="Verdana" w:hAnsi="Verdana" w:cs="Calibri"/>
                  <w:sz w:val="14"/>
                  <w:szCs w:val="14"/>
                  <w:rPrChange w:id="10127" w:author="Ritu Kamra" w:date="2021-09-27T17:30:00Z">
                    <w:rPr>
                      <w:rFonts w:ascii="Verdana" w:hAnsi="Verdana" w:cs="Calibri"/>
                      <w:color w:val="000000"/>
                      <w:sz w:val="14"/>
                      <w:szCs w:val="14"/>
                    </w:rPr>
                  </w:rPrChange>
                </w:rPr>
                <w:delText>76</w:delText>
              </w:r>
            </w:del>
          </w:p>
        </w:tc>
      </w:tr>
      <w:tr w:rsidR="00587138" w:rsidRPr="00991017" w:rsidDel="001848B0" w14:paraId="5462788D" w14:textId="516578E9" w:rsidTr="005C3363">
        <w:trPr>
          <w:trHeight w:val="551"/>
          <w:del w:id="10128" w:author="Hardik Malhotra" w:date="2021-09-30T19:30:00Z"/>
          <w:trPrChange w:id="10129" w:author="Neeshu Bhadauriya" w:date="2021-09-27T21:36:00Z">
            <w:trPr>
              <w:trHeight w:val="551"/>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130"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DB78A9D" w14:textId="6B70FFED" w:rsidR="00587138" w:rsidRPr="00991017" w:rsidDel="001848B0" w:rsidRDefault="00587138" w:rsidP="00092529">
            <w:pPr>
              <w:pStyle w:val="BodyText"/>
              <w:spacing w:before="162" w:line="480" w:lineRule="auto"/>
              <w:ind w:right="-90"/>
              <w:jc w:val="both"/>
              <w:rPr>
                <w:del w:id="10131" w:author="Hardik Malhotra" w:date="2021-09-30T19:30:00Z"/>
                <w:rFonts w:ascii="Verdana" w:hAnsi="Verdana"/>
                <w:bCs/>
                <w:sz w:val="14"/>
                <w:szCs w:val="14"/>
              </w:rPr>
            </w:pPr>
            <w:del w:id="10132" w:author="Hardik Malhotra" w:date="2021-09-30T19:30:00Z">
              <w:r w:rsidDel="001848B0">
                <w:rPr>
                  <w:rFonts w:ascii="Verdana" w:hAnsi="Verdana" w:cs="Calibri"/>
                  <w:color w:val="000000"/>
                  <w:sz w:val="14"/>
                  <w:szCs w:val="14"/>
                </w:rPr>
                <w:delText>Zhuhai Hongchang Electronic Material Co Ltd</w:delText>
              </w:r>
            </w:del>
          </w:p>
        </w:tc>
        <w:tc>
          <w:tcPr>
            <w:tcW w:w="6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13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654D92E8" w14:textId="372EF373" w:rsidR="00587138" w:rsidRPr="007525AD" w:rsidDel="001848B0" w:rsidRDefault="00587138">
            <w:pPr>
              <w:pStyle w:val="BodyText"/>
              <w:spacing w:before="162" w:line="480" w:lineRule="auto"/>
              <w:ind w:right="-90"/>
              <w:jc w:val="center"/>
              <w:rPr>
                <w:del w:id="10134" w:author="Hardik Malhotra" w:date="2021-09-30T19:30:00Z"/>
                <w:rFonts w:ascii="Verdana" w:hAnsi="Verdana" w:cs="Calibri"/>
                <w:sz w:val="14"/>
                <w:szCs w:val="14"/>
              </w:rPr>
              <w:pPrChange w:id="10135" w:author="Ritu Kamra" w:date="2021-09-27T17:30:00Z">
                <w:pPr>
                  <w:pStyle w:val="BodyText"/>
                  <w:spacing w:before="162" w:line="480" w:lineRule="auto"/>
                  <w:ind w:right="-90"/>
                  <w:jc w:val="both"/>
                </w:pPr>
              </w:pPrChange>
            </w:pPr>
            <w:del w:id="10136" w:author="Hardik Malhotra" w:date="2021-09-30T19:30:00Z">
              <w:r w:rsidRPr="00C568E6" w:rsidDel="001848B0">
                <w:rPr>
                  <w:rFonts w:ascii="Verdana" w:hAnsi="Verdana" w:cs="Calibri"/>
                  <w:sz w:val="14"/>
                  <w:szCs w:val="14"/>
                  <w:rPrChange w:id="10137" w:author="Ritu Kamra" w:date="2021-09-27T17:30:00Z">
                    <w:rPr>
                      <w:rFonts w:ascii="Verdana" w:hAnsi="Verdana" w:cs="Calibri"/>
                      <w:color w:val="000000"/>
                      <w:sz w:val="14"/>
                      <w:szCs w:val="14"/>
                    </w:rPr>
                  </w:rPrChange>
                </w:rPr>
                <w:delText>102</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13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6C09C15E" w14:textId="34492408" w:rsidR="00587138" w:rsidRPr="007525AD" w:rsidDel="001848B0" w:rsidRDefault="00587138">
            <w:pPr>
              <w:pStyle w:val="BodyText"/>
              <w:spacing w:before="162" w:line="480" w:lineRule="auto"/>
              <w:ind w:right="-90"/>
              <w:jc w:val="center"/>
              <w:rPr>
                <w:del w:id="10139" w:author="Hardik Malhotra" w:date="2021-09-30T19:30:00Z"/>
                <w:rFonts w:ascii="Verdana" w:hAnsi="Verdana" w:cs="Calibri"/>
                <w:sz w:val="14"/>
                <w:szCs w:val="14"/>
              </w:rPr>
              <w:pPrChange w:id="10140" w:author="Ritu Kamra" w:date="2021-09-27T17:30:00Z">
                <w:pPr>
                  <w:pStyle w:val="BodyText"/>
                  <w:spacing w:before="162" w:line="480" w:lineRule="auto"/>
                  <w:ind w:right="-90"/>
                  <w:jc w:val="both"/>
                </w:pPr>
              </w:pPrChange>
            </w:pPr>
            <w:del w:id="10141" w:author="Hardik Malhotra" w:date="2021-09-30T19:30:00Z">
              <w:r w:rsidRPr="00C568E6" w:rsidDel="001848B0">
                <w:rPr>
                  <w:rFonts w:ascii="Verdana" w:hAnsi="Verdana" w:cs="Calibri"/>
                  <w:sz w:val="14"/>
                  <w:szCs w:val="14"/>
                  <w:rPrChange w:id="10142" w:author="Ritu Kamra" w:date="2021-09-27T17:30:00Z">
                    <w:rPr>
                      <w:rFonts w:ascii="Verdana" w:hAnsi="Verdana" w:cs="Calibri"/>
                      <w:color w:val="000000"/>
                      <w:sz w:val="14"/>
                      <w:szCs w:val="14"/>
                    </w:rPr>
                  </w:rPrChange>
                </w:rPr>
                <w:delText>108</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143"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4D4C335A" w14:textId="6C72038D" w:rsidR="00587138" w:rsidRPr="007525AD" w:rsidDel="001848B0" w:rsidRDefault="00587138">
            <w:pPr>
              <w:pStyle w:val="BodyText"/>
              <w:spacing w:before="162" w:line="480" w:lineRule="auto"/>
              <w:ind w:right="-90"/>
              <w:jc w:val="center"/>
              <w:rPr>
                <w:del w:id="10144" w:author="Hardik Malhotra" w:date="2021-09-30T19:30:00Z"/>
                <w:rFonts w:ascii="Verdana" w:hAnsi="Verdana" w:cs="Calibri"/>
                <w:sz w:val="14"/>
                <w:szCs w:val="14"/>
              </w:rPr>
              <w:pPrChange w:id="10145" w:author="Ritu Kamra" w:date="2021-09-27T17:30:00Z">
                <w:pPr>
                  <w:pStyle w:val="BodyText"/>
                  <w:spacing w:before="162" w:line="480" w:lineRule="auto"/>
                  <w:ind w:right="-90"/>
                  <w:jc w:val="both"/>
                </w:pPr>
              </w:pPrChange>
            </w:pPr>
            <w:del w:id="10146" w:author="Hardik Malhotra" w:date="2021-09-30T19:30:00Z">
              <w:r w:rsidRPr="00C568E6" w:rsidDel="001848B0">
                <w:rPr>
                  <w:rFonts w:ascii="Verdana" w:hAnsi="Verdana" w:cs="Calibri"/>
                  <w:sz w:val="14"/>
                  <w:szCs w:val="14"/>
                  <w:rPrChange w:id="10147" w:author="Ritu Kamra" w:date="2021-09-27T17:30:00Z">
                    <w:rPr>
                      <w:rFonts w:ascii="Verdana" w:hAnsi="Verdana" w:cs="Calibri"/>
                      <w:color w:val="000000"/>
                      <w:sz w:val="14"/>
                      <w:szCs w:val="14"/>
                    </w:rPr>
                  </w:rPrChange>
                </w:rPr>
                <w:delText>103</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14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F5AD570" w14:textId="126A2A49" w:rsidR="00587138" w:rsidRPr="007525AD" w:rsidDel="001848B0" w:rsidRDefault="00587138">
            <w:pPr>
              <w:pStyle w:val="BodyText"/>
              <w:spacing w:before="162" w:line="480" w:lineRule="auto"/>
              <w:ind w:right="-90"/>
              <w:jc w:val="center"/>
              <w:rPr>
                <w:del w:id="10149" w:author="Hardik Malhotra" w:date="2021-09-30T19:30:00Z"/>
                <w:rFonts w:ascii="Verdana" w:hAnsi="Verdana" w:cs="Calibri"/>
                <w:sz w:val="14"/>
                <w:szCs w:val="14"/>
              </w:rPr>
              <w:pPrChange w:id="10150" w:author="Ritu Kamra" w:date="2021-09-27T17:30:00Z">
                <w:pPr>
                  <w:pStyle w:val="BodyText"/>
                  <w:spacing w:before="162" w:line="480" w:lineRule="auto"/>
                  <w:ind w:right="-90"/>
                  <w:jc w:val="both"/>
                </w:pPr>
              </w:pPrChange>
            </w:pPr>
            <w:del w:id="10151" w:author="Hardik Malhotra" w:date="2021-09-30T19:30:00Z">
              <w:r w:rsidRPr="00C568E6" w:rsidDel="001848B0">
                <w:rPr>
                  <w:rFonts w:ascii="Verdana" w:hAnsi="Verdana" w:cs="Calibri"/>
                  <w:sz w:val="14"/>
                  <w:szCs w:val="14"/>
                  <w:rPrChange w:id="10152" w:author="Ritu Kamra" w:date="2021-09-27T17:30:00Z">
                    <w:rPr>
                      <w:rFonts w:ascii="Verdana" w:hAnsi="Verdana" w:cs="Calibri"/>
                      <w:color w:val="000000"/>
                      <w:sz w:val="14"/>
                      <w:szCs w:val="14"/>
                    </w:rPr>
                  </w:rPrChange>
                </w:rPr>
                <w:delText>100</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15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ABB3068" w14:textId="2066C42D" w:rsidR="00587138" w:rsidRPr="007525AD" w:rsidDel="001848B0" w:rsidRDefault="00587138">
            <w:pPr>
              <w:pStyle w:val="BodyText"/>
              <w:spacing w:before="162" w:line="480" w:lineRule="auto"/>
              <w:ind w:right="-90"/>
              <w:jc w:val="center"/>
              <w:rPr>
                <w:del w:id="10154" w:author="Hardik Malhotra" w:date="2021-09-30T19:30:00Z"/>
                <w:rFonts w:ascii="Verdana" w:hAnsi="Verdana" w:cs="Calibri"/>
                <w:sz w:val="14"/>
                <w:szCs w:val="14"/>
              </w:rPr>
              <w:pPrChange w:id="10155" w:author="Ritu Kamra" w:date="2021-09-27T17:30:00Z">
                <w:pPr>
                  <w:pStyle w:val="BodyText"/>
                  <w:spacing w:before="162" w:line="480" w:lineRule="auto"/>
                  <w:ind w:right="-90"/>
                  <w:jc w:val="both"/>
                </w:pPr>
              </w:pPrChange>
            </w:pPr>
            <w:del w:id="10156" w:author="Hardik Malhotra" w:date="2021-09-30T19:30:00Z">
              <w:r w:rsidRPr="00C568E6" w:rsidDel="001848B0">
                <w:rPr>
                  <w:rFonts w:ascii="Verdana" w:hAnsi="Verdana" w:cs="Calibri"/>
                  <w:sz w:val="14"/>
                  <w:szCs w:val="14"/>
                  <w:rPrChange w:id="10157" w:author="Ritu Kamra" w:date="2021-09-27T17:30:00Z">
                    <w:rPr>
                      <w:rFonts w:ascii="Verdana" w:hAnsi="Verdana" w:cs="Calibri"/>
                      <w:color w:val="000000"/>
                      <w:sz w:val="14"/>
                      <w:szCs w:val="14"/>
                    </w:rPr>
                  </w:rPrChange>
                </w:rPr>
                <w:delText>115</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158"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A3CF666" w14:textId="5F77A08C" w:rsidR="00587138" w:rsidRPr="007525AD" w:rsidDel="001848B0" w:rsidRDefault="00587138">
            <w:pPr>
              <w:pStyle w:val="BodyText"/>
              <w:spacing w:before="162" w:line="480" w:lineRule="auto"/>
              <w:ind w:right="-90"/>
              <w:jc w:val="center"/>
              <w:rPr>
                <w:del w:id="10159" w:author="Hardik Malhotra" w:date="2021-09-30T19:30:00Z"/>
                <w:rFonts w:ascii="Verdana" w:hAnsi="Verdana" w:cs="Calibri"/>
                <w:sz w:val="14"/>
                <w:szCs w:val="14"/>
              </w:rPr>
              <w:pPrChange w:id="10160" w:author="Ritu Kamra" w:date="2021-09-27T17:30:00Z">
                <w:pPr>
                  <w:pStyle w:val="BodyText"/>
                  <w:spacing w:before="162" w:line="480" w:lineRule="auto"/>
                  <w:ind w:right="-90"/>
                  <w:jc w:val="both"/>
                </w:pPr>
              </w:pPrChange>
            </w:pPr>
            <w:del w:id="10161" w:author="Hardik Malhotra" w:date="2021-09-30T19:30:00Z">
              <w:r w:rsidRPr="00C568E6" w:rsidDel="001848B0">
                <w:rPr>
                  <w:rFonts w:ascii="Verdana" w:hAnsi="Verdana" w:cs="Calibri"/>
                  <w:sz w:val="14"/>
                  <w:szCs w:val="14"/>
                  <w:rPrChange w:id="10162" w:author="Ritu Kamra" w:date="2021-09-27T17:30:00Z">
                    <w:rPr>
                      <w:rFonts w:ascii="Verdana" w:hAnsi="Verdana" w:cs="Calibri"/>
                      <w:color w:val="000000"/>
                      <w:sz w:val="14"/>
                      <w:szCs w:val="14"/>
                    </w:rPr>
                  </w:rPrChange>
                </w:rPr>
                <w:delText>91</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16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6FC5811E" w14:textId="23F031F1" w:rsidR="00587138" w:rsidRPr="007525AD" w:rsidDel="001848B0" w:rsidRDefault="00587138">
            <w:pPr>
              <w:pStyle w:val="BodyText"/>
              <w:spacing w:before="162" w:line="480" w:lineRule="auto"/>
              <w:ind w:right="-90"/>
              <w:jc w:val="center"/>
              <w:rPr>
                <w:del w:id="10164" w:author="Hardik Malhotra" w:date="2021-09-30T19:30:00Z"/>
                <w:rFonts w:ascii="Verdana" w:hAnsi="Verdana" w:cs="Calibri"/>
                <w:sz w:val="14"/>
                <w:szCs w:val="14"/>
              </w:rPr>
              <w:pPrChange w:id="10165" w:author="Ritu Kamra" w:date="2021-09-27T17:30:00Z">
                <w:pPr>
                  <w:pStyle w:val="BodyText"/>
                  <w:spacing w:before="162" w:line="480" w:lineRule="auto"/>
                  <w:ind w:right="-90"/>
                  <w:jc w:val="both"/>
                </w:pPr>
              </w:pPrChange>
            </w:pPr>
            <w:del w:id="10166" w:author="Hardik Malhotra" w:date="2021-09-30T19:30:00Z">
              <w:r w:rsidRPr="00C568E6" w:rsidDel="001848B0">
                <w:rPr>
                  <w:rFonts w:ascii="Verdana" w:hAnsi="Verdana" w:cs="Calibri"/>
                  <w:sz w:val="14"/>
                  <w:szCs w:val="14"/>
                  <w:rPrChange w:id="10167" w:author="Ritu Kamra" w:date="2021-09-27T17:30:00Z">
                    <w:rPr>
                      <w:rFonts w:ascii="Verdana" w:hAnsi="Verdana" w:cs="Calibri"/>
                      <w:color w:val="000000"/>
                      <w:sz w:val="14"/>
                      <w:szCs w:val="14"/>
                    </w:rPr>
                  </w:rPrChange>
                </w:rPr>
                <w:delText>98</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16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06F7427B" w14:textId="560BFEC8" w:rsidR="00587138" w:rsidRPr="007525AD" w:rsidDel="001848B0" w:rsidRDefault="00587138">
            <w:pPr>
              <w:pStyle w:val="BodyText"/>
              <w:spacing w:before="162" w:line="480" w:lineRule="auto"/>
              <w:ind w:right="-90"/>
              <w:jc w:val="center"/>
              <w:rPr>
                <w:del w:id="10169" w:author="Hardik Malhotra" w:date="2021-09-30T19:30:00Z"/>
                <w:rFonts w:ascii="Verdana" w:hAnsi="Verdana" w:cs="Calibri"/>
                <w:sz w:val="14"/>
                <w:szCs w:val="14"/>
              </w:rPr>
              <w:pPrChange w:id="10170" w:author="Ritu Kamra" w:date="2021-09-27T17:30:00Z">
                <w:pPr>
                  <w:pStyle w:val="BodyText"/>
                  <w:spacing w:before="162" w:line="480" w:lineRule="auto"/>
                  <w:ind w:right="-90"/>
                  <w:jc w:val="both"/>
                </w:pPr>
              </w:pPrChange>
            </w:pPr>
            <w:del w:id="10171" w:author="Hardik Malhotra" w:date="2021-09-30T19:30:00Z">
              <w:r w:rsidRPr="00C568E6" w:rsidDel="001848B0">
                <w:rPr>
                  <w:rFonts w:ascii="Verdana" w:hAnsi="Verdana" w:cs="Calibri"/>
                  <w:sz w:val="14"/>
                  <w:szCs w:val="14"/>
                  <w:rPrChange w:id="10172" w:author="Ritu Kamra" w:date="2021-09-27T17:30:00Z">
                    <w:rPr>
                      <w:rFonts w:ascii="Verdana" w:hAnsi="Verdana" w:cs="Calibri"/>
                      <w:color w:val="000000"/>
                      <w:sz w:val="14"/>
                      <w:szCs w:val="14"/>
                    </w:rPr>
                  </w:rPrChange>
                </w:rPr>
                <w:delText>99</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17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6BE0F6C" w14:textId="4387F241" w:rsidR="00587138" w:rsidRPr="007525AD" w:rsidDel="001848B0" w:rsidRDefault="00587138">
            <w:pPr>
              <w:pStyle w:val="BodyText"/>
              <w:spacing w:before="162" w:line="480" w:lineRule="auto"/>
              <w:ind w:right="-90"/>
              <w:jc w:val="center"/>
              <w:rPr>
                <w:del w:id="10174" w:author="Hardik Malhotra" w:date="2021-09-30T19:30:00Z"/>
                <w:rFonts w:ascii="Verdana" w:hAnsi="Verdana" w:cs="Calibri"/>
                <w:sz w:val="14"/>
                <w:szCs w:val="14"/>
              </w:rPr>
              <w:pPrChange w:id="10175" w:author="Ritu Kamra" w:date="2021-09-27T17:30:00Z">
                <w:pPr>
                  <w:pStyle w:val="BodyText"/>
                  <w:spacing w:before="162" w:line="480" w:lineRule="auto"/>
                  <w:ind w:right="-90"/>
                  <w:jc w:val="both"/>
                </w:pPr>
              </w:pPrChange>
            </w:pPr>
            <w:del w:id="10176" w:author="Hardik Malhotra" w:date="2021-09-30T19:30:00Z">
              <w:r w:rsidRPr="00C568E6" w:rsidDel="001848B0">
                <w:rPr>
                  <w:rFonts w:ascii="Verdana" w:hAnsi="Verdana" w:cs="Calibri"/>
                  <w:sz w:val="14"/>
                  <w:szCs w:val="14"/>
                  <w:rPrChange w:id="10177" w:author="Ritu Kamra" w:date="2021-09-27T17:30:00Z">
                    <w:rPr>
                      <w:rFonts w:ascii="Verdana" w:hAnsi="Verdana" w:cs="Calibri"/>
                      <w:color w:val="000000"/>
                      <w:sz w:val="14"/>
                      <w:szCs w:val="14"/>
                    </w:rPr>
                  </w:rPrChange>
                </w:rPr>
                <w:delText>111</w:delText>
              </w:r>
            </w:del>
          </w:p>
        </w:tc>
      </w:tr>
      <w:tr w:rsidR="00587138" w:rsidRPr="00991017" w:rsidDel="001848B0" w14:paraId="69D7BA43" w14:textId="12B07AC3" w:rsidTr="005C3363">
        <w:trPr>
          <w:trHeight w:val="551"/>
          <w:del w:id="10178" w:author="Hardik Malhotra" w:date="2021-09-30T19:30:00Z"/>
          <w:trPrChange w:id="10179" w:author="Neeshu Bhadauriya" w:date="2021-09-27T21:36:00Z">
            <w:trPr>
              <w:trHeight w:val="551"/>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180"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60B79CA7" w14:textId="6D4AAD6A" w:rsidR="00587138" w:rsidRPr="00991017" w:rsidDel="001848B0" w:rsidRDefault="00587138" w:rsidP="00092529">
            <w:pPr>
              <w:pStyle w:val="BodyText"/>
              <w:spacing w:before="162" w:line="480" w:lineRule="auto"/>
              <w:ind w:right="-90"/>
              <w:jc w:val="both"/>
              <w:rPr>
                <w:del w:id="10181" w:author="Hardik Malhotra" w:date="2021-09-30T19:30:00Z"/>
                <w:rFonts w:ascii="Verdana" w:hAnsi="Verdana"/>
                <w:bCs/>
                <w:sz w:val="14"/>
                <w:szCs w:val="14"/>
              </w:rPr>
            </w:pPr>
            <w:del w:id="10182" w:author="Hardik Malhotra" w:date="2021-09-30T19:30:00Z">
              <w:r w:rsidDel="001848B0">
                <w:rPr>
                  <w:rFonts w:ascii="Verdana" w:hAnsi="Verdana" w:cs="Calibri"/>
                  <w:color w:val="000000"/>
                  <w:sz w:val="14"/>
                  <w:szCs w:val="14"/>
                </w:rPr>
                <w:delText>Changchun Chemical (Jiangsu) Co., Ltd.</w:delText>
              </w:r>
            </w:del>
          </w:p>
        </w:tc>
        <w:tc>
          <w:tcPr>
            <w:tcW w:w="6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18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F018DED" w14:textId="4028C27C" w:rsidR="00587138" w:rsidRPr="007525AD" w:rsidDel="001848B0" w:rsidRDefault="00587138">
            <w:pPr>
              <w:pStyle w:val="BodyText"/>
              <w:spacing w:before="162" w:line="480" w:lineRule="auto"/>
              <w:ind w:right="-90"/>
              <w:jc w:val="center"/>
              <w:rPr>
                <w:del w:id="10184" w:author="Hardik Malhotra" w:date="2021-09-30T19:30:00Z"/>
                <w:rFonts w:ascii="Verdana" w:hAnsi="Verdana" w:cs="Calibri"/>
                <w:sz w:val="14"/>
                <w:szCs w:val="14"/>
              </w:rPr>
              <w:pPrChange w:id="10185" w:author="Ritu Kamra" w:date="2021-09-27T17:30:00Z">
                <w:pPr>
                  <w:pStyle w:val="BodyText"/>
                  <w:spacing w:before="162" w:line="480" w:lineRule="auto"/>
                  <w:ind w:right="-90"/>
                  <w:jc w:val="both"/>
                </w:pPr>
              </w:pPrChange>
            </w:pPr>
            <w:del w:id="10186" w:author="Hardik Malhotra" w:date="2021-09-30T19:30:00Z">
              <w:r w:rsidRPr="00C568E6" w:rsidDel="001848B0">
                <w:rPr>
                  <w:rFonts w:ascii="Verdana" w:hAnsi="Verdana" w:cs="Calibri"/>
                  <w:sz w:val="14"/>
                  <w:szCs w:val="14"/>
                  <w:rPrChange w:id="10187" w:author="Ritu Kamra" w:date="2021-09-27T17:30:00Z">
                    <w:rPr>
                      <w:rFonts w:ascii="Verdana" w:hAnsi="Verdana" w:cs="Calibri"/>
                      <w:color w:val="000000"/>
                      <w:sz w:val="14"/>
                      <w:szCs w:val="14"/>
                    </w:rPr>
                  </w:rPrChange>
                </w:rPr>
                <w:delText>64</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18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9AEC670" w14:textId="567E2EBF" w:rsidR="00587138" w:rsidRPr="007525AD" w:rsidDel="001848B0" w:rsidRDefault="00587138">
            <w:pPr>
              <w:pStyle w:val="BodyText"/>
              <w:spacing w:before="162" w:line="480" w:lineRule="auto"/>
              <w:ind w:right="-90"/>
              <w:jc w:val="center"/>
              <w:rPr>
                <w:del w:id="10189" w:author="Hardik Malhotra" w:date="2021-09-30T19:30:00Z"/>
                <w:rFonts w:ascii="Verdana" w:hAnsi="Verdana" w:cs="Calibri"/>
                <w:sz w:val="14"/>
                <w:szCs w:val="14"/>
              </w:rPr>
              <w:pPrChange w:id="10190" w:author="Ritu Kamra" w:date="2021-09-27T17:30:00Z">
                <w:pPr>
                  <w:pStyle w:val="BodyText"/>
                  <w:spacing w:before="162" w:line="480" w:lineRule="auto"/>
                  <w:ind w:right="-90"/>
                  <w:jc w:val="both"/>
                </w:pPr>
              </w:pPrChange>
            </w:pPr>
            <w:del w:id="10191" w:author="Hardik Malhotra" w:date="2021-09-30T19:30:00Z">
              <w:r w:rsidRPr="00C568E6" w:rsidDel="001848B0">
                <w:rPr>
                  <w:rFonts w:ascii="Verdana" w:hAnsi="Verdana" w:cs="Calibri"/>
                  <w:sz w:val="14"/>
                  <w:szCs w:val="14"/>
                  <w:rPrChange w:id="10192" w:author="Ritu Kamra" w:date="2021-09-27T17:30:00Z">
                    <w:rPr>
                      <w:rFonts w:ascii="Verdana" w:hAnsi="Verdana" w:cs="Calibri"/>
                      <w:color w:val="000000"/>
                      <w:sz w:val="14"/>
                      <w:szCs w:val="14"/>
                    </w:rPr>
                  </w:rPrChange>
                </w:rPr>
                <w:delText>68</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193"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40FFB4F1" w14:textId="0555480A" w:rsidR="00587138" w:rsidRPr="007525AD" w:rsidDel="001848B0" w:rsidRDefault="00587138">
            <w:pPr>
              <w:pStyle w:val="BodyText"/>
              <w:spacing w:before="162" w:line="480" w:lineRule="auto"/>
              <w:ind w:right="-90"/>
              <w:jc w:val="center"/>
              <w:rPr>
                <w:del w:id="10194" w:author="Hardik Malhotra" w:date="2021-09-30T19:30:00Z"/>
                <w:rFonts w:ascii="Verdana" w:hAnsi="Verdana" w:cs="Calibri"/>
                <w:sz w:val="14"/>
                <w:szCs w:val="14"/>
              </w:rPr>
              <w:pPrChange w:id="10195" w:author="Ritu Kamra" w:date="2021-09-27T17:30:00Z">
                <w:pPr>
                  <w:pStyle w:val="BodyText"/>
                  <w:spacing w:before="162" w:line="480" w:lineRule="auto"/>
                  <w:ind w:right="-90"/>
                  <w:jc w:val="both"/>
                </w:pPr>
              </w:pPrChange>
            </w:pPr>
            <w:del w:id="10196" w:author="Hardik Malhotra" w:date="2021-09-30T19:30:00Z">
              <w:r w:rsidRPr="00C568E6" w:rsidDel="001848B0">
                <w:rPr>
                  <w:rFonts w:ascii="Verdana" w:hAnsi="Verdana" w:cs="Calibri"/>
                  <w:sz w:val="14"/>
                  <w:szCs w:val="14"/>
                  <w:rPrChange w:id="10197" w:author="Ritu Kamra" w:date="2021-09-27T17:30:00Z">
                    <w:rPr>
                      <w:rFonts w:ascii="Verdana" w:hAnsi="Verdana" w:cs="Calibri"/>
                      <w:color w:val="000000"/>
                      <w:sz w:val="14"/>
                      <w:szCs w:val="14"/>
                    </w:rPr>
                  </w:rPrChange>
                </w:rPr>
                <w:delText>71</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19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2CCD5DF0" w14:textId="669EAD39" w:rsidR="00587138" w:rsidRPr="007525AD" w:rsidDel="001848B0" w:rsidRDefault="00587138">
            <w:pPr>
              <w:pStyle w:val="BodyText"/>
              <w:spacing w:before="162" w:line="480" w:lineRule="auto"/>
              <w:ind w:right="-90"/>
              <w:jc w:val="center"/>
              <w:rPr>
                <w:del w:id="10199" w:author="Hardik Malhotra" w:date="2021-09-30T19:30:00Z"/>
                <w:rFonts w:ascii="Verdana" w:hAnsi="Verdana" w:cs="Calibri"/>
                <w:sz w:val="14"/>
                <w:szCs w:val="14"/>
              </w:rPr>
              <w:pPrChange w:id="10200" w:author="Ritu Kamra" w:date="2021-09-27T17:30:00Z">
                <w:pPr>
                  <w:pStyle w:val="BodyText"/>
                  <w:spacing w:before="162" w:line="480" w:lineRule="auto"/>
                  <w:ind w:right="-90"/>
                  <w:jc w:val="both"/>
                </w:pPr>
              </w:pPrChange>
            </w:pPr>
            <w:del w:id="10201" w:author="Hardik Malhotra" w:date="2021-09-30T19:30:00Z">
              <w:r w:rsidRPr="00C568E6" w:rsidDel="001848B0">
                <w:rPr>
                  <w:rFonts w:ascii="Verdana" w:hAnsi="Verdana" w:cs="Calibri"/>
                  <w:sz w:val="14"/>
                  <w:szCs w:val="14"/>
                  <w:rPrChange w:id="10202" w:author="Ritu Kamra" w:date="2021-09-27T17:30:00Z">
                    <w:rPr>
                      <w:rFonts w:ascii="Verdana" w:hAnsi="Verdana" w:cs="Calibri"/>
                      <w:color w:val="000000"/>
                      <w:sz w:val="14"/>
                      <w:szCs w:val="14"/>
                    </w:rPr>
                  </w:rPrChange>
                </w:rPr>
                <w:delText>62</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20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D99989A" w14:textId="6F3DF9C8" w:rsidR="00587138" w:rsidRPr="007525AD" w:rsidDel="001848B0" w:rsidRDefault="00587138">
            <w:pPr>
              <w:pStyle w:val="BodyText"/>
              <w:spacing w:before="162" w:line="480" w:lineRule="auto"/>
              <w:ind w:right="-90"/>
              <w:jc w:val="center"/>
              <w:rPr>
                <w:del w:id="10204" w:author="Hardik Malhotra" w:date="2021-09-30T19:30:00Z"/>
                <w:rFonts w:ascii="Verdana" w:hAnsi="Verdana" w:cs="Calibri"/>
                <w:sz w:val="14"/>
                <w:szCs w:val="14"/>
              </w:rPr>
              <w:pPrChange w:id="10205" w:author="Ritu Kamra" w:date="2021-09-27T17:30:00Z">
                <w:pPr>
                  <w:pStyle w:val="BodyText"/>
                  <w:spacing w:before="162" w:line="480" w:lineRule="auto"/>
                  <w:ind w:right="-90"/>
                  <w:jc w:val="both"/>
                </w:pPr>
              </w:pPrChange>
            </w:pPr>
            <w:del w:id="10206" w:author="Hardik Malhotra" w:date="2021-09-30T19:30:00Z">
              <w:r w:rsidRPr="00C568E6" w:rsidDel="001848B0">
                <w:rPr>
                  <w:rFonts w:ascii="Verdana" w:hAnsi="Verdana" w:cs="Calibri"/>
                  <w:sz w:val="14"/>
                  <w:szCs w:val="14"/>
                  <w:rPrChange w:id="10207" w:author="Ritu Kamra" w:date="2021-09-27T17:30:00Z">
                    <w:rPr>
                      <w:rFonts w:ascii="Verdana" w:hAnsi="Verdana" w:cs="Calibri"/>
                      <w:color w:val="000000"/>
                      <w:sz w:val="14"/>
                      <w:szCs w:val="14"/>
                    </w:rPr>
                  </w:rPrChange>
                </w:rPr>
                <w:delText>64</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208"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688032AB" w14:textId="36688D17" w:rsidR="00587138" w:rsidRPr="007525AD" w:rsidDel="001848B0" w:rsidRDefault="00587138">
            <w:pPr>
              <w:pStyle w:val="BodyText"/>
              <w:spacing w:before="162" w:line="480" w:lineRule="auto"/>
              <w:ind w:right="-90"/>
              <w:jc w:val="center"/>
              <w:rPr>
                <w:del w:id="10209" w:author="Hardik Malhotra" w:date="2021-09-30T19:30:00Z"/>
                <w:rFonts w:ascii="Verdana" w:hAnsi="Verdana" w:cs="Calibri"/>
                <w:sz w:val="14"/>
                <w:szCs w:val="14"/>
              </w:rPr>
              <w:pPrChange w:id="10210" w:author="Ritu Kamra" w:date="2021-09-27T17:30:00Z">
                <w:pPr>
                  <w:pStyle w:val="BodyText"/>
                  <w:spacing w:before="162" w:line="480" w:lineRule="auto"/>
                  <w:ind w:right="-90"/>
                  <w:jc w:val="both"/>
                </w:pPr>
              </w:pPrChange>
            </w:pPr>
            <w:del w:id="10211" w:author="Hardik Malhotra" w:date="2021-09-30T19:30:00Z">
              <w:r w:rsidRPr="00C568E6" w:rsidDel="001848B0">
                <w:rPr>
                  <w:rFonts w:ascii="Verdana" w:hAnsi="Verdana" w:cs="Calibri"/>
                  <w:sz w:val="14"/>
                  <w:szCs w:val="14"/>
                  <w:rPrChange w:id="10212" w:author="Ritu Kamra" w:date="2021-09-27T17:30:00Z">
                    <w:rPr>
                      <w:rFonts w:ascii="Verdana" w:hAnsi="Verdana" w:cs="Calibri"/>
                      <w:color w:val="000000"/>
                      <w:sz w:val="14"/>
                      <w:szCs w:val="14"/>
                    </w:rPr>
                  </w:rPrChange>
                </w:rPr>
                <w:delText>57</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21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924CB73" w14:textId="730AE847" w:rsidR="00587138" w:rsidRPr="007525AD" w:rsidDel="001848B0" w:rsidRDefault="00587138">
            <w:pPr>
              <w:pStyle w:val="BodyText"/>
              <w:spacing w:before="162" w:line="480" w:lineRule="auto"/>
              <w:ind w:right="-90"/>
              <w:jc w:val="center"/>
              <w:rPr>
                <w:del w:id="10214" w:author="Hardik Malhotra" w:date="2021-09-30T19:30:00Z"/>
                <w:rFonts w:ascii="Verdana" w:hAnsi="Verdana" w:cs="Calibri"/>
                <w:sz w:val="14"/>
                <w:szCs w:val="14"/>
              </w:rPr>
              <w:pPrChange w:id="10215" w:author="Ritu Kamra" w:date="2021-09-27T17:30:00Z">
                <w:pPr>
                  <w:pStyle w:val="BodyText"/>
                  <w:spacing w:before="162" w:line="480" w:lineRule="auto"/>
                  <w:ind w:right="-90"/>
                  <w:jc w:val="both"/>
                </w:pPr>
              </w:pPrChange>
            </w:pPr>
            <w:del w:id="10216" w:author="Hardik Malhotra" w:date="2021-09-30T19:30:00Z">
              <w:r w:rsidRPr="00C568E6" w:rsidDel="001848B0">
                <w:rPr>
                  <w:rFonts w:ascii="Verdana" w:hAnsi="Verdana" w:cs="Calibri"/>
                  <w:sz w:val="14"/>
                  <w:szCs w:val="14"/>
                  <w:rPrChange w:id="10217" w:author="Ritu Kamra" w:date="2021-09-27T17:30:00Z">
                    <w:rPr>
                      <w:rFonts w:ascii="Verdana" w:hAnsi="Verdana" w:cs="Calibri"/>
                      <w:color w:val="000000"/>
                      <w:sz w:val="14"/>
                      <w:szCs w:val="14"/>
                    </w:rPr>
                  </w:rPrChange>
                </w:rPr>
                <w:delText>60</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21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339DC1E3" w14:textId="6C6657BB" w:rsidR="00587138" w:rsidRPr="007525AD" w:rsidDel="001848B0" w:rsidRDefault="00587138">
            <w:pPr>
              <w:pStyle w:val="BodyText"/>
              <w:spacing w:before="162" w:line="480" w:lineRule="auto"/>
              <w:ind w:right="-90"/>
              <w:jc w:val="center"/>
              <w:rPr>
                <w:del w:id="10219" w:author="Hardik Malhotra" w:date="2021-09-30T19:30:00Z"/>
                <w:rFonts w:ascii="Verdana" w:hAnsi="Verdana" w:cs="Calibri"/>
                <w:sz w:val="14"/>
                <w:szCs w:val="14"/>
              </w:rPr>
              <w:pPrChange w:id="10220" w:author="Ritu Kamra" w:date="2021-09-27T17:30:00Z">
                <w:pPr>
                  <w:pStyle w:val="BodyText"/>
                  <w:spacing w:before="162" w:line="480" w:lineRule="auto"/>
                  <w:ind w:right="-90"/>
                  <w:jc w:val="both"/>
                </w:pPr>
              </w:pPrChange>
            </w:pPr>
            <w:del w:id="10221" w:author="Hardik Malhotra" w:date="2021-09-30T19:30:00Z">
              <w:r w:rsidRPr="00C568E6" w:rsidDel="001848B0">
                <w:rPr>
                  <w:rFonts w:ascii="Verdana" w:hAnsi="Verdana" w:cs="Calibri"/>
                  <w:sz w:val="14"/>
                  <w:szCs w:val="14"/>
                  <w:rPrChange w:id="10222" w:author="Ritu Kamra" w:date="2021-09-27T17:30:00Z">
                    <w:rPr>
                      <w:rFonts w:ascii="Verdana" w:hAnsi="Verdana" w:cs="Calibri"/>
                      <w:color w:val="000000"/>
                      <w:sz w:val="14"/>
                      <w:szCs w:val="14"/>
                    </w:rPr>
                  </w:rPrChange>
                </w:rPr>
                <w:delText>59</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22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4623E367" w14:textId="215345FB" w:rsidR="00587138" w:rsidRPr="007525AD" w:rsidDel="001848B0" w:rsidRDefault="00587138">
            <w:pPr>
              <w:pStyle w:val="BodyText"/>
              <w:spacing w:before="162" w:line="480" w:lineRule="auto"/>
              <w:ind w:right="-90"/>
              <w:jc w:val="center"/>
              <w:rPr>
                <w:del w:id="10224" w:author="Hardik Malhotra" w:date="2021-09-30T19:30:00Z"/>
                <w:rFonts w:ascii="Verdana" w:hAnsi="Verdana" w:cs="Calibri"/>
                <w:sz w:val="14"/>
                <w:szCs w:val="14"/>
              </w:rPr>
              <w:pPrChange w:id="10225" w:author="Ritu Kamra" w:date="2021-09-27T17:30:00Z">
                <w:pPr>
                  <w:pStyle w:val="BodyText"/>
                  <w:spacing w:before="162" w:line="480" w:lineRule="auto"/>
                  <w:ind w:right="-90"/>
                  <w:jc w:val="both"/>
                </w:pPr>
              </w:pPrChange>
            </w:pPr>
            <w:del w:id="10226" w:author="Hardik Malhotra" w:date="2021-09-30T19:30:00Z">
              <w:r w:rsidRPr="00C568E6" w:rsidDel="001848B0">
                <w:rPr>
                  <w:rFonts w:ascii="Verdana" w:hAnsi="Verdana" w:cs="Calibri"/>
                  <w:sz w:val="14"/>
                  <w:szCs w:val="14"/>
                  <w:rPrChange w:id="10227" w:author="Ritu Kamra" w:date="2021-09-27T17:30:00Z">
                    <w:rPr>
                      <w:rFonts w:ascii="Verdana" w:hAnsi="Verdana" w:cs="Calibri"/>
                      <w:color w:val="000000"/>
                      <w:sz w:val="14"/>
                      <w:szCs w:val="14"/>
                    </w:rPr>
                  </w:rPrChange>
                </w:rPr>
                <w:delText>68</w:delText>
              </w:r>
            </w:del>
          </w:p>
        </w:tc>
      </w:tr>
      <w:tr w:rsidR="00587138" w:rsidRPr="00991017" w:rsidDel="001848B0" w14:paraId="42A5B9D0" w14:textId="3B945DA1" w:rsidTr="005C3363">
        <w:trPr>
          <w:trHeight w:val="551"/>
          <w:del w:id="10228" w:author="Hardik Malhotra" w:date="2021-09-30T19:30:00Z"/>
          <w:trPrChange w:id="10229" w:author="Neeshu Bhadauriya" w:date="2021-09-27T21:36:00Z">
            <w:trPr>
              <w:trHeight w:val="551"/>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230"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4117FFF" w14:textId="32A690F0" w:rsidR="00587138" w:rsidRPr="00991017" w:rsidDel="001848B0" w:rsidRDefault="00587138" w:rsidP="00092529">
            <w:pPr>
              <w:pStyle w:val="BodyText"/>
              <w:spacing w:before="162" w:line="480" w:lineRule="auto"/>
              <w:ind w:right="-90"/>
              <w:jc w:val="both"/>
              <w:rPr>
                <w:del w:id="10231" w:author="Hardik Malhotra" w:date="2021-09-30T19:30:00Z"/>
                <w:rFonts w:ascii="Verdana" w:hAnsi="Verdana"/>
                <w:bCs/>
                <w:sz w:val="14"/>
                <w:szCs w:val="14"/>
              </w:rPr>
            </w:pPr>
            <w:del w:id="10232" w:author="Hardik Malhotra" w:date="2021-09-30T19:30:00Z">
              <w:r w:rsidDel="001848B0">
                <w:rPr>
                  <w:rFonts w:ascii="Verdana" w:hAnsi="Verdana" w:cs="Calibri"/>
                  <w:color w:val="000000"/>
                  <w:sz w:val="14"/>
                  <w:szCs w:val="14"/>
                </w:rPr>
                <w:delText>Anhui Shanfu New Material Technology Co., Ltd.</w:delText>
              </w:r>
            </w:del>
          </w:p>
        </w:tc>
        <w:tc>
          <w:tcPr>
            <w:tcW w:w="6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23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E682370" w14:textId="67B8DD48" w:rsidR="00587138" w:rsidRPr="007525AD" w:rsidDel="001848B0" w:rsidRDefault="00587138">
            <w:pPr>
              <w:pStyle w:val="BodyText"/>
              <w:spacing w:before="162" w:line="480" w:lineRule="auto"/>
              <w:ind w:right="-90"/>
              <w:jc w:val="center"/>
              <w:rPr>
                <w:del w:id="10234" w:author="Hardik Malhotra" w:date="2021-09-30T19:30:00Z"/>
                <w:rFonts w:ascii="Verdana" w:hAnsi="Verdana" w:cs="Calibri"/>
                <w:sz w:val="14"/>
                <w:szCs w:val="14"/>
              </w:rPr>
              <w:pPrChange w:id="10235" w:author="Ritu Kamra" w:date="2021-09-27T17:30:00Z">
                <w:pPr>
                  <w:pStyle w:val="BodyText"/>
                  <w:spacing w:before="162" w:line="480" w:lineRule="auto"/>
                  <w:ind w:right="-90"/>
                  <w:jc w:val="both"/>
                </w:pPr>
              </w:pPrChange>
            </w:pPr>
            <w:del w:id="10236" w:author="Hardik Malhotra" w:date="2021-09-30T19:30:00Z">
              <w:r w:rsidRPr="00C568E6" w:rsidDel="001848B0">
                <w:rPr>
                  <w:rFonts w:ascii="Verdana" w:hAnsi="Verdana" w:cs="Calibri"/>
                  <w:sz w:val="14"/>
                  <w:szCs w:val="14"/>
                  <w:rPrChange w:id="10237" w:author="Ritu Kamra" w:date="2021-09-27T17:30:00Z">
                    <w:rPr>
                      <w:rFonts w:ascii="Verdana" w:hAnsi="Verdana" w:cs="Calibri"/>
                      <w:color w:val="000000"/>
                      <w:sz w:val="14"/>
                      <w:szCs w:val="14"/>
                    </w:rPr>
                  </w:rPrChange>
                </w:rPr>
                <w:delText>45</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23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C247CAA" w14:textId="475A557E" w:rsidR="00587138" w:rsidRPr="007525AD" w:rsidDel="001848B0" w:rsidRDefault="00587138">
            <w:pPr>
              <w:pStyle w:val="BodyText"/>
              <w:spacing w:before="162" w:line="480" w:lineRule="auto"/>
              <w:ind w:right="-90"/>
              <w:jc w:val="center"/>
              <w:rPr>
                <w:del w:id="10239" w:author="Hardik Malhotra" w:date="2021-09-30T19:30:00Z"/>
                <w:rFonts w:ascii="Verdana" w:hAnsi="Verdana" w:cs="Calibri"/>
                <w:sz w:val="14"/>
                <w:szCs w:val="14"/>
              </w:rPr>
              <w:pPrChange w:id="10240" w:author="Ritu Kamra" w:date="2021-09-27T17:30:00Z">
                <w:pPr>
                  <w:pStyle w:val="BodyText"/>
                  <w:spacing w:before="162" w:line="480" w:lineRule="auto"/>
                  <w:ind w:right="-90"/>
                  <w:jc w:val="both"/>
                </w:pPr>
              </w:pPrChange>
            </w:pPr>
            <w:del w:id="10241" w:author="Hardik Malhotra" w:date="2021-09-30T19:30:00Z">
              <w:r w:rsidRPr="00C568E6" w:rsidDel="001848B0">
                <w:rPr>
                  <w:rFonts w:ascii="Verdana" w:hAnsi="Verdana" w:cs="Calibri"/>
                  <w:sz w:val="14"/>
                  <w:szCs w:val="14"/>
                  <w:rPrChange w:id="10242" w:author="Ritu Kamra" w:date="2021-09-27T17:30:00Z">
                    <w:rPr>
                      <w:rFonts w:ascii="Verdana" w:hAnsi="Verdana" w:cs="Calibri"/>
                      <w:color w:val="000000"/>
                      <w:sz w:val="14"/>
                      <w:szCs w:val="14"/>
                    </w:rPr>
                  </w:rPrChange>
                </w:rPr>
                <w:delText>49</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243"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ECF8510" w14:textId="4DB07DFB" w:rsidR="00587138" w:rsidRPr="007525AD" w:rsidDel="001848B0" w:rsidRDefault="00587138">
            <w:pPr>
              <w:pStyle w:val="BodyText"/>
              <w:spacing w:before="162" w:line="480" w:lineRule="auto"/>
              <w:ind w:right="-90"/>
              <w:jc w:val="center"/>
              <w:rPr>
                <w:del w:id="10244" w:author="Hardik Malhotra" w:date="2021-09-30T19:30:00Z"/>
                <w:rFonts w:ascii="Verdana" w:hAnsi="Verdana" w:cs="Calibri"/>
                <w:sz w:val="14"/>
                <w:szCs w:val="14"/>
              </w:rPr>
              <w:pPrChange w:id="10245" w:author="Ritu Kamra" w:date="2021-09-27T17:30:00Z">
                <w:pPr>
                  <w:pStyle w:val="BodyText"/>
                  <w:spacing w:before="162" w:line="480" w:lineRule="auto"/>
                  <w:ind w:right="-90"/>
                  <w:jc w:val="both"/>
                </w:pPr>
              </w:pPrChange>
            </w:pPr>
            <w:del w:id="10246" w:author="Hardik Malhotra" w:date="2021-09-30T19:30:00Z">
              <w:r w:rsidRPr="00C568E6" w:rsidDel="001848B0">
                <w:rPr>
                  <w:rFonts w:ascii="Verdana" w:hAnsi="Verdana" w:cs="Calibri"/>
                  <w:sz w:val="14"/>
                  <w:szCs w:val="14"/>
                  <w:rPrChange w:id="10247" w:author="Ritu Kamra" w:date="2021-09-27T17:30:00Z">
                    <w:rPr>
                      <w:rFonts w:ascii="Verdana" w:hAnsi="Verdana" w:cs="Calibri"/>
                      <w:color w:val="000000"/>
                      <w:sz w:val="14"/>
                      <w:szCs w:val="14"/>
                    </w:rPr>
                  </w:rPrChange>
                </w:rPr>
                <w:delText>48</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24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A3081AB" w14:textId="0B3DFCF5" w:rsidR="00587138" w:rsidRPr="007525AD" w:rsidDel="001848B0" w:rsidRDefault="00587138">
            <w:pPr>
              <w:pStyle w:val="BodyText"/>
              <w:spacing w:before="162" w:line="480" w:lineRule="auto"/>
              <w:ind w:right="-90"/>
              <w:jc w:val="center"/>
              <w:rPr>
                <w:del w:id="10249" w:author="Hardik Malhotra" w:date="2021-09-30T19:30:00Z"/>
                <w:rFonts w:ascii="Verdana" w:hAnsi="Verdana" w:cs="Calibri"/>
                <w:sz w:val="14"/>
                <w:szCs w:val="14"/>
              </w:rPr>
              <w:pPrChange w:id="10250" w:author="Ritu Kamra" w:date="2021-09-27T17:30:00Z">
                <w:pPr>
                  <w:pStyle w:val="BodyText"/>
                  <w:spacing w:before="162" w:line="480" w:lineRule="auto"/>
                  <w:ind w:right="-90"/>
                  <w:jc w:val="both"/>
                </w:pPr>
              </w:pPrChange>
            </w:pPr>
            <w:del w:id="10251" w:author="Hardik Malhotra" w:date="2021-09-30T19:30:00Z">
              <w:r w:rsidRPr="00C568E6" w:rsidDel="001848B0">
                <w:rPr>
                  <w:rFonts w:ascii="Verdana" w:hAnsi="Verdana" w:cs="Calibri"/>
                  <w:sz w:val="14"/>
                  <w:szCs w:val="14"/>
                  <w:rPrChange w:id="10252" w:author="Ritu Kamra" w:date="2021-09-27T17:30:00Z">
                    <w:rPr>
                      <w:rFonts w:ascii="Verdana" w:hAnsi="Verdana" w:cs="Calibri"/>
                      <w:color w:val="000000"/>
                      <w:sz w:val="14"/>
                      <w:szCs w:val="14"/>
                    </w:rPr>
                  </w:rPrChange>
                </w:rPr>
                <w:delText>51</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25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1EB4234" w14:textId="6A7A75E4" w:rsidR="00587138" w:rsidRPr="007525AD" w:rsidDel="001848B0" w:rsidRDefault="00587138">
            <w:pPr>
              <w:pStyle w:val="BodyText"/>
              <w:spacing w:before="162" w:line="480" w:lineRule="auto"/>
              <w:ind w:right="-90"/>
              <w:jc w:val="center"/>
              <w:rPr>
                <w:del w:id="10254" w:author="Hardik Malhotra" w:date="2021-09-30T19:30:00Z"/>
                <w:rFonts w:ascii="Verdana" w:hAnsi="Verdana" w:cs="Calibri"/>
                <w:sz w:val="14"/>
                <w:szCs w:val="14"/>
              </w:rPr>
              <w:pPrChange w:id="10255" w:author="Ritu Kamra" w:date="2021-09-27T17:30:00Z">
                <w:pPr>
                  <w:pStyle w:val="BodyText"/>
                  <w:spacing w:before="162" w:line="480" w:lineRule="auto"/>
                  <w:ind w:right="-90"/>
                  <w:jc w:val="both"/>
                </w:pPr>
              </w:pPrChange>
            </w:pPr>
            <w:del w:id="10256" w:author="Hardik Malhotra" w:date="2021-09-30T19:30:00Z">
              <w:r w:rsidRPr="00C568E6" w:rsidDel="001848B0">
                <w:rPr>
                  <w:rFonts w:ascii="Verdana" w:hAnsi="Verdana" w:cs="Calibri"/>
                  <w:sz w:val="14"/>
                  <w:szCs w:val="14"/>
                  <w:rPrChange w:id="10257" w:author="Ritu Kamra" w:date="2021-09-27T17:30:00Z">
                    <w:rPr>
                      <w:rFonts w:ascii="Verdana" w:hAnsi="Verdana" w:cs="Calibri"/>
                      <w:color w:val="000000"/>
                      <w:sz w:val="14"/>
                      <w:szCs w:val="14"/>
                    </w:rPr>
                  </w:rPrChange>
                </w:rPr>
                <w:delText>48</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258"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4957B0DD" w14:textId="46731F19" w:rsidR="00587138" w:rsidRPr="007525AD" w:rsidDel="001848B0" w:rsidRDefault="00587138">
            <w:pPr>
              <w:pStyle w:val="BodyText"/>
              <w:spacing w:before="162" w:line="480" w:lineRule="auto"/>
              <w:ind w:right="-90"/>
              <w:jc w:val="center"/>
              <w:rPr>
                <w:del w:id="10259" w:author="Hardik Malhotra" w:date="2021-09-30T19:30:00Z"/>
                <w:rFonts w:ascii="Verdana" w:hAnsi="Verdana" w:cs="Calibri"/>
                <w:sz w:val="14"/>
                <w:szCs w:val="14"/>
              </w:rPr>
              <w:pPrChange w:id="10260" w:author="Ritu Kamra" w:date="2021-09-27T17:30:00Z">
                <w:pPr>
                  <w:pStyle w:val="BodyText"/>
                  <w:spacing w:before="162" w:line="480" w:lineRule="auto"/>
                  <w:ind w:right="-90"/>
                  <w:jc w:val="both"/>
                </w:pPr>
              </w:pPrChange>
            </w:pPr>
            <w:del w:id="10261" w:author="Hardik Malhotra" w:date="2021-09-30T19:30:00Z">
              <w:r w:rsidRPr="00C568E6" w:rsidDel="001848B0">
                <w:rPr>
                  <w:rFonts w:ascii="Verdana" w:hAnsi="Verdana" w:cs="Calibri"/>
                  <w:sz w:val="14"/>
                  <w:szCs w:val="14"/>
                  <w:rPrChange w:id="10262" w:author="Ritu Kamra" w:date="2021-09-27T17:30:00Z">
                    <w:rPr>
                      <w:rFonts w:ascii="Verdana" w:hAnsi="Verdana" w:cs="Calibri"/>
                      <w:color w:val="000000"/>
                      <w:sz w:val="14"/>
                      <w:szCs w:val="14"/>
                    </w:rPr>
                  </w:rPrChange>
                </w:rPr>
                <w:delText>48</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26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4428DE4F" w14:textId="5807A7A5" w:rsidR="00587138" w:rsidRPr="007525AD" w:rsidDel="001848B0" w:rsidRDefault="00587138">
            <w:pPr>
              <w:pStyle w:val="BodyText"/>
              <w:spacing w:before="162" w:line="480" w:lineRule="auto"/>
              <w:ind w:right="-90"/>
              <w:jc w:val="center"/>
              <w:rPr>
                <w:del w:id="10264" w:author="Hardik Malhotra" w:date="2021-09-30T19:30:00Z"/>
                <w:rFonts w:ascii="Verdana" w:hAnsi="Verdana" w:cs="Calibri"/>
                <w:sz w:val="14"/>
                <w:szCs w:val="14"/>
              </w:rPr>
              <w:pPrChange w:id="10265" w:author="Ritu Kamra" w:date="2021-09-27T17:30:00Z">
                <w:pPr>
                  <w:pStyle w:val="BodyText"/>
                  <w:spacing w:before="162" w:line="480" w:lineRule="auto"/>
                  <w:ind w:right="-90"/>
                  <w:jc w:val="both"/>
                </w:pPr>
              </w:pPrChange>
            </w:pPr>
            <w:del w:id="10266" w:author="Hardik Malhotra" w:date="2021-09-30T19:30:00Z">
              <w:r w:rsidRPr="00C568E6" w:rsidDel="001848B0">
                <w:rPr>
                  <w:rFonts w:ascii="Verdana" w:hAnsi="Verdana" w:cs="Calibri"/>
                  <w:sz w:val="14"/>
                  <w:szCs w:val="14"/>
                  <w:rPrChange w:id="10267" w:author="Ritu Kamra" w:date="2021-09-27T17:30:00Z">
                    <w:rPr>
                      <w:rFonts w:ascii="Verdana" w:hAnsi="Verdana" w:cs="Calibri"/>
                      <w:color w:val="000000"/>
                      <w:sz w:val="14"/>
                      <w:szCs w:val="14"/>
                    </w:rPr>
                  </w:rPrChange>
                </w:rPr>
                <w:delText>50</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26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6EE5563C" w14:textId="69690AE5" w:rsidR="00587138" w:rsidRPr="007525AD" w:rsidDel="001848B0" w:rsidRDefault="00587138">
            <w:pPr>
              <w:pStyle w:val="BodyText"/>
              <w:spacing w:before="162" w:line="480" w:lineRule="auto"/>
              <w:ind w:right="-90"/>
              <w:jc w:val="center"/>
              <w:rPr>
                <w:del w:id="10269" w:author="Hardik Malhotra" w:date="2021-09-30T19:30:00Z"/>
                <w:rFonts w:ascii="Verdana" w:hAnsi="Verdana" w:cs="Calibri"/>
                <w:sz w:val="14"/>
                <w:szCs w:val="14"/>
              </w:rPr>
              <w:pPrChange w:id="10270" w:author="Ritu Kamra" w:date="2021-09-27T17:30:00Z">
                <w:pPr>
                  <w:pStyle w:val="BodyText"/>
                  <w:spacing w:before="162" w:line="480" w:lineRule="auto"/>
                  <w:ind w:right="-90"/>
                  <w:jc w:val="both"/>
                </w:pPr>
              </w:pPrChange>
            </w:pPr>
            <w:del w:id="10271" w:author="Hardik Malhotra" w:date="2021-09-30T19:30:00Z">
              <w:r w:rsidRPr="00C568E6" w:rsidDel="001848B0">
                <w:rPr>
                  <w:rFonts w:ascii="Verdana" w:hAnsi="Verdana" w:cs="Calibri"/>
                  <w:sz w:val="14"/>
                  <w:szCs w:val="14"/>
                  <w:rPrChange w:id="10272" w:author="Ritu Kamra" w:date="2021-09-27T17:30:00Z">
                    <w:rPr>
                      <w:rFonts w:ascii="Verdana" w:hAnsi="Verdana" w:cs="Calibri"/>
                      <w:color w:val="000000"/>
                      <w:sz w:val="14"/>
                      <w:szCs w:val="14"/>
                    </w:rPr>
                  </w:rPrChange>
                </w:rPr>
                <w:delText>49</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27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6F2A3E52" w14:textId="442ADE06" w:rsidR="00587138" w:rsidRPr="007525AD" w:rsidDel="001848B0" w:rsidRDefault="00587138">
            <w:pPr>
              <w:pStyle w:val="BodyText"/>
              <w:spacing w:before="162" w:line="480" w:lineRule="auto"/>
              <w:ind w:right="-90"/>
              <w:jc w:val="center"/>
              <w:rPr>
                <w:del w:id="10274" w:author="Hardik Malhotra" w:date="2021-09-30T19:30:00Z"/>
                <w:rFonts w:ascii="Verdana" w:hAnsi="Verdana" w:cs="Calibri"/>
                <w:sz w:val="14"/>
                <w:szCs w:val="14"/>
              </w:rPr>
              <w:pPrChange w:id="10275" w:author="Ritu Kamra" w:date="2021-09-27T17:30:00Z">
                <w:pPr>
                  <w:pStyle w:val="BodyText"/>
                  <w:spacing w:before="162" w:line="480" w:lineRule="auto"/>
                  <w:ind w:right="-90"/>
                  <w:jc w:val="both"/>
                </w:pPr>
              </w:pPrChange>
            </w:pPr>
            <w:del w:id="10276" w:author="Hardik Malhotra" w:date="2021-09-30T19:30:00Z">
              <w:r w:rsidRPr="00C568E6" w:rsidDel="001848B0">
                <w:rPr>
                  <w:rFonts w:ascii="Verdana" w:hAnsi="Verdana" w:cs="Calibri"/>
                  <w:sz w:val="14"/>
                  <w:szCs w:val="14"/>
                  <w:rPrChange w:id="10277" w:author="Ritu Kamra" w:date="2021-09-27T17:30:00Z">
                    <w:rPr>
                      <w:rFonts w:ascii="Verdana" w:hAnsi="Verdana" w:cs="Calibri"/>
                      <w:color w:val="000000"/>
                      <w:sz w:val="14"/>
                      <w:szCs w:val="14"/>
                    </w:rPr>
                  </w:rPrChange>
                </w:rPr>
                <w:delText>55</w:delText>
              </w:r>
            </w:del>
          </w:p>
        </w:tc>
      </w:tr>
      <w:tr w:rsidR="00587138" w:rsidRPr="00991017" w:rsidDel="001848B0" w14:paraId="5D3B0737" w14:textId="514AE1E7" w:rsidTr="005C3363">
        <w:trPr>
          <w:trHeight w:val="551"/>
          <w:del w:id="10278" w:author="Hardik Malhotra" w:date="2021-09-30T19:30:00Z"/>
          <w:trPrChange w:id="10279" w:author="Neeshu Bhadauriya" w:date="2021-09-27T21:36:00Z">
            <w:trPr>
              <w:trHeight w:val="551"/>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280"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6AD63B4C" w14:textId="2497040C" w:rsidR="00587138" w:rsidRPr="00991017" w:rsidDel="001848B0" w:rsidRDefault="00587138" w:rsidP="00092529">
            <w:pPr>
              <w:pStyle w:val="BodyText"/>
              <w:spacing w:before="162" w:line="480" w:lineRule="auto"/>
              <w:ind w:right="-90"/>
              <w:jc w:val="both"/>
              <w:rPr>
                <w:del w:id="10281" w:author="Hardik Malhotra" w:date="2021-09-30T19:30:00Z"/>
                <w:rFonts w:ascii="Verdana" w:hAnsi="Verdana"/>
                <w:bCs/>
                <w:sz w:val="14"/>
                <w:szCs w:val="14"/>
              </w:rPr>
            </w:pPr>
            <w:del w:id="10282" w:author="Hardik Malhotra" w:date="2021-09-30T19:30:00Z">
              <w:r w:rsidDel="001848B0">
                <w:rPr>
                  <w:rFonts w:ascii="Verdana" w:hAnsi="Verdana" w:cs="Calibri"/>
                  <w:color w:val="000000"/>
                  <w:sz w:val="14"/>
                  <w:szCs w:val="14"/>
                </w:rPr>
                <w:delText>Dalian Qihua New Material Co. Ltd.</w:delText>
              </w:r>
            </w:del>
          </w:p>
        </w:tc>
        <w:tc>
          <w:tcPr>
            <w:tcW w:w="6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28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37ADD18A" w14:textId="4E496274" w:rsidR="00587138" w:rsidRPr="007525AD" w:rsidDel="001848B0" w:rsidRDefault="00587138">
            <w:pPr>
              <w:pStyle w:val="BodyText"/>
              <w:spacing w:before="162" w:line="480" w:lineRule="auto"/>
              <w:ind w:right="-90"/>
              <w:jc w:val="center"/>
              <w:rPr>
                <w:del w:id="10284" w:author="Hardik Malhotra" w:date="2021-09-30T19:30:00Z"/>
                <w:rFonts w:ascii="Verdana" w:hAnsi="Verdana" w:cs="Calibri"/>
                <w:sz w:val="14"/>
                <w:szCs w:val="14"/>
              </w:rPr>
              <w:pPrChange w:id="10285" w:author="Ritu Kamra" w:date="2021-09-27T17:30:00Z">
                <w:pPr>
                  <w:pStyle w:val="BodyText"/>
                  <w:spacing w:before="162" w:line="480" w:lineRule="auto"/>
                  <w:ind w:right="-90"/>
                  <w:jc w:val="both"/>
                </w:pPr>
              </w:pPrChange>
            </w:pPr>
            <w:del w:id="10286" w:author="Hardik Malhotra" w:date="2021-09-30T19:30:00Z">
              <w:r w:rsidRPr="00C568E6" w:rsidDel="001848B0">
                <w:rPr>
                  <w:rFonts w:ascii="Verdana" w:hAnsi="Verdana" w:cs="Calibri"/>
                  <w:sz w:val="14"/>
                  <w:szCs w:val="14"/>
                  <w:rPrChange w:id="10287" w:author="Ritu Kamra" w:date="2021-09-27T17:30:00Z">
                    <w:rPr>
                      <w:rFonts w:ascii="Verdana" w:hAnsi="Verdana" w:cs="Calibri"/>
                      <w:color w:val="000000"/>
                      <w:sz w:val="14"/>
                      <w:szCs w:val="14"/>
                    </w:rPr>
                  </w:rPrChange>
                </w:rPr>
                <w:delText>41</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28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224C6996" w14:textId="33B9FD70" w:rsidR="00587138" w:rsidRPr="007525AD" w:rsidDel="001848B0" w:rsidRDefault="00587138">
            <w:pPr>
              <w:pStyle w:val="BodyText"/>
              <w:spacing w:before="162" w:line="480" w:lineRule="auto"/>
              <w:ind w:right="-90"/>
              <w:jc w:val="center"/>
              <w:rPr>
                <w:del w:id="10289" w:author="Hardik Malhotra" w:date="2021-09-30T19:30:00Z"/>
                <w:rFonts w:ascii="Verdana" w:hAnsi="Verdana" w:cs="Calibri"/>
                <w:sz w:val="14"/>
                <w:szCs w:val="14"/>
              </w:rPr>
              <w:pPrChange w:id="10290" w:author="Ritu Kamra" w:date="2021-09-27T17:30:00Z">
                <w:pPr>
                  <w:pStyle w:val="BodyText"/>
                  <w:spacing w:before="162" w:line="480" w:lineRule="auto"/>
                  <w:ind w:right="-90"/>
                  <w:jc w:val="both"/>
                </w:pPr>
              </w:pPrChange>
            </w:pPr>
            <w:del w:id="10291" w:author="Hardik Malhotra" w:date="2021-09-30T19:30:00Z">
              <w:r w:rsidRPr="00C568E6" w:rsidDel="001848B0">
                <w:rPr>
                  <w:rFonts w:ascii="Verdana" w:hAnsi="Verdana" w:cs="Calibri"/>
                  <w:sz w:val="14"/>
                  <w:szCs w:val="14"/>
                  <w:rPrChange w:id="10292" w:author="Ritu Kamra" w:date="2021-09-27T17:30:00Z">
                    <w:rPr>
                      <w:rFonts w:ascii="Verdana" w:hAnsi="Verdana" w:cs="Calibri"/>
                      <w:color w:val="000000"/>
                      <w:sz w:val="14"/>
                      <w:szCs w:val="14"/>
                    </w:rPr>
                  </w:rPrChange>
                </w:rPr>
                <w:delText>42</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293"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687B59C9" w14:textId="068E7C16" w:rsidR="00587138" w:rsidRPr="007525AD" w:rsidDel="001848B0" w:rsidRDefault="00587138">
            <w:pPr>
              <w:pStyle w:val="BodyText"/>
              <w:spacing w:before="162" w:line="480" w:lineRule="auto"/>
              <w:ind w:right="-90"/>
              <w:jc w:val="center"/>
              <w:rPr>
                <w:del w:id="10294" w:author="Hardik Malhotra" w:date="2021-09-30T19:30:00Z"/>
                <w:rFonts w:ascii="Verdana" w:hAnsi="Verdana" w:cs="Calibri"/>
                <w:sz w:val="14"/>
                <w:szCs w:val="14"/>
              </w:rPr>
              <w:pPrChange w:id="10295" w:author="Ritu Kamra" w:date="2021-09-27T17:30:00Z">
                <w:pPr>
                  <w:pStyle w:val="BodyText"/>
                  <w:spacing w:before="162" w:line="480" w:lineRule="auto"/>
                  <w:ind w:right="-90"/>
                  <w:jc w:val="both"/>
                </w:pPr>
              </w:pPrChange>
            </w:pPr>
            <w:del w:id="10296" w:author="Hardik Malhotra" w:date="2021-09-30T19:30:00Z">
              <w:r w:rsidRPr="00C568E6" w:rsidDel="001848B0">
                <w:rPr>
                  <w:rFonts w:ascii="Verdana" w:hAnsi="Verdana" w:cs="Calibri"/>
                  <w:sz w:val="14"/>
                  <w:szCs w:val="14"/>
                  <w:rPrChange w:id="10297" w:author="Ritu Kamra" w:date="2021-09-27T17:30:00Z">
                    <w:rPr>
                      <w:rFonts w:ascii="Verdana" w:hAnsi="Verdana" w:cs="Calibri"/>
                      <w:color w:val="000000"/>
                      <w:sz w:val="14"/>
                      <w:szCs w:val="14"/>
                    </w:rPr>
                  </w:rPrChange>
                </w:rPr>
                <w:delText>43</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29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F3059FF" w14:textId="2C254CE7" w:rsidR="00587138" w:rsidRPr="007525AD" w:rsidDel="001848B0" w:rsidRDefault="00587138">
            <w:pPr>
              <w:pStyle w:val="BodyText"/>
              <w:spacing w:before="162" w:line="480" w:lineRule="auto"/>
              <w:ind w:right="-90"/>
              <w:jc w:val="center"/>
              <w:rPr>
                <w:del w:id="10299" w:author="Hardik Malhotra" w:date="2021-09-30T19:30:00Z"/>
                <w:rFonts w:ascii="Verdana" w:hAnsi="Verdana" w:cs="Calibri"/>
                <w:sz w:val="14"/>
                <w:szCs w:val="14"/>
              </w:rPr>
              <w:pPrChange w:id="10300" w:author="Ritu Kamra" w:date="2021-09-27T17:30:00Z">
                <w:pPr>
                  <w:pStyle w:val="BodyText"/>
                  <w:spacing w:before="162" w:line="480" w:lineRule="auto"/>
                  <w:ind w:right="-90"/>
                  <w:jc w:val="both"/>
                </w:pPr>
              </w:pPrChange>
            </w:pPr>
            <w:del w:id="10301" w:author="Hardik Malhotra" w:date="2021-09-30T19:30:00Z">
              <w:r w:rsidRPr="00C568E6" w:rsidDel="001848B0">
                <w:rPr>
                  <w:rFonts w:ascii="Verdana" w:hAnsi="Verdana" w:cs="Calibri"/>
                  <w:sz w:val="14"/>
                  <w:szCs w:val="14"/>
                  <w:rPrChange w:id="10302" w:author="Ritu Kamra" w:date="2021-09-27T17:30:00Z">
                    <w:rPr>
                      <w:rFonts w:ascii="Verdana" w:hAnsi="Verdana" w:cs="Calibri"/>
                      <w:color w:val="000000"/>
                      <w:sz w:val="14"/>
                      <w:szCs w:val="14"/>
                    </w:rPr>
                  </w:rPrChange>
                </w:rPr>
                <w:delText>42</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30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CF96DA4" w14:textId="68901399" w:rsidR="00587138" w:rsidRPr="007525AD" w:rsidDel="001848B0" w:rsidRDefault="00587138">
            <w:pPr>
              <w:pStyle w:val="BodyText"/>
              <w:spacing w:before="162" w:line="480" w:lineRule="auto"/>
              <w:ind w:right="-90"/>
              <w:jc w:val="center"/>
              <w:rPr>
                <w:del w:id="10304" w:author="Hardik Malhotra" w:date="2021-09-30T19:30:00Z"/>
                <w:rFonts w:ascii="Verdana" w:hAnsi="Verdana" w:cs="Calibri"/>
                <w:sz w:val="14"/>
                <w:szCs w:val="14"/>
              </w:rPr>
              <w:pPrChange w:id="10305" w:author="Ritu Kamra" w:date="2021-09-27T17:30:00Z">
                <w:pPr>
                  <w:pStyle w:val="BodyText"/>
                  <w:spacing w:before="162" w:line="480" w:lineRule="auto"/>
                  <w:ind w:right="-90"/>
                  <w:jc w:val="both"/>
                </w:pPr>
              </w:pPrChange>
            </w:pPr>
            <w:del w:id="10306" w:author="Hardik Malhotra" w:date="2021-09-30T19:30:00Z">
              <w:r w:rsidRPr="00C568E6" w:rsidDel="001848B0">
                <w:rPr>
                  <w:rFonts w:ascii="Verdana" w:hAnsi="Verdana" w:cs="Calibri"/>
                  <w:sz w:val="14"/>
                  <w:szCs w:val="14"/>
                  <w:rPrChange w:id="10307" w:author="Ritu Kamra" w:date="2021-09-27T17:30:00Z">
                    <w:rPr>
                      <w:rFonts w:ascii="Verdana" w:hAnsi="Verdana" w:cs="Calibri"/>
                      <w:color w:val="000000"/>
                      <w:sz w:val="14"/>
                      <w:szCs w:val="14"/>
                    </w:rPr>
                  </w:rPrChange>
                </w:rPr>
                <w:delText>41</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308"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67F01CE5" w14:textId="6CF86DEB" w:rsidR="00587138" w:rsidRPr="007525AD" w:rsidDel="001848B0" w:rsidRDefault="00587138">
            <w:pPr>
              <w:pStyle w:val="BodyText"/>
              <w:spacing w:before="162" w:line="480" w:lineRule="auto"/>
              <w:ind w:right="-90"/>
              <w:jc w:val="center"/>
              <w:rPr>
                <w:del w:id="10309" w:author="Hardik Malhotra" w:date="2021-09-30T19:30:00Z"/>
                <w:rFonts w:ascii="Verdana" w:hAnsi="Verdana" w:cs="Calibri"/>
                <w:sz w:val="14"/>
                <w:szCs w:val="14"/>
              </w:rPr>
              <w:pPrChange w:id="10310" w:author="Ritu Kamra" w:date="2021-09-27T17:30:00Z">
                <w:pPr>
                  <w:pStyle w:val="BodyText"/>
                  <w:spacing w:before="162" w:line="480" w:lineRule="auto"/>
                  <w:ind w:right="-90"/>
                  <w:jc w:val="both"/>
                </w:pPr>
              </w:pPrChange>
            </w:pPr>
            <w:del w:id="10311" w:author="Hardik Malhotra" w:date="2021-09-30T19:30:00Z">
              <w:r w:rsidRPr="00C568E6" w:rsidDel="001848B0">
                <w:rPr>
                  <w:rFonts w:ascii="Verdana" w:hAnsi="Verdana" w:cs="Calibri"/>
                  <w:sz w:val="14"/>
                  <w:szCs w:val="14"/>
                  <w:rPrChange w:id="10312" w:author="Ritu Kamra" w:date="2021-09-27T17:30:00Z">
                    <w:rPr>
                      <w:rFonts w:ascii="Verdana" w:hAnsi="Verdana" w:cs="Calibri"/>
                      <w:color w:val="000000"/>
                      <w:sz w:val="14"/>
                      <w:szCs w:val="14"/>
                    </w:rPr>
                  </w:rPrChange>
                </w:rPr>
                <w:delText>41</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31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019161C0" w14:textId="6A4C97B4" w:rsidR="00587138" w:rsidRPr="007525AD" w:rsidDel="001848B0" w:rsidRDefault="00587138">
            <w:pPr>
              <w:pStyle w:val="BodyText"/>
              <w:spacing w:before="162" w:line="480" w:lineRule="auto"/>
              <w:ind w:right="-90"/>
              <w:jc w:val="center"/>
              <w:rPr>
                <w:del w:id="10314" w:author="Hardik Malhotra" w:date="2021-09-30T19:30:00Z"/>
                <w:rFonts w:ascii="Verdana" w:hAnsi="Verdana" w:cs="Calibri"/>
                <w:sz w:val="14"/>
                <w:szCs w:val="14"/>
              </w:rPr>
              <w:pPrChange w:id="10315" w:author="Ritu Kamra" w:date="2021-09-27T17:30:00Z">
                <w:pPr>
                  <w:pStyle w:val="BodyText"/>
                  <w:spacing w:before="162" w:line="480" w:lineRule="auto"/>
                  <w:ind w:right="-90"/>
                  <w:jc w:val="both"/>
                </w:pPr>
              </w:pPrChange>
            </w:pPr>
            <w:del w:id="10316" w:author="Hardik Malhotra" w:date="2021-09-30T19:30:00Z">
              <w:r w:rsidRPr="00C568E6" w:rsidDel="001848B0">
                <w:rPr>
                  <w:rFonts w:ascii="Verdana" w:hAnsi="Verdana" w:cs="Calibri"/>
                  <w:sz w:val="14"/>
                  <w:szCs w:val="14"/>
                  <w:rPrChange w:id="10317" w:author="Ritu Kamra" w:date="2021-09-27T17:30:00Z">
                    <w:rPr>
                      <w:rFonts w:ascii="Verdana" w:hAnsi="Verdana" w:cs="Calibri"/>
                      <w:color w:val="000000"/>
                      <w:sz w:val="14"/>
                      <w:szCs w:val="14"/>
                    </w:rPr>
                  </w:rPrChange>
                </w:rPr>
                <w:delText>40</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31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415FAD16" w14:textId="1153C75F" w:rsidR="00587138" w:rsidRPr="007525AD" w:rsidDel="001848B0" w:rsidRDefault="00587138">
            <w:pPr>
              <w:pStyle w:val="BodyText"/>
              <w:spacing w:before="162" w:line="480" w:lineRule="auto"/>
              <w:ind w:right="-90"/>
              <w:jc w:val="center"/>
              <w:rPr>
                <w:del w:id="10319" w:author="Hardik Malhotra" w:date="2021-09-30T19:30:00Z"/>
                <w:rFonts w:ascii="Verdana" w:hAnsi="Verdana" w:cs="Calibri"/>
                <w:sz w:val="14"/>
                <w:szCs w:val="14"/>
              </w:rPr>
              <w:pPrChange w:id="10320" w:author="Ritu Kamra" w:date="2021-09-27T17:30:00Z">
                <w:pPr>
                  <w:pStyle w:val="BodyText"/>
                  <w:spacing w:before="162" w:line="480" w:lineRule="auto"/>
                  <w:ind w:right="-90"/>
                  <w:jc w:val="both"/>
                </w:pPr>
              </w:pPrChange>
            </w:pPr>
            <w:del w:id="10321" w:author="Hardik Malhotra" w:date="2021-09-30T19:30:00Z">
              <w:r w:rsidRPr="00C568E6" w:rsidDel="001848B0">
                <w:rPr>
                  <w:rFonts w:ascii="Verdana" w:hAnsi="Verdana" w:cs="Calibri"/>
                  <w:sz w:val="14"/>
                  <w:szCs w:val="14"/>
                  <w:rPrChange w:id="10322" w:author="Ritu Kamra" w:date="2021-09-27T17:30:00Z">
                    <w:rPr>
                      <w:rFonts w:ascii="Verdana" w:hAnsi="Verdana" w:cs="Calibri"/>
                      <w:color w:val="000000"/>
                      <w:sz w:val="14"/>
                      <w:szCs w:val="14"/>
                    </w:rPr>
                  </w:rPrChange>
                </w:rPr>
                <w:delText>39</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32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0E7FF086" w14:textId="5F5EC225" w:rsidR="00587138" w:rsidRPr="007525AD" w:rsidDel="001848B0" w:rsidRDefault="00587138">
            <w:pPr>
              <w:pStyle w:val="BodyText"/>
              <w:spacing w:before="162" w:line="480" w:lineRule="auto"/>
              <w:ind w:right="-90"/>
              <w:jc w:val="center"/>
              <w:rPr>
                <w:del w:id="10324" w:author="Hardik Malhotra" w:date="2021-09-30T19:30:00Z"/>
                <w:rFonts w:ascii="Verdana" w:hAnsi="Verdana" w:cs="Calibri"/>
                <w:sz w:val="14"/>
                <w:szCs w:val="14"/>
              </w:rPr>
              <w:pPrChange w:id="10325" w:author="Ritu Kamra" w:date="2021-09-27T17:30:00Z">
                <w:pPr>
                  <w:pStyle w:val="BodyText"/>
                  <w:spacing w:before="162" w:line="480" w:lineRule="auto"/>
                  <w:ind w:right="-90"/>
                  <w:jc w:val="both"/>
                </w:pPr>
              </w:pPrChange>
            </w:pPr>
            <w:del w:id="10326" w:author="Hardik Malhotra" w:date="2021-09-30T19:30:00Z">
              <w:r w:rsidRPr="00C568E6" w:rsidDel="001848B0">
                <w:rPr>
                  <w:rFonts w:ascii="Verdana" w:hAnsi="Verdana" w:cs="Calibri"/>
                  <w:sz w:val="14"/>
                  <w:szCs w:val="14"/>
                  <w:rPrChange w:id="10327" w:author="Ritu Kamra" w:date="2021-09-27T17:30:00Z">
                    <w:rPr>
                      <w:rFonts w:ascii="Verdana" w:hAnsi="Verdana" w:cs="Calibri"/>
                      <w:color w:val="000000"/>
                      <w:sz w:val="14"/>
                      <w:szCs w:val="14"/>
                    </w:rPr>
                  </w:rPrChange>
                </w:rPr>
                <w:delText>45</w:delText>
              </w:r>
            </w:del>
          </w:p>
        </w:tc>
      </w:tr>
      <w:tr w:rsidR="00587138" w:rsidRPr="00991017" w:rsidDel="001848B0" w14:paraId="0FB041E8" w14:textId="77A3F2AB" w:rsidTr="005C3363">
        <w:trPr>
          <w:trHeight w:val="551"/>
          <w:del w:id="10328" w:author="Hardik Malhotra" w:date="2021-09-30T19:30:00Z"/>
          <w:trPrChange w:id="10329" w:author="Neeshu Bhadauriya" w:date="2021-09-27T21:36:00Z">
            <w:trPr>
              <w:trHeight w:val="551"/>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330"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3C90AE36" w14:textId="02CE7E95" w:rsidR="00587138" w:rsidRPr="00991017" w:rsidDel="001848B0" w:rsidRDefault="00587138" w:rsidP="00092529">
            <w:pPr>
              <w:pStyle w:val="BodyText"/>
              <w:spacing w:before="162" w:line="480" w:lineRule="auto"/>
              <w:ind w:right="-90"/>
              <w:jc w:val="both"/>
              <w:rPr>
                <w:del w:id="10331" w:author="Hardik Malhotra" w:date="2021-09-30T19:30:00Z"/>
                <w:rFonts w:ascii="Verdana" w:hAnsi="Verdana"/>
                <w:bCs/>
                <w:sz w:val="14"/>
                <w:szCs w:val="14"/>
              </w:rPr>
            </w:pPr>
            <w:del w:id="10332" w:author="Hardik Malhotra" w:date="2021-09-30T19:30:00Z">
              <w:r w:rsidDel="001848B0">
                <w:rPr>
                  <w:rFonts w:ascii="Verdana" w:hAnsi="Verdana" w:cs="Calibri"/>
                  <w:color w:val="000000"/>
                  <w:sz w:val="14"/>
                  <w:szCs w:val="14"/>
                </w:rPr>
                <w:delText>Olin Corporation</w:delText>
              </w:r>
            </w:del>
          </w:p>
        </w:tc>
        <w:tc>
          <w:tcPr>
            <w:tcW w:w="6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33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578104E" w14:textId="53480265" w:rsidR="00587138" w:rsidRPr="007525AD" w:rsidDel="001848B0" w:rsidRDefault="00587138">
            <w:pPr>
              <w:pStyle w:val="BodyText"/>
              <w:spacing w:before="162" w:line="480" w:lineRule="auto"/>
              <w:ind w:right="-90"/>
              <w:jc w:val="center"/>
              <w:rPr>
                <w:del w:id="10334" w:author="Hardik Malhotra" w:date="2021-09-30T19:30:00Z"/>
                <w:rFonts w:ascii="Verdana" w:hAnsi="Verdana" w:cs="Calibri"/>
                <w:sz w:val="14"/>
                <w:szCs w:val="14"/>
              </w:rPr>
              <w:pPrChange w:id="10335" w:author="Ritu Kamra" w:date="2021-09-27T17:30:00Z">
                <w:pPr>
                  <w:pStyle w:val="BodyText"/>
                  <w:spacing w:before="162" w:line="480" w:lineRule="auto"/>
                  <w:ind w:right="-90"/>
                  <w:jc w:val="both"/>
                </w:pPr>
              </w:pPrChange>
            </w:pPr>
            <w:del w:id="10336" w:author="Hardik Malhotra" w:date="2021-09-30T19:30:00Z">
              <w:r w:rsidRPr="00C568E6" w:rsidDel="001848B0">
                <w:rPr>
                  <w:rFonts w:ascii="Verdana" w:hAnsi="Verdana" w:cs="Calibri"/>
                  <w:sz w:val="14"/>
                  <w:szCs w:val="14"/>
                  <w:rPrChange w:id="10337" w:author="Ritu Kamra" w:date="2021-09-27T17:30:00Z">
                    <w:rPr>
                      <w:rFonts w:ascii="Verdana" w:hAnsi="Verdana" w:cs="Calibri"/>
                      <w:color w:val="000000"/>
                      <w:sz w:val="14"/>
                      <w:szCs w:val="14"/>
                    </w:rPr>
                  </w:rPrChange>
                </w:rPr>
                <w:delText>32</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33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3A164D23" w14:textId="293E13FB" w:rsidR="00587138" w:rsidRPr="007525AD" w:rsidDel="001848B0" w:rsidRDefault="00587138">
            <w:pPr>
              <w:pStyle w:val="BodyText"/>
              <w:spacing w:before="162" w:line="480" w:lineRule="auto"/>
              <w:ind w:right="-90"/>
              <w:jc w:val="center"/>
              <w:rPr>
                <w:del w:id="10339" w:author="Hardik Malhotra" w:date="2021-09-30T19:30:00Z"/>
                <w:rFonts w:ascii="Verdana" w:hAnsi="Verdana" w:cs="Calibri"/>
                <w:sz w:val="14"/>
                <w:szCs w:val="14"/>
              </w:rPr>
              <w:pPrChange w:id="10340" w:author="Ritu Kamra" w:date="2021-09-27T17:30:00Z">
                <w:pPr>
                  <w:pStyle w:val="BodyText"/>
                  <w:spacing w:before="162" w:line="480" w:lineRule="auto"/>
                  <w:ind w:right="-90"/>
                  <w:jc w:val="both"/>
                </w:pPr>
              </w:pPrChange>
            </w:pPr>
            <w:del w:id="10341" w:author="Hardik Malhotra" w:date="2021-09-30T19:30:00Z">
              <w:r w:rsidRPr="00C568E6" w:rsidDel="001848B0">
                <w:rPr>
                  <w:rFonts w:ascii="Verdana" w:hAnsi="Verdana" w:cs="Calibri"/>
                  <w:sz w:val="14"/>
                  <w:szCs w:val="14"/>
                  <w:rPrChange w:id="10342" w:author="Ritu Kamra" w:date="2021-09-27T17:30:00Z">
                    <w:rPr>
                      <w:rFonts w:ascii="Verdana" w:hAnsi="Verdana" w:cs="Calibri"/>
                      <w:color w:val="000000"/>
                      <w:sz w:val="14"/>
                      <w:szCs w:val="14"/>
                    </w:rPr>
                  </w:rPrChange>
                </w:rPr>
                <w:delText>36</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343"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049A1887" w14:textId="5BC589E1" w:rsidR="00587138" w:rsidRPr="007525AD" w:rsidDel="001848B0" w:rsidRDefault="00587138">
            <w:pPr>
              <w:pStyle w:val="BodyText"/>
              <w:spacing w:before="162" w:line="480" w:lineRule="auto"/>
              <w:ind w:right="-90"/>
              <w:jc w:val="center"/>
              <w:rPr>
                <w:del w:id="10344" w:author="Hardik Malhotra" w:date="2021-09-30T19:30:00Z"/>
                <w:rFonts w:ascii="Verdana" w:hAnsi="Verdana" w:cs="Calibri"/>
                <w:sz w:val="14"/>
                <w:szCs w:val="14"/>
              </w:rPr>
              <w:pPrChange w:id="10345" w:author="Ritu Kamra" w:date="2021-09-27T17:30:00Z">
                <w:pPr>
                  <w:pStyle w:val="BodyText"/>
                  <w:spacing w:before="162" w:line="480" w:lineRule="auto"/>
                  <w:ind w:right="-90"/>
                  <w:jc w:val="both"/>
                </w:pPr>
              </w:pPrChange>
            </w:pPr>
            <w:del w:id="10346" w:author="Hardik Malhotra" w:date="2021-09-30T19:30:00Z">
              <w:r w:rsidRPr="00C568E6" w:rsidDel="001848B0">
                <w:rPr>
                  <w:rFonts w:ascii="Verdana" w:hAnsi="Verdana" w:cs="Calibri"/>
                  <w:sz w:val="14"/>
                  <w:szCs w:val="14"/>
                  <w:rPrChange w:id="10347" w:author="Ritu Kamra" w:date="2021-09-27T17:30:00Z">
                    <w:rPr>
                      <w:rFonts w:ascii="Verdana" w:hAnsi="Verdana" w:cs="Calibri"/>
                      <w:color w:val="000000"/>
                      <w:sz w:val="14"/>
                      <w:szCs w:val="14"/>
                    </w:rPr>
                  </w:rPrChange>
                </w:rPr>
                <w:delText>34</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34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26AB9A3B" w14:textId="7FB19EDB" w:rsidR="00587138" w:rsidRPr="007525AD" w:rsidDel="001848B0" w:rsidRDefault="00587138">
            <w:pPr>
              <w:pStyle w:val="BodyText"/>
              <w:spacing w:before="162" w:line="480" w:lineRule="auto"/>
              <w:ind w:right="-90"/>
              <w:jc w:val="center"/>
              <w:rPr>
                <w:del w:id="10349" w:author="Hardik Malhotra" w:date="2021-09-30T19:30:00Z"/>
                <w:rFonts w:ascii="Verdana" w:hAnsi="Verdana" w:cs="Calibri"/>
                <w:sz w:val="14"/>
                <w:szCs w:val="14"/>
              </w:rPr>
              <w:pPrChange w:id="10350" w:author="Ritu Kamra" w:date="2021-09-27T17:30:00Z">
                <w:pPr>
                  <w:pStyle w:val="BodyText"/>
                  <w:spacing w:before="162" w:line="480" w:lineRule="auto"/>
                  <w:ind w:right="-90"/>
                  <w:jc w:val="both"/>
                </w:pPr>
              </w:pPrChange>
            </w:pPr>
            <w:del w:id="10351" w:author="Hardik Malhotra" w:date="2021-09-30T19:30:00Z">
              <w:r w:rsidRPr="00C568E6" w:rsidDel="001848B0">
                <w:rPr>
                  <w:rFonts w:ascii="Verdana" w:hAnsi="Verdana" w:cs="Calibri"/>
                  <w:sz w:val="14"/>
                  <w:szCs w:val="14"/>
                  <w:rPrChange w:id="10352" w:author="Ritu Kamra" w:date="2021-09-27T17:30:00Z">
                    <w:rPr>
                      <w:rFonts w:ascii="Verdana" w:hAnsi="Verdana" w:cs="Calibri"/>
                      <w:color w:val="000000"/>
                      <w:sz w:val="14"/>
                      <w:szCs w:val="14"/>
                    </w:rPr>
                  </w:rPrChange>
                </w:rPr>
                <w:delText>35</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35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2048A333" w14:textId="0EEA1A6A" w:rsidR="00587138" w:rsidRPr="007525AD" w:rsidDel="001848B0" w:rsidRDefault="00587138">
            <w:pPr>
              <w:pStyle w:val="BodyText"/>
              <w:spacing w:before="162" w:line="480" w:lineRule="auto"/>
              <w:ind w:right="-90"/>
              <w:jc w:val="center"/>
              <w:rPr>
                <w:del w:id="10354" w:author="Hardik Malhotra" w:date="2021-09-30T19:30:00Z"/>
                <w:rFonts w:ascii="Verdana" w:hAnsi="Verdana" w:cs="Calibri"/>
                <w:sz w:val="14"/>
                <w:szCs w:val="14"/>
              </w:rPr>
              <w:pPrChange w:id="10355" w:author="Ritu Kamra" w:date="2021-09-27T17:30:00Z">
                <w:pPr>
                  <w:pStyle w:val="BodyText"/>
                  <w:spacing w:before="162" w:line="480" w:lineRule="auto"/>
                  <w:ind w:right="-90"/>
                  <w:jc w:val="both"/>
                </w:pPr>
              </w:pPrChange>
            </w:pPr>
            <w:del w:id="10356" w:author="Hardik Malhotra" w:date="2021-09-30T19:30:00Z">
              <w:r w:rsidRPr="00C568E6" w:rsidDel="001848B0">
                <w:rPr>
                  <w:rFonts w:ascii="Verdana" w:hAnsi="Verdana" w:cs="Calibri"/>
                  <w:sz w:val="14"/>
                  <w:szCs w:val="14"/>
                  <w:rPrChange w:id="10357" w:author="Ritu Kamra" w:date="2021-09-27T17:30:00Z">
                    <w:rPr>
                      <w:rFonts w:ascii="Verdana" w:hAnsi="Verdana" w:cs="Calibri"/>
                      <w:color w:val="000000"/>
                      <w:sz w:val="14"/>
                      <w:szCs w:val="14"/>
                    </w:rPr>
                  </w:rPrChange>
                </w:rPr>
                <w:delText>33</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358"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DA9A63C" w14:textId="23BBBFD5" w:rsidR="00587138" w:rsidRPr="007525AD" w:rsidDel="001848B0" w:rsidRDefault="00587138">
            <w:pPr>
              <w:pStyle w:val="BodyText"/>
              <w:spacing w:before="162" w:line="480" w:lineRule="auto"/>
              <w:ind w:right="-90"/>
              <w:jc w:val="center"/>
              <w:rPr>
                <w:del w:id="10359" w:author="Hardik Malhotra" w:date="2021-09-30T19:30:00Z"/>
                <w:rFonts w:ascii="Verdana" w:hAnsi="Verdana" w:cs="Calibri"/>
                <w:sz w:val="14"/>
                <w:szCs w:val="14"/>
              </w:rPr>
              <w:pPrChange w:id="10360" w:author="Ritu Kamra" w:date="2021-09-27T17:30:00Z">
                <w:pPr>
                  <w:pStyle w:val="BodyText"/>
                  <w:spacing w:before="162" w:line="480" w:lineRule="auto"/>
                  <w:ind w:right="-90"/>
                  <w:jc w:val="both"/>
                </w:pPr>
              </w:pPrChange>
            </w:pPr>
            <w:del w:id="10361" w:author="Hardik Malhotra" w:date="2021-09-30T19:30:00Z">
              <w:r w:rsidRPr="00C568E6" w:rsidDel="001848B0">
                <w:rPr>
                  <w:rFonts w:ascii="Verdana" w:hAnsi="Verdana" w:cs="Calibri"/>
                  <w:sz w:val="14"/>
                  <w:szCs w:val="14"/>
                  <w:rPrChange w:id="10362" w:author="Ritu Kamra" w:date="2021-09-27T17:30:00Z">
                    <w:rPr>
                      <w:rFonts w:ascii="Verdana" w:hAnsi="Verdana" w:cs="Calibri"/>
                      <w:color w:val="000000"/>
                      <w:sz w:val="14"/>
                      <w:szCs w:val="14"/>
                    </w:rPr>
                  </w:rPrChange>
                </w:rPr>
                <w:delText>33</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36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05B02F3" w14:textId="49173421" w:rsidR="00587138" w:rsidRPr="007525AD" w:rsidDel="001848B0" w:rsidRDefault="00587138">
            <w:pPr>
              <w:pStyle w:val="BodyText"/>
              <w:spacing w:before="162" w:line="480" w:lineRule="auto"/>
              <w:ind w:right="-90"/>
              <w:jc w:val="center"/>
              <w:rPr>
                <w:del w:id="10364" w:author="Hardik Malhotra" w:date="2021-09-30T19:30:00Z"/>
                <w:rFonts w:ascii="Verdana" w:hAnsi="Verdana" w:cs="Calibri"/>
                <w:sz w:val="14"/>
                <w:szCs w:val="14"/>
              </w:rPr>
              <w:pPrChange w:id="10365" w:author="Ritu Kamra" w:date="2021-09-27T17:30:00Z">
                <w:pPr>
                  <w:pStyle w:val="BodyText"/>
                  <w:spacing w:before="162" w:line="480" w:lineRule="auto"/>
                  <w:ind w:right="-90"/>
                  <w:jc w:val="both"/>
                </w:pPr>
              </w:pPrChange>
            </w:pPr>
            <w:del w:id="10366" w:author="Hardik Malhotra" w:date="2021-09-30T19:30:00Z">
              <w:r w:rsidRPr="00C568E6" w:rsidDel="001848B0">
                <w:rPr>
                  <w:rFonts w:ascii="Verdana" w:hAnsi="Verdana" w:cs="Calibri"/>
                  <w:sz w:val="14"/>
                  <w:szCs w:val="14"/>
                  <w:rPrChange w:id="10367" w:author="Ritu Kamra" w:date="2021-09-27T17:30:00Z">
                    <w:rPr>
                      <w:rFonts w:ascii="Verdana" w:hAnsi="Verdana" w:cs="Calibri"/>
                      <w:color w:val="000000"/>
                      <w:sz w:val="14"/>
                      <w:szCs w:val="14"/>
                    </w:rPr>
                  </w:rPrChange>
                </w:rPr>
                <w:delText>35</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36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0E8CCBC5" w14:textId="677211E4" w:rsidR="00587138" w:rsidRPr="007525AD" w:rsidDel="001848B0" w:rsidRDefault="00587138">
            <w:pPr>
              <w:pStyle w:val="BodyText"/>
              <w:spacing w:before="162" w:line="480" w:lineRule="auto"/>
              <w:ind w:right="-90"/>
              <w:jc w:val="center"/>
              <w:rPr>
                <w:del w:id="10369" w:author="Hardik Malhotra" w:date="2021-09-30T19:30:00Z"/>
                <w:rFonts w:ascii="Verdana" w:hAnsi="Verdana" w:cs="Calibri"/>
                <w:sz w:val="14"/>
                <w:szCs w:val="14"/>
              </w:rPr>
              <w:pPrChange w:id="10370" w:author="Ritu Kamra" w:date="2021-09-27T17:30:00Z">
                <w:pPr>
                  <w:pStyle w:val="BodyText"/>
                  <w:spacing w:before="162" w:line="480" w:lineRule="auto"/>
                  <w:ind w:right="-90"/>
                  <w:jc w:val="both"/>
                </w:pPr>
              </w:pPrChange>
            </w:pPr>
            <w:del w:id="10371" w:author="Hardik Malhotra" w:date="2021-09-30T19:30:00Z">
              <w:r w:rsidRPr="00C568E6" w:rsidDel="001848B0">
                <w:rPr>
                  <w:rFonts w:ascii="Verdana" w:hAnsi="Verdana" w:cs="Calibri"/>
                  <w:sz w:val="14"/>
                  <w:szCs w:val="14"/>
                  <w:rPrChange w:id="10372" w:author="Ritu Kamra" w:date="2021-09-27T17:30:00Z">
                    <w:rPr>
                      <w:rFonts w:ascii="Verdana" w:hAnsi="Verdana" w:cs="Calibri"/>
                      <w:color w:val="000000"/>
                      <w:sz w:val="14"/>
                      <w:szCs w:val="14"/>
                    </w:rPr>
                  </w:rPrChange>
                </w:rPr>
                <w:delText>35</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37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4A71ED7A" w14:textId="1536F00D" w:rsidR="00587138" w:rsidRPr="007525AD" w:rsidDel="001848B0" w:rsidRDefault="00587138">
            <w:pPr>
              <w:pStyle w:val="BodyText"/>
              <w:spacing w:before="162" w:line="480" w:lineRule="auto"/>
              <w:ind w:right="-90"/>
              <w:jc w:val="center"/>
              <w:rPr>
                <w:del w:id="10374" w:author="Hardik Malhotra" w:date="2021-09-30T19:30:00Z"/>
                <w:rFonts w:ascii="Verdana" w:hAnsi="Verdana" w:cs="Calibri"/>
                <w:sz w:val="14"/>
                <w:szCs w:val="14"/>
              </w:rPr>
              <w:pPrChange w:id="10375" w:author="Ritu Kamra" w:date="2021-09-27T17:30:00Z">
                <w:pPr>
                  <w:pStyle w:val="BodyText"/>
                  <w:spacing w:before="162" w:line="480" w:lineRule="auto"/>
                  <w:ind w:right="-90"/>
                  <w:jc w:val="both"/>
                </w:pPr>
              </w:pPrChange>
            </w:pPr>
            <w:del w:id="10376" w:author="Hardik Malhotra" w:date="2021-09-30T19:30:00Z">
              <w:r w:rsidRPr="00C568E6" w:rsidDel="001848B0">
                <w:rPr>
                  <w:rFonts w:ascii="Verdana" w:hAnsi="Verdana" w:cs="Calibri"/>
                  <w:sz w:val="14"/>
                  <w:szCs w:val="14"/>
                  <w:rPrChange w:id="10377" w:author="Ritu Kamra" w:date="2021-09-27T17:30:00Z">
                    <w:rPr>
                      <w:rFonts w:ascii="Verdana" w:hAnsi="Verdana" w:cs="Calibri"/>
                      <w:color w:val="000000"/>
                      <w:sz w:val="14"/>
                      <w:szCs w:val="14"/>
                    </w:rPr>
                  </w:rPrChange>
                </w:rPr>
                <w:delText>39</w:delText>
              </w:r>
            </w:del>
          </w:p>
        </w:tc>
      </w:tr>
      <w:tr w:rsidR="00587138" w:rsidRPr="00991017" w:rsidDel="001848B0" w14:paraId="25B606CD" w14:textId="42BDB15C" w:rsidTr="005C3363">
        <w:trPr>
          <w:trHeight w:val="551"/>
          <w:del w:id="10378" w:author="Hardik Malhotra" w:date="2021-09-30T19:30:00Z"/>
          <w:trPrChange w:id="10379" w:author="Neeshu Bhadauriya" w:date="2021-09-27T21:36:00Z">
            <w:trPr>
              <w:trHeight w:val="551"/>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380"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7DD19ED" w14:textId="3A2D9085" w:rsidR="00587138" w:rsidRPr="00991017" w:rsidDel="001848B0" w:rsidRDefault="00587138" w:rsidP="00092529">
            <w:pPr>
              <w:pStyle w:val="BodyText"/>
              <w:spacing w:before="162" w:line="480" w:lineRule="auto"/>
              <w:ind w:right="-90"/>
              <w:jc w:val="both"/>
              <w:rPr>
                <w:del w:id="10381" w:author="Hardik Malhotra" w:date="2021-09-30T19:30:00Z"/>
                <w:rFonts w:ascii="Verdana" w:hAnsi="Verdana"/>
                <w:bCs/>
                <w:sz w:val="14"/>
                <w:szCs w:val="14"/>
              </w:rPr>
            </w:pPr>
            <w:del w:id="10382" w:author="Hardik Malhotra" w:date="2021-09-30T19:30:00Z">
              <w:r w:rsidDel="001848B0">
                <w:rPr>
                  <w:rFonts w:ascii="Verdana" w:hAnsi="Verdana" w:cs="Calibri"/>
                  <w:color w:val="000000"/>
                  <w:sz w:val="14"/>
                  <w:szCs w:val="14"/>
                </w:rPr>
                <w:delText>The Dow Chemical Company</w:delText>
              </w:r>
            </w:del>
          </w:p>
        </w:tc>
        <w:tc>
          <w:tcPr>
            <w:tcW w:w="6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38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8387F39" w14:textId="13713756" w:rsidR="00587138" w:rsidRPr="007525AD" w:rsidDel="001848B0" w:rsidRDefault="00587138">
            <w:pPr>
              <w:pStyle w:val="BodyText"/>
              <w:spacing w:before="162" w:line="480" w:lineRule="auto"/>
              <w:ind w:right="-90"/>
              <w:jc w:val="center"/>
              <w:rPr>
                <w:del w:id="10384" w:author="Hardik Malhotra" w:date="2021-09-30T19:30:00Z"/>
                <w:rFonts w:ascii="Verdana" w:hAnsi="Verdana" w:cs="Calibri"/>
                <w:sz w:val="14"/>
                <w:szCs w:val="14"/>
              </w:rPr>
              <w:pPrChange w:id="10385" w:author="Ritu Kamra" w:date="2021-09-27T17:30:00Z">
                <w:pPr>
                  <w:pStyle w:val="BodyText"/>
                  <w:spacing w:before="162" w:line="480" w:lineRule="auto"/>
                  <w:ind w:right="-90"/>
                  <w:jc w:val="both"/>
                </w:pPr>
              </w:pPrChange>
            </w:pPr>
            <w:del w:id="10386" w:author="Hardik Malhotra" w:date="2021-09-30T19:30:00Z">
              <w:r w:rsidRPr="00C568E6" w:rsidDel="001848B0">
                <w:rPr>
                  <w:rFonts w:ascii="Verdana" w:hAnsi="Verdana" w:cs="Calibri"/>
                  <w:sz w:val="14"/>
                  <w:szCs w:val="14"/>
                  <w:rPrChange w:id="10387" w:author="Ritu Kamra" w:date="2021-09-27T17:30:00Z">
                    <w:rPr>
                      <w:rFonts w:ascii="Verdana" w:hAnsi="Verdana" w:cs="Calibri"/>
                      <w:color w:val="000000"/>
                      <w:sz w:val="14"/>
                      <w:szCs w:val="14"/>
                    </w:rPr>
                  </w:rPrChange>
                </w:rPr>
                <w:delText>34</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38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2A759DBA" w14:textId="256A5829" w:rsidR="00587138" w:rsidRPr="007525AD" w:rsidDel="001848B0" w:rsidRDefault="00587138">
            <w:pPr>
              <w:pStyle w:val="BodyText"/>
              <w:spacing w:before="162" w:line="480" w:lineRule="auto"/>
              <w:ind w:right="-90"/>
              <w:jc w:val="center"/>
              <w:rPr>
                <w:del w:id="10389" w:author="Hardik Malhotra" w:date="2021-09-30T19:30:00Z"/>
                <w:rFonts w:ascii="Verdana" w:hAnsi="Verdana" w:cs="Calibri"/>
                <w:sz w:val="14"/>
                <w:szCs w:val="14"/>
              </w:rPr>
              <w:pPrChange w:id="10390" w:author="Ritu Kamra" w:date="2021-09-27T17:30:00Z">
                <w:pPr>
                  <w:pStyle w:val="BodyText"/>
                  <w:spacing w:before="162" w:line="480" w:lineRule="auto"/>
                  <w:ind w:right="-90"/>
                  <w:jc w:val="both"/>
                </w:pPr>
              </w:pPrChange>
            </w:pPr>
            <w:del w:id="10391" w:author="Hardik Malhotra" w:date="2021-09-30T19:30:00Z">
              <w:r w:rsidRPr="00C568E6" w:rsidDel="001848B0">
                <w:rPr>
                  <w:rFonts w:ascii="Verdana" w:hAnsi="Verdana" w:cs="Calibri"/>
                  <w:sz w:val="14"/>
                  <w:szCs w:val="14"/>
                  <w:rPrChange w:id="10392" w:author="Ritu Kamra" w:date="2021-09-27T17:30:00Z">
                    <w:rPr>
                      <w:rFonts w:ascii="Verdana" w:hAnsi="Verdana" w:cs="Calibri"/>
                      <w:color w:val="000000"/>
                      <w:sz w:val="14"/>
                      <w:szCs w:val="14"/>
                    </w:rPr>
                  </w:rPrChange>
                </w:rPr>
                <w:delText>37</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393"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D30B153" w14:textId="4CD5EC01" w:rsidR="00587138" w:rsidRPr="007525AD" w:rsidDel="001848B0" w:rsidRDefault="00587138">
            <w:pPr>
              <w:pStyle w:val="BodyText"/>
              <w:spacing w:before="162" w:line="480" w:lineRule="auto"/>
              <w:ind w:right="-90"/>
              <w:jc w:val="center"/>
              <w:rPr>
                <w:del w:id="10394" w:author="Hardik Malhotra" w:date="2021-09-30T19:30:00Z"/>
                <w:rFonts w:ascii="Verdana" w:hAnsi="Verdana" w:cs="Calibri"/>
                <w:sz w:val="14"/>
                <w:szCs w:val="14"/>
              </w:rPr>
              <w:pPrChange w:id="10395" w:author="Ritu Kamra" w:date="2021-09-27T17:30:00Z">
                <w:pPr>
                  <w:pStyle w:val="BodyText"/>
                  <w:spacing w:before="162" w:line="480" w:lineRule="auto"/>
                  <w:ind w:right="-90"/>
                  <w:jc w:val="both"/>
                </w:pPr>
              </w:pPrChange>
            </w:pPr>
            <w:del w:id="10396" w:author="Hardik Malhotra" w:date="2021-09-30T19:30:00Z">
              <w:r w:rsidRPr="00C568E6" w:rsidDel="001848B0">
                <w:rPr>
                  <w:rFonts w:ascii="Verdana" w:hAnsi="Verdana" w:cs="Calibri"/>
                  <w:sz w:val="14"/>
                  <w:szCs w:val="14"/>
                  <w:rPrChange w:id="10397" w:author="Ritu Kamra" w:date="2021-09-27T17:30:00Z">
                    <w:rPr>
                      <w:rFonts w:ascii="Verdana" w:hAnsi="Verdana" w:cs="Calibri"/>
                      <w:color w:val="000000"/>
                      <w:sz w:val="14"/>
                      <w:szCs w:val="14"/>
                    </w:rPr>
                  </w:rPrChange>
                </w:rPr>
                <w:delText>33</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39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00FA54D" w14:textId="35CBD3DF" w:rsidR="00587138" w:rsidRPr="007525AD" w:rsidDel="001848B0" w:rsidRDefault="00587138">
            <w:pPr>
              <w:pStyle w:val="BodyText"/>
              <w:spacing w:before="162" w:line="480" w:lineRule="auto"/>
              <w:ind w:right="-90"/>
              <w:jc w:val="center"/>
              <w:rPr>
                <w:del w:id="10399" w:author="Hardik Malhotra" w:date="2021-09-30T19:30:00Z"/>
                <w:rFonts w:ascii="Verdana" w:hAnsi="Verdana" w:cs="Calibri"/>
                <w:sz w:val="14"/>
                <w:szCs w:val="14"/>
              </w:rPr>
              <w:pPrChange w:id="10400" w:author="Ritu Kamra" w:date="2021-09-27T17:30:00Z">
                <w:pPr>
                  <w:pStyle w:val="BodyText"/>
                  <w:spacing w:before="162" w:line="480" w:lineRule="auto"/>
                  <w:ind w:right="-90"/>
                  <w:jc w:val="both"/>
                </w:pPr>
              </w:pPrChange>
            </w:pPr>
            <w:del w:id="10401" w:author="Hardik Malhotra" w:date="2021-09-30T19:30:00Z">
              <w:r w:rsidRPr="00C568E6" w:rsidDel="001848B0">
                <w:rPr>
                  <w:rFonts w:ascii="Verdana" w:hAnsi="Verdana" w:cs="Calibri"/>
                  <w:sz w:val="14"/>
                  <w:szCs w:val="14"/>
                  <w:rPrChange w:id="10402" w:author="Ritu Kamra" w:date="2021-09-27T17:30:00Z">
                    <w:rPr>
                      <w:rFonts w:ascii="Verdana" w:hAnsi="Verdana" w:cs="Calibri"/>
                      <w:color w:val="000000"/>
                      <w:sz w:val="14"/>
                      <w:szCs w:val="14"/>
                    </w:rPr>
                  </w:rPrChange>
                </w:rPr>
                <w:delText>34</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40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03456766" w14:textId="7CBEA90E" w:rsidR="00587138" w:rsidRPr="007525AD" w:rsidDel="001848B0" w:rsidRDefault="00587138">
            <w:pPr>
              <w:pStyle w:val="BodyText"/>
              <w:spacing w:before="162" w:line="480" w:lineRule="auto"/>
              <w:ind w:right="-90"/>
              <w:jc w:val="center"/>
              <w:rPr>
                <w:del w:id="10404" w:author="Hardik Malhotra" w:date="2021-09-30T19:30:00Z"/>
                <w:rFonts w:ascii="Verdana" w:hAnsi="Verdana" w:cs="Calibri"/>
                <w:sz w:val="14"/>
                <w:szCs w:val="14"/>
              </w:rPr>
              <w:pPrChange w:id="10405" w:author="Ritu Kamra" w:date="2021-09-27T17:30:00Z">
                <w:pPr>
                  <w:pStyle w:val="BodyText"/>
                  <w:spacing w:before="162" w:line="480" w:lineRule="auto"/>
                  <w:ind w:right="-90"/>
                  <w:jc w:val="both"/>
                </w:pPr>
              </w:pPrChange>
            </w:pPr>
            <w:del w:id="10406" w:author="Hardik Malhotra" w:date="2021-09-30T19:30:00Z">
              <w:r w:rsidRPr="00C568E6" w:rsidDel="001848B0">
                <w:rPr>
                  <w:rFonts w:ascii="Verdana" w:hAnsi="Verdana" w:cs="Calibri"/>
                  <w:sz w:val="14"/>
                  <w:szCs w:val="14"/>
                  <w:rPrChange w:id="10407" w:author="Ritu Kamra" w:date="2021-09-27T17:30:00Z">
                    <w:rPr>
                      <w:rFonts w:ascii="Verdana" w:hAnsi="Verdana" w:cs="Calibri"/>
                      <w:color w:val="000000"/>
                      <w:sz w:val="14"/>
                      <w:szCs w:val="14"/>
                    </w:rPr>
                  </w:rPrChange>
                </w:rPr>
                <w:delText>33</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408"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89C612A" w14:textId="7871323F" w:rsidR="00587138" w:rsidRPr="007525AD" w:rsidDel="001848B0" w:rsidRDefault="00587138">
            <w:pPr>
              <w:pStyle w:val="BodyText"/>
              <w:spacing w:before="162" w:line="480" w:lineRule="auto"/>
              <w:ind w:right="-90"/>
              <w:jc w:val="center"/>
              <w:rPr>
                <w:del w:id="10409" w:author="Hardik Malhotra" w:date="2021-09-30T19:30:00Z"/>
                <w:rFonts w:ascii="Verdana" w:hAnsi="Verdana" w:cs="Calibri"/>
                <w:sz w:val="14"/>
                <w:szCs w:val="14"/>
              </w:rPr>
              <w:pPrChange w:id="10410" w:author="Ritu Kamra" w:date="2021-09-27T17:30:00Z">
                <w:pPr>
                  <w:pStyle w:val="BodyText"/>
                  <w:spacing w:before="162" w:line="480" w:lineRule="auto"/>
                  <w:ind w:right="-90"/>
                  <w:jc w:val="both"/>
                </w:pPr>
              </w:pPrChange>
            </w:pPr>
            <w:del w:id="10411" w:author="Hardik Malhotra" w:date="2021-09-30T19:30:00Z">
              <w:r w:rsidRPr="00C568E6" w:rsidDel="001848B0">
                <w:rPr>
                  <w:rFonts w:ascii="Verdana" w:hAnsi="Verdana" w:cs="Calibri"/>
                  <w:sz w:val="14"/>
                  <w:szCs w:val="14"/>
                  <w:rPrChange w:id="10412" w:author="Ritu Kamra" w:date="2021-09-27T17:30:00Z">
                    <w:rPr>
                      <w:rFonts w:ascii="Verdana" w:hAnsi="Verdana" w:cs="Calibri"/>
                      <w:color w:val="000000"/>
                      <w:sz w:val="14"/>
                      <w:szCs w:val="14"/>
                    </w:rPr>
                  </w:rPrChange>
                </w:rPr>
                <w:delText>35</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41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42484913" w14:textId="38CD2769" w:rsidR="00587138" w:rsidRPr="007525AD" w:rsidDel="001848B0" w:rsidRDefault="00587138">
            <w:pPr>
              <w:pStyle w:val="BodyText"/>
              <w:spacing w:before="162" w:line="480" w:lineRule="auto"/>
              <w:ind w:right="-90"/>
              <w:jc w:val="center"/>
              <w:rPr>
                <w:del w:id="10414" w:author="Hardik Malhotra" w:date="2021-09-30T19:30:00Z"/>
                <w:rFonts w:ascii="Verdana" w:hAnsi="Verdana" w:cs="Calibri"/>
                <w:sz w:val="14"/>
                <w:szCs w:val="14"/>
              </w:rPr>
              <w:pPrChange w:id="10415" w:author="Ritu Kamra" w:date="2021-09-27T17:30:00Z">
                <w:pPr>
                  <w:pStyle w:val="BodyText"/>
                  <w:spacing w:before="162" w:line="480" w:lineRule="auto"/>
                  <w:ind w:right="-90"/>
                  <w:jc w:val="both"/>
                </w:pPr>
              </w:pPrChange>
            </w:pPr>
            <w:del w:id="10416" w:author="Hardik Malhotra" w:date="2021-09-30T19:30:00Z">
              <w:r w:rsidRPr="00C568E6" w:rsidDel="001848B0">
                <w:rPr>
                  <w:rFonts w:ascii="Verdana" w:hAnsi="Verdana" w:cs="Calibri"/>
                  <w:sz w:val="14"/>
                  <w:szCs w:val="14"/>
                  <w:rPrChange w:id="10417" w:author="Ritu Kamra" w:date="2021-09-27T17:30:00Z">
                    <w:rPr>
                      <w:rFonts w:ascii="Verdana" w:hAnsi="Verdana" w:cs="Calibri"/>
                      <w:color w:val="000000"/>
                      <w:sz w:val="14"/>
                      <w:szCs w:val="14"/>
                    </w:rPr>
                  </w:rPrChange>
                </w:rPr>
                <w:delText>36</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41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6A282CF3" w14:textId="58219148" w:rsidR="00587138" w:rsidRPr="007525AD" w:rsidDel="001848B0" w:rsidRDefault="00587138">
            <w:pPr>
              <w:pStyle w:val="BodyText"/>
              <w:spacing w:before="162" w:line="480" w:lineRule="auto"/>
              <w:ind w:right="-90"/>
              <w:jc w:val="center"/>
              <w:rPr>
                <w:del w:id="10419" w:author="Hardik Malhotra" w:date="2021-09-30T19:30:00Z"/>
                <w:rFonts w:ascii="Verdana" w:hAnsi="Verdana" w:cs="Calibri"/>
                <w:sz w:val="14"/>
                <w:szCs w:val="14"/>
              </w:rPr>
              <w:pPrChange w:id="10420" w:author="Ritu Kamra" w:date="2021-09-27T17:30:00Z">
                <w:pPr>
                  <w:pStyle w:val="BodyText"/>
                  <w:spacing w:before="162" w:line="480" w:lineRule="auto"/>
                  <w:ind w:right="-90"/>
                  <w:jc w:val="both"/>
                </w:pPr>
              </w:pPrChange>
            </w:pPr>
            <w:del w:id="10421" w:author="Hardik Malhotra" w:date="2021-09-30T19:30:00Z">
              <w:r w:rsidRPr="00C568E6" w:rsidDel="001848B0">
                <w:rPr>
                  <w:rFonts w:ascii="Verdana" w:hAnsi="Verdana" w:cs="Calibri"/>
                  <w:sz w:val="14"/>
                  <w:szCs w:val="14"/>
                  <w:rPrChange w:id="10422" w:author="Ritu Kamra" w:date="2021-09-27T17:30:00Z">
                    <w:rPr>
                      <w:rFonts w:ascii="Verdana" w:hAnsi="Verdana" w:cs="Calibri"/>
                      <w:color w:val="000000"/>
                      <w:sz w:val="14"/>
                      <w:szCs w:val="14"/>
                    </w:rPr>
                  </w:rPrChange>
                </w:rPr>
                <w:delText>35</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42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22515852" w14:textId="201AE486" w:rsidR="00587138" w:rsidRPr="007525AD" w:rsidDel="001848B0" w:rsidRDefault="00587138">
            <w:pPr>
              <w:pStyle w:val="BodyText"/>
              <w:spacing w:before="162" w:line="480" w:lineRule="auto"/>
              <w:ind w:right="-90"/>
              <w:jc w:val="center"/>
              <w:rPr>
                <w:del w:id="10424" w:author="Hardik Malhotra" w:date="2021-09-30T19:30:00Z"/>
                <w:rFonts w:ascii="Verdana" w:hAnsi="Verdana" w:cs="Calibri"/>
                <w:sz w:val="14"/>
                <w:szCs w:val="14"/>
              </w:rPr>
              <w:pPrChange w:id="10425" w:author="Ritu Kamra" w:date="2021-09-27T17:30:00Z">
                <w:pPr>
                  <w:pStyle w:val="BodyText"/>
                  <w:spacing w:before="162" w:line="480" w:lineRule="auto"/>
                  <w:ind w:right="-90"/>
                  <w:jc w:val="both"/>
                </w:pPr>
              </w:pPrChange>
            </w:pPr>
            <w:del w:id="10426" w:author="Hardik Malhotra" w:date="2021-09-30T19:30:00Z">
              <w:r w:rsidRPr="00C568E6" w:rsidDel="001848B0">
                <w:rPr>
                  <w:rFonts w:ascii="Verdana" w:hAnsi="Verdana" w:cs="Calibri"/>
                  <w:sz w:val="14"/>
                  <w:szCs w:val="14"/>
                  <w:rPrChange w:id="10427" w:author="Ritu Kamra" w:date="2021-09-27T17:30:00Z">
                    <w:rPr>
                      <w:rFonts w:ascii="Verdana" w:hAnsi="Verdana" w:cs="Calibri"/>
                      <w:color w:val="000000"/>
                      <w:sz w:val="14"/>
                      <w:szCs w:val="14"/>
                    </w:rPr>
                  </w:rPrChange>
                </w:rPr>
                <w:delText>39</w:delText>
              </w:r>
            </w:del>
          </w:p>
        </w:tc>
      </w:tr>
      <w:tr w:rsidR="00587138" w:rsidRPr="00991017" w:rsidDel="001848B0" w14:paraId="1875E66C" w14:textId="24B2D00C" w:rsidTr="005C3363">
        <w:trPr>
          <w:trHeight w:val="551"/>
          <w:del w:id="10428" w:author="Hardik Malhotra" w:date="2021-09-30T19:30:00Z"/>
          <w:trPrChange w:id="10429" w:author="Neeshu Bhadauriya" w:date="2021-09-27T21:36:00Z">
            <w:trPr>
              <w:trHeight w:val="551"/>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430"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32FA51D" w14:textId="6AACBF56" w:rsidR="00587138" w:rsidRPr="00991017" w:rsidDel="001848B0" w:rsidRDefault="00587138" w:rsidP="00092529">
            <w:pPr>
              <w:pStyle w:val="BodyText"/>
              <w:spacing w:before="162" w:line="480" w:lineRule="auto"/>
              <w:ind w:right="-90"/>
              <w:jc w:val="both"/>
              <w:rPr>
                <w:del w:id="10431" w:author="Hardik Malhotra" w:date="2021-09-30T19:30:00Z"/>
                <w:rFonts w:ascii="Verdana" w:hAnsi="Verdana"/>
                <w:bCs/>
                <w:sz w:val="14"/>
                <w:szCs w:val="14"/>
              </w:rPr>
            </w:pPr>
            <w:del w:id="10432" w:author="Hardik Malhotra" w:date="2021-09-30T19:30:00Z">
              <w:r w:rsidDel="001848B0">
                <w:rPr>
                  <w:rFonts w:ascii="Verdana" w:hAnsi="Verdana" w:cs="Calibri"/>
                  <w:color w:val="000000"/>
                  <w:sz w:val="14"/>
                  <w:szCs w:val="14"/>
                </w:rPr>
                <w:delText>Huntsman Corporation</w:delText>
              </w:r>
            </w:del>
          </w:p>
        </w:tc>
        <w:tc>
          <w:tcPr>
            <w:tcW w:w="6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43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65DE1DAD" w14:textId="13C30FC9" w:rsidR="00587138" w:rsidRPr="007525AD" w:rsidDel="001848B0" w:rsidRDefault="00587138">
            <w:pPr>
              <w:pStyle w:val="BodyText"/>
              <w:spacing w:before="162" w:line="480" w:lineRule="auto"/>
              <w:ind w:right="-90"/>
              <w:jc w:val="center"/>
              <w:rPr>
                <w:del w:id="10434" w:author="Hardik Malhotra" w:date="2021-09-30T19:30:00Z"/>
                <w:rFonts w:ascii="Verdana" w:hAnsi="Verdana" w:cs="Calibri"/>
                <w:sz w:val="14"/>
                <w:szCs w:val="14"/>
              </w:rPr>
              <w:pPrChange w:id="10435" w:author="Ritu Kamra" w:date="2021-09-27T17:30:00Z">
                <w:pPr>
                  <w:pStyle w:val="BodyText"/>
                  <w:spacing w:before="162" w:line="480" w:lineRule="auto"/>
                  <w:ind w:right="-90"/>
                  <w:jc w:val="both"/>
                </w:pPr>
              </w:pPrChange>
            </w:pPr>
            <w:del w:id="10436" w:author="Hardik Malhotra" w:date="2021-09-30T19:30:00Z">
              <w:r w:rsidRPr="00C568E6" w:rsidDel="001848B0">
                <w:rPr>
                  <w:rFonts w:ascii="Verdana" w:hAnsi="Verdana" w:cs="Calibri"/>
                  <w:sz w:val="14"/>
                  <w:szCs w:val="14"/>
                  <w:rPrChange w:id="10437" w:author="Ritu Kamra" w:date="2021-09-27T17:30:00Z">
                    <w:rPr>
                      <w:rFonts w:ascii="Verdana" w:hAnsi="Verdana" w:cs="Calibri"/>
                      <w:color w:val="000000"/>
                      <w:sz w:val="14"/>
                      <w:szCs w:val="14"/>
                    </w:rPr>
                  </w:rPrChange>
                </w:rPr>
                <w:delText>51</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43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5257561" w14:textId="0E613EAB" w:rsidR="00587138" w:rsidRPr="007525AD" w:rsidDel="001848B0" w:rsidRDefault="00587138">
            <w:pPr>
              <w:pStyle w:val="BodyText"/>
              <w:spacing w:before="162" w:line="480" w:lineRule="auto"/>
              <w:ind w:right="-90"/>
              <w:jc w:val="center"/>
              <w:rPr>
                <w:del w:id="10439" w:author="Hardik Malhotra" w:date="2021-09-30T19:30:00Z"/>
                <w:rFonts w:ascii="Verdana" w:hAnsi="Verdana" w:cs="Calibri"/>
                <w:sz w:val="14"/>
                <w:szCs w:val="14"/>
              </w:rPr>
              <w:pPrChange w:id="10440" w:author="Ritu Kamra" w:date="2021-09-27T17:30:00Z">
                <w:pPr>
                  <w:pStyle w:val="BodyText"/>
                  <w:spacing w:before="162" w:line="480" w:lineRule="auto"/>
                  <w:ind w:right="-90"/>
                  <w:jc w:val="both"/>
                </w:pPr>
              </w:pPrChange>
            </w:pPr>
            <w:del w:id="10441" w:author="Hardik Malhotra" w:date="2021-09-30T19:30:00Z">
              <w:r w:rsidRPr="00C568E6" w:rsidDel="001848B0">
                <w:rPr>
                  <w:rFonts w:ascii="Verdana" w:hAnsi="Verdana" w:cs="Calibri"/>
                  <w:sz w:val="14"/>
                  <w:szCs w:val="14"/>
                  <w:rPrChange w:id="10442" w:author="Ritu Kamra" w:date="2021-09-27T17:30:00Z">
                    <w:rPr>
                      <w:rFonts w:ascii="Verdana" w:hAnsi="Verdana" w:cs="Calibri"/>
                      <w:color w:val="000000"/>
                      <w:sz w:val="14"/>
                      <w:szCs w:val="14"/>
                    </w:rPr>
                  </w:rPrChange>
                </w:rPr>
                <w:delText>53</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443"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914C38F" w14:textId="7FC69125" w:rsidR="00587138" w:rsidRPr="007525AD" w:rsidDel="001848B0" w:rsidRDefault="00587138">
            <w:pPr>
              <w:pStyle w:val="BodyText"/>
              <w:spacing w:before="162" w:line="480" w:lineRule="auto"/>
              <w:ind w:right="-90"/>
              <w:jc w:val="center"/>
              <w:rPr>
                <w:del w:id="10444" w:author="Hardik Malhotra" w:date="2021-09-30T19:30:00Z"/>
                <w:rFonts w:ascii="Verdana" w:hAnsi="Verdana" w:cs="Calibri"/>
                <w:sz w:val="14"/>
                <w:szCs w:val="14"/>
              </w:rPr>
              <w:pPrChange w:id="10445" w:author="Ritu Kamra" w:date="2021-09-27T17:30:00Z">
                <w:pPr>
                  <w:pStyle w:val="BodyText"/>
                  <w:spacing w:before="162" w:line="480" w:lineRule="auto"/>
                  <w:ind w:right="-90"/>
                  <w:jc w:val="both"/>
                </w:pPr>
              </w:pPrChange>
            </w:pPr>
            <w:del w:id="10446" w:author="Hardik Malhotra" w:date="2021-09-30T19:30:00Z">
              <w:r w:rsidRPr="00C568E6" w:rsidDel="001848B0">
                <w:rPr>
                  <w:rFonts w:ascii="Verdana" w:hAnsi="Verdana" w:cs="Calibri"/>
                  <w:sz w:val="14"/>
                  <w:szCs w:val="14"/>
                  <w:rPrChange w:id="10447" w:author="Ritu Kamra" w:date="2021-09-27T17:30:00Z">
                    <w:rPr>
                      <w:rFonts w:ascii="Verdana" w:hAnsi="Verdana" w:cs="Calibri"/>
                      <w:color w:val="000000"/>
                      <w:sz w:val="14"/>
                      <w:szCs w:val="14"/>
                    </w:rPr>
                  </w:rPrChange>
                </w:rPr>
                <w:delText>52</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44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0C9F1D11" w14:textId="4ED48887" w:rsidR="00587138" w:rsidRPr="007525AD" w:rsidDel="001848B0" w:rsidRDefault="00587138">
            <w:pPr>
              <w:pStyle w:val="BodyText"/>
              <w:spacing w:before="162" w:line="480" w:lineRule="auto"/>
              <w:ind w:right="-90"/>
              <w:jc w:val="center"/>
              <w:rPr>
                <w:del w:id="10449" w:author="Hardik Malhotra" w:date="2021-09-30T19:30:00Z"/>
                <w:rFonts w:ascii="Verdana" w:hAnsi="Verdana" w:cs="Calibri"/>
                <w:sz w:val="14"/>
                <w:szCs w:val="14"/>
              </w:rPr>
              <w:pPrChange w:id="10450" w:author="Ritu Kamra" w:date="2021-09-27T17:30:00Z">
                <w:pPr>
                  <w:pStyle w:val="BodyText"/>
                  <w:spacing w:before="162" w:line="480" w:lineRule="auto"/>
                  <w:ind w:right="-90"/>
                  <w:jc w:val="both"/>
                </w:pPr>
              </w:pPrChange>
            </w:pPr>
            <w:del w:id="10451" w:author="Hardik Malhotra" w:date="2021-09-30T19:30:00Z">
              <w:r w:rsidRPr="00C568E6" w:rsidDel="001848B0">
                <w:rPr>
                  <w:rFonts w:ascii="Verdana" w:hAnsi="Verdana" w:cs="Calibri"/>
                  <w:sz w:val="14"/>
                  <w:szCs w:val="14"/>
                  <w:rPrChange w:id="10452" w:author="Ritu Kamra" w:date="2021-09-27T17:30:00Z">
                    <w:rPr>
                      <w:rFonts w:ascii="Verdana" w:hAnsi="Verdana" w:cs="Calibri"/>
                      <w:color w:val="000000"/>
                      <w:sz w:val="14"/>
                      <w:szCs w:val="14"/>
                    </w:rPr>
                  </w:rPrChange>
                </w:rPr>
                <w:delText>53</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45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4F2AE007" w14:textId="27F8532B" w:rsidR="00587138" w:rsidRPr="007525AD" w:rsidDel="001848B0" w:rsidRDefault="00587138">
            <w:pPr>
              <w:pStyle w:val="BodyText"/>
              <w:spacing w:before="162" w:line="480" w:lineRule="auto"/>
              <w:ind w:right="-90"/>
              <w:jc w:val="center"/>
              <w:rPr>
                <w:del w:id="10454" w:author="Hardik Malhotra" w:date="2021-09-30T19:30:00Z"/>
                <w:rFonts w:ascii="Verdana" w:hAnsi="Verdana" w:cs="Calibri"/>
                <w:sz w:val="14"/>
                <w:szCs w:val="14"/>
              </w:rPr>
              <w:pPrChange w:id="10455" w:author="Ritu Kamra" w:date="2021-09-27T17:30:00Z">
                <w:pPr>
                  <w:pStyle w:val="BodyText"/>
                  <w:spacing w:before="162" w:line="480" w:lineRule="auto"/>
                  <w:ind w:right="-90"/>
                  <w:jc w:val="both"/>
                </w:pPr>
              </w:pPrChange>
            </w:pPr>
            <w:del w:id="10456" w:author="Hardik Malhotra" w:date="2021-09-30T19:30:00Z">
              <w:r w:rsidRPr="00C568E6" w:rsidDel="001848B0">
                <w:rPr>
                  <w:rFonts w:ascii="Verdana" w:hAnsi="Verdana" w:cs="Calibri"/>
                  <w:sz w:val="14"/>
                  <w:szCs w:val="14"/>
                  <w:rPrChange w:id="10457" w:author="Ritu Kamra" w:date="2021-09-27T17:30:00Z">
                    <w:rPr>
                      <w:rFonts w:ascii="Verdana" w:hAnsi="Verdana" w:cs="Calibri"/>
                      <w:color w:val="000000"/>
                      <w:sz w:val="14"/>
                      <w:szCs w:val="14"/>
                    </w:rPr>
                  </w:rPrChange>
                </w:rPr>
                <w:delText>53</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458"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3AE157FE" w14:textId="6E3E9BAE" w:rsidR="00587138" w:rsidRPr="007525AD" w:rsidDel="001848B0" w:rsidRDefault="00587138">
            <w:pPr>
              <w:pStyle w:val="BodyText"/>
              <w:spacing w:before="162" w:line="480" w:lineRule="auto"/>
              <w:ind w:right="-90"/>
              <w:jc w:val="center"/>
              <w:rPr>
                <w:del w:id="10459" w:author="Hardik Malhotra" w:date="2021-09-30T19:30:00Z"/>
                <w:rFonts w:ascii="Verdana" w:hAnsi="Verdana" w:cs="Calibri"/>
                <w:sz w:val="14"/>
                <w:szCs w:val="14"/>
              </w:rPr>
              <w:pPrChange w:id="10460" w:author="Ritu Kamra" w:date="2021-09-27T17:30:00Z">
                <w:pPr>
                  <w:pStyle w:val="BodyText"/>
                  <w:spacing w:before="162" w:line="480" w:lineRule="auto"/>
                  <w:ind w:right="-90"/>
                  <w:jc w:val="both"/>
                </w:pPr>
              </w:pPrChange>
            </w:pPr>
            <w:del w:id="10461" w:author="Hardik Malhotra" w:date="2021-09-30T19:30:00Z">
              <w:r w:rsidRPr="00C568E6" w:rsidDel="001848B0">
                <w:rPr>
                  <w:rFonts w:ascii="Verdana" w:hAnsi="Verdana" w:cs="Calibri"/>
                  <w:sz w:val="14"/>
                  <w:szCs w:val="14"/>
                  <w:rPrChange w:id="10462" w:author="Ritu Kamra" w:date="2021-09-27T17:30:00Z">
                    <w:rPr>
                      <w:rFonts w:ascii="Verdana" w:hAnsi="Verdana" w:cs="Calibri"/>
                      <w:color w:val="000000"/>
                      <w:sz w:val="14"/>
                      <w:szCs w:val="14"/>
                    </w:rPr>
                  </w:rPrChange>
                </w:rPr>
                <w:delText>48</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46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1F970E1" w14:textId="30A35AAC" w:rsidR="00587138" w:rsidRPr="007525AD" w:rsidDel="001848B0" w:rsidRDefault="00587138">
            <w:pPr>
              <w:pStyle w:val="BodyText"/>
              <w:spacing w:before="162" w:line="480" w:lineRule="auto"/>
              <w:ind w:right="-90"/>
              <w:jc w:val="center"/>
              <w:rPr>
                <w:del w:id="10464" w:author="Hardik Malhotra" w:date="2021-09-30T19:30:00Z"/>
                <w:rFonts w:ascii="Verdana" w:hAnsi="Verdana" w:cs="Calibri"/>
                <w:sz w:val="14"/>
                <w:szCs w:val="14"/>
              </w:rPr>
              <w:pPrChange w:id="10465" w:author="Ritu Kamra" w:date="2021-09-27T17:30:00Z">
                <w:pPr>
                  <w:pStyle w:val="BodyText"/>
                  <w:spacing w:before="162" w:line="480" w:lineRule="auto"/>
                  <w:ind w:right="-90"/>
                  <w:jc w:val="both"/>
                </w:pPr>
              </w:pPrChange>
            </w:pPr>
            <w:del w:id="10466" w:author="Hardik Malhotra" w:date="2021-09-30T19:30:00Z">
              <w:r w:rsidRPr="00C568E6" w:rsidDel="001848B0">
                <w:rPr>
                  <w:rFonts w:ascii="Verdana" w:hAnsi="Verdana" w:cs="Calibri"/>
                  <w:sz w:val="14"/>
                  <w:szCs w:val="14"/>
                  <w:rPrChange w:id="10467" w:author="Ritu Kamra" w:date="2021-09-27T17:30:00Z">
                    <w:rPr>
                      <w:rFonts w:ascii="Verdana" w:hAnsi="Verdana" w:cs="Calibri"/>
                      <w:color w:val="000000"/>
                      <w:sz w:val="14"/>
                      <w:szCs w:val="14"/>
                    </w:rPr>
                  </w:rPrChange>
                </w:rPr>
                <w:delText>47</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46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096C5E21" w14:textId="209E2DF8" w:rsidR="00587138" w:rsidRPr="007525AD" w:rsidDel="001848B0" w:rsidRDefault="00587138">
            <w:pPr>
              <w:pStyle w:val="BodyText"/>
              <w:spacing w:before="162" w:line="480" w:lineRule="auto"/>
              <w:ind w:right="-90"/>
              <w:jc w:val="center"/>
              <w:rPr>
                <w:del w:id="10469" w:author="Hardik Malhotra" w:date="2021-09-30T19:30:00Z"/>
                <w:rFonts w:ascii="Verdana" w:hAnsi="Verdana" w:cs="Calibri"/>
                <w:sz w:val="14"/>
                <w:szCs w:val="14"/>
              </w:rPr>
              <w:pPrChange w:id="10470" w:author="Ritu Kamra" w:date="2021-09-27T17:30:00Z">
                <w:pPr>
                  <w:pStyle w:val="BodyText"/>
                  <w:spacing w:before="162" w:line="480" w:lineRule="auto"/>
                  <w:ind w:right="-90"/>
                  <w:jc w:val="both"/>
                </w:pPr>
              </w:pPrChange>
            </w:pPr>
            <w:del w:id="10471" w:author="Hardik Malhotra" w:date="2021-09-30T19:30:00Z">
              <w:r w:rsidRPr="00C568E6" w:rsidDel="001848B0">
                <w:rPr>
                  <w:rFonts w:ascii="Verdana" w:hAnsi="Verdana" w:cs="Calibri"/>
                  <w:sz w:val="14"/>
                  <w:szCs w:val="14"/>
                  <w:rPrChange w:id="10472" w:author="Ritu Kamra" w:date="2021-09-27T17:30:00Z">
                    <w:rPr>
                      <w:rFonts w:ascii="Verdana" w:hAnsi="Verdana" w:cs="Calibri"/>
                      <w:color w:val="000000"/>
                      <w:sz w:val="14"/>
                      <w:szCs w:val="14"/>
                    </w:rPr>
                  </w:rPrChange>
                </w:rPr>
                <w:delText>46</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47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D63CB2B" w14:textId="5B77F9B1" w:rsidR="00587138" w:rsidRPr="007525AD" w:rsidDel="001848B0" w:rsidRDefault="00587138">
            <w:pPr>
              <w:pStyle w:val="BodyText"/>
              <w:spacing w:before="162" w:line="480" w:lineRule="auto"/>
              <w:ind w:right="-90"/>
              <w:jc w:val="center"/>
              <w:rPr>
                <w:del w:id="10474" w:author="Hardik Malhotra" w:date="2021-09-30T19:30:00Z"/>
                <w:rFonts w:ascii="Verdana" w:hAnsi="Verdana" w:cs="Calibri"/>
                <w:sz w:val="14"/>
                <w:szCs w:val="14"/>
              </w:rPr>
              <w:pPrChange w:id="10475" w:author="Ritu Kamra" w:date="2021-09-27T17:30:00Z">
                <w:pPr>
                  <w:pStyle w:val="BodyText"/>
                  <w:spacing w:before="162" w:line="480" w:lineRule="auto"/>
                  <w:ind w:right="-90"/>
                  <w:jc w:val="both"/>
                </w:pPr>
              </w:pPrChange>
            </w:pPr>
            <w:del w:id="10476" w:author="Hardik Malhotra" w:date="2021-09-30T19:30:00Z">
              <w:r w:rsidRPr="00C568E6" w:rsidDel="001848B0">
                <w:rPr>
                  <w:rFonts w:ascii="Verdana" w:hAnsi="Verdana" w:cs="Calibri"/>
                  <w:sz w:val="14"/>
                  <w:szCs w:val="14"/>
                  <w:rPrChange w:id="10477" w:author="Ritu Kamra" w:date="2021-09-27T17:30:00Z">
                    <w:rPr>
                      <w:rFonts w:ascii="Verdana" w:hAnsi="Verdana" w:cs="Calibri"/>
                      <w:color w:val="000000"/>
                      <w:sz w:val="14"/>
                      <w:szCs w:val="14"/>
                    </w:rPr>
                  </w:rPrChange>
                </w:rPr>
                <w:delText>51</w:delText>
              </w:r>
            </w:del>
          </w:p>
        </w:tc>
      </w:tr>
      <w:tr w:rsidR="00587138" w:rsidRPr="00991017" w:rsidDel="001848B0" w14:paraId="2E912F42" w14:textId="54882EB4" w:rsidTr="005C3363">
        <w:trPr>
          <w:trHeight w:val="551"/>
          <w:del w:id="10478" w:author="Hardik Malhotra" w:date="2021-09-30T19:30:00Z"/>
          <w:trPrChange w:id="10479" w:author="Neeshu Bhadauriya" w:date="2021-09-27T21:36:00Z">
            <w:trPr>
              <w:trHeight w:val="551"/>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480"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E1580BE" w14:textId="40963797" w:rsidR="00587138" w:rsidRPr="00991017" w:rsidDel="001848B0" w:rsidRDefault="00587138" w:rsidP="00092529">
            <w:pPr>
              <w:pStyle w:val="BodyText"/>
              <w:spacing w:before="162" w:line="480" w:lineRule="auto"/>
              <w:ind w:right="-90"/>
              <w:jc w:val="both"/>
              <w:rPr>
                <w:del w:id="10481" w:author="Hardik Malhotra" w:date="2021-09-30T19:30:00Z"/>
                <w:rFonts w:ascii="Verdana" w:hAnsi="Verdana"/>
                <w:bCs/>
                <w:sz w:val="14"/>
                <w:szCs w:val="14"/>
              </w:rPr>
            </w:pPr>
            <w:del w:id="10482" w:author="Hardik Malhotra" w:date="2021-09-30T19:30:00Z">
              <w:r w:rsidDel="001848B0">
                <w:rPr>
                  <w:rFonts w:ascii="Verdana" w:hAnsi="Verdana" w:cs="Calibri"/>
                  <w:color w:val="000000"/>
                  <w:sz w:val="14"/>
                  <w:szCs w:val="14"/>
                </w:rPr>
                <w:delText>The Dow Chemical Company</w:delText>
              </w:r>
            </w:del>
          </w:p>
        </w:tc>
        <w:tc>
          <w:tcPr>
            <w:tcW w:w="6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48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9F8EC1E" w14:textId="61065B95" w:rsidR="00587138" w:rsidRPr="007525AD" w:rsidDel="001848B0" w:rsidRDefault="00587138">
            <w:pPr>
              <w:pStyle w:val="BodyText"/>
              <w:spacing w:before="162" w:line="480" w:lineRule="auto"/>
              <w:ind w:right="-90"/>
              <w:jc w:val="center"/>
              <w:rPr>
                <w:del w:id="10484" w:author="Hardik Malhotra" w:date="2021-09-30T19:30:00Z"/>
                <w:rFonts w:ascii="Verdana" w:hAnsi="Verdana" w:cs="Calibri"/>
                <w:sz w:val="14"/>
                <w:szCs w:val="14"/>
              </w:rPr>
              <w:pPrChange w:id="10485" w:author="Ritu Kamra" w:date="2021-09-27T17:30:00Z">
                <w:pPr>
                  <w:pStyle w:val="BodyText"/>
                  <w:spacing w:before="162" w:line="480" w:lineRule="auto"/>
                  <w:ind w:right="-90"/>
                  <w:jc w:val="both"/>
                </w:pPr>
              </w:pPrChange>
            </w:pPr>
            <w:del w:id="10486" w:author="Hardik Malhotra" w:date="2021-09-30T19:30:00Z">
              <w:r w:rsidRPr="00C568E6" w:rsidDel="001848B0">
                <w:rPr>
                  <w:rFonts w:ascii="Verdana" w:hAnsi="Verdana" w:cs="Calibri"/>
                  <w:sz w:val="14"/>
                  <w:szCs w:val="14"/>
                  <w:rPrChange w:id="10487" w:author="Ritu Kamra" w:date="2021-09-27T17:30:00Z">
                    <w:rPr>
                      <w:rFonts w:ascii="Verdana" w:hAnsi="Verdana" w:cs="Calibri"/>
                      <w:color w:val="000000"/>
                      <w:sz w:val="14"/>
                      <w:szCs w:val="14"/>
                    </w:rPr>
                  </w:rPrChange>
                </w:rPr>
                <w:delText>29</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48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D86EE5F" w14:textId="78D8ADF4" w:rsidR="00587138" w:rsidRPr="007525AD" w:rsidDel="001848B0" w:rsidRDefault="00587138">
            <w:pPr>
              <w:pStyle w:val="BodyText"/>
              <w:spacing w:before="162" w:line="480" w:lineRule="auto"/>
              <w:ind w:right="-90"/>
              <w:jc w:val="center"/>
              <w:rPr>
                <w:del w:id="10489" w:author="Hardik Malhotra" w:date="2021-09-30T19:30:00Z"/>
                <w:rFonts w:ascii="Verdana" w:hAnsi="Verdana" w:cs="Calibri"/>
                <w:sz w:val="14"/>
                <w:szCs w:val="14"/>
              </w:rPr>
              <w:pPrChange w:id="10490" w:author="Ritu Kamra" w:date="2021-09-27T17:30:00Z">
                <w:pPr>
                  <w:pStyle w:val="BodyText"/>
                  <w:spacing w:before="162" w:line="480" w:lineRule="auto"/>
                  <w:ind w:right="-90"/>
                  <w:jc w:val="both"/>
                </w:pPr>
              </w:pPrChange>
            </w:pPr>
            <w:del w:id="10491" w:author="Hardik Malhotra" w:date="2021-09-30T19:30:00Z">
              <w:r w:rsidRPr="00C568E6" w:rsidDel="001848B0">
                <w:rPr>
                  <w:rFonts w:ascii="Verdana" w:hAnsi="Verdana" w:cs="Calibri"/>
                  <w:sz w:val="14"/>
                  <w:szCs w:val="14"/>
                  <w:rPrChange w:id="10492" w:author="Ritu Kamra" w:date="2021-09-27T17:30:00Z">
                    <w:rPr>
                      <w:rFonts w:ascii="Verdana" w:hAnsi="Verdana" w:cs="Calibri"/>
                      <w:color w:val="000000"/>
                      <w:sz w:val="14"/>
                      <w:szCs w:val="14"/>
                    </w:rPr>
                  </w:rPrChange>
                </w:rPr>
                <w:delText>30</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493"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3C73AA8C" w14:textId="443C3715" w:rsidR="00587138" w:rsidRPr="007525AD" w:rsidDel="001848B0" w:rsidRDefault="00587138">
            <w:pPr>
              <w:pStyle w:val="BodyText"/>
              <w:spacing w:before="162" w:line="480" w:lineRule="auto"/>
              <w:ind w:right="-90"/>
              <w:jc w:val="center"/>
              <w:rPr>
                <w:del w:id="10494" w:author="Hardik Malhotra" w:date="2021-09-30T19:30:00Z"/>
                <w:rFonts w:ascii="Verdana" w:hAnsi="Verdana" w:cs="Calibri"/>
                <w:sz w:val="14"/>
                <w:szCs w:val="14"/>
              </w:rPr>
              <w:pPrChange w:id="10495" w:author="Ritu Kamra" w:date="2021-09-27T17:30:00Z">
                <w:pPr>
                  <w:pStyle w:val="BodyText"/>
                  <w:spacing w:before="162" w:line="480" w:lineRule="auto"/>
                  <w:ind w:right="-90"/>
                  <w:jc w:val="both"/>
                </w:pPr>
              </w:pPrChange>
            </w:pPr>
            <w:del w:id="10496" w:author="Hardik Malhotra" w:date="2021-09-30T19:30:00Z">
              <w:r w:rsidRPr="00C568E6" w:rsidDel="001848B0">
                <w:rPr>
                  <w:rFonts w:ascii="Verdana" w:hAnsi="Verdana" w:cs="Calibri"/>
                  <w:sz w:val="14"/>
                  <w:szCs w:val="14"/>
                  <w:rPrChange w:id="10497" w:author="Ritu Kamra" w:date="2021-09-27T17:30:00Z">
                    <w:rPr>
                      <w:rFonts w:ascii="Verdana" w:hAnsi="Verdana" w:cs="Calibri"/>
                      <w:color w:val="000000"/>
                      <w:sz w:val="14"/>
                      <w:szCs w:val="14"/>
                    </w:rPr>
                  </w:rPrChange>
                </w:rPr>
                <w:delText>30</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49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3C629666" w14:textId="5E5D59C7" w:rsidR="00587138" w:rsidRPr="007525AD" w:rsidDel="001848B0" w:rsidRDefault="00587138">
            <w:pPr>
              <w:pStyle w:val="BodyText"/>
              <w:spacing w:before="162" w:line="480" w:lineRule="auto"/>
              <w:ind w:right="-90"/>
              <w:jc w:val="center"/>
              <w:rPr>
                <w:del w:id="10499" w:author="Hardik Malhotra" w:date="2021-09-30T19:30:00Z"/>
                <w:rFonts w:ascii="Verdana" w:hAnsi="Verdana" w:cs="Calibri"/>
                <w:sz w:val="14"/>
                <w:szCs w:val="14"/>
              </w:rPr>
              <w:pPrChange w:id="10500" w:author="Ritu Kamra" w:date="2021-09-27T17:30:00Z">
                <w:pPr>
                  <w:pStyle w:val="BodyText"/>
                  <w:spacing w:before="162" w:line="480" w:lineRule="auto"/>
                  <w:ind w:right="-90"/>
                  <w:jc w:val="both"/>
                </w:pPr>
              </w:pPrChange>
            </w:pPr>
            <w:del w:id="10501" w:author="Hardik Malhotra" w:date="2021-09-30T19:30:00Z">
              <w:r w:rsidRPr="00C568E6" w:rsidDel="001848B0">
                <w:rPr>
                  <w:rFonts w:ascii="Verdana" w:hAnsi="Verdana" w:cs="Calibri"/>
                  <w:sz w:val="14"/>
                  <w:szCs w:val="14"/>
                  <w:rPrChange w:id="10502" w:author="Ritu Kamra" w:date="2021-09-27T17:30:00Z">
                    <w:rPr>
                      <w:rFonts w:ascii="Verdana" w:hAnsi="Verdana" w:cs="Calibri"/>
                      <w:color w:val="000000"/>
                      <w:sz w:val="14"/>
                      <w:szCs w:val="14"/>
                    </w:rPr>
                  </w:rPrChange>
                </w:rPr>
                <w:delText>31</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50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2D30A338" w14:textId="3828A661" w:rsidR="00587138" w:rsidRPr="007525AD" w:rsidDel="001848B0" w:rsidRDefault="00587138">
            <w:pPr>
              <w:pStyle w:val="BodyText"/>
              <w:spacing w:before="162" w:line="480" w:lineRule="auto"/>
              <w:ind w:right="-90"/>
              <w:jc w:val="center"/>
              <w:rPr>
                <w:del w:id="10504" w:author="Hardik Malhotra" w:date="2021-09-30T19:30:00Z"/>
                <w:rFonts w:ascii="Verdana" w:hAnsi="Verdana" w:cs="Calibri"/>
                <w:sz w:val="14"/>
                <w:szCs w:val="14"/>
              </w:rPr>
              <w:pPrChange w:id="10505" w:author="Ritu Kamra" w:date="2021-09-27T17:30:00Z">
                <w:pPr>
                  <w:pStyle w:val="BodyText"/>
                  <w:spacing w:before="162" w:line="480" w:lineRule="auto"/>
                  <w:ind w:right="-90"/>
                  <w:jc w:val="both"/>
                </w:pPr>
              </w:pPrChange>
            </w:pPr>
            <w:del w:id="10506" w:author="Hardik Malhotra" w:date="2021-09-30T19:30:00Z">
              <w:r w:rsidRPr="00C568E6" w:rsidDel="001848B0">
                <w:rPr>
                  <w:rFonts w:ascii="Verdana" w:hAnsi="Verdana" w:cs="Calibri"/>
                  <w:sz w:val="14"/>
                  <w:szCs w:val="14"/>
                  <w:rPrChange w:id="10507" w:author="Ritu Kamra" w:date="2021-09-27T17:30:00Z">
                    <w:rPr>
                      <w:rFonts w:ascii="Verdana" w:hAnsi="Verdana" w:cs="Calibri"/>
                      <w:color w:val="000000"/>
                      <w:sz w:val="14"/>
                      <w:szCs w:val="14"/>
                    </w:rPr>
                  </w:rPrChange>
                </w:rPr>
                <w:delText>29</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508"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3DF25EDB" w14:textId="76056246" w:rsidR="00587138" w:rsidRPr="007525AD" w:rsidDel="001848B0" w:rsidRDefault="00587138">
            <w:pPr>
              <w:pStyle w:val="BodyText"/>
              <w:spacing w:before="162" w:line="480" w:lineRule="auto"/>
              <w:ind w:right="-90"/>
              <w:jc w:val="center"/>
              <w:rPr>
                <w:del w:id="10509" w:author="Hardik Malhotra" w:date="2021-09-30T19:30:00Z"/>
                <w:rFonts w:ascii="Verdana" w:hAnsi="Verdana" w:cs="Calibri"/>
                <w:sz w:val="14"/>
                <w:szCs w:val="14"/>
              </w:rPr>
              <w:pPrChange w:id="10510" w:author="Ritu Kamra" w:date="2021-09-27T17:30:00Z">
                <w:pPr>
                  <w:pStyle w:val="BodyText"/>
                  <w:spacing w:before="162" w:line="480" w:lineRule="auto"/>
                  <w:ind w:right="-90"/>
                  <w:jc w:val="both"/>
                </w:pPr>
              </w:pPrChange>
            </w:pPr>
            <w:del w:id="10511" w:author="Hardik Malhotra" w:date="2021-09-30T19:30:00Z">
              <w:r w:rsidRPr="00C568E6" w:rsidDel="001848B0">
                <w:rPr>
                  <w:rFonts w:ascii="Verdana" w:hAnsi="Verdana" w:cs="Calibri"/>
                  <w:sz w:val="14"/>
                  <w:szCs w:val="14"/>
                  <w:rPrChange w:id="10512" w:author="Ritu Kamra" w:date="2021-09-27T17:30:00Z">
                    <w:rPr>
                      <w:rFonts w:ascii="Verdana" w:hAnsi="Verdana" w:cs="Calibri"/>
                      <w:color w:val="000000"/>
                      <w:sz w:val="14"/>
                      <w:szCs w:val="14"/>
                    </w:rPr>
                  </w:rPrChange>
                </w:rPr>
                <w:delText>31</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51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62DC44A" w14:textId="31CF4804" w:rsidR="00587138" w:rsidRPr="007525AD" w:rsidDel="001848B0" w:rsidRDefault="00587138">
            <w:pPr>
              <w:pStyle w:val="BodyText"/>
              <w:spacing w:before="162" w:line="480" w:lineRule="auto"/>
              <w:ind w:right="-90"/>
              <w:jc w:val="center"/>
              <w:rPr>
                <w:del w:id="10514" w:author="Hardik Malhotra" w:date="2021-09-30T19:30:00Z"/>
                <w:rFonts w:ascii="Verdana" w:hAnsi="Verdana" w:cs="Calibri"/>
                <w:sz w:val="14"/>
                <w:szCs w:val="14"/>
              </w:rPr>
              <w:pPrChange w:id="10515" w:author="Ritu Kamra" w:date="2021-09-27T17:30:00Z">
                <w:pPr>
                  <w:pStyle w:val="BodyText"/>
                  <w:spacing w:before="162" w:line="480" w:lineRule="auto"/>
                  <w:ind w:right="-90"/>
                  <w:jc w:val="both"/>
                </w:pPr>
              </w:pPrChange>
            </w:pPr>
            <w:del w:id="10516" w:author="Hardik Malhotra" w:date="2021-09-30T19:30:00Z">
              <w:r w:rsidRPr="00C568E6" w:rsidDel="001848B0">
                <w:rPr>
                  <w:rFonts w:ascii="Verdana" w:hAnsi="Verdana" w:cs="Calibri"/>
                  <w:sz w:val="14"/>
                  <w:szCs w:val="14"/>
                  <w:rPrChange w:id="10517" w:author="Ritu Kamra" w:date="2021-09-27T17:30:00Z">
                    <w:rPr>
                      <w:rFonts w:ascii="Verdana" w:hAnsi="Verdana" w:cs="Calibri"/>
                      <w:color w:val="000000"/>
                      <w:sz w:val="14"/>
                      <w:szCs w:val="14"/>
                    </w:rPr>
                  </w:rPrChange>
                </w:rPr>
                <w:delText>30</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51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4CFFE5B" w14:textId="46AA23CF" w:rsidR="00587138" w:rsidRPr="007525AD" w:rsidDel="001848B0" w:rsidRDefault="00587138">
            <w:pPr>
              <w:pStyle w:val="BodyText"/>
              <w:spacing w:before="162" w:line="480" w:lineRule="auto"/>
              <w:ind w:right="-90"/>
              <w:jc w:val="center"/>
              <w:rPr>
                <w:del w:id="10519" w:author="Hardik Malhotra" w:date="2021-09-30T19:30:00Z"/>
                <w:rFonts w:ascii="Verdana" w:hAnsi="Verdana" w:cs="Calibri"/>
                <w:sz w:val="14"/>
                <w:szCs w:val="14"/>
              </w:rPr>
              <w:pPrChange w:id="10520" w:author="Ritu Kamra" w:date="2021-09-27T17:30:00Z">
                <w:pPr>
                  <w:pStyle w:val="BodyText"/>
                  <w:spacing w:before="162" w:line="480" w:lineRule="auto"/>
                  <w:ind w:right="-90"/>
                  <w:jc w:val="both"/>
                </w:pPr>
              </w:pPrChange>
            </w:pPr>
            <w:del w:id="10521" w:author="Hardik Malhotra" w:date="2021-09-30T19:30:00Z">
              <w:r w:rsidRPr="00C568E6" w:rsidDel="001848B0">
                <w:rPr>
                  <w:rFonts w:ascii="Verdana" w:hAnsi="Verdana" w:cs="Calibri"/>
                  <w:sz w:val="14"/>
                  <w:szCs w:val="14"/>
                  <w:rPrChange w:id="10522" w:author="Ritu Kamra" w:date="2021-09-27T17:30:00Z">
                    <w:rPr>
                      <w:rFonts w:ascii="Verdana" w:hAnsi="Verdana" w:cs="Calibri"/>
                      <w:color w:val="000000"/>
                      <w:sz w:val="14"/>
                      <w:szCs w:val="14"/>
                    </w:rPr>
                  </w:rPrChange>
                </w:rPr>
                <w:delText>31</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52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6A5DE117" w14:textId="3430F087" w:rsidR="00587138" w:rsidRPr="007525AD" w:rsidDel="001848B0" w:rsidRDefault="00587138">
            <w:pPr>
              <w:pStyle w:val="BodyText"/>
              <w:spacing w:before="162" w:line="480" w:lineRule="auto"/>
              <w:ind w:right="-90"/>
              <w:jc w:val="center"/>
              <w:rPr>
                <w:del w:id="10524" w:author="Hardik Malhotra" w:date="2021-09-30T19:30:00Z"/>
                <w:rFonts w:ascii="Verdana" w:hAnsi="Verdana" w:cs="Calibri"/>
                <w:sz w:val="14"/>
                <w:szCs w:val="14"/>
              </w:rPr>
              <w:pPrChange w:id="10525" w:author="Ritu Kamra" w:date="2021-09-27T17:30:00Z">
                <w:pPr>
                  <w:pStyle w:val="BodyText"/>
                  <w:spacing w:before="162" w:line="480" w:lineRule="auto"/>
                  <w:ind w:right="-90"/>
                  <w:jc w:val="both"/>
                </w:pPr>
              </w:pPrChange>
            </w:pPr>
            <w:del w:id="10526" w:author="Hardik Malhotra" w:date="2021-09-30T19:30:00Z">
              <w:r w:rsidRPr="00C568E6" w:rsidDel="001848B0">
                <w:rPr>
                  <w:rFonts w:ascii="Verdana" w:hAnsi="Verdana" w:cs="Calibri"/>
                  <w:sz w:val="14"/>
                  <w:szCs w:val="14"/>
                  <w:rPrChange w:id="10527" w:author="Ritu Kamra" w:date="2021-09-27T17:30:00Z">
                    <w:rPr>
                      <w:rFonts w:ascii="Verdana" w:hAnsi="Verdana" w:cs="Calibri"/>
                      <w:color w:val="000000"/>
                      <w:sz w:val="14"/>
                      <w:szCs w:val="14"/>
                    </w:rPr>
                  </w:rPrChange>
                </w:rPr>
                <w:delText>34</w:delText>
              </w:r>
            </w:del>
          </w:p>
        </w:tc>
      </w:tr>
      <w:tr w:rsidR="00587138" w:rsidRPr="00991017" w:rsidDel="001848B0" w14:paraId="744384A3" w14:textId="1B674886" w:rsidTr="005C3363">
        <w:trPr>
          <w:trHeight w:val="551"/>
          <w:del w:id="10528" w:author="Hardik Malhotra" w:date="2021-09-30T19:30:00Z"/>
          <w:trPrChange w:id="10529" w:author="Neeshu Bhadauriya" w:date="2021-09-27T21:36:00Z">
            <w:trPr>
              <w:trHeight w:val="551"/>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530"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2CED324" w14:textId="1CE10CAF" w:rsidR="00587138" w:rsidRPr="00991017" w:rsidDel="001848B0" w:rsidRDefault="00587138" w:rsidP="00092529">
            <w:pPr>
              <w:pStyle w:val="BodyText"/>
              <w:spacing w:before="162" w:line="480" w:lineRule="auto"/>
              <w:ind w:right="-90"/>
              <w:jc w:val="both"/>
              <w:rPr>
                <w:del w:id="10531" w:author="Hardik Malhotra" w:date="2021-09-30T19:30:00Z"/>
                <w:rFonts w:ascii="Verdana" w:hAnsi="Verdana"/>
                <w:bCs/>
                <w:sz w:val="14"/>
                <w:szCs w:val="14"/>
              </w:rPr>
            </w:pPr>
            <w:del w:id="10532" w:author="Hardik Malhotra" w:date="2021-09-30T19:30:00Z">
              <w:r w:rsidDel="001848B0">
                <w:rPr>
                  <w:rFonts w:ascii="Verdana" w:hAnsi="Verdana" w:cs="Calibri"/>
                  <w:color w:val="000000"/>
                  <w:sz w:val="14"/>
                  <w:szCs w:val="14"/>
                </w:rPr>
                <w:delText>Japan Epoxy Resins</w:delText>
              </w:r>
            </w:del>
          </w:p>
        </w:tc>
        <w:tc>
          <w:tcPr>
            <w:tcW w:w="6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53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2386CF97" w14:textId="0A9273FD" w:rsidR="00587138" w:rsidRPr="007525AD" w:rsidDel="001848B0" w:rsidRDefault="00587138">
            <w:pPr>
              <w:pStyle w:val="BodyText"/>
              <w:spacing w:before="162" w:line="480" w:lineRule="auto"/>
              <w:ind w:right="-90"/>
              <w:jc w:val="center"/>
              <w:rPr>
                <w:del w:id="10534" w:author="Hardik Malhotra" w:date="2021-09-30T19:30:00Z"/>
                <w:rFonts w:ascii="Verdana" w:hAnsi="Verdana" w:cs="Calibri"/>
                <w:sz w:val="14"/>
                <w:szCs w:val="14"/>
              </w:rPr>
              <w:pPrChange w:id="10535" w:author="Ritu Kamra" w:date="2021-09-27T17:30:00Z">
                <w:pPr>
                  <w:pStyle w:val="BodyText"/>
                  <w:spacing w:before="162" w:line="480" w:lineRule="auto"/>
                  <w:ind w:right="-90"/>
                  <w:jc w:val="both"/>
                </w:pPr>
              </w:pPrChange>
            </w:pPr>
            <w:del w:id="10536" w:author="Hardik Malhotra" w:date="2021-09-30T19:30:00Z">
              <w:r w:rsidRPr="00C568E6" w:rsidDel="001848B0">
                <w:rPr>
                  <w:rFonts w:ascii="Verdana" w:hAnsi="Verdana" w:cs="Calibri"/>
                  <w:sz w:val="14"/>
                  <w:szCs w:val="14"/>
                  <w:rPrChange w:id="10537" w:author="Ritu Kamra" w:date="2021-09-27T17:30:00Z">
                    <w:rPr>
                      <w:rFonts w:ascii="Verdana" w:hAnsi="Verdana" w:cs="Calibri"/>
                      <w:color w:val="000000"/>
                      <w:sz w:val="14"/>
                      <w:szCs w:val="14"/>
                    </w:rPr>
                  </w:rPrChange>
                </w:rPr>
                <w:delText>30</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53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05D6A096" w14:textId="36854019" w:rsidR="00587138" w:rsidRPr="007525AD" w:rsidDel="001848B0" w:rsidRDefault="00587138">
            <w:pPr>
              <w:pStyle w:val="BodyText"/>
              <w:spacing w:before="162" w:line="480" w:lineRule="auto"/>
              <w:ind w:right="-90"/>
              <w:jc w:val="center"/>
              <w:rPr>
                <w:del w:id="10539" w:author="Hardik Malhotra" w:date="2021-09-30T19:30:00Z"/>
                <w:rFonts w:ascii="Verdana" w:hAnsi="Verdana" w:cs="Calibri"/>
                <w:sz w:val="14"/>
                <w:szCs w:val="14"/>
              </w:rPr>
              <w:pPrChange w:id="10540" w:author="Ritu Kamra" w:date="2021-09-27T17:30:00Z">
                <w:pPr>
                  <w:pStyle w:val="BodyText"/>
                  <w:spacing w:before="162" w:line="480" w:lineRule="auto"/>
                  <w:ind w:right="-90"/>
                  <w:jc w:val="both"/>
                </w:pPr>
              </w:pPrChange>
            </w:pPr>
            <w:del w:id="10541" w:author="Hardik Malhotra" w:date="2021-09-30T19:30:00Z">
              <w:r w:rsidRPr="00C568E6" w:rsidDel="001848B0">
                <w:rPr>
                  <w:rFonts w:ascii="Verdana" w:hAnsi="Verdana" w:cs="Calibri"/>
                  <w:sz w:val="14"/>
                  <w:szCs w:val="14"/>
                  <w:rPrChange w:id="10542" w:author="Ritu Kamra" w:date="2021-09-27T17:30:00Z">
                    <w:rPr>
                      <w:rFonts w:ascii="Verdana" w:hAnsi="Verdana" w:cs="Calibri"/>
                      <w:color w:val="000000"/>
                      <w:sz w:val="14"/>
                      <w:szCs w:val="14"/>
                    </w:rPr>
                  </w:rPrChange>
                </w:rPr>
                <w:delText>31</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543"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5DB4DF9" w14:textId="563D9094" w:rsidR="00587138" w:rsidRPr="007525AD" w:rsidDel="001848B0" w:rsidRDefault="00587138">
            <w:pPr>
              <w:pStyle w:val="BodyText"/>
              <w:spacing w:before="162" w:line="480" w:lineRule="auto"/>
              <w:ind w:right="-90"/>
              <w:jc w:val="center"/>
              <w:rPr>
                <w:del w:id="10544" w:author="Hardik Malhotra" w:date="2021-09-30T19:30:00Z"/>
                <w:rFonts w:ascii="Verdana" w:hAnsi="Verdana" w:cs="Calibri"/>
                <w:sz w:val="14"/>
                <w:szCs w:val="14"/>
              </w:rPr>
              <w:pPrChange w:id="10545" w:author="Ritu Kamra" w:date="2021-09-27T17:30:00Z">
                <w:pPr>
                  <w:pStyle w:val="BodyText"/>
                  <w:spacing w:before="162" w:line="480" w:lineRule="auto"/>
                  <w:ind w:right="-90"/>
                  <w:jc w:val="both"/>
                </w:pPr>
              </w:pPrChange>
            </w:pPr>
            <w:del w:id="10546" w:author="Hardik Malhotra" w:date="2021-09-30T19:30:00Z">
              <w:r w:rsidRPr="00C568E6" w:rsidDel="001848B0">
                <w:rPr>
                  <w:rFonts w:ascii="Verdana" w:hAnsi="Verdana" w:cs="Calibri"/>
                  <w:sz w:val="14"/>
                  <w:szCs w:val="14"/>
                  <w:rPrChange w:id="10547" w:author="Ritu Kamra" w:date="2021-09-27T17:30:00Z">
                    <w:rPr>
                      <w:rFonts w:ascii="Verdana" w:hAnsi="Verdana" w:cs="Calibri"/>
                      <w:color w:val="000000"/>
                      <w:sz w:val="14"/>
                      <w:szCs w:val="14"/>
                    </w:rPr>
                  </w:rPrChange>
                </w:rPr>
                <w:delText>30</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54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94AF4C5" w14:textId="450915E9" w:rsidR="00587138" w:rsidRPr="007525AD" w:rsidDel="001848B0" w:rsidRDefault="00587138">
            <w:pPr>
              <w:pStyle w:val="BodyText"/>
              <w:spacing w:before="162" w:line="480" w:lineRule="auto"/>
              <w:ind w:right="-90"/>
              <w:jc w:val="center"/>
              <w:rPr>
                <w:del w:id="10549" w:author="Hardik Malhotra" w:date="2021-09-30T19:30:00Z"/>
                <w:rFonts w:ascii="Verdana" w:hAnsi="Verdana" w:cs="Calibri"/>
                <w:sz w:val="14"/>
                <w:szCs w:val="14"/>
              </w:rPr>
              <w:pPrChange w:id="10550" w:author="Ritu Kamra" w:date="2021-09-27T17:30:00Z">
                <w:pPr>
                  <w:pStyle w:val="BodyText"/>
                  <w:spacing w:before="162" w:line="480" w:lineRule="auto"/>
                  <w:ind w:right="-90"/>
                  <w:jc w:val="both"/>
                </w:pPr>
              </w:pPrChange>
            </w:pPr>
            <w:del w:id="10551" w:author="Hardik Malhotra" w:date="2021-09-30T19:30:00Z">
              <w:r w:rsidRPr="00C568E6" w:rsidDel="001848B0">
                <w:rPr>
                  <w:rFonts w:ascii="Verdana" w:hAnsi="Verdana" w:cs="Calibri"/>
                  <w:sz w:val="14"/>
                  <w:szCs w:val="14"/>
                  <w:rPrChange w:id="10552" w:author="Ritu Kamra" w:date="2021-09-27T17:30:00Z">
                    <w:rPr>
                      <w:rFonts w:ascii="Verdana" w:hAnsi="Verdana" w:cs="Calibri"/>
                      <w:color w:val="000000"/>
                      <w:sz w:val="14"/>
                      <w:szCs w:val="14"/>
                    </w:rPr>
                  </w:rPrChange>
                </w:rPr>
                <w:delText>29</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55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6B9CDC97" w14:textId="251A6465" w:rsidR="00587138" w:rsidRPr="007525AD" w:rsidDel="001848B0" w:rsidRDefault="00587138">
            <w:pPr>
              <w:pStyle w:val="BodyText"/>
              <w:spacing w:before="162" w:line="480" w:lineRule="auto"/>
              <w:ind w:right="-90"/>
              <w:jc w:val="center"/>
              <w:rPr>
                <w:del w:id="10554" w:author="Hardik Malhotra" w:date="2021-09-30T19:30:00Z"/>
                <w:rFonts w:ascii="Verdana" w:hAnsi="Verdana" w:cs="Calibri"/>
                <w:sz w:val="14"/>
                <w:szCs w:val="14"/>
              </w:rPr>
              <w:pPrChange w:id="10555" w:author="Ritu Kamra" w:date="2021-09-27T17:30:00Z">
                <w:pPr>
                  <w:pStyle w:val="BodyText"/>
                  <w:spacing w:before="162" w:line="480" w:lineRule="auto"/>
                  <w:ind w:right="-90"/>
                  <w:jc w:val="both"/>
                </w:pPr>
              </w:pPrChange>
            </w:pPr>
            <w:del w:id="10556" w:author="Hardik Malhotra" w:date="2021-09-30T19:30:00Z">
              <w:r w:rsidRPr="00C568E6" w:rsidDel="001848B0">
                <w:rPr>
                  <w:rFonts w:ascii="Verdana" w:hAnsi="Verdana" w:cs="Calibri"/>
                  <w:sz w:val="14"/>
                  <w:szCs w:val="14"/>
                  <w:rPrChange w:id="10557" w:author="Ritu Kamra" w:date="2021-09-27T17:30:00Z">
                    <w:rPr>
                      <w:rFonts w:ascii="Verdana" w:hAnsi="Verdana" w:cs="Calibri"/>
                      <w:color w:val="000000"/>
                      <w:sz w:val="14"/>
                      <w:szCs w:val="14"/>
                    </w:rPr>
                  </w:rPrChange>
                </w:rPr>
                <w:delText>30</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558"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BC78171" w14:textId="52776326" w:rsidR="00587138" w:rsidRPr="007525AD" w:rsidDel="001848B0" w:rsidRDefault="00587138">
            <w:pPr>
              <w:pStyle w:val="BodyText"/>
              <w:spacing w:before="162" w:line="480" w:lineRule="auto"/>
              <w:ind w:right="-90"/>
              <w:jc w:val="center"/>
              <w:rPr>
                <w:del w:id="10559" w:author="Hardik Malhotra" w:date="2021-09-30T19:30:00Z"/>
                <w:rFonts w:ascii="Verdana" w:hAnsi="Verdana" w:cs="Calibri"/>
                <w:sz w:val="14"/>
                <w:szCs w:val="14"/>
              </w:rPr>
              <w:pPrChange w:id="10560" w:author="Ritu Kamra" w:date="2021-09-27T17:30:00Z">
                <w:pPr>
                  <w:pStyle w:val="BodyText"/>
                  <w:spacing w:before="162" w:line="480" w:lineRule="auto"/>
                  <w:ind w:right="-90"/>
                  <w:jc w:val="both"/>
                </w:pPr>
              </w:pPrChange>
            </w:pPr>
            <w:del w:id="10561" w:author="Hardik Malhotra" w:date="2021-09-30T19:30:00Z">
              <w:r w:rsidRPr="00C568E6" w:rsidDel="001848B0">
                <w:rPr>
                  <w:rFonts w:ascii="Verdana" w:hAnsi="Verdana" w:cs="Calibri"/>
                  <w:sz w:val="14"/>
                  <w:szCs w:val="14"/>
                  <w:rPrChange w:id="10562" w:author="Ritu Kamra" w:date="2021-09-27T17:30:00Z">
                    <w:rPr>
                      <w:rFonts w:ascii="Verdana" w:hAnsi="Verdana" w:cs="Calibri"/>
                      <w:color w:val="000000"/>
                      <w:sz w:val="14"/>
                      <w:szCs w:val="14"/>
                    </w:rPr>
                  </w:rPrChange>
                </w:rPr>
                <w:delText>28</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56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2FBDBE2B" w14:textId="75F5676E" w:rsidR="00587138" w:rsidRPr="007525AD" w:rsidDel="001848B0" w:rsidRDefault="00587138">
            <w:pPr>
              <w:pStyle w:val="BodyText"/>
              <w:spacing w:before="162" w:line="480" w:lineRule="auto"/>
              <w:ind w:right="-90"/>
              <w:jc w:val="center"/>
              <w:rPr>
                <w:del w:id="10564" w:author="Hardik Malhotra" w:date="2021-09-30T19:30:00Z"/>
                <w:rFonts w:ascii="Verdana" w:hAnsi="Verdana" w:cs="Calibri"/>
                <w:sz w:val="14"/>
                <w:szCs w:val="14"/>
              </w:rPr>
              <w:pPrChange w:id="10565" w:author="Ritu Kamra" w:date="2021-09-27T17:30:00Z">
                <w:pPr>
                  <w:pStyle w:val="BodyText"/>
                  <w:spacing w:before="162" w:line="480" w:lineRule="auto"/>
                  <w:ind w:right="-90"/>
                  <w:jc w:val="both"/>
                </w:pPr>
              </w:pPrChange>
            </w:pPr>
            <w:del w:id="10566" w:author="Hardik Malhotra" w:date="2021-09-30T19:30:00Z">
              <w:r w:rsidRPr="00C568E6" w:rsidDel="001848B0">
                <w:rPr>
                  <w:rFonts w:ascii="Verdana" w:hAnsi="Verdana" w:cs="Calibri"/>
                  <w:sz w:val="14"/>
                  <w:szCs w:val="14"/>
                  <w:rPrChange w:id="10567" w:author="Ritu Kamra" w:date="2021-09-27T17:30:00Z">
                    <w:rPr>
                      <w:rFonts w:ascii="Verdana" w:hAnsi="Verdana" w:cs="Calibri"/>
                      <w:color w:val="000000"/>
                      <w:sz w:val="14"/>
                      <w:szCs w:val="14"/>
                    </w:rPr>
                  </w:rPrChange>
                </w:rPr>
                <w:delText>29</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56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D3543AD" w14:textId="7A00DB62" w:rsidR="00587138" w:rsidRPr="007525AD" w:rsidDel="001848B0" w:rsidRDefault="00587138">
            <w:pPr>
              <w:pStyle w:val="BodyText"/>
              <w:spacing w:before="162" w:line="480" w:lineRule="auto"/>
              <w:ind w:right="-90"/>
              <w:jc w:val="center"/>
              <w:rPr>
                <w:del w:id="10569" w:author="Hardik Malhotra" w:date="2021-09-30T19:30:00Z"/>
                <w:rFonts w:ascii="Verdana" w:hAnsi="Verdana" w:cs="Calibri"/>
                <w:sz w:val="14"/>
                <w:szCs w:val="14"/>
              </w:rPr>
              <w:pPrChange w:id="10570" w:author="Ritu Kamra" w:date="2021-09-27T17:30:00Z">
                <w:pPr>
                  <w:pStyle w:val="BodyText"/>
                  <w:spacing w:before="162" w:line="480" w:lineRule="auto"/>
                  <w:ind w:right="-90"/>
                  <w:jc w:val="both"/>
                </w:pPr>
              </w:pPrChange>
            </w:pPr>
            <w:del w:id="10571" w:author="Hardik Malhotra" w:date="2021-09-30T19:30:00Z">
              <w:r w:rsidRPr="00C568E6" w:rsidDel="001848B0">
                <w:rPr>
                  <w:rFonts w:ascii="Verdana" w:hAnsi="Verdana" w:cs="Calibri"/>
                  <w:sz w:val="14"/>
                  <w:szCs w:val="14"/>
                  <w:rPrChange w:id="10572" w:author="Ritu Kamra" w:date="2021-09-27T17:30:00Z">
                    <w:rPr>
                      <w:rFonts w:ascii="Verdana" w:hAnsi="Verdana" w:cs="Calibri"/>
                      <w:color w:val="000000"/>
                      <w:sz w:val="14"/>
                      <w:szCs w:val="14"/>
                    </w:rPr>
                  </w:rPrChange>
                </w:rPr>
                <w:delText>30</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57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F720556" w14:textId="5F13F33D" w:rsidR="00587138" w:rsidRPr="007525AD" w:rsidDel="001848B0" w:rsidRDefault="00587138">
            <w:pPr>
              <w:pStyle w:val="BodyText"/>
              <w:spacing w:before="162" w:line="480" w:lineRule="auto"/>
              <w:ind w:right="-90"/>
              <w:jc w:val="center"/>
              <w:rPr>
                <w:del w:id="10574" w:author="Hardik Malhotra" w:date="2021-09-30T19:30:00Z"/>
                <w:rFonts w:ascii="Verdana" w:hAnsi="Verdana" w:cs="Calibri"/>
                <w:sz w:val="14"/>
                <w:szCs w:val="14"/>
              </w:rPr>
              <w:pPrChange w:id="10575" w:author="Ritu Kamra" w:date="2021-09-27T17:30:00Z">
                <w:pPr>
                  <w:pStyle w:val="BodyText"/>
                  <w:spacing w:before="162" w:line="480" w:lineRule="auto"/>
                  <w:ind w:right="-90"/>
                  <w:jc w:val="both"/>
                </w:pPr>
              </w:pPrChange>
            </w:pPr>
            <w:del w:id="10576" w:author="Hardik Malhotra" w:date="2021-09-30T19:30:00Z">
              <w:r w:rsidRPr="00C568E6" w:rsidDel="001848B0">
                <w:rPr>
                  <w:rFonts w:ascii="Verdana" w:hAnsi="Verdana" w:cs="Calibri"/>
                  <w:sz w:val="14"/>
                  <w:szCs w:val="14"/>
                  <w:rPrChange w:id="10577" w:author="Ritu Kamra" w:date="2021-09-27T17:30:00Z">
                    <w:rPr>
                      <w:rFonts w:ascii="Verdana" w:hAnsi="Verdana" w:cs="Calibri"/>
                      <w:color w:val="000000"/>
                      <w:sz w:val="14"/>
                      <w:szCs w:val="14"/>
                    </w:rPr>
                  </w:rPrChange>
                </w:rPr>
                <w:delText>34</w:delText>
              </w:r>
            </w:del>
          </w:p>
        </w:tc>
      </w:tr>
      <w:tr w:rsidR="00587138" w:rsidRPr="00991017" w:rsidDel="001848B0" w14:paraId="0B75156A" w14:textId="3E9043B3" w:rsidTr="005C3363">
        <w:trPr>
          <w:trHeight w:val="551"/>
          <w:del w:id="10578" w:author="Hardik Malhotra" w:date="2021-09-30T19:30:00Z"/>
          <w:trPrChange w:id="10579" w:author="Neeshu Bhadauriya" w:date="2021-09-27T21:36:00Z">
            <w:trPr>
              <w:trHeight w:val="551"/>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580"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D445D98" w14:textId="51C82ABC" w:rsidR="00587138" w:rsidRPr="00991017" w:rsidDel="001848B0" w:rsidRDefault="00587138" w:rsidP="00092529">
            <w:pPr>
              <w:pStyle w:val="BodyText"/>
              <w:spacing w:before="162" w:line="480" w:lineRule="auto"/>
              <w:ind w:right="-90"/>
              <w:jc w:val="both"/>
              <w:rPr>
                <w:del w:id="10581" w:author="Hardik Malhotra" w:date="2021-09-30T19:30:00Z"/>
                <w:rFonts w:ascii="Verdana" w:hAnsi="Verdana"/>
                <w:bCs/>
                <w:sz w:val="14"/>
                <w:szCs w:val="14"/>
              </w:rPr>
            </w:pPr>
            <w:del w:id="10582" w:author="Hardik Malhotra" w:date="2021-09-30T19:30:00Z">
              <w:r w:rsidDel="001848B0">
                <w:rPr>
                  <w:rFonts w:ascii="Verdana" w:hAnsi="Verdana" w:cs="Calibri"/>
                  <w:color w:val="000000"/>
                  <w:sz w:val="14"/>
                  <w:szCs w:val="14"/>
                </w:rPr>
                <w:delText>Nippon Steel Chemical &amp; Material Co., Ltd.</w:delText>
              </w:r>
            </w:del>
          </w:p>
        </w:tc>
        <w:tc>
          <w:tcPr>
            <w:tcW w:w="6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58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22C77E24" w14:textId="63EE2E0A" w:rsidR="00587138" w:rsidRPr="007525AD" w:rsidDel="001848B0" w:rsidRDefault="00587138">
            <w:pPr>
              <w:pStyle w:val="BodyText"/>
              <w:spacing w:before="162" w:line="480" w:lineRule="auto"/>
              <w:ind w:right="-90"/>
              <w:jc w:val="center"/>
              <w:rPr>
                <w:del w:id="10584" w:author="Hardik Malhotra" w:date="2021-09-30T19:30:00Z"/>
                <w:rFonts w:ascii="Verdana" w:hAnsi="Verdana" w:cs="Calibri"/>
                <w:sz w:val="14"/>
                <w:szCs w:val="14"/>
              </w:rPr>
              <w:pPrChange w:id="10585" w:author="Ritu Kamra" w:date="2021-09-27T17:30:00Z">
                <w:pPr>
                  <w:pStyle w:val="BodyText"/>
                  <w:spacing w:before="162" w:line="480" w:lineRule="auto"/>
                  <w:ind w:right="-90"/>
                  <w:jc w:val="both"/>
                </w:pPr>
              </w:pPrChange>
            </w:pPr>
            <w:del w:id="10586" w:author="Hardik Malhotra" w:date="2021-09-30T19:30:00Z">
              <w:r w:rsidRPr="00C568E6" w:rsidDel="001848B0">
                <w:rPr>
                  <w:rFonts w:ascii="Verdana" w:hAnsi="Verdana" w:cs="Calibri"/>
                  <w:sz w:val="14"/>
                  <w:szCs w:val="14"/>
                  <w:rPrChange w:id="10587" w:author="Ritu Kamra" w:date="2021-09-27T17:30:00Z">
                    <w:rPr>
                      <w:rFonts w:ascii="Verdana" w:hAnsi="Verdana" w:cs="Calibri"/>
                      <w:color w:val="000000"/>
                      <w:sz w:val="14"/>
                      <w:szCs w:val="14"/>
                    </w:rPr>
                  </w:rPrChange>
                </w:rPr>
                <w:delText>82</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58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A3EF076" w14:textId="32C80C82" w:rsidR="00587138" w:rsidRPr="007525AD" w:rsidDel="001848B0" w:rsidRDefault="00587138">
            <w:pPr>
              <w:pStyle w:val="BodyText"/>
              <w:spacing w:before="162" w:line="480" w:lineRule="auto"/>
              <w:ind w:right="-90"/>
              <w:jc w:val="center"/>
              <w:rPr>
                <w:del w:id="10589" w:author="Hardik Malhotra" w:date="2021-09-30T19:30:00Z"/>
                <w:rFonts w:ascii="Verdana" w:hAnsi="Verdana" w:cs="Calibri"/>
                <w:sz w:val="14"/>
                <w:szCs w:val="14"/>
              </w:rPr>
              <w:pPrChange w:id="10590" w:author="Ritu Kamra" w:date="2021-09-27T17:30:00Z">
                <w:pPr>
                  <w:pStyle w:val="BodyText"/>
                  <w:spacing w:before="162" w:line="480" w:lineRule="auto"/>
                  <w:ind w:right="-90"/>
                  <w:jc w:val="both"/>
                </w:pPr>
              </w:pPrChange>
            </w:pPr>
            <w:del w:id="10591" w:author="Hardik Malhotra" w:date="2021-09-30T19:30:00Z">
              <w:r w:rsidRPr="00C568E6" w:rsidDel="001848B0">
                <w:rPr>
                  <w:rFonts w:ascii="Verdana" w:hAnsi="Verdana" w:cs="Calibri"/>
                  <w:sz w:val="14"/>
                  <w:szCs w:val="14"/>
                  <w:rPrChange w:id="10592" w:author="Ritu Kamra" w:date="2021-09-27T17:30:00Z">
                    <w:rPr>
                      <w:rFonts w:ascii="Verdana" w:hAnsi="Verdana" w:cs="Calibri"/>
                      <w:color w:val="000000"/>
                      <w:sz w:val="14"/>
                      <w:szCs w:val="14"/>
                    </w:rPr>
                  </w:rPrChange>
                </w:rPr>
                <w:delText>83</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593"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3B9BC059" w14:textId="424359EC" w:rsidR="00587138" w:rsidRPr="007525AD" w:rsidDel="001848B0" w:rsidRDefault="00587138">
            <w:pPr>
              <w:pStyle w:val="BodyText"/>
              <w:spacing w:before="162" w:line="480" w:lineRule="auto"/>
              <w:ind w:right="-90"/>
              <w:jc w:val="center"/>
              <w:rPr>
                <w:del w:id="10594" w:author="Hardik Malhotra" w:date="2021-09-30T19:30:00Z"/>
                <w:rFonts w:ascii="Verdana" w:hAnsi="Verdana" w:cs="Calibri"/>
                <w:sz w:val="14"/>
                <w:szCs w:val="14"/>
              </w:rPr>
              <w:pPrChange w:id="10595" w:author="Ritu Kamra" w:date="2021-09-27T17:30:00Z">
                <w:pPr>
                  <w:pStyle w:val="BodyText"/>
                  <w:spacing w:before="162" w:line="480" w:lineRule="auto"/>
                  <w:ind w:right="-90"/>
                  <w:jc w:val="both"/>
                </w:pPr>
              </w:pPrChange>
            </w:pPr>
            <w:del w:id="10596" w:author="Hardik Malhotra" w:date="2021-09-30T19:30:00Z">
              <w:r w:rsidRPr="00C568E6" w:rsidDel="001848B0">
                <w:rPr>
                  <w:rFonts w:ascii="Verdana" w:hAnsi="Verdana" w:cs="Calibri"/>
                  <w:sz w:val="14"/>
                  <w:szCs w:val="14"/>
                  <w:rPrChange w:id="10597" w:author="Ritu Kamra" w:date="2021-09-27T17:30:00Z">
                    <w:rPr>
                      <w:rFonts w:ascii="Verdana" w:hAnsi="Verdana" w:cs="Calibri"/>
                      <w:color w:val="000000"/>
                      <w:sz w:val="14"/>
                      <w:szCs w:val="14"/>
                    </w:rPr>
                  </w:rPrChange>
                </w:rPr>
                <w:delText>84</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59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612EFC3C" w14:textId="4AEAEF20" w:rsidR="00587138" w:rsidRPr="007525AD" w:rsidDel="001848B0" w:rsidRDefault="00587138">
            <w:pPr>
              <w:pStyle w:val="BodyText"/>
              <w:spacing w:before="162" w:line="480" w:lineRule="auto"/>
              <w:ind w:right="-90"/>
              <w:jc w:val="center"/>
              <w:rPr>
                <w:del w:id="10599" w:author="Hardik Malhotra" w:date="2021-09-30T19:30:00Z"/>
                <w:rFonts w:ascii="Verdana" w:hAnsi="Verdana" w:cs="Calibri"/>
                <w:sz w:val="14"/>
                <w:szCs w:val="14"/>
              </w:rPr>
              <w:pPrChange w:id="10600" w:author="Ritu Kamra" w:date="2021-09-27T17:30:00Z">
                <w:pPr>
                  <w:pStyle w:val="BodyText"/>
                  <w:spacing w:before="162" w:line="480" w:lineRule="auto"/>
                  <w:ind w:right="-90"/>
                  <w:jc w:val="both"/>
                </w:pPr>
              </w:pPrChange>
            </w:pPr>
            <w:del w:id="10601" w:author="Hardik Malhotra" w:date="2021-09-30T19:30:00Z">
              <w:r w:rsidRPr="00C568E6" w:rsidDel="001848B0">
                <w:rPr>
                  <w:rFonts w:ascii="Verdana" w:hAnsi="Verdana" w:cs="Calibri"/>
                  <w:sz w:val="14"/>
                  <w:szCs w:val="14"/>
                  <w:rPrChange w:id="10602" w:author="Ritu Kamra" w:date="2021-09-27T17:30:00Z">
                    <w:rPr>
                      <w:rFonts w:ascii="Verdana" w:hAnsi="Verdana" w:cs="Calibri"/>
                      <w:color w:val="000000"/>
                      <w:sz w:val="14"/>
                      <w:szCs w:val="14"/>
                    </w:rPr>
                  </w:rPrChange>
                </w:rPr>
                <w:delText>81</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60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628F64D5" w14:textId="25333BCD" w:rsidR="00587138" w:rsidRPr="007525AD" w:rsidDel="001848B0" w:rsidRDefault="00587138">
            <w:pPr>
              <w:pStyle w:val="BodyText"/>
              <w:spacing w:before="162" w:line="480" w:lineRule="auto"/>
              <w:ind w:right="-90"/>
              <w:jc w:val="center"/>
              <w:rPr>
                <w:del w:id="10604" w:author="Hardik Malhotra" w:date="2021-09-30T19:30:00Z"/>
                <w:rFonts w:ascii="Verdana" w:hAnsi="Verdana" w:cs="Calibri"/>
                <w:sz w:val="14"/>
                <w:szCs w:val="14"/>
              </w:rPr>
              <w:pPrChange w:id="10605" w:author="Ritu Kamra" w:date="2021-09-27T17:30:00Z">
                <w:pPr>
                  <w:pStyle w:val="BodyText"/>
                  <w:spacing w:before="162" w:line="480" w:lineRule="auto"/>
                  <w:ind w:right="-90"/>
                  <w:jc w:val="both"/>
                </w:pPr>
              </w:pPrChange>
            </w:pPr>
            <w:del w:id="10606" w:author="Hardik Malhotra" w:date="2021-09-30T19:30:00Z">
              <w:r w:rsidRPr="00C568E6" w:rsidDel="001848B0">
                <w:rPr>
                  <w:rFonts w:ascii="Verdana" w:hAnsi="Verdana" w:cs="Calibri"/>
                  <w:sz w:val="14"/>
                  <w:szCs w:val="14"/>
                  <w:rPrChange w:id="10607" w:author="Ritu Kamra" w:date="2021-09-27T17:30:00Z">
                    <w:rPr>
                      <w:rFonts w:ascii="Verdana" w:hAnsi="Verdana" w:cs="Calibri"/>
                      <w:color w:val="000000"/>
                      <w:sz w:val="14"/>
                      <w:szCs w:val="14"/>
                    </w:rPr>
                  </w:rPrChange>
                </w:rPr>
                <w:delText>96</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608"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321C33D2" w14:textId="7AFD12CA" w:rsidR="00587138" w:rsidRPr="007525AD" w:rsidDel="001848B0" w:rsidRDefault="00587138">
            <w:pPr>
              <w:pStyle w:val="BodyText"/>
              <w:spacing w:before="162" w:line="480" w:lineRule="auto"/>
              <w:ind w:right="-90"/>
              <w:jc w:val="center"/>
              <w:rPr>
                <w:del w:id="10609" w:author="Hardik Malhotra" w:date="2021-09-30T19:30:00Z"/>
                <w:rFonts w:ascii="Verdana" w:hAnsi="Verdana" w:cs="Calibri"/>
                <w:sz w:val="14"/>
                <w:szCs w:val="14"/>
              </w:rPr>
              <w:pPrChange w:id="10610" w:author="Ritu Kamra" w:date="2021-09-27T17:30:00Z">
                <w:pPr>
                  <w:pStyle w:val="BodyText"/>
                  <w:spacing w:before="162" w:line="480" w:lineRule="auto"/>
                  <w:ind w:right="-90"/>
                  <w:jc w:val="both"/>
                </w:pPr>
              </w:pPrChange>
            </w:pPr>
            <w:del w:id="10611" w:author="Hardik Malhotra" w:date="2021-09-30T19:30:00Z">
              <w:r w:rsidRPr="00C568E6" w:rsidDel="001848B0">
                <w:rPr>
                  <w:rFonts w:ascii="Verdana" w:hAnsi="Verdana" w:cs="Calibri"/>
                  <w:sz w:val="14"/>
                  <w:szCs w:val="14"/>
                  <w:rPrChange w:id="10612" w:author="Ritu Kamra" w:date="2021-09-27T17:30:00Z">
                    <w:rPr>
                      <w:rFonts w:ascii="Verdana" w:hAnsi="Verdana" w:cs="Calibri"/>
                      <w:color w:val="000000"/>
                      <w:sz w:val="14"/>
                      <w:szCs w:val="14"/>
                    </w:rPr>
                  </w:rPrChange>
                </w:rPr>
                <w:delText>99</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61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EFCBD1A" w14:textId="37CF2501" w:rsidR="00587138" w:rsidRPr="007525AD" w:rsidDel="001848B0" w:rsidRDefault="00587138">
            <w:pPr>
              <w:pStyle w:val="BodyText"/>
              <w:spacing w:before="162" w:line="480" w:lineRule="auto"/>
              <w:ind w:right="-90"/>
              <w:jc w:val="center"/>
              <w:rPr>
                <w:del w:id="10614" w:author="Hardik Malhotra" w:date="2021-09-30T19:30:00Z"/>
                <w:rFonts w:ascii="Verdana" w:hAnsi="Verdana" w:cs="Calibri"/>
                <w:sz w:val="14"/>
                <w:szCs w:val="14"/>
              </w:rPr>
              <w:pPrChange w:id="10615" w:author="Ritu Kamra" w:date="2021-09-27T17:30:00Z">
                <w:pPr>
                  <w:pStyle w:val="BodyText"/>
                  <w:spacing w:before="162" w:line="480" w:lineRule="auto"/>
                  <w:ind w:right="-90"/>
                  <w:jc w:val="both"/>
                </w:pPr>
              </w:pPrChange>
            </w:pPr>
            <w:del w:id="10616" w:author="Hardik Malhotra" w:date="2021-09-30T19:30:00Z">
              <w:r w:rsidRPr="00C568E6" w:rsidDel="001848B0">
                <w:rPr>
                  <w:rFonts w:ascii="Verdana" w:hAnsi="Verdana" w:cs="Calibri"/>
                  <w:sz w:val="14"/>
                  <w:szCs w:val="14"/>
                  <w:rPrChange w:id="10617" w:author="Ritu Kamra" w:date="2021-09-27T17:30:00Z">
                    <w:rPr>
                      <w:rFonts w:ascii="Verdana" w:hAnsi="Verdana" w:cs="Calibri"/>
                      <w:color w:val="000000"/>
                      <w:sz w:val="14"/>
                      <w:szCs w:val="14"/>
                    </w:rPr>
                  </w:rPrChange>
                </w:rPr>
                <w:delText>97</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61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40EF8907" w14:textId="35196837" w:rsidR="00587138" w:rsidRPr="007525AD" w:rsidDel="001848B0" w:rsidRDefault="00587138">
            <w:pPr>
              <w:pStyle w:val="BodyText"/>
              <w:spacing w:before="162" w:line="480" w:lineRule="auto"/>
              <w:ind w:right="-90"/>
              <w:jc w:val="center"/>
              <w:rPr>
                <w:del w:id="10619" w:author="Hardik Malhotra" w:date="2021-09-30T19:30:00Z"/>
                <w:rFonts w:ascii="Verdana" w:hAnsi="Verdana" w:cs="Calibri"/>
                <w:sz w:val="14"/>
                <w:szCs w:val="14"/>
              </w:rPr>
              <w:pPrChange w:id="10620" w:author="Ritu Kamra" w:date="2021-09-27T17:30:00Z">
                <w:pPr>
                  <w:pStyle w:val="BodyText"/>
                  <w:spacing w:before="162" w:line="480" w:lineRule="auto"/>
                  <w:ind w:right="-90"/>
                  <w:jc w:val="both"/>
                </w:pPr>
              </w:pPrChange>
            </w:pPr>
            <w:del w:id="10621" w:author="Hardik Malhotra" w:date="2021-09-30T19:30:00Z">
              <w:r w:rsidRPr="00C568E6" w:rsidDel="001848B0">
                <w:rPr>
                  <w:rFonts w:ascii="Verdana" w:hAnsi="Verdana" w:cs="Calibri"/>
                  <w:sz w:val="14"/>
                  <w:szCs w:val="14"/>
                  <w:rPrChange w:id="10622" w:author="Ritu Kamra" w:date="2021-09-27T17:30:00Z">
                    <w:rPr>
                      <w:rFonts w:ascii="Verdana" w:hAnsi="Verdana" w:cs="Calibri"/>
                      <w:color w:val="000000"/>
                      <w:sz w:val="14"/>
                      <w:szCs w:val="14"/>
                    </w:rPr>
                  </w:rPrChange>
                </w:rPr>
                <w:delText>106</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62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4068B1AD" w14:textId="1ACCD190" w:rsidR="00587138" w:rsidRPr="007525AD" w:rsidDel="001848B0" w:rsidRDefault="00587138">
            <w:pPr>
              <w:pStyle w:val="BodyText"/>
              <w:spacing w:before="162" w:line="480" w:lineRule="auto"/>
              <w:ind w:right="-90"/>
              <w:jc w:val="center"/>
              <w:rPr>
                <w:del w:id="10624" w:author="Hardik Malhotra" w:date="2021-09-30T19:30:00Z"/>
                <w:rFonts w:ascii="Verdana" w:hAnsi="Verdana" w:cs="Calibri"/>
                <w:sz w:val="14"/>
                <w:szCs w:val="14"/>
              </w:rPr>
              <w:pPrChange w:id="10625" w:author="Ritu Kamra" w:date="2021-09-27T17:30:00Z">
                <w:pPr>
                  <w:pStyle w:val="BodyText"/>
                  <w:spacing w:before="162" w:line="480" w:lineRule="auto"/>
                  <w:ind w:right="-90"/>
                  <w:jc w:val="both"/>
                </w:pPr>
              </w:pPrChange>
            </w:pPr>
            <w:del w:id="10626" w:author="Hardik Malhotra" w:date="2021-09-30T19:30:00Z">
              <w:r w:rsidRPr="00C568E6" w:rsidDel="001848B0">
                <w:rPr>
                  <w:rFonts w:ascii="Verdana" w:hAnsi="Verdana" w:cs="Calibri"/>
                  <w:sz w:val="14"/>
                  <w:szCs w:val="14"/>
                  <w:rPrChange w:id="10627" w:author="Ritu Kamra" w:date="2021-09-27T17:30:00Z">
                    <w:rPr>
                      <w:rFonts w:ascii="Verdana" w:hAnsi="Verdana" w:cs="Calibri"/>
                      <w:color w:val="000000"/>
                      <w:sz w:val="14"/>
                      <w:szCs w:val="14"/>
                    </w:rPr>
                  </w:rPrChange>
                </w:rPr>
                <w:delText>114</w:delText>
              </w:r>
            </w:del>
          </w:p>
        </w:tc>
      </w:tr>
      <w:tr w:rsidR="00587138" w:rsidRPr="00991017" w:rsidDel="001848B0" w14:paraId="77500CFD" w14:textId="7653C180" w:rsidTr="005C3363">
        <w:trPr>
          <w:trHeight w:val="551"/>
          <w:del w:id="10628" w:author="Hardik Malhotra" w:date="2021-09-30T19:30:00Z"/>
          <w:trPrChange w:id="10629" w:author="Neeshu Bhadauriya" w:date="2021-09-27T21:36:00Z">
            <w:trPr>
              <w:trHeight w:val="551"/>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630"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25C335A3" w14:textId="797971B7" w:rsidR="00587138" w:rsidRPr="00991017" w:rsidDel="001848B0" w:rsidRDefault="00587138" w:rsidP="00092529">
            <w:pPr>
              <w:pStyle w:val="BodyText"/>
              <w:spacing w:before="162" w:line="480" w:lineRule="auto"/>
              <w:ind w:right="-90"/>
              <w:jc w:val="both"/>
              <w:rPr>
                <w:del w:id="10631" w:author="Hardik Malhotra" w:date="2021-09-30T19:30:00Z"/>
                <w:rFonts w:ascii="Verdana" w:hAnsi="Verdana"/>
                <w:bCs/>
                <w:sz w:val="14"/>
                <w:szCs w:val="14"/>
              </w:rPr>
            </w:pPr>
            <w:del w:id="10632" w:author="Hardik Malhotra" w:date="2021-09-30T19:30:00Z">
              <w:r w:rsidDel="001848B0">
                <w:rPr>
                  <w:rFonts w:ascii="Verdana" w:hAnsi="Verdana" w:cs="Calibri"/>
                  <w:color w:val="000000"/>
                  <w:sz w:val="14"/>
                  <w:szCs w:val="14"/>
                </w:rPr>
                <w:delText>The Dow Chemical Company</w:delText>
              </w:r>
            </w:del>
          </w:p>
        </w:tc>
        <w:tc>
          <w:tcPr>
            <w:tcW w:w="6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63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4CED758C" w14:textId="4E94181E" w:rsidR="00587138" w:rsidRPr="007525AD" w:rsidDel="001848B0" w:rsidRDefault="00587138">
            <w:pPr>
              <w:pStyle w:val="BodyText"/>
              <w:spacing w:before="162" w:line="480" w:lineRule="auto"/>
              <w:ind w:right="-90"/>
              <w:jc w:val="center"/>
              <w:rPr>
                <w:del w:id="10634" w:author="Hardik Malhotra" w:date="2021-09-30T19:30:00Z"/>
                <w:rFonts w:ascii="Verdana" w:hAnsi="Verdana" w:cs="Calibri"/>
                <w:sz w:val="14"/>
                <w:szCs w:val="14"/>
              </w:rPr>
              <w:pPrChange w:id="10635" w:author="Ritu Kamra" w:date="2021-09-27T17:30:00Z">
                <w:pPr>
                  <w:pStyle w:val="BodyText"/>
                  <w:spacing w:before="162" w:line="480" w:lineRule="auto"/>
                  <w:ind w:right="-90"/>
                  <w:jc w:val="both"/>
                </w:pPr>
              </w:pPrChange>
            </w:pPr>
            <w:del w:id="10636" w:author="Hardik Malhotra" w:date="2021-09-30T19:30:00Z">
              <w:r w:rsidRPr="00C568E6" w:rsidDel="001848B0">
                <w:rPr>
                  <w:rFonts w:ascii="Verdana" w:hAnsi="Verdana" w:cs="Calibri"/>
                  <w:sz w:val="14"/>
                  <w:szCs w:val="14"/>
                  <w:rPrChange w:id="10637" w:author="Ritu Kamra" w:date="2021-09-27T17:30:00Z">
                    <w:rPr>
                      <w:rFonts w:ascii="Verdana" w:hAnsi="Verdana" w:cs="Calibri"/>
                      <w:color w:val="000000"/>
                      <w:sz w:val="14"/>
                      <w:szCs w:val="14"/>
                    </w:rPr>
                  </w:rPrChange>
                </w:rPr>
                <w:delText>22</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63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4CC352B3" w14:textId="73261899" w:rsidR="00587138" w:rsidRPr="007525AD" w:rsidDel="001848B0" w:rsidRDefault="00587138">
            <w:pPr>
              <w:pStyle w:val="BodyText"/>
              <w:spacing w:before="162" w:line="480" w:lineRule="auto"/>
              <w:ind w:right="-90"/>
              <w:jc w:val="center"/>
              <w:rPr>
                <w:del w:id="10639" w:author="Hardik Malhotra" w:date="2021-09-30T19:30:00Z"/>
                <w:rFonts w:ascii="Verdana" w:hAnsi="Verdana" w:cs="Calibri"/>
                <w:sz w:val="14"/>
                <w:szCs w:val="14"/>
              </w:rPr>
              <w:pPrChange w:id="10640" w:author="Ritu Kamra" w:date="2021-09-27T17:30:00Z">
                <w:pPr>
                  <w:pStyle w:val="BodyText"/>
                  <w:spacing w:before="162" w:line="480" w:lineRule="auto"/>
                  <w:ind w:right="-90"/>
                  <w:jc w:val="both"/>
                </w:pPr>
              </w:pPrChange>
            </w:pPr>
            <w:del w:id="10641" w:author="Hardik Malhotra" w:date="2021-09-30T19:30:00Z">
              <w:r w:rsidRPr="00C568E6" w:rsidDel="001848B0">
                <w:rPr>
                  <w:rFonts w:ascii="Verdana" w:hAnsi="Verdana" w:cs="Calibri"/>
                  <w:sz w:val="14"/>
                  <w:szCs w:val="14"/>
                  <w:rPrChange w:id="10642" w:author="Ritu Kamra" w:date="2021-09-27T17:30:00Z">
                    <w:rPr>
                      <w:rFonts w:ascii="Verdana" w:hAnsi="Verdana" w:cs="Calibri"/>
                      <w:color w:val="000000"/>
                      <w:sz w:val="14"/>
                      <w:szCs w:val="14"/>
                    </w:rPr>
                  </w:rPrChange>
                </w:rPr>
                <w:delText>23</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643"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C488ADE" w14:textId="3A57E09A" w:rsidR="00587138" w:rsidRPr="007525AD" w:rsidDel="001848B0" w:rsidRDefault="00587138">
            <w:pPr>
              <w:pStyle w:val="BodyText"/>
              <w:spacing w:before="162" w:line="480" w:lineRule="auto"/>
              <w:ind w:right="-90"/>
              <w:jc w:val="center"/>
              <w:rPr>
                <w:del w:id="10644" w:author="Hardik Malhotra" w:date="2021-09-30T19:30:00Z"/>
                <w:rFonts w:ascii="Verdana" w:hAnsi="Verdana" w:cs="Calibri"/>
                <w:sz w:val="14"/>
                <w:szCs w:val="14"/>
              </w:rPr>
              <w:pPrChange w:id="10645" w:author="Ritu Kamra" w:date="2021-09-27T17:30:00Z">
                <w:pPr>
                  <w:pStyle w:val="BodyText"/>
                  <w:spacing w:before="162" w:line="480" w:lineRule="auto"/>
                  <w:ind w:right="-90"/>
                  <w:jc w:val="both"/>
                </w:pPr>
              </w:pPrChange>
            </w:pPr>
            <w:del w:id="10646" w:author="Hardik Malhotra" w:date="2021-09-30T19:30:00Z">
              <w:r w:rsidRPr="00C568E6" w:rsidDel="001848B0">
                <w:rPr>
                  <w:rFonts w:ascii="Verdana" w:hAnsi="Verdana" w:cs="Calibri"/>
                  <w:sz w:val="14"/>
                  <w:szCs w:val="14"/>
                  <w:rPrChange w:id="10647" w:author="Ritu Kamra" w:date="2021-09-27T17:30:00Z">
                    <w:rPr>
                      <w:rFonts w:ascii="Verdana" w:hAnsi="Verdana" w:cs="Calibri"/>
                      <w:color w:val="000000"/>
                      <w:sz w:val="14"/>
                      <w:szCs w:val="14"/>
                    </w:rPr>
                  </w:rPrChange>
                </w:rPr>
                <w:delText>23</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64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060471CB" w14:textId="19D3A011" w:rsidR="00587138" w:rsidRPr="007525AD" w:rsidDel="001848B0" w:rsidRDefault="00587138">
            <w:pPr>
              <w:pStyle w:val="BodyText"/>
              <w:spacing w:before="162" w:line="480" w:lineRule="auto"/>
              <w:ind w:right="-90"/>
              <w:jc w:val="center"/>
              <w:rPr>
                <w:del w:id="10649" w:author="Hardik Malhotra" w:date="2021-09-30T19:30:00Z"/>
                <w:rFonts w:ascii="Verdana" w:hAnsi="Verdana" w:cs="Calibri"/>
                <w:sz w:val="14"/>
                <w:szCs w:val="14"/>
              </w:rPr>
              <w:pPrChange w:id="10650" w:author="Ritu Kamra" w:date="2021-09-27T17:30:00Z">
                <w:pPr>
                  <w:pStyle w:val="BodyText"/>
                  <w:spacing w:before="162" w:line="480" w:lineRule="auto"/>
                  <w:ind w:right="-90"/>
                  <w:jc w:val="both"/>
                </w:pPr>
              </w:pPrChange>
            </w:pPr>
            <w:del w:id="10651" w:author="Hardik Malhotra" w:date="2021-09-30T19:30:00Z">
              <w:r w:rsidRPr="00C568E6" w:rsidDel="001848B0">
                <w:rPr>
                  <w:rFonts w:ascii="Verdana" w:hAnsi="Verdana" w:cs="Calibri"/>
                  <w:sz w:val="14"/>
                  <w:szCs w:val="14"/>
                  <w:rPrChange w:id="10652" w:author="Ritu Kamra" w:date="2021-09-27T17:30:00Z">
                    <w:rPr>
                      <w:rFonts w:ascii="Verdana" w:hAnsi="Verdana" w:cs="Calibri"/>
                      <w:color w:val="000000"/>
                      <w:sz w:val="14"/>
                      <w:szCs w:val="14"/>
                    </w:rPr>
                  </w:rPrChange>
                </w:rPr>
                <w:delText>22</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65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38E380F" w14:textId="1A9C9573" w:rsidR="00587138" w:rsidRPr="007525AD" w:rsidDel="001848B0" w:rsidRDefault="00587138">
            <w:pPr>
              <w:pStyle w:val="BodyText"/>
              <w:spacing w:before="162" w:line="480" w:lineRule="auto"/>
              <w:ind w:right="-90"/>
              <w:jc w:val="center"/>
              <w:rPr>
                <w:del w:id="10654" w:author="Hardik Malhotra" w:date="2021-09-30T19:30:00Z"/>
                <w:rFonts w:ascii="Verdana" w:hAnsi="Verdana" w:cs="Calibri"/>
                <w:sz w:val="14"/>
                <w:szCs w:val="14"/>
              </w:rPr>
              <w:pPrChange w:id="10655" w:author="Ritu Kamra" w:date="2021-09-27T17:30:00Z">
                <w:pPr>
                  <w:pStyle w:val="BodyText"/>
                  <w:spacing w:before="162" w:line="480" w:lineRule="auto"/>
                  <w:ind w:right="-90"/>
                  <w:jc w:val="both"/>
                </w:pPr>
              </w:pPrChange>
            </w:pPr>
            <w:del w:id="10656" w:author="Hardik Malhotra" w:date="2021-09-30T19:30:00Z">
              <w:r w:rsidRPr="00C568E6" w:rsidDel="001848B0">
                <w:rPr>
                  <w:rFonts w:ascii="Verdana" w:hAnsi="Verdana" w:cs="Calibri"/>
                  <w:sz w:val="14"/>
                  <w:szCs w:val="14"/>
                  <w:rPrChange w:id="10657" w:author="Ritu Kamra" w:date="2021-09-27T17:30:00Z">
                    <w:rPr>
                      <w:rFonts w:ascii="Verdana" w:hAnsi="Verdana" w:cs="Calibri"/>
                      <w:color w:val="000000"/>
                      <w:sz w:val="14"/>
                      <w:szCs w:val="14"/>
                    </w:rPr>
                  </w:rPrChange>
                </w:rPr>
                <w:delText>23</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658"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320983F2" w14:textId="13565D47" w:rsidR="00587138" w:rsidRPr="007525AD" w:rsidDel="001848B0" w:rsidRDefault="00587138">
            <w:pPr>
              <w:pStyle w:val="BodyText"/>
              <w:spacing w:before="162" w:line="480" w:lineRule="auto"/>
              <w:ind w:right="-90"/>
              <w:jc w:val="center"/>
              <w:rPr>
                <w:del w:id="10659" w:author="Hardik Malhotra" w:date="2021-09-30T19:30:00Z"/>
                <w:rFonts w:ascii="Verdana" w:hAnsi="Verdana" w:cs="Calibri"/>
                <w:sz w:val="14"/>
                <w:szCs w:val="14"/>
              </w:rPr>
              <w:pPrChange w:id="10660" w:author="Ritu Kamra" w:date="2021-09-27T17:30:00Z">
                <w:pPr>
                  <w:pStyle w:val="BodyText"/>
                  <w:spacing w:before="162" w:line="480" w:lineRule="auto"/>
                  <w:ind w:right="-90"/>
                  <w:jc w:val="both"/>
                </w:pPr>
              </w:pPrChange>
            </w:pPr>
            <w:del w:id="10661" w:author="Hardik Malhotra" w:date="2021-09-30T19:30:00Z">
              <w:r w:rsidRPr="00C568E6" w:rsidDel="001848B0">
                <w:rPr>
                  <w:rFonts w:ascii="Verdana" w:hAnsi="Verdana" w:cs="Calibri"/>
                  <w:sz w:val="14"/>
                  <w:szCs w:val="14"/>
                  <w:rPrChange w:id="10662" w:author="Ritu Kamra" w:date="2021-09-27T17:30:00Z">
                    <w:rPr>
                      <w:rFonts w:ascii="Verdana" w:hAnsi="Verdana" w:cs="Calibri"/>
                      <w:color w:val="000000"/>
                      <w:sz w:val="14"/>
                      <w:szCs w:val="14"/>
                    </w:rPr>
                  </w:rPrChange>
                </w:rPr>
                <w:delText>22</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66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3217B55B" w14:textId="3C6FBA33" w:rsidR="00587138" w:rsidRPr="007525AD" w:rsidDel="001848B0" w:rsidRDefault="00587138">
            <w:pPr>
              <w:pStyle w:val="BodyText"/>
              <w:spacing w:before="162" w:line="480" w:lineRule="auto"/>
              <w:ind w:right="-90"/>
              <w:jc w:val="center"/>
              <w:rPr>
                <w:del w:id="10664" w:author="Hardik Malhotra" w:date="2021-09-30T19:30:00Z"/>
                <w:rFonts w:ascii="Verdana" w:hAnsi="Verdana" w:cs="Calibri"/>
                <w:sz w:val="14"/>
                <w:szCs w:val="14"/>
              </w:rPr>
              <w:pPrChange w:id="10665" w:author="Ritu Kamra" w:date="2021-09-27T17:30:00Z">
                <w:pPr>
                  <w:pStyle w:val="BodyText"/>
                  <w:spacing w:before="162" w:line="480" w:lineRule="auto"/>
                  <w:ind w:right="-90"/>
                  <w:jc w:val="both"/>
                </w:pPr>
              </w:pPrChange>
            </w:pPr>
            <w:del w:id="10666" w:author="Hardik Malhotra" w:date="2021-09-30T19:30:00Z">
              <w:r w:rsidRPr="00C568E6" w:rsidDel="001848B0">
                <w:rPr>
                  <w:rFonts w:ascii="Verdana" w:hAnsi="Verdana" w:cs="Calibri"/>
                  <w:sz w:val="14"/>
                  <w:szCs w:val="14"/>
                  <w:rPrChange w:id="10667" w:author="Ritu Kamra" w:date="2021-09-27T17:30:00Z">
                    <w:rPr>
                      <w:rFonts w:ascii="Verdana" w:hAnsi="Verdana" w:cs="Calibri"/>
                      <w:color w:val="000000"/>
                      <w:sz w:val="14"/>
                      <w:szCs w:val="14"/>
                    </w:rPr>
                  </w:rPrChange>
                </w:rPr>
                <w:delText>23</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66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29520C0" w14:textId="2F605972" w:rsidR="00587138" w:rsidRPr="007525AD" w:rsidDel="001848B0" w:rsidRDefault="00587138">
            <w:pPr>
              <w:pStyle w:val="BodyText"/>
              <w:spacing w:before="162" w:line="480" w:lineRule="auto"/>
              <w:ind w:right="-90"/>
              <w:jc w:val="center"/>
              <w:rPr>
                <w:del w:id="10669" w:author="Hardik Malhotra" w:date="2021-09-30T19:30:00Z"/>
                <w:rFonts w:ascii="Verdana" w:hAnsi="Verdana" w:cs="Calibri"/>
                <w:sz w:val="14"/>
                <w:szCs w:val="14"/>
              </w:rPr>
              <w:pPrChange w:id="10670" w:author="Ritu Kamra" w:date="2021-09-27T17:30:00Z">
                <w:pPr>
                  <w:pStyle w:val="BodyText"/>
                  <w:spacing w:before="162" w:line="480" w:lineRule="auto"/>
                  <w:ind w:right="-90"/>
                  <w:jc w:val="both"/>
                </w:pPr>
              </w:pPrChange>
            </w:pPr>
            <w:del w:id="10671" w:author="Hardik Malhotra" w:date="2021-09-30T19:30:00Z">
              <w:r w:rsidRPr="00C568E6" w:rsidDel="001848B0">
                <w:rPr>
                  <w:rFonts w:ascii="Verdana" w:hAnsi="Verdana" w:cs="Calibri"/>
                  <w:sz w:val="14"/>
                  <w:szCs w:val="14"/>
                  <w:rPrChange w:id="10672" w:author="Ritu Kamra" w:date="2021-09-27T17:30:00Z">
                    <w:rPr>
                      <w:rFonts w:ascii="Verdana" w:hAnsi="Verdana" w:cs="Calibri"/>
                      <w:color w:val="000000"/>
                      <w:sz w:val="14"/>
                      <w:szCs w:val="14"/>
                    </w:rPr>
                  </w:rPrChange>
                </w:rPr>
                <w:delText>24</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67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3E164489" w14:textId="215288B8" w:rsidR="00587138" w:rsidRPr="007525AD" w:rsidDel="001848B0" w:rsidRDefault="00587138">
            <w:pPr>
              <w:pStyle w:val="BodyText"/>
              <w:spacing w:before="162" w:line="480" w:lineRule="auto"/>
              <w:ind w:right="-90"/>
              <w:jc w:val="center"/>
              <w:rPr>
                <w:del w:id="10674" w:author="Hardik Malhotra" w:date="2021-09-30T19:30:00Z"/>
                <w:rFonts w:ascii="Verdana" w:hAnsi="Verdana" w:cs="Calibri"/>
                <w:sz w:val="14"/>
                <w:szCs w:val="14"/>
              </w:rPr>
              <w:pPrChange w:id="10675" w:author="Ritu Kamra" w:date="2021-09-27T17:30:00Z">
                <w:pPr>
                  <w:pStyle w:val="BodyText"/>
                  <w:spacing w:before="162" w:line="480" w:lineRule="auto"/>
                  <w:ind w:right="-90"/>
                  <w:jc w:val="both"/>
                </w:pPr>
              </w:pPrChange>
            </w:pPr>
            <w:del w:id="10676" w:author="Hardik Malhotra" w:date="2021-09-30T19:30:00Z">
              <w:r w:rsidRPr="00C568E6" w:rsidDel="001848B0">
                <w:rPr>
                  <w:rFonts w:ascii="Verdana" w:hAnsi="Verdana" w:cs="Calibri"/>
                  <w:sz w:val="14"/>
                  <w:szCs w:val="14"/>
                  <w:rPrChange w:id="10677" w:author="Ritu Kamra" w:date="2021-09-27T17:30:00Z">
                    <w:rPr>
                      <w:rFonts w:ascii="Verdana" w:hAnsi="Verdana" w:cs="Calibri"/>
                      <w:color w:val="000000"/>
                      <w:sz w:val="14"/>
                      <w:szCs w:val="14"/>
                    </w:rPr>
                  </w:rPrChange>
                </w:rPr>
                <w:delText>26</w:delText>
              </w:r>
            </w:del>
          </w:p>
        </w:tc>
      </w:tr>
      <w:tr w:rsidR="00587138" w:rsidRPr="00991017" w:rsidDel="001848B0" w14:paraId="4FBE0333" w14:textId="09345648" w:rsidTr="005C3363">
        <w:trPr>
          <w:trHeight w:val="551"/>
          <w:del w:id="10678" w:author="Hardik Malhotra" w:date="2021-09-30T19:30:00Z"/>
          <w:trPrChange w:id="10679" w:author="Neeshu Bhadauriya" w:date="2021-09-27T21:36:00Z">
            <w:trPr>
              <w:trHeight w:val="551"/>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680"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50F4237" w14:textId="74D2D96A" w:rsidR="00587138" w:rsidRPr="00991017" w:rsidDel="001848B0" w:rsidRDefault="00587138" w:rsidP="00092529">
            <w:pPr>
              <w:pStyle w:val="BodyText"/>
              <w:spacing w:before="162" w:line="480" w:lineRule="auto"/>
              <w:ind w:right="-90"/>
              <w:jc w:val="both"/>
              <w:rPr>
                <w:del w:id="10681" w:author="Hardik Malhotra" w:date="2021-09-30T19:30:00Z"/>
                <w:rFonts w:ascii="Verdana" w:hAnsi="Verdana"/>
                <w:bCs/>
                <w:sz w:val="14"/>
                <w:szCs w:val="14"/>
              </w:rPr>
            </w:pPr>
            <w:del w:id="10682" w:author="Hardik Malhotra" w:date="2021-09-30T19:30:00Z">
              <w:r w:rsidDel="001848B0">
                <w:rPr>
                  <w:rFonts w:ascii="Verdana" w:hAnsi="Verdana" w:cs="Calibri"/>
                  <w:color w:val="000000"/>
                  <w:sz w:val="14"/>
                  <w:szCs w:val="14"/>
                </w:rPr>
                <w:delText>Kukdo Chemical (Kunshan) Co., Ltd.</w:delText>
              </w:r>
            </w:del>
          </w:p>
        </w:tc>
        <w:tc>
          <w:tcPr>
            <w:tcW w:w="6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68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456C1F02" w14:textId="066CD00B" w:rsidR="00587138" w:rsidRPr="001F3520" w:rsidDel="001848B0" w:rsidRDefault="00587138">
            <w:pPr>
              <w:pStyle w:val="BodyText"/>
              <w:spacing w:before="162" w:line="480" w:lineRule="auto"/>
              <w:ind w:right="-90"/>
              <w:jc w:val="center"/>
              <w:rPr>
                <w:del w:id="10684" w:author="Hardik Malhotra" w:date="2021-09-30T19:30:00Z"/>
                <w:rFonts w:ascii="Verdana" w:hAnsi="Verdana" w:cs="Calibri"/>
                <w:sz w:val="14"/>
                <w:szCs w:val="14"/>
              </w:rPr>
              <w:pPrChange w:id="10685" w:author="Ritu Kamra" w:date="2021-09-27T17:30:00Z">
                <w:pPr>
                  <w:pStyle w:val="BodyText"/>
                  <w:spacing w:before="162" w:line="480" w:lineRule="auto"/>
                  <w:ind w:right="-90"/>
                  <w:jc w:val="both"/>
                </w:pPr>
              </w:pPrChange>
            </w:pPr>
            <w:del w:id="10686" w:author="Hardik Malhotra" w:date="2021-09-30T19:30:00Z">
              <w:r w:rsidRPr="00C568E6" w:rsidDel="001848B0">
                <w:rPr>
                  <w:rFonts w:ascii="Verdana" w:hAnsi="Verdana" w:cs="Calibri"/>
                  <w:sz w:val="14"/>
                  <w:szCs w:val="14"/>
                  <w:rPrChange w:id="10687" w:author="Ritu Kamra" w:date="2021-09-27T17:30:00Z">
                    <w:rPr>
                      <w:rFonts w:ascii="Verdana" w:hAnsi="Verdana" w:cs="Calibri"/>
                      <w:color w:val="000000"/>
                      <w:sz w:val="14"/>
                      <w:szCs w:val="14"/>
                    </w:rPr>
                  </w:rPrChange>
                </w:rPr>
                <w:delText>60</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68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FEE6033" w14:textId="1ECA5851" w:rsidR="00587138" w:rsidRPr="001F3520" w:rsidDel="001848B0" w:rsidRDefault="00587138">
            <w:pPr>
              <w:pStyle w:val="BodyText"/>
              <w:spacing w:before="162" w:line="480" w:lineRule="auto"/>
              <w:ind w:right="-90"/>
              <w:jc w:val="center"/>
              <w:rPr>
                <w:del w:id="10689" w:author="Hardik Malhotra" w:date="2021-09-30T19:30:00Z"/>
                <w:rFonts w:ascii="Verdana" w:hAnsi="Verdana" w:cs="Calibri"/>
                <w:sz w:val="14"/>
                <w:szCs w:val="14"/>
              </w:rPr>
              <w:pPrChange w:id="10690" w:author="Ritu Kamra" w:date="2021-09-27T17:30:00Z">
                <w:pPr>
                  <w:pStyle w:val="BodyText"/>
                  <w:spacing w:before="162" w:line="480" w:lineRule="auto"/>
                  <w:ind w:right="-90"/>
                  <w:jc w:val="both"/>
                </w:pPr>
              </w:pPrChange>
            </w:pPr>
            <w:del w:id="10691" w:author="Hardik Malhotra" w:date="2021-09-30T19:30:00Z">
              <w:r w:rsidRPr="00C568E6" w:rsidDel="001848B0">
                <w:rPr>
                  <w:rFonts w:ascii="Verdana" w:hAnsi="Verdana" w:cs="Calibri"/>
                  <w:sz w:val="14"/>
                  <w:szCs w:val="14"/>
                  <w:rPrChange w:id="10692" w:author="Ritu Kamra" w:date="2021-09-27T17:30:00Z">
                    <w:rPr>
                      <w:rFonts w:ascii="Verdana" w:hAnsi="Verdana" w:cs="Calibri"/>
                      <w:color w:val="000000"/>
                      <w:sz w:val="14"/>
                      <w:szCs w:val="14"/>
                    </w:rPr>
                  </w:rPrChange>
                </w:rPr>
                <w:delText>62</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693"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6ED6183" w14:textId="5C939149" w:rsidR="00587138" w:rsidRPr="001F3520" w:rsidDel="001848B0" w:rsidRDefault="00587138">
            <w:pPr>
              <w:pStyle w:val="BodyText"/>
              <w:spacing w:before="162" w:line="480" w:lineRule="auto"/>
              <w:ind w:right="-90"/>
              <w:jc w:val="center"/>
              <w:rPr>
                <w:del w:id="10694" w:author="Hardik Malhotra" w:date="2021-09-30T19:30:00Z"/>
                <w:rFonts w:ascii="Verdana" w:hAnsi="Verdana" w:cs="Calibri"/>
                <w:sz w:val="14"/>
                <w:szCs w:val="14"/>
              </w:rPr>
              <w:pPrChange w:id="10695" w:author="Ritu Kamra" w:date="2021-09-27T17:30:00Z">
                <w:pPr>
                  <w:pStyle w:val="BodyText"/>
                  <w:spacing w:before="162" w:line="480" w:lineRule="auto"/>
                  <w:ind w:right="-90"/>
                  <w:jc w:val="both"/>
                </w:pPr>
              </w:pPrChange>
            </w:pPr>
            <w:del w:id="10696" w:author="Hardik Malhotra" w:date="2021-09-30T19:30:00Z">
              <w:r w:rsidRPr="00C568E6" w:rsidDel="001848B0">
                <w:rPr>
                  <w:rFonts w:ascii="Verdana" w:hAnsi="Verdana" w:cs="Calibri"/>
                  <w:sz w:val="14"/>
                  <w:szCs w:val="14"/>
                  <w:rPrChange w:id="10697" w:author="Ritu Kamra" w:date="2021-09-27T17:30:00Z">
                    <w:rPr>
                      <w:rFonts w:ascii="Verdana" w:hAnsi="Verdana" w:cs="Calibri"/>
                      <w:color w:val="000000"/>
                      <w:sz w:val="14"/>
                      <w:szCs w:val="14"/>
                    </w:rPr>
                  </w:rPrChange>
                </w:rPr>
                <w:delText>60</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69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6BC2C863" w14:textId="4C59EDF2" w:rsidR="00587138" w:rsidRPr="001F3520" w:rsidDel="001848B0" w:rsidRDefault="00587138">
            <w:pPr>
              <w:pStyle w:val="BodyText"/>
              <w:spacing w:before="162" w:line="480" w:lineRule="auto"/>
              <w:ind w:right="-90"/>
              <w:jc w:val="center"/>
              <w:rPr>
                <w:del w:id="10699" w:author="Hardik Malhotra" w:date="2021-09-30T19:30:00Z"/>
                <w:rFonts w:ascii="Verdana" w:hAnsi="Verdana" w:cs="Calibri"/>
                <w:sz w:val="14"/>
                <w:szCs w:val="14"/>
              </w:rPr>
              <w:pPrChange w:id="10700" w:author="Ritu Kamra" w:date="2021-09-27T17:30:00Z">
                <w:pPr>
                  <w:pStyle w:val="BodyText"/>
                  <w:spacing w:before="162" w:line="480" w:lineRule="auto"/>
                  <w:ind w:right="-90"/>
                  <w:jc w:val="both"/>
                </w:pPr>
              </w:pPrChange>
            </w:pPr>
            <w:del w:id="10701" w:author="Hardik Malhotra" w:date="2021-09-30T19:30:00Z">
              <w:r w:rsidRPr="00C568E6" w:rsidDel="001848B0">
                <w:rPr>
                  <w:rFonts w:ascii="Verdana" w:hAnsi="Verdana" w:cs="Calibri"/>
                  <w:sz w:val="14"/>
                  <w:szCs w:val="14"/>
                  <w:rPrChange w:id="10702" w:author="Ritu Kamra" w:date="2021-09-27T17:30:00Z">
                    <w:rPr>
                      <w:rFonts w:ascii="Verdana" w:hAnsi="Verdana" w:cs="Calibri"/>
                      <w:color w:val="000000"/>
                      <w:sz w:val="14"/>
                      <w:szCs w:val="14"/>
                    </w:rPr>
                  </w:rPrChange>
                </w:rPr>
                <w:delText>60</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70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2A8E6A17" w14:textId="71282D2B" w:rsidR="00587138" w:rsidRPr="001F3520" w:rsidDel="001848B0" w:rsidRDefault="00587138">
            <w:pPr>
              <w:pStyle w:val="BodyText"/>
              <w:spacing w:before="162" w:line="480" w:lineRule="auto"/>
              <w:ind w:right="-90"/>
              <w:jc w:val="center"/>
              <w:rPr>
                <w:del w:id="10704" w:author="Hardik Malhotra" w:date="2021-09-30T19:30:00Z"/>
                <w:rFonts w:ascii="Verdana" w:hAnsi="Verdana" w:cs="Calibri"/>
                <w:sz w:val="14"/>
                <w:szCs w:val="14"/>
              </w:rPr>
              <w:pPrChange w:id="10705" w:author="Ritu Kamra" w:date="2021-09-27T17:30:00Z">
                <w:pPr>
                  <w:pStyle w:val="BodyText"/>
                  <w:spacing w:before="162" w:line="480" w:lineRule="auto"/>
                  <w:ind w:right="-90"/>
                  <w:jc w:val="both"/>
                </w:pPr>
              </w:pPrChange>
            </w:pPr>
            <w:del w:id="10706" w:author="Hardik Malhotra" w:date="2021-09-30T19:30:00Z">
              <w:r w:rsidRPr="00C568E6" w:rsidDel="001848B0">
                <w:rPr>
                  <w:rFonts w:ascii="Verdana" w:hAnsi="Verdana" w:cs="Calibri"/>
                  <w:sz w:val="14"/>
                  <w:szCs w:val="14"/>
                  <w:rPrChange w:id="10707" w:author="Ritu Kamra" w:date="2021-09-27T17:30:00Z">
                    <w:rPr>
                      <w:rFonts w:ascii="Verdana" w:hAnsi="Verdana" w:cs="Calibri"/>
                      <w:color w:val="000000"/>
                      <w:sz w:val="14"/>
                      <w:szCs w:val="14"/>
                    </w:rPr>
                  </w:rPrChange>
                </w:rPr>
                <w:delText>62</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708"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3488AC07" w14:textId="67E97C6E" w:rsidR="00587138" w:rsidRPr="001F3520" w:rsidDel="001848B0" w:rsidRDefault="00587138">
            <w:pPr>
              <w:pStyle w:val="BodyText"/>
              <w:spacing w:before="162" w:line="480" w:lineRule="auto"/>
              <w:ind w:right="-90"/>
              <w:jc w:val="center"/>
              <w:rPr>
                <w:del w:id="10709" w:author="Hardik Malhotra" w:date="2021-09-30T19:30:00Z"/>
                <w:rFonts w:ascii="Verdana" w:hAnsi="Verdana" w:cs="Calibri"/>
                <w:sz w:val="14"/>
                <w:szCs w:val="14"/>
              </w:rPr>
              <w:pPrChange w:id="10710" w:author="Ritu Kamra" w:date="2021-09-27T17:30:00Z">
                <w:pPr>
                  <w:pStyle w:val="BodyText"/>
                  <w:spacing w:before="162" w:line="480" w:lineRule="auto"/>
                  <w:ind w:right="-90"/>
                  <w:jc w:val="both"/>
                </w:pPr>
              </w:pPrChange>
            </w:pPr>
            <w:del w:id="10711" w:author="Hardik Malhotra" w:date="2021-09-30T19:30:00Z">
              <w:r w:rsidRPr="00C568E6" w:rsidDel="001848B0">
                <w:rPr>
                  <w:rFonts w:ascii="Verdana" w:hAnsi="Verdana" w:cs="Calibri"/>
                  <w:sz w:val="14"/>
                  <w:szCs w:val="14"/>
                  <w:rPrChange w:id="10712" w:author="Ritu Kamra" w:date="2021-09-27T17:30:00Z">
                    <w:rPr>
                      <w:rFonts w:ascii="Verdana" w:hAnsi="Verdana" w:cs="Calibri"/>
                      <w:color w:val="000000"/>
                      <w:sz w:val="14"/>
                      <w:szCs w:val="14"/>
                    </w:rPr>
                  </w:rPrChange>
                </w:rPr>
                <w:delText>54</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71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A3C60CE" w14:textId="4DE4BDE4" w:rsidR="00587138" w:rsidRPr="001F3520" w:rsidDel="001848B0" w:rsidRDefault="00587138">
            <w:pPr>
              <w:pStyle w:val="BodyText"/>
              <w:spacing w:before="162" w:line="480" w:lineRule="auto"/>
              <w:ind w:right="-90"/>
              <w:jc w:val="center"/>
              <w:rPr>
                <w:del w:id="10714" w:author="Hardik Malhotra" w:date="2021-09-30T19:30:00Z"/>
                <w:rFonts w:ascii="Verdana" w:hAnsi="Verdana" w:cs="Calibri"/>
                <w:sz w:val="14"/>
                <w:szCs w:val="14"/>
              </w:rPr>
              <w:pPrChange w:id="10715" w:author="Ritu Kamra" w:date="2021-09-27T17:30:00Z">
                <w:pPr>
                  <w:pStyle w:val="BodyText"/>
                  <w:spacing w:before="162" w:line="480" w:lineRule="auto"/>
                  <w:ind w:right="-90"/>
                  <w:jc w:val="both"/>
                </w:pPr>
              </w:pPrChange>
            </w:pPr>
            <w:del w:id="10716" w:author="Hardik Malhotra" w:date="2021-09-30T19:30:00Z">
              <w:r w:rsidRPr="00C568E6" w:rsidDel="001848B0">
                <w:rPr>
                  <w:rFonts w:ascii="Verdana" w:hAnsi="Verdana" w:cs="Calibri"/>
                  <w:sz w:val="14"/>
                  <w:szCs w:val="14"/>
                  <w:rPrChange w:id="10717" w:author="Ritu Kamra" w:date="2021-09-27T17:30:00Z">
                    <w:rPr>
                      <w:rFonts w:ascii="Verdana" w:hAnsi="Verdana" w:cs="Calibri"/>
                      <w:color w:val="000000"/>
                      <w:sz w:val="14"/>
                      <w:szCs w:val="14"/>
                    </w:rPr>
                  </w:rPrChange>
                </w:rPr>
                <w:delText>58</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71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95ABDFC" w14:textId="7F593D48" w:rsidR="00587138" w:rsidRPr="001F3520" w:rsidDel="001848B0" w:rsidRDefault="00587138">
            <w:pPr>
              <w:pStyle w:val="BodyText"/>
              <w:spacing w:before="162" w:line="480" w:lineRule="auto"/>
              <w:ind w:right="-90"/>
              <w:jc w:val="center"/>
              <w:rPr>
                <w:del w:id="10719" w:author="Hardik Malhotra" w:date="2021-09-30T19:30:00Z"/>
                <w:rFonts w:ascii="Verdana" w:hAnsi="Verdana" w:cs="Calibri"/>
                <w:sz w:val="14"/>
                <w:szCs w:val="14"/>
              </w:rPr>
              <w:pPrChange w:id="10720" w:author="Ritu Kamra" w:date="2021-09-27T17:30:00Z">
                <w:pPr>
                  <w:pStyle w:val="BodyText"/>
                  <w:spacing w:before="162" w:line="480" w:lineRule="auto"/>
                  <w:ind w:right="-90"/>
                  <w:jc w:val="both"/>
                </w:pPr>
              </w:pPrChange>
            </w:pPr>
            <w:del w:id="10721" w:author="Hardik Malhotra" w:date="2021-09-30T19:30:00Z">
              <w:r w:rsidRPr="00C568E6" w:rsidDel="001848B0">
                <w:rPr>
                  <w:rFonts w:ascii="Verdana" w:hAnsi="Verdana" w:cs="Calibri"/>
                  <w:sz w:val="14"/>
                  <w:szCs w:val="14"/>
                  <w:rPrChange w:id="10722" w:author="Ritu Kamra" w:date="2021-09-27T17:30:00Z">
                    <w:rPr>
                      <w:rFonts w:ascii="Verdana" w:hAnsi="Verdana" w:cs="Calibri"/>
                      <w:color w:val="000000"/>
                      <w:sz w:val="14"/>
                      <w:szCs w:val="14"/>
                    </w:rPr>
                  </w:rPrChange>
                </w:rPr>
                <w:delText>62</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72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29377631" w14:textId="5ED76B18" w:rsidR="00587138" w:rsidRPr="001F3520" w:rsidDel="001848B0" w:rsidRDefault="00587138">
            <w:pPr>
              <w:pStyle w:val="BodyText"/>
              <w:spacing w:before="162" w:line="480" w:lineRule="auto"/>
              <w:ind w:right="-90"/>
              <w:jc w:val="center"/>
              <w:rPr>
                <w:del w:id="10724" w:author="Hardik Malhotra" w:date="2021-09-30T19:30:00Z"/>
                <w:rFonts w:ascii="Verdana" w:hAnsi="Verdana" w:cs="Calibri"/>
                <w:sz w:val="14"/>
                <w:szCs w:val="14"/>
              </w:rPr>
              <w:pPrChange w:id="10725" w:author="Ritu Kamra" w:date="2021-09-27T17:30:00Z">
                <w:pPr>
                  <w:pStyle w:val="BodyText"/>
                  <w:spacing w:before="162" w:line="480" w:lineRule="auto"/>
                  <w:ind w:right="-90"/>
                  <w:jc w:val="both"/>
                </w:pPr>
              </w:pPrChange>
            </w:pPr>
            <w:del w:id="10726" w:author="Hardik Malhotra" w:date="2021-09-30T19:30:00Z">
              <w:r w:rsidRPr="00C568E6" w:rsidDel="001848B0">
                <w:rPr>
                  <w:rFonts w:ascii="Verdana" w:hAnsi="Verdana" w:cs="Calibri"/>
                  <w:sz w:val="14"/>
                  <w:szCs w:val="14"/>
                  <w:rPrChange w:id="10727" w:author="Ritu Kamra" w:date="2021-09-27T17:30:00Z">
                    <w:rPr>
                      <w:rFonts w:ascii="Verdana" w:hAnsi="Verdana" w:cs="Calibri"/>
                      <w:color w:val="000000"/>
                      <w:sz w:val="14"/>
                      <w:szCs w:val="14"/>
                    </w:rPr>
                  </w:rPrChange>
                </w:rPr>
                <w:delText>67</w:delText>
              </w:r>
            </w:del>
          </w:p>
        </w:tc>
      </w:tr>
      <w:tr w:rsidR="00587138" w:rsidRPr="00991017" w:rsidDel="001848B0" w14:paraId="2EC71126" w14:textId="705A8E71" w:rsidTr="005C3363">
        <w:trPr>
          <w:trHeight w:val="551"/>
          <w:del w:id="10728" w:author="Hardik Malhotra" w:date="2021-09-30T19:30:00Z"/>
          <w:trPrChange w:id="10729" w:author="Neeshu Bhadauriya" w:date="2021-09-27T21:36:00Z">
            <w:trPr>
              <w:trHeight w:val="551"/>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730"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478DADB8" w14:textId="78243843" w:rsidR="00587138" w:rsidRPr="00991017" w:rsidDel="001848B0" w:rsidRDefault="00587138" w:rsidP="00092529">
            <w:pPr>
              <w:pStyle w:val="BodyText"/>
              <w:spacing w:before="162" w:line="480" w:lineRule="auto"/>
              <w:ind w:right="-90"/>
              <w:jc w:val="both"/>
              <w:rPr>
                <w:del w:id="10731" w:author="Hardik Malhotra" w:date="2021-09-30T19:30:00Z"/>
                <w:rFonts w:ascii="Verdana" w:hAnsi="Verdana"/>
                <w:bCs/>
                <w:sz w:val="14"/>
                <w:szCs w:val="14"/>
              </w:rPr>
            </w:pPr>
            <w:del w:id="10732" w:author="Hardik Malhotra" w:date="2021-09-30T19:30:00Z">
              <w:r w:rsidDel="001848B0">
                <w:rPr>
                  <w:rFonts w:ascii="Verdana" w:hAnsi="Verdana" w:cs="Calibri"/>
                  <w:color w:val="000000"/>
                  <w:sz w:val="14"/>
                  <w:szCs w:val="14"/>
                </w:rPr>
                <w:delText>Kukdo Chemical (Kunshan) Co., Ltd.</w:delText>
              </w:r>
            </w:del>
          </w:p>
        </w:tc>
        <w:tc>
          <w:tcPr>
            <w:tcW w:w="6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73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214E3ECB" w14:textId="33D06DC4" w:rsidR="00587138" w:rsidRPr="001F3520" w:rsidDel="001848B0" w:rsidRDefault="00587138">
            <w:pPr>
              <w:pStyle w:val="BodyText"/>
              <w:spacing w:before="162" w:line="480" w:lineRule="auto"/>
              <w:ind w:right="-90"/>
              <w:jc w:val="center"/>
              <w:rPr>
                <w:del w:id="10734" w:author="Hardik Malhotra" w:date="2021-09-30T19:30:00Z"/>
                <w:rFonts w:ascii="Verdana" w:hAnsi="Verdana" w:cs="Calibri"/>
                <w:sz w:val="14"/>
                <w:szCs w:val="14"/>
              </w:rPr>
              <w:pPrChange w:id="10735" w:author="Ritu Kamra" w:date="2021-09-27T17:30:00Z">
                <w:pPr>
                  <w:pStyle w:val="BodyText"/>
                  <w:spacing w:before="162" w:line="480" w:lineRule="auto"/>
                  <w:ind w:right="-90"/>
                  <w:jc w:val="both"/>
                </w:pPr>
              </w:pPrChange>
            </w:pPr>
            <w:del w:id="10736" w:author="Hardik Malhotra" w:date="2021-09-30T19:30:00Z">
              <w:r w:rsidRPr="00C568E6" w:rsidDel="001848B0">
                <w:rPr>
                  <w:rFonts w:ascii="Verdana" w:hAnsi="Verdana" w:cs="Calibri"/>
                  <w:sz w:val="14"/>
                  <w:szCs w:val="14"/>
                  <w:rPrChange w:id="10737" w:author="Ritu Kamra" w:date="2021-09-27T17:30:00Z">
                    <w:rPr>
                      <w:rFonts w:ascii="Verdana" w:hAnsi="Verdana" w:cs="Calibri"/>
                      <w:color w:val="000000"/>
                      <w:sz w:val="14"/>
                      <w:szCs w:val="14"/>
                    </w:rPr>
                  </w:rPrChange>
                </w:rPr>
                <w:delText>57</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73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1CBA825" w14:textId="1FDFE2D6" w:rsidR="00587138" w:rsidRPr="001F3520" w:rsidDel="001848B0" w:rsidRDefault="00587138">
            <w:pPr>
              <w:pStyle w:val="BodyText"/>
              <w:spacing w:before="162" w:line="480" w:lineRule="auto"/>
              <w:ind w:right="-90"/>
              <w:jc w:val="center"/>
              <w:rPr>
                <w:del w:id="10739" w:author="Hardik Malhotra" w:date="2021-09-30T19:30:00Z"/>
                <w:rFonts w:ascii="Verdana" w:hAnsi="Verdana" w:cs="Calibri"/>
                <w:sz w:val="14"/>
                <w:szCs w:val="14"/>
              </w:rPr>
              <w:pPrChange w:id="10740" w:author="Ritu Kamra" w:date="2021-09-27T17:30:00Z">
                <w:pPr>
                  <w:pStyle w:val="BodyText"/>
                  <w:spacing w:before="162" w:line="480" w:lineRule="auto"/>
                  <w:ind w:right="-90"/>
                  <w:jc w:val="both"/>
                </w:pPr>
              </w:pPrChange>
            </w:pPr>
            <w:del w:id="10741" w:author="Hardik Malhotra" w:date="2021-09-30T19:30:00Z">
              <w:r w:rsidRPr="00C568E6" w:rsidDel="001848B0">
                <w:rPr>
                  <w:rFonts w:ascii="Verdana" w:hAnsi="Verdana" w:cs="Calibri"/>
                  <w:sz w:val="14"/>
                  <w:szCs w:val="14"/>
                  <w:rPrChange w:id="10742" w:author="Ritu Kamra" w:date="2021-09-27T17:30:00Z">
                    <w:rPr>
                      <w:rFonts w:ascii="Verdana" w:hAnsi="Verdana" w:cs="Calibri"/>
                      <w:color w:val="000000"/>
                      <w:sz w:val="14"/>
                      <w:szCs w:val="14"/>
                    </w:rPr>
                  </w:rPrChange>
                </w:rPr>
                <w:delText>58</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743"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0CFE6857" w14:textId="0DF71BFE" w:rsidR="00587138" w:rsidRPr="001F3520" w:rsidDel="001848B0" w:rsidRDefault="00587138">
            <w:pPr>
              <w:pStyle w:val="BodyText"/>
              <w:spacing w:before="162" w:line="480" w:lineRule="auto"/>
              <w:ind w:right="-90"/>
              <w:jc w:val="center"/>
              <w:rPr>
                <w:del w:id="10744" w:author="Hardik Malhotra" w:date="2021-09-30T19:30:00Z"/>
                <w:rFonts w:ascii="Verdana" w:hAnsi="Verdana" w:cs="Calibri"/>
                <w:sz w:val="14"/>
                <w:szCs w:val="14"/>
              </w:rPr>
              <w:pPrChange w:id="10745" w:author="Ritu Kamra" w:date="2021-09-27T17:30:00Z">
                <w:pPr>
                  <w:pStyle w:val="BodyText"/>
                  <w:spacing w:before="162" w:line="480" w:lineRule="auto"/>
                  <w:ind w:right="-90"/>
                  <w:jc w:val="both"/>
                </w:pPr>
              </w:pPrChange>
            </w:pPr>
            <w:del w:id="10746" w:author="Hardik Malhotra" w:date="2021-09-30T19:30:00Z">
              <w:r w:rsidRPr="00C568E6" w:rsidDel="001848B0">
                <w:rPr>
                  <w:rFonts w:ascii="Verdana" w:hAnsi="Verdana" w:cs="Calibri"/>
                  <w:sz w:val="14"/>
                  <w:szCs w:val="14"/>
                  <w:rPrChange w:id="10747" w:author="Ritu Kamra" w:date="2021-09-27T17:30:00Z">
                    <w:rPr>
                      <w:rFonts w:ascii="Verdana" w:hAnsi="Verdana" w:cs="Calibri"/>
                      <w:color w:val="000000"/>
                      <w:sz w:val="14"/>
                      <w:szCs w:val="14"/>
                    </w:rPr>
                  </w:rPrChange>
                </w:rPr>
                <w:delText>54</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74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6F57D5E" w14:textId="132602E7" w:rsidR="00587138" w:rsidRPr="001F3520" w:rsidDel="001848B0" w:rsidRDefault="00587138">
            <w:pPr>
              <w:pStyle w:val="BodyText"/>
              <w:spacing w:before="162" w:line="480" w:lineRule="auto"/>
              <w:ind w:right="-90"/>
              <w:jc w:val="center"/>
              <w:rPr>
                <w:del w:id="10749" w:author="Hardik Malhotra" w:date="2021-09-30T19:30:00Z"/>
                <w:rFonts w:ascii="Verdana" w:hAnsi="Verdana" w:cs="Calibri"/>
                <w:sz w:val="14"/>
                <w:szCs w:val="14"/>
              </w:rPr>
              <w:pPrChange w:id="10750" w:author="Ritu Kamra" w:date="2021-09-27T17:30:00Z">
                <w:pPr>
                  <w:pStyle w:val="BodyText"/>
                  <w:spacing w:before="162" w:line="480" w:lineRule="auto"/>
                  <w:ind w:right="-90"/>
                  <w:jc w:val="both"/>
                </w:pPr>
              </w:pPrChange>
            </w:pPr>
            <w:del w:id="10751" w:author="Hardik Malhotra" w:date="2021-09-30T19:30:00Z">
              <w:r w:rsidRPr="00C568E6" w:rsidDel="001848B0">
                <w:rPr>
                  <w:rFonts w:ascii="Verdana" w:hAnsi="Verdana" w:cs="Calibri"/>
                  <w:sz w:val="14"/>
                  <w:szCs w:val="14"/>
                  <w:rPrChange w:id="10752" w:author="Ritu Kamra" w:date="2021-09-27T17:30:00Z">
                    <w:rPr>
                      <w:rFonts w:ascii="Verdana" w:hAnsi="Verdana" w:cs="Calibri"/>
                      <w:color w:val="000000"/>
                      <w:sz w:val="14"/>
                      <w:szCs w:val="14"/>
                    </w:rPr>
                  </w:rPrChange>
                </w:rPr>
                <w:delText>55</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75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62D7359F" w14:textId="1B4D0935" w:rsidR="00587138" w:rsidRPr="001F3520" w:rsidDel="001848B0" w:rsidRDefault="00587138">
            <w:pPr>
              <w:pStyle w:val="BodyText"/>
              <w:spacing w:before="162" w:line="480" w:lineRule="auto"/>
              <w:ind w:right="-90"/>
              <w:jc w:val="center"/>
              <w:rPr>
                <w:del w:id="10754" w:author="Hardik Malhotra" w:date="2021-09-30T19:30:00Z"/>
                <w:rFonts w:ascii="Verdana" w:hAnsi="Verdana" w:cs="Calibri"/>
                <w:sz w:val="14"/>
                <w:szCs w:val="14"/>
              </w:rPr>
              <w:pPrChange w:id="10755" w:author="Ritu Kamra" w:date="2021-09-27T17:30:00Z">
                <w:pPr>
                  <w:pStyle w:val="BodyText"/>
                  <w:spacing w:before="162" w:line="480" w:lineRule="auto"/>
                  <w:ind w:right="-90"/>
                  <w:jc w:val="both"/>
                </w:pPr>
              </w:pPrChange>
            </w:pPr>
            <w:del w:id="10756" w:author="Hardik Malhotra" w:date="2021-09-30T19:30:00Z">
              <w:r w:rsidRPr="00C568E6" w:rsidDel="001848B0">
                <w:rPr>
                  <w:rFonts w:ascii="Verdana" w:hAnsi="Verdana" w:cs="Calibri"/>
                  <w:sz w:val="14"/>
                  <w:szCs w:val="14"/>
                  <w:rPrChange w:id="10757" w:author="Ritu Kamra" w:date="2021-09-27T17:30:00Z">
                    <w:rPr>
                      <w:rFonts w:ascii="Verdana" w:hAnsi="Verdana" w:cs="Calibri"/>
                      <w:color w:val="000000"/>
                      <w:sz w:val="14"/>
                      <w:szCs w:val="14"/>
                    </w:rPr>
                  </w:rPrChange>
                </w:rPr>
                <w:delText>56</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758"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530F09F" w14:textId="07F37EAE" w:rsidR="00587138" w:rsidRPr="001F3520" w:rsidDel="001848B0" w:rsidRDefault="00587138">
            <w:pPr>
              <w:pStyle w:val="BodyText"/>
              <w:spacing w:before="162" w:line="480" w:lineRule="auto"/>
              <w:ind w:right="-90"/>
              <w:jc w:val="center"/>
              <w:rPr>
                <w:del w:id="10759" w:author="Hardik Malhotra" w:date="2021-09-30T19:30:00Z"/>
                <w:rFonts w:ascii="Verdana" w:hAnsi="Verdana" w:cs="Calibri"/>
                <w:sz w:val="14"/>
                <w:szCs w:val="14"/>
              </w:rPr>
              <w:pPrChange w:id="10760" w:author="Ritu Kamra" w:date="2021-09-27T17:30:00Z">
                <w:pPr>
                  <w:pStyle w:val="BodyText"/>
                  <w:spacing w:before="162" w:line="480" w:lineRule="auto"/>
                  <w:ind w:right="-90"/>
                  <w:jc w:val="both"/>
                </w:pPr>
              </w:pPrChange>
            </w:pPr>
            <w:del w:id="10761" w:author="Hardik Malhotra" w:date="2021-09-30T19:30:00Z">
              <w:r w:rsidRPr="00C568E6" w:rsidDel="001848B0">
                <w:rPr>
                  <w:rFonts w:ascii="Verdana" w:hAnsi="Verdana" w:cs="Calibri"/>
                  <w:sz w:val="14"/>
                  <w:szCs w:val="14"/>
                  <w:rPrChange w:id="10762" w:author="Ritu Kamra" w:date="2021-09-27T17:30:00Z">
                    <w:rPr>
                      <w:rFonts w:ascii="Verdana" w:hAnsi="Verdana" w:cs="Calibri"/>
                      <w:color w:val="000000"/>
                      <w:sz w:val="14"/>
                      <w:szCs w:val="14"/>
                    </w:rPr>
                  </w:rPrChange>
                </w:rPr>
                <w:delText>43</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76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18BF81F" w14:textId="3C2BA0C0" w:rsidR="00587138" w:rsidRPr="001F3520" w:rsidDel="001848B0" w:rsidRDefault="00587138">
            <w:pPr>
              <w:pStyle w:val="BodyText"/>
              <w:spacing w:before="162" w:line="480" w:lineRule="auto"/>
              <w:ind w:right="-90"/>
              <w:jc w:val="center"/>
              <w:rPr>
                <w:del w:id="10764" w:author="Hardik Malhotra" w:date="2021-09-30T19:30:00Z"/>
                <w:rFonts w:ascii="Verdana" w:hAnsi="Verdana" w:cs="Calibri"/>
                <w:sz w:val="14"/>
                <w:szCs w:val="14"/>
              </w:rPr>
              <w:pPrChange w:id="10765" w:author="Ritu Kamra" w:date="2021-09-27T17:30:00Z">
                <w:pPr>
                  <w:pStyle w:val="BodyText"/>
                  <w:spacing w:before="162" w:line="480" w:lineRule="auto"/>
                  <w:ind w:right="-90"/>
                  <w:jc w:val="both"/>
                </w:pPr>
              </w:pPrChange>
            </w:pPr>
            <w:del w:id="10766" w:author="Hardik Malhotra" w:date="2021-09-30T19:30:00Z">
              <w:r w:rsidRPr="00C568E6" w:rsidDel="001848B0">
                <w:rPr>
                  <w:rFonts w:ascii="Verdana" w:hAnsi="Verdana" w:cs="Calibri"/>
                  <w:sz w:val="14"/>
                  <w:szCs w:val="14"/>
                  <w:rPrChange w:id="10767" w:author="Ritu Kamra" w:date="2021-09-27T17:30:00Z">
                    <w:rPr>
                      <w:rFonts w:ascii="Verdana" w:hAnsi="Verdana" w:cs="Calibri"/>
                      <w:color w:val="000000"/>
                      <w:sz w:val="14"/>
                      <w:szCs w:val="14"/>
                    </w:rPr>
                  </w:rPrChange>
                </w:rPr>
                <w:delText>49</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76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21BAC0EA" w14:textId="79961D06" w:rsidR="00587138" w:rsidRPr="001F3520" w:rsidDel="001848B0" w:rsidRDefault="00587138">
            <w:pPr>
              <w:pStyle w:val="BodyText"/>
              <w:spacing w:before="162" w:line="480" w:lineRule="auto"/>
              <w:ind w:right="-90"/>
              <w:jc w:val="center"/>
              <w:rPr>
                <w:del w:id="10769" w:author="Hardik Malhotra" w:date="2021-09-30T19:30:00Z"/>
                <w:rFonts w:ascii="Verdana" w:hAnsi="Verdana" w:cs="Calibri"/>
                <w:sz w:val="14"/>
                <w:szCs w:val="14"/>
              </w:rPr>
              <w:pPrChange w:id="10770" w:author="Ritu Kamra" w:date="2021-09-27T17:30:00Z">
                <w:pPr>
                  <w:pStyle w:val="BodyText"/>
                  <w:spacing w:before="162" w:line="480" w:lineRule="auto"/>
                  <w:ind w:right="-90"/>
                  <w:jc w:val="both"/>
                </w:pPr>
              </w:pPrChange>
            </w:pPr>
            <w:del w:id="10771" w:author="Hardik Malhotra" w:date="2021-09-30T19:30:00Z">
              <w:r w:rsidRPr="00C568E6" w:rsidDel="001848B0">
                <w:rPr>
                  <w:rFonts w:ascii="Verdana" w:hAnsi="Verdana" w:cs="Calibri"/>
                  <w:sz w:val="14"/>
                  <w:szCs w:val="14"/>
                  <w:rPrChange w:id="10772" w:author="Ritu Kamra" w:date="2021-09-27T17:30:00Z">
                    <w:rPr>
                      <w:rFonts w:ascii="Verdana" w:hAnsi="Verdana" w:cs="Calibri"/>
                      <w:color w:val="000000"/>
                      <w:sz w:val="14"/>
                      <w:szCs w:val="14"/>
                    </w:rPr>
                  </w:rPrChange>
                </w:rPr>
                <w:delText>56</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77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4878A08" w14:textId="6DD3C5DD" w:rsidR="00587138" w:rsidRPr="001F3520" w:rsidDel="001848B0" w:rsidRDefault="00587138">
            <w:pPr>
              <w:pStyle w:val="BodyText"/>
              <w:spacing w:before="162" w:line="480" w:lineRule="auto"/>
              <w:ind w:right="-90"/>
              <w:jc w:val="center"/>
              <w:rPr>
                <w:del w:id="10774" w:author="Hardik Malhotra" w:date="2021-09-30T19:30:00Z"/>
                <w:rFonts w:ascii="Verdana" w:hAnsi="Verdana" w:cs="Calibri"/>
                <w:sz w:val="14"/>
                <w:szCs w:val="14"/>
              </w:rPr>
              <w:pPrChange w:id="10775" w:author="Ritu Kamra" w:date="2021-09-27T17:30:00Z">
                <w:pPr>
                  <w:pStyle w:val="BodyText"/>
                  <w:spacing w:before="162" w:line="480" w:lineRule="auto"/>
                  <w:ind w:right="-90"/>
                  <w:jc w:val="both"/>
                </w:pPr>
              </w:pPrChange>
            </w:pPr>
            <w:del w:id="10776" w:author="Hardik Malhotra" w:date="2021-09-30T19:30:00Z">
              <w:r w:rsidRPr="00C568E6" w:rsidDel="001848B0">
                <w:rPr>
                  <w:rFonts w:ascii="Verdana" w:hAnsi="Verdana" w:cs="Calibri"/>
                  <w:sz w:val="14"/>
                  <w:szCs w:val="14"/>
                  <w:rPrChange w:id="10777" w:author="Ritu Kamra" w:date="2021-09-27T17:30:00Z">
                    <w:rPr>
                      <w:rFonts w:ascii="Verdana" w:hAnsi="Verdana" w:cs="Calibri"/>
                      <w:color w:val="000000"/>
                      <w:sz w:val="14"/>
                      <w:szCs w:val="14"/>
                    </w:rPr>
                  </w:rPrChange>
                </w:rPr>
                <w:delText>64</w:delText>
              </w:r>
            </w:del>
          </w:p>
        </w:tc>
      </w:tr>
      <w:tr w:rsidR="00587138" w:rsidRPr="00991017" w:rsidDel="001848B0" w14:paraId="6BDE7BD0" w14:textId="5DE96DE6" w:rsidTr="005C3363">
        <w:trPr>
          <w:trHeight w:val="551"/>
          <w:del w:id="10778" w:author="Hardik Malhotra" w:date="2021-09-30T19:30:00Z"/>
          <w:trPrChange w:id="10779" w:author="Neeshu Bhadauriya" w:date="2021-09-27T21:36:00Z">
            <w:trPr>
              <w:trHeight w:val="551"/>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780"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25E9BA25" w14:textId="6893F50D" w:rsidR="00587138" w:rsidRPr="00991017" w:rsidDel="001848B0" w:rsidRDefault="00587138" w:rsidP="00092529">
            <w:pPr>
              <w:pStyle w:val="BodyText"/>
              <w:spacing w:before="162" w:line="480" w:lineRule="auto"/>
              <w:ind w:right="-90"/>
              <w:jc w:val="both"/>
              <w:rPr>
                <w:del w:id="10781" w:author="Hardik Malhotra" w:date="2021-09-30T19:30:00Z"/>
                <w:rFonts w:ascii="Verdana" w:hAnsi="Verdana"/>
                <w:bCs/>
                <w:sz w:val="14"/>
                <w:szCs w:val="14"/>
              </w:rPr>
            </w:pPr>
            <w:del w:id="10782" w:author="Hardik Malhotra" w:date="2021-09-30T19:30:00Z">
              <w:r w:rsidDel="001848B0">
                <w:rPr>
                  <w:rFonts w:ascii="Verdana" w:hAnsi="Verdana" w:cs="Calibri"/>
                  <w:color w:val="000000"/>
                  <w:sz w:val="14"/>
                  <w:szCs w:val="14"/>
                </w:rPr>
                <w:delText>Kumho P&amp;B Chemicals</w:delText>
              </w:r>
            </w:del>
          </w:p>
        </w:tc>
        <w:tc>
          <w:tcPr>
            <w:tcW w:w="6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78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296E108" w14:textId="46E4E751" w:rsidR="00587138" w:rsidRPr="001F3520" w:rsidDel="001848B0" w:rsidRDefault="00587138">
            <w:pPr>
              <w:pStyle w:val="BodyText"/>
              <w:spacing w:before="162" w:line="480" w:lineRule="auto"/>
              <w:ind w:right="-90"/>
              <w:jc w:val="center"/>
              <w:rPr>
                <w:del w:id="10784" w:author="Hardik Malhotra" w:date="2021-09-30T19:30:00Z"/>
                <w:rFonts w:ascii="Verdana" w:hAnsi="Verdana" w:cs="Calibri"/>
                <w:sz w:val="14"/>
                <w:szCs w:val="14"/>
              </w:rPr>
              <w:pPrChange w:id="10785" w:author="Ritu Kamra" w:date="2021-09-27T17:30:00Z">
                <w:pPr>
                  <w:pStyle w:val="BodyText"/>
                  <w:spacing w:before="162" w:line="480" w:lineRule="auto"/>
                  <w:ind w:right="-90"/>
                  <w:jc w:val="both"/>
                </w:pPr>
              </w:pPrChange>
            </w:pPr>
            <w:del w:id="10786" w:author="Hardik Malhotra" w:date="2021-09-30T19:30:00Z">
              <w:r w:rsidRPr="00C568E6" w:rsidDel="001848B0">
                <w:rPr>
                  <w:rFonts w:ascii="Verdana" w:hAnsi="Verdana" w:cs="Calibri"/>
                  <w:sz w:val="14"/>
                  <w:szCs w:val="14"/>
                  <w:rPrChange w:id="10787" w:author="Ritu Kamra" w:date="2021-09-27T17:30:00Z">
                    <w:rPr>
                      <w:rFonts w:ascii="Verdana" w:hAnsi="Verdana" w:cs="Calibri"/>
                      <w:color w:val="000000"/>
                      <w:sz w:val="14"/>
                      <w:szCs w:val="14"/>
                    </w:rPr>
                  </w:rPrChange>
                </w:rPr>
                <w:delText>55</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78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41439D3D" w14:textId="2BE31485" w:rsidR="00587138" w:rsidRPr="001F3520" w:rsidDel="001848B0" w:rsidRDefault="00587138">
            <w:pPr>
              <w:pStyle w:val="BodyText"/>
              <w:spacing w:before="162" w:line="480" w:lineRule="auto"/>
              <w:ind w:right="-90"/>
              <w:jc w:val="center"/>
              <w:rPr>
                <w:del w:id="10789" w:author="Hardik Malhotra" w:date="2021-09-30T19:30:00Z"/>
                <w:rFonts w:ascii="Verdana" w:hAnsi="Verdana" w:cs="Calibri"/>
                <w:sz w:val="14"/>
                <w:szCs w:val="14"/>
              </w:rPr>
              <w:pPrChange w:id="10790" w:author="Ritu Kamra" w:date="2021-09-27T17:30:00Z">
                <w:pPr>
                  <w:pStyle w:val="BodyText"/>
                  <w:spacing w:before="162" w:line="480" w:lineRule="auto"/>
                  <w:ind w:right="-90"/>
                  <w:jc w:val="both"/>
                </w:pPr>
              </w:pPrChange>
            </w:pPr>
            <w:del w:id="10791" w:author="Hardik Malhotra" w:date="2021-09-30T19:30:00Z">
              <w:r w:rsidRPr="00C568E6" w:rsidDel="001848B0">
                <w:rPr>
                  <w:rFonts w:ascii="Verdana" w:hAnsi="Verdana" w:cs="Calibri"/>
                  <w:sz w:val="14"/>
                  <w:szCs w:val="14"/>
                  <w:rPrChange w:id="10792" w:author="Ritu Kamra" w:date="2021-09-27T17:30:00Z">
                    <w:rPr>
                      <w:rFonts w:ascii="Verdana" w:hAnsi="Verdana" w:cs="Calibri"/>
                      <w:color w:val="000000"/>
                      <w:sz w:val="14"/>
                      <w:szCs w:val="14"/>
                    </w:rPr>
                  </w:rPrChange>
                </w:rPr>
                <w:delText>58</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793"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9F402E0" w14:textId="59C5D732" w:rsidR="00587138" w:rsidRPr="001F3520" w:rsidDel="001848B0" w:rsidRDefault="00587138">
            <w:pPr>
              <w:pStyle w:val="BodyText"/>
              <w:spacing w:before="162" w:line="480" w:lineRule="auto"/>
              <w:ind w:right="-90"/>
              <w:jc w:val="center"/>
              <w:rPr>
                <w:del w:id="10794" w:author="Hardik Malhotra" w:date="2021-09-30T19:30:00Z"/>
                <w:rFonts w:ascii="Verdana" w:hAnsi="Verdana" w:cs="Calibri"/>
                <w:sz w:val="14"/>
                <w:szCs w:val="14"/>
              </w:rPr>
              <w:pPrChange w:id="10795" w:author="Ritu Kamra" w:date="2021-09-27T17:30:00Z">
                <w:pPr>
                  <w:pStyle w:val="BodyText"/>
                  <w:spacing w:before="162" w:line="480" w:lineRule="auto"/>
                  <w:ind w:right="-90"/>
                  <w:jc w:val="both"/>
                </w:pPr>
              </w:pPrChange>
            </w:pPr>
            <w:del w:id="10796" w:author="Hardik Malhotra" w:date="2021-09-30T19:30:00Z">
              <w:r w:rsidRPr="00C568E6" w:rsidDel="001848B0">
                <w:rPr>
                  <w:rFonts w:ascii="Verdana" w:hAnsi="Verdana" w:cs="Calibri"/>
                  <w:sz w:val="14"/>
                  <w:szCs w:val="14"/>
                  <w:rPrChange w:id="10797" w:author="Ritu Kamra" w:date="2021-09-27T17:30:00Z">
                    <w:rPr>
                      <w:rFonts w:ascii="Verdana" w:hAnsi="Verdana" w:cs="Calibri"/>
                      <w:color w:val="000000"/>
                      <w:sz w:val="14"/>
                      <w:szCs w:val="14"/>
                    </w:rPr>
                  </w:rPrChange>
                </w:rPr>
                <w:delText>57</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79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011F43CA" w14:textId="6C411725" w:rsidR="00587138" w:rsidRPr="001F3520" w:rsidDel="001848B0" w:rsidRDefault="00587138">
            <w:pPr>
              <w:pStyle w:val="BodyText"/>
              <w:spacing w:before="162" w:line="480" w:lineRule="auto"/>
              <w:ind w:right="-90"/>
              <w:jc w:val="center"/>
              <w:rPr>
                <w:del w:id="10799" w:author="Hardik Malhotra" w:date="2021-09-30T19:30:00Z"/>
                <w:rFonts w:ascii="Verdana" w:hAnsi="Verdana" w:cs="Calibri"/>
                <w:sz w:val="14"/>
                <w:szCs w:val="14"/>
              </w:rPr>
              <w:pPrChange w:id="10800" w:author="Ritu Kamra" w:date="2021-09-27T17:30:00Z">
                <w:pPr>
                  <w:pStyle w:val="BodyText"/>
                  <w:spacing w:before="162" w:line="480" w:lineRule="auto"/>
                  <w:ind w:right="-90"/>
                  <w:jc w:val="both"/>
                </w:pPr>
              </w:pPrChange>
            </w:pPr>
            <w:del w:id="10801" w:author="Hardik Malhotra" w:date="2021-09-30T19:30:00Z">
              <w:r w:rsidRPr="00C568E6" w:rsidDel="001848B0">
                <w:rPr>
                  <w:rFonts w:ascii="Verdana" w:hAnsi="Verdana" w:cs="Calibri"/>
                  <w:sz w:val="14"/>
                  <w:szCs w:val="14"/>
                  <w:rPrChange w:id="10802" w:author="Ritu Kamra" w:date="2021-09-27T17:30:00Z">
                    <w:rPr>
                      <w:rFonts w:ascii="Verdana" w:hAnsi="Verdana" w:cs="Calibri"/>
                      <w:color w:val="000000"/>
                      <w:sz w:val="14"/>
                      <w:szCs w:val="14"/>
                    </w:rPr>
                  </w:rPrChange>
                </w:rPr>
                <w:delText>62</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80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27784BE4" w14:textId="645B5F23" w:rsidR="00587138" w:rsidRPr="001F3520" w:rsidDel="001848B0" w:rsidRDefault="00587138">
            <w:pPr>
              <w:pStyle w:val="BodyText"/>
              <w:spacing w:before="162" w:line="480" w:lineRule="auto"/>
              <w:ind w:right="-90"/>
              <w:jc w:val="center"/>
              <w:rPr>
                <w:del w:id="10804" w:author="Hardik Malhotra" w:date="2021-09-30T19:30:00Z"/>
                <w:rFonts w:ascii="Verdana" w:hAnsi="Verdana" w:cs="Calibri"/>
                <w:sz w:val="14"/>
                <w:szCs w:val="14"/>
              </w:rPr>
              <w:pPrChange w:id="10805" w:author="Ritu Kamra" w:date="2021-09-27T17:30:00Z">
                <w:pPr>
                  <w:pStyle w:val="BodyText"/>
                  <w:spacing w:before="162" w:line="480" w:lineRule="auto"/>
                  <w:ind w:right="-90"/>
                  <w:jc w:val="both"/>
                </w:pPr>
              </w:pPrChange>
            </w:pPr>
            <w:del w:id="10806" w:author="Hardik Malhotra" w:date="2021-09-30T19:30:00Z">
              <w:r w:rsidRPr="00C568E6" w:rsidDel="001848B0">
                <w:rPr>
                  <w:rFonts w:ascii="Verdana" w:hAnsi="Verdana" w:cs="Calibri"/>
                  <w:sz w:val="14"/>
                  <w:szCs w:val="14"/>
                  <w:rPrChange w:id="10807" w:author="Ritu Kamra" w:date="2021-09-27T17:30:00Z">
                    <w:rPr>
                      <w:rFonts w:ascii="Verdana" w:hAnsi="Verdana" w:cs="Calibri"/>
                      <w:color w:val="000000"/>
                      <w:sz w:val="14"/>
                      <w:szCs w:val="14"/>
                    </w:rPr>
                  </w:rPrChange>
                </w:rPr>
                <w:delText>64</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808"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4D042373" w14:textId="446CEE01" w:rsidR="00587138" w:rsidRPr="001F3520" w:rsidDel="001848B0" w:rsidRDefault="00587138">
            <w:pPr>
              <w:pStyle w:val="BodyText"/>
              <w:spacing w:before="162" w:line="480" w:lineRule="auto"/>
              <w:ind w:right="-90"/>
              <w:jc w:val="center"/>
              <w:rPr>
                <w:del w:id="10809" w:author="Hardik Malhotra" w:date="2021-09-30T19:30:00Z"/>
                <w:rFonts w:ascii="Verdana" w:hAnsi="Verdana" w:cs="Calibri"/>
                <w:sz w:val="14"/>
                <w:szCs w:val="14"/>
              </w:rPr>
              <w:pPrChange w:id="10810" w:author="Ritu Kamra" w:date="2021-09-27T17:30:00Z">
                <w:pPr>
                  <w:pStyle w:val="BodyText"/>
                  <w:spacing w:before="162" w:line="480" w:lineRule="auto"/>
                  <w:ind w:right="-90"/>
                  <w:jc w:val="both"/>
                </w:pPr>
              </w:pPrChange>
            </w:pPr>
            <w:del w:id="10811" w:author="Hardik Malhotra" w:date="2021-09-30T19:30:00Z">
              <w:r w:rsidRPr="00C568E6" w:rsidDel="001848B0">
                <w:rPr>
                  <w:rFonts w:ascii="Verdana" w:hAnsi="Verdana" w:cs="Calibri"/>
                  <w:sz w:val="14"/>
                  <w:szCs w:val="14"/>
                  <w:rPrChange w:id="10812" w:author="Ritu Kamra" w:date="2021-09-27T17:30:00Z">
                    <w:rPr>
                      <w:rFonts w:ascii="Verdana" w:hAnsi="Verdana" w:cs="Calibri"/>
                      <w:color w:val="000000"/>
                      <w:sz w:val="14"/>
                      <w:szCs w:val="14"/>
                    </w:rPr>
                  </w:rPrChange>
                </w:rPr>
                <w:delText>57</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81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32D0CBE8" w14:textId="1515CE8A" w:rsidR="00587138" w:rsidRPr="001F3520" w:rsidDel="001848B0" w:rsidRDefault="00587138">
            <w:pPr>
              <w:pStyle w:val="BodyText"/>
              <w:spacing w:before="162" w:line="480" w:lineRule="auto"/>
              <w:ind w:right="-90"/>
              <w:jc w:val="center"/>
              <w:rPr>
                <w:del w:id="10814" w:author="Hardik Malhotra" w:date="2021-09-30T19:30:00Z"/>
                <w:rFonts w:ascii="Verdana" w:hAnsi="Verdana" w:cs="Calibri"/>
                <w:sz w:val="14"/>
                <w:szCs w:val="14"/>
              </w:rPr>
              <w:pPrChange w:id="10815" w:author="Ritu Kamra" w:date="2021-09-27T17:30:00Z">
                <w:pPr>
                  <w:pStyle w:val="BodyText"/>
                  <w:spacing w:before="162" w:line="480" w:lineRule="auto"/>
                  <w:ind w:right="-90"/>
                  <w:jc w:val="both"/>
                </w:pPr>
              </w:pPrChange>
            </w:pPr>
            <w:del w:id="10816" w:author="Hardik Malhotra" w:date="2021-09-30T19:30:00Z">
              <w:r w:rsidRPr="00C568E6" w:rsidDel="001848B0">
                <w:rPr>
                  <w:rFonts w:ascii="Verdana" w:hAnsi="Verdana" w:cs="Calibri"/>
                  <w:sz w:val="14"/>
                  <w:szCs w:val="14"/>
                  <w:rPrChange w:id="10817" w:author="Ritu Kamra" w:date="2021-09-27T17:30:00Z">
                    <w:rPr>
                      <w:rFonts w:ascii="Verdana" w:hAnsi="Verdana" w:cs="Calibri"/>
                      <w:color w:val="000000"/>
                      <w:sz w:val="14"/>
                      <w:szCs w:val="14"/>
                    </w:rPr>
                  </w:rPrChange>
                </w:rPr>
                <w:delText>61</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81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0F2B4C44" w14:textId="43DC4D79" w:rsidR="00587138" w:rsidRPr="001F3520" w:rsidDel="001848B0" w:rsidRDefault="00587138">
            <w:pPr>
              <w:pStyle w:val="BodyText"/>
              <w:spacing w:before="162" w:line="480" w:lineRule="auto"/>
              <w:ind w:right="-90"/>
              <w:jc w:val="center"/>
              <w:rPr>
                <w:del w:id="10819" w:author="Hardik Malhotra" w:date="2021-09-30T19:30:00Z"/>
                <w:rFonts w:ascii="Verdana" w:hAnsi="Verdana" w:cs="Calibri"/>
                <w:sz w:val="14"/>
                <w:szCs w:val="14"/>
              </w:rPr>
              <w:pPrChange w:id="10820" w:author="Ritu Kamra" w:date="2021-09-27T17:30:00Z">
                <w:pPr>
                  <w:pStyle w:val="BodyText"/>
                  <w:spacing w:before="162" w:line="480" w:lineRule="auto"/>
                  <w:ind w:right="-90"/>
                  <w:jc w:val="both"/>
                </w:pPr>
              </w:pPrChange>
            </w:pPr>
            <w:del w:id="10821" w:author="Hardik Malhotra" w:date="2021-09-30T19:30:00Z">
              <w:r w:rsidRPr="00C568E6" w:rsidDel="001848B0">
                <w:rPr>
                  <w:rFonts w:ascii="Verdana" w:hAnsi="Verdana" w:cs="Calibri"/>
                  <w:sz w:val="14"/>
                  <w:szCs w:val="14"/>
                  <w:rPrChange w:id="10822" w:author="Ritu Kamra" w:date="2021-09-27T17:30:00Z">
                    <w:rPr>
                      <w:rFonts w:ascii="Verdana" w:hAnsi="Verdana" w:cs="Calibri"/>
                      <w:color w:val="000000"/>
                      <w:sz w:val="14"/>
                      <w:szCs w:val="14"/>
                    </w:rPr>
                  </w:rPrChange>
                </w:rPr>
                <w:delText>72</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82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0B197D09" w14:textId="6F0CECE8" w:rsidR="00587138" w:rsidRPr="001F3520" w:rsidDel="001848B0" w:rsidRDefault="00587138">
            <w:pPr>
              <w:pStyle w:val="BodyText"/>
              <w:spacing w:before="162" w:line="480" w:lineRule="auto"/>
              <w:ind w:right="-90"/>
              <w:jc w:val="center"/>
              <w:rPr>
                <w:del w:id="10824" w:author="Hardik Malhotra" w:date="2021-09-30T19:30:00Z"/>
                <w:rFonts w:ascii="Verdana" w:hAnsi="Verdana" w:cs="Calibri"/>
                <w:sz w:val="14"/>
                <w:szCs w:val="14"/>
              </w:rPr>
              <w:pPrChange w:id="10825" w:author="Ritu Kamra" w:date="2021-09-27T17:30:00Z">
                <w:pPr>
                  <w:pStyle w:val="BodyText"/>
                  <w:spacing w:before="162" w:line="480" w:lineRule="auto"/>
                  <w:ind w:right="-90"/>
                  <w:jc w:val="both"/>
                </w:pPr>
              </w:pPrChange>
            </w:pPr>
            <w:del w:id="10826" w:author="Hardik Malhotra" w:date="2021-09-30T19:30:00Z">
              <w:r w:rsidRPr="00C568E6" w:rsidDel="001848B0">
                <w:rPr>
                  <w:rFonts w:ascii="Verdana" w:hAnsi="Verdana" w:cs="Calibri"/>
                  <w:sz w:val="14"/>
                  <w:szCs w:val="14"/>
                  <w:rPrChange w:id="10827" w:author="Ritu Kamra" w:date="2021-09-27T17:30:00Z">
                    <w:rPr>
                      <w:rFonts w:ascii="Verdana" w:hAnsi="Verdana" w:cs="Calibri"/>
                      <w:color w:val="000000"/>
                      <w:sz w:val="14"/>
                      <w:szCs w:val="14"/>
                    </w:rPr>
                  </w:rPrChange>
                </w:rPr>
                <w:delText>79</w:delText>
              </w:r>
            </w:del>
          </w:p>
        </w:tc>
      </w:tr>
      <w:tr w:rsidR="00587138" w:rsidRPr="00991017" w:rsidDel="001848B0" w14:paraId="30C7DC35" w14:textId="1ECDA758" w:rsidTr="005C3363">
        <w:trPr>
          <w:trHeight w:val="551"/>
          <w:del w:id="10828" w:author="Hardik Malhotra" w:date="2021-09-30T19:30:00Z"/>
          <w:trPrChange w:id="10829" w:author="Neeshu Bhadauriya" w:date="2021-09-27T21:36:00Z">
            <w:trPr>
              <w:trHeight w:val="551"/>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830"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140C795" w14:textId="6A564538" w:rsidR="00587138" w:rsidRPr="00991017" w:rsidDel="001848B0" w:rsidRDefault="00587138" w:rsidP="00092529">
            <w:pPr>
              <w:pStyle w:val="BodyText"/>
              <w:spacing w:before="162" w:line="480" w:lineRule="auto"/>
              <w:ind w:right="-90"/>
              <w:jc w:val="both"/>
              <w:rPr>
                <w:del w:id="10831" w:author="Hardik Malhotra" w:date="2021-09-30T19:30:00Z"/>
                <w:rFonts w:ascii="Verdana" w:hAnsi="Verdana"/>
                <w:bCs/>
                <w:sz w:val="14"/>
                <w:szCs w:val="14"/>
              </w:rPr>
            </w:pPr>
            <w:del w:id="10832" w:author="Hardik Malhotra" w:date="2021-09-30T19:30:00Z">
              <w:r w:rsidDel="001848B0">
                <w:rPr>
                  <w:rFonts w:ascii="Verdana" w:hAnsi="Verdana" w:cs="Calibri"/>
                  <w:color w:val="000000"/>
                  <w:sz w:val="14"/>
                  <w:szCs w:val="14"/>
                </w:rPr>
                <w:delText>Nan Ya Plastics Co Ltd</w:delText>
              </w:r>
            </w:del>
          </w:p>
        </w:tc>
        <w:tc>
          <w:tcPr>
            <w:tcW w:w="6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83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3D35840F" w14:textId="43A3C4A0" w:rsidR="00587138" w:rsidRPr="001F3520" w:rsidDel="001848B0" w:rsidRDefault="00587138">
            <w:pPr>
              <w:pStyle w:val="BodyText"/>
              <w:spacing w:before="162" w:line="480" w:lineRule="auto"/>
              <w:ind w:right="-90"/>
              <w:jc w:val="center"/>
              <w:rPr>
                <w:del w:id="10834" w:author="Hardik Malhotra" w:date="2021-09-30T19:30:00Z"/>
                <w:rFonts w:ascii="Verdana" w:hAnsi="Verdana" w:cs="Calibri"/>
                <w:sz w:val="14"/>
                <w:szCs w:val="14"/>
              </w:rPr>
              <w:pPrChange w:id="10835" w:author="Ritu Kamra" w:date="2021-09-27T17:30:00Z">
                <w:pPr>
                  <w:pStyle w:val="BodyText"/>
                  <w:spacing w:before="162" w:line="480" w:lineRule="auto"/>
                  <w:ind w:right="-90"/>
                  <w:jc w:val="both"/>
                </w:pPr>
              </w:pPrChange>
            </w:pPr>
            <w:del w:id="10836" w:author="Hardik Malhotra" w:date="2021-09-30T19:30:00Z">
              <w:r w:rsidRPr="00C568E6" w:rsidDel="001848B0">
                <w:rPr>
                  <w:rFonts w:ascii="Verdana" w:hAnsi="Verdana" w:cs="Calibri"/>
                  <w:sz w:val="14"/>
                  <w:szCs w:val="14"/>
                  <w:rPrChange w:id="10837" w:author="Ritu Kamra" w:date="2021-09-27T17:30:00Z">
                    <w:rPr>
                      <w:rFonts w:ascii="Verdana" w:hAnsi="Verdana" w:cs="Calibri"/>
                      <w:color w:val="000000"/>
                      <w:sz w:val="14"/>
                      <w:szCs w:val="14"/>
                    </w:rPr>
                  </w:rPrChange>
                </w:rPr>
                <w:delText>158</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83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491800A0" w14:textId="2CBD70F5" w:rsidR="00587138" w:rsidRPr="001F3520" w:rsidDel="001848B0" w:rsidRDefault="00587138">
            <w:pPr>
              <w:pStyle w:val="BodyText"/>
              <w:spacing w:before="162" w:line="480" w:lineRule="auto"/>
              <w:ind w:right="-90"/>
              <w:jc w:val="center"/>
              <w:rPr>
                <w:del w:id="10839" w:author="Hardik Malhotra" w:date="2021-09-30T19:30:00Z"/>
                <w:rFonts w:ascii="Verdana" w:hAnsi="Verdana" w:cs="Calibri"/>
                <w:sz w:val="14"/>
                <w:szCs w:val="14"/>
              </w:rPr>
              <w:pPrChange w:id="10840" w:author="Ritu Kamra" w:date="2021-09-27T17:30:00Z">
                <w:pPr>
                  <w:pStyle w:val="BodyText"/>
                  <w:spacing w:before="162" w:line="480" w:lineRule="auto"/>
                  <w:ind w:right="-90"/>
                  <w:jc w:val="both"/>
                </w:pPr>
              </w:pPrChange>
            </w:pPr>
            <w:del w:id="10841" w:author="Hardik Malhotra" w:date="2021-09-30T19:30:00Z">
              <w:r w:rsidRPr="00C568E6" w:rsidDel="001848B0">
                <w:rPr>
                  <w:rFonts w:ascii="Verdana" w:hAnsi="Verdana" w:cs="Calibri"/>
                  <w:sz w:val="14"/>
                  <w:szCs w:val="14"/>
                  <w:rPrChange w:id="10842" w:author="Ritu Kamra" w:date="2021-09-27T17:30:00Z">
                    <w:rPr>
                      <w:rFonts w:ascii="Verdana" w:hAnsi="Verdana" w:cs="Calibri"/>
                      <w:color w:val="000000"/>
                      <w:sz w:val="14"/>
                      <w:szCs w:val="14"/>
                    </w:rPr>
                  </w:rPrChange>
                </w:rPr>
                <w:delText>162</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843"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38DCD769" w14:textId="62800136" w:rsidR="00587138" w:rsidRPr="001F3520" w:rsidDel="001848B0" w:rsidRDefault="00587138">
            <w:pPr>
              <w:pStyle w:val="BodyText"/>
              <w:spacing w:before="162" w:line="480" w:lineRule="auto"/>
              <w:ind w:right="-90"/>
              <w:jc w:val="center"/>
              <w:rPr>
                <w:del w:id="10844" w:author="Hardik Malhotra" w:date="2021-09-30T19:30:00Z"/>
                <w:rFonts w:ascii="Verdana" w:hAnsi="Verdana" w:cs="Calibri"/>
                <w:sz w:val="14"/>
                <w:szCs w:val="14"/>
              </w:rPr>
              <w:pPrChange w:id="10845" w:author="Ritu Kamra" w:date="2021-09-27T17:30:00Z">
                <w:pPr>
                  <w:pStyle w:val="BodyText"/>
                  <w:spacing w:before="162" w:line="480" w:lineRule="auto"/>
                  <w:ind w:right="-90"/>
                  <w:jc w:val="both"/>
                </w:pPr>
              </w:pPrChange>
            </w:pPr>
            <w:del w:id="10846" w:author="Hardik Malhotra" w:date="2021-09-30T19:30:00Z">
              <w:r w:rsidRPr="00C568E6" w:rsidDel="001848B0">
                <w:rPr>
                  <w:rFonts w:ascii="Verdana" w:hAnsi="Verdana" w:cs="Calibri"/>
                  <w:sz w:val="14"/>
                  <w:szCs w:val="14"/>
                  <w:rPrChange w:id="10847" w:author="Ritu Kamra" w:date="2021-09-27T17:30:00Z">
                    <w:rPr>
                      <w:rFonts w:ascii="Verdana" w:hAnsi="Verdana" w:cs="Calibri"/>
                      <w:color w:val="000000"/>
                      <w:sz w:val="14"/>
                      <w:szCs w:val="14"/>
                    </w:rPr>
                  </w:rPrChange>
                </w:rPr>
                <w:delText>166</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84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0B40B675" w14:textId="24BAA4CC" w:rsidR="00587138" w:rsidRPr="001F3520" w:rsidDel="001848B0" w:rsidRDefault="00587138">
            <w:pPr>
              <w:pStyle w:val="BodyText"/>
              <w:spacing w:before="162" w:line="480" w:lineRule="auto"/>
              <w:ind w:right="-90"/>
              <w:jc w:val="center"/>
              <w:rPr>
                <w:del w:id="10849" w:author="Hardik Malhotra" w:date="2021-09-30T19:30:00Z"/>
                <w:rFonts w:ascii="Verdana" w:hAnsi="Verdana" w:cs="Calibri"/>
                <w:sz w:val="14"/>
                <w:szCs w:val="14"/>
              </w:rPr>
              <w:pPrChange w:id="10850" w:author="Ritu Kamra" w:date="2021-09-27T17:30:00Z">
                <w:pPr>
                  <w:pStyle w:val="BodyText"/>
                  <w:spacing w:before="162" w:line="480" w:lineRule="auto"/>
                  <w:ind w:right="-90"/>
                  <w:jc w:val="both"/>
                </w:pPr>
              </w:pPrChange>
            </w:pPr>
            <w:del w:id="10851" w:author="Hardik Malhotra" w:date="2021-09-30T19:30:00Z">
              <w:r w:rsidRPr="00C568E6" w:rsidDel="001848B0">
                <w:rPr>
                  <w:rFonts w:ascii="Verdana" w:hAnsi="Verdana" w:cs="Calibri"/>
                  <w:sz w:val="14"/>
                  <w:szCs w:val="14"/>
                  <w:rPrChange w:id="10852" w:author="Ritu Kamra" w:date="2021-09-27T17:30:00Z">
                    <w:rPr>
                      <w:rFonts w:ascii="Verdana" w:hAnsi="Verdana" w:cs="Calibri"/>
                      <w:color w:val="000000"/>
                      <w:sz w:val="14"/>
                      <w:szCs w:val="14"/>
                    </w:rPr>
                  </w:rPrChange>
                </w:rPr>
                <w:delText>158</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85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4CA45BC7" w14:textId="66CBBDBA" w:rsidR="00587138" w:rsidRPr="001F3520" w:rsidDel="001848B0" w:rsidRDefault="00587138">
            <w:pPr>
              <w:pStyle w:val="BodyText"/>
              <w:spacing w:before="162" w:line="480" w:lineRule="auto"/>
              <w:ind w:right="-90"/>
              <w:jc w:val="center"/>
              <w:rPr>
                <w:del w:id="10854" w:author="Hardik Malhotra" w:date="2021-09-30T19:30:00Z"/>
                <w:rFonts w:ascii="Verdana" w:hAnsi="Verdana" w:cs="Calibri"/>
                <w:sz w:val="14"/>
                <w:szCs w:val="14"/>
              </w:rPr>
              <w:pPrChange w:id="10855" w:author="Ritu Kamra" w:date="2021-09-27T17:30:00Z">
                <w:pPr>
                  <w:pStyle w:val="BodyText"/>
                  <w:spacing w:before="162" w:line="480" w:lineRule="auto"/>
                  <w:ind w:right="-90"/>
                  <w:jc w:val="both"/>
                </w:pPr>
              </w:pPrChange>
            </w:pPr>
            <w:del w:id="10856" w:author="Hardik Malhotra" w:date="2021-09-30T19:30:00Z">
              <w:r w:rsidRPr="00C568E6" w:rsidDel="001848B0">
                <w:rPr>
                  <w:rFonts w:ascii="Verdana" w:hAnsi="Verdana" w:cs="Calibri"/>
                  <w:sz w:val="14"/>
                  <w:szCs w:val="14"/>
                  <w:rPrChange w:id="10857" w:author="Ritu Kamra" w:date="2021-09-27T17:30:00Z">
                    <w:rPr>
                      <w:rFonts w:ascii="Verdana" w:hAnsi="Verdana" w:cs="Calibri"/>
                      <w:color w:val="000000"/>
                      <w:sz w:val="14"/>
                      <w:szCs w:val="14"/>
                    </w:rPr>
                  </w:rPrChange>
                </w:rPr>
                <w:delText>166</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858"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861C0C0" w14:textId="2B0E8317" w:rsidR="00587138" w:rsidRPr="001F3520" w:rsidDel="001848B0" w:rsidRDefault="00587138">
            <w:pPr>
              <w:pStyle w:val="BodyText"/>
              <w:spacing w:before="162" w:line="480" w:lineRule="auto"/>
              <w:ind w:right="-90"/>
              <w:jc w:val="center"/>
              <w:rPr>
                <w:del w:id="10859" w:author="Hardik Malhotra" w:date="2021-09-30T19:30:00Z"/>
                <w:rFonts w:ascii="Verdana" w:hAnsi="Verdana" w:cs="Calibri"/>
                <w:sz w:val="14"/>
                <w:szCs w:val="14"/>
              </w:rPr>
              <w:pPrChange w:id="10860" w:author="Ritu Kamra" w:date="2021-09-27T17:30:00Z">
                <w:pPr>
                  <w:pStyle w:val="BodyText"/>
                  <w:spacing w:before="162" w:line="480" w:lineRule="auto"/>
                  <w:ind w:right="-90"/>
                  <w:jc w:val="both"/>
                </w:pPr>
              </w:pPrChange>
            </w:pPr>
            <w:del w:id="10861" w:author="Hardik Malhotra" w:date="2021-09-30T19:30:00Z">
              <w:r w:rsidRPr="00C568E6" w:rsidDel="001848B0">
                <w:rPr>
                  <w:rFonts w:ascii="Verdana" w:hAnsi="Verdana" w:cs="Calibri"/>
                  <w:sz w:val="14"/>
                  <w:szCs w:val="14"/>
                  <w:rPrChange w:id="10862" w:author="Ritu Kamra" w:date="2021-09-27T17:30:00Z">
                    <w:rPr>
                      <w:rFonts w:ascii="Verdana" w:hAnsi="Verdana" w:cs="Calibri"/>
                      <w:color w:val="000000"/>
                      <w:sz w:val="14"/>
                      <w:szCs w:val="14"/>
                    </w:rPr>
                  </w:rPrChange>
                </w:rPr>
                <w:delText>160</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86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392C6F53" w14:textId="1A67293D" w:rsidR="00587138" w:rsidRPr="001F3520" w:rsidDel="001848B0" w:rsidRDefault="00587138">
            <w:pPr>
              <w:pStyle w:val="BodyText"/>
              <w:spacing w:before="162" w:line="480" w:lineRule="auto"/>
              <w:ind w:right="-90"/>
              <w:jc w:val="center"/>
              <w:rPr>
                <w:del w:id="10864" w:author="Hardik Malhotra" w:date="2021-09-30T19:30:00Z"/>
                <w:rFonts w:ascii="Verdana" w:hAnsi="Verdana" w:cs="Calibri"/>
                <w:sz w:val="14"/>
                <w:szCs w:val="14"/>
              </w:rPr>
              <w:pPrChange w:id="10865" w:author="Ritu Kamra" w:date="2021-09-27T17:30:00Z">
                <w:pPr>
                  <w:pStyle w:val="BodyText"/>
                  <w:spacing w:before="162" w:line="480" w:lineRule="auto"/>
                  <w:ind w:right="-90"/>
                  <w:jc w:val="both"/>
                </w:pPr>
              </w:pPrChange>
            </w:pPr>
            <w:del w:id="10866" w:author="Hardik Malhotra" w:date="2021-09-30T19:30:00Z">
              <w:r w:rsidRPr="00C568E6" w:rsidDel="001848B0">
                <w:rPr>
                  <w:rFonts w:ascii="Verdana" w:hAnsi="Verdana" w:cs="Calibri"/>
                  <w:sz w:val="14"/>
                  <w:szCs w:val="14"/>
                  <w:rPrChange w:id="10867" w:author="Ritu Kamra" w:date="2021-09-27T17:30:00Z">
                    <w:rPr>
                      <w:rFonts w:ascii="Verdana" w:hAnsi="Verdana" w:cs="Calibri"/>
                      <w:color w:val="000000"/>
                      <w:sz w:val="14"/>
                      <w:szCs w:val="14"/>
                    </w:rPr>
                  </w:rPrChange>
                </w:rPr>
                <w:delText>187</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86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8B79A5E" w14:textId="2E7E65A4" w:rsidR="00587138" w:rsidRPr="001F3520" w:rsidDel="001848B0" w:rsidRDefault="00587138">
            <w:pPr>
              <w:pStyle w:val="BodyText"/>
              <w:spacing w:before="162" w:line="480" w:lineRule="auto"/>
              <w:ind w:right="-90"/>
              <w:jc w:val="center"/>
              <w:rPr>
                <w:del w:id="10869" w:author="Hardik Malhotra" w:date="2021-09-30T19:30:00Z"/>
                <w:rFonts w:ascii="Verdana" w:hAnsi="Verdana" w:cs="Calibri"/>
                <w:sz w:val="14"/>
                <w:szCs w:val="14"/>
              </w:rPr>
              <w:pPrChange w:id="10870" w:author="Ritu Kamra" w:date="2021-09-27T17:30:00Z">
                <w:pPr>
                  <w:pStyle w:val="BodyText"/>
                  <w:spacing w:before="162" w:line="480" w:lineRule="auto"/>
                  <w:ind w:right="-90"/>
                  <w:jc w:val="both"/>
                </w:pPr>
              </w:pPrChange>
            </w:pPr>
            <w:del w:id="10871" w:author="Hardik Malhotra" w:date="2021-09-30T19:30:00Z">
              <w:r w:rsidRPr="00C568E6" w:rsidDel="001848B0">
                <w:rPr>
                  <w:rFonts w:ascii="Verdana" w:hAnsi="Verdana" w:cs="Calibri"/>
                  <w:sz w:val="14"/>
                  <w:szCs w:val="14"/>
                  <w:rPrChange w:id="10872" w:author="Ritu Kamra" w:date="2021-09-27T17:30:00Z">
                    <w:rPr>
                      <w:rFonts w:ascii="Verdana" w:hAnsi="Verdana" w:cs="Calibri"/>
                      <w:color w:val="000000"/>
                      <w:sz w:val="14"/>
                      <w:szCs w:val="14"/>
                    </w:rPr>
                  </w:rPrChange>
                </w:rPr>
                <w:delText>196</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87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36A9F279" w14:textId="32FC942F" w:rsidR="00587138" w:rsidRPr="001F3520" w:rsidDel="001848B0" w:rsidRDefault="00587138">
            <w:pPr>
              <w:pStyle w:val="BodyText"/>
              <w:spacing w:before="162" w:line="480" w:lineRule="auto"/>
              <w:ind w:right="-90"/>
              <w:jc w:val="center"/>
              <w:rPr>
                <w:del w:id="10874" w:author="Hardik Malhotra" w:date="2021-09-30T19:30:00Z"/>
                <w:rFonts w:ascii="Verdana" w:hAnsi="Verdana" w:cs="Calibri"/>
                <w:sz w:val="14"/>
                <w:szCs w:val="14"/>
              </w:rPr>
              <w:pPrChange w:id="10875" w:author="Ritu Kamra" w:date="2021-09-27T17:30:00Z">
                <w:pPr>
                  <w:pStyle w:val="BodyText"/>
                  <w:spacing w:before="162" w:line="480" w:lineRule="auto"/>
                  <w:ind w:right="-90"/>
                  <w:jc w:val="both"/>
                </w:pPr>
              </w:pPrChange>
            </w:pPr>
            <w:del w:id="10876" w:author="Hardik Malhotra" w:date="2021-09-30T19:30:00Z">
              <w:r w:rsidRPr="00C568E6" w:rsidDel="001848B0">
                <w:rPr>
                  <w:rFonts w:ascii="Verdana" w:hAnsi="Verdana" w:cs="Calibri"/>
                  <w:sz w:val="14"/>
                  <w:szCs w:val="14"/>
                  <w:rPrChange w:id="10877" w:author="Ritu Kamra" w:date="2021-09-27T17:30:00Z">
                    <w:rPr>
                      <w:rFonts w:ascii="Verdana" w:hAnsi="Verdana" w:cs="Calibri"/>
                      <w:color w:val="000000"/>
                      <w:sz w:val="14"/>
                      <w:szCs w:val="14"/>
                    </w:rPr>
                  </w:rPrChange>
                </w:rPr>
                <w:delText>212</w:delText>
              </w:r>
            </w:del>
          </w:p>
        </w:tc>
      </w:tr>
      <w:tr w:rsidR="00587138" w:rsidRPr="00991017" w:rsidDel="001848B0" w14:paraId="1D7F8AE5" w14:textId="7A99E69B" w:rsidTr="005C3363">
        <w:trPr>
          <w:trHeight w:val="551"/>
          <w:del w:id="10878" w:author="Hardik Malhotra" w:date="2021-09-30T19:30:00Z"/>
          <w:trPrChange w:id="10879" w:author="Neeshu Bhadauriya" w:date="2021-09-27T21:36:00Z">
            <w:trPr>
              <w:trHeight w:val="551"/>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880"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E57A555" w14:textId="67D23EE5" w:rsidR="00587138" w:rsidRPr="00991017" w:rsidDel="001848B0" w:rsidRDefault="00587138" w:rsidP="00092529">
            <w:pPr>
              <w:pStyle w:val="BodyText"/>
              <w:spacing w:before="162" w:line="480" w:lineRule="auto"/>
              <w:ind w:right="-90"/>
              <w:jc w:val="both"/>
              <w:rPr>
                <w:del w:id="10881" w:author="Hardik Malhotra" w:date="2021-09-30T19:30:00Z"/>
                <w:rFonts w:ascii="Verdana" w:hAnsi="Verdana"/>
                <w:b/>
                <w:sz w:val="14"/>
                <w:szCs w:val="14"/>
              </w:rPr>
            </w:pPr>
            <w:del w:id="10882" w:author="Hardik Malhotra" w:date="2021-09-30T19:30:00Z">
              <w:r w:rsidDel="001848B0">
                <w:rPr>
                  <w:rFonts w:ascii="Verdana" w:hAnsi="Verdana" w:cs="Calibri"/>
                  <w:color w:val="000000"/>
                  <w:sz w:val="14"/>
                  <w:szCs w:val="14"/>
                </w:rPr>
                <w:delText>Chang Chung Plastics Co Ltd</w:delText>
              </w:r>
            </w:del>
          </w:p>
        </w:tc>
        <w:tc>
          <w:tcPr>
            <w:tcW w:w="6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88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036EA40B" w14:textId="7C3FB0FC" w:rsidR="00587138" w:rsidRPr="00C568E6" w:rsidDel="001848B0" w:rsidRDefault="00587138">
            <w:pPr>
              <w:pStyle w:val="BodyText"/>
              <w:spacing w:before="162" w:line="480" w:lineRule="auto"/>
              <w:ind w:right="-90"/>
              <w:jc w:val="center"/>
              <w:rPr>
                <w:del w:id="10884" w:author="Hardik Malhotra" w:date="2021-09-30T19:30:00Z"/>
                <w:rFonts w:ascii="Verdana" w:hAnsi="Verdana" w:cs="Calibri"/>
                <w:sz w:val="14"/>
                <w:szCs w:val="14"/>
                <w:rPrChange w:id="10885" w:author="Ritu Kamra" w:date="2021-09-27T17:30:00Z">
                  <w:rPr>
                    <w:del w:id="10886" w:author="Hardik Malhotra" w:date="2021-09-30T19:30:00Z"/>
                    <w:rFonts w:ascii="Verdana" w:hAnsi="Verdana"/>
                    <w:b/>
                    <w:sz w:val="14"/>
                    <w:szCs w:val="14"/>
                  </w:rPr>
                </w:rPrChange>
              </w:rPr>
              <w:pPrChange w:id="10887" w:author="Ritu Kamra" w:date="2021-09-27T17:30:00Z">
                <w:pPr>
                  <w:pStyle w:val="BodyText"/>
                  <w:spacing w:before="162" w:line="480" w:lineRule="auto"/>
                  <w:ind w:right="-90"/>
                  <w:jc w:val="both"/>
                </w:pPr>
              </w:pPrChange>
            </w:pPr>
            <w:del w:id="10888" w:author="Hardik Malhotra" w:date="2021-09-30T19:30:00Z">
              <w:r w:rsidRPr="00C568E6" w:rsidDel="001848B0">
                <w:rPr>
                  <w:rFonts w:ascii="Verdana" w:hAnsi="Verdana" w:cs="Calibri"/>
                  <w:sz w:val="14"/>
                  <w:szCs w:val="14"/>
                  <w:rPrChange w:id="10889" w:author="Ritu Kamra" w:date="2021-09-27T17:30:00Z">
                    <w:rPr>
                      <w:rFonts w:ascii="Verdana" w:hAnsi="Verdana" w:cs="Calibri"/>
                      <w:color w:val="000000"/>
                      <w:sz w:val="14"/>
                      <w:szCs w:val="14"/>
                    </w:rPr>
                  </w:rPrChange>
                </w:rPr>
                <w:delText>37</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890"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4697FEB5" w14:textId="6804E3ED" w:rsidR="00587138" w:rsidRPr="00C568E6" w:rsidDel="001848B0" w:rsidRDefault="00587138">
            <w:pPr>
              <w:pStyle w:val="BodyText"/>
              <w:spacing w:before="162" w:line="480" w:lineRule="auto"/>
              <w:ind w:right="-90"/>
              <w:jc w:val="center"/>
              <w:rPr>
                <w:del w:id="10891" w:author="Hardik Malhotra" w:date="2021-09-30T19:30:00Z"/>
                <w:rFonts w:ascii="Verdana" w:hAnsi="Verdana" w:cs="Calibri"/>
                <w:sz w:val="14"/>
                <w:szCs w:val="14"/>
                <w:rPrChange w:id="10892" w:author="Ritu Kamra" w:date="2021-09-27T17:30:00Z">
                  <w:rPr>
                    <w:del w:id="10893" w:author="Hardik Malhotra" w:date="2021-09-30T19:30:00Z"/>
                    <w:rFonts w:ascii="Verdana" w:hAnsi="Verdana"/>
                    <w:b/>
                    <w:sz w:val="14"/>
                    <w:szCs w:val="14"/>
                  </w:rPr>
                </w:rPrChange>
              </w:rPr>
              <w:pPrChange w:id="10894" w:author="Ritu Kamra" w:date="2021-09-27T17:30:00Z">
                <w:pPr>
                  <w:pStyle w:val="BodyText"/>
                  <w:spacing w:before="162" w:line="480" w:lineRule="auto"/>
                  <w:ind w:right="-90"/>
                  <w:jc w:val="both"/>
                </w:pPr>
              </w:pPrChange>
            </w:pPr>
            <w:del w:id="10895" w:author="Hardik Malhotra" w:date="2021-09-30T19:30:00Z">
              <w:r w:rsidRPr="00C568E6" w:rsidDel="001848B0">
                <w:rPr>
                  <w:rFonts w:ascii="Verdana" w:hAnsi="Verdana" w:cs="Calibri"/>
                  <w:sz w:val="14"/>
                  <w:szCs w:val="14"/>
                  <w:rPrChange w:id="10896" w:author="Ritu Kamra" w:date="2021-09-27T17:30:00Z">
                    <w:rPr>
                      <w:rFonts w:ascii="Verdana" w:hAnsi="Verdana" w:cs="Calibri"/>
                      <w:color w:val="000000"/>
                      <w:sz w:val="14"/>
                      <w:szCs w:val="14"/>
                    </w:rPr>
                  </w:rPrChange>
                </w:rPr>
                <w:delText>38</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897"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50132EE2" w14:textId="51E8FFB9" w:rsidR="00587138" w:rsidRPr="00C568E6" w:rsidDel="001848B0" w:rsidRDefault="00587138">
            <w:pPr>
              <w:pStyle w:val="BodyText"/>
              <w:spacing w:before="162" w:line="480" w:lineRule="auto"/>
              <w:ind w:right="-90"/>
              <w:jc w:val="center"/>
              <w:rPr>
                <w:del w:id="10898" w:author="Hardik Malhotra" w:date="2021-09-30T19:30:00Z"/>
                <w:rFonts w:ascii="Verdana" w:hAnsi="Verdana" w:cs="Calibri"/>
                <w:sz w:val="14"/>
                <w:szCs w:val="14"/>
                <w:rPrChange w:id="10899" w:author="Ritu Kamra" w:date="2021-09-27T17:30:00Z">
                  <w:rPr>
                    <w:del w:id="10900" w:author="Hardik Malhotra" w:date="2021-09-30T19:30:00Z"/>
                    <w:rFonts w:ascii="Verdana" w:hAnsi="Verdana"/>
                    <w:b/>
                    <w:sz w:val="14"/>
                    <w:szCs w:val="14"/>
                  </w:rPr>
                </w:rPrChange>
              </w:rPr>
              <w:pPrChange w:id="10901" w:author="Ritu Kamra" w:date="2021-09-27T17:30:00Z">
                <w:pPr>
                  <w:pStyle w:val="BodyText"/>
                  <w:spacing w:before="162" w:line="480" w:lineRule="auto"/>
                  <w:ind w:right="-90"/>
                  <w:jc w:val="both"/>
                </w:pPr>
              </w:pPrChange>
            </w:pPr>
            <w:del w:id="10902" w:author="Hardik Malhotra" w:date="2021-09-30T19:30:00Z">
              <w:r w:rsidRPr="00C568E6" w:rsidDel="001848B0">
                <w:rPr>
                  <w:rFonts w:ascii="Verdana" w:hAnsi="Verdana" w:cs="Calibri"/>
                  <w:sz w:val="14"/>
                  <w:szCs w:val="14"/>
                  <w:rPrChange w:id="10903" w:author="Ritu Kamra" w:date="2021-09-27T17:30:00Z">
                    <w:rPr>
                      <w:rFonts w:ascii="Verdana" w:hAnsi="Verdana" w:cs="Calibri"/>
                      <w:color w:val="000000"/>
                      <w:sz w:val="14"/>
                      <w:szCs w:val="14"/>
                    </w:rPr>
                  </w:rPrChange>
                </w:rPr>
                <w:delText>38</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904"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0AFA78BC" w14:textId="16AE3B0E" w:rsidR="00587138" w:rsidRPr="00C568E6" w:rsidDel="001848B0" w:rsidRDefault="00587138">
            <w:pPr>
              <w:pStyle w:val="BodyText"/>
              <w:spacing w:before="162" w:line="480" w:lineRule="auto"/>
              <w:ind w:right="-90"/>
              <w:jc w:val="center"/>
              <w:rPr>
                <w:del w:id="10905" w:author="Hardik Malhotra" w:date="2021-09-30T19:30:00Z"/>
                <w:rFonts w:ascii="Verdana" w:hAnsi="Verdana" w:cs="Calibri"/>
                <w:sz w:val="14"/>
                <w:szCs w:val="14"/>
                <w:rPrChange w:id="10906" w:author="Ritu Kamra" w:date="2021-09-27T17:30:00Z">
                  <w:rPr>
                    <w:del w:id="10907" w:author="Hardik Malhotra" w:date="2021-09-30T19:30:00Z"/>
                    <w:rFonts w:ascii="Verdana" w:hAnsi="Verdana"/>
                    <w:b/>
                    <w:sz w:val="14"/>
                    <w:szCs w:val="14"/>
                  </w:rPr>
                </w:rPrChange>
              </w:rPr>
              <w:pPrChange w:id="10908" w:author="Ritu Kamra" w:date="2021-09-27T17:30:00Z">
                <w:pPr>
                  <w:pStyle w:val="BodyText"/>
                  <w:spacing w:before="162" w:line="480" w:lineRule="auto"/>
                  <w:ind w:right="-90"/>
                  <w:jc w:val="both"/>
                </w:pPr>
              </w:pPrChange>
            </w:pPr>
            <w:del w:id="10909" w:author="Hardik Malhotra" w:date="2021-09-30T19:30:00Z">
              <w:r w:rsidRPr="00C568E6" w:rsidDel="001848B0">
                <w:rPr>
                  <w:rFonts w:ascii="Verdana" w:hAnsi="Verdana" w:cs="Calibri"/>
                  <w:sz w:val="14"/>
                  <w:szCs w:val="14"/>
                  <w:rPrChange w:id="10910" w:author="Ritu Kamra" w:date="2021-09-27T17:30:00Z">
                    <w:rPr>
                      <w:rFonts w:ascii="Verdana" w:hAnsi="Verdana" w:cs="Calibri"/>
                      <w:color w:val="000000"/>
                      <w:sz w:val="14"/>
                      <w:szCs w:val="14"/>
                    </w:rPr>
                  </w:rPrChange>
                </w:rPr>
                <w:delText>54</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911"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45F6759A" w14:textId="1A956D6A" w:rsidR="00587138" w:rsidRPr="00C568E6" w:rsidDel="001848B0" w:rsidRDefault="00587138">
            <w:pPr>
              <w:pStyle w:val="BodyText"/>
              <w:spacing w:before="162" w:line="480" w:lineRule="auto"/>
              <w:ind w:right="-90"/>
              <w:jc w:val="center"/>
              <w:rPr>
                <w:del w:id="10912" w:author="Hardik Malhotra" w:date="2021-09-30T19:30:00Z"/>
                <w:rFonts w:ascii="Verdana" w:hAnsi="Verdana" w:cs="Calibri"/>
                <w:sz w:val="14"/>
                <w:szCs w:val="14"/>
                <w:rPrChange w:id="10913" w:author="Ritu Kamra" w:date="2021-09-27T17:30:00Z">
                  <w:rPr>
                    <w:del w:id="10914" w:author="Hardik Malhotra" w:date="2021-09-30T19:30:00Z"/>
                    <w:rFonts w:ascii="Verdana" w:hAnsi="Verdana"/>
                    <w:b/>
                    <w:sz w:val="14"/>
                    <w:szCs w:val="14"/>
                  </w:rPr>
                </w:rPrChange>
              </w:rPr>
              <w:pPrChange w:id="10915" w:author="Ritu Kamra" w:date="2021-09-27T17:30:00Z">
                <w:pPr>
                  <w:pStyle w:val="BodyText"/>
                  <w:spacing w:before="162" w:line="480" w:lineRule="auto"/>
                  <w:ind w:right="-90"/>
                  <w:jc w:val="both"/>
                </w:pPr>
              </w:pPrChange>
            </w:pPr>
            <w:del w:id="10916" w:author="Hardik Malhotra" w:date="2021-09-30T19:30:00Z">
              <w:r w:rsidRPr="00C568E6" w:rsidDel="001848B0">
                <w:rPr>
                  <w:rFonts w:ascii="Verdana" w:hAnsi="Verdana" w:cs="Calibri"/>
                  <w:sz w:val="14"/>
                  <w:szCs w:val="14"/>
                  <w:rPrChange w:id="10917" w:author="Ritu Kamra" w:date="2021-09-27T17:30:00Z">
                    <w:rPr>
                      <w:rFonts w:ascii="Verdana" w:hAnsi="Verdana" w:cs="Calibri"/>
                      <w:color w:val="000000"/>
                      <w:sz w:val="14"/>
                      <w:szCs w:val="14"/>
                    </w:rPr>
                  </w:rPrChange>
                </w:rPr>
                <w:delText>77</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918"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B0A5C5B" w14:textId="372AC376" w:rsidR="00587138" w:rsidRPr="00C568E6" w:rsidDel="001848B0" w:rsidRDefault="00587138">
            <w:pPr>
              <w:pStyle w:val="BodyText"/>
              <w:spacing w:before="162" w:line="480" w:lineRule="auto"/>
              <w:ind w:right="-90"/>
              <w:jc w:val="center"/>
              <w:rPr>
                <w:del w:id="10919" w:author="Hardik Malhotra" w:date="2021-09-30T19:30:00Z"/>
                <w:rFonts w:ascii="Verdana" w:hAnsi="Verdana" w:cs="Calibri"/>
                <w:sz w:val="14"/>
                <w:szCs w:val="14"/>
                <w:rPrChange w:id="10920" w:author="Ritu Kamra" w:date="2021-09-27T17:30:00Z">
                  <w:rPr>
                    <w:del w:id="10921" w:author="Hardik Malhotra" w:date="2021-09-30T19:30:00Z"/>
                    <w:rFonts w:ascii="Verdana" w:hAnsi="Verdana"/>
                    <w:b/>
                    <w:sz w:val="14"/>
                    <w:szCs w:val="14"/>
                  </w:rPr>
                </w:rPrChange>
              </w:rPr>
              <w:pPrChange w:id="10922" w:author="Ritu Kamra" w:date="2021-09-27T17:30:00Z">
                <w:pPr>
                  <w:pStyle w:val="BodyText"/>
                  <w:spacing w:before="162" w:line="480" w:lineRule="auto"/>
                  <w:ind w:right="-90"/>
                  <w:jc w:val="both"/>
                </w:pPr>
              </w:pPrChange>
            </w:pPr>
            <w:del w:id="10923" w:author="Hardik Malhotra" w:date="2021-09-30T19:30:00Z">
              <w:r w:rsidRPr="00C568E6" w:rsidDel="001848B0">
                <w:rPr>
                  <w:rFonts w:ascii="Verdana" w:hAnsi="Verdana" w:cs="Calibri"/>
                  <w:sz w:val="14"/>
                  <w:szCs w:val="14"/>
                  <w:rPrChange w:id="10924" w:author="Ritu Kamra" w:date="2021-09-27T17:30:00Z">
                    <w:rPr>
                      <w:rFonts w:ascii="Verdana" w:hAnsi="Verdana" w:cs="Calibri"/>
                      <w:color w:val="000000"/>
                      <w:sz w:val="14"/>
                      <w:szCs w:val="14"/>
                    </w:rPr>
                  </w:rPrChange>
                </w:rPr>
                <w:delText>69</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925"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7785C681" w14:textId="5A5E926E" w:rsidR="00587138" w:rsidRPr="00C568E6" w:rsidDel="001848B0" w:rsidRDefault="00587138">
            <w:pPr>
              <w:pStyle w:val="BodyText"/>
              <w:spacing w:before="162" w:line="480" w:lineRule="auto"/>
              <w:ind w:right="-90"/>
              <w:jc w:val="center"/>
              <w:rPr>
                <w:del w:id="10926" w:author="Hardik Malhotra" w:date="2021-09-30T19:30:00Z"/>
                <w:rFonts w:ascii="Verdana" w:hAnsi="Verdana" w:cs="Calibri"/>
                <w:sz w:val="14"/>
                <w:szCs w:val="14"/>
                <w:rPrChange w:id="10927" w:author="Ritu Kamra" w:date="2021-09-27T17:30:00Z">
                  <w:rPr>
                    <w:del w:id="10928" w:author="Hardik Malhotra" w:date="2021-09-30T19:30:00Z"/>
                    <w:rFonts w:ascii="Verdana" w:hAnsi="Verdana"/>
                    <w:b/>
                    <w:sz w:val="14"/>
                    <w:szCs w:val="14"/>
                  </w:rPr>
                </w:rPrChange>
              </w:rPr>
              <w:pPrChange w:id="10929" w:author="Ritu Kamra" w:date="2021-09-27T17:30:00Z">
                <w:pPr>
                  <w:pStyle w:val="BodyText"/>
                  <w:spacing w:before="162" w:line="480" w:lineRule="auto"/>
                  <w:ind w:right="-90"/>
                  <w:jc w:val="both"/>
                </w:pPr>
              </w:pPrChange>
            </w:pPr>
            <w:del w:id="10930" w:author="Hardik Malhotra" w:date="2021-09-30T19:30:00Z">
              <w:r w:rsidRPr="00C568E6" w:rsidDel="001848B0">
                <w:rPr>
                  <w:rFonts w:ascii="Verdana" w:hAnsi="Verdana" w:cs="Calibri"/>
                  <w:sz w:val="14"/>
                  <w:szCs w:val="14"/>
                  <w:rPrChange w:id="10931" w:author="Ritu Kamra" w:date="2021-09-27T17:30:00Z">
                    <w:rPr>
                      <w:rFonts w:ascii="Verdana" w:hAnsi="Verdana" w:cs="Calibri"/>
                      <w:color w:val="000000"/>
                      <w:sz w:val="14"/>
                      <w:szCs w:val="14"/>
                    </w:rPr>
                  </w:rPrChange>
                </w:rPr>
                <w:delText>77</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932"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621D2C96" w14:textId="02FD92D7" w:rsidR="00587138" w:rsidRPr="00C568E6" w:rsidDel="001848B0" w:rsidRDefault="00587138">
            <w:pPr>
              <w:pStyle w:val="BodyText"/>
              <w:spacing w:before="162" w:line="480" w:lineRule="auto"/>
              <w:ind w:right="-90"/>
              <w:jc w:val="center"/>
              <w:rPr>
                <w:del w:id="10933" w:author="Hardik Malhotra" w:date="2021-09-30T19:30:00Z"/>
                <w:rFonts w:ascii="Verdana" w:hAnsi="Verdana" w:cs="Calibri"/>
                <w:sz w:val="14"/>
                <w:szCs w:val="14"/>
                <w:rPrChange w:id="10934" w:author="Ritu Kamra" w:date="2021-09-27T17:30:00Z">
                  <w:rPr>
                    <w:del w:id="10935" w:author="Hardik Malhotra" w:date="2021-09-30T19:30:00Z"/>
                    <w:rFonts w:ascii="Verdana" w:hAnsi="Verdana"/>
                    <w:b/>
                    <w:sz w:val="14"/>
                    <w:szCs w:val="14"/>
                  </w:rPr>
                </w:rPrChange>
              </w:rPr>
              <w:pPrChange w:id="10936" w:author="Ritu Kamra" w:date="2021-09-27T17:30:00Z">
                <w:pPr>
                  <w:pStyle w:val="BodyText"/>
                  <w:spacing w:before="162" w:line="480" w:lineRule="auto"/>
                  <w:ind w:right="-90"/>
                  <w:jc w:val="both"/>
                </w:pPr>
              </w:pPrChange>
            </w:pPr>
            <w:del w:id="10937" w:author="Hardik Malhotra" w:date="2021-09-30T19:30:00Z">
              <w:r w:rsidRPr="00C568E6" w:rsidDel="001848B0">
                <w:rPr>
                  <w:rFonts w:ascii="Verdana" w:hAnsi="Verdana" w:cs="Calibri"/>
                  <w:sz w:val="14"/>
                  <w:szCs w:val="14"/>
                  <w:rPrChange w:id="10938" w:author="Ritu Kamra" w:date="2021-09-27T17:30:00Z">
                    <w:rPr>
                      <w:rFonts w:ascii="Verdana" w:hAnsi="Verdana" w:cs="Calibri"/>
                      <w:color w:val="000000"/>
                      <w:sz w:val="14"/>
                      <w:szCs w:val="14"/>
                    </w:rPr>
                  </w:rPrChange>
                </w:rPr>
                <w:delText>80</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Change w:id="10939"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tcPrChange>
          </w:tcPr>
          <w:p w14:paraId="14445BB9" w14:textId="1F9A396E" w:rsidR="00587138" w:rsidRPr="00C568E6" w:rsidDel="001848B0" w:rsidRDefault="00587138">
            <w:pPr>
              <w:pStyle w:val="BodyText"/>
              <w:spacing w:before="162" w:line="480" w:lineRule="auto"/>
              <w:ind w:right="-90"/>
              <w:jc w:val="center"/>
              <w:rPr>
                <w:del w:id="10940" w:author="Hardik Malhotra" w:date="2021-09-30T19:30:00Z"/>
                <w:rFonts w:ascii="Verdana" w:hAnsi="Verdana" w:cs="Calibri"/>
                <w:sz w:val="14"/>
                <w:szCs w:val="14"/>
                <w:rPrChange w:id="10941" w:author="Ritu Kamra" w:date="2021-09-27T17:30:00Z">
                  <w:rPr>
                    <w:del w:id="10942" w:author="Hardik Malhotra" w:date="2021-09-30T19:30:00Z"/>
                    <w:rFonts w:ascii="Verdana" w:hAnsi="Verdana"/>
                    <w:b/>
                    <w:sz w:val="14"/>
                    <w:szCs w:val="14"/>
                  </w:rPr>
                </w:rPrChange>
              </w:rPr>
              <w:pPrChange w:id="10943" w:author="Ritu Kamra" w:date="2021-09-27T17:30:00Z">
                <w:pPr>
                  <w:pStyle w:val="BodyText"/>
                  <w:spacing w:before="162" w:line="480" w:lineRule="auto"/>
                  <w:ind w:right="-90"/>
                  <w:jc w:val="both"/>
                </w:pPr>
              </w:pPrChange>
            </w:pPr>
            <w:del w:id="10944" w:author="Hardik Malhotra" w:date="2021-09-30T19:30:00Z">
              <w:r w:rsidRPr="00C568E6" w:rsidDel="001848B0">
                <w:rPr>
                  <w:rFonts w:ascii="Verdana" w:hAnsi="Verdana" w:cs="Calibri"/>
                  <w:sz w:val="14"/>
                  <w:szCs w:val="14"/>
                  <w:rPrChange w:id="10945" w:author="Ritu Kamra" w:date="2021-09-27T17:30:00Z">
                    <w:rPr>
                      <w:rFonts w:ascii="Verdana" w:hAnsi="Verdana" w:cs="Calibri"/>
                      <w:color w:val="000000"/>
                      <w:sz w:val="14"/>
                      <w:szCs w:val="14"/>
                    </w:rPr>
                  </w:rPrChange>
                </w:rPr>
                <w:delText>90</w:delText>
              </w:r>
            </w:del>
          </w:p>
        </w:tc>
      </w:tr>
      <w:tr w:rsidR="00587138" w:rsidRPr="00991017" w:rsidDel="001848B0" w14:paraId="68DBEB0A" w14:textId="09846258" w:rsidTr="005C3363">
        <w:trPr>
          <w:trHeight w:val="551"/>
          <w:del w:id="10946" w:author="Hardik Malhotra" w:date="2021-09-30T19:30:00Z"/>
          <w:trPrChange w:id="10947" w:author="Neeshu Bhadauriya" w:date="2021-09-27T21:36:00Z">
            <w:trPr>
              <w:trHeight w:val="551"/>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0948"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1003FFE" w14:textId="53D997B7" w:rsidR="00587138" w:rsidDel="001848B0" w:rsidRDefault="00587138" w:rsidP="00092529">
            <w:pPr>
              <w:pStyle w:val="BodyText"/>
              <w:spacing w:before="162" w:line="480" w:lineRule="auto"/>
              <w:ind w:right="-90"/>
              <w:jc w:val="both"/>
              <w:rPr>
                <w:del w:id="10949" w:author="Hardik Malhotra" w:date="2021-09-30T19:30:00Z"/>
                <w:rFonts w:ascii="Verdana" w:hAnsi="Verdana" w:cs="Calibri"/>
                <w:color w:val="000000"/>
                <w:sz w:val="14"/>
                <w:szCs w:val="14"/>
              </w:rPr>
            </w:pPr>
            <w:del w:id="10950" w:author="Hardik Malhotra" w:date="2021-09-30T19:30:00Z">
              <w:r w:rsidDel="001848B0">
                <w:rPr>
                  <w:rFonts w:ascii="Verdana" w:hAnsi="Verdana" w:cs="Calibri"/>
                  <w:color w:val="000000"/>
                  <w:sz w:val="14"/>
                  <w:szCs w:val="14"/>
                </w:rPr>
                <w:delText>Aditya Birla Chemicals (Thailand) Ltd.</w:delText>
              </w:r>
            </w:del>
          </w:p>
        </w:tc>
        <w:tc>
          <w:tcPr>
            <w:tcW w:w="6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0951"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1A3D415" w14:textId="17628D9A" w:rsidR="00587138" w:rsidRPr="00C568E6" w:rsidDel="001848B0" w:rsidRDefault="00587138">
            <w:pPr>
              <w:pStyle w:val="BodyText"/>
              <w:spacing w:before="162" w:line="480" w:lineRule="auto"/>
              <w:ind w:right="-90"/>
              <w:jc w:val="center"/>
              <w:rPr>
                <w:del w:id="10952" w:author="Hardik Malhotra" w:date="2021-09-30T19:30:00Z"/>
                <w:rFonts w:ascii="Verdana" w:hAnsi="Verdana" w:cs="Calibri"/>
                <w:sz w:val="14"/>
                <w:szCs w:val="14"/>
                <w:rPrChange w:id="10953" w:author="Ritu Kamra" w:date="2021-09-27T17:30:00Z">
                  <w:rPr>
                    <w:del w:id="10954" w:author="Hardik Malhotra" w:date="2021-09-30T19:30:00Z"/>
                    <w:rFonts w:ascii="Verdana" w:hAnsi="Verdana" w:cs="Calibri"/>
                    <w:color w:val="000000"/>
                    <w:sz w:val="14"/>
                    <w:szCs w:val="14"/>
                  </w:rPr>
                </w:rPrChange>
              </w:rPr>
              <w:pPrChange w:id="10955" w:author="Ritu Kamra" w:date="2021-09-27T17:30:00Z">
                <w:pPr>
                  <w:pStyle w:val="BodyText"/>
                  <w:spacing w:before="162" w:line="480" w:lineRule="auto"/>
                  <w:ind w:right="-90"/>
                  <w:jc w:val="both"/>
                </w:pPr>
              </w:pPrChange>
            </w:pPr>
            <w:del w:id="10956" w:author="Hardik Malhotra" w:date="2021-09-30T19:30:00Z">
              <w:r w:rsidRPr="00C568E6" w:rsidDel="001848B0">
                <w:rPr>
                  <w:rFonts w:ascii="Verdana" w:hAnsi="Verdana" w:cs="Calibri"/>
                  <w:sz w:val="14"/>
                  <w:szCs w:val="14"/>
                  <w:rPrChange w:id="10957" w:author="Ritu Kamra" w:date="2021-09-27T17:30:00Z">
                    <w:rPr>
                      <w:rFonts w:ascii="Verdana" w:hAnsi="Verdana" w:cs="Calibri"/>
                      <w:color w:val="000000"/>
                      <w:sz w:val="14"/>
                      <w:szCs w:val="14"/>
                    </w:rPr>
                  </w:rPrChange>
                </w:rPr>
                <w:delText>29</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095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50BF72E" w14:textId="17EC433D" w:rsidR="00587138" w:rsidRPr="00C568E6" w:rsidDel="001848B0" w:rsidRDefault="00587138">
            <w:pPr>
              <w:pStyle w:val="BodyText"/>
              <w:spacing w:before="162" w:line="480" w:lineRule="auto"/>
              <w:ind w:right="-90"/>
              <w:jc w:val="center"/>
              <w:rPr>
                <w:del w:id="10959" w:author="Hardik Malhotra" w:date="2021-09-30T19:30:00Z"/>
                <w:rFonts w:ascii="Verdana" w:hAnsi="Verdana" w:cs="Calibri"/>
                <w:sz w:val="14"/>
                <w:szCs w:val="14"/>
                <w:rPrChange w:id="10960" w:author="Ritu Kamra" w:date="2021-09-27T17:30:00Z">
                  <w:rPr>
                    <w:del w:id="10961" w:author="Hardik Malhotra" w:date="2021-09-30T19:30:00Z"/>
                    <w:rFonts w:ascii="Verdana" w:hAnsi="Verdana" w:cs="Calibri"/>
                    <w:color w:val="000000"/>
                    <w:sz w:val="14"/>
                    <w:szCs w:val="14"/>
                  </w:rPr>
                </w:rPrChange>
              </w:rPr>
              <w:pPrChange w:id="10962" w:author="Ritu Kamra" w:date="2021-09-27T17:30:00Z">
                <w:pPr>
                  <w:pStyle w:val="BodyText"/>
                  <w:spacing w:before="162" w:line="480" w:lineRule="auto"/>
                  <w:ind w:right="-90"/>
                  <w:jc w:val="both"/>
                </w:pPr>
              </w:pPrChange>
            </w:pPr>
            <w:del w:id="10963" w:author="Hardik Malhotra" w:date="2021-09-30T19:30:00Z">
              <w:r w:rsidRPr="00C568E6" w:rsidDel="001848B0">
                <w:rPr>
                  <w:rFonts w:ascii="Verdana" w:hAnsi="Verdana" w:cs="Calibri"/>
                  <w:sz w:val="14"/>
                  <w:szCs w:val="14"/>
                  <w:rPrChange w:id="10964" w:author="Ritu Kamra" w:date="2021-09-27T17:30:00Z">
                    <w:rPr>
                      <w:rFonts w:ascii="Verdana" w:hAnsi="Verdana" w:cs="Calibri"/>
                      <w:color w:val="000000"/>
                      <w:sz w:val="14"/>
                      <w:szCs w:val="14"/>
                    </w:rPr>
                  </w:rPrChange>
                </w:rPr>
                <w:delText>30</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0965"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7167979" w14:textId="6282FA0F" w:rsidR="00587138" w:rsidRPr="00C568E6" w:rsidDel="001848B0" w:rsidRDefault="00587138">
            <w:pPr>
              <w:pStyle w:val="BodyText"/>
              <w:spacing w:before="162" w:line="480" w:lineRule="auto"/>
              <w:ind w:right="-90"/>
              <w:jc w:val="center"/>
              <w:rPr>
                <w:del w:id="10966" w:author="Hardik Malhotra" w:date="2021-09-30T19:30:00Z"/>
                <w:rFonts w:ascii="Verdana" w:hAnsi="Verdana" w:cs="Calibri"/>
                <w:sz w:val="14"/>
                <w:szCs w:val="14"/>
                <w:rPrChange w:id="10967" w:author="Ritu Kamra" w:date="2021-09-27T17:30:00Z">
                  <w:rPr>
                    <w:del w:id="10968" w:author="Hardik Malhotra" w:date="2021-09-30T19:30:00Z"/>
                    <w:rFonts w:ascii="Verdana" w:hAnsi="Verdana" w:cs="Calibri"/>
                    <w:color w:val="000000"/>
                    <w:sz w:val="14"/>
                    <w:szCs w:val="14"/>
                  </w:rPr>
                </w:rPrChange>
              </w:rPr>
              <w:pPrChange w:id="10969" w:author="Ritu Kamra" w:date="2021-09-27T17:30:00Z">
                <w:pPr>
                  <w:pStyle w:val="BodyText"/>
                  <w:spacing w:before="162" w:line="480" w:lineRule="auto"/>
                  <w:ind w:right="-90"/>
                  <w:jc w:val="both"/>
                </w:pPr>
              </w:pPrChange>
            </w:pPr>
            <w:del w:id="10970" w:author="Hardik Malhotra" w:date="2021-09-30T19:30:00Z">
              <w:r w:rsidRPr="00C568E6" w:rsidDel="001848B0">
                <w:rPr>
                  <w:rFonts w:ascii="Verdana" w:hAnsi="Verdana" w:cs="Calibri"/>
                  <w:sz w:val="14"/>
                  <w:szCs w:val="14"/>
                  <w:rPrChange w:id="10971" w:author="Ritu Kamra" w:date="2021-09-27T17:30:00Z">
                    <w:rPr>
                      <w:rFonts w:ascii="Verdana" w:hAnsi="Verdana" w:cs="Calibri"/>
                      <w:color w:val="000000"/>
                      <w:sz w:val="14"/>
                      <w:szCs w:val="14"/>
                    </w:rPr>
                  </w:rPrChange>
                </w:rPr>
                <w:delText>78</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0972"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43F0806" w14:textId="4055F4AC" w:rsidR="00587138" w:rsidRPr="00C568E6" w:rsidDel="001848B0" w:rsidRDefault="00587138">
            <w:pPr>
              <w:pStyle w:val="BodyText"/>
              <w:spacing w:before="162" w:line="480" w:lineRule="auto"/>
              <w:ind w:right="-90"/>
              <w:jc w:val="center"/>
              <w:rPr>
                <w:del w:id="10973" w:author="Hardik Malhotra" w:date="2021-09-30T19:30:00Z"/>
                <w:rFonts w:ascii="Verdana" w:hAnsi="Verdana" w:cs="Calibri"/>
                <w:sz w:val="14"/>
                <w:szCs w:val="14"/>
                <w:rPrChange w:id="10974" w:author="Ritu Kamra" w:date="2021-09-27T17:30:00Z">
                  <w:rPr>
                    <w:del w:id="10975" w:author="Hardik Malhotra" w:date="2021-09-30T19:30:00Z"/>
                    <w:rFonts w:ascii="Verdana" w:hAnsi="Verdana" w:cs="Calibri"/>
                    <w:color w:val="000000"/>
                    <w:sz w:val="14"/>
                    <w:szCs w:val="14"/>
                  </w:rPr>
                </w:rPrChange>
              </w:rPr>
              <w:pPrChange w:id="10976" w:author="Ritu Kamra" w:date="2021-09-27T17:30:00Z">
                <w:pPr>
                  <w:pStyle w:val="BodyText"/>
                  <w:spacing w:before="162" w:line="480" w:lineRule="auto"/>
                  <w:ind w:right="-90"/>
                  <w:jc w:val="both"/>
                </w:pPr>
              </w:pPrChange>
            </w:pPr>
            <w:del w:id="10977" w:author="Hardik Malhotra" w:date="2021-09-30T19:30:00Z">
              <w:r w:rsidRPr="00C568E6" w:rsidDel="001848B0">
                <w:rPr>
                  <w:rFonts w:ascii="Verdana" w:hAnsi="Verdana" w:cs="Calibri"/>
                  <w:sz w:val="14"/>
                  <w:szCs w:val="14"/>
                  <w:rPrChange w:id="10978" w:author="Ritu Kamra" w:date="2021-09-27T17:30:00Z">
                    <w:rPr>
                      <w:rFonts w:ascii="Verdana" w:hAnsi="Verdana" w:cs="Calibri"/>
                      <w:color w:val="000000"/>
                      <w:sz w:val="14"/>
                      <w:szCs w:val="14"/>
                    </w:rPr>
                  </w:rPrChange>
                </w:rPr>
                <w:delText>74</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0979"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123ABC3" w14:textId="3A4261A6" w:rsidR="00587138" w:rsidRPr="00C568E6" w:rsidDel="001848B0" w:rsidRDefault="00587138">
            <w:pPr>
              <w:pStyle w:val="BodyText"/>
              <w:spacing w:before="162" w:line="480" w:lineRule="auto"/>
              <w:ind w:right="-90"/>
              <w:jc w:val="center"/>
              <w:rPr>
                <w:del w:id="10980" w:author="Hardik Malhotra" w:date="2021-09-30T19:30:00Z"/>
                <w:rFonts w:ascii="Verdana" w:hAnsi="Verdana" w:cs="Calibri"/>
                <w:sz w:val="14"/>
                <w:szCs w:val="14"/>
                <w:rPrChange w:id="10981" w:author="Ritu Kamra" w:date="2021-09-27T17:30:00Z">
                  <w:rPr>
                    <w:del w:id="10982" w:author="Hardik Malhotra" w:date="2021-09-30T19:30:00Z"/>
                    <w:rFonts w:ascii="Verdana" w:hAnsi="Verdana" w:cs="Calibri"/>
                    <w:color w:val="000000"/>
                    <w:sz w:val="14"/>
                    <w:szCs w:val="14"/>
                  </w:rPr>
                </w:rPrChange>
              </w:rPr>
              <w:pPrChange w:id="10983" w:author="Ritu Kamra" w:date="2021-09-27T17:30:00Z">
                <w:pPr>
                  <w:pStyle w:val="BodyText"/>
                  <w:spacing w:before="162" w:line="480" w:lineRule="auto"/>
                  <w:ind w:right="-90"/>
                  <w:jc w:val="both"/>
                </w:pPr>
              </w:pPrChange>
            </w:pPr>
            <w:del w:id="10984" w:author="Hardik Malhotra" w:date="2021-09-30T19:30:00Z">
              <w:r w:rsidRPr="00C568E6" w:rsidDel="001848B0">
                <w:rPr>
                  <w:rFonts w:ascii="Verdana" w:hAnsi="Verdana" w:cs="Calibri"/>
                  <w:sz w:val="14"/>
                  <w:szCs w:val="14"/>
                  <w:rPrChange w:id="10985" w:author="Ritu Kamra" w:date="2021-09-27T17:30:00Z">
                    <w:rPr>
                      <w:rFonts w:ascii="Verdana" w:hAnsi="Verdana" w:cs="Calibri"/>
                      <w:color w:val="000000"/>
                      <w:sz w:val="14"/>
                      <w:szCs w:val="14"/>
                    </w:rPr>
                  </w:rPrChange>
                </w:rPr>
                <w:delText>80</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0986"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0815307" w14:textId="317148DB" w:rsidR="00587138" w:rsidRPr="00C568E6" w:rsidDel="001848B0" w:rsidRDefault="00587138">
            <w:pPr>
              <w:pStyle w:val="BodyText"/>
              <w:spacing w:before="162" w:line="480" w:lineRule="auto"/>
              <w:ind w:right="-90"/>
              <w:jc w:val="center"/>
              <w:rPr>
                <w:del w:id="10987" w:author="Hardik Malhotra" w:date="2021-09-30T19:30:00Z"/>
                <w:rFonts w:ascii="Verdana" w:hAnsi="Verdana" w:cs="Calibri"/>
                <w:sz w:val="14"/>
                <w:szCs w:val="14"/>
                <w:rPrChange w:id="10988" w:author="Ritu Kamra" w:date="2021-09-27T17:30:00Z">
                  <w:rPr>
                    <w:del w:id="10989" w:author="Hardik Malhotra" w:date="2021-09-30T19:30:00Z"/>
                    <w:rFonts w:ascii="Verdana" w:hAnsi="Verdana" w:cs="Calibri"/>
                    <w:color w:val="000000"/>
                    <w:sz w:val="14"/>
                    <w:szCs w:val="14"/>
                  </w:rPr>
                </w:rPrChange>
              </w:rPr>
              <w:pPrChange w:id="10990" w:author="Ritu Kamra" w:date="2021-09-27T17:30:00Z">
                <w:pPr>
                  <w:pStyle w:val="BodyText"/>
                  <w:spacing w:before="162" w:line="480" w:lineRule="auto"/>
                  <w:ind w:right="-90"/>
                  <w:jc w:val="both"/>
                </w:pPr>
              </w:pPrChange>
            </w:pPr>
            <w:del w:id="10991" w:author="Hardik Malhotra" w:date="2021-09-30T19:30:00Z">
              <w:r w:rsidRPr="00C568E6" w:rsidDel="001848B0">
                <w:rPr>
                  <w:rFonts w:ascii="Verdana" w:hAnsi="Verdana" w:cs="Calibri"/>
                  <w:sz w:val="14"/>
                  <w:szCs w:val="14"/>
                  <w:rPrChange w:id="10992" w:author="Ritu Kamra" w:date="2021-09-27T17:30:00Z">
                    <w:rPr>
                      <w:rFonts w:ascii="Verdana" w:hAnsi="Verdana" w:cs="Calibri"/>
                      <w:color w:val="000000"/>
                      <w:sz w:val="14"/>
                      <w:szCs w:val="14"/>
                    </w:rPr>
                  </w:rPrChange>
                </w:rPr>
                <w:delText>74</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099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C5AD854" w14:textId="6A3AEF3F" w:rsidR="00587138" w:rsidRPr="00C568E6" w:rsidDel="001848B0" w:rsidRDefault="00587138">
            <w:pPr>
              <w:pStyle w:val="BodyText"/>
              <w:spacing w:before="162" w:line="480" w:lineRule="auto"/>
              <w:ind w:right="-90"/>
              <w:jc w:val="center"/>
              <w:rPr>
                <w:del w:id="10994" w:author="Hardik Malhotra" w:date="2021-09-30T19:30:00Z"/>
                <w:rFonts w:ascii="Verdana" w:hAnsi="Verdana" w:cs="Calibri"/>
                <w:sz w:val="14"/>
                <w:szCs w:val="14"/>
                <w:rPrChange w:id="10995" w:author="Ritu Kamra" w:date="2021-09-27T17:30:00Z">
                  <w:rPr>
                    <w:del w:id="10996" w:author="Hardik Malhotra" w:date="2021-09-30T19:30:00Z"/>
                    <w:rFonts w:ascii="Verdana" w:hAnsi="Verdana" w:cs="Calibri"/>
                    <w:color w:val="000000"/>
                    <w:sz w:val="14"/>
                    <w:szCs w:val="14"/>
                  </w:rPr>
                </w:rPrChange>
              </w:rPr>
              <w:pPrChange w:id="10997" w:author="Ritu Kamra" w:date="2021-09-27T17:30:00Z">
                <w:pPr>
                  <w:pStyle w:val="BodyText"/>
                  <w:spacing w:before="162" w:line="480" w:lineRule="auto"/>
                  <w:ind w:right="-90"/>
                  <w:jc w:val="both"/>
                </w:pPr>
              </w:pPrChange>
            </w:pPr>
            <w:del w:id="10998" w:author="Hardik Malhotra" w:date="2021-09-30T19:30:00Z">
              <w:r w:rsidRPr="00C568E6" w:rsidDel="001848B0">
                <w:rPr>
                  <w:rFonts w:ascii="Verdana" w:hAnsi="Verdana" w:cs="Calibri"/>
                  <w:sz w:val="14"/>
                  <w:szCs w:val="14"/>
                  <w:rPrChange w:id="10999" w:author="Ritu Kamra" w:date="2021-09-27T17:30:00Z">
                    <w:rPr>
                      <w:rFonts w:ascii="Verdana" w:hAnsi="Verdana" w:cs="Calibri"/>
                      <w:color w:val="000000"/>
                      <w:sz w:val="14"/>
                      <w:szCs w:val="14"/>
                    </w:rPr>
                  </w:rPrChange>
                </w:rPr>
                <w:delText>81</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000"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42A15D6" w14:textId="0190C539" w:rsidR="00587138" w:rsidRPr="00C568E6" w:rsidDel="001848B0" w:rsidRDefault="00587138">
            <w:pPr>
              <w:pStyle w:val="BodyText"/>
              <w:spacing w:before="162" w:line="480" w:lineRule="auto"/>
              <w:ind w:right="-90"/>
              <w:jc w:val="center"/>
              <w:rPr>
                <w:del w:id="11001" w:author="Hardik Malhotra" w:date="2021-09-30T19:30:00Z"/>
                <w:rFonts w:ascii="Verdana" w:hAnsi="Verdana" w:cs="Calibri"/>
                <w:sz w:val="14"/>
                <w:szCs w:val="14"/>
                <w:rPrChange w:id="11002" w:author="Ritu Kamra" w:date="2021-09-27T17:30:00Z">
                  <w:rPr>
                    <w:del w:id="11003" w:author="Hardik Malhotra" w:date="2021-09-30T19:30:00Z"/>
                    <w:rFonts w:ascii="Verdana" w:hAnsi="Verdana" w:cs="Calibri"/>
                    <w:color w:val="000000"/>
                    <w:sz w:val="14"/>
                    <w:szCs w:val="14"/>
                  </w:rPr>
                </w:rPrChange>
              </w:rPr>
              <w:pPrChange w:id="11004" w:author="Ritu Kamra" w:date="2021-09-27T17:30:00Z">
                <w:pPr>
                  <w:pStyle w:val="BodyText"/>
                  <w:spacing w:before="162" w:line="480" w:lineRule="auto"/>
                  <w:ind w:right="-90"/>
                  <w:jc w:val="both"/>
                </w:pPr>
              </w:pPrChange>
            </w:pPr>
            <w:del w:id="11005" w:author="Hardik Malhotra" w:date="2021-09-30T19:30:00Z">
              <w:r w:rsidRPr="00C568E6" w:rsidDel="001848B0">
                <w:rPr>
                  <w:rFonts w:ascii="Verdana" w:hAnsi="Verdana" w:cs="Calibri"/>
                  <w:sz w:val="14"/>
                  <w:szCs w:val="14"/>
                  <w:rPrChange w:id="11006" w:author="Ritu Kamra" w:date="2021-09-27T17:30:00Z">
                    <w:rPr>
                      <w:rFonts w:ascii="Verdana" w:hAnsi="Verdana" w:cs="Calibri"/>
                      <w:color w:val="000000"/>
                      <w:sz w:val="14"/>
                      <w:szCs w:val="14"/>
                    </w:rPr>
                  </w:rPrChange>
                </w:rPr>
                <w:delText>88</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007"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D9499C5" w14:textId="2FCA935F" w:rsidR="00587138" w:rsidRPr="00C568E6" w:rsidDel="001848B0" w:rsidRDefault="00587138">
            <w:pPr>
              <w:pStyle w:val="BodyText"/>
              <w:spacing w:before="162" w:line="480" w:lineRule="auto"/>
              <w:ind w:right="-90"/>
              <w:jc w:val="center"/>
              <w:rPr>
                <w:del w:id="11008" w:author="Hardik Malhotra" w:date="2021-09-30T19:30:00Z"/>
                <w:rFonts w:ascii="Verdana" w:hAnsi="Verdana" w:cs="Calibri"/>
                <w:sz w:val="14"/>
                <w:szCs w:val="14"/>
                <w:rPrChange w:id="11009" w:author="Ritu Kamra" w:date="2021-09-27T17:30:00Z">
                  <w:rPr>
                    <w:del w:id="11010" w:author="Hardik Malhotra" w:date="2021-09-30T19:30:00Z"/>
                    <w:rFonts w:ascii="Verdana" w:hAnsi="Verdana" w:cs="Calibri"/>
                    <w:color w:val="000000"/>
                    <w:sz w:val="14"/>
                    <w:szCs w:val="14"/>
                  </w:rPr>
                </w:rPrChange>
              </w:rPr>
              <w:pPrChange w:id="11011" w:author="Ritu Kamra" w:date="2021-09-27T17:30:00Z">
                <w:pPr>
                  <w:pStyle w:val="BodyText"/>
                  <w:spacing w:before="162" w:line="480" w:lineRule="auto"/>
                  <w:ind w:right="-90"/>
                  <w:jc w:val="both"/>
                </w:pPr>
              </w:pPrChange>
            </w:pPr>
            <w:del w:id="11012" w:author="Hardik Malhotra" w:date="2021-09-30T19:30:00Z">
              <w:r w:rsidRPr="00C568E6" w:rsidDel="001848B0">
                <w:rPr>
                  <w:rFonts w:ascii="Verdana" w:hAnsi="Verdana" w:cs="Calibri"/>
                  <w:sz w:val="14"/>
                  <w:szCs w:val="14"/>
                  <w:rPrChange w:id="11013" w:author="Ritu Kamra" w:date="2021-09-27T17:30:00Z">
                    <w:rPr>
                      <w:rFonts w:ascii="Verdana" w:hAnsi="Verdana" w:cs="Calibri"/>
                      <w:color w:val="000000"/>
                      <w:sz w:val="14"/>
                      <w:szCs w:val="14"/>
                    </w:rPr>
                  </w:rPrChange>
                </w:rPr>
                <w:delText>92</w:delText>
              </w:r>
            </w:del>
          </w:p>
        </w:tc>
      </w:tr>
      <w:tr w:rsidR="00587138" w:rsidRPr="00991017" w:rsidDel="001848B0" w14:paraId="01D22D05" w14:textId="27635A31" w:rsidTr="005C3363">
        <w:trPr>
          <w:trHeight w:val="551"/>
          <w:del w:id="11014" w:author="Hardik Malhotra" w:date="2021-09-30T19:30:00Z"/>
          <w:trPrChange w:id="11015" w:author="Neeshu Bhadauriya" w:date="2021-09-27T21:36:00Z">
            <w:trPr>
              <w:trHeight w:val="551"/>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016"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7D4BB9E" w14:textId="1D644CF5" w:rsidR="00587138" w:rsidDel="001848B0" w:rsidRDefault="00587138" w:rsidP="00092529">
            <w:pPr>
              <w:pStyle w:val="BodyText"/>
              <w:spacing w:before="162" w:line="480" w:lineRule="auto"/>
              <w:ind w:right="-90"/>
              <w:jc w:val="both"/>
              <w:rPr>
                <w:del w:id="11017" w:author="Hardik Malhotra" w:date="2021-09-30T19:30:00Z"/>
                <w:rFonts w:ascii="Verdana" w:hAnsi="Verdana" w:cs="Calibri"/>
                <w:color w:val="000000"/>
                <w:sz w:val="14"/>
                <w:szCs w:val="14"/>
              </w:rPr>
            </w:pPr>
            <w:del w:id="11018" w:author="Hardik Malhotra" w:date="2021-09-30T19:30:00Z">
              <w:r w:rsidDel="001848B0">
                <w:rPr>
                  <w:rFonts w:ascii="Verdana" w:hAnsi="Verdana" w:cs="Calibri"/>
                  <w:color w:val="000000"/>
                  <w:sz w:val="14"/>
                  <w:szCs w:val="14"/>
                </w:rPr>
                <w:delText>Olin Corporation</w:delText>
              </w:r>
            </w:del>
          </w:p>
        </w:tc>
        <w:tc>
          <w:tcPr>
            <w:tcW w:w="6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019"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72E8633" w14:textId="26B00297" w:rsidR="00587138" w:rsidRPr="00C568E6" w:rsidDel="001848B0" w:rsidRDefault="00587138">
            <w:pPr>
              <w:pStyle w:val="BodyText"/>
              <w:spacing w:before="162" w:line="480" w:lineRule="auto"/>
              <w:ind w:right="-90"/>
              <w:jc w:val="center"/>
              <w:rPr>
                <w:del w:id="11020" w:author="Hardik Malhotra" w:date="2021-09-30T19:30:00Z"/>
                <w:rFonts w:ascii="Verdana" w:hAnsi="Verdana" w:cs="Calibri"/>
                <w:sz w:val="14"/>
                <w:szCs w:val="14"/>
                <w:rPrChange w:id="11021" w:author="Ritu Kamra" w:date="2021-09-27T17:30:00Z">
                  <w:rPr>
                    <w:del w:id="11022" w:author="Hardik Malhotra" w:date="2021-09-30T19:30:00Z"/>
                    <w:rFonts w:ascii="Verdana" w:hAnsi="Verdana" w:cs="Calibri"/>
                    <w:color w:val="000000"/>
                    <w:sz w:val="14"/>
                    <w:szCs w:val="14"/>
                  </w:rPr>
                </w:rPrChange>
              </w:rPr>
              <w:pPrChange w:id="11023" w:author="Ritu Kamra" w:date="2021-09-27T17:30:00Z">
                <w:pPr>
                  <w:pStyle w:val="BodyText"/>
                  <w:spacing w:before="162" w:line="480" w:lineRule="auto"/>
                  <w:ind w:right="-90"/>
                  <w:jc w:val="both"/>
                </w:pPr>
              </w:pPrChange>
            </w:pPr>
            <w:del w:id="11024" w:author="Hardik Malhotra" w:date="2021-09-30T19:30:00Z">
              <w:r w:rsidRPr="00C568E6" w:rsidDel="001848B0">
                <w:rPr>
                  <w:rFonts w:ascii="Verdana" w:hAnsi="Verdana" w:cs="Calibri"/>
                  <w:sz w:val="14"/>
                  <w:szCs w:val="14"/>
                  <w:rPrChange w:id="11025" w:author="Ritu Kamra" w:date="2021-09-27T17:30:00Z">
                    <w:rPr>
                      <w:rFonts w:ascii="Verdana" w:hAnsi="Verdana" w:cs="Calibri"/>
                      <w:color w:val="000000"/>
                      <w:sz w:val="14"/>
                      <w:szCs w:val="14"/>
                    </w:rPr>
                  </w:rPrChange>
                </w:rPr>
                <w:delText>126</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026"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EDF1848" w14:textId="064BF675" w:rsidR="00587138" w:rsidRPr="00C568E6" w:rsidDel="001848B0" w:rsidRDefault="00587138">
            <w:pPr>
              <w:pStyle w:val="BodyText"/>
              <w:spacing w:before="162" w:line="480" w:lineRule="auto"/>
              <w:ind w:right="-90"/>
              <w:jc w:val="center"/>
              <w:rPr>
                <w:del w:id="11027" w:author="Hardik Malhotra" w:date="2021-09-30T19:30:00Z"/>
                <w:rFonts w:ascii="Verdana" w:hAnsi="Verdana" w:cs="Calibri"/>
                <w:sz w:val="14"/>
                <w:szCs w:val="14"/>
                <w:rPrChange w:id="11028" w:author="Ritu Kamra" w:date="2021-09-27T17:30:00Z">
                  <w:rPr>
                    <w:del w:id="11029" w:author="Hardik Malhotra" w:date="2021-09-30T19:30:00Z"/>
                    <w:rFonts w:ascii="Verdana" w:hAnsi="Verdana" w:cs="Calibri"/>
                    <w:color w:val="000000"/>
                    <w:sz w:val="14"/>
                    <w:szCs w:val="14"/>
                  </w:rPr>
                </w:rPrChange>
              </w:rPr>
              <w:pPrChange w:id="11030" w:author="Ritu Kamra" w:date="2021-09-27T17:30:00Z">
                <w:pPr>
                  <w:pStyle w:val="BodyText"/>
                  <w:spacing w:before="162" w:line="480" w:lineRule="auto"/>
                  <w:ind w:right="-90"/>
                  <w:jc w:val="both"/>
                </w:pPr>
              </w:pPrChange>
            </w:pPr>
            <w:del w:id="11031" w:author="Hardik Malhotra" w:date="2021-09-30T19:30:00Z">
              <w:r w:rsidRPr="00C568E6" w:rsidDel="001848B0">
                <w:rPr>
                  <w:rFonts w:ascii="Verdana" w:hAnsi="Verdana" w:cs="Calibri"/>
                  <w:sz w:val="14"/>
                  <w:szCs w:val="14"/>
                  <w:rPrChange w:id="11032" w:author="Ritu Kamra" w:date="2021-09-27T17:30:00Z">
                    <w:rPr>
                      <w:rFonts w:ascii="Verdana" w:hAnsi="Verdana" w:cs="Calibri"/>
                      <w:color w:val="000000"/>
                      <w:sz w:val="14"/>
                      <w:szCs w:val="14"/>
                    </w:rPr>
                  </w:rPrChange>
                </w:rPr>
                <w:delText>128</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033"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FB3867A" w14:textId="03CD115E" w:rsidR="00587138" w:rsidRPr="00C568E6" w:rsidDel="001848B0" w:rsidRDefault="00587138">
            <w:pPr>
              <w:pStyle w:val="BodyText"/>
              <w:spacing w:before="162" w:line="480" w:lineRule="auto"/>
              <w:ind w:right="-90"/>
              <w:jc w:val="center"/>
              <w:rPr>
                <w:del w:id="11034" w:author="Hardik Malhotra" w:date="2021-09-30T19:30:00Z"/>
                <w:rFonts w:ascii="Verdana" w:hAnsi="Verdana" w:cs="Calibri"/>
                <w:sz w:val="14"/>
                <w:szCs w:val="14"/>
                <w:rPrChange w:id="11035" w:author="Ritu Kamra" w:date="2021-09-27T17:30:00Z">
                  <w:rPr>
                    <w:del w:id="11036" w:author="Hardik Malhotra" w:date="2021-09-30T19:30:00Z"/>
                    <w:rFonts w:ascii="Verdana" w:hAnsi="Verdana" w:cs="Calibri"/>
                    <w:color w:val="000000"/>
                    <w:sz w:val="14"/>
                    <w:szCs w:val="14"/>
                  </w:rPr>
                </w:rPrChange>
              </w:rPr>
              <w:pPrChange w:id="11037" w:author="Ritu Kamra" w:date="2021-09-27T17:30:00Z">
                <w:pPr>
                  <w:pStyle w:val="BodyText"/>
                  <w:spacing w:before="162" w:line="480" w:lineRule="auto"/>
                  <w:ind w:right="-90"/>
                  <w:jc w:val="both"/>
                </w:pPr>
              </w:pPrChange>
            </w:pPr>
            <w:del w:id="11038" w:author="Hardik Malhotra" w:date="2021-09-30T19:30:00Z">
              <w:r w:rsidRPr="00C568E6" w:rsidDel="001848B0">
                <w:rPr>
                  <w:rFonts w:ascii="Verdana" w:hAnsi="Verdana" w:cs="Calibri"/>
                  <w:sz w:val="14"/>
                  <w:szCs w:val="14"/>
                  <w:rPrChange w:id="11039" w:author="Ritu Kamra" w:date="2021-09-27T17:30:00Z">
                    <w:rPr>
                      <w:rFonts w:ascii="Verdana" w:hAnsi="Verdana" w:cs="Calibri"/>
                      <w:color w:val="000000"/>
                      <w:sz w:val="14"/>
                      <w:szCs w:val="14"/>
                    </w:rPr>
                  </w:rPrChange>
                </w:rPr>
                <w:delText>144</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040"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53AEE22" w14:textId="7C20227F" w:rsidR="00587138" w:rsidRPr="00C568E6" w:rsidDel="001848B0" w:rsidRDefault="00587138">
            <w:pPr>
              <w:pStyle w:val="BodyText"/>
              <w:spacing w:before="162" w:line="480" w:lineRule="auto"/>
              <w:ind w:right="-90"/>
              <w:jc w:val="center"/>
              <w:rPr>
                <w:del w:id="11041" w:author="Hardik Malhotra" w:date="2021-09-30T19:30:00Z"/>
                <w:rFonts w:ascii="Verdana" w:hAnsi="Verdana" w:cs="Calibri"/>
                <w:sz w:val="14"/>
                <w:szCs w:val="14"/>
                <w:rPrChange w:id="11042" w:author="Ritu Kamra" w:date="2021-09-27T17:30:00Z">
                  <w:rPr>
                    <w:del w:id="11043" w:author="Hardik Malhotra" w:date="2021-09-30T19:30:00Z"/>
                    <w:rFonts w:ascii="Verdana" w:hAnsi="Verdana" w:cs="Calibri"/>
                    <w:color w:val="000000"/>
                    <w:sz w:val="14"/>
                    <w:szCs w:val="14"/>
                  </w:rPr>
                </w:rPrChange>
              </w:rPr>
              <w:pPrChange w:id="11044" w:author="Ritu Kamra" w:date="2021-09-27T17:30:00Z">
                <w:pPr>
                  <w:pStyle w:val="BodyText"/>
                  <w:spacing w:before="162" w:line="480" w:lineRule="auto"/>
                  <w:ind w:right="-90"/>
                  <w:jc w:val="both"/>
                </w:pPr>
              </w:pPrChange>
            </w:pPr>
            <w:del w:id="11045" w:author="Hardik Malhotra" w:date="2021-09-30T19:30:00Z">
              <w:r w:rsidRPr="00C568E6" w:rsidDel="001848B0">
                <w:rPr>
                  <w:rFonts w:ascii="Verdana" w:hAnsi="Verdana" w:cs="Calibri"/>
                  <w:sz w:val="14"/>
                  <w:szCs w:val="14"/>
                  <w:rPrChange w:id="11046" w:author="Ritu Kamra" w:date="2021-09-27T17:30:00Z">
                    <w:rPr>
                      <w:rFonts w:ascii="Verdana" w:hAnsi="Verdana" w:cs="Calibri"/>
                      <w:color w:val="000000"/>
                      <w:sz w:val="14"/>
                      <w:szCs w:val="14"/>
                    </w:rPr>
                  </w:rPrChange>
                </w:rPr>
                <w:delText>160</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047"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0CE52E9" w14:textId="406D15F1" w:rsidR="00587138" w:rsidRPr="00C568E6" w:rsidDel="001848B0" w:rsidRDefault="00587138">
            <w:pPr>
              <w:pStyle w:val="BodyText"/>
              <w:spacing w:before="162" w:line="480" w:lineRule="auto"/>
              <w:ind w:right="-90"/>
              <w:jc w:val="center"/>
              <w:rPr>
                <w:del w:id="11048" w:author="Hardik Malhotra" w:date="2021-09-30T19:30:00Z"/>
                <w:rFonts w:ascii="Verdana" w:hAnsi="Verdana" w:cs="Calibri"/>
                <w:sz w:val="14"/>
                <w:szCs w:val="14"/>
                <w:rPrChange w:id="11049" w:author="Ritu Kamra" w:date="2021-09-27T17:30:00Z">
                  <w:rPr>
                    <w:del w:id="11050" w:author="Hardik Malhotra" w:date="2021-09-30T19:30:00Z"/>
                    <w:rFonts w:ascii="Verdana" w:hAnsi="Verdana" w:cs="Calibri"/>
                    <w:color w:val="000000"/>
                    <w:sz w:val="14"/>
                    <w:szCs w:val="14"/>
                  </w:rPr>
                </w:rPrChange>
              </w:rPr>
              <w:pPrChange w:id="11051" w:author="Ritu Kamra" w:date="2021-09-27T17:30:00Z">
                <w:pPr>
                  <w:pStyle w:val="BodyText"/>
                  <w:spacing w:before="162" w:line="480" w:lineRule="auto"/>
                  <w:ind w:right="-90"/>
                  <w:jc w:val="both"/>
                </w:pPr>
              </w:pPrChange>
            </w:pPr>
            <w:del w:id="11052" w:author="Hardik Malhotra" w:date="2021-09-30T19:30:00Z">
              <w:r w:rsidRPr="00C568E6" w:rsidDel="001848B0">
                <w:rPr>
                  <w:rFonts w:ascii="Verdana" w:hAnsi="Verdana" w:cs="Calibri"/>
                  <w:sz w:val="14"/>
                  <w:szCs w:val="14"/>
                  <w:rPrChange w:id="11053" w:author="Ritu Kamra" w:date="2021-09-27T17:30:00Z">
                    <w:rPr>
                      <w:rFonts w:ascii="Verdana" w:hAnsi="Verdana" w:cs="Calibri"/>
                      <w:color w:val="000000"/>
                      <w:sz w:val="14"/>
                      <w:szCs w:val="14"/>
                    </w:rPr>
                  </w:rPrChange>
                </w:rPr>
                <w:delText>169</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054"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64F9633" w14:textId="0B1A75F8" w:rsidR="00587138" w:rsidRPr="00C568E6" w:rsidDel="001848B0" w:rsidRDefault="00587138">
            <w:pPr>
              <w:pStyle w:val="BodyText"/>
              <w:spacing w:before="162" w:line="480" w:lineRule="auto"/>
              <w:ind w:right="-90"/>
              <w:jc w:val="center"/>
              <w:rPr>
                <w:del w:id="11055" w:author="Hardik Malhotra" w:date="2021-09-30T19:30:00Z"/>
                <w:rFonts w:ascii="Verdana" w:hAnsi="Verdana" w:cs="Calibri"/>
                <w:sz w:val="14"/>
                <w:szCs w:val="14"/>
                <w:rPrChange w:id="11056" w:author="Ritu Kamra" w:date="2021-09-27T17:30:00Z">
                  <w:rPr>
                    <w:del w:id="11057" w:author="Hardik Malhotra" w:date="2021-09-30T19:30:00Z"/>
                    <w:rFonts w:ascii="Verdana" w:hAnsi="Verdana" w:cs="Calibri"/>
                    <w:color w:val="000000"/>
                    <w:sz w:val="14"/>
                    <w:szCs w:val="14"/>
                  </w:rPr>
                </w:rPrChange>
              </w:rPr>
              <w:pPrChange w:id="11058" w:author="Ritu Kamra" w:date="2021-09-27T17:30:00Z">
                <w:pPr>
                  <w:pStyle w:val="BodyText"/>
                  <w:spacing w:before="162" w:line="480" w:lineRule="auto"/>
                  <w:ind w:right="-90"/>
                  <w:jc w:val="both"/>
                </w:pPr>
              </w:pPrChange>
            </w:pPr>
            <w:del w:id="11059" w:author="Hardik Malhotra" w:date="2021-09-30T19:30:00Z">
              <w:r w:rsidRPr="00C568E6" w:rsidDel="001848B0">
                <w:rPr>
                  <w:rFonts w:ascii="Verdana" w:hAnsi="Verdana" w:cs="Calibri"/>
                  <w:sz w:val="14"/>
                  <w:szCs w:val="14"/>
                  <w:rPrChange w:id="11060" w:author="Ritu Kamra" w:date="2021-09-27T17:30:00Z">
                    <w:rPr>
                      <w:rFonts w:ascii="Verdana" w:hAnsi="Verdana" w:cs="Calibri"/>
                      <w:color w:val="000000"/>
                      <w:sz w:val="14"/>
                      <w:szCs w:val="14"/>
                    </w:rPr>
                  </w:rPrChange>
                </w:rPr>
                <w:delText>157</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061"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6420F67" w14:textId="6C4C2EB2" w:rsidR="00587138" w:rsidRPr="00C568E6" w:rsidDel="001848B0" w:rsidRDefault="00587138">
            <w:pPr>
              <w:pStyle w:val="BodyText"/>
              <w:spacing w:before="162" w:line="480" w:lineRule="auto"/>
              <w:ind w:right="-90"/>
              <w:jc w:val="center"/>
              <w:rPr>
                <w:del w:id="11062" w:author="Hardik Malhotra" w:date="2021-09-30T19:30:00Z"/>
                <w:rFonts w:ascii="Verdana" w:hAnsi="Verdana" w:cs="Calibri"/>
                <w:sz w:val="14"/>
                <w:szCs w:val="14"/>
                <w:rPrChange w:id="11063" w:author="Ritu Kamra" w:date="2021-09-27T17:30:00Z">
                  <w:rPr>
                    <w:del w:id="11064" w:author="Hardik Malhotra" w:date="2021-09-30T19:30:00Z"/>
                    <w:rFonts w:ascii="Verdana" w:hAnsi="Verdana" w:cs="Calibri"/>
                    <w:color w:val="000000"/>
                    <w:sz w:val="14"/>
                    <w:szCs w:val="14"/>
                  </w:rPr>
                </w:rPrChange>
              </w:rPr>
              <w:pPrChange w:id="11065" w:author="Ritu Kamra" w:date="2021-09-27T17:30:00Z">
                <w:pPr>
                  <w:pStyle w:val="BodyText"/>
                  <w:spacing w:before="162" w:line="480" w:lineRule="auto"/>
                  <w:ind w:right="-90"/>
                  <w:jc w:val="both"/>
                </w:pPr>
              </w:pPrChange>
            </w:pPr>
            <w:del w:id="11066" w:author="Hardik Malhotra" w:date="2021-09-30T19:30:00Z">
              <w:r w:rsidRPr="00C568E6" w:rsidDel="001848B0">
                <w:rPr>
                  <w:rFonts w:ascii="Verdana" w:hAnsi="Verdana" w:cs="Calibri"/>
                  <w:sz w:val="14"/>
                  <w:szCs w:val="14"/>
                  <w:rPrChange w:id="11067" w:author="Ritu Kamra" w:date="2021-09-27T17:30:00Z">
                    <w:rPr>
                      <w:rFonts w:ascii="Verdana" w:hAnsi="Verdana" w:cs="Calibri"/>
                      <w:color w:val="000000"/>
                      <w:sz w:val="14"/>
                      <w:szCs w:val="14"/>
                    </w:rPr>
                  </w:rPrChange>
                </w:rPr>
                <w:delText>176</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06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F5592F8" w14:textId="6F95E20E" w:rsidR="00587138" w:rsidRPr="00C568E6" w:rsidDel="001848B0" w:rsidRDefault="00587138">
            <w:pPr>
              <w:pStyle w:val="BodyText"/>
              <w:spacing w:before="162" w:line="480" w:lineRule="auto"/>
              <w:ind w:right="-90"/>
              <w:jc w:val="center"/>
              <w:rPr>
                <w:del w:id="11069" w:author="Hardik Malhotra" w:date="2021-09-30T19:30:00Z"/>
                <w:rFonts w:ascii="Verdana" w:hAnsi="Verdana" w:cs="Calibri"/>
                <w:sz w:val="14"/>
                <w:szCs w:val="14"/>
                <w:rPrChange w:id="11070" w:author="Ritu Kamra" w:date="2021-09-27T17:30:00Z">
                  <w:rPr>
                    <w:del w:id="11071" w:author="Hardik Malhotra" w:date="2021-09-30T19:30:00Z"/>
                    <w:rFonts w:ascii="Verdana" w:hAnsi="Verdana" w:cs="Calibri"/>
                    <w:color w:val="000000"/>
                    <w:sz w:val="14"/>
                    <w:szCs w:val="14"/>
                  </w:rPr>
                </w:rPrChange>
              </w:rPr>
              <w:pPrChange w:id="11072" w:author="Ritu Kamra" w:date="2021-09-27T17:30:00Z">
                <w:pPr>
                  <w:pStyle w:val="BodyText"/>
                  <w:spacing w:before="162" w:line="480" w:lineRule="auto"/>
                  <w:ind w:right="-90"/>
                  <w:jc w:val="both"/>
                </w:pPr>
              </w:pPrChange>
            </w:pPr>
            <w:del w:id="11073" w:author="Hardik Malhotra" w:date="2021-09-30T19:30:00Z">
              <w:r w:rsidRPr="00C568E6" w:rsidDel="001848B0">
                <w:rPr>
                  <w:rFonts w:ascii="Verdana" w:hAnsi="Verdana" w:cs="Calibri"/>
                  <w:sz w:val="14"/>
                  <w:szCs w:val="14"/>
                  <w:rPrChange w:id="11074" w:author="Ritu Kamra" w:date="2021-09-27T17:30:00Z">
                    <w:rPr>
                      <w:rFonts w:ascii="Verdana" w:hAnsi="Verdana" w:cs="Calibri"/>
                      <w:color w:val="000000"/>
                      <w:sz w:val="14"/>
                      <w:szCs w:val="14"/>
                    </w:rPr>
                  </w:rPrChange>
                </w:rPr>
                <w:delText>208</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075"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0F428E9" w14:textId="0C7CB61E" w:rsidR="00587138" w:rsidRPr="00C568E6" w:rsidDel="001848B0" w:rsidRDefault="00587138">
            <w:pPr>
              <w:pStyle w:val="BodyText"/>
              <w:spacing w:before="162" w:line="480" w:lineRule="auto"/>
              <w:ind w:right="-90"/>
              <w:jc w:val="center"/>
              <w:rPr>
                <w:del w:id="11076" w:author="Hardik Malhotra" w:date="2021-09-30T19:30:00Z"/>
                <w:rFonts w:ascii="Verdana" w:hAnsi="Verdana" w:cs="Calibri"/>
                <w:sz w:val="14"/>
                <w:szCs w:val="14"/>
                <w:rPrChange w:id="11077" w:author="Ritu Kamra" w:date="2021-09-27T17:30:00Z">
                  <w:rPr>
                    <w:del w:id="11078" w:author="Hardik Malhotra" w:date="2021-09-30T19:30:00Z"/>
                    <w:rFonts w:ascii="Verdana" w:hAnsi="Verdana" w:cs="Calibri"/>
                    <w:color w:val="000000"/>
                    <w:sz w:val="14"/>
                    <w:szCs w:val="14"/>
                  </w:rPr>
                </w:rPrChange>
              </w:rPr>
              <w:pPrChange w:id="11079" w:author="Ritu Kamra" w:date="2021-09-27T17:30:00Z">
                <w:pPr>
                  <w:pStyle w:val="BodyText"/>
                  <w:spacing w:before="162" w:line="480" w:lineRule="auto"/>
                  <w:ind w:right="-90"/>
                  <w:jc w:val="both"/>
                </w:pPr>
              </w:pPrChange>
            </w:pPr>
            <w:del w:id="11080" w:author="Hardik Malhotra" w:date="2021-09-30T19:30:00Z">
              <w:r w:rsidRPr="00C568E6" w:rsidDel="001848B0">
                <w:rPr>
                  <w:rFonts w:ascii="Verdana" w:hAnsi="Verdana" w:cs="Calibri"/>
                  <w:sz w:val="14"/>
                  <w:szCs w:val="14"/>
                  <w:rPrChange w:id="11081" w:author="Ritu Kamra" w:date="2021-09-27T17:30:00Z">
                    <w:rPr>
                      <w:rFonts w:ascii="Verdana" w:hAnsi="Verdana" w:cs="Calibri"/>
                      <w:color w:val="000000"/>
                      <w:sz w:val="14"/>
                      <w:szCs w:val="14"/>
                    </w:rPr>
                  </w:rPrChange>
                </w:rPr>
                <w:delText>221</w:delText>
              </w:r>
            </w:del>
          </w:p>
        </w:tc>
      </w:tr>
      <w:tr w:rsidR="00587138" w:rsidRPr="00991017" w:rsidDel="001848B0" w14:paraId="2BE55FE7" w14:textId="7CCD7F1A" w:rsidTr="005C3363">
        <w:trPr>
          <w:trHeight w:val="551"/>
          <w:del w:id="11082" w:author="Hardik Malhotra" w:date="2021-09-30T19:30:00Z"/>
          <w:trPrChange w:id="11083" w:author="Neeshu Bhadauriya" w:date="2021-09-27T21:36:00Z">
            <w:trPr>
              <w:trHeight w:val="551"/>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084"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715B908" w14:textId="5ACDB7ED" w:rsidR="00587138" w:rsidDel="001848B0" w:rsidRDefault="00587138" w:rsidP="00092529">
            <w:pPr>
              <w:pStyle w:val="BodyText"/>
              <w:spacing w:before="162" w:line="480" w:lineRule="auto"/>
              <w:ind w:right="-90"/>
              <w:jc w:val="both"/>
              <w:rPr>
                <w:del w:id="11085" w:author="Hardik Malhotra" w:date="2021-09-30T19:30:00Z"/>
                <w:rFonts w:ascii="Verdana" w:hAnsi="Verdana" w:cs="Calibri"/>
                <w:color w:val="000000"/>
                <w:sz w:val="14"/>
                <w:szCs w:val="14"/>
              </w:rPr>
            </w:pPr>
            <w:del w:id="11086" w:author="Hardik Malhotra" w:date="2021-09-30T19:30:00Z">
              <w:r w:rsidDel="001848B0">
                <w:rPr>
                  <w:rFonts w:ascii="Verdana" w:hAnsi="Verdana" w:cs="Calibri"/>
                  <w:color w:val="000000"/>
                  <w:sz w:val="14"/>
                  <w:szCs w:val="14"/>
                </w:rPr>
                <w:delText>Dow Epoxy</w:delText>
              </w:r>
            </w:del>
          </w:p>
        </w:tc>
        <w:tc>
          <w:tcPr>
            <w:tcW w:w="6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087"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7686C29" w14:textId="5E0DC269" w:rsidR="00587138" w:rsidRPr="00C568E6" w:rsidDel="001848B0" w:rsidRDefault="00587138">
            <w:pPr>
              <w:pStyle w:val="BodyText"/>
              <w:spacing w:before="162" w:line="480" w:lineRule="auto"/>
              <w:ind w:right="-90"/>
              <w:jc w:val="center"/>
              <w:rPr>
                <w:del w:id="11088" w:author="Hardik Malhotra" w:date="2021-09-30T19:30:00Z"/>
                <w:rFonts w:ascii="Verdana" w:hAnsi="Verdana" w:cs="Calibri"/>
                <w:sz w:val="14"/>
                <w:szCs w:val="14"/>
                <w:rPrChange w:id="11089" w:author="Ritu Kamra" w:date="2021-09-27T17:30:00Z">
                  <w:rPr>
                    <w:del w:id="11090" w:author="Hardik Malhotra" w:date="2021-09-30T19:30:00Z"/>
                    <w:rFonts w:ascii="Verdana" w:hAnsi="Verdana" w:cs="Calibri"/>
                    <w:color w:val="000000"/>
                    <w:sz w:val="14"/>
                    <w:szCs w:val="14"/>
                  </w:rPr>
                </w:rPrChange>
              </w:rPr>
              <w:pPrChange w:id="11091" w:author="Ritu Kamra" w:date="2021-09-27T17:30:00Z">
                <w:pPr>
                  <w:pStyle w:val="BodyText"/>
                  <w:spacing w:before="162" w:line="480" w:lineRule="auto"/>
                  <w:ind w:right="-90"/>
                  <w:jc w:val="both"/>
                </w:pPr>
              </w:pPrChange>
            </w:pPr>
            <w:del w:id="11092" w:author="Hardik Malhotra" w:date="2021-09-30T19:30:00Z">
              <w:r w:rsidRPr="00C568E6" w:rsidDel="001848B0">
                <w:rPr>
                  <w:rFonts w:ascii="Verdana" w:hAnsi="Verdana" w:cs="Calibri"/>
                  <w:sz w:val="14"/>
                  <w:szCs w:val="14"/>
                  <w:rPrChange w:id="11093" w:author="Ritu Kamra" w:date="2021-09-27T17:30:00Z">
                    <w:rPr>
                      <w:rFonts w:ascii="Verdana" w:hAnsi="Verdana" w:cs="Calibri"/>
                      <w:color w:val="000000"/>
                      <w:sz w:val="14"/>
                      <w:szCs w:val="14"/>
                    </w:rPr>
                  </w:rPrChange>
                </w:rPr>
                <w:delText>21</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094"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C0A1BDE" w14:textId="735235DA" w:rsidR="00587138" w:rsidRPr="00C568E6" w:rsidDel="001848B0" w:rsidRDefault="00587138">
            <w:pPr>
              <w:pStyle w:val="BodyText"/>
              <w:spacing w:before="162" w:line="480" w:lineRule="auto"/>
              <w:ind w:right="-90"/>
              <w:jc w:val="center"/>
              <w:rPr>
                <w:del w:id="11095" w:author="Hardik Malhotra" w:date="2021-09-30T19:30:00Z"/>
                <w:rFonts w:ascii="Verdana" w:hAnsi="Verdana" w:cs="Calibri"/>
                <w:sz w:val="14"/>
                <w:szCs w:val="14"/>
                <w:rPrChange w:id="11096" w:author="Ritu Kamra" w:date="2021-09-27T17:30:00Z">
                  <w:rPr>
                    <w:del w:id="11097" w:author="Hardik Malhotra" w:date="2021-09-30T19:30:00Z"/>
                    <w:rFonts w:ascii="Verdana" w:hAnsi="Verdana" w:cs="Calibri"/>
                    <w:color w:val="000000"/>
                    <w:sz w:val="14"/>
                    <w:szCs w:val="14"/>
                  </w:rPr>
                </w:rPrChange>
              </w:rPr>
              <w:pPrChange w:id="11098" w:author="Ritu Kamra" w:date="2021-09-27T17:30:00Z">
                <w:pPr>
                  <w:pStyle w:val="BodyText"/>
                  <w:spacing w:before="162" w:line="480" w:lineRule="auto"/>
                  <w:ind w:right="-90"/>
                  <w:jc w:val="both"/>
                </w:pPr>
              </w:pPrChange>
            </w:pPr>
            <w:del w:id="11099" w:author="Hardik Malhotra" w:date="2021-09-30T19:30:00Z">
              <w:r w:rsidRPr="00C568E6" w:rsidDel="001848B0">
                <w:rPr>
                  <w:rFonts w:ascii="Verdana" w:hAnsi="Verdana" w:cs="Calibri"/>
                  <w:sz w:val="14"/>
                  <w:szCs w:val="14"/>
                  <w:rPrChange w:id="11100" w:author="Ritu Kamra" w:date="2021-09-27T17:30:00Z">
                    <w:rPr>
                      <w:rFonts w:ascii="Verdana" w:hAnsi="Verdana" w:cs="Calibri"/>
                      <w:color w:val="000000"/>
                      <w:sz w:val="14"/>
                      <w:szCs w:val="14"/>
                    </w:rPr>
                  </w:rPrChange>
                </w:rPr>
                <w:delText>23</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101"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ADBC540" w14:textId="083AE865" w:rsidR="00587138" w:rsidRPr="00C568E6" w:rsidDel="001848B0" w:rsidRDefault="00587138">
            <w:pPr>
              <w:pStyle w:val="BodyText"/>
              <w:spacing w:before="162" w:line="480" w:lineRule="auto"/>
              <w:ind w:right="-90"/>
              <w:jc w:val="center"/>
              <w:rPr>
                <w:del w:id="11102" w:author="Hardik Malhotra" w:date="2021-09-30T19:30:00Z"/>
                <w:rFonts w:ascii="Verdana" w:hAnsi="Verdana" w:cs="Calibri"/>
                <w:sz w:val="14"/>
                <w:szCs w:val="14"/>
                <w:rPrChange w:id="11103" w:author="Ritu Kamra" w:date="2021-09-27T17:30:00Z">
                  <w:rPr>
                    <w:del w:id="11104" w:author="Hardik Malhotra" w:date="2021-09-30T19:30:00Z"/>
                    <w:rFonts w:ascii="Verdana" w:hAnsi="Verdana" w:cs="Calibri"/>
                    <w:color w:val="000000"/>
                    <w:sz w:val="14"/>
                    <w:szCs w:val="14"/>
                  </w:rPr>
                </w:rPrChange>
              </w:rPr>
              <w:pPrChange w:id="11105" w:author="Ritu Kamra" w:date="2021-09-27T17:30:00Z">
                <w:pPr>
                  <w:pStyle w:val="BodyText"/>
                  <w:spacing w:before="162" w:line="480" w:lineRule="auto"/>
                  <w:ind w:right="-90"/>
                  <w:jc w:val="both"/>
                </w:pPr>
              </w:pPrChange>
            </w:pPr>
            <w:del w:id="11106" w:author="Hardik Malhotra" w:date="2021-09-30T19:30:00Z">
              <w:r w:rsidRPr="00C568E6" w:rsidDel="001848B0">
                <w:rPr>
                  <w:rFonts w:ascii="Verdana" w:hAnsi="Verdana" w:cs="Calibri"/>
                  <w:sz w:val="14"/>
                  <w:szCs w:val="14"/>
                  <w:rPrChange w:id="11107" w:author="Ritu Kamra" w:date="2021-09-27T17:30:00Z">
                    <w:rPr>
                      <w:rFonts w:ascii="Verdana" w:hAnsi="Verdana" w:cs="Calibri"/>
                      <w:color w:val="000000"/>
                      <w:sz w:val="14"/>
                      <w:szCs w:val="14"/>
                    </w:rPr>
                  </w:rPrChange>
                </w:rPr>
                <w:delText>24</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10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C2B0B87" w14:textId="203757E9" w:rsidR="00587138" w:rsidRPr="00C568E6" w:rsidDel="001848B0" w:rsidRDefault="00587138">
            <w:pPr>
              <w:pStyle w:val="BodyText"/>
              <w:spacing w:before="162" w:line="480" w:lineRule="auto"/>
              <w:ind w:right="-90"/>
              <w:jc w:val="center"/>
              <w:rPr>
                <w:del w:id="11109" w:author="Hardik Malhotra" w:date="2021-09-30T19:30:00Z"/>
                <w:rFonts w:ascii="Verdana" w:hAnsi="Verdana" w:cs="Calibri"/>
                <w:sz w:val="14"/>
                <w:szCs w:val="14"/>
                <w:rPrChange w:id="11110" w:author="Ritu Kamra" w:date="2021-09-27T17:30:00Z">
                  <w:rPr>
                    <w:del w:id="11111" w:author="Hardik Malhotra" w:date="2021-09-30T19:30:00Z"/>
                    <w:rFonts w:ascii="Verdana" w:hAnsi="Verdana" w:cs="Calibri"/>
                    <w:color w:val="000000"/>
                    <w:sz w:val="14"/>
                    <w:szCs w:val="14"/>
                  </w:rPr>
                </w:rPrChange>
              </w:rPr>
              <w:pPrChange w:id="11112" w:author="Ritu Kamra" w:date="2021-09-27T17:30:00Z">
                <w:pPr>
                  <w:pStyle w:val="BodyText"/>
                  <w:spacing w:before="162" w:line="480" w:lineRule="auto"/>
                  <w:ind w:right="-90"/>
                  <w:jc w:val="both"/>
                </w:pPr>
              </w:pPrChange>
            </w:pPr>
            <w:del w:id="11113" w:author="Hardik Malhotra" w:date="2021-09-30T19:30:00Z">
              <w:r w:rsidRPr="00C568E6" w:rsidDel="001848B0">
                <w:rPr>
                  <w:rFonts w:ascii="Verdana" w:hAnsi="Verdana" w:cs="Calibri"/>
                  <w:sz w:val="14"/>
                  <w:szCs w:val="14"/>
                  <w:rPrChange w:id="11114" w:author="Ritu Kamra" w:date="2021-09-27T17:30:00Z">
                    <w:rPr>
                      <w:rFonts w:ascii="Verdana" w:hAnsi="Verdana" w:cs="Calibri"/>
                      <w:color w:val="000000"/>
                      <w:sz w:val="14"/>
                      <w:szCs w:val="14"/>
                    </w:rPr>
                  </w:rPrChange>
                </w:rPr>
                <w:delText>24</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115"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A662DBB" w14:textId="1D3B0388" w:rsidR="00587138" w:rsidRPr="00C568E6" w:rsidDel="001848B0" w:rsidRDefault="00587138">
            <w:pPr>
              <w:pStyle w:val="BodyText"/>
              <w:spacing w:before="162" w:line="480" w:lineRule="auto"/>
              <w:ind w:right="-90"/>
              <w:jc w:val="center"/>
              <w:rPr>
                <w:del w:id="11116" w:author="Hardik Malhotra" w:date="2021-09-30T19:30:00Z"/>
                <w:rFonts w:ascii="Verdana" w:hAnsi="Verdana" w:cs="Calibri"/>
                <w:sz w:val="14"/>
                <w:szCs w:val="14"/>
                <w:rPrChange w:id="11117" w:author="Ritu Kamra" w:date="2021-09-27T17:30:00Z">
                  <w:rPr>
                    <w:del w:id="11118" w:author="Hardik Malhotra" w:date="2021-09-30T19:30:00Z"/>
                    <w:rFonts w:ascii="Verdana" w:hAnsi="Verdana" w:cs="Calibri"/>
                    <w:color w:val="000000"/>
                    <w:sz w:val="14"/>
                    <w:szCs w:val="14"/>
                  </w:rPr>
                </w:rPrChange>
              </w:rPr>
              <w:pPrChange w:id="11119" w:author="Ritu Kamra" w:date="2021-09-27T17:30:00Z">
                <w:pPr>
                  <w:pStyle w:val="BodyText"/>
                  <w:spacing w:before="162" w:line="480" w:lineRule="auto"/>
                  <w:ind w:right="-90"/>
                  <w:jc w:val="both"/>
                </w:pPr>
              </w:pPrChange>
            </w:pPr>
            <w:del w:id="11120" w:author="Hardik Malhotra" w:date="2021-09-30T19:30:00Z">
              <w:r w:rsidRPr="00C568E6" w:rsidDel="001848B0">
                <w:rPr>
                  <w:rFonts w:ascii="Verdana" w:hAnsi="Verdana" w:cs="Calibri"/>
                  <w:sz w:val="14"/>
                  <w:szCs w:val="14"/>
                  <w:rPrChange w:id="11121" w:author="Ritu Kamra" w:date="2021-09-27T17:30:00Z">
                    <w:rPr>
                      <w:rFonts w:ascii="Verdana" w:hAnsi="Verdana" w:cs="Calibri"/>
                      <w:color w:val="000000"/>
                      <w:sz w:val="14"/>
                      <w:szCs w:val="14"/>
                    </w:rPr>
                  </w:rPrChange>
                </w:rPr>
                <w:delText>26</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122"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CF54A28" w14:textId="20BFEE63" w:rsidR="00587138" w:rsidRPr="00C568E6" w:rsidDel="001848B0" w:rsidRDefault="00587138">
            <w:pPr>
              <w:pStyle w:val="BodyText"/>
              <w:spacing w:before="162" w:line="480" w:lineRule="auto"/>
              <w:ind w:right="-90"/>
              <w:jc w:val="center"/>
              <w:rPr>
                <w:del w:id="11123" w:author="Hardik Malhotra" w:date="2021-09-30T19:30:00Z"/>
                <w:rFonts w:ascii="Verdana" w:hAnsi="Verdana" w:cs="Calibri"/>
                <w:sz w:val="14"/>
                <w:szCs w:val="14"/>
                <w:rPrChange w:id="11124" w:author="Ritu Kamra" w:date="2021-09-27T17:30:00Z">
                  <w:rPr>
                    <w:del w:id="11125" w:author="Hardik Malhotra" w:date="2021-09-30T19:30:00Z"/>
                    <w:rFonts w:ascii="Verdana" w:hAnsi="Verdana" w:cs="Calibri"/>
                    <w:color w:val="000000"/>
                    <w:sz w:val="14"/>
                    <w:szCs w:val="14"/>
                  </w:rPr>
                </w:rPrChange>
              </w:rPr>
              <w:pPrChange w:id="11126" w:author="Ritu Kamra" w:date="2021-09-27T17:30:00Z">
                <w:pPr>
                  <w:pStyle w:val="BodyText"/>
                  <w:spacing w:before="162" w:line="480" w:lineRule="auto"/>
                  <w:ind w:right="-90"/>
                  <w:jc w:val="both"/>
                </w:pPr>
              </w:pPrChange>
            </w:pPr>
            <w:del w:id="11127" w:author="Hardik Malhotra" w:date="2021-09-30T19:30:00Z">
              <w:r w:rsidRPr="00C568E6" w:rsidDel="001848B0">
                <w:rPr>
                  <w:rFonts w:ascii="Verdana" w:hAnsi="Verdana" w:cs="Calibri"/>
                  <w:sz w:val="14"/>
                  <w:szCs w:val="14"/>
                  <w:rPrChange w:id="11128" w:author="Ritu Kamra" w:date="2021-09-27T17:30:00Z">
                    <w:rPr>
                      <w:rFonts w:ascii="Verdana" w:hAnsi="Verdana" w:cs="Calibri"/>
                      <w:color w:val="000000"/>
                      <w:sz w:val="14"/>
                      <w:szCs w:val="14"/>
                    </w:rPr>
                  </w:rPrChange>
                </w:rPr>
                <w:delText>22</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129"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92AB798" w14:textId="09B3777F" w:rsidR="00587138" w:rsidRPr="00C568E6" w:rsidDel="001848B0" w:rsidRDefault="00587138">
            <w:pPr>
              <w:pStyle w:val="BodyText"/>
              <w:spacing w:before="162" w:line="480" w:lineRule="auto"/>
              <w:ind w:right="-90"/>
              <w:jc w:val="center"/>
              <w:rPr>
                <w:del w:id="11130" w:author="Hardik Malhotra" w:date="2021-09-30T19:30:00Z"/>
                <w:rFonts w:ascii="Verdana" w:hAnsi="Verdana" w:cs="Calibri"/>
                <w:sz w:val="14"/>
                <w:szCs w:val="14"/>
                <w:rPrChange w:id="11131" w:author="Ritu Kamra" w:date="2021-09-27T17:30:00Z">
                  <w:rPr>
                    <w:del w:id="11132" w:author="Hardik Malhotra" w:date="2021-09-30T19:30:00Z"/>
                    <w:rFonts w:ascii="Verdana" w:hAnsi="Verdana" w:cs="Calibri"/>
                    <w:color w:val="000000"/>
                    <w:sz w:val="14"/>
                    <w:szCs w:val="14"/>
                  </w:rPr>
                </w:rPrChange>
              </w:rPr>
              <w:pPrChange w:id="11133" w:author="Ritu Kamra" w:date="2021-09-27T17:30:00Z">
                <w:pPr>
                  <w:pStyle w:val="BodyText"/>
                  <w:spacing w:before="162" w:line="480" w:lineRule="auto"/>
                  <w:ind w:right="-90"/>
                  <w:jc w:val="both"/>
                </w:pPr>
              </w:pPrChange>
            </w:pPr>
            <w:del w:id="11134" w:author="Hardik Malhotra" w:date="2021-09-30T19:30:00Z">
              <w:r w:rsidRPr="00C568E6" w:rsidDel="001848B0">
                <w:rPr>
                  <w:rFonts w:ascii="Verdana" w:hAnsi="Verdana" w:cs="Calibri"/>
                  <w:sz w:val="14"/>
                  <w:szCs w:val="14"/>
                  <w:rPrChange w:id="11135" w:author="Ritu Kamra" w:date="2021-09-27T17:30:00Z">
                    <w:rPr>
                      <w:rFonts w:ascii="Verdana" w:hAnsi="Verdana" w:cs="Calibri"/>
                      <w:color w:val="000000"/>
                      <w:sz w:val="14"/>
                      <w:szCs w:val="14"/>
                    </w:rPr>
                  </w:rPrChange>
                </w:rPr>
                <w:delText>23</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136"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6D244F7" w14:textId="12A0A628" w:rsidR="00587138" w:rsidRPr="00C568E6" w:rsidDel="001848B0" w:rsidRDefault="00587138">
            <w:pPr>
              <w:pStyle w:val="BodyText"/>
              <w:spacing w:before="162" w:line="480" w:lineRule="auto"/>
              <w:ind w:right="-90"/>
              <w:jc w:val="center"/>
              <w:rPr>
                <w:del w:id="11137" w:author="Hardik Malhotra" w:date="2021-09-30T19:30:00Z"/>
                <w:rFonts w:ascii="Verdana" w:hAnsi="Verdana" w:cs="Calibri"/>
                <w:sz w:val="14"/>
                <w:szCs w:val="14"/>
                <w:rPrChange w:id="11138" w:author="Ritu Kamra" w:date="2021-09-27T17:30:00Z">
                  <w:rPr>
                    <w:del w:id="11139" w:author="Hardik Malhotra" w:date="2021-09-30T19:30:00Z"/>
                    <w:rFonts w:ascii="Verdana" w:hAnsi="Verdana" w:cs="Calibri"/>
                    <w:color w:val="000000"/>
                    <w:sz w:val="14"/>
                    <w:szCs w:val="14"/>
                  </w:rPr>
                </w:rPrChange>
              </w:rPr>
              <w:pPrChange w:id="11140" w:author="Ritu Kamra" w:date="2021-09-27T17:30:00Z">
                <w:pPr>
                  <w:pStyle w:val="BodyText"/>
                  <w:spacing w:before="162" w:line="480" w:lineRule="auto"/>
                  <w:ind w:right="-90"/>
                  <w:jc w:val="both"/>
                </w:pPr>
              </w:pPrChange>
            </w:pPr>
            <w:del w:id="11141" w:author="Hardik Malhotra" w:date="2021-09-30T19:30:00Z">
              <w:r w:rsidRPr="00C568E6" w:rsidDel="001848B0">
                <w:rPr>
                  <w:rFonts w:ascii="Verdana" w:hAnsi="Verdana" w:cs="Calibri"/>
                  <w:sz w:val="14"/>
                  <w:szCs w:val="14"/>
                  <w:rPrChange w:id="11142" w:author="Ritu Kamra" w:date="2021-09-27T17:30:00Z">
                    <w:rPr>
                      <w:rFonts w:ascii="Verdana" w:hAnsi="Verdana" w:cs="Calibri"/>
                      <w:color w:val="000000"/>
                      <w:sz w:val="14"/>
                      <w:szCs w:val="14"/>
                    </w:rPr>
                  </w:rPrChange>
                </w:rPr>
                <w:delText>24</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14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BACB695" w14:textId="4D52CE9F" w:rsidR="00587138" w:rsidRPr="00C568E6" w:rsidDel="001848B0" w:rsidRDefault="00587138">
            <w:pPr>
              <w:pStyle w:val="BodyText"/>
              <w:spacing w:before="162" w:line="480" w:lineRule="auto"/>
              <w:ind w:right="-90"/>
              <w:jc w:val="center"/>
              <w:rPr>
                <w:del w:id="11144" w:author="Hardik Malhotra" w:date="2021-09-30T19:30:00Z"/>
                <w:rFonts w:ascii="Verdana" w:hAnsi="Verdana" w:cs="Calibri"/>
                <w:sz w:val="14"/>
                <w:szCs w:val="14"/>
                <w:rPrChange w:id="11145" w:author="Ritu Kamra" w:date="2021-09-27T17:30:00Z">
                  <w:rPr>
                    <w:del w:id="11146" w:author="Hardik Malhotra" w:date="2021-09-30T19:30:00Z"/>
                    <w:rFonts w:ascii="Verdana" w:hAnsi="Verdana" w:cs="Calibri"/>
                    <w:color w:val="000000"/>
                    <w:sz w:val="14"/>
                    <w:szCs w:val="14"/>
                  </w:rPr>
                </w:rPrChange>
              </w:rPr>
              <w:pPrChange w:id="11147" w:author="Ritu Kamra" w:date="2021-09-27T17:30:00Z">
                <w:pPr>
                  <w:pStyle w:val="BodyText"/>
                  <w:spacing w:before="162" w:line="480" w:lineRule="auto"/>
                  <w:ind w:right="-90"/>
                  <w:jc w:val="both"/>
                </w:pPr>
              </w:pPrChange>
            </w:pPr>
            <w:del w:id="11148" w:author="Hardik Malhotra" w:date="2021-09-30T19:30:00Z">
              <w:r w:rsidRPr="00C568E6" w:rsidDel="001848B0">
                <w:rPr>
                  <w:rFonts w:ascii="Verdana" w:hAnsi="Verdana" w:cs="Calibri"/>
                  <w:sz w:val="14"/>
                  <w:szCs w:val="14"/>
                  <w:rPrChange w:id="11149" w:author="Ritu Kamra" w:date="2021-09-27T17:30:00Z">
                    <w:rPr>
                      <w:rFonts w:ascii="Verdana" w:hAnsi="Verdana" w:cs="Calibri"/>
                      <w:color w:val="000000"/>
                      <w:sz w:val="14"/>
                      <w:szCs w:val="14"/>
                    </w:rPr>
                  </w:rPrChange>
                </w:rPr>
                <w:delText>26</w:delText>
              </w:r>
            </w:del>
          </w:p>
        </w:tc>
      </w:tr>
      <w:tr w:rsidR="00587138" w:rsidRPr="00991017" w:rsidDel="001848B0" w14:paraId="45888DE7" w14:textId="798F4BFD" w:rsidTr="005C3363">
        <w:trPr>
          <w:trHeight w:val="551"/>
          <w:del w:id="11150" w:author="Hardik Malhotra" w:date="2021-09-30T19:30:00Z"/>
          <w:trPrChange w:id="11151" w:author="Neeshu Bhadauriya" w:date="2021-09-27T21:36:00Z">
            <w:trPr>
              <w:trHeight w:val="551"/>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152"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99CD871" w14:textId="66BEC17F" w:rsidR="00587138" w:rsidDel="001848B0" w:rsidRDefault="00587138" w:rsidP="00092529">
            <w:pPr>
              <w:pStyle w:val="BodyText"/>
              <w:spacing w:before="162" w:line="480" w:lineRule="auto"/>
              <w:ind w:right="-90"/>
              <w:jc w:val="both"/>
              <w:rPr>
                <w:del w:id="11153" w:author="Hardik Malhotra" w:date="2021-09-30T19:30:00Z"/>
                <w:rFonts w:ascii="Verdana" w:hAnsi="Verdana" w:cs="Calibri"/>
                <w:color w:val="000000"/>
                <w:sz w:val="14"/>
                <w:szCs w:val="14"/>
              </w:rPr>
            </w:pPr>
            <w:del w:id="11154" w:author="Hardik Malhotra" w:date="2021-09-30T19:30:00Z">
              <w:r w:rsidDel="001848B0">
                <w:rPr>
                  <w:rFonts w:ascii="Verdana" w:hAnsi="Verdana" w:cs="Calibri"/>
                  <w:color w:val="000000"/>
                  <w:sz w:val="14"/>
                  <w:szCs w:val="14"/>
                </w:rPr>
                <w:delText>LEUNA-Harze GmbH</w:delText>
              </w:r>
            </w:del>
          </w:p>
        </w:tc>
        <w:tc>
          <w:tcPr>
            <w:tcW w:w="6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155"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1283162" w14:textId="332CEEF0" w:rsidR="00587138" w:rsidRPr="00C568E6" w:rsidDel="001848B0" w:rsidRDefault="00587138">
            <w:pPr>
              <w:pStyle w:val="BodyText"/>
              <w:spacing w:before="162" w:line="480" w:lineRule="auto"/>
              <w:ind w:right="-90"/>
              <w:jc w:val="center"/>
              <w:rPr>
                <w:del w:id="11156" w:author="Hardik Malhotra" w:date="2021-09-30T19:30:00Z"/>
                <w:rFonts w:ascii="Verdana" w:hAnsi="Verdana" w:cs="Calibri"/>
                <w:sz w:val="14"/>
                <w:szCs w:val="14"/>
                <w:rPrChange w:id="11157" w:author="Ritu Kamra" w:date="2021-09-27T17:30:00Z">
                  <w:rPr>
                    <w:del w:id="11158" w:author="Hardik Malhotra" w:date="2021-09-30T19:30:00Z"/>
                    <w:rFonts w:ascii="Verdana" w:hAnsi="Verdana" w:cs="Calibri"/>
                    <w:color w:val="000000"/>
                    <w:sz w:val="14"/>
                    <w:szCs w:val="14"/>
                  </w:rPr>
                </w:rPrChange>
              </w:rPr>
              <w:pPrChange w:id="11159" w:author="Ritu Kamra" w:date="2021-09-27T17:30:00Z">
                <w:pPr>
                  <w:pStyle w:val="BodyText"/>
                  <w:spacing w:before="162" w:line="480" w:lineRule="auto"/>
                  <w:ind w:right="-90"/>
                  <w:jc w:val="both"/>
                </w:pPr>
              </w:pPrChange>
            </w:pPr>
            <w:del w:id="11160" w:author="Hardik Malhotra" w:date="2021-09-30T19:30:00Z">
              <w:r w:rsidRPr="00C568E6" w:rsidDel="001848B0">
                <w:rPr>
                  <w:rFonts w:ascii="Verdana" w:hAnsi="Verdana" w:cs="Calibri"/>
                  <w:sz w:val="14"/>
                  <w:szCs w:val="14"/>
                  <w:rPrChange w:id="11161" w:author="Ritu Kamra" w:date="2021-09-27T17:30:00Z">
                    <w:rPr>
                      <w:rFonts w:ascii="Verdana" w:hAnsi="Verdana" w:cs="Calibri"/>
                      <w:color w:val="000000"/>
                      <w:sz w:val="14"/>
                      <w:szCs w:val="14"/>
                    </w:rPr>
                  </w:rPrChange>
                </w:rPr>
                <w:delText>30</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162"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DFB3745" w14:textId="2584F7F6" w:rsidR="00587138" w:rsidRPr="00C568E6" w:rsidDel="001848B0" w:rsidRDefault="00587138">
            <w:pPr>
              <w:pStyle w:val="BodyText"/>
              <w:spacing w:before="162" w:line="480" w:lineRule="auto"/>
              <w:ind w:right="-90"/>
              <w:jc w:val="center"/>
              <w:rPr>
                <w:del w:id="11163" w:author="Hardik Malhotra" w:date="2021-09-30T19:30:00Z"/>
                <w:rFonts w:ascii="Verdana" w:hAnsi="Verdana" w:cs="Calibri"/>
                <w:sz w:val="14"/>
                <w:szCs w:val="14"/>
                <w:rPrChange w:id="11164" w:author="Ritu Kamra" w:date="2021-09-27T17:30:00Z">
                  <w:rPr>
                    <w:del w:id="11165" w:author="Hardik Malhotra" w:date="2021-09-30T19:30:00Z"/>
                    <w:rFonts w:ascii="Verdana" w:hAnsi="Verdana" w:cs="Calibri"/>
                    <w:color w:val="000000"/>
                    <w:sz w:val="14"/>
                    <w:szCs w:val="14"/>
                  </w:rPr>
                </w:rPrChange>
              </w:rPr>
              <w:pPrChange w:id="11166" w:author="Ritu Kamra" w:date="2021-09-27T17:30:00Z">
                <w:pPr>
                  <w:pStyle w:val="BodyText"/>
                  <w:spacing w:before="162" w:line="480" w:lineRule="auto"/>
                  <w:ind w:right="-90"/>
                  <w:jc w:val="both"/>
                </w:pPr>
              </w:pPrChange>
            </w:pPr>
            <w:del w:id="11167" w:author="Hardik Malhotra" w:date="2021-09-30T19:30:00Z">
              <w:r w:rsidRPr="00C568E6" w:rsidDel="001848B0">
                <w:rPr>
                  <w:rFonts w:ascii="Verdana" w:hAnsi="Verdana" w:cs="Calibri"/>
                  <w:sz w:val="14"/>
                  <w:szCs w:val="14"/>
                  <w:rPrChange w:id="11168" w:author="Ritu Kamra" w:date="2021-09-27T17:30:00Z">
                    <w:rPr>
                      <w:rFonts w:ascii="Verdana" w:hAnsi="Verdana" w:cs="Calibri"/>
                      <w:color w:val="000000"/>
                      <w:sz w:val="14"/>
                      <w:szCs w:val="14"/>
                    </w:rPr>
                  </w:rPrChange>
                </w:rPr>
                <w:delText>31</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169"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9843485" w14:textId="41A85F9F" w:rsidR="00587138" w:rsidRPr="00C568E6" w:rsidDel="001848B0" w:rsidRDefault="00587138">
            <w:pPr>
              <w:pStyle w:val="BodyText"/>
              <w:spacing w:before="162" w:line="480" w:lineRule="auto"/>
              <w:ind w:right="-90"/>
              <w:jc w:val="center"/>
              <w:rPr>
                <w:del w:id="11170" w:author="Hardik Malhotra" w:date="2021-09-30T19:30:00Z"/>
                <w:rFonts w:ascii="Verdana" w:hAnsi="Verdana" w:cs="Calibri"/>
                <w:sz w:val="14"/>
                <w:szCs w:val="14"/>
                <w:rPrChange w:id="11171" w:author="Ritu Kamra" w:date="2021-09-27T17:30:00Z">
                  <w:rPr>
                    <w:del w:id="11172" w:author="Hardik Malhotra" w:date="2021-09-30T19:30:00Z"/>
                    <w:rFonts w:ascii="Verdana" w:hAnsi="Verdana" w:cs="Calibri"/>
                    <w:color w:val="000000"/>
                    <w:sz w:val="14"/>
                    <w:szCs w:val="14"/>
                  </w:rPr>
                </w:rPrChange>
              </w:rPr>
              <w:pPrChange w:id="11173" w:author="Ritu Kamra" w:date="2021-09-27T17:30:00Z">
                <w:pPr>
                  <w:pStyle w:val="BodyText"/>
                  <w:spacing w:before="162" w:line="480" w:lineRule="auto"/>
                  <w:ind w:right="-90"/>
                  <w:jc w:val="both"/>
                </w:pPr>
              </w:pPrChange>
            </w:pPr>
            <w:del w:id="11174" w:author="Hardik Malhotra" w:date="2021-09-30T19:30:00Z">
              <w:r w:rsidRPr="00C568E6" w:rsidDel="001848B0">
                <w:rPr>
                  <w:rFonts w:ascii="Verdana" w:hAnsi="Verdana" w:cs="Calibri"/>
                  <w:sz w:val="14"/>
                  <w:szCs w:val="14"/>
                  <w:rPrChange w:id="11175" w:author="Ritu Kamra" w:date="2021-09-27T17:30:00Z">
                    <w:rPr>
                      <w:rFonts w:ascii="Verdana" w:hAnsi="Verdana" w:cs="Calibri"/>
                      <w:color w:val="000000"/>
                      <w:sz w:val="14"/>
                      <w:szCs w:val="14"/>
                    </w:rPr>
                  </w:rPrChange>
                </w:rPr>
                <w:delText>32</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176"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FDFC63B" w14:textId="260FCEE5" w:rsidR="00587138" w:rsidRPr="00C568E6" w:rsidDel="001848B0" w:rsidRDefault="00587138">
            <w:pPr>
              <w:pStyle w:val="BodyText"/>
              <w:spacing w:before="162" w:line="480" w:lineRule="auto"/>
              <w:ind w:right="-90"/>
              <w:jc w:val="center"/>
              <w:rPr>
                <w:del w:id="11177" w:author="Hardik Malhotra" w:date="2021-09-30T19:30:00Z"/>
                <w:rFonts w:ascii="Verdana" w:hAnsi="Verdana" w:cs="Calibri"/>
                <w:sz w:val="14"/>
                <w:szCs w:val="14"/>
                <w:rPrChange w:id="11178" w:author="Ritu Kamra" w:date="2021-09-27T17:30:00Z">
                  <w:rPr>
                    <w:del w:id="11179" w:author="Hardik Malhotra" w:date="2021-09-30T19:30:00Z"/>
                    <w:rFonts w:ascii="Verdana" w:hAnsi="Verdana" w:cs="Calibri"/>
                    <w:color w:val="000000"/>
                    <w:sz w:val="14"/>
                    <w:szCs w:val="14"/>
                  </w:rPr>
                </w:rPrChange>
              </w:rPr>
              <w:pPrChange w:id="11180" w:author="Ritu Kamra" w:date="2021-09-27T17:30:00Z">
                <w:pPr>
                  <w:pStyle w:val="BodyText"/>
                  <w:spacing w:before="162" w:line="480" w:lineRule="auto"/>
                  <w:ind w:right="-90"/>
                  <w:jc w:val="both"/>
                </w:pPr>
              </w:pPrChange>
            </w:pPr>
            <w:del w:id="11181" w:author="Hardik Malhotra" w:date="2021-09-30T19:30:00Z">
              <w:r w:rsidRPr="00C568E6" w:rsidDel="001848B0">
                <w:rPr>
                  <w:rFonts w:ascii="Verdana" w:hAnsi="Verdana" w:cs="Calibri"/>
                  <w:sz w:val="14"/>
                  <w:szCs w:val="14"/>
                  <w:rPrChange w:id="11182" w:author="Ritu Kamra" w:date="2021-09-27T17:30:00Z">
                    <w:rPr>
                      <w:rFonts w:ascii="Verdana" w:hAnsi="Verdana" w:cs="Calibri"/>
                      <w:color w:val="000000"/>
                      <w:sz w:val="14"/>
                      <w:szCs w:val="14"/>
                    </w:rPr>
                  </w:rPrChange>
                </w:rPr>
                <w:delText>32</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18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6C49F34" w14:textId="37A788E5" w:rsidR="00587138" w:rsidRPr="00C568E6" w:rsidDel="001848B0" w:rsidRDefault="00587138">
            <w:pPr>
              <w:pStyle w:val="BodyText"/>
              <w:spacing w:before="162" w:line="480" w:lineRule="auto"/>
              <w:ind w:right="-90"/>
              <w:jc w:val="center"/>
              <w:rPr>
                <w:del w:id="11184" w:author="Hardik Malhotra" w:date="2021-09-30T19:30:00Z"/>
                <w:rFonts w:ascii="Verdana" w:hAnsi="Verdana" w:cs="Calibri"/>
                <w:sz w:val="14"/>
                <w:szCs w:val="14"/>
                <w:rPrChange w:id="11185" w:author="Ritu Kamra" w:date="2021-09-27T17:30:00Z">
                  <w:rPr>
                    <w:del w:id="11186" w:author="Hardik Malhotra" w:date="2021-09-30T19:30:00Z"/>
                    <w:rFonts w:ascii="Verdana" w:hAnsi="Verdana" w:cs="Calibri"/>
                    <w:color w:val="000000"/>
                    <w:sz w:val="14"/>
                    <w:szCs w:val="14"/>
                  </w:rPr>
                </w:rPrChange>
              </w:rPr>
              <w:pPrChange w:id="11187" w:author="Ritu Kamra" w:date="2021-09-27T17:30:00Z">
                <w:pPr>
                  <w:pStyle w:val="BodyText"/>
                  <w:spacing w:before="162" w:line="480" w:lineRule="auto"/>
                  <w:ind w:right="-90"/>
                  <w:jc w:val="both"/>
                </w:pPr>
              </w:pPrChange>
            </w:pPr>
            <w:del w:id="11188" w:author="Hardik Malhotra" w:date="2021-09-30T19:30:00Z">
              <w:r w:rsidRPr="00C568E6" w:rsidDel="001848B0">
                <w:rPr>
                  <w:rFonts w:ascii="Verdana" w:hAnsi="Verdana" w:cs="Calibri"/>
                  <w:sz w:val="14"/>
                  <w:szCs w:val="14"/>
                  <w:rPrChange w:id="11189" w:author="Ritu Kamra" w:date="2021-09-27T17:30:00Z">
                    <w:rPr>
                      <w:rFonts w:ascii="Verdana" w:hAnsi="Verdana" w:cs="Calibri"/>
                      <w:color w:val="000000"/>
                      <w:sz w:val="14"/>
                      <w:szCs w:val="14"/>
                    </w:rPr>
                  </w:rPrChange>
                </w:rPr>
                <w:delText>34</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190"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01C323B" w14:textId="5379431D" w:rsidR="00587138" w:rsidRPr="00C568E6" w:rsidDel="001848B0" w:rsidRDefault="00587138">
            <w:pPr>
              <w:pStyle w:val="BodyText"/>
              <w:spacing w:before="162" w:line="480" w:lineRule="auto"/>
              <w:ind w:right="-90"/>
              <w:jc w:val="center"/>
              <w:rPr>
                <w:del w:id="11191" w:author="Hardik Malhotra" w:date="2021-09-30T19:30:00Z"/>
                <w:rFonts w:ascii="Verdana" w:hAnsi="Verdana" w:cs="Calibri"/>
                <w:sz w:val="14"/>
                <w:szCs w:val="14"/>
                <w:rPrChange w:id="11192" w:author="Ritu Kamra" w:date="2021-09-27T17:30:00Z">
                  <w:rPr>
                    <w:del w:id="11193" w:author="Hardik Malhotra" w:date="2021-09-30T19:30:00Z"/>
                    <w:rFonts w:ascii="Verdana" w:hAnsi="Verdana" w:cs="Calibri"/>
                    <w:color w:val="000000"/>
                    <w:sz w:val="14"/>
                    <w:szCs w:val="14"/>
                  </w:rPr>
                </w:rPrChange>
              </w:rPr>
              <w:pPrChange w:id="11194" w:author="Ritu Kamra" w:date="2021-09-27T17:30:00Z">
                <w:pPr>
                  <w:pStyle w:val="BodyText"/>
                  <w:spacing w:before="162" w:line="480" w:lineRule="auto"/>
                  <w:ind w:right="-90"/>
                  <w:jc w:val="both"/>
                </w:pPr>
              </w:pPrChange>
            </w:pPr>
            <w:del w:id="11195" w:author="Hardik Malhotra" w:date="2021-09-30T19:30:00Z">
              <w:r w:rsidRPr="00C568E6" w:rsidDel="001848B0">
                <w:rPr>
                  <w:rFonts w:ascii="Verdana" w:hAnsi="Verdana" w:cs="Calibri"/>
                  <w:sz w:val="14"/>
                  <w:szCs w:val="14"/>
                  <w:rPrChange w:id="11196" w:author="Ritu Kamra" w:date="2021-09-27T17:30:00Z">
                    <w:rPr>
                      <w:rFonts w:ascii="Verdana" w:hAnsi="Verdana" w:cs="Calibri"/>
                      <w:color w:val="000000"/>
                      <w:sz w:val="14"/>
                      <w:szCs w:val="14"/>
                    </w:rPr>
                  </w:rPrChange>
                </w:rPr>
                <w:delText>24</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197"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4BFDEF2" w14:textId="0E8C55DB" w:rsidR="00587138" w:rsidRPr="00C568E6" w:rsidDel="001848B0" w:rsidRDefault="00587138">
            <w:pPr>
              <w:pStyle w:val="BodyText"/>
              <w:spacing w:before="162" w:line="480" w:lineRule="auto"/>
              <w:ind w:right="-90"/>
              <w:jc w:val="center"/>
              <w:rPr>
                <w:del w:id="11198" w:author="Hardik Malhotra" w:date="2021-09-30T19:30:00Z"/>
                <w:rFonts w:ascii="Verdana" w:hAnsi="Verdana" w:cs="Calibri"/>
                <w:sz w:val="14"/>
                <w:szCs w:val="14"/>
                <w:rPrChange w:id="11199" w:author="Ritu Kamra" w:date="2021-09-27T17:30:00Z">
                  <w:rPr>
                    <w:del w:id="11200" w:author="Hardik Malhotra" w:date="2021-09-30T19:30:00Z"/>
                    <w:rFonts w:ascii="Verdana" w:hAnsi="Verdana" w:cs="Calibri"/>
                    <w:color w:val="000000"/>
                    <w:sz w:val="14"/>
                    <w:szCs w:val="14"/>
                  </w:rPr>
                </w:rPrChange>
              </w:rPr>
              <w:pPrChange w:id="11201" w:author="Ritu Kamra" w:date="2021-09-27T17:30:00Z">
                <w:pPr>
                  <w:pStyle w:val="BodyText"/>
                  <w:spacing w:before="162" w:line="480" w:lineRule="auto"/>
                  <w:ind w:right="-90"/>
                  <w:jc w:val="both"/>
                </w:pPr>
              </w:pPrChange>
            </w:pPr>
            <w:del w:id="11202" w:author="Hardik Malhotra" w:date="2021-09-30T19:30:00Z">
              <w:r w:rsidRPr="00C568E6" w:rsidDel="001848B0">
                <w:rPr>
                  <w:rFonts w:ascii="Verdana" w:hAnsi="Verdana" w:cs="Calibri"/>
                  <w:sz w:val="14"/>
                  <w:szCs w:val="14"/>
                  <w:rPrChange w:id="11203" w:author="Ritu Kamra" w:date="2021-09-27T17:30:00Z">
                    <w:rPr>
                      <w:rFonts w:ascii="Verdana" w:hAnsi="Verdana" w:cs="Calibri"/>
                      <w:color w:val="000000"/>
                      <w:sz w:val="14"/>
                      <w:szCs w:val="14"/>
                    </w:rPr>
                  </w:rPrChange>
                </w:rPr>
                <w:delText>26</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204"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FD8B7C4" w14:textId="303F222E" w:rsidR="00587138" w:rsidRPr="00C568E6" w:rsidDel="001848B0" w:rsidRDefault="00587138">
            <w:pPr>
              <w:pStyle w:val="BodyText"/>
              <w:spacing w:before="162" w:line="480" w:lineRule="auto"/>
              <w:ind w:right="-90"/>
              <w:jc w:val="center"/>
              <w:rPr>
                <w:del w:id="11205" w:author="Hardik Malhotra" w:date="2021-09-30T19:30:00Z"/>
                <w:rFonts w:ascii="Verdana" w:hAnsi="Verdana" w:cs="Calibri"/>
                <w:sz w:val="14"/>
                <w:szCs w:val="14"/>
                <w:rPrChange w:id="11206" w:author="Ritu Kamra" w:date="2021-09-27T17:30:00Z">
                  <w:rPr>
                    <w:del w:id="11207" w:author="Hardik Malhotra" w:date="2021-09-30T19:30:00Z"/>
                    <w:rFonts w:ascii="Verdana" w:hAnsi="Verdana" w:cs="Calibri"/>
                    <w:color w:val="000000"/>
                    <w:sz w:val="14"/>
                    <w:szCs w:val="14"/>
                  </w:rPr>
                </w:rPrChange>
              </w:rPr>
              <w:pPrChange w:id="11208" w:author="Ritu Kamra" w:date="2021-09-27T17:30:00Z">
                <w:pPr>
                  <w:pStyle w:val="BodyText"/>
                  <w:spacing w:before="162" w:line="480" w:lineRule="auto"/>
                  <w:ind w:right="-90"/>
                  <w:jc w:val="both"/>
                </w:pPr>
              </w:pPrChange>
            </w:pPr>
            <w:del w:id="11209" w:author="Hardik Malhotra" w:date="2021-09-30T19:30:00Z">
              <w:r w:rsidRPr="00C568E6" w:rsidDel="001848B0">
                <w:rPr>
                  <w:rFonts w:ascii="Verdana" w:hAnsi="Verdana" w:cs="Calibri"/>
                  <w:sz w:val="14"/>
                  <w:szCs w:val="14"/>
                  <w:rPrChange w:id="11210" w:author="Ritu Kamra" w:date="2021-09-27T17:30:00Z">
                    <w:rPr>
                      <w:rFonts w:ascii="Verdana" w:hAnsi="Verdana" w:cs="Calibri"/>
                      <w:color w:val="000000"/>
                      <w:sz w:val="14"/>
                      <w:szCs w:val="14"/>
                    </w:rPr>
                  </w:rPrChange>
                </w:rPr>
                <w:delText>28</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211"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80EA97A" w14:textId="3BA66577" w:rsidR="00587138" w:rsidRPr="00C568E6" w:rsidDel="001848B0" w:rsidRDefault="00587138">
            <w:pPr>
              <w:pStyle w:val="BodyText"/>
              <w:spacing w:before="162" w:line="480" w:lineRule="auto"/>
              <w:ind w:right="-90"/>
              <w:jc w:val="center"/>
              <w:rPr>
                <w:del w:id="11212" w:author="Hardik Malhotra" w:date="2021-09-30T19:30:00Z"/>
                <w:rFonts w:ascii="Verdana" w:hAnsi="Verdana" w:cs="Calibri"/>
                <w:sz w:val="14"/>
                <w:szCs w:val="14"/>
                <w:rPrChange w:id="11213" w:author="Ritu Kamra" w:date="2021-09-27T17:30:00Z">
                  <w:rPr>
                    <w:del w:id="11214" w:author="Hardik Malhotra" w:date="2021-09-30T19:30:00Z"/>
                    <w:rFonts w:ascii="Verdana" w:hAnsi="Verdana" w:cs="Calibri"/>
                    <w:color w:val="000000"/>
                    <w:sz w:val="14"/>
                    <w:szCs w:val="14"/>
                  </w:rPr>
                </w:rPrChange>
              </w:rPr>
              <w:pPrChange w:id="11215" w:author="Ritu Kamra" w:date="2021-09-27T17:30:00Z">
                <w:pPr>
                  <w:pStyle w:val="BodyText"/>
                  <w:spacing w:before="162" w:line="480" w:lineRule="auto"/>
                  <w:ind w:right="-90"/>
                  <w:jc w:val="both"/>
                </w:pPr>
              </w:pPrChange>
            </w:pPr>
            <w:del w:id="11216" w:author="Hardik Malhotra" w:date="2021-09-30T19:30:00Z">
              <w:r w:rsidRPr="00C568E6" w:rsidDel="001848B0">
                <w:rPr>
                  <w:rFonts w:ascii="Verdana" w:hAnsi="Verdana" w:cs="Calibri"/>
                  <w:sz w:val="14"/>
                  <w:szCs w:val="14"/>
                  <w:rPrChange w:id="11217" w:author="Ritu Kamra" w:date="2021-09-27T17:30:00Z">
                    <w:rPr>
                      <w:rFonts w:ascii="Verdana" w:hAnsi="Verdana" w:cs="Calibri"/>
                      <w:color w:val="000000"/>
                      <w:sz w:val="14"/>
                      <w:szCs w:val="14"/>
                    </w:rPr>
                  </w:rPrChange>
                </w:rPr>
                <w:delText>31</w:delText>
              </w:r>
            </w:del>
          </w:p>
        </w:tc>
      </w:tr>
      <w:tr w:rsidR="00587138" w:rsidRPr="00991017" w:rsidDel="001848B0" w14:paraId="1C32EDD5" w14:textId="55723366" w:rsidTr="005C3363">
        <w:trPr>
          <w:trHeight w:val="551"/>
          <w:del w:id="11218" w:author="Hardik Malhotra" w:date="2021-09-30T19:30:00Z"/>
          <w:trPrChange w:id="11219" w:author="Neeshu Bhadauriya" w:date="2021-09-27T21:36:00Z">
            <w:trPr>
              <w:trHeight w:val="551"/>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220"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2B8B5EE" w14:textId="38C33699" w:rsidR="00587138" w:rsidDel="001848B0" w:rsidRDefault="00587138" w:rsidP="00092529">
            <w:pPr>
              <w:pStyle w:val="BodyText"/>
              <w:spacing w:before="162" w:line="480" w:lineRule="auto"/>
              <w:ind w:right="-90"/>
              <w:jc w:val="both"/>
              <w:rPr>
                <w:del w:id="11221" w:author="Hardik Malhotra" w:date="2021-09-30T19:30:00Z"/>
                <w:rFonts w:ascii="Verdana" w:hAnsi="Verdana" w:cs="Calibri"/>
                <w:color w:val="000000"/>
                <w:sz w:val="14"/>
                <w:szCs w:val="14"/>
              </w:rPr>
            </w:pPr>
            <w:del w:id="11222" w:author="Hardik Malhotra" w:date="2021-09-30T19:30:00Z">
              <w:r w:rsidDel="001848B0">
                <w:rPr>
                  <w:rFonts w:ascii="Verdana" w:hAnsi="Verdana" w:cs="Calibri"/>
                  <w:color w:val="000000"/>
                  <w:sz w:val="14"/>
                  <w:szCs w:val="14"/>
                </w:rPr>
                <w:delText>Hexion Inc.</w:delText>
              </w:r>
            </w:del>
          </w:p>
        </w:tc>
        <w:tc>
          <w:tcPr>
            <w:tcW w:w="6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22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3282B3A" w14:textId="3FC9DD6B" w:rsidR="00587138" w:rsidRPr="00C568E6" w:rsidDel="001848B0" w:rsidRDefault="00587138">
            <w:pPr>
              <w:pStyle w:val="BodyText"/>
              <w:spacing w:before="162" w:line="480" w:lineRule="auto"/>
              <w:ind w:right="-90"/>
              <w:jc w:val="center"/>
              <w:rPr>
                <w:del w:id="11224" w:author="Hardik Malhotra" w:date="2021-09-30T19:30:00Z"/>
                <w:rFonts w:ascii="Verdana" w:hAnsi="Verdana" w:cs="Calibri"/>
                <w:sz w:val="14"/>
                <w:szCs w:val="14"/>
                <w:rPrChange w:id="11225" w:author="Ritu Kamra" w:date="2021-09-27T17:30:00Z">
                  <w:rPr>
                    <w:del w:id="11226" w:author="Hardik Malhotra" w:date="2021-09-30T19:30:00Z"/>
                    <w:rFonts w:ascii="Verdana" w:hAnsi="Verdana" w:cs="Calibri"/>
                    <w:color w:val="000000"/>
                    <w:sz w:val="14"/>
                    <w:szCs w:val="14"/>
                  </w:rPr>
                </w:rPrChange>
              </w:rPr>
              <w:pPrChange w:id="11227" w:author="Ritu Kamra" w:date="2021-09-27T17:30:00Z">
                <w:pPr>
                  <w:pStyle w:val="BodyText"/>
                  <w:spacing w:before="162" w:line="480" w:lineRule="auto"/>
                  <w:ind w:right="-90"/>
                  <w:jc w:val="both"/>
                </w:pPr>
              </w:pPrChange>
            </w:pPr>
            <w:del w:id="11228" w:author="Hardik Malhotra" w:date="2021-09-30T19:30:00Z">
              <w:r w:rsidRPr="00C568E6" w:rsidDel="001848B0">
                <w:rPr>
                  <w:rFonts w:ascii="Verdana" w:hAnsi="Verdana" w:cs="Calibri"/>
                  <w:sz w:val="14"/>
                  <w:szCs w:val="14"/>
                  <w:rPrChange w:id="11229" w:author="Ritu Kamra" w:date="2021-09-27T17:30:00Z">
                    <w:rPr>
                      <w:rFonts w:ascii="Verdana" w:hAnsi="Verdana" w:cs="Calibri"/>
                      <w:color w:val="000000"/>
                      <w:sz w:val="14"/>
                      <w:szCs w:val="14"/>
                    </w:rPr>
                  </w:rPrChange>
                </w:rPr>
                <w:delText>7</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230"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70F19A6" w14:textId="3C41B4AA" w:rsidR="00587138" w:rsidRPr="00C568E6" w:rsidDel="001848B0" w:rsidRDefault="00587138">
            <w:pPr>
              <w:pStyle w:val="BodyText"/>
              <w:spacing w:before="162" w:line="480" w:lineRule="auto"/>
              <w:ind w:right="-90"/>
              <w:jc w:val="center"/>
              <w:rPr>
                <w:del w:id="11231" w:author="Hardik Malhotra" w:date="2021-09-30T19:30:00Z"/>
                <w:rFonts w:ascii="Verdana" w:hAnsi="Verdana" w:cs="Calibri"/>
                <w:sz w:val="14"/>
                <w:szCs w:val="14"/>
                <w:rPrChange w:id="11232" w:author="Ritu Kamra" w:date="2021-09-27T17:30:00Z">
                  <w:rPr>
                    <w:del w:id="11233" w:author="Hardik Malhotra" w:date="2021-09-30T19:30:00Z"/>
                    <w:rFonts w:ascii="Verdana" w:hAnsi="Verdana" w:cs="Calibri"/>
                    <w:color w:val="000000"/>
                    <w:sz w:val="14"/>
                    <w:szCs w:val="14"/>
                  </w:rPr>
                </w:rPrChange>
              </w:rPr>
              <w:pPrChange w:id="11234" w:author="Ritu Kamra" w:date="2021-09-27T17:30:00Z">
                <w:pPr>
                  <w:pStyle w:val="BodyText"/>
                  <w:spacing w:before="162" w:line="480" w:lineRule="auto"/>
                  <w:ind w:right="-90"/>
                  <w:jc w:val="both"/>
                </w:pPr>
              </w:pPrChange>
            </w:pPr>
            <w:del w:id="11235" w:author="Hardik Malhotra" w:date="2021-09-30T19:30:00Z">
              <w:r w:rsidRPr="00C568E6" w:rsidDel="001848B0">
                <w:rPr>
                  <w:rFonts w:ascii="Verdana" w:hAnsi="Verdana" w:cs="Calibri"/>
                  <w:sz w:val="14"/>
                  <w:szCs w:val="14"/>
                  <w:rPrChange w:id="11236" w:author="Ritu Kamra" w:date="2021-09-27T17:30:00Z">
                    <w:rPr>
                      <w:rFonts w:ascii="Verdana" w:hAnsi="Verdana" w:cs="Calibri"/>
                      <w:color w:val="000000"/>
                      <w:sz w:val="14"/>
                      <w:szCs w:val="14"/>
                    </w:rPr>
                  </w:rPrChange>
                </w:rPr>
                <w:delText>8</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237"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957DD60" w14:textId="44B9E751" w:rsidR="00587138" w:rsidRPr="00C568E6" w:rsidDel="001848B0" w:rsidRDefault="00587138">
            <w:pPr>
              <w:pStyle w:val="BodyText"/>
              <w:spacing w:before="162" w:line="480" w:lineRule="auto"/>
              <w:ind w:right="-90"/>
              <w:jc w:val="center"/>
              <w:rPr>
                <w:del w:id="11238" w:author="Hardik Malhotra" w:date="2021-09-30T19:30:00Z"/>
                <w:rFonts w:ascii="Verdana" w:hAnsi="Verdana" w:cs="Calibri"/>
                <w:sz w:val="14"/>
                <w:szCs w:val="14"/>
                <w:rPrChange w:id="11239" w:author="Ritu Kamra" w:date="2021-09-27T17:30:00Z">
                  <w:rPr>
                    <w:del w:id="11240" w:author="Hardik Malhotra" w:date="2021-09-30T19:30:00Z"/>
                    <w:rFonts w:ascii="Verdana" w:hAnsi="Verdana" w:cs="Calibri"/>
                    <w:color w:val="000000"/>
                    <w:sz w:val="14"/>
                    <w:szCs w:val="14"/>
                  </w:rPr>
                </w:rPrChange>
              </w:rPr>
              <w:pPrChange w:id="11241" w:author="Ritu Kamra" w:date="2021-09-27T17:30:00Z">
                <w:pPr>
                  <w:pStyle w:val="BodyText"/>
                  <w:spacing w:before="162" w:line="480" w:lineRule="auto"/>
                  <w:ind w:right="-90"/>
                  <w:jc w:val="both"/>
                </w:pPr>
              </w:pPrChange>
            </w:pPr>
            <w:del w:id="11242" w:author="Hardik Malhotra" w:date="2021-09-30T19:30:00Z">
              <w:r w:rsidRPr="00C568E6" w:rsidDel="001848B0">
                <w:rPr>
                  <w:rFonts w:ascii="Verdana" w:hAnsi="Verdana" w:cs="Calibri"/>
                  <w:sz w:val="14"/>
                  <w:szCs w:val="14"/>
                  <w:rPrChange w:id="11243" w:author="Ritu Kamra" w:date="2021-09-27T17:30:00Z">
                    <w:rPr>
                      <w:rFonts w:ascii="Verdana" w:hAnsi="Verdana" w:cs="Calibri"/>
                      <w:color w:val="000000"/>
                      <w:sz w:val="14"/>
                      <w:szCs w:val="14"/>
                    </w:rPr>
                  </w:rPrChange>
                </w:rPr>
                <w:delText>8</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244"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AD4B78B" w14:textId="364BB51C" w:rsidR="00587138" w:rsidRPr="00C568E6" w:rsidDel="001848B0" w:rsidRDefault="00587138">
            <w:pPr>
              <w:pStyle w:val="BodyText"/>
              <w:spacing w:before="162" w:line="480" w:lineRule="auto"/>
              <w:ind w:right="-90"/>
              <w:jc w:val="center"/>
              <w:rPr>
                <w:del w:id="11245" w:author="Hardik Malhotra" w:date="2021-09-30T19:30:00Z"/>
                <w:rFonts w:ascii="Verdana" w:hAnsi="Verdana" w:cs="Calibri"/>
                <w:sz w:val="14"/>
                <w:szCs w:val="14"/>
                <w:rPrChange w:id="11246" w:author="Ritu Kamra" w:date="2021-09-27T17:30:00Z">
                  <w:rPr>
                    <w:del w:id="11247" w:author="Hardik Malhotra" w:date="2021-09-30T19:30:00Z"/>
                    <w:rFonts w:ascii="Verdana" w:hAnsi="Verdana" w:cs="Calibri"/>
                    <w:color w:val="000000"/>
                    <w:sz w:val="14"/>
                    <w:szCs w:val="14"/>
                  </w:rPr>
                </w:rPrChange>
              </w:rPr>
              <w:pPrChange w:id="11248" w:author="Ritu Kamra" w:date="2021-09-27T17:30:00Z">
                <w:pPr>
                  <w:pStyle w:val="BodyText"/>
                  <w:spacing w:before="162" w:line="480" w:lineRule="auto"/>
                  <w:ind w:right="-90"/>
                  <w:jc w:val="both"/>
                </w:pPr>
              </w:pPrChange>
            </w:pPr>
            <w:del w:id="11249" w:author="Hardik Malhotra" w:date="2021-09-30T19:30:00Z">
              <w:r w:rsidRPr="00C568E6" w:rsidDel="001848B0">
                <w:rPr>
                  <w:rFonts w:ascii="Verdana" w:hAnsi="Verdana" w:cs="Calibri"/>
                  <w:sz w:val="14"/>
                  <w:szCs w:val="14"/>
                  <w:rPrChange w:id="11250" w:author="Ritu Kamra" w:date="2021-09-27T17:30:00Z">
                    <w:rPr>
                      <w:rFonts w:ascii="Verdana" w:hAnsi="Verdana" w:cs="Calibri"/>
                      <w:color w:val="000000"/>
                      <w:sz w:val="14"/>
                      <w:szCs w:val="14"/>
                    </w:rPr>
                  </w:rPrChange>
                </w:rPr>
                <w:delText>24</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251"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D921927" w14:textId="088BE41A" w:rsidR="00587138" w:rsidRPr="00C568E6" w:rsidDel="001848B0" w:rsidRDefault="00587138">
            <w:pPr>
              <w:pStyle w:val="BodyText"/>
              <w:spacing w:before="162" w:line="480" w:lineRule="auto"/>
              <w:ind w:right="-90"/>
              <w:jc w:val="center"/>
              <w:rPr>
                <w:del w:id="11252" w:author="Hardik Malhotra" w:date="2021-09-30T19:30:00Z"/>
                <w:rFonts w:ascii="Verdana" w:hAnsi="Verdana" w:cs="Calibri"/>
                <w:sz w:val="14"/>
                <w:szCs w:val="14"/>
                <w:rPrChange w:id="11253" w:author="Ritu Kamra" w:date="2021-09-27T17:30:00Z">
                  <w:rPr>
                    <w:del w:id="11254" w:author="Hardik Malhotra" w:date="2021-09-30T19:30:00Z"/>
                    <w:rFonts w:ascii="Verdana" w:hAnsi="Verdana" w:cs="Calibri"/>
                    <w:color w:val="000000"/>
                    <w:sz w:val="14"/>
                    <w:szCs w:val="14"/>
                  </w:rPr>
                </w:rPrChange>
              </w:rPr>
              <w:pPrChange w:id="11255" w:author="Ritu Kamra" w:date="2021-09-27T17:30:00Z">
                <w:pPr>
                  <w:pStyle w:val="BodyText"/>
                  <w:spacing w:before="162" w:line="480" w:lineRule="auto"/>
                  <w:ind w:right="-90"/>
                  <w:jc w:val="both"/>
                </w:pPr>
              </w:pPrChange>
            </w:pPr>
            <w:del w:id="11256" w:author="Hardik Malhotra" w:date="2021-09-30T19:30:00Z">
              <w:r w:rsidRPr="00C568E6" w:rsidDel="001848B0">
                <w:rPr>
                  <w:rFonts w:ascii="Verdana" w:hAnsi="Verdana" w:cs="Calibri"/>
                  <w:sz w:val="14"/>
                  <w:szCs w:val="14"/>
                  <w:rPrChange w:id="11257" w:author="Ritu Kamra" w:date="2021-09-27T17:30:00Z">
                    <w:rPr>
                      <w:rFonts w:ascii="Verdana" w:hAnsi="Verdana" w:cs="Calibri"/>
                      <w:color w:val="000000"/>
                      <w:sz w:val="14"/>
                      <w:szCs w:val="14"/>
                    </w:rPr>
                  </w:rPrChange>
                </w:rPr>
                <w:delText>24</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258"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8DBB5D9" w14:textId="01643ABA" w:rsidR="00587138" w:rsidRPr="00C568E6" w:rsidDel="001848B0" w:rsidRDefault="00587138">
            <w:pPr>
              <w:pStyle w:val="BodyText"/>
              <w:spacing w:before="162" w:line="480" w:lineRule="auto"/>
              <w:ind w:right="-90"/>
              <w:jc w:val="center"/>
              <w:rPr>
                <w:del w:id="11259" w:author="Hardik Malhotra" w:date="2021-09-30T19:30:00Z"/>
                <w:rFonts w:ascii="Verdana" w:hAnsi="Verdana" w:cs="Calibri"/>
                <w:sz w:val="14"/>
                <w:szCs w:val="14"/>
                <w:rPrChange w:id="11260" w:author="Ritu Kamra" w:date="2021-09-27T17:30:00Z">
                  <w:rPr>
                    <w:del w:id="11261" w:author="Hardik Malhotra" w:date="2021-09-30T19:30:00Z"/>
                    <w:rFonts w:ascii="Verdana" w:hAnsi="Verdana" w:cs="Calibri"/>
                    <w:color w:val="000000"/>
                    <w:sz w:val="14"/>
                    <w:szCs w:val="14"/>
                  </w:rPr>
                </w:rPrChange>
              </w:rPr>
              <w:pPrChange w:id="11262" w:author="Ritu Kamra" w:date="2021-09-27T17:30:00Z">
                <w:pPr>
                  <w:pStyle w:val="BodyText"/>
                  <w:spacing w:before="162" w:line="480" w:lineRule="auto"/>
                  <w:ind w:right="-90"/>
                  <w:jc w:val="both"/>
                </w:pPr>
              </w:pPrChange>
            </w:pPr>
            <w:del w:id="11263" w:author="Hardik Malhotra" w:date="2021-09-30T19:30:00Z">
              <w:r w:rsidRPr="00C568E6" w:rsidDel="001848B0">
                <w:rPr>
                  <w:rFonts w:ascii="Verdana" w:hAnsi="Verdana" w:cs="Calibri"/>
                  <w:sz w:val="14"/>
                  <w:szCs w:val="14"/>
                  <w:rPrChange w:id="11264" w:author="Ritu Kamra" w:date="2021-09-27T17:30:00Z">
                    <w:rPr>
                      <w:rFonts w:ascii="Verdana" w:hAnsi="Verdana" w:cs="Calibri"/>
                      <w:color w:val="000000"/>
                      <w:sz w:val="14"/>
                      <w:szCs w:val="14"/>
                    </w:rPr>
                  </w:rPrChange>
                </w:rPr>
                <w:delText>22</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265"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FDC2703" w14:textId="5BE5063D" w:rsidR="00587138" w:rsidRPr="00C568E6" w:rsidDel="001848B0" w:rsidRDefault="00587138">
            <w:pPr>
              <w:pStyle w:val="BodyText"/>
              <w:spacing w:before="162" w:line="480" w:lineRule="auto"/>
              <w:ind w:right="-90"/>
              <w:jc w:val="center"/>
              <w:rPr>
                <w:del w:id="11266" w:author="Hardik Malhotra" w:date="2021-09-30T19:30:00Z"/>
                <w:rFonts w:ascii="Verdana" w:hAnsi="Verdana" w:cs="Calibri"/>
                <w:sz w:val="14"/>
                <w:szCs w:val="14"/>
                <w:rPrChange w:id="11267" w:author="Ritu Kamra" w:date="2021-09-27T17:30:00Z">
                  <w:rPr>
                    <w:del w:id="11268" w:author="Hardik Malhotra" w:date="2021-09-30T19:30:00Z"/>
                    <w:rFonts w:ascii="Verdana" w:hAnsi="Verdana" w:cs="Calibri"/>
                    <w:color w:val="000000"/>
                    <w:sz w:val="14"/>
                    <w:szCs w:val="14"/>
                  </w:rPr>
                </w:rPrChange>
              </w:rPr>
              <w:pPrChange w:id="11269" w:author="Ritu Kamra" w:date="2021-09-27T17:30:00Z">
                <w:pPr>
                  <w:pStyle w:val="BodyText"/>
                  <w:spacing w:before="162" w:line="480" w:lineRule="auto"/>
                  <w:ind w:right="-90"/>
                  <w:jc w:val="both"/>
                </w:pPr>
              </w:pPrChange>
            </w:pPr>
            <w:del w:id="11270" w:author="Hardik Malhotra" w:date="2021-09-30T19:30:00Z">
              <w:r w:rsidRPr="00C568E6" w:rsidDel="001848B0">
                <w:rPr>
                  <w:rFonts w:ascii="Verdana" w:hAnsi="Verdana" w:cs="Calibri"/>
                  <w:sz w:val="14"/>
                  <w:szCs w:val="14"/>
                  <w:rPrChange w:id="11271" w:author="Ritu Kamra" w:date="2021-09-27T17:30:00Z">
                    <w:rPr>
                      <w:rFonts w:ascii="Verdana" w:hAnsi="Verdana" w:cs="Calibri"/>
                      <w:color w:val="000000"/>
                      <w:sz w:val="14"/>
                      <w:szCs w:val="14"/>
                    </w:rPr>
                  </w:rPrChange>
                </w:rPr>
                <w:delText>24</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272"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BD18E7C" w14:textId="6BE6CEB4" w:rsidR="00587138" w:rsidRPr="00C568E6" w:rsidDel="001848B0" w:rsidRDefault="00587138">
            <w:pPr>
              <w:pStyle w:val="BodyText"/>
              <w:spacing w:before="162" w:line="480" w:lineRule="auto"/>
              <w:ind w:right="-90"/>
              <w:jc w:val="center"/>
              <w:rPr>
                <w:del w:id="11273" w:author="Hardik Malhotra" w:date="2021-09-30T19:30:00Z"/>
                <w:rFonts w:ascii="Verdana" w:hAnsi="Verdana" w:cs="Calibri"/>
                <w:sz w:val="14"/>
                <w:szCs w:val="14"/>
                <w:rPrChange w:id="11274" w:author="Ritu Kamra" w:date="2021-09-27T17:30:00Z">
                  <w:rPr>
                    <w:del w:id="11275" w:author="Hardik Malhotra" w:date="2021-09-30T19:30:00Z"/>
                    <w:rFonts w:ascii="Verdana" w:hAnsi="Verdana" w:cs="Calibri"/>
                    <w:color w:val="000000"/>
                    <w:sz w:val="14"/>
                    <w:szCs w:val="14"/>
                  </w:rPr>
                </w:rPrChange>
              </w:rPr>
              <w:pPrChange w:id="11276" w:author="Ritu Kamra" w:date="2021-09-27T17:30:00Z">
                <w:pPr>
                  <w:pStyle w:val="BodyText"/>
                  <w:spacing w:before="162" w:line="480" w:lineRule="auto"/>
                  <w:ind w:right="-90"/>
                  <w:jc w:val="both"/>
                </w:pPr>
              </w:pPrChange>
            </w:pPr>
            <w:del w:id="11277" w:author="Hardik Malhotra" w:date="2021-09-30T19:30:00Z">
              <w:r w:rsidRPr="00C568E6" w:rsidDel="001848B0">
                <w:rPr>
                  <w:rFonts w:ascii="Verdana" w:hAnsi="Verdana" w:cs="Calibri"/>
                  <w:sz w:val="14"/>
                  <w:szCs w:val="14"/>
                  <w:rPrChange w:id="11278" w:author="Ritu Kamra" w:date="2021-09-27T17:30:00Z">
                    <w:rPr>
                      <w:rFonts w:ascii="Verdana" w:hAnsi="Verdana" w:cs="Calibri"/>
                      <w:color w:val="000000"/>
                      <w:sz w:val="14"/>
                      <w:szCs w:val="14"/>
                    </w:rPr>
                  </w:rPrChange>
                </w:rPr>
                <w:delText>26</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279"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153F034" w14:textId="371255CC" w:rsidR="00587138" w:rsidRPr="00C568E6" w:rsidDel="001848B0" w:rsidRDefault="00587138">
            <w:pPr>
              <w:pStyle w:val="BodyText"/>
              <w:spacing w:before="162" w:line="480" w:lineRule="auto"/>
              <w:ind w:right="-90"/>
              <w:jc w:val="center"/>
              <w:rPr>
                <w:del w:id="11280" w:author="Hardik Malhotra" w:date="2021-09-30T19:30:00Z"/>
                <w:rFonts w:ascii="Verdana" w:hAnsi="Verdana" w:cs="Calibri"/>
                <w:sz w:val="14"/>
                <w:szCs w:val="14"/>
                <w:rPrChange w:id="11281" w:author="Ritu Kamra" w:date="2021-09-27T17:30:00Z">
                  <w:rPr>
                    <w:del w:id="11282" w:author="Hardik Malhotra" w:date="2021-09-30T19:30:00Z"/>
                    <w:rFonts w:ascii="Verdana" w:hAnsi="Verdana" w:cs="Calibri"/>
                    <w:color w:val="000000"/>
                    <w:sz w:val="14"/>
                    <w:szCs w:val="14"/>
                  </w:rPr>
                </w:rPrChange>
              </w:rPr>
              <w:pPrChange w:id="11283" w:author="Ritu Kamra" w:date="2021-09-27T17:30:00Z">
                <w:pPr>
                  <w:pStyle w:val="BodyText"/>
                  <w:spacing w:before="162" w:line="480" w:lineRule="auto"/>
                  <w:ind w:right="-90"/>
                  <w:jc w:val="both"/>
                </w:pPr>
              </w:pPrChange>
            </w:pPr>
            <w:del w:id="11284" w:author="Hardik Malhotra" w:date="2021-09-30T19:30:00Z">
              <w:r w:rsidRPr="00C568E6" w:rsidDel="001848B0">
                <w:rPr>
                  <w:rFonts w:ascii="Verdana" w:hAnsi="Verdana" w:cs="Calibri"/>
                  <w:sz w:val="14"/>
                  <w:szCs w:val="14"/>
                  <w:rPrChange w:id="11285" w:author="Ritu Kamra" w:date="2021-09-27T17:30:00Z">
                    <w:rPr>
                      <w:rFonts w:ascii="Verdana" w:hAnsi="Verdana" w:cs="Calibri"/>
                      <w:color w:val="000000"/>
                      <w:sz w:val="14"/>
                      <w:szCs w:val="14"/>
                    </w:rPr>
                  </w:rPrChange>
                </w:rPr>
                <w:delText>29</w:delText>
              </w:r>
            </w:del>
          </w:p>
        </w:tc>
      </w:tr>
      <w:tr w:rsidR="00587138" w:rsidRPr="00991017" w:rsidDel="001848B0" w14:paraId="1D48ECAA" w14:textId="37D689E0" w:rsidTr="005C3363">
        <w:trPr>
          <w:trHeight w:val="551"/>
          <w:del w:id="11286" w:author="Hardik Malhotra" w:date="2021-09-30T19:30:00Z"/>
          <w:trPrChange w:id="11287" w:author="Neeshu Bhadauriya" w:date="2021-09-27T21:36:00Z">
            <w:trPr>
              <w:trHeight w:val="551"/>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288"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8DAD047" w14:textId="3928BF34" w:rsidR="00587138" w:rsidDel="001848B0" w:rsidRDefault="00587138" w:rsidP="00092529">
            <w:pPr>
              <w:pStyle w:val="BodyText"/>
              <w:spacing w:before="162" w:line="480" w:lineRule="auto"/>
              <w:ind w:right="-90"/>
              <w:jc w:val="both"/>
              <w:rPr>
                <w:del w:id="11289" w:author="Hardik Malhotra" w:date="2021-09-30T19:30:00Z"/>
                <w:rFonts w:ascii="Verdana" w:hAnsi="Verdana" w:cs="Calibri"/>
                <w:color w:val="000000"/>
                <w:sz w:val="14"/>
                <w:szCs w:val="14"/>
              </w:rPr>
            </w:pPr>
            <w:del w:id="11290" w:author="Hardik Malhotra" w:date="2021-09-30T19:30:00Z">
              <w:r w:rsidDel="001848B0">
                <w:rPr>
                  <w:rFonts w:ascii="Verdana" w:hAnsi="Verdana" w:cs="Calibri"/>
                  <w:color w:val="000000"/>
                  <w:sz w:val="14"/>
                  <w:szCs w:val="14"/>
                </w:rPr>
                <w:delText>Olin Corporation</w:delText>
              </w:r>
            </w:del>
          </w:p>
        </w:tc>
        <w:tc>
          <w:tcPr>
            <w:tcW w:w="6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291"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D753412" w14:textId="78A286DF" w:rsidR="00587138" w:rsidRPr="00C568E6" w:rsidDel="001848B0" w:rsidRDefault="00587138">
            <w:pPr>
              <w:pStyle w:val="BodyText"/>
              <w:spacing w:before="162" w:line="480" w:lineRule="auto"/>
              <w:ind w:right="-90"/>
              <w:jc w:val="center"/>
              <w:rPr>
                <w:del w:id="11292" w:author="Hardik Malhotra" w:date="2021-09-30T19:30:00Z"/>
                <w:rFonts w:ascii="Verdana" w:hAnsi="Verdana" w:cs="Calibri"/>
                <w:sz w:val="14"/>
                <w:szCs w:val="14"/>
                <w:rPrChange w:id="11293" w:author="Ritu Kamra" w:date="2021-09-27T17:30:00Z">
                  <w:rPr>
                    <w:del w:id="11294" w:author="Hardik Malhotra" w:date="2021-09-30T19:30:00Z"/>
                    <w:rFonts w:ascii="Verdana" w:hAnsi="Verdana" w:cs="Calibri"/>
                    <w:color w:val="000000"/>
                    <w:sz w:val="14"/>
                    <w:szCs w:val="14"/>
                  </w:rPr>
                </w:rPrChange>
              </w:rPr>
              <w:pPrChange w:id="11295" w:author="Ritu Kamra" w:date="2021-09-27T17:30:00Z">
                <w:pPr>
                  <w:pStyle w:val="BodyText"/>
                  <w:spacing w:before="162" w:line="480" w:lineRule="auto"/>
                  <w:ind w:right="-90"/>
                  <w:jc w:val="both"/>
                </w:pPr>
              </w:pPrChange>
            </w:pPr>
            <w:del w:id="11296" w:author="Hardik Malhotra" w:date="2021-09-30T19:30:00Z">
              <w:r w:rsidRPr="00C568E6" w:rsidDel="001848B0">
                <w:rPr>
                  <w:rFonts w:ascii="Verdana" w:hAnsi="Verdana" w:cs="Calibri"/>
                  <w:sz w:val="14"/>
                  <w:szCs w:val="14"/>
                  <w:rPrChange w:id="11297" w:author="Ritu Kamra" w:date="2021-09-27T17:30:00Z">
                    <w:rPr>
                      <w:rFonts w:ascii="Verdana" w:hAnsi="Verdana" w:cs="Calibri"/>
                      <w:color w:val="000000"/>
                      <w:sz w:val="14"/>
                      <w:szCs w:val="14"/>
                    </w:rPr>
                  </w:rPrChange>
                </w:rPr>
                <w:delText>14</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29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45B6F2F" w14:textId="0AB10383" w:rsidR="00587138" w:rsidRPr="00C568E6" w:rsidDel="001848B0" w:rsidRDefault="00587138">
            <w:pPr>
              <w:pStyle w:val="BodyText"/>
              <w:spacing w:before="162" w:line="480" w:lineRule="auto"/>
              <w:ind w:right="-90"/>
              <w:jc w:val="center"/>
              <w:rPr>
                <w:del w:id="11299" w:author="Hardik Malhotra" w:date="2021-09-30T19:30:00Z"/>
                <w:rFonts w:ascii="Verdana" w:hAnsi="Verdana" w:cs="Calibri"/>
                <w:sz w:val="14"/>
                <w:szCs w:val="14"/>
                <w:rPrChange w:id="11300" w:author="Ritu Kamra" w:date="2021-09-27T17:30:00Z">
                  <w:rPr>
                    <w:del w:id="11301" w:author="Hardik Malhotra" w:date="2021-09-30T19:30:00Z"/>
                    <w:rFonts w:ascii="Verdana" w:hAnsi="Verdana" w:cs="Calibri"/>
                    <w:color w:val="000000"/>
                    <w:sz w:val="14"/>
                    <w:szCs w:val="14"/>
                  </w:rPr>
                </w:rPrChange>
              </w:rPr>
              <w:pPrChange w:id="11302" w:author="Ritu Kamra" w:date="2021-09-27T17:30:00Z">
                <w:pPr>
                  <w:pStyle w:val="BodyText"/>
                  <w:spacing w:before="162" w:line="480" w:lineRule="auto"/>
                  <w:ind w:right="-90"/>
                  <w:jc w:val="both"/>
                </w:pPr>
              </w:pPrChange>
            </w:pPr>
            <w:del w:id="11303" w:author="Hardik Malhotra" w:date="2021-09-30T19:30:00Z">
              <w:r w:rsidRPr="00C568E6" w:rsidDel="001848B0">
                <w:rPr>
                  <w:rFonts w:ascii="Verdana" w:hAnsi="Verdana" w:cs="Calibri"/>
                  <w:sz w:val="14"/>
                  <w:szCs w:val="14"/>
                  <w:rPrChange w:id="11304" w:author="Ritu Kamra" w:date="2021-09-27T17:30:00Z">
                    <w:rPr>
                      <w:rFonts w:ascii="Verdana" w:hAnsi="Verdana" w:cs="Calibri"/>
                      <w:color w:val="000000"/>
                      <w:sz w:val="14"/>
                      <w:szCs w:val="14"/>
                    </w:rPr>
                  </w:rPrChange>
                </w:rPr>
                <w:delText>14</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305"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2C50CFB" w14:textId="121A8B4F" w:rsidR="00587138" w:rsidRPr="00C568E6" w:rsidDel="001848B0" w:rsidRDefault="00587138">
            <w:pPr>
              <w:pStyle w:val="BodyText"/>
              <w:spacing w:before="162" w:line="480" w:lineRule="auto"/>
              <w:ind w:right="-90"/>
              <w:jc w:val="center"/>
              <w:rPr>
                <w:del w:id="11306" w:author="Hardik Malhotra" w:date="2021-09-30T19:30:00Z"/>
                <w:rFonts w:ascii="Verdana" w:hAnsi="Verdana" w:cs="Calibri"/>
                <w:sz w:val="14"/>
                <w:szCs w:val="14"/>
                <w:rPrChange w:id="11307" w:author="Ritu Kamra" w:date="2021-09-27T17:30:00Z">
                  <w:rPr>
                    <w:del w:id="11308" w:author="Hardik Malhotra" w:date="2021-09-30T19:30:00Z"/>
                    <w:rFonts w:ascii="Verdana" w:hAnsi="Verdana" w:cs="Calibri"/>
                    <w:color w:val="000000"/>
                    <w:sz w:val="14"/>
                    <w:szCs w:val="14"/>
                  </w:rPr>
                </w:rPrChange>
              </w:rPr>
              <w:pPrChange w:id="11309" w:author="Ritu Kamra" w:date="2021-09-27T17:30:00Z">
                <w:pPr>
                  <w:pStyle w:val="BodyText"/>
                  <w:spacing w:before="162" w:line="480" w:lineRule="auto"/>
                  <w:ind w:right="-90"/>
                  <w:jc w:val="both"/>
                </w:pPr>
              </w:pPrChange>
            </w:pPr>
            <w:del w:id="11310" w:author="Hardik Malhotra" w:date="2021-09-30T19:30:00Z">
              <w:r w:rsidRPr="00C568E6" w:rsidDel="001848B0">
                <w:rPr>
                  <w:rFonts w:ascii="Verdana" w:hAnsi="Verdana" w:cs="Calibri"/>
                  <w:sz w:val="14"/>
                  <w:szCs w:val="14"/>
                  <w:rPrChange w:id="11311" w:author="Ritu Kamra" w:date="2021-09-27T17:30:00Z">
                    <w:rPr>
                      <w:rFonts w:ascii="Verdana" w:hAnsi="Verdana" w:cs="Calibri"/>
                      <w:color w:val="000000"/>
                      <w:sz w:val="14"/>
                      <w:szCs w:val="14"/>
                    </w:rPr>
                  </w:rPrChange>
                </w:rPr>
                <w:delText>15</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312"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C8FC7C9" w14:textId="1EC15490" w:rsidR="00587138" w:rsidRPr="00C568E6" w:rsidDel="001848B0" w:rsidRDefault="00587138">
            <w:pPr>
              <w:pStyle w:val="BodyText"/>
              <w:spacing w:before="162" w:line="480" w:lineRule="auto"/>
              <w:ind w:right="-90"/>
              <w:jc w:val="center"/>
              <w:rPr>
                <w:del w:id="11313" w:author="Hardik Malhotra" w:date="2021-09-30T19:30:00Z"/>
                <w:rFonts w:ascii="Verdana" w:hAnsi="Verdana" w:cs="Calibri"/>
                <w:sz w:val="14"/>
                <w:szCs w:val="14"/>
                <w:rPrChange w:id="11314" w:author="Ritu Kamra" w:date="2021-09-27T17:30:00Z">
                  <w:rPr>
                    <w:del w:id="11315" w:author="Hardik Malhotra" w:date="2021-09-30T19:30:00Z"/>
                    <w:rFonts w:ascii="Verdana" w:hAnsi="Verdana" w:cs="Calibri"/>
                    <w:color w:val="000000"/>
                    <w:sz w:val="14"/>
                    <w:szCs w:val="14"/>
                  </w:rPr>
                </w:rPrChange>
              </w:rPr>
              <w:pPrChange w:id="11316" w:author="Ritu Kamra" w:date="2021-09-27T17:30:00Z">
                <w:pPr>
                  <w:pStyle w:val="BodyText"/>
                  <w:spacing w:before="162" w:line="480" w:lineRule="auto"/>
                  <w:ind w:right="-90"/>
                  <w:jc w:val="both"/>
                </w:pPr>
              </w:pPrChange>
            </w:pPr>
            <w:del w:id="11317" w:author="Hardik Malhotra" w:date="2021-09-30T19:30:00Z">
              <w:r w:rsidRPr="00C568E6" w:rsidDel="001848B0">
                <w:rPr>
                  <w:rFonts w:ascii="Verdana" w:hAnsi="Verdana" w:cs="Calibri"/>
                  <w:sz w:val="14"/>
                  <w:szCs w:val="14"/>
                  <w:rPrChange w:id="11318" w:author="Ritu Kamra" w:date="2021-09-27T17:30:00Z">
                    <w:rPr>
                      <w:rFonts w:ascii="Verdana" w:hAnsi="Verdana" w:cs="Calibri"/>
                      <w:color w:val="000000"/>
                      <w:sz w:val="14"/>
                      <w:szCs w:val="14"/>
                    </w:rPr>
                  </w:rPrChange>
                </w:rPr>
                <w:delText>15</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319"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2F03240" w14:textId="1A1D3460" w:rsidR="00587138" w:rsidRPr="00C568E6" w:rsidDel="001848B0" w:rsidRDefault="00587138">
            <w:pPr>
              <w:pStyle w:val="BodyText"/>
              <w:spacing w:before="162" w:line="480" w:lineRule="auto"/>
              <w:ind w:right="-90"/>
              <w:jc w:val="center"/>
              <w:rPr>
                <w:del w:id="11320" w:author="Hardik Malhotra" w:date="2021-09-30T19:30:00Z"/>
                <w:rFonts w:ascii="Verdana" w:hAnsi="Verdana" w:cs="Calibri"/>
                <w:sz w:val="14"/>
                <w:szCs w:val="14"/>
                <w:rPrChange w:id="11321" w:author="Ritu Kamra" w:date="2021-09-27T17:30:00Z">
                  <w:rPr>
                    <w:del w:id="11322" w:author="Hardik Malhotra" w:date="2021-09-30T19:30:00Z"/>
                    <w:rFonts w:ascii="Verdana" w:hAnsi="Verdana" w:cs="Calibri"/>
                    <w:color w:val="000000"/>
                    <w:sz w:val="14"/>
                    <w:szCs w:val="14"/>
                  </w:rPr>
                </w:rPrChange>
              </w:rPr>
              <w:pPrChange w:id="11323" w:author="Ritu Kamra" w:date="2021-09-27T17:30:00Z">
                <w:pPr>
                  <w:pStyle w:val="BodyText"/>
                  <w:spacing w:before="162" w:line="480" w:lineRule="auto"/>
                  <w:ind w:right="-90"/>
                  <w:jc w:val="both"/>
                </w:pPr>
              </w:pPrChange>
            </w:pPr>
            <w:del w:id="11324" w:author="Hardik Malhotra" w:date="2021-09-30T19:30:00Z">
              <w:r w:rsidRPr="00C568E6" w:rsidDel="001848B0">
                <w:rPr>
                  <w:rFonts w:ascii="Verdana" w:hAnsi="Verdana" w:cs="Calibri"/>
                  <w:sz w:val="14"/>
                  <w:szCs w:val="14"/>
                  <w:rPrChange w:id="11325" w:author="Ritu Kamra" w:date="2021-09-27T17:30:00Z">
                    <w:rPr>
                      <w:rFonts w:ascii="Verdana" w:hAnsi="Verdana" w:cs="Calibri"/>
                      <w:color w:val="000000"/>
                      <w:sz w:val="14"/>
                      <w:szCs w:val="14"/>
                    </w:rPr>
                  </w:rPrChange>
                </w:rPr>
                <w:delText>15</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326"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3C49EFC" w14:textId="58F0F90D" w:rsidR="00587138" w:rsidRPr="00C568E6" w:rsidDel="001848B0" w:rsidRDefault="00587138">
            <w:pPr>
              <w:pStyle w:val="BodyText"/>
              <w:spacing w:before="162" w:line="480" w:lineRule="auto"/>
              <w:ind w:right="-90"/>
              <w:jc w:val="center"/>
              <w:rPr>
                <w:del w:id="11327" w:author="Hardik Malhotra" w:date="2021-09-30T19:30:00Z"/>
                <w:rFonts w:ascii="Verdana" w:hAnsi="Verdana" w:cs="Calibri"/>
                <w:sz w:val="14"/>
                <w:szCs w:val="14"/>
                <w:rPrChange w:id="11328" w:author="Ritu Kamra" w:date="2021-09-27T17:30:00Z">
                  <w:rPr>
                    <w:del w:id="11329" w:author="Hardik Malhotra" w:date="2021-09-30T19:30:00Z"/>
                    <w:rFonts w:ascii="Verdana" w:hAnsi="Verdana" w:cs="Calibri"/>
                    <w:color w:val="000000"/>
                    <w:sz w:val="14"/>
                    <w:szCs w:val="14"/>
                  </w:rPr>
                </w:rPrChange>
              </w:rPr>
              <w:pPrChange w:id="11330" w:author="Ritu Kamra" w:date="2021-09-27T17:30:00Z">
                <w:pPr>
                  <w:pStyle w:val="BodyText"/>
                  <w:spacing w:before="162" w:line="480" w:lineRule="auto"/>
                  <w:ind w:right="-90"/>
                  <w:jc w:val="both"/>
                </w:pPr>
              </w:pPrChange>
            </w:pPr>
            <w:del w:id="11331" w:author="Hardik Malhotra" w:date="2021-09-30T19:30:00Z">
              <w:r w:rsidRPr="00C568E6" w:rsidDel="001848B0">
                <w:rPr>
                  <w:rFonts w:ascii="Verdana" w:hAnsi="Verdana" w:cs="Calibri"/>
                  <w:sz w:val="14"/>
                  <w:szCs w:val="14"/>
                  <w:rPrChange w:id="11332" w:author="Ritu Kamra" w:date="2021-09-27T17:30:00Z">
                    <w:rPr>
                      <w:rFonts w:ascii="Verdana" w:hAnsi="Verdana" w:cs="Calibri"/>
                      <w:color w:val="000000"/>
                      <w:sz w:val="14"/>
                      <w:szCs w:val="14"/>
                    </w:rPr>
                  </w:rPrChange>
                </w:rPr>
                <w:delText>14</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33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9140C4E" w14:textId="27C16CBE" w:rsidR="00587138" w:rsidRPr="00C568E6" w:rsidDel="001848B0" w:rsidRDefault="00587138">
            <w:pPr>
              <w:pStyle w:val="BodyText"/>
              <w:spacing w:before="162" w:line="480" w:lineRule="auto"/>
              <w:ind w:right="-90"/>
              <w:jc w:val="center"/>
              <w:rPr>
                <w:del w:id="11334" w:author="Hardik Malhotra" w:date="2021-09-30T19:30:00Z"/>
                <w:rFonts w:ascii="Verdana" w:hAnsi="Verdana" w:cs="Calibri"/>
                <w:sz w:val="14"/>
                <w:szCs w:val="14"/>
                <w:rPrChange w:id="11335" w:author="Ritu Kamra" w:date="2021-09-27T17:30:00Z">
                  <w:rPr>
                    <w:del w:id="11336" w:author="Hardik Malhotra" w:date="2021-09-30T19:30:00Z"/>
                    <w:rFonts w:ascii="Verdana" w:hAnsi="Verdana" w:cs="Calibri"/>
                    <w:color w:val="000000"/>
                    <w:sz w:val="14"/>
                    <w:szCs w:val="14"/>
                  </w:rPr>
                </w:rPrChange>
              </w:rPr>
              <w:pPrChange w:id="11337" w:author="Ritu Kamra" w:date="2021-09-27T17:30:00Z">
                <w:pPr>
                  <w:pStyle w:val="BodyText"/>
                  <w:spacing w:before="162" w:line="480" w:lineRule="auto"/>
                  <w:ind w:right="-90"/>
                  <w:jc w:val="both"/>
                </w:pPr>
              </w:pPrChange>
            </w:pPr>
            <w:del w:id="11338" w:author="Hardik Malhotra" w:date="2021-09-30T19:30:00Z">
              <w:r w:rsidRPr="00C568E6" w:rsidDel="001848B0">
                <w:rPr>
                  <w:rFonts w:ascii="Verdana" w:hAnsi="Verdana" w:cs="Calibri"/>
                  <w:sz w:val="14"/>
                  <w:szCs w:val="14"/>
                  <w:rPrChange w:id="11339" w:author="Ritu Kamra" w:date="2021-09-27T17:30:00Z">
                    <w:rPr>
                      <w:rFonts w:ascii="Verdana" w:hAnsi="Verdana" w:cs="Calibri"/>
                      <w:color w:val="000000"/>
                      <w:sz w:val="14"/>
                      <w:szCs w:val="14"/>
                    </w:rPr>
                  </w:rPrChange>
                </w:rPr>
                <w:delText>14</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340"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128CF3F" w14:textId="3027E64A" w:rsidR="00587138" w:rsidRPr="00C568E6" w:rsidDel="001848B0" w:rsidRDefault="00587138">
            <w:pPr>
              <w:pStyle w:val="BodyText"/>
              <w:spacing w:before="162" w:line="480" w:lineRule="auto"/>
              <w:ind w:right="-90"/>
              <w:jc w:val="center"/>
              <w:rPr>
                <w:del w:id="11341" w:author="Hardik Malhotra" w:date="2021-09-30T19:30:00Z"/>
                <w:rFonts w:ascii="Verdana" w:hAnsi="Verdana" w:cs="Calibri"/>
                <w:sz w:val="14"/>
                <w:szCs w:val="14"/>
                <w:rPrChange w:id="11342" w:author="Ritu Kamra" w:date="2021-09-27T17:30:00Z">
                  <w:rPr>
                    <w:del w:id="11343" w:author="Hardik Malhotra" w:date="2021-09-30T19:30:00Z"/>
                    <w:rFonts w:ascii="Verdana" w:hAnsi="Verdana" w:cs="Calibri"/>
                    <w:color w:val="000000"/>
                    <w:sz w:val="14"/>
                    <w:szCs w:val="14"/>
                  </w:rPr>
                </w:rPrChange>
              </w:rPr>
              <w:pPrChange w:id="11344" w:author="Ritu Kamra" w:date="2021-09-27T17:30:00Z">
                <w:pPr>
                  <w:pStyle w:val="BodyText"/>
                  <w:spacing w:before="162" w:line="480" w:lineRule="auto"/>
                  <w:ind w:right="-90"/>
                  <w:jc w:val="both"/>
                </w:pPr>
              </w:pPrChange>
            </w:pPr>
            <w:del w:id="11345" w:author="Hardik Malhotra" w:date="2021-09-30T19:30:00Z">
              <w:r w:rsidRPr="00C568E6" w:rsidDel="001848B0">
                <w:rPr>
                  <w:rFonts w:ascii="Verdana" w:hAnsi="Verdana" w:cs="Calibri"/>
                  <w:sz w:val="14"/>
                  <w:szCs w:val="14"/>
                  <w:rPrChange w:id="11346" w:author="Ritu Kamra" w:date="2021-09-27T17:30:00Z">
                    <w:rPr>
                      <w:rFonts w:ascii="Verdana" w:hAnsi="Verdana" w:cs="Calibri"/>
                      <w:color w:val="000000"/>
                      <w:sz w:val="14"/>
                      <w:szCs w:val="14"/>
                    </w:rPr>
                  </w:rPrChange>
                </w:rPr>
                <w:delText>16</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347"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5A38597" w14:textId="5DB65B39" w:rsidR="00587138" w:rsidRPr="00C568E6" w:rsidDel="001848B0" w:rsidRDefault="00587138">
            <w:pPr>
              <w:pStyle w:val="BodyText"/>
              <w:spacing w:before="162" w:line="480" w:lineRule="auto"/>
              <w:ind w:right="-90"/>
              <w:jc w:val="center"/>
              <w:rPr>
                <w:del w:id="11348" w:author="Hardik Malhotra" w:date="2021-09-30T19:30:00Z"/>
                <w:rFonts w:ascii="Verdana" w:hAnsi="Verdana" w:cs="Calibri"/>
                <w:sz w:val="14"/>
                <w:szCs w:val="14"/>
                <w:rPrChange w:id="11349" w:author="Ritu Kamra" w:date="2021-09-27T17:30:00Z">
                  <w:rPr>
                    <w:del w:id="11350" w:author="Hardik Malhotra" w:date="2021-09-30T19:30:00Z"/>
                    <w:rFonts w:ascii="Verdana" w:hAnsi="Verdana" w:cs="Calibri"/>
                    <w:color w:val="000000"/>
                    <w:sz w:val="14"/>
                    <w:szCs w:val="14"/>
                  </w:rPr>
                </w:rPrChange>
              </w:rPr>
              <w:pPrChange w:id="11351" w:author="Ritu Kamra" w:date="2021-09-27T17:30:00Z">
                <w:pPr>
                  <w:pStyle w:val="BodyText"/>
                  <w:spacing w:before="162" w:line="480" w:lineRule="auto"/>
                  <w:ind w:right="-90"/>
                  <w:jc w:val="both"/>
                </w:pPr>
              </w:pPrChange>
            </w:pPr>
            <w:del w:id="11352" w:author="Hardik Malhotra" w:date="2021-09-30T19:30:00Z">
              <w:r w:rsidRPr="00C568E6" w:rsidDel="001848B0">
                <w:rPr>
                  <w:rFonts w:ascii="Verdana" w:hAnsi="Verdana" w:cs="Calibri"/>
                  <w:sz w:val="14"/>
                  <w:szCs w:val="14"/>
                  <w:rPrChange w:id="11353" w:author="Ritu Kamra" w:date="2021-09-27T17:30:00Z">
                    <w:rPr>
                      <w:rFonts w:ascii="Verdana" w:hAnsi="Verdana" w:cs="Calibri"/>
                      <w:color w:val="000000"/>
                      <w:sz w:val="14"/>
                      <w:szCs w:val="14"/>
                    </w:rPr>
                  </w:rPrChange>
                </w:rPr>
                <w:delText>17</w:delText>
              </w:r>
            </w:del>
          </w:p>
        </w:tc>
      </w:tr>
      <w:tr w:rsidR="00587138" w:rsidRPr="00991017" w:rsidDel="001848B0" w14:paraId="672C76AE" w14:textId="2FFAD25B" w:rsidTr="005C3363">
        <w:trPr>
          <w:trHeight w:val="551"/>
          <w:del w:id="11354" w:author="Hardik Malhotra" w:date="2021-09-30T19:30:00Z"/>
          <w:trPrChange w:id="11355" w:author="Neeshu Bhadauriya" w:date="2021-09-27T21:36:00Z">
            <w:trPr>
              <w:trHeight w:val="551"/>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356"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1AC0483" w14:textId="4FEEE536" w:rsidR="00587138" w:rsidDel="001848B0" w:rsidRDefault="00587138" w:rsidP="00092529">
            <w:pPr>
              <w:pStyle w:val="BodyText"/>
              <w:spacing w:before="162" w:line="480" w:lineRule="auto"/>
              <w:ind w:right="-90"/>
              <w:jc w:val="both"/>
              <w:rPr>
                <w:del w:id="11357" w:author="Hardik Malhotra" w:date="2021-09-30T19:30:00Z"/>
                <w:rFonts w:ascii="Verdana" w:hAnsi="Verdana" w:cs="Calibri"/>
                <w:color w:val="000000"/>
                <w:sz w:val="14"/>
                <w:szCs w:val="14"/>
              </w:rPr>
            </w:pPr>
            <w:del w:id="11358" w:author="Hardik Malhotra" w:date="2021-09-30T19:30:00Z">
              <w:r w:rsidDel="001848B0">
                <w:rPr>
                  <w:rFonts w:ascii="Verdana" w:hAnsi="Verdana" w:cs="Calibri"/>
                  <w:color w:val="000000"/>
                  <w:sz w:val="14"/>
                  <w:szCs w:val="14"/>
                </w:rPr>
                <w:delText>SIR Industriale</w:delText>
              </w:r>
            </w:del>
          </w:p>
        </w:tc>
        <w:tc>
          <w:tcPr>
            <w:tcW w:w="6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359"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F35C566" w14:textId="0DA0ABF5" w:rsidR="00587138" w:rsidRPr="00C568E6" w:rsidDel="001848B0" w:rsidRDefault="00587138">
            <w:pPr>
              <w:pStyle w:val="BodyText"/>
              <w:spacing w:before="162" w:line="480" w:lineRule="auto"/>
              <w:ind w:right="-90"/>
              <w:jc w:val="center"/>
              <w:rPr>
                <w:del w:id="11360" w:author="Hardik Malhotra" w:date="2021-09-30T19:30:00Z"/>
                <w:rFonts w:ascii="Verdana" w:hAnsi="Verdana" w:cs="Calibri"/>
                <w:sz w:val="14"/>
                <w:szCs w:val="14"/>
                <w:rPrChange w:id="11361" w:author="Ritu Kamra" w:date="2021-09-27T17:30:00Z">
                  <w:rPr>
                    <w:del w:id="11362" w:author="Hardik Malhotra" w:date="2021-09-30T19:30:00Z"/>
                    <w:rFonts w:ascii="Verdana" w:hAnsi="Verdana" w:cs="Calibri"/>
                    <w:color w:val="000000"/>
                    <w:sz w:val="14"/>
                    <w:szCs w:val="14"/>
                  </w:rPr>
                </w:rPrChange>
              </w:rPr>
              <w:pPrChange w:id="11363" w:author="Ritu Kamra" w:date="2021-09-27T17:30:00Z">
                <w:pPr>
                  <w:pStyle w:val="BodyText"/>
                  <w:spacing w:before="162" w:line="480" w:lineRule="auto"/>
                  <w:ind w:right="-90"/>
                  <w:jc w:val="both"/>
                </w:pPr>
              </w:pPrChange>
            </w:pPr>
            <w:del w:id="11364" w:author="Hardik Malhotra" w:date="2021-09-30T19:30:00Z">
              <w:r w:rsidRPr="00C568E6" w:rsidDel="001848B0">
                <w:rPr>
                  <w:rFonts w:ascii="Verdana" w:hAnsi="Verdana" w:cs="Calibri"/>
                  <w:sz w:val="14"/>
                  <w:szCs w:val="14"/>
                  <w:rPrChange w:id="11365" w:author="Ritu Kamra" w:date="2021-09-27T17:30:00Z">
                    <w:rPr>
                      <w:rFonts w:ascii="Verdana" w:hAnsi="Verdana" w:cs="Calibri"/>
                      <w:color w:val="000000"/>
                      <w:sz w:val="14"/>
                      <w:szCs w:val="14"/>
                    </w:rPr>
                  </w:rPrChange>
                </w:rPr>
                <w:delText>15</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366"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CE28930" w14:textId="3B89BEF2" w:rsidR="00587138" w:rsidRPr="00C568E6" w:rsidDel="001848B0" w:rsidRDefault="00587138">
            <w:pPr>
              <w:pStyle w:val="BodyText"/>
              <w:spacing w:before="162" w:line="480" w:lineRule="auto"/>
              <w:ind w:right="-90"/>
              <w:jc w:val="center"/>
              <w:rPr>
                <w:del w:id="11367" w:author="Hardik Malhotra" w:date="2021-09-30T19:30:00Z"/>
                <w:rFonts w:ascii="Verdana" w:hAnsi="Verdana" w:cs="Calibri"/>
                <w:sz w:val="14"/>
                <w:szCs w:val="14"/>
                <w:rPrChange w:id="11368" w:author="Ritu Kamra" w:date="2021-09-27T17:30:00Z">
                  <w:rPr>
                    <w:del w:id="11369" w:author="Hardik Malhotra" w:date="2021-09-30T19:30:00Z"/>
                    <w:rFonts w:ascii="Verdana" w:hAnsi="Verdana" w:cs="Calibri"/>
                    <w:color w:val="000000"/>
                    <w:sz w:val="14"/>
                    <w:szCs w:val="14"/>
                  </w:rPr>
                </w:rPrChange>
              </w:rPr>
              <w:pPrChange w:id="11370" w:author="Ritu Kamra" w:date="2021-09-27T17:30:00Z">
                <w:pPr>
                  <w:pStyle w:val="BodyText"/>
                  <w:spacing w:before="162" w:line="480" w:lineRule="auto"/>
                  <w:ind w:right="-90"/>
                  <w:jc w:val="both"/>
                </w:pPr>
              </w:pPrChange>
            </w:pPr>
            <w:del w:id="11371" w:author="Hardik Malhotra" w:date="2021-09-30T19:30:00Z">
              <w:r w:rsidRPr="00C568E6" w:rsidDel="001848B0">
                <w:rPr>
                  <w:rFonts w:ascii="Verdana" w:hAnsi="Verdana" w:cs="Calibri"/>
                  <w:sz w:val="14"/>
                  <w:szCs w:val="14"/>
                  <w:rPrChange w:id="11372" w:author="Ritu Kamra" w:date="2021-09-27T17:30:00Z">
                    <w:rPr>
                      <w:rFonts w:ascii="Verdana" w:hAnsi="Verdana" w:cs="Calibri"/>
                      <w:color w:val="000000"/>
                      <w:sz w:val="14"/>
                      <w:szCs w:val="14"/>
                    </w:rPr>
                  </w:rPrChange>
                </w:rPr>
                <w:delText>15</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373"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9B5B394" w14:textId="79370F39" w:rsidR="00587138" w:rsidRPr="00C568E6" w:rsidDel="001848B0" w:rsidRDefault="00587138">
            <w:pPr>
              <w:pStyle w:val="BodyText"/>
              <w:spacing w:before="162" w:line="480" w:lineRule="auto"/>
              <w:ind w:right="-90"/>
              <w:jc w:val="center"/>
              <w:rPr>
                <w:del w:id="11374" w:author="Hardik Malhotra" w:date="2021-09-30T19:30:00Z"/>
                <w:rFonts w:ascii="Verdana" w:hAnsi="Verdana" w:cs="Calibri"/>
                <w:sz w:val="14"/>
                <w:szCs w:val="14"/>
                <w:rPrChange w:id="11375" w:author="Ritu Kamra" w:date="2021-09-27T17:30:00Z">
                  <w:rPr>
                    <w:del w:id="11376" w:author="Hardik Malhotra" w:date="2021-09-30T19:30:00Z"/>
                    <w:rFonts w:ascii="Verdana" w:hAnsi="Verdana" w:cs="Calibri"/>
                    <w:color w:val="000000"/>
                    <w:sz w:val="14"/>
                    <w:szCs w:val="14"/>
                  </w:rPr>
                </w:rPrChange>
              </w:rPr>
              <w:pPrChange w:id="11377" w:author="Ritu Kamra" w:date="2021-09-27T17:30:00Z">
                <w:pPr>
                  <w:pStyle w:val="BodyText"/>
                  <w:spacing w:before="162" w:line="480" w:lineRule="auto"/>
                  <w:ind w:right="-90"/>
                  <w:jc w:val="both"/>
                </w:pPr>
              </w:pPrChange>
            </w:pPr>
            <w:del w:id="11378" w:author="Hardik Malhotra" w:date="2021-09-30T19:30:00Z">
              <w:r w:rsidRPr="00C568E6" w:rsidDel="001848B0">
                <w:rPr>
                  <w:rFonts w:ascii="Verdana" w:hAnsi="Verdana" w:cs="Calibri"/>
                  <w:sz w:val="14"/>
                  <w:szCs w:val="14"/>
                  <w:rPrChange w:id="11379" w:author="Ritu Kamra" w:date="2021-09-27T17:30:00Z">
                    <w:rPr>
                      <w:rFonts w:ascii="Verdana" w:hAnsi="Verdana" w:cs="Calibri"/>
                      <w:color w:val="000000"/>
                      <w:sz w:val="14"/>
                      <w:szCs w:val="14"/>
                    </w:rPr>
                  </w:rPrChange>
                </w:rPr>
                <w:delText>15</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380"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AB71700" w14:textId="242C2F17" w:rsidR="00587138" w:rsidRPr="00C568E6" w:rsidDel="001848B0" w:rsidRDefault="00587138">
            <w:pPr>
              <w:pStyle w:val="BodyText"/>
              <w:spacing w:before="162" w:line="480" w:lineRule="auto"/>
              <w:ind w:right="-90"/>
              <w:jc w:val="center"/>
              <w:rPr>
                <w:del w:id="11381" w:author="Hardik Malhotra" w:date="2021-09-30T19:30:00Z"/>
                <w:rFonts w:ascii="Verdana" w:hAnsi="Verdana" w:cs="Calibri"/>
                <w:sz w:val="14"/>
                <w:szCs w:val="14"/>
                <w:rPrChange w:id="11382" w:author="Ritu Kamra" w:date="2021-09-27T17:30:00Z">
                  <w:rPr>
                    <w:del w:id="11383" w:author="Hardik Malhotra" w:date="2021-09-30T19:30:00Z"/>
                    <w:rFonts w:ascii="Verdana" w:hAnsi="Verdana" w:cs="Calibri"/>
                    <w:color w:val="000000"/>
                    <w:sz w:val="14"/>
                    <w:szCs w:val="14"/>
                  </w:rPr>
                </w:rPrChange>
              </w:rPr>
              <w:pPrChange w:id="11384" w:author="Ritu Kamra" w:date="2021-09-27T17:30:00Z">
                <w:pPr>
                  <w:pStyle w:val="BodyText"/>
                  <w:spacing w:before="162" w:line="480" w:lineRule="auto"/>
                  <w:ind w:right="-90"/>
                  <w:jc w:val="both"/>
                </w:pPr>
              </w:pPrChange>
            </w:pPr>
            <w:del w:id="11385" w:author="Hardik Malhotra" w:date="2021-09-30T19:30:00Z">
              <w:r w:rsidRPr="00C568E6" w:rsidDel="001848B0">
                <w:rPr>
                  <w:rFonts w:ascii="Verdana" w:hAnsi="Verdana" w:cs="Calibri"/>
                  <w:sz w:val="14"/>
                  <w:szCs w:val="14"/>
                  <w:rPrChange w:id="11386" w:author="Ritu Kamra" w:date="2021-09-27T17:30:00Z">
                    <w:rPr>
                      <w:rFonts w:ascii="Verdana" w:hAnsi="Verdana" w:cs="Calibri"/>
                      <w:color w:val="000000"/>
                      <w:sz w:val="14"/>
                      <w:szCs w:val="14"/>
                    </w:rPr>
                  </w:rPrChange>
                </w:rPr>
                <w:delText>16</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387"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CFA137F" w14:textId="6FDD07A8" w:rsidR="00587138" w:rsidRPr="00C568E6" w:rsidDel="001848B0" w:rsidRDefault="00587138">
            <w:pPr>
              <w:pStyle w:val="BodyText"/>
              <w:spacing w:before="162" w:line="480" w:lineRule="auto"/>
              <w:ind w:right="-90"/>
              <w:jc w:val="center"/>
              <w:rPr>
                <w:del w:id="11388" w:author="Hardik Malhotra" w:date="2021-09-30T19:30:00Z"/>
                <w:rFonts w:ascii="Verdana" w:hAnsi="Verdana" w:cs="Calibri"/>
                <w:sz w:val="14"/>
                <w:szCs w:val="14"/>
                <w:rPrChange w:id="11389" w:author="Ritu Kamra" w:date="2021-09-27T17:30:00Z">
                  <w:rPr>
                    <w:del w:id="11390" w:author="Hardik Malhotra" w:date="2021-09-30T19:30:00Z"/>
                    <w:rFonts w:ascii="Verdana" w:hAnsi="Verdana" w:cs="Calibri"/>
                    <w:color w:val="000000"/>
                    <w:sz w:val="14"/>
                    <w:szCs w:val="14"/>
                  </w:rPr>
                </w:rPrChange>
              </w:rPr>
              <w:pPrChange w:id="11391" w:author="Ritu Kamra" w:date="2021-09-27T17:30:00Z">
                <w:pPr>
                  <w:pStyle w:val="BodyText"/>
                  <w:spacing w:before="162" w:line="480" w:lineRule="auto"/>
                  <w:ind w:right="-90"/>
                  <w:jc w:val="both"/>
                </w:pPr>
              </w:pPrChange>
            </w:pPr>
            <w:del w:id="11392" w:author="Hardik Malhotra" w:date="2021-09-30T19:30:00Z">
              <w:r w:rsidRPr="00C568E6" w:rsidDel="001848B0">
                <w:rPr>
                  <w:rFonts w:ascii="Verdana" w:hAnsi="Verdana" w:cs="Calibri"/>
                  <w:sz w:val="14"/>
                  <w:szCs w:val="14"/>
                  <w:rPrChange w:id="11393" w:author="Ritu Kamra" w:date="2021-09-27T17:30:00Z">
                    <w:rPr>
                      <w:rFonts w:ascii="Verdana" w:hAnsi="Verdana" w:cs="Calibri"/>
                      <w:color w:val="000000"/>
                      <w:sz w:val="14"/>
                      <w:szCs w:val="14"/>
                    </w:rPr>
                  </w:rPrChange>
                </w:rPr>
                <w:delText>16</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394"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0CAC755" w14:textId="5A38B6EE" w:rsidR="00587138" w:rsidRPr="00C568E6" w:rsidDel="001848B0" w:rsidRDefault="00587138">
            <w:pPr>
              <w:pStyle w:val="BodyText"/>
              <w:spacing w:before="162" w:line="480" w:lineRule="auto"/>
              <w:ind w:right="-90"/>
              <w:jc w:val="center"/>
              <w:rPr>
                <w:del w:id="11395" w:author="Hardik Malhotra" w:date="2021-09-30T19:30:00Z"/>
                <w:rFonts w:ascii="Verdana" w:hAnsi="Verdana" w:cs="Calibri"/>
                <w:sz w:val="14"/>
                <w:szCs w:val="14"/>
                <w:rPrChange w:id="11396" w:author="Ritu Kamra" w:date="2021-09-27T17:30:00Z">
                  <w:rPr>
                    <w:del w:id="11397" w:author="Hardik Malhotra" w:date="2021-09-30T19:30:00Z"/>
                    <w:rFonts w:ascii="Verdana" w:hAnsi="Verdana" w:cs="Calibri"/>
                    <w:color w:val="000000"/>
                    <w:sz w:val="14"/>
                    <w:szCs w:val="14"/>
                  </w:rPr>
                </w:rPrChange>
              </w:rPr>
              <w:pPrChange w:id="11398" w:author="Ritu Kamra" w:date="2021-09-27T17:30:00Z">
                <w:pPr>
                  <w:pStyle w:val="BodyText"/>
                  <w:spacing w:before="162" w:line="480" w:lineRule="auto"/>
                  <w:ind w:right="-90"/>
                  <w:jc w:val="both"/>
                </w:pPr>
              </w:pPrChange>
            </w:pPr>
            <w:del w:id="11399" w:author="Hardik Malhotra" w:date="2021-09-30T19:30:00Z">
              <w:r w:rsidRPr="00C568E6" w:rsidDel="001848B0">
                <w:rPr>
                  <w:rFonts w:ascii="Verdana" w:hAnsi="Verdana" w:cs="Calibri"/>
                  <w:sz w:val="14"/>
                  <w:szCs w:val="14"/>
                  <w:rPrChange w:id="11400" w:author="Ritu Kamra" w:date="2021-09-27T17:30:00Z">
                    <w:rPr>
                      <w:rFonts w:ascii="Verdana" w:hAnsi="Verdana" w:cs="Calibri"/>
                      <w:color w:val="000000"/>
                      <w:sz w:val="14"/>
                      <w:szCs w:val="14"/>
                    </w:rPr>
                  </w:rPrChange>
                </w:rPr>
                <w:delText>14</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401"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E4DB356" w14:textId="3093BA5C" w:rsidR="00587138" w:rsidRPr="00C568E6" w:rsidDel="001848B0" w:rsidRDefault="00587138">
            <w:pPr>
              <w:pStyle w:val="BodyText"/>
              <w:spacing w:before="162" w:line="480" w:lineRule="auto"/>
              <w:ind w:right="-90"/>
              <w:jc w:val="center"/>
              <w:rPr>
                <w:del w:id="11402" w:author="Hardik Malhotra" w:date="2021-09-30T19:30:00Z"/>
                <w:rFonts w:ascii="Verdana" w:hAnsi="Verdana" w:cs="Calibri"/>
                <w:sz w:val="14"/>
                <w:szCs w:val="14"/>
                <w:rPrChange w:id="11403" w:author="Ritu Kamra" w:date="2021-09-27T17:30:00Z">
                  <w:rPr>
                    <w:del w:id="11404" w:author="Hardik Malhotra" w:date="2021-09-30T19:30:00Z"/>
                    <w:rFonts w:ascii="Verdana" w:hAnsi="Verdana" w:cs="Calibri"/>
                    <w:color w:val="000000"/>
                    <w:sz w:val="14"/>
                    <w:szCs w:val="14"/>
                  </w:rPr>
                </w:rPrChange>
              </w:rPr>
              <w:pPrChange w:id="11405" w:author="Ritu Kamra" w:date="2021-09-27T17:30:00Z">
                <w:pPr>
                  <w:pStyle w:val="BodyText"/>
                  <w:spacing w:before="162" w:line="480" w:lineRule="auto"/>
                  <w:ind w:right="-90"/>
                  <w:jc w:val="both"/>
                </w:pPr>
              </w:pPrChange>
            </w:pPr>
            <w:del w:id="11406" w:author="Hardik Malhotra" w:date="2021-09-30T19:30:00Z">
              <w:r w:rsidRPr="00C568E6" w:rsidDel="001848B0">
                <w:rPr>
                  <w:rFonts w:ascii="Verdana" w:hAnsi="Verdana" w:cs="Calibri"/>
                  <w:sz w:val="14"/>
                  <w:szCs w:val="14"/>
                  <w:rPrChange w:id="11407" w:author="Ritu Kamra" w:date="2021-09-27T17:30:00Z">
                    <w:rPr>
                      <w:rFonts w:ascii="Verdana" w:hAnsi="Verdana" w:cs="Calibri"/>
                      <w:color w:val="000000"/>
                      <w:sz w:val="14"/>
                      <w:szCs w:val="14"/>
                    </w:rPr>
                  </w:rPrChange>
                </w:rPr>
                <w:delText>15</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40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5E5D192" w14:textId="5E5FA9E3" w:rsidR="00587138" w:rsidRPr="00C568E6" w:rsidDel="001848B0" w:rsidRDefault="00587138">
            <w:pPr>
              <w:pStyle w:val="BodyText"/>
              <w:spacing w:before="162" w:line="480" w:lineRule="auto"/>
              <w:ind w:right="-90"/>
              <w:jc w:val="center"/>
              <w:rPr>
                <w:del w:id="11409" w:author="Hardik Malhotra" w:date="2021-09-30T19:30:00Z"/>
                <w:rFonts w:ascii="Verdana" w:hAnsi="Verdana" w:cs="Calibri"/>
                <w:sz w:val="14"/>
                <w:szCs w:val="14"/>
                <w:rPrChange w:id="11410" w:author="Ritu Kamra" w:date="2021-09-27T17:30:00Z">
                  <w:rPr>
                    <w:del w:id="11411" w:author="Hardik Malhotra" w:date="2021-09-30T19:30:00Z"/>
                    <w:rFonts w:ascii="Verdana" w:hAnsi="Verdana" w:cs="Calibri"/>
                    <w:color w:val="000000"/>
                    <w:sz w:val="14"/>
                    <w:szCs w:val="14"/>
                  </w:rPr>
                </w:rPrChange>
              </w:rPr>
              <w:pPrChange w:id="11412" w:author="Ritu Kamra" w:date="2021-09-27T17:30:00Z">
                <w:pPr>
                  <w:pStyle w:val="BodyText"/>
                  <w:spacing w:before="162" w:line="480" w:lineRule="auto"/>
                  <w:ind w:right="-90"/>
                  <w:jc w:val="both"/>
                </w:pPr>
              </w:pPrChange>
            </w:pPr>
            <w:del w:id="11413" w:author="Hardik Malhotra" w:date="2021-09-30T19:30:00Z">
              <w:r w:rsidRPr="00C568E6" w:rsidDel="001848B0">
                <w:rPr>
                  <w:rFonts w:ascii="Verdana" w:hAnsi="Verdana" w:cs="Calibri"/>
                  <w:sz w:val="14"/>
                  <w:szCs w:val="14"/>
                  <w:rPrChange w:id="11414" w:author="Ritu Kamra" w:date="2021-09-27T17:30:00Z">
                    <w:rPr>
                      <w:rFonts w:ascii="Verdana" w:hAnsi="Verdana" w:cs="Calibri"/>
                      <w:color w:val="000000"/>
                      <w:sz w:val="14"/>
                      <w:szCs w:val="14"/>
                    </w:rPr>
                  </w:rPrChange>
                </w:rPr>
                <w:delText>16</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415"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CA59406" w14:textId="4177E78D" w:rsidR="00587138" w:rsidRPr="00C568E6" w:rsidDel="001848B0" w:rsidRDefault="00587138">
            <w:pPr>
              <w:pStyle w:val="BodyText"/>
              <w:spacing w:before="162" w:line="480" w:lineRule="auto"/>
              <w:ind w:right="-90"/>
              <w:jc w:val="center"/>
              <w:rPr>
                <w:del w:id="11416" w:author="Hardik Malhotra" w:date="2021-09-30T19:30:00Z"/>
                <w:rFonts w:ascii="Verdana" w:hAnsi="Verdana" w:cs="Calibri"/>
                <w:sz w:val="14"/>
                <w:szCs w:val="14"/>
                <w:rPrChange w:id="11417" w:author="Ritu Kamra" w:date="2021-09-27T17:30:00Z">
                  <w:rPr>
                    <w:del w:id="11418" w:author="Hardik Malhotra" w:date="2021-09-30T19:30:00Z"/>
                    <w:rFonts w:ascii="Verdana" w:hAnsi="Verdana" w:cs="Calibri"/>
                    <w:color w:val="000000"/>
                    <w:sz w:val="14"/>
                    <w:szCs w:val="14"/>
                  </w:rPr>
                </w:rPrChange>
              </w:rPr>
              <w:pPrChange w:id="11419" w:author="Ritu Kamra" w:date="2021-09-27T17:30:00Z">
                <w:pPr>
                  <w:pStyle w:val="BodyText"/>
                  <w:spacing w:before="162" w:line="480" w:lineRule="auto"/>
                  <w:ind w:right="-90"/>
                  <w:jc w:val="both"/>
                </w:pPr>
              </w:pPrChange>
            </w:pPr>
            <w:del w:id="11420" w:author="Hardik Malhotra" w:date="2021-09-30T19:30:00Z">
              <w:r w:rsidRPr="00C568E6" w:rsidDel="001848B0">
                <w:rPr>
                  <w:rFonts w:ascii="Verdana" w:hAnsi="Verdana" w:cs="Calibri"/>
                  <w:sz w:val="14"/>
                  <w:szCs w:val="14"/>
                  <w:rPrChange w:id="11421" w:author="Ritu Kamra" w:date="2021-09-27T17:30:00Z">
                    <w:rPr>
                      <w:rFonts w:ascii="Verdana" w:hAnsi="Verdana" w:cs="Calibri"/>
                      <w:color w:val="000000"/>
                      <w:sz w:val="14"/>
                      <w:szCs w:val="14"/>
                    </w:rPr>
                  </w:rPrChange>
                </w:rPr>
                <w:delText>18</w:delText>
              </w:r>
            </w:del>
          </w:p>
        </w:tc>
      </w:tr>
      <w:tr w:rsidR="00587138" w:rsidRPr="00991017" w:rsidDel="001848B0" w14:paraId="25E0EC9A" w14:textId="405FFA3E" w:rsidTr="005C3363">
        <w:trPr>
          <w:trHeight w:val="551"/>
          <w:del w:id="11422" w:author="Hardik Malhotra" w:date="2021-09-30T19:30:00Z"/>
          <w:trPrChange w:id="11423" w:author="Neeshu Bhadauriya" w:date="2021-09-27T21:36:00Z">
            <w:trPr>
              <w:trHeight w:val="551"/>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424"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FD1DC82" w14:textId="69463631" w:rsidR="00587138" w:rsidDel="001848B0" w:rsidRDefault="00587138" w:rsidP="00092529">
            <w:pPr>
              <w:pStyle w:val="BodyText"/>
              <w:spacing w:before="162" w:line="480" w:lineRule="auto"/>
              <w:ind w:right="-90"/>
              <w:jc w:val="both"/>
              <w:rPr>
                <w:del w:id="11425" w:author="Hardik Malhotra" w:date="2021-09-30T19:30:00Z"/>
                <w:rFonts w:ascii="Verdana" w:hAnsi="Verdana" w:cs="Calibri"/>
                <w:color w:val="000000"/>
                <w:sz w:val="14"/>
                <w:szCs w:val="14"/>
              </w:rPr>
            </w:pPr>
            <w:del w:id="11426" w:author="Hardik Malhotra" w:date="2021-09-30T19:30:00Z">
              <w:r w:rsidDel="001848B0">
                <w:rPr>
                  <w:rFonts w:ascii="Verdana" w:hAnsi="Verdana" w:cs="Calibri"/>
                  <w:color w:val="000000"/>
                  <w:sz w:val="14"/>
                  <w:szCs w:val="14"/>
                </w:rPr>
                <w:delText>Huntsman Corporation</w:delText>
              </w:r>
            </w:del>
          </w:p>
        </w:tc>
        <w:tc>
          <w:tcPr>
            <w:tcW w:w="6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427"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1054544" w14:textId="397D4FB7" w:rsidR="00587138" w:rsidRPr="00C568E6" w:rsidDel="001848B0" w:rsidRDefault="00587138">
            <w:pPr>
              <w:pStyle w:val="BodyText"/>
              <w:spacing w:before="162" w:line="480" w:lineRule="auto"/>
              <w:ind w:right="-90"/>
              <w:jc w:val="center"/>
              <w:rPr>
                <w:del w:id="11428" w:author="Hardik Malhotra" w:date="2021-09-30T19:30:00Z"/>
                <w:rFonts w:ascii="Verdana" w:hAnsi="Verdana" w:cs="Calibri"/>
                <w:sz w:val="14"/>
                <w:szCs w:val="14"/>
                <w:rPrChange w:id="11429" w:author="Ritu Kamra" w:date="2021-09-27T17:30:00Z">
                  <w:rPr>
                    <w:del w:id="11430" w:author="Hardik Malhotra" w:date="2021-09-30T19:30:00Z"/>
                    <w:rFonts w:ascii="Verdana" w:hAnsi="Verdana" w:cs="Calibri"/>
                    <w:color w:val="000000"/>
                    <w:sz w:val="14"/>
                    <w:szCs w:val="14"/>
                  </w:rPr>
                </w:rPrChange>
              </w:rPr>
              <w:pPrChange w:id="11431" w:author="Ritu Kamra" w:date="2021-09-27T17:30:00Z">
                <w:pPr>
                  <w:pStyle w:val="BodyText"/>
                  <w:spacing w:before="162" w:line="480" w:lineRule="auto"/>
                  <w:ind w:right="-90"/>
                  <w:jc w:val="both"/>
                </w:pPr>
              </w:pPrChange>
            </w:pPr>
            <w:del w:id="11432" w:author="Hardik Malhotra" w:date="2021-09-30T19:30:00Z">
              <w:r w:rsidRPr="00C568E6" w:rsidDel="001848B0">
                <w:rPr>
                  <w:rFonts w:ascii="Verdana" w:hAnsi="Verdana" w:cs="Calibri"/>
                  <w:sz w:val="14"/>
                  <w:szCs w:val="14"/>
                  <w:rPrChange w:id="11433" w:author="Ritu Kamra" w:date="2021-09-27T17:30:00Z">
                    <w:rPr>
                      <w:rFonts w:ascii="Verdana" w:hAnsi="Verdana" w:cs="Calibri"/>
                      <w:color w:val="000000"/>
                      <w:sz w:val="14"/>
                      <w:szCs w:val="14"/>
                    </w:rPr>
                  </w:rPrChange>
                </w:rPr>
                <w:delText>37</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434"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23EF39B" w14:textId="0A3F1731" w:rsidR="00587138" w:rsidRPr="00C568E6" w:rsidDel="001848B0" w:rsidRDefault="00587138">
            <w:pPr>
              <w:pStyle w:val="BodyText"/>
              <w:spacing w:before="162" w:line="480" w:lineRule="auto"/>
              <w:ind w:right="-90"/>
              <w:jc w:val="center"/>
              <w:rPr>
                <w:del w:id="11435" w:author="Hardik Malhotra" w:date="2021-09-30T19:30:00Z"/>
                <w:rFonts w:ascii="Verdana" w:hAnsi="Verdana" w:cs="Calibri"/>
                <w:sz w:val="14"/>
                <w:szCs w:val="14"/>
                <w:rPrChange w:id="11436" w:author="Ritu Kamra" w:date="2021-09-27T17:30:00Z">
                  <w:rPr>
                    <w:del w:id="11437" w:author="Hardik Malhotra" w:date="2021-09-30T19:30:00Z"/>
                    <w:rFonts w:ascii="Verdana" w:hAnsi="Verdana" w:cs="Calibri"/>
                    <w:color w:val="000000"/>
                    <w:sz w:val="14"/>
                    <w:szCs w:val="14"/>
                  </w:rPr>
                </w:rPrChange>
              </w:rPr>
              <w:pPrChange w:id="11438" w:author="Ritu Kamra" w:date="2021-09-27T17:30:00Z">
                <w:pPr>
                  <w:pStyle w:val="BodyText"/>
                  <w:spacing w:before="162" w:line="480" w:lineRule="auto"/>
                  <w:ind w:right="-90"/>
                  <w:jc w:val="both"/>
                </w:pPr>
              </w:pPrChange>
            </w:pPr>
            <w:del w:id="11439" w:author="Hardik Malhotra" w:date="2021-09-30T19:30:00Z">
              <w:r w:rsidRPr="00C568E6" w:rsidDel="001848B0">
                <w:rPr>
                  <w:rFonts w:ascii="Verdana" w:hAnsi="Verdana" w:cs="Calibri"/>
                  <w:sz w:val="14"/>
                  <w:szCs w:val="14"/>
                  <w:rPrChange w:id="11440" w:author="Ritu Kamra" w:date="2021-09-27T17:30:00Z">
                    <w:rPr>
                      <w:rFonts w:ascii="Verdana" w:hAnsi="Verdana" w:cs="Calibri"/>
                      <w:color w:val="000000"/>
                      <w:sz w:val="14"/>
                      <w:szCs w:val="14"/>
                    </w:rPr>
                  </w:rPrChange>
                </w:rPr>
                <w:delText>38</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441"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4145A1A" w14:textId="3112DFA9" w:rsidR="00587138" w:rsidRPr="00C568E6" w:rsidDel="001848B0" w:rsidRDefault="00587138">
            <w:pPr>
              <w:pStyle w:val="BodyText"/>
              <w:spacing w:before="162" w:line="480" w:lineRule="auto"/>
              <w:ind w:right="-90"/>
              <w:jc w:val="center"/>
              <w:rPr>
                <w:del w:id="11442" w:author="Hardik Malhotra" w:date="2021-09-30T19:30:00Z"/>
                <w:rFonts w:ascii="Verdana" w:hAnsi="Verdana" w:cs="Calibri"/>
                <w:sz w:val="14"/>
                <w:szCs w:val="14"/>
                <w:rPrChange w:id="11443" w:author="Ritu Kamra" w:date="2021-09-27T17:30:00Z">
                  <w:rPr>
                    <w:del w:id="11444" w:author="Hardik Malhotra" w:date="2021-09-30T19:30:00Z"/>
                    <w:rFonts w:ascii="Verdana" w:hAnsi="Verdana" w:cs="Calibri"/>
                    <w:color w:val="000000"/>
                    <w:sz w:val="14"/>
                    <w:szCs w:val="14"/>
                  </w:rPr>
                </w:rPrChange>
              </w:rPr>
              <w:pPrChange w:id="11445" w:author="Ritu Kamra" w:date="2021-09-27T17:30:00Z">
                <w:pPr>
                  <w:pStyle w:val="BodyText"/>
                  <w:spacing w:before="162" w:line="480" w:lineRule="auto"/>
                  <w:ind w:right="-90"/>
                  <w:jc w:val="both"/>
                </w:pPr>
              </w:pPrChange>
            </w:pPr>
            <w:del w:id="11446" w:author="Hardik Malhotra" w:date="2021-09-30T19:30:00Z">
              <w:r w:rsidRPr="00C568E6" w:rsidDel="001848B0">
                <w:rPr>
                  <w:rFonts w:ascii="Verdana" w:hAnsi="Verdana" w:cs="Calibri"/>
                  <w:sz w:val="14"/>
                  <w:szCs w:val="14"/>
                  <w:rPrChange w:id="11447" w:author="Ritu Kamra" w:date="2021-09-27T17:30:00Z">
                    <w:rPr>
                      <w:rFonts w:ascii="Verdana" w:hAnsi="Verdana" w:cs="Calibri"/>
                      <w:color w:val="000000"/>
                      <w:sz w:val="14"/>
                      <w:szCs w:val="14"/>
                    </w:rPr>
                  </w:rPrChange>
                </w:rPr>
                <w:delText>38</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44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BD1544A" w14:textId="76AC66C8" w:rsidR="00587138" w:rsidRPr="00C568E6" w:rsidDel="001848B0" w:rsidRDefault="00587138">
            <w:pPr>
              <w:pStyle w:val="BodyText"/>
              <w:spacing w:before="162" w:line="480" w:lineRule="auto"/>
              <w:ind w:right="-90"/>
              <w:jc w:val="center"/>
              <w:rPr>
                <w:del w:id="11449" w:author="Hardik Malhotra" w:date="2021-09-30T19:30:00Z"/>
                <w:rFonts w:ascii="Verdana" w:hAnsi="Verdana" w:cs="Calibri"/>
                <w:sz w:val="14"/>
                <w:szCs w:val="14"/>
                <w:rPrChange w:id="11450" w:author="Ritu Kamra" w:date="2021-09-27T17:30:00Z">
                  <w:rPr>
                    <w:del w:id="11451" w:author="Hardik Malhotra" w:date="2021-09-30T19:30:00Z"/>
                    <w:rFonts w:ascii="Verdana" w:hAnsi="Verdana" w:cs="Calibri"/>
                    <w:color w:val="000000"/>
                    <w:sz w:val="14"/>
                    <w:szCs w:val="14"/>
                  </w:rPr>
                </w:rPrChange>
              </w:rPr>
              <w:pPrChange w:id="11452" w:author="Ritu Kamra" w:date="2021-09-27T17:30:00Z">
                <w:pPr>
                  <w:pStyle w:val="BodyText"/>
                  <w:spacing w:before="162" w:line="480" w:lineRule="auto"/>
                  <w:ind w:right="-90"/>
                  <w:jc w:val="both"/>
                </w:pPr>
              </w:pPrChange>
            </w:pPr>
            <w:del w:id="11453" w:author="Hardik Malhotra" w:date="2021-09-30T19:30:00Z">
              <w:r w:rsidRPr="00C568E6" w:rsidDel="001848B0">
                <w:rPr>
                  <w:rFonts w:ascii="Verdana" w:hAnsi="Verdana" w:cs="Calibri"/>
                  <w:sz w:val="14"/>
                  <w:szCs w:val="14"/>
                  <w:rPrChange w:id="11454" w:author="Ritu Kamra" w:date="2021-09-27T17:30:00Z">
                    <w:rPr>
                      <w:rFonts w:ascii="Verdana" w:hAnsi="Verdana" w:cs="Calibri"/>
                      <w:color w:val="000000"/>
                      <w:sz w:val="14"/>
                      <w:szCs w:val="14"/>
                    </w:rPr>
                  </w:rPrChange>
                </w:rPr>
                <w:delText>92</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455"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89B613D" w14:textId="6738CF34" w:rsidR="00587138" w:rsidRPr="00C568E6" w:rsidDel="001848B0" w:rsidRDefault="00587138">
            <w:pPr>
              <w:pStyle w:val="BodyText"/>
              <w:spacing w:before="162" w:line="480" w:lineRule="auto"/>
              <w:ind w:right="-90"/>
              <w:jc w:val="center"/>
              <w:rPr>
                <w:del w:id="11456" w:author="Hardik Malhotra" w:date="2021-09-30T19:30:00Z"/>
                <w:rFonts w:ascii="Verdana" w:hAnsi="Verdana" w:cs="Calibri"/>
                <w:sz w:val="14"/>
                <w:szCs w:val="14"/>
                <w:rPrChange w:id="11457" w:author="Ritu Kamra" w:date="2021-09-27T17:30:00Z">
                  <w:rPr>
                    <w:del w:id="11458" w:author="Hardik Malhotra" w:date="2021-09-30T19:30:00Z"/>
                    <w:rFonts w:ascii="Verdana" w:hAnsi="Verdana" w:cs="Calibri"/>
                    <w:color w:val="000000"/>
                    <w:sz w:val="14"/>
                    <w:szCs w:val="14"/>
                  </w:rPr>
                </w:rPrChange>
              </w:rPr>
              <w:pPrChange w:id="11459" w:author="Ritu Kamra" w:date="2021-09-27T17:30:00Z">
                <w:pPr>
                  <w:pStyle w:val="BodyText"/>
                  <w:spacing w:before="162" w:line="480" w:lineRule="auto"/>
                  <w:ind w:right="-90"/>
                  <w:jc w:val="both"/>
                </w:pPr>
              </w:pPrChange>
            </w:pPr>
            <w:del w:id="11460" w:author="Hardik Malhotra" w:date="2021-09-30T19:30:00Z">
              <w:r w:rsidRPr="00C568E6" w:rsidDel="001848B0">
                <w:rPr>
                  <w:rFonts w:ascii="Verdana" w:hAnsi="Verdana" w:cs="Calibri"/>
                  <w:sz w:val="14"/>
                  <w:szCs w:val="14"/>
                  <w:rPrChange w:id="11461" w:author="Ritu Kamra" w:date="2021-09-27T17:30:00Z">
                    <w:rPr>
                      <w:rFonts w:ascii="Verdana" w:hAnsi="Verdana" w:cs="Calibri"/>
                      <w:color w:val="000000"/>
                      <w:sz w:val="14"/>
                      <w:szCs w:val="14"/>
                    </w:rPr>
                  </w:rPrChange>
                </w:rPr>
                <w:delText>91</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462"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BEE5081" w14:textId="7392A2E2" w:rsidR="00587138" w:rsidRPr="00C568E6" w:rsidDel="001848B0" w:rsidRDefault="00587138">
            <w:pPr>
              <w:pStyle w:val="BodyText"/>
              <w:spacing w:before="162" w:line="480" w:lineRule="auto"/>
              <w:ind w:right="-90"/>
              <w:jc w:val="center"/>
              <w:rPr>
                <w:del w:id="11463" w:author="Hardik Malhotra" w:date="2021-09-30T19:30:00Z"/>
                <w:rFonts w:ascii="Verdana" w:hAnsi="Verdana" w:cs="Calibri"/>
                <w:sz w:val="14"/>
                <w:szCs w:val="14"/>
                <w:rPrChange w:id="11464" w:author="Ritu Kamra" w:date="2021-09-27T17:30:00Z">
                  <w:rPr>
                    <w:del w:id="11465" w:author="Hardik Malhotra" w:date="2021-09-30T19:30:00Z"/>
                    <w:rFonts w:ascii="Verdana" w:hAnsi="Verdana" w:cs="Calibri"/>
                    <w:color w:val="000000"/>
                    <w:sz w:val="14"/>
                    <w:szCs w:val="14"/>
                  </w:rPr>
                </w:rPrChange>
              </w:rPr>
              <w:pPrChange w:id="11466" w:author="Ritu Kamra" w:date="2021-09-27T17:30:00Z">
                <w:pPr>
                  <w:pStyle w:val="BodyText"/>
                  <w:spacing w:before="162" w:line="480" w:lineRule="auto"/>
                  <w:ind w:right="-90"/>
                  <w:jc w:val="both"/>
                </w:pPr>
              </w:pPrChange>
            </w:pPr>
            <w:del w:id="11467" w:author="Hardik Malhotra" w:date="2021-09-30T19:30:00Z">
              <w:r w:rsidRPr="00C568E6" w:rsidDel="001848B0">
                <w:rPr>
                  <w:rFonts w:ascii="Verdana" w:hAnsi="Verdana" w:cs="Calibri"/>
                  <w:sz w:val="14"/>
                  <w:szCs w:val="14"/>
                  <w:rPrChange w:id="11468" w:author="Ritu Kamra" w:date="2021-09-27T17:30:00Z">
                    <w:rPr>
                      <w:rFonts w:ascii="Verdana" w:hAnsi="Verdana" w:cs="Calibri"/>
                      <w:color w:val="000000"/>
                      <w:sz w:val="14"/>
                      <w:szCs w:val="14"/>
                    </w:rPr>
                  </w:rPrChange>
                </w:rPr>
                <w:delText>73</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469"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0933B8D" w14:textId="4A112539" w:rsidR="00587138" w:rsidRPr="00C568E6" w:rsidDel="001848B0" w:rsidRDefault="00587138">
            <w:pPr>
              <w:pStyle w:val="BodyText"/>
              <w:spacing w:before="162" w:line="480" w:lineRule="auto"/>
              <w:ind w:right="-90"/>
              <w:jc w:val="center"/>
              <w:rPr>
                <w:del w:id="11470" w:author="Hardik Malhotra" w:date="2021-09-30T19:30:00Z"/>
                <w:rFonts w:ascii="Verdana" w:hAnsi="Verdana" w:cs="Calibri"/>
                <w:sz w:val="14"/>
                <w:szCs w:val="14"/>
                <w:rPrChange w:id="11471" w:author="Ritu Kamra" w:date="2021-09-27T17:30:00Z">
                  <w:rPr>
                    <w:del w:id="11472" w:author="Hardik Malhotra" w:date="2021-09-30T19:30:00Z"/>
                    <w:rFonts w:ascii="Verdana" w:hAnsi="Verdana" w:cs="Calibri"/>
                    <w:color w:val="000000"/>
                    <w:sz w:val="14"/>
                    <w:szCs w:val="14"/>
                  </w:rPr>
                </w:rPrChange>
              </w:rPr>
              <w:pPrChange w:id="11473" w:author="Ritu Kamra" w:date="2021-09-27T17:30:00Z">
                <w:pPr>
                  <w:pStyle w:val="BodyText"/>
                  <w:spacing w:before="162" w:line="480" w:lineRule="auto"/>
                  <w:ind w:right="-90"/>
                  <w:jc w:val="both"/>
                </w:pPr>
              </w:pPrChange>
            </w:pPr>
            <w:del w:id="11474" w:author="Hardik Malhotra" w:date="2021-09-30T19:30:00Z">
              <w:r w:rsidRPr="00C568E6" w:rsidDel="001848B0">
                <w:rPr>
                  <w:rFonts w:ascii="Verdana" w:hAnsi="Verdana" w:cs="Calibri"/>
                  <w:sz w:val="14"/>
                  <w:szCs w:val="14"/>
                  <w:rPrChange w:id="11475" w:author="Ritu Kamra" w:date="2021-09-27T17:30:00Z">
                    <w:rPr>
                      <w:rFonts w:ascii="Verdana" w:hAnsi="Verdana" w:cs="Calibri"/>
                      <w:color w:val="000000"/>
                      <w:sz w:val="14"/>
                      <w:szCs w:val="14"/>
                    </w:rPr>
                  </w:rPrChange>
                </w:rPr>
                <w:delText>78</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476"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B60967E" w14:textId="0A3B4563" w:rsidR="00587138" w:rsidRPr="00C568E6" w:rsidDel="001848B0" w:rsidRDefault="00587138">
            <w:pPr>
              <w:pStyle w:val="BodyText"/>
              <w:spacing w:before="162" w:line="480" w:lineRule="auto"/>
              <w:ind w:right="-90"/>
              <w:jc w:val="center"/>
              <w:rPr>
                <w:del w:id="11477" w:author="Hardik Malhotra" w:date="2021-09-30T19:30:00Z"/>
                <w:rFonts w:ascii="Verdana" w:hAnsi="Verdana" w:cs="Calibri"/>
                <w:sz w:val="14"/>
                <w:szCs w:val="14"/>
                <w:rPrChange w:id="11478" w:author="Ritu Kamra" w:date="2021-09-27T17:30:00Z">
                  <w:rPr>
                    <w:del w:id="11479" w:author="Hardik Malhotra" w:date="2021-09-30T19:30:00Z"/>
                    <w:rFonts w:ascii="Verdana" w:hAnsi="Verdana" w:cs="Calibri"/>
                    <w:color w:val="000000"/>
                    <w:sz w:val="14"/>
                    <w:szCs w:val="14"/>
                  </w:rPr>
                </w:rPrChange>
              </w:rPr>
              <w:pPrChange w:id="11480" w:author="Ritu Kamra" w:date="2021-09-27T17:30:00Z">
                <w:pPr>
                  <w:pStyle w:val="BodyText"/>
                  <w:spacing w:before="162" w:line="480" w:lineRule="auto"/>
                  <w:ind w:right="-90"/>
                  <w:jc w:val="both"/>
                </w:pPr>
              </w:pPrChange>
            </w:pPr>
            <w:del w:id="11481" w:author="Hardik Malhotra" w:date="2021-09-30T19:30:00Z">
              <w:r w:rsidRPr="00C568E6" w:rsidDel="001848B0">
                <w:rPr>
                  <w:rFonts w:ascii="Verdana" w:hAnsi="Verdana" w:cs="Calibri"/>
                  <w:sz w:val="14"/>
                  <w:szCs w:val="14"/>
                  <w:rPrChange w:id="11482" w:author="Ritu Kamra" w:date="2021-09-27T17:30:00Z">
                    <w:rPr>
                      <w:rFonts w:ascii="Verdana" w:hAnsi="Verdana" w:cs="Calibri"/>
                      <w:color w:val="000000"/>
                      <w:sz w:val="14"/>
                      <w:szCs w:val="14"/>
                    </w:rPr>
                  </w:rPrChange>
                </w:rPr>
                <w:delText>84</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48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37A4CCC" w14:textId="5133841C" w:rsidR="00587138" w:rsidRPr="00C568E6" w:rsidDel="001848B0" w:rsidRDefault="00587138">
            <w:pPr>
              <w:pStyle w:val="BodyText"/>
              <w:spacing w:before="162" w:line="480" w:lineRule="auto"/>
              <w:ind w:right="-90"/>
              <w:jc w:val="center"/>
              <w:rPr>
                <w:del w:id="11484" w:author="Hardik Malhotra" w:date="2021-09-30T19:30:00Z"/>
                <w:rFonts w:ascii="Verdana" w:hAnsi="Verdana" w:cs="Calibri"/>
                <w:sz w:val="14"/>
                <w:szCs w:val="14"/>
                <w:rPrChange w:id="11485" w:author="Ritu Kamra" w:date="2021-09-27T17:30:00Z">
                  <w:rPr>
                    <w:del w:id="11486" w:author="Hardik Malhotra" w:date="2021-09-30T19:30:00Z"/>
                    <w:rFonts w:ascii="Verdana" w:hAnsi="Verdana" w:cs="Calibri"/>
                    <w:color w:val="000000"/>
                    <w:sz w:val="14"/>
                    <w:szCs w:val="14"/>
                  </w:rPr>
                </w:rPrChange>
              </w:rPr>
              <w:pPrChange w:id="11487" w:author="Ritu Kamra" w:date="2021-09-27T17:30:00Z">
                <w:pPr>
                  <w:pStyle w:val="BodyText"/>
                  <w:spacing w:before="162" w:line="480" w:lineRule="auto"/>
                  <w:ind w:right="-90"/>
                  <w:jc w:val="both"/>
                </w:pPr>
              </w:pPrChange>
            </w:pPr>
            <w:del w:id="11488" w:author="Hardik Malhotra" w:date="2021-09-30T19:30:00Z">
              <w:r w:rsidRPr="00C568E6" w:rsidDel="001848B0">
                <w:rPr>
                  <w:rFonts w:ascii="Verdana" w:hAnsi="Verdana" w:cs="Calibri"/>
                  <w:sz w:val="14"/>
                  <w:szCs w:val="14"/>
                  <w:rPrChange w:id="11489" w:author="Ritu Kamra" w:date="2021-09-27T17:30:00Z">
                    <w:rPr>
                      <w:rFonts w:ascii="Verdana" w:hAnsi="Verdana" w:cs="Calibri"/>
                      <w:color w:val="000000"/>
                      <w:sz w:val="14"/>
                      <w:szCs w:val="14"/>
                    </w:rPr>
                  </w:rPrChange>
                </w:rPr>
                <w:delText>96</w:delText>
              </w:r>
            </w:del>
          </w:p>
        </w:tc>
      </w:tr>
      <w:tr w:rsidR="00587138" w:rsidRPr="00991017" w:rsidDel="001848B0" w14:paraId="1072F1E0" w14:textId="60FF6C3F" w:rsidTr="005C3363">
        <w:trPr>
          <w:trHeight w:val="551"/>
          <w:del w:id="11490" w:author="Hardik Malhotra" w:date="2021-09-30T19:30:00Z"/>
          <w:trPrChange w:id="11491" w:author="Neeshu Bhadauriya" w:date="2021-09-27T21:36:00Z">
            <w:trPr>
              <w:trHeight w:val="551"/>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492"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0E19627" w14:textId="2745ECA6" w:rsidR="00587138" w:rsidDel="001848B0" w:rsidRDefault="00587138" w:rsidP="00092529">
            <w:pPr>
              <w:pStyle w:val="BodyText"/>
              <w:spacing w:before="162" w:line="480" w:lineRule="auto"/>
              <w:ind w:right="-90"/>
              <w:jc w:val="both"/>
              <w:rPr>
                <w:del w:id="11493" w:author="Hardik Malhotra" w:date="2021-09-30T19:30:00Z"/>
                <w:rFonts w:ascii="Verdana" w:hAnsi="Verdana" w:cs="Calibri"/>
                <w:color w:val="000000"/>
                <w:sz w:val="14"/>
                <w:szCs w:val="14"/>
              </w:rPr>
            </w:pPr>
            <w:del w:id="11494" w:author="Hardik Malhotra" w:date="2021-09-30T19:30:00Z">
              <w:r w:rsidDel="001848B0">
                <w:rPr>
                  <w:rFonts w:ascii="Verdana" w:hAnsi="Verdana" w:cs="Calibri"/>
                  <w:color w:val="000000"/>
                  <w:sz w:val="14"/>
                  <w:szCs w:val="14"/>
                </w:rPr>
                <w:delText>Hexion Inc.</w:delText>
              </w:r>
            </w:del>
          </w:p>
        </w:tc>
        <w:tc>
          <w:tcPr>
            <w:tcW w:w="6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495"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94A3794" w14:textId="1A34BEBD" w:rsidR="00587138" w:rsidRPr="00C568E6" w:rsidDel="001848B0" w:rsidRDefault="00587138">
            <w:pPr>
              <w:pStyle w:val="BodyText"/>
              <w:spacing w:before="162" w:line="480" w:lineRule="auto"/>
              <w:ind w:right="-90"/>
              <w:jc w:val="center"/>
              <w:rPr>
                <w:del w:id="11496" w:author="Hardik Malhotra" w:date="2021-09-30T19:30:00Z"/>
                <w:rFonts w:ascii="Verdana" w:hAnsi="Verdana" w:cs="Calibri"/>
                <w:sz w:val="14"/>
                <w:szCs w:val="14"/>
                <w:rPrChange w:id="11497" w:author="Ritu Kamra" w:date="2021-09-27T17:30:00Z">
                  <w:rPr>
                    <w:del w:id="11498" w:author="Hardik Malhotra" w:date="2021-09-30T19:30:00Z"/>
                    <w:rFonts w:ascii="Verdana" w:hAnsi="Verdana" w:cs="Calibri"/>
                    <w:color w:val="000000"/>
                    <w:sz w:val="14"/>
                    <w:szCs w:val="14"/>
                  </w:rPr>
                </w:rPrChange>
              </w:rPr>
              <w:pPrChange w:id="11499" w:author="Ritu Kamra" w:date="2021-09-27T17:30:00Z">
                <w:pPr>
                  <w:pStyle w:val="BodyText"/>
                  <w:spacing w:before="162" w:line="480" w:lineRule="auto"/>
                  <w:ind w:right="-90"/>
                  <w:jc w:val="both"/>
                </w:pPr>
              </w:pPrChange>
            </w:pPr>
            <w:del w:id="11500" w:author="Hardik Malhotra" w:date="2021-09-30T19:30:00Z">
              <w:r w:rsidRPr="00C568E6" w:rsidDel="001848B0">
                <w:rPr>
                  <w:rFonts w:ascii="Verdana" w:hAnsi="Verdana" w:cs="Calibri"/>
                  <w:sz w:val="14"/>
                  <w:szCs w:val="14"/>
                  <w:rPrChange w:id="11501" w:author="Ritu Kamra" w:date="2021-09-27T17:30:00Z">
                    <w:rPr>
                      <w:rFonts w:ascii="Verdana" w:hAnsi="Verdana" w:cs="Calibri"/>
                      <w:color w:val="000000"/>
                      <w:sz w:val="14"/>
                      <w:szCs w:val="14"/>
                    </w:rPr>
                  </w:rPrChange>
                </w:rPr>
                <w:delText>50</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502"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F42E157" w14:textId="5586ACA5" w:rsidR="00587138" w:rsidRPr="00C568E6" w:rsidDel="001848B0" w:rsidRDefault="00587138">
            <w:pPr>
              <w:pStyle w:val="BodyText"/>
              <w:spacing w:before="162" w:line="480" w:lineRule="auto"/>
              <w:ind w:right="-90"/>
              <w:jc w:val="center"/>
              <w:rPr>
                <w:del w:id="11503" w:author="Hardik Malhotra" w:date="2021-09-30T19:30:00Z"/>
                <w:rFonts w:ascii="Verdana" w:hAnsi="Verdana" w:cs="Calibri"/>
                <w:sz w:val="14"/>
                <w:szCs w:val="14"/>
                <w:rPrChange w:id="11504" w:author="Ritu Kamra" w:date="2021-09-27T17:30:00Z">
                  <w:rPr>
                    <w:del w:id="11505" w:author="Hardik Malhotra" w:date="2021-09-30T19:30:00Z"/>
                    <w:rFonts w:ascii="Verdana" w:hAnsi="Verdana" w:cs="Calibri"/>
                    <w:color w:val="000000"/>
                    <w:sz w:val="14"/>
                    <w:szCs w:val="14"/>
                  </w:rPr>
                </w:rPrChange>
              </w:rPr>
              <w:pPrChange w:id="11506" w:author="Ritu Kamra" w:date="2021-09-27T17:30:00Z">
                <w:pPr>
                  <w:pStyle w:val="BodyText"/>
                  <w:spacing w:before="162" w:line="480" w:lineRule="auto"/>
                  <w:ind w:right="-90"/>
                  <w:jc w:val="both"/>
                </w:pPr>
              </w:pPrChange>
            </w:pPr>
            <w:del w:id="11507" w:author="Hardik Malhotra" w:date="2021-09-30T19:30:00Z">
              <w:r w:rsidRPr="00C568E6" w:rsidDel="001848B0">
                <w:rPr>
                  <w:rFonts w:ascii="Verdana" w:hAnsi="Verdana" w:cs="Calibri"/>
                  <w:sz w:val="14"/>
                  <w:szCs w:val="14"/>
                  <w:rPrChange w:id="11508" w:author="Ritu Kamra" w:date="2021-09-27T17:30:00Z">
                    <w:rPr>
                      <w:rFonts w:ascii="Verdana" w:hAnsi="Verdana" w:cs="Calibri"/>
                      <w:color w:val="000000"/>
                      <w:sz w:val="14"/>
                      <w:szCs w:val="14"/>
                    </w:rPr>
                  </w:rPrChange>
                </w:rPr>
                <w:delText>52</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509"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3CB7F66" w14:textId="74872FE0" w:rsidR="00587138" w:rsidRPr="00C568E6" w:rsidDel="001848B0" w:rsidRDefault="00587138">
            <w:pPr>
              <w:pStyle w:val="BodyText"/>
              <w:spacing w:before="162" w:line="480" w:lineRule="auto"/>
              <w:ind w:right="-90"/>
              <w:jc w:val="center"/>
              <w:rPr>
                <w:del w:id="11510" w:author="Hardik Malhotra" w:date="2021-09-30T19:30:00Z"/>
                <w:rFonts w:ascii="Verdana" w:hAnsi="Verdana" w:cs="Calibri"/>
                <w:sz w:val="14"/>
                <w:szCs w:val="14"/>
                <w:rPrChange w:id="11511" w:author="Ritu Kamra" w:date="2021-09-27T17:30:00Z">
                  <w:rPr>
                    <w:del w:id="11512" w:author="Hardik Malhotra" w:date="2021-09-30T19:30:00Z"/>
                    <w:rFonts w:ascii="Verdana" w:hAnsi="Verdana" w:cs="Calibri"/>
                    <w:color w:val="000000"/>
                    <w:sz w:val="14"/>
                    <w:szCs w:val="14"/>
                  </w:rPr>
                </w:rPrChange>
              </w:rPr>
              <w:pPrChange w:id="11513" w:author="Ritu Kamra" w:date="2021-09-27T17:30:00Z">
                <w:pPr>
                  <w:pStyle w:val="BodyText"/>
                  <w:spacing w:before="162" w:line="480" w:lineRule="auto"/>
                  <w:ind w:right="-90"/>
                  <w:jc w:val="both"/>
                </w:pPr>
              </w:pPrChange>
            </w:pPr>
            <w:del w:id="11514" w:author="Hardik Malhotra" w:date="2021-09-30T19:30:00Z">
              <w:r w:rsidRPr="00C568E6" w:rsidDel="001848B0">
                <w:rPr>
                  <w:rFonts w:ascii="Verdana" w:hAnsi="Verdana" w:cs="Calibri"/>
                  <w:sz w:val="14"/>
                  <w:szCs w:val="14"/>
                  <w:rPrChange w:id="11515" w:author="Ritu Kamra" w:date="2021-09-27T17:30:00Z">
                    <w:rPr>
                      <w:rFonts w:ascii="Verdana" w:hAnsi="Verdana" w:cs="Calibri"/>
                      <w:color w:val="000000"/>
                      <w:sz w:val="14"/>
                      <w:szCs w:val="14"/>
                    </w:rPr>
                  </w:rPrChange>
                </w:rPr>
                <w:delText>55</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516"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0E3601F" w14:textId="405C5FAB" w:rsidR="00587138" w:rsidRPr="00C568E6" w:rsidDel="001848B0" w:rsidRDefault="00587138">
            <w:pPr>
              <w:pStyle w:val="BodyText"/>
              <w:spacing w:before="162" w:line="480" w:lineRule="auto"/>
              <w:ind w:right="-90"/>
              <w:jc w:val="center"/>
              <w:rPr>
                <w:del w:id="11517" w:author="Hardik Malhotra" w:date="2021-09-30T19:30:00Z"/>
                <w:rFonts w:ascii="Verdana" w:hAnsi="Verdana" w:cs="Calibri"/>
                <w:sz w:val="14"/>
                <w:szCs w:val="14"/>
                <w:rPrChange w:id="11518" w:author="Ritu Kamra" w:date="2021-09-27T17:30:00Z">
                  <w:rPr>
                    <w:del w:id="11519" w:author="Hardik Malhotra" w:date="2021-09-30T19:30:00Z"/>
                    <w:rFonts w:ascii="Verdana" w:hAnsi="Verdana" w:cs="Calibri"/>
                    <w:color w:val="000000"/>
                    <w:sz w:val="14"/>
                    <w:szCs w:val="14"/>
                  </w:rPr>
                </w:rPrChange>
              </w:rPr>
              <w:pPrChange w:id="11520" w:author="Ritu Kamra" w:date="2021-09-27T17:30:00Z">
                <w:pPr>
                  <w:pStyle w:val="BodyText"/>
                  <w:spacing w:before="162" w:line="480" w:lineRule="auto"/>
                  <w:ind w:right="-90"/>
                  <w:jc w:val="both"/>
                </w:pPr>
              </w:pPrChange>
            </w:pPr>
            <w:del w:id="11521" w:author="Hardik Malhotra" w:date="2021-09-30T19:30:00Z">
              <w:r w:rsidRPr="00C568E6" w:rsidDel="001848B0">
                <w:rPr>
                  <w:rFonts w:ascii="Verdana" w:hAnsi="Verdana" w:cs="Calibri"/>
                  <w:sz w:val="14"/>
                  <w:szCs w:val="14"/>
                  <w:rPrChange w:id="11522" w:author="Ritu Kamra" w:date="2021-09-27T17:30:00Z">
                    <w:rPr>
                      <w:rFonts w:ascii="Verdana" w:hAnsi="Verdana" w:cs="Calibri"/>
                      <w:color w:val="000000"/>
                      <w:sz w:val="14"/>
                      <w:szCs w:val="14"/>
                    </w:rPr>
                  </w:rPrChange>
                </w:rPr>
                <w:delText>73</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52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DEB4699" w14:textId="4B5514C9" w:rsidR="00587138" w:rsidRPr="00C568E6" w:rsidDel="001848B0" w:rsidRDefault="00587138">
            <w:pPr>
              <w:pStyle w:val="BodyText"/>
              <w:spacing w:before="162" w:line="480" w:lineRule="auto"/>
              <w:ind w:right="-90"/>
              <w:jc w:val="center"/>
              <w:rPr>
                <w:del w:id="11524" w:author="Hardik Malhotra" w:date="2021-09-30T19:30:00Z"/>
                <w:rFonts w:ascii="Verdana" w:hAnsi="Verdana" w:cs="Calibri"/>
                <w:sz w:val="14"/>
                <w:szCs w:val="14"/>
                <w:rPrChange w:id="11525" w:author="Ritu Kamra" w:date="2021-09-27T17:30:00Z">
                  <w:rPr>
                    <w:del w:id="11526" w:author="Hardik Malhotra" w:date="2021-09-30T19:30:00Z"/>
                    <w:rFonts w:ascii="Verdana" w:hAnsi="Verdana" w:cs="Calibri"/>
                    <w:color w:val="000000"/>
                    <w:sz w:val="14"/>
                    <w:szCs w:val="14"/>
                  </w:rPr>
                </w:rPrChange>
              </w:rPr>
              <w:pPrChange w:id="11527" w:author="Ritu Kamra" w:date="2021-09-27T17:30:00Z">
                <w:pPr>
                  <w:pStyle w:val="BodyText"/>
                  <w:spacing w:before="162" w:line="480" w:lineRule="auto"/>
                  <w:ind w:right="-90"/>
                  <w:jc w:val="both"/>
                </w:pPr>
              </w:pPrChange>
            </w:pPr>
            <w:del w:id="11528" w:author="Hardik Malhotra" w:date="2021-09-30T19:30:00Z">
              <w:r w:rsidRPr="00C568E6" w:rsidDel="001848B0">
                <w:rPr>
                  <w:rFonts w:ascii="Verdana" w:hAnsi="Verdana" w:cs="Calibri"/>
                  <w:sz w:val="14"/>
                  <w:szCs w:val="14"/>
                  <w:rPrChange w:id="11529" w:author="Ritu Kamra" w:date="2021-09-27T17:30:00Z">
                    <w:rPr>
                      <w:rFonts w:ascii="Verdana" w:hAnsi="Verdana" w:cs="Calibri"/>
                      <w:color w:val="000000"/>
                      <w:sz w:val="14"/>
                      <w:szCs w:val="14"/>
                    </w:rPr>
                  </w:rPrChange>
                </w:rPr>
                <w:delText>75</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530"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6004468" w14:textId="3C869175" w:rsidR="00587138" w:rsidRPr="00C568E6" w:rsidDel="001848B0" w:rsidRDefault="00587138">
            <w:pPr>
              <w:pStyle w:val="BodyText"/>
              <w:spacing w:before="162" w:line="480" w:lineRule="auto"/>
              <w:ind w:right="-90"/>
              <w:jc w:val="center"/>
              <w:rPr>
                <w:del w:id="11531" w:author="Hardik Malhotra" w:date="2021-09-30T19:30:00Z"/>
                <w:rFonts w:ascii="Verdana" w:hAnsi="Verdana" w:cs="Calibri"/>
                <w:sz w:val="14"/>
                <w:szCs w:val="14"/>
                <w:rPrChange w:id="11532" w:author="Ritu Kamra" w:date="2021-09-27T17:30:00Z">
                  <w:rPr>
                    <w:del w:id="11533" w:author="Hardik Malhotra" w:date="2021-09-30T19:30:00Z"/>
                    <w:rFonts w:ascii="Verdana" w:hAnsi="Verdana" w:cs="Calibri"/>
                    <w:color w:val="000000"/>
                    <w:sz w:val="14"/>
                    <w:szCs w:val="14"/>
                  </w:rPr>
                </w:rPrChange>
              </w:rPr>
              <w:pPrChange w:id="11534" w:author="Ritu Kamra" w:date="2021-09-27T17:30:00Z">
                <w:pPr>
                  <w:pStyle w:val="BodyText"/>
                  <w:spacing w:before="162" w:line="480" w:lineRule="auto"/>
                  <w:ind w:right="-90"/>
                  <w:jc w:val="both"/>
                </w:pPr>
              </w:pPrChange>
            </w:pPr>
            <w:del w:id="11535" w:author="Hardik Malhotra" w:date="2021-09-30T19:30:00Z">
              <w:r w:rsidRPr="00C568E6" w:rsidDel="001848B0">
                <w:rPr>
                  <w:rFonts w:ascii="Verdana" w:hAnsi="Verdana" w:cs="Calibri"/>
                  <w:sz w:val="14"/>
                  <w:szCs w:val="14"/>
                  <w:rPrChange w:id="11536" w:author="Ritu Kamra" w:date="2021-09-27T17:30:00Z">
                    <w:rPr>
                      <w:rFonts w:ascii="Verdana" w:hAnsi="Verdana" w:cs="Calibri"/>
                      <w:color w:val="000000"/>
                      <w:sz w:val="14"/>
                      <w:szCs w:val="14"/>
                    </w:rPr>
                  </w:rPrChange>
                </w:rPr>
                <w:delText>72</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537"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34D281E" w14:textId="02CF5264" w:rsidR="00587138" w:rsidRPr="00C568E6" w:rsidDel="001848B0" w:rsidRDefault="00587138">
            <w:pPr>
              <w:pStyle w:val="BodyText"/>
              <w:spacing w:before="162" w:line="480" w:lineRule="auto"/>
              <w:ind w:right="-90"/>
              <w:jc w:val="center"/>
              <w:rPr>
                <w:del w:id="11538" w:author="Hardik Malhotra" w:date="2021-09-30T19:30:00Z"/>
                <w:rFonts w:ascii="Verdana" w:hAnsi="Verdana" w:cs="Calibri"/>
                <w:sz w:val="14"/>
                <w:szCs w:val="14"/>
                <w:rPrChange w:id="11539" w:author="Ritu Kamra" w:date="2021-09-27T17:30:00Z">
                  <w:rPr>
                    <w:del w:id="11540" w:author="Hardik Malhotra" w:date="2021-09-30T19:30:00Z"/>
                    <w:rFonts w:ascii="Verdana" w:hAnsi="Verdana" w:cs="Calibri"/>
                    <w:color w:val="000000"/>
                    <w:sz w:val="14"/>
                    <w:szCs w:val="14"/>
                  </w:rPr>
                </w:rPrChange>
              </w:rPr>
              <w:pPrChange w:id="11541" w:author="Ritu Kamra" w:date="2021-09-27T17:30:00Z">
                <w:pPr>
                  <w:pStyle w:val="BodyText"/>
                  <w:spacing w:before="162" w:line="480" w:lineRule="auto"/>
                  <w:ind w:right="-90"/>
                  <w:jc w:val="both"/>
                </w:pPr>
              </w:pPrChange>
            </w:pPr>
            <w:del w:id="11542" w:author="Hardik Malhotra" w:date="2021-09-30T19:30:00Z">
              <w:r w:rsidRPr="00C568E6" w:rsidDel="001848B0">
                <w:rPr>
                  <w:rFonts w:ascii="Verdana" w:hAnsi="Verdana" w:cs="Calibri"/>
                  <w:sz w:val="14"/>
                  <w:szCs w:val="14"/>
                  <w:rPrChange w:id="11543" w:author="Ritu Kamra" w:date="2021-09-27T17:30:00Z">
                    <w:rPr>
                      <w:rFonts w:ascii="Verdana" w:hAnsi="Verdana" w:cs="Calibri"/>
                      <w:color w:val="000000"/>
                      <w:sz w:val="14"/>
                      <w:szCs w:val="14"/>
                    </w:rPr>
                  </w:rPrChange>
                </w:rPr>
                <w:delText>80</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544"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208D4AD" w14:textId="00C539B0" w:rsidR="00587138" w:rsidRPr="00C568E6" w:rsidDel="001848B0" w:rsidRDefault="00587138">
            <w:pPr>
              <w:pStyle w:val="BodyText"/>
              <w:spacing w:before="162" w:line="480" w:lineRule="auto"/>
              <w:ind w:right="-90"/>
              <w:jc w:val="center"/>
              <w:rPr>
                <w:del w:id="11545" w:author="Hardik Malhotra" w:date="2021-09-30T19:30:00Z"/>
                <w:rFonts w:ascii="Verdana" w:hAnsi="Verdana" w:cs="Calibri"/>
                <w:sz w:val="14"/>
                <w:szCs w:val="14"/>
                <w:rPrChange w:id="11546" w:author="Ritu Kamra" w:date="2021-09-27T17:30:00Z">
                  <w:rPr>
                    <w:del w:id="11547" w:author="Hardik Malhotra" w:date="2021-09-30T19:30:00Z"/>
                    <w:rFonts w:ascii="Verdana" w:hAnsi="Verdana" w:cs="Calibri"/>
                    <w:color w:val="000000"/>
                    <w:sz w:val="14"/>
                    <w:szCs w:val="14"/>
                  </w:rPr>
                </w:rPrChange>
              </w:rPr>
              <w:pPrChange w:id="11548" w:author="Ritu Kamra" w:date="2021-09-27T17:30:00Z">
                <w:pPr>
                  <w:pStyle w:val="BodyText"/>
                  <w:spacing w:before="162" w:line="480" w:lineRule="auto"/>
                  <w:ind w:right="-90"/>
                  <w:jc w:val="both"/>
                </w:pPr>
              </w:pPrChange>
            </w:pPr>
            <w:del w:id="11549" w:author="Hardik Malhotra" w:date="2021-09-30T19:30:00Z">
              <w:r w:rsidRPr="00C568E6" w:rsidDel="001848B0">
                <w:rPr>
                  <w:rFonts w:ascii="Verdana" w:hAnsi="Verdana" w:cs="Calibri"/>
                  <w:sz w:val="14"/>
                  <w:szCs w:val="14"/>
                  <w:rPrChange w:id="11550" w:author="Ritu Kamra" w:date="2021-09-27T17:30:00Z">
                    <w:rPr>
                      <w:rFonts w:ascii="Verdana" w:hAnsi="Verdana" w:cs="Calibri"/>
                      <w:color w:val="000000"/>
                      <w:sz w:val="14"/>
                      <w:szCs w:val="14"/>
                    </w:rPr>
                  </w:rPrChange>
                </w:rPr>
                <w:delText>85</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551"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7D3B926" w14:textId="040C254B" w:rsidR="00587138" w:rsidRPr="00C568E6" w:rsidDel="001848B0" w:rsidRDefault="00587138">
            <w:pPr>
              <w:pStyle w:val="BodyText"/>
              <w:spacing w:before="162" w:line="480" w:lineRule="auto"/>
              <w:ind w:right="-90"/>
              <w:jc w:val="center"/>
              <w:rPr>
                <w:del w:id="11552" w:author="Hardik Malhotra" w:date="2021-09-30T19:30:00Z"/>
                <w:rFonts w:ascii="Verdana" w:hAnsi="Verdana" w:cs="Calibri"/>
                <w:sz w:val="14"/>
                <w:szCs w:val="14"/>
                <w:rPrChange w:id="11553" w:author="Ritu Kamra" w:date="2021-09-27T17:30:00Z">
                  <w:rPr>
                    <w:del w:id="11554" w:author="Hardik Malhotra" w:date="2021-09-30T19:30:00Z"/>
                    <w:rFonts w:ascii="Verdana" w:hAnsi="Verdana" w:cs="Calibri"/>
                    <w:color w:val="000000"/>
                    <w:sz w:val="14"/>
                    <w:szCs w:val="14"/>
                  </w:rPr>
                </w:rPrChange>
              </w:rPr>
              <w:pPrChange w:id="11555" w:author="Ritu Kamra" w:date="2021-09-27T17:30:00Z">
                <w:pPr>
                  <w:pStyle w:val="BodyText"/>
                  <w:spacing w:before="162" w:line="480" w:lineRule="auto"/>
                  <w:ind w:right="-90"/>
                  <w:jc w:val="both"/>
                </w:pPr>
              </w:pPrChange>
            </w:pPr>
            <w:del w:id="11556" w:author="Hardik Malhotra" w:date="2021-09-30T19:30:00Z">
              <w:r w:rsidRPr="00C568E6" w:rsidDel="001848B0">
                <w:rPr>
                  <w:rFonts w:ascii="Verdana" w:hAnsi="Verdana" w:cs="Calibri"/>
                  <w:sz w:val="14"/>
                  <w:szCs w:val="14"/>
                  <w:rPrChange w:id="11557" w:author="Ritu Kamra" w:date="2021-09-27T17:30:00Z">
                    <w:rPr>
                      <w:rFonts w:ascii="Verdana" w:hAnsi="Verdana" w:cs="Calibri"/>
                      <w:color w:val="000000"/>
                      <w:sz w:val="14"/>
                      <w:szCs w:val="14"/>
                    </w:rPr>
                  </w:rPrChange>
                </w:rPr>
                <w:delText>95</w:delText>
              </w:r>
            </w:del>
          </w:p>
        </w:tc>
      </w:tr>
      <w:tr w:rsidR="00587138" w:rsidRPr="00991017" w:rsidDel="001848B0" w14:paraId="04CC9FE4" w14:textId="4694877D" w:rsidTr="005C3363">
        <w:trPr>
          <w:trHeight w:val="551"/>
          <w:del w:id="11558" w:author="Hardik Malhotra" w:date="2021-09-30T19:30:00Z"/>
          <w:trPrChange w:id="11559" w:author="Neeshu Bhadauriya" w:date="2021-09-27T21:36:00Z">
            <w:trPr>
              <w:trHeight w:val="551"/>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560"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4B5D6A6" w14:textId="1529F9CE" w:rsidR="00587138" w:rsidDel="001848B0" w:rsidRDefault="00587138" w:rsidP="00092529">
            <w:pPr>
              <w:pStyle w:val="BodyText"/>
              <w:spacing w:before="162" w:line="480" w:lineRule="auto"/>
              <w:ind w:right="-90"/>
              <w:jc w:val="both"/>
              <w:rPr>
                <w:del w:id="11561" w:author="Hardik Malhotra" w:date="2021-09-30T19:30:00Z"/>
                <w:rFonts w:ascii="Verdana" w:hAnsi="Verdana" w:cs="Calibri"/>
                <w:color w:val="000000"/>
                <w:sz w:val="14"/>
                <w:szCs w:val="14"/>
              </w:rPr>
            </w:pPr>
            <w:del w:id="11562" w:author="Hardik Malhotra" w:date="2021-09-30T19:30:00Z">
              <w:r w:rsidDel="001848B0">
                <w:rPr>
                  <w:rFonts w:ascii="Verdana" w:hAnsi="Verdana" w:cs="Calibri"/>
                  <w:color w:val="000000"/>
                  <w:sz w:val="14"/>
                  <w:szCs w:val="14"/>
                </w:rPr>
                <w:delText>Ciech Sarzyna</w:delText>
              </w:r>
            </w:del>
          </w:p>
        </w:tc>
        <w:tc>
          <w:tcPr>
            <w:tcW w:w="6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56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EF86196" w14:textId="572DEE05" w:rsidR="00587138" w:rsidRPr="00C568E6" w:rsidDel="001848B0" w:rsidRDefault="00587138">
            <w:pPr>
              <w:pStyle w:val="BodyText"/>
              <w:spacing w:before="162" w:line="480" w:lineRule="auto"/>
              <w:ind w:right="-90"/>
              <w:jc w:val="center"/>
              <w:rPr>
                <w:del w:id="11564" w:author="Hardik Malhotra" w:date="2021-09-30T19:30:00Z"/>
                <w:rFonts w:ascii="Verdana" w:hAnsi="Verdana" w:cs="Calibri"/>
                <w:sz w:val="14"/>
                <w:szCs w:val="14"/>
                <w:rPrChange w:id="11565" w:author="Ritu Kamra" w:date="2021-09-27T17:30:00Z">
                  <w:rPr>
                    <w:del w:id="11566" w:author="Hardik Malhotra" w:date="2021-09-30T19:30:00Z"/>
                    <w:rFonts w:ascii="Verdana" w:hAnsi="Verdana" w:cs="Calibri"/>
                    <w:color w:val="000000"/>
                    <w:sz w:val="14"/>
                    <w:szCs w:val="14"/>
                  </w:rPr>
                </w:rPrChange>
              </w:rPr>
              <w:pPrChange w:id="11567" w:author="Ritu Kamra" w:date="2021-09-27T17:30:00Z">
                <w:pPr>
                  <w:pStyle w:val="BodyText"/>
                  <w:spacing w:before="162" w:line="480" w:lineRule="auto"/>
                  <w:ind w:right="-90"/>
                  <w:jc w:val="both"/>
                </w:pPr>
              </w:pPrChange>
            </w:pPr>
            <w:del w:id="11568" w:author="Hardik Malhotra" w:date="2021-09-30T19:30:00Z">
              <w:r w:rsidRPr="00C568E6" w:rsidDel="001848B0">
                <w:rPr>
                  <w:rFonts w:ascii="Verdana" w:hAnsi="Verdana" w:cs="Calibri"/>
                  <w:sz w:val="14"/>
                  <w:szCs w:val="14"/>
                  <w:rPrChange w:id="11569" w:author="Ritu Kamra" w:date="2021-09-27T17:30:00Z">
                    <w:rPr>
                      <w:rFonts w:ascii="Verdana" w:hAnsi="Verdana" w:cs="Calibri"/>
                      <w:color w:val="000000"/>
                      <w:sz w:val="14"/>
                      <w:szCs w:val="14"/>
                    </w:rPr>
                  </w:rPrChange>
                </w:rPr>
                <w:delText>20</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570"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9C4BC0A" w14:textId="657AC4B2" w:rsidR="00587138" w:rsidRPr="00C568E6" w:rsidDel="001848B0" w:rsidRDefault="00587138">
            <w:pPr>
              <w:pStyle w:val="BodyText"/>
              <w:spacing w:before="162" w:line="480" w:lineRule="auto"/>
              <w:ind w:right="-90"/>
              <w:jc w:val="center"/>
              <w:rPr>
                <w:del w:id="11571" w:author="Hardik Malhotra" w:date="2021-09-30T19:30:00Z"/>
                <w:rFonts w:ascii="Verdana" w:hAnsi="Verdana" w:cs="Calibri"/>
                <w:sz w:val="14"/>
                <w:szCs w:val="14"/>
                <w:rPrChange w:id="11572" w:author="Ritu Kamra" w:date="2021-09-27T17:30:00Z">
                  <w:rPr>
                    <w:del w:id="11573" w:author="Hardik Malhotra" w:date="2021-09-30T19:30:00Z"/>
                    <w:rFonts w:ascii="Verdana" w:hAnsi="Verdana" w:cs="Calibri"/>
                    <w:color w:val="000000"/>
                    <w:sz w:val="14"/>
                    <w:szCs w:val="14"/>
                  </w:rPr>
                </w:rPrChange>
              </w:rPr>
              <w:pPrChange w:id="11574" w:author="Ritu Kamra" w:date="2021-09-27T17:30:00Z">
                <w:pPr>
                  <w:pStyle w:val="BodyText"/>
                  <w:spacing w:before="162" w:line="480" w:lineRule="auto"/>
                  <w:ind w:right="-90"/>
                  <w:jc w:val="both"/>
                </w:pPr>
              </w:pPrChange>
            </w:pPr>
            <w:del w:id="11575" w:author="Hardik Malhotra" w:date="2021-09-30T19:30:00Z">
              <w:r w:rsidRPr="00C568E6" w:rsidDel="001848B0">
                <w:rPr>
                  <w:rFonts w:ascii="Verdana" w:hAnsi="Verdana" w:cs="Calibri"/>
                  <w:sz w:val="14"/>
                  <w:szCs w:val="14"/>
                  <w:rPrChange w:id="11576" w:author="Ritu Kamra" w:date="2021-09-27T17:30:00Z">
                    <w:rPr>
                      <w:rFonts w:ascii="Verdana" w:hAnsi="Verdana" w:cs="Calibri"/>
                      <w:color w:val="000000"/>
                      <w:sz w:val="14"/>
                      <w:szCs w:val="14"/>
                    </w:rPr>
                  </w:rPrChange>
                </w:rPr>
                <w:delText>20</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577"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B6EB1EA" w14:textId="65F2D071" w:rsidR="00587138" w:rsidRPr="00C568E6" w:rsidDel="001848B0" w:rsidRDefault="00587138">
            <w:pPr>
              <w:pStyle w:val="BodyText"/>
              <w:spacing w:before="162" w:line="480" w:lineRule="auto"/>
              <w:ind w:right="-90"/>
              <w:jc w:val="center"/>
              <w:rPr>
                <w:del w:id="11578" w:author="Hardik Malhotra" w:date="2021-09-30T19:30:00Z"/>
                <w:rFonts w:ascii="Verdana" w:hAnsi="Verdana" w:cs="Calibri"/>
                <w:sz w:val="14"/>
                <w:szCs w:val="14"/>
                <w:rPrChange w:id="11579" w:author="Ritu Kamra" w:date="2021-09-27T17:30:00Z">
                  <w:rPr>
                    <w:del w:id="11580" w:author="Hardik Malhotra" w:date="2021-09-30T19:30:00Z"/>
                    <w:rFonts w:ascii="Verdana" w:hAnsi="Verdana" w:cs="Calibri"/>
                    <w:color w:val="000000"/>
                    <w:sz w:val="14"/>
                    <w:szCs w:val="14"/>
                  </w:rPr>
                </w:rPrChange>
              </w:rPr>
              <w:pPrChange w:id="11581" w:author="Ritu Kamra" w:date="2021-09-27T17:30:00Z">
                <w:pPr>
                  <w:pStyle w:val="BodyText"/>
                  <w:spacing w:before="162" w:line="480" w:lineRule="auto"/>
                  <w:ind w:right="-90"/>
                  <w:jc w:val="both"/>
                </w:pPr>
              </w:pPrChange>
            </w:pPr>
            <w:del w:id="11582" w:author="Hardik Malhotra" w:date="2021-09-30T19:30:00Z">
              <w:r w:rsidRPr="00C568E6" w:rsidDel="001848B0">
                <w:rPr>
                  <w:rFonts w:ascii="Verdana" w:hAnsi="Verdana" w:cs="Calibri"/>
                  <w:sz w:val="14"/>
                  <w:szCs w:val="14"/>
                  <w:rPrChange w:id="11583" w:author="Ritu Kamra" w:date="2021-09-27T17:30:00Z">
                    <w:rPr>
                      <w:rFonts w:ascii="Verdana" w:hAnsi="Verdana" w:cs="Calibri"/>
                      <w:color w:val="000000"/>
                      <w:sz w:val="14"/>
                      <w:szCs w:val="14"/>
                    </w:rPr>
                  </w:rPrChange>
                </w:rPr>
                <w:delText>21</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584"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0AC0F2A" w14:textId="63D9C6FA" w:rsidR="00587138" w:rsidRPr="00C568E6" w:rsidDel="001848B0" w:rsidRDefault="00587138">
            <w:pPr>
              <w:pStyle w:val="BodyText"/>
              <w:spacing w:before="162" w:line="480" w:lineRule="auto"/>
              <w:ind w:right="-90"/>
              <w:jc w:val="center"/>
              <w:rPr>
                <w:del w:id="11585" w:author="Hardik Malhotra" w:date="2021-09-30T19:30:00Z"/>
                <w:rFonts w:ascii="Verdana" w:hAnsi="Verdana" w:cs="Calibri"/>
                <w:sz w:val="14"/>
                <w:szCs w:val="14"/>
                <w:rPrChange w:id="11586" w:author="Ritu Kamra" w:date="2021-09-27T17:30:00Z">
                  <w:rPr>
                    <w:del w:id="11587" w:author="Hardik Malhotra" w:date="2021-09-30T19:30:00Z"/>
                    <w:rFonts w:ascii="Verdana" w:hAnsi="Verdana" w:cs="Calibri"/>
                    <w:color w:val="000000"/>
                    <w:sz w:val="14"/>
                    <w:szCs w:val="14"/>
                  </w:rPr>
                </w:rPrChange>
              </w:rPr>
              <w:pPrChange w:id="11588" w:author="Ritu Kamra" w:date="2021-09-27T17:30:00Z">
                <w:pPr>
                  <w:pStyle w:val="BodyText"/>
                  <w:spacing w:before="162" w:line="480" w:lineRule="auto"/>
                  <w:ind w:right="-90"/>
                  <w:jc w:val="both"/>
                </w:pPr>
              </w:pPrChange>
            </w:pPr>
            <w:del w:id="11589" w:author="Hardik Malhotra" w:date="2021-09-30T19:30:00Z">
              <w:r w:rsidRPr="00C568E6" w:rsidDel="001848B0">
                <w:rPr>
                  <w:rFonts w:ascii="Verdana" w:hAnsi="Verdana" w:cs="Calibri"/>
                  <w:sz w:val="14"/>
                  <w:szCs w:val="14"/>
                  <w:rPrChange w:id="11590" w:author="Ritu Kamra" w:date="2021-09-27T17:30:00Z">
                    <w:rPr>
                      <w:rFonts w:ascii="Verdana" w:hAnsi="Verdana" w:cs="Calibri"/>
                      <w:color w:val="000000"/>
                      <w:sz w:val="14"/>
                      <w:szCs w:val="14"/>
                    </w:rPr>
                  </w:rPrChange>
                </w:rPr>
                <w:delText>21</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591"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3CE77BA" w14:textId="5C7A5F6D" w:rsidR="00587138" w:rsidRPr="00C568E6" w:rsidDel="001848B0" w:rsidRDefault="00587138">
            <w:pPr>
              <w:pStyle w:val="BodyText"/>
              <w:spacing w:before="162" w:line="480" w:lineRule="auto"/>
              <w:ind w:right="-90"/>
              <w:jc w:val="center"/>
              <w:rPr>
                <w:del w:id="11592" w:author="Hardik Malhotra" w:date="2021-09-30T19:30:00Z"/>
                <w:rFonts w:ascii="Verdana" w:hAnsi="Verdana" w:cs="Calibri"/>
                <w:sz w:val="14"/>
                <w:szCs w:val="14"/>
                <w:rPrChange w:id="11593" w:author="Ritu Kamra" w:date="2021-09-27T17:30:00Z">
                  <w:rPr>
                    <w:del w:id="11594" w:author="Hardik Malhotra" w:date="2021-09-30T19:30:00Z"/>
                    <w:rFonts w:ascii="Verdana" w:hAnsi="Verdana" w:cs="Calibri"/>
                    <w:color w:val="000000"/>
                    <w:sz w:val="14"/>
                    <w:szCs w:val="14"/>
                  </w:rPr>
                </w:rPrChange>
              </w:rPr>
              <w:pPrChange w:id="11595" w:author="Ritu Kamra" w:date="2021-09-27T17:30:00Z">
                <w:pPr>
                  <w:pStyle w:val="BodyText"/>
                  <w:spacing w:before="162" w:line="480" w:lineRule="auto"/>
                  <w:ind w:right="-90"/>
                  <w:jc w:val="both"/>
                </w:pPr>
              </w:pPrChange>
            </w:pPr>
            <w:del w:id="11596" w:author="Hardik Malhotra" w:date="2021-09-30T19:30:00Z">
              <w:r w:rsidRPr="00C568E6" w:rsidDel="001848B0">
                <w:rPr>
                  <w:rFonts w:ascii="Verdana" w:hAnsi="Verdana" w:cs="Calibri"/>
                  <w:sz w:val="14"/>
                  <w:szCs w:val="14"/>
                  <w:rPrChange w:id="11597" w:author="Ritu Kamra" w:date="2021-09-27T17:30:00Z">
                    <w:rPr>
                      <w:rFonts w:ascii="Verdana" w:hAnsi="Verdana" w:cs="Calibri"/>
                      <w:color w:val="000000"/>
                      <w:sz w:val="14"/>
                      <w:szCs w:val="14"/>
                    </w:rPr>
                  </w:rPrChange>
                </w:rPr>
                <w:delText>21</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598"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2D400A1" w14:textId="20C0AF27" w:rsidR="00587138" w:rsidRPr="00C568E6" w:rsidDel="001848B0" w:rsidRDefault="00587138">
            <w:pPr>
              <w:pStyle w:val="BodyText"/>
              <w:spacing w:before="162" w:line="480" w:lineRule="auto"/>
              <w:ind w:right="-90"/>
              <w:jc w:val="center"/>
              <w:rPr>
                <w:del w:id="11599" w:author="Hardik Malhotra" w:date="2021-09-30T19:30:00Z"/>
                <w:rFonts w:ascii="Verdana" w:hAnsi="Verdana" w:cs="Calibri"/>
                <w:sz w:val="14"/>
                <w:szCs w:val="14"/>
                <w:rPrChange w:id="11600" w:author="Ritu Kamra" w:date="2021-09-27T17:30:00Z">
                  <w:rPr>
                    <w:del w:id="11601" w:author="Hardik Malhotra" w:date="2021-09-30T19:30:00Z"/>
                    <w:rFonts w:ascii="Verdana" w:hAnsi="Verdana" w:cs="Calibri"/>
                    <w:color w:val="000000"/>
                    <w:sz w:val="14"/>
                    <w:szCs w:val="14"/>
                  </w:rPr>
                </w:rPrChange>
              </w:rPr>
              <w:pPrChange w:id="11602" w:author="Ritu Kamra" w:date="2021-09-27T17:30:00Z">
                <w:pPr>
                  <w:pStyle w:val="BodyText"/>
                  <w:spacing w:before="162" w:line="480" w:lineRule="auto"/>
                  <w:ind w:right="-90"/>
                  <w:jc w:val="both"/>
                </w:pPr>
              </w:pPrChange>
            </w:pPr>
            <w:del w:id="11603" w:author="Hardik Malhotra" w:date="2021-09-30T19:30:00Z">
              <w:r w:rsidRPr="00C568E6" w:rsidDel="001848B0">
                <w:rPr>
                  <w:rFonts w:ascii="Verdana" w:hAnsi="Verdana" w:cs="Calibri"/>
                  <w:sz w:val="14"/>
                  <w:szCs w:val="14"/>
                  <w:rPrChange w:id="11604" w:author="Ritu Kamra" w:date="2021-09-27T17:30:00Z">
                    <w:rPr>
                      <w:rFonts w:ascii="Verdana" w:hAnsi="Verdana" w:cs="Calibri"/>
                      <w:color w:val="000000"/>
                      <w:sz w:val="14"/>
                      <w:szCs w:val="14"/>
                    </w:rPr>
                  </w:rPrChange>
                </w:rPr>
                <w:delText>20</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605"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A28C834" w14:textId="3D22990B" w:rsidR="00587138" w:rsidRPr="00C568E6" w:rsidDel="001848B0" w:rsidRDefault="00587138">
            <w:pPr>
              <w:pStyle w:val="BodyText"/>
              <w:spacing w:before="162" w:line="480" w:lineRule="auto"/>
              <w:ind w:right="-90"/>
              <w:jc w:val="center"/>
              <w:rPr>
                <w:del w:id="11606" w:author="Hardik Malhotra" w:date="2021-09-30T19:30:00Z"/>
                <w:rFonts w:ascii="Verdana" w:hAnsi="Verdana" w:cs="Calibri"/>
                <w:sz w:val="14"/>
                <w:szCs w:val="14"/>
                <w:rPrChange w:id="11607" w:author="Ritu Kamra" w:date="2021-09-27T17:30:00Z">
                  <w:rPr>
                    <w:del w:id="11608" w:author="Hardik Malhotra" w:date="2021-09-30T19:30:00Z"/>
                    <w:rFonts w:ascii="Verdana" w:hAnsi="Verdana" w:cs="Calibri"/>
                    <w:color w:val="000000"/>
                    <w:sz w:val="14"/>
                    <w:szCs w:val="14"/>
                  </w:rPr>
                </w:rPrChange>
              </w:rPr>
              <w:pPrChange w:id="11609" w:author="Ritu Kamra" w:date="2021-09-27T17:30:00Z">
                <w:pPr>
                  <w:pStyle w:val="BodyText"/>
                  <w:spacing w:before="162" w:line="480" w:lineRule="auto"/>
                  <w:ind w:right="-90"/>
                  <w:jc w:val="both"/>
                </w:pPr>
              </w:pPrChange>
            </w:pPr>
            <w:del w:id="11610" w:author="Hardik Malhotra" w:date="2021-09-30T19:30:00Z">
              <w:r w:rsidRPr="00C568E6" w:rsidDel="001848B0">
                <w:rPr>
                  <w:rFonts w:ascii="Verdana" w:hAnsi="Verdana" w:cs="Calibri"/>
                  <w:sz w:val="14"/>
                  <w:szCs w:val="14"/>
                  <w:rPrChange w:id="11611" w:author="Ritu Kamra" w:date="2021-09-27T17:30:00Z">
                    <w:rPr>
                      <w:rFonts w:ascii="Verdana" w:hAnsi="Verdana" w:cs="Calibri"/>
                      <w:color w:val="000000"/>
                      <w:sz w:val="14"/>
                      <w:szCs w:val="14"/>
                    </w:rPr>
                  </w:rPrChange>
                </w:rPr>
                <w:delText>23</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612"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99530B6" w14:textId="45FD4359" w:rsidR="00587138" w:rsidRPr="00C568E6" w:rsidDel="001848B0" w:rsidRDefault="00587138">
            <w:pPr>
              <w:pStyle w:val="BodyText"/>
              <w:spacing w:before="162" w:line="480" w:lineRule="auto"/>
              <w:ind w:right="-90"/>
              <w:jc w:val="center"/>
              <w:rPr>
                <w:del w:id="11613" w:author="Hardik Malhotra" w:date="2021-09-30T19:30:00Z"/>
                <w:rFonts w:ascii="Verdana" w:hAnsi="Verdana" w:cs="Calibri"/>
                <w:sz w:val="14"/>
                <w:szCs w:val="14"/>
                <w:rPrChange w:id="11614" w:author="Ritu Kamra" w:date="2021-09-27T17:30:00Z">
                  <w:rPr>
                    <w:del w:id="11615" w:author="Hardik Malhotra" w:date="2021-09-30T19:30:00Z"/>
                    <w:rFonts w:ascii="Verdana" w:hAnsi="Verdana" w:cs="Calibri"/>
                    <w:color w:val="000000"/>
                    <w:sz w:val="14"/>
                    <w:szCs w:val="14"/>
                  </w:rPr>
                </w:rPrChange>
              </w:rPr>
              <w:pPrChange w:id="11616" w:author="Ritu Kamra" w:date="2021-09-27T17:30:00Z">
                <w:pPr>
                  <w:pStyle w:val="BodyText"/>
                  <w:spacing w:before="162" w:line="480" w:lineRule="auto"/>
                  <w:ind w:right="-90"/>
                  <w:jc w:val="both"/>
                </w:pPr>
              </w:pPrChange>
            </w:pPr>
            <w:del w:id="11617" w:author="Hardik Malhotra" w:date="2021-09-30T19:30:00Z">
              <w:r w:rsidRPr="00C568E6" w:rsidDel="001848B0">
                <w:rPr>
                  <w:rFonts w:ascii="Verdana" w:hAnsi="Verdana" w:cs="Calibri"/>
                  <w:sz w:val="14"/>
                  <w:szCs w:val="14"/>
                  <w:rPrChange w:id="11618" w:author="Ritu Kamra" w:date="2021-09-27T17:30:00Z">
                    <w:rPr>
                      <w:rFonts w:ascii="Verdana" w:hAnsi="Verdana" w:cs="Calibri"/>
                      <w:color w:val="000000"/>
                      <w:sz w:val="14"/>
                      <w:szCs w:val="14"/>
                    </w:rPr>
                  </w:rPrChange>
                </w:rPr>
                <w:delText>24</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619"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B7A7AFA" w14:textId="4326E7B9" w:rsidR="00587138" w:rsidRPr="00C568E6" w:rsidDel="001848B0" w:rsidRDefault="00587138">
            <w:pPr>
              <w:pStyle w:val="BodyText"/>
              <w:spacing w:before="162" w:line="480" w:lineRule="auto"/>
              <w:ind w:right="-90"/>
              <w:jc w:val="center"/>
              <w:rPr>
                <w:del w:id="11620" w:author="Hardik Malhotra" w:date="2021-09-30T19:30:00Z"/>
                <w:rFonts w:ascii="Verdana" w:hAnsi="Verdana" w:cs="Calibri"/>
                <w:sz w:val="14"/>
                <w:szCs w:val="14"/>
                <w:rPrChange w:id="11621" w:author="Ritu Kamra" w:date="2021-09-27T17:30:00Z">
                  <w:rPr>
                    <w:del w:id="11622" w:author="Hardik Malhotra" w:date="2021-09-30T19:30:00Z"/>
                    <w:rFonts w:ascii="Verdana" w:hAnsi="Verdana" w:cs="Calibri"/>
                    <w:color w:val="000000"/>
                    <w:sz w:val="14"/>
                    <w:szCs w:val="14"/>
                  </w:rPr>
                </w:rPrChange>
              </w:rPr>
              <w:pPrChange w:id="11623" w:author="Ritu Kamra" w:date="2021-09-27T17:30:00Z">
                <w:pPr>
                  <w:pStyle w:val="BodyText"/>
                  <w:spacing w:before="162" w:line="480" w:lineRule="auto"/>
                  <w:ind w:right="-90"/>
                  <w:jc w:val="both"/>
                </w:pPr>
              </w:pPrChange>
            </w:pPr>
            <w:del w:id="11624" w:author="Hardik Malhotra" w:date="2021-09-30T19:30:00Z">
              <w:r w:rsidRPr="00C568E6" w:rsidDel="001848B0">
                <w:rPr>
                  <w:rFonts w:ascii="Verdana" w:hAnsi="Verdana" w:cs="Calibri"/>
                  <w:sz w:val="14"/>
                  <w:szCs w:val="14"/>
                  <w:rPrChange w:id="11625" w:author="Ritu Kamra" w:date="2021-09-27T17:30:00Z">
                    <w:rPr>
                      <w:rFonts w:ascii="Verdana" w:hAnsi="Verdana" w:cs="Calibri"/>
                      <w:color w:val="000000"/>
                      <w:sz w:val="14"/>
                      <w:szCs w:val="14"/>
                    </w:rPr>
                  </w:rPrChange>
                </w:rPr>
                <w:delText>26</w:delText>
              </w:r>
            </w:del>
          </w:p>
        </w:tc>
      </w:tr>
      <w:tr w:rsidR="00587138" w:rsidRPr="00991017" w:rsidDel="001848B0" w14:paraId="511EFCFC" w14:textId="34C2AEBE" w:rsidTr="005C3363">
        <w:trPr>
          <w:trHeight w:val="551"/>
          <w:del w:id="11626" w:author="Hardik Malhotra" w:date="2021-09-30T19:30:00Z"/>
          <w:trPrChange w:id="11627" w:author="Neeshu Bhadauriya" w:date="2021-09-27T21:36:00Z">
            <w:trPr>
              <w:trHeight w:val="551"/>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628"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91EA3DA" w14:textId="6F167E84" w:rsidR="00587138" w:rsidDel="001848B0" w:rsidRDefault="00587138" w:rsidP="00092529">
            <w:pPr>
              <w:pStyle w:val="BodyText"/>
              <w:spacing w:before="162" w:line="480" w:lineRule="auto"/>
              <w:ind w:right="-90"/>
              <w:jc w:val="both"/>
              <w:rPr>
                <w:del w:id="11629" w:author="Hardik Malhotra" w:date="2021-09-30T19:30:00Z"/>
                <w:rFonts w:ascii="Verdana" w:hAnsi="Verdana" w:cs="Calibri"/>
                <w:color w:val="000000"/>
                <w:sz w:val="14"/>
                <w:szCs w:val="14"/>
              </w:rPr>
            </w:pPr>
            <w:del w:id="11630" w:author="Hardik Malhotra" w:date="2021-09-30T19:30:00Z">
              <w:r w:rsidDel="001848B0">
                <w:rPr>
                  <w:rFonts w:ascii="Verdana" w:hAnsi="Verdana" w:cs="Calibri"/>
                  <w:color w:val="000000"/>
                  <w:sz w:val="14"/>
                  <w:szCs w:val="14"/>
                </w:rPr>
                <w:delText xml:space="preserve">Spolchemie A.S. </w:delText>
              </w:r>
            </w:del>
          </w:p>
        </w:tc>
        <w:tc>
          <w:tcPr>
            <w:tcW w:w="6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631"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780BA9C" w14:textId="28F00B24" w:rsidR="00587138" w:rsidRPr="00C568E6" w:rsidDel="001848B0" w:rsidRDefault="00587138">
            <w:pPr>
              <w:pStyle w:val="BodyText"/>
              <w:spacing w:before="162" w:line="480" w:lineRule="auto"/>
              <w:ind w:right="-90"/>
              <w:jc w:val="center"/>
              <w:rPr>
                <w:del w:id="11632" w:author="Hardik Malhotra" w:date="2021-09-30T19:30:00Z"/>
                <w:rFonts w:ascii="Verdana" w:hAnsi="Verdana" w:cs="Calibri"/>
                <w:sz w:val="14"/>
                <w:szCs w:val="14"/>
                <w:rPrChange w:id="11633" w:author="Ritu Kamra" w:date="2021-09-27T17:30:00Z">
                  <w:rPr>
                    <w:del w:id="11634" w:author="Hardik Malhotra" w:date="2021-09-30T19:30:00Z"/>
                    <w:rFonts w:ascii="Verdana" w:hAnsi="Verdana" w:cs="Calibri"/>
                    <w:color w:val="000000"/>
                    <w:sz w:val="14"/>
                    <w:szCs w:val="14"/>
                  </w:rPr>
                </w:rPrChange>
              </w:rPr>
              <w:pPrChange w:id="11635" w:author="Ritu Kamra" w:date="2021-09-27T17:30:00Z">
                <w:pPr>
                  <w:pStyle w:val="BodyText"/>
                  <w:spacing w:before="162" w:line="480" w:lineRule="auto"/>
                  <w:ind w:right="-90"/>
                  <w:jc w:val="both"/>
                </w:pPr>
              </w:pPrChange>
            </w:pPr>
            <w:del w:id="11636" w:author="Hardik Malhotra" w:date="2021-09-30T19:30:00Z">
              <w:r w:rsidRPr="00C568E6" w:rsidDel="001848B0">
                <w:rPr>
                  <w:rFonts w:ascii="Verdana" w:hAnsi="Verdana" w:cs="Calibri"/>
                  <w:sz w:val="14"/>
                  <w:szCs w:val="14"/>
                  <w:rPrChange w:id="11637" w:author="Ritu Kamra" w:date="2021-09-27T17:30:00Z">
                    <w:rPr>
                      <w:rFonts w:ascii="Verdana" w:hAnsi="Verdana" w:cs="Calibri"/>
                      <w:color w:val="000000"/>
                      <w:sz w:val="14"/>
                      <w:szCs w:val="14"/>
                    </w:rPr>
                  </w:rPrChange>
                </w:rPr>
                <w:delText>44</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63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083D966" w14:textId="33BC7EA9" w:rsidR="00587138" w:rsidRPr="00C568E6" w:rsidDel="001848B0" w:rsidRDefault="00587138">
            <w:pPr>
              <w:pStyle w:val="BodyText"/>
              <w:spacing w:before="162" w:line="480" w:lineRule="auto"/>
              <w:ind w:right="-90"/>
              <w:jc w:val="center"/>
              <w:rPr>
                <w:del w:id="11639" w:author="Hardik Malhotra" w:date="2021-09-30T19:30:00Z"/>
                <w:rFonts w:ascii="Verdana" w:hAnsi="Verdana" w:cs="Calibri"/>
                <w:sz w:val="14"/>
                <w:szCs w:val="14"/>
                <w:rPrChange w:id="11640" w:author="Ritu Kamra" w:date="2021-09-27T17:30:00Z">
                  <w:rPr>
                    <w:del w:id="11641" w:author="Hardik Malhotra" w:date="2021-09-30T19:30:00Z"/>
                    <w:rFonts w:ascii="Verdana" w:hAnsi="Verdana" w:cs="Calibri"/>
                    <w:color w:val="000000"/>
                    <w:sz w:val="14"/>
                    <w:szCs w:val="14"/>
                  </w:rPr>
                </w:rPrChange>
              </w:rPr>
              <w:pPrChange w:id="11642" w:author="Ritu Kamra" w:date="2021-09-27T17:30:00Z">
                <w:pPr>
                  <w:pStyle w:val="BodyText"/>
                  <w:spacing w:before="162" w:line="480" w:lineRule="auto"/>
                  <w:ind w:right="-90"/>
                  <w:jc w:val="both"/>
                </w:pPr>
              </w:pPrChange>
            </w:pPr>
            <w:del w:id="11643" w:author="Hardik Malhotra" w:date="2021-09-30T19:30:00Z">
              <w:r w:rsidRPr="00C568E6" w:rsidDel="001848B0">
                <w:rPr>
                  <w:rFonts w:ascii="Verdana" w:hAnsi="Verdana" w:cs="Calibri"/>
                  <w:sz w:val="14"/>
                  <w:szCs w:val="14"/>
                  <w:rPrChange w:id="11644" w:author="Ritu Kamra" w:date="2021-09-27T17:30:00Z">
                    <w:rPr>
                      <w:rFonts w:ascii="Verdana" w:hAnsi="Verdana" w:cs="Calibri"/>
                      <w:color w:val="000000"/>
                      <w:sz w:val="14"/>
                      <w:szCs w:val="14"/>
                    </w:rPr>
                  </w:rPrChange>
                </w:rPr>
                <w:delText>46</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645"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D37F904" w14:textId="6CEEF33C" w:rsidR="00587138" w:rsidRPr="00C568E6" w:rsidDel="001848B0" w:rsidRDefault="00587138">
            <w:pPr>
              <w:pStyle w:val="BodyText"/>
              <w:spacing w:before="162" w:line="480" w:lineRule="auto"/>
              <w:ind w:right="-90"/>
              <w:jc w:val="center"/>
              <w:rPr>
                <w:del w:id="11646" w:author="Hardik Malhotra" w:date="2021-09-30T19:30:00Z"/>
                <w:rFonts w:ascii="Verdana" w:hAnsi="Verdana" w:cs="Calibri"/>
                <w:sz w:val="14"/>
                <w:szCs w:val="14"/>
                <w:rPrChange w:id="11647" w:author="Ritu Kamra" w:date="2021-09-27T17:30:00Z">
                  <w:rPr>
                    <w:del w:id="11648" w:author="Hardik Malhotra" w:date="2021-09-30T19:30:00Z"/>
                    <w:rFonts w:ascii="Verdana" w:hAnsi="Verdana" w:cs="Calibri"/>
                    <w:color w:val="000000"/>
                    <w:sz w:val="14"/>
                    <w:szCs w:val="14"/>
                  </w:rPr>
                </w:rPrChange>
              </w:rPr>
              <w:pPrChange w:id="11649" w:author="Ritu Kamra" w:date="2021-09-27T17:30:00Z">
                <w:pPr>
                  <w:pStyle w:val="BodyText"/>
                  <w:spacing w:before="162" w:line="480" w:lineRule="auto"/>
                  <w:ind w:right="-90"/>
                  <w:jc w:val="both"/>
                </w:pPr>
              </w:pPrChange>
            </w:pPr>
            <w:del w:id="11650" w:author="Hardik Malhotra" w:date="2021-09-30T19:30:00Z">
              <w:r w:rsidRPr="00C568E6" w:rsidDel="001848B0">
                <w:rPr>
                  <w:rFonts w:ascii="Verdana" w:hAnsi="Verdana" w:cs="Calibri"/>
                  <w:sz w:val="14"/>
                  <w:szCs w:val="14"/>
                  <w:rPrChange w:id="11651" w:author="Ritu Kamra" w:date="2021-09-27T17:30:00Z">
                    <w:rPr>
                      <w:rFonts w:ascii="Verdana" w:hAnsi="Verdana" w:cs="Calibri"/>
                      <w:color w:val="000000"/>
                      <w:sz w:val="14"/>
                      <w:szCs w:val="14"/>
                    </w:rPr>
                  </w:rPrChange>
                </w:rPr>
                <w:delText>45</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652"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758FBED" w14:textId="6FBFB0FD" w:rsidR="00587138" w:rsidRPr="00C568E6" w:rsidDel="001848B0" w:rsidRDefault="00587138">
            <w:pPr>
              <w:pStyle w:val="BodyText"/>
              <w:spacing w:before="162" w:line="480" w:lineRule="auto"/>
              <w:ind w:right="-90"/>
              <w:jc w:val="center"/>
              <w:rPr>
                <w:del w:id="11653" w:author="Hardik Malhotra" w:date="2021-09-30T19:30:00Z"/>
                <w:rFonts w:ascii="Verdana" w:hAnsi="Verdana" w:cs="Calibri"/>
                <w:sz w:val="14"/>
                <w:szCs w:val="14"/>
                <w:rPrChange w:id="11654" w:author="Ritu Kamra" w:date="2021-09-27T17:30:00Z">
                  <w:rPr>
                    <w:del w:id="11655" w:author="Hardik Malhotra" w:date="2021-09-30T19:30:00Z"/>
                    <w:rFonts w:ascii="Verdana" w:hAnsi="Verdana" w:cs="Calibri"/>
                    <w:color w:val="000000"/>
                    <w:sz w:val="14"/>
                    <w:szCs w:val="14"/>
                  </w:rPr>
                </w:rPrChange>
              </w:rPr>
              <w:pPrChange w:id="11656" w:author="Ritu Kamra" w:date="2021-09-27T17:30:00Z">
                <w:pPr>
                  <w:pStyle w:val="BodyText"/>
                  <w:spacing w:before="162" w:line="480" w:lineRule="auto"/>
                  <w:ind w:right="-90"/>
                  <w:jc w:val="both"/>
                </w:pPr>
              </w:pPrChange>
            </w:pPr>
            <w:del w:id="11657" w:author="Hardik Malhotra" w:date="2021-09-30T19:30:00Z">
              <w:r w:rsidRPr="00C568E6" w:rsidDel="001848B0">
                <w:rPr>
                  <w:rFonts w:ascii="Verdana" w:hAnsi="Verdana" w:cs="Calibri"/>
                  <w:sz w:val="14"/>
                  <w:szCs w:val="14"/>
                  <w:rPrChange w:id="11658" w:author="Ritu Kamra" w:date="2021-09-27T17:30:00Z">
                    <w:rPr>
                      <w:rFonts w:ascii="Verdana" w:hAnsi="Verdana" w:cs="Calibri"/>
                      <w:color w:val="000000"/>
                      <w:sz w:val="14"/>
                      <w:szCs w:val="14"/>
                    </w:rPr>
                  </w:rPrChange>
                </w:rPr>
                <w:delText>49</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659"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BC5751C" w14:textId="1C059025" w:rsidR="00587138" w:rsidRPr="00C568E6" w:rsidDel="001848B0" w:rsidRDefault="00587138">
            <w:pPr>
              <w:pStyle w:val="BodyText"/>
              <w:spacing w:before="162" w:line="480" w:lineRule="auto"/>
              <w:ind w:right="-90"/>
              <w:jc w:val="center"/>
              <w:rPr>
                <w:del w:id="11660" w:author="Hardik Malhotra" w:date="2021-09-30T19:30:00Z"/>
                <w:rFonts w:ascii="Verdana" w:hAnsi="Verdana" w:cs="Calibri"/>
                <w:sz w:val="14"/>
                <w:szCs w:val="14"/>
                <w:rPrChange w:id="11661" w:author="Ritu Kamra" w:date="2021-09-27T17:30:00Z">
                  <w:rPr>
                    <w:del w:id="11662" w:author="Hardik Malhotra" w:date="2021-09-30T19:30:00Z"/>
                    <w:rFonts w:ascii="Verdana" w:hAnsi="Verdana" w:cs="Calibri"/>
                    <w:color w:val="000000"/>
                    <w:sz w:val="14"/>
                    <w:szCs w:val="14"/>
                  </w:rPr>
                </w:rPrChange>
              </w:rPr>
              <w:pPrChange w:id="11663" w:author="Ritu Kamra" w:date="2021-09-27T17:30:00Z">
                <w:pPr>
                  <w:pStyle w:val="BodyText"/>
                  <w:spacing w:before="162" w:line="480" w:lineRule="auto"/>
                  <w:ind w:right="-90"/>
                  <w:jc w:val="both"/>
                </w:pPr>
              </w:pPrChange>
            </w:pPr>
            <w:del w:id="11664" w:author="Hardik Malhotra" w:date="2021-09-30T19:30:00Z">
              <w:r w:rsidRPr="00C568E6" w:rsidDel="001848B0">
                <w:rPr>
                  <w:rFonts w:ascii="Verdana" w:hAnsi="Verdana" w:cs="Calibri"/>
                  <w:sz w:val="14"/>
                  <w:szCs w:val="14"/>
                  <w:rPrChange w:id="11665" w:author="Ritu Kamra" w:date="2021-09-27T17:30:00Z">
                    <w:rPr>
                      <w:rFonts w:ascii="Verdana" w:hAnsi="Verdana" w:cs="Calibri"/>
                      <w:color w:val="000000"/>
                      <w:sz w:val="14"/>
                      <w:szCs w:val="14"/>
                    </w:rPr>
                  </w:rPrChange>
                </w:rPr>
                <w:delText>49</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666"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12A8DFB" w14:textId="36390AED" w:rsidR="00587138" w:rsidRPr="00C568E6" w:rsidDel="001848B0" w:rsidRDefault="00587138">
            <w:pPr>
              <w:pStyle w:val="BodyText"/>
              <w:spacing w:before="162" w:line="480" w:lineRule="auto"/>
              <w:ind w:right="-90"/>
              <w:jc w:val="center"/>
              <w:rPr>
                <w:del w:id="11667" w:author="Hardik Malhotra" w:date="2021-09-30T19:30:00Z"/>
                <w:rFonts w:ascii="Verdana" w:hAnsi="Verdana" w:cs="Calibri"/>
                <w:sz w:val="14"/>
                <w:szCs w:val="14"/>
                <w:rPrChange w:id="11668" w:author="Ritu Kamra" w:date="2021-09-27T17:30:00Z">
                  <w:rPr>
                    <w:del w:id="11669" w:author="Hardik Malhotra" w:date="2021-09-30T19:30:00Z"/>
                    <w:rFonts w:ascii="Verdana" w:hAnsi="Verdana" w:cs="Calibri"/>
                    <w:color w:val="000000"/>
                    <w:sz w:val="14"/>
                    <w:szCs w:val="14"/>
                  </w:rPr>
                </w:rPrChange>
              </w:rPr>
              <w:pPrChange w:id="11670" w:author="Ritu Kamra" w:date="2021-09-27T17:30:00Z">
                <w:pPr>
                  <w:pStyle w:val="BodyText"/>
                  <w:spacing w:before="162" w:line="480" w:lineRule="auto"/>
                  <w:ind w:right="-90"/>
                  <w:jc w:val="both"/>
                </w:pPr>
              </w:pPrChange>
            </w:pPr>
            <w:del w:id="11671" w:author="Hardik Malhotra" w:date="2021-09-30T19:30:00Z">
              <w:r w:rsidRPr="00C568E6" w:rsidDel="001848B0">
                <w:rPr>
                  <w:rFonts w:ascii="Verdana" w:hAnsi="Verdana" w:cs="Calibri"/>
                  <w:sz w:val="14"/>
                  <w:szCs w:val="14"/>
                  <w:rPrChange w:id="11672" w:author="Ritu Kamra" w:date="2021-09-27T17:30:00Z">
                    <w:rPr>
                      <w:rFonts w:ascii="Verdana" w:hAnsi="Verdana" w:cs="Calibri"/>
                      <w:color w:val="000000"/>
                      <w:sz w:val="14"/>
                      <w:szCs w:val="14"/>
                    </w:rPr>
                  </w:rPrChange>
                </w:rPr>
                <w:delText>44</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67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895DC16" w14:textId="4CFDDFE8" w:rsidR="00587138" w:rsidRPr="00C568E6" w:rsidDel="001848B0" w:rsidRDefault="00587138">
            <w:pPr>
              <w:pStyle w:val="BodyText"/>
              <w:spacing w:before="162" w:line="480" w:lineRule="auto"/>
              <w:ind w:right="-90"/>
              <w:jc w:val="center"/>
              <w:rPr>
                <w:del w:id="11674" w:author="Hardik Malhotra" w:date="2021-09-30T19:30:00Z"/>
                <w:rFonts w:ascii="Verdana" w:hAnsi="Verdana" w:cs="Calibri"/>
                <w:sz w:val="14"/>
                <w:szCs w:val="14"/>
                <w:rPrChange w:id="11675" w:author="Ritu Kamra" w:date="2021-09-27T17:30:00Z">
                  <w:rPr>
                    <w:del w:id="11676" w:author="Hardik Malhotra" w:date="2021-09-30T19:30:00Z"/>
                    <w:rFonts w:ascii="Verdana" w:hAnsi="Verdana" w:cs="Calibri"/>
                    <w:color w:val="000000"/>
                    <w:sz w:val="14"/>
                    <w:szCs w:val="14"/>
                  </w:rPr>
                </w:rPrChange>
              </w:rPr>
              <w:pPrChange w:id="11677" w:author="Ritu Kamra" w:date="2021-09-27T17:30:00Z">
                <w:pPr>
                  <w:pStyle w:val="BodyText"/>
                  <w:spacing w:before="162" w:line="480" w:lineRule="auto"/>
                  <w:ind w:right="-90"/>
                  <w:jc w:val="both"/>
                </w:pPr>
              </w:pPrChange>
            </w:pPr>
            <w:del w:id="11678" w:author="Hardik Malhotra" w:date="2021-09-30T19:30:00Z">
              <w:r w:rsidRPr="00C568E6" w:rsidDel="001848B0">
                <w:rPr>
                  <w:rFonts w:ascii="Verdana" w:hAnsi="Verdana" w:cs="Calibri"/>
                  <w:sz w:val="14"/>
                  <w:szCs w:val="14"/>
                  <w:rPrChange w:id="11679" w:author="Ritu Kamra" w:date="2021-09-27T17:30:00Z">
                    <w:rPr>
                      <w:rFonts w:ascii="Verdana" w:hAnsi="Verdana" w:cs="Calibri"/>
                      <w:color w:val="000000"/>
                      <w:sz w:val="14"/>
                      <w:szCs w:val="14"/>
                    </w:rPr>
                  </w:rPrChange>
                </w:rPr>
                <w:delText>45</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680"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828DBE1" w14:textId="4CB52BDC" w:rsidR="00587138" w:rsidRPr="00C568E6" w:rsidDel="001848B0" w:rsidRDefault="00587138">
            <w:pPr>
              <w:pStyle w:val="BodyText"/>
              <w:spacing w:before="162" w:line="480" w:lineRule="auto"/>
              <w:ind w:right="-90"/>
              <w:jc w:val="center"/>
              <w:rPr>
                <w:del w:id="11681" w:author="Hardik Malhotra" w:date="2021-09-30T19:30:00Z"/>
                <w:rFonts w:ascii="Verdana" w:hAnsi="Verdana" w:cs="Calibri"/>
                <w:sz w:val="14"/>
                <w:szCs w:val="14"/>
                <w:rPrChange w:id="11682" w:author="Ritu Kamra" w:date="2021-09-27T17:30:00Z">
                  <w:rPr>
                    <w:del w:id="11683" w:author="Hardik Malhotra" w:date="2021-09-30T19:30:00Z"/>
                    <w:rFonts w:ascii="Verdana" w:hAnsi="Verdana" w:cs="Calibri"/>
                    <w:color w:val="000000"/>
                    <w:sz w:val="14"/>
                    <w:szCs w:val="14"/>
                  </w:rPr>
                </w:rPrChange>
              </w:rPr>
              <w:pPrChange w:id="11684" w:author="Ritu Kamra" w:date="2021-09-27T17:30:00Z">
                <w:pPr>
                  <w:pStyle w:val="BodyText"/>
                  <w:spacing w:before="162" w:line="480" w:lineRule="auto"/>
                  <w:ind w:right="-90"/>
                  <w:jc w:val="both"/>
                </w:pPr>
              </w:pPrChange>
            </w:pPr>
            <w:del w:id="11685" w:author="Hardik Malhotra" w:date="2021-09-30T19:30:00Z">
              <w:r w:rsidRPr="00C568E6" w:rsidDel="001848B0">
                <w:rPr>
                  <w:rFonts w:ascii="Verdana" w:hAnsi="Verdana" w:cs="Calibri"/>
                  <w:sz w:val="14"/>
                  <w:szCs w:val="14"/>
                  <w:rPrChange w:id="11686" w:author="Ritu Kamra" w:date="2021-09-27T17:30:00Z">
                    <w:rPr>
                      <w:rFonts w:ascii="Verdana" w:hAnsi="Verdana" w:cs="Calibri"/>
                      <w:color w:val="000000"/>
                      <w:sz w:val="14"/>
                      <w:szCs w:val="14"/>
                    </w:rPr>
                  </w:rPrChange>
                </w:rPr>
                <w:delText>48</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687"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288472A" w14:textId="5706A3B1" w:rsidR="00587138" w:rsidRPr="00C568E6" w:rsidDel="001848B0" w:rsidRDefault="00587138">
            <w:pPr>
              <w:pStyle w:val="BodyText"/>
              <w:spacing w:before="162" w:line="480" w:lineRule="auto"/>
              <w:ind w:right="-90"/>
              <w:jc w:val="center"/>
              <w:rPr>
                <w:del w:id="11688" w:author="Hardik Malhotra" w:date="2021-09-30T19:30:00Z"/>
                <w:rFonts w:ascii="Verdana" w:hAnsi="Verdana" w:cs="Calibri"/>
                <w:sz w:val="14"/>
                <w:szCs w:val="14"/>
                <w:rPrChange w:id="11689" w:author="Ritu Kamra" w:date="2021-09-27T17:30:00Z">
                  <w:rPr>
                    <w:del w:id="11690" w:author="Hardik Malhotra" w:date="2021-09-30T19:30:00Z"/>
                    <w:rFonts w:ascii="Verdana" w:hAnsi="Verdana" w:cs="Calibri"/>
                    <w:color w:val="000000"/>
                    <w:sz w:val="14"/>
                    <w:szCs w:val="14"/>
                  </w:rPr>
                </w:rPrChange>
              </w:rPr>
              <w:pPrChange w:id="11691" w:author="Ritu Kamra" w:date="2021-09-27T17:30:00Z">
                <w:pPr>
                  <w:pStyle w:val="BodyText"/>
                  <w:spacing w:before="162" w:line="480" w:lineRule="auto"/>
                  <w:ind w:right="-90"/>
                  <w:jc w:val="both"/>
                </w:pPr>
              </w:pPrChange>
            </w:pPr>
            <w:del w:id="11692" w:author="Hardik Malhotra" w:date="2021-09-30T19:30:00Z">
              <w:r w:rsidRPr="00C568E6" w:rsidDel="001848B0">
                <w:rPr>
                  <w:rFonts w:ascii="Verdana" w:hAnsi="Verdana" w:cs="Calibri"/>
                  <w:sz w:val="14"/>
                  <w:szCs w:val="14"/>
                  <w:rPrChange w:id="11693" w:author="Ritu Kamra" w:date="2021-09-27T17:30:00Z">
                    <w:rPr>
                      <w:rFonts w:ascii="Verdana" w:hAnsi="Verdana" w:cs="Calibri"/>
                      <w:color w:val="000000"/>
                      <w:sz w:val="14"/>
                      <w:szCs w:val="14"/>
                    </w:rPr>
                  </w:rPrChange>
                </w:rPr>
                <w:delText>53</w:delText>
              </w:r>
            </w:del>
          </w:p>
        </w:tc>
      </w:tr>
      <w:tr w:rsidR="00587138" w:rsidRPr="00991017" w:rsidDel="001848B0" w14:paraId="62093446" w14:textId="1499D2B4" w:rsidTr="005C3363">
        <w:trPr>
          <w:trHeight w:val="551"/>
          <w:del w:id="11694" w:author="Hardik Malhotra" w:date="2021-09-30T19:30:00Z"/>
          <w:trPrChange w:id="11695" w:author="Neeshu Bhadauriya" w:date="2021-09-27T21:36:00Z">
            <w:trPr>
              <w:trHeight w:val="551"/>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696"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CDC2A83" w14:textId="14B317B4" w:rsidR="00587138" w:rsidDel="001848B0" w:rsidRDefault="00587138" w:rsidP="00092529">
            <w:pPr>
              <w:pStyle w:val="BodyText"/>
              <w:spacing w:before="162" w:line="480" w:lineRule="auto"/>
              <w:ind w:right="-90"/>
              <w:jc w:val="both"/>
              <w:rPr>
                <w:del w:id="11697" w:author="Hardik Malhotra" w:date="2021-09-30T19:30:00Z"/>
                <w:rFonts w:ascii="Verdana" w:hAnsi="Verdana" w:cs="Calibri"/>
                <w:color w:val="000000"/>
                <w:sz w:val="14"/>
                <w:szCs w:val="14"/>
              </w:rPr>
            </w:pPr>
            <w:del w:id="11698" w:author="Hardik Malhotra" w:date="2021-09-30T19:30:00Z">
              <w:r w:rsidDel="001848B0">
                <w:rPr>
                  <w:rFonts w:ascii="Verdana" w:hAnsi="Verdana" w:cs="Calibri"/>
                  <w:color w:val="000000"/>
                  <w:sz w:val="14"/>
                  <w:szCs w:val="14"/>
                </w:rPr>
                <w:delText>Alchemie Ltd.</w:delText>
              </w:r>
            </w:del>
          </w:p>
        </w:tc>
        <w:tc>
          <w:tcPr>
            <w:tcW w:w="6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699"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557AAB3" w14:textId="7C6A3052" w:rsidR="00587138" w:rsidRPr="00C568E6" w:rsidDel="001848B0" w:rsidRDefault="00587138">
            <w:pPr>
              <w:pStyle w:val="BodyText"/>
              <w:spacing w:before="162" w:line="480" w:lineRule="auto"/>
              <w:ind w:right="-90"/>
              <w:jc w:val="center"/>
              <w:rPr>
                <w:del w:id="11700" w:author="Hardik Malhotra" w:date="2021-09-30T19:30:00Z"/>
                <w:rFonts w:ascii="Verdana" w:hAnsi="Verdana" w:cs="Calibri"/>
                <w:sz w:val="14"/>
                <w:szCs w:val="14"/>
                <w:rPrChange w:id="11701" w:author="Ritu Kamra" w:date="2021-09-27T17:30:00Z">
                  <w:rPr>
                    <w:del w:id="11702" w:author="Hardik Malhotra" w:date="2021-09-30T19:30:00Z"/>
                    <w:rFonts w:ascii="Verdana" w:hAnsi="Verdana" w:cs="Calibri"/>
                    <w:color w:val="000000"/>
                    <w:sz w:val="14"/>
                    <w:szCs w:val="14"/>
                  </w:rPr>
                </w:rPrChange>
              </w:rPr>
              <w:pPrChange w:id="11703" w:author="Ritu Kamra" w:date="2021-09-27T17:30:00Z">
                <w:pPr>
                  <w:pStyle w:val="BodyText"/>
                  <w:spacing w:before="162" w:line="480" w:lineRule="auto"/>
                  <w:ind w:right="-90"/>
                  <w:jc w:val="both"/>
                </w:pPr>
              </w:pPrChange>
            </w:pPr>
            <w:del w:id="11704" w:author="Hardik Malhotra" w:date="2021-09-30T19:30:00Z">
              <w:r w:rsidRPr="00C568E6" w:rsidDel="001848B0">
                <w:rPr>
                  <w:rFonts w:ascii="Verdana" w:hAnsi="Verdana" w:cs="Calibri"/>
                  <w:sz w:val="14"/>
                  <w:szCs w:val="14"/>
                  <w:rPrChange w:id="11705" w:author="Ritu Kamra" w:date="2021-09-27T17:30:00Z">
                    <w:rPr>
                      <w:rFonts w:ascii="Verdana" w:hAnsi="Verdana" w:cs="Calibri"/>
                      <w:color w:val="000000"/>
                      <w:sz w:val="14"/>
                      <w:szCs w:val="14"/>
                    </w:rPr>
                  </w:rPrChange>
                </w:rPr>
                <w:delText>44</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706"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F3C56F6" w14:textId="15DD7B7E" w:rsidR="00587138" w:rsidRPr="00C568E6" w:rsidDel="001848B0" w:rsidRDefault="00587138">
            <w:pPr>
              <w:pStyle w:val="BodyText"/>
              <w:spacing w:before="162" w:line="480" w:lineRule="auto"/>
              <w:ind w:right="-90"/>
              <w:jc w:val="center"/>
              <w:rPr>
                <w:del w:id="11707" w:author="Hardik Malhotra" w:date="2021-09-30T19:30:00Z"/>
                <w:rFonts w:ascii="Verdana" w:hAnsi="Verdana" w:cs="Calibri"/>
                <w:sz w:val="14"/>
                <w:szCs w:val="14"/>
                <w:rPrChange w:id="11708" w:author="Ritu Kamra" w:date="2021-09-27T17:30:00Z">
                  <w:rPr>
                    <w:del w:id="11709" w:author="Hardik Malhotra" w:date="2021-09-30T19:30:00Z"/>
                    <w:rFonts w:ascii="Verdana" w:hAnsi="Verdana" w:cs="Calibri"/>
                    <w:color w:val="000000"/>
                    <w:sz w:val="14"/>
                    <w:szCs w:val="14"/>
                  </w:rPr>
                </w:rPrChange>
              </w:rPr>
              <w:pPrChange w:id="11710" w:author="Ritu Kamra" w:date="2021-09-27T17:30:00Z">
                <w:pPr>
                  <w:pStyle w:val="BodyText"/>
                  <w:spacing w:before="162" w:line="480" w:lineRule="auto"/>
                  <w:ind w:right="-90"/>
                  <w:jc w:val="both"/>
                </w:pPr>
              </w:pPrChange>
            </w:pPr>
            <w:del w:id="11711" w:author="Hardik Malhotra" w:date="2021-09-30T19:30:00Z">
              <w:r w:rsidRPr="00C568E6" w:rsidDel="001848B0">
                <w:rPr>
                  <w:rFonts w:ascii="Verdana" w:hAnsi="Verdana" w:cs="Calibri"/>
                  <w:sz w:val="14"/>
                  <w:szCs w:val="14"/>
                  <w:rPrChange w:id="11712" w:author="Ritu Kamra" w:date="2021-09-27T17:30:00Z">
                    <w:rPr>
                      <w:rFonts w:ascii="Verdana" w:hAnsi="Verdana" w:cs="Calibri"/>
                      <w:color w:val="000000"/>
                      <w:sz w:val="14"/>
                      <w:szCs w:val="14"/>
                    </w:rPr>
                  </w:rPrChange>
                </w:rPr>
                <w:delText>45</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713"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8E11594" w14:textId="1C0B5E46" w:rsidR="00587138" w:rsidRPr="00C568E6" w:rsidDel="001848B0" w:rsidRDefault="00587138">
            <w:pPr>
              <w:pStyle w:val="BodyText"/>
              <w:spacing w:before="162" w:line="480" w:lineRule="auto"/>
              <w:ind w:right="-90"/>
              <w:jc w:val="center"/>
              <w:rPr>
                <w:del w:id="11714" w:author="Hardik Malhotra" w:date="2021-09-30T19:30:00Z"/>
                <w:rFonts w:ascii="Verdana" w:hAnsi="Verdana" w:cs="Calibri"/>
                <w:sz w:val="14"/>
                <w:szCs w:val="14"/>
                <w:rPrChange w:id="11715" w:author="Ritu Kamra" w:date="2021-09-27T17:30:00Z">
                  <w:rPr>
                    <w:del w:id="11716" w:author="Hardik Malhotra" w:date="2021-09-30T19:30:00Z"/>
                    <w:rFonts w:ascii="Verdana" w:hAnsi="Verdana" w:cs="Calibri"/>
                    <w:color w:val="000000"/>
                    <w:sz w:val="14"/>
                    <w:szCs w:val="14"/>
                  </w:rPr>
                </w:rPrChange>
              </w:rPr>
              <w:pPrChange w:id="11717" w:author="Ritu Kamra" w:date="2021-09-27T17:30:00Z">
                <w:pPr>
                  <w:pStyle w:val="BodyText"/>
                  <w:spacing w:before="162" w:line="480" w:lineRule="auto"/>
                  <w:ind w:right="-90"/>
                  <w:jc w:val="both"/>
                </w:pPr>
              </w:pPrChange>
            </w:pPr>
            <w:del w:id="11718" w:author="Hardik Malhotra" w:date="2021-09-30T19:30:00Z">
              <w:r w:rsidRPr="00C568E6" w:rsidDel="001848B0">
                <w:rPr>
                  <w:rFonts w:ascii="Verdana" w:hAnsi="Verdana" w:cs="Calibri"/>
                  <w:sz w:val="14"/>
                  <w:szCs w:val="14"/>
                  <w:rPrChange w:id="11719" w:author="Ritu Kamra" w:date="2021-09-27T17:30:00Z">
                    <w:rPr>
                      <w:rFonts w:ascii="Verdana" w:hAnsi="Verdana" w:cs="Calibri"/>
                      <w:color w:val="000000"/>
                      <w:sz w:val="14"/>
                      <w:szCs w:val="14"/>
                    </w:rPr>
                  </w:rPrChange>
                </w:rPr>
                <w:delText>44</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720"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E058C0E" w14:textId="721CB0C6" w:rsidR="00587138" w:rsidRPr="00C568E6" w:rsidDel="001848B0" w:rsidRDefault="00587138">
            <w:pPr>
              <w:pStyle w:val="BodyText"/>
              <w:spacing w:before="162" w:line="480" w:lineRule="auto"/>
              <w:ind w:right="-90"/>
              <w:jc w:val="center"/>
              <w:rPr>
                <w:del w:id="11721" w:author="Hardik Malhotra" w:date="2021-09-30T19:30:00Z"/>
                <w:rFonts w:ascii="Verdana" w:hAnsi="Verdana" w:cs="Calibri"/>
                <w:sz w:val="14"/>
                <w:szCs w:val="14"/>
                <w:rPrChange w:id="11722" w:author="Ritu Kamra" w:date="2021-09-27T17:30:00Z">
                  <w:rPr>
                    <w:del w:id="11723" w:author="Hardik Malhotra" w:date="2021-09-30T19:30:00Z"/>
                    <w:rFonts w:ascii="Verdana" w:hAnsi="Verdana" w:cs="Calibri"/>
                    <w:color w:val="000000"/>
                    <w:sz w:val="14"/>
                    <w:szCs w:val="14"/>
                  </w:rPr>
                </w:rPrChange>
              </w:rPr>
              <w:pPrChange w:id="11724" w:author="Ritu Kamra" w:date="2021-09-27T17:30:00Z">
                <w:pPr>
                  <w:pStyle w:val="BodyText"/>
                  <w:spacing w:before="162" w:line="480" w:lineRule="auto"/>
                  <w:ind w:right="-90"/>
                  <w:jc w:val="both"/>
                </w:pPr>
              </w:pPrChange>
            </w:pPr>
            <w:del w:id="11725" w:author="Hardik Malhotra" w:date="2021-09-30T19:30:00Z">
              <w:r w:rsidRPr="00C568E6" w:rsidDel="001848B0">
                <w:rPr>
                  <w:rFonts w:ascii="Verdana" w:hAnsi="Verdana" w:cs="Calibri"/>
                  <w:sz w:val="14"/>
                  <w:szCs w:val="14"/>
                  <w:rPrChange w:id="11726" w:author="Ritu Kamra" w:date="2021-09-27T17:30:00Z">
                    <w:rPr>
                      <w:rFonts w:ascii="Verdana" w:hAnsi="Verdana" w:cs="Calibri"/>
                      <w:color w:val="000000"/>
                      <w:sz w:val="14"/>
                      <w:szCs w:val="14"/>
                    </w:rPr>
                  </w:rPrChange>
                </w:rPr>
                <w:delText>41</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727"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5DAE542" w14:textId="64432519" w:rsidR="00587138" w:rsidRPr="00C568E6" w:rsidDel="001848B0" w:rsidRDefault="00587138">
            <w:pPr>
              <w:pStyle w:val="BodyText"/>
              <w:spacing w:before="162" w:line="480" w:lineRule="auto"/>
              <w:ind w:right="-90"/>
              <w:jc w:val="center"/>
              <w:rPr>
                <w:del w:id="11728" w:author="Hardik Malhotra" w:date="2021-09-30T19:30:00Z"/>
                <w:rFonts w:ascii="Verdana" w:hAnsi="Verdana" w:cs="Calibri"/>
                <w:sz w:val="14"/>
                <w:szCs w:val="14"/>
                <w:rPrChange w:id="11729" w:author="Ritu Kamra" w:date="2021-09-27T17:30:00Z">
                  <w:rPr>
                    <w:del w:id="11730" w:author="Hardik Malhotra" w:date="2021-09-30T19:30:00Z"/>
                    <w:rFonts w:ascii="Verdana" w:hAnsi="Verdana" w:cs="Calibri"/>
                    <w:color w:val="000000"/>
                    <w:sz w:val="14"/>
                    <w:szCs w:val="14"/>
                  </w:rPr>
                </w:rPrChange>
              </w:rPr>
              <w:pPrChange w:id="11731" w:author="Ritu Kamra" w:date="2021-09-27T17:30:00Z">
                <w:pPr>
                  <w:pStyle w:val="BodyText"/>
                  <w:spacing w:before="162" w:line="480" w:lineRule="auto"/>
                  <w:ind w:right="-90"/>
                  <w:jc w:val="both"/>
                </w:pPr>
              </w:pPrChange>
            </w:pPr>
            <w:del w:id="11732" w:author="Hardik Malhotra" w:date="2021-09-30T19:30:00Z">
              <w:r w:rsidRPr="00C568E6" w:rsidDel="001848B0">
                <w:rPr>
                  <w:rFonts w:ascii="Verdana" w:hAnsi="Verdana" w:cs="Calibri"/>
                  <w:sz w:val="14"/>
                  <w:szCs w:val="14"/>
                  <w:rPrChange w:id="11733" w:author="Ritu Kamra" w:date="2021-09-27T17:30:00Z">
                    <w:rPr>
                      <w:rFonts w:ascii="Verdana" w:hAnsi="Verdana" w:cs="Calibri"/>
                      <w:color w:val="000000"/>
                      <w:sz w:val="14"/>
                      <w:szCs w:val="14"/>
                    </w:rPr>
                  </w:rPrChange>
                </w:rPr>
                <w:delText>44</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734"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999C53C" w14:textId="5070EAA2" w:rsidR="00587138" w:rsidRPr="00C568E6" w:rsidDel="001848B0" w:rsidRDefault="00587138">
            <w:pPr>
              <w:pStyle w:val="BodyText"/>
              <w:spacing w:before="162" w:line="480" w:lineRule="auto"/>
              <w:ind w:right="-90"/>
              <w:jc w:val="center"/>
              <w:rPr>
                <w:del w:id="11735" w:author="Hardik Malhotra" w:date="2021-09-30T19:30:00Z"/>
                <w:rFonts w:ascii="Verdana" w:hAnsi="Verdana" w:cs="Calibri"/>
                <w:sz w:val="14"/>
                <w:szCs w:val="14"/>
                <w:rPrChange w:id="11736" w:author="Ritu Kamra" w:date="2021-09-27T17:30:00Z">
                  <w:rPr>
                    <w:del w:id="11737" w:author="Hardik Malhotra" w:date="2021-09-30T19:30:00Z"/>
                    <w:rFonts w:ascii="Verdana" w:hAnsi="Verdana" w:cs="Calibri"/>
                    <w:color w:val="000000"/>
                    <w:sz w:val="14"/>
                    <w:szCs w:val="14"/>
                  </w:rPr>
                </w:rPrChange>
              </w:rPr>
              <w:pPrChange w:id="11738" w:author="Ritu Kamra" w:date="2021-09-27T17:30:00Z">
                <w:pPr>
                  <w:pStyle w:val="BodyText"/>
                  <w:spacing w:before="162" w:line="480" w:lineRule="auto"/>
                  <w:ind w:right="-90"/>
                  <w:jc w:val="both"/>
                </w:pPr>
              </w:pPrChange>
            </w:pPr>
            <w:del w:id="11739" w:author="Hardik Malhotra" w:date="2021-09-30T19:30:00Z">
              <w:r w:rsidRPr="00C568E6" w:rsidDel="001848B0">
                <w:rPr>
                  <w:rFonts w:ascii="Verdana" w:hAnsi="Verdana" w:cs="Calibri"/>
                  <w:sz w:val="14"/>
                  <w:szCs w:val="14"/>
                  <w:rPrChange w:id="11740" w:author="Ritu Kamra" w:date="2021-09-27T17:30:00Z">
                    <w:rPr>
                      <w:rFonts w:ascii="Verdana" w:hAnsi="Verdana" w:cs="Calibri"/>
                      <w:color w:val="000000"/>
                      <w:sz w:val="14"/>
                      <w:szCs w:val="14"/>
                    </w:rPr>
                  </w:rPrChange>
                </w:rPr>
                <w:delText>42</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741"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B30415F" w14:textId="177CDE94" w:rsidR="00587138" w:rsidRPr="00C568E6" w:rsidDel="001848B0" w:rsidRDefault="00587138">
            <w:pPr>
              <w:pStyle w:val="BodyText"/>
              <w:spacing w:before="162" w:line="480" w:lineRule="auto"/>
              <w:ind w:right="-90"/>
              <w:jc w:val="center"/>
              <w:rPr>
                <w:del w:id="11742" w:author="Hardik Malhotra" w:date="2021-09-30T19:30:00Z"/>
                <w:rFonts w:ascii="Verdana" w:hAnsi="Verdana" w:cs="Calibri"/>
                <w:sz w:val="14"/>
                <w:szCs w:val="14"/>
                <w:rPrChange w:id="11743" w:author="Ritu Kamra" w:date="2021-09-27T17:30:00Z">
                  <w:rPr>
                    <w:del w:id="11744" w:author="Hardik Malhotra" w:date="2021-09-30T19:30:00Z"/>
                    <w:rFonts w:ascii="Verdana" w:hAnsi="Verdana" w:cs="Calibri"/>
                    <w:color w:val="000000"/>
                    <w:sz w:val="14"/>
                    <w:szCs w:val="14"/>
                  </w:rPr>
                </w:rPrChange>
              </w:rPr>
              <w:pPrChange w:id="11745" w:author="Ritu Kamra" w:date="2021-09-27T17:30:00Z">
                <w:pPr>
                  <w:pStyle w:val="BodyText"/>
                  <w:spacing w:before="162" w:line="480" w:lineRule="auto"/>
                  <w:ind w:right="-90"/>
                  <w:jc w:val="both"/>
                </w:pPr>
              </w:pPrChange>
            </w:pPr>
            <w:del w:id="11746" w:author="Hardik Malhotra" w:date="2021-09-30T19:30:00Z">
              <w:r w:rsidRPr="00C568E6" w:rsidDel="001848B0">
                <w:rPr>
                  <w:rFonts w:ascii="Verdana" w:hAnsi="Verdana" w:cs="Calibri"/>
                  <w:sz w:val="14"/>
                  <w:szCs w:val="14"/>
                  <w:rPrChange w:id="11747" w:author="Ritu Kamra" w:date="2021-09-27T17:30:00Z">
                    <w:rPr>
                      <w:rFonts w:ascii="Verdana" w:hAnsi="Verdana" w:cs="Calibri"/>
                      <w:color w:val="000000"/>
                      <w:sz w:val="14"/>
                      <w:szCs w:val="14"/>
                    </w:rPr>
                  </w:rPrChange>
                </w:rPr>
                <w:delText>47</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74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548CAA8" w14:textId="66602F78" w:rsidR="00587138" w:rsidRPr="00C568E6" w:rsidDel="001848B0" w:rsidRDefault="00587138">
            <w:pPr>
              <w:pStyle w:val="BodyText"/>
              <w:spacing w:before="162" w:line="480" w:lineRule="auto"/>
              <w:ind w:right="-90"/>
              <w:jc w:val="center"/>
              <w:rPr>
                <w:del w:id="11749" w:author="Hardik Malhotra" w:date="2021-09-30T19:30:00Z"/>
                <w:rFonts w:ascii="Verdana" w:hAnsi="Verdana" w:cs="Calibri"/>
                <w:sz w:val="14"/>
                <w:szCs w:val="14"/>
                <w:rPrChange w:id="11750" w:author="Ritu Kamra" w:date="2021-09-27T17:30:00Z">
                  <w:rPr>
                    <w:del w:id="11751" w:author="Hardik Malhotra" w:date="2021-09-30T19:30:00Z"/>
                    <w:rFonts w:ascii="Verdana" w:hAnsi="Verdana" w:cs="Calibri"/>
                    <w:color w:val="000000"/>
                    <w:sz w:val="14"/>
                    <w:szCs w:val="14"/>
                  </w:rPr>
                </w:rPrChange>
              </w:rPr>
              <w:pPrChange w:id="11752" w:author="Ritu Kamra" w:date="2021-09-27T17:30:00Z">
                <w:pPr>
                  <w:pStyle w:val="BodyText"/>
                  <w:spacing w:before="162" w:line="480" w:lineRule="auto"/>
                  <w:ind w:right="-90"/>
                  <w:jc w:val="both"/>
                </w:pPr>
              </w:pPrChange>
            </w:pPr>
            <w:del w:id="11753" w:author="Hardik Malhotra" w:date="2021-09-30T19:30:00Z">
              <w:r w:rsidRPr="00C568E6" w:rsidDel="001848B0">
                <w:rPr>
                  <w:rFonts w:ascii="Verdana" w:hAnsi="Verdana" w:cs="Calibri"/>
                  <w:sz w:val="14"/>
                  <w:szCs w:val="14"/>
                  <w:rPrChange w:id="11754" w:author="Ritu Kamra" w:date="2021-09-27T17:30:00Z">
                    <w:rPr>
                      <w:rFonts w:ascii="Verdana" w:hAnsi="Verdana" w:cs="Calibri"/>
                      <w:color w:val="000000"/>
                      <w:sz w:val="14"/>
                      <w:szCs w:val="14"/>
                    </w:rPr>
                  </w:rPrChange>
                </w:rPr>
                <w:delText>49</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755"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4934D4C" w14:textId="031D42D7" w:rsidR="00587138" w:rsidRPr="00C568E6" w:rsidDel="001848B0" w:rsidRDefault="00587138">
            <w:pPr>
              <w:pStyle w:val="BodyText"/>
              <w:spacing w:before="162" w:line="480" w:lineRule="auto"/>
              <w:ind w:right="-90"/>
              <w:jc w:val="center"/>
              <w:rPr>
                <w:del w:id="11756" w:author="Hardik Malhotra" w:date="2021-09-30T19:30:00Z"/>
                <w:rFonts w:ascii="Verdana" w:hAnsi="Verdana" w:cs="Calibri"/>
                <w:sz w:val="14"/>
                <w:szCs w:val="14"/>
                <w:rPrChange w:id="11757" w:author="Ritu Kamra" w:date="2021-09-27T17:30:00Z">
                  <w:rPr>
                    <w:del w:id="11758" w:author="Hardik Malhotra" w:date="2021-09-30T19:30:00Z"/>
                    <w:rFonts w:ascii="Verdana" w:hAnsi="Verdana" w:cs="Calibri"/>
                    <w:color w:val="000000"/>
                    <w:sz w:val="14"/>
                    <w:szCs w:val="14"/>
                  </w:rPr>
                </w:rPrChange>
              </w:rPr>
              <w:pPrChange w:id="11759" w:author="Ritu Kamra" w:date="2021-09-27T17:30:00Z">
                <w:pPr>
                  <w:pStyle w:val="BodyText"/>
                  <w:spacing w:before="162" w:line="480" w:lineRule="auto"/>
                  <w:ind w:right="-90"/>
                  <w:jc w:val="both"/>
                </w:pPr>
              </w:pPrChange>
            </w:pPr>
            <w:del w:id="11760" w:author="Hardik Malhotra" w:date="2021-09-30T19:30:00Z">
              <w:r w:rsidRPr="00C568E6" w:rsidDel="001848B0">
                <w:rPr>
                  <w:rFonts w:ascii="Verdana" w:hAnsi="Verdana" w:cs="Calibri"/>
                  <w:sz w:val="14"/>
                  <w:szCs w:val="14"/>
                  <w:rPrChange w:id="11761" w:author="Ritu Kamra" w:date="2021-09-27T17:30:00Z">
                    <w:rPr>
                      <w:rFonts w:ascii="Verdana" w:hAnsi="Verdana" w:cs="Calibri"/>
                      <w:color w:val="000000"/>
                      <w:sz w:val="14"/>
                      <w:szCs w:val="14"/>
                    </w:rPr>
                  </w:rPrChange>
                </w:rPr>
                <w:delText>54</w:delText>
              </w:r>
            </w:del>
          </w:p>
        </w:tc>
      </w:tr>
      <w:tr w:rsidR="00587138" w:rsidRPr="00991017" w:rsidDel="001848B0" w14:paraId="4B2BC782" w14:textId="58852D36" w:rsidTr="005C3363">
        <w:trPr>
          <w:trHeight w:val="551"/>
          <w:del w:id="11762" w:author="Hardik Malhotra" w:date="2021-09-30T19:30:00Z"/>
          <w:trPrChange w:id="11763" w:author="Neeshu Bhadauriya" w:date="2021-09-27T21:36:00Z">
            <w:trPr>
              <w:trHeight w:val="551"/>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764"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6274F34" w14:textId="4703AA6B" w:rsidR="00587138" w:rsidDel="001848B0" w:rsidRDefault="00587138" w:rsidP="00092529">
            <w:pPr>
              <w:pStyle w:val="BodyText"/>
              <w:spacing w:before="162" w:line="480" w:lineRule="auto"/>
              <w:ind w:right="-90"/>
              <w:jc w:val="both"/>
              <w:rPr>
                <w:del w:id="11765" w:author="Hardik Malhotra" w:date="2021-09-30T19:30:00Z"/>
                <w:rFonts w:ascii="Verdana" w:hAnsi="Verdana" w:cs="Calibri"/>
                <w:color w:val="000000"/>
                <w:sz w:val="14"/>
                <w:szCs w:val="14"/>
              </w:rPr>
            </w:pPr>
            <w:del w:id="11766" w:author="Hardik Malhotra" w:date="2021-09-30T19:30:00Z">
              <w:r w:rsidDel="001848B0">
                <w:rPr>
                  <w:rFonts w:ascii="Verdana" w:hAnsi="Verdana" w:cs="Calibri"/>
                  <w:color w:val="000000"/>
                  <w:sz w:val="14"/>
                  <w:szCs w:val="14"/>
                </w:rPr>
                <w:delText>Hexion Inc.</w:delText>
              </w:r>
            </w:del>
          </w:p>
        </w:tc>
        <w:tc>
          <w:tcPr>
            <w:tcW w:w="6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767"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D163556" w14:textId="0A94ABCB" w:rsidR="00587138" w:rsidRPr="00C568E6" w:rsidDel="001848B0" w:rsidRDefault="00587138">
            <w:pPr>
              <w:pStyle w:val="BodyText"/>
              <w:spacing w:before="162" w:line="480" w:lineRule="auto"/>
              <w:ind w:right="-90"/>
              <w:jc w:val="center"/>
              <w:rPr>
                <w:del w:id="11768" w:author="Hardik Malhotra" w:date="2021-09-30T19:30:00Z"/>
                <w:rFonts w:ascii="Verdana" w:hAnsi="Verdana" w:cs="Calibri"/>
                <w:sz w:val="14"/>
                <w:szCs w:val="14"/>
                <w:rPrChange w:id="11769" w:author="Ritu Kamra" w:date="2021-09-27T17:30:00Z">
                  <w:rPr>
                    <w:del w:id="11770" w:author="Hardik Malhotra" w:date="2021-09-30T19:30:00Z"/>
                    <w:rFonts w:ascii="Verdana" w:hAnsi="Verdana" w:cs="Calibri"/>
                    <w:color w:val="000000"/>
                    <w:sz w:val="14"/>
                    <w:szCs w:val="14"/>
                  </w:rPr>
                </w:rPrChange>
              </w:rPr>
              <w:pPrChange w:id="11771" w:author="Ritu Kamra" w:date="2021-09-27T17:30:00Z">
                <w:pPr>
                  <w:pStyle w:val="BodyText"/>
                  <w:spacing w:before="162" w:line="480" w:lineRule="auto"/>
                  <w:ind w:right="-90"/>
                  <w:jc w:val="both"/>
                </w:pPr>
              </w:pPrChange>
            </w:pPr>
            <w:del w:id="11772" w:author="Hardik Malhotra" w:date="2021-09-30T19:30:00Z">
              <w:r w:rsidRPr="00C568E6" w:rsidDel="001848B0">
                <w:rPr>
                  <w:rFonts w:ascii="Verdana" w:hAnsi="Verdana" w:cs="Calibri"/>
                  <w:sz w:val="14"/>
                  <w:szCs w:val="14"/>
                  <w:rPrChange w:id="11773" w:author="Ritu Kamra" w:date="2021-09-27T17:30:00Z">
                    <w:rPr>
                      <w:rFonts w:ascii="Verdana" w:hAnsi="Verdana" w:cs="Calibri"/>
                      <w:color w:val="000000"/>
                      <w:sz w:val="14"/>
                      <w:szCs w:val="14"/>
                    </w:rPr>
                  </w:rPrChange>
                </w:rPr>
                <w:delText>103</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774"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8090DF7" w14:textId="064762E6" w:rsidR="00587138" w:rsidRPr="00C568E6" w:rsidDel="001848B0" w:rsidRDefault="00587138">
            <w:pPr>
              <w:pStyle w:val="BodyText"/>
              <w:spacing w:before="162" w:line="480" w:lineRule="auto"/>
              <w:ind w:right="-90"/>
              <w:jc w:val="center"/>
              <w:rPr>
                <w:del w:id="11775" w:author="Hardik Malhotra" w:date="2021-09-30T19:30:00Z"/>
                <w:rFonts w:ascii="Verdana" w:hAnsi="Verdana" w:cs="Calibri"/>
                <w:sz w:val="14"/>
                <w:szCs w:val="14"/>
                <w:rPrChange w:id="11776" w:author="Ritu Kamra" w:date="2021-09-27T17:30:00Z">
                  <w:rPr>
                    <w:del w:id="11777" w:author="Hardik Malhotra" w:date="2021-09-30T19:30:00Z"/>
                    <w:rFonts w:ascii="Verdana" w:hAnsi="Verdana" w:cs="Calibri"/>
                    <w:color w:val="000000"/>
                    <w:sz w:val="14"/>
                    <w:szCs w:val="14"/>
                  </w:rPr>
                </w:rPrChange>
              </w:rPr>
              <w:pPrChange w:id="11778" w:author="Ritu Kamra" w:date="2021-09-27T17:30:00Z">
                <w:pPr>
                  <w:pStyle w:val="BodyText"/>
                  <w:spacing w:before="162" w:line="480" w:lineRule="auto"/>
                  <w:ind w:right="-90"/>
                  <w:jc w:val="both"/>
                </w:pPr>
              </w:pPrChange>
            </w:pPr>
            <w:del w:id="11779" w:author="Hardik Malhotra" w:date="2021-09-30T19:30:00Z">
              <w:r w:rsidRPr="00C568E6" w:rsidDel="001848B0">
                <w:rPr>
                  <w:rFonts w:ascii="Verdana" w:hAnsi="Verdana" w:cs="Calibri"/>
                  <w:sz w:val="14"/>
                  <w:szCs w:val="14"/>
                  <w:rPrChange w:id="11780" w:author="Ritu Kamra" w:date="2021-09-27T17:30:00Z">
                    <w:rPr>
                      <w:rFonts w:ascii="Verdana" w:hAnsi="Verdana" w:cs="Calibri"/>
                      <w:color w:val="000000"/>
                      <w:sz w:val="14"/>
                      <w:szCs w:val="14"/>
                    </w:rPr>
                  </w:rPrChange>
                </w:rPr>
                <w:delText>102</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781"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E69A1F5" w14:textId="3D5FB9E7" w:rsidR="00587138" w:rsidRPr="00C568E6" w:rsidDel="001848B0" w:rsidRDefault="00587138">
            <w:pPr>
              <w:pStyle w:val="BodyText"/>
              <w:spacing w:before="162" w:line="480" w:lineRule="auto"/>
              <w:ind w:right="-90"/>
              <w:jc w:val="center"/>
              <w:rPr>
                <w:del w:id="11782" w:author="Hardik Malhotra" w:date="2021-09-30T19:30:00Z"/>
                <w:rFonts w:ascii="Verdana" w:hAnsi="Verdana" w:cs="Calibri"/>
                <w:sz w:val="14"/>
                <w:szCs w:val="14"/>
                <w:rPrChange w:id="11783" w:author="Ritu Kamra" w:date="2021-09-27T17:30:00Z">
                  <w:rPr>
                    <w:del w:id="11784" w:author="Hardik Malhotra" w:date="2021-09-30T19:30:00Z"/>
                    <w:rFonts w:ascii="Verdana" w:hAnsi="Verdana" w:cs="Calibri"/>
                    <w:color w:val="000000"/>
                    <w:sz w:val="14"/>
                    <w:szCs w:val="14"/>
                  </w:rPr>
                </w:rPrChange>
              </w:rPr>
              <w:pPrChange w:id="11785" w:author="Ritu Kamra" w:date="2021-09-27T17:30:00Z">
                <w:pPr>
                  <w:pStyle w:val="BodyText"/>
                  <w:spacing w:before="162" w:line="480" w:lineRule="auto"/>
                  <w:ind w:right="-90"/>
                  <w:jc w:val="both"/>
                </w:pPr>
              </w:pPrChange>
            </w:pPr>
            <w:del w:id="11786" w:author="Hardik Malhotra" w:date="2021-09-30T19:30:00Z">
              <w:r w:rsidRPr="00C568E6" w:rsidDel="001848B0">
                <w:rPr>
                  <w:rFonts w:ascii="Verdana" w:hAnsi="Verdana" w:cs="Calibri"/>
                  <w:sz w:val="14"/>
                  <w:szCs w:val="14"/>
                  <w:rPrChange w:id="11787" w:author="Ritu Kamra" w:date="2021-09-27T17:30:00Z">
                    <w:rPr>
                      <w:rFonts w:ascii="Verdana" w:hAnsi="Verdana" w:cs="Calibri"/>
                      <w:color w:val="000000"/>
                      <w:sz w:val="14"/>
                      <w:szCs w:val="14"/>
                    </w:rPr>
                  </w:rPrChange>
                </w:rPr>
                <w:delText>95</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78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5771D0D" w14:textId="69CF6025" w:rsidR="00587138" w:rsidRPr="00C568E6" w:rsidDel="001848B0" w:rsidRDefault="00587138">
            <w:pPr>
              <w:pStyle w:val="BodyText"/>
              <w:spacing w:before="162" w:line="480" w:lineRule="auto"/>
              <w:ind w:right="-90"/>
              <w:jc w:val="center"/>
              <w:rPr>
                <w:del w:id="11789" w:author="Hardik Malhotra" w:date="2021-09-30T19:30:00Z"/>
                <w:rFonts w:ascii="Verdana" w:hAnsi="Verdana" w:cs="Calibri"/>
                <w:sz w:val="14"/>
                <w:szCs w:val="14"/>
                <w:rPrChange w:id="11790" w:author="Ritu Kamra" w:date="2021-09-27T17:30:00Z">
                  <w:rPr>
                    <w:del w:id="11791" w:author="Hardik Malhotra" w:date="2021-09-30T19:30:00Z"/>
                    <w:rFonts w:ascii="Verdana" w:hAnsi="Verdana" w:cs="Calibri"/>
                    <w:color w:val="000000"/>
                    <w:sz w:val="14"/>
                    <w:szCs w:val="14"/>
                  </w:rPr>
                </w:rPrChange>
              </w:rPr>
              <w:pPrChange w:id="11792" w:author="Ritu Kamra" w:date="2021-09-27T17:30:00Z">
                <w:pPr>
                  <w:pStyle w:val="BodyText"/>
                  <w:spacing w:before="162" w:line="480" w:lineRule="auto"/>
                  <w:ind w:right="-90"/>
                  <w:jc w:val="both"/>
                </w:pPr>
              </w:pPrChange>
            </w:pPr>
            <w:del w:id="11793" w:author="Hardik Malhotra" w:date="2021-09-30T19:30:00Z">
              <w:r w:rsidRPr="00C568E6" w:rsidDel="001848B0">
                <w:rPr>
                  <w:rFonts w:ascii="Verdana" w:hAnsi="Verdana" w:cs="Calibri"/>
                  <w:sz w:val="14"/>
                  <w:szCs w:val="14"/>
                  <w:rPrChange w:id="11794" w:author="Ritu Kamra" w:date="2021-09-27T17:30:00Z">
                    <w:rPr>
                      <w:rFonts w:ascii="Verdana" w:hAnsi="Verdana" w:cs="Calibri"/>
                      <w:color w:val="000000"/>
                      <w:sz w:val="14"/>
                      <w:szCs w:val="14"/>
                    </w:rPr>
                  </w:rPrChange>
                </w:rPr>
                <w:delText>91</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795"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5A26F0A" w14:textId="7F252B63" w:rsidR="00587138" w:rsidRPr="00C568E6" w:rsidDel="001848B0" w:rsidRDefault="00587138">
            <w:pPr>
              <w:pStyle w:val="BodyText"/>
              <w:spacing w:before="162" w:line="480" w:lineRule="auto"/>
              <w:ind w:right="-90"/>
              <w:jc w:val="center"/>
              <w:rPr>
                <w:del w:id="11796" w:author="Hardik Malhotra" w:date="2021-09-30T19:30:00Z"/>
                <w:rFonts w:ascii="Verdana" w:hAnsi="Verdana" w:cs="Calibri"/>
                <w:sz w:val="14"/>
                <w:szCs w:val="14"/>
                <w:rPrChange w:id="11797" w:author="Ritu Kamra" w:date="2021-09-27T17:30:00Z">
                  <w:rPr>
                    <w:del w:id="11798" w:author="Hardik Malhotra" w:date="2021-09-30T19:30:00Z"/>
                    <w:rFonts w:ascii="Verdana" w:hAnsi="Verdana" w:cs="Calibri"/>
                    <w:color w:val="000000"/>
                    <w:sz w:val="14"/>
                    <w:szCs w:val="14"/>
                  </w:rPr>
                </w:rPrChange>
              </w:rPr>
              <w:pPrChange w:id="11799" w:author="Ritu Kamra" w:date="2021-09-27T17:30:00Z">
                <w:pPr>
                  <w:pStyle w:val="BodyText"/>
                  <w:spacing w:before="162" w:line="480" w:lineRule="auto"/>
                  <w:ind w:right="-90"/>
                  <w:jc w:val="both"/>
                </w:pPr>
              </w:pPrChange>
            </w:pPr>
            <w:del w:id="11800" w:author="Hardik Malhotra" w:date="2021-09-30T19:30:00Z">
              <w:r w:rsidRPr="00C568E6" w:rsidDel="001848B0">
                <w:rPr>
                  <w:rFonts w:ascii="Verdana" w:hAnsi="Verdana" w:cs="Calibri"/>
                  <w:sz w:val="14"/>
                  <w:szCs w:val="14"/>
                  <w:rPrChange w:id="11801" w:author="Ritu Kamra" w:date="2021-09-27T17:30:00Z">
                    <w:rPr>
                      <w:rFonts w:ascii="Verdana" w:hAnsi="Verdana" w:cs="Calibri"/>
                      <w:color w:val="000000"/>
                      <w:sz w:val="14"/>
                      <w:szCs w:val="14"/>
                    </w:rPr>
                  </w:rPrChange>
                </w:rPr>
                <w:delText>94</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802"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38A9B03" w14:textId="6DC55CAE" w:rsidR="00587138" w:rsidRPr="00C568E6" w:rsidDel="001848B0" w:rsidRDefault="00587138">
            <w:pPr>
              <w:pStyle w:val="BodyText"/>
              <w:spacing w:before="162" w:line="480" w:lineRule="auto"/>
              <w:ind w:right="-90"/>
              <w:jc w:val="center"/>
              <w:rPr>
                <w:del w:id="11803" w:author="Hardik Malhotra" w:date="2021-09-30T19:30:00Z"/>
                <w:rFonts w:ascii="Verdana" w:hAnsi="Verdana" w:cs="Calibri"/>
                <w:sz w:val="14"/>
                <w:szCs w:val="14"/>
                <w:rPrChange w:id="11804" w:author="Ritu Kamra" w:date="2021-09-27T17:30:00Z">
                  <w:rPr>
                    <w:del w:id="11805" w:author="Hardik Malhotra" w:date="2021-09-30T19:30:00Z"/>
                    <w:rFonts w:ascii="Verdana" w:hAnsi="Verdana" w:cs="Calibri"/>
                    <w:color w:val="000000"/>
                    <w:sz w:val="14"/>
                    <w:szCs w:val="14"/>
                  </w:rPr>
                </w:rPrChange>
              </w:rPr>
              <w:pPrChange w:id="11806" w:author="Ritu Kamra" w:date="2021-09-27T17:30:00Z">
                <w:pPr>
                  <w:pStyle w:val="BodyText"/>
                  <w:spacing w:before="162" w:line="480" w:lineRule="auto"/>
                  <w:ind w:right="-90"/>
                  <w:jc w:val="both"/>
                </w:pPr>
              </w:pPrChange>
            </w:pPr>
            <w:del w:id="11807" w:author="Hardik Malhotra" w:date="2021-09-30T19:30:00Z">
              <w:r w:rsidRPr="00C568E6" w:rsidDel="001848B0">
                <w:rPr>
                  <w:rFonts w:ascii="Verdana" w:hAnsi="Verdana" w:cs="Calibri"/>
                  <w:sz w:val="14"/>
                  <w:szCs w:val="14"/>
                  <w:rPrChange w:id="11808" w:author="Ritu Kamra" w:date="2021-09-27T17:30:00Z">
                    <w:rPr>
                      <w:rFonts w:ascii="Verdana" w:hAnsi="Verdana" w:cs="Calibri"/>
                      <w:color w:val="000000"/>
                      <w:sz w:val="14"/>
                      <w:szCs w:val="14"/>
                    </w:rPr>
                  </w:rPrChange>
                </w:rPr>
                <w:delText>86</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809"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769ADC3" w14:textId="4A5BA15C" w:rsidR="00587138" w:rsidRPr="00C568E6" w:rsidDel="001848B0" w:rsidRDefault="00587138">
            <w:pPr>
              <w:pStyle w:val="BodyText"/>
              <w:spacing w:before="162" w:line="480" w:lineRule="auto"/>
              <w:ind w:right="-90"/>
              <w:jc w:val="center"/>
              <w:rPr>
                <w:del w:id="11810" w:author="Hardik Malhotra" w:date="2021-09-30T19:30:00Z"/>
                <w:rFonts w:ascii="Verdana" w:hAnsi="Verdana" w:cs="Calibri"/>
                <w:sz w:val="14"/>
                <w:szCs w:val="14"/>
                <w:rPrChange w:id="11811" w:author="Ritu Kamra" w:date="2021-09-27T17:30:00Z">
                  <w:rPr>
                    <w:del w:id="11812" w:author="Hardik Malhotra" w:date="2021-09-30T19:30:00Z"/>
                    <w:rFonts w:ascii="Verdana" w:hAnsi="Verdana" w:cs="Calibri"/>
                    <w:color w:val="000000"/>
                    <w:sz w:val="14"/>
                    <w:szCs w:val="14"/>
                  </w:rPr>
                </w:rPrChange>
              </w:rPr>
              <w:pPrChange w:id="11813" w:author="Ritu Kamra" w:date="2021-09-27T17:30:00Z">
                <w:pPr>
                  <w:pStyle w:val="BodyText"/>
                  <w:spacing w:before="162" w:line="480" w:lineRule="auto"/>
                  <w:ind w:right="-90"/>
                  <w:jc w:val="both"/>
                </w:pPr>
              </w:pPrChange>
            </w:pPr>
            <w:del w:id="11814" w:author="Hardik Malhotra" w:date="2021-09-30T19:30:00Z">
              <w:r w:rsidRPr="00C568E6" w:rsidDel="001848B0">
                <w:rPr>
                  <w:rFonts w:ascii="Verdana" w:hAnsi="Verdana" w:cs="Calibri"/>
                  <w:sz w:val="14"/>
                  <w:szCs w:val="14"/>
                  <w:rPrChange w:id="11815" w:author="Ritu Kamra" w:date="2021-09-27T17:30:00Z">
                    <w:rPr>
                      <w:rFonts w:ascii="Verdana" w:hAnsi="Verdana" w:cs="Calibri"/>
                      <w:color w:val="000000"/>
                      <w:sz w:val="14"/>
                      <w:szCs w:val="14"/>
                    </w:rPr>
                  </w:rPrChange>
                </w:rPr>
                <w:delText>91</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816"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C3BEC5B" w14:textId="10488A8E" w:rsidR="00587138" w:rsidRPr="00C568E6" w:rsidDel="001848B0" w:rsidRDefault="00587138">
            <w:pPr>
              <w:pStyle w:val="BodyText"/>
              <w:spacing w:before="162" w:line="480" w:lineRule="auto"/>
              <w:ind w:right="-90"/>
              <w:jc w:val="center"/>
              <w:rPr>
                <w:del w:id="11817" w:author="Hardik Malhotra" w:date="2021-09-30T19:30:00Z"/>
                <w:rFonts w:ascii="Verdana" w:hAnsi="Verdana" w:cs="Calibri"/>
                <w:sz w:val="14"/>
                <w:szCs w:val="14"/>
                <w:rPrChange w:id="11818" w:author="Ritu Kamra" w:date="2021-09-27T17:30:00Z">
                  <w:rPr>
                    <w:del w:id="11819" w:author="Hardik Malhotra" w:date="2021-09-30T19:30:00Z"/>
                    <w:rFonts w:ascii="Verdana" w:hAnsi="Verdana" w:cs="Calibri"/>
                    <w:color w:val="000000"/>
                    <w:sz w:val="14"/>
                    <w:szCs w:val="14"/>
                  </w:rPr>
                </w:rPrChange>
              </w:rPr>
              <w:pPrChange w:id="11820" w:author="Ritu Kamra" w:date="2021-09-27T17:30:00Z">
                <w:pPr>
                  <w:pStyle w:val="BodyText"/>
                  <w:spacing w:before="162" w:line="480" w:lineRule="auto"/>
                  <w:ind w:right="-90"/>
                  <w:jc w:val="both"/>
                </w:pPr>
              </w:pPrChange>
            </w:pPr>
            <w:del w:id="11821" w:author="Hardik Malhotra" w:date="2021-09-30T19:30:00Z">
              <w:r w:rsidRPr="00C568E6" w:rsidDel="001848B0">
                <w:rPr>
                  <w:rFonts w:ascii="Verdana" w:hAnsi="Verdana" w:cs="Calibri"/>
                  <w:sz w:val="14"/>
                  <w:szCs w:val="14"/>
                  <w:rPrChange w:id="11822" w:author="Ritu Kamra" w:date="2021-09-27T17:30:00Z">
                    <w:rPr>
                      <w:rFonts w:ascii="Verdana" w:hAnsi="Verdana" w:cs="Calibri"/>
                      <w:color w:val="000000"/>
                      <w:sz w:val="14"/>
                      <w:szCs w:val="14"/>
                    </w:rPr>
                  </w:rPrChange>
                </w:rPr>
                <w:delText>99</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82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1E722B7" w14:textId="514B8048" w:rsidR="00587138" w:rsidRPr="00C568E6" w:rsidDel="001848B0" w:rsidRDefault="00587138">
            <w:pPr>
              <w:pStyle w:val="BodyText"/>
              <w:spacing w:before="162" w:line="480" w:lineRule="auto"/>
              <w:ind w:right="-90"/>
              <w:jc w:val="center"/>
              <w:rPr>
                <w:del w:id="11824" w:author="Hardik Malhotra" w:date="2021-09-30T19:30:00Z"/>
                <w:rFonts w:ascii="Verdana" w:hAnsi="Verdana" w:cs="Calibri"/>
                <w:sz w:val="14"/>
                <w:szCs w:val="14"/>
                <w:rPrChange w:id="11825" w:author="Ritu Kamra" w:date="2021-09-27T17:30:00Z">
                  <w:rPr>
                    <w:del w:id="11826" w:author="Hardik Malhotra" w:date="2021-09-30T19:30:00Z"/>
                    <w:rFonts w:ascii="Verdana" w:hAnsi="Verdana" w:cs="Calibri"/>
                    <w:color w:val="000000"/>
                    <w:sz w:val="14"/>
                    <w:szCs w:val="14"/>
                  </w:rPr>
                </w:rPrChange>
              </w:rPr>
              <w:pPrChange w:id="11827" w:author="Ritu Kamra" w:date="2021-09-27T17:30:00Z">
                <w:pPr>
                  <w:pStyle w:val="BodyText"/>
                  <w:spacing w:before="162" w:line="480" w:lineRule="auto"/>
                  <w:ind w:right="-90"/>
                  <w:jc w:val="both"/>
                </w:pPr>
              </w:pPrChange>
            </w:pPr>
            <w:del w:id="11828" w:author="Hardik Malhotra" w:date="2021-09-30T19:30:00Z">
              <w:r w:rsidRPr="00C568E6" w:rsidDel="001848B0">
                <w:rPr>
                  <w:rFonts w:ascii="Verdana" w:hAnsi="Verdana" w:cs="Calibri"/>
                  <w:sz w:val="14"/>
                  <w:szCs w:val="14"/>
                  <w:rPrChange w:id="11829" w:author="Ritu Kamra" w:date="2021-09-27T17:30:00Z">
                    <w:rPr>
                      <w:rFonts w:ascii="Verdana" w:hAnsi="Verdana" w:cs="Calibri"/>
                      <w:color w:val="000000"/>
                      <w:sz w:val="14"/>
                      <w:szCs w:val="14"/>
                    </w:rPr>
                  </w:rPrChange>
                </w:rPr>
                <w:delText>112</w:delText>
              </w:r>
            </w:del>
          </w:p>
        </w:tc>
      </w:tr>
      <w:tr w:rsidR="00587138" w:rsidRPr="00991017" w:rsidDel="001848B0" w14:paraId="01DD3F9B" w14:textId="0683A3BB" w:rsidTr="005C3363">
        <w:trPr>
          <w:trHeight w:val="551"/>
          <w:del w:id="11830" w:author="Hardik Malhotra" w:date="2021-09-30T19:30:00Z"/>
          <w:trPrChange w:id="11831" w:author="Neeshu Bhadauriya" w:date="2021-09-27T21:36:00Z">
            <w:trPr>
              <w:trHeight w:val="551"/>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832"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99197F9" w14:textId="7406F3A3" w:rsidR="00587138" w:rsidDel="001848B0" w:rsidRDefault="00587138" w:rsidP="00092529">
            <w:pPr>
              <w:pStyle w:val="BodyText"/>
              <w:spacing w:before="162" w:line="480" w:lineRule="auto"/>
              <w:ind w:right="-90"/>
              <w:jc w:val="both"/>
              <w:rPr>
                <w:del w:id="11833" w:author="Hardik Malhotra" w:date="2021-09-30T19:30:00Z"/>
                <w:rFonts w:ascii="Verdana" w:hAnsi="Verdana" w:cs="Calibri"/>
                <w:color w:val="000000"/>
                <w:sz w:val="14"/>
                <w:szCs w:val="14"/>
              </w:rPr>
            </w:pPr>
            <w:del w:id="11834" w:author="Hardik Malhotra" w:date="2021-09-30T19:30:00Z">
              <w:r w:rsidDel="001848B0">
                <w:rPr>
                  <w:rFonts w:ascii="Verdana" w:hAnsi="Verdana" w:cs="Calibri"/>
                  <w:color w:val="000000"/>
                  <w:sz w:val="14"/>
                  <w:szCs w:val="14"/>
                </w:rPr>
                <w:delText>Olin Corporation</w:delText>
              </w:r>
            </w:del>
          </w:p>
        </w:tc>
        <w:tc>
          <w:tcPr>
            <w:tcW w:w="6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835"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1800BD1" w14:textId="0D29C559" w:rsidR="00587138" w:rsidRPr="00C568E6" w:rsidDel="001848B0" w:rsidRDefault="00587138">
            <w:pPr>
              <w:pStyle w:val="BodyText"/>
              <w:spacing w:before="162" w:line="480" w:lineRule="auto"/>
              <w:ind w:right="-90"/>
              <w:jc w:val="center"/>
              <w:rPr>
                <w:del w:id="11836" w:author="Hardik Malhotra" w:date="2021-09-30T19:30:00Z"/>
                <w:rFonts w:ascii="Verdana" w:hAnsi="Verdana" w:cs="Calibri"/>
                <w:sz w:val="14"/>
                <w:szCs w:val="14"/>
                <w:rPrChange w:id="11837" w:author="Ritu Kamra" w:date="2021-09-27T17:30:00Z">
                  <w:rPr>
                    <w:del w:id="11838" w:author="Hardik Malhotra" w:date="2021-09-30T19:30:00Z"/>
                    <w:rFonts w:ascii="Verdana" w:hAnsi="Verdana" w:cs="Calibri"/>
                    <w:color w:val="000000"/>
                    <w:sz w:val="14"/>
                    <w:szCs w:val="14"/>
                  </w:rPr>
                </w:rPrChange>
              </w:rPr>
              <w:pPrChange w:id="11839" w:author="Ritu Kamra" w:date="2021-09-27T17:30:00Z">
                <w:pPr>
                  <w:pStyle w:val="BodyText"/>
                  <w:spacing w:before="162" w:line="480" w:lineRule="auto"/>
                  <w:ind w:right="-90"/>
                  <w:jc w:val="both"/>
                </w:pPr>
              </w:pPrChange>
            </w:pPr>
            <w:del w:id="11840" w:author="Hardik Malhotra" w:date="2021-09-30T19:30:00Z">
              <w:r w:rsidRPr="00C568E6" w:rsidDel="001848B0">
                <w:rPr>
                  <w:rFonts w:ascii="Verdana" w:hAnsi="Verdana" w:cs="Calibri"/>
                  <w:sz w:val="14"/>
                  <w:szCs w:val="14"/>
                  <w:rPrChange w:id="11841" w:author="Ritu Kamra" w:date="2021-09-27T17:30:00Z">
                    <w:rPr>
                      <w:rFonts w:ascii="Verdana" w:hAnsi="Verdana" w:cs="Calibri"/>
                      <w:color w:val="000000"/>
                      <w:sz w:val="14"/>
                      <w:szCs w:val="14"/>
                    </w:rPr>
                  </w:rPrChange>
                </w:rPr>
                <w:delText>126</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842"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8521B07" w14:textId="76CC7909" w:rsidR="00587138" w:rsidRPr="00C568E6" w:rsidDel="001848B0" w:rsidRDefault="00587138">
            <w:pPr>
              <w:pStyle w:val="BodyText"/>
              <w:spacing w:before="162" w:line="480" w:lineRule="auto"/>
              <w:ind w:right="-90"/>
              <w:jc w:val="center"/>
              <w:rPr>
                <w:del w:id="11843" w:author="Hardik Malhotra" w:date="2021-09-30T19:30:00Z"/>
                <w:rFonts w:ascii="Verdana" w:hAnsi="Verdana" w:cs="Calibri"/>
                <w:sz w:val="14"/>
                <w:szCs w:val="14"/>
                <w:rPrChange w:id="11844" w:author="Ritu Kamra" w:date="2021-09-27T17:30:00Z">
                  <w:rPr>
                    <w:del w:id="11845" w:author="Hardik Malhotra" w:date="2021-09-30T19:30:00Z"/>
                    <w:rFonts w:ascii="Verdana" w:hAnsi="Verdana" w:cs="Calibri"/>
                    <w:color w:val="000000"/>
                    <w:sz w:val="14"/>
                    <w:szCs w:val="14"/>
                  </w:rPr>
                </w:rPrChange>
              </w:rPr>
              <w:pPrChange w:id="11846" w:author="Ritu Kamra" w:date="2021-09-27T17:30:00Z">
                <w:pPr>
                  <w:pStyle w:val="BodyText"/>
                  <w:spacing w:before="162" w:line="480" w:lineRule="auto"/>
                  <w:ind w:right="-90"/>
                  <w:jc w:val="both"/>
                </w:pPr>
              </w:pPrChange>
            </w:pPr>
            <w:del w:id="11847" w:author="Hardik Malhotra" w:date="2021-09-30T19:30:00Z">
              <w:r w:rsidRPr="00C568E6" w:rsidDel="001848B0">
                <w:rPr>
                  <w:rFonts w:ascii="Verdana" w:hAnsi="Verdana" w:cs="Calibri"/>
                  <w:sz w:val="14"/>
                  <w:szCs w:val="14"/>
                  <w:rPrChange w:id="11848" w:author="Ritu Kamra" w:date="2021-09-27T17:30:00Z">
                    <w:rPr>
                      <w:rFonts w:ascii="Verdana" w:hAnsi="Verdana" w:cs="Calibri"/>
                      <w:color w:val="000000"/>
                      <w:sz w:val="14"/>
                      <w:szCs w:val="14"/>
                    </w:rPr>
                  </w:rPrChange>
                </w:rPr>
                <w:delText>128</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849"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0E3CE0A" w14:textId="100FD04D" w:rsidR="00587138" w:rsidRPr="00C568E6" w:rsidDel="001848B0" w:rsidRDefault="00587138">
            <w:pPr>
              <w:pStyle w:val="BodyText"/>
              <w:spacing w:before="162" w:line="480" w:lineRule="auto"/>
              <w:ind w:right="-90"/>
              <w:jc w:val="center"/>
              <w:rPr>
                <w:del w:id="11850" w:author="Hardik Malhotra" w:date="2021-09-30T19:30:00Z"/>
                <w:rFonts w:ascii="Verdana" w:hAnsi="Verdana" w:cs="Calibri"/>
                <w:sz w:val="14"/>
                <w:szCs w:val="14"/>
                <w:rPrChange w:id="11851" w:author="Ritu Kamra" w:date="2021-09-27T17:30:00Z">
                  <w:rPr>
                    <w:del w:id="11852" w:author="Hardik Malhotra" w:date="2021-09-30T19:30:00Z"/>
                    <w:rFonts w:ascii="Verdana" w:hAnsi="Verdana" w:cs="Calibri"/>
                    <w:color w:val="000000"/>
                    <w:sz w:val="14"/>
                    <w:szCs w:val="14"/>
                  </w:rPr>
                </w:rPrChange>
              </w:rPr>
              <w:pPrChange w:id="11853" w:author="Ritu Kamra" w:date="2021-09-27T17:30:00Z">
                <w:pPr>
                  <w:pStyle w:val="BodyText"/>
                  <w:spacing w:before="162" w:line="480" w:lineRule="auto"/>
                  <w:ind w:right="-90"/>
                  <w:jc w:val="both"/>
                </w:pPr>
              </w:pPrChange>
            </w:pPr>
            <w:del w:id="11854" w:author="Hardik Malhotra" w:date="2021-09-30T19:30:00Z">
              <w:r w:rsidRPr="00C568E6" w:rsidDel="001848B0">
                <w:rPr>
                  <w:rFonts w:ascii="Verdana" w:hAnsi="Verdana" w:cs="Calibri"/>
                  <w:sz w:val="14"/>
                  <w:szCs w:val="14"/>
                  <w:rPrChange w:id="11855" w:author="Ritu Kamra" w:date="2021-09-27T17:30:00Z">
                    <w:rPr>
                      <w:rFonts w:ascii="Verdana" w:hAnsi="Verdana" w:cs="Calibri"/>
                      <w:color w:val="000000"/>
                      <w:sz w:val="14"/>
                      <w:szCs w:val="14"/>
                    </w:rPr>
                  </w:rPrChange>
                </w:rPr>
                <w:delText>128</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856"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E63F7BA" w14:textId="05929F57" w:rsidR="00587138" w:rsidRPr="00C568E6" w:rsidDel="001848B0" w:rsidRDefault="00587138">
            <w:pPr>
              <w:pStyle w:val="BodyText"/>
              <w:spacing w:before="162" w:line="480" w:lineRule="auto"/>
              <w:ind w:right="-90"/>
              <w:jc w:val="center"/>
              <w:rPr>
                <w:del w:id="11857" w:author="Hardik Malhotra" w:date="2021-09-30T19:30:00Z"/>
                <w:rFonts w:ascii="Verdana" w:hAnsi="Verdana" w:cs="Calibri"/>
                <w:sz w:val="14"/>
                <w:szCs w:val="14"/>
                <w:rPrChange w:id="11858" w:author="Ritu Kamra" w:date="2021-09-27T17:30:00Z">
                  <w:rPr>
                    <w:del w:id="11859" w:author="Hardik Malhotra" w:date="2021-09-30T19:30:00Z"/>
                    <w:rFonts w:ascii="Verdana" w:hAnsi="Verdana" w:cs="Calibri"/>
                    <w:color w:val="000000"/>
                    <w:sz w:val="14"/>
                    <w:szCs w:val="14"/>
                  </w:rPr>
                </w:rPrChange>
              </w:rPr>
              <w:pPrChange w:id="11860" w:author="Ritu Kamra" w:date="2021-09-27T17:30:00Z">
                <w:pPr>
                  <w:pStyle w:val="BodyText"/>
                  <w:spacing w:before="162" w:line="480" w:lineRule="auto"/>
                  <w:ind w:right="-90"/>
                  <w:jc w:val="both"/>
                </w:pPr>
              </w:pPrChange>
            </w:pPr>
            <w:del w:id="11861" w:author="Hardik Malhotra" w:date="2021-09-30T19:30:00Z">
              <w:r w:rsidRPr="00C568E6" w:rsidDel="001848B0">
                <w:rPr>
                  <w:rFonts w:ascii="Verdana" w:hAnsi="Verdana" w:cs="Calibri"/>
                  <w:sz w:val="14"/>
                  <w:szCs w:val="14"/>
                  <w:rPrChange w:id="11862" w:author="Ritu Kamra" w:date="2021-09-27T17:30:00Z">
                    <w:rPr>
                      <w:rFonts w:ascii="Verdana" w:hAnsi="Verdana" w:cs="Calibri"/>
                      <w:color w:val="000000"/>
                      <w:sz w:val="14"/>
                      <w:szCs w:val="14"/>
                    </w:rPr>
                  </w:rPrChange>
                </w:rPr>
                <w:delText>129</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86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C2366DA" w14:textId="066F5201" w:rsidR="00587138" w:rsidRPr="00C568E6" w:rsidDel="001848B0" w:rsidRDefault="00587138">
            <w:pPr>
              <w:pStyle w:val="BodyText"/>
              <w:spacing w:before="162" w:line="480" w:lineRule="auto"/>
              <w:ind w:right="-90"/>
              <w:jc w:val="center"/>
              <w:rPr>
                <w:del w:id="11864" w:author="Hardik Malhotra" w:date="2021-09-30T19:30:00Z"/>
                <w:rFonts w:ascii="Verdana" w:hAnsi="Verdana" w:cs="Calibri"/>
                <w:sz w:val="14"/>
                <w:szCs w:val="14"/>
                <w:rPrChange w:id="11865" w:author="Ritu Kamra" w:date="2021-09-27T17:30:00Z">
                  <w:rPr>
                    <w:del w:id="11866" w:author="Hardik Malhotra" w:date="2021-09-30T19:30:00Z"/>
                    <w:rFonts w:ascii="Verdana" w:hAnsi="Verdana" w:cs="Calibri"/>
                    <w:color w:val="000000"/>
                    <w:sz w:val="14"/>
                    <w:szCs w:val="14"/>
                  </w:rPr>
                </w:rPrChange>
              </w:rPr>
              <w:pPrChange w:id="11867" w:author="Ritu Kamra" w:date="2021-09-27T17:30:00Z">
                <w:pPr>
                  <w:pStyle w:val="BodyText"/>
                  <w:spacing w:before="162" w:line="480" w:lineRule="auto"/>
                  <w:ind w:right="-90"/>
                  <w:jc w:val="both"/>
                </w:pPr>
              </w:pPrChange>
            </w:pPr>
            <w:del w:id="11868" w:author="Hardik Malhotra" w:date="2021-09-30T19:30:00Z">
              <w:r w:rsidRPr="00C568E6" w:rsidDel="001848B0">
                <w:rPr>
                  <w:rFonts w:ascii="Verdana" w:hAnsi="Verdana" w:cs="Calibri"/>
                  <w:sz w:val="14"/>
                  <w:szCs w:val="14"/>
                  <w:rPrChange w:id="11869" w:author="Ritu Kamra" w:date="2021-09-27T17:30:00Z">
                    <w:rPr>
                      <w:rFonts w:ascii="Verdana" w:hAnsi="Verdana" w:cs="Calibri"/>
                      <w:color w:val="000000"/>
                      <w:sz w:val="14"/>
                      <w:szCs w:val="14"/>
                    </w:rPr>
                  </w:rPrChange>
                </w:rPr>
                <w:delText>128</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870"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52D74B1" w14:textId="3F9AFC53" w:rsidR="00587138" w:rsidRPr="00C568E6" w:rsidDel="001848B0" w:rsidRDefault="00587138">
            <w:pPr>
              <w:pStyle w:val="BodyText"/>
              <w:spacing w:before="162" w:line="480" w:lineRule="auto"/>
              <w:ind w:right="-90"/>
              <w:jc w:val="center"/>
              <w:rPr>
                <w:del w:id="11871" w:author="Hardik Malhotra" w:date="2021-09-30T19:30:00Z"/>
                <w:rFonts w:ascii="Verdana" w:hAnsi="Verdana" w:cs="Calibri"/>
                <w:sz w:val="14"/>
                <w:szCs w:val="14"/>
                <w:rPrChange w:id="11872" w:author="Ritu Kamra" w:date="2021-09-27T17:30:00Z">
                  <w:rPr>
                    <w:del w:id="11873" w:author="Hardik Malhotra" w:date="2021-09-30T19:30:00Z"/>
                    <w:rFonts w:ascii="Verdana" w:hAnsi="Verdana" w:cs="Calibri"/>
                    <w:color w:val="000000"/>
                    <w:sz w:val="14"/>
                    <w:szCs w:val="14"/>
                  </w:rPr>
                </w:rPrChange>
              </w:rPr>
              <w:pPrChange w:id="11874" w:author="Ritu Kamra" w:date="2021-09-27T17:30:00Z">
                <w:pPr>
                  <w:pStyle w:val="BodyText"/>
                  <w:spacing w:before="162" w:line="480" w:lineRule="auto"/>
                  <w:ind w:right="-90"/>
                  <w:jc w:val="both"/>
                </w:pPr>
              </w:pPrChange>
            </w:pPr>
            <w:del w:id="11875" w:author="Hardik Malhotra" w:date="2021-09-30T19:30:00Z">
              <w:r w:rsidRPr="00C568E6" w:rsidDel="001848B0">
                <w:rPr>
                  <w:rFonts w:ascii="Verdana" w:hAnsi="Verdana" w:cs="Calibri"/>
                  <w:sz w:val="14"/>
                  <w:szCs w:val="14"/>
                  <w:rPrChange w:id="11876" w:author="Ritu Kamra" w:date="2021-09-27T17:30:00Z">
                    <w:rPr>
                      <w:rFonts w:ascii="Verdana" w:hAnsi="Verdana" w:cs="Calibri"/>
                      <w:color w:val="000000"/>
                      <w:sz w:val="14"/>
                      <w:szCs w:val="14"/>
                    </w:rPr>
                  </w:rPrChange>
                </w:rPr>
                <w:delText>109</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877"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BE26652" w14:textId="14368B7C" w:rsidR="00587138" w:rsidRPr="00C568E6" w:rsidDel="001848B0" w:rsidRDefault="00587138">
            <w:pPr>
              <w:pStyle w:val="BodyText"/>
              <w:spacing w:before="162" w:line="480" w:lineRule="auto"/>
              <w:ind w:right="-90"/>
              <w:jc w:val="center"/>
              <w:rPr>
                <w:del w:id="11878" w:author="Hardik Malhotra" w:date="2021-09-30T19:30:00Z"/>
                <w:rFonts w:ascii="Verdana" w:hAnsi="Verdana" w:cs="Calibri"/>
                <w:sz w:val="14"/>
                <w:szCs w:val="14"/>
                <w:rPrChange w:id="11879" w:author="Ritu Kamra" w:date="2021-09-27T17:30:00Z">
                  <w:rPr>
                    <w:del w:id="11880" w:author="Hardik Malhotra" w:date="2021-09-30T19:30:00Z"/>
                    <w:rFonts w:ascii="Verdana" w:hAnsi="Verdana" w:cs="Calibri"/>
                    <w:color w:val="000000"/>
                    <w:sz w:val="14"/>
                    <w:szCs w:val="14"/>
                  </w:rPr>
                </w:rPrChange>
              </w:rPr>
              <w:pPrChange w:id="11881" w:author="Ritu Kamra" w:date="2021-09-27T17:30:00Z">
                <w:pPr>
                  <w:pStyle w:val="BodyText"/>
                  <w:spacing w:before="162" w:line="480" w:lineRule="auto"/>
                  <w:ind w:right="-90"/>
                  <w:jc w:val="both"/>
                </w:pPr>
              </w:pPrChange>
            </w:pPr>
            <w:del w:id="11882" w:author="Hardik Malhotra" w:date="2021-09-30T19:30:00Z">
              <w:r w:rsidRPr="00C568E6" w:rsidDel="001848B0">
                <w:rPr>
                  <w:rFonts w:ascii="Verdana" w:hAnsi="Verdana" w:cs="Calibri"/>
                  <w:sz w:val="14"/>
                  <w:szCs w:val="14"/>
                  <w:rPrChange w:id="11883" w:author="Ritu Kamra" w:date="2021-09-27T17:30:00Z">
                    <w:rPr>
                      <w:rFonts w:ascii="Verdana" w:hAnsi="Verdana" w:cs="Calibri"/>
                      <w:color w:val="000000"/>
                      <w:sz w:val="14"/>
                      <w:szCs w:val="14"/>
                    </w:rPr>
                  </w:rPrChange>
                </w:rPr>
                <w:delText>116</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884"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77C1E3A" w14:textId="73132C2D" w:rsidR="00587138" w:rsidRPr="00C568E6" w:rsidDel="001848B0" w:rsidRDefault="00587138">
            <w:pPr>
              <w:pStyle w:val="BodyText"/>
              <w:spacing w:before="162" w:line="480" w:lineRule="auto"/>
              <w:ind w:right="-90"/>
              <w:jc w:val="center"/>
              <w:rPr>
                <w:del w:id="11885" w:author="Hardik Malhotra" w:date="2021-09-30T19:30:00Z"/>
                <w:rFonts w:ascii="Verdana" w:hAnsi="Verdana" w:cs="Calibri"/>
                <w:sz w:val="14"/>
                <w:szCs w:val="14"/>
                <w:rPrChange w:id="11886" w:author="Ritu Kamra" w:date="2021-09-27T17:30:00Z">
                  <w:rPr>
                    <w:del w:id="11887" w:author="Hardik Malhotra" w:date="2021-09-30T19:30:00Z"/>
                    <w:rFonts w:ascii="Verdana" w:hAnsi="Verdana" w:cs="Calibri"/>
                    <w:color w:val="000000"/>
                    <w:sz w:val="14"/>
                    <w:szCs w:val="14"/>
                  </w:rPr>
                </w:rPrChange>
              </w:rPr>
              <w:pPrChange w:id="11888" w:author="Ritu Kamra" w:date="2021-09-27T17:30:00Z">
                <w:pPr>
                  <w:pStyle w:val="BodyText"/>
                  <w:spacing w:before="162" w:line="480" w:lineRule="auto"/>
                  <w:ind w:right="-90"/>
                  <w:jc w:val="both"/>
                </w:pPr>
              </w:pPrChange>
            </w:pPr>
            <w:del w:id="11889" w:author="Hardik Malhotra" w:date="2021-09-30T19:30:00Z">
              <w:r w:rsidRPr="00C568E6" w:rsidDel="001848B0">
                <w:rPr>
                  <w:rFonts w:ascii="Verdana" w:hAnsi="Verdana" w:cs="Calibri"/>
                  <w:sz w:val="14"/>
                  <w:szCs w:val="14"/>
                  <w:rPrChange w:id="11890" w:author="Ritu Kamra" w:date="2021-09-27T17:30:00Z">
                    <w:rPr>
                      <w:rFonts w:ascii="Verdana" w:hAnsi="Verdana" w:cs="Calibri"/>
                      <w:color w:val="000000"/>
                      <w:sz w:val="14"/>
                      <w:szCs w:val="14"/>
                    </w:rPr>
                  </w:rPrChange>
                </w:rPr>
                <w:delText>122</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891"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FA040A8" w14:textId="33455967" w:rsidR="00587138" w:rsidRPr="00C568E6" w:rsidDel="001848B0" w:rsidRDefault="00587138">
            <w:pPr>
              <w:pStyle w:val="BodyText"/>
              <w:spacing w:before="162" w:line="480" w:lineRule="auto"/>
              <w:ind w:right="-90"/>
              <w:jc w:val="center"/>
              <w:rPr>
                <w:del w:id="11892" w:author="Hardik Malhotra" w:date="2021-09-30T19:30:00Z"/>
                <w:rFonts w:ascii="Verdana" w:hAnsi="Verdana" w:cs="Calibri"/>
                <w:sz w:val="14"/>
                <w:szCs w:val="14"/>
                <w:rPrChange w:id="11893" w:author="Ritu Kamra" w:date="2021-09-27T17:30:00Z">
                  <w:rPr>
                    <w:del w:id="11894" w:author="Hardik Malhotra" w:date="2021-09-30T19:30:00Z"/>
                    <w:rFonts w:ascii="Verdana" w:hAnsi="Verdana" w:cs="Calibri"/>
                    <w:color w:val="000000"/>
                    <w:sz w:val="14"/>
                    <w:szCs w:val="14"/>
                  </w:rPr>
                </w:rPrChange>
              </w:rPr>
              <w:pPrChange w:id="11895" w:author="Ritu Kamra" w:date="2021-09-27T17:30:00Z">
                <w:pPr>
                  <w:pStyle w:val="BodyText"/>
                  <w:spacing w:before="162" w:line="480" w:lineRule="auto"/>
                  <w:ind w:right="-90"/>
                  <w:jc w:val="both"/>
                </w:pPr>
              </w:pPrChange>
            </w:pPr>
            <w:del w:id="11896" w:author="Hardik Malhotra" w:date="2021-09-30T19:30:00Z">
              <w:r w:rsidRPr="00C568E6" w:rsidDel="001848B0">
                <w:rPr>
                  <w:rFonts w:ascii="Verdana" w:hAnsi="Verdana" w:cs="Calibri"/>
                  <w:sz w:val="14"/>
                  <w:szCs w:val="14"/>
                  <w:rPrChange w:id="11897" w:author="Ritu Kamra" w:date="2021-09-27T17:30:00Z">
                    <w:rPr>
                      <w:rFonts w:ascii="Verdana" w:hAnsi="Verdana" w:cs="Calibri"/>
                      <w:color w:val="000000"/>
                      <w:sz w:val="14"/>
                      <w:szCs w:val="14"/>
                    </w:rPr>
                  </w:rPrChange>
                </w:rPr>
                <w:delText>136</w:delText>
              </w:r>
            </w:del>
          </w:p>
        </w:tc>
      </w:tr>
      <w:tr w:rsidR="00587138" w:rsidRPr="00991017" w:rsidDel="001848B0" w14:paraId="79AB3D08" w14:textId="31F88324" w:rsidTr="005C3363">
        <w:trPr>
          <w:trHeight w:val="551"/>
          <w:del w:id="11898" w:author="Hardik Malhotra" w:date="2021-09-30T19:30:00Z"/>
          <w:trPrChange w:id="11899" w:author="Neeshu Bhadauriya" w:date="2021-09-27T21:36:00Z">
            <w:trPr>
              <w:trHeight w:val="551"/>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900"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FDDD73B" w14:textId="6E54BAB6" w:rsidR="00587138" w:rsidDel="001848B0" w:rsidRDefault="00587138" w:rsidP="00092529">
            <w:pPr>
              <w:pStyle w:val="BodyText"/>
              <w:spacing w:before="162" w:line="480" w:lineRule="auto"/>
              <w:ind w:right="-90"/>
              <w:jc w:val="both"/>
              <w:rPr>
                <w:del w:id="11901" w:author="Hardik Malhotra" w:date="2021-09-30T19:30:00Z"/>
                <w:rFonts w:ascii="Verdana" w:hAnsi="Verdana" w:cs="Calibri"/>
                <w:color w:val="000000"/>
                <w:sz w:val="14"/>
                <w:szCs w:val="14"/>
              </w:rPr>
            </w:pPr>
            <w:del w:id="11902" w:author="Hardik Malhotra" w:date="2021-09-30T19:30:00Z">
              <w:r w:rsidDel="001848B0">
                <w:rPr>
                  <w:rFonts w:ascii="Verdana" w:hAnsi="Verdana" w:cs="Calibri"/>
                  <w:color w:val="000000"/>
                  <w:sz w:val="14"/>
                  <w:szCs w:val="14"/>
                </w:rPr>
                <w:delText>Dow Chemical</w:delText>
              </w:r>
            </w:del>
          </w:p>
        </w:tc>
        <w:tc>
          <w:tcPr>
            <w:tcW w:w="6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90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C96B593" w14:textId="63929185" w:rsidR="00587138" w:rsidRPr="00C568E6" w:rsidDel="001848B0" w:rsidRDefault="00587138">
            <w:pPr>
              <w:pStyle w:val="BodyText"/>
              <w:spacing w:before="162" w:line="480" w:lineRule="auto"/>
              <w:ind w:right="-90"/>
              <w:jc w:val="center"/>
              <w:rPr>
                <w:del w:id="11904" w:author="Hardik Malhotra" w:date="2021-09-30T19:30:00Z"/>
                <w:rFonts w:ascii="Verdana" w:hAnsi="Verdana" w:cs="Calibri"/>
                <w:sz w:val="14"/>
                <w:szCs w:val="14"/>
                <w:rPrChange w:id="11905" w:author="Ritu Kamra" w:date="2021-09-27T17:30:00Z">
                  <w:rPr>
                    <w:del w:id="11906" w:author="Hardik Malhotra" w:date="2021-09-30T19:30:00Z"/>
                    <w:rFonts w:ascii="Verdana" w:hAnsi="Verdana" w:cs="Calibri"/>
                    <w:color w:val="000000"/>
                    <w:sz w:val="14"/>
                    <w:szCs w:val="14"/>
                  </w:rPr>
                </w:rPrChange>
              </w:rPr>
              <w:pPrChange w:id="11907" w:author="Ritu Kamra" w:date="2021-09-27T17:30:00Z">
                <w:pPr>
                  <w:pStyle w:val="BodyText"/>
                  <w:spacing w:before="162" w:line="480" w:lineRule="auto"/>
                  <w:ind w:right="-90"/>
                  <w:jc w:val="both"/>
                </w:pPr>
              </w:pPrChange>
            </w:pPr>
            <w:del w:id="11908" w:author="Hardik Malhotra" w:date="2021-09-30T19:30:00Z">
              <w:r w:rsidRPr="00C568E6" w:rsidDel="001848B0">
                <w:rPr>
                  <w:rFonts w:ascii="Verdana" w:hAnsi="Verdana" w:cs="Calibri"/>
                  <w:sz w:val="14"/>
                  <w:szCs w:val="14"/>
                  <w:rPrChange w:id="11909" w:author="Ritu Kamra" w:date="2021-09-27T17:30:00Z">
                    <w:rPr>
                      <w:rFonts w:ascii="Verdana" w:hAnsi="Verdana" w:cs="Calibri"/>
                      <w:color w:val="000000"/>
                      <w:sz w:val="14"/>
                      <w:szCs w:val="14"/>
                    </w:rPr>
                  </w:rPrChange>
                </w:rPr>
                <w:delText>44</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910"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CC0894A" w14:textId="66E8E466" w:rsidR="00587138" w:rsidRPr="00C568E6" w:rsidDel="001848B0" w:rsidRDefault="00587138">
            <w:pPr>
              <w:pStyle w:val="BodyText"/>
              <w:spacing w:before="162" w:line="480" w:lineRule="auto"/>
              <w:ind w:right="-90"/>
              <w:jc w:val="center"/>
              <w:rPr>
                <w:del w:id="11911" w:author="Hardik Malhotra" w:date="2021-09-30T19:30:00Z"/>
                <w:rFonts w:ascii="Verdana" w:hAnsi="Verdana" w:cs="Calibri"/>
                <w:sz w:val="14"/>
                <w:szCs w:val="14"/>
                <w:rPrChange w:id="11912" w:author="Ritu Kamra" w:date="2021-09-27T17:30:00Z">
                  <w:rPr>
                    <w:del w:id="11913" w:author="Hardik Malhotra" w:date="2021-09-30T19:30:00Z"/>
                    <w:rFonts w:ascii="Verdana" w:hAnsi="Verdana" w:cs="Calibri"/>
                    <w:color w:val="000000"/>
                    <w:sz w:val="14"/>
                    <w:szCs w:val="14"/>
                  </w:rPr>
                </w:rPrChange>
              </w:rPr>
              <w:pPrChange w:id="11914" w:author="Ritu Kamra" w:date="2021-09-27T17:30:00Z">
                <w:pPr>
                  <w:pStyle w:val="BodyText"/>
                  <w:spacing w:before="162" w:line="480" w:lineRule="auto"/>
                  <w:ind w:right="-90"/>
                  <w:jc w:val="both"/>
                </w:pPr>
              </w:pPrChange>
            </w:pPr>
            <w:del w:id="11915" w:author="Hardik Malhotra" w:date="2021-09-30T19:30:00Z">
              <w:r w:rsidRPr="00C568E6" w:rsidDel="001848B0">
                <w:rPr>
                  <w:rFonts w:ascii="Verdana" w:hAnsi="Verdana" w:cs="Calibri"/>
                  <w:sz w:val="14"/>
                  <w:szCs w:val="14"/>
                  <w:rPrChange w:id="11916" w:author="Ritu Kamra" w:date="2021-09-27T17:30:00Z">
                    <w:rPr>
                      <w:rFonts w:ascii="Verdana" w:hAnsi="Verdana" w:cs="Calibri"/>
                      <w:color w:val="000000"/>
                      <w:sz w:val="14"/>
                      <w:szCs w:val="14"/>
                    </w:rPr>
                  </w:rPrChange>
                </w:rPr>
                <w:delText>44</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917"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15FC142" w14:textId="7CAAC974" w:rsidR="00587138" w:rsidRPr="00C568E6" w:rsidDel="001848B0" w:rsidRDefault="00587138">
            <w:pPr>
              <w:pStyle w:val="BodyText"/>
              <w:spacing w:before="162" w:line="480" w:lineRule="auto"/>
              <w:ind w:right="-90"/>
              <w:jc w:val="center"/>
              <w:rPr>
                <w:del w:id="11918" w:author="Hardik Malhotra" w:date="2021-09-30T19:30:00Z"/>
                <w:rFonts w:ascii="Verdana" w:hAnsi="Verdana" w:cs="Calibri"/>
                <w:sz w:val="14"/>
                <w:szCs w:val="14"/>
                <w:rPrChange w:id="11919" w:author="Ritu Kamra" w:date="2021-09-27T17:30:00Z">
                  <w:rPr>
                    <w:del w:id="11920" w:author="Hardik Malhotra" w:date="2021-09-30T19:30:00Z"/>
                    <w:rFonts w:ascii="Verdana" w:hAnsi="Verdana" w:cs="Calibri"/>
                    <w:color w:val="000000"/>
                    <w:sz w:val="14"/>
                    <w:szCs w:val="14"/>
                  </w:rPr>
                </w:rPrChange>
              </w:rPr>
              <w:pPrChange w:id="11921" w:author="Ritu Kamra" w:date="2021-09-27T17:30:00Z">
                <w:pPr>
                  <w:pStyle w:val="BodyText"/>
                  <w:spacing w:before="162" w:line="480" w:lineRule="auto"/>
                  <w:ind w:right="-90"/>
                  <w:jc w:val="both"/>
                </w:pPr>
              </w:pPrChange>
            </w:pPr>
            <w:del w:id="11922" w:author="Hardik Malhotra" w:date="2021-09-30T19:30:00Z">
              <w:r w:rsidRPr="00C568E6" w:rsidDel="001848B0">
                <w:rPr>
                  <w:rFonts w:ascii="Verdana" w:hAnsi="Verdana" w:cs="Calibri"/>
                  <w:sz w:val="14"/>
                  <w:szCs w:val="14"/>
                  <w:rPrChange w:id="11923" w:author="Ritu Kamra" w:date="2021-09-27T17:30:00Z">
                    <w:rPr>
                      <w:rFonts w:ascii="Verdana" w:hAnsi="Verdana" w:cs="Calibri"/>
                      <w:color w:val="000000"/>
                      <w:sz w:val="14"/>
                      <w:szCs w:val="14"/>
                    </w:rPr>
                  </w:rPrChange>
                </w:rPr>
                <w:delText>45</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924"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185F7F7" w14:textId="648EAAEC" w:rsidR="00587138" w:rsidRPr="00C568E6" w:rsidDel="001848B0" w:rsidRDefault="00587138">
            <w:pPr>
              <w:pStyle w:val="BodyText"/>
              <w:spacing w:before="162" w:line="480" w:lineRule="auto"/>
              <w:ind w:right="-90"/>
              <w:jc w:val="center"/>
              <w:rPr>
                <w:del w:id="11925" w:author="Hardik Malhotra" w:date="2021-09-30T19:30:00Z"/>
                <w:rFonts w:ascii="Verdana" w:hAnsi="Verdana" w:cs="Calibri"/>
                <w:sz w:val="14"/>
                <w:szCs w:val="14"/>
                <w:rPrChange w:id="11926" w:author="Ritu Kamra" w:date="2021-09-27T17:30:00Z">
                  <w:rPr>
                    <w:del w:id="11927" w:author="Hardik Malhotra" w:date="2021-09-30T19:30:00Z"/>
                    <w:rFonts w:ascii="Verdana" w:hAnsi="Verdana" w:cs="Calibri"/>
                    <w:color w:val="000000"/>
                    <w:sz w:val="14"/>
                    <w:szCs w:val="14"/>
                  </w:rPr>
                </w:rPrChange>
              </w:rPr>
              <w:pPrChange w:id="11928" w:author="Ritu Kamra" w:date="2021-09-27T17:30:00Z">
                <w:pPr>
                  <w:pStyle w:val="BodyText"/>
                  <w:spacing w:before="162" w:line="480" w:lineRule="auto"/>
                  <w:ind w:right="-90"/>
                  <w:jc w:val="both"/>
                </w:pPr>
              </w:pPrChange>
            </w:pPr>
            <w:del w:id="11929" w:author="Hardik Malhotra" w:date="2021-09-30T19:30:00Z">
              <w:r w:rsidRPr="00C568E6" w:rsidDel="001848B0">
                <w:rPr>
                  <w:rFonts w:ascii="Verdana" w:hAnsi="Verdana" w:cs="Calibri"/>
                  <w:sz w:val="14"/>
                  <w:szCs w:val="14"/>
                  <w:rPrChange w:id="11930" w:author="Ritu Kamra" w:date="2021-09-27T17:30:00Z">
                    <w:rPr>
                      <w:rFonts w:ascii="Verdana" w:hAnsi="Verdana" w:cs="Calibri"/>
                      <w:color w:val="000000"/>
                      <w:sz w:val="14"/>
                      <w:szCs w:val="14"/>
                    </w:rPr>
                  </w:rPrChange>
                </w:rPr>
                <w:delText>43</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931"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B868349" w14:textId="4386D4DB" w:rsidR="00587138" w:rsidRPr="00C568E6" w:rsidDel="001848B0" w:rsidRDefault="00587138">
            <w:pPr>
              <w:pStyle w:val="BodyText"/>
              <w:spacing w:before="162" w:line="480" w:lineRule="auto"/>
              <w:ind w:right="-90"/>
              <w:jc w:val="center"/>
              <w:rPr>
                <w:del w:id="11932" w:author="Hardik Malhotra" w:date="2021-09-30T19:30:00Z"/>
                <w:rFonts w:ascii="Verdana" w:hAnsi="Verdana" w:cs="Calibri"/>
                <w:sz w:val="14"/>
                <w:szCs w:val="14"/>
                <w:rPrChange w:id="11933" w:author="Ritu Kamra" w:date="2021-09-27T17:30:00Z">
                  <w:rPr>
                    <w:del w:id="11934" w:author="Hardik Malhotra" w:date="2021-09-30T19:30:00Z"/>
                    <w:rFonts w:ascii="Verdana" w:hAnsi="Verdana" w:cs="Calibri"/>
                    <w:color w:val="000000"/>
                    <w:sz w:val="14"/>
                    <w:szCs w:val="14"/>
                  </w:rPr>
                </w:rPrChange>
              </w:rPr>
              <w:pPrChange w:id="11935" w:author="Ritu Kamra" w:date="2021-09-27T17:30:00Z">
                <w:pPr>
                  <w:pStyle w:val="BodyText"/>
                  <w:spacing w:before="162" w:line="480" w:lineRule="auto"/>
                  <w:ind w:right="-90"/>
                  <w:jc w:val="both"/>
                </w:pPr>
              </w:pPrChange>
            </w:pPr>
            <w:del w:id="11936" w:author="Hardik Malhotra" w:date="2021-09-30T19:30:00Z">
              <w:r w:rsidRPr="00C568E6" w:rsidDel="001848B0">
                <w:rPr>
                  <w:rFonts w:ascii="Verdana" w:hAnsi="Verdana" w:cs="Calibri"/>
                  <w:sz w:val="14"/>
                  <w:szCs w:val="14"/>
                  <w:rPrChange w:id="11937" w:author="Ritu Kamra" w:date="2021-09-27T17:30:00Z">
                    <w:rPr>
                      <w:rFonts w:ascii="Verdana" w:hAnsi="Verdana" w:cs="Calibri"/>
                      <w:color w:val="000000"/>
                      <w:sz w:val="14"/>
                      <w:szCs w:val="14"/>
                    </w:rPr>
                  </w:rPrChange>
                </w:rPr>
                <w:delText>47</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938"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2678F70" w14:textId="7DB20B02" w:rsidR="00587138" w:rsidRPr="00C568E6" w:rsidDel="001848B0" w:rsidRDefault="00587138">
            <w:pPr>
              <w:pStyle w:val="BodyText"/>
              <w:spacing w:before="162" w:line="480" w:lineRule="auto"/>
              <w:ind w:right="-90"/>
              <w:jc w:val="center"/>
              <w:rPr>
                <w:del w:id="11939" w:author="Hardik Malhotra" w:date="2021-09-30T19:30:00Z"/>
                <w:rFonts w:ascii="Verdana" w:hAnsi="Verdana" w:cs="Calibri"/>
                <w:sz w:val="14"/>
                <w:szCs w:val="14"/>
                <w:rPrChange w:id="11940" w:author="Ritu Kamra" w:date="2021-09-27T17:30:00Z">
                  <w:rPr>
                    <w:del w:id="11941" w:author="Hardik Malhotra" w:date="2021-09-30T19:30:00Z"/>
                    <w:rFonts w:ascii="Verdana" w:hAnsi="Verdana" w:cs="Calibri"/>
                    <w:color w:val="000000"/>
                    <w:sz w:val="14"/>
                    <w:szCs w:val="14"/>
                  </w:rPr>
                </w:rPrChange>
              </w:rPr>
              <w:pPrChange w:id="11942" w:author="Ritu Kamra" w:date="2021-09-27T17:30:00Z">
                <w:pPr>
                  <w:pStyle w:val="BodyText"/>
                  <w:spacing w:before="162" w:line="480" w:lineRule="auto"/>
                  <w:ind w:right="-90"/>
                  <w:jc w:val="both"/>
                </w:pPr>
              </w:pPrChange>
            </w:pPr>
            <w:del w:id="11943" w:author="Hardik Malhotra" w:date="2021-09-30T19:30:00Z">
              <w:r w:rsidRPr="00C568E6" w:rsidDel="001848B0">
                <w:rPr>
                  <w:rFonts w:ascii="Verdana" w:hAnsi="Verdana" w:cs="Calibri"/>
                  <w:sz w:val="14"/>
                  <w:szCs w:val="14"/>
                  <w:rPrChange w:id="11944" w:author="Ritu Kamra" w:date="2021-09-27T17:30:00Z">
                    <w:rPr>
                      <w:rFonts w:ascii="Verdana" w:hAnsi="Verdana" w:cs="Calibri"/>
                      <w:color w:val="000000"/>
                      <w:sz w:val="14"/>
                      <w:szCs w:val="14"/>
                    </w:rPr>
                  </w:rPrChange>
                </w:rPr>
                <w:delText>43</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945"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9F6A8B6" w14:textId="3EACED00" w:rsidR="00587138" w:rsidRPr="00C568E6" w:rsidDel="001848B0" w:rsidRDefault="00587138">
            <w:pPr>
              <w:pStyle w:val="BodyText"/>
              <w:spacing w:before="162" w:line="480" w:lineRule="auto"/>
              <w:ind w:right="-90"/>
              <w:jc w:val="center"/>
              <w:rPr>
                <w:del w:id="11946" w:author="Hardik Malhotra" w:date="2021-09-30T19:30:00Z"/>
                <w:rFonts w:ascii="Verdana" w:hAnsi="Verdana" w:cs="Calibri"/>
                <w:sz w:val="14"/>
                <w:szCs w:val="14"/>
                <w:rPrChange w:id="11947" w:author="Ritu Kamra" w:date="2021-09-27T17:30:00Z">
                  <w:rPr>
                    <w:del w:id="11948" w:author="Hardik Malhotra" w:date="2021-09-30T19:30:00Z"/>
                    <w:rFonts w:ascii="Verdana" w:hAnsi="Verdana" w:cs="Calibri"/>
                    <w:color w:val="000000"/>
                    <w:sz w:val="14"/>
                    <w:szCs w:val="14"/>
                  </w:rPr>
                </w:rPrChange>
              </w:rPr>
              <w:pPrChange w:id="11949" w:author="Ritu Kamra" w:date="2021-09-27T17:30:00Z">
                <w:pPr>
                  <w:pStyle w:val="BodyText"/>
                  <w:spacing w:before="162" w:line="480" w:lineRule="auto"/>
                  <w:ind w:right="-90"/>
                  <w:jc w:val="both"/>
                </w:pPr>
              </w:pPrChange>
            </w:pPr>
            <w:del w:id="11950" w:author="Hardik Malhotra" w:date="2021-09-30T19:30:00Z">
              <w:r w:rsidRPr="00C568E6" w:rsidDel="001848B0">
                <w:rPr>
                  <w:rFonts w:ascii="Verdana" w:hAnsi="Verdana" w:cs="Calibri"/>
                  <w:sz w:val="14"/>
                  <w:szCs w:val="14"/>
                  <w:rPrChange w:id="11951" w:author="Ritu Kamra" w:date="2021-09-27T17:30:00Z">
                    <w:rPr>
                      <w:rFonts w:ascii="Verdana" w:hAnsi="Verdana" w:cs="Calibri"/>
                      <w:color w:val="000000"/>
                      <w:sz w:val="14"/>
                      <w:szCs w:val="14"/>
                    </w:rPr>
                  </w:rPrChange>
                </w:rPr>
                <w:delText>44</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952"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6B30CAE" w14:textId="0B318F41" w:rsidR="00587138" w:rsidRPr="00C568E6" w:rsidDel="001848B0" w:rsidRDefault="00587138">
            <w:pPr>
              <w:pStyle w:val="BodyText"/>
              <w:spacing w:before="162" w:line="480" w:lineRule="auto"/>
              <w:ind w:right="-90"/>
              <w:jc w:val="center"/>
              <w:rPr>
                <w:del w:id="11953" w:author="Hardik Malhotra" w:date="2021-09-30T19:30:00Z"/>
                <w:rFonts w:ascii="Verdana" w:hAnsi="Verdana" w:cs="Calibri"/>
                <w:sz w:val="14"/>
                <w:szCs w:val="14"/>
                <w:rPrChange w:id="11954" w:author="Ritu Kamra" w:date="2021-09-27T17:30:00Z">
                  <w:rPr>
                    <w:del w:id="11955" w:author="Hardik Malhotra" w:date="2021-09-30T19:30:00Z"/>
                    <w:rFonts w:ascii="Verdana" w:hAnsi="Verdana" w:cs="Calibri"/>
                    <w:color w:val="000000"/>
                    <w:sz w:val="14"/>
                    <w:szCs w:val="14"/>
                  </w:rPr>
                </w:rPrChange>
              </w:rPr>
              <w:pPrChange w:id="11956" w:author="Ritu Kamra" w:date="2021-09-27T17:30:00Z">
                <w:pPr>
                  <w:pStyle w:val="BodyText"/>
                  <w:spacing w:before="162" w:line="480" w:lineRule="auto"/>
                  <w:ind w:right="-90"/>
                  <w:jc w:val="both"/>
                </w:pPr>
              </w:pPrChange>
            </w:pPr>
            <w:del w:id="11957" w:author="Hardik Malhotra" w:date="2021-09-30T19:30:00Z">
              <w:r w:rsidRPr="00C568E6" w:rsidDel="001848B0">
                <w:rPr>
                  <w:rFonts w:ascii="Verdana" w:hAnsi="Verdana" w:cs="Calibri"/>
                  <w:sz w:val="14"/>
                  <w:szCs w:val="14"/>
                  <w:rPrChange w:id="11958" w:author="Ritu Kamra" w:date="2021-09-27T17:30:00Z">
                    <w:rPr>
                      <w:rFonts w:ascii="Verdana" w:hAnsi="Verdana" w:cs="Calibri"/>
                      <w:color w:val="000000"/>
                      <w:sz w:val="14"/>
                      <w:szCs w:val="14"/>
                    </w:rPr>
                  </w:rPrChange>
                </w:rPr>
                <w:delText>48</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959"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DFA62C0" w14:textId="59C9E8E5" w:rsidR="00587138" w:rsidRPr="00C568E6" w:rsidDel="001848B0" w:rsidRDefault="00587138">
            <w:pPr>
              <w:pStyle w:val="BodyText"/>
              <w:spacing w:before="162" w:line="480" w:lineRule="auto"/>
              <w:ind w:right="-90"/>
              <w:jc w:val="center"/>
              <w:rPr>
                <w:del w:id="11960" w:author="Hardik Malhotra" w:date="2021-09-30T19:30:00Z"/>
                <w:rFonts w:ascii="Verdana" w:hAnsi="Verdana" w:cs="Calibri"/>
                <w:sz w:val="14"/>
                <w:szCs w:val="14"/>
                <w:rPrChange w:id="11961" w:author="Ritu Kamra" w:date="2021-09-27T17:30:00Z">
                  <w:rPr>
                    <w:del w:id="11962" w:author="Hardik Malhotra" w:date="2021-09-30T19:30:00Z"/>
                    <w:rFonts w:ascii="Verdana" w:hAnsi="Verdana" w:cs="Calibri"/>
                    <w:color w:val="000000"/>
                    <w:sz w:val="14"/>
                    <w:szCs w:val="14"/>
                  </w:rPr>
                </w:rPrChange>
              </w:rPr>
              <w:pPrChange w:id="11963" w:author="Ritu Kamra" w:date="2021-09-27T17:30:00Z">
                <w:pPr>
                  <w:pStyle w:val="BodyText"/>
                  <w:spacing w:before="162" w:line="480" w:lineRule="auto"/>
                  <w:ind w:right="-90"/>
                  <w:jc w:val="both"/>
                </w:pPr>
              </w:pPrChange>
            </w:pPr>
            <w:del w:id="11964" w:author="Hardik Malhotra" w:date="2021-09-30T19:30:00Z">
              <w:r w:rsidRPr="00C568E6" w:rsidDel="001848B0">
                <w:rPr>
                  <w:rFonts w:ascii="Verdana" w:hAnsi="Verdana" w:cs="Calibri"/>
                  <w:sz w:val="14"/>
                  <w:szCs w:val="14"/>
                  <w:rPrChange w:id="11965" w:author="Ritu Kamra" w:date="2021-09-27T17:30:00Z">
                    <w:rPr>
                      <w:rFonts w:ascii="Verdana" w:hAnsi="Verdana" w:cs="Calibri"/>
                      <w:color w:val="000000"/>
                      <w:sz w:val="14"/>
                      <w:szCs w:val="14"/>
                    </w:rPr>
                  </w:rPrChange>
                </w:rPr>
                <w:delText>53</w:delText>
              </w:r>
            </w:del>
          </w:p>
        </w:tc>
      </w:tr>
      <w:tr w:rsidR="00587138" w:rsidRPr="00991017" w:rsidDel="001848B0" w14:paraId="15977757" w14:textId="657D9EDA" w:rsidTr="005C3363">
        <w:trPr>
          <w:trHeight w:val="551"/>
          <w:del w:id="11966" w:author="Hardik Malhotra" w:date="2021-09-30T19:30:00Z"/>
          <w:trPrChange w:id="11967" w:author="Neeshu Bhadauriya" w:date="2021-09-27T21:36:00Z">
            <w:trPr>
              <w:trHeight w:val="551"/>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968"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9516194" w14:textId="16EEB4A7" w:rsidR="00587138" w:rsidDel="001848B0" w:rsidRDefault="00587138" w:rsidP="00092529">
            <w:pPr>
              <w:pStyle w:val="BodyText"/>
              <w:spacing w:before="162" w:line="480" w:lineRule="auto"/>
              <w:ind w:right="-90"/>
              <w:jc w:val="both"/>
              <w:rPr>
                <w:del w:id="11969" w:author="Hardik Malhotra" w:date="2021-09-30T19:30:00Z"/>
                <w:rFonts w:ascii="Verdana" w:hAnsi="Verdana" w:cs="Calibri"/>
                <w:color w:val="000000"/>
                <w:sz w:val="14"/>
                <w:szCs w:val="14"/>
              </w:rPr>
            </w:pPr>
            <w:del w:id="11970" w:author="Hardik Malhotra" w:date="2021-09-30T19:30:00Z">
              <w:r w:rsidDel="001848B0">
                <w:rPr>
                  <w:rFonts w:ascii="Verdana" w:hAnsi="Verdana" w:cs="Calibri"/>
                  <w:color w:val="000000"/>
                  <w:sz w:val="14"/>
                  <w:szCs w:val="14"/>
                </w:rPr>
                <w:delText>Huntsman Corporation</w:delText>
              </w:r>
            </w:del>
          </w:p>
        </w:tc>
        <w:tc>
          <w:tcPr>
            <w:tcW w:w="6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971"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2194668" w14:textId="18875091" w:rsidR="00587138" w:rsidRPr="00C568E6" w:rsidDel="001848B0" w:rsidRDefault="00587138">
            <w:pPr>
              <w:pStyle w:val="BodyText"/>
              <w:spacing w:before="162" w:line="480" w:lineRule="auto"/>
              <w:ind w:right="-90"/>
              <w:jc w:val="center"/>
              <w:rPr>
                <w:del w:id="11972" w:author="Hardik Malhotra" w:date="2021-09-30T19:30:00Z"/>
                <w:rFonts w:ascii="Verdana" w:hAnsi="Verdana" w:cs="Calibri"/>
                <w:sz w:val="14"/>
                <w:szCs w:val="14"/>
                <w:rPrChange w:id="11973" w:author="Ritu Kamra" w:date="2021-09-27T17:30:00Z">
                  <w:rPr>
                    <w:del w:id="11974" w:author="Hardik Malhotra" w:date="2021-09-30T19:30:00Z"/>
                    <w:rFonts w:ascii="Verdana" w:hAnsi="Verdana" w:cs="Calibri"/>
                    <w:color w:val="000000"/>
                    <w:sz w:val="14"/>
                    <w:szCs w:val="14"/>
                  </w:rPr>
                </w:rPrChange>
              </w:rPr>
              <w:pPrChange w:id="11975" w:author="Ritu Kamra" w:date="2021-09-27T17:30:00Z">
                <w:pPr>
                  <w:pStyle w:val="BodyText"/>
                  <w:spacing w:before="162" w:line="480" w:lineRule="auto"/>
                  <w:ind w:right="-90"/>
                  <w:jc w:val="both"/>
                </w:pPr>
              </w:pPrChange>
            </w:pPr>
            <w:del w:id="11976" w:author="Hardik Malhotra" w:date="2021-09-30T19:30:00Z">
              <w:r w:rsidRPr="00C568E6" w:rsidDel="001848B0">
                <w:rPr>
                  <w:rFonts w:ascii="Verdana" w:hAnsi="Verdana" w:cs="Calibri"/>
                  <w:sz w:val="14"/>
                  <w:szCs w:val="14"/>
                  <w:rPrChange w:id="11977" w:author="Ritu Kamra" w:date="2021-09-27T17:30:00Z">
                    <w:rPr>
                      <w:rFonts w:ascii="Verdana" w:hAnsi="Verdana" w:cs="Calibri"/>
                      <w:color w:val="000000"/>
                      <w:sz w:val="14"/>
                      <w:szCs w:val="14"/>
                    </w:rPr>
                  </w:rPrChange>
                </w:rPr>
                <w:delText>49</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97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EAEBCE1" w14:textId="6C22253C" w:rsidR="00587138" w:rsidRPr="00C568E6" w:rsidDel="001848B0" w:rsidRDefault="00587138">
            <w:pPr>
              <w:pStyle w:val="BodyText"/>
              <w:spacing w:before="162" w:line="480" w:lineRule="auto"/>
              <w:ind w:right="-90"/>
              <w:jc w:val="center"/>
              <w:rPr>
                <w:del w:id="11979" w:author="Hardik Malhotra" w:date="2021-09-30T19:30:00Z"/>
                <w:rFonts w:ascii="Verdana" w:hAnsi="Verdana" w:cs="Calibri"/>
                <w:sz w:val="14"/>
                <w:szCs w:val="14"/>
                <w:rPrChange w:id="11980" w:author="Ritu Kamra" w:date="2021-09-27T17:30:00Z">
                  <w:rPr>
                    <w:del w:id="11981" w:author="Hardik Malhotra" w:date="2021-09-30T19:30:00Z"/>
                    <w:rFonts w:ascii="Verdana" w:hAnsi="Verdana" w:cs="Calibri"/>
                    <w:color w:val="000000"/>
                    <w:sz w:val="14"/>
                    <w:szCs w:val="14"/>
                  </w:rPr>
                </w:rPrChange>
              </w:rPr>
              <w:pPrChange w:id="11982" w:author="Ritu Kamra" w:date="2021-09-27T17:30:00Z">
                <w:pPr>
                  <w:pStyle w:val="BodyText"/>
                  <w:spacing w:before="162" w:line="480" w:lineRule="auto"/>
                  <w:ind w:right="-90"/>
                  <w:jc w:val="both"/>
                </w:pPr>
              </w:pPrChange>
            </w:pPr>
            <w:del w:id="11983" w:author="Hardik Malhotra" w:date="2021-09-30T19:30:00Z">
              <w:r w:rsidRPr="00C568E6" w:rsidDel="001848B0">
                <w:rPr>
                  <w:rFonts w:ascii="Verdana" w:hAnsi="Verdana" w:cs="Calibri"/>
                  <w:sz w:val="14"/>
                  <w:szCs w:val="14"/>
                  <w:rPrChange w:id="11984" w:author="Ritu Kamra" w:date="2021-09-27T17:30:00Z">
                    <w:rPr>
                      <w:rFonts w:ascii="Verdana" w:hAnsi="Verdana" w:cs="Calibri"/>
                      <w:color w:val="000000"/>
                      <w:sz w:val="14"/>
                      <w:szCs w:val="14"/>
                    </w:rPr>
                  </w:rPrChange>
                </w:rPr>
                <w:delText>52</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985"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090C6F4" w14:textId="6826DB10" w:rsidR="00587138" w:rsidRPr="00C568E6" w:rsidDel="001848B0" w:rsidRDefault="00587138">
            <w:pPr>
              <w:pStyle w:val="BodyText"/>
              <w:spacing w:before="162" w:line="480" w:lineRule="auto"/>
              <w:ind w:right="-90"/>
              <w:jc w:val="center"/>
              <w:rPr>
                <w:del w:id="11986" w:author="Hardik Malhotra" w:date="2021-09-30T19:30:00Z"/>
                <w:rFonts w:ascii="Verdana" w:hAnsi="Verdana" w:cs="Calibri"/>
                <w:sz w:val="14"/>
                <w:szCs w:val="14"/>
                <w:rPrChange w:id="11987" w:author="Ritu Kamra" w:date="2021-09-27T17:30:00Z">
                  <w:rPr>
                    <w:del w:id="11988" w:author="Hardik Malhotra" w:date="2021-09-30T19:30:00Z"/>
                    <w:rFonts w:ascii="Verdana" w:hAnsi="Verdana" w:cs="Calibri"/>
                    <w:color w:val="000000"/>
                    <w:sz w:val="14"/>
                    <w:szCs w:val="14"/>
                  </w:rPr>
                </w:rPrChange>
              </w:rPr>
              <w:pPrChange w:id="11989" w:author="Ritu Kamra" w:date="2021-09-27T17:30:00Z">
                <w:pPr>
                  <w:pStyle w:val="BodyText"/>
                  <w:spacing w:before="162" w:line="480" w:lineRule="auto"/>
                  <w:ind w:right="-90"/>
                  <w:jc w:val="both"/>
                </w:pPr>
              </w:pPrChange>
            </w:pPr>
            <w:del w:id="11990" w:author="Hardik Malhotra" w:date="2021-09-30T19:30:00Z">
              <w:r w:rsidRPr="00C568E6" w:rsidDel="001848B0">
                <w:rPr>
                  <w:rFonts w:ascii="Verdana" w:hAnsi="Verdana" w:cs="Calibri"/>
                  <w:sz w:val="14"/>
                  <w:szCs w:val="14"/>
                  <w:rPrChange w:id="11991" w:author="Ritu Kamra" w:date="2021-09-27T17:30:00Z">
                    <w:rPr>
                      <w:rFonts w:ascii="Verdana" w:hAnsi="Verdana" w:cs="Calibri"/>
                      <w:color w:val="000000"/>
                      <w:sz w:val="14"/>
                      <w:szCs w:val="14"/>
                    </w:rPr>
                  </w:rPrChange>
                </w:rPr>
                <w:delText>50</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992"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D2D467F" w14:textId="0FE41B34" w:rsidR="00587138" w:rsidRPr="00C568E6" w:rsidDel="001848B0" w:rsidRDefault="00587138">
            <w:pPr>
              <w:pStyle w:val="BodyText"/>
              <w:spacing w:before="162" w:line="480" w:lineRule="auto"/>
              <w:ind w:right="-90"/>
              <w:jc w:val="center"/>
              <w:rPr>
                <w:del w:id="11993" w:author="Hardik Malhotra" w:date="2021-09-30T19:30:00Z"/>
                <w:rFonts w:ascii="Verdana" w:hAnsi="Verdana" w:cs="Calibri"/>
                <w:sz w:val="14"/>
                <w:szCs w:val="14"/>
                <w:rPrChange w:id="11994" w:author="Ritu Kamra" w:date="2021-09-27T17:30:00Z">
                  <w:rPr>
                    <w:del w:id="11995" w:author="Hardik Malhotra" w:date="2021-09-30T19:30:00Z"/>
                    <w:rFonts w:ascii="Verdana" w:hAnsi="Verdana" w:cs="Calibri"/>
                    <w:color w:val="000000"/>
                    <w:sz w:val="14"/>
                    <w:szCs w:val="14"/>
                  </w:rPr>
                </w:rPrChange>
              </w:rPr>
              <w:pPrChange w:id="11996" w:author="Ritu Kamra" w:date="2021-09-27T17:30:00Z">
                <w:pPr>
                  <w:pStyle w:val="BodyText"/>
                  <w:spacing w:before="162" w:line="480" w:lineRule="auto"/>
                  <w:ind w:right="-90"/>
                  <w:jc w:val="both"/>
                </w:pPr>
              </w:pPrChange>
            </w:pPr>
            <w:del w:id="11997" w:author="Hardik Malhotra" w:date="2021-09-30T19:30:00Z">
              <w:r w:rsidRPr="00C568E6" w:rsidDel="001848B0">
                <w:rPr>
                  <w:rFonts w:ascii="Verdana" w:hAnsi="Verdana" w:cs="Calibri"/>
                  <w:sz w:val="14"/>
                  <w:szCs w:val="14"/>
                  <w:rPrChange w:id="11998" w:author="Ritu Kamra" w:date="2021-09-27T17:30:00Z">
                    <w:rPr>
                      <w:rFonts w:ascii="Verdana" w:hAnsi="Verdana" w:cs="Calibri"/>
                      <w:color w:val="000000"/>
                      <w:sz w:val="14"/>
                      <w:szCs w:val="14"/>
                    </w:rPr>
                  </w:rPrChange>
                </w:rPr>
                <w:delText>49</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1999"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CF65766" w14:textId="03CD1AE0" w:rsidR="00587138" w:rsidRPr="00C568E6" w:rsidDel="001848B0" w:rsidRDefault="00587138">
            <w:pPr>
              <w:pStyle w:val="BodyText"/>
              <w:spacing w:before="162" w:line="480" w:lineRule="auto"/>
              <w:ind w:right="-90"/>
              <w:jc w:val="center"/>
              <w:rPr>
                <w:del w:id="12000" w:author="Hardik Malhotra" w:date="2021-09-30T19:30:00Z"/>
                <w:rFonts w:ascii="Verdana" w:hAnsi="Verdana" w:cs="Calibri"/>
                <w:sz w:val="14"/>
                <w:szCs w:val="14"/>
                <w:rPrChange w:id="12001" w:author="Ritu Kamra" w:date="2021-09-27T17:30:00Z">
                  <w:rPr>
                    <w:del w:id="12002" w:author="Hardik Malhotra" w:date="2021-09-30T19:30:00Z"/>
                    <w:rFonts w:ascii="Verdana" w:hAnsi="Verdana" w:cs="Calibri"/>
                    <w:color w:val="000000"/>
                    <w:sz w:val="14"/>
                    <w:szCs w:val="14"/>
                  </w:rPr>
                </w:rPrChange>
              </w:rPr>
              <w:pPrChange w:id="12003" w:author="Ritu Kamra" w:date="2021-09-27T17:30:00Z">
                <w:pPr>
                  <w:pStyle w:val="BodyText"/>
                  <w:spacing w:before="162" w:line="480" w:lineRule="auto"/>
                  <w:ind w:right="-90"/>
                  <w:jc w:val="both"/>
                </w:pPr>
              </w:pPrChange>
            </w:pPr>
            <w:del w:id="12004" w:author="Hardik Malhotra" w:date="2021-09-30T19:30:00Z">
              <w:r w:rsidRPr="00C568E6" w:rsidDel="001848B0">
                <w:rPr>
                  <w:rFonts w:ascii="Verdana" w:hAnsi="Verdana" w:cs="Calibri"/>
                  <w:sz w:val="14"/>
                  <w:szCs w:val="14"/>
                  <w:rPrChange w:id="12005" w:author="Ritu Kamra" w:date="2021-09-27T17:30:00Z">
                    <w:rPr>
                      <w:rFonts w:ascii="Verdana" w:hAnsi="Verdana" w:cs="Calibri"/>
                      <w:color w:val="000000"/>
                      <w:sz w:val="14"/>
                      <w:szCs w:val="14"/>
                    </w:rPr>
                  </w:rPrChange>
                </w:rPr>
                <w:delText>51</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006"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1838EB0" w14:textId="279497C4" w:rsidR="00587138" w:rsidRPr="00C568E6" w:rsidDel="001848B0" w:rsidRDefault="00587138">
            <w:pPr>
              <w:pStyle w:val="BodyText"/>
              <w:spacing w:before="162" w:line="480" w:lineRule="auto"/>
              <w:ind w:right="-90"/>
              <w:jc w:val="center"/>
              <w:rPr>
                <w:del w:id="12007" w:author="Hardik Malhotra" w:date="2021-09-30T19:30:00Z"/>
                <w:rFonts w:ascii="Verdana" w:hAnsi="Verdana" w:cs="Calibri"/>
                <w:sz w:val="14"/>
                <w:szCs w:val="14"/>
                <w:rPrChange w:id="12008" w:author="Ritu Kamra" w:date="2021-09-27T17:30:00Z">
                  <w:rPr>
                    <w:del w:id="12009" w:author="Hardik Malhotra" w:date="2021-09-30T19:30:00Z"/>
                    <w:rFonts w:ascii="Verdana" w:hAnsi="Verdana" w:cs="Calibri"/>
                    <w:color w:val="000000"/>
                    <w:sz w:val="14"/>
                    <w:szCs w:val="14"/>
                  </w:rPr>
                </w:rPrChange>
              </w:rPr>
              <w:pPrChange w:id="12010" w:author="Ritu Kamra" w:date="2021-09-27T17:30:00Z">
                <w:pPr>
                  <w:pStyle w:val="BodyText"/>
                  <w:spacing w:before="162" w:line="480" w:lineRule="auto"/>
                  <w:ind w:right="-90"/>
                  <w:jc w:val="both"/>
                </w:pPr>
              </w:pPrChange>
            </w:pPr>
            <w:del w:id="12011" w:author="Hardik Malhotra" w:date="2021-09-30T19:30:00Z">
              <w:r w:rsidRPr="00C568E6" w:rsidDel="001848B0">
                <w:rPr>
                  <w:rFonts w:ascii="Verdana" w:hAnsi="Verdana" w:cs="Calibri"/>
                  <w:sz w:val="14"/>
                  <w:szCs w:val="14"/>
                  <w:rPrChange w:id="12012" w:author="Ritu Kamra" w:date="2021-09-27T17:30:00Z">
                    <w:rPr>
                      <w:rFonts w:ascii="Verdana" w:hAnsi="Verdana" w:cs="Calibri"/>
                      <w:color w:val="000000"/>
                      <w:sz w:val="14"/>
                      <w:szCs w:val="14"/>
                    </w:rPr>
                  </w:rPrChange>
                </w:rPr>
                <w:delText>49</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01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F05DD58" w14:textId="2AA26278" w:rsidR="00587138" w:rsidRPr="00C568E6" w:rsidDel="001848B0" w:rsidRDefault="00587138">
            <w:pPr>
              <w:pStyle w:val="BodyText"/>
              <w:spacing w:before="162" w:line="480" w:lineRule="auto"/>
              <w:ind w:right="-90"/>
              <w:jc w:val="center"/>
              <w:rPr>
                <w:del w:id="12014" w:author="Hardik Malhotra" w:date="2021-09-30T19:30:00Z"/>
                <w:rFonts w:ascii="Verdana" w:hAnsi="Verdana" w:cs="Calibri"/>
                <w:sz w:val="14"/>
                <w:szCs w:val="14"/>
                <w:rPrChange w:id="12015" w:author="Ritu Kamra" w:date="2021-09-27T17:30:00Z">
                  <w:rPr>
                    <w:del w:id="12016" w:author="Hardik Malhotra" w:date="2021-09-30T19:30:00Z"/>
                    <w:rFonts w:ascii="Verdana" w:hAnsi="Verdana" w:cs="Calibri"/>
                    <w:color w:val="000000"/>
                    <w:sz w:val="14"/>
                    <w:szCs w:val="14"/>
                  </w:rPr>
                </w:rPrChange>
              </w:rPr>
              <w:pPrChange w:id="12017" w:author="Ritu Kamra" w:date="2021-09-27T17:30:00Z">
                <w:pPr>
                  <w:pStyle w:val="BodyText"/>
                  <w:spacing w:before="162" w:line="480" w:lineRule="auto"/>
                  <w:ind w:right="-90"/>
                  <w:jc w:val="both"/>
                </w:pPr>
              </w:pPrChange>
            </w:pPr>
            <w:del w:id="12018" w:author="Hardik Malhotra" w:date="2021-09-30T19:30:00Z">
              <w:r w:rsidRPr="00C568E6" w:rsidDel="001848B0">
                <w:rPr>
                  <w:rFonts w:ascii="Verdana" w:hAnsi="Verdana" w:cs="Calibri"/>
                  <w:sz w:val="14"/>
                  <w:szCs w:val="14"/>
                  <w:rPrChange w:id="12019" w:author="Ritu Kamra" w:date="2021-09-27T17:30:00Z">
                    <w:rPr>
                      <w:rFonts w:ascii="Verdana" w:hAnsi="Verdana" w:cs="Calibri"/>
                      <w:color w:val="000000"/>
                      <w:sz w:val="14"/>
                      <w:szCs w:val="14"/>
                    </w:rPr>
                  </w:rPrChange>
                </w:rPr>
                <w:delText>48</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020"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F091F8E" w14:textId="7E443AFB" w:rsidR="00587138" w:rsidRPr="00C568E6" w:rsidDel="001848B0" w:rsidRDefault="00587138">
            <w:pPr>
              <w:pStyle w:val="BodyText"/>
              <w:spacing w:before="162" w:line="480" w:lineRule="auto"/>
              <w:ind w:right="-90"/>
              <w:jc w:val="center"/>
              <w:rPr>
                <w:del w:id="12021" w:author="Hardik Malhotra" w:date="2021-09-30T19:30:00Z"/>
                <w:rFonts w:ascii="Verdana" w:hAnsi="Verdana" w:cs="Calibri"/>
                <w:sz w:val="14"/>
                <w:szCs w:val="14"/>
                <w:rPrChange w:id="12022" w:author="Ritu Kamra" w:date="2021-09-27T17:30:00Z">
                  <w:rPr>
                    <w:del w:id="12023" w:author="Hardik Malhotra" w:date="2021-09-30T19:30:00Z"/>
                    <w:rFonts w:ascii="Verdana" w:hAnsi="Verdana" w:cs="Calibri"/>
                    <w:color w:val="000000"/>
                    <w:sz w:val="14"/>
                    <w:szCs w:val="14"/>
                  </w:rPr>
                </w:rPrChange>
              </w:rPr>
              <w:pPrChange w:id="12024" w:author="Ritu Kamra" w:date="2021-09-27T17:30:00Z">
                <w:pPr>
                  <w:pStyle w:val="BodyText"/>
                  <w:spacing w:before="162" w:line="480" w:lineRule="auto"/>
                  <w:ind w:right="-90"/>
                  <w:jc w:val="both"/>
                </w:pPr>
              </w:pPrChange>
            </w:pPr>
            <w:del w:id="12025" w:author="Hardik Malhotra" w:date="2021-09-30T19:30:00Z">
              <w:r w:rsidRPr="00C568E6" w:rsidDel="001848B0">
                <w:rPr>
                  <w:rFonts w:ascii="Verdana" w:hAnsi="Verdana" w:cs="Calibri"/>
                  <w:sz w:val="14"/>
                  <w:szCs w:val="14"/>
                  <w:rPrChange w:id="12026" w:author="Ritu Kamra" w:date="2021-09-27T17:30:00Z">
                    <w:rPr>
                      <w:rFonts w:ascii="Verdana" w:hAnsi="Verdana" w:cs="Calibri"/>
                      <w:color w:val="000000"/>
                      <w:sz w:val="14"/>
                      <w:szCs w:val="14"/>
                    </w:rPr>
                  </w:rPrChange>
                </w:rPr>
                <w:delText>50</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027"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C0C7954" w14:textId="492D2F55" w:rsidR="00587138" w:rsidRPr="00C568E6" w:rsidDel="001848B0" w:rsidRDefault="00587138">
            <w:pPr>
              <w:pStyle w:val="BodyText"/>
              <w:spacing w:before="162" w:line="480" w:lineRule="auto"/>
              <w:ind w:right="-90"/>
              <w:jc w:val="center"/>
              <w:rPr>
                <w:del w:id="12028" w:author="Hardik Malhotra" w:date="2021-09-30T19:30:00Z"/>
                <w:rFonts w:ascii="Verdana" w:hAnsi="Verdana" w:cs="Calibri"/>
                <w:sz w:val="14"/>
                <w:szCs w:val="14"/>
                <w:rPrChange w:id="12029" w:author="Ritu Kamra" w:date="2021-09-27T17:30:00Z">
                  <w:rPr>
                    <w:del w:id="12030" w:author="Hardik Malhotra" w:date="2021-09-30T19:30:00Z"/>
                    <w:rFonts w:ascii="Verdana" w:hAnsi="Verdana" w:cs="Calibri"/>
                    <w:color w:val="000000"/>
                    <w:sz w:val="14"/>
                    <w:szCs w:val="14"/>
                  </w:rPr>
                </w:rPrChange>
              </w:rPr>
              <w:pPrChange w:id="12031" w:author="Ritu Kamra" w:date="2021-09-27T17:30:00Z">
                <w:pPr>
                  <w:pStyle w:val="BodyText"/>
                  <w:spacing w:before="162" w:line="480" w:lineRule="auto"/>
                  <w:ind w:right="-90"/>
                  <w:jc w:val="both"/>
                </w:pPr>
              </w:pPrChange>
            </w:pPr>
            <w:del w:id="12032" w:author="Hardik Malhotra" w:date="2021-09-30T19:30:00Z">
              <w:r w:rsidRPr="00C568E6" w:rsidDel="001848B0">
                <w:rPr>
                  <w:rFonts w:ascii="Verdana" w:hAnsi="Verdana" w:cs="Calibri"/>
                  <w:sz w:val="14"/>
                  <w:szCs w:val="14"/>
                  <w:rPrChange w:id="12033" w:author="Ritu Kamra" w:date="2021-09-27T17:30:00Z">
                    <w:rPr>
                      <w:rFonts w:ascii="Verdana" w:hAnsi="Verdana" w:cs="Calibri"/>
                      <w:color w:val="000000"/>
                      <w:sz w:val="14"/>
                      <w:szCs w:val="14"/>
                    </w:rPr>
                  </w:rPrChange>
                </w:rPr>
                <w:delText>56</w:delText>
              </w:r>
            </w:del>
          </w:p>
        </w:tc>
      </w:tr>
      <w:tr w:rsidR="00587138" w:rsidRPr="00991017" w:rsidDel="001848B0" w14:paraId="47E7AC72" w14:textId="6EAF6022" w:rsidTr="005C3363">
        <w:trPr>
          <w:trHeight w:val="551"/>
          <w:del w:id="12034" w:author="Hardik Malhotra" w:date="2021-09-30T19:30:00Z"/>
          <w:trPrChange w:id="12035" w:author="Neeshu Bhadauriya" w:date="2021-09-27T21:36:00Z">
            <w:trPr>
              <w:trHeight w:val="551"/>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036"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ECA06B1" w14:textId="22A7DECB" w:rsidR="00587138" w:rsidDel="001848B0" w:rsidRDefault="00587138" w:rsidP="00092529">
            <w:pPr>
              <w:pStyle w:val="BodyText"/>
              <w:spacing w:before="162" w:line="480" w:lineRule="auto"/>
              <w:ind w:right="-90"/>
              <w:jc w:val="both"/>
              <w:rPr>
                <w:del w:id="12037" w:author="Hardik Malhotra" w:date="2021-09-30T19:30:00Z"/>
                <w:rFonts w:ascii="Verdana" w:hAnsi="Verdana" w:cs="Calibri"/>
                <w:color w:val="000000"/>
                <w:sz w:val="14"/>
                <w:szCs w:val="14"/>
              </w:rPr>
            </w:pPr>
            <w:del w:id="12038" w:author="Hardik Malhotra" w:date="2021-09-30T19:30:00Z">
              <w:r w:rsidDel="001848B0">
                <w:rPr>
                  <w:rFonts w:ascii="Verdana" w:hAnsi="Verdana" w:cs="Calibri"/>
                  <w:color w:val="000000"/>
                  <w:sz w:val="14"/>
                  <w:szCs w:val="14"/>
                </w:rPr>
                <w:delText>Olin Corporation</w:delText>
              </w:r>
            </w:del>
          </w:p>
        </w:tc>
        <w:tc>
          <w:tcPr>
            <w:tcW w:w="6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039"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76F9615" w14:textId="2C794EEA" w:rsidR="00587138" w:rsidRPr="00C568E6" w:rsidDel="001848B0" w:rsidRDefault="00587138">
            <w:pPr>
              <w:pStyle w:val="BodyText"/>
              <w:spacing w:before="162" w:line="480" w:lineRule="auto"/>
              <w:ind w:right="-90"/>
              <w:jc w:val="center"/>
              <w:rPr>
                <w:del w:id="12040" w:author="Hardik Malhotra" w:date="2021-09-30T19:30:00Z"/>
                <w:rFonts w:ascii="Verdana" w:hAnsi="Verdana" w:cs="Calibri"/>
                <w:sz w:val="14"/>
                <w:szCs w:val="14"/>
                <w:rPrChange w:id="12041" w:author="Ritu Kamra" w:date="2021-09-27T17:30:00Z">
                  <w:rPr>
                    <w:del w:id="12042" w:author="Hardik Malhotra" w:date="2021-09-30T19:30:00Z"/>
                    <w:rFonts w:ascii="Verdana" w:hAnsi="Verdana" w:cs="Calibri"/>
                    <w:color w:val="000000"/>
                    <w:sz w:val="14"/>
                    <w:szCs w:val="14"/>
                  </w:rPr>
                </w:rPrChange>
              </w:rPr>
              <w:pPrChange w:id="12043" w:author="Ritu Kamra" w:date="2021-09-27T17:30:00Z">
                <w:pPr>
                  <w:pStyle w:val="BodyText"/>
                  <w:spacing w:before="162" w:line="480" w:lineRule="auto"/>
                  <w:ind w:right="-90"/>
                  <w:jc w:val="both"/>
                </w:pPr>
              </w:pPrChange>
            </w:pPr>
            <w:del w:id="12044" w:author="Hardik Malhotra" w:date="2021-09-30T19:30:00Z">
              <w:r w:rsidRPr="00C568E6" w:rsidDel="001848B0">
                <w:rPr>
                  <w:rFonts w:ascii="Verdana" w:hAnsi="Verdana" w:cs="Calibri"/>
                  <w:sz w:val="14"/>
                  <w:szCs w:val="14"/>
                  <w:rPrChange w:id="12045" w:author="Ritu Kamra" w:date="2021-09-27T17:30:00Z">
                    <w:rPr>
                      <w:rFonts w:ascii="Verdana" w:hAnsi="Verdana" w:cs="Calibri"/>
                      <w:color w:val="000000"/>
                      <w:sz w:val="14"/>
                      <w:szCs w:val="14"/>
                    </w:rPr>
                  </w:rPrChange>
                </w:rPr>
                <w:delText>26</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046"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EDD7F1D" w14:textId="44BDEFA6" w:rsidR="00587138" w:rsidRPr="00C568E6" w:rsidDel="001848B0" w:rsidRDefault="00587138">
            <w:pPr>
              <w:pStyle w:val="BodyText"/>
              <w:spacing w:before="162" w:line="480" w:lineRule="auto"/>
              <w:ind w:right="-90"/>
              <w:jc w:val="center"/>
              <w:rPr>
                <w:del w:id="12047" w:author="Hardik Malhotra" w:date="2021-09-30T19:30:00Z"/>
                <w:rFonts w:ascii="Verdana" w:hAnsi="Verdana" w:cs="Calibri"/>
                <w:sz w:val="14"/>
                <w:szCs w:val="14"/>
                <w:rPrChange w:id="12048" w:author="Ritu Kamra" w:date="2021-09-27T17:30:00Z">
                  <w:rPr>
                    <w:del w:id="12049" w:author="Hardik Malhotra" w:date="2021-09-30T19:30:00Z"/>
                    <w:rFonts w:ascii="Verdana" w:hAnsi="Verdana" w:cs="Calibri"/>
                    <w:color w:val="000000"/>
                    <w:sz w:val="14"/>
                    <w:szCs w:val="14"/>
                  </w:rPr>
                </w:rPrChange>
              </w:rPr>
              <w:pPrChange w:id="12050" w:author="Ritu Kamra" w:date="2021-09-27T17:30:00Z">
                <w:pPr>
                  <w:pStyle w:val="BodyText"/>
                  <w:spacing w:before="162" w:line="480" w:lineRule="auto"/>
                  <w:ind w:right="-90"/>
                  <w:jc w:val="both"/>
                </w:pPr>
              </w:pPrChange>
            </w:pPr>
            <w:del w:id="12051" w:author="Hardik Malhotra" w:date="2021-09-30T19:30:00Z">
              <w:r w:rsidRPr="00C568E6" w:rsidDel="001848B0">
                <w:rPr>
                  <w:rFonts w:ascii="Verdana" w:hAnsi="Verdana" w:cs="Calibri"/>
                  <w:sz w:val="14"/>
                  <w:szCs w:val="14"/>
                  <w:rPrChange w:id="12052" w:author="Ritu Kamra" w:date="2021-09-27T17:30:00Z">
                    <w:rPr>
                      <w:rFonts w:ascii="Verdana" w:hAnsi="Verdana" w:cs="Calibri"/>
                      <w:color w:val="000000"/>
                      <w:sz w:val="14"/>
                      <w:szCs w:val="14"/>
                    </w:rPr>
                  </w:rPrChange>
                </w:rPr>
                <w:delText>28</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053"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262736C" w14:textId="16A8A296" w:rsidR="00587138" w:rsidRPr="00C568E6" w:rsidDel="001848B0" w:rsidRDefault="00587138">
            <w:pPr>
              <w:pStyle w:val="BodyText"/>
              <w:spacing w:before="162" w:line="480" w:lineRule="auto"/>
              <w:ind w:right="-90"/>
              <w:jc w:val="center"/>
              <w:rPr>
                <w:del w:id="12054" w:author="Hardik Malhotra" w:date="2021-09-30T19:30:00Z"/>
                <w:rFonts w:ascii="Verdana" w:hAnsi="Verdana" w:cs="Calibri"/>
                <w:sz w:val="14"/>
                <w:szCs w:val="14"/>
                <w:rPrChange w:id="12055" w:author="Ritu Kamra" w:date="2021-09-27T17:30:00Z">
                  <w:rPr>
                    <w:del w:id="12056" w:author="Hardik Malhotra" w:date="2021-09-30T19:30:00Z"/>
                    <w:rFonts w:ascii="Verdana" w:hAnsi="Verdana" w:cs="Calibri"/>
                    <w:color w:val="000000"/>
                    <w:sz w:val="14"/>
                    <w:szCs w:val="14"/>
                  </w:rPr>
                </w:rPrChange>
              </w:rPr>
              <w:pPrChange w:id="12057" w:author="Ritu Kamra" w:date="2021-09-27T17:30:00Z">
                <w:pPr>
                  <w:pStyle w:val="BodyText"/>
                  <w:spacing w:before="162" w:line="480" w:lineRule="auto"/>
                  <w:ind w:right="-90"/>
                  <w:jc w:val="both"/>
                </w:pPr>
              </w:pPrChange>
            </w:pPr>
            <w:del w:id="12058" w:author="Hardik Malhotra" w:date="2021-09-30T19:30:00Z">
              <w:r w:rsidRPr="00C568E6" w:rsidDel="001848B0">
                <w:rPr>
                  <w:rFonts w:ascii="Verdana" w:hAnsi="Verdana" w:cs="Calibri"/>
                  <w:sz w:val="14"/>
                  <w:szCs w:val="14"/>
                  <w:rPrChange w:id="12059" w:author="Ritu Kamra" w:date="2021-09-27T17:30:00Z">
                    <w:rPr>
                      <w:rFonts w:ascii="Verdana" w:hAnsi="Verdana" w:cs="Calibri"/>
                      <w:color w:val="000000"/>
                      <w:sz w:val="14"/>
                      <w:szCs w:val="14"/>
                    </w:rPr>
                  </w:rPrChange>
                </w:rPr>
                <w:delText>28</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060"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5F2C1B0" w14:textId="5C1233F0" w:rsidR="00587138" w:rsidRPr="00C568E6" w:rsidDel="001848B0" w:rsidRDefault="00587138">
            <w:pPr>
              <w:pStyle w:val="BodyText"/>
              <w:spacing w:before="162" w:line="480" w:lineRule="auto"/>
              <w:ind w:right="-90"/>
              <w:jc w:val="center"/>
              <w:rPr>
                <w:del w:id="12061" w:author="Hardik Malhotra" w:date="2021-09-30T19:30:00Z"/>
                <w:rFonts w:ascii="Verdana" w:hAnsi="Verdana" w:cs="Calibri"/>
                <w:sz w:val="14"/>
                <w:szCs w:val="14"/>
                <w:rPrChange w:id="12062" w:author="Ritu Kamra" w:date="2021-09-27T17:30:00Z">
                  <w:rPr>
                    <w:del w:id="12063" w:author="Hardik Malhotra" w:date="2021-09-30T19:30:00Z"/>
                    <w:rFonts w:ascii="Verdana" w:hAnsi="Verdana" w:cs="Calibri"/>
                    <w:color w:val="000000"/>
                    <w:sz w:val="14"/>
                    <w:szCs w:val="14"/>
                  </w:rPr>
                </w:rPrChange>
              </w:rPr>
              <w:pPrChange w:id="12064" w:author="Ritu Kamra" w:date="2021-09-27T17:30:00Z">
                <w:pPr>
                  <w:pStyle w:val="BodyText"/>
                  <w:spacing w:before="162" w:line="480" w:lineRule="auto"/>
                  <w:ind w:right="-90"/>
                  <w:jc w:val="both"/>
                </w:pPr>
              </w:pPrChange>
            </w:pPr>
            <w:del w:id="12065" w:author="Hardik Malhotra" w:date="2021-09-30T19:30:00Z">
              <w:r w:rsidRPr="00C568E6" w:rsidDel="001848B0">
                <w:rPr>
                  <w:rFonts w:ascii="Verdana" w:hAnsi="Verdana" w:cs="Calibri"/>
                  <w:sz w:val="14"/>
                  <w:szCs w:val="14"/>
                  <w:rPrChange w:id="12066" w:author="Ritu Kamra" w:date="2021-09-27T17:30:00Z">
                    <w:rPr>
                      <w:rFonts w:ascii="Verdana" w:hAnsi="Verdana" w:cs="Calibri"/>
                      <w:color w:val="000000"/>
                      <w:sz w:val="14"/>
                      <w:szCs w:val="14"/>
                    </w:rPr>
                  </w:rPrChange>
                </w:rPr>
                <w:delText>27</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067"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CFD5367" w14:textId="06304323" w:rsidR="00587138" w:rsidRPr="00C568E6" w:rsidDel="001848B0" w:rsidRDefault="00587138">
            <w:pPr>
              <w:pStyle w:val="BodyText"/>
              <w:spacing w:before="162" w:line="480" w:lineRule="auto"/>
              <w:ind w:right="-90"/>
              <w:jc w:val="center"/>
              <w:rPr>
                <w:del w:id="12068" w:author="Hardik Malhotra" w:date="2021-09-30T19:30:00Z"/>
                <w:rFonts w:ascii="Verdana" w:hAnsi="Verdana" w:cs="Calibri"/>
                <w:sz w:val="14"/>
                <w:szCs w:val="14"/>
                <w:rPrChange w:id="12069" w:author="Ritu Kamra" w:date="2021-09-27T17:30:00Z">
                  <w:rPr>
                    <w:del w:id="12070" w:author="Hardik Malhotra" w:date="2021-09-30T19:30:00Z"/>
                    <w:rFonts w:ascii="Verdana" w:hAnsi="Verdana" w:cs="Calibri"/>
                    <w:color w:val="000000"/>
                    <w:sz w:val="14"/>
                    <w:szCs w:val="14"/>
                  </w:rPr>
                </w:rPrChange>
              </w:rPr>
              <w:pPrChange w:id="12071" w:author="Ritu Kamra" w:date="2021-09-27T17:30:00Z">
                <w:pPr>
                  <w:pStyle w:val="BodyText"/>
                  <w:spacing w:before="162" w:line="480" w:lineRule="auto"/>
                  <w:ind w:right="-90"/>
                  <w:jc w:val="both"/>
                </w:pPr>
              </w:pPrChange>
            </w:pPr>
            <w:del w:id="12072" w:author="Hardik Malhotra" w:date="2021-09-30T19:30:00Z">
              <w:r w:rsidRPr="00C568E6" w:rsidDel="001848B0">
                <w:rPr>
                  <w:rFonts w:ascii="Verdana" w:hAnsi="Verdana" w:cs="Calibri"/>
                  <w:sz w:val="14"/>
                  <w:szCs w:val="14"/>
                  <w:rPrChange w:id="12073" w:author="Ritu Kamra" w:date="2021-09-27T17:30:00Z">
                    <w:rPr>
                      <w:rFonts w:ascii="Verdana" w:hAnsi="Verdana" w:cs="Calibri"/>
                      <w:color w:val="000000"/>
                      <w:sz w:val="14"/>
                      <w:szCs w:val="14"/>
                    </w:rPr>
                  </w:rPrChange>
                </w:rPr>
                <w:delText>26</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074"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D7587C8" w14:textId="12542BD5" w:rsidR="00587138" w:rsidRPr="00C568E6" w:rsidDel="001848B0" w:rsidRDefault="00587138">
            <w:pPr>
              <w:pStyle w:val="BodyText"/>
              <w:spacing w:before="162" w:line="480" w:lineRule="auto"/>
              <w:ind w:right="-90"/>
              <w:jc w:val="center"/>
              <w:rPr>
                <w:del w:id="12075" w:author="Hardik Malhotra" w:date="2021-09-30T19:30:00Z"/>
                <w:rFonts w:ascii="Verdana" w:hAnsi="Verdana" w:cs="Calibri"/>
                <w:sz w:val="14"/>
                <w:szCs w:val="14"/>
                <w:rPrChange w:id="12076" w:author="Ritu Kamra" w:date="2021-09-27T17:30:00Z">
                  <w:rPr>
                    <w:del w:id="12077" w:author="Hardik Malhotra" w:date="2021-09-30T19:30:00Z"/>
                    <w:rFonts w:ascii="Verdana" w:hAnsi="Verdana" w:cs="Calibri"/>
                    <w:color w:val="000000"/>
                    <w:sz w:val="14"/>
                    <w:szCs w:val="14"/>
                  </w:rPr>
                </w:rPrChange>
              </w:rPr>
              <w:pPrChange w:id="12078" w:author="Ritu Kamra" w:date="2021-09-27T17:30:00Z">
                <w:pPr>
                  <w:pStyle w:val="BodyText"/>
                  <w:spacing w:before="162" w:line="480" w:lineRule="auto"/>
                  <w:ind w:right="-90"/>
                  <w:jc w:val="both"/>
                </w:pPr>
              </w:pPrChange>
            </w:pPr>
            <w:del w:id="12079" w:author="Hardik Malhotra" w:date="2021-09-30T19:30:00Z">
              <w:r w:rsidRPr="00C568E6" w:rsidDel="001848B0">
                <w:rPr>
                  <w:rFonts w:ascii="Verdana" w:hAnsi="Verdana" w:cs="Calibri"/>
                  <w:sz w:val="14"/>
                  <w:szCs w:val="14"/>
                  <w:rPrChange w:id="12080" w:author="Ritu Kamra" w:date="2021-09-27T17:30:00Z">
                    <w:rPr>
                      <w:rFonts w:ascii="Verdana" w:hAnsi="Verdana" w:cs="Calibri"/>
                      <w:color w:val="000000"/>
                      <w:sz w:val="14"/>
                      <w:szCs w:val="14"/>
                    </w:rPr>
                  </w:rPrChange>
                </w:rPr>
                <w:delText>25</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081"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0E6FD0B" w14:textId="38D0D388" w:rsidR="00587138" w:rsidRPr="00C568E6" w:rsidDel="001848B0" w:rsidRDefault="00587138">
            <w:pPr>
              <w:pStyle w:val="BodyText"/>
              <w:spacing w:before="162" w:line="480" w:lineRule="auto"/>
              <w:ind w:right="-90"/>
              <w:jc w:val="center"/>
              <w:rPr>
                <w:del w:id="12082" w:author="Hardik Malhotra" w:date="2021-09-30T19:30:00Z"/>
                <w:rFonts w:ascii="Verdana" w:hAnsi="Verdana" w:cs="Calibri"/>
                <w:sz w:val="14"/>
                <w:szCs w:val="14"/>
                <w:rPrChange w:id="12083" w:author="Ritu Kamra" w:date="2021-09-27T17:30:00Z">
                  <w:rPr>
                    <w:del w:id="12084" w:author="Hardik Malhotra" w:date="2021-09-30T19:30:00Z"/>
                    <w:rFonts w:ascii="Verdana" w:hAnsi="Verdana" w:cs="Calibri"/>
                    <w:color w:val="000000"/>
                    <w:sz w:val="14"/>
                    <w:szCs w:val="14"/>
                  </w:rPr>
                </w:rPrChange>
              </w:rPr>
              <w:pPrChange w:id="12085" w:author="Ritu Kamra" w:date="2021-09-27T17:30:00Z">
                <w:pPr>
                  <w:pStyle w:val="BodyText"/>
                  <w:spacing w:before="162" w:line="480" w:lineRule="auto"/>
                  <w:ind w:right="-90"/>
                  <w:jc w:val="both"/>
                </w:pPr>
              </w:pPrChange>
            </w:pPr>
            <w:del w:id="12086" w:author="Hardik Malhotra" w:date="2021-09-30T19:30:00Z">
              <w:r w:rsidRPr="00C568E6" w:rsidDel="001848B0">
                <w:rPr>
                  <w:rFonts w:ascii="Verdana" w:hAnsi="Verdana" w:cs="Calibri"/>
                  <w:sz w:val="14"/>
                  <w:szCs w:val="14"/>
                  <w:rPrChange w:id="12087" w:author="Ritu Kamra" w:date="2021-09-27T17:30:00Z">
                    <w:rPr>
                      <w:rFonts w:ascii="Verdana" w:hAnsi="Verdana" w:cs="Calibri"/>
                      <w:color w:val="000000"/>
                      <w:sz w:val="14"/>
                      <w:szCs w:val="14"/>
                    </w:rPr>
                  </w:rPrChange>
                </w:rPr>
                <w:delText>26</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08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8864C5C" w14:textId="169C5F9C" w:rsidR="00587138" w:rsidRPr="00C568E6" w:rsidDel="001848B0" w:rsidRDefault="00587138">
            <w:pPr>
              <w:pStyle w:val="BodyText"/>
              <w:spacing w:before="162" w:line="480" w:lineRule="auto"/>
              <w:ind w:right="-90"/>
              <w:jc w:val="center"/>
              <w:rPr>
                <w:del w:id="12089" w:author="Hardik Malhotra" w:date="2021-09-30T19:30:00Z"/>
                <w:rFonts w:ascii="Verdana" w:hAnsi="Verdana" w:cs="Calibri"/>
                <w:sz w:val="14"/>
                <w:szCs w:val="14"/>
                <w:rPrChange w:id="12090" w:author="Ritu Kamra" w:date="2021-09-27T17:30:00Z">
                  <w:rPr>
                    <w:del w:id="12091" w:author="Hardik Malhotra" w:date="2021-09-30T19:30:00Z"/>
                    <w:rFonts w:ascii="Verdana" w:hAnsi="Verdana" w:cs="Calibri"/>
                    <w:color w:val="000000"/>
                    <w:sz w:val="14"/>
                    <w:szCs w:val="14"/>
                  </w:rPr>
                </w:rPrChange>
              </w:rPr>
              <w:pPrChange w:id="12092" w:author="Ritu Kamra" w:date="2021-09-27T17:30:00Z">
                <w:pPr>
                  <w:pStyle w:val="BodyText"/>
                  <w:spacing w:before="162" w:line="480" w:lineRule="auto"/>
                  <w:ind w:right="-90"/>
                  <w:jc w:val="both"/>
                </w:pPr>
              </w:pPrChange>
            </w:pPr>
            <w:del w:id="12093" w:author="Hardik Malhotra" w:date="2021-09-30T19:30:00Z">
              <w:r w:rsidRPr="00C568E6" w:rsidDel="001848B0">
                <w:rPr>
                  <w:rFonts w:ascii="Verdana" w:hAnsi="Verdana" w:cs="Calibri"/>
                  <w:sz w:val="14"/>
                  <w:szCs w:val="14"/>
                  <w:rPrChange w:id="12094" w:author="Ritu Kamra" w:date="2021-09-27T17:30:00Z">
                    <w:rPr>
                      <w:rFonts w:ascii="Verdana" w:hAnsi="Verdana" w:cs="Calibri"/>
                      <w:color w:val="000000"/>
                      <w:sz w:val="14"/>
                      <w:szCs w:val="14"/>
                    </w:rPr>
                  </w:rPrChange>
                </w:rPr>
                <w:delText>27</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095"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32C5C8F" w14:textId="66A1F7E1" w:rsidR="00587138" w:rsidRPr="00C568E6" w:rsidDel="001848B0" w:rsidRDefault="00587138">
            <w:pPr>
              <w:pStyle w:val="BodyText"/>
              <w:spacing w:before="162" w:line="480" w:lineRule="auto"/>
              <w:ind w:right="-90"/>
              <w:jc w:val="center"/>
              <w:rPr>
                <w:del w:id="12096" w:author="Hardik Malhotra" w:date="2021-09-30T19:30:00Z"/>
                <w:rFonts w:ascii="Verdana" w:hAnsi="Verdana" w:cs="Calibri"/>
                <w:sz w:val="14"/>
                <w:szCs w:val="14"/>
                <w:rPrChange w:id="12097" w:author="Ritu Kamra" w:date="2021-09-27T17:30:00Z">
                  <w:rPr>
                    <w:del w:id="12098" w:author="Hardik Malhotra" w:date="2021-09-30T19:30:00Z"/>
                    <w:rFonts w:ascii="Verdana" w:hAnsi="Verdana" w:cs="Calibri"/>
                    <w:color w:val="000000"/>
                    <w:sz w:val="14"/>
                    <w:szCs w:val="14"/>
                  </w:rPr>
                </w:rPrChange>
              </w:rPr>
              <w:pPrChange w:id="12099" w:author="Ritu Kamra" w:date="2021-09-27T17:30:00Z">
                <w:pPr>
                  <w:pStyle w:val="BodyText"/>
                  <w:spacing w:before="162" w:line="480" w:lineRule="auto"/>
                  <w:ind w:right="-90"/>
                  <w:jc w:val="both"/>
                </w:pPr>
              </w:pPrChange>
            </w:pPr>
            <w:del w:id="12100" w:author="Hardik Malhotra" w:date="2021-09-30T19:30:00Z">
              <w:r w:rsidRPr="00C568E6" w:rsidDel="001848B0">
                <w:rPr>
                  <w:rFonts w:ascii="Verdana" w:hAnsi="Verdana" w:cs="Calibri"/>
                  <w:sz w:val="14"/>
                  <w:szCs w:val="14"/>
                  <w:rPrChange w:id="12101" w:author="Ritu Kamra" w:date="2021-09-27T17:30:00Z">
                    <w:rPr>
                      <w:rFonts w:ascii="Verdana" w:hAnsi="Verdana" w:cs="Calibri"/>
                      <w:color w:val="000000"/>
                      <w:sz w:val="14"/>
                      <w:szCs w:val="14"/>
                    </w:rPr>
                  </w:rPrChange>
                </w:rPr>
                <w:delText>30</w:delText>
              </w:r>
            </w:del>
          </w:p>
        </w:tc>
      </w:tr>
      <w:tr w:rsidR="00587138" w:rsidRPr="00991017" w:rsidDel="001848B0" w14:paraId="0CB58C75" w14:textId="52B4542C" w:rsidTr="005C3363">
        <w:trPr>
          <w:trHeight w:val="551"/>
          <w:del w:id="12102" w:author="Hardik Malhotra" w:date="2021-09-30T19:30:00Z"/>
          <w:trPrChange w:id="12103" w:author="Neeshu Bhadauriya" w:date="2021-09-27T21:36:00Z">
            <w:trPr>
              <w:trHeight w:val="551"/>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104"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DCF6ABB" w14:textId="1D36E69E" w:rsidR="00587138" w:rsidDel="001848B0" w:rsidRDefault="00587138" w:rsidP="00092529">
            <w:pPr>
              <w:pStyle w:val="BodyText"/>
              <w:spacing w:before="162" w:line="480" w:lineRule="auto"/>
              <w:ind w:right="-90"/>
              <w:jc w:val="both"/>
              <w:rPr>
                <w:del w:id="12105" w:author="Hardik Malhotra" w:date="2021-09-30T19:30:00Z"/>
                <w:rFonts w:ascii="Verdana" w:hAnsi="Verdana" w:cs="Calibri"/>
                <w:color w:val="000000"/>
                <w:sz w:val="14"/>
                <w:szCs w:val="14"/>
              </w:rPr>
            </w:pPr>
            <w:del w:id="12106" w:author="Hardik Malhotra" w:date="2021-09-30T19:30:00Z">
              <w:r w:rsidDel="001848B0">
                <w:rPr>
                  <w:rFonts w:ascii="Verdana" w:hAnsi="Verdana" w:cs="Calibri"/>
                  <w:color w:val="000000"/>
                  <w:sz w:val="14"/>
                  <w:szCs w:val="14"/>
                </w:rPr>
                <w:delText>Dow Chemical</w:delText>
              </w:r>
            </w:del>
          </w:p>
        </w:tc>
        <w:tc>
          <w:tcPr>
            <w:tcW w:w="6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107"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93E4F31" w14:textId="72035CB9" w:rsidR="00587138" w:rsidRPr="00C568E6" w:rsidDel="001848B0" w:rsidRDefault="00587138">
            <w:pPr>
              <w:pStyle w:val="BodyText"/>
              <w:spacing w:before="162" w:line="480" w:lineRule="auto"/>
              <w:ind w:right="-90"/>
              <w:jc w:val="center"/>
              <w:rPr>
                <w:del w:id="12108" w:author="Hardik Malhotra" w:date="2021-09-30T19:30:00Z"/>
                <w:rFonts w:ascii="Verdana" w:hAnsi="Verdana" w:cs="Calibri"/>
                <w:sz w:val="14"/>
                <w:szCs w:val="14"/>
                <w:rPrChange w:id="12109" w:author="Ritu Kamra" w:date="2021-09-27T17:30:00Z">
                  <w:rPr>
                    <w:del w:id="12110" w:author="Hardik Malhotra" w:date="2021-09-30T19:30:00Z"/>
                    <w:rFonts w:ascii="Verdana" w:hAnsi="Verdana" w:cs="Calibri"/>
                    <w:color w:val="000000"/>
                    <w:sz w:val="14"/>
                    <w:szCs w:val="14"/>
                  </w:rPr>
                </w:rPrChange>
              </w:rPr>
              <w:pPrChange w:id="12111" w:author="Ritu Kamra" w:date="2021-09-27T17:30:00Z">
                <w:pPr>
                  <w:pStyle w:val="BodyText"/>
                  <w:spacing w:before="162" w:line="480" w:lineRule="auto"/>
                  <w:ind w:right="-90"/>
                  <w:jc w:val="both"/>
                </w:pPr>
              </w:pPrChange>
            </w:pPr>
            <w:del w:id="12112" w:author="Hardik Malhotra" w:date="2021-09-30T19:30:00Z">
              <w:r w:rsidRPr="00C568E6" w:rsidDel="001848B0">
                <w:rPr>
                  <w:rFonts w:ascii="Verdana" w:hAnsi="Verdana" w:cs="Calibri"/>
                  <w:sz w:val="14"/>
                  <w:szCs w:val="14"/>
                  <w:rPrChange w:id="12113" w:author="Ritu Kamra" w:date="2021-09-27T17:30:00Z">
                    <w:rPr>
                      <w:rFonts w:ascii="Verdana" w:hAnsi="Verdana" w:cs="Calibri"/>
                      <w:color w:val="000000"/>
                      <w:sz w:val="14"/>
                      <w:szCs w:val="14"/>
                    </w:rPr>
                  </w:rPrChange>
                </w:rPr>
                <w:delText>44</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114"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670DAAD" w14:textId="24D68262" w:rsidR="00587138" w:rsidRPr="00C568E6" w:rsidDel="001848B0" w:rsidRDefault="00587138">
            <w:pPr>
              <w:pStyle w:val="BodyText"/>
              <w:spacing w:before="162" w:line="480" w:lineRule="auto"/>
              <w:ind w:right="-90"/>
              <w:jc w:val="center"/>
              <w:rPr>
                <w:del w:id="12115" w:author="Hardik Malhotra" w:date="2021-09-30T19:30:00Z"/>
                <w:rFonts w:ascii="Verdana" w:hAnsi="Verdana" w:cs="Calibri"/>
                <w:sz w:val="14"/>
                <w:szCs w:val="14"/>
                <w:rPrChange w:id="12116" w:author="Ritu Kamra" w:date="2021-09-27T17:30:00Z">
                  <w:rPr>
                    <w:del w:id="12117" w:author="Hardik Malhotra" w:date="2021-09-30T19:30:00Z"/>
                    <w:rFonts w:ascii="Verdana" w:hAnsi="Verdana" w:cs="Calibri"/>
                    <w:color w:val="000000"/>
                    <w:sz w:val="14"/>
                    <w:szCs w:val="14"/>
                  </w:rPr>
                </w:rPrChange>
              </w:rPr>
              <w:pPrChange w:id="12118" w:author="Ritu Kamra" w:date="2021-09-27T17:30:00Z">
                <w:pPr>
                  <w:pStyle w:val="BodyText"/>
                  <w:spacing w:before="162" w:line="480" w:lineRule="auto"/>
                  <w:ind w:right="-90"/>
                  <w:jc w:val="both"/>
                </w:pPr>
              </w:pPrChange>
            </w:pPr>
            <w:del w:id="12119" w:author="Hardik Malhotra" w:date="2021-09-30T19:30:00Z">
              <w:r w:rsidRPr="00C568E6" w:rsidDel="001848B0">
                <w:rPr>
                  <w:rFonts w:ascii="Verdana" w:hAnsi="Verdana" w:cs="Calibri"/>
                  <w:sz w:val="14"/>
                  <w:szCs w:val="14"/>
                  <w:rPrChange w:id="12120" w:author="Ritu Kamra" w:date="2021-09-27T17:30:00Z">
                    <w:rPr>
                      <w:rFonts w:ascii="Verdana" w:hAnsi="Verdana" w:cs="Calibri"/>
                      <w:color w:val="000000"/>
                      <w:sz w:val="14"/>
                      <w:szCs w:val="14"/>
                    </w:rPr>
                  </w:rPrChange>
                </w:rPr>
                <w:delText>44</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121"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281EA73" w14:textId="5025D6E4" w:rsidR="00587138" w:rsidRPr="00C568E6" w:rsidDel="001848B0" w:rsidRDefault="00587138">
            <w:pPr>
              <w:pStyle w:val="BodyText"/>
              <w:spacing w:before="162" w:line="480" w:lineRule="auto"/>
              <w:ind w:right="-90"/>
              <w:jc w:val="center"/>
              <w:rPr>
                <w:del w:id="12122" w:author="Hardik Malhotra" w:date="2021-09-30T19:30:00Z"/>
                <w:rFonts w:ascii="Verdana" w:hAnsi="Verdana" w:cs="Calibri"/>
                <w:sz w:val="14"/>
                <w:szCs w:val="14"/>
                <w:rPrChange w:id="12123" w:author="Ritu Kamra" w:date="2021-09-27T17:30:00Z">
                  <w:rPr>
                    <w:del w:id="12124" w:author="Hardik Malhotra" w:date="2021-09-30T19:30:00Z"/>
                    <w:rFonts w:ascii="Verdana" w:hAnsi="Verdana" w:cs="Calibri"/>
                    <w:color w:val="000000"/>
                    <w:sz w:val="14"/>
                    <w:szCs w:val="14"/>
                  </w:rPr>
                </w:rPrChange>
              </w:rPr>
              <w:pPrChange w:id="12125" w:author="Ritu Kamra" w:date="2021-09-27T17:30:00Z">
                <w:pPr>
                  <w:pStyle w:val="BodyText"/>
                  <w:spacing w:before="162" w:line="480" w:lineRule="auto"/>
                  <w:ind w:right="-90"/>
                  <w:jc w:val="both"/>
                </w:pPr>
              </w:pPrChange>
            </w:pPr>
            <w:del w:id="12126" w:author="Hardik Malhotra" w:date="2021-09-30T19:30:00Z">
              <w:r w:rsidRPr="00C568E6" w:rsidDel="001848B0">
                <w:rPr>
                  <w:rFonts w:ascii="Verdana" w:hAnsi="Verdana" w:cs="Calibri"/>
                  <w:sz w:val="14"/>
                  <w:szCs w:val="14"/>
                  <w:rPrChange w:id="12127" w:author="Ritu Kamra" w:date="2021-09-27T17:30:00Z">
                    <w:rPr>
                      <w:rFonts w:ascii="Verdana" w:hAnsi="Verdana" w:cs="Calibri"/>
                      <w:color w:val="000000"/>
                      <w:sz w:val="14"/>
                      <w:szCs w:val="14"/>
                    </w:rPr>
                  </w:rPrChange>
                </w:rPr>
                <w:delText>45</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12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D0C222E" w14:textId="7BD0D3F0" w:rsidR="00587138" w:rsidRPr="00C568E6" w:rsidDel="001848B0" w:rsidRDefault="00587138">
            <w:pPr>
              <w:pStyle w:val="BodyText"/>
              <w:spacing w:before="162" w:line="480" w:lineRule="auto"/>
              <w:ind w:right="-90"/>
              <w:jc w:val="center"/>
              <w:rPr>
                <w:del w:id="12129" w:author="Hardik Malhotra" w:date="2021-09-30T19:30:00Z"/>
                <w:rFonts w:ascii="Verdana" w:hAnsi="Verdana" w:cs="Calibri"/>
                <w:sz w:val="14"/>
                <w:szCs w:val="14"/>
                <w:rPrChange w:id="12130" w:author="Ritu Kamra" w:date="2021-09-27T17:30:00Z">
                  <w:rPr>
                    <w:del w:id="12131" w:author="Hardik Malhotra" w:date="2021-09-30T19:30:00Z"/>
                    <w:rFonts w:ascii="Verdana" w:hAnsi="Verdana" w:cs="Calibri"/>
                    <w:color w:val="000000"/>
                    <w:sz w:val="14"/>
                    <w:szCs w:val="14"/>
                  </w:rPr>
                </w:rPrChange>
              </w:rPr>
              <w:pPrChange w:id="12132" w:author="Ritu Kamra" w:date="2021-09-27T17:30:00Z">
                <w:pPr>
                  <w:pStyle w:val="BodyText"/>
                  <w:spacing w:before="162" w:line="480" w:lineRule="auto"/>
                  <w:ind w:right="-90"/>
                  <w:jc w:val="both"/>
                </w:pPr>
              </w:pPrChange>
            </w:pPr>
            <w:del w:id="12133" w:author="Hardik Malhotra" w:date="2021-09-30T19:30:00Z">
              <w:r w:rsidRPr="00C568E6" w:rsidDel="001848B0">
                <w:rPr>
                  <w:rFonts w:ascii="Verdana" w:hAnsi="Verdana" w:cs="Calibri"/>
                  <w:sz w:val="14"/>
                  <w:szCs w:val="14"/>
                  <w:rPrChange w:id="12134" w:author="Ritu Kamra" w:date="2021-09-27T17:30:00Z">
                    <w:rPr>
                      <w:rFonts w:ascii="Verdana" w:hAnsi="Verdana" w:cs="Calibri"/>
                      <w:color w:val="000000"/>
                      <w:sz w:val="14"/>
                      <w:szCs w:val="14"/>
                    </w:rPr>
                  </w:rPrChange>
                </w:rPr>
                <w:delText>43</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135"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58827D6" w14:textId="0EE4E452" w:rsidR="00587138" w:rsidRPr="00C568E6" w:rsidDel="001848B0" w:rsidRDefault="00587138">
            <w:pPr>
              <w:pStyle w:val="BodyText"/>
              <w:spacing w:before="162" w:line="480" w:lineRule="auto"/>
              <w:ind w:right="-90"/>
              <w:jc w:val="center"/>
              <w:rPr>
                <w:del w:id="12136" w:author="Hardik Malhotra" w:date="2021-09-30T19:30:00Z"/>
                <w:rFonts w:ascii="Verdana" w:hAnsi="Verdana" w:cs="Calibri"/>
                <w:sz w:val="14"/>
                <w:szCs w:val="14"/>
                <w:rPrChange w:id="12137" w:author="Ritu Kamra" w:date="2021-09-27T17:30:00Z">
                  <w:rPr>
                    <w:del w:id="12138" w:author="Hardik Malhotra" w:date="2021-09-30T19:30:00Z"/>
                    <w:rFonts w:ascii="Verdana" w:hAnsi="Verdana" w:cs="Calibri"/>
                    <w:color w:val="000000"/>
                    <w:sz w:val="14"/>
                    <w:szCs w:val="14"/>
                  </w:rPr>
                </w:rPrChange>
              </w:rPr>
              <w:pPrChange w:id="12139" w:author="Ritu Kamra" w:date="2021-09-27T17:30:00Z">
                <w:pPr>
                  <w:pStyle w:val="BodyText"/>
                  <w:spacing w:before="162" w:line="480" w:lineRule="auto"/>
                  <w:ind w:right="-90"/>
                  <w:jc w:val="both"/>
                </w:pPr>
              </w:pPrChange>
            </w:pPr>
            <w:del w:id="12140" w:author="Hardik Malhotra" w:date="2021-09-30T19:30:00Z">
              <w:r w:rsidRPr="00C568E6" w:rsidDel="001848B0">
                <w:rPr>
                  <w:rFonts w:ascii="Verdana" w:hAnsi="Verdana" w:cs="Calibri"/>
                  <w:sz w:val="14"/>
                  <w:szCs w:val="14"/>
                  <w:rPrChange w:id="12141" w:author="Ritu Kamra" w:date="2021-09-27T17:30:00Z">
                    <w:rPr>
                      <w:rFonts w:ascii="Verdana" w:hAnsi="Verdana" w:cs="Calibri"/>
                      <w:color w:val="000000"/>
                      <w:sz w:val="14"/>
                      <w:szCs w:val="14"/>
                    </w:rPr>
                  </w:rPrChange>
                </w:rPr>
                <w:delText>47</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142"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36D1083" w14:textId="717F1DFC" w:rsidR="00587138" w:rsidRPr="00C568E6" w:rsidDel="001848B0" w:rsidRDefault="00587138">
            <w:pPr>
              <w:pStyle w:val="BodyText"/>
              <w:spacing w:before="162" w:line="480" w:lineRule="auto"/>
              <w:ind w:right="-90"/>
              <w:jc w:val="center"/>
              <w:rPr>
                <w:del w:id="12143" w:author="Hardik Malhotra" w:date="2021-09-30T19:30:00Z"/>
                <w:rFonts w:ascii="Verdana" w:hAnsi="Verdana" w:cs="Calibri"/>
                <w:sz w:val="14"/>
                <w:szCs w:val="14"/>
                <w:rPrChange w:id="12144" w:author="Ritu Kamra" w:date="2021-09-27T17:30:00Z">
                  <w:rPr>
                    <w:del w:id="12145" w:author="Hardik Malhotra" w:date="2021-09-30T19:30:00Z"/>
                    <w:rFonts w:ascii="Verdana" w:hAnsi="Verdana" w:cs="Calibri"/>
                    <w:color w:val="000000"/>
                    <w:sz w:val="14"/>
                    <w:szCs w:val="14"/>
                  </w:rPr>
                </w:rPrChange>
              </w:rPr>
              <w:pPrChange w:id="12146" w:author="Ritu Kamra" w:date="2021-09-27T17:30:00Z">
                <w:pPr>
                  <w:pStyle w:val="BodyText"/>
                  <w:spacing w:before="162" w:line="480" w:lineRule="auto"/>
                  <w:ind w:right="-90"/>
                  <w:jc w:val="both"/>
                </w:pPr>
              </w:pPrChange>
            </w:pPr>
            <w:del w:id="12147" w:author="Hardik Malhotra" w:date="2021-09-30T19:30:00Z">
              <w:r w:rsidRPr="00C568E6" w:rsidDel="001848B0">
                <w:rPr>
                  <w:rFonts w:ascii="Verdana" w:hAnsi="Verdana" w:cs="Calibri"/>
                  <w:sz w:val="14"/>
                  <w:szCs w:val="14"/>
                  <w:rPrChange w:id="12148" w:author="Ritu Kamra" w:date="2021-09-27T17:30:00Z">
                    <w:rPr>
                      <w:rFonts w:ascii="Verdana" w:hAnsi="Verdana" w:cs="Calibri"/>
                      <w:color w:val="000000"/>
                      <w:sz w:val="14"/>
                      <w:szCs w:val="14"/>
                    </w:rPr>
                  </w:rPrChange>
                </w:rPr>
                <w:delText>43</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149"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A1F4E47" w14:textId="1E80EAF7" w:rsidR="00587138" w:rsidRPr="00C568E6" w:rsidDel="001848B0" w:rsidRDefault="00587138">
            <w:pPr>
              <w:pStyle w:val="BodyText"/>
              <w:spacing w:before="162" w:line="480" w:lineRule="auto"/>
              <w:ind w:right="-90"/>
              <w:jc w:val="center"/>
              <w:rPr>
                <w:del w:id="12150" w:author="Hardik Malhotra" w:date="2021-09-30T19:30:00Z"/>
                <w:rFonts w:ascii="Verdana" w:hAnsi="Verdana" w:cs="Calibri"/>
                <w:sz w:val="14"/>
                <w:szCs w:val="14"/>
                <w:rPrChange w:id="12151" w:author="Ritu Kamra" w:date="2021-09-27T17:30:00Z">
                  <w:rPr>
                    <w:del w:id="12152" w:author="Hardik Malhotra" w:date="2021-09-30T19:30:00Z"/>
                    <w:rFonts w:ascii="Verdana" w:hAnsi="Verdana" w:cs="Calibri"/>
                    <w:color w:val="000000"/>
                    <w:sz w:val="14"/>
                    <w:szCs w:val="14"/>
                  </w:rPr>
                </w:rPrChange>
              </w:rPr>
              <w:pPrChange w:id="12153" w:author="Ritu Kamra" w:date="2021-09-27T17:30:00Z">
                <w:pPr>
                  <w:pStyle w:val="BodyText"/>
                  <w:spacing w:before="162" w:line="480" w:lineRule="auto"/>
                  <w:ind w:right="-90"/>
                  <w:jc w:val="both"/>
                </w:pPr>
              </w:pPrChange>
            </w:pPr>
            <w:del w:id="12154" w:author="Hardik Malhotra" w:date="2021-09-30T19:30:00Z">
              <w:r w:rsidRPr="00C568E6" w:rsidDel="001848B0">
                <w:rPr>
                  <w:rFonts w:ascii="Verdana" w:hAnsi="Verdana" w:cs="Calibri"/>
                  <w:sz w:val="14"/>
                  <w:szCs w:val="14"/>
                  <w:rPrChange w:id="12155" w:author="Ritu Kamra" w:date="2021-09-27T17:30:00Z">
                    <w:rPr>
                      <w:rFonts w:ascii="Verdana" w:hAnsi="Verdana" w:cs="Calibri"/>
                      <w:color w:val="000000"/>
                      <w:sz w:val="14"/>
                      <w:szCs w:val="14"/>
                    </w:rPr>
                  </w:rPrChange>
                </w:rPr>
                <w:delText>44</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156"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E0AC7B8" w14:textId="13BDD2A0" w:rsidR="00587138" w:rsidRPr="00C568E6" w:rsidDel="001848B0" w:rsidRDefault="00587138">
            <w:pPr>
              <w:pStyle w:val="BodyText"/>
              <w:spacing w:before="162" w:line="480" w:lineRule="auto"/>
              <w:ind w:right="-90"/>
              <w:jc w:val="center"/>
              <w:rPr>
                <w:del w:id="12157" w:author="Hardik Malhotra" w:date="2021-09-30T19:30:00Z"/>
                <w:rFonts w:ascii="Verdana" w:hAnsi="Verdana" w:cs="Calibri"/>
                <w:sz w:val="14"/>
                <w:szCs w:val="14"/>
                <w:rPrChange w:id="12158" w:author="Ritu Kamra" w:date="2021-09-27T17:30:00Z">
                  <w:rPr>
                    <w:del w:id="12159" w:author="Hardik Malhotra" w:date="2021-09-30T19:30:00Z"/>
                    <w:rFonts w:ascii="Verdana" w:hAnsi="Verdana" w:cs="Calibri"/>
                    <w:color w:val="000000"/>
                    <w:sz w:val="14"/>
                    <w:szCs w:val="14"/>
                  </w:rPr>
                </w:rPrChange>
              </w:rPr>
              <w:pPrChange w:id="12160" w:author="Ritu Kamra" w:date="2021-09-27T17:30:00Z">
                <w:pPr>
                  <w:pStyle w:val="BodyText"/>
                  <w:spacing w:before="162" w:line="480" w:lineRule="auto"/>
                  <w:ind w:right="-90"/>
                  <w:jc w:val="both"/>
                </w:pPr>
              </w:pPrChange>
            </w:pPr>
            <w:del w:id="12161" w:author="Hardik Malhotra" w:date="2021-09-30T19:30:00Z">
              <w:r w:rsidRPr="00C568E6" w:rsidDel="001848B0">
                <w:rPr>
                  <w:rFonts w:ascii="Verdana" w:hAnsi="Verdana" w:cs="Calibri"/>
                  <w:sz w:val="14"/>
                  <w:szCs w:val="14"/>
                  <w:rPrChange w:id="12162" w:author="Ritu Kamra" w:date="2021-09-27T17:30:00Z">
                    <w:rPr>
                      <w:rFonts w:ascii="Verdana" w:hAnsi="Verdana" w:cs="Calibri"/>
                      <w:color w:val="000000"/>
                      <w:sz w:val="14"/>
                      <w:szCs w:val="14"/>
                    </w:rPr>
                  </w:rPrChange>
                </w:rPr>
                <w:delText>48</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16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E9CB415" w14:textId="3E9419F3" w:rsidR="00587138" w:rsidRPr="00C568E6" w:rsidDel="001848B0" w:rsidRDefault="00587138">
            <w:pPr>
              <w:pStyle w:val="BodyText"/>
              <w:spacing w:before="162" w:line="480" w:lineRule="auto"/>
              <w:ind w:right="-90"/>
              <w:jc w:val="center"/>
              <w:rPr>
                <w:del w:id="12164" w:author="Hardik Malhotra" w:date="2021-09-30T19:30:00Z"/>
                <w:rFonts w:ascii="Verdana" w:hAnsi="Verdana" w:cs="Calibri"/>
                <w:sz w:val="14"/>
                <w:szCs w:val="14"/>
                <w:rPrChange w:id="12165" w:author="Ritu Kamra" w:date="2021-09-27T17:30:00Z">
                  <w:rPr>
                    <w:del w:id="12166" w:author="Hardik Malhotra" w:date="2021-09-30T19:30:00Z"/>
                    <w:rFonts w:ascii="Verdana" w:hAnsi="Verdana" w:cs="Calibri"/>
                    <w:color w:val="000000"/>
                    <w:sz w:val="14"/>
                    <w:szCs w:val="14"/>
                  </w:rPr>
                </w:rPrChange>
              </w:rPr>
              <w:pPrChange w:id="12167" w:author="Ritu Kamra" w:date="2021-09-27T17:30:00Z">
                <w:pPr>
                  <w:pStyle w:val="BodyText"/>
                  <w:spacing w:before="162" w:line="480" w:lineRule="auto"/>
                  <w:ind w:right="-90"/>
                  <w:jc w:val="both"/>
                </w:pPr>
              </w:pPrChange>
            </w:pPr>
            <w:del w:id="12168" w:author="Hardik Malhotra" w:date="2021-09-30T19:30:00Z">
              <w:r w:rsidRPr="00C568E6" w:rsidDel="001848B0">
                <w:rPr>
                  <w:rFonts w:ascii="Verdana" w:hAnsi="Verdana" w:cs="Calibri"/>
                  <w:sz w:val="14"/>
                  <w:szCs w:val="14"/>
                  <w:rPrChange w:id="12169" w:author="Ritu Kamra" w:date="2021-09-27T17:30:00Z">
                    <w:rPr>
                      <w:rFonts w:ascii="Verdana" w:hAnsi="Verdana" w:cs="Calibri"/>
                      <w:color w:val="000000"/>
                      <w:sz w:val="14"/>
                      <w:szCs w:val="14"/>
                    </w:rPr>
                  </w:rPrChange>
                </w:rPr>
                <w:delText>53</w:delText>
              </w:r>
            </w:del>
          </w:p>
        </w:tc>
      </w:tr>
      <w:tr w:rsidR="00587138" w:rsidRPr="00991017" w:rsidDel="001848B0" w14:paraId="2B20CE67" w14:textId="3F328AA6" w:rsidTr="005C3363">
        <w:trPr>
          <w:trHeight w:val="551"/>
          <w:del w:id="12170" w:author="Hardik Malhotra" w:date="2021-09-30T19:30:00Z"/>
          <w:trPrChange w:id="12171" w:author="Neeshu Bhadauriya" w:date="2021-09-27T21:36:00Z">
            <w:trPr>
              <w:trHeight w:val="551"/>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172"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BDA1DAD" w14:textId="10745EA6" w:rsidR="00587138" w:rsidDel="001848B0" w:rsidRDefault="00587138" w:rsidP="00092529">
            <w:pPr>
              <w:pStyle w:val="BodyText"/>
              <w:spacing w:before="162" w:line="480" w:lineRule="auto"/>
              <w:ind w:right="-90"/>
              <w:jc w:val="both"/>
              <w:rPr>
                <w:del w:id="12173" w:author="Hardik Malhotra" w:date="2021-09-30T19:30:00Z"/>
                <w:rFonts w:ascii="Verdana" w:hAnsi="Verdana" w:cs="Calibri"/>
                <w:color w:val="000000"/>
                <w:sz w:val="14"/>
                <w:szCs w:val="14"/>
              </w:rPr>
            </w:pPr>
            <w:del w:id="12174" w:author="Hardik Malhotra" w:date="2021-09-30T19:30:00Z">
              <w:r w:rsidDel="001848B0">
                <w:rPr>
                  <w:rFonts w:ascii="Verdana" w:hAnsi="Verdana" w:cs="Calibri"/>
                  <w:color w:val="000000"/>
                  <w:sz w:val="14"/>
                  <w:szCs w:val="14"/>
                </w:rPr>
                <w:delText>Huntsman Corporation</w:delText>
              </w:r>
            </w:del>
          </w:p>
        </w:tc>
        <w:tc>
          <w:tcPr>
            <w:tcW w:w="6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175"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9B14006" w14:textId="02B77BB6" w:rsidR="00587138" w:rsidRPr="00C568E6" w:rsidDel="001848B0" w:rsidRDefault="00587138">
            <w:pPr>
              <w:pStyle w:val="BodyText"/>
              <w:spacing w:before="162" w:line="480" w:lineRule="auto"/>
              <w:ind w:right="-90"/>
              <w:jc w:val="center"/>
              <w:rPr>
                <w:del w:id="12176" w:author="Hardik Malhotra" w:date="2021-09-30T19:30:00Z"/>
                <w:rFonts w:ascii="Verdana" w:hAnsi="Verdana" w:cs="Calibri"/>
                <w:sz w:val="14"/>
                <w:szCs w:val="14"/>
                <w:rPrChange w:id="12177" w:author="Ritu Kamra" w:date="2021-09-27T17:30:00Z">
                  <w:rPr>
                    <w:del w:id="12178" w:author="Hardik Malhotra" w:date="2021-09-30T19:30:00Z"/>
                    <w:rFonts w:ascii="Verdana" w:hAnsi="Verdana" w:cs="Calibri"/>
                    <w:color w:val="000000"/>
                    <w:sz w:val="14"/>
                    <w:szCs w:val="14"/>
                  </w:rPr>
                </w:rPrChange>
              </w:rPr>
              <w:pPrChange w:id="12179" w:author="Ritu Kamra" w:date="2021-09-27T17:30:00Z">
                <w:pPr>
                  <w:pStyle w:val="BodyText"/>
                  <w:spacing w:before="162" w:line="480" w:lineRule="auto"/>
                  <w:ind w:right="-90"/>
                  <w:jc w:val="both"/>
                </w:pPr>
              </w:pPrChange>
            </w:pPr>
            <w:del w:id="12180" w:author="Hardik Malhotra" w:date="2021-09-30T19:30:00Z">
              <w:r w:rsidRPr="00C568E6" w:rsidDel="001848B0">
                <w:rPr>
                  <w:rFonts w:ascii="Verdana" w:hAnsi="Verdana" w:cs="Calibri"/>
                  <w:sz w:val="14"/>
                  <w:szCs w:val="14"/>
                  <w:rPrChange w:id="12181" w:author="Ritu Kamra" w:date="2021-09-27T17:30:00Z">
                    <w:rPr>
                      <w:rFonts w:ascii="Verdana" w:hAnsi="Verdana" w:cs="Calibri"/>
                      <w:color w:val="000000"/>
                      <w:sz w:val="14"/>
                      <w:szCs w:val="14"/>
                    </w:rPr>
                  </w:rPrChange>
                </w:rPr>
                <w:delText>49</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182"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FF21FA3" w14:textId="4460E230" w:rsidR="00587138" w:rsidRPr="00C568E6" w:rsidDel="001848B0" w:rsidRDefault="00587138">
            <w:pPr>
              <w:pStyle w:val="BodyText"/>
              <w:spacing w:before="162" w:line="480" w:lineRule="auto"/>
              <w:ind w:right="-90"/>
              <w:jc w:val="center"/>
              <w:rPr>
                <w:del w:id="12183" w:author="Hardik Malhotra" w:date="2021-09-30T19:30:00Z"/>
                <w:rFonts w:ascii="Verdana" w:hAnsi="Verdana" w:cs="Calibri"/>
                <w:sz w:val="14"/>
                <w:szCs w:val="14"/>
                <w:rPrChange w:id="12184" w:author="Ritu Kamra" w:date="2021-09-27T17:30:00Z">
                  <w:rPr>
                    <w:del w:id="12185" w:author="Hardik Malhotra" w:date="2021-09-30T19:30:00Z"/>
                    <w:rFonts w:ascii="Verdana" w:hAnsi="Verdana" w:cs="Calibri"/>
                    <w:color w:val="000000"/>
                    <w:sz w:val="14"/>
                    <w:szCs w:val="14"/>
                  </w:rPr>
                </w:rPrChange>
              </w:rPr>
              <w:pPrChange w:id="12186" w:author="Ritu Kamra" w:date="2021-09-27T17:30:00Z">
                <w:pPr>
                  <w:pStyle w:val="BodyText"/>
                  <w:spacing w:before="162" w:line="480" w:lineRule="auto"/>
                  <w:ind w:right="-90"/>
                  <w:jc w:val="both"/>
                </w:pPr>
              </w:pPrChange>
            </w:pPr>
            <w:del w:id="12187" w:author="Hardik Malhotra" w:date="2021-09-30T19:30:00Z">
              <w:r w:rsidRPr="00C568E6" w:rsidDel="001848B0">
                <w:rPr>
                  <w:rFonts w:ascii="Verdana" w:hAnsi="Verdana" w:cs="Calibri"/>
                  <w:sz w:val="14"/>
                  <w:szCs w:val="14"/>
                  <w:rPrChange w:id="12188" w:author="Ritu Kamra" w:date="2021-09-27T17:30:00Z">
                    <w:rPr>
                      <w:rFonts w:ascii="Verdana" w:hAnsi="Verdana" w:cs="Calibri"/>
                      <w:color w:val="000000"/>
                      <w:sz w:val="14"/>
                      <w:szCs w:val="14"/>
                    </w:rPr>
                  </w:rPrChange>
                </w:rPr>
                <w:delText>52</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189"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6B49AEA" w14:textId="3DFB9CD7" w:rsidR="00587138" w:rsidRPr="00C568E6" w:rsidDel="001848B0" w:rsidRDefault="00587138">
            <w:pPr>
              <w:pStyle w:val="BodyText"/>
              <w:spacing w:before="162" w:line="480" w:lineRule="auto"/>
              <w:ind w:right="-90"/>
              <w:jc w:val="center"/>
              <w:rPr>
                <w:del w:id="12190" w:author="Hardik Malhotra" w:date="2021-09-30T19:30:00Z"/>
                <w:rFonts w:ascii="Verdana" w:hAnsi="Verdana" w:cs="Calibri"/>
                <w:sz w:val="14"/>
                <w:szCs w:val="14"/>
                <w:rPrChange w:id="12191" w:author="Ritu Kamra" w:date="2021-09-27T17:30:00Z">
                  <w:rPr>
                    <w:del w:id="12192" w:author="Hardik Malhotra" w:date="2021-09-30T19:30:00Z"/>
                    <w:rFonts w:ascii="Verdana" w:hAnsi="Verdana" w:cs="Calibri"/>
                    <w:color w:val="000000"/>
                    <w:sz w:val="14"/>
                    <w:szCs w:val="14"/>
                  </w:rPr>
                </w:rPrChange>
              </w:rPr>
              <w:pPrChange w:id="12193" w:author="Ritu Kamra" w:date="2021-09-27T17:30:00Z">
                <w:pPr>
                  <w:pStyle w:val="BodyText"/>
                  <w:spacing w:before="162" w:line="480" w:lineRule="auto"/>
                  <w:ind w:right="-90"/>
                  <w:jc w:val="both"/>
                </w:pPr>
              </w:pPrChange>
            </w:pPr>
            <w:del w:id="12194" w:author="Hardik Malhotra" w:date="2021-09-30T19:30:00Z">
              <w:r w:rsidRPr="00C568E6" w:rsidDel="001848B0">
                <w:rPr>
                  <w:rFonts w:ascii="Verdana" w:hAnsi="Verdana" w:cs="Calibri"/>
                  <w:sz w:val="14"/>
                  <w:szCs w:val="14"/>
                  <w:rPrChange w:id="12195" w:author="Ritu Kamra" w:date="2021-09-27T17:30:00Z">
                    <w:rPr>
                      <w:rFonts w:ascii="Verdana" w:hAnsi="Verdana" w:cs="Calibri"/>
                      <w:color w:val="000000"/>
                      <w:sz w:val="14"/>
                      <w:szCs w:val="14"/>
                    </w:rPr>
                  </w:rPrChange>
                </w:rPr>
                <w:delText>50</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196"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9A7CFA9" w14:textId="795A3AE8" w:rsidR="00587138" w:rsidRPr="00C568E6" w:rsidDel="001848B0" w:rsidRDefault="00587138">
            <w:pPr>
              <w:pStyle w:val="BodyText"/>
              <w:spacing w:before="162" w:line="480" w:lineRule="auto"/>
              <w:ind w:right="-90"/>
              <w:jc w:val="center"/>
              <w:rPr>
                <w:del w:id="12197" w:author="Hardik Malhotra" w:date="2021-09-30T19:30:00Z"/>
                <w:rFonts w:ascii="Verdana" w:hAnsi="Verdana" w:cs="Calibri"/>
                <w:sz w:val="14"/>
                <w:szCs w:val="14"/>
                <w:rPrChange w:id="12198" w:author="Ritu Kamra" w:date="2021-09-27T17:30:00Z">
                  <w:rPr>
                    <w:del w:id="12199" w:author="Hardik Malhotra" w:date="2021-09-30T19:30:00Z"/>
                    <w:rFonts w:ascii="Verdana" w:hAnsi="Verdana" w:cs="Calibri"/>
                    <w:color w:val="000000"/>
                    <w:sz w:val="14"/>
                    <w:szCs w:val="14"/>
                  </w:rPr>
                </w:rPrChange>
              </w:rPr>
              <w:pPrChange w:id="12200" w:author="Ritu Kamra" w:date="2021-09-27T17:30:00Z">
                <w:pPr>
                  <w:pStyle w:val="BodyText"/>
                  <w:spacing w:before="162" w:line="480" w:lineRule="auto"/>
                  <w:ind w:right="-90"/>
                  <w:jc w:val="both"/>
                </w:pPr>
              </w:pPrChange>
            </w:pPr>
            <w:del w:id="12201" w:author="Hardik Malhotra" w:date="2021-09-30T19:30:00Z">
              <w:r w:rsidRPr="00C568E6" w:rsidDel="001848B0">
                <w:rPr>
                  <w:rFonts w:ascii="Verdana" w:hAnsi="Verdana" w:cs="Calibri"/>
                  <w:sz w:val="14"/>
                  <w:szCs w:val="14"/>
                  <w:rPrChange w:id="12202" w:author="Ritu Kamra" w:date="2021-09-27T17:30:00Z">
                    <w:rPr>
                      <w:rFonts w:ascii="Verdana" w:hAnsi="Verdana" w:cs="Calibri"/>
                      <w:color w:val="000000"/>
                      <w:sz w:val="14"/>
                      <w:szCs w:val="14"/>
                    </w:rPr>
                  </w:rPrChange>
                </w:rPr>
                <w:delText>49</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20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5D65944" w14:textId="3A7244DE" w:rsidR="00587138" w:rsidRPr="00C568E6" w:rsidDel="001848B0" w:rsidRDefault="00587138">
            <w:pPr>
              <w:pStyle w:val="BodyText"/>
              <w:spacing w:before="162" w:line="480" w:lineRule="auto"/>
              <w:ind w:right="-90"/>
              <w:jc w:val="center"/>
              <w:rPr>
                <w:del w:id="12204" w:author="Hardik Malhotra" w:date="2021-09-30T19:30:00Z"/>
                <w:rFonts w:ascii="Verdana" w:hAnsi="Verdana" w:cs="Calibri"/>
                <w:sz w:val="14"/>
                <w:szCs w:val="14"/>
                <w:rPrChange w:id="12205" w:author="Ritu Kamra" w:date="2021-09-27T17:30:00Z">
                  <w:rPr>
                    <w:del w:id="12206" w:author="Hardik Malhotra" w:date="2021-09-30T19:30:00Z"/>
                    <w:rFonts w:ascii="Verdana" w:hAnsi="Verdana" w:cs="Calibri"/>
                    <w:color w:val="000000"/>
                    <w:sz w:val="14"/>
                    <w:szCs w:val="14"/>
                  </w:rPr>
                </w:rPrChange>
              </w:rPr>
              <w:pPrChange w:id="12207" w:author="Ritu Kamra" w:date="2021-09-27T17:30:00Z">
                <w:pPr>
                  <w:pStyle w:val="BodyText"/>
                  <w:spacing w:before="162" w:line="480" w:lineRule="auto"/>
                  <w:ind w:right="-90"/>
                  <w:jc w:val="both"/>
                </w:pPr>
              </w:pPrChange>
            </w:pPr>
            <w:del w:id="12208" w:author="Hardik Malhotra" w:date="2021-09-30T19:30:00Z">
              <w:r w:rsidRPr="00C568E6" w:rsidDel="001848B0">
                <w:rPr>
                  <w:rFonts w:ascii="Verdana" w:hAnsi="Verdana" w:cs="Calibri"/>
                  <w:sz w:val="14"/>
                  <w:szCs w:val="14"/>
                  <w:rPrChange w:id="12209" w:author="Ritu Kamra" w:date="2021-09-27T17:30:00Z">
                    <w:rPr>
                      <w:rFonts w:ascii="Verdana" w:hAnsi="Verdana" w:cs="Calibri"/>
                      <w:color w:val="000000"/>
                      <w:sz w:val="14"/>
                      <w:szCs w:val="14"/>
                    </w:rPr>
                  </w:rPrChange>
                </w:rPr>
                <w:delText>51</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210"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B2B5B7F" w14:textId="4E2903A0" w:rsidR="00587138" w:rsidRPr="00C568E6" w:rsidDel="001848B0" w:rsidRDefault="00587138">
            <w:pPr>
              <w:pStyle w:val="BodyText"/>
              <w:spacing w:before="162" w:line="480" w:lineRule="auto"/>
              <w:ind w:right="-90"/>
              <w:jc w:val="center"/>
              <w:rPr>
                <w:del w:id="12211" w:author="Hardik Malhotra" w:date="2021-09-30T19:30:00Z"/>
                <w:rFonts w:ascii="Verdana" w:hAnsi="Verdana" w:cs="Calibri"/>
                <w:sz w:val="14"/>
                <w:szCs w:val="14"/>
                <w:rPrChange w:id="12212" w:author="Ritu Kamra" w:date="2021-09-27T17:30:00Z">
                  <w:rPr>
                    <w:del w:id="12213" w:author="Hardik Malhotra" w:date="2021-09-30T19:30:00Z"/>
                    <w:rFonts w:ascii="Verdana" w:hAnsi="Verdana" w:cs="Calibri"/>
                    <w:color w:val="000000"/>
                    <w:sz w:val="14"/>
                    <w:szCs w:val="14"/>
                  </w:rPr>
                </w:rPrChange>
              </w:rPr>
              <w:pPrChange w:id="12214" w:author="Ritu Kamra" w:date="2021-09-27T17:30:00Z">
                <w:pPr>
                  <w:pStyle w:val="BodyText"/>
                  <w:spacing w:before="162" w:line="480" w:lineRule="auto"/>
                  <w:ind w:right="-90"/>
                  <w:jc w:val="both"/>
                </w:pPr>
              </w:pPrChange>
            </w:pPr>
            <w:del w:id="12215" w:author="Hardik Malhotra" w:date="2021-09-30T19:30:00Z">
              <w:r w:rsidRPr="00C568E6" w:rsidDel="001848B0">
                <w:rPr>
                  <w:rFonts w:ascii="Verdana" w:hAnsi="Verdana" w:cs="Calibri"/>
                  <w:sz w:val="14"/>
                  <w:szCs w:val="14"/>
                  <w:rPrChange w:id="12216" w:author="Ritu Kamra" w:date="2021-09-27T17:30:00Z">
                    <w:rPr>
                      <w:rFonts w:ascii="Verdana" w:hAnsi="Verdana" w:cs="Calibri"/>
                      <w:color w:val="000000"/>
                      <w:sz w:val="14"/>
                      <w:szCs w:val="14"/>
                    </w:rPr>
                  </w:rPrChange>
                </w:rPr>
                <w:delText>49</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217"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961F027" w14:textId="53A79C5F" w:rsidR="00587138" w:rsidRPr="00C568E6" w:rsidDel="001848B0" w:rsidRDefault="00587138">
            <w:pPr>
              <w:pStyle w:val="BodyText"/>
              <w:spacing w:before="162" w:line="480" w:lineRule="auto"/>
              <w:ind w:right="-90"/>
              <w:jc w:val="center"/>
              <w:rPr>
                <w:del w:id="12218" w:author="Hardik Malhotra" w:date="2021-09-30T19:30:00Z"/>
                <w:rFonts w:ascii="Verdana" w:hAnsi="Verdana" w:cs="Calibri"/>
                <w:sz w:val="14"/>
                <w:szCs w:val="14"/>
                <w:rPrChange w:id="12219" w:author="Ritu Kamra" w:date="2021-09-27T17:30:00Z">
                  <w:rPr>
                    <w:del w:id="12220" w:author="Hardik Malhotra" w:date="2021-09-30T19:30:00Z"/>
                    <w:rFonts w:ascii="Verdana" w:hAnsi="Verdana" w:cs="Calibri"/>
                    <w:color w:val="000000"/>
                    <w:sz w:val="14"/>
                    <w:szCs w:val="14"/>
                  </w:rPr>
                </w:rPrChange>
              </w:rPr>
              <w:pPrChange w:id="12221" w:author="Ritu Kamra" w:date="2021-09-27T17:30:00Z">
                <w:pPr>
                  <w:pStyle w:val="BodyText"/>
                  <w:spacing w:before="162" w:line="480" w:lineRule="auto"/>
                  <w:ind w:right="-90"/>
                  <w:jc w:val="both"/>
                </w:pPr>
              </w:pPrChange>
            </w:pPr>
            <w:del w:id="12222" w:author="Hardik Malhotra" w:date="2021-09-30T19:30:00Z">
              <w:r w:rsidRPr="00C568E6" w:rsidDel="001848B0">
                <w:rPr>
                  <w:rFonts w:ascii="Verdana" w:hAnsi="Verdana" w:cs="Calibri"/>
                  <w:sz w:val="14"/>
                  <w:szCs w:val="14"/>
                  <w:rPrChange w:id="12223" w:author="Ritu Kamra" w:date="2021-09-27T17:30:00Z">
                    <w:rPr>
                      <w:rFonts w:ascii="Verdana" w:hAnsi="Verdana" w:cs="Calibri"/>
                      <w:color w:val="000000"/>
                      <w:sz w:val="14"/>
                      <w:szCs w:val="14"/>
                    </w:rPr>
                  </w:rPrChange>
                </w:rPr>
                <w:delText>48</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224"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D46D9E9" w14:textId="4D1144CD" w:rsidR="00587138" w:rsidRPr="00C568E6" w:rsidDel="001848B0" w:rsidRDefault="00587138">
            <w:pPr>
              <w:pStyle w:val="BodyText"/>
              <w:spacing w:before="162" w:line="480" w:lineRule="auto"/>
              <w:ind w:right="-90"/>
              <w:jc w:val="center"/>
              <w:rPr>
                <w:del w:id="12225" w:author="Hardik Malhotra" w:date="2021-09-30T19:30:00Z"/>
                <w:rFonts w:ascii="Verdana" w:hAnsi="Verdana" w:cs="Calibri"/>
                <w:sz w:val="14"/>
                <w:szCs w:val="14"/>
                <w:rPrChange w:id="12226" w:author="Ritu Kamra" w:date="2021-09-27T17:30:00Z">
                  <w:rPr>
                    <w:del w:id="12227" w:author="Hardik Malhotra" w:date="2021-09-30T19:30:00Z"/>
                    <w:rFonts w:ascii="Verdana" w:hAnsi="Verdana" w:cs="Calibri"/>
                    <w:color w:val="000000"/>
                    <w:sz w:val="14"/>
                    <w:szCs w:val="14"/>
                  </w:rPr>
                </w:rPrChange>
              </w:rPr>
              <w:pPrChange w:id="12228" w:author="Ritu Kamra" w:date="2021-09-27T17:30:00Z">
                <w:pPr>
                  <w:pStyle w:val="BodyText"/>
                  <w:spacing w:before="162" w:line="480" w:lineRule="auto"/>
                  <w:ind w:right="-90"/>
                  <w:jc w:val="both"/>
                </w:pPr>
              </w:pPrChange>
            </w:pPr>
            <w:del w:id="12229" w:author="Hardik Malhotra" w:date="2021-09-30T19:30:00Z">
              <w:r w:rsidRPr="00C568E6" w:rsidDel="001848B0">
                <w:rPr>
                  <w:rFonts w:ascii="Verdana" w:hAnsi="Verdana" w:cs="Calibri"/>
                  <w:sz w:val="14"/>
                  <w:szCs w:val="14"/>
                  <w:rPrChange w:id="12230" w:author="Ritu Kamra" w:date="2021-09-27T17:30:00Z">
                    <w:rPr>
                      <w:rFonts w:ascii="Verdana" w:hAnsi="Verdana" w:cs="Calibri"/>
                      <w:color w:val="000000"/>
                      <w:sz w:val="14"/>
                      <w:szCs w:val="14"/>
                    </w:rPr>
                  </w:rPrChange>
                </w:rPr>
                <w:delText>50</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231"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222C65E" w14:textId="71ED7F1E" w:rsidR="00587138" w:rsidRPr="00C568E6" w:rsidDel="001848B0" w:rsidRDefault="00587138">
            <w:pPr>
              <w:pStyle w:val="BodyText"/>
              <w:spacing w:before="162" w:line="480" w:lineRule="auto"/>
              <w:ind w:right="-90"/>
              <w:jc w:val="center"/>
              <w:rPr>
                <w:del w:id="12232" w:author="Hardik Malhotra" w:date="2021-09-30T19:30:00Z"/>
                <w:rFonts w:ascii="Verdana" w:hAnsi="Verdana" w:cs="Calibri"/>
                <w:sz w:val="14"/>
                <w:szCs w:val="14"/>
                <w:rPrChange w:id="12233" w:author="Ritu Kamra" w:date="2021-09-27T17:30:00Z">
                  <w:rPr>
                    <w:del w:id="12234" w:author="Hardik Malhotra" w:date="2021-09-30T19:30:00Z"/>
                    <w:rFonts w:ascii="Verdana" w:hAnsi="Verdana" w:cs="Calibri"/>
                    <w:color w:val="000000"/>
                    <w:sz w:val="14"/>
                    <w:szCs w:val="14"/>
                  </w:rPr>
                </w:rPrChange>
              </w:rPr>
              <w:pPrChange w:id="12235" w:author="Ritu Kamra" w:date="2021-09-27T17:30:00Z">
                <w:pPr>
                  <w:pStyle w:val="BodyText"/>
                  <w:spacing w:before="162" w:line="480" w:lineRule="auto"/>
                  <w:ind w:right="-90"/>
                  <w:jc w:val="both"/>
                </w:pPr>
              </w:pPrChange>
            </w:pPr>
            <w:del w:id="12236" w:author="Hardik Malhotra" w:date="2021-09-30T19:30:00Z">
              <w:r w:rsidRPr="00C568E6" w:rsidDel="001848B0">
                <w:rPr>
                  <w:rFonts w:ascii="Verdana" w:hAnsi="Verdana" w:cs="Calibri"/>
                  <w:sz w:val="14"/>
                  <w:szCs w:val="14"/>
                  <w:rPrChange w:id="12237" w:author="Ritu Kamra" w:date="2021-09-27T17:30:00Z">
                    <w:rPr>
                      <w:rFonts w:ascii="Verdana" w:hAnsi="Verdana" w:cs="Calibri"/>
                      <w:color w:val="000000"/>
                      <w:sz w:val="14"/>
                      <w:szCs w:val="14"/>
                    </w:rPr>
                  </w:rPrChange>
                </w:rPr>
                <w:delText>56</w:delText>
              </w:r>
            </w:del>
          </w:p>
        </w:tc>
      </w:tr>
      <w:tr w:rsidR="00587138" w:rsidRPr="00991017" w:rsidDel="001848B0" w14:paraId="3E601791" w14:textId="20D03F71" w:rsidTr="005C3363">
        <w:trPr>
          <w:trHeight w:val="551"/>
          <w:del w:id="12238" w:author="Hardik Malhotra" w:date="2021-09-30T19:30:00Z"/>
          <w:trPrChange w:id="12239" w:author="Neeshu Bhadauriya" w:date="2021-09-27T21:36:00Z">
            <w:trPr>
              <w:trHeight w:val="551"/>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240"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49B1F7C" w14:textId="75974D40" w:rsidR="00587138" w:rsidDel="001848B0" w:rsidRDefault="00587138" w:rsidP="00092529">
            <w:pPr>
              <w:pStyle w:val="BodyText"/>
              <w:spacing w:before="162" w:line="480" w:lineRule="auto"/>
              <w:ind w:right="-90"/>
              <w:jc w:val="both"/>
              <w:rPr>
                <w:del w:id="12241" w:author="Hardik Malhotra" w:date="2021-09-30T19:30:00Z"/>
                <w:rFonts w:ascii="Verdana" w:hAnsi="Verdana" w:cs="Calibri"/>
                <w:color w:val="000000"/>
                <w:sz w:val="14"/>
                <w:szCs w:val="14"/>
              </w:rPr>
            </w:pPr>
            <w:del w:id="12242" w:author="Hardik Malhotra" w:date="2021-09-30T19:30:00Z">
              <w:r w:rsidDel="001848B0">
                <w:rPr>
                  <w:rFonts w:ascii="Verdana" w:hAnsi="Verdana" w:cs="Calibri"/>
                  <w:color w:val="000000"/>
                  <w:sz w:val="14"/>
                  <w:szCs w:val="14"/>
                </w:rPr>
                <w:delText>Olin Corporation</w:delText>
              </w:r>
            </w:del>
          </w:p>
        </w:tc>
        <w:tc>
          <w:tcPr>
            <w:tcW w:w="6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24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E139842" w14:textId="441469E9" w:rsidR="00587138" w:rsidRPr="00C568E6" w:rsidDel="001848B0" w:rsidRDefault="00587138">
            <w:pPr>
              <w:pStyle w:val="BodyText"/>
              <w:spacing w:before="162" w:line="480" w:lineRule="auto"/>
              <w:ind w:right="-90"/>
              <w:jc w:val="center"/>
              <w:rPr>
                <w:del w:id="12244" w:author="Hardik Malhotra" w:date="2021-09-30T19:30:00Z"/>
                <w:rFonts w:ascii="Verdana" w:hAnsi="Verdana" w:cs="Calibri"/>
                <w:sz w:val="14"/>
                <w:szCs w:val="14"/>
                <w:rPrChange w:id="12245" w:author="Ritu Kamra" w:date="2021-09-27T17:30:00Z">
                  <w:rPr>
                    <w:del w:id="12246" w:author="Hardik Malhotra" w:date="2021-09-30T19:30:00Z"/>
                    <w:rFonts w:ascii="Verdana" w:hAnsi="Verdana" w:cs="Calibri"/>
                    <w:color w:val="000000"/>
                    <w:sz w:val="14"/>
                    <w:szCs w:val="14"/>
                  </w:rPr>
                </w:rPrChange>
              </w:rPr>
              <w:pPrChange w:id="12247" w:author="Ritu Kamra" w:date="2021-09-27T17:30:00Z">
                <w:pPr>
                  <w:pStyle w:val="BodyText"/>
                  <w:spacing w:before="162" w:line="480" w:lineRule="auto"/>
                  <w:ind w:right="-90"/>
                  <w:jc w:val="both"/>
                </w:pPr>
              </w:pPrChange>
            </w:pPr>
            <w:del w:id="12248" w:author="Hardik Malhotra" w:date="2021-09-30T19:30:00Z">
              <w:r w:rsidRPr="00C568E6" w:rsidDel="001848B0">
                <w:rPr>
                  <w:rFonts w:ascii="Verdana" w:hAnsi="Verdana" w:cs="Calibri"/>
                  <w:sz w:val="14"/>
                  <w:szCs w:val="14"/>
                  <w:rPrChange w:id="12249" w:author="Ritu Kamra" w:date="2021-09-27T17:30:00Z">
                    <w:rPr>
                      <w:rFonts w:ascii="Verdana" w:hAnsi="Verdana" w:cs="Calibri"/>
                      <w:color w:val="000000"/>
                      <w:sz w:val="14"/>
                      <w:szCs w:val="14"/>
                    </w:rPr>
                  </w:rPrChange>
                </w:rPr>
                <w:delText>26</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250"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0C50F5F" w14:textId="6DAFFC24" w:rsidR="00587138" w:rsidRPr="00C568E6" w:rsidDel="001848B0" w:rsidRDefault="00587138">
            <w:pPr>
              <w:pStyle w:val="BodyText"/>
              <w:spacing w:before="162" w:line="480" w:lineRule="auto"/>
              <w:ind w:right="-90"/>
              <w:jc w:val="center"/>
              <w:rPr>
                <w:del w:id="12251" w:author="Hardik Malhotra" w:date="2021-09-30T19:30:00Z"/>
                <w:rFonts w:ascii="Verdana" w:hAnsi="Verdana" w:cs="Calibri"/>
                <w:sz w:val="14"/>
                <w:szCs w:val="14"/>
                <w:rPrChange w:id="12252" w:author="Ritu Kamra" w:date="2021-09-27T17:30:00Z">
                  <w:rPr>
                    <w:del w:id="12253" w:author="Hardik Malhotra" w:date="2021-09-30T19:30:00Z"/>
                    <w:rFonts w:ascii="Verdana" w:hAnsi="Verdana" w:cs="Calibri"/>
                    <w:color w:val="000000"/>
                    <w:sz w:val="14"/>
                    <w:szCs w:val="14"/>
                  </w:rPr>
                </w:rPrChange>
              </w:rPr>
              <w:pPrChange w:id="12254" w:author="Ritu Kamra" w:date="2021-09-27T17:30:00Z">
                <w:pPr>
                  <w:pStyle w:val="BodyText"/>
                  <w:spacing w:before="162" w:line="480" w:lineRule="auto"/>
                  <w:ind w:right="-90"/>
                  <w:jc w:val="both"/>
                </w:pPr>
              </w:pPrChange>
            </w:pPr>
            <w:del w:id="12255" w:author="Hardik Malhotra" w:date="2021-09-30T19:30:00Z">
              <w:r w:rsidRPr="00C568E6" w:rsidDel="001848B0">
                <w:rPr>
                  <w:rFonts w:ascii="Verdana" w:hAnsi="Verdana" w:cs="Calibri"/>
                  <w:sz w:val="14"/>
                  <w:szCs w:val="14"/>
                  <w:rPrChange w:id="12256" w:author="Ritu Kamra" w:date="2021-09-27T17:30:00Z">
                    <w:rPr>
                      <w:rFonts w:ascii="Verdana" w:hAnsi="Verdana" w:cs="Calibri"/>
                      <w:color w:val="000000"/>
                      <w:sz w:val="14"/>
                      <w:szCs w:val="14"/>
                    </w:rPr>
                  </w:rPrChange>
                </w:rPr>
                <w:delText>28</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257"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2EB5880" w14:textId="39DDE16C" w:rsidR="00587138" w:rsidRPr="00C568E6" w:rsidDel="001848B0" w:rsidRDefault="00587138">
            <w:pPr>
              <w:pStyle w:val="BodyText"/>
              <w:spacing w:before="162" w:line="480" w:lineRule="auto"/>
              <w:ind w:right="-90"/>
              <w:jc w:val="center"/>
              <w:rPr>
                <w:del w:id="12258" w:author="Hardik Malhotra" w:date="2021-09-30T19:30:00Z"/>
                <w:rFonts w:ascii="Verdana" w:hAnsi="Verdana" w:cs="Calibri"/>
                <w:sz w:val="14"/>
                <w:szCs w:val="14"/>
                <w:rPrChange w:id="12259" w:author="Ritu Kamra" w:date="2021-09-27T17:30:00Z">
                  <w:rPr>
                    <w:del w:id="12260" w:author="Hardik Malhotra" w:date="2021-09-30T19:30:00Z"/>
                    <w:rFonts w:ascii="Verdana" w:hAnsi="Verdana" w:cs="Calibri"/>
                    <w:color w:val="000000"/>
                    <w:sz w:val="14"/>
                    <w:szCs w:val="14"/>
                  </w:rPr>
                </w:rPrChange>
              </w:rPr>
              <w:pPrChange w:id="12261" w:author="Ritu Kamra" w:date="2021-09-27T17:30:00Z">
                <w:pPr>
                  <w:pStyle w:val="BodyText"/>
                  <w:spacing w:before="162" w:line="480" w:lineRule="auto"/>
                  <w:ind w:right="-90"/>
                  <w:jc w:val="both"/>
                </w:pPr>
              </w:pPrChange>
            </w:pPr>
            <w:del w:id="12262" w:author="Hardik Malhotra" w:date="2021-09-30T19:30:00Z">
              <w:r w:rsidRPr="00C568E6" w:rsidDel="001848B0">
                <w:rPr>
                  <w:rFonts w:ascii="Verdana" w:hAnsi="Verdana" w:cs="Calibri"/>
                  <w:sz w:val="14"/>
                  <w:szCs w:val="14"/>
                  <w:rPrChange w:id="12263" w:author="Ritu Kamra" w:date="2021-09-27T17:30:00Z">
                    <w:rPr>
                      <w:rFonts w:ascii="Verdana" w:hAnsi="Verdana" w:cs="Calibri"/>
                      <w:color w:val="000000"/>
                      <w:sz w:val="14"/>
                      <w:szCs w:val="14"/>
                    </w:rPr>
                  </w:rPrChange>
                </w:rPr>
                <w:delText>28</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264"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9AEE7B1" w14:textId="5F47CF77" w:rsidR="00587138" w:rsidRPr="00C568E6" w:rsidDel="001848B0" w:rsidRDefault="00587138">
            <w:pPr>
              <w:pStyle w:val="BodyText"/>
              <w:spacing w:before="162" w:line="480" w:lineRule="auto"/>
              <w:ind w:right="-90"/>
              <w:jc w:val="center"/>
              <w:rPr>
                <w:del w:id="12265" w:author="Hardik Malhotra" w:date="2021-09-30T19:30:00Z"/>
                <w:rFonts w:ascii="Verdana" w:hAnsi="Verdana" w:cs="Calibri"/>
                <w:sz w:val="14"/>
                <w:szCs w:val="14"/>
                <w:rPrChange w:id="12266" w:author="Ritu Kamra" w:date="2021-09-27T17:30:00Z">
                  <w:rPr>
                    <w:del w:id="12267" w:author="Hardik Malhotra" w:date="2021-09-30T19:30:00Z"/>
                    <w:rFonts w:ascii="Verdana" w:hAnsi="Verdana" w:cs="Calibri"/>
                    <w:color w:val="000000"/>
                    <w:sz w:val="14"/>
                    <w:szCs w:val="14"/>
                  </w:rPr>
                </w:rPrChange>
              </w:rPr>
              <w:pPrChange w:id="12268" w:author="Ritu Kamra" w:date="2021-09-27T17:30:00Z">
                <w:pPr>
                  <w:pStyle w:val="BodyText"/>
                  <w:spacing w:before="162" w:line="480" w:lineRule="auto"/>
                  <w:ind w:right="-90"/>
                  <w:jc w:val="both"/>
                </w:pPr>
              </w:pPrChange>
            </w:pPr>
            <w:del w:id="12269" w:author="Hardik Malhotra" w:date="2021-09-30T19:30:00Z">
              <w:r w:rsidRPr="00C568E6" w:rsidDel="001848B0">
                <w:rPr>
                  <w:rFonts w:ascii="Verdana" w:hAnsi="Verdana" w:cs="Calibri"/>
                  <w:sz w:val="14"/>
                  <w:szCs w:val="14"/>
                  <w:rPrChange w:id="12270" w:author="Ritu Kamra" w:date="2021-09-27T17:30:00Z">
                    <w:rPr>
                      <w:rFonts w:ascii="Verdana" w:hAnsi="Verdana" w:cs="Calibri"/>
                      <w:color w:val="000000"/>
                      <w:sz w:val="14"/>
                      <w:szCs w:val="14"/>
                    </w:rPr>
                  </w:rPrChange>
                </w:rPr>
                <w:delText>27</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271"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5FB3155" w14:textId="47667E15" w:rsidR="00587138" w:rsidRPr="00C568E6" w:rsidDel="001848B0" w:rsidRDefault="00587138">
            <w:pPr>
              <w:pStyle w:val="BodyText"/>
              <w:spacing w:before="162" w:line="480" w:lineRule="auto"/>
              <w:ind w:right="-90"/>
              <w:jc w:val="center"/>
              <w:rPr>
                <w:del w:id="12272" w:author="Hardik Malhotra" w:date="2021-09-30T19:30:00Z"/>
                <w:rFonts w:ascii="Verdana" w:hAnsi="Verdana" w:cs="Calibri"/>
                <w:sz w:val="14"/>
                <w:szCs w:val="14"/>
                <w:rPrChange w:id="12273" w:author="Ritu Kamra" w:date="2021-09-27T17:30:00Z">
                  <w:rPr>
                    <w:del w:id="12274" w:author="Hardik Malhotra" w:date="2021-09-30T19:30:00Z"/>
                    <w:rFonts w:ascii="Verdana" w:hAnsi="Verdana" w:cs="Calibri"/>
                    <w:color w:val="000000"/>
                    <w:sz w:val="14"/>
                    <w:szCs w:val="14"/>
                  </w:rPr>
                </w:rPrChange>
              </w:rPr>
              <w:pPrChange w:id="12275" w:author="Ritu Kamra" w:date="2021-09-27T17:30:00Z">
                <w:pPr>
                  <w:pStyle w:val="BodyText"/>
                  <w:spacing w:before="162" w:line="480" w:lineRule="auto"/>
                  <w:ind w:right="-90"/>
                  <w:jc w:val="both"/>
                </w:pPr>
              </w:pPrChange>
            </w:pPr>
            <w:del w:id="12276" w:author="Hardik Malhotra" w:date="2021-09-30T19:30:00Z">
              <w:r w:rsidRPr="00C568E6" w:rsidDel="001848B0">
                <w:rPr>
                  <w:rFonts w:ascii="Verdana" w:hAnsi="Verdana" w:cs="Calibri"/>
                  <w:sz w:val="14"/>
                  <w:szCs w:val="14"/>
                  <w:rPrChange w:id="12277" w:author="Ritu Kamra" w:date="2021-09-27T17:30:00Z">
                    <w:rPr>
                      <w:rFonts w:ascii="Verdana" w:hAnsi="Verdana" w:cs="Calibri"/>
                      <w:color w:val="000000"/>
                      <w:sz w:val="14"/>
                      <w:szCs w:val="14"/>
                    </w:rPr>
                  </w:rPrChange>
                </w:rPr>
                <w:delText>26</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278"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0A03258" w14:textId="0B980628" w:rsidR="00587138" w:rsidRPr="00C568E6" w:rsidDel="001848B0" w:rsidRDefault="00587138">
            <w:pPr>
              <w:pStyle w:val="BodyText"/>
              <w:spacing w:before="162" w:line="480" w:lineRule="auto"/>
              <w:ind w:right="-90"/>
              <w:jc w:val="center"/>
              <w:rPr>
                <w:del w:id="12279" w:author="Hardik Malhotra" w:date="2021-09-30T19:30:00Z"/>
                <w:rFonts w:ascii="Verdana" w:hAnsi="Verdana" w:cs="Calibri"/>
                <w:sz w:val="14"/>
                <w:szCs w:val="14"/>
                <w:rPrChange w:id="12280" w:author="Ritu Kamra" w:date="2021-09-27T17:30:00Z">
                  <w:rPr>
                    <w:del w:id="12281" w:author="Hardik Malhotra" w:date="2021-09-30T19:30:00Z"/>
                    <w:rFonts w:ascii="Verdana" w:hAnsi="Verdana" w:cs="Calibri"/>
                    <w:color w:val="000000"/>
                    <w:sz w:val="14"/>
                    <w:szCs w:val="14"/>
                  </w:rPr>
                </w:rPrChange>
              </w:rPr>
              <w:pPrChange w:id="12282" w:author="Ritu Kamra" w:date="2021-09-27T17:30:00Z">
                <w:pPr>
                  <w:pStyle w:val="BodyText"/>
                  <w:spacing w:before="162" w:line="480" w:lineRule="auto"/>
                  <w:ind w:right="-90"/>
                  <w:jc w:val="both"/>
                </w:pPr>
              </w:pPrChange>
            </w:pPr>
            <w:del w:id="12283" w:author="Hardik Malhotra" w:date="2021-09-30T19:30:00Z">
              <w:r w:rsidRPr="00C568E6" w:rsidDel="001848B0">
                <w:rPr>
                  <w:rFonts w:ascii="Verdana" w:hAnsi="Verdana" w:cs="Calibri"/>
                  <w:sz w:val="14"/>
                  <w:szCs w:val="14"/>
                  <w:rPrChange w:id="12284" w:author="Ritu Kamra" w:date="2021-09-27T17:30:00Z">
                    <w:rPr>
                      <w:rFonts w:ascii="Verdana" w:hAnsi="Verdana" w:cs="Calibri"/>
                      <w:color w:val="000000"/>
                      <w:sz w:val="14"/>
                      <w:szCs w:val="14"/>
                    </w:rPr>
                  </w:rPrChange>
                </w:rPr>
                <w:delText>25</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285"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CB810BD" w14:textId="0B2ABA94" w:rsidR="00587138" w:rsidRPr="00C568E6" w:rsidDel="001848B0" w:rsidRDefault="00587138">
            <w:pPr>
              <w:pStyle w:val="BodyText"/>
              <w:spacing w:before="162" w:line="480" w:lineRule="auto"/>
              <w:ind w:right="-90"/>
              <w:jc w:val="center"/>
              <w:rPr>
                <w:del w:id="12286" w:author="Hardik Malhotra" w:date="2021-09-30T19:30:00Z"/>
                <w:rFonts w:ascii="Verdana" w:hAnsi="Verdana" w:cs="Calibri"/>
                <w:sz w:val="14"/>
                <w:szCs w:val="14"/>
                <w:rPrChange w:id="12287" w:author="Ritu Kamra" w:date="2021-09-27T17:30:00Z">
                  <w:rPr>
                    <w:del w:id="12288" w:author="Hardik Malhotra" w:date="2021-09-30T19:30:00Z"/>
                    <w:rFonts w:ascii="Verdana" w:hAnsi="Verdana" w:cs="Calibri"/>
                    <w:color w:val="000000"/>
                    <w:sz w:val="14"/>
                    <w:szCs w:val="14"/>
                  </w:rPr>
                </w:rPrChange>
              </w:rPr>
              <w:pPrChange w:id="12289" w:author="Ritu Kamra" w:date="2021-09-27T17:30:00Z">
                <w:pPr>
                  <w:pStyle w:val="BodyText"/>
                  <w:spacing w:before="162" w:line="480" w:lineRule="auto"/>
                  <w:ind w:right="-90"/>
                  <w:jc w:val="both"/>
                </w:pPr>
              </w:pPrChange>
            </w:pPr>
            <w:del w:id="12290" w:author="Hardik Malhotra" w:date="2021-09-30T19:30:00Z">
              <w:r w:rsidRPr="00C568E6" w:rsidDel="001848B0">
                <w:rPr>
                  <w:rFonts w:ascii="Verdana" w:hAnsi="Verdana" w:cs="Calibri"/>
                  <w:sz w:val="14"/>
                  <w:szCs w:val="14"/>
                  <w:rPrChange w:id="12291" w:author="Ritu Kamra" w:date="2021-09-27T17:30:00Z">
                    <w:rPr>
                      <w:rFonts w:ascii="Verdana" w:hAnsi="Verdana" w:cs="Calibri"/>
                      <w:color w:val="000000"/>
                      <w:sz w:val="14"/>
                      <w:szCs w:val="14"/>
                    </w:rPr>
                  </w:rPrChange>
                </w:rPr>
                <w:delText>26</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292"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C671A65" w14:textId="3B5BF3CE" w:rsidR="00587138" w:rsidRPr="00C568E6" w:rsidDel="001848B0" w:rsidRDefault="00587138">
            <w:pPr>
              <w:pStyle w:val="BodyText"/>
              <w:spacing w:before="162" w:line="480" w:lineRule="auto"/>
              <w:ind w:right="-90"/>
              <w:jc w:val="center"/>
              <w:rPr>
                <w:del w:id="12293" w:author="Hardik Malhotra" w:date="2021-09-30T19:30:00Z"/>
                <w:rFonts w:ascii="Verdana" w:hAnsi="Verdana" w:cs="Calibri"/>
                <w:sz w:val="14"/>
                <w:szCs w:val="14"/>
                <w:rPrChange w:id="12294" w:author="Ritu Kamra" w:date="2021-09-27T17:30:00Z">
                  <w:rPr>
                    <w:del w:id="12295" w:author="Hardik Malhotra" w:date="2021-09-30T19:30:00Z"/>
                    <w:rFonts w:ascii="Verdana" w:hAnsi="Verdana" w:cs="Calibri"/>
                    <w:color w:val="000000"/>
                    <w:sz w:val="14"/>
                    <w:szCs w:val="14"/>
                  </w:rPr>
                </w:rPrChange>
              </w:rPr>
              <w:pPrChange w:id="12296" w:author="Ritu Kamra" w:date="2021-09-27T17:30:00Z">
                <w:pPr>
                  <w:pStyle w:val="BodyText"/>
                  <w:spacing w:before="162" w:line="480" w:lineRule="auto"/>
                  <w:ind w:right="-90"/>
                  <w:jc w:val="both"/>
                </w:pPr>
              </w:pPrChange>
            </w:pPr>
            <w:del w:id="12297" w:author="Hardik Malhotra" w:date="2021-09-30T19:30:00Z">
              <w:r w:rsidRPr="00C568E6" w:rsidDel="001848B0">
                <w:rPr>
                  <w:rFonts w:ascii="Verdana" w:hAnsi="Verdana" w:cs="Calibri"/>
                  <w:sz w:val="14"/>
                  <w:szCs w:val="14"/>
                  <w:rPrChange w:id="12298" w:author="Ritu Kamra" w:date="2021-09-27T17:30:00Z">
                    <w:rPr>
                      <w:rFonts w:ascii="Verdana" w:hAnsi="Verdana" w:cs="Calibri"/>
                      <w:color w:val="000000"/>
                      <w:sz w:val="14"/>
                      <w:szCs w:val="14"/>
                    </w:rPr>
                  </w:rPrChange>
                </w:rPr>
                <w:delText>27</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299"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A6C78B8" w14:textId="431F3F68" w:rsidR="00587138" w:rsidRPr="00C568E6" w:rsidDel="001848B0" w:rsidRDefault="00587138">
            <w:pPr>
              <w:pStyle w:val="BodyText"/>
              <w:spacing w:before="162" w:line="480" w:lineRule="auto"/>
              <w:ind w:right="-90"/>
              <w:jc w:val="center"/>
              <w:rPr>
                <w:del w:id="12300" w:author="Hardik Malhotra" w:date="2021-09-30T19:30:00Z"/>
                <w:rFonts w:ascii="Verdana" w:hAnsi="Verdana" w:cs="Calibri"/>
                <w:sz w:val="14"/>
                <w:szCs w:val="14"/>
                <w:rPrChange w:id="12301" w:author="Ritu Kamra" w:date="2021-09-27T17:30:00Z">
                  <w:rPr>
                    <w:del w:id="12302" w:author="Hardik Malhotra" w:date="2021-09-30T19:30:00Z"/>
                    <w:rFonts w:ascii="Verdana" w:hAnsi="Verdana" w:cs="Calibri"/>
                    <w:color w:val="000000"/>
                    <w:sz w:val="14"/>
                    <w:szCs w:val="14"/>
                  </w:rPr>
                </w:rPrChange>
              </w:rPr>
              <w:pPrChange w:id="12303" w:author="Ritu Kamra" w:date="2021-09-27T17:30:00Z">
                <w:pPr>
                  <w:pStyle w:val="BodyText"/>
                  <w:spacing w:before="162" w:line="480" w:lineRule="auto"/>
                  <w:ind w:right="-90"/>
                  <w:jc w:val="both"/>
                </w:pPr>
              </w:pPrChange>
            </w:pPr>
            <w:del w:id="12304" w:author="Hardik Malhotra" w:date="2021-09-30T19:30:00Z">
              <w:r w:rsidRPr="00C568E6" w:rsidDel="001848B0">
                <w:rPr>
                  <w:rFonts w:ascii="Verdana" w:hAnsi="Verdana" w:cs="Calibri"/>
                  <w:sz w:val="14"/>
                  <w:szCs w:val="14"/>
                  <w:rPrChange w:id="12305" w:author="Ritu Kamra" w:date="2021-09-27T17:30:00Z">
                    <w:rPr>
                      <w:rFonts w:ascii="Verdana" w:hAnsi="Verdana" w:cs="Calibri"/>
                      <w:color w:val="000000"/>
                      <w:sz w:val="14"/>
                      <w:szCs w:val="14"/>
                    </w:rPr>
                  </w:rPrChange>
                </w:rPr>
                <w:delText>30</w:delText>
              </w:r>
            </w:del>
          </w:p>
        </w:tc>
      </w:tr>
      <w:tr w:rsidR="00587138" w:rsidRPr="00991017" w:rsidDel="001848B0" w14:paraId="7DB9A7B6" w14:textId="6F52EAC0" w:rsidTr="005C3363">
        <w:trPr>
          <w:trHeight w:val="551"/>
          <w:del w:id="12306" w:author="Hardik Malhotra" w:date="2021-09-30T19:30:00Z"/>
          <w:trPrChange w:id="12307" w:author="Neeshu Bhadauriya" w:date="2021-09-27T21:36:00Z">
            <w:trPr>
              <w:trHeight w:val="551"/>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308"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774DEA9" w14:textId="5F9BEAB4" w:rsidR="00587138" w:rsidDel="001848B0" w:rsidRDefault="00587138" w:rsidP="00092529">
            <w:pPr>
              <w:pStyle w:val="BodyText"/>
              <w:spacing w:before="162" w:line="480" w:lineRule="auto"/>
              <w:ind w:right="-90"/>
              <w:jc w:val="both"/>
              <w:rPr>
                <w:del w:id="12309" w:author="Hardik Malhotra" w:date="2021-09-30T19:30:00Z"/>
                <w:rFonts w:ascii="Verdana" w:hAnsi="Verdana" w:cs="Calibri"/>
                <w:color w:val="000000"/>
                <w:sz w:val="14"/>
                <w:szCs w:val="14"/>
              </w:rPr>
            </w:pPr>
            <w:del w:id="12310" w:author="Hardik Malhotra" w:date="2021-09-30T19:30:00Z">
              <w:r w:rsidDel="001848B0">
                <w:rPr>
                  <w:rFonts w:ascii="Verdana" w:hAnsi="Verdana" w:cs="Calibri"/>
                  <w:color w:val="000000"/>
                  <w:sz w:val="14"/>
                  <w:szCs w:val="14"/>
                </w:rPr>
                <w:delText>Huntsman Corporation</w:delText>
              </w:r>
            </w:del>
          </w:p>
        </w:tc>
        <w:tc>
          <w:tcPr>
            <w:tcW w:w="6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311"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98EA9BA" w14:textId="26313CEB" w:rsidR="00587138" w:rsidRPr="00C568E6" w:rsidDel="001848B0" w:rsidRDefault="00587138">
            <w:pPr>
              <w:pStyle w:val="BodyText"/>
              <w:spacing w:before="162" w:line="480" w:lineRule="auto"/>
              <w:ind w:right="-90"/>
              <w:jc w:val="center"/>
              <w:rPr>
                <w:del w:id="12312" w:author="Hardik Malhotra" w:date="2021-09-30T19:30:00Z"/>
                <w:rFonts w:ascii="Verdana" w:hAnsi="Verdana" w:cs="Calibri"/>
                <w:sz w:val="14"/>
                <w:szCs w:val="14"/>
                <w:rPrChange w:id="12313" w:author="Ritu Kamra" w:date="2021-09-27T17:30:00Z">
                  <w:rPr>
                    <w:del w:id="12314" w:author="Hardik Malhotra" w:date="2021-09-30T19:30:00Z"/>
                    <w:rFonts w:ascii="Verdana" w:hAnsi="Verdana" w:cs="Calibri"/>
                    <w:color w:val="000000"/>
                    <w:sz w:val="14"/>
                    <w:szCs w:val="14"/>
                  </w:rPr>
                </w:rPrChange>
              </w:rPr>
              <w:pPrChange w:id="12315" w:author="Ritu Kamra" w:date="2021-09-27T17:30:00Z">
                <w:pPr>
                  <w:pStyle w:val="BodyText"/>
                  <w:spacing w:before="162" w:line="480" w:lineRule="auto"/>
                  <w:ind w:right="-90"/>
                  <w:jc w:val="both"/>
                </w:pPr>
              </w:pPrChange>
            </w:pPr>
            <w:del w:id="12316" w:author="Hardik Malhotra" w:date="2021-09-30T19:30:00Z">
              <w:r w:rsidRPr="00C568E6" w:rsidDel="001848B0">
                <w:rPr>
                  <w:rFonts w:ascii="Verdana" w:hAnsi="Verdana" w:cs="Calibri"/>
                  <w:sz w:val="14"/>
                  <w:szCs w:val="14"/>
                  <w:rPrChange w:id="12317" w:author="Ritu Kamra" w:date="2021-09-27T17:30:00Z">
                    <w:rPr>
                      <w:rFonts w:ascii="Verdana" w:hAnsi="Verdana" w:cs="Calibri"/>
                      <w:color w:val="000000"/>
                      <w:sz w:val="14"/>
                      <w:szCs w:val="14"/>
                    </w:rPr>
                  </w:rPrChange>
                </w:rPr>
                <w:delText>8</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31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111FE1D" w14:textId="32737270" w:rsidR="00587138" w:rsidRPr="00C568E6" w:rsidDel="001848B0" w:rsidRDefault="00587138">
            <w:pPr>
              <w:pStyle w:val="BodyText"/>
              <w:spacing w:before="162" w:line="480" w:lineRule="auto"/>
              <w:ind w:right="-90"/>
              <w:jc w:val="center"/>
              <w:rPr>
                <w:del w:id="12319" w:author="Hardik Malhotra" w:date="2021-09-30T19:30:00Z"/>
                <w:rFonts w:ascii="Verdana" w:hAnsi="Verdana" w:cs="Calibri"/>
                <w:sz w:val="14"/>
                <w:szCs w:val="14"/>
                <w:rPrChange w:id="12320" w:author="Ritu Kamra" w:date="2021-09-27T17:30:00Z">
                  <w:rPr>
                    <w:del w:id="12321" w:author="Hardik Malhotra" w:date="2021-09-30T19:30:00Z"/>
                    <w:rFonts w:ascii="Verdana" w:hAnsi="Verdana" w:cs="Calibri"/>
                    <w:color w:val="000000"/>
                    <w:sz w:val="14"/>
                    <w:szCs w:val="14"/>
                  </w:rPr>
                </w:rPrChange>
              </w:rPr>
              <w:pPrChange w:id="12322" w:author="Ritu Kamra" w:date="2021-09-27T17:30:00Z">
                <w:pPr>
                  <w:pStyle w:val="BodyText"/>
                  <w:spacing w:before="162" w:line="480" w:lineRule="auto"/>
                  <w:ind w:right="-90"/>
                  <w:jc w:val="both"/>
                </w:pPr>
              </w:pPrChange>
            </w:pPr>
            <w:del w:id="12323" w:author="Hardik Malhotra" w:date="2021-09-30T19:30:00Z">
              <w:r w:rsidRPr="00C568E6" w:rsidDel="001848B0">
                <w:rPr>
                  <w:rFonts w:ascii="Verdana" w:hAnsi="Verdana" w:cs="Calibri"/>
                  <w:sz w:val="14"/>
                  <w:szCs w:val="14"/>
                  <w:rPrChange w:id="12324" w:author="Ritu Kamra" w:date="2021-09-27T17:30:00Z">
                    <w:rPr>
                      <w:rFonts w:ascii="Verdana" w:hAnsi="Verdana" w:cs="Calibri"/>
                      <w:color w:val="000000"/>
                      <w:sz w:val="14"/>
                      <w:szCs w:val="14"/>
                    </w:rPr>
                  </w:rPrChange>
                </w:rPr>
                <w:delText>8</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325"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A4E8B8F" w14:textId="3C8C5915" w:rsidR="00587138" w:rsidRPr="00C568E6" w:rsidDel="001848B0" w:rsidRDefault="00587138">
            <w:pPr>
              <w:pStyle w:val="BodyText"/>
              <w:spacing w:before="162" w:line="480" w:lineRule="auto"/>
              <w:ind w:right="-90"/>
              <w:jc w:val="center"/>
              <w:rPr>
                <w:del w:id="12326" w:author="Hardik Malhotra" w:date="2021-09-30T19:30:00Z"/>
                <w:rFonts w:ascii="Verdana" w:hAnsi="Verdana" w:cs="Calibri"/>
                <w:sz w:val="14"/>
                <w:szCs w:val="14"/>
                <w:rPrChange w:id="12327" w:author="Ritu Kamra" w:date="2021-09-27T17:30:00Z">
                  <w:rPr>
                    <w:del w:id="12328" w:author="Hardik Malhotra" w:date="2021-09-30T19:30:00Z"/>
                    <w:rFonts w:ascii="Verdana" w:hAnsi="Verdana" w:cs="Calibri"/>
                    <w:color w:val="000000"/>
                    <w:sz w:val="14"/>
                    <w:szCs w:val="14"/>
                  </w:rPr>
                </w:rPrChange>
              </w:rPr>
              <w:pPrChange w:id="12329" w:author="Ritu Kamra" w:date="2021-09-27T17:30:00Z">
                <w:pPr>
                  <w:pStyle w:val="BodyText"/>
                  <w:spacing w:before="162" w:line="480" w:lineRule="auto"/>
                  <w:ind w:right="-90"/>
                  <w:jc w:val="both"/>
                </w:pPr>
              </w:pPrChange>
            </w:pPr>
            <w:del w:id="12330" w:author="Hardik Malhotra" w:date="2021-09-30T19:30:00Z">
              <w:r w:rsidRPr="00C568E6" w:rsidDel="001848B0">
                <w:rPr>
                  <w:rFonts w:ascii="Verdana" w:hAnsi="Verdana" w:cs="Calibri"/>
                  <w:sz w:val="14"/>
                  <w:szCs w:val="14"/>
                  <w:rPrChange w:id="12331" w:author="Ritu Kamra" w:date="2021-09-27T17:30:00Z">
                    <w:rPr>
                      <w:rFonts w:ascii="Verdana" w:hAnsi="Verdana" w:cs="Calibri"/>
                      <w:color w:val="000000"/>
                      <w:sz w:val="14"/>
                      <w:szCs w:val="14"/>
                    </w:rPr>
                  </w:rPrChange>
                </w:rPr>
                <w:delText>7</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332"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24CAB72" w14:textId="5FA0C667" w:rsidR="00587138" w:rsidRPr="00C568E6" w:rsidDel="001848B0" w:rsidRDefault="00587138">
            <w:pPr>
              <w:pStyle w:val="BodyText"/>
              <w:spacing w:before="162" w:line="480" w:lineRule="auto"/>
              <w:ind w:right="-90"/>
              <w:jc w:val="center"/>
              <w:rPr>
                <w:del w:id="12333" w:author="Hardik Malhotra" w:date="2021-09-30T19:30:00Z"/>
                <w:rFonts w:ascii="Verdana" w:hAnsi="Verdana" w:cs="Calibri"/>
                <w:sz w:val="14"/>
                <w:szCs w:val="14"/>
                <w:rPrChange w:id="12334" w:author="Ritu Kamra" w:date="2021-09-27T17:30:00Z">
                  <w:rPr>
                    <w:del w:id="12335" w:author="Hardik Malhotra" w:date="2021-09-30T19:30:00Z"/>
                    <w:rFonts w:ascii="Verdana" w:hAnsi="Verdana" w:cs="Calibri"/>
                    <w:color w:val="000000"/>
                    <w:sz w:val="14"/>
                    <w:szCs w:val="14"/>
                  </w:rPr>
                </w:rPrChange>
              </w:rPr>
              <w:pPrChange w:id="12336" w:author="Ritu Kamra" w:date="2021-09-27T17:30:00Z">
                <w:pPr>
                  <w:pStyle w:val="BodyText"/>
                  <w:spacing w:before="162" w:line="480" w:lineRule="auto"/>
                  <w:ind w:right="-90"/>
                  <w:jc w:val="both"/>
                </w:pPr>
              </w:pPrChange>
            </w:pPr>
            <w:del w:id="12337" w:author="Hardik Malhotra" w:date="2021-09-30T19:30:00Z">
              <w:r w:rsidRPr="00C568E6" w:rsidDel="001848B0">
                <w:rPr>
                  <w:rFonts w:ascii="Verdana" w:hAnsi="Verdana" w:cs="Calibri"/>
                  <w:sz w:val="14"/>
                  <w:szCs w:val="14"/>
                  <w:rPrChange w:id="12338" w:author="Ritu Kamra" w:date="2021-09-27T17:30:00Z">
                    <w:rPr>
                      <w:rFonts w:ascii="Verdana" w:hAnsi="Verdana" w:cs="Calibri"/>
                      <w:color w:val="000000"/>
                      <w:sz w:val="14"/>
                      <w:szCs w:val="14"/>
                    </w:rPr>
                  </w:rPrChange>
                </w:rPr>
                <w:delText>7</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339"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259D442" w14:textId="286EB2B8" w:rsidR="00587138" w:rsidRPr="00C568E6" w:rsidDel="001848B0" w:rsidRDefault="00587138">
            <w:pPr>
              <w:pStyle w:val="BodyText"/>
              <w:spacing w:before="162" w:line="480" w:lineRule="auto"/>
              <w:ind w:right="-90"/>
              <w:jc w:val="center"/>
              <w:rPr>
                <w:del w:id="12340" w:author="Hardik Malhotra" w:date="2021-09-30T19:30:00Z"/>
                <w:rFonts w:ascii="Verdana" w:hAnsi="Verdana" w:cs="Calibri"/>
                <w:sz w:val="14"/>
                <w:szCs w:val="14"/>
                <w:rPrChange w:id="12341" w:author="Ritu Kamra" w:date="2021-09-27T17:30:00Z">
                  <w:rPr>
                    <w:del w:id="12342" w:author="Hardik Malhotra" w:date="2021-09-30T19:30:00Z"/>
                    <w:rFonts w:ascii="Verdana" w:hAnsi="Verdana" w:cs="Calibri"/>
                    <w:color w:val="000000"/>
                    <w:sz w:val="14"/>
                    <w:szCs w:val="14"/>
                  </w:rPr>
                </w:rPrChange>
              </w:rPr>
              <w:pPrChange w:id="12343" w:author="Ritu Kamra" w:date="2021-09-27T17:30:00Z">
                <w:pPr>
                  <w:pStyle w:val="BodyText"/>
                  <w:spacing w:before="162" w:line="480" w:lineRule="auto"/>
                  <w:ind w:right="-90"/>
                  <w:jc w:val="both"/>
                </w:pPr>
              </w:pPrChange>
            </w:pPr>
            <w:del w:id="12344" w:author="Hardik Malhotra" w:date="2021-09-30T19:30:00Z">
              <w:r w:rsidRPr="00C568E6" w:rsidDel="001848B0">
                <w:rPr>
                  <w:rFonts w:ascii="Verdana" w:hAnsi="Verdana" w:cs="Calibri"/>
                  <w:sz w:val="14"/>
                  <w:szCs w:val="14"/>
                  <w:rPrChange w:id="12345" w:author="Ritu Kamra" w:date="2021-09-27T17:30:00Z">
                    <w:rPr>
                      <w:rFonts w:ascii="Verdana" w:hAnsi="Verdana" w:cs="Calibri"/>
                      <w:color w:val="000000"/>
                      <w:sz w:val="14"/>
                      <w:szCs w:val="14"/>
                    </w:rPr>
                  </w:rPrChange>
                </w:rPr>
                <w:delText>7</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346"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B30C962" w14:textId="3D82DCA5" w:rsidR="00587138" w:rsidRPr="00C568E6" w:rsidDel="001848B0" w:rsidRDefault="00587138">
            <w:pPr>
              <w:pStyle w:val="BodyText"/>
              <w:spacing w:before="162" w:line="480" w:lineRule="auto"/>
              <w:ind w:right="-90"/>
              <w:jc w:val="center"/>
              <w:rPr>
                <w:del w:id="12347" w:author="Hardik Malhotra" w:date="2021-09-30T19:30:00Z"/>
                <w:rFonts w:ascii="Verdana" w:hAnsi="Verdana" w:cs="Calibri"/>
                <w:sz w:val="14"/>
                <w:szCs w:val="14"/>
                <w:rPrChange w:id="12348" w:author="Ritu Kamra" w:date="2021-09-27T17:30:00Z">
                  <w:rPr>
                    <w:del w:id="12349" w:author="Hardik Malhotra" w:date="2021-09-30T19:30:00Z"/>
                    <w:rFonts w:ascii="Verdana" w:hAnsi="Verdana" w:cs="Calibri"/>
                    <w:color w:val="000000"/>
                    <w:sz w:val="14"/>
                    <w:szCs w:val="14"/>
                  </w:rPr>
                </w:rPrChange>
              </w:rPr>
              <w:pPrChange w:id="12350" w:author="Ritu Kamra" w:date="2021-09-27T17:30:00Z">
                <w:pPr>
                  <w:pStyle w:val="BodyText"/>
                  <w:spacing w:before="162" w:line="480" w:lineRule="auto"/>
                  <w:ind w:right="-90"/>
                  <w:jc w:val="both"/>
                </w:pPr>
              </w:pPrChange>
            </w:pPr>
            <w:del w:id="12351" w:author="Hardik Malhotra" w:date="2021-09-30T19:30:00Z">
              <w:r w:rsidRPr="00C568E6" w:rsidDel="001848B0">
                <w:rPr>
                  <w:rFonts w:ascii="Verdana" w:hAnsi="Verdana" w:cs="Calibri"/>
                  <w:sz w:val="14"/>
                  <w:szCs w:val="14"/>
                  <w:rPrChange w:id="12352" w:author="Ritu Kamra" w:date="2021-09-27T17:30:00Z">
                    <w:rPr>
                      <w:rFonts w:ascii="Verdana" w:hAnsi="Verdana" w:cs="Calibri"/>
                      <w:color w:val="000000"/>
                      <w:sz w:val="14"/>
                      <w:szCs w:val="14"/>
                    </w:rPr>
                  </w:rPrChange>
                </w:rPr>
                <w:delText>7</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35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9AAAA89" w14:textId="1863669B" w:rsidR="00587138" w:rsidRPr="00C568E6" w:rsidDel="001848B0" w:rsidRDefault="00587138">
            <w:pPr>
              <w:pStyle w:val="BodyText"/>
              <w:spacing w:before="162" w:line="480" w:lineRule="auto"/>
              <w:ind w:right="-90"/>
              <w:jc w:val="center"/>
              <w:rPr>
                <w:del w:id="12354" w:author="Hardik Malhotra" w:date="2021-09-30T19:30:00Z"/>
                <w:rFonts w:ascii="Verdana" w:hAnsi="Verdana" w:cs="Calibri"/>
                <w:sz w:val="14"/>
                <w:szCs w:val="14"/>
                <w:rPrChange w:id="12355" w:author="Ritu Kamra" w:date="2021-09-27T17:30:00Z">
                  <w:rPr>
                    <w:del w:id="12356" w:author="Hardik Malhotra" w:date="2021-09-30T19:30:00Z"/>
                    <w:rFonts w:ascii="Verdana" w:hAnsi="Verdana" w:cs="Calibri"/>
                    <w:color w:val="000000"/>
                    <w:sz w:val="14"/>
                    <w:szCs w:val="14"/>
                  </w:rPr>
                </w:rPrChange>
              </w:rPr>
              <w:pPrChange w:id="12357" w:author="Ritu Kamra" w:date="2021-09-27T17:30:00Z">
                <w:pPr>
                  <w:pStyle w:val="BodyText"/>
                  <w:spacing w:before="162" w:line="480" w:lineRule="auto"/>
                  <w:ind w:right="-90"/>
                  <w:jc w:val="both"/>
                </w:pPr>
              </w:pPrChange>
            </w:pPr>
            <w:del w:id="12358" w:author="Hardik Malhotra" w:date="2021-09-30T19:30:00Z">
              <w:r w:rsidRPr="00C568E6" w:rsidDel="001848B0">
                <w:rPr>
                  <w:rFonts w:ascii="Verdana" w:hAnsi="Verdana" w:cs="Calibri"/>
                  <w:sz w:val="14"/>
                  <w:szCs w:val="14"/>
                  <w:rPrChange w:id="12359" w:author="Ritu Kamra" w:date="2021-09-27T17:30:00Z">
                    <w:rPr>
                      <w:rFonts w:ascii="Verdana" w:hAnsi="Verdana" w:cs="Calibri"/>
                      <w:color w:val="000000"/>
                      <w:sz w:val="14"/>
                      <w:szCs w:val="14"/>
                    </w:rPr>
                  </w:rPrChange>
                </w:rPr>
                <w:delText>7</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360"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35D463A" w14:textId="710F450C" w:rsidR="00587138" w:rsidRPr="00C568E6" w:rsidDel="001848B0" w:rsidRDefault="00587138">
            <w:pPr>
              <w:pStyle w:val="BodyText"/>
              <w:spacing w:before="162" w:line="480" w:lineRule="auto"/>
              <w:ind w:right="-90"/>
              <w:jc w:val="center"/>
              <w:rPr>
                <w:del w:id="12361" w:author="Hardik Malhotra" w:date="2021-09-30T19:30:00Z"/>
                <w:rFonts w:ascii="Verdana" w:hAnsi="Verdana" w:cs="Calibri"/>
                <w:sz w:val="14"/>
                <w:szCs w:val="14"/>
                <w:rPrChange w:id="12362" w:author="Ritu Kamra" w:date="2021-09-27T17:30:00Z">
                  <w:rPr>
                    <w:del w:id="12363" w:author="Hardik Malhotra" w:date="2021-09-30T19:30:00Z"/>
                    <w:rFonts w:ascii="Verdana" w:hAnsi="Verdana" w:cs="Calibri"/>
                    <w:color w:val="000000"/>
                    <w:sz w:val="14"/>
                    <w:szCs w:val="14"/>
                  </w:rPr>
                </w:rPrChange>
              </w:rPr>
              <w:pPrChange w:id="12364" w:author="Ritu Kamra" w:date="2021-09-27T17:30:00Z">
                <w:pPr>
                  <w:pStyle w:val="BodyText"/>
                  <w:spacing w:before="162" w:line="480" w:lineRule="auto"/>
                  <w:ind w:right="-90"/>
                  <w:jc w:val="both"/>
                </w:pPr>
              </w:pPrChange>
            </w:pPr>
            <w:del w:id="12365" w:author="Hardik Malhotra" w:date="2021-09-30T19:30:00Z">
              <w:r w:rsidRPr="00C568E6" w:rsidDel="001848B0">
                <w:rPr>
                  <w:rFonts w:ascii="Verdana" w:hAnsi="Verdana" w:cs="Calibri"/>
                  <w:sz w:val="14"/>
                  <w:szCs w:val="14"/>
                  <w:rPrChange w:id="12366" w:author="Ritu Kamra" w:date="2021-09-27T17:30:00Z">
                    <w:rPr>
                      <w:rFonts w:ascii="Verdana" w:hAnsi="Verdana" w:cs="Calibri"/>
                      <w:color w:val="000000"/>
                      <w:sz w:val="14"/>
                      <w:szCs w:val="14"/>
                    </w:rPr>
                  </w:rPrChange>
                </w:rPr>
                <w:delText>8</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367"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C5BEDAB" w14:textId="26E9B85F" w:rsidR="00587138" w:rsidRPr="00C568E6" w:rsidDel="001848B0" w:rsidRDefault="00587138">
            <w:pPr>
              <w:pStyle w:val="BodyText"/>
              <w:spacing w:before="162" w:line="480" w:lineRule="auto"/>
              <w:ind w:right="-90"/>
              <w:jc w:val="center"/>
              <w:rPr>
                <w:del w:id="12368" w:author="Hardik Malhotra" w:date="2021-09-30T19:30:00Z"/>
                <w:rFonts w:ascii="Verdana" w:hAnsi="Verdana" w:cs="Calibri"/>
                <w:sz w:val="14"/>
                <w:szCs w:val="14"/>
                <w:rPrChange w:id="12369" w:author="Ritu Kamra" w:date="2021-09-27T17:30:00Z">
                  <w:rPr>
                    <w:del w:id="12370" w:author="Hardik Malhotra" w:date="2021-09-30T19:30:00Z"/>
                    <w:rFonts w:ascii="Verdana" w:hAnsi="Verdana" w:cs="Calibri"/>
                    <w:color w:val="000000"/>
                    <w:sz w:val="14"/>
                    <w:szCs w:val="14"/>
                  </w:rPr>
                </w:rPrChange>
              </w:rPr>
              <w:pPrChange w:id="12371" w:author="Ritu Kamra" w:date="2021-09-27T17:30:00Z">
                <w:pPr>
                  <w:pStyle w:val="BodyText"/>
                  <w:spacing w:before="162" w:line="480" w:lineRule="auto"/>
                  <w:ind w:right="-90"/>
                  <w:jc w:val="both"/>
                </w:pPr>
              </w:pPrChange>
            </w:pPr>
            <w:del w:id="12372" w:author="Hardik Malhotra" w:date="2021-09-30T19:30:00Z">
              <w:r w:rsidRPr="00C568E6" w:rsidDel="001848B0">
                <w:rPr>
                  <w:rFonts w:ascii="Verdana" w:hAnsi="Verdana" w:cs="Calibri"/>
                  <w:sz w:val="14"/>
                  <w:szCs w:val="14"/>
                  <w:rPrChange w:id="12373" w:author="Ritu Kamra" w:date="2021-09-27T17:30:00Z">
                    <w:rPr>
                      <w:rFonts w:ascii="Verdana" w:hAnsi="Verdana" w:cs="Calibri"/>
                      <w:color w:val="000000"/>
                      <w:sz w:val="14"/>
                      <w:szCs w:val="14"/>
                    </w:rPr>
                  </w:rPrChange>
                </w:rPr>
                <w:delText>9</w:delText>
              </w:r>
            </w:del>
          </w:p>
        </w:tc>
      </w:tr>
      <w:tr w:rsidR="00587138" w:rsidRPr="00991017" w:rsidDel="001848B0" w14:paraId="6E26FF53" w14:textId="28EB14BA" w:rsidTr="005C3363">
        <w:trPr>
          <w:trHeight w:val="551"/>
          <w:del w:id="12374" w:author="Hardik Malhotra" w:date="2021-09-30T19:30:00Z"/>
          <w:trPrChange w:id="12375" w:author="Neeshu Bhadauriya" w:date="2021-09-27T21:36:00Z">
            <w:trPr>
              <w:trHeight w:val="551"/>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376"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663F537" w14:textId="61DC48EF" w:rsidR="00587138" w:rsidDel="001848B0" w:rsidRDefault="00587138" w:rsidP="00092529">
            <w:pPr>
              <w:pStyle w:val="BodyText"/>
              <w:spacing w:before="162" w:line="480" w:lineRule="auto"/>
              <w:ind w:right="-90"/>
              <w:jc w:val="both"/>
              <w:rPr>
                <w:del w:id="12377" w:author="Hardik Malhotra" w:date="2021-09-30T19:30:00Z"/>
                <w:rFonts w:ascii="Verdana" w:hAnsi="Verdana" w:cs="Calibri"/>
                <w:color w:val="000000"/>
                <w:sz w:val="14"/>
                <w:szCs w:val="14"/>
              </w:rPr>
            </w:pPr>
            <w:del w:id="12378" w:author="Hardik Malhotra" w:date="2021-09-30T19:30:00Z">
              <w:r w:rsidDel="001848B0">
                <w:rPr>
                  <w:rFonts w:ascii="Verdana" w:hAnsi="Verdana" w:cs="Calibri"/>
                  <w:color w:val="000000"/>
                  <w:sz w:val="14"/>
                  <w:szCs w:val="14"/>
                </w:rPr>
                <w:delText>NAMA Chemicals</w:delText>
              </w:r>
            </w:del>
          </w:p>
        </w:tc>
        <w:tc>
          <w:tcPr>
            <w:tcW w:w="6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379"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3C321CF" w14:textId="67938E3E" w:rsidR="00587138" w:rsidRPr="00C568E6" w:rsidDel="001848B0" w:rsidRDefault="00587138">
            <w:pPr>
              <w:pStyle w:val="BodyText"/>
              <w:spacing w:before="162" w:line="480" w:lineRule="auto"/>
              <w:ind w:right="-90"/>
              <w:jc w:val="center"/>
              <w:rPr>
                <w:del w:id="12380" w:author="Hardik Malhotra" w:date="2021-09-30T19:30:00Z"/>
                <w:rFonts w:ascii="Verdana" w:hAnsi="Verdana" w:cs="Calibri"/>
                <w:sz w:val="14"/>
                <w:szCs w:val="14"/>
                <w:rPrChange w:id="12381" w:author="Ritu Kamra" w:date="2021-09-27T17:30:00Z">
                  <w:rPr>
                    <w:del w:id="12382" w:author="Hardik Malhotra" w:date="2021-09-30T19:30:00Z"/>
                    <w:rFonts w:ascii="Verdana" w:hAnsi="Verdana" w:cs="Calibri"/>
                    <w:color w:val="000000"/>
                    <w:sz w:val="14"/>
                    <w:szCs w:val="14"/>
                  </w:rPr>
                </w:rPrChange>
              </w:rPr>
              <w:pPrChange w:id="12383" w:author="Ritu Kamra" w:date="2021-09-27T17:30:00Z">
                <w:pPr>
                  <w:pStyle w:val="BodyText"/>
                  <w:spacing w:before="162" w:line="480" w:lineRule="auto"/>
                  <w:ind w:right="-90"/>
                  <w:jc w:val="both"/>
                </w:pPr>
              </w:pPrChange>
            </w:pPr>
            <w:del w:id="12384" w:author="Hardik Malhotra" w:date="2021-09-30T19:30:00Z">
              <w:r w:rsidRPr="00C568E6" w:rsidDel="001848B0">
                <w:rPr>
                  <w:rFonts w:ascii="Verdana" w:hAnsi="Verdana" w:cs="Calibri"/>
                  <w:sz w:val="14"/>
                  <w:szCs w:val="14"/>
                  <w:rPrChange w:id="12385" w:author="Ritu Kamra" w:date="2021-09-27T17:30:00Z">
                    <w:rPr>
                      <w:rFonts w:ascii="Verdana" w:hAnsi="Verdana" w:cs="Calibri"/>
                      <w:color w:val="000000"/>
                      <w:sz w:val="14"/>
                      <w:szCs w:val="14"/>
                    </w:rPr>
                  </w:rPrChange>
                </w:rPr>
                <w:delText>91</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386"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FF4F270" w14:textId="72B5165B" w:rsidR="00587138" w:rsidRPr="00C568E6" w:rsidDel="001848B0" w:rsidRDefault="00587138">
            <w:pPr>
              <w:pStyle w:val="BodyText"/>
              <w:spacing w:before="162" w:line="480" w:lineRule="auto"/>
              <w:ind w:right="-90"/>
              <w:jc w:val="center"/>
              <w:rPr>
                <w:del w:id="12387" w:author="Hardik Malhotra" w:date="2021-09-30T19:30:00Z"/>
                <w:rFonts w:ascii="Verdana" w:hAnsi="Verdana" w:cs="Calibri"/>
                <w:sz w:val="14"/>
                <w:szCs w:val="14"/>
                <w:rPrChange w:id="12388" w:author="Ritu Kamra" w:date="2021-09-27T17:30:00Z">
                  <w:rPr>
                    <w:del w:id="12389" w:author="Hardik Malhotra" w:date="2021-09-30T19:30:00Z"/>
                    <w:rFonts w:ascii="Verdana" w:hAnsi="Verdana" w:cs="Calibri"/>
                    <w:color w:val="000000"/>
                    <w:sz w:val="14"/>
                    <w:szCs w:val="14"/>
                  </w:rPr>
                </w:rPrChange>
              </w:rPr>
              <w:pPrChange w:id="12390" w:author="Ritu Kamra" w:date="2021-09-27T17:30:00Z">
                <w:pPr>
                  <w:pStyle w:val="BodyText"/>
                  <w:spacing w:before="162" w:line="480" w:lineRule="auto"/>
                  <w:ind w:right="-90"/>
                  <w:jc w:val="both"/>
                </w:pPr>
              </w:pPrChange>
            </w:pPr>
            <w:del w:id="12391" w:author="Hardik Malhotra" w:date="2021-09-30T19:30:00Z">
              <w:r w:rsidRPr="00C568E6" w:rsidDel="001848B0">
                <w:rPr>
                  <w:rFonts w:ascii="Verdana" w:hAnsi="Verdana" w:cs="Calibri"/>
                  <w:sz w:val="14"/>
                  <w:szCs w:val="14"/>
                  <w:rPrChange w:id="12392" w:author="Ritu Kamra" w:date="2021-09-27T17:30:00Z">
                    <w:rPr>
                      <w:rFonts w:ascii="Verdana" w:hAnsi="Verdana" w:cs="Calibri"/>
                      <w:color w:val="000000"/>
                      <w:sz w:val="14"/>
                      <w:szCs w:val="14"/>
                    </w:rPr>
                  </w:rPrChange>
                </w:rPr>
                <w:delText>98</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393"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305B6A2" w14:textId="12570531" w:rsidR="00587138" w:rsidRPr="00C568E6" w:rsidDel="001848B0" w:rsidRDefault="00587138">
            <w:pPr>
              <w:pStyle w:val="BodyText"/>
              <w:spacing w:before="162" w:line="480" w:lineRule="auto"/>
              <w:ind w:right="-90"/>
              <w:jc w:val="center"/>
              <w:rPr>
                <w:del w:id="12394" w:author="Hardik Malhotra" w:date="2021-09-30T19:30:00Z"/>
                <w:rFonts w:ascii="Verdana" w:hAnsi="Verdana" w:cs="Calibri"/>
                <w:sz w:val="14"/>
                <w:szCs w:val="14"/>
                <w:rPrChange w:id="12395" w:author="Ritu Kamra" w:date="2021-09-27T17:30:00Z">
                  <w:rPr>
                    <w:del w:id="12396" w:author="Hardik Malhotra" w:date="2021-09-30T19:30:00Z"/>
                    <w:rFonts w:ascii="Verdana" w:hAnsi="Verdana" w:cs="Calibri"/>
                    <w:color w:val="000000"/>
                    <w:sz w:val="14"/>
                    <w:szCs w:val="14"/>
                  </w:rPr>
                </w:rPrChange>
              </w:rPr>
              <w:pPrChange w:id="12397" w:author="Ritu Kamra" w:date="2021-09-27T17:30:00Z">
                <w:pPr>
                  <w:pStyle w:val="BodyText"/>
                  <w:spacing w:before="162" w:line="480" w:lineRule="auto"/>
                  <w:ind w:right="-90"/>
                  <w:jc w:val="both"/>
                </w:pPr>
              </w:pPrChange>
            </w:pPr>
            <w:del w:id="12398" w:author="Hardik Malhotra" w:date="2021-09-30T19:30:00Z">
              <w:r w:rsidRPr="00C568E6" w:rsidDel="001848B0">
                <w:rPr>
                  <w:rFonts w:ascii="Verdana" w:hAnsi="Verdana" w:cs="Calibri"/>
                  <w:sz w:val="14"/>
                  <w:szCs w:val="14"/>
                  <w:rPrChange w:id="12399" w:author="Ritu Kamra" w:date="2021-09-27T17:30:00Z">
                    <w:rPr>
                      <w:rFonts w:ascii="Verdana" w:hAnsi="Verdana" w:cs="Calibri"/>
                      <w:color w:val="000000"/>
                      <w:sz w:val="14"/>
                      <w:szCs w:val="14"/>
                    </w:rPr>
                  </w:rPrChange>
                </w:rPr>
                <w:delText>96</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400"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D3C601C" w14:textId="4CFC6AD5" w:rsidR="00587138" w:rsidRPr="00C568E6" w:rsidDel="001848B0" w:rsidRDefault="00587138">
            <w:pPr>
              <w:pStyle w:val="BodyText"/>
              <w:spacing w:before="162" w:line="480" w:lineRule="auto"/>
              <w:ind w:right="-90"/>
              <w:jc w:val="center"/>
              <w:rPr>
                <w:del w:id="12401" w:author="Hardik Malhotra" w:date="2021-09-30T19:30:00Z"/>
                <w:rFonts w:ascii="Verdana" w:hAnsi="Verdana" w:cs="Calibri"/>
                <w:sz w:val="14"/>
                <w:szCs w:val="14"/>
                <w:rPrChange w:id="12402" w:author="Ritu Kamra" w:date="2021-09-27T17:30:00Z">
                  <w:rPr>
                    <w:del w:id="12403" w:author="Hardik Malhotra" w:date="2021-09-30T19:30:00Z"/>
                    <w:rFonts w:ascii="Verdana" w:hAnsi="Verdana" w:cs="Calibri"/>
                    <w:color w:val="000000"/>
                    <w:sz w:val="14"/>
                    <w:szCs w:val="14"/>
                  </w:rPr>
                </w:rPrChange>
              </w:rPr>
              <w:pPrChange w:id="12404" w:author="Ritu Kamra" w:date="2021-09-27T17:30:00Z">
                <w:pPr>
                  <w:pStyle w:val="BodyText"/>
                  <w:spacing w:before="162" w:line="480" w:lineRule="auto"/>
                  <w:ind w:right="-90"/>
                  <w:jc w:val="both"/>
                </w:pPr>
              </w:pPrChange>
            </w:pPr>
            <w:del w:id="12405" w:author="Hardik Malhotra" w:date="2021-09-30T19:30:00Z">
              <w:r w:rsidRPr="00C568E6" w:rsidDel="001848B0">
                <w:rPr>
                  <w:rFonts w:ascii="Verdana" w:hAnsi="Verdana" w:cs="Calibri"/>
                  <w:sz w:val="14"/>
                  <w:szCs w:val="14"/>
                  <w:rPrChange w:id="12406" w:author="Ritu Kamra" w:date="2021-09-27T17:30:00Z">
                    <w:rPr>
                      <w:rFonts w:ascii="Verdana" w:hAnsi="Verdana" w:cs="Calibri"/>
                      <w:color w:val="000000"/>
                      <w:sz w:val="14"/>
                      <w:szCs w:val="14"/>
                    </w:rPr>
                  </w:rPrChange>
                </w:rPr>
                <w:delText>97</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407"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03FE45E" w14:textId="031ED47A" w:rsidR="00587138" w:rsidRPr="00C568E6" w:rsidDel="001848B0" w:rsidRDefault="00587138">
            <w:pPr>
              <w:pStyle w:val="BodyText"/>
              <w:spacing w:before="162" w:line="480" w:lineRule="auto"/>
              <w:ind w:right="-90"/>
              <w:jc w:val="center"/>
              <w:rPr>
                <w:del w:id="12408" w:author="Hardik Malhotra" w:date="2021-09-30T19:30:00Z"/>
                <w:rFonts w:ascii="Verdana" w:hAnsi="Verdana" w:cs="Calibri"/>
                <w:sz w:val="14"/>
                <w:szCs w:val="14"/>
                <w:rPrChange w:id="12409" w:author="Ritu Kamra" w:date="2021-09-27T17:30:00Z">
                  <w:rPr>
                    <w:del w:id="12410" w:author="Hardik Malhotra" w:date="2021-09-30T19:30:00Z"/>
                    <w:rFonts w:ascii="Verdana" w:hAnsi="Verdana" w:cs="Calibri"/>
                    <w:color w:val="000000"/>
                    <w:sz w:val="14"/>
                    <w:szCs w:val="14"/>
                  </w:rPr>
                </w:rPrChange>
              </w:rPr>
              <w:pPrChange w:id="12411" w:author="Ritu Kamra" w:date="2021-09-27T17:30:00Z">
                <w:pPr>
                  <w:pStyle w:val="BodyText"/>
                  <w:spacing w:before="162" w:line="480" w:lineRule="auto"/>
                  <w:ind w:right="-90"/>
                  <w:jc w:val="both"/>
                </w:pPr>
              </w:pPrChange>
            </w:pPr>
            <w:del w:id="12412" w:author="Hardik Malhotra" w:date="2021-09-30T19:30:00Z">
              <w:r w:rsidRPr="00C568E6" w:rsidDel="001848B0">
                <w:rPr>
                  <w:rFonts w:ascii="Verdana" w:hAnsi="Verdana" w:cs="Calibri"/>
                  <w:sz w:val="14"/>
                  <w:szCs w:val="14"/>
                  <w:rPrChange w:id="12413" w:author="Ritu Kamra" w:date="2021-09-27T17:30:00Z">
                    <w:rPr>
                      <w:rFonts w:ascii="Verdana" w:hAnsi="Verdana" w:cs="Calibri"/>
                      <w:color w:val="000000"/>
                      <w:sz w:val="14"/>
                      <w:szCs w:val="14"/>
                    </w:rPr>
                  </w:rPrChange>
                </w:rPr>
                <w:delText>90</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414"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E28CDF4" w14:textId="6DEBC35D" w:rsidR="00587138" w:rsidRPr="00C568E6" w:rsidDel="001848B0" w:rsidRDefault="00587138">
            <w:pPr>
              <w:pStyle w:val="BodyText"/>
              <w:spacing w:before="162" w:line="480" w:lineRule="auto"/>
              <w:ind w:right="-90"/>
              <w:jc w:val="center"/>
              <w:rPr>
                <w:del w:id="12415" w:author="Hardik Malhotra" w:date="2021-09-30T19:30:00Z"/>
                <w:rFonts w:ascii="Verdana" w:hAnsi="Verdana" w:cs="Calibri"/>
                <w:sz w:val="14"/>
                <w:szCs w:val="14"/>
                <w:rPrChange w:id="12416" w:author="Ritu Kamra" w:date="2021-09-27T17:30:00Z">
                  <w:rPr>
                    <w:del w:id="12417" w:author="Hardik Malhotra" w:date="2021-09-30T19:30:00Z"/>
                    <w:rFonts w:ascii="Verdana" w:hAnsi="Verdana" w:cs="Calibri"/>
                    <w:color w:val="000000"/>
                    <w:sz w:val="14"/>
                    <w:szCs w:val="14"/>
                  </w:rPr>
                </w:rPrChange>
              </w:rPr>
              <w:pPrChange w:id="12418" w:author="Ritu Kamra" w:date="2021-09-27T17:30:00Z">
                <w:pPr>
                  <w:pStyle w:val="BodyText"/>
                  <w:spacing w:before="162" w:line="480" w:lineRule="auto"/>
                  <w:ind w:right="-90"/>
                  <w:jc w:val="both"/>
                </w:pPr>
              </w:pPrChange>
            </w:pPr>
            <w:del w:id="12419" w:author="Hardik Malhotra" w:date="2021-09-30T19:30:00Z">
              <w:r w:rsidRPr="00C568E6" w:rsidDel="001848B0">
                <w:rPr>
                  <w:rFonts w:ascii="Verdana" w:hAnsi="Verdana" w:cs="Calibri"/>
                  <w:sz w:val="14"/>
                  <w:szCs w:val="14"/>
                  <w:rPrChange w:id="12420" w:author="Ritu Kamra" w:date="2021-09-27T17:30:00Z">
                    <w:rPr>
                      <w:rFonts w:ascii="Verdana" w:hAnsi="Verdana" w:cs="Calibri"/>
                      <w:color w:val="000000"/>
                      <w:sz w:val="14"/>
                      <w:szCs w:val="14"/>
                    </w:rPr>
                  </w:rPrChange>
                </w:rPr>
                <w:delText>90</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421"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E71E162" w14:textId="49ABD625" w:rsidR="00587138" w:rsidRPr="00C568E6" w:rsidDel="001848B0" w:rsidRDefault="00587138">
            <w:pPr>
              <w:pStyle w:val="BodyText"/>
              <w:spacing w:before="162" w:line="480" w:lineRule="auto"/>
              <w:ind w:right="-90"/>
              <w:jc w:val="center"/>
              <w:rPr>
                <w:del w:id="12422" w:author="Hardik Malhotra" w:date="2021-09-30T19:30:00Z"/>
                <w:rFonts w:ascii="Verdana" w:hAnsi="Verdana" w:cs="Calibri"/>
                <w:sz w:val="14"/>
                <w:szCs w:val="14"/>
                <w:rPrChange w:id="12423" w:author="Ritu Kamra" w:date="2021-09-27T17:30:00Z">
                  <w:rPr>
                    <w:del w:id="12424" w:author="Hardik Malhotra" w:date="2021-09-30T19:30:00Z"/>
                    <w:rFonts w:ascii="Verdana" w:hAnsi="Verdana" w:cs="Calibri"/>
                    <w:color w:val="000000"/>
                    <w:sz w:val="14"/>
                    <w:szCs w:val="14"/>
                  </w:rPr>
                </w:rPrChange>
              </w:rPr>
              <w:pPrChange w:id="12425" w:author="Ritu Kamra" w:date="2021-09-27T17:30:00Z">
                <w:pPr>
                  <w:pStyle w:val="BodyText"/>
                  <w:spacing w:before="162" w:line="480" w:lineRule="auto"/>
                  <w:ind w:right="-90"/>
                  <w:jc w:val="both"/>
                </w:pPr>
              </w:pPrChange>
            </w:pPr>
            <w:del w:id="12426" w:author="Hardik Malhotra" w:date="2021-09-30T19:30:00Z">
              <w:r w:rsidRPr="00C568E6" w:rsidDel="001848B0">
                <w:rPr>
                  <w:rFonts w:ascii="Verdana" w:hAnsi="Verdana" w:cs="Calibri"/>
                  <w:sz w:val="14"/>
                  <w:szCs w:val="14"/>
                  <w:rPrChange w:id="12427" w:author="Ritu Kamra" w:date="2021-09-27T17:30:00Z">
                    <w:rPr>
                      <w:rFonts w:ascii="Verdana" w:hAnsi="Verdana" w:cs="Calibri"/>
                      <w:color w:val="000000"/>
                      <w:sz w:val="14"/>
                      <w:szCs w:val="14"/>
                    </w:rPr>
                  </w:rPrChange>
                </w:rPr>
                <w:delText>88</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42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1E03AFA" w14:textId="0B626AAF" w:rsidR="00587138" w:rsidRPr="00C568E6" w:rsidDel="001848B0" w:rsidRDefault="00587138">
            <w:pPr>
              <w:pStyle w:val="BodyText"/>
              <w:spacing w:before="162" w:line="480" w:lineRule="auto"/>
              <w:ind w:right="-90"/>
              <w:jc w:val="center"/>
              <w:rPr>
                <w:del w:id="12429" w:author="Hardik Malhotra" w:date="2021-09-30T19:30:00Z"/>
                <w:rFonts w:ascii="Verdana" w:hAnsi="Verdana" w:cs="Calibri"/>
                <w:sz w:val="14"/>
                <w:szCs w:val="14"/>
                <w:rPrChange w:id="12430" w:author="Ritu Kamra" w:date="2021-09-27T17:30:00Z">
                  <w:rPr>
                    <w:del w:id="12431" w:author="Hardik Malhotra" w:date="2021-09-30T19:30:00Z"/>
                    <w:rFonts w:ascii="Verdana" w:hAnsi="Verdana" w:cs="Calibri"/>
                    <w:color w:val="000000"/>
                    <w:sz w:val="14"/>
                    <w:szCs w:val="14"/>
                  </w:rPr>
                </w:rPrChange>
              </w:rPr>
              <w:pPrChange w:id="12432" w:author="Ritu Kamra" w:date="2021-09-27T17:30:00Z">
                <w:pPr>
                  <w:pStyle w:val="BodyText"/>
                  <w:spacing w:before="162" w:line="480" w:lineRule="auto"/>
                  <w:ind w:right="-90"/>
                  <w:jc w:val="both"/>
                </w:pPr>
              </w:pPrChange>
            </w:pPr>
            <w:del w:id="12433" w:author="Hardik Malhotra" w:date="2021-09-30T19:30:00Z">
              <w:r w:rsidRPr="00C568E6" w:rsidDel="001848B0">
                <w:rPr>
                  <w:rFonts w:ascii="Verdana" w:hAnsi="Verdana" w:cs="Calibri"/>
                  <w:sz w:val="14"/>
                  <w:szCs w:val="14"/>
                  <w:rPrChange w:id="12434" w:author="Ritu Kamra" w:date="2021-09-27T17:30:00Z">
                    <w:rPr>
                      <w:rFonts w:ascii="Verdana" w:hAnsi="Verdana" w:cs="Calibri"/>
                      <w:color w:val="000000"/>
                      <w:sz w:val="14"/>
                      <w:szCs w:val="14"/>
                    </w:rPr>
                  </w:rPrChange>
                </w:rPr>
                <w:delText>94</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435"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2436283" w14:textId="6F2CE8C7" w:rsidR="00587138" w:rsidRPr="00C568E6" w:rsidDel="001848B0" w:rsidRDefault="00587138">
            <w:pPr>
              <w:pStyle w:val="BodyText"/>
              <w:spacing w:before="162" w:line="480" w:lineRule="auto"/>
              <w:ind w:right="-90"/>
              <w:jc w:val="center"/>
              <w:rPr>
                <w:del w:id="12436" w:author="Hardik Malhotra" w:date="2021-09-30T19:30:00Z"/>
                <w:rFonts w:ascii="Verdana" w:hAnsi="Verdana" w:cs="Calibri"/>
                <w:sz w:val="14"/>
                <w:szCs w:val="14"/>
                <w:rPrChange w:id="12437" w:author="Ritu Kamra" w:date="2021-09-27T17:30:00Z">
                  <w:rPr>
                    <w:del w:id="12438" w:author="Hardik Malhotra" w:date="2021-09-30T19:30:00Z"/>
                    <w:rFonts w:ascii="Verdana" w:hAnsi="Verdana" w:cs="Calibri"/>
                    <w:color w:val="000000"/>
                    <w:sz w:val="14"/>
                    <w:szCs w:val="14"/>
                  </w:rPr>
                </w:rPrChange>
              </w:rPr>
              <w:pPrChange w:id="12439" w:author="Ritu Kamra" w:date="2021-09-27T17:30:00Z">
                <w:pPr>
                  <w:pStyle w:val="BodyText"/>
                  <w:spacing w:before="162" w:line="480" w:lineRule="auto"/>
                  <w:ind w:right="-90"/>
                  <w:jc w:val="both"/>
                </w:pPr>
              </w:pPrChange>
            </w:pPr>
            <w:del w:id="12440" w:author="Hardik Malhotra" w:date="2021-09-30T19:30:00Z">
              <w:r w:rsidRPr="00C568E6" w:rsidDel="001848B0">
                <w:rPr>
                  <w:rFonts w:ascii="Verdana" w:hAnsi="Verdana" w:cs="Calibri"/>
                  <w:sz w:val="14"/>
                  <w:szCs w:val="14"/>
                  <w:rPrChange w:id="12441" w:author="Ritu Kamra" w:date="2021-09-27T17:30:00Z">
                    <w:rPr>
                      <w:rFonts w:ascii="Verdana" w:hAnsi="Verdana" w:cs="Calibri"/>
                      <w:color w:val="000000"/>
                      <w:sz w:val="14"/>
                      <w:szCs w:val="14"/>
                    </w:rPr>
                  </w:rPrChange>
                </w:rPr>
                <w:delText>106</w:delText>
              </w:r>
            </w:del>
          </w:p>
        </w:tc>
      </w:tr>
      <w:tr w:rsidR="00587138" w:rsidRPr="00991017" w:rsidDel="001848B0" w14:paraId="1826B75A" w14:textId="2DC75637" w:rsidTr="005C3363">
        <w:trPr>
          <w:trHeight w:val="551"/>
          <w:del w:id="12442" w:author="Hardik Malhotra" w:date="2021-09-30T19:30:00Z"/>
          <w:trPrChange w:id="12443" w:author="Neeshu Bhadauriya" w:date="2021-09-27T21:36:00Z">
            <w:trPr>
              <w:trHeight w:val="551"/>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444"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91DF4C9" w14:textId="1D9503C0" w:rsidR="00587138" w:rsidDel="001848B0" w:rsidRDefault="00587138" w:rsidP="00092529">
            <w:pPr>
              <w:pStyle w:val="BodyText"/>
              <w:spacing w:before="162" w:line="480" w:lineRule="auto"/>
              <w:ind w:right="-90"/>
              <w:jc w:val="both"/>
              <w:rPr>
                <w:del w:id="12445" w:author="Hardik Malhotra" w:date="2021-09-30T19:30:00Z"/>
                <w:rFonts w:ascii="Verdana" w:hAnsi="Verdana" w:cs="Calibri"/>
                <w:color w:val="000000"/>
                <w:sz w:val="14"/>
                <w:szCs w:val="14"/>
              </w:rPr>
            </w:pPr>
            <w:del w:id="12446" w:author="Hardik Malhotra" w:date="2021-09-30T19:30:00Z">
              <w:r w:rsidDel="001848B0">
                <w:rPr>
                  <w:rFonts w:ascii="Verdana" w:hAnsi="Verdana" w:cs="Calibri"/>
                  <w:color w:val="000000"/>
                  <w:sz w:val="14"/>
                  <w:szCs w:val="14"/>
                </w:rPr>
                <w:delText>Izel Kimya</w:delText>
              </w:r>
            </w:del>
          </w:p>
        </w:tc>
        <w:tc>
          <w:tcPr>
            <w:tcW w:w="6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447"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D44A780" w14:textId="1F85E260" w:rsidR="00587138" w:rsidRPr="00C568E6" w:rsidDel="001848B0" w:rsidRDefault="00587138">
            <w:pPr>
              <w:pStyle w:val="BodyText"/>
              <w:spacing w:before="162" w:line="480" w:lineRule="auto"/>
              <w:ind w:right="-90"/>
              <w:jc w:val="center"/>
              <w:rPr>
                <w:del w:id="12448" w:author="Hardik Malhotra" w:date="2021-09-30T19:30:00Z"/>
                <w:rFonts w:ascii="Verdana" w:hAnsi="Verdana" w:cs="Calibri"/>
                <w:sz w:val="14"/>
                <w:szCs w:val="14"/>
                <w:rPrChange w:id="12449" w:author="Ritu Kamra" w:date="2021-09-27T17:30:00Z">
                  <w:rPr>
                    <w:del w:id="12450" w:author="Hardik Malhotra" w:date="2021-09-30T19:30:00Z"/>
                    <w:rFonts w:ascii="Verdana" w:hAnsi="Verdana" w:cs="Calibri"/>
                    <w:color w:val="000000"/>
                    <w:sz w:val="14"/>
                    <w:szCs w:val="14"/>
                  </w:rPr>
                </w:rPrChange>
              </w:rPr>
              <w:pPrChange w:id="12451" w:author="Ritu Kamra" w:date="2021-09-27T17:30:00Z">
                <w:pPr>
                  <w:pStyle w:val="BodyText"/>
                  <w:spacing w:before="162" w:line="480" w:lineRule="auto"/>
                  <w:ind w:right="-90"/>
                  <w:jc w:val="both"/>
                </w:pPr>
              </w:pPrChange>
            </w:pPr>
            <w:del w:id="12452" w:author="Hardik Malhotra" w:date="2021-09-30T19:30:00Z">
              <w:r w:rsidRPr="00C568E6" w:rsidDel="001848B0">
                <w:rPr>
                  <w:rFonts w:ascii="Verdana" w:hAnsi="Verdana" w:cs="Calibri"/>
                  <w:sz w:val="14"/>
                  <w:szCs w:val="14"/>
                  <w:rPrChange w:id="12453" w:author="Ritu Kamra" w:date="2021-09-27T17:30:00Z">
                    <w:rPr>
                      <w:rFonts w:ascii="Verdana" w:hAnsi="Verdana" w:cs="Calibri"/>
                      <w:color w:val="000000"/>
                      <w:sz w:val="14"/>
                      <w:szCs w:val="14"/>
                    </w:rPr>
                  </w:rPrChange>
                </w:rPr>
                <w:delText>31</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454"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DDAA33C" w14:textId="33D98892" w:rsidR="00587138" w:rsidRPr="00C568E6" w:rsidDel="001848B0" w:rsidRDefault="00587138">
            <w:pPr>
              <w:pStyle w:val="BodyText"/>
              <w:spacing w:before="162" w:line="480" w:lineRule="auto"/>
              <w:ind w:right="-90"/>
              <w:jc w:val="center"/>
              <w:rPr>
                <w:del w:id="12455" w:author="Hardik Malhotra" w:date="2021-09-30T19:30:00Z"/>
                <w:rFonts w:ascii="Verdana" w:hAnsi="Verdana" w:cs="Calibri"/>
                <w:sz w:val="14"/>
                <w:szCs w:val="14"/>
                <w:rPrChange w:id="12456" w:author="Ritu Kamra" w:date="2021-09-27T17:30:00Z">
                  <w:rPr>
                    <w:del w:id="12457" w:author="Hardik Malhotra" w:date="2021-09-30T19:30:00Z"/>
                    <w:rFonts w:ascii="Verdana" w:hAnsi="Verdana" w:cs="Calibri"/>
                    <w:color w:val="000000"/>
                    <w:sz w:val="14"/>
                    <w:szCs w:val="14"/>
                  </w:rPr>
                </w:rPrChange>
              </w:rPr>
              <w:pPrChange w:id="12458" w:author="Ritu Kamra" w:date="2021-09-27T17:30:00Z">
                <w:pPr>
                  <w:pStyle w:val="BodyText"/>
                  <w:spacing w:before="162" w:line="480" w:lineRule="auto"/>
                  <w:ind w:right="-90"/>
                  <w:jc w:val="both"/>
                </w:pPr>
              </w:pPrChange>
            </w:pPr>
            <w:del w:id="12459" w:author="Hardik Malhotra" w:date="2021-09-30T19:30:00Z">
              <w:r w:rsidRPr="00C568E6" w:rsidDel="001848B0">
                <w:rPr>
                  <w:rFonts w:ascii="Verdana" w:hAnsi="Verdana" w:cs="Calibri"/>
                  <w:sz w:val="14"/>
                  <w:szCs w:val="14"/>
                  <w:rPrChange w:id="12460" w:author="Ritu Kamra" w:date="2021-09-27T17:30:00Z">
                    <w:rPr>
                      <w:rFonts w:ascii="Verdana" w:hAnsi="Verdana" w:cs="Calibri"/>
                      <w:color w:val="000000"/>
                      <w:sz w:val="14"/>
                      <w:szCs w:val="14"/>
                    </w:rPr>
                  </w:rPrChange>
                </w:rPr>
                <w:delText>31</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461"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7B4DE16" w14:textId="619C9173" w:rsidR="00587138" w:rsidRPr="00C568E6" w:rsidDel="001848B0" w:rsidRDefault="00587138">
            <w:pPr>
              <w:pStyle w:val="BodyText"/>
              <w:spacing w:before="162" w:line="480" w:lineRule="auto"/>
              <w:ind w:right="-90"/>
              <w:jc w:val="center"/>
              <w:rPr>
                <w:del w:id="12462" w:author="Hardik Malhotra" w:date="2021-09-30T19:30:00Z"/>
                <w:rFonts w:ascii="Verdana" w:hAnsi="Verdana" w:cs="Calibri"/>
                <w:sz w:val="14"/>
                <w:szCs w:val="14"/>
                <w:rPrChange w:id="12463" w:author="Ritu Kamra" w:date="2021-09-27T17:30:00Z">
                  <w:rPr>
                    <w:del w:id="12464" w:author="Hardik Malhotra" w:date="2021-09-30T19:30:00Z"/>
                    <w:rFonts w:ascii="Verdana" w:hAnsi="Verdana" w:cs="Calibri"/>
                    <w:color w:val="000000"/>
                    <w:sz w:val="14"/>
                    <w:szCs w:val="14"/>
                  </w:rPr>
                </w:rPrChange>
              </w:rPr>
              <w:pPrChange w:id="12465" w:author="Ritu Kamra" w:date="2021-09-27T17:30:00Z">
                <w:pPr>
                  <w:pStyle w:val="BodyText"/>
                  <w:spacing w:before="162" w:line="480" w:lineRule="auto"/>
                  <w:ind w:right="-90"/>
                  <w:jc w:val="both"/>
                </w:pPr>
              </w:pPrChange>
            </w:pPr>
            <w:del w:id="12466" w:author="Hardik Malhotra" w:date="2021-09-30T19:30:00Z">
              <w:r w:rsidRPr="00C568E6" w:rsidDel="001848B0">
                <w:rPr>
                  <w:rFonts w:ascii="Verdana" w:hAnsi="Verdana" w:cs="Calibri"/>
                  <w:sz w:val="14"/>
                  <w:szCs w:val="14"/>
                  <w:rPrChange w:id="12467" w:author="Ritu Kamra" w:date="2021-09-27T17:30:00Z">
                    <w:rPr>
                      <w:rFonts w:ascii="Verdana" w:hAnsi="Verdana" w:cs="Calibri"/>
                      <w:color w:val="000000"/>
                      <w:sz w:val="14"/>
                      <w:szCs w:val="14"/>
                    </w:rPr>
                  </w:rPrChange>
                </w:rPr>
                <w:delText>32</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468"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0B8A8B1" w14:textId="577E29CF" w:rsidR="00587138" w:rsidRPr="00C568E6" w:rsidDel="001848B0" w:rsidRDefault="00587138">
            <w:pPr>
              <w:pStyle w:val="BodyText"/>
              <w:spacing w:before="162" w:line="480" w:lineRule="auto"/>
              <w:ind w:right="-90"/>
              <w:jc w:val="center"/>
              <w:rPr>
                <w:del w:id="12469" w:author="Hardik Malhotra" w:date="2021-09-30T19:30:00Z"/>
                <w:rFonts w:ascii="Verdana" w:hAnsi="Verdana" w:cs="Calibri"/>
                <w:sz w:val="14"/>
                <w:szCs w:val="14"/>
                <w:rPrChange w:id="12470" w:author="Ritu Kamra" w:date="2021-09-27T17:30:00Z">
                  <w:rPr>
                    <w:del w:id="12471" w:author="Hardik Malhotra" w:date="2021-09-30T19:30:00Z"/>
                    <w:rFonts w:ascii="Verdana" w:hAnsi="Verdana" w:cs="Calibri"/>
                    <w:color w:val="000000"/>
                    <w:sz w:val="14"/>
                    <w:szCs w:val="14"/>
                  </w:rPr>
                </w:rPrChange>
              </w:rPr>
              <w:pPrChange w:id="12472" w:author="Ritu Kamra" w:date="2021-09-27T17:30:00Z">
                <w:pPr>
                  <w:pStyle w:val="BodyText"/>
                  <w:spacing w:before="162" w:line="480" w:lineRule="auto"/>
                  <w:ind w:right="-90"/>
                  <w:jc w:val="both"/>
                </w:pPr>
              </w:pPrChange>
            </w:pPr>
            <w:del w:id="12473" w:author="Hardik Malhotra" w:date="2021-09-30T19:30:00Z">
              <w:r w:rsidRPr="00C568E6" w:rsidDel="001848B0">
                <w:rPr>
                  <w:rFonts w:ascii="Verdana" w:hAnsi="Verdana" w:cs="Calibri"/>
                  <w:sz w:val="14"/>
                  <w:szCs w:val="14"/>
                  <w:rPrChange w:id="12474" w:author="Ritu Kamra" w:date="2021-09-27T17:30:00Z">
                    <w:rPr>
                      <w:rFonts w:ascii="Verdana" w:hAnsi="Verdana" w:cs="Calibri"/>
                      <w:color w:val="000000"/>
                      <w:sz w:val="14"/>
                      <w:szCs w:val="14"/>
                    </w:rPr>
                  </w:rPrChange>
                </w:rPr>
                <w:delText>30</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475"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72C58B5" w14:textId="6C37709C" w:rsidR="00587138" w:rsidRPr="00C568E6" w:rsidDel="001848B0" w:rsidRDefault="00587138">
            <w:pPr>
              <w:pStyle w:val="BodyText"/>
              <w:spacing w:before="162" w:line="480" w:lineRule="auto"/>
              <w:ind w:right="-90"/>
              <w:jc w:val="center"/>
              <w:rPr>
                <w:del w:id="12476" w:author="Hardik Malhotra" w:date="2021-09-30T19:30:00Z"/>
                <w:rFonts w:ascii="Verdana" w:hAnsi="Verdana" w:cs="Calibri"/>
                <w:sz w:val="14"/>
                <w:szCs w:val="14"/>
                <w:rPrChange w:id="12477" w:author="Ritu Kamra" w:date="2021-09-27T17:30:00Z">
                  <w:rPr>
                    <w:del w:id="12478" w:author="Hardik Malhotra" w:date="2021-09-30T19:30:00Z"/>
                    <w:rFonts w:ascii="Verdana" w:hAnsi="Verdana" w:cs="Calibri"/>
                    <w:color w:val="000000"/>
                    <w:sz w:val="14"/>
                    <w:szCs w:val="14"/>
                  </w:rPr>
                </w:rPrChange>
              </w:rPr>
              <w:pPrChange w:id="12479" w:author="Ritu Kamra" w:date="2021-09-27T17:30:00Z">
                <w:pPr>
                  <w:pStyle w:val="BodyText"/>
                  <w:spacing w:before="162" w:line="480" w:lineRule="auto"/>
                  <w:ind w:right="-90"/>
                  <w:jc w:val="both"/>
                </w:pPr>
              </w:pPrChange>
            </w:pPr>
            <w:del w:id="12480" w:author="Hardik Malhotra" w:date="2021-09-30T19:30:00Z">
              <w:r w:rsidRPr="00C568E6" w:rsidDel="001848B0">
                <w:rPr>
                  <w:rFonts w:ascii="Verdana" w:hAnsi="Verdana" w:cs="Calibri"/>
                  <w:sz w:val="14"/>
                  <w:szCs w:val="14"/>
                  <w:rPrChange w:id="12481" w:author="Ritu Kamra" w:date="2021-09-27T17:30:00Z">
                    <w:rPr>
                      <w:rFonts w:ascii="Verdana" w:hAnsi="Verdana" w:cs="Calibri"/>
                      <w:color w:val="000000"/>
                      <w:sz w:val="14"/>
                      <w:szCs w:val="14"/>
                    </w:rPr>
                  </w:rPrChange>
                </w:rPr>
                <w:delText>28</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482"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B53D965" w14:textId="51B70050" w:rsidR="00587138" w:rsidRPr="00C568E6" w:rsidDel="001848B0" w:rsidRDefault="00587138">
            <w:pPr>
              <w:pStyle w:val="BodyText"/>
              <w:spacing w:before="162" w:line="480" w:lineRule="auto"/>
              <w:ind w:right="-90"/>
              <w:jc w:val="center"/>
              <w:rPr>
                <w:del w:id="12483" w:author="Hardik Malhotra" w:date="2021-09-30T19:30:00Z"/>
                <w:rFonts w:ascii="Verdana" w:hAnsi="Verdana" w:cs="Calibri"/>
                <w:sz w:val="14"/>
                <w:szCs w:val="14"/>
                <w:rPrChange w:id="12484" w:author="Ritu Kamra" w:date="2021-09-27T17:30:00Z">
                  <w:rPr>
                    <w:del w:id="12485" w:author="Hardik Malhotra" w:date="2021-09-30T19:30:00Z"/>
                    <w:rFonts w:ascii="Verdana" w:hAnsi="Verdana" w:cs="Calibri"/>
                    <w:color w:val="000000"/>
                    <w:sz w:val="14"/>
                    <w:szCs w:val="14"/>
                  </w:rPr>
                </w:rPrChange>
              </w:rPr>
              <w:pPrChange w:id="12486" w:author="Ritu Kamra" w:date="2021-09-27T17:30:00Z">
                <w:pPr>
                  <w:pStyle w:val="BodyText"/>
                  <w:spacing w:before="162" w:line="480" w:lineRule="auto"/>
                  <w:ind w:right="-90"/>
                  <w:jc w:val="both"/>
                </w:pPr>
              </w:pPrChange>
            </w:pPr>
            <w:del w:id="12487" w:author="Hardik Malhotra" w:date="2021-09-30T19:30:00Z">
              <w:r w:rsidRPr="00C568E6" w:rsidDel="001848B0">
                <w:rPr>
                  <w:rFonts w:ascii="Verdana" w:hAnsi="Verdana" w:cs="Calibri"/>
                  <w:sz w:val="14"/>
                  <w:szCs w:val="14"/>
                  <w:rPrChange w:id="12488" w:author="Ritu Kamra" w:date="2021-09-27T17:30:00Z">
                    <w:rPr>
                      <w:rFonts w:ascii="Verdana" w:hAnsi="Verdana" w:cs="Calibri"/>
                      <w:color w:val="000000"/>
                      <w:sz w:val="14"/>
                      <w:szCs w:val="14"/>
                    </w:rPr>
                  </w:rPrChange>
                </w:rPr>
                <w:delText>34</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489"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AC7AFA9" w14:textId="6763052E" w:rsidR="00587138" w:rsidRPr="00C568E6" w:rsidDel="001848B0" w:rsidRDefault="00587138">
            <w:pPr>
              <w:pStyle w:val="BodyText"/>
              <w:spacing w:before="162" w:line="480" w:lineRule="auto"/>
              <w:ind w:right="-90"/>
              <w:jc w:val="center"/>
              <w:rPr>
                <w:del w:id="12490" w:author="Hardik Malhotra" w:date="2021-09-30T19:30:00Z"/>
                <w:rFonts w:ascii="Verdana" w:hAnsi="Verdana" w:cs="Calibri"/>
                <w:sz w:val="14"/>
                <w:szCs w:val="14"/>
                <w:rPrChange w:id="12491" w:author="Ritu Kamra" w:date="2021-09-27T17:30:00Z">
                  <w:rPr>
                    <w:del w:id="12492" w:author="Hardik Malhotra" w:date="2021-09-30T19:30:00Z"/>
                    <w:rFonts w:ascii="Verdana" w:hAnsi="Verdana" w:cs="Calibri"/>
                    <w:color w:val="000000"/>
                    <w:sz w:val="14"/>
                    <w:szCs w:val="14"/>
                  </w:rPr>
                </w:rPrChange>
              </w:rPr>
              <w:pPrChange w:id="12493" w:author="Ritu Kamra" w:date="2021-09-27T17:30:00Z">
                <w:pPr>
                  <w:pStyle w:val="BodyText"/>
                  <w:spacing w:before="162" w:line="480" w:lineRule="auto"/>
                  <w:ind w:right="-90"/>
                  <w:jc w:val="both"/>
                </w:pPr>
              </w:pPrChange>
            </w:pPr>
            <w:del w:id="12494" w:author="Hardik Malhotra" w:date="2021-09-30T19:30:00Z">
              <w:r w:rsidRPr="00C568E6" w:rsidDel="001848B0">
                <w:rPr>
                  <w:rFonts w:ascii="Verdana" w:hAnsi="Verdana" w:cs="Calibri"/>
                  <w:sz w:val="14"/>
                  <w:szCs w:val="14"/>
                  <w:rPrChange w:id="12495" w:author="Ritu Kamra" w:date="2021-09-27T17:30:00Z">
                    <w:rPr>
                      <w:rFonts w:ascii="Verdana" w:hAnsi="Verdana" w:cs="Calibri"/>
                      <w:color w:val="000000"/>
                      <w:sz w:val="14"/>
                      <w:szCs w:val="14"/>
                    </w:rPr>
                  </w:rPrChange>
                </w:rPr>
                <w:delText>35</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496"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9AADA88" w14:textId="67BD2329" w:rsidR="00587138" w:rsidRPr="00C568E6" w:rsidDel="001848B0" w:rsidRDefault="00587138">
            <w:pPr>
              <w:pStyle w:val="BodyText"/>
              <w:spacing w:before="162" w:line="480" w:lineRule="auto"/>
              <w:ind w:right="-90"/>
              <w:jc w:val="center"/>
              <w:rPr>
                <w:del w:id="12497" w:author="Hardik Malhotra" w:date="2021-09-30T19:30:00Z"/>
                <w:rFonts w:ascii="Verdana" w:hAnsi="Verdana" w:cs="Calibri"/>
                <w:sz w:val="14"/>
                <w:szCs w:val="14"/>
                <w:rPrChange w:id="12498" w:author="Ritu Kamra" w:date="2021-09-27T17:30:00Z">
                  <w:rPr>
                    <w:del w:id="12499" w:author="Hardik Malhotra" w:date="2021-09-30T19:30:00Z"/>
                    <w:rFonts w:ascii="Verdana" w:hAnsi="Verdana" w:cs="Calibri"/>
                    <w:color w:val="000000"/>
                    <w:sz w:val="14"/>
                    <w:szCs w:val="14"/>
                  </w:rPr>
                </w:rPrChange>
              </w:rPr>
              <w:pPrChange w:id="12500" w:author="Ritu Kamra" w:date="2021-09-27T17:30:00Z">
                <w:pPr>
                  <w:pStyle w:val="BodyText"/>
                  <w:spacing w:before="162" w:line="480" w:lineRule="auto"/>
                  <w:ind w:right="-90"/>
                  <w:jc w:val="both"/>
                </w:pPr>
              </w:pPrChange>
            </w:pPr>
            <w:del w:id="12501" w:author="Hardik Malhotra" w:date="2021-09-30T19:30:00Z">
              <w:r w:rsidRPr="00C568E6" w:rsidDel="001848B0">
                <w:rPr>
                  <w:rFonts w:ascii="Verdana" w:hAnsi="Verdana" w:cs="Calibri"/>
                  <w:sz w:val="14"/>
                  <w:szCs w:val="14"/>
                  <w:rPrChange w:id="12502" w:author="Ritu Kamra" w:date="2021-09-27T17:30:00Z">
                    <w:rPr>
                      <w:rFonts w:ascii="Verdana" w:hAnsi="Verdana" w:cs="Calibri"/>
                      <w:color w:val="000000"/>
                      <w:sz w:val="14"/>
                      <w:szCs w:val="14"/>
                    </w:rPr>
                  </w:rPrChange>
                </w:rPr>
                <w:delText>36</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50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A8E823B" w14:textId="7950D9FA" w:rsidR="00587138" w:rsidRPr="00C568E6" w:rsidDel="001848B0" w:rsidRDefault="00587138">
            <w:pPr>
              <w:pStyle w:val="BodyText"/>
              <w:spacing w:before="162" w:line="480" w:lineRule="auto"/>
              <w:ind w:right="-90"/>
              <w:jc w:val="center"/>
              <w:rPr>
                <w:del w:id="12504" w:author="Hardik Malhotra" w:date="2021-09-30T19:30:00Z"/>
                <w:rFonts w:ascii="Verdana" w:hAnsi="Verdana" w:cs="Calibri"/>
                <w:sz w:val="14"/>
                <w:szCs w:val="14"/>
                <w:rPrChange w:id="12505" w:author="Ritu Kamra" w:date="2021-09-27T17:30:00Z">
                  <w:rPr>
                    <w:del w:id="12506" w:author="Hardik Malhotra" w:date="2021-09-30T19:30:00Z"/>
                    <w:rFonts w:ascii="Verdana" w:hAnsi="Verdana" w:cs="Calibri"/>
                    <w:color w:val="000000"/>
                    <w:sz w:val="14"/>
                    <w:szCs w:val="14"/>
                  </w:rPr>
                </w:rPrChange>
              </w:rPr>
              <w:pPrChange w:id="12507" w:author="Ritu Kamra" w:date="2021-09-27T17:30:00Z">
                <w:pPr>
                  <w:pStyle w:val="BodyText"/>
                  <w:spacing w:before="162" w:line="480" w:lineRule="auto"/>
                  <w:ind w:right="-90"/>
                  <w:jc w:val="both"/>
                </w:pPr>
              </w:pPrChange>
            </w:pPr>
            <w:del w:id="12508" w:author="Hardik Malhotra" w:date="2021-09-30T19:30:00Z">
              <w:r w:rsidRPr="00C568E6" w:rsidDel="001848B0">
                <w:rPr>
                  <w:rFonts w:ascii="Verdana" w:hAnsi="Verdana" w:cs="Calibri"/>
                  <w:sz w:val="14"/>
                  <w:szCs w:val="14"/>
                  <w:rPrChange w:id="12509" w:author="Ritu Kamra" w:date="2021-09-27T17:30:00Z">
                    <w:rPr>
                      <w:rFonts w:ascii="Verdana" w:hAnsi="Verdana" w:cs="Calibri"/>
                      <w:color w:val="000000"/>
                      <w:sz w:val="14"/>
                      <w:szCs w:val="14"/>
                    </w:rPr>
                  </w:rPrChange>
                </w:rPr>
                <w:delText>38</w:delText>
              </w:r>
            </w:del>
          </w:p>
        </w:tc>
      </w:tr>
      <w:tr w:rsidR="00587138" w:rsidRPr="00991017" w:rsidDel="001848B0" w14:paraId="7E1C5556" w14:textId="2B78D37B" w:rsidTr="005C3363">
        <w:trPr>
          <w:trHeight w:val="551"/>
          <w:del w:id="12510" w:author="Hardik Malhotra" w:date="2021-09-30T19:30:00Z"/>
          <w:trPrChange w:id="12511" w:author="Neeshu Bhadauriya" w:date="2021-09-27T21:36:00Z">
            <w:trPr>
              <w:trHeight w:val="551"/>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512"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054A7BA" w14:textId="5654CC96" w:rsidR="00587138" w:rsidDel="001848B0" w:rsidRDefault="00587138" w:rsidP="00092529">
            <w:pPr>
              <w:pStyle w:val="BodyText"/>
              <w:spacing w:before="162" w:line="480" w:lineRule="auto"/>
              <w:ind w:right="-90"/>
              <w:jc w:val="both"/>
              <w:rPr>
                <w:del w:id="12513" w:author="Hardik Malhotra" w:date="2021-09-30T19:30:00Z"/>
                <w:rFonts w:ascii="Verdana" w:hAnsi="Verdana" w:cs="Calibri"/>
                <w:color w:val="000000"/>
                <w:sz w:val="14"/>
                <w:szCs w:val="14"/>
              </w:rPr>
            </w:pPr>
            <w:del w:id="12514" w:author="Hardik Malhotra" w:date="2021-09-30T19:30:00Z">
              <w:r w:rsidDel="001848B0">
                <w:rPr>
                  <w:rFonts w:ascii="Verdana" w:hAnsi="Verdana" w:cs="Calibri"/>
                  <w:color w:val="000000"/>
                  <w:sz w:val="14"/>
                  <w:szCs w:val="14"/>
                </w:rPr>
                <w:delText>Other0073</w:delText>
              </w:r>
            </w:del>
          </w:p>
        </w:tc>
        <w:tc>
          <w:tcPr>
            <w:tcW w:w="6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515"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AB34E9A" w14:textId="4C1E83FB" w:rsidR="00587138" w:rsidRPr="00C568E6" w:rsidDel="001848B0" w:rsidRDefault="00587138">
            <w:pPr>
              <w:pStyle w:val="BodyText"/>
              <w:spacing w:before="162" w:line="480" w:lineRule="auto"/>
              <w:ind w:right="-90"/>
              <w:jc w:val="center"/>
              <w:rPr>
                <w:del w:id="12516" w:author="Hardik Malhotra" w:date="2021-09-30T19:30:00Z"/>
                <w:rFonts w:ascii="Verdana" w:hAnsi="Verdana" w:cs="Calibri"/>
                <w:sz w:val="14"/>
                <w:szCs w:val="14"/>
                <w:rPrChange w:id="12517" w:author="Ritu Kamra" w:date="2021-09-27T17:30:00Z">
                  <w:rPr>
                    <w:del w:id="12518" w:author="Hardik Malhotra" w:date="2021-09-30T19:30:00Z"/>
                    <w:rFonts w:ascii="Verdana" w:hAnsi="Verdana" w:cs="Calibri"/>
                    <w:color w:val="000000"/>
                    <w:sz w:val="14"/>
                    <w:szCs w:val="14"/>
                  </w:rPr>
                </w:rPrChange>
              </w:rPr>
              <w:pPrChange w:id="12519" w:author="Ritu Kamra" w:date="2021-09-27T17:30:00Z">
                <w:pPr>
                  <w:pStyle w:val="BodyText"/>
                  <w:spacing w:before="162" w:line="480" w:lineRule="auto"/>
                  <w:ind w:right="-90"/>
                  <w:jc w:val="both"/>
                </w:pPr>
              </w:pPrChange>
            </w:pPr>
            <w:del w:id="12520" w:author="Hardik Malhotra" w:date="2021-09-30T19:30:00Z">
              <w:r w:rsidRPr="00C568E6" w:rsidDel="001848B0">
                <w:rPr>
                  <w:rFonts w:ascii="Verdana" w:hAnsi="Verdana" w:cs="Calibri"/>
                  <w:sz w:val="14"/>
                  <w:szCs w:val="14"/>
                  <w:rPrChange w:id="12521" w:author="Ritu Kamra" w:date="2021-09-27T17:30:00Z">
                    <w:rPr>
                      <w:rFonts w:ascii="Calibri" w:hAnsi="Calibri" w:cs="Calibri"/>
                      <w:color w:val="000000"/>
                      <w:sz w:val="14"/>
                      <w:szCs w:val="14"/>
                    </w:rPr>
                  </w:rPrChange>
                </w:rPr>
                <w:delText>390</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522"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BDB6772" w14:textId="0498ACC0" w:rsidR="00587138" w:rsidRPr="00C568E6" w:rsidDel="001848B0" w:rsidRDefault="00587138">
            <w:pPr>
              <w:pStyle w:val="BodyText"/>
              <w:spacing w:before="162" w:line="480" w:lineRule="auto"/>
              <w:ind w:right="-90"/>
              <w:jc w:val="center"/>
              <w:rPr>
                <w:del w:id="12523" w:author="Hardik Malhotra" w:date="2021-09-30T19:30:00Z"/>
                <w:rFonts w:ascii="Verdana" w:hAnsi="Verdana" w:cs="Calibri"/>
                <w:sz w:val="14"/>
                <w:szCs w:val="14"/>
                <w:rPrChange w:id="12524" w:author="Ritu Kamra" w:date="2021-09-27T17:30:00Z">
                  <w:rPr>
                    <w:del w:id="12525" w:author="Hardik Malhotra" w:date="2021-09-30T19:30:00Z"/>
                    <w:rFonts w:ascii="Verdana" w:hAnsi="Verdana" w:cs="Calibri"/>
                    <w:color w:val="000000"/>
                    <w:sz w:val="14"/>
                    <w:szCs w:val="14"/>
                  </w:rPr>
                </w:rPrChange>
              </w:rPr>
              <w:pPrChange w:id="12526" w:author="Ritu Kamra" w:date="2021-09-27T17:30:00Z">
                <w:pPr>
                  <w:pStyle w:val="BodyText"/>
                  <w:spacing w:before="162" w:line="480" w:lineRule="auto"/>
                  <w:ind w:right="-90"/>
                  <w:jc w:val="both"/>
                </w:pPr>
              </w:pPrChange>
            </w:pPr>
            <w:del w:id="12527" w:author="Hardik Malhotra" w:date="2021-09-30T19:30:00Z">
              <w:r w:rsidRPr="00C568E6" w:rsidDel="001848B0">
                <w:rPr>
                  <w:rFonts w:ascii="Verdana" w:hAnsi="Verdana" w:cs="Calibri"/>
                  <w:sz w:val="14"/>
                  <w:szCs w:val="14"/>
                  <w:rPrChange w:id="12528" w:author="Ritu Kamra" w:date="2021-09-27T17:30:00Z">
                    <w:rPr>
                      <w:rFonts w:ascii="Calibri" w:hAnsi="Calibri" w:cs="Calibri"/>
                      <w:color w:val="000000"/>
                      <w:sz w:val="14"/>
                      <w:szCs w:val="14"/>
                    </w:rPr>
                  </w:rPrChange>
                </w:rPr>
                <w:delText>429</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529"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B1C8A22" w14:textId="450665A0" w:rsidR="00587138" w:rsidRPr="00C568E6" w:rsidDel="001848B0" w:rsidRDefault="00587138">
            <w:pPr>
              <w:pStyle w:val="BodyText"/>
              <w:spacing w:before="162" w:line="480" w:lineRule="auto"/>
              <w:ind w:right="-90"/>
              <w:jc w:val="center"/>
              <w:rPr>
                <w:del w:id="12530" w:author="Hardik Malhotra" w:date="2021-09-30T19:30:00Z"/>
                <w:rFonts w:ascii="Verdana" w:hAnsi="Verdana" w:cs="Calibri"/>
                <w:sz w:val="14"/>
                <w:szCs w:val="14"/>
                <w:rPrChange w:id="12531" w:author="Ritu Kamra" w:date="2021-09-27T17:30:00Z">
                  <w:rPr>
                    <w:del w:id="12532" w:author="Hardik Malhotra" w:date="2021-09-30T19:30:00Z"/>
                    <w:rFonts w:ascii="Verdana" w:hAnsi="Verdana" w:cs="Calibri"/>
                    <w:color w:val="000000"/>
                    <w:sz w:val="14"/>
                    <w:szCs w:val="14"/>
                  </w:rPr>
                </w:rPrChange>
              </w:rPr>
              <w:pPrChange w:id="12533" w:author="Ritu Kamra" w:date="2021-09-27T17:30:00Z">
                <w:pPr>
                  <w:pStyle w:val="BodyText"/>
                  <w:spacing w:before="162" w:line="480" w:lineRule="auto"/>
                  <w:ind w:right="-90"/>
                  <w:jc w:val="both"/>
                </w:pPr>
              </w:pPrChange>
            </w:pPr>
            <w:del w:id="12534" w:author="Hardik Malhotra" w:date="2021-09-30T19:30:00Z">
              <w:r w:rsidRPr="00C568E6" w:rsidDel="001848B0">
                <w:rPr>
                  <w:rFonts w:ascii="Verdana" w:hAnsi="Verdana" w:cs="Calibri"/>
                  <w:sz w:val="14"/>
                  <w:szCs w:val="14"/>
                  <w:rPrChange w:id="12535" w:author="Ritu Kamra" w:date="2021-09-27T17:30:00Z">
                    <w:rPr>
                      <w:rFonts w:ascii="Calibri" w:hAnsi="Calibri" w:cs="Calibri"/>
                      <w:color w:val="000000"/>
                      <w:sz w:val="14"/>
                      <w:szCs w:val="14"/>
                    </w:rPr>
                  </w:rPrChange>
                </w:rPr>
                <w:delText>441</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536"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0EC0ECD" w14:textId="353E409C" w:rsidR="00587138" w:rsidRPr="00C568E6" w:rsidDel="001848B0" w:rsidRDefault="00587138">
            <w:pPr>
              <w:pStyle w:val="BodyText"/>
              <w:spacing w:before="162" w:line="480" w:lineRule="auto"/>
              <w:ind w:right="-90"/>
              <w:jc w:val="center"/>
              <w:rPr>
                <w:del w:id="12537" w:author="Hardik Malhotra" w:date="2021-09-30T19:30:00Z"/>
                <w:rFonts w:ascii="Verdana" w:hAnsi="Verdana" w:cs="Calibri"/>
                <w:sz w:val="14"/>
                <w:szCs w:val="14"/>
                <w:rPrChange w:id="12538" w:author="Ritu Kamra" w:date="2021-09-27T17:30:00Z">
                  <w:rPr>
                    <w:del w:id="12539" w:author="Hardik Malhotra" w:date="2021-09-30T19:30:00Z"/>
                    <w:rFonts w:ascii="Verdana" w:hAnsi="Verdana" w:cs="Calibri"/>
                    <w:color w:val="000000"/>
                    <w:sz w:val="14"/>
                    <w:szCs w:val="14"/>
                  </w:rPr>
                </w:rPrChange>
              </w:rPr>
              <w:pPrChange w:id="12540" w:author="Ritu Kamra" w:date="2021-09-27T17:30:00Z">
                <w:pPr>
                  <w:pStyle w:val="BodyText"/>
                  <w:spacing w:before="162" w:line="480" w:lineRule="auto"/>
                  <w:ind w:right="-90"/>
                  <w:jc w:val="both"/>
                </w:pPr>
              </w:pPrChange>
            </w:pPr>
            <w:del w:id="12541" w:author="Hardik Malhotra" w:date="2021-09-30T19:30:00Z">
              <w:r w:rsidRPr="00C568E6" w:rsidDel="001848B0">
                <w:rPr>
                  <w:rFonts w:ascii="Verdana" w:hAnsi="Verdana" w:cs="Calibri"/>
                  <w:sz w:val="14"/>
                  <w:szCs w:val="14"/>
                  <w:rPrChange w:id="12542" w:author="Ritu Kamra" w:date="2021-09-27T17:30:00Z">
                    <w:rPr>
                      <w:rFonts w:ascii="Calibri" w:hAnsi="Calibri" w:cs="Calibri"/>
                      <w:color w:val="000000"/>
                      <w:sz w:val="14"/>
                      <w:szCs w:val="14"/>
                    </w:rPr>
                  </w:rPrChange>
                </w:rPr>
                <w:delText>480</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54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B0076C8" w14:textId="59341A36" w:rsidR="00587138" w:rsidRPr="00C568E6" w:rsidDel="001848B0" w:rsidRDefault="00587138">
            <w:pPr>
              <w:pStyle w:val="BodyText"/>
              <w:spacing w:before="162" w:line="480" w:lineRule="auto"/>
              <w:ind w:right="-90"/>
              <w:jc w:val="center"/>
              <w:rPr>
                <w:del w:id="12544" w:author="Hardik Malhotra" w:date="2021-09-30T19:30:00Z"/>
                <w:rFonts w:ascii="Verdana" w:hAnsi="Verdana" w:cs="Calibri"/>
                <w:sz w:val="14"/>
                <w:szCs w:val="14"/>
                <w:rPrChange w:id="12545" w:author="Ritu Kamra" w:date="2021-09-27T17:30:00Z">
                  <w:rPr>
                    <w:del w:id="12546" w:author="Hardik Malhotra" w:date="2021-09-30T19:30:00Z"/>
                    <w:rFonts w:ascii="Verdana" w:hAnsi="Verdana" w:cs="Calibri"/>
                    <w:color w:val="000000"/>
                    <w:sz w:val="14"/>
                    <w:szCs w:val="14"/>
                  </w:rPr>
                </w:rPrChange>
              </w:rPr>
              <w:pPrChange w:id="12547" w:author="Ritu Kamra" w:date="2021-09-27T17:30:00Z">
                <w:pPr>
                  <w:pStyle w:val="BodyText"/>
                  <w:spacing w:before="162" w:line="480" w:lineRule="auto"/>
                  <w:ind w:right="-90"/>
                  <w:jc w:val="both"/>
                </w:pPr>
              </w:pPrChange>
            </w:pPr>
            <w:del w:id="12548" w:author="Hardik Malhotra" w:date="2021-09-30T19:30:00Z">
              <w:r w:rsidRPr="00C568E6" w:rsidDel="001848B0">
                <w:rPr>
                  <w:rFonts w:ascii="Verdana" w:hAnsi="Verdana" w:cs="Calibri"/>
                  <w:sz w:val="14"/>
                  <w:szCs w:val="14"/>
                  <w:rPrChange w:id="12549" w:author="Ritu Kamra" w:date="2021-09-27T17:30:00Z">
                    <w:rPr>
                      <w:rFonts w:ascii="Calibri" w:hAnsi="Calibri" w:cs="Calibri"/>
                      <w:color w:val="000000"/>
                      <w:sz w:val="14"/>
                      <w:szCs w:val="14"/>
                    </w:rPr>
                  </w:rPrChange>
                </w:rPr>
                <w:delText>498</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550"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BD9CC38" w14:textId="76D9374F" w:rsidR="00587138" w:rsidRPr="00C568E6" w:rsidDel="001848B0" w:rsidRDefault="00587138">
            <w:pPr>
              <w:pStyle w:val="BodyText"/>
              <w:spacing w:before="162" w:line="480" w:lineRule="auto"/>
              <w:ind w:right="-90"/>
              <w:jc w:val="center"/>
              <w:rPr>
                <w:del w:id="12551" w:author="Hardik Malhotra" w:date="2021-09-30T19:30:00Z"/>
                <w:rFonts w:ascii="Verdana" w:hAnsi="Verdana" w:cs="Calibri"/>
                <w:sz w:val="14"/>
                <w:szCs w:val="14"/>
                <w:rPrChange w:id="12552" w:author="Ritu Kamra" w:date="2021-09-27T17:30:00Z">
                  <w:rPr>
                    <w:del w:id="12553" w:author="Hardik Malhotra" w:date="2021-09-30T19:30:00Z"/>
                    <w:rFonts w:ascii="Verdana" w:hAnsi="Verdana" w:cs="Calibri"/>
                    <w:color w:val="000000"/>
                    <w:sz w:val="14"/>
                    <w:szCs w:val="14"/>
                  </w:rPr>
                </w:rPrChange>
              </w:rPr>
              <w:pPrChange w:id="12554" w:author="Ritu Kamra" w:date="2021-09-27T17:30:00Z">
                <w:pPr>
                  <w:pStyle w:val="BodyText"/>
                  <w:spacing w:before="162" w:line="480" w:lineRule="auto"/>
                  <w:ind w:right="-90"/>
                  <w:jc w:val="both"/>
                </w:pPr>
              </w:pPrChange>
            </w:pPr>
            <w:del w:id="12555" w:author="Hardik Malhotra" w:date="2021-09-30T19:30:00Z">
              <w:r w:rsidRPr="00C568E6" w:rsidDel="001848B0">
                <w:rPr>
                  <w:rFonts w:ascii="Verdana" w:hAnsi="Verdana" w:cs="Calibri"/>
                  <w:sz w:val="14"/>
                  <w:szCs w:val="14"/>
                  <w:rPrChange w:id="12556" w:author="Ritu Kamra" w:date="2021-09-27T17:30:00Z">
                    <w:rPr>
                      <w:rFonts w:ascii="Calibri" w:hAnsi="Calibri" w:cs="Calibri"/>
                      <w:color w:val="000000"/>
                      <w:sz w:val="14"/>
                      <w:szCs w:val="14"/>
                    </w:rPr>
                  </w:rPrChange>
                </w:rPr>
                <w:delText>485</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557"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D7C6592" w14:textId="57463D83" w:rsidR="00587138" w:rsidRPr="00C568E6" w:rsidDel="001848B0" w:rsidRDefault="00587138">
            <w:pPr>
              <w:pStyle w:val="BodyText"/>
              <w:spacing w:before="162" w:line="480" w:lineRule="auto"/>
              <w:ind w:right="-90"/>
              <w:jc w:val="center"/>
              <w:rPr>
                <w:del w:id="12558" w:author="Hardik Malhotra" w:date="2021-09-30T19:30:00Z"/>
                <w:rFonts w:ascii="Verdana" w:hAnsi="Verdana" w:cs="Calibri"/>
                <w:sz w:val="14"/>
                <w:szCs w:val="14"/>
                <w:rPrChange w:id="12559" w:author="Ritu Kamra" w:date="2021-09-27T17:30:00Z">
                  <w:rPr>
                    <w:del w:id="12560" w:author="Hardik Malhotra" w:date="2021-09-30T19:30:00Z"/>
                    <w:rFonts w:ascii="Verdana" w:hAnsi="Verdana" w:cs="Calibri"/>
                    <w:color w:val="000000"/>
                    <w:sz w:val="14"/>
                    <w:szCs w:val="14"/>
                  </w:rPr>
                </w:rPrChange>
              </w:rPr>
              <w:pPrChange w:id="12561" w:author="Ritu Kamra" w:date="2021-09-27T17:30:00Z">
                <w:pPr>
                  <w:pStyle w:val="BodyText"/>
                  <w:spacing w:before="162" w:line="480" w:lineRule="auto"/>
                  <w:ind w:right="-90"/>
                  <w:jc w:val="both"/>
                </w:pPr>
              </w:pPrChange>
            </w:pPr>
            <w:del w:id="12562" w:author="Hardik Malhotra" w:date="2021-09-30T19:30:00Z">
              <w:r w:rsidRPr="00C568E6" w:rsidDel="001848B0">
                <w:rPr>
                  <w:rFonts w:ascii="Verdana" w:hAnsi="Verdana" w:cs="Calibri"/>
                  <w:sz w:val="14"/>
                  <w:szCs w:val="14"/>
                  <w:rPrChange w:id="12563" w:author="Ritu Kamra" w:date="2021-09-27T17:30:00Z">
                    <w:rPr>
                      <w:rFonts w:ascii="Calibri" w:hAnsi="Calibri" w:cs="Calibri"/>
                      <w:color w:val="000000"/>
                      <w:sz w:val="14"/>
                      <w:szCs w:val="14"/>
                    </w:rPr>
                  </w:rPrChange>
                </w:rPr>
                <w:delText>528</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564"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8517B17" w14:textId="2EF8A380" w:rsidR="00587138" w:rsidRPr="00C568E6" w:rsidDel="001848B0" w:rsidRDefault="00587138">
            <w:pPr>
              <w:pStyle w:val="BodyText"/>
              <w:spacing w:before="162" w:line="480" w:lineRule="auto"/>
              <w:ind w:right="-90"/>
              <w:jc w:val="center"/>
              <w:rPr>
                <w:del w:id="12565" w:author="Hardik Malhotra" w:date="2021-09-30T19:30:00Z"/>
                <w:rFonts w:ascii="Verdana" w:hAnsi="Verdana" w:cs="Calibri"/>
                <w:sz w:val="14"/>
                <w:szCs w:val="14"/>
                <w:rPrChange w:id="12566" w:author="Ritu Kamra" w:date="2021-09-27T17:30:00Z">
                  <w:rPr>
                    <w:del w:id="12567" w:author="Hardik Malhotra" w:date="2021-09-30T19:30:00Z"/>
                    <w:rFonts w:ascii="Verdana" w:hAnsi="Verdana" w:cs="Calibri"/>
                    <w:color w:val="000000"/>
                    <w:sz w:val="14"/>
                    <w:szCs w:val="14"/>
                  </w:rPr>
                </w:rPrChange>
              </w:rPr>
              <w:pPrChange w:id="12568" w:author="Ritu Kamra" w:date="2021-09-27T17:30:00Z">
                <w:pPr>
                  <w:pStyle w:val="BodyText"/>
                  <w:spacing w:before="162" w:line="480" w:lineRule="auto"/>
                  <w:ind w:right="-90"/>
                  <w:jc w:val="both"/>
                </w:pPr>
              </w:pPrChange>
            </w:pPr>
            <w:del w:id="12569" w:author="Hardik Malhotra" w:date="2021-09-30T19:30:00Z">
              <w:r w:rsidRPr="00C568E6" w:rsidDel="001848B0">
                <w:rPr>
                  <w:rFonts w:ascii="Verdana" w:hAnsi="Verdana" w:cs="Calibri"/>
                  <w:sz w:val="14"/>
                  <w:szCs w:val="14"/>
                  <w:rPrChange w:id="12570" w:author="Ritu Kamra" w:date="2021-09-27T17:30:00Z">
                    <w:rPr>
                      <w:rFonts w:ascii="Calibri" w:hAnsi="Calibri" w:cs="Calibri"/>
                      <w:color w:val="000000"/>
                      <w:sz w:val="14"/>
                      <w:szCs w:val="14"/>
                    </w:rPr>
                  </w:rPrChange>
                </w:rPr>
                <w:delText>544</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571"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8EBEE29" w14:textId="453F60FE" w:rsidR="00587138" w:rsidRPr="00C568E6" w:rsidDel="001848B0" w:rsidRDefault="00587138">
            <w:pPr>
              <w:pStyle w:val="BodyText"/>
              <w:spacing w:before="162" w:line="480" w:lineRule="auto"/>
              <w:ind w:right="-90"/>
              <w:jc w:val="center"/>
              <w:rPr>
                <w:del w:id="12572" w:author="Hardik Malhotra" w:date="2021-09-30T19:30:00Z"/>
                <w:rFonts w:ascii="Verdana" w:hAnsi="Verdana" w:cs="Calibri"/>
                <w:sz w:val="14"/>
                <w:szCs w:val="14"/>
                <w:rPrChange w:id="12573" w:author="Ritu Kamra" w:date="2021-09-27T17:30:00Z">
                  <w:rPr>
                    <w:del w:id="12574" w:author="Hardik Malhotra" w:date="2021-09-30T19:30:00Z"/>
                    <w:rFonts w:ascii="Verdana" w:hAnsi="Verdana" w:cs="Calibri"/>
                    <w:color w:val="000000"/>
                    <w:sz w:val="14"/>
                    <w:szCs w:val="14"/>
                  </w:rPr>
                </w:rPrChange>
              </w:rPr>
              <w:pPrChange w:id="12575" w:author="Ritu Kamra" w:date="2021-09-27T17:30:00Z">
                <w:pPr>
                  <w:pStyle w:val="BodyText"/>
                  <w:spacing w:before="162" w:line="480" w:lineRule="auto"/>
                  <w:ind w:right="-90"/>
                  <w:jc w:val="both"/>
                </w:pPr>
              </w:pPrChange>
            </w:pPr>
            <w:del w:id="12576" w:author="Hardik Malhotra" w:date="2021-09-30T19:30:00Z">
              <w:r w:rsidRPr="00C568E6" w:rsidDel="001848B0">
                <w:rPr>
                  <w:rFonts w:ascii="Verdana" w:hAnsi="Verdana" w:cs="Calibri"/>
                  <w:sz w:val="14"/>
                  <w:szCs w:val="14"/>
                  <w:rPrChange w:id="12577" w:author="Ritu Kamra" w:date="2021-09-27T17:30:00Z">
                    <w:rPr>
                      <w:rFonts w:ascii="Calibri" w:hAnsi="Calibri" w:cs="Calibri"/>
                      <w:color w:val="000000"/>
                      <w:sz w:val="14"/>
                      <w:szCs w:val="14"/>
                    </w:rPr>
                  </w:rPrChange>
                </w:rPr>
                <w:delText>592</w:delText>
              </w:r>
            </w:del>
          </w:p>
        </w:tc>
      </w:tr>
      <w:tr w:rsidR="00587138" w:rsidRPr="00991017" w:rsidDel="001848B0" w14:paraId="46E4DB10" w14:textId="3E0CD6E8" w:rsidTr="005C3363">
        <w:trPr>
          <w:trHeight w:val="551"/>
          <w:del w:id="12578" w:author="Hardik Malhotra" w:date="2021-09-30T19:30:00Z"/>
          <w:trPrChange w:id="12579" w:author="Neeshu Bhadauriya" w:date="2021-09-27T21:36:00Z">
            <w:trPr>
              <w:trHeight w:val="551"/>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580"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002B829" w14:textId="7DEC247F" w:rsidR="00587138" w:rsidDel="001848B0" w:rsidRDefault="00587138" w:rsidP="00092529">
            <w:pPr>
              <w:pStyle w:val="BodyText"/>
              <w:spacing w:before="162" w:line="480" w:lineRule="auto"/>
              <w:ind w:right="-90"/>
              <w:jc w:val="both"/>
              <w:rPr>
                <w:del w:id="12581" w:author="Hardik Malhotra" w:date="2021-09-30T19:30:00Z"/>
                <w:rFonts w:ascii="Verdana" w:hAnsi="Verdana" w:cs="Calibri"/>
                <w:color w:val="000000"/>
                <w:sz w:val="14"/>
                <w:szCs w:val="14"/>
              </w:rPr>
            </w:pPr>
            <w:del w:id="12582" w:author="Hardik Malhotra" w:date="2021-09-30T19:30:00Z">
              <w:r w:rsidDel="001848B0">
                <w:rPr>
                  <w:rFonts w:ascii="Verdana" w:hAnsi="Verdana" w:cs="Calibri"/>
                  <w:color w:val="000000"/>
                  <w:sz w:val="14"/>
                  <w:szCs w:val="14"/>
                </w:rPr>
                <w:delText>Total 1</w:delText>
              </w:r>
            </w:del>
          </w:p>
        </w:tc>
        <w:tc>
          <w:tcPr>
            <w:tcW w:w="6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583"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35FB05F" w14:textId="45092876" w:rsidR="00587138" w:rsidRPr="00C568E6" w:rsidDel="001848B0" w:rsidRDefault="00587138">
            <w:pPr>
              <w:pStyle w:val="BodyText"/>
              <w:spacing w:before="162" w:line="480" w:lineRule="auto"/>
              <w:ind w:right="-90"/>
              <w:jc w:val="center"/>
              <w:rPr>
                <w:del w:id="12584" w:author="Hardik Malhotra" w:date="2021-09-30T19:30:00Z"/>
                <w:rFonts w:ascii="Verdana" w:hAnsi="Verdana" w:cs="Calibri"/>
                <w:sz w:val="14"/>
                <w:szCs w:val="14"/>
                <w:rPrChange w:id="12585" w:author="Ritu Kamra" w:date="2021-09-27T17:30:00Z">
                  <w:rPr>
                    <w:del w:id="12586" w:author="Hardik Malhotra" w:date="2021-09-30T19:30:00Z"/>
                    <w:rFonts w:ascii="Verdana" w:hAnsi="Verdana" w:cs="Calibri"/>
                    <w:color w:val="000000"/>
                    <w:sz w:val="14"/>
                    <w:szCs w:val="14"/>
                  </w:rPr>
                </w:rPrChange>
              </w:rPr>
              <w:pPrChange w:id="12587" w:author="Ritu Kamra" w:date="2021-09-27T17:30:00Z">
                <w:pPr>
                  <w:pStyle w:val="BodyText"/>
                  <w:spacing w:before="162" w:line="480" w:lineRule="auto"/>
                  <w:ind w:right="-90"/>
                  <w:jc w:val="both"/>
                </w:pPr>
              </w:pPrChange>
            </w:pPr>
            <w:del w:id="12588" w:author="Hardik Malhotra" w:date="2021-09-30T19:30:00Z">
              <w:r w:rsidRPr="00C568E6" w:rsidDel="001848B0">
                <w:rPr>
                  <w:rFonts w:ascii="Verdana" w:hAnsi="Verdana" w:cs="Calibri"/>
                  <w:sz w:val="14"/>
                  <w:szCs w:val="14"/>
                  <w:rPrChange w:id="12589" w:author="Ritu Kamra" w:date="2021-09-27T17:30:00Z">
                    <w:rPr>
                      <w:rFonts w:ascii="Verdana" w:hAnsi="Verdana" w:cs="Calibri"/>
                      <w:color w:val="000000"/>
                      <w:sz w:val="14"/>
                      <w:szCs w:val="14"/>
                    </w:rPr>
                  </w:rPrChange>
                </w:rPr>
                <w:delText>2866</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590"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8FDFE2F" w14:textId="4A41F748" w:rsidR="00587138" w:rsidRPr="00C568E6" w:rsidDel="001848B0" w:rsidRDefault="00587138">
            <w:pPr>
              <w:pStyle w:val="BodyText"/>
              <w:spacing w:before="162" w:line="480" w:lineRule="auto"/>
              <w:ind w:right="-90"/>
              <w:jc w:val="center"/>
              <w:rPr>
                <w:del w:id="12591" w:author="Hardik Malhotra" w:date="2021-09-30T19:30:00Z"/>
                <w:rFonts w:ascii="Verdana" w:hAnsi="Verdana" w:cs="Calibri"/>
                <w:sz w:val="14"/>
                <w:szCs w:val="14"/>
                <w:rPrChange w:id="12592" w:author="Ritu Kamra" w:date="2021-09-27T17:30:00Z">
                  <w:rPr>
                    <w:del w:id="12593" w:author="Hardik Malhotra" w:date="2021-09-30T19:30:00Z"/>
                    <w:rFonts w:ascii="Verdana" w:hAnsi="Verdana" w:cs="Calibri"/>
                    <w:color w:val="000000"/>
                    <w:sz w:val="14"/>
                    <w:szCs w:val="14"/>
                  </w:rPr>
                </w:rPrChange>
              </w:rPr>
              <w:pPrChange w:id="12594" w:author="Ritu Kamra" w:date="2021-09-27T17:30:00Z">
                <w:pPr>
                  <w:pStyle w:val="BodyText"/>
                  <w:spacing w:before="162" w:line="480" w:lineRule="auto"/>
                  <w:ind w:right="-90"/>
                  <w:jc w:val="both"/>
                </w:pPr>
              </w:pPrChange>
            </w:pPr>
            <w:del w:id="12595" w:author="Hardik Malhotra" w:date="2021-09-30T19:30:00Z">
              <w:r w:rsidRPr="00C568E6" w:rsidDel="001848B0">
                <w:rPr>
                  <w:rFonts w:ascii="Verdana" w:hAnsi="Verdana" w:cs="Calibri"/>
                  <w:sz w:val="14"/>
                  <w:szCs w:val="14"/>
                  <w:rPrChange w:id="12596" w:author="Ritu Kamra" w:date="2021-09-27T17:30:00Z">
                    <w:rPr>
                      <w:rFonts w:ascii="Verdana" w:hAnsi="Verdana" w:cs="Calibri"/>
                      <w:color w:val="000000"/>
                      <w:sz w:val="14"/>
                      <w:szCs w:val="14"/>
                    </w:rPr>
                  </w:rPrChange>
                </w:rPr>
                <w:delText>2986</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597"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30D2A77" w14:textId="3FF304DE" w:rsidR="00587138" w:rsidRPr="00C568E6" w:rsidDel="001848B0" w:rsidRDefault="00587138">
            <w:pPr>
              <w:pStyle w:val="BodyText"/>
              <w:spacing w:before="162" w:line="480" w:lineRule="auto"/>
              <w:ind w:right="-90"/>
              <w:jc w:val="center"/>
              <w:rPr>
                <w:del w:id="12598" w:author="Hardik Malhotra" w:date="2021-09-30T19:30:00Z"/>
                <w:rFonts w:ascii="Verdana" w:hAnsi="Verdana" w:cs="Calibri"/>
                <w:sz w:val="14"/>
                <w:szCs w:val="14"/>
                <w:rPrChange w:id="12599" w:author="Ritu Kamra" w:date="2021-09-27T17:30:00Z">
                  <w:rPr>
                    <w:del w:id="12600" w:author="Hardik Malhotra" w:date="2021-09-30T19:30:00Z"/>
                    <w:rFonts w:ascii="Verdana" w:hAnsi="Verdana" w:cs="Calibri"/>
                    <w:color w:val="000000"/>
                    <w:sz w:val="14"/>
                    <w:szCs w:val="14"/>
                  </w:rPr>
                </w:rPrChange>
              </w:rPr>
              <w:pPrChange w:id="12601" w:author="Ritu Kamra" w:date="2021-09-27T17:30:00Z">
                <w:pPr>
                  <w:pStyle w:val="BodyText"/>
                  <w:spacing w:before="162" w:line="480" w:lineRule="auto"/>
                  <w:ind w:right="-90"/>
                  <w:jc w:val="both"/>
                </w:pPr>
              </w:pPrChange>
            </w:pPr>
            <w:del w:id="12602" w:author="Hardik Malhotra" w:date="2021-09-30T19:30:00Z">
              <w:r w:rsidRPr="00C568E6" w:rsidDel="001848B0">
                <w:rPr>
                  <w:rFonts w:ascii="Verdana" w:hAnsi="Verdana" w:cs="Calibri"/>
                  <w:sz w:val="14"/>
                  <w:szCs w:val="14"/>
                  <w:rPrChange w:id="12603" w:author="Ritu Kamra" w:date="2021-09-27T17:30:00Z">
                    <w:rPr>
                      <w:rFonts w:ascii="Verdana" w:hAnsi="Verdana" w:cs="Calibri"/>
                      <w:color w:val="000000"/>
                      <w:sz w:val="14"/>
                      <w:szCs w:val="14"/>
                    </w:rPr>
                  </w:rPrChange>
                </w:rPr>
                <w:delText>3151</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604"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B22E575" w14:textId="6FEE2D61" w:rsidR="00587138" w:rsidRPr="00C568E6" w:rsidDel="001848B0" w:rsidRDefault="00587138">
            <w:pPr>
              <w:pStyle w:val="BodyText"/>
              <w:spacing w:before="162" w:line="480" w:lineRule="auto"/>
              <w:ind w:right="-90"/>
              <w:jc w:val="center"/>
              <w:rPr>
                <w:del w:id="12605" w:author="Hardik Malhotra" w:date="2021-09-30T19:30:00Z"/>
                <w:rFonts w:ascii="Verdana" w:hAnsi="Verdana" w:cs="Calibri"/>
                <w:sz w:val="14"/>
                <w:szCs w:val="14"/>
                <w:rPrChange w:id="12606" w:author="Ritu Kamra" w:date="2021-09-27T17:30:00Z">
                  <w:rPr>
                    <w:del w:id="12607" w:author="Hardik Malhotra" w:date="2021-09-30T19:30:00Z"/>
                    <w:rFonts w:ascii="Verdana" w:hAnsi="Verdana" w:cs="Calibri"/>
                    <w:color w:val="000000"/>
                    <w:sz w:val="14"/>
                    <w:szCs w:val="14"/>
                  </w:rPr>
                </w:rPrChange>
              </w:rPr>
              <w:pPrChange w:id="12608" w:author="Ritu Kamra" w:date="2021-09-27T17:30:00Z">
                <w:pPr>
                  <w:pStyle w:val="BodyText"/>
                  <w:spacing w:before="162" w:line="480" w:lineRule="auto"/>
                  <w:ind w:right="-90"/>
                  <w:jc w:val="both"/>
                </w:pPr>
              </w:pPrChange>
            </w:pPr>
            <w:del w:id="12609" w:author="Hardik Malhotra" w:date="2021-09-30T19:30:00Z">
              <w:r w:rsidRPr="00C568E6" w:rsidDel="001848B0">
                <w:rPr>
                  <w:rFonts w:ascii="Verdana" w:hAnsi="Verdana" w:cs="Calibri"/>
                  <w:sz w:val="14"/>
                  <w:szCs w:val="14"/>
                  <w:rPrChange w:id="12610" w:author="Ritu Kamra" w:date="2021-09-27T17:30:00Z">
                    <w:rPr>
                      <w:rFonts w:ascii="Verdana" w:hAnsi="Verdana" w:cs="Calibri"/>
                      <w:color w:val="000000"/>
                      <w:sz w:val="14"/>
                      <w:szCs w:val="14"/>
                    </w:rPr>
                  </w:rPrChange>
                </w:rPr>
                <w:delText>3328</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611"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4C98542" w14:textId="564A3F3F" w:rsidR="00587138" w:rsidRPr="00C568E6" w:rsidDel="001848B0" w:rsidRDefault="00587138">
            <w:pPr>
              <w:pStyle w:val="BodyText"/>
              <w:spacing w:before="162" w:line="480" w:lineRule="auto"/>
              <w:ind w:right="-90"/>
              <w:jc w:val="center"/>
              <w:rPr>
                <w:del w:id="12612" w:author="Hardik Malhotra" w:date="2021-09-30T19:30:00Z"/>
                <w:rFonts w:ascii="Verdana" w:hAnsi="Verdana" w:cs="Calibri"/>
                <w:sz w:val="14"/>
                <w:szCs w:val="14"/>
                <w:rPrChange w:id="12613" w:author="Ritu Kamra" w:date="2021-09-27T17:30:00Z">
                  <w:rPr>
                    <w:del w:id="12614" w:author="Hardik Malhotra" w:date="2021-09-30T19:30:00Z"/>
                    <w:rFonts w:ascii="Verdana" w:hAnsi="Verdana" w:cs="Calibri"/>
                    <w:color w:val="000000"/>
                    <w:sz w:val="14"/>
                    <w:szCs w:val="14"/>
                  </w:rPr>
                </w:rPrChange>
              </w:rPr>
              <w:pPrChange w:id="12615" w:author="Ritu Kamra" w:date="2021-09-27T17:30:00Z">
                <w:pPr>
                  <w:pStyle w:val="BodyText"/>
                  <w:spacing w:before="162" w:line="480" w:lineRule="auto"/>
                  <w:ind w:right="-90"/>
                  <w:jc w:val="both"/>
                </w:pPr>
              </w:pPrChange>
            </w:pPr>
            <w:del w:id="12616" w:author="Hardik Malhotra" w:date="2021-09-30T19:30:00Z">
              <w:r w:rsidRPr="00C568E6" w:rsidDel="001848B0">
                <w:rPr>
                  <w:rFonts w:ascii="Verdana" w:hAnsi="Verdana" w:cs="Calibri"/>
                  <w:sz w:val="14"/>
                  <w:szCs w:val="14"/>
                  <w:rPrChange w:id="12617" w:author="Ritu Kamra" w:date="2021-09-27T17:30:00Z">
                    <w:rPr>
                      <w:rFonts w:ascii="Verdana" w:hAnsi="Verdana" w:cs="Calibri"/>
                      <w:color w:val="000000"/>
                      <w:sz w:val="14"/>
                      <w:szCs w:val="14"/>
                    </w:rPr>
                  </w:rPrChange>
                </w:rPr>
                <w:delText>3470</w:delText>
              </w:r>
            </w:del>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618" w:author="Neeshu Bhadauriya" w:date="2021-09-27T21:36:00Z">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20A00F4" w14:textId="5758F8B6" w:rsidR="00587138" w:rsidRPr="00C568E6" w:rsidDel="001848B0" w:rsidRDefault="00587138">
            <w:pPr>
              <w:pStyle w:val="BodyText"/>
              <w:spacing w:before="162" w:line="480" w:lineRule="auto"/>
              <w:ind w:right="-90"/>
              <w:jc w:val="center"/>
              <w:rPr>
                <w:del w:id="12619" w:author="Hardik Malhotra" w:date="2021-09-30T19:30:00Z"/>
                <w:rFonts w:ascii="Verdana" w:hAnsi="Verdana" w:cs="Calibri"/>
                <w:sz w:val="14"/>
                <w:szCs w:val="14"/>
                <w:rPrChange w:id="12620" w:author="Ritu Kamra" w:date="2021-09-27T17:30:00Z">
                  <w:rPr>
                    <w:del w:id="12621" w:author="Hardik Malhotra" w:date="2021-09-30T19:30:00Z"/>
                    <w:rFonts w:ascii="Verdana" w:hAnsi="Verdana" w:cs="Calibri"/>
                    <w:color w:val="000000"/>
                    <w:sz w:val="14"/>
                    <w:szCs w:val="14"/>
                  </w:rPr>
                </w:rPrChange>
              </w:rPr>
              <w:pPrChange w:id="12622" w:author="Ritu Kamra" w:date="2021-09-27T17:30:00Z">
                <w:pPr>
                  <w:pStyle w:val="BodyText"/>
                  <w:spacing w:before="162" w:line="480" w:lineRule="auto"/>
                  <w:ind w:right="-90"/>
                  <w:jc w:val="both"/>
                </w:pPr>
              </w:pPrChange>
            </w:pPr>
            <w:del w:id="12623" w:author="Hardik Malhotra" w:date="2021-09-30T19:30:00Z">
              <w:r w:rsidRPr="00C568E6" w:rsidDel="001848B0">
                <w:rPr>
                  <w:rFonts w:ascii="Verdana" w:hAnsi="Verdana" w:cs="Calibri"/>
                  <w:sz w:val="14"/>
                  <w:szCs w:val="14"/>
                  <w:rPrChange w:id="12624" w:author="Ritu Kamra" w:date="2021-09-27T17:30:00Z">
                    <w:rPr>
                      <w:rFonts w:ascii="Verdana" w:hAnsi="Verdana" w:cs="Calibri"/>
                      <w:color w:val="000000"/>
                      <w:sz w:val="14"/>
                      <w:szCs w:val="14"/>
                    </w:rPr>
                  </w:rPrChange>
                </w:rPr>
                <w:delText>3246</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625"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4D37186" w14:textId="38714DC4" w:rsidR="00587138" w:rsidRPr="00C568E6" w:rsidDel="001848B0" w:rsidRDefault="00587138">
            <w:pPr>
              <w:pStyle w:val="BodyText"/>
              <w:spacing w:before="162" w:line="480" w:lineRule="auto"/>
              <w:ind w:right="-90"/>
              <w:jc w:val="center"/>
              <w:rPr>
                <w:del w:id="12626" w:author="Hardik Malhotra" w:date="2021-09-30T19:30:00Z"/>
                <w:rFonts w:ascii="Verdana" w:hAnsi="Verdana" w:cs="Calibri"/>
                <w:sz w:val="14"/>
                <w:szCs w:val="14"/>
                <w:rPrChange w:id="12627" w:author="Ritu Kamra" w:date="2021-09-27T17:30:00Z">
                  <w:rPr>
                    <w:del w:id="12628" w:author="Hardik Malhotra" w:date="2021-09-30T19:30:00Z"/>
                    <w:rFonts w:ascii="Verdana" w:hAnsi="Verdana" w:cs="Calibri"/>
                    <w:color w:val="000000"/>
                    <w:sz w:val="14"/>
                    <w:szCs w:val="14"/>
                  </w:rPr>
                </w:rPrChange>
              </w:rPr>
              <w:pPrChange w:id="12629" w:author="Ritu Kamra" w:date="2021-09-27T17:30:00Z">
                <w:pPr>
                  <w:pStyle w:val="BodyText"/>
                  <w:spacing w:before="162" w:line="480" w:lineRule="auto"/>
                  <w:ind w:right="-90"/>
                  <w:jc w:val="both"/>
                </w:pPr>
              </w:pPrChange>
            </w:pPr>
            <w:del w:id="12630" w:author="Hardik Malhotra" w:date="2021-09-30T19:30:00Z">
              <w:r w:rsidRPr="00C568E6" w:rsidDel="001848B0">
                <w:rPr>
                  <w:rFonts w:ascii="Verdana" w:hAnsi="Verdana" w:cs="Calibri"/>
                  <w:sz w:val="14"/>
                  <w:szCs w:val="14"/>
                  <w:rPrChange w:id="12631" w:author="Ritu Kamra" w:date="2021-09-27T17:30:00Z">
                    <w:rPr>
                      <w:rFonts w:ascii="Verdana" w:hAnsi="Verdana" w:cs="Calibri"/>
                      <w:color w:val="000000"/>
                      <w:sz w:val="14"/>
                      <w:szCs w:val="14"/>
                    </w:rPr>
                  </w:rPrChange>
                </w:rPr>
                <w:delText>3485</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632"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EB6F633" w14:textId="24064B92" w:rsidR="00587138" w:rsidRPr="00C568E6" w:rsidDel="001848B0" w:rsidRDefault="00587138">
            <w:pPr>
              <w:pStyle w:val="BodyText"/>
              <w:spacing w:before="162" w:line="480" w:lineRule="auto"/>
              <w:ind w:right="-90"/>
              <w:jc w:val="center"/>
              <w:rPr>
                <w:del w:id="12633" w:author="Hardik Malhotra" w:date="2021-09-30T19:30:00Z"/>
                <w:rFonts w:ascii="Verdana" w:hAnsi="Verdana" w:cs="Calibri"/>
                <w:sz w:val="14"/>
                <w:szCs w:val="14"/>
                <w:rPrChange w:id="12634" w:author="Ritu Kamra" w:date="2021-09-27T17:30:00Z">
                  <w:rPr>
                    <w:del w:id="12635" w:author="Hardik Malhotra" w:date="2021-09-30T19:30:00Z"/>
                    <w:rFonts w:ascii="Verdana" w:hAnsi="Verdana" w:cs="Calibri"/>
                    <w:color w:val="000000"/>
                    <w:sz w:val="14"/>
                    <w:szCs w:val="14"/>
                  </w:rPr>
                </w:rPrChange>
              </w:rPr>
              <w:pPrChange w:id="12636" w:author="Ritu Kamra" w:date="2021-09-27T17:30:00Z">
                <w:pPr>
                  <w:pStyle w:val="BodyText"/>
                  <w:spacing w:before="162" w:line="480" w:lineRule="auto"/>
                  <w:ind w:right="-90"/>
                  <w:jc w:val="both"/>
                </w:pPr>
              </w:pPrChange>
            </w:pPr>
            <w:del w:id="12637" w:author="Hardik Malhotra" w:date="2021-09-30T19:30:00Z">
              <w:r w:rsidRPr="00C568E6" w:rsidDel="001848B0">
                <w:rPr>
                  <w:rFonts w:ascii="Verdana" w:hAnsi="Verdana" w:cs="Calibri"/>
                  <w:sz w:val="14"/>
                  <w:szCs w:val="14"/>
                  <w:rPrChange w:id="12638" w:author="Ritu Kamra" w:date="2021-09-27T17:30:00Z">
                    <w:rPr>
                      <w:rFonts w:ascii="Verdana" w:hAnsi="Verdana" w:cs="Calibri"/>
                      <w:color w:val="000000"/>
                      <w:sz w:val="14"/>
                      <w:szCs w:val="14"/>
                    </w:rPr>
                  </w:rPrChange>
                </w:rPr>
                <w:delText>3724</w:delText>
              </w:r>
            </w:del>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2639" w:author="Neeshu Bhadauriya" w:date="2021-09-27T21:36:00Z">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C0FD82C" w14:textId="008D0BDD" w:rsidR="00587138" w:rsidRPr="00C568E6" w:rsidDel="001848B0" w:rsidRDefault="00587138">
            <w:pPr>
              <w:pStyle w:val="BodyText"/>
              <w:spacing w:before="162" w:line="480" w:lineRule="auto"/>
              <w:ind w:right="-90"/>
              <w:jc w:val="center"/>
              <w:rPr>
                <w:del w:id="12640" w:author="Hardik Malhotra" w:date="2021-09-30T19:30:00Z"/>
                <w:rFonts w:ascii="Verdana" w:hAnsi="Verdana" w:cs="Calibri"/>
                <w:sz w:val="14"/>
                <w:szCs w:val="14"/>
                <w:rPrChange w:id="12641" w:author="Ritu Kamra" w:date="2021-09-27T17:30:00Z">
                  <w:rPr>
                    <w:del w:id="12642" w:author="Hardik Malhotra" w:date="2021-09-30T19:30:00Z"/>
                    <w:rFonts w:ascii="Verdana" w:hAnsi="Verdana" w:cs="Calibri"/>
                    <w:color w:val="000000"/>
                    <w:sz w:val="14"/>
                    <w:szCs w:val="14"/>
                  </w:rPr>
                </w:rPrChange>
              </w:rPr>
              <w:pPrChange w:id="12643" w:author="Ritu Kamra" w:date="2021-09-27T17:30:00Z">
                <w:pPr>
                  <w:pStyle w:val="BodyText"/>
                  <w:spacing w:before="162" w:line="480" w:lineRule="auto"/>
                  <w:ind w:right="-90"/>
                  <w:jc w:val="both"/>
                </w:pPr>
              </w:pPrChange>
            </w:pPr>
            <w:del w:id="12644" w:author="Hardik Malhotra" w:date="2021-09-30T19:30:00Z">
              <w:r w:rsidRPr="00C568E6" w:rsidDel="001848B0">
                <w:rPr>
                  <w:rFonts w:ascii="Verdana" w:hAnsi="Verdana" w:cs="Calibri"/>
                  <w:sz w:val="14"/>
                  <w:szCs w:val="14"/>
                  <w:rPrChange w:id="12645" w:author="Ritu Kamra" w:date="2021-09-27T17:30:00Z">
                    <w:rPr>
                      <w:rFonts w:ascii="Verdana" w:hAnsi="Verdana" w:cs="Calibri"/>
                      <w:color w:val="000000"/>
                      <w:sz w:val="14"/>
                      <w:szCs w:val="14"/>
                    </w:rPr>
                  </w:rPrChange>
                </w:rPr>
                <w:delText>4119</w:delText>
              </w:r>
            </w:del>
          </w:p>
        </w:tc>
      </w:tr>
    </w:tbl>
    <w:p w14:paraId="54B4CECD" w14:textId="77777777" w:rsidR="00587138" w:rsidRDefault="00587138" w:rsidP="00587138">
      <w:pPr>
        <w:pStyle w:val="BodyText"/>
        <w:spacing w:before="162" w:line="360" w:lineRule="auto"/>
        <w:jc w:val="both"/>
        <w:rPr>
          <w:bCs/>
        </w:rPr>
      </w:pPr>
    </w:p>
    <w:p w14:paraId="754973E8" w14:textId="77777777" w:rsidR="002D44DF" w:rsidRDefault="002D44DF" w:rsidP="00587138">
      <w:pPr>
        <w:pStyle w:val="BodyText"/>
        <w:spacing w:before="162" w:line="360" w:lineRule="auto"/>
        <w:jc w:val="both"/>
        <w:rPr>
          <w:ins w:id="12646" w:author="Dilip Kumar" w:date="2021-09-25T12:06:00Z"/>
          <w:rFonts w:ascii="Verdana" w:hAnsi="Verdana"/>
          <w:bCs/>
        </w:rPr>
        <w:sectPr w:rsidR="002D44DF"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FE4A8A4" w14:textId="5F217587" w:rsidR="002D44DF" w:rsidRPr="00FA08E1" w:rsidRDefault="00587138" w:rsidP="00587138">
      <w:pPr>
        <w:pStyle w:val="BodyText"/>
        <w:spacing w:before="162" w:line="360" w:lineRule="auto"/>
        <w:jc w:val="both"/>
        <w:rPr>
          <w:ins w:id="12647" w:author="Dilip Kumar" w:date="2021-09-25T12:06:00Z"/>
          <w:bCs/>
          <w:rPrChange w:id="12648" w:author="Ritu Kamra" w:date="2021-09-27T20:09:00Z">
            <w:rPr>
              <w:ins w:id="12649" w:author="Dilip Kumar" w:date="2021-09-25T12:06:00Z"/>
              <w:rFonts w:ascii="Verdana" w:hAnsi="Verdana"/>
              <w:bCs/>
            </w:rPr>
          </w:rPrChange>
        </w:rPr>
        <w:sectPr w:rsidR="002D44DF" w:rsidRPr="00FA08E1"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FA08E1">
        <w:rPr>
          <w:bCs/>
          <w:rPrChange w:id="12650" w:author="Ritu Kamra" w:date="2021-09-27T20:09:00Z">
            <w:rPr>
              <w:rFonts w:ascii="Verdana" w:hAnsi="Verdana"/>
              <w:bCs/>
            </w:rPr>
          </w:rPrChange>
        </w:rPr>
        <w:t xml:space="preserve">The total production of Epoxy Resin stood at around 3246 thousand tonnes in 2020 and is expected to reach around 4119 thousand tonnes by </w:t>
      </w:r>
      <w:del w:id="12651" w:author="Supreet Mathaun" w:date="2021-09-23T17:07:00Z">
        <w:r w:rsidRPr="00FA08E1" w:rsidDel="00AE6B31">
          <w:rPr>
            <w:bCs/>
            <w:rPrChange w:id="12652" w:author="Ritu Kamra" w:date="2021-09-27T20:09:00Z">
              <w:rPr>
                <w:rFonts w:ascii="Verdana" w:hAnsi="Verdana"/>
                <w:bCs/>
              </w:rPr>
            </w:rPrChange>
          </w:rPr>
          <w:delText xml:space="preserve">forecast period </w:delText>
        </w:r>
      </w:del>
      <w:r w:rsidRPr="00FA08E1">
        <w:rPr>
          <w:bCs/>
          <w:rPrChange w:id="12653" w:author="Ritu Kamra" w:date="2021-09-27T20:09:00Z">
            <w:rPr>
              <w:rFonts w:ascii="Verdana" w:hAnsi="Verdana"/>
              <w:bCs/>
            </w:rPr>
          </w:rPrChange>
        </w:rPr>
        <w:t>2030. The increase in production is attributed to the surge in demand for cost</w:t>
      </w:r>
      <w:ins w:id="12654" w:author="Supreet Mathaun" w:date="2021-09-23T17:07:00Z">
        <w:r w:rsidR="00AE6B31" w:rsidRPr="00FA08E1">
          <w:rPr>
            <w:bCs/>
            <w:rPrChange w:id="12655" w:author="Ritu Kamra" w:date="2021-09-27T20:09:00Z">
              <w:rPr>
                <w:rFonts w:ascii="Verdana" w:hAnsi="Verdana"/>
                <w:bCs/>
              </w:rPr>
            </w:rPrChange>
          </w:rPr>
          <w:t>-</w:t>
        </w:r>
      </w:ins>
      <w:del w:id="12656" w:author="Supreet Mathaun" w:date="2021-09-23T17:07:00Z">
        <w:r w:rsidRPr="00FA08E1" w:rsidDel="00AE6B31">
          <w:rPr>
            <w:bCs/>
            <w:rPrChange w:id="12657" w:author="Ritu Kamra" w:date="2021-09-27T20:09:00Z">
              <w:rPr>
                <w:rFonts w:ascii="Verdana" w:hAnsi="Verdana"/>
                <w:bCs/>
              </w:rPr>
            </w:rPrChange>
          </w:rPr>
          <w:delText xml:space="preserve"> </w:delText>
        </w:r>
      </w:del>
      <w:r w:rsidRPr="00FA08E1">
        <w:rPr>
          <w:bCs/>
          <w:rPrChange w:id="12658" w:author="Ritu Kamra" w:date="2021-09-27T20:09:00Z">
            <w:rPr>
              <w:rFonts w:ascii="Verdana" w:hAnsi="Verdana"/>
              <w:bCs/>
            </w:rPr>
          </w:rPrChange>
        </w:rPr>
        <w:t>effective as well as light</w:t>
      </w:r>
      <w:del w:id="12659" w:author="Supreet Mathaun" w:date="2021-09-23T17:07:00Z">
        <w:r w:rsidRPr="00FA08E1" w:rsidDel="00AE6B31">
          <w:rPr>
            <w:bCs/>
            <w:rPrChange w:id="12660" w:author="Ritu Kamra" w:date="2021-09-27T20:09:00Z">
              <w:rPr>
                <w:rFonts w:ascii="Verdana" w:hAnsi="Verdana"/>
                <w:bCs/>
              </w:rPr>
            </w:rPrChange>
          </w:rPr>
          <w:delText xml:space="preserve"> </w:delText>
        </w:r>
      </w:del>
      <w:r w:rsidRPr="00FA08E1">
        <w:rPr>
          <w:bCs/>
          <w:rPrChange w:id="12661" w:author="Ritu Kamra" w:date="2021-09-27T20:09:00Z">
            <w:rPr>
              <w:rFonts w:ascii="Verdana" w:hAnsi="Verdana"/>
              <w:bCs/>
            </w:rPr>
          </w:rPrChange>
        </w:rPr>
        <w:t xml:space="preserve">weight resin that can be used </w:t>
      </w:r>
      <w:del w:id="12662" w:author="Supreet Mathaun" w:date="2021-09-23T17:08:00Z">
        <w:r w:rsidRPr="00FA08E1" w:rsidDel="00AE6B31">
          <w:rPr>
            <w:bCs/>
            <w:rPrChange w:id="12663" w:author="Ritu Kamra" w:date="2021-09-27T20:09:00Z">
              <w:rPr>
                <w:rFonts w:ascii="Verdana" w:hAnsi="Verdana"/>
                <w:bCs/>
              </w:rPr>
            </w:rPrChange>
          </w:rPr>
          <w:delText xml:space="preserve">or </w:delText>
        </w:r>
      </w:del>
      <w:ins w:id="12664" w:author="Supreet Mathaun" w:date="2021-09-23T17:08:00Z">
        <w:r w:rsidR="00AE6B31" w:rsidRPr="00FA08E1">
          <w:rPr>
            <w:bCs/>
            <w:rPrChange w:id="12665" w:author="Ritu Kamra" w:date="2021-09-27T20:09:00Z">
              <w:rPr>
                <w:rFonts w:ascii="Verdana" w:hAnsi="Verdana"/>
                <w:bCs/>
              </w:rPr>
            </w:rPrChange>
          </w:rPr>
          <w:t xml:space="preserve">for </w:t>
        </w:r>
      </w:ins>
      <w:r w:rsidRPr="00FA08E1">
        <w:rPr>
          <w:bCs/>
          <w:rPrChange w:id="12666" w:author="Ritu Kamra" w:date="2021-09-27T20:09:00Z">
            <w:rPr>
              <w:rFonts w:ascii="Verdana" w:hAnsi="Verdana"/>
              <w:bCs/>
            </w:rPr>
          </w:rPrChange>
        </w:rPr>
        <w:t xml:space="preserve">various applications. </w:t>
      </w:r>
      <w:ins w:id="12667" w:author="Supreet Mathaun" w:date="2021-09-23T17:08:00Z">
        <w:r w:rsidR="00AE6B31" w:rsidRPr="00FA08E1">
          <w:rPr>
            <w:bCs/>
            <w:rPrChange w:id="12668" w:author="Ritu Kamra" w:date="2021-09-27T20:09:00Z">
              <w:rPr>
                <w:rFonts w:ascii="Verdana" w:hAnsi="Verdana"/>
                <w:bCs/>
              </w:rPr>
            </w:rPrChange>
          </w:rPr>
          <w:t xml:space="preserve">However, </w:t>
        </w:r>
      </w:ins>
      <w:del w:id="12669" w:author="Supreet Mathaun" w:date="2021-09-23T17:08:00Z">
        <w:r w:rsidRPr="00FA08E1" w:rsidDel="00AE6B31">
          <w:rPr>
            <w:bCs/>
            <w:rPrChange w:id="12670" w:author="Ritu Kamra" w:date="2021-09-27T20:09:00Z">
              <w:rPr>
                <w:rFonts w:ascii="Verdana" w:hAnsi="Verdana"/>
                <w:bCs/>
              </w:rPr>
            </w:rPrChange>
          </w:rPr>
          <w:delText>T</w:delText>
        </w:r>
      </w:del>
      <w:ins w:id="12671" w:author="Supreet Mathaun" w:date="2021-09-23T17:08:00Z">
        <w:r w:rsidR="00AE6B31" w:rsidRPr="00FA08E1">
          <w:rPr>
            <w:bCs/>
            <w:rPrChange w:id="12672" w:author="Ritu Kamra" w:date="2021-09-27T20:09:00Z">
              <w:rPr>
                <w:rFonts w:ascii="Verdana" w:hAnsi="Verdana"/>
                <w:bCs/>
              </w:rPr>
            </w:rPrChange>
          </w:rPr>
          <w:t>t</w:t>
        </w:r>
      </w:ins>
      <w:r w:rsidRPr="00FA08E1">
        <w:rPr>
          <w:bCs/>
          <w:rPrChange w:id="12673" w:author="Ritu Kamra" w:date="2021-09-27T20:09:00Z">
            <w:rPr>
              <w:rFonts w:ascii="Verdana" w:hAnsi="Verdana"/>
              <w:bCs/>
            </w:rPr>
          </w:rPrChange>
        </w:rPr>
        <w:t xml:space="preserve">he global production of epoxy resin </w:t>
      </w:r>
      <w:del w:id="12674" w:author="Supreet Mathaun" w:date="2021-09-23T17:08:00Z">
        <w:r w:rsidRPr="00FA08E1" w:rsidDel="00AE6B31">
          <w:rPr>
            <w:bCs/>
            <w:rPrChange w:id="12675" w:author="Ritu Kamra" w:date="2021-09-27T20:09:00Z">
              <w:rPr>
                <w:rFonts w:ascii="Verdana" w:hAnsi="Verdana"/>
                <w:bCs/>
              </w:rPr>
            </w:rPrChange>
          </w:rPr>
          <w:delText xml:space="preserve">is however </w:delText>
        </w:r>
      </w:del>
      <w:r w:rsidRPr="00FA08E1">
        <w:rPr>
          <w:bCs/>
          <w:rPrChange w:id="12676" w:author="Ritu Kamra" w:date="2021-09-27T20:09:00Z">
            <w:rPr>
              <w:rFonts w:ascii="Verdana" w:hAnsi="Verdana"/>
              <w:bCs/>
            </w:rPr>
          </w:rPrChange>
        </w:rPr>
        <w:t xml:space="preserve">showed a significant dip of around 6.46% in 2020 due to </w:t>
      </w:r>
      <w:ins w:id="12677" w:author="Supreet Mathaun" w:date="2021-09-23T17:08:00Z">
        <w:r w:rsidR="00AE6B31" w:rsidRPr="00FA08E1">
          <w:rPr>
            <w:bCs/>
            <w:rPrChange w:id="12678" w:author="Ritu Kamra" w:date="2021-09-27T20:09:00Z">
              <w:rPr>
                <w:rFonts w:ascii="Verdana" w:hAnsi="Verdana"/>
                <w:bCs/>
              </w:rPr>
            </w:rPrChange>
          </w:rPr>
          <w:t xml:space="preserve">the </w:t>
        </w:r>
      </w:ins>
      <w:r w:rsidRPr="00FA08E1">
        <w:rPr>
          <w:bCs/>
          <w:rPrChange w:id="12679" w:author="Ritu Kamra" w:date="2021-09-27T20:09:00Z">
            <w:rPr>
              <w:rFonts w:ascii="Verdana" w:hAnsi="Verdana"/>
              <w:bCs/>
            </w:rPr>
          </w:rPrChange>
        </w:rPr>
        <w:t>outbreak of COVID-19</w:t>
      </w:r>
      <w:ins w:id="12680" w:author="Supreet Mathaun" w:date="2021-09-23T17:08:00Z">
        <w:r w:rsidR="00AE6B31" w:rsidRPr="00FA08E1">
          <w:rPr>
            <w:bCs/>
            <w:rPrChange w:id="12681" w:author="Ritu Kamra" w:date="2021-09-27T20:09:00Z">
              <w:rPr>
                <w:rFonts w:ascii="Verdana" w:hAnsi="Verdana"/>
                <w:bCs/>
              </w:rPr>
            </w:rPrChange>
          </w:rPr>
          <w:t>,</w:t>
        </w:r>
      </w:ins>
      <w:r w:rsidRPr="00FA08E1">
        <w:rPr>
          <w:bCs/>
          <w:rPrChange w:id="12682" w:author="Ritu Kamra" w:date="2021-09-27T20:09:00Z">
            <w:rPr>
              <w:rFonts w:ascii="Verdana" w:hAnsi="Verdana"/>
              <w:bCs/>
            </w:rPr>
          </w:rPrChange>
        </w:rPr>
        <w:t xml:space="preserve"> which has caused severe disruption in </w:t>
      </w:r>
      <w:ins w:id="12683" w:author="Supreet Mathaun" w:date="2021-09-23T17:09:00Z">
        <w:r w:rsidR="00AE6B31" w:rsidRPr="00FA08E1">
          <w:rPr>
            <w:bCs/>
            <w:rPrChange w:id="12684" w:author="Ritu Kamra" w:date="2021-09-27T20:09:00Z">
              <w:rPr>
                <w:rFonts w:ascii="Verdana" w:hAnsi="Verdana"/>
                <w:bCs/>
              </w:rPr>
            </w:rPrChange>
          </w:rPr>
          <w:t xml:space="preserve">the </w:t>
        </w:r>
      </w:ins>
      <w:r w:rsidRPr="00FA08E1">
        <w:rPr>
          <w:bCs/>
          <w:rPrChange w:id="12685" w:author="Ritu Kamra" w:date="2021-09-27T20:09:00Z">
            <w:rPr>
              <w:rFonts w:ascii="Verdana" w:hAnsi="Verdana"/>
              <w:bCs/>
            </w:rPr>
          </w:rPrChange>
        </w:rPr>
        <w:t xml:space="preserve">supply chain and raw material availability worldwide. </w:t>
      </w:r>
      <w:del w:id="12686" w:author="Supreet Mathaun" w:date="2021-09-23T17:09:00Z">
        <w:r w:rsidRPr="00FA08E1" w:rsidDel="00AE6B31">
          <w:rPr>
            <w:bCs/>
            <w:rPrChange w:id="12687" w:author="Ritu Kamra" w:date="2021-09-27T20:09:00Z">
              <w:rPr>
                <w:rFonts w:ascii="Verdana" w:hAnsi="Verdana"/>
                <w:bCs/>
              </w:rPr>
            </w:rPrChange>
          </w:rPr>
          <w:delText xml:space="preserve">Of total global production, </w:delText>
        </w:r>
      </w:del>
      <w:ins w:id="12688" w:author="Supreet Mathaun" w:date="2021-09-23T17:10:00Z">
        <w:r w:rsidR="002E694B" w:rsidRPr="00FA08E1">
          <w:rPr>
            <w:bCs/>
            <w:rPrChange w:id="12689" w:author="Ritu Kamra" w:date="2021-09-27T20:09:00Z">
              <w:rPr>
                <w:rFonts w:ascii="Verdana" w:hAnsi="Verdana"/>
                <w:bCs/>
              </w:rPr>
            </w:rPrChange>
          </w:rPr>
          <w:t xml:space="preserve">As of 2020, </w:t>
        </w:r>
      </w:ins>
      <w:r w:rsidRPr="00FA08E1">
        <w:rPr>
          <w:bCs/>
          <w:rPrChange w:id="12690" w:author="Ritu Kamra" w:date="2021-09-27T20:09:00Z">
            <w:rPr>
              <w:rFonts w:ascii="Verdana" w:hAnsi="Verdana"/>
              <w:bCs/>
            </w:rPr>
          </w:rPrChange>
        </w:rPr>
        <w:t>nearly 6</w:t>
      </w:r>
      <w:ins w:id="12691" w:author="Ritu Kamra" w:date="2021-09-26T01:05:00Z">
        <w:r w:rsidR="00EF3AF9" w:rsidRPr="00FA08E1">
          <w:rPr>
            <w:bCs/>
            <w:rPrChange w:id="12692" w:author="Ritu Kamra" w:date="2021-09-27T20:09:00Z">
              <w:rPr>
                <w:rFonts w:ascii="Verdana" w:hAnsi="Verdana"/>
                <w:bCs/>
              </w:rPr>
            </w:rPrChange>
          </w:rPr>
          <w:t>0-65</w:t>
        </w:r>
      </w:ins>
      <w:del w:id="12693" w:author="Ritu Kamra" w:date="2021-09-26T01:05:00Z">
        <w:r w:rsidRPr="00FA08E1" w:rsidDel="00EF3AF9">
          <w:rPr>
            <w:bCs/>
            <w:rPrChange w:id="12694" w:author="Ritu Kamra" w:date="2021-09-27T20:09:00Z">
              <w:rPr>
                <w:rFonts w:ascii="Verdana" w:hAnsi="Verdana"/>
                <w:bCs/>
              </w:rPr>
            </w:rPrChange>
          </w:rPr>
          <w:delText>5</w:delText>
        </w:r>
      </w:del>
      <w:r w:rsidRPr="00FA08E1">
        <w:rPr>
          <w:bCs/>
          <w:rPrChange w:id="12695" w:author="Ritu Kamra" w:date="2021-09-27T20:09:00Z">
            <w:rPr>
              <w:rFonts w:ascii="Verdana" w:hAnsi="Verdana"/>
              <w:bCs/>
            </w:rPr>
          </w:rPrChange>
        </w:rPr>
        <w:t xml:space="preserve">% </w:t>
      </w:r>
      <w:ins w:id="12696" w:author="Supreet Mathaun" w:date="2021-09-23T17:09:00Z">
        <w:r w:rsidR="00AE6B31" w:rsidRPr="00FA08E1">
          <w:rPr>
            <w:bCs/>
            <w:rPrChange w:id="12697" w:author="Ritu Kamra" w:date="2021-09-27T20:09:00Z">
              <w:rPr>
                <w:rFonts w:ascii="Verdana" w:hAnsi="Verdana"/>
                <w:bCs/>
              </w:rPr>
            </w:rPrChange>
          </w:rPr>
          <w:t xml:space="preserve">of the total global production </w:t>
        </w:r>
      </w:ins>
      <w:r w:rsidRPr="00FA08E1">
        <w:rPr>
          <w:bCs/>
          <w:rPrChange w:id="12698" w:author="Ritu Kamra" w:date="2021-09-27T20:09:00Z">
            <w:rPr>
              <w:rFonts w:ascii="Verdana" w:hAnsi="Verdana"/>
              <w:bCs/>
            </w:rPr>
          </w:rPrChange>
        </w:rPr>
        <w:t xml:space="preserve">is being constituted by </w:t>
      </w:r>
      <w:del w:id="12699" w:author="Supreet Mathaun" w:date="2021-09-23T17:10:00Z">
        <w:r w:rsidRPr="00FA08E1" w:rsidDel="002E694B">
          <w:rPr>
            <w:bCs/>
            <w:rPrChange w:id="12700" w:author="Ritu Kamra" w:date="2021-09-27T20:09:00Z">
              <w:rPr>
                <w:rFonts w:ascii="Verdana" w:hAnsi="Verdana"/>
                <w:bCs/>
              </w:rPr>
            </w:rPrChange>
          </w:rPr>
          <w:delText xml:space="preserve">Asia </w:delText>
        </w:r>
      </w:del>
      <w:ins w:id="12701" w:author="Supreet Mathaun" w:date="2021-09-23T17:10:00Z">
        <w:r w:rsidR="002E694B" w:rsidRPr="00FA08E1">
          <w:rPr>
            <w:bCs/>
            <w:rPrChange w:id="12702" w:author="Ritu Kamra" w:date="2021-09-27T20:09:00Z">
              <w:rPr>
                <w:rFonts w:ascii="Verdana" w:hAnsi="Verdana"/>
                <w:bCs/>
              </w:rPr>
            </w:rPrChange>
          </w:rPr>
          <w:t>Asia</w:t>
        </w:r>
      </w:ins>
      <w:ins w:id="12703" w:author="Supreet Mathaun" w:date="2021-09-23T17:15:00Z">
        <w:r w:rsidR="0032090F" w:rsidRPr="00FA08E1">
          <w:rPr>
            <w:bCs/>
            <w:rPrChange w:id="12704" w:author="Ritu Kamra" w:date="2021-09-27T20:09:00Z">
              <w:rPr>
                <w:rFonts w:ascii="Verdana" w:hAnsi="Verdana"/>
                <w:bCs/>
              </w:rPr>
            </w:rPrChange>
          </w:rPr>
          <w:t xml:space="preserve"> </w:t>
        </w:r>
      </w:ins>
      <w:del w:id="12705" w:author="Supreet Mathaun" w:date="2021-09-23T17:10:00Z">
        <w:r w:rsidRPr="00FA08E1" w:rsidDel="002E694B">
          <w:rPr>
            <w:bCs/>
            <w:rPrChange w:id="12706" w:author="Ritu Kamra" w:date="2021-09-27T20:09:00Z">
              <w:rPr>
                <w:rFonts w:ascii="Verdana" w:hAnsi="Verdana"/>
                <w:bCs/>
              </w:rPr>
            </w:rPrChange>
          </w:rPr>
          <w:delText>p</w:delText>
        </w:r>
      </w:del>
      <w:ins w:id="12707" w:author="Supreet Mathaun" w:date="2021-09-23T17:10:00Z">
        <w:r w:rsidR="002E694B" w:rsidRPr="00FA08E1">
          <w:rPr>
            <w:bCs/>
            <w:rPrChange w:id="12708" w:author="Ritu Kamra" w:date="2021-09-27T20:09:00Z">
              <w:rPr>
                <w:rFonts w:ascii="Verdana" w:hAnsi="Verdana"/>
                <w:bCs/>
              </w:rPr>
            </w:rPrChange>
          </w:rPr>
          <w:t>P</w:t>
        </w:r>
      </w:ins>
      <w:r w:rsidRPr="00FA08E1">
        <w:rPr>
          <w:bCs/>
          <w:rPrChange w:id="12709" w:author="Ritu Kamra" w:date="2021-09-27T20:09:00Z">
            <w:rPr>
              <w:rFonts w:ascii="Verdana" w:hAnsi="Verdana"/>
              <w:bCs/>
            </w:rPr>
          </w:rPrChange>
        </w:rPr>
        <w:t>acific</w:t>
      </w:r>
      <w:ins w:id="12710" w:author="Supreet Mathaun" w:date="2021-09-23T17:10:00Z">
        <w:r w:rsidR="002E694B" w:rsidRPr="00FA08E1">
          <w:rPr>
            <w:bCs/>
            <w:rPrChange w:id="12711" w:author="Ritu Kamra" w:date="2021-09-27T20:09:00Z">
              <w:rPr>
                <w:rFonts w:ascii="Verdana" w:hAnsi="Verdana"/>
                <w:bCs/>
              </w:rPr>
            </w:rPrChange>
          </w:rPr>
          <w:t>,</w:t>
        </w:r>
      </w:ins>
      <w:r w:rsidRPr="00FA08E1">
        <w:rPr>
          <w:bCs/>
          <w:rPrChange w:id="12712" w:author="Ritu Kamra" w:date="2021-09-27T20:09:00Z">
            <w:rPr>
              <w:rFonts w:ascii="Verdana" w:hAnsi="Verdana"/>
              <w:bCs/>
            </w:rPr>
          </w:rPrChange>
        </w:rPr>
        <w:t xml:space="preserve"> followed by Europe</w:t>
      </w:r>
      <w:del w:id="12713" w:author="Supreet Mathaun" w:date="2021-09-23T17:11:00Z">
        <w:r w:rsidRPr="00FA08E1" w:rsidDel="002E694B">
          <w:rPr>
            <w:bCs/>
            <w:rPrChange w:id="12714" w:author="Ritu Kamra" w:date="2021-09-27T20:09:00Z">
              <w:rPr>
                <w:rFonts w:ascii="Verdana" w:hAnsi="Verdana"/>
                <w:bCs/>
              </w:rPr>
            </w:rPrChange>
          </w:rPr>
          <w:delText xml:space="preserve"> as of 2020</w:delText>
        </w:r>
      </w:del>
      <w:r w:rsidRPr="00FA08E1">
        <w:rPr>
          <w:bCs/>
          <w:rPrChange w:id="12715" w:author="Ritu Kamra" w:date="2021-09-27T20:09:00Z">
            <w:rPr>
              <w:rFonts w:ascii="Verdana" w:hAnsi="Verdana"/>
              <w:bCs/>
            </w:rPr>
          </w:rPrChange>
        </w:rPr>
        <w:t xml:space="preserve">. The total production in 2021 </w:t>
      </w:r>
      <w:ins w:id="12716" w:author="Supreet Mathaun" w:date="2021-09-23T17:11:00Z">
        <w:r w:rsidR="00E37B3F" w:rsidRPr="00FA08E1">
          <w:rPr>
            <w:bCs/>
            <w:rPrChange w:id="12717" w:author="Ritu Kamra" w:date="2021-09-27T20:09:00Z">
              <w:rPr>
                <w:rFonts w:ascii="Verdana" w:hAnsi="Verdana"/>
                <w:bCs/>
              </w:rPr>
            </w:rPrChange>
          </w:rPr>
          <w:t xml:space="preserve">is </w:t>
        </w:r>
      </w:ins>
      <w:r w:rsidRPr="00FA08E1">
        <w:rPr>
          <w:bCs/>
          <w:rPrChange w:id="12718" w:author="Ritu Kamra" w:date="2021-09-27T20:09:00Z">
            <w:rPr>
              <w:rFonts w:ascii="Verdana" w:hAnsi="Verdana"/>
              <w:bCs/>
            </w:rPr>
          </w:rPrChange>
        </w:rPr>
        <w:t>projected to revive to its normal volume following revive in end</w:t>
      </w:r>
      <w:ins w:id="12719" w:author="Supreet Mathaun" w:date="2021-09-23T17:11:00Z">
        <w:r w:rsidR="00E37B3F" w:rsidRPr="00FA08E1">
          <w:rPr>
            <w:bCs/>
            <w:rPrChange w:id="12720" w:author="Ritu Kamra" w:date="2021-09-27T20:09:00Z">
              <w:rPr>
                <w:rFonts w:ascii="Verdana" w:hAnsi="Verdana"/>
                <w:bCs/>
              </w:rPr>
            </w:rPrChange>
          </w:rPr>
          <w:t>-</w:t>
        </w:r>
      </w:ins>
      <w:del w:id="12721" w:author="Supreet Mathaun" w:date="2021-09-23T17:11:00Z">
        <w:r w:rsidRPr="00FA08E1" w:rsidDel="00E37B3F">
          <w:rPr>
            <w:bCs/>
            <w:rPrChange w:id="12722" w:author="Ritu Kamra" w:date="2021-09-27T20:09:00Z">
              <w:rPr>
                <w:rFonts w:ascii="Verdana" w:hAnsi="Verdana"/>
                <w:bCs/>
              </w:rPr>
            </w:rPrChange>
          </w:rPr>
          <w:delText xml:space="preserve"> </w:delText>
        </w:r>
      </w:del>
      <w:r w:rsidRPr="00FA08E1">
        <w:rPr>
          <w:bCs/>
          <w:rPrChange w:id="12723" w:author="Ritu Kamra" w:date="2021-09-27T20:09:00Z">
            <w:rPr>
              <w:rFonts w:ascii="Verdana" w:hAnsi="Verdana"/>
              <w:bCs/>
            </w:rPr>
          </w:rPrChange>
        </w:rPr>
        <w:t xml:space="preserve">user industries and hence overall demand. Following this, the manufacturers are focusing on </w:t>
      </w:r>
      <w:del w:id="12724" w:author="Supreet Mathaun" w:date="2021-09-23T17:12:00Z">
        <w:r w:rsidRPr="00FA08E1" w:rsidDel="00AD2224">
          <w:rPr>
            <w:bCs/>
            <w:rPrChange w:id="12725" w:author="Ritu Kamra" w:date="2021-09-27T20:09:00Z">
              <w:rPr>
                <w:rFonts w:ascii="Verdana" w:hAnsi="Verdana"/>
                <w:bCs/>
              </w:rPr>
            </w:rPrChange>
          </w:rPr>
          <w:delText xml:space="preserve">maximize </w:delText>
        </w:r>
      </w:del>
      <w:ins w:id="12726" w:author="Supreet Mathaun" w:date="2021-09-23T17:12:00Z">
        <w:r w:rsidR="00AD2224" w:rsidRPr="00FA08E1">
          <w:rPr>
            <w:bCs/>
            <w:rPrChange w:id="12727" w:author="Ritu Kamra" w:date="2021-09-27T20:09:00Z">
              <w:rPr>
                <w:rFonts w:ascii="Verdana" w:hAnsi="Verdana"/>
                <w:bCs/>
              </w:rPr>
            </w:rPrChange>
          </w:rPr>
          <w:t xml:space="preserve">maximizing </w:t>
        </w:r>
      </w:ins>
      <w:r w:rsidRPr="00FA08E1">
        <w:rPr>
          <w:bCs/>
          <w:rPrChange w:id="12728" w:author="Ritu Kamra" w:date="2021-09-27T20:09:00Z">
            <w:rPr>
              <w:rFonts w:ascii="Verdana" w:hAnsi="Verdana"/>
              <w:bCs/>
            </w:rPr>
          </w:rPrChange>
        </w:rPr>
        <w:t xml:space="preserve">their production by investing in new capacities and increasing their operating rate to fulfill </w:t>
      </w:r>
      <w:ins w:id="12729" w:author="Supreet Mathaun" w:date="2021-09-23T17:13:00Z">
        <w:r w:rsidR="00AD2224" w:rsidRPr="00FA08E1">
          <w:rPr>
            <w:bCs/>
            <w:rPrChange w:id="12730" w:author="Ritu Kamra" w:date="2021-09-27T20:09:00Z">
              <w:rPr>
                <w:rFonts w:ascii="Verdana" w:hAnsi="Verdana"/>
                <w:bCs/>
              </w:rPr>
            </w:rPrChange>
          </w:rPr>
          <w:t xml:space="preserve">a </w:t>
        </w:r>
      </w:ins>
      <w:r w:rsidRPr="00FA08E1">
        <w:rPr>
          <w:bCs/>
          <w:rPrChange w:id="12731" w:author="Ritu Kamra" w:date="2021-09-27T20:09:00Z">
            <w:rPr>
              <w:rFonts w:ascii="Verdana" w:hAnsi="Verdana"/>
              <w:bCs/>
            </w:rPr>
          </w:rPrChange>
        </w:rPr>
        <w:t xml:space="preserve">sudden surge in </w:t>
      </w:r>
      <w:ins w:id="12732" w:author="Supreet Mathaun" w:date="2021-09-23T17:13:00Z">
        <w:r w:rsidR="00AD2224" w:rsidRPr="00FA08E1">
          <w:rPr>
            <w:bCs/>
            <w:rPrChange w:id="12733" w:author="Ritu Kamra" w:date="2021-09-27T20:09:00Z">
              <w:rPr>
                <w:rFonts w:ascii="Verdana" w:hAnsi="Verdana"/>
                <w:bCs/>
              </w:rPr>
            </w:rPrChange>
          </w:rPr>
          <w:t xml:space="preserve">the </w:t>
        </w:r>
      </w:ins>
      <w:r w:rsidRPr="00FA08E1">
        <w:rPr>
          <w:bCs/>
          <w:rPrChange w:id="12734" w:author="Ritu Kamra" w:date="2021-09-27T20:09:00Z">
            <w:rPr>
              <w:rFonts w:ascii="Verdana" w:hAnsi="Verdana"/>
              <w:bCs/>
            </w:rPr>
          </w:rPrChange>
        </w:rPr>
        <w:t>demand across the globe and witnessed to operate at average</w:t>
      </w:r>
      <w:del w:id="12735" w:author="Supreet Mathaun" w:date="2021-09-23T17:13:00Z">
        <w:r w:rsidRPr="00FA08E1" w:rsidDel="00AD2224">
          <w:rPr>
            <w:bCs/>
            <w:rPrChange w:id="12736" w:author="Ritu Kamra" w:date="2021-09-27T20:09:00Z">
              <w:rPr>
                <w:rFonts w:ascii="Verdana" w:hAnsi="Verdana"/>
                <w:bCs/>
              </w:rPr>
            </w:rPrChange>
          </w:rPr>
          <w:delText xml:space="preserve"> </w:delText>
        </w:r>
      </w:del>
      <w:r w:rsidRPr="00FA08E1">
        <w:rPr>
          <w:bCs/>
          <w:rPrChange w:id="12737" w:author="Ritu Kamra" w:date="2021-09-27T20:09:00Z">
            <w:rPr>
              <w:rFonts w:ascii="Verdana" w:hAnsi="Verdana"/>
              <w:bCs/>
            </w:rPr>
          </w:rPrChange>
        </w:rPr>
        <w:t xml:space="preserve"> rate of 75-80% in 2021 which </w:t>
      </w:r>
      <w:ins w:id="12738" w:author="Supreet Mathaun" w:date="2021-09-23T17:13:00Z">
        <w:r w:rsidR="00AD2224" w:rsidRPr="00FA08E1">
          <w:rPr>
            <w:bCs/>
            <w:rPrChange w:id="12739" w:author="Ritu Kamra" w:date="2021-09-27T20:09:00Z">
              <w:rPr>
                <w:rFonts w:ascii="Verdana" w:hAnsi="Verdana"/>
                <w:bCs/>
              </w:rPr>
            </w:rPrChange>
          </w:rPr>
          <w:t xml:space="preserve">is </w:t>
        </w:r>
      </w:ins>
      <w:r w:rsidRPr="00FA08E1">
        <w:rPr>
          <w:bCs/>
          <w:rPrChange w:id="12740" w:author="Ritu Kamra" w:date="2021-09-27T20:09:00Z">
            <w:rPr>
              <w:rFonts w:ascii="Verdana" w:hAnsi="Verdana"/>
              <w:bCs/>
            </w:rPr>
          </w:rPrChange>
        </w:rPr>
        <w:t>further expected to increase their rates in coming years</w:t>
      </w:r>
      <w:ins w:id="12741" w:author="Ritu Kamra" w:date="2021-09-24T14:05:00Z">
        <w:r w:rsidR="005A1830" w:rsidRPr="00FA08E1">
          <w:rPr>
            <w:bCs/>
            <w:rPrChange w:id="12742" w:author="Ritu Kamra" w:date="2021-09-27T20:09:00Z">
              <w:rPr>
                <w:rFonts w:ascii="Verdana" w:hAnsi="Verdana"/>
                <w:bCs/>
              </w:rPr>
            </w:rPrChange>
          </w:rPr>
          <w:t xml:space="preserve"> as the demand increase</w:t>
        </w:r>
      </w:ins>
      <w:ins w:id="12743" w:author="Ritu Kamra" w:date="2021-09-24T14:06:00Z">
        <w:r w:rsidR="005A1830" w:rsidRPr="00FA08E1">
          <w:rPr>
            <w:bCs/>
            <w:rPrChange w:id="12744" w:author="Ritu Kamra" w:date="2021-09-27T20:09:00Z">
              <w:rPr>
                <w:rFonts w:ascii="Verdana" w:hAnsi="Verdana"/>
                <w:bCs/>
              </w:rPr>
            </w:rPrChange>
          </w:rPr>
          <w:t>s</w:t>
        </w:r>
      </w:ins>
      <w:r w:rsidRPr="00FA08E1">
        <w:rPr>
          <w:bCs/>
          <w:rPrChange w:id="12745" w:author="Ritu Kamra" w:date="2021-09-27T20:09:00Z">
            <w:rPr>
              <w:rFonts w:ascii="Verdana" w:hAnsi="Verdana"/>
              <w:bCs/>
            </w:rPr>
          </w:rPrChange>
        </w:rPr>
        <w:t>.</w:t>
      </w:r>
    </w:p>
    <w:p w14:paraId="376E6E15" w14:textId="3F82795A" w:rsidR="00587138" w:rsidRPr="001859CB" w:rsidDel="001848B0" w:rsidRDefault="00587138" w:rsidP="00587138">
      <w:pPr>
        <w:pStyle w:val="BodyText"/>
        <w:spacing w:before="162" w:line="360" w:lineRule="auto"/>
        <w:jc w:val="both"/>
        <w:rPr>
          <w:del w:id="12746" w:author="Hardik Malhotra" w:date="2021-09-30T19:35:00Z"/>
          <w:rFonts w:ascii="Verdana" w:hAnsi="Verdana"/>
          <w:bCs/>
          <w:lang w:val="en-IN"/>
        </w:rPr>
      </w:pPr>
      <w:del w:id="12747" w:author="Hardik Malhotra" w:date="2021-09-30T19:35:00Z">
        <w:r w:rsidRPr="001859CB" w:rsidDel="001848B0">
          <w:rPr>
            <w:rFonts w:ascii="Verdana" w:hAnsi="Verdana"/>
            <w:bCs/>
          </w:rPr>
          <w:delText xml:space="preserve"> </w:delText>
        </w:r>
      </w:del>
    </w:p>
    <w:p w14:paraId="7DD06F7F" w14:textId="173B8066" w:rsidR="00587138" w:rsidDel="001848B0" w:rsidRDefault="005858C1">
      <w:pPr>
        <w:pStyle w:val="BodyText"/>
        <w:spacing w:before="162" w:line="360" w:lineRule="auto"/>
        <w:jc w:val="both"/>
        <w:rPr>
          <w:del w:id="12748" w:author="Hardik Malhotra" w:date="2021-09-30T19:35:00Z"/>
          <w:bCs/>
        </w:rPr>
        <w:pPrChange w:id="12749" w:author="Dilip Kumar" w:date="2021-09-25T12:06:00Z">
          <w:pPr>
            <w:pStyle w:val="BodyText"/>
            <w:spacing w:before="162" w:line="480" w:lineRule="auto"/>
            <w:ind w:right="-90"/>
            <w:jc w:val="both"/>
          </w:pPr>
        </w:pPrChange>
      </w:pPr>
      <w:del w:id="12750" w:author="Hardik Malhotra" w:date="2021-09-30T19:35:00Z">
        <w:r>
          <w:rPr>
            <w:noProof/>
          </w:rPr>
          <w:pict w14:anchorId="00ECCB2F">
            <v:shape id="_x0000_s1731" type="#_x0000_t202" style="position:absolute;left:0;text-align:left;margin-left:0;margin-top:19.2pt;width:513.75pt;height:23pt;z-index:2522685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" filled="f" stroked="f">
              <v:textbox>
                <w:txbxContent>
                  <w:p w14:paraId="411237E8" w14:textId="77777777" w:rsidR="00587138" w:rsidRPr="0077196C" w:rsidRDefault="00587138" w:rsidP="00587138">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3.1.3. Capacity By Location / Country</w:t>
                    </w:r>
                  </w:p>
                </w:txbxContent>
              </v:textbox>
              <w10:wrap anchorx="margin"/>
            </v:shape>
          </w:pict>
        </w:r>
      </w:del>
    </w:p>
    <w:p w14:paraId="405246BC" w14:textId="2939705A" w:rsidR="00587138" w:rsidDel="001848B0" w:rsidRDefault="005858C1" w:rsidP="00587138">
      <w:pPr>
        <w:pStyle w:val="BodyText"/>
        <w:spacing w:before="162" w:line="480" w:lineRule="auto"/>
        <w:ind w:right="-90"/>
        <w:jc w:val="both"/>
        <w:rPr>
          <w:del w:id="12751" w:author="Hardik Malhotra" w:date="2021-09-30T19:35:00Z"/>
          <w:bCs/>
        </w:rPr>
      </w:pPr>
      <w:del w:id="12752" w:author="Hardik Malhotra" w:date="2021-09-30T19:35:00Z">
        <w:r>
          <w:rPr>
            <w:noProof/>
          </w:rPr>
          <w:pict w14:anchorId="538B7CA4">
            <v:shape id="_x0000_s1730" type="#_x0000_t202" style="position:absolute;left:0;text-align:left;margin-left:0;margin-top:6.4pt;width:508.5pt;height:23pt;z-index:2522603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" filled="f" stroked="f">
              <v:textbox style="mso-fit-shape-to-text:t">
                <w:txbxContent>
                  <w:p w14:paraId="72F78E41" w14:textId="696333F8" w:rsidR="00587138" w:rsidRPr="0077196C" w:rsidRDefault="00587138" w:rsidP="00587138">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 xml:space="preserve">Table </w:t>
                    </w:r>
                    <w:ins w:id="12753" w:author="Ritu Kamra" w:date="2021-09-27T18:16:00Z">
                      <w:r w:rsidR="00A221A1">
                        <w:rPr>
                          <w:rFonts w:ascii="Verdana" w:eastAsia="Verdana" w:hAnsi="Verdana" w:cs="Arial"/>
                          <w:b/>
                          <w:bCs/>
                          <w:color w:val="000000" w:themeColor="text1"/>
                          <w:kern w:val="24"/>
                          <w:sz w:val="20"/>
                          <w:szCs w:val="20"/>
                        </w:rPr>
                        <w:t>4</w:t>
                      </w:r>
                    </w:ins>
                    <w:del w:id="12754" w:author="Ritu Kamra" w:date="2021-09-27T18:16:00Z">
                      <w:r w:rsidRPr="0077196C" w:rsidDel="00A221A1">
                        <w:rPr>
                          <w:rFonts w:ascii="Verdana" w:eastAsia="Verdana" w:hAnsi="Verdana" w:cs="Arial"/>
                          <w:b/>
                          <w:bCs/>
                          <w:color w:val="000000" w:themeColor="text1"/>
                          <w:kern w:val="24"/>
                          <w:sz w:val="20"/>
                          <w:szCs w:val="20"/>
                        </w:rPr>
                        <w:delText>2</w:delText>
                      </w:r>
                    </w:del>
                    <w:r w:rsidRPr="0077196C">
                      <w:rPr>
                        <w:rFonts w:ascii="Verdana" w:eastAsia="Verdana" w:hAnsi="Verdana" w:cs="Arial"/>
                        <w:b/>
                        <w:bCs/>
                        <w:color w:val="000000" w:themeColor="text1"/>
                        <w:kern w:val="24"/>
                        <w:sz w:val="20"/>
                        <w:szCs w:val="20"/>
                      </w:rPr>
                      <w:t xml:space="preserve">: Global </w:t>
                    </w:r>
                    <w:r>
                      <w:rPr>
                        <w:rFonts w:ascii="Verdana" w:eastAsia="Verdana" w:hAnsi="Verdana" w:cs="Arial"/>
                        <w:b/>
                        <w:bCs/>
                        <w:color w:val="000000" w:themeColor="text1"/>
                        <w:kern w:val="24"/>
                        <w:sz w:val="20"/>
                        <w:szCs w:val="20"/>
                      </w:rPr>
                      <w:t>Epoxy Resin</w:t>
                    </w:r>
                    <w:r w:rsidRPr="0077196C">
                      <w:rPr>
                        <w:rFonts w:ascii="Verdana" w:eastAsia="Verdana" w:hAnsi="Verdana" w:cs="Arial"/>
                        <w:b/>
                        <w:bCs/>
                        <w:color w:val="000000" w:themeColor="text1"/>
                        <w:kern w:val="24"/>
                        <w:sz w:val="20"/>
                        <w:szCs w:val="20"/>
                      </w:rPr>
                      <w:t xml:space="preserve"> Capacity</w:t>
                    </w:r>
                    <w:ins w:id="12755" w:author="Supreet Mathaun" w:date="2021-09-23T17:14:00Z">
                      <w:r w:rsidR="0032090F">
                        <w:rPr>
                          <w:rFonts w:ascii="Verdana" w:eastAsia="Verdana" w:hAnsi="Verdana" w:cs="Arial"/>
                          <w:b/>
                          <w:bCs/>
                          <w:color w:val="000000" w:themeColor="text1"/>
                          <w:kern w:val="24"/>
                          <w:sz w:val="20"/>
                          <w:szCs w:val="20"/>
                        </w:rPr>
                        <w:t>,</w:t>
                      </w:r>
                    </w:ins>
                    <w:r w:rsidRPr="0077196C">
                      <w:rPr>
                        <w:rFonts w:ascii="Verdana" w:eastAsia="Verdana" w:hAnsi="Verdana" w:cs="Arial"/>
                        <w:b/>
                        <w:bCs/>
                        <w:color w:val="000000" w:themeColor="text1"/>
                        <w:kern w:val="24"/>
                        <w:sz w:val="20"/>
                        <w:szCs w:val="20"/>
                      </w:rPr>
                      <w:t xml:space="preserve"> By Location, By Company (Thousand Tonnes), 2015-2030F</w:t>
                    </w:r>
                  </w:p>
                </w:txbxContent>
              </v:textbox>
              <w10:wrap anchorx="margin"/>
            </v:shape>
          </w:pict>
        </w:r>
      </w:del>
    </w:p>
    <w:p w14:paraId="2F706DD8" w14:textId="6B2BC7E7" w:rsidR="00587138" w:rsidDel="001848B0" w:rsidRDefault="00587138" w:rsidP="00587138">
      <w:pPr>
        <w:pStyle w:val="BodyText"/>
        <w:spacing w:before="162" w:line="480" w:lineRule="auto"/>
        <w:ind w:right="-90"/>
        <w:jc w:val="both"/>
        <w:rPr>
          <w:del w:id="12756" w:author="Hardik Malhotra" w:date="2021-09-30T19:35:00Z"/>
          <w:bCs/>
        </w:rPr>
      </w:pPr>
    </w:p>
    <w:tbl>
      <w:tblPr>
        <w:tblW w:w="102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600" w:firstRow="0" w:lastRow="0" w:firstColumn="0" w:lastColumn="0" w:noHBand="1" w:noVBand="1"/>
        <w:tblPrChange w:id="12757" w:author="Neeshu Bhadauriya" w:date="2021-09-27T21:37:00Z">
          <w:tblPr>
            <w:tblW w:w="102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600" w:firstRow="0" w:lastRow="0" w:firstColumn="0" w:lastColumn="0" w:noHBand="1" w:noVBand="1"/>
          </w:tblPr>
        </w:tblPrChange>
      </w:tblPr>
      <w:tblGrid>
        <w:gridCol w:w="789"/>
        <w:gridCol w:w="789"/>
        <w:gridCol w:w="789"/>
        <w:gridCol w:w="1172"/>
        <w:gridCol w:w="709"/>
        <w:gridCol w:w="487"/>
        <w:gridCol w:w="790"/>
        <w:gridCol w:w="789"/>
        <w:gridCol w:w="789"/>
        <w:gridCol w:w="790"/>
        <w:gridCol w:w="789"/>
        <w:gridCol w:w="789"/>
        <w:gridCol w:w="790"/>
        <w:tblGridChange w:id="12758">
          <w:tblGrid>
            <w:gridCol w:w="20"/>
            <w:gridCol w:w="769"/>
            <w:gridCol w:w="20"/>
            <w:gridCol w:w="769"/>
            <w:gridCol w:w="20"/>
            <w:gridCol w:w="769"/>
            <w:gridCol w:w="20"/>
            <w:gridCol w:w="790"/>
            <w:gridCol w:w="362"/>
            <w:gridCol w:w="427"/>
            <w:gridCol w:w="282"/>
            <w:gridCol w:w="487"/>
            <w:gridCol w:w="20"/>
            <w:gridCol w:w="770"/>
            <w:gridCol w:w="20"/>
            <w:gridCol w:w="769"/>
            <w:gridCol w:w="20"/>
            <w:gridCol w:w="769"/>
            <w:gridCol w:w="20"/>
            <w:gridCol w:w="770"/>
            <w:gridCol w:w="20"/>
            <w:gridCol w:w="769"/>
            <w:gridCol w:w="20"/>
            <w:gridCol w:w="769"/>
            <w:gridCol w:w="20"/>
            <w:gridCol w:w="770"/>
            <w:gridCol w:w="20"/>
          </w:tblGrid>
        </w:tblGridChange>
      </w:tblGrid>
      <w:tr w:rsidR="00587138" w:rsidRPr="000627CD" w:rsidDel="001848B0" w14:paraId="1B3DE0C7" w14:textId="481CF5CC" w:rsidTr="005C3363">
        <w:trPr>
          <w:trHeight w:val="63"/>
          <w:del w:id="12759" w:author="Hardik Malhotra" w:date="2021-09-30T19:35:00Z"/>
          <w:trPrChange w:id="12760" w:author="Neeshu Bhadauriya" w:date="2021-09-27T21:37:00Z">
            <w:trPr>
              <w:gridBefore w:val="1"/>
              <w:trHeight w:val="63"/>
            </w:trPr>
          </w:trPrChange>
        </w:trPr>
        <w:tc>
          <w:tcPr>
            <w:tcW w:w="789" w:type="dxa"/>
            <w:shd w:val="clear" w:color="auto" w:fill="203864"/>
            <w:tcMar>
              <w:top w:w="15" w:type="dxa"/>
              <w:left w:w="15" w:type="dxa"/>
              <w:bottom w:w="0" w:type="dxa"/>
              <w:right w:w="15" w:type="dxa"/>
            </w:tcMar>
            <w:vAlign w:val="center"/>
            <w:hideMark/>
            <w:tcPrChange w:id="12761" w:author="Neeshu Bhadauriya" w:date="2021-09-27T21:37:00Z">
              <w:tcPr>
                <w:tcW w:w="789" w:type="dxa"/>
                <w:gridSpan w:val="2"/>
                <w:shd w:val="clear" w:color="auto" w:fill="203864"/>
                <w:tcMar>
                  <w:top w:w="15" w:type="dxa"/>
                  <w:left w:w="15" w:type="dxa"/>
                  <w:bottom w:w="0" w:type="dxa"/>
                  <w:right w:w="15" w:type="dxa"/>
                </w:tcMar>
                <w:vAlign w:val="center"/>
                <w:hideMark/>
              </w:tcPr>
            </w:tcPrChange>
          </w:tcPr>
          <w:p w14:paraId="0732BF41" w14:textId="799E2427" w:rsidR="00587138" w:rsidRPr="000627CD" w:rsidDel="001848B0" w:rsidRDefault="00587138" w:rsidP="00092529">
            <w:pPr>
              <w:pStyle w:val="BodyText"/>
              <w:spacing w:before="162" w:line="480" w:lineRule="auto"/>
              <w:ind w:right="-90"/>
              <w:jc w:val="center"/>
              <w:rPr>
                <w:del w:id="12762" w:author="Hardik Malhotra" w:date="2021-09-30T19:35:00Z"/>
                <w:rFonts w:ascii="Verdana" w:hAnsi="Verdana"/>
                <w:b/>
                <w:bCs/>
                <w:sz w:val="14"/>
                <w:szCs w:val="14"/>
                <w:lang w:val="en-IN"/>
              </w:rPr>
            </w:pPr>
            <w:del w:id="12763" w:author="Hardik Malhotra" w:date="2021-09-30T19:35:00Z">
              <w:r w:rsidRPr="000627CD" w:rsidDel="001848B0">
                <w:rPr>
                  <w:rFonts w:ascii="Verdana" w:hAnsi="Verdana"/>
                  <w:b/>
                  <w:bCs/>
                  <w:sz w:val="14"/>
                  <w:szCs w:val="14"/>
                  <w:lang w:val="en-IN"/>
                </w:rPr>
                <w:delText>Region</w:delText>
              </w:r>
            </w:del>
          </w:p>
          <w:p w14:paraId="40DFD48A" w14:textId="42DDD538" w:rsidR="00587138" w:rsidRPr="000627CD" w:rsidDel="001848B0" w:rsidRDefault="00587138" w:rsidP="00092529">
            <w:pPr>
              <w:pStyle w:val="BodyText"/>
              <w:spacing w:before="162" w:line="480" w:lineRule="auto"/>
              <w:ind w:right="-90"/>
              <w:jc w:val="center"/>
              <w:rPr>
                <w:del w:id="12764" w:author="Hardik Malhotra" w:date="2021-09-30T19:35:00Z"/>
                <w:rFonts w:ascii="Verdana" w:hAnsi="Verdana"/>
                <w:bCs/>
                <w:sz w:val="14"/>
                <w:szCs w:val="14"/>
              </w:rPr>
            </w:pPr>
          </w:p>
        </w:tc>
        <w:tc>
          <w:tcPr>
            <w:tcW w:w="789" w:type="dxa"/>
            <w:shd w:val="clear" w:color="auto" w:fill="203864"/>
            <w:tcMar>
              <w:top w:w="15" w:type="dxa"/>
              <w:left w:w="15" w:type="dxa"/>
              <w:bottom w:w="0" w:type="dxa"/>
              <w:right w:w="15" w:type="dxa"/>
            </w:tcMar>
            <w:vAlign w:val="center"/>
            <w:hideMark/>
            <w:tcPrChange w:id="12765" w:author="Neeshu Bhadauriya" w:date="2021-09-27T21:37:00Z">
              <w:tcPr>
                <w:tcW w:w="789" w:type="dxa"/>
                <w:gridSpan w:val="2"/>
                <w:shd w:val="clear" w:color="auto" w:fill="203864"/>
                <w:tcMar>
                  <w:top w:w="15" w:type="dxa"/>
                  <w:left w:w="15" w:type="dxa"/>
                  <w:bottom w:w="0" w:type="dxa"/>
                  <w:right w:w="15" w:type="dxa"/>
                </w:tcMar>
                <w:vAlign w:val="center"/>
                <w:hideMark/>
              </w:tcPr>
            </w:tcPrChange>
          </w:tcPr>
          <w:p w14:paraId="65E98740" w14:textId="487E35FD" w:rsidR="00587138" w:rsidRPr="000627CD" w:rsidDel="001848B0" w:rsidRDefault="00587138" w:rsidP="00092529">
            <w:pPr>
              <w:pStyle w:val="BodyText"/>
              <w:spacing w:before="162" w:line="480" w:lineRule="auto"/>
              <w:ind w:right="-90"/>
              <w:jc w:val="center"/>
              <w:rPr>
                <w:del w:id="12766" w:author="Hardik Malhotra" w:date="2021-09-30T19:35:00Z"/>
                <w:rFonts w:ascii="Verdana" w:hAnsi="Verdana"/>
                <w:bCs/>
                <w:sz w:val="14"/>
                <w:szCs w:val="14"/>
              </w:rPr>
            </w:pPr>
            <w:del w:id="12767" w:author="Hardik Malhotra" w:date="2021-09-30T19:35:00Z">
              <w:r w:rsidRPr="000627CD" w:rsidDel="001848B0">
                <w:rPr>
                  <w:rFonts w:ascii="Verdana" w:hAnsi="Verdana"/>
                  <w:b/>
                  <w:bCs/>
                  <w:sz w:val="14"/>
                  <w:szCs w:val="14"/>
                  <w:lang w:val="en-IN"/>
                </w:rPr>
                <w:delText>Country</w:delText>
              </w:r>
            </w:del>
          </w:p>
        </w:tc>
        <w:tc>
          <w:tcPr>
            <w:tcW w:w="789" w:type="dxa"/>
            <w:shd w:val="clear" w:color="auto" w:fill="203864"/>
            <w:tcMar>
              <w:top w:w="15" w:type="dxa"/>
              <w:left w:w="15" w:type="dxa"/>
              <w:bottom w:w="0" w:type="dxa"/>
              <w:right w:w="15" w:type="dxa"/>
            </w:tcMar>
            <w:vAlign w:val="center"/>
            <w:hideMark/>
            <w:tcPrChange w:id="12768" w:author="Neeshu Bhadauriya" w:date="2021-09-27T21:37:00Z">
              <w:tcPr>
                <w:tcW w:w="789" w:type="dxa"/>
                <w:gridSpan w:val="2"/>
                <w:shd w:val="clear" w:color="auto" w:fill="203864"/>
                <w:tcMar>
                  <w:top w:w="15" w:type="dxa"/>
                  <w:left w:w="15" w:type="dxa"/>
                  <w:bottom w:w="0" w:type="dxa"/>
                  <w:right w:w="15" w:type="dxa"/>
                </w:tcMar>
                <w:vAlign w:val="center"/>
                <w:hideMark/>
              </w:tcPr>
            </w:tcPrChange>
          </w:tcPr>
          <w:p w14:paraId="4AF68947" w14:textId="2B712CA5" w:rsidR="00587138" w:rsidRPr="000627CD" w:rsidDel="001848B0" w:rsidRDefault="00587138" w:rsidP="00092529">
            <w:pPr>
              <w:pStyle w:val="BodyText"/>
              <w:spacing w:before="162" w:line="480" w:lineRule="auto"/>
              <w:ind w:right="-90"/>
              <w:jc w:val="center"/>
              <w:rPr>
                <w:del w:id="12769" w:author="Hardik Malhotra" w:date="2021-09-30T19:35:00Z"/>
                <w:rFonts w:ascii="Verdana" w:hAnsi="Verdana"/>
                <w:bCs/>
                <w:sz w:val="14"/>
                <w:szCs w:val="14"/>
              </w:rPr>
            </w:pPr>
            <w:del w:id="12770" w:author="Hardik Malhotra" w:date="2021-09-30T19:35:00Z">
              <w:r w:rsidRPr="000627CD" w:rsidDel="001848B0">
                <w:rPr>
                  <w:rFonts w:ascii="Verdana" w:hAnsi="Verdana"/>
                  <w:b/>
                  <w:bCs/>
                  <w:sz w:val="14"/>
                  <w:szCs w:val="14"/>
                  <w:lang w:val="en-IN"/>
                </w:rPr>
                <w:delText>Location</w:delText>
              </w:r>
            </w:del>
          </w:p>
        </w:tc>
        <w:tc>
          <w:tcPr>
            <w:tcW w:w="1172" w:type="dxa"/>
            <w:shd w:val="clear" w:color="auto" w:fill="203864"/>
            <w:tcMar>
              <w:top w:w="15" w:type="dxa"/>
              <w:left w:w="15" w:type="dxa"/>
              <w:bottom w:w="0" w:type="dxa"/>
              <w:right w:w="15" w:type="dxa"/>
            </w:tcMar>
            <w:vAlign w:val="center"/>
            <w:hideMark/>
            <w:tcPrChange w:id="12771" w:author="Neeshu Bhadauriya" w:date="2021-09-27T21:37:00Z">
              <w:tcPr>
                <w:tcW w:w="790" w:type="dxa"/>
                <w:shd w:val="clear" w:color="auto" w:fill="203864"/>
                <w:tcMar>
                  <w:top w:w="15" w:type="dxa"/>
                  <w:left w:w="15" w:type="dxa"/>
                  <w:bottom w:w="0" w:type="dxa"/>
                  <w:right w:w="15" w:type="dxa"/>
                </w:tcMar>
                <w:vAlign w:val="center"/>
                <w:hideMark/>
              </w:tcPr>
            </w:tcPrChange>
          </w:tcPr>
          <w:p w14:paraId="6EFD3943" w14:textId="05A7E39D" w:rsidR="00587138" w:rsidRPr="000627CD" w:rsidDel="001848B0" w:rsidRDefault="00587138" w:rsidP="00092529">
            <w:pPr>
              <w:pStyle w:val="BodyText"/>
              <w:spacing w:before="162" w:line="480" w:lineRule="auto"/>
              <w:ind w:right="-90"/>
              <w:jc w:val="center"/>
              <w:rPr>
                <w:del w:id="12772" w:author="Hardik Malhotra" w:date="2021-09-30T19:35:00Z"/>
                <w:rFonts w:ascii="Verdana" w:hAnsi="Verdana"/>
                <w:bCs/>
                <w:sz w:val="14"/>
                <w:szCs w:val="14"/>
              </w:rPr>
            </w:pPr>
            <w:del w:id="12773" w:author="Hardik Malhotra" w:date="2021-09-30T19:35:00Z">
              <w:r w:rsidRPr="000627CD" w:rsidDel="001848B0">
                <w:rPr>
                  <w:rFonts w:ascii="Verdana" w:hAnsi="Verdana"/>
                  <w:b/>
                  <w:bCs/>
                  <w:sz w:val="14"/>
                  <w:szCs w:val="14"/>
                  <w:lang w:val="en-IN"/>
                </w:rPr>
                <w:delText>Company</w:delText>
              </w:r>
            </w:del>
          </w:p>
        </w:tc>
        <w:tc>
          <w:tcPr>
            <w:tcW w:w="709" w:type="dxa"/>
            <w:shd w:val="clear" w:color="auto" w:fill="203864"/>
            <w:tcMar>
              <w:top w:w="15" w:type="dxa"/>
              <w:left w:w="15" w:type="dxa"/>
              <w:bottom w:w="0" w:type="dxa"/>
              <w:right w:w="15" w:type="dxa"/>
            </w:tcMar>
            <w:vAlign w:val="center"/>
            <w:hideMark/>
            <w:tcPrChange w:id="12774" w:author="Neeshu Bhadauriya" w:date="2021-09-27T21:37:00Z">
              <w:tcPr>
                <w:tcW w:w="789" w:type="dxa"/>
                <w:gridSpan w:val="2"/>
                <w:shd w:val="clear" w:color="auto" w:fill="203864"/>
                <w:tcMar>
                  <w:top w:w="15" w:type="dxa"/>
                  <w:left w:w="15" w:type="dxa"/>
                  <w:bottom w:w="0" w:type="dxa"/>
                  <w:right w:w="15" w:type="dxa"/>
                </w:tcMar>
                <w:vAlign w:val="center"/>
                <w:hideMark/>
              </w:tcPr>
            </w:tcPrChange>
          </w:tcPr>
          <w:p w14:paraId="038AC2B1" w14:textId="17118E7E" w:rsidR="00587138" w:rsidRPr="000627CD" w:rsidDel="001848B0" w:rsidRDefault="00587138" w:rsidP="00092529">
            <w:pPr>
              <w:pStyle w:val="BodyText"/>
              <w:spacing w:before="162" w:line="480" w:lineRule="auto"/>
              <w:ind w:right="-90"/>
              <w:jc w:val="center"/>
              <w:rPr>
                <w:del w:id="12775" w:author="Hardik Malhotra" w:date="2021-09-30T19:35:00Z"/>
                <w:rFonts w:ascii="Verdana" w:hAnsi="Verdana"/>
                <w:bCs/>
                <w:sz w:val="14"/>
                <w:szCs w:val="14"/>
              </w:rPr>
            </w:pPr>
            <w:del w:id="12776" w:author="Hardik Malhotra" w:date="2021-09-30T19:35:00Z">
              <w:r w:rsidRPr="000627CD" w:rsidDel="001848B0">
                <w:rPr>
                  <w:rFonts w:ascii="Verdana" w:hAnsi="Verdana"/>
                  <w:b/>
                  <w:bCs/>
                  <w:sz w:val="14"/>
                  <w:szCs w:val="14"/>
                  <w:lang w:val="en-IN"/>
                </w:rPr>
                <w:delText>2015</w:delText>
              </w:r>
            </w:del>
          </w:p>
        </w:tc>
        <w:tc>
          <w:tcPr>
            <w:tcW w:w="487" w:type="dxa"/>
            <w:shd w:val="clear" w:color="auto" w:fill="203864"/>
            <w:tcMar>
              <w:top w:w="15" w:type="dxa"/>
              <w:left w:w="15" w:type="dxa"/>
              <w:bottom w:w="0" w:type="dxa"/>
              <w:right w:w="15" w:type="dxa"/>
            </w:tcMar>
            <w:vAlign w:val="center"/>
            <w:hideMark/>
            <w:tcPrChange w:id="12777" w:author="Neeshu Bhadauriya" w:date="2021-09-27T21:37:00Z">
              <w:tcPr>
                <w:tcW w:w="789" w:type="dxa"/>
                <w:gridSpan w:val="3"/>
                <w:shd w:val="clear" w:color="auto" w:fill="203864"/>
                <w:tcMar>
                  <w:top w:w="15" w:type="dxa"/>
                  <w:left w:w="15" w:type="dxa"/>
                  <w:bottom w:w="0" w:type="dxa"/>
                  <w:right w:w="15" w:type="dxa"/>
                </w:tcMar>
                <w:vAlign w:val="center"/>
                <w:hideMark/>
              </w:tcPr>
            </w:tcPrChange>
          </w:tcPr>
          <w:p w14:paraId="7D5BC3CF" w14:textId="292C94DB" w:rsidR="00587138" w:rsidRPr="000627CD" w:rsidDel="001848B0" w:rsidRDefault="00587138" w:rsidP="00092529">
            <w:pPr>
              <w:pStyle w:val="BodyText"/>
              <w:spacing w:before="162" w:line="480" w:lineRule="auto"/>
              <w:ind w:right="-90"/>
              <w:jc w:val="center"/>
              <w:rPr>
                <w:del w:id="12778" w:author="Hardik Malhotra" w:date="2021-09-30T19:35:00Z"/>
                <w:rFonts w:ascii="Verdana" w:hAnsi="Verdana"/>
                <w:bCs/>
                <w:sz w:val="14"/>
                <w:szCs w:val="14"/>
              </w:rPr>
            </w:pPr>
            <w:del w:id="12779" w:author="Hardik Malhotra" w:date="2021-09-30T19:35:00Z">
              <w:r w:rsidRPr="000627CD" w:rsidDel="001848B0">
                <w:rPr>
                  <w:rFonts w:ascii="Verdana" w:hAnsi="Verdana"/>
                  <w:b/>
                  <w:bCs/>
                  <w:sz w:val="14"/>
                  <w:szCs w:val="14"/>
                  <w:lang w:val="en-IN"/>
                </w:rPr>
                <w:delText>2016</w:delText>
              </w:r>
            </w:del>
          </w:p>
        </w:tc>
        <w:tc>
          <w:tcPr>
            <w:tcW w:w="790" w:type="dxa"/>
            <w:shd w:val="clear" w:color="auto" w:fill="203864"/>
            <w:tcMar>
              <w:top w:w="15" w:type="dxa"/>
              <w:left w:w="15" w:type="dxa"/>
              <w:bottom w:w="0" w:type="dxa"/>
              <w:right w:w="15" w:type="dxa"/>
            </w:tcMar>
            <w:vAlign w:val="center"/>
            <w:hideMark/>
            <w:tcPrChange w:id="12780" w:author="Neeshu Bhadauriya" w:date="2021-09-27T21:37:00Z">
              <w:tcPr>
                <w:tcW w:w="790" w:type="dxa"/>
                <w:gridSpan w:val="2"/>
                <w:shd w:val="clear" w:color="auto" w:fill="203864"/>
                <w:tcMar>
                  <w:top w:w="15" w:type="dxa"/>
                  <w:left w:w="15" w:type="dxa"/>
                  <w:bottom w:w="0" w:type="dxa"/>
                  <w:right w:w="15" w:type="dxa"/>
                </w:tcMar>
                <w:vAlign w:val="center"/>
                <w:hideMark/>
              </w:tcPr>
            </w:tcPrChange>
          </w:tcPr>
          <w:p w14:paraId="4473CF4A" w14:textId="69CCBF92" w:rsidR="00587138" w:rsidRPr="000627CD" w:rsidDel="001848B0" w:rsidRDefault="00587138" w:rsidP="00092529">
            <w:pPr>
              <w:pStyle w:val="BodyText"/>
              <w:spacing w:before="162" w:line="480" w:lineRule="auto"/>
              <w:ind w:right="-90"/>
              <w:jc w:val="center"/>
              <w:rPr>
                <w:del w:id="12781" w:author="Hardik Malhotra" w:date="2021-09-30T19:35:00Z"/>
                <w:rFonts w:ascii="Verdana" w:hAnsi="Verdana"/>
                <w:bCs/>
                <w:sz w:val="14"/>
                <w:szCs w:val="14"/>
              </w:rPr>
            </w:pPr>
            <w:del w:id="12782" w:author="Hardik Malhotra" w:date="2021-09-30T19:35:00Z">
              <w:r w:rsidRPr="000627CD" w:rsidDel="001848B0">
                <w:rPr>
                  <w:rFonts w:ascii="Verdana" w:hAnsi="Verdana"/>
                  <w:b/>
                  <w:bCs/>
                  <w:sz w:val="14"/>
                  <w:szCs w:val="14"/>
                  <w:lang w:val="en-IN"/>
                </w:rPr>
                <w:delText>2017</w:delText>
              </w:r>
            </w:del>
          </w:p>
        </w:tc>
        <w:tc>
          <w:tcPr>
            <w:tcW w:w="789" w:type="dxa"/>
            <w:shd w:val="clear" w:color="auto" w:fill="203864"/>
            <w:tcMar>
              <w:top w:w="15" w:type="dxa"/>
              <w:left w:w="15" w:type="dxa"/>
              <w:bottom w:w="0" w:type="dxa"/>
              <w:right w:w="15" w:type="dxa"/>
            </w:tcMar>
            <w:vAlign w:val="center"/>
            <w:hideMark/>
            <w:tcPrChange w:id="12783" w:author="Neeshu Bhadauriya" w:date="2021-09-27T21:37:00Z">
              <w:tcPr>
                <w:tcW w:w="789" w:type="dxa"/>
                <w:gridSpan w:val="2"/>
                <w:shd w:val="clear" w:color="auto" w:fill="203864"/>
                <w:tcMar>
                  <w:top w:w="15" w:type="dxa"/>
                  <w:left w:w="15" w:type="dxa"/>
                  <w:bottom w:w="0" w:type="dxa"/>
                  <w:right w:w="15" w:type="dxa"/>
                </w:tcMar>
                <w:vAlign w:val="center"/>
                <w:hideMark/>
              </w:tcPr>
            </w:tcPrChange>
          </w:tcPr>
          <w:p w14:paraId="29E423B9" w14:textId="5ED8DC9C" w:rsidR="00587138" w:rsidRPr="000627CD" w:rsidDel="001848B0" w:rsidRDefault="00587138" w:rsidP="00092529">
            <w:pPr>
              <w:pStyle w:val="BodyText"/>
              <w:spacing w:before="162" w:line="480" w:lineRule="auto"/>
              <w:ind w:right="-90"/>
              <w:jc w:val="center"/>
              <w:rPr>
                <w:del w:id="12784" w:author="Hardik Malhotra" w:date="2021-09-30T19:35:00Z"/>
                <w:rFonts w:ascii="Verdana" w:hAnsi="Verdana"/>
                <w:bCs/>
                <w:sz w:val="14"/>
                <w:szCs w:val="14"/>
              </w:rPr>
            </w:pPr>
            <w:del w:id="12785" w:author="Hardik Malhotra" w:date="2021-09-30T19:35:00Z">
              <w:r w:rsidRPr="000627CD" w:rsidDel="001848B0">
                <w:rPr>
                  <w:rFonts w:ascii="Verdana" w:hAnsi="Verdana"/>
                  <w:b/>
                  <w:bCs/>
                  <w:sz w:val="14"/>
                  <w:szCs w:val="14"/>
                  <w:lang w:val="en-IN"/>
                </w:rPr>
                <w:delText>2018</w:delText>
              </w:r>
            </w:del>
          </w:p>
        </w:tc>
        <w:tc>
          <w:tcPr>
            <w:tcW w:w="789" w:type="dxa"/>
            <w:shd w:val="clear" w:color="auto" w:fill="203864"/>
            <w:tcMar>
              <w:top w:w="15" w:type="dxa"/>
              <w:left w:w="15" w:type="dxa"/>
              <w:bottom w:w="0" w:type="dxa"/>
              <w:right w:w="15" w:type="dxa"/>
            </w:tcMar>
            <w:vAlign w:val="center"/>
            <w:hideMark/>
            <w:tcPrChange w:id="12786" w:author="Neeshu Bhadauriya" w:date="2021-09-27T21:37:00Z">
              <w:tcPr>
                <w:tcW w:w="789" w:type="dxa"/>
                <w:gridSpan w:val="2"/>
                <w:shd w:val="clear" w:color="auto" w:fill="203864"/>
                <w:tcMar>
                  <w:top w:w="15" w:type="dxa"/>
                  <w:left w:w="15" w:type="dxa"/>
                  <w:bottom w:w="0" w:type="dxa"/>
                  <w:right w:w="15" w:type="dxa"/>
                </w:tcMar>
                <w:vAlign w:val="center"/>
                <w:hideMark/>
              </w:tcPr>
            </w:tcPrChange>
          </w:tcPr>
          <w:p w14:paraId="303B41E1" w14:textId="1056AD17" w:rsidR="00587138" w:rsidRPr="000627CD" w:rsidDel="001848B0" w:rsidRDefault="00587138" w:rsidP="00092529">
            <w:pPr>
              <w:pStyle w:val="BodyText"/>
              <w:spacing w:before="162" w:line="480" w:lineRule="auto"/>
              <w:ind w:right="-90"/>
              <w:jc w:val="center"/>
              <w:rPr>
                <w:del w:id="12787" w:author="Hardik Malhotra" w:date="2021-09-30T19:35:00Z"/>
                <w:rFonts w:ascii="Verdana" w:hAnsi="Verdana"/>
                <w:bCs/>
                <w:sz w:val="14"/>
                <w:szCs w:val="14"/>
              </w:rPr>
            </w:pPr>
            <w:del w:id="12788" w:author="Hardik Malhotra" w:date="2021-09-30T19:35:00Z">
              <w:r w:rsidRPr="000627CD" w:rsidDel="001848B0">
                <w:rPr>
                  <w:rFonts w:ascii="Verdana" w:hAnsi="Verdana"/>
                  <w:b/>
                  <w:bCs/>
                  <w:sz w:val="14"/>
                  <w:szCs w:val="14"/>
                  <w:lang w:val="en-IN"/>
                </w:rPr>
                <w:delText>2019</w:delText>
              </w:r>
            </w:del>
          </w:p>
        </w:tc>
        <w:tc>
          <w:tcPr>
            <w:tcW w:w="790" w:type="dxa"/>
            <w:shd w:val="clear" w:color="auto" w:fill="203864"/>
            <w:tcMar>
              <w:top w:w="15" w:type="dxa"/>
              <w:left w:w="15" w:type="dxa"/>
              <w:bottom w:w="0" w:type="dxa"/>
              <w:right w:w="15" w:type="dxa"/>
            </w:tcMar>
            <w:vAlign w:val="center"/>
            <w:hideMark/>
            <w:tcPrChange w:id="12789" w:author="Neeshu Bhadauriya" w:date="2021-09-27T21:37:00Z">
              <w:tcPr>
                <w:tcW w:w="790" w:type="dxa"/>
                <w:gridSpan w:val="2"/>
                <w:shd w:val="clear" w:color="auto" w:fill="203864"/>
                <w:tcMar>
                  <w:top w:w="15" w:type="dxa"/>
                  <w:left w:w="15" w:type="dxa"/>
                  <w:bottom w:w="0" w:type="dxa"/>
                  <w:right w:w="15" w:type="dxa"/>
                </w:tcMar>
                <w:vAlign w:val="center"/>
                <w:hideMark/>
              </w:tcPr>
            </w:tcPrChange>
          </w:tcPr>
          <w:p w14:paraId="6C5B2E20" w14:textId="3BA233CA" w:rsidR="00587138" w:rsidRPr="000627CD" w:rsidDel="001848B0" w:rsidRDefault="00587138" w:rsidP="00092529">
            <w:pPr>
              <w:pStyle w:val="BodyText"/>
              <w:spacing w:before="162" w:line="480" w:lineRule="auto"/>
              <w:ind w:right="-90"/>
              <w:jc w:val="center"/>
              <w:rPr>
                <w:del w:id="12790" w:author="Hardik Malhotra" w:date="2021-09-30T19:35:00Z"/>
                <w:rFonts w:ascii="Verdana" w:hAnsi="Verdana"/>
                <w:bCs/>
                <w:sz w:val="14"/>
                <w:szCs w:val="14"/>
              </w:rPr>
            </w:pPr>
            <w:del w:id="12791" w:author="Hardik Malhotra" w:date="2021-09-30T19:35:00Z">
              <w:r w:rsidRPr="000627CD" w:rsidDel="001848B0">
                <w:rPr>
                  <w:rFonts w:ascii="Verdana" w:hAnsi="Verdana"/>
                  <w:b/>
                  <w:bCs/>
                  <w:sz w:val="14"/>
                  <w:szCs w:val="14"/>
                  <w:lang w:val="en-IN"/>
                </w:rPr>
                <w:delText>2020</w:delText>
              </w:r>
            </w:del>
          </w:p>
        </w:tc>
        <w:tc>
          <w:tcPr>
            <w:tcW w:w="789" w:type="dxa"/>
            <w:shd w:val="clear" w:color="auto" w:fill="203864"/>
            <w:tcMar>
              <w:top w:w="15" w:type="dxa"/>
              <w:left w:w="15" w:type="dxa"/>
              <w:bottom w:w="0" w:type="dxa"/>
              <w:right w:w="15" w:type="dxa"/>
            </w:tcMar>
            <w:vAlign w:val="center"/>
            <w:hideMark/>
            <w:tcPrChange w:id="12792" w:author="Neeshu Bhadauriya" w:date="2021-09-27T21:37:00Z">
              <w:tcPr>
                <w:tcW w:w="789" w:type="dxa"/>
                <w:gridSpan w:val="2"/>
                <w:shd w:val="clear" w:color="auto" w:fill="203864"/>
                <w:tcMar>
                  <w:top w:w="15" w:type="dxa"/>
                  <w:left w:w="15" w:type="dxa"/>
                  <w:bottom w:w="0" w:type="dxa"/>
                  <w:right w:w="15" w:type="dxa"/>
                </w:tcMar>
                <w:vAlign w:val="center"/>
                <w:hideMark/>
              </w:tcPr>
            </w:tcPrChange>
          </w:tcPr>
          <w:p w14:paraId="01057638" w14:textId="012695B1" w:rsidR="00587138" w:rsidRPr="000627CD" w:rsidDel="001848B0" w:rsidRDefault="00587138" w:rsidP="00092529">
            <w:pPr>
              <w:pStyle w:val="BodyText"/>
              <w:spacing w:before="162" w:line="480" w:lineRule="auto"/>
              <w:ind w:right="-90"/>
              <w:jc w:val="center"/>
              <w:rPr>
                <w:del w:id="12793" w:author="Hardik Malhotra" w:date="2021-09-30T19:35:00Z"/>
                <w:rFonts w:ascii="Verdana" w:hAnsi="Verdana"/>
                <w:bCs/>
                <w:sz w:val="14"/>
                <w:szCs w:val="14"/>
              </w:rPr>
            </w:pPr>
            <w:del w:id="12794" w:author="Hardik Malhotra" w:date="2021-09-30T19:35:00Z">
              <w:r w:rsidRPr="000627CD" w:rsidDel="001848B0">
                <w:rPr>
                  <w:rFonts w:ascii="Verdana" w:hAnsi="Verdana"/>
                  <w:b/>
                  <w:bCs/>
                  <w:sz w:val="14"/>
                  <w:szCs w:val="14"/>
                  <w:lang w:val="en-IN"/>
                </w:rPr>
                <w:delText>2021E</w:delText>
              </w:r>
            </w:del>
          </w:p>
        </w:tc>
        <w:tc>
          <w:tcPr>
            <w:tcW w:w="789" w:type="dxa"/>
            <w:shd w:val="clear" w:color="auto" w:fill="203864"/>
            <w:tcMar>
              <w:top w:w="15" w:type="dxa"/>
              <w:left w:w="15" w:type="dxa"/>
              <w:bottom w:w="0" w:type="dxa"/>
              <w:right w:w="15" w:type="dxa"/>
            </w:tcMar>
            <w:vAlign w:val="center"/>
            <w:hideMark/>
            <w:tcPrChange w:id="12795" w:author="Neeshu Bhadauriya" w:date="2021-09-27T21:37:00Z">
              <w:tcPr>
                <w:tcW w:w="789" w:type="dxa"/>
                <w:gridSpan w:val="2"/>
                <w:shd w:val="clear" w:color="auto" w:fill="203864"/>
                <w:tcMar>
                  <w:top w:w="15" w:type="dxa"/>
                  <w:left w:w="15" w:type="dxa"/>
                  <w:bottom w:w="0" w:type="dxa"/>
                  <w:right w:w="15" w:type="dxa"/>
                </w:tcMar>
                <w:vAlign w:val="center"/>
                <w:hideMark/>
              </w:tcPr>
            </w:tcPrChange>
          </w:tcPr>
          <w:p w14:paraId="4994E7BC" w14:textId="58072328" w:rsidR="00587138" w:rsidRPr="000627CD" w:rsidDel="001848B0" w:rsidRDefault="00587138" w:rsidP="00092529">
            <w:pPr>
              <w:pStyle w:val="BodyText"/>
              <w:spacing w:before="162" w:line="480" w:lineRule="auto"/>
              <w:ind w:right="-90"/>
              <w:jc w:val="center"/>
              <w:rPr>
                <w:del w:id="12796" w:author="Hardik Malhotra" w:date="2021-09-30T19:35:00Z"/>
                <w:rFonts w:ascii="Verdana" w:hAnsi="Verdana"/>
                <w:bCs/>
                <w:sz w:val="14"/>
                <w:szCs w:val="14"/>
              </w:rPr>
            </w:pPr>
            <w:del w:id="12797" w:author="Hardik Malhotra" w:date="2021-09-30T19:35:00Z">
              <w:r w:rsidRPr="000627CD" w:rsidDel="001848B0">
                <w:rPr>
                  <w:rFonts w:ascii="Verdana" w:hAnsi="Verdana"/>
                  <w:b/>
                  <w:bCs/>
                  <w:sz w:val="14"/>
                  <w:szCs w:val="14"/>
                  <w:lang w:val="en-IN"/>
                </w:rPr>
                <w:delText>2025F</w:delText>
              </w:r>
            </w:del>
          </w:p>
        </w:tc>
        <w:tc>
          <w:tcPr>
            <w:tcW w:w="790" w:type="dxa"/>
            <w:shd w:val="clear" w:color="auto" w:fill="203864"/>
            <w:tcMar>
              <w:top w:w="15" w:type="dxa"/>
              <w:left w:w="15" w:type="dxa"/>
              <w:bottom w:w="0" w:type="dxa"/>
              <w:right w:w="15" w:type="dxa"/>
            </w:tcMar>
            <w:vAlign w:val="center"/>
            <w:hideMark/>
            <w:tcPrChange w:id="12798" w:author="Neeshu Bhadauriya" w:date="2021-09-27T21:37:00Z">
              <w:tcPr>
                <w:tcW w:w="790" w:type="dxa"/>
                <w:gridSpan w:val="2"/>
                <w:shd w:val="clear" w:color="auto" w:fill="203864"/>
                <w:tcMar>
                  <w:top w:w="15" w:type="dxa"/>
                  <w:left w:w="15" w:type="dxa"/>
                  <w:bottom w:w="0" w:type="dxa"/>
                  <w:right w:w="15" w:type="dxa"/>
                </w:tcMar>
                <w:vAlign w:val="center"/>
                <w:hideMark/>
              </w:tcPr>
            </w:tcPrChange>
          </w:tcPr>
          <w:p w14:paraId="708AE346" w14:textId="3DDC5105" w:rsidR="00587138" w:rsidRPr="000627CD" w:rsidDel="001848B0" w:rsidRDefault="00587138" w:rsidP="00092529">
            <w:pPr>
              <w:pStyle w:val="BodyText"/>
              <w:spacing w:before="162" w:line="480" w:lineRule="auto"/>
              <w:ind w:right="-90"/>
              <w:jc w:val="center"/>
              <w:rPr>
                <w:del w:id="12799" w:author="Hardik Malhotra" w:date="2021-09-30T19:35:00Z"/>
                <w:rFonts w:ascii="Verdana" w:hAnsi="Verdana"/>
                <w:bCs/>
                <w:sz w:val="14"/>
                <w:szCs w:val="14"/>
              </w:rPr>
            </w:pPr>
            <w:del w:id="12800" w:author="Hardik Malhotra" w:date="2021-09-30T19:35:00Z">
              <w:r w:rsidRPr="000627CD" w:rsidDel="001848B0">
                <w:rPr>
                  <w:rFonts w:ascii="Verdana" w:hAnsi="Verdana"/>
                  <w:b/>
                  <w:bCs/>
                  <w:sz w:val="14"/>
                  <w:szCs w:val="14"/>
                  <w:lang w:val="en-IN"/>
                </w:rPr>
                <w:delText>2030F</w:delText>
              </w:r>
            </w:del>
          </w:p>
        </w:tc>
      </w:tr>
      <w:tr w:rsidR="00587138" w:rsidRPr="000627CD" w:rsidDel="001848B0" w14:paraId="22A039A7" w14:textId="772F7366" w:rsidTr="005C3363">
        <w:trPr>
          <w:trHeight w:val="63"/>
          <w:del w:id="12801" w:author="Hardik Malhotra" w:date="2021-09-30T19:35:00Z"/>
          <w:trPrChange w:id="12802" w:author="Neeshu Bhadauriya" w:date="2021-09-27T21:37:00Z">
            <w:trPr>
              <w:gridBefore w:val="1"/>
              <w:trHeight w:val="63"/>
            </w:trPr>
          </w:trPrChange>
        </w:trPr>
        <w:tc>
          <w:tcPr>
            <w:tcW w:w="789" w:type="dxa"/>
            <w:shd w:val="clear" w:color="auto" w:fill="FFFFFF"/>
            <w:tcMar>
              <w:top w:w="15" w:type="dxa"/>
              <w:left w:w="15" w:type="dxa"/>
              <w:bottom w:w="0" w:type="dxa"/>
              <w:right w:w="15" w:type="dxa"/>
            </w:tcMar>
            <w:vAlign w:val="bottom"/>
            <w:hideMark/>
            <w:tcPrChange w:id="12803"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2FE4FEF2" w14:textId="35FDBD62" w:rsidR="00587138" w:rsidRPr="000627CD" w:rsidDel="001848B0" w:rsidRDefault="00587138" w:rsidP="00092529">
            <w:pPr>
              <w:pStyle w:val="BodyText"/>
              <w:spacing w:before="162" w:line="480" w:lineRule="auto"/>
              <w:ind w:right="-90"/>
              <w:jc w:val="center"/>
              <w:rPr>
                <w:del w:id="12804" w:author="Hardik Malhotra" w:date="2021-09-30T19:35:00Z"/>
                <w:rFonts w:ascii="Verdana" w:hAnsi="Verdana"/>
                <w:bCs/>
                <w:sz w:val="14"/>
                <w:szCs w:val="14"/>
              </w:rPr>
            </w:pPr>
            <w:del w:id="12805" w:author="Hardik Malhotra" w:date="2021-09-30T19:35:00Z">
              <w:r w:rsidDel="001848B0">
                <w:rPr>
                  <w:rFonts w:ascii="Verdana" w:hAnsi="Verdana" w:cs="Calibri"/>
                  <w:sz w:val="14"/>
                  <w:szCs w:val="14"/>
                </w:rPr>
                <w:delText>Asia Pacific</w:delText>
              </w:r>
            </w:del>
          </w:p>
        </w:tc>
        <w:tc>
          <w:tcPr>
            <w:tcW w:w="789" w:type="dxa"/>
            <w:shd w:val="clear" w:color="auto" w:fill="FFFFFF"/>
            <w:tcMar>
              <w:top w:w="15" w:type="dxa"/>
              <w:left w:w="15" w:type="dxa"/>
              <w:bottom w:w="0" w:type="dxa"/>
              <w:right w:w="15" w:type="dxa"/>
            </w:tcMar>
            <w:vAlign w:val="bottom"/>
            <w:hideMark/>
            <w:tcPrChange w:id="12806"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7F155CC8" w14:textId="43570BD5" w:rsidR="00587138" w:rsidRPr="000627CD" w:rsidDel="001848B0" w:rsidRDefault="00587138" w:rsidP="00092529">
            <w:pPr>
              <w:pStyle w:val="BodyText"/>
              <w:spacing w:before="162" w:line="480" w:lineRule="auto"/>
              <w:ind w:right="-90"/>
              <w:jc w:val="center"/>
              <w:rPr>
                <w:del w:id="12807" w:author="Hardik Malhotra" w:date="2021-09-30T19:35:00Z"/>
                <w:rFonts w:ascii="Verdana" w:hAnsi="Verdana"/>
                <w:bCs/>
                <w:sz w:val="14"/>
                <w:szCs w:val="14"/>
              </w:rPr>
            </w:pPr>
            <w:del w:id="12808" w:author="Hardik Malhotra" w:date="2021-09-30T19:35:00Z">
              <w:r w:rsidDel="001848B0">
                <w:rPr>
                  <w:rFonts w:ascii="Verdana" w:hAnsi="Verdana" w:cs="Calibri"/>
                  <w:sz w:val="14"/>
                  <w:szCs w:val="14"/>
                </w:rPr>
                <w:delText>India</w:delText>
              </w:r>
            </w:del>
          </w:p>
        </w:tc>
        <w:tc>
          <w:tcPr>
            <w:tcW w:w="789" w:type="dxa"/>
            <w:shd w:val="clear" w:color="auto" w:fill="FFFFFF"/>
            <w:tcMar>
              <w:top w:w="15" w:type="dxa"/>
              <w:left w:w="15" w:type="dxa"/>
              <w:bottom w:w="0" w:type="dxa"/>
              <w:right w:w="15" w:type="dxa"/>
            </w:tcMar>
            <w:vAlign w:val="bottom"/>
            <w:hideMark/>
            <w:tcPrChange w:id="12809"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719560CF" w14:textId="741C4BE5" w:rsidR="00587138" w:rsidRPr="000627CD" w:rsidDel="001848B0" w:rsidRDefault="00587138" w:rsidP="00092529">
            <w:pPr>
              <w:pStyle w:val="BodyText"/>
              <w:spacing w:before="162" w:line="480" w:lineRule="auto"/>
              <w:ind w:right="-90"/>
              <w:jc w:val="center"/>
              <w:rPr>
                <w:del w:id="12810" w:author="Hardik Malhotra" w:date="2021-09-30T19:35:00Z"/>
                <w:rFonts w:ascii="Verdana" w:hAnsi="Verdana"/>
                <w:bCs/>
                <w:sz w:val="14"/>
                <w:szCs w:val="14"/>
              </w:rPr>
            </w:pPr>
            <w:del w:id="12811" w:author="Hardik Malhotra" w:date="2021-09-30T19:35:00Z">
              <w:r w:rsidDel="001848B0">
                <w:rPr>
                  <w:rFonts w:ascii="Verdana" w:hAnsi="Verdana" w:cs="Calibri"/>
                  <w:sz w:val="14"/>
                  <w:szCs w:val="14"/>
                </w:rPr>
                <w:delText>Dahej, Baruch, Gujarat</w:delText>
              </w:r>
            </w:del>
          </w:p>
        </w:tc>
        <w:tc>
          <w:tcPr>
            <w:tcW w:w="1172" w:type="dxa"/>
            <w:shd w:val="clear" w:color="auto" w:fill="FFFFFF"/>
            <w:tcMar>
              <w:top w:w="15" w:type="dxa"/>
              <w:left w:w="15" w:type="dxa"/>
              <w:bottom w:w="0" w:type="dxa"/>
              <w:right w:w="15" w:type="dxa"/>
            </w:tcMar>
            <w:vAlign w:val="bottom"/>
            <w:hideMark/>
            <w:tcPrChange w:id="12812" w:author="Neeshu Bhadauriya" w:date="2021-09-27T21:37:00Z">
              <w:tcPr>
                <w:tcW w:w="790" w:type="dxa"/>
                <w:shd w:val="clear" w:color="auto" w:fill="FFFFFF"/>
                <w:tcMar>
                  <w:top w:w="15" w:type="dxa"/>
                  <w:left w:w="15" w:type="dxa"/>
                  <w:bottom w:w="0" w:type="dxa"/>
                  <w:right w:w="15" w:type="dxa"/>
                </w:tcMar>
                <w:vAlign w:val="bottom"/>
                <w:hideMark/>
              </w:tcPr>
            </w:tcPrChange>
          </w:tcPr>
          <w:p w14:paraId="0AAFE4A8" w14:textId="04ABBBA6" w:rsidR="00587138" w:rsidRPr="000627CD" w:rsidDel="001848B0" w:rsidRDefault="00587138" w:rsidP="00092529">
            <w:pPr>
              <w:pStyle w:val="BodyText"/>
              <w:spacing w:before="162" w:line="480" w:lineRule="auto"/>
              <w:ind w:right="-90"/>
              <w:jc w:val="center"/>
              <w:rPr>
                <w:del w:id="12813" w:author="Hardik Malhotra" w:date="2021-09-30T19:35:00Z"/>
                <w:rFonts w:ascii="Verdana" w:hAnsi="Verdana"/>
                <w:bCs/>
                <w:sz w:val="14"/>
                <w:szCs w:val="14"/>
              </w:rPr>
            </w:pPr>
            <w:del w:id="12814" w:author="Hardik Malhotra" w:date="2021-09-30T19:35:00Z">
              <w:r w:rsidDel="001848B0">
                <w:rPr>
                  <w:rFonts w:ascii="Verdana" w:hAnsi="Verdana" w:cs="Calibri"/>
                  <w:sz w:val="14"/>
                  <w:szCs w:val="14"/>
                </w:rPr>
                <w:delText>Kukdo Chemical India Private Limited</w:delText>
              </w:r>
            </w:del>
          </w:p>
        </w:tc>
        <w:tc>
          <w:tcPr>
            <w:tcW w:w="709" w:type="dxa"/>
            <w:shd w:val="clear" w:color="auto" w:fill="FFFFFF"/>
            <w:tcMar>
              <w:top w:w="15" w:type="dxa"/>
              <w:left w:w="15" w:type="dxa"/>
              <w:bottom w:w="0" w:type="dxa"/>
              <w:right w:w="15" w:type="dxa"/>
            </w:tcMar>
            <w:vAlign w:val="bottom"/>
            <w:hideMark/>
            <w:tcPrChange w:id="12815"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18E3B376" w14:textId="03C48D20" w:rsidR="00587138" w:rsidRPr="00A221A1" w:rsidDel="001848B0" w:rsidRDefault="00587138" w:rsidP="00092529">
            <w:pPr>
              <w:pStyle w:val="BodyText"/>
              <w:spacing w:before="162" w:line="480" w:lineRule="auto"/>
              <w:ind w:right="-90"/>
              <w:jc w:val="center"/>
              <w:rPr>
                <w:del w:id="12816" w:author="Hardik Malhotra" w:date="2021-09-30T19:35:00Z"/>
                <w:rFonts w:ascii="Verdana" w:hAnsi="Verdana" w:cs="Calibri"/>
                <w:sz w:val="14"/>
                <w:szCs w:val="14"/>
              </w:rPr>
            </w:pPr>
            <w:del w:id="12817" w:author="Hardik Malhotra" w:date="2021-09-30T19:35:00Z">
              <w:r w:rsidDel="001848B0">
                <w:rPr>
                  <w:rFonts w:ascii="Verdana" w:hAnsi="Verdana" w:cs="Calibri"/>
                  <w:sz w:val="14"/>
                  <w:szCs w:val="14"/>
                </w:rPr>
                <w:delText>0</w:delText>
              </w:r>
            </w:del>
          </w:p>
        </w:tc>
        <w:tc>
          <w:tcPr>
            <w:tcW w:w="487" w:type="dxa"/>
            <w:shd w:val="clear" w:color="auto" w:fill="FFFFFF"/>
            <w:tcMar>
              <w:top w:w="15" w:type="dxa"/>
              <w:left w:w="15" w:type="dxa"/>
              <w:bottom w:w="0" w:type="dxa"/>
              <w:right w:w="15" w:type="dxa"/>
            </w:tcMar>
            <w:vAlign w:val="bottom"/>
            <w:hideMark/>
            <w:tcPrChange w:id="12818" w:author="Neeshu Bhadauriya" w:date="2021-09-27T21:37:00Z">
              <w:tcPr>
                <w:tcW w:w="789" w:type="dxa"/>
                <w:gridSpan w:val="3"/>
                <w:shd w:val="clear" w:color="auto" w:fill="FFFFFF"/>
                <w:tcMar>
                  <w:top w:w="15" w:type="dxa"/>
                  <w:left w:w="15" w:type="dxa"/>
                  <w:bottom w:w="0" w:type="dxa"/>
                  <w:right w:w="15" w:type="dxa"/>
                </w:tcMar>
                <w:vAlign w:val="bottom"/>
                <w:hideMark/>
              </w:tcPr>
            </w:tcPrChange>
          </w:tcPr>
          <w:p w14:paraId="726872B5" w14:textId="4F60BBB8" w:rsidR="00587138" w:rsidRPr="00A221A1" w:rsidDel="001848B0" w:rsidRDefault="00587138" w:rsidP="00092529">
            <w:pPr>
              <w:pStyle w:val="BodyText"/>
              <w:spacing w:before="162" w:line="480" w:lineRule="auto"/>
              <w:ind w:right="-90"/>
              <w:jc w:val="center"/>
              <w:rPr>
                <w:del w:id="12819" w:author="Hardik Malhotra" w:date="2021-09-30T19:35:00Z"/>
                <w:rFonts w:ascii="Verdana" w:hAnsi="Verdana" w:cs="Calibri"/>
                <w:sz w:val="14"/>
                <w:szCs w:val="14"/>
              </w:rPr>
            </w:pPr>
            <w:del w:id="12820" w:author="Hardik Malhotra" w:date="2021-09-30T19:35:00Z">
              <w:r w:rsidDel="001848B0">
                <w:rPr>
                  <w:rFonts w:ascii="Verdana" w:hAnsi="Verdana" w:cs="Calibri"/>
                  <w:sz w:val="14"/>
                  <w:szCs w:val="14"/>
                </w:rPr>
                <w:delText>0</w:delText>
              </w:r>
            </w:del>
          </w:p>
        </w:tc>
        <w:tc>
          <w:tcPr>
            <w:tcW w:w="790" w:type="dxa"/>
            <w:shd w:val="clear" w:color="auto" w:fill="FFFFFF"/>
            <w:tcMar>
              <w:top w:w="15" w:type="dxa"/>
              <w:left w:w="15" w:type="dxa"/>
              <w:bottom w:w="0" w:type="dxa"/>
              <w:right w:w="15" w:type="dxa"/>
            </w:tcMar>
            <w:vAlign w:val="bottom"/>
            <w:hideMark/>
            <w:tcPrChange w:id="12821" w:author="Neeshu Bhadauriya" w:date="2021-09-27T21:37:00Z">
              <w:tcPr>
                <w:tcW w:w="790" w:type="dxa"/>
                <w:gridSpan w:val="2"/>
                <w:shd w:val="clear" w:color="auto" w:fill="FFFFFF"/>
                <w:tcMar>
                  <w:top w:w="15" w:type="dxa"/>
                  <w:left w:w="15" w:type="dxa"/>
                  <w:bottom w:w="0" w:type="dxa"/>
                  <w:right w:w="15" w:type="dxa"/>
                </w:tcMar>
                <w:vAlign w:val="bottom"/>
                <w:hideMark/>
              </w:tcPr>
            </w:tcPrChange>
          </w:tcPr>
          <w:p w14:paraId="2C05767A" w14:textId="3A282286" w:rsidR="00587138" w:rsidRPr="00A221A1" w:rsidDel="001848B0" w:rsidRDefault="00587138" w:rsidP="00092529">
            <w:pPr>
              <w:pStyle w:val="BodyText"/>
              <w:spacing w:before="162" w:line="480" w:lineRule="auto"/>
              <w:ind w:right="-90"/>
              <w:jc w:val="center"/>
              <w:rPr>
                <w:del w:id="12822" w:author="Hardik Malhotra" w:date="2021-09-30T19:35:00Z"/>
                <w:rFonts w:ascii="Verdana" w:hAnsi="Verdana" w:cs="Calibri"/>
                <w:sz w:val="14"/>
                <w:szCs w:val="14"/>
              </w:rPr>
            </w:pPr>
            <w:del w:id="12823" w:author="Hardik Malhotra" w:date="2021-09-30T19:35:00Z">
              <w:r w:rsidDel="001848B0">
                <w:rPr>
                  <w:rFonts w:ascii="Verdana" w:hAnsi="Verdana" w:cs="Calibri"/>
                  <w:sz w:val="14"/>
                  <w:szCs w:val="14"/>
                </w:rPr>
                <w:delText>0</w:delText>
              </w:r>
            </w:del>
          </w:p>
        </w:tc>
        <w:tc>
          <w:tcPr>
            <w:tcW w:w="789" w:type="dxa"/>
            <w:shd w:val="clear" w:color="auto" w:fill="FFFFFF"/>
            <w:tcMar>
              <w:top w:w="15" w:type="dxa"/>
              <w:left w:w="15" w:type="dxa"/>
              <w:bottom w:w="0" w:type="dxa"/>
              <w:right w:w="15" w:type="dxa"/>
            </w:tcMar>
            <w:vAlign w:val="bottom"/>
            <w:hideMark/>
            <w:tcPrChange w:id="12824"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689EEF60" w14:textId="013EB10C" w:rsidR="00587138" w:rsidRPr="00A221A1" w:rsidDel="001848B0" w:rsidRDefault="00587138" w:rsidP="00092529">
            <w:pPr>
              <w:pStyle w:val="BodyText"/>
              <w:spacing w:before="162" w:line="480" w:lineRule="auto"/>
              <w:ind w:right="-90"/>
              <w:jc w:val="center"/>
              <w:rPr>
                <w:del w:id="12825" w:author="Hardik Malhotra" w:date="2021-09-30T19:35:00Z"/>
                <w:rFonts w:ascii="Verdana" w:hAnsi="Verdana" w:cs="Calibri"/>
                <w:sz w:val="14"/>
                <w:szCs w:val="14"/>
              </w:rPr>
            </w:pPr>
            <w:del w:id="12826" w:author="Hardik Malhotra" w:date="2021-09-30T19:35:00Z">
              <w:r w:rsidDel="001848B0">
                <w:rPr>
                  <w:rFonts w:ascii="Verdana" w:hAnsi="Verdana" w:cs="Calibri"/>
                  <w:sz w:val="14"/>
                  <w:szCs w:val="14"/>
                </w:rPr>
                <w:delText>0</w:delText>
              </w:r>
            </w:del>
          </w:p>
        </w:tc>
        <w:tc>
          <w:tcPr>
            <w:tcW w:w="789" w:type="dxa"/>
            <w:shd w:val="clear" w:color="auto" w:fill="FFFFFF"/>
            <w:tcMar>
              <w:top w:w="15" w:type="dxa"/>
              <w:left w:w="15" w:type="dxa"/>
              <w:bottom w:w="0" w:type="dxa"/>
              <w:right w:w="15" w:type="dxa"/>
            </w:tcMar>
            <w:vAlign w:val="bottom"/>
            <w:hideMark/>
            <w:tcPrChange w:id="12827"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34521389" w14:textId="655CA001" w:rsidR="00587138" w:rsidRPr="00A221A1" w:rsidDel="001848B0" w:rsidRDefault="00587138" w:rsidP="00092529">
            <w:pPr>
              <w:pStyle w:val="BodyText"/>
              <w:spacing w:before="162" w:line="480" w:lineRule="auto"/>
              <w:ind w:right="-90"/>
              <w:jc w:val="center"/>
              <w:rPr>
                <w:del w:id="12828" w:author="Hardik Malhotra" w:date="2021-09-30T19:35:00Z"/>
                <w:rFonts w:ascii="Verdana" w:hAnsi="Verdana" w:cs="Calibri"/>
                <w:sz w:val="14"/>
                <w:szCs w:val="14"/>
              </w:rPr>
            </w:pPr>
            <w:del w:id="12829" w:author="Hardik Malhotra" w:date="2021-09-30T19:35:00Z">
              <w:r w:rsidDel="001848B0">
                <w:rPr>
                  <w:rFonts w:ascii="Verdana" w:hAnsi="Verdana" w:cs="Calibri"/>
                  <w:sz w:val="14"/>
                  <w:szCs w:val="14"/>
                </w:rPr>
                <w:delText>0</w:delText>
              </w:r>
            </w:del>
          </w:p>
        </w:tc>
        <w:tc>
          <w:tcPr>
            <w:tcW w:w="790" w:type="dxa"/>
            <w:shd w:val="clear" w:color="auto" w:fill="FFFFFF"/>
            <w:tcMar>
              <w:top w:w="15" w:type="dxa"/>
              <w:left w:w="15" w:type="dxa"/>
              <w:bottom w:w="0" w:type="dxa"/>
              <w:right w:w="15" w:type="dxa"/>
            </w:tcMar>
            <w:vAlign w:val="bottom"/>
            <w:hideMark/>
            <w:tcPrChange w:id="12830" w:author="Neeshu Bhadauriya" w:date="2021-09-27T21:37:00Z">
              <w:tcPr>
                <w:tcW w:w="790" w:type="dxa"/>
                <w:gridSpan w:val="2"/>
                <w:shd w:val="clear" w:color="auto" w:fill="FFFFFF"/>
                <w:tcMar>
                  <w:top w:w="15" w:type="dxa"/>
                  <w:left w:w="15" w:type="dxa"/>
                  <w:bottom w:w="0" w:type="dxa"/>
                  <w:right w:w="15" w:type="dxa"/>
                </w:tcMar>
                <w:vAlign w:val="bottom"/>
                <w:hideMark/>
              </w:tcPr>
            </w:tcPrChange>
          </w:tcPr>
          <w:p w14:paraId="4BC44A8E" w14:textId="36B544E6" w:rsidR="00587138" w:rsidRPr="00A221A1" w:rsidDel="001848B0" w:rsidRDefault="00587138" w:rsidP="00092529">
            <w:pPr>
              <w:pStyle w:val="BodyText"/>
              <w:spacing w:before="162" w:line="480" w:lineRule="auto"/>
              <w:ind w:right="-90"/>
              <w:jc w:val="center"/>
              <w:rPr>
                <w:del w:id="12831" w:author="Hardik Malhotra" w:date="2021-09-30T19:35:00Z"/>
                <w:rFonts w:ascii="Verdana" w:hAnsi="Verdana" w:cs="Calibri"/>
                <w:sz w:val="14"/>
                <w:szCs w:val="14"/>
              </w:rPr>
            </w:pPr>
            <w:del w:id="12832" w:author="Hardik Malhotra" w:date="2021-09-30T19:35:00Z">
              <w:r w:rsidDel="001848B0">
                <w:rPr>
                  <w:rFonts w:ascii="Verdana" w:hAnsi="Verdana" w:cs="Calibri"/>
                  <w:sz w:val="14"/>
                  <w:szCs w:val="14"/>
                </w:rPr>
                <w:delText>40</w:delText>
              </w:r>
            </w:del>
          </w:p>
        </w:tc>
        <w:tc>
          <w:tcPr>
            <w:tcW w:w="789" w:type="dxa"/>
            <w:shd w:val="clear" w:color="auto" w:fill="FFFFFF"/>
            <w:tcMar>
              <w:top w:w="15" w:type="dxa"/>
              <w:left w:w="15" w:type="dxa"/>
              <w:bottom w:w="0" w:type="dxa"/>
              <w:right w:w="15" w:type="dxa"/>
            </w:tcMar>
            <w:vAlign w:val="bottom"/>
            <w:hideMark/>
            <w:tcPrChange w:id="12833"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446D16FB" w14:textId="00FED1BA" w:rsidR="00587138" w:rsidRPr="00A221A1" w:rsidDel="001848B0" w:rsidRDefault="00587138" w:rsidP="00092529">
            <w:pPr>
              <w:pStyle w:val="BodyText"/>
              <w:spacing w:before="162" w:line="480" w:lineRule="auto"/>
              <w:ind w:right="-90"/>
              <w:jc w:val="center"/>
              <w:rPr>
                <w:del w:id="12834" w:author="Hardik Malhotra" w:date="2021-09-30T19:35:00Z"/>
                <w:rFonts w:ascii="Verdana" w:hAnsi="Verdana" w:cs="Calibri"/>
                <w:sz w:val="14"/>
                <w:szCs w:val="14"/>
              </w:rPr>
            </w:pPr>
            <w:del w:id="12835" w:author="Hardik Malhotra" w:date="2021-09-30T19:35:00Z">
              <w:r w:rsidDel="001848B0">
                <w:rPr>
                  <w:rFonts w:ascii="Verdana" w:hAnsi="Verdana" w:cs="Calibri"/>
                  <w:sz w:val="14"/>
                  <w:szCs w:val="14"/>
                </w:rPr>
                <w:delText>40</w:delText>
              </w:r>
            </w:del>
          </w:p>
        </w:tc>
        <w:tc>
          <w:tcPr>
            <w:tcW w:w="789" w:type="dxa"/>
            <w:shd w:val="clear" w:color="auto" w:fill="FFFFFF"/>
            <w:tcMar>
              <w:top w:w="15" w:type="dxa"/>
              <w:left w:w="15" w:type="dxa"/>
              <w:bottom w:w="0" w:type="dxa"/>
              <w:right w:w="15" w:type="dxa"/>
            </w:tcMar>
            <w:vAlign w:val="bottom"/>
            <w:hideMark/>
            <w:tcPrChange w:id="12836"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28177C84" w14:textId="5508C906" w:rsidR="00587138" w:rsidRPr="00A221A1" w:rsidDel="001848B0" w:rsidRDefault="00587138" w:rsidP="00092529">
            <w:pPr>
              <w:pStyle w:val="BodyText"/>
              <w:spacing w:before="162" w:line="480" w:lineRule="auto"/>
              <w:ind w:right="-90"/>
              <w:jc w:val="center"/>
              <w:rPr>
                <w:del w:id="12837" w:author="Hardik Malhotra" w:date="2021-09-30T19:35:00Z"/>
                <w:rFonts w:ascii="Verdana" w:hAnsi="Verdana" w:cs="Calibri"/>
                <w:sz w:val="14"/>
                <w:szCs w:val="14"/>
              </w:rPr>
            </w:pPr>
            <w:del w:id="12838" w:author="Hardik Malhotra" w:date="2021-09-30T19:35:00Z">
              <w:r w:rsidDel="001848B0">
                <w:rPr>
                  <w:rFonts w:ascii="Verdana" w:hAnsi="Verdana" w:cs="Calibri"/>
                  <w:sz w:val="14"/>
                  <w:szCs w:val="14"/>
                </w:rPr>
                <w:delText>100</w:delText>
              </w:r>
            </w:del>
          </w:p>
        </w:tc>
        <w:tc>
          <w:tcPr>
            <w:tcW w:w="790" w:type="dxa"/>
            <w:shd w:val="clear" w:color="auto" w:fill="FFFFFF"/>
            <w:tcMar>
              <w:top w:w="15" w:type="dxa"/>
              <w:left w:w="15" w:type="dxa"/>
              <w:bottom w:w="0" w:type="dxa"/>
              <w:right w:w="15" w:type="dxa"/>
            </w:tcMar>
            <w:vAlign w:val="bottom"/>
            <w:hideMark/>
            <w:tcPrChange w:id="12839" w:author="Neeshu Bhadauriya" w:date="2021-09-27T21:37:00Z">
              <w:tcPr>
                <w:tcW w:w="790" w:type="dxa"/>
                <w:gridSpan w:val="2"/>
                <w:shd w:val="clear" w:color="auto" w:fill="FFFFFF"/>
                <w:tcMar>
                  <w:top w:w="15" w:type="dxa"/>
                  <w:left w:w="15" w:type="dxa"/>
                  <w:bottom w:w="0" w:type="dxa"/>
                  <w:right w:w="15" w:type="dxa"/>
                </w:tcMar>
                <w:vAlign w:val="bottom"/>
                <w:hideMark/>
              </w:tcPr>
            </w:tcPrChange>
          </w:tcPr>
          <w:p w14:paraId="2810ABEC" w14:textId="333E46D0" w:rsidR="00587138" w:rsidRPr="00A221A1" w:rsidDel="001848B0" w:rsidRDefault="00587138" w:rsidP="00092529">
            <w:pPr>
              <w:pStyle w:val="BodyText"/>
              <w:spacing w:before="162" w:line="480" w:lineRule="auto"/>
              <w:ind w:right="-90"/>
              <w:jc w:val="center"/>
              <w:rPr>
                <w:del w:id="12840" w:author="Hardik Malhotra" w:date="2021-09-30T19:35:00Z"/>
                <w:rFonts w:ascii="Verdana" w:hAnsi="Verdana" w:cs="Calibri"/>
                <w:sz w:val="14"/>
                <w:szCs w:val="14"/>
              </w:rPr>
            </w:pPr>
            <w:del w:id="12841" w:author="Hardik Malhotra" w:date="2021-09-30T19:35:00Z">
              <w:r w:rsidDel="001848B0">
                <w:rPr>
                  <w:rFonts w:ascii="Verdana" w:hAnsi="Verdana" w:cs="Calibri"/>
                  <w:sz w:val="14"/>
                  <w:szCs w:val="14"/>
                </w:rPr>
                <w:delText>100</w:delText>
              </w:r>
            </w:del>
          </w:p>
        </w:tc>
      </w:tr>
      <w:tr w:rsidR="001848B0" w:rsidRPr="000627CD" w:rsidDel="001848B0" w14:paraId="1F8335F8" w14:textId="77777777" w:rsidTr="005C3363">
        <w:trPr>
          <w:trHeight w:val="63"/>
          <w:del w:id="12842" w:author="Hardik Malhotra" w:date="2021-09-30T19:35:00Z"/>
        </w:trPr>
        <w:tc>
          <w:tcPr>
            <w:tcW w:w="789" w:type="dxa"/>
            <w:shd w:val="clear" w:color="auto" w:fill="FFFFFF"/>
            <w:tcMar>
              <w:top w:w="15" w:type="dxa"/>
              <w:left w:w="15" w:type="dxa"/>
              <w:bottom w:w="0" w:type="dxa"/>
              <w:right w:w="15" w:type="dxa"/>
            </w:tcMar>
            <w:vAlign w:val="bottom"/>
            <w:hideMark/>
          </w:tcPr>
          <w:p w14:paraId="77D088FE" w14:textId="0F2233E6" w:rsidR="00587138" w:rsidRPr="000627CD" w:rsidDel="001848B0" w:rsidRDefault="00587138" w:rsidP="00092529">
            <w:pPr>
              <w:pStyle w:val="BodyText"/>
              <w:spacing w:before="162" w:line="480" w:lineRule="auto"/>
              <w:ind w:right="-90"/>
              <w:jc w:val="center"/>
              <w:rPr>
                <w:del w:id="12843" w:author="Hardik Malhotra" w:date="2021-09-30T19:35:00Z"/>
                <w:rFonts w:ascii="Verdana" w:hAnsi="Verdana"/>
                <w:bCs/>
                <w:sz w:val="14"/>
                <w:szCs w:val="14"/>
              </w:rPr>
            </w:pPr>
            <w:del w:id="12844" w:author="Hardik Malhotra" w:date="2021-09-30T19:35:00Z">
              <w:r w:rsidDel="001848B0">
                <w:rPr>
                  <w:rFonts w:ascii="Verdana" w:hAnsi="Verdana" w:cs="Calibri"/>
                  <w:sz w:val="14"/>
                  <w:szCs w:val="14"/>
                </w:rPr>
                <w:delText>Asia Pacific</w:delText>
              </w:r>
            </w:del>
          </w:p>
        </w:tc>
        <w:tc>
          <w:tcPr>
            <w:tcW w:w="789" w:type="dxa"/>
            <w:shd w:val="clear" w:color="auto" w:fill="FFFFFF"/>
            <w:tcMar>
              <w:top w:w="15" w:type="dxa"/>
              <w:left w:w="15" w:type="dxa"/>
              <w:bottom w:w="0" w:type="dxa"/>
              <w:right w:w="15" w:type="dxa"/>
            </w:tcMar>
            <w:vAlign w:val="bottom"/>
            <w:hideMark/>
          </w:tcPr>
          <w:p w14:paraId="16246380" w14:textId="2A6FAA71" w:rsidR="00587138" w:rsidRPr="000627CD" w:rsidDel="001848B0" w:rsidRDefault="00587138" w:rsidP="00092529">
            <w:pPr>
              <w:pStyle w:val="BodyText"/>
              <w:spacing w:before="162" w:line="480" w:lineRule="auto"/>
              <w:ind w:right="-90"/>
              <w:jc w:val="center"/>
              <w:rPr>
                <w:del w:id="12845" w:author="Hardik Malhotra" w:date="2021-09-30T19:35:00Z"/>
                <w:rFonts w:ascii="Verdana" w:hAnsi="Verdana"/>
                <w:bCs/>
                <w:sz w:val="14"/>
                <w:szCs w:val="14"/>
              </w:rPr>
            </w:pPr>
            <w:del w:id="12846" w:author="Hardik Malhotra" w:date="2021-09-30T19:35:00Z">
              <w:r w:rsidDel="001848B0">
                <w:rPr>
                  <w:rFonts w:ascii="Verdana" w:hAnsi="Verdana" w:cs="Calibri"/>
                  <w:sz w:val="14"/>
                  <w:szCs w:val="14"/>
                </w:rPr>
                <w:delText>India</w:delText>
              </w:r>
            </w:del>
          </w:p>
        </w:tc>
        <w:tc>
          <w:tcPr>
            <w:tcW w:w="789" w:type="dxa"/>
            <w:shd w:val="clear" w:color="auto" w:fill="FFFFFF"/>
            <w:tcMar>
              <w:top w:w="15" w:type="dxa"/>
              <w:left w:w="15" w:type="dxa"/>
              <w:bottom w:w="0" w:type="dxa"/>
              <w:right w:w="15" w:type="dxa"/>
            </w:tcMar>
            <w:vAlign w:val="center"/>
            <w:hideMark/>
          </w:tcPr>
          <w:p w14:paraId="0D09D648" w14:textId="7649FC3E" w:rsidR="00587138" w:rsidRPr="000627CD" w:rsidDel="001848B0" w:rsidRDefault="00587138" w:rsidP="00092529">
            <w:pPr>
              <w:pStyle w:val="BodyText"/>
              <w:spacing w:before="162" w:line="480" w:lineRule="auto"/>
              <w:ind w:right="-90"/>
              <w:jc w:val="center"/>
              <w:rPr>
                <w:del w:id="12847" w:author="Hardik Malhotra" w:date="2021-09-30T19:35:00Z"/>
                <w:rFonts w:ascii="Verdana" w:hAnsi="Verdana"/>
                <w:bCs/>
                <w:sz w:val="14"/>
                <w:szCs w:val="14"/>
              </w:rPr>
            </w:pPr>
            <w:del w:id="12848" w:author="Hardik Malhotra" w:date="2021-09-30T19:35:00Z">
              <w:r w:rsidDel="001848B0">
                <w:rPr>
                  <w:rFonts w:ascii="Verdana" w:hAnsi="Verdana" w:cs="Calibri"/>
                  <w:color w:val="000000"/>
                  <w:sz w:val="14"/>
                  <w:szCs w:val="14"/>
                </w:rPr>
                <w:delText>Vilayat, Gujarat</w:delText>
              </w:r>
            </w:del>
          </w:p>
        </w:tc>
        <w:tc>
          <w:tcPr>
            <w:tcW w:w="1172" w:type="dxa"/>
            <w:shd w:val="clear" w:color="auto" w:fill="FFFFFF"/>
            <w:tcMar>
              <w:top w:w="15" w:type="dxa"/>
              <w:left w:w="15" w:type="dxa"/>
              <w:bottom w:w="0" w:type="dxa"/>
              <w:right w:w="15" w:type="dxa"/>
            </w:tcMar>
            <w:vAlign w:val="center"/>
            <w:hideMark/>
          </w:tcPr>
          <w:p w14:paraId="4D6E4526" w14:textId="42A0037E" w:rsidR="00587138" w:rsidRPr="000627CD" w:rsidDel="001848B0" w:rsidRDefault="00587138" w:rsidP="00092529">
            <w:pPr>
              <w:pStyle w:val="BodyText"/>
              <w:spacing w:before="162" w:line="480" w:lineRule="auto"/>
              <w:ind w:right="-90"/>
              <w:jc w:val="center"/>
              <w:rPr>
                <w:del w:id="12849" w:author="Hardik Malhotra" w:date="2021-09-30T19:35:00Z"/>
                <w:rFonts w:ascii="Verdana" w:hAnsi="Verdana"/>
                <w:bCs/>
                <w:sz w:val="14"/>
                <w:szCs w:val="14"/>
              </w:rPr>
            </w:pPr>
            <w:del w:id="12850" w:author="Hardik Malhotra" w:date="2021-09-30T19:35:00Z">
              <w:r w:rsidDel="001848B0">
                <w:rPr>
                  <w:rFonts w:ascii="Verdana" w:hAnsi="Verdana" w:cs="Calibri"/>
                  <w:color w:val="000000"/>
                  <w:sz w:val="14"/>
                  <w:szCs w:val="14"/>
                </w:rPr>
                <w:delText>Grasim Industries Ltd.</w:delText>
              </w:r>
            </w:del>
          </w:p>
        </w:tc>
        <w:tc>
          <w:tcPr>
            <w:tcW w:w="709" w:type="dxa"/>
            <w:shd w:val="clear" w:color="auto" w:fill="FFFFFF"/>
            <w:tcMar>
              <w:top w:w="15" w:type="dxa"/>
              <w:left w:w="15" w:type="dxa"/>
              <w:bottom w:w="0" w:type="dxa"/>
              <w:right w:w="15" w:type="dxa"/>
            </w:tcMar>
            <w:vAlign w:val="bottom"/>
            <w:hideMark/>
          </w:tcPr>
          <w:p w14:paraId="1A5F971A" w14:textId="59DC477E" w:rsidR="00587138" w:rsidRPr="00A221A1" w:rsidDel="001848B0" w:rsidRDefault="00587138" w:rsidP="00092529">
            <w:pPr>
              <w:pStyle w:val="BodyText"/>
              <w:spacing w:before="162" w:line="480" w:lineRule="auto"/>
              <w:ind w:right="-90"/>
              <w:jc w:val="center"/>
              <w:rPr>
                <w:del w:id="12851" w:author="Hardik Malhotra" w:date="2021-09-30T19:35:00Z"/>
                <w:rFonts w:ascii="Verdana" w:hAnsi="Verdana" w:cs="Calibri"/>
                <w:sz w:val="14"/>
                <w:szCs w:val="14"/>
              </w:rPr>
            </w:pPr>
            <w:del w:id="12852" w:author="Hardik Malhotra" w:date="2021-09-30T19:35:00Z">
              <w:r w:rsidDel="001848B0">
                <w:rPr>
                  <w:rFonts w:ascii="Verdana" w:hAnsi="Verdana" w:cs="Calibri"/>
                  <w:sz w:val="14"/>
                  <w:szCs w:val="14"/>
                </w:rPr>
                <w:delText>44</w:delText>
              </w:r>
            </w:del>
          </w:p>
        </w:tc>
        <w:tc>
          <w:tcPr>
            <w:tcW w:w="487" w:type="dxa"/>
            <w:shd w:val="clear" w:color="auto" w:fill="FFFFFF"/>
            <w:tcMar>
              <w:top w:w="15" w:type="dxa"/>
              <w:left w:w="15" w:type="dxa"/>
              <w:bottom w:w="0" w:type="dxa"/>
              <w:right w:w="15" w:type="dxa"/>
            </w:tcMar>
            <w:vAlign w:val="bottom"/>
            <w:hideMark/>
          </w:tcPr>
          <w:p w14:paraId="6034812F" w14:textId="5295692A" w:rsidR="00587138" w:rsidRPr="00A221A1" w:rsidDel="001848B0" w:rsidRDefault="00587138" w:rsidP="00092529">
            <w:pPr>
              <w:pStyle w:val="BodyText"/>
              <w:spacing w:before="162" w:line="480" w:lineRule="auto"/>
              <w:ind w:right="-90"/>
              <w:jc w:val="center"/>
              <w:rPr>
                <w:del w:id="12853" w:author="Hardik Malhotra" w:date="2021-09-30T19:35:00Z"/>
                <w:rFonts w:ascii="Verdana" w:hAnsi="Verdana" w:cs="Calibri"/>
                <w:sz w:val="14"/>
                <w:szCs w:val="14"/>
              </w:rPr>
            </w:pPr>
            <w:del w:id="12854" w:author="Hardik Malhotra" w:date="2021-09-30T19:35:00Z">
              <w:r w:rsidDel="001848B0">
                <w:rPr>
                  <w:rFonts w:ascii="Verdana" w:hAnsi="Verdana" w:cs="Calibri"/>
                  <w:sz w:val="14"/>
                  <w:szCs w:val="14"/>
                </w:rPr>
                <w:delText>44</w:delText>
              </w:r>
            </w:del>
          </w:p>
        </w:tc>
        <w:tc>
          <w:tcPr>
            <w:tcW w:w="790" w:type="dxa"/>
            <w:shd w:val="clear" w:color="auto" w:fill="FFFFFF"/>
            <w:tcMar>
              <w:top w:w="15" w:type="dxa"/>
              <w:left w:w="15" w:type="dxa"/>
              <w:bottom w:w="0" w:type="dxa"/>
              <w:right w:w="15" w:type="dxa"/>
            </w:tcMar>
            <w:vAlign w:val="bottom"/>
            <w:hideMark/>
          </w:tcPr>
          <w:p w14:paraId="594CBF84" w14:textId="458570AF" w:rsidR="00587138" w:rsidRPr="00A221A1" w:rsidDel="001848B0" w:rsidRDefault="00587138" w:rsidP="00092529">
            <w:pPr>
              <w:pStyle w:val="BodyText"/>
              <w:spacing w:before="162" w:line="480" w:lineRule="auto"/>
              <w:ind w:right="-90"/>
              <w:jc w:val="center"/>
              <w:rPr>
                <w:del w:id="12855" w:author="Hardik Malhotra" w:date="2021-09-30T19:35:00Z"/>
                <w:rFonts w:ascii="Verdana" w:hAnsi="Verdana" w:cs="Calibri"/>
                <w:sz w:val="14"/>
                <w:szCs w:val="14"/>
              </w:rPr>
            </w:pPr>
            <w:del w:id="12856" w:author="Hardik Malhotra" w:date="2021-09-30T19:35:00Z">
              <w:r w:rsidDel="001848B0">
                <w:rPr>
                  <w:rFonts w:ascii="Verdana" w:hAnsi="Verdana" w:cs="Calibri"/>
                  <w:sz w:val="14"/>
                  <w:szCs w:val="14"/>
                </w:rPr>
                <w:delText>44</w:delText>
              </w:r>
            </w:del>
          </w:p>
        </w:tc>
        <w:tc>
          <w:tcPr>
            <w:tcW w:w="789" w:type="dxa"/>
            <w:shd w:val="clear" w:color="auto" w:fill="FFFFFF"/>
            <w:tcMar>
              <w:top w:w="15" w:type="dxa"/>
              <w:left w:w="15" w:type="dxa"/>
              <w:bottom w:w="0" w:type="dxa"/>
              <w:right w:w="15" w:type="dxa"/>
            </w:tcMar>
            <w:vAlign w:val="bottom"/>
            <w:hideMark/>
          </w:tcPr>
          <w:p w14:paraId="705C03D1" w14:textId="70223954" w:rsidR="00587138" w:rsidRPr="00A221A1" w:rsidDel="001848B0" w:rsidRDefault="00587138" w:rsidP="00092529">
            <w:pPr>
              <w:pStyle w:val="BodyText"/>
              <w:spacing w:before="162" w:line="480" w:lineRule="auto"/>
              <w:ind w:right="-90"/>
              <w:jc w:val="center"/>
              <w:rPr>
                <w:del w:id="12857" w:author="Hardik Malhotra" w:date="2021-09-30T19:35:00Z"/>
                <w:rFonts w:ascii="Verdana" w:hAnsi="Verdana" w:cs="Calibri"/>
                <w:sz w:val="14"/>
                <w:szCs w:val="14"/>
              </w:rPr>
            </w:pPr>
            <w:del w:id="12858" w:author="Hardik Malhotra" w:date="2021-09-30T19:35:00Z">
              <w:r w:rsidDel="001848B0">
                <w:rPr>
                  <w:rFonts w:ascii="Verdana" w:hAnsi="Verdana" w:cs="Calibri"/>
                  <w:sz w:val="14"/>
                  <w:szCs w:val="14"/>
                </w:rPr>
                <w:delText>66</w:delText>
              </w:r>
            </w:del>
          </w:p>
        </w:tc>
        <w:tc>
          <w:tcPr>
            <w:tcW w:w="789" w:type="dxa"/>
            <w:shd w:val="clear" w:color="auto" w:fill="FFFFFF"/>
            <w:tcMar>
              <w:top w:w="15" w:type="dxa"/>
              <w:left w:w="15" w:type="dxa"/>
              <w:bottom w:w="0" w:type="dxa"/>
              <w:right w:w="15" w:type="dxa"/>
            </w:tcMar>
            <w:vAlign w:val="bottom"/>
            <w:hideMark/>
          </w:tcPr>
          <w:p w14:paraId="150B531A" w14:textId="169D18BB" w:rsidR="00587138" w:rsidRPr="00A221A1" w:rsidDel="001848B0" w:rsidRDefault="00587138" w:rsidP="00092529">
            <w:pPr>
              <w:pStyle w:val="BodyText"/>
              <w:spacing w:before="162" w:line="480" w:lineRule="auto"/>
              <w:ind w:right="-90"/>
              <w:jc w:val="center"/>
              <w:rPr>
                <w:del w:id="12859" w:author="Hardik Malhotra" w:date="2021-09-30T19:35:00Z"/>
                <w:rFonts w:ascii="Verdana" w:hAnsi="Verdana" w:cs="Calibri"/>
                <w:sz w:val="14"/>
                <w:szCs w:val="14"/>
              </w:rPr>
            </w:pPr>
            <w:del w:id="12860" w:author="Hardik Malhotra" w:date="2021-09-30T19:35:00Z">
              <w:r w:rsidDel="001848B0">
                <w:rPr>
                  <w:rFonts w:ascii="Verdana" w:hAnsi="Verdana" w:cs="Calibri"/>
                  <w:sz w:val="14"/>
                  <w:szCs w:val="14"/>
                </w:rPr>
                <w:delText>66</w:delText>
              </w:r>
            </w:del>
          </w:p>
        </w:tc>
        <w:tc>
          <w:tcPr>
            <w:tcW w:w="790" w:type="dxa"/>
            <w:shd w:val="clear" w:color="auto" w:fill="FFFFFF"/>
            <w:tcMar>
              <w:top w:w="15" w:type="dxa"/>
              <w:left w:w="15" w:type="dxa"/>
              <w:bottom w:w="0" w:type="dxa"/>
              <w:right w:w="15" w:type="dxa"/>
            </w:tcMar>
            <w:vAlign w:val="bottom"/>
            <w:hideMark/>
          </w:tcPr>
          <w:p w14:paraId="6E7FCEC1" w14:textId="294810FD" w:rsidR="00587138" w:rsidRPr="00A221A1" w:rsidDel="001848B0" w:rsidRDefault="00587138" w:rsidP="00092529">
            <w:pPr>
              <w:pStyle w:val="BodyText"/>
              <w:spacing w:before="162" w:line="480" w:lineRule="auto"/>
              <w:ind w:right="-90"/>
              <w:jc w:val="center"/>
              <w:rPr>
                <w:del w:id="12861" w:author="Hardik Malhotra" w:date="2021-09-30T19:35:00Z"/>
                <w:rFonts w:ascii="Verdana" w:hAnsi="Verdana" w:cs="Calibri"/>
                <w:sz w:val="14"/>
                <w:szCs w:val="14"/>
              </w:rPr>
            </w:pPr>
            <w:del w:id="12862" w:author="Hardik Malhotra" w:date="2021-09-30T19:35:00Z">
              <w:r w:rsidDel="001848B0">
                <w:rPr>
                  <w:rFonts w:ascii="Verdana" w:hAnsi="Verdana" w:cs="Calibri"/>
                  <w:sz w:val="14"/>
                  <w:szCs w:val="14"/>
                </w:rPr>
                <w:delText>66</w:delText>
              </w:r>
            </w:del>
          </w:p>
        </w:tc>
        <w:tc>
          <w:tcPr>
            <w:tcW w:w="789" w:type="dxa"/>
            <w:shd w:val="clear" w:color="auto" w:fill="FFFFFF"/>
            <w:tcMar>
              <w:top w:w="15" w:type="dxa"/>
              <w:left w:w="15" w:type="dxa"/>
              <w:bottom w:w="0" w:type="dxa"/>
              <w:right w:w="15" w:type="dxa"/>
            </w:tcMar>
            <w:vAlign w:val="bottom"/>
            <w:hideMark/>
          </w:tcPr>
          <w:p w14:paraId="382BB8CD" w14:textId="11EE4A10" w:rsidR="00587138" w:rsidRPr="00A221A1" w:rsidDel="001848B0" w:rsidRDefault="00587138" w:rsidP="00092529">
            <w:pPr>
              <w:pStyle w:val="BodyText"/>
              <w:spacing w:before="162" w:line="480" w:lineRule="auto"/>
              <w:ind w:right="-90"/>
              <w:jc w:val="center"/>
              <w:rPr>
                <w:del w:id="12863" w:author="Hardik Malhotra" w:date="2021-09-30T19:35:00Z"/>
                <w:rFonts w:ascii="Verdana" w:hAnsi="Verdana" w:cs="Calibri"/>
                <w:sz w:val="14"/>
                <w:szCs w:val="14"/>
              </w:rPr>
            </w:pPr>
            <w:del w:id="12864" w:author="Hardik Malhotra" w:date="2021-09-30T19:35:00Z">
              <w:r w:rsidDel="001848B0">
                <w:rPr>
                  <w:rFonts w:ascii="Verdana" w:hAnsi="Verdana" w:cs="Calibri"/>
                  <w:sz w:val="14"/>
                  <w:szCs w:val="14"/>
                </w:rPr>
                <w:delText>66</w:delText>
              </w:r>
            </w:del>
          </w:p>
        </w:tc>
        <w:tc>
          <w:tcPr>
            <w:tcW w:w="789" w:type="dxa"/>
            <w:shd w:val="clear" w:color="auto" w:fill="FFFFFF"/>
            <w:tcMar>
              <w:top w:w="15" w:type="dxa"/>
              <w:left w:w="15" w:type="dxa"/>
              <w:bottom w:w="0" w:type="dxa"/>
              <w:right w:w="15" w:type="dxa"/>
            </w:tcMar>
            <w:vAlign w:val="bottom"/>
            <w:hideMark/>
          </w:tcPr>
          <w:p w14:paraId="005D5F87" w14:textId="67C9EC19" w:rsidR="00587138" w:rsidRPr="00A221A1" w:rsidDel="001848B0" w:rsidRDefault="00587138" w:rsidP="00092529">
            <w:pPr>
              <w:pStyle w:val="BodyText"/>
              <w:spacing w:before="162" w:line="480" w:lineRule="auto"/>
              <w:ind w:right="-90"/>
              <w:jc w:val="center"/>
              <w:rPr>
                <w:del w:id="12865" w:author="Hardik Malhotra" w:date="2021-09-30T19:35:00Z"/>
                <w:rFonts w:ascii="Verdana" w:hAnsi="Verdana" w:cs="Calibri"/>
                <w:sz w:val="14"/>
                <w:szCs w:val="14"/>
              </w:rPr>
            </w:pPr>
            <w:del w:id="12866" w:author="Hardik Malhotra" w:date="2021-09-30T19:35:00Z">
              <w:r w:rsidDel="001848B0">
                <w:rPr>
                  <w:rFonts w:ascii="Verdana" w:hAnsi="Verdana" w:cs="Calibri"/>
                  <w:sz w:val="14"/>
                  <w:szCs w:val="14"/>
                </w:rPr>
                <w:delText>90</w:delText>
              </w:r>
            </w:del>
          </w:p>
        </w:tc>
        <w:tc>
          <w:tcPr>
            <w:tcW w:w="790" w:type="dxa"/>
            <w:shd w:val="clear" w:color="auto" w:fill="FFFFFF"/>
            <w:tcMar>
              <w:top w:w="15" w:type="dxa"/>
              <w:left w:w="15" w:type="dxa"/>
              <w:bottom w:w="0" w:type="dxa"/>
              <w:right w:w="15" w:type="dxa"/>
            </w:tcMar>
            <w:vAlign w:val="bottom"/>
            <w:hideMark/>
          </w:tcPr>
          <w:p w14:paraId="1926635C" w14:textId="10B7F7EB" w:rsidR="00587138" w:rsidRPr="00A221A1" w:rsidDel="001848B0" w:rsidRDefault="00587138" w:rsidP="00092529">
            <w:pPr>
              <w:pStyle w:val="BodyText"/>
              <w:spacing w:before="162" w:line="480" w:lineRule="auto"/>
              <w:ind w:right="-90"/>
              <w:jc w:val="center"/>
              <w:rPr>
                <w:del w:id="12867" w:author="Hardik Malhotra" w:date="2021-09-30T19:35:00Z"/>
                <w:rFonts w:ascii="Verdana" w:hAnsi="Verdana" w:cs="Calibri"/>
                <w:sz w:val="14"/>
                <w:szCs w:val="14"/>
              </w:rPr>
            </w:pPr>
            <w:del w:id="12868" w:author="Hardik Malhotra" w:date="2021-09-30T19:35:00Z">
              <w:r w:rsidDel="001848B0">
                <w:rPr>
                  <w:rFonts w:ascii="Verdana" w:hAnsi="Verdana" w:cs="Calibri"/>
                  <w:sz w:val="14"/>
                  <w:szCs w:val="14"/>
                </w:rPr>
                <w:delText>90</w:delText>
              </w:r>
            </w:del>
          </w:p>
        </w:tc>
      </w:tr>
      <w:tr w:rsidR="001848B0" w:rsidRPr="000627CD" w:rsidDel="001848B0" w14:paraId="07BA1C8D" w14:textId="77777777" w:rsidTr="005C3363">
        <w:trPr>
          <w:trHeight w:val="63"/>
          <w:del w:id="12869" w:author="Hardik Malhotra" w:date="2021-09-30T19:35:00Z"/>
        </w:trPr>
        <w:tc>
          <w:tcPr>
            <w:tcW w:w="789" w:type="dxa"/>
            <w:shd w:val="clear" w:color="auto" w:fill="FFFFFF"/>
            <w:tcMar>
              <w:top w:w="15" w:type="dxa"/>
              <w:left w:w="15" w:type="dxa"/>
              <w:bottom w:w="0" w:type="dxa"/>
              <w:right w:w="15" w:type="dxa"/>
            </w:tcMar>
            <w:vAlign w:val="bottom"/>
            <w:hideMark/>
          </w:tcPr>
          <w:p w14:paraId="5811C055" w14:textId="4A2A951B" w:rsidR="00587138" w:rsidRPr="000627CD" w:rsidDel="001848B0" w:rsidRDefault="00587138" w:rsidP="00092529">
            <w:pPr>
              <w:pStyle w:val="BodyText"/>
              <w:spacing w:before="162" w:line="480" w:lineRule="auto"/>
              <w:ind w:right="-90"/>
              <w:jc w:val="center"/>
              <w:rPr>
                <w:del w:id="12870" w:author="Hardik Malhotra" w:date="2021-09-30T19:35:00Z"/>
                <w:rFonts w:ascii="Verdana" w:hAnsi="Verdana"/>
                <w:bCs/>
                <w:sz w:val="14"/>
                <w:szCs w:val="14"/>
              </w:rPr>
            </w:pPr>
            <w:del w:id="12871" w:author="Hardik Malhotra" w:date="2021-09-30T19:35:00Z">
              <w:r w:rsidDel="001848B0">
                <w:rPr>
                  <w:rFonts w:ascii="Verdana" w:hAnsi="Verdana" w:cs="Calibri"/>
                  <w:sz w:val="14"/>
                  <w:szCs w:val="14"/>
                </w:rPr>
                <w:delText>Asia Pacific</w:delText>
              </w:r>
            </w:del>
          </w:p>
        </w:tc>
        <w:tc>
          <w:tcPr>
            <w:tcW w:w="789" w:type="dxa"/>
            <w:shd w:val="clear" w:color="auto" w:fill="FFFFFF"/>
            <w:tcMar>
              <w:top w:w="15" w:type="dxa"/>
              <w:left w:w="15" w:type="dxa"/>
              <w:bottom w:w="0" w:type="dxa"/>
              <w:right w:w="15" w:type="dxa"/>
            </w:tcMar>
            <w:vAlign w:val="bottom"/>
            <w:hideMark/>
          </w:tcPr>
          <w:p w14:paraId="3C0C542C" w14:textId="4BFB5A58" w:rsidR="00587138" w:rsidRPr="000627CD" w:rsidDel="001848B0" w:rsidRDefault="00587138" w:rsidP="00092529">
            <w:pPr>
              <w:pStyle w:val="BodyText"/>
              <w:spacing w:before="162" w:line="480" w:lineRule="auto"/>
              <w:ind w:right="-90"/>
              <w:jc w:val="center"/>
              <w:rPr>
                <w:del w:id="12872" w:author="Hardik Malhotra" w:date="2021-09-30T19:35:00Z"/>
                <w:rFonts w:ascii="Verdana" w:hAnsi="Verdana"/>
                <w:bCs/>
                <w:sz w:val="14"/>
                <w:szCs w:val="14"/>
              </w:rPr>
            </w:pPr>
            <w:del w:id="12873" w:author="Hardik Malhotra" w:date="2021-09-30T19:35:00Z">
              <w:r w:rsidDel="001848B0">
                <w:rPr>
                  <w:rFonts w:ascii="Verdana" w:hAnsi="Verdana" w:cs="Calibri"/>
                  <w:sz w:val="14"/>
                  <w:szCs w:val="14"/>
                </w:rPr>
                <w:delText>India</w:delText>
              </w:r>
            </w:del>
          </w:p>
        </w:tc>
        <w:tc>
          <w:tcPr>
            <w:tcW w:w="789" w:type="dxa"/>
            <w:shd w:val="clear" w:color="auto" w:fill="FFFFFF"/>
            <w:tcMar>
              <w:top w:w="15" w:type="dxa"/>
              <w:left w:w="15" w:type="dxa"/>
              <w:bottom w:w="0" w:type="dxa"/>
              <w:right w:w="15" w:type="dxa"/>
            </w:tcMar>
            <w:vAlign w:val="bottom"/>
            <w:hideMark/>
          </w:tcPr>
          <w:p w14:paraId="4005E6EA" w14:textId="2F3337D9" w:rsidR="00587138" w:rsidRPr="000627CD" w:rsidDel="001848B0" w:rsidRDefault="00587138" w:rsidP="00092529">
            <w:pPr>
              <w:pStyle w:val="BodyText"/>
              <w:spacing w:before="162" w:line="480" w:lineRule="auto"/>
              <w:ind w:right="-90"/>
              <w:jc w:val="center"/>
              <w:rPr>
                <w:del w:id="12874" w:author="Hardik Malhotra" w:date="2021-09-30T19:35:00Z"/>
                <w:rFonts w:ascii="Verdana" w:hAnsi="Verdana"/>
                <w:bCs/>
                <w:sz w:val="14"/>
                <w:szCs w:val="14"/>
              </w:rPr>
            </w:pPr>
            <w:del w:id="12875" w:author="Hardik Malhotra" w:date="2021-09-30T19:35:00Z">
              <w:r w:rsidDel="001848B0">
                <w:rPr>
                  <w:rFonts w:ascii="Verdana" w:hAnsi="Verdana" w:cs="Calibri"/>
                  <w:sz w:val="14"/>
                  <w:szCs w:val="14"/>
                </w:rPr>
                <w:delText>Valsad, Gujarat</w:delText>
              </w:r>
            </w:del>
          </w:p>
        </w:tc>
        <w:tc>
          <w:tcPr>
            <w:tcW w:w="1172" w:type="dxa"/>
            <w:shd w:val="clear" w:color="auto" w:fill="FFFFFF"/>
            <w:tcMar>
              <w:top w:w="15" w:type="dxa"/>
              <w:left w:w="15" w:type="dxa"/>
              <w:bottom w:w="0" w:type="dxa"/>
              <w:right w:w="15" w:type="dxa"/>
            </w:tcMar>
            <w:vAlign w:val="center"/>
            <w:hideMark/>
          </w:tcPr>
          <w:p w14:paraId="3D786B0F" w14:textId="1DF11276" w:rsidR="00587138" w:rsidRPr="000627CD" w:rsidDel="001848B0" w:rsidRDefault="00587138" w:rsidP="00092529">
            <w:pPr>
              <w:pStyle w:val="BodyText"/>
              <w:spacing w:before="162" w:line="480" w:lineRule="auto"/>
              <w:ind w:right="-90"/>
              <w:jc w:val="center"/>
              <w:rPr>
                <w:del w:id="12876" w:author="Hardik Malhotra" w:date="2021-09-30T19:35:00Z"/>
                <w:rFonts w:ascii="Verdana" w:hAnsi="Verdana"/>
                <w:bCs/>
                <w:sz w:val="14"/>
                <w:szCs w:val="14"/>
              </w:rPr>
            </w:pPr>
            <w:del w:id="12877" w:author="Hardik Malhotra" w:date="2021-09-30T19:35:00Z">
              <w:r w:rsidDel="001848B0">
                <w:rPr>
                  <w:rFonts w:ascii="Verdana" w:hAnsi="Verdana" w:cs="Calibri"/>
                  <w:color w:val="000000"/>
                  <w:sz w:val="14"/>
                  <w:szCs w:val="14"/>
                </w:rPr>
                <w:delText>Atul Limited</w:delText>
              </w:r>
            </w:del>
          </w:p>
        </w:tc>
        <w:tc>
          <w:tcPr>
            <w:tcW w:w="709" w:type="dxa"/>
            <w:shd w:val="clear" w:color="auto" w:fill="FFFFFF"/>
            <w:tcMar>
              <w:top w:w="15" w:type="dxa"/>
              <w:left w:w="15" w:type="dxa"/>
              <w:bottom w:w="0" w:type="dxa"/>
              <w:right w:w="15" w:type="dxa"/>
            </w:tcMar>
            <w:vAlign w:val="bottom"/>
            <w:hideMark/>
          </w:tcPr>
          <w:p w14:paraId="4FB0064D" w14:textId="648283A5" w:rsidR="00587138" w:rsidRPr="00A221A1" w:rsidDel="001848B0" w:rsidRDefault="00587138" w:rsidP="00092529">
            <w:pPr>
              <w:pStyle w:val="BodyText"/>
              <w:spacing w:before="162" w:line="480" w:lineRule="auto"/>
              <w:ind w:right="-90"/>
              <w:jc w:val="center"/>
              <w:rPr>
                <w:del w:id="12878" w:author="Hardik Malhotra" w:date="2021-09-30T19:35:00Z"/>
                <w:rFonts w:ascii="Verdana" w:hAnsi="Verdana" w:cs="Calibri"/>
                <w:sz w:val="14"/>
                <w:szCs w:val="14"/>
              </w:rPr>
            </w:pPr>
            <w:del w:id="12879" w:author="Hardik Malhotra" w:date="2021-09-30T19:35:00Z">
              <w:r w:rsidDel="001848B0">
                <w:rPr>
                  <w:rFonts w:ascii="Verdana" w:hAnsi="Verdana" w:cs="Calibri"/>
                  <w:sz w:val="14"/>
                  <w:szCs w:val="14"/>
                </w:rPr>
                <w:delText>30</w:delText>
              </w:r>
            </w:del>
          </w:p>
        </w:tc>
        <w:tc>
          <w:tcPr>
            <w:tcW w:w="487" w:type="dxa"/>
            <w:shd w:val="clear" w:color="auto" w:fill="FFFFFF"/>
            <w:tcMar>
              <w:top w:w="15" w:type="dxa"/>
              <w:left w:w="15" w:type="dxa"/>
              <w:bottom w:w="0" w:type="dxa"/>
              <w:right w:w="15" w:type="dxa"/>
            </w:tcMar>
            <w:vAlign w:val="bottom"/>
            <w:hideMark/>
          </w:tcPr>
          <w:p w14:paraId="2EEE885F" w14:textId="101A9214" w:rsidR="00587138" w:rsidRPr="00A221A1" w:rsidDel="001848B0" w:rsidRDefault="00587138" w:rsidP="00092529">
            <w:pPr>
              <w:pStyle w:val="BodyText"/>
              <w:spacing w:before="162" w:line="480" w:lineRule="auto"/>
              <w:ind w:right="-90"/>
              <w:jc w:val="center"/>
              <w:rPr>
                <w:del w:id="12880" w:author="Hardik Malhotra" w:date="2021-09-30T19:35:00Z"/>
                <w:rFonts w:ascii="Verdana" w:hAnsi="Verdana" w:cs="Calibri"/>
                <w:sz w:val="14"/>
                <w:szCs w:val="14"/>
              </w:rPr>
            </w:pPr>
            <w:del w:id="12881" w:author="Hardik Malhotra" w:date="2021-09-30T19:35:00Z">
              <w:r w:rsidDel="001848B0">
                <w:rPr>
                  <w:rFonts w:ascii="Verdana" w:hAnsi="Verdana" w:cs="Calibri"/>
                  <w:sz w:val="14"/>
                  <w:szCs w:val="14"/>
                </w:rPr>
                <w:delText>40</w:delText>
              </w:r>
            </w:del>
          </w:p>
        </w:tc>
        <w:tc>
          <w:tcPr>
            <w:tcW w:w="790" w:type="dxa"/>
            <w:shd w:val="clear" w:color="auto" w:fill="FFFFFF"/>
            <w:tcMar>
              <w:top w:w="15" w:type="dxa"/>
              <w:left w:w="15" w:type="dxa"/>
              <w:bottom w:w="0" w:type="dxa"/>
              <w:right w:w="15" w:type="dxa"/>
            </w:tcMar>
            <w:vAlign w:val="bottom"/>
            <w:hideMark/>
          </w:tcPr>
          <w:p w14:paraId="0FF27A88" w14:textId="75FDCA89" w:rsidR="00587138" w:rsidRPr="00A221A1" w:rsidDel="001848B0" w:rsidRDefault="00587138" w:rsidP="00092529">
            <w:pPr>
              <w:pStyle w:val="BodyText"/>
              <w:spacing w:before="162" w:line="480" w:lineRule="auto"/>
              <w:ind w:right="-90"/>
              <w:jc w:val="center"/>
              <w:rPr>
                <w:del w:id="12882" w:author="Hardik Malhotra" w:date="2021-09-30T19:35:00Z"/>
                <w:rFonts w:ascii="Verdana" w:hAnsi="Verdana" w:cs="Calibri"/>
                <w:sz w:val="14"/>
                <w:szCs w:val="14"/>
              </w:rPr>
            </w:pPr>
            <w:del w:id="12883" w:author="Hardik Malhotra" w:date="2021-09-30T19:35:00Z">
              <w:r w:rsidDel="001848B0">
                <w:rPr>
                  <w:rFonts w:ascii="Verdana" w:hAnsi="Verdana" w:cs="Calibri"/>
                  <w:sz w:val="14"/>
                  <w:szCs w:val="14"/>
                </w:rPr>
                <w:delText>40</w:delText>
              </w:r>
            </w:del>
          </w:p>
        </w:tc>
        <w:tc>
          <w:tcPr>
            <w:tcW w:w="789" w:type="dxa"/>
            <w:shd w:val="clear" w:color="auto" w:fill="FFFFFF"/>
            <w:tcMar>
              <w:top w:w="15" w:type="dxa"/>
              <w:left w:w="15" w:type="dxa"/>
              <w:bottom w:w="0" w:type="dxa"/>
              <w:right w:w="15" w:type="dxa"/>
            </w:tcMar>
            <w:vAlign w:val="bottom"/>
            <w:hideMark/>
          </w:tcPr>
          <w:p w14:paraId="64537AF6" w14:textId="282ECE73" w:rsidR="00587138" w:rsidRPr="00A221A1" w:rsidDel="001848B0" w:rsidRDefault="00587138" w:rsidP="00092529">
            <w:pPr>
              <w:pStyle w:val="BodyText"/>
              <w:spacing w:before="162" w:line="480" w:lineRule="auto"/>
              <w:ind w:right="-90"/>
              <w:jc w:val="center"/>
              <w:rPr>
                <w:del w:id="12884" w:author="Hardik Malhotra" w:date="2021-09-30T19:35:00Z"/>
                <w:rFonts w:ascii="Verdana" w:hAnsi="Verdana" w:cs="Calibri"/>
                <w:sz w:val="14"/>
                <w:szCs w:val="14"/>
              </w:rPr>
            </w:pPr>
            <w:del w:id="12885" w:author="Hardik Malhotra" w:date="2021-09-30T19:35:00Z">
              <w:r w:rsidDel="001848B0">
                <w:rPr>
                  <w:rFonts w:ascii="Verdana" w:hAnsi="Verdana" w:cs="Calibri"/>
                  <w:sz w:val="14"/>
                  <w:szCs w:val="14"/>
                </w:rPr>
                <w:delText>40</w:delText>
              </w:r>
            </w:del>
          </w:p>
        </w:tc>
        <w:tc>
          <w:tcPr>
            <w:tcW w:w="789" w:type="dxa"/>
            <w:shd w:val="clear" w:color="auto" w:fill="FFFFFF"/>
            <w:tcMar>
              <w:top w:w="15" w:type="dxa"/>
              <w:left w:w="15" w:type="dxa"/>
              <w:bottom w:w="0" w:type="dxa"/>
              <w:right w:w="15" w:type="dxa"/>
            </w:tcMar>
            <w:vAlign w:val="bottom"/>
            <w:hideMark/>
          </w:tcPr>
          <w:p w14:paraId="71A11B1D" w14:textId="34573400" w:rsidR="00587138" w:rsidRPr="00A221A1" w:rsidDel="001848B0" w:rsidRDefault="00587138" w:rsidP="00092529">
            <w:pPr>
              <w:pStyle w:val="BodyText"/>
              <w:spacing w:before="162" w:line="480" w:lineRule="auto"/>
              <w:ind w:right="-90"/>
              <w:jc w:val="center"/>
              <w:rPr>
                <w:del w:id="12886" w:author="Hardik Malhotra" w:date="2021-09-30T19:35:00Z"/>
                <w:rFonts w:ascii="Verdana" w:hAnsi="Verdana" w:cs="Calibri"/>
                <w:sz w:val="14"/>
                <w:szCs w:val="14"/>
              </w:rPr>
            </w:pPr>
            <w:del w:id="12887" w:author="Hardik Malhotra" w:date="2021-09-30T19:35:00Z">
              <w:r w:rsidDel="001848B0">
                <w:rPr>
                  <w:rFonts w:ascii="Verdana" w:hAnsi="Verdana" w:cs="Calibri"/>
                  <w:sz w:val="14"/>
                  <w:szCs w:val="14"/>
                </w:rPr>
                <w:delText>40</w:delText>
              </w:r>
            </w:del>
          </w:p>
        </w:tc>
        <w:tc>
          <w:tcPr>
            <w:tcW w:w="790" w:type="dxa"/>
            <w:shd w:val="clear" w:color="auto" w:fill="FFFFFF"/>
            <w:tcMar>
              <w:top w:w="15" w:type="dxa"/>
              <w:left w:w="15" w:type="dxa"/>
              <w:bottom w:w="0" w:type="dxa"/>
              <w:right w:w="15" w:type="dxa"/>
            </w:tcMar>
            <w:vAlign w:val="bottom"/>
            <w:hideMark/>
          </w:tcPr>
          <w:p w14:paraId="4C9A0904" w14:textId="1BAAA123" w:rsidR="00587138" w:rsidRPr="00A221A1" w:rsidDel="001848B0" w:rsidRDefault="00587138" w:rsidP="00092529">
            <w:pPr>
              <w:pStyle w:val="BodyText"/>
              <w:spacing w:before="162" w:line="480" w:lineRule="auto"/>
              <w:ind w:right="-90"/>
              <w:jc w:val="center"/>
              <w:rPr>
                <w:del w:id="12888" w:author="Hardik Malhotra" w:date="2021-09-30T19:35:00Z"/>
                <w:rFonts w:ascii="Verdana" w:hAnsi="Verdana" w:cs="Calibri"/>
                <w:sz w:val="14"/>
                <w:szCs w:val="14"/>
              </w:rPr>
            </w:pPr>
            <w:del w:id="12889" w:author="Hardik Malhotra" w:date="2021-09-30T19:35:00Z">
              <w:r w:rsidDel="001848B0">
                <w:rPr>
                  <w:rFonts w:ascii="Verdana" w:hAnsi="Verdana" w:cs="Calibri"/>
                  <w:sz w:val="14"/>
                  <w:szCs w:val="14"/>
                </w:rPr>
                <w:delText>40</w:delText>
              </w:r>
            </w:del>
          </w:p>
        </w:tc>
        <w:tc>
          <w:tcPr>
            <w:tcW w:w="789" w:type="dxa"/>
            <w:shd w:val="clear" w:color="auto" w:fill="FFFFFF"/>
            <w:tcMar>
              <w:top w:w="15" w:type="dxa"/>
              <w:left w:w="15" w:type="dxa"/>
              <w:bottom w:w="0" w:type="dxa"/>
              <w:right w:w="15" w:type="dxa"/>
            </w:tcMar>
            <w:vAlign w:val="bottom"/>
            <w:hideMark/>
          </w:tcPr>
          <w:p w14:paraId="4C58C46E" w14:textId="6AD9224A" w:rsidR="00587138" w:rsidRPr="00A221A1" w:rsidDel="001848B0" w:rsidRDefault="00587138" w:rsidP="00092529">
            <w:pPr>
              <w:pStyle w:val="BodyText"/>
              <w:spacing w:before="162" w:line="480" w:lineRule="auto"/>
              <w:ind w:right="-90"/>
              <w:jc w:val="center"/>
              <w:rPr>
                <w:del w:id="12890" w:author="Hardik Malhotra" w:date="2021-09-30T19:35:00Z"/>
                <w:rFonts w:ascii="Verdana" w:hAnsi="Verdana" w:cs="Calibri"/>
                <w:sz w:val="14"/>
                <w:szCs w:val="14"/>
              </w:rPr>
            </w:pPr>
            <w:del w:id="12891" w:author="Hardik Malhotra" w:date="2021-09-30T19:35:00Z">
              <w:r w:rsidDel="001848B0">
                <w:rPr>
                  <w:rFonts w:ascii="Verdana" w:hAnsi="Verdana" w:cs="Calibri"/>
                  <w:sz w:val="14"/>
                  <w:szCs w:val="14"/>
                </w:rPr>
                <w:delText>40</w:delText>
              </w:r>
            </w:del>
          </w:p>
        </w:tc>
        <w:tc>
          <w:tcPr>
            <w:tcW w:w="789" w:type="dxa"/>
            <w:shd w:val="clear" w:color="auto" w:fill="FFFFFF"/>
            <w:tcMar>
              <w:top w:w="15" w:type="dxa"/>
              <w:left w:w="15" w:type="dxa"/>
              <w:bottom w:w="0" w:type="dxa"/>
              <w:right w:w="15" w:type="dxa"/>
            </w:tcMar>
            <w:vAlign w:val="bottom"/>
            <w:hideMark/>
          </w:tcPr>
          <w:p w14:paraId="047491F9" w14:textId="15CD7662" w:rsidR="00587138" w:rsidRPr="00A221A1" w:rsidDel="001848B0" w:rsidRDefault="00587138" w:rsidP="00092529">
            <w:pPr>
              <w:pStyle w:val="BodyText"/>
              <w:spacing w:before="162" w:line="480" w:lineRule="auto"/>
              <w:ind w:right="-90"/>
              <w:jc w:val="center"/>
              <w:rPr>
                <w:del w:id="12892" w:author="Hardik Malhotra" w:date="2021-09-30T19:35:00Z"/>
                <w:rFonts w:ascii="Verdana" w:hAnsi="Verdana" w:cs="Calibri"/>
                <w:sz w:val="14"/>
                <w:szCs w:val="14"/>
              </w:rPr>
            </w:pPr>
            <w:del w:id="12893" w:author="Hardik Malhotra" w:date="2021-09-30T19:35:00Z">
              <w:r w:rsidDel="001848B0">
                <w:rPr>
                  <w:rFonts w:ascii="Verdana" w:hAnsi="Verdana" w:cs="Calibri"/>
                  <w:sz w:val="14"/>
                  <w:szCs w:val="14"/>
                </w:rPr>
                <w:delText>50</w:delText>
              </w:r>
            </w:del>
          </w:p>
        </w:tc>
        <w:tc>
          <w:tcPr>
            <w:tcW w:w="790" w:type="dxa"/>
            <w:shd w:val="clear" w:color="auto" w:fill="FFFFFF"/>
            <w:tcMar>
              <w:top w:w="15" w:type="dxa"/>
              <w:left w:w="15" w:type="dxa"/>
              <w:bottom w:w="0" w:type="dxa"/>
              <w:right w:w="15" w:type="dxa"/>
            </w:tcMar>
            <w:vAlign w:val="bottom"/>
            <w:hideMark/>
          </w:tcPr>
          <w:p w14:paraId="0710A10D" w14:textId="18C614A8" w:rsidR="00587138" w:rsidRPr="00A221A1" w:rsidDel="001848B0" w:rsidRDefault="00587138" w:rsidP="00092529">
            <w:pPr>
              <w:pStyle w:val="BodyText"/>
              <w:spacing w:before="162" w:line="480" w:lineRule="auto"/>
              <w:ind w:right="-90"/>
              <w:jc w:val="center"/>
              <w:rPr>
                <w:del w:id="12894" w:author="Hardik Malhotra" w:date="2021-09-30T19:35:00Z"/>
                <w:rFonts w:ascii="Verdana" w:hAnsi="Verdana" w:cs="Calibri"/>
                <w:sz w:val="14"/>
                <w:szCs w:val="14"/>
              </w:rPr>
            </w:pPr>
            <w:del w:id="12895" w:author="Hardik Malhotra" w:date="2021-09-30T19:35:00Z">
              <w:r w:rsidDel="001848B0">
                <w:rPr>
                  <w:rFonts w:ascii="Verdana" w:hAnsi="Verdana" w:cs="Calibri"/>
                  <w:sz w:val="14"/>
                  <w:szCs w:val="14"/>
                </w:rPr>
                <w:delText>50</w:delText>
              </w:r>
            </w:del>
            <w:ins w:id="12896" w:author="Ritu Kamra" w:date="2021-09-27T17:31:00Z">
              <w:del w:id="12897" w:author="Hardik Malhotra" w:date="2021-09-30T19:35:00Z">
                <w:r w:rsidR="00C568E6" w:rsidDel="001848B0">
                  <w:rPr>
                    <w:rFonts w:ascii="Verdana" w:hAnsi="Verdana" w:cs="Calibri"/>
                    <w:sz w:val="14"/>
                    <w:szCs w:val="14"/>
                  </w:rPr>
                  <w:delText xml:space="preserve">  </w:delText>
                </w:r>
              </w:del>
            </w:ins>
          </w:p>
        </w:tc>
      </w:tr>
      <w:tr w:rsidR="001848B0" w:rsidRPr="000627CD" w:rsidDel="001848B0" w14:paraId="09E5FC35" w14:textId="77777777" w:rsidTr="005C3363">
        <w:trPr>
          <w:trHeight w:val="63"/>
          <w:del w:id="12898" w:author="Hardik Malhotra" w:date="2021-09-30T19:35:00Z"/>
        </w:trPr>
        <w:tc>
          <w:tcPr>
            <w:tcW w:w="789" w:type="dxa"/>
            <w:shd w:val="clear" w:color="auto" w:fill="FFFFFF"/>
            <w:tcMar>
              <w:top w:w="15" w:type="dxa"/>
              <w:left w:w="15" w:type="dxa"/>
              <w:bottom w:w="0" w:type="dxa"/>
              <w:right w:w="15" w:type="dxa"/>
            </w:tcMar>
            <w:vAlign w:val="bottom"/>
            <w:hideMark/>
          </w:tcPr>
          <w:p w14:paraId="0F913AB5" w14:textId="63DA3349" w:rsidR="00587138" w:rsidRPr="000627CD" w:rsidDel="001848B0" w:rsidRDefault="00587138" w:rsidP="00092529">
            <w:pPr>
              <w:pStyle w:val="BodyText"/>
              <w:spacing w:before="162" w:line="480" w:lineRule="auto"/>
              <w:ind w:right="-90"/>
              <w:jc w:val="center"/>
              <w:rPr>
                <w:del w:id="12899" w:author="Hardik Malhotra" w:date="2021-09-30T19:35:00Z"/>
                <w:rFonts w:ascii="Verdana" w:hAnsi="Verdana"/>
                <w:bCs/>
                <w:sz w:val="14"/>
                <w:szCs w:val="14"/>
              </w:rPr>
            </w:pPr>
            <w:del w:id="12900" w:author="Hardik Malhotra" w:date="2021-09-30T19:35:00Z">
              <w:r w:rsidDel="001848B0">
                <w:rPr>
                  <w:rFonts w:ascii="Verdana" w:hAnsi="Verdana" w:cs="Calibri"/>
                  <w:sz w:val="14"/>
                  <w:szCs w:val="14"/>
                </w:rPr>
                <w:delText>Asia Pacific</w:delText>
              </w:r>
            </w:del>
          </w:p>
        </w:tc>
        <w:tc>
          <w:tcPr>
            <w:tcW w:w="789" w:type="dxa"/>
            <w:shd w:val="clear" w:color="auto" w:fill="FFFFFF"/>
            <w:tcMar>
              <w:top w:w="15" w:type="dxa"/>
              <w:left w:w="15" w:type="dxa"/>
              <w:bottom w:w="0" w:type="dxa"/>
              <w:right w:w="15" w:type="dxa"/>
            </w:tcMar>
            <w:vAlign w:val="bottom"/>
            <w:hideMark/>
          </w:tcPr>
          <w:p w14:paraId="5185FD48" w14:textId="09E717BB" w:rsidR="00587138" w:rsidRPr="000627CD" w:rsidDel="001848B0" w:rsidRDefault="00587138" w:rsidP="00092529">
            <w:pPr>
              <w:pStyle w:val="BodyText"/>
              <w:spacing w:before="162" w:line="480" w:lineRule="auto"/>
              <w:ind w:right="-90"/>
              <w:jc w:val="center"/>
              <w:rPr>
                <w:del w:id="12901" w:author="Hardik Malhotra" w:date="2021-09-30T19:35:00Z"/>
                <w:rFonts w:ascii="Verdana" w:hAnsi="Verdana"/>
                <w:bCs/>
                <w:sz w:val="14"/>
                <w:szCs w:val="14"/>
              </w:rPr>
            </w:pPr>
            <w:del w:id="12902" w:author="Hardik Malhotra" w:date="2021-09-30T19:35:00Z">
              <w:r w:rsidDel="001848B0">
                <w:rPr>
                  <w:rFonts w:ascii="Verdana" w:hAnsi="Verdana" w:cs="Calibri"/>
                  <w:sz w:val="14"/>
                  <w:szCs w:val="14"/>
                </w:rPr>
                <w:delText>India</w:delText>
              </w:r>
            </w:del>
          </w:p>
        </w:tc>
        <w:tc>
          <w:tcPr>
            <w:tcW w:w="789" w:type="dxa"/>
            <w:shd w:val="clear" w:color="auto" w:fill="FFFFFF"/>
            <w:tcMar>
              <w:top w:w="15" w:type="dxa"/>
              <w:left w:w="15" w:type="dxa"/>
              <w:bottom w:w="0" w:type="dxa"/>
              <w:right w:w="15" w:type="dxa"/>
            </w:tcMar>
            <w:vAlign w:val="center"/>
            <w:hideMark/>
          </w:tcPr>
          <w:p w14:paraId="1C529098" w14:textId="0EB5DE3C" w:rsidR="00587138" w:rsidRPr="000627CD" w:rsidDel="001848B0" w:rsidRDefault="00587138" w:rsidP="00092529">
            <w:pPr>
              <w:pStyle w:val="BodyText"/>
              <w:spacing w:before="162" w:line="480" w:lineRule="auto"/>
              <w:ind w:right="-90"/>
              <w:jc w:val="center"/>
              <w:rPr>
                <w:del w:id="12903" w:author="Hardik Malhotra" w:date="2021-09-30T19:35:00Z"/>
                <w:rFonts w:ascii="Verdana" w:hAnsi="Verdana"/>
                <w:bCs/>
                <w:sz w:val="14"/>
                <w:szCs w:val="14"/>
              </w:rPr>
            </w:pPr>
            <w:del w:id="12904" w:author="Hardik Malhotra" w:date="2021-09-30T19:35:00Z">
              <w:r w:rsidDel="001848B0">
                <w:rPr>
                  <w:rFonts w:ascii="Verdana" w:hAnsi="Verdana" w:cs="Calibri"/>
                  <w:color w:val="000000"/>
                  <w:sz w:val="14"/>
                  <w:szCs w:val="14"/>
                </w:rPr>
                <w:delText>Dahej, Gujarat</w:delText>
              </w:r>
            </w:del>
          </w:p>
        </w:tc>
        <w:tc>
          <w:tcPr>
            <w:tcW w:w="1172" w:type="dxa"/>
            <w:shd w:val="clear" w:color="auto" w:fill="FFFFFF"/>
            <w:tcMar>
              <w:top w:w="15" w:type="dxa"/>
              <w:left w:w="15" w:type="dxa"/>
              <w:bottom w:w="0" w:type="dxa"/>
              <w:right w:w="15" w:type="dxa"/>
            </w:tcMar>
            <w:vAlign w:val="center"/>
            <w:hideMark/>
          </w:tcPr>
          <w:p w14:paraId="2681DE1A" w14:textId="1FAAA1B0" w:rsidR="00587138" w:rsidRPr="000627CD" w:rsidDel="001848B0" w:rsidRDefault="00587138" w:rsidP="00092529">
            <w:pPr>
              <w:pStyle w:val="BodyText"/>
              <w:spacing w:before="162" w:line="480" w:lineRule="auto"/>
              <w:ind w:right="-90"/>
              <w:jc w:val="center"/>
              <w:rPr>
                <w:del w:id="12905" w:author="Hardik Malhotra" w:date="2021-09-30T19:35:00Z"/>
                <w:rFonts w:ascii="Verdana" w:hAnsi="Verdana"/>
                <w:bCs/>
                <w:sz w:val="14"/>
                <w:szCs w:val="14"/>
              </w:rPr>
            </w:pPr>
            <w:del w:id="12906" w:author="Hardik Malhotra" w:date="2021-09-30T19:35:00Z">
              <w:r w:rsidDel="001848B0">
                <w:rPr>
                  <w:rFonts w:ascii="Verdana" w:hAnsi="Verdana" w:cs="Calibri"/>
                  <w:color w:val="000000"/>
                  <w:sz w:val="14"/>
                  <w:szCs w:val="14"/>
                </w:rPr>
                <w:delText>Meghmani Finechem Limited</w:delText>
              </w:r>
            </w:del>
          </w:p>
        </w:tc>
        <w:tc>
          <w:tcPr>
            <w:tcW w:w="709" w:type="dxa"/>
            <w:shd w:val="clear" w:color="auto" w:fill="FFFFFF"/>
            <w:tcMar>
              <w:top w:w="15" w:type="dxa"/>
              <w:left w:w="15" w:type="dxa"/>
              <w:bottom w:w="0" w:type="dxa"/>
              <w:right w:w="15" w:type="dxa"/>
            </w:tcMar>
            <w:vAlign w:val="bottom"/>
            <w:hideMark/>
          </w:tcPr>
          <w:p w14:paraId="5F325ED7" w14:textId="3EB8CD59" w:rsidR="00587138" w:rsidRPr="00A221A1" w:rsidDel="001848B0" w:rsidRDefault="00587138" w:rsidP="00092529">
            <w:pPr>
              <w:pStyle w:val="BodyText"/>
              <w:spacing w:before="162" w:line="480" w:lineRule="auto"/>
              <w:ind w:right="-90"/>
              <w:jc w:val="center"/>
              <w:rPr>
                <w:del w:id="12907" w:author="Hardik Malhotra" w:date="2021-09-30T19:35:00Z"/>
                <w:rFonts w:ascii="Verdana" w:hAnsi="Verdana" w:cs="Calibri"/>
                <w:sz w:val="14"/>
                <w:szCs w:val="14"/>
              </w:rPr>
            </w:pPr>
            <w:del w:id="12908" w:author="Hardik Malhotra" w:date="2021-09-30T19:35:00Z">
              <w:r w:rsidDel="001848B0">
                <w:rPr>
                  <w:rFonts w:ascii="Verdana" w:hAnsi="Verdana" w:cs="Calibri"/>
                  <w:sz w:val="14"/>
                  <w:szCs w:val="14"/>
                </w:rPr>
                <w:delText>0</w:delText>
              </w:r>
            </w:del>
          </w:p>
        </w:tc>
        <w:tc>
          <w:tcPr>
            <w:tcW w:w="487" w:type="dxa"/>
            <w:shd w:val="clear" w:color="auto" w:fill="FFFFFF"/>
            <w:tcMar>
              <w:top w:w="15" w:type="dxa"/>
              <w:left w:w="15" w:type="dxa"/>
              <w:bottom w:w="0" w:type="dxa"/>
              <w:right w:w="15" w:type="dxa"/>
            </w:tcMar>
            <w:vAlign w:val="bottom"/>
            <w:hideMark/>
          </w:tcPr>
          <w:p w14:paraId="2A6D3E51" w14:textId="74F87362" w:rsidR="00587138" w:rsidRPr="00A221A1" w:rsidDel="001848B0" w:rsidRDefault="00587138" w:rsidP="00092529">
            <w:pPr>
              <w:pStyle w:val="BodyText"/>
              <w:spacing w:before="162" w:line="480" w:lineRule="auto"/>
              <w:ind w:right="-90"/>
              <w:jc w:val="center"/>
              <w:rPr>
                <w:del w:id="12909" w:author="Hardik Malhotra" w:date="2021-09-30T19:35:00Z"/>
                <w:rFonts w:ascii="Verdana" w:hAnsi="Verdana" w:cs="Calibri"/>
                <w:sz w:val="14"/>
                <w:szCs w:val="14"/>
              </w:rPr>
            </w:pPr>
            <w:del w:id="12910" w:author="Hardik Malhotra" w:date="2021-09-30T19:35:00Z">
              <w:r w:rsidDel="001848B0">
                <w:rPr>
                  <w:rFonts w:ascii="Verdana" w:hAnsi="Verdana" w:cs="Calibri"/>
                  <w:sz w:val="14"/>
                  <w:szCs w:val="14"/>
                </w:rPr>
                <w:delText>0</w:delText>
              </w:r>
            </w:del>
          </w:p>
        </w:tc>
        <w:tc>
          <w:tcPr>
            <w:tcW w:w="790" w:type="dxa"/>
            <w:shd w:val="clear" w:color="auto" w:fill="FFFFFF"/>
            <w:tcMar>
              <w:top w:w="15" w:type="dxa"/>
              <w:left w:w="15" w:type="dxa"/>
              <w:bottom w:w="0" w:type="dxa"/>
              <w:right w:w="15" w:type="dxa"/>
            </w:tcMar>
            <w:vAlign w:val="bottom"/>
            <w:hideMark/>
          </w:tcPr>
          <w:p w14:paraId="3BFC6598" w14:textId="1E47EFF3" w:rsidR="00587138" w:rsidRPr="00A221A1" w:rsidDel="001848B0" w:rsidRDefault="00587138" w:rsidP="00092529">
            <w:pPr>
              <w:pStyle w:val="BodyText"/>
              <w:spacing w:before="162" w:line="480" w:lineRule="auto"/>
              <w:ind w:right="-90"/>
              <w:jc w:val="center"/>
              <w:rPr>
                <w:del w:id="12911" w:author="Hardik Malhotra" w:date="2021-09-30T19:35:00Z"/>
                <w:rFonts w:ascii="Verdana" w:hAnsi="Verdana" w:cs="Calibri"/>
                <w:sz w:val="14"/>
                <w:szCs w:val="14"/>
              </w:rPr>
            </w:pPr>
            <w:del w:id="12912" w:author="Hardik Malhotra" w:date="2021-09-30T19:35:00Z">
              <w:r w:rsidDel="001848B0">
                <w:rPr>
                  <w:rFonts w:ascii="Verdana" w:hAnsi="Verdana" w:cs="Calibri"/>
                  <w:sz w:val="14"/>
                  <w:szCs w:val="14"/>
                </w:rPr>
                <w:delText>0</w:delText>
              </w:r>
            </w:del>
          </w:p>
        </w:tc>
        <w:tc>
          <w:tcPr>
            <w:tcW w:w="789" w:type="dxa"/>
            <w:shd w:val="clear" w:color="auto" w:fill="FFFFFF"/>
            <w:tcMar>
              <w:top w:w="15" w:type="dxa"/>
              <w:left w:w="15" w:type="dxa"/>
              <w:bottom w:w="0" w:type="dxa"/>
              <w:right w:w="15" w:type="dxa"/>
            </w:tcMar>
            <w:vAlign w:val="bottom"/>
            <w:hideMark/>
          </w:tcPr>
          <w:p w14:paraId="5CD24C96" w14:textId="7E55F311" w:rsidR="00587138" w:rsidRPr="00A221A1" w:rsidDel="001848B0" w:rsidRDefault="00587138" w:rsidP="00092529">
            <w:pPr>
              <w:pStyle w:val="BodyText"/>
              <w:spacing w:before="162" w:line="480" w:lineRule="auto"/>
              <w:ind w:right="-90"/>
              <w:jc w:val="center"/>
              <w:rPr>
                <w:del w:id="12913" w:author="Hardik Malhotra" w:date="2021-09-30T19:35:00Z"/>
                <w:rFonts w:ascii="Verdana" w:hAnsi="Verdana" w:cs="Calibri"/>
                <w:sz w:val="14"/>
                <w:szCs w:val="14"/>
              </w:rPr>
            </w:pPr>
            <w:del w:id="12914" w:author="Hardik Malhotra" w:date="2021-09-30T19:35:00Z">
              <w:r w:rsidDel="001848B0">
                <w:rPr>
                  <w:rFonts w:ascii="Verdana" w:hAnsi="Verdana" w:cs="Calibri"/>
                  <w:sz w:val="14"/>
                  <w:szCs w:val="14"/>
                </w:rPr>
                <w:delText>0</w:delText>
              </w:r>
            </w:del>
          </w:p>
        </w:tc>
        <w:tc>
          <w:tcPr>
            <w:tcW w:w="789" w:type="dxa"/>
            <w:shd w:val="clear" w:color="auto" w:fill="FFFFFF"/>
            <w:tcMar>
              <w:top w:w="15" w:type="dxa"/>
              <w:left w:w="15" w:type="dxa"/>
              <w:bottom w:w="0" w:type="dxa"/>
              <w:right w:w="15" w:type="dxa"/>
            </w:tcMar>
            <w:vAlign w:val="bottom"/>
            <w:hideMark/>
          </w:tcPr>
          <w:p w14:paraId="0AD10491" w14:textId="32ADF380" w:rsidR="00587138" w:rsidRPr="00A221A1" w:rsidDel="001848B0" w:rsidRDefault="00587138" w:rsidP="00092529">
            <w:pPr>
              <w:pStyle w:val="BodyText"/>
              <w:spacing w:before="162" w:line="480" w:lineRule="auto"/>
              <w:ind w:right="-90"/>
              <w:jc w:val="center"/>
              <w:rPr>
                <w:del w:id="12915" w:author="Hardik Malhotra" w:date="2021-09-30T19:35:00Z"/>
                <w:rFonts w:ascii="Verdana" w:hAnsi="Verdana" w:cs="Calibri"/>
                <w:sz w:val="14"/>
                <w:szCs w:val="14"/>
              </w:rPr>
            </w:pPr>
            <w:del w:id="12916" w:author="Hardik Malhotra" w:date="2021-09-30T19:35:00Z">
              <w:r w:rsidDel="001848B0">
                <w:rPr>
                  <w:rFonts w:ascii="Verdana" w:hAnsi="Verdana" w:cs="Calibri"/>
                  <w:sz w:val="14"/>
                  <w:szCs w:val="14"/>
                </w:rPr>
                <w:delText>0</w:delText>
              </w:r>
            </w:del>
          </w:p>
        </w:tc>
        <w:tc>
          <w:tcPr>
            <w:tcW w:w="790" w:type="dxa"/>
            <w:shd w:val="clear" w:color="auto" w:fill="FFFFFF"/>
            <w:tcMar>
              <w:top w:w="15" w:type="dxa"/>
              <w:left w:w="15" w:type="dxa"/>
              <w:bottom w:w="0" w:type="dxa"/>
              <w:right w:w="15" w:type="dxa"/>
            </w:tcMar>
            <w:vAlign w:val="bottom"/>
            <w:hideMark/>
          </w:tcPr>
          <w:p w14:paraId="0FA8DBA3" w14:textId="3BB3A519" w:rsidR="00587138" w:rsidRPr="00A221A1" w:rsidDel="001848B0" w:rsidRDefault="00587138" w:rsidP="00092529">
            <w:pPr>
              <w:pStyle w:val="BodyText"/>
              <w:spacing w:before="162" w:line="480" w:lineRule="auto"/>
              <w:ind w:right="-90"/>
              <w:jc w:val="center"/>
              <w:rPr>
                <w:del w:id="12917" w:author="Hardik Malhotra" w:date="2021-09-30T19:35:00Z"/>
                <w:rFonts w:ascii="Verdana" w:hAnsi="Verdana" w:cs="Calibri"/>
                <w:sz w:val="14"/>
                <w:szCs w:val="14"/>
              </w:rPr>
            </w:pPr>
            <w:del w:id="12918" w:author="Hardik Malhotra" w:date="2021-09-30T19:35:00Z">
              <w:r w:rsidDel="001848B0">
                <w:rPr>
                  <w:rFonts w:ascii="Verdana" w:hAnsi="Verdana" w:cs="Calibri"/>
                  <w:sz w:val="14"/>
                  <w:szCs w:val="14"/>
                </w:rPr>
                <w:delText>0</w:delText>
              </w:r>
            </w:del>
          </w:p>
        </w:tc>
        <w:tc>
          <w:tcPr>
            <w:tcW w:w="789" w:type="dxa"/>
            <w:shd w:val="clear" w:color="auto" w:fill="FFFFFF"/>
            <w:tcMar>
              <w:top w:w="15" w:type="dxa"/>
              <w:left w:w="15" w:type="dxa"/>
              <w:bottom w:w="0" w:type="dxa"/>
              <w:right w:w="15" w:type="dxa"/>
            </w:tcMar>
            <w:vAlign w:val="bottom"/>
            <w:hideMark/>
          </w:tcPr>
          <w:p w14:paraId="5BFEAF17" w14:textId="7EF8FEB1" w:rsidR="00587138" w:rsidRPr="00A221A1" w:rsidDel="001848B0" w:rsidRDefault="00587138" w:rsidP="00092529">
            <w:pPr>
              <w:pStyle w:val="BodyText"/>
              <w:spacing w:before="162" w:line="480" w:lineRule="auto"/>
              <w:ind w:right="-90"/>
              <w:jc w:val="center"/>
              <w:rPr>
                <w:del w:id="12919" w:author="Hardik Malhotra" w:date="2021-09-30T19:35:00Z"/>
                <w:rFonts w:ascii="Verdana" w:hAnsi="Verdana" w:cs="Calibri"/>
                <w:sz w:val="14"/>
                <w:szCs w:val="14"/>
              </w:rPr>
            </w:pPr>
            <w:del w:id="12920" w:author="Hardik Malhotra" w:date="2021-09-30T19:35:00Z">
              <w:r w:rsidDel="001848B0">
                <w:rPr>
                  <w:rFonts w:ascii="Verdana" w:hAnsi="Verdana" w:cs="Calibri"/>
                  <w:sz w:val="14"/>
                  <w:szCs w:val="14"/>
                </w:rPr>
                <w:delText>0</w:delText>
              </w:r>
            </w:del>
          </w:p>
        </w:tc>
        <w:tc>
          <w:tcPr>
            <w:tcW w:w="789" w:type="dxa"/>
            <w:shd w:val="clear" w:color="auto" w:fill="FFFFFF"/>
            <w:tcMar>
              <w:top w:w="15" w:type="dxa"/>
              <w:left w:w="15" w:type="dxa"/>
              <w:bottom w:w="0" w:type="dxa"/>
              <w:right w:w="15" w:type="dxa"/>
            </w:tcMar>
            <w:vAlign w:val="bottom"/>
            <w:hideMark/>
          </w:tcPr>
          <w:p w14:paraId="548FEC02" w14:textId="5E11BAD9" w:rsidR="00587138" w:rsidRPr="00A221A1" w:rsidDel="001848B0" w:rsidRDefault="00587138" w:rsidP="00092529">
            <w:pPr>
              <w:pStyle w:val="BodyText"/>
              <w:spacing w:before="162" w:line="480" w:lineRule="auto"/>
              <w:ind w:right="-90"/>
              <w:jc w:val="center"/>
              <w:rPr>
                <w:del w:id="12921" w:author="Hardik Malhotra" w:date="2021-09-30T19:35:00Z"/>
                <w:rFonts w:ascii="Verdana" w:hAnsi="Verdana" w:cs="Calibri"/>
                <w:sz w:val="14"/>
                <w:szCs w:val="14"/>
              </w:rPr>
            </w:pPr>
            <w:del w:id="12922" w:author="Hardik Malhotra" w:date="2021-09-30T19:35:00Z">
              <w:r w:rsidDel="001848B0">
                <w:rPr>
                  <w:rFonts w:ascii="Verdana" w:hAnsi="Verdana" w:cs="Calibri"/>
                  <w:sz w:val="14"/>
                  <w:szCs w:val="14"/>
                </w:rPr>
                <w:delText>25</w:delText>
              </w:r>
            </w:del>
          </w:p>
        </w:tc>
        <w:tc>
          <w:tcPr>
            <w:tcW w:w="790" w:type="dxa"/>
            <w:shd w:val="clear" w:color="auto" w:fill="FFFFFF"/>
            <w:tcMar>
              <w:top w:w="15" w:type="dxa"/>
              <w:left w:w="15" w:type="dxa"/>
              <w:bottom w:w="0" w:type="dxa"/>
              <w:right w:w="15" w:type="dxa"/>
            </w:tcMar>
            <w:vAlign w:val="bottom"/>
            <w:hideMark/>
          </w:tcPr>
          <w:p w14:paraId="305DDCB9" w14:textId="72FD382C" w:rsidR="00587138" w:rsidRPr="00A221A1" w:rsidDel="001848B0" w:rsidRDefault="00587138" w:rsidP="00092529">
            <w:pPr>
              <w:pStyle w:val="BodyText"/>
              <w:spacing w:before="162" w:line="480" w:lineRule="auto"/>
              <w:ind w:right="-90"/>
              <w:jc w:val="center"/>
              <w:rPr>
                <w:del w:id="12923" w:author="Hardik Malhotra" w:date="2021-09-30T19:35:00Z"/>
                <w:rFonts w:ascii="Verdana" w:hAnsi="Verdana" w:cs="Calibri"/>
                <w:sz w:val="14"/>
                <w:szCs w:val="14"/>
              </w:rPr>
            </w:pPr>
            <w:del w:id="12924" w:author="Hardik Malhotra" w:date="2021-09-30T19:35:00Z">
              <w:r w:rsidDel="001848B0">
                <w:rPr>
                  <w:rFonts w:ascii="Verdana" w:hAnsi="Verdana" w:cs="Calibri"/>
                  <w:sz w:val="14"/>
                  <w:szCs w:val="14"/>
                </w:rPr>
                <w:delText>25</w:delText>
              </w:r>
            </w:del>
          </w:p>
        </w:tc>
      </w:tr>
      <w:tr w:rsidR="00587138" w:rsidRPr="000627CD" w:rsidDel="001848B0" w14:paraId="6ABCC771" w14:textId="3090F631" w:rsidTr="005C3363">
        <w:trPr>
          <w:trHeight w:val="63"/>
          <w:del w:id="12925" w:author="Hardik Malhotra" w:date="2021-09-30T19:35:00Z"/>
          <w:trPrChange w:id="12926" w:author="Neeshu Bhadauriya" w:date="2021-09-27T21:37:00Z">
            <w:trPr>
              <w:gridBefore w:val="1"/>
              <w:trHeight w:val="63"/>
            </w:trPr>
          </w:trPrChange>
        </w:trPr>
        <w:tc>
          <w:tcPr>
            <w:tcW w:w="789" w:type="dxa"/>
            <w:shd w:val="clear" w:color="auto" w:fill="FFFFFF"/>
            <w:tcMar>
              <w:top w:w="15" w:type="dxa"/>
              <w:left w:w="15" w:type="dxa"/>
              <w:bottom w:w="0" w:type="dxa"/>
              <w:right w:w="15" w:type="dxa"/>
            </w:tcMar>
            <w:vAlign w:val="bottom"/>
            <w:hideMark/>
            <w:tcPrChange w:id="12927"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658B3A3F" w14:textId="7F0F1D17" w:rsidR="00587138" w:rsidRPr="000627CD" w:rsidDel="001848B0" w:rsidRDefault="00587138" w:rsidP="00092529">
            <w:pPr>
              <w:pStyle w:val="BodyText"/>
              <w:spacing w:before="162" w:line="480" w:lineRule="auto"/>
              <w:ind w:right="-90"/>
              <w:jc w:val="center"/>
              <w:rPr>
                <w:del w:id="12928" w:author="Hardik Malhotra" w:date="2021-09-30T19:35:00Z"/>
                <w:rFonts w:ascii="Verdana" w:hAnsi="Verdana"/>
                <w:bCs/>
                <w:sz w:val="14"/>
                <w:szCs w:val="14"/>
              </w:rPr>
            </w:pPr>
            <w:del w:id="12929" w:author="Hardik Malhotra" w:date="2021-09-30T19:35:00Z">
              <w:r w:rsidDel="001848B0">
                <w:rPr>
                  <w:rFonts w:ascii="Verdana" w:hAnsi="Verdana" w:cs="Calibri"/>
                  <w:sz w:val="14"/>
                  <w:szCs w:val="14"/>
                </w:rPr>
                <w:delText>Asia Pacific</w:delText>
              </w:r>
            </w:del>
          </w:p>
        </w:tc>
        <w:tc>
          <w:tcPr>
            <w:tcW w:w="789" w:type="dxa"/>
            <w:shd w:val="clear" w:color="auto" w:fill="FFFFFF"/>
            <w:tcMar>
              <w:top w:w="15" w:type="dxa"/>
              <w:left w:w="15" w:type="dxa"/>
              <w:bottom w:w="0" w:type="dxa"/>
              <w:right w:w="15" w:type="dxa"/>
            </w:tcMar>
            <w:vAlign w:val="bottom"/>
            <w:hideMark/>
            <w:tcPrChange w:id="12930"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2946809E" w14:textId="6CBC2C62" w:rsidR="00587138" w:rsidRPr="000627CD" w:rsidDel="001848B0" w:rsidRDefault="00587138" w:rsidP="00092529">
            <w:pPr>
              <w:pStyle w:val="BodyText"/>
              <w:spacing w:before="162" w:line="480" w:lineRule="auto"/>
              <w:ind w:right="-90"/>
              <w:jc w:val="center"/>
              <w:rPr>
                <w:del w:id="12931" w:author="Hardik Malhotra" w:date="2021-09-30T19:35:00Z"/>
                <w:rFonts w:ascii="Verdana" w:hAnsi="Verdana"/>
                <w:bCs/>
                <w:sz w:val="14"/>
                <w:szCs w:val="14"/>
              </w:rPr>
            </w:pPr>
            <w:del w:id="12932" w:author="Hardik Malhotra" w:date="2021-09-30T19:35:00Z">
              <w:r w:rsidDel="001848B0">
                <w:rPr>
                  <w:rFonts w:ascii="Verdana" w:hAnsi="Verdana" w:cs="Calibri"/>
                  <w:sz w:val="14"/>
                  <w:szCs w:val="14"/>
                </w:rPr>
                <w:delText>China</w:delText>
              </w:r>
            </w:del>
          </w:p>
        </w:tc>
        <w:tc>
          <w:tcPr>
            <w:tcW w:w="789" w:type="dxa"/>
            <w:shd w:val="clear" w:color="auto" w:fill="FFFFFF"/>
            <w:tcMar>
              <w:top w:w="15" w:type="dxa"/>
              <w:left w:w="15" w:type="dxa"/>
              <w:bottom w:w="0" w:type="dxa"/>
              <w:right w:w="15" w:type="dxa"/>
            </w:tcMar>
            <w:vAlign w:val="bottom"/>
            <w:hideMark/>
            <w:tcPrChange w:id="12933"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10C0FF4C" w14:textId="302709D2" w:rsidR="00587138" w:rsidRPr="000627CD" w:rsidDel="001848B0" w:rsidRDefault="00587138" w:rsidP="00092529">
            <w:pPr>
              <w:pStyle w:val="BodyText"/>
              <w:spacing w:before="162" w:line="480" w:lineRule="auto"/>
              <w:ind w:right="-90"/>
              <w:jc w:val="center"/>
              <w:rPr>
                <w:del w:id="12934" w:author="Hardik Malhotra" w:date="2021-09-30T19:35:00Z"/>
                <w:rFonts w:ascii="Verdana" w:hAnsi="Verdana"/>
                <w:bCs/>
                <w:sz w:val="14"/>
                <w:szCs w:val="14"/>
              </w:rPr>
            </w:pPr>
            <w:del w:id="12935" w:author="Hardik Malhotra" w:date="2021-09-30T19:35:00Z">
              <w:r w:rsidDel="001848B0">
                <w:rPr>
                  <w:rFonts w:ascii="Verdana" w:hAnsi="Verdana" w:cs="Calibri"/>
                  <w:sz w:val="14"/>
                  <w:szCs w:val="14"/>
                </w:rPr>
                <w:delText>Jiangmen, Guangdong province</w:delText>
              </w:r>
            </w:del>
          </w:p>
        </w:tc>
        <w:tc>
          <w:tcPr>
            <w:tcW w:w="1172" w:type="dxa"/>
            <w:shd w:val="clear" w:color="auto" w:fill="FFFFFF"/>
            <w:tcMar>
              <w:top w:w="15" w:type="dxa"/>
              <w:left w:w="15" w:type="dxa"/>
              <w:bottom w:w="0" w:type="dxa"/>
              <w:right w:w="15" w:type="dxa"/>
            </w:tcMar>
            <w:vAlign w:val="bottom"/>
            <w:hideMark/>
            <w:tcPrChange w:id="12936" w:author="Neeshu Bhadauriya" w:date="2021-09-27T21:37:00Z">
              <w:tcPr>
                <w:tcW w:w="790" w:type="dxa"/>
                <w:shd w:val="clear" w:color="auto" w:fill="FFFFFF"/>
                <w:tcMar>
                  <w:top w:w="15" w:type="dxa"/>
                  <w:left w:w="15" w:type="dxa"/>
                  <w:bottom w:w="0" w:type="dxa"/>
                  <w:right w:w="15" w:type="dxa"/>
                </w:tcMar>
                <w:vAlign w:val="bottom"/>
                <w:hideMark/>
              </w:tcPr>
            </w:tcPrChange>
          </w:tcPr>
          <w:p w14:paraId="570ECE8A" w14:textId="637217E0" w:rsidR="00587138" w:rsidRPr="000627CD" w:rsidDel="001848B0" w:rsidRDefault="00587138" w:rsidP="00092529">
            <w:pPr>
              <w:pStyle w:val="BodyText"/>
              <w:spacing w:before="162" w:line="480" w:lineRule="auto"/>
              <w:ind w:right="-90"/>
              <w:jc w:val="center"/>
              <w:rPr>
                <w:del w:id="12937" w:author="Hardik Malhotra" w:date="2021-09-30T19:35:00Z"/>
                <w:rFonts w:ascii="Verdana" w:hAnsi="Verdana"/>
                <w:bCs/>
                <w:sz w:val="14"/>
                <w:szCs w:val="14"/>
              </w:rPr>
            </w:pPr>
            <w:del w:id="12938" w:author="Hardik Malhotra" w:date="2021-09-30T19:35:00Z">
              <w:r w:rsidDel="001848B0">
                <w:rPr>
                  <w:rFonts w:ascii="Verdana" w:hAnsi="Verdana" w:cs="Calibri"/>
                  <w:sz w:val="14"/>
                  <w:szCs w:val="14"/>
                </w:rPr>
                <w:delText>Jiangsu Sanmu Group</w:delText>
              </w:r>
            </w:del>
          </w:p>
        </w:tc>
        <w:tc>
          <w:tcPr>
            <w:tcW w:w="709" w:type="dxa"/>
            <w:shd w:val="clear" w:color="auto" w:fill="FFFFFF"/>
            <w:tcMar>
              <w:top w:w="15" w:type="dxa"/>
              <w:left w:w="15" w:type="dxa"/>
              <w:bottom w:w="0" w:type="dxa"/>
              <w:right w:w="15" w:type="dxa"/>
            </w:tcMar>
            <w:vAlign w:val="bottom"/>
            <w:hideMark/>
            <w:tcPrChange w:id="12939"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6E166C5B" w14:textId="5CC3DFB4" w:rsidR="00587138" w:rsidRPr="00A221A1" w:rsidDel="001848B0" w:rsidRDefault="00587138" w:rsidP="00092529">
            <w:pPr>
              <w:pStyle w:val="BodyText"/>
              <w:spacing w:before="162" w:line="480" w:lineRule="auto"/>
              <w:ind w:right="-90"/>
              <w:jc w:val="center"/>
              <w:rPr>
                <w:del w:id="12940" w:author="Hardik Malhotra" w:date="2021-09-30T19:35:00Z"/>
                <w:rFonts w:ascii="Verdana" w:hAnsi="Verdana" w:cs="Calibri"/>
                <w:sz w:val="14"/>
                <w:szCs w:val="14"/>
              </w:rPr>
            </w:pPr>
            <w:del w:id="12941" w:author="Hardik Malhotra" w:date="2021-09-30T19:35:00Z">
              <w:r w:rsidDel="001848B0">
                <w:rPr>
                  <w:rFonts w:ascii="Verdana" w:hAnsi="Verdana" w:cs="Calibri"/>
                  <w:sz w:val="14"/>
                  <w:szCs w:val="14"/>
                </w:rPr>
                <w:delText>70</w:delText>
              </w:r>
            </w:del>
          </w:p>
        </w:tc>
        <w:tc>
          <w:tcPr>
            <w:tcW w:w="487" w:type="dxa"/>
            <w:shd w:val="clear" w:color="auto" w:fill="FFFFFF"/>
            <w:tcMar>
              <w:top w:w="15" w:type="dxa"/>
              <w:left w:w="15" w:type="dxa"/>
              <w:bottom w:w="0" w:type="dxa"/>
              <w:right w:w="15" w:type="dxa"/>
            </w:tcMar>
            <w:vAlign w:val="bottom"/>
            <w:hideMark/>
            <w:tcPrChange w:id="12942" w:author="Neeshu Bhadauriya" w:date="2021-09-27T21:37:00Z">
              <w:tcPr>
                <w:tcW w:w="789" w:type="dxa"/>
                <w:gridSpan w:val="3"/>
                <w:shd w:val="clear" w:color="auto" w:fill="FFFFFF"/>
                <w:tcMar>
                  <w:top w:w="15" w:type="dxa"/>
                  <w:left w:w="15" w:type="dxa"/>
                  <w:bottom w:w="0" w:type="dxa"/>
                  <w:right w:w="15" w:type="dxa"/>
                </w:tcMar>
                <w:vAlign w:val="bottom"/>
                <w:hideMark/>
              </w:tcPr>
            </w:tcPrChange>
          </w:tcPr>
          <w:p w14:paraId="6D47D24C" w14:textId="375D23CD" w:rsidR="00587138" w:rsidRPr="00A221A1" w:rsidDel="001848B0" w:rsidRDefault="00587138" w:rsidP="00092529">
            <w:pPr>
              <w:pStyle w:val="BodyText"/>
              <w:spacing w:before="162" w:line="480" w:lineRule="auto"/>
              <w:ind w:right="-90"/>
              <w:jc w:val="center"/>
              <w:rPr>
                <w:del w:id="12943" w:author="Hardik Malhotra" w:date="2021-09-30T19:35:00Z"/>
                <w:rFonts w:ascii="Verdana" w:hAnsi="Verdana" w:cs="Calibri"/>
                <w:sz w:val="14"/>
                <w:szCs w:val="14"/>
              </w:rPr>
            </w:pPr>
            <w:del w:id="12944" w:author="Hardik Malhotra" w:date="2021-09-30T19:35:00Z">
              <w:r w:rsidDel="001848B0">
                <w:rPr>
                  <w:rFonts w:ascii="Verdana" w:hAnsi="Verdana" w:cs="Calibri"/>
                  <w:sz w:val="14"/>
                  <w:szCs w:val="14"/>
                </w:rPr>
                <w:delText>70</w:delText>
              </w:r>
            </w:del>
          </w:p>
        </w:tc>
        <w:tc>
          <w:tcPr>
            <w:tcW w:w="790" w:type="dxa"/>
            <w:shd w:val="clear" w:color="auto" w:fill="FFFFFF"/>
            <w:tcMar>
              <w:top w:w="15" w:type="dxa"/>
              <w:left w:w="15" w:type="dxa"/>
              <w:bottom w:w="0" w:type="dxa"/>
              <w:right w:w="15" w:type="dxa"/>
            </w:tcMar>
            <w:vAlign w:val="bottom"/>
            <w:hideMark/>
            <w:tcPrChange w:id="12945" w:author="Neeshu Bhadauriya" w:date="2021-09-27T21:37:00Z">
              <w:tcPr>
                <w:tcW w:w="790" w:type="dxa"/>
                <w:gridSpan w:val="2"/>
                <w:shd w:val="clear" w:color="auto" w:fill="FFFFFF"/>
                <w:tcMar>
                  <w:top w:w="15" w:type="dxa"/>
                  <w:left w:w="15" w:type="dxa"/>
                  <w:bottom w:w="0" w:type="dxa"/>
                  <w:right w:w="15" w:type="dxa"/>
                </w:tcMar>
                <w:vAlign w:val="bottom"/>
                <w:hideMark/>
              </w:tcPr>
            </w:tcPrChange>
          </w:tcPr>
          <w:p w14:paraId="775B9588" w14:textId="479F0A1C" w:rsidR="00587138" w:rsidRPr="00A221A1" w:rsidDel="001848B0" w:rsidRDefault="00587138" w:rsidP="00092529">
            <w:pPr>
              <w:pStyle w:val="BodyText"/>
              <w:spacing w:before="162" w:line="480" w:lineRule="auto"/>
              <w:ind w:right="-90"/>
              <w:jc w:val="center"/>
              <w:rPr>
                <w:del w:id="12946" w:author="Hardik Malhotra" w:date="2021-09-30T19:35:00Z"/>
                <w:rFonts w:ascii="Verdana" w:hAnsi="Verdana" w:cs="Calibri"/>
                <w:sz w:val="14"/>
                <w:szCs w:val="14"/>
              </w:rPr>
            </w:pPr>
            <w:del w:id="12947" w:author="Hardik Malhotra" w:date="2021-09-30T19:35:00Z">
              <w:r w:rsidDel="001848B0">
                <w:rPr>
                  <w:rFonts w:ascii="Verdana" w:hAnsi="Verdana" w:cs="Calibri"/>
                  <w:sz w:val="14"/>
                  <w:szCs w:val="14"/>
                </w:rPr>
                <w:delText>70</w:delText>
              </w:r>
            </w:del>
          </w:p>
        </w:tc>
        <w:tc>
          <w:tcPr>
            <w:tcW w:w="789" w:type="dxa"/>
            <w:shd w:val="clear" w:color="auto" w:fill="FFFFFF"/>
            <w:tcMar>
              <w:top w:w="15" w:type="dxa"/>
              <w:left w:w="15" w:type="dxa"/>
              <w:bottom w:w="0" w:type="dxa"/>
              <w:right w:w="15" w:type="dxa"/>
            </w:tcMar>
            <w:vAlign w:val="bottom"/>
            <w:hideMark/>
            <w:tcPrChange w:id="12948"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0F848037" w14:textId="11D1F716" w:rsidR="00587138" w:rsidRPr="00A221A1" w:rsidDel="001848B0" w:rsidRDefault="00587138" w:rsidP="00092529">
            <w:pPr>
              <w:pStyle w:val="BodyText"/>
              <w:spacing w:before="162" w:line="480" w:lineRule="auto"/>
              <w:ind w:right="-90"/>
              <w:jc w:val="center"/>
              <w:rPr>
                <w:del w:id="12949" w:author="Hardik Malhotra" w:date="2021-09-30T19:35:00Z"/>
                <w:rFonts w:ascii="Verdana" w:hAnsi="Verdana" w:cs="Calibri"/>
                <w:sz w:val="14"/>
                <w:szCs w:val="14"/>
              </w:rPr>
            </w:pPr>
            <w:del w:id="12950" w:author="Hardik Malhotra" w:date="2021-09-30T19:35:00Z">
              <w:r w:rsidDel="001848B0">
                <w:rPr>
                  <w:rFonts w:ascii="Verdana" w:hAnsi="Verdana" w:cs="Calibri"/>
                  <w:sz w:val="14"/>
                  <w:szCs w:val="14"/>
                </w:rPr>
                <w:delText>70</w:delText>
              </w:r>
            </w:del>
          </w:p>
        </w:tc>
        <w:tc>
          <w:tcPr>
            <w:tcW w:w="789" w:type="dxa"/>
            <w:shd w:val="clear" w:color="auto" w:fill="FFFFFF"/>
            <w:tcMar>
              <w:top w:w="15" w:type="dxa"/>
              <w:left w:w="15" w:type="dxa"/>
              <w:bottom w:w="0" w:type="dxa"/>
              <w:right w:w="15" w:type="dxa"/>
            </w:tcMar>
            <w:vAlign w:val="bottom"/>
            <w:hideMark/>
            <w:tcPrChange w:id="12951"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6937708E" w14:textId="1CF25D41" w:rsidR="00587138" w:rsidRPr="00A221A1" w:rsidDel="001848B0" w:rsidRDefault="00587138" w:rsidP="00092529">
            <w:pPr>
              <w:pStyle w:val="BodyText"/>
              <w:spacing w:before="162" w:line="480" w:lineRule="auto"/>
              <w:ind w:right="-90"/>
              <w:jc w:val="center"/>
              <w:rPr>
                <w:del w:id="12952" w:author="Hardik Malhotra" w:date="2021-09-30T19:35:00Z"/>
                <w:rFonts w:ascii="Verdana" w:hAnsi="Verdana" w:cs="Calibri"/>
                <w:sz w:val="14"/>
                <w:szCs w:val="14"/>
              </w:rPr>
            </w:pPr>
            <w:del w:id="12953" w:author="Hardik Malhotra" w:date="2021-09-30T19:35:00Z">
              <w:r w:rsidDel="001848B0">
                <w:rPr>
                  <w:rFonts w:ascii="Verdana" w:hAnsi="Verdana" w:cs="Calibri"/>
                  <w:sz w:val="14"/>
                  <w:szCs w:val="14"/>
                </w:rPr>
                <w:delText>70</w:delText>
              </w:r>
            </w:del>
          </w:p>
        </w:tc>
        <w:tc>
          <w:tcPr>
            <w:tcW w:w="790" w:type="dxa"/>
            <w:shd w:val="clear" w:color="auto" w:fill="FFFFFF"/>
            <w:tcMar>
              <w:top w:w="15" w:type="dxa"/>
              <w:left w:w="15" w:type="dxa"/>
              <w:bottom w:w="0" w:type="dxa"/>
              <w:right w:w="15" w:type="dxa"/>
            </w:tcMar>
            <w:vAlign w:val="bottom"/>
            <w:hideMark/>
            <w:tcPrChange w:id="12954" w:author="Neeshu Bhadauriya" w:date="2021-09-27T21:37:00Z">
              <w:tcPr>
                <w:tcW w:w="790" w:type="dxa"/>
                <w:gridSpan w:val="2"/>
                <w:shd w:val="clear" w:color="auto" w:fill="FFFFFF"/>
                <w:tcMar>
                  <w:top w:w="15" w:type="dxa"/>
                  <w:left w:w="15" w:type="dxa"/>
                  <w:bottom w:w="0" w:type="dxa"/>
                  <w:right w:w="15" w:type="dxa"/>
                </w:tcMar>
                <w:vAlign w:val="bottom"/>
                <w:hideMark/>
              </w:tcPr>
            </w:tcPrChange>
          </w:tcPr>
          <w:p w14:paraId="0EE5E8BB" w14:textId="572D0545" w:rsidR="00587138" w:rsidRPr="00A221A1" w:rsidDel="001848B0" w:rsidRDefault="00587138" w:rsidP="00092529">
            <w:pPr>
              <w:pStyle w:val="BodyText"/>
              <w:spacing w:before="162" w:line="480" w:lineRule="auto"/>
              <w:ind w:right="-90"/>
              <w:jc w:val="center"/>
              <w:rPr>
                <w:del w:id="12955" w:author="Hardik Malhotra" w:date="2021-09-30T19:35:00Z"/>
                <w:rFonts w:ascii="Verdana" w:hAnsi="Verdana" w:cs="Calibri"/>
                <w:sz w:val="14"/>
                <w:szCs w:val="14"/>
              </w:rPr>
            </w:pPr>
            <w:del w:id="12956" w:author="Hardik Malhotra" w:date="2021-09-30T19:35:00Z">
              <w:r w:rsidDel="001848B0">
                <w:rPr>
                  <w:rFonts w:ascii="Verdana" w:hAnsi="Verdana" w:cs="Calibri"/>
                  <w:sz w:val="14"/>
                  <w:szCs w:val="14"/>
                </w:rPr>
                <w:delText>70</w:delText>
              </w:r>
            </w:del>
          </w:p>
        </w:tc>
        <w:tc>
          <w:tcPr>
            <w:tcW w:w="789" w:type="dxa"/>
            <w:shd w:val="clear" w:color="auto" w:fill="FFFFFF"/>
            <w:tcMar>
              <w:top w:w="15" w:type="dxa"/>
              <w:left w:w="15" w:type="dxa"/>
              <w:bottom w:w="0" w:type="dxa"/>
              <w:right w:w="15" w:type="dxa"/>
            </w:tcMar>
            <w:vAlign w:val="bottom"/>
            <w:hideMark/>
            <w:tcPrChange w:id="12957"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251E0C0D" w14:textId="5097727E" w:rsidR="00587138" w:rsidRPr="00A221A1" w:rsidDel="001848B0" w:rsidRDefault="00587138" w:rsidP="00092529">
            <w:pPr>
              <w:pStyle w:val="BodyText"/>
              <w:spacing w:before="162" w:line="480" w:lineRule="auto"/>
              <w:ind w:right="-90"/>
              <w:jc w:val="center"/>
              <w:rPr>
                <w:del w:id="12958" w:author="Hardik Malhotra" w:date="2021-09-30T19:35:00Z"/>
                <w:rFonts w:ascii="Verdana" w:hAnsi="Verdana" w:cs="Calibri"/>
                <w:sz w:val="14"/>
                <w:szCs w:val="14"/>
              </w:rPr>
            </w:pPr>
            <w:del w:id="12959" w:author="Hardik Malhotra" w:date="2021-09-30T19:35:00Z">
              <w:r w:rsidDel="001848B0">
                <w:rPr>
                  <w:rFonts w:ascii="Verdana" w:hAnsi="Verdana" w:cs="Calibri"/>
                  <w:sz w:val="14"/>
                  <w:szCs w:val="14"/>
                </w:rPr>
                <w:delText>70</w:delText>
              </w:r>
            </w:del>
          </w:p>
        </w:tc>
        <w:tc>
          <w:tcPr>
            <w:tcW w:w="789" w:type="dxa"/>
            <w:shd w:val="clear" w:color="auto" w:fill="FFFFFF"/>
            <w:tcMar>
              <w:top w:w="15" w:type="dxa"/>
              <w:left w:w="15" w:type="dxa"/>
              <w:bottom w:w="0" w:type="dxa"/>
              <w:right w:w="15" w:type="dxa"/>
            </w:tcMar>
            <w:vAlign w:val="bottom"/>
            <w:hideMark/>
            <w:tcPrChange w:id="12960"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0CC11875" w14:textId="4FA807E5" w:rsidR="00587138" w:rsidRPr="00A221A1" w:rsidDel="001848B0" w:rsidRDefault="00587138" w:rsidP="00092529">
            <w:pPr>
              <w:pStyle w:val="BodyText"/>
              <w:spacing w:before="162" w:line="480" w:lineRule="auto"/>
              <w:ind w:right="-90"/>
              <w:jc w:val="center"/>
              <w:rPr>
                <w:del w:id="12961" w:author="Hardik Malhotra" w:date="2021-09-30T19:35:00Z"/>
                <w:rFonts w:ascii="Verdana" w:hAnsi="Verdana" w:cs="Calibri"/>
                <w:sz w:val="14"/>
                <w:szCs w:val="14"/>
              </w:rPr>
            </w:pPr>
            <w:del w:id="12962" w:author="Hardik Malhotra" w:date="2021-09-30T19:35:00Z">
              <w:r w:rsidDel="001848B0">
                <w:rPr>
                  <w:rFonts w:ascii="Verdana" w:hAnsi="Verdana" w:cs="Calibri"/>
                  <w:sz w:val="14"/>
                  <w:szCs w:val="14"/>
                </w:rPr>
                <w:delText>70</w:delText>
              </w:r>
            </w:del>
          </w:p>
        </w:tc>
        <w:tc>
          <w:tcPr>
            <w:tcW w:w="790" w:type="dxa"/>
            <w:shd w:val="clear" w:color="auto" w:fill="FFFFFF"/>
            <w:tcMar>
              <w:top w:w="15" w:type="dxa"/>
              <w:left w:w="15" w:type="dxa"/>
              <w:bottom w:w="0" w:type="dxa"/>
              <w:right w:w="15" w:type="dxa"/>
            </w:tcMar>
            <w:vAlign w:val="bottom"/>
            <w:hideMark/>
            <w:tcPrChange w:id="12963" w:author="Neeshu Bhadauriya" w:date="2021-09-27T21:37:00Z">
              <w:tcPr>
                <w:tcW w:w="790" w:type="dxa"/>
                <w:gridSpan w:val="2"/>
                <w:shd w:val="clear" w:color="auto" w:fill="FFFFFF"/>
                <w:tcMar>
                  <w:top w:w="15" w:type="dxa"/>
                  <w:left w:w="15" w:type="dxa"/>
                  <w:bottom w:w="0" w:type="dxa"/>
                  <w:right w:w="15" w:type="dxa"/>
                </w:tcMar>
                <w:vAlign w:val="bottom"/>
                <w:hideMark/>
              </w:tcPr>
            </w:tcPrChange>
          </w:tcPr>
          <w:p w14:paraId="66D3E9CA" w14:textId="4F740281" w:rsidR="00587138" w:rsidRPr="00A221A1" w:rsidDel="001848B0" w:rsidRDefault="00587138" w:rsidP="00092529">
            <w:pPr>
              <w:pStyle w:val="BodyText"/>
              <w:spacing w:before="162" w:line="480" w:lineRule="auto"/>
              <w:ind w:right="-90"/>
              <w:jc w:val="center"/>
              <w:rPr>
                <w:del w:id="12964" w:author="Hardik Malhotra" w:date="2021-09-30T19:35:00Z"/>
                <w:rFonts w:ascii="Verdana" w:hAnsi="Verdana" w:cs="Calibri"/>
                <w:sz w:val="14"/>
                <w:szCs w:val="14"/>
              </w:rPr>
            </w:pPr>
            <w:del w:id="12965" w:author="Hardik Malhotra" w:date="2021-09-30T19:35:00Z">
              <w:r w:rsidDel="001848B0">
                <w:rPr>
                  <w:rFonts w:ascii="Verdana" w:hAnsi="Verdana" w:cs="Calibri"/>
                  <w:sz w:val="14"/>
                  <w:szCs w:val="14"/>
                </w:rPr>
                <w:delText>70</w:delText>
              </w:r>
            </w:del>
          </w:p>
        </w:tc>
      </w:tr>
      <w:tr w:rsidR="00587138" w:rsidRPr="000627CD" w:rsidDel="001848B0" w14:paraId="17A1CD5B" w14:textId="1C3F235B" w:rsidTr="005C3363">
        <w:trPr>
          <w:trHeight w:val="51"/>
          <w:del w:id="12966" w:author="Hardik Malhotra" w:date="2021-09-30T19:35:00Z"/>
          <w:trPrChange w:id="12967" w:author="Neeshu Bhadauriya" w:date="2021-09-27T21:37:00Z">
            <w:trPr>
              <w:gridBefore w:val="1"/>
              <w:trHeight w:val="51"/>
            </w:trPr>
          </w:trPrChange>
        </w:trPr>
        <w:tc>
          <w:tcPr>
            <w:tcW w:w="789" w:type="dxa"/>
            <w:shd w:val="clear" w:color="auto" w:fill="FFFFFF"/>
            <w:tcMar>
              <w:top w:w="15" w:type="dxa"/>
              <w:left w:w="15" w:type="dxa"/>
              <w:bottom w:w="0" w:type="dxa"/>
              <w:right w:w="15" w:type="dxa"/>
            </w:tcMar>
            <w:vAlign w:val="bottom"/>
            <w:hideMark/>
            <w:tcPrChange w:id="12968"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673C2AD1" w14:textId="1F369A86" w:rsidR="00587138" w:rsidRPr="000627CD" w:rsidDel="001848B0" w:rsidRDefault="00587138" w:rsidP="00092529">
            <w:pPr>
              <w:pStyle w:val="BodyText"/>
              <w:spacing w:before="162" w:line="480" w:lineRule="auto"/>
              <w:ind w:right="-90"/>
              <w:jc w:val="center"/>
              <w:rPr>
                <w:del w:id="12969" w:author="Hardik Malhotra" w:date="2021-09-30T19:35:00Z"/>
                <w:rFonts w:ascii="Verdana" w:hAnsi="Verdana"/>
                <w:bCs/>
                <w:sz w:val="14"/>
                <w:szCs w:val="14"/>
              </w:rPr>
            </w:pPr>
            <w:del w:id="12970" w:author="Hardik Malhotra" w:date="2021-09-30T19:35:00Z">
              <w:r w:rsidDel="001848B0">
                <w:rPr>
                  <w:rFonts w:ascii="Verdana" w:hAnsi="Verdana" w:cs="Calibri"/>
                  <w:sz w:val="14"/>
                  <w:szCs w:val="14"/>
                </w:rPr>
                <w:delText>Asia Pacific</w:delText>
              </w:r>
            </w:del>
          </w:p>
        </w:tc>
        <w:tc>
          <w:tcPr>
            <w:tcW w:w="789" w:type="dxa"/>
            <w:shd w:val="clear" w:color="auto" w:fill="FFFFFF"/>
            <w:tcMar>
              <w:top w:w="15" w:type="dxa"/>
              <w:left w:w="15" w:type="dxa"/>
              <w:bottom w:w="0" w:type="dxa"/>
              <w:right w:w="15" w:type="dxa"/>
            </w:tcMar>
            <w:vAlign w:val="bottom"/>
            <w:hideMark/>
            <w:tcPrChange w:id="12971"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0A437BEE" w14:textId="0DDA2413" w:rsidR="00587138" w:rsidRPr="000627CD" w:rsidDel="001848B0" w:rsidRDefault="00587138" w:rsidP="00092529">
            <w:pPr>
              <w:pStyle w:val="BodyText"/>
              <w:spacing w:before="162" w:line="480" w:lineRule="auto"/>
              <w:ind w:right="-90"/>
              <w:jc w:val="center"/>
              <w:rPr>
                <w:del w:id="12972" w:author="Hardik Malhotra" w:date="2021-09-30T19:35:00Z"/>
                <w:rFonts w:ascii="Verdana" w:hAnsi="Verdana"/>
                <w:bCs/>
                <w:sz w:val="14"/>
                <w:szCs w:val="14"/>
              </w:rPr>
            </w:pPr>
            <w:del w:id="12973" w:author="Hardik Malhotra" w:date="2021-09-30T19:35:00Z">
              <w:r w:rsidDel="001848B0">
                <w:rPr>
                  <w:rFonts w:ascii="Verdana" w:hAnsi="Verdana" w:cs="Calibri"/>
                  <w:sz w:val="14"/>
                  <w:szCs w:val="14"/>
                </w:rPr>
                <w:delText>China</w:delText>
              </w:r>
            </w:del>
          </w:p>
        </w:tc>
        <w:tc>
          <w:tcPr>
            <w:tcW w:w="789" w:type="dxa"/>
            <w:shd w:val="clear" w:color="auto" w:fill="FFFFFF"/>
            <w:tcMar>
              <w:top w:w="15" w:type="dxa"/>
              <w:left w:w="15" w:type="dxa"/>
              <w:bottom w:w="0" w:type="dxa"/>
              <w:right w:w="15" w:type="dxa"/>
            </w:tcMar>
            <w:vAlign w:val="bottom"/>
            <w:hideMark/>
            <w:tcPrChange w:id="12974"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59F6116E" w14:textId="07271DA1" w:rsidR="00587138" w:rsidRPr="000627CD" w:rsidDel="001848B0" w:rsidRDefault="00587138" w:rsidP="00092529">
            <w:pPr>
              <w:pStyle w:val="BodyText"/>
              <w:spacing w:before="162" w:line="480" w:lineRule="auto"/>
              <w:ind w:right="-90"/>
              <w:jc w:val="center"/>
              <w:rPr>
                <w:del w:id="12975" w:author="Hardik Malhotra" w:date="2021-09-30T19:35:00Z"/>
                <w:rFonts w:ascii="Verdana" w:hAnsi="Verdana"/>
                <w:bCs/>
                <w:sz w:val="14"/>
                <w:szCs w:val="14"/>
              </w:rPr>
            </w:pPr>
            <w:del w:id="12976" w:author="Hardik Malhotra" w:date="2021-09-30T19:35:00Z">
              <w:r w:rsidDel="001848B0">
                <w:rPr>
                  <w:rFonts w:ascii="Verdana" w:hAnsi="Verdana" w:cs="Calibri"/>
                  <w:sz w:val="14"/>
                  <w:szCs w:val="14"/>
                </w:rPr>
                <w:delText>Yixing, Jiangsu province</w:delText>
              </w:r>
            </w:del>
          </w:p>
        </w:tc>
        <w:tc>
          <w:tcPr>
            <w:tcW w:w="1172" w:type="dxa"/>
            <w:shd w:val="clear" w:color="auto" w:fill="FFFFFF"/>
            <w:tcMar>
              <w:top w:w="15" w:type="dxa"/>
              <w:left w:w="15" w:type="dxa"/>
              <w:bottom w:w="0" w:type="dxa"/>
              <w:right w:w="15" w:type="dxa"/>
            </w:tcMar>
            <w:vAlign w:val="bottom"/>
            <w:hideMark/>
            <w:tcPrChange w:id="12977" w:author="Neeshu Bhadauriya" w:date="2021-09-27T21:37:00Z">
              <w:tcPr>
                <w:tcW w:w="790" w:type="dxa"/>
                <w:shd w:val="clear" w:color="auto" w:fill="FFFFFF"/>
                <w:tcMar>
                  <w:top w:w="15" w:type="dxa"/>
                  <w:left w:w="15" w:type="dxa"/>
                  <w:bottom w:w="0" w:type="dxa"/>
                  <w:right w:w="15" w:type="dxa"/>
                </w:tcMar>
                <w:vAlign w:val="bottom"/>
                <w:hideMark/>
              </w:tcPr>
            </w:tcPrChange>
          </w:tcPr>
          <w:p w14:paraId="50079D19" w14:textId="116A913D" w:rsidR="00587138" w:rsidRPr="000627CD" w:rsidDel="001848B0" w:rsidRDefault="00587138" w:rsidP="00092529">
            <w:pPr>
              <w:pStyle w:val="BodyText"/>
              <w:spacing w:before="162" w:line="480" w:lineRule="auto"/>
              <w:ind w:right="-90"/>
              <w:jc w:val="center"/>
              <w:rPr>
                <w:del w:id="12978" w:author="Hardik Malhotra" w:date="2021-09-30T19:35:00Z"/>
                <w:rFonts w:ascii="Verdana" w:hAnsi="Verdana"/>
                <w:bCs/>
                <w:sz w:val="14"/>
                <w:szCs w:val="14"/>
              </w:rPr>
            </w:pPr>
            <w:del w:id="12979" w:author="Hardik Malhotra" w:date="2021-09-30T19:35:00Z">
              <w:r w:rsidDel="001848B0">
                <w:rPr>
                  <w:rFonts w:ascii="Verdana" w:hAnsi="Verdana" w:cs="Calibri"/>
                  <w:sz w:val="14"/>
                  <w:szCs w:val="14"/>
                </w:rPr>
                <w:delText>Jiangsu Sanmu Group</w:delText>
              </w:r>
            </w:del>
          </w:p>
        </w:tc>
        <w:tc>
          <w:tcPr>
            <w:tcW w:w="709" w:type="dxa"/>
            <w:shd w:val="clear" w:color="auto" w:fill="FFFFFF"/>
            <w:tcMar>
              <w:top w:w="15" w:type="dxa"/>
              <w:left w:w="15" w:type="dxa"/>
              <w:bottom w:w="0" w:type="dxa"/>
              <w:right w:w="15" w:type="dxa"/>
            </w:tcMar>
            <w:vAlign w:val="bottom"/>
            <w:hideMark/>
            <w:tcPrChange w:id="12980"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4F22B6C0" w14:textId="3BF044C6" w:rsidR="00587138" w:rsidRPr="00A221A1" w:rsidDel="001848B0" w:rsidRDefault="00587138" w:rsidP="00092529">
            <w:pPr>
              <w:pStyle w:val="BodyText"/>
              <w:spacing w:before="162" w:line="480" w:lineRule="auto"/>
              <w:ind w:right="-90"/>
              <w:jc w:val="center"/>
              <w:rPr>
                <w:del w:id="12981" w:author="Hardik Malhotra" w:date="2021-09-30T19:35:00Z"/>
                <w:rFonts w:ascii="Verdana" w:hAnsi="Verdana" w:cs="Calibri"/>
                <w:sz w:val="14"/>
                <w:szCs w:val="14"/>
              </w:rPr>
            </w:pPr>
            <w:del w:id="12982" w:author="Hardik Malhotra" w:date="2021-09-30T19:35:00Z">
              <w:r w:rsidDel="001848B0">
                <w:rPr>
                  <w:rFonts w:ascii="Verdana" w:hAnsi="Verdana" w:cs="Calibri"/>
                  <w:sz w:val="14"/>
                  <w:szCs w:val="14"/>
                </w:rPr>
                <w:delText>100</w:delText>
              </w:r>
            </w:del>
          </w:p>
        </w:tc>
        <w:tc>
          <w:tcPr>
            <w:tcW w:w="487" w:type="dxa"/>
            <w:shd w:val="clear" w:color="auto" w:fill="FFFFFF"/>
            <w:tcMar>
              <w:top w:w="15" w:type="dxa"/>
              <w:left w:w="15" w:type="dxa"/>
              <w:bottom w:w="0" w:type="dxa"/>
              <w:right w:w="15" w:type="dxa"/>
            </w:tcMar>
            <w:vAlign w:val="bottom"/>
            <w:hideMark/>
            <w:tcPrChange w:id="12983" w:author="Neeshu Bhadauriya" w:date="2021-09-27T21:37:00Z">
              <w:tcPr>
                <w:tcW w:w="789" w:type="dxa"/>
                <w:gridSpan w:val="3"/>
                <w:shd w:val="clear" w:color="auto" w:fill="FFFFFF"/>
                <w:tcMar>
                  <w:top w:w="15" w:type="dxa"/>
                  <w:left w:w="15" w:type="dxa"/>
                  <w:bottom w:w="0" w:type="dxa"/>
                  <w:right w:w="15" w:type="dxa"/>
                </w:tcMar>
                <w:vAlign w:val="bottom"/>
                <w:hideMark/>
              </w:tcPr>
            </w:tcPrChange>
          </w:tcPr>
          <w:p w14:paraId="01C9C875" w14:textId="76C11169" w:rsidR="00587138" w:rsidRPr="00A221A1" w:rsidDel="001848B0" w:rsidRDefault="00587138" w:rsidP="00092529">
            <w:pPr>
              <w:pStyle w:val="BodyText"/>
              <w:spacing w:before="162" w:line="480" w:lineRule="auto"/>
              <w:ind w:right="-90"/>
              <w:jc w:val="center"/>
              <w:rPr>
                <w:del w:id="12984" w:author="Hardik Malhotra" w:date="2021-09-30T19:35:00Z"/>
                <w:rFonts w:ascii="Verdana" w:hAnsi="Verdana" w:cs="Calibri"/>
                <w:sz w:val="14"/>
                <w:szCs w:val="14"/>
              </w:rPr>
            </w:pPr>
            <w:del w:id="12985" w:author="Hardik Malhotra" w:date="2021-09-30T19:35:00Z">
              <w:r w:rsidDel="001848B0">
                <w:rPr>
                  <w:rFonts w:ascii="Verdana" w:hAnsi="Verdana" w:cs="Calibri"/>
                  <w:sz w:val="14"/>
                  <w:szCs w:val="14"/>
                </w:rPr>
                <w:delText>100</w:delText>
              </w:r>
            </w:del>
          </w:p>
        </w:tc>
        <w:tc>
          <w:tcPr>
            <w:tcW w:w="790" w:type="dxa"/>
            <w:shd w:val="clear" w:color="auto" w:fill="FFFFFF"/>
            <w:tcMar>
              <w:top w:w="15" w:type="dxa"/>
              <w:left w:w="15" w:type="dxa"/>
              <w:bottom w:w="0" w:type="dxa"/>
              <w:right w:w="15" w:type="dxa"/>
            </w:tcMar>
            <w:vAlign w:val="bottom"/>
            <w:hideMark/>
            <w:tcPrChange w:id="12986" w:author="Neeshu Bhadauriya" w:date="2021-09-27T21:37:00Z">
              <w:tcPr>
                <w:tcW w:w="790" w:type="dxa"/>
                <w:gridSpan w:val="2"/>
                <w:shd w:val="clear" w:color="auto" w:fill="FFFFFF"/>
                <w:tcMar>
                  <w:top w:w="15" w:type="dxa"/>
                  <w:left w:w="15" w:type="dxa"/>
                  <w:bottom w:w="0" w:type="dxa"/>
                  <w:right w:w="15" w:type="dxa"/>
                </w:tcMar>
                <w:vAlign w:val="bottom"/>
                <w:hideMark/>
              </w:tcPr>
            </w:tcPrChange>
          </w:tcPr>
          <w:p w14:paraId="351BE8C7" w14:textId="2A79BC6A" w:rsidR="00587138" w:rsidRPr="00A221A1" w:rsidDel="001848B0" w:rsidRDefault="00587138" w:rsidP="00092529">
            <w:pPr>
              <w:pStyle w:val="BodyText"/>
              <w:spacing w:before="162" w:line="480" w:lineRule="auto"/>
              <w:ind w:right="-90"/>
              <w:jc w:val="center"/>
              <w:rPr>
                <w:del w:id="12987" w:author="Hardik Malhotra" w:date="2021-09-30T19:35:00Z"/>
                <w:rFonts w:ascii="Verdana" w:hAnsi="Verdana" w:cs="Calibri"/>
                <w:sz w:val="14"/>
                <w:szCs w:val="14"/>
              </w:rPr>
            </w:pPr>
            <w:del w:id="12988" w:author="Hardik Malhotra" w:date="2021-09-30T19:35:00Z">
              <w:r w:rsidDel="001848B0">
                <w:rPr>
                  <w:rFonts w:ascii="Verdana" w:hAnsi="Verdana" w:cs="Calibri"/>
                  <w:sz w:val="14"/>
                  <w:szCs w:val="14"/>
                </w:rPr>
                <w:delText>120</w:delText>
              </w:r>
            </w:del>
          </w:p>
        </w:tc>
        <w:tc>
          <w:tcPr>
            <w:tcW w:w="789" w:type="dxa"/>
            <w:shd w:val="clear" w:color="auto" w:fill="FFFFFF"/>
            <w:tcMar>
              <w:top w:w="15" w:type="dxa"/>
              <w:left w:w="15" w:type="dxa"/>
              <w:bottom w:w="0" w:type="dxa"/>
              <w:right w:w="15" w:type="dxa"/>
            </w:tcMar>
            <w:vAlign w:val="bottom"/>
            <w:hideMark/>
            <w:tcPrChange w:id="12989"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0ABDDD96" w14:textId="32DF1205" w:rsidR="00587138" w:rsidRPr="00A221A1" w:rsidDel="001848B0" w:rsidRDefault="00587138" w:rsidP="00092529">
            <w:pPr>
              <w:pStyle w:val="BodyText"/>
              <w:spacing w:before="162" w:line="480" w:lineRule="auto"/>
              <w:ind w:right="-90"/>
              <w:jc w:val="center"/>
              <w:rPr>
                <w:del w:id="12990" w:author="Hardik Malhotra" w:date="2021-09-30T19:35:00Z"/>
                <w:rFonts w:ascii="Verdana" w:hAnsi="Verdana" w:cs="Calibri"/>
                <w:sz w:val="14"/>
                <w:szCs w:val="14"/>
              </w:rPr>
            </w:pPr>
            <w:del w:id="12991" w:author="Hardik Malhotra" w:date="2021-09-30T19:35:00Z">
              <w:r w:rsidDel="001848B0">
                <w:rPr>
                  <w:rFonts w:ascii="Verdana" w:hAnsi="Verdana" w:cs="Calibri"/>
                  <w:sz w:val="14"/>
                  <w:szCs w:val="14"/>
                </w:rPr>
                <w:delText>120</w:delText>
              </w:r>
            </w:del>
          </w:p>
        </w:tc>
        <w:tc>
          <w:tcPr>
            <w:tcW w:w="789" w:type="dxa"/>
            <w:shd w:val="clear" w:color="auto" w:fill="FFFFFF"/>
            <w:tcMar>
              <w:top w:w="15" w:type="dxa"/>
              <w:left w:w="15" w:type="dxa"/>
              <w:bottom w:w="0" w:type="dxa"/>
              <w:right w:w="15" w:type="dxa"/>
            </w:tcMar>
            <w:vAlign w:val="bottom"/>
            <w:hideMark/>
            <w:tcPrChange w:id="12992"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30EA6BF4" w14:textId="7EDD8802" w:rsidR="00587138" w:rsidRPr="00A221A1" w:rsidDel="001848B0" w:rsidRDefault="00587138" w:rsidP="00092529">
            <w:pPr>
              <w:pStyle w:val="BodyText"/>
              <w:spacing w:before="162" w:line="480" w:lineRule="auto"/>
              <w:ind w:right="-90"/>
              <w:jc w:val="center"/>
              <w:rPr>
                <w:del w:id="12993" w:author="Hardik Malhotra" w:date="2021-09-30T19:35:00Z"/>
                <w:rFonts w:ascii="Verdana" w:hAnsi="Verdana" w:cs="Calibri"/>
                <w:sz w:val="14"/>
                <w:szCs w:val="14"/>
              </w:rPr>
            </w:pPr>
            <w:del w:id="12994" w:author="Hardik Malhotra" w:date="2021-09-30T19:35:00Z">
              <w:r w:rsidDel="001848B0">
                <w:rPr>
                  <w:rFonts w:ascii="Verdana" w:hAnsi="Verdana" w:cs="Calibri"/>
                  <w:sz w:val="14"/>
                  <w:szCs w:val="14"/>
                </w:rPr>
                <w:delText>150</w:delText>
              </w:r>
            </w:del>
          </w:p>
        </w:tc>
        <w:tc>
          <w:tcPr>
            <w:tcW w:w="790" w:type="dxa"/>
            <w:shd w:val="clear" w:color="auto" w:fill="FFFFFF"/>
            <w:tcMar>
              <w:top w:w="15" w:type="dxa"/>
              <w:left w:w="15" w:type="dxa"/>
              <w:bottom w:w="0" w:type="dxa"/>
              <w:right w:w="15" w:type="dxa"/>
            </w:tcMar>
            <w:vAlign w:val="bottom"/>
            <w:hideMark/>
            <w:tcPrChange w:id="12995" w:author="Neeshu Bhadauriya" w:date="2021-09-27T21:37:00Z">
              <w:tcPr>
                <w:tcW w:w="790" w:type="dxa"/>
                <w:gridSpan w:val="2"/>
                <w:shd w:val="clear" w:color="auto" w:fill="FFFFFF"/>
                <w:tcMar>
                  <w:top w:w="15" w:type="dxa"/>
                  <w:left w:w="15" w:type="dxa"/>
                  <w:bottom w:w="0" w:type="dxa"/>
                  <w:right w:w="15" w:type="dxa"/>
                </w:tcMar>
                <w:vAlign w:val="bottom"/>
                <w:hideMark/>
              </w:tcPr>
            </w:tcPrChange>
          </w:tcPr>
          <w:p w14:paraId="2C3C4CC7" w14:textId="085A4F02" w:rsidR="00587138" w:rsidRPr="00A221A1" w:rsidDel="001848B0" w:rsidRDefault="00587138" w:rsidP="00092529">
            <w:pPr>
              <w:pStyle w:val="BodyText"/>
              <w:spacing w:before="162" w:line="480" w:lineRule="auto"/>
              <w:ind w:right="-90"/>
              <w:jc w:val="center"/>
              <w:rPr>
                <w:del w:id="12996" w:author="Hardik Malhotra" w:date="2021-09-30T19:35:00Z"/>
                <w:rFonts w:ascii="Verdana" w:hAnsi="Verdana" w:cs="Calibri"/>
                <w:sz w:val="14"/>
                <w:szCs w:val="14"/>
              </w:rPr>
            </w:pPr>
            <w:del w:id="12997" w:author="Hardik Malhotra" w:date="2021-09-30T19:35:00Z">
              <w:r w:rsidDel="001848B0">
                <w:rPr>
                  <w:rFonts w:ascii="Verdana" w:hAnsi="Verdana" w:cs="Calibri"/>
                  <w:sz w:val="14"/>
                  <w:szCs w:val="14"/>
                </w:rPr>
                <w:delText>150</w:delText>
              </w:r>
            </w:del>
          </w:p>
        </w:tc>
        <w:tc>
          <w:tcPr>
            <w:tcW w:w="789" w:type="dxa"/>
            <w:shd w:val="clear" w:color="auto" w:fill="FFFFFF"/>
            <w:tcMar>
              <w:top w:w="15" w:type="dxa"/>
              <w:left w:w="15" w:type="dxa"/>
              <w:bottom w:w="0" w:type="dxa"/>
              <w:right w:w="15" w:type="dxa"/>
            </w:tcMar>
            <w:vAlign w:val="bottom"/>
            <w:hideMark/>
            <w:tcPrChange w:id="12998"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205A3FAB" w14:textId="0AFFACEF" w:rsidR="00587138" w:rsidRPr="00A221A1" w:rsidDel="001848B0" w:rsidRDefault="00587138" w:rsidP="00092529">
            <w:pPr>
              <w:pStyle w:val="BodyText"/>
              <w:spacing w:before="162" w:line="480" w:lineRule="auto"/>
              <w:ind w:right="-90"/>
              <w:jc w:val="center"/>
              <w:rPr>
                <w:del w:id="12999" w:author="Hardik Malhotra" w:date="2021-09-30T19:35:00Z"/>
                <w:rFonts w:ascii="Verdana" w:hAnsi="Verdana" w:cs="Calibri"/>
                <w:sz w:val="14"/>
                <w:szCs w:val="14"/>
              </w:rPr>
            </w:pPr>
            <w:del w:id="13000" w:author="Hardik Malhotra" w:date="2021-09-30T19:35:00Z">
              <w:r w:rsidDel="001848B0">
                <w:rPr>
                  <w:rFonts w:ascii="Verdana" w:hAnsi="Verdana" w:cs="Calibri"/>
                  <w:sz w:val="14"/>
                  <w:szCs w:val="14"/>
                </w:rPr>
                <w:delText>150</w:delText>
              </w:r>
            </w:del>
          </w:p>
        </w:tc>
        <w:tc>
          <w:tcPr>
            <w:tcW w:w="789" w:type="dxa"/>
            <w:shd w:val="clear" w:color="auto" w:fill="FFFFFF"/>
            <w:tcMar>
              <w:top w:w="15" w:type="dxa"/>
              <w:left w:w="15" w:type="dxa"/>
              <w:bottom w:w="0" w:type="dxa"/>
              <w:right w:w="15" w:type="dxa"/>
            </w:tcMar>
            <w:vAlign w:val="bottom"/>
            <w:hideMark/>
            <w:tcPrChange w:id="13001"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414940A3" w14:textId="69212F19" w:rsidR="00587138" w:rsidRPr="00A221A1" w:rsidDel="001848B0" w:rsidRDefault="00587138" w:rsidP="00092529">
            <w:pPr>
              <w:pStyle w:val="BodyText"/>
              <w:spacing w:before="162" w:line="480" w:lineRule="auto"/>
              <w:ind w:right="-90"/>
              <w:jc w:val="center"/>
              <w:rPr>
                <w:del w:id="13002" w:author="Hardik Malhotra" w:date="2021-09-30T19:35:00Z"/>
                <w:rFonts w:ascii="Verdana" w:hAnsi="Verdana" w:cs="Calibri"/>
                <w:sz w:val="14"/>
                <w:szCs w:val="14"/>
              </w:rPr>
            </w:pPr>
            <w:del w:id="13003" w:author="Hardik Malhotra" w:date="2021-09-30T19:35:00Z">
              <w:r w:rsidDel="001848B0">
                <w:rPr>
                  <w:rFonts w:ascii="Verdana" w:hAnsi="Verdana" w:cs="Calibri"/>
                  <w:sz w:val="14"/>
                  <w:szCs w:val="14"/>
                </w:rPr>
                <w:delText>150</w:delText>
              </w:r>
            </w:del>
          </w:p>
        </w:tc>
        <w:tc>
          <w:tcPr>
            <w:tcW w:w="790" w:type="dxa"/>
            <w:shd w:val="clear" w:color="auto" w:fill="FFFFFF"/>
            <w:tcMar>
              <w:top w:w="15" w:type="dxa"/>
              <w:left w:w="15" w:type="dxa"/>
              <w:bottom w:w="0" w:type="dxa"/>
              <w:right w:w="15" w:type="dxa"/>
            </w:tcMar>
            <w:vAlign w:val="bottom"/>
            <w:hideMark/>
            <w:tcPrChange w:id="13004" w:author="Neeshu Bhadauriya" w:date="2021-09-27T21:37:00Z">
              <w:tcPr>
                <w:tcW w:w="790" w:type="dxa"/>
                <w:gridSpan w:val="2"/>
                <w:shd w:val="clear" w:color="auto" w:fill="FFFFFF"/>
                <w:tcMar>
                  <w:top w:w="15" w:type="dxa"/>
                  <w:left w:w="15" w:type="dxa"/>
                  <w:bottom w:w="0" w:type="dxa"/>
                  <w:right w:w="15" w:type="dxa"/>
                </w:tcMar>
                <w:vAlign w:val="bottom"/>
                <w:hideMark/>
              </w:tcPr>
            </w:tcPrChange>
          </w:tcPr>
          <w:p w14:paraId="32418BED" w14:textId="05CCC8C7" w:rsidR="00587138" w:rsidRPr="00A221A1" w:rsidDel="001848B0" w:rsidRDefault="00587138" w:rsidP="00092529">
            <w:pPr>
              <w:pStyle w:val="BodyText"/>
              <w:spacing w:before="162" w:line="480" w:lineRule="auto"/>
              <w:ind w:right="-90"/>
              <w:jc w:val="center"/>
              <w:rPr>
                <w:del w:id="13005" w:author="Hardik Malhotra" w:date="2021-09-30T19:35:00Z"/>
                <w:rFonts w:ascii="Verdana" w:hAnsi="Verdana" w:cs="Calibri"/>
                <w:sz w:val="14"/>
                <w:szCs w:val="14"/>
              </w:rPr>
            </w:pPr>
            <w:del w:id="13006" w:author="Hardik Malhotra" w:date="2021-09-30T19:35:00Z">
              <w:r w:rsidDel="001848B0">
                <w:rPr>
                  <w:rFonts w:ascii="Verdana" w:hAnsi="Verdana" w:cs="Calibri"/>
                  <w:sz w:val="14"/>
                  <w:szCs w:val="14"/>
                </w:rPr>
                <w:delText>150</w:delText>
              </w:r>
            </w:del>
          </w:p>
        </w:tc>
      </w:tr>
      <w:tr w:rsidR="00587138" w:rsidRPr="000627CD" w:rsidDel="001848B0" w14:paraId="2B70B533" w14:textId="396ABC8D" w:rsidTr="005C3363">
        <w:trPr>
          <w:trHeight w:val="54"/>
          <w:del w:id="13007" w:author="Hardik Malhotra" w:date="2021-09-30T19:35:00Z"/>
          <w:trPrChange w:id="13008" w:author="Neeshu Bhadauriya" w:date="2021-09-27T21:37:00Z">
            <w:trPr>
              <w:gridBefore w:val="1"/>
              <w:trHeight w:val="54"/>
            </w:trPr>
          </w:trPrChange>
        </w:trPr>
        <w:tc>
          <w:tcPr>
            <w:tcW w:w="789" w:type="dxa"/>
            <w:shd w:val="clear" w:color="auto" w:fill="FFFFFF"/>
            <w:tcMar>
              <w:top w:w="15" w:type="dxa"/>
              <w:left w:w="15" w:type="dxa"/>
              <w:bottom w:w="0" w:type="dxa"/>
              <w:right w:w="15" w:type="dxa"/>
            </w:tcMar>
            <w:vAlign w:val="bottom"/>
            <w:hideMark/>
            <w:tcPrChange w:id="13009"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354FCFC3" w14:textId="46F96EBF" w:rsidR="00587138" w:rsidRPr="000627CD" w:rsidDel="001848B0" w:rsidRDefault="00587138" w:rsidP="00092529">
            <w:pPr>
              <w:pStyle w:val="BodyText"/>
              <w:spacing w:before="162" w:line="480" w:lineRule="auto"/>
              <w:ind w:right="-90"/>
              <w:jc w:val="center"/>
              <w:rPr>
                <w:del w:id="13010" w:author="Hardik Malhotra" w:date="2021-09-30T19:35:00Z"/>
                <w:rFonts w:ascii="Verdana" w:hAnsi="Verdana"/>
                <w:bCs/>
                <w:sz w:val="14"/>
                <w:szCs w:val="14"/>
              </w:rPr>
            </w:pPr>
            <w:del w:id="13011" w:author="Hardik Malhotra" w:date="2021-09-30T19:35:00Z">
              <w:r w:rsidDel="001848B0">
                <w:rPr>
                  <w:rFonts w:ascii="Verdana" w:hAnsi="Verdana" w:cs="Calibri"/>
                  <w:sz w:val="14"/>
                  <w:szCs w:val="14"/>
                </w:rPr>
                <w:delText>Asia Pacific</w:delText>
              </w:r>
            </w:del>
          </w:p>
        </w:tc>
        <w:tc>
          <w:tcPr>
            <w:tcW w:w="789" w:type="dxa"/>
            <w:shd w:val="clear" w:color="auto" w:fill="FFFFFF"/>
            <w:tcMar>
              <w:top w:w="15" w:type="dxa"/>
              <w:left w:w="15" w:type="dxa"/>
              <w:bottom w:w="0" w:type="dxa"/>
              <w:right w:w="15" w:type="dxa"/>
            </w:tcMar>
            <w:vAlign w:val="bottom"/>
            <w:hideMark/>
            <w:tcPrChange w:id="13012"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51E22C0D" w14:textId="151DFF3E" w:rsidR="00587138" w:rsidRPr="000627CD" w:rsidDel="001848B0" w:rsidRDefault="00587138" w:rsidP="00092529">
            <w:pPr>
              <w:pStyle w:val="BodyText"/>
              <w:spacing w:before="162" w:line="480" w:lineRule="auto"/>
              <w:ind w:right="-90"/>
              <w:jc w:val="center"/>
              <w:rPr>
                <w:del w:id="13013" w:author="Hardik Malhotra" w:date="2021-09-30T19:35:00Z"/>
                <w:rFonts w:ascii="Verdana" w:hAnsi="Verdana"/>
                <w:bCs/>
                <w:sz w:val="14"/>
                <w:szCs w:val="14"/>
              </w:rPr>
            </w:pPr>
            <w:del w:id="13014" w:author="Hardik Malhotra" w:date="2021-09-30T19:35:00Z">
              <w:r w:rsidDel="001848B0">
                <w:rPr>
                  <w:rFonts w:ascii="Verdana" w:hAnsi="Verdana" w:cs="Calibri"/>
                  <w:sz w:val="14"/>
                  <w:szCs w:val="14"/>
                </w:rPr>
                <w:delText>China</w:delText>
              </w:r>
            </w:del>
          </w:p>
        </w:tc>
        <w:tc>
          <w:tcPr>
            <w:tcW w:w="789" w:type="dxa"/>
            <w:shd w:val="clear" w:color="auto" w:fill="FFFFFF"/>
            <w:tcMar>
              <w:top w:w="15" w:type="dxa"/>
              <w:left w:w="15" w:type="dxa"/>
              <w:bottom w:w="0" w:type="dxa"/>
              <w:right w:w="15" w:type="dxa"/>
            </w:tcMar>
            <w:vAlign w:val="bottom"/>
            <w:hideMark/>
            <w:tcPrChange w:id="13015"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6CC0E21C" w14:textId="32433B04" w:rsidR="00587138" w:rsidRPr="000627CD" w:rsidDel="001848B0" w:rsidRDefault="00587138" w:rsidP="00092529">
            <w:pPr>
              <w:pStyle w:val="BodyText"/>
              <w:spacing w:before="162" w:line="480" w:lineRule="auto"/>
              <w:ind w:right="-90"/>
              <w:jc w:val="center"/>
              <w:rPr>
                <w:del w:id="13016" w:author="Hardik Malhotra" w:date="2021-09-30T19:35:00Z"/>
                <w:rFonts w:ascii="Verdana" w:hAnsi="Verdana"/>
                <w:bCs/>
                <w:sz w:val="14"/>
                <w:szCs w:val="14"/>
              </w:rPr>
            </w:pPr>
            <w:del w:id="13017" w:author="Hardik Malhotra" w:date="2021-09-30T19:35:00Z">
              <w:r w:rsidDel="001848B0">
                <w:rPr>
                  <w:rFonts w:ascii="Verdana" w:hAnsi="Verdana" w:cs="Calibri"/>
                  <w:sz w:val="14"/>
                  <w:szCs w:val="14"/>
                </w:rPr>
                <w:delText>Kunshan, Jiangsu province</w:delText>
              </w:r>
            </w:del>
          </w:p>
        </w:tc>
        <w:tc>
          <w:tcPr>
            <w:tcW w:w="1172" w:type="dxa"/>
            <w:shd w:val="clear" w:color="auto" w:fill="FFFFFF"/>
            <w:tcMar>
              <w:top w:w="15" w:type="dxa"/>
              <w:left w:w="15" w:type="dxa"/>
              <w:bottom w:w="0" w:type="dxa"/>
              <w:right w:w="15" w:type="dxa"/>
            </w:tcMar>
            <w:vAlign w:val="bottom"/>
            <w:hideMark/>
            <w:tcPrChange w:id="13018" w:author="Neeshu Bhadauriya" w:date="2021-09-27T21:37:00Z">
              <w:tcPr>
                <w:tcW w:w="790" w:type="dxa"/>
                <w:shd w:val="clear" w:color="auto" w:fill="FFFFFF"/>
                <w:tcMar>
                  <w:top w:w="15" w:type="dxa"/>
                  <w:left w:w="15" w:type="dxa"/>
                  <w:bottom w:w="0" w:type="dxa"/>
                  <w:right w:w="15" w:type="dxa"/>
                </w:tcMar>
                <w:vAlign w:val="bottom"/>
                <w:hideMark/>
              </w:tcPr>
            </w:tcPrChange>
          </w:tcPr>
          <w:p w14:paraId="3EAF41E2" w14:textId="0A70FF6D" w:rsidR="00587138" w:rsidRPr="000627CD" w:rsidDel="001848B0" w:rsidRDefault="00587138" w:rsidP="00092529">
            <w:pPr>
              <w:pStyle w:val="BodyText"/>
              <w:spacing w:before="162" w:line="480" w:lineRule="auto"/>
              <w:ind w:right="-90"/>
              <w:jc w:val="center"/>
              <w:rPr>
                <w:del w:id="13019" w:author="Hardik Malhotra" w:date="2021-09-30T19:35:00Z"/>
                <w:rFonts w:ascii="Verdana" w:hAnsi="Verdana"/>
                <w:bCs/>
                <w:sz w:val="14"/>
                <w:szCs w:val="14"/>
              </w:rPr>
            </w:pPr>
            <w:del w:id="13020" w:author="Hardik Malhotra" w:date="2021-09-30T19:35:00Z">
              <w:r w:rsidDel="001848B0">
                <w:rPr>
                  <w:rFonts w:ascii="Verdana" w:hAnsi="Verdana" w:cs="Calibri"/>
                  <w:sz w:val="14"/>
                  <w:szCs w:val="14"/>
                </w:rPr>
                <w:delText>Nan Ya Electronic Material (Kunshan) Co. Ltd.</w:delText>
              </w:r>
            </w:del>
          </w:p>
        </w:tc>
        <w:tc>
          <w:tcPr>
            <w:tcW w:w="709" w:type="dxa"/>
            <w:shd w:val="clear" w:color="auto" w:fill="FFFFFF"/>
            <w:tcMar>
              <w:top w:w="15" w:type="dxa"/>
              <w:left w:w="15" w:type="dxa"/>
              <w:bottom w:w="0" w:type="dxa"/>
              <w:right w:w="15" w:type="dxa"/>
            </w:tcMar>
            <w:vAlign w:val="bottom"/>
            <w:hideMark/>
            <w:tcPrChange w:id="13021"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647F62BA" w14:textId="2215BBC9" w:rsidR="00587138" w:rsidRPr="00A221A1" w:rsidDel="001848B0" w:rsidRDefault="00587138" w:rsidP="00092529">
            <w:pPr>
              <w:pStyle w:val="BodyText"/>
              <w:spacing w:before="162" w:line="480" w:lineRule="auto"/>
              <w:ind w:right="-90"/>
              <w:jc w:val="center"/>
              <w:rPr>
                <w:del w:id="13022" w:author="Hardik Malhotra" w:date="2021-09-30T19:35:00Z"/>
                <w:rFonts w:ascii="Verdana" w:hAnsi="Verdana" w:cs="Calibri"/>
                <w:sz w:val="14"/>
                <w:szCs w:val="14"/>
              </w:rPr>
            </w:pPr>
            <w:del w:id="13023" w:author="Hardik Malhotra" w:date="2021-09-30T19:35:00Z">
              <w:r w:rsidDel="001848B0">
                <w:rPr>
                  <w:rFonts w:ascii="Verdana" w:hAnsi="Verdana" w:cs="Calibri"/>
                  <w:sz w:val="14"/>
                  <w:szCs w:val="14"/>
                </w:rPr>
                <w:delText>247</w:delText>
              </w:r>
            </w:del>
          </w:p>
        </w:tc>
        <w:tc>
          <w:tcPr>
            <w:tcW w:w="487" w:type="dxa"/>
            <w:shd w:val="clear" w:color="auto" w:fill="FFFFFF"/>
            <w:tcMar>
              <w:top w:w="15" w:type="dxa"/>
              <w:left w:w="15" w:type="dxa"/>
              <w:bottom w:w="0" w:type="dxa"/>
              <w:right w:w="15" w:type="dxa"/>
            </w:tcMar>
            <w:vAlign w:val="bottom"/>
            <w:hideMark/>
            <w:tcPrChange w:id="13024" w:author="Neeshu Bhadauriya" w:date="2021-09-27T21:37:00Z">
              <w:tcPr>
                <w:tcW w:w="789" w:type="dxa"/>
                <w:gridSpan w:val="3"/>
                <w:shd w:val="clear" w:color="auto" w:fill="FFFFFF"/>
                <w:tcMar>
                  <w:top w:w="15" w:type="dxa"/>
                  <w:left w:w="15" w:type="dxa"/>
                  <w:bottom w:w="0" w:type="dxa"/>
                  <w:right w:w="15" w:type="dxa"/>
                </w:tcMar>
                <w:vAlign w:val="bottom"/>
                <w:hideMark/>
              </w:tcPr>
            </w:tcPrChange>
          </w:tcPr>
          <w:p w14:paraId="05FB5B6E" w14:textId="2B740EB8" w:rsidR="00587138" w:rsidRPr="00A221A1" w:rsidDel="001848B0" w:rsidRDefault="00587138" w:rsidP="00092529">
            <w:pPr>
              <w:pStyle w:val="BodyText"/>
              <w:spacing w:before="162" w:line="480" w:lineRule="auto"/>
              <w:ind w:right="-90"/>
              <w:jc w:val="center"/>
              <w:rPr>
                <w:del w:id="13025" w:author="Hardik Malhotra" w:date="2021-09-30T19:35:00Z"/>
                <w:rFonts w:ascii="Verdana" w:hAnsi="Verdana" w:cs="Calibri"/>
                <w:sz w:val="14"/>
                <w:szCs w:val="14"/>
              </w:rPr>
            </w:pPr>
            <w:del w:id="13026" w:author="Hardik Malhotra" w:date="2021-09-30T19:35:00Z">
              <w:r w:rsidDel="001848B0">
                <w:rPr>
                  <w:rFonts w:ascii="Verdana" w:hAnsi="Verdana" w:cs="Calibri"/>
                  <w:sz w:val="14"/>
                  <w:szCs w:val="14"/>
                </w:rPr>
                <w:delText>247</w:delText>
              </w:r>
            </w:del>
          </w:p>
        </w:tc>
        <w:tc>
          <w:tcPr>
            <w:tcW w:w="790" w:type="dxa"/>
            <w:shd w:val="clear" w:color="auto" w:fill="FFFFFF"/>
            <w:tcMar>
              <w:top w:w="15" w:type="dxa"/>
              <w:left w:w="15" w:type="dxa"/>
              <w:bottom w:w="0" w:type="dxa"/>
              <w:right w:w="15" w:type="dxa"/>
            </w:tcMar>
            <w:vAlign w:val="bottom"/>
            <w:hideMark/>
            <w:tcPrChange w:id="13027" w:author="Neeshu Bhadauriya" w:date="2021-09-27T21:37:00Z">
              <w:tcPr>
                <w:tcW w:w="790" w:type="dxa"/>
                <w:gridSpan w:val="2"/>
                <w:shd w:val="clear" w:color="auto" w:fill="FFFFFF"/>
                <w:tcMar>
                  <w:top w:w="15" w:type="dxa"/>
                  <w:left w:w="15" w:type="dxa"/>
                  <w:bottom w:w="0" w:type="dxa"/>
                  <w:right w:w="15" w:type="dxa"/>
                </w:tcMar>
                <w:vAlign w:val="bottom"/>
                <w:hideMark/>
              </w:tcPr>
            </w:tcPrChange>
          </w:tcPr>
          <w:p w14:paraId="16EF46FB" w14:textId="358759F0" w:rsidR="00587138" w:rsidRPr="00A221A1" w:rsidDel="001848B0" w:rsidRDefault="00587138" w:rsidP="00092529">
            <w:pPr>
              <w:pStyle w:val="BodyText"/>
              <w:spacing w:before="162" w:line="480" w:lineRule="auto"/>
              <w:ind w:right="-90"/>
              <w:jc w:val="center"/>
              <w:rPr>
                <w:del w:id="13028" w:author="Hardik Malhotra" w:date="2021-09-30T19:35:00Z"/>
                <w:rFonts w:ascii="Verdana" w:hAnsi="Verdana" w:cs="Calibri"/>
                <w:sz w:val="14"/>
                <w:szCs w:val="14"/>
              </w:rPr>
            </w:pPr>
            <w:del w:id="13029" w:author="Hardik Malhotra" w:date="2021-09-30T19:35:00Z">
              <w:r w:rsidDel="001848B0">
                <w:rPr>
                  <w:rFonts w:ascii="Verdana" w:hAnsi="Verdana" w:cs="Calibri"/>
                  <w:sz w:val="14"/>
                  <w:szCs w:val="14"/>
                </w:rPr>
                <w:delText>247</w:delText>
              </w:r>
            </w:del>
          </w:p>
        </w:tc>
        <w:tc>
          <w:tcPr>
            <w:tcW w:w="789" w:type="dxa"/>
            <w:shd w:val="clear" w:color="auto" w:fill="FFFFFF"/>
            <w:tcMar>
              <w:top w:w="15" w:type="dxa"/>
              <w:left w:w="15" w:type="dxa"/>
              <w:bottom w:w="0" w:type="dxa"/>
              <w:right w:w="15" w:type="dxa"/>
            </w:tcMar>
            <w:vAlign w:val="bottom"/>
            <w:hideMark/>
            <w:tcPrChange w:id="13030"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7482D19D" w14:textId="16CC6094" w:rsidR="00587138" w:rsidRPr="00A221A1" w:rsidDel="001848B0" w:rsidRDefault="00587138" w:rsidP="00092529">
            <w:pPr>
              <w:pStyle w:val="BodyText"/>
              <w:spacing w:before="162" w:line="480" w:lineRule="auto"/>
              <w:ind w:right="-90"/>
              <w:jc w:val="center"/>
              <w:rPr>
                <w:del w:id="13031" w:author="Hardik Malhotra" w:date="2021-09-30T19:35:00Z"/>
                <w:rFonts w:ascii="Verdana" w:hAnsi="Verdana" w:cs="Calibri"/>
                <w:sz w:val="14"/>
                <w:szCs w:val="14"/>
              </w:rPr>
            </w:pPr>
            <w:del w:id="13032" w:author="Hardik Malhotra" w:date="2021-09-30T19:35:00Z">
              <w:r w:rsidDel="001848B0">
                <w:rPr>
                  <w:rFonts w:ascii="Verdana" w:hAnsi="Verdana" w:cs="Calibri"/>
                  <w:sz w:val="14"/>
                  <w:szCs w:val="14"/>
                </w:rPr>
                <w:delText>247</w:delText>
              </w:r>
            </w:del>
          </w:p>
        </w:tc>
        <w:tc>
          <w:tcPr>
            <w:tcW w:w="789" w:type="dxa"/>
            <w:shd w:val="clear" w:color="auto" w:fill="FFFFFF"/>
            <w:tcMar>
              <w:top w:w="15" w:type="dxa"/>
              <w:left w:w="15" w:type="dxa"/>
              <w:bottom w:w="0" w:type="dxa"/>
              <w:right w:w="15" w:type="dxa"/>
            </w:tcMar>
            <w:vAlign w:val="bottom"/>
            <w:hideMark/>
            <w:tcPrChange w:id="13033"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59B06A58" w14:textId="0F56A3FD" w:rsidR="00587138" w:rsidRPr="00A221A1" w:rsidDel="001848B0" w:rsidRDefault="00587138" w:rsidP="00092529">
            <w:pPr>
              <w:pStyle w:val="BodyText"/>
              <w:spacing w:before="162" w:line="480" w:lineRule="auto"/>
              <w:ind w:right="-90"/>
              <w:jc w:val="center"/>
              <w:rPr>
                <w:del w:id="13034" w:author="Hardik Malhotra" w:date="2021-09-30T19:35:00Z"/>
                <w:rFonts w:ascii="Verdana" w:hAnsi="Verdana" w:cs="Calibri"/>
                <w:sz w:val="14"/>
                <w:szCs w:val="14"/>
              </w:rPr>
            </w:pPr>
            <w:del w:id="13035" w:author="Hardik Malhotra" w:date="2021-09-30T19:35:00Z">
              <w:r w:rsidDel="001848B0">
                <w:rPr>
                  <w:rFonts w:ascii="Verdana" w:hAnsi="Verdana" w:cs="Calibri"/>
                  <w:sz w:val="14"/>
                  <w:szCs w:val="14"/>
                </w:rPr>
                <w:delText>247</w:delText>
              </w:r>
            </w:del>
          </w:p>
        </w:tc>
        <w:tc>
          <w:tcPr>
            <w:tcW w:w="790" w:type="dxa"/>
            <w:shd w:val="clear" w:color="auto" w:fill="FFFFFF"/>
            <w:tcMar>
              <w:top w:w="15" w:type="dxa"/>
              <w:left w:w="15" w:type="dxa"/>
              <w:bottom w:w="0" w:type="dxa"/>
              <w:right w:w="15" w:type="dxa"/>
            </w:tcMar>
            <w:vAlign w:val="bottom"/>
            <w:hideMark/>
            <w:tcPrChange w:id="13036" w:author="Neeshu Bhadauriya" w:date="2021-09-27T21:37:00Z">
              <w:tcPr>
                <w:tcW w:w="790" w:type="dxa"/>
                <w:gridSpan w:val="2"/>
                <w:shd w:val="clear" w:color="auto" w:fill="FFFFFF"/>
                <w:tcMar>
                  <w:top w:w="15" w:type="dxa"/>
                  <w:left w:w="15" w:type="dxa"/>
                  <w:bottom w:w="0" w:type="dxa"/>
                  <w:right w:w="15" w:type="dxa"/>
                </w:tcMar>
                <w:vAlign w:val="bottom"/>
                <w:hideMark/>
              </w:tcPr>
            </w:tcPrChange>
          </w:tcPr>
          <w:p w14:paraId="5FECAAFA" w14:textId="204BD311" w:rsidR="00587138" w:rsidRPr="00A221A1" w:rsidDel="001848B0" w:rsidRDefault="00587138" w:rsidP="00092529">
            <w:pPr>
              <w:pStyle w:val="BodyText"/>
              <w:spacing w:before="162" w:line="480" w:lineRule="auto"/>
              <w:ind w:right="-90"/>
              <w:jc w:val="center"/>
              <w:rPr>
                <w:del w:id="13037" w:author="Hardik Malhotra" w:date="2021-09-30T19:35:00Z"/>
                <w:rFonts w:ascii="Verdana" w:hAnsi="Verdana" w:cs="Calibri"/>
                <w:sz w:val="14"/>
                <w:szCs w:val="14"/>
              </w:rPr>
            </w:pPr>
            <w:del w:id="13038" w:author="Hardik Malhotra" w:date="2021-09-30T19:35:00Z">
              <w:r w:rsidDel="001848B0">
                <w:rPr>
                  <w:rFonts w:ascii="Verdana" w:hAnsi="Verdana" w:cs="Calibri"/>
                  <w:sz w:val="14"/>
                  <w:szCs w:val="14"/>
                </w:rPr>
                <w:delText>247</w:delText>
              </w:r>
            </w:del>
          </w:p>
        </w:tc>
        <w:tc>
          <w:tcPr>
            <w:tcW w:w="789" w:type="dxa"/>
            <w:shd w:val="clear" w:color="auto" w:fill="FFFFFF"/>
            <w:tcMar>
              <w:top w:w="15" w:type="dxa"/>
              <w:left w:w="15" w:type="dxa"/>
              <w:bottom w:w="0" w:type="dxa"/>
              <w:right w:w="15" w:type="dxa"/>
            </w:tcMar>
            <w:vAlign w:val="bottom"/>
            <w:hideMark/>
            <w:tcPrChange w:id="13039"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15682013" w14:textId="79AC400E" w:rsidR="00587138" w:rsidRPr="00A221A1" w:rsidDel="001848B0" w:rsidRDefault="00587138" w:rsidP="00092529">
            <w:pPr>
              <w:pStyle w:val="BodyText"/>
              <w:spacing w:before="162" w:line="480" w:lineRule="auto"/>
              <w:ind w:right="-90"/>
              <w:jc w:val="center"/>
              <w:rPr>
                <w:del w:id="13040" w:author="Hardik Malhotra" w:date="2021-09-30T19:35:00Z"/>
                <w:rFonts w:ascii="Verdana" w:hAnsi="Verdana" w:cs="Calibri"/>
                <w:sz w:val="14"/>
                <w:szCs w:val="14"/>
              </w:rPr>
            </w:pPr>
            <w:del w:id="13041" w:author="Hardik Malhotra" w:date="2021-09-30T19:35:00Z">
              <w:r w:rsidDel="001848B0">
                <w:rPr>
                  <w:rFonts w:ascii="Verdana" w:hAnsi="Verdana" w:cs="Calibri"/>
                  <w:sz w:val="14"/>
                  <w:szCs w:val="14"/>
                </w:rPr>
                <w:delText>247</w:delText>
              </w:r>
            </w:del>
          </w:p>
        </w:tc>
        <w:tc>
          <w:tcPr>
            <w:tcW w:w="789" w:type="dxa"/>
            <w:shd w:val="clear" w:color="auto" w:fill="FFFFFF"/>
            <w:tcMar>
              <w:top w:w="15" w:type="dxa"/>
              <w:left w:w="15" w:type="dxa"/>
              <w:bottom w:w="0" w:type="dxa"/>
              <w:right w:w="15" w:type="dxa"/>
            </w:tcMar>
            <w:vAlign w:val="bottom"/>
            <w:hideMark/>
            <w:tcPrChange w:id="13042"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56A337EA" w14:textId="21E1F0F5" w:rsidR="00587138" w:rsidRPr="00A221A1" w:rsidDel="001848B0" w:rsidRDefault="00587138" w:rsidP="00092529">
            <w:pPr>
              <w:pStyle w:val="BodyText"/>
              <w:spacing w:before="162" w:line="480" w:lineRule="auto"/>
              <w:ind w:right="-90"/>
              <w:jc w:val="center"/>
              <w:rPr>
                <w:del w:id="13043" w:author="Hardik Malhotra" w:date="2021-09-30T19:35:00Z"/>
                <w:rFonts w:ascii="Verdana" w:hAnsi="Verdana" w:cs="Calibri"/>
                <w:sz w:val="14"/>
                <w:szCs w:val="14"/>
              </w:rPr>
            </w:pPr>
            <w:del w:id="13044" w:author="Hardik Malhotra" w:date="2021-09-30T19:35:00Z">
              <w:r w:rsidDel="001848B0">
                <w:rPr>
                  <w:rFonts w:ascii="Verdana" w:hAnsi="Verdana" w:cs="Calibri"/>
                  <w:sz w:val="14"/>
                  <w:szCs w:val="14"/>
                </w:rPr>
                <w:delText>247</w:delText>
              </w:r>
            </w:del>
          </w:p>
        </w:tc>
        <w:tc>
          <w:tcPr>
            <w:tcW w:w="790" w:type="dxa"/>
            <w:shd w:val="clear" w:color="auto" w:fill="FFFFFF"/>
            <w:tcMar>
              <w:top w:w="15" w:type="dxa"/>
              <w:left w:w="15" w:type="dxa"/>
              <w:bottom w:w="0" w:type="dxa"/>
              <w:right w:w="15" w:type="dxa"/>
            </w:tcMar>
            <w:vAlign w:val="bottom"/>
            <w:hideMark/>
            <w:tcPrChange w:id="13045" w:author="Neeshu Bhadauriya" w:date="2021-09-27T21:37:00Z">
              <w:tcPr>
                <w:tcW w:w="790" w:type="dxa"/>
                <w:gridSpan w:val="2"/>
                <w:shd w:val="clear" w:color="auto" w:fill="FFFFFF"/>
                <w:tcMar>
                  <w:top w:w="15" w:type="dxa"/>
                  <w:left w:w="15" w:type="dxa"/>
                  <w:bottom w:w="0" w:type="dxa"/>
                  <w:right w:w="15" w:type="dxa"/>
                </w:tcMar>
                <w:vAlign w:val="bottom"/>
                <w:hideMark/>
              </w:tcPr>
            </w:tcPrChange>
          </w:tcPr>
          <w:p w14:paraId="4EA502FE" w14:textId="4E15E7CF" w:rsidR="00587138" w:rsidRPr="00A221A1" w:rsidDel="001848B0" w:rsidRDefault="00587138" w:rsidP="00092529">
            <w:pPr>
              <w:pStyle w:val="BodyText"/>
              <w:spacing w:before="162" w:line="480" w:lineRule="auto"/>
              <w:ind w:right="-90"/>
              <w:jc w:val="center"/>
              <w:rPr>
                <w:del w:id="13046" w:author="Hardik Malhotra" w:date="2021-09-30T19:35:00Z"/>
                <w:rFonts w:ascii="Verdana" w:hAnsi="Verdana" w:cs="Calibri"/>
                <w:sz w:val="14"/>
                <w:szCs w:val="14"/>
              </w:rPr>
            </w:pPr>
            <w:del w:id="13047" w:author="Hardik Malhotra" w:date="2021-09-30T19:35:00Z">
              <w:r w:rsidDel="001848B0">
                <w:rPr>
                  <w:rFonts w:ascii="Verdana" w:hAnsi="Verdana" w:cs="Calibri"/>
                  <w:sz w:val="14"/>
                  <w:szCs w:val="14"/>
                </w:rPr>
                <w:delText>247</w:delText>
              </w:r>
            </w:del>
          </w:p>
        </w:tc>
      </w:tr>
      <w:tr w:rsidR="001848B0" w:rsidRPr="000627CD" w:rsidDel="001848B0" w14:paraId="449B8A8D" w14:textId="77777777" w:rsidTr="005C3363">
        <w:trPr>
          <w:trHeight w:val="77"/>
          <w:del w:id="13048" w:author="Hardik Malhotra" w:date="2021-09-30T19:35:00Z"/>
        </w:trPr>
        <w:tc>
          <w:tcPr>
            <w:tcW w:w="789" w:type="dxa"/>
            <w:shd w:val="clear" w:color="auto" w:fill="FFFFFF"/>
            <w:tcMar>
              <w:top w:w="15" w:type="dxa"/>
              <w:left w:w="15" w:type="dxa"/>
              <w:bottom w:w="0" w:type="dxa"/>
              <w:right w:w="15" w:type="dxa"/>
            </w:tcMar>
            <w:vAlign w:val="bottom"/>
            <w:hideMark/>
          </w:tcPr>
          <w:p w14:paraId="3892D51D" w14:textId="15AF061B" w:rsidR="00587138" w:rsidRPr="000627CD" w:rsidDel="001848B0" w:rsidRDefault="00587138" w:rsidP="00092529">
            <w:pPr>
              <w:pStyle w:val="BodyText"/>
              <w:spacing w:before="162" w:line="480" w:lineRule="auto"/>
              <w:ind w:right="-90"/>
              <w:jc w:val="center"/>
              <w:rPr>
                <w:del w:id="13049" w:author="Hardik Malhotra" w:date="2021-09-30T19:35:00Z"/>
                <w:rFonts w:ascii="Verdana" w:hAnsi="Verdana"/>
                <w:bCs/>
                <w:sz w:val="14"/>
                <w:szCs w:val="14"/>
              </w:rPr>
            </w:pPr>
            <w:del w:id="13050" w:author="Hardik Malhotra" w:date="2021-09-30T19:35:00Z">
              <w:r w:rsidDel="001848B0">
                <w:rPr>
                  <w:rFonts w:ascii="Verdana" w:hAnsi="Verdana" w:cs="Calibri"/>
                  <w:sz w:val="14"/>
                  <w:szCs w:val="14"/>
                </w:rPr>
                <w:delText>Asia PacificChina</w:delText>
              </w:r>
              <w:r w:rsidDel="001848B0">
                <w:rPr>
                  <w:rFonts w:ascii="Verdana" w:hAnsi="Verdana" w:cs="Calibri"/>
                  <w:color w:val="000000"/>
                  <w:sz w:val="14"/>
                  <w:szCs w:val="14"/>
                </w:rPr>
                <w:delText>Beijing, ChinaNantong Xincheng Synthetic Material Co Ltd</w:delText>
              </w:r>
              <w:r w:rsidDel="001848B0">
                <w:rPr>
                  <w:rFonts w:ascii="Verdana" w:hAnsi="Verdana" w:cs="Calibri"/>
                  <w:sz w:val="14"/>
                  <w:szCs w:val="14"/>
                </w:rPr>
                <w:delText>120120120130130130130130130Asia Pacific</w:delText>
              </w:r>
            </w:del>
          </w:p>
        </w:tc>
        <w:tc>
          <w:tcPr>
            <w:tcW w:w="789" w:type="dxa"/>
            <w:shd w:val="clear" w:color="auto" w:fill="FFFFFF"/>
            <w:tcMar>
              <w:top w:w="15" w:type="dxa"/>
              <w:left w:w="15" w:type="dxa"/>
              <w:bottom w:w="0" w:type="dxa"/>
              <w:right w:w="15" w:type="dxa"/>
            </w:tcMar>
            <w:vAlign w:val="bottom"/>
            <w:hideMark/>
          </w:tcPr>
          <w:p w14:paraId="74069C70" w14:textId="2723FB61" w:rsidR="00587138" w:rsidRPr="000627CD" w:rsidDel="001848B0" w:rsidRDefault="00587138" w:rsidP="00092529">
            <w:pPr>
              <w:pStyle w:val="BodyText"/>
              <w:spacing w:before="162" w:line="480" w:lineRule="auto"/>
              <w:ind w:right="-90"/>
              <w:jc w:val="center"/>
              <w:rPr>
                <w:del w:id="13051" w:author="Hardik Malhotra" w:date="2021-09-30T19:35:00Z"/>
                <w:rFonts w:ascii="Verdana" w:hAnsi="Verdana"/>
                <w:bCs/>
                <w:sz w:val="14"/>
                <w:szCs w:val="14"/>
              </w:rPr>
            </w:pPr>
            <w:del w:id="13052" w:author="Hardik Malhotra" w:date="2021-09-30T19:35:00Z">
              <w:r w:rsidDel="001848B0">
                <w:rPr>
                  <w:rFonts w:ascii="Verdana" w:hAnsi="Verdana" w:cs="Calibri"/>
                  <w:sz w:val="14"/>
                  <w:szCs w:val="14"/>
                </w:rPr>
                <w:delText>China</w:delText>
              </w:r>
            </w:del>
          </w:p>
        </w:tc>
        <w:tc>
          <w:tcPr>
            <w:tcW w:w="789" w:type="dxa"/>
            <w:shd w:val="clear" w:color="auto" w:fill="FFFFFF"/>
            <w:tcMar>
              <w:top w:w="15" w:type="dxa"/>
              <w:left w:w="15" w:type="dxa"/>
              <w:bottom w:w="0" w:type="dxa"/>
              <w:right w:w="15" w:type="dxa"/>
            </w:tcMar>
            <w:vAlign w:val="bottom"/>
            <w:hideMark/>
          </w:tcPr>
          <w:p w14:paraId="3CAC6BE6" w14:textId="12BFF7E9" w:rsidR="00587138" w:rsidRPr="000627CD" w:rsidDel="001848B0" w:rsidRDefault="00587138" w:rsidP="00092529">
            <w:pPr>
              <w:pStyle w:val="BodyText"/>
              <w:spacing w:before="162" w:line="480" w:lineRule="auto"/>
              <w:ind w:right="-90"/>
              <w:jc w:val="center"/>
              <w:rPr>
                <w:del w:id="13053" w:author="Hardik Malhotra" w:date="2021-09-30T19:35:00Z"/>
                <w:rFonts w:ascii="Verdana" w:hAnsi="Verdana"/>
                <w:bCs/>
                <w:sz w:val="14"/>
                <w:szCs w:val="14"/>
              </w:rPr>
            </w:pPr>
            <w:del w:id="13054" w:author="Hardik Malhotra" w:date="2021-09-30T19:35:00Z">
              <w:r w:rsidDel="001848B0">
                <w:rPr>
                  <w:rFonts w:ascii="Verdana" w:hAnsi="Verdana" w:cs="Calibri"/>
                  <w:color w:val="000000"/>
                  <w:sz w:val="14"/>
                  <w:szCs w:val="14"/>
                </w:rPr>
                <w:delText>Kunshan, Jiangsu province</w:delText>
              </w:r>
            </w:del>
          </w:p>
        </w:tc>
        <w:tc>
          <w:tcPr>
            <w:tcW w:w="1172" w:type="dxa"/>
            <w:shd w:val="clear" w:color="auto" w:fill="FFFFFF"/>
            <w:tcMar>
              <w:top w:w="15" w:type="dxa"/>
              <w:left w:w="15" w:type="dxa"/>
              <w:bottom w:w="0" w:type="dxa"/>
              <w:right w:w="15" w:type="dxa"/>
            </w:tcMar>
            <w:vAlign w:val="center"/>
            <w:hideMark/>
          </w:tcPr>
          <w:p w14:paraId="3DB43018" w14:textId="48308892" w:rsidR="00587138" w:rsidRPr="000627CD" w:rsidDel="001848B0" w:rsidRDefault="00587138" w:rsidP="00092529">
            <w:pPr>
              <w:pStyle w:val="BodyText"/>
              <w:spacing w:before="162" w:line="480" w:lineRule="auto"/>
              <w:ind w:right="-90"/>
              <w:jc w:val="center"/>
              <w:rPr>
                <w:del w:id="13055" w:author="Hardik Malhotra" w:date="2021-09-30T19:35:00Z"/>
                <w:rFonts w:ascii="Verdana" w:hAnsi="Verdana"/>
                <w:bCs/>
                <w:sz w:val="14"/>
                <w:szCs w:val="14"/>
              </w:rPr>
            </w:pPr>
            <w:del w:id="13056" w:author="Hardik Malhotra" w:date="2021-09-30T19:35:00Z">
              <w:r w:rsidDel="001848B0">
                <w:rPr>
                  <w:rFonts w:ascii="Verdana" w:hAnsi="Verdana" w:cs="Calibri"/>
                  <w:color w:val="000000"/>
                  <w:sz w:val="14"/>
                  <w:szCs w:val="14"/>
                </w:rPr>
                <w:delText>Kukdo Chemical (Kunshan) Co., Ltd.</w:delText>
              </w:r>
            </w:del>
          </w:p>
        </w:tc>
        <w:tc>
          <w:tcPr>
            <w:tcW w:w="709" w:type="dxa"/>
            <w:shd w:val="clear" w:color="auto" w:fill="FFFFFF"/>
            <w:tcMar>
              <w:top w:w="15" w:type="dxa"/>
              <w:left w:w="15" w:type="dxa"/>
              <w:bottom w:w="0" w:type="dxa"/>
              <w:right w:w="15" w:type="dxa"/>
            </w:tcMar>
            <w:vAlign w:val="bottom"/>
            <w:hideMark/>
          </w:tcPr>
          <w:p w14:paraId="44A5E4E1" w14:textId="1A0A567B" w:rsidR="00587138" w:rsidRPr="00A221A1" w:rsidDel="001848B0" w:rsidRDefault="00587138" w:rsidP="00092529">
            <w:pPr>
              <w:pStyle w:val="BodyText"/>
              <w:spacing w:before="162" w:line="480" w:lineRule="auto"/>
              <w:ind w:right="-90"/>
              <w:jc w:val="center"/>
              <w:rPr>
                <w:del w:id="13057" w:author="Hardik Malhotra" w:date="2021-09-30T19:35:00Z"/>
                <w:rFonts w:ascii="Verdana" w:hAnsi="Verdana" w:cs="Calibri"/>
                <w:sz w:val="14"/>
                <w:szCs w:val="14"/>
              </w:rPr>
            </w:pPr>
            <w:del w:id="13058" w:author="Hardik Malhotra" w:date="2021-09-30T19:35:00Z">
              <w:r w:rsidDel="001848B0">
                <w:rPr>
                  <w:rFonts w:ascii="Verdana" w:hAnsi="Verdana" w:cs="Calibri"/>
                  <w:sz w:val="14"/>
                  <w:szCs w:val="14"/>
                </w:rPr>
                <w:delText>80</w:delText>
              </w:r>
            </w:del>
          </w:p>
        </w:tc>
        <w:tc>
          <w:tcPr>
            <w:tcW w:w="487" w:type="dxa"/>
            <w:shd w:val="clear" w:color="auto" w:fill="FFFFFF"/>
            <w:tcMar>
              <w:top w:w="15" w:type="dxa"/>
              <w:left w:w="15" w:type="dxa"/>
              <w:bottom w:w="0" w:type="dxa"/>
              <w:right w:w="15" w:type="dxa"/>
            </w:tcMar>
            <w:vAlign w:val="bottom"/>
            <w:hideMark/>
          </w:tcPr>
          <w:p w14:paraId="2B4A759D" w14:textId="53740645" w:rsidR="00587138" w:rsidRPr="00A221A1" w:rsidDel="001848B0" w:rsidRDefault="00587138" w:rsidP="00092529">
            <w:pPr>
              <w:pStyle w:val="BodyText"/>
              <w:spacing w:before="162" w:line="480" w:lineRule="auto"/>
              <w:ind w:right="-90"/>
              <w:jc w:val="center"/>
              <w:rPr>
                <w:del w:id="13059" w:author="Hardik Malhotra" w:date="2021-09-30T19:35:00Z"/>
                <w:rFonts w:ascii="Verdana" w:hAnsi="Verdana" w:cs="Calibri"/>
                <w:sz w:val="14"/>
                <w:szCs w:val="14"/>
              </w:rPr>
            </w:pPr>
            <w:del w:id="13060" w:author="Hardik Malhotra" w:date="2021-09-30T19:35:00Z">
              <w:r w:rsidDel="001848B0">
                <w:rPr>
                  <w:rFonts w:ascii="Verdana" w:hAnsi="Verdana" w:cs="Calibri"/>
                  <w:sz w:val="14"/>
                  <w:szCs w:val="14"/>
                </w:rPr>
                <w:delText>80</w:delText>
              </w:r>
            </w:del>
          </w:p>
        </w:tc>
        <w:tc>
          <w:tcPr>
            <w:tcW w:w="790" w:type="dxa"/>
            <w:shd w:val="clear" w:color="auto" w:fill="FFFFFF"/>
            <w:tcMar>
              <w:top w:w="15" w:type="dxa"/>
              <w:left w:w="15" w:type="dxa"/>
              <w:bottom w:w="0" w:type="dxa"/>
              <w:right w:w="15" w:type="dxa"/>
            </w:tcMar>
            <w:vAlign w:val="bottom"/>
            <w:hideMark/>
          </w:tcPr>
          <w:p w14:paraId="628ED4C3" w14:textId="0EDD9DF4" w:rsidR="00587138" w:rsidRPr="00A221A1" w:rsidDel="001848B0" w:rsidRDefault="00587138" w:rsidP="00092529">
            <w:pPr>
              <w:pStyle w:val="BodyText"/>
              <w:spacing w:before="162" w:line="480" w:lineRule="auto"/>
              <w:ind w:right="-90"/>
              <w:jc w:val="center"/>
              <w:rPr>
                <w:del w:id="13061" w:author="Hardik Malhotra" w:date="2021-09-30T19:35:00Z"/>
                <w:rFonts w:ascii="Verdana" w:hAnsi="Verdana" w:cs="Calibri"/>
                <w:sz w:val="14"/>
                <w:szCs w:val="14"/>
              </w:rPr>
            </w:pPr>
            <w:del w:id="13062" w:author="Hardik Malhotra" w:date="2021-09-30T19:35:00Z">
              <w:r w:rsidDel="001848B0">
                <w:rPr>
                  <w:rFonts w:ascii="Verdana" w:hAnsi="Verdana" w:cs="Calibri"/>
                  <w:sz w:val="14"/>
                  <w:szCs w:val="14"/>
                </w:rPr>
                <w:delText>200</w:delText>
              </w:r>
            </w:del>
          </w:p>
        </w:tc>
        <w:tc>
          <w:tcPr>
            <w:tcW w:w="789" w:type="dxa"/>
            <w:shd w:val="clear" w:color="auto" w:fill="FFFFFF"/>
            <w:tcMar>
              <w:top w:w="15" w:type="dxa"/>
              <w:left w:w="15" w:type="dxa"/>
              <w:bottom w:w="0" w:type="dxa"/>
              <w:right w:w="15" w:type="dxa"/>
            </w:tcMar>
            <w:vAlign w:val="bottom"/>
            <w:hideMark/>
          </w:tcPr>
          <w:p w14:paraId="1C8516AE" w14:textId="385A052D" w:rsidR="00587138" w:rsidRPr="00A221A1" w:rsidDel="001848B0" w:rsidRDefault="00587138" w:rsidP="00092529">
            <w:pPr>
              <w:pStyle w:val="BodyText"/>
              <w:spacing w:before="162" w:line="480" w:lineRule="auto"/>
              <w:ind w:right="-90"/>
              <w:jc w:val="center"/>
              <w:rPr>
                <w:del w:id="13063" w:author="Hardik Malhotra" w:date="2021-09-30T19:35:00Z"/>
                <w:rFonts w:ascii="Verdana" w:hAnsi="Verdana" w:cs="Calibri"/>
                <w:sz w:val="14"/>
                <w:szCs w:val="14"/>
              </w:rPr>
            </w:pPr>
            <w:del w:id="13064" w:author="Hardik Malhotra" w:date="2021-09-30T19:35:00Z">
              <w:r w:rsidDel="001848B0">
                <w:rPr>
                  <w:rFonts w:ascii="Verdana" w:hAnsi="Verdana" w:cs="Calibri"/>
                  <w:sz w:val="14"/>
                  <w:szCs w:val="14"/>
                </w:rPr>
                <w:delText>200</w:delText>
              </w:r>
            </w:del>
          </w:p>
        </w:tc>
        <w:tc>
          <w:tcPr>
            <w:tcW w:w="789" w:type="dxa"/>
            <w:shd w:val="clear" w:color="auto" w:fill="FFFFFF"/>
            <w:tcMar>
              <w:top w:w="15" w:type="dxa"/>
              <w:left w:w="15" w:type="dxa"/>
              <w:bottom w:w="0" w:type="dxa"/>
              <w:right w:w="15" w:type="dxa"/>
            </w:tcMar>
            <w:vAlign w:val="bottom"/>
            <w:hideMark/>
          </w:tcPr>
          <w:p w14:paraId="38C3E2E2" w14:textId="454FD415" w:rsidR="00587138" w:rsidRPr="00A221A1" w:rsidDel="001848B0" w:rsidRDefault="00587138" w:rsidP="00092529">
            <w:pPr>
              <w:pStyle w:val="BodyText"/>
              <w:spacing w:before="162" w:line="480" w:lineRule="auto"/>
              <w:ind w:right="-90"/>
              <w:jc w:val="center"/>
              <w:rPr>
                <w:del w:id="13065" w:author="Hardik Malhotra" w:date="2021-09-30T19:35:00Z"/>
                <w:rFonts w:ascii="Verdana" w:hAnsi="Verdana" w:cs="Calibri"/>
                <w:sz w:val="14"/>
                <w:szCs w:val="14"/>
              </w:rPr>
            </w:pPr>
            <w:del w:id="13066" w:author="Hardik Malhotra" w:date="2021-09-30T19:35:00Z">
              <w:r w:rsidDel="001848B0">
                <w:rPr>
                  <w:rFonts w:ascii="Verdana" w:hAnsi="Verdana" w:cs="Calibri"/>
                  <w:sz w:val="14"/>
                  <w:szCs w:val="14"/>
                </w:rPr>
                <w:delText>200</w:delText>
              </w:r>
            </w:del>
          </w:p>
        </w:tc>
        <w:tc>
          <w:tcPr>
            <w:tcW w:w="790" w:type="dxa"/>
            <w:shd w:val="clear" w:color="auto" w:fill="FFFFFF"/>
            <w:tcMar>
              <w:top w:w="15" w:type="dxa"/>
              <w:left w:w="15" w:type="dxa"/>
              <w:bottom w:w="0" w:type="dxa"/>
              <w:right w:w="15" w:type="dxa"/>
            </w:tcMar>
            <w:vAlign w:val="bottom"/>
            <w:hideMark/>
          </w:tcPr>
          <w:p w14:paraId="4DE3D17E" w14:textId="54310456" w:rsidR="00587138" w:rsidRPr="00A221A1" w:rsidDel="001848B0" w:rsidRDefault="00587138" w:rsidP="00092529">
            <w:pPr>
              <w:pStyle w:val="BodyText"/>
              <w:spacing w:before="162" w:line="480" w:lineRule="auto"/>
              <w:ind w:right="-90"/>
              <w:jc w:val="center"/>
              <w:rPr>
                <w:del w:id="13067" w:author="Hardik Malhotra" w:date="2021-09-30T19:35:00Z"/>
                <w:rFonts w:ascii="Verdana" w:hAnsi="Verdana" w:cs="Calibri"/>
                <w:sz w:val="14"/>
                <w:szCs w:val="14"/>
              </w:rPr>
            </w:pPr>
            <w:del w:id="13068" w:author="Hardik Malhotra" w:date="2021-09-30T19:35:00Z">
              <w:r w:rsidDel="001848B0">
                <w:rPr>
                  <w:rFonts w:ascii="Verdana" w:hAnsi="Verdana" w:cs="Calibri"/>
                  <w:sz w:val="14"/>
                  <w:szCs w:val="14"/>
                </w:rPr>
                <w:delText>200</w:delText>
              </w:r>
            </w:del>
          </w:p>
        </w:tc>
        <w:tc>
          <w:tcPr>
            <w:tcW w:w="789" w:type="dxa"/>
            <w:shd w:val="clear" w:color="auto" w:fill="FFFFFF"/>
            <w:tcMar>
              <w:top w:w="15" w:type="dxa"/>
              <w:left w:w="15" w:type="dxa"/>
              <w:bottom w:w="0" w:type="dxa"/>
              <w:right w:w="15" w:type="dxa"/>
            </w:tcMar>
            <w:vAlign w:val="bottom"/>
            <w:hideMark/>
          </w:tcPr>
          <w:p w14:paraId="37E89D00" w14:textId="0F855AA9" w:rsidR="00587138" w:rsidRPr="00A221A1" w:rsidDel="001848B0" w:rsidRDefault="00587138" w:rsidP="00092529">
            <w:pPr>
              <w:pStyle w:val="BodyText"/>
              <w:spacing w:before="162" w:line="480" w:lineRule="auto"/>
              <w:ind w:right="-90"/>
              <w:jc w:val="center"/>
              <w:rPr>
                <w:del w:id="13069" w:author="Hardik Malhotra" w:date="2021-09-30T19:35:00Z"/>
                <w:rFonts w:ascii="Verdana" w:hAnsi="Verdana" w:cs="Calibri"/>
                <w:sz w:val="14"/>
                <w:szCs w:val="14"/>
              </w:rPr>
            </w:pPr>
            <w:del w:id="13070" w:author="Hardik Malhotra" w:date="2021-09-30T19:35:00Z">
              <w:r w:rsidDel="001848B0">
                <w:rPr>
                  <w:rFonts w:ascii="Verdana" w:hAnsi="Verdana" w:cs="Calibri"/>
                  <w:sz w:val="14"/>
                  <w:szCs w:val="14"/>
                </w:rPr>
                <w:delText>200</w:delText>
              </w:r>
            </w:del>
          </w:p>
        </w:tc>
        <w:tc>
          <w:tcPr>
            <w:tcW w:w="789" w:type="dxa"/>
            <w:shd w:val="clear" w:color="auto" w:fill="FFFFFF"/>
            <w:tcMar>
              <w:top w:w="15" w:type="dxa"/>
              <w:left w:w="15" w:type="dxa"/>
              <w:bottom w:w="0" w:type="dxa"/>
              <w:right w:w="15" w:type="dxa"/>
            </w:tcMar>
            <w:vAlign w:val="bottom"/>
            <w:hideMark/>
          </w:tcPr>
          <w:p w14:paraId="71DBD4C0" w14:textId="68527A4D" w:rsidR="00587138" w:rsidRPr="00A221A1" w:rsidDel="001848B0" w:rsidRDefault="00587138" w:rsidP="00092529">
            <w:pPr>
              <w:pStyle w:val="BodyText"/>
              <w:spacing w:before="162" w:line="480" w:lineRule="auto"/>
              <w:ind w:right="-90"/>
              <w:jc w:val="center"/>
              <w:rPr>
                <w:del w:id="13071" w:author="Hardik Malhotra" w:date="2021-09-30T19:35:00Z"/>
                <w:rFonts w:ascii="Verdana" w:hAnsi="Verdana" w:cs="Calibri"/>
                <w:sz w:val="14"/>
                <w:szCs w:val="14"/>
              </w:rPr>
            </w:pPr>
            <w:del w:id="13072" w:author="Hardik Malhotra" w:date="2021-09-30T19:35:00Z">
              <w:r w:rsidDel="001848B0">
                <w:rPr>
                  <w:rFonts w:ascii="Verdana" w:hAnsi="Verdana" w:cs="Calibri"/>
                  <w:sz w:val="14"/>
                  <w:szCs w:val="14"/>
                </w:rPr>
                <w:delText>200</w:delText>
              </w:r>
            </w:del>
          </w:p>
        </w:tc>
        <w:tc>
          <w:tcPr>
            <w:tcW w:w="790" w:type="dxa"/>
            <w:shd w:val="clear" w:color="auto" w:fill="FFFFFF"/>
            <w:tcMar>
              <w:top w:w="15" w:type="dxa"/>
              <w:left w:w="15" w:type="dxa"/>
              <w:bottom w:w="0" w:type="dxa"/>
              <w:right w:w="15" w:type="dxa"/>
            </w:tcMar>
            <w:vAlign w:val="bottom"/>
            <w:hideMark/>
          </w:tcPr>
          <w:p w14:paraId="197DBC18" w14:textId="64FAF951" w:rsidR="00587138" w:rsidRPr="00A221A1" w:rsidDel="001848B0" w:rsidRDefault="00587138" w:rsidP="00092529">
            <w:pPr>
              <w:pStyle w:val="BodyText"/>
              <w:spacing w:before="162" w:line="480" w:lineRule="auto"/>
              <w:ind w:right="-90"/>
              <w:jc w:val="center"/>
              <w:rPr>
                <w:del w:id="13073" w:author="Hardik Malhotra" w:date="2021-09-30T19:35:00Z"/>
                <w:rFonts w:ascii="Verdana" w:hAnsi="Verdana" w:cs="Calibri"/>
                <w:sz w:val="14"/>
                <w:szCs w:val="14"/>
              </w:rPr>
            </w:pPr>
            <w:del w:id="13074" w:author="Hardik Malhotra" w:date="2021-09-30T19:35:00Z">
              <w:r w:rsidDel="001848B0">
                <w:rPr>
                  <w:rFonts w:ascii="Verdana" w:hAnsi="Verdana" w:cs="Calibri"/>
                  <w:sz w:val="14"/>
                  <w:szCs w:val="14"/>
                </w:rPr>
                <w:delText>200</w:delText>
              </w:r>
            </w:del>
          </w:p>
        </w:tc>
      </w:tr>
      <w:tr w:rsidR="001848B0" w:rsidRPr="000627CD" w:rsidDel="001848B0" w14:paraId="1E1F19C4" w14:textId="77777777" w:rsidTr="005C3363">
        <w:trPr>
          <w:trHeight w:val="86"/>
          <w:del w:id="13075" w:author="Hardik Malhotra" w:date="2021-09-30T19:35:00Z"/>
        </w:trPr>
        <w:tc>
          <w:tcPr>
            <w:tcW w:w="789" w:type="dxa"/>
            <w:shd w:val="clear" w:color="auto" w:fill="FFFFFF"/>
            <w:tcMar>
              <w:top w:w="15" w:type="dxa"/>
              <w:left w:w="15" w:type="dxa"/>
              <w:bottom w:w="0" w:type="dxa"/>
              <w:right w:w="15" w:type="dxa"/>
            </w:tcMar>
            <w:vAlign w:val="bottom"/>
            <w:hideMark/>
          </w:tcPr>
          <w:p w14:paraId="77E07B6B" w14:textId="7F396587" w:rsidR="00587138" w:rsidRPr="000627CD" w:rsidDel="001848B0" w:rsidRDefault="00587138" w:rsidP="00092529">
            <w:pPr>
              <w:pStyle w:val="BodyText"/>
              <w:spacing w:before="162" w:line="480" w:lineRule="auto"/>
              <w:ind w:right="-90"/>
              <w:jc w:val="center"/>
              <w:rPr>
                <w:del w:id="13076" w:author="Hardik Malhotra" w:date="2021-09-30T19:35:00Z"/>
                <w:rFonts w:ascii="Verdana" w:hAnsi="Verdana"/>
                <w:bCs/>
                <w:sz w:val="14"/>
                <w:szCs w:val="14"/>
              </w:rPr>
            </w:pPr>
            <w:del w:id="13077" w:author="Hardik Malhotra" w:date="2021-09-30T19:35:00Z">
              <w:r w:rsidDel="001848B0">
                <w:rPr>
                  <w:rFonts w:ascii="Verdana" w:hAnsi="Verdana" w:cs="Calibri"/>
                  <w:sz w:val="14"/>
                  <w:szCs w:val="14"/>
                </w:rPr>
                <w:delText>Asia Pacific</w:delText>
              </w:r>
            </w:del>
          </w:p>
        </w:tc>
        <w:tc>
          <w:tcPr>
            <w:tcW w:w="789" w:type="dxa"/>
            <w:shd w:val="clear" w:color="auto" w:fill="FFFFFF"/>
            <w:tcMar>
              <w:top w:w="15" w:type="dxa"/>
              <w:left w:w="15" w:type="dxa"/>
              <w:bottom w:w="0" w:type="dxa"/>
              <w:right w:w="15" w:type="dxa"/>
            </w:tcMar>
            <w:vAlign w:val="bottom"/>
            <w:hideMark/>
          </w:tcPr>
          <w:p w14:paraId="79EBABA2" w14:textId="04DC4F6E" w:rsidR="00587138" w:rsidRPr="000627CD" w:rsidDel="001848B0" w:rsidRDefault="00587138" w:rsidP="00092529">
            <w:pPr>
              <w:pStyle w:val="BodyText"/>
              <w:spacing w:before="162" w:line="480" w:lineRule="auto"/>
              <w:ind w:right="-90"/>
              <w:jc w:val="center"/>
              <w:rPr>
                <w:del w:id="13078" w:author="Hardik Malhotra" w:date="2021-09-30T19:35:00Z"/>
                <w:rFonts w:ascii="Verdana" w:hAnsi="Verdana"/>
                <w:bCs/>
                <w:sz w:val="14"/>
                <w:szCs w:val="14"/>
              </w:rPr>
            </w:pPr>
            <w:del w:id="13079" w:author="Hardik Malhotra" w:date="2021-09-30T19:35:00Z">
              <w:r w:rsidDel="001848B0">
                <w:rPr>
                  <w:rFonts w:ascii="Verdana" w:hAnsi="Verdana" w:cs="Calibri"/>
                  <w:sz w:val="14"/>
                  <w:szCs w:val="14"/>
                </w:rPr>
                <w:delText>China</w:delText>
              </w:r>
            </w:del>
          </w:p>
        </w:tc>
        <w:tc>
          <w:tcPr>
            <w:tcW w:w="789" w:type="dxa"/>
            <w:shd w:val="clear" w:color="auto" w:fill="FFFFFF"/>
            <w:tcMar>
              <w:top w:w="15" w:type="dxa"/>
              <w:left w:w="15" w:type="dxa"/>
              <w:bottom w:w="0" w:type="dxa"/>
              <w:right w:w="15" w:type="dxa"/>
            </w:tcMar>
            <w:vAlign w:val="bottom"/>
            <w:hideMark/>
          </w:tcPr>
          <w:p w14:paraId="6124581E" w14:textId="3468B88E" w:rsidR="00587138" w:rsidRPr="000627CD" w:rsidDel="001848B0" w:rsidRDefault="00587138" w:rsidP="00092529">
            <w:pPr>
              <w:pStyle w:val="BodyText"/>
              <w:spacing w:before="162" w:line="480" w:lineRule="auto"/>
              <w:ind w:right="-90"/>
              <w:jc w:val="center"/>
              <w:rPr>
                <w:del w:id="13080" w:author="Hardik Malhotra" w:date="2021-09-30T19:35:00Z"/>
                <w:rFonts w:ascii="Verdana" w:hAnsi="Verdana"/>
                <w:bCs/>
                <w:sz w:val="14"/>
                <w:szCs w:val="14"/>
              </w:rPr>
            </w:pPr>
            <w:del w:id="13081" w:author="Hardik Malhotra" w:date="2021-09-30T19:35:00Z">
              <w:r w:rsidDel="001848B0">
                <w:rPr>
                  <w:rFonts w:ascii="Verdana" w:hAnsi="Verdana" w:cs="Calibri"/>
                  <w:sz w:val="14"/>
                  <w:szCs w:val="14"/>
                </w:rPr>
                <w:delText>Jiangsu</w:delText>
              </w:r>
            </w:del>
          </w:p>
        </w:tc>
        <w:tc>
          <w:tcPr>
            <w:tcW w:w="1172" w:type="dxa"/>
            <w:shd w:val="clear" w:color="auto" w:fill="FFFFFF"/>
            <w:tcMar>
              <w:top w:w="15" w:type="dxa"/>
              <w:left w:w="15" w:type="dxa"/>
              <w:bottom w:w="0" w:type="dxa"/>
              <w:right w:w="15" w:type="dxa"/>
            </w:tcMar>
            <w:vAlign w:val="center"/>
            <w:hideMark/>
          </w:tcPr>
          <w:p w14:paraId="4A5550E3" w14:textId="44DB8362" w:rsidR="00587138" w:rsidRPr="000627CD" w:rsidDel="001848B0" w:rsidRDefault="00587138" w:rsidP="00092529">
            <w:pPr>
              <w:pStyle w:val="BodyText"/>
              <w:spacing w:before="162" w:line="480" w:lineRule="auto"/>
              <w:ind w:right="-90"/>
              <w:jc w:val="center"/>
              <w:rPr>
                <w:del w:id="13082" w:author="Hardik Malhotra" w:date="2021-09-30T19:35:00Z"/>
                <w:rFonts w:ascii="Verdana" w:hAnsi="Verdana"/>
                <w:bCs/>
                <w:sz w:val="14"/>
                <w:szCs w:val="14"/>
              </w:rPr>
            </w:pPr>
            <w:del w:id="13083" w:author="Hardik Malhotra" w:date="2021-09-30T19:35:00Z">
              <w:r w:rsidDel="001848B0">
                <w:rPr>
                  <w:rFonts w:ascii="Verdana" w:hAnsi="Verdana" w:cs="Calibri"/>
                  <w:color w:val="000000"/>
                  <w:sz w:val="14"/>
                  <w:szCs w:val="14"/>
                </w:rPr>
                <w:delText>Jiangsu Yangnong Kumho Chemical Co., Ltd.</w:delText>
              </w:r>
            </w:del>
          </w:p>
        </w:tc>
        <w:tc>
          <w:tcPr>
            <w:tcW w:w="709" w:type="dxa"/>
            <w:shd w:val="clear" w:color="auto" w:fill="FFFFFF"/>
            <w:tcMar>
              <w:top w:w="15" w:type="dxa"/>
              <w:left w:w="15" w:type="dxa"/>
              <w:bottom w:w="0" w:type="dxa"/>
              <w:right w:w="15" w:type="dxa"/>
            </w:tcMar>
            <w:vAlign w:val="bottom"/>
            <w:hideMark/>
          </w:tcPr>
          <w:p w14:paraId="460CF413" w14:textId="66ED0793" w:rsidR="00587138" w:rsidRPr="00A221A1" w:rsidDel="001848B0" w:rsidRDefault="00587138" w:rsidP="00092529">
            <w:pPr>
              <w:pStyle w:val="BodyText"/>
              <w:spacing w:before="162" w:line="480" w:lineRule="auto"/>
              <w:ind w:right="-90"/>
              <w:jc w:val="center"/>
              <w:rPr>
                <w:del w:id="13084" w:author="Hardik Malhotra" w:date="2021-09-30T19:35:00Z"/>
                <w:rFonts w:ascii="Verdana" w:hAnsi="Verdana" w:cs="Calibri"/>
                <w:sz w:val="14"/>
                <w:szCs w:val="14"/>
              </w:rPr>
            </w:pPr>
            <w:del w:id="13085" w:author="Hardik Malhotra" w:date="2021-09-30T19:35:00Z">
              <w:r w:rsidDel="001848B0">
                <w:rPr>
                  <w:rFonts w:ascii="Verdana" w:hAnsi="Verdana" w:cs="Calibri"/>
                  <w:sz w:val="14"/>
                  <w:szCs w:val="14"/>
                </w:rPr>
                <w:delText>75</w:delText>
              </w:r>
            </w:del>
          </w:p>
        </w:tc>
        <w:tc>
          <w:tcPr>
            <w:tcW w:w="487" w:type="dxa"/>
            <w:shd w:val="clear" w:color="auto" w:fill="FFFFFF"/>
            <w:tcMar>
              <w:top w:w="15" w:type="dxa"/>
              <w:left w:w="15" w:type="dxa"/>
              <w:bottom w:w="0" w:type="dxa"/>
              <w:right w:w="15" w:type="dxa"/>
            </w:tcMar>
            <w:vAlign w:val="bottom"/>
            <w:hideMark/>
          </w:tcPr>
          <w:p w14:paraId="79FC4E0C" w14:textId="2F588B10" w:rsidR="00587138" w:rsidRPr="00A221A1" w:rsidDel="001848B0" w:rsidRDefault="00587138" w:rsidP="00092529">
            <w:pPr>
              <w:pStyle w:val="BodyText"/>
              <w:spacing w:before="162" w:line="480" w:lineRule="auto"/>
              <w:ind w:right="-90"/>
              <w:jc w:val="center"/>
              <w:rPr>
                <w:del w:id="13086" w:author="Hardik Malhotra" w:date="2021-09-30T19:35:00Z"/>
                <w:rFonts w:ascii="Verdana" w:hAnsi="Verdana" w:cs="Calibri"/>
                <w:sz w:val="14"/>
                <w:szCs w:val="14"/>
              </w:rPr>
            </w:pPr>
            <w:del w:id="13087" w:author="Hardik Malhotra" w:date="2021-09-30T19:35:00Z">
              <w:r w:rsidDel="001848B0">
                <w:rPr>
                  <w:rFonts w:ascii="Verdana" w:hAnsi="Verdana" w:cs="Calibri"/>
                  <w:sz w:val="14"/>
                  <w:szCs w:val="14"/>
                </w:rPr>
                <w:delText>75</w:delText>
              </w:r>
            </w:del>
          </w:p>
        </w:tc>
        <w:tc>
          <w:tcPr>
            <w:tcW w:w="790" w:type="dxa"/>
            <w:shd w:val="clear" w:color="auto" w:fill="FFFFFF"/>
            <w:tcMar>
              <w:top w:w="15" w:type="dxa"/>
              <w:left w:w="15" w:type="dxa"/>
              <w:bottom w:w="0" w:type="dxa"/>
              <w:right w:w="15" w:type="dxa"/>
            </w:tcMar>
            <w:vAlign w:val="bottom"/>
            <w:hideMark/>
          </w:tcPr>
          <w:p w14:paraId="5F4B17B2" w14:textId="704B1F93" w:rsidR="00587138" w:rsidRPr="00A221A1" w:rsidDel="001848B0" w:rsidRDefault="00587138" w:rsidP="00092529">
            <w:pPr>
              <w:pStyle w:val="BodyText"/>
              <w:spacing w:before="162" w:line="480" w:lineRule="auto"/>
              <w:ind w:right="-90"/>
              <w:jc w:val="center"/>
              <w:rPr>
                <w:del w:id="13088" w:author="Hardik Malhotra" w:date="2021-09-30T19:35:00Z"/>
                <w:rFonts w:ascii="Verdana" w:hAnsi="Verdana" w:cs="Calibri"/>
                <w:sz w:val="14"/>
                <w:szCs w:val="14"/>
              </w:rPr>
            </w:pPr>
            <w:del w:id="13089" w:author="Hardik Malhotra" w:date="2021-09-30T19:35:00Z">
              <w:r w:rsidDel="001848B0">
                <w:rPr>
                  <w:rFonts w:ascii="Verdana" w:hAnsi="Verdana" w:cs="Calibri"/>
                  <w:sz w:val="14"/>
                  <w:szCs w:val="14"/>
                </w:rPr>
                <w:delText>95</w:delText>
              </w:r>
            </w:del>
          </w:p>
        </w:tc>
        <w:tc>
          <w:tcPr>
            <w:tcW w:w="789" w:type="dxa"/>
            <w:shd w:val="clear" w:color="auto" w:fill="FFFFFF"/>
            <w:tcMar>
              <w:top w:w="15" w:type="dxa"/>
              <w:left w:w="15" w:type="dxa"/>
              <w:bottom w:w="0" w:type="dxa"/>
              <w:right w:w="15" w:type="dxa"/>
            </w:tcMar>
            <w:vAlign w:val="bottom"/>
            <w:hideMark/>
          </w:tcPr>
          <w:p w14:paraId="5ED8F2E3" w14:textId="6975C8B2" w:rsidR="00587138" w:rsidRPr="00A221A1" w:rsidDel="001848B0" w:rsidRDefault="00587138" w:rsidP="00092529">
            <w:pPr>
              <w:pStyle w:val="BodyText"/>
              <w:spacing w:before="162" w:line="480" w:lineRule="auto"/>
              <w:ind w:right="-90"/>
              <w:jc w:val="center"/>
              <w:rPr>
                <w:del w:id="13090" w:author="Hardik Malhotra" w:date="2021-09-30T19:35:00Z"/>
                <w:rFonts w:ascii="Verdana" w:hAnsi="Verdana" w:cs="Calibri"/>
                <w:sz w:val="14"/>
                <w:szCs w:val="14"/>
              </w:rPr>
            </w:pPr>
            <w:del w:id="13091" w:author="Hardik Malhotra" w:date="2021-09-30T19:35:00Z">
              <w:r w:rsidDel="001848B0">
                <w:rPr>
                  <w:rFonts w:ascii="Verdana" w:hAnsi="Verdana" w:cs="Calibri"/>
                  <w:sz w:val="14"/>
                  <w:szCs w:val="14"/>
                </w:rPr>
                <w:delText>95</w:delText>
              </w:r>
            </w:del>
          </w:p>
        </w:tc>
        <w:tc>
          <w:tcPr>
            <w:tcW w:w="789" w:type="dxa"/>
            <w:shd w:val="clear" w:color="auto" w:fill="FFFFFF"/>
            <w:tcMar>
              <w:top w:w="15" w:type="dxa"/>
              <w:left w:w="15" w:type="dxa"/>
              <w:bottom w:w="0" w:type="dxa"/>
              <w:right w:w="15" w:type="dxa"/>
            </w:tcMar>
            <w:vAlign w:val="bottom"/>
            <w:hideMark/>
          </w:tcPr>
          <w:p w14:paraId="43EAC588" w14:textId="5239A8BF" w:rsidR="00587138" w:rsidRPr="00A221A1" w:rsidDel="001848B0" w:rsidRDefault="00587138" w:rsidP="00092529">
            <w:pPr>
              <w:pStyle w:val="BodyText"/>
              <w:spacing w:before="162" w:line="480" w:lineRule="auto"/>
              <w:ind w:right="-90"/>
              <w:jc w:val="center"/>
              <w:rPr>
                <w:del w:id="13092" w:author="Hardik Malhotra" w:date="2021-09-30T19:35:00Z"/>
                <w:rFonts w:ascii="Verdana" w:hAnsi="Verdana" w:cs="Calibri"/>
                <w:sz w:val="14"/>
                <w:szCs w:val="14"/>
              </w:rPr>
            </w:pPr>
            <w:del w:id="13093" w:author="Hardik Malhotra" w:date="2021-09-30T19:35:00Z">
              <w:r w:rsidDel="001848B0">
                <w:rPr>
                  <w:rFonts w:ascii="Verdana" w:hAnsi="Verdana" w:cs="Calibri"/>
                  <w:sz w:val="14"/>
                  <w:szCs w:val="14"/>
                </w:rPr>
                <w:delText>95</w:delText>
              </w:r>
            </w:del>
          </w:p>
        </w:tc>
        <w:tc>
          <w:tcPr>
            <w:tcW w:w="790" w:type="dxa"/>
            <w:shd w:val="clear" w:color="auto" w:fill="FFFFFF"/>
            <w:tcMar>
              <w:top w:w="15" w:type="dxa"/>
              <w:left w:w="15" w:type="dxa"/>
              <w:bottom w:w="0" w:type="dxa"/>
              <w:right w:w="15" w:type="dxa"/>
            </w:tcMar>
            <w:vAlign w:val="bottom"/>
            <w:hideMark/>
          </w:tcPr>
          <w:p w14:paraId="20A8CECC" w14:textId="1C96DB25" w:rsidR="00587138" w:rsidRPr="00A221A1" w:rsidDel="001848B0" w:rsidRDefault="00587138" w:rsidP="00092529">
            <w:pPr>
              <w:pStyle w:val="BodyText"/>
              <w:spacing w:before="162" w:line="480" w:lineRule="auto"/>
              <w:ind w:right="-90"/>
              <w:jc w:val="center"/>
              <w:rPr>
                <w:del w:id="13094" w:author="Hardik Malhotra" w:date="2021-09-30T19:35:00Z"/>
                <w:rFonts w:ascii="Verdana" w:hAnsi="Verdana" w:cs="Calibri"/>
                <w:sz w:val="14"/>
                <w:szCs w:val="14"/>
              </w:rPr>
            </w:pPr>
            <w:del w:id="13095" w:author="Hardik Malhotra" w:date="2021-09-30T19:35:00Z">
              <w:r w:rsidDel="001848B0">
                <w:rPr>
                  <w:rFonts w:ascii="Verdana" w:hAnsi="Verdana" w:cs="Calibri"/>
                  <w:sz w:val="14"/>
                  <w:szCs w:val="14"/>
                </w:rPr>
                <w:delText>95</w:delText>
              </w:r>
            </w:del>
          </w:p>
        </w:tc>
        <w:tc>
          <w:tcPr>
            <w:tcW w:w="789" w:type="dxa"/>
            <w:shd w:val="clear" w:color="auto" w:fill="FFFFFF"/>
            <w:tcMar>
              <w:top w:w="15" w:type="dxa"/>
              <w:left w:w="15" w:type="dxa"/>
              <w:bottom w:w="0" w:type="dxa"/>
              <w:right w:w="15" w:type="dxa"/>
            </w:tcMar>
            <w:vAlign w:val="bottom"/>
            <w:hideMark/>
          </w:tcPr>
          <w:p w14:paraId="07121A2A" w14:textId="6086BB1D" w:rsidR="00587138" w:rsidRPr="00A221A1" w:rsidDel="001848B0" w:rsidRDefault="00587138" w:rsidP="00092529">
            <w:pPr>
              <w:pStyle w:val="BodyText"/>
              <w:spacing w:before="162" w:line="480" w:lineRule="auto"/>
              <w:ind w:right="-90"/>
              <w:jc w:val="center"/>
              <w:rPr>
                <w:del w:id="13096" w:author="Hardik Malhotra" w:date="2021-09-30T19:35:00Z"/>
                <w:rFonts w:ascii="Verdana" w:hAnsi="Verdana" w:cs="Calibri"/>
                <w:sz w:val="14"/>
                <w:szCs w:val="14"/>
              </w:rPr>
            </w:pPr>
            <w:del w:id="13097" w:author="Hardik Malhotra" w:date="2021-09-30T19:35:00Z">
              <w:r w:rsidDel="001848B0">
                <w:rPr>
                  <w:rFonts w:ascii="Verdana" w:hAnsi="Verdana" w:cs="Calibri"/>
                  <w:sz w:val="14"/>
                  <w:szCs w:val="14"/>
                </w:rPr>
                <w:delText>95</w:delText>
              </w:r>
            </w:del>
          </w:p>
        </w:tc>
        <w:tc>
          <w:tcPr>
            <w:tcW w:w="789" w:type="dxa"/>
            <w:shd w:val="clear" w:color="auto" w:fill="FFFFFF"/>
            <w:tcMar>
              <w:top w:w="15" w:type="dxa"/>
              <w:left w:w="15" w:type="dxa"/>
              <w:bottom w:w="0" w:type="dxa"/>
              <w:right w:w="15" w:type="dxa"/>
            </w:tcMar>
            <w:vAlign w:val="bottom"/>
            <w:hideMark/>
          </w:tcPr>
          <w:p w14:paraId="5C827D9F" w14:textId="48612639" w:rsidR="00587138" w:rsidRPr="00A221A1" w:rsidDel="001848B0" w:rsidRDefault="00587138" w:rsidP="00092529">
            <w:pPr>
              <w:pStyle w:val="BodyText"/>
              <w:spacing w:before="162" w:line="480" w:lineRule="auto"/>
              <w:ind w:right="-90"/>
              <w:jc w:val="center"/>
              <w:rPr>
                <w:del w:id="13098" w:author="Hardik Malhotra" w:date="2021-09-30T19:35:00Z"/>
                <w:rFonts w:ascii="Verdana" w:hAnsi="Verdana" w:cs="Calibri"/>
                <w:sz w:val="14"/>
                <w:szCs w:val="14"/>
              </w:rPr>
            </w:pPr>
            <w:del w:id="13099" w:author="Hardik Malhotra" w:date="2021-09-30T19:35:00Z">
              <w:r w:rsidDel="001848B0">
                <w:rPr>
                  <w:rFonts w:ascii="Verdana" w:hAnsi="Verdana" w:cs="Calibri"/>
                  <w:sz w:val="14"/>
                  <w:szCs w:val="14"/>
                </w:rPr>
                <w:delText>95</w:delText>
              </w:r>
            </w:del>
          </w:p>
        </w:tc>
        <w:tc>
          <w:tcPr>
            <w:tcW w:w="790" w:type="dxa"/>
            <w:shd w:val="clear" w:color="auto" w:fill="FFFFFF"/>
            <w:tcMar>
              <w:top w:w="15" w:type="dxa"/>
              <w:left w:w="15" w:type="dxa"/>
              <w:bottom w:w="0" w:type="dxa"/>
              <w:right w:w="15" w:type="dxa"/>
            </w:tcMar>
            <w:vAlign w:val="bottom"/>
            <w:hideMark/>
          </w:tcPr>
          <w:p w14:paraId="151A17BA" w14:textId="0616D668" w:rsidR="00587138" w:rsidRPr="00A221A1" w:rsidDel="001848B0" w:rsidRDefault="00587138" w:rsidP="00092529">
            <w:pPr>
              <w:pStyle w:val="BodyText"/>
              <w:spacing w:before="162" w:line="480" w:lineRule="auto"/>
              <w:ind w:right="-90"/>
              <w:jc w:val="center"/>
              <w:rPr>
                <w:del w:id="13100" w:author="Hardik Malhotra" w:date="2021-09-30T19:35:00Z"/>
                <w:rFonts w:ascii="Verdana" w:hAnsi="Verdana" w:cs="Calibri"/>
                <w:sz w:val="14"/>
                <w:szCs w:val="14"/>
              </w:rPr>
            </w:pPr>
            <w:del w:id="13101" w:author="Hardik Malhotra" w:date="2021-09-30T19:35:00Z">
              <w:r w:rsidDel="001848B0">
                <w:rPr>
                  <w:rFonts w:ascii="Verdana" w:hAnsi="Verdana" w:cs="Calibri"/>
                  <w:sz w:val="14"/>
                  <w:szCs w:val="14"/>
                </w:rPr>
                <w:delText>95</w:delText>
              </w:r>
            </w:del>
          </w:p>
        </w:tc>
      </w:tr>
      <w:tr w:rsidR="001848B0" w:rsidRPr="000627CD" w:rsidDel="001848B0" w14:paraId="2A2C462D" w14:textId="77777777" w:rsidTr="005C3363">
        <w:trPr>
          <w:trHeight w:val="56"/>
          <w:del w:id="13102" w:author="Hardik Malhotra" w:date="2021-09-30T19:35:00Z"/>
        </w:trPr>
        <w:tc>
          <w:tcPr>
            <w:tcW w:w="789" w:type="dxa"/>
            <w:shd w:val="clear" w:color="auto" w:fill="FFFFFF"/>
            <w:tcMar>
              <w:top w:w="15" w:type="dxa"/>
              <w:left w:w="15" w:type="dxa"/>
              <w:bottom w:w="0" w:type="dxa"/>
              <w:right w:w="15" w:type="dxa"/>
            </w:tcMar>
            <w:vAlign w:val="bottom"/>
            <w:hideMark/>
          </w:tcPr>
          <w:p w14:paraId="7F063225" w14:textId="0438BE5E" w:rsidR="00587138" w:rsidRPr="000627CD" w:rsidDel="001848B0" w:rsidRDefault="00587138" w:rsidP="00092529">
            <w:pPr>
              <w:pStyle w:val="BodyText"/>
              <w:spacing w:before="162" w:line="480" w:lineRule="auto"/>
              <w:ind w:right="-90"/>
              <w:jc w:val="center"/>
              <w:rPr>
                <w:del w:id="13103" w:author="Hardik Malhotra" w:date="2021-09-30T19:35:00Z"/>
                <w:rFonts w:ascii="Verdana" w:hAnsi="Verdana"/>
                <w:bCs/>
                <w:sz w:val="14"/>
                <w:szCs w:val="14"/>
              </w:rPr>
            </w:pPr>
            <w:del w:id="13104" w:author="Hardik Malhotra" w:date="2021-09-30T19:35:00Z">
              <w:r w:rsidDel="001848B0">
                <w:rPr>
                  <w:rFonts w:ascii="Verdana" w:hAnsi="Verdana" w:cs="Calibri"/>
                  <w:sz w:val="14"/>
                  <w:szCs w:val="14"/>
                </w:rPr>
                <w:delText>Asia Pacific</w:delText>
              </w:r>
            </w:del>
          </w:p>
        </w:tc>
        <w:tc>
          <w:tcPr>
            <w:tcW w:w="789" w:type="dxa"/>
            <w:shd w:val="clear" w:color="auto" w:fill="FFFFFF"/>
            <w:tcMar>
              <w:top w:w="15" w:type="dxa"/>
              <w:left w:w="15" w:type="dxa"/>
              <w:bottom w:w="0" w:type="dxa"/>
              <w:right w:w="15" w:type="dxa"/>
            </w:tcMar>
            <w:vAlign w:val="bottom"/>
            <w:hideMark/>
          </w:tcPr>
          <w:p w14:paraId="2BBEAFA7" w14:textId="651E7812" w:rsidR="00587138" w:rsidRPr="000627CD" w:rsidDel="001848B0" w:rsidRDefault="00587138" w:rsidP="00092529">
            <w:pPr>
              <w:pStyle w:val="BodyText"/>
              <w:spacing w:before="162" w:line="480" w:lineRule="auto"/>
              <w:ind w:right="-90"/>
              <w:jc w:val="center"/>
              <w:rPr>
                <w:del w:id="13105" w:author="Hardik Malhotra" w:date="2021-09-30T19:35:00Z"/>
                <w:rFonts w:ascii="Verdana" w:hAnsi="Verdana"/>
                <w:bCs/>
                <w:sz w:val="14"/>
                <w:szCs w:val="14"/>
              </w:rPr>
            </w:pPr>
            <w:del w:id="13106" w:author="Hardik Malhotra" w:date="2021-09-30T19:35:00Z">
              <w:r w:rsidDel="001848B0">
                <w:rPr>
                  <w:rFonts w:ascii="Verdana" w:hAnsi="Verdana" w:cs="Calibri"/>
                  <w:sz w:val="14"/>
                  <w:szCs w:val="14"/>
                </w:rPr>
                <w:delText>China</w:delText>
              </w:r>
            </w:del>
          </w:p>
        </w:tc>
        <w:tc>
          <w:tcPr>
            <w:tcW w:w="789" w:type="dxa"/>
            <w:shd w:val="clear" w:color="auto" w:fill="FFFFFF"/>
            <w:tcMar>
              <w:top w:w="15" w:type="dxa"/>
              <w:left w:w="15" w:type="dxa"/>
              <w:bottom w:w="0" w:type="dxa"/>
              <w:right w:w="15" w:type="dxa"/>
            </w:tcMar>
            <w:vAlign w:val="bottom"/>
            <w:hideMark/>
          </w:tcPr>
          <w:p w14:paraId="4D655709" w14:textId="2C5D9445" w:rsidR="00587138" w:rsidRPr="000627CD" w:rsidDel="001848B0" w:rsidRDefault="00587138" w:rsidP="00092529">
            <w:pPr>
              <w:pStyle w:val="BodyText"/>
              <w:spacing w:before="162" w:line="480" w:lineRule="auto"/>
              <w:ind w:right="-90"/>
              <w:jc w:val="center"/>
              <w:rPr>
                <w:del w:id="13107" w:author="Hardik Malhotra" w:date="2021-09-30T19:35:00Z"/>
                <w:rFonts w:ascii="Verdana" w:hAnsi="Verdana"/>
                <w:bCs/>
                <w:sz w:val="14"/>
                <w:szCs w:val="14"/>
              </w:rPr>
            </w:pPr>
            <w:del w:id="13108" w:author="Hardik Malhotra" w:date="2021-09-30T19:35:00Z">
              <w:r w:rsidDel="001848B0">
                <w:rPr>
                  <w:rFonts w:ascii="Verdana" w:hAnsi="Verdana" w:cs="Calibri"/>
                  <w:sz w:val="14"/>
                  <w:szCs w:val="14"/>
                </w:rPr>
                <w:delText>Hunan province, Central China</w:delText>
              </w:r>
            </w:del>
          </w:p>
        </w:tc>
        <w:tc>
          <w:tcPr>
            <w:tcW w:w="1172" w:type="dxa"/>
            <w:shd w:val="clear" w:color="auto" w:fill="FFFFFF"/>
            <w:tcMar>
              <w:top w:w="15" w:type="dxa"/>
              <w:left w:w="15" w:type="dxa"/>
              <w:bottom w:w="0" w:type="dxa"/>
              <w:right w:w="15" w:type="dxa"/>
            </w:tcMar>
            <w:vAlign w:val="center"/>
            <w:hideMark/>
          </w:tcPr>
          <w:p w14:paraId="43C8C50B" w14:textId="3AAA4344" w:rsidR="00587138" w:rsidRPr="000627CD" w:rsidDel="001848B0" w:rsidRDefault="00587138" w:rsidP="00092529">
            <w:pPr>
              <w:pStyle w:val="BodyText"/>
              <w:spacing w:before="162" w:line="480" w:lineRule="auto"/>
              <w:ind w:right="-90"/>
              <w:jc w:val="center"/>
              <w:rPr>
                <w:del w:id="13109" w:author="Hardik Malhotra" w:date="2021-09-30T19:35:00Z"/>
                <w:rFonts w:ascii="Verdana" w:hAnsi="Verdana"/>
                <w:bCs/>
                <w:sz w:val="14"/>
                <w:szCs w:val="14"/>
              </w:rPr>
            </w:pPr>
            <w:del w:id="13110" w:author="Hardik Malhotra" w:date="2021-09-30T19:35:00Z">
              <w:r w:rsidDel="001848B0">
                <w:rPr>
                  <w:rFonts w:ascii="Verdana" w:hAnsi="Verdana" w:cs="Calibri"/>
                  <w:color w:val="000000"/>
                  <w:sz w:val="14"/>
                  <w:szCs w:val="14"/>
                </w:rPr>
                <w:delText>Sinopec Baling Petrochemical Co., Ltd</w:delText>
              </w:r>
            </w:del>
          </w:p>
        </w:tc>
        <w:tc>
          <w:tcPr>
            <w:tcW w:w="709" w:type="dxa"/>
            <w:shd w:val="clear" w:color="auto" w:fill="FFFFFF"/>
            <w:tcMar>
              <w:top w:w="15" w:type="dxa"/>
              <w:left w:w="15" w:type="dxa"/>
              <w:bottom w:w="0" w:type="dxa"/>
              <w:right w:w="15" w:type="dxa"/>
            </w:tcMar>
            <w:vAlign w:val="bottom"/>
            <w:hideMark/>
          </w:tcPr>
          <w:p w14:paraId="083C097F" w14:textId="1C89B589" w:rsidR="00587138" w:rsidRPr="00A221A1" w:rsidDel="001848B0" w:rsidRDefault="00587138" w:rsidP="00092529">
            <w:pPr>
              <w:pStyle w:val="BodyText"/>
              <w:spacing w:before="162" w:line="480" w:lineRule="auto"/>
              <w:ind w:right="-90"/>
              <w:jc w:val="center"/>
              <w:rPr>
                <w:del w:id="13111" w:author="Hardik Malhotra" w:date="2021-09-30T19:35:00Z"/>
                <w:rFonts w:ascii="Verdana" w:hAnsi="Verdana" w:cs="Calibri"/>
                <w:sz w:val="14"/>
                <w:szCs w:val="14"/>
              </w:rPr>
            </w:pPr>
            <w:del w:id="13112" w:author="Hardik Malhotra" w:date="2021-09-30T19:35:00Z">
              <w:r w:rsidDel="001848B0">
                <w:rPr>
                  <w:rFonts w:ascii="Verdana" w:hAnsi="Verdana" w:cs="Calibri"/>
                  <w:sz w:val="14"/>
                  <w:szCs w:val="14"/>
                </w:rPr>
                <w:delText>60</w:delText>
              </w:r>
            </w:del>
          </w:p>
        </w:tc>
        <w:tc>
          <w:tcPr>
            <w:tcW w:w="487" w:type="dxa"/>
            <w:shd w:val="clear" w:color="auto" w:fill="FFFFFF"/>
            <w:tcMar>
              <w:top w:w="15" w:type="dxa"/>
              <w:left w:w="15" w:type="dxa"/>
              <w:bottom w:w="0" w:type="dxa"/>
              <w:right w:w="15" w:type="dxa"/>
            </w:tcMar>
            <w:vAlign w:val="bottom"/>
            <w:hideMark/>
          </w:tcPr>
          <w:p w14:paraId="02450018" w14:textId="040F3E87" w:rsidR="00587138" w:rsidRPr="00A221A1" w:rsidDel="001848B0" w:rsidRDefault="00587138" w:rsidP="00092529">
            <w:pPr>
              <w:pStyle w:val="BodyText"/>
              <w:spacing w:before="162" w:line="480" w:lineRule="auto"/>
              <w:ind w:right="-90"/>
              <w:jc w:val="center"/>
              <w:rPr>
                <w:del w:id="13113" w:author="Hardik Malhotra" w:date="2021-09-30T19:35:00Z"/>
                <w:rFonts w:ascii="Verdana" w:hAnsi="Verdana" w:cs="Calibri"/>
                <w:sz w:val="14"/>
                <w:szCs w:val="14"/>
              </w:rPr>
            </w:pPr>
            <w:del w:id="13114" w:author="Hardik Malhotra" w:date="2021-09-30T19:35:00Z">
              <w:r w:rsidDel="001848B0">
                <w:rPr>
                  <w:rFonts w:ascii="Verdana" w:hAnsi="Verdana" w:cs="Calibri"/>
                  <w:sz w:val="14"/>
                  <w:szCs w:val="14"/>
                </w:rPr>
                <w:delText>60</w:delText>
              </w:r>
            </w:del>
          </w:p>
        </w:tc>
        <w:tc>
          <w:tcPr>
            <w:tcW w:w="790" w:type="dxa"/>
            <w:shd w:val="clear" w:color="auto" w:fill="FFFFFF"/>
            <w:tcMar>
              <w:top w:w="15" w:type="dxa"/>
              <w:left w:w="15" w:type="dxa"/>
              <w:bottom w:w="0" w:type="dxa"/>
              <w:right w:w="15" w:type="dxa"/>
            </w:tcMar>
            <w:vAlign w:val="bottom"/>
            <w:hideMark/>
          </w:tcPr>
          <w:p w14:paraId="2C21399D" w14:textId="0A4039FA" w:rsidR="00587138" w:rsidRPr="00A221A1" w:rsidDel="001848B0" w:rsidRDefault="00587138" w:rsidP="00092529">
            <w:pPr>
              <w:pStyle w:val="BodyText"/>
              <w:spacing w:before="162" w:line="480" w:lineRule="auto"/>
              <w:ind w:right="-90"/>
              <w:jc w:val="center"/>
              <w:rPr>
                <w:del w:id="13115" w:author="Hardik Malhotra" w:date="2021-09-30T19:35:00Z"/>
                <w:rFonts w:ascii="Verdana" w:hAnsi="Verdana" w:cs="Calibri"/>
                <w:sz w:val="14"/>
                <w:szCs w:val="14"/>
              </w:rPr>
            </w:pPr>
            <w:del w:id="13116" w:author="Hardik Malhotra" w:date="2021-09-30T19:35:00Z">
              <w:r w:rsidDel="001848B0">
                <w:rPr>
                  <w:rFonts w:ascii="Verdana" w:hAnsi="Verdana" w:cs="Calibri"/>
                  <w:sz w:val="14"/>
                  <w:szCs w:val="14"/>
                </w:rPr>
                <w:delText>60</w:delText>
              </w:r>
            </w:del>
          </w:p>
        </w:tc>
        <w:tc>
          <w:tcPr>
            <w:tcW w:w="789" w:type="dxa"/>
            <w:shd w:val="clear" w:color="auto" w:fill="FFFFFF"/>
            <w:tcMar>
              <w:top w:w="15" w:type="dxa"/>
              <w:left w:w="15" w:type="dxa"/>
              <w:bottom w:w="0" w:type="dxa"/>
              <w:right w:w="15" w:type="dxa"/>
            </w:tcMar>
            <w:vAlign w:val="bottom"/>
            <w:hideMark/>
          </w:tcPr>
          <w:p w14:paraId="11AC0BEA" w14:textId="6D7F27BA" w:rsidR="00587138" w:rsidRPr="00A221A1" w:rsidDel="001848B0" w:rsidRDefault="00587138" w:rsidP="00092529">
            <w:pPr>
              <w:pStyle w:val="BodyText"/>
              <w:spacing w:before="162" w:line="480" w:lineRule="auto"/>
              <w:ind w:right="-90"/>
              <w:jc w:val="center"/>
              <w:rPr>
                <w:del w:id="13117" w:author="Hardik Malhotra" w:date="2021-09-30T19:35:00Z"/>
                <w:rFonts w:ascii="Verdana" w:hAnsi="Verdana" w:cs="Calibri"/>
                <w:sz w:val="14"/>
                <w:szCs w:val="14"/>
              </w:rPr>
            </w:pPr>
            <w:del w:id="13118" w:author="Hardik Malhotra" w:date="2021-09-30T19:35:00Z">
              <w:r w:rsidDel="001848B0">
                <w:rPr>
                  <w:rFonts w:ascii="Verdana" w:hAnsi="Verdana" w:cs="Calibri"/>
                  <w:sz w:val="14"/>
                  <w:szCs w:val="14"/>
                </w:rPr>
                <w:delText>60</w:delText>
              </w:r>
            </w:del>
          </w:p>
        </w:tc>
        <w:tc>
          <w:tcPr>
            <w:tcW w:w="789" w:type="dxa"/>
            <w:shd w:val="clear" w:color="auto" w:fill="FFFFFF"/>
            <w:tcMar>
              <w:top w:w="15" w:type="dxa"/>
              <w:left w:w="15" w:type="dxa"/>
              <w:bottom w:w="0" w:type="dxa"/>
              <w:right w:w="15" w:type="dxa"/>
            </w:tcMar>
            <w:vAlign w:val="bottom"/>
            <w:hideMark/>
          </w:tcPr>
          <w:p w14:paraId="1051CC41" w14:textId="775D121C" w:rsidR="00587138" w:rsidRPr="00A221A1" w:rsidDel="001848B0" w:rsidRDefault="00587138" w:rsidP="00092529">
            <w:pPr>
              <w:pStyle w:val="BodyText"/>
              <w:spacing w:before="162" w:line="480" w:lineRule="auto"/>
              <w:ind w:right="-90"/>
              <w:jc w:val="center"/>
              <w:rPr>
                <w:del w:id="13119" w:author="Hardik Malhotra" w:date="2021-09-30T19:35:00Z"/>
                <w:rFonts w:ascii="Verdana" w:hAnsi="Verdana" w:cs="Calibri"/>
                <w:sz w:val="14"/>
                <w:szCs w:val="14"/>
              </w:rPr>
            </w:pPr>
            <w:del w:id="13120" w:author="Hardik Malhotra" w:date="2021-09-30T19:35:00Z">
              <w:r w:rsidDel="001848B0">
                <w:rPr>
                  <w:rFonts w:ascii="Verdana" w:hAnsi="Verdana" w:cs="Calibri"/>
                  <w:sz w:val="14"/>
                  <w:szCs w:val="14"/>
                </w:rPr>
                <w:delText>80</w:delText>
              </w:r>
            </w:del>
          </w:p>
        </w:tc>
        <w:tc>
          <w:tcPr>
            <w:tcW w:w="790" w:type="dxa"/>
            <w:shd w:val="clear" w:color="auto" w:fill="FFFFFF"/>
            <w:tcMar>
              <w:top w:w="15" w:type="dxa"/>
              <w:left w:w="15" w:type="dxa"/>
              <w:bottom w:w="0" w:type="dxa"/>
              <w:right w:w="15" w:type="dxa"/>
            </w:tcMar>
            <w:vAlign w:val="bottom"/>
            <w:hideMark/>
          </w:tcPr>
          <w:p w14:paraId="2D158E97" w14:textId="5A825C47" w:rsidR="00587138" w:rsidRPr="00A221A1" w:rsidDel="001848B0" w:rsidRDefault="00587138" w:rsidP="00092529">
            <w:pPr>
              <w:pStyle w:val="BodyText"/>
              <w:spacing w:before="162" w:line="480" w:lineRule="auto"/>
              <w:ind w:right="-90"/>
              <w:jc w:val="center"/>
              <w:rPr>
                <w:del w:id="13121" w:author="Hardik Malhotra" w:date="2021-09-30T19:35:00Z"/>
                <w:rFonts w:ascii="Verdana" w:hAnsi="Verdana" w:cs="Calibri"/>
                <w:sz w:val="14"/>
                <w:szCs w:val="14"/>
              </w:rPr>
            </w:pPr>
            <w:del w:id="13122" w:author="Hardik Malhotra" w:date="2021-09-30T19:35:00Z">
              <w:r w:rsidDel="001848B0">
                <w:rPr>
                  <w:rFonts w:ascii="Verdana" w:hAnsi="Verdana" w:cs="Calibri"/>
                  <w:sz w:val="14"/>
                  <w:szCs w:val="14"/>
                </w:rPr>
                <w:delText>80</w:delText>
              </w:r>
            </w:del>
          </w:p>
        </w:tc>
        <w:tc>
          <w:tcPr>
            <w:tcW w:w="789" w:type="dxa"/>
            <w:shd w:val="clear" w:color="auto" w:fill="FFFFFF"/>
            <w:tcMar>
              <w:top w:w="15" w:type="dxa"/>
              <w:left w:w="15" w:type="dxa"/>
              <w:bottom w:w="0" w:type="dxa"/>
              <w:right w:w="15" w:type="dxa"/>
            </w:tcMar>
            <w:vAlign w:val="bottom"/>
            <w:hideMark/>
          </w:tcPr>
          <w:p w14:paraId="2F0BFA71" w14:textId="640E402A" w:rsidR="00587138" w:rsidRPr="00A221A1" w:rsidDel="001848B0" w:rsidRDefault="00587138" w:rsidP="00092529">
            <w:pPr>
              <w:pStyle w:val="BodyText"/>
              <w:spacing w:before="162" w:line="480" w:lineRule="auto"/>
              <w:ind w:right="-90"/>
              <w:jc w:val="center"/>
              <w:rPr>
                <w:del w:id="13123" w:author="Hardik Malhotra" w:date="2021-09-30T19:35:00Z"/>
                <w:rFonts w:ascii="Verdana" w:hAnsi="Verdana" w:cs="Calibri"/>
                <w:sz w:val="14"/>
                <w:szCs w:val="14"/>
              </w:rPr>
            </w:pPr>
            <w:del w:id="13124" w:author="Hardik Malhotra" w:date="2021-09-30T19:35:00Z">
              <w:r w:rsidDel="001848B0">
                <w:rPr>
                  <w:rFonts w:ascii="Verdana" w:hAnsi="Verdana" w:cs="Calibri"/>
                  <w:sz w:val="14"/>
                  <w:szCs w:val="14"/>
                </w:rPr>
                <w:delText>80</w:delText>
              </w:r>
            </w:del>
          </w:p>
        </w:tc>
        <w:tc>
          <w:tcPr>
            <w:tcW w:w="789" w:type="dxa"/>
            <w:shd w:val="clear" w:color="auto" w:fill="FFFFFF"/>
            <w:tcMar>
              <w:top w:w="15" w:type="dxa"/>
              <w:left w:w="15" w:type="dxa"/>
              <w:bottom w:w="0" w:type="dxa"/>
              <w:right w:w="15" w:type="dxa"/>
            </w:tcMar>
            <w:vAlign w:val="bottom"/>
            <w:hideMark/>
          </w:tcPr>
          <w:p w14:paraId="799394BE" w14:textId="206B79CB" w:rsidR="00587138" w:rsidRPr="00A221A1" w:rsidDel="001848B0" w:rsidRDefault="00587138" w:rsidP="00092529">
            <w:pPr>
              <w:pStyle w:val="BodyText"/>
              <w:spacing w:before="162" w:line="480" w:lineRule="auto"/>
              <w:ind w:right="-90"/>
              <w:jc w:val="center"/>
              <w:rPr>
                <w:del w:id="13125" w:author="Hardik Malhotra" w:date="2021-09-30T19:35:00Z"/>
                <w:rFonts w:ascii="Verdana" w:hAnsi="Verdana" w:cs="Calibri"/>
                <w:sz w:val="14"/>
                <w:szCs w:val="14"/>
              </w:rPr>
            </w:pPr>
            <w:del w:id="13126" w:author="Hardik Malhotra" w:date="2021-09-30T19:35:00Z">
              <w:r w:rsidDel="001848B0">
                <w:rPr>
                  <w:rFonts w:ascii="Verdana" w:hAnsi="Verdana" w:cs="Calibri"/>
                  <w:sz w:val="14"/>
                  <w:szCs w:val="14"/>
                </w:rPr>
                <w:delText>80</w:delText>
              </w:r>
            </w:del>
          </w:p>
        </w:tc>
        <w:tc>
          <w:tcPr>
            <w:tcW w:w="790" w:type="dxa"/>
            <w:shd w:val="clear" w:color="auto" w:fill="FFFFFF"/>
            <w:tcMar>
              <w:top w:w="15" w:type="dxa"/>
              <w:left w:w="15" w:type="dxa"/>
              <w:bottom w:w="0" w:type="dxa"/>
              <w:right w:w="15" w:type="dxa"/>
            </w:tcMar>
            <w:vAlign w:val="bottom"/>
            <w:hideMark/>
          </w:tcPr>
          <w:p w14:paraId="2DBE391B" w14:textId="78A28BBD" w:rsidR="00587138" w:rsidRPr="00A221A1" w:rsidDel="001848B0" w:rsidRDefault="00587138" w:rsidP="00092529">
            <w:pPr>
              <w:pStyle w:val="BodyText"/>
              <w:spacing w:before="162" w:line="480" w:lineRule="auto"/>
              <w:ind w:right="-90"/>
              <w:jc w:val="center"/>
              <w:rPr>
                <w:del w:id="13127" w:author="Hardik Malhotra" w:date="2021-09-30T19:35:00Z"/>
                <w:rFonts w:ascii="Verdana" w:hAnsi="Verdana" w:cs="Calibri"/>
                <w:sz w:val="14"/>
                <w:szCs w:val="14"/>
              </w:rPr>
            </w:pPr>
            <w:del w:id="13128" w:author="Hardik Malhotra" w:date="2021-09-30T19:35:00Z">
              <w:r w:rsidDel="001848B0">
                <w:rPr>
                  <w:rFonts w:ascii="Verdana" w:hAnsi="Verdana" w:cs="Calibri"/>
                  <w:sz w:val="14"/>
                  <w:szCs w:val="14"/>
                </w:rPr>
                <w:delText>80</w:delText>
              </w:r>
            </w:del>
          </w:p>
        </w:tc>
      </w:tr>
      <w:tr w:rsidR="001848B0" w:rsidRPr="000627CD" w:rsidDel="001848B0" w14:paraId="7F8CFB3E" w14:textId="77777777" w:rsidTr="005C3363">
        <w:trPr>
          <w:trHeight w:val="134"/>
          <w:del w:id="13129" w:author="Hardik Malhotra" w:date="2021-09-30T19:35:00Z"/>
        </w:trPr>
        <w:tc>
          <w:tcPr>
            <w:tcW w:w="789" w:type="dxa"/>
            <w:shd w:val="clear" w:color="auto" w:fill="FFFFFF"/>
            <w:tcMar>
              <w:top w:w="15" w:type="dxa"/>
              <w:left w:w="15" w:type="dxa"/>
              <w:bottom w:w="0" w:type="dxa"/>
              <w:right w:w="15" w:type="dxa"/>
            </w:tcMar>
            <w:vAlign w:val="bottom"/>
            <w:hideMark/>
          </w:tcPr>
          <w:p w14:paraId="528BB16D" w14:textId="3BCA276A" w:rsidR="00587138" w:rsidRPr="000627CD" w:rsidDel="001848B0" w:rsidRDefault="00587138" w:rsidP="00092529">
            <w:pPr>
              <w:pStyle w:val="BodyText"/>
              <w:spacing w:before="162" w:line="480" w:lineRule="auto"/>
              <w:ind w:right="-90"/>
              <w:jc w:val="center"/>
              <w:rPr>
                <w:del w:id="13130" w:author="Hardik Malhotra" w:date="2021-09-30T19:35:00Z"/>
                <w:rFonts w:ascii="Verdana" w:hAnsi="Verdana"/>
                <w:bCs/>
                <w:sz w:val="14"/>
                <w:szCs w:val="14"/>
              </w:rPr>
            </w:pPr>
            <w:del w:id="13131" w:author="Hardik Malhotra" w:date="2021-09-30T19:35:00Z">
              <w:r w:rsidDel="001848B0">
                <w:rPr>
                  <w:rFonts w:ascii="Verdana" w:hAnsi="Verdana" w:cs="Calibri"/>
                  <w:sz w:val="14"/>
                  <w:szCs w:val="14"/>
                </w:rPr>
                <w:delText>Asia Pacific</w:delText>
              </w:r>
            </w:del>
          </w:p>
        </w:tc>
        <w:tc>
          <w:tcPr>
            <w:tcW w:w="789" w:type="dxa"/>
            <w:shd w:val="clear" w:color="auto" w:fill="FFFFFF"/>
            <w:tcMar>
              <w:top w:w="15" w:type="dxa"/>
              <w:left w:w="15" w:type="dxa"/>
              <w:bottom w:w="0" w:type="dxa"/>
              <w:right w:w="15" w:type="dxa"/>
            </w:tcMar>
            <w:vAlign w:val="bottom"/>
            <w:hideMark/>
          </w:tcPr>
          <w:p w14:paraId="542282BB" w14:textId="0229D0AE" w:rsidR="00587138" w:rsidRPr="000627CD" w:rsidDel="001848B0" w:rsidRDefault="00587138" w:rsidP="00092529">
            <w:pPr>
              <w:pStyle w:val="BodyText"/>
              <w:spacing w:before="162" w:line="480" w:lineRule="auto"/>
              <w:ind w:right="-90"/>
              <w:jc w:val="center"/>
              <w:rPr>
                <w:del w:id="13132" w:author="Hardik Malhotra" w:date="2021-09-30T19:35:00Z"/>
                <w:rFonts w:ascii="Verdana" w:hAnsi="Verdana"/>
                <w:bCs/>
                <w:sz w:val="14"/>
                <w:szCs w:val="14"/>
              </w:rPr>
            </w:pPr>
            <w:del w:id="13133" w:author="Hardik Malhotra" w:date="2021-09-30T19:35:00Z">
              <w:r w:rsidDel="001848B0">
                <w:rPr>
                  <w:rFonts w:ascii="Verdana" w:hAnsi="Verdana" w:cs="Calibri"/>
                  <w:sz w:val="14"/>
                  <w:szCs w:val="14"/>
                </w:rPr>
                <w:delText>China</w:delText>
              </w:r>
            </w:del>
          </w:p>
        </w:tc>
        <w:tc>
          <w:tcPr>
            <w:tcW w:w="789" w:type="dxa"/>
            <w:shd w:val="clear" w:color="auto" w:fill="FFFFFF"/>
            <w:tcMar>
              <w:top w:w="15" w:type="dxa"/>
              <w:left w:w="15" w:type="dxa"/>
              <w:bottom w:w="0" w:type="dxa"/>
              <w:right w:w="15" w:type="dxa"/>
            </w:tcMar>
            <w:vAlign w:val="bottom"/>
            <w:hideMark/>
          </w:tcPr>
          <w:p w14:paraId="4AFE1B7F" w14:textId="7B55EBFD" w:rsidR="00587138" w:rsidRPr="000627CD" w:rsidDel="001848B0" w:rsidRDefault="00587138" w:rsidP="00092529">
            <w:pPr>
              <w:pStyle w:val="BodyText"/>
              <w:spacing w:before="162" w:line="480" w:lineRule="auto"/>
              <w:ind w:right="-90"/>
              <w:jc w:val="center"/>
              <w:rPr>
                <w:del w:id="13134" w:author="Hardik Malhotra" w:date="2021-09-30T19:35:00Z"/>
                <w:rFonts w:ascii="Verdana" w:hAnsi="Verdana"/>
                <w:bCs/>
                <w:sz w:val="14"/>
                <w:szCs w:val="14"/>
              </w:rPr>
            </w:pPr>
            <w:del w:id="13135" w:author="Hardik Malhotra" w:date="2021-09-30T19:35:00Z">
              <w:r w:rsidDel="001848B0">
                <w:rPr>
                  <w:rFonts w:ascii="Verdana" w:hAnsi="Verdana" w:cs="Calibri"/>
                  <w:color w:val="000000"/>
                  <w:sz w:val="14"/>
                  <w:szCs w:val="14"/>
                </w:rPr>
                <w:delText>Guangdong</w:delText>
              </w:r>
            </w:del>
          </w:p>
        </w:tc>
        <w:tc>
          <w:tcPr>
            <w:tcW w:w="1172" w:type="dxa"/>
            <w:shd w:val="clear" w:color="auto" w:fill="FFFFFF"/>
            <w:tcMar>
              <w:top w:w="15" w:type="dxa"/>
              <w:left w:w="15" w:type="dxa"/>
              <w:bottom w:w="0" w:type="dxa"/>
              <w:right w:w="15" w:type="dxa"/>
            </w:tcMar>
            <w:vAlign w:val="center"/>
            <w:hideMark/>
          </w:tcPr>
          <w:p w14:paraId="1171AFA1" w14:textId="22D6AB04" w:rsidR="00587138" w:rsidRPr="000627CD" w:rsidDel="001848B0" w:rsidRDefault="00587138" w:rsidP="00092529">
            <w:pPr>
              <w:pStyle w:val="BodyText"/>
              <w:spacing w:before="162" w:line="480" w:lineRule="auto"/>
              <w:ind w:right="-90"/>
              <w:jc w:val="center"/>
              <w:rPr>
                <w:del w:id="13136" w:author="Hardik Malhotra" w:date="2021-09-30T19:35:00Z"/>
                <w:rFonts w:ascii="Verdana" w:hAnsi="Verdana"/>
                <w:bCs/>
                <w:sz w:val="14"/>
                <w:szCs w:val="14"/>
              </w:rPr>
            </w:pPr>
            <w:del w:id="13137" w:author="Hardik Malhotra" w:date="2021-09-30T19:35:00Z">
              <w:r w:rsidDel="001848B0">
                <w:rPr>
                  <w:rFonts w:ascii="Verdana" w:hAnsi="Verdana" w:cs="Calibri"/>
                  <w:color w:val="000000"/>
                  <w:sz w:val="14"/>
                  <w:szCs w:val="14"/>
                </w:rPr>
                <w:delText>Zhuhai Hongchang Electronic Material Co Ltd</w:delText>
              </w:r>
            </w:del>
          </w:p>
        </w:tc>
        <w:tc>
          <w:tcPr>
            <w:tcW w:w="709" w:type="dxa"/>
            <w:shd w:val="clear" w:color="auto" w:fill="FFFFFF"/>
            <w:tcMar>
              <w:top w:w="15" w:type="dxa"/>
              <w:left w:w="15" w:type="dxa"/>
              <w:bottom w:w="0" w:type="dxa"/>
              <w:right w:w="15" w:type="dxa"/>
            </w:tcMar>
            <w:vAlign w:val="bottom"/>
            <w:hideMark/>
          </w:tcPr>
          <w:p w14:paraId="516B7AD2" w14:textId="5493F592" w:rsidR="00587138" w:rsidRPr="00A221A1" w:rsidDel="001848B0" w:rsidRDefault="00587138" w:rsidP="00092529">
            <w:pPr>
              <w:pStyle w:val="BodyText"/>
              <w:spacing w:before="162" w:line="480" w:lineRule="auto"/>
              <w:ind w:right="-90"/>
              <w:jc w:val="center"/>
              <w:rPr>
                <w:del w:id="13138" w:author="Hardik Malhotra" w:date="2021-09-30T19:35:00Z"/>
                <w:rFonts w:ascii="Verdana" w:hAnsi="Verdana" w:cs="Calibri"/>
                <w:sz w:val="14"/>
                <w:szCs w:val="14"/>
              </w:rPr>
            </w:pPr>
            <w:del w:id="13139" w:author="Hardik Malhotra" w:date="2021-09-30T19:35:00Z">
              <w:r w:rsidDel="001848B0">
                <w:rPr>
                  <w:rFonts w:ascii="Verdana" w:hAnsi="Verdana" w:cs="Calibri"/>
                  <w:sz w:val="14"/>
                  <w:szCs w:val="14"/>
                </w:rPr>
                <w:delText>117</w:delText>
              </w:r>
            </w:del>
          </w:p>
        </w:tc>
        <w:tc>
          <w:tcPr>
            <w:tcW w:w="487" w:type="dxa"/>
            <w:shd w:val="clear" w:color="auto" w:fill="FFFFFF"/>
            <w:tcMar>
              <w:top w:w="15" w:type="dxa"/>
              <w:left w:w="15" w:type="dxa"/>
              <w:bottom w:w="0" w:type="dxa"/>
              <w:right w:w="15" w:type="dxa"/>
            </w:tcMar>
            <w:vAlign w:val="bottom"/>
            <w:hideMark/>
          </w:tcPr>
          <w:p w14:paraId="2353A122" w14:textId="0F93BFF9" w:rsidR="00587138" w:rsidRPr="00A221A1" w:rsidDel="001848B0" w:rsidRDefault="00587138" w:rsidP="00092529">
            <w:pPr>
              <w:pStyle w:val="BodyText"/>
              <w:spacing w:before="162" w:line="480" w:lineRule="auto"/>
              <w:ind w:right="-90"/>
              <w:jc w:val="center"/>
              <w:rPr>
                <w:del w:id="13140" w:author="Hardik Malhotra" w:date="2021-09-30T19:35:00Z"/>
                <w:rFonts w:ascii="Verdana" w:hAnsi="Verdana" w:cs="Calibri"/>
                <w:sz w:val="14"/>
                <w:szCs w:val="14"/>
              </w:rPr>
            </w:pPr>
            <w:del w:id="13141" w:author="Hardik Malhotra" w:date="2021-09-30T19:35:00Z">
              <w:r w:rsidDel="001848B0">
                <w:rPr>
                  <w:rFonts w:ascii="Verdana" w:hAnsi="Verdana" w:cs="Calibri"/>
                  <w:sz w:val="14"/>
                  <w:szCs w:val="14"/>
                </w:rPr>
                <w:delText>117</w:delText>
              </w:r>
            </w:del>
          </w:p>
        </w:tc>
        <w:tc>
          <w:tcPr>
            <w:tcW w:w="790" w:type="dxa"/>
            <w:shd w:val="clear" w:color="auto" w:fill="FFFFFF"/>
            <w:tcMar>
              <w:top w:w="15" w:type="dxa"/>
              <w:left w:w="15" w:type="dxa"/>
              <w:bottom w:w="0" w:type="dxa"/>
              <w:right w:w="15" w:type="dxa"/>
            </w:tcMar>
            <w:vAlign w:val="bottom"/>
            <w:hideMark/>
          </w:tcPr>
          <w:p w14:paraId="5A595CD5" w14:textId="3702E552" w:rsidR="00587138" w:rsidRPr="00A221A1" w:rsidDel="001848B0" w:rsidRDefault="00587138" w:rsidP="00092529">
            <w:pPr>
              <w:pStyle w:val="BodyText"/>
              <w:spacing w:before="162" w:line="480" w:lineRule="auto"/>
              <w:ind w:right="-90"/>
              <w:jc w:val="center"/>
              <w:rPr>
                <w:del w:id="13142" w:author="Hardik Malhotra" w:date="2021-09-30T19:35:00Z"/>
                <w:rFonts w:ascii="Verdana" w:hAnsi="Verdana" w:cs="Calibri"/>
                <w:sz w:val="14"/>
                <w:szCs w:val="14"/>
              </w:rPr>
            </w:pPr>
            <w:del w:id="13143" w:author="Hardik Malhotra" w:date="2021-09-30T19:35:00Z">
              <w:r w:rsidDel="001848B0">
                <w:rPr>
                  <w:rFonts w:ascii="Verdana" w:hAnsi="Verdana" w:cs="Calibri"/>
                  <w:sz w:val="14"/>
                  <w:szCs w:val="14"/>
                </w:rPr>
                <w:delText>117</w:delText>
              </w:r>
            </w:del>
          </w:p>
        </w:tc>
        <w:tc>
          <w:tcPr>
            <w:tcW w:w="789" w:type="dxa"/>
            <w:shd w:val="clear" w:color="auto" w:fill="FFFFFF"/>
            <w:tcMar>
              <w:top w:w="15" w:type="dxa"/>
              <w:left w:w="15" w:type="dxa"/>
              <w:bottom w:w="0" w:type="dxa"/>
              <w:right w:w="15" w:type="dxa"/>
            </w:tcMar>
            <w:vAlign w:val="bottom"/>
            <w:hideMark/>
          </w:tcPr>
          <w:p w14:paraId="314B3C29" w14:textId="59B0859F" w:rsidR="00587138" w:rsidRPr="00A221A1" w:rsidDel="001848B0" w:rsidRDefault="00587138" w:rsidP="00092529">
            <w:pPr>
              <w:pStyle w:val="BodyText"/>
              <w:spacing w:before="162" w:line="480" w:lineRule="auto"/>
              <w:ind w:right="-90"/>
              <w:jc w:val="center"/>
              <w:rPr>
                <w:del w:id="13144" w:author="Hardik Malhotra" w:date="2021-09-30T19:35:00Z"/>
                <w:rFonts w:ascii="Verdana" w:hAnsi="Verdana" w:cs="Calibri"/>
                <w:sz w:val="14"/>
                <w:szCs w:val="14"/>
              </w:rPr>
            </w:pPr>
            <w:del w:id="13145" w:author="Hardik Malhotra" w:date="2021-09-30T19:35:00Z">
              <w:r w:rsidDel="001848B0">
                <w:rPr>
                  <w:rFonts w:ascii="Verdana" w:hAnsi="Verdana" w:cs="Calibri"/>
                  <w:sz w:val="14"/>
                  <w:szCs w:val="14"/>
                </w:rPr>
                <w:delText>117</w:delText>
              </w:r>
            </w:del>
          </w:p>
        </w:tc>
        <w:tc>
          <w:tcPr>
            <w:tcW w:w="789" w:type="dxa"/>
            <w:shd w:val="clear" w:color="auto" w:fill="FFFFFF"/>
            <w:tcMar>
              <w:top w:w="15" w:type="dxa"/>
              <w:left w:w="15" w:type="dxa"/>
              <w:bottom w:w="0" w:type="dxa"/>
              <w:right w:w="15" w:type="dxa"/>
            </w:tcMar>
            <w:vAlign w:val="bottom"/>
            <w:hideMark/>
          </w:tcPr>
          <w:p w14:paraId="2E4FB023" w14:textId="644CB054" w:rsidR="00587138" w:rsidRPr="00A221A1" w:rsidDel="001848B0" w:rsidRDefault="00587138" w:rsidP="00092529">
            <w:pPr>
              <w:pStyle w:val="BodyText"/>
              <w:spacing w:before="162" w:line="480" w:lineRule="auto"/>
              <w:ind w:right="-90"/>
              <w:jc w:val="center"/>
              <w:rPr>
                <w:del w:id="13146" w:author="Hardik Malhotra" w:date="2021-09-30T19:35:00Z"/>
                <w:rFonts w:ascii="Verdana" w:hAnsi="Verdana" w:cs="Calibri"/>
                <w:sz w:val="14"/>
                <w:szCs w:val="14"/>
              </w:rPr>
            </w:pPr>
            <w:del w:id="13147" w:author="Hardik Malhotra" w:date="2021-09-30T19:35:00Z">
              <w:r w:rsidDel="001848B0">
                <w:rPr>
                  <w:rFonts w:ascii="Verdana" w:hAnsi="Verdana" w:cs="Calibri"/>
                  <w:sz w:val="14"/>
                  <w:szCs w:val="14"/>
                </w:rPr>
                <w:delText>117</w:delText>
              </w:r>
            </w:del>
          </w:p>
        </w:tc>
        <w:tc>
          <w:tcPr>
            <w:tcW w:w="790" w:type="dxa"/>
            <w:shd w:val="clear" w:color="auto" w:fill="FFFFFF"/>
            <w:tcMar>
              <w:top w:w="15" w:type="dxa"/>
              <w:left w:w="15" w:type="dxa"/>
              <w:bottom w:w="0" w:type="dxa"/>
              <w:right w:w="15" w:type="dxa"/>
            </w:tcMar>
            <w:vAlign w:val="bottom"/>
            <w:hideMark/>
          </w:tcPr>
          <w:p w14:paraId="4224EDE1" w14:textId="69F89F64" w:rsidR="00587138" w:rsidRPr="00A221A1" w:rsidDel="001848B0" w:rsidRDefault="00587138" w:rsidP="00092529">
            <w:pPr>
              <w:pStyle w:val="BodyText"/>
              <w:spacing w:before="162" w:line="480" w:lineRule="auto"/>
              <w:ind w:right="-90"/>
              <w:jc w:val="center"/>
              <w:rPr>
                <w:del w:id="13148" w:author="Hardik Malhotra" w:date="2021-09-30T19:35:00Z"/>
                <w:rFonts w:ascii="Verdana" w:hAnsi="Verdana" w:cs="Calibri"/>
                <w:sz w:val="14"/>
                <w:szCs w:val="14"/>
              </w:rPr>
            </w:pPr>
            <w:del w:id="13149" w:author="Hardik Malhotra" w:date="2021-09-30T19:35:00Z">
              <w:r w:rsidDel="001848B0">
                <w:rPr>
                  <w:rFonts w:ascii="Verdana" w:hAnsi="Verdana" w:cs="Calibri"/>
                  <w:sz w:val="14"/>
                  <w:szCs w:val="14"/>
                </w:rPr>
                <w:delText>117</w:delText>
              </w:r>
            </w:del>
          </w:p>
        </w:tc>
        <w:tc>
          <w:tcPr>
            <w:tcW w:w="789" w:type="dxa"/>
            <w:shd w:val="clear" w:color="auto" w:fill="FFFFFF"/>
            <w:tcMar>
              <w:top w:w="15" w:type="dxa"/>
              <w:left w:w="15" w:type="dxa"/>
              <w:bottom w:w="0" w:type="dxa"/>
              <w:right w:w="15" w:type="dxa"/>
            </w:tcMar>
            <w:vAlign w:val="bottom"/>
            <w:hideMark/>
          </w:tcPr>
          <w:p w14:paraId="1DC6AF4D" w14:textId="7A12C6B4" w:rsidR="00587138" w:rsidRPr="00A221A1" w:rsidDel="001848B0" w:rsidRDefault="00587138" w:rsidP="00092529">
            <w:pPr>
              <w:pStyle w:val="BodyText"/>
              <w:spacing w:before="162" w:line="480" w:lineRule="auto"/>
              <w:ind w:right="-90"/>
              <w:jc w:val="center"/>
              <w:rPr>
                <w:del w:id="13150" w:author="Hardik Malhotra" w:date="2021-09-30T19:35:00Z"/>
                <w:rFonts w:ascii="Verdana" w:hAnsi="Verdana" w:cs="Calibri"/>
                <w:sz w:val="14"/>
                <w:szCs w:val="14"/>
              </w:rPr>
            </w:pPr>
            <w:del w:id="13151" w:author="Hardik Malhotra" w:date="2021-09-30T19:35:00Z">
              <w:r w:rsidDel="001848B0">
                <w:rPr>
                  <w:rFonts w:ascii="Verdana" w:hAnsi="Verdana" w:cs="Calibri"/>
                  <w:sz w:val="14"/>
                  <w:szCs w:val="14"/>
                </w:rPr>
                <w:delText>117</w:delText>
              </w:r>
            </w:del>
          </w:p>
        </w:tc>
        <w:tc>
          <w:tcPr>
            <w:tcW w:w="789" w:type="dxa"/>
            <w:shd w:val="clear" w:color="auto" w:fill="FFFFFF"/>
            <w:tcMar>
              <w:top w:w="15" w:type="dxa"/>
              <w:left w:w="15" w:type="dxa"/>
              <w:bottom w:w="0" w:type="dxa"/>
              <w:right w:w="15" w:type="dxa"/>
            </w:tcMar>
            <w:vAlign w:val="bottom"/>
            <w:hideMark/>
          </w:tcPr>
          <w:p w14:paraId="6A3FD94A" w14:textId="52F88405" w:rsidR="00587138" w:rsidRPr="00A221A1" w:rsidDel="001848B0" w:rsidRDefault="00587138" w:rsidP="00092529">
            <w:pPr>
              <w:pStyle w:val="BodyText"/>
              <w:spacing w:before="162" w:line="480" w:lineRule="auto"/>
              <w:ind w:right="-90"/>
              <w:jc w:val="center"/>
              <w:rPr>
                <w:del w:id="13152" w:author="Hardik Malhotra" w:date="2021-09-30T19:35:00Z"/>
                <w:rFonts w:ascii="Verdana" w:hAnsi="Verdana" w:cs="Calibri"/>
                <w:sz w:val="14"/>
                <w:szCs w:val="14"/>
              </w:rPr>
            </w:pPr>
            <w:del w:id="13153" w:author="Hardik Malhotra" w:date="2021-09-30T19:35:00Z">
              <w:r w:rsidDel="001848B0">
                <w:rPr>
                  <w:rFonts w:ascii="Verdana" w:hAnsi="Verdana" w:cs="Calibri"/>
                  <w:sz w:val="14"/>
                  <w:szCs w:val="14"/>
                </w:rPr>
                <w:delText>117</w:delText>
              </w:r>
            </w:del>
          </w:p>
        </w:tc>
        <w:tc>
          <w:tcPr>
            <w:tcW w:w="790" w:type="dxa"/>
            <w:shd w:val="clear" w:color="auto" w:fill="FFFFFF"/>
            <w:tcMar>
              <w:top w:w="15" w:type="dxa"/>
              <w:left w:w="15" w:type="dxa"/>
              <w:bottom w:w="0" w:type="dxa"/>
              <w:right w:w="15" w:type="dxa"/>
            </w:tcMar>
            <w:vAlign w:val="bottom"/>
            <w:hideMark/>
          </w:tcPr>
          <w:p w14:paraId="2E7FCE31" w14:textId="0DDEDD87" w:rsidR="00587138" w:rsidRPr="00A221A1" w:rsidDel="001848B0" w:rsidRDefault="00587138" w:rsidP="00092529">
            <w:pPr>
              <w:pStyle w:val="BodyText"/>
              <w:spacing w:before="162" w:line="480" w:lineRule="auto"/>
              <w:ind w:right="-90"/>
              <w:jc w:val="center"/>
              <w:rPr>
                <w:del w:id="13154" w:author="Hardik Malhotra" w:date="2021-09-30T19:35:00Z"/>
                <w:rFonts w:ascii="Verdana" w:hAnsi="Verdana" w:cs="Calibri"/>
                <w:sz w:val="14"/>
                <w:szCs w:val="14"/>
              </w:rPr>
            </w:pPr>
            <w:del w:id="13155" w:author="Hardik Malhotra" w:date="2021-09-30T19:35:00Z">
              <w:r w:rsidDel="001848B0">
                <w:rPr>
                  <w:rFonts w:ascii="Verdana" w:hAnsi="Verdana" w:cs="Calibri"/>
                  <w:sz w:val="14"/>
                  <w:szCs w:val="14"/>
                </w:rPr>
                <w:delText>117</w:delText>
              </w:r>
            </w:del>
          </w:p>
        </w:tc>
      </w:tr>
      <w:tr w:rsidR="001848B0" w:rsidRPr="000627CD" w:rsidDel="001848B0" w14:paraId="5E8F83FD" w14:textId="77777777" w:rsidTr="005C3363">
        <w:trPr>
          <w:trHeight w:val="86"/>
          <w:del w:id="13156" w:author="Hardik Malhotra" w:date="2021-09-30T19:35:00Z"/>
        </w:trPr>
        <w:tc>
          <w:tcPr>
            <w:tcW w:w="789" w:type="dxa"/>
            <w:shd w:val="clear" w:color="auto" w:fill="FFFFFF"/>
            <w:tcMar>
              <w:top w:w="15" w:type="dxa"/>
              <w:left w:w="15" w:type="dxa"/>
              <w:bottom w:w="0" w:type="dxa"/>
              <w:right w:w="15" w:type="dxa"/>
            </w:tcMar>
            <w:vAlign w:val="bottom"/>
            <w:hideMark/>
          </w:tcPr>
          <w:p w14:paraId="7C3C1DC5" w14:textId="56FDB140" w:rsidR="00587138" w:rsidRPr="000627CD" w:rsidDel="001848B0" w:rsidRDefault="00587138" w:rsidP="00092529">
            <w:pPr>
              <w:pStyle w:val="BodyText"/>
              <w:spacing w:before="162" w:line="480" w:lineRule="auto"/>
              <w:ind w:right="-90"/>
              <w:jc w:val="center"/>
              <w:rPr>
                <w:del w:id="13157" w:author="Hardik Malhotra" w:date="2021-09-30T19:35:00Z"/>
                <w:rFonts w:ascii="Verdana" w:hAnsi="Verdana"/>
                <w:bCs/>
                <w:sz w:val="14"/>
                <w:szCs w:val="14"/>
              </w:rPr>
            </w:pPr>
            <w:del w:id="13158" w:author="Hardik Malhotra" w:date="2021-09-30T19:35:00Z">
              <w:r w:rsidDel="001848B0">
                <w:rPr>
                  <w:rFonts w:ascii="Verdana" w:hAnsi="Verdana" w:cs="Calibri"/>
                  <w:sz w:val="14"/>
                  <w:szCs w:val="14"/>
                </w:rPr>
                <w:delText>Asia Pacific</w:delText>
              </w:r>
            </w:del>
          </w:p>
        </w:tc>
        <w:tc>
          <w:tcPr>
            <w:tcW w:w="789" w:type="dxa"/>
            <w:shd w:val="clear" w:color="auto" w:fill="FFFFFF"/>
            <w:tcMar>
              <w:top w:w="15" w:type="dxa"/>
              <w:left w:w="15" w:type="dxa"/>
              <w:bottom w:w="0" w:type="dxa"/>
              <w:right w:w="15" w:type="dxa"/>
            </w:tcMar>
            <w:vAlign w:val="bottom"/>
            <w:hideMark/>
          </w:tcPr>
          <w:p w14:paraId="294F0747" w14:textId="6DC096B3" w:rsidR="00587138" w:rsidRPr="000627CD" w:rsidDel="001848B0" w:rsidRDefault="00587138" w:rsidP="00092529">
            <w:pPr>
              <w:pStyle w:val="BodyText"/>
              <w:spacing w:before="162" w:line="480" w:lineRule="auto"/>
              <w:ind w:right="-90"/>
              <w:jc w:val="center"/>
              <w:rPr>
                <w:del w:id="13159" w:author="Hardik Malhotra" w:date="2021-09-30T19:35:00Z"/>
                <w:rFonts w:ascii="Verdana" w:hAnsi="Verdana"/>
                <w:bCs/>
                <w:sz w:val="14"/>
                <w:szCs w:val="14"/>
              </w:rPr>
            </w:pPr>
            <w:del w:id="13160" w:author="Hardik Malhotra" w:date="2021-09-30T19:35:00Z">
              <w:r w:rsidDel="001848B0">
                <w:rPr>
                  <w:rFonts w:ascii="Verdana" w:hAnsi="Verdana" w:cs="Calibri"/>
                  <w:sz w:val="14"/>
                  <w:szCs w:val="14"/>
                </w:rPr>
                <w:delText>China</w:delText>
              </w:r>
            </w:del>
          </w:p>
        </w:tc>
        <w:tc>
          <w:tcPr>
            <w:tcW w:w="789" w:type="dxa"/>
            <w:shd w:val="clear" w:color="auto" w:fill="FFFFFF"/>
            <w:tcMar>
              <w:top w:w="15" w:type="dxa"/>
              <w:left w:w="15" w:type="dxa"/>
              <w:bottom w:w="0" w:type="dxa"/>
              <w:right w:w="15" w:type="dxa"/>
            </w:tcMar>
            <w:vAlign w:val="bottom"/>
            <w:hideMark/>
          </w:tcPr>
          <w:p w14:paraId="57D6FA3F" w14:textId="240A3641" w:rsidR="00587138" w:rsidRPr="000627CD" w:rsidDel="001848B0" w:rsidRDefault="00587138" w:rsidP="00092529">
            <w:pPr>
              <w:pStyle w:val="BodyText"/>
              <w:spacing w:before="162" w:line="480" w:lineRule="auto"/>
              <w:ind w:right="-90"/>
              <w:jc w:val="center"/>
              <w:rPr>
                <w:del w:id="13161" w:author="Hardik Malhotra" w:date="2021-09-30T19:35:00Z"/>
                <w:rFonts w:ascii="Verdana" w:hAnsi="Verdana"/>
                <w:bCs/>
                <w:sz w:val="14"/>
                <w:szCs w:val="14"/>
              </w:rPr>
            </w:pPr>
            <w:del w:id="13162" w:author="Hardik Malhotra" w:date="2021-09-30T19:35:00Z">
              <w:r w:rsidDel="001848B0">
                <w:rPr>
                  <w:rFonts w:ascii="Verdana" w:hAnsi="Verdana" w:cs="Calibri"/>
                  <w:color w:val="000000"/>
                  <w:sz w:val="14"/>
                  <w:szCs w:val="14"/>
                </w:rPr>
                <w:delText>Changshu, Eastern province of Jiangsu</w:delText>
              </w:r>
            </w:del>
          </w:p>
        </w:tc>
        <w:tc>
          <w:tcPr>
            <w:tcW w:w="1172" w:type="dxa"/>
            <w:shd w:val="clear" w:color="auto" w:fill="FFFFFF"/>
            <w:tcMar>
              <w:top w:w="15" w:type="dxa"/>
              <w:left w:w="15" w:type="dxa"/>
              <w:bottom w:w="0" w:type="dxa"/>
              <w:right w:w="15" w:type="dxa"/>
            </w:tcMar>
            <w:vAlign w:val="center"/>
            <w:hideMark/>
          </w:tcPr>
          <w:p w14:paraId="6D4B195A" w14:textId="6B88A15B" w:rsidR="00587138" w:rsidRPr="000627CD" w:rsidDel="001848B0" w:rsidRDefault="00587138" w:rsidP="00092529">
            <w:pPr>
              <w:pStyle w:val="BodyText"/>
              <w:spacing w:before="162" w:line="480" w:lineRule="auto"/>
              <w:ind w:right="-90"/>
              <w:jc w:val="center"/>
              <w:rPr>
                <w:del w:id="13163" w:author="Hardik Malhotra" w:date="2021-09-30T19:35:00Z"/>
                <w:rFonts w:ascii="Verdana" w:hAnsi="Verdana"/>
                <w:bCs/>
                <w:sz w:val="14"/>
                <w:szCs w:val="14"/>
              </w:rPr>
            </w:pPr>
            <w:del w:id="13164" w:author="Hardik Malhotra" w:date="2021-09-30T19:35:00Z">
              <w:r w:rsidDel="001848B0">
                <w:rPr>
                  <w:rFonts w:ascii="Verdana" w:hAnsi="Verdana" w:cs="Calibri"/>
                  <w:color w:val="000000"/>
                  <w:sz w:val="14"/>
                  <w:szCs w:val="14"/>
                </w:rPr>
                <w:delText>Changchun Chemical (Jiangsu) Co., Ltd.</w:delText>
              </w:r>
            </w:del>
          </w:p>
        </w:tc>
        <w:tc>
          <w:tcPr>
            <w:tcW w:w="709" w:type="dxa"/>
            <w:shd w:val="clear" w:color="auto" w:fill="FFFFFF"/>
            <w:tcMar>
              <w:top w:w="15" w:type="dxa"/>
              <w:left w:w="15" w:type="dxa"/>
              <w:bottom w:w="0" w:type="dxa"/>
              <w:right w:w="15" w:type="dxa"/>
            </w:tcMar>
            <w:vAlign w:val="bottom"/>
            <w:hideMark/>
          </w:tcPr>
          <w:p w14:paraId="7518830F" w14:textId="50B28332" w:rsidR="00587138" w:rsidRPr="00A221A1" w:rsidDel="001848B0" w:rsidRDefault="00587138" w:rsidP="00092529">
            <w:pPr>
              <w:pStyle w:val="BodyText"/>
              <w:spacing w:before="162" w:line="480" w:lineRule="auto"/>
              <w:ind w:right="-90"/>
              <w:jc w:val="center"/>
              <w:rPr>
                <w:del w:id="13165" w:author="Hardik Malhotra" w:date="2021-09-30T19:35:00Z"/>
                <w:rFonts w:ascii="Verdana" w:hAnsi="Verdana" w:cs="Calibri"/>
                <w:sz w:val="14"/>
                <w:szCs w:val="14"/>
              </w:rPr>
            </w:pPr>
            <w:del w:id="13166" w:author="Hardik Malhotra" w:date="2021-09-30T19:35:00Z">
              <w:r w:rsidDel="001848B0">
                <w:rPr>
                  <w:rFonts w:ascii="Verdana" w:hAnsi="Verdana" w:cs="Calibri"/>
                  <w:sz w:val="14"/>
                  <w:szCs w:val="14"/>
                </w:rPr>
                <w:delText>75</w:delText>
              </w:r>
            </w:del>
          </w:p>
        </w:tc>
        <w:tc>
          <w:tcPr>
            <w:tcW w:w="487" w:type="dxa"/>
            <w:shd w:val="clear" w:color="auto" w:fill="FFFFFF"/>
            <w:tcMar>
              <w:top w:w="15" w:type="dxa"/>
              <w:left w:w="15" w:type="dxa"/>
              <w:bottom w:w="0" w:type="dxa"/>
              <w:right w:w="15" w:type="dxa"/>
            </w:tcMar>
            <w:vAlign w:val="bottom"/>
            <w:hideMark/>
          </w:tcPr>
          <w:p w14:paraId="4868CFE8" w14:textId="5D7A2757" w:rsidR="00587138" w:rsidRPr="00A221A1" w:rsidDel="001848B0" w:rsidRDefault="00587138" w:rsidP="00092529">
            <w:pPr>
              <w:pStyle w:val="BodyText"/>
              <w:spacing w:before="162" w:line="480" w:lineRule="auto"/>
              <w:ind w:right="-90"/>
              <w:jc w:val="center"/>
              <w:rPr>
                <w:del w:id="13167" w:author="Hardik Malhotra" w:date="2021-09-30T19:35:00Z"/>
                <w:rFonts w:ascii="Verdana" w:hAnsi="Verdana" w:cs="Calibri"/>
                <w:sz w:val="14"/>
                <w:szCs w:val="14"/>
              </w:rPr>
            </w:pPr>
            <w:del w:id="13168" w:author="Hardik Malhotra" w:date="2021-09-30T19:35:00Z">
              <w:r w:rsidDel="001848B0">
                <w:rPr>
                  <w:rFonts w:ascii="Verdana" w:hAnsi="Verdana" w:cs="Calibri"/>
                  <w:sz w:val="14"/>
                  <w:szCs w:val="14"/>
                </w:rPr>
                <w:delText>75</w:delText>
              </w:r>
            </w:del>
          </w:p>
        </w:tc>
        <w:tc>
          <w:tcPr>
            <w:tcW w:w="790" w:type="dxa"/>
            <w:shd w:val="clear" w:color="auto" w:fill="FFFFFF"/>
            <w:tcMar>
              <w:top w:w="15" w:type="dxa"/>
              <w:left w:w="15" w:type="dxa"/>
              <w:bottom w:w="0" w:type="dxa"/>
              <w:right w:w="15" w:type="dxa"/>
            </w:tcMar>
            <w:vAlign w:val="bottom"/>
            <w:hideMark/>
          </w:tcPr>
          <w:p w14:paraId="77FCE20D" w14:textId="79E4E652" w:rsidR="00587138" w:rsidRPr="00A221A1" w:rsidDel="001848B0" w:rsidRDefault="00587138" w:rsidP="00092529">
            <w:pPr>
              <w:pStyle w:val="BodyText"/>
              <w:spacing w:before="162" w:line="480" w:lineRule="auto"/>
              <w:ind w:right="-90"/>
              <w:jc w:val="center"/>
              <w:rPr>
                <w:del w:id="13169" w:author="Hardik Malhotra" w:date="2021-09-30T19:35:00Z"/>
                <w:rFonts w:ascii="Verdana" w:hAnsi="Verdana" w:cs="Calibri"/>
                <w:sz w:val="14"/>
                <w:szCs w:val="14"/>
              </w:rPr>
            </w:pPr>
            <w:del w:id="13170" w:author="Hardik Malhotra" w:date="2021-09-30T19:35:00Z">
              <w:r w:rsidDel="001848B0">
                <w:rPr>
                  <w:rFonts w:ascii="Verdana" w:hAnsi="Verdana" w:cs="Calibri"/>
                  <w:sz w:val="14"/>
                  <w:szCs w:val="14"/>
                </w:rPr>
                <w:delText>75</w:delText>
              </w:r>
            </w:del>
          </w:p>
        </w:tc>
        <w:tc>
          <w:tcPr>
            <w:tcW w:w="789" w:type="dxa"/>
            <w:shd w:val="clear" w:color="auto" w:fill="FFFFFF"/>
            <w:tcMar>
              <w:top w:w="15" w:type="dxa"/>
              <w:left w:w="15" w:type="dxa"/>
              <w:bottom w:w="0" w:type="dxa"/>
              <w:right w:w="15" w:type="dxa"/>
            </w:tcMar>
            <w:vAlign w:val="bottom"/>
            <w:hideMark/>
          </w:tcPr>
          <w:p w14:paraId="3B7906B5" w14:textId="0137B798" w:rsidR="00587138" w:rsidRPr="00A221A1" w:rsidDel="001848B0" w:rsidRDefault="00587138" w:rsidP="00092529">
            <w:pPr>
              <w:pStyle w:val="BodyText"/>
              <w:spacing w:before="162" w:line="480" w:lineRule="auto"/>
              <w:ind w:right="-90"/>
              <w:jc w:val="center"/>
              <w:rPr>
                <w:del w:id="13171" w:author="Hardik Malhotra" w:date="2021-09-30T19:35:00Z"/>
                <w:rFonts w:ascii="Verdana" w:hAnsi="Verdana" w:cs="Calibri"/>
                <w:sz w:val="14"/>
                <w:szCs w:val="14"/>
              </w:rPr>
            </w:pPr>
            <w:del w:id="13172" w:author="Hardik Malhotra" w:date="2021-09-30T19:35:00Z">
              <w:r w:rsidDel="001848B0">
                <w:rPr>
                  <w:rFonts w:ascii="Verdana" w:hAnsi="Verdana" w:cs="Calibri"/>
                  <w:sz w:val="14"/>
                  <w:szCs w:val="14"/>
                </w:rPr>
                <w:delText>75</w:delText>
              </w:r>
            </w:del>
          </w:p>
        </w:tc>
        <w:tc>
          <w:tcPr>
            <w:tcW w:w="789" w:type="dxa"/>
            <w:shd w:val="clear" w:color="auto" w:fill="FFFFFF"/>
            <w:tcMar>
              <w:top w:w="15" w:type="dxa"/>
              <w:left w:w="15" w:type="dxa"/>
              <w:bottom w:w="0" w:type="dxa"/>
              <w:right w:w="15" w:type="dxa"/>
            </w:tcMar>
            <w:vAlign w:val="bottom"/>
            <w:hideMark/>
          </w:tcPr>
          <w:p w14:paraId="2D031C81" w14:textId="590975F8" w:rsidR="00587138" w:rsidRPr="00A221A1" w:rsidDel="001848B0" w:rsidRDefault="00587138" w:rsidP="00092529">
            <w:pPr>
              <w:pStyle w:val="BodyText"/>
              <w:spacing w:before="162" w:line="480" w:lineRule="auto"/>
              <w:ind w:right="-90"/>
              <w:jc w:val="center"/>
              <w:rPr>
                <w:del w:id="13173" w:author="Hardik Malhotra" w:date="2021-09-30T19:35:00Z"/>
                <w:rFonts w:ascii="Verdana" w:hAnsi="Verdana" w:cs="Calibri"/>
                <w:sz w:val="14"/>
                <w:szCs w:val="14"/>
              </w:rPr>
            </w:pPr>
            <w:del w:id="13174" w:author="Hardik Malhotra" w:date="2021-09-30T19:35:00Z">
              <w:r w:rsidDel="001848B0">
                <w:rPr>
                  <w:rFonts w:ascii="Verdana" w:hAnsi="Verdana" w:cs="Calibri"/>
                  <w:sz w:val="14"/>
                  <w:szCs w:val="14"/>
                </w:rPr>
                <w:delText>75</w:delText>
              </w:r>
            </w:del>
          </w:p>
        </w:tc>
        <w:tc>
          <w:tcPr>
            <w:tcW w:w="790" w:type="dxa"/>
            <w:shd w:val="clear" w:color="auto" w:fill="FFFFFF"/>
            <w:tcMar>
              <w:top w:w="15" w:type="dxa"/>
              <w:left w:w="15" w:type="dxa"/>
              <w:bottom w:w="0" w:type="dxa"/>
              <w:right w:w="15" w:type="dxa"/>
            </w:tcMar>
            <w:vAlign w:val="bottom"/>
            <w:hideMark/>
          </w:tcPr>
          <w:p w14:paraId="6B695707" w14:textId="181A10CF" w:rsidR="00587138" w:rsidRPr="00A221A1" w:rsidDel="001848B0" w:rsidRDefault="00587138" w:rsidP="00092529">
            <w:pPr>
              <w:pStyle w:val="BodyText"/>
              <w:spacing w:before="162" w:line="480" w:lineRule="auto"/>
              <w:ind w:right="-90"/>
              <w:jc w:val="center"/>
              <w:rPr>
                <w:del w:id="13175" w:author="Hardik Malhotra" w:date="2021-09-30T19:35:00Z"/>
                <w:rFonts w:ascii="Verdana" w:hAnsi="Verdana" w:cs="Calibri"/>
                <w:sz w:val="14"/>
                <w:szCs w:val="14"/>
              </w:rPr>
            </w:pPr>
            <w:del w:id="13176" w:author="Hardik Malhotra" w:date="2021-09-30T19:35:00Z">
              <w:r w:rsidDel="001848B0">
                <w:rPr>
                  <w:rFonts w:ascii="Verdana" w:hAnsi="Verdana" w:cs="Calibri"/>
                  <w:sz w:val="14"/>
                  <w:szCs w:val="14"/>
                </w:rPr>
                <w:delText>75</w:delText>
              </w:r>
            </w:del>
          </w:p>
        </w:tc>
        <w:tc>
          <w:tcPr>
            <w:tcW w:w="789" w:type="dxa"/>
            <w:shd w:val="clear" w:color="auto" w:fill="FFFFFF"/>
            <w:tcMar>
              <w:top w:w="15" w:type="dxa"/>
              <w:left w:w="15" w:type="dxa"/>
              <w:bottom w:w="0" w:type="dxa"/>
              <w:right w:w="15" w:type="dxa"/>
            </w:tcMar>
            <w:vAlign w:val="bottom"/>
            <w:hideMark/>
          </w:tcPr>
          <w:p w14:paraId="433CA366" w14:textId="13205531" w:rsidR="00587138" w:rsidRPr="00A221A1" w:rsidDel="001848B0" w:rsidRDefault="00587138" w:rsidP="00092529">
            <w:pPr>
              <w:pStyle w:val="BodyText"/>
              <w:spacing w:before="162" w:line="480" w:lineRule="auto"/>
              <w:ind w:right="-90"/>
              <w:jc w:val="center"/>
              <w:rPr>
                <w:del w:id="13177" w:author="Hardik Malhotra" w:date="2021-09-30T19:35:00Z"/>
                <w:rFonts w:ascii="Verdana" w:hAnsi="Verdana" w:cs="Calibri"/>
                <w:sz w:val="14"/>
                <w:szCs w:val="14"/>
              </w:rPr>
            </w:pPr>
            <w:del w:id="13178" w:author="Hardik Malhotra" w:date="2021-09-30T19:35:00Z">
              <w:r w:rsidDel="001848B0">
                <w:rPr>
                  <w:rFonts w:ascii="Verdana" w:hAnsi="Verdana" w:cs="Calibri"/>
                  <w:sz w:val="14"/>
                  <w:szCs w:val="14"/>
                </w:rPr>
                <w:delText>75</w:delText>
              </w:r>
            </w:del>
          </w:p>
        </w:tc>
        <w:tc>
          <w:tcPr>
            <w:tcW w:w="789" w:type="dxa"/>
            <w:shd w:val="clear" w:color="auto" w:fill="FFFFFF"/>
            <w:tcMar>
              <w:top w:w="15" w:type="dxa"/>
              <w:left w:w="15" w:type="dxa"/>
              <w:bottom w:w="0" w:type="dxa"/>
              <w:right w:w="15" w:type="dxa"/>
            </w:tcMar>
            <w:vAlign w:val="bottom"/>
            <w:hideMark/>
          </w:tcPr>
          <w:p w14:paraId="085563A3" w14:textId="3C8F0A26" w:rsidR="00587138" w:rsidRPr="00A221A1" w:rsidDel="001848B0" w:rsidRDefault="00587138" w:rsidP="00092529">
            <w:pPr>
              <w:pStyle w:val="BodyText"/>
              <w:spacing w:before="162" w:line="480" w:lineRule="auto"/>
              <w:ind w:right="-90"/>
              <w:jc w:val="center"/>
              <w:rPr>
                <w:del w:id="13179" w:author="Hardik Malhotra" w:date="2021-09-30T19:35:00Z"/>
                <w:rFonts w:ascii="Verdana" w:hAnsi="Verdana" w:cs="Calibri"/>
                <w:sz w:val="14"/>
                <w:szCs w:val="14"/>
              </w:rPr>
            </w:pPr>
            <w:del w:id="13180" w:author="Hardik Malhotra" w:date="2021-09-30T19:35:00Z">
              <w:r w:rsidDel="001848B0">
                <w:rPr>
                  <w:rFonts w:ascii="Verdana" w:hAnsi="Verdana" w:cs="Calibri"/>
                  <w:sz w:val="14"/>
                  <w:szCs w:val="14"/>
                </w:rPr>
                <w:delText>75</w:delText>
              </w:r>
            </w:del>
          </w:p>
        </w:tc>
        <w:tc>
          <w:tcPr>
            <w:tcW w:w="790" w:type="dxa"/>
            <w:shd w:val="clear" w:color="auto" w:fill="FFFFFF"/>
            <w:tcMar>
              <w:top w:w="15" w:type="dxa"/>
              <w:left w:w="15" w:type="dxa"/>
              <w:bottom w:w="0" w:type="dxa"/>
              <w:right w:w="15" w:type="dxa"/>
            </w:tcMar>
            <w:vAlign w:val="bottom"/>
            <w:hideMark/>
          </w:tcPr>
          <w:p w14:paraId="4EDC270D" w14:textId="501D8EA1" w:rsidR="00587138" w:rsidRPr="00A221A1" w:rsidDel="001848B0" w:rsidRDefault="00587138" w:rsidP="00092529">
            <w:pPr>
              <w:pStyle w:val="BodyText"/>
              <w:spacing w:before="162" w:line="480" w:lineRule="auto"/>
              <w:ind w:right="-90"/>
              <w:jc w:val="center"/>
              <w:rPr>
                <w:del w:id="13181" w:author="Hardik Malhotra" w:date="2021-09-30T19:35:00Z"/>
                <w:rFonts w:ascii="Verdana" w:hAnsi="Verdana" w:cs="Calibri"/>
                <w:sz w:val="14"/>
                <w:szCs w:val="14"/>
              </w:rPr>
            </w:pPr>
            <w:del w:id="13182" w:author="Hardik Malhotra" w:date="2021-09-30T19:35:00Z">
              <w:r w:rsidDel="001848B0">
                <w:rPr>
                  <w:rFonts w:ascii="Verdana" w:hAnsi="Verdana" w:cs="Calibri"/>
                  <w:sz w:val="14"/>
                  <w:szCs w:val="14"/>
                </w:rPr>
                <w:delText>75</w:delText>
              </w:r>
            </w:del>
          </w:p>
        </w:tc>
      </w:tr>
      <w:tr w:rsidR="001848B0" w:rsidRPr="000627CD" w:rsidDel="001848B0" w14:paraId="42C77486" w14:textId="77777777" w:rsidTr="005C3363">
        <w:trPr>
          <w:trHeight w:val="86"/>
          <w:del w:id="13183" w:author="Hardik Malhotra" w:date="2021-09-30T19:35:00Z"/>
        </w:trPr>
        <w:tc>
          <w:tcPr>
            <w:tcW w:w="789" w:type="dxa"/>
            <w:shd w:val="clear" w:color="auto" w:fill="FFFFFF"/>
            <w:tcMar>
              <w:top w:w="15" w:type="dxa"/>
              <w:left w:w="15" w:type="dxa"/>
              <w:bottom w:w="0" w:type="dxa"/>
              <w:right w:w="15" w:type="dxa"/>
            </w:tcMar>
            <w:vAlign w:val="bottom"/>
            <w:hideMark/>
          </w:tcPr>
          <w:p w14:paraId="1A69B3AF" w14:textId="3B103F99" w:rsidR="00587138" w:rsidRPr="000627CD" w:rsidDel="001848B0" w:rsidRDefault="00587138" w:rsidP="00092529">
            <w:pPr>
              <w:pStyle w:val="BodyText"/>
              <w:spacing w:before="162" w:line="480" w:lineRule="auto"/>
              <w:ind w:right="-90"/>
              <w:jc w:val="center"/>
              <w:rPr>
                <w:del w:id="13184" w:author="Hardik Malhotra" w:date="2021-09-30T19:35:00Z"/>
                <w:rFonts w:ascii="Verdana" w:hAnsi="Verdana"/>
                <w:bCs/>
                <w:sz w:val="14"/>
                <w:szCs w:val="14"/>
              </w:rPr>
            </w:pPr>
            <w:del w:id="13185" w:author="Hardik Malhotra" w:date="2021-09-30T19:35:00Z">
              <w:r w:rsidDel="001848B0">
                <w:rPr>
                  <w:rFonts w:ascii="Verdana" w:hAnsi="Verdana" w:cs="Calibri"/>
                  <w:sz w:val="14"/>
                  <w:szCs w:val="14"/>
                </w:rPr>
                <w:delText>Asia PacificChinaHuangshan City, Anhui</w:delText>
              </w:r>
              <w:r w:rsidDel="001848B0">
                <w:rPr>
                  <w:rFonts w:ascii="Verdana" w:hAnsi="Verdana" w:cs="Calibri"/>
                  <w:color w:val="000000"/>
                  <w:sz w:val="14"/>
                  <w:szCs w:val="14"/>
                </w:rPr>
                <w:delText>Anhui Shanfu New Material Technology Co., Ltd.</w:delText>
              </w:r>
              <w:r w:rsidDel="001848B0">
                <w:rPr>
                  <w:rFonts w:ascii="Verdana" w:hAnsi="Verdana" w:cs="Calibri"/>
                  <w:sz w:val="14"/>
                  <w:szCs w:val="14"/>
                </w:rPr>
                <w:delText>585858585858585858Asia PacificChina</w:delText>
              </w:r>
              <w:r w:rsidDel="001848B0">
                <w:rPr>
                  <w:rFonts w:ascii="Verdana" w:hAnsi="Verdana" w:cs="Calibri"/>
                  <w:color w:val="000000"/>
                  <w:sz w:val="14"/>
                  <w:szCs w:val="14"/>
                </w:rPr>
                <w:delText>LiaoningDalian Qihua New Material Co. Ltd.</w:delText>
              </w:r>
              <w:r w:rsidDel="001848B0">
                <w:rPr>
                  <w:rFonts w:ascii="Verdana" w:hAnsi="Verdana" w:cs="Calibri"/>
                  <w:sz w:val="14"/>
                  <w:szCs w:val="14"/>
                </w:rPr>
                <w:delText>505050505050505050Asia Pacific</w:delText>
              </w:r>
            </w:del>
          </w:p>
        </w:tc>
        <w:tc>
          <w:tcPr>
            <w:tcW w:w="789" w:type="dxa"/>
            <w:shd w:val="clear" w:color="auto" w:fill="FFFFFF"/>
            <w:tcMar>
              <w:top w:w="15" w:type="dxa"/>
              <w:left w:w="15" w:type="dxa"/>
              <w:bottom w:w="0" w:type="dxa"/>
              <w:right w:w="15" w:type="dxa"/>
            </w:tcMar>
            <w:vAlign w:val="bottom"/>
            <w:hideMark/>
          </w:tcPr>
          <w:p w14:paraId="641EF386" w14:textId="266C1D17" w:rsidR="00587138" w:rsidRPr="000627CD" w:rsidDel="001848B0" w:rsidRDefault="00587138" w:rsidP="00092529">
            <w:pPr>
              <w:pStyle w:val="BodyText"/>
              <w:spacing w:before="162" w:line="480" w:lineRule="auto"/>
              <w:ind w:right="-90"/>
              <w:jc w:val="center"/>
              <w:rPr>
                <w:del w:id="13186" w:author="Hardik Malhotra" w:date="2021-09-30T19:35:00Z"/>
                <w:rFonts w:ascii="Verdana" w:hAnsi="Verdana"/>
                <w:bCs/>
                <w:sz w:val="14"/>
                <w:szCs w:val="14"/>
              </w:rPr>
            </w:pPr>
            <w:del w:id="13187" w:author="Hardik Malhotra" w:date="2021-09-30T19:35:00Z">
              <w:r w:rsidDel="001848B0">
                <w:rPr>
                  <w:rFonts w:ascii="Verdana" w:hAnsi="Verdana" w:cs="Calibri"/>
                  <w:sz w:val="14"/>
                  <w:szCs w:val="14"/>
                </w:rPr>
                <w:delText>China</w:delText>
              </w:r>
            </w:del>
          </w:p>
        </w:tc>
        <w:tc>
          <w:tcPr>
            <w:tcW w:w="789" w:type="dxa"/>
            <w:shd w:val="clear" w:color="auto" w:fill="FFFFFF"/>
            <w:tcMar>
              <w:top w:w="15" w:type="dxa"/>
              <w:left w:w="15" w:type="dxa"/>
              <w:bottom w:w="0" w:type="dxa"/>
              <w:right w:w="15" w:type="dxa"/>
            </w:tcMar>
            <w:vAlign w:val="bottom"/>
            <w:hideMark/>
          </w:tcPr>
          <w:p w14:paraId="1271494E" w14:textId="75B9E8B4" w:rsidR="00587138" w:rsidRPr="000627CD" w:rsidDel="001848B0" w:rsidRDefault="00587138" w:rsidP="00092529">
            <w:pPr>
              <w:pStyle w:val="BodyText"/>
              <w:spacing w:before="162" w:line="480" w:lineRule="auto"/>
              <w:ind w:right="-90"/>
              <w:jc w:val="center"/>
              <w:rPr>
                <w:del w:id="13188" w:author="Hardik Malhotra" w:date="2021-09-30T19:35:00Z"/>
                <w:rFonts w:ascii="Verdana" w:hAnsi="Verdana"/>
                <w:bCs/>
                <w:sz w:val="14"/>
                <w:szCs w:val="14"/>
              </w:rPr>
            </w:pPr>
            <w:del w:id="13189" w:author="Hardik Malhotra" w:date="2021-09-30T19:35:00Z">
              <w:r w:rsidDel="001848B0">
                <w:rPr>
                  <w:rFonts w:ascii="Verdana" w:hAnsi="Verdana" w:cs="Calibri"/>
                  <w:color w:val="000000"/>
                  <w:sz w:val="14"/>
                  <w:szCs w:val="14"/>
                </w:rPr>
                <w:delText>Zhangjiagang, Jiangsu</w:delText>
              </w:r>
            </w:del>
          </w:p>
        </w:tc>
        <w:tc>
          <w:tcPr>
            <w:tcW w:w="1172" w:type="dxa"/>
            <w:shd w:val="clear" w:color="auto" w:fill="FFFFFF"/>
            <w:tcMar>
              <w:top w:w="15" w:type="dxa"/>
              <w:left w:w="15" w:type="dxa"/>
              <w:bottom w:w="0" w:type="dxa"/>
              <w:right w:w="15" w:type="dxa"/>
            </w:tcMar>
            <w:vAlign w:val="center"/>
            <w:hideMark/>
          </w:tcPr>
          <w:p w14:paraId="1F15DED9" w14:textId="2B631E0F" w:rsidR="00587138" w:rsidRPr="000627CD" w:rsidDel="001848B0" w:rsidRDefault="00587138" w:rsidP="00092529">
            <w:pPr>
              <w:pStyle w:val="BodyText"/>
              <w:spacing w:before="162" w:line="480" w:lineRule="auto"/>
              <w:ind w:right="-90"/>
              <w:jc w:val="center"/>
              <w:rPr>
                <w:del w:id="13190" w:author="Hardik Malhotra" w:date="2021-09-30T19:35:00Z"/>
                <w:rFonts w:ascii="Verdana" w:hAnsi="Verdana"/>
                <w:bCs/>
                <w:sz w:val="14"/>
                <w:szCs w:val="14"/>
              </w:rPr>
            </w:pPr>
            <w:del w:id="13191" w:author="Hardik Malhotra" w:date="2021-09-30T19:35:00Z">
              <w:r w:rsidDel="001848B0">
                <w:rPr>
                  <w:rFonts w:ascii="Verdana" w:hAnsi="Verdana" w:cs="Calibri"/>
                  <w:color w:val="000000"/>
                  <w:sz w:val="14"/>
                  <w:szCs w:val="14"/>
                </w:rPr>
                <w:delText>Olin Corporation</w:delText>
              </w:r>
            </w:del>
          </w:p>
        </w:tc>
        <w:tc>
          <w:tcPr>
            <w:tcW w:w="709" w:type="dxa"/>
            <w:shd w:val="clear" w:color="auto" w:fill="FFFFFF"/>
            <w:tcMar>
              <w:top w:w="15" w:type="dxa"/>
              <w:left w:w="15" w:type="dxa"/>
              <w:bottom w:w="0" w:type="dxa"/>
              <w:right w:w="15" w:type="dxa"/>
            </w:tcMar>
            <w:vAlign w:val="bottom"/>
            <w:hideMark/>
          </w:tcPr>
          <w:p w14:paraId="2512F670" w14:textId="4A3A6E79" w:rsidR="00587138" w:rsidRPr="00A221A1" w:rsidDel="001848B0" w:rsidRDefault="00587138" w:rsidP="00092529">
            <w:pPr>
              <w:pStyle w:val="BodyText"/>
              <w:spacing w:before="162" w:line="480" w:lineRule="auto"/>
              <w:ind w:right="-90"/>
              <w:jc w:val="center"/>
              <w:rPr>
                <w:del w:id="13192" w:author="Hardik Malhotra" w:date="2021-09-30T19:35:00Z"/>
                <w:rFonts w:ascii="Verdana" w:hAnsi="Verdana" w:cs="Calibri"/>
                <w:sz w:val="14"/>
                <w:szCs w:val="14"/>
              </w:rPr>
            </w:pPr>
            <w:del w:id="13193" w:author="Hardik Malhotra" w:date="2021-09-30T19:35:00Z">
              <w:r w:rsidDel="001848B0">
                <w:rPr>
                  <w:rFonts w:ascii="Verdana" w:hAnsi="Verdana" w:cs="Calibri"/>
                  <w:sz w:val="14"/>
                  <w:szCs w:val="14"/>
                </w:rPr>
                <w:delText>41</w:delText>
              </w:r>
            </w:del>
          </w:p>
        </w:tc>
        <w:tc>
          <w:tcPr>
            <w:tcW w:w="487" w:type="dxa"/>
            <w:shd w:val="clear" w:color="auto" w:fill="FFFFFF"/>
            <w:tcMar>
              <w:top w:w="15" w:type="dxa"/>
              <w:left w:w="15" w:type="dxa"/>
              <w:bottom w:w="0" w:type="dxa"/>
              <w:right w:w="15" w:type="dxa"/>
            </w:tcMar>
            <w:vAlign w:val="bottom"/>
            <w:hideMark/>
          </w:tcPr>
          <w:p w14:paraId="6384E4BA" w14:textId="0BB9714D" w:rsidR="00587138" w:rsidRPr="00A221A1" w:rsidDel="001848B0" w:rsidRDefault="00587138" w:rsidP="00092529">
            <w:pPr>
              <w:pStyle w:val="BodyText"/>
              <w:spacing w:before="162" w:line="480" w:lineRule="auto"/>
              <w:ind w:right="-90"/>
              <w:jc w:val="center"/>
              <w:rPr>
                <w:del w:id="13194" w:author="Hardik Malhotra" w:date="2021-09-30T19:35:00Z"/>
                <w:rFonts w:ascii="Verdana" w:hAnsi="Verdana" w:cs="Calibri"/>
                <w:sz w:val="14"/>
                <w:szCs w:val="14"/>
              </w:rPr>
            </w:pPr>
            <w:del w:id="13195" w:author="Hardik Malhotra" w:date="2021-09-30T19:35:00Z">
              <w:r w:rsidDel="001848B0">
                <w:rPr>
                  <w:rFonts w:ascii="Verdana" w:hAnsi="Verdana" w:cs="Calibri"/>
                  <w:sz w:val="14"/>
                  <w:szCs w:val="14"/>
                </w:rPr>
                <w:delText>41</w:delText>
              </w:r>
            </w:del>
          </w:p>
        </w:tc>
        <w:tc>
          <w:tcPr>
            <w:tcW w:w="790" w:type="dxa"/>
            <w:shd w:val="clear" w:color="auto" w:fill="FFFFFF"/>
            <w:tcMar>
              <w:top w:w="15" w:type="dxa"/>
              <w:left w:w="15" w:type="dxa"/>
              <w:bottom w:w="0" w:type="dxa"/>
              <w:right w:w="15" w:type="dxa"/>
            </w:tcMar>
            <w:vAlign w:val="bottom"/>
            <w:hideMark/>
          </w:tcPr>
          <w:p w14:paraId="7C479CB1" w14:textId="7A6813C5" w:rsidR="00587138" w:rsidRPr="00A221A1" w:rsidDel="001848B0" w:rsidRDefault="00587138" w:rsidP="00092529">
            <w:pPr>
              <w:pStyle w:val="BodyText"/>
              <w:spacing w:before="162" w:line="480" w:lineRule="auto"/>
              <w:ind w:right="-90"/>
              <w:jc w:val="center"/>
              <w:rPr>
                <w:del w:id="13196" w:author="Hardik Malhotra" w:date="2021-09-30T19:35:00Z"/>
                <w:rFonts w:ascii="Verdana" w:hAnsi="Verdana" w:cs="Calibri"/>
                <w:sz w:val="14"/>
                <w:szCs w:val="14"/>
              </w:rPr>
            </w:pPr>
            <w:del w:id="13197" w:author="Hardik Malhotra" w:date="2021-09-30T19:35:00Z">
              <w:r w:rsidDel="001848B0">
                <w:rPr>
                  <w:rFonts w:ascii="Verdana" w:hAnsi="Verdana" w:cs="Calibri"/>
                  <w:sz w:val="14"/>
                  <w:szCs w:val="14"/>
                </w:rPr>
                <w:delText>41</w:delText>
              </w:r>
            </w:del>
          </w:p>
        </w:tc>
        <w:tc>
          <w:tcPr>
            <w:tcW w:w="789" w:type="dxa"/>
            <w:shd w:val="clear" w:color="auto" w:fill="FFFFFF"/>
            <w:tcMar>
              <w:top w:w="15" w:type="dxa"/>
              <w:left w:w="15" w:type="dxa"/>
              <w:bottom w:w="0" w:type="dxa"/>
              <w:right w:w="15" w:type="dxa"/>
            </w:tcMar>
            <w:vAlign w:val="bottom"/>
            <w:hideMark/>
          </w:tcPr>
          <w:p w14:paraId="62532C6F" w14:textId="68189350" w:rsidR="00587138" w:rsidRPr="00A221A1" w:rsidDel="001848B0" w:rsidRDefault="00587138" w:rsidP="00092529">
            <w:pPr>
              <w:pStyle w:val="BodyText"/>
              <w:spacing w:before="162" w:line="480" w:lineRule="auto"/>
              <w:ind w:right="-90"/>
              <w:jc w:val="center"/>
              <w:rPr>
                <w:del w:id="13198" w:author="Hardik Malhotra" w:date="2021-09-30T19:35:00Z"/>
                <w:rFonts w:ascii="Verdana" w:hAnsi="Verdana" w:cs="Calibri"/>
                <w:sz w:val="14"/>
                <w:szCs w:val="14"/>
              </w:rPr>
            </w:pPr>
            <w:del w:id="13199" w:author="Hardik Malhotra" w:date="2021-09-30T19:35:00Z">
              <w:r w:rsidDel="001848B0">
                <w:rPr>
                  <w:rFonts w:ascii="Verdana" w:hAnsi="Verdana" w:cs="Calibri"/>
                  <w:sz w:val="14"/>
                  <w:szCs w:val="14"/>
                </w:rPr>
                <w:delText>41</w:delText>
              </w:r>
            </w:del>
          </w:p>
        </w:tc>
        <w:tc>
          <w:tcPr>
            <w:tcW w:w="789" w:type="dxa"/>
            <w:shd w:val="clear" w:color="auto" w:fill="FFFFFF"/>
            <w:tcMar>
              <w:top w:w="15" w:type="dxa"/>
              <w:left w:w="15" w:type="dxa"/>
              <w:bottom w:w="0" w:type="dxa"/>
              <w:right w:w="15" w:type="dxa"/>
            </w:tcMar>
            <w:vAlign w:val="bottom"/>
            <w:hideMark/>
          </w:tcPr>
          <w:p w14:paraId="2BDC7B29" w14:textId="30C5AD57" w:rsidR="00587138" w:rsidRPr="00A221A1" w:rsidDel="001848B0" w:rsidRDefault="00587138" w:rsidP="00092529">
            <w:pPr>
              <w:pStyle w:val="BodyText"/>
              <w:spacing w:before="162" w:line="480" w:lineRule="auto"/>
              <w:ind w:right="-90"/>
              <w:jc w:val="center"/>
              <w:rPr>
                <w:del w:id="13200" w:author="Hardik Malhotra" w:date="2021-09-30T19:35:00Z"/>
                <w:rFonts w:ascii="Verdana" w:hAnsi="Verdana" w:cs="Calibri"/>
                <w:sz w:val="14"/>
                <w:szCs w:val="14"/>
              </w:rPr>
            </w:pPr>
            <w:del w:id="13201" w:author="Hardik Malhotra" w:date="2021-09-30T19:35:00Z">
              <w:r w:rsidDel="001848B0">
                <w:rPr>
                  <w:rFonts w:ascii="Verdana" w:hAnsi="Verdana" w:cs="Calibri"/>
                  <w:sz w:val="14"/>
                  <w:szCs w:val="14"/>
                </w:rPr>
                <w:delText>41</w:delText>
              </w:r>
            </w:del>
          </w:p>
        </w:tc>
        <w:tc>
          <w:tcPr>
            <w:tcW w:w="790" w:type="dxa"/>
            <w:shd w:val="clear" w:color="auto" w:fill="FFFFFF"/>
            <w:tcMar>
              <w:top w:w="15" w:type="dxa"/>
              <w:left w:w="15" w:type="dxa"/>
              <w:bottom w:w="0" w:type="dxa"/>
              <w:right w:w="15" w:type="dxa"/>
            </w:tcMar>
            <w:vAlign w:val="bottom"/>
            <w:hideMark/>
          </w:tcPr>
          <w:p w14:paraId="446DAFC2" w14:textId="18172AC1" w:rsidR="00587138" w:rsidRPr="00A221A1" w:rsidDel="001848B0" w:rsidRDefault="00587138" w:rsidP="00092529">
            <w:pPr>
              <w:pStyle w:val="BodyText"/>
              <w:spacing w:before="162" w:line="480" w:lineRule="auto"/>
              <w:ind w:right="-90"/>
              <w:jc w:val="center"/>
              <w:rPr>
                <w:del w:id="13202" w:author="Hardik Malhotra" w:date="2021-09-30T19:35:00Z"/>
                <w:rFonts w:ascii="Verdana" w:hAnsi="Verdana" w:cs="Calibri"/>
                <w:sz w:val="14"/>
                <w:szCs w:val="14"/>
              </w:rPr>
            </w:pPr>
            <w:del w:id="13203" w:author="Hardik Malhotra" w:date="2021-09-30T19:35:00Z">
              <w:r w:rsidDel="001848B0">
                <w:rPr>
                  <w:rFonts w:ascii="Verdana" w:hAnsi="Verdana" w:cs="Calibri"/>
                  <w:sz w:val="14"/>
                  <w:szCs w:val="14"/>
                </w:rPr>
                <w:delText>41</w:delText>
              </w:r>
            </w:del>
          </w:p>
        </w:tc>
        <w:tc>
          <w:tcPr>
            <w:tcW w:w="789" w:type="dxa"/>
            <w:shd w:val="clear" w:color="auto" w:fill="FFFFFF"/>
            <w:tcMar>
              <w:top w:w="15" w:type="dxa"/>
              <w:left w:w="15" w:type="dxa"/>
              <w:bottom w:w="0" w:type="dxa"/>
              <w:right w:w="15" w:type="dxa"/>
            </w:tcMar>
            <w:vAlign w:val="bottom"/>
            <w:hideMark/>
          </w:tcPr>
          <w:p w14:paraId="3EFC737A" w14:textId="04C5A4B9" w:rsidR="00587138" w:rsidRPr="00A221A1" w:rsidDel="001848B0" w:rsidRDefault="00587138" w:rsidP="00092529">
            <w:pPr>
              <w:pStyle w:val="BodyText"/>
              <w:spacing w:before="162" w:line="480" w:lineRule="auto"/>
              <w:ind w:right="-90"/>
              <w:jc w:val="center"/>
              <w:rPr>
                <w:del w:id="13204" w:author="Hardik Malhotra" w:date="2021-09-30T19:35:00Z"/>
                <w:rFonts w:ascii="Verdana" w:hAnsi="Verdana" w:cs="Calibri"/>
                <w:sz w:val="14"/>
                <w:szCs w:val="14"/>
              </w:rPr>
            </w:pPr>
            <w:del w:id="13205" w:author="Hardik Malhotra" w:date="2021-09-30T19:35:00Z">
              <w:r w:rsidDel="001848B0">
                <w:rPr>
                  <w:rFonts w:ascii="Verdana" w:hAnsi="Verdana" w:cs="Calibri"/>
                  <w:sz w:val="14"/>
                  <w:szCs w:val="14"/>
                </w:rPr>
                <w:delText>41</w:delText>
              </w:r>
            </w:del>
          </w:p>
        </w:tc>
        <w:tc>
          <w:tcPr>
            <w:tcW w:w="789" w:type="dxa"/>
            <w:shd w:val="clear" w:color="auto" w:fill="FFFFFF"/>
            <w:tcMar>
              <w:top w:w="15" w:type="dxa"/>
              <w:left w:w="15" w:type="dxa"/>
              <w:bottom w:w="0" w:type="dxa"/>
              <w:right w:w="15" w:type="dxa"/>
            </w:tcMar>
            <w:vAlign w:val="bottom"/>
            <w:hideMark/>
          </w:tcPr>
          <w:p w14:paraId="75E6EC87" w14:textId="009B4EAB" w:rsidR="00587138" w:rsidRPr="00A221A1" w:rsidDel="001848B0" w:rsidRDefault="00587138" w:rsidP="00092529">
            <w:pPr>
              <w:pStyle w:val="BodyText"/>
              <w:spacing w:before="162" w:line="480" w:lineRule="auto"/>
              <w:ind w:right="-90"/>
              <w:jc w:val="center"/>
              <w:rPr>
                <w:del w:id="13206" w:author="Hardik Malhotra" w:date="2021-09-30T19:35:00Z"/>
                <w:rFonts w:ascii="Verdana" w:hAnsi="Verdana" w:cs="Calibri"/>
                <w:sz w:val="14"/>
                <w:szCs w:val="14"/>
              </w:rPr>
            </w:pPr>
            <w:del w:id="13207" w:author="Hardik Malhotra" w:date="2021-09-30T19:35:00Z">
              <w:r w:rsidDel="001848B0">
                <w:rPr>
                  <w:rFonts w:ascii="Verdana" w:hAnsi="Verdana" w:cs="Calibri"/>
                  <w:sz w:val="14"/>
                  <w:szCs w:val="14"/>
                </w:rPr>
                <w:delText>41</w:delText>
              </w:r>
            </w:del>
          </w:p>
        </w:tc>
        <w:tc>
          <w:tcPr>
            <w:tcW w:w="790" w:type="dxa"/>
            <w:shd w:val="clear" w:color="auto" w:fill="FFFFFF"/>
            <w:tcMar>
              <w:top w:w="15" w:type="dxa"/>
              <w:left w:w="15" w:type="dxa"/>
              <w:bottom w:w="0" w:type="dxa"/>
              <w:right w:w="15" w:type="dxa"/>
            </w:tcMar>
            <w:vAlign w:val="bottom"/>
            <w:hideMark/>
          </w:tcPr>
          <w:p w14:paraId="370CF5BF" w14:textId="7E5533D4" w:rsidR="00587138" w:rsidRPr="00A221A1" w:rsidDel="001848B0" w:rsidRDefault="00587138" w:rsidP="00092529">
            <w:pPr>
              <w:pStyle w:val="BodyText"/>
              <w:spacing w:before="162" w:line="480" w:lineRule="auto"/>
              <w:ind w:right="-90"/>
              <w:jc w:val="center"/>
              <w:rPr>
                <w:del w:id="13208" w:author="Hardik Malhotra" w:date="2021-09-30T19:35:00Z"/>
                <w:rFonts w:ascii="Verdana" w:hAnsi="Verdana" w:cs="Calibri"/>
                <w:sz w:val="14"/>
                <w:szCs w:val="14"/>
              </w:rPr>
            </w:pPr>
            <w:del w:id="13209" w:author="Hardik Malhotra" w:date="2021-09-30T19:35:00Z">
              <w:r w:rsidDel="001848B0">
                <w:rPr>
                  <w:rFonts w:ascii="Verdana" w:hAnsi="Verdana" w:cs="Calibri"/>
                  <w:sz w:val="14"/>
                  <w:szCs w:val="14"/>
                </w:rPr>
                <w:delText>41</w:delText>
              </w:r>
            </w:del>
          </w:p>
        </w:tc>
      </w:tr>
      <w:tr w:rsidR="00587138" w:rsidRPr="000627CD" w:rsidDel="001848B0" w14:paraId="2592261A" w14:textId="0787FDDE" w:rsidTr="005C3363">
        <w:trPr>
          <w:trHeight w:val="86"/>
          <w:del w:id="13210" w:author="Hardik Malhotra" w:date="2021-09-30T19:35:00Z"/>
          <w:trPrChange w:id="13211" w:author="Neeshu Bhadauriya" w:date="2021-09-27T21:37:00Z">
            <w:trPr>
              <w:gridBefore w:val="1"/>
              <w:trHeight w:val="86"/>
            </w:trPr>
          </w:trPrChange>
        </w:trPr>
        <w:tc>
          <w:tcPr>
            <w:tcW w:w="789" w:type="dxa"/>
            <w:shd w:val="clear" w:color="auto" w:fill="FFFFFF"/>
            <w:tcMar>
              <w:top w:w="15" w:type="dxa"/>
              <w:left w:w="15" w:type="dxa"/>
              <w:bottom w:w="0" w:type="dxa"/>
              <w:right w:w="15" w:type="dxa"/>
            </w:tcMar>
            <w:vAlign w:val="bottom"/>
            <w:hideMark/>
            <w:tcPrChange w:id="13212"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370FCA66" w14:textId="20D3549D" w:rsidR="00587138" w:rsidRPr="000627CD" w:rsidDel="001848B0" w:rsidRDefault="00587138" w:rsidP="00092529">
            <w:pPr>
              <w:pStyle w:val="BodyText"/>
              <w:spacing w:before="162" w:line="480" w:lineRule="auto"/>
              <w:ind w:right="-90"/>
              <w:jc w:val="center"/>
              <w:rPr>
                <w:del w:id="13213" w:author="Hardik Malhotra" w:date="2021-09-30T19:35:00Z"/>
                <w:rFonts w:ascii="Verdana" w:hAnsi="Verdana"/>
                <w:bCs/>
                <w:sz w:val="14"/>
                <w:szCs w:val="14"/>
              </w:rPr>
            </w:pPr>
            <w:del w:id="13214" w:author="Hardik Malhotra" w:date="2021-09-30T19:35:00Z">
              <w:r w:rsidDel="001848B0">
                <w:rPr>
                  <w:rFonts w:ascii="Verdana" w:hAnsi="Verdana" w:cs="Calibri"/>
                  <w:sz w:val="14"/>
                  <w:szCs w:val="14"/>
                </w:rPr>
                <w:delText>Asia Pacific</w:delText>
              </w:r>
            </w:del>
          </w:p>
        </w:tc>
        <w:tc>
          <w:tcPr>
            <w:tcW w:w="789" w:type="dxa"/>
            <w:shd w:val="clear" w:color="auto" w:fill="FFFFFF"/>
            <w:tcMar>
              <w:top w:w="15" w:type="dxa"/>
              <w:left w:w="15" w:type="dxa"/>
              <w:bottom w:w="0" w:type="dxa"/>
              <w:right w:w="15" w:type="dxa"/>
            </w:tcMar>
            <w:vAlign w:val="bottom"/>
            <w:hideMark/>
            <w:tcPrChange w:id="13215"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73D46DAA" w14:textId="53824376" w:rsidR="00587138" w:rsidRPr="000627CD" w:rsidDel="001848B0" w:rsidRDefault="00587138" w:rsidP="00092529">
            <w:pPr>
              <w:pStyle w:val="BodyText"/>
              <w:spacing w:before="162" w:line="480" w:lineRule="auto"/>
              <w:ind w:right="-90"/>
              <w:jc w:val="center"/>
              <w:rPr>
                <w:del w:id="13216" w:author="Hardik Malhotra" w:date="2021-09-30T19:35:00Z"/>
                <w:rFonts w:ascii="Verdana" w:hAnsi="Verdana"/>
                <w:bCs/>
                <w:sz w:val="14"/>
                <w:szCs w:val="14"/>
              </w:rPr>
            </w:pPr>
            <w:del w:id="13217" w:author="Hardik Malhotra" w:date="2021-09-30T19:35:00Z">
              <w:r w:rsidDel="001848B0">
                <w:rPr>
                  <w:rFonts w:ascii="Verdana" w:hAnsi="Verdana" w:cs="Calibri"/>
                  <w:sz w:val="14"/>
                  <w:szCs w:val="14"/>
                </w:rPr>
                <w:delText>China</w:delText>
              </w:r>
            </w:del>
          </w:p>
        </w:tc>
        <w:tc>
          <w:tcPr>
            <w:tcW w:w="789" w:type="dxa"/>
            <w:shd w:val="clear" w:color="auto" w:fill="FFFFFF"/>
            <w:tcMar>
              <w:top w:w="15" w:type="dxa"/>
              <w:left w:w="15" w:type="dxa"/>
              <w:bottom w:w="0" w:type="dxa"/>
              <w:right w:w="15" w:type="dxa"/>
            </w:tcMar>
            <w:vAlign w:val="bottom"/>
            <w:hideMark/>
            <w:tcPrChange w:id="13218"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377FFEF5" w14:textId="38E7A083" w:rsidR="00587138" w:rsidRPr="000627CD" w:rsidDel="001848B0" w:rsidRDefault="00587138" w:rsidP="00092529">
            <w:pPr>
              <w:pStyle w:val="BodyText"/>
              <w:spacing w:before="162" w:line="480" w:lineRule="auto"/>
              <w:ind w:right="-90"/>
              <w:jc w:val="center"/>
              <w:rPr>
                <w:del w:id="13219" w:author="Hardik Malhotra" w:date="2021-09-30T19:35:00Z"/>
                <w:rFonts w:ascii="Verdana" w:hAnsi="Verdana"/>
                <w:bCs/>
                <w:sz w:val="14"/>
                <w:szCs w:val="14"/>
              </w:rPr>
            </w:pPr>
            <w:del w:id="13220" w:author="Hardik Malhotra" w:date="2021-09-30T19:35:00Z">
              <w:r w:rsidDel="001848B0">
                <w:rPr>
                  <w:rFonts w:ascii="Verdana" w:hAnsi="Verdana" w:cs="Calibri"/>
                  <w:color w:val="000000"/>
                  <w:sz w:val="14"/>
                  <w:szCs w:val="14"/>
                </w:rPr>
                <w:delText>Zhangjiagang, Jiangsu</w:delText>
              </w:r>
            </w:del>
          </w:p>
        </w:tc>
        <w:tc>
          <w:tcPr>
            <w:tcW w:w="1172" w:type="dxa"/>
            <w:shd w:val="clear" w:color="auto" w:fill="FFFFFF"/>
            <w:tcMar>
              <w:top w:w="15" w:type="dxa"/>
              <w:left w:w="15" w:type="dxa"/>
              <w:bottom w:w="0" w:type="dxa"/>
              <w:right w:w="15" w:type="dxa"/>
            </w:tcMar>
            <w:vAlign w:val="bottom"/>
            <w:hideMark/>
            <w:tcPrChange w:id="13221" w:author="Neeshu Bhadauriya" w:date="2021-09-27T21:37:00Z">
              <w:tcPr>
                <w:tcW w:w="790" w:type="dxa"/>
                <w:shd w:val="clear" w:color="auto" w:fill="FFFFFF"/>
                <w:tcMar>
                  <w:top w:w="15" w:type="dxa"/>
                  <w:left w:w="15" w:type="dxa"/>
                  <w:bottom w:w="0" w:type="dxa"/>
                  <w:right w:w="15" w:type="dxa"/>
                </w:tcMar>
                <w:vAlign w:val="bottom"/>
                <w:hideMark/>
              </w:tcPr>
            </w:tcPrChange>
          </w:tcPr>
          <w:p w14:paraId="4464BB92" w14:textId="53F8415C" w:rsidR="00587138" w:rsidRPr="000627CD" w:rsidDel="001848B0" w:rsidRDefault="00587138" w:rsidP="00092529">
            <w:pPr>
              <w:pStyle w:val="BodyText"/>
              <w:spacing w:before="162" w:line="480" w:lineRule="auto"/>
              <w:ind w:right="-90"/>
              <w:jc w:val="center"/>
              <w:rPr>
                <w:del w:id="13222" w:author="Hardik Malhotra" w:date="2021-09-30T19:35:00Z"/>
                <w:rFonts w:ascii="Verdana" w:hAnsi="Verdana"/>
                <w:bCs/>
                <w:sz w:val="14"/>
                <w:szCs w:val="14"/>
              </w:rPr>
            </w:pPr>
            <w:del w:id="13223" w:author="Hardik Malhotra" w:date="2021-09-30T19:35:00Z">
              <w:r w:rsidDel="001848B0">
                <w:rPr>
                  <w:rFonts w:ascii="Verdana" w:hAnsi="Verdana" w:cs="Calibri"/>
                  <w:sz w:val="14"/>
                  <w:szCs w:val="14"/>
                </w:rPr>
                <w:delText>The Dow Chemical Company</w:delText>
              </w:r>
            </w:del>
          </w:p>
        </w:tc>
        <w:tc>
          <w:tcPr>
            <w:tcW w:w="709" w:type="dxa"/>
            <w:shd w:val="clear" w:color="auto" w:fill="FFFFFF"/>
            <w:tcMar>
              <w:top w:w="15" w:type="dxa"/>
              <w:left w:w="15" w:type="dxa"/>
              <w:bottom w:w="0" w:type="dxa"/>
              <w:right w:w="15" w:type="dxa"/>
            </w:tcMar>
            <w:vAlign w:val="bottom"/>
            <w:hideMark/>
            <w:tcPrChange w:id="13224"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677C9D37" w14:textId="1FB83B2A" w:rsidR="00587138" w:rsidRPr="00A221A1" w:rsidDel="001848B0" w:rsidRDefault="00587138" w:rsidP="00092529">
            <w:pPr>
              <w:pStyle w:val="BodyText"/>
              <w:spacing w:before="162" w:line="480" w:lineRule="auto"/>
              <w:ind w:right="-90"/>
              <w:jc w:val="center"/>
              <w:rPr>
                <w:del w:id="13225" w:author="Hardik Malhotra" w:date="2021-09-30T19:35:00Z"/>
                <w:rFonts w:ascii="Verdana" w:hAnsi="Verdana" w:cs="Calibri"/>
                <w:sz w:val="14"/>
                <w:szCs w:val="14"/>
              </w:rPr>
            </w:pPr>
            <w:del w:id="13226" w:author="Hardik Malhotra" w:date="2021-09-30T19:35:00Z">
              <w:r w:rsidDel="001848B0">
                <w:rPr>
                  <w:rFonts w:ascii="Verdana" w:hAnsi="Verdana" w:cs="Calibri"/>
                  <w:sz w:val="14"/>
                  <w:szCs w:val="14"/>
                </w:rPr>
                <w:delText>41</w:delText>
              </w:r>
            </w:del>
          </w:p>
        </w:tc>
        <w:tc>
          <w:tcPr>
            <w:tcW w:w="487" w:type="dxa"/>
            <w:shd w:val="clear" w:color="auto" w:fill="FFFFFF"/>
            <w:tcMar>
              <w:top w:w="15" w:type="dxa"/>
              <w:left w:w="15" w:type="dxa"/>
              <w:bottom w:w="0" w:type="dxa"/>
              <w:right w:w="15" w:type="dxa"/>
            </w:tcMar>
            <w:vAlign w:val="bottom"/>
            <w:hideMark/>
            <w:tcPrChange w:id="13227" w:author="Neeshu Bhadauriya" w:date="2021-09-27T21:37:00Z">
              <w:tcPr>
                <w:tcW w:w="789" w:type="dxa"/>
                <w:gridSpan w:val="3"/>
                <w:shd w:val="clear" w:color="auto" w:fill="FFFFFF"/>
                <w:tcMar>
                  <w:top w:w="15" w:type="dxa"/>
                  <w:left w:w="15" w:type="dxa"/>
                  <w:bottom w:w="0" w:type="dxa"/>
                  <w:right w:w="15" w:type="dxa"/>
                </w:tcMar>
                <w:vAlign w:val="bottom"/>
                <w:hideMark/>
              </w:tcPr>
            </w:tcPrChange>
          </w:tcPr>
          <w:p w14:paraId="32A82444" w14:textId="3703686A" w:rsidR="00587138" w:rsidRPr="00A221A1" w:rsidDel="001848B0" w:rsidRDefault="00587138" w:rsidP="00092529">
            <w:pPr>
              <w:pStyle w:val="BodyText"/>
              <w:spacing w:before="162" w:line="480" w:lineRule="auto"/>
              <w:ind w:right="-90"/>
              <w:jc w:val="center"/>
              <w:rPr>
                <w:del w:id="13228" w:author="Hardik Malhotra" w:date="2021-09-30T19:35:00Z"/>
                <w:rFonts w:ascii="Verdana" w:hAnsi="Verdana" w:cs="Calibri"/>
                <w:sz w:val="14"/>
                <w:szCs w:val="14"/>
              </w:rPr>
            </w:pPr>
            <w:del w:id="13229" w:author="Hardik Malhotra" w:date="2021-09-30T19:35:00Z">
              <w:r w:rsidDel="001848B0">
                <w:rPr>
                  <w:rFonts w:ascii="Verdana" w:hAnsi="Verdana" w:cs="Calibri"/>
                  <w:sz w:val="14"/>
                  <w:szCs w:val="14"/>
                </w:rPr>
                <w:delText>41</w:delText>
              </w:r>
            </w:del>
          </w:p>
        </w:tc>
        <w:tc>
          <w:tcPr>
            <w:tcW w:w="790" w:type="dxa"/>
            <w:shd w:val="clear" w:color="auto" w:fill="FFFFFF"/>
            <w:tcMar>
              <w:top w:w="15" w:type="dxa"/>
              <w:left w:w="15" w:type="dxa"/>
              <w:bottom w:w="0" w:type="dxa"/>
              <w:right w:w="15" w:type="dxa"/>
            </w:tcMar>
            <w:vAlign w:val="bottom"/>
            <w:hideMark/>
            <w:tcPrChange w:id="13230" w:author="Neeshu Bhadauriya" w:date="2021-09-27T21:37:00Z">
              <w:tcPr>
                <w:tcW w:w="790" w:type="dxa"/>
                <w:gridSpan w:val="2"/>
                <w:shd w:val="clear" w:color="auto" w:fill="FFFFFF"/>
                <w:tcMar>
                  <w:top w:w="15" w:type="dxa"/>
                  <w:left w:w="15" w:type="dxa"/>
                  <w:bottom w:w="0" w:type="dxa"/>
                  <w:right w:w="15" w:type="dxa"/>
                </w:tcMar>
                <w:vAlign w:val="bottom"/>
                <w:hideMark/>
              </w:tcPr>
            </w:tcPrChange>
          </w:tcPr>
          <w:p w14:paraId="77842402" w14:textId="01FEC903" w:rsidR="00587138" w:rsidRPr="00A221A1" w:rsidDel="001848B0" w:rsidRDefault="00587138" w:rsidP="00092529">
            <w:pPr>
              <w:pStyle w:val="BodyText"/>
              <w:spacing w:before="162" w:line="480" w:lineRule="auto"/>
              <w:ind w:right="-90"/>
              <w:jc w:val="center"/>
              <w:rPr>
                <w:del w:id="13231" w:author="Hardik Malhotra" w:date="2021-09-30T19:35:00Z"/>
                <w:rFonts w:ascii="Verdana" w:hAnsi="Verdana" w:cs="Calibri"/>
                <w:sz w:val="14"/>
                <w:szCs w:val="14"/>
              </w:rPr>
            </w:pPr>
            <w:del w:id="13232" w:author="Hardik Malhotra" w:date="2021-09-30T19:35:00Z">
              <w:r w:rsidDel="001848B0">
                <w:rPr>
                  <w:rFonts w:ascii="Verdana" w:hAnsi="Verdana" w:cs="Calibri"/>
                  <w:sz w:val="14"/>
                  <w:szCs w:val="14"/>
                </w:rPr>
                <w:delText>41</w:delText>
              </w:r>
            </w:del>
          </w:p>
        </w:tc>
        <w:tc>
          <w:tcPr>
            <w:tcW w:w="789" w:type="dxa"/>
            <w:shd w:val="clear" w:color="auto" w:fill="FFFFFF"/>
            <w:tcMar>
              <w:top w:w="15" w:type="dxa"/>
              <w:left w:w="15" w:type="dxa"/>
              <w:bottom w:w="0" w:type="dxa"/>
              <w:right w:w="15" w:type="dxa"/>
            </w:tcMar>
            <w:vAlign w:val="bottom"/>
            <w:hideMark/>
            <w:tcPrChange w:id="13233"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236662BB" w14:textId="072052C8" w:rsidR="00587138" w:rsidRPr="00A221A1" w:rsidDel="001848B0" w:rsidRDefault="00587138" w:rsidP="00092529">
            <w:pPr>
              <w:pStyle w:val="BodyText"/>
              <w:spacing w:before="162" w:line="480" w:lineRule="auto"/>
              <w:ind w:right="-90"/>
              <w:jc w:val="center"/>
              <w:rPr>
                <w:del w:id="13234" w:author="Hardik Malhotra" w:date="2021-09-30T19:35:00Z"/>
                <w:rFonts w:ascii="Verdana" w:hAnsi="Verdana" w:cs="Calibri"/>
                <w:sz w:val="14"/>
                <w:szCs w:val="14"/>
              </w:rPr>
            </w:pPr>
            <w:del w:id="13235" w:author="Hardik Malhotra" w:date="2021-09-30T19:35:00Z">
              <w:r w:rsidDel="001848B0">
                <w:rPr>
                  <w:rFonts w:ascii="Verdana" w:hAnsi="Verdana" w:cs="Calibri"/>
                  <w:sz w:val="14"/>
                  <w:szCs w:val="14"/>
                </w:rPr>
                <w:delText>41</w:delText>
              </w:r>
            </w:del>
          </w:p>
        </w:tc>
        <w:tc>
          <w:tcPr>
            <w:tcW w:w="789" w:type="dxa"/>
            <w:shd w:val="clear" w:color="auto" w:fill="FFFFFF"/>
            <w:tcMar>
              <w:top w:w="15" w:type="dxa"/>
              <w:left w:w="15" w:type="dxa"/>
              <w:bottom w:w="0" w:type="dxa"/>
              <w:right w:w="15" w:type="dxa"/>
            </w:tcMar>
            <w:vAlign w:val="bottom"/>
            <w:hideMark/>
            <w:tcPrChange w:id="13236"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29E6591B" w14:textId="730A5C41" w:rsidR="00587138" w:rsidRPr="00A221A1" w:rsidDel="001848B0" w:rsidRDefault="00587138" w:rsidP="00092529">
            <w:pPr>
              <w:pStyle w:val="BodyText"/>
              <w:spacing w:before="162" w:line="480" w:lineRule="auto"/>
              <w:ind w:right="-90"/>
              <w:jc w:val="center"/>
              <w:rPr>
                <w:del w:id="13237" w:author="Hardik Malhotra" w:date="2021-09-30T19:35:00Z"/>
                <w:rFonts w:ascii="Verdana" w:hAnsi="Verdana" w:cs="Calibri"/>
                <w:sz w:val="14"/>
                <w:szCs w:val="14"/>
              </w:rPr>
            </w:pPr>
            <w:del w:id="13238" w:author="Hardik Malhotra" w:date="2021-09-30T19:35:00Z">
              <w:r w:rsidDel="001848B0">
                <w:rPr>
                  <w:rFonts w:ascii="Verdana" w:hAnsi="Verdana" w:cs="Calibri"/>
                  <w:sz w:val="14"/>
                  <w:szCs w:val="14"/>
                </w:rPr>
                <w:delText>41</w:delText>
              </w:r>
            </w:del>
          </w:p>
        </w:tc>
        <w:tc>
          <w:tcPr>
            <w:tcW w:w="790" w:type="dxa"/>
            <w:shd w:val="clear" w:color="auto" w:fill="FFFFFF"/>
            <w:tcMar>
              <w:top w:w="15" w:type="dxa"/>
              <w:left w:w="15" w:type="dxa"/>
              <w:bottom w:w="0" w:type="dxa"/>
              <w:right w:w="15" w:type="dxa"/>
            </w:tcMar>
            <w:vAlign w:val="bottom"/>
            <w:hideMark/>
            <w:tcPrChange w:id="13239" w:author="Neeshu Bhadauriya" w:date="2021-09-27T21:37:00Z">
              <w:tcPr>
                <w:tcW w:w="790" w:type="dxa"/>
                <w:gridSpan w:val="2"/>
                <w:shd w:val="clear" w:color="auto" w:fill="FFFFFF"/>
                <w:tcMar>
                  <w:top w:w="15" w:type="dxa"/>
                  <w:left w:w="15" w:type="dxa"/>
                  <w:bottom w:w="0" w:type="dxa"/>
                  <w:right w:w="15" w:type="dxa"/>
                </w:tcMar>
                <w:vAlign w:val="bottom"/>
                <w:hideMark/>
              </w:tcPr>
            </w:tcPrChange>
          </w:tcPr>
          <w:p w14:paraId="04F52AFE" w14:textId="6B077CA9" w:rsidR="00587138" w:rsidRPr="00A221A1" w:rsidDel="001848B0" w:rsidRDefault="00587138" w:rsidP="00092529">
            <w:pPr>
              <w:pStyle w:val="BodyText"/>
              <w:spacing w:before="162" w:line="480" w:lineRule="auto"/>
              <w:ind w:right="-90"/>
              <w:jc w:val="center"/>
              <w:rPr>
                <w:del w:id="13240" w:author="Hardik Malhotra" w:date="2021-09-30T19:35:00Z"/>
                <w:rFonts w:ascii="Verdana" w:hAnsi="Verdana" w:cs="Calibri"/>
                <w:sz w:val="14"/>
                <w:szCs w:val="14"/>
              </w:rPr>
            </w:pPr>
            <w:del w:id="13241" w:author="Hardik Malhotra" w:date="2021-09-30T19:35:00Z">
              <w:r w:rsidDel="001848B0">
                <w:rPr>
                  <w:rFonts w:ascii="Verdana" w:hAnsi="Verdana" w:cs="Calibri"/>
                  <w:sz w:val="14"/>
                  <w:szCs w:val="14"/>
                </w:rPr>
                <w:delText>41</w:delText>
              </w:r>
            </w:del>
          </w:p>
        </w:tc>
        <w:tc>
          <w:tcPr>
            <w:tcW w:w="789" w:type="dxa"/>
            <w:shd w:val="clear" w:color="auto" w:fill="FFFFFF"/>
            <w:tcMar>
              <w:top w:w="15" w:type="dxa"/>
              <w:left w:w="15" w:type="dxa"/>
              <w:bottom w:w="0" w:type="dxa"/>
              <w:right w:w="15" w:type="dxa"/>
            </w:tcMar>
            <w:vAlign w:val="bottom"/>
            <w:hideMark/>
            <w:tcPrChange w:id="13242"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4C7EFF01" w14:textId="3819AD02" w:rsidR="00587138" w:rsidRPr="00A221A1" w:rsidDel="001848B0" w:rsidRDefault="00587138" w:rsidP="00092529">
            <w:pPr>
              <w:pStyle w:val="BodyText"/>
              <w:spacing w:before="162" w:line="480" w:lineRule="auto"/>
              <w:ind w:right="-90"/>
              <w:jc w:val="center"/>
              <w:rPr>
                <w:del w:id="13243" w:author="Hardik Malhotra" w:date="2021-09-30T19:35:00Z"/>
                <w:rFonts w:ascii="Verdana" w:hAnsi="Verdana" w:cs="Calibri"/>
                <w:sz w:val="14"/>
                <w:szCs w:val="14"/>
              </w:rPr>
            </w:pPr>
            <w:del w:id="13244" w:author="Hardik Malhotra" w:date="2021-09-30T19:35:00Z">
              <w:r w:rsidDel="001848B0">
                <w:rPr>
                  <w:rFonts w:ascii="Verdana" w:hAnsi="Verdana" w:cs="Calibri"/>
                  <w:sz w:val="14"/>
                  <w:szCs w:val="14"/>
                </w:rPr>
                <w:delText>41</w:delText>
              </w:r>
            </w:del>
          </w:p>
        </w:tc>
        <w:tc>
          <w:tcPr>
            <w:tcW w:w="789" w:type="dxa"/>
            <w:shd w:val="clear" w:color="auto" w:fill="FFFFFF"/>
            <w:tcMar>
              <w:top w:w="15" w:type="dxa"/>
              <w:left w:w="15" w:type="dxa"/>
              <w:bottom w:w="0" w:type="dxa"/>
              <w:right w:w="15" w:type="dxa"/>
            </w:tcMar>
            <w:vAlign w:val="bottom"/>
            <w:hideMark/>
            <w:tcPrChange w:id="13245"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3F09B410" w14:textId="743EA890" w:rsidR="00587138" w:rsidRPr="00A221A1" w:rsidDel="001848B0" w:rsidRDefault="00587138" w:rsidP="00092529">
            <w:pPr>
              <w:pStyle w:val="BodyText"/>
              <w:spacing w:before="162" w:line="480" w:lineRule="auto"/>
              <w:ind w:right="-90"/>
              <w:jc w:val="center"/>
              <w:rPr>
                <w:del w:id="13246" w:author="Hardik Malhotra" w:date="2021-09-30T19:35:00Z"/>
                <w:rFonts w:ascii="Verdana" w:hAnsi="Verdana" w:cs="Calibri"/>
                <w:sz w:val="14"/>
                <w:szCs w:val="14"/>
              </w:rPr>
            </w:pPr>
            <w:del w:id="13247" w:author="Hardik Malhotra" w:date="2021-09-30T19:35:00Z">
              <w:r w:rsidDel="001848B0">
                <w:rPr>
                  <w:rFonts w:ascii="Verdana" w:hAnsi="Verdana" w:cs="Calibri"/>
                  <w:sz w:val="14"/>
                  <w:szCs w:val="14"/>
                </w:rPr>
                <w:delText>41</w:delText>
              </w:r>
            </w:del>
          </w:p>
        </w:tc>
        <w:tc>
          <w:tcPr>
            <w:tcW w:w="790" w:type="dxa"/>
            <w:shd w:val="clear" w:color="auto" w:fill="FFFFFF"/>
            <w:tcMar>
              <w:top w:w="15" w:type="dxa"/>
              <w:left w:w="15" w:type="dxa"/>
              <w:bottom w:w="0" w:type="dxa"/>
              <w:right w:w="15" w:type="dxa"/>
            </w:tcMar>
            <w:vAlign w:val="bottom"/>
            <w:hideMark/>
            <w:tcPrChange w:id="13248" w:author="Neeshu Bhadauriya" w:date="2021-09-27T21:37:00Z">
              <w:tcPr>
                <w:tcW w:w="790" w:type="dxa"/>
                <w:gridSpan w:val="2"/>
                <w:shd w:val="clear" w:color="auto" w:fill="FFFFFF"/>
                <w:tcMar>
                  <w:top w:w="15" w:type="dxa"/>
                  <w:left w:w="15" w:type="dxa"/>
                  <w:bottom w:w="0" w:type="dxa"/>
                  <w:right w:w="15" w:type="dxa"/>
                </w:tcMar>
                <w:vAlign w:val="bottom"/>
                <w:hideMark/>
              </w:tcPr>
            </w:tcPrChange>
          </w:tcPr>
          <w:p w14:paraId="724D9676" w14:textId="77836A0A" w:rsidR="00587138" w:rsidRPr="00A221A1" w:rsidDel="001848B0" w:rsidRDefault="00587138" w:rsidP="00092529">
            <w:pPr>
              <w:pStyle w:val="BodyText"/>
              <w:spacing w:before="162" w:line="480" w:lineRule="auto"/>
              <w:ind w:right="-90"/>
              <w:jc w:val="center"/>
              <w:rPr>
                <w:del w:id="13249" w:author="Hardik Malhotra" w:date="2021-09-30T19:35:00Z"/>
                <w:rFonts w:ascii="Verdana" w:hAnsi="Verdana" w:cs="Calibri"/>
                <w:sz w:val="14"/>
                <w:szCs w:val="14"/>
              </w:rPr>
            </w:pPr>
            <w:del w:id="13250" w:author="Hardik Malhotra" w:date="2021-09-30T19:35:00Z">
              <w:r w:rsidDel="001848B0">
                <w:rPr>
                  <w:rFonts w:ascii="Verdana" w:hAnsi="Verdana" w:cs="Calibri"/>
                  <w:sz w:val="14"/>
                  <w:szCs w:val="14"/>
                </w:rPr>
                <w:delText>41</w:delText>
              </w:r>
            </w:del>
          </w:p>
        </w:tc>
      </w:tr>
      <w:tr w:rsidR="00587138" w:rsidRPr="000627CD" w:rsidDel="001848B0" w14:paraId="235B6A91" w14:textId="3AE0B064" w:rsidTr="005C3363">
        <w:trPr>
          <w:trHeight w:val="86"/>
          <w:del w:id="13251" w:author="Hardik Malhotra" w:date="2021-09-30T19:35:00Z"/>
          <w:trPrChange w:id="13252" w:author="Neeshu Bhadauriya" w:date="2021-09-27T21:37:00Z">
            <w:trPr>
              <w:gridBefore w:val="1"/>
              <w:trHeight w:val="86"/>
            </w:trPr>
          </w:trPrChange>
        </w:trPr>
        <w:tc>
          <w:tcPr>
            <w:tcW w:w="789" w:type="dxa"/>
            <w:shd w:val="clear" w:color="auto" w:fill="FFFFFF"/>
            <w:tcMar>
              <w:top w:w="15" w:type="dxa"/>
              <w:left w:w="15" w:type="dxa"/>
              <w:bottom w:w="0" w:type="dxa"/>
              <w:right w:w="15" w:type="dxa"/>
            </w:tcMar>
            <w:vAlign w:val="bottom"/>
            <w:hideMark/>
            <w:tcPrChange w:id="13253"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67E123E8" w14:textId="44103163" w:rsidR="00587138" w:rsidRPr="000627CD" w:rsidDel="001848B0" w:rsidRDefault="00587138" w:rsidP="00092529">
            <w:pPr>
              <w:pStyle w:val="BodyText"/>
              <w:spacing w:before="162" w:line="480" w:lineRule="auto"/>
              <w:ind w:right="-90"/>
              <w:jc w:val="center"/>
              <w:rPr>
                <w:del w:id="13254" w:author="Hardik Malhotra" w:date="2021-09-30T19:35:00Z"/>
                <w:rFonts w:ascii="Verdana" w:hAnsi="Verdana"/>
                <w:bCs/>
                <w:sz w:val="14"/>
                <w:szCs w:val="14"/>
              </w:rPr>
            </w:pPr>
            <w:del w:id="13255" w:author="Hardik Malhotra" w:date="2021-09-30T19:35:00Z">
              <w:r w:rsidDel="001848B0">
                <w:rPr>
                  <w:rFonts w:ascii="Verdana" w:hAnsi="Verdana" w:cs="Calibri"/>
                  <w:sz w:val="14"/>
                  <w:szCs w:val="14"/>
                </w:rPr>
                <w:delText>Asia PacificChina</w:delText>
              </w:r>
              <w:r w:rsidDel="001848B0">
                <w:rPr>
                  <w:rFonts w:ascii="Verdana" w:hAnsi="Verdana" w:cs="Calibri"/>
                  <w:color w:val="000000"/>
                  <w:sz w:val="14"/>
                  <w:szCs w:val="14"/>
                </w:rPr>
                <w:delText>Jiangsu</w:delText>
              </w:r>
              <w:r w:rsidDel="001848B0">
                <w:rPr>
                  <w:rFonts w:ascii="Verdana" w:hAnsi="Verdana" w:cs="Calibri"/>
                  <w:sz w:val="14"/>
                  <w:szCs w:val="14"/>
                </w:rPr>
                <w:delText>Huntsman Corporation323232323232323232Asia PacificChina</w:delText>
              </w:r>
              <w:r w:rsidDel="001848B0">
                <w:rPr>
                  <w:rFonts w:ascii="Verdana" w:hAnsi="Verdana" w:cs="Calibri"/>
                  <w:color w:val="000000"/>
                  <w:sz w:val="14"/>
                  <w:szCs w:val="14"/>
                </w:rPr>
                <w:delText>Guangdong</w:delText>
              </w:r>
              <w:r w:rsidDel="001848B0">
                <w:rPr>
                  <w:rFonts w:ascii="Verdana" w:hAnsi="Verdana" w:cs="Calibri"/>
                  <w:sz w:val="14"/>
                  <w:szCs w:val="14"/>
                </w:rPr>
                <w:delText>Huntsman Corporation323232323232323232Asia Pacific</w:delText>
              </w:r>
            </w:del>
          </w:p>
        </w:tc>
        <w:tc>
          <w:tcPr>
            <w:tcW w:w="789" w:type="dxa"/>
            <w:shd w:val="clear" w:color="auto" w:fill="FFFFFF"/>
            <w:tcMar>
              <w:top w:w="15" w:type="dxa"/>
              <w:left w:w="15" w:type="dxa"/>
              <w:bottom w:w="0" w:type="dxa"/>
              <w:right w:w="15" w:type="dxa"/>
            </w:tcMar>
            <w:vAlign w:val="bottom"/>
            <w:hideMark/>
            <w:tcPrChange w:id="13256"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432B726B" w14:textId="05458EEF" w:rsidR="00587138" w:rsidRPr="000627CD" w:rsidDel="001848B0" w:rsidRDefault="00587138" w:rsidP="00092529">
            <w:pPr>
              <w:pStyle w:val="BodyText"/>
              <w:spacing w:before="162" w:line="480" w:lineRule="auto"/>
              <w:ind w:right="-90"/>
              <w:jc w:val="center"/>
              <w:rPr>
                <w:del w:id="13257" w:author="Hardik Malhotra" w:date="2021-09-30T19:35:00Z"/>
                <w:rFonts w:ascii="Verdana" w:hAnsi="Verdana"/>
                <w:bCs/>
                <w:sz w:val="14"/>
                <w:szCs w:val="14"/>
              </w:rPr>
            </w:pPr>
            <w:del w:id="13258" w:author="Hardik Malhotra" w:date="2021-09-30T19:35:00Z">
              <w:r w:rsidDel="001848B0">
                <w:rPr>
                  <w:rFonts w:ascii="Verdana" w:hAnsi="Verdana" w:cs="Calibri"/>
                  <w:sz w:val="14"/>
                  <w:szCs w:val="14"/>
                </w:rPr>
                <w:delText>Japan</w:delText>
              </w:r>
            </w:del>
          </w:p>
        </w:tc>
        <w:tc>
          <w:tcPr>
            <w:tcW w:w="789" w:type="dxa"/>
            <w:shd w:val="clear" w:color="auto" w:fill="FFFFFF"/>
            <w:tcMar>
              <w:top w:w="15" w:type="dxa"/>
              <w:left w:w="15" w:type="dxa"/>
              <w:bottom w:w="0" w:type="dxa"/>
              <w:right w:w="15" w:type="dxa"/>
            </w:tcMar>
            <w:vAlign w:val="bottom"/>
            <w:hideMark/>
            <w:tcPrChange w:id="13259"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74D1455D" w14:textId="1D1680EB" w:rsidR="00587138" w:rsidRPr="000627CD" w:rsidDel="001848B0" w:rsidRDefault="00587138" w:rsidP="00092529">
            <w:pPr>
              <w:pStyle w:val="BodyText"/>
              <w:spacing w:before="162" w:line="480" w:lineRule="auto"/>
              <w:ind w:right="-90"/>
              <w:jc w:val="center"/>
              <w:rPr>
                <w:del w:id="13260" w:author="Hardik Malhotra" w:date="2021-09-30T19:35:00Z"/>
                <w:rFonts w:ascii="Verdana" w:hAnsi="Verdana"/>
                <w:bCs/>
                <w:sz w:val="14"/>
                <w:szCs w:val="14"/>
              </w:rPr>
            </w:pPr>
            <w:del w:id="13261" w:author="Hardik Malhotra" w:date="2021-09-30T19:35:00Z">
              <w:r w:rsidDel="001848B0">
                <w:rPr>
                  <w:rFonts w:ascii="Verdana" w:hAnsi="Verdana" w:cs="Calibri"/>
                  <w:color w:val="000000"/>
                  <w:sz w:val="14"/>
                  <w:szCs w:val="14"/>
                </w:rPr>
                <w:delText>Kinu Ura</w:delText>
              </w:r>
            </w:del>
          </w:p>
        </w:tc>
        <w:tc>
          <w:tcPr>
            <w:tcW w:w="1172" w:type="dxa"/>
            <w:shd w:val="clear" w:color="auto" w:fill="FFFFFF"/>
            <w:tcMar>
              <w:top w:w="15" w:type="dxa"/>
              <w:left w:w="15" w:type="dxa"/>
              <w:bottom w:w="0" w:type="dxa"/>
              <w:right w:w="15" w:type="dxa"/>
            </w:tcMar>
            <w:vAlign w:val="bottom"/>
            <w:hideMark/>
            <w:tcPrChange w:id="13262" w:author="Neeshu Bhadauriya" w:date="2021-09-27T21:37:00Z">
              <w:tcPr>
                <w:tcW w:w="790" w:type="dxa"/>
                <w:shd w:val="clear" w:color="auto" w:fill="FFFFFF"/>
                <w:tcMar>
                  <w:top w:w="15" w:type="dxa"/>
                  <w:left w:w="15" w:type="dxa"/>
                  <w:bottom w:w="0" w:type="dxa"/>
                  <w:right w:w="15" w:type="dxa"/>
                </w:tcMar>
                <w:vAlign w:val="bottom"/>
                <w:hideMark/>
              </w:tcPr>
            </w:tcPrChange>
          </w:tcPr>
          <w:p w14:paraId="1B5F0077" w14:textId="0B7338E5" w:rsidR="00587138" w:rsidRPr="000627CD" w:rsidDel="001848B0" w:rsidRDefault="00587138" w:rsidP="00092529">
            <w:pPr>
              <w:pStyle w:val="BodyText"/>
              <w:spacing w:before="162" w:line="480" w:lineRule="auto"/>
              <w:ind w:right="-90"/>
              <w:jc w:val="center"/>
              <w:rPr>
                <w:del w:id="13263" w:author="Hardik Malhotra" w:date="2021-09-30T19:35:00Z"/>
                <w:rFonts w:ascii="Verdana" w:hAnsi="Verdana"/>
                <w:bCs/>
                <w:sz w:val="14"/>
                <w:szCs w:val="14"/>
              </w:rPr>
            </w:pPr>
            <w:del w:id="13264" w:author="Hardik Malhotra" w:date="2021-09-30T19:35:00Z">
              <w:r w:rsidDel="001848B0">
                <w:rPr>
                  <w:rFonts w:ascii="Verdana" w:hAnsi="Verdana" w:cs="Calibri"/>
                  <w:sz w:val="14"/>
                  <w:szCs w:val="14"/>
                </w:rPr>
                <w:delText>The Dow Chemical Company</w:delText>
              </w:r>
            </w:del>
          </w:p>
        </w:tc>
        <w:tc>
          <w:tcPr>
            <w:tcW w:w="709" w:type="dxa"/>
            <w:shd w:val="clear" w:color="auto" w:fill="FFFFFF"/>
            <w:tcMar>
              <w:top w:w="15" w:type="dxa"/>
              <w:left w:w="15" w:type="dxa"/>
              <w:bottom w:w="0" w:type="dxa"/>
              <w:right w:w="15" w:type="dxa"/>
            </w:tcMar>
            <w:vAlign w:val="bottom"/>
            <w:hideMark/>
            <w:tcPrChange w:id="13265"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26A19C7D" w14:textId="4D6AE93B" w:rsidR="00587138" w:rsidRPr="00A221A1" w:rsidDel="001848B0" w:rsidRDefault="00587138" w:rsidP="00092529">
            <w:pPr>
              <w:pStyle w:val="BodyText"/>
              <w:spacing w:before="162" w:line="480" w:lineRule="auto"/>
              <w:ind w:right="-90"/>
              <w:jc w:val="center"/>
              <w:rPr>
                <w:del w:id="13266" w:author="Hardik Malhotra" w:date="2021-09-30T19:35:00Z"/>
                <w:rFonts w:ascii="Verdana" w:hAnsi="Verdana" w:cs="Calibri"/>
                <w:sz w:val="14"/>
                <w:szCs w:val="14"/>
              </w:rPr>
            </w:pPr>
            <w:del w:id="13267" w:author="Hardik Malhotra" w:date="2021-09-30T19:35:00Z">
              <w:r w:rsidDel="001848B0">
                <w:rPr>
                  <w:rFonts w:ascii="Verdana" w:hAnsi="Verdana" w:cs="Calibri"/>
                  <w:sz w:val="14"/>
                  <w:szCs w:val="14"/>
                </w:rPr>
                <w:delText>40</w:delText>
              </w:r>
            </w:del>
          </w:p>
        </w:tc>
        <w:tc>
          <w:tcPr>
            <w:tcW w:w="487" w:type="dxa"/>
            <w:shd w:val="clear" w:color="auto" w:fill="FFFFFF"/>
            <w:tcMar>
              <w:top w:w="15" w:type="dxa"/>
              <w:left w:w="15" w:type="dxa"/>
              <w:bottom w:w="0" w:type="dxa"/>
              <w:right w:w="15" w:type="dxa"/>
            </w:tcMar>
            <w:vAlign w:val="bottom"/>
            <w:hideMark/>
            <w:tcPrChange w:id="13268" w:author="Neeshu Bhadauriya" w:date="2021-09-27T21:37:00Z">
              <w:tcPr>
                <w:tcW w:w="789" w:type="dxa"/>
                <w:gridSpan w:val="3"/>
                <w:shd w:val="clear" w:color="auto" w:fill="FFFFFF"/>
                <w:tcMar>
                  <w:top w:w="15" w:type="dxa"/>
                  <w:left w:w="15" w:type="dxa"/>
                  <w:bottom w:w="0" w:type="dxa"/>
                  <w:right w:w="15" w:type="dxa"/>
                </w:tcMar>
                <w:vAlign w:val="bottom"/>
                <w:hideMark/>
              </w:tcPr>
            </w:tcPrChange>
          </w:tcPr>
          <w:p w14:paraId="20FD3749" w14:textId="37AD732E" w:rsidR="00587138" w:rsidRPr="00A221A1" w:rsidDel="001848B0" w:rsidRDefault="00587138" w:rsidP="00092529">
            <w:pPr>
              <w:pStyle w:val="BodyText"/>
              <w:spacing w:before="162" w:line="480" w:lineRule="auto"/>
              <w:ind w:right="-90"/>
              <w:jc w:val="center"/>
              <w:rPr>
                <w:del w:id="13269" w:author="Hardik Malhotra" w:date="2021-09-30T19:35:00Z"/>
                <w:rFonts w:ascii="Verdana" w:hAnsi="Verdana" w:cs="Calibri"/>
                <w:sz w:val="14"/>
                <w:szCs w:val="14"/>
              </w:rPr>
            </w:pPr>
            <w:del w:id="13270" w:author="Hardik Malhotra" w:date="2021-09-30T19:35:00Z">
              <w:r w:rsidDel="001848B0">
                <w:rPr>
                  <w:rFonts w:ascii="Verdana" w:hAnsi="Verdana" w:cs="Calibri"/>
                  <w:sz w:val="14"/>
                  <w:szCs w:val="14"/>
                </w:rPr>
                <w:delText>40</w:delText>
              </w:r>
            </w:del>
          </w:p>
        </w:tc>
        <w:tc>
          <w:tcPr>
            <w:tcW w:w="790" w:type="dxa"/>
            <w:shd w:val="clear" w:color="auto" w:fill="FFFFFF"/>
            <w:tcMar>
              <w:top w:w="15" w:type="dxa"/>
              <w:left w:w="15" w:type="dxa"/>
              <w:bottom w:w="0" w:type="dxa"/>
              <w:right w:w="15" w:type="dxa"/>
            </w:tcMar>
            <w:vAlign w:val="bottom"/>
            <w:hideMark/>
            <w:tcPrChange w:id="13271" w:author="Neeshu Bhadauriya" w:date="2021-09-27T21:37:00Z">
              <w:tcPr>
                <w:tcW w:w="790" w:type="dxa"/>
                <w:gridSpan w:val="2"/>
                <w:shd w:val="clear" w:color="auto" w:fill="FFFFFF"/>
                <w:tcMar>
                  <w:top w:w="15" w:type="dxa"/>
                  <w:left w:w="15" w:type="dxa"/>
                  <w:bottom w:w="0" w:type="dxa"/>
                  <w:right w:w="15" w:type="dxa"/>
                </w:tcMar>
                <w:vAlign w:val="bottom"/>
                <w:hideMark/>
              </w:tcPr>
            </w:tcPrChange>
          </w:tcPr>
          <w:p w14:paraId="2D3EB720" w14:textId="71CEE16F" w:rsidR="00587138" w:rsidRPr="00A221A1" w:rsidDel="001848B0" w:rsidRDefault="00587138" w:rsidP="00092529">
            <w:pPr>
              <w:pStyle w:val="BodyText"/>
              <w:spacing w:before="162" w:line="480" w:lineRule="auto"/>
              <w:ind w:right="-90"/>
              <w:jc w:val="center"/>
              <w:rPr>
                <w:del w:id="13272" w:author="Hardik Malhotra" w:date="2021-09-30T19:35:00Z"/>
                <w:rFonts w:ascii="Verdana" w:hAnsi="Verdana" w:cs="Calibri"/>
                <w:sz w:val="14"/>
                <w:szCs w:val="14"/>
              </w:rPr>
            </w:pPr>
            <w:del w:id="13273" w:author="Hardik Malhotra" w:date="2021-09-30T19:35:00Z">
              <w:r w:rsidDel="001848B0">
                <w:rPr>
                  <w:rFonts w:ascii="Verdana" w:hAnsi="Verdana" w:cs="Calibri"/>
                  <w:sz w:val="14"/>
                  <w:szCs w:val="14"/>
                </w:rPr>
                <w:delText>40</w:delText>
              </w:r>
            </w:del>
          </w:p>
        </w:tc>
        <w:tc>
          <w:tcPr>
            <w:tcW w:w="789" w:type="dxa"/>
            <w:shd w:val="clear" w:color="auto" w:fill="FFFFFF"/>
            <w:tcMar>
              <w:top w:w="15" w:type="dxa"/>
              <w:left w:w="15" w:type="dxa"/>
              <w:bottom w:w="0" w:type="dxa"/>
              <w:right w:w="15" w:type="dxa"/>
            </w:tcMar>
            <w:vAlign w:val="bottom"/>
            <w:hideMark/>
            <w:tcPrChange w:id="13274"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5A0404AA" w14:textId="512EF335" w:rsidR="00587138" w:rsidRPr="00A221A1" w:rsidDel="001848B0" w:rsidRDefault="00587138" w:rsidP="00092529">
            <w:pPr>
              <w:pStyle w:val="BodyText"/>
              <w:spacing w:before="162" w:line="480" w:lineRule="auto"/>
              <w:ind w:right="-90"/>
              <w:jc w:val="center"/>
              <w:rPr>
                <w:del w:id="13275" w:author="Hardik Malhotra" w:date="2021-09-30T19:35:00Z"/>
                <w:rFonts w:ascii="Verdana" w:hAnsi="Verdana" w:cs="Calibri"/>
                <w:sz w:val="14"/>
                <w:szCs w:val="14"/>
              </w:rPr>
            </w:pPr>
            <w:del w:id="13276" w:author="Hardik Malhotra" w:date="2021-09-30T19:35:00Z">
              <w:r w:rsidDel="001848B0">
                <w:rPr>
                  <w:rFonts w:ascii="Verdana" w:hAnsi="Verdana" w:cs="Calibri"/>
                  <w:sz w:val="14"/>
                  <w:szCs w:val="14"/>
                </w:rPr>
                <w:delText>40</w:delText>
              </w:r>
            </w:del>
          </w:p>
        </w:tc>
        <w:tc>
          <w:tcPr>
            <w:tcW w:w="789" w:type="dxa"/>
            <w:shd w:val="clear" w:color="auto" w:fill="FFFFFF"/>
            <w:tcMar>
              <w:top w:w="15" w:type="dxa"/>
              <w:left w:w="15" w:type="dxa"/>
              <w:bottom w:w="0" w:type="dxa"/>
              <w:right w:w="15" w:type="dxa"/>
            </w:tcMar>
            <w:vAlign w:val="bottom"/>
            <w:hideMark/>
            <w:tcPrChange w:id="13277"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6733D6E1" w14:textId="3B601BC3" w:rsidR="00587138" w:rsidRPr="00A221A1" w:rsidDel="001848B0" w:rsidRDefault="00587138" w:rsidP="00092529">
            <w:pPr>
              <w:pStyle w:val="BodyText"/>
              <w:spacing w:before="162" w:line="480" w:lineRule="auto"/>
              <w:ind w:right="-90"/>
              <w:jc w:val="center"/>
              <w:rPr>
                <w:del w:id="13278" w:author="Hardik Malhotra" w:date="2021-09-30T19:35:00Z"/>
                <w:rFonts w:ascii="Verdana" w:hAnsi="Verdana" w:cs="Calibri"/>
                <w:sz w:val="14"/>
                <w:szCs w:val="14"/>
              </w:rPr>
            </w:pPr>
            <w:del w:id="13279" w:author="Hardik Malhotra" w:date="2021-09-30T19:35:00Z">
              <w:r w:rsidDel="001848B0">
                <w:rPr>
                  <w:rFonts w:ascii="Verdana" w:hAnsi="Verdana" w:cs="Calibri"/>
                  <w:sz w:val="14"/>
                  <w:szCs w:val="14"/>
                </w:rPr>
                <w:delText>40</w:delText>
              </w:r>
            </w:del>
          </w:p>
        </w:tc>
        <w:tc>
          <w:tcPr>
            <w:tcW w:w="790" w:type="dxa"/>
            <w:shd w:val="clear" w:color="auto" w:fill="FFFFFF"/>
            <w:tcMar>
              <w:top w:w="15" w:type="dxa"/>
              <w:left w:w="15" w:type="dxa"/>
              <w:bottom w:w="0" w:type="dxa"/>
              <w:right w:w="15" w:type="dxa"/>
            </w:tcMar>
            <w:vAlign w:val="bottom"/>
            <w:hideMark/>
            <w:tcPrChange w:id="13280" w:author="Neeshu Bhadauriya" w:date="2021-09-27T21:37:00Z">
              <w:tcPr>
                <w:tcW w:w="790" w:type="dxa"/>
                <w:gridSpan w:val="2"/>
                <w:shd w:val="clear" w:color="auto" w:fill="FFFFFF"/>
                <w:tcMar>
                  <w:top w:w="15" w:type="dxa"/>
                  <w:left w:w="15" w:type="dxa"/>
                  <w:bottom w:w="0" w:type="dxa"/>
                  <w:right w:w="15" w:type="dxa"/>
                </w:tcMar>
                <w:vAlign w:val="bottom"/>
                <w:hideMark/>
              </w:tcPr>
            </w:tcPrChange>
          </w:tcPr>
          <w:p w14:paraId="4AC76FDF" w14:textId="70237A82" w:rsidR="00587138" w:rsidRPr="00A221A1" w:rsidDel="001848B0" w:rsidRDefault="00587138" w:rsidP="00092529">
            <w:pPr>
              <w:pStyle w:val="BodyText"/>
              <w:spacing w:before="162" w:line="480" w:lineRule="auto"/>
              <w:ind w:right="-90"/>
              <w:jc w:val="center"/>
              <w:rPr>
                <w:del w:id="13281" w:author="Hardik Malhotra" w:date="2021-09-30T19:35:00Z"/>
                <w:rFonts w:ascii="Verdana" w:hAnsi="Verdana" w:cs="Calibri"/>
                <w:sz w:val="14"/>
                <w:szCs w:val="14"/>
              </w:rPr>
            </w:pPr>
            <w:del w:id="13282" w:author="Hardik Malhotra" w:date="2021-09-30T19:35:00Z">
              <w:r w:rsidDel="001848B0">
                <w:rPr>
                  <w:rFonts w:ascii="Verdana" w:hAnsi="Verdana" w:cs="Calibri"/>
                  <w:sz w:val="14"/>
                  <w:szCs w:val="14"/>
                </w:rPr>
                <w:delText>40</w:delText>
              </w:r>
            </w:del>
          </w:p>
        </w:tc>
        <w:tc>
          <w:tcPr>
            <w:tcW w:w="789" w:type="dxa"/>
            <w:shd w:val="clear" w:color="auto" w:fill="FFFFFF"/>
            <w:tcMar>
              <w:top w:w="15" w:type="dxa"/>
              <w:left w:w="15" w:type="dxa"/>
              <w:bottom w:w="0" w:type="dxa"/>
              <w:right w:w="15" w:type="dxa"/>
            </w:tcMar>
            <w:vAlign w:val="bottom"/>
            <w:hideMark/>
            <w:tcPrChange w:id="13283"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601B9AB2" w14:textId="0A554F81" w:rsidR="00587138" w:rsidRPr="00A221A1" w:rsidDel="001848B0" w:rsidRDefault="00587138" w:rsidP="00092529">
            <w:pPr>
              <w:pStyle w:val="BodyText"/>
              <w:spacing w:before="162" w:line="480" w:lineRule="auto"/>
              <w:ind w:right="-90"/>
              <w:jc w:val="center"/>
              <w:rPr>
                <w:del w:id="13284" w:author="Hardik Malhotra" w:date="2021-09-30T19:35:00Z"/>
                <w:rFonts w:ascii="Verdana" w:hAnsi="Verdana" w:cs="Calibri"/>
                <w:sz w:val="14"/>
                <w:szCs w:val="14"/>
              </w:rPr>
            </w:pPr>
            <w:del w:id="13285" w:author="Hardik Malhotra" w:date="2021-09-30T19:35:00Z">
              <w:r w:rsidDel="001848B0">
                <w:rPr>
                  <w:rFonts w:ascii="Verdana" w:hAnsi="Verdana" w:cs="Calibri"/>
                  <w:sz w:val="14"/>
                  <w:szCs w:val="14"/>
                </w:rPr>
                <w:delText>40</w:delText>
              </w:r>
            </w:del>
          </w:p>
        </w:tc>
        <w:tc>
          <w:tcPr>
            <w:tcW w:w="789" w:type="dxa"/>
            <w:shd w:val="clear" w:color="auto" w:fill="FFFFFF"/>
            <w:tcMar>
              <w:top w:w="15" w:type="dxa"/>
              <w:left w:w="15" w:type="dxa"/>
              <w:bottom w:w="0" w:type="dxa"/>
              <w:right w:w="15" w:type="dxa"/>
            </w:tcMar>
            <w:vAlign w:val="bottom"/>
            <w:hideMark/>
            <w:tcPrChange w:id="13286"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1E0A92F5" w14:textId="42F54ADA" w:rsidR="00587138" w:rsidRPr="00A221A1" w:rsidDel="001848B0" w:rsidRDefault="00587138" w:rsidP="00092529">
            <w:pPr>
              <w:pStyle w:val="BodyText"/>
              <w:spacing w:before="162" w:line="480" w:lineRule="auto"/>
              <w:ind w:right="-90"/>
              <w:jc w:val="center"/>
              <w:rPr>
                <w:del w:id="13287" w:author="Hardik Malhotra" w:date="2021-09-30T19:35:00Z"/>
                <w:rFonts w:ascii="Verdana" w:hAnsi="Verdana" w:cs="Calibri"/>
                <w:sz w:val="14"/>
                <w:szCs w:val="14"/>
              </w:rPr>
            </w:pPr>
            <w:del w:id="13288" w:author="Hardik Malhotra" w:date="2021-09-30T19:35:00Z">
              <w:r w:rsidDel="001848B0">
                <w:rPr>
                  <w:rFonts w:ascii="Verdana" w:hAnsi="Verdana" w:cs="Calibri"/>
                  <w:sz w:val="14"/>
                  <w:szCs w:val="14"/>
                </w:rPr>
                <w:delText>40</w:delText>
              </w:r>
            </w:del>
          </w:p>
        </w:tc>
        <w:tc>
          <w:tcPr>
            <w:tcW w:w="790" w:type="dxa"/>
            <w:shd w:val="clear" w:color="auto" w:fill="FFFFFF"/>
            <w:tcMar>
              <w:top w:w="15" w:type="dxa"/>
              <w:left w:w="15" w:type="dxa"/>
              <w:bottom w:w="0" w:type="dxa"/>
              <w:right w:w="15" w:type="dxa"/>
            </w:tcMar>
            <w:vAlign w:val="bottom"/>
            <w:hideMark/>
            <w:tcPrChange w:id="13289" w:author="Neeshu Bhadauriya" w:date="2021-09-27T21:37:00Z">
              <w:tcPr>
                <w:tcW w:w="790" w:type="dxa"/>
                <w:gridSpan w:val="2"/>
                <w:shd w:val="clear" w:color="auto" w:fill="FFFFFF"/>
                <w:tcMar>
                  <w:top w:w="15" w:type="dxa"/>
                  <w:left w:w="15" w:type="dxa"/>
                  <w:bottom w:w="0" w:type="dxa"/>
                  <w:right w:w="15" w:type="dxa"/>
                </w:tcMar>
                <w:vAlign w:val="bottom"/>
                <w:hideMark/>
              </w:tcPr>
            </w:tcPrChange>
          </w:tcPr>
          <w:p w14:paraId="16B470E3" w14:textId="1BE4FD93" w:rsidR="00587138" w:rsidRPr="00A221A1" w:rsidDel="001848B0" w:rsidRDefault="00587138" w:rsidP="00092529">
            <w:pPr>
              <w:pStyle w:val="BodyText"/>
              <w:spacing w:before="162" w:line="480" w:lineRule="auto"/>
              <w:ind w:right="-90"/>
              <w:jc w:val="center"/>
              <w:rPr>
                <w:del w:id="13290" w:author="Hardik Malhotra" w:date="2021-09-30T19:35:00Z"/>
                <w:rFonts w:ascii="Verdana" w:hAnsi="Verdana" w:cs="Calibri"/>
                <w:sz w:val="14"/>
                <w:szCs w:val="14"/>
              </w:rPr>
            </w:pPr>
            <w:del w:id="13291" w:author="Hardik Malhotra" w:date="2021-09-30T19:35:00Z">
              <w:r w:rsidDel="001848B0">
                <w:rPr>
                  <w:rFonts w:ascii="Verdana" w:hAnsi="Verdana" w:cs="Calibri"/>
                  <w:sz w:val="14"/>
                  <w:szCs w:val="14"/>
                </w:rPr>
                <w:delText>40</w:delText>
              </w:r>
            </w:del>
          </w:p>
        </w:tc>
      </w:tr>
      <w:tr w:rsidR="00587138" w:rsidRPr="000627CD" w:rsidDel="001848B0" w14:paraId="72A07BD3" w14:textId="531014D2" w:rsidTr="005C3363">
        <w:trPr>
          <w:trHeight w:val="86"/>
          <w:del w:id="13292" w:author="Hardik Malhotra" w:date="2021-09-30T19:35:00Z"/>
          <w:trPrChange w:id="13293" w:author="Neeshu Bhadauriya" w:date="2021-09-27T21:37:00Z">
            <w:trPr>
              <w:gridBefore w:val="1"/>
              <w:trHeight w:val="86"/>
            </w:trPr>
          </w:trPrChange>
        </w:trPr>
        <w:tc>
          <w:tcPr>
            <w:tcW w:w="789" w:type="dxa"/>
            <w:shd w:val="clear" w:color="auto" w:fill="FFFFFF"/>
            <w:tcMar>
              <w:top w:w="15" w:type="dxa"/>
              <w:left w:w="15" w:type="dxa"/>
              <w:bottom w:w="0" w:type="dxa"/>
              <w:right w:w="15" w:type="dxa"/>
            </w:tcMar>
            <w:vAlign w:val="bottom"/>
            <w:hideMark/>
            <w:tcPrChange w:id="13294"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750F51B2" w14:textId="67FCE7F7" w:rsidR="00587138" w:rsidRPr="000627CD" w:rsidDel="001848B0" w:rsidRDefault="00587138" w:rsidP="00092529">
            <w:pPr>
              <w:pStyle w:val="BodyText"/>
              <w:spacing w:before="162" w:line="480" w:lineRule="auto"/>
              <w:ind w:right="-90"/>
              <w:jc w:val="center"/>
              <w:rPr>
                <w:del w:id="13295" w:author="Hardik Malhotra" w:date="2021-09-30T19:35:00Z"/>
                <w:rFonts w:ascii="Verdana" w:hAnsi="Verdana"/>
                <w:bCs/>
                <w:sz w:val="14"/>
                <w:szCs w:val="14"/>
              </w:rPr>
            </w:pPr>
            <w:del w:id="13296" w:author="Hardik Malhotra" w:date="2021-09-30T19:35:00Z">
              <w:r w:rsidDel="001848B0">
                <w:rPr>
                  <w:rFonts w:ascii="Verdana" w:hAnsi="Verdana" w:cs="Calibri"/>
                  <w:sz w:val="14"/>
                  <w:szCs w:val="14"/>
                </w:rPr>
                <w:delText>Asia PacificJapan</w:delText>
              </w:r>
              <w:r w:rsidDel="001848B0">
                <w:rPr>
                  <w:rFonts w:ascii="Verdana" w:hAnsi="Verdana" w:cs="Calibri"/>
                  <w:color w:val="000000"/>
                  <w:sz w:val="14"/>
                  <w:szCs w:val="14"/>
                </w:rPr>
                <w:delText>Mie Pref</w:delText>
              </w:r>
              <w:r w:rsidDel="001848B0">
                <w:rPr>
                  <w:rFonts w:ascii="Verdana" w:hAnsi="Verdana" w:cs="Calibri"/>
                  <w:sz w:val="14"/>
                  <w:szCs w:val="14"/>
                </w:rPr>
                <w:delText>Japan Epoxy Resins404040404040404040Asia PacificJapan</w:delText>
              </w:r>
              <w:r w:rsidDel="001848B0">
                <w:rPr>
                  <w:rFonts w:ascii="Verdana" w:hAnsi="Verdana" w:cs="Calibri"/>
                  <w:color w:val="000000"/>
                  <w:sz w:val="14"/>
                  <w:szCs w:val="14"/>
                </w:rPr>
                <w:delText>Japan</w:delText>
              </w:r>
              <w:r w:rsidDel="001848B0">
                <w:rPr>
                  <w:rFonts w:ascii="Verdana" w:hAnsi="Verdana" w:cs="Calibri"/>
                  <w:sz w:val="14"/>
                  <w:szCs w:val="14"/>
                </w:rPr>
                <w:delText>Nippon Steel Chemical &amp; Material Co., Ltd.100100100100120120120120120Asia Pacific</w:delText>
              </w:r>
            </w:del>
          </w:p>
        </w:tc>
        <w:tc>
          <w:tcPr>
            <w:tcW w:w="789" w:type="dxa"/>
            <w:shd w:val="clear" w:color="auto" w:fill="FFFFFF"/>
            <w:tcMar>
              <w:top w:w="15" w:type="dxa"/>
              <w:left w:w="15" w:type="dxa"/>
              <w:bottom w:w="0" w:type="dxa"/>
              <w:right w:w="15" w:type="dxa"/>
            </w:tcMar>
            <w:vAlign w:val="bottom"/>
            <w:hideMark/>
            <w:tcPrChange w:id="13297"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67BE099B" w14:textId="1A917F0A" w:rsidR="00587138" w:rsidRPr="000627CD" w:rsidDel="001848B0" w:rsidRDefault="00587138" w:rsidP="00092529">
            <w:pPr>
              <w:pStyle w:val="BodyText"/>
              <w:spacing w:before="162" w:line="480" w:lineRule="auto"/>
              <w:ind w:right="-90"/>
              <w:jc w:val="center"/>
              <w:rPr>
                <w:del w:id="13298" w:author="Hardik Malhotra" w:date="2021-09-30T19:35:00Z"/>
                <w:rFonts w:ascii="Verdana" w:hAnsi="Verdana"/>
                <w:bCs/>
                <w:sz w:val="14"/>
                <w:szCs w:val="14"/>
              </w:rPr>
            </w:pPr>
            <w:del w:id="13299" w:author="Hardik Malhotra" w:date="2021-09-30T19:35:00Z">
              <w:r w:rsidDel="001848B0">
                <w:rPr>
                  <w:rFonts w:ascii="Verdana" w:hAnsi="Verdana" w:cs="Calibri"/>
                  <w:sz w:val="14"/>
                  <w:szCs w:val="14"/>
                </w:rPr>
                <w:delText>South Korea</w:delText>
              </w:r>
            </w:del>
          </w:p>
        </w:tc>
        <w:tc>
          <w:tcPr>
            <w:tcW w:w="789" w:type="dxa"/>
            <w:shd w:val="clear" w:color="auto" w:fill="FFFFFF"/>
            <w:tcMar>
              <w:top w:w="15" w:type="dxa"/>
              <w:left w:w="15" w:type="dxa"/>
              <w:bottom w:w="0" w:type="dxa"/>
              <w:right w:w="15" w:type="dxa"/>
            </w:tcMar>
            <w:vAlign w:val="bottom"/>
            <w:hideMark/>
            <w:tcPrChange w:id="13300"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0083678A" w14:textId="12CB41D9" w:rsidR="00587138" w:rsidRPr="000627CD" w:rsidDel="001848B0" w:rsidRDefault="00587138" w:rsidP="00092529">
            <w:pPr>
              <w:pStyle w:val="BodyText"/>
              <w:spacing w:before="162" w:line="480" w:lineRule="auto"/>
              <w:ind w:right="-90"/>
              <w:jc w:val="center"/>
              <w:rPr>
                <w:del w:id="13301" w:author="Hardik Malhotra" w:date="2021-09-30T19:35:00Z"/>
                <w:rFonts w:ascii="Verdana" w:hAnsi="Verdana"/>
                <w:bCs/>
                <w:sz w:val="14"/>
                <w:szCs w:val="14"/>
              </w:rPr>
            </w:pPr>
            <w:del w:id="13302" w:author="Hardik Malhotra" w:date="2021-09-30T19:35:00Z">
              <w:r w:rsidDel="001848B0">
                <w:rPr>
                  <w:rFonts w:ascii="Verdana" w:hAnsi="Verdana" w:cs="Calibri"/>
                  <w:sz w:val="14"/>
                  <w:szCs w:val="14"/>
                </w:rPr>
                <w:delText xml:space="preserve">Gumi </w:delText>
              </w:r>
            </w:del>
          </w:p>
        </w:tc>
        <w:tc>
          <w:tcPr>
            <w:tcW w:w="1172" w:type="dxa"/>
            <w:shd w:val="clear" w:color="auto" w:fill="FFFFFF"/>
            <w:tcMar>
              <w:top w:w="15" w:type="dxa"/>
              <w:left w:w="15" w:type="dxa"/>
              <w:bottom w:w="0" w:type="dxa"/>
              <w:right w:w="15" w:type="dxa"/>
            </w:tcMar>
            <w:vAlign w:val="bottom"/>
            <w:hideMark/>
            <w:tcPrChange w:id="13303" w:author="Neeshu Bhadauriya" w:date="2021-09-27T21:37:00Z">
              <w:tcPr>
                <w:tcW w:w="790" w:type="dxa"/>
                <w:shd w:val="clear" w:color="auto" w:fill="FFFFFF"/>
                <w:tcMar>
                  <w:top w:w="15" w:type="dxa"/>
                  <w:left w:w="15" w:type="dxa"/>
                  <w:bottom w:w="0" w:type="dxa"/>
                  <w:right w:w="15" w:type="dxa"/>
                </w:tcMar>
                <w:vAlign w:val="bottom"/>
                <w:hideMark/>
              </w:tcPr>
            </w:tcPrChange>
          </w:tcPr>
          <w:p w14:paraId="4C27BFA5" w14:textId="0057CA27" w:rsidR="00587138" w:rsidRPr="000627CD" w:rsidDel="001848B0" w:rsidRDefault="00587138" w:rsidP="00092529">
            <w:pPr>
              <w:pStyle w:val="BodyText"/>
              <w:spacing w:before="162" w:line="480" w:lineRule="auto"/>
              <w:ind w:right="-90"/>
              <w:jc w:val="center"/>
              <w:rPr>
                <w:del w:id="13304" w:author="Hardik Malhotra" w:date="2021-09-30T19:35:00Z"/>
                <w:rFonts w:ascii="Verdana" w:hAnsi="Verdana"/>
                <w:bCs/>
                <w:sz w:val="14"/>
                <w:szCs w:val="14"/>
              </w:rPr>
            </w:pPr>
            <w:del w:id="13305" w:author="Hardik Malhotra" w:date="2021-09-30T19:35:00Z">
              <w:r w:rsidDel="001848B0">
                <w:rPr>
                  <w:rFonts w:ascii="Verdana" w:hAnsi="Verdana" w:cs="Calibri"/>
                  <w:sz w:val="14"/>
                  <w:szCs w:val="14"/>
                </w:rPr>
                <w:delText>The Dow Chemical Company</w:delText>
              </w:r>
            </w:del>
          </w:p>
        </w:tc>
        <w:tc>
          <w:tcPr>
            <w:tcW w:w="709" w:type="dxa"/>
            <w:shd w:val="clear" w:color="auto" w:fill="FFFFFF"/>
            <w:tcMar>
              <w:top w:w="15" w:type="dxa"/>
              <w:left w:w="15" w:type="dxa"/>
              <w:bottom w:w="0" w:type="dxa"/>
              <w:right w:w="15" w:type="dxa"/>
            </w:tcMar>
            <w:vAlign w:val="bottom"/>
            <w:hideMark/>
            <w:tcPrChange w:id="13306"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2BF004B8" w14:textId="7A773CED" w:rsidR="00587138" w:rsidRPr="00A221A1" w:rsidDel="001848B0" w:rsidRDefault="00587138" w:rsidP="00092529">
            <w:pPr>
              <w:pStyle w:val="BodyText"/>
              <w:spacing w:before="162" w:line="480" w:lineRule="auto"/>
              <w:ind w:right="-90"/>
              <w:jc w:val="center"/>
              <w:rPr>
                <w:del w:id="13307" w:author="Hardik Malhotra" w:date="2021-09-30T19:35:00Z"/>
                <w:rFonts w:ascii="Verdana" w:hAnsi="Verdana" w:cs="Calibri"/>
                <w:sz w:val="14"/>
                <w:szCs w:val="14"/>
              </w:rPr>
            </w:pPr>
            <w:del w:id="13308" w:author="Hardik Malhotra" w:date="2021-09-30T19:35:00Z">
              <w:r w:rsidDel="001848B0">
                <w:rPr>
                  <w:rFonts w:ascii="Verdana" w:hAnsi="Verdana" w:cs="Calibri"/>
                  <w:sz w:val="14"/>
                  <w:szCs w:val="14"/>
                </w:rPr>
                <w:delText>30</w:delText>
              </w:r>
            </w:del>
          </w:p>
        </w:tc>
        <w:tc>
          <w:tcPr>
            <w:tcW w:w="487" w:type="dxa"/>
            <w:shd w:val="clear" w:color="auto" w:fill="FFFFFF"/>
            <w:tcMar>
              <w:top w:w="15" w:type="dxa"/>
              <w:left w:w="15" w:type="dxa"/>
              <w:bottom w:w="0" w:type="dxa"/>
              <w:right w:w="15" w:type="dxa"/>
            </w:tcMar>
            <w:vAlign w:val="bottom"/>
            <w:hideMark/>
            <w:tcPrChange w:id="13309" w:author="Neeshu Bhadauriya" w:date="2021-09-27T21:37:00Z">
              <w:tcPr>
                <w:tcW w:w="789" w:type="dxa"/>
                <w:gridSpan w:val="3"/>
                <w:shd w:val="clear" w:color="auto" w:fill="FFFFFF"/>
                <w:tcMar>
                  <w:top w:w="15" w:type="dxa"/>
                  <w:left w:w="15" w:type="dxa"/>
                  <w:bottom w:w="0" w:type="dxa"/>
                  <w:right w:w="15" w:type="dxa"/>
                </w:tcMar>
                <w:vAlign w:val="bottom"/>
                <w:hideMark/>
              </w:tcPr>
            </w:tcPrChange>
          </w:tcPr>
          <w:p w14:paraId="31F1DBBD" w14:textId="1FB0C8F3" w:rsidR="00587138" w:rsidRPr="00A221A1" w:rsidDel="001848B0" w:rsidRDefault="00587138" w:rsidP="00092529">
            <w:pPr>
              <w:pStyle w:val="BodyText"/>
              <w:spacing w:before="162" w:line="480" w:lineRule="auto"/>
              <w:ind w:right="-90"/>
              <w:jc w:val="center"/>
              <w:rPr>
                <w:del w:id="13310" w:author="Hardik Malhotra" w:date="2021-09-30T19:35:00Z"/>
                <w:rFonts w:ascii="Verdana" w:hAnsi="Verdana" w:cs="Calibri"/>
                <w:sz w:val="14"/>
                <w:szCs w:val="14"/>
              </w:rPr>
            </w:pPr>
            <w:del w:id="13311" w:author="Hardik Malhotra" w:date="2021-09-30T19:35:00Z">
              <w:r w:rsidDel="001848B0">
                <w:rPr>
                  <w:rFonts w:ascii="Verdana" w:hAnsi="Verdana" w:cs="Calibri"/>
                  <w:sz w:val="14"/>
                  <w:szCs w:val="14"/>
                </w:rPr>
                <w:delText>30</w:delText>
              </w:r>
            </w:del>
          </w:p>
        </w:tc>
        <w:tc>
          <w:tcPr>
            <w:tcW w:w="790" w:type="dxa"/>
            <w:shd w:val="clear" w:color="auto" w:fill="FFFFFF"/>
            <w:tcMar>
              <w:top w:w="15" w:type="dxa"/>
              <w:left w:w="15" w:type="dxa"/>
              <w:bottom w:w="0" w:type="dxa"/>
              <w:right w:w="15" w:type="dxa"/>
            </w:tcMar>
            <w:vAlign w:val="bottom"/>
            <w:hideMark/>
            <w:tcPrChange w:id="13312" w:author="Neeshu Bhadauriya" w:date="2021-09-27T21:37:00Z">
              <w:tcPr>
                <w:tcW w:w="790" w:type="dxa"/>
                <w:gridSpan w:val="2"/>
                <w:shd w:val="clear" w:color="auto" w:fill="FFFFFF"/>
                <w:tcMar>
                  <w:top w:w="15" w:type="dxa"/>
                  <w:left w:w="15" w:type="dxa"/>
                  <w:bottom w:w="0" w:type="dxa"/>
                  <w:right w:w="15" w:type="dxa"/>
                </w:tcMar>
                <w:vAlign w:val="bottom"/>
                <w:hideMark/>
              </w:tcPr>
            </w:tcPrChange>
          </w:tcPr>
          <w:p w14:paraId="2687B3C9" w14:textId="6656912B" w:rsidR="00587138" w:rsidRPr="00A221A1" w:rsidDel="001848B0" w:rsidRDefault="00587138" w:rsidP="00092529">
            <w:pPr>
              <w:pStyle w:val="BodyText"/>
              <w:spacing w:before="162" w:line="480" w:lineRule="auto"/>
              <w:ind w:right="-90"/>
              <w:jc w:val="center"/>
              <w:rPr>
                <w:del w:id="13313" w:author="Hardik Malhotra" w:date="2021-09-30T19:35:00Z"/>
                <w:rFonts w:ascii="Verdana" w:hAnsi="Verdana" w:cs="Calibri"/>
                <w:sz w:val="14"/>
                <w:szCs w:val="14"/>
              </w:rPr>
            </w:pPr>
            <w:del w:id="13314" w:author="Hardik Malhotra" w:date="2021-09-30T19:35:00Z">
              <w:r w:rsidDel="001848B0">
                <w:rPr>
                  <w:rFonts w:ascii="Verdana" w:hAnsi="Verdana" w:cs="Calibri"/>
                  <w:sz w:val="14"/>
                  <w:szCs w:val="14"/>
                </w:rPr>
                <w:delText>30</w:delText>
              </w:r>
            </w:del>
          </w:p>
        </w:tc>
        <w:tc>
          <w:tcPr>
            <w:tcW w:w="789" w:type="dxa"/>
            <w:shd w:val="clear" w:color="auto" w:fill="FFFFFF"/>
            <w:tcMar>
              <w:top w:w="15" w:type="dxa"/>
              <w:left w:w="15" w:type="dxa"/>
              <w:bottom w:w="0" w:type="dxa"/>
              <w:right w:w="15" w:type="dxa"/>
            </w:tcMar>
            <w:vAlign w:val="bottom"/>
            <w:hideMark/>
            <w:tcPrChange w:id="13315"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3F08DC7E" w14:textId="42839ECE" w:rsidR="00587138" w:rsidRPr="00A221A1" w:rsidDel="001848B0" w:rsidRDefault="00587138" w:rsidP="00092529">
            <w:pPr>
              <w:pStyle w:val="BodyText"/>
              <w:spacing w:before="162" w:line="480" w:lineRule="auto"/>
              <w:ind w:right="-90"/>
              <w:jc w:val="center"/>
              <w:rPr>
                <w:del w:id="13316" w:author="Hardik Malhotra" w:date="2021-09-30T19:35:00Z"/>
                <w:rFonts w:ascii="Verdana" w:hAnsi="Verdana" w:cs="Calibri"/>
                <w:sz w:val="14"/>
                <w:szCs w:val="14"/>
              </w:rPr>
            </w:pPr>
            <w:del w:id="13317" w:author="Hardik Malhotra" w:date="2021-09-30T19:35:00Z">
              <w:r w:rsidDel="001848B0">
                <w:rPr>
                  <w:rFonts w:ascii="Verdana" w:hAnsi="Verdana" w:cs="Calibri"/>
                  <w:sz w:val="14"/>
                  <w:szCs w:val="14"/>
                </w:rPr>
                <w:delText>30</w:delText>
              </w:r>
            </w:del>
          </w:p>
        </w:tc>
        <w:tc>
          <w:tcPr>
            <w:tcW w:w="789" w:type="dxa"/>
            <w:shd w:val="clear" w:color="auto" w:fill="FFFFFF"/>
            <w:tcMar>
              <w:top w:w="15" w:type="dxa"/>
              <w:left w:w="15" w:type="dxa"/>
              <w:bottom w:w="0" w:type="dxa"/>
              <w:right w:w="15" w:type="dxa"/>
            </w:tcMar>
            <w:vAlign w:val="bottom"/>
            <w:hideMark/>
            <w:tcPrChange w:id="13318"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51FFA9A2" w14:textId="3C199E42" w:rsidR="00587138" w:rsidRPr="00A221A1" w:rsidDel="001848B0" w:rsidRDefault="00587138" w:rsidP="00092529">
            <w:pPr>
              <w:pStyle w:val="BodyText"/>
              <w:spacing w:before="162" w:line="480" w:lineRule="auto"/>
              <w:ind w:right="-90"/>
              <w:jc w:val="center"/>
              <w:rPr>
                <w:del w:id="13319" w:author="Hardik Malhotra" w:date="2021-09-30T19:35:00Z"/>
                <w:rFonts w:ascii="Verdana" w:hAnsi="Verdana" w:cs="Calibri"/>
                <w:sz w:val="14"/>
                <w:szCs w:val="14"/>
              </w:rPr>
            </w:pPr>
            <w:del w:id="13320" w:author="Hardik Malhotra" w:date="2021-09-30T19:35:00Z">
              <w:r w:rsidDel="001848B0">
                <w:rPr>
                  <w:rFonts w:ascii="Verdana" w:hAnsi="Verdana" w:cs="Calibri"/>
                  <w:sz w:val="14"/>
                  <w:szCs w:val="14"/>
                </w:rPr>
                <w:delText>30</w:delText>
              </w:r>
            </w:del>
          </w:p>
        </w:tc>
        <w:tc>
          <w:tcPr>
            <w:tcW w:w="790" w:type="dxa"/>
            <w:shd w:val="clear" w:color="auto" w:fill="FFFFFF"/>
            <w:tcMar>
              <w:top w:w="15" w:type="dxa"/>
              <w:left w:w="15" w:type="dxa"/>
              <w:bottom w:w="0" w:type="dxa"/>
              <w:right w:w="15" w:type="dxa"/>
            </w:tcMar>
            <w:vAlign w:val="bottom"/>
            <w:hideMark/>
            <w:tcPrChange w:id="13321" w:author="Neeshu Bhadauriya" w:date="2021-09-27T21:37:00Z">
              <w:tcPr>
                <w:tcW w:w="790" w:type="dxa"/>
                <w:gridSpan w:val="2"/>
                <w:shd w:val="clear" w:color="auto" w:fill="FFFFFF"/>
                <w:tcMar>
                  <w:top w:w="15" w:type="dxa"/>
                  <w:left w:w="15" w:type="dxa"/>
                  <w:bottom w:w="0" w:type="dxa"/>
                  <w:right w:w="15" w:type="dxa"/>
                </w:tcMar>
                <w:vAlign w:val="bottom"/>
                <w:hideMark/>
              </w:tcPr>
            </w:tcPrChange>
          </w:tcPr>
          <w:p w14:paraId="581BA037" w14:textId="4A99A4A1" w:rsidR="00587138" w:rsidRPr="00A221A1" w:rsidDel="001848B0" w:rsidRDefault="00587138" w:rsidP="00092529">
            <w:pPr>
              <w:pStyle w:val="BodyText"/>
              <w:spacing w:before="162" w:line="480" w:lineRule="auto"/>
              <w:ind w:right="-90"/>
              <w:jc w:val="center"/>
              <w:rPr>
                <w:del w:id="13322" w:author="Hardik Malhotra" w:date="2021-09-30T19:35:00Z"/>
                <w:rFonts w:ascii="Verdana" w:hAnsi="Verdana" w:cs="Calibri"/>
                <w:sz w:val="14"/>
                <w:szCs w:val="14"/>
              </w:rPr>
            </w:pPr>
            <w:del w:id="13323" w:author="Hardik Malhotra" w:date="2021-09-30T19:35:00Z">
              <w:r w:rsidDel="001848B0">
                <w:rPr>
                  <w:rFonts w:ascii="Verdana" w:hAnsi="Verdana" w:cs="Calibri"/>
                  <w:sz w:val="14"/>
                  <w:szCs w:val="14"/>
                </w:rPr>
                <w:delText>30</w:delText>
              </w:r>
            </w:del>
          </w:p>
        </w:tc>
        <w:tc>
          <w:tcPr>
            <w:tcW w:w="789" w:type="dxa"/>
            <w:shd w:val="clear" w:color="auto" w:fill="FFFFFF"/>
            <w:tcMar>
              <w:top w:w="15" w:type="dxa"/>
              <w:left w:w="15" w:type="dxa"/>
              <w:bottom w:w="0" w:type="dxa"/>
              <w:right w:w="15" w:type="dxa"/>
            </w:tcMar>
            <w:vAlign w:val="bottom"/>
            <w:hideMark/>
            <w:tcPrChange w:id="13324"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36DE3B31" w14:textId="50C764C8" w:rsidR="00587138" w:rsidRPr="00A221A1" w:rsidDel="001848B0" w:rsidRDefault="00587138" w:rsidP="00092529">
            <w:pPr>
              <w:pStyle w:val="BodyText"/>
              <w:spacing w:before="162" w:line="480" w:lineRule="auto"/>
              <w:ind w:right="-90"/>
              <w:jc w:val="center"/>
              <w:rPr>
                <w:del w:id="13325" w:author="Hardik Malhotra" w:date="2021-09-30T19:35:00Z"/>
                <w:rFonts w:ascii="Verdana" w:hAnsi="Verdana" w:cs="Calibri"/>
                <w:sz w:val="14"/>
                <w:szCs w:val="14"/>
              </w:rPr>
            </w:pPr>
            <w:del w:id="13326" w:author="Hardik Malhotra" w:date="2021-09-30T19:35:00Z">
              <w:r w:rsidDel="001848B0">
                <w:rPr>
                  <w:rFonts w:ascii="Verdana" w:hAnsi="Verdana" w:cs="Calibri"/>
                  <w:sz w:val="14"/>
                  <w:szCs w:val="14"/>
                </w:rPr>
                <w:delText>30</w:delText>
              </w:r>
            </w:del>
          </w:p>
        </w:tc>
        <w:tc>
          <w:tcPr>
            <w:tcW w:w="789" w:type="dxa"/>
            <w:shd w:val="clear" w:color="auto" w:fill="FFFFFF"/>
            <w:tcMar>
              <w:top w:w="15" w:type="dxa"/>
              <w:left w:w="15" w:type="dxa"/>
              <w:bottom w:w="0" w:type="dxa"/>
              <w:right w:w="15" w:type="dxa"/>
            </w:tcMar>
            <w:vAlign w:val="bottom"/>
            <w:hideMark/>
            <w:tcPrChange w:id="13327"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06919F25" w14:textId="14EABFE8" w:rsidR="00587138" w:rsidRPr="00A221A1" w:rsidDel="001848B0" w:rsidRDefault="00587138" w:rsidP="00092529">
            <w:pPr>
              <w:pStyle w:val="BodyText"/>
              <w:spacing w:before="162" w:line="480" w:lineRule="auto"/>
              <w:ind w:right="-90"/>
              <w:jc w:val="center"/>
              <w:rPr>
                <w:del w:id="13328" w:author="Hardik Malhotra" w:date="2021-09-30T19:35:00Z"/>
                <w:rFonts w:ascii="Verdana" w:hAnsi="Verdana" w:cs="Calibri"/>
                <w:sz w:val="14"/>
                <w:szCs w:val="14"/>
              </w:rPr>
            </w:pPr>
            <w:del w:id="13329" w:author="Hardik Malhotra" w:date="2021-09-30T19:35:00Z">
              <w:r w:rsidDel="001848B0">
                <w:rPr>
                  <w:rFonts w:ascii="Verdana" w:hAnsi="Verdana" w:cs="Calibri"/>
                  <w:sz w:val="14"/>
                  <w:szCs w:val="14"/>
                </w:rPr>
                <w:delText>30</w:delText>
              </w:r>
            </w:del>
          </w:p>
        </w:tc>
        <w:tc>
          <w:tcPr>
            <w:tcW w:w="790" w:type="dxa"/>
            <w:shd w:val="clear" w:color="auto" w:fill="FFFFFF"/>
            <w:tcMar>
              <w:top w:w="15" w:type="dxa"/>
              <w:left w:w="15" w:type="dxa"/>
              <w:bottom w:w="0" w:type="dxa"/>
              <w:right w:w="15" w:type="dxa"/>
            </w:tcMar>
            <w:vAlign w:val="bottom"/>
            <w:hideMark/>
            <w:tcPrChange w:id="13330" w:author="Neeshu Bhadauriya" w:date="2021-09-27T21:37:00Z">
              <w:tcPr>
                <w:tcW w:w="790" w:type="dxa"/>
                <w:gridSpan w:val="2"/>
                <w:shd w:val="clear" w:color="auto" w:fill="FFFFFF"/>
                <w:tcMar>
                  <w:top w:w="15" w:type="dxa"/>
                  <w:left w:w="15" w:type="dxa"/>
                  <w:bottom w:w="0" w:type="dxa"/>
                  <w:right w:w="15" w:type="dxa"/>
                </w:tcMar>
                <w:vAlign w:val="bottom"/>
                <w:hideMark/>
              </w:tcPr>
            </w:tcPrChange>
          </w:tcPr>
          <w:p w14:paraId="1B9307D7" w14:textId="43D810FA" w:rsidR="00587138" w:rsidRPr="00A221A1" w:rsidDel="001848B0" w:rsidRDefault="00587138" w:rsidP="00092529">
            <w:pPr>
              <w:pStyle w:val="BodyText"/>
              <w:spacing w:before="162" w:line="480" w:lineRule="auto"/>
              <w:ind w:right="-90"/>
              <w:jc w:val="center"/>
              <w:rPr>
                <w:del w:id="13331" w:author="Hardik Malhotra" w:date="2021-09-30T19:35:00Z"/>
                <w:rFonts w:ascii="Verdana" w:hAnsi="Verdana" w:cs="Calibri"/>
                <w:sz w:val="14"/>
                <w:szCs w:val="14"/>
              </w:rPr>
            </w:pPr>
            <w:del w:id="13332" w:author="Hardik Malhotra" w:date="2021-09-30T19:35:00Z">
              <w:r w:rsidDel="001848B0">
                <w:rPr>
                  <w:rFonts w:ascii="Verdana" w:hAnsi="Verdana" w:cs="Calibri"/>
                  <w:sz w:val="14"/>
                  <w:szCs w:val="14"/>
                </w:rPr>
                <w:delText>30</w:delText>
              </w:r>
            </w:del>
          </w:p>
        </w:tc>
      </w:tr>
      <w:tr w:rsidR="001848B0" w:rsidRPr="000627CD" w:rsidDel="001848B0" w14:paraId="78CE1CEE" w14:textId="77777777" w:rsidTr="005C3363">
        <w:trPr>
          <w:trHeight w:val="86"/>
          <w:del w:id="13333" w:author="Hardik Malhotra" w:date="2021-09-30T19:35:00Z"/>
        </w:trPr>
        <w:tc>
          <w:tcPr>
            <w:tcW w:w="789" w:type="dxa"/>
            <w:shd w:val="clear" w:color="auto" w:fill="FFFFFF"/>
            <w:tcMar>
              <w:top w:w="15" w:type="dxa"/>
              <w:left w:w="15" w:type="dxa"/>
              <w:bottom w:w="0" w:type="dxa"/>
              <w:right w:w="15" w:type="dxa"/>
            </w:tcMar>
            <w:vAlign w:val="bottom"/>
            <w:hideMark/>
          </w:tcPr>
          <w:p w14:paraId="6B1914D5" w14:textId="02794F4E" w:rsidR="00587138" w:rsidRPr="000627CD" w:rsidDel="001848B0" w:rsidRDefault="00587138" w:rsidP="00092529">
            <w:pPr>
              <w:pStyle w:val="BodyText"/>
              <w:spacing w:before="162" w:line="480" w:lineRule="auto"/>
              <w:ind w:right="-90"/>
              <w:jc w:val="center"/>
              <w:rPr>
                <w:del w:id="13334" w:author="Hardik Malhotra" w:date="2021-09-30T19:35:00Z"/>
                <w:rFonts w:ascii="Verdana" w:hAnsi="Verdana"/>
                <w:bCs/>
                <w:sz w:val="14"/>
                <w:szCs w:val="14"/>
              </w:rPr>
            </w:pPr>
            <w:del w:id="13335" w:author="Hardik Malhotra" w:date="2021-09-30T19:35:00Z">
              <w:r w:rsidDel="001848B0">
                <w:rPr>
                  <w:rFonts w:ascii="Verdana" w:hAnsi="Verdana" w:cs="Calibri"/>
                  <w:sz w:val="14"/>
                  <w:szCs w:val="14"/>
                </w:rPr>
                <w:delText>Asia PacificSouth KoreaBusan</w:delText>
              </w:r>
              <w:r w:rsidDel="001848B0">
                <w:rPr>
                  <w:rFonts w:ascii="Verdana" w:hAnsi="Verdana" w:cs="Calibri"/>
                  <w:color w:val="000000"/>
                  <w:sz w:val="14"/>
                  <w:szCs w:val="14"/>
                </w:rPr>
                <w:delText>Kukdo Chemical (Kunshan) Co., Ltd.</w:delText>
              </w:r>
              <w:r w:rsidDel="001848B0">
                <w:rPr>
                  <w:rFonts w:ascii="Verdana" w:hAnsi="Verdana" w:cs="Calibri"/>
                  <w:sz w:val="14"/>
                  <w:szCs w:val="14"/>
                </w:rPr>
                <w:delText>808080808080808080Asia PacificSouth KoreaIksan</w:delText>
              </w:r>
              <w:r w:rsidDel="001848B0">
                <w:rPr>
                  <w:rFonts w:ascii="Verdana" w:hAnsi="Verdana" w:cs="Calibri"/>
                  <w:color w:val="000000"/>
                  <w:sz w:val="14"/>
                  <w:szCs w:val="14"/>
                </w:rPr>
                <w:delText>Kukdo Chemical (Kunshan) Co., Ltd.</w:delText>
              </w:r>
              <w:r w:rsidDel="001848B0">
                <w:rPr>
                  <w:rFonts w:ascii="Verdana" w:hAnsi="Verdana" w:cs="Calibri"/>
                  <w:sz w:val="14"/>
                  <w:szCs w:val="14"/>
                </w:rPr>
                <w:delText>808080808080808080Asia Pacific</w:delText>
              </w:r>
            </w:del>
          </w:p>
        </w:tc>
        <w:tc>
          <w:tcPr>
            <w:tcW w:w="789" w:type="dxa"/>
            <w:shd w:val="clear" w:color="auto" w:fill="FFFFFF"/>
            <w:tcMar>
              <w:top w:w="15" w:type="dxa"/>
              <w:left w:w="15" w:type="dxa"/>
              <w:bottom w:w="0" w:type="dxa"/>
              <w:right w:w="15" w:type="dxa"/>
            </w:tcMar>
            <w:vAlign w:val="bottom"/>
            <w:hideMark/>
          </w:tcPr>
          <w:p w14:paraId="3C410CF7" w14:textId="02FE5EBC" w:rsidR="00587138" w:rsidRPr="000627CD" w:rsidDel="001848B0" w:rsidRDefault="00587138" w:rsidP="00092529">
            <w:pPr>
              <w:pStyle w:val="BodyText"/>
              <w:spacing w:before="162" w:line="480" w:lineRule="auto"/>
              <w:ind w:right="-90"/>
              <w:jc w:val="center"/>
              <w:rPr>
                <w:del w:id="13336" w:author="Hardik Malhotra" w:date="2021-09-30T19:35:00Z"/>
                <w:rFonts w:ascii="Verdana" w:hAnsi="Verdana"/>
                <w:bCs/>
                <w:sz w:val="14"/>
                <w:szCs w:val="14"/>
              </w:rPr>
            </w:pPr>
            <w:del w:id="13337" w:author="Hardik Malhotra" w:date="2021-09-30T19:35:00Z">
              <w:r w:rsidDel="001848B0">
                <w:rPr>
                  <w:rFonts w:ascii="Verdana" w:hAnsi="Verdana" w:cs="Calibri"/>
                  <w:sz w:val="14"/>
                  <w:szCs w:val="14"/>
                </w:rPr>
                <w:delText>South Korea</w:delText>
              </w:r>
            </w:del>
          </w:p>
        </w:tc>
        <w:tc>
          <w:tcPr>
            <w:tcW w:w="789" w:type="dxa"/>
            <w:shd w:val="clear" w:color="auto" w:fill="FFFFFF"/>
            <w:tcMar>
              <w:top w:w="15" w:type="dxa"/>
              <w:left w:w="15" w:type="dxa"/>
              <w:bottom w:w="0" w:type="dxa"/>
              <w:right w:w="15" w:type="dxa"/>
            </w:tcMar>
            <w:vAlign w:val="bottom"/>
            <w:hideMark/>
          </w:tcPr>
          <w:p w14:paraId="269B34A0" w14:textId="4E4A027F" w:rsidR="00587138" w:rsidRPr="000627CD" w:rsidDel="001848B0" w:rsidRDefault="00587138" w:rsidP="00092529">
            <w:pPr>
              <w:pStyle w:val="BodyText"/>
              <w:spacing w:before="162" w:line="480" w:lineRule="auto"/>
              <w:ind w:right="-90"/>
              <w:jc w:val="center"/>
              <w:rPr>
                <w:del w:id="13338" w:author="Hardik Malhotra" w:date="2021-09-30T19:35:00Z"/>
                <w:rFonts w:ascii="Verdana" w:hAnsi="Verdana"/>
                <w:bCs/>
                <w:sz w:val="14"/>
                <w:szCs w:val="14"/>
              </w:rPr>
            </w:pPr>
            <w:del w:id="13339" w:author="Hardik Malhotra" w:date="2021-09-30T19:35:00Z">
              <w:r w:rsidDel="001848B0">
                <w:rPr>
                  <w:rFonts w:ascii="Verdana" w:hAnsi="Verdana" w:cs="Calibri"/>
                  <w:sz w:val="14"/>
                  <w:szCs w:val="14"/>
                </w:rPr>
                <w:delText>Jung-gu, Seoul</w:delText>
              </w:r>
            </w:del>
          </w:p>
        </w:tc>
        <w:tc>
          <w:tcPr>
            <w:tcW w:w="1172" w:type="dxa"/>
            <w:shd w:val="clear" w:color="auto" w:fill="FFFFFF"/>
            <w:tcMar>
              <w:top w:w="15" w:type="dxa"/>
              <w:left w:w="15" w:type="dxa"/>
              <w:bottom w:w="0" w:type="dxa"/>
              <w:right w:w="15" w:type="dxa"/>
            </w:tcMar>
            <w:vAlign w:val="center"/>
            <w:hideMark/>
          </w:tcPr>
          <w:p w14:paraId="2B3EB03F" w14:textId="49A3246D" w:rsidR="00587138" w:rsidRPr="000627CD" w:rsidDel="001848B0" w:rsidRDefault="00587138" w:rsidP="00092529">
            <w:pPr>
              <w:pStyle w:val="BodyText"/>
              <w:spacing w:before="162" w:line="480" w:lineRule="auto"/>
              <w:ind w:right="-90"/>
              <w:jc w:val="center"/>
              <w:rPr>
                <w:del w:id="13340" w:author="Hardik Malhotra" w:date="2021-09-30T19:35:00Z"/>
                <w:rFonts w:ascii="Verdana" w:hAnsi="Verdana"/>
                <w:bCs/>
                <w:sz w:val="14"/>
                <w:szCs w:val="14"/>
              </w:rPr>
            </w:pPr>
            <w:del w:id="13341" w:author="Hardik Malhotra" w:date="2021-09-30T19:35:00Z">
              <w:r w:rsidDel="001848B0">
                <w:rPr>
                  <w:rFonts w:ascii="Verdana" w:hAnsi="Verdana" w:cs="Calibri"/>
                  <w:color w:val="000000"/>
                  <w:sz w:val="14"/>
                  <w:szCs w:val="14"/>
                </w:rPr>
                <w:delText>Kumho P&amp;B Chemicals</w:delText>
              </w:r>
            </w:del>
          </w:p>
        </w:tc>
        <w:tc>
          <w:tcPr>
            <w:tcW w:w="709" w:type="dxa"/>
            <w:shd w:val="clear" w:color="auto" w:fill="FFFFFF"/>
            <w:tcMar>
              <w:top w:w="15" w:type="dxa"/>
              <w:left w:w="15" w:type="dxa"/>
              <w:bottom w:w="0" w:type="dxa"/>
              <w:right w:w="15" w:type="dxa"/>
            </w:tcMar>
            <w:vAlign w:val="bottom"/>
            <w:hideMark/>
          </w:tcPr>
          <w:p w14:paraId="1EFC3DBA" w14:textId="66D04334" w:rsidR="00587138" w:rsidRPr="00A221A1" w:rsidDel="001848B0" w:rsidRDefault="00587138" w:rsidP="00092529">
            <w:pPr>
              <w:pStyle w:val="BodyText"/>
              <w:spacing w:before="162" w:line="480" w:lineRule="auto"/>
              <w:ind w:right="-90"/>
              <w:jc w:val="center"/>
              <w:rPr>
                <w:del w:id="13342" w:author="Hardik Malhotra" w:date="2021-09-30T19:35:00Z"/>
                <w:rFonts w:ascii="Verdana" w:hAnsi="Verdana" w:cs="Calibri"/>
                <w:sz w:val="14"/>
                <w:szCs w:val="14"/>
              </w:rPr>
            </w:pPr>
            <w:del w:id="13343" w:author="Hardik Malhotra" w:date="2021-09-30T19:35:00Z">
              <w:r w:rsidDel="001848B0">
                <w:rPr>
                  <w:rFonts w:ascii="Verdana" w:hAnsi="Verdana" w:cs="Calibri"/>
                  <w:sz w:val="14"/>
                  <w:szCs w:val="14"/>
                </w:rPr>
                <w:delText>70</w:delText>
              </w:r>
            </w:del>
          </w:p>
        </w:tc>
        <w:tc>
          <w:tcPr>
            <w:tcW w:w="487" w:type="dxa"/>
            <w:shd w:val="clear" w:color="auto" w:fill="FFFFFF"/>
            <w:tcMar>
              <w:top w:w="15" w:type="dxa"/>
              <w:left w:w="15" w:type="dxa"/>
              <w:bottom w:w="0" w:type="dxa"/>
              <w:right w:w="15" w:type="dxa"/>
            </w:tcMar>
            <w:vAlign w:val="bottom"/>
            <w:hideMark/>
          </w:tcPr>
          <w:p w14:paraId="4DD8BE12" w14:textId="7EA7D0CD" w:rsidR="00587138" w:rsidRPr="00A221A1" w:rsidDel="001848B0" w:rsidRDefault="00587138" w:rsidP="00092529">
            <w:pPr>
              <w:pStyle w:val="BodyText"/>
              <w:spacing w:before="162" w:line="480" w:lineRule="auto"/>
              <w:ind w:right="-90"/>
              <w:jc w:val="center"/>
              <w:rPr>
                <w:del w:id="13344" w:author="Hardik Malhotra" w:date="2021-09-30T19:35:00Z"/>
                <w:rFonts w:ascii="Verdana" w:hAnsi="Verdana" w:cs="Calibri"/>
                <w:sz w:val="14"/>
                <w:szCs w:val="14"/>
              </w:rPr>
            </w:pPr>
            <w:del w:id="13345" w:author="Hardik Malhotra" w:date="2021-09-30T19:35:00Z">
              <w:r w:rsidDel="001848B0">
                <w:rPr>
                  <w:rFonts w:ascii="Verdana" w:hAnsi="Verdana" w:cs="Calibri"/>
                  <w:sz w:val="14"/>
                  <w:szCs w:val="14"/>
                </w:rPr>
                <w:delText>70</w:delText>
              </w:r>
            </w:del>
          </w:p>
        </w:tc>
        <w:tc>
          <w:tcPr>
            <w:tcW w:w="790" w:type="dxa"/>
            <w:shd w:val="clear" w:color="auto" w:fill="FFFFFF"/>
            <w:tcMar>
              <w:top w:w="15" w:type="dxa"/>
              <w:left w:w="15" w:type="dxa"/>
              <w:bottom w:w="0" w:type="dxa"/>
              <w:right w:w="15" w:type="dxa"/>
            </w:tcMar>
            <w:vAlign w:val="bottom"/>
            <w:hideMark/>
          </w:tcPr>
          <w:p w14:paraId="0F00868B" w14:textId="7F6592AD" w:rsidR="00587138" w:rsidRPr="00A221A1" w:rsidDel="001848B0" w:rsidRDefault="00587138" w:rsidP="00092529">
            <w:pPr>
              <w:pStyle w:val="BodyText"/>
              <w:spacing w:before="162" w:line="480" w:lineRule="auto"/>
              <w:ind w:right="-90"/>
              <w:jc w:val="center"/>
              <w:rPr>
                <w:del w:id="13346" w:author="Hardik Malhotra" w:date="2021-09-30T19:35:00Z"/>
                <w:rFonts w:ascii="Verdana" w:hAnsi="Verdana" w:cs="Calibri"/>
                <w:sz w:val="14"/>
                <w:szCs w:val="14"/>
              </w:rPr>
            </w:pPr>
            <w:del w:id="13347" w:author="Hardik Malhotra" w:date="2021-09-30T19:35:00Z">
              <w:r w:rsidDel="001848B0">
                <w:rPr>
                  <w:rFonts w:ascii="Verdana" w:hAnsi="Verdana" w:cs="Calibri"/>
                  <w:sz w:val="14"/>
                  <w:szCs w:val="14"/>
                </w:rPr>
                <w:delText>70</w:delText>
              </w:r>
            </w:del>
          </w:p>
        </w:tc>
        <w:tc>
          <w:tcPr>
            <w:tcW w:w="789" w:type="dxa"/>
            <w:shd w:val="clear" w:color="auto" w:fill="FFFFFF"/>
            <w:tcMar>
              <w:top w:w="15" w:type="dxa"/>
              <w:left w:w="15" w:type="dxa"/>
              <w:bottom w:w="0" w:type="dxa"/>
              <w:right w:w="15" w:type="dxa"/>
            </w:tcMar>
            <w:vAlign w:val="bottom"/>
            <w:hideMark/>
          </w:tcPr>
          <w:p w14:paraId="22363959" w14:textId="2EC57819" w:rsidR="00587138" w:rsidRPr="00A221A1" w:rsidDel="001848B0" w:rsidRDefault="00587138" w:rsidP="00092529">
            <w:pPr>
              <w:pStyle w:val="BodyText"/>
              <w:spacing w:before="162" w:line="480" w:lineRule="auto"/>
              <w:ind w:right="-90"/>
              <w:jc w:val="center"/>
              <w:rPr>
                <w:del w:id="13348" w:author="Hardik Malhotra" w:date="2021-09-30T19:35:00Z"/>
                <w:rFonts w:ascii="Verdana" w:hAnsi="Verdana" w:cs="Calibri"/>
                <w:sz w:val="14"/>
                <w:szCs w:val="14"/>
              </w:rPr>
            </w:pPr>
            <w:del w:id="13349" w:author="Hardik Malhotra" w:date="2021-09-30T19:35:00Z">
              <w:r w:rsidDel="001848B0">
                <w:rPr>
                  <w:rFonts w:ascii="Verdana" w:hAnsi="Verdana" w:cs="Calibri"/>
                  <w:sz w:val="14"/>
                  <w:szCs w:val="14"/>
                </w:rPr>
                <w:delText>80</w:delText>
              </w:r>
            </w:del>
          </w:p>
        </w:tc>
        <w:tc>
          <w:tcPr>
            <w:tcW w:w="789" w:type="dxa"/>
            <w:shd w:val="clear" w:color="auto" w:fill="FFFFFF"/>
            <w:tcMar>
              <w:top w:w="15" w:type="dxa"/>
              <w:left w:w="15" w:type="dxa"/>
              <w:bottom w:w="0" w:type="dxa"/>
              <w:right w:w="15" w:type="dxa"/>
            </w:tcMar>
            <w:vAlign w:val="bottom"/>
            <w:hideMark/>
          </w:tcPr>
          <w:p w14:paraId="1542BD50" w14:textId="6E963FFE" w:rsidR="00587138" w:rsidRPr="00A221A1" w:rsidDel="001848B0" w:rsidRDefault="00587138" w:rsidP="00092529">
            <w:pPr>
              <w:pStyle w:val="BodyText"/>
              <w:spacing w:before="162" w:line="480" w:lineRule="auto"/>
              <w:ind w:right="-90"/>
              <w:jc w:val="center"/>
              <w:rPr>
                <w:del w:id="13350" w:author="Hardik Malhotra" w:date="2021-09-30T19:35:00Z"/>
                <w:rFonts w:ascii="Verdana" w:hAnsi="Verdana" w:cs="Calibri"/>
                <w:sz w:val="14"/>
                <w:szCs w:val="14"/>
              </w:rPr>
            </w:pPr>
            <w:del w:id="13351" w:author="Hardik Malhotra" w:date="2021-09-30T19:35:00Z">
              <w:r w:rsidDel="001848B0">
                <w:rPr>
                  <w:rFonts w:ascii="Verdana" w:hAnsi="Verdana" w:cs="Calibri"/>
                  <w:sz w:val="14"/>
                  <w:szCs w:val="14"/>
                </w:rPr>
                <w:delText>80</w:delText>
              </w:r>
            </w:del>
          </w:p>
        </w:tc>
        <w:tc>
          <w:tcPr>
            <w:tcW w:w="790" w:type="dxa"/>
            <w:shd w:val="clear" w:color="auto" w:fill="FFFFFF"/>
            <w:tcMar>
              <w:top w:w="15" w:type="dxa"/>
              <w:left w:w="15" w:type="dxa"/>
              <w:bottom w:w="0" w:type="dxa"/>
              <w:right w:w="15" w:type="dxa"/>
            </w:tcMar>
            <w:vAlign w:val="bottom"/>
            <w:hideMark/>
          </w:tcPr>
          <w:p w14:paraId="3C655F75" w14:textId="52DC9D30" w:rsidR="00587138" w:rsidRPr="00A221A1" w:rsidDel="001848B0" w:rsidRDefault="00587138" w:rsidP="00092529">
            <w:pPr>
              <w:pStyle w:val="BodyText"/>
              <w:spacing w:before="162" w:line="480" w:lineRule="auto"/>
              <w:ind w:right="-90"/>
              <w:jc w:val="center"/>
              <w:rPr>
                <w:del w:id="13352" w:author="Hardik Malhotra" w:date="2021-09-30T19:35:00Z"/>
                <w:rFonts w:ascii="Verdana" w:hAnsi="Verdana" w:cs="Calibri"/>
                <w:sz w:val="14"/>
                <w:szCs w:val="14"/>
              </w:rPr>
            </w:pPr>
            <w:del w:id="13353" w:author="Hardik Malhotra" w:date="2021-09-30T19:35:00Z">
              <w:r w:rsidDel="001848B0">
                <w:rPr>
                  <w:rFonts w:ascii="Verdana" w:hAnsi="Verdana" w:cs="Calibri"/>
                  <w:sz w:val="14"/>
                  <w:szCs w:val="14"/>
                </w:rPr>
                <w:delText>80</w:delText>
              </w:r>
            </w:del>
          </w:p>
        </w:tc>
        <w:tc>
          <w:tcPr>
            <w:tcW w:w="789" w:type="dxa"/>
            <w:shd w:val="clear" w:color="auto" w:fill="FFFFFF"/>
            <w:tcMar>
              <w:top w:w="15" w:type="dxa"/>
              <w:left w:w="15" w:type="dxa"/>
              <w:bottom w:w="0" w:type="dxa"/>
              <w:right w:w="15" w:type="dxa"/>
            </w:tcMar>
            <w:vAlign w:val="bottom"/>
            <w:hideMark/>
          </w:tcPr>
          <w:p w14:paraId="180BEA97" w14:textId="7CD41CF4" w:rsidR="00587138" w:rsidRPr="00A221A1" w:rsidDel="001848B0" w:rsidRDefault="00587138" w:rsidP="00092529">
            <w:pPr>
              <w:pStyle w:val="BodyText"/>
              <w:spacing w:before="162" w:line="480" w:lineRule="auto"/>
              <w:ind w:right="-90"/>
              <w:jc w:val="center"/>
              <w:rPr>
                <w:del w:id="13354" w:author="Hardik Malhotra" w:date="2021-09-30T19:35:00Z"/>
                <w:rFonts w:ascii="Verdana" w:hAnsi="Verdana" w:cs="Calibri"/>
                <w:sz w:val="14"/>
                <w:szCs w:val="14"/>
              </w:rPr>
            </w:pPr>
            <w:del w:id="13355" w:author="Hardik Malhotra" w:date="2021-09-30T19:35:00Z">
              <w:r w:rsidDel="001848B0">
                <w:rPr>
                  <w:rFonts w:ascii="Verdana" w:hAnsi="Verdana" w:cs="Calibri"/>
                  <w:sz w:val="14"/>
                  <w:szCs w:val="14"/>
                </w:rPr>
                <w:delText>80</w:delText>
              </w:r>
            </w:del>
          </w:p>
        </w:tc>
        <w:tc>
          <w:tcPr>
            <w:tcW w:w="789" w:type="dxa"/>
            <w:shd w:val="clear" w:color="auto" w:fill="FFFFFF"/>
            <w:tcMar>
              <w:top w:w="15" w:type="dxa"/>
              <w:left w:w="15" w:type="dxa"/>
              <w:bottom w:w="0" w:type="dxa"/>
              <w:right w:w="15" w:type="dxa"/>
            </w:tcMar>
            <w:vAlign w:val="bottom"/>
            <w:hideMark/>
          </w:tcPr>
          <w:p w14:paraId="1C336997" w14:textId="56238375" w:rsidR="00587138" w:rsidRPr="00A221A1" w:rsidDel="001848B0" w:rsidRDefault="00587138" w:rsidP="00092529">
            <w:pPr>
              <w:pStyle w:val="BodyText"/>
              <w:spacing w:before="162" w:line="480" w:lineRule="auto"/>
              <w:ind w:right="-90"/>
              <w:jc w:val="center"/>
              <w:rPr>
                <w:del w:id="13356" w:author="Hardik Malhotra" w:date="2021-09-30T19:35:00Z"/>
                <w:rFonts w:ascii="Verdana" w:hAnsi="Verdana" w:cs="Calibri"/>
                <w:sz w:val="14"/>
                <w:szCs w:val="14"/>
              </w:rPr>
            </w:pPr>
            <w:del w:id="13357" w:author="Hardik Malhotra" w:date="2021-09-30T19:35:00Z">
              <w:r w:rsidDel="001848B0">
                <w:rPr>
                  <w:rFonts w:ascii="Verdana" w:hAnsi="Verdana" w:cs="Calibri"/>
                  <w:sz w:val="14"/>
                  <w:szCs w:val="14"/>
                </w:rPr>
                <w:delText>90</w:delText>
              </w:r>
            </w:del>
          </w:p>
        </w:tc>
        <w:tc>
          <w:tcPr>
            <w:tcW w:w="790" w:type="dxa"/>
            <w:shd w:val="clear" w:color="auto" w:fill="FFFFFF"/>
            <w:tcMar>
              <w:top w:w="15" w:type="dxa"/>
              <w:left w:w="15" w:type="dxa"/>
              <w:bottom w:w="0" w:type="dxa"/>
              <w:right w:w="15" w:type="dxa"/>
            </w:tcMar>
            <w:vAlign w:val="bottom"/>
            <w:hideMark/>
          </w:tcPr>
          <w:p w14:paraId="7B668B50" w14:textId="0F5C6A3B" w:rsidR="00587138" w:rsidRPr="00A221A1" w:rsidDel="001848B0" w:rsidRDefault="00587138" w:rsidP="00092529">
            <w:pPr>
              <w:pStyle w:val="BodyText"/>
              <w:spacing w:before="162" w:line="480" w:lineRule="auto"/>
              <w:ind w:right="-90"/>
              <w:jc w:val="center"/>
              <w:rPr>
                <w:del w:id="13358" w:author="Hardik Malhotra" w:date="2021-09-30T19:35:00Z"/>
                <w:rFonts w:ascii="Verdana" w:hAnsi="Verdana" w:cs="Calibri"/>
                <w:sz w:val="14"/>
                <w:szCs w:val="14"/>
              </w:rPr>
            </w:pPr>
            <w:del w:id="13359" w:author="Hardik Malhotra" w:date="2021-09-30T19:35:00Z">
              <w:r w:rsidDel="001848B0">
                <w:rPr>
                  <w:rFonts w:ascii="Verdana" w:hAnsi="Verdana" w:cs="Calibri"/>
                  <w:sz w:val="14"/>
                  <w:szCs w:val="14"/>
                </w:rPr>
                <w:delText>90</w:delText>
              </w:r>
            </w:del>
          </w:p>
        </w:tc>
      </w:tr>
      <w:tr w:rsidR="00587138" w:rsidRPr="000627CD" w:rsidDel="001848B0" w14:paraId="027DEF25" w14:textId="21AD7B7B" w:rsidTr="005C3363">
        <w:trPr>
          <w:trHeight w:val="86"/>
          <w:del w:id="13360" w:author="Hardik Malhotra" w:date="2021-09-30T19:35:00Z"/>
          <w:trPrChange w:id="13361" w:author="Neeshu Bhadauriya" w:date="2021-09-27T21:37:00Z">
            <w:trPr>
              <w:gridBefore w:val="1"/>
              <w:trHeight w:val="86"/>
            </w:trPr>
          </w:trPrChange>
        </w:trPr>
        <w:tc>
          <w:tcPr>
            <w:tcW w:w="789" w:type="dxa"/>
            <w:shd w:val="clear" w:color="auto" w:fill="FFFFFF"/>
            <w:tcMar>
              <w:top w:w="15" w:type="dxa"/>
              <w:left w:w="15" w:type="dxa"/>
              <w:bottom w:w="0" w:type="dxa"/>
              <w:right w:w="15" w:type="dxa"/>
            </w:tcMar>
            <w:vAlign w:val="bottom"/>
            <w:hideMark/>
            <w:tcPrChange w:id="13362"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724BD785" w14:textId="0E190AF8" w:rsidR="00587138" w:rsidRPr="000627CD" w:rsidDel="001848B0" w:rsidRDefault="00587138" w:rsidP="00092529">
            <w:pPr>
              <w:pStyle w:val="BodyText"/>
              <w:spacing w:before="162" w:line="480" w:lineRule="auto"/>
              <w:ind w:right="-90"/>
              <w:jc w:val="center"/>
              <w:rPr>
                <w:del w:id="13363" w:author="Hardik Malhotra" w:date="2021-09-30T19:35:00Z"/>
                <w:rFonts w:ascii="Verdana" w:hAnsi="Verdana"/>
                <w:bCs/>
                <w:sz w:val="14"/>
                <w:szCs w:val="14"/>
              </w:rPr>
            </w:pPr>
            <w:del w:id="13364" w:author="Hardik Malhotra" w:date="2021-09-30T19:35:00Z">
              <w:r w:rsidDel="001848B0">
                <w:rPr>
                  <w:rFonts w:ascii="Verdana" w:hAnsi="Verdana" w:cs="Calibri"/>
                  <w:sz w:val="14"/>
                  <w:szCs w:val="14"/>
                </w:rPr>
                <w:delText>Asia Pacific</w:delText>
              </w:r>
            </w:del>
          </w:p>
        </w:tc>
        <w:tc>
          <w:tcPr>
            <w:tcW w:w="789" w:type="dxa"/>
            <w:shd w:val="clear" w:color="auto" w:fill="FFFFFF"/>
            <w:tcMar>
              <w:top w:w="15" w:type="dxa"/>
              <w:left w:w="15" w:type="dxa"/>
              <w:bottom w:w="0" w:type="dxa"/>
              <w:right w:w="15" w:type="dxa"/>
            </w:tcMar>
            <w:vAlign w:val="bottom"/>
            <w:hideMark/>
            <w:tcPrChange w:id="13365"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6297F2AA" w14:textId="678907AB" w:rsidR="00587138" w:rsidRPr="000627CD" w:rsidDel="001848B0" w:rsidRDefault="00587138" w:rsidP="00092529">
            <w:pPr>
              <w:pStyle w:val="BodyText"/>
              <w:spacing w:before="162" w:line="480" w:lineRule="auto"/>
              <w:ind w:right="-90"/>
              <w:jc w:val="center"/>
              <w:rPr>
                <w:del w:id="13366" w:author="Hardik Malhotra" w:date="2021-09-30T19:35:00Z"/>
                <w:rFonts w:ascii="Verdana" w:hAnsi="Verdana"/>
                <w:bCs/>
                <w:sz w:val="14"/>
                <w:szCs w:val="14"/>
              </w:rPr>
            </w:pPr>
            <w:del w:id="13367" w:author="Hardik Malhotra" w:date="2021-09-30T19:35:00Z">
              <w:r w:rsidDel="001848B0">
                <w:rPr>
                  <w:rFonts w:ascii="Verdana" w:hAnsi="Verdana" w:cs="Calibri"/>
                  <w:sz w:val="14"/>
                  <w:szCs w:val="14"/>
                </w:rPr>
                <w:delText>Taiwan</w:delText>
              </w:r>
            </w:del>
          </w:p>
        </w:tc>
        <w:tc>
          <w:tcPr>
            <w:tcW w:w="789" w:type="dxa"/>
            <w:shd w:val="clear" w:color="auto" w:fill="FFFFFF"/>
            <w:tcMar>
              <w:top w:w="15" w:type="dxa"/>
              <w:left w:w="15" w:type="dxa"/>
              <w:bottom w:w="0" w:type="dxa"/>
              <w:right w:w="15" w:type="dxa"/>
            </w:tcMar>
            <w:vAlign w:val="bottom"/>
            <w:hideMark/>
            <w:tcPrChange w:id="13368"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7A454C94" w14:textId="5F1EFDCB" w:rsidR="00587138" w:rsidRPr="000627CD" w:rsidDel="001848B0" w:rsidRDefault="00587138" w:rsidP="00092529">
            <w:pPr>
              <w:pStyle w:val="BodyText"/>
              <w:spacing w:before="162" w:line="480" w:lineRule="auto"/>
              <w:ind w:right="-90"/>
              <w:jc w:val="center"/>
              <w:rPr>
                <w:del w:id="13369" w:author="Hardik Malhotra" w:date="2021-09-30T19:35:00Z"/>
                <w:rFonts w:ascii="Verdana" w:hAnsi="Verdana"/>
                <w:bCs/>
                <w:sz w:val="14"/>
                <w:szCs w:val="14"/>
              </w:rPr>
            </w:pPr>
            <w:del w:id="13370" w:author="Hardik Malhotra" w:date="2021-09-30T19:35:00Z">
              <w:r w:rsidDel="001848B0">
                <w:rPr>
                  <w:rFonts w:ascii="Verdana" w:hAnsi="Verdana" w:cs="Calibri"/>
                  <w:sz w:val="14"/>
                  <w:szCs w:val="14"/>
                </w:rPr>
                <w:delText>Shulin</w:delText>
              </w:r>
            </w:del>
          </w:p>
        </w:tc>
        <w:tc>
          <w:tcPr>
            <w:tcW w:w="1172" w:type="dxa"/>
            <w:shd w:val="clear" w:color="auto" w:fill="FFFFFF"/>
            <w:tcMar>
              <w:top w:w="15" w:type="dxa"/>
              <w:left w:w="15" w:type="dxa"/>
              <w:bottom w:w="0" w:type="dxa"/>
              <w:right w:w="15" w:type="dxa"/>
            </w:tcMar>
            <w:vAlign w:val="bottom"/>
            <w:hideMark/>
            <w:tcPrChange w:id="13371" w:author="Neeshu Bhadauriya" w:date="2021-09-27T21:37:00Z">
              <w:tcPr>
                <w:tcW w:w="790" w:type="dxa"/>
                <w:shd w:val="clear" w:color="auto" w:fill="FFFFFF"/>
                <w:tcMar>
                  <w:top w:w="15" w:type="dxa"/>
                  <w:left w:w="15" w:type="dxa"/>
                  <w:bottom w:w="0" w:type="dxa"/>
                  <w:right w:w="15" w:type="dxa"/>
                </w:tcMar>
                <w:vAlign w:val="bottom"/>
                <w:hideMark/>
              </w:tcPr>
            </w:tcPrChange>
          </w:tcPr>
          <w:p w14:paraId="4F97CE63" w14:textId="3981BECD" w:rsidR="00587138" w:rsidRPr="000627CD" w:rsidDel="001848B0" w:rsidRDefault="00587138" w:rsidP="00092529">
            <w:pPr>
              <w:pStyle w:val="BodyText"/>
              <w:spacing w:before="162" w:line="480" w:lineRule="auto"/>
              <w:ind w:right="-90"/>
              <w:jc w:val="center"/>
              <w:rPr>
                <w:del w:id="13372" w:author="Hardik Malhotra" w:date="2021-09-30T19:35:00Z"/>
                <w:rFonts w:ascii="Verdana" w:hAnsi="Verdana"/>
                <w:bCs/>
                <w:sz w:val="14"/>
                <w:szCs w:val="14"/>
              </w:rPr>
            </w:pPr>
            <w:del w:id="13373" w:author="Hardik Malhotra" w:date="2021-09-30T19:35:00Z">
              <w:r w:rsidDel="001848B0">
                <w:rPr>
                  <w:rFonts w:ascii="Verdana" w:hAnsi="Verdana" w:cs="Calibri"/>
                  <w:color w:val="000000"/>
                  <w:sz w:val="14"/>
                  <w:szCs w:val="14"/>
                </w:rPr>
                <w:delText>Nan Ya Plastics Co Ltd</w:delText>
              </w:r>
            </w:del>
          </w:p>
        </w:tc>
        <w:tc>
          <w:tcPr>
            <w:tcW w:w="709" w:type="dxa"/>
            <w:shd w:val="clear" w:color="auto" w:fill="FFFFFF"/>
            <w:tcMar>
              <w:top w:w="15" w:type="dxa"/>
              <w:left w:w="15" w:type="dxa"/>
              <w:bottom w:w="0" w:type="dxa"/>
              <w:right w:w="15" w:type="dxa"/>
            </w:tcMar>
            <w:vAlign w:val="bottom"/>
            <w:hideMark/>
            <w:tcPrChange w:id="13374"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0DD5994A" w14:textId="24DC79CE" w:rsidR="00587138" w:rsidRPr="00A221A1" w:rsidDel="001848B0" w:rsidRDefault="00587138" w:rsidP="00092529">
            <w:pPr>
              <w:pStyle w:val="BodyText"/>
              <w:spacing w:before="162" w:line="480" w:lineRule="auto"/>
              <w:ind w:right="-90"/>
              <w:jc w:val="center"/>
              <w:rPr>
                <w:del w:id="13375" w:author="Hardik Malhotra" w:date="2021-09-30T19:35:00Z"/>
                <w:rFonts w:ascii="Verdana" w:hAnsi="Verdana" w:cs="Calibri"/>
                <w:sz w:val="14"/>
                <w:szCs w:val="14"/>
              </w:rPr>
            </w:pPr>
            <w:del w:id="13376" w:author="Hardik Malhotra" w:date="2021-09-30T19:35:00Z">
              <w:r w:rsidRPr="00C568E6" w:rsidDel="001848B0">
                <w:rPr>
                  <w:rFonts w:ascii="Verdana" w:hAnsi="Verdana" w:cs="Calibri"/>
                  <w:sz w:val="14"/>
                  <w:szCs w:val="14"/>
                  <w:rPrChange w:id="13377" w:author="Ritu Kamra" w:date="2021-09-27T17:36:00Z">
                    <w:rPr>
                      <w:rFonts w:ascii="Verdana" w:hAnsi="Verdana" w:cs="Calibri"/>
                      <w:color w:val="000000"/>
                      <w:sz w:val="14"/>
                      <w:szCs w:val="14"/>
                    </w:rPr>
                  </w:rPrChange>
                </w:rPr>
                <w:delText>100</w:delText>
              </w:r>
            </w:del>
          </w:p>
        </w:tc>
        <w:tc>
          <w:tcPr>
            <w:tcW w:w="487" w:type="dxa"/>
            <w:shd w:val="clear" w:color="auto" w:fill="FFFFFF"/>
            <w:tcMar>
              <w:top w:w="15" w:type="dxa"/>
              <w:left w:w="15" w:type="dxa"/>
              <w:bottom w:w="0" w:type="dxa"/>
              <w:right w:w="15" w:type="dxa"/>
            </w:tcMar>
            <w:vAlign w:val="bottom"/>
            <w:hideMark/>
            <w:tcPrChange w:id="13378" w:author="Neeshu Bhadauriya" w:date="2021-09-27T21:37:00Z">
              <w:tcPr>
                <w:tcW w:w="789" w:type="dxa"/>
                <w:gridSpan w:val="3"/>
                <w:shd w:val="clear" w:color="auto" w:fill="FFFFFF"/>
                <w:tcMar>
                  <w:top w:w="15" w:type="dxa"/>
                  <w:left w:w="15" w:type="dxa"/>
                  <w:bottom w:w="0" w:type="dxa"/>
                  <w:right w:w="15" w:type="dxa"/>
                </w:tcMar>
                <w:vAlign w:val="bottom"/>
                <w:hideMark/>
              </w:tcPr>
            </w:tcPrChange>
          </w:tcPr>
          <w:p w14:paraId="56665FE2" w14:textId="70730970" w:rsidR="00587138" w:rsidRPr="00A221A1" w:rsidDel="001848B0" w:rsidRDefault="00587138" w:rsidP="00092529">
            <w:pPr>
              <w:pStyle w:val="BodyText"/>
              <w:spacing w:before="162" w:line="480" w:lineRule="auto"/>
              <w:ind w:right="-90"/>
              <w:jc w:val="center"/>
              <w:rPr>
                <w:del w:id="13379" w:author="Hardik Malhotra" w:date="2021-09-30T19:35:00Z"/>
                <w:rFonts w:ascii="Verdana" w:hAnsi="Verdana" w:cs="Calibri"/>
                <w:sz w:val="14"/>
                <w:szCs w:val="14"/>
              </w:rPr>
            </w:pPr>
            <w:del w:id="13380" w:author="Hardik Malhotra" w:date="2021-09-30T19:35:00Z">
              <w:r w:rsidRPr="00C568E6" w:rsidDel="001848B0">
                <w:rPr>
                  <w:rFonts w:ascii="Verdana" w:hAnsi="Verdana" w:cs="Calibri"/>
                  <w:sz w:val="14"/>
                  <w:szCs w:val="14"/>
                  <w:rPrChange w:id="13381" w:author="Ritu Kamra" w:date="2021-09-27T17:36:00Z">
                    <w:rPr>
                      <w:rFonts w:ascii="Verdana" w:hAnsi="Verdana" w:cs="Calibri"/>
                      <w:color w:val="000000"/>
                      <w:sz w:val="14"/>
                      <w:szCs w:val="14"/>
                    </w:rPr>
                  </w:rPrChange>
                </w:rPr>
                <w:delText>100</w:delText>
              </w:r>
            </w:del>
          </w:p>
        </w:tc>
        <w:tc>
          <w:tcPr>
            <w:tcW w:w="790" w:type="dxa"/>
            <w:shd w:val="clear" w:color="auto" w:fill="FFFFFF"/>
            <w:tcMar>
              <w:top w:w="15" w:type="dxa"/>
              <w:left w:w="15" w:type="dxa"/>
              <w:bottom w:w="0" w:type="dxa"/>
              <w:right w:w="15" w:type="dxa"/>
            </w:tcMar>
            <w:vAlign w:val="bottom"/>
            <w:hideMark/>
            <w:tcPrChange w:id="13382" w:author="Neeshu Bhadauriya" w:date="2021-09-27T21:37:00Z">
              <w:tcPr>
                <w:tcW w:w="790" w:type="dxa"/>
                <w:gridSpan w:val="2"/>
                <w:shd w:val="clear" w:color="auto" w:fill="FFFFFF"/>
                <w:tcMar>
                  <w:top w:w="15" w:type="dxa"/>
                  <w:left w:w="15" w:type="dxa"/>
                  <w:bottom w:w="0" w:type="dxa"/>
                  <w:right w:w="15" w:type="dxa"/>
                </w:tcMar>
                <w:vAlign w:val="bottom"/>
                <w:hideMark/>
              </w:tcPr>
            </w:tcPrChange>
          </w:tcPr>
          <w:p w14:paraId="30793D31" w14:textId="4C82D9C9" w:rsidR="00587138" w:rsidRPr="00A221A1" w:rsidDel="001848B0" w:rsidRDefault="00587138" w:rsidP="00092529">
            <w:pPr>
              <w:pStyle w:val="BodyText"/>
              <w:spacing w:before="162" w:line="480" w:lineRule="auto"/>
              <w:ind w:right="-90"/>
              <w:jc w:val="center"/>
              <w:rPr>
                <w:del w:id="13383" w:author="Hardik Malhotra" w:date="2021-09-30T19:35:00Z"/>
                <w:rFonts w:ascii="Verdana" w:hAnsi="Verdana" w:cs="Calibri"/>
                <w:sz w:val="14"/>
                <w:szCs w:val="14"/>
              </w:rPr>
            </w:pPr>
            <w:del w:id="13384" w:author="Hardik Malhotra" w:date="2021-09-30T19:35:00Z">
              <w:r w:rsidRPr="00C568E6" w:rsidDel="001848B0">
                <w:rPr>
                  <w:rFonts w:ascii="Verdana" w:hAnsi="Verdana" w:cs="Calibri"/>
                  <w:sz w:val="14"/>
                  <w:szCs w:val="14"/>
                  <w:rPrChange w:id="13385" w:author="Ritu Kamra" w:date="2021-09-27T17:36:00Z">
                    <w:rPr>
                      <w:rFonts w:ascii="Verdana" w:hAnsi="Verdana" w:cs="Calibri"/>
                      <w:color w:val="000000"/>
                      <w:sz w:val="14"/>
                      <w:szCs w:val="14"/>
                    </w:rPr>
                  </w:rPrChange>
                </w:rPr>
                <w:delText>100</w:delText>
              </w:r>
            </w:del>
          </w:p>
        </w:tc>
        <w:tc>
          <w:tcPr>
            <w:tcW w:w="789" w:type="dxa"/>
            <w:shd w:val="clear" w:color="auto" w:fill="FFFFFF"/>
            <w:tcMar>
              <w:top w:w="15" w:type="dxa"/>
              <w:left w:w="15" w:type="dxa"/>
              <w:bottom w:w="0" w:type="dxa"/>
              <w:right w:w="15" w:type="dxa"/>
            </w:tcMar>
            <w:vAlign w:val="bottom"/>
            <w:hideMark/>
            <w:tcPrChange w:id="13386"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362D3D58" w14:textId="6FF8522B" w:rsidR="00587138" w:rsidRPr="00A221A1" w:rsidDel="001848B0" w:rsidRDefault="00587138" w:rsidP="00092529">
            <w:pPr>
              <w:pStyle w:val="BodyText"/>
              <w:spacing w:before="162" w:line="480" w:lineRule="auto"/>
              <w:ind w:right="-90"/>
              <w:jc w:val="center"/>
              <w:rPr>
                <w:del w:id="13387" w:author="Hardik Malhotra" w:date="2021-09-30T19:35:00Z"/>
                <w:rFonts w:ascii="Verdana" w:hAnsi="Verdana" w:cs="Calibri"/>
                <w:sz w:val="14"/>
                <w:szCs w:val="14"/>
              </w:rPr>
            </w:pPr>
            <w:del w:id="13388" w:author="Hardik Malhotra" w:date="2021-09-30T19:35:00Z">
              <w:r w:rsidDel="001848B0">
                <w:rPr>
                  <w:rFonts w:ascii="Verdana" w:hAnsi="Verdana" w:cs="Calibri"/>
                  <w:sz w:val="14"/>
                  <w:szCs w:val="14"/>
                </w:rPr>
                <w:delText>100</w:delText>
              </w:r>
            </w:del>
          </w:p>
        </w:tc>
        <w:tc>
          <w:tcPr>
            <w:tcW w:w="789" w:type="dxa"/>
            <w:shd w:val="clear" w:color="auto" w:fill="FFFFFF"/>
            <w:tcMar>
              <w:top w:w="15" w:type="dxa"/>
              <w:left w:w="15" w:type="dxa"/>
              <w:bottom w:w="0" w:type="dxa"/>
              <w:right w:w="15" w:type="dxa"/>
            </w:tcMar>
            <w:vAlign w:val="bottom"/>
            <w:hideMark/>
            <w:tcPrChange w:id="13389"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009729D2" w14:textId="3CC1EAA6" w:rsidR="00587138" w:rsidRPr="00A221A1" w:rsidDel="001848B0" w:rsidRDefault="00587138" w:rsidP="00092529">
            <w:pPr>
              <w:pStyle w:val="BodyText"/>
              <w:spacing w:before="162" w:line="480" w:lineRule="auto"/>
              <w:ind w:right="-90"/>
              <w:jc w:val="center"/>
              <w:rPr>
                <w:del w:id="13390" w:author="Hardik Malhotra" w:date="2021-09-30T19:35:00Z"/>
                <w:rFonts w:ascii="Verdana" w:hAnsi="Verdana" w:cs="Calibri"/>
                <w:sz w:val="14"/>
                <w:szCs w:val="14"/>
              </w:rPr>
            </w:pPr>
            <w:del w:id="13391" w:author="Hardik Malhotra" w:date="2021-09-30T19:35:00Z">
              <w:r w:rsidDel="001848B0">
                <w:rPr>
                  <w:rFonts w:ascii="Verdana" w:hAnsi="Verdana" w:cs="Calibri"/>
                  <w:sz w:val="14"/>
                  <w:szCs w:val="14"/>
                </w:rPr>
                <w:delText>100</w:delText>
              </w:r>
            </w:del>
          </w:p>
        </w:tc>
        <w:tc>
          <w:tcPr>
            <w:tcW w:w="790" w:type="dxa"/>
            <w:shd w:val="clear" w:color="auto" w:fill="FFFFFF"/>
            <w:tcMar>
              <w:top w:w="15" w:type="dxa"/>
              <w:left w:w="15" w:type="dxa"/>
              <w:bottom w:w="0" w:type="dxa"/>
              <w:right w:w="15" w:type="dxa"/>
            </w:tcMar>
            <w:vAlign w:val="bottom"/>
            <w:hideMark/>
            <w:tcPrChange w:id="13392" w:author="Neeshu Bhadauriya" w:date="2021-09-27T21:37:00Z">
              <w:tcPr>
                <w:tcW w:w="790" w:type="dxa"/>
                <w:gridSpan w:val="2"/>
                <w:shd w:val="clear" w:color="auto" w:fill="FFFFFF"/>
                <w:tcMar>
                  <w:top w:w="15" w:type="dxa"/>
                  <w:left w:w="15" w:type="dxa"/>
                  <w:bottom w:w="0" w:type="dxa"/>
                  <w:right w:w="15" w:type="dxa"/>
                </w:tcMar>
                <w:vAlign w:val="bottom"/>
                <w:hideMark/>
              </w:tcPr>
            </w:tcPrChange>
          </w:tcPr>
          <w:p w14:paraId="422C1064" w14:textId="05404ACC" w:rsidR="00587138" w:rsidRPr="00A221A1" w:rsidDel="001848B0" w:rsidRDefault="00587138" w:rsidP="00092529">
            <w:pPr>
              <w:pStyle w:val="BodyText"/>
              <w:spacing w:before="162" w:line="480" w:lineRule="auto"/>
              <w:ind w:right="-90"/>
              <w:jc w:val="center"/>
              <w:rPr>
                <w:del w:id="13393" w:author="Hardik Malhotra" w:date="2021-09-30T19:35:00Z"/>
                <w:rFonts w:ascii="Verdana" w:hAnsi="Verdana" w:cs="Calibri"/>
                <w:sz w:val="14"/>
                <w:szCs w:val="14"/>
              </w:rPr>
            </w:pPr>
            <w:del w:id="13394" w:author="Hardik Malhotra" w:date="2021-09-30T19:35:00Z">
              <w:r w:rsidDel="001848B0">
                <w:rPr>
                  <w:rFonts w:ascii="Verdana" w:hAnsi="Verdana" w:cs="Calibri"/>
                  <w:sz w:val="14"/>
                  <w:szCs w:val="14"/>
                </w:rPr>
                <w:delText>100</w:delText>
              </w:r>
            </w:del>
          </w:p>
        </w:tc>
        <w:tc>
          <w:tcPr>
            <w:tcW w:w="789" w:type="dxa"/>
            <w:shd w:val="clear" w:color="auto" w:fill="FFFFFF"/>
            <w:tcMar>
              <w:top w:w="15" w:type="dxa"/>
              <w:left w:w="15" w:type="dxa"/>
              <w:bottom w:w="0" w:type="dxa"/>
              <w:right w:w="15" w:type="dxa"/>
            </w:tcMar>
            <w:vAlign w:val="bottom"/>
            <w:hideMark/>
            <w:tcPrChange w:id="13395"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2F7DA186" w14:textId="346E9D8F" w:rsidR="00587138" w:rsidRPr="00A221A1" w:rsidDel="001848B0" w:rsidRDefault="00587138" w:rsidP="00092529">
            <w:pPr>
              <w:pStyle w:val="BodyText"/>
              <w:spacing w:before="162" w:line="480" w:lineRule="auto"/>
              <w:ind w:right="-90"/>
              <w:jc w:val="center"/>
              <w:rPr>
                <w:del w:id="13396" w:author="Hardik Malhotra" w:date="2021-09-30T19:35:00Z"/>
                <w:rFonts w:ascii="Verdana" w:hAnsi="Verdana" w:cs="Calibri"/>
                <w:sz w:val="14"/>
                <w:szCs w:val="14"/>
              </w:rPr>
            </w:pPr>
            <w:del w:id="13397" w:author="Hardik Malhotra" w:date="2021-09-30T19:35:00Z">
              <w:r w:rsidDel="001848B0">
                <w:rPr>
                  <w:rFonts w:ascii="Verdana" w:hAnsi="Verdana" w:cs="Calibri"/>
                  <w:sz w:val="14"/>
                  <w:szCs w:val="14"/>
                </w:rPr>
                <w:delText>120</w:delText>
              </w:r>
            </w:del>
          </w:p>
        </w:tc>
        <w:tc>
          <w:tcPr>
            <w:tcW w:w="789" w:type="dxa"/>
            <w:shd w:val="clear" w:color="auto" w:fill="FFFFFF"/>
            <w:tcMar>
              <w:top w:w="15" w:type="dxa"/>
              <w:left w:w="15" w:type="dxa"/>
              <w:bottom w:w="0" w:type="dxa"/>
              <w:right w:w="15" w:type="dxa"/>
            </w:tcMar>
            <w:vAlign w:val="bottom"/>
            <w:hideMark/>
            <w:tcPrChange w:id="13398"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01AA64C7" w14:textId="034D39AE" w:rsidR="00587138" w:rsidRPr="00A221A1" w:rsidDel="001848B0" w:rsidRDefault="00587138" w:rsidP="00092529">
            <w:pPr>
              <w:pStyle w:val="BodyText"/>
              <w:spacing w:before="162" w:line="480" w:lineRule="auto"/>
              <w:ind w:right="-90"/>
              <w:jc w:val="center"/>
              <w:rPr>
                <w:del w:id="13399" w:author="Hardik Malhotra" w:date="2021-09-30T19:35:00Z"/>
                <w:rFonts w:ascii="Verdana" w:hAnsi="Verdana" w:cs="Calibri"/>
                <w:sz w:val="14"/>
                <w:szCs w:val="14"/>
              </w:rPr>
            </w:pPr>
            <w:del w:id="13400" w:author="Hardik Malhotra" w:date="2021-09-30T19:35:00Z">
              <w:r w:rsidDel="001848B0">
                <w:rPr>
                  <w:rFonts w:ascii="Verdana" w:hAnsi="Verdana" w:cs="Calibri"/>
                  <w:sz w:val="14"/>
                  <w:szCs w:val="14"/>
                </w:rPr>
                <w:delText>120</w:delText>
              </w:r>
            </w:del>
          </w:p>
        </w:tc>
        <w:tc>
          <w:tcPr>
            <w:tcW w:w="790" w:type="dxa"/>
            <w:shd w:val="clear" w:color="auto" w:fill="FFFFFF"/>
            <w:tcMar>
              <w:top w:w="15" w:type="dxa"/>
              <w:left w:w="15" w:type="dxa"/>
              <w:bottom w:w="0" w:type="dxa"/>
              <w:right w:w="15" w:type="dxa"/>
            </w:tcMar>
            <w:vAlign w:val="bottom"/>
            <w:hideMark/>
            <w:tcPrChange w:id="13401" w:author="Neeshu Bhadauriya" w:date="2021-09-27T21:37:00Z">
              <w:tcPr>
                <w:tcW w:w="790" w:type="dxa"/>
                <w:gridSpan w:val="2"/>
                <w:shd w:val="clear" w:color="auto" w:fill="FFFFFF"/>
                <w:tcMar>
                  <w:top w:w="15" w:type="dxa"/>
                  <w:left w:w="15" w:type="dxa"/>
                  <w:bottom w:w="0" w:type="dxa"/>
                  <w:right w:w="15" w:type="dxa"/>
                </w:tcMar>
                <w:vAlign w:val="bottom"/>
                <w:hideMark/>
              </w:tcPr>
            </w:tcPrChange>
          </w:tcPr>
          <w:p w14:paraId="00E8EAA2" w14:textId="5DF88259" w:rsidR="00587138" w:rsidRPr="00A221A1" w:rsidDel="001848B0" w:rsidRDefault="00587138" w:rsidP="00092529">
            <w:pPr>
              <w:pStyle w:val="BodyText"/>
              <w:spacing w:before="162" w:line="480" w:lineRule="auto"/>
              <w:ind w:right="-90"/>
              <w:jc w:val="center"/>
              <w:rPr>
                <w:del w:id="13402" w:author="Hardik Malhotra" w:date="2021-09-30T19:35:00Z"/>
                <w:rFonts w:ascii="Verdana" w:hAnsi="Verdana" w:cs="Calibri"/>
                <w:sz w:val="14"/>
                <w:szCs w:val="14"/>
              </w:rPr>
            </w:pPr>
            <w:del w:id="13403" w:author="Hardik Malhotra" w:date="2021-09-30T19:35:00Z">
              <w:r w:rsidDel="001848B0">
                <w:rPr>
                  <w:rFonts w:ascii="Verdana" w:hAnsi="Verdana" w:cs="Calibri"/>
                  <w:sz w:val="14"/>
                  <w:szCs w:val="14"/>
                </w:rPr>
                <w:delText>120</w:delText>
              </w:r>
            </w:del>
          </w:p>
        </w:tc>
      </w:tr>
      <w:tr w:rsidR="00587138" w:rsidRPr="000627CD" w:rsidDel="001848B0" w14:paraId="4B8BD902" w14:textId="06E36A61" w:rsidTr="005C3363">
        <w:trPr>
          <w:trHeight w:val="86"/>
          <w:del w:id="13404" w:author="Hardik Malhotra" w:date="2021-09-30T19:35:00Z"/>
          <w:trPrChange w:id="13405" w:author="Neeshu Bhadauriya" w:date="2021-09-27T21:37:00Z">
            <w:trPr>
              <w:gridBefore w:val="1"/>
              <w:trHeight w:val="86"/>
            </w:trPr>
          </w:trPrChange>
        </w:trPr>
        <w:tc>
          <w:tcPr>
            <w:tcW w:w="789" w:type="dxa"/>
            <w:shd w:val="clear" w:color="auto" w:fill="FFFFFF"/>
            <w:tcMar>
              <w:top w:w="15" w:type="dxa"/>
              <w:left w:w="15" w:type="dxa"/>
              <w:bottom w:w="0" w:type="dxa"/>
              <w:right w:w="15" w:type="dxa"/>
            </w:tcMar>
            <w:vAlign w:val="bottom"/>
            <w:hideMark/>
            <w:tcPrChange w:id="13406"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344C21F2" w14:textId="62BCF229" w:rsidR="00587138" w:rsidRPr="000627CD" w:rsidDel="001848B0" w:rsidRDefault="00587138" w:rsidP="00092529">
            <w:pPr>
              <w:pStyle w:val="BodyText"/>
              <w:spacing w:before="162" w:line="480" w:lineRule="auto"/>
              <w:ind w:right="-90"/>
              <w:jc w:val="center"/>
              <w:rPr>
                <w:del w:id="13407" w:author="Hardik Malhotra" w:date="2021-09-30T19:35:00Z"/>
                <w:rFonts w:ascii="Verdana" w:hAnsi="Verdana"/>
                <w:bCs/>
                <w:sz w:val="14"/>
                <w:szCs w:val="14"/>
              </w:rPr>
            </w:pPr>
            <w:del w:id="13408" w:author="Hardik Malhotra" w:date="2021-09-30T19:35:00Z">
              <w:r w:rsidDel="001848B0">
                <w:rPr>
                  <w:rFonts w:ascii="Verdana" w:hAnsi="Verdana" w:cs="Calibri"/>
                  <w:sz w:val="14"/>
                  <w:szCs w:val="14"/>
                </w:rPr>
                <w:delText>Asia Pacific</w:delText>
              </w:r>
            </w:del>
          </w:p>
        </w:tc>
        <w:tc>
          <w:tcPr>
            <w:tcW w:w="789" w:type="dxa"/>
            <w:shd w:val="clear" w:color="auto" w:fill="FFFFFF"/>
            <w:tcMar>
              <w:top w:w="15" w:type="dxa"/>
              <w:left w:w="15" w:type="dxa"/>
              <w:bottom w:w="0" w:type="dxa"/>
              <w:right w:w="15" w:type="dxa"/>
            </w:tcMar>
            <w:vAlign w:val="bottom"/>
            <w:hideMark/>
            <w:tcPrChange w:id="13409"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67BF20E1" w14:textId="5B4206DB" w:rsidR="00587138" w:rsidRPr="000627CD" w:rsidDel="001848B0" w:rsidRDefault="00587138" w:rsidP="00092529">
            <w:pPr>
              <w:pStyle w:val="BodyText"/>
              <w:spacing w:before="162" w:line="480" w:lineRule="auto"/>
              <w:ind w:right="-90"/>
              <w:jc w:val="center"/>
              <w:rPr>
                <w:del w:id="13410" w:author="Hardik Malhotra" w:date="2021-09-30T19:35:00Z"/>
                <w:rFonts w:ascii="Verdana" w:hAnsi="Verdana"/>
                <w:bCs/>
                <w:sz w:val="14"/>
                <w:szCs w:val="14"/>
              </w:rPr>
            </w:pPr>
            <w:del w:id="13411" w:author="Hardik Malhotra" w:date="2021-09-30T19:35:00Z">
              <w:r w:rsidDel="001848B0">
                <w:rPr>
                  <w:rFonts w:ascii="Verdana" w:hAnsi="Verdana" w:cs="Calibri"/>
                  <w:sz w:val="14"/>
                  <w:szCs w:val="14"/>
                </w:rPr>
                <w:delText>Taiwan</w:delText>
              </w:r>
            </w:del>
          </w:p>
        </w:tc>
        <w:tc>
          <w:tcPr>
            <w:tcW w:w="789" w:type="dxa"/>
            <w:shd w:val="clear" w:color="auto" w:fill="FFFFFF"/>
            <w:tcMar>
              <w:top w:w="15" w:type="dxa"/>
              <w:left w:w="15" w:type="dxa"/>
              <w:bottom w:w="0" w:type="dxa"/>
              <w:right w:w="15" w:type="dxa"/>
            </w:tcMar>
            <w:vAlign w:val="bottom"/>
            <w:hideMark/>
            <w:tcPrChange w:id="13412"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2A5D4433" w14:textId="249B8A39" w:rsidR="00587138" w:rsidRPr="000627CD" w:rsidDel="001848B0" w:rsidRDefault="00587138" w:rsidP="00092529">
            <w:pPr>
              <w:pStyle w:val="BodyText"/>
              <w:spacing w:before="162" w:line="480" w:lineRule="auto"/>
              <w:ind w:right="-90"/>
              <w:jc w:val="center"/>
              <w:rPr>
                <w:del w:id="13413" w:author="Hardik Malhotra" w:date="2021-09-30T19:35:00Z"/>
                <w:rFonts w:ascii="Verdana" w:hAnsi="Verdana"/>
                <w:bCs/>
                <w:sz w:val="14"/>
                <w:szCs w:val="14"/>
              </w:rPr>
            </w:pPr>
            <w:del w:id="13414" w:author="Hardik Malhotra" w:date="2021-09-30T19:35:00Z">
              <w:r w:rsidDel="001848B0">
                <w:rPr>
                  <w:rFonts w:ascii="Verdana" w:hAnsi="Verdana" w:cs="Calibri"/>
                  <w:sz w:val="14"/>
                  <w:szCs w:val="14"/>
                </w:rPr>
                <w:delText>Mailao</w:delText>
              </w:r>
            </w:del>
          </w:p>
        </w:tc>
        <w:tc>
          <w:tcPr>
            <w:tcW w:w="1172" w:type="dxa"/>
            <w:shd w:val="clear" w:color="auto" w:fill="FFFFFF"/>
            <w:tcMar>
              <w:top w:w="15" w:type="dxa"/>
              <w:left w:w="15" w:type="dxa"/>
              <w:bottom w:w="0" w:type="dxa"/>
              <w:right w:w="15" w:type="dxa"/>
            </w:tcMar>
            <w:vAlign w:val="bottom"/>
            <w:hideMark/>
            <w:tcPrChange w:id="13415" w:author="Neeshu Bhadauriya" w:date="2021-09-27T21:37:00Z">
              <w:tcPr>
                <w:tcW w:w="790" w:type="dxa"/>
                <w:shd w:val="clear" w:color="auto" w:fill="FFFFFF"/>
                <w:tcMar>
                  <w:top w:w="15" w:type="dxa"/>
                  <w:left w:w="15" w:type="dxa"/>
                  <w:bottom w:w="0" w:type="dxa"/>
                  <w:right w:w="15" w:type="dxa"/>
                </w:tcMar>
                <w:vAlign w:val="bottom"/>
                <w:hideMark/>
              </w:tcPr>
            </w:tcPrChange>
          </w:tcPr>
          <w:p w14:paraId="570E1C43" w14:textId="26CF0565" w:rsidR="00587138" w:rsidRPr="000627CD" w:rsidDel="001848B0" w:rsidRDefault="00587138" w:rsidP="00092529">
            <w:pPr>
              <w:pStyle w:val="BodyText"/>
              <w:spacing w:before="162" w:line="480" w:lineRule="auto"/>
              <w:ind w:right="-90"/>
              <w:jc w:val="center"/>
              <w:rPr>
                <w:del w:id="13416" w:author="Hardik Malhotra" w:date="2021-09-30T19:35:00Z"/>
                <w:rFonts w:ascii="Verdana" w:hAnsi="Verdana"/>
                <w:bCs/>
                <w:sz w:val="14"/>
                <w:szCs w:val="14"/>
              </w:rPr>
            </w:pPr>
            <w:del w:id="13417" w:author="Hardik Malhotra" w:date="2021-09-30T19:35:00Z">
              <w:r w:rsidDel="001848B0">
                <w:rPr>
                  <w:rFonts w:ascii="Verdana" w:hAnsi="Verdana" w:cs="Calibri"/>
                  <w:color w:val="000000"/>
                  <w:sz w:val="14"/>
                  <w:szCs w:val="14"/>
                </w:rPr>
                <w:delText>Nan Ya Plastics Co Ltd</w:delText>
              </w:r>
            </w:del>
          </w:p>
        </w:tc>
        <w:tc>
          <w:tcPr>
            <w:tcW w:w="709" w:type="dxa"/>
            <w:shd w:val="clear" w:color="auto" w:fill="FFFFFF"/>
            <w:tcMar>
              <w:top w:w="15" w:type="dxa"/>
              <w:left w:w="15" w:type="dxa"/>
              <w:bottom w:w="0" w:type="dxa"/>
              <w:right w:w="15" w:type="dxa"/>
            </w:tcMar>
            <w:vAlign w:val="bottom"/>
            <w:hideMark/>
            <w:tcPrChange w:id="13418"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535F17F8" w14:textId="2606AB0C" w:rsidR="00587138" w:rsidRPr="00A221A1" w:rsidDel="001848B0" w:rsidRDefault="00587138" w:rsidP="00092529">
            <w:pPr>
              <w:pStyle w:val="BodyText"/>
              <w:spacing w:before="162" w:line="480" w:lineRule="auto"/>
              <w:ind w:right="-90"/>
              <w:jc w:val="center"/>
              <w:rPr>
                <w:del w:id="13419" w:author="Hardik Malhotra" w:date="2021-09-30T19:35:00Z"/>
                <w:rFonts w:ascii="Verdana" w:hAnsi="Verdana" w:cs="Calibri"/>
                <w:sz w:val="14"/>
                <w:szCs w:val="14"/>
              </w:rPr>
            </w:pPr>
            <w:del w:id="13420" w:author="Hardik Malhotra" w:date="2021-09-30T19:35:00Z">
              <w:r w:rsidRPr="00C568E6" w:rsidDel="001848B0">
                <w:rPr>
                  <w:rFonts w:ascii="Verdana" w:hAnsi="Verdana" w:cs="Calibri"/>
                  <w:sz w:val="14"/>
                  <w:szCs w:val="14"/>
                  <w:rPrChange w:id="13421" w:author="Ritu Kamra" w:date="2021-09-27T17:36:00Z">
                    <w:rPr>
                      <w:rFonts w:ascii="Verdana" w:hAnsi="Verdana" w:cs="Calibri"/>
                      <w:color w:val="000000"/>
                      <w:sz w:val="14"/>
                      <w:szCs w:val="14"/>
                    </w:rPr>
                  </w:rPrChange>
                </w:rPr>
                <w:delText>110</w:delText>
              </w:r>
            </w:del>
          </w:p>
        </w:tc>
        <w:tc>
          <w:tcPr>
            <w:tcW w:w="487" w:type="dxa"/>
            <w:shd w:val="clear" w:color="auto" w:fill="FFFFFF"/>
            <w:tcMar>
              <w:top w:w="15" w:type="dxa"/>
              <w:left w:w="15" w:type="dxa"/>
              <w:bottom w:w="0" w:type="dxa"/>
              <w:right w:w="15" w:type="dxa"/>
            </w:tcMar>
            <w:vAlign w:val="bottom"/>
            <w:hideMark/>
            <w:tcPrChange w:id="13422" w:author="Neeshu Bhadauriya" w:date="2021-09-27T21:37:00Z">
              <w:tcPr>
                <w:tcW w:w="789" w:type="dxa"/>
                <w:gridSpan w:val="3"/>
                <w:shd w:val="clear" w:color="auto" w:fill="FFFFFF"/>
                <w:tcMar>
                  <w:top w:w="15" w:type="dxa"/>
                  <w:left w:w="15" w:type="dxa"/>
                  <w:bottom w:w="0" w:type="dxa"/>
                  <w:right w:w="15" w:type="dxa"/>
                </w:tcMar>
                <w:vAlign w:val="bottom"/>
                <w:hideMark/>
              </w:tcPr>
            </w:tcPrChange>
          </w:tcPr>
          <w:p w14:paraId="022778F0" w14:textId="7389C09E" w:rsidR="00587138" w:rsidRPr="00A221A1" w:rsidDel="001848B0" w:rsidRDefault="00587138" w:rsidP="00092529">
            <w:pPr>
              <w:pStyle w:val="BodyText"/>
              <w:spacing w:before="162" w:line="480" w:lineRule="auto"/>
              <w:ind w:right="-90"/>
              <w:jc w:val="center"/>
              <w:rPr>
                <w:del w:id="13423" w:author="Hardik Malhotra" w:date="2021-09-30T19:35:00Z"/>
                <w:rFonts w:ascii="Verdana" w:hAnsi="Verdana" w:cs="Calibri"/>
                <w:sz w:val="14"/>
                <w:szCs w:val="14"/>
              </w:rPr>
            </w:pPr>
            <w:del w:id="13424" w:author="Hardik Malhotra" w:date="2021-09-30T19:35:00Z">
              <w:r w:rsidRPr="00C568E6" w:rsidDel="001848B0">
                <w:rPr>
                  <w:rFonts w:ascii="Verdana" w:hAnsi="Verdana" w:cs="Calibri"/>
                  <w:sz w:val="14"/>
                  <w:szCs w:val="14"/>
                  <w:rPrChange w:id="13425" w:author="Ritu Kamra" w:date="2021-09-27T17:36:00Z">
                    <w:rPr>
                      <w:rFonts w:ascii="Verdana" w:hAnsi="Verdana" w:cs="Calibri"/>
                      <w:color w:val="000000"/>
                      <w:sz w:val="14"/>
                      <w:szCs w:val="14"/>
                    </w:rPr>
                  </w:rPrChange>
                </w:rPr>
                <w:delText>110</w:delText>
              </w:r>
            </w:del>
          </w:p>
        </w:tc>
        <w:tc>
          <w:tcPr>
            <w:tcW w:w="790" w:type="dxa"/>
            <w:shd w:val="clear" w:color="auto" w:fill="FFFFFF"/>
            <w:tcMar>
              <w:top w:w="15" w:type="dxa"/>
              <w:left w:w="15" w:type="dxa"/>
              <w:bottom w:w="0" w:type="dxa"/>
              <w:right w:w="15" w:type="dxa"/>
            </w:tcMar>
            <w:vAlign w:val="bottom"/>
            <w:hideMark/>
            <w:tcPrChange w:id="13426" w:author="Neeshu Bhadauriya" w:date="2021-09-27T21:37:00Z">
              <w:tcPr>
                <w:tcW w:w="790" w:type="dxa"/>
                <w:gridSpan w:val="2"/>
                <w:shd w:val="clear" w:color="auto" w:fill="FFFFFF"/>
                <w:tcMar>
                  <w:top w:w="15" w:type="dxa"/>
                  <w:left w:w="15" w:type="dxa"/>
                  <w:bottom w:w="0" w:type="dxa"/>
                  <w:right w:w="15" w:type="dxa"/>
                </w:tcMar>
                <w:vAlign w:val="bottom"/>
                <w:hideMark/>
              </w:tcPr>
            </w:tcPrChange>
          </w:tcPr>
          <w:p w14:paraId="3F573B9F" w14:textId="113AD3A5" w:rsidR="00587138" w:rsidRPr="00A221A1" w:rsidDel="001848B0" w:rsidRDefault="00587138" w:rsidP="00092529">
            <w:pPr>
              <w:pStyle w:val="BodyText"/>
              <w:spacing w:before="162" w:line="480" w:lineRule="auto"/>
              <w:ind w:right="-90"/>
              <w:jc w:val="center"/>
              <w:rPr>
                <w:del w:id="13427" w:author="Hardik Malhotra" w:date="2021-09-30T19:35:00Z"/>
                <w:rFonts w:ascii="Verdana" w:hAnsi="Verdana" w:cs="Calibri"/>
                <w:sz w:val="14"/>
                <w:szCs w:val="14"/>
              </w:rPr>
            </w:pPr>
            <w:del w:id="13428" w:author="Hardik Malhotra" w:date="2021-09-30T19:35:00Z">
              <w:r w:rsidRPr="00C568E6" w:rsidDel="001848B0">
                <w:rPr>
                  <w:rFonts w:ascii="Verdana" w:hAnsi="Verdana" w:cs="Calibri"/>
                  <w:sz w:val="14"/>
                  <w:szCs w:val="14"/>
                  <w:rPrChange w:id="13429" w:author="Ritu Kamra" w:date="2021-09-27T17:36:00Z">
                    <w:rPr>
                      <w:rFonts w:ascii="Verdana" w:hAnsi="Verdana" w:cs="Calibri"/>
                      <w:color w:val="000000"/>
                      <w:sz w:val="14"/>
                      <w:szCs w:val="14"/>
                    </w:rPr>
                  </w:rPrChange>
                </w:rPr>
                <w:delText>110</w:delText>
              </w:r>
            </w:del>
          </w:p>
        </w:tc>
        <w:tc>
          <w:tcPr>
            <w:tcW w:w="789" w:type="dxa"/>
            <w:shd w:val="clear" w:color="auto" w:fill="FFFFFF"/>
            <w:tcMar>
              <w:top w:w="15" w:type="dxa"/>
              <w:left w:w="15" w:type="dxa"/>
              <w:bottom w:w="0" w:type="dxa"/>
              <w:right w:w="15" w:type="dxa"/>
            </w:tcMar>
            <w:vAlign w:val="bottom"/>
            <w:hideMark/>
            <w:tcPrChange w:id="13430"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10971198" w14:textId="6B2458A6" w:rsidR="00587138" w:rsidRPr="00A221A1" w:rsidDel="001848B0" w:rsidRDefault="00587138" w:rsidP="00092529">
            <w:pPr>
              <w:pStyle w:val="BodyText"/>
              <w:spacing w:before="162" w:line="480" w:lineRule="auto"/>
              <w:ind w:right="-90"/>
              <w:jc w:val="center"/>
              <w:rPr>
                <w:del w:id="13431" w:author="Hardik Malhotra" w:date="2021-09-30T19:35:00Z"/>
                <w:rFonts w:ascii="Verdana" w:hAnsi="Verdana" w:cs="Calibri"/>
                <w:sz w:val="14"/>
                <w:szCs w:val="14"/>
              </w:rPr>
            </w:pPr>
            <w:del w:id="13432" w:author="Hardik Malhotra" w:date="2021-09-30T19:35:00Z">
              <w:r w:rsidDel="001848B0">
                <w:rPr>
                  <w:rFonts w:ascii="Verdana" w:hAnsi="Verdana" w:cs="Calibri"/>
                  <w:sz w:val="14"/>
                  <w:szCs w:val="14"/>
                </w:rPr>
                <w:delText>110</w:delText>
              </w:r>
            </w:del>
          </w:p>
        </w:tc>
        <w:tc>
          <w:tcPr>
            <w:tcW w:w="789" w:type="dxa"/>
            <w:shd w:val="clear" w:color="auto" w:fill="FFFFFF"/>
            <w:tcMar>
              <w:top w:w="15" w:type="dxa"/>
              <w:left w:w="15" w:type="dxa"/>
              <w:bottom w:w="0" w:type="dxa"/>
              <w:right w:w="15" w:type="dxa"/>
            </w:tcMar>
            <w:vAlign w:val="bottom"/>
            <w:hideMark/>
            <w:tcPrChange w:id="13433"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0E8A9BA2" w14:textId="30D80540" w:rsidR="00587138" w:rsidRPr="00A221A1" w:rsidDel="001848B0" w:rsidRDefault="00587138" w:rsidP="00092529">
            <w:pPr>
              <w:pStyle w:val="BodyText"/>
              <w:spacing w:before="162" w:line="480" w:lineRule="auto"/>
              <w:ind w:right="-90"/>
              <w:jc w:val="center"/>
              <w:rPr>
                <w:del w:id="13434" w:author="Hardik Malhotra" w:date="2021-09-30T19:35:00Z"/>
                <w:rFonts w:ascii="Verdana" w:hAnsi="Verdana" w:cs="Calibri"/>
                <w:sz w:val="14"/>
                <w:szCs w:val="14"/>
              </w:rPr>
            </w:pPr>
            <w:del w:id="13435" w:author="Hardik Malhotra" w:date="2021-09-30T19:35:00Z">
              <w:r w:rsidDel="001848B0">
                <w:rPr>
                  <w:rFonts w:ascii="Verdana" w:hAnsi="Verdana" w:cs="Calibri"/>
                  <w:sz w:val="14"/>
                  <w:szCs w:val="14"/>
                </w:rPr>
                <w:delText>110</w:delText>
              </w:r>
            </w:del>
          </w:p>
        </w:tc>
        <w:tc>
          <w:tcPr>
            <w:tcW w:w="790" w:type="dxa"/>
            <w:shd w:val="clear" w:color="auto" w:fill="FFFFFF"/>
            <w:tcMar>
              <w:top w:w="15" w:type="dxa"/>
              <w:left w:w="15" w:type="dxa"/>
              <w:bottom w:w="0" w:type="dxa"/>
              <w:right w:w="15" w:type="dxa"/>
            </w:tcMar>
            <w:vAlign w:val="bottom"/>
            <w:hideMark/>
            <w:tcPrChange w:id="13436" w:author="Neeshu Bhadauriya" w:date="2021-09-27T21:37:00Z">
              <w:tcPr>
                <w:tcW w:w="790" w:type="dxa"/>
                <w:gridSpan w:val="2"/>
                <w:shd w:val="clear" w:color="auto" w:fill="FFFFFF"/>
                <w:tcMar>
                  <w:top w:w="15" w:type="dxa"/>
                  <w:left w:w="15" w:type="dxa"/>
                  <w:bottom w:w="0" w:type="dxa"/>
                  <w:right w:w="15" w:type="dxa"/>
                </w:tcMar>
                <w:vAlign w:val="bottom"/>
                <w:hideMark/>
              </w:tcPr>
            </w:tcPrChange>
          </w:tcPr>
          <w:p w14:paraId="76815E28" w14:textId="57DFB74D" w:rsidR="00587138" w:rsidRPr="00A221A1" w:rsidDel="001848B0" w:rsidRDefault="00587138" w:rsidP="00092529">
            <w:pPr>
              <w:pStyle w:val="BodyText"/>
              <w:spacing w:before="162" w:line="480" w:lineRule="auto"/>
              <w:ind w:right="-90"/>
              <w:jc w:val="center"/>
              <w:rPr>
                <w:del w:id="13437" w:author="Hardik Malhotra" w:date="2021-09-30T19:35:00Z"/>
                <w:rFonts w:ascii="Verdana" w:hAnsi="Verdana" w:cs="Calibri"/>
                <w:sz w:val="14"/>
                <w:szCs w:val="14"/>
              </w:rPr>
            </w:pPr>
            <w:del w:id="13438" w:author="Hardik Malhotra" w:date="2021-09-30T19:35:00Z">
              <w:r w:rsidDel="001848B0">
                <w:rPr>
                  <w:rFonts w:ascii="Verdana" w:hAnsi="Verdana" w:cs="Calibri"/>
                  <w:sz w:val="14"/>
                  <w:szCs w:val="14"/>
                </w:rPr>
                <w:delText>110</w:delText>
              </w:r>
            </w:del>
          </w:p>
        </w:tc>
        <w:tc>
          <w:tcPr>
            <w:tcW w:w="789" w:type="dxa"/>
            <w:shd w:val="clear" w:color="auto" w:fill="FFFFFF"/>
            <w:tcMar>
              <w:top w:w="15" w:type="dxa"/>
              <w:left w:w="15" w:type="dxa"/>
              <w:bottom w:w="0" w:type="dxa"/>
              <w:right w:w="15" w:type="dxa"/>
            </w:tcMar>
            <w:vAlign w:val="bottom"/>
            <w:hideMark/>
            <w:tcPrChange w:id="13439"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5C06093C" w14:textId="45CBC898" w:rsidR="00587138" w:rsidRPr="00A221A1" w:rsidDel="001848B0" w:rsidRDefault="00587138" w:rsidP="00092529">
            <w:pPr>
              <w:pStyle w:val="BodyText"/>
              <w:spacing w:before="162" w:line="480" w:lineRule="auto"/>
              <w:ind w:right="-90"/>
              <w:jc w:val="center"/>
              <w:rPr>
                <w:del w:id="13440" w:author="Hardik Malhotra" w:date="2021-09-30T19:35:00Z"/>
                <w:rFonts w:ascii="Verdana" w:hAnsi="Verdana" w:cs="Calibri"/>
                <w:sz w:val="14"/>
                <w:szCs w:val="14"/>
              </w:rPr>
            </w:pPr>
            <w:del w:id="13441" w:author="Hardik Malhotra" w:date="2021-09-30T19:35:00Z">
              <w:r w:rsidDel="001848B0">
                <w:rPr>
                  <w:rFonts w:ascii="Verdana" w:hAnsi="Verdana" w:cs="Calibri"/>
                  <w:sz w:val="14"/>
                  <w:szCs w:val="14"/>
                </w:rPr>
                <w:delText>110</w:delText>
              </w:r>
            </w:del>
          </w:p>
        </w:tc>
        <w:tc>
          <w:tcPr>
            <w:tcW w:w="789" w:type="dxa"/>
            <w:shd w:val="clear" w:color="auto" w:fill="FFFFFF"/>
            <w:tcMar>
              <w:top w:w="15" w:type="dxa"/>
              <w:left w:w="15" w:type="dxa"/>
              <w:bottom w:w="0" w:type="dxa"/>
              <w:right w:w="15" w:type="dxa"/>
            </w:tcMar>
            <w:vAlign w:val="bottom"/>
            <w:hideMark/>
            <w:tcPrChange w:id="13442"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6E9D216E" w14:textId="37BF9F6F" w:rsidR="00587138" w:rsidRPr="00A221A1" w:rsidDel="001848B0" w:rsidRDefault="00587138" w:rsidP="00092529">
            <w:pPr>
              <w:pStyle w:val="BodyText"/>
              <w:spacing w:before="162" w:line="480" w:lineRule="auto"/>
              <w:ind w:right="-90"/>
              <w:jc w:val="center"/>
              <w:rPr>
                <w:del w:id="13443" w:author="Hardik Malhotra" w:date="2021-09-30T19:35:00Z"/>
                <w:rFonts w:ascii="Verdana" w:hAnsi="Verdana" w:cs="Calibri"/>
                <w:sz w:val="14"/>
                <w:szCs w:val="14"/>
              </w:rPr>
            </w:pPr>
            <w:del w:id="13444" w:author="Hardik Malhotra" w:date="2021-09-30T19:35:00Z">
              <w:r w:rsidDel="001848B0">
                <w:rPr>
                  <w:rFonts w:ascii="Verdana" w:hAnsi="Verdana" w:cs="Calibri"/>
                  <w:sz w:val="14"/>
                  <w:szCs w:val="14"/>
                </w:rPr>
                <w:delText>110</w:delText>
              </w:r>
            </w:del>
          </w:p>
        </w:tc>
        <w:tc>
          <w:tcPr>
            <w:tcW w:w="790" w:type="dxa"/>
            <w:shd w:val="clear" w:color="auto" w:fill="FFFFFF"/>
            <w:tcMar>
              <w:top w:w="15" w:type="dxa"/>
              <w:left w:w="15" w:type="dxa"/>
              <w:bottom w:w="0" w:type="dxa"/>
              <w:right w:w="15" w:type="dxa"/>
            </w:tcMar>
            <w:vAlign w:val="bottom"/>
            <w:hideMark/>
            <w:tcPrChange w:id="13445" w:author="Neeshu Bhadauriya" w:date="2021-09-27T21:37:00Z">
              <w:tcPr>
                <w:tcW w:w="790" w:type="dxa"/>
                <w:gridSpan w:val="2"/>
                <w:shd w:val="clear" w:color="auto" w:fill="FFFFFF"/>
                <w:tcMar>
                  <w:top w:w="15" w:type="dxa"/>
                  <w:left w:w="15" w:type="dxa"/>
                  <w:bottom w:w="0" w:type="dxa"/>
                  <w:right w:w="15" w:type="dxa"/>
                </w:tcMar>
                <w:vAlign w:val="bottom"/>
                <w:hideMark/>
              </w:tcPr>
            </w:tcPrChange>
          </w:tcPr>
          <w:p w14:paraId="1D18629D" w14:textId="326FD24C" w:rsidR="00587138" w:rsidRPr="00A221A1" w:rsidDel="001848B0" w:rsidRDefault="00587138" w:rsidP="00092529">
            <w:pPr>
              <w:pStyle w:val="BodyText"/>
              <w:spacing w:before="162" w:line="480" w:lineRule="auto"/>
              <w:ind w:right="-90"/>
              <w:jc w:val="center"/>
              <w:rPr>
                <w:del w:id="13446" w:author="Hardik Malhotra" w:date="2021-09-30T19:35:00Z"/>
                <w:rFonts w:ascii="Verdana" w:hAnsi="Verdana" w:cs="Calibri"/>
                <w:sz w:val="14"/>
                <w:szCs w:val="14"/>
              </w:rPr>
            </w:pPr>
            <w:del w:id="13447" w:author="Hardik Malhotra" w:date="2021-09-30T19:35:00Z">
              <w:r w:rsidDel="001848B0">
                <w:rPr>
                  <w:rFonts w:ascii="Verdana" w:hAnsi="Verdana" w:cs="Calibri"/>
                  <w:sz w:val="14"/>
                  <w:szCs w:val="14"/>
                </w:rPr>
                <w:delText>110</w:delText>
              </w:r>
            </w:del>
          </w:p>
        </w:tc>
      </w:tr>
      <w:tr w:rsidR="00587138" w:rsidRPr="000627CD" w:rsidDel="001848B0" w14:paraId="2F2F5A1D" w14:textId="610482E7" w:rsidTr="005C3363">
        <w:trPr>
          <w:trHeight w:val="86"/>
          <w:del w:id="13448" w:author="Hardik Malhotra" w:date="2021-09-30T19:35:00Z"/>
          <w:trPrChange w:id="13449" w:author="Neeshu Bhadauriya" w:date="2021-09-27T21:37:00Z">
            <w:trPr>
              <w:gridBefore w:val="1"/>
              <w:trHeight w:val="86"/>
            </w:trPr>
          </w:trPrChange>
        </w:trPr>
        <w:tc>
          <w:tcPr>
            <w:tcW w:w="789" w:type="dxa"/>
            <w:shd w:val="clear" w:color="auto" w:fill="FFFFFF"/>
            <w:tcMar>
              <w:top w:w="15" w:type="dxa"/>
              <w:left w:w="15" w:type="dxa"/>
              <w:bottom w:w="0" w:type="dxa"/>
              <w:right w:w="15" w:type="dxa"/>
            </w:tcMar>
            <w:vAlign w:val="bottom"/>
            <w:hideMark/>
            <w:tcPrChange w:id="13450"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7999FF57" w14:textId="10C096CA" w:rsidR="00587138" w:rsidRPr="000627CD" w:rsidDel="001848B0" w:rsidRDefault="00587138" w:rsidP="00092529">
            <w:pPr>
              <w:pStyle w:val="BodyText"/>
              <w:spacing w:before="162" w:line="480" w:lineRule="auto"/>
              <w:ind w:right="-90"/>
              <w:jc w:val="center"/>
              <w:rPr>
                <w:del w:id="13451" w:author="Hardik Malhotra" w:date="2021-09-30T19:35:00Z"/>
                <w:rFonts w:ascii="Verdana" w:hAnsi="Verdana"/>
                <w:bCs/>
                <w:sz w:val="14"/>
                <w:szCs w:val="14"/>
              </w:rPr>
            </w:pPr>
            <w:del w:id="13452" w:author="Hardik Malhotra" w:date="2021-09-30T19:35:00Z">
              <w:r w:rsidDel="001848B0">
                <w:rPr>
                  <w:rFonts w:ascii="Verdana" w:hAnsi="Verdana" w:cs="Calibri"/>
                  <w:sz w:val="14"/>
                  <w:szCs w:val="14"/>
                </w:rPr>
                <w:delText>Asia PacificTaiwanChangshu, Jiangsu province</w:delText>
              </w:r>
              <w:r w:rsidDel="001848B0">
                <w:rPr>
                  <w:rFonts w:ascii="Verdana" w:hAnsi="Verdana" w:cs="Calibri"/>
                  <w:color w:val="000000"/>
                  <w:sz w:val="14"/>
                  <w:szCs w:val="14"/>
                </w:rPr>
                <w:delText>Chang Chung Plastics Co Ltd</w:delText>
              </w:r>
              <w:r w:rsidRPr="00C568E6" w:rsidDel="001848B0">
                <w:rPr>
                  <w:rFonts w:ascii="Verdana" w:hAnsi="Verdana" w:cs="Calibri"/>
                  <w:sz w:val="14"/>
                  <w:szCs w:val="14"/>
                  <w:rPrChange w:id="13453" w:author="Ritu Kamra" w:date="2021-09-27T17:36:00Z">
                    <w:rPr>
                      <w:rFonts w:ascii="Verdana" w:hAnsi="Verdana" w:cs="Calibri"/>
                      <w:color w:val="000000"/>
                      <w:sz w:val="14"/>
                      <w:szCs w:val="14"/>
                    </w:rPr>
                  </w:rPrChange>
                </w:rPr>
                <w:delText>505050</w:delText>
              </w:r>
              <w:r w:rsidDel="001848B0">
                <w:rPr>
                  <w:rFonts w:ascii="Verdana" w:hAnsi="Verdana" w:cs="Calibri"/>
                  <w:sz w:val="14"/>
                  <w:szCs w:val="14"/>
                </w:rPr>
                <w:delText>70100100100100100Asia PacificThailandMap Tha Phut, Rayong ProvinceAditya Birla Chemicals (Thailand) Ltd.3838100100100100100100100Europe</w:delText>
              </w:r>
            </w:del>
          </w:p>
        </w:tc>
        <w:tc>
          <w:tcPr>
            <w:tcW w:w="789" w:type="dxa"/>
            <w:shd w:val="clear" w:color="auto" w:fill="FFFFFF"/>
            <w:tcMar>
              <w:top w:w="15" w:type="dxa"/>
              <w:left w:w="15" w:type="dxa"/>
              <w:bottom w:w="0" w:type="dxa"/>
              <w:right w:w="15" w:type="dxa"/>
            </w:tcMar>
            <w:vAlign w:val="bottom"/>
            <w:hideMark/>
            <w:tcPrChange w:id="13454"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23E59E6C" w14:textId="1ACA04E1" w:rsidR="00587138" w:rsidRPr="000627CD" w:rsidDel="001848B0" w:rsidRDefault="00587138" w:rsidP="00092529">
            <w:pPr>
              <w:pStyle w:val="BodyText"/>
              <w:spacing w:before="162" w:line="480" w:lineRule="auto"/>
              <w:ind w:right="-90"/>
              <w:jc w:val="center"/>
              <w:rPr>
                <w:del w:id="13455" w:author="Hardik Malhotra" w:date="2021-09-30T19:35:00Z"/>
                <w:rFonts w:ascii="Verdana" w:hAnsi="Verdana"/>
                <w:bCs/>
                <w:sz w:val="14"/>
                <w:szCs w:val="14"/>
              </w:rPr>
            </w:pPr>
            <w:del w:id="13456" w:author="Hardik Malhotra" w:date="2021-09-30T19:35:00Z">
              <w:r w:rsidDel="001848B0">
                <w:rPr>
                  <w:rFonts w:ascii="Verdana" w:hAnsi="Verdana" w:cs="Calibri"/>
                  <w:sz w:val="14"/>
                  <w:szCs w:val="14"/>
                </w:rPr>
                <w:delText>Germany</w:delText>
              </w:r>
            </w:del>
          </w:p>
        </w:tc>
        <w:tc>
          <w:tcPr>
            <w:tcW w:w="789" w:type="dxa"/>
            <w:shd w:val="clear" w:color="auto" w:fill="FFFFFF"/>
            <w:tcMar>
              <w:top w:w="15" w:type="dxa"/>
              <w:left w:w="15" w:type="dxa"/>
              <w:bottom w:w="0" w:type="dxa"/>
              <w:right w:w="15" w:type="dxa"/>
            </w:tcMar>
            <w:vAlign w:val="bottom"/>
            <w:hideMark/>
            <w:tcPrChange w:id="13457"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3AFB6BC7" w14:textId="0C9B0229" w:rsidR="00587138" w:rsidRPr="000627CD" w:rsidDel="001848B0" w:rsidRDefault="00587138" w:rsidP="00092529">
            <w:pPr>
              <w:pStyle w:val="BodyText"/>
              <w:spacing w:before="162" w:line="480" w:lineRule="auto"/>
              <w:ind w:right="-90"/>
              <w:jc w:val="center"/>
              <w:rPr>
                <w:del w:id="13458" w:author="Hardik Malhotra" w:date="2021-09-30T19:35:00Z"/>
                <w:rFonts w:ascii="Verdana" w:hAnsi="Verdana"/>
                <w:bCs/>
                <w:sz w:val="14"/>
                <w:szCs w:val="14"/>
              </w:rPr>
            </w:pPr>
            <w:del w:id="13459" w:author="Hardik Malhotra" w:date="2021-09-30T19:35:00Z">
              <w:r w:rsidDel="001848B0">
                <w:rPr>
                  <w:rFonts w:ascii="Verdana" w:hAnsi="Verdana" w:cs="Calibri"/>
                  <w:color w:val="000000"/>
                  <w:sz w:val="14"/>
                  <w:szCs w:val="14"/>
                </w:rPr>
                <w:delText>Rheinmünster</w:delText>
              </w:r>
            </w:del>
          </w:p>
        </w:tc>
        <w:tc>
          <w:tcPr>
            <w:tcW w:w="1172" w:type="dxa"/>
            <w:shd w:val="clear" w:color="auto" w:fill="FFFFFF"/>
            <w:tcMar>
              <w:top w:w="15" w:type="dxa"/>
              <w:left w:w="15" w:type="dxa"/>
              <w:bottom w:w="0" w:type="dxa"/>
              <w:right w:w="15" w:type="dxa"/>
            </w:tcMar>
            <w:vAlign w:val="bottom"/>
            <w:hideMark/>
            <w:tcPrChange w:id="13460" w:author="Neeshu Bhadauriya" w:date="2021-09-27T21:37:00Z">
              <w:tcPr>
                <w:tcW w:w="790" w:type="dxa"/>
                <w:shd w:val="clear" w:color="auto" w:fill="FFFFFF"/>
                <w:tcMar>
                  <w:top w:w="15" w:type="dxa"/>
                  <w:left w:w="15" w:type="dxa"/>
                  <w:bottom w:w="0" w:type="dxa"/>
                  <w:right w:w="15" w:type="dxa"/>
                </w:tcMar>
                <w:vAlign w:val="bottom"/>
                <w:hideMark/>
              </w:tcPr>
            </w:tcPrChange>
          </w:tcPr>
          <w:p w14:paraId="5A628343" w14:textId="0F800BB7" w:rsidR="00587138" w:rsidRPr="000627CD" w:rsidDel="001848B0" w:rsidRDefault="00587138" w:rsidP="00092529">
            <w:pPr>
              <w:pStyle w:val="BodyText"/>
              <w:spacing w:before="162" w:line="480" w:lineRule="auto"/>
              <w:ind w:right="-90"/>
              <w:jc w:val="center"/>
              <w:rPr>
                <w:del w:id="13461" w:author="Hardik Malhotra" w:date="2021-09-30T19:35:00Z"/>
                <w:rFonts w:ascii="Verdana" w:hAnsi="Verdana"/>
                <w:bCs/>
                <w:sz w:val="14"/>
                <w:szCs w:val="14"/>
              </w:rPr>
            </w:pPr>
            <w:del w:id="13462" w:author="Hardik Malhotra" w:date="2021-09-30T19:35:00Z">
              <w:r w:rsidDel="001848B0">
                <w:rPr>
                  <w:rFonts w:ascii="Verdana" w:hAnsi="Verdana" w:cs="Calibri"/>
                  <w:sz w:val="14"/>
                  <w:szCs w:val="14"/>
                </w:rPr>
                <w:delText>Olin Corporation</w:delText>
              </w:r>
            </w:del>
          </w:p>
        </w:tc>
        <w:tc>
          <w:tcPr>
            <w:tcW w:w="709" w:type="dxa"/>
            <w:shd w:val="clear" w:color="auto" w:fill="FFFFFF"/>
            <w:tcMar>
              <w:top w:w="15" w:type="dxa"/>
              <w:left w:w="15" w:type="dxa"/>
              <w:bottom w:w="0" w:type="dxa"/>
              <w:right w:w="15" w:type="dxa"/>
            </w:tcMar>
            <w:vAlign w:val="bottom"/>
            <w:hideMark/>
            <w:tcPrChange w:id="13463"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1052969B" w14:textId="573A00D6" w:rsidR="00587138" w:rsidRPr="00A221A1" w:rsidDel="001848B0" w:rsidRDefault="00587138" w:rsidP="00092529">
            <w:pPr>
              <w:pStyle w:val="BodyText"/>
              <w:spacing w:before="162" w:line="480" w:lineRule="auto"/>
              <w:ind w:right="-90"/>
              <w:jc w:val="center"/>
              <w:rPr>
                <w:del w:id="13464" w:author="Hardik Malhotra" w:date="2021-09-30T19:35:00Z"/>
                <w:rFonts w:ascii="Verdana" w:hAnsi="Verdana" w:cs="Calibri"/>
                <w:sz w:val="14"/>
                <w:szCs w:val="14"/>
              </w:rPr>
            </w:pPr>
            <w:del w:id="13465" w:author="Hardik Malhotra" w:date="2021-09-30T19:35:00Z">
              <w:r w:rsidDel="001848B0">
                <w:rPr>
                  <w:rFonts w:ascii="Verdana" w:hAnsi="Verdana" w:cs="Calibri"/>
                  <w:sz w:val="14"/>
                  <w:szCs w:val="14"/>
                </w:rPr>
                <w:delText>100</w:delText>
              </w:r>
            </w:del>
          </w:p>
        </w:tc>
        <w:tc>
          <w:tcPr>
            <w:tcW w:w="487" w:type="dxa"/>
            <w:shd w:val="clear" w:color="auto" w:fill="FFFFFF"/>
            <w:tcMar>
              <w:top w:w="15" w:type="dxa"/>
              <w:left w:w="15" w:type="dxa"/>
              <w:bottom w:w="0" w:type="dxa"/>
              <w:right w:w="15" w:type="dxa"/>
            </w:tcMar>
            <w:vAlign w:val="bottom"/>
            <w:hideMark/>
            <w:tcPrChange w:id="13466" w:author="Neeshu Bhadauriya" w:date="2021-09-27T21:37:00Z">
              <w:tcPr>
                <w:tcW w:w="789" w:type="dxa"/>
                <w:gridSpan w:val="3"/>
                <w:shd w:val="clear" w:color="auto" w:fill="FFFFFF"/>
                <w:tcMar>
                  <w:top w:w="15" w:type="dxa"/>
                  <w:left w:w="15" w:type="dxa"/>
                  <w:bottom w:w="0" w:type="dxa"/>
                  <w:right w:w="15" w:type="dxa"/>
                </w:tcMar>
                <w:vAlign w:val="bottom"/>
                <w:hideMark/>
              </w:tcPr>
            </w:tcPrChange>
          </w:tcPr>
          <w:p w14:paraId="4B68760D" w14:textId="76B7C414" w:rsidR="00587138" w:rsidRPr="00A221A1" w:rsidDel="001848B0" w:rsidRDefault="00587138" w:rsidP="00092529">
            <w:pPr>
              <w:pStyle w:val="BodyText"/>
              <w:spacing w:before="162" w:line="480" w:lineRule="auto"/>
              <w:ind w:right="-90"/>
              <w:jc w:val="center"/>
              <w:rPr>
                <w:del w:id="13467" w:author="Hardik Malhotra" w:date="2021-09-30T19:35:00Z"/>
                <w:rFonts w:ascii="Verdana" w:hAnsi="Verdana" w:cs="Calibri"/>
                <w:sz w:val="14"/>
                <w:szCs w:val="14"/>
              </w:rPr>
            </w:pPr>
            <w:del w:id="13468" w:author="Hardik Malhotra" w:date="2021-09-30T19:35:00Z">
              <w:r w:rsidDel="001848B0">
                <w:rPr>
                  <w:rFonts w:ascii="Verdana" w:hAnsi="Verdana" w:cs="Calibri"/>
                  <w:sz w:val="14"/>
                  <w:szCs w:val="14"/>
                </w:rPr>
                <w:delText>100</w:delText>
              </w:r>
            </w:del>
          </w:p>
        </w:tc>
        <w:tc>
          <w:tcPr>
            <w:tcW w:w="790" w:type="dxa"/>
            <w:shd w:val="clear" w:color="auto" w:fill="FFFFFF"/>
            <w:tcMar>
              <w:top w:w="15" w:type="dxa"/>
              <w:left w:w="15" w:type="dxa"/>
              <w:bottom w:w="0" w:type="dxa"/>
              <w:right w:w="15" w:type="dxa"/>
            </w:tcMar>
            <w:vAlign w:val="bottom"/>
            <w:hideMark/>
            <w:tcPrChange w:id="13469" w:author="Neeshu Bhadauriya" w:date="2021-09-27T21:37:00Z">
              <w:tcPr>
                <w:tcW w:w="790" w:type="dxa"/>
                <w:gridSpan w:val="2"/>
                <w:shd w:val="clear" w:color="auto" w:fill="FFFFFF"/>
                <w:tcMar>
                  <w:top w:w="15" w:type="dxa"/>
                  <w:left w:w="15" w:type="dxa"/>
                  <w:bottom w:w="0" w:type="dxa"/>
                  <w:right w:w="15" w:type="dxa"/>
                </w:tcMar>
                <w:vAlign w:val="bottom"/>
                <w:hideMark/>
              </w:tcPr>
            </w:tcPrChange>
          </w:tcPr>
          <w:p w14:paraId="01859DFA" w14:textId="6CAE80F5" w:rsidR="00587138" w:rsidRPr="00A221A1" w:rsidDel="001848B0" w:rsidRDefault="00587138" w:rsidP="00092529">
            <w:pPr>
              <w:pStyle w:val="BodyText"/>
              <w:spacing w:before="162" w:line="480" w:lineRule="auto"/>
              <w:ind w:right="-90"/>
              <w:jc w:val="center"/>
              <w:rPr>
                <w:del w:id="13470" w:author="Hardik Malhotra" w:date="2021-09-30T19:35:00Z"/>
                <w:rFonts w:ascii="Verdana" w:hAnsi="Verdana" w:cs="Calibri"/>
                <w:sz w:val="14"/>
                <w:szCs w:val="14"/>
              </w:rPr>
            </w:pPr>
            <w:del w:id="13471" w:author="Hardik Malhotra" w:date="2021-09-30T19:35:00Z">
              <w:r w:rsidDel="001848B0">
                <w:rPr>
                  <w:rFonts w:ascii="Verdana" w:hAnsi="Verdana" w:cs="Calibri"/>
                  <w:sz w:val="14"/>
                  <w:szCs w:val="14"/>
                </w:rPr>
                <w:delText>100</w:delText>
              </w:r>
            </w:del>
          </w:p>
        </w:tc>
        <w:tc>
          <w:tcPr>
            <w:tcW w:w="789" w:type="dxa"/>
            <w:shd w:val="clear" w:color="auto" w:fill="FFFFFF"/>
            <w:tcMar>
              <w:top w:w="15" w:type="dxa"/>
              <w:left w:w="15" w:type="dxa"/>
              <w:bottom w:w="0" w:type="dxa"/>
              <w:right w:w="15" w:type="dxa"/>
            </w:tcMar>
            <w:vAlign w:val="bottom"/>
            <w:hideMark/>
            <w:tcPrChange w:id="13472"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7E0A3DB5" w14:textId="05808424" w:rsidR="00587138" w:rsidRPr="00A221A1" w:rsidDel="001848B0" w:rsidRDefault="00587138" w:rsidP="00092529">
            <w:pPr>
              <w:pStyle w:val="BodyText"/>
              <w:spacing w:before="162" w:line="480" w:lineRule="auto"/>
              <w:ind w:right="-90"/>
              <w:jc w:val="center"/>
              <w:rPr>
                <w:del w:id="13473" w:author="Hardik Malhotra" w:date="2021-09-30T19:35:00Z"/>
                <w:rFonts w:ascii="Verdana" w:hAnsi="Verdana" w:cs="Calibri"/>
                <w:sz w:val="14"/>
                <w:szCs w:val="14"/>
              </w:rPr>
            </w:pPr>
            <w:del w:id="13474" w:author="Hardik Malhotra" w:date="2021-09-30T19:35:00Z">
              <w:r w:rsidDel="001848B0">
                <w:rPr>
                  <w:rFonts w:ascii="Verdana" w:hAnsi="Verdana" w:cs="Calibri"/>
                  <w:sz w:val="14"/>
                  <w:szCs w:val="14"/>
                </w:rPr>
                <w:delText>120</w:delText>
              </w:r>
            </w:del>
          </w:p>
        </w:tc>
        <w:tc>
          <w:tcPr>
            <w:tcW w:w="789" w:type="dxa"/>
            <w:shd w:val="clear" w:color="auto" w:fill="FFFFFF"/>
            <w:tcMar>
              <w:top w:w="15" w:type="dxa"/>
              <w:left w:w="15" w:type="dxa"/>
              <w:bottom w:w="0" w:type="dxa"/>
              <w:right w:w="15" w:type="dxa"/>
            </w:tcMar>
            <w:vAlign w:val="bottom"/>
            <w:hideMark/>
            <w:tcPrChange w:id="13475"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69EE4A4E" w14:textId="4CC6561B" w:rsidR="00587138" w:rsidRPr="00A221A1" w:rsidDel="001848B0" w:rsidRDefault="00587138" w:rsidP="00092529">
            <w:pPr>
              <w:pStyle w:val="BodyText"/>
              <w:spacing w:before="162" w:line="480" w:lineRule="auto"/>
              <w:ind w:right="-90"/>
              <w:jc w:val="center"/>
              <w:rPr>
                <w:del w:id="13476" w:author="Hardik Malhotra" w:date="2021-09-30T19:35:00Z"/>
                <w:rFonts w:ascii="Verdana" w:hAnsi="Verdana" w:cs="Calibri"/>
                <w:sz w:val="14"/>
                <w:szCs w:val="14"/>
              </w:rPr>
            </w:pPr>
            <w:del w:id="13477" w:author="Hardik Malhotra" w:date="2021-09-30T19:35:00Z">
              <w:r w:rsidDel="001848B0">
                <w:rPr>
                  <w:rFonts w:ascii="Verdana" w:hAnsi="Verdana" w:cs="Calibri"/>
                  <w:sz w:val="14"/>
                  <w:szCs w:val="14"/>
                </w:rPr>
                <w:delText>140</w:delText>
              </w:r>
            </w:del>
          </w:p>
        </w:tc>
        <w:tc>
          <w:tcPr>
            <w:tcW w:w="790" w:type="dxa"/>
            <w:shd w:val="clear" w:color="auto" w:fill="FFFFFF"/>
            <w:tcMar>
              <w:top w:w="15" w:type="dxa"/>
              <w:left w:w="15" w:type="dxa"/>
              <w:bottom w:w="0" w:type="dxa"/>
              <w:right w:w="15" w:type="dxa"/>
            </w:tcMar>
            <w:vAlign w:val="bottom"/>
            <w:hideMark/>
            <w:tcPrChange w:id="13478" w:author="Neeshu Bhadauriya" w:date="2021-09-27T21:37:00Z">
              <w:tcPr>
                <w:tcW w:w="790" w:type="dxa"/>
                <w:gridSpan w:val="2"/>
                <w:shd w:val="clear" w:color="auto" w:fill="FFFFFF"/>
                <w:tcMar>
                  <w:top w:w="15" w:type="dxa"/>
                  <w:left w:w="15" w:type="dxa"/>
                  <w:bottom w:w="0" w:type="dxa"/>
                  <w:right w:w="15" w:type="dxa"/>
                </w:tcMar>
                <w:vAlign w:val="bottom"/>
                <w:hideMark/>
              </w:tcPr>
            </w:tcPrChange>
          </w:tcPr>
          <w:p w14:paraId="75A579F5" w14:textId="5310D6DF" w:rsidR="00587138" w:rsidRPr="00A221A1" w:rsidDel="001848B0" w:rsidRDefault="00587138" w:rsidP="00092529">
            <w:pPr>
              <w:pStyle w:val="BodyText"/>
              <w:spacing w:before="162" w:line="480" w:lineRule="auto"/>
              <w:ind w:right="-90"/>
              <w:jc w:val="center"/>
              <w:rPr>
                <w:del w:id="13479" w:author="Hardik Malhotra" w:date="2021-09-30T19:35:00Z"/>
                <w:rFonts w:ascii="Verdana" w:hAnsi="Verdana" w:cs="Calibri"/>
                <w:sz w:val="14"/>
                <w:szCs w:val="14"/>
              </w:rPr>
            </w:pPr>
            <w:del w:id="13480" w:author="Hardik Malhotra" w:date="2021-09-30T19:35:00Z">
              <w:r w:rsidDel="001848B0">
                <w:rPr>
                  <w:rFonts w:ascii="Verdana" w:hAnsi="Verdana" w:cs="Calibri"/>
                  <w:sz w:val="14"/>
                  <w:szCs w:val="14"/>
                </w:rPr>
                <w:delText>165</w:delText>
              </w:r>
            </w:del>
          </w:p>
        </w:tc>
        <w:tc>
          <w:tcPr>
            <w:tcW w:w="789" w:type="dxa"/>
            <w:shd w:val="clear" w:color="auto" w:fill="FFFFFF"/>
            <w:tcMar>
              <w:top w:w="15" w:type="dxa"/>
              <w:left w:w="15" w:type="dxa"/>
              <w:bottom w:w="0" w:type="dxa"/>
              <w:right w:w="15" w:type="dxa"/>
            </w:tcMar>
            <w:vAlign w:val="bottom"/>
            <w:hideMark/>
            <w:tcPrChange w:id="13481"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6844B439" w14:textId="290539F9" w:rsidR="00587138" w:rsidRPr="00A221A1" w:rsidDel="001848B0" w:rsidRDefault="00587138" w:rsidP="00092529">
            <w:pPr>
              <w:pStyle w:val="BodyText"/>
              <w:spacing w:before="162" w:line="480" w:lineRule="auto"/>
              <w:ind w:right="-90"/>
              <w:jc w:val="center"/>
              <w:rPr>
                <w:del w:id="13482" w:author="Hardik Malhotra" w:date="2021-09-30T19:35:00Z"/>
                <w:rFonts w:ascii="Verdana" w:hAnsi="Verdana" w:cs="Calibri"/>
                <w:sz w:val="14"/>
                <w:szCs w:val="14"/>
              </w:rPr>
            </w:pPr>
            <w:del w:id="13483" w:author="Hardik Malhotra" w:date="2021-09-30T19:35:00Z">
              <w:r w:rsidDel="001848B0">
                <w:rPr>
                  <w:rFonts w:ascii="Verdana" w:hAnsi="Verdana" w:cs="Calibri"/>
                  <w:sz w:val="14"/>
                  <w:szCs w:val="14"/>
                </w:rPr>
                <w:delText>165</w:delText>
              </w:r>
            </w:del>
          </w:p>
        </w:tc>
        <w:tc>
          <w:tcPr>
            <w:tcW w:w="789" w:type="dxa"/>
            <w:shd w:val="clear" w:color="auto" w:fill="FFFFFF"/>
            <w:tcMar>
              <w:top w:w="15" w:type="dxa"/>
              <w:left w:w="15" w:type="dxa"/>
              <w:bottom w:w="0" w:type="dxa"/>
              <w:right w:w="15" w:type="dxa"/>
            </w:tcMar>
            <w:vAlign w:val="bottom"/>
            <w:hideMark/>
            <w:tcPrChange w:id="13484"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2EC2D13D" w14:textId="033E14FF" w:rsidR="00587138" w:rsidRPr="00A221A1" w:rsidDel="001848B0" w:rsidRDefault="00587138" w:rsidP="00092529">
            <w:pPr>
              <w:pStyle w:val="BodyText"/>
              <w:spacing w:before="162" w:line="480" w:lineRule="auto"/>
              <w:ind w:right="-90"/>
              <w:jc w:val="center"/>
              <w:rPr>
                <w:del w:id="13485" w:author="Hardik Malhotra" w:date="2021-09-30T19:35:00Z"/>
                <w:rFonts w:ascii="Verdana" w:hAnsi="Verdana" w:cs="Calibri"/>
                <w:sz w:val="14"/>
                <w:szCs w:val="14"/>
              </w:rPr>
            </w:pPr>
            <w:del w:id="13486" w:author="Hardik Malhotra" w:date="2021-09-30T19:35:00Z">
              <w:r w:rsidDel="001848B0">
                <w:rPr>
                  <w:rFonts w:ascii="Verdana" w:hAnsi="Verdana" w:cs="Calibri"/>
                  <w:sz w:val="14"/>
                  <w:szCs w:val="14"/>
                </w:rPr>
                <w:delText>165</w:delText>
              </w:r>
            </w:del>
          </w:p>
        </w:tc>
        <w:tc>
          <w:tcPr>
            <w:tcW w:w="790" w:type="dxa"/>
            <w:shd w:val="clear" w:color="auto" w:fill="FFFFFF"/>
            <w:tcMar>
              <w:top w:w="15" w:type="dxa"/>
              <w:left w:w="15" w:type="dxa"/>
              <w:bottom w:w="0" w:type="dxa"/>
              <w:right w:w="15" w:type="dxa"/>
            </w:tcMar>
            <w:vAlign w:val="bottom"/>
            <w:hideMark/>
            <w:tcPrChange w:id="13487" w:author="Neeshu Bhadauriya" w:date="2021-09-27T21:37:00Z">
              <w:tcPr>
                <w:tcW w:w="790" w:type="dxa"/>
                <w:gridSpan w:val="2"/>
                <w:shd w:val="clear" w:color="auto" w:fill="FFFFFF"/>
                <w:tcMar>
                  <w:top w:w="15" w:type="dxa"/>
                  <w:left w:w="15" w:type="dxa"/>
                  <w:bottom w:w="0" w:type="dxa"/>
                  <w:right w:w="15" w:type="dxa"/>
                </w:tcMar>
                <w:vAlign w:val="bottom"/>
                <w:hideMark/>
              </w:tcPr>
            </w:tcPrChange>
          </w:tcPr>
          <w:p w14:paraId="02E1E589" w14:textId="56DC6B12" w:rsidR="00587138" w:rsidRPr="00A221A1" w:rsidDel="001848B0" w:rsidRDefault="00587138" w:rsidP="00092529">
            <w:pPr>
              <w:pStyle w:val="BodyText"/>
              <w:spacing w:before="162" w:line="480" w:lineRule="auto"/>
              <w:ind w:right="-90"/>
              <w:jc w:val="center"/>
              <w:rPr>
                <w:del w:id="13488" w:author="Hardik Malhotra" w:date="2021-09-30T19:35:00Z"/>
                <w:rFonts w:ascii="Verdana" w:hAnsi="Verdana" w:cs="Calibri"/>
                <w:sz w:val="14"/>
                <w:szCs w:val="14"/>
              </w:rPr>
            </w:pPr>
            <w:del w:id="13489" w:author="Hardik Malhotra" w:date="2021-09-30T19:35:00Z">
              <w:r w:rsidDel="001848B0">
                <w:rPr>
                  <w:rFonts w:ascii="Verdana" w:hAnsi="Verdana" w:cs="Calibri"/>
                  <w:sz w:val="14"/>
                  <w:szCs w:val="14"/>
                </w:rPr>
                <w:delText>165</w:delText>
              </w:r>
            </w:del>
          </w:p>
        </w:tc>
      </w:tr>
      <w:tr w:rsidR="00587138" w:rsidRPr="000627CD" w:rsidDel="001848B0" w14:paraId="12C8C8B1" w14:textId="5C5FC26E" w:rsidTr="005C3363">
        <w:trPr>
          <w:trHeight w:val="86"/>
          <w:del w:id="13490" w:author="Hardik Malhotra" w:date="2021-09-30T19:35:00Z"/>
          <w:trPrChange w:id="13491" w:author="Neeshu Bhadauriya" w:date="2021-09-27T21:37:00Z">
            <w:trPr>
              <w:gridBefore w:val="1"/>
              <w:trHeight w:val="86"/>
            </w:trPr>
          </w:trPrChange>
        </w:trPr>
        <w:tc>
          <w:tcPr>
            <w:tcW w:w="789" w:type="dxa"/>
            <w:shd w:val="clear" w:color="auto" w:fill="FFFFFF"/>
            <w:tcMar>
              <w:top w:w="15" w:type="dxa"/>
              <w:left w:w="15" w:type="dxa"/>
              <w:bottom w:w="0" w:type="dxa"/>
              <w:right w:w="15" w:type="dxa"/>
            </w:tcMar>
            <w:vAlign w:val="bottom"/>
            <w:hideMark/>
            <w:tcPrChange w:id="13492"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472C26E3" w14:textId="332CC0BD" w:rsidR="00587138" w:rsidRPr="000627CD" w:rsidDel="001848B0" w:rsidRDefault="00587138" w:rsidP="00092529">
            <w:pPr>
              <w:pStyle w:val="BodyText"/>
              <w:spacing w:before="162" w:line="480" w:lineRule="auto"/>
              <w:ind w:right="-90"/>
              <w:jc w:val="center"/>
              <w:rPr>
                <w:del w:id="13493" w:author="Hardik Malhotra" w:date="2021-09-30T19:35:00Z"/>
                <w:rFonts w:ascii="Verdana" w:hAnsi="Verdana"/>
                <w:bCs/>
                <w:sz w:val="14"/>
                <w:szCs w:val="14"/>
              </w:rPr>
            </w:pPr>
            <w:del w:id="13494" w:author="Hardik Malhotra" w:date="2021-09-30T19:35:00Z">
              <w:r w:rsidDel="001848B0">
                <w:rPr>
                  <w:rFonts w:ascii="Verdana" w:hAnsi="Verdana" w:cs="Calibri"/>
                  <w:sz w:val="14"/>
                  <w:szCs w:val="14"/>
                </w:rPr>
                <w:delText>EuropeGermanyStadeOlin Corporation707080808080808080EuropeGermanyStadeDow Epoxy303030303030303030EuropeGermanyLeunaLEUNA-Harze GmbH404040404040404040Europe</w:delText>
              </w:r>
            </w:del>
          </w:p>
        </w:tc>
        <w:tc>
          <w:tcPr>
            <w:tcW w:w="789" w:type="dxa"/>
            <w:shd w:val="clear" w:color="auto" w:fill="FFFFFF"/>
            <w:tcMar>
              <w:top w:w="15" w:type="dxa"/>
              <w:left w:w="15" w:type="dxa"/>
              <w:bottom w:w="0" w:type="dxa"/>
              <w:right w:w="15" w:type="dxa"/>
            </w:tcMar>
            <w:vAlign w:val="bottom"/>
            <w:hideMark/>
            <w:tcPrChange w:id="13495"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03DCAA96" w14:textId="0DA23AA0" w:rsidR="00587138" w:rsidRPr="000627CD" w:rsidDel="001848B0" w:rsidRDefault="00587138" w:rsidP="00092529">
            <w:pPr>
              <w:pStyle w:val="BodyText"/>
              <w:spacing w:before="162" w:line="480" w:lineRule="auto"/>
              <w:ind w:right="-90"/>
              <w:jc w:val="center"/>
              <w:rPr>
                <w:del w:id="13496" w:author="Hardik Malhotra" w:date="2021-09-30T19:35:00Z"/>
                <w:rFonts w:ascii="Verdana" w:hAnsi="Verdana"/>
                <w:bCs/>
                <w:sz w:val="14"/>
                <w:szCs w:val="14"/>
              </w:rPr>
            </w:pPr>
            <w:del w:id="13497" w:author="Hardik Malhotra" w:date="2021-09-30T19:35:00Z">
              <w:r w:rsidDel="001848B0">
                <w:rPr>
                  <w:rFonts w:ascii="Verdana" w:hAnsi="Verdana" w:cs="Calibri"/>
                  <w:sz w:val="14"/>
                  <w:szCs w:val="14"/>
                </w:rPr>
                <w:delText>Spain</w:delText>
              </w:r>
            </w:del>
          </w:p>
        </w:tc>
        <w:tc>
          <w:tcPr>
            <w:tcW w:w="789" w:type="dxa"/>
            <w:shd w:val="clear" w:color="auto" w:fill="FFFFFF"/>
            <w:tcMar>
              <w:top w:w="15" w:type="dxa"/>
              <w:left w:w="15" w:type="dxa"/>
              <w:bottom w:w="0" w:type="dxa"/>
              <w:right w:w="15" w:type="dxa"/>
            </w:tcMar>
            <w:vAlign w:val="bottom"/>
            <w:hideMark/>
            <w:tcPrChange w:id="13498"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4388E0FB" w14:textId="269B9C89" w:rsidR="00587138" w:rsidRPr="000627CD" w:rsidDel="001848B0" w:rsidRDefault="00587138" w:rsidP="00092529">
            <w:pPr>
              <w:pStyle w:val="BodyText"/>
              <w:spacing w:before="162" w:line="480" w:lineRule="auto"/>
              <w:ind w:right="-90"/>
              <w:jc w:val="center"/>
              <w:rPr>
                <w:del w:id="13499" w:author="Hardik Malhotra" w:date="2021-09-30T19:35:00Z"/>
                <w:rFonts w:ascii="Verdana" w:hAnsi="Verdana"/>
                <w:bCs/>
                <w:sz w:val="14"/>
                <w:szCs w:val="14"/>
              </w:rPr>
            </w:pPr>
            <w:del w:id="13500" w:author="Hardik Malhotra" w:date="2021-09-30T19:35:00Z">
              <w:r w:rsidDel="001848B0">
                <w:rPr>
                  <w:rFonts w:ascii="Verdana" w:hAnsi="Verdana" w:cs="Calibri"/>
                  <w:color w:val="000000"/>
                  <w:sz w:val="14"/>
                  <w:szCs w:val="14"/>
                </w:rPr>
                <w:delText>Barbastro</w:delText>
              </w:r>
            </w:del>
          </w:p>
        </w:tc>
        <w:tc>
          <w:tcPr>
            <w:tcW w:w="1172" w:type="dxa"/>
            <w:shd w:val="clear" w:color="auto" w:fill="FFFFFF"/>
            <w:tcMar>
              <w:top w:w="15" w:type="dxa"/>
              <w:left w:w="15" w:type="dxa"/>
              <w:bottom w:w="0" w:type="dxa"/>
              <w:right w:w="15" w:type="dxa"/>
            </w:tcMar>
            <w:vAlign w:val="bottom"/>
            <w:hideMark/>
            <w:tcPrChange w:id="13501" w:author="Neeshu Bhadauriya" w:date="2021-09-27T21:37:00Z">
              <w:tcPr>
                <w:tcW w:w="790" w:type="dxa"/>
                <w:shd w:val="clear" w:color="auto" w:fill="FFFFFF"/>
                <w:tcMar>
                  <w:top w:w="15" w:type="dxa"/>
                  <w:left w:w="15" w:type="dxa"/>
                  <w:bottom w:w="0" w:type="dxa"/>
                  <w:right w:w="15" w:type="dxa"/>
                </w:tcMar>
                <w:vAlign w:val="bottom"/>
                <w:hideMark/>
              </w:tcPr>
            </w:tcPrChange>
          </w:tcPr>
          <w:p w14:paraId="752BE8A1" w14:textId="7E520A61" w:rsidR="00587138" w:rsidRPr="000627CD" w:rsidDel="001848B0" w:rsidRDefault="00587138" w:rsidP="00092529">
            <w:pPr>
              <w:pStyle w:val="BodyText"/>
              <w:spacing w:before="162" w:line="480" w:lineRule="auto"/>
              <w:ind w:right="-90"/>
              <w:jc w:val="center"/>
              <w:rPr>
                <w:del w:id="13502" w:author="Hardik Malhotra" w:date="2021-09-30T19:35:00Z"/>
                <w:rFonts w:ascii="Verdana" w:hAnsi="Verdana"/>
                <w:bCs/>
                <w:sz w:val="14"/>
                <w:szCs w:val="14"/>
              </w:rPr>
            </w:pPr>
            <w:del w:id="13503" w:author="Hardik Malhotra" w:date="2021-09-30T19:35:00Z">
              <w:r w:rsidDel="001848B0">
                <w:rPr>
                  <w:rFonts w:ascii="Verdana" w:hAnsi="Verdana" w:cs="Calibri"/>
                  <w:sz w:val="14"/>
                  <w:szCs w:val="14"/>
                </w:rPr>
                <w:delText>Hexion Inc.</w:delText>
              </w:r>
            </w:del>
          </w:p>
        </w:tc>
        <w:tc>
          <w:tcPr>
            <w:tcW w:w="709" w:type="dxa"/>
            <w:shd w:val="clear" w:color="auto" w:fill="FFFFFF"/>
            <w:tcMar>
              <w:top w:w="15" w:type="dxa"/>
              <w:left w:w="15" w:type="dxa"/>
              <w:bottom w:w="0" w:type="dxa"/>
              <w:right w:w="15" w:type="dxa"/>
            </w:tcMar>
            <w:vAlign w:val="bottom"/>
            <w:hideMark/>
            <w:tcPrChange w:id="13504"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30885476" w14:textId="3EED2F0F" w:rsidR="00587138" w:rsidRPr="00A221A1" w:rsidDel="001848B0" w:rsidRDefault="00587138" w:rsidP="00092529">
            <w:pPr>
              <w:pStyle w:val="BodyText"/>
              <w:spacing w:before="162" w:line="480" w:lineRule="auto"/>
              <w:ind w:right="-90"/>
              <w:jc w:val="center"/>
              <w:rPr>
                <w:del w:id="13505" w:author="Hardik Malhotra" w:date="2021-09-30T19:35:00Z"/>
                <w:rFonts w:ascii="Verdana" w:hAnsi="Verdana" w:cs="Calibri"/>
                <w:sz w:val="14"/>
                <w:szCs w:val="14"/>
              </w:rPr>
            </w:pPr>
            <w:del w:id="13506" w:author="Hardik Malhotra" w:date="2021-09-30T19:35:00Z">
              <w:r w:rsidDel="001848B0">
                <w:rPr>
                  <w:rFonts w:ascii="Verdana" w:hAnsi="Verdana" w:cs="Calibri"/>
                  <w:sz w:val="14"/>
                  <w:szCs w:val="14"/>
                </w:rPr>
                <w:delText>10</w:delText>
              </w:r>
            </w:del>
          </w:p>
        </w:tc>
        <w:tc>
          <w:tcPr>
            <w:tcW w:w="487" w:type="dxa"/>
            <w:shd w:val="clear" w:color="auto" w:fill="FFFFFF"/>
            <w:tcMar>
              <w:top w:w="15" w:type="dxa"/>
              <w:left w:w="15" w:type="dxa"/>
              <w:bottom w:w="0" w:type="dxa"/>
              <w:right w:w="15" w:type="dxa"/>
            </w:tcMar>
            <w:vAlign w:val="bottom"/>
            <w:hideMark/>
            <w:tcPrChange w:id="13507" w:author="Neeshu Bhadauriya" w:date="2021-09-27T21:37:00Z">
              <w:tcPr>
                <w:tcW w:w="789" w:type="dxa"/>
                <w:gridSpan w:val="3"/>
                <w:shd w:val="clear" w:color="auto" w:fill="FFFFFF"/>
                <w:tcMar>
                  <w:top w:w="15" w:type="dxa"/>
                  <w:left w:w="15" w:type="dxa"/>
                  <w:bottom w:w="0" w:type="dxa"/>
                  <w:right w:w="15" w:type="dxa"/>
                </w:tcMar>
                <w:vAlign w:val="bottom"/>
                <w:hideMark/>
              </w:tcPr>
            </w:tcPrChange>
          </w:tcPr>
          <w:p w14:paraId="791D02F6" w14:textId="4153CEC6" w:rsidR="00587138" w:rsidRPr="00A221A1" w:rsidDel="001848B0" w:rsidRDefault="00587138" w:rsidP="00092529">
            <w:pPr>
              <w:pStyle w:val="BodyText"/>
              <w:spacing w:before="162" w:line="480" w:lineRule="auto"/>
              <w:ind w:right="-90"/>
              <w:jc w:val="center"/>
              <w:rPr>
                <w:del w:id="13508" w:author="Hardik Malhotra" w:date="2021-09-30T19:35:00Z"/>
                <w:rFonts w:ascii="Verdana" w:hAnsi="Verdana" w:cs="Calibri"/>
                <w:sz w:val="14"/>
                <w:szCs w:val="14"/>
              </w:rPr>
            </w:pPr>
            <w:del w:id="13509" w:author="Hardik Malhotra" w:date="2021-09-30T19:35:00Z">
              <w:r w:rsidDel="001848B0">
                <w:rPr>
                  <w:rFonts w:ascii="Verdana" w:hAnsi="Verdana" w:cs="Calibri"/>
                  <w:sz w:val="14"/>
                  <w:szCs w:val="14"/>
                </w:rPr>
                <w:delText>10</w:delText>
              </w:r>
            </w:del>
          </w:p>
        </w:tc>
        <w:tc>
          <w:tcPr>
            <w:tcW w:w="790" w:type="dxa"/>
            <w:shd w:val="clear" w:color="auto" w:fill="FFFFFF"/>
            <w:tcMar>
              <w:top w:w="15" w:type="dxa"/>
              <w:left w:w="15" w:type="dxa"/>
              <w:bottom w:w="0" w:type="dxa"/>
              <w:right w:w="15" w:type="dxa"/>
            </w:tcMar>
            <w:vAlign w:val="bottom"/>
            <w:hideMark/>
            <w:tcPrChange w:id="13510" w:author="Neeshu Bhadauriya" w:date="2021-09-27T21:37:00Z">
              <w:tcPr>
                <w:tcW w:w="790" w:type="dxa"/>
                <w:gridSpan w:val="2"/>
                <w:shd w:val="clear" w:color="auto" w:fill="FFFFFF"/>
                <w:tcMar>
                  <w:top w:w="15" w:type="dxa"/>
                  <w:left w:w="15" w:type="dxa"/>
                  <w:bottom w:w="0" w:type="dxa"/>
                  <w:right w:w="15" w:type="dxa"/>
                </w:tcMar>
                <w:vAlign w:val="bottom"/>
                <w:hideMark/>
              </w:tcPr>
            </w:tcPrChange>
          </w:tcPr>
          <w:p w14:paraId="69079E3C" w14:textId="22382907" w:rsidR="00587138" w:rsidRPr="00A221A1" w:rsidDel="001848B0" w:rsidRDefault="00587138" w:rsidP="00092529">
            <w:pPr>
              <w:pStyle w:val="BodyText"/>
              <w:spacing w:before="162" w:line="480" w:lineRule="auto"/>
              <w:ind w:right="-90"/>
              <w:jc w:val="center"/>
              <w:rPr>
                <w:del w:id="13511" w:author="Hardik Malhotra" w:date="2021-09-30T19:35:00Z"/>
                <w:rFonts w:ascii="Verdana" w:hAnsi="Verdana" w:cs="Calibri"/>
                <w:sz w:val="14"/>
                <w:szCs w:val="14"/>
              </w:rPr>
            </w:pPr>
            <w:del w:id="13512" w:author="Hardik Malhotra" w:date="2021-09-30T19:35:00Z">
              <w:r w:rsidDel="001848B0">
                <w:rPr>
                  <w:rFonts w:ascii="Verdana" w:hAnsi="Verdana" w:cs="Calibri"/>
                  <w:sz w:val="14"/>
                  <w:szCs w:val="14"/>
                </w:rPr>
                <w:delText>10</w:delText>
              </w:r>
            </w:del>
          </w:p>
        </w:tc>
        <w:tc>
          <w:tcPr>
            <w:tcW w:w="789" w:type="dxa"/>
            <w:shd w:val="clear" w:color="auto" w:fill="FFFFFF"/>
            <w:tcMar>
              <w:top w:w="15" w:type="dxa"/>
              <w:left w:w="15" w:type="dxa"/>
              <w:bottom w:w="0" w:type="dxa"/>
              <w:right w:w="15" w:type="dxa"/>
            </w:tcMar>
            <w:vAlign w:val="bottom"/>
            <w:hideMark/>
            <w:tcPrChange w:id="13513"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644E6233" w14:textId="69FFA7E7" w:rsidR="00587138" w:rsidRPr="00A221A1" w:rsidDel="001848B0" w:rsidRDefault="00587138" w:rsidP="00092529">
            <w:pPr>
              <w:pStyle w:val="BodyText"/>
              <w:spacing w:before="162" w:line="480" w:lineRule="auto"/>
              <w:ind w:right="-90"/>
              <w:jc w:val="center"/>
              <w:rPr>
                <w:del w:id="13514" w:author="Hardik Malhotra" w:date="2021-09-30T19:35:00Z"/>
                <w:rFonts w:ascii="Verdana" w:hAnsi="Verdana" w:cs="Calibri"/>
                <w:sz w:val="14"/>
                <w:szCs w:val="14"/>
              </w:rPr>
            </w:pPr>
            <w:del w:id="13515" w:author="Hardik Malhotra" w:date="2021-09-30T19:35:00Z">
              <w:r w:rsidDel="001848B0">
                <w:rPr>
                  <w:rFonts w:ascii="Verdana" w:hAnsi="Verdana" w:cs="Calibri"/>
                  <w:sz w:val="14"/>
                  <w:szCs w:val="14"/>
                </w:rPr>
                <w:delText>32</w:delText>
              </w:r>
            </w:del>
          </w:p>
        </w:tc>
        <w:tc>
          <w:tcPr>
            <w:tcW w:w="789" w:type="dxa"/>
            <w:shd w:val="clear" w:color="auto" w:fill="FFFFFF"/>
            <w:tcMar>
              <w:top w:w="15" w:type="dxa"/>
              <w:left w:w="15" w:type="dxa"/>
              <w:bottom w:w="0" w:type="dxa"/>
              <w:right w:w="15" w:type="dxa"/>
            </w:tcMar>
            <w:vAlign w:val="bottom"/>
            <w:hideMark/>
            <w:tcPrChange w:id="13516"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2E1A28C7" w14:textId="19F7488E" w:rsidR="00587138" w:rsidRPr="00A221A1" w:rsidDel="001848B0" w:rsidRDefault="00587138" w:rsidP="00092529">
            <w:pPr>
              <w:pStyle w:val="BodyText"/>
              <w:spacing w:before="162" w:line="480" w:lineRule="auto"/>
              <w:ind w:right="-90"/>
              <w:jc w:val="center"/>
              <w:rPr>
                <w:del w:id="13517" w:author="Hardik Malhotra" w:date="2021-09-30T19:35:00Z"/>
                <w:rFonts w:ascii="Verdana" w:hAnsi="Verdana" w:cs="Calibri"/>
                <w:sz w:val="14"/>
                <w:szCs w:val="14"/>
              </w:rPr>
            </w:pPr>
            <w:del w:id="13518" w:author="Hardik Malhotra" w:date="2021-09-30T19:35:00Z">
              <w:r w:rsidDel="001848B0">
                <w:rPr>
                  <w:rFonts w:ascii="Verdana" w:hAnsi="Verdana" w:cs="Calibri"/>
                  <w:sz w:val="14"/>
                  <w:szCs w:val="14"/>
                </w:rPr>
                <w:delText>32</w:delText>
              </w:r>
            </w:del>
          </w:p>
        </w:tc>
        <w:tc>
          <w:tcPr>
            <w:tcW w:w="790" w:type="dxa"/>
            <w:shd w:val="clear" w:color="auto" w:fill="FFFFFF"/>
            <w:tcMar>
              <w:top w:w="15" w:type="dxa"/>
              <w:left w:w="15" w:type="dxa"/>
              <w:bottom w:w="0" w:type="dxa"/>
              <w:right w:w="15" w:type="dxa"/>
            </w:tcMar>
            <w:vAlign w:val="bottom"/>
            <w:hideMark/>
            <w:tcPrChange w:id="13519" w:author="Neeshu Bhadauriya" w:date="2021-09-27T21:37:00Z">
              <w:tcPr>
                <w:tcW w:w="790" w:type="dxa"/>
                <w:gridSpan w:val="2"/>
                <w:shd w:val="clear" w:color="auto" w:fill="FFFFFF"/>
                <w:tcMar>
                  <w:top w:w="15" w:type="dxa"/>
                  <w:left w:w="15" w:type="dxa"/>
                  <w:bottom w:w="0" w:type="dxa"/>
                  <w:right w:w="15" w:type="dxa"/>
                </w:tcMar>
                <w:vAlign w:val="bottom"/>
                <w:hideMark/>
              </w:tcPr>
            </w:tcPrChange>
          </w:tcPr>
          <w:p w14:paraId="3C9B2380" w14:textId="2D40CB41" w:rsidR="00587138" w:rsidRPr="00A221A1" w:rsidDel="001848B0" w:rsidRDefault="00587138" w:rsidP="00092529">
            <w:pPr>
              <w:pStyle w:val="BodyText"/>
              <w:spacing w:before="162" w:line="480" w:lineRule="auto"/>
              <w:ind w:right="-90"/>
              <w:jc w:val="center"/>
              <w:rPr>
                <w:del w:id="13520" w:author="Hardik Malhotra" w:date="2021-09-30T19:35:00Z"/>
                <w:rFonts w:ascii="Verdana" w:hAnsi="Verdana" w:cs="Calibri"/>
                <w:sz w:val="14"/>
                <w:szCs w:val="14"/>
              </w:rPr>
            </w:pPr>
            <w:del w:id="13521" w:author="Hardik Malhotra" w:date="2021-09-30T19:35:00Z">
              <w:r w:rsidDel="001848B0">
                <w:rPr>
                  <w:rFonts w:ascii="Verdana" w:hAnsi="Verdana" w:cs="Calibri"/>
                  <w:sz w:val="14"/>
                  <w:szCs w:val="14"/>
                </w:rPr>
                <w:delText>32</w:delText>
              </w:r>
            </w:del>
          </w:p>
        </w:tc>
        <w:tc>
          <w:tcPr>
            <w:tcW w:w="789" w:type="dxa"/>
            <w:shd w:val="clear" w:color="auto" w:fill="FFFFFF"/>
            <w:tcMar>
              <w:top w:w="15" w:type="dxa"/>
              <w:left w:w="15" w:type="dxa"/>
              <w:bottom w:w="0" w:type="dxa"/>
              <w:right w:w="15" w:type="dxa"/>
            </w:tcMar>
            <w:vAlign w:val="bottom"/>
            <w:hideMark/>
            <w:tcPrChange w:id="13522"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26ADAABC" w14:textId="1B793FFC" w:rsidR="00587138" w:rsidRPr="00A221A1" w:rsidDel="001848B0" w:rsidRDefault="00587138" w:rsidP="00092529">
            <w:pPr>
              <w:pStyle w:val="BodyText"/>
              <w:spacing w:before="162" w:line="480" w:lineRule="auto"/>
              <w:ind w:right="-90"/>
              <w:jc w:val="center"/>
              <w:rPr>
                <w:del w:id="13523" w:author="Hardik Malhotra" w:date="2021-09-30T19:35:00Z"/>
                <w:rFonts w:ascii="Verdana" w:hAnsi="Verdana" w:cs="Calibri"/>
                <w:sz w:val="14"/>
                <w:szCs w:val="14"/>
              </w:rPr>
            </w:pPr>
            <w:del w:id="13524" w:author="Hardik Malhotra" w:date="2021-09-30T19:35:00Z">
              <w:r w:rsidDel="001848B0">
                <w:rPr>
                  <w:rFonts w:ascii="Verdana" w:hAnsi="Verdana" w:cs="Calibri"/>
                  <w:sz w:val="14"/>
                  <w:szCs w:val="14"/>
                </w:rPr>
                <w:delText>32</w:delText>
              </w:r>
            </w:del>
          </w:p>
        </w:tc>
        <w:tc>
          <w:tcPr>
            <w:tcW w:w="789" w:type="dxa"/>
            <w:shd w:val="clear" w:color="auto" w:fill="FFFFFF"/>
            <w:tcMar>
              <w:top w:w="15" w:type="dxa"/>
              <w:left w:w="15" w:type="dxa"/>
              <w:bottom w:w="0" w:type="dxa"/>
              <w:right w:w="15" w:type="dxa"/>
            </w:tcMar>
            <w:vAlign w:val="bottom"/>
            <w:hideMark/>
            <w:tcPrChange w:id="13525"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6F7BC1D7" w14:textId="12B3B37B" w:rsidR="00587138" w:rsidRPr="00A221A1" w:rsidDel="001848B0" w:rsidRDefault="00587138" w:rsidP="00092529">
            <w:pPr>
              <w:pStyle w:val="BodyText"/>
              <w:spacing w:before="162" w:line="480" w:lineRule="auto"/>
              <w:ind w:right="-90"/>
              <w:jc w:val="center"/>
              <w:rPr>
                <w:del w:id="13526" w:author="Hardik Malhotra" w:date="2021-09-30T19:35:00Z"/>
                <w:rFonts w:ascii="Verdana" w:hAnsi="Verdana" w:cs="Calibri"/>
                <w:sz w:val="14"/>
                <w:szCs w:val="14"/>
              </w:rPr>
            </w:pPr>
            <w:del w:id="13527" w:author="Hardik Malhotra" w:date="2021-09-30T19:35:00Z">
              <w:r w:rsidDel="001848B0">
                <w:rPr>
                  <w:rFonts w:ascii="Verdana" w:hAnsi="Verdana" w:cs="Calibri"/>
                  <w:sz w:val="14"/>
                  <w:szCs w:val="14"/>
                </w:rPr>
                <w:delText>32</w:delText>
              </w:r>
            </w:del>
          </w:p>
        </w:tc>
        <w:tc>
          <w:tcPr>
            <w:tcW w:w="790" w:type="dxa"/>
            <w:shd w:val="clear" w:color="auto" w:fill="FFFFFF"/>
            <w:tcMar>
              <w:top w:w="15" w:type="dxa"/>
              <w:left w:w="15" w:type="dxa"/>
              <w:bottom w:w="0" w:type="dxa"/>
              <w:right w:w="15" w:type="dxa"/>
            </w:tcMar>
            <w:vAlign w:val="bottom"/>
            <w:hideMark/>
            <w:tcPrChange w:id="13528" w:author="Neeshu Bhadauriya" w:date="2021-09-27T21:37:00Z">
              <w:tcPr>
                <w:tcW w:w="790" w:type="dxa"/>
                <w:gridSpan w:val="2"/>
                <w:shd w:val="clear" w:color="auto" w:fill="FFFFFF"/>
                <w:tcMar>
                  <w:top w:w="15" w:type="dxa"/>
                  <w:left w:w="15" w:type="dxa"/>
                  <w:bottom w:w="0" w:type="dxa"/>
                  <w:right w:w="15" w:type="dxa"/>
                </w:tcMar>
                <w:vAlign w:val="bottom"/>
                <w:hideMark/>
              </w:tcPr>
            </w:tcPrChange>
          </w:tcPr>
          <w:p w14:paraId="79C8433F" w14:textId="7DFFE0CB" w:rsidR="00587138" w:rsidRPr="00A221A1" w:rsidDel="001848B0" w:rsidRDefault="00587138" w:rsidP="00092529">
            <w:pPr>
              <w:pStyle w:val="BodyText"/>
              <w:spacing w:before="162" w:line="480" w:lineRule="auto"/>
              <w:ind w:right="-90"/>
              <w:jc w:val="center"/>
              <w:rPr>
                <w:del w:id="13529" w:author="Hardik Malhotra" w:date="2021-09-30T19:35:00Z"/>
                <w:rFonts w:ascii="Verdana" w:hAnsi="Verdana" w:cs="Calibri"/>
                <w:sz w:val="14"/>
                <w:szCs w:val="14"/>
              </w:rPr>
            </w:pPr>
            <w:del w:id="13530" w:author="Hardik Malhotra" w:date="2021-09-30T19:35:00Z">
              <w:r w:rsidDel="001848B0">
                <w:rPr>
                  <w:rFonts w:ascii="Verdana" w:hAnsi="Verdana" w:cs="Calibri"/>
                  <w:sz w:val="14"/>
                  <w:szCs w:val="14"/>
                </w:rPr>
                <w:delText>32</w:delText>
              </w:r>
            </w:del>
          </w:p>
        </w:tc>
      </w:tr>
      <w:tr w:rsidR="00587138" w:rsidRPr="000627CD" w:rsidDel="001848B0" w14:paraId="1A3245C5" w14:textId="7DD4DBEC" w:rsidTr="005C3363">
        <w:trPr>
          <w:trHeight w:val="86"/>
          <w:del w:id="13531" w:author="Hardik Malhotra" w:date="2021-09-30T19:35:00Z"/>
          <w:trPrChange w:id="13532" w:author="Neeshu Bhadauriya" w:date="2021-09-27T21:37:00Z">
            <w:trPr>
              <w:gridBefore w:val="1"/>
              <w:trHeight w:val="86"/>
            </w:trPr>
          </w:trPrChange>
        </w:trPr>
        <w:tc>
          <w:tcPr>
            <w:tcW w:w="789" w:type="dxa"/>
            <w:shd w:val="clear" w:color="auto" w:fill="FFFFFF"/>
            <w:tcMar>
              <w:top w:w="15" w:type="dxa"/>
              <w:left w:w="15" w:type="dxa"/>
              <w:bottom w:w="0" w:type="dxa"/>
              <w:right w:w="15" w:type="dxa"/>
            </w:tcMar>
            <w:vAlign w:val="bottom"/>
            <w:hideMark/>
            <w:tcPrChange w:id="13533"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3BC7EB11" w14:textId="4AFC8D8D" w:rsidR="00587138" w:rsidRPr="000627CD" w:rsidDel="001848B0" w:rsidRDefault="00587138" w:rsidP="00092529">
            <w:pPr>
              <w:pStyle w:val="BodyText"/>
              <w:spacing w:before="162" w:line="480" w:lineRule="auto"/>
              <w:ind w:right="-90"/>
              <w:jc w:val="center"/>
              <w:rPr>
                <w:del w:id="13534" w:author="Hardik Malhotra" w:date="2021-09-30T19:35:00Z"/>
                <w:rFonts w:ascii="Verdana" w:hAnsi="Verdana"/>
                <w:bCs/>
                <w:sz w:val="14"/>
                <w:szCs w:val="14"/>
              </w:rPr>
            </w:pPr>
            <w:del w:id="13535" w:author="Hardik Malhotra" w:date="2021-09-30T19:35:00Z">
              <w:r w:rsidDel="001848B0">
                <w:rPr>
                  <w:rFonts w:ascii="Verdana" w:hAnsi="Verdana" w:cs="Calibri"/>
                  <w:sz w:val="14"/>
                  <w:szCs w:val="14"/>
                </w:rPr>
                <w:delText>Europe</w:delText>
              </w:r>
            </w:del>
          </w:p>
        </w:tc>
        <w:tc>
          <w:tcPr>
            <w:tcW w:w="789" w:type="dxa"/>
            <w:shd w:val="clear" w:color="auto" w:fill="FFFFFF"/>
            <w:tcMar>
              <w:top w:w="15" w:type="dxa"/>
              <w:left w:w="15" w:type="dxa"/>
              <w:bottom w:w="0" w:type="dxa"/>
              <w:right w:w="15" w:type="dxa"/>
            </w:tcMar>
            <w:vAlign w:val="bottom"/>
            <w:hideMark/>
            <w:tcPrChange w:id="13536"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7F91D0ED" w14:textId="0BADBD3A" w:rsidR="00587138" w:rsidRPr="000627CD" w:rsidDel="001848B0" w:rsidRDefault="00587138" w:rsidP="00092529">
            <w:pPr>
              <w:pStyle w:val="BodyText"/>
              <w:spacing w:before="162" w:line="480" w:lineRule="auto"/>
              <w:ind w:right="-90"/>
              <w:jc w:val="center"/>
              <w:rPr>
                <w:del w:id="13537" w:author="Hardik Malhotra" w:date="2021-09-30T19:35:00Z"/>
                <w:rFonts w:ascii="Verdana" w:hAnsi="Verdana"/>
                <w:bCs/>
                <w:sz w:val="14"/>
                <w:szCs w:val="14"/>
              </w:rPr>
            </w:pPr>
            <w:del w:id="13538" w:author="Hardik Malhotra" w:date="2021-09-30T19:35:00Z">
              <w:r w:rsidDel="001848B0">
                <w:rPr>
                  <w:rFonts w:ascii="Verdana" w:hAnsi="Verdana" w:cs="Calibri"/>
                  <w:sz w:val="14"/>
                  <w:szCs w:val="14"/>
                </w:rPr>
                <w:delText>Italy</w:delText>
              </w:r>
            </w:del>
          </w:p>
        </w:tc>
        <w:tc>
          <w:tcPr>
            <w:tcW w:w="789" w:type="dxa"/>
            <w:shd w:val="clear" w:color="auto" w:fill="FFFFFF"/>
            <w:tcMar>
              <w:top w:w="15" w:type="dxa"/>
              <w:left w:w="15" w:type="dxa"/>
              <w:bottom w:w="0" w:type="dxa"/>
              <w:right w:w="15" w:type="dxa"/>
            </w:tcMar>
            <w:vAlign w:val="bottom"/>
            <w:hideMark/>
            <w:tcPrChange w:id="13539"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18090791" w14:textId="10D70F5D" w:rsidR="00587138" w:rsidRPr="000627CD" w:rsidDel="001848B0" w:rsidRDefault="00587138" w:rsidP="00092529">
            <w:pPr>
              <w:pStyle w:val="BodyText"/>
              <w:spacing w:before="162" w:line="480" w:lineRule="auto"/>
              <w:ind w:right="-90"/>
              <w:jc w:val="center"/>
              <w:rPr>
                <w:del w:id="13540" w:author="Hardik Malhotra" w:date="2021-09-30T19:35:00Z"/>
                <w:rFonts w:ascii="Verdana" w:hAnsi="Verdana"/>
                <w:bCs/>
                <w:sz w:val="14"/>
                <w:szCs w:val="14"/>
              </w:rPr>
            </w:pPr>
            <w:del w:id="13541" w:author="Hardik Malhotra" w:date="2021-09-30T19:35:00Z">
              <w:r w:rsidDel="001848B0">
                <w:rPr>
                  <w:rFonts w:ascii="Verdana" w:hAnsi="Verdana" w:cs="Calibri"/>
                  <w:color w:val="000000"/>
                  <w:sz w:val="14"/>
                  <w:szCs w:val="14"/>
                </w:rPr>
                <w:delText>Pisticci</w:delText>
              </w:r>
            </w:del>
          </w:p>
        </w:tc>
        <w:tc>
          <w:tcPr>
            <w:tcW w:w="1172" w:type="dxa"/>
            <w:shd w:val="clear" w:color="auto" w:fill="FFFFFF"/>
            <w:tcMar>
              <w:top w:w="15" w:type="dxa"/>
              <w:left w:w="15" w:type="dxa"/>
              <w:bottom w:w="0" w:type="dxa"/>
              <w:right w:w="15" w:type="dxa"/>
            </w:tcMar>
            <w:vAlign w:val="bottom"/>
            <w:hideMark/>
            <w:tcPrChange w:id="13542" w:author="Neeshu Bhadauriya" w:date="2021-09-27T21:37:00Z">
              <w:tcPr>
                <w:tcW w:w="790" w:type="dxa"/>
                <w:shd w:val="clear" w:color="auto" w:fill="FFFFFF"/>
                <w:tcMar>
                  <w:top w:w="15" w:type="dxa"/>
                  <w:left w:w="15" w:type="dxa"/>
                  <w:bottom w:w="0" w:type="dxa"/>
                  <w:right w:w="15" w:type="dxa"/>
                </w:tcMar>
                <w:vAlign w:val="bottom"/>
                <w:hideMark/>
              </w:tcPr>
            </w:tcPrChange>
          </w:tcPr>
          <w:p w14:paraId="2D73F5B5" w14:textId="18C40FED" w:rsidR="00587138" w:rsidRPr="000627CD" w:rsidDel="001848B0" w:rsidRDefault="00587138" w:rsidP="00092529">
            <w:pPr>
              <w:pStyle w:val="BodyText"/>
              <w:spacing w:before="162" w:line="480" w:lineRule="auto"/>
              <w:ind w:right="-90"/>
              <w:jc w:val="center"/>
              <w:rPr>
                <w:del w:id="13543" w:author="Hardik Malhotra" w:date="2021-09-30T19:35:00Z"/>
                <w:rFonts w:ascii="Verdana" w:hAnsi="Verdana"/>
                <w:bCs/>
                <w:sz w:val="14"/>
                <w:szCs w:val="14"/>
              </w:rPr>
            </w:pPr>
            <w:del w:id="13544" w:author="Hardik Malhotra" w:date="2021-09-30T19:35:00Z">
              <w:r w:rsidDel="001848B0">
                <w:rPr>
                  <w:rFonts w:ascii="Verdana" w:hAnsi="Verdana" w:cs="Calibri"/>
                  <w:sz w:val="14"/>
                  <w:szCs w:val="14"/>
                </w:rPr>
                <w:delText>Olin Corporation</w:delText>
              </w:r>
            </w:del>
          </w:p>
        </w:tc>
        <w:tc>
          <w:tcPr>
            <w:tcW w:w="709" w:type="dxa"/>
            <w:shd w:val="clear" w:color="auto" w:fill="FFFFFF"/>
            <w:tcMar>
              <w:top w:w="15" w:type="dxa"/>
              <w:left w:w="15" w:type="dxa"/>
              <w:bottom w:w="0" w:type="dxa"/>
              <w:right w:w="15" w:type="dxa"/>
            </w:tcMar>
            <w:vAlign w:val="bottom"/>
            <w:hideMark/>
            <w:tcPrChange w:id="13545"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54A5E4CA" w14:textId="095472BA" w:rsidR="00587138" w:rsidRPr="00A221A1" w:rsidDel="001848B0" w:rsidRDefault="00587138" w:rsidP="00092529">
            <w:pPr>
              <w:pStyle w:val="BodyText"/>
              <w:spacing w:before="162" w:line="480" w:lineRule="auto"/>
              <w:ind w:right="-90"/>
              <w:jc w:val="center"/>
              <w:rPr>
                <w:del w:id="13546" w:author="Hardik Malhotra" w:date="2021-09-30T19:35:00Z"/>
                <w:rFonts w:ascii="Verdana" w:hAnsi="Verdana" w:cs="Calibri"/>
                <w:sz w:val="14"/>
                <w:szCs w:val="14"/>
              </w:rPr>
            </w:pPr>
            <w:del w:id="13547" w:author="Hardik Malhotra" w:date="2021-09-30T19:35:00Z">
              <w:r w:rsidDel="001848B0">
                <w:rPr>
                  <w:rFonts w:ascii="Verdana" w:hAnsi="Verdana" w:cs="Calibri"/>
                  <w:sz w:val="14"/>
                  <w:szCs w:val="14"/>
                </w:rPr>
                <w:delText>20</w:delText>
              </w:r>
            </w:del>
          </w:p>
        </w:tc>
        <w:tc>
          <w:tcPr>
            <w:tcW w:w="487" w:type="dxa"/>
            <w:shd w:val="clear" w:color="auto" w:fill="FFFFFF"/>
            <w:tcMar>
              <w:top w:w="15" w:type="dxa"/>
              <w:left w:w="15" w:type="dxa"/>
              <w:bottom w:w="0" w:type="dxa"/>
              <w:right w:w="15" w:type="dxa"/>
            </w:tcMar>
            <w:vAlign w:val="bottom"/>
            <w:hideMark/>
            <w:tcPrChange w:id="13548" w:author="Neeshu Bhadauriya" w:date="2021-09-27T21:37:00Z">
              <w:tcPr>
                <w:tcW w:w="789" w:type="dxa"/>
                <w:gridSpan w:val="3"/>
                <w:shd w:val="clear" w:color="auto" w:fill="FFFFFF"/>
                <w:tcMar>
                  <w:top w:w="15" w:type="dxa"/>
                  <w:left w:w="15" w:type="dxa"/>
                  <w:bottom w:w="0" w:type="dxa"/>
                  <w:right w:w="15" w:type="dxa"/>
                </w:tcMar>
                <w:vAlign w:val="bottom"/>
                <w:hideMark/>
              </w:tcPr>
            </w:tcPrChange>
          </w:tcPr>
          <w:p w14:paraId="7B46F085" w14:textId="3ACD27BC" w:rsidR="00587138" w:rsidRPr="00A221A1" w:rsidDel="001848B0" w:rsidRDefault="00587138" w:rsidP="00092529">
            <w:pPr>
              <w:pStyle w:val="BodyText"/>
              <w:spacing w:before="162" w:line="480" w:lineRule="auto"/>
              <w:ind w:right="-90"/>
              <w:jc w:val="center"/>
              <w:rPr>
                <w:del w:id="13549" w:author="Hardik Malhotra" w:date="2021-09-30T19:35:00Z"/>
                <w:rFonts w:ascii="Verdana" w:hAnsi="Verdana" w:cs="Calibri"/>
                <w:sz w:val="14"/>
                <w:szCs w:val="14"/>
              </w:rPr>
            </w:pPr>
            <w:del w:id="13550" w:author="Hardik Malhotra" w:date="2021-09-30T19:35:00Z">
              <w:r w:rsidDel="001848B0">
                <w:rPr>
                  <w:rFonts w:ascii="Verdana" w:hAnsi="Verdana" w:cs="Calibri"/>
                  <w:sz w:val="14"/>
                  <w:szCs w:val="14"/>
                </w:rPr>
                <w:delText>20</w:delText>
              </w:r>
            </w:del>
          </w:p>
        </w:tc>
        <w:tc>
          <w:tcPr>
            <w:tcW w:w="790" w:type="dxa"/>
            <w:shd w:val="clear" w:color="auto" w:fill="FFFFFF"/>
            <w:tcMar>
              <w:top w:w="15" w:type="dxa"/>
              <w:left w:w="15" w:type="dxa"/>
              <w:bottom w:w="0" w:type="dxa"/>
              <w:right w:w="15" w:type="dxa"/>
            </w:tcMar>
            <w:vAlign w:val="bottom"/>
            <w:hideMark/>
            <w:tcPrChange w:id="13551" w:author="Neeshu Bhadauriya" w:date="2021-09-27T21:37:00Z">
              <w:tcPr>
                <w:tcW w:w="790" w:type="dxa"/>
                <w:gridSpan w:val="2"/>
                <w:shd w:val="clear" w:color="auto" w:fill="FFFFFF"/>
                <w:tcMar>
                  <w:top w:w="15" w:type="dxa"/>
                  <w:left w:w="15" w:type="dxa"/>
                  <w:bottom w:w="0" w:type="dxa"/>
                  <w:right w:w="15" w:type="dxa"/>
                </w:tcMar>
                <w:vAlign w:val="bottom"/>
                <w:hideMark/>
              </w:tcPr>
            </w:tcPrChange>
          </w:tcPr>
          <w:p w14:paraId="6B862808" w14:textId="49B05DE7" w:rsidR="00587138" w:rsidRPr="00A221A1" w:rsidDel="001848B0" w:rsidRDefault="00587138" w:rsidP="00092529">
            <w:pPr>
              <w:pStyle w:val="BodyText"/>
              <w:spacing w:before="162" w:line="480" w:lineRule="auto"/>
              <w:ind w:right="-90"/>
              <w:jc w:val="center"/>
              <w:rPr>
                <w:del w:id="13552" w:author="Hardik Malhotra" w:date="2021-09-30T19:35:00Z"/>
                <w:rFonts w:ascii="Verdana" w:hAnsi="Verdana" w:cs="Calibri"/>
                <w:sz w:val="14"/>
                <w:szCs w:val="14"/>
              </w:rPr>
            </w:pPr>
            <w:del w:id="13553" w:author="Hardik Malhotra" w:date="2021-09-30T19:35:00Z">
              <w:r w:rsidDel="001848B0">
                <w:rPr>
                  <w:rFonts w:ascii="Verdana" w:hAnsi="Verdana" w:cs="Calibri"/>
                  <w:sz w:val="14"/>
                  <w:szCs w:val="14"/>
                </w:rPr>
                <w:delText>20</w:delText>
              </w:r>
            </w:del>
          </w:p>
        </w:tc>
        <w:tc>
          <w:tcPr>
            <w:tcW w:w="789" w:type="dxa"/>
            <w:shd w:val="clear" w:color="auto" w:fill="FFFFFF"/>
            <w:tcMar>
              <w:top w:w="15" w:type="dxa"/>
              <w:left w:w="15" w:type="dxa"/>
              <w:bottom w:w="0" w:type="dxa"/>
              <w:right w:w="15" w:type="dxa"/>
            </w:tcMar>
            <w:vAlign w:val="bottom"/>
            <w:hideMark/>
            <w:tcPrChange w:id="13554"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14BAB5B7" w14:textId="7CA10836" w:rsidR="00587138" w:rsidRPr="00A221A1" w:rsidDel="001848B0" w:rsidRDefault="00587138" w:rsidP="00092529">
            <w:pPr>
              <w:pStyle w:val="BodyText"/>
              <w:spacing w:before="162" w:line="480" w:lineRule="auto"/>
              <w:ind w:right="-90"/>
              <w:jc w:val="center"/>
              <w:rPr>
                <w:del w:id="13555" w:author="Hardik Malhotra" w:date="2021-09-30T19:35:00Z"/>
                <w:rFonts w:ascii="Verdana" w:hAnsi="Verdana" w:cs="Calibri"/>
                <w:sz w:val="14"/>
                <w:szCs w:val="14"/>
              </w:rPr>
            </w:pPr>
            <w:del w:id="13556" w:author="Hardik Malhotra" w:date="2021-09-30T19:35:00Z">
              <w:r w:rsidDel="001848B0">
                <w:rPr>
                  <w:rFonts w:ascii="Verdana" w:hAnsi="Verdana" w:cs="Calibri"/>
                  <w:sz w:val="14"/>
                  <w:szCs w:val="14"/>
                </w:rPr>
                <w:delText>20</w:delText>
              </w:r>
            </w:del>
          </w:p>
        </w:tc>
        <w:tc>
          <w:tcPr>
            <w:tcW w:w="789" w:type="dxa"/>
            <w:shd w:val="clear" w:color="auto" w:fill="FFFFFF"/>
            <w:tcMar>
              <w:top w:w="15" w:type="dxa"/>
              <w:left w:w="15" w:type="dxa"/>
              <w:bottom w:w="0" w:type="dxa"/>
              <w:right w:w="15" w:type="dxa"/>
            </w:tcMar>
            <w:vAlign w:val="bottom"/>
            <w:hideMark/>
            <w:tcPrChange w:id="13557"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59D9FC3B" w14:textId="475ABB43" w:rsidR="00587138" w:rsidRPr="00A221A1" w:rsidDel="001848B0" w:rsidRDefault="00587138" w:rsidP="00092529">
            <w:pPr>
              <w:pStyle w:val="BodyText"/>
              <w:spacing w:before="162" w:line="480" w:lineRule="auto"/>
              <w:ind w:right="-90"/>
              <w:jc w:val="center"/>
              <w:rPr>
                <w:del w:id="13558" w:author="Hardik Malhotra" w:date="2021-09-30T19:35:00Z"/>
                <w:rFonts w:ascii="Verdana" w:hAnsi="Verdana" w:cs="Calibri"/>
                <w:sz w:val="14"/>
                <w:szCs w:val="14"/>
              </w:rPr>
            </w:pPr>
            <w:del w:id="13559" w:author="Hardik Malhotra" w:date="2021-09-30T19:35:00Z">
              <w:r w:rsidDel="001848B0">
                <w:rPr>
                  <w:rFonts w:ascii="Verdana" w:hAnsi="Verdana" w:cs="Calibri"/>
                  <w:sz w:val="14"/>
                  <w:szCs w:val="14"/>
                </w:rPr>
                <w:delText>20</w:delText>
              </w:r>
            </w:del>
          </w:p>
        </w:tc>
        <w:tc>
          <w:tcPr>
            <w:tcW w:w="790" w:type="dxa"/>
            <w:shd w:val="clear" w:color="auto" w:fill="FFFFFF"/>
            <w:tcMar>
              <w:top w:w="15" w:type="dxa"/>
              <w:left w:w="15" w:type="dxa"/>
              <w:bottom w:w="0" w:type="dxa"/>
              <w:right w:w="15" w:type="dxa"/>
            </w:tcMar>
            <w:vAlign w:val="bottom"/>
            <w:hideMark/>
            <w:tcPrChange w:id="13560" w:author="Neeshu Bhadauriya" w:date="2021-09-27T21:37:00Z">
              <w:tcPr>
                <w:tcW w:w="790" w:type="dxa"/>
                <w:gridSpan w:val="2"/>
                <w:shd w:val="clear" w:color="auto" w:fill="FFFFFF"/>
                <w:tcMar>
                  <w:top w:w="15" w:type="dxa"/>
                  <w:left w:w="15" w:type="dxa"/>
                  <w:bottom w:w="0" w:type="dxa"/>
                  <w:right w:w="15" w:type="dxa"/>
                </w:tcMar>
                <w:vAlign w:val="bottom"/>
                <w:hideMark/>
              </w:tcPr>
            </w:tcPrChange>
          </w:tcPr>
          <w:p w14:paraId="1AAE399B" w14:textId="5F743E49" w:rsidR="00587138" w:rsidRPr="00A221A1" w:rsidDel="001848B0" w:rsidRDefault="00587138" w:rsidP="00092529">
            <w:pPr>
              <w:pStyle w:val="BodyText"/>
              <w:spacing w:before="162" w:line="480" w:lineRule="auto"/>
              <w:ind w:right="-90"/>
              <w:jc w:val="center"/>
              <w:rPr>
                <w:del w:id="13561" w:author="Hardik Malhotra" w:date="2021-09-30T19:35:00Z"/>
                <w:rFonts w:ascii="Verdana" w:hAnsi="Verdana" w:cs="Calibri"/>
                <w:sz w:val="14"/>
                <w:szCs w:val="14"/>
              </w:rPr>
            </w:pPr>
            <w:del w:id="13562" w:author="Hardik Malhotra" w:date="2021-09-30T19:35:00Z">
              <w:r w:rsidDel="001848B0">
                <w:rPr>
                  <w:rFonts w:ascii="Verdana" w:hAnsi="Verdana" w:cs="Calibri"/>
                  <w:sz w:val="14"/>
                  <w:szCs w:val="14"/>
                </w:rPr>
                <w:delText>20</w:delText>
              </w:r>
            </w:del>
          </w:p>
        </w:tc>
        <w:tc>
          <w:tcPr>
            <w:tcW w:w="789" w:type="dxa"/>
            <w:shd w:val="clear" w:color="auto" w:fill="FFFFFF"/>
            <w:tcMar>
              <w:top w:w="15" w:type="dxa"/>
              <w:left w:w="15" w:type="dxa"/>
              <w:bottom w:w="0" w:type="dxa"/>
              <w:right w:w="15" w:type="dxa"/>
            </w:tcMar>
            <w:vAlign w:val="bottom"/>
            <w:hideMark/>
            <w:tcPrChange w:id="13563"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28E49E71" w14:textId="0509F9F4" w:rsidR="00587138" w:rsidRPr="00A221A1" w:rsidDel="001848B0" w:rsidRDefault="00587138" w:rsidP="00092529">
            <w:pPr>
              <w:pStyle w:val="BodyText"/>
              <w:spacing w:before="162" w:line="480" w:lineRule="auto"/>
              <w:ind w:right="-90"/>
              <w:jc w:val="center"/>
              <w:rPr>
                <w:del w:id="13564" w:author="Hardik Malhotra" w:date="2021-09-30T19:35:00Z"/>
                <w:rFonts w:ascii="Verdana" w:hAnsi="Verdana" w:cs="Calibri"/>
                <w:sz w:val="14"/>
                <w:szCs w:val="14"/>
              </w:rPr>
            </w:pPr>
            <w:del w:id="13565" w:author="Hardik Malhotra" w:date="2021-09-30T19:35:00Z">
              <w:r w:rsidDel="001848B0">
                <w:rPr>
                  <w:rFonts w:ascii="Verdana" w:hAnsi="Verdana" w:cs="Calibri"/>
                  <w:sz w:val="14"/>
                  <w:szCs w:val="14"/>
                </w:rPr>
                <w:delText>20</w:delText>
              </w:r>
            </w:del>
          </w:p>
        </w:tc>
        <w:tc>
          <w:tcPr>
            <w:tcW w:w="789" w:type="dxa"/>
            <w:shd w:val="clear" w:color="auto" w:fill="FFFFFF"/>
            <w:tcMar>
              <w:top w:w="15" w:type="dxa"/>
              <w:left w:w="15" w:type="dxa"/>
              <w:bottom w:w="0" w:type="dxa"/>
              <w:right w:w="15" w:type="dxa"/>
            </w:tcMar>
            <w:vAlign w:val="bottom"/>
            <w:hideMark/>
            <w:tcPrChange w:id="13566"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659F1231" w14:textId="65AFBA72" w:rsidR="00587138" w:rsidRPr="00A221A1" w:rsidDel="001848B0" w:rsidRDefault="00587138" w:rsidP="00092529">
            <w:pPr>
              <w:pStyle w:val="BodyText"/>
              <w:spacing w:before="162" w:line="480" w:lineRule="auto"/>
              <w:ind w:right="-90"/>
              <w:jc w:val="center"/>
              <w:rPr>
                <w:del w:id="13567" w:author="Hardik Malhotra" w:date="2021-09-30T19:35:00Z"/>
                <w:rFonts w:ascii="Verdana" w:hAnsi="Verdana" w:cs="Calibri"/>
                <w:sz w:val="14"/>
                <w:szCs w:val="14"/>
              </w:rPr>
            </w:pPr>
            <w:del w:id="13568" w:author="Hardik Malhotra" w:date="2021-09-30T19:35:00Z">
              <w:r w:rsidDel="001848B0">
                <w:rPr>
                  <w:rFonts w:ascii="Verdana" w:hAnsi="Verdana" w:cs="Calibri"/>
                  <w:sz w:val="14"/>
                  <w:szCs w:val="14"/>
                </w:rPr>
                <w:delText>20</w:delText>
              </w:r>
            </w:del>
          </w:p>
        </w:tc>
        <w:tc>
          <w:tcPr>
            <w:tcW w:w="790" w:type="dxa"/>
            <w:shd w:val="clear" w:color="auto" w:fill="FFFFFF"/>
            <w:tcMar>
              <w:top w:w="15" w:type="dxa"/>
              <w:left w:w="15" w:type="dxa"/>
              <w:bottom w:w="0" w:type="dxa"/>
              <w:right w:w="15" w:type="dxa"/>
            </w:tcMar>
            <w:vAlign w:val="bottom"/>
            <w:hideMark/>
            <w:tcPrChange w:id="13569" w:author="Neeshu Bhadauriya" w:date="2021-09-27T21:37:00Z">
              <w:tcPr>
                <w:tcW w:w="790" w:type="dxa"/>
                <w:gridSpan w:val="2"/>
                <w:shd w:val="clear" w:color="auto" w:fill="FFFFFF"/>
                <w:tcMar>
                  <w:top w:w="15" w:type="dxa"/>
                  <w:left w:w="15" w:type="dxa"/>
                  <w:bottom w:w="0" w:type="dxa"/>
                  <w:right w:w="15" w:type="dxa"/>
                </w:tcMar>
                <w:vAlign w:val="bottom"/>
                <w:hideMark/>
              </w:tcPr>
            </w:tcPrChange>
          </w:tcPr>
          <w:p w14:paraId="2289C409" w14:textId="440B3AA0" w:rsidR="00587138" w:rsidRPr="00A221A1" w:rsidDel="001848B0" w:rsidRDefault="00587138" w:rsidP="00092529">
            <w:pPr>
              <w:pStyle w:val="BodyText"/>
              <w:spacing w:before="162" w:line="480" w:lineRule="auto"/>
              <w:ind w:right="-90"/>
              <w:jc w:val="center"/>
              <w:rPr>
                <w:del w:id="13570" w:author="Hardik Malhotra" w:date="2021-09-30T19:35:00Z"/>
                <w:rFonts w:ascii="Verdana" w:hAnsi="Verdana" w:cs="Calibri"/>
                <w:sz w:val="14"/>
                <w:szCs w:val="14"/>
              </w:rPr>
            </w:pPr>
            <w:del w:id="13571" w:author="Hardik Malhotra" w:date="2021-09-30T19:35:00Z">
              <w:r w:rsidDel="001848B0">
                <w:rPr>
                  <w:rFonts w:ascii="Verdana" w:hAnsi="Verdana" w:cs="Calibri"/>
                  <w:sz w:val="14"/>
                  <w:szCs w:val="14"/>
                </w:rPr>
                <w:delText>20</w:delText>
              </w:r>
            </w:del>
          </w:p>
        </w:tc>
      </w:tr>
      <w:tr w:rsidR="00587138" w:rsidRPr="000627CD" w:rsidDel="001848B0" w14:paraId="2BDE7D5C" w14:textId="3F09044C" w:rsidTr="005C3363">
        <w:trPr>
          <w:trHeight w:val="86"/>
          <w:del w:id="13572" w:author="Hardik Malhotra" w:date="2021-09-30T19:35:00Z"/>
          <w:trPrChange w:id="13573" w:author="Neeshu Bhadauriya" w:date="2021-09-27T21:37:00Z">
            <w:trPr>
              <w:gridBefore w:val="1"/>
              <w:trHeight w:val="86"/>
            </w:trPr>
          </w:trPrChange>
        </w:trPr>
        <w:tc>
          <w:tcPr>
            <w:tcW w:w="789" w:type="dxa"/>
            <w:shd w:val="clear" w:color="auto" w:fill="FFFFFF"/>
            <w:tcMar>
              <w:top w:w="15" w:type="dxa"/>
              <w:left w:w="15" w:type="dxa"/>
              <w:bottom w:w="0" w:type="dxa"/>
              <w:right w:w="15" w:type="dxa"/>
            </w:tcMar>
            <w:vAlign w:val="bottom"/>
            <w:hideMark/>
            <w:tcPrChange w:id="13574"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15AB4866" w14:textId="7D320975" w:rsidR="00587138" w:rsidRPr="000627CD" w:rsidDel="001848B0" w:rsidRDefault="00587138" w:rsidP="00092529">
            <w:pPr>
              <w:pStyle w:val="BodyText"/>
              <w:spacing w:before="162" w:line="480" w:lineRule="auto"/>
              <w:ind w:right="-90"/>
              <w:jc w:val="center"/>
              <w:rPr>
                <w:del w:id="13575" w:author="Hardik Malhotra" w:date="2021-09-30T19:35:00Z"/>
                <w:rFonts w:ascii="Verdana" w:hAnsi="Verdana"/>
                <w:bCs/>
                <w:sz w:val="14"/>
                <w:szCs w:val="14"/>
              </w:rPr>
            </w:pPr>
            <w:del w:id="13576" w:author="Hardik Malhotra" w:date="2021-09-30T19:35:00Z">
              <w:r w:rsidDel="001848B0">
                <w:rPr>
                  <w:rFonts w:ascii="Verdana" w:hAnsi="Verdana" w:cs="Calibri"/>
                  <w:sz w:val="14"/>
                  <w:szCs w:val="14"/>
                </w:rPr>
                <w:delText>Europe</w:delText>
              </w:r>
            </w:del>
          </w:p>
        </w:tc>
        <w:tc>
          <w:tcPr>
            <w:tcW w:w="789" w:type="dxa"/>
            <w:shd w:val="clear" w:color="auto" w:fill="FFFFFF"/>
            <w:tcMar>
              <w:top w:w="15" w:type="dxa"/>
              <w:left w:w="15" w:type="dxa"/>
              <w:bottom w:w="0" w:type="dxa"/>
              <w:right w:w="15" w:type="dxa"/>
            </w:tcMar>
            <w:vAlign w:val="bottom"/>
            <w:hideMark/>
            <w:tcPrChange w:id="13577"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67051C83" w14:textId="6DD9B30D" w:rsidR="00587138" w:rsidRPr="000627CD" w:rsidDel="001848B0" w:rsidRDefault="00587138" w:rsidP="00092529">
            <w:pPr>
              <w:pStyle w:val="BodyText"/>
              <w:spacing w:before="162" w:line="480" w:lineRule="auto"/>
              <w:ind w:right="-90"/>
              <w:jc w:val="center"/>
              <w:rPr>
                <w:del w:id="13578" w:author="Hardik Malhotra" w:date="2021-09-30T19:35:00Z"/>
                <w:rFonts w:ascii="Verdana" w:hAnsi="Verdana"/>
                <w:bCs/>
                <w:sz w:val="14"/>
                <w:szCs w:val="14"/>
              </w:rPr>
            </w:pPr>
            <w:del w:id="13579" w:author="Hardik Malhotra" w:date="2021-09-30T19:35:00Z">
              <w:r w:rsidDel="001848B0">
                <w:rPr>
                  <w:rFonts w:ascii="Verdana" w:hAnsi="Verdana" w:cs="Calibri"/>
                  <w:sz w:val="14"/>
                  <w:szCs w:val="14"/>
                </w:rPr>
                <w:delText>Italy</w:delText>
              </w:r>
            </w:del>
          </w:p>
        </w:tc>
        <w:tc>
          <w:tcPr>
            <w:tcW w:w="789" w:type="dxa"/>
            <w:shd w:val="clear" w:color="auto" w:fill="FFFFFF"/>
            <w:tcMar>
              <w:top w:w="15" w:type="dxa"/>
              <w:left w:w="15" w:type="dxa"/>
              <w:bottom w:w="0" w:type="dxa"/>
              <w:right w:w="15" w:type="dxa"/>
            </w:tcMar>
            <w:vAlign w:val="bottom"/>
            <w:hideMark/>
            <w:tcPrChange w:id="13580"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4A23B4EA" w14:textId="2D796C9A" w:rsidR="00587138" w:rsidRPr="000627CD" w:rsidDel="001848B0" w:rsidRDefault="00587138" w:rsidP="00092529">
            <w:pPr>
              <w:pStyle w:val="BodyText"/>
              <w:spacing w:before="162" w:line="480" w:lineRule="auto"/>
              <w:ind w:right="-90"/>
              <w:jc w:val="center"/>
              <w:rPr>
                <w:del w:id="13581" w:author="Hardik Malhotra" w:date="2021-09-30T19:35:00Z"/>
                <w:rFonts w:ascii="Verdana" w:hAnsi="Verdana"/>
                <w:bCs/>
                <w:sz w:val="14"/>
                <w:szCs w:val="14"/>
              </w:rPr>
            </w:pPr>
            <w:del w:id="13582" w:author="Hardik Malhotra" w:date="2021-09-30T19:35:00Z">
              <w:r w:rsidDel="001848B0">
                <w:rPr>
                  <w:rFonts w:ascii="Verdana" w:hAnsi="Verdana" w:cs="Calibri"/>
                  <w:color w:val="000000"/>
                  <w:sz w:val="14"/>
                  <w:szCs w:val="14"/>
                </w:rPr>
                <w:delText>Macherio</w:delText>
              </w:r>
            </w:del>
          </w:p>
        </w:tc>
        <w:tc>
          <w:tcPr>
            <w:tcW w:w="1172" w:type="dxa"/>
            <w:shd w:val="clear" w:color="auto" w:fill="FFFFFF"/>
            <w:tcMar>
              <w:top w:w="15" w:type="dxa"/>
              <w:left w:w="15" w:type="dxa"/>
              <w:bottom w:w="0" w:type="dxa"/>
              <w:right w:w="15" w:type="dxa"/>
            </w:tcMar>
            <w:vAlign w:val="bottom"/>
            <w:hideMark/>
            <w:tcPrChange w:id="13583" w:author="Neeshu Bhadauriya" w:date="2021-09-27T21:37:00Z">
              <w:tcPr>
                <w:tcW w:w="790" w:type="dxa"/>
                <w:shd w:val="clear" w:color="auto" w:fill="FFFFFF"/>
                <w:tcMar>
                  <w:top w:w="15" w:type="dxa"/>
                  <w:left w:w="15" w:type="dxa"/>
                  <w:bottom w:w="0" w:type="dxa"/>
                  <w:right w:w="15" w:type="dxa"/>
                </w:tcMar>
                <w:vAlign w:val="bottom"/>
                <w:hideMark/>
              </w:tcPr>
            </w:tcPrChange>
          </w:tcPr>
          <w:p w14:paraId="56E0615A" w14:textId="38050660" w:rsidR="00587138" w:rsidRPr="000627CD" w:rsidDel="001848B0" w:rsidRDefault="00587138" w:rsidP="00092529">
            <w:pPr>
              <w:pStyle w:val="BodyText"/>
              <w:spacing w:before="162" w:line="480" w:lineRule="auto"/>
              <w:ind w:right="-90"/>
              <w:jc w:val="center"/>
              <w:rPr>
                <w:del w:id="13584" w:author="Hardik Malhotra" w:date="2021-09-30T19:35:00Z"/>
                <w:rFonts w:ascii="Verdana" w:hAnsi="Verdana"/>
                <w:bCs/>
                <w:sz w:val="14"/>
                <w:szCs w:val="14"/>
              </w:rPr>
            </w:pPr>
            <w:del w:id="13585" w:author="Hardik Malhotra" w:date="2021-09-30T19:35:00Z">
              <w:r w:rsidDel="001848B0">
                <w:rPr>
                  <w:rFonts w:ascii="Verdana" w:hAnsi="Verdana" w:cs="Calibri"/>
                  <w:sz w:val="14"/>
                  <w:szCs w:val="14"/>
                </w:rPr>
                <w:delText>SIR Industriale SpA</w:delText>
              </w:r>
            </w:del>
          </w:p>
        </w:tc>
        <w:tc>
          <w:tcPr>
            <w:tcW w:w="709" w:type="dxa"/>
            <w:shd w:val="clear" w:color="auto" w:fill="FFFFFF"/>
            <w:tcMar>
              <w:top w:w="15" w:type="dxa"/>
              <w:left w:w="15" w:type="dxa"/>
              <w:bottom w:w="0" w:type="dxa"/>
              <w:right w:w="15" w:type="dxa"/>
            </w:tcMar>
            <w:vAlign w:val="bottom"/>
            <w:hideMark/>
            <w:tcPrChange w:id="13586"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7903AC8F" w14:textId="2971AA5F" w:rsidR="00587138" w:rsidRPr="00A221A1" w:rsidDel="001848B0" w:rsidRDefault="00587138" w:rsidP="00092529">
            <w:pPr>
              <w:pStyle w:val="BodyText"/>
              <w:spacing w:before="162" w:line="480" w:lineRule="auto"/>
              <w:ind w:right="-90"/>
              <w:jc w:val="center"/>
              <w:rPr>
                <w:del w:id="13587" w:author="Hardik Malhotra" w:date="2021-09-30T19:35:00Z"/>
                <w:rFonts w:ascii="Verdana" w:hAnsi="Verdana" w:cs="Calibri"/>
                <w:sz w:val="14"/>
                <w:szCs w:val="14"/>
              </w:rPr>
            </w:pPr>
            <w:del w:id="13588" w:author="Hardik Malhotra" w:date="2021-09-30T19:35:00Z">
              <w:r w:rsidDel="001848B0">
                <w:rPr>
                  <w:rFonts w:ascii="Verdana" w:hAnsi="Verdana" w:cs="Calibri"/>
                  <w:sz w:val="14"/>
                  <w:szCs w:val="14"/>
                </w:rPr>
                <w:delText>20</w:delText>
              </w:r>
            </w:del>
          </w:p>
        </w:tc>
        <w:tc>
          <w:tcPr>
            <w:tcW w:w="487" w:type="dxa"/>
            <w:shd w:val="clear" w:color="auto" w:fill="FFFFFF"/>
            <w:tcMar>
              <w:top w:w="15" w:type="dxa"/>
              <w:left w:w="15" w:type="dxa"/>
              <w:bottom w:w="0" w:type="dxa"/>
              <w:right w:w="15" w:type="dxa"/>
            </w:tcMar>
            <w:vAlign w:val="bottom"/>
            <w:hideMark/>
            <w:tcPrChange w:id="13589" w:author="Neeshu Bhadauriya" w:date="2021-09-27T21:37:00Z">
              <w:tcPr>
                <w:tcW w:w="789" w:type="dxa"/>
                <w:gridSpan w:val="3"/>
                <w:shd w:val="clear" w:color="auto" w:fill="FFFFFF"/>
                <w:tcMar>
                  <w:top w:w="15" w:type="dxa"/>
                  <w:left w:w="15" w:type="dxa"/>
                  <w:bottom w:w="0" w:type="dxa"/>
                  <w:right w:w="15" w:type="dxa"/>
                </w:tcMar>
                <w:vAlign w:val="bottom"/>
                <w:hideMark/>
              </w:tcPr>
            </w:tcPrChange>
          </w:tcPr>
          <w:p w14:paraId="1CFFD540" w14:textId="40F08928" w:rsidR="00587138" w:rsidRPr="00A221A1" w:rsidDel="001848B0" w:rsidRDefault="00587138" w:rsidP="00092529">
            <w:pPr>
              <w:pStyle w:val="BodyText"/>
              <w:spacing w:before="162" w:line="480" w:lineRule="auto"/>
              <w:ind w:right="-90"/>
              <w:jc w:val="center"/>
              <w:rPr>
                <w:del w:id="13590" w:author="Hardik Malhotra" w:date="2021-09-30T19:35:00Z"/>
                <w:rFonts w:ascii="Verdana" w:hAnsi="Verdana" w:cs="Calibri"/>
                <w:sz w:val="14"/>
                <w:szCs w:val="14"/>
              </w:rPr>
            </w:pPr>
            <w:del w:id="13591" w:author="Hardik Malhotra" w:date="2021-09-30T19:35:00Z">
              <w:r w:rsidDel="001848B0">
                <w:rPr>
                  <w:rFonts w:ascii="Verdana" w:hAnsi="Verdana" w:cs="Calibri"/>
                  <w:sz w:val="14"/>
                  <w:szCs w:val="14"/>
                </w:rPr>
                <w:delText>20</w:delText>
              </w:r>
            </w:del>
          </w:p>
        </w:tc>
        <w:tc>
          <w:tcPr>
            <w:tcW w:w="790" w:type="dxa"/>
            <w:shd w:val="clear" w:color="auto" w:fill="FFFFFF"/>
            <w:tcMar>
              <w:top w:w="15" w:type="dxa"/>
              <w:left w:w="15" w:type="dxa"/>
              <w:bottom w:w="0" w:type="dxa"/>
              <w:right w:w="15" w:type="dxa"/>
            </w:tcMar>
            <w:vAlign w:val="bottom"/>
            <w:hideMark/>
            <w:tcPrChange w:id="13592" w:author="Neeshu Bhadauriya" w:date="2021-09-27T21:37:00Z">
              <w:tcPr>
                <w:tcW w:w="790" w:type="dxa"/>
                <w:gridSpan w:val="2"/>
                <w:shd w:val="clear" w:color="auto" w:fill="FFFFFF"/>
                <w:tcMar>
                  <w:top w:w="15" w:type="dxa"/>
                  <w:left w:w="15" w:type="dxa"/>
                  <w:bottom w:w="0" w:type="dxa"/>
                  <w:right w:w="15" w:type="dxa"/>
                </w:tcMar>
                <w:vAlign w:val="bottom"/>
                <w:hideMark/>
              </w:tcPr>
            </w:tcPrChange>
          </w:tcPr>
          <w:p w14:paraId="1DA4AFED" w14:textId="055A7ED1" w:rsidR="00587138" w:rsidRPr="00A221A1" w:rsidDel="001848B0" w:rsidRDefault="00587138" w:rsidP="00092529">
            <w:pPr>
              <w:pStyle w:val="BodyText"/>
              <w:spacing w:before="162" w:line="480" w:lineRule="auto"/>
              <w:ind w:right="-90"/>
              <w:jc w:val="center"/>
              <w:rPr>
                <w:del w:id="13593" w:author="Hardik Malhotra" w:date="2021-09-30T19:35:00Z"/>
                <w:rFonts w:ascii="Verdana" w:hAnsi="Verdana" w:cs="Calibri"/>
                <w:sz w:val="14"/>
                <w:szCs w:val="14"/>
              </w:rPr>
            </w:pPr>
            <w:del w:id="13594" w:author="Hardik Malhotra" w:date="2021-09-30T19:35:00Z">
              <w:r w:rsidDel="001848B0">
                <w:rPr>
                  <w:rFonts w:ascii="Verdana" w:hAnsi="Verdana" w:cs="Calibri"/>
                  <w:sz w:val="14"/>
                  <w:szCs w:val="14"/>
                </w:rPr>
                <w:delText>20</w:delText>
              </w:r>
            </w:del>
          </w:p>
        </w:tc>
        <w:tc>
          <w:tcPr>
            <w:tcW w:w="789" w:type="dxa"/>
            <w:shd w:val="clear" w:color="auto" w:fill="FFFFFF"/>
            <w:tcMar>
              <w:top w:w="15" w:type="dxa"/>
              <w:left w:w="15" w:type="dxa"/>
              <w:bottom w:w="0" w:type="dxa"/>
              <w:right w:w="15" w:type="dxa"/>
            </w:tcMar>
            <w:vAlign w:val="bottom"/>
            <w:hideMark/>
            <w:tcPrChange w:id="13595"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51FDC900" w14:textId="09CB0A7F" w:rsidR="00587138" w:rsidRPr="00A221A1" w:rsidDel="001848B0" w:rsidRDefault="00587138" w:rsidP="00092529">
            <w:pPr>
              <w:pStyle w:val="BodyText"/>
              <w:spacing w:before="162" w:line="480" w:lineRule="auto"/>
              <w:ind w:right="-90"/>
              <w:jc w:val="center"/>
              <w:rPr>
                <w:del w:id="13596" w:author="Hardik Malhotra" w:date="2021-09-30T19:35:00Z"/>
                <w:rFonts w:ascii="Verdana" w:hAnsi="Verdana" w:cs="Calibri"/>
                <w:sz w:val="14"/>
                <w:szCs w:val="14"/>
              </w:rPr>
            </w:pPr>
            <w:del w:id="13597" w:author="Hardik Malhotra" w:date="2021-09-30T19:35:00Z">
              <w:r w:rsidDel="001848B0">
                <w:rPr>
                  <w:rFonts w:ascii="Verdana" w:hAnsi="Verdana" w:cs="Calibri"/>
                  <w:sz w:val="14"/>
                  <w:szCs w:val="14"/>
                </w:rPr>
                <w:delText>20</w:delText>
              </w:r>
            </w:del>
          </w:p>
        </w:tc>
        <w:tc>
          <w:tcPr>
            <w:tcW w:w="789" w:type="dxa"/>
            <w:shd w:val="clear" w:color="auto" w:fill="FFFFFF"/>
            <w:tcMar>
              <w:top w:w="15" w:type="dxa"/>
              <w:left w:w="15" w:type="dxa"/>
              <w:bottom w:w="0" w:type="dxa"/>
              <w:right w:w="15" w:type="dxa"/>
            </w:tcMar>
            <w:vAlign w:val="bottom"/>
            <w:hideMark/>
            <w:tcPrChange w:id="13598"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1014DDCB" w14:textId="3884DE58" w:rsidR="00587138" w:rsidRPr="00A221A1" w:rsidDel="001848B0" w:rsidRDefault="00587138" w:rsidP="00092529">
            <w:pPr>
              <w:pStyle w:val="BodyText"/>
              <w:spacing w:before="162" w:line="480" w:lineRule="auto"/>
              <w:ind w:right="-90"/>
              <w:jc w:val="center"/>
              <w:rPr>
                <w:del w:id="13599" w:author="Hardik Malhotra" w:date="2021-09-30T19:35:00Z"/>
                <w:rFonts w:ascii="Verdana" w:hAnsi="Verdana" w:cs="Calibri"/>
                <w:sz w:val="14"/>
                <w:szCs w:val="14"/>
              </w:rPr>
            </w:pPr>
            <w:del w:id="13600" w:author="Hardik Malhotra" w:date="2021-09-30T19:35:00Z">
              <w:r w:rsidDel="001848B0">
                <w:rPr>
                  <w:rFonts w:ascii="Verdana" w:hAnsi="Verdana" w:cs="Calibri"/>
                  <w:sz w:val="14"/>
                  <w:szCs w:val="14"/>
                </w:rPr>
                <w:delText>20</w:delText>
              </w:r>
            </w:del>
          </w:p>
        </w:tc>
        <w:tc>
          <w:tcPr>
            <w:tcW w:w="790" w:type="dxa"/>
            <w:shd w:val="clear" w:color="auto" w:fill="FFFFFF"/>
            <w:tcMar>
              <w:top w:w="15" w:type="dxa"/>
              <w:left w:w="15" w:type="dxa"/>
              <w:bottom w:w="0" w:type="dxa"/>
              <w:right w:w="15" w:type="dxa"/>
            </w:tcMar>
            <w:vAlign w:val="bottom"/>
            <w:hideMark/>
            <w:tcPrChange w:id="13601" w:author="Neeshu Bhadauriya" w:date="2021-09-27T21:37:00Z">
              <w:tcPr>
                <w:tcW w:w="790" w:type="dxa"/>
                <w:gridSpan w:val="2"/>
                <w:shd w:val="clear" w:color="auto" w:fill="FFFFFF"/>
                <w:tcMar>
                  <w:top w:w="15" w:type="dxa"/>
                  <w:left w:w="15" w:type="dxa"/>
                  <w:bottom w:w="0" w:type="dxa"/>
                  <w:right w:w="15" w:type="dxa"/>
                </w:tcMar>
                <w:vAlign w:val="bottom"/>
                <w:hideMark/>
              </w:tcPr>
            </w:tcPrChange>
          </w:tcPr>
          <w:p w14:paraId="0B8D7197" w14:textId="6C4EDCF0" w:rsidR="00587138" w:rsidRPr="00A221A1" w:rsidDel="001848B0" w:rsidRDefault="00587138" w:rsidP="00092529">
            <w:pPr>
              <w:pStyle w:val="BodyText"/>
              <w:spacing w:before="162" w:line="480" w:lineRule="auto"/>
              <w:ind w:right="-90"/>
              <w:jc w:val="center"/>
              <w:rPr>
                <w:del w:id="13602" w:author="Hardik Malhotra" w:date="2021-09-30T19:35:00Z"/>
                <w:rFonts w:ascii="Verdana" w:hAnsi="Verdana" w:cs="Calibri"/>
                <w:sz w:val="14"/>
                <w:szCs w:val="14"/>
              </w:rPr>
            </w:pPr>
            <w:del w:id="13603" w:author="Hardik Malhotra" w:date="2021-09-30T19:35:00Z">
              <w:r w:rsidDel="001848B0">
                <w:rPr>
                  <w:rFonts w:ascii="Verdana" w:hAnsi="Verdana" w:cs="Calibri"/>
                  <w:sz w:val="14"/>
                  <w:szCs w:val="14"/>
                </w:rPr>
                <w:delText>20</w:delText>
              </w:r>
            </w:del>
          </w:p>
        </w:tc>
        <w:tc>
          <w:tcPr>
            <w:tcW w:w="789" w:type="dxa"/>
            <w:shd w:val="clear" w:color="auto" w:fill="FFFFFF"/>
            <w:tcMar>
              <w:top w:w="15" w:type="dxa"/>
              <w:left w:w="15" w:type="dxa"/>
              <w:bottom w:w="0" w:type="dxa"/>
              <w:right w:w="15" w:type="dxa"/>
            </w:tcMar>
            <w:vAlign w:val="bottom"/>
            <w:hideMark/>
            <w:tcPrChange w:id="13604"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4C4B7436" w14:textId="2290B6FF" w:rsidR="00587138" w:rsidRPr="00A221A1" w:rsidDel="001848B0" w:rsidRDefault="00587138" w:rsidP="00092529">
            <w:pPr>
              <w:pStyle w:val="BodyText"/>
              <w:spacing w:before="162" w:line="480" w:lineRule="auto"/>
              <w:ind w:right="-90"/>
              <w:jc w:val="center"/>
              <w:rPr>
                <w:del w:id="13605" w:author="Hardik Malhotra" w:date="2021-09-30T19:35:00Z"/>
                <w:rFonts w:ascii="Verdana" w:hAnsi="Verdana" w:cs="Calibri"/>
                <w:sz w:val="14"/>
                <w:szCs w:val="14"/>
              </w:rPr>
            </w:pPr>
            <w:del w:id="13606" w:author="Hardik Malhotra" w:date="2021-09-30T19:35:00Z">
              <w:r w:rsidDel="001848B0">
                <w:rPr>
                  <w:rFonts w:ascii="Verdana" w:hAnsi="Verdana" w:cs="Calibri"/>
                  <w:sz w:val="14"/>
                  <w:szCs w:val="14"/>
                </w:rPr>
                <w:delText>20</w:delText>
              </w:r>
            </w:del>
          </w:p>
        </w:tc>
        <w:tc>
          <w:tcPr>
            <w:tcW w:w="789" w:type="dxa"/>
            <w:shd w:val="clear" w:color="auto" w:fill="FFFFFF"/>
            <w:tcMar>
              <w:top w:w="15" w:type="dxa"/>
              <w:left w:w="15" w:type="dxa"/>
              <w:bottom w:w="0" w:type="dxa"/>
              <w:right w:w="15" w:type="dxa"/>
            </w:tcMar>
            <w:vAlign w:val="bottom"/>
            <w:hideMark/>
            <w:tcPrChange w:id="13607"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05B62AF7" w14:textId="52EF482D" w:rsidR="00587138" w:rsidRPr="00A221A1" w:rsidDel="001848B0" w:rsidRDefault="00587138" w:rsidP="00092529">
            <w:pPr>
              <w:pStyle w:val="BodyText"/>
              <w:spacing w:before="162" w:line="480" w:lineRule="auto"/>
              <w:ind w:right="-90"/>
              <w:jc w:val="center"/>
              <w:rPr>
                <w:del w:id="13608" w:author="Hardik Malhotra" w:date="2021-09-30T19:35:00Z"/>
                <w:rFonts w:ascii="Verdana" w:hAnsi="Verdana" w:cs="Calibri"/>
                <w:sz w:val="14"/>
                <w:szCs w:val="14"/>
              </w:rPr>
            </w:pPr>
            <w:del w:id="13609" w:author="Hardik Malhotra" w:date="2021-09-30T19:35:00Z">
              <w:r w:rsidDel="001848B0">
                <w:rPr>
                  <w:rFonts w:ascii="Verdana" w:hAnsi="Verdana" w:cs="Calibri"/>
                  <w:sz w:val="14"/>
                  <w:szCs w:val="14"/>
                </w:rPr>
                <w:delText>20</w:delText>
              </w:r>
            </w:del>
          </w:p>
        </w:tc>
        <w:tc>
          <w:tcPr>
            <w:tcW w:w="790" w:type="dxa"/>
            <w:shd w:val="clear" w:color="auto" w:fill="FFFFFF"/>
            <w:tcMar>
              <w:top w:w="15" w:type="dxa"/>
              <w:left w:w="15" w:type="dxa"/>
              <w:bottom w:w="0" w:type="dxa"/>
              <w:right w:w="15" w:type="dxa"/>
            </w:tcMar>
            <w:vAlign w:val="bottom"/>
            <w:hideMark/>
            <w:tcPrChange w:id="13610" w:author="Neeshu Bhadauriya" w:date="2021-09-27T21:37:00Z">
              <w:tcPr>
                <w:tcW w:w="790" w:type="dxa"/>
                <w:gridSpan w:val="2"/>
                <w:shd w:val="clear" w:color="auto" w:fill="FFFFFF"/>
                <w:tcMar>
                  <w:top w:w="15" w:type="dxa"/>
                  <w:left w:w="15" w:type="dxa"/>
                  <w:bottom w:w="0" w:type="dxa"/>
                  <w:right w:w="15" w:type="dxa"/>
                </w:tcMar>
                <w:vAlign w:val="bottom"/>
                <w:hideMark/>
              </w:tcPr>
            </w:tcPrChange>
          </w:tcPr>
          <w:p w14:paraId="389AF60F" w14:textId="5839DE11" w:rsidR="00587138" w:rsidRPr="00A221A1" w:rsidDel="001848B0" w:rsidRDefault="00587138" w:rsidP="00092529">
            <w:pPr>
              <w:pStyle w:val="BodyText"/>
              <w:spacing w:before="162" w:line="480" w:lineRule="auto"/>
              <w:ind w:right="-90"/>
              <w:jc w:val="center"/>
              <w:rPr>
                <w:del w:id="13611" w:author="Hardik Malhotra" w:date="2021-09-30T19:35:00Z"/>
                <w:rFonts w:ascii="Verdana" w:hAnsi="Verdana" w:cs="Calibri"/>
                <w:sz w:val="14"/>
                <w:szCs w:val="14"/>
              </w:rPr>
            </w:pPr>
            <w:del w:id="13612" w:author="Hardik Malhotra" w:date="2021-09-30T19:35:00Z">
              <w:r w:rsidDel="001848B0">
                <w:rPr>
                  <w:rFonts w:ascii="Verdana" w:hAnsi="Verdana" w:cs="Calibri"/>
                  <w:sz w:val="14"/>
                  <w:szCs w:val="14"/>
                </w:rPr>
                <w:delText>20</w:delText>
              </w:r>
            </w:del>
          </w:p>
        </w:tc>
      </w:tr>
      <w:tr w:rsidR="00587138" w:rsidRPr="000627CD" w:rsidDel="001848B0" w14:paraId="79E90FFB" w14:textId="74BDAAF0" w:rsidTr="005C3363">
        <w:trPr>
          <w:trHeight w:val="86"/>
          <w:del w:id="13613" w:author="Hardik Malhotra" w:date="2021-09-30T19:35:00Z"/>
          <w:trPrChange w:id="13614" w:author="Neeshu Bhadauriya" w:date="2021-09-27T21:37:00Z">
            <w:trPr>
              <w:gridBefore w:val="1"/>
              <w:trHeight w:val="86"/>
            </w:trPr>
          </w:trPrChange>
        </w:trPr>
        <w:tc>
          <w:tcPr>
            <w:tcW w:w="789" w:type="dxa"/>
            <w:shd w:val="clear" w:color="auto" w:fill="FFFFFF"/>
            <w:tcMar>
              <w:top w:w="15" w:type="dxa"/>
              <w:left w:w="15" w:type="dxa"/>
              <w:bottom w:w="0" w:type="dxa"/>
              <w:right w:w="15" w:type="dxa"/>
            </w:tcMar>
            <w:vAlign w:val="bottom"/>
            <w:hideMark/>
            <w:tcPrChange w:id="13615"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117BF915" w14:textId="2E755547" w:rsidR="00587138" w:rsidRPr="000627CD" w:rsidDel="001848B0" w:rsidRDefault="00587138" w:rsidP="00092529">
            <w:pPr>
              <w:pStyle w:val="BodyText"/>
              <w:spacing w:before="162" w:line="480" w:lineRule="auto"/>
              <w:ind w:right="-90"/>
              <w:jc w:val="center"/>
              <w:rPr>
                <w:del w:id="13616" w:author="Hardik Malhotra" w:date="2021-09-30T19:35:00Z"/>
                <w:rFonts w:ascii="Verdana" w:hAnsi="Verdana"/>
                <w:bCs/>
                <w:sz w:val="14"/>
                <w:szCs w:val="14"/>
              </w:rPr>
            </w:pPr>
            <w:del w:id="13617" w:author="Hardik Malhotra" w:date="2021-09-30T19:35:00Z">
              <w:r w:rsidDel="001848B0">
                <w:rPr>
                  <w:rFonts w:ascii="Verdana" w:hAnsi="Verdana" w:cs="Calibri"/>
                  <w:sz w:val="14"/>
                  <w:szCs w:val="14"/>
                </w:rPr>
                <w:delText>Europe</w:delText>
              </w:r>
            </w:del>
          </w:p>
        </w:tc>
        <w:tc>
          <w:tcPr>
            <w:tcW w:w="789" w:type="dxa"/>
            <w:shd w:val="clear" w:color="auto" w:fill="FFFFFF"/>
            <w:tcMar>
              <w:top w:w="15" w:type="dxa"/>
              <w:left w:w="15" w:type="dxa"/>
              <w:bottom w:w="0" w:type="dxa"/>
              <w:right w:w="15" w:type="dxa"/>
            </w:tcMar>
            <w:vAlign w:val="bottom"/>
            <w:hideMark/>
            <w:tcPrChange w:id="13618"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5C0F591E" w14:textId="725612F4" w:rsidR="00587138" w:rsidRPr="000627CD" w:rsidDel="001848B0" w:rsidRDefault="00587138" w:rsidP="00092529">
            <w:pPr>
              <w:pStyle w:val="BodyText"/>
              <w:spacing w:before="162" w:line="480" w:lineRule="auto"/>
              <w:ind w:right="-90"/>
              <w:jc w:val="center"/>
              <w:rPr>
                <w:del w:id="13619" w:author="Hardik Malhotra" w:date="2021-09-30T19:35:00Z"/>
                <w:rFonts w:ascii="Verdana" w:hAnsi="Verdana"/>
                <w:bCs/>
                <w:sz w:val="14"/>
                <w:szCs w:val="14"/>
              </w:rPr>
            </w:pPr>
            <w:del w:id="13620" w:author="Hardik Malhotra" w:date="2021-09-30T19:35:00Z">
              <w:r w:rsidDel="001848B0">
                <w:rPr>
                  <w:rFonts w:ascii="Verdana" w:hAnsi="Verdana" w:cs="Calibri"/>
                  <w:sz w:val="14"/>
                  <w:szCs w:val="14"/>
                </w:rPr>
                <w:delText>Switzerland</w:delText>
              </w:r>
            </w:del>
          </w:p>
        </w:tc>
        <w:tc>
          <w:tcPr>
            <w:tcW w:w="789" w:type="dxa"/>
            <w:shd w:val="clear" w:color="auto" w:fill="FFFFFF"/>
            <w:tcMar>
              <w:top w:w="15" w:type="dxa"/>
              <w:left w:w="15" w:type="dxa"/>
              <w:bottom w:w="0" w:type="dxa"/>
              <w:right w:w="15" w:type="dxa"/>
            </w:tcMar>
            <w:vAlign w:val="bottom"/>
            <w:hideMark/>
            <w:tcPrChange w:id="13621"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53DAC078" w14:textId="163324CE" w:rsidR="00587138" w:rsidRPr="000627CD" w:rsidDel="001848B0" w:rsidRDefault="00587138" w:rsidP="00092529">
            <w:pPr>
              <w:pStyle w:val="BodyText"/>
              <w:spacing w:before="162" w:line="480" w:lineRule="auto"/>
              <w:ind w:right="-90"/>
              <w:jc w:val="center"/>
              <w:rPr>
                <w:del w:id="13622" w:author="Hardik Malhotra" w:date="2021-09-30T19:35:00Z"/>
                <w:rFonts w:ascii="Verdana" w:hAnsi="Verdana"/>
                <w:bCs/>
                <w:sz w:val="14"/>
                <w:szCs w:val="14"/>
              </w:rPr>
            </w:pPr>
            <w:del w:id="13623" w:author="Hardik Malhotra" w:date="2021-09-30T19:35:00Z">
              <w:r w:rsidDel="001848B0">
                <w:rPr>
                  <w:rFonts w:ascii="Verdana" w:hAnsi="Verdana" w:cs="Calibri"/>
                  <w:color w:val="000000"/>
                  <w:sz w:val="14"/>
                  <w:szCs w:val="14"/>
                </w:rPr>
                <w:delText>Monthey</w:delText>
              </w:r>
            </w:del>
          </w:p>
        </w:tc>
        <w:tc>
          <w:tcPr>
            <w:tcW w:w="1172" w:type="dxa"/>
            <w:shd w:val="clear" w:color="auto" w:fill="FFFFFF"/>
            <w:tcMar>
              <w:top w:w="15" w:type="dxa"/>
              <w:left w:w="15" w:type="dxa"/>
              <w:bottom w:w="0" w:type="dxa"/>
              <w:right w:w="15" w:type="dxa"/>
            </w:tcMar>
            <w:vAlign w:val="bottom"/>
            <w:hideMark/>
            <w:tcPrChange w:id="13624" w:author="Neeshu Bhadauriya" w:date="2021-09-27T21:37:00Z">
              <w:tcPr>
                <w:tcW w:w="790" w:type="dxa"/>
                <w:shd w:val="clear" w:color="auto" w:fill="FFFFFF"/>
                <w:tcMar>
                  <w:top w:w="15" w:type="dxa"/>
                  <w:left w:w="15" w:type="dxa"/>
                  <w:bottom w:w="0" w:type="dxa"/>
                  <w:right w:w="15" w:type="dxa"/>
                </w:tcMar>
                <w:vAlign w:val="bottom"/>
                <w:hideMark/>
              </w:tcPr>
            </w:tcPrChange>
          </w:tcPr>
          <w:p w14:paraId="0A169D01" w14:textId="7F2B8785" w:rsidR="00587138" w:rsidRPr="000627CD" w:rsidDel="001848B0" w:rsidRDefault="00587138" w:rsidP="00092529">
            <w:pPr>
              <w:pStyle w:val="BodyText"/>
              <w:spacing w:before="162" w:line="480" w:lineRule="auto"/>
              <w:ind w:right="-90"/>
              <w:jc w:val="center"/>
              <w:rPr>
                <w:del w:id="13625" w:author="Hardik Malhotra" w:date="2021-09-30T19:35:00Z"/>
                <w:rFonts w:ascii="Verdana" w:hAnsi="Verdana"/>
                <w:bCs/>
                <w:sz w:val="14"/>
                <w:szCs w:val="14"/>
              </w:rPr>
            </w:pPr>
            <w:del w:id="13626" w:author="Hardik Malhotra" w:date="2021-09-30T19:35:00Z">
              <w:r w:rsidDel="001848B0">
                <w:rPr>
                  <w:rFonts w:ascii="Verdana" w:hAnsi="Verdana" w:cs="Calibri"/>
                  <w:sz w:val="14"/>
                  <w:szCs w:val="14"/>
                </w:rPr>
                <w:delText>Huntsman Corporation</w:delText>
              </w:r>
            </w:del>
          </w:p>
        </w:tc>
        <w:tc>
          <w:tcPr>
            <w:tcW w:w="709" w:type="dxa"/>
            <w:shd w:val="clear" w:color="auto" w:fill="FFFFFF"/>
            <w:tcMar>
              <w:top w:w="15" w:type="dxa"/>
              <w:left w:w="15" w:type="dxa"/>
              <w:bottom w:w="0" w:type="dxa"/>
              <w:right w:w="15" w:type="dxa"/>
            </w:tcMar>
            <w:vAlign w:val="bottom"/>
            <w:hideMark/>
            <w:tcPrChange w:id="13627"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2091E7F0" w14:textId="10655C7F" w:rsidR="00587138" w:rsidRPr="00A221A1" w:rsidDel="001848B0" w:rsidRDefault="00587138" w:rsidP="00092529">
            <w:pPr>
              <w:pStyle w:val="BodyText"/>
              <w:spacing w:before="162" w:line="480" w:lineRule="auto"/>
              <w:ind w:right="-90"/>
              <w:jc w:val="center"/>
              <w:rPr>
                <w:del w:id="13628" w:author="Hardik Malhotra" w:date="2021-09-30T19:35:00Z"/>
                <w:rFonts w:ascii="Verdana" w:hAnsi="Verdana" w:cs="Calibri"/>
                <w:sz w:val="14"/>
                <w:szCs w:val="14"/>
              </w:rPr>
            </w:pPr>
            <w:del w:id="13629" w:author="Hardik Malhotra" w:date="2021-09-30T19:35:00Z">
              <w:r w:rsidDel="001848B0">
                <w:rPr>
                  <w:rFonts w:ascii="Verdana" w:hAnsi="Verdana" w:cs="Calibri"/>
                  <w:sz w:val="14"/>
                  <w:szCs w:val="14"/>
                </w:rPr>
                <w:delText>50</w:delText>
              </w:r>
            </w:del>
          </w:p>
        </w:tc>
        <w:tc>
          <w:tcPr>
            <w:tcW w:w="487" w:type="dxa"/>
            <w:shd w:val="clear" w:color="auto" w:fill="FFFFFF"/>
            <w:tcMar>
              <w:top w:w="15" w:type="dxa"/>
              <w:left w:w="15" w:type="dxa"/>
              <w:bottom w:w="0" w:type="dxa"/>
              <w:right w:w="15" w:type="dxa"/>
            </w:tcMar>
            <w:vAlign w:val="bottom"/>
            <w:hideMark/>
            <w:tcPrChange w:id="13630" w:author="Neeshu Bhadauriya" w:date="2021-09-27T21:37:00Z">
              <w:tcPr>
                <w:tcW w:w="789" w:type="dxa"/>
                <w:gridSpan w:val="3"/>
                <w:shd w:val="clear" w:color="auto" w:fill="FFFFFF"/>
                <w:tcMar>
                  <w:top w:w="15" w:type="dxa"/>
                  <w:left w:w="15" w:type="dxa"/>
                  <w:bottom w:w="0" w:type="dxa"/>
                  <w:right w:w="15" w:type="dxa"/>
                </w:tcMar>
                <w:vAlign w:val="bottom"/>
                <w:hideMark/>
              </w:tcPr>
            </w:tcPrChange>
          </w:tcPr>
          <w:p w14:paraId="187B9AFC" w14:textId="028CF39E" w:rsidR="00587138" w:rsidRPr="00A221A1" w:rsidDel="001848B0" w:rsidRDefault="00587138" w:rsidP="00092529">
            <w:pPr>
              <w:pStyle w:val="BodyText"/>
              <w:spacing w:before="162" w:line="480" w:lineRule="auto"/>
              <w:ind w:right="-90"/>
              <w:jc w:val="center"/>
              <w:rPr>
                <w:del w:id="13631" w:author="Hardik Malhotra" w:date="2021-09-30T19:35:00Z"/>
                <w:rFonts w:ascii="Verdana" w:hAnsi="Verdana" w:cs="Calibri"/>
                <w:sz w:val="14"/>
                <w:szCs w:val="14"/>
              </w:rPr>
            </w:pPr>
            <w:del w:id="13632" w:author="Hardik Malhotra" w:date="2021-09-30T19:35:00Z">
              <w:r w:rsidDel="001848B0">
                <w:rPr>
                  <w:rFonts w:ascii="Verdana" w:hAnsi="Verdana" w:cs="Calibri"/>
                  <w:sz w:val="14"/>
                  <w:szCs w:val="14"/>
                </w:rPr>
                <w:delText>50</w:delText>
              </w:r>
            </w:del>
          </w:p>
        </w:tc>
        <w:tc>
          <w:tcPr>
            <w:tcW w:w="790" w:type="dxa"/>
            <w:shd w:val="clear" w:color="auto" w:fill="FFFFFF"/>
            <w:tcMar>
              <w:top w:w="15" w:type="dxa"/>
              <w:left w:w="15" w:type="dxa"/>
              <w:bottom w:w="0" w:type="dxa"/>
              <w:right w:w="15" w:type="dxa"/>
            </w:tcMar>
            <w:vAlign w:val="bottom"/>
            <w:hideMark/>
            <w:tcPrChange w:id="13633" w:author="Neeshu Bhadauriya" w:date="2021-09-27T21:37:00Z">
              <w:tcPr>
                <w:tcW w:w="790" w:type="dxa"/>
                <w:gridSpan w:val="2"/>
                <w:shd w:val="clear" w:color="auto" w:fill="FFFFFF"/>
                <w:tcMar>
                  <w:top w:w="15" w:type="dxa"/>
                  <w:left w:w="15" w:type="dxa"/>
                  <w:bottom w:w="0" w:type="dxa"/>
                  <w:right w:w="15" w:type="dxa"/>
                </w:tcMar>
                <w:vAlign w:val="bottom"/>
                <w:hideMark/>
              </w:tcPr>
            </w:tcPrChange>
          </w:tcPr>
          <w:p w14:paraId="58F5833F" w14:textId="3BDF20BB" w:rsidR="00587138" w:rsidRPr="00A221A1" w:rsidDel="001848B0" w:rsidRDefault="00587138" w:rsidP="00092529">
            <w:pPr>
              <w:pStyle w:val="BodyText"/>
              <w:spacing w:before="162" w:line="480" w:lineRule="auto"/>
              <w:ind w:right="-90"/>
              <w:jc w:val="center"/>
              <w:rPr>
                <w:del w:id="13634" w:author="Hardik Malhotra" w:date="2021-09-30T19:35:00Z"/>
                <w:rFonts w:ascii="Verdana" w:hAnsi="Verdana" w:cs="Calibri"/>
                <w:sz w:val="14"/>
                <w:szCs w:val="14"/>
              </w:rPr>
            </w:pPr>
            <w:del w:id="13635" w:author="Hardik Malhotra" w:date="2021-09-30T19:35:00Z">
              <w:r w:rsidDel="001848B0">
                <w:rPr>
                  <w:rFonts w:ascii="Verdana" w:hAnsi="Verdana" w:cs="Calibri"/>
                  <w:sz w:val="14"/>
                  <w:szCs w:val="14"/>
                </w:rPr>
                <w:delText>50</w:delText>
              </w:r>
            </w:del>
          </w:p>
        </w:tc>
        <w:tc>
          <w:tcPr>
            <w:tcW w:w="789" w:type="dxa"/>
            <w:shd w:val="clear" w:color="auto" w:fill="FFFFFF"/>
            <w:tcMar>
              <w:top w:w="15" w:type="dxa"/>
              <w:left w:w="15" w:type="dxa"/>
              <w:bottom w:w="0" w:type="dxa"/>
              <w:right w:w="15" w:type="dxa"/>
            </w:tcMar>
            <w:vAlign w:val="bottom"/>
            <w:hideMark/>
            <w:tcPrChange w:id="13636"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5DB8EF96" w14:textId="24304029" w:rsidR="00587138" w:rsidRPr="00A221A1" w:rsidDel="001848B0" w:rsidRDefault="00587138" w:rsidP="00092529">
            <w:pPr>
              <w:pStyle w:val="BodyText"/>
              <w:spacing w:before="162" w:line="480" w:lineRule="auto"/>
              <w:ind w:right="-90"/>
              <w:jc w:val="center"/>
              <w:rPr>
                <w:del w:id="13637" w:author="Hardik Malhotra" w:date="2021-09-30T19:35:00Z"/>
                <w:rFonts w:ascii="Verdana" w:hAnsi="Verdana" w:cs="Calibri"/>
                <w:sz w:val="14"/>
                <w:szCs w:val="14"/>
              </w:rPr>
            </w:pPr>
            <w:del w:id="13638" w:author="Hardik Malhotra" w:date="2021-09-30T19:35:00Z">
              <w:r w:rsidDel="001848B0">
                <w:rPr>
                  <w:rFonts w:ascii="Verdana" w:hAnsi="Verdana" w:cs="Calibri"/>
                  <w:sz w:val="14"/>
                  <w:szCs w:val="14"/>
                </w:rPr>
                <w:delText>120</w:delText>
              </w:r>
            </w:del>
          </w:p>
        </w:tc>
        <w:tc>
          <w:tcPr>
            <w:tcW w:w="789" w:type="dxa"/>
            <w:shd w:val="clear" w:color="auto" w:fill="FFFFFF"/>
            <w:tcMar>
              <w:top w:w="15" w:type="dxa"/>
              <w:left w:w="15" w:type="dxa"/>
              <w:bottom w:w="0" w:type="dxa"/>
              <w:right w:w="15" w:type="dxa"/>
            </w:tcMar>
            <w:vAlign w:val="bottom"/>
            <w:hideMark/>
            <w:tcPrChange w:id="13639"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1ACC3652" w14:textId="0750B8BD" w:rsidR="00587138" w:rsidRPr="00A221A1" w:rsidDel="001848B0" w:rsidRDefault="00587138" w:rsidP="00092529">
            <w:pPr>
              <w:pStyle w:val="BodyText"/>
              <w:spacing w:before="162" w:line="480" w:lineRule="auto"/>
              <w:ind w:right="-90"/>
              <w:jc w:val="center"/>
              <w:rPr>
                <w:del w:id="13640" w:author="Hardik Malhotra" w:date="2021-09-30T19:35:00Z"/>
                <w:rFonts w:ascii="Verdana" w:hAnsi="Verdana" w:cs="Calibri"/>
                <w:sz w:val="14"/>
                <w:szCs w:val="14"/>
              </w:rPr>
            </w:pPr>
            <w:del w:id="13641" w:author="Hardik Malhotra" w:date="2021-09-30T19:35:00Z">
              <w:r w:rsidDel="001848B0">
                <w:rPr>
                  <w:rFonts w:ascii="Verdana" w:hAnsi="Verdana" w:cs="Calibri"/>
                  <w:sz w:val="14"/>
                  <w:szCs w:val="14"/>
                </w:rPr>
                <w:delText>120</w:delText>
              </w:r>
            </w:del>
          </w:p>
        </w:tc>
        <w:tc>
          <w:tcPr>
            <w:tcW w:w="790" w:type="dxa"/>
            <w:shd w:val="clear" w:color="auto" w:fill="FFFFFF"/>
            <w:tcMar>
              <w:top w:w="15" w:type="dxa"/>
              <w:left w:w="15" w:type="dxa"/>
              <w:bottom w:w="0" w:type="dxa"/>
              <w:right w:w="15" w:type="dxa"/>
            </w:tcMar>
            <w:vAlign w:val="bottom"/>
            <w:hideMark/>
            <w:tcPrChange w:id="13642" w:author="Neeshu Bhadauriya" w:date="2021-09-27T21:37:00Z">
              <w:tcPr>
                <w:tcW w:w="790" w:type="dxa"/>
                <w:gridSpan w:val="2"/>
                <w:shd w:val="clear" w:color="auto" w:fill="FFFFFF"/>
                <w:tcMar>
                  <w:top w:w="15" w:type="dxa"/>
                  <w:left w:w="15" w:type="dxa"/>
                  <w:bottom w:w="0" w:type="dxa"/>
                  <w:right w:w="15" w:type="dxa"/>
                </w:tcMar>
                <w:vAlign w:val="bottom"/>
                <w:hideMark/>
              </w:tcPr>
            </w:tcPrChange>
          </w:tcPr>
          <w:p w14:paraId="274C9FB0" w14:textId="2D07828B" w:rsidR="00587138" w:rsidRPr="00A221A1" w:rsidDel="001848B0" w:rsidRDefault="00587138" w:rsidP="00092529">
            <w:pPr>
              <w:pStyle w:val="BodyText"/>
              <w:spacing w:before="162" w:line="480" w:lineRule="auto"/>
              <w:ind w:right="-90"/>
              <w:jc w:val="center"/>
              <w:rPr>
                <w:del w:id="13643" w:author="Hardik Malhotra" w:date="2021-09-30T19:35:00Z"/>
                <w:rFonts w:ascii="Verdana" w:hAnsi="Verdana" w:cs="Calibri"/>
                <w:sz w:val="14"/>
                <w:szCs w:val="14"/>
              </w:rPr>
            </w:pPr>
            <w:del w:id="13644" w:author="Hardik Malhotra" w:date="2021-09-30T19:35:00Z">
              <w:r w:rsidDel="001848B0">
                <w:rPr>
                  <w:rFonts w:ascii="Verdana" w:hAnsi="Verdana" w:cs="Calibri"/>
                  <w:sz w:val="14"/>
                  <w:szCs w:val="14"/>
                </w:rPr>
                <w:delText>120</w:delText>
              </w:r>
            </w:del>
          </w:p>
        </w:tc>
        <w:tc>
          <w:tcPr>
            <w:tcW w:w="789" w:type="dxa"/>
            <w:shd w:val="clear" w:color="auto" w:fill="FFFFFF"/>
            <w:tcMar>
              <w:top w:w="15" w:type="dxa"/>
              <w:left w:w="15" w:type="dxa"/>
              <w:bottom w:w="0" w:type="dxa"/>
              <w:right w:w="15" w:type="dxa"/>
            </w:tcMar>
            <w:vAlign w:val="bottom"/>
            <w:hideMark/>
            <w:tcPrChange w:id="13645"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4196E9BF" w14:textId="5A877739" w:rsidR="00587138" w:rsidRPr="00A221A1" w:rsidDel="001848B0" w:rsidRDefault="00587138" w:rsidP="00092529">
            <w:pPr>
              <w:pStyle w:val="BodyText"/>
              <w:spacing w:before="162" w:line="480" w:lineRule="auto"/>
              <w:ind w:right="-90"/>
              <w:jc w:val="center"/>
              <w:rPr>
                <w:del w:id="13646" w:author="Hardik Malhotra" w:date="2021-09-30T19:35:00Z"/>
                <w:rFonts w:ascii="Verdana" w:hAnsi="Verdana" w:cs="Calibri"/>
                <w:sz w:val="14"/>
                <w:szCs w:val="14"/>
              </w:rPr>
            </w:pPr>
            <w:del w:id="13647" w:author="Hardik Malhotra" w:date="2021-09-30T19:35:00Z">
              <w:r w:rsidDel="001848B0">
                <w:rPr>
                  <w:rFonts w:ascii="Verdana" w:hAnsi="Verdana" w:cs="Calibri"/>
                  <w:sz w:val="14"/>
                  <w:szCs w:val="14"/>
                </w:rPr>
                <w:delText>120</w:delText>
              </w:r>
            </w:del>
          </w:p>
        </w:tc>
        <w:tc>
          <w:tcPr>
            <w:tcW w:w="789" w:type="dxa"/>
            <w:shd w:val="clear" w:color="auto" w:fill="FFFFFF"/>
            <w:tcMar>
              <w:top w:w="15" w:type="dxa"/>
              <w:left w:w="15" w:type="dxa"/>
              <w:bottom w:w="0" w:type="dxa"/>
              <w:right w:w="15" w:type="dxa"/>
            </w:tcMar>
            <w:vAlign w:val="bottom"/>
            <w:hideMark/>
            <w:tcPrChange w:id="13648"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559210D0" w14:textId="0077BE35" w:rsidR="00587138" w:rsidRPr="00A221A1" w:rsidDel="001848B0" w:rsidRDefault="00587138" w:rsidP="00092529">
            <w:pPr>
              <w:pStyle w:val="BodyText"/>
              <w:spacing w:before="162" w:line="480" w:lineRule="auto"/>
              <w:ind w:right="-90"/>
              <w:jc w:val="center"/>
              <w:rPr>
                <w:del w:id="13649" w:author="Hardik Malhotra" w:date="2021-09-30T19:35:00Z"/>
                <w:rFonts w:ascii="Verdana" w:hAnsi="Verdana" w:cs="Calibri"/>
                <w:sz w:val="14"/>
                <w:szCs w:val="14"/>
              </w:rPr>
            </w:pPr>
            <w:del w:id="13650" w:author="Hardik Malhotra" w:date="2021-09-30T19:35:00Z">
              <w:r w:rsidDel="001848B0">
                <w:rPr>
                  <w:rFonts w:ascii="Verdana" w:hAnsi="Verdana" w:cs="Calibri"/>
                  <w:sz w:val="14"/>
                  <w:szCs w:val="14"/>
                </w:rPr>
                <w:delText>120</w:delText>
              </w:r>
            </w:del>
          </w:p>
        </w:tc>
        <w:tc>
          <w:tcPr>
            <w:tcW w:w="790" w:type="dxa"/>
            <w:shd w:val="clear" w:color="auto" w:fill="FFFFFF"/>
            <w:tcMar>
              <w:top w:w="15" w:type="dxa"/>
              <w:left w:w="15" w:type="dxa"/>
              <w:bottom w:w="0" w:type="dxa"/>
              <w:right w:w="15" w:type="dxa"/>
            </w:tcMar>
            <w:vAlign w:val="bottom"/>
            <w:hideMark/>
            <w:tcPrChange w:id="13651" w:author="Neeshu Bhadauriya" w:date="2021-09-27T21:37:00Z">
              <w:tcPr>
                <w:tcW w:w="790" w:type="dxa"/>
                <w:gridSpan w:val="2"/>
                <w:shd w:val="clear" w:color="auto" w:fill="FFFFFF"/>
                <w:tcMar>
                  <w:top w:w="15" w:type="dxa"/>
                  <w:left w:w="15" w:type="dxa"/>
                  <w:bottom w:w="0" w:type="dxa"/>
                  <w:right w:w="15" w:type="dxa"/>
                </w:tcMar>
                <w:vAlign w:val="bottom"/>
                <w:hideMark/>
              </w:tcPr>
            </w:tcPrChange>
          </w:tcPr>
          <w:p w14:paraId="5F9BDFE4" w14:textId="06F4B483" w:rsidR="00587138" w:rsidRPr="00A221A1" w:rsidDel="001848B0" w:rsidRDefault="00587138" w:rsidP="00092529">
            <w:pPr>
              <w:pStyle w:val="BodyText"/>
              <w:spacing w:before="162" w:line="480" w:lineRule="auto"/>
              <w:ind w:right="-90"/>
              <w:jc w:val="center"/>
              <w:rPr>
                <w:del w:id="13652" w:author="Hardik Malhotra" w:date="2021-09-30T19:35:00Z"/>
                <w:rFonts w:ascii="Verdana" w:hAnsi="Verdana" w:cs="Calibri"/>
                <w:sz w:val="14"/>
                <w:szCs w:val="14"/>
              </w:rPr>
            </w:pPr>
            <w:del w:id="13653" w:author="Hardik Malhotra" w:date="2021-09-30T19:35:00Z">
              <w:r w:rsidDel="001848B0">
                <w:rPr>
                  <w:rFonts w:ascii="Verdana" w:hAnsi="Verdana" w:cs="Calibri"/>
                  <w:sz w:val="14"/>
                  <w:szCs w:val="14"/>
                </w:rPr>
                <w:delText>120</w:delText>
              </w:r>
            </w:del>
          </w:p>
        </w:tc>
      </w:tr>
      <w:tr w:rsidR="00587138" w:rsidRPr="000627CD" w:rsidDel="001848B0" w14:paraId="7DA7BE27" w14:textId="22F50868" w:rsidTr="005C3363">
        <w:trPr>
          <w:trHeight w:val="86"/>
          <w:del w:id="13654" w:author="Hardik Malhotra" w:date="2021-09-30T19:35:00Z"/>
          <w:trPrChange w:id="13655" w:author="Neeshu Bhadauriya" w:date="2021-09-27T21:37:00Z">
            <w:trPr>
              <w:gridBefore w:val="1"/>
              <w:trHeight w:val="86"/>
            </w:trPr>
          </w:trPrChange>
        </w:trPr>
        <w:tc>
          <w:tcPr>
            <w:tcW w:w="789" w:type="dxa"/>
            <w:shd w:val="clear" w:color="auto" w:fill="FFFFFF"/>
            <w:tcMar>
              <w:top w:w="15" w:type="dxa"/>
              <w:left w:w="15" w:type="dxa"/>
              <w:bottom w:w="0" w:type="dxa"/>
              <w:right w:w="15" w:type="dxa"/>
            </w:tcMar>
            <w:vAlign w:val="bottom"/>
            <w:hideMark/>
            <w:tcPrChange w:id="13656"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7D170E6F" w14:textId="46426FDE" w:rsidR="00587138" w:rsidRPr="000627CD" w:rsidDel="001848B0" w:rsidRDefault="00587138" w:rsidP="00092529">
            <w:pPr>
              <w:pStyle w:val="BodyText"/>
              <w:spacing w:before="162" w:line="480" w:lineRule="auto"/>
              <w:ind w:right="-90"/>
              <w:jc w:val="center"/>
              <w:rPr>
                <w:del w:id="13657" w:author="Hardik Malhotra" w:date="2021-09-30T19:35:00Z"/>
                <w:rFonts w:ascii="Verdana" w:hAnsi="Verdana"/>
                <w:bCs/>
                <w:sz w:val="14"/>
                <w:szCs w:val="14"/>
              </w:rPr>
            </w:pPr>
            <w:del w:id="13658" w:author="Hardik Malhotra" w:date="2021-09-30T19:35:00Z">
              <w:r w:rsidDel="001848B0">
                <w:rPr>
                  <w:rFonts w:ascii="Verdana" w:hAnsi="Verdana" w:cs="Calibri"/>
                  <w:sz w:val="14"/>
                  <w:szCs w:val="14"/>
                </w:rPr>
                <w:delText>Europe</w:delText>
              </w:r>
            </w:del>
          </w:p>
        </w:tc>
        <w:tc>
          <w:tcPr>
            <w:tcW w:w="789" w:type="dxa"/>
            <w:shd w:val="clear" w:color="auto" w:fill="FFFFFF"/>
            <w:tcMar>
              <w:top w:w="15" w:type="dxa"/>
              <w:left w:w="15" w:type="dxa"/>
              <w:bottom w:w="0" w:type="dxa"/>
              <w:right w:w="15" w:type="dxa"/>
            </w:tcMar>
            <w:vAlign w:val="bottom"/>
            <w:hideMark/>
            <w:tcPrChange w:id="13659"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7891BB12" w14:textId="5D02DC77" w:rsidR="00587138" w:rsidRPr="000627CD" w:rsidDel="001848B0" w:rsidRDefault="00587138" w:rsidP="00092529">
            <w:pPr>
              <w:pStyle w:val="BodyText"/>
              <w:spacing w:before="162" w:line="480" w:lineRule="auto"/>
              <w:ind w:right="-90"/>
              <w:jc w:val="center"/>
              <w:rPr>
                <w:del w:id="13660" w:author="Hardik Malhotra" w:date="2021-09-30T19:35:00Z"/>
                <w:rFonts w:ascii="Verdana" w:hAnsi="Verdana"/>
                <w:bCs/>
                <w:sz w:val="14"/>
                <w:szCs w:val="14"/>
              </w:rPr>
            </w:pPr>
            <w:del w:id="13661" w:author="Hardik Malhotra" w:date="2021-09-30T19:35:00Z">
              <w:r w:rsidDel="001848B0">
                <w:rPr>
                  <w:rFonts w:ascii="Verdana" w:hAnsi="Verdana" w:cs="Calibri"/>
                  <w:sz w:val="14"/>
                  <w:szCs w:val="14"/>
                </w:rPr>
                <w:delText>Netherlands</w:delText>
              </w:r>
            </w:del>
          </w:p>
        </w:tc>
        <w:tc>
          <w:tcPr>
            <w:tcW w:w="789" w:type="dxa"/>
            <w:shd w:val="clear" w:color="auto" w:fill="FFFFFF"/>
            <w:tcMar>
              <w:top w:w="15" w:type="dxa"/>
              <w:left w:w="15" w:type="dxa"/>
              <w:bottom w:w="0" w:type="dxa"/>
              <w:right w:w="15" w:type="dxa"/>
            </w:tcMar>
            <w:vAlign w:val="bottom"/>
            <w:hideMark/>
            <w:tcPrChange w:id="13662"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09C2A065" w14:textId="4D18B958" w:rsidR="00587138" w:rsidRPr="000627CD" w:rsidDel="001848B0" w:rsidRDefault="00587138" w:rsidP="00092529">
            <w:pPr>
              <w:pStyle w:val="BodyText"/>
              <w:spacing w:before="162" w:line="480" w:lineRule="auto"/>
              <w:ind w:right="-90"/>
              <w:jc w:val="center"/>
              <w:rPr>
                <w:del w:id="13663" w:author="Hardik Malhotra" w:date="2021-09-30T19:35:00Z"/>
                <w:rFonts w:ascii="Verdana" w:hAnsi="Verdana"/>
                <w:bCs/>
                <w:sz w:val="14"/>
                <w:szCs w:val="14"/>
              </w:rPr>
            </w:pPr>
            <w:del w:id="13664" w:author="Hardik Malhotra" w:date="2021-09-30T19:35:00Z">
              <w:r w:rsidDel="001848B0">
                <w:rPr>
                  <w:rFonts w:ascii="Verdana" w:hAnsi="Verdana" w:cs="Calibri"/>
                  <w:sz w:val="14"/>
                  <w:szCs w:val="14"/>
                </w:rPr>
                <w:delText>Rotterdam-Pernis</w:delText>
              </w:r>
            </w:del>
          </w:p>
        </w:tc>
        <w:tc>
          <w:tcPr>
            <w:tcW w:w="1172" w:type="dxa"/>
            <w:shd w:val="clear" w:color="auto" w:fill="FFFFFF"/>
            <w:tcMar>
              <w:top w:w="15" w:type="dxa"/>
              <w:left w:w="15" w:type="dxa"/>
              <w:bottom w:w="0" w:type="dxa"/>
              <w:right w:w="15" w:type="dxa"/>
            </w:tcMar>
            <w:vAlign w:val="bottom"/>
            <w:hideMark/>
            <w:tcPrChange w:id="13665" w:author="Neeshu Bhadauriya" w:date="2021-09-27T21:37:00Z">
              <w:tcPr>
                <w:tcW w:w="790" w:type="dxa"/>
                <w:shd w:val="clear" w:color="auto" w:fill="FFFFFF"/>
                <w:tcMar>
                  <w:top w:w="15" w:type="dxa"/>
                  <w:left w:w="15" w:type="dxa"/>
                  <w:bottom w:w="0" w:type="dxa"/>
                  <w:right w:w="15" w:type="dxa"/>
                </w:tcMar>
                <w:vAlign w:val="bottom"/>
                <w:hideMark/>
              </w:tcPr>
            </w:tcPrChange>
          </w:tcPr>
          <w:p w14:paraId="0A900A1A" w14:textId="23DAFB82" w:rsidR="00587138" w:rsidRPr="000627CD" w:rsidDel="001848B0" w:rsidRDefault="00587138" w:rsidP="00092529">
            <w:pPr>
              <w:pStyle w:val="BodyText"/>
              <w:spacing w:before="162" w:line="480" w:lineRule="auto"/>
              <w:ind w:right="-90"/>
              <w:jc w:val="center"/>
              <w:rPr>
                <w:del w:id="13666" w:author="Hardik Malhotra" w:date="2021-09-30T19:35:00Z"/>
                <w:rFonts w:ascii="Verdana" w:hAnsi="Verdana"/>
                <w:bCs/>
                <w:sz w:val="14"/>
                <w:szCs w:val="14"/>
              </w:rPr>
            </w:pPr>
            <w:del w:id="13667" w:author="Hardik Malhotra" w:date="2021-09-30T19:35:00Z">
              <w:r w:rsidDel="001848B0">
                <w:rPr>
                  <w:rFonts w:ascii="Verdana" w:hAnsi="Verdana" w:cs="Calibri"/>
                  <w:sz w:val="14"/>
                  <w:szCs w:val="14"/>
                </w:rPr>
                <w:delText>Hexion Inc.</w:delText>
              </w:r>
            </w:del>
          </w:p>
        </w:tc>
        <w:tc>
          <w:tcPr>
            <w:tcW w:w="709" w:type="dxa"/>
            <w:shd w:val="clear" w:color="auto" w:fill="FFFFFF"/>
            <w:tcMar>
              <w:top w:w="15" w:type="dxa"/>
              <w:left w:w="15" w:type="dxa"/>
              <w:bottom w:w="0" w:type="dxa"/>
              <w:right w:w="15" w:type="dxa"/>
            </w:tcMar>
            <w:vAlign w:val="bottom"/>
            <w:hideMark/>
            <w:tcPrChange w:id="13668"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52E03EE4" w14:textId="557D01F5" w:rsidR="00587138" w:rsidRPr="00A221A1" w:rsidDel="001848B0" w:rsidRDefault="00587138" w:rsidP="00092529">
            <w:pPr>
              <w:pStyle w:val="BodyText"/>
              <w:spacing w:before="162" w:line="480" w:lineRule="auto"/>
              <w:ind w:right="-90"/>
              <w:jc w:val="center"/>
              <w:rPr>
                <w:del w:id="13669" w:author="Hardik Malhotra" w:date="2021-09-30T19:35:00Z"/>
                <w:rFonts w:ascii="Verdana" w:hAnsi="Verdana" w:cs="Calibri"/>
                <w:sz w:val="14"/>
                <w:szCs w:val="14"/>
              </w:rPr>
            </w:pPr>
            <w:del w:id="13670" w:author="Hardik Malhotra" w:date="2021-09-30T19:35:00Z">
              <w:r w:rsidDel="001848B0">
                <w:rPr>
                  <w:rFonts w:ascii="Verdana" w:hAnsi="Verdana" w:cs="Calibri"/>
                  <w:sz w:val="14"/>
                  <w:szCs w:val="14"/>
                </w:rPr>
                <w:delText>70</w:delText>
              </w:r>
            </w:del>
          </w:p>
        </w:tc>
        <w:tc>
          <w:tcPr>
            <w:tcW w:w="487" w:type="dxa"/>
            <w:shd w:val="clear" w:color="auto" w:fill="FFFFFF"/>
            <w:tcMar>
              <w:top w:w="15" w:type="dxa"/>
              <w:left w:w="15" w:type="dxa"/>
              <w:bottom w:w="0" w:type="dxa"/>
              <w:right w:w="15" w:type="dxa"/>
            </w:tcMar>
            <w:vAlign w:val="bottom"/>
            <w:hideMark/>
            <w:tcPrChange w:id="13671" w:author="Neeshu Bhadauriya" w:date="2021-09-27T21:37:00Z">
              <w:tcPr>
                <w:tcW w:w="789" w:type="dxa"/>
                <w:gridSpan w:val="3"/>
                <w:shd w:val="clear" w:color="auto" w:fill="FFFFFF"/>
                <w:tcMar>
                  <w:top w:w="15" w:type="dxa"/>
                  <w:left w:w="15" w:type="dxa"/>
                  <w:bottom w:w="0" w:type="dxa"/>
                  <w:right w:w="15" w:type="dxa"/>
                </w:tcMar>
                <w:vAlign w:val="bottom"/>
                <w:hideMark/>
              </w:tcPr>
            </w:tcPrChange>
          </w:tcPr>
          <w:p w14:paraId="7FD99A8C" w14:textId="7F268C80" w:rsidR="00587138" w:rsidRPr="00A221A1" w:rsidDel="001848B0" w:rsidRDefault="00587138" w:rsidP="00092529">
            <w:pPr>
              <w:pStyle w:val="BodyText"/>
              <w:spacing w:before="162" w:line="480" w:lineRule="auto"/>
              <w:ind w:right="-90"/>
              <w:jc w:val="center"/>
              <w:rPr>
                <w:del w:id="13672" w:author="Hardik Malhotra" w:date="2021-09-30T19:35:00Z"/>
                <w:rFonts w:ascii="Verdana" w:hAnsi="Verdana" w:cs="Calibri"/>
                <w:sz w:val="14"/>
                <w:szCs w:val="14"/>
              </w:rPr>
            </w:pPr>
            <w:del w:id="13673" w:author="Hardik Malhotra" w:date="2021-09-30T19:35:00Z">
              <w:r w:rsidDel="001848B0">
                <w:rPr>
                  <w:rFonts w:ascii="Verdana" w:hAnsi="Verdana" w:cs="Calibri"/>
                  <w:sz w:val="14"/>
                  <w:szCs w:val="14"/>
                </w:rPr>
                <w:delText>70</w:delText>
              </w:r>
            </w:del>
          </w:p>
        </w:tc>
        <w:tc>
          <w:tcPr>
            <w:tcW w:w="790" w:type="dxa"/>
            <w:shd w:val="clear" w:color="auto" w:fill="FFFFFF"/>
            <w:tcMar>
              <w:top w:w="15" w:type="dxa"/>
              <w:left w:w="15" w:type="dxa"/>
              <w:bottom w:w="0" w:type="dxa"/>
              <w:right w:w="15" w:type="dxa"/>
            </w:tcMar>
            <w:vAlign w:val="bottom"/>
            <w:hideMark/>
            <w:tcPrChange w:id="13674" w:author="Neeshu Bhadauriya" w:date="2021-09-27T21:37:00Z">
              <w:tcPr>
                <w:tcW w:w="790" w:type="dxa"/>
                <w:gridSpan w:val="2"/>
                <w:shd w:val="clear" w:color="auto" w:fill="FFFFFF"/>
                <w:tcMar>
                  <w:top w:w="15" w:type="dxa"/>
                  <w:left w:w="15" w:type="dxa"/>
                  <w:bottom w:w="0" w:type="dxa"/>
                  <w:right w:w="15" w:type="dxa"/>
                </w:tcMar>
                <w:vAlign w:val="bottom"/>
                <w:hideMark/>
              </w:tcPr>
            </w:tcPrChange>
          </w:tcPr>
          <w:p w14:paraId="5A0AF860" w14:textId="7A0A7B9E" w:rsidR="00587138" w:rsidRPr="00A221A1" w:rsidDel="001848B0" w:rsidRDefault="00587138" w:rsidP="00092529">
            <w:pPr>
              <w:pStyle w:val="BodyText"/>
              <w:spacing w:before="162" w:line="480" w:lineRule="auto"/>
              <w:ind w:right="-90"/>
              <w:jc w:val="center"/>
              <w:rPr>
                <w:del w:id="13675" w:author="Hardik Malhotra" w:date="2021-09-30T19:35:00Z"/>
                <w:rFonts w:ascii="Verdana" w:hAnsi="Verdana" w:cs="Calibri"/>
                <w:sz w:val="14"/>
                <w:szCs w:val="14"/>
              </w:rPr>
            </w:pPr>
            <w:del w:id="13676" w:author="Hardik Malhotra" w:date="2021-09-30T19:35:00Z">
              <w:r w:rsidDel="001848B0">
                <w:rPr>
                  <w:rFonts w:ascii="Verdana" w:hAnsi="Verdana" w:cs="Calibri"/>
                  <w:sz w:val="14"/>
                  <w:szCs w:val="14"/>
                </w:rPr>
                <w:delText>70</w:delText>
              </w:r>
            </w:del>
          </w:p>
        </w:tc>
        <w:tc>
          <w:tcPr>
            <w:tcW w:w="789" w:type="dxa"/>
            <w:shd w:val="clear" w:color="auto" w:fill="FFFFFF"/>
            <w:tcMar>
              <w:top w:w="15" w:type="dxa"/>
              <w:left w:w="15" w:type="dxa"/>
              <w:bottom w:w="0" w:type="dxa"/>
              <w:right w:w="15" w:type="dxa"/>
            </w:tcMar>
            <w:vAlign w:val="bottom"/>
            <w:hideMark/>
            <w:tcPrChange w:id="13677"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71E75D1A" w14:textId="3E566472" w:rsidR="00587138" w:rsidRPr="00A221A1" w:rsidDel="001848B0" w:rsidRDefault="00587138" w:rsidP="00092529">
            <w:pPr>
              <w:pStyle w:val="BodyText"/>
              <w:spacing w:before="162" w:line="480" w:lineRule="auto"/>
              <w:ind w:right="-90"/>
              <w:jc w:val="center"/>
              <w:rPr>
                <w:del w:id="13678" w:author="Hardik Malhotra" w:date="2021-09-30T19:35:00Z"/>
                <w:rFonts w:ascii="Verdana" w:hAnsi="Verdana" w:cs="Calibri"/>
                <w:sz w:val="14"/>
                <w:szCs w:val="14"/>
              </w:rPr>
            </w:pPr>
            <w:del w:id="13679" w:author="Hardik Malhotra" w:date="2021-09-30T19:35:00Z">
              <w:r w:rsidDel="001848B0">
                <w:rPr>
                  <w:rFonts w:ascii="Verdana" w:hAnsi="Verdana" w:cs="Calibri"/>
                  <w:sz w:val="14"/>
                  <w:szCs w:val="14"/>
                </w:rPr>
                <w:delText>100</w:delText>
              </w:r>
            </w:del>
          </w:p>
        </w:tc>
        <w:tc>
          <w:tcPr>
            <w:tcW w:w="789" w:type="dxa"/>
            <w:shd w:val="clear" w:color="auto" w:fill="FFFFFF"/>
            <w:tcMar>
              <w:top w:w="15" w:type="dxa"/>
              <w:left w:w="15" w:type="dxa"/>
              <w:bottom w:w="0" w:type="dxa"/>
              <w:right w:w="15" w:type="dxa"/>
            </w:tcMar>
            <w:vAlign w:val="bottom"/>
            <w:hideMark/>
            <w:tcPrChange w:id="13680"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53EBB3AB" w14:textId="3DC25325" w:rsidR="00587138" w:rsidRPr="00A221A1" w:rsidDel="001848B0" w:rsidRDefault="00587138" w:rsidP="00092529">
            <w:pPr>
              <w:pStyle w:val="BodyText"/>
              <w:spacing w:before="162" w:line="480" w:lineRule="auto"/>
              <w:ind w:right="-90"/>
              <w:jc w:val="center"/>
              <w:rPr>
                <w:del w:id="13681" w:author="Hardik Malhotra" w:date="2021-09-30T19:35:00Z"/>
                <w:rFonts w:ascii="Verdana" w:hAnsi="Verdana" w:cs="Calibri"/>
                <w:sz w:val="14"/>
                <w:szCs w:val="14"/>
              </w:rPr>
            </w:pPr>
            <w:del w:id="13682" w:author="Hardik Malhotra" w:date="2021-09-30T19:35:00Z">
              <w:r w:rsidDel="001848B0">
                <w:rPr>
                  <w:rFonts w:ascii="Verdana" w:hAnsi="Verdana" w:cs="Calibri"/>
                  <w:sz w:val="14"/>
                  <w:szCs w:val="14"/>
                </w:rPr>
                <w:delText>100</w:delText>
              </w:r>
            </w:del>
          </w:p>
        </w:tc>
        <w:tc>
          <w:tcPr>
            <w:tcW w:w="790" w:type="dxa"/>
            <w:shd w:val="clear" w:color="auto" w:fill="FFFFFF"/>
            <w:tcMar>
              <w:top w:w="15" w:type="dxa"/>
              <w:left w:w="15" w:type="dxa"/>
              <w:bottom w:w="0" w:type="dxa"/>
              <w:right w:w="15" w:type="dxa"/>
            </w:tcMar>
            <w:vAlign w:val="bottom"/>
            <w:hideMark/>
            <w:tcPrChange w:id="13683" w:author="Neeshu Bhadauriya" w:date="2021-09-27T21:37:00Z">
              <w:tcPr>
                <w:tcW w:w="790" w:type="dxa"/>
                <w:gridSpan w:val="2"/>
                <w:shd w:val="clear" w:color="auto" w:fill="FFFFFF"/>
                <w:tcMar>
                  <w:top w:w="15" w:type="dxa"/>
                  <w:left w:w="15" w:type="dxa"/>
                  <w:bottom w:w="0" w:type="dxa"/>
                  <w:right w:w="15" w:type="dxa"/>
                </w:tcMar>
                <w:vAlign w:val="bottom"/>
                <w:hideMark/>
              </w:tcPr>
            </w:tcPrChange>
          </w:tcPr>
          <w:p w14:paraId="14587F77" w14:textId="0E22B1E2" w:rsidR="00587138" w:rsidRPr="00A221A1" w:rsidDel="001848B0" w:rsidRDefault="00587138" w:rsidP="00092529">
            <w:pPr>
              <w:pStyle w:val="BodyText"/>
              <w:spacing w:before="162" w:line="480" w:lineRule="auto"/>
              <w:ind w:right="-90"/>
              <w:jc w:val="center"/>
              <w:rPr>
                <w:del w:id="13684" w:author="Hardik Malhotra" w:date="2021-09-30T19:35:00Z"/>
                <w:rFonts w:ascii="Verdana" w:hAnsi="Verdana" w:cs="Calibri"/>
                <w:sz w:val="14"/>
                <w:szCs w:val="14"/>
              </w:rPr>
            </w:pPr>
            <w:del w:id="13685" w:author="Hardik Malhotra" w:date="2021-09-30T19:35:00Z">
              <w:r w:rsidDel="001848B0">
                <w:rPr>
                  <w:rFonts w:ascii="Verdana" w:hAnsi="Verdana" w:cs="Calibri"/>
                  <w:sz w:val="14"/>
                  <w:szCs w:val="14"/>
                </w:rPr>
                <w:delText>100</w:delText>
              </w:r>
            </w:del>
          </w:p>
        </w:tc>
        <w:tc>
          <w:tcPr>
            <w:tcW w:w="789" w:type="dxa"/>
            <w:shd w:val="clear" w:color="auto" w:fill="FFFFFF"/>
            <w:tcMar>
              <w:top w:w="15" w:type="dxa"/>
              <w:left w:w="15" w:type="dxa"/>
              <w:bottom w:w="0" w:type="dxa"/>
              <w:right w:w="15" w:type="dxa"/>
            </w:tcMar>
            <w:vAlign w:val="bottom"/>
            <w:hideMark/>
            <w:tcPrChange w:id="13686"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221EB1A1" w14:textId="29C2A256" w:rsidR="00587138" w:rsidRPr="00A221A1" w:rsidDel="001848B0" w:rsidRDefault="00587138" w:rsidP="00092529">
            <w:pPr>
              <w:pStyle w:val="BodyText"/>
              <w:spacing w:before="162" w:line="480" w:lineRule="auto"/>
              <w:ind w:right="-90"/>
              <w:jc w:val="center"/>
              <w:rPr>
                <w:del w:id="13687" w:author="Hardik Malhotra" w:date="2021-09-30T19:35:00Z"/>
                <w:rFonts w:ascii="Verdana" w:hAnsi="Verdana" w:cs="Calibri"/>
                <w:sz w:val="14"/>
                <w:szCs w:val="14"/>
              </w:rPr>
            </w:pPr>
            <w:del w:id="13688" w:author="Hardik Malhotra" w:date="2021-09-30T19:35:00Z">
              <w:r w:rsidDel="001848B0">
                <w:rPr>
                  <w:rFonts w:ascii="Verdana" w:hAnsi="Verdana" w:cs="Calibri"/>
                  <w:sz w:val="14"/>
                  <w:szCs w:val="14"/>
                </w:rPr>
                <w:delText>100</w:delText>
              </w:r>
            </w:del>
          </w:p>
        </w:tc>
        <w:tc>
          <w:tcPr>
            <w:tcW w:w="789" w:type="dxa"/>
            <w:shd w:val="clear" w:color="auto" w:fill="FFFFFF"/>
            <w:tcMar>
              <w:top w:w="15" w:type="dxa"/>
              <w:left w:w="15" w:type="dxa"/>
              <w:bottom w:w="0" w:type="dxa"/>
              <w:right w:w="15" w:type="dxa"/>
            </w:tcMar>
            <w:vAlign w:val="bottom"/>
            <w:hideMark/>
            <w:tcPrChange w:id="13689"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0E912636" w14:textId="1B7EB95C" w:rsidR="00587138" w:rsidRPr="00A221A1" w:rsidDel="001848B0" w:rsidRDefault="00587138" w:rsidP="00092529">
            <w:pPr>
              <w:pStyle w:val="BodyText"/>
              <w:spacing w:before="162" w:line="480" w:lineRule="auto"/>
              <w:ind w:right="-90"/>
              <w:jc w:val="center"/>
              <w:rPr>
                <w:del w:id="13690" w:author="Hardik Malhotra" w:date="2021-09-30T19:35:00Z"/>
                <w:rFonts w:ascii="Verdana" w:hAnsi="Verdana" w:cs="Calibri"/>
                <w:sz w:val="14"/>
                <w:szCs w:val="14"/>
              </w:rPr>
            </w:pPr>
            <w:del w:id="13691" w:author="Hardik Malhotra" w:date="2021-09-30T19:35:00Z">
              <w:r w:rsidDel="001848B0">
                <w:rPr>
                  <w:rFonts w:ascii="Verdana" w:hAnsi="Verdana" w:cs="Calibri"/>
                  <w:sz w:val="14"/>
                  <w:szCs w:val="14"/>
                </w:rPr>
                <w:delText>100</w:delText>
              </w:r>
            </w:del>
          </w:p>
        </w:tc>
        <w:tc>
          <w:tcPr>
            <w:tcW w:w="790" w:type="dxa"/>
            <w:shd w:val="clear" w:color="auto" w:fill="FFFFFF"/>
            <w:tcMar>
              <w:top w:w="15" w:type="dxa"/>
              <w:left w:w="15" w:type="dxa"/>
              <w:bottom w:w="0" w:type="dxa"/>
              <w:right w:w="15" w:type="dxa"/>
            </w:tcMar>
            <w:vAlign w:val="bottom"/>
            <w:hideMark/>
            <w:tcPrChange w:id="13692" w:author="Neeshu Bhadauriya" w:date="2021-09-27T21:37:00Z">
              <w:tcPr>
                <w:tcW w:w="790" w:type="dxa"/>
                <w:gridSpan w:val="2"/>
                <w:shd w:val="clear" w:color="auto" w:fill="FFFFFF"/>
                <w:tcMar>
                  <w:top w:w="15" w:type="dxa"/>
                  <w:left w:w="15" w:type="dxa"/>
                  <w:bottom w:w="0" w:type="dxa"/>
                  <w:right w:w="15" w:type="dxa"/>
                </w:tcMar>
                <w:vAlign w:val="bottom"/>
                <w:hideMark/>
              </w:tcPr>
            </w:tcPrChange>
          </w:tcPr>
          <w:p w14:paraId="7173AC59" w14:textId="10C2F9C7" w:rsidR="00587138" w:rsidRPr="00A221A1" w:rsidDel="001848B0" w:rsidRDefault="00587138" w:rsidP="00092529">
            <w:pPr>
              <w:pStyle w:val="BodyText"/>
              <w:spacing w:before="162" w:line="480" w:lineRule="auto"/>
              <w:ind w:right="-90"/>
              <w:jc w:val="center"/>
              <w:rPr>
                <w:del w:id="13693" w:author="Hardik Malhotra" w:date="2021-09-30T19:35:00Z"/>
                <w:rFonts w:ascii="Verdana" w:hAnsi="Verdana" w:cs="Calibri"/>
                <w:sz w:val="14"/>
                <w:szCs w:val="14"/>
              </w:rPr>
            </w:pPr>
            <w:del w:id="13694" w:author="Hardik Malhotra" w:date="2021-09-30T19:35:00Z">
              <w:r w:rsidDel="001848B0">
                <w:rPr>
                  <w:rFonts w:ascii="Verdana" w:hAnsi="Verdana" w:cs="Calibri"/>
                  <w:sz w:val="14"/>
                  <w:szCs w:val="14"/>
                </w:rPr>
                <w:delText>100</w:delText>
              </w:r>
            </w:del>
          </w:p>
        </w:tc>
      </w:tr>
      <w:tr w:rsidR="00587138" w:rsidRPr="000627CD" w:rsidDel="001848B0" w14:paraId="5F114DB0" w14:textId="7F619126" w:rsidTr="005C3363">
        <w:trPr>
          <w:trHeight w:val="86"/>
          <w:del w:id="13695" w:author="Hardik Malhotra" w:date="2021-09-30T19:35:00Z"/>
          <w:trPrChange w:id="13696" w:author="Neeshu Bhadauriya" w:date="2021-09-27T21:37:00Z">
            <w:trPr>
              <w:gridBefore w:val="1"/>
              <w:trHeight w:val="86"/>
            </w:trPr>
          </w:trPrChange>
        </w:trPr>
        <w:tc>
          <w:tcPr>
            <w:tcW w:w="789" w:type="dxa"/>
            <w:shd w:val="clear" w:color="auto" w:fill="FFFFFF"/>
            <w:tcMar>
              <w:top w:w="15" w:type="dxa"/>
              <w:left w:w="15" w:type="dxa"/>
              <w:bottom w:w="0" w:type="dxa"/>
              <w:right w:w="15" w:type="dxa"/>
            </w:tcMar>
            <w:vAlign w:val="bottom"/>
            <w:hideMark/>
            <w:tcPrChange w:id="13697"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58D4E0F8" w14:textId="6C65B385" w:rsidR="00587138" w:rsidRPr="000627CD" w:rsidDel="001848B0" w:rsidRDefault="00587138" w:rsidP="00092529">
            <w:pPr>
              <w:pStyle w:val="BodyText"/>
              <w:spacing w:before="162" w:line="480" w:lineRule="auto"/>
              <w:ind w:right="-90"/>
              <w:jc w:val="center"/>
              <w:rPr>
                <w:del w:id="13698" w:author="Hardik Malhotra" w:date="2021-09-30T19:35:00Z"/>
                <w:rFonts w:ascii="Verdana" w:hAnsi="Verdana"/>
                <w:bCs/>
                <w:sz w:val="14"/>
                <w:szCs w:val="14"/>
              </w:rPr>
            </w:pPr>
            <w:del w:id="13699" w:author="Hardik Malhotra" w:date="2021-09-30T19:35:00Z">
              <w:r w:rsidDel="001848B0">
                <w:rPr>
                  <w:rFonts w:ascii="Verdana" w:hAnsi="Verdana" w:cs="Calibri"/>
                  <w:sz w:val="14"/>
                  <w:szCs w:val="14"/>
                </w:rPr>
                <w:delText>EuropePolandNowa SarzynaCiech Sarzyna303030303030303030EuropeCzech RepublicUsti nad Labem</w:delText>
              </w:r>
              <w:r w:rsidDel="001848B0">
                <w:rPr>
                  <w:rFonts w:ascii="Verdana" w:hAnsi="Verdana" w:cs="Calibri"/>
                  <w:color w:val="000000"/>
                  <w:sz w:val="14"/>
                  <w:szCs w:val="14"/>
                </w:rPr>
                <w:delText xml:space="preserve">Spolchemie A.S. </w:delText>
              </w:r>
              <w:r w:rsidDel="001848B0">
                <w:rPr>
                  <w:rFonts w:ascii="Verdana" w:hAnsi="Verdana" w:cs="Calibri"/>
                  <w:sz w:val="14"/>
                  <w:szCs w:val="14"/>
                </w:rPr>
                <w:delText>606060606060606060Europe</w:delText>
              </w:r>
            </w:del>
          </w:p>
        </w:tc>
        <w:tc>
          <w:tcPr>
            <w:tcW w:w="789" w:type="dxa"/>
            <w:shd w:val="clear" w:color="auto" w:fill="FFFFFF"/>
            <w:tcMar>
              <w:top w:w="15" w:type="dxa"/>
              <w:left w:w="15" w:type="dxa"/>
              <w:bottom w:w="0" w:type="dxa"/>
              <w:right w:w="15" w:type="dxa"/>
            </w:tcMar>
            <w:vAlign w:val="bottom"/>
            <w:hideMark/>
            <w:tcPrChange w:id="13700"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79C7613B" w14:textId="14C27FCB" w:rsidR="00587138" w:rsidRPr="000627CD" w:rsidDel="001848B0" w:rsidRDefault="00587138" w:rsidP="00092529">
            <w:pPr>
              <w:pStyle w:val="BodyText"/>
              <w:spacing w:before="162" w:line="480" w:lineRule="auto"/>
              <w:ind w:right="-90"/>
              <w:jc w:val="center"/>
              <w:rPr>
                <w:del w:id="13701" w:author="Hardik Malhotra" w:date="2021-09-30T19:35:00Z"/>
                <w:rFonts w:ascii="Verdana" w:hAnsi="Verdana"/>
                <w:bCs/>
                <w:sz w:val="14"/>
                <w:szCs w:val="14"/>
              </w:rPr>
            </w:pPr>
            <w:del w:id="13702" w:author="Hardik Malhotra" w:date="2021-09-30T19:35:00Z">
              <w:r w:rsidDel="001848B0">
                <w:rPr>
                  <w:rFonts w:ascii="Verdana" w:hAnsi="Verdana" w:cs="Calibri"/>
                  <w:sz w:val="14"/>
                  <w:szCs w:val="14"/>
                </w:rPr>
                <w:delText>United Kingdom</w:delText>
              </w:r>
            </w:del>
          </w:p>
        </w:tc>
        <w:tc>
          <w:tcPr>
            <w:tcW w:w="789" w:type="dxa"/>
            <w:shd w:val="clear" w:color="auto" w:fill="FFFFFF"/>
            <w:tcMar>
              <w:top w:w="15" w:type="dxa"/>
              <w:left w:w="15" w:type="dxa"/>
              <w:bottom w:w="0" w:type="dxa"/>
              <w:right w:w="15" w:type="dxa"/>
            </w:tcMar>
            <w:vAlign w:val="bottom"/>
            <w:hideMark/>
            <w:tcPrChange w:id="13703"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70EA1E26" w14:textId="04BB82ED" w:rsidR="00587138" w:rsidRPr="000627CD" w:rsidDel="001848B0" w:rsidRDefault="00587138" w:rsidP="00092529">
            <w:pPr>
              <w:pStyle w:val="BodyText"/>
              <w:spacing w:before="162" w:line="480" w:lineRule="auto"/>
              <w:ind w:right="-90"/>
              <w:jc w:val="center"/>
              <w:rPr>
                <w:del w:id="13704" w:author="Hardik Malhotra" w:date="2021-09-30T19:35:00Z"/>
                <w:rFonts w:ascii="Verdana" w:hAnsi="Verdana"/>
                <w:bCs/>
                <w:sz w:val="14"/>
                <w:szCs w:val="14"/>
              </w:rPr>
            </w:pPr>
            <w:del w:id="13705" w:author="Hardik Malhotra" w:date="2021-09-30T19:35:00Z">
              <w:r w:rsidDel="001848B0">
                <w:rPr>
                  <w:rFonts w:ascii="Verdana" w:hAnsi="Verdana" w:cs="Calibri"/>
                  <w:sz w:val="14"/>
                  <w:szCs w:val="14"/>
                </w:rPr>
                <w:delText> </w:delText>
              </w:r>
            </w:del>
          </w:p>
        </w:tc>
        <w:tc>
          <w:tcPr>
            <w:tcW w:w="1172" w:type="dxa"/>
            <w:shd w:val="clear" w:color="auto" w:fill="FFFFFF"/>
            <w:tcMar>
              <w:top w:w="15" w:type="dxa"/>
              <w:left w:w="15" w:type="dxa"/>
              <w:bottom w:w="0" w:type="dxa"/>
              <w:right w:w="15" w:type="dxa"/>
            </w:tcMar>
            <w:vAlign w:val="bottom"/>
            <w:hideMark/>
            <w:tcPrChange w:id="13706" w:author="Neeshu Bhadauriya" w:date="2021-09-27T21:37:00Z">
              <w:tcPr>
                <w:tcW w:w="790" w:type="dxa"/>
                <w:shd w:val="clear" w:color="auto" w:fill="FFFFFF"/>
                <w:tcMar>
                  <w:top w:w="15" w:type="dxa"/>
                  <w:left w:w="15" w:type="dxa"/>
                  <w:bottom w:w="0" w:type="dxa"/>
                  <w:right w:w="15" w:type="dxa"/>
                </w:tcMar>
                <w:vAlign w:val="bottom"/>
                <w:hideMark/>
              </w:tcPr>
            </w:tcPrChange>
          </w:tcPr>
          <w:p w14:paraId="6093929C" w14:textId="4A5CAB0B" w:rsidR="00587138" w:rsidRPr="000627CD" w:rsidDel="001848B0" w:rsidRDefault="00587138" w:rsidP="00092529">
            <w:pPr>
              <w:pStyle w:val="BodyText"/>
              <w:spacing w:before="162" w:line="480" w:lineRule="auto"/>
              <w:ind w:right="-90"/>
              <w:jc w:val="center"/>
              <w:rPr>
                <w:del w:id="13707" w:author="Hardik Malhotra" w:date="2021-09-30T19:35:00Z"/>
                <w:rFonts w:ascii="Verdana" w:hAnsi="Verdana"/>
                <w:bCs/>
                <w:sz w:val="14"/>
                <w:szCs w:val="14"/>
              </w:rPr>
            </w:pPr>
            <w:del w:id="13708" w:author="Hardik Malhotra" w:date="2021-09-30T19:35:00Z">
              <w:r w:rsidDel="001848B0">
                <w:rPr>
                  <w:rFonts w:ascii="Verdana" w:hAnsi="Verdana" w:cs="Calibri"/>
                  <w:sz w:val="14"/>
                  <w:szCs w:val="14"/>
                </w:rPr>
                <w:delText>Alchemie Ltd.</w:delText>
              </w:r>
            </w:del>
          </w:p>
        </w:tc>
        <w:tc>
          <w:tcPr>
            <w:tcW w:w="709" w:type="dxa"/>
            <w:shd w:val="clear" w:color="auto" w:fill="FFFFFF"/>
            <w:tcMar>
              <w:top w:w="15" w:type="dxa"/>
              <w:left w:w="15" w:type="dxa"/>
              <w:bottom w:w="0" w:type="dxa"/>
              <w:right w:w="15" w:type="dxa"/>
            </w:tcMar>
            <w:vAlign w:val="bottom"/>
            <w:hideMark/>
            <w:tcPrChange w:id="13709"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186C5FCA" w14:textId="7B62C5D9" w:rsidR="00587138" w:rsidRPr="00A221A1" w:rsidDel="001848B0" w:rsidRDefault="00587138" w:rsidP="00092529">
            <w:pPr>
              <w:pStyle w:val="BodyText"/>
              <w:spacing w:before="162" w:line="480" w:lineRule="auto"/>
              <w:ind w:right="-90"/>
              <w:jc w:val="center"/>
              <w:rPr>
                <w:del w:id="13710" w:author="Hardik Malhotra" w:date="2021-09-30T19:35:00Z"/>
                <w:rFonts w:ascii="Verdana" w:hAnsi="Verdana" w:cs="Calibri"/>
                <w:sz w:val="14"/>
                <w:szCs w:val="14"/>
              </w:rPr>
            </w:pPr>
            <w:del w:id="13711" w:author="Hardik Malhotra" w:date="2021-09-30T19:35:00Z">
              <w:r w:rsidDel="001848B0">
                <w:rPr>
                  <w:rFonts w:ascii="Verdana" w:hAnsi="Verdana" w:cs="Calibri"/>
                  <w:sz w:val="14"/>
                  <w:szCs w:val="14"/>
                </w:rPr>
                <w:delText>60</w:delText>
              </w:r>
            </w:del>
          </w:p>
        </w:tc>
        <w:tc>
          <w:tcPr>
            <w:tcW w:w="487" w:type="dxa"/>
            <w:shd w:val="clear" w:color="auto" w:fill="FFFFFF"/>
            <w:tcMar>
              <w:top w:w="15" w:type="dxa"/>
              <w:left w:w="15" w:type="dxa"/>
              <w:bottom w:w="0" w:type="dxa"/>
              <w:right w:w="15" w:type="dxa"/>
            </w:tcMar>
            <w:vAlign w:val="bottom"/>
            <w:hideMark/>
            <w:tcPrChange w:id="13712" w:author="Neeshu Bhadauriya" w:date="2021-09-27T21:37:00Z">
              <w:tcPr>
                <w:tcW w:w="789" w:type="dxa"/>
                <w:gridSpan w:val="3"/>
                <w:shd w:val="clear" w:color="auto" w:fill="FFFFFF"/>
                <w:tcMar>
                  <w:top w:w="15" w:type="dxa"/>
                  <w:left w:w="15" w:type="dxa"/>
                  <w:bottom w:w="0" w:type="dxa"/>
                  <w:right w:w="15" w:type="dxa"/>
                </w:tcMar>
                <w:vAlign w:val="bottom"/>
                <w:hideMark/>
              </w:tcPr>
            </w:tcPrChange>
          </w:tcPr>
          <w:p w14:paraId="10A37831" w14:textId="0025AD8B" w:rsidR="00587138" w:rsidRPr="00A221A1" w:rsidDel="001848B0" w:rsidRDefault="00587138" w:rsidP="00092529">
            <w:pPr>
              <w:pStyle w:val="BodyText"/>
              <w:spacing w:before="162" w:line="480" w:lineRule="auto"/>
              <w:ind w:right="-90"/>
              <w:jc w:val="center"/>
              <w:rPr>
                <w:del w:id="13713" w:author="Hardik Malhotra" w:date="2021-09-30T19:35:00Z"/>
                <w:rFonts w:ascii="Verdana" w:hAnsi="Verdana" w:cs="Calibri"/>
                <w:sz w:val="14"/>
                <w:szCs w:val="14"/>
              </w:rPr>
            </w:pPr>
            <w:del w:id="13714" w:author="Hardik Malhotra" w:date="2021-09-30T19:35:00Z">
              <w:r w:rsidDel="001848B0">
                <w:rPr>
                  <w:rFonts w:ascii="Verdana" w:hAnsi="Verdana" w:cs="Calibri"/>
                  <w:sz w:val="14"/>
                  <w:szCs w:val="14"/>
                </w:rPr>
                <w:delText>60</w:delText>
              </w:r>
            </w:del>
          </w:p>
        </w:tc>
        <w:tc>
          <w:tcPr>
            <w:tcW w:w="790" w:type="dxa"/>
            <w:shd w:val="clear" w:color="auto" w:fill="FFFFFF"/>
            <w:tcMar>
              <w:top w:w="15" w:type="dxa"/>
              <w:left w:w="15" w:type="dxa"/>
              <w:bottom w:w="0" w:type="dxa"/>
              <w:right w:w="15" w:type="dxa"/>
            </w:tcMar>
            <w:vAlign w:val="bottom"/>
            <w:hideMark/>
            <w:tcPrChange w:id="13715" w:author="Neeshu Bhadauriya" w:date="2021-09-27T21:37:00Z">
              <w:tcPr>
                <w:tcW w:w="790" w:type="dxa"/>
                <w:gridSpan w:val="2"/>
                <w:shd w:val="clear" w:color="auto" w:fill="FFFFFF"/>
                <w:tcMar>
                  <w:top w:w="15" w:type="dxa"/>
                  <w:left w:w="15" w:type="dxa"/>
                  <w:bottom w:w="0" w:type="dxa"/>
                  <w:right w:w="15" w:type="dxa"/>
                </w:tcMar>
                <w:vAlign w:val="bottom"/>
                <w:hideMark/>
              </w:tcPr>
            </w:tcPrChange>
          </w:tcPr>
          <w:p w14:paraId="6A469EEE" w14:textId="73F40864" w:rsidR="00587138" w:rsidRPr="00A221A1" w:rsidDel="001848B0" w:rsidRDefault="00587138" w:rsidP="00092529">
            <w:pPr>
              <w:pStyle w:val="BodyText"/>
              <w:spacing w:before="162" w:line="480" w:lineRule="auto"/>
              <w:ind w:right="-90"/>
              <w:jc w:val="center"/>
              <w:rPr>
                <w:del w:id="13716" w:author="Hardik Malhotra" w:date="2021-09-30T19:35:00Z"/>
                <w:rFonts w:ascii="Verdana" w:hAnsi="Verdana" w:cs="Calibri"/>
                <w:sz w:val="14"/>
                <w:szCs w:val="14"/>
              </w:rPr>
            </w:pPr>
            <w:del w:id="13717" w:author="Hardik Malhotra" w:date="2021-09-30T19:35:00Z">
              <w:r w:rsidDel="001848B0">
                <w:rPr>
                  <w:rFonts w:ascii="Verdana" w:hAnsi="Verdana" w:cs="Calibri"/>
                  <w:sz w:val="14"/>
                  <w:szCs w:val="14"/>
                </w:rPr>
                <w:delText>60</w:delText>
              </w:r>
            </w:del>
          </w:p>
        </w:tc>
        <w:tc>
          <w:tcPr>
            <w:tcW w:w="789" w:type="dxa"/>
            <w:shd w:val="clear" w:color="auto" w:fill="FFFFFF"/>
            <w:tcMar>
              <w:top w:w="15" w:type="dxa"/>
              <w:left w:w="15" w:type="dxa"/>
              <w:bottom w:w="0" w:type="dxa"/>
              <w:right w:w="15" w:type="dxa"/>
            </w:tcMar>
            <w:vAlign w:val="bottom"/>
            <w:hideMark/>
            <w:tcPrChange w:id="13718"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324BF3F8" w14:textId="4821E7FC" w:rsidR="00587138" w:rsidRPr="00A221A1" w:rsidDel="001848B0" w:rsidRDefault="00587138" w:rsidP="00092529">
            <w:pPr>
              <w:pStyle w:val="BodyText"/>
              <w:spacing w:before="162" w:line="480" w:lineRule="auto"/>
              <w:ind w:right="-90"/>
              <w:jc w:val="center"/>
              <w:rPr>
                <w:del w:id="13719" w:author="Hardik Malhotra" w:date="2021-09-30T19:35:00Z"/>
                <w:rFonts w:ascii="Verdana" w:hAnsi="Verdana" w:cs="Calibri"/>
                <w:sz w:val="14"/>
                <w:szCs w:val="14"/>
              </w:rPr>
            </w:pPr>
            <w:del w:id="13720" w:author="Hardik Malhotra" w:date="2021-09-30T19:35:00Z">
              <w:r w:rsidDel="001848B0">
                <w:rPr>
                  <w:rFonts w:ascii="Verdana" w:hAnsi="Verdana" w:cs="Calibri"/>
                  <w:sz w:val="14"/>
                  <w:szCs w:val="14"/>
                </w:rPr>
                <w:delText>60</w:delText>
              </w:r>
            </w:del>
          </w:p>
        </w:tc>
        <w:tc>
          <w:tcPr>
            <w:tcW w:w="789" w:type="dxa"/>
            <w:shd w:val="clear" w:color="auto" w:fill="FFFFFF"/>
            <w:tcMar>
              <w:top w:w="15" w:type="dxa"/>
              <w:left w:w="15" w:type="dxa"/>
              <w:bottom w:w="0" w:type="dxa"/>
              <w:right w:w="15" w:type="dxa"/>
            </w:tcMar>
            <w:vAlign w:val="bottom"/>
            <w:hideMark/>
            <w:tcPrChange w:id="13721"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26DB2CF7" w14:textId="017AA0B6" w:rsidR="00587138" w:rsidRPr="00A221A1" w:rsidDel="001848B0" w:rsidRDefault="00587138" w:rsidP="00092529">
            <w:pPr>
              <w:pStyle w:val="BodyText"/>
              <w:spacing w:before="162" w:line="480" w:lineRule="auto"/>
              <w:ind w:right="-90"/>
              <w:jc w:val="center"/>
              <w:rPr>
                <w:del w:id="13722" w:author="Hardik Malhotra" w:date="2021-09-30T19:35:00Z"/>
                <w:rFonts w:ascii="Verdana" w:hAnsi="Verdana" w:cs="Calibri"/>
                <w:sz w:val="14"/>
                <w:szCs w:val="14"/>
              </w:rPr>
            </w:pPr>
            <w:del w:id="13723" w:author="Hardik Malhotra" w:date="2021-09-30T19:35:00Z">
              <w:r w:rsidDel="001848B0">
                <w:rPr>
                  <w:rFonts w:ascii="Verdana" w:hAnsi="Verdana" w:cs="Calibri"/>
                  <w:sz w:val="14"/>
                  <w:szCs w:val="14"/>
                </w:rPr>
                <w:delText>60</w:delText>
              </w:r>
            </w:del>
          </w:p>
        </w:tc>
        <w:tc>
          <w:tcPr>
            <w:tcW w:w="790" w:type="dxa"/>
            <w:shd w:val="clear" w:color="auto" w:fill="FFFFFF"/>
            <w:tcMar>
              <w:top w:w="15" w:type="dxa"/>
              <w:left w:w="15" w:type="dxa"/>
              <w:bottom w:w="0" w:type="dxa"/>
              <w:right w:w="15" w:type="dxa"/>
            </w:tcMar>
            <w:vAlign w:val="bottom"/>
            <w:hideMark/>
            <w:tcPrChange w:id="13724" w:author="Neeshu Bhadauriya" w:date="2021-09-27T21:37:00Z">
              <w:tcPr>
                <w:tcW w:w="790" w:type="dxa"/>
                <w:gridSpan w:val="2"/>
                <w:shd w:val="clear" w:color="auto" w:fill="FFFFFF"/>
                <w:tcMar>
                  <w:top w:w="15" w:type="dxa"/>
                  <w:left w:w="15" w:type="dxa"/>
                  <w:bottom w:w="0" w:type="dxa"/>
                  <w:right w:w="15" w:type="dxa"/>
                </w:tcMar>
                <w:vAlign w:val="bottom"/>
                <w:hideMark/>
              </w:tcPr>
            </w:tcPrChange>
          </w:tcPr>
          <w:p w14:paraId="4158B83A" w14:textId="79FDE2C4" w:rsidR="00587138" w:rsidRPr="00A221A1" w:rsidDel="001848B0" w:rsidRDefault="00587138" w:rsidP="00092529">
            <w:pPr>
              <w:pStyle w:val="BodyText"/>
              <w:spacing w:before="162" w:line="480" w:lineRule="auto"/>
              <w:ind w:right="-90"/>
              <w:jc w:val="center"/>
              <w:rPr>
                <w:del w:id="13725" w:author="Hardik Malhotra" w:date="2021-09-30T19:35:00Z"/>
                <w:rFonts w:ascii="Verdana" w:hAnsi="Verdana" w:cs="Calibri"/>
                <w:sz w:val="14"/>
                <w:szCs w:val="14"/>
              </w:rPr>
            </w:pPr>
            <w:del w:id="13726" w:author="Hardik Malhotra" w:date="2021-09-30T19:35:00Z">
              <w:r w:rsidDel="001848B0">
                <w:rPr>
                  <w:rFonts w:ascii="Verdana" w:hAnsi="Verdana" w:cs="Calibri"/>
                  <w:sz w:val="14"/>
                  <w:szCs w:val="14"/>
                </w:rPr>
                <w:delText>60</w:delText>
              </w:r>
            </w:del>
          </w:p>
        </w:tc>
        <w:tc>
          <w:tcPr>
            <w:tcW w:w="789" w:type="dxa"/>
            <w:shd w:val="clear" w:color="auto" w:fill="FFFFFF"/>
            <w:tcMar>
              <w:top w:w="15" w:type="dxa"/>
              <w:left w:w="15" w:type="dxa"/>
              <w:bottom w:w="0" w:type="dxa"/>
              <w:right w:w="15" w:type="dxa"/>
            </w:tcMar>
            <w:vAlign w:val="bottom"/>
            <w:hideMark/>
            <w:tcPrChange w:id="13727"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03A06144" w14:textId="1A133939" w:rsidR="00587138" w:rsidRPr="00A221A1" w:rsidDel="001848B0" w:rsidRDefault="00587138" w:rsidP="00092529">
            <w:pPr>
              <w:pStyle w:val="BodyText"/>
              <w:spacing w:before="162" w:line="480" w:lineRule="auto"/>
              <w:ind w:right="-90"/>
              <w:jc w:val="center"/>
              <w:rPr>
                <w:del w:id="13728" w:author="Hardik Malhotra" w:date="2021-09-30T19:35:00Z"/>
                <w:rFonts w:ascii="Verdana" w:hAnsi="Verdana" w:cs="Calibri"/>
                <w:sz w:val="14"/>
                <w:szCs w:val="14"/>
              </w:rPr>
            </w:pPr>
            <w:del w:id="13729" w:author="Hardik Malhotra" w:date="2021-09-30T19:35:00Z">
              <w:r w:rsidDel="001848B0">
                <w:rPr>
                  <w:rFonts w:ascii="Verdana" w:hAnsi="Verdana" w:cs="Calibri"/>
                  <w:sz w:val="14"/>
                  <w:szCs w:val="14"/>
                </w:rPr>
                <w:delText>60</w:delText>
              </w:r>
            </w:del>
          </w:p>
        </w:tc>
        <w:tc>
          <w:tcPr>
            <w:tcW w:w="789" w:type="dxa"/>
            <w:shd w:val="clear" w:color="auto" w:fill="FFFFFF"/>
            <w:tcMar>
              <w:top w:w="15" w:type="dxa"/>
              <w:left w:w="15" w:type="dxa"/>
              <w:bottom w:w="0" w:type="dxa"/>
              <w:right w:w="15" w:type="dxa"/>
            </w:tcMar>
            <w:vAlign w:val="bottom"/>
            <w:hideMark/>
            <w:tcPrChange w:id="13730"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3AC0192A" w14:textId="4BE9AFB3" w:rsidR="00587138" w:rsidRPr="00A221A1" w:rsidDel="001848B0" w:rsidRDefault="00587138" w:rsidP="00092529">
            <w:pPr>
              <w:pStyle w:val="BodyText"/>
              <w:spacing w:before="162" w:line="480" w:lineRule="auto"/>
              <w:ind w:right="-90"/>
              <w:jc w:val="center"/>
              <w:rPr>
                <w:del w:id="13731" w:author="Hardik Malhotra" w:date="2021-09-30T19:35:00Z"/>
                <w:rFonts w:ascii="Verdana" w:hAnsi="Verdana" w:cs="Calibri"/>
                <w:sz w:val="14"/>
                <w:szCs w:val="14"/>
              </w:rPr>
            </w:pPr>
            <w:del w:id="13732" w:author="Hardik Malhotra" w:date="2021-09-30T19:35:00Z">
              <w:r w:rsidDel="001848B0">
                <w:rPr>
                  <w:rFonts w:ascii="Verdana" w:hAnsi="Verdana" w:cs="Calibri"/>
                  <w:sz w:val="14"/>
                  <w:szCs w:val="14"/>
                </w:rPr>
                <w:delText>60</w:delText>
              </w:r>
            </w:del>
          </w:p>
        </w:tc>
        <w:tc>
          <w:tcPr>
            <w:tcW w:w="790" w:type="dxa"/>
            <w:shd w:val="clear" w:color="auto" w:fill="FFFFFF"/>
            <w:tcMar>
              <w:top w:w="15" w:type="dxa"/>
              <w:left w:w="15" w:type="dxa"/>
              <w:bottom w:w="0" w:type="dxa"/>
              <w:right w:w="15" w:type="dxa"/>
            </w:tcMar>
            <w:vAlign w:val="bottom"/>
            <w:hideMark/>
            <w:tcPrChange w:id="13733" w:author="Neeshu Bhadauriya" w:date="2021-09-27T21:37:00Z">
              <w:tcPr>
                <w:tcW w:w="790" w:type="dxa"/>
                <w:gridSpan w:val="2"/>
                <w:shd w:val="clear" w:color="auto" w:fill="FFFFFF"/>
                <w:tcMar>
                  <w:top w:w="15" w:type="dxa"/>
                  <w:left w:w="15" w:type="dxa"/>
                  <w:bottom w:w="0" w:type="dxa"/>
                  <w:right w:w="15" w:type="dxa"/>
                </w:tcMar>
                <w:vAlign w:val="bottom"/>
                <w:hideMark/>
              </w:tcPr>
            </w:tcPrChange>
          </w:tcPr>
          <w:p w14:paraId="76922138" w14:textId="0FC122D2" w:rsidR="00587138" w:rsidRPr="00A221A1" w:rsidDel="001848B0" w:rsidRDefault="00587138" w:rsidP="00092529">
            <w:pPr>
              <w:pStyle w:val="BodyText"/>
              <w:spacing w:before="162" w:line="480" w:lineRule="auto"/>
              <w:ind w:right="-90"/>
              <w:jc w:val="center"/>
              <w:rPr>
                <w:del w:id="13734" w:author="Hardik Malhotra" w:date="2021-09-30T19:35:00Z"/>
                <w:rFonts w:ascii="Verdana" w:hAnsi="Verdana" w:cs="Calibri"/>
                <w:sz w:val="14"/>
                <w:szCs w:val="14"/>
              </w:rPr>
            </w:pPr>
            <w:del w:id="13735" w:author="Hardik Malhotra" w:date="2021-09-30T19:35:00Z">
              <w:r w:rsidDel="001848B0">
                <w:rPr>
                  <w:rFonts w:ascii="Verdana" w:hAnsi="Verdana" w:cs="Calibri"/>
                  <w:sz w:val="14"/>
                  <w:szCs w:val="14"/>
                </w:rPr>
                <w:delText>60</w:delText>
              </w:r>
            </w:del>
          </w:p>
        </w:tc>
      </w:tr>
      <w:tr w:rsidR="00587138" w:rsidRPr="000627CD" w:rsidDel="001848B0" w14:paraId="68648565" w14:textId="6DFA632A" w:rsidTr="005C3363">
        <w:trPr>
          <w:trHeight w:val="86"/>
          <w:del w:id="13736" w:author="Hardik Malhotra" w:date="2021-09-30T19:35:00Z"/>
          <w:trPrChange w:id="13737" w:author="Neeshu Bhadauriya" w:date="2021-09-27T21:37:00Z">
            <w:trPr>
              <w:gridBefore w:val="1"/>
              <w:trHeight w:val="86"/>
            </w:trPr>
          </w:trPrChange>
        </w:trPr>
        <w:tc>
          <w:tcPr>
            <w:tcW w:w="789" w:type="dxa"/>
            <w:shd w:val="clear" w:color="auto" w:fill="FFFFFF"/>
            <w:tcMar>
              <w:top w:w="15" w:type="dxa"/>
              <w:left w:w="15" w:type="dxa"/>
              <w:bottom w:w="0" w:type="dxa"/>
              <w:right w:w="15" w:type="dxa"/>
            </w:tcMar>
            <w:vAlign w:val="bottom"/>
            <w:hideMark/>
            <w:tcPrChange w:id="13738"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22C6649C" w14:textId="4EF357F0" w:rsidR="00587138" w:rsidRPr="000627CD" w:rsidDel="001848B0" w:rsidRDefault="00587138" w:rsidP="00092529">
            <w:pPr>
              <w:pStyle w:val="BodyText"/>
              <w:spacing w:before="162" w:line="480" w:lineRule="auto"/>
              <w:ind w:right="-90"/>
              <w:jc w:val="center"/>
              <w:rPr>
                <w:del w:id="13739" w:author="Hardik Malhotra" w:date="2021-09-30T19:35:00Z"/>
                <w:rFonts w:ascii="Verdana" w:hAnsi="Verdana"/>
                <w:bCs/>
                <w:sz w:val="14"/>
                <w:szCs w:val="14"/>
              </w:rPr>
            </w:pPr>
            <w:del w:id="13740" w:author="Hardik Malhotra" w:date="2021-09-30T19:35:00Z">
              <w:r w:rsidDel="001848B0">
                <w:rPr>
                  <w:rFonts w:ascii="Verdana" w:hAnsi="Verdana" w:cs="Calibri"/>
                  <w:sz w:val="14"/>
                  <w:szCs w:val="14"/>
                </w:rPr>
                <w:delText>North AmericaUSA</w:delText>
              </w:r>
              <w:r w:rsidDel="001848B0">
                <w:rPr>
                  <w:rFonts w:ascii="Verdana" w:hAnsi="Verdana" w:cs="Calibri"/>
                  <w:color w:val="000000"/>
                  <w:sz w:val="14"/>
                  <w:szCs w:val="14"/>
                </w:rPr>
                <w:delText>Argo, IL</w:delText>
              </w:r>
              <w:r w:rsidDel="001848B0">
                <w:rPr>
                  <w:rFonts w:ascii="Verdana" w:hAnsi="Verdana" w:cs="Calibri"/>
                  <w:sz w:val="14"/>
                  <w:szCs w:val="14"/>
                </w:rPr>
                <w:delText>Hexion Inc.525252525252525252North AmericaUSA</w:delText>
              </w:r>
              <w:r w:rsidDel="001848B0">
                <w:rPr>
                  <w:rFonts w:ascii="Verdana" w:hAnsi="Verdana" w:cs="Calibri"/>
                  <w:color w:val="000000"/>
                  <w:sz w:val="14"/>
                  <w:szCs w:val="14"/>
                </w:rPr>
                <w:delText>Deer Park,Texas</w:delText>
              </w:r>
              <w:r w:rsidDel="001848B0">
                <w:rPr>
                  <w:rFonts w:ascii="Verdana" w:hAnsi="Verdana" w:cs="Calibri"/>
                  <w:sz w:val="14"/>
                  <w:szCs w:val="14"/>
                </w:rPr>
                <w:delText>Hexion Inc.757575757575757575North America</w:delText>
              </w:r>
            </w:del>
          </w:p>
        </w:tc>
        <w:tc>
          <w:tcPr>
            <w:tcW w:w="789" w:type="dxa"/>
            <w:shd w:val="clear" w:color="auto" w:fill="FFFFFF"/>
            <w:tcMar>
              <w:top w:w="15" w:type="dxa"/>
              <w:left w:w="15" w:type="dxa"/>
              <w:bottom w:w="0" w:type="dxa"/>
              <w:right w:w="15" w:type="dxa"/>
            </w:tcMar>
            <w:vAlign w:val="bottom"/>
            <w:hideMark/>
            <w:tcPrChange w:id="13741"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300E73FD" w14:textId="4A86FE48" w:rsidR="00587138" w:rsidRPr="000627CD" w:rsidDel="001848B0" w:rsidRDefault="00587138" w:rsidP="00092529">
            <w:pPr>
              <w:pStyle w:val="BodyText"/>
              <w:spacing w:before="162" w:line="480" w:lineRule="auto"/>
              <w:ind w:right="-90"/>
              <w:jc w:val="center"/>
              <w:rPr>
                <w:del w:id="13742" w:author="Hardik Malhotra" w:date="2021-09-30T19:35:00Z"/>
                <w:rFonts w:ascii="Verdana" w:hAnsi="Verdana"/>
                <w:bCs/>
                <w:sz w:val="14"/>
                <w:szCs w:val="14"/>
              </w:rPr>
            </w:pPr>
            <w:del w:id="13743" w:author="Hardik Malhotra" w:date="2021-09-30T19:35:00Z">
              <w:r w:rsidDel="001848B0">
                <w:rPr>
                  <w:rFonts w:ascii="Verdana" w:hAnsi="Verdana" w:cs="Calibri"/>
                  <w:sz w:val="14"/>
                  <w:szCs w:val="14"/>
                </w:rPr>
                <w:delText>USA</w:delText>
              </w:r>
            </w:del>
          </w:p>
        </w:tc>
        <w:tc>
          <w:tcPr>
            <w:tcW w:w="789" w:type="dxa"/>
            <w:shd w:val="clear" w:color="auto" w:fill="FFFFFF"/>
            <w:tcMar>
              <w:top w:w="15" w:type="dxa"/>
              <w:left w:w="15" w:type="dxa"/>
              <w:bottom w:w="0" w:type="dxa"/>
              <w:right w:w="15" w:type="dxa"/>
            </w:tcMar>
            <w:vAlign w:val="bottom"/>
            <w:hideMark/>
            <w:tcPrChange w:id="13744"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3584770B" w14:textId="23427B89" w:rsidR="00587138" w:rsidRPr="000627CD" w:rsidDel="001848B0" w:rsidRDefault="00587138" w:rsidP="00092529">
            <w:pPr>
              <w:pStyle w:val="BodyText"/>
              <w:spacing w:before="162" w:line="480" w:lineRule="auto"/>
              <w:ind w:right="-90"/>
              <w:jc w:val="center"/>
              <w:rPr>
                <w:del w:id="13745" w:author="Hardik Malhotra" w:date="2021-09-30T19:35:00Z"/>
                <w:rFonts w:ascii="Verdana" w:hAnsi="Verdana"/>
                <w:bCs/>
                <w:sz w:val="14"/>
                <w:szCs w:val="14"/>
              </w:rPr>
            </w:pPr>
            <w:del w:id="13746" w:author="Hardik Malhotra" w:date="2021-09-30T19:35:00Z">
              <w:r w:rsidDel="001848B0">
                <w:rPr>
                  <w:rFonts w:ascii="Verdana" w:hAnsi="Verdana" w:cs="Calibri"/>
                  <w:color w:val="000000"/>
                  <w:sz w:val="14"/>
                  <w:szCs w:val="14"/>
                </w:rPr>
                <w:delText>Freeport, Texas</w:delText>
              </w:r>
            </w:del>
          </w:p>
        </w:tc>
        <w:tc>
          <w:tcPr>
            <w:tcW w:w="1172" w:type="dxa"/>
            <w:shd w:val="clear" w:color="auto" w:fill="FFFFFF"/>
            <w:tcMar>
              <w:top w:w="15" w:type="dxa"/>
              <w:left w:w="15" w:type="dxa"/>
              <w:bottom w:w="0" w:type="dxa"/>
              <w:right w:w="15" w:type="dxa"/>
            </w:tcMar>
            <w:vAlign w:val="bottom"/>
            <w:hideMark/>
            <w:tcPrChange w:id="13747" w:author="Neeshu Bhadauriya" w:date="2021-09-27T21:37:00Z">
              <w:tcPr>
                <w:tcW w:w="790" w:type="dxa"/>
                <w:shd w:val="clear" w:color="auto" w:fill="FFFFFF"/>
                <w:tcMar>
                  <w:top w:w="15" w:type="dxa"/>
                  <w:left w:w="15" w:type="dxa"/>
                  <w:bottom w:w="0" w:type="dxa"/>
                  <w:right w:w="15" w:type="dxa"/>
                </w:tcMar>
                <w:vAlign w:val="bottom"/>
                <w:hideMark/>
              </w:tcPr>
            </w:tcPrChange>
          </w:tcPr>
          <w:p w14:paraId="35D7BB6F" w14:textId="728C8F46" w:rsidR="00587138" w:rsidRPr="000627CD" w:rsidDel="001848B0" w:rsidRDefault="00587138" w:rsidP="00092529">
            <w:pPr>
              <w:pStyle w:val="BodyText"/>
              <w:spacing w:before="162" w:line="480" w:lineRule="auto"/>
              <w:ind w:right="-90"/>
              <w:jc w:val="center"/>
              <w:rPr>
                <w:del w:id="13748" w:author="Hardik Malhotra" w:date="2021-09-30T19:35:00Z"/>
                <w:rFonts w:ascii="Verdana" w:hAnsi="Verdana"/>
                <w:bCs/>
                <w:sz w:val="14"/>
                <w:szCs w:val="14"/>
              </w:rPr>
            </w:pPr>
            <w:del w:id="13749" w:author="Hardik Malhotra" w:date="2021-09-30T19:35:00Z">
              <w:r w:rsidDel="001848B0">
                <w:rPr>
                  <w:rFonts w:ascii="Verdana" w:hAnsi="Verdana" w:cs="Calibri"/>
                  <w:sz w:val="14"/>
                  <w:szCs w:val="14"/>
                </w:rPr>
                <w:delText>Olin Corporation</w:delText>
              </w:r>
            </w:del>
          </w:p>
        </w:tc>
        <w:tc>
          <w:tcPr>
            <w:tcW w:w="709" w:type="dxa"/>
            <w:shd w:val="clear" w:color="auto" w:fill="FFFFFF"/>
            <w:tcMar>
              <w:top w:w="15" w:type="dxa"/>
              <w:left w:w="15" w:type="dxa"/>
              <w:bottom w:w="0" w:type="dxa"/>
              <w:right w:w="15" w:type="dxa"/>
            </w:tcMar>
            <w:vAlign w:val="bottom"/>
            <w:hideMark/>
            <w:tcPrChange w:id="13750"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303E7461" w14:textId="549E1A72" w:rsidR="00587138" w:rsidRPr="00A221A1" w:rsidDel="001848B0" w:rsidRDefault="00587138" w:rsidP="00092529">
            <w:pPr>
              <w:pStyle w:val="BodyText"/>
              <w:spacing w:before="162" w:line="480" w:lineRule="auto"/>
              <w:ind w:right="-90"/>
              <w:jc w:val="center"/>
              <w:rPr>
                <w:del w:id="13751" w:author="Hardik Malhotra" w:date="2021-09-30T19:35:00Z"/>
                <w:rFonts w:ascii="Verdana" w:hAnsi="Verdana" w:cs="Calibri"/>
                <w:sz w:val="14"/>
                <w:szCs w:val="14"/>
              </w:rPr>
            </w:pPr>
            <w:del w:id="13752" w:author="Hardik Malhotra" w:date="2021-09-30T19:35:00Z">
              <w:r w:rsidDel="001848B0">
                <w:rPr>
                  <w:rFonts w:ascii="Verdana" w:hAnsi="Verdana" w:cs="Calibri"/>
                  <w:sz w:val="14"/>
                  <w:szCs w:val="14"/>
                </w:rPr>
                <w:delText>85</w:delText>
              </w:r>
            </w:del>
          </w:p>
        </w:tc>
        <w:tc>
          <w:tcPr>
            <w:tcW w:w="487" w:type="dxa"/>
            <w:shd w:val="clear" w:color="auto" w:fill="FFFFFF"/>
            <w:tcMar>
              <w:top w:w="15" w:type="dxa"/>
              <w:left w:w="15" w:type="dxa"/>
              <w:bottom w:w="0" w:type="dxa"/>
              <w:right w:w="15" w:type="dxa"/>
            </w:tcMar>
            <w:vAlign w:val="bottom"/>
            <w:hideMark/>
            <w:tcPrChange w:id="13753" w:author="Neeshu Bhadauriya" w:date="2021-09-27T21:37:00Z">
              <w:tcPr>
                <w:tcW w:w="789" w:type="dxa"/>
                <w:gridSpan w:val="3"/>
                <w:shd w:val="clear" w:color="auto" w:fill="FFFFFF"/>
                <w:tcMar>
                  <w:top w:w="15" w:type="dxa"/>
                  <w:left w:w="15" w:type="dxa"/>
                  <w:bottom w:w="0" w:type="dxa"/>
                  <w:right w:w="15" w:type="dxa"/>
                </w:tcMar>
                <w:vAlign w:val="bottom"/>
                <w:hideMark/>
              </w:tcPr>
            </w:tcPrChange>
          </w:tcPr>
          <w:p w14:paraId="67038C05" w14:textId="75BC2CAC" w:rsidR="00587138" w:rsidRPr="00F929E8" w:rsidDel="001848B0" w:rsidRDefault="00587138" w:rsidP="00092529">
            <w:pPr>
              <w:pStyle w:val="BodyText"/>
              <w:spacing w:before="162" w:line="480" w:lineRule="auto"/>
              <w:ind w:right="-90"/>
              <w:jc w:val="center"/>
              <w:rPr>
                <w:del w:id="13754" w:author="Hardik Malhotra" w:date="2021-09-30T19:35:00Z"/>
                <w:rFonts w:ascii="Verdana" w:hAnsi="Verdana" w:cs="Calibri"/>
                <w:sz w:val="14"/>
                <w:szCs w:val="14"/>
              </w:rPr>
            </w:pPr>
            <w:del w:id="13755" w:author="Hardik Malhotra" w:date="2021-09-30T19:35:00Z">
              <w:r w:rsidRPr="00054F74" w:rsidDel="001848B0">
                <w:rPr>
                  <w:rFonts w:ascii="Verdana" w:hAnsi="Verdana" w:cs="Calibri"/>
                  <w:sz w:val="14"/>
                  <w:szCs w:val="14"/>
                </w:rPr>
                <w:delText>85</w:delText>
              </w:r>
            </w:del>
          </w:p>
        </w:tc>
        <w:tc>
          <w:tcPr>
            <w:tcW w:w="790" w:type="dxa"/>
            <w:shd w:val="clear" w:color="auto" w:fill="FFFFFF"/>
            <w:tcMar>
              <w:top w:w="15" w:type="dxa"/>
              <w:left w:w="15" w:type="dxa"/>
              <w:bottom w:w="0" w:type="dxa"/>
              <w:right w:w="15" w:type="dxa"/>
            </w:tcMar>
            <w:vAlign w:val="bottom"/>
            <w:hideMark/>
            <w:tcPrChange w:id="13756" w:author="Neeshu Bhadauriya" w:date="2021-09-27T21:37:00Z">
              <w:tcPr>
                <w:tcW w:w="790" w:type="dxa"/>
                <w:gridSpan w:val="2"/>
                <w:shd w:val="clear" w:color="auto" w:fill="FFFFFF"/>
                <w:tcMar>
                  <w:top w:w="15" w:type="dxa"/>
                  <w:left w:w="15" w:type="dxa"/>
                  <w:bottom w:w="0" w:type="dxa"/>
                  <w:right w:w="15" w:type="dxa"/>
                </w:tcMar>
                <w:vAlign w:val="bottom"/>
                <w:hideMark/>
              </w:tcPr>
            </w:tcPrChange>
          </w:tcPr>
          <w:p w14:paraId="0E1F9368" w14:textId="66E4F969" w:rsidR="00587138" w:rsidRPr="00F929E8" w:rsidDel="001848B0" w:rsidRDefault="00587138" w:rsidP="00092529">
            <w:pPr>
              <w:pStyle w:val="BodyText"/>
              <w:spacing w:before="162" w:line="480" w:lineRule="auto"/>
              <w:ind w:right="-90"/>
              <w:jc w:val="center"/>
              <w:rPr>
                <w:del w:id="13757" w:author="Hardik Malhotra" w:date="2021-09-30T19:35:00Z"/>
                <w:rFonts w:ascii="Verdana" w:hAnsi="Verdana" w:cs="Calibri"/>
                <w:sz w:val="14"/>
                <w:szCs w:val="14"/>
              </w:rPr>
            </w:pPr>
            <w:del w:id="13758" w:author="Hardik Malhotra" w:date="2021-09-30T19:35:00Z">
              <w:r w:rsidRPr="00054F74" w:rsidDel="001848B0">
                <w:rPr>
                  <w:rFonts w:ascii="Verdana" w:hAnsi="Verdana" w:cs="Calibri"/>
                  <w:sz w:val="14"/>
                  <w:szCs w:val="14"/>
                </w:rPr>
                <w:delText>85</w:delText>
              </w:r>
            </w:del>
          </w:p>
        </w:tc>
        <w:tc>
          <w:tcPr>
            <w:tcW w:w="789" w:type="dxa"/>
            <w:shd w:val="clear" w:color="auto" w:fill="FFFFFF"/>
            <w:tcMar>
              <w:top w:w="15" w:type="dxa"/>
              <w:left w:w="15" w:type="dxa"/>
              <w:bottom w:w="0" w:type="dxa"/>
              <w:right w:w="15" w:type="dxa"/>
            </w:tcMar>
            <w:vAlign w:val="bottom"/>
            <w:hideMark/>
            <w:tcPrChange w:id="13759"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6C66AC5C" w14:textId="50DEC53E" w:rsidR="00587138" w:rsidRPr="00F929E8" w:rsidDel="001848B0" w:rsidRDefault="00587138" w:rsidP="00092529">
            <w:pPr>
              <w:pStyle w:val="BodyText"/>
              <w:spacing w:before="162" w:line="480" w:lineRule="auto"/>
              <w:ind w:right="-90"/>
              <w:jc w:val="center"/>
              <w:rPr>
                <w:del w:id="13760" w:author="Hardik Malhotra" w:date="2021-09-30T19:35:00Z"/>
                <w:rFonts w:ascii="Verdana" w:hAnsi="Verdana" w:cs="Calibri"/>
                <w:sz w:val="14"/>
                <w:szCs w:val="14"/>
              </w:rPr>
            </w:pPr>
            <w:del w:id="13761" w:author="Hardik Malhotra" w:date="2021-09-30T19:35:00Z">
              <w:r w:rsidRPr="00054F74" w:rsidDel="001848B0">
                <w:rPr>
                  <w:rFonts w:ascii="Verdana" w:hAnsi="Verdana" w:cs="Calibri"/>
                  <w:sz w:val="14"/>
                  <w:szCs w:val="14"/>
                </w:rPr>
                <w:delText>85</w:delText>
              </w:r>
            </w:del>
          </w:p>
        </w:tc>
        <w:tc>
          <w:tcPr>
            <w:tcW w:w="789" w:type="dxa"/>
            <w:shd w:val="clear" w:color="auto" w:fill="FFFFFF"/>
            <w:tcMar>
              <w:top w:w="15" w:type="dxa"/>
              <w:left w:w="15" w:type="dxa"/>
              <w:bottom w:w="0" w:type="dxa"/>
              <w:right w:w="15" w:type="dxa"/>
            </w:tcMar>
            <w:vAlign w:val="bottom"/>
            <w:hideMark/>
            <w:tcPrChange w:id="13762"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39EF2C60" w14:textId="2D2DBE94" w:rsidR="00587138" w:rsidRPr="00F929E8" w:rsidDel="001848B0" w:rsidRDefault="00587138" w:rsidP="00092529">
            <w:pPr>
              <w:pStyle w:val="BodyText"/>
              <w:spacing w:before="162" w:line="480" w:lineRule="auto"/>
              <w:ind w:right="-90"/>
              <w:jc w:val="center"/>
              <w:rPr>
                <w:del w:id="13763" w:author="Hardik Malhotra" w:date="2021-09-30T19:35:00Z"/>
                <w:rFonts w:ascii="Verdana" w:hAnsi="Verdana" w:cs="Calibri"/>
                <w:sz w:val="14"/>
                <w:szCs w:val="14"/>
              </w:rPr>
            </w:pPr>
            <w:del w:id="13764" w:author="Hardik Malhotra" w:date="2021-09-30T19:35:00Z">
              <w:r w:rsidRPr="00054F74" w:rsidDel="001848B0">
                <w:rPr>
                  <w:rFonts w:ascii="Verdana" w:hAnsi="Verdana" w:cs="Calibri"/>
                  <w:sz w:val="14"/>
                  <w:szCs w:val="14"/>
                </w:rPr>
                <w:delText>85</w:delText>
              </w:r>
            </w:del>
          </w:p>
        </w:tc>
        <w:tc>
          <w:tcPr>
            <w:tcW w:w="790" w:type="dxa"/>
            <w:shd w:val="clear" w:color="auto" w:fill="FFFFFF"/>
            <w:tcMar>
              <w:top w:w="15" w:type="dxa"/>
              <w:left w:w="15" w:type="dxa"/>
              <w:bottom w:w="0" w:type="dxa"/>
              <w:right w:w="15" w:type="dxa"/>
            </w:tcMar>
            <w:vAlign w:val="bottom"/>
            <w:hideMark/>
            <w:tcPrChange w:id="13765" w:author="Neeshu Bhadauriya" w:date="2021-09-27T21:37:00Z">
              <w:tcPr>
                <w:tcW w:w="790" w:type="dxa"/>
                <w:gridSpan w:val="2"/>
                <w:shd w:val="clear" w:color="auto" w:fill="FFFFFF"/>
                <w:tcMar>
                  <w:top w:w="15" w:type="dxa"/>
                  <w:left w:w="15" w:type="dxa"/>
                  <w:bottom w:w="0" w:type="dxa"/>
                  <w:right w:w="15" w:type="dxa"/>
                </w:tcMar>
                <w:vAlign w:val="bottom"/>
                <w:hideMark/>
              </w:tcPr>
            </w:tcPrChange>
          </w:tcPr>
          <w:p w14:paraId="27862888" w14:textId="28BED480" w:rsidR="00587138" w:rsidRPr="00A221A1" w:rsidDel="001848B0" w:rsidRDefault="00587138" w:rsidP="00092529">
            <w:pPr>
              <w:pStyle w:val="BodyText"/>
              <w:spacing w:before="162" w:line="480" w:lineRule="auto"/>
              <w:ind w:right="-90"/>
              <w:jc w:val="center"/>
              <w:rPr>
                <w:del w:id="13766" w:author="Hardik Malhotra" w:date="2021-09-30T19:35:00Z"/>
                <w:rFonts w:ascii="Verdana" w:hAnsi="Verdana" w:cs="Calibri"/>
                <w:sz w:val="14"/>
                <w:szCs w:val="14"/>
              </w:rPr>
            </w:pPr>
            <w:del w:id="13767" w:author="Hardik Malhotra" w:date="2021-09-30T19:35:00Z">
              <w:r w:rsidDel="001848B0">
                <w:rPr>
                  <w:rFonts w:ascii="Verdana" w:hAnsi="Verdana" w:cs="Calibri"/>
                  <w:sz w:val="14"/>
                  <w:szCs w:val="14"/>
                </w:rPr>
                <w:delText>85</w:delText>
              </w:r>
            </w:del>
          </w:p>
        </w:tc>
        <w:tc>
          <w:tcPr>
            <w:tcW w:w="789" w:type="dxa"/>
            <w:shd w:val="clear" w:color="auto" w:fill="FFFFFF"/>
            <w:tcMar>
              <w:top w:w="15" w:type="dxa"/>
              <w:left w:w="15" w:type="dxa"/>
              <w:bottom w:w="0" w:type="dxa"/>
              <w:right w:w="15" w:type="dxa"/>
            </w:tcMar>
            <w:vAlign w:val="bottom"/>
            <w:hideMark/>
            <w:tcPrChange w:id="13768"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60CDB216" w14:textId="4292FF4C" w:rsidR="00587138" w:rsidRPr="00A221A1" w:rsidDel="001848B0" w:rsidRDefault="00587138" w:rsidP="00092529">
            <w:pPr>
              <w:pStyle w:val="BodyText"/>
              <w:spacing w:before="162" w:line="480" w:lineRule="auto"/>
              <w:ind w:right="-90"/>
              <w:jc w:val="center"/>
              <w:rPr>
                <w:del w:id="13769" w:author="Hardik Malhotra" w:date="2021-09-30T19:35:00Z"/>
                <w:rFonts w:ascii="Verdana" w:hAnsi="Verdana" w:cs="Calibri"/>
                <w:sz w:val="14"/>
                <w:szCs w:val="14"/>
              </w:rPr>
            </w:pPr>
            <w:del w:id="13770" w:author="Hardik Malhotra" w:date="2021-09-30T19:35:00Z">
              <w:r w:rsidDel="001848B0">
                <w:rPr>
                  <w:rFonts w:ascii="Verdana" w:hAnsi="Verdana" w:cs="Calibri"/>
                  <w:sz w:val="14"/>
                  <w:szCs w:val="14"/>
                </w:rPr>
                <w:delText>85</w:delText>
              </w:r>
            </w:del>
          </w:p>
        </w:tc>
        <w:tc>
          <w:tcPr>
            <w:tcW w:w="789" w:type="dxa"/>
            <w:shd w:val="clear" w:color="auto" w:fill="FFFFFF"/>
            <w:tcMar>
              <w:top w:w="15" w:type="dxa"/>
              <w:left w:w="15" w:type="dxa"/>
              <w:bottom w:w="0" w:type="dxa"/>
              <w:right w:w="15" w:type="dxa"/>
            </w:tcMar>
            <w:vAlign w:val="bottom"/>
            <w:hideMark/>
            <w:tcPrChange w:id="13771"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4E35D72C" w14:textId="16A204BB" w:rsidR="00587138" w:rsidRPr="00A221A1" w:rsidDel="001848B0" w:rsidRDefault="00587138" w:rsidP="00092529">
            <w:pPr>
              <w:pStyle w:val="BodyText"/>
              <w:spacing w:before="162" w:line="480" w:lineRule="auto"/>
              <w:ind w:right="-90"/>
              <w:jc w:val="center"/>
              <w:rPr>
                <w:del w:id="13772" w:author="Hardik Malhotra" w:date="2021-09-30T19:35:00Z"/>
                <w:rFonts w:ascii="Verdana" w:hAnsi="Verdana" w:cs="Calibri"/>
                <w:sz w:val="14"/>
                <w:szCs w:val="14"/>
              </w:rPr>
            </w:pPr>
            <w:del w:id="13773" w:author="Hardik Malhotra" w:date="2021-09-30T19:35:00Z">
              <w:r w:rsidDel="001848B0">
                <w:rPr>
                  <w:rFonts w:ascii="Verdana" w:hAnsi="Verdana" w:cs="Calibri"/>
                  <w:sz w:val="14"/>
                  <w:szCs w:val="14"/>
                </w:rPr>
                <w:delText>85</w:delText>
              </w:r>
            </w:del>
          </w:p>
        </w:tc>
        <w:tc>
          <w:tcPr>
            <w:tcW w:w="790" w:type="dxa"/>
            <w:shd w:val="clear" w:color="auto" w:fill="FFFFFF"/>
            <w:tcMar>
              <w:top w:w="15" w:type="dxa"/>
              <w:left w:w="15" w:type="dxa"/>
              <w:bottom w:w="0" w:type="dxa"/>
              <w:right w:w="15" w:type="dxa"/>
            </w:tcMar>
            <w:vAlign w:val="bottom"/>
            <w:hideMark/>
            <w:tcPrChange w:id="13774" w:author="Neeshu Bhadauriya" w:date="2021-09-27T21:37:00Z">
              <w:tcPr>
                <w:tcW w:w="790" w:type="dxa"/>
                <w:gridSpan w:val="2"/>
                <w:shd w:val="clear" w:color="auto" w:fill="FFFFFF"/>
                <w:tcMar>
                  <w:top w:w="15" w:type="dxa"/>
                  <w:left w:w="15" w:type="dxa"/>
                  <w:bottom w:w="0" w:type="dxa"/>
                  <w:right w:w="15" w:type="dxa"/>
                </w:tcMar>
                <w:vAlign w:val="bottom"/>
                <w:hideMark/>
              </w:tcPr>
            </w:tcPrChange>
          </w:tcPr>
          <w:p w14:paraId="028CA362" w14:textId="64641159" w:rsidR="00587138" w:rsidRPr="00A221A1" w:rsidDel="001848B0" w:rsidRDefault="00587138" w:rsidP="00092529">
            <w:pPr>
              <w:pStyle w:val="BodyText"/>
              <w:spacing w:before="162" w:line="480" w:lineRule="auto"/>
              <w:ind w:right="-90"/>
              <w:jc w:val="center"/>
              <w:rPr>
                <w:del w:id="13775" w:author="Hardik Malhotra" w:date="2021-09-30T19:35:00Z"/>
                <w:rFonts w:ascii="Verdana" w:hAnsi="Verdana" w:cs="Calibri"/>
                <w:sz w:val="14"/>
                <w:szCs w:val="14"/>
              </w:rPr>
            </w:pPr>
            <w:del w:id="13776" w:author="Hardik Malhotra" w:date="2021-09-30T19:35:00Z">
              <w:r w:rsidDel="001848B0">
                <w:rPr>
                  <w:rFonts w:ascii="Verdana" w:hAnsi="Verdana" w:cs="Calibri"/>
                  <w:sz w:val="14"/>
                  <w:szCs w:val="14"/>
                </w:rPr>
                <w:delText>85</w:delText>
              </w:r>
            </w:del>
          </w:p>
        </w:tc>
      </w:tr>
      <w:tr w:rsidR="00587138" w:rsidRPr="000627CD" w:rsidDel="001848B0" w14:paraId="69FF16FC" w14:textId="46AFC700" w:rsidTr="005C3363">
        <w:trPr>
          <w:trHeight w:val="86"/>
          <w:del w:id="13777" w:author="Hardik Malhotra" w:date="2021-09-30T19:35:00Z"/>
          <w:trPrChange w:id="13778" w:author="Neeshu Bhadauriya" w:date="2021-09-27T21:37:00Z">
            <w:trPr>
              <w:gridBefore w:val="1"/>
              <w:trHeight w:val="86"/>
            </w:trPr>
          </w:trPrChange>
        </w:trPr>
        <w:tc>
          <w:tcPr>
            <w:tcW w:w="789" w:type="dxa"/>
            <w:shd w:val="clear" w:color="auto" w:fill="FFFFFF"/>
            <w:tcMar>
              <w:top w:w="15" w:type="dxa"/>
              <w:left w:w="15" w:type="dxa"/>
              <w:bottom w:w="0" w:type="dxa"/>
              <w:right w:w="15" w:type="dxa"/>
            </w:tcMar>
            <w:vAlign w:val="bottom"/>
            <w:hideMark/>
            <w:tcPrChange w:id="13779"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735E66A2" w14:textId="5C0647D2" w:rsidR="00587138" w:rsidRPr="000627CD" w:rsidDel="001848B0" w:rsidRDefault="00587138" w:rsidP="00092529">
            <w:pPr>
              <w:pStyle w:val="BodyText"/>
              <w:spacing w:before="162" w:line="480" w:lineRule="auto"/>
              <w:ind w:right="-90"/>
              <w:jc w:val="center"/>
              <w:rPr>
                <w:del w:id="13780" w:author="Hardik Malhotra" w:date="2021-09-30T19:35:00Z"/>
                <w:rFonts w:ascii="Verdana" w:hAnsi="Verdana"/>
                <w:bCs/>
                <w:sz w:val="14"/>
                <w:szCs w:val="14"/>
              </w:rPr>
            </w:pPr>
            <w:del w:id="13781" w:author="Hardik Malhotra" w:date="2021-09-30T19:35:00Z">
              <w:r w:rsidDel="001848B0">
                <w:rPr>
                  <w:rFonts w:ascii="Verdana" w:hAnsi="Verdana" w:cs="Calibri"/>
                  <w:sz w:val="14"/>
                  <w:szCs w:val="14"/>
                </w:rPr>
                <w:delText>North America</w:delText>
              </w:r>
            </w:del>
          </w:p>
        </w:tc>
        <w:tc>
          <w:tcPr>
            <w:tcW w:w="789" w:type="dxa"/>
            <w:shd w:val="clear" w:color="auto" w:fill="FFFFFF"/>
            <w:tcMar>
              <w:top w:w="15" w:type="dxa"/>
              <w:left w:w="15" w:type="dxa"/>
              <w:bottom w:w="0" w:type="dxa"/>
              <w:right w:w="15" w:type="dxa"/>
            </w:tcMar>
            <w:vAlign w:val="bottom"/>
            <w:hideMark/>
            <w:tcPrChange w:id="13782"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079437C3" w14:textId="6F8734EB" w:rsidR="00587138" w:rsidRPr="000627CD" w:rsidDel="001848B0" w:rsidRDefault="00587138" w:rsidP="00092529">
            <w:pPr>
              <w:pStyle w:val="BodyText"/>
              <w:spacing w:before="162" w:line="480" w:lineRule="auto"/>
              <w:ind w:right="-90"/>
              <w:jc w:val="center"/>
              <w:rPr>
                <w:del w:id="13783" w:author="Hardik Malhotra" w:date="2021-09-30T19:35:00Z"/>
                <w:rFonts w:ascii="Verdana" w:hAnsi="Verdana"/>
                <w:bCs/>
                <w:sz w:val="14"/>
                <w:szCs w:val="14"/>
              </w:rPr>
            </w:pPr>
            <w:del w:id="13784" w:author="Hardik Malhotra" w:date="2021-09-30T19:35:00Z">
              <w:r w:rsidDel="001848B0">
                <w:rPr>
                  <w:rFonts w:ascii="Verdana" w:hAnsi="Verdana" w:cs="Calibri"/>
                  <w:sz w:val="14"/>
                  <w:szCs w:val="14"/>
                </w:rPr>
                <w:delText>USA</w:delText>
              </w:r>
            </w:del>
          </w:p>
        </w:tc>
        <w:tc>
          <w:tcPr>
            <w:tcW w:w="789" w:type="dxa"/>
            <w:shd w:val="clear" w:color="auto" w:fill="FFFFFF"/>
            <w:tcMar>
              <w:top w:w="15" w:type="dxa"/>
              <w:left w:w="15" w:type="dxa"/>
              <w:bottom w:w="0" w:type="dxa"/>
              <w:right w:w="15" w:type="dxa"/>
            </w:tcMar>
            <w:vAlign w:val="bottom"/>
            <w:hideMark/>
            <w:tcPrChange w:id="13785"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5C2BDE53" w14:textId="50967C95" w:rsidR="00587138" w:rsidRPr="000627CD" w:rsidDel="001848B0" w:rsidRDefault="00587138" w:rsidP="00092529">
            <w:pPr>
              <w:pStyle w:val="BodyText"/>
              <w:spacing w:before="162" w:line="480" w:lineRule="auto"/>
              <w:ind w:right="-90"/>
              <w:jc w:val="center"/>
              <w:rPr>
                <w:del w:id="13786" w:author="Hardik Malhotra" w:date="2021-09-30T19:35:00Z"/>
                <w:rFonts w:ascii="Verdana" w:hAnsi="Verdana"/>
                <w:bCs/>
                <w:sz w:val="14"/>
                <w:szCs w:val="14"/>
              </w:rPr>
            </w:pPr>
            <w:del w:id="13787" w:author="Hardik Malhotra" w:date="2021-09-30T19:35:00Z">
              <w:r w:rsidDel="001848B0">
                <w:rPr>
                  <w:rFonts w:ascii="Verdana" w:hAnsi="Verdana" w:cs="Calibri"/>
                  <w:color w:val="000000"/>
                  <w:sz w:val="14"/>
                  <w:szCs w:val="14"/>
                </w:rPr>
                <w:delText>Roberta, GA</w:delText>
              </w:r>
            </w:del>
          </w:p>
        </w:tc>
        <w:tc>
          <w:tcPr>
            <w:tcW w:w="1172" w:type="dxa"/>
            <w:shd w:val="clear" w:color="auto" w:fill="FFFFFF"/>
            <w:tcMar>
              <w:top w:w="15" w:type="dxa"/>
              <w:left w:w="15" w:type="dxa"/>
              <w:bottom w:w="0" w:type="dxa"/>
              <w:right w:w="15" w:type="dxa"/>
            </w:tcMar>
            <w:vAlign w:val="bottom"/>
            <w:hideMark/>
            <w:tcPrChange w:id="13788" w:author="Neeshu Bhadauriya" w:date="2021-09-27T21:37:00Z">
              <w:tcPr>
                <w:tcW w:w="790" w:type="dxa"/>
                <w:shd w:val="clear" w:color="auto" w:fill="FFFFFF"/>
                <w:tcMar>
                  <w:top w:w="15" w:type="dxa"/>
                  <w:left w:w="15" w:type="dxa"/>
                  <w:bottom w:w="0" w:type="dxa"/>
                  <w:right w:w="15" w:type="dxa"/>
                </w:tcMar>
                <w:vAlign w:val="bottom"/>
                <w:hideMark/>
              </w:tcPr>
            </w:tcPrChange>
          </w:tcPr>
          <w:p w14:paraId="19FCEF9F" w14:textId="142C8754" w:rsidR="00587138" w:rsidRPr="000627CD" w:rsidDel="001848B0" w:rsidRDefault="00587138" w:rsidP="00092529">
            <w:pPr>
              <w:pStyle w:val="BodyText"/>
              <w:spacing w:before="162" w:line="480" w:lineRule="auto"/>
              <w:ind w:right="-90"/>
              <w:jc w:val="center"/>
              <w:rPr>
                <w:del w:id="13789" w:author="Hardik Malhotra" w:date="2021-09-30T19:35:00Z"/>
                <w:rFonts w:ascii="Verdana" w:hAnsi="Verdana"/>
                <w:bCs/>
                <w:sz w:val="14"/>
                <w:szCs w:val="14"/>
              </w:rPr>
            </w:pPr>
            <w:del w:id="13790" w:author="Hardik Malhotra" w:date="2021-09-30T19:35:00Z">
              <w:r w:rsidDel="001848B0">
                <w:rPr>
                  <w:rFonts w:ascii="Verdana" w:hAnsi="Verdana" w:cs="Calibri"/>
                  <w:sz w:val="14"/>
                  <w:szCs w:val="14"/>
                </w:rPr>
                <w:delText>Olin Corporation</w:delText>
              </w:r>
            </w:del>
          </w:p>
        </w:tc>
        <w:tc>
          <w:tcPr>
            <w:tcW w:w="709" w:type="dxa"/>
            <w:shd w:val="clear" w:color="auto" w:fill="FFFFFF"/>
            <w:tcMar>
              <w:top w:w="15" w:type="dxa"/>
              <w:left w:w="15" w:type="dxa"/>
              <w:bottom w:w="0" w:type="dxa"/>
              <w:right w:w="15" w:type="dxa"/>
            </w:tcMar>
            <w:vAlign w:val="bottom"/>
            <w:hideMark/>
            <w:tcPrChange w:id="13791"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17815598" w14:textId="24B0FC3F" w:rsidR="00587138" w:rsidRPr="00A221A1" w:rsidDel="001848B0" w:rsidRDefault="00587138" w:rsidP="00092529">
            <w:pPr>
              <w:pStyle w:val="BodyText"/>
              <w:spacing w:before="162" w:line="480" w:lineRule="auto"/>
              <w:ind w:right="-90"/>
              <w:jc w:val="center"/>
              <w:rPr>
                <w:del w:id="13792" w:author="Hardik Malhotra" w:date="2021-09-30T19:35:00Z"/>
                <w:rFonts w:ascii="Verdana" w:hAnsi="Verdana" w:cs="Calibri"/>
                <w:sz w:val="14"/>
                <w:szCs w:val="14"/>
              </w:rPr>
            </w:pPr>
            <w:del w:id="13793" w:author="Hardik Malhotra" w:date="2021-09-30T19:35:00Z">
              <w:r w:rsidDel="001848B0">
                <w:rPr>
                  <w:rFonts w:ascii="Verdana" w:hAnsi="Verdana" w:cs="Calibri"/>
                  <w:sz w:val="14"/>
                  <w:szCs w:val="14"/>
                </w:rPr>
                <w:delText>85</w:delText>
              </w:r>
            </w:del>
          </w:p>
        </w:tc>
        <w:tc>
          <w:tcPr>
            <w:tcW w:w="487" w:type="dxa"/>
            <w:shd w:val="clear" w:color="auto" w:fill="FFFFFF"/>
            <w:tcMar>
              <w:top w:w="15" w:type="dxa"/>
              <w:left w:w="15" w:type="dxa"/>
              <w:bottom w:w="0" w:type="dxa"/>
              <w:right w:w="15" w:type="dxa"/>
            </w:tcMar>
            <w:vAlign w:val="bottom"/>
            <w:hideMark/>
            <w:tcPrChange w:id="13794" w:author="Neeshu Bhadauriya" w:date="2021-09-27T21:37:00Z">
              <w:tcPr>
                <w:tcW w:w="789" w:type="dxa"/>
                <w:gridSpan w:val="3"/>
                <w:shd w:val="clear" w:color="auto" w:fill="FFFFFF"/>
                <w:tcMar>
                  <w:top w:w="15" w:type="dxa"/>
                  <w:left w:w="15" w:type="dxa"/>
                  <w:bottom w:w="0" w:type="dxa"/>
                  <w:right w:w="15" w:type="dxa"/>
                </w:tcMar>
                <w:vAlign w:val="bottom"/>
                <w:hideMark/>
              </w:tcPr>
            </w:tcPrChange>
          </w:tcPr>
          <w:p w14:paraId="57BD6FD9" w14:textId="3DDAD3C5" w:rsidR="00587138" w:rsidRPr="00F929E8" w:rsidDel="001848B0" w:rsidRDefault="00587138" w:rsidP="00092529">
            <w:pPr>
              <w:pStyle w:val="BodyText"/>
              <w:spacing w:before="162" w:line="480" w:lineRule="auto"/>
              <w:ind w:right="-90"/>
              <w:jc w:val="center"/>
              <w:rPr>
                <w:del w:id="13795" w:author="Hardik Malhotra" w:date="2021-09-30T19:35:00Z"/>
                <w:rFonts w:ascii="Verdana" w:hAnsi="Verdana" w:cs="Calibri"/>
                <w:sz w:val="14"/>
                <w:szCs w:val="14"/>
              </w:rPr>
            </w:pPr>
            <w:del w:id="13796" w:author="Hardik Malhotra" w:date="2021-09-30T19:35:00Z">
              <w:r w:rsidRPr="00054F74" w:rsidDel="001848B0">
                <w:rPr>
                  <w:rFonts w:ascii="Verdana" w:hAnsi="Verdana" w:cs="Calibri"/>
                  <w:sz w:val="14"/>
                  <w:szCs w:val="14"/>
                </w:rPr>
                <w:delText>85</w:delText>
              </w:r>
            </w:del>
          </w:p>
        </w:tc>
        <w:tc>
          <w:tcPr>
            <w:tcW w:w="790" w:type="dxa"/>
            <w:shd w:val="clear" w:color="auto" w:fill="FFFFFF"/>
            <w:tcMar>
              <w:top w:w="15" w:type="dxa"/>
              <w:left w:w="15" w:type="dxa"/>
              <w:bottom w:w="0" w:type="dxa"/>
              <w:right w:w="15" w:type="dxa"/>
            </w:tcMar>
            <w:vAlign w:val="bottom"/>
            <w:hideMark/>
            <w:tcPrChange w:id="13797" w:author="Neeshu Bhadauriya" w:date="2021-09-27T21:37:00Z">
              <w:tcPr>
                <w:tcW w:w="790" w:type="dxa"/>
                <w:gridSpan w:val="2"/>
                <w:shd w:val="clear" w:color="auto" w:fill="FFFFFF"/>
                <w:tcMar>
                  <w:top w:w="15" w:type="dxa"/>
                  <w:left w:w="15" w:type="dxa"/>
                  <w:bottom w:w="0" w:type="dxa"/>
                  <w:right w:w="15" w:type="dxa"/>
                </w:tcMar>
                <w:vAlign w:val="bottom"/>
                <w:hideMark/>
              </w:tcPr>
            </w:tcPrChange>
          </w:tcPr>
          <w:p w14:paraId="1978CA8D" w14:textId="4DBEC623" w:rsidR="00587138" w:rsidRPr="00F929E8" w:rsidDel="001848B0" w:rsidRDefault="00587138" w:rsidP="00092529">
            <w:pPr>
              <w:pStyle w:val="BodyText"/>
              <w:spacing w:before="162" w:line="480" w:lineRule="auto"/>
              <w:ind w:right="-90"/>
              <w:jc w:val="center"/>
              <w:rPr>
                <w:del w:id="13798" w:author="Hardik Malhotra" w:date="2021-09-30T19:35:00Z"/>
                <w:rFonts w:ascii="Verdana" w:hAnsi="Verdana" w:cs="Calibri"/>
                <w:sz w:val="14"/>
                <w:szCs w:val="14"/>
              </w:rPr>
            </w:pPr>
            <w:del w:id="13799" w:author="Hardik Malhotra" w:date="2021-09-30T19:35:00Z">
              <w:r w:rsidRPr="00054F74" w:rsidDel="001848B0">
                <w:rPr>
                  <w:rFonts w:ascii="Verdana" w:hAnsi="Verdana" w:cs="Calibri"/>
                  <w:sz w:val="14"/>
                  <w:szCs w:val="14"/>
                </w:rPr>
                <w:delText>85</w:delText>
              </w:r>
            </w:del>
          </w:p>
        </w:tc>
        <w:tc>
          <w:tcPr>
            <w:tcW w:w="789" w:type="dxa"/>
            <w:shd w:val="clear" w:color="auto" w:fill="FFFFFF"/>
            <w:tcMar>
              <w:top w:w="15" w:type="dxa"/>
              <w:left w:w="15" w:type="dxa"/>
              <w:bottom w:w="0" w:type="dxa"/>
              <w:right w:w="15" w:type="dxa"/>
            </w:tcMar>
            <w:vAlign w:val="bottom"/>
            <w:hideMark/>
            <w:tcPrChange w:id="13800"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49FF3A38" w14:textId="3C59317A" w:rsidR="00587138" w:rsidRPr="00F929E8" w:rsidDel="001848B0" w:rsidRDefault="00587138" w:rsidP="00092529">
            <w:pPr>
              <w:pStyle w:val="BodyText"/>
              <w:spacing w:before="162" w:line="480" w:lineRule="auto"/>
              <w:ind w:right="-90"/>
              <w:jc w:val="center"/>
              <w:rPr>
                <w:del w:id="13801" w:author="Hardik Malhotra" w:date="2021-09-30T19:35:00Z"/>
                <w:rFonts w:ascii="Verdana" w:hAnsi="Verdana" w:cs="Calibri"/>
                <w:sz w:val="14"/>
                <w:szCs w:val="14"/>
              </w:rPr>
            </w:pPr>
            <w:del w:id="13802" w:author="Hardik Malhotra" w:date="2021-09-30T19:35:00Z">
              <w:r w:rsidRPr="00054F74" w:rsidDel="001848B0">
                <w:rPr>
                  <w:rFonts w:ascii="Verdana" w:hAnsi="Verdana" w:cs="Calibri"/>
                  <w:sz w:val="14"/>
                  <w:szCs w:val="14"/>
                </w:rPr>
                <w:delText>85</w:delText>
              </w:r>
            </w:del>
          </w:p>
        </w:tc>
        <w:tc>
          <w:tcPr>
            <w:tcW w:w="789" w:type="dxa"/>
            <w:shd w:val="clear" w:color="auto" w:fill="FFFFFF"/>
            <w:tcMar>
              <w:top w:w="15" w:type="dxa"/>
              <w:left w:w="15" w:type="dxa"/>
              <w:bottom w:w="0" w:type="dxa"/>
              <w:right w:w="15" w:type="dxa"/>
            </w:tcMar>
            <w:vAlign w:val="bottom"/>
            <w:hideMark/>
            <w:tcPrChange w:id="13803"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5F695C9F" w14:textId="5B9D8C5B" w:rsidR="00587138" w:rsidRPr="00F929E8" w:rsidDel="001848B0" w:rsidRDefault="00587138" w:rsidP="00092529">
            <w:pPr>
              <w:pStyle w:val="BodyText"/>
              <w:spacing w:before="162" w:line="480" w:lineRule="auto"/>
              <w:ind w:right="-90"/>
              <w:jc w:val="center"/>
              <w:rPr>
                <w:del w:id="13804" w:author="Hardik Malhotra" w:date="2021-09-30T19:35:00Z"/>
                <w:rFonts w:ascii="Verdana" w:hAnsi="Verdana" w:cs="Calibri"/>
                <w:sz w:val="14"/>
                <w:szCs w:val="14"/>
              </w:rPr>
            </w:pPr>
            <w:del w:id="13805" w:author="Hardik Malhotra" w:date="2021-09-30T19:35:00Z">
              <w:r w:rsidRPr="00054F74" w:rsidDel="001848B0">
                <w:rPr>
                  <w:rFonts w:ascii="Verdana" w:hAnsi="Verdana" w:cs="Calibri"/>
                  <w:sz w:val="14"/>
                  <w:szCs w:val="14"/>
                </w:rPr>
                <w:delText>85</w:delText>
              </w:r>
            </w:del>
          </w:p>
        </w:tc>
        <w:tc>
          <w:tcPr>
            <w:tcW w:w="790" w:type="dxa"/>
            <w:shd w:val="clear" w:color="auto" w:fill="FFFFFF"/>
            <w:tcMar>
              <w:top w:w="15" w:type="dxa"/>
              <w:left w:w="15" w:type="dxa"/>
              <w:bottom w:w="0" w:type="dxa"/>
              <w:right w:w="15" w:type="dxa"/>
            </w:tcMar>
            <w:vAlign w:val="bottom"/>
            <w:hideMark/>
            <w:tcPrChange w:id="13806" w:author="Neeshu Bhadauriya" w:date="2021-09-27T21:37:00Z">
              <w:tcPr>
                <w:tcW w:w="790" w:type="dxa"/>
                <w:gridSpan w:val="2"/>
                <w:shd w:val="clear" w:color="auto" w:fill="FFFFFF"/>
                <w:tcMar>
                  <w:top w:w="15" w:type="dxa"/>
                  <w:left w:w="15" w:type="dxa"/>
                  <w:bottom w:w="0" w:type="dxa"/>
                  <w:right w:w="15" w:type="dxa"/>
                </w:tcMar>
                <w:vAlign w:val="bottom"/>
                <w:hideMark/>
              </w:tcPr>
            </w:tcPrChange>
          </w:tcPr>
          <w:p w14:paraId="68131747" w14:textId="149BA8DC" w:rsidR="00587138" w:rsidRPr="00A221A1" w:rsidDel="001848B0" w:rsidRDefault="00587138" w:rsidP="00092529">
            <w:pPr>
              <w:pStyle w:val="BodyText"/>
              <w:spacing w:before="162" w:line="480" w:lineRule="auto"/>
              <w:ind w:right="-90"/>
              <w:jc w:val="center"/>
              <w:rPr>
                <w:del w:id="13807" w:author="Hardik Malhotra" w:date="2021-09-30T19:35:00Z"/>
                <w:rFonts w:ascii="Verdana" w:hAnsi="Verdana" w:cs="Calibri"/>
                <w:sz w:val="14"/>
                <w:szCs w:val="14"/>
              </w:rPr>
            </w:pPr>
            <w:del w:id="13808" w:author="Hardik Malhotra" w:date="2021-09-30T19:35:00Z">
              <w:r w:rsidDel="001848B0">
                <w:rPr>
                  <w:rFonts w:ascii="Verdana" w:hAnsi="Verdana" w:cs="Calibri"/>
                  <w:sz w:val="14"/>
                  <w:szCs w:val="14"/>
                </w:rPr>
                <w:delText>85</w:delText>
              </w:r>
            </w:del>
          </w:p>
        </w:tc>
        <w:tc>
          <w:tcPr>
            <w:tcW w:w="789" w:type="dxa"/>
            <w:shd w:val="clear" w:color="auto" w:fill="FFFFFF"/>
            <w:tcMar>
              <w:top w:w="15" w:type="dxa"/>
              <w:left w:w="15" w:type="dxa"/>
              <w:bottom w:w="0" w:type="dxa"/>
              <w:right w:w="15" w:type="dxa"/>
            </w:tcMar>
            <w:vAlign w:val="bottom"/>
            <w:hideMark/>
            <w:tcPrChange w:id="13809"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3F70DEA0" w14:textId="35342C21" w:rsidR="00587138" w:rsidRPr="00A221A1" w:rsidDel="001848B0" w:rsidRDefault="00587138" w:rsidP="00092529">
            <w:pPr>
              <w:pStyle w:val="BodyText"/>
              <w:spacing w:before="162" w:line="480" w:lineRule="auto"/>
              <w:ind w:right="-90"/>
              <w:jc w:val="center"/>
              <w:rPr>
                <w:del w:id="13810" w:author="Hardik Malhotra" w:date="2021-09-30T19:35:00Z"/>
                <w:rFonts w:ascii="Verdana" w:hAnsi="Verdana" w:cs="Calibri"/>
                <w:sz w:val="14"/>
                <w:szCs w:val="14"/>
              </w:rPr>
            </w:pPr>
            <w:del w:id="13811" w:author="Hardik Malhotra" w:date="2021-09-30T19:35:00Z">
              <w:r w:rsidDel="001848B0">
                <w:rPr>
                  <w:rFonts w:ascii="Verdana" w:hAnsi="Verdana" w:cs="Calibri"/>
                  <w:sz w:val="14"/>
                  <w:szCs w:val="14"/>
                </w:rPr>
                <w:delText>85</w:delText>
              </w:r>
            </w:del>
          </w:p>
        </w:tc>
        <w:tc>
          <w:tcPr>
            <w:tcW w:w="789" w:type="dxa"/>
            <w:shd w:val="clear" w:color="auto" w:fill="FFFFFF"/>
            <w:tcMar>
              <w:top w:w="15" w:type="dxa"/>
              <w:left w:w="15" w:type="dxa"/>
              <w:bottom w:w="0" w:type="dxa"/>
              <w:right w:w="15" w:type="dxa"/>
            </w:tcMar>
            <w:vAlign w:val="bottom"/>
            <w:hideMark/>
            <w:tcPrChange w:id="13812"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6819862D" w14:textId="337FBE75" w:rsidR="00587138" w:rsidRPr="00A221A1" w:rsidDel="001848B0" w:rsidRDefault="00587138" w:rsidP="00092529">
            <w:pPr>
              <w:pStyle w:val="BodyText"/>
              <w:spacing w:before="162" w:line="480" w:lineRule="auto"/>
              <w:ind w:right="-90"/>
              <w:jc w:val="center"/>
              <w:rPr>
                <w:del w:id="13813" w:author="Hardik Malhotra" w:date="2021-09-30T19:35:00Z"/>
                <w:rFonts w:ascii="Verdana" w:hAnsi="Verdana" w:cs="Calibri"/>
                <w:sz w:val="14"/>
                <w:szCs w:val="14"/>
              </w:rPr>
            </w:pPr>
            <w:del w:id="13814" w:author="Hardik Malhotra" w:date="2021-09-30T19:35:00Z">
              <w:r w:rsidDel="001848B0">
                <w:rPr>
                  <w:rFonts w:ascii="Verdana" w:hAnsi="Verdana" w:cs="Calibri"/>
                  <w:sz w:val="14"/>
                  <w:szCs w:val="14"/>
                </w:rPr>
                <w:delText>85</w:delText>
              </w:r>
            </w:del>
          </w:p>
        </w:tc>
        <w:tc>
          <w:tcPr>
            <w:tcW w:w="790" w:type="dxa"/>
            <w:shd w:val="clear" w:color="auto" w:fill="FFFFFF"/>
            <w:tcMar>
              <w:top w:w="15" w:type="dxa"/>
              <w:left w:w="15" w:type="dxa"/>
              <w:bottom w:w="0" w:type="dxa"/>
              <w:right w:w="15" w:type="dxa"/>
            </w:tcMar>
            <w:vAlign w:val="bottom"/>
            <w:hideMark/>
            <w:tcPrChange w:id="13815" w:author="Neeshu Bhadauriya" w:date="2021-09-27T21:37:00Z">
              <w:tcPr>
                <w:tcW w:w="790" w:type="dxa"/>
                <w:gridSpan w:val="2"/>
                <w:shd w:val="clear" w:color="auto" w:fill="FFFFFF"/>
                <w:tcMar>
                  <w:top w:w="15" w:type="dxa"/>
                  <w:left w:w="15" w:type="dxa"/>
                  <w:bottom w:w="0" w:type="dxa"/>
                  <w:right w:w="15" w:type="dxa"/>
                </w:tcMar>
                <w:vAlign w:val="bottom"/>
                <w:hideMark/>
              </w:tcPr>
            </w:tcPrChange>
          </w:tcPr>
          <w:p w14:paraId="363D5553" w14:textId="743F97CF" w:rsidR="00587138" w:rsidRPr="00A221A1" w:rsidDel="001848B0" w:rsidRDefault="00587138" w:rsidP="00092529">
            <w:pPr>
              <w:pStyle w:val="BodyText"/>
              <w:spacing w:before="162" w:line="480" w:lineRule="auto"/>
              <w:ind w:right="-90"/>
              <w:jc w:val="center"/>
              <w:rPr>
                <w:del w:id="13816" w:author="Hardik Malhotra" w:date="2021-09-30T19:35:00Z"/>
                <w:rFonts w:ascii="Verdana" w:hAnsi="Verdana" w:cs="Calibri"/>
                <w:sz w:val="14"/>
                <w:szCs w:val="14"/>
              </w:rPr>
            </w:pPr>
            <w:del w:id="13817" w:author="Hardik Malhotra" w:date="2021-09-30T19:35:00Z">
              <w:r w:rsidDel="001848B0">
                <w:rPr>
                  <w:rFonts w:ascii="Verdana" w:hAnsi="Verdana" w:cs="Calibri"/>
                  <w:sz w:val="14"/>
                  <w:szCs w:val="14"/>
                </w:rPr>
                <w:delText>85</w:delText>
              </w:r>
            </w:del>
          </w:p>
        </w:tc>
      </w:tr>
      <w:tr w:rsidR="00587138" w:rsidRPr="000627CD" w:rsidDel="001848B0" w14:paraId="00D0A744" w14:textId="477C3B06" w:rsidTr="005C3363">
        <w:trPr>
          <w:trHeight w:val="86"/>
          <w:del w:id="13818" w:author="Hardik Malhotra" w:date="2021-09-30T19:35:00Z"/>
          <w:trPrChange w:id="13819" w:author="Neeshu Bhadauriya" w:date="2021-09-27T21:37:00Z">
            <w:trPr>
              <w:gridBefore w:val="1"/>
              <w:trHeight w:val="86"/>
            </w:trPr>
          </w:trPrChange>
        </w:trPr>
        <w:tc>
          <w:tcPr>
            <w:tcW w:w="789" w:type="dxa"/>
            <w:shd w:val="clear" w:color="auto" w:fill="FFFFFF"/>
            <w:tcMar>
              <w:top w:w="15" w:type="dxa"/>
              <w:left w:w="15" w:type="dxa"/>
              <w:bottom w:w="0" w:type="dxa"/>
              <w:right w:w="15" w:type="dxa"/>
            </w:tcMar>
            <w:vAlign w:val="bottom"/>
            <w:hideMark/>
            <w:tcPrChange w:id="13820"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5D2E0E49" w14:textId="351DE1BB" w:rsidR="00587138" w:rsidRPr="000627CD" w:rsidDel="001848B0" w:rsidRDefault="00587138" w:rsidP="00092529">
            <w:pPr>
              <w:pStyle w:val="BodyText"/>
              <w:spacing w:before="162" w:line="480" w:lineRule="auto"/>
              <w:ind w:right="-90"/>
              <w:jc w:val="center"/>
              <w:rPr>
                <w:del w:id="13821" w:author="Hardik Malhotra" w:date="2021-09-30T19:35:00Z"/>
                <w:rFonts w:ascii="Verdana" w:hAnsi="Verdana"/>
                <w:bCs/>
                <w:sz w:val="14"/>
                <w:szCs w:val="14"/>
              </w:rPr>
            </w:pPr>
            <w:del w:id="13822" w:author="Hardik Malhotra" w:date="2021-09-30T19:35:00Z">
              <w:r w:rsidDel="001848B0">
                <w:rPr>
                  <w:rFonts w:ascii="Verdana" w:hAnsi="Verdana" w:cs="Calibri"/>
                  <w:sz w:val="14"/>
                  <w:szCs w:val="14"/>
                </w:rPr>
                <w:delText>North AmericaUSATexas</w:delText>
              </w:r>
              <w:r w:rsidDel="001848B0">
                <w:rPr>
                  <w:rFonts w:ascii="Verdana" w:hAnsi="Verdana" w:cs="Calibri"/>
                  <w:color w:val="000000"/>
                  <w:sz w:val="14"/>
                  <w:szCs w:val="14"/>
                </w:rPr>
                <w:delText>Dow Chemical</w:delText>
              </w:r>
              <w:r w:rsidDel="001848B0">
                <w:rPr>
                  <w:rFonts w:ascii="Verdana" w:hAnsi="Verdana" w:cs="Calibri"/>
                  <w:sz w:val="14"/>
                  <w:szCs w:val="14"/>
                </w:rPr>
                <w:delText>606060606060606060North AmericaUSAMcIntosh, AlabamaHuntsman Corporation707070707070707070South America</w:delText>
              </w:r>
            </w:del>
          </w:p>
        </w:tc>
        <w:tc>
          <w:tcPr>
            <w:tcW w:w="789" w:type="dxa"/>
            <w:shd w:val="clear" w:color="auto" w:fill="FFFFFF"/>
            <w:tcMar>
              <w:top w:w="15" w:type="dxa"/>
              <w:left w:w="15" w:type="dxa"/>
              <w:bottom w:w="0" w:type="dxa"/>
              <w:right w:w="15" w:type="dxa"/>
            </w:tcMar>
            <w:vAlign w:val="bottom"/>
            <w:hideMark/>
            <w:tcPrChange w:id="13823"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4AE6F38A" w14:textId="2B57391F" w:rsidR="00587138" w:rsidRPr="000627CD" w:rsidDel="001848B0" w:rsidRDefault="00587138" w:rsidP="00092529">
            <w:pPr>
              <w:pStyle w:val="BodyText"/>
              <w:spacing w:before="162" w:line="480" w:lineRule="auto"/>
              <w:ind w:right="-90"/>
              <w:jc w:val="center"/>
              <w:rPr>
                <w:del w:id="13824" w:author="Hardik Malhotra" w:date="2021-09-30T19:35:00Z"/>
                <w:rFonts w:ascii="Verdana" w:hAnsi="Verdana"/>
                <w:bCs/>
                <w:sz w:val="14"/>
                <w:szCs w:val="14"/>
              </w:rPr>
            </w:pPr>
            <w:del w:id="13825" w:author="Hardik Malhotra" w:date="2021-09-30T19:35:00Z">
              <w:r w:rsidDel="001848B0">
                <w:rPr>
                  <w:rFonts w:ascii="Verdana" w:hAnsi="Verdana" w:cs="Calibri"/>
                  <w:sz w:val="14"/>
                  <w:szCs w:val="14"/>
                </w:rPr>
                <w:delText>Brazil</w:delText>
              </w:r>
            </w:del>
          </w:p>
        </w:tc>
        <w:tc>
          <w:tcPr>
            <w:tcW w:w="789" w:type="dxa"/>
            <w:shd w:val="clear" w:color="auto" w:fill="FFFFFF"/>
            <w:tcMar>
              <w:top w:w="15" w:type="dxa"/>
              <w:left w:w="15" w:type="dxa"/>
              <w:bottom w:w="0" w:type="dxa"/>
              <w:right w:w="15" w:type="dxa"/>
            </w:tcMar>
            <w:vAlign w:val="bottom"/>
            <w:hideMark/>
            <w:tcPrChange w:id="13826"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1919D9FD" w14:textId="7C246322" w:rsidR="00587138" w:rsidRPr="000627CD" w:rsidDel="001848B0" w:rsidRDefault="00587138" w:rsidP="00092529">
            <w:pPr>
              <w:pStyle w:val="BodyText"/>
              <w:spacing w:before="162" w:line="480" w:lineRule="auto"/>
              <w:ind w:right="-90"/>
              <w:jc w:val="center"/>
              <w:rPr>
                <w:del w:id="13827" w:author="Hardik Malhotra" w:date="2021-09-30T19:35:00Z"/>
                <w:rFonts w:ascii="Verdana" w:hAnsi="Verdana"/>
                <w:bCs/>
                <w:sz w:val="14"/>
                <w:szCs w:val="14"/>
              </w:rPr>
            </w:pPr>
            <w:del w:id="13828" w:author="Hardik Malhotra" w:date="2021-09-30T19:35:00Z">
              <w:r w:rsidDel="001848B0">
                <w:rPr>
                  <w:rFonts w:ascii="Verdana" w:hAnsi="Verdana" w:cs="Calibri"/>
                  <w:color w:val="000000"/>
                  <w:sz w:val="14"/>
                  <w:szCs w:val="14"/>
                </w:rPr>
                <w:delText>Guarujá, São Paulo</w:delText>
              </w:r>
            </w:del>
          </w:p>
        </w:tc>
        <w:tc>
          <w:tcPr>
            <w:tcW w:w="1172" w:type="dxa"/>
            <w:shd w:val="clear" w:color="auto" w:fill="FFFFFF"/>
            <w:tcMar>
              <w:top w:w="15" w:type="dxa"/>
              <w:left w:w="15" w:type="dxa"/>
              <w:bottom w:w="0" w:type="dxa"/>
              <w:right w:w="15" w:type="dxa"/>
            </w:tcMar>
            <w:vAlign w:val="bottom"/>
            <w:hideMark/>
            <w:tcPrChange w:id="13829" w:author="Neeshu Bhadauriya" w:date="2021-09-27T21:37:00Z">
              <w:tcPr>
                <w:tcW w:w="790" w:type="dxa"/>
                <w:shd w:val="clear" w:color="auto" w:fill="FFFFFF"/>
                <w:tcMar>
                  <w:top w:w="15" w:type="dxa"/>
                  <w:left w:w="15" w:type="dxa"/>
                  <w:bottom w:w="0" w:type="dxa"/>
                  <w:right w:w="15" w:type="dxa"/>
                </w:tcMar>
                <w:vAlign w:val="bottom"/>
                <w:hideMark/>
              </w:tcPr>
            </w:tcPrChange>
          </w:tcPr>
          <w:p w14:paraId="0FCC851F" w14:textId="50E8239C" w:rsidR="00587138" w:rsidRPr="000627CD" w:rsidDel="001848B0" w:rsidRDefault="00587138" w:rsidP="00092529">
            <w:pPr>
              <w:pStyle w:val="BodyText"/>
              <w:spacing w:before="162" w:line="480" w:lineRule="auto"/>
              <w:ind w:right="-90"/>
              <w:jc w:val="center"/>
              <w:rPr>
                <w:del w:id="13830" w:author="Hardik Malhotra" w:date="2021-09-30T19:35:00Z"/>
                <w:rFonts w:ascii="Verdana" w:hAnsi="Verdana"/>
                <w:bCs/>
                <w:sz w:val="14"/>
                <w:szCs w:val="14"/>
              </w:rPr>
            </w:pPr>
            <w:del w:id="13831" w:author="Hardik Malhotra" w:date="2021-09-30T19:35:00Z">
              <w:r w:rsidDel="001848B0">
                <w:rPr>
                  <w:rFonts w:ascii="Verdana" w:hAnsi="Verdana" w:cs="Calibri"/>
                  <w:sz w:val="14"/>
                  <w:szCs w:val="14"/>
                </w:rPr>
                <w:delText>Olin Corporation</w:delText>
              </w:r>
            </w:del>
          </w:p>
        </w:tc>
        <w:tc>
          <w:tcPr>
            <w:tcW w:w="709" w:type="dxa"/>
            <w:shd w:val="clear" w:color="auto" w:fill="FFFFFF"/>
            <w:tcMar>
              <w:top w:w="15" w:type="dxa"/>
              <w:left w:w="15" w:type="dxa"/>
              <w:bottom w:w="0" w:type="dxa"/>
              <w:right w:w="15" w:type="dxa"/>
            </w:tcMar>
            <w:vAlign w:val="bottom"/>
            <w:hideMark/>
            <w:tcPrChange w:id="13832"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341BB14E" w14:textId="5FE87EC4" w:rsidR="00587138" w:rsidRPr="00A221A1" w:rsidDel="001848B0" w:rsidRDefault="00587138" w:rsidP="00092529">
            <w:pPr>
              <w:pStyle w:val="BodyText"/>
              <w:spacing w:before="162" w:line="480" w:lineRule="auto"/>
              <w:ind w:right="-90"/>
              <w:jc w:val="center"/>
              <w:rPr>
                <w:del w:id="13833" w:author="Hardik Malhotra" w:date="2021-09-30T19:35:00Z"/>
                <w:rFonts w:ascii="Verdana" w:hAnsi="Verdana" w:cs="Calibri"/>
                <w:sz w:val="14"/>
                <w:szCs w:val="14"/>
              </w:rPr>
            </w:pPr>
            <w:del w:id="13834" w:author="Hardik Malhotra" w:date="2021-09-30T19:35:00Z">
              <w:r w:rsidDel="001848B0">
                <w:rPr>
                  <w:rFonts w:ascii="Verdana" w:hAnsi="Verdana" w:cs="Calibri"/>
                  <w:sz w:val="14"/>
                  <w:szCs w:val="14"/>
                </w:rPr>
                <w:delText>33</w:delText>
              </w:r>
            </w:del>
          </w:p>
        </w:tc>
        <w:tc>
          <w:tcPr>
            <w:tcW w:w="487" w:type="dxa"/>
            <w:shd w:val="clear" w:color="auto" w:fill="FFFFFF"/>
            <w:tcMar>
              <w:top w:w="15" w:type="dxa"/>
              <w:left w:w="15" w:type="dxa"/>
              <w:bottom w:w="0" w:type="dxa"/>
              <w:right w:w="15" w:type="dxa"/>
            </w:tcMar>
            <w:vAlign w:val="bottom"/>
            <w:hideMark/>
            <w:tcPrChange w:id="13835" w:author="Neeshu Bhadauriya" w:date="2021-09-27T21:37:00Z">
              <w:tcPr>
                <w:tcW w:w="789" w:type="dxa"/>
                <w:gridSpan w:val="3"/>
                <w:shd w:val="clear" w:color="auto" w:fill="FFFFFF"/>
                <w:tcMar>
                  <w:top w:w="15" w:type="dxa"/>
                  <w:left w:w="15" w:type="dxa"/>
                  <w:bottom w:w="0" w:type="dxa"/>
                  <w:right w:w="15" w:type="dxa"/>
                </w:tcMar>
                <w:vAlign w:val="bottom"/>
                <w:hideMark/>
              </w:tcPr>
            </w:tcPrChange>
          </w:tcPr>
          <w:p w14:paraId="256DDC46" w14:textId="33634F8C" w:rsidR="00587138" w:rsidRPr="00A221A1" w:rsidDel="001848B0" w:rsidRDefault="00587138" w:rsidP="00092529">
            <w:pPr>
              <w:pStyle w:val="BodyText"/>
              <w:spacing w:before="162" w:line="480" w:lineRule="auto"/>
              <w:ind w:right="-90"/>
              <w:jc w:val="center"/>
              <w:rPr>
                <w:del w:id="13836" w:author="Hardik Malhotra" w:date="2021-09-30T19:35:00Z"/>
                <w:rFonts w:ascii="Verdana" w:hAnsi="Verdana" w:cs="Calibri"/>
                <w:sz w:val="14"/>
                <w:szCs w:val="14"/>
              </w:rPr>
            </w:pPr>
            <w:del w:id="13837" w:author="Hardik Malhotra" w:date="2021-09-30T19:35:00Z">
              <w:r w:rsidDel="001848B0">
                <w:rPr>
                  <w:rFonts w:ascii="Verdana" w:hAnsi="Verdana" w:cs="Calibri"/>
                  <w:sz w:val="14"/>
                  <w:szCs w:val="14"/>
                </w:rPr>
                <w:delText>33</w:delText>
              </w:r>
            </w:del>
          </w:p>
        </w:tc>
        <w:tc>
          <w:tcPr>
            <w:tcW w:w="790" w:type="dxa"/>
            <w:shd w:val="clear" w:color="auto" w:fill="FFFFFF"/>
            <w:tcMar>
              <w:top w:w="15" w:type="dxa"/>
              <w:left w:w="15" w:type="dxa"/>
              <w:bottom w:w="0" w:type="dxa"/>
              <w:right w:w="15" w:type="dxa"/>
            </w:tcMar>
            <w:vAlign w:val="bottom"/>
            <w:hideMark/>
            <w:tcPrChange w:id="13838" w:author="Neeshu Bhadauriya" w:date="2021-09-27T21:37:00Z">
              <w:tcPr>
                <w:tcW w:w="790" w:type="dxa"/>
                <w:gridSpan w:val="2"/>
                <w:shd w:val="clear" w:color="auto" w:fill="FFFFFF"/>
                <w:tcMar>
                  <w:top w:w="15" w:type="dxa"/>
                  <w:left w:w="15" w:type="dxa"/>
                  <w:bottom w:w="0" w:type="dxa"/>
                  <w:right w:w="15" w:type="dxa"/>
                </w:tcMar>
                <w:vAlign w:val="bottom"/>
                <w:hideMark/>
              </w:tcPr>
            </w:tcPrChange>
          </w:tcPr>
          <w:p w14:paraId="02A8223B" w14:textId="15C5C041" w:rsidR="00587138" w:rsidRPr="00A221A1" w:rsidDel="001848B0" w:rsidRDefault="00587138" w:rsidP="00092529">
            <w:pPr>
              <w:pStyle w:val="BodyText"/>
              <w:spacing w:before="162" w:line="480" w:lineRule="auto"/>
              <w:ind w:right="-90"/>
              <w:jc w:val="center"/>
              <w:rPr>
                <w:del w:id="13839" w:author="Hardik Malhotra" w:date="2021-09-30T19:35:00Z"/>
                <w:rFonts w:ascii="Verdana" w:hAnsi="Verdana" w:cs="Calibri"/>
                <w:sz w:val="14"/>
                <w:szCs w:val="14"/>
              </w:rPr>
            </w:pPr>
            <w:del w:id="13840" w:author="Hardik Malhotra" w:date="2021-09-30T19:35:00Z">
              <w:r w:rsidDel="001848B0">
                <w:rPr>
                  <w:rFonts w:ascii="Verdana" w:hAnsi="Verdana" w:cs="Calibri"/>
                  <w:sz w:val="14"/>
                  <w:szCs w:val="14"/>
                </w:rPr>
                <w:delText>33</w:delText>
              </w:r>
            </w:del>
          </w:p>
        </w:tc>
        <w:tc>
          <w:tcPr>
            <w:tcW w:w="789" w:type="dxa"/>
            <w:shd w:val="clear" w:color="auto" w:fill="FFFFFF"/>
            <w:tcMar>
              <w:top w:w="15" w:type="dxa"/>
              <w:left w:w="15" w:type="dxa"/>
              <w:bottom w:w="0" w:type="dxa"/>
              <w:right w:w="15" w:type="dxa"/>
            </w:tcMar>
            <w:vAlign w:val="bottom"/>
            <w:hideMark/>
            <w:tcPrChange w:id="13841"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0735D8C6" w14:textId="223FA025" w:rsidR="00587138" w:rsidRPr="00A221A1" w:rsidDel="001848B0" w:rsidRDefault="00587138" w:rsidP="00092529">
            <w:pPr>
              <w:pStyle w:val="BodyText"/>
              <w:spacing w:before="162" w:line="480" w:lineRule="auto"/>
              <w:ind w:right="-90"/>
              <w:jc w:val="center"/>
              <w:rPr>
                <w:del w:id="13842" w:author="Hardik Malhotra" w:date="2021-09-30T19:35:00Z"/>
                <w:rFonts w:ascii="Verdana" w:hAnsi="Verdana" w:cs="Calibri"/>
                <w:sz w:val="14"/>
                <w:szCs w:val="14"/>
              </w:rPr>
            </w:pPr>
            <w:del w:id="13843" w:author="Hardik Malhotra" w:date="2021-09-30T19:35:00Z">
              <w:r w:rsidDel="001848B0">
                <w:rPr>
                  <w:rFonts w:ascii="Verdana" w:hAnsi="Verdana" w:cs="Calibri"/>
                  <w:sz w:val="14"/>
                  <w:szCs w:val="14"/>
                </w:rPr>
                <w:delText>33</w:delText>
              </w:r>
            </w:del>
          </w:p>
        </w:tc>
        <w:tc>
          <w:tcPr>
            <w:tcW w:w="789" w:type="dxa"/>
            <w:shd w:val="clear" w:color="auto" w:fill="FFFFFF"/>
            <w:tcMar>
              <w:top w:w="15" w:type="dxa"/>
              <w:left w:w="15" w:type="dxa"/>
              <w:bottom w:w="0" w:type="dxa"/>
              <w:right w:w="15" w:type="dxa"/>
            </w:tcMar>
            <w:vAlign w:val="bottom"/>
            <w:hideMark/>
            <w:tcPrChange w:id="13844"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37C9E545" w14:textId="654C95B1" w:rsidR="00587138" w:rsidRPr="00A221A1" w:rsidDel="001848B0" w:rsidRDefault="00587138" w:rsidP="00092529">
            <w:pPr>
              <w:pStyle w:val="BodyText"/>
              <w:spacing w:before="162" w:line="480" w:lineRule="auto"/>
              <w:ind w:right="-90"/>
              <w:jc w:val="center"/>
              <w:rPr>
                <w:del w:id="13845" w:author="Hardik Malhotra" w:date="2021-09-30T19:35:00Z"/>
                <w:rFonts w:ascii="Verdana" w:hAnsi="Verdana" w:cs="Calibri"/>
                <w:sz w:val="14"/>
                <w:szCs w:val="14"/>
              </w:rPr>
            </w:pPr>
            <w:del w:id="13846" w:author="Hardik Malhotra" w:date="2021-09-30T19:35:00Z">
              <w:r w:rsidDel="001848B0">
                <w:rPr>
                  <w:rFonts w:ascii="Verdana" w:hAnsi="Verdana" w:cs="Calibri"/>
                  <w:sz w:val="14"/>
                  <w:szCs w:val="14"/>
                </w:rPr>
                <w:delText>33</w:delText>
              </w:r>
            </w:del>
          </w:p>
        </w:tc>
        <w:tc>
          <w:tcPr>
            <w:tcW w:w="790" w:type="dxa"/>
            <w:shd w:val="clear" w:color="auto" w:fill="FFFFFF"/>
            <w:tcMar>
              <w:top w:w="15" w:type="dxa"/>
              <w:left w:w="15" w:type="dxa"/>
              <w:bottom w:w="0" w:type="dxa"/>
              <w:right w:w="15" w:type="dxa"/>
            </w:tcMar>
            <w:vAlign w:val="bottom"/>
            <w:hideMark/>
            <w:tcPrChange w:id="13847" w:author="Neeshu Bhadauriya" w:date="2021-09-27T21:37:00Z">
              <w:tcPr>
                <w:tcW w:w="790" w:type="dxa"/>
                <w:gridSpan w:val="2"/>
                <w:shd w:val="clear" w:color="auto" w:fill="FFFFFF"/>
                <w:tcMar>
                  <w:top w:w="15" w:type="dxa"/>
                  <w:left w:w="15" w:type="dxa"/>
                  <w:bottom w:w="0" w:type="dxa"/>
                  <w:right w:w="15" w:type="dxa"/>
                </w:tcMar>
                <w:vAlign w:val="bottom"/>
                <w:hideMark/>
              </w:tcPr>
            </w:tcPrChange>
          </w:tcPr>
          <w:p w14:paraId="576D6185" w14:textId="1425D5AD" w:rsidR="00587138" w:rsidRPr="00A221A1" w:rsidDel="001848B0" w:rsidRDefault="00587138" w:rsidP="00092529">
            <w:pPr>
              <w:pStyle w:val="BodyText"/>
              <w:spacing w:before="162" w:line="480" w:lineRule="auto"/>
              <w:ind w:right="-90"/>
              <w:jc w:val="center"/>
              <w:rPr>
                <w:del w:id="13848" w:author="Hardik Malhotra" w:date="2021-09-30T19:35:00Z"/>
                <w:rFonts w:ascii="Verdana" w:hAnsi="Verdana" w:cs="Calibri"/>
                <w:sz w:val="14"/>
                <w:szCs w:val="14"/>
              </w:rPr>
            </w:pPr>
            <w:del w:id="13849" w:author="Hardik Malhotra" w:date="2021-09-30T19:35:00Z">
              <w:r w:rsidDel="001848B0">
                <w:rPr>
                  <w:rFonts w:ascii="Verdana" w:hAnsi="Verdana" w:cs="Calibri"/>
                  <w:sz w:val="14"/>
                  <w:szCs w:val="14"/>
                </w:rPr>
                <w:delText>33</w:delText>
              </w:r>
            </w:del>
          </w:p>
        </w:tc>
        <w:tc>
          <w:tcPr>
            <w:tcW w:w="789" w:type="dxa"/>
            <w:shd w:val="clear" w:color="auto" w:fill="FFFFFF"/>
            <w:tcMar>
              <w:top w:w="15" w:type="dxa"/>
              <w:left w:w="15" w:type="dxa"/>
              <w:bottom w:w="0" w:type="dxa"/>
              <w:right w:w="15" w:type="dxa"/>
            </w:tcMar>
            <w:vAlign w:val="bottom"/>
            <w:hideMark/>
            <w:tcPrChange w:id="13850"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1A431797" w14:textId="614942A1" w:rsidR="00587138" w:rsidRPr="00A221A1" w:rsidDel="001848B0" w:rsidRDefault="00587138" w:rsidP="00092529">
            <w:pPr>
              <w:pStyle w:val="BodyText"/>
              <w:spacing w:before="162" w:line="480" w:lineRule="auto"/>
              <w:ind w:right="-90"/>
              <w:jc w:val="center"/>
              <w:rPr>
                <w:del w:id="13851" w:author="Hardik Malhotra" w:date="2021-09-30T19:35:00Z"/>
                <w:rFonts w:ascii="Verdana" w:hAnsi="Verdana" w:cs="Calibri"/>
                <w:sz w:val="14"/>
                <w:szCs w:val="14"/>
              </w:rPr>
            </w:pPr>
            <w:del w:id="13852" w:author="Hardik Malhotra" w:date="2021-09-30T19:35:00Z">
              <w:r w:rsidDel="001848B0">
                <w:rPr>
                  <w:rFonts w:ascii="Verdana" w:hAnsi="Verdana" w:cs="Calibri"/>
                  <w:sz w:val="14"/>
                  <w:szCs w:val="14"/>
                </w:rPr>
                <w:delText>33</w:delText>
              </w:r>
            </w:del>
          </w:p>
        </w:tc>
        <w:tc>
          <w:tcPr>
            <w:tcW w:w="789" w:type="dxa"/>
            <w:shd w:val="clear" w:color="auto" w:fill="FFFFFF"/>
            <w:tcMar>
              <w:top w:w="15" w:type="dxa"/>
              <w:left w:w="15" w:type="dxa"/>
              <w:bottom w:w="0" w:type="dxa"/>
              <w:right w:w="15" w:type="dxa"/>
            </w:tcMar>
            <w:vAlign w:val="bottom"/>
            <w:hideMark/>
            <w:tcPrChange w:id="13853" w:author="Neeshu Bhadauriya" w:date="2021-09-27T21:37:00Z">
              <w:tcPr>
                <w:tcW w:w="789" w:type="dxa"/>
                <w:gridSpan w:val="2"/>
                <w:shd w:val="clear" w:color="auto" w:fill="FFFFFF"/>
                <w:tcMar>
                  <w:top w:w="15" w:type="dxa"/>
                  <w:left w:w="15" w:type="dxa"/>
                  <w:bottom w:w="0" w:type="dxa"/>
                  <w:right w:w="15" w:type="dxa"/>
                </w:tcMar>
                <w:vAlign w:val="bottom"/>
                <w:hideMark/>
              </w:tcPr>
            </w:tcPrChange>
          </w:tcPr>
          <w:p w14:paraId="1AECC164" w14:textId="2E2A666D" w:rsidR="00587138" w:rsidRPr="00A221A1" w:rsidDel="001848B0" w:rsidRDefault="00587138" w:rsidP="00092529">
            <w:pPr>
              <w:pStyle w:val="BodyText"/>
              <w:spacing w:before="162" w:line="480" w:lineRule="auto"/>
              <w:ind w:right="-90"/>
              <w:jc w:val="center"/>
              <w:rPr>
                <w:del w:id="13854" w:author="Hardik Malhotra" w:date="2021-09-30T19:35:00Z"/>
                <w:rFonts w:ascii="Verdana" w:hAnsi="Verdana" w:cs="Calibri"/>
                <w:sz w:val="14"/>
                <w:szCs w:val="14"/>
              </w:rPr>
            </w:pPr>
            <w:del w:id="13855" w:author="Hardik Malhotra" w:date="2021-09-30T19:35:00Z">
              <w:r w:rsidDel="001848B0">
                <w:rPr>
                  <w:rFonts w:ascii="Verdana" w:hAnsi="Verdana" w:cs="Calibri"/>
                  <w:sz w:val="14"/>
                  <w:szCs w:val="14"/>
                </w:rPr>
                <w:delText>33</w:delText>
              </w:r>
            </w:del>
          </w:p>
        </w:tc>
        <w:tc>
          <w:tcPr>
            <w:tcW w:w="790" w:type="dxa"/>
            <w:shd w:val="clear" w:color="auto" w:fill="FFFFFF"/>
            <w:tcMar>
              <w:top w:w="15" w:type="dxa"/>
              <w:left w:w="15" w:type="dxa"/>
              <w:bottom w:w="0" w:type="dxa"/>
              <w:right w:w="15" w:type="dxa"/>
            </w:tcMar>
            <w:vAlign w:val="bottom"/>
            <w:hideMark/>
            <w:tcPrChange w:id="13856" w:author="Neeshu Bhadauriya" w:date="2021-09-27T21:37:00Z">
              <w:tcPr>
                <w:tcW w:w="790" w:type="dxa"/>
                <w:gridSpan w:val="2"/>
                <w:shd w:val="clear" w:color="auto" w:fill="FFFFFF"/>
                <w:tcMar>
                  <w:top w:w="15" w:type="dxa"/>
                  <w:left w:w="15" w:type="dxa"/>
                  <w:bottom w:w="0" w:type="dxa"/>
                  <w:right w:w="15" w:type="dxa"/>
                </w:tcMar>
                <w:vAlign w:val="bottom"/>
                <w:hideMark/>
              </w:tcPr>
            </w:tcPrChange>
          </w:tcPr>
          <w:p w14:paraId="07C3E263" w14:textId="6E1C1C72" w:rsidR="00587138" w:rsidRPr="00A221A1" w:rsidDel="001848B0" w:rsidRDefault="00587138" w:rsidP="00092529">
            <w:pPr>
              <w:pStyle w:val="BodyText"/>
              <w:spacing w:before="162" w:line="480" w:lineRule="auto"/>
              <w:ind w:right="-90"/>
              <w:jc w:val="center"/>
              <w:rPr>
                <w:del w:id="13857" w:author="Hardik Malhotra" w:date="2021-09-30T19:35:00Z"/>
                <w:rFonts w:ascii="Verdana" w:hAnsi="Verdana" w:cs="Calibri"/>
                <w:sz w:val="14"/>
                <w:szCs w:val="14"/>
              </w:rPr>
            </w:pPr>
            <w:del w:id="13858" w:author="Hardik Malhotra" w:date="2021-09-30T19:35:00Z">
              <w:r w:rsidDel="001848B0">
                <w:rPr>
                  <w:rFonts w:ascii="Verdana" w:hAnsi="Verdana" w:cs="Calibri"/>
                  <w:sz w:val="14"/>
                  <w:szCs w:val="14"/>
                </w:rPr>
                <w:delText>33</w:delText>
              </w:r>
            </w:del>
          </w:p>
        </w:tc>
      </w:tr>
      <w:tr w:rsidR="00587138" w:rsidRPr="000627CD" w:rsidDel="001848B0" w14:paraId="46060217" w14:textId="1E76AC16" w:rsidTr="005C3363">
        <w:trPr>
          <w:trHeight w:val="86"/>
          <w:del w:id="13859" w:author="Hardik Malhotra" w:date="2021-09-30T19:35:00Z"/>
          <w:trPrChange w:id="13860" w:author="Neeshu Bhadauriya" w:date="2021-09-27T21:37:00Z">
            <w:trPr>
              <w:gridBefore w:val="1"/>
              <w:trHeight w:val="86"/>
            </w:trPr>
          </w:trPrChange>
        </w:trPr>
        <w:tc>
          <w:tcPr>
            <w:tcW w:w="789" w:type="dxa"/>
            <w:shd w:val="clear" w:color="auto" w:fill="FFFFFF"/>
            <w:tcMar>
              <w:top w:w="15" w:type="dxa"/>
              <w:left w:w="15" w:type="dxa"/>
              <w:bottom w:w="0" w:type="dxa"/>
              <w:right w:w="15" w:type="dxa"/>
            </w:tcMar>
            <w:vAlign w:val="bottom"/>
            <w:tcPrChange w:id="13861" w:author="Neeshu Bhadauriya" w:date="2021-09-27T21:37:00Z">
              <w:tcPr>
                <w:tcW w:w="789" w:type="dxa"/>
                <w:gridSpan w:val="2"/>
                <w:shd w:val="clear" w:color="auto" w:fill="FFFFFF"/>
                <w:tcMar>
                  <w:top w:w="15" w:type="dxa"/>
                  <w:left w:w="15" w:type="dxa"/>
                  <w:bottom w:w="0" w:type="dxa"/>
                  <w:right w:w="15" w:type="dxa"/>
                </w:tcMar>
                <w:vAlign w:val="bottom"/>
              </w:tcPr>
            </w:tcPrChange>
          </w:tcPr>
          <w:p w14:paraId="69500401" w14:textId="3B9CCEDA" w:rsidR="00587138" w:rsidRPr="000627CD" w:rsidDel="001848B0" w:rsidRDefault="00587138" w:rsidP="00092529">
            <w:pPr>
              <w:pStyle w:val="BodyText"/>
              <w:spacing w:before="162" w:line="480" w:lineRule="auto"/>
              <w:ind w:right="-90"/>
              <w:jc w:val="center"/>
              <w:rPr>
                <w:del w:id="13862" w:author="Hardik Malhotra" w:date="2021-09-30T19:35:00Z"/>
                <w:rFonts w:ascii="Verdana" w:hAnsi="Verdana"/>
                <w:bCs/>
                <w:sz w:val="14"/>
                <w:szCs w:val="14"/>
              </w:rPr>
            </w:pPr>
            <w:del w:id="13863" w:author="Hardik Malhotra" w:date="2021-09-30T19:35:00Z">
              <w:r w:rsidDel="001848B0">
                <w:rPr>
                  <w:rFonts w:ascii="Verdana" w:hAnsi="Verdana" w:cs="Calibri"/>
                  <w:sz w:val="14"/>
                  <w:szCs w:val="14"/>
                </w:rPr>
                <w:delText>South AmericaBrazil</w:delText>
              </w:r>
              <w:r w:rsidDel="001848B0">
                <w:rPr>
                  <w:rFonts w:ascii="Verdana" w:hAnsi="Verdana" w:cs="Calibri"/>
                  <w:color w:val="000000"/>
                  <w:sz w:val="14"/>
                  <w:szCs w:val="14"/>
                </w:rPr>
                <w:delText>Taboao de Serra, Sao Paulo</w:delText>
              </w:r>
              <w:r w:rsidDel="001848B0">
                <w:rPr>
                  <w:rFonts w:ascii="Verdana" w:hAnsi="Verdana" w:cs="Calibri"/>
                  <w:sz w:val="14"/>
                  <w:szCs w:val="14"/>
                </w:rPr>
                <w:delText>Huntsman Corporation101010101010101010MEASaudi Arabia </w:delText>
              </w:r>
              <w:r w:rsidDel="001848B0">
                <w:rPr>
                  <w:rFonts w:ascii="Verdana" w:hAnsi="Verdana" w:cs="Calibri"/>
                  <w:color w:val="000000"/>
                  <w:sz w:val="14"/>
                  <w:szCs w:val="14"/>
                </w:rPr>
                <w:delText>NAMA Chemicals</w:delText>
              </w:r>
              <w:r w:rsidDel="001848B0">
                <w:rPr>
                  <w:rFonts w:ascii="Verdana" w:hAnsi="Verdana" w:cs="Calibri"/>
                  <w:sz w:val="14"/>
                  <w:szCs w:val="14"/>
                </w:rPr>
                <w:delText>120120120120120120120120120</w:delText>
              </w:r>
            </w:del>
          </w:p>
        </w:tc>
        <w:tc>
          <w:tcPr>
            <w:tcW w:w="789" w:type="dxa"/>
            <w:shd w:val="clear" w:color="auto" w:fill="FFFFFF"/>
            <w:tcMar>
              <w:top w:w="15" w:type="dxa"/>
              <w:left w:w="15" w:type="dxa"/>
              <w:bottom w:w="0" w:type="dxa"/>
              <w:right w:w="15" w:type="dxa"/>
            </w:tcMar>
            <w:vAlign w:val="bottom"/>
            <w:tcPrChange w:id="13864" w:author="Neeshu Bhadauriya" w:date="2021-09-27T21:37:00Z">
              <w:tcPr>
                <w:tcW w:w="789" w:type="dxa"/>
                <w:gridSpan w:val="2"/>
                <w:shd w:val="clear" w:color="auto" w:fill="FFFFFF"/>
                <w:tcMar>
                  <w:top w:w="15" w:type="dxa"/>
                  <w:left w:w="15" w:type="dxa"/>
                  <w:bottom w:w="0" w:type="dxa"/>
                  <w:right w:w="15" w:type="dxa"/>
                </w:tcMar>
                <w:vAlign w:val="bottom"/>
              </w:tcPr>
            </w:tcPrChange>
          </w:tcPr>
          <w:p w14:paraId="3DB6946C" w14:textId="09B858CA" w:rsidR="00587138" w:rsidRPr="000627CD" w:rsidDel="001848B0" w:rsidRDefault="00587138" w:rsidP="00092529">
            <w:pPr>
              <w:pStyle w:val="BodyText"/>
              <w:spacing w:before="162" w:line="480" w:lineRule="auto"/>
              <w:ind w:right="-90"/>
              <w:jc w:val="center"/>
              <w:rPr>
                <w:del w:id="13865" w:author="Hardik Malhotra" w:date="2021-09-30T19:35:00Z"/>
                <w:rFonts w:ascii="Verdana" w:hAnsi="Verdana"/>
                <w:bCs/>
                <w:sz w:val="14"/>
                <w:szCs w:val="14"/>
              </w:rPr>
            </w:pPr>
          </w:p>
        </w:tc>
        <w:tc>
          <w:tcPr>
            <w:tcW w:w="789" w:type="dxa"/>
            <w:shd w:val="clear" w:color="auto" w:fill="FFFFFF"/>
            <w:tcMar>
              <w:top w:w="15" w:type="dxa"/>
              <w:left w:w="15" w:type="dxa"/>
              <w:bottom w:w="0" w:type="dxa"/>
              <w:right w:w="15" w:type="dxa"/>
            </w:tcMar>
            <w:vAlign w:val="bottom"/>
            <w:tcPrChange w:id="13866" w:author="Neeshu Bhadauriya" w:date="2021-09-27T21:37:00Z">
              <w:tcPr>
                <w:tcW w:w="789" w:type="dxa"/>
                <w:gridSpan w:val="2"/>
                <w:shd w:val="clear" w:color="auto" w:fill="FFFFFF"/>
                <w:tcMar>
                  <w:top w:w="15" w:type="dxa"/>
                  <w:left w:w="15" w:type="dxa"/>
                  <w:bottom w:w="0" w:type="dxa"/>
                  <w:right w:w="15" w:type="dxa"/>
                </w:tcMar>
                <w:vAlign w:val="bottom"/>
              </w:tcPr>
            </w:tcPrChange>
          </w:tcPr>
          <w:p w14:paraId="2068C8F4" w14:textId="0032FDD3" w:rsidR="00587138" w:rsidRPr="000627CD" w:rsidDel="001848B0" w:rsidRDefault="00587138" w:rsidP="00092529">
            <w:pPr>
              <w:pStyle w:val="BodyText"/>
              <w:spacing w:before="162" w:line="480" w:lineRule="auto"/>
              <w:ind w:right="-90"/>
              <w:jc w:val="center"/>
              <w:rPr>
                <w:del w:id="13867" w:author="Hardik Malhotra" w:date="2021-09-30T19:35:00Z"/>
                <w:rFonts w:ascii="Verdana" w:hAnsi="Verdana"/>
                <w:bCs/>
                <w:sz w:val="14"/>
                <w:szCs w:val="14"/>
              </w:rPr>
            </w:pPr>
          </w:p>
        </w:tc>
        <w:tc>
          <w:tcPr>
            <w:tcW w:w="1172" w:type="dxa"/>
            <w:shd w:val="clear" w:color="auto" w:fill="FFFFFF"/>
            <w:tcMar>
              <w:top w:w="15" w:type="dxa"/>
              <w:left w:w="15" w:type="dxa"/>
              <w:bottom w:w="0" w:type="dxa"/>
              <w:right w:w="15" w:type="dxa"/>
            </w:tcMar>
            <w:vAlign w:val="bottom"/>
            <w:tcPrChange w:id="13868" w:author="Neeshu Bhadauriya" w:date="2021-09-27T21:37:00Z">
              <w:tcPr>
                <w:tcW w:w="790" w:type="dxa"/>
                <w:shd w:val="clear" w:color="auto" w:fill="FFFFFF"/>
                <w:tcMar>
                  <w:top w:w="15" w:type="dxa"/>
                  <w:left w:w="15" w:type="dxa"/>
                  <w:bottom w:w="0" w:type="dxa"/>
                  <w:right w:w="15" w:type="dxa"/>
                </w:tcMar>
                <w:vAlign w:val="bottom"/>
              </w:tcPr>
            </w:tcPrChange>
          </w:tcPr>
          <w:tbl>
            <w:tblPr>
              <w:tblW w:w="8900" w:type="dxa"/>
              <w:tblLayout w:type="fixed"/>
              <w:tblLook w:val="04A0" w:firstRow="1" w:lastRow="0" w:firstColumn="1" w:lastColumn="0" w:noHBand="0" w:noVBand="1"/>
            </w:tblPr>
            <w:tblGrid>
              <w:gridCol w:w="1756"/>
              <w:gridCol w:w="856"/>
              <w:gridCol w:w="736"/>
              <w:gridCol w:w="796"/>
              <w:gridCol w:w="816"/>
              <w:gridCol w:w="776"/>
              <w:gridCol w:w="836"/>
              <w:gridCol w:w="796"/>
              <w:gridCol w:w="656"/>
              <w:gridCol w:w="876"/>
            </w:tblGrid>
            <w:tr w:rsidR="00587138" w:rsidRPr="00A33B4E" w:rsidDel="001848B0" w14:paraId="47E98015" w14:textId="4E14E68A" w:rsidTr="00092529">
              <w:trPr>
                <w:trHeight w:val="300"/>
                <w:del w:id="13869" w:author="Hardik Malhotra" w:date="2021-09-30T19:35:00Z"/>
              </w:trPr>
              <w:tc>
                <w:tcPr>
                  <w:tcW w:w="1756" w:type="dxa"/>
                  <w:tcBorders>
                    <w:top w:val="nil"/>
                    <w:left w:val="nil"/>
                    <w:bottom w:val="nil"/>
                    <w:right w:val="nil"/>
                  </w:tcBorders>
                  <w:shd w:val="clear" w:color="000000" w:fill="FFFFFF"/>
                  <w:vAlign w:val="bottom"/>
                  <w:hideMark/>
                </w:tcPr>
                <w:p w14:paraId="6EF20AAF" w14:textId="6F2CE84F" w:rsidR="00587138" w:rsidDel="001848B0" w:rsidRDefault="00587138" w:rsidP="00092529">
                  <w:pPr>
                    <w:rPr>
                      <w:del w:id="13870" w:author="Hardik Malhotra" w:date="2021-09-30T19:35:00Z"/>
                      <w:rFonts w:ascii="Verdana" w:hAnsi="Verdana" w:cs="Calibri"/>
                      <w:color w:val="000000"/>
                      <w:sz w:val="14"/>
                      <w:szCs w:val="14"/>
                    </w:rPr>
                  </w:pPr>
                  <w:del w:id="13871" w:author="Hardik Malhotra" w:date="2021-09-30T19:35:00Z">
                    <w:r w:rsidDel="001848B0">
                      <w:rPr>
                        <w:rFonts w:ascii="Verdana" w:hAnsi="Verdana" w:cs="Calibri"/>
                        <w:color w:val="000000"/>
                        <w:sz w:val="14"/>
                        <w:szCs w:val="14"/>
                      </w:rPr>
                      <w:delText xml:space="preserve">Others </w:delText>
                    </w:r>
                    <w:r w:rsidRPr="006321E8" w:rsidDel="001848B0">
                      <w:rPr>
                        <w:rFonts w:ascii="Verdana" w:hAnsi="Verdana" w:cs="Calibri"/>
                        <w:color w:val="FF0000"/>
                        <w:sz w:val="14"/>
                        <w:szCs w:val="14"/>
                        <w:rPrChange w:id="13872" w:author="Supreet Mathaun" w:date="2021-09-23T17:15:00Z">
                          <w:rPr>
                            <w:rFonts w:ascii="Verdana" w:hAnsi="Verdana" w:cs="Calibri"/>
                            <w:color w:val="000000"/>
                            <w:sz w:val="14"/>
                            <w:szCs w:val="14"/>
                          </w:rPr>
                        </w:rPrChange>
                      </w:rPr>
                      <w:delText>1</w:delText>
                    </w:r>
                  </w:del>
                </w:p>
                <w:p w14:paraId="5690D7CE" w14:textId="28D92280" w:rsidR="00587138" w:rsidRPr="00A33B4E" w:rsidDel="001848B0" w:rsidRDefault="00587138" w:rsidP="00092529">
                  <w:pPr>
                    <w:spacing w:after="0" w:line="240" w:lineRule="auto"/>
                    <w:jc w:val="both"/>
                    <w:rPr>
                      <w:del w:id="13873" w:author="Hardik Malhotra" w:date="2021-09-30T19:35:00Z"/>
                      <w:rFonts w:ascii="Verdana" w:eastAsia="Times New Roman" w:hAnsi="Verdana" w:cs="Calibri"/>
                      <w:color w:val="000000"/>
                      <w:sz w:val="14"/>
                      <w:szCs w:val="14"/>
                      <w:lang w:eastAsia="en-IN"/>
                    </w:rPr>
                  </w:pPr>
                </w:p>
              </w:tc>
              <w:tc>
                <w:tcPr>
                  <w:tcW w:w="856" w:type="dxa"/>
                  <w:tcBorders>
                    <w:top w:val="nil"/>
                    <w:left w:val="nil"/>
                    <w:bottom w:val="nil"/>
                    <w:right w:val="nil"/>
                  </w:tcBorders>
                  <w:shd w:val="clear" w:color="000000" w:fill="FFFFFF"/>
                  <w:noWrap/>
                  <w:vAlign w:val="bottom"/>
                  <w:hideMark/>
                </w:tcPr>
                <w:p w14:paraId="0DB3D9F9" w14:textId="72AE15DD" w:rsidR="00587138" w:rsidRPr="00A33B4E" w:rsidDel="001848B0" w:rsidRDefault="00587138" w:rsidP="00092529">
                  <w:pPr>
                    <w:spacing w:after="0" w:line="240" w:lineRule="auto"/>
                    <w:jc w:val="right"/>
                    <w:rPr>
                      <w:del w:id="13874" w:author="Hardik Malhotra" w:date="2021-09-30T19:35:00Z"/>
                      <w:rFonts w:ascii="Verdana" w:eastAsia="Times New Roman" w:hAnsi="Verdana" w:cs="Calibri"/>
                      <w:color w:val="000000"/>
                      <w:sz w:val="14"/>
                      <w:szCs w:val="14"/>
                      <w:lang w:eastAsia="en-IN"/>
                    </w:rPr>
                  </w:pPr>
                  <w:del w:id="13875" w:author="Hardik Malhotra" w:date="2021-09-30T19:35:00Z">
                    <w:r w:rsidRPr="00A33B4E" w:rsidDel="001848B0">
                      <w:rPr>
                        <w:rFonts w:ascii="Verdana" w:eastAsia="Times New Roman" w:hAnsi="Verdana" w:cs="Calibri"/>
                        <w:color w:val="000000"/>
                        <w:sz w:val="14"/>
                        <w:szCs w:val="14"/>
                        <w:lang w:eastAsia="en-IN"/>
                      </w:rPr>
                      <w:delText>566</w:delText>
                    </w:r>
                  </w:del>
                </w:p>
              </w:tc>
              <w:tc>
                <w:tcPr>
                  <w:tcW w:w="736" w:type="dxa"/>
                  <w:tcBorders>
                    <w:top w:val="nil"/>
                    <w:left w:val="nil"/>
                    <w:bottom w:val="nil"/>
                    <w:right w:val="nil"/>
                  </w:tcBorders>
                  <w:shd w:val="clear" w:color="000000" w:fill="FFFFFF"/>
                  <w:noWrap/>
                  <w:vAlign w:val="bottom"/>
                  <w:hideMark/>
                </w:tcPr>
                <w:p w14:paraId="47BDDAA8" w14:textId="0EDA2C48" w:rsidR="00587138" w:rsidRPr="00A33B4E" w:rsidDel="001848B0" w:rsidRDefault="00587138" w:rsidP="00092529">
                  <w:pPr>
                    <w:spacing w:after="0" w:line="240" w:lineRule="auto"/>
                    <w:jc w:val="right"/>
                    <w:rPr>
                      <w:del w:id="13876" w:author="Hardik Malhotra" w:date="2021-09-30T19:35:00Z"/>
                      <w:rFonts w:ascii="Verdana" w:eastAsia="Times New Roman" w:hAnsi="Verdana" w:cs="Calibri"/>
                      <w:color w:val="000000"/>
                      <w:sz w:val="14"/>
                      <w:szCs w:val="14"/>
                      <w:lang w:eastAsia="en-IN"/>
                    </w:rPr>
                  </w:pPr>
                  <w:del w:id="13877" w:author="Hardik Malhotra" w:date="2021-09-30T19:35:00Z">
                    <w:r w:rsidRPr="00A33B4E" w:rsidDel="001848B0">
                      <w:rPr>
                        <w:rFonts w:ascii="Verdana" w:eastAsia="Times New Roman" w:hAnsi="Verdana" w:cs="Calibri"/>
                        <w:color w:val="000000"/>
                        <w:sz w:val="14"/>
                        <w:szCs w:val="14"/>
                        <w:lang w:eastAsia="en-IN"/>
                      </w:rPr>
                      <w:delText>586</w:delText>
                    </w:r>
                  </w:del>
                </w:p>
              </w:tc>
              <w:tc>
                <w:tcPr>
                  <w:tcW w:w="796" w:type="dxa"/>
                  <w:tcBorders>
                    <w:top w:val="nil"/>
                    <w:left w:val="nil"/>
                    <w:bottom w:val="nil"/>
                    <w:right w:val="nil"/>
                  </w:tcBorders>
                  <w:shd w:val="clear" w:color="000000" w:fill="FFFFFF"/>
                  <w:noWrap/>
                  <w:vAlign w:val="bottom"/>
                  <w:hideMark/>
                </w:tcPr>
                <w:p w14:paraId="597A3785" w14:textId="7EB67103" w:rsidR="00587138" w:rsidRPr="00A33B4E" w:rsidDel="001848B0" w:rsidRDefault="00587138" w:rsidP="00092529">
                  <w:pPr>
                    <w:spacing w:after="0" w:line="240" w:lineRule="auto"/>
                    <w:jc w:val="right"/>
                    <w:rPr>
                      <w:del w:id="13878" w:author="Hardik Malhotra" w:date="2021-09-30T19:35:00Z"/>
                      <w:rFonts w:ascii="Verdana" w:eastAsia="Times New Roman" w:hAnsi="Verdana" w:cs="Calibri"/>
                      <w:color w:val="000000"/>
                      <w:sz w:val="14"/>
                      <w:szCs w:val="14"/>
                      <w:lang w:eastAsia="en-IN"/>
                    </w:rPr>
                  </w:pPr>
                  <w:del w:id="13879" w:author="Hardik Malhotra" w:date="2021-09-30T19:35:00Z">
                    <w:r w:rsidRPr="00A33B4E" w:rsidDel="001848B0">
                      <w:rPr>
                        <w:rFonts w:ascii="Verdana" w:eastAsia="Times New Roman" w:hAnsi="Verdana" w:cs="Calibri"/>
                        <w:color w:val="000000"/>
                        <w:sz w:val="14"/>
                        <w:szCs w:val="14"/>
                        <w:lang w:eastAsia="en-IN"/>
                      </w:rPr>
                      <w:delText>606</w:delText>
                    </w:r>
                  </w:del>
                </w:p>
              </w:tc>
              <w:tc>
                <w:tcPr>
                  <w:tcW w:w="816" w:type="dxa"/>
                  <w:tcBorders>
                    <w:top w:val="nil"/>
                    <w:left w:val="nil"/>
                    <w:bottom w:val="nil"/>
                    <w:right w:val="nil"/>
                  </w:tcBorders>
                  <w:shd w:val="clear" w:color="000000" w:fill="FFFFFF"/>
                  <w:noWrap/>
                  <w:vAlign w:val="bottom"/>
                  <w:hideMark/>
                </w:tcPr>
                <w:p w14:paraId="40B0D703" w14:textId="6B14B670" w:rsidR="00587138" w:rsidRPr="00A33B4E" w:rsidDel="001848B0" w:rsidRDefault="00587138" w:rsidP="00092529">
                  <w:pPr>
                    <w:spacing w:after="0" w:line="240" w:lineRule="auto"/>
                    <w:jc w:val="right"/>
                    <w:rPr>
                      <w:del w:id="13880" w:author="Hardik Malhotra" w:date="2021-09-30T19:35:00Z"/>
                      <w:rFonts w:ascii="Verdana" w:eastAsia="Times New Roman" w:hAnsi="Verdana" w:cs="Calibri"/>
                      <w:color w:val="000000"/>
                      <w:sz w:val="14"/>
                      <w:szCs w:val="14"/>
                      <w:lang w:eastAsia="en-IN"/>
                    </w:rPr>
                  </w:pPr>
                  <w:del w:id="13881" w:author="Hardik Malhotra" w:date="2021-09-30T19:35:00Z">
                    <w:r w:rsidRPr="00A33B4E" w:rsidDel="001848B0">
                      <w:rPr>
                        <w:rFonts w:ascii="Verdana" w:eastAsia="Times New Roman" w:hAnsi="Verdana" w:cs="Calibri"/>
                        <w:color w:val="000000"/>
                        <w:sz w:val="14"/>
                        <w:szCs w:val="14"/>
                        <w:lang w:eastAsia="en-IN"/>
                      </w:rPr>
                      <w:delText>638</w:delText>
                    </w:r>
                  </w:del>
                </w:p>
              </w:tc>
              <w:tc>
                <w:tcPr>
                  <w:tcW w:w="776" w:type="dxa"/>
                  <w:tcBorders>
                    <w:top w:val="nil"/>
                    <w:left w:val="nil"/>
                    <w:bottom w:val="nil"/>
                    <w:right w:val="nil"/>
                  </w:tcBorders>
                  <w:shd w:val="clear" w:color="000000" w:fill="FFFFFF"/>
                  <w:noWrap/>
                  <w:vAlign w:val="bottom"/>
                  <w:hideMark/>
                </w:tcPr>
                <w:p w14:paraId="5B3564EE" w14:textId="054C4D71" w:rsidR="00587138" w:rsidRPr="00A33B4E" w:rsidDel="001848B0" w:rsidRDefault="00587138" w:rsidP="00092529">
                  <w:pPr>
                    <w:spacing w:after="0" w:line="240" w:lineRule="auto"/>
                    <w:jc w:val="right"/>
                    <w:rPr>
                      <w:del w:id="13882" w:author="Hardik Malhotra" w:date="2021-09-30T19:35:00Z"/>
                      <w:rFonts w:ascii="Verdana" w:eastAsia="Times New Roman" w:hAnsi="Verdana" w:cs="Calibri"/>
                      <w:color w:val="000000"/>
                      <w:sz w:val="14"/>
                      <w:szCs w:val="14"/>
                      <w:lang w:eastAsia="en-IN"/>
                    </w:rPr>
                  </w:pPr>
                  <w:del w:id="13883" w:author="Hardik Malhotra" w:date="2021-09-30T19:35:00Z">
                    <w:r w:rsidRPr="00A33B4E" w:rsidDel="001848B0">
                      <w:rPr>
                        <w:rFonts w:ascii="Verdana" w:eastAsia="Times New Roman" w:hAnsi="Verdana" w:cs="Calibri"/>
                        <w:color w:val="000000"/>
                        <w:sz w:val="14"/>
                        <w:szCs w:val="14"/>
                        <w:lang w:eastAsia="en-IN"/>
                      </w:rPr>
                      <w:delText>653</w:delText>
                    </w:r>
                  </w:del>
                </w:p>
              </w:tc>
              <w:tc>
                <w:tcPr>
                  <w:tcW w:w="836" w:type="dxa"/>
                  <w:tcBorders>
                    <w:top w:val="nil"/>
                    <w:left w:val="nil"/>
                    <w:bottom w:val="nil"/>
                    <w:right w:val="nil"/>
                  </w:tcBorders>
                  <w:shd w:val="clear" w:color="000000" w:fill="FFFFFF"/>
                  <w:noWrap/>
                  <w:vAlign w:val="bottom"/>
                  <w:hideMark/>
                </w:tcPr>
                <w:p w14:paraId="2A6DEC4F" w14:textId="4D1F6B4A" w:rsidR="00587138" w:rsidRPr="00A33B4E" w:rsidDel="001848B0" w:rsidRDefault="00587138" w:rsidP="00092529">
                  <w:pPr>
                    <w:spacing w:after="0" w:line="240" w:lineRule="auto"/>
                    <w:jc w:val="right"/>
                    <w:rPr>
                      <w:del w:id="13884" w:author="Hardik Malhotra" w:date="2021-09-30T19:35:00Z"/>
                      <w:rFonts w:ascii="Verdana" w:eastAsia="Times New Roman" w:hAnsi="Verdana" w:cs="Calibri"/>
                      <w:color w:val="000000"/>
                      <w:sz w:val="14"/>
                      <w:szCs w:val="14"/>
                      <w:lang w:eastAsia="en-IN"/>
                    </w:rPr>
                  </w:pPr>
                  <w:del w:id="13885" w:author="Hardik Malhotra" w:date="2021-09-30T19:35:00Z">
                    <w:r w:rsidRPr="00A33B4E" w:rsidDel="001848B0">
                      <w:rPr>
                        <w:rFonts w:ascii="Verdana" w:eastAsia="Times New Roman" w:hAnsi="Verdana" w:cs="Calibri"/>
                        <w:color w:val="000000"/>
                        <w:sz w:val="14"/>
                        <w:szCs w:val="14"/>
                        <w:lang w:eastAsia="en-IN"/>
                      </w:rPr>
                      <w:delText>653</w:delText>
                    </w:r>
                  </w:del>
                </w:p>
              </w:tc>
              <w:tc>
                <w:tcPr>
                  <w:tcW w:w="796" w:type="dxa"/>
                  <w:tcBorders>
                    <w:top w:val="nil"/>
                    <w:left w:val="nil"/>
                    <w:bottom w:val="nil"/>
                    <w:right w:val="nil"/>
                  </w:tcBorders>
                  <w:shd w:val="clear" w:color="000000" w:fill="FFFFFF"/>
                  <w:noWrap/>
                  <w:vAlign w:val="bottom"/>
                  <w:hideMark/>
                </w:tcPr>
                <w:p w14:paraId="560F511D" w14:textId="172186FE" w:rsidR="00587138" w:rsidRPr="00A33B4E" w:rsidDel="001848B0" w:rsidRDefault="00587138" w:rsidP="00092529">
                  <w:pPr>
                    <w:spacing w:after="0" w:line="240" w:lineRule="auto"/>
                    <w:jc w:val="right"/>
                    <w:rPr>
                      <w:del w:id="13886" w:author="Hardik Malhotra" w:date="2021-09-30T19:35:00Z"/>
                      <w:rFonts w:ascii="Verdana" w:eastAsia="Times New Roman" w:hAnsi="Verdana" w:cs="Calibri"/>
                      <w:color w:val="000000"/>
                      <w:sz w:val="14"/>
                      <w:szCs w:val="14"/>
                      <w:lang w:eastAsia="en-IN"/>
                    </w:rPr>
                  </w:pPr>
                  <w:del w:id="13887" w:author="Hardik Malhotra" w:date="2021-09-30T19:35:00Z">
                    <w:r w:rsidRPr="00A33B4E" w:rsidDel="001848B0">
                      <w:rPr>
                        <w:rFonts w:ascii="Verdana" w:eastAsia="Times New Roman" w:hAnsi="Verdana" w:cs="Calibri"/>
                        <w:color w:val="000000"/>
                        <w:sz w:val="14"/>
                        <w:szCs w:val="14"/>
                        <w:lang w:eastAsia="en-IN"/>
                      </w:rPr>
                      <w:delText>668</w:delText>
                    </w:r>
                  </w:del>
                </w:p>
              </w:tc>
              <w:tc>
                <w:tcPr>
                  <w:tcW w:w="656" w:type="dxa"/>
                  <w:tcBorders>
                    <w:top w:val="nil"/>
                    <w:left w:val="nil"/>
                    <w:bottom w:val="nil"/>
                    <w:right w:val="nil"/>
                  </w:tcBorders>
                  <w:shd w:val="clear" w:color="000000" w:fill="FFFFFF"/>
                  <w:noWrap/>
                  <w:vAlign w:val="bottom"/>
                  <w:hideMark/>
                </w:tcPr>
                <w:p w14:paraId="24A7AB24" w14:textId="68A7461A" w:rsidR="00587138" w:rsidRPr="00A33B4E" w:rsidDel="001848B0" w:rsidRDefault="00587138" w:rsidP="00092529">
                  <w:pPr>
                    <w:spacing w:after="0" w:line="240" w:lineRule="auto"/>
                    <w:jc w:val="right"/>
                    <w:rPr>
                      <w:del w:id="13888" w:author="Hardik Malhotra" w:date="2021-09-30T19:35:00Z"/>
                      <w:rFonts w:ascii="Verdana" w:eastAsia="Times New Roman" w:hAnsi="Verdana" w:cs="Calibri"/>
                      <w:color w:val="000000"/>
                      <w:sz w:val="14"/>
                      <w:szCs w:val="14"/>
                      <w:lang w:eastAsia="en-IN"/>
                    </w:rPr>
                  </w:pPr>
                  <w:del w:id="13889" w:author="Hardik Malhotra" w:date="2021-09-30T19:35:00Z">
                    <w:r w:rsidRPr="00A33B4E" w:rsidDel="001848B0">
                      <w:rPr>
                        <w:rFonts w:ascii="Verdana" w:eastAsia="Times New Roman" w:hAnsi="Verdana" w:cs="Calibri"/>
                        <w:color w:val="000000"/>
                        <w:sz w:val="14"/>
                        <w:szCs w:val="14"/>
                        <w:lang w:eastAsia="en-IN"/>
                      </w:rPr>
                      <w:delText>668</w:delText>
                    </w:r>
                  </w:del>
                </w:p>
              </w:tc>
              <w:tc>
                <w:tcPr>
                  <w:tcW w:w="876" w:type="dxa"/>
                  <w:tcBorders>
                    <w:top w:val="nil"/>
                    <w:left w:val="nil"/>
                    <w:bottom w:val="nil"/>
                    <w:right w:val="nil"/>
                  </w:tcBorders>
                  <w:shd w:val="clear" w:color="000000" w:fill="FFFFFF"/>
                  <w:noWrap/>
                  <w:vAlign w:val="bottom"/>
                  <w:hideMark/>
                </w:tcPr>
                <w:p w14:paraId="4F5D433E" w14:textId="52C44196" w:rsidR="00587138" w:rsidRPr="00A33B4E" w:rsidDel="001848B0" w:rsidRDefault="00587138" w:rsidP="00092529">
                  <w:pPr>
                    <w:spacing w:after="0" w:line="240" w:lineRule="auto"/>
                    <w:jc w:val="right"/>
                    <w:rPr>
                      <w:del w:id="13890" w:author="Hardik Malhotra" w:date="2021-09-30T19:35:00Z"/>
                      <w:rFonts w:ascii="Verdana" w:eastAsia="Times New Roman" w:hAnsi="Verdana" w:cs="Calibri"/>
                      <w:color w:val="000000"/>
                      <w:sz w:val="14"/>
                      <w:szCs w:val="14"/>
                      <w:lang w:eastAsia="en-IN"/>
                    </w:rPr>
                  </w:pPr>
                  <w:del w:id="13891" w:author="Hardik Malhotra" w:date="2021-09-30T19:35:00Z">
                    <w:r w:rsidRPr="00A33B4E" w:rsidDel="001848B0">
                      <w:rPr>
                        <w:rFonts w:ascii="Verdana" w:eastAsia="Times New Roman" w:hAnsi="Verdana" w:cs="Calibri"/>
                        <w:color w:val="000000"/>
                        <w:sz w:val="14"/>
                        <w:szCs w:val="14"/>
                        <w:lang w:eastAsia="en-IN"/>
                      </w:rPr>
                      <w:delText>668</w:delText>
                    </w:r>
                  </w:del>
                </w:p>
              </w:tc>
            </w:tr>
          </w:tbl>
          <w:p w14:paraId="63E3884F" w14:textId="12DD2E2D" w:rsidR="00587138" w:rsidRPr="000627CD" w:rsidDel="001848B0" w:rsidRDefault="00587138" w:rsidP="00092529">
            <w:pPr>
              <w:pStyle w:val="BodyText"/>
              <w:spacing w:before="162" w:line="480" w:lineRule="auto"/>
              <w:ind w:right="-90"/>
              <w:jc w:val="center"/>
              <w:rPr>
                <w:del w:id="13892" w:author="Hardik Malhotra" w:date="2021-09-30T19:35:00Z"/>
                <w:rFonts w:ascii="Verdana" w:hAnsi="Verdana"/>
                <w:bCs/>
                <w:sz w:val="14"/>
                <w:szCs w:val="14"/>
              </w:rPr>
            </w:pPr>
          </w:p>
        </w:tc>
        <w:tc>
          <w:tcPr>
            <w:tcW w:w="709" w:type="dxa"/>
            <w:shd w:val="clear" w:color="auto" w:fill="FFFFFF"/>
            <w:tcMar>
              <w:top w:w="15" w:type="dxa"/>
              <w:left w:w="15" w:type="dxa"/>
              <w:bottom w:w="0" w:type="dxa"/>
              <w:right w:w="15" w:type="dxa"/>
            </w:tcMar>
            <w:vAlign w:val="bottom"/>
            <w:tcPrChange w:id="13893" w:author="Neeshu Bhadauriya" w:date="2021-09-27T21:37:00Z">
              <w:tcPr>
                <w:tcW w:w="789" w:type="dxa"/>
                <w:gridSpan w:val="2"/>
                <w:shd w:val="clear" w:color="auto" w:fill="FFFFFF"/>
                <w:tcMar>
                  <w:top w:w="15" w:type="dxa"/>
                  <w:left w:w="15" w:type="dxa"/>
                  <w:bottom w:w="0" w:type="dxa"/>
                  <w:right w:w="15" w:type="dxa"/>
                </w:tcMar>
                <w:vAlign w:val="bottom"/>
              </w:tcPr>
            </w:tcPrChange>
          </w:tcPr>
          <w:p w14:paraId="2AF12102" w14:textId="43423D10" w:rsidR="00587138" w:rsidRPr="00A221A1" w:rsidDel="001848B0" w:rsidRDefault="00587138" w:rsidP="00092529">
            <w:pPr>
              <w:pStyle w:val="BodyText"/>
              <w:spacing w:before="162" w:line="480" w:lineRule="auto"/>
              <w:ind w:right="-90"/>
              <w:jc w:val="center"/>
              <w:rPr>
                <w:del w:id="13894" w:author="Hardik Malhotra" w:date="2021-09-30T19:35:00Z"/>
                <w:rFonts w:ascii="Verdana" w:hAnsi="Verdana" w:cs="Calibri"/>
                <w:sz w:val="14"/>
                <w:szCs w:val="14"/>
              </w:rPr>
            </w:pPr>
            <w:del w:id="13895" w:author="Hardik Malhotra" w:date="2021-09-30T19:35:00Z">
              <w:r w:rsidRPr="00C568E6" w:rsidDel="001848B0">
                <w:rPr>
                  <w:rFonts w:ascii="Verdana" w:hAnsi="Verdana" w:cs="Calibri"/>
                  <w:sz w:val="14"/>
                  <w:szCs w:val="14"/>
                  <w:rPrChange w:id="13896" w:author="Ritu Kamra" w:date="2021-09-27T17:36:00Z">
                    <w:rPr>
                      <w:rFonts w:ascii="Verdana" w:hAnsi="Verdana" w:cs="Calibri"/>
                      <w:color w:val="000000"/>
                      <w:sz w:val="14"/>
                      <w:szCs w:val="14"/>
                    </w:rPr>
                  </w:rPrChange>
                </w:rPr>
                <w:delText>566</w:delText>
              </w:r>
            </w:del>
          </w:p>
        </w:tc>
        <w:tc>
          <w:tcPr>
            <w:tcW w:w="487" w:type="dxa"/>
            <w:shd w:val="clear" w:color="auto" w:fill="FFFFFF"/>
            <w:tcMar>
              <w:top w:w="15" w:type="dxa"/>
              <w:left w:w="15" w:type="dxa"/>
              <w:bottom w:w="0" w:type="dxa"/>
              <w:right w:w="15" w:type="dxa"/>
            </w:tcMar>
            <w:vAlign w:val="bottom"/>
            <w:tcPrChange w:id="13897" w:author="Neeshu Bhadauriya" w:date="2021-09-27T21:37:00Z">
              <w:tcPr>
                <w:tcW w:w="789" w:type="dxa"/>
                <w:gridSpan w:val="3"/>
                <w:shd w:val="clear" w:color="auto" w:fill="FFFFFF"/>
                <w:tcMar>
                  <w:top w:w="15" w:type="dxa"/>
                  <w:left w:w="15" w:type="dxa"/>
                  <w:bottom w:w="0" w:type="dxa"/>
                  <w:right w:w="15" w:type="dxa"/>
                </w:tcMar>
                <w:vAlign w:val="bottom"/>
              </w:tcPr>
            </w:tcPrChange>
          </w:tcPr>
          <w:p w14:paraId="7F8C0930" w14:textId="6B3A2A2B" w:rsidR="00587138" w:rsidRPr="00A221A1" w:rsidDel="001848B0" w:rsidRDefault="00587138" w:rsidP="00092529">
            <w:pPr>
              <w:pStyle w:val="BodyText"/>
              <w:spacing w:before="162" w:line="480" w:lineRule="auto"/>
              <w:ind w:right="-90"/>
              <w:jc w:val="center"/>
              <w:rPr>
                <w:del w:id="13898" w:author="Hardik Malhotra" w:date="2021-09-30T19:35:00Z"/>
                <w:rFonts w:ascii="Verdana" w:hAnsi="Verdana" w:cs="Calibri"/>
                <w:sz w:val="14"/>
                <w:szCs w:val="14"/>
              </w:rPr>
            </w:pPr>
            <w:del w:id="13899" w:author="Hardik Malhotra" w:date="2021-09-30T19:35:00Z">
              <w:r w:rsidRPr="00C568E6" w:rsidDel="001848B0">
                <w:rPr>
                  <w:rFonts w:ascii="Verdana" w:hAnsi="Verdana" w:cs="Calibri"/>
                  <w:sz w:val="14"/>
                  <w:szCs w:val="14"/>
                  <w:rPrChange w:id="13900" w:author="Ritu Kamra" w:date="2021-09-27T17:36:00Z">
                    <w:rPr>
                      <w:rFonts w:ascii="Verdana" w:hAnsi="Verdana" w:cs="Calibri"/>
                      <w:color w:val="000000"/>
                      <w:sz w:val="14"/>
                      <w:szCs w:val="14"/>
                    </w:rPr>
                  </w:rPrChange>
                </w:rPr>
                <w:delText>586</w:delText>
              </w:r>
            </w:del>
          </w:p>
        </w:tc>
        <w:tc>
          <w:tcPr>
            <w:tcW w:w="790" w:type="dxa"/>
            <w:shd w:val="clear" w:color="auto" w:fill="FFFFFF"/>
            <w:tcMar>
              <w:top w:w="15" w:type="dxa"/>
              <w:left w:w="15" w:type="dxa"/>
              <w:bottom w:w="0" w:type="dxa"/>
              <w:right w:w="15" w:type="dxa"/>
            </w:tcMar>
            <w:vAlign w:val="bottom"/>
            <w:tcPrChange w:id="13901" w:author="Neeshu Bhadauriya" w:date="2021-09-27T21:37:00Z">
              <w:tcPr>
                <w:tcW w:w="790" w:type="dxa"/>
                <w:gridSpan w:val="2"/>
                <w:shd w:val="clear" w:color="auto" w:fill="FFFFFF"/>
                <w:tcMar>
                  <w:top w:w="15" w:type="dxa"/>
                  <w:left w:w="15" w:type="dxa"/>
                  <w:bottom w:w="0" w:type="dxa"/>
                  <w:right w:w="15" w:type="dxa"/>
                </w:tcMar>
                <w:vAlign w:val="bottom"/>
              </w:tcPr>
            </w:tcPrChange>
          </w:tcPr>
          <w:p w14:paraId="3A4970DF" w14:textId="46CFEF87" w:rsidR="00587138" w:rsidRPr="00A221A1" w:rsidDel="001848B0" w:rsidRDefault="00587138" w:rsidP="00092529">
            <w:pPr>
              <w:pStyle w:val="BodyText"/>
              <w:spacing w:before="162" w:line="480" w:lineRule="auto"/>
              <w:ind w:right="-90"/>
              <w:jc w:val="center"/>
              <w:rPr>
                <w:del w:id="13902" w:author="Hardik Malhotra" w:date="2021-09-30T19:35:00Z"/>
                <w:rFonts w:ascii="Verdana" w:hAnsi="Verdana" w:cs="Calibri"/>
                <w:sz w:val="14"/>
                <w:szCs w:val="14"/>
              </w:rPr>
            </w:pPr>
            <w:del w:id="13903" w:author="Hardik Malhotra" w:date="2021-09-30T19:35:00Z">
              <w:r w:rsidRPr="00C568E6" w:rsidDel="001848B0">
                <w:rPr>
                  <w:rFonts w:ascii="Verdana" w:hAnsi="Verdana" w:cs="Calibri"/>
                  <w:sz w:val="14"/>
                  <w:szCs w:val="14"/>
                  <w:rPrChange w:id="13904" w:author="Ritu Kamra" w:date="2021-09-27T17:36:00Z">
                    <w:rPr>
                      <w:rFonts w:ascii="Verdana" w:hAnsi="Verdana" w:cs="Calibri"/>
                      <w:color w:val="000000"/>
                      <w:sz w:val="14"/>
                      <w:szCs w:val="14"/>
                    </w:rPr>
                  </w:rPrChange>
                </w:rPr>
                <w:delText>606</w:delText>
              </w:r>
            </w:del>
          </w:p>
        </w:tc>
        <w:tc>
          <w:tcPr>
            <w:tcW w:w="789" w:type="dxa"/>
            <w:shd w:val="clear" w:color="auto" w:fill="FFFFFF"/>
            <w:tcMar>
              <w:top w:w="15" w:type="dxa"/>
              <w:left w:w="15" w:type="dxa"/>
              <w:bottom w:w="0" w:type="dxa"/>
              <w:right w:w="15" w:type="dxa"/>
            </w:tcMar>
            <w:vAlign w:val="bottom"/>
            <w:tcPrChange w:id="13905" w:author="Neeshu Bhadauriya" w:date="2021-09-27T21:37:00Z">
              <w:tcPr>
                <w:tcW w:w="789" w:type="dxa"/>
                <w:gridSpan w:val="2"/>
                <w:shd w:val="clear" w:color="auto" w:fill="FFFFFF"/>
                <w:tcMar>
                  <w:top w:w="15" w:type="dxa"/>
                  <w:left w:w="15" w:type="dxa"/>
                  <w:bottom w:w="0" w:type="dxa"/>
                  <w:right w:w="15" w:type="dxa"/>
                </w:tcMar>
                <w:vAlign w:val="bottom"/>
              </w:tcPr>
            </w:tcPrChange>
          </w:tcPr>
          <w:p w14:paraId="2E7BED5C" w14:textId="4BAD089C" w:rsidR="00587138" w:rsidRPr="00A221A1" w:rsidDel="001848B0" w:rsidRDefault="00587138" w:rsidP="00092529">
            <w:pPr>
              <w:pStyle w:val="BodyText"/>
              <w:spacing w:before="162" w:line="480" w:lineRule="auto"/>
              <w:ind w:right="-90"/>
              <w:jc w:val="center"/>
              <w:rPr>
                <w:del w:id="13906" w:author="Hardik Malhotra" w:date="2021-09-30T19:35:00Z"/>
                <w:rFonts w:ascii="Verdana" w:hAnsi="Verdana" w:cs="Calibri"/>
                <w:sz w:val="14"/>
                <w:szCs w:val="14"/>
              </w:rPr>
            </w:pPr>
            <w:del w:id="13907" w:author="Hardik Malhotra" w:date="2021-09-30T19:35:00Z">
              <w:r w:rsidRPr="00C568E6" w:rsidDel="001848B0">
                <w:rPr>
                  <w:rFonts w:ascii="Verdana" w:hAnsi="Verdana" w:cs="Calibri"/>
                  <w:sz w:val="14"/>
                  <w:szCs w:val="14"/>
                  <w:rPrChange w:id="13908" w:author="Ritu Kamra" w:date="2021-09-27T17:36:00Z">
                    <w:rPr>
                      <w:rFonts w:ascii="Verdana" w:hAnsi="Verdana" w:cs="Calibri"/>
                      <w:color w:val="000000"/>
                      <w:sz w:val="14"/>
                      <w:szCs w:val="14"/>
                    </w:rPr>
                  </w:rPrChange>
                </w:rPr>
                <w:delText>638</w:delText>
              </w:r>
            </w:del>
          </w:p>
        </w:tc>
        <w:tc>
          <w:tcPr>
            <w:tcW w:w="789" w:type="dxa"/>
            <w:shd w:val="clear" w:color="auto" w:fill="FFFFFF"/>
            <w:tcMar>
              <w:top w:w="15" w:type="dxa"/>
              <w:left w:w="15" w:type="dxa"/>
              <w:bottom w:w="0" w:type="dxa"/>
              <w:right w:w="15" w:type="dxa"/>
            </w:tcMar>
            <w:vAlign w:val="bottom"/>
            <w:tcPrChange w:id="13909" w:author="Neeshu Bhadauriya" w:date="2021-09-27T21:37:00Z">
              <w:tcPr>
                <w:tcW w:w="789" w:type="dxa"/>
                <w:gridSpan w:val="2"/>
                <w:shd w:val="clear" w:color="auto" w:fill="FFFFFF"/>
                <w:tcMar>
                  <w:top w:w="15" w:type="dxa"/>
                  <w:left w:w="15" w:type="dxa"/>
                  <w:bottom w:w="0" w:type="dxa"/>
                  <w:right w:w="15" w:type="dxa"/>
                </w:tcMar>
                <w:vAlign w:val="bottom"/>
              </w:tcPr>
            </w:tcPrChange>
          </w:tcPr>
          <w:p w14:paraId="634DADCC" w14:textId="7C6ECD51" w:rsidR="00587138" w:rsidRPr="00A221A1" w:rsidDel="001848B0" w:rsidRDefault="00587138" w:rsidP="00092529">
            <w:pPr>
              <w:pStyle w:val="BodyText"/>
              <w:spacing w:before="162" w:line="480" w:lineRule="auto"/>
              <w:ind w:right="-90"/>
              <w:jc w:val="center"/>
              <w:rPr>
                <w:del w:id="13910" w:author="Hardik Malhotra" w:date="2021-09-30T19:35:00Z"/>
                <w:rFonts w:ascii="Verdana" w:hAnsi="Verdana" w:cs="Calibri"/>
                <w:sz w:val="14"/>
                <w:szCs w:val="14"/>
              </w:rPr>
            </w:pPr>
            <w:del w:id="13911" w:author="Hardik Malhotra" w:date="2021-09-30T19:35:00Z">
              <w:r w:rsidRPr="00C568E6" w:rsidDel="001848B0">
                <w:rPr>
                  <w:rFonts w:ascii="Verdana" w:hAnsi="Verdana" w:cs="Calibri"/>
                  <w:sz w:val="14"/>
                  <w:szCs w:val="14"/>
                  <w:rPrChange w:id="13912" w:author="Ritu Kamra" w:date="2021-09-27T17:36:00Z">
                    <w:rPr>
                      <w:rFonts w:ascii="Verdana" w:hAnsi="Verdana" w:cs="Calibri"/>
                      <w:color w:val="000000"/>
                      <w:sz w:val="14"/>
                      <w:szCs w:val="14"/>
                    </w:rPr>
                  </w:rPrChange>
                </w:rPr>
                <w:delText>653</w:delText>
              </w:r>
            </w:del>
          </w:p>
        </w:tc>
        <w:tc>
          <w:tcPr>
            <w:tcW w:w="790" w:type="dxa"/>
            <w:shd w:val="clear" w:color="auto" w:fill="FFFFFF"/>
            <w:tcMar>
              <w:top w:w="15" w:type="dxa"/>
              <w:left w:w="15" w:type="dxa"/>
              <w:bottom w:w="0" w:type="dxa"/>
              <w:right w:w="15" w:type="dxa"/>
            </w:tcMar>
            <w:vAlign w:val="bottom"/>
            <w:tcPrChange w:id="13913" w:author="Neeshu Bhadauriya" w:date="2021-09-27T21:37:00Z">
              <w:tcPr>
                <w:tcW w:w="790" w:type="dxa"/>
                <w:gridSpan w:val="2"/>
                <w:shd w:val="clear" w:color="auto" w:fill="FFFFFF"/>
                <w:tcMar>
                  <w:top w:w="15" w:type="dxa"/>
                  <w:left w:w="15" w:type="dxa"/>
                  <w:bottom w:w="0" w:type="dxa"/>
                  <w:right w:w="15" w:type="dxa"/>
                </w:tcMar>
                <w:vAlign w:val="bottom"/>
              </w:tcPr>
            </w:tcPrChange>
          </w:tcPr>
          <w:p w14:paraId="361160F9" w14:textId="1EAEA23F" w:rsidR="00587138" w:rsidRPr="00A221A1" w:rsidDel="001848B0" w:rsidRDefault="00587138" w:rsidP="00092529">
            <w:pPr>
              <w:pStyle w:val="BodyText"/>
              <w:spacing w:before="162" w:line="480" w:lineRule="auto"/>
              <w:ind w:right="-90"/>
              <w:jc w:val="center"/>
              <w:rPr>
                <w:del w:id="13914" w:author="Hardik Malhotra" w:date="2021-09-30T19:35:00Z"/>
                <w:rFonts w:ascii="Verdana" w:hAnsi="Verdana" w:cs="Calibri"/>
                <w:sz w:val="14"/>
                <w:szCs w:val="14"/>
              </w:rPr>
            </w:pPr>
            <w:del w:id="13915" w:author="Hardik Malhotra" w:date="2021-09-30T19:35:00Z">
              <w:r w:rsidRPr="00C568E6" w:rsidDel="001848B0">
                <w:rPr>
                  <w:rFonts w:ascii="Verdana" w:hAnsi="Verdana" w:cs="Calibri"/>
                  <w:sz w:val="14"/>
                  <w:szCs w:val="14"/>
                  <w:rPrChange w:id="13916" w:author="Ritu Kamra" w:date="2021-09-27T17:36:00Z">
                    <w:rPr>
                      <w:rFonts w:ascii="Verdana" w:hAnsi="Verdana" w:cs="Calibri"/>
                      <w:color w:val="000000"/>
                      <w:sz w:val="14"/>
                      <w:szCs w:val="14"/>
                    </w:rPr>
                  </w:rPrChange>
                </w:rPr>
                <w:delText>653</w:delText>
              </w:r>
            </w:del>
          </w:p>
        </w:tc>
        <w:tc>
          <w:tcPr>
            <w:tcW w:w="789" w:type="dxa"/>
            <w:shd w:val="clear" w:color="auto" w:fill="FFFFFF"/>
            <w:tcMar>
              <w:top w:w="15" w:type="dxa"/>
              <w:left w:w="15" w:type="dxa"/>
              <w:bottom w:w="0" w:type="dxa"/>
              <w:right w:w="15" w:type="dxa"/>
            </w:tcMar>
            <w:vAlign w:val="bottom"/>
            <w:tcPrChange w:id="13917" w:author="Neeshu Bhadauriya" w:date="2021-09-27T21:37:00Z">
              <w:tcPr>
                <w:tcW w:w="789" w:type="dxa"/>
                <w:gridSpan w:val="2"/>
                <w:shd w:val="clear" w:color="auto" w:fill="FFFFFF"/>
                <w:tcMar>
                  <w:top w:w="15" w:type="dxa"/>
                  <w:left w:w="15" w:type="dxa"/>
                  <w:bottom w:w="0" w:type="dxa"/>
                  <w:right w:w="15" w:type="dxa"/>
                </w:tcMar>
                <w:vAlign w:val="bottom"/>
              </w:tcPr>
            </w:tcPrChange>
          </w:tcPr>
          <w:p w14:paraId="53C1FF95" w14:textId="1DF8AA2D" w:rsidR="00587138" w:rsidRPr="00A221A1" w:rsidDel="001848B0" w:rsidRDefault="00587138" w:rsidP="00092529">
            <w:pPr>
              <w:pStyle w:val="BodyText"/>
              <w:spacing w:before="162" w:line="480" w:lineRule="auto"/>
              <w:ind w:right="-90"/>
              <w:jc w:val="center"/>
              <w:rPr>
                <w:del w:id="13918" w:author="Hardik Malhotra" w:date="2021-09-30T19:35:00Z"/>
                <w:rFonts w:ascii="Verdana" w:hAnsi="Verdana" w:cs="Calibri"/>
                <w:sz w:val="14"/>
                <w:szCs w:val="14"/>
              </w:rPr>
            </w:pPr>
            <w:del w:id="13919" w:author="Hardik Malhotra" w:date="2021-09-30T19:35:00Z">
              <w:r w:rsidRPr="00C568E6" w:rsidDel="001848B0">
                <w:rPr>
                  <w:rFonts w:ascii="Verdana" w:hAnsi="Verdana" w:cs="Calibri"/>
                  <w:sz w:val="14"/>
                  <w:szCs w:val="14"/>
                  <w:rPrChange w:id="13920" w:author="Ritu Kamra" w:date="2021-09-27T17:36:00Z">
                    <w:rPr>
                      <w:rFonts w:ascii="Verdana" w:hAnsi="Verdana" w:cs="Calibri"/>
                      <w:color w:val="000000"/>
                      <w:sz w:val="14"/>
                      <w:szCs w:val="14"/>
                    </w:rPr>
                  </w:rPrChange>
                </w:rPr>
                <w:delText>668</w:delText>
              </w:r>
            </w:del>
          </w:p>
        </w:tc>
        <w:tc>
          <w:tcPr>
            <w:tcW w:w="789" w:type="dxa"/>
            <w:shd w:val="clear" w:color="auto" w:fill="FFFFFF"/>
            <w:tcMar>
              <w:top w:w="15" w:type="dxa"/>
              <w:left w:w="15" w:type="dxa"/>
              <w:bottom w:w="0" w:type="dxa"/>
              <w:right w:w="15" w:type="dxa"/>
            </w:tcMar>
            <w:vAlign w:val="bottom"/>
            <w:tcPrChange w:id="13921" w:author="Neeshu Bhadauriya" w:date="2021-09-27T21:37:00Z">
              <w:tcPr>
                <w:tcW w:w="789" w:type="dxa"/>
                <w:gridSpan w:val="2"/>
                <w:shd w:val="clear" w:color="auto" w:fill="FFFFFF"/>
                <w:tcMar>
                  <w:top w:w="15" w:type="dxa"/>
                  <w:left w:w="15" w:type="dxa"/>
                  <w:bottom w:w="0" w:type="dxa"/>
                  <w:right w:w="15" w:type="dxa"/>
                </w:tcMar>
                <w:vAlign w:val="bottom"/>
              </w:tcPr>
            </w:tcPrChange>
          </w:tcPr>
          <w:p w14:paraId="5476C9C6" w14:textId="49294729" w:rsidR="00587138" w:rsidRPr="00A221A1" w:rsidDel="001848B0" w:rsidRDefault="00587138" w:rsidP="00092529">
            <w:pPr>
              <w:pStyle w:val="BodyText"/>
              <w:spacing w:before="162" w:line="480" w:lineRule="auto"/>
              <w:ind w:right="-90"/>
              <w:jc w:val="center"/>
              <w:rPr>
                <w:del w:id="13922" w:author="Hardik Malhotra" w:date="2021-09-30T19:35:00Z"/>
                <w:rFonts w:ascii="Verdana" w:hAnsi="Verdana" w:cs="Calibri"/>
                <w:sz w:val="14"/>
                <w:szCs w:val="14"/>
              </w:rPr>
            </w:pPr>
            <w:del w:id="13923" w:author="Hardik Malhotra" w:date="2021-09-30T19:35:00Z">
              <w:r w:rsidRPr="00C568E6" w:rsidDel="001848B0">
                <w:rPr>
                  <w:rFonts w:ascii="Verdana" w:hAnsi="Verdana" w:cs="Calibri"/>
                  <w:sz w:val="14"/>
                  <w:szCs w:val="14"/>
                  <w:rPrChange w:id="13924" w:author="Ritu Kamra" w:date="2021-09-27T17:36:00Z">
                    <w:rPr>
                      <w:rFonts w:ascii="Verdana" w:hAnsi="Verdana" w:cs="Calibri"/>
                      <w:color w:val="000000"/>
                      <w:sz w:val="14"/>
                      <w:szCs w:val="14"/>
                    </w:rPr>
                  </w:rPrChange>
                </w:rPr>
                <w:delText>668</w:delText>
              </w:r>
            </w:del>
          </w:p>
        </w:tc>
        <w:tc>
          <w:tcPr>
            <w:tcW w:w="790" w:type="dxa"/>
            <w:shd w:val="clear" w:color="auto" w:fill="FFFFFF"/>
            <w:tcMar>
              <w:top w:w="15" w:type="dxa"/>
              <w:left w:w="15" w:type="dxa"/>
              <w:bottom w:w="0" w:type="dxa"/>
              <w:right w:w="15" w:type="dxa"/>
            </w:tcMar>
            <w:vAlign w:val="bottom"/>
            <w:tcPrChange w:id="13925" w:author="Neeshu Bhadauriya" w:date="2021-09-27T21:37:00Z">
              <w:tcPr>
                <w:tcW w:w="790" w:type="dxa"/>
                <w:gridSpan w:val="2"/>
                <w:shd w:val="clear" w:color="auto" w:fill="FFFFFF"/>
                <w:tcMar>
                  <w:top w:w="15" w:type="dxa"/>
                  <w:left w:w="15" w:type="dxa"/>
                  <w:bottom w:w="0" w:type="dxa"/>
                  <w:right w:w="15" w:type="dxa"/>
                </w:tcMar>
                <w:vAlign w:val="bottom"/>
              </w:tcPr>
            </w:tcPrChange>
          </w:tcPr>
          <w:p w14:paraId="6C27982E" w14:textId="24104012" w:rsidR="00587138" w:rsidRPr="00A221A1" w:rsidDel="001848B0" w:rsidRDefault="00587138" w:rsidP="00092529">
            <w:pPr>
              <w:pStyle w:val="BodyText"/>
              <w:spacing w:before="162" w:line="480" w:lineRule="auto"/>
              <w:ind w:right="-90"/>
              <w:jc w:val="center"/>
              <w:rPr>
                <w:del w:id="13926" w:author="Hardik Malhotra" w:date="2021-09-30T19:35:00Z"/>
                <w:rFonts w:ascii="Verdana" w:hAnsi="Verdana" w:cs="Calibri"/>
                <w:sz w:val="14"/>
                <w:szCs w:val="14"/>
              </w:rPr>
            </w:pPr>
            <w:del w:id="13927" w:author="Hardik Malhotra" w:date="2021-09-30T19:35:00Z">
              <w:r w:rsidRPr="00C568E6" w:rsidDel="001848B0">
                <w:rPr>
                  <w:rFonts w:ascii="Verdana" w:hAnsi="Verdana" w:cs="Calibri"/>
                  <w:sz w:val="14"/>
                  <w:szCs w:val="14"/>
                  <w:rPrChange w:id="13928" w:author="Ritu Kamra" w:date="2021-09-27T17:36:00Z">
                    <w:rPr>
                      <w:rFonts w:ascii="Verdana" w:hAnsi="Verdana" w:cs="Calibri"/>
                      <w:color w:val="000000"/>
                      <w:sz w:val="14"/>
                      <w:szCs w:val="14"/>
                    </w:rPr>
                  </w:rPrChange>
                </w:rPr>
                <w:delText>668</w:delText>
              </w:r>
            </w:del>
          </w:p>
        </w:tc>
      </w:tr>
    </w:tbl>
    <w:p w14:paraId="256781D3" w14:textId="4C602CB4" w:rsidR="00587138" w:rsidDel="001848B0" w:rsidRDefault="00587138" w:rsidP="00587138">
      <w:pPr>
        <w:pStyle w:val="BodyText"/>
        <w:spacing w:before="162" w:line="360" w:lineRule="auto"/>
        <w:ind w:right="-86"/>
        <w:jc w:val="both"/>
        <w:rPr>
          <w:del w:id="13929" w:author="Hardik Malhotra" w:date="2021-09-30T19:35:00Z"/>
          <w:bCs/>
        </w:rPr>
      </w:pPr>
      <w:del w:id="13930" w:author="Hardik Malhotra" w:date="2021-09-30T19:35:00Z">
        <w:r w:rsidDel="001848B0">
          <w:rPr>
            <w:rFonts w:ascii="Verdana" w:hAnsi="Verdana" w:cs="Calibri"/>
            <w:b/>
            <w:bCs/>
            <w:color w:val="000000"/>
            <w:sz w:val="14"/>
            <w:szCs w:val="14"/>
          </w:rPr>
          <w:delText xml:space="preserve">GlobalGlobal Total </w:delText>
        </w:r>
        <w:r w:rsidRPr="006321E8" w:rsidDel="001848B0">
          <w:rPr>
            <w:rFonts w:ascii="Verdana" w:hAnsi="Verdana" w:cs="Calibri"/>
            <w:b/>
            <w:bCs/>
            <w:color w:val="FF0000"/>
            <w:sz w:val="14"/>
            <w:szCs w:val="14"/>
            <w:rPrChange w:id="13931" w:author="Supreet Mathaun" w:date="2021-09-23T17:15:00Z">
              <w:rPr>
                <w:rFonts w:ascii="Verdana" w:hAnsi="Verdana" w:cs="Calibri"/>
                <w:b/>
                <w:bCs/>
                <w:color w:val="000000"/>
                <w:sz w:val="14"/>
                <w:szCs w:val="14"/>
              </w:rPr>
            </w:rPrChange>
          </w:rPr>
          <w:delText>1</w:delText>
        </w:r>
        <w:r w:rsidRPr="00C568E6" w:rsidDel="001848B0">
          <w:rPr>
            <w:rFonts w:ascii="Verdana" w:hAnsi="Verdana" w:cs="Calibri"/>
            <w:sz w:val="14"/>
            <w:szCs w:val="14"/>
            <w:rPrChange w:id="13932" w:author="Ritu Kamra" w:date="2021-09-27T17:36:00Z">
              <w:rPr>
                <w:rFonts w:ascii="Verdana" w:hAnsi="Verdana" w:cs="Calibri"/>
                <w:color w:val="000000"/>
                <w:sz w:val="14"/>
                <w:szCs w:val="14"/>
              </w:rPr>
            </w:rPrChange>
          </w:rPr>
          <w:delText>376637964048428444194484451946484648</w:delText>
        </w:r>
        <w:r w:rsidR="005858C1">
          <w:rPr>
            <w:noProof/>
          </w:rPr>
          <w:pict w14:anchorId="0295EADF">
            <v:shape id="_x0000_s1729" type="#_x0000_t202" style="position:absolute;left:0;text-align:left;margin-left:330pt;margin-top:-.05pt;width:184.1pt;height:15.75pt;z-index:2522777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" filled="f" stroked="f">
              <v:textbox style="mso-fit-shape-to-text:t">
                <w:txbxContent>
                  <w:p w14:paraId="1E193EB0" w14:textId="77777777" w:rsidR="00587138" w:rsidRPr="005858C1" w:rsidRDefault="00587138" w:rsidP="00587138">
                    <w:pPr>
                      <w:jc w:val="right"/>
                      <w:textAlignment w:val="baseline"/>
                      <w:rPr>
                        <w:rFonts w:ascii="Verdana" w:eastAsia="Verdana" w:hAnsi="Verdana" w:cs="Verdana"/>
                        <w:i/>
                        <w:iCs/>
                        <w:color w:val="3F3F3F"/>
                        <w:kern w:val="24"/>
                        <w:sz w:val="14"/>
                        <w:szCs w:val="14"/>
                      </w:rPr>
                    </w:pPr>
                    <w:r w:rsidRPr="005858C1">
                      <w:rPr>
                        <w:rFonts w:ascii="Verdana" w:eastAsia="Verdana" w:hAnsi="Verdana" w:cs="Verdana"/>
                        <w:i/>
                        <w:iCs/>
                        <w:color w:val="3F3F3F"/>
                        <w:kern w:val="24"/>
                        <w:sz w:val="14"/>
                        <w:szCs w:val="14"/>
                      </w:rPr>
                      <w:t>Source: TechSci Research</w:t>
                    </w:r>
                  </w:p>
                </w:txbxContent>
              </v:textbox>
              <w10:wrap anchorx="margin"/>
            </v:shape>
          </w:pict>
        </w:r>
      </w:del>
    </w:p>
    <w:p w14:paraId="45C45A74" w14:textId="33B868DC" w:rsidR="002D44DF" w:rsidDel="001848B0" w:rsidRDefault="002D44DF" w:rsidP="00587138">
      <w:pPr>
        <w:pStyle w:val="BodyText"/>
        <w:spacing w:before="162" w:line="360" w:lineRule="auto"/>
        <w:ind w:right="-86"/>
        <w:jc w:val="both"/>
        <w:rPr>
          <w:ins w:id="13933" w:author="Dilip Kumar" w:date="2021-09-25T12:07:00Z"/>
          <w:del w:id="13934" w:author="Hardik Malhotra" w:date="2021-09-30T19:35:00Z"/>
          <w:bCs/>
        </w:rPr>
        <w:sectPr w:rsidR="002D44DF" w:rsidDel="001848B0"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39E1E19" w14:textId="76F8FEF8" w:rsidR="002D44DF" w:rsidRDefault="00587138" w:rsidP="00587138">
      <w:pPr>
        <w:pStyle w:val="BodyText"/>
        <w:spacing w:before="162" w:line="360" w:lineRule="auto"/>
        <w:ind w:right="-86"/>
        <w:jc w:val="both"/>
        <w:rPr>
          <w:ins w:id="13935" w:author="Dilip Kumar" w:date="2021-09-25T12:07:00Z"/>
          <w:bCs/>
        </w:rPr>
        <w:sectPr w:rsidR="002D44DF"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1000E3">
        <w:rPr>
          <w:bCs/>
        </w:rPr>
        <w:t>Majority of</w:t>
      </w:r>
      <w:ins w:id="13936" w:author="Ritu Kamra" w:date="2021-09-26T01:06:00Z">
        <w:r w:rsidR="00EF3AF9">
          <w:rPr>
            <w:bCs/>
          </w:rPr>
          <w:t xml:space="preserve"> epoxy resin</w:t>
        </w:r>
      </w:ins>
      <w:del w:id="13937" w:author="Ritu Kamra" w:date="2021-09-26T01:06:00Z">
        <w:r w:rsidRPr="001000E3" w:rsidDel="00EF3AF9">
          <w:rPr>
            <w:bCs/>
          </w:rPr>
          <w:delText xml:space="preserve"> </w:delText>
        </w:r>
        <w:r w:rsidDel="00EF3AF9">
          <w:rPr>
            <w:bCs/>
          </w:rPr>
          <w:delText>vinyl ester</w:delText>
        </w:r>
      </w:del>
      <w:r w:rsidRPr="001000E3">
        <w:rPr>
          <w:bCs/>
        </w:rPr>
        <w:t xml:space="preserve"> capacities are strategically located in China.</w:t>
      </w:r>
      <w:r>
        <w:rPr>
          <w:bCs/>
        </w:rPr>
        <w:t xml:space="preserve"> Rising industrialization and urbanization in </w:t>
      </w:r>
      <w:r w:rsidRPr="001000E3">
        <w:rPr>
          <w:bCs/>
        </w:rPr>
        <w:t xml:space="preserve">developing nations such as India and China will influence the </w:t>
      </w:r>
      <w:r>
        <w:rPr>
          <w:bCs/>
        </w:rPr>
        <w:t>Epoxy Resin</w:t>
      </w:r>
      <w:r w:rsidRPr="001000E3">
        <w:rPr>
          <w:bCs/>
        </w:rPr>
        <w:t xml:space="preserve"> producers to expand the capacity in this region. Also, favorable government policies for </w:t>
      </w:r>
      <w:r>
        <w:rPr>
          <w:bCs/>
        </w:rPr>
        <w:t xml:space="preserve">renewables like wind and solar energy </w:t>
      </w:r>
      <w:r w:rsidRPr="001000E3">
        <w:rPr>
          <w:bCs/>
        </w:rPr>
        <w:t xml:space="preserve">influences major </w:t>
      </w:r>
      <w:ins w:id="13938" w:author="Ritu Kamra" w:date="2021-09-26T01:06:00Z">
        <w:r w:rsidR="00EF3AF9">
          <w:rPr>
            <w:bCs/>
          </w:rPr>
          <w:t>epoxy resin</w:t>
        </w:r>
      </w:ins>
      <w:del w:id="13939" w:author="Ritu Kamra" w:date="2021-09-26T01:06:00Z">
        <w:r w:rsidDel="00EF3AF9">
          <w:rPr>
            <w:bCs/>
          </w:rPr>
          <w:delText>vinyl ester</w:delText>
        </w:r>
      </w:del>
      <w:r w:rsidRPr="001000E3">
        <w:rPr>
          <w:bCs/>
        </w:rPr>
        <w:t xml:space="preserve"> producers to setup capacity in these countries. On the other hand, Capacities located in developed nations of Western European and North American countries will show a moderate growth in expansion due to the market slowly reaching to its maturity in these regions. Also, government regulation to commercialize capacity is more stringent in these regions compared to Asia Pacific.</w:t>
      </w:r>
      <w:del w:id="13940" w:author="Ritu Kamra" w:date="2021-09-26T01:09:00Z">
        <w:r w:rsidRPr="00D301C6" w:rsidDel="00EF3AF9">
          <w:delText xml:space="preserve"> </w:delText>
        </w:r>
        <w:r w:rsidRPr="00D301C6" w:rsidDel="00EF3AF9">
          <w:rPr>
            <w:bCs/>
          </w:rPr>
          <w:delText xml:space="preserve">In India, </w:delText>
        </w:r>
        <w:r w:rsidDel="00EF3AF9">
          <w:rPr>
            <w:bCs/>
          </w:rPr>
          <w:delText>most of the</w:delText>
        </w:r>
        <w:r w:rsidRPr="00D301C6" w:rsidDel="00EF3AF9">
          <w:rPr>
            <w:bCs/>
          </w:rPr>
          <w:delText xml:space="preserve"> demand of </w:delText>
        </w:r>
        <w:r w:rsidDel="00EF3AF9">
          <w:rPr>
            <w:bCs/>
          </w:rPr>
          <w:delText>Epoxy Resin</w:delText>
        </w:r>
        <w:r w:rsidRPr="00D301C6" w:rsidDel="00EF3AF9">
          <w:rPr>
            <w:bCs/>
          </w:rPr>
          <w:delText xml:space="preserve"> is met through import as </w:delText>
        </w:r>
        <w:r w:rsidDel="00EF3AF9">
          <w:rPr>
            <w:bCs/>
          </w:rPr>
          <w:delText>currently most of the companies are operating at low capacity</w:delText>
        </w:r>
        <w:r w:rsidRPr="00D301C6" w:rsidDel="00EF3AF9">
          <w:rPr>
            <w:bCs/>
          </w:rPr>
          <w:delText>.</w:delText>
        </w:r>
      </w:del>
      <w:ins w:id="13941" w:author="Ritu Kamra" w:date="2021-09-26T01:08:00Z">
        <w:r w:rsidR="00EF3AF9">
          <w:rPr>
            <w:bCs/>
          </w:rPr>
          <w:t xml:space="preserve"> Europe</w:t>
        </w:r>
      </w:ins>
      <w:del w:id="13942" w:author="Ritu Kamra" w:date="2021-09-26T01:08:00Z">
        <w:r w:rsidRPr="00D301C6" w:rsidDel="00EF3AF9">
          <w:rPr>
            <w:bCs/>
          </w:rPr>
          <w:delText xml:space="preserve"> </w:delText>
        </w:r>
        <w:r w:rsidDel="00EF3AF9">
          <w:rPr>
            <w:bCs/>
          </w:rPr>
          <w:delText>North America</w:delText>
        </w:r>
      </w:del>
      <w:r w:rsidRPr="008218A0">
        <w:rPr>
          <w:bCs/>
        </w:rPr>
        <w:t xml:space="preserve"> is the second-largest supplier of </w:t>
      </w:r>
      <w:r>
        <w:rPr>
          <w:bCs/>
        </w:rPr>
        <w:t xml:space="preserve">Epoxy Resin </w:t>
      </w:r>
      <w:r w:rsidRPr="008218A0">
        <w:rPr>
          <w:bCs/>
        </w:rPr>
        <w:t xml:space="preserve">market, led by the </w:t>
      </w:r>
      <w:r>
        <w:rPr>
          <w:bCs/>
        </w:rPr>
        <w:t>United States</w:t>
      </w:r>
      <w:r w:rsidRPr="008218A0">
        <w:rPr>
          <w:bCs/>
        </w:rPr>
        <w:t xml:space="preserve">. </w:t>
      </w:r>
      <w:ins w:id="13943" w:author="Ritu Kamra" w:date="2021-09-26T01:09:00Z">
        <w:r w:rsidR="00EF3AF9">
          <w:rPr>
            <w:bCs/>
          </w:rPr>
          <w:t>Globally</w:t>
        </w:r>
      </w:ins>
      <w:del w:id="13944" w:author="Ritu Kamra" w:date="2021-09-26T01:09:00Z">
        <w:r w:rsidRPr="008218A0" w:rsidDel="00EF3AF9">
          <w:rPr>
            <w:bCs/>
          </w:rPr>
          <w:delText xml:space="preserve">In </w:delText>
        </w:r>
        <w:r w:rsidDel="00EF3AF9">
          <w:rPr>
            <w:bCs/>
          </w:rPr>
          <w:delText>USA</w:delText>
        </w:r>
      </w:del>
      <w:r w:rsidRPr="008218A0">
        <w:rPr>
          <w:bCs/>
        </w:rPr>
        <w:t>, major producers are</w:t>
      </w:r>
      <w:ins w:id="13945" w:author="Ritu Kamra" w:date="2021-09-26T01:09:00Z">
        <w:r w:rsidR="00EF3AF9">
          <w:rPr>
            <w:bCs/>
          </w:rPr>
          <w:t xml:space="preserve"> Olin Corporation</w:t>
        </w:r>
      </w:ins>
      <w:del w:id="13946" w:author="Ritu Kamra" w:date="2021-09-26T01:09:00Z">
        <w:r w:rsidRPr="008218A0" w:rsidDel="00EF3AF9">
          <w:rPr>
            <w:bCs/>
          </w:rPr>
          <w:delText xml:space="preserve"> </w:delText>
        </w:r>
        <w:r w:rsidRPr="00E97C7D" w:rsidDel="00EF3AF9">
          <w:rPr>
            <w:bCs/>
          </w:rPr>
          <w:delText>AOC</w:delText>
        </w:r>
      </w:del>
      <w:r w:rsidRPr="00E97C7D">
        <w:rPr>
          <w:bCs/>
        </w:rPr>
        <w:t xml:space="preserve">, </w:t>
      </w:r>
      <w:del w:id="13947" w:author="Ritu Kamra" w:date="2021-09-26T01:10:00Z">
        <w:r w:rsidRPr="00E97C7D" w:rsidDel="00EF3AF9">
          <w:rPr>
            <w:bCs/>
          </w:rPr>
          <w:delText>LLC</w:delText>
        </w:r>
      </w:del>
      <w:ins w:id="13948" w:author="Ritu Kamra" w:date="2021-09-26T01:10:00Z">
        <w:r w:rsidR="00EF3AF9">
          <w:rPr>
            <w:bCs/>
          </w:rPr>
          <w:t>Hexion</w:t>
        </w:r>
      </w:ins>
      <w:r>
        <w:rPr>
          <w:bCs/>
        </w:rPr>
        <w:t xml:space="preserve">, </w:t>
      </w:r>
      <w:ins w:id="13949" w:author="Ritu Kamra" w:date="2021-09-26T01:10:00Z">
        <w:r w:rsidR="00EF3AF9">
          <w:rPr>
            <w:bCs/>
          </w:rPr>
          <w:t>Huntsman Corporation, Dow C</w:t>
        </w:r>
      </w:ins>
      <w:ins w:id="13950" w:author="Ritu Kamra" w:date="2021-09-26T01:11:00Z">
        <w:r w:rsidR="00EF3AF9">
          <w:rPr>
            <w:bCs/>
          </w:rPr>
          <w:t>hemical, Jiangsu Sammu group, Nanya</w:t>
        </w:r>
      </w:ins>
      <w:ins w:id="13951" w:author="Ritu Kamra" w:date="2021-09-26T01:12:00Z">
        <w:r w:rsidR="00EF3AF9">
          <w:rPr>
            <w:bCs/>
          </w:rPr>
          <w:t xml:space="preserve"> Electronics</w:t>
        </w:r>
      </w:ins>
      <w:ins w:id="13952" w:author="Ritu Kamra" w:date="2021-09-26T01:13:00Z">
        <w:r w:rsidR="00EF3AF9">
          <w:rPr>
            <w:bCs/>
          </w:rPr>
          <w:t xml:space="preserve">. </w:t>
        </w:r>
      </w:ins>
      <w:del w:id="13953" w:author="Ritu Kamra" w:date="2021-09-26T01:13:00Z">
        <w:r w:rsidRPr="00E97C7D" w:rsidDel="00EF3AF9">
          <w:rPr>
            <w:bCs/>
          </w:rPr>
          <w:delText>INEOS Composites</w:delText>
        </w:r>
        <w:r w:rsidDel="00EF3AF9">
          <w:rPr>
            <w:bCs/>
          </w:rPr>
          <w:delText xml:space="preserve"> and </w:delText>
        </w:r>
        <w:r w:rsidRPr="00E97C7D" w:rsidDel="00EF3AF9">
          <w:rPr>
            <w:bCs/>
          </w:rPr>
          <w:delText>Polynt-</w:delText>
        </w:r>
        <w:r w:rsidDel="00EF3AF9">
          <w:rPr>
            <w:bCs/>
          </w:rPr>
          <w:delText>R</w:delText>
        </w:r>
        <w:r w:rsidRPr="00E97C7D" w:rsidDel="00EF3AF9">
          <w:rPr>
            <w:bCs/>
          </w:rPr>
          <w:delText>eichhold</w:delText>
        </w:r>
        <w:r w:rsidDel="00EF3AF9">
          <w:rPr>
            <w:bCs/>
          </w:rPr>
          <w:delText xml:space="preserve">. </w:delText>
        </w:r>
      </w:del>
      <w:del w:id="13954" w:author="Ritu Kamra" w:date="2021-09-26T07:06:00Z">
        <w:r w:rsidDel="00CE3B61">
          <w:rPr>
            <w:bCs/>
          </w:rPr>
          <w:delText xml:space="preserve">In 2019, </w:delText>
        </w:r>
        <w:r w:rsidRPr="008D4784" w:rsidDel="00CE3B61">
          <w:rPr>
            <w:bCs/>
          </w:rPr>
          <w:delText>INEOS Composites acquired the Ashland’s composite business</w:delText>
        </w:r>
        <w:r w:rsidDel="00CE3B61">
          <w:rPr>
            <w:bCs/>
          </w:rPr>
          <w:delText xml:space="preserve"> becoming one of the largest producers of the chemical.</w:delText>
        </w:r>
      </w:del>
      <w:ins w:id="13955" w:author="Ritu Kamra" w:date="2021-09-26T07:06:00Z">
        <w:r w:rsidR="00CE3B61">
          <w:rPr>
            <w:bCs/>
          </w:rPr>
          <w:t>Olin Corporation is one of the  oldest &amp; leading producer of epoxy resin.</w:t>
        </w:r>
      </w:ins>
    </w:p>
    <w:p w14:paraId="0EEC4BC1" w14:textId="420AE4D9" w:rsidR="00587138" w:rsidDel="00CD0C2C" w:rsidRDefault="00587138" w:rsidP="00587138">
      <w:pPr>
        <w:pStyle w:val="BodyText"/>
        <w:spacing w:before="162" w:line="360" w:lineRule="auto"/>
        <w:ind w:right="-86"/>
        <w:jc w:val="both"/>
        <w:rPr>
          <w:ins w:id="13956" w:author="Neeshu Bhadauriya" w:date="2021-09-27T21:38:00Z"/>
          <w:del w:id="13957" w:author="Hardik Malhotra" w:date="2021-09-30T14:40:00Z"/>
          <w:bCs/>
        </w:rPr>
      </w:pPr>
      <w:r>
        <w:rPr>
          <w:bCs/>
        </w:rPr>
        <w:lastRenderedPageBreak/>
        <w:t xml:space="preserve"> </w:t>
      </w:r>
    </w:p>
    <w:p w14:paraId="36FA3B83" w14:textId="38C9F2E6" w:rsidR="005C3363" w:rsidDel="00CD0C2C" w:rsidRDefault="005C3363" w:rsidP="00587138">
      <w:pPr>
        <w:pStyle w:val="BodyText"/>
        <w:spacing w:before="162" w:line="360" w:lineRule="auto"/>
        <w:ind w:right="-86"/>
        <w:jc w:val="both"/>
        <w:rPr>
          <w:ins w:id="13958" w:author="Neeshu Bhadauriya" w:date="2021-09-27T21:38:00Z"/>
          <w:del w:id="13959" w:author="Hardik Malhotra" w:date="2021-09-30T14:40:00Z"/>
          <w:bCs/>
        </w:rPr>
      </w:pPr>
    </w:p>
    <w:p w14:paraId="36782105" w14:textId="399790E3" w:rsidR="005C3363" w:rsidDel="00CD0C2C" w:rsidRDefault="005C3363" w:rsidP="00587138">
      <w:pPr>
        <w:pStyle w:val="BodyText"/>
        <w:spacing w:before="162" w:line="360" w:lineRule="auto"/>
        <w:ind w:right="-86"/>
        <w:jc w:val="both"/>
        <w:rPr>
          <w:ins w:id="13960" w:author="Neeshu Bhadauriya" w:date="2021-09-27T21:38:00Z"/>
          <w:del w:id="13961" w:author="Hardik Malhotra" w:date="2021-09-30T14:40:00Z"/>
          <w:bCs/>
        </w:rPr>
      </w:pPr>
    </w:p>
    <w:p w14:paraId="069E26AA" w14:textId="7C3E0532" w:rsidR="005C3363" w:rsidDel="00CD0C2C" w:rsidRDefault="005C3363" w:rsidP="00587138">
      <w:pPr>
        <w:pStyle w:val="BodyText"/>
        <w:spacing w:before="162" w:line="360" w:lineRule="auto"/>
        <w:ind w:right="-86"/>
        <w:jc w:val="both"/>
        <w:rPr>
          <w:ins w:id="13962" w:author="Neeshu Bhadauriya" w:date="2021-09-27T21:38:00Z"/>
          <w:del w:id="13963" w:author="Hardik Malhotra" w:date="2021-09-30T14:40:00Z"/>
          <w:bCs/>
        </w:rPr>
      </w:pPr>
    </w:p>
    <w:p w14:paraId="725A4D44" w14:textId="77777777" w:rsidR="005C3363" w:rsidRDefault="005C3363" w:rsidP="00587138">
      <w:pPr>
        <w:pStyle w:val="BodyText"/>
        <w:spacing w:before="162" w:line="360" w:lineRule="auto"/>
        <w:ind w:right="-86"/>
        <w:jc w:val="both"/>
        <w:rPr>
          <w:bCs/>
        </w:rPr>
      </w:pPr>
    </w:p>
    <w:p w14:paraId="1A22E543" w14:textId="07E60152" w:rsidR="00587138" w:rsidDel="002D44DF" w:rsidRDefault="005858C1" w:rsidP="00587138">
      <w:pPr>
        <w:pStyle w:val="BodyText"/>
        <w:spacing w:before="162" w:line="480" w:lineRule="auto"/>
        <w:ind w:right="-90"/>
        <w:jc w:val="both"/>
        <w:rPr>
          <w:del w:id="13964" w:author="Dilip Kumar" w:date="2021-09-25T12:07:00Z"/>
          <w:bCs/>
        </w:rPr>
      </w:pPr>
      <w:ins w:id="13965" w:author="Hardik Malhotra" w:date="2021-09-13T10:33:00Z">
        <w:r>
          <w:rPr>
            <w:noProof/>
          </w:rPr>
          <w:pict w14:anchorId="37A67512">
            <v:rect id="Rectangle 21" o:spid="_x0000_s1728" style="position:absolute;left:0;text-align:left;margin-left:0;margin-top:9.35pt;width:509.25pt;height:22.95pt;z-index:2522757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" filled="f" stroked="f">
              <v:textbox style="mso-fit-shape-to-text:t">
                <w:txbxContent>
                  <w:p w14:paraId="4986AF24" w14:textId="7B213E41" w:rsidR="00587138" w:rsidRPr="0077196C" w:rsidRDefault="00AD5BD7" w:rsidP="00587138">
                    <w:pPr>
                      <w:spacing w:line="360" w:lineRule="auto"/>
                      <w:rPr>
                        <w:rFonts w:ascii="Verdana" w:eastAsia="Verdana" w:hAnsi="Verdana" w:cs="Arial"/>
                        <w:b/>
                        <w:bCs/>
                        <w:color w:val="000000" w:themeColor="text1"/>
                        <w:kern w:val="24"/>
                        <w:sz w:val="20"/>
                        <w:szCs w:val="20"/>
                      </w:rPr>
                    </w:pPr>
                    <w:ins w:id="13966" w:author="Ritu Kamra" w:date="2021-09-27T16:57:00Z">
                      <w:r>
                        <w:rPr>
                          <w:rFonts w:ascii="Verdana" w:eastAsia="Verdana" w:hAnsi="Verdana" w:cs="Arial"/>
                          <w:b/>
                          <w:bCs/>
                          <w:color w:val="000000" w:themeColor="text1"/>
                          <w:kern w:val="24"/>
                          <w:sz w:val="20"/>
                          <w:szCs w:val="20"/>
                        </w:rPr>
                        <w:t>Figure</w:t>
                      </w:r>
                    </w:ins>
                    <w:ins w:id="13967" w:author="Ritu Kamra" w:date="2021-09-27T16:58:00Z">
                      <w:r>
                        <w:rPr>
                          <w:rFonts w:ascii="Verdana" w:eastAsia="Verdana" w:hAnsi="Verdana" w:cs="Arial"/>
                          <w:b/>
                          <w:bCs/>
                          <w:color w:val="000000" w:themeColor="text1"/>
                          <w:kern w:val="24"/>
                          <w:sz w:val="20"/>
                          <w:szCs w:val="20"/>
                        </w:rPr>
                        <w:t xml:space="preserve"> 3</w:t>
                      </w:r>
                    </w:ins>
                    <w:ins w:id="13968" w:author="Ritu Kamra" w:date="2021-09-27T16:57:00Z">
                      <w:r>
                        <w:rPr>
                          <w:rFonts w:ascii="Verdana" w:eastAsia="Verdana" w:hAnsi="Verdana" w:cs="Arial"/>
                          <w:b/>
                          <w:bCs/>
                          <w:color w:val="000000" w:themeColor="text1"/>
                          <w:kern w:val="24"/>
                          <w:sz w:val="20"/>
                          <w:szCs w:val="20"/>
                        </w:rPr>
                        <w:t xml:space="preserve">:  </w:t>
                      </w:r>
                    </w:ins>
                    <w:del w:id="13969" w:author="Hardik Malhotra" w:date="2021-09-13T10:33:00Z">
                      <w:r w:rsidR="00587138" w:rsidRPr="0077196C" w:rsidDel="001D2CE0">
                        <w:rPr>
                          <w:rFonts w:ascii="Verdana" w:eastAsia="Verdana" w:hAnsi="Verdana" w:cs="Arial"/>
                          <w:b/>
                          <w:bCs/>
                          <w:color w:val="000000" w:themeColor="text1"/>
                          <w:kern w:val="24"/>
                          <w:sz w:val="20"/>
                          <w:szCs w:val="20"/>
                        </w:rPr>
                        <w:delText>Estimated Indian House Repainting Cycle reduction in years, FY2010 &amp; FY20</w:delText>
                      </w:r>
                    </w:del>
                    <w:ins w:id="13970" w:author="Hardik Malhotra" w:date="2021-09-13T10:34:00Z">
                      <w:r w:rsidR="00587138" w:rsidRPr="0077196C">
                        <w:rPr>
                          <w:rFonts w:ascii="Verdana" w:eastAsia="Verdana" w:hAnsi="Verdana" w:cs="Arial"/>
                          <w:b/>
                          <w:bCs/>
                          <w:color w:val="000000" w:themeColor="text1"/>
                          <w:kern w:val="24"/>
                          <w:sz w:val="20"/>
                          <w:szCs w:val="20"/>
                        </w:rPr>
                        <w:t xml:space="preserve">Average </w:t>
                      </w:r>
                      <w:del w:id="13971" w:author="Supreet Mathaun" w:date="2021-09-23T17:18:00Z">
                        <w:r w:rsidR="00587138" w:rsidRPr="0077196C" w:rsidDel="003336AA">
                          <w:rPr>
                            <w:rFonts w:ascii="Verdana" w:eastAsia="Verdana" w:hAnsi="Verdana" w:cs="Arial"/>
                            <w:b/>
                            <w:bCs/>
                            <w:color w:val="000000" w:themeColor="text1"/>
                            <w:kern w:val="24"/>
                            <w:sz w:val="20"/>
                            <w:szCs w:val="20"/>
                          </w:rPr>
                          <w:delText>o</w:delText>
                        </w:r>
                      </w:del>
                    </w:ins>
                    <w:ins w:id="13972" w:author="Supreet Mathaun" w:date="2021-09-23T17:18:00Z">
                      <w:r w:rsidR="003336AA">
                        <w:rPr>
                          <w:rFonts w:ascii="Verdana" w:eastAsia="Verdana" w:hAnsi="Verdana" w:cs="Arial"/>
                          <w:b/>
                          <w:bCs/>
                          <w:color w:val="000000" w:themeColor="text1"/>
                          <w:kern w:val="24"/>
                          <w:sz w:val="20"/>
                          <w:szCs w:val="20"/>
                        </w:rPr>
                        <w:t>O</w:t>
                      </w:r>
                    </w:ins>
                    <w:ins w:id="13973" w:author="Hardik Malhotra" w:date="2021-09-13T10:34:00Z">
                      <w:r w:rsidR="00587138" w:rsidRPr="0077196C">
                        <w:rPr>
                          <w:rFonts w:ascii="Verdana" w:eastAsia="Verdana" w:hAnsi="Verdana" w:cs="Arial"/>
                          <w:b/>
                          <w:bCs/>
                          <w:color w:val="000000" w:themeColor="text1"/>
                          <w:kern w:val="24"/>
                          <w:sz w:val="20"/>
                          <w:szCs w:val="20"/>
                        </w:rPr>
                        <w:t xml:space="preserve">perating </w:t>
                      </w:r>
                      <w:del w:id="13974" w:author="Supreet Mathaun" w:date="2021-09-23T17:18:00Z">
                        <w:r w:rsidR="00587138" w:rsidRPr="0077196C" w:rsidDel="003336AA">
                          <w:rPr>
                            <w:rFonts w:ascii="Verdana" w:eastAsia="Verdana" w:hAnsi="Verdana" w:cs="Arial"/>
                            <w:b/>
                            <w:bCs/>
                            <w:color w:val="000000" w:themeColor="text1"/>
                            <w:kern w:val="24"/>
                            <w:sz w:val="20"/>
                            <w:szCs w:val="20"/>
                          </w:rPr>
                          <w:delText>e</w:delText>
                        </w:r>
                      </w:del>
                    </w:ins>
                    <w:ins w:id="13975" w:author="Supreet Mathaun" w:date="2021-09-23T17:18:00Z">
                      <w:r w:rsidR="003336AA">
                        <w:rPr>
                          <w:rFonts w:ascii="Verdana" w:eastAsia="Verdana" w:hAnsi="Verdana" w:cs="Arial"/>
                          <w:b/>
                          <w:bCs/>
                          <w:color w:val="000000" w:themeColor="text1"/>
                          <w:kern w:val="24"/>
                          <w:sz w:val="20"/>
                          <w:szCs w:val="20"/>
                        </w:rPr>
                        <w:t>E</w:t>
                      </w:r>
                    </w:ins>
                    <w:ins w:id="13976" w:author="Hardik Malhotra" w:date="2021-09-13T10:34:00Z">
                      <w:r w:rsidR="00587138" w:rsidRPr="0077196C">
                        <w:rPr>
                          <w:rFonts w:ascii="Verdana" w:eastAsia="Verdana" w:hAnsi="Verdana" w:cs="Arial"/>
                          <w:b/>
                          <w:bCs/>
                          <w:color w:val="000000" w:themeColor="text1"/>
                          <w:kern w:val="24"/>
                          <w:sz w:val="20"/>
                          <w:szCs w:val="20"/>
                        </w:rPr>
                        <w:t xml:space="preserve">fficiency of </w:t>
                      </w:r>
                    </w:ins>
                    <w:ins w:id="13977" w:author="Hardik Malhotra" w:date="2021-09-13T10:49:00Z">
                      <w:r w:rsidR="00587138" w:rsidRPr="0077196C">
                        <w:rPr>
                          <w:rFonts w:ascii="Verdana" w:eastAsia="Verdana" w:hAnsi="Verdana" w:cs="Arial"/>
                          <w:b/>
                          <w:bCs/>
                          <w:color w:val="000000" w:themeColor="text1"/>
                          <w:kern w:val="24"/>
                          <w:sz w:val="20"/>
                          <w:szCs w:val="20"/>
                        </w:rPr>
                        <w:t xml:space="preserve">Indian Companies versus Outside Indian </w:t>
                      </w:r>
                    </w:ins>
                    <w:ins w:id="13978" w:author="Hardik Malhotra" w:date="2021-09-13T10:50:00Z">
                      <w:r w:rsidR="00587138" w:rsidRPr="0077196C">
                        <w:rPr>
                          <w:rFonts w:ascii="Verdana" w:eastAsia="Verdana" w:hAnsi="Verdana" w:cs="Arial"/>
                          <w:b/>
                          <w:bCs/>
                          <w:color w:val="000000" w:themeColor="text1"/>
                          <w:kern w:val="24"/>
                          <w:sz w:val="20"/>
                          <w:szCs w:val="20"/>
                        </w:rPr>
                        <w:t>Companies, 2015 – 2030F</w:t>
                      </w:r>
                    </w:ins>
                    <w:del w:id="13979" w:author="Hardik Malhotra" w:date="2021-09-13T10:33:00Z">
                      <w:r w:rsidR="00587138" w:rsidRPr="0077196C" w:rsidDel="001D2CE0">
                        <w:rPr>
                          <w:rFonts w:ascii="Verdana" w:eastAsia="Verdana" w:hAnsi="Verdana" w:cs="Arial"/>
                          <w:b/>
                          <w:bCs/>
                          <w:color w:val="000000" w:themeColor="text1"/>
                          <w:kern w:val="24"/>
                          <w:sz w:val="20"/>
                          <w:szCs w:val="20"/>
                        </w:rPr>
                        <w:delText>20</w:delText>
                      </w:r>
                    </w:del>
                  </w:p>
                </w:txbxContent>
              </v:textbox>
              <w10:wrap anchorx="margin"/>
            </v:rect>
          </w:pict>
        </w:r>
      </w:ins>
    </w:p>
    <w:p w14:paraId="2EBF16A1" w14:textId="77777777" w:rsidR="002D44DF" w:rsidRDefault="002D44DF" w:rsidP="00587138">
      <w:pPr>
        <w:pStyle w:val="BodyText"/>
        <w:spacing w:before="162" w:line="480" w:lineRule="auto"/>
        <w:ind w:right="-90"/>
        <w:jc w:val="both"/>
        <w:rPr>
          <w:ins w:id="13980" w:author="Dilip Kumar" w:date="2021-09-25T12:07:00Z"/>
          <w:bCs/>
        </w:rPr>
      </w:pPr>
    </w:p>
    <w:p w14:paraId="2297A678" w14:textId="77777777" w:rsidR="002D44DF" w:rsidRDefault="002D44DF" w:rsidP="00587138">
      <w:pPr>
        <w:pStyle w:val="BodyText"/>
        <w:spacing w:before="162" w:line="480" w:lineRule="auto"/>
        <w:ind w:right="-90"/>
        <w:jc w:val="both"/>
        <w:rPr>
          <w:ins w:id="13981" w:author="Dilip Kumar" w:date="2021-09-25T12:07:00Z"/>
          <w:bCs/>
        </w:rPr>
      </w:pPr>
    </w:p>
    <w:p w14:paraId="47C1ED04" w14:textId="10FA9F0C" w:rsidR="00587138" w:rsidRDefault="005858C1" w:rsidP="00587138">
      <w:pPr>
        <w:pStyle w:val="BodyText"/>
        <w:spacing w:before="162" w:line="480" w:lineRule="auto"/>
        <w:ind w:right="-90"/>
        <w:jc w:val="both"/>
        <w:rPr>
          <w:bCs/>
        </w:rPr>
      </w:pPr>
      <w:r>
        <w:rPr>
          <w:noProof/>
        </w:rPr>
        <w:pict w14:anchorId="3C0E7065">
          <v:shape id="_x0000_s1727" type="#_x0000_t202" style="position:absolute;left:0;text-align:left;margin-left:302.25pt;margin-top:132.75pt;width:184.1pt;height:15.75pt;z-index:2522787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" filled="f" stroked="f">
            <v:textbox style="mso-fit-shape-to-text:t">
              <w:txbxContent>
                <w:p w14:paraId="4EF9E3AD" w14:textId="77777777" w:rsidR="00587138" w:rsidRPr="005858C1" w:rsidRDefault="00587138" w:rsidP="0058713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w:r>
      <w:ins w:id="13982" w:author="Hardik Malhotra" w:date="2021-09-13T10:47:00Z">
        <w:r w:rsidR="00587138" w:rsidRPr="0022576D">
          <w:rPr>
            <w:bCs/>
            <w:noProof/>
            <w:lang w:val="en-IN"/>
          </w:rPr>
          <w:drawing>
            <wp:inline distT="0" distB="0" distL="0" distR="0" wp14:anchorId="0F67DEB0" wp14:editId="1ED6CB19">
              <wp:extent cx="6419850" cy="1637030"/>
              <wp:effectExtent l="0" t="0" r="0" b="1270"/>
              <wp:docPr id="77" name="Chart 77">
                <a:extLst xmlns:a="http://schemas.openxmlformats.org/drawingml/2006/main">
                  <a:ext uri="{FF2B5EF4-FFF2-40B4-BE49-F238E27FC236}">
                    <a16:creationId xmlns:a16="http://schemas.microsoft.com/office/drawing/2014/main" id="{2166A64D-F4DA-4DDE-B9A6-C183B321EB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ins>
    </w:p>
    <w:p w14:paraId="051B047A" w14:textId="77777777" w:rsidR="00054F74" w:rsidRDefault="00054F74" w:rsidP="00587138">
      <w:pPr>
        <w:pStyle w:val="BodyText"/>
        <w:spacing w:before="162" w:line="480" w:lineRule="auto"/>
        <w:ind w:right="-90"/>
        <w:jc w:val="both"/>
        <w:rPr>
          <w:ins w:id="13983" w:author="Ritu Kamra" w:date="2021-09-27T17:39:00Z"/>
          <w:bCs/>
        </w:rPr>
      </w:pPr>
    </w:p>
    <w:p w14:paraId="75AE9CB3" w14:textId="2A5F7108" w:rsidR="00587138" w:rsidDel="0022576D" w:rsidRDefault="005858C1" w:rsidP="00587138">
      <w:pPr>
        <w:pStyle w:val="BodyText"/>
        <w:spacing w:before="162" w:line="480" w:lineRule="auto"/>
        <w:ind w:right="-90"/>
        <w:jc w:val="both"/>
        <w:rPr>
          <w:del w:id="13984" w:author="Hardik Malhotra" w:date="2021-09-13T10:48:00Z"/>
          <w:bCs/>
        </w:rPr>
      </w:pPr>
      <w:r>
        <w:rPr>
          <w:noProof/>
        </w:rPr>
        <w:pict w14:anchorId="21252DEC">
          <v:shape id="_x0000_s1726" type="#_x0000_t202" style="position:absolute;left:0;text-align:left;margin-left:.2pt;margin-top:26.6pt;width:510.75pt;height:42.7pt;z-index:25226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" filled="f" stroked="f">
            <v:textbox>
              <w:txbxContent>
                <w:p w14:paraId="63A03764" w14:textId="05BB1ED2" w:rsidR="00587138" w:rsidRPr="0077196C" w:rsidRDefault="00587138" w:rsidP="00587138">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 xml:space="preserve">Table </w:t>
                  </w:r>
                  <w:ins w:id="13985" w:author="Ritu Kamra" w:date="2021-09-27T18:17:00Z">
                    <w:r w:rsidR="00A221A1">
                      <w:rPr>
                        <w:rFonts w:ascii="Verdana" w:eastAsia="Verdana" w:hAnsi="Verdana" w:cs="Arial"/>
                        <w:b/>
                        <w:bCs/>
                        <w:color w:val="000000" w:themeColor="text1"/>
                        <w:kern w:val="24"/>
                        <w:sz w:val="20"/>
                        <w:szCs w:val="20"/>
                      </w:rPr>
                      <w:t>5</w:t>
                    </w:r>
                  </w:ins>
                  <w:del w:id="13986" w:author="Ritu Kamra" w:date="2021-09-27T18:17:00Z">
                    <w:r w:rsidRPr="0077196C" w:rsidDel="00A221A1">
                      <w:rPr>
                        <w:rFonts w:ascii="Verdana" w:eastAsia="Verdana" w:hAnsi="Verdana" w:cs="Arial"/>
                        <w:b/>
                        <w:bCs/>
                        <w:color w:val="000000" w:themeColor="text1"/>
                        <w:kern w:val="24"/>
                        <w:sz w:val="20"/>
                        <w:szCs w:val="20"/>
                      </w:rPr>
                      <w:delText>4</w:delText>
                    </w:r>
                  </w:del>
                  <w:r w:rsidRPr="0077196C">
                    <w:rPr>
                      <w:rFonts w:ascii="Verdana" w:eastAsia="Verdana" w:hAnsi="Verdana" w:cs="Arial"/>
                      <w:b/>
                      <w:bCs/>
                      <w:color w:val="000000" w:themeColor="text1"/>
                      <w:kern w:val="24"/>
                      <w:sz w:val="20"/>
                      <w:szCs w:val="20"/>
                    </w:rPr>
                    <w:t xml:space="preserve">: </w:t>
                  </w:r>
                  <w:ins w:id="13987" w:author="Ritu Kamra" w:date="2021-09-27T18:16:00Z">
                    <w:r w:rsidR="00A221A1" w:rsidRPr="0077196C">
                      <w:rPr>
                        <w:rFonts w:ascii="Verdana" w:eastAsia="Verdana" w:hAnsi="Verdana" w:cs="Arial"/>
                        <w:b/>
                        <w:bCs/>
                        <w:color w:val="000000" w:themeColor="text1"/>
                        <w:kern w:val="24"/>
                        <w:sz w:val="20"/>
                        <w:szCs w:val="20"/>
                      </w:rPr>
                      <w:t xml:space="preserve">Global </w:t>
                    </w:r>
                    <w:r w:rsidR="00A221A1">
                      <w:rPr>
                        <w:rFonts w:ascii="Verdana" w:eastAsia="Verdana" w:hAnsi="Verdana" w:cs="Arial"/>
                        <w:b/>
                        <w:bCs/>
                        <w:color w:val="000000" w:themeColor="text1"/>
                        <w:kern w:val="24"/>
                        <w:sz w:val="20"/>
                        <w:szCs w:val="20"/>
                      </w:rPr>
                      <w:t>Epoxy Resin</w:t>
                    </w:r>
                    <w:r w:rsidR="00A221A1" w:rsidRPr="0077196C">
                      <w:rPr>
                        <w:rFonts w:ascii="Verdana" w:eastAsia="Verdana" w:hAnsi="Verdana" w:cs="Arial"/>
                        <w:b/>
                        <w:bCs/>
                        <w:color w:val="000000" w:themeColor="text1"/>
                        <w:kern w:val="24"/>
                        <w:sz w:val="20"/>
                        <w:szCs w:val="20"/>
                      </w:rPr>
                      <w:t xml:space="preserve"> Capacity</w:t>
                    </w:r>
                    <w:r w:rsidR="00A221A1">
                      <w:rPr>
                        <w:rFonts w:ascii="Verdana" w:eastAsia="Verdana" w:hAnsi="Verdana" w:cs="Arial"/>
                        <w:b/>
                        <w:bCs/>
                        <w:color w:val="000000" w:themeColor="text1"/>
                        <w:kern w:val="24"/>
                        <w:sz w:val="20"/>
                        <w:szCs w:val="20"/>
                      </w:rPr>
                      <w:t>,</w:t>
                    </w:r>
                    <w:r w:rsidR="00A221A1" w:rsidRPr="0077196C">
                      <w:rPr>
                        <w:rFonts w:ascii="Verdana" w:eastAsia="Verdana" w:hAnsi="Verdana" w:cs="Arial"/>
                        <w:b/>
                        <w:bCs/>
                        <w:color w:val="000000" w:themeColor="text1"/>
                        <w:kern w:val="24"/>
                        <w:sz w:val="20"/>
                        <w:szCs w:val="20"/>
                      </w:rPr>
                      <w:t xml:space="preserve"> </w:t>
                    </w:r>
                  </w:ins>
                  <w:ins w:id="13988" w:author="Hardik Malhotra" w:date="2021-09-29T18:10:00Z">
                    <w:r w:rsidR="007C3A4C" w:rsidRPr="007C3A4C">
                      <w:rPr>
                        <w:rFonts w:ascii="Verdana" w:eastAsia="Verdana" w:hAnsi="Verdana" w:cs="Arial"/>
                        <w:b/>
                        <w:bCs/>
                        <w:color w:val="000000" w:themeColor="text1"/>
                        <w:kern w:val="24"/>
                        <w:sz w:val="20"/>
                        <w:szCs w:val="20"/>
                      </w:rPr>
                      <w:t>Operating Efficiency</w:t>
                    </w:r>
                    <w:r w:rsidR="007C3A4C">
                      <w:rPr>
                        <w:rFonts w:ascii="Verdana" w:eastAsia="Verdana" w:hAnsi="Verdana" w:cs="Arial"/>
                        <w:b/>
                        <w:bCs/>
                        <w:color w:val="000000" w:themeColor="text1"/>
                        <w:kern w:val="24"/>
                        <w:sz w:val="20"/>
                        <w:szCs w:val="20"/>
                      </w:rPr>
                      <w:t>,</w:t>
                    </w:r>
                    <w:r w:rsidR="007C3A4C" w:rsidRPr="007C3A4C">
                      <w:rPr>
                        <w:rFonts w:ascii="Verdana" w:eastAsia="Verdana" w:hAnsi="Verdana" w:cs="Arial"/>
                        <w:b/>
                        <w:bCs/>
                        <w:color w:val="000000" w:themeColor="text1"/>
                        <w:kern w:val="24"/>
                        <w:sz w:val="20"/>
                        <w:szCs w:val="20"/>
                      </w:rPr>
                      <w:t xml:space="preserve"> By Company</w:t>
                    </w:r>
                    <w:r w:rsidR="007C3A4C" w:rsidRPr="007C3A4C" w:rsidDel="007C3A4C">
                      <w:rPr>
                        <w:rFonts w:ascii="Verdana" w:eastAsia="Verdana" w:hAnsi="Verdana" w:cs="Arial"/>
                        <w:b/>
                        <w:bCs/>
                        <w:color w:val="000000" w:themeColor="text1"/>
                        <w:kern w:val="24"/>
                        <w:sz w:val="20"/>
                        <w:szCs w:val="20"/>
                      </w:rPr>
                      <w:t xml:space="preserve"> </w:t>
                    </w:r>
                    <w:r w:rsidR="007C3A4C">
                      <w:rPr>
                        <w:rFonts w:ascii="Verdana" w:eastAsia="Verdana" w:hAnsi="Verdana" w:cs="Arial"/>
                        <w:b/>
                        <w:bCs/>
                        <w:color w:val="000000" w:themeColor="text1"/>
                        <w:kern w:val="24"/>
                        <w:sz w:val="20"/>
                        <w:szCs w:val="20"/>
                      </w:rPr>
                      <w:t>(Percentage)</w:t>
                    </w:r>
                  </w:ins>
                  <w:ins w:id="13989" w:author="Hardik Malhotra" w:date="2021-09-29T18:11:00Z">
                    <w:r w:rsidR="007C3A4C">
                      <w:rPr>
                        <w:rFonts w:ascii="Verdana" w:eastAsia="Verdana" w:hAnsi="Verdana" w:cs="Arial"/>
                        <w:b/>
                        <w:bCs/>
                        <w:color w:val="000000" w:themeColor="text1"/>
                        <w:kern w:val="24"/>
                        <w:sz w:val="20"/>
                        <w:szCs w:val="20"/>
                      </w:rPr>
                      <w:t xml:space="preserve">, </w:t>
                    </w:r>
                  </w:ins>
                  <w:ins w:id="13990" w:author="Ritu Kamra" w:date="2021-09-27T18:16:00Z">
                    <w:del w:id="13991" w:author="Hardik Malhotra" w:date="2021-09-29T18:10:00Z">
                      <w:r w:rsidR="00A221A1" w:rsidRPr="0077196C" w:rsidDel="007C3A4C">
                        <w:rPr>
                          <w:rFonts w:ascii="Verdana" w:eastAsia="Verdana" w:hAnsi="Verdana" w:cs="Arial"/>
                          <w:b/>
                          <w:bCs/>
                          <w:color w:val="000000" w:themeColor="text1"/>
                          <w:kern w:val="24"/>
                          <w:sz w:val="20"/>
                          <w:szCs w:val="20"/>
                        </w:rPr>
                        <w:delText xml:space="preserve">By Location, By Company (Thousand Tonnes), </w:delText>
                      </w:r>
                    </w:del>
                    <w:r w:rsidR="00A221A1" w:rsidRPr="0077196C">
                      <w:rPr>
                        <w:rFonts w:ascii="Verdana" w:eastAsia="Verdana" w:hAnsi="Verdana" w:cs="Arial"/>
                        <w:b/>
                        <w:bCs/>
                        <w:color w:val="000000" w:themeColor="text1"/>
                        <w:kern w:val="24"/>
                        <w:sz w:val="20"/>
                        <w:szCs w:val="20"/>
                      </w:rPr>
                      <w:t>2015-2030F</w:t>
                    </w:r>
                    <w:r w:rsidR="00A221A1" w:rsidRPr="0077196C" w:rsidDel="00A221A1">
                      <w:rPr>
                        <w:rFonts w:ascii="Verdana" w:eastAsia="Verdana" w:hAnsi="Verdana" w:cs="Arial"/>
                        <w:b/>
                        <w:bCs/>
                        <w:color w:val="000000" w:themeColor="text1"/>
                        <w:kern w:val="24"/>
                        <w:sz w:val="20"/>
                        <w:szCs w:val="20"/>
                      </w:rPr>
                      <w:t xml:space="preserve"> </w:t>
                    </w:r>
                  </w:ins>
                  <w:del w:id="13992" w:author="Ritu Kamra" w:date="2021-09-27T18:16:00Z">
                    <w:r w:rsidRPr="0077196C" w:rsidDel="00A221A1">
                      <w:rPr>
                        <w:rFonts w:ascii="Verdana" w:eastAsia="Verdana" w:hAnsi="Verdana" w:cs="Arial"/>
                        <w:b/>
                        <w:bCs/>
                        <w:color w:val="000000" w:themeColor="text1"/>
                        <w:kern w:val="24"/>
                        <w:sz w:val="20"/>
                        <w:szCs w:val="20"/>
                      </w:rPr>
                      <w:delText xml:space="preserve">Global </w:delText>
                    </w:r>
                    <w:r w:rsidDel="00A221A1">
                      <w:rPr>
                        <w:rFonts w:ascii="Verdana" w:eastAsia="Verdana" w:hAnsi="Verdana" w:cs="Arial"/>
                        <w:b/>
                        <w:bCs/>
                        <w:color w:val="000000" w:themeColor="text1"/>
                        <w:kern w:val="24"/>
                        <w:sz w:val="20"/>
                        <w:szCs w:val="20"/>
                      </w:rPr>
                      <w:delText>Epoxy Resin</w:delText>
                    </w:r>
                    <w:r w:rsidRPr="0077196C" w:rsidDel="00A221A1">
                      <w:rPr>
                        <w:rFonts w:ascii="Verdana" w:eastAsia="Verdana" w:hAnsi="Verdana" w:cs="Arial"/>
                        <w:b/>
                        <w:bCs/>
                        <w:color w:val="000000" w:themeColor="text1"/>
                        <w:kern w:val="24"/>
                        <w:sz w:val="20"/>
                        <w:szCs w:val="20"/>
                      </w:rPr>
                      <w:delText xml:space="preserve"> Operating Efficiency, By Company (Thousand Tonnes), 2015-2030F</w:delText>
                    </w:r>
                  </w:del>
                </w:p>
              </w:txbxContent>
            </v:textbox>
            <w10:wrap anchorx="margin"/>
          </v:shape>
        </w:pict>
      </w:r>
      <w:r>
        <w:rPr>
          <w:noProof/>
        </w:rPr>
        <w:pict w14:anchorId="18FE5A8A">
          <v:shape id="_x0000_s1725" type="#_x0000_t202" style="position:absolute;left:0;text-align:left;margin-left:457pt;margin-top:4.75pt;width:508.2pt;height:24.75pt;z-index:252269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" filled="f" stroked="f">
            <v:textbox>
              <w:txbxContent>
                <w:p w14:paraId="1479E57A" w14:textId="77777777" w:rsidR="00587138" w:rsidRPr="0077196C" w:rsidRDefault="00587138" w:rsidP="00587138">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3.1. 4. Operating Efficiency By Company</w:t>
                  </w:r>
                </w:p>
              </w:txbxContent>
            </v:textbox>
            <w10:wrap anchorx="margin"/>
          </v:shape>
        </w:pict>
      </w:r>
    </w:p>
    <w:p w14:paraId="46BE6E98" w14:textId="77777777" w:rsidR="00587138" w:rsidDel="0022576D" w:rsidRDefault="00587138" w:rsidP="00587138">
      <w:pPr>
        <w:pStyle w:val="BodyText"/>
        <w:spacing w:before="162" w:line="480" w:lineRule="auto"/>
        <w:ind w:right="-90"/>
        <w:jc w:val="both"/>
        <w:rPr>
          <w:del w:id="13993" w:author="Hardik Malhotra" w:date="2021-09-13T10:48:00Z"/>
          <w:bCs/>
        </w:rPr>
      </w:pPr>
    </w:p>
    <w:p w14:paraId="12A5A8E5" w14:textId="77777777" w:rsidR="00587138" w:rsidDel="0022576D" w:rsidRDefault="00587138" w:rsidP="00587138">
      <w:pPr>
        <w:pStyle w:val="BodyText"/>
        <w:spacing w:before="162" w:line="480" w:lineRule="auto"/>
        <w:ind w:right="-90"/>
        <w:jc w:val="both"/>
        <w:rPr>
          <w:del w:id="13994" w:author="Hardik Malhotra" w:date="2021-09-13T10:48:00Z"/>
          <w:bCs/>
        </w:rPr>
      </w:pPr>
    </w:p>
    <w:p w14:paraId="784D0D57" w14:textId="77777777" w:rsidR="00587138" w:rsidRDefault="00587138" w:rsidP="00587138">
      <w:pPr>
        <w:pStyle w:val="BodyText"/>
        <w:spacing w:before="162" w:line="480" w:lineRule="auto"/>
        <w:ind w:right="-90"/>
        <w:jc w:val="both"/>
        <w:rPr>
          <w:bCs/>
        </w:rPr>
      </w:pPr>
    </w:p>
    <w:p w14:paraId="3F05ACA1" w14:textId="487BE68D" w:rsidR="00587138" w:rsidDel="008B1A2B" w:rsidRDefault="00587138" w:rsidP="00587138">
      <w:pPr>
        <w:pStyle w:val="BodyText"/>
        <w:spacing w:before="162" w:line="480" w:lineRule="auto"/>
        <w:ind w:right="-90"/>
        <w:jc w:val="both"/>
        <w:rPr>
          <w:del w:id="13995" w:author="Hardik Malhotra" w:date="2021-09-10T19:51:00Z"/>
          <w:bCs/>
        </w:rPr>
      </w:pPr>
    </w:p>
    <w:p w14:paraId="57BC773A" w14:textId="77777777" w:rsidR="00587138" w:rsidRDefault="00587138" w:rsidP="00587138">
      <w:pPr>
        <w:pStyle w:val="BodyText"/>
        <w:spacing w:before="162" w:line="480" w:lineRule="auto"/>
        <w:ind w:right="-90"/>
        <w:jc w:val="both"/>
        <w:rPr>
          <w:bCs/>
        </w:rPr>
      </w:pPr>
    </w:p>
    <w:tbl>
      <w:tblPr>
        <w:tblW w:w="10127" w:type="dxa"/>
        <w:tblCellMar>
          <w:left w:w="0" w:type="dxa"/>
          <w:right w:w="0" w:type="dxa"/>
        </w:tblCellMar>
        <w:tblLook w:val="0600" w:firstRow="0" w:lastRow="0" w:firstColumn="0" w:lastColumn="0" w:noHBand="1" w:noVBand="1"/>
        <w:tblPrChange w:id="13996" w:author="Hardik Malhotra" w:date="2021-09-30T19:35:00Z">
          <w:tblPr>
            <w:tblW w:w="10127" w:type="dxa"/>
            <w:tblCellMar>
              <w:left w:w="0" w:type="dxa"/>
              <w:right w:w="0" w:type="dxa"/>
            </w:tblCellMar>
            <w:tblLook w:val="0600" w:firstRow="0" w:lastRow="0" w:firstColumn="0" w:lastColumn="0" w:noHBand="1" w:noVBand="1"/>
          </w:tblPr>
        </w:tblPrChange>
      </w:tblPr>
      <w:tblGrid>
        <w:gridCol w:w="1415"/>
        <w:gridCol w:w="850"/>
        <w:gridCol w:w="851"/>
        <w:gridCol w:w="934"/>
        <w:gridCol w:w="1013"/>
        <w:gridCol w:w="1013"/>
        <w:gridCol w:w="1012"/>
        <w:gridCol w:w="1013"/>
        <w:gridCol w:w="1013"/>
        <w:gridCol w:w="1013"/>
        <w:tblGridChange w:id="13997">
          <w:tblGrid>
            <w:gridCol w:w="1013"/>
            <w:gridCol w:w="1012"/>
            <w:gridCol w:w="1013"/>
            <w:gridCol w:w="1012"/>
            <w:gridCol w:w="1013"/>
            <w:gridCol w:w="1013"/>
            <w:gridCol w:w="1012"/>
            <w:gridCol w:w="1013"/>
            <w:gridCol w:w="1013"/>
            <w:gridCol w:w="1013"/>
          </w:tblGrid>
        </w:tblGridChange>
      </w:tblGrid>
      <w:tr w:rsidR="00587138" w:rsidRPr="00BF3F66" w:rsidDel="001848B0" w14:paraId="65EAEC6C" w14:textId="56EBD7C3" w:rsidTr="001848B0">
        <w:trPr>
          <w:trHeight w:val="670"/>
          <w:del w:id="13998" w:author="Hardik Malhotra" w:date="2021-09-30T19:35:00Z"/>
          <w:trPrChange w:id="13999" w:author="Hardik Malhotra" w:date="2021-09-30T19:35:00Z">
            <w:trPr>
              <w:trHeight w:val="670"/>
            </w:trPr>
          </w:trPrChange>
        </w:trPr>
        <w:tc>
          <w:tcPr>
            <w:tcW w:w="1415" w:type="dxa"/>
            <w:tcBorders>
              <w:top w:val="single" w:sz="2" w:space="0" w:color="000000"/>
              <w:left w:val="single" w:sz="2" w:space="0" w:color="000000"/>
              <w:bottom w:val="single" w:sz="2" w:space="0" w:color="000000"/>
              <w:right w:val="nil"/>
            </w:tcBorders>
            <w:shd w:val="clear" w:color="auto" w:fill="0F4061"/>
            <w:tcMar>
              <w:top w:w="15" w:type="dxa"/>
              <w:left w:w="15" w:type="dxa"/>
              <w:bottom w:w="0" w:type="dxa"/>
              <w:right w:w="15" w:type="dxa"/>
            </w:tcMar>
            <w:vAlign w:val="center"/>
            <w:tcPrChange w:id="14000" w:author="Hardik Malhotra" w:date="2021-09-30T19:35:00Z">
              <w:tcPr>
                <w:tcW w:w="1013" w:type="dxa"/>
                <w:tcBorders>
                  <w:top w:val="single" w:sz="2" w:space="0" w:color="000000"/>
                  <w:left w:val="single" w:sz="2" w:space="0" w:color="000000"/>
                  <w:bottom w:val="single" w:sz="2" w:space="0" w:color="000000"/>
                  <w:right w:val="nil"/>
                </w:tcBorders>
                <w:shd w:val="clear" w:color="auto" w:fill="0F4061"/>
                <w:tcMar>
                  <w:top w:w="15" w:type="dxa"/>
                  <w:left w:w="15" w:type="dxa"/>
                  <w:bottom w:w="0" w:type="dxa"/>
                  <w:right w:w="15" w:type="dxa"/>
                </w:tcMar>
                <w:vAlign w:val="center"/>
              </w:tcPr>
            </w:tcPrChange>
          </w:tcPr>
          <w:p w14:paraId="7436C4A2" w14:textId="675C615A" w:rsidR="00587138" w:rsidRPr="006F6D2F" w:rsidDel="001848B0" w:rsidRDefault="00587138" w:rsidP="00092529">
            <w:pPr>
              <w:pStyle w:val="BodyText"/>
              <w:spacing w:before="162" w:line="480" w:lineRule="auto"/>
              <w:ind w:right="-90"/>
              <w:jc w:val="center"/>
              <w:rPr>
                <w:del w:id="14001" w:author="Hardik Malhotra" w:date="2021-09-30T19:35:00Z"/>
                <w:rFonts w:ascii="Verdana" w:hAnsi="Verdana"/>
                <w:bCs/>
                <w:sz w:val="14"/>
                <w:szCs w:val="14"/>
              </w:rPr>
            </w:pPr>
            <w:del w:id="14002" w:author="Hardik Malhotra" w:date="2021-09-30T19:35:00Z">
              <w:r w:rsidRPr="006F6D2F" w:rsidDel="001848B0">
                <w:rPr>
                  <w:rFonts w:ascii="Verdana" w:hAnsi="Verdana"/>
                  <w:b/>
                  <w:bCs/>
                  <w:sz w:val="14"/>
                  <w:szCs w:val="14"/>
                </w:rPr>
                <w:delText>Company</w:delText>
              </w:r>
            </w:del>
          </w:p>
        </w:tc>
        <w:tc>
          <w:tcPr>
            <w:tcW w:w="850"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tcPrChange w:id="14003" w:author="Hardik Malhotra" w:date="2021-09-30T19:35:00Z">
              <w:tcPr>
                <w:tcW w:w="1012"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tcPr>
            </w:tcPrChange>
          </w:tcPr>
          <w:p w14:paraId="74226F83" w14:textId="5E0FAAC3" w:rsidR="00587138" w:rsidRPr="006F6D2F" w:rsidDel="001848B0" w:rsidRDefault="00587138" w:rsidP="00092529">
            <w:pPr>
              <w:pStyle w:val="BodyText"/>
              <w:spacing w:before="162" w:line="480" w:lineRule="auto"/>
              <w:ind w:right="-90"/>
              <w:jc w:val="center"/>
              <w:rPr>
                <w:del w:id="14004" w:author="Hardik Malhotra" w:date="2021-09-30T19:35:00Z"/>
                <w:rFonts w:ascii="Verdana" w:hAnsi="Verdana"/>
                <w:bCs/>
                <w:sz w:val="14"/>
                <w:szCs w:val="14"/>
              </w:rPr>
            </w:pPr>
            <w:del w:id="14005" w:author="Hardik Malhotra" w:date="2021-09-30T19:35:00Z">
              <w:r w:rsidRPr="006F6D2F" w:rsidDel="001848B0">
                <w:rPr>
                  <w:rFonts w:ascii="Verdana" w:hAnsi="Verdana"/>
                  <w:b/>
                  <w:bCs/>
                  <w:sz w:val="14"/>
                  <w:szCs w:val="14"/>
                </w:rPr>
                <w:delText>2015</w:delText>
              </w:r>
            </w:del>
          </w:p>
        </w:tc>
        <w:tc>
          <w:tcPr>
            <w:tcW w:w="851"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tcPrChange w:id="14006" w:author="Hardik Malhotra" w:date="2021-09-30T19:35:00Z">
              <w:tcPr>
                <w:tcW w:w="1013"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tcPr>
            </w:tcPrChange>
          </w:tcPr>
          <w:p w14:paraId="681CEDBF" w14:textId="1A16D85A" w:rsidR="00587138" w:rsidRPr="006F6D2F" w:rsidDel="001848B0" w:rsidRDefault="00587138" w:rsidP="00092529">
            <w:pPr>
              <w:pStyle w:val="BodyText"/>
              <w:spacing w:before="162" w:line="480" w:lineRule="auto"/>
              <w:ind w:right="-90"/>
              <w:jc w:val="center"/>
              <w:rPr>
                <w:del w:id="14007" w:author="Hardik Malhotra" w:date="2021-09-30T19:35:00Z"/>
                <w:rFonts w:ascii="Verdana" w:hAnsi="Verdana"/>
                <w:bCs/>
                <w:sz w:val="14"/>
                <w:szCs w:val="14"/>
              </w:rPr>
            </w:pPr>
            <w:del w:id="14008" w:author="Hardik Malhotra" w:date="2021-09-30T19:35:00Z">
              <w:r w:rsidRPr="006F6D2F" w:rsidDel="001848B0">
                <w:rPr>
                  <w:rFonts w:ascii="Verdana" w:hAnsi="Verdana"/>
                  <w:b/>
                  <w:bCs/>
                  <w:sz w:val="14"/>
                  <w:szCs w:val="14"/>
                </w:rPr>
                <w:delText>2016</w:delText>
              </w:r>
            </w:del>
          </w:p>
        </w:tc>
        <w:tc>
          <w:tcPr>
            <w:tcW w:w="934"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tcPrChange w:id="14009" w:author="Hardik Malhotra" w:date="2021-09-30T19:35:00Z">
              <w:tcPr>
                <w:tcW w:w="1012"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tcPr>
            </w:tcPrChange>
          </w:tcPr>
          <w:p w14:paraId="38D9ADA6" w14:textId="7976C28B" w:rsidR="00587138" w:rsidRPr="006F6D2F" w:rsidDel="001848B0" w:rsidRDefault="00587138" w:rsidP="00092529">
            <w:pPr>
              <w:pStyle w:val="BodyText"/>
              <w:spacing w:before="162" w:line="480" w:lineRule="auto"/>
              <w:ind w:right="-90"/>
              <w:jc w:val="center"/>
              <w:rPr>
                <w:del w:id="14010" w:author="Hardik Malhotra" w:date="2021-09-30T19:35:00Z"/>
                <w:rFonts w:ascii="Verdana" w:hAnsi="Verdana"/>
                <w:bCs/>
                <w:sz w:val="14"/>
                <w:szCs w:val="14"/>
              </w:rPr>
            </w:pPr>
            <w:del w:id="14011" w:author="Hardik Malhotra" w:date="2021-09-30T19:35:00Z">
              <w:r w:rsidRPr="006F6D2F" w:rsidDel="001848B0">
                <w:rPr>
                  <w:rFonts w:ascii="Verdana" w:hAnsi="Verdana"/>
                  <w:b/>
                  <w:bCs/>
                  <w:sz w:val="14"/>
                  <w:szCs w:val="14"/>
                </w:rPr>
                <w:delText>2017</w:delText>
              </w:r>
            </w:del>
          </w:p>
        </w:tc>
        <w:tc>
          <w:tcPr>
            <w:tcW w:w="1013"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tcPrChange w:id="14012" w:author="Hardik Malhotra" w:date="2021-09-30T19:35:00Z">
              <w:tcPr>
                <w:tcW w:w="1013"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tcPr>
            </w:tcPrChange>
          </w:tcPr>
          <w:p w14:paraId="11E79D69" w14:textId="5C124422" w:rsidR="00587138" w:rsidRPr="006F6D2F" w:rsidDel="001848B0" w:rsidRDefault="00587138" w:rsidP="00092529">
            <w:pPr>
              <w:pStyle w:val="BodyText"/>
              <w:spacing w:before="162" w:line="480" w:lineRule="auto"/>
              <w:ind w:right="-90"/>
              <w:jc w:val="center"/>
              <w:rPr>
                <w:del w:id="14013" w:author="Hardik Malhotra" w:date="2021-09-30T19:35:00Z"/>
                <w:rFonts w:ascii="Verdana" w:hAnsi="Verdana"/>
                <w:bCs/>
                <w:sz w:val="14"/>
                <w:szCs w:val="14"/>
              </w:rPr>
            </w:pPr>
            <w:del w:id="14014" w:author="Hardik Malhotra" w:date="2021-09-30T19:35:00Z">
              <w:r w:rsidRPr="006F6D2F" w:rsidDel="001848B0">
                <w:rPr>
                  <w:rFonts w:ascii="Verdana" w:hAnsi="Verdana"/>
                  <w:b/>
                  <w:bCs/>
                  <w:sz w:val="14"/>
                  <w:szCs w:val="14"/>
                </w:rPr>
                <w:delText>2018</w:delText>
              </w:r>
            </w:del>
          </w:p>
        </w:tc>
        <w:tc>
          <w:tcPr>
            <w:tcW w:w="1013"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tcPrChange w:id="14015" w:author="Hardik Malhotra" w:date="2021-09-30T19:35:00Z">
              <w:tcPr>
                <w:tcW w:w="1013"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tcPr>
            </w:tcPrChange>
          </w:tcPr>
          <w:p w14:paraId="7D8E9264" w14:textId="43CCAD16" w:rsidR="00587138" w:rsidRPr="006F6D2F" w:rsidDel="001848B0" w:rsidRDefault="00587138" w:rsidP="00092529">
            <w:pPr>
              <w:pStyle w:val="BodyText"/>
              <w:spacing w:before="162" w:line="480" w:lineRule="auto"/>
              <w:ind w:right="-90"/>
              <w:jc w:val="center"/>
              <w:rPr>
                <w:del w:id="14016" w:author="Hardik Malhotra" w:date="2021-09-30T19:35:00Z"/>
                <w:rFonts w:ascii="Verdana" w:hAnsi="Verdana"/>
                <w:bCs/>
                <w:sz w:val="14"/>
                <w:szCs w:val="14"/>
              </w:rPr>
            </w:pPr>
            <w:del w:id="14017" w:author="Hardik Malhotra" w:date="2021-09-30T19:35:00Z">
              <w:r w:rsidRPr="006F6D2F" w:rsidDel="001848B0">
                <w:rPr>
                  <w:rFonts w:ascii="Verdana" w:hAnsi="Verdana"/>
                  <w:b/>
                  <w:bCs/>
                  <w:sz w:val="14"/>
                  <w:szCs w:val="14"/>
                </w:rPr>
                <w:delText>2019</w:delText>
              </w:r>
            </w:del>
          </w:p>
        </w:tc>
        <w:tc>
          <w:tcPr>
            <w:tcW w:w="1012"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tcPrChange w:id="14018" w:author="Hardik Malhotra" w:date="2021-09-30T19:35:00Z">
              <w:tcPr>
                <w:tcW w:w="1012"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tcPr>
            </w:tcPrChange>
          </w:tcPr>
          <w:p w14:paraId="619310F2" w14:textId="1E18EB94" w:rsidR="00587138" w:rsidRPr="006F6D2F" w:rsidDel="001848B0" w:rsidRDefault="00587138" w:rsidP="00092529">
            <w:pPr>
              <w:pStyle w:val="BodyText"/>
              <w:spacing w:before="162" w:line="480" w:lineRule="auto"/>
              <w:ind w:right="-90"/>
              <w:jc w:val="center"/>
              <w:rPr>
                <w:del w:id="14019" w:author="Hardik Malhotra" w:date="2021-09-30T19:35:00Z"/>
                <w:rFonts w:ascii="Verdana" w:hAnsi="Verdana"/>
                <w:bCs/>
                <w:sz w:val="14"/>
                <w:szCs w:val="14"/>
              </w:rPr>
            </w:pPr>
            <w:del w:id="14020" w:author="Hardik Malhotra" w:date="2021-09-30T19:35:00Z">
              <w:r w:rsidRPr="006F6D2F" w:rsidDel="001848B0">
                <w:rPr>
                  <w:rFonts w:ascii="Verdana" w:hAnsi="Verdana"/>
                  <w:b/>
                  <w:bCs/>
                  <w:sz w:val="14"/>
                  <w:szCs w:val="14"/>
                </w:rPr>
                <w:delText>2020</w:delText>
              </w:r>
            </w:del>
          </w:p>
        </w:tc>
        <w:tc>
          <w:tcPr>
            <w:tcW w:w="1013"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tcPrChange w:id="14021" w:author="Hardik Malhotra" w:date="2021-09-30T19:35:00Z">
              <w:tcPr>
                <w:tcW w:w="1013"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tcPr>
            </w:tcPrChange>
          </w:tcPr>
          <w:p w14:paraId="61FDEF40" w14:textId="3D12444A" w:rsidR="00587138" w:rsidRPr="006F6D2F" w:rsidDel="001848B0" w:rsidRDefault="00587138" w:rsidP="00092529">
            <w:pPr>
              <w:pStyle w:val="BodyText"/>
              <w:spacing w:before="162" w:line="480" w:lineRule="auto"/>
              <w:ind w:right="-90"/>
              <w:jc w:val="center"/>
              <w:rPr>
                <w:del w:id="14022" w:author="Hardik Malhotra" w:date="2021-09-30T19:35:00Z"/>
                <w:rFonts w:ascii="Verdana" w:hAnsi="Verdana"/>
                <w:bCs/>
                <w:sz w:val="14"/>
                <w:szCs w:val="14"/>
              </w:rPr>
            </w:pPr>
            <w:del w:id="14023" w:author="Hardik Malhotra" w:date="2021-09-30T19:35:00Z">
              <w:r w:rsidRPr="006F6D2F" w:rsidDel="001848B0">
                <w:rPr>
                  <w:rFonts w:ascii="Verdana" w:hAnsi="Verdana"/>
                  <w:b/>
                  <w:bCs/>
                  <w:sz w:val="14"/>
                  <w:szCs w:val="14"/>
                </w:rPr>
                <w:delText>2021E</w:delText>
              </w:r>
            </w:del>
          </w:p>
        </w:tc>
        <w:tc>
          <w:tcPr>
            <w:tcW w:w="1013"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tcPrChange w:id="14024" w:author="Hardik Malhotra" w:date="2021-09-30T19:35:00Z">
              <w:tcPr>
                <w:tcW w:w="1013"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tcPr>
            </w:tcPrChange>
          </w:tcPr>
          <w:p w14:paraId="65D05432" w14:textId="00D29537" w:rsidR="00587138" w:rsidRPr="006F6D2F" w:rsidDel="001848B0" w:rsidRDefault="00587138" w:rsidP="00092529">
            <w:pPr>
              <w:pStyle w:val="BodyText"/>
              <w:spacing w:before="162" w:line="480" w:lineRule="auto"/>
              <w:ind w:right="-90"/>
              <w:jc w:val="center"/>
              <w:rPr>
                <w:del w:id="14025" w:author="Hardik Malhotra" w:date="2021-09-30T19:35:00Z"/>
                <w:rFonts w:ascii="Verdana" w:hAnsi="Verdana"/>
                <w:bCs/>
                <w:sz w:val="14"/>
                <w:szCs w:val="14"/>
              </w:rPr>
            </w:pPr>
            <w:del w:id="14026" w:author="Hardik Malhotra" w:date="2021-09-30T19:35:00Z">
              <w:r w:rsidRPr="006F6D2F" w:rsidDel="001848B0">
                <w:rPr>
                  <w:rFonts w:ascii="Verdana" w:hAnsi="Verdana"/>
                  <w:b/>
                  <w:bCs/>
                  <w:sz w:val="14"/>
                  <w:szCs w:val="14"/>
                </w:rPr>
                <w:delText>2025F</w:delText>
              </w:r>
            </w:del>
          </w:p>
        </w:tc>
        <w:tc>
          <w:tcPr>
            <w:tcW w:w="1013"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tcPrChange w:id="14027" w:author="Hardik Malhotra" w:date="2021-09-30T19:35:00Z">
              <w:tcPr>
                <w:tcW w:w="1013"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tcPr>
            </w:tcPrChange>
          </w:tcPr>
          <w:p w14:paraId="043AFC3A" w14:textId="29B319A7" w:rsidR="00587138" w:rsidRPr="006F6D2F" w:rsidDel="001848B0" w:rsidRDefault="00587138" w:rsidP="00092529">
            <w:pPr>
              <w:pStyle w:val="BodyText"/>
              <w:spacing w:before="162" w:line="480" w:lineRule="auto"/>
              <w:ind w:right="-90"/>
              <w:jc w:val="center"/>
              <w:rPr>
                <w:del w:id="14028" w:author="Hardik Malhotra" w:date="2021-09-30T19:35:00Z"/>
                <w:rFonts w:ascii="Verdana" w:hAnsi="Verdana"/>
                <w:bCs/>
                <w:sz w:val="14"/>
                <w:szCs w:val="14"/>
              </w:rPr>
            </w:pPr>
            <w:del w:id="14029" w:author="Hardik Malhotra" w:date="2021-09-30T19:35:00Z">
              <w:r w:rsidRPr="006F6D2F" w:rsidDel="001848B0">
                <w:rPr>
                  <w:rFonts w:ascii="Verdana" w:hAnsi="Verdana"/>
                  <w:b/>
                  <w:bCs/>
                  <w:sz w:val="14"/>
                  <w:szCs w:val="14"/>
                </w:rPr>
                <w:delText>2030F</w:delText>
              </w:r>
            </w:del>
          </w:p>
        </w:tc>
      </w:tr>
      <w:tr w:rsidR="00587138" w:rsidRPr="00C568E6" w:rsidDel="001848B0" w14:paraId="26E31909" w14:textId="4B837652" w:rsidTr="001848B0">
        <w:trPr>
          <w:trHeight w:val="545"/>
          <w:del w:id="14030" w:author="Hardik Malhotra" w:date="2021-09-30T19:35:00Z"/>
          <w:trPrChange w:id="14031" w:author="Hardik Malhotra" w:date="2021-09-30T19:35:00Z">
            <w:trPr>
              <w:trHeight w:val="545"/>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032"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07CE3A6" w14:textId="30C12CBE" w:rsidR="00587138" w:rsidRPr="006F6D2F" w:rsidDel="001848B0" w:rsidRDefault="00587138" w:rsidP="00092529">
            <w:pPr>
              <w:pStyle w:val="BodyText"/>
              <w:spacing w:before="162" w:line="480" w:lineRule="auto"/>
              <w:ind w:right="-90"/>
              <w:jc w:val="both"/>
              <w:rPr>
                <w:del w:id="14033" w:author="Hardik Malhotra" w:date="2021-09-30T19:35:00Z"/>
                <w:rFonts w:ascii="Verdana" w:hAnsi="Verdana"/>
                <w:bCs/>
                <w:sz w:val="14"/>
                <w:szCs w:val="14"/>
              </w:rPr>
            </w:pPr>
            <w:del w:id="14034" w:author="Hardik Malhotra" w:date="2021-09-30T19:35:00Z">
              <w:r w:rsidRPr="00A221A1" w:rsidDel="001848B0">
                <w:rPr>
                  <w:rFonts w:ascii="Verdana" w:hAnsi="Verdana"/>
                  <w:bCs/>
                  <w:sz w:val="14"/>
                  <w:szCs w:val="14"/>
                </w:rPr>
                <w:delText>Kukdo Chemical India Private Limited</w:delText>
              </w:r>
            </w:del>
          </w:p>
        </w:tc>
        <w:tc>
          <w:tcPr>
            <w:tcW w:w="85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035"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23606CF" w14:textId="7DDE4F89" w:rsidR="00587138" w:rsidRPr="00F929E8" w:rsidDel="001848B0" w:rsidRDefault="00587138">
            <w:pPr>
              <w:pStyle w:val="BodyText"/>
              <w:spacing w:before="162" w:line="480" w:lineRule="auto"/>
              <w:ind w:right="-90"/>
              <w:jc w:val="center"/>
              <w:rPr>
                <w:del w:id="14036" w:author="Hardik Malhotra" w:date="2021-09-30T19:35:00Z"/>
                <w:rFonts w:ascii="Verdana" w:hAnsi="Verdana" w:cs="Calibri"/>
                <w:sz w:val="14"/>
                <w:szCs w:val="14"/>
              </w:rPr>
              <w:pPrChange w:id="14037" w:author="Ritu Kamra" w:date="2021-09-27T17:37:00Z">
                <w:pPr>
                  <w:pStyle w:val="BodyText"/>
                  <w:spacing w:before="162" w:line="480" w:lineRule="auto"/>
                  <w:ind w:right="-90"/>
                  <w:jc w:val="both"/>
                </w:pPr>
              </w:pPrChange>
            </w:pPr>
            <w:del w:id="14038" w:author="Hardik Malhotra" w:date="2021-09-30T19:35:00Z">
              <w:r w:rsidRPr="00A221A1" w:rsidDel="001848B0">
                <w:rPr>
                  <w:rFonts w:ascii="Verdana" w:hAnsi="Verdana" w:cs="Calibri"/>
                  <w:sz w:val="14"/>
                  <w:szCs w:val="14"/>
                </w:rPr>
                <w:delText>0.00</w:delText>
              </w:r>
            </w:del>
            <w:del w:id="14039" w:author="Hardik Malhotra" w:date="2021-09-29T18:12:00Z">
              <w:r w:rsidRPr="00A221A1" w:rsidDel="007C3A4C">
                <w:rPr>
                  <w:rFonts w:ascii="Verdana" w:hAnsi="Verdana" w:cs="Calibri"/>
                  <w:sz w:val="14"/>
                  <w:szCs w:val="14"/>
                </w:rPr>
                <w:delText>%</w:delText>
              </w:r>
            </w:del>
          </w:p>
        </w:tc>
        <w:tc>
          <w:tcPr>
            <w:tcW w:w="85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04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DB0132E" w14:textId="549E24CB" w:rsidR="00587138" w:rsidRPr="00F929E8" w:rsidDel="001848B0" w:rsidRDefault="00587138">
            <w:pPr>
              <w:pStyle w:val="BodyText"/>
              <w:spacing w:before="162" w:line="480" w:lineRule="auto"/>
              <w:ind w:right="-90"/>
              <w:jc w:val="center"/>
              <w:rPr>
                <w:del w:id="14041" w:author="Hardik Malhotra" w:date="2021-09-30T19:35:00Z"/>
                <w:rFonts w:ascii="Verdana" w:hAnsi="Verdana" w:cs="Calibri"/>
                <w:sz w:val="14"/>
                <w:szCs w:val="14"/>
              </w:rPr>
              <w:pPrChange w:id="14042" w:author="Ritu Kamra" w:date="2021-09-27T17:37:00Z">
                <w:pPr>
                  <w:pStyle w:val="BodyText"/>
                  <w:spacing w:before="162" w:line="480" w:lineRule="auto"/>
                  <w:ind w:right="-90"/>
                  <w:jc w:val="both"/>
                </w:pPr>
              </w:pPrChange>
            </w:pPr>
            <w:del w:id="14043" w:author="Hardik Malhotra" w:date="2021-09-30T19:35:00Z">
              <w:r w:rsidRPr="00054F74" w:rsidDel="001848B0">
                <w:rPr>
                  <w:rFonts w:ascii="Verdana" w:hAnsi="Verdana" w:cs="Calibri"/>
                  <w:sz w:val="14"/>
                  <w:szCs w:val="14"/>
                </w:rPr>
                <w:delText>0.00</w:delText>
              </w:r>
            </w:del>
            <w:del w:id="14044" w:author="Hardik Malhotra" w:date="2021-09-29T18:12:00Z">
              <w:r w:rsidRPr="00054F74" w:rsidDel="007C3A4C">
                <w:rPr>
                  <w:rFonts w:ascii="Verdana" w:hAnsi="Verdana" w:cs="Calibri"/>
                  <w:sz w:val="14"/>
                  <w:szCs w:val="14"/>
                </w:rPr>
                <w:delText>%</w:delText>
              </w:r>
            </w:del>
          </w:p>
        </w:tc>
        <w:tc>
          <w:tcPr>
            <w:tcW w:w="93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045"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6DCCB29" w14:textId="51F65A7C" w:rsidR="00587138" w:rsidRPr="00F929E8" w:rsidDel="001848B0" w:rsidRDefault="00587138">
            <w:pPr>
              <w:pStyle w:val="BodyText"/>
              <w:spacing w:before="162" w:line="480" w:lineRule="auto"/>
              <w:ind w:right="-90"/>
              <w:jc w:val="center"/>
              <w:rPr>
                <w:del w:id="14046" w:author="Hardik Malhotra" w:date="2021-09-30T19:35:00Z"/>
                <w:rFonts w:ascii="Verdana" w:hAnsi="Verdana" w:cs="Calibri"/>
                <w:sz w:val="14"/>
                <w:szCs w:val="14"/>
              </w:rPr>
              <w:pPrChange w:id="14047" w:author="Ritu Kamra" w:date="2021-09-27T17:37:00Z">
                <w:pPr>
                  <w:pStyle w:val="BodyText"/>
                  <w:spacing w:before="162" w:line="480" w:lineRule="auto"/>
                  <w:ind w:right="-90"/>
                  <w:jc w:val="both"/>
                </w:pPr>
              </w:pPrChange>
            </w:pPr>
            <w:del w:id="14048" w:author="Hardik Malhotra" w:date="2021-09-30T19:35:00Z">
              <w:r w:rsidRPr="00054F74" w:rsidDel="001848B0">
                <w:rPr>
                  <w:rFonts w:ascii="Verdana" w:hAnsi="Verdana" w:cs="Calibri"/>
                  <w:sz w:val="14"/>
                  <w:szCs w:val="14"/>
                </w:rPr>
                <w:delText>0.00</w:delText>
              </w:r>
            </w:del>
            <w:del w:id="14049"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05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F6AE30C" w14:textId="72FA1F9C" w:rsidR="00587138" w:rsidRPr="00F929E8" w:rsidDel="001848B0" w:rsidRDefault="00587138">
            <w:pPr>
              <w:pStyle w:val="BodyText"/>
              <w:spacing w:before="162" w:line="480" w:lineRule="auto"/>
              <w:ind w:right="-90"/>
              <w:jc w:val="center"/>
              <w:rPr>
                <w:del w:id="14051" w:author="Hardik Malhotra" w:date="2021-09-30T19:35:00Z"/>
                <w:rFonts w:ascii="Verdana" w:hAnsi="Verdana" w:cs="Calibri"/>
                <w:sz w:val="14"/>
                <w:szCs w:val="14"/>
              </w:rPr>
              <w:pPrChange w:id="14052" w:author="Ritu Kamra" w:date="2021-09-27T17:37:00Z">
                <w:pPr>
                  <w:pStyle w:val="BodyText"/>
                  <w:spacing w:before="162" w:line="480" w:lineRule="auto"/>
                  <w:ind w:right="-90"/>
                  <w:jc w:val="both"/>
                </w:pPr>
              </w:pPrChange>
            </w:pPr>
            <w:del w:id="14053" w:author="Hardik Malhotra" w:date="2021-09-30T19:35:00Z">
              <w:r w:rsidRPr="00054F74" w:rsidDel="001848B0">
                <w:rPr>
                  <w:rFonts w:ascii="Verdana" w:hAnsi="Verdana" w:cs="Calibri"/>
                  <w:sz w:val="14"/>
                  <w:szCs w:val="14"/>
                </w:rPr>
                <w:delText>0.00</w:delText>
              </w:r>
            </w:del>
            <w:del w:id="1405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05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2952692" w14:textId="009B9857" w:rsidR="00587138" w:rsidRPr="00F929E8" w:rsidDel="001848B0" w:rsidRDefault="00587138">
            <w:pPr>
              <w:pStyle w:val="BodyText"/>
              <w:spacing w:before="162" w:line="480" w:lineRule="auto"/>
              <w:ind w:right="-90"/>
              <w:jc w:val="center"/>
              <w:rPr>
                <w:del w:id="14056" w:author="Hardik Malhotra" w:date="2021-09-30T19:35:00Z"/>
                <w:rFonts w:ascii="Verdana" w:hAnsi="Verdana" w:cs="Calibri"/>
                <w:sz w:val="14"/>
                <w:szCs w:val="14"/>
              </w:rPr>
              <w:pPrChange w:id="14057" w:author="Ritu Kamra" w:date="2021-09-27T17:37:00Z">
                <w:pPr>
                  <w:pStyle w:val="BodyText"/>
                  <w:spacing w:before="162" w:line="480" w:lineRule="auto"/>
                  <w:ind w:right="-90"/>
                  <w:jc w:val="both"/>
                </w:pPr>
              </w:pPrChange>
            </w:pPr>
            <w:del w:id="14058" w:author="Hardik Malhotra" w:date="2021-09-30T19:35:00Z">
              <w:r w:rsidRPr="00054F74" w:rsidDel="001848B0">
                <w:rPr>
                  <w:rFonts w:ascii="Verdana" w:hAnsi="Verdana" w:cs="Calibri"/>
                  <w:sz w:val="14"/>
                  <w:szCs w:val="14"/>
                </w:rPr>
                <w:delText>0.00</w:delText>
              </w:r>
            </w:del>
            <w:del w:id="14059" w:author="Hardik Malhotra" w:date="2021-09-29T18:12:00Z">
              <w:r w:rsidRPr="00054F74" w:rsidDel="007C3A4C">
                <w:rPr>
                  <w:rFonts w:ascii="Verdana" w:hAnsi="Verdana" w:cs="Calibri"/>
                  <w:sz w:val="14"/>
                  <w:szCs w:val="14"/>
                </w:rPr>
                <w:delText>%</w:delText>
              </w:r>
            </w:del>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060"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EF54F09" w14:textId="6C2FEE09" w:rsidR="00587138" w:rsidRPr="00F929E8" w:rsidDel="001848B0" w:rsidRDefault="00587138">
            <w:pPr>
              <w:pStyle w:val="BodyText"/>
              <w:spacing w:before="162" w:line="480" w:lineRule="auto"/>
              <w:ind w:right="-90"/>
              <w:jc w:val="center"/>
              <w:rPr>
                <w:del w:id="14061" w:author="Hardik Malhotra" w:date="2021-09-30T19:35:00Z"/>
                <w:rFonts w:ascii="Verdana" w:hAnsi="Verdana" w:cs="Calibri"/>
                <w:sz w:val="14"/>
                <w:szCs w:val="14"/>
              </w:rPr>
              <w:pPrChange w:id="14062" w:author="Ritu Kamra" w:date="2021-09-27T17:37:00Z">
                <w:pPr>
                  <w:pStyle w:val="BodyText"/>
                  <w:spacing w:before="162" w:line="480" w:lineRule="auto"/>
                  <w:ind w:right="-90"/>
                  <w:jc w:val="both"/>
                </w:pPr>
              </w:pPrChange>
            </w:pPr>
            <w:del w:id="14063" w:author="Hardik Malhotra" w:date="2021-09-30T19:35:00Z">
              <w:r w:rsidRPr="00054F74" w:rsidDel="001848B0">
                <w:rPr>
                  <w:rFonts w:ascii="Verdana" w:hAnsi="Verdana" w:cs="Calibri"/>
                  <w:sz w:val="14"/>
                  <w:szCs w:val="14"/>
                </w:rPr>
                <w:delText>0.00</w:delText>
              </w:r>
            </w:del>
            <w:del w:id="1406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06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3E5D541" w14:textId="05CBC476" w:rsidR="00587138" w:rsidRPr="00F929E8" w:rsidDel="001848B0" w:rsidRDefault="00587138">
            <w:pPr>
              <w:pStyle w:val="BodyText"/>
              <w:spacing w:before="162" w:line="480" w:lineRule="auto"/>
              <w:ind w:right="-90"/>
              <w:jc w:val="center"/>
              <w:rPr>
                <w:del w:id="14066" w:author="Hardik Malhotra" w:date="2021-09-30T19:35:00Z"/>
                <w:rFonts w:ascii="Verdana" w:hAnsi="Verdana" w:cs="Calibri"/>
                <w:sz w:val="14"/>
                <w:szCs w:val="14"/>
              </w:rPr>
              <w:pPrChange w:id="14067" w:author="Ritu Kamra" w:date="2021-09-27T17:37:00Z">
                <w:pPr>
                  <w:pStyle w:val="BodyText"/>
                  <w:spacing w:before="162" w:line="480" w:lineRule="auto"/>
                  <w:ind w:right="-90"/>
                  <w:jc w:val="both"/>
                </w:pPr>
              </w:pPrChange>
            </w:pPr>
            <w:del w:id="14068" w:author="Hardik Malhotra" w:date="2021-09-30T19:35:00Z">
              <w:r w:rsidRPr="00054F74" w:rsidDel="001848B0">
                <w:rPr>
                  <w:rFonts w:ascii="Verdana" w:hAnsi="Verdana" w:cs="Calibri"/>
                  <w:sz w:val="14"/>
                  <w:szCs w:val="14"/>
                </w:rPr>
                <w:delText>55.00</w:delText>
              </w:r>
            </w:del>
            <w:del w:id="14069"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07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332E5F1" w14:textId="753CA52D" w:rsidR="00587138" w:rsidRPr="00F929E8" w:rsidDel="001848B0" w:rsidRDefault="00587138">
            <w:pPr>
              <w:pStyle w:val="BodyText"/>
              <w:spacing w:before="162" w:line="480" w:lineRule="auto"/>
              <w:ind w:right="-90"/>
              <w:jc w:val="center"/>
              <w:rPr>
                <w:del w:id="14071" w:author="Hardik Malhotra" w:date="2021-09-30T19:35:00Z"/>
                <w:rFonts w:ascii="Verdana" w:hAnsi="Verdana" w:cs="Calibri"/>
                <w:sz w:val="14"/>
                <w:szCs w:val="14"/>
              </w:rPr>
              <w:pPrChange w:id="14072" w:author="Ritu Kamra" w:date="2021-09-27T17:37:00Z">
                <w:pPr>
                  <w:pStyle w:val="BodyText"/>
                  <w:spacing w:before="162" w:line="480" w:lineRule="auto"/>
                  <w:ind w:right="-90"/>
                  <w:jc w:val="both"/>
                </w:pPr>
              </w:pPrChange>
            </w:pPr>
            <w:del w:id="14073" w:author="Hardik Malhotra" w:date="2021-09-30T19:35:00Z">
              <w:r w:rsidRPr="00054F74" w:rsidDel="001848B0">
                <w:rPr>
                  <w:rFonts w:ascii="Verdana" w:hAnsi="Verdana" w:cs="Calibri"/>
                  <w:sz w:val="14"/>
                  <w:szCs w:val="14"/>
                </w:rPr>
                <w:delText>80.00</w:delText>
              </w:r>
            </w:del>
            <w:del w:id="1407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07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2AC4BC3" w14:textId="3299A609" w:rsidR="00587138" w:rsidRPr="00F929E8" w:rsidDel="001848B0" w:rsidRDefault="00587138">
            <w:pPr>
              <w:pStyle w:val="BodyText"/>
              <w:spacing w:before="162" w:line="480" w:lineRule="auto"/>
              <w:ind w:right="-90"/>
              <w:jc w:val="center"/>
              <w:rPr>
                <w:del w:id="14076" w:author="Hardik Malhotra" w:date="2021-09-30T19:35:00Z"/>
                <w:rFonts w:ascii="Verdana" w:hAnsi="Verdana" w:cs="Calibri"/>
                <w:sz w:val="14"/>
                <w:szCs w:val="14"/>
              </w:rPr>
              <w:pPrChange w:id="14077" w:author="Ritu Kamra" w:date="2021-09-27T17:37:00Z">
                <w:pPr>
                  <w:pStyle w:val="BodyText"/>
                  <w:spacing w:before="162" w:line="480" w:lineRule="auto"/>
                  <w:ind w:right="-90"/>
                  <w:jc w:val="both"/>
                </w:pPr>
              </w:pPrChange>
            </w:pPr>
            <w:del w:id="14078" w:author="Hardik Malhotra" w:date="2021-09-30T19:35:00Z">
              <w:r w:rsidRPr="00054F74" w:rsidDel="001848B0">
                <w:rPr>
                  <w:rFonts w:ascii="Verdana" w:hAnsi="Verdana" w:cs="Calibri"/>
                  <w:sz w:val="14"/>
                  <w:szCs w:val="14"/>
                </w:rPr>
                <w:delText>85.00</w:delText>
              </w:r>
            </w:del>
            <w:del w:id="14079" w:author="Hardik Malhotra" w:date="2021-09-29T18:12:00Z">
              <w:r w:rsidRPr="00054F74" w:rsidDel="007C3A4C">
                <w:rPr>
                  <w:rFonts w:ascii="Verdana" w:hAnsi="Verdana" w:cs="Calibri"/>
                  <w:sz w:val="14"/>
                  <w:szCs w:val="14"/>
                </w:rPr>
                <w:delText>%</w:delText>
              </w:r>
            </w:del>
          </w:p>
        </w:tc>
      </w:tr>
      <w:tr w:rsidR="00587138" w:rsidRPr="00C568E6" w:rsidDel="001848B0" w14:paraId="1FB53DE8" w14:textId="2D2F618D" w:rsidTr="001848B0">
        <w:trPr>
          <w:trHeight w:val="545"/>
          <w:del w:id="14080" w:author="Hardik Malhotra" w:date="2021-09-30T19:35:00Z"/>
          <w:trPrChange w:id="14081" w:author="Hardik Malhotra" w:date="2021-09-30T19:35:00Z">
            <w:trPr>
              <w:trHeight w:val="545"/>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082"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14433A7" w14:textId="0D5EF378" w:rsidR="00587138" w:rsidRPr="006F6D2F" w:rsidDel="001848B0" w:rsidRDefault="00587138" w:rsidP="00092529">
            <w:pPr>
              <w:pStyle w:val="BodyText"/>
              <w:spacing w:before="162" w:line="480" w:lineRule="auto"/>
              <w:ind w:right="-90"/>
              <w:jc w:val="both"/>
              <w:rPr>
                <w:del w:id="14083" w:author="Hardik Malhotra" w:date="2021-09-30T19:35:00Z"/>
                <w:rFonts w:ascii="Verdana" w:hAnsi="Verdana"/>
                <w:bCs/>
                <w:sz w:val="14"/>
                <w:szCs w:val="14"/>
              </w:rPr>
            </w:pPr>
            <w:del w:id="14084" w:author="Hardik Malhotra" w:date="2021-09-30T19:35:00Z">
              <w:r w:rsidRPr="00A221A1" w:rsidDel="001848B0">
                <w:rPr>
                  <w:rFonts w:ascii="Verdana" w:hAnsi="Verdana"/>
                  <w:bCs/>
                  <w:sz w:val="14"/>
                  <w:szCs w:val="14"/>
                </w:rPr>
                <w:delText>Grasim Industries Ltd.</w:delText>
              </w:r>
            </w:del>
          </w:p>
        </w:tc>
        <w:tc>
          <w:tcPr>
            <w:tcW w:w="85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085"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07E8627" w14:textId="0EAF079B" w:rsidR="00587138" w:rsidRPr="00F929E8" w:rsidDel="001848B0" w:rsidRDefault="00587138">
            <w:pPr>
              <w:pStyle w:val="BodyText"/>
              <w:spacing w:before="162" w:line="480" w:lineRule="auto"/>
              <w:ind w:right="-90"/>
              <w:jc w:val="center"/>
              <w:rPr>
                <w:del w:id="14086" w:author="Hardik Malhotra" w:date="2021-09-30T19:35:00Z"/>
                <w:rFonts w:ascii="Verdana" w:hAnsi="Verdana" w:cs="Calibri"/>
                <w:sz w:val="14"/>
                <w:szCs w:val="14"/>
              </w:rPr>
              <w:pPrChange w:id="14087" w:author="Ritu Kamra" w:date="2021-09-27T17:37:00Z">
                <w:pPr>
                  <w:pStyle w:val="BodyText"/>
                  <w:spacing w:before="162" w:line="480" w:lineRule="auto"/>
                  <w:ind w:right="-90"/>
                  <w:jc w:val="both"/>
                </w:pPr>
              </w:pPrChange>
            </w:pPr>
            <w:del w:id="14088" w:author="Hardik Malhotra" w:date="2021-09-30T19:35:00Z">
              <w:r w:rsidRPr="00A221A1" w:rsidDel="001848B0">
                <w:rPr>
                  <w:rFonts w:ascii="Verdana" w:hAnsi="Verdana" w:cs="Calibri"/>
                  <w:sz w:val="14"/>
                  <w:szCs w:val="14"/>
                </w:rPr>
                <w:delText>64.00</w:delText>
              </w:r>
            </w:del>
            <w:del w:id="14089" w:author="Hardik Malhotra" w:date="2021-09-29T18:12:00Z">
              <w:r w:rsidRPr="00A221A1" w:rsidDel="007C3A4C">
                <w:rPr>
                  <w:rFonts w:ascii="Verdana" w:hAnsi="Verdana" w:cs="Calibri"/>
                  <w:sz w:val="14"/>
                  <w:szCs w:val="14"/>
                </w:rPr>
                <w:delText>%</w:delText>
              </w:r>
            </w:del>
          </w:p>
        </w:tc>
        <w:tc>
          <w:tcPr>
            <w:tcW w:w="85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09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0ED6300" w14:textId="6BC383F2" w:rsidR="00587138" w:rsidRPr="00F929E8" w:rsidDel="001848B0" w:rsidRDefault="00587138">
            <w:pPr>
              <w:pStyle w:val="BodyText"/>
              <w:spacing w:before="162" w:line="480" w:lineRule="auto"/>
              <w:ind w:right="-90"/>
              <w:jc w:val="center"/>
              <w:rPr>
                <w:del w:id="14091" w:author="Hardik Malhotra" w:date="2021-09-30T19:35:00Z"/>
                <w:rFonts w:ascii="Verdana" w:hAnsi="Verdana" w:cs="Calibri"/>
                <w:sz w:val="14"/>
                <w:szCs w:val="14"/>
              </w:rPr>
              <w:pPrChange w:id="14092" w:author="Ritu Kamra" w:date="2021-09-27T17:37:00Z">
                <w:pPr>
                  <w:pStyle w:val="BodyText"/>
                  <w:spacing w:before="162" w:line="480" w:lineRule="auto"/>
                  <w:ind w:right="-90"/>
                  <w:jc w:val="both"/>
                </w:pPr>
              </w:pPrChange>
            </w:pPr>
            <w:del w:id="14093" w:author="Hardik Malhotra" w:date="2021-09-30T19:35:00Z">
              <w:r w:rsidRPr="00054F74" w:rsidDel="001848B0">
                <w:rPr>
                  <w:rFonts w:ascii="Verdana" w:hAnsi="Verdana" w:cs="Calibri"/>
                  <w:sz w:val="14"/>
                  <w:szCs w:val="14"/>
                </w:rPr>
                <w:delText>73.50</w:delText>
              </w:r>
            </w:del>
            <w:del w:id="14094" w:author="Hardik Malhotra" w:date="2021-09-29T18:12:00Z">
              <w:r w:rsidRPr="00054F74" w:rsidDel="007C3A4C">
                <w:rPr>
                  <w:rFonts w:ascii="Verdana" w:hAnsi="Verdana" w:cs="Calibri"/>
                  <w:sz w:val="14"/>
                  <w:szCs w:val="14"/>
                </w:rPr>
                <w:delText>%</w:delText>
              </w:r>
            </w:del>
          </w:p>
        </w:tc>
        <w:tc>
          <w:tcPr>
            <w:tcW w:w="93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095"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DFBF939" w14:textId="46A9D56C" w:rsidR="00587138" w:rsidRPr="00F929E8" w:rsidDel="001848B0" w:rsidRDefault="00587138">
            <w:pPr>
              <w:pStyle w:val="BodyText"/>
              <w:spacing w:before="162" w:line="480" w:lineRule="auto"/>
              <w:ind w:right="-90"/>
              <w:jc w:val="center"/>
              <w:rPr>
                <w:del w:id="14096" w:author="Hardik Malhotra" w:date="2021-09-30T19:35:00Z"/>
                <w:rFonts w:ascii="Verdana" w:hAnsi="Verdana" w:cs="Calibri"/>
                <w:sz w:val="14"/>
                <w:szCs w:val="14"/>
              </w:rPr>
              <w:pPrChange w:id="14097" w:author="Ritu Kamra" w:date="2021-09-27T17:37:00Z">
                <w:pPr>
                  <w:pStyle w:val="BodyText"/>
                  <w:spacing w:before="162" w:line="480" w:lineRule="auto"/>
                  <w:ind w:right="-90"/>
                  <w:jc w:val="both"/>
                </w:pPr>
              </w:pPrChange>
            </w:pPr>
            <w:del w:id="14098" w:author="Hardik Malhotra" w:date="2021-09-30T19:35:00Z">
              <w:r w:rsidRPr="00054F74" w:rsidDel="001848B0">
                <w:rPr>
                  <w:rFonts w:ascii="Verdana" w:hAnsi="Verdana" w:cs="Calibri"/>
                  <w:sz w:val="14"/>
                  <w:szCs w:val="14"/>
                </w:rPr>
                <w:delText>88.20</w:delText>
              </w:r>
            </w:del>
            <w:del w:id="14099"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10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694F439" w14:textId="7C6D6978" w:rsidR="00587138" w:rsidRPr="00F929E8" w:rsidDel="001848B0" w:rsidRDefault="00587138">
            <w:pPr>
              <w:pStyle w:val="BodyText"/>
              <w:spacing w:before="162" w:line="480" w:lineRule="auto"/>
              <w:ind w:right="-90"/>
              <w:jc w:val="center"/>
              <w:rPr>
                <w:del w:id="14101" w:author="Hardik Malhotra" w:date="2021-09-30T19:35:00Z"/>
                <w:rFonts w:ascii="Verdana" w:hAnsi="Verdana" w:cs="Calibri"/>
                <w:sz w:val="14"/>
                <w:szCs w:val="14"/>
              </w:rPr>
              <w:pPrChange w:id="14102" w:author="Ritu Kamra" w:date="2021-09-27T17:37:00Z">
                <w:pPr>
                  <w:pStyle w:val="BodyText"/>
                  <w:spacing w:before="162" w:line="480" w:lineRule="auto"/>
                  <w:ind w:right="-90"/>
                  <w:jc w:val="both"/>
                </w:pPr>
              </w:pPrChange>
            </w:pPr>
            <w:del w:id="14103" w:author="Hardik Malhotra" w:date="2021-09-30T19:35:00Z">
              <w:r w:rsidRPr="00054F74" w:rsidDel="001848B0">
                <w:rPr>
                  <w:rFonts w:ascii="Verdana" w:hAnsi="Verdana" w:cs="Calibri"/>
                  <w:sz w:val="14"/>
                  <w:szCs w:val="14"/>
                </w:rPr>
                <w:delText>84.00</w:delText>
              </w:r>
            </w:del>
            <w:del w:id="1410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10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B69F37E" w14:textId="0C742D9D" w:rsidR="00587138" w:rsidRPr="00F929E8" w:rsidDel="001848B0" w:rsidRDefault="00587138">
            <w:pPr>
              <w:pStyle w:val="BodyText"/>
              <w:spacing w:before="162" w:line="480" w:lineRule="auto"/>
              <w:ind w:right="-90"/>
              <w:jc w:val="center"/>
              <w:rPr>
                <w:del w:id="14106" w:author="Hardik Malhotra" w:date="2021-09-30T19:35:00Z"/>
                <w:rFonts w:ascii="Verdana" w:hAnsi="Verdana" w:cs="Calibri"/>
                <w:sz w:val="14"/>
                <w:szCs w:val="14"/>
              </w:rPr>
              <w:pPrChange w:id="14107" w:author="Ritu Kamra" w:date="2021-09-27T17:37:00Z">
                <w:pPr>
                  <w:pStyle w:val="BodyText"/>
                  <w:spacing w:before="162" w:line="480" w:lineRule="auto"/>
                  <w:ind w:right="-90"/>
                  <w:jc w:val="both"/>
                </w:pPr>
              </w:pPrChange>
            </w:pPr>
            <w:del w:id="14108" w:author="Hardik Malhotra" w:date="2021-09-30T19:35:00Z">
              <w:r w:rsidRPr="00054F74" w:rsidDel="001848B0">
                <w:rPr>
                  <w:rFonts w:ascii="Verdana" w:hAnsi="Verdana" w:cs="Calibri"/>
                  <w:sz w:val="14"/>
                  <w:szCs w:val="14"/>
                </w:rPr>
                <w:delText>82.50</w:delText>
              </w:r>
            </w:del>
            <w:del w:id="14109" w:author="Hardik Malhotra" w:date="2021-09-29T18:12:00Z">
              <w:r w:rsidRPr="00054F74" w:rsidDel="007C3A4C">
                <w:rPr>
                  <w:rFonts w:ascii="Verdana" w:hAnsi="Verdana" w:cs="Calibri"/>
                  <w:sz w:val="14"/>
                  <w:szCs w:val="14"/>
                </w:rPr>
                <w:delText>%</w:delText>
              </w:r>
            </w:del>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110"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AAEF8DF" w14:textId="60068DD1" w:rsidR="00587138" w:rsidRPr="00F929E8" w:rsidDel="001848B0" w:rsidRDefault="00587138">
            <w:pPr>
              <w:pStyle w:val="BodyText"/>
              <w:spacing w:before="162" w:line="480" w:lineRule="auto"/>
              <w:ind w:right="-90"/>
              <w:jc w:val="center"/>
              <w:rPr>
                <w:del w:id="14111" w:author="Hardik Malhotra" w:date="2021-09-30T19:35:00Z"/>
                <w:rFonts w:ascii="Verdana" w:hAnsi="Verdana" w:cs="Calibri"/>
                <w:sz w:val="14"/>
                <w:szCs w:val="14"/>
              </w:rPr>
              <w:pPrChange w:id="14112" w:author="Ritu Kamra" w:date="2021-09-27T17:37:00Z">
                <w:pPr>
                  <w:pStyle w:val="BodyText"/>
                  <w:spacing w:before="162" w:line="480" w:lineRule="auto"/>
                  <w:ind w:right="-90"/>
                  <w:jc w:val="both"/>
                </w:pPr>
              </w:pPrChange>
            </w:pPr>
            <w:del w:id="14113" w:author="Hardik Malhotra" w:date="2021-09-30T19:35:00Z">
              <w:r w:rsidRPr="00054F74" w:rsidDel="001848B0">
                <w:rPr>
                  <w:rFonts w:ascii="Verdana" w:hAnsi="Verdana" w:cs="Calibri"/>
                  <w:sz w:val="14"/>
                  <w:szCs w:val="14"/>
                </w:rPr>
                <w:delText>74.55</w:delText>
              </w:r>
            </w:del>
            <w:del w:id="1411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11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58E6385" w14:textId="767B6416" w:rsidR="00587138" w:rsidRPr="00F929E8" w:rsidDel="001848B0" w:rsidRDefault="00587138">
            <w:pPr>
              <w:pStyle w:val="BodyText"/>
              <w:spacing w:before="162" w:line="480" w:lineRule="auto"/>
              <w:ind w:right="-90"/>
              <w:jc w:val="center"/>
              <w:rPr>
                <w:del w:id="14116" w:author="Hardik Malhotra" w:date="2021-09-30T19:35:00Z"/>
                <w:rFonts w:ascii="Verdana" w:hAnsi="Verdana" w:cs="Calibri"/>
                <w:sz w:val="14"/>
                <w:szCs w:val="14"/>
              </w:rPr>
              <w:pPrChange w:id="14117" w:author="Ritu Kamra" w:date="2021-09-27T17:37:00Z">
                <w:pPr>
                  <w:pStyle w:val="BodyText"/>
                  <w:spacing w:before="162" w:line="480" w:lineRule="auto"/>
                  <w:ind w:right="-90"/>
                  <w:jc w:val="both"/>
                </w:pPr>
              </w:pPrChange>
            </w:pPr>
            <w:del w:id="14118" w:author="Hardik Malhotra" w:date="2021-09-30T19:35:00Z">
              <w:r w:rsidRPr="00054F74" w:rsidDel="001848B0">
                <w:rPr>
                  <w:rFonts w:ascii="Verdana" w:hAnsi="Verdana" w:cs="Calibri"/>
                  <w:sz w:val="14"/>
                  <w:szCs w:val="14"/>
                </w:rPr>
                <w:delText>75.00</w:delText>
              </w:r>
            </w:del>
            <w:del w:id="14119"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12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28CBD5B" w14:textId="76BBA609" w:rsidR="00587138" w:rsidRPr="00F929E8" w:rsidDel="001848B0" w:rsidRDefault="00587138">
            <w:pPr>
              <w:pStyle w:val="BodyText"/>
              <w:spacing w:before="162" w:line="480" w:lineRule="auto"/>
              <w:ind w:right="-90"/>
              <w:jc w:val="center"/>
              <w:rPr>
                <w:del w:id="14121" w:author="Hardik Malhotra" w:date="2021-09-30T19:35:00Z"/>
                <w:rFonts w:ascii="Verdana" w:hAnsi="Verdana" w:cs="Calibri"/>
                <w:sz w:val="14"/>
                <w:szCs w:val="14"/>
              </w:rPr>
              <w:pPrChange w:id="14122" w:author="Ritu Kamra" w:date="2021-09-27T17:37:00Z">
                <w:pPr>
                  <w:pStyle w:val="BodyText"/>
                  <w:spacing w:before="162" w:line="480" w:lineRule="auto"/>
                  <w:ind w:right="-90"/>
                  <w:jc w:val="both"/>
                </w:pPr>
              </w:pPrChange>
            </w:pPr>
            <w:del w:id="14123" w:author="Hardik Malhotra" w:date="2021-09-30T19:35:00Z">
              <w:r w:rsidRPr="00054F74" w:rsidDel="001848B0">
                <w:rPr>
                  <w:rFonts w:ascii="Verdana" w:hAnsi="Verdana" w:cs="Calibri"/>
                  <w:sz w:val="14"/>
                  <w:szCs w:val="14"/>
                </w:rPr>
                <w:delText>85.00</w:delText>
              </w:r>
            </w:del>
            <w:del w:id="1412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12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C49364E" w14:textId="17DDA5D4" w:rsidR="00587138" w:rsidRPr="00F929E8" w:rsidDel="001848B0" w:rsidRDefault="00587138">
            <w:pPr>
              <w:pStyle w:val="BodyText"/>
              <w:spacing w:before="162" w:line="480" w:lineRule="auto"/>
              <w:ind w:right="-90"/>
              <w:jc w:val="center"/>
              <w:rPr>
                <w:del w:id="14126" w:author="Hardik Malhotra" w:date="2021-09-30T19:35:00Z"/>
                <w:rFonts w:ascii="Verdana" w:hAnsi="Verdana" w:cs="Calibri"/>
                <w:sz w:val="14"/>
                <w:szCs w:val="14"/>
              </w:rPr>
              <w:pPrChange w:id="14127" w:author="Ritu Kamra" w:date="2021-09-27T17:37:00Z">
                <w:pPr>
                  <w:pStyle w:val="BodyText"/>
                  <w:spacing w:before="162" w:line="480" w:lineRule="auto"/>
                  <w:ind w:right="-90"/>
                  <w:jc w:val="both"/>
                </w:pPr>
              </w:pPrChange>
            </w:pPr>
            <w:del w:id="14128" w:author="Hardik Malhotra" w:date="2021-09-30T19:35:00Z">
              <w:r w:rsidRPr="00054F74" w:rsidDel="001848B0">
                <w:rPr>
                  <w:rFonts w:ascii="Verdana" w:hAnsi="Verdana" w:cs="Calibri"/>
                  <w:sz w:val="14"/>
                  <w:szCs w:val="14"/>
                </w:rPr>
                <w:delText>90.00</w:delText>
              </w:r>
            </w:del>
            <w:del w:id="14129" w:author="Hardik Malhotra" w:date="2021-09-29T18:12:00Z">
              <w:r w:rsidRPr="00054F74" w:rsidDel="007C3A4C">
                <w:rPr>
                  <w:rFonts w:ascii="Verdana" w:hAnsi="Verdana" w:cs="Calibri"/>
                  <w:sz w:val="14"/>
                  <w:szCs w:val="14"/>
                </w:rPr>
                <w:delText>%</w:delText>
              </w:r>
            </w:del>
          </w:p>
        </w:tc>
      </w:tr>
      <w:tr w:rsidR="00587138" w:rsidRPr="00C568E6" w:rsidDel="001848B0" w14:paraId="6B9E1FDE" w14:textId="2F6F60EF" w:rsidTr="001848B0">
        <w:trPr>
          <w:trHeight w:val="545"/>
          <w:del w:id="14130" w:author="Hardik Malhotra" w:date="2021-09-30T19:35:00Z"/>
          <w:trPrChange w:id="14131" w:author="Hardik Malhotra" w:date="2021-09-30T19:35:00Z">
            <w:trPr>
              <w:trHeight w:val="545"/>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132"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714B298" w14:textId="0DBE2628" w:rsidR="00587138" w:rsidRPr="006F6D2F" w:rsidDel="001848B0" w:rsidRDefault="00587138" w:rsidP="00092529">
            <w:pPr>
              <w:pStyle w:val="BodyText"/>
              <w:spacing w:before="162" w:line="480" w:lineRule="auto"/>
              <w:ind w:right="-90"/>
              <w:jc w:val="both"/>
              <w:rPr>
                <w:del w:id="14133" w:author="Hardik Malhotra" w:date="2021-09-30T19:35:00Z"/>
                <w:rFonts w:ascii="Verdana" w:hAnsi="Verdana"/>
                <w:bCs/>
                <w:sz w:val="14"/>
                <w:szCs w:val="14"/>
              </w:rPr>
            </w:pPr>
            <w:del w:id="14134" w:author="Hardik Malhotra" w:date="2021-09-30T19:35:00Z">
              <w:r w:rsidRPr="00A221A1" w:rsidDel="001848B0">
                <w:rPr>
                  <w:rFonts w:ascii="Verdana" w:hAnsi="Verdana"/>
                  <w:bCs/>
                  <w:sz w:val="14"/>
                  <w:szCs w:val="14"/>
                </w:rPr>
                <w:delText>Atul Ltd.</w:delText>
              </w:r>
            </w:del>
          </w:p>
        </w:tc>
        <w:tc>
          <w:tcPr>
            <w:tcW w:w="85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135"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014255F" w14:textId="52CA8E64" w:rsidR="00587138" w:rsidRPr="00F929E8" w:rsidDel="001848B0" w:rsidRDefault="00587138">
            <w:pPr>
              <w:pStyle w:val="BodyText"/>
              <w:spacing w:before="162" w:line="480" w:lineRule="auto"/>
              <w:ind w:right="-90"/>
              <w:jc w:val="center"/>
              <w:rPr>
                <w:del w:id="14136" w:author="Hardik Malhotra" w:date="2021-09-30T19:35:00Z"/>
                <w:rFonts w:ascii="Verdana" w:hAnsi="Verdana" w:cs="Calibri"/>
                <w:sz w:val="14"/>
                <w:szCs w:val="14"/>
              </w:rPr>
              <w:pPrChange w:id="14137" w:author="Ritu Kamra" w:date="2021-09-27T17:37:00Z">
                <w:pPr>
                  <w:pStyle w:val="BodyText"/>
                  <w:spacing w:before="162" w:line="480" w:lineRule="auto"/>
                  <w:ind w:right="-90"/>
                  <w:jc w:val="both"/>
                </w:pPr>
              </w:pPrChange>
            </w:pPr>
            <w:del w:id="14138" w:author="Hardik Malhotra" w:date="2021-09-30T19:35:00Z">
              <w:r w:rsidRPr="00A221A1" w:rsidDel="001848B0">
                <w:rPr>
                  <w:rFonts w:ascii="Verdana" w:hAnsi="Verdana" w:cs="Calibri"/>
                  <w:sz w:val="14"/>
                  <w:szCs w:val="14"/>
                </w:rPr>
                <w:delText>62.00</w:delText>
              </w:r>
            </w:del>
            <w:del w:id="14139" w:author="Hardik Malhotra" w:date="2021-09-29T18:12:00Z">
              <w:r w:rsidRPr="00A221A1" w:rsidDel="007C3A4C">
                <w:rPr>
                  <w:rFonts w:ascii="Verdana" w:hAnsi="Verdana" w:cs="Calibri"/>
                  <w:sz w:val="14"/>
                  <w:szCs w:val="14"/>
                </w:rPr>
                <w:delText>%</w:delText>
              </w:r>
            </w:del>
          </w:p>
        </w:tc>
        <w:tc>
          <w:tcPr>
            <w:tcW w:w="85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14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FEA712C" w14:textId="3FC58591" w:rsidR="00587138" w:rsidRPr="00F929E8" w:rsidDel="001848B0" w:rsidRDefault="00587138">
            <w:pPr>
              <w:pStyle w:val="BodyText"/>
              <w:spacing w:before="162" w:line="480" w:lineRule="auto"/>
              <w:ind w:right="-90"/>
              <w:jc w:val="center"/>
              <w:rPr>
                <w:del w:id="14141" w:author="Hardik Malhotra" w:date="2021-09-30T19:35:00Z"/>
                <w:rFonts w:ascii="Verdana" w:hAnsi="Verdana" w:cs="Calibri"/>
                <w:sz w:val="14"/>
                <w:szCs w:val="14"/>
              </w:rPr>
              <w:pPrChange w:id="14142" w:author="Ritu Kamra" w:date="2021-09-27T17:37:00Z">
                <w:pPr>
                  <w:pStyle w:val="BodyText"/>
                  <w:spacing w:before="162" w:line="480" w:lineRule="auto"/>
                  <w:ind w:right="-90"/>
                  <w:jc w:val="both"/>
                </w:pPr>
              </w:pPrChange>
            </w:pPr>
            <w:del w:id="14143" w:author="Hardik Malhotra" w:date="2021-09-30T19:35:00Z">
              <w:r w:rsidRPr="00054F74" w:rsidDel="001848B0">
                <w:rPr>
                  <w:rFonts w:ascii="Verdana" w:hAnsi="Verdana" w:cs="Calibri"/>
                  <w:sz w:val="14"/>
                  <w:szCs w:val="14"/>
                </w:rPr>
                <w:delText>58.30</w:delText>
              </w:r>
            </w:del>
            <w:del w:id="14144" w:author="Hardik Malhotra" w:date="2021-09-29T18:12:00Z">
              <w:r w:rsidRPr="00054F74" w:rsidDel="007C3A4C">
                <w:rPr>
                  <w:rFonts w:ascii="Verdana" w:hAnsi="Verdana" w:cs="Calibri"/>
                  <w:sz w:val="14"/>
                  <w:szCs w:val="14"/>
                </w:rPr>
                <w:delText>%</w:delText>
              </w:r>
            </w:del>
          </w:p>
        </w:tc>
        <w:tc>
          <w:tcPr>
            <w:tcW w:w="93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145"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0047FA6" w14:textId="17A1F374" w:rsidR="00587138" w:rsidRPr="00F929E8" w:rsidDel="001848B0" w:rsidRDefault="00587138">
            <w:pPr>
              <w:pStyle w:val="BodyText"/>
              <w:spacing w:before="162" w:line="480" w:lineRule="auto"/>
              <w:ind w:right="-90"/>
              <w:jc w:val="center"/>
              <w:rPr>
                <w:del w:id="14146" w:author="Hardik Malhotra" w:date="2021-09-30T19:35:00Z"/>
                <w:rFonts w:ascii="Verdana" w:hAnsi="Verdana" w:cs="Calibri"/>
                <w:sz w:val="14"/>
                <w:szCs w:val="14"/>
              </w:rPr>
              <w:pPrChange w:id="14147" w:author="Ritu Kamra" w:date="2021-09-27T17:37:00Z">
                <w:pPr>
                  <w:pStyle w:val="BodyText"/>
                  <w:spacing w:before="162" w:line="480" w:lineRule="auto"/>
                  <w:ind w:right="-90"/>
                  <w:jc w:val="both"/>
                </w:pPr>
              </w:pPrChange>
            </w:pPr>
            <w:del w:id="14148" w:author="Hardik Malhotra" w:date="2021-09-30T19:35:00Z">
              <w:r w:rsidRPr="00054F74" w:rsidDel="001848B0">
                <w:rPr>
                  <w:rFonts w:ascii="Verdana" w:hAnsi="Verdana" w:cs="Calibri"/>
                  <w:sz w:val="14"/>
                  <w:szCs w:val="14"/>
                </w:rPr>
                <w:delText>74.40</w:delText>
              </w:r>
            </w:del>
            <w:del w:id="14149"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15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7A1D4E8" w14:textId="3B057292" w:rsidR="00587138" w:rsidRPr="00F929E8" w:rsidDel="001848B0" w:rsidRDefault="00587138">
            <w:pPr>
              <w:pStyle w:val="BodyText"/>
              <w:spacing w:before="162" w:line="480" w:lineRule="auto"/>
              <w:ind w:right="-90"/>
              <w:jc w:val="center"/>
              <w:rPr>
                <w:del w:id="14151" w:author="Hardik Malhotra" w:date="2021-09-30T19:35:00Z"/>
                <w:rFonts w:ascii="Verdana" w:hAnsi="Verdana" w:cs="Calibri"/>
                <w:sz w:val="14"/>
                <w:szCs w:val="14"/>
              </w:rPr>
              <w:pPrChange w:id="14152" w:author="Ritu Kamra" w:date="2021-09-27T17:37:00Z">
                <w:pPr>
                  <w:pStyle w:val="BodyText"/>
                  <w:spacing w:before="162" w:line="480" w:lineRule="auto"/>
                  <w:ind w:right="-90"/>
                  <w:jc w:val="both"/>
                </w:pPr>
              </w:pPrChange>
            </w:pPr>
            <w:del w:id="14153" w:author="Hardik Malhotra" w:date="2021-09-30T19:35:00Z">
              <w:r w:rsidRPr="00054F74" w:rsidDel="001848B0">
                <w:rPr>
                  <w:rFonts w:ascii="Verdana" w:hAnsi="Verdana" w:cs="Calibri"/>
                  <w:sz w:val="14"/>
                  <w:szCs w:val="14"/>
                </w:rPr>
                <w:delText>83.00</w:delText>
              </w:r>
            </w:del>
            <w:del w:id="1415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15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6717456" w14:textId="5B09252D" w:rsidR="00587138" w:rsidRPr="00F929E8" w:rsidDel="001848B0" w:rsidRDefault="00587138">
            <w:pPr>
              <w:pStyle w:val="BodyText"/>
              <w:spacing w:before="162" w:line="480" w:lineRule="auto"/>
              <w:ind w:right="-90"/>
              <w:jc w:val="center"/>
              <w:rPr>
                <w:del w:id="14156" w:author="Hardik Malhotra" w:date="2021-09-30T19:35:00Z"/>
                <w:rFonts w:ascii="Verdana" w:hAnsi="Verdana" w:cs="Calibri"/>
                <w:sz w:val="14"/>
                <w:szCs w:val="14"/>
              </w:rPr>
              <w:pPrChange w:id="14157" w:author="Ritu Kamra" w:date="2021-09-27T17:37:00Z">
                <w:pPr>
                  <w:pStyle w:val="BodyText"/>
                  <w:spacing w:before="162" w:line="480" w:lineRule="auto"/>
                  <w:ind w:right="-90"/>
                  <w:jc w:val="both"/>
                </w:pPr>
              </w:pPrChange>
            </w:pPr>
            <w:del w:id="14158" w:author="Hardik Malhotra" w:date="2021-09-30T19:35:00Z">
              <w:r w:rsidRPr="00054F74" w:rsidDel="001848B0">
                <w:rPr>
                  <w:rFonts w:ascii="Verdana" w:hAnsi="Verdana" w:cs="Calibri"/>
                  <w:sz w:val="14"/>
                  <w:szCs w:val="14"/>
                </w:rPr>
                <w:delText>80.40</w:delText>
              </w:r>
            </w:del>
            <w:del w:id="14159" w:author="Hardik Malhotra" w:date="2021-09-29T18:12:00Z">
              <w:r w:rsidRPr="00054F74" w:rsidDel="007C3A4C">
                <w:rPr>
                  <w:rFonts w:ascii="Verdana" w:hAnsi="Verdana" w:cs="Calibri"/>
                  <w:sz w:val="14"/>
                  <w:szCs w:val="14"/>
                </w:rPr>
                <w:delText>%</w:delText>
              </w:r>
            </w:del>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160"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988FFF4" w14:textId="08E41CE6" w:rsidR="00587138" w:rsidRPr="00F929E8" w:rsidDel="001848B0" w:rsidRDefault="00587138">
            <w:pPr>
              <w:pStyle w:val="BodyText"/>
              <w:spacing w:before="162" w:line="480" w:lineRule="auto"/>
              <w:ind w:right="-90"/>
              <w:jc w:val="center"/>
              <w:rPr>
                <w:del w:id="14161" w:author="Hardik Malhotra" w:date="2021-09-30T19:35:00Z"/>
                <w:rFonts w:ascii="Verdana" w:hAnsi="Verdana" w:cs="Calibri"/>
                <w:sz w:val="14"/>
                <w:szCs w:val="14"/>
              </w:rPr>
              <w:pPrChange w:id="14162" w:author="Ritu Kamra" w:date="2021-09-27T17:37:00Z">
                <w:pPr>
                  <w:pStyle w:val="BodyText"/>
                  <w:spacing w:before="162" w:line="480" w:lineRule="auto"/>
                  <w:ind w:right="-90"/>
                  <w:jc w:val="both"/>
                </w:pPr>
              </w:pPrChange>
            </w:pPr>
            <w:del w:id="14163" w:author="Hardik Malhotra" w:date="2021-09-30T19:35:00Z">
              <w:r w:rsidRPr="00054F74" w:rsidDel="001848B0">
                <w:rPr>
                  <w:rFonts w:ascii="Verdana" w:hAnsi="Verdana" w:cs="Calibri"/>
                  <w:sz w:val="14"/>
                  <w:szCs w:val="14"/>
                </w:rPr>
                <w:delText>72.00</w:delText>
              </w:r>
            </w:del>
            <w:del w:id="1416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16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7CFFF06" w14:textId="32354619" w:rsidR="00587138" w:rsidRPr="00F929E8" w:rsidDel="001848B0" w:rsidRDefault="00587138">
            <w:pPr>
              <w:pStyle w:val="BodyText"/>
              <w:spacing w:before="162" w:line="480" w:lineRule="auto"/>
              <w:ind w:right="-90"/>
              <w:jc w:val="center"/>
              <w:rPr>
                <w:del w:id="14166" w:author="Hardik Malhotra" w:date="2021-09-30T19:35:00Z"/>
                <w:rFonts w:ascii="Verdana" w:hAnsi="Verdana" w:cs="Calibri"/>
                <w:sz w:val="14"/>
                <w:szCs w:val="14"/>
              </w:rPr>
              <w:pPrChange w:id="14167" w:author="Ritu Kamra" w:date="2021-09-27T17:37:00Z">
                <w:pPr>
                  <w:pStyle w:val="BodyText"/>
                  <w:spacing w:before="162" w:line="480" w:lineRule="auto"/>
                  <w:ind w:right="-90"/>
                  <w:jc w:val="both"/>
                </w:pPr>
              </w:pPrChange>
            </w:pPr>
            <w:del w:id="14168" w:author="Hardik Malhotra" w:date="2021-09-30T19:35:00Z">
              <w:r w:rsidRPr="00054F74" w:rsidDel="001848B0">
                <w:rPr>
                  <w:rFonts w:ascii="Verdana" w:hAnsi="Verdana" w:cs="Calibri"/>
                  <w:sz w:val="14"/>
                  <w:szCs w:val="14"/>
                </w:rPr>
                <w:delText>80.00</w:delText>
              </w:r>
            </w:del>
            <w:del w:id="14169"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17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1773251" w14:textId="40CEFCCE" w:rsidR="00587138" w:rsidRPr="00F929E8" w:rsidDel="001848B0" w:rsidRDefault="00587138">
            <w:pPr>
              <w:pStyle w:val="BodyText"/>
              <w:spacing w:before="162" w:line="480" w:lineRule="auto"/>
              <w:ind w:right="-90"/>
              <w:jc w:val="center"/>
              <w:rPr>
                <w:del w:id="14171" w:author="Hardik Malhotra" w:date="2021-09-30T19:35:00Z"/>
                <w:rFonts w:ascii="Verdana" w:hAnsi="Verdana" w:cs="Calibri"/>
                <w:sz w:val="14"/>
                <w:szCs w:val="14"/>
              </w:rPr>
              <w:pPrChange w:id="14172" w:author="Ritu Kamra" w:date="2021-09-27T17:37:00Z">
                <w:pPr>
                  <w:pStyle w:val="BodyText"/>
                  <w:spacing w:before="162" w:line="480" w:lineRule="auto"/>
                  <w:ind w:right="-90"/>
                  <w:jc w:val="both"/>
                </w:pPr>
              </w:pPrChange>
            </w:pPr>
            <w:del w:id="14173" w:author="Hardik Malhotra" w:date="2021-09-30T19:35:00Z">
              <w:r w:rsidRPr="00054F74" w:rsidDel="001848B0">
                <w:rPr>
                  <w:rFonts w:ascii="Verdana" w:hAnsi="Verdana" w:cs="Calibri"/>
                  <w:sz w:val="14"/>
                  <w:szCs w:val="14"/>
                </w:rPr>
                <w:delText>88.00</w:delText>
              </w:r>
            </w:del>
            <w:del w:id="1417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17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4D21C8C" w14:textId="5FC54EDD" w:rsidR="00587138" w:rsidRPr="00F929E8" w:rsidDel="001848B0" w:rsidRDefault="00587138">
            <w:pPr>
              <w:pStyle w:val="BodyText"/>
              <w:spacing w:before="162" w:line="480" w:lineRule="auto"/>
              <w:ind w:right="-90"/>
              <w:jc w:val="center"/>
              <w:rPr>
                <w:del w:id="14176" w:author="Hardik Malhotra" w:date="2021-09-30T19:35:00Z"/>
                <w:rFonts w:ascii="Verdana" w:hAnsi="Verdana" w:cs="Calibri"/>
                <w:sz w:val="14"/>
                <w:szCs w:val="14"/>
              </w:rPr>
              <w:pPrChange w:id="14177" w:author="Ritu Kamra" w:date="2021-09-27T17:37:00Z">
                <w:pPr>
                  <w:pStyle w:val="BodyText"/>
                  <w:spacing w:before="162" w:line="480" w:lineRule="auto"/>
                  <w:ind w:right="-90"/>
                  <w:jc w:val="both"/>
                </w:pPr>
              </w:pPrChange>
            </w:pPr>
            <w:del w:id="14178" w:author="Hardik Malhotra" w:date="2021-09-30T19:35:00Z">
              <w:r w:rsidRPr="00054F74" w:rsidDel="001848B0">
                <w:rPr>
                  <w:rFonts w:ascii="Verdana" w:hAnsi="Verdana" w:cs="Calibri"/>
                  <w:sz w:val="14"/>
                  <w:szCs w:val="14"/>
                </w:rPr>
                <w:delText>90.00</w:delText>
              </w:r>
            </w:del>
            <w:del w:id="14179" w:author="Hardik Malhotra" w:date="2021-09-29T18:12:00Z">
              <w:r w:rsidRPr="00054F74" w:rsidDel="007C3A4C">
                <w:rPr>
                  <w:rFonts w:ascii="Verdana" w:hAnsi="Verdana" w:cs="Calibri"/>
                  <w:sz w:val="14"/>
                  <w:szCs w:val="14"/>
                </w:rPr>
                <w:delText>%</w:delText>
              </w:r>
            </w:del>
          </w:p>
        </w:tc>
      </w:tr>
      <w:tr w:rsidR="00587138" w:rsidRPr="00C568E6" w:rsidDel="001848B0" w14:paraId="53D32D0C" w14:textId="787484C9" w:rsidTr="001848B0">
        <w:trPr>
          <w:trHeight w:val="545"/>
          <w:del w:id="14180" w:author="Hardik Malhotra" w:date="2021-09-30T19:35:00Z"/>
          <w:trPrChange w:id="14181" w:author="Hardik Malhotra" w:date="2021-09-30T19:35:00Z">
            <w:trPr>
              <w:trHeight w:val="545"/>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182"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C396EE7" w14:textId="5EE672D6" w:rsidR="00587138" w:rsidRPr="006F6D2F" w:rsidDel="001848B0" w:rsidRDefault="00587138" w:rsidP="00092529">
            <w:pPr>
              <w:pStyle w:val="BodyText"/>
              <w:spacing w:before="162" w:line="480" w:lineRule="auto"/>
              <w:ind w:right="-90"/>
              <w:jc w:val="both"/>
              <w:rPr>
                <w:del w:id="14183" w:author="Hardik Malhotra" w:date="2021-09-30T19:35:00Z"/>
                <w:rFonts w:ascii="Verdana" w:hAnsi="Verdana"/>
                <w:bCs/>
                <w:sz w:val="14"/>
                <w:szCs w:val="14"/>
              </w:rPr>
            </w:pPr>
            <w:del w:id="14184" w:author="Hardik Malhotra" w:date="2021-09-30T19:35:00Z">
              <w:r w:rsidRPr="00A221A1" w:rsidDel="001848B0">
                <w:rPr>
                  <w:rFonts w:ascii="Verdana" w:hAnsi="Verdana"/>
                  <w:bCs/>
                  <w:sz w:val="14"/>
                  <w:szCs w:val="14"/>
                </w:rPr>
                <w:delText>Meghmani Finechem Ltd</w:delText>
              </w:r>
            </w:del>
          </w:p>
        </w:tc>
        <w:tc>
          <w:tcPr>
            <w:tcW w:w="85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185"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2605315" w14:textId="49D0568E" w:rsidR="00587138" w:rsidRPr="00F929E8" w:rsidDel="001848B0" w:rsidRDefault="00587138">
            <w:pPr>
              <w:pStyle w:val="BodyText"/>
              <w:spacing w:before="162" w:line="480" w:lineRule="auto"/>
              <w:ind w:right="-90"/>
              <w:jc w:val="center"/>
              <w:rPr>
                <w:del w:id="14186" w:author="Hardik Malhotra" w:date="2021-09-30T19:35:00Z"/>
                <w:rFonts w:ascii="Verdana" w:hAnsi="Verdana" w:cs="Calibri"/>
                <w:sz w:val="14"/>
                <w:szCs w:val="14"/>
              </w:rPr>
              <w:pPrChange w:id="14187" w:author="Ritu Kamra" w:date="2021-09-27T17:37:00Z">
                <w:pPr>
                  <w:pStyle w:val="BodyText"/>
                  <w:spacing w:before="162" w:line="480" w:lineRule="auto"/>
                  <w:ind w:right="-90"/>
                  <w:jc w:val="both"/>
                </w:pPr>
              </w:pPrChange>
            </w:pPr>
            <w:del w:id="14188" w:author="Hardik Malhotra" w:date="2021-09-30T19:35:00Z">
              <w:r w:rsidRPr="00A221A1" w:rsidDel="001848B0">
                <w:rPr>
                  <w:rFonts w:ascii="Verdana" w:hAnsi="Verdana" w:cs="Calibri"/>
                  <w:sz w:val="14"/>
                  <w:szCs w:val="14"/>
                </w:rPr>
                <w:delText>0.00</w:delText>
              </w:r>
            </w:del>
            <w:del w:id="14189" w:author="Hardik Malhotra" w:date="2021-09-29T18:12:00Z">
              <w:r w:rsidRPr="00A221A1" w:rsidDel="007C3A4C">
                <w:rPr>
                  <w:rFonts w:ascii="Verdana" w:hAnsi="Verdana" w:cs="Calibri"/>
                  <w:sz w:val="14"/>
                  <w:szCs w:val="14"/>
                </w:rPr>
                <w:delText>%</w:delText>
              </w:r>
            </w:del>
          </w:p>
        </w:tc>
        <w:tc>
          <w:tcPr>
            <w:tcW w:w="85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19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4602B30" w14:textId="5895651E" w:rsidR="00587138" w:rsidRPr="00F929E8" w:rsidDel="001848B0" w:rsidRDefault="00587138">
            <w:pPr>
              <w:pStyle w:val="BodyText"/>
              <w:spacing w:before="162" w:line="480" w:lineRule="auto"/>
              <w:ind w:right="-90"/>
              <w:jc w:val="center"/>
              <w:rPr>
                <w:del w:id="14191" w:author="Hardik Malhotra" w:date="2021-09-30T19:35:00Z"/>
                <w:rFonts w:ascii="Verdana" w:hAnsi="Verdana" w:cs="Calibri"/>
                <w:sz w:val="14"/>
                <w:szCs w:val="14"/>
              </w:rPr>
              <w:pPrChange w:id="14192" w:author="Ritu Kamra" w:date="2021-09-27T17:37:00Z">
                <w:pPr>
                  <w:pStyle w:val="BodyText"/>
                  <w:spacing w:before="162" w:line="480" w:lineRule="auto"/>
                  <w:ind w:right="-90"/>
                  <w:jc w:val="both"/>
                </w:pPr>
              </w:pPrChange>
            </w:pPr>
            <w:del w:id="14193" w:author="Hardik Malhotra" w:date="2021-09-30T19:35:00Z">
              <w:r w:rsidRPr="00054F74" w:rsidDel="001848B0">
                <w:rPr>
                  <w:rFonts w:ascii="Verdana" w:hAnsi="Verdana" w:cs="Calibri"/>
                  <w:sz w:val="14"/>
                  <w:szCs w:val="14"/>
                </w:rPr>
                <w:delText>0.00</w:delText>
              </w:r>
            </w:del>
            <w:del w:id="14194" w:author="Hardik Malhotra" w:date="2021-09-29T18:12:00Z">
              <w:r w:rsidRPr="00054F74" w:rsidDel="007C3A4C">
                <w:rPr>
                  <w:rFonts w:ascii="Verdana" w:hAnsi="Verdana" w:cs="Calibri"/>
                  <w:sz w:val="14"/>
                  <w:szCs w:val="14"/>
                </w:rPr>
                <w:delText>%</w:delText>
              </w:r>
            </w:del>
          </w:p>
        </w:tc>
        <w:tc>
          <w:tcPr>
            <w:tcW w:w="93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195"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865B31E" w14:textId="76552070" w:rsidR="00587138" w:rsidRPr="00F929E8" w:rsidDel="001848B0" w:rsidRDefault="00587138">
            <w:pPr>
              <w:pStyle w:val="BodyText"/>
              <w:spacing w:before="162" w:line="480" w:lineRule="auto"/>
              <w:ind w:right="-90"/>
              <w:jc w:val="center"/>
              <w:rPr>
                <w:del w:id="14196" w:author="Hardik Malhotra" w:date="2021-09-30T19:35:00Z"/>
                <w:rFonts w:ascii="Verdana" w:hAnsi="Verdana" w:cs="Calibri"/>
                <w:sz w:val="14"/>
                <w:szCs w:val="14"/>
              </w:rPr>
              <w:pPrChange w:id="14197" w:author="Ritu Kamra" w:date="2021-09-27T17:37:00Z">
                <w:pPr>
                  <w:pStyle w:val="BodyText"/>
                  <w:spacing w:before="162" w:line="480" w:lineRule="auto"/>
                  <w:ind w:right="-90"/>
                  <w:jc w:val="both"/>
                </w:pPr>
              </w:pPrChange>
            </w:pPr>
            <w:del w:id="14198" w:author="Hardik Malhotra" w:date="2021-09-30T19:35:00Z">
              <w:r w:rsidRPr="00054F74" w:rsidDel="001848B0">
                <w:rPr>
                  <w:rFonts w:ascii="Verdana" w:hAnsi="Verdana" w:cs="Calibri"/>
                  <w:sz w:val="14"/>
                  <w:szCs w:val="14"/>
                </w:rPr>
                <w:delText>0.00</w:delText>
              </w:r>
            </w:del>
            <w:del w:id="14199"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20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0956835" w14:textId="3ACA6226" w:rsidR="00587138" w:rsidRPr="00F929E8" w:rsidDel="001848B0" w:rsidRDefault="00587138">
            <w:pPr>
              <w:pStyle w:val="BodyText"/>
              <w:spacing w:before="162" w:line="480" w:lineRule="auto"/>
              <w:ind w:right="-90"/>
              <w:jc w:val="center"/>
              <w:rPr>
                <w:del w:id="14201" w:author="Hardik Malhotra" w:date="2021-09-30T19:35:00Z"/>
                <w:rFonts w:ascii="Verdana" w:hAnsi="Verdana" w:cs="Calibri"/>
                <w:sz w:val="14"/>
                <w:szCs w:val="14"/>
              </w:rPr>
              <w:pPrChange w:id="14202" w:author="Ritu Kamra" w:date="2021-09-27T17:37:00Z">
                <w:pPr>
                  <w:pStyle w:val="BodyText"/>
                  <w:spacing w:before="162" w:line="480" w:lineRule="auto"/>
                  <w:ind w:right="-90"/>
                  <w:jc w:val="both"/>
                </w:pPr>
              </w:pPrChange>
            </w:pPr>
            <w:del w:id="14203" w:author="Hardik Malhotra" w:date="2021-09-30T19:35:00Z">
              <w:r w:rsidRPr="00054F74" w:rsidDel="001848B0">
                <w:rPr>
                  <w:rFonts w:ascii="Verdana" w:hAnsi="Verdana" w:cs="Calibri"/>
                  <w:sz w:val="14"/>
                  <w:szCs w:val="14"/>
                </w:rPr>
                <w:delText>0.00</w:delText>
              </w:r>
            </w:del>
            <w:del w:id="1420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20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ECB78B8" w14:textId="01241038" w:rsidR="00587138" w:rsidRPr="00F929E8" w:rsidDel="001848B0" w:rsidRDefault="00587138">
            <w:pPr>
              <w:pStyle w:val="BodyText"/>
              <w:spacing w:before="162" w:line="480" w:lineRule="auto"/>
              <w:ind w:right="-90"/>
              <w:jc w:val="center"/>
              <w:rPr>
                <w:del w:id="14206" w:author="Hardik Malhotra" w:date="2021-09-30T19:35:00Z"/>
                <w:rFonts w:ascii="Verdana" w:hAnsi="Verdana" w:cs="Calibri"/>
                <w:sz w:val="14"/>
                <w:szCs w:val="14"/>
              </w:rPr>
              <w:pPrChange w:id="14207" w:author="Ritu Kamra" w:date="2021-09-27T17:37:00Z">
                <w:pPr>
                  <w:pStyle w:val="BodyText"/>
                  <w:spacing w:before="162" w:line="480" w:lineRule="auto"/>
                  <w:ind w:right="-90"/>
                  <w:jc w:val="both"/>
                </w:pPr>
              </w:pPrChange>
            </w:pPr>
            <w:del w:id="14208" w:author="Hardik Malhotra" w:date="2021-09-30T19:35:00Z">
              <w:r w:rsidRPr="00054F74" w:rsidDel="001848B0">
                <w:rPr>
                  <w:rFonts w:ascii="Verdana" w:hAnsi="Verdana" w:cs="Calibri"/>
                  <w:sz w:val="14"/>
                  <w:szCs w:val="14"/>
                </w:rPr>
                <w:delText>0.00</w:delText>
              </w:r>
            </w:del>
            <w:del w:id="14209" w:author="Hardik Malhotra" w:date="2021-09-29T18:12:00Z">
              <w:r w:rsidRPr="00054F74" w:rsidDel="007C3A4C">
                <w:rPr>
                  <w:rFonts w:ascii="Verdana" w:hAnsi="Verdana" w:cs="Calibri"/>
                  <w:sz w:val="14"/>
                  <w:szCs w:val="14"/>
                </w:rPr>
                <w:delText>%</w:delText>
              </w:r>
            </w:del>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210"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EE2FEE9" w14:textId="5F8EE199" w:rsidR="00587138" w:rsidRPr="00F929E8" w:rsidDel="001848B0" w:rsidRDefault="00587138">
            <w:pPr>
              <w:pStyle w:val="BodyText"/>
              <w:spacing w:before="162" w:line="480" w:lineRule="auto"/>
              <w:ind w:right="-90"/>
              <w:jc w:val="center"/>
              <w:rPr>
                <w:del w:id="14211" w:author="Hardik Malhotra" w:date="2021-09-30T19:35:00Z"/>
                <w:rFonts w:ascii="Verdana" w:hAnsi="Verdana" w:cs="Calibri"/>
                <w:sz w:val="14"/>
                <w:szCs w:val="14"/>
              </w:rPr>
              <w:pPrChange w:id="14212" w:author="Ritu Kamra" w:date="2021-09-27T17:37:00Z">
                <w:pPr>
                  <w:pStyle w:val="BodyText"/>
                  <w:spacing w:before="162" w:line="480" w:lineRule="auto"/>
                  <w:ind w:right="-90"/>
                  <w:jc w:val="both"/>
                </w:pPr>
              </w:pPrChange>
            </w:pPr>
            <w:del w:id="14213" w:author="Hardik Malhotra" w:date="2021-09-30T19:35:00Z">
              <w:r w:rsidRPr="00054F74" w:rsidDel="001848B0">
                <w:rPr>
                  <w:rFonts w:ascii="Verdana" w:hAnsi="Verdana" w:cs="Calibri"/>
                  <w:sz w:val="14"/>
                  <w:szCs w:val="14"/>
                </w:rPr>
                <w:delText>0.00</w:delText>
              </w:r>
            </w:del>
            <w:del w:id="1421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21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55A2934" w14:textId="07719FB3" w:rsidR="00587138" w:rsidRPr="00F929E8" w:rsidDel="001848B0" w:rsidRDefault="00587138">
            <w:pPr>
              <w:pStyle w:val="BodyText"/>
              <w:spacing w:before="162" w:line="480" w:lineRule="auto"/>
              <w:ind w:right="-90"/>
              <w:jc w:val="center"/>
              <w:rPr>
                <w:del w:id="14216" w:author="Hardik Malhotra" w:date="2021-09-30T19:35:00Z"/>
                <w:rFonts w:ascii="Verdana" w:hAnsi="Verdana" w:cs="Calibri"/>
                <w:sz w:val="14"/>
                <w:szCs w:val="14"/>
              </w:rPr>
              <w:pPrChange w:id="14217" w:author="Ritu Kamra" w:date="2021-09-27T17:37:00Z">
                <w:pPr>
                  <w:pStyle w:val="BodyText"/>
                  <w:spacing w:before="162" w:line="480" w:lineRule="auto"/>
                  <w:ind w:right="-90"/>
                  <w:jc w:val="both"/>
                </w:pPr>
              </w:pPrChange>
            </w:pPr>
            <w:del w:id="14218" w:author="Hardik Malhotra" w:date="2021-09-30T19:35:00Z">
              <w:r w:rsidRPr="00054F74" w:rsidDel="001848B0">
                <w:rPr>
                  <w:rFonts w:ascii="Verdana" w:hAnsi="Verdana" w:cs="Calibri"/>
                  <w:sz w:val="14"/>
                  <w:szCs w:val="14"/>
                </w:rPr>
                <w:delText>0.00</w:delText>
              </w:r>
            </w:del>
            <w:del w:id="14219"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22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EEB93C5" w14:textId="2D08514C" w:rsidR="00587138" w:rsidRPr="00F929E8" w:rsidDel="001848B0" w:rsidRDefault="00587138">
            <w:pPr>
              <w:pStyle w:val="BodyText"/>
              <w:spacing w:before="162" w:line="480" w:lineRule="auto"/>
              <w:ind w:right="-90"/>
              <w:jc w:val="center"/>
              <w:rPr>
                <w:del w:id="14221" w:author="Hardik Malhotra" w:date="2021-09-30T19:35:00Z"/>
                <w:rFonts w:ascii="Verdana" w:hAnsi="Verdana" w:cs="Calibri"/>
                <w:sz w:val="14"/>
                <w:szCs w:val="14"/>
              </w:rPr>
              <w:pPrChange w:id="14222" w:author="Ritu Kamra" w:date="2021-09-27T17:37:00Z">
                <w:pPr>
                  <w:pStyle w:val="BodyText"/>
                  <w:spacing w:before="162" w:line="480" w:lineRule="auto"/>
                  <w:ind w:right="-90"/>
                  <w:jc w:val="both"/>
                </w:pPr>
              </w:pPrChange>
            </w:pPr>
            <w:del w:id="14223" w:author="Hardik Malhotra" w:date="2021-09-30T19:35:00Z">
              <w:r w:rsidRPr="00054F74" w:rsidDel="001848B0">
                <w:rPr>
                  <w:rFonts w:ascii="Verdana" w:hAnsi="Verdana" w:cs="Calibri"/>
                  <w:sz w:val="14"/>
                  <w:szCs w:val="14"/>
                </w:rPr>
                <w:delText>50.00</w:delText>
              </w:r>
            </w:del>
            <w:del w:id="1422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22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E90CB47" w14:textId="33239E16" w:rsidR="00587138" w:rsidRPr="00F929E8" w:rsidDel="001848B0" w:rsidRDefault="00587138">
            <w:pPr>
              <w:pStyle w:val="BodyText"/>
              <w:spacing w:before="162" w:line="480" w:lineRule="auto"/>
              <w:ind w:right="-90"/>
              <w:jc w:val="center"/>
              <w:rPr>
                <w:del w:id="14226" w:author="Hardik Malhotra" w:date="2021-09-30T19:35:00Z"/>
                <w:rFonts w:ascii="Verdana" w:hAnsi="Verdana" w:cs="Calibri"/>
                <w:sz w:val="14"/>
                <w:szCs w:val="14"/>
              </w:rPr>
              <w:pPrChange w:id="14227" w:author="Ritu Kamra" w:date="2021-09-27T17:37:00Z">
                <w:pPr>
                  <w:pStyle w:val="BodyText"/>
                  <w:spacing w:before="162" w:line="480" w:lineRule="auto"/>
                  <w:ind w:right="-90"/>
                  <w:jc w:val="both"/>
                </w:pPr>
              </w:pPrChange>
            </w:pPr>
            <w:del w:id="14228" w:author="Hardik Malhotra" w:date="2021-09-30T19:35:00Z">
              <w:r w:rsidRPr="00054F74" w:rsidDel="001848B0">
                <w:rPr>
                  <w:rFonts w:ascii="Verdana" w:hAnsi="Verdana" w:cs="Calibri"/>
                  <w:sz w:val="14"/>
                  <w:szCs w:val="14"/>
                </w:rPr>
                <w:delText>85.00</w:delText>
              </w:r>
            </w:del>
            <w:del w:id="14229" w:author="Hardik Malhotra" w:date="2021-09-29T18:12:00Z">
              <w:r w:rsidRPr="00054F74" w:rsidDel="007C3A4C">
                <w:rPr>
                  <w:rFonts w:ascii="Verdana" w:hAnsi="Verdana" w:cs="Calibri"/>
                  <w:sz w:val="14"/>
                  <w:szCs w:val="14"/>
                </w:rPr>
                <w:delText>%</w:delText>
              </w:r>
            </w:del>
          </w:p>
        </w:tc>
      </w:tr>
      <w:tr w:rsidR="00587138" w:rsidRPr="00C568E6" w:rsidDel="001848B0" w14:paraId="57566AC6" w14:textId="4F58B468" w:rsidTr="001848B0">
        <w:trPr>
          <w:trHeight w:val="619"/>
          <w:del w:id="14230" w:author="Hardik Malhotra" w:date="2021-09-30T19:35:00Z"/>
          <w:trPrChange w:id="14231" w:author="Hardik Malhotra" w:date="2021-09-30T19:35:00Z">
            <w:trPr>
              <w:trHeight w:val="619"/>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232"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773FF6C" w14:textId="29170836" w:rsidR="00587138" w:rsidRPr="006F6D2F" w:rsidDel="001848B0" w:rsidRDefault="00587138" w:rsidP="00092529">
            <w:pPr>
              <w:pStyle w:val="BodyText"/>
              <w:spacing w:before="162" w:line="480" w:lineRule="auto"/>
              <w:ind w:right="-90"/>
              <w:jc w:val="both"/>
              <w:rPr>
                <w:del w:id="14233" w:author="Hardik Malhotra" w:date="2021-09-30T19:35:00Z"/>
                <w:rFonts w:ascii="Verdana" w:hAnsi="Verdana"/>
                <w:bCs/>
                <w:sz w:val="14"/>
                <w:szCs w:val="14"/>
              </w:rPr>
            </w:pPr>
            <w:del w:id="14234" w:author="Hardik Malhotra" w:date="2021-09-30T19:35:00Z">
              <w:r w:rsidRPr="00A221A1" w:rsidDel="001848B0">
                <w:rPr>
                  <w:rFonts w:ascii="Verdana" w:hAnsi="Verdana"/>
                  <w:bCs/>
                  <w:sz w:val="14"/>
                  <w:szCs w:val="14"/>
                </w:rPr>
                <w:delText>Jiangsu Sanmu Group</w:delText>
              </w:r>
            </w:del>
          </w:p>
        </w:tc>
        <w:tc>
          <w:tcPr>
            <w:tcW w:w="85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235"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81AB8CF" w14:textId="73A2B663" w:rsidR="00587138" w:rsidRPr="00F929E8" w:rsidDel="001848B0" w:rsidRDefault="00587138">
            <w:pPr>
              <w:pStyle w:val="BodyText"/>
              <w:spacing w:before="162" w:line="480" w:lineRule="auto"/>
              <w:ind w:right="-90"/>
              <w:jc w:val="center"/>
              <w:rPr>
                <w:del w:id="14236" w:author="Hardik Malhotra" w:date="2021-09-30T19:35:00Z"/>
                <w:rFonts w:ascii="Verdana" w:hAnsi="Verdana" w:cs="Calibri"/>
                <w:sz w:val="14"/>
                <w:szCs w:val="14"/>
              </w:rPr>
              <w:pPrChange w:id="14237" w:author="Ritu Kamra" w:date="2021-09-27T17:37:00Z">
                <w:pPr>
                  <w:pStyle w:val="BodyText"/>
                  <w:spacing w:before="162" w:line="480" w:lineRule="auto"/>
                  <w:ind w:right="-90"/>
                  <w:jc w:val="both"/>
                </w:pPr>
              </w:pPrChange>
            </w:pPr>
            <w:del w:id="14238" w:author="Hardik Malhotra" w:date="2021-09-30T19:35:00Z">
              <w:r w:rsidRPr="00A221A1" w:rsidDel="001848B0">
                <w:rPr>
                  <w:rFonts w:ascii="Verdana" w:hAnsi="Verdana" w:cs="Calibri"/>
                  <w:sz w:val="14"/>
                  <w:szCs w:val="14"/>
                </w:rPr>
                <w:delText>80.30</w:delText>
              </w:r>
            </w:del>
            <w:del w:id="14239" w:author="Hardik Malhotra" w:date="2021-09-29T18:12:00Z">
              <w:r w:rsidRPr="00A221A1" w:rsidDel="007C3A4C">
                <w:rPr>
                  <w:rFonts w:ascii="Verdana" w:hAnsi="Verdana" w:cs="Calibri"/>
                  <w:sz w:val="14"/>
                  <w:szCs w:val="14"/>
                </w:rPr>
                <w:delText>%</w:delText>
              </w:r>
            </w:del>
          </w:p>
        </w:tc>
        <w:tc>
          <w:tcPr>
            <w:tcW w:w="85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24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430D096" w14:textId="443BEBB3" w:rsidR="00587138" w:rsidRPr="00F929E8" w:rsidDel="001848B0" w:rsidRDefault="00587138">
            <w:pPr>
              <w:pStyle w:val="BodyText"/>
              <w:spacing w:before="162" w:line="480" w:lineRule="auto"/>
              <w:ind w:right="-90"/>
              <w:jc w:val="center"/>
              <w:rPr>
                <w:del w:id="14241" w:author="Hardik Malhotra" w:date="2021-09-30T19:35:00Z"/>
                <w:rFonts w:ascii="Verdana" w:hAnsi="Verdana" w:cs="Calibri"/>
                <w:sz w:val="14"/>
                <w:szCs w:val="14"/>
              </w:rPr>
              <w:pPrChange w:id="14242" w:author="Ritu Kamra" w:date="2021-09-27T17:37:00Z">
                <w:pPr>
                  <w:pStyle w:val="BodyText"/>
                  <w:spacing w:before="162" w:line="480" w:lineRule="auto"/>
                  <w:ind w:right="-90"/>
                  <w:jc w:val="both"/>
                </w:pPr>
              </w:pPrChange>
            </w:pPr>
            <w:del w:id="14243" w:author="Hardik Malhotra" w:date="2021-09-30T19:35:00Z">
              <w:r w:rsidRPr="00054F74" w:rsidDel="001848B0">
                <w:rPr>
                  <w:rFonts w:ascii="Verdana" w:hAnsi="Verdana" w:cs="Calibri"/>
                  <w:sz w:val="14"/>
                  <w:szCs w:val="14"/>
                </w:rPr>
                <w:delText>81.48</w:delText>
              </w:r>
            </w:del>
            <w:del w:id="14244" w:author="Hardik Malhotra" w:date="2021-09-29T18:12:00Z">
              <w:r w:rsidRPr="00054F74" w:rsidDel="007C3A4C">
                <w:rPr>
                  <w:rFonts w:ascii="Verdana" w:hAnsi="Verdana" w:cs="Calibri"/>
                  <w:sz w:val="14"/>
                  <w:szCs w:val="14"/>
                </w:rPr>
                <w:delText>%</w:delText>
              </w:r>
            </w:del>
          </w:p>
        </w:tc>
        <w:tc>
          <w:tcPr>
            <w:tcW w:w="93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245"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FBF0034" w14:textId="49CE160E" w:rsidR="00587138" w:rsidRPr="00F929E8" w:rsidDel="001848B0" w:rsidRDefault="00587138">
            <w:pPr>
              <w:pStyle w:val="BodyText"/>
              <w:spacing w:before="162" w:line="480" w:lineRule="auto"/>
              <w:ind w:right="-90"/>
              <w:jc w:val="center"/>
              <w:rPr>
                <w:del w:id="14246" w:author="Hardik Malhotra" w:date="2021-09-30T19:35:00Z"/>
                <w:rFonts w:ascii="Verdana" w:hAnsi="Verdana" w:cs="Calibri"/>
                <w:sz w:val="14"/>
                <w:szCs w:val="14"/>
              </w:rPr>
              <w:pPrChange w:id="14247" w:author="Ritu Kamra" w:date="2021-09-27T17:37:00Z">
                <w:pPr>
                  <w:pStyle w:val="BodyText"/>
                  <w:spacing w:before="162" w:line="480" w:lineRule="auto"/>
                  <w:ind w:right="-90"/>
                  <w:jc w:val="both"/>
                </w:pPr>
              </w:pPrChange>
            </w:pPr>
            <w:del w:id="14248" w:author="Hardik Malhotra" w:date="2021-09-30T19:35:00Z">
              <w:r w:rsidRPr="00054F74" w:rsidDel="001848B0">
                <w:rPr>
                  <w:rFonts w:ascii="Verdana" w:hAnsi="Verdana" w:cs="Calibri"/>
                  <w:sz w:val="14"/>
                  <w:szCs w:val="14"/>
                </w:rPr>
                <w:delText>82.50</w:delText>
              </w:r>
            </w:del>
            <w:del w:id="14249"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25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D77B272" w14:textId="023103BC" w:rsidR="00587138" w:rsidRPr="00F929E8" w:rsidDel="001848B0" w:rsidRDefault="00587138">
            <w:pPr>
              <w:pStyle w:val="BodyText"/>
              <w:spacing w:before="162" w:line="480" w:lineRule="auto"/>
              <w:ind w:right="-90"/>
              <w:jc w:val="center"/>
              <w:rPr>
                <w:del w:id="14251" w:author="Hardik Malhotra" w:date="2021-09-30T19:35:00Z"/>
                <w:rFonts w:ascii="Verdana" w:hAnsi="Verdana" w:cs="Calibri"/>
                <w:sz w:val="14"/>
                <w:szCs w:val="14"/>
              </w:rPr>
              <w:pPrChange w:id="14252" w:author="Ritu Kamra" w:date="2021-09-27T17:37:00Z">
                <w:pPr>
                  <w:pStyle w:val="BodyText"/>
                  <w:spacing w:before="162" w:line="480" w:lineRule="auto"/>
                  <w:ind w:right="-90"/>
                  <w:jc w:val="both"/>
                </w:pPr>
              </w:pPrChange>
            </w:pPr>
            <w:del w:id="14253" w:author="Hardik Malhotra" w:date="2021-09-30T19:35:00Z">
              <w:r w:rsidRPr="00054F74" w:rsidDel="001848B0">
                <w:rPr>
                  <w:rFonts w:ascii="Verdana" w:hAnsi="Verdana" w:cs="Calibri"/>
                  <w:sz w:val="14"/>
                  <w:szCs w:val="14"/>
                </w:rPr>
                <w:delText>84.00</w:delText>
              </w:r>
            </w:del>
            <w:del w:id="1425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25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40573F1" w14:textId="2D69054F" w:rsidR="00587138" w:rsidRPr="00F929E8" w:rsidDel="001848B0" w:rsidRDefault="00587138">
            <w:pPr>
              <w:pStyle w:val="BodyText"/>
              <w:spacing w:before="162" w:line="480" w:lineRule="auto"/>
              <w:ind w:right="-90"/>
              <w:jc w:val="center"/>
              <w:rPr>
                <w:del w:id="14256" w:author="Hardik Malhotra" w:date="2021-09-30T19:35:00Z"/>
                <w:rFonts w:ascii="Verdana" w:hAnsi="Verdana" w:cs="Calibri"/>
                <w:sz w:val="14"/>
                <w:szCs w:val="14"/>
              </w:rPr>
              <w:pPrChange w:id="14257" w:author="Ritu Kamra" w:date="2021-09-27T17:37:00Z">
                <w:pPr>
                  <w:pStyle w:val="BodyText"/>
                  <w:spacing w:before="162" w:line="480" w:lineRule="auto"/>
                  <w:ind w:right="-90"/>
                  <w:jc w:val="both"/>
                </w:pPr>
              </w:pPrChange>
            </w:pPr>
            <w:del w:id="14258" w:author="Hardik Malhotra" w:date="2021-09-30T19:35:00Z">
              <w:r w:rsidRPr="00054F74" w:rsidDel="001848B0">
                <w:rPr>
                  <w:rFonts w:ascii="Verdana" w:hAnsi="Verdana" w:cs="Calibri"/>
                  <w:sz w:val="14"/>
                  <w:szCs w:val="14"/>
                </w:rPr>
                <w:delText>77.00</w:delText>
              </w:r>
            </w:del>
            <w:del w:id="14259" w:author="Hardik Malhotra" w:date="2021-09-29T18:12:00Z">
              <w:r w:rsidRPr="00054F74" w:rsidDel="007C3A4C">
                <w:rPr>
                  <w:rFonts w:ascii="Verdana" w:hAnsi="Verdana" w:cs="Calibri"/>
                  <w:sz w:val="14"/>
                  <w:szCs w:val="14"/>
                </w:rPr>
                <w:delText>%</w:delText>
              </w:r>
            </w:del>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260"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03DA4B1" w14:textId="30FD8284" w:rsidR="00587138" w:rsidRPr="00F929E8" w:rsidDel="001848B0" w:rsidRDefault="00587138">
            <w:pPr>
              <w:pStyle w:val="BodyText"/>
              <w:spacing w:before="162" w:line="480" w:lineRule="auto"/>
              <w:ind w:right="-90"/>
              <w:jc w:val="center"/>
              <w:rPr>
                <w:del w:id="14261" w:author="Hardik Malhotra" w:date="2021-09-30T19:35:00Z"/>
                <w:rFonts w:ascii="Verdana" w:hAnsi="Verdana" w:cs="Calibri"/>
                <w:sz w:val="14"/>
                <w:szCs w:val="14"/>
              </w:rPr>
              <w:pPrChange w:id="14262" w:author="Ritu Kamra" w:date="2021-09-27T17:37:00Z">
                <w:pPr>
                  <w:pStyle w:val="BodyText"/>
                  <w:spacing w:before="162" w:line="480" w:lineRule="auto"/>
                  <w:ind w:right="-90"/>
                  <w:jc w:val="both"/>
                </w:pPr>
              </w:pPrChange>
            </w:pPr>
            <w:del w:id="14263" w:author="Hardik Malhotra" w:date="2021-09-30T19:35:00Z">
              <w:r w:rsidRPr="00054F74" w:rsidDel="001848B0">
                <w:rPr>
                  <w:rFonts w:ascii="Verdana" w:hAnsi="Verdana" w:cs="Calibri"/>
                  <w:sz w:val="14"/>
                  <w:szCs w:val="14"/>
                </w:rPr>
                <w:delText>74.80</w:delText>
              </w:r>
            </w:del>
            <w:del w:id="1426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26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7E3E05C" w14:textId="0884D221" w:rsidR="00587138" w:rsidRPr="00F929E8" w:rsidDel="001848B0" w:rsidRDefault="00587138">
            <w:pPr>
              <w:pStyle w:val="BodyText"/>
              <w:spacing w:before="162" w:line="480" w:lineRule="auto"/>
              <w:ind w:right="-90"/>
              <w:jc w:val="center"/>
              <w:rPr>
                <w:del w:id="14266" w:author="Hardik Malhotra" w:date="2021-09-30T19:35:00Z"/>
                <w:rFonts w:ascii="Verdana" w:hAnsi="Verdana" w:cs="Calibri"/>
                <w:sz w:val="14"/>
                <w:szCs w:val="14"/>
              </w:rPr>
              <w:pPrChange w:id="14267" w:author="Ritu Kamra" w:date="2021-09-27T17:37:00Z">
                <w:pPr>
                  <w:pStyle w:val="BodyText"/>
                  <w:spacing w:before="162" w:line="480" w:lineRule="auto"/>
                  <w:ind w:right="-90"/>
                  <w:jc w:val="both"/>
                </w:pPr>
              </w:pPrChange>
            </w:pPr>
            <w:del w:id="14268" w:author="Hardik Malhotra" w:date="2021-09-30T19:35:00Z">
              <w:r w:rsidRPr="00054F74" w:rsidDel="001848B0">
                <w:rPr>
                  <w:rFonts w:ascii="Verdana" w:hAnsi="Verdana" w:cs="Calibri"/>
                  <w:sz w:val="14"/>
                  <w:szCs w:val="14"/>
                </w:rPr>
                <w:delText>79.75</w:delText>
              </w:r>
            </w:del>
            <w:del w:id="14269"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27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C22FCE5" w14:textId="6A7DFD19" w:rsidR="00587138" w:rsidRPr="00F929E8" w:rsidDel="001848B0" w:rsidRDefault="00587138">
            <w:pPr>
              <w:pStyle w:val="BodyText"/>
              <w:spacing w:before="162" w:line="480" w:lineRule="auto"/>
              <w:ind w:right="-90"/>
              <w:jc w:val="center"/>
              <w:rPr>
                <w:del w:id="14271" w:author="Hardik Malhotra" w:date="2021-09-30T19:35:00Z"/>
                <w:rFonts w:ascii="Verdana" w:hAnsi="Verdana" w:cs="Calibri"/>
                <w:sz w:val="14"/>
                <w:szCs w:val="14"/>
              </w:rPr>
              <w:pPrChange w:id="14272" w:author="Ritu Kamra" w:date="2021-09-27T17:37:00Z">
                <w:pPr>
                  <w:pStyle w:val="BodyText"/>
                  <w:spacing w:before="162" w:line="480" w:lineRule="auto"/>
                  <w:ind w:right="-90"/>
                  <w:jc w:val="both"/>
                </w:pPr>
              </w:pPrChange>
            </w:pPr>
            <w:del w:id="14273" w:author="Hardik Malhotra" w:date="2021-09-30T19:35:00Z">
              <w:r w:rsidRPr="00054F74" w:rsidDel="001848B0">
                <w:rPr>
                  <w:rFonts w:ascii="Verdana" w:hAnsi="Verdana" w:cs="Calibri"/>
                  <w:sz w:val="14"/>
                  <w:szCs w:val="14"/>
                </w:rPr>
                <w:delText>78.00</w:delText>
              </w:r>
            </w:del>
            <w:del w:id="1427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27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54C9E01" w14:textId="7E63A25D" w:rsidR="00587138" w:rsidRPr="00F929E8" w:rsidDel="001848B0" w:rsidRDefault="00587138">
            <w:pPr>
              <w:pStyle w:val="BodyText"/>
              <w:spacing w:before="162" w:line="480" w:lineRule="auto"/>
              <w:ind w:right="-90"/>
              <w:jc w:val="center"/>
              <w:rPr>
                <w:del w:id="14276" w:author="Hardik Malhotra" w:date="2021-09-30T19:35:00Z"/>
                <w:rFonts w:ascii="Verdana" w:hAnsi="Verdana" w:cs="Calibri"/>
                <w:sz w:val="14"/>
                <w:szCs w:val="14"/>
              </w:rPr>
              <w:pPrChange w:id="14277" w:author="Ritu Kamra" w:date="2021-09-27T17:37:00Z">
                <w:pPr>
                  <w:pStyle w:val="BodyText"/>
                  <w:spacing w:before="162" w:line="480" w:lineRule="auto"/>
                  <w:ind w:right="-90"/>
                  <w:jc w:val="both"/>
                </w:pPr>
              </w:pPrChange>
            </w:pPr>
            <w:del w:id="14278" w:author="Hardik Malhotra" w:date="2021-09-30T19:35:00Z">
              <w:r w:rsidRPr="00054F74" w:rsidDel="001848B0">
                <w:rPr>
                  <w:rFonts w:ascii="Verdana" w:hAnsi="Verdana" w:cs="Calibri"/>
                  <w:sz w:val="14"/>
                  <w:szCs w:val="14"/>
                </w:rPr>
                <w:delText>90.00</w:delText>
              </w:r>
            </w:del>
            <w:del w:id="14279" w:author="Hardik Malhotra" w:date="2021-09-29T18:12:00Z">
              <w:r w:rsidRPr="00054F74" w:rsidDel="007C3A4C">
                <w:rPr>
                  <w:rFonts w:ascii="Verdana" w:hAnsi="Verdana" w:cs="Calibri"/>
                  <w:sz w:val="14"/>
                  <w:szCs w:val="14"/>
                </w:rPr>
                <w:delText>%</w:delText>
              </w:r>
            </w:del>
          </w:p>
        </w:tc>
      </w:tr>
      <w:tr w:rsidR="00587138" w:rsidRPr="00C568E6" w:rsidDel="001848B0" w14:paraId="733C58A1" w14:textId="72D429C0" w:rsidTr="001848B0">
        <w:trPr>
          <w:trHeight w:val="545"/>
          <w:del w:id="14280" w:author="Hardik Malhotra" w:date="2021-09-30T19:35:00Z"/>
          <w:trPrChange w:id="14281" w:author="Hardik Malhotra" w:date="2021-09-30T19:35:00Z">
            <w:trPr>
              <w:trHeight w:val="545"/>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282"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94B02AD" w14:textId="190DE5E8" w:rsidR="00587138" w:rsidRPr="006F6D2F" w:rsidDel="001848B0" w:rsidRDefault="00587138" w:rsidP="00092529">
            <w:pPr>
              <w:pStyle w:val="BodyText"/>
              <w:spacing w:before="162" w:line="480" w:lineRule="auto"/>
              <w:ind w:right="-90"/>
              <w:jc w:val="both"/>
              <w:rPr>
                <w:del w:id="14283" w:author="Hardik Malhotra" w:date="2021-09-30T19:35:00Z"/>
                <w:rFonts w:ascii="Verdana" w:hAnsi="Verdana"/>
                <w:bCs/>
                <w:sz w:val="14"/>
                <w:szCs w:val="14"/>
              </w:rPr>
            </w:pPr>
            <w:del w:id="14284" w:author="Hardik Malhotra" w:date="2021-09-30T19:35:00Z">
              <w:r w:rsidRPr="00A221A1" w:rsidDel="001848B0">
                <w:rPr>
                  <w:rFonts w:ascii="Verdana" w:hAnsi="Verdana"/>
                  <w:bCs/>
                  <w:sz w:val="14"/>
                  <w:szCs w:val="14"/>
                </w:rPr>
                <w:delText xml:space="preserve">Nan Ya Electronic Material </w:delText>
              </w:r>
              <w:r w:rsidRPr="00F929E8" w:rsidDel="001848B0">
                <w:rPr>
                  <w:rFonts w:ascii="Verdana" w:hAnsi="Verdana"/>
                  <w:bCs/>
                  <w:sz w:val="14"/>
                  <w:szCs w:val="14"/>
                </w:rPr>
                <w:delText>(Kunshan) Co. Ltd.</w:delText>
              </w:r>
            </w:del>
          </w:p>
        </w:tc>
        <w:tc>
          <w:tcPr>
            <w:tcW w:w="85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285"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DB26B08" w14:textId="4539ACE1" w:rsidR="00587138" w:rsidRPr="00F929E8" w:rsidDel="001848B0" w:rsidRDefault="00587138">
            <w:pPr>
              <w:pStyle w:val="BodyText"/>
              <w:spacing w:before="162" w:line="480" w:lineRule="auto"/>
              <w:ind w:right="-90"/>
              <w:jc w:val="center"/>
              <w:rPr>
                <w:del w:id="14286" w:author="Hardik Malhotra" w:date="2021-09-30T19:35:00Z"/>
                <w:rFonts w:ascii="Verdana" w:hAnsi="Verdana" w:cs="Calibri"/>
                <w:sz w:val="14"/>
                <w:szCs w:val="14"/>
              </w:rPr>
              <w:pPrChange w:id="14287" w:author="Ritu Kamra" w:date="2021-09-27T17:37:00Z">
                <w:pPr>
                  <w:pStyle w:val="BodyText"/>
                  <w:spacing w:before="162" w:line="480" w:lineRule="auto"/>
                  <w:ind w:right="-90"/>
                  <w:jc w:val="both"/>
                </w:pPr>
              </w:pPrChange>
            </w:pPr>
            <w:del w:id="14288" w:author="Hardik Malhotra" w:date="2021-09-30T19:35:00Z">
              <w:r w:rsidRPr="00A221A1" w:rsidDel="001848B0">
                <w:rPr>
                  <w:rFonts w:ascii="Verdana" w:hAnsi="Verdana" w:cs="Calibri"/>
                  <w:sz w:val="14"/>
                  <w:szCs w:val="14"/>
                </w:rPr>
                <w:delText>81.40</w:delText>
              </w:r>
            </w:del>
            <w:del w:id="14289" w:author="Hardik Malhotra" w:date="2021-09-29T18:12:00Z">
              <w:r w:rsidRPr="00A221A1" w:rsidDel="007C3A4C">
                <w:rPr>
                  <w:rFonts w:ascii="Verdana" w:hAnsi="Verdana" w:cs="Calibri"/>
                  <w:sz w:val="14"/>
                  <w:szCs w:val="14"/>
                </w:rPr>
                <w:delText>%</w:delText>
              </w:r>
            </w:del>
          </w:p>
        </w:tc>
        <w:tc>
          <w:tcPr>
            <w:tcW w:w="85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29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0C0F6FD" w14:textId="50AA0509" w:rsidR="00587138" w:rsidRPr="00F929E8" w:rsidDel="001848B0" w:rsidRDefault="00587138">
            <w:pPr>
              <w:pStyle w:val="BodyText"/>
              <w:spacing w:before="162" w:line="480" w:lineRule="auto"/>
              <w:ind w:right="-90"/>
              <w:jc w:val="center"/>
              <w:rPr>
                <w:del w:id="14291" w:author="Hardik Malhotra" w:date="2021-09-30T19:35:00Z"/>
                <w:rFonts w:ascii="Verdana" w:hAnsi="Verdana" w:cs="Calibri"/>
                <w:sz w:val="14"/>
                <w:szCs w:val="14"/>
              </w:rPr>
              <w:pPrChange w:id="14292" w:author="Ritu Kamra" w:date="2021-09-27T17:37:00Z">
                <w:pPr>
                  <w:pStyle w:val="BodyText"/>
                  <w:spacing w:before="162" w:line="480" w:lineRule="auto"/>
                  <w:ind w:right="-90"/>
                  <w:jc w:val="both"/>
                </w:pPr>
              </w:pPrChange>
            </w:pPr>
            <w:del w:id="14293" w:author="Hardik Malhotra" w:date="2021-09-30T19:35:00Z">
              <w:r w:rsidRPr="00054F74" w:rsidDel="001848B0">
                <w:rPr>
                  <w:rFonts w:ascii="Verdana" w:hAnsi="Verdana" w:cs="Calibri"/>
                  <w:sz w:val="14"/>
                  <w:szCs w:val="14"/>
                </w:rPr>
                <w:delText>82.50</w:delText>
              </w:r>
            </w:del>
            <w:del w:id="14294" w:author="Hardik Malhotra" w:date="2021-09-29T18:12:00Z">
              <w:r w:rsidRPr="00054F74" w:rsidDel="007C3A4C">
                <w:rPr>
                  <w:rFonts w:ascii="Verdana" w:hAnsi="Verdana" w:cs="Calibri"/>
                  <w:sz w:val="14"/>
                  <w:szCs w:val="14"/>
                </w:rPr>
                <w:delText>%</w:delText>
              </w:r>
            </w:del>
          </w:p>
        </w:tc>
        <w:tc>
          <w:tcPr>
            <w:tcW w:w="93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295"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5CFFCAA" w14:textId="2590072F" w:rsidR="00587138" w:rsidRPr="00F929E8" w:rsidDel="001848B0" w:rsidRDefault="00587138">
            <w:pPr>
              <w:pStyle w:val="BodyText"/>
              <w:spacing w:before="162" w:line="480" w:lineRule="auto"/>
              <w:ind w:right="-90"/>
              <w:jc w:val="center"/>
              <w:rPr>
                <w:del w:id="14296" w:author="Hardik Malhotra" w:date="2021-09-30T19:35:00Z"/>
                <w:rFonts w:ascii="Verdana" w:hAnsi="Verdana" w:cs="Calibri"/>
                <w:sz w:val="14"/>
                <w:szCs w:val="14"/>
              </w:rPr>
              <w:pPrChange w:id="14297" w:author="Ritu Kamra" w:date="2021-09-27T17:37:00Z">
                <w:pPr>
                  <w:pStyle w:val="BodyText"/>
                  <w:spacing w:before="162" w:line="480" w:lineRule="auto"/>
                  <w:ind w:right="-90"/>
                  <w:jc w:val="both"/>
                </w:pPr>
              </w:pPrChange>
            </w:pPr>
            <w:del w:id="14298" w:author="Hardik Malhotra" w:date="2021-09-30T19:35:00Z">
              <w:r w:rsidRPr="00054F74" w:rsidDel="001848B0">
                <w:rPr>
                  <w:rFonts w:ascii="Verdana" w:hAnsi="Verdana" w:cs="Calibri"/>
                  <w:sz w:val="14"/>
                  <w:szCs w:val="14"/>
                </w:rPr>
                <w:delText>84.70</w:delText>
              </w:r>
            </w:del>
            <w:del w:id="14299"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30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71CB471" w14:textId="2170528B" w:rsidR="00587138" w:rsidRPr="00F929E8" w:rsidDel="001848B0" w:rsidRDefault="00587138">
            <w:pPr>
              <w:pStyle w:val="BodyText"/>
              <w:spacing w:before="162" w:line="480" w:lineRule="auto"/>
              <w:ind w:right="-90"/>
              <w:jc w:val="center"/>
              <w:rPr>
                <w:del w:id="14301" w:author="Hardik Malhotra" w:date="2021-09-30T19:35:00Z"/>
                <w:rFonts w:ascii="Verdana" w:hAnsi="Verdana" w:cs="Calibri"/>
                <w:sz w:val="14"/>
                <w:szCs w:val="14"/>
              </w:rPr>
              <w:pPrChange w:id="14302" w:author="Ritu Kamra" w:date="2021-09-27T17:37:00Z">
                <w:pPr>
                  <w:pStyle w:val="BodyText"/>
                  <w:spacing w:before="162" w:line="480" w:lineRule="auto"/>
                  <w:ind w:right="-90"/>
                  <w:jc w:val="both"/>
                </w:pPr>
              </w:pPrChange>
            </w:pPr>
            <w:del w:id="14303" w:author="Hardik Malhotra" w:date="2021-09-30T19:35:00Z">
              <w:r w:rsidRPr="00054F74" w:rsidDel="001848B0">
                <w:rPr>
                  <w:rFonts w:ascii="Verdana" w:hAnsi="Verdana" w:cs="Calibri"/>
                  <w:sz w:val="14"/>
                  <w:szCs w:val="14"/>
                </w:rPr>
                <w:delText>81.00</w:delText>
              </w:r>
            </w:del>
            <w:del w:id="1430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30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343183E" w14:textId="6D1B685F" w:rsidR="00587138" w:rsidRPr="00F929E8" w:rsidDel="001848B0" w:rsidRDefault="00587138">
            <w:pPr>
              <w:pStyle w:val="BodyText"/>
              <w:spacing w:before="162" w:line="480" w:lineRule="auto"/>
              <w:ind w:right="-90"/>
              <w:jc w:val="center"/>
              <w:rPr>
                <w:del w:id="14306" w:author="Hardik Malhotra" w:date="2021-09-30T19:35:00Z"/>
                <w:rFonts w:ascii="Verdana" w:hAnsi="Verdana" w:cs="Calibri"/>
                <w:sz w:val="14"/>
                <w:szCs w:val="14"/>
              </w:rPr>
              <w:pPrChange w:id="14307" w:author="Ritu Kamra" w:date="2021-09-27T17:37:00Z">
                <w:pPr>
                  <w:pStyle w:val="BodyText"/>
                  <w:spacing w:before="162" w:line="480" w:lineRule="auto"/>
                  <w:ind w:right="-90"/>
                  <w:jc w:val="both"/>
                </w:pPr>
              </w:pPrChange>
            </w:pPr>
            <w:del w:id="14308" w:author="Hardik Malhotra" w:date="2021-09-30T19:35:00Z">
              <w:r w:rsidRPr="00054F74" w:rsidDel="001848B0">
                <w:rPr>
                  <w:rFonts w:ascii="Verdana" w:hAnsi="Verdana" w:cs="Calibri"/>
                  <w:sz w:val="14"/>
                  <w:szCs w:val="14"/>
                </w:rPr>
                <w:delText>82.50</w:delText>
              </w:r>
            </w:del>
            <w:del w:id="14309" w:author="Hardik Malhotra" w:date="2021-09-29T18:12:00Z">
              <w:r w:rsidRPr="00054F74" w:rsidDel="007C3A4C">
                <w:rPr>
                  <w:rFonts w:ascii="Verdana" w:hAnsi="Verdana" w:cs="Calibri"/>
                  <w:sz w:val="14"/>
                  <w:szCs w:val="14"/>
                </w:rPr>
                <w:delText>%</w:delText>
              </w:r>
            </w:del>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310"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005DE25" w14:textId="4F800876" w:rsidR="00587138" w:rsidRPr="00F929E8" w:rsidDel="001848B0" w:rsidRDefault="00587138">
            <w:pPr>
              <w:pStyle w:val="BodyText"/>
              <w:spacing w:before="162" w:line="480" w:lineRule="auto"/>
              <w:ind w:right="-90"/>
              <w:jc w:val="center"/>
              <w:rPr>
                <w:del w:id="14311" w:author="Hardik Malhotra" w:date="2021-09-30T19:35:00Z"/>
                <w:rFonts w:ascii="Verdana" w:hAnsi="Verdana" w:cs="Calibri"/>
                <w:sz w:val="14"/>
                <w:szCs w:val="14"/>
              </w:rPr>
              <w:pPrChange w:id="14312" w:author="Ritu Kamra" w:date="2021-09-27T17:37:00Z">
                <w:pPr>
                  <w:pStyle w:val="BodyText"/>
                  <w:spacing w:before="162" w:line="480" w:lineRule="auto"/>
                  <w:ind w:right="-90"/>
                  <w:jc w:val="both"/>
                </w:pPr>
              </w:pPrChange>
            </w:pPr>
            <w:del w:id="14313" w:author="Hardik Malhotra" w:date="2021-09-30T19:35:00Z">
              <w:r w:rsidRPr="00054F74" w:rsidDel="001848B0">
                <w:rPr>
                  <w:rFonts w:ascii="Verdana" w:hAnsi="Verdana" w:cs="Calibri"/>
                  <w:sz w:val="14"/>
                  <w:szCs w:val="14"/>
                </w:rPr>
                <w:delText>82.50</w:delText>
              </w:r>
            </w:del>
            <w:del w:id="1431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31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C27F267" w14:textId="7DD16BC2" w:rsidR="00587138" w:rsidRPr="00F929E8" w:rsidDel="001848B0" w:rsidRDefault="00587138">
            <w:pPr>
              <w:pStyle w:val="BodyText"/>
              <w:spacing w:before="162" w:line="480" w:lineRule="auto"/>
              <w:ind w:right="-90"/>
              <w:jc w:val="center"/>
              <w:rPr>
                <w:del w:id="14316" w:author="Hardik Malhotra" w:date="2021-09-30T19:35:00Z"/>
                <w:rFonts w:ascii="Verdana" w:hAnsi="Verdana" w:cs="Calibri"/>
                <w:sz w:val="14"/>
                <w:szCs w:val="14"/>
              </w:rPr>
              <w:pPrChange w:id="14317" w:author="Ritu Kamra" w:date="2021-09-27T17:37:00Z">
                <w:pPr>
                  <w:pStyle w:val="BodyText"/>
                  <w:spacing w:before="162" w:line="480" w:lineRule="auto"/>
                  <w:ind w:right="-90"/>
                  <w:jc w:val="both"/>
                </w:pPr>
              </w:pPrChange>
            </w:pPr>
            <w:del w:id="14318" w:author="Hardik Malhotra" w:date="2021-09-30T19:35:00Z">
              <w:r w:rsidRPr="00054F74" w:rsidDel="001848B0">
                <w:rPr>
                  <w:rFonts w:ascii="Verdana" w:hAnsi="Verdana" w:cs="Calibri"/>
                  <w:sz w:val="14"/>
                  <w:szCs w:val="14"/>
                </w:rPr>
                <w:delText>86.24</w:delText>
              </w:r>
            </w:del>
            <w:del w:id="14319"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32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38B45C5" w14:textId="661FE9F6" w:rsidR="00587138" w:rsidRPr="00F929E8" w:rsidDel="001848B0" w:rsidRDefault="00587138">
            <w:pPr>
              <w:pStyle w:val="BodyText"/>
              <w:spacing w:before="162" w:line="480" w:lineRule="auto"/>
              <w:ind w:right="-90"/>
              <w:jc w:val="center"/>
              <w:rPr>
                <w:del w:id="14321" w:author="Hardik Malhotra" w:date="2021-09-30T19:35:00Z"/>
                <w:rFonts w:ascii="Verdana" w:hAnsi="Verdana" w:cs="Calibri"/>
                <w:sz w:val="14"/>
                <w:szCs w:val="14"/>
              </w:rPr>
              <w:pPrChange w:id="14322" w:author="Ritu Kamra" w:date="2021-09-27T17:37:00Z">
                <w:pPr>
                  <w:pStyle w:val="BodyText"/>
                  <w:spacing w:before="162" w:line="480" w:lineRule="auto"/>
                  <w:ind w:right="-90"/>
                  <w:jc w:val="both"/>
                </w:pPr>
              </w:pPrChange>
            </w:pPr>
            <w:del w:id="14323" w:author="Hardik Malhotra" w:date="2021-09-30T19:35:00Z">
              <w:r w:rsidRPr="00054F74" w:rsidDel="001848B0">
                <w:rPr>
                  <w:rFonts w:ascii="Verdana" w:hAnsi="Verdana" w:cs="Calibri"/>
                  <w:sz w:val="14"/>
                  <w:szCs w:val="14"/>
                </w:rPr>
                <w:delText>85.00</w:delText>
              </w:r>
            </w:del>
            <w:del w:id="1432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32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1004AA5" w14:textId="715F5F33" w:rsidR="00587138" w:rsidRPr="00F929E8" w:rsidDel="001848B0" w:rsidRDefault="00587138">
            <w:pPr>
              <w:pStyle w:val="BodyText"/>
              <w:spacing w:before="162" w:line="480" w:lineRule="auto"/>
              <w:ind w:right="-90"/>
              <w:jc w:val="center"/>
              <w:rPr>
                <w:del w:id="14326" w:author="Hardik Malhotra" w:date="2021-09-30T19:35:00Z"/>
                <w:rFonts w:ascii="Verdana" w:hAnsi="Verdana" w:cs="Calibri"/>
                <w:sz w:val="14"/>
                <w:szCs w:val="14"/>
              </w:rPr>
              <w:pPrChange w:id="14327" w:author="Ritu Kamra" w:date="2021-09-27T17:37:00Z">
                <w:pPr>
                  <w:pStyle w:val="BodyText"/>
                  <w:spacing w:before="162" w:line="480" w:lineRule="auto"/>
                  <w:ind w:right="-90"/>
                  <w:jc w:val="both"/>
                </w:pPr>
              </w:pPrChange>
            </w:pPr>
            <w:del w:id="14328" w:author="Hardik Malhotra" w:date="2021-09-30T19:35:00Z">
              <w:r w:rsidRPr="00054F74" w:rsidDel="001848B0">
                <w:rPr>
                  <w:rFonts w:ascii="Verdana" w:hAnsi="Verdana" w:cs="Calibri"/>
                  <w:sz w:val="14"/>
                  <w:szCs w:val="14"/>
                </w:rPr>
                <w:delText>95.00</w:delText>
              </w:r>
            </w:del>
            <w:del w:id="14329" w:author="Hardik Malhotra" w:date="2021-09-29T18:12:00Z">
              <w:r w:rsidRPr="00054F74" w:rsidDel="007C3A4C">
                <w:rPr>
                  <w:rFonts w:ascii="Verdana" w:hAnsi="Verdana" w:cs="Calibri"/>
                  <w:sz w:val="14"/>
                  <w:szCs w:val="14"/>
                </w:rPr>
                <w:delText>%</w:delText>
              </w:r>
            </w:del>
          </w:p>
        </w:tc>
      </w:tr>
      <w:tr w:rsidR="00587138" w:rsidRPr="00C568E6" w:rsidDel="001848B0" w14:paraId="1134131E" w14:textId="7ADB34D6" w:rsidTr="001848B0">
        <w:trPr>
          <w:trHeight w:val="581"/>
          <w:del w:id="14330" w:author="Hardik Malhotra" w:date="2021-09-30T19:35:00Z"/>
          <w:trPrChange w:id="14331" w:author="Hardik Malhotra" w:date="2021-09-30T19:35:00Z">
            <w:trPr>
              <w:trHeight w:val="581"/>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332"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D211DA2" w14:textId="50529F43" w:rsidR="00587138" w:rsidRPr="006F6D2F" w:rsidDel="001848B0" w:rsidRDefault="00587138" w:rsidP="00092529">
            <w:pPr>
              <w:pStyle w:val="BodyText"/>
              <w:spacing w:before="162" w:line="480" w:lineRule="auto"/>
              <w:ind w:right="-90"/>
              <w:jc w:val="both"/>
              <w:rPr>
                <w:del w:id="14333" w:author="Hardik Malhotra" w:date="2021-09-30T19:35:00Z"/>
                <w:rFonts w:ascii="Verdana" w:hAnsi="Verdana"/>
                <w:bCs/>
                <w:sz w:val="14"/>
                <w:szCs w:val="14"/>
              </w:rPr>
            </w:pPr>
            <w:del w:id="14334" w:author="Hardik Malhotra" w:date="2021-09-30T19:35:00Z">
              <w:r w:rsidRPr="00A221A1" w:rsidDel="001848B0">
                <w:rPr>
                  <w:rFonts w:ascii="Verdana" w:hAnsi="Verdana"/>
                  <w:bCs/>
                  <w:sz w:val="14"/>
                  <w:szCs w:val="14"/>
                </w:rPr>
                <w:delText>Nantong Xincheng Synthetic Material Co Ltd</w:delText>
              </w:r>
            </w:del>
          </w:p>
        </w:tc>
        <w:tc>
          <w:tcPr>
            <w:tcW w:w="85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335"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A7AC784" w14:textId="0CB4B891" w:rsidR="00587138" w:rsidRPr="00F929E8" w:rsidDel="001848B0" w:rsidRDefault="00587138">
            <w:pPr>
              <w:pStyle w:val="BodyText"/>
              <w:spacing w:before="162" w:line="480" w:lineRule="auto"/>
              <w:ind w:right="-90"/>
              <w:jc w:val="center"/>
              <w:rPr>
                <w:del w:id="14336" w:author="Hardik Malhotra" w:date="2021-09-30T19:35:00Z"/>
                <w:rFonts w:ascii="Verdana" w:hAnsi="Verdana" w:cs="Calibri"/>
                <w:sz w:val="14"/>
                <w:szCs w:val="14"/>
              </w:rPr>
              <w:pPrChange w:id="14337" w:author="Ritu Kamra" w:date="2021-09-27T17:37:00Z">
                <w:pPr>
                  <w:pStyle w:val="BodyText"/>
                  <w:spacing w:before="162" w:line="480" w:lineRule="auto"/>
                  <w:ind w:right="-90"/>
                  <w:jc w:val="both"/>
                </w:pPr>
              </w:pPrChange>
            </w:pPr>
            <w:del w:id="14338" w:author="Hardik Malhotra" w:date="2021-09-30T19:35:00Z">
              <w:r w:rsidRPr="00A221A1" w:rsidDel="001848B0">
                <w:rPr>
                  <w:rFonts w:ascii="Verdana" w:hAnsi="Verdana" w:cs="Calibri"/>
                  <w:sz w:val="14"/>
                  <w:szCs w:val="14"/>
                </w:rPr>
                <w:delText>82.50</w:delText>
              </w:r>
            </w:del>
            <w:del w:id="14339" w:author="Hardik Malhotra" w:date="2021-09-29T18:12:00Z">
              <w:r w:rsidRPr="00A221A1" w:rsidDel="007C3A4C">
                <w:rPr>
                  <w:rFonts w:ascii="Verdana" w:hAnsi="Verdana" w:cs="Calibri"/>
                  <w:sz w:val="14"/>
                  <w:szCs w:val="14"/>
                </w:rPr>
                <w:delText>%</w:delText>
              </w:r>
            </w:del>
          </w:p>
        </w:tc>
        <w:tc>
          <w:tcPr>
            <w:tcW w:w="85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34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344C993" w14:textId="0C194362" w:rsidR="00587138" w:rsidRPr="00F929E8" w:rsidDel="001848B0" w:rsidRDefault="00587138">
            <w:pPr>
              <w:pStyle w:val="BodyText"/>
              <w:spacing w:before="162" w:line="480" w:lineRule="auto"/>
              <w:ind w:right="-90"/>
              <w:jc w:val="center"/>
              <w:rPr>
                <w:del w:id="14341" w:author="Hardik Malhotra" w:date="2021-09-30T19:35:00Z"/>
                <w:rFonts w:ascii="Verdana" w:hAnsi="Verdana" w:cs="Calibri"/>
                <w:sz w:val="14"/>
                <w:szCs w:val="14"/>
              </w:rPr>
              <w:pPrChange w:id="14342" w:author="Ritu Kamra" w:date="2021-09-27T17:37:00Z">
                <w:pPr>
                  <w:pStyle w:val="BodyText"/>
                  <w:spacing w:before="162" w:line="480" w:lineRule="auto"/>
                  <w:ind w:right="-90"/>
                  <w:jc w:val="both"/>
                </w:pPr>
              </w:pPrChange>
            </w:pPr>
            <w:del w:id="14343" w:author="Hardik Malhotra" w:date="2021-09-30T19:35:00Z">
              <w:r w:rsidRPr="00054F74" w:rsidDel="001848B0">
                <w:rPr>
                  <w:rFonts w:ascii="Verdana" w:hAnsi="Verdana" w:cs="Calibri"/>
                  <w:sz w:val="14"/>
                  <w:szCs w:val="14"/>
                </w:rPr>
                <w:delText>82.17</w:delText>
              </w:r>
            </w:del>
            <w:del w:id="14344" w:author="Hardik Malhotra" w:date="2021-09-29T18:12:00Z">
              <w:r w:rsidRPr="00054F74" w:rsidDel="007C3A4C">
                <w:rPr>
                  <w:rFonts w:ascii="Verdana" w:hAnsi="Verdana" w:cs="Calibri"/>
                  <w:sz w:val="14"/>
                  <w:szCs w:val="14"/>
                </w:rPr>
                <w:delText>%</w:delText>
              </w:r>
            </w:del>
          </w:p>
        </w:tc>
        <w:tc>
          <w:tcPr>
            <w:tcW w:w="93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345"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0F5F634" w14:textId="403ABCA0" w:rsidR="00587138" w:rsidRPr="00F929E8" w:rsidDel="001848B0" w:rsidRDefault="00587138">
            <w:pPr>
              <w:pStyle w:val="BodyText"/>
              <w:spacing w:before="162" w:line="480" w:lineRule="auto"/>
              <w:ind w:right="-90"/>
              <w:jc w:val="center"/>
              <w:rPr>
                <w:del w:id="14346" w:author="Hardik Malhotra" w:date="2021-09-30T19:35:00Z"/>
                <w:rFonts w:ascii="Verdana" w:hAnsi="Verdana" w:cs="Calibri"/>
                <w:sz w:val="14"/>
                <w:szCs w:val="14"/>
              </w:rPr>
              <w:pPrChange w:id="14347" w:author="Ritu Kamra" w:date="2021-09-27T17:37:00Z">
                <w:pPr>
                  <w:pStyle w:val="BodyText"/>
                  <w:spacing w:before="162" w:line="480" w:lineRule="auto"/>
                  <w:ind w:right="-90"/>
                  <w:jc w:val="both"/>
                </w:pPr>
              </w:pPrChange>
            </w:pPr>
            <w:del w:id="14348" w:author="Hardik Malhotra" w:date="2021-09-30T19:35:00Z">
              <w:r w:rsidRPr="00054F74" w:rsidDel="001848B0">
                <w:rPr>
                  <w:rFonts w:ascii="Verdana" w:hAnsi="Verdana" w:cs="Calibri"/>
                  <w:sz w:val="14"/>
                  <w:szCs w:val="14"/>
                </w:rPr>
                <w:delText>79.75</w:delText>
              </w:r>
            </w:del>
            <w:del w:id="14349"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35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6F2EEA6" w14:textId="28631E8B" w:rsidR="00587138" w:rsidRPr="00F929E8" w:rsidDel="001848B0" w:rsidRDefault="00587138">
            <w:pPr>
              <w:pStyle w:val="BodyText"/>
              <w:spacing w:before="162" w:line="480" w:lineRule="auto"/>
              <w:ind w:right="-90"/>
              <w:jc w:val="center"/>
              <w:rPr>
                <w:del w:id="14351" w:author="Hardik Malhotra" w:date="2021-09-30T19:35:00Z"/>
                <w:rFonts w:ascii="Verdana" w:hAnsi="Verdana" w:cs="Calibri"/>
                <w:sz w:val="14"/>
                <w:szCs w:val="14"/>
              </w:rPr>
              <w:pPrChange w:id="14352" w:author="Ritu Kamra" w:date="2021-09-27T17:37:00Z">
                <w:pPr>
                  <w:pStyle w:val="BodyText"/>
                  <w:spacing w:before="162" w:line="480" w:lineRule="auto"/>
                  <w:ind w:right="-90"/>
                  <w:jc w:val="both"/>
                </w:pPr>
              </w:pPrChange>
            </w:pPr>
            <w:del w:id="14353" w:author="Hardik Malhotra" w:date="2021-09-30T19:35:00Z">
              <w:r w:rsidRPr="00054F74" w:rsidDel="001848B0">
                <w:rPr>
                  <w:rFonts w:ascii="Verdana" w:hAnsi="Verdana" w:cs="Calibri"/>
                  <w:sz w:val="14"/>
                  <w:szCs w:val="14"/>
                </w:rPr>
                <w:delText>80.30</w:delText>
              </w:r>
            </w:del>
            <w:del w:id="1435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35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0BA3444" w14:textId="7D977ADB" w:rsidR="00587138" w:rsidRPr="00F929E8" w:rsidDel="001848B0" w:rsidRDefault="00587138">
            <w:pPr>
              <w:pStyle w:val="BodyText"/>
              <w:spacing w:before="162" w:line="480" w:lineRule="auto"/>
              <w:ind w:right="-90"/>
              <w:jc w:val="center"/>
              <w:rPr>
                <w:del w:id="14356" w:author="Hardik Malhotra" w:date="2021-09-30T19:35:00Z"/>
                <w:rFonts w:ascii="Verdana" w:hAnsi="Verdana" w:cs="Calibri"/>
                <w:sz w:val="14"/>
                <w:szCs w:val="14"/>
              </w:rPr>
              <w:pPrChange w:id="14357" w:author="Ritu Kamra" w:date="2021-09-27T17:37:00Z">
                <w:pPr>
                  <w:pStyle w:val="BodyText"/>
                  <w:spacing w:before="162" w:line="480" w:lineRule="auto"/>
                  <w:ind w:right="-90"/>
                  <w:jc w:val="both"/>
                </w:pPr>
              </w:pPrChange>
            </w:pPr>
            <w:del w:id="14358" w:author="Hardik Malhotra" w:date="2021-09-30T19:35:00Z">
              <w:r w:rsidRPr="00054F74" w:rsidDel="001848B0">
                <w:rPr>
                  <w:rFonts w:ascii="Verdana" w:hAnsi="Verdana" w:cs="Calibri"/>
                  <w:sz w:val="14"/>
                  <w:szCs w:val="14"/>
                </w:rPr>
                <w:delText>82.06</w:delText>
              </w:r>
            </w:del>
            <w:del w:id="14359" w:author="Hardik Malhotra" w:date="2021-09-29T18:12:00Z">
              <w:r w:rsidRPr="00054F74" w:rsidDel="007C3A4C">
                <w:rPr>
                  <w:rFonts w:ascii="Verdana" w:hAnsi="Verdana" w:cs="Calibri"/>
                  <w:sz w:val="14"/>
                  <w:szCs w:val="14"/>
                </w:rPr>
                <w:delText>%</w:delText>
              </w:r>
            </w:del>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360"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273E601" w14:textId="375124E3" w:rsidR="00587138" w:rsidRPr="00F929E8" w:rsidDel="001848B0" w:rsidRDefault="00587138">
            <w:pPr>
              <w:pStyle w:val="BodyText"/>
              <w:spacing w:before="162" w:line="480" w:lineRule="auto"/>
              <w:ind w:right="-90"/>
              <w:jc w:val="center"/>
              <w:rPr>
                <w:del w:id="14361" w:author="Hardik Malhotra" w:date="2021-09-30T19:35:00Z"/>
                <w:rFonts w:ascii="Verdana" w:hAnsi="Verdana" w:cs="Calibri"/>
                <w:sz w:val="14"/>
                <w:szCs w:val="14"/>
              </w:rPr>
              <w:pPrChange w:id="14362" w:author="Ritu Kamra" w:date="2021-09-27T17:37:00Z">
                <w:pPr>
                  <w:pStyle w:val="BodyText"/>
                  <w:spacing w:before="162" w:line="480" w:lineRule="auto"/>
                  <w:ind w:right="-90"/>
                  <w:jc w:val="both"/>
                </w:pPr>
              </w:pPrChange>
            </w:pPr>
            <w:del w:id="14363" w:author="Hardik Malhotra" w:date="2021-09-30T19:35:00Z">
              <w:r w:rsidRPr="00054F74" w:rsidDel="001848B0">
                <w:rPr>
                  <w:rFonts w:ascii="Verdana" w:hAnsi="Verdana" w:cs="Calibri"/>
                  <w:sz w:val="14"/>
                  <w:szCs w:val="14"/>
                </w:rPr>
                <w:delText>77.00</w:delText>
              </w:r>
            </w:del>
            <w:del w:id="1436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36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34B6AE9" w14:textId="3F00DFB9" w:rsidR="00587138" w:rsidRPr="00F929E8" w:rsidDel="001848B0" w:rsidRDefault="00587138">
            <w:pPr>
              <w:pStyle w:val="BodyText"/>
              <w:spacing w:before="162" w:line="480" w:lineRule="auto"/>
              <w:ind w:right="-90"/>
              <w:jc w:val="center"/>
              <w:rPr>
                <w:del w:id="14366" w:author="Hardik Malhotra" w:date="2021-09-30T19:35:00Z"/>
                <w:rFonts w:ascii="Verdana" w:hAnsi="Verdana" w:cs="Calibri"/>
                <w:sz w:val="14"/>
                <w:szCs w:val="14"/>
              </w:rPr>
              <w:pPrChange w:id="14367" w:author="Ritu Kamra" w:date="2021-09-27T17:37:00Z">
                <w:pPr>
                  <w:pStyle w:val="BodyText"/>
                  <w:spacing w:before="162" w:line="480" w:lineRule="auto"/>
                  <w:ind w:right="-90"/>
                  <w:jc w:val="both"/>
                </w:pPr>
              </w:pPrChange>
            </w:pPr>
            <w:del w:id="14368" w:author="Hardik Malhotra" w:date="2021-09-30T19:35:00Z">
              <w:r w:rsidRPr="00054F74" w:rsidDel="001848B0">
                <w:rPr>
                  <w:rFonts w:ascii="Verdana" w:hAnsi="Verdana" w:cs="Calibri"/>
                  <w:sz w:val="14"/>
                  <w:szCs w:val="14"/>
                </w:rPr>
                <w:delText>81.62</w:delText>
              </w:r>
            </w:del>
            <w:del w:id="14369"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37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F514F7A" w14:textId="1F938C15" w:rsidR="00587138" w:rsidRPr="00F929E8" w:rsidDel="001848B0" w:rsidRDefault="00587138">
            <w:pPr>
              <w:pStyle w:val="BodyText"/>
              <w:spacing w:before="162" w:line="480" w:lineRule="auto"/>
              <w:ind w:right="-90"/>
              <w:jc w:val="center"/>
              <w:rPr>
                <w:del w:id="14371" w:author="Hardik Malhotra" w:date="2021-09-30T19:35:00Z"/>
                <w:rFonts w:ascii="Verdana" w:hAnsi="Verdana" w:cs="Calibri"/>
                <w:sz w:val="14"/>
                <w:szCs w:val="14"/>
              </w:rPr>
              <w:pPrChange w:id="14372" w:author="Ritu Kamra" w:date="2021-09-27T17:37:00Z">
                <w:pPr>
                  <w:pStyle w:val="BodyText"/>
                  <w:spacing w:before="162" w:line="480" w:lineRule="auto"/>
                  <w:ind w:right="-90"/>
                  <w:jc w:val="both"/>
                </w:pPr>
              </w:pPrChange>
            </w:pPr>
            <w:del w:id="14373" w:author="Hardik Malhotra" w:date="2021-09-30T19:35:00Z">
              <w:r w:rsidRPr="00054F74" w:rsidDel="001848B0">
                <w:rPr>
                  <w:rFonts w:ascii="Verdana" w:hAnsi="Verdana" w:cs="Calibri"/>
                  <w:sz w:val="14"/>
                  <w:szCs w:val="14"/>
                </w:rPr>
                <w:delText>78.00</w:delText>
              </w:r>
            </w:del>
            <w:del w:id="1437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37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D62C533" w14:textId="7A71CD3A" w:rsidR="00587138" w:rsidRPr="00F929E8" w:rsidDel="001848B0" w:rsidRDefault="00587138">
            <w:pPr>
              <w:pStyle w:val="BodyText"/>
              <w:spacing w:before="162" w:line="480" w:lineRule="auto"/>
              <w:ind w:right="-90"/>
              <w:jc w:val="center"/>
              <w:rPr>
                <w:del w:id="14376" w:author="Hardik Malhotra" w:date="2021-09-30T19:35:00Z"/>
                <w:rFonts w:ascii="Verdana" w:hAnsi="Verdana" w:cs="Calibri"/>
                <w:sz w:val="14"/>
                <w:szCs w:val="14"/>
              </w:rPr>
              <w:pPrChange w:id="14377" w:author="Ritu Kamra" w:date="2021-09-27T17:37:00Z">
                <w:pPr>
                  <w:pStyle w:val="BodyText"/>
                  <w:spacing w:before="162" w:line="480" w:lineRule="auto"/>
                  <w:ind w:right="-90"/>
                  <w:jc w:val="both"/>
                </w:pPr>
              </w:pPrChange>
            </w:pPr>
            <w:del w:id="14378" w:author="Hardik Malhotra" w:date="2021-09-30T19:35:00Z">
              <w:r w:rsidRPr="00054F74" w:rsidDel="001848B0">
                <w:rPr>
                  <w:rFonts w:ascii="Verdana" w:hAnsi="Verdana" w:cs="Calibri"/>
                  <w:sz w:val="14"/>
                  <w:szCs w:val="14"/>
                </w:rPr>
                <w:delText>90.00</w:delText>
              </w:r>
            </w:del>
            <w:del w:id="14379" w:author="Hardik Malhotra" w:date="2021-09-29T18:12:00Z">
              <w:r w:rsidRPr="00054F74" w:rsidDel="007C3A4C">
                <w:rPr>
                  <w:rFonts w:ascii="Verdana" w:hAnsi="Verdana" w:cs="Calibri"/>
                  <w:sz w:val="14"/>
                  <w:szCs w:val="14"/>
                </w:rPr>
                <w:delText>%</w:delText>
              </w:r>
            </w:del>
          </w:p>
        </w:tc>
      </w:tr>
      <w:tr w:rsidR="00587138" w:rsidRPr="00C568E6" w:rsidDel="001848B0" w14:paraId="65725F2B" w14:textId="6BD86F0B" w:rsidTr="001848B0">
        <w:trPr>
          <w:trHeight w:val="545"/>
          <w:del w:id="14380" w:author="Hardik Malhotra" w:date="2021-09-30T19:35:00Z"/>
          <w:trPrChange w:id="14381" w:author="Hardik Malhotra" w:date="2021-09-30T19:35:00Z">
            <w:trPr>
              <w:trHeight w:val="545"/>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382"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5CE145B" w14:textId="4686DEDE" w:rsidR="00587138" w:rsidRPr="006F6D2F" w:rsidDel="001848B0" w:rsidRDefault="00587138" w:rsidP="00092529">
            <w:pPr>
              <w:pStyle w:val="BodyText"/>
              <w:spacing w:before="162" w:line="480" w:lineRule="auto"/>
              <w:ind w:right="-90"/>
              <w:jc w:val="both"/>
              <w:rPr>
                <w:del w:id="14383" w:author="Hardik Malhotra" w:date="2021-09-30T19:35:00Z"/>
                <w:rFonts w:ascii="Verdana" w:hAnsi="Verdana"/>
                <w:bCs/>
                <w:sz w:val="14"/>
                <w:szCs w:val="14"/>
              </w:rPr>
            </w:pPr>
            <w:del w:id="14384" w:author="Hardik Malhotra" w:date="2021-09-30T19:35:00Z">
              <w:r w:rsidRPr="00A221A1" w:rsidDel="001848B0">
                <w:rPr>
                  <w:rFonts w:ascii="Verdana" w:hAnsi="Verdana"/>
                  <w:bCs/>
                  <w:sz w:val="14"/>
                  <w:szCs w:val="14"/>
                </w:rPr>
                <w:delText>Kukdo Chemical (Kunshan) Co., Ltd.</w:delText>
              </w:r>
            </w:del>
          </w:p>
        </w:tc>
        <w:tc>
          <w:tcPr>
            <w:tcW w:w="85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385"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DEFB237" w14:textId="3F20BE7E" w:rsidR="00587138" w:rsidRPr="00F929E8" w:rsidDel="001848B0" w:rsidRDefault="00587138">
            <w:pPr>
              <w:pStyle w:val="BodyText"/>
              <w:spacing w:before="162" w:line="480" w:lineRule="auto"/>
              <w:ind w:right="-90"/>
              <w:jc w:val="center"/>
              <w:rPr>
                <w:del w:id="14386" w:author="Hardik Malhotra" w:date="2021-09-30T19:35:00Z"/>
                <w:rFonts w:ascii="Verdana" w:hAnsi="Verdana" w:cs="Calibri"/>
                <w:sz w:val="14"/>
                <w:szCs w:val="14"/>
              </w:rPr>
              <w:pPrChange w:id="14387" w:author="Ritu Kamra" w:date="2021-09-27T17:37:00Z">
                <w:pPr>
                  <w:pStyle w:val="BodyText"/>
                  <w:spacing w:before="162" w:line="480" w:lineRule="auto"/>
                  <w:ind w:right="-90"/>
                  <w:jc w:val="both"/>
                </w:pPr>
              </w:pPrChange>
            </w:pPr>
            <w:del w:id="14388" w:author="Hardik Malhotra" w:date="2021-09-30T19:35:00Z">
              <w:r w:rsidRPr="00A221A1" w:rsidDel="001848B0">
                <w:rPr>
                  <w:rFonts w:ascii="Verdana" w:hAnsi="Verdana" w:cs="Calibri"/>
                  <w:sz w:val="14"/>
                  <w:szCs w:val="14"/>
                </w:rPr>
                <w:delText>87.91</w:delText>
              </w:r>
            </w:del>
            <w:del w:id="14389" w:author="Hardik Malhotra" w:date="2021-09-29T18:12:00Z">
              <w:r w:rsidRPr="00A221A1" w:rsidDel="007C3A4C">
                <w:rPr>
                  <w:rFonts w:ascii="Verdana" w:hAnsi="Verdana" w:cs="Calibri"/>
                  <w:sz w:val="14"/>
                  <w:szCs w:val="14"/>
                </w:rPr>
                <w:delText>%</w:delText>
              </w:r>
            </w:del>
          </w:p>
        </w:tc>
        <w:tc>
          <w:tcPr>
            <w:tcW w:w="85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39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F94A294" w14:textId="6638CB6D" w:rsidR="00587138" w:rsidRPr="00F929E8" w:rsidDel="001848B0" w:rsidRDefault="00587138">
            <w:pPr>
              <w:pStyle w:val="BodyText"/>
              <w:spacing w:before="162" w:line="480" w:lineRule="auto"/>
              <w:ind w:right="-90"/>
              <w:jc w:val="center"/>
              <w:rPr>
                <w:del w:id="14391" w:author="Hardik Malhotra" w:date="2021-09-30T19:35:00Z"/>
                <w:rFonts w:ascii="Verdana" w:hAnsi="Verdana" w:cs="Calibri"/>
                <w:sz w:val="14"/>
                <w:szCs w:val="14"/>
              </w:rPr>
              <w:pPrChange w:id="14392" w:author="Ritu Kamra" w:date="2021-09-27T17:37:00Z">
                <w:pPr>
                  <w:pStyle w:val="BodyText"/>
                  <w:spacing w:before="162" w:line="480" w:lineRule="auto"/>
                  <w:ind w:right="-90"/>
                  <w:jc w:val="both"/>
                </w:pPr>
              </w:pPrChange>
            </w:pPr>
            <w:del w:id="14393" w:author="Hardik Malhotra" w:date="2021-09-30T19:35:00Z">
              <w:r w:rsidRPr="00054F74" w:rsidDel="001848B0">
                <w:rPr>
                  <w:rFonts w:ascii="Verdana" w:hAnsi="Verdana" w:cs="Calibri"/>
                  <w:sz w:val="14"/>
                  <w:szCs w:val="14"/>
                </w:rPr>
                <w:delText>88.00</w:delText>
              </w:r>
            </w:del>
            <w:del w:id="14394" w:author="Hardik Malhotra" w:date="2021-09-29T18:12:00Z">
              <w:r w:rsidRPr="00054F74" w:rsidDel="007C3A4C">
                <w:rPr>
                  <w:rFonts w:ascii="Verdana" w:hAnsi="Verdana" w:cs="Calibri"/>
                  <w:sz w:val="14"/>
                  <w:szCs w:val="14"/>
                </w:rPr>
                <w:delText>%</w:delText>
              </w:r>
            </w:del>
          </w:p>
        </w:tc>
        <w:tc>
          <w:tcPr>
            <w:tcW w:w="93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395"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42DBCE4" w14:textId="2BE104C4" w:rsidR="00587138" w:rsidRPr="00F929E8" w:rsidDel="001848B0" w:rsidRDefault="00587138">
            <w:pPr>
              <w:pStyle w:val="BodyText"/>
              <w:spacing w:before="162" w:line="480" w:lineRule="auto"/>
              <w:ind w:right="-90"/>
              <w:jc w:val="center"/>
              <w:rPr>
                <w:del w:id="14396" w:author="Hardik Malhotra" w:date="2021-09-30T19:35:00Z"/>
                <w:rFonts w:ascii="Verdana" w:hAnsi="Verdana" w:cs="Calibri"/>
                <w:sz w:val="14"/>
                <w:szCs w:val="14"/>
              </w:rPr>
              <w:pPrChange w:id="14397" w:author="Ritu Kamra" w:date="2021-09-27T17:37:00Z">
                <w:pPr>
                  <w:pStyle w:val="BodyText"/>
                  <w:spacing w:before="162" w:line="480" w:lineRule="auto"/>
                  <w:ind w:right="-90"/>
                  <w:jc w:val="both"/>
                </w:pPr>
              </w:pPrChange>
            </w:pPr>
            <w:del w:id="14398" w:author="Hardik Malhotra" w:date="2021-09-30T19:35:00Z">
              <w:r w:rsidRPr="00054F74" w:rsidDel="001848B0">
                <w:rPr>
                  <w:rFonts w:ascii="Verdana" w:hAnsi="Verdana" w:cs="Calibri"/>
                  <w:sz w:val="14"/>
                  <w:szCs w:val="14"/>
                </w:rPr>
                <w:delText>64.90</w:delText>
              </w:r>
            </w:del>
            <w:del w:id="14399"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40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9B44859" w14:textId="7280A9D1" w:rsidR="00587138" w:rsidRPr="00F929E8" w:rsidDel="001848B0" w:rsidRDefault="00587138">
            <w:pPr>
              <w:pStyle w:val="BodyText"/>
              <w:spacing w:before="162" w:line="480" w:lineRule="auto"/>
              <w:ind w:right="-90"/>
              <w:jc w:val="center"/>
              <w:rPr>
                <w:del w:id="14401" w:author="Hardik Malhotra" w:date="2021-09-30T19:35:00Z"/>
                <w:rFonts w:ascii="Verdana" w:hAnsi="Verdana" w:cs="Calibri"/>
                <w:sz w:val="14"/>
                <w:szCs w:val="14"/>
              </w:rPr>
              <w:pPrChange w:id="14402" w:author="Ritu Kamra" w:date="2021-09-27T17:37:00Z">
                <w:pPr>
                  <w:pStyle w:val="BodyText"/>
                  <w:spacing w:before="162" w:line="480" w:lineRule="auto"/>
                  <w:ind w:right="-90"/>
                  <w:jc w:val="both"/>
                </w:pPr>
              </w:pPrChange>
            </w:pPr>
            <w:del w:id="14403" w:author="Hardik Malhotra" w:date="2021-09-30T19:35:00Z">
              <w:r w:rsidRPr="00054F74" w:rsidDel="001848B0">
                <w:rPr>
                  <w:rFonts w:ascii="Verdana" w:hAnsi="Verdana" w:cs="Calibri"/>
                  <w:sz w:val="14"/>
                  <w:szCs w:val="14"/>
                </w:rPr>
                <w:delText>72.60</w:delText>
              </w:r>
            </w:del>
            <w:del w:id="1440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40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4487027" w14:textId="4CFFB63A" w:rsidR="00587138" w:rsidRPr="00F929E8" w:rsidDel="001848B0" w:rsidRDefault="00587138">
            <w:pPr>
              <w:pStyle w:val="BodyText"/>
              <w:spacing w:before="162" w:line="480" w:lineRule="auto"/>
              <w:ind w:right="-90"/>
              <w:jc w:val="center"/>
              <w:rPr>
                <w:del w:id="14406" w:author="Hardik Malhotra" w:date="2021-09-30T19:35:00Z"/>
                <w:rFonts w:ascii="Verdana" w:hAnsi="Verdana" w:cs="Calibri"/>
                <w:sz w:val="14"/>
                <w:szCs w:val="14"/>
              </w:rPr>
              <w:pPrChange w:id="14407" w:author="Ritu Kamra" w:date="2021-09-27T17:37:00Z">
                <w:pPr>
                  <w:pStyle w:val="BodyText"/>
                  <w:spacing w:before="162" w:line="480" w:lineRule="auto"/>
                  <w:ind w:right="-90"/>
                  <w:jc w:val="both"/>
                </w:pPr>
              </w:pPrChange>
            </w:pPr>
            <w:del w:id="14408" w:author="Hardik Malhotra" w:date="2021-09-30T19:35:00Z">
              <w:r w:rsidRPr="00054F74" w:rsidDel="001848B0">
                <w:rPr>
                  <w:rFonts w:ascii="Verdana" w:hAnsi="Verdana" w:cs="Calibri"/>
                  <w:sz w:val="14"/>
                  <w:szCs w:val="14"/>
                </w:rPr>
                <w:delText>75.15</w:delText>
              </w:r>
            </w:del>
            <w:del w:id="14409" w:author="Hardik Malhotra" w:date="2021-09-29T18:12:00Z">
              <w:r w:rsidRPr="00054F74" w:rsidDel="007C3A4C">
                <w:rPr>
                  <w:rFonts w:ascii="Verdana" w:hAnsi="Verdana" w:cs="Calibri"/>
                  <w:sz w:val="14"/>
                  <w:szCs w:val="14"/>
                </w:rPr>
                <w:delText>%</w:delText>
              </w:r>
            </w:del>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410"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A033859" w14:textId="08FEC04A" w:rsidR="00587138" w:rsidRPr="00F929E8" w:rsidDel="001848B0" w:rsidRDefault="00587138">
            <w:pPr>
              <w:pStyle w:val="BodyText"/>
              <w:spacing w:before="162" w:line="480" w:lineRule="auto"/>
              <w:ind w:right="-90"/>
              <w:jc w:val="center"/>
              <w:rPr>
                <w:del w:id="14411" w:author="Hardik Malhotra" w:date="2021-09-30T19:35:00Z"/>
                <w:rFonts w:ascii="Verdana" w:hAnsi="Verdana" w:cs="Calibri"/>
                <w:sz w:val="14"/>
                <w:szCs w:val="14"/>
              </w:rPr>
              <w:pPrChange w:id="14412" w:author="Ritu Kamra" w:date="2021-09-27T17:37:00Z">
                <w:pPr>
                  <w:pStyle w:val="BodyText"/>
                  <w:spacing w:before="162" w:line="480" w:lineRule="auto"/>
                  <w:ind w:right="-90"/>
                  <w:jc w:val="both"/>
                </w:pPr>
              </w:pPrChange>
            </w:pPr>
            <w:del w:id="14413" w:author="Hardik Malhotra" w:date="2021-09-30T19:35:00Z">
              <w:r w:rsidRPr="00054F74" w:rsidDel="001848B0">
                <w:rPr>
                  <w:rFonts w:ascii="Verdana" w:hAnsi="Verdana" w:cs="Calibri"/>
                  <w:sz w:val="14"/>
                  <w:szCs w:val="14"/>
                </w:rPr>
                <w:delText>70.40</w:delText>
              </w:r>
            </w:del>
            <w:del w:id="1441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41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895804E" w14:textId="30239BF8" w:rsidR="00587138" w:rsidRPr="00F929E8" w:rsidDel="001848B0" w:rsidRDefault="00587138">
            <w:pPr>
              <w:pStyle w:val="BodyText"/>
              <w:spacing w:before="162" w:line="480" w:lineRule="auto"/>
              <w:ind w:right="-90"/>
              <w:jc w:val="center"/>
              <w:rPr>
                <w:del w:id="14416" w:author="Hardik Malhotra" w:date="2021-09-30T19:35:00Z"/>
                <w:rFonts w:ascii="Verdana" w:hAnsi="Verdana" w:cs="Calibri"/>
                <w:sz w:val="14"/>
                <w:szCs w:val="14"/>
              </w:rPr>
              <w:pPrChange w:id="14417" w:author="Ritu Kamra" w:date="2021-09-27T17:37:00Z">
                <w:pPr>
                  <w:pStyle w:val="BodyText"/>
                  <w:spacing w:before="162" w:line="480" w:lineRule="auto"/>
                  <w:ind w:right="-90"/>
                  <w:jc w:val="both"/>
                </w:pPr>
              </w:pPrChange>
            </w:pPr>
            <w:del w:id="14418" w:author="Hardik Malhotra" w:date="2021-09-30T19:35:00Z">
              <w:r w:rsidRPr="00054F74" w:rsidDel="001848B0">
                <w:rPr>
                  <w:rFonts w:ascii="Verdana" w:hAnsi="Verdana" w:cs="Calibri"/>
                  <w:sz w:val="14"/>
                  <w:szCs w:val="14"/>
                </w:rPr>
                <w:delText>75.57</w:delText>
              </w:r>
            </w:del>
            <w:del w:id="14419"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42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A67FF3D" w14:textId="61233EB3" w:rsidR="00587138" w:rsidRPr="00F929E8" w:rsidDel="001848B0" w:rsidRDefault="00587138">
            <w:pPr>
              <w:pStyle w:val="BodyText"/>
              <w:spacing w:before="162" w:line="480" w:lineRule="auto"/>
              <w:ind w:right="-90"/>
              <w:jc w:val="center"/>
              <w:rPr>
                <w:del w:id="14421" w:author="Hardik Malhotra" w:date="2021-09-30T19:35:00Z"/>
                <w:rFonts w:ascii="Verdana" w:hAnsi="Verdana" w:cs="Calibri"/>
                <w:sz w:val="14"/>
                <w:szCs w:val="14"/>
              </w:rPr>
              <w:pPrChange w:id="14422" w:author="Ritu Kamra" w:date="2021-09-27T17:37:00Z">
                <w:pPr>
                  <w:pStyle w:val="BodyText"/>
                  <w:spacing w:before="162" w:line="480" w:lineRule="auto"/>
                  <w:ind w:right="-90"/>
                  <w:jc w:val="both"/>
                </w:pPr>
              </w:pPrChange>
            </w:pPr>
            <w:del w:id="14423" w:author="Hardik Malhotra" w:date="2021-09-30T19:35:00Z">
              <w:r w:rsidRPr="00054F74" w:rsidDel="001848B0">
                <w:rPr>
                  <w:rFonts w:ascii="Verdana" w:hAnsi="Verdana" w:cs="Calibri"/>
                  <w:sz w:val="14"/>
                  <w:szCs w:val="14"/>
                </w:rPr>
                <w:delText>72.00</w:delText>
              </w:r>
            </w:del>
            <w:del w:id="1442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42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2B784E6" w14:textId="20294F6B" w:rsidR="00587138" w:rsidRPr="00F929E8" w:rsidDel="001848B0" w:rsidRDefault="00587138">
            <w:pPr>
              <w:pStyle w:val="BodyText"/>
              <w:spacing w:before="162" w:line="480" w:lineRule="auto"/>
              <w:ind w:right="-90"/>
              <w:jc w:val="center"/>
              <w:rPr>
                <w:del w:id="14426" w:author="Hardik Malhotra" w:date="2021-09-30T19:35:00Z"/>
                <w:rFonts w:ascii="Verdana" w:hAnsi="Verdana" w:cs="Calibri"/>
                <w:sz w:val="14"/>
                <w:szCs w:val="14"/>
              </w:rPr>
              <w:pPrChange w:id="14427" w:author="Ritu Kamra" w:date="2021-09-27T17:37:00Z">
                <w:pPr>
                  <w:pStyle w:val="BodyText"/>
                  <w:spacing w:before="162" w:line="480" w:lineRule="auto"/>
                  <w:ind w:right="-90"/>
                  <w:jc w:val="both"/>
                </w:pPr>
              </w:pPrChange>
            </w:pPr>
            <w:del w:id="14428" w:author="Hardik Malhotra" w:date="2021-09-30T19:35:00Z">
              <w:r w:rsidRPr="00054F74" w:rsidDel="001848B0">
                <w:rPr>
                  <w:rFonts w:ascii="Verdana" w:hAnsi="Verdana" w:cs="Calibri"/>
                  <w:sz w:val="14"/>
                  <w:szCs w:val="14"/>
                </w:rPr>
                <w:delText>80.00</w:delText>
              </w:r>
            </w:del>
            <w:del w:id="14429" w:author="Hardik Malhotra" w:date="2021-09-29T18:12:00Z">
              <w:r w:rsidRPr="00054F74" w:rsidDel="007C3A4C">
                <w:rPr>
                  <w:rFonts w:ascii="Verdana" w:hAnsi="Verdana" w:cs="Calibri"/>
                  <w:sz w:val="14"/>
                  <w:szCs w:val="14"/>
                </w:rPr>
                <w:delText>%</w:delText>
              </w:r>
            </w:del>
          </w:p>
        </w:tc>
      </w:tr>
      <w:tr w:rsidR="00587138" w:rsidRPr="00C568E6" w:rsidDel="001848B0" w14:paraId="602134E3" w14:textId="18AF4CF6" w:rsidTr="001848B0">
        <w:trPr>
          <w:trHeight w:val="545"/>
          <w:del w:id="14430" w:author="Hardik Malhotra" w:date="2021-09-30T19:35:00Z"/>
          <w:trPrChange w:id="14431" w:author="Hardik Malhotra" w:date="2021-09-30T19:35:00Z">
            <w:trPr>
              <w:trHeight w:val="545"/>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432"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FB9D8DF" w14:textId="6928FB85" w:rsidR="00587138" w:rsidRPr="006F6D2F" w:rsidDel="001848B0" w:rsidRDefault="00587138" w:rsidP="00092529">
            <w:pPr>
              <w:pStyle w:val="BodyText"/>
              <w:spacing w:before="162" w:line="480" w:lineRule="auto"/>
              <w:ind w:right="-90"/>
              <w:jc w:val="both"/>
              <w:rPr>
                <w:del w:id="14433" w:author="Hardik Malhotra" w:date="2021-09-30T19:35:00Z"/>
                <w:rFonts w:ascii="Verdana" w:hAnsi="Verdana"/>
                <w:bCs/>
                <w:sz w:val="14"/>
                <w:szCs w:val="14"/>
              </w:rPr>
            </w:pPr>
            <w:del w:id="14434" w:author="Hardik Malhotra" w:date="2021-09-30T19:35:00Z">
              <w:r w:rsidRPr="00A221A1" w:rsidDel="001848B0">
                <w:rPr>
                  <w:rFonts w:ascii="Verdana" w:hAnsi="Verdana"/>
                  <w:bCs/>
                  <w:sz w:val="14"/>
                  <w:szCs w:val="14"/>
                </w:rPr>
                <w:delText>Jiangsu Yangnong Kumho Chemical Co., Ltd.</w:delText>
              </w:r>
            </w:del>
          </w:p>
        </w:tc>
        <w:tc>
          <w:tcPr>
            <w:tcW w:w="85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435"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7C1E490" w14:textId="64460757" w:rsidR="00587138" w:rsidRPr="00F929E8" w:rsidDel="001848B0" w:rsidRDefault="00587138">
            <w:pPr>
              <w:pStyle w:val="BodyText"/>
              <w:spacing w:before="162" w:line="480" w:lineRule="auto"/>
              <w:ind w:right="-90"/>
              <w:jc w:val="center"/>
              <w:rPr>
                <w:del w:id="14436" w:author="Hardik Malhotra" w:date="2021-09-30T19:35:00Z"/>
                <w:rFonts w:ascii="Verdana" w:hAnsi="Verdana" w:cs="Calibri"/>
                <w:sz w:val="14"/>
                <w:szCs w:val="14"/>
              </w:rPr>
              <w:pPrChange w:id="14437" w:author="Ritu Kamra" w:date="2021-09-27T17:37:00Z">
                <w:pPr>
                  <w:pStyle w:val="BodyText"/>
                  <w:spacing w:before="162" w:line="480" w:lineRule="auto"/>
                  <w:ind w:right="-90"/>
                  <w:jc w:val="both"/>
                </w:pPr>
              </w:pPrChange>
            </w:pPr>
            <w:del w:id="14438" w:author="Hardik Malhotra" w:date="2021-09-30T19:35:00Z">
              <w:r w:rsidRPr="00A221A1" w:rsidDel="001848B0">
                <w:rPr>
                  <w:rFonts w:ascii="Verdana" w:hAnsi="Verdana" w:cs="Calibri"/>
                  <w:sz w:val="14"/>
                  <w:szCs w:val="14"/>
                </w:rPr>
                <w:delText>81.40</w:delText>
              </w:r>
            </w:del>
            <w:del w:id="14439" w:author="Hardik Malhotra" w:date="2021-09-29T18:12:00Z">
              <w:r w:rsidRPr="00A221A1" w:rsidDel="007C3A4C">
                <w:rPr>
                  <w:rFonts w:ascii="Verdana" w:hAnsi="Verdana" w:cs="Calibri"/>
                  <w:sz w:val="14"/>
                  <w:szCs w:val="14"/>
                </w:rPr>
                <w:delText>%</w:delText>
              </w:r>
            </w:del>
          </w:p>
        </w:tc>
        <w:tc>
          <w:tcPr>
            <w:tcW w:w="85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44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46A4466" w14:textId="6D946F44" w:rsidR="00587138" w:rsidRPr="00F929E8" w:rsidDel="001848B0" w:rsidRDefault="00587138">
            <w:pPr>
              <w:pStyle w:val="BodyText"/>
              <w:spacing w:before="162" w:line="480" w:lineRule="auto"/>
              <w:ind w:right="-90"/>
              <w:jc w:val="center"/>
              <w:rPr>
                <w:del w:id="14441" w:author="Hardik Malhotra" w:date="2021-09-30T19:35:00Z"/>
                <w:rFonts w:ascii="Verdana" w:hAnsi="Verdana" w:cs="Calibri"/>
                <w:sz w:val="14"/>
                <w:szCs w:val="14"/>
              </w:rPr>
              <w:pPrChange w:id="14442" w:author="Ritu Kamra" w:date="2021-09-27T17:37:00Z">
                <w:pPr>
                  <w:pStyle w:val="BodyText"/>
                  <w:spacing w:before="162" w:line="480" w:lineRule="auto"/>
                  <w:ind w:right="-90"/>
                  <w:jc w:val="both"/>
                </w:pPr>
              </w:pPrChange>
            </w:pPr>
            <w:del w:id="14443" w:author="Hardik Malhotra" w:date="2021-09-30T19:35:00Z">
              <w:r w:rsidRPr="00054F74" w:rsidDel="001848B0">
                <w:rPr>
                  <w:rFonts w:ascii="Verdana" w:hAnsi="Verdana" w:cs="Calibri"/>
                  <w:sz w:val="14"/>
                  <w:szCs w:val="14"/>
                </w:rPr>
                <w:delText>83.60</w:delText>
              </w:r>
            </w:del>
            <w:del w:id="14444" w:author="Hardik Malhotra" w:date="2021-09-29T18:12:00Z">
              <w:r w:rsidRPr="00054F74" w:rsidDel="007C3A4C">
                <w:rPr>
                  <w:rFonts w:ascii="Verdana" w:hAnsi="Verdana" w:cs="Calibri"/>
                  <w:sz w:val="14"/>
                  <w:szCs w:val="14"/>
                </w:rPr>
                <w:delText>%</w:delText>
              </w:r>
            </w:del>
          </w:p>
        </w:tc>
        <w:tc>
          <w:tcPr>
            <w:tcW w:w="93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445"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BCEDFF6" w14:textId="727D7BA9" w:rsidR="00587138" w:rsidRPr="00F929E8" w:rsidDel="001848B0" w:rsidRDefault="00587138">
            <w:pPr>
              <w:pStyle w:val="BodyText"/>
              <w:spacing w:before="162" w:line="480" w:lineRule="auto"/>
              <w:ind w:right="-90"/>
              <w:jc w:val="center"/>
              <w:rPr>
                <w:del w:id="14446" w:author="Hardik Malhotra" w:date="2021-09-30T19:35:00Z"/>
                <w:rFonts w:ascii="Verdana" w:hAnsi="Verdana" w:cs="Calibri"/>
                <w:sz w:val="14"/>
                <w:szCs w:val="14"/>
              </w:rPr>
              <w:pPrChange w:id="14447" w:author="Ritu Kamra" w:date="2021-09-27T17:37:00Z">
                <w:pPr>
                  <w:pStyle w:val="BodyText"/>
                  <w:spacing w:before="162" w:line="480" w:lineRule="auto"/>
                  <w:ind w:right="-90"/>
                  <w:jc w:val="both"/>
                </w:pPr>
              </w:pPrChange>
            </w:pPr>
            <w:del w:id="14448" w:author="Hardik Malhotra" w:date="2021-09-30T19:35:00Z">
              <w:r w:rsidRPr="00054F74" w:rsidDel="001848B0">
                <w:rPr>
                  <w:rFonts w:ascii="Verdana" w:hAnsi="Verdana" w:cs="Calibri"/>
                  <w:sz w:val="14"/>
                  <w:szCs w:val="14"/>
                </w:rPr>
                <w:delText>73.26</w:delText>
              </w:r>
            </w:del>
            <w:del w:id="14449"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45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A72B137" w14:textId="52FDFB41" w:rsidR="00587138" w:rsidRPr="00F929E8" w:rsidDel="001848B0" w:rsidRDefault="00587138">
            <w:pPr>
              <w:pStyle w:val="BodyText"/>
              <w:spacing w:before="162" w:line="480" w:lineRule="auto"/>
              <w:ind w:right="-90"/>
              <w:jc w:val="center"/>
              <w:rPr>
                <w:del w:id="14451" w:author="Hardik Malhotra" w:date="2021-09-30T19:35:00Z"/>
                <w:rFonts w:ascii="Verdana" w:hAnsi="Verdana" w:cs="Calibri"/>
                <w:sz w:val="14"/>
                <w:szCs w:val="14"/>
              </w:rPr>
              <w:pPrChange w:id="14452" w:author="Ritu Kamra" w:date="2021-09-27T17:37:00Z">
                <w:pPr>
                  <w:pStyle w:val="BodyText"/>
                  <w:spacing w:before="162" w:line="480" w:lineRule="auto"/>
                  <w:ind w:right="-90"/>
                  <w:jc w:val="both"/>
                </w:pPr>
              </w:pPrChange>
            </w:pPr>
            <w:del w:id="14453" w:author="Hardik Malhotra" w:date="2021-09-30T19:35:00Z">
              <w:r w:rsidRPr="00054F74" w:rsidDel="001848B0">
                <w:rPr>
                  <w:rFonts w:ascii="Verdana" w:hAnsi="Verdana" w:cs="Calibri"/>
                  <w:sz w:val="14"/>
                  <w:szCs w:val="14"/>
                </w:rPr>
                <w:delText>84.00</w:delText>
              </w:r>
            </w:del>
            <w:del w:id="1445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45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D056472" w14:textId="749CC600" w:rsidR="00587138" w:rsidRPr="00F929E8" w:rsidDel="001848B0" w:rsidRDefault="00587138">
            <w:pPr>
              <w:pStyle w:val="BodyText"/>
              <w:spacing w:before="162" w:line="480" w:lineRule="auto"/>
              <w:ind w:right="-90"/>
              <w:jc w:val="center"/>
              <w:rPr>
                <w:del w:id="14456" w:author="Hardik Malhotra" w:date="2021-09-30T19:35:00Z"/>
                <w:rFonts w:ascii="Verdana" w:hAnsi="Verdana" w:cs="Calibri"/>
                <w:sz w:val="14"/>
                <w:szCs w:val="14"/>
              </w:rPr>
              <w:pPrChange w:id="14457" w:author="Ritu Kamra" w:date="2021-09-27T17:37:00Z">
                <w:pPr>
                  <w:pStyle w:val="BodyText"/>
                  <w:spacing w:before="162" w:line="480" w:lineRule="auto"/>
                  <w:ind w:right="-90"/>
                  <w:jc w:val="both"/>
                </w:pPr>
              </w:pPrChange>
            </w:pPr>
            <w:del w:id="14458" w:author="Hardik Malhotra" w:date="2021-09-30T19:35:00Z">
              <w:r w:rsidRPr="00054F74" w:rsidDel="001848B0">
                <w:rPr>
                  <w:rFonts w:ascii="Verdana" w:hAnsi="Verdana" w:cs="Calibri"/>
                  <w:sz w:val="14"/>
                  <w:szCs w:val="14"/>
                </w:rPr>
                <w:delText>77.00</w:delText>
              </w:r>
            </w:del>
            <w:del w:id="14459" w:author="Hardik Malhotra" w:date="2021-09-29T18:12:00Z">
              <w:r w:rsidRPr="00054F74" w:rsidDel="007C3A4C">
                <w:rPr>
                  <w:rFonts w:ascii="Verdana" w:hAnsi="Verdana" w:cs="Calibri"/>
                  <w:sz w:val="14"/>
                  <w:szCs w:val="14"/>
                </w:rPr>
                <w:delText>%</w:delText>
              </w:r>
            </w:del>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460"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2EB3E9C" w14:textId="3D64E297" w:rsidR="00587138" w:rsidRPr="00F929E8" w:rsidDel="001848B0" w:rsidRDefault="00587138">
            <w:pPr>
              <w:pStyle w:val="BodyText"/>
              <w:spacing w:before="162" w:line="480" w:lineRule="auto"/>
              <w:ind w:right="-90"/>
              <w:jc w:val="center"/>
              <w:rPr>
                <w:del w:id="14461" w:author="Hardik Malhotra" w:date="2021-09-30T19:35:00Z"/>
                <w:rFonts w:ascii="Verdana" w:hAnsi="Verdana" w:cs="Calibri"/>
                <w:sz w:val="14"/>
                <w:szCs w:val="14"/>
              </w:rPr>
              <w:pPrChange w:id="14462" w:author="Ritu Kamra" w:date="2021-09-27T17:37:00Z">
                <w:pPr>
                  <w:pStyle w:val="BodyText"/>
                  <w:spacing w:before="162" w:line="480" w:lineRule="auto"/>
                  <w:ind w:right="-90"/>
                  <w:jc w:val="both"/>
                </w:pPr>
              </w:pPrChange>
            </w:pPr>
            <w:del w:id="14463" w:author="Hardik Malhotra" w:date="2021-09-30T19:35:00Z">
              <w:r w:rsidRPr="00054F74" w:rsidDel="001848B0">
                <w:rPr>
                  <w:rFonts w:ascii="Verdana" w:hAnsi="Verdana" w:cs="Calibri"/>
                  <w:sz w:val="14"/>
                  <w:szCs w:val="14"/>
                </w:rPr>
                <w:delText>74.80</w:delText>
              </w:r>
            </w:del>
            <w:del w:id="1446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46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5CDAE4F" w14:textId="6255869B" w:rsidR="00587138" w:rsidRPr="00F929E8" w:rsidDel="001848B0" w:rsidRDefault="00587138">
            <w:pPr>
              <w:pStyle w:val="BodyText"/>
              <w:spacing w:before="162" w:line="480" w:lineRule="auto"/>
              <w:ind w:right="-90"/>
              <w:jc w:val="center"/>
              <w:rPr>
                <w:del w:id="14466" w:author="Hardik Malhotra" w:date="2021-09-30T19:35:00Z"/>
                <w:rFonts w:ascii="Verdana" w:hAnsi="Verdana" w:cs="Calibri"/>
                <w:sz w:val="14"/>
                <w:szCs w:val="14"/>
              </w:rPr>
              <w:pPrChange w:id="14467" w:author="Ritu Kamra" w:date="2021-09-27T17:37:00Z">
                <w:pPr>
                  <w:pStyle w:val="BodyText"/>
                  <w:spacing w:before="162" w:line="480" w:lineRule="auto"/>
                  <w:ind w:right="-90"/>
                  <w:jc w:val="both"/>
                </w:pPr>
              </w:pPrChange>
            </w:pPr>
            <w:del w:id="14468" w:author="Hardik Malhotra" w:date="2021-09-30T19:35:00Z">
              <w:r w:rsidRPr="00054F74" w:rsidDel="001848B0">
                <w:rPr>
                  <w:rFonts w:ascii="Verdana" w:hAnsi="Verdana" w:cs="Calibri"/>
                  <w:sz w:val="14"/>
                  <w:szCs w:val="14"/>
                </w:rPr>
                <w:delText>80.30</w:delText>
              </w:r>
            </w:del>
            <w:del w:id="14469"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47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EA4B2B0" w14:textId="0619DAA7" w:rsidR="00587138" w:rsidRPr="00F929E8" w:rsidDel="001848B0" w:rsidRDefault="00587138">
            <w:pPr>
              <w:pStyle w:val="BodyText"/>
              <w:spacing w:before="162" w:line="480" w:lineRule="auto"/>
              <w:ind w:right="-90"/>
              <w:jc w:val="center"/>
              <w:rPr>
                <w:del w:id="14471" w:author="Hardik Malhotra" w:date="2021-09-30T19:35:00Z"/>
                <w:rFonts w:ascii="Verdana" w:hAnsi="Verdana" w:cs="Calibri"/>
                <w:sz w:val="14"/>
                <w:szCs w:val="14"/>
              </w:rPr>
              <w:pPrChange w:id="14472" w:author="Ritu Kamra" w:date="2021-09-27T17:37:00Z">
                <w:pPr>
                  <w:pStyle w:val="BodyText"/>
                  <w:spacing w:before="162" w:line="480" w:lineRule="auto"/>
                  <w:ind w:right="-90"/>
                  <w:jc w:val="both"/>
                </w:pPr>
              </w:pPrChange>
            </w:pPr>
            <w:del w:id="14473" w:author="Hardik Malhotra" w:date="2021-09-30T19:35:00Z">
              <w:r w:rsidRPr="00054F74" w:rsidDel="001848B0">
                <w:rPr>
                  <w:rFonts w:ascii="Verdana" w:hAnsi="Verdana" w:cs="Calibri"/>
                  <w:sz w:val="14"/>
                  <w:szCs w:val="14"/>
                </w:rPr>
                <w:delText>78.00</w:delText>
              </w:r>
            </w:del>
            <w:del w:id="1447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47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F67E74C" w14:textId="28E5F330" w:rsidR="00587138" w:rsidRPr="00F929E8" w:rsidDel="001848B0" w:rsidRDefault="00587138">
            <w:pPr>
              <w:pStyle w:val="BodyText"/>
              <w:spacing w:before="162" w:line="480" w:lineRule="auto"/>
              <w:ind w:right="-90"/>
              <w:jc w:val="center"/>
              <w:rPr>
                <w:del w:id="14476" w:author="Hardik Malhotra" w:date="2021-09-30T19:35:00Z"/>
                <w:rFonts w:ascii="Verdana" w:hAnsi="Verdana" w:cs="Calibri"/>
                <w:sz w:val="14"/>
                <w:szCs w:val="14"/>
              </w:rPr>
              <w:pPrChange w:id="14477" w:author="Ritu Kamra" w:date="2021-09-27T17:37:00Z">
                <w:pPr>
                  <w:pStyle w:val="BodyText"/>
                  <w:spacing w:before="162" w:line="480" w:lineRule="auto"/>
                  <w:ind w:right="-90"/>
                  <w:jc w:val="both"/>
                </w:pPr>
              </w:pPrChange>
            </w:pPr>
            <w:del w:id="14478" w:author="Hardik Malhotra" w:date="2021-09-30T19:35:00Z">
              <w:r w:rsidRPr="00054F74" w:rsidDel="001848B0">
                <w:rPr>
                  <w:rFonts w:ascii="Verdana" w:hAnsi="Verdana" w:cs="Calibri"/>
                  <w:sz w:val="14"/>
                  <w:szCs w:val="14"/>
                </w:rPr>
                <w:delText>90.00</w:delText>
              </w:r>
            </w:del>
            <w:del w:id="14479" w:author="Hardik Malhotra" w:date="2021-09-29T18:12:00Z">
              <w:r w:rsidRPr="00054F74" w:rsidDel="007C3A4C">
                <w:rPr>
                  <w:rFonts w:ascii="Verdana" w:hAnsi="Verdana" w:cs="Calibri"/>
                  <w:sz w:val="14"/>
                  <w:szCs w:val="14"/>
                </w:rPr>
                <w:delText>%</w:delText>
              </w:r>
            </w:del>
          </w:p>
        </w:tc>
      </w:tr>
      <w:tr w:rsidR="00587138" w:rsidRPr="00C568E6" w:rsidDel="001848B0" w14:paraId="0333F5F4" w14:textId="5CB33F3C" w:rsidTr="001848B0">
        <w:trPr>
          <w:trHeight w:val="545"/>
          <w:del w:id="14480" w:author="Hardik Malhotra" w:date="2021-09-30T19:35:00Z"/>
          <w:trPrChange w:id="14481" w:author="Hardik Malhotra" w:date="2021-09-30T19:35:00Z">
            <w:trPr>
              <w:trHeight w:val="545"/>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482"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4F6BFFA" w14:textId="182828A6" w:rsidR="00587138" w:rsidRPr="006F6D2F" w:rsidDel="001848B0" w:rsidRDefault="00587138" w:rsidP="00092529">
            <w:pPr>
              <w:pStyle w:val="BodyText"/>
              <w:spacing w:before="162" w:line="480" w:lineRule="auto"/>
              <w:ind w:right="-90"/>
              <w:jc w:val="both"/>
              <w:rPr>
                <w:del w:id="14483" w:author="Hardik Malhotra" w:date="2021-09-30T19:35:00Z"/>
                <w:rFonts w:ascii="Verdana" w:hAnsi="Verdana"/>
                <w:bCs/>
                <w:sz w:val="14"/>
                <w:szCs w:val="14"/>
              </w:rPr>
            </w:pPr>
            <w:del w:id="14484" w:author="Hardik Malhotra" w:date="2021-09-30T19:35:00Z">
              <w:r w:rsidRPr="00A221A1" w:rsidDel="001848B0">
                <w:rPr>
                  <w:rFonts w:ascii="Verdana" w:hAnsi="Verdana"/>
                  <w:bCs/>
                  <w:sz w:val="14"/>
                  <w:szCs w:val="14"/>
                </w:rPr>
                <w:delText>Sinopec Baling Petrochemical Co.,Ltd</w:delText>
              </w:r>
            </w:del>
          </w:p>
        </w:tc>
        <w:tc>
          <w:tcPr>
            <w:tcW w:w="85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485"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92FE005" w14:textId="57AC3362" w:rsidR="00587138" w:rsidRPr="00F929E8" w:rsidDel="001848B0" w:rsidRDefault="00587138">
            <w:pPr>
              <w:pStyle w:val="BodyText"/>
              <w:spacing w:before="162" w:line="480" w:lineRule="auto"/>
              <w:ind w:right="-90"/>
              <w:jc w:val="center"/>
              <w:rPr>
                <w:del w:id="14486" w:author="Hardik Malhotra" w:date="2021-09-30T19:35:00Z"/>
                <w:rFonts w:ascii="Verdana" w:hAnsi="Verdana" w:cs="Calibri"/>
                <w:sz w:val="14"/>
                <w:szCs w:val="14"/>
              </w:rPr>
              <w:pPrChange w:id="14487" w:author="Ritu Kamra" w:date="2021-09-27T17:37:00Z">
                <w:pPr>
                  <w:pStyle w:val="BodyText"/>
                  <w:spacing w:before="162" w:line="480" w:lineRule="auto"/>
                  <w:ind w:right="-90"/>
                  <w:jc w:val="both"/>
                </w:pPr>
              </w:pPrChange>
            </w:pPr>
            <w:del w:id="14488" w:author="Hardik Malhotra" w:date="2021-09-30T19:35:00Z">
              <w:r w:rsidRPr="00A221A1" w:rsidDel="001848B0">
                <w:rPr>
                  <w:rFonts w:ascii="Verdana" w:hAnsi="Verdana" w:cs="Calibri"/>
                  <w:sz w:val="14"/>
                  <w:szCs w:val="14"/>
                </w:rPr>
                <w:delText>85.80</w:delText>
              </w:r>
            </w:del>
            <w:del w:id="14489" w:author="Hardik Malhotra" w:date="2021-09-29T18:12:00Z">
              <w:r w:rsidRPr="00A221A1" w:rsidDel="007C3A4C">
                <w:rPr>
                  <w:rFonts w:ascii="Verdana" w:hAnsi="Verdana" w:cs="Calibri"/>
                  <w:sz w:val="14"/>
                  <w:szCs w:val="14"/>
                </w:rPr>
                <w:delText>%</w:delText>
              </w:r>
            </w:del>
          </w:p>
        </w:tc>
        <w:tc>
          <w:tcPr>
            <w:tcW w:w="85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49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CB1DF94" w14:textId="043C1098" w:rsidR="00587138" w:rsidRPr="00F929E8" w:rsidDel="001848B0" w:rsidRDefault="00587138">
            <w:pPr>
              <w:pStyle w:val="BodyText"/>
              <w:spacing w:before="162" w:line="480" w:lineRule="auto"/>
              <w:ind w:right="-90"/>
              <w:jc w:val="center"/>
              <w:rPr>
                <w:del w:id="14491" w:author="Hardik Malhotra" w:date="2021-09-30T19:35:00Z"/>
                <w:rFonts w:ascii="Verdana" w:hAnsi="Verdana" w:cs="Calibri"/>
                <w:sz w:val="14"/>
                <w:szCs w:val="14"/>
              </w:rPr>
              <w:pPrChange w:id="14492" w:author="Ritu Kamra" w:date="2021-09-27T17:37:00Z">
                <w:pPr>
                  <w:pStyle w:val="BodyText"/>
                  <w:spacing w:before="162" w:line="480" w:lineRule="auto"/>
                  <w:ind w:right="-90"/>
                  <w:jc w:val="both"/>
                </w:pPr>
              </w:pPrChange>
            </w:pPr>
            <w:del w:id="14493" w:author="Hardik Malhotra" w:date="2021-09-30T19:35:00Z">
              <w:r w:rsidRPr="00054F74" w:rsidDel="001848B0">
                <w:rPr>
                  <w:rFonts w:ascii="Verdana" w:hAnsi="Verdana" w:cs="Calibri"/>
                  <w:sz w:val="14"/>
                  <w:szCs w:val="14"/>
                </w:rPr>
                <w:delText>88.00</w:delText>
              </w:r>
            </w:del>
            <w:del w:id="14494" w:author="Hardik Malhotra" w:date="2021-09-29T18:12:00Z">
              <w:r w:rsidRPr="00054F74" w:rsidDel="007C3A4C">
                <w:rPr>
                  <w:rFonts w:ascii="Verdana" w:hAnsi="Verdana" w:cs="Calibri"/>
                  <w:sz w:val="14"/>
                  <w:szCs w:val="14"/>
                </w:rPr>
                <w:delText>%</w:delText>
              </w:r>
            </w:del>
          </w:p>
        </w:tc>
        <w:tc>
          <w:tcPr>
            <w:tcW w:w="93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495"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EDB20B5" w14:textId="0F555078" w:rsidR="00587138" w:rsidRPr="00F929E8" w:rsidDel="001848B0" w:rsidRDefault="00587138">
            <w:pPr>
              <w:pStyle w:val="BodyText"/>
              <w:spacing w:before="162" w:line="480" w:lineRule="auto"/>
              <w:ind w:right="-90"/>
              <w:jc w:val="center"/>
              <w:rPr>
                <w:del w:id="14496" w:author="Hardik Malhotra" w:date="2021-09-30T19:35:00Z"/>
                <w:rFonts w:ascii="Verdana" w:hAnsi="Verdana" w:cs="Calibri"/>
                <w:sz w:val="14"/>
                <w:szCs w:val="14"/>
              </w:rPr>
              <w:pPrChange w:id="14497" w:author="Ritu Kamra" w:date="2021-09-27T17:37:00Z">
                <w:pPr>
                  <w:pStyle w:val="BodyText"/>
                  <w:spacing w:before="162" w:line="480" w:lineRule="auto"/>
                  <w:ind w:right="-90"/>
                  <w:jc w:val="both"/>
                </w:pPr>
              </w:pPrChange>
            </w:pPr>
            <w:del w:id="14498" w:author="Hardik Malhotra" w:date="2021-09-30T19:35:00Z">
              <w:r w:rsidRPr="00054F74" w:rsidDel="001848B0">
                <w:rPr>
                  <w:rFonts w:ascii="Verdana" w:hAnsi="Verdana" w:cs="Calibri"/>
                  <w:sz w:val="14"/>
                  <w:szCs w:val="14"/>
                </w:rPr>
                <w:delText>90.20</w:delText>
              </w:r>
            </w:del>
            <w:del w:id="14499"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50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782A7FB" w14:textId="56FCB660" w:rsidR="00587138" w:rsidRPr="00F929E8" w:rsidDel="001848B0" w:rsidRDefault="00587138">
            <w:pPr>
              <w:pStyle w:val="BodyText"/>
              <w:spacing w:before="162" w:line="480" w:lineRule="auto"/>
              <w:ind w:right="-90"/>
              <w:jc w:val="center"/>
              <w:rPr>
                <w:del w:id="14501" w:author="Hardik Malhotra" w:date="2021-09-30T19:35:00Z"/>
                <w:rFonts w:ascii="Verdana" w:hAnsi="Verdana" w:cs="Calibri"/>
                <w:sz w:val="14"/>
                <w:szCs w:val="14"/>
              </w:rPr>
              <w:pPrChange w:id="14502" w:author="Ritu Kamra" w:date="2021-09-27T17:37:00Z">
                <w:pPr>
                  <w:pStyle w:val="BodyText"/>
                  <w:spacing w:before="162" w:line="480" w:lineRule="auto"/>
                  <w:ind w:right="-90"/>
                  <w:jc w:val="both"/>
                </w:pPr>
              </w:pPrChange>
            </w:pPr>
            <w:del w:id="14503" w:author="Hardik Malhotra" w:date="2021-09-30T19:35:00Z">
              <w:r w:rsidRPr="00054F74" w:rsidDel="001848B0">
                <w:rPr>
                  <w:rFonts w:ascii="Verdana" w:hAnsi="Verdana" w:cs="Calibri"/>
                  <w:sz w:val="14"/>
                  <w:szCs w:val="14"/>
                </w:rPr>
                <w:delText>82.50</w:delText>
              </w:r>
            </w:del>
            <w:del w:id="1450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50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A73150F" w14:textId="37ED7637" w:rsidR="00587138" w:rsidRPr="00F929E8" w:rsidDel="001848B0" w:rsidRDefault="00587138">
            <w:pPr>
              <w:pStyle w:val="BodyText"/>
              <w:spacing w:before="162" w:line="480" w:lineRule="auto"/>
              <w:ind w:right="-90"/>
              <w:jc w:val="center"/>
              <w:rPr>
                <w:del w:id="14506" w:author="Hardik Malhotra" w:date="2021-09-30T19:35:00Z"/>
                <w:rFonts w:ascii="Verdana" w:hAnsi="Verdana" w:cs="Calibri"/>
                <w:sz w:val="14"/>
                <w:szCs w:val="14"/>
              </w:rPr>
              <w:pPrChange w:id="14507" w:author="Ritu Kamra" w:date="2021-09-27T17:37:00Z">
                <w:pPr>
                  <w:pStyle w:val="BodyText"/>
                  <w:spacing w:before="162" w:line="480" w:lineRule="auto"/>
                  <w:ind w:right="-90"/>
                  <w:jc w:val="both"/>
                </w:pPr>
              </w:pPrChange>
            </w:pPr>
            <w:del w:id="14508" w:author="Hardik Malhotra" w:date="2021-09-30T19:35:00Z">
              <w:r w:rsidRPr="00054F74" w:rsidDel="001848B0">
                <w:rPr>
                  <w:rFonts w:ascii="Verdana" w:hAnsi="Verdana" w:cs="Calibri"/>
                  <w:sz w:val="14"/>
                  <w:szCs w:val="14"/>
                </w:rPr>
                <w:delText>93.94</w:delText>
              </w:r>
            </w:del>
            <w:del w:id="14509" w:author="Hardik Malhotra" w:date="2021-09-29T18:12:00Z">
              <w:r w:rsidRPr="00054F74" w:rsidDel="007C3A4C">
                <w:rPr>
                  <w:rFonts w:ascii="Verdana" w:hAnsi="Verdana" w:cs="Calibri"/>
                  <w:sz w:val="14"/>
                  <w:szCs w:val="14"/>
                </w:rPr>
                <w:delText>%</w:delText>
              </w:r>
            </w:del>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510"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BFBC83A" w14:textId="2BDCE0B1" w:rsidR="00587138" w:rsidRPr="00F929E8" w:rsidDel="001848B0" w:rsidRDefault="00587138">
            <w:pPr>
              <w:pStyle w:val="BodyText"/>
              <w:spacing w:before="162" w:line="480" w:lineRule="auto"/>
              <w:ind w:right="-90"/>
              <w:jc w:val="center"/>
              <w:rPr>
                <w:del w:id="14511" w:author="Hardik Malhotra" w:date="2021-09-30T19:35:00Z"/>
                <w:rFonts w:ascii="Verdana" w:hAnsi="Verdana" w:cs="Calibri"/>
                <w:sz w:val="14"/>
                <w:szCs w:val="14"/>
              </w:rPr>
              <w:pPrChange w:id="14512" w:author="Ritu Kamra" w:date="2021-09-27T17:37:00Z">
                <w:pPr>
                  <w:pStyle w:val="BodyText"/>
                  <w:spacing w:before="162" w:line="480" w:lineRule="auto"/>
                  <w:ind w:right="-90"/>
                  <w:jc w:val="both"/>
                </w:pPr>
              </w:pPrChange>
            </w:pPr>
            <w:del w:id="14513" w:author="Hardik Malhotra" w:date="2021-09-30T19:35:00Z">
              <w:r w:rsidRPr="00054F74" w:rsidDel="001848B0">
                <w:rPr>
                  <w:rFonts w:ascii="Verdana" w:hAnsi="Verdana" w:cs="Calibri"/>
                  <w:sz w:val="14"/>
                  <w:szCs w:val="14"/>
                </w:rPr>
                <w:delText>83.60</w:delText>
              </w:r>
            </w:del>
            <w:del w:id="1451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51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53D2292" w14:textId="53A4AF6E" w:rsidR="00587138" w:rsidRPr="00F929E8" w:rsidDel="001848B0" w:rsidRDefault="00587138">
            <w:pPr>
              <w:pStyle w:val="BodyText"/>
              <w:spacing w:before="162" w:line="480" w:lineRule="auto"/>
              <w:ind w:right="-90"/>
              <w:jc w:val="center"/>
              <w:rPr>
                <w:del w:id="14516" w:author="Hardik Malhotra" w:date="2021-09-30T19:35:00Z"/>
                <w:rFonts w:ascii="Verdana" w:hAnsi="Verdana" w:cs="Calibri"/>
                <w:sz w:val="14"/>
                <w:szCs w:val="14"/>
              </w:rPr>
              <w:pPrChange w:id="14517" w:author="Ritu Kamra" w:date="2021-09-27T17:37:00Z">
                <w:pPr>
                  <w:pStyle w:val="BodyText"/>
                  <w:spacing w:before="162" w:line="480" w:lineRule="auto"/>
                  <w:ind w:right="-90"/>
                  <w:jc w:val="both"/>
                </w:pPr>
              </w:pPrChange>
            </w:pPr>
            <w:del w:id="14518" w:author="Hardik Malhotra" w:date="2021-09-30T19:35:00Z">
              <w:r w:rsidRPr="00054F74" w:rsidDel="001848B0">
                <w:rPr>
                  <w:rFonts w:ascii="Verdana" w:hAnsi="Verdana" w:cs="Calibri"/>
                  <w:sz w:val="14"/>
                  <w:szCs w:val="14"/>
                </w:rPr>
                <w:delText>85.80</w:delText>
              </w:r>
            </w:del>
            <w:del w:id="14519"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52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5644282" w14:textId="6FEAF396" w:rsidR="00587138" w:rsidRPr="00F929E8" w:rsidDel="001848B0" w:rsidRDefault="00587138">
            <w:pPr>
              <w:pStyle w:val="BodyText"/>
              <w:spacing w:before="162" w:line="480" w:lineRule="auto"/>
              <w:ind w:right="-90"/>
              <w:jc w:val="center"/>
              <w:rPr>
                <w:del w:id="14521" w:author="Hardik Malhotra" w:date="2021-09-30T19:35:00Z"/>
                <w:rFonts w:ascii="Verdana" w:hAnsi="Verdana" w:cs="Calibri"/>
                <w:sz w:val="14"/>
                <w:szCs w:val="14"/>
              </w:rPr>
              <w:pPrChange w:id="14522" w:author="Ritu Kamra" w:date="2021-09-27T17:37:00Z">
                <w:pPr>
                  <w:pStyle w:val="BodyText"/>
                  <w:spacing w:before="162" w:line="480" w:lineRule="auto"/>
                  <w:ind w:right="-90"/>
                  <w:jc w:val="both"/>
                </w:pPr>
              </w:pPrChange>
            </w:pPr>
            <w:del w:id="14523" w:author="Hardik Malhotra" w:date="2021-09-30T19:35:00Z">
              <w:r w:rsidRPr="00054F74" w:rsidDel="001848B0">
                <w:rPr>
                  <w:rFonts w:ascii="Verdana" w:hAnsi="Verdana" w:cs="Calibri"/>
                  <w:sz w:val="14"/>
                  <w:szCs w:val="14"/>
                </w:rPr>
                <w:delText>85.00</w:delText>
              </w:r>
            </w:del>
            <w:del w:id="1452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52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2585EA7" w14:textId="238FBF86" w:rsidR="00587138" w:rsidRPr="00F929E8" w:rsidDel="001848B0" w:rsidRDefault="00587138">
            <w:pPr>
              <w:pStyle w:val="BodyText"/>
              <w:spacing w:before="162" w:line="480" w:lineRule="auto"/>
              <w:ind w:right="-90"/>
              <w:jc w:val="center"/>
              <w:rPr>
                <w:del w:id="14526" w:author="Hardik Malhotra" w:date="2021-09-30T19:35:00Z"/>
                <w:rFonts w:ascii="Verdana" w:hAnsi="Verdana" w:cs="Calibri"/>
                <w:sz w:val="14"/>
                <w:szCs w:val="14"/>
              </w:rPr>
              <w:pPrChange w:id="14527" w:author="Ritu Kamra" w:date="2021-09-27T17:37:00Z">
                <w:pPr>
                  <w:pStyle w:val="BodyText"/>
                  <w:spacing w:before="162" w:line="480" w:lineRule="auto"/>
                  <w:ind w:right="-90"/>
                  <w:jc w:val="both"/>
                </w:pPr>
              </w:pPrChange>
            </w:pPr>
            <w:del w:id="14528" w:author="Hardik Malhotra" w:date="2021-09-30T19:35:00Z">
              <w:r w:rsidRPr="00054F74" w:rsidDel="001848B0">
                <w:rPr>
                  <w:rFonts w:ascii="Verdana" w:hAnsi="Verdana" w:cs="Calibri"/>
                  <w:sz w:val="14"/>
                  <w:szCs w:val="14"/>
                </w:rPr>
                <w:delText>95.00</w:delText>
              </w:r>
            </w:del>
            <w:del w:id="14529" w:author="Hardik Malhotra" w:date="2021-09-29T18:12:00Z">
              <w:r w:rsidRPr="00054F74" w:rsidDel="007C3A4C">
                <w:rPr>
                  <w:rFonts w:ascii="Verdana" w:hAnsi="Verdana" w:cs="Calibri"/>
                  <w:sz w:val="14"/>
                  <w:szCs w:val="14"/>
                </w:rPr>
                <w:delText>%</w:delText>
              </w:r>
            </w:del>
          </w:p>
        </w:tc>
      </w:tr>
      <w:tr w:rsidR="00587138" w:rsidRPr="00C568E6" w:rsidDel="001848B0" w14:paraId="424E4770" w14:textId="28A5A93D" w:rsidTr="001848B0">
        <w:trPr>
          <w:trHeight w:val="545"/>
          <w:del w:id="14530" w:author="Hardik Malhotra" w:date="2021-09-30T19:35:00Z"/>
          <w:trPrChange w:id="14531" w:author="Hardik Malhotra" w:date="2021-09-30T19:35:00Z">
            <w:trPr>
              <w:trHeight w:val="545"/>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532"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B6F377A" w14:textId="638DCC8B" w:rsidR="00587138" w:rsidRPr="006F6D2F" w:rsidDel="001848B0" w:rsidRDefault="00587138" w:rsidP="00092529">
            <w:pPr>
              <w:pStyle w:val="BodyText"/>
              <w:spacing w:before="162" w:line="480" w:lineRule="auto"/>
              <w:ind w:right="-90"/>
              <w:jc w:val="both"/>
              <w:rPr>
                <w:del w:id="14533" w:author="Hardik Malhotra" w:date="2021-09-30T19:35:00Z"/>
                <w:rFonts w:ascii="Verdana" w:hAnsi="Verdana"/>
                <w:bCs/>
                <w:sz w:val="14"/>
                <w:szCs w:val="14"/>
              </w:rPr>
            </w:pPr>
            <w:del w:id="14534" w:author="Hardik Malhotra" w:date="2021-09-30T19:35:00Z">
              <w:r w:rsidRPr="00A221A1" w:rsidDel="001848B0">
                <w:rPr>
                  <w:rFonts w:ascii="Verdana" w:hAnsi="Verdana"/>
                  <w:bCs/>
                  <w:sz w:val="14"/>
                  <w:szCs w:val="14"/>
                </w:rPr>
                <w:delText>Zhuhai Hongchang Electronic Material Co Ltd</w:delText>
              </w:r>
            </w:del>
          </w:p>
        </w:tc>
        <w:tc>
          <w:tcPr>
            <w:tcW w:w="85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535"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4B0391B" w14:textId="51ECD1FA" w:rsidR="00587138" w:rsidRPr="00F929E8" w:rsidDel="001848B0" w:rsidRDefault="00587138">
            <w:pPr>
              <w:pStyle w:val="BodyText"/>
              <w:spacing w:before="162" w:line="480" w:lineRule="auto"/>
              <w:ind w:right="-90"/>
              <w:jc w:val="center"/>
              <w:rPr>
                <w:del w:id="14536" w:author="Hardik Malhotra" w:date="2021-09-30T19:35:00Z"/>
                <w:rFonts w:ascii="Verdana" w:hAnsi="Verdana" w:cs="Calibri"/>
                <w:sz w:val="14"/>
                <w:szCs w:val="14"/>
              </w:rPr>
              <w:pPrChange w:id="14537" w:author="Ritu Kamra" w:date="2021-09-27T17:37:00Z">
                <w:pPr>
                  <w:pStyle w:val="BodyText"/>
                  <w:spacing w:before="162" w:line="480" w:lineRule="auto"/>
                  <w:ind w:right="-90"/>
                  <w:jc w:val="both"/>
                </w:pPr>
              </w:pPrChange>
            </w:pPr>
            <w:del w:id="14538" w:author="Hardik Malhotra" w:date="2021-09-30T19:35:00Z">
              <w:r w:rsidRPr="00A221A1" w:rsidDel="001848B0">
                <w:rPr>
                  <w:rFonts w:ascii="Verdana" w:hAnsi="Verdana" w:cs="Calibri"/>
                  <w:sz w:val="14"/>
                  <w:szCs w:val="14"/>
                </w:rPr>
                <w:delText>86.90</w:delText>
              </w:r>
            </w:del>
            <w:del w:id="14539" w:author="Hardik Malhotra" w:date="2021-09-29T18:12:00Z">
              <w:r w:rsidRPr="00A221A1" w:rsidDel="007C3A4C">
                <w:rPr>
                  <w:rFonts w:ascii="Verdana" w:hAnsi="Verdana" w:cs="Calibri"/>
                  <w:sz w:val="14"/>
                  <w:szCs w:val="14"/>
                </w:rPr>
                <w:delText>%</w:delText>
              </w:r>
            </w:del>
          </w:p>
        </w:tc>
        <w:tc>
          <w:tcPr>
            <w:tcW w:w="85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54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78BC668" w14:textId="054049BA" w:rsidR="00587138" w:rsidRPr="00F929E8" w:rsidDel="001848B0" w:rsidRDefault="00587138">
            <w:pPr>
              <w:pStyle w:val="BodyText"/>
              <w:spacing w:before="162" w:line="480" w:lineRule="auto"/>
              <w:ind w:right="-90"/>
              <w:jc w:val="center"/>
              <w:rPr>
                <w:del w:id="14541" w:author="Hardik Malhotra" w:date="2021-09-30T19:35:00Z"/>
                <w:rFonts w:ascii="Verdana" w:hAnsi="Verdana" w:cs="Calibri"/>
                <w:sz w:val="14"/>
                <w:szCs w:val="14"/>
              </w:rPr>
              <w:pPrChange w:id="14542" w:author="Ritu Kamra" w:date="2021-09-27T17:37:00Z">
                <w:pPr>
                  <w:pStyle w:val="BodyText"/>
                  <w:spacing w:before="162" w:line="480" w:lineRule="auto"/>
                  <w:ind w:right="-90"/>
                  <w:jc w:val="both"/>
                </w:pPr>
              </w:pPrChange>
            </w:pPr>
            <w:del w:id="14543" w:author="Hardik Malhotra" w:date="2021-09-30T19:35:00Z">
              <w:r w:rsidRPr="00054F74" w:rsidDel="001848B0">
                <w:rPr>
                  <w:rFonts w:ascii="Verdana" w:hAnsi="Verdana" w:cs="Calibri"/>
                  <w:sz w:val="14"/>
                  <w:szCs w:val="14"/>
                </w:rPr>
                <w:delText>92.40</w:delText>
              </w:r>
            </w:del>
            <w:del w:id="14544" w:author="Hardik Malhotra" w:date="2021-09-29T18:12:00Z">
              <w:r w:rsidRPr="00054F74" w:rsidDel="007C3A4C">
                <w:rPr>
                  <w:rFonts w:ascii="Verdana" w:hAnsi="Verdana" w:cs="Calibri"/>
                  <w:sz w:val="14"/>
                  <w:szCs w:val="14"/>
                </w:rPr>
                <w:delText>%</w:delText>
              </w:r>
            </w:del>
          </w:p>
        </w:tc>
        <w:tc>
          <w:tcPr>
            <w:tcW w:w="93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545"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8475887" w14:textId="0E591940" w:rsidR="00587138" w:rsidRPr="00F929E8" w:rsidDel="001848B0" w:rsidRDefault="00587138">
            <w:pPr>
              <w:pStyle w:val="BodyText"/>
              <w:spacing w:before="162" w:line="480" w:lineRule="auto"/>
              <w:ind w:right="-90"/>
              <w:jc w:val="center"/>
              <w:rPr>
                <w:del w:id="14546" w:author="Hardik Malhotra" w:date="2021-09-30T19:35:00Z"/>
                <w:rFonts w:ascii="Verdana" w:hAnsi="Verdana" w:cs="Calibri"/>
                <w:sz w:val="14"/>
                <w:szCs w:val="14"/>
              </w:rPr>
              <w:pPrChange w:id="14547" w:author="Ritu Kamra" w:date="2021-09-27T17:37:00Z">
                <w:pPr>
                  <w:pStyle w:val="BodyText"/>
                  <w:spacing w:before="162" w:line="480" w:lineRule="auto"/>
                  <w:ind w:right="-90"/>
                  <w:jc w:val="both"/>
                </w:pPr>
              </w:pPrChange>
            </w:pPr>
            <w:del w:id="14548" w:author="Hardik Malhotra" w:date="2021-09-30T19:35:00Z">
              <w:r w:rsidRPr="00054F74" w:rsidDel="001848B0">
                <w:rPr>
                  <w:rFonts w:ascii="Verdana" w:hAnsi="Verdana" w:cs="Calibri"/>
                  <w:sz w:val="14"/>
                  <w:szCs w:val="14"/>
                </w:rPr>
                <w:delText>88.00</w:delText>
              </w:r>
            </w:del>
            <w:del w:id="14549"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55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41BF73B" w14:textId="0B2A53F7" w:rsidR="00587138" w:rsidRPr="00F929E8" w:rsidDel="001848B0" w:rsidRDefault="00587138">
            <w:pPr>
              <w:pStyle w:val="BodyText"/>
              <w:spacing w:before="162" w:line="480" w:lineRule="auto"/>
              <w:ind w:right="-90"/>
              <w:jc w:val="center"/>
              <w:rPr>
                <w:del w:id="14551" w:author="Hardik Malhotra" w:date="2021-09-30T19:35:00Z"/>
                <w:rFonts w:ascii="Verdana" w:hAnsi="Verdana" w:cs="Calibri"/>
                <w:sz w:val="14"/>
                <w:szCs w:val="14"/>
              </w:rPr>
              <w:pPrChange w:id="14552" w:author="Ritu Kamra" w:date="2021-09-27T17:37:00Z">
                <w:pPr>
                  <w:pStyle w:val="BodyText"/>
                  <w:spacing w:before="162" w:line="480" w:lineRule="auto"/>
                  <w:ind w:right="-90"/>
                  <w:jc w:val="both"/>
                </w:pPr>
              </w:pPrChange>
            </w:pPr>
            <w:del w:id="14553" w:author="Hardik Malhotra" w:date="2021-09-30T19:35:00Z">
              <w:r w:rsidRPr="00054F74" w:rsidDel="001848B0">
                <w:rPr>
                  <w:rFonts w:ascii="Verdana" w:hAnsi="Verdana" w:cs="Calibri"/>
                  <w:sz w:val="14"/>
                  <w:szCs w:val="14"/>
                </w:rPr>
                <w:delText>85.80</w:delText>
              </w:r>
            </w:del>
            <w:del w:id="1455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55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FE85126" w14:textId="71E3E88B" w:rsidR="00587138" w:rsidRPr="00F929E8" w:rsidDel="001848B0" w:rsidRDefault="00587138">
            <w:pPr>
              <w:pStyle w:val="BodyText"/>
              <w:spacing w:before="162" w:line="480" w:lineRule="auto"/>
              <w:ind w:right="-90"/>
              <w:jc w:val="center"/>
              <w:rPr>
                <w:del w:id="14556" w:author="Hardik Malhotra" w:date="2021-09-30T19:35:00Z"/>
                <w:rFonts w:ascii="Verdana" w:hAnsi="Verdana" w:cs="Calibri"/>
                <w:sz w:val="14"/>
                <w:szCs w:val="14"/>
              </w:rPr>
              <w:pPrChange w:id="14557" w:author="Ritu Kamra" w:date="2021-09-27T17:37:00Z">
                <w:pPr>
                  <w:pStyle w:val="BodyText"/>
                  <w:spacing w:before="162" w:line="480" w:lineRule="auto"/>
                  <w:ind w:right="-90"/>
                  <w:jc w:val="both"/>
                </w:pPr>
              </w:pPrChange>
            </w:pPr>
            <w:del w:id="14558" w:author="Hardik Malhotra" w:date="2021-09-30T19:35:00Z">
              <w:r w:rsidRPr="00054F74" w:rsidDel="001848B0">
                <w:rPr>
                  <w:rFonts w:ascii="Verdana" w:hAnsi="Verdana" w:cs="Calibri"/>
                  <w:sz w:val="14"/>
                  <w:szCs w:val="14"/>
                </w:rPr>
                <w:delText>97.90</w:delText>
              </w:r>
            </w:del>
            <w:del w:id="14559" w:author="Hardik Malhotra" w:date="2021-09-29T18:12:00Z">
              <w:r w:rsidRPr="00054F74" w:rsidDel="007C3A4C">
                <w:rPr>
                  <w:rFonts w:ascii="Verdana" w:hAnsi="Verdana" w:cs="Calibri"/>
                  <w:sz w:val="14"/>
                  <w:szCs w:val="14"/>
                </w:rPr>
                <w:delText>%</w:delText>
              </w:r>
            </w:del>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560"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E7DF9EA" w14:textId="4F5D1714" w:rsidR="00587138" w:rsidRPr="00F929E8" w:rsidDel="001848B0" w:rsidRDefault="00587138">
            <w:pPr>
              <w:pStyle w:val="BodyText"/>
              <w:spacing w:before="162" w:line="480" w:lineRule="auto"/>
              <w:ind w:right="-90"/>
              <w:jc w:val="center"/>
              <w:rPr>
                <w:del w:id="14561" w:author="Hardik Malhotra" w:date="2021-09-30T19:35:00Z"/>
                <w:rFonts w:ascii="Verdana" w:hAnsi="Verdana" w:cs="Calibri"/>
                <w:sz w:val="14"/>
                <w:szCs w:val="14"/>
              </w:rPr>
              <w:pPrChange w:id="14562" w:author="Ritu Kamra" w:date="2021-09-27T17:37:00Z">
                <w:pPr>
                  <w:pStyle w:val="BodyText"/>
                  <w:spacing w:before="162" w:line="480" w:lineRule="auto"/>
                  <w:ind w:right="-90"/>
                  <w:jc w:val="both"/>
                </w:pPr>
              </w:pPrChange>
            </w:pPr>
            <w:del w:id="14563" w:author="Hardik Malhotra" w:date="2021-09-30T19:35:00Z">
              <w:r w:rsidRPr="00054F74" w:rsidDel="001848B0">
                <w:rPr>
                  <w:rFonts w:ascii="Verdana" w:hAnsi="Verdana" w:cs="Calibri"/>
                  <w:sz w:val="14"/>
                  <w:szCs w:val="14"/>
                </w:rPr>
                <w:delText>77.55</w:delText>
              </w:r>
            </w:del>
            <w:del w:id="1456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56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1E98169" w14:textId="414B3A66" w:rsidR="00587138" w:rsidRPr="00F929E8" w:rsidDel="001848B0" w:rsidRDefault="00587138">
            <w:pPr>
              <w:pStyle w:val="BodyText"/>
              <w:spacing w:before="162" w:line="480" w:lineRule="auto"/>
              <w:ind w:right="-90"/>
              <w:jc w:val="center"/>
              <w:rPr>
                <w:del w:id="14566" w:author="Hardik Malhotra" w:date="2021-09-30T19:35:00Z"/>
                <w:rFonts w:ascii="Verdana" w:hAnsi="Verdana" w:cs="Calibri"/>
                <w:sz w:val="14"/>
                <w:szCs w:val="14"/>
              </w:rPr>
              <w:pPrChange w:id="14567" w:author="Ritu Kamra" w:date="2021-09-27T17:37:00Z">
                <w:pPr>
                  <w:pStyle w:val="BodyText"/>
                  <w:spacing w:before="162" w:line="480" w:lineRule="auto"/>
                  <w:ind w:right="-90"/>
                  <w:jc w:val="both"/>
                </w:pPr>
              </w:pPrChange>
            </w:pPr>
            <w:del w:id="14568" w:author="Hardik Malhotra" w:date="2021-09-30T19:35:00Z">
              <w:r w:rsidRPr="00054F74" w:rsidDel="001848B0">
                <w:rPr>
                  <w:rFonts w:ascii="Verdana" w:hAnsi="Verdana" w:cs="Calibri"/>
                  <w:sz w:val="14"/>
                  <w:szCs w:val="14"/>
                </w:rPr>
                <w:delText>83.93</w:delText>
              </w:r>
            </w:del>
            <w:del w:id="14569"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57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6169FA5" w14:textId="7E0C369D" w:rsidR="00587138" w:rsidRPr="00F929E8" w:rsidDel="001848B0" w:rsidRDefault="00587138">
            <w:pPr>
              <w:pStyle w:val="BodyText"/>
              <w:spacing w:before="162" w:line="480" w:lineRule="auto"/>
              <w:ind w:right="-90"/>
              <w:jc w:val="center"/>
              <w:rPr>
                <w:del w:id="14571" w:author="Hardik Malhotra" w:date="2021-09-30T19:35:00Z"/>
                <w:rFonts w:ascii="Verdana" w:hAnsi="Verdana" w:cs="Calibri"/>
                <w:sz w:val="14"/>
                <w:szCs w:val="14"/>
              </w:rPr>
              <w:pPrChange w:id="14572" w:author="Ritu Kamra" w:date="2021-09-27T17:37:00Z">
                <w:pPr>
                  <w:pStyle w:val="BodyText"/>
                  <w:spacing w:before="162" w:line="480" w:lineRule="auto"/>
                  <w:ind w:right="-90"/>
                  <w:jc w:val="both"/>
                </w:pPr>
              </w:pPrChange>
            </w:pPr>
            <w:del w:id="14573" w:author="Hardik Malhotra" w:date="2021-09-30T19:35:00Z">
              <w:r w:rsidRPr="00054F74" w:rsidDel="001848B0">
                <w:rPr>
                  <w:rFonts w:ascii="Verdana" w:hAnsi="Verdana" w:cs="Calibri"/>
                  <w:sz w:val="14"/>
                  <w:szCs w:val="14"/>
                </w:rPr>
                <w:delText>85.00</w:delText>
              </w:r>
            </w:del>
            <w:del w:id="1457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57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CF73237" w14:textId="359823E4" w:rsidR="00587138" w:rsidRPr="00F929E8" w:rsidDel="001848B0" w:rsidRDefault="00587138">
            <w:pPr>
              <w:pStyle w:val="BodyText"/>
              <w:spacing w:before="162" w:line="480" w:lineRule="auto"/>
              <w:ind w:right="-90"/>
              <w:jc w:val="center"/>
              <w:rPr>
                <w:del w:id="14576" w:author="Hardik Malhotra" w:date="2021-09-30T19:35:00Z"/>
                <w:rFonts w:ascii="Verdana" w:hAnsi="Verdana" w:cs="Calibri"/>
                <w:sz w:val="14"/>
                <w:szCs w:val="14"/>
              </w:rPr>
              <w:pPrChange w:id="14577" w:author="Ritu Kamra" w:date="2021-09-27T17:37:00Z">
                <w:pPr>
                  <w:pStyle w:val="BodyText"/>
                  <w:spacing w:before="162" w:line="480" w:lineRule="auto"/>
                  <w:ind w:right="-90"/>
                  <w:jc w:val="both"/>
                </w:pPr>
              </w:pPrChange>
            </w:pPr>
            <w:del w:id="14578" w:author="Hardik Malhotra" w:date="2021-09-30T19:35:00Z">
              <w:r w:rsidRPr="00054F74" w:rsidDel="001848B0">
                <w:rPr>
                  <w:rFonts w:ascii="Verdana" w:hAnsi="Verdana" w:cs="Calibri"/>
                  <w:sz w:val="14"/>
                  <w:szCs w:val="14"/>
                </w:rPr>
                <w:delText>95.00</w:delText>
              </w:r>
            </w:del>
            <w:del w:id="14579" w:author="Hardik Malhotra" w:date="2021-09-29T18:12:00Z">
              <w:r w:rsidRPr="00054F74" w:rsidDel="007C3A4C">
                <w:rPr>
                  <w:rFonts w:ascii="Verdana" w:hAnsi="Verdana" w:cs="Calibri"/>
                  <w:sz w:val="14"/>
                  <w:szCs w:val="14"/>
                </w:rPr>
                <w:delText>%</w:delText>
              </w:r>
            </w:del>
          </w:p>
        </w:tc>
      </w:tr>
      <w:tr w:rsidR="00587138" w:rsidRPr="00C568E6" w:rsidDel="001848B0" w14:paraId="7A8D50ED" w14:textId="151DD272" w:rsidTr="001848B0">
        <w:trPr>
          <w:trHeight w:val="545"/>
          <w:del w:id="14580" w:author="Hardik Malhotra" w:date="2021-09-30T19:35:00Z"/>
          <w:trPrChange w:id="14581" w:author="Hardik Malhotra" w:date="2021-09-30T19:35:00Z">
            <w:trPr>
              <w:trHeight w:val="545"/>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582"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0177D43" w14:textId="765A409B" w:rsidR="00587138" w:rsidRPr="006F6D2F" w:rsidDel="001848B0" w:rsidRDefault="00587138" w:rsidP="00092529">
            <w:pPr>
              <w:pStyle w:val="BodyText"/>
              <w:spacing w:before="162" w:line="480" w:lineRule="auto"/>
              <w:ind w:right="-90"/>
              <w:jc w:val="both"/>
              <w:rPr>
                <w:del w:id="14583" w:author="Hardik Malhotra" w:date="2021-09-30T19:35:00Z"/>
                <w:rFonts w:ascii="Verdana" w:hAnsi="Verdana"/>
                <w:bCs/>
                <w:sz w:val="14"/>
                <w:szCs w:val="14"/>
              </w:rPr>
            </w:pPr>
            <w:del w:id="14584" w:author="Hardik Malhotra" w:date="2021-09-30T19:35:00Z">
              <w:r w:rsidRPr="00A221A1" w:rsidDel="001848B0">
                <w:rPr>
                  <w:rFonts w:ascii="Verdana" w:hAnsi="Verdana"/>
                  <w:bCs/>
                  <w:sz w:val="14"/>
                  <w:szCs w:val="14"/>
                </w:rPr>
                <w:delText>Changchun Chemical (Jiangsu) Co., Ltd.</w:delText>
              </w:r>
            </w:del>
          </w:p>
        </w:tc>
        <w:tc>
          <w:tcPr>
            <w:tcW w:w="85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585"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02D4A8F" w14:textId="7F6D6407" w:rsidR="00587138" w:rsidRPr="00F929E8" w:rsidDel="001848B0" w:rsidRDefault="00587138">
            <w:pPr>
              <w:pStyle w:val="BodyText"/>
              <w:spacing w:before="162" w:line="480" w:lineRule="auto"/>
              <w:ind w:right="-90"/>
              <w:jc w:val="center"/>
              <w:rPr>
                <w:del w:id="14586" w:author="Hardik Malhotra" w:date="2021-09-30T19:35:00Z"/>
                <w:rFonts w:ascii="Verdana" w:hAnsi="Verdana" w:cs="Calibri"/>
                <w:sz w:val="14"/>
                <w:szCs w:val="14"/>
              </w:rPr>
              <w:pPrChange w:id="14587" w:author="Ritu Kamra" w:date="2021-09-27T17:37:00Z">
                <w:pPr>
                  <w:pStyle w:val="BodyText"/>
                  <w:spacing w:before="162" w:line="480" w:lineRule="auto"/>
                  <w:ind w:right="-90"/>
                  <w:jc w:val="both"/>
                </w:pPr>
              </w:pPrChange>
            </w:pPr>
            <w:del w:id="14588" w:author="Hardik Malhotra" w:date="2021-09-30T19:35:00Z">
              <w:r w:rsidRPr="00A221A1" w:rsidDel="001848B0">
                <w:rPr>
                  <w:rFonts w:ascii="Verdana" w:hAnsi="Verdana" w:cs="Calibri"/>
                  <w:sz w:val="14"/>
                  <w:szCs w:val="14"/>
                </w:rPr>
                <w:delText>85.80</w:delText>
              </w:r>
            </w:del>
            <w:del w:id="14589" w:author="Hardik Malhotra" w:date="2021-09-29T18:12:00Z">
              <w:r w:rsidRPr="00A221A1" w:rsidDel="007C3A4C">
                <w:rPr>
                  <w:rFonts w:ascii="Verdana" w:hAnsi="Verdana" w:cs="Calibri"/>
                  <w:sz w:val="14"/>
                  <w:szCs w:val="14"/>
                </w:rPr>
                <w:delText>%</w:delText>
              </w:r>
            </w:del>
          </w:p>
        </w:tc>
        <w:tc>
          <w:tcPr>
            <w:tcW w:w="85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59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49213E9" w14:textId="22A36C23" w:rsidR="00587138" w:rsidRPr="00F929E8" w:rsidDel="001848B0" w:rsidRDefault="00587138">
            <w:pPr>
              <w:pStyle w:val="BodyText"/>
              <w:spacing w:before="162" w:line="480" w:lineRule="auto"/>
              <w:ind w:right="-90"/>
              <w:jc w:val="center"/>
              <w:rPr>
                <w:del w:id="14591" w:author="Hardik Malhotra" w:date="2021-09-30T19:35:00Z"/>
                <w:rFonts w:ascii="Verdana" w:hAnsi="Verdana" w:cs="Calibri"/>
                <w:sz w:val="14"/>
                <w:szCs w:val="14"/>
              </w:rPr>
              <w:pPrChange w:id="14592" w:author="Ritu Kamra" w:date="2021-09-27T17:37:00Z">
                <w:pPr>
                  <w:pStyle w:val="BodyText"/>
                  <w:spacing w:before="162" w:line="480" w:lineRule="auto"/>
                  <w:ind w:right="-90"/>
                  <w:jc w:val="both"/>
                </w:pPr>
              </w:pPrChange>
            </w:pPr>
            <w:del w:id="14593" w:author="Hardik Malhotra" w:date="2021-09-30T19:35:00Z">
              <w:r w:rsidRPr="00054F74" w:rsidDel="001848B0">
                <w:rPr>
                  <w:rFonts w:ascii="Verdana" w:hAnsi="Verdana" w:cs="Calibri"/>
                  <w:sz w:val="14"/>
                  <w:szCs w:val="14"/>
                </w:rPr>
                <w:delText>91.30</w:delText>
              </w:r>
            </w:del>
            <w:del w:id="14594" w:author="Hardik Malhotra" w:date="2021-09-29T18:12:00Z">
              <w:r w:rsidRPr="00054F74" w:rsidDel="007C3A4C">
                <w:rPr>
                  <w:rFonts w:ascii="Verdana" w:hAnsi="Verdana" w:cs="Calibri"/>
                  <w:sz w:val="14"/>
                  <w:szCs w:val="14"/>
                </w:rPr>
                <w:delText>%</w:delText>
              </w:r>
            </w:del>
          </w:p>
        </w:tc>
        <w:tc>
          <w:tcPr>
            <w:tcW w:w="93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595"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312A1D2" w14:textId="72783D79" w:rsidR="00587138" w:rsidRPr="00F929E8" w:rsidDel="001848B0" w:rsidRDefault="00587138">
            <w:pPr>
              <w:pStyle w:val="BodyText"/>
              <w:spacing w:before="162" w:line="480" w:lineRule="auto"/>
              <w:ind w:right="-90"/>
              <w:jc w:val="center"/>
              <w:rPr>
                <w:del w:id="14596" w:author="Hardik Malhotra" w:date="2021-09-30T19:35:00Z"/>
                <w:rFonts w:ascii="Verdana" w:hAnsi="Verdana" w:cs="Calibri"/>
                <w:sz w:val="14"/>
                <w:szCs w:val="14"/>
              </w:rPr>
              <w:pPrChange w:id="14597" w:author="Ritu Kamra" w:date="2021-09-27T17:37:00Z">
                <w:pPr>
                  <w:pStyle w:val="BodyText"/>
                  <w:spacing w:before="162" w:line="480" w:lineRule="auto"/>
                  <w:ind w:right="-90"/>
                  <w:jc w:val="both"/>
                </w:pPr>
              </w:pPrChange>
            </w:pPr>
            <w:del w:id="14598" w:author="Hardik Malhotra" w:date="2021-09-30T19:35:00Z">
              <w:r w:rsidRPr="00054F74" w:rsidDel="001848B0">
                <w:rPr>
                  <w:rFonts w:ascii="Verdana" w:hAnsi="Verdana" w:cs="Calibri"/>
                  <w:sz w:val="14"/>
                  <w:szCs w:val="14"/>
                </w:rPr>
                <w:delText>94.60</w:delText>
              </w:r>
            </w:del>
            <w:del w:id="14599"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60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CD6B666" w14:textId="09DB4518" w:rsidR="00587138" w:rsidRPr="00F929E8" w:rsidDel="001848B0" w:rsidRDefault="00587138">
            <w:pPr>
              <w:pStyle w:val="BodyText"/>
              <w:spacing w:before="162" w:line="480" w:lineRule="auto"/>
              <w:ind w:right="-90"/>
              <w:jc w:val="center"/>
              <w:rPr>
                <w:del w:id="14601" w:author="Hardik Malhotra" w:date="2021-09-30T19:35:00Z"/>
                <w:rFonts w:ascii="Verdana" w:hAnsi="Verdana" w:cs="Calibri"/>
                <w:sz w:val="14"/>
                <w:szCs w:val="14"/>
              </w:rPr>
              <w:pPrChange w:id="14602" w:author="Ritu Kamra" w:date="2021-09-27T17:37:00Z">
                <w:pPr>
                  <w:pStyle w:val="BodyText"/>
                  <w:spacing w:before="162" w:line="480" w:lineRule="auto"/>
                  <w:ind w:right="-90"/>
                  <w:jc w:val="both"/>
                </w:pPr>
              </w:pPrChange>
            </w:pPr>
            <w:del w:id="14603" w:author="Hardik Malhotra" w:date="2021-09-30T19:35:00Z">
              <w:r w:rsidRPr="00054F74" w:rsidDel="001848B0">
                <w:rPr>
                  <w:rFonts w:ascii="Verdana" w:hAnsi="Verdana" w:cs="Calibri"/>
                  <w:sz w:val="14"/>
                  <w:szCs w:val="14"/>
                </w:rPr>
                <w:delText>82.50</w:delText>
              </w:r>
            </w:del>
            <w:del w:id="1460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60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4206157" w14:textId="3BF66031" w:rsidR="00587138" w:rsidRPr="00F929E8" w:rsidDel="001848B0" w:rsidRDefault="00587138">
            <w:pPr>
              <w:pStyle w:val="BodyText"/>
              <w:spacing w:before="162" w:line="480" w:lineRule="auto"/>
              <w:ind w:right="-90"/>
              <w:jc w:val="center"/>
              <w:rPr>
                <w:del w:id="14606" w:author="Hardik Malhotra" w:date="2021-09-30T19:35:00Z"/>
                <w:rFonts w:ascii="Verdana" w:hAnsi="Verdana" w:cs="Calibri"/>
                <w:sz w:val="14"/>
                <w:szCs w:val="14"/>
              </w:rPr>
              <w:pPrChange w:id="14607" w:author="Ritu Kamra" w:date="2021-09-27T17:37:00Z">
                <w:pPr>
                  <w:pStyle w:val="BodyText"/>
                  <w:spacing w:before="162" w:line="480" w:lineRule="auto"/>
                  <w:ind w:right="-90"/>
                  <w:jc w:val="both"/>
                </w:pPr>
              </w:pPrChange>
            </w:pPr>
            <w:del w:id="14608" w:author="Hardik Malhotra" w:date="2021-09-30T19:35:00Z">
              <w:r w:rsidRPr="00054F74" w:rsidDel="001848B0">
                <w:rPr>
                  <w:rFonts w:ascii="Verdana" w:hAnsi="Verdana" w:cs="Calibri"/>
                  <w:sz w:val="14"/>
                  <w:szCs w:val="14"/>
                </w:rPr>
                <w:delText>84.70</w:delText>
              </w:r>
            </w:del>
            <w:del w:id="14609" w:author="Hardik Malhotra" w:date="2021-09-29T18:12:00Z">
              <w:r w:rsidRPr="00054F74" w:rsidDel="007C3A4C">
                <w:rPr>
                  <w:rFonts w:ascii="Verdana" w:hAnsi="Verdana" w:cs="Calibri"/>
                  <w:sz w:val="14"/>
                  <w:szCs w:val="14"/>
                </w:rPr>
                <w:delText>%</w:delText>
              </w:r>
            </w:del>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610"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94321F1" w14:textId="75D513A9" w:rsidR="00587138" w:rsidRPr="00F929E8" w:rsidDel="001848B0" w:rsidRDefault="00587138">
            <w:pPr>
              <w:pStyle w:val="BodyText"/>
              <w:spacing w:before="162" w:line="480" w:lineRule="auto"/>
              <w:ind w:right="-90"/>
              <w:jc w:val="center"/>
              <w:rPr>
                <w:del w:id="14611" w:author="Hardik Malhotra" w:date="2021-09-30T19:35:00Z"/>
                <w:rFonts w:ascii="Verdana" w:hAnsi="Verdana" w:cs="Calibri"/>
                <w:sz w:val="14"/>
                <w:szCs w:val="14"/>
              </w:rPr>
              <w:pPrChange w:id="14612" w:author="Ritu Kamra" w:date="2021-09-27T17:37:00Z">
                <w:pPr>
                  <w:pStyle w:val="BodyText"/>
                  <w:spacing w:before="162" w:line="480" w:lineRule="auto"/>
                  <w:ind w:right="-90"/>
                  <w:jc w:val="both"/>
                </w:pPr>
              </w:pPrChange>
            </w:pPr>
            <w:del w:id="14613" w:author="Hardik Malhotra" w:date="2021-09-30T19:35:00Z">
              <w:r w:rsidRPr="00054F74" w:rsidDel="001848B0">
                <w:rPr>
                  <w:rFonts w:ascii="Verdana" w:hAnsi="Verdana" w:cs="Calibri"/>
                  <w:sz w:val="14"/>
                  <w:szCs w:val="14"/>
                </w:rPr>
                <w:delText>75.90</w:delText>
              </w:r>
            </w:del>
            <w:del w:id="1461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61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F7A0480" w14:textId="0A602EC3" w:rsidR="00587138" w:rsidRPr="00F929E8" w:rsidDel="001848B0" w:rsidRDefault="00587138">
            <w:pPr>
              <w:pStyle w:val="BodyText"/>
              <w:spacing w:before="162" w:line="480" w:lineRule="auto"/>
              <w:ind w:right="-90"/>
              <w:jc w:val="center"/>
              <w:rPr>
                <w:del w:id="14616" w:author="Hardik Malhotra" w:date="2021-09-30T19:35:00Z"/>
                <w:rFonts w:ascii="Verdana" w:hAnsi="Verdana" w:cs="Calibri"/>
                <w:sz w:val="14"/>
                <w:szCs w:val="14"/>
              </w:rPr>
              <w:pPrChange w:id="14617" w:author="Ritu Kamra" w:date="2021-09-27T17:37:00Z">
                <w:pPr>
                  <w:pStyle w:val="BodyText"/>
                  <w:spacing w:before="162" w:line="480" w:lineRule="auto"/>
                  <w:ind w:right="-90"/>
                  <w:jc w:val="both"/>
                </w:pPr>
              </w:pPrChange>
            </w:pPr>
            <w:del w:id="14618" w:author="Hardik Malhotra" w:date="2021-09-30T19:35:00Z">
              <w:r w:rsidRPr="00054F74" w:rsidDel="001848B0">
                <w:rPr>
                  <w:rFonts w:ascii="Verdana" w:hAnsi="Verdana" w:cs="Calibri"/>
                  <w:sz w:val="14"/>
                  <w:szCs w:val="14"/>
                </w:rPr>
                <w:delText>79.86</w:delText>
              </w:r>
            </w:del>
            <w:del w:id="14619"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62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70B7659" w14:textId="26EEA5C4" w:rsidR="00587138" w:rsidRPr="00F929E8" w:rsidDel="001848B0" w:rsidRDefault="00587138">
            <w:pPr>
              <w:pStyle w:val="BodyText"/>
              <w:spacing w:before="162" w:line="480" w:lineRule="auto"/>
              <w:ind w:right="-90"/>
              <w:jc w:val="center"/>
              <w:rPr>
                <w:del w:id="14621" w:author="Hardik Malhotra" w:date="2021-09-30T19:35:00Z"/>
                <w:rFonts w:ascii="Verdana" w:hAnsi="Verdana" w:cs="Calibri"/>
                <w:sz w:val="14"/>
                <w:szCs w:val="14"/>
              </w:rPr>
              <w:pPrChange w:id="14622" w:author="Ritu Kamra" w:date="2021-09-27T17:37:00Z">
                <w:pPr>
                  <w:pStyle w:val="BodyText"/>
                  <w:spacing w:before="162" w:line="480" w:lineRule="auto"/>
                  <w:ind w:right="-90"/>
                  <w:jc w:val="both"/>
                </w:pPr>
              </w:pPrChange>
            </w:pPr>
            <w:del w:id="14623" w:author="Hardik Malhotra" w:date="2021-09-30T19:35:00Z">
              <w:r w:rsidRPr="00054F74" w:rsidDel="001848B0">
                <w:rPr>
                  <w:rFonts w:ascii="Verdana" w:hAnsi="Verdana" w:cs="Calibri"/>
                  <w:sz w:val="14"/>
                  <w:szCs w:val="14"/>
                </w:rPr>
                <w:delText>78.00</w:delText>
              </w:r>
            </w:del>
            <w:del w:id="1462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62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DC7F19F" w14:textId="2C5A0926" w:rsidR="00587138" w:rsidRPr="00F929E8" w:rsidDel="001848B0" w:rsidRDefault="00587138">
            <w:pPr>
              <w:pStyle w:val="BodyText"/>
              <w:spacing w:before="162" w:line="480" w:lineRule="auto"/>
              <w:ind w:right="-90"/>
              <w:jc w:val="center"/>
              <w:rPr>
                <w:del w:id="14626" w:author="Hardik Malhotra" w:date="2021-09-30T19:35:00Z"/>
                <w:rFonts w:ascii="Verdana" w:hAnsi="Verdana" w:cs="Calibri"/>
                <w:sz w:val="14"/>
                <w:szCs w:val="14"/>
              </w:rPr>
              <w:pPrChange w:id="14627" w:author="Ritu Kamra" w:date="2021-09-27T17:37:00Z">
                <w:pPr>
                  <w:pStyle w:val="BodyText"/>
                  <w:spacing w:before="162" w:line="480" w:lineRule="auto"/>
                  <w:ind w:right="-90"/>
                  <w:jc w:val="both"/>
                </w:pPr>
              </w:pPrChange>
            </w:pPr>
            <w:del w:id="14628" w:author="Hardik Malhotra" w:date="2021-09-30T19:35:00Z">
              <w:r w:rsidRPr="00054F74" w:rsidDel="001848B0">
                <w:rPr>
                  <w:rFonts w:ascii="Verdana" w:hAnsi="Verdana" w:cs="Calibri"/>
                  <w:sz w:val="14"/>
                  <w:szCs w:val="14"/>
                </w:rPr>
                <w:delText>90.00</w:delText>
              </w:r>
            </w:del>
            <w:del w:id="14629" w:author="Hardik Malhotra" w:date="2021-09-29T18:12:00Z">
              <w:r w:rsidRPr="00054F74" w:rsidDel="007C3A4C">
                <w:rPr>
                  <w:rFonts w:ascii="Verdana" w:hAnsi="Verdana" w:cs="Calibri"/>
                  <w:sz w:val="14"/>
                  <w:szCs w:val="14"/>
                </w:rPr>
                <w:delText>%</w:delText>
              </w:r>
            </w:del>
          </w:p>
        </w:tc>
      </w:tr>
      <w:tr w:rsidR="00587138" w:rsidRPr="00C568E6" w:rsidDel="001848B0" w14:paraId="5DA267A2" w14:textId="6BBB89CF" w:rsidTr="001848B0">
        <w:trPr>
          <w:trHeight w:val="545"/>
          <w:del w:id="14630" w:author="Hardik Malhotra" w:date="2021-09-30T19:35:00Z"/>
          <w:trPrChange w:id="14631" w:author="Hardik Malhotra" w:date="2021-09-30T19:35:00Z">
            <w:trPr>
              <w:trHeight w:val="545"/>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632"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A669128" w14:textId="341F1883" w:rsidR="00587138" w:rsidRPr="006F6D2F" w:rsidDel="001848B0" w:rsidRDefault="00587138" w:rsidP="00092529">
            <w:pPr>
              <w:pStyle w:val="BodyText"/>
              <w:spacing w:before="162" w:line="480" w:lineRule="auto"/>
              <w:ind w:right="-90"/>
              <w:jc w:val="both"/>
              <w:rPr>
                <w:del w:id="14633" w:author="Hardik Malhotra" w:date="2021-09-30T19:35:00Z"/>
                <w:rFonts w:ascii="Verdana" w:hAnsi="Verdana"/>
                <w:bCs/>
                <w:sz w:val="14"/>
                <w:szCs w:val="14"/>
              </w:rPr>
            </w:pPr>
            <w:del w:id="14634" w:author="Hardik Malhotra" w:date="2021-09-30T19:35:00Z">
              <w:r w:rsidRPr="00A221A1" w:rsidDel="001848B0">
                <w:rPr>
                  <w:rFonts w:ascii="Verdana" w:hAnsi="Verdana"/>
                  <w:bCs/>
                  <w:sz w:val="14"/>
                  <w:szCs w:val="14"/>
                </w:rPr>
                <w:delText xml:space="preserve">Anhui Shanfu New Material </w:delText>
              </w:r>
              <w:r w:rsidRPr="00F929E8" w:rsidDel="001848B0">
                <w:rPr>
                  <w:rFonts w:ascii="Verdana" w:hAnsi="Verdana"/>
                  <w:bCs/>
                  <w:sz w:val="14"/>
                  <w:szCs w:val="14"/>
                </w:rPr>
                <w:delText>Technology Co., Ltd.</w:delText>
              </w:r>
            </w:del>
          </w:p>
        </w:tc>
        <w:tc>
          <w:tcPr>
            <w:tcW w:w="85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635"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BDB6526" w14:textId="27FC1CCD" w:rsidR="00587138" w:rsidRPr="00F929E8" w:rsidDel="001848B0" w:rsidRDefault="00587138">
            <w:pPr>
              <w:pStyle w:val="BodyText"/>
              <w:spacing w:before="162" w:line="480" w:lineRule="auto"/>
              <w:ind w:right="-90"/>
              <w:jc w:val="center"/>
              <w:rPr>
                <w:del w:id="14636" w:author="Hardik Malhotra" w:date="2021-09-30T19:35:00Z"/>
                <w:rFonts w:ascii="Verdana" w:hAnsi="Verdana" w:cs="Calibri"/>
                <w:sz w:val="14"/>
                <w:szCs w:val="14"/>
              </w:rPr>
              <w:pPrChange w:id="14637" w:author="Ritu Kamra" w:date="2021-09-27T17:37:00Z">
                <w:pPr>
                  <w:pStyle w:val="BodyText"/>
                  <w:spacing w:before="162" w:line="480" w:lineRule="auto"/>
                  <w:ind w:right="-90"/>
                  <w:jc w:val="both"/>
                </w:pPr>
              </w:pPrChange>
            </w:pPr>
            <w:del w:id="14638" w:author="Hardik Malhotra" w:date="2021-09-30T19:35:00Z">
              <w:r w:rsidRPr="00A221A1" w:rsidDel="001848B0">
                <w:rPr>
                  <w:rFonts w:ascii="Verdana" w:hAnsi="Verdana" w:cs="Calibri"/>
                  <w:sz w:val="14"/>
                  <w:szCs w:val="14"/>
                </w:rPr>
                <w:delText>77.00</w:delText>
              </w:r>
            </w:del>
            <w:del w:id="14639" w:author="Hardik Malhotra" w:date="2021-09-29T18:12:00Z">
              <w:r w:rsidRPr="00A221A1" w:rsidDel="007C3A4C">
                <w:rPr>
                  <w:rFonts w:ascii="Verdana" w:hAnsi="Verdana" w:cs="Calibri"/>
                  <w:sz w:val="14"/>
                  <w:szCs w:val="14"/>
                </w:rPr>
                <w:delText>%</w:delText>
              </w:r>
            </w:del>
          </w:p>
        </w:tc>
        <w:tc>
          <w:tcPr>
            <w:tcW w:w="85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64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AC456CB" w14:textId="0DE9BBB1" w:rsidR="00587138" w:rsidRPr="00F929E8" w:rsidDel="001848B0" w:rsidRDefault="00587138">
            <w:pPr>
              <w:pStyle w:val="BodyText"/>
              <w:spacing w:before="162" w:line="480" w:lineRule="auto"/>
              <w:ind w:right="-90"/>
              <w:jc w:val="center"/>
              <w:rPr>
                <w:del w:id="14641" w:author="Hardik Malhotra" w:date="2021-09-30T19:35:00Z"/>
                <w:rFonts w:ascii="Verdana" w:hAnsi="Verdana" w:cs="Calibri"/>
                <w:sz w:val="14"/>
                <w:szCs w:val="14"/>
              </w:rPr>
              <w:pPrChange w:id="14642" w:author="Ritu Kamra" w:date="2021-09-27T17:37:00Z">
                <w:pPr>
                  <w:pStyle w:val="BodyText"/>
                  <w:spacing w:before="162" w:line="480" w:lineRule="auto"/>
                  <w:ind w:right="-90"/>
                  <w:jc w:val="both"/>
                </w:pPr>
              </w:pPrChange>
            </w:pPr>
            <w:del w:id="14643" w:author="Hardik Malhotra" w:date="2021-09-30T19:35:00Z">
              <w:r w:rsidRPr="00054F74" w:rsidDel="001848B0">
                <w:rPr>
                  <w:rFonts w:ascii="Verdana" w:hAnsi="Verdana" w:cs="Calibri"/>
                  <w:sz w:val="14"/>
                  <w:szCs w:val="14"/>
                </w:rPr>
                <w:delText>84.70</w:delText>
              </w:r>
            </w:del>
            <w:del w:id="14644" w:author="Hardik Malhotra" w:date="2021-09-29T18:12:00Z">
              <w:r w:rsidRPr="00054F74" w:rsidDel="007C3A4C">
                <w:rPr>
                  <w:rFonts w:ascii="Verdana" w:hAnsi="Verdana" w:cs="Calibri"/>
                  <w:sz w:val="14"/>
                  <w:szCs w:val="14"/>
                </w:rPr>
                <w:delText>%</w:delText>
              </w:r>
            </w:del>
          </w:p>
        </w:tc>
        <w:tc>
          <w:tcPr>
            <w:tcW w:w="93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645"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9428A7B" w14:textId="5AD23942" w:rsidR="00587138" w:rsidRPr="00F929E8" w:rsidDel="001848B0" w:rsidRDefault="00587138">
            <w:pPr>
              <w:pStyle w:val="BodyText"/>
              <w:spacing w:before="162" w:line="480" w:lineRule="auto"/>
              <w:ind w:right="-90"/>
              <w:jc w:val="center"/>
              <w:rPr>
                <w:del w:id="14646" w:author="Hardik Malhotra" w:date="2021-09-30T19:35:00Z"/>
                <w:rFonts w:ascii="Verdana" w:hAnsi="Verdana" w:cs="Calibri"/>
                <w:sz w:val="14"/>
                <w:szCs w:val="14"/>
              </w:rPr>
              <w:pPrChange w:id="14647" w:author="Ritu Kamra" w:date="2021-09-27T17:37:00Z">
                <w:pPr>
                  <w:pStyle w:val="BodyText"/>
                  <w:spacing w:before="162" w:line="480" w:lineRule="auto"/>
                  <w:ind w:right="-90"/>
                  <w:jc w:val="both"/>
                </w:pPr>
              </w:pPrChange>
            </w:pPr>
            <w:del w:id="14648" w:author="Hardik Malhotra" w:date="2021-09-30T19:35:00Z">
              <w:r w:rsidRPr="00054F74" w:rsidDel="001848B0">
                <w:rPr>
                  <w:rFonts w:ascii="Verdana" w:hAnsi="Verdana" w:cs="Calibri"/>
                  <w:sz w:val="14"/>
                  <w:szCs w:val="14"/>
                </w:rPr>
                <w:delText>83.60</w:delText>
              </w:r>
            </w:del>
            <w:del w:id="14649"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65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8C75744" w14:textId="4DEB8F83" w:rsidR="00587138" w:rsidRPr="00F929E8" w:rsidDel="001848B0" w:rsidRDefault="00587138">
            <w:pPr>
              <w:pStyle w:val="BodyText"/>
              <w:spacing w:before="162" w:line="480" w:lineRule="auto"/>
              <w:ind w:right="-90"/>
              <w:jc w:val="center"/>
              <w:rPr>
                <w:del w:id="14651" w:author="Hardik Malhotra" w:date="2021-09-30T19:35:00Z"/>
                <w:rFonts w:ascii="Verdana" w:hAnsi="Verdana" w:cs="Calibri"/>
                <w:sz w:val="14"/>
                <w:szCs w:val="14"/>
              </w:rPr>
              <w:pPrChange w:id="14652" w:author="Ritu Kamra" w:date="2021-09-27T17:37:00Z">
                <w:pPr>
                  <w:pStyle w:val="BodyText"/>
                  <w:spacing w:before="162" w:line="480" w:lineRule="auto"/>
                  <w:ind w:right="-90"/>
                  <w:jc w:val="both"/>
                </w:pPr>
              </w:pPrChange>
            </w:pPr>
            <w:del w:id="14653" w:author="Hardik Malhotra" w:date="2021-09-30T19:35:00Z">
              <w:r w:rsidRPr="00054F74" w:rsidDel="001848B0">
                <w:rPr>
                  <w:rFonts w:ascii="Verdana" w:hAnsi="Verdana" w:cs="Calibri"/>
                  <w:sz w:val="14"/>
                  <w:szCs w:val="14"/>
                </w:rPr>
                <w:delText>88.00</w:delText>
              </w:r>
            </w:del>
            <w:del w:id="1465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65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26BA997" w14:textId="60ED7C10" w:rsidR="00587138" w:rsidRPr="00F929E8" w:rsidDel="001848B0" w:rsidRDefault="00587138">
            <w:pPr>
              <w:pStyle w:val="BodyText"/>
              <w:spacing w:before="162" w:line="480" w:lineRule="auto"/>
              <w:ind w:right="-90"/>
              <w:jc w:val="center"/>
              <w:rPr>
                <w:del w:id="14656" w:author="Hardik Malhotra" w:date="2021-09-30T19:35:00Z"/>
                <w:rFonts w:ascii="Verdana" w:hAnsi="Verdana" w:cs="Calibri"/>
                <w:sz w:val="14"/>
                <w:szCs w:val="14"/>
              </w:rPr>
              <w:pPrChange w:id="14657" w:author="Ritu Kamra" w:date="2021-09-27T17:37:00Z">
                <w:pPr>
                  <w:pStyle w:val="BodyText"/>
                  <w:spacing w:before="162" w:line="480" w:lineRule="auto"/>
                  <w:ind w:right="-90"/>
                  <w:jc w:val="both"/>
                </w:pPr>
              </w:pPrChange>
            </w:pPr>
            <w:del w:id="14658" w:author="Hardik Malhotra" w:date="2021-09-30T19:35:00Z">
              <w:r w:rsidRPr="00054F74" w:rsidDel="001848B0">
                <w:rPr>
                  <w:rFonts w:ascii="Verdana" w:hAnsi="Verdana" w:cs="Calibri"/>
                  <w:sz w:val="14"/>
                  <w:szCs w:val="14"/>
                </w:rPr>
                <w:delText>82.50</w:delText>
              </w:r>
            </w:del>
            <w:del w:id="14659" w:author="Hardik Malhotra" w:date="2021-09-29T18:12:00Z">
              <w:r w:rsidRPr="00054F74" w:rsidDel="007C3A4C">
                <w:rPr>
                  <w:rFonts w:ascii="Verdana" w:hAnsi="Verdana" w:cs="Calibri"/>
                  <w:sz w:val="14"/>
                  <w:szCs w:val="14"/>
                </w:rPr>
                <w:delText>%</w:delText>
              </w:r>
            </w:del>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660"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755D030" w14:textId="11BD6C19" w:rsidR="00587138" w:rsidRPr="00F929E8" w:rsidDel="001848B0" w:rsidRDefault="00587138">
            <w:pPr>
              <w:pStyle w:val="BodyText"/>
              <w:spacing w:before="162" w:line="480" w:lineRule="auto"/>
              <w:ind w:right="-90"/>
              <w:jc w:val="center"/>
              <w:rPr>
                <w:del w:id="14661" w:author="Hardik Malhotra" w:date="2021-09-30T19:35:00Z"/>
                <w:rFonts w:ascii="Verdana" w:hAnsi="Verdana" w:cs="Calibri"/>
                <w:sz w:val="14"/>
                <w:szCs w:val="14"/>
              </w:rPr>
              <w:pPrChange w:id="14662" w:author="Ritu Kamra" w:date="2021-09-27T17:37:00Z">
                <w:pPr>
                  <w:pStyle w:val="BodyText"/>
                  <w:spacing w:before="162" w:line="480" w:lineRule="auto"/>
                  <w:ind w:right="-90"/>
                  <w:jc w:val="both"/>
                </w:pPr>
              </w:pPrChange>
            </w:pPr>
            <w:del w:id="14663" w:author="Hardik Malhotra" w:date="2021-09-30T19:35:00Z">
              <w:r w:rsidRPr="00054F74" w:rsidDel="001848B0">
                <w:rPr>
                  <w:rFonts w:ascii="Verdana" w:hAnsi="Verdana" w:cs="Calibri"/>
                  <w:sz w:val="14"/>
                  <w:szCs w:val="14"/>
                </w:rPr>
                <w:delText>82.50</w:delText>
              </w:r>
            </w:del>
            <w:del w:id="1466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66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2207C1B" w14:textId="2AE8BF58" w:rsidR="00587138" w:rsidRPr="00F929E8" w:rsidDel="001848B0" w:rsidRDefault="00587138">
            <w:pPr>
              <w:pStyle w:val="BodyText"/>
              <w:spacing w:before="162" w:line="480" w:lineRule="auto"/>
              <w:ind w:right="-90"/>
              <w:jc w:val="center"/>
              <w:rPr>
                <w:del w:id="14666" w:author="Hardik Malhotra" w:date="2021-09-30T19:35:00Z"/>
                <w:rFonts w:ascii="Verdana" w:hAnsi="Verdana" w:cs="Calibri"/>
                <w:sz w:val="14"/>
                <w:szCs w:val="14"/>
              </w:rPr>
              <w:pPrChange w:id="14667" w:author="Ritu Kamra" w:date="2021-09-27T17:37:00Z">
                <w:pPr>
                  <w:pStyle w:val="BodyText"/>
                  <w:spacing w:before="162" w:line="480" w:lineRule="auto"/>
                  <w:ind w:right="-90"/>
                  <w:jc w:val="both"/>
                </w:pPr>
              </w:pPrChange>
            </w:pPr>
            <w:del w:id="14668" w:author="Hardik Malhotra" w:date="2021-09-30T19:35:00Z">
              <w:r w:rsidRPr="00054F74" w:rsidDel="001848B0">
                <w:rPr>
                  <w:rFonts w:ascii="Verdana" w:hAnsi="Verdana" w:cs="Calibri"/>
                  <w:sz w:val="14"/>
                  <w:szCs w:val="14"/>
                </w:rPr>
                <w:delText>85.80</w:delText>
              </w:r>
            </w:del>
            <w:del w:id="14669"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67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345FA44" w14:textId="3E0158A7" w:rsidR="00587138" w:rsidRPr="00F929E8" w:rsidDel="001848B0" w:rsidRDefault="00587138">
            <w:pPr>
              <w:pStyle w:val="BodyText"/>
              <w:spacing w:before="162" w:line="480" w:lineRule="auto"/>
              <w:ind w:right="-90"/>
              <w:jc w:val="center"/>
              <w:rPr>
                <w:del w:id="14671" w:author="Hardik Malhotra" w:date="2021-09-30T19:35:00Z"/>
                <w:rFonts w:ascii="Verdana" w:hAnsi="Verdana" w:cs="Calibri"/>
                <w:sz w:val="14"/>
                <w:szCs w:val="14"/>
              </w:rPr>
              <w:pPrChange w:id="14672" w:author="Ritu Kamra" w:date="2021-09-27T17:37:00Z">
                <w:pPr>
                  <w:pStyle w:val="BodyText"/>
                  <w:spacing w:before="162" w:line="480" w:lineRule="auto"/>
                  <w:ind w:right="-90"/>
                  <w:jc w:val="both"/>
                </w:pPr>
              </w:pPrChange>
            </w:pPr>
            <w:del w:id="14673" w:author="Hardik Malhotra" w:date="2021-09-30T19:35:00Z">
              <w:r w:rsidRPr="00054F74" w:rsidDel="001848B0">
                <w:rPr>
                  <w:rFonts w:ascii="Verdana" w:hAnsi="Verdana" w:cs="Calibri"/>
                  <w:sz w:val="14"/>
                  <w:szCs w:val="14"/>
                </w:rPr>
                <w:delText>85.00</w:delText>
              </w:r>
            </w:del>
            <w:del w:id="1467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67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E9ED01A" w14:textId="54B2D5A9" w:rsidR="00587138" w:rsidRPr="00F929E8" w:rsidDel="001848B0" w:rsidRDefault="00587138">
            <w:pPr>
              <w:pStyle w:val="BodyText"/>
              <w:spacing w:before="162" w:line="480" w:lineRule="auto"/>
              <w:ind w:right="-90"/>
              <w:jc w:val="center"/>
              <w:rPr>
                <w:del w:id="14676" w:author="Hardik Malhotra" w:date="2021-09-30T19:35:00Z"/>
                <w:rFonts w:ascii="Verdana" w:hAnsi="Verdana" w:cs="Calibri"/>
                <w:sz w:val="14"/>
                <w:szCs w:val="14"/>
              </w:rPr>
              <w:pPrChange w:id="14677" w:author="Ritu Kamra" w:date="2021-09-27T17:37:00Z">
                <w:pPr>
                  <w:pStyle w:val="BodyText"/>
                  <w:spacing w:before="162" w:line="480" w:lineRule="auto"/>
                  <w:ind w:right="-90"/>
                  <w:jc w:val="both"/>
                </w:pPr>
              </w:pPrChange>
            </w:pPr>
            <w:del w:id="14678" w:author="Hardik Malhotra" w:date="2021-09-30T19:35:00Z">
              <w:r w:rsidRPr="00054F74" w:rsidDel="001848B0">
                <w:rPr>
                  <w:rFonts w:ascii="Verdana" w:hAnsi="Verdana" w:cs="Calibri"/>
                  <w:sz w:val="14"/>
                  <w:szCs w:val="14"/>
                </w:rPr>
                <w:delText>95.00</w:delText>
              </w:r>
            </w:del>
            <w:del w:id="14679" w:author="Hardik Malhotra" w:date="2021-09-29T18:12:00Z">
              <w:r w:rsidRPr="00054F74" w:rsidDel="007C3A4C">
                <w:rPr>
                  <w:rFonts w:ascii="Verdana" w:hAnsi="Verdana" w:cs="Calibri"/>
                  <w:sz w:val="14"/>
                  <w:szCs w:val="14"/>
                </w:rPr>
                <w:delText>%</w:delText>
              </w:r>
            </w:del>
          </w:p>
        </w:tc>
      </w:tr>
      <w:tr w:rsidR="00587138" w:rsidRPr="00C568E6" w:rsidDel="001848B0" w14:paraId="0AE9A02B" w14:textId="555D052F" w:rsidTr="001848B0">
        <w:trPr>
          <w:trHeight w:val="545"/>
          <w:del w:id="14680" w:author="Hardik Malhotra" w:date="2021-09-30T19:35:00Z"/>
          <w:trPrChange w:id="14681" w:author="Hardik Malhotra" w:date="2021-09-30T19:35:00Z">
            <w:trPr>
              <w:trHeight w:val="545"/>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682"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A6EAB29" w14:textId="14A2CD1A" w:rsidR="00587138" w:rsidRPr="006F6D2F" w:rsidDel="001848B0" w:rsidRDefault="00587138" w:rsidP="00092529">
            <w:pPr>
              <w:pStyle w:val="BodyText"/>
              <w:spacing w:before="162" w:line="480" w:lineRule="auto"/>
              <w:ind w:right="-90"/>
              <w:jc w:val="both"/>
              <w:rPr>
                <w:del w:id="14683" w:author="Hardik Malhotra" w:date="2021-09-30T19:35:00Z"/>
                <w:rFonts w:ascii="Verdana" w:hAnsi="Verdana"/>
                <w:bCs/>
                <w:sz w:val="14"/>
                <w:szCs w:val="14"/>
              </w:rPr>
            </w:pPr>
            <w:del w:id="14684" w:author="Hardik Malhotra" w:date="2021-09-30T19:35:00Z">
              <w:r w:rsidRPr="00A221A1" w:rsidDel="001848B0">
                <w:rPr>
                  <w:rFonts w:ascii="Verdana" w:hAnsi="Verdana"/>
                  <w:bCs/>
                  <w:sz w:val="14"/>
                  <w:szCs w:val="14"/>
                </w:rPr>
                <w:delText>Dalian Qihua New Material Co. Ltd.</w:delText>
              </w:r>
            </w:del>
          </w:p>
        </w:tc>
        <w:tc>
          <w:tcPr>
            <w:tcW w:w="85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685"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2A920A8" w14:textId="44A31E82" w:rsidR="00587138" w:rsidRPr="00F929E8" w:rsidDel="001848B0" w:rsidRDefault="00587138">
            <w:pPr>
              <w:pStyle w:val="BodyText"/>
              <w:spacing w:before="162" w:line="480" w:lineRule="auto"/>
              <w:ind w:right="-90"/>
              <w:jc w:val="center"/>
              <w:rPr>
                <w:del w:id="14686" w:author="Hardik Malhotra" w:date="2021-09-30T19:35:00Z"/>
                <w:rFonts w:ascii="Verdana" w:hAnsi="Verdana" w:cs="Calibri"/>
                <w:sz w:val="14"/>
                <w:szCs w:val="14"/>
              </w:rPr>
              <w:pPrChange w:id="14687" w:author="Ritu Kamra" w:date="2021-09-27T17:37:00Z">
                <w:pPr>
                  <w:pStyle w:val="BodyText"/>
                  <w:spacing w:before="162" w:line="480" w:lineRule="auto"/>
                  <w:ind w:right="-90"/>
                  <w:jc w:val="both"/>
                </w:pPr>
              </w:pPrChange>
            </w:pPr>
            <w:del w:id="14688" w:author="Hardik Malhotra" w:date="2021-09-30T19:35:00Z">
              <w:r w:rsidRPr="00A221A1" w:rsidDel="001848B0">
                <w:rPr>
                  <w:rFonts w:ascii="Verdana" w:hAnsi="Verdana" w:cs="Calibri"/>
                  <w:sz w:val="14"/>
                  <w:szCs w:val="14"/>
                </w:rPr>
                <w:delText>82.50</w:delText>
              </w:r>
            </w:del>
            <w:del w:id="14689" w:author="Hardik Malhotra" w:date="2021-09-29T18:12:00Z">
              <w:r w:rsidRPr="00A221A1" w:rsidDel="007C3A4C">
                <w:rPr>
                  <w:rFonts w:ascii="Verdana" w:hAnsi="Verdana" w:cs="Calibri"/>
                  <w:sz w:val="14"/>
                  <w:szCs w:val="14"/>
                </w:rPr>
                <w:delText>%</w:delText>
              </w:r>
            </w:del>
          </w:p>
        </w:tc>
        <w:tc>
          <w:tcPr>
            <w:tcW w:w="85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69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D56A1EC" w14:textId="40D646AE" w:rsidR="00587138" w:rsidRPr="00F929E8" w:rsidDel="001848B0" w:rsidRDefault="00587138">
            <w:pPr>
              <w:pStyle w:val="BodyText"/>
              <w:spacing w:before="162" w:line="480" w:lineRule="auto"/>
              <w:ind w:right="-90"/>
              <w:jc w:val="center"/>
              <w:rPr>
                <w:del w:id="14691" w:author="Hardik Malhotra" w:date="2021-09-30T19:35:00Z"/>
                <w:rFonts w:ascii="Verdana" w:hAnsi="Verdana" w:cs="Calibri"/>
                <w:sz w:val="14"/>
                <w:szCs w:val="14"/>
              </w:rPr>
              <w:pPrChange w:id="14692" w:author="Ritu Kamra" w:date="2021-09-27T17:37:00Z">
                <w:pPr>
                  <w:pStyle w:val="BodyText"/>
                  <w:spacing w:before="162" w:line="480" w:lineRule="auto"/>
                  <w:ind w:right="-90"/>
                  <w:jc w:val="both"/>
                </w:pPr>
              </w:pPrChange>
            </w:pPr>
            <w:del w:id="14693" w:author="Hardik Malhotra" w:date="2021-09-30T19:35:00Z">
              <w:r w:rsidRPr="00054F74" w:rsidDel="001848B0">
                <w:rPr>
                  <w:rFonts w:ascii="Verdana" w:hAnsi="Verdana" w:cs="Calibri"/>
                  <w:sz w:val="14"/>
                  <w:szCs w:val="14"/>
                </w:rPr>
                <w:delText>83.60</w:delText>
              </w:r>
            </w:del>
            <w:del w:id="14694" w:author="Hardik Malhotra" w:date="2021-09-29T18:12:00Z">
              <w:r w:rsidRPr="00054F74" w:rsidDel="007C3A4C">
                <w:rPr>
                  <w:rFonts w:ascii="Verdana" w:hAnsi="Verdana" w:cs="Calibri"/>
                  <w:sz w:val="14"/>
                  <w:szCs w:val="14"/>
                </w:rPr>
                <w:delText>%</w:delText>
              </w:r>
            </w:del>
          </w:p>
        </w:tc>
        <w:tc>
          <w:tcPr>
            <w:tcW w:w="93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695"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F8ED338" w14:textId="776258CD" w:rsidR="00587138" w:rsidRPr="00F929E8" w:rsidDel="001848B0" w:rsidRDefault="00587138">
            <w:pPr>
              <w:pStyle w:val="BodyText"/>
              <w:spacing w:before="162" w:line="480" w:lineRule="auto"/>
              <w:ind w:right="-90"/>
              <w:jc w:val="center"/>
              <w:rPr>
                <w:del w:id="14696" w:author="Hardik Malhotra" w:date="2021-09-30T19:35:00Z"/>
                <w:rFonts w:ascii="Verdana" w:hAnsi="Verdana" w:cs="Calibri"/>
                <w:sz w:val="14"/>
                <w:szCs w:val="14"/>
              </w:rPr>
              <w:pPrChange w:id="14697" w:author="Ritu Kamra" w:date="2021-09-27T17:37:00Z">
                <w:pPr>
                  <w:pStyle w:val="BodyText"/>
                  <w:spacing w:before="162" w:line="480" w:lineRule="auto"/>
                  <w:ind w:right="-90"/>
                  <w:jc w:val="both"/>
                </w:pPr>
              </w:pPrChange>
            </w:pPr>
            <w:del w:id="14698" w:author="Hardik Malhotra" w:date="2021-09-30T19:35:00Z">
              <w:r w:rsidRPr="00054F74" w:rsidDel="001848B0">
                <w:rPr>
                  <w:rFonts w:ascii="Verdana" w:hAnsi="Verdana" w:cs="Calibri"/>
                  <w:sz w:val="14"/>
                  <w:szCs w:val="14"/>
                </w:rPr>
                <w:delText>86.90</w:delText>
              </w:r>
            </w:del>
            <w:del w:id="14699"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70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549E82F" w14:textId="12F59747" w:rsidR="00587138" w:rsidRPr="00F929E8" w:rsidDel="001848B0" w:rsidRDefault="00587138">
            <w:pPr>
              <w:pStyle w:val="BodyText"/>
              <w:spacing w:before="162" w:line="480" w:lineRule="auto"/>
              <w:ind w:right="-90"/>
              <w:jc w:val="center"/>
              <w:rPr>
                <w:del w:id="14701" w:author="Hardik Malhotra" w:date="2021-09-30T19:35:00Z"/>
                <w:rFonts w:ascii="Verdana" w:hAnsi="Verdana" w:cs="Calibri"/>
                <w:sz w:val="14"/>
                <w:szCs w:val="14"/>
              </w:rPr>
              <w:pPrChange w:id="14702" w:author="Ritu Kamra" w:date="2021-09-27T17:37:00Z">
                <w:pPr>
                  <w:pStyle w:val="BodyText"/>
                  <w:spacing w:before="162" w:line="480" w:lineRule="auto"/>
                  <w:ind w:right="-90"/>
                  <w:jc w:val="both"/>
                </w:pPr>
              </w:pPrChange>
            </w:pPr>
            <w:del w:id="14703" w:author="Hardik Malhotra" w:date="2021-09-30T19:35:00Z">
              <w:r w:rsidRPr="00054F74" w:rsidDel="001848B0">
                <w:rPr>
                  <w:rFonts w:ascii="Verdana" w:hAnsi="Verdana" w:cs="Calibri"/>
                  <w:sz w:val="14"/>
                  <w:szCs w:val="14"/>
                </w:rPr>
                <w:delText>83.60</w:delText>
              </w:r>
            </w:del>
            <w:del w:id="1470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70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F5D0893" w14:textId="72B93A5C" w:rsidR="00587138" w:rsidRPr="00F929E8" w:rsidDel="001848B0" w:rsidRDefault="00587138">
            <w:pPr>
              <w:pStyle w:val="BodyText"/>
              <w:spacing w:before="162" w:line="480" w:lineRule="auto"/>
              <w:ind w:right="-90"/>
              <w:jc w:val="center"/>
              <w:rPr>
                <w:del w:id="14706" w:author="Hardik Malhotra" w:date="2021-09-30T19:35:00Z"/>
                <w:rFonts w:ascii="Verdana" w:hAnsi="Verdana" w:cs="Calibri"/>
                <w:sz w:val="14"/>
                <w:szCs w:val="14"/>
              </w:rPr>
              <w:pPrChange w:id="14707" w:author="Ritu Kamra" w:date="2021-09-27T17:37:00Z">
                <w:pPr>
                  <w:pStyle w:val="BodyText"/>
                  <w:spacing w:before="162" w:line="480" w:lineRule="auto"/>
                  <w:ind w:right="-90"/>
                  <w:jc w:val="both"/>
                </w:pPr>
              </w:pPrChange>
            </w:pPr>
            <w:del w:id="14708" w:author="Hardik Malhotra" w:date="2021-09-30T19:35:00Z">
              <w:r w:rsidRPr="00054F74" w:rsidDel="001848B0">
                <w:rPr>
                  <w:rFonts w:ascii="Verdana" w:hAnsi="Verdana" w:cs="Calibri"/>
                  <w:sz w:val="14"/>
                  <w:szCs w:val="14"/>
                </w:rPr>
                <w:delText>81.40</w:delText>
              </w:r>
            </w:del>
            <w:del w:id="14709" w:author="Hardik Malhotra" w:date="2021-09-29T18:12:00Z">
              <w:r w:rsidRPr="00054F74" w:rsidDel="007C3A4C">
                <w:rPr>
                  <w:rFonts w:ascii="Verdana" w:hAnsi="Verdana" w:cs="Calibri"/>
                  <w:sz w:val="14"/>
                  <w:szCs w:val="14"/>
                </w:rPr>
                <w:delText>%</w:delText>
              </w:r>
            </w:del>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710"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F1EBD67" w14:textId="4700C4C5" w:rsidR="00587138" w:rsidRPr="00F929E8" w:rsidDel="001848B0" w:rsidRDefault="00587138">
            <w:pPr>
              <w:pStyle w:val="BodyText"/>
              <w:spacing w:before="162" w:line="480" w:lineRule="auto"/>
              <w:ind w:right="-90"/>
              <w:jc w:val="center"/>
              <w:rPr>
                <w:del w:id="14711" w:author="Hardik Malhotra" w:date="2021-09-30T19:35:00Z"/>
                <w:rFonts w:ascii="Verdana" w:hAnsi="Verdana" w:cs="Calibri"/>
                <w:sz w:val="14"/>
                <w:szCs w:val="14"/>
              </w:rPr>
              <w:pPrChange w:id="14712" w:author="Ritu Kamra" w:date="2021-09-27T17:37:00Z">
                <w:pPr>
                  <w:pStyle w:val="BodyText"/>
                  <w:spacing w:before="162" w:line="480" w:lineRule="auto"/>
                  <w:ind w:right="-90"/>
                  <w:jc w:val="both"/>
                </w:pPr>
              </w:pPrChange>
            </w:pPr>
            <w:del w:id="14713" w:author="Hardik Malhotra" w:date="2021-09-30T19:35:00Z">
              <w:r w:rsidRPr="00054F74" w:rsidDel="001848B0">
                <w:rPr>
                  <w:rFonts w:ascii="Verdana" w:hAnsi="Verdana" w:cs="Calibri"/>
                  <w:sz w:val="14"/>
                  <w:szCs w:val="14"/>
                </w:rPr>
                <w:delText>81.40</w:delText>
              </w:r>
            </w:del>
            <w:del w:id="1471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71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954F5A2" w14:textId="0389A265" w:rsidR="00587138" w:rsidRPr="00F929E8" w:rsidDel="001848B0" w:rsidRDefault="00587138">
            <w:pPr>
              <w:pStyle w:val="BodyText"/>
              <w:spacing w:before="162" w:line="480" w:lineRule="auto"/>
              <w:ind w:right="-90"/>
              <w:jc w:val="center"/>
              <w:rPr>
                <w:del w:id="14716" w:author="Hardik Malhotra" w:date="2021-09-30T19:35:00Z"/>
                <w:rFonts w:ascii="Verdana" w:hAnsi="Verdana" w:cs="Calibri"/>
                <w:sz w:val="14"/>
                <w:szCs w:val="14"/>
              </w:rPr>
              <w:pPrChange w:id="14717" w:author="Ritu Kamra" w:date="2021-09-27T17:37:00Z">
                <w:pPr>
                  <w:pStyle w:val="BodyText"/>
                  <w:spacing w:before="162" w:line="480" w:lineRule="auto"/>
                  <w:ind w:right="-90"/>
                  <w:jc w:val="both"/>
                </w:pPr>
              </w:pPrChange>
            </w:pPr>
            <w:del w:id="14718" w:author="Hardik Malhotra" w:date="2021-09-30T19:35:00Z">
              <w:r w:rsidRPr="00054F74" w:rsidDel="001848B0">
                <w:rPr>
                  <w:rFonts w:ascii="Verdana" w:hAnsi="Verdana" w:cs="Calibri"/>
                  <w:sz w:val="14"/>
                  <w:szCs w:val="14"/>
                </w:rPr>
                <w:delText>79.75</w:delText>
              </w:r>
            </w:del>
            <w:del w:id="14719"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72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B5FF9D4" w14:textId="5227B496" w:rsidR="00587138" w:rsidRPr="00F929E8" w:rsidDel="001848B0" w:rsidRDefault="00587138">
            <w:pPr>
              <w:pStyle w:val="BodyText"/>
              <w:spacing w:before="162" w:line="480" w:lineRule="auto"/>
              <w:ind w:right="-90"/>
              <w:jc w:val="center"/>
              <w:rPr>
                <w:del w:id="14721" w:author="Hardik Malhotra" w:date="2021-09-30T19:35:00Z"/>
                <w:rFonts w:ascii="Verdana" w:hAnsi="Verdana" w:cs="Calibri"/>
                <w:sz w:val="14"/>
                <w:szCs w:val="14"/>
              </w:rPr>
              <w:pPrChange w:id="14722" w:author="Ritu Kamra" w:date="2021-09-27T17:37:00Z">
                <w:pPr>
                  <w:pStyle w:val="BodyText"/>
                  <w:spacing w:before="162" w:line="480" w:lineRule="auto"/>
                  <w:ind w:right="-90"/>
                  <w:jc w:val="both"/>
                </w:pPr>
              </w:pPrChange>
            </w:pPr>
            <w:del w:id="14723" w:author="Hardik Malhotra" w:date="2021-09-30T19:35:00Z">
              <w:r w:rsidRPr="00054F74" w:rsidDel="001848B0">
                <w:rPr>
                  <w:rFonts w:ascii="Verdana" w:hAnsi="Verdana" w:cs="Calibri"/>
                  <w:sz w:val="14"/>
                  <w:szCs w:val="14"/>
                </w:rPr>
                <w:delText>78.00</w:delText>
              </w:r>
            </w:del>
            <w:del w:id="1472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72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C0019C6" w14:textId="5847CBA9" w:rsidR="00587138" w:rsidRPr="00F929E8" w:rsidDel="001848B0" w:rsidRDefault="00587138">
            <w:pPr>
              <w:pStyle w:val="BodyText"/>
              <w:spacing w:before="162" w:line="480" w:lineRule="auto"/>
              <w:ind w:right="-90"/>
              <w:jc w:val="center"/>
              <w:rPr>
                <w:del w:id="14726" w:author="Hardik Malhotra" w:date="2021-09-30T19:35:00Z"/>
                <w:rFonts w:ascii="Verdana" w:hAnsi="Verdana" w:cs="Calibri"/>
                <w:sz w:val="14"/>
                <w:szCs w:val="14"/>
              </w:rPr>
              <w:pPrChange w:id="14727" w:author="Ritu Kamra" w:date="2021-09-27T17:37:00Z">
                <w:pPr>
                  <w:pStyle w:val="BodyText"/>
                  <w:spacing w:before="162" w:line="480" w:lineRule="auto"/>
                  <w:ind w:right="-90"/>
                  <w:jc w:val="both"/>
                </w:pPr>
              </w:pPrChange>
            </w:pPr>
            <w:del w:id="14728" w:author="Hardik Malhotra" w:date="2021-09-30T19:35:00Z">
              <w:r w:rsidRPr="00054F74" w:rsidDel="001848B0">
                <w:rPr>
                  <w:rFonts w:ascii="Verdana" w:hAnsi="Verdana" w:cs="Calibri"/>
                  <w:sz w:val="14"/>
                  <w:szCs w:val="14"/>
                </w:rPr>
                <w:delText>90.00</w:delText>
              </w:r>
            </w:del>
            <w:del w:id="14729" w:author="Hardik Malhotra" w:date="2021-09-29T18:12:00Z">
              <w:r w:rsidRPr="00054F74" w:rsidDel="007C3A4C">
                <w:rPr>
                  <w:rFonts w:ascii="Verdana" w:hAnsi="Verdana" w:cs="Calibri"/>
                  <w:sz w:val="14"/>
                  <w:szCs w:val="14"/>
                </w:rPr>
                <w:delText>%</w:delText>
              </w:r>
            </w:del>
          </w:p>
        </w:tc>
      </w:tr>
      <w:tr w:rsidR="00587138" w:rsidRPr="00C568E6" w:rsidDel="001848B0" w14:paraId="09595FAC" w14:textId="6FE2520C" w:rsidTr="001848B0">
        <w:trPr>
          <w:trHeight w:val="545"/>
          <w:del w:id="14730" w:author="Hardik Malhotra" w:date="2021-09-30T19:35:00Z"/>
          <w:trPrChange w:id="14731" w:author="Hardik Malhotra" w:date="2021-09-30T19:35:00Z">
            <w:trPr>
              <w:trHeight w:val="545"/>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732"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FB23FED" w14:textId="6C9CC067" w:rsidR="00587138" w:rsidRPr="006F6D2F" w:rsidDel="001848B0" w:rsidRDefault="00587138" w:rsidP="00092529">
            <w:pPr>
              <w:pStyle w:val="BodyText"/>
              <w:spacing w:before="162" w:line="480" w:lineRule="auto"/>
              <w:ind w:right="-90"/>
              <w:jc w:val="both"/>
              <w:rPr>
                <w:del w:id="14733" w:author="Hardik Malhotra" w:date="2021-09-30T19:35:00Z"/>
                <w:rFonts w:ascii="Verdana" w:hAnsi="Verdana"/>
                <w:bCs/>
                <w:sz w:val="14"/>
                <w:szCs w:val="14"/>
              </w:rPr>
            </w:pPr>
            <w:del w:id="14734" w:author="Hardik Malhotra" w:date="2021-09-30T19:35:00Z">
              <w:r w:rsidRPr="00A221A1" w:rsidDel="001848B0">
                <w:rPr>
                  <w:rFonts w:ascii="Verdana" w:hAnsi="Verdana"/>
                  <w:bCs/>
                  <w:sz w:val="14"/>
                  <w:szCs w:val="14"/>
                </w:rPr>
                <w:delText>Olin Corporation</w:delText>
              </w:r>
            </w:del>
          </w:p>
        </w:tc>
        <w:tc>
          <w:tcPr>
            <w:tcW w:w="85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735"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44B4AAE" w14:textId="548E1193" w:rsidR="00587138" w:rsidRPr="00F929E8" w:rsidDel="001848B0" w:rsidRDefault="00587138">
            <w:pPr>
              <w:pStyle w:val="BodyText"/>
              <w:spacing w:before="162" w:line="480" w:lineRule="auto"/>
              <w:ind w:right="-90"/>
              <w:jc w:val="center"/>
              <w:rPr>
                <w:del w:id="14736" w:author="Hardik Malhotra" w:date="2021-09-30T19:35:00Z"/>
                <w:rFonts w:ascii="Verdana" w:hAnsi="Verdana" w:cs="Calibri"/>
                <w:sz w:val="14"/>
                <w:szCs w:val="14"/>
              </w:rPr>
              <w:pPrChange w:id="14737" w:author="Ritu Kamra" w:date="2021-09-27T17:37:00Z">
                <w:pPr>
                  <w:pStyle w:val="BodyText"/>
                  <w:spacing w:before="162" w:line="480" w:lineRule="auto"/>
                  <w:ind w:right="-90"/>
                  <w:jc w:val="both"/>
                </w:pPr>
              </w:pPrChange>
            </w:pPr>
            <w:del w:id="14738" w:author="Hardik Malhotra" w:date="2021-09-30T19:35:00Z">
              <w:r w:rsidRPr="00A221A1" w:rsidDel="001848B0">
                <w:rPr>
                  <w:rFonts w:ascii="Verdana" w:hAnsi="Verdana" w:cs="Calibri"/>
                  <w:sz w:val="14"/>
                  <w:szCs w:val="14"/>
                </w:rPr>
                <w:delText>79.20</w:delText>
              </w:r>
            </w:del>
            <w:del w:id="14739" w:author="Hardik Malhotra" w:date="2021-09-29T18:12:00Z">
              <w:r w:rsidRPr="00A221A1" w:rsidDel="007C3A4C">
                <w:rPr>
                  <w:rFonts w:ascii="Verdana" w:hAnsi="Verdana" w:cs="Calibri"/>
                  <w:sz w:val="14"/>
                  <w:szCs w:val="14"/>
                </w:rPr>
                <w:delText>%</w:delText>
              </w:r>
            </w:del>
          </w:p>
        </w:tc>
        <w:tc>
          <w:tcPr>
            <w:tcW w:w="85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74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77CB80C" w14:textId="69450C71" w:rsidR="00587138" w:rsidRPr="00F929E8" w:rsidDel="001848B0" w:rsidRDefault="00587138">
            <w:pPr>
              <w:pStyle w:val="BodyText"/>
              <w:spacing w:before="162" w:line="480" w:lineRule="auto"/>
              <w:ind w:right="-90"/>
              <w:jc w:val="center"/>
              <w:rPr>
                <w:del w:id="14741" w:author="Hardik Malhotra" w:date="2021-09-30T19:35:00Z"/>
                <w:rFonts w:ascii="Verdana" w:hAnsi="Verdana" w:cs="Calibri"/>
                <w:sz w:val="14"/>
                <w:szCs w:val="14"/>
              </w:rPr>
              <w:pPrChange w:id="14742" w:author="Ritu Kamra" w:date="2021-09-27T17:37:00Z">
                <w:pPr>
                  <w:pStyle w:val="BodyText"/>
                  <w:spacing w:before="162" w:line="480" w:lineRule="auto"/>
                  <w:ind w:right="-90"/>
                  <w:jc w:val="both"/>
                </w:pPr>
              </w:pPrChange>
            </w:pPr>
            <w:del w:id="14743" w:author="Hardik Malhotra" w:date="2021-09-30T19:35:00Z">
              <w:r w:rsidRPr="00054F74" w:rsidDel="001848B0">
                <w:rPr>
                  <w:rFonts w:ascii="Verdana" w:hAnsi="Verdana" w:cs="Calibri"/>
                  <w:sz w:val="14"/>
                  <w:szCs w:val="14"/>
                </w:rPr>
                <w:delText>86.90</w:delText>
              </w:r>
            </w:del>
            <w:del w:id="14744" w:author="Hardik Malhotra" w:date="2021-09-29T18:12:00Z">
              <w:r w:rsidRPr="00054F74" w:rsidDel="007C3A4C">
                <w:rPr>
                  <w:rFonts w:ascii="Verdana" w:hAnsi="Verdana" w:cs="Calibri"/>
                  <w:sz w:val="14"/>
                  <w:szCs w:val="14"/>
                </w:rPr>
                <w:delText>%</w:delText>
              </w:r>
            </w:del>
          </w:p>
        </w:tc>
        <w:tc>
          <w:tcPr>
            <w:tcW w:w="93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745"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6AD7F1A" w14:textId="18FB354D" w:rsidR="00587138" w:rsidRPr="00F929E8" w:rsidDel="001848B0" w:rsidRDefault="00587138">
            <w:pPr>
              <w:pStyle w:val="BodyText"/>
              <w:spacing w:before="162" w:line="480" w:lineRule="auto"/>
              <w:ind w:right="-90"/>
              <w:jc w:val="center"/>
              <w:rPr>
                <w:del w:id="14746" w:author="Hardik Malhotra" w:date="2021-09-30T19:35:00Z"/>
                <w:rFonts w:ascii="Verdana" w:hAnsi="Verdana" w:cs="Calibri"/>
                <w:sz w:val="14"/>
                <w:szCs w:val="14"/>
              </w:rPr>
              <w:pPrChange w:id="14747" w:author="Ritu Kamra" w:date="2021-09-27T17:37:00Z">
                <w:pPr>
                  <w:pStyle w:val="BodyText"/>
                  <w:spacing w:before="162" w:line="480" w:lineRule="auto"/>
                  <w:ind w:right="-90"/>
                  <w:jc w:val="both"/>
                </w:pPr>
              </w:pPrChange>
            </w:pPr>
            <w:del w:id="14748" w:author="Hardik Malhotra" w:date="2021-09-30T19:35:00Z">
              <w:r w:rsidRPr="00054F74" w:rsidDel="001848B0">
                <w:rPr>
                  <w:rFonts w:ascii="Verdana" w:hAnsi="Verdana" w:cs="Calibri"/>
                  <w:sz w:val="14"/>
                  <w:szCs w:val="14"/>
                </w:rPr>
                <w:delText>82.50</w:delText>
              </w:r>
            </w:del>
            <w:del w:id="14749"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75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8F1BAA6" w14:textId="7838942D" w:rsidR="00587138" w:rsidRPr="00F929E8" w:rsidDel="001848B0" w:rsidRDefault="00587138">
            <w:pPr>
              <w:pStyle w:val="BodyText"/>
              <w:spacing w:before="162" w:line="480" w:lineRule="auto"/>
              <w:ind w:right="-90"/>
              <w:jc w:val="center"/>
              <w:rPr>
                <w:del w:id="14751" w:author="Hardik Malhotra" w:date="2021-09-30T19:35:00Z"/>
                <w:rFonts w:ascii="Verdana" w:hAnsi="Verdana" w:cs="Calibri"/>
                <w:sz w:val="14"/>
                <w:szCs w:val="14"/>
              </w:rPr>
              <w:pPrChange w:id="14752" w:author="Ritu Kamra" w:date="2021-09-27T17:37:00Z">
                <w:pPr>
                  <w:pStyle w:val="BodyText"/>
                  <w:spacing w:before="162" w:line="480" w:lineRule="auto"/>
                  <w:ind w:right="-90"/>
                  <w:jc w:val="both"/>
                </w:pPr>
              </w:pPrChange>
            </w:pPr>
            <w:del w:id="14753" w:author="Hardik Malhotra" w:date="2021-09-30T19:35:00Z">
              <w:r w:rsidRPr="00054F74" w:rsidDel="001848B0">
                <w:rPr>
                  <w:rFonts w:ascii="Verdana" w:hAnsi="Verdana" w:cs="Calibri"/>
                  <w:sz w:val="14"/>
                  <w:szCs w:val="14"/>
                </w:rPr>
                <w:delText>84.22</w:delText>
              </w:r>
            </w:del>
            <w:del w:id="1475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75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C92409C" w14:textId="2D996DF2" w:rsidR="00587138" w:rsidRPr="00F929E8" w:rsidDel="001848B0" w:rsidRDefault="00587138">
            <w:pPr>
              <w:pStyle w:val="BodyText"/>
              <w:spacing w:before="162" w:line="480" w:lineRule="auto"/>
              <w:ind w:right="-90"/>
              <w:jc w:val="center"/>
              <w:rPr>
                <w:del w:id="14756" w:author="Hardik Malhotra" w:date="2021-09-30T19:35:00Z"/>
                <w:rFonts w:ascii="Verdana" w:hAnsi="Verdana" w:cs="Calibri"/>
                <w:sz w:val="14"/>
                <w:szCs w:val="14"/>
              </w:rPr>
              <w:pPrChange w:id="14757" w:author="Ritu Kamra" w:date="2021-09-27T17:37:00Z">
                <w:pPr>
                  <w:pStyle w:val="BodyText"/>
                  <w:spacing w:before="162" w:line="480" w:lineRule="auto"/>
                  <w:ind w:right="-90"/>
                  <w:jc w:val="both"/>
                </w:pPr>
              </w:pPrChange>
            </w:pPr>
            <w:del w:id="14758" w:author="Hardik Malhotra" w:date="2021-09-30T19:35:00Z">
              <w:r w:rsidRPr="00054F74" w:rsidDel="001848B0">
                <w:rPr>
                  <w:rFonts w:ascii="Verdana" w:hAnsi="Verdana" w:cs="Calibri"/>
                  <w:sz w:val="14"/>
                  <w:szCs w:val="14"/>
                </w:rPr>
                <w:delText>81.40</w:delText>
              </w:r>
            </w:del>
            <w:del w:id="14759" w:author="Hardik Malhotra" w:date="2021-09-29T18:12:00Z">
              <w:r w:rsidRPr="00054F74" w:rsidDel="007C3A4C">
                <w:rPr>
                  <w:rFonts w:ascii="Verdana" w:hAnsi="Verdana" w:cs="Calibri"/>
                  <w:sz w:val="14"/>
                  <w:szCs w:val="14"/>
                </w:rPr>
                <w:delText>%</w:delText>
              </w:r>
            </w:del>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760"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1C54D07" w14:textId="721BB075" w:rsidR="00587138" w:rsidRPr="00F929E8" w:rsidDel="001848B0" w:rsidRDefault="00587138">
            <w:pPr>
              <w:pStyle w:val="BodyText"/>
              <w:spacing w:before="162" w:line="480" w:lineRule="auto"/>
              <w:ind w:right="-90"/>
              <w:jc w:val="center"/>
              <w:rPr>
                <w:del w:id="14761" w:author="Hardik Malhotra" w:date="2021-09-30T19:35:00Z"/>
                <w:rFonts w:ascii="Verdana" w:hAnsi="Verdana" w:cs="Calibri"/>
                <w:sz w:val="14"/>
                <w:szCs w:val="14"/>
              </w:rPr>
              <w:pPrChange w:id="14762" w:author="Ritu Kamra" w:date="2021-09-27T17:37:00Z">
                <w:pPr>
                  <w:pStyle w:val="BodyText"/>
                  <w:spacing w:before="162" w:line="480" w:lineRule="auto"/>
                  <w:ind w:right="-90"/>
                  <w:jc w:val="both"/>
                </w:pPr>
              </w:pPrChange>
            </w:pPr>
            <w:del w:id="14763" w:author="Hardik Malhotra" w:date="2021-09-30T19:35:00Z">
              <w:r w:rsidRPr="00054F74" w:rsidDel="001848B0">
                <w:rPr>
                  <w:rFonts w:ascii="Verdana" w:hAnsi="Verdana" w:cs="Calibri"/>
                  <w:sz w:val="14"/>
                  <w:szCs w:val="14"/>
                </w:rPr>
                <w:delText>80.30</w:delText>
              </w:r>
            </w:del>
            <w:del w:id="1476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76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928F3C3" w14:textId="2B4D66A6" w:rsidR="00587138" w:rsidRPr="00F929E8" w:rsidDel="001848B0" w:rsidRDefault="00587138">
            <w:pPr>
              <w:pStyle w:val="BodyText"/>
              <w:spacing w:before="162" w:line="480" w:lineRule="auto"/>
              <w:ind w:right="-90"/>
              <w:jc w:val="center"/>
              <w:rPr>
                <w:del w:id="14766" w:author="Hardik Malhotra" w:date="2021-09-30T19:35:00Z"/>
                <w:rFonts w:ascii="Verdana" w:hAnsi="Verdana" w:cs="Calibri"/>
                <w:sz w:val="14"/>
                <w:szCs w:val="14"/>
              </w:rPr>
              <w:pPrChange w:id="14767" w:author="Ritu Kamra" w:date="2021-09-27T17:37:00Z">
                <w:pPr>
                  <w:pStyle w:val="BodyText"/>
                  <w:spacing w:before="162" w:line="480" w:lineRule="auto"/>
                  <w:ind w:right="-90"/>
                  <w:jc w:val="both"/>
                </w:pPr>
              </w:pPrChange>
            </w:pPr>
            <w:del w:id="14768" w:author="Hardik Malhotra" w:date="2021-09-30T19:35:00Z">
              <w:r w:rsidRPr="00054F74" w:rsidDel="001848B0">
                <w:rPr>
                  <w:rFonts w:ascii="Verdana" w:hAnsi="Verdana" w:cs="Calibri"/>
                  <w:sz w:val="14"/>
                  <w:szCs w:val="14"/>
                </w:rPr>
                <w:delText>86.57</w:delText>
              </w:r>
            </w:del>
            <w:del w:id="14769"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77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31C6118" w14:textId="5367C8BE" w:rsidR="00587138" w:rsidRPr="00F929E8" w:rsidDel="001848B0" w:rsidRDefault="00587138">
            <w:pPr>
              <w:pStyle w:val="BodyText"/>
              <w:spacing w:before="162" w:line="480" w:lineRule="auto"/>
              <w:ind w:right="-90"/>
              <w:jc w:val="center"/>
              <w:rPr>
                <w:del w:id="14771" w:author="Hardik Malhotra" w:date="2021-09-30T19:35:00Z"/>
                <w:rFonts w:ascii="Verdana" w:hAnsi="Verdana" w:cs="Calibri"/>
                <w:sz w:val="14"/>
                <w:szCs w:val="14"/>
              </w:rPr>
              <w:pPrChange w:id="14772" w:author="Ritu Kamra" w:date="2021-09-27T17:37:00Z">
                <w:pPr>
                  <w:pStyle w:val="BodyText"/>
                  <w:spacing w:before="162" w:line="480" w:lineRule="auto"/>
                  <w:ind w:right="-90"/>
                  <w:jc w:val="both"/>
                </w:pPr>
              </w:pPrChange>
            </w:pPr>
            <w:del w:id="14773" w:author="Hardik Malhotra" w:date="2021-09-30T19:35:00Z">
              <w:r w:rsidRPr="00054F74" w:rsidDel="001848B0">
                <w:rPr>
                  <w:rFonts w:ascii="Verdana" w:hAnsi="Verdana" w:cs="Calibri"/>
                  <w:sz w:val="14"/>
                  <w:szCs w:val="14"/>
                </w:rPr>
                <w:delText>85.00</w:delText>
              </w:r>
            </w:del>
            <w:del w:id="1477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77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2C5CD14" w14:textId="4F8D0414" w:rsidR="00587138" w:rsidRPr="00F929E8" w:rsidDel="001848B0" w:rsidRDefault="00587138">
            <w:pPr>
              <w:pStyle w:val="BodyText"/>
              <w:spacing w:before="162" w:line="480" w:lineRule="auto"/>
              <w:ind w:right="-90"/>
              <w:jc w:val="center"/>
              <w:rPr>
                <w:del w:id="14776" w:author="Hardik Malhotra" w:date="2021-09-30T19:35:00Z"/>
                <w:rFonts w:ascii="Verdana" w:hAnsi="Verdana" w:cs="Calibri"/>
                <w:sz w:val="14"/>
                <w:szCs w:val="14"/>
              </w:rPr>
              <w:pPrChange w:id="14777" w:author="Ritu Kamra" w:date="2021-09-27T17:37:00Z">
                <w:pPr>
                  <w:pStyle w:val="BodyText"/>
                  <w:spacing w:before="162" w:line="480" w:lineRule="auto"/>
                  <w:ind w:right="-90"/>
                  <w:jc w:val="both"/>
                </w:pPr>
              </w:pPrChange>
            </w:pPr>
            <w:del w:id="14778" w:author="Hardik Malhotra" w:date="2021-09-30T19:35:00Z">
              <w:r w:rsidRPr="00054F74" w:rsidDel="001848B0">
                <w:rPr>
                  <w:rFonts w:ascii="Verdana" w:hAnsi="Verdana" w:cs="Calibri"/>
                  <w:sz w:val="14"/>
                  <w:szCs w:val="14"/>
                </w:rPr>
                <w:delText>95.00</w:delText>
              </w:r>
            </w:del>
            <w:del w:id="14779" w:author="Hardik Malhotra" w:date="2021-09-29T18:12:00Z">
              <w:r w:rsidRPr="00054F74" w:rsidDel="007C3A4C">
                <w:rPr>
                  <w:rFonts w:ascii="Verdana" w:hAnsi="Verdana" w:cs="Calibri"/>
                  <w:sz w:val="14"/>
                  <w:szCs w:val="14"/>
                </w:rPr>
                <w:delText>%</w:delText>
              </w:r>
            </w:del>
          </w:p>
        </w:tc>
      </w:tr>
      <w:tr w:rsidR="00587138" w:rsidRPr="00C568E6" w:rsidDel="001848B0" w14:paraId="74096F6A" w14:textId="6577C340" w:rsidTr="001848B0">
        <w:trPr>
          <w:trHeight w:val="545"/>
          <w:del w:id="14780" w:author="Hardik Malhotra" w:date="2021-09-30T19:35:00Z"/>
          <w:trPrChange w:id="14781" w:author="Hardik Malhotra" w:date="2021-09-30T19:35:00Z">
            <w:trPr>
              <w:trHeight w:val="545"/>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782"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4B7F013" w14:textId="58728DF2" w:rsidR="00587138" w:rsidRPr="006F6D2F" w:rsidDel="001848B0" w:rsidRDefault="00587138" w:rsidP="00092529">
            <w:pPr>
              <w:pStyle w:val="BodyText"/>
              <w:spacing w:before="162" w:line="480" w:lineRule="auto"/>
              <w:ind w:right="-90"/>
              <w:jc w:val="both"/>
              <w:rPr>
                <w:del w:id="14783" w:author="Hardik Malhotra" w:date="2021-09-30T19:35:00Z"/>
                <w:rFonts w:ascii="Verdana" w:hAnsi="Verdana"/>
                <w:bCs/>
                <w:sz w:val="14"/>
                <w:szCs w:val="14"/>
              </w:rPr>
            </w:pPr>
            <w:del w:id="14784" w:author="Hardik Malhotra" w:date="2021-09-30T19:35:00Z">
              <w:r w:rsidRPr="00A221A1" w:rsidDel="001848B0">
                <w:rPr>
                  <w:rFonts w:ascii="Verdana" w:hAnsi="Verdana"/>
                  <w:bCs/>
                  <w:sz w:val="14"/>
                  <w:szCs w:val="14"/>
                </w:rPr>
                <w:delText>The Dow Chemical Company</w:delText>
              </w:r>
            </w:del>
          </w:p>
        </w:tc>
        <w:tc>
          <w:tcPr>
            <w:tcW w:w="85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785"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F81D148" w14:textId="3DBC52DB" w:rsidR="00587138" w:rsidRPr="00F929E8" w:rsidDel="001848B0" w:rsidRDefault="00587138">
            <w:pPr>
              <w:pStyle w:val="BodyText"/>
              <w:spacing w:before="162" w:line="480" w:lineRule="auto"/>
              <w:ind w:right="-90"/>
              <w:jc w:val="center"/>
              <w:rPr>
                <w:del w:id="14786" w:author="Hardik Malhotra" w:date="2021-09-30T19:35:00Z"/>
                <w:rFonts w:ascii="Verdana" w:hAnsi="Verdana" w:cs="Calibri"/>
                <w:sz w:val="14"/>
                <w:szCs w:val="14"/>
              </w:rPr>
              <w:pPrChange w:id="14787" w:author="Ritu Kamra" w:date="2021-09-27T17:37:00Z">
                <w:pPr>
                  <w:pStyle w:val="BodyText"/>
                  <w:spacing w:before="162" w:line="480" w:lineRule="auto"/>
                  <w:ind w:right="-90"/>
                  <w:jc w:val="both"/>
                </w:pPr>
              </w:pPrChange>
            </w:pPr>
            <w:del w:id="14788" w:author="Hardik Malhotra" w:date="2021-09-30T19:35:00Z">
              <w:r w:rsidRPr="00A221A1" w:rsidDel="001848B0">
                <w:rPr>
                  <w:rFonts w:ascii="Verdana" w:hAnsi="Verdana" w:cs="Calibri"/>
                  <w:sz w:val="14"/>
                  <w:szCs w:val="14"/>
                </w:rPr>
                <w:delText>82.50</w:delText>
              </w:r>
            </w:del>
            <w:del w:id="14789" w:author="Hardik Malhotra" w:date="2021-09-29T18:12:00Z">
              <w:r w:rsidRPr="00A221A1" w:rsidDel="007C3A4C">
                <w:rPr>
                  <w:rFonts w:ascii="Verdana" w:hAnsi="Verdana" w:cs="Calibri"/>
                  <w:sz w:val="14"/>
                  <w:szCs w:val="14"/>
                </w:rPr>
                <w:delText>%</w:delText>
              </w:r>
            </w:del>
          </w:p>
        </w:tc>
        <w:tc>
          <w:tcPr>
            <w:tcW w:w="85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79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246A2D5" w14:textId="7CC38282" w:rsidR="00587138" w:rsidRPr="00F929E8" w:rsidDel="001848B0" w:rsidRDefault="00587138">
            <w:pPr>
              <w:pStyle w:val="BodyText"/>
              <w:spacing w:before="162" w:line="480" w:lineRule="auto"/>
              <w:ind w:right="-90"/>
              <w:jc w:val="center"/>
              <w:rPr>
                <w:del w:id="14791" w:author="Hardik Malhotra" w:date="2021-09-30T19:35:00Z"/>
                <w:rFonts w:ascii="Verdana" w:hAnsi="Verdana" w:cs="Calibri"/>
                <w:sz w:val="14"/>
                <w:szCs w:val="14"/>
              </w:rPr>
              <w:pPrChange w:id="14792" w:author="Ritu Kamra" w:date="2021-09-27T17:37:00Z">
                <w:pPr>
                  <w:pStyle w:val="BodyText"/>
                  <w:spacing w:before="162" w:line="480" w:lineRule="auto"/>
                  <w:ind w:right="-90"/>
                  <w:jc w:val="both"/>
                </w:pPr>
              </w:pPrChange>
            </w:pPr>
            <w:del w:id="14793" w:author="Hardik Malhotra" w:date="2021-09-30T19:35:00Z">
              <w:r w:rsidRPr="00054F74" w:rsidDel="001848B0">
                <w:rPr>
                  <w:rFonts w:ascii="Verdana" w:hAnsi="Verdana" w:cs="Calibri"/>
                  <w:sz w:val="14"/>
                  <w:szCs w:val="14"/>
                </w:rPr>
                <w:delText>89.10</w:delText>
              </w:r>
            </w:del>
            <w:del w:id="14794" w:author="Hardik Malhotra" w:date="2021-09-29T18:12:00Z">
              <w:r w:rsidRPr="00054F74" w:rsidDel="007C3A4C">
                <w:rPr>
                  <w:rFonts w:ascii="Verdana" w:hAnsi="Verdana" w:cs="Calibri"/>
                  <w:sz w:val="14"/>
                  <w:szCs w:val="14"/>
                </w:rPr>
                <w:delText>%</w:delText>
              </w:r>
            </w:del>
          </w:p>
        </w:tc>
        <w:tc>
          <w:tcPr>
            <w:tcW w:w="93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795"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AE17988" w14:textId="7372A517" w:rsidR="00587138" w:rsidRPr="00F929E8" w:rsidDel="001848B0" w:rsidRDefault="00587138">
            <w:pPr>
              <w:pStyle w:val="BodyText"/>
              <w:spacing w:before="162" w:line="480" w:lineRule="auto"/>
              <w:ind w:right="-90"/>
              <w:jc w:val="center"/>
              <w:rPr>
                <w:del w:id="14796" w:author="Hardik Malhotra" w:date="2021-09-30T19:35:00Z"/>
                <w:rFonts w:ascii="Verdana" w:hAnsi="Verdana" w:cs="Calibri"/>
                <w:sz w:val="14"/>
                <w:szCs w:val="14"/>
              </w:rPr>
              <w:pPrChange w:id="14797" w:author="Ritu Kamra" w:date="2021-09-27T17:37:00Z">
                <w:pPr>
                  <w:pStyle w:val="BodyText"/>
                  <w:spacing w:before="162" w:line="480" w:lineRule="auto"/>
                  <w:ind w:right="-90"/>
                  <w:jc w:val="both"/>
                </w:pPr>
              </w:pPrChange>
            </w:pPr>
            <w:del w:id="14798" w:author="Hardik Malhotra" w:date="2021-09-30T19:35:00Z">
              <w:r w:rsidRPr="00054F74" w:rsidDel="001848B0">
                <w:rPr>
                  <w:rFonts w:ascii="Verdana" w:hAnsi="Verdana" w:cs="Calibri"/>
                  <w:sz w:val="14"/>
                  <w:szCs w:val="14"/>
                </w:rPr>
                <w:delText>81.40</w:delText>
              </w:r>
            </w:del>
            <w:del w:id="14799"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80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7001A10" w14:textId="10346AE7" w:rsidR="00587138" w:rsidRPr="00F929E8" w:rsidDel="001848B0" w:rsidRDefault="00587138">
            <w:pPr>
              <w:pStyle w:val="BodyText"/>
              <w:spacing w:before="162" w:line="480" w:lineRule="auto"/>
              <w:ind w:right="-90"/>
              <w:jc w:val="center"/>
              <w:rPr>
                <w:del w:id="14801" w:author="Hardik Malhotra" w:date="2021-09-30T19:35:00Z"/>
                <w:rFonts w:ascii="Verdana" w:hAnsi="Verdana" w:cs="Calibri"/>
                <w:sz w:val="14"/>
                <w:szCs w:val="14"/>
              </w:rPr>
              <w:pPrChange w:id="14802" w:author="Ritu Kamra" w:date="2021-09-27T17:37:00Z">
                <w:pPr>
                  <w:pStyle w:val="BodyText"/>
                  <w:spacing w:before="162" w:line="480" w:lineRule="auto"/>
                  <w:ind w:right="-90"/>
                  <w:jc w:val="both"/>
                </w:pPr>
              </w:pPrChange>
            </w:pPr>
            <w:del w:id="14803" w:author="Hardik Malhotra" w:date="2021-09-30T19:35:00Z">
              <w:r w:rsidRPr="00054F74" w:rsidDel="001848B0">
                <w:rPr>
                  <w:rFonts w:ascii="Verdana" w:hAnsi="Verdana" w:cs="Calibri"/>
                  <w:sz w:val="14"/>
                  <w:szCs w:val="14"/>
                </w:rPr>
                <w:delText>82.50</w:delText>
              </w:r>
            </w:del>
            <w:del w:id="1480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80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9F4D8D6" w14:textId="45F5EA06" w:rsidR="00587138" w:rsidRPr="00F929E8" w:rsidDel="001848B0" w:rsidRDefault="00587138">
            <w:pPr>
              <w:pStyle w:val="BodyText"/>
              <w:spacing w:before="162" w:line="480" w:lineRule="auto"/>
              <w:ind w:right="-90"/>
              <w:jc w:val="center"/>
              <w:rPr>
                <w:del w:id="14806" w:author="Hardik Malhotra" w:date="2021-09-30T19:35:00Z"/>
                <w:rFonts w:ascii="Verdana" w:hAnsi="Verdana" w:cs="Calibri"/>
                <w:sz w:val="14"/>
                <w:szCs w:val="14"/>
              </w:rPr>
              <w:pPrChange w:id="14807" w:author="Ritu Kamra" w:date="2021-09-27T17:37:00Z">
                <w:pPr>
                  <w:pStyle w:val="BodyText"/>
                  <w:spacing w:before="162" w:line="480" w:lineRule="auto"/>
                  <w:ind w:right="-90"/>
                  <w:jc w:val="both"/>
                </w:pPr>
              </w:pPrChange>
            </w:pPr>
            <w:del w:id="14808" w:author="Hardik Malhotra" w:date="2021-09-30T19:35:00Z">
              <w:r w:rsidRPr="00054F74" w:rsidDel="001848B0">
                <w:rPr>
                  <w:rFonts w:ascii="Verdana" w:hAnsi="Verdana" w:cs="Calibri"/>
                  <w:sz w:val="14"/>
                  <w:szCs w:val="14"/>
                </w:rPr>
                <w:delText>81.40</w:delText>
              </w:r>
            </w:del>
            <w:del w:id="14809" w:author="Hardik Malhotra" w:date="2021-09-29T18:12:00Z">
              <w:r w:rsidRPr="00054F74" w:rsidDel="007C3A4C">
                <w:rPr>
                  <w:rFonts w:ascii="Verdana" w:hAnsi="Verdana" w:cs="Calibri"/>
                  <w:sz w:val="14"/>
                  <w:szCs w:val="14"/>
                </w:rPr>
                <w:delText>%</w:delText>
              </w:r>
            </w:del>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810"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12F81DB" w14:textId="061FB450" w:rsidR="00587138" w:rsidRPr="00F929E8" w:rsidDel="001848B0" w:rsidRDefault="00587138">
            <w:pPr>
              <w:pStyle w:val="BodyText"/>
              <w:spacing w:before="162" w:line="480" w:lineRule="auto"/>
              <w:ind w:right="-90"/>
              <w:jc w:val="center"/>
              <w:rPr>
                <w:del w:id="14811" w:author="Hardik Malhotra" w:date="2021-09-30T19:35:00Z"/>
                <w:rFonts w:ascii="Verdana" w:hAnsi="Verdana" w:cs="Calibri"/>
                <w:sz w:val="14"/>
                <w:szCs w:val="14"/>
              </w:rPr>
              <w:pPrChange w:id="14812" w:author="Ritu Kamra" w:date="2021-09-27T17:37:00Z">
                <w:pPr>
                  <w:pStyle w:val="BodyText"/>
                  <w:spacing w:before="162" w:line="480" w:lineRule="auto"/>
                  <w:ind w:right="-90"/>
                  <w:jc w:val="both"/>
                </w:pPr>
              </w:pPrChange>
            </w:pPr>
            <w:del w:id="14813" w:author="Hardik Malhotra" w:date="2021-09-30T19:35:00Z">
              <w:r w:rsidRPr="00054F74" w:rsidDel="001848B0">
                <w:rPr>
                  <w:rFonts w:ascii="Verdana" w:hAnsi="Verdana" w:cs="Calibri"/>
                  <w:sz w:val="14"/>
                  <w:szCs w:val="14"/>
                </w:rPr>
                <w:delText>85.80</w:delText>
              </w:r>
            </w:del>
            <w:del w:id="1481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81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695688E" w14:textId="09550329" w:rsidR="00587138" w:rsidRPr="00F929E8" w:rsidDel="001848B0" w:rsidRDefault="00587138">
            <w:pPr>
              <w:pStyle w:val="BodyText"/>
              <w:spacing w:before="162" w:line="480" w:lineRule="auto"/>
              <w:ind w:right="-90"/>
              <w:jc w:val="center"/>
              <w:rPr>
                <w:del w:id="14816" w:author="Hardik Malhotra" w:date="2021-09-30T19:35:00Z"/>
                <w:rFonts w:ascii="Verdana" w:hAnsi="Verdana" w:cs="Calibri"/>
                <w:sz w:val="14"/>
                <w:szCs w:val="14"/>
              </w:rPr>
              <w:pPrChange w:id="14817" w:author="Ritu Kamra" w:date="2021-09-27T17:37:00Z">
                <w:pPr>
                  <w:pStyle w:val="BodyText"/>
                  <w:spacing w:before="162" w:line="480" w:lineRule="auto"/>
                  <w:ind w:right="-90"/>
                  <w:jc w:val="both"/>
                </w:pPr>
              </w:pPrChange>
            </w:pPr>
            <w:del w:id="14818" w:author="Hardik Malhotra" w:date="2021-09-30T19:35:00Z">
              <w:r w:rsidRPr="00054F74" w:rsidDel="001848B0">
                <w:rPr>
                  <w:rFonts w:ascii="Verdana" w:hAnsi="Verdana" w:cs="Calibri"/>
                  <w:sz w:val="14"/>
                  <w:szCs w:val="14"/>
                </w:rPr>
                <w:delText>88.88</w:delText>
              </w:r>
            </w:del>
            <w:del w:id="14819"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82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CD8D9B1" w14:textId="1D66E1D0" w:rsidR="00587138" w:rsidRPr="00F929E8" w:rsidDel="001848B0" w:rsidRDefault="00587138">
            <w:pPr>
              <w:pStyle w:val="BodyText"/>
              <w:spacing w:before="162" w:line="480" w:lineRule="auto"/>
              <w:ind w:right="-90"/>
              <w:jc w:val="center"/>
              <w:rPr>
                <w:del w:id="14821" w:author="Hardik Malhotra" w:date="2021-09-30T19:35:00Z"/>
                <w:rFonts w:ascii="Verdana" w:hAnsi="Verdana" w:cs="Calibri"/>
                <w:sz w:val="14"/>
                <w:szCs w:val="14"/>
              </w:rPr>
              <w:pPrChange w:id="14822" w:author="Ritu Kamra" w:date="2021-09-27T17:37:00Z">
                <w:pPr>
                  <w:pStyle w:val="BodyText"/>
                  <w:spacing w:before="162" w:line="480" w:lineRule="auto"/>
                  <w:ind w:right="-90"/>
                  <w:jc w:val="both"/>
                </w:pPr>
              </w:pPrChange>
            </w:pPr>
            <w:del w:id="14823" w:author="Hardik Malhotra" w:date="2021-09-30T19:35:00Z">
              <w:r w:rsidRPr="00054F74" w:rsidDel="001848B0">
                <w:rPr>
                  <w:rFonts w:ascii="Verdana" w:hAnsi="Verdana" w:cs="Calibri"/>
                  <w:sz w:val="14"/>
                  <w:szCs w:val="14"/>
                </w:rPr>
                <w:delText>85.00</w:delText>
              </w:r>
            </w:del>
            <w:del w:id="1482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82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624276E" w14:textId="0EF19898" w:rsidR="00587138" w:rsidRPr="00F929E8" w:rsidDel="001848B0" w:rsidRDefault="00587138">
            <w:pPr>
              <w:pStyle w:val="BodyText"/>
              <w:spacing w:before="162" w:line="480" w:lineRule="auto"/>
              <w:ind w:right="-90"/>
              <w:jc w:val="center"/>
              <w:rPr>
                <w:del w:id="14826" w:author="Hardik Malhotra" w:date="2021-09-30T19:35:00Z"/>
                <w:rFonts w:ascii="Verdana" w:hAnsi="Verdana" w:cs="Calibri"/>
                <w:sz w:val="14"/>
                <w:szCs w:val="14"/>
              </w:rPr>
              <w:pPrChange w:id="14827" w:author="Ritu Kamra" w:date="2021-09-27T17:37:00Z">
                <w:pPr>
                  <w:pStyle w:val="BodyText"/>
                  <w:spacing w:before="162" w:line="480" w:lineRule="auto"/>
                  <w:ind w:right="-90"/>
                  <w:jc w:val="both"/>
                </w:pPr>
              </w:pPrChange>
            </w:pPr>
            <w:del w:id="14828" w:author="Hardik Malhotra" w:date="2021-09-30T19:35:00Z">
              <w:r w:rsidRPr="00054F74" w:rsidDel="001848B0">
                <w:rPr>
                  <w:rFonts w:ascii="Verdana" w:hAnsi="Verdana" w:cs="Calibri"/>
                  <w:sz w:val="14"/>
                  <w:szCs w:val="14"/>
                </w:rPr>
                <w:delText>95.00</w:delText>
              </w:r>
            </w:del>
            <w:del w:id="14829" w:author="Hardik Malhotra" w:date="2021-09-29T18:12:00Z">
              <w:r w:rsidRPr="00054F74" w:rsidDel="007C3A4C">
                <w:rPr>
                  <w:rFonts w:ascii="Verdana" w:hAnsi="Verdana" w:cs="Calibri"/>
                  <w:sz w:val="14"/>
                  <w:szCs w:val="14"/>
                </w:rPr>
                <w:delText>%</w:delText>
              </w:r>
            </w:del>
          </w:p>
        </w:tc>
      </w:tr>
      <w:tr w:rsidR="00587138" w:rsidRPr="00C568E6" w:rsidDel="001848B0" w14:paraId="7B43BBC1" w14:textId="67ED1010" w:rsidTr="001848B0">
        <w:trPr>
          <w:trHeight w:val="545"/>
          <w:del w:id="14830" w:author="Hardik Malhotra" w:date="2021-09-30T19:35:00Z"/>
          <w:trPrChange w:id="14831" w:author="Hardik Malhotra" w:date="2021-09-30T19:35:00Z">
            <w:trPr>
              <w:trHeight w:val="545"/>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832"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9042826" w14:textId="3E8A6BC1" w:rsidR="00587138" w:rsidRPr="006F6D2F" w:rsidDel="001848B0" w:rsidRDefault="00587138" w:rsidP="00092529">
            <w:pPr>
              <w:pStyle w:val="BodyText"/>
              <w:spacing w:before="162" w:line="480" w:lineRule="auto"/>
              <w:ind w:right="-90"/>
              <w:jc w:val="both"/>
              <w:rPr>
                <w:del w:id="14833" w:author="Hardik Malhotra" w:date="2021-09-30T19:35:00Z"/>
                <w:rFonts w:ascii="Verdana" w:hAnsi="Verdana"/>
                <w:bCs/>
                <w:sz w:val="14"/>
                <w:szCs w:val="14"/>
              </w:rPr>
            </w:pPr>
            <w:del w:id="14834" w:author="Hardik Malhotra" w:date="2021-09-30T19:35:00Z">
              <w:r w:rsidRPr="00A221A1" w:rsidDel="001848B0">
                <w:rPr>
                  <w:rFonts w:ascii="Verdana" w:hAnsi="Verdana"/>
                  <w:bCs/>
                  <w:sz w:val="14"/>
                  <w:szCs w:val="14"/>
                </w:rPr>
                <w:delText>Huntsman Corporation</w:delText>
              </w:r>
            </w:del>
          </w:p>
        </w:tc>
        <w:tc>
          <w:tcPr>
            <w:tcW w:w="85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835"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F851059" w14:textId="5F54AE77" w:rsidR="00587138" w:rsidRPr="00F929E8" w:rsidDel="001848B0" w:rsidRDefault="00587138">
            <w:pPr>
              <w:pStyle w:val="BodyText"/>
              <w:spacing w:before="162" w:line="480" w:lineRule="auto"/>
              <w:ind w:right="-90"/>
              <w:jc w:val="center"/>
              <w:rPr>
                <w:del w:id="14836" w:author="Hardik Malhotra" w:date="2021-09-30T19:35:00Z"/>
                <w:rFonts w:ascii="Verdana" w:hAnsi="Verdana" w:cs="Calibri"/>
                <w:sz w:val="14"/>
                <w:szCs w:val="14"/>
              </w:rPr>
              <w:pPrChange w:id="14837" w:author="Ritu Kamra" w:date="2021-09-27T17:37:00Z">
                <w:pPr>
                  <w:pStyle w:val="BodyText"/>
                  <w:spacing w:before="162" w:line="480" w:lineRule="auto"/>
                  <w:ind w:right="-90"/>
                  <w:jc w:val="both"/>
                </w:pPr>
              </w:pPrChange>
            </w:pPr>
            <w:del w:id="14838" w:author="Hardik Malhotra" w:date="2021-09-30T19:35:00Z">
              <w:r w:rsidRPr="00A221A1" w:rsidDel="001848B0">
                <w:rPr>
                  <w:rFonts w:ascii="Verdana" w:hAnsi="Verdana" w:cs="Calibri"/>
                  <w:sz w:val="14"/>
                  <w:szCs w:val="14"/>
                </w:rPr>
                <w:delText>79.20</w:delText>
              </w:r>
            </w:del>
            <w:del w:id="14839" w:author="Hardik Malhotra" w:date="2021-09-29T18:12:00Z">
              <w:r w:rsidRPr="00A221A1" w:rsidDel="007C3A4C">
                <w:rPr>
                  <w:rFonts w:ascii="Verdana" w:hAnsi="Verdana" w:cs="Calibri"/>
                  <w:sz w:val="14"/>
                  <w:szCs w:val="14"/>
                </w:rPr>
                <w:delText>%</w:delText>
              </w:r>
            </w:del>
          </w:p>
        </w:tc>
        <w:tc>
          <w:tcPr>
            <w:tcW w:w="85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84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ED0F84E" w14:textId="4EB605E3" w:rsidR="00587138" w:rsidRPr="00F929E8" w:rsidDel="001848B0" w:rsidRDefault="00587138">
            <w:pPr>
              <w:pStyle w:val="BodyText"/>
              <w:spacing w:before="162" w:line="480" w:lineRule="auto"/>
              <w:ind w:right="-90"/>
              <w:jc w:val="center"/>
              <w:rPr>
                <w:del w:id="14841" w:author="Hardik Malhotra" w:date="2021-09-30T19:35:00Z"/>
                <w:rFonts w:ascii="Verdana" w:hAnsi="Verdana" w:cs="Calibri"/>
                <w:sz w:val="14"/>
                <w:szCs w:val="14"/>
              </w:rPr>
              <w:pPrChange w:id="14842" w:author="Ritu Kamra" w:date="2021-09-27T17:37:00Z">
                <w:pPr>
                  <w:pStyle w:val="BodyText"/>
                  <w:spacing w:before="162" w:line="480" w:lineRule="auto"/>
                  <w:ind w:right="-90"/>
                  <w:jc w:val="both"/>
                </w:pPr>
              </w:pPrChange>
            </w:pPr>
            <w:del w:id="14843" w:author="Hardik Malhotra" w:date="2021-09-30T19:35:00Z">
              <w:r w:rsidRPr="00054F74" w:rsidDel="001848B0">
                <w:rPr>
                  <w:rFonts w:ascii="Verdana" w:hAnsi="Verdana" w:cs="Calibri"/>
                  <w:sz w:val="14"/>
                  <w:szCs w:val="14"/>
                </w:rPr>
                <w:delText>82.50</w:delText>
              </w:r>
            </w:del>
            <w:del w:id="14844" w:author="Hardik Malhotra" w:date="2021-09-29T18:12:00Z">
              <w:r w:rsidRPr="00054F74" w:rsidDel="007C3A4C">
                <w:rPr>
                  <w:rFonts w:ascii="Verdana" w:hAnsi="Verdana" w:cs="Calibri"/>
                  <w:sz w:val="14"/>
                  <w:szCs w:val="14"/>
                </w:rPr>
                <w:delText>%</w:delText>
              </w:r>
            </w:del>
          </w:p>
        </w:tc>
        <w:tc>
          <w:tcPr>
            <w:tcW w:w="93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845"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1D2973C" w14:textId="380CBC91" w:rsidR="00587138" w:rsidRPr="00F929E8" w:rsidDel="001848B0" w:rsidRDefault="00587138">
            <w:pPr>
              <w:pStyle w:val="BodyText"/>
              <w:spacing w:before="162" w:line="480" w:lineRule="auto"/>
              <w:ind w:right="-90"/>
              <w:jc w:val="center"/>
              <w:rPr>
                <w:del w:id="14846" w:author="Hardik Malhotra" w:date="2021-09-30T19:35:00Z"/>
                <w:rFonts w:ascii="Verdana" w:hAnsi="Verdana" w:cs="Calibri"/>
                <w:sz w:val="14"/>
                <w:szCs w:val="14"/>
              </w:rPr>
              <w:pPrChange w:id="14847" w:author="Ritu Kamra" w:date="2021-09-27T17:37:00Z">
                <w:pPr>
                  <w:pStyle w:val="BodyText"/>
                  <w:spacing w:before="162" w:line="480" w:lineRule="auto"/>
                  <w:ind w:right="-90"/>
                  <w:jc w:val="both"/>
                </w:pPr>
              </w:pPrChange>
            </w:pPr>
            <w:del w:id="14848" w:author="Hardik Malhotra" w:date="2021-09-30T19:35:00Z">
              <w:r w:rsidRPr="00054F74" w:rsidDel="001848B0">
                <w:rPr>
                  <w:rFonts w:ascii="Verdana" w:hAnsi="Verdana" w:cs="Calibri"/>
                  <w:sz w:val="14"/>
                  <w:szCs w:val="14"/>
                </w:rPr>
                <w:delText>81.48</w:delText>
              </w:r>
            </w:del>
            <w:del w:id="14849"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85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700BCE7" w14:textId="5BAADE1E" w:rsidR="00587138" w:rsidRPr="00F929E8" w:rsidDel="001848B0" w:rsidRDefault="00587138">
            <w:pPr>
              <w:pStyle w:val="BodyText"/>
              <w:spacing w:before="162" w:line="480" w:lineRule="auto"/>
              <w:ind w:right="-90"/>
              <w:jc w:val="center"/>
              <w:rPr>
                <w:del w:id="14851" w:author="Hardik Malhotra" w:date="2021-09-30T19:35:00Z"/>
                <w:rFonts w:ascii="Verdana" w:hAnsi="Verdana" w:cs="Calibri"/>
                <w:sz w:val="14"/>
                <w:szCs w:val="14"/>
              </w:rPr>
              <w:pPrChange w:id="14852" w:author="Ritu Kamra" w:date="2021-09-27T17:37:00Z">
                <w:pPr>
                  <w:pStyle w:val="BodyText"/>
                  <w:spacing w:before="162" w:line="480" w:lineRule="auto"/>
                  <w:ind w:right="-90"/>
                  <w:jc w:val="both"/>
                </w:pPr>
              </w:pPrChange>
            </w:pPr>
            <w:del w:id="14853" w:author="Hardik Malhotra" w:date="2021-09-30T19:35:00Z">
              <w:r w:rsidRPr="00054F74" w:rsidDel="001848B0">
                <w:rPr>
                  <w:rFonts w:ascii="Verdana" w:hAnsi="Verdana" w:cs="Calibri"/>
                  <w:sz w:val="14"/>
                  <w:szCs w:val="14"/>
                </w:rPr>
                <w:delText>82.31</w:delText>
              </w:r>
            </w:del>
            <w:del w:id="1485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85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25BB72C" w14:textId="4517FDC3" w:rsidR="00587138" w:rsidRPr="00F929E8" w:rsidDel="001848B0" w:rsidRDefault="00587138">
            <w:pPr>
              <w:pStyle w:val="BodyText"/>
              <w:spacing w:before="162" w:line="480" w:lineRule="auto"/>
              <w:ind w:right="-90"/>
              <w:jc w:val="center"/>
              <w:rPr>
                <w:del w:id="14856" w:author="Hardik Malhotra" w:date="2021-09-30T19:35:00Z"/>
                <w:rFonts w:ascii="Verdana" w:hAnsi="Verdana" w:cs="Calibri"/>
                <w:sz w:val="14"/>
                <w:szCs w:val="14"/>
              </w:rPr>
              <w:pPrChange w:id="14857" w:author="Ritu Kamra" w:date="2021-09-27T17:37:00Z">
                <w:pPr>
                  <w:pStyle w:val="BodyText"/>
                  <w:spacing w:before="162" w:line="480" w:lineRule="auto"/>
                  <w:ind w:right="-90"/>
                  <w:jc w:val="both"/>
                </w:pPr>
              </w:pPrChange>
            </w:pPr>
            <w:del w:id="14858" w:author="Hardik Malhotra" w:date="2021-09-30T19:35:00Z">
              <w:r w:rsidRPr="00054F74" w:rsidDel="001848B0">
                <w:rPr>
                  <w:rFonts w:ascii="Verdana" w:hAnsi="Verdana" w:cs="Calibri"/>
                  <w:sz w:val="14"/>
                  <w:szCs w:val="14"/>
                </w:rPr>
                <w:delText>82.69</w:delText>
              </w:r>
            </w:del>
            <w:del w:id="14859" w:author="Hardik Malhotra" w:date="2021-09-29T18:12:00Z">
              <w:r w:rsidRPr="00054F74" w:rsidDel="007C3A4C">
                <w:rPr>
                  <w:rFonts w:ascii="Verdana" w:hAnsi="Verdana" w:cs="Calibri"/>
                  <w:sz w:val="14"/>
                  <w:szCs w:val="14"/>
                </w:rPr>
                <w:delText>%</w:delText>
              </w:r>
            </w:del>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860"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38ED0E1" w14:textId="446F0C03" w:rsidR="00587138" w:rsidRPr="00F929E8" w:rsidDel="001848B0" w:rsidRDefault="00587138">
            <w:pPr>
              <w:pStyle w:val="BodyText"/>
              <w:spacing w:before="162" w:line="480" w:lineRule="auto"/>
              <w:ind w:right="-90"/>
              <w:jc w:val="center"/>
              <w:rPr>
                <w:del w:id="14861" w:author="Hardik Malhotra" w:date="2021-09-30T19:35:00Z"/>
                <w:rFonts w:ascii="Verdana" w:hAnsi="Verdana" w:cs="Calibri"/>
                <w:sz w:val="14"/>
                <w:szCs w:val="14"/>
              </w:rPr>
              <w:pPrChange w:id="14862" w:author="Ritu Kamra" w:date="2021-09-27T17:37:00Z">
                <w:pPr>
                  <w:pStyle w:val="BodyText"/>
                  <w:spacing w:before="162" w:line="480" w:lineRule="auto"/>
                  <w:ind w:right="-90"/>
                  <w:jc w:val="both"/>
                </w:pPr>
              </w:pPrChange>
            </w:pPr>
            <w:del w:id="14863" w:author="Hardik Malhotra" w:date="2021-09-30T19:35:00Z">
              <w:r w:rsidRPr="00054F74" w:rsidDel="001848B0">
                <w:rPr>
                  <w:rFonts w:ascii="Verdana" w:hAnsi="Verdana" w:cs="Calibri"/>
                  <w:sz w:val="14"/>
                  <w:szCs w:val="14"/>
                </w:rPr>
                <w:delText>74.80</w:delText>
              </w:r>
            </w:del>
            <w:del w:id="1486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86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8EFFC90" w14:textId="732CB7B0" w:rsidR="00587138" w:rsidRPr="00F929E8" w:rsidDel="001848B0" w:rsidRDefault="00587138">
            <w:pPr>
              <w:pStyle w:val="BodyText"/>
              <w:spacing w:before="162" w:line="480" w:lineRule="auto"/>
              <w:ind w:right="-90"/>
              <w:jc w:val="center"/>
              <w:rPr>
                <w:del w:id="14866" w:author="Hardik Malhotra" w:date="2021-09-30T19:35:00Z"/>
                <w:rFonts w:ascii="Verdana" w:hAnsi="Verdana" w:cs="Calibri"/>
                <w:sz w:val="14"/>
                <w:szCs w:val="14"/>
              </w:rPr>
              <w:pPrChange w:id="14867" w:author="Ritu Kamra" w:date="2021-09-27T17:37:00Z">
                <w:pPr>
                  <w:pStyle w:val="BodyText"/>
                  <w:spacing w:before="162" w:line="480" w:lineRule="auto"/>
                  <w:ind w:right="-90"/>
                  <w:jc w:val="both"/>
                </w:pPr>
              </w:pPrChange>
            </w:pPr>
            <w:del w:id="14868" w:author="Hardik Malhotra" w:date="2021-09-30T19:35:00Z">
              <w:r w:rsidRPr="00054F74" w:rsidDel="001848B0">
                <w:rPr>
                  <w:rFonts w:ascii="Verdana" w:hAnsi="Verdana" w:cs="Calibri"/>
                  <w:sz w:val="14"/>
                  <w:szCs w:val="14"/>
                </w:rPr>
                <w:delText>73.00</w:delText>
              </w:r>
            </w:del>
            <w:del w:id="14869"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87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9B91354" w14:textId="158FCAA9" w:rsidR="00587138" w:rsidRPr="00F929E8" w:rsidDel="001848B0" w:rsidRDefault="00587138">
            <w:pPr>
              <w:pStyle w:val="BodyText"/>
              <w:spacing w:before="162" w:line="480" w:lineRule="auto"/>
              <w:ind w:right="-90"/>
              <w:jc w:val="center"/>
              <w:rPr>
                <w:del w:id="14871" w:author="Hardik Malhotra" w:date="2021-09-30T19:35:00Z"/>
                <w:rFonts w:ascii="Verdana" w:hAnsi="Verdana" w:cs="Calibri"/>
                <w:sz w:val="14"/>
                <w:szCs w:val="14"/>
              </w:rPr>
              <w:pPrChange w:id="14872" w:author="Ritu Kamra" w:date="2021-09-27T17:37:00Z">
                <w:pPr>
                  <w:pStyle w:val="BodyText"/>
                  <w:spacing w:before="162" w:line="480" w:lineRule="auto"/>
                  <w:ind w:right="-90"/>
                  <w:jc w:val="both"/>
                </w:pPr>
              </w:pPrChange>
            </w:pPr>
            <w:del w:id="14873" w:author="Hardik Malhotra" w:date="2021-09-30T19:35:00Z">
              <w:r w:rsidRPr="00054F74" w:rsidDel="001848B0">
                <w:rPr>
                  <w:rFonts w:ascii="Verdana" w:hAnsi="Verdana" w:cs="Calibri"/>
                  <w:sz w:val="14"/>
                  <w:szCs w:val="14"/>
                </w:rPr>
                <w:delText>72.00</w:delText>
              </w:r>
            </w:del>
            <w:del w:id="1487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87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C275063" w14:textId="485E6247" w:rsidR="00587138" w:rsidRPr="00F929E8" w:rsidDel="001848B0" w:rsidRDefault="00587138">
            <w:pPr>
              <w:pStyle w:val="BodyText"/>
              <w:spacing w:before="162" w:line="480" w:lineRule="auto"/>
              <w:ind w:right="-90"/>
              <w:jc w:val="center"/>
              <w:rPr>
                <w:del w:id="14876" w:author="Hardik Malhotra" w:date="2021-09-30T19:35:00Z"/>
                <w:rFonts w:ascii="Verdana" w:hAnsi="Verdana" w:cs="Calibri"/>
                <w:sz w:val="14"/>
                <w:szCs w:val="14"/>
              </w:rPr>
              <w:pPrChange w:id="14877" w:author="Ritu Kamra" w:date="2021-09-27T17:37:00Z">
                <w:pPr>
                  <w:pStyle w:val="BodyText"/>
                  <w:spacing w:before="162" w:line="480" w:lineRule="auto"/>
                  <w:ind w:right="-90"/>
                  <w:jc w:val="both"/>
                </w:pPr>
              </w:pPrChange>
            </w:pPr>
            <w:del w:id="14878" w:author="Hardik Malhotra" w:date="2021-09-30T19:35:00Z">
              <w:r w:rsidRPr="00054F74" w:rsidDel="001848B0">
                <w:rPr>
                  <w:rFonts w:ascii="Verdana" w:hAnsi="Verdana" w:cs="Calibri"/>
                  <w:sz w:val="14"/>
                  <w:szCs w:val="14"/>
                </w:rPr>
                <w:delText>80.00</w:delText>
              </w:r>
            </w:del>
            <w:del w:id="14879" w:author="Hardik Malhotra" w:date="2021-09-29T18:12:00Z">
              <w:r w:rsidRPr="00054F74" w:rsidDel="007C3A4C">
                <w:rPr>
                  <w:rFonts w:ascii="Verdana" w:hAnsi="Verdana" w:cs="Calibri"/>
                  <w:sz w:val="14"/>
                  <w:szCs w:val="14"/>
                </w:rPr>
                <w:delText>%</w:delText>
              </w:r>
            </w:del>
          </w:p>
        </w:tc>
      </w:tr>
      <w:tr w:rsidR="00587138" w:rsidRPr="00C568E6" w:rsidDel="001848B0" w14:paraId="1DC80C80" w14:textId="233FCEB9" w:rsidTr="001848B0">
        <w:trPr>
          <w:trHeight w:val="545"/>
          <w:del w:id="14880" w:author="Hardik Malhotra" w:date="2021-09-30T19:35:00Z"/>
          <w:trPrChange w:id="14881" w:author="Hardik Malhotra" w:date="2021-09-30T19:35:00Z">
            <w:trPr>
              <w:trHeight w:val="545"/>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882"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086DA7D" w14:textId="0C8E2097" w:rsidR="00587138" w:rsidRPr="006F6D2F" w:rsidDel="001848B0" w:rsidRDefault="00587138" w:rsidP="00092529">
            <w:pPr>
              <w:pStyle w:val="BodyText"/>
              <w:spacing w:before="162" w:line="480" w:lineRule="auto"/>
              <w:ind w:right="-90"/>
              <w:jc w:val="both"/>
              <w:rPr>
                <w:del w:id="14883" w:author="Hardik Malhotra" w:date="2021-09-30T19:35:00Z"/>
                <w:rFonts w:ascii="Verdana" w:hAnsi="Verdana"/>
                <w:bCs/>
                <w:sz w:val="14"/>
                <w:szCs w:val="14"/>
              </w:rPr>
            </w:pPr>
            <w:del w:id="14884" w:author="Hardik Malhotra" w:date="2021-09-30T19:35:00Z">
              <w:r w:rsidRPr="00A221A1" w:rsidDel="001848B0">
                <w:rPr>
                  <w:rFonts w:ascii="Verdana" w:hAnsi="Verdana"/>
                  <w:bCs/>
                  <w:sz w:val="14"/>
                  <w:szCs w:val="14"/>
                </w:rPr>
                <w:delText>The Dow Chemical Company</w:delText>
              </w:r>
            </w:del>
          </w:p>
        </w:tc>
        <w:tc>
          <w:tcPr>
            <w:tcW w:w="85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885"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078E586" w14:textId="4384EE1D" w:rsidR="00587138" w:rsidRPr="00F929E8" w:rsidDel="001848B0" w:rsidRDefault="00587138">
            <w:pPr>
              <w:pStyle w:val="BodyText"/>
              <w:spacing w:before="162" w:line="480" w:lineRule="auto"/>
              <w:ind w:right="-90"/>
              <w:jc w:val="center"/>
              <w:rPr>
                <w:del w:id="14886" w:author="Hardik Malhotra" w:date="2021-09-30T19:35:00Z"/>
                <w:rFonts w:ascii="Verdana" w:hAnsi="Verdana" w:cs="Calibri"/>
                <w:sz w:val="14"/>
                <w:szCs w:val="14"/>
              </w:rPr>
              <w:pPrChange w:id="14887" w:author="Ritu Kamra" w:date="2021-09-27T17:37:00Z">
                <w:pPr>
                  <w:pStyle w:val="BodyText"/>
                  <w:spacing w:before="162" w:line="480" w:lineRule="auto"/>
                  <w:ind w:right="-90"/>
                  <w:jc w:val="both"/>
                </w:pPr>
              </w:pPrChange>
            </w:pPr>
            <w:del w:id="14888" w:author="Hardik Malhotra" w:date="2021-09-30T19:35:00Z">
              <w:r w:rsidRPr="00A221A1" w:rsidDel="001848B0">
                <w:rPr>
                  <w:rFonts w:ascii="Verdana" w:hAnsi="Verdana" w:cs="Calibri"/>
                  <w:sz w:val="14"/>
                  <w:szCs w:val="14"/>
                </w:rPr>
                <w:delText>72.00</w:delText>
              </w:r>
            </w:del>
            <w:del w:id="14889" w:author="Hardik Malhotra" w:date="2021-09-29T18:12:00Z">
              <w:r w:rsidRPr="00A221A1" w:rsidDel="007C3A4C">
                <w:rPr>
                  <w:rFonts w:ascii="Verdana" w:hAnsi="Verdana" w:cs="Calibri"/>
                  <w:sz w:val="14"/>
                  <w:szCs w:val="14"/>
                </w:rPr>
                <w:delText>%</w:delText>
              </w:r>
            </w:del>
          </w:p>
        </w:tc>
        <w:tc>
          <w:tcPr>
            <w:tcW w:w="85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89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909FFC0" w14:textId="5DAF9D49" w:rsidR="00587138" w:rsidRPr="00F929E8" w:rsidDel="001848B0" w:rsidRDefault="00587138">
            <w:pPr>
              <w:pStyle w:val="BodyText"/>
              <w:spacing w:before="162" w:line="480" w:lineRule="auto"/>
              <w:ind w:right="-90"/>
              <w:jc w:val="center"/>
              <w:rPr>
                <w:del w:id="14891" w:author="Hardik Malhotra" w:date="2021-09-30T19:35:00Z"/>
                <w:rFonts w:ascii="Verdana" w:hAnsi="Verdana" w:cs="Calibri"/>
                <w:sz w:val="14"/>
                <w:szCs w:val="14"/>
              </w:rPr>
              <w:pPrChange w:id="14892" w:author="Ritu Kamra" w:date="2021-09-27T17:37:00Z">
                <w:pPr>
                  <w:pStyle w:val="BodyText"/>
                  <w:spacing w:before="162" w:line="480" w:lineRule="auto"/>
                  <w:ind w:right="-90"/>
                  <w:jc w:val="both"/>
                </w:pPr>
              </w:pPrChange>
            </w:pPr>
            <w:del w:id="14893" w:author="Hardik Malhotra" w:date="2021-09-30T19:35:00Z">
              <w:r w:rsidRPr="00054F74" w:rsidDel="001848B0">
                <w:rPr>
                  <w:rFonts w:ascii="Verdana" w:hAnsi="Verdana" w:cs="Calibri"/>
                  <w:sz w:val="14"/>
                  <w:szCs w:val="14"/>
                </w:rPr>
                <w:delText>74.00</w:delText>
              </w:r>
            </w:del>
            <w:del w:id="14894" w:author="Hardik Malhotra" w:date="2021-09-29T18:12:00Z">
              <w:r w:rsidRPr="00054F74" w:rsidDel="007C3A4C">
                <w:rPr>
                  <w:rFonts w:ascii="Verdana" w:hAnsi="Verdana" w:cs="Calibri"/>
                  <w:sz w:val="14"/>
                  <w:szCs w:val="14"/>
                </w:rPr>
                <w:delText>%</w:delText>
              </w:r>
            </w:del>
          </w:p>
        </w:tc>
        <w:tc>
          <w:tcPr>
            <w:tcW w:w="93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895"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FA539D3" w14:textId="3531CFB0" w:rsidR="00587138" w:rsidRPr="00F929E8" w:rsidDel="001848B0" w:rsidRDefault="00587138">
            <w:pPr>
              <w:pStyle w:val="BodyText"/>
              <w:spacing w:before="162" w:line="480" w:lineRule="auto"/>
              <w:ind w:right="-90"/>
              <w:jc w:val="center"/>
              <w:rPr>
                <w:del w:id="14896" w:author="Hardik Malhotra" w:date="2021-09-30T19:35:00Z"/>
                <w:rFonts w:ascii="Verdana" w:hAnsi="Verdana" w:cs="Calibri"/>
                <w:sz w:val="14"/>
                <w:szCs w:val="14"/>
              </w:rPr>
              <w:pPrChange w:id="14897" w:author="Ritu Kamra" w:date="2021-09-27T17:37:00Z">
                <w:pPr>
                  <w:pStyle w:val="BodyText"/>
                  <w:spacing w:before="162" w:line="480" w:lineRule="auto"/>
                  <w:ind w:right="-90"/>
                  <w:jc w:val="both"/>
                </w:pPr>
              </w:pPrChange>
            </w:pPr>
            <w:del w:id="14898" w:author="Hardik Malhotra" w:date="2021-09-30T19:35:00Z">
              <w:r w:rsidRPr="00054F74" w:rsidDel="001848B0">
                <w:rPr>
                  <w:rFonts w:ascii="Verdana" w:hAnsi="Verdana" w:cs="Calibri"/>
                  <w:sz w:val="14"/>
                  <w:szCs w:val="14"/>
                </w:rPr>
                <w:delText>76.00</w:delText>
              </w:r>
            </w:del>
            <w:del w:id="14899"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90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0A82720" w14:textId="52F9686E" w:rsidR="00587138" w:rsidRPr="00F929E8" w:rsidDel="001848B0" w:rsidRDefault="00587138">
            <w:pPr>
              <w:pStyle w:val="BodyText"/>
              <w:spacing w:before="162" w:line="480" w:lineRule="auto"/>
              <w:ind w:right="-90"/>
              <w:jc w:val="center"/>
              <w:rPr>
                <w:del w:id="14901" w:author="Hardik Malhotra" w:date="2021-09-30T19:35:00Z"/>
                <w:rFonts w:ascii="Verdana" w:hAnsi="Verdana" w:cs="Calibri"/>
                <w:sz w:val="14"/>
                <w:szCs w:val="14"/>
              </w:rPr>
              <w:pPrChange w:id="14902" w:author="Ritu Kamra" w:date="2021-09-27T17:37:00Z">
                <w:pPr>
                  <w:pStyle w:val="BodyText"/>
                  <w:spacing w:before="162" w:line="480" w:lineRule="auto"/>
                  <w:ind w:right="-90"/>
                  <w:jc w:val="both"/>
                </w:pPr>
              </w:pPrChange>
            </w:pPr>
            <w:del w:id="14903" w:author="Hardik Malhotra" w:date="2021-09-30T19:35:00Z">
              <w:r w:rsidRPr="00054F74" w:rsidDel="001848B0">
                <w:rPr>
                  <w:rFonts w:ascii="Verdana" w:hAnsi="Verdana" w:cs="Calibri"/>
                  <w:sz w:val="14"/>
                  <w:szCs w:val="14"/>
                </w:rPr>
                <w:delText>78.00</w:delText>
              </w:r>
            </w:del>
            <w:del w:id="1490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90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DF1B771" w14:textId="45282777" w:rsidR="00587138" w:rsidRPr="00F929E8" w:rsidDel="001848B0" w:rsidRDefault="00587138">
            <w:pPr>
              <w:pStyle w:val="BodyText"/>
              <w:spacing w:before="162" w:line="480" w:lineRule="auto"/>
              <w:ind w:right="-90"/>
              <w:jc w:val="center"/>
              <w:rPr>
                <w:del w:id="14906" w:author="Hardik Malhotra" w:date="2021-09-30T19:35:00Z"/>
                <w:rFonts w:ascii="Verdana" w:hAnsi="Verdana" w:cs="Calibri"/>
                <w:sz w:val="14"/>
                <w:szCs w:val="14"/>
              </w:rPr>
              <w:pPrChange w:id="14907" w:author="Ritu Kamra" w:date="2021-09-27T17:37:00Z">
                <w:pPr>
                  <w:pStyle w:val="BodyText"/>
                  <w:spacing w:before="162" w:line="480" w:lineRule="auto"/>
                  <w:ind w:right="-90"/>
                  <w:jc w:val="both"/>
                </w:pPr>
              </w:pPrChange>
            </w:pPr>
            <w:del w:id="14908" w:author="Hardik Malhotra" w:date="2021-09-30T19:35:00Z">
              <w:r w:rsidRPr="00054F74" w:rsidDel="001848B0">
                <w:rPr>
                  <w:rFonts w:ascii="Verdana" w:hAnsi="Verdana" w:cs="Calibri"/>
                  <w:sz w:val="14"/>
                  <w:szCs w:val="14"/>
                </w:rPr>
                <w:delText>73.00</w:delText>
              </w:r>
            </w:del>
            <w:del w:id="14909" w:author="Hardik Malhotra" w:date="2021-09-29T18:12:00Z">
              <w:r w:rsidRPr="00054F74" w:rsidDel="007C3A4C">
                <w:rPr>
                  <w:rFonts w:ascii="Verdana" w:hAnsi="Verdana" w:cs="Calibri"/>
                  <w:sz w:val="14"/>
                  <w:szCs w:val="14"/>
                </w:rPr>
                <w:delText>%</w:delText>
              </w:r>
            </w:del>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910"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D172218" w14:textId="307EE276" w:rsidR="00587138" w:rsidRPr="00F929E8" w:rsidDel="001848B0" w:rsidRDefault="00587138">
            <w:pPr>
              <w:pStyle w:val="BodyText"/>
              <w:spacing w:before="162" w:line="480" w:lineRule="auto"/>
              <w:ind w:right="-90"/>
              <w:jc w:val="center"/>
              <w:rPr>
                <w:del w:id="14911" w:author="Hardik Malhotra" w:date="2021-09-30T19:35:00Z"/>
                <w:rFonts w:ascii="Verdana" w:hAnsi="Verdana" w:cs="Calibri"/>
                <w:sz w:val="14"/>
                <w:szCs w:val="14"/>
              </w:rPr>
              <w:pPrChange w:id="14912" w:author="Ritu Kamra" w:date="2021-09-27T17:37:00Z">
                <w:pPr>
                  <w:pStyle w:val="BodyText"/>
                  <w:spacing w:before="162" w:line="480" w:lineRule="auto"/>
                  <w:ind w:right="-90"/>
                  <w:jc w:val="both"/>
                </w:pPr>
              </w:pPrChange>
            </w:pPr>
            <w:del w:id="14913" w:author="Hardik Malhotra" w:date="2021-09-30T19:35:00Z">
              <w:r w:rsidRPr="00054F74" w:rsidDel="001848B0">
                <w:rPr>
                  <w:rFonts w:ascii="Verdana" w:hAnsi="Verdana" w:cs="Calibri"/>
                  <w:sz w:val="14"/>
                  <w:szCs w:val="14"/>
                </w:rPr>
                <w:delText>78.00</w:delText>
              </w:r>
            </w:del>
            <w:del w:id="1491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91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B83EDD3" w14:textId="0EC2A7BB" w:rsidR="00587138" w:rsidRPr="00F929E8" w:rsidDel="001848B0" w:rsidRDefault="00587138">
            <w:pPr>
              <w:pStyle w:val="BodyText"/>
              <w:spacing w:before="162" w:line="480" w:lineRule="auto"/>
              <w:ind w:right="-90"/>
              <w:jc w:val="center"/>
              <w:rPr>
                <w:del w:id="14916" w:author="Hardik Malhotra" w:date="2021-09-30T19:35:00Z"/>
                <w:rFonts w:ascii="Verdana" w:hAnsi="Verdana" w:cs="Calibri"/>
                <w:sz w:val="14"/>
                <w:szCs w:val="14"/>
              </w:rPr>
              <w:pPrChange w:id="14917" w:author="Ritu Kamra" w:date="2021-09-27T17:37:00Z">
                <w:pPr>
                  <w:pStyle w:val="BodyText"/>
                  <w:spacing w:before="162" w:line="480" w:lineRule="auto"/>
                  <w:ind w:right="-90"/>
                  <w:jc w:val="both"/>
                </w:pPr>
              </w:pPrChange>
            </w:pPr>
            <w:del w:id="14918" w:author="Hardik Malhotra" w:date="2021-09-30T19:35:00Z">
              <w:r w:rsidRPr="00054F74" w:rsidDel="001848B0">
                <w:rPr>
                  <w:rFonts w:ascii="Verdana" w:hAnsi="Verdana" w:cs="Calibri"/>
                  <w:sz w:val="14"/>
                  <w:szCs w:val="14"/>
                </w:rPr>
                <w:delText>74.40</w:delText>
              </w:r>
            </w:del>
            <w:del w:id="14919"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92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F47A233" w14:textId="5CA962C2" w:rsidR="00587138" w:rsidRPr="00F929E8" w:rsidDel="001848B0" w:rsidRDefault="00587138">
            <w:pPr>
              <w:pStyle w:val="BodyText"/>
              <w:spacing w:before="162" w:line="480" w:lineRule="auto"/>
              <w:ind w:right="-90"/>
              <w:jc w:val="center"/>
              <w:rPr>
                <w:del w:id="14921" w:author="Hardik Malhotra" w:date="2021-09-30T19:35:00Z"/>
                <w:rFonts w:ascii="Verdana" w:hAnsi="Verdana" w:cs="Calibri"/>
                <w:sz w:val="14"/>
                <w:szCs w:val="14"/>
              </w:rPr>
              <w:pPrChange w:id="14922" w:author="Ritu Kamra" w:date="2021-09-27T17:37:00Z">
                <w:pPr>
                  <w:pStyle w:val="BodyText"/>
                  <w:spacing w:before="162" w:line="480" w:lineRule="auto"/>
                  <w:ind w:right="-90"/>
                  <w:jc w:val="both"/>
                </w:pPr>
              </w:pPrChange>
            </w:pPr>
            <w:del w:id="14923" w:author="Hardik Malhotra" w:date="2021-09-30T19:35:00Z">
              <w:r w:rsidRPr="00054F74" w:rsidDel="001848B0">
                <w:rPr>
                  <w:rFonts w:ascii="Verdana" w:hAnsi="Verdana" w:cs="Calibri"/>
                  <w:sz w:val="14"/>
                  <w:szCs w:val="14"/>
                </w:rPr>
                <w:delText>78.00</w:delText>
              </w:r>
            </w:del>
            <w:del w:id="1492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92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A26639B" w14:textId="693EA4A9" w:rsidR="00587138" w:rsidRPr="00F929E8" w:rsidDel="001848B0" w:rsidRDefault="00587138">
            <w:pPr>
              <w:pStyle w:val="BodyText"/>
              <w:spacing w:before="162" w:line="480" w:lineRule="auto"/>
              <w:ind w:right="-90"/>
              <w:jc w:val="center"/>
              <w:rPr>
                <w:del w:id="14926" w:author="Hardik Malhotra" w:date="2021-09-30T19:35:00Z"/>
                <w:rFonts w:ascii="Verdana" w:hAnsi="Verdana" w:cs="Calibri"/>
                <w:sz w:val="14"/>
                <w:szCs w:val="14"/>
              </w:rPr>
              <w:pPrChange w:id="14927" w:author="Ritu Kamra" w:date="2021-09-27T17:37:00Z">
                <w:pPr>
                  <w:pStyle w:val="BodyText"/>
                  <w:spacing w:before="162" w:line="480" w:lineRule="auto"/>
                  <w:ind w:right="-90"/>
                  <w:jc w:val="both"/>
                </w:pPr>
              </w:pPrChange>
            </w:pPr>
            <w:del w:id="14928" w:author="Hardik Malhotra" w:date="2021-09-30T19:35:00Z">
              <w:r w:rsidRPr="00054F74" w:rsidDel="001848B0">
                <w:rPr>
                  <w:rFonts w:ascii="Verdana" w:hAnsi="Verdana" w:cs="Calibri"/>
                  <w:sz w:val="14"/>
                  <w:szCs w:val="14"/>
                </w:rPr>
                <w:delText>85.00</w:delText>
              </w:r>
            </w:del>
            <w:del w:id="14929" w:author="Hardik Malhotra" w:date="2021-09-29T18:12:00Z">
              <w:r w:rsidRPr="00054F74" w:rsidDel="007C3A4C">
                <w:rPr>
                  <w:rFonts w:ascii="Verdana" w:hAnsi="Verdana" w:cs="Calibri"/>
                  <w:sz w:val="14"/>
                  <w:szCs w:val="14"/>
                </w:rPr>
                <w:delText>%</w:delText>
              </w:r>
            </w:del>
          </w:p>
        </w:tc>
      </w:tr>
      <w:tr w:rsidR="00587138" w:rsidRPr="00C568E6" w:rsidDel="001848B0" w14:paraId="7FCC8371" w14:textId="54C0EBE4" w:rsidTr="001848B0">
        <w:trPr>
          <w:trHeight w:val="545"/>
          <w:del w:id="14930" w:author="Hardik Malhotra" w:date="2021-09-30T19:35:00Z"/>
          <w:trPrChange w:id="14931" w:author="Hardik Malhotra" w:date="2021-09-30T19:35:00Z">
            <w:trPr>
              <w:trHeight w:val="545"/>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932"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E944027" w14:textId="61EA5530" w:rsidR="00587138" w:rsidRPr="006F6D2F" w:rsidDel="001848B0" w:rsidRDefault="00587138" w:rsidP="00092529">
            <w:pPr>
              <w:pStyle w:val="BodyText"/>
              <w:spacing w:before="162" w:line="480" w:lineRule="auto"/>
              <w:ind w:right="-90"/>
              <w:jc w:val="both"/>
              <w:rPr>
                <w:del w:id="14933" w:author="Hardik Malhotra" w:date="2021-09-30T19:35:00Z"/>
                <w:rFonts w:ascii="Verdana" w:hAnsi="Verdana"/>
                <w:bCs/>
                <w:sz w:val="14"/>
                <w:szCs w:val="14"/>
              </w:rPr>
            </w:pPr>
            <w:del w:id="14934" w:author="Hardik Malhotra" w:date="2021-09-30T19:35:00Z">
              <w:r w:rsidRPr="00A221A1" w:rsidDel="001848B0">
                <w:rPr>
                  <w:rFonts w:ascii="Verdana" w:hAnsi="Verdana"/>
                  <w:bCs/>
                  <w:sz w:val="14"/>
                  <w:szCs w:val="14"/>
                </w:rPr>
                <w:delText>Japan Epoxy Resins</w:delText>
              </w:r>
            </w:del>
          </w:p>
        </w:tc>
        <w:tc>
          <w:tcPr>
            <w:tcW w:w="85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935"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86DCDBE" w14:textId="75D3054D" w:rsidR="00587138" w:rsidRPr="00F929E8" w:rsidDel="001848B0" w:rsidRDefault="00587138">
            <w:pPr>
              <w:pStyle w:val="BodyText"/>
              <w:spacing w:before="162" w:line="480" w:lineRule="auto"/>
              <w:ind w:right="-90"/>
              <w:jc w:val="center"/>
              <w:rPr>
                <w:del w:id="14936" w:author="Hardik Malhotra" w:date="2021-09-30T19:35:00Z"/>
                <w:rFonts w:ascii="Verdana" w:hAnsi="Verdana" w:cs="Calibri"/>
                <w:sz w:val="14"/>
                <w:szCs w:val="14"/>
              </w:rPr>
              <w:pPrChange w:id="14937" w:author="Ritu Kamra" w:date="2021-09-27T17:37:00Z">
                <w:pPr>
                  <w:pStyle w:val="BodyText"/>
                  <w:spacing w:before="162" w:line="480" w:lineRule="auto"/>
                  <w:ind w:right="-90"/>
                  <w:jc w:val="both"/>
                </w:pPr>
              </w:pPrChange>
            </w:pPr>
            <w:del w:id="14938" w:author="Hardik Malhotra" w:date="2021-09-30T19:35:00Z">
              <w:r w:rsidRPr="00A221A1" w:rsidDel="001848B0">
                <w:rPr>
                  <w:rFonts w:ascii="Verdana" w:hAnsi="Verdana" w:cs="Calibri"/>
                  <w:sz w:val="14"/>
                  <w:szCs w:val="14"/>
                </w:rPr>
                <w:delText>74.00</w:delText>
              </w:r>
            </w:del>
            <w:del w:id="14939" w:author="Hardik Malhotra" w:date="2021-09-29T18:12:00Z">
              <w:r w:rsidRPr="00A221A1" w:rsidDel="007C3A4C">
                <w:rPr>
                  <w:rFonts w:ascii="Verdana" w:hAnsi="Verdana" w:cs="Calibri"/>
                  <w:sz w:val="14"/>
                  <w:szCs w:val="14"/>
                </w:rPr>
                <w:delText>%</w:delText>
              </w:r>
            </w:del>
          </w:p>
        </w:tc>
        <w:tc>
          <w:tcPr>
            <w:tcW w:w="85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94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77AC6FD" w14:textId="3B7F4645" w:rsidR="00587138" w:rsidRPr="00F929E8" w:rsidDel="001848B0" w:rsidRDefault="00587138">
            <w:pPr>
              <w:pStyle w:val="BodyText"/>
              <w:spacing w:before="162" w:line="480" w:lineRule="auto"/>
              <w:ind w:right="-90"/>
              <w:jc w:val="center"/>
              <w:rPr>
                <w:del w:id="14941" w:author="Hardik Malhotra" w:date="2021-09-30T19:35:00Z"/>
                <w:rFonts w:ascii="Verdana" w:hAnsi="Verdana" w:cs="Calibri"/>
                <w:sz w:val="14"/>
                <w:szCs w:val="14"/>
              </w:rPr>
              <w:pPrChange w:id="14942" w:author="Ritu Kamra" w:date="2021-09-27T17:37:00Z">
                <w:pPr>
                  <w:pStyle w:val="BodyText"/>
                  <w:spacing w:before="162" w:line="480" w:lineRule="auto"/>
                  <w:ind w:right="-90"/>
                  <w:jc w:val="both"/>
                </w:pPr>
              </w:pPrChange>
            </w:pPr>
            <w:del w:id="14943" w:author="Hardik Malhotra" w:date="2021-09-30T19:35:00Z">
              <w:r w:rsidRPr="00054F74" w:rsidDel="001848B0">
                <w:rPr>
                  <w:rFonts w:ascii="Verdana" w:hAnsi="Verdana" w:cs="Calibri"/>
                  <w:sz w:val="14"/>
                  <w:szCs w:val="14"/>
                </w:rPr>
                <w:delText>78.00</w:delText>
              </w:r>
            </w:del>
            <w:del w:id="14944" w:author="Hardik Malhotra" w:date="2021-09-29T18:12:00Z">
              <w:r w:rsidRPr="00054F74" w:rsidDel="007C3A4C">
                <w:rPr>
                  <w:rFonts w:ascii="Verdana" w:hAnsi="Verdana" w:cs="Calibri"/>
                  <w:sz w:val="14"/>
                  <w:szCs w:val="14"/>
                </w:rPr>
                <w:delText>%</w:delText>
              </w:r>
            </w:del>
          </w:p>
        </w:tc>
        <w:tc>
          <w:tcPr>
            <w:tcW w:w="93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945"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C30D75C" w14:textId="1CB7A31B" w:rsidR="00587138" w:rsidRPr="00F929E8" w:rsidDel="001848B0" w:rsidRDefault="00587138">
            <w:pPr>
              <w:pStyle w:val="BodyText"/>
              <w:spacing w:before="162" w:line="480" w:lineRule="auto"/>
              <w:ind w:right="-90"/>
              <w:jc w:val="center"/>
              <w:rPr>
                <w:del w:id="14946" w:author="Hardik Malhotra" w:date="2021-09-30T19:35:00Z"/>
                <w:rFonts w:ascii="Verdana" w:hAnsi="Verdana" w:cs="Calibri"/>
                <w:sz w:val="14"/>
                <w:szCs w:val="14"/>
              </w:rPr>
              <w:pPrChange w:id="14947" w:author="Ritu Kamra" w:date="2021-09-27T17:37:00Z">
                <w:pPr>
                  <w:pStyle w:val="BodyText"/>
                  <w:spacing w:before="162" w:line="480" w:lineRule="auto"/>
                  <w:ind w:right="-90"/>
                  <w:jc w:val="both"/>
                </w:pPr>
              </w:pPrChange>
            </w:pPr>
            <w:del w:id="14948" w:author="Hardik Malhotra" w:date="2021-09-30T19:35:00Z">
              <w:r w:rsidRPr="00054F74" w:rsidDel="001848B0">
                <w:rPr>
                  <w:rFonts w:ascii="Verdana" w:hAnsi="Verdana" w:cs="Calibri"/>
                  <w:sz w:val="14"/>
                  <w:szCs w:val="14"/>
                </w:rPr>
                <w:delText>75.00</w:delText>
              </w:r>
            </w:del>
            <w:del w:id="14949"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95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8C2E381" w14:textId="4BF8F4B6" w:rsidR="00587138" w:rsidRPr="00F929E8" w:rsidDel="001848B0" w:rsidRDefault="00587138">
            <w:pPr>
              <w:pStyle w:val="BodyText"/>
              <w:spacing w:before="162" w:line="480" w:lineRule="auto"/>
              <w:ind w:right="-90"/>
              <w:jc w:val="center"/>
              <w:rPr>
                <w:del w:id="14951" w:author="Hardik Malhotra" w:date="2021-09-30T19:35:00Z"/>
                <w:rFonts w:ascii="Verdana" w:hAnsi="Verdana" w:cs="Calibri"/>
                <w:sz w:val="14"/>
                <w:szCs w:val="14"/>
              </w:rPr>
              <w:pPrChange w:id="14952" w:author="Ritu Kamra" w:date="2021-09-27T17:37:00Z">
                <w:pPr>
                  <w:pStyle w:val="BodyText"/>
                  <w:spacing w:before="162" w:line="480" w:lineRule="auto"/>
                  <w:ind w:right="-90"/>
                  <w:jc w:val="both"/>
                </w:pPr>
              </w:pPrChange>
            </w:pPr>
            <w:del w:id="14953" w:author="Hardik Malhotra" w:date="2021-09-30T19:35:00Z">
              <w:r w:rsidRPr="00054F74" w:rsidDel="001848B0">
                <w:rPr>
                  <w:rFonts w:ascii="Verdana" w:hAnsi="Verdana" w:cs="Calibri"/>
                  <w:sz w:val="14"/>
                  <w:szCs w:val="14"/>
                </w:rPr>
                <w:delText>72.00</w:delText>
              </w:r>
            </w:del>
            <w:del w:id="1495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95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79E81BC" w14:textId="28D0C2E9" w:rsidR="00587138" w:rsidRPr="00F929E8" w:rsidDel="001848B0" w:rsidRDefault="00587138">
            <w:pPr>
              <w:pStyle w:val="BodyText"/>
              <w:spacing w:before="162" w:line="480" w:lineRule="auto"/>
              <w:ind w:right="-90"/>
              <w:jc w:val="center"/>
              <w:rPr>
                <w:del w:id="14956" w:author="Hardik Malhotra" w:date="2021-09-30T19:35:00Z"/>
                <w:rFonts w:ascii="Verdana" w:hAnsi="Verdana" w:cs="Calibri"/>
                <w:sz w:val="14"/>
                <w:szCs w:val="14"/>
              </w:rPr>
              <w:pPrChange w:id="14957" w:author="Ritu Kamra" w:date="2021-09-27T17:37:00Z">
                <w:pPr>
                  <w:pStyle w:val="BodyText"/>
                  <w:spacing w:before="162" w:line="480" w:lineRule="auto"/>
                  <w:ind w:right="-90"/>
                  <w:jc w:val="both"/>
                </w:pPr>
              </w:pPrChange>
            </w:pPr>
            <w:del w:id="14958" w:author="Hardik Malhotra" w:date="2021-09-30T19:35:00Z">
              <w:r w:rsidRPr="00054F74" w:rsidDel="001848B0">
                <w:rPr>
                  <w:rFonts w:ascii="Verdana" w:hAnsi="Verdana" w:cs="Calibri"/>
                  <w:sz w:val="14"/>
                  <w:szCs w:val="14"/>
                </w:rPr>
                <w:delText>74.00</w:delText>
              </w:r>
            </w:del>
            <w:del w:id="14959" w:author="Hardik Malhotra" w:date="2021-09-29T18:12:00Z">
              <w:r w:rsidRPr="00054F74" w:rsidDel="007C3A4C">
                <w:rPr>
                  <w:rFonts w:ascii="Verdana" w:hAnsi="Verdana" w:cs="Calibri"/>
                  <w:sz w:val="14"/>
                  <w:szCs w:val="14"/>
                </w:rPr>
                <w:delText>%</w:delText>
              </w:r>
            </w:del>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960"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6E3FA23" w14:textId="6BD2217C" w:rsidR="00587138" w:rsidRPr="00F929E8" w:rsidDel="001848B0" w:rsidRDefault="00587138">
            <w:pPr>
              <w:pStyle w:val="BodyText"/>
              <w:spacing w:before="162" w:line="480" w:lineRule="auto"/>
              <w:ind w:right="-90"/>
              <w:jc w:val="center"/>
              <w:rPr>
                <w:del w:id="14961" w:author="Hardik Malhotra" w:date="2021-09-30T19:35:00Z"/>
                <w:rFonts w:ascii="Verdana" w:hAnsi="Verdana" w:cs="Calibri"/>
                <w:sz w:val="14"/>
                <w:szCs w:val="14"/>
              </w:rPr>
              <w:pPrChange w:id="14962" w:author="Ritu Kamra" w:date="2021-09-27T17:37:00Z">
                <w:pPr>
                  <w:pStyle w:val="BodyText"/>
                  <w:spacing w:before="162" w:line="480" w:lineRule="auto"/>
                  <w:ind w:right="-90"/>
                  <w:jc w:val="both"/>
                </w:pPr>
              </w:pPrChange>
            </w:pPr>
            <w:del w:id="14963" w:author="Hardik Malhotra" w:date="2021-09-30T19:35:00Z">
              <w:r w:rsidRPr="00054F74" w:rsidDel="001848B0">
                <w:rPr>
                  <w:rFonts w:ascii="Verdana" w:hAnsi="Verdana" w:cs="Calibri"/>
                  <w:sz w:val="14"/>
                  <w:szCs w:val="14"/>
                </w:rPr>
                <w:delText>71.00</w:delText>
              </w:r>
            </w:del>
            <w:del w:id="1496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96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2FFFFB0" w14:textId="775B7EC4" w:rsidR="00587138" w:rsidRPr="00F929E8" w:rsidDel="001848B0" w:rsidRDefault="00587138">
            <w:pPr>
              <w:pStyle w:val="BodyText"/>
              <w:spacing w:before="162" w:line="480" w:lineRule="auto"/>
              <w:ind w:right="-90"/>
              <w:jc w:val="center"/>
              <w:rPr>
                <w:del w:id="14966" w:author="Hardik Malhotra" w:date="2021-09-30T19:35:00Z"/>
                <w:rFonts w:ascii="Verdana" w:hAnsi="Verdana" w:cs="Calibri"/>
                <w:sz w:val="14"/>
                <w:szCs w:val="14"/>
              </w:rPr>
              <w:pPrChange w:id="14967" w:author="Ritu Kamra" w:date="2021-09-27T17:37:00Z">
                <w:pPr>
                  <w:pStyle w:val="BodyText"/>
                  <w:spacing w:before="162" w:line="480" w:lineRule="auto"/>
                  <w:ind w:right="-90"/>
                  <w:jc w:val="both"/>
                </w:pPr>
              </w:pPrChange>
            </w:pPr>
            <w:del w:id="14968" w:author="Hardik Malhotra" w:date="2021-09-30T19:35:00Z">
              <w:r w:rsidRPr="00054F74" w:rsidDel="001848B0">
                <w:rPr>
                  <w:rFonts w:ascii="Verdana" w:hAnsi="Verdana" w:cs="Calibri"/>
                  <w:sz w:val="14"/>
                  <w:szCs w:val="14"/>
                </w:rPr>
                <w:delText>72.50</w:delText>
              </w:r>
            </w:del>
            <w:del w:id="14969"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97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200B6DD" w14:textId="0C1B14A0" w:rsidR="00587138" w:rsidRPr="00F929E8" w:rsidDel="001848B0" w:rsidRDefault="00587138">
            <w:pPr>
              <w:pStyle w:val="BodyText"/>
              <w:spacing w:before="162" w:line="480" w:lineRule="auto"/>
              <w:ind w:right="-90"/>
              <w:jc w:val="center"/>
              <w:rPr>
                <w:del w:id="14971" w:author="Hardik Malhotra" w:date="2021-09-30T19:35:00Z"/>
                <w:rFonts w:ascii="Verdana" w:hAnsi="Verdana" w:cs="Calibri"/>
                <w:sz w:val="14"/>
                <w:szCs w:val="14"/>
              </w:rPr>
              <w:pPrChange w:id="14972" w:author="Ritu Kamra" w:date="2021-09-27T17:37:00Z">
                <w:pPr>
                  <w:pStyle w:val="BodyText"/>
                  <w:spacing w:before="162" w:line="480" w:lineRule="auto"/>
                  <w:ind w:right="-90"/>
                  <w:jc w:val="both"/>
                </w:pPr>
              </w:pPrChange>
            </w:pPr>
            <w:del w:id="14973" w:author="Hardik Malhotra" w:date="2021-09-30T19:35:00Z">
              <w:r w:rsidRPr="00054F74" w:rsidDel="001848B0">
                <w:rPr>
                  <w:rFonts w:ascii="Verdana" w:hAnsi="Verdana" w:cs="Calibri"/>
                  <w:sz w:val="14"/>
                  <w:szCs w:val="14"/>
                </w:rPr>
                <w:delText>75.00</w:delText>
              </w:r>
            </w:del>
            <w:del w:id="1497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97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0741168" w14:textId="05F2F580" w:rsidR="00587138" w:rsidRPr="00F929E8" w:rsidDel="001848B0" w:rsidRDefault="00587138">
            <w:pPr>
              <w:pStyle w:val="BodyText"/>
              <w:spacing w:before="162" w:line="480" w:lineRule="auto"/>
              <w:ind w:right="-90"/>
              <w:jc w:val="center"/>
              <w:rPr>
                <w:del w:id="14976" w:author="Hardik Malhotra" w:date="2021-09-30T19:35:00Z"/>
                <w:rFonts w:ascii="Verdana" w:hAnsi="Verdana" w:cs="Calibri"/>
                <w:sz w:val="14"/>
                <w:szCs w:val="14"/>
              </w:rPr>
              <w:pPrChange w:id="14977" w:author="Ritu Kamra" w:date="2021-09-27T17:37:00Z">
                <w:pPr>
                  <w:pStyle w:val="BodyText"/>
                  <w:spacing w:before="162" w:line="480" w:lineRule="auto"/>
                  <w:ind w:right="-90"/>
                  <w:jc w:val="both"/>
                </w:pPr>
              </w:pPrChange>
            </w:pPr>
            <w:del w:id="14978" w:author="Hardik Malhotra" w:date="2021-09-30T19:35:00Z">
              <w:r w:rsidRPr="00054F74" w:rsidDel="001848B0">
                <w:rPr>
                  <w:rFonts w:ascii="Verdana" w:hAnsi="Verdana" w:cs="Calibri"/>
                  <w:sz w:val="14"/>
                  <w:szCs w:val="14"/>
                </w:rPr>
                <w:delText>85.00</w:delText>
              </w:r>
            </w:del>
            <w:del w:id="14979" w:author="Hardik Malhotra" w:date="2021-09-29T18:12:00Z">
              <w:r w:rsidRPr="00054F74" w:rsidDel="007C3A4C">
                <w:rPr>
                  <w:rFonts w:ascii="Verdana" w:hAnsi="Verdana" w:cs="Calibri"/>
                  <w:sz w:val="14"/>
                  <w:szCs w:val="14"/>
                </w:rPr>
                <w:delText>%</w:delText>
              </w:r>
            </w:del>
          </w:p>
        </w:tc>
      </w:tr>
      <w:tr w:rsidR="00587138" w:rsidRPr="00C568E6" w:rsidDel="001848B0" w14:paraId="63FAF3C9" w14:textId="1AD9FC1D" w:rsidTr="001848B0">
        <w:trPr>
          <w:trHeight w:val="545"/>
          <w:del w:id="14980" w:author="Hardik Malhotra" w:date="2021-09-30T19:35:00Z"/>
          <w:trPrChange w:id="14981" w:author="Hardik Malhotra" w:date="2021-09-30T19:35:00Z">
            <w:trPr>
              <w:trHeight w:val="545"/>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982"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3DB7CE3" w14:textId="0826731B" w:rsidR="00587138" w:rsidRPr="006F6D2F" w:rsidDel="001848B0" w:rsidRDefault="00587138" w:rsidP="00092529">
            <w:pPr>
              <w:pStyle w:val="BodyText"/>
              <w:spacing w:before="162" w:line="480" w:lineRule="auto"/>
              <w:ind w:right="-90"/>
              <w:jc w:val="both"/>
              <w:rPr>
                <w:del w:id="14983" w:author="Hardik Malhotra" w:date="2021-09-30T19:35:00Z"/>
                <w:rFonts w:ascii="Verdana" w:hAnsi="Verdana"/>
                <w:bCs/>
                <w:sz w:val="14"/>
                <w:szCs w:val="14"/>
              </w:rPr>
            </w:pPr>
            <w:del w:id="14984" w:author="Hardik Malhotra" w:date="2021-09-30T19:35:00Z">
              <w:r w:rsidRPr="00A221A1" w:rsidDel="001848B0">
                <w:rPr>
                  <w:rFonts w:ascii="Verdana" w:hAnsi="Verdana"/>
                  <w:bCs/>
                  <w:sz w:val="14"/>
                  <w:szCs w:val="14"/>
                </w:rPr>
                <w:delText>Nippon Steel Chemical &amp; Material Co., Ltd.</w:delText>
              </w:r>
            </w:del>
          </w:p>
        </w:tc>
        <w:tc>
          <w:tcPr>
            <w:tcW w:w="85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985"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652F8FD" w14:textId="461A8E27" w:rsidR="00587138" w:rsidRPr="00F929E8" w:rsidDel="001848B0" w:rsidRDefault="00587138">
            <w:pPr>
              <w:pStyle w:val="BodyText"/>
              <w:spacing w:before="162" w:line="480" w:lineRule="auto"/>
              <w:ind w:right="-90"/>
              <w:jc w:val="center"/>
              <w:rPr>
                <w:del w:id="14986" w:author="Hardik Malhotra" w:date="2021-09-30T19:35:00Z"/>
                <w:rFonts w:ascii="Verdana" w:hAnsi="Verdana" w:cs="Calibri"/>
                <w:sz w:val="14"/>
                <w:szCs w:val="14"/>
              </w:rPr>
              <w:pPrChange w:id="14987" w:author="Ritu Kamra" w:date="2021-09-27T17:37:00Z">
                <w:pPr>
                  <w:pStyle w:val="BodyText"/>
                  <w:spacing w:before="162" w:line="480" w:lineRule="auto"/>
                  <w:ind w:right="-90"/>
                  <w:jc w:val="both"/>
                </w:pPr>
              </w:pPrChange>
            </w:pPr>
            <w:del w:id="14988" w:author="Hardik Malhotra" w:date="2021-09-30T19:35:00Z">
              <w:r w:rsidRPr="00A221A1" w:rsidDel="001848B0">
                <w:rPr>
                  <w:rFonts w:ascii="Verdana" w:hAnsi="Verdana" w:cs="Calibri"/>
                  <w:sz w:val="14"/>
                  <w:szCs w:val="14"/>
                </w:rPr>
                <w:delText>82.00</w:delText>
              </w:r>
            </w:del>
            <w:del w:id="14989" w:author="Hardik Malhotra" w:date="2021-09-29T18:12:00Z">
              <w:r w:rsidRPr="00A221A1" w:rsidDel="007C3A4C">
                <w:rPr>
                  <w:rFonts w:ascii="Verdana" w:hAnsi="Verdana" w:cs="Calibri"/>
                  <w:sz w:val="14"/>
                  <w:szCs w:val="14"/>
                </w:rPr>
                <w:delText>%</w:delText>
              </w:r>
            </w:del>
          </w:p>
        </w:tc>
        <w:tc>
          <w:tcPr>
            <w:tcW w:w="85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99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826EAA8" w14:textId="03CC429E" w:rsidR="00587138" w:rsidRPr="00F929E8" w:rsidDel="001848B0" w:rsidRDefault="00587138">
            <w:pPr>
              <w:pStyle w:val="BodyText"/>
              <w:spacing w:before="162" w:line="480" w:lineRule="auto"/>
              <w:ind w:right="-90"/>
              <w:jc w:val="center"/>
              <w:rPr>
                <w:del w:id="14991" w:author="Hardik Malhotra" w:date="2021-09-30T19:35:00Z"/>
                <w:rFonts w:ascii="Verdana" w:hAnsi="Verdana" w:cs="Calibri"/>
                <w:sz w:val="14"/>
                <w:szCs w:val="14"/>
              </w:rPr>
              <w:pPrChange w:id="14992" w:author="Ritu Kamra" w:date="2021-09-27T17:37:00Z">
                <w:pPr>
                  <w:pStyle w:val="BodyText"/>
                  <w:spacing w:before="162" w:line="480" w:lineRule="auto"/>
                  <w:ind w:right="-90"/>
                  <w:jc w:val="both"/>
                </w:pPr>
              </w:pPrChange>
            </w:pPr>
            <w:del w:id="14993" w:author="Hardik Malhotra" w:date="2021-09-30T19:35:00Z">
              <w:r w:rsidRPr="00054F74" w:rsidDel="001848B0">
                <w:rPr>
                  <w:rFonts w:ascii="Verdana" w:hAnsi="Verdana" w:cs="Calibri"/>
                  <w:sz w:val="14"/>
                  <w:szCs w:val="14"/>
                </w:rPr>
                <w:delText>83.12</w:delText>
              </w:r>
            </w:del>
            <w:del w:id="14994" w:author="Hardik Malhotra" w:date="2021-09-29T18:12:00Z">
              <w:r w:rsidRPr="00054F74" w:rsidDel="007C3A4C">
                <w:rPr>
                  <w:rFonts w:ascii="Verdana" w:hAnsi="Verdana" w:cs="Calibri"/>
                  <w:sz w:val="14"/>
                  <w:szCs w:val="14"/>
                </w:rPr>
                <w:delText>%</w:delText>
              </w:r>
            </w:del>
          </w:p>
        </w:tc>
        <w:tc>
          <w:tcPr>
            <w:tcW w:w="93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4995"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8052CD6" w14:textId="4E244FB6" w:rsidR="00587138" w:rsidRPr="00F929E8" w:rsidDel="001848B0" w:rsidRDefault="00587138">
            <w:pPr>
              <w:pStyle w:val="BodyText"/>
              <w:spacing w:before="162" w:line="480" w:lineRule="auto"/>
              <w:ind w:right="-90"/>
              <w:jc w:val="center"/>
              <w:rPr>
                <w:del w:id="14996" w:author="Hardik Malhotra" w:date="2021-09-30T19:35:00Z"/>
                <w:rFonts w:ascii="Verdana" w:hAnsi="Verdana" w:cs="Calibri"/>
                <w:sz w:val="14"/>
                <w:szCs w:val="14"/>
              </w:rPr>
              <w:pPrChange w:id="14997" w:author="Ritu Kamra" w:date="2021-09-27T17:37:00Z">
                <w:pPr>
                  <w:pStyle w:val="BodyText"/>
                  <w:spacing w:before="162" w:line="480" w:lineRule="auto"/>
                  <w:ind w:right="-90"/>
                  <w:jc w:val="both"/>
                </w:pPr>
              </w:pPrChange>
            </w:pPr>
            <w:del w:id="14998" w:author="Hardik Malhotra" w:date="2021-09-30T19:35:00Z">
              <w:r w:rsidRPr="00054F74" w:rsidDel="001848B0">
                <w:rPr>
                  <w:rFonts w:ascii="Verdana" w:hAnsi="Verdana" w:cs="Calibri"/>
                  <w:sz w:val="14"/>
                  <w:szCs w:val="14"/>
                </w:rPr>
                <w:delText>84.00</w:delText>
              </w:r>
            </w:del>
            <w:del w:id="14999"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00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995E69C" w14:textId="6212C851" w:rsidR="00587138" w:rsidRPr="00F929E8" w:rsidDel="001848B0" w:rsidRDefault="00587138">
            <w:pPr>
              <w:pStyle w:val="BodyText"/>
              <w:spacing w:before="162" w:line="480" w:lineRule="auto"/>
              <w:ind w:right="-90"/>
              <w:jc w:val="center"/>
              <w:rPr>
                <w:del w:id="15001" w:author="Hardik Malhotra" w:date="2021-09-30T19:35:00Z"/>
                <w:rFonts w:ascii="Verdana" w:hAnsi="Verdana" w:cs="Calibri"/>
                <w:sz w:val="14"/>
                <w:szCs w:val="14"/>
              </w:rPr>
              <w:pPrChange w:id="15002" w:author="Ritu Kamra" w:date="2021-09-27T17:37:00Z">
                <w:pPr>
                  <w:pStyle w:val="BodyText"/>
                  <w:spacing w:before="162" w:line="480" w:lineRule="auto"/>
                  <w:ind w:right="-90"/>
                  <w:jc w:val="both"/>
                </w:pPr>
              </w:pPrChange>
            </w:pPr>
            <w:del w:id="15003" w:author="Hardik Malhotra" w:date="2021-09-30T19:35:00Z">
              <w:r w:rsidRPr="00054F74" w:rsidDel="001848B0">
                <w:rPr>
                  <w:rFonts w:ascii="Verdana" w:hAnsi="Verdana" w:cs="Calibri"/>
                  <w:sz w:val="14"/>
                  <w:szCs w:val="14"/>
                </w:rPr>
                <w:delText>81.00</w:delText>
              </w:r>
            </w:del>
            <w:del w:id="1500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00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6BCB27B" w14:textId="059BA50B" w:rsidR="00587138" w:rsidRPr="00F929E8" w:rsidDel="001848B0" w:rsidRDefault="00587138">
            <w:pPr>
              <w:pStyle w:val="BodyText"/>
              <w:spacing w:before="162" w:line="480" w:lineRule="auto"/>
              <w:ind w:right="-90"/>
              <w:jc w:val="center"/>
              <w:rPr>
                <w:del w:id="15006" w:author="Hardik Malhotra" w:date="2021-09-30T19:35:00Z"/>
                <w:rFonts w:ascii="Verdana" w:hAnsi="Verdana" w:cs="Calibri"/>
                <w:sz w:val="14"/>
                <w:szCs w:val="14"/>
              </w:rPr>
              <w:pPrChange w:id="15007" w:author="Ritu Kamra" w:date="2021-09-27T17:37:00Z">
                <w:pPr>
                  <w:pStyle w:val="BodyText"/>
                  <w:spacing w:before="162" w:line="480" w:lineRule="auto"/>
                  <w:ind w:right="-90"/>
                  <w:jc w:val="both"/>
                </w:pPr>
              </w:pPrChange>
            </w:pPr>
            <w:del w:id="15008" w:author="Hardik Malhotra" w:date="2021-09-30T19:35:00Z">
              <w:r w:rsidRPr="00054F74" w:rsidDel="001848B0">
                <w:rPr>
                  <w:rFonts w:ascii="Verdana" w:hAnsi="Verdana" w:cs="Calibri"/>
                  <w:sz w:val="14"/>
                  <w:szCs w:val="14"/>
                </w:rPr>
                <w:delText>80.00</w:delText>
              </w:r>
            </w:del>
            <w:del w:id="15009" w:author="Hardik Malhotra" w:date="2021-09-29T18:12:00Z">
              <w:r w:rsidRPr="00054F74" w:rsidDel="007C3A4C">
                <w:rPr>
                  <w:rFonts w:ascii="Verdana" w:hAnsi="Verdana" w:cs="Calibri"/>
                  <w:sz w:val="14"/>
                  <w:szCs w:val="14"/>
                </w:rPr>
                <w:delText>%</w:delText>
              </w:r>
            </w:del>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010"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0180148" w14:textId="3F1753C3" w:rsidR="00587138" w:rsidRPr="00F929E8" w:rsidDel="001848B0" w:rsidRDefault="00587138">
            <w:pPr>
              <w:pStyle w:val="BodyText"/>
              <w:spacing w:before="162" w:line="480" w:lineRule="auto"/>
              <w:ind w:right="-90"/>
              <w:jc w:val="center"/>
              <w:rPr>
                <w:del w:id="15011" w:author="Hardik Malhotra" w:date="2021-09-30T19:35:00Z"/>
                <w:rFonts w:ascii="Verdana" w:hAnsi="Verdana" w:cs="Calibri"/>
                <w:sz w:val="14"/>
                <w:szCs w:val="14"/>
              </w:rPr>
              <w:pPrChange w:id="15012" w:author="Ritu Kamra" w:date="2021-09-27T17:37:00Z">
                <w:pPr>
                  <w:pStyle w:val="BodyText"/>
                  <w:spacing w:before="162" w:line="480" w:lineRule="auto"/>
                  <w:ind w:right="-90"/>
                  <w:jc w:val="both"/>
                </w:pPr>
              </w:pPrChange>
            </w:pPr>
            <w:del w:id="15013" w:author="Hardik Malhotra" w:date="2021-09-30T19:35:00Z">
              <w:r w:rsidRPr="00054F74" w:rsidDel="001848B0">
                <w:rPr>
                  <w:rFonts w:ascii="Verdana" w:hAnsi="Verdana" w:cs="Calibri"/>
                  <w:sz w:val="14"/>
                  <w:szCs w:val="14"/>
                </w:rPr>
                <w:delText>82.20</w:delText>
              </w:r>
            </w:del>
            <w:del w:id="1501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01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3F616E0" w14:textId="7CF54597" w:rsidR="00587138" w:rsidRPr="00F929E8" w:rsidDel="001848B0" w:rsidRDefault="00587138">
            <w:pPr>
              <w:pStyle w:val="BodyText"/>
              <w:spacing w:before="162" w:line="480" w:lineRule="auto"/>
              <w:ind w:right="-90"/>
              <w:jc w:val="center"/>
              <w:rPr>
                <w:del w:id="15016" w:author="Hardik Malhotra" w:date="2021-09-30T19:35:00Z"/>
                <w:rFonts w:ascii="Verdana" w:hAnsi="Verdana" w:cs="Calibri"/>
                <w:sz w:val="14"/>
                <w:szCs w:val="14"/>
              </w:rPr>
              <w:pPrChange w:id="15017" w:author="Ritu Kamra" w:date="2021-09-27T17:37:00Z">
                <w:pPr>
                  <w:pStyle w:val="BodyText"/>
                  <w:spacing w:before="162" w:line="480" w:lineRule="auto"/>
                  <w:ind w:right="-90"/>
                  <w:jc w:val="both"/>
                </w:pPr>
              </w:pPrChange>
            </w:pPr>
            <w:del w:id="15018" w:author="Hardik Malhotra" w:date="2021-09-30T19:35:00Z">
              <w:r w:rsidRPr="00054F74" w:rsidDel="001848B0">
                <w:rPr>
                  <w:rFonts w:ascii="Verdana" w:hAnsi="Verdana" w:cs="Calibri"/>
                  <w:sz w:val="14"/>
                  <w:szCs w:val="14"/>
                </w:rPr>
                <w:delText>80.70</w:delText>
              </w:r>
            </w:del>
            <w:del w:id="15019"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02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2D8628B" w14:textId="687BA551" w:rsidR="00587138" w:rsidRPr="00F929E8" w:rsidDel="001848B0" w:rsidRDefault="00587138">
            <w:pPr>
              <w:pStyle w:val="BodyText"/>
              <w:spacing w:before="162" w:line="480" w:lineRule="auto"/>
              <w:ind w:right="-90"/>
              <w:jc w:val="center"/>
              <w:rPr>
                <w:del w:id="15021" w:author="Hardik Malhotra" w:date="2021-09-30T19:35:00Z"/>
                <w:rFonts w:ascii="Verdana" w:hAnsi="Verdana" w:cs="Calibri"/>
                <w:sz w:val="14"/>
                <w:szCs w:val="14"/>
              </w:rPr>
              <w:pPrChange w:id="15022" w:author="Ritu Kamra" w:date="2021-09-27T17:37:00Z">
                <w:pPr>
                  <w:pStyle w:val="BodyText"/>
                  <w:spacing w:before="162" w:line="480" w:lineRule="auto"/>
                  <w:ind w:right="-90"/>
                  <w:jc w:val="both"/>
                </w:pPr>
              </w:pPrChange>
            </w:pPr>
            <w:del w:id="15023" w:author="Hardik Malhotra" w:date="2021-09-30T19:35:00Z">
              <w:r w:rsidRPr="00054F74" w:rsidDel="001848B0">
                <w:rPr>
                  <w:rFonts w:ascii="Verdana" w:hAnsi="Verdana" w:cs="Calibri"/>
                  <w:sz w:val="14"/>
                  <w:szCs w:val="14"/>
                </w:rPr>
                <w:delText>88.00</w:delText>
              </w:r>
            </w:del>
            <w:del w:id="1502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02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2496029" w14:textId="6A82112E" w:rsidR="00587138" w:rsidRPr="00F929E8" w:rsidDel="001848B0" w:rsidRDefault="00587138">
            <w:pPr>
              <w:pStyle w:val="BodyText"/>
              <w:spacing w:before="162" w:line="480" w:lineRule="auto"/>
              <w:ind w:right="-90"/>
              <w:jc w:val="center"/>
              <w:rPr>
                <w:del w:id="15026" w:author="Hardik Malhotra" w:date="2021-09-30T19:35:00Z"/>
                <w:rFonts w:ascii="Verdana" w:hAnsi="Verdana" w:cs="Calibri"/>
                <w:sz w:val="14"/>
                <w:szCs w:val="14"/>
              </w:rPr>
              <w:pPrChange w:id="15027" w:author="Ritu Kamra" w:date="2021-09-27T17:37:00Z">
                <w:pPr>
                  <w:pStyle w:val="BodyText"/>
                  <w:spacing w:before="162" w:line="480" w:lineRule="auto"/>
                  <w:ind w:right="-90"/>
                  <w:jc w:val="both"/>
                </w:pPr>
              </w:pPrChange>
            </w:pPr>
            <w:del w:id="15028" w:author="Hardik Malhotra" w:date="2021-09-30T19:35:00Z">
              <w:r w:rsidRPr="00054F74" w:rsidDel="001848B0">
                <w:rPr>
                  <w:rFonts w:ascii="Verdana" w:hAnsi="Verdana" w:cs="Calibri"/>
                  <w:sz w:val="14"/>
                  <w:szCs w:val="14"/>
                </w:rPr>
                <w:delText>95.00</w:delText>
              </w:r>
            </w:del>
            <w:del w:id="15029" w:author="Hardik Malhotra" w:date="2021-09-29T18:12:00Z">
              <w:r w:rsidRPr="00054F74" w:rsidDel="007C3A4C">
                <w:rPr>
                  <w:rFonts w:ascii="Verdana" w:hAnsi="Verdana" w:cs="Calibri"/>
                  <w:sz w:val="14"/>
                  <w:szCs w:val="14"/>
                </w:rPr>
                <w:delText>%</w:delText>
              </w:r>
            </w:del>
          </w:p>
        </w:tc>
      </w:tr>
      <w:tr w:rsidR="00587138" w:rsidRPr="00C568E6" w:rsidDel="001848B0" w14:paraId="64556799" w14:textId="49630FA9" w:rsidTr="001848B0">
        <w:trPr>
          <w:trHeight w:val="545"/>
          <w:del w:id="15030" w:author="Hardik Malhotra" w:date="2021-09-30T19:35:00Z"/>
          <w:trPrChange w:id="15031" w:author="Hardik Malhotra" w:date="2021-09-30T19:35:00Z">
            <w:trPr>
              <w:trHeight w:val="545"/>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032"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D675FA1" w14:textId="37A99550" w:rsidR="00587138" w:rsidRPr="006F6D2F" w:rsidDel="001848B0" w:rsidRDefault="00587138" w:rsidP="00092529">
            <w:pPr>
              <w:pStyle w:val="BodyText"/>
              <w:spacing w:before="162" w:line="480" w:lineRule="auto"/>
              <w:ind w:right="-90"/>
              <w:jc w:val="both"/>
              <w:rPr>
                <w:del w:id="15033" w:author="Hardik Malhotra" w:date="2021-09-30T19:35:00Z"/>
                <w:rFonts w:ascii="Verdana" w:hAnsi="Verdana"/>
                <w:bCs/>
                <w:sz w:val="14"/>
                <w:szCs w:val="14"/>
              </w:rPr>
            </w:pPr>
            <w:del w:id="15034" w:author="Hardik Malhotra" w:date="2021-09-30T19:35:00Z">
              <w:r w:rsidRPr="00A221A1" w:rsidDel="001848B0">
                <w:rPr>
                  <w:rFonts w:ascii="Verdana" w:hAnsi="Verdana"/>
                  <w:bCs/>
                  <w:sz w:val="14"/>
                  <w:szCs w:val="14"/>
                </w:rPr>
                <w:delText>The Dow Chemical Company</w:delText>
              </w:r>
            </w:del>
          </w:p>
        </w:tc>
        <w:tc>
          <w:tcPr>
            <w:tcW w:w="85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035"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1CC75C2" w14:textId="7FD2016A" w:rsidR="00587138" w:rsidRPr="00F929E8" w:rsidDel="001848B0" w:rsidRDefault="00587138">
            <w:pPr>
              <w:pStyle w:val="BodyText"/>
              <w:spacing w:before="162" w:line="480" w:lineRule="auto"/>
              <w:ind w:right="-90"/>
              <w:jc w:val="center"/>
              <w:rPr>
                <w:del w:id="15036" w:author="Hardik Malhotra" w:date="2021-09-30T19:35:00Z"/>
                <w:rFonts w:ascii="Verdana" w:hAnsi="Verdana" w:cs="Calibri"/>
                <w:sz w:val="14"/>
                <w:szCs w:val="14"/>
              </w:rPr>
              <w:pPrChange w:id="15037" w:author="Ritu Kamra" w:date="2021-09-27T17:37:00Z">
                <w:pPr>
                  <w:pStyle w:val="BodyText"/>
                  <w:spacing w:before="162" w:line="480" w:lineRule="auto"/>
                  <w:ind w:right="-90"/>
                  <w:jc w:val="both"/>
                </w:pPr>
              </w:pPrChange>
            </w:pPr>
            <w:del w:id="15038" w:author="Hardik Malhotra" w:date="2021-09-30T19:35:00Z">
              <w:r w:rsidRPr="00A221A1" w:rsidDel="001848B0">
                <w:rPr>
                  <w:rFonts w:ascii="Verdana" w:hAnsi="Verdana" w:cs="Calibri"/>
                  <w:sz w:val="14"/>
                  <w:szCs w:val="14"/>
                </w:rPr>
                <w:delText>72.00</w:delText>
              </w:r>
            </w:del>
            <w:del w:id="15039" w:author="Hardik Malhotra" w:date="2021-09-29T18:12:00Z">
              <w:r w:rsidRPr="00A221A1" w:rsidDel="007C3A4C">
                <w:rPr>
                  <w:rFonts w:ascii="Verdana" w:hAnsi="Verdana" w:cs="Calibri"/>
                  <w:sz w:val="14"/>
                  <w:szCs w:val="14"/>
                </w:rPr>
                <w:delText>%</w:delText>
              </w:r>
            </w:del>
          </w:p>
        </w:tc>
        <w:tc>
          <w:tcPr>
            <w:tcW w:w="85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04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BCE7E40" w14:textId="368D3A2B" w:rsidR="00587138" w:rsidRPr="00F929E8" w:rsidDel="001848B0" w:rsidRDefault="00587138">
            <w:pPr>
              <w:pStyle w:val="BodyText"/>
              <w:spacing w:before="162" w:line="480" w:lineRule="auto"/>
              <w:ind w:right="-90"/>
              <w:jc w:val="center"/>
              <w:rPr>
                <w:del w:id="15041" w:author="Hardik Malhotra" w:date="2021-09-30T19:35:00Z"/>
                <w:rFonts w:ascii="Verdana" w:hAnsi="Verdana" w:cs="Calibri"/>
                <w:sz w:val="14"/>
                <w:szCs w:val="14"/>
              </w:rPr>
              <w:pPrChange w:id="15042" w:author="Ritu Kamra" w:date="2021-09-27T17:37:00Z">
                <w:pPr>
                  <w:pStyle w:val="BodyText"/>
                  <w:spacing w:before="162" w:line="480" w:lineRule="auto"/>
                  <w:ind w:right="-90"/>
                  <w:jc w:val="both"/>
                </w:pPr>
              </w:pPrChange>
            </w:pPr>
            <w:del w:id="15043" w:author="Hardik Malhotra" w:date="2021-09-30T19:35:00Z">
              <w:r w:rsidRPr="00054F74" w:rsidDel="001848B0">
                <w:rPr>
                  <w:rFonts w:ascii="Verdana" w:hAnsi="Verdana" w:cs="Calibri"/>
                  <w:sz w:val="14"/>
                  <w:szCs w:val="14"/>
                </w:rPr>
                <w:delText>75.00</w:delText>
              </w:r>
            </w:del>
            <w:del w:id="15044" w:author="Hardik Malhotra" w:date="2021-09-29T18:12:00Z">
              <w:r w:rsidRPr="00054F74" w:rsidDel="007C3A4C">
                <w:rPr>
                  <w:rFonts w:ascii="Verdana" w:hAnsi="Verdana" w:cs="Calibri"/>
                  <w:sz w:val="14"/>
                  <w:szCs w:val="14"/>
                </w:rPr>
                <w:delText>%</w:delText>
              </w:r>
            </w:del>
          </w:p>
        </w:tc>
        <w:tc>
          <w:tcPr>
            <w:tcW w:w="93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045"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BCE30F2" w14:textId="62FD446F" w:rsidR="00587138" w:rsidRPr="00F929E8" w:rsidDel="001848B0" w:rsidRDefault="00587138">
            <w:pPr>
              <w:pStyle w:val="BodyText"/>
              <w:spacing w:before="162" w:line="480" w:lineRule="auto"/>
              <w:ind w:right="-90"/>
              <w:jc w:val="center"/>
              <w:rPr>
                <w:del w:id="15046" w:author="Hardik Malhotra" w:date="2021-09-30T19:35:00Z"/>
                <w:rFonts w:ascii="Verdana" w:hAnsi="Verdana" w:cs="Calibri"/>
                <w:sz w:val="14"/>
                <w:szCs w:val="14"/>
              </w:rPr>
              <w:pPrChange w:id="15047" w:author="Ritu Kamra" w:date="2021-09-27T17:37:00Z">
                <w:pPr>
                  <w:pStyle w:val="BodyText"/>
                  <w:spacing w:before="162" w:line="480" w:lineRule="auto"/>
                  <w:ind w:right="-90"/>
                  <w:jc w:val="both"/>
                </w:pPr>
              </w:pPrChange>
            </w:pPr>
            <w:del w:id="15048" w:author="Hardik Malhotra" w:date="2021-09-30T19:35:00Z">
              <w:r w:rsidRPr="00054F74" w:rsidDel="001848B0">
                <w:rPr>
                  <w:rFonts w:ascii="Verdana" w:hAnsi="Verdana" w:cs="Calibri"/>
                  <w:sz w:val="14"/>
                  <w:szCs w:val="14"/>
                </w:rPr>
                <w:delText>75.00</w:delText>
              </w:r>
            </w:del>
            <w:del w:id="15049"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05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03889A2" w14:textId="293734BC" w:rsidR="00587138" w:rsidRPr="00F929E8" w:rsidDel="001848B0" w:rsidRDefault="00587138">
            <w:pPr>
              <w:pStyle w:val="BodyText"/>
              <w:spacing w:before="162" w:line="480" w:lineRule="auto"/>
              <w:ind w:right="-90"/>
              <w:jc w:val="center"/>
              <w:rPr>
                <w:del w:id="15051" w:author="Hardik Malhotra" w:date="2021-09-30T19:35:00Z"/>
                <w:rFonts w:ascii="Verdana" w:hAnsi="Verdana" w:cs="Calibri"/>
                <w:sz w:val="14"/>
                <w:szCs w:val="14"/>
              </w:rPr>
              <w:pPrChange w:id="15052" w:author="Ritu Kamra" w:date="2021-09-27T17:37:00Z">
                <w:pPr>
                  <w:pStyle w:val="BodyText"/>
                  <w:spacing w:before="162" w:line="480" w:lineRule="auto"/>
                  <w:ind w:right="-90"/>
                  <w:jc w:val="both"/>
                </w:pPr>
              </w:pPrChange>
            </w:pPr>
            <w:del w:id="15053" w:author="Hardik Malhotra" w:date="2021-09-30T19:35:00Z">
              <w:r w:rsidRPr="00054F74" w:rsidDel="001848B0">
                <w:rPr>
                  <w:rFonts w:ascii="Verdana" w:hAnsi="Verdana" w:cs="Calibri"/>
                  <w:sz w:val="14"/>
                  <w:szCs w:val="14"/>
                </w:rPr>
                <w:delText>73.33</w:delText>
              </w:r>
            </w:del>
            <w:del w:id="1505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05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404DDE6" w14:textId="45EEE50A" w:rsidR="00587138" w:rsidRPr="00F929E8" w:rsidDel="001848B0" w:rsidRDefault="00587138">
            <w:pPr>
              <w:pStyle w:val="BodyText"/>
              <w:spacing w:before="162" w:line="480" w:lineRule="auto"/>
              <w:ind w:right="-90"/>
              <w:jc w:val="center"/>
              <w:rPr>
                <w:del w:id="15056" w:author="Hardik Malhotra" w:date="2021-09-30T19:35:00Z"/>
                <w:rFonts w:ascii="Verdana" w:hAnsi="Verdana" w:cs="Calibri"/>
                <w:sz w:val="14"/>
                <w:szCs w:val="14"/>
              </w:rPr>
              <w:pPrChange w:id="15057" w:author="Ritu Kamra" w:date="2021-09-27T17:37:00Z">
                <w:pPr>
                  <w:pStyle w:val="BodyText"/>
                  <w:spacing w:before="162" w:line="480" w:lineRule="auto"/>
                  <w:ind w:right="-90"/>
                  <w:jc w:val="both"/>
                </w:pPr>
              </w:pPrChange>
            </w:pPr>
            <w:del w:id="15058" w:author="Hardik Malhotra" w:date="2021-09-30T19:35:00Z">
              <w:r w:rsidRPr="00054F74" w:rsidDel="001848B0">
                <w:rPr>
                  <w:rFonts w:ascii="Verdana" w:hAnsi="Verdana" w:cs="Calibri"/>
                  <w:sz w:val="14"/>
                  <w:szCs w:val="14"/>
                </w:rPr>
                <w:delText>77.00</w:delText>
              </w:r>
            </w:del>
            <w:del w:id="15059" w:author="Hardik Malhotra" w:date="2021-09-29T18:12:00Z">
              <w:r w:rsidRPr="00054F74" w:rsidDel="007C3A4C">
                <w:rPr>
                  <w:rFonts w:ascii="Verdana" w:hAnsi="Verdana" w:cs="Calibri"/>
                  <w:sz w:val="14"/>
                  <w:szCs w:val="14"/>
                </w:rPr>
                <w:delText>%</w:delText>
              </w:r>
            </w:del>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060"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9C1966C" w14:textId="78D59B2D" w:rsidR="00587138" w:rsidRPr="00F929E8" w:rsidDel="001848B0" w:rsidRDefault="00587138">
            <w:pPr>
              <w:pStyle w:val="BodyText"/>
              <w:spacing w:before="162" w:line="480" w:lineRule="auto"/>
              <w:ind w:right="-90"/>
              <w:jc w:val="center"/>
              <w:rPr>
                <w:del w:id="15061" w:author="Hardik Malhotra" w:date="2021-09-30T19:35:00Z"/>
                <w:rFonts w:ascii="Verdana" w:hAnsi="Verdana" w:cs="Calibri"/>
                <w:sz w:val="14"/>
                <w:szCs w:val="14"/>
              </w:rPr>
              <w:pPrChange w:id="15062" w:author="Ritu Kamra" w:date="2021-09-27T17:37:00Z">
                <w:pPr>
                  <w:pStyle w:val="BodyText"/>
                  <w:spacing w:before="162" w:line="480" w:lineRule="auto"/>
                  <w:ind w:right="-90"/>
                  <w:jc w:val="both"/>
                </w:pPr>
              </w:pPrChange>
            </w:pPr>
            <w:del w:id="15063" w:author="Hardik Malhotra" w:date="2021-09-30T19:35:00Z">
              <w:r w:rsidRPr="00054F74" w:rsidDel="001848B0">
                <w:rPr>
                  <w:rFonts w:ascii="Verdana" w:hAnsi="Verdana" w:cs="Calibri"/>
                  <w:sz w:val="14"/>
                  <w:szCs w:val="14"/>
                </w:rPr>
                <w:delText>72.00</w:delText>
              </w:r>
            </w:del>
            <w:del w:id="1506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06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2B48D37" w14:textId="35AF18CA" w:rsidR="00587138" w:rsidRPr="00F929E8" w:rsidDel="001848B0" w:rsidRDefault="00587138">
            <w:pPr>
              <w:pStyle w:val="BodyText"/>
              <w:spacing w:before="162" w:line="480" w:lineRule="auto"/>
              <w:ind w:right="-90"/>
              <w:jc w:val="center"/>
              <w:rPr>
                <w:del w:id="15066" w:author="Hardik Malhotra" w:date="2021-09-30T19:35:00Z"/>
                <w:rFonts w:ascii="Verdana" w:hAnsi="Verdana" w:cs="Calibri"/>
                <w:sz w:val="14"/>
                <w:szCs w:val="14"/>
              </w:rPr>
              <w:pPrChange w:id="15067" w:author="Ritu Kamra" w:date="2021-09-27T17:37:00Z">
                <w:pPr>
                  <w:pStyle w:val="BodyText"/>
                  <w:spacing w:before="162" w:line="480" w:lineRule="auto"/>
                  <w:ind w:right="-90"/>
                  <w:jc w:val="both"/>
                </w:pPr>
              </w:pPrChange>
            </w:pPr>
            <w:del w:id="15068" w:author="Hardik Malhotra" w:date="2021-09-30T19:35:00Z">
              <w:r w:rsidRPr="00054F74" w:rsidDel="001848B0">
                <w:rPr>
                  <w:rFonts w:ascii="Verdana" w:hAnsi="Verdana" w:cs="Calibri"/>
                  <w:sz w:val="14"/>
                  <w:szCs w:val="14"/>
                </w:rPr>
                <w:delText>76.50</w:delText>
              </w:r>
            </w:del>
            <w:del w:id="15069"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07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39A6AF9" w14:textId="1956D893" w:rsidR="00587138" w:rsidRPr="00F929E8" w:rsidDel="001848B0" w:rsidRDefault="00587138">
            <w:pPr>
              <w:pStyle w:val="BodyText"/>
              <w:spacing w:before="162" w:line="480" w:lineRule="auto"/>
              <w:ind w:right="-90"/>
              <w:jc w:val="center"/>
              <w:rPr>
                <w:del w:id="15071" w:author="Hardik Malhotra" w:date="2021-09-30T19:35:00Z"/>
                <w:rFonts w:ascii="Verdana" w:hAnsi="Verdana" w:cs="Calibri"/>
                <w:sz w:val="14"/>
                <w:szCs w:val="14"/>
              </w:rPr>
              <w:pPrChange w:id="15072" w:author="Ritu Kamra" w:date="2021-09-27T17:37:00Z">
                <w:pPr>
                  <w:pStyle w:val="BodyText"/>
                  <w:spacing w:before="162" w:line="480" w:lineRule="auto"/>
                  <w:ind w:right="-90"/>
                  <w:jc w:val="both"/>
                </w:pPr>
              </w:pPrChange>
            </w:pPr>
            <w:del w:id="15073" w:author="Hardik Malhotra" w:date="2021-09-30T19:35:00Z">
              <w:r w:rsidRPr="00054F74" w:rsidDel="001848B0">
                <w:rPr>
                  <w:rFonts w:ascii="Verdana" w:hAnsi="Verdana" w:cs="Calibri"/>
                  <w:sz w:val="14"/>
                  <w:szCs w:val="14"/>
                </w:rPr>
                <w:delText>80.00</w:delText>
              </w:r>
            </w:del>
            <w:del w:id="1507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07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6068CD4" w14:textId="33BF350D" w:rsidR="00587138" w:rsidRPr="00F929E8" w:rsidDel="001848B0" w:rsidRDefault="00587138">
            <w:pPr>
              <w:pStyle w:val="BodyText"/>
              <w:spacing w:before="162" w:line="480" w:lineRule="auto"/>
              <w:ind w:right="-90"/>
              <w:jc w:val="center"/>
              <w:rPr>
                <w:del w:id="15076" w:author="Hardik Malhotra" w:date="2021-09-30T19:35:00Z"/>
                <w:rFonts w:ascii="Verdana" w:hAnsi="Verdana" w:cs="Calibri"/>
                <w:sz w:val="14"/>
                <w:szCs w:val="14"/>
              </w:rPr>
              <w:pPrChange w:id="15077" w:author="Ritu Kamra" w:date="2021-09-27T17:37:00Z">
                <w:pPr>
                  <w:pStyle w:val="BodyText"/>
                  <w:spacing w:before="162" w:line="480" w:lineRule="auto"/>
                  <w:ind w:right="-90"/>
                  <w:jc w:val="both"/>
                </w:pPr>
              </w:pPrChange>
            </w:pPr>
            <w:del w:id="15078" w:author="Hardik Malhotra" w:date="2021-09-30T19:35:00Z">
              <w:r w:rsidRPr="00054F74" w:rsidDel="001848B0">
                <w:rPr>
                  <w:rFonts w:ascii="Verdana" w:hAnsi="Verdana" w:cs="Calibri"/>
                  <w:sz w:val="14"/>
                  <w:szCs w:val="14"/>
                </w:rPr>
                <w:delText>85.00</w:delText>
              </w:r>
            </w:del>
            <w:del w:id="15079" w:author="Hardik Malhotra" w:date="2021-09-29T18:12:00Z">
              <w:r w:rsidRPr="00054F74" w:rsidDel="007C3A4C">
                <w:rPr>
                  <w:rFonts w:ascii="Verdana" w:hAnsi="Verdana" w:cs="Calibri"/>
                  <w:sz w:val="14"/>
                  <w:szCs w:val="14"/>
                </w:rPr>
                <w:delText>%</w:delText>
              </w:r>
            </w:del>
          </w:p>
        </w:tc>
      </w:tr>
      <w:tr w:rsidR="00587138" w:rsidRPr="00C568E6" w:rsidDel="001848B0" w14:paraId="45D0A7A1" w14:textId="52AD43D8" w:rsidTr="001848B0">
        <w:trPr>
          <w:trHeight w:val="545"/>
          <w:del w:id="15080" w:author="Hardik Malhotra" w:date="2021-09-30T19:35:00Z"/>
          <w:trPrChange w:id="15081" w:author="Hardik Malhotra" w:date="2021-09-30T19:35:00Z">
            <w:trPr>
              <w:trHeight w:val="545"/>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082"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B743678" w14:textId="785C9B5C" w:rsidR="00587138" w:rsidRPr="006F6D2F" w:rsidDel="001848B0" w:rsidRDefault="00587138" w:rsidP="00092529">
            <w:pPr>
              <w:pStyle w:val="BodyText"/>
              <w:spacing w:before="162" w:line="480" w:lineRule="auto"/>
              <w:ind w:right="-90"/>
              <w:jc w:val="both"/>
              <w:rPr>
                <w:del w:id="15083" w:author="Hardik Malhotra" w:date="2021-09-30T19:35:00Z"/>
                <w:rFonts w:ascii="Verdana" w:hAnsi="Verdana"/>
                <w:bCs/>
                <w:sz w:val="14"/>
                <w:szCs w:val="14"/>
              </w:rPr>
            </w:pPr>
            <w:del w:id="15084" w:author="Hardik Malhotra" w:date="2021-09-30T19:35:00Z">
              <w:r w:rsidRPr="00A221A1" w:rsidDel="001848B0">
                <w:rPr>
                  <w:rFonts w:ascii="Verdana" w:hAnsi="Verdana"/>
                  <w:bCs/>
                  <w:sz w:val="14"/>
                  <w:szCs w:val="14"/>
                </w:rPr>
                <w:delText>Kukdo Chemical (Kunshan) Co., Ltd.</w:delText>
              </w:r>
            </w:del>
          </w:p>
        </w:tc>
        <w:tc>
          <w:tcPr>
            <w:tcW w:w="85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085"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45A63EB" w14:textId="13C117E1" w:rsidR="00587138" w:rsidRPr="00F929E8" w:rsidDel="001848B0" w:rsidRDefault="00587138">
            <w:pPr>
              <w:pStyle w:val="BodyText"/>
              <w:spacing w:before="162" w:line="480" w:lineRule="auto"/>
              <w:ind w:right="-90"/>
              <w:jc w:val="center"/>
              <w:rPr>
                <w:del w:id="15086" w:author="Hardik Malhotra" w:date="2021-09-30T19:35:00Z"/>
                <w:rFonts w:ascii="Verdana" w:hAnsi="Verdana" w:cs="Calibri"/>
                <w:sz w:val="14"/>
                <w:szCs w:val="14"/>
              </w:rPr>
              <w:pPrChange w:id="15087" w:author="Ritu Kamra" w:date="2021-09-27T17:37:00Z">
                <w:pPr>
                  <w:pStyle w:val="BodyText"/>
                  <w:spacing w:before="162" w:line="480" w:lineRule="auto"/>
                  <w:ind w:right="-90"/>
                  <w:jc w:val="both"/>
                </w:pPr>
              </w:pPrChange>
            </w:pPr>
            <w:del w:id="15088" w:author="Hardik Malhotra" w:date="2021-09-30T19:35:00Z">
              <w:r w:rsidRPr="00A221A1" w:rsidDel="001848B0">
                <w:rPr>
                  <w:rFonts w:ascii="Verdana" w:hAnsi="Verdana" w:cs="Calibri"/>
                  <w:sz w:val="14"/>
                  <w:szCs w:val="14"/>
                </w:rPr>
                <w:delText>75.00</w:delText>
              </w:r>
            </w:del>
            <w:del w:id="15089" w:author="Hardik Malhotra" w:date="2021-09-29T18:12:00Z">
              <w:r w:rsidRPr="00A221A1" w:rsidDel="007C3A4C">
                <w:rPr>
                  <w:rFonts w:ascii="Verdana" w:hAnsi="Verdana" w:cs="Calibri"/>
                  <w:sz w:val="14"/>
                  <w:szCs w:val="14"/>
                </w:rPr>
                <w:delText>%</w:delText>
              </w:r>
            </w:del>
          </w:p>
        </w:tc>
        <w:tc>
          <w:tcPr>
            <w:tcW w:w="85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09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AB835C4" w14:textId="71BDC52A" w:rsidR="00587138" w:rsidRPr="00F929E8" w:rsidDel="001848B0" w:rsidRDefault="00587138">
            <w:pPr>
              <w:pStyle w:val="BodyText"/>
              <w:spacing w:before="162" w:line="480" w:lineRule="auto"/>
              <w:ind w:right="-90"/>
              <w:jc w:val="center"/>
              <w:rPr>
                <w:del w:id="15091" w:author="Hardik Malhotra" w:date="2021-09-30T19:35:00Z"/>
                <w:rFonts w:ascii="Verdana" w:hAnsi="Verdana" w:cs="Calibri"/>
                <w:sz w:val="14"/>
                <w:szCs w:val="14"/>
              </w:rPr>
              <w:pPrChange w:id="15092" w:author="Ritu Kamra" w:date="2021-09-27T17:37:00Z">
                <w:pPr>
                  <w:pStyle w:val="BodyText"/>
                  <w:spacing w:before="162" w:line="480" w:lineRule="auto"/>
                  <w:ind w:right="-90"/>
                  <w:jc w:val="both"/>
                </w:pPr>
              </w:pPrChange>
            </w:pPr>
            <w:del w:id="15093" w:author="Hardik Malhotra" w:date="2021-09-30T19:35:00Z">
              <w:r w:rsidRPr="00054F74" w:rsidDel="001848B0">
                <w:rPr>
                  <w:rFonts w:ascii="Verdana" w:hAnsi="Verdana" w:cs="Calibri"/>
                  <w:sz w:val="14"/>
                  <w:szCs w:val="14"/>
                </w:rPr>
                <w:delText>78.00</w:delText>
              </w:r>
            </w:del>
            <w:del w:id="15094" w:author="Hardik Malhotra" w:date="2021-09-29T18:12:00Z">
              <w:r w:rsidRPr="00054F74" w:rsidDel="007C3A4C">
                <w:rPr>
                  <w:rFonts w:ascii="Verdana" w:hAnsi="Verdana" w:cs="Calibri"/>
                  <w:sz w:val="14"/>
                  <w:szCs w:val="14"/>
                </w:rPr>
                <w:delText>%</w:delText>
              </w:r>
            </w:del>
          </w:p>
        </w:tc>
        <w:tc>
          <w:tcPr>
            <w:tcW w:w="93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095"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7F382BD" w14:textId="1841BF77" w:rsidR="00587138" w:rsidRPr="00F929E8" w:rsidDel="001848B0" w:rsidRDefault="00587138">
            <w:pPr>
              <w:pStyle w:val="BodyText"/>
              <w:spacing w:before="162" w:line="480" w:lineRule="auto"/>
              <w:ind w:right="-90"/>
              <w:jc w:val="center"/>
              <w:rPr>
                <w:del w:id="15096" w:author="Hardik Malhotra" w:date="2021-09-30T19:35:00Z"/>
                <w:rFonts w:ascii="Verdana" w:hAnsi="Verdana" w:cs="Calibri"/>
                <w:sz w:val="14"/>
                <w:szCs w:val="14"/>
              </w:rPr>
              <w:pPrChange w:id="15097" w:author="Ritu Kamra" w:date="2021-09-27T17:37:00Z">
                <w:pPr>
                  <w:pStyle w:val="BodyText"/>
                  <w:spacing w:before="162" w:line="480" w:lineRule="auto"/>
                  <w:ind w:right="-90"/>
                  <w:jc w:val="both"/>
                </w:pPr>
              </w:pPrChange>
            </w:pPr>
            <w:del w:id="15098" w:author="Hardik Malhotra" w:date="2021-09-30T19:35:00Z">
              <w:r w:rsidRPr="00054F74" w:rsidDel="001848B0">
                <w:rPr>
                  <w:rFonts w:ascii="Verdana" w:hAnsi="Verdana" w:cs="Calibri"/>
                  <w:sz w:val="14"/>
                  <w:szCs w:val="14"/>
                </w:rPr>
                <w:delText>75.00</w:delText>
              </w:r>
            </w:del>
            <w:del w:id="15099"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10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3EB3AAA" w14:textId="2D5AFE97" w:rsidR="00587138" w:rsidRPr="00F929E8" w:rsidDel="001848B0" w:rsidRDefault="00587138">
            <w:pPr>
              <w:pStyle w:val="BodyText"/>
              <w:spacing w:before="162" w:line="480" w:lineRule="auto"/>
              <w:ind w:right="-90"/>
              <w:jc w:val="center"/>
              <w:rPr>
                <w:del w:id="15101" w:author="Hardik Malhotra" w:date="2021-09-30T19:35:00Z"/>
                <w:rFonts w:ascii="Verdana" w:hAnsi="Verdana" w:cs="Calibri"/>
                <w:sz w:val="14"/>
                <w:szCs w:val="14"/>
              </w:rPr>
              <w:pPrChange w:id="15102" w:author="Ritu Kamra" w:date="2021-09-27T17:37:00Z">
                <w:pPr>
                  <w:pStyle w:val="BodyText"/>
                  <w:spacing w:before="162" w:line="480" w:lineRule="auto"/>
                  <w:ind w:right="-90"/>
                  <w:jc w:val="both"/>
                </w:pPr>
              </w:pPrChange>
            </w:pPr>
            <w:del w:id="15103" w:author="Hardik Malhotra" w:date="2021-09-30T19:35:00Z">
              <w:r w:rsidRPr="00054F74" w:rsidDel="001848B0">
                <w:rPr>
                  <w:rFonts w:ascii="Verdana" w:hAnsi="Verdana" w:cs="Calibri"/>
                  <w:sz w:val="14"/>
                  <w:szCs w:val="14"/>
                </w:rPr>
                <w:delText>75.00</w:delText>
              </w:r>
            </w:del>
            <w:del w:id="1510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10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23679D4" w14:textId="16E5AFD7" w:rsidR="00587138" w:rsidRPr="00F929E8" w:rsidDel="001848B0" w:rsidRDefault="00587138">
            <w:pPr>
              <w:pStyle w:val="BodyText"/>
              <w:spacing w:before="162" w:line="480" w:lineRule="auto"/>
              <w:ind w:right="-90"/>
              <w:jc w:val="center"/>
              <w:rPr>
                <w:del w:id="15106" w:author="Hardik Malhotra" w:date="2021-09-30T19:35:00Z"/>
                <w:rFonts w:ascii="Verdana" w:hAnsi="Verdana" w:cs="Calibri"/>
                <w:sz w:val="14"/>
                <w:szCs w:val="14"/>
              </w:rPr>
              <w:pPrChange w:id="15107" w:author="Ritu Kamra" w:date="2021-09-27T17:37:00Z">
                <w:pPr>
                  <w:pStyle w:val="BodyText"/>
                  <w:spacing w:before="162" w:line="480" w:lineRule="auto"/>
                  <w:ind w:right="-90"/>
                  <w:jc w:val="both"/>
                </w:pPr>
              </w:pPrChange>
            </w:pPr>
            <w:del w:id="15108" w:author="Hardik Malhotra" w:date="2021-09-30T19:35:00Z">
              <w:r w:rsidRPr="00054F74" w:rsidDel="001848B0">
                <w:rPr>
                  <w:rFonts w:ascii="Verdana" w:hAnsi="Verdana" w:cs="Calibri"/>
                  <w:sz w:val="14"/>
                  <w:szCs w:val="14"/>
                </w:rPr>
                <w:delText>78.00</w:delText>
              </w:r>
            </w:del>
            <w:del w:id="15109" w:author="Hardik Malhotra" w:date="2021-09-29T18:12:00Z">
              <w:r w:rsidRPr="00054F74" w:rsidDel="007C3A4C">
                <w:rPr>
                  <w:rFonts w:ascii="Verdana" w:hAnsi="Verdana" w:cs="Calibri"/>
                  <w:sz w:val="14"/>
                  <w:szCs w:val="14"/>
                </w:rPr>
                <w:delText>%</w:delText>
              </w:r>
            </w:del>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110"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EEC8D6A" w14:textId="04977B70" w:rsidR="00587138" w:rsidRPr="00F929E8" w:rsidDel="001848B0" w:rsidRDefault="00587138">
            <w:pPr>
              <w:pStyle w:val="BodyText"/>
              <w:spacing w:before="162" w:line="480" w:lineRule="auto"/>
              <w:ind w:right="-90"/>
              <w:jc w:val="center"/>
              <w:rPr>
                <w:del w:id="15111" w:author="Hardik Malhotra" w:date="2021-09-30T19:35:00Z"/>
                <w:rFonts w:ascii="Verdana" w:hAnsi="Verdana" w:cs="Calibri"/>
                <w:sz w:val="14"/>
                <w:szCs w:val="14"/>
              </w:rPr>
              <w:pPrChange w:id="15112" w:author="Ritu Kamra" w:date="2021-09-27T17:37:00Z">
                <w:pPr>
                  <w:pStyle w:val="BodyText"/>
                  <w:spacing w:before="162" w:line="480" w:lineRule="auto"/>
                  <w:ind w:right="-90"/>
                  <w:jc w:val="both"/>
                </w:pPr>
              </w:pPrChange>
            </w:pPr>
            <w:del w:id="15113" w:author="Hardik Malhotra" w:date="2021-09-30T19:35:00Z">
              <w:r w:rsidRPr="00054F74" w:rsidDel="001848B0">
                <w:rPr>
                  <w:rFonts w:ascii="Verdana" w:hAnsi="Verdana" w:cs="Calibri"/>
                  <w:sz w:val="14"/>
                  <w:szCs w:val="14"/>
                </w:rPr>
                <w:delText>67.00</w:delText>
              </w:r>
            </w:del>
            <w:del w:id="1511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11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3F9D55A" w14:textId="4267313C" w:rsidR="00587138" w:rsidRPr="00F929E8" w:rsidDel="001848B0" w:rsidRDefault="00587138">
            <w:pPr>
              <w:pStyle w:val="BodyText"/>
              <w:spacing w:before="162" w:line="480" w:lineRule="auto"/>
              <w:ind w:right="-90"/>
              <w:jc w:val="center"/>
              <w:rPr>
                <w:del w:id="15116" w:author="Hardik Malhotra" w:date="2021-09-30T19:35:00Z"/>
                <w:rFonts w:ascii="Verdana" w:hAnsi="Verdana" w:cs="Calibri"/>
                <w:sz w:val="14"/>
                <w:szCs w:val="14"/>
              </w:rPr>
              <w:pPrChange w:id="15117" w:author="Ritu Kamra" w:date="2021-09-27T17:37:00Z">
                <w:pPr>
                  <w:pStyle w:val="BodyText"/>
                  <w:spacing w:before="162" w:line="480" w:lineRule="auto"/>
                  <w:ind w:right="-90"/>
                  <w:jc w:val="both"/>
                </w:pPr>
              </w:pPrChange>
            </w:pPr>
            <w:del w:id="15118" w:author="Hardik Malhotra" w:date="2021-09-30T19:35:00Z">
              <w:r w:rsidRPr="00054F74" w:rsidDel="001848B0">
                <w:rPr>
                  <w:rFonts w:ascii="Verdana" w:hAnsi="Verdana" w:cs="Calibri"/>
                  <w:sz w:val="14"/>
                  <w:szCs w:val="14"/>
                </w:rPr>
                <w:delText>72.30</w:delText>
              </w:r>
            </w:del>
            <w:del w:id="15119"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12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27AC03A" w14:textId="0BD89175" w:rsidR="00587138" w:rsidRPr="00F929E8" w:rsidDel="001848B0" w:rsidRDefault="00587138">
            <w:pPr>
              <w:pStyle w:val="BodyText"/>
              <w:spacing w:before="162" w:line="480" w:lineRule="auto"/>
              <w:ind w:right="-90"/>
              <w:jc w:val="center"/>
              <w:rPr>
                <w:del w:id="15121" w:author="Hardik Malhotra" w:date="2021-09-30T19:35:00Z"/>
                <w:rFonts w:ascii="Verdana" w:hAnsi="Verdana" w:cs="Calibri"/>
                <w:sz w:val="14"/>
                <w:szCs w:val="14"/>
              </w:rPr>
              <w:pPrChange w:id="15122" w:author="Ritu Kamra" w:date="2021-09-27T17:37:00Z">
                <w:pPr>
                  <w:pStyle w:val="BodyText"/>
                  <w:spacing w:before="162" w:line="480" w:lineRule="auto"/>
                  <w:ind w:right="-90"/>
                  <w:jc w:val="both"/>
                </w:pPr>
              </w:pPrChange>
            </w:pPr>
            <w:del w:id="15123" w:author="Hardik Malhotra" w:date="2021-09-30T19:35:00Z">
              <w:r w:rsidRPr="00054F74" w:rsidDel="001848B0">
                <w:rPr>
                  <w:rFonts w:ascii="Verdana" w:hAnsi="Verdana" w:cs="Calibri"/>
                  <w:sz w:val="14"/>
                  <w:szCs w:val="14"/>
                </w:rPr>
                <w:delText>78.00</w:delText>
              </w:r>
            </w:del>
            <w:del w:id="1512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12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A2D4584" w14:textId="0E50F3FF" w:rsidR="00587138" w:rsidRPr="00F929E8" w:rsidDel="001848B0" w:rsidRDefault="00587138">
            <w:pPr>
              <w:pStyle w:val="BodyText"/>
              <w:spacing w:before="162" w:line="480" w:lineRule="auto"/>
              <w:ind w:right="-90"/>
              <w:jc w:val="center"/>
              <w:rPr>
                <w:del w:id="15126" w:author="Hardik Malhotra" w:date="2021-09-30T19:35:00Z"/>
                <w:rFonts w:ascii="Verdana" w:hAnsi="Verdana" w:cs="Calibri"/>
                <w:sz w:val="14"/>
                <w:szCs w:val="14"/>
              </w:rPr>
              <w:pPrChange w:id="15127" w:author="Ritu Kamra" w:date="2021-09-27T17:37:00Z">
                <w:pPr>
                  <w:pStyle w:val="BodyText"/>
                  <w:spacing w:before="162" w:line="480" w:lineRule="auto"/>
                  <w:ind w:right="-90"/>
                  <w:jc w:val="both"/>
                </w:pPr>
              </w:pPrChange>
            </w:pPr>
            <w:del w:id="15128" w:author="Hardik Malhotra" w:date="2021-09-30T19:35:00Z">
              <w:r w:rsidRPr="00054F74" w:rsidDel="001848B0">
                <w:rPr>
                  <w:rFonts w:ascii="Verdana" w:hAnsi="Verdana" w:cs="Calibri"/>
                  <w:sz w:val="14"/>
                  <w:szCs w:val="14"/>
                </w:rPr>
                <w:delText>84.00</w:delText>
              </w:r>
            </w:del>
            <w:del w:id="15129" w:author="Hardik Malhotra" w:date="2021-09-29T18:12:00Z">
              <w:r w:rsidRPr="00054F74" w:rsidDel="007C3A4C">
                <w:rPr>
                  <w:rFonts w:ascii="Verdana" w:hAnsi="Verdana" w:cs="Calibri"/>
                  <w:sz w:val="14"/>
                  <w:szCs w:val="14"/>
                </w:rPr>
                <w:delText>%</w:delText>
              </w:r>
            </w:del>
          </w:p>
        </w:tc>
      </w:tr>
      <w:tr w:rsidR="00587138" w:rsidRPr="00C568E6" w:rsidDel="001848B0" w14:paraId="21CFCC14" w14:textId="5EA02CDC" w:rsidTr="001848B0">
        <w:trPr>
          <w:trHeight w:val="545"/>
          <w:del w:id="15130" w:author="Hardik Malhotra" w:date="2021-09-30T19:35:00Z"/>
          <w:trPrChange w:id="15131" w:author="Hardik Malhotra" w:date="2021-09-30T19:35:00Z">
            <w:trPr>
              <w:trHeight w:val="545"/>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132"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0BB9AAF" w14:textId="5C1096E0" w:rsidR="00587138" w:rsidRPr="006F6D2F" w:rsidDel="001848B0" w:rsidRDefault="00587138" w:rsidP="00092529">
            <w:pPr>
              <w:pStyle w:val="BodyText"/>
              <w:spacing w:before="162" w:line="480" w:lineRule="auto"/>
              <w:ind w:right="-90"/>
              <w:jc w:val="both"/>
              <w:rPr>
                <w:del w:id="15133" w:author="Hardik Malhotra" w:date="2021-09-30T19:35:00Z"/>
                <w:rFonts w:ascii="Verdana" w:hAnsi="Verdana"/>
                <w:bCs/>
                <w:sz w:val="14"/>
                <w:szCs w:val="14"/>
              </w:rPr>
            </w:pPr>
            <w:del w:id="15134" w:author="Hardik Malhotra" w:date="2021-09-30T19:35:00Z">
              <w:r w:rsidRPr="00A221A1" w:rsidDel="001848B0">
                <w:rPr>
                  <w:rFonts w:ascii="Verdana" w:hAnsi="Verdana"/>
                  <w:bCs/>
                  <w:sz w:val="14"/>
                  <w:szCs w:val="14"/>
                </w:rPr>
                <w:delText>Kukdo Chemical (Kunshan) Co., Ltd.</w:delText>
              </w:r>
            </w:del>
          </w:p>
        </w:tc>
        <w:tc>
          <w:tcPr>
            <w:tcW w:w="85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135"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82A2B8D" w14:textId="0378EE50" w:rsidR="00587138" w:rsidRPr="00F929E8" w:rsidDel="001848B0" w:rsidRDefault="00587138">
            <w:pPr>
              <w:pStyle w:val="BodyText"/>
              <w:spacing w:before="162" w:line="480" w:lineRule="auto"/>
              <w:ind w:right="-90"/>
              <w:jc w:val="center"/>
              <w:rPr>
                <w:del w:id="15136" w:author="Hardik Malhotra" w:date="2021-09-30T19:35:00Z"/>
                <w:rFonts w:ascii="Verdana" w:hAnsi="Verdana" w:cs="Calibri"/>
                <w:sz w:val="14"/>
                <w:szCs w:val="14"/>
              </w:rPr>
              <w:pPrChange w:id="15137" w:author="Ritu Kamra" w:date="2021-09-27T17:37:00Z">
                <w:pPr>
                  <w:pStyle w:val="BodyText"/>
                  <w:spacing w:before="162" w:line="480" w:lineRule="auto"/>
                  <w:ind w:right="-90"/>
                  <w:jc w:val="both"/>
                </w:pPr>
              </w:pPrChange>
            </w:pPr>
            <w:del w:id="15138" w:author="Hardik Malhotra" w:date="2021-09-30T19:35:00Z">
              <w:r w:rsidRPr="00A221A1" w:rsidDel="001848B0">
                <w:rPr>
                  <w:rFonts w:ascii="Verdana" w:hAnsi="Verdana" w:cs="Calibri"/>
                  <w:sz w:val="14"/>
                  <w:szCs w:val="14"/>
                </w:rPr>
                <w:delText>71.00</w:delText>
              </w:r>
            </w:del>
            <w:del w:id="15139" w:author="Hardik Malhotra" w:date="2021-09-29T18:12:00Z">
              <w:r w:rsidRPr="00A221A1" w:rsidDel="007C3A4C">
                <w:rPr>
                  <w:rFonts w:ascii="Verdana" w:hAnsi="Verdana" w:cs="Calibri"/>
                  <w:sz w:val="14"/>
                  <w:szCs w:val="14"/>
                </w:rPr>
                <w:delText>%</w:delText>
              </w:r>
            </w:del>
          </w:p>
        </w:tc>
        <w:tc>
          <w:tcPr>
            <w:tcW w:w="85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14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4D5A35B" w14:textId="515B2BDB" w:rsidR="00587138" w:rsidRPr="00F929E8" w:rsidDel="001848B0" w:rsidRDefault="00587138">
            <w:pPr>
              <w:pStyle w:val="BodyText"/>
              <w:spacing w:before="162" w:line="480" w:lineRule="auto"/>
              <w:ind w:right="-90"/>
              <w:jc w:val="center"/>
              <w:rPr>
                <w:del w:id="15141" w:author="Hardik Malhotra" w:date="2021-09-30T19:35:00Z"/>
                <w:rFonts w:ascii="Verdana" w:hAnsi="Verdana" w:cs="Calibri"/>
                <w:sz w:val="14"/>
                <w:szCs w:val="14"/>
              </w:rPr>
              <w:pPrChange w:id="15142" w:author="Ritu Kamra" w:date="2021-09-27T17:37:00Z">
                <w:pPr>
                  <w:pStyle w:val="BodyText"/>
                  <w:spacing w:before="162" w:line="480" w:lineRule="auto"/>
                  <w:ind w:right="-90"/>
                  <w:jc w:val="both"/>
                </w:pPr>
              </w:pPrChange>
            </w:pPr>
            <w:del w:id="15143" w:author="Hardik Malhotra" w:date="2021-09-30T19:35:00Z">
              <w:r w:rsidRPr="00054F74" w:rsidDel="001848B0">
                <w:rPr>
                  <w:rFonts w:ascii="Verdana" w:hAnsi="Verdana" w:cs="Calibri"/>
                  <w:sz w:val="14"/>
                  <w:szCs w:val="14"/>
                </w:rPr>
                <w:delText>72.00</w:delText>
              </w:r>
            </w:del>
            <w:del w:id="15144" w:author="Hardik Malhotra" w:date="2021-09-29T18:12:00Z">
              <w:r w:rsidRPr="00054F74" w:rsidDel="007C3A4C">
                <w:rPr>
                  <w:rFonts w:ascii="Verdana" w:hAnsi="Verdana" w:cs="Calibri"/>
                  <w:sz w:val="14"/>
                  <w:szCs w:val="14"/>
                </w:rPr>
                <w:delText>%</w:delText>
              </w:r>
            </w:del>
          </w:p>
        </w:tc>
        <w:tc>
          <w:tcPr>
            <w:tcW w:w="93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145"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2E89974" w14:textId="31AE64A0" w:rsidR="00587138" w:rsidRPr="00F929E8" w:rsidDel="001848B0" w:rsidRDefault="00587138">
            <w:pPr>
              <w:pStyle w:val="BodyText"/>
              <w:spacing w:before="162" w:line="480" w:lineRule="auto"/>
              <w:ind w:right="-90"/>
              <w:jc w:val="center"/>
              <w:rPr>
                <w:del w:id="15146" w:author="Hardik Malhotra" w:date="2021-09-30T19:35:00Z"/>
                <w:rFonts w:ascii="Verdana" w:hAnsi="Verdana" w:cs="Calibri"/>
                <w:sz w:val="14"/>
                <w:szCs w:val="14"/>
              </w:rPr>
              <w:pPrChange w:id="15147" w:author="Ritu Kamra" w:date="2021-09-27T17:37:00Z">
                <w:pPr>
                  <w:pStyle w:val="BodyText"/>
                  <w:spacing w:before="162" w:line="480" w:lineRule="auto"/>
                  <w:ind w:right="-90"/>
                  <w:jc w:val="both"/>
                </w:pPr>
              </w:pPrChange>
            </w:pPr>
            <w:del w:id="15148" w:author="Hardik Malhotra" w:date="2021-09-30T19:35:00Z">
              <w:r w:rsidRPr="00054F74" w:rsidDel="001848B0">
                <w:rPr>
                  <w:rFonts w:ascii="Verdana" w:hAnsi="Verdana" w:cs="Calibri"/>
                  <w:sz w:val="14"/>
                  <w:szCs w:val="14"/>
                </w:rPr>
                <w:delText>67.38</w:delText>
              </w:r>
            </w:del>
            <w:del w:id="15149"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15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0539DE1" w14:textId="0A570F77" w:rsidR="00587138" w:rsidRPr="00F929E8" w:rsidDel="001848B0" w:rsidRDefault="00587138">
            <w:pPr>
              <w:pStyle w:val="BodyText"/>
              <w:spacing w:before="162" w:line="480" w:lineRule="auto"/>
              <w:ind w:right="-90"/>
              <w:jc w:val="center"/>
              <w:rPr>
                <w:del w:id="15151" w:author="Hardik Malhotra" w:date="2021-09-30T19:35:00Z"/>
                <w:rFonts w:ascii="Verdana" w:hAnsi="Verdana" w:cs="Calibri"/>
                <w:sz w:val="14"/>
                <w:szCs w:val="14"/>
              </w:rPr>
              <w:pPrChange w:id="15152" w:author="Ritu Kamra" w:date="2021-09-27T17:37:00Z">
                <w:pPr>
                  <w:pStyle w:val="BodyText"/>
                  <w:spacing w:before="162" w:line="480" w:lineRule="auto"/>
                  <w:ind w:right="-90"/>
                  <w:jc w:val="both"/>
                </w:pPr>
              </w:pPrChange>
            </w:pPr>
            <w:del w:id="15153" w:author="Hardik Malhotra" w:date="2021-09-30T19:35:00Z">
              <w:r w:rsidRPr="00054F74" w:rsidDel="001848B0">
                <w:rPr>
                  <w:rFonts w:ascii="Verdana" w:hAnsi="Verdana" w:cs="Calibri"/>
                  <w:sz w:val="14"/>
                  <w:szCs w:val="14"/>
                </w:rPr>
                <w:delText>68.97</w:delText>
              </w:r>
            </w:del>
            <w:del w:id="1515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15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2DC9710" w14:textId="48F90AB1" w:rsidR="00587138" w:rsidRPr="00F929E8" w:rsidDel="001848B0" w:rsidRDefault="00587138">
            <w:pPr>
              <w:pStyle w:val="BodyText"/>
              <w:spacing w:before="162" w:line="480" w:lineRule="auto"/>
              <w:ind w:right="-90"/>
              <w:jc w:val="center"/>
              <w:rPr>
                <w:del w:id="15156" w:author="Hardik Malhotra" w:date="2021-09-30T19:35:00Z"/>
                <w:rFonts w:ascii="Verdana" w:hAnsi="Verdana" w:cs="Calibri"/>
                <w:sz w:val="14"/>
                <w:szCs w:val="14"/>
              </w:rPr>
              <w:pPrChange w:id="15157" w:author="Ritu Kamra" w:date="2021-09-27T17:37:00Z">
                <w:pPr>
                  <w:pStyle w:val="BodyText"/>
                  <w:spacing w:before="162" w:line="480" w:lineRule="auto"/>
                  <w:ind w:right="-90"/>
                  <w:jc w:val="both"/>
                </w:pPr>
              </w:pPrChange>
            </w:pPr>
            <w:del w:id="15158" w:author="Hardik Malhotra" w:date="2021-09-30T19:35:00Z">
              <w:r w:rsidRPr="00054F74" w:rsidDel="001848B0">
                <w:rPr>
                  <w:rFonts w:ascii="Verdana" w:hAnsi="Verdana" w:cs="Calibri"/>
                  <w:sz w:val="14"/>
                  <w:szCs w:val="14"/>
                </w:rPr>
                <w:delText>70.00</w:delText>
              </w:r>
            </w:del>
            <w:del w:id="15159" w:author="Hardik Malhotra" w:date="2021-09-29T18:12:00Z">
              <w:r w:rsidRPr="00054F74" w:rsidDel="007C3A4C">
                <w:rPr>
                  <w:rFonts w:ascii="Verdana" w:hAnsi="Verdana" w:cs="Calibri"/>
                  <w:sz w:val="14"/>
                  <w:szCs w:val="14"/>
                </w:rPr>
                <w:delText>%</w:delText>
              </w:r>
            </w:del>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160"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39BEE85" w14:textId="151C0690" w:rsidR="00587138" w:rsidRPr="00F929E8" w:rsidDel="001848B0" w:rsidRDefault="00587138">
            <w:pPr>
              <w:pStyle w:val="BodyText"/>
              <w:spacing w:before="162" w:line="480" w:lineRule="auto"/>
              <w:ind w:right="-90"/>
              <w:jc w:val="center"/>
              <w:rPr>
                <w:del w:id="15161" w:author="Hardik Malhotra" w:date="2021-09-30T19:35:00Z"/>
                <w:rFonts w:ascii="Verdana" w:hAnsi="Verdana" w:cs="Calibri"/>
                <w:sz w:val="14"/>
                <w:szCs w:val="14"/>
              </w:rPr>
              <w:pPrChange w:id="15162" w:author="Ritu Kamra" w:date="2021-09-27T17:37:00Z">
                <w:pPr>
                  <w:pStyle w:val="BodyText"/>
                  <w:spacing w:before="162" w:line="480" w:lineRule="auto"/>
                  <w:ind w:right="-90"/>
                  <w:jc w:val="both"/>
                </w:pPr>
              </w:pPrChange>
            </w:pPr>
            <w:del w:id="15163" w:author="Hardik Malhotra" w:date="2021-09-30T19:35:00Z">
              <w:r w:rsidRPr="00054F74" w:rsidDel="001848B0">
                <w:rPr>
                  <w:rFonts w:ascii="Verdana" w:hAnsi="Verdana" w:cs="Calibri"/>
                  <w:sz w:val="14"/>
                  <w:szCs w:val="14"/>
                </w:rPr>
                <w:delText>54.28</w:delText>
              </w:r>
            </w:del>
            <w:del w:id="1516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16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01A3684" w14:textId="6F34891E" w:rsidR="00587138" w:rsidRPr="00F929E8" w:rsidDel="001848B0" w:rsidRDefault="00587138">
            <w:pPr>
              <w:pStyle w:val="BodyText"/>
              <w:spacing w:before="162" w:line="480" w:lineRule="auto"/>
              <w:ind w:right="-90"/>
              <w:jc w:val="center"/>
              <w:rPr>
                <w:del w:id="15166" w:author="Hardik Malhotra" w:date="2021-09-30T19:35:00Z"/>
                <w:rFonts w:ascii="Verdana" w:hAnsi="Verdana" w:cs="Calibri"/>
                <w:sz w:val="14"/>
                <w:szCs w:val="14"/>
              </w:rPr>
              <w:pPrChange w:id="15167" w:author="Ritu Kamra" w:date="2021-09-27T17:37:00Z">
                <w:pPr>
                  <w:pStyle w:val="BodyText"/>
                  <w:spacing w:before="162" w:line="480" w:lineRule="auto"/>
                  <w:ind w:right="-90"/>
                  <w:jc w:val="both"/>
                </w:pPr>
              </w:pPrChange>
            </w:pPr>
            <w:del w:id="15168" w:author="Hardik Malhotra" w:date="2021-09-30T19:35:00Z">
              <w:r w:rsidRPr="00054F74" w:rsidDel="001848B0">
                <w:rPr>
                  <w:rFonts w:ascii="Verdana" w:hAnsi="Verdana" w:cs="Calibri"/>
                  <w:sz w:val="14"/>
                  <w:szCs w:val="14"/>
                </w:rPr>
                <w:delText>60.68</w:delText>
              </w:r>
            </w:del>
            <w:del w:id="15169"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17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8AA2366" w14:textId="4D7D36B0" w:rsidR="00587138" w:rsidRPr="00F929E8" w:rsidDel="001848B0" w:rsidRDefault="00587138">
            <w:pPr>
              <w:pStyle w:val="BodyText"/>
              <w:spacing w:before="162" w:line="480" w:lineRule="auto"/>
              <w:ind w:right="-90"/>
              <w:jc w:val="center"/>
              <w:rPr>
                <w:del w:id="15171" w:author="Hardik Malhotra" w:date="2021-09-30T19:35:00Z"/>
                <w:rFonts w:ascii="Verdana" w:hAnsi="Verdana" w:cs="Calibri"/>
                <w:sz w:val="14"/>
                <w:szCs w:val="14"/>
              </w:rPr>
              <w:pPrChange w:id="15172" w:author="Ritu Kamra" w:date="2021-09-27T17:37:00Z">
                <w:pPr>
                  <w:pStyle w:val="BodyText"/>
                  <w:spacing w:before="162" w:line="480" w:lineRule="auto"/>
                  <w:ind w:right="-90"/>
                  <w:jc w:val="both"/>
                </w:pPr>
              </w:pPrChange>
            </w:pPr>
            <w:del w:id="15173" w:author="Hardik Malhotra" w:date="2021-09-30T19:35:00Z">
              <w:r w:rsidRPr="00054F74" w:rsidDel="001848B0">
                <w:rPr>
                  <w:rFonts w:ascii="Verdana" w:hAnsi="Verdana" w:cs="Calibri"/>
                  <w:sz w:val="14"/>
                  <w:szCs w:val="14"/>
                </w:rPr>
                <w:delText>70.00</w:delText>
              </w:r>
            </w:del>
            <w:del w:id="1517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17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21CB170" w14:textId="57A7E244" w:rsidR="00587138" w:rsidRPr="00F929E8" w:rsidDel="001848B0" w:rsidRDefault="00587138">
            <w:pPr>
              <w:pStyle w:val="BodyText"/>
              <w:spacing w:before="162" w:line="480" w:lineRule="auto"/>
              <w:ind w:right="-90"/>
              <w:jc w:val="center"/>
              <w:rPr>
                <w:del w:id="15176" w:author="Hardik Malhotra" w:date="2021-09-30T19:35:00Z"/>
                <w:rFonts w:ascii="Verdana" w:hAnsi="Verdana" w:cs="Calibri"/>
                <w:sz w:val="14"/>
                <w:szCs w:val="14"/>
              </w:rPr>
              <w:pPrChange w:id="15177" w:author="Ritu Kamra" w:date="2021-09-27T17:37:00Z">
                <w:pPr>
                  <w:pStyle w:val="BodyText"/>
                  <w:spacing w:before="162" w:line="480" w:lineRule="auto"/>
                  <w:ind w:right="-90"/>
                  <w:jc w:val="both"/>
                </w:pPr>
              </w:pPrChange>
            </w:pPr>
            <w:del w:id="15178" w:author="Hardik Malhotra" w:date="2021-09-30T19:35:00Z">
              <w:r w:rsidRPr="00054F74" w:rsidDel="001848B0">
                <w:rPr>
                  <w:rFonts w:ascii="Verdana" w:hAnsi="Verdana" w:cs="Calibri"/>
                  <w:sz w:val="14"/>
                  <w:szCs w:val="14"/>
                </w:rPr>
                <w:delText>80.00</w:delText>
              </w:r>
            </w:del>
            <w:del w:id="15179" w:author="Hardik Malhotra" w:date="2021-09-29T18:12:00Z">
              <w:r w:rsidRPr="00054F74" w:rsidDel="007C3A4C">
                <w:rPr>
                  <w:rFonts w:ascii="Verdana" w:hAnsi="Verdana" w:cs="Calibri"/>
                  <w:sz w:val="14"/>
                  <w:szCs w:val="14"/>
                </w:rPr>
                <w:delText>%</w:delText>
              </w:r>
            </w:del>
          </w:p>
        </w:tc>
      </w:tr>
      <w:tr w:rsidR="00587138" w:rsidRPr="00C568E6" w:rsidDel="001848B0" w14:paraId="4163EEC1" w14:textId="1BC5BEA9" w:rsidTr="001848B0">
        <w:trPr>
          <w:trHeight w:val="545"/>
          <w:del w:id="15180" w:author="Hardik Malhotra" w:date="2021-09-30T19:35:00Z"/>
          <w:trPrChange w:id="15181" w:author="Hardik Malhotra" w:date="2021-09-30T19:35:00Z">
            <w:trPr>
              <w:trHeight w:val="545"/>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182"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BD4E0E8" w14:textId="41E5CBD0" w:rsidR="00587138" w:rsidRPr="006F6D2F" w:rsidDel="001848B0" w:rsidRDefault="00587138" w:rsidP="00092529">
            <w:pPr>
              <w:pStyle w:val="BodyText"/>
              <w:spacing w:before="162" w:line="480" w:lineRule="auto"/>
              <w:ind w:right="-90"/>
              <w:jc w:val="both"/>
              <w:rPr>
                <w:del w:id="15183" w:author="Hardik Malhotra" w:date="2021-09-30T19:35:00Z"/>
                <w:rFonts w:ascii="Verdana" w:hAnsi="Verdana"/>
                <w:bCs/>
                <w:sz w:val="14"/>
                <w:szCs w:val="14"/>
              </w:rPr>
            </w:pPr>
            <w:del w:id="15184" w:author="Hardik Malhotra" w:date="2021-09-30T19:35:00Z">
              <w:r w:rsidRPr="00A221A1" w:rsidDel="001848B0">
                <w:rPr>
                  <w:rFonts w:ascii="Verdana" w:hAnsi="Verdana"/>
                  <w:bCs/>
                  <w:sz w:val="14"/>
                  <w:szCs w:val="14"/>
                </w:rPr>
                <w:delText>Kumho P&amp;B Chemicals</w:delText>
              </w:r>
            </w:del>
          </w:p>
        </w:tc>
        <w:tc>
          <w:tcPr>
            <w:tcW w:w="85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185"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0C4EC5C" w14:textId="27C8C6E0" w:rsidR="00587138" w:rsidRPr="00F929E8" w:rsidDel="001848B0" w:rsidRDefault="00587138">
            <w:pPr>
              <w:pStyle w:val="BodyText"/>
              <w:spacing w:before="162" w:line="480" w:lineRule="auto"/>
              <w:ind w:right="-90"/>
              <w:jc w:val="center"/>
              <w:rPr>
                <w:del w:id="15186" w:author="Hardik Malhotra" w:date="2021-09-30T19:35:00Z"/>
                <w:rFonts w:ascii="Verdana" w:hAnsi="Verdana" w:cs="Calibri"/>
                <w:sz w:val="14"/>
                <w:szCs w:val="14"/>
              </w:rPr>
              <w:pPrChange w:id="15187" w:author="Ritu Kamra" w:date="2021-09-27T17:37:00Z">
                <w:pPr>
                  <w:pStyle w:val="BodyText"/>
                  <w:spacing w:before="162" w:line="480" w:lineRule="auto"/>
                  <w:ind w:right="-90"/>
                  <w:jc w:val="both"/>
                </w:pPr>
              </w:pPrChange>
            </w:pPr>
            <w:del w:id="15188" w:author="Hardik Malhotra" w:date="2021-09-30T19:35:00Z">
              <w:r w:rsidRPr="00A221A1" w:rsidDel="001848B0">
                <w:rPr>
                  <w:rFonts w:ascii="Verdana" w:hAnsi="Verdana" w:cs="Calibri"/>
                  <w:sz w:val="14"/>
                  <w:szCs w:val="14"/>
                </w:rPr>
                <w:delText>79.00</w:delText>
              </w:r>
            </w:del>
            <w:del w:id="15189" w:author="Hardik Malhotra" w:date="2021-09-29T18:12:00Z">
              <w:r w:rsidRPr="00A221A1" w:rsidDel="007C3A4C">
                <w:rPr>
                  <w:rFonts w:ascii="Verdana" w:hAnsi="Verdana" w:cs="Calibri"/>
                  <w:sz w:val="14"/>
                  <w:szCs w:val="14"/>
                </w:rPr>
                <w:delText>%</w:delText>
              </w:r>
            </w:del>
          </w:p>
        </w:tc>
        <w:tc>
          <w:tcPr>
            <w:tcW w:w="85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19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DAC7B95" w14:textId="5C8250D2" w:rsidR="00587138" w:rsidRPr="00F929E8" w:rsidDel="001848B0" w:rsidRDefault="00587138">
            <w:pPr>
              <w:pStyle w:val="BodyText"/>
              <w:spacing w:before="162" w:line="480" w:lineRule="auto"/>
              <w:ind w:right="-90"/>
              <w:jc w:val="center"/>
              <w:rPr>
                <w:del w:id="15191" w:author="Hardik Malhotra" w:date="2021-09-30T19:35:00Z"/>
                <w:rFonts w:ascii="Verdana" w:hAnsi="Verdana" w:cs="Calibri"/>
                <w:sz w:val="14"/>
                <w:szCs w:val="14"/>
              </w:rPr>
              <w:pPrChange w:id="15192" w:author="Ritu Kamra" w:date="2021-09-27T17:37:00Z">
                <w:pPr>
                  <w:pStyle w:val="BodyText"/>
                  <w:spacing w:before="162" w:line="480" w:lineRule="auto"/>
                  <w:ind w:right="-90"/>
                  <w:jc w:val="both"/>
                </w:pPr>
              </w:pPrChange>
            </w:pPr>
            <w:del w:id="15193" w:author="Hardik Malhotra" w:date="2021-09-30T19:35:00Z">
              <w:r w:rsidRPr="00054F74" w:rsidDel="001848B0">
                <w:rPr>
                  <w:rFonts w:ascii="Verdana" w:hAnsi="Verdana" w:cs="Calibri"/>
                  <w:sz w:val="14"/>
                  <w:szCs w:val="14"/>
                </w:rPr>
                <w:delText>83.00</w:delText>
              </w:r>
            </w:del>
            <w:del w:id="15194" w:author="Hardik Malhotra" w:date="2021-09-29T18:12:00Z">
              <w:r w:rsidRPr="00054F74" w:rsidDel="007C3A4C">
                <w:rPr>
                  <w:rFonts w:ascii="Verdana" w:hAnsi="Verdana" w:cs="Calibri"/>
                  <w:sz w:val="14"/>
                  <w:szCs w:val="14"/>
                </w:rPr>
                <w:delText>%</w:delText>
              </w:r>
            </w:del>
          </w:p>
        </w:tc>
        <w:tc>
          <w:tcPr>
            <w:tcW w:w="93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195"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D0DEE33" w14:textId="0E637324" w:rsidR="00587138" w:rsidRPr="00F929E8" w:rsidDel="001848B0" w:rsidRDefault="00587138">
            <w:pPr>
              <w:pStyle w:val="BodyText"/>
              <w:spacing w:before="162" w:line="480" w:lineRule="auto"/>
              <w:ind w:right="-90"/>
              <w:jc w:val="center"/>
              <w:rPr>
                <w:del w:id="15196" w:author="Hardik Malhotra" w:date="2021-09-30T19:35:00Z"/>
                <w:rFonts w:ascii="Verdana" w:hAnsi="Verdana" w:cs="Calibri"/>
                <w:sz w:val="14"/>
                <w:szCs w:val="14"/>
              </w:rPr>
              <w:pPrChange w:id="15197" w:author="Ritu Kamra" w:date="2021-09-27T17:37:00Z">
                <w:pPr>
                  <w:pStyle w:val="BodyText"/>
                  <w:spacing w:before="162" w:line="480" w:lineRule="auto"/>
                  <w:ind w:right="-90"/>
                  <w:jc w:val="both"/>
                </w:pPr>
              </w:pPrChange>
            </w:pPr>
            <w:del w:id="15198" w:author="Hardik Malhotra" w:date="2021-09-30T19:35:00Z">
              <w:r w:rsidRPr="00054F74" w:rsidDel="001848B0">
                <w:rPr>
                  <w:rFonts w:ascii="Verdana" w:hAnsi="Verdana" w:cs="Calibri"/>
                  <w:sz w:val="14"/>
                  <w:szCs w:val="14"/>
                </w:rPr>
                <w:delText>81.00</w:delText>
              </w:r>
            </w:del>
            <w:del w:id="15199"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20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A780A05" w14:textId="1844E04E" w:rsidR="00587138" w:rsidRPr="00F929E8" w:rsidDel="001848B0" w:rsidRDefault="00587138">
            <w:pPr>
              <w:pStyle w:val="BodyText"/>
              <w:spacing w:before="162" w:line="480" w:lineRule="auto"/>
              <w:ind w:right="-90"/>
              <w:jc w:val="center"/>
              <w:rPr>
                <w:del w:id="15201" w:author="Hardik Malhotra" w:date="2021-09-30T19:35:00Z"/>
                <w:rFonts w:ascii="Verdana" w:hAnsi="Verdana" w:cs="Calibri"/>
                <w:sz w:val="14"/>
                <w:szCs w:val="14"/>
              </w:rPr>
              <w:pPrChange w:id="15202" w:author="Ritu Kamra" w:date="2021-09-27T17:37:00Z">
                <w:pPr>
                  <w:pStyle w:val="BodyText"/>
                  <w:spacing w:before="162" w:line="480" w:lineRule="auto"/>
                  <w:ind w:right="-90"/>
                  <w:jc w:val="both"/>
                </w:pPr>
              </w:pPrChange>
            </w:pPr>
            <w:del w:id="15203" w:author="Hardik Malhotra" w:date="2021-09-30T19:35:00Z">
              <w:r w:rsidRPr="00054F74" w:rsidDel="001848B0">
                <w:rPr>
                  <w:rFonts w:ascii="Verdana" w:hAnsi="Verdana" w:cs="Calibri"/>
                  <w:sz w:val="14"/>
                  <w:szCs w:val="14"/>
                </w:rPr>
                <w:delText>78.00</w:delText>
              </w:r>
            </w:del>
            <w:del w:id="1520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20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A254671" w14:textId="255DDAF7" w:rsidR="00587138" w:rsidRPr="00F929E8" w:rsidDel="001848B0" w:rsidRDefault="00587138">
            <w:pPr>
              <w:pStyle w:val="BodyText"/>
              <w:spacing w:before="162" w:line="480" w:lineRule="auto"/>
              <w:ind w:right="-90"/>
              <w:jc w:val="center"/>
              <w:rPr>
                <w:del w:id="15206" w:author="Hardik Malhotra" w:date="2021-09-30T19:35:00Z"/>
                <w:rFonts w:ascii="Verdana" w:hAnsi="Verdana" w:cs="Calibri"/>
                <w:sz w:val="14"/>
                <w:szCs w:val="14"/>
              </w:rPr>
              <w:pPrChange w:id="15207" w:author="Ritu Kamra" w:date="2021-09-27T17:37:00Z">
                <w:pPr>
                  <w:pStyle w:val="BodyText"/>
                  <w:spacing w:before="162" w:line="480" w:lineRule="auto"/>
                  <w:ind w:right="-90"/>
                  <w:jc w:val="both"/>
                </w:pPr>
              </w:pPrChange>
            </w:pPr>
            <w:del w:id="15208" w:author="Hardik Malhotra" w:date="2021-09-30T19:35:00Z">
              <w:r w:rsidRPr="00054F74" w:rsidDel="001848B0">
                <w:rPr>
                  <w:rFonts w:ascii="Verdana" w:hAnsi="Verdana" w:cs="Calibri"/>
                  <w:sz w:val="14"/>
                  <w:szCs w:val="14"/>
                </w:rPr>
                <w:delText>80.00</w:delText>
              </w:r>
            </w:del>
            <w:del w:id="15209" w:author="Hardik Malhotra" w:date="2021-09-29T18:12:00Z">
              <w:r w:rsidRPr="00054F74" w:rsidDel="007C3A4C">
                <w:rPr>
                  <w:rFonts w:ascii="Verdana" w:hAnsi="Verdana" w:cs="Calibri"/>
                  <w:sz w:val="14"/>
                  <w:szCs w:val="14"/>
                </w:rPr>
                <w:delText>%</w:delText>
              </w:r>
            </w:del>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210" w:author="Hardik Malhotra" w:date="2021-09-30T19:35: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30C5B16" w14:textId="1CA60C46" w:rsidR="00587138" w:rsidRPr="00F929E8" w:rsidDel="001848B0" w:rsidRDefault="00587138">
            <w:pPr>
              <w:pStyle w:val="BodyText"/>
              <w:spacing w:before="162" w:line="480" w:lineRule="auto"/>
              <w:ind w:right="-90"/>
              <w:jc w:val="center"/>
              <w:rPr>
                <w:del w:id="15211" w:author="Hardik Malhotra" w:date="2021-09-30T19:35:00Z"/>
                <w:rFonts w:ascii="Verdana" w:hAnsi="Verdana" w:cs="Calibri"/>
                <w:sz w:val="14"/>
                <w:szCs w:val="14"/>
              </w:rPr>
              <w:pPrChange w:id="15212" w:author="Ritu Kamra" w:date="2021-09-27T17:37:00Z">
                <w:pPr>
                  <w:pStyle w:val="BodyText"/>
                  <w:spacing w:before="162" w:line="480" w:lineRule="auto"/>
                  <w:ind w:right="-90"/>
                  <w:jc w:val="both"/>
                </w:pPr>
              </w:pPrChange>
            </w:pPr>
            <w:del w:id="15213" w:author="Hardik Malhotra" w:date="2021-09-30T19:35:00Z">
              <w:r w:rsidRPr="00054F74" w:rsidDel="001848B0">
                <w:rPr>
                  <w:rFonts w:ascii="Verdana" w:hAnsi="Verdana" w:cs="Calibri"/>
                  <w:sz w:val="14"/>
                  <w:szCs w:val="14"/>
                </w:rPr>
                <w:delText>71.52</w:delText>
              </w:r>
            </w:del>
            <w:del w:id="1521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21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C0EFC30" w14:textId="2931AB67" w:rsidR="00587138" w:rsidRPr="00F929E8" w:rsidDel="001848B0" w:rsidRDefault="00587138">
            <w:pPr>
              <w:pStyle w:val="BodyText"/>
              <w:spacing w:before="162" w:line="480" w:lineRule="auto"/>
              <w:ind w:right="-90"/>
              <w:jc w:val="center"/>
              <w:rPr>
                <w:del w:id="15216" w:author="Hardik Malhotra" w:date="2021-09-30T19:35:00Z"/>
                <w:rFonts w:ascii="Verdana" w:hAnsi="Verdana" w:cs="Calibri"/>
                <w:sz w:val="14"/>
                <w:szCs w:val="14"/>
              </w:rPr>
              <w:pPrChange w:id="15217" w:author="Ritu Kamra" w:date="2021-09-27T17:37:00Z">
                <w:pPr>
                  <w:pStyle w:val="BodyText"/>
                  <w:spacing w:before="162" w:line="480" w:lineRule="auto"/>
                  <w:ind w:right="-90"/>
                  <w:jc w:val="both"/>
                </w:pPr>
              </w:pPrChange>
            </w:pPr>
            <w:del w:id="15218" w:author="Hardik Malhotra" w:date="2021-09-30T19:35:00Z">
              <w:r w:rsidRPr="00054F74" w:rsidDel="001848B0">
                <w:rPr>
                  <w:rFonts w:ascii="Verdana" w:hAnsi="Verdana" w:cs="Calibri"/>
                  <w:sz w:val="14"/>
                  <w:szCs w:val="14"/>
                </w:rPr>
                <w:delText>75.70</w:delText>
              </w:r>
            </w:del>
            <w:del w:id="15219"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220"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5ED82D3" w14:textId="71895D51" w:rsidR="00587138" w:rsidRPr="00F929E8" w:rsidDel="001848B0" w:rsidRDefault="00587138">
            <w:pPr>
              <w:pStyle w:val="BodyText"/>
              <w:spacing w:before="162" w:line="480" w:lineRule="auto"/>
              <w:ind w:right="-90"/>
              <w:jc w:val="center"/>
              <w:rPr>
                <w:del w:id="15221" w:author="Hardik Malhotra" w:date="2021-09-30T19:35:00Z"/>
                <w:rFonts w:ascii="Verdana" w:hAnsi="Verdana" w:cs="Calibri"/>
                <w:sz w:val="14"/>
                <w:szCs w:val="14"/>
              </w:rPr>
              <w:pPrChange w:id="15222" w:author="Ritu Kamra" w:date="2021-09-27T17:37:00Z">
                <w:pPr>
                  <w:pStyle w:val="BodyText"/>
                  <w:spacing w:before="162" w:line="480" w:lineRule="auto"/>
                  <w:ind w:right="-90"/>
                  <w:jc w:val="both"/>
                </w:pPr>
              </w:pPrChange>
            </w:pPr>
            <w:del w:id="15223" w:author="Hardik Malhotra" w:date="2021-09-30T19:35:00Z">
              <w:r w:rsidRPr="00054F74" w:rsidDel="001848B0">
                <w:rPr>
                  <w:rFonts w:ascii="Verdana" w:hAnsi="Verdana" w:cs="Calibri"/>
                  <w:sz w:val="14"/>
                  <w:szCs w:val="14"/>
                </w:rPr>
                <w:delText>80.00</w:delText>
              </w:r>
            </w:del>
            <w:del w:id="1522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225" w:author="Hardik Malhotra" w:date="2021-09-30T19:35: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3C0AAC3" w14:textId="3DCDD088" w:rsidR="00587138" w:rsidRPr="00F929E8" w:rsidDel="001848B0" w:rsidRDefault="00587138">
            <w:pPr>
              <w:pStyle w:val="BodyText"/>
              <w:spacing w:before="162" w:line="480" w:lineRule="auto"/>
              <w:ind w:right="-90"/>
              <w:jc w:val="center"/>
              <w:rPr>
                <w:del w:id="15226" w:author="Hardik Malhotra" w:date="2021-09-30T19:35:00Z"/>
                <w:rFonts w:ascii="Verdana" w:hAnsi="Verdana" w:cs="Calibri"/>
                <w:sz w:val="14"/>
                <w:szCs w:val="14"/>
              </w:rPr>
              <w:pPrChange w:id="15227" w:author="Ritu Kamra" w:date="2021-09-27T17:37:00Z">
                <w:pPr>
                  <w:pStyle w:val="BodyText"/>
                  <w:spacing w:before="162" w:line="480" w:lineRule="auto"/>
                  <w:ind w:right="-90"/>
                  <w:jc w:val="both"/>
                </w:pPr>
              </w:pPrChange>
            </w:pPr>
            <w:del w:id="15228" w:author="Hardik Malhotra" w:date="2021-09-30T19:35:00Z">
              <w:r w:rsidRPr="00054F74" w:rsidDel="001848B0">
                <w:rPr>
                  <w:rFonts w:ascii="Verdana" w:hAnsi="Verdana" w:cs="Calibri"/>
                  <w:sz w:val="14"/>
                  <w:szCs w:val="14"/>
                </w:rPr>
                <w:delText>88.00</w:delText>
              </w:r>
            </w:del>
            <w:del w:id="15229" w:author="Hardik Malhotra" w:date="2021-09-29T18:12:00Z">
              <w:r w:rsidRPr="00054F74" w:rsidDel="007C3A4C">
                <w:rPr>
                  <w:rFonts w:ascii="Verdana" w:hAnsi="Verdana" w:cs="Calibri"/>
                  <w:sz w:val="14"/>
                  <w:szCs w:val="14"/>
                </w:rPr>
                <w:delText>%</w:delText>
              </w:r>
            </w:del>
          </w:p>
        </w:tc>
      </w:tr>
      <w:tr w:rsidR="00587138" w:rsidRPr="00C568E6" w:rsidDel="001848B0" w14:paraId="002DC0D3" w14:textId="6649D035" w:rsidTr="001D08D4">
        <w:trPr>
          <w:trHeight w:val="545"/>
          <w:del w:id="15230" w:author="Hardik Malhotra" w:date="2021-09-30T19:35:00Z"/>
          <w:trPrChange w:id="15231" w:author="Ritu Kamra" w:date="2021-09-27T19:14:00Z">
            <w:trPr>
              <w:trHeight w:val="545"/>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232"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1CB3BF4" w14:textId="0C30174A" w:rsidR="00587138" w:rsidRPr="00A221A1" w:rsidDel="001848B0" w:rsidRDefault="00587138" w:rsidP="00092529">
            <w:pPr>
              <w:pStyle w:val="BodyText"/>
              <w:spacing w:before="162" w:line="480" w:lineRule="auto"/>
              <w:ind w:right="-90"/>
              <w:jc w:val="both"/>
              <w:rPr>
                <w:del w:id="15233" w:author="Hardik Malhotra" w:date="2021-09-30T19:35:00Z"/>
                <w:rFonts w:ascii="Verdana" w:hAnsi="Verdana"/>
                <w:bCs/>
                <w:sz w:val="14"/>
                <w:szCs w:val="14"/>
              </w:rPr>
            </w:pPr>
            <w:del w:id="15234" w:author="Hardik Malhotra" w:date="2021-09-30T19:35:00Z">
              <w:r w:rsidRPr="00C568E6" w:rsidDel="001848B0">
                <w:rPr>
                  <w:rFonts w:ascii="Verdana" w:hAnsi="Verdana"/>
                  <w:bCs/>
                  <w:sz w:val="14"/>
                  <w:szCs w:val="14"/>
                  <w:rPrChange w:id="15235" w:author="Ritu Kamra" w:date="2021-09-27T17:36:00Z">
                    <w:rPr>
                      <w:rFonts w:ascii="Verdana" w:hAnsi="Verdana" w:cs="Calibri"/>
                      <w:color w:val="000000"/>
                      <w:sz w:val="14"/>
                      <w:szCs w:val="14"/>
                    </w:rPr>
                  </w:rPrChange>
                </w:rPr>
                <w:delText>Nan Ya Plastics Co Ltd</w:delText>
              </w:r>
            </w:del>
          </w:p>
        </w:tc>
        <w:tc>
          <w:tcPr>
            <w:tcW w:w="85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236"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CC7D150" w14:textId="2BFA26B5" w:rsidR="00587138" w:rsidRPr="00054F74" w:rsidDel="001848B0" w:rsidRDefault="00587138">
            <w:pPr>
              <w:pStyle w:val="BodyText"/>
              <w:spacing w:before="162" w:line="480" w:lineRule="auto"/>
              <w:ind w:right="-90"/>
              <w:jc w:val="center"/>
              <w:rPr>
                <w:del w:id="15237" w:author="Hardik Malhotra" w:date="2021-09-30T19:35:00Z"/>
                <w:rFonts w:ascii="Verdana" w:hAnsi="Verdana" w:cs="Calibri"/>
                <w:sz w:val="14"/>
                <w:szCs w:val="14"/>
              </w:rPr>
              <w:pPrChange w:id="15238" w:author="Ritu Kamra" w:date="2021-09-27T17:37:00Z">
                <w:pPr>
                  <w:pStyle w:val="BodyText"/>
                  <w:spacing w:before="162" w:line="480" w:lineRule="auto"/>
                  <w:ind w:right="-90"/>
                  <w:jc w:val="both"/>
                </w:pPr>
              </w:pPrChange>
            </w:pPr>
            <w:del w:id="15239" w:author="Hardik Malhotra" w:date="2021-09-30T19:35:00Z">
              <w:r w:rsidRPr="00054F74" w:rsidDel="001848B0">
                <w:rPr>
                  <w:rFonts w:ascii="Verdana" w:hAnsi="Verdana" w:cs="Calibri"/>
                  <w:sz w:val="14"/>
                  <w:szCs w:val="14"/>
                </w:rPr>
                <w:delText>75.00</w:delText>
              </w:r>
            </w:del>
            <w:del w:id="15240" w:author="Hardik Malhotra" w:date="2021-09-29T18:12:00Z">
              <w:r w:rsidRPr="00054F74" w:rsidDel="007C3A4C">
                <w:rPr>
                  <w:rFonts w:ascii="Verdana" w:hAnsi="Verdana" w:cs="Calibri"/>
                  <w:sz w:val="14"/>
                  <w:szCs w:val="14"/>
                </w:rPr>
                <w:delText>%</w:delText>
              </w:r>
            </w:del>
          </w:p>
        </w:tc>
        <w:tc>
          <w:tcPr>
            <w:tcW w:w="85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241"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8B5C373" w14:textId="36ABC9C4" w:rsidR="00587138" w:rsidRPr="00054F74" w:rsidDel="001848B0" w:rsidRDefault="00587138">
            <w:pPr>
              <w:pStyle w:val="BodyText"/>
              <w:spacing w:before="162" w:line="480" w:lineRule="auto"/>
              <w:ind w:right="-90"/>
              <w:jc w:val="center"/>
              <w:rPr>
                <w:del w:id="15242" w:author="Hardik Malhotra" w:date="2021-09-30T19:35:00Z"/>
                <w:rFonts w:ascii="Verdana" w:hAnsi="Verdana" w:cs="Calibri"/>
                <w:sz w:val="14"/>
                <w:szCs w:val="14"/>
              </w:rPr>
              <w:pPrChange w:id="15243" w:author="Ritu Kamra" w:date="2021-09-27T17:37:00Z">
                <w:pPr>
                  <w:pStyle w:val="BodyText"/>
                  <w:spacing w:before="162" w:line="480" w:lineRule="auto"/>
                  <w:ind w:right="-90"/>
                  <w:jc w:val="both"/>
                </w:pPr>
              </w:pPrChange>
            </w:pPr>
            <w:del w:id="15244" w:author="Hardik Malhotra" w:date="2021-09-30T19:35:00Z">
              <w:r w:rsidRPr="00054F74" w:rsidDel="001848B0">
                <w:rPr>
                  <w:rFonts w:ascii="Verdana" w:hAnsi="Verdana" w:cs="Calibri"/>
                  <w:sz w:val="14"/>
                  <w:szCs w:val="14"/>
                </w:rPr>
                <w:delText>77.00</w:delText>
              </w:r>
            </w:del>
            <w:del w:id="15245" w:author="Hardik Malhotra" w:date="2021-09-29T18:12:00Z">
              <w:r w:rsidRPr="00054F74" w:rsidDel="007C3A4C">
                <w:rPr>
                  <w:rFonts w:ascii="Verdana" w:hAnsi="Verdana" w:cs="Calibri"/>
                  <w:sz w:val="14"/>
                  <w:szCs w:val="14"/>
                </w:rPr>
                <w:delText>%</w:delText>
              </w:r>
            </w:del>
          </w:p>
        </w:tc>
        <w:tc>
          <w:tcPr>
            <w:tcW w:w="93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246"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018075D" w14:textId="77684023" w:rsidR="00587138" w:rsidRPr="00054F74" w:rsidDel="001848B0" w:rsidRDefault="00587138">
            <w:pPr>
              <w:pStyle w:val="BodyText"/>
              <w:spacing w:before="162" w:line="480" w:lineRule="auto"/>
              <w:ind w:right="-90"/>
              <w:jc w:val="center"/>
              <w:rPr>
                <w:del w:id="15247" w:author="Hardik Malhotra" w:date="2021-09-30T19:35:00Z"/>
                <w:rFonts w:ascii="Verdana" w:hAnsi="Verdana" w:cs="Calibri"/>
                <w:sz w:val="14"/>
                <w:szCs w:val="14"/>
              </w:rPr>
              <w:pPrChange w:id="15248" w:author="Ritu Kamra" w:date="2021-09-27T17:37:00Z">
                <w:pPr>
                  <w:pStyle w:val="BodyText"/>
                  <w:spacing w:before="162" w:line="480" w:lineRule="auto"/>
                  <w:ind w:right="-90"/>
                  <w:jc w:val="both"/>
                </w:pPr>
              </w:pPrChange>
            </w:pPr>
            <w:del w:id="15249" w:author="Hardik Malhotra" w:date="2021-09-30T19:35:00Z">
              <w:r w:rsidRPr="00054F74" w:rsidDel="001848B0">
                <w:rPr>
                  <w:rFonts w:ascii="Verdana" w:hAnsi="Verdana" w:cs="Calibri"/>
                  <w:sz w:val="14"/>
                  <w:szCs w:val="14"/>
                </w:rPr>
                <w:delText>79.00</w:delText>
              </w:r>
            </w:del>
            <w:del w:id="15250"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251"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4DF6CE6" w14:textId="75717A0B" w:rsidR="00587138" w:rsidRPr="00054F74" w:rsidDel="001848B0" w:rsidRDefault="00587138">
            <w:pPr>
              <w:pStyle w:val="BodyText"/>
              <w:spacing w:before="162" w:line="480" w:lineRule="auto"/>
              <w:ind w:right="-90"/>
              <w:jc w:val="center"/>
              <w:rPr>
                <w:del w:id="15252" w:author="Hardik Malhotra" w:date="2021-09-30T19:35:00Z"/>
                <w:rFonts w:ascii="Verdana" w:hAnsi="Verdana" w:cs="Calibri"/>
                <w:sz w:val="14"/>
                <w:szCs w:val="14"/>
              </w:rPr>
              <w:pPrChange w:id="15253" w:author="Ritu Kamra" w:date="2021-09-27T17:37:00Z">
                <w:pPr>
                  <w:pStyle w:val="BodyText"/>
                  <w:spacing w:before="162" w:line="480" w:lineRule="auto"/>
                  <w:ind w:right="-90"/>
                  <w:jc w:val="both"/>
                </w:pPr>
              </w:pPrChange>
            </w:pPr>
            <w:del w:id="15254" w:author="Hardik Malhotra" w:date="2021-09-30T19:35:00Z">
              <w:r w:rsidRPr="00054F74" w:rsidDel="001848B0">
                <w:rPr>
                  <w:rFonts w:ascii="Verdana" w:hAnsi="Verdana" w:cs="Calibri"/>
                  <w:sz w:val="14"/>
                  <w:szCs w:val="14"/>
                </w:rPr>
                <w:delText>75.00</w:delText>
              </w:r>
            </w:del>
            <w:del w:id="15255"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256"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A61A5F8" w14:textId="1D63F79A" w:rsidR="00587138" w:rsidRPr="00054F74" w:rsidDel="001848B0" w:rsidRDefault="00587138">
            <w:pPr>
              <w:pStyle w:val="BodyText"/>
              <w:spacing w:before="162" w:line="480" w:lineRule="auto"/>
              <w:ind w:right="-90"/>
              <w:jc w:val="center"/>
              <w:rPr>
                <w:del w:id="15257" w:author="Hardik Malhotra" w:date="2021-09-30T19:35:00Z"/>
                <w:rFonts w:ascii="Verdana" w:hAnsi="Verdana" w:cs="Calibri"/>
                <w:sz w:val="14"/>
                <w:szCs w:val="14"/>
              </w:rPr>
              <w:pPrChange w:id="15258" w:author="Ritu Kamra" w:date="2021-09-27T17:37:00Z">
                <w:pPr>
                  <w:pStyle w:val="BodyText"/>
                  <w:spacing w:before="162" w:line="480" w:lineRule="auto"/>
                  <w:ind w:right="-90"/>
                  <w:jc w:val="both"/>
                </w:pPr>
              </w:pPrChange>
            </w:pPr>
            <w:del w:id="15259" w:author="Hardik Malhotra" w:date="2021-09-30T19:35:00Z">
              <w:r w:rsidRPr="00054F74" w:rsidDel="001848B0">
                <w:rPr>
                  <w:rFonts w:ascii="Verdana" w:hAnsi="Verdana" w:cs="Calibri"/>
                  <w:sz w:val="14"/>
                  <w:szCs w:val="14"/>
                </w:rPr>
                <w:delText>79.00</w:delText>
              </w:r>
            </w:del>
            <w:del w:id="15260" w:author="Hardik Malhotra" w:date="2021-09-29T18:12:00Z">
              <w:r w:rsidRPr="00054F74" w:rsidDel="007C3A4C">
                <w:rPr>
                  <w:rFonts w:ascii="Verdana" w:hAnsi="Verdana" w:cs="Calibri"/>
                  <w:sz w:val="14"/>
                  <w:szCs w:val="14"/>
                </w:rPr>
                <w:delText>%</w:delText>
              </w:r>
            </w:del>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261"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F2902F2" w14:textId="1F1E8F50" w:rsidR="00587138" w:rsidRPr="00054F74" w:rsidDel="001848B0" w:rsidRDefault="00587138">
            <w:pPr>
              <w:pStyle w:val="BodyText"/>
              <w:spacing w:before="162" w:line="480" w:lineRule="auto"/>
              <w:ind w:right="-90"/>
              <w:jc w:val="center"/>
              <w:rPr>
                <w:del w:id="15262" w:author="Hardik Malhotra" w:date="2021-09-30T19:35:00Z"/>
                <w:rFonts w:ascii="Verdana" w:hAnsi="Verdana" w:cs="Calibri"/>
                <w:sz w:val="14"/>
                <w:szCs w:val="14"/>
              </w:rPr>
              <w:pPrChange w:id="15263" w:author="Ritu Kamra" w:date="2021-09-27T17:37:00Z">
                <w:pPr>
                  <w:pStyle w:val="BodyText"/>
                  <w:spacing w:before="162" w:line="480" w:lineRule="auto"/>
                  <w:ind w:right="-90"/>
                  <w:jc w:val="both"/>
                </w:pPr>
              </w:pPrChange>
            </w:pPr>
            <w:del w:id="15264" w:author="Hardik Malhotra" w:date="2021-09-30T19:35:00Z">
              <w:r w:rsidRPr="00054F74" w:rsidDel="001848B0">
                <w:rPr>
                  <w:rFonts w:ascii="Verdana" w:hAnsi="Verdana" w:cs="Calibri"/>
                  <w:sz w:val="14"/>
                  <w:szCs w:val="14"/>
                </w:rPr>
                <w:delText>76.00</w:delText>
              </w:r>
            </w:del>
            <w:del w:id="15265"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266"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362CE50" w14:textId="726CA4A9" w:rsidR="00587138" w:rsidRPr="00054F74" w:rsidDel="001848B0" w:rsidRDefault="00587138">
            <w:pPr>
              <w:pStyle w:val="BodyText"/>
              <w:spacing w:before="162" w:line="480" w:lineRule="auto"/>
              <w:ind w:right="-90"/>
              <w:jc w:val="center"/>
              <w:rPr>
                <w:del w:id="15267" w:author="Hardik Malhotra" w:date="2021-09-30T19:35:00Z"/>
                <w:rFonts w:ascii="Verdana" w:hAnsi="Verdana" w:cs="Calibri"/>
                <w:sz w:val="14"/>
                <w:szCs w:val="14"/>
              </w:rPr>
              <w:pPrChange w:id="15268" w:author="Ritu Kamra" w:date="2021-09-27T17:37:00Z">
                <w:pPr>
                  <w:pStyle w:val="BodyText"/>
                  <w:spacing w:before="162" w:line="480" w:lineRule="auto"/>
                  <w:ind w:right="-90"/>
                  <w:jc w:val="both"/>
                </w:pPr>
              </w:pPrChange>
            </w:pPr>
            <w:del w:id="15269" w:author="Hardik Malhotra" w:date="2021-09-30T19:35:00Z">
              <w:r w:rsidRPr="00054F74" w:rsidDel="001848B0">
                <w:rPr>
                  <w:rFonts w:ascii="Verdana" w:hAnsi="Verdana" w:cs="Calibri"/>
                  <w:sz w:val="14"/>
                  <w:szCs w:val="14"/>
                </w:rPr>
                <w:delText>81.40</w:delText>
              </w:r>
            </w:del>
            <w:del w:id="15270"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271"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091A915" w14:textId="4CF5D4DD" w:rsidR="00587138" w:rsidRPr="00054F74" w:rsidDel="001848B0" w:rsidRDefault="00587138">
            <w:pPr>
              <w:pStyle w:val="BodyText"/>
              <w:spacing w:before="162" w:line="480" w:lineRule="auto"/>
              <w:ind w:right="-90"/>
              <w:jc w:val="center"/>
              <w:rPr>
                <w:del w:id="15272" w:author="Hardik Malhotra" w:date="2021-09-30T19:35:00Z"/>
                <w:rFonts w:ascii="Verdana" w:hAnsi="Verdana" w:cs="Calibri"/>
                <w:sz w:val="14"/>
                <w:szCs w:val="14"/>
              </w:rPr>
              <w:pPrChange w:id="15273" w:author="Ritu Kamra" w:date="2021-09-27T17:37:00Z">
                <w:pPr>
                  <w:pStyle w:val="BodyText"/>
                  <w:spacing w:before="162" w:line="480" w:lineRule="auto"/>
                  <w:ind w:right="-90"/>
                  <w:jc w:val="both"/>
                </w:pPr>
              </w:pPrChange>
            </w:pPr>
            <w:del w:id="15274" w:author="Hardik Malhotra" w:date="2021-09-30T19:35:00Z">
              <w:r w:rsidRPr="00054F74" w:rsidDel="001848B0">
                <w:rPr>
                  <w:rFonts w:ascii="Verdana" w:hAnsi="Verdana" w:cs="Calibri"/>
                  <w:sz w:val="14"/>
                  <w:szCs w:val="14"/>
                </w:rPr>
                <w:delText>85.00</w:delText>
              </w:r>
            </w:del>
            <w:del w:id="15275"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276"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F105230" w14:textId="0DF40AAA" w:rsidR="00587138" w:rsidRPr="00054F74" w:rsidDel="001848B0" w:rsidRDefault="00587138">
            <w:pPr>
              <w:pStyle w:val="BodyText"/>
              <w:spacing w:before="162" w:line="480" w:lineRule="auto"/>
              <w:ind w:right="-90"/>
              <w:jc w:val="center"/>
              <w:rPr>
                <w:del w:id="15277" w:author="Hardik Malhotra" w:date="2021-09-30T19:35:00Z"/>
                <w:rFonts w:ascii="Verdana" w:hAnsi="Verdana" w:cs="Calibri"/>
                <w:sz w:val="14"/>
                <w:szCs w:val="14"/>
              </w:rPr>
              <w:pPrChange w:id="15278" w:author="Ritu Kamra" w:date="2021-09-27T17:37:00Z">
                <w:pPr>
                  <w:pStyle w:val="BodyText"/>
                  <w:spacing w:before="162" w:line="480" w:lineRule="auto"/>
                  <w:ind w:right="-90"/>
                  <w:jc w:val="both"/>
                </w:pPr>
              </w:pPrChange>
            </w:pPr>
            <w:del w:id="15279" w:author="Hardik Malhotra" w:date="2021-09-30T19:35:00Z">
              <w:r w:rsidRPr="00054F74" w:rsidDel="001848B0">
                <w:rPr>
                  <w:rFonts w:ascii="Verdana" w:hAnsi="Verdana" w:cs="Calibri"/>
                  <w:sz w:val="14"/>
                  <w:szCs w:val="14"/>
                </w:rPr>
                <w:delText>92.00</w:delText>
              </w:r>
            </w:del>
            <w:del w:id="15280" w:author="Hardik Malhotra" w:date="2021-09-29T18:12:00Z">
              <w:r w:rsidRPr="00054F74" w:rsidDel="007C3A4C">
                <w:rPr>
                  <w:rFonts w:ascii="Verdana" w:hAnsi="Verdana" w:cs="Calibri"/>
                  <w:sz w:val="14"/>
                  <w:szCs w:val="14"/>
                </w:rPr>
                <w:delText>%</w:delText>
              </w:r>
            </w:del>
          </w:p>
        </w:tc>
      </w:tr>
      <w:tr w:rsidR="00587138" w:rsidRPr="00C568E6" w:rsidDel="001848B0" w14:paraId="3EE9B11D" w14:textId="5C8BDC4C" w:rsidTr="001D08D4">
        <w:trPr>
          <w:trHeight w:val="545"/>
          <w:del w:id="15281" w:author="Hardik Malhotra" w:date="2021-09-30T19:35:00Z"/>
          <w:trPrChange w:id="15282" w:author="Ritu Kamra" w:date="2021-09-27T19:14:00Z">
            <w:trPr>
              <w:trHeight w:val="545"/>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283"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64B19C5" w14:textId="38C560CA" w:rsidR="00587138" w:rsidRPr="00A221A1" w:rsidDel="001848B0" w:rsidRDefault="00587138" w:rsidP="00092529">
            <w:pPr>
              <w:pStyle w:val="BodyText"/>
              <w:spacing w:before="162" w:line="480" w:lineRule="auto"/>
              <w:ind w:right="-90"/>
              <w:jc w:val="both"/>
              <w:rPr>
                <w:del w:id="15284" w:author="Hardik Malhotra" w:date="2021-09-30T19:35:00Z"/>
                <w:rFonts w:ascii="Verdana" w:hAnsi="Verdana"/>
                <w:bCs/>
                <w:sz w:val="14"/>
                <w:szCs w:val="14"/>
              </w:rPr>
            </w:pPr>
            <w:del w:id="15285" w:author="Hardik Malhotra" w:date="2021-09-30T19:35:00Z">
              <w:r w:rsidRPr="00C568E6" w:rsidDel="001848B0">
                <w:rPr>
                  <w:rFonts w:ascii="Verdana" w:hAnsi="Verdana"/>
                  <w:bCs/>
                  <w:sz w:val="14"/>
                  <w:szCs w:val="14"/>
                  <w:rPrChange w:id="15286" w:author="Ritu Kamra" w:date="2021-09-27T17:36:00Z">
                    <w:rPr>
                      <w:rFonts w:ascii="Verdana" w:hAnsi="Verdana" w:cs="Calibri"/>
                      <w:color w:val="000000"/>
                      <w:sz w:val="14"/>
                      <w:szCs w:val="14"/>
                    </w:rPr>
                  </w:rPrChange>
                </w:rPr>
                <w:delText>Chang Chung Plastics Co Ltd</w:delText>
              </w:r>
            </w:del>
          </w:p>
        </w:tc>
        <w:tc>
          <w:tcPr>
            <w:tcW w:w="85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287"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A288079" w14:textId="071EEF91" w:rsidR="00587138" w:rsidRPr="00054F74" w:rsidDel="001848B0" w:rsidRDefault="00587138">
            <w:pPr>
              <w:pStyle w:val="BodyText"/>
              <w:spacing w:before="162" w:line="480" w:lineRule="auto"/>
              <w:ind w:right="-90"/>
              <w:jc w:val="center"/>
              <w:rPr>
                <w:del w:id="15288" w:author="Hardik Malhotra" w:date="2021-09-30T19:35:00Z"/>
                <w:rFonts w:ascii="Verdana" w:hAnsi="Verdana" w:cs="Calibri"/>
                <w:sz w:val="14"/>
                <w:szCs w:val="14"/>
              </w:rPr>
              <w:pPrChange w:id="15289" w:author="Ritu Kamra" w:date="2021-09-27T17:37:00Z">
                <w:pPr>
                  <w:pStyle w:val="BodyText"/>
                  <w:spacing w:before="162" w:line="480" w:lineRule="auto"/>
                  <w:ind w:right="-90"/>
                  <w:jc w:val="both"/>
                </w:pPr>
              </w:pPrChange>
            </w:pPr>
            <w:del w:id="15290" w:author="Hardik Malhotra" w:date="2021-09-30T19:35:00Z">
              <w:r w:rsidRPr="00054F74" w:rsidDel="001848B0">
                <w:rPr>
                  <w:rFonts w:ascii="Verdana" w:hAnsi="Verdana" w:cs="Calibri"/>
                  <w:sz w:val="14"/>
                  <w:szCs w:val="14"/>
                </w:rPr>
                <w:delText>73.00</w:delText>
              </w:r>
            </w:del>
            <w:del w:id="15291" w:author="Hardik Malhotra" w:date="2021-09-29T18:12:00Z">
              <w:r w:rsidRPr="00054F74" w:rsidDel="007C3A4C">
                <w:rPr>
                  <w:rFonts w:ascii="Verdana" w:hAnsi="Verdana" w:cs="Calibri"/>
                  <w:sz w:val="14"/>
                  <w:szCs w:val="14"/>
                </w:rPr>
                <w:delText>%</w:delText>
              </w:r>
            </w:del>
          </w:p>
        </w:tc>
        <w:tc>
          <w:tcPr>
            <w:tcW w:w="85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292"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ED56505" w14:textId="48D93A68" w:rsidR="00587138" w:rsidRPr="00054F74" w:rsidDel="001848B0" w:rsidRDefault="00587138">
            <w:pPr>
              <w:pStyle w:val="BodyText"/>
              <w:spacing w:before="162" w:line="480" w:lineRule="auto"/>
              <w:ind w:right="-90"/>
              <w:jc w:val="center"/>
              <w:rPr>
                <w:del w:id="15293" w:author="Hardik Malhotra" w:date="2021-09-30T19:35:00Z"/>
                <w:rFonts w:ascii="Verdana" w:hAnsi="Verdana" w:cs="Calibri"/>
                <w:sz w:val="14"/>
                <w:szCs w:val="14"/>
              </w:rPr>
              <w:pPrChange w:id="15294" w:author="Ritu Kamra" w:date="2021-09-27T17:37:00Z">
                <w:pPr>
                  <w:pStyle w:val="BodyText"/>
                  <w:spacing w:before="162" w:line="480" w:lineRule="auto"/>
                  <w:ind w:right="-90"/>
                  <w:jc w:val="both"/>
                </w:pPr>
              </w:pPrChange>
            </w:pPr>
            <w:del w:id="15295" w:author="Hardik Malhotra" w:date="2021-09-30T19:35:00Z">
              <w:r w:rsidRPr="00054F74" w:rsidDel="001848B0">
                <w:rPr>
                  <w:rFonts w:ascii="Verdana" w:hAnsi="Verdana" w:cs="Calibri"/>
                  <w:sz w:val="14"/>
                  <w:szCs w:val="14"/>
                </w:rPr>
                <w:delText>76.00</w:delText>
              </w:r>
            </w:del>
            <w:del w:id="15296" w:author="Hardik Malhotra" w:date="2021-09-29T18:12:00Z">
              <w:r w:rsidRPr="00054F74" w:rsidDel="007C3A4C">
                <w:rPr>
                  <w:rFonts w:ascii="Verdana" w:hAnsi="Verdana" w:cs="Calibri"/>
                  <w:sz w:val="14"/>
                  <w:szCs w:val="14"/>
                </w:rPr>
                <w:delText>%</w:delText>
              </w:r>
            </w:del>
          </w:p>
        </w:tc>
        <w:tc>
          <w:tcPr>
            <w:tcW w:w="93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297"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B913A19" w14:textId="50A2927A" w:rsidR="00587138" w:rsidRPr="00054F74" w:rsidDel="001848B0" w:rsidRDefault="00587138">
            <w:pPr>
              <w:pStyle w:val="BodyText"/>
              <w:spacing w:before="162" w:line="480" w:lineRule="auto"/>
              <w:ind w:right="-90"/>
              <w:jc w:val="center"/>
              <w:rPr>
                <w:del w:id="15298" w:author="Hardik Malhotra" w:date="2021-09-30T19:35:00Z"/>
                <w:rFonts w:ascii="Verdana" w:hAnsi="Verdana" w:cs="Calibri"/>
                <w:sz w:val="14"/>
                <w:szCs w:val="14"/>
              </w:rPr>
              <w:pPrChange w:id="15299" w:author="Ritu Kamra" w:date="2021-09-27T17:37:00Z">
                <w:pPr>
                  <w:pStyle w:val="BodyText"/>
                  <w:spacing w:before="162" w:line="480" w:lineRule="auto"/>
                  <w:ind w:right="-90"/>
                  <w:jc w:val="both"/>
                </w:pPr>
              </w:pPrChange>
            </w:pPr>
            <w:del w:id="15300" w:author="Hardik Malhotra" w:date="2021-09-30T19:35:00Z">
              <w:r w:rsidRPr="00054F74" w:rsidDel="001848B0">
                <w:rPr>
                  <w:rFonts w:ascii="Verdana" w:hAnsi="Verdana" w:cs="Calibri"/>
                  <w:sz w:val="14"/>
                  <w:szCs w:val="14"/>
                </w:rPr>
                <w:delText>76.30</w:delText>
              </w:r>
            </w:del>
            <w:del w:id="15301"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302"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D6E9D49" w14:textId="07DA4557" w:rsidR="00587138" w:rsidRPr="00054F74" w:rsidDel="001848B0" w:rsidRDefault="00587138">
            <w:pPr>
              <w:pStyle w:val="BodyText"/>
              <w:spacing w:before="162" w:line="480" w:lineRule="auto"/>
              <w:ind w:right="-90"/>
              <w:jc w:val="center"/>
              <w:rPr>
                <w:del w:id="15303" w:author="Hardik Malhotra" w:date="2021-09-30T19:35:00Z"/>
                <w:rFonts w:ascii="Verdana" w:hAnsi="Verdana" w:cs="Calibri"/>
                <w:sz w:val="14"/>
                <w:szCs w:val="14"/>
              </w:rPr>
              <w:pPrChange w:id="15304" w:author="Ritu Kamra" w:date="2021-09-27T17:37:00Z">
                <w:pPr>
                  <w:pStyle w:val="BodyText"/>
                  <w:spacing w:before="162" w:line="480" w:lineRule="auto"/>
                  <w:ind w:right="-90"/>
                  <w:jc w:val="both"/>
                </w:pPr>
              </w:pPrChange>
            </w:pPr>
            <w:del w:id="15305" w:author="Hardik Malhotra" w:date="2021-09-30T19:35:00Z">
              <w:r w:rsidRPr="00054F74" w:rsidDel="001848B0">
                <w:rPr>
                  <w:rFonts w:ascii="Verdana" w:hAnsi="Verdana" w:cs="Calibri"/>
                  <w:sz w:val="14"/>
                  <w:szCs w:val="14"/>
                </w:rPr>
                <w:delText>77.00</w:delText>
              </w:r>
            </w:del>
            <w:del w:id="15306"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307"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794C8F3" w14:textId="5BA2C71D" w:rsidR="00587138" w:rsidRPr="00054F74" w:rsidDel="001848B0" w:rsidRDefault="00587138">
            <w:pPr>
              <w:pStyle w:val="BodyText"/>
              <w:spacing w:before="162" w:line="480" w:lineRule="auto"/>
              <w:ind w:right="-90"/>
              <w:jc w:val="center"/>
              <w:rPr>
                <w:del w:id="15308" w:author="Hardik Malhotra" w:date="2021-09-30T19:35:00Z"/>
                <w:rFonts w:ascii="Verdana" w:hAnsi="Verdana" w:cs="Calibri"/>
                <w:sz w:val="14"/>
                <w:szCs w:val="14"/>
              </w:rPr>
              <w:pPrChange w:id="15309" w:author="Ritu Kamra" w:date="2021-09-27T17:37:00Z">
                <w:pPr>
                  <w:pStyle w:val="BodyText"/>
                  <w:spacing w:before="162" w:line="480" w:lineRule="auto"/>
                  <w:ind w:right="-90"/>
                  <w:jc w:val="both"/>
                </w:pPr>
              </w:pPrChange>
            </w:pPr>
            <w:del w:id="15310" w:author="Hardik Malhotra" w:date="2021-09-30T19:35:00Z">
              <w:r w:rsidRPr="00054F74" w:rsidDel="001848B0">
                <w:rPr>
                  <w:rFonts w:ascii="Verdana" w:hAnsi="Verdana" w:cs="Calibri"/>
                  <w:sz w:val="14"/>
                  <w:szCs w:val="14"/>
                </w:rPr>
                <w:delText>77.00</w:delText>
              </w:r>
            </w:del>
            <w:del w:id="15311" w:author="Hardik Malhotra" w:date="2021-09-29T18:12:00Z">
              <w:r w:rsidRPr="00054F74" w:rsidDel="007C3A4C">
                <w:rPr>
                  <w:rFonts w:ascii="Verdana" w:hAnsi="Verdana" w:cs="Calibri"/>
                  <w:sz w:val="14"/>
                  <w:szCs w:val="14"/>
                </w:rPr>
                <w:delText>%</w:delText>
              </w:r>
            </w:del>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312"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1EDB411" w14:textId="0EBD7955" w:rsidR="00587138" w:rsidRPr="00054F74" w:rsidDel="001848B0" w:rsidRDefault="00587138">
            <w:pPr>
              <w:pStyle w:val="BodyText"/>
              <w:spacing w:before="162" w:line="480" w:lineRule="auto"/>
              <w:ind w:right="-90"/>
              <w:jc w:val="center"/>
              <w:rPr>
                <w:del w:id="15313" w:author="Hardik Malhotra" w:date="2021-09-30T19:35:00Z"/>
                <w:rFonts w:ascii="Verdana" w:hAnsi="Verdana" w:cs="Calibri"/>
                <w:sz w:val="14"/>
                <w:szCs w:val="14"/>
              </w:rPr>
              <w:pPrChange w:id="15314" w:author="Ritu Kamra" w:date="2021-09-27T17:37:00Z">
                <w:pPr>
                  <w:pStyle w:val="BodyText"/>
                  <w:spacing w:before="162" w:line="480" w:lineRule="auto"/>
                  <w:ind w:right="-90"/>
                  <w:jc w:val="both"/>
                </w:pPr>
              </w:pPrChange>
            </w:pPr>
            <w:del w:id="15315" w:author="Hardik Malhotra" w:date="2021-09-30T19:35:00Z">
              <w:r w:rsidRPr="00054F74" w:rsidDel="001848B0">
                <w:rPr>
                  <w:rFonts w:ascii="Verdana" w:hAnsi="Verdana" w:cs="Calibri"/>
                  <w:sz w:val="14"/>
                  <w:szCs w:val="14"/>
                </w:rPr>
                <w:delText>69.00</w:delText>
              </w:r>
            </w:del>
            <w:del w:id="15316"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317"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721ED4E" w14:textId="15E46489" w:rsidR="00587138" w:rsidRPr="00054F74" w:rsidDel="001848B0" w:rsidRDefault="00587138">
            <w:pPr>
              <w:pStyle w:val="BodyText"/>
              <w:spacing w:before="162" w:line="480" w:lineRule="auto"/>
              <w:ind w:right="-90"/>
              <w:jc w:val="center"/>
              <w:rPr>
                <w:del w:id="15318" w:author="Hardik Malhotra" w:date="2021-09-30T19:35:00Z"/>
                <w:rFonts w:ascii="Verdana" w:hAnsi="Verdana" w:cs="Calibri"/>
                <w:sz w:val="14"/>
                <w:szCs w:val="14"/>
              </w:rPr>
              <w:pPrChange w:id="15319" w:author="Ritu Kamra" w:date="2021-09-27T17:37:00Z">
                <w:pPr>
                  <w:pStyle w:val="BodyText"/>
                  <w:spacing w:before="162" w:line="480" w:lineRule="auto"/>
                  <w:ind w:right="-90"/>
                  <w:jc w:val="both"/>
                </w:pPr>
              </w:pPrChange>
            </w:pPr>
            <w:del w:id="15320" w:author="Hardik Malhotra" w:date="2021-09-30T19:35:00Z">
              <w:r w:rsidRPr="00054F74" w:rsidDel="001848B0">
                <w:rPr>
                  <w:rFonts w:ascii="Verdana" w:hAnsi="Verdana" w:cs="Calibri"/>
                  <w:sz w:val="14"/>
                  <w:szCs w:val="14"/>
                </w:rPr>
                <w:delText>76.70</w:delText>
              </w:r>
            </w:del>
            <w:del w:id="15321"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322"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B99B05C" w14:textId="75F18726" w:rsidR="00587138" w:rsidRPr="00054F74" w:rsidDel="001848B0" w:rsidRDefault="00587138">
            <w:pPr>
              <w:pStyle w:val="BodyText"/>
              <w:spacing w:before="162" w:line="480" w:lineRule="auto"/>
              <w:ind w:right="-90"/>
              <w:jc w:val="center"/>
              <w:rPr>
                <w:del w:id="15323" w:author="Hardik Malhotra" w:date="2021-09-30T19:35:00Z"/>
                <w:rFonts w:ascii="Verdana" w:hAnsi="Verdana" w:cs="Calibri"/>
                <w:sz w:val="14"/>
                <w:szCs w:val="14"/>
              </w:rPr>
              <w:pPrChange w:id="15324" w:author="Ritu Kamra" w:date="2021-09-27T17:37:00Z">
                <w:pPr>
                  <w:pStyle w:val="BodyText"/>
                  <w:spacing w:before="162" w:line="480" w:lineRule="auto"/>
                  <w:ind w:right="-90"/>
                  <w:jc w:val="both"/>
                </w:pPr>
              </w:pPrChange>
            </w:pPr>
            <w:del w:id="15325" w:author="Hardik Malhotra" w:date="2021-09-30T19:35:00Z">
              <w:r w:rsidRPr="00054F74" w:rsidDel="001848B0">
                <w:rPr>
                  <w:rFonts w:ascii="Verdana" w:hAnsi="Verdana" w:cs="Calibri"/>
                  <w:sz w:val="14"/>
                  <w:szCs w:val="14"/>
                </w:rPr>
                <w:delText>80.00</w:delText>
              </w:r>
            </w:del>
            <w:del w:id="15326"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327"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20FB042" w14:textId="4DDAC386" w:rsidR="00587138" w:rsidRPr="00054F74" w:rsidDel="001848B0" w:rsidRDefault="00587138">
            <w:pPr>
              <w:pStyle w:val="BodyText"/>
              <w:spacing w:before="162" w:line="480" w:lineRule="auto"/>
              <w:ind w:right="-90"/>
              <w:jc w:val="center"/>
              <w:rPr>
                <w:del w:id="15328" w:author="Hardik Malhotra" w:date="2021-09-30T19:35:00Z"/>
                <w:rFonts w:ascii="Verdana" w:hAnsi="Verdana" w:cs="Calibri"/>
                <w:sz w:val="14"/>
                <w:szCs w:val="14"/>
              </w:rPr>
              <w:pPrChange w:id="15329" w:author="Ritu Kamra" w:date="2021-09-27T17:37:00Z">
                <w:pPr>
                  <w:pStyle w:val="BodyText"/>
                  <w:spacing w:before="162" w:line="480" w:lineRule="auto"/>
                  <w:ind w:right="-90"/>
                  <w:jc w:val="both"/>
                </w:pPr>
              </w:pPrChange>
            </w:pPr>
            <w:del w:id="15330" w:author="Hardik Malhotra" w:date="2021-09-30T19:35:00Z">
              <w:r w:rsidRPr="00054F74" w:rsidDel="001848B0">
                <w:rPr>
                  <w:rFonts w:ascii="Verdana" w:hAnsi="Verdana" w:cs="Calibri"/>
                  <w:sz w:val="14"/>
                  <w:szCs w:val="14"/>
                </w:rPr>
                <w:delText>90.00</w:delText>
              </w:r>
            </w:del>
            <w:del w:id="15331" w:author="Hardik Malhotra" w:date="2021-09-29T18:12:00Z">
              <w:r w:rsidRPr="00054F74" w:rsidDel="007C3A4C">
                <w:rPr>
                  <w:rFonts w:ascii="Verdana" w:hAnsi="Verdana" w:cs="Calibri"/>
                  <w:sz w:val="14"/>
                  <w:szCs w:val="14"/>
                </w:rPr>
                <w:delText>%</w:delText>
              </w:r>
            </w:del>
          </w:p>
        </w:tc>
      </w:tr>
      <w:tr w:rsidR="00587138" w:rsidRPr="00C568E6" w:rsidDel="001848B0" w14:paraId="6BB15F84" w14:textId="36F264D2" w:rsidTr="001D08D4">
        <w:trPr>
          <w:trHeight w:val="545"/>
          <w:del w:id="15332" w:author="Hardik Malhotra" w:date="2021-09-30T19:35:00Z"/>
          <w:trPrChange w:id="15333" w:author="Ritu Kamra" w:date="2021-09-27T19:14:00Z">
            <w:trPr>
              <w:trHeight w:val="545"/>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334"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63C76E9" w14:textId="7C8F29AB" w:rsidR="00587138" w:rsidRPr="00F929E8" w:rsidDel="001848B0" w:rsidRDefault="00587138" w:rsidP="00092529">
            <w:pPr>
              <w:pStyle w:val="BodyText"/>
              <w:spacing w:before="162" w:line="480" w:lineRule="auto"/>
              <w:ind w:right="-90"/>
              <w:jc w:val="both"/>
              <w:rPr>
                <w:del w:id="15335" w:author="Hardik Malhotra" w:date="2021-09-30T19:35:00Z"/>
                <w:rFonts w:ascii="Verdana" w:hAnsi="Verdana"/>
                <w:bCs/>
                <w:sz w:val="14"/>
                <w:szCs w:val="14"/>
              </w:rPr>
            </w:pPr>
            <w:del w:id="15336" w:author="Hardik Malhotra" w:date="2021-09-30T19:35:00Z">
              <w:r w:rsidRPr="00A221A1" w:rsidDel="001848B0">
                <w:rPr>
                  <w:rFonts w:ascii="Verdana" w:hAnsi="Verdana"/>
                  <w:bCs/>
                  <w:sz w:val="14"/>
                  <w:szCs w:val="14"/>
                </w:rPr>
                <w:delText>Aditya Birla Chemicals Ltd.</w:delText>
              </w:r>
            </w:del>
          </w:p>
        </w:tc>
        <w:tc>
          <w:tcPr>
            <w:tcW w:w="85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337"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8AA8628" w14:textId="1B3E9210" w:rsidR="00587138" w:rsidRPr="00054F74" w:rsidDel="001848B0" w:rsidRDefault="00587138">
            <w:pPr>
              <w:pStyle w:val="BodyText"/>
              <w:spacing w:before="162" w:line="480" w:lineRule="auto"/>
              <w:ind w:right="-90"/>
              <w:jc w:val="center"/>
              <w:rPr>
                <w:del w:id="15338" w:author="Hardik Malhotra" w:date="2021-09-30T19:35:00Z"/>
                <w:rFonts w:ascii="Verdana" w:hAnsi="Verdana" w:cs="Calibri"/>
                <w:sz w:val="14"/>
                <w:szCs w:val="14"/>
              </w:rPr>
              <w:pPrChange w:id="15339" w:author="Ritu Kamra" w:date="2021-09-27T17:37:00Z">
                <w:pPr>
                  <w:pStyle w:val="BodyText"/>
                  <w:spacing w:before="162" w:line="480" w:lineRule="auto"/>
                  <w:ind w:right="-90"/>
                  <w:jc w:val="both"/>
                </w:pPr>
              </w:pPrChange>
            </w:pPr>
            <w:del w:id="15340" w:author="Hardik Malhotra" w:date="2021-09-30T19:35:00Z">
              <w:r w:rsidRPr="00054F74" w:rsidDel="001848B0">
                <w:rPr>
                  <w:rFonts w:ascii="Verdana" w:hAnsi="Verdana" w:cs="Calibri"/>
                  <w:sz w:val="14"/>
                  <w:szCs w:val="14"/>
                </w:rPr>
                <w:delText>78.00</w:delText>
              </w:r>
            </w:del>
            <w:del w:id="15341" w:author="Hardik Malhotra" w:date="2021-09-29T18:12:00Z">
              <w:r w:rsidRPr="00054F74" w:rsidDel="007C3A4C">
                <w:rPr>
                  <w:rFonts w:ascii="Verdana" w:hAnsi="Verdana" w:cs="Calibri"/>
                  <w:sz w:val="14"/>
                  <w:szCs w:val="14"/>
                </w:rPr>
                <w:delText>%</w:delText>
              </w:r>
            </w:del>
          </w:p>
        </w:tc>
        <w:tc>
          <w:tcPr>
            <w:tcW w:w="85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342"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0E9B19B" w14:textId="4A763CEA" w:rsidR="00587138" w:rsidRPr="00054F74" w:rsidDel="001848B0" w:rsidRDefault="00587138">
            <w:pPr>
              <w:pStyle w:val="BodyText"/>
              <w:spacing w:before="162" w:line="480" w:lineRule="auto"/>
              <w:ind w:right="-90"/>
              <w:jc w:val="center"/>
              <w:rPr>
                <w:del w:id="15343" w:author="Hardik Malhotra" w:date="2021-09-30T19:35:00Z"/>
                <w:rFonts w:ascii="Verdana" w:hAnsi="Verdana" w:cs="Calibri"/>
                <w:sz w:val="14"/>
                <w:szCs w:val="14"/>
              </w:rPr>
              <w:pPrChange w:id="15344" w:author="Ritu Kamra" w:date="2021-09-27T17:37:00Z">
                <w:pPr>
                  <w:pStyle w:val="BodyText"/>
                  <w:spacing w:before="162" w:line="480" w:lineRule="auto"/>
                  <w:ind w:right="-90"/>
                  <w:jc w:val="both"/>
                </w:pPr>
              </w:pPrChange>
            </w:pPr>
            <w:del w:id="15345" w:author="Hardik Malhotra" w:date="2021-09-30T19:35:00Z">
              <w:r w:rsidRPr="00054F74" w:rsidDel="001848B0">
                <w:rPr>
                  <w:rFonts w:ascii="Verdana" w:hAnsi="Verdana" w:cs="Calibri"/>
                  <w:sz w:val="14"/>
                  <w:szCs w:val="14"/>
                </w:rPr>
                <w:delText>81.00</w:delText>
              </w:r>
            </w:del>
            <w:del w:id="15346" w:author="Hardik Malhotra" w:date="2021-09-29T18:12:00Z">
              <w:r w:rsidRPr="00054F74" w:rsidDel="007C3A4C">
                <w:rPr>
                  <w:rFonts w:ascii="Verdana" w:hAnsi="Verdana" w:cs="Calibri"/>
                  <w:sz w:val="14"/>
                  <w:szCs w:val="14"/>
                </w:rPr>
                <w:delText>%</w:delText>
              </w:r>
            </w:del>
          </w:p>
        </w:tc>
        <w:tc>
          <w:tcPr>
            <w:tcW w:w="93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347"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04F5190" w14:textId="350BB354" w:rsidR="00587138" w:rsidRPr="00054F74" w:rsidDel="001848B0" w:rsidRDefault="00587138">
            <w:pPr>
              <w:pStyle w:val="BodyText"/>
              <w:spacing w:before="162" w:line="480" w:lineRule="auto"/>
              <w:ind w:right="-90"/>
              <w:jc w:val="center"/>
              <w:rPr>
                <w:del w:id="15348" w:author="Hardik Malhotra" w:date="2021-09-30T19:35:00Z"/>
                <w:rFonts w:ascii="Verdana" w:hAnsi="Verdana" w:cs="Calibri"/>
                <w:sz w:val="14"/>
                <w:szCs w:val="14"/>
              </w:rPr>
              <w:pPrChange w:id="15349" w:author="Ritu Kamra" w:date="2021-09-27T17:37:00Z">
                <w:pPr>
                  <w:pStyle w:val="BodyText"/>
                  <w:spacing w:before="162" w:line="480" w:lineRule="auto"/>
                  <w:ind w:right="-90"/>
                  <w:jc w:val="both"/>
                </w:pPr>
              </w:pPrChange>
            </w:pPr>
            <w:del w:id="15350" w:author="Hardik Malhotra" w:date="2021-09-30T19:35:00Z">
              <w:r w:rsidRPr="00054F74" w:rsidDel="001848B0">
                <w:rPr>
                  <w:rFonts w:ascii="Verdana" w:hAnsi="Verdana" w:cs="Calibri"/>
                  <w:sz w:val="14"/>
                  <w:szCs w:val="14"/>
                </w:rPr>
                <w:delText>78.00</w:delText>
              </w:r>
            </w:del>
            <w:del w:id="15351"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352"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DF8DB60" w14:textId="1CEB5A96" w:rsidR="00587138" w:rsidRPr="00054F74" w:rsidDel="001848B0" w:rsidRDefault="00587138">
            <w:pPr>
              <w:pStyle w:val="BodyText"/>
              <w:spacing w:before="162" w:line="480" w:lineRule="auto"/>
              <w:ind w:right="-90"/>
              <w:jc w:val="center"/>
              <w:rPr>
                <w:del w:id="15353" w:author="Hardik Malhotra" w:date="2021-09-30T19:35:00Z"/>
                <w:rFonts w:ascii="Verdana" w:hAnsi="Verdana" w:cs="Calibri"/>
                <w:sz w:val="14"/>
                <w:szCs w:val="14"/>
              </w:rPr>
              <w:pPrChange w:id="15354" w:author="Ritu Kamra" w:date="2021-09-27T17:37:00Z">
                <w:pPr>
                  <w:pStyle w:val="BodyText"/>
                  <w:spacing w:before="162" w:line="480" w:lineRule="auto"/>
                  <w:ind w:right="-90"/>
                  <w:jc w:val="both"/>
                </w:pPr>
              </w:pPrChange>
            </w:pPr>
            <w:del w:id="15355" w:author="Hardik Malhotra" w:date="2021-09-30T19:35:00Z">
              <w:r w:rsidRPr="00054F74" w:rsidDel="001848B0">
                <w:rPr>
                  <w:rFonts w:ascii="Verdana" w:hAnsi="Verdana" w:cs="Calibri"/>
                  <w:sz w:val="14"/>
                  <w:szCs w:val="14"/>
                </w:rPr>
                <w:delText>74.00</w:delText>
              </w:r>
            </w:del>
            <w:del w:id="15356"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357"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F04D874" w14:textId="0BFEE165" w:rsidR="00587138" w:rsidRPr="00054F74" w:rsidDel="001848B0" w:rsidRDefault="00587138">
            <w:pPr>
              <w:pStyle w:val="BodyText"/>
              <w:spacing w:before="162" w:line="480" w:lineRule="auto"/>
              <w:ind w:right="-90"/>
              <w:jc w:val="center"/>
              <w:rPr>
                <w:del w:id="15358" w:author="Hardik Malhotra" w:date="2021-09-30T19:35:00Z"/>
                <w:rFonts w:ascii="Verdana" w:hAnsi="Verdana" w:cs="Calibri"/>
                <w:sz w:val="14"/>
                <w:szCs w:val="14"/>
              </w:rPr>
              <w:pPrChange w:id="15359" w:author="Ritu Kamra" w:date="2021-09-27T17:37:00Z">
                <w:pPr>
                  <w:pStyle w:val="BodyText"/>
                  <w:spacing w:before="162" w:line="480" w:lineRule="auto"/>
                  <w:ind w:right="-90"/>
                  <w:jc w:val="both"/>
                </w:pPr>
              </w:pPrChange>
            </w:pPr>
            <w:del w:id="15360" w:author="Hardik Malhotra" w:date="2021-09-30T19:35:00Z">
              <w:r w:rsidRPr="00054F74" w:rsidDel="001848B0">
                <w:rPr>
                  <w:rFonts w:ascii="Verdana" w:hAnsi="Verdana" w:cs="Calibri"/>
                  <w:sz w:val="14"/>
                  <w:szCs w:val="14"/>
                </w:rPr>
                <w:delText>80.10</w:delText>
              </w:r>
            </w:del>
            <w:del w:id="15361" w:author="Hardik Malhotra" w:date="2021-09-29T18:12:00Z">
              <w:r w:rsidRPr="00054F74" w:rsidDel="007C3A4C">
                <w:rPr>
                  <w:rFonts w:ascii="Verdana" w:hAnsi="Verdana" w:cs="Calibri"/>
                  <w:sz w:val="14"/>
                  <w:szCs w:val="14"/>
                </w:rPr>
                <w:delText>%</w:delText>
              </w:r>
            </w:del>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362"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7F0A72A" w14:textId="4C199C4F" w:rsidR="00587138" w:rsidRPr="00054F74" w:rsidDel="001848B0" w:rsidRDefault="00587138">
            <w:pPr>
              <w:pStyle w:val="BodyText"/>
              <w:spacing w:before="162" w:line="480" w:lineRule="auto"/>
              <w:ind w:right="-90"/>
              <w:jc w:val="center"/>
              <w:rPr>
                <w:del w:id="15363" w:author="Hardik Malhotra" w:date="2021-09-30T19:35:00Z"/>
                <w:rFonts w:ascii="Verdana" w:hAnsi="Verdana" w:cs="Calibri"/>
                <w:sz w:val="14"/>
                <w:szCs w:val="14"/>
              </w:rPr>
              <w:pPrChange w:id="15364" w:author="Ritu Kamra" w:date="2021-09-27T17:37:00Z">
                <w:pPr>
                  <w:pStyle w:val="BodyText"/>
                  <w:spacing w:before="162" w:line="480" w:lineRule="auto"/>
                  <w:ind w:right="-90"/>
                  <w:jc w:val="both"/>
                </w:pPr>
              </w:pPrChange>
            </w:pPr>
            <w:del w:id="15365" w:author="Hardik Malhotra" w:date="2021-09-30T19:35:00Z">
              <w:r w:rsidRPr="00054F74" w:rsidDel="001848B0">
                <w:rPr>
                  <w:rFonts w:ascii="Verdana" w:hAnsi="Verdana" w:cs="Calibri"/>
                  <w:sz w:val="14"/>
                  <w:szCs w:val="14"/>
                </w:rPr>
                <w:delText>74.00</w:delText>
              </w:r>
            </w:del>
            <w:del w:id="15366"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367"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649EBF9" w14:textId="0D8E5A85" w:rsidR="00587138" w:rsidRPr="00054F74" w:rsidDel="001848B0" w:rsidRDefault="00587138">
            <w:pPr>
              <w:pStyle w:val="BodyText"/>
              <w:spacing w:before="162" w:line="480" w:lineRule="auto"/>
              <w:ind w:right="-90"/>
              <w:jc w:val="center"/>
              <w:rPr>
                <w:del w:id="15368" w:author="Hardik Malhotra" w:date="2021-09-30T19:35:00Z"/>
                <w:rFonts w:ascii="Verdana" w:hAnsi="Verdana" w:cs="Calibri"/>
                <w:sz w:val="14"/>
                <w:szCs w:val="14"/>
              </w:rPr>
              <w:pPrChange w:id="15369" w:author="Ritu Kamra" w:date="2021-09-27T17:37:00Z">
                <w:pPr>
                  <w:pStyle w:val="BodyText"/>
                  <w:spacing w:before="162" w:line="480" w:lineRule="auto"/>
                  <w:ind w:right="-90"/>
                  <w:jc w:val="both"/>
                </w:pPr>
              </w:pPrChange>
            </w:pPr>
            <w:del w:id="15370" w:author="Hardik Malhotra" w:date="2021-09-30T19:35:00Z">
              <w:r w:rsidRPr="00054F74" w:rsidDel="001848B0">
                <w:rPr>
                  <w:rFonts w:ascii="Verdana" w:hAnsi="Verdana" w:cs="Calibri"/>
                  <w:sz w:val="14"/>
                  <w:szCs w:val="14"/>
                </w:rPr>
                <w:delText>80.50</w:delText>
              </w:r>
            </w:del>
            <w:del w:id="15371"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372"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CEE70A5" w14:textId="29334F4C" w:rsidR="00587138" w:rsidRPr="00054F74" w:rsidDel="001848B0" w:rsidRDefault="00587138">
            <w:pPr>
              <w:pStyle w:val="BodyText"/>
              <w:spacing w:before="162" w:line="480" w:lineRule="auto"/>
              <w:ind w:right="-90"/>
              <w:jc w:val="center"/>
              <w:rPr>
                <w:del w:id="15373" w:author="Hardik Malhotra" w:date="2021-09-30T19:35:00Z"/>
                <w:rFonts w:ascii="Verdana" w:hAnsi="Verdana" w:cs="Calibri"/>
                <w:sz w:val="14"/>
                <w:szCs w:val="14"/>
              </w:rPr>
              <w:pPrChange w:id="15374" w:author="Ritu Kamra" w:date="2021-09-27T17:37:00Z">
                <w:pPr>
                  <w:pStyle w:val="BodyText"/>
                  <w:spacing w:before="162" w:line="480" w:lineRule="auto"/>
                  <w:ind w:right="-90"/>
                  <w:jc w:val="both"/>
                </w:pPr>
              </w:pPrChange>
            </w:pPr>
            <w:del w:id="15375" w:author="Hardik Malhotra" w:date="2021-09-30T19:35:00Z">
              <w:r w:rsidRPr="00054F74" w:rsidDel="001848B0">
                <w:rPr>
                  <w:rFonts w:ascii="Verdana" w:hAnsi="Verdana" w:cs="Calibri"/>
                  <w:sz w:val="14"/>
                  <w:szCs w:val="14"/>
                </w:rPr>
                <w:delText>88.00</w:delText>
              </w:r>
            </w:del>
            <w:del w:id="15376"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377"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26444D4" w14:textId="3075EC2E" w:rsidR="00587138" w:rsidRPr="00054F74" w:rsidDel="001848B0" w:rsidRDefault="00587138">
            <w:pPr>
              <w:pStyle w:val="BodyText"/>
              <w:spacing w:before="162" w:line="480" w:lineRule="auto"/>
              <w:ind w:right="-90"/>
              <w:jc w:val="center"/>
              <w:rPr>
                <w:del w:id="15378" w:author="Hardik Malhotra" w:date="2021-09-30T19:35:00Z"/>
                <w:rFonts w:ascii="Verdana" w:hAnsi="Verdana" w:cs="Calibri"/>
                <w:sz w:val="14"/>
                <w:szCs w:val="14"/>
              </w:rPr>
              <w:pPrChange w:id="15379" w:author="Ritu Kamra" w:date="2021-09-27T17:37:00Z">
                <w:pPr>
                  <w:pStyle w:val="BodyText"/>
                  <w:spacing w:before="162" w:line="480" w:lineRule="auto"/>
                  <w:ind w:right="-90"/>
                  <w:jc w:val="both"/>
                </w:pPr>
              </w:pPrChange>
            </w:pPr>
            <w:del w:id="15380" w:author="Hardik Malhotra" w:date="2021-09-30T19:35:00Z">
              <w:r w:rsidRPr="00054F74" w:rsidDel="001848B0">
                <w:rPr>
                  <w:rFonts w:ascii="Verdana" w:hAnsi="Verdana" w:cs="Calibri"/>
                  <w:sz w:val="14"/>
                  <w:szCs w:val="14"/>
                </w:rPr>
                <w:delText>92.00</w:delText>
              </w:r>
            </w:del>
            <w:del w:id="15381" w:author="Hardik Malhotra" w:date="2021-09-29T18:12:00Z">
              <w:r w:rsidRPr="00054F74" w:rsidDel="007C3A4C">
                <w:rPr>
                  <w:rFonts w:ascii="Verdana" w:hAnsi="Verdana" w:cs="Calibri"/>
                  <w:sz w:val="14"/>
                  <w:szCs w:val="14"/>
                </w:rPr>
                <w:delText>%</w:delText>
              </w:r>
            </w:del>
          </w:p>
        </w:tc>
      </w:tr>
      <w:tr w:rsidR="00587138" w:rsidRPr="00C568E6" w:rsidDel="001848B0" w14:paraId="747B192B" w14:textId="790192CB" w:rsidTr="001D08D4">
        <w:trPr>
          <w:trHeight w:val="545"/>
          <w:del w:id="15382" w:author="Hardik Malhotra" w:date="2021-09-30T19:35:00Z"/>
          <w:trPrChange w:id="15383" w:author="Ritu Kamra" w:date="2021-09-27T19:14:00Z">
            <w:trPr>
              <w:trHeight w:val="545"/>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384"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EAA3761" w14:textId="0C12AA67" w:rsidR="00587138" w:rsidRPr="00F929E8" w:rsidDel="001848B0" w:rsidRDefault="00587138" w:rsidP="00092529">
            <w:pPr>
              <w:pStyle w:val="BodyText"/>
              <w:spacing w:before="162" w:line="480" w:lineRule="auto"/>
              <w:ind w:right="-90"/>
              <w:jc w:val="both"/>
              <w:rPr>
                <w:del w:id="15385" w:author="Hardik Malhotra" w:date="2021-09-30T19:35:00Z"/>
                <w:rFonts w:ascii="Verdana" w:hAnsi="Verdana"/>
                <w:bCs/>
                <w:sz w:val="14"/>
                <w:szCs w:val="14"/>
              </w:rPr>
            </w:pPr>
            <w:del w:id="15386" w:author="Hardik Malhotra" w:date="2021-09-30T19:35:00Z">
              <w:r w:rsidRPr="00A221A1" w:rsidDel="001848B0">
                <w:rPr>
                  <w:rFonts w:ascii="Verdana" w:hAnsi="Verdana"/>
                  <w:bCs/>
                  <w:sz w:val="14"/>
                  <w:szCs w:val="14"/>
                </w:rPr>
                <w:delText>Olin Corporation</w:delText>
              </w:r>
            </w:del>
          </w:p>
        </w:tc>
        <w:tc>
          <w:tcPr>
            <w:tcW w:w="85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387"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31B316C" w14:textId="431FEA4A" w:rsidR="00587138" w:rsidRPr="00054F74" w:rsidDel="001848B0" w:rsidRDefault="00587138">
            <w:pPr>
              <w:pStyle w:val="BodyText"/>
              <w:spacing w:before="162" w:line="480" w:lineRule="auto"/>
              <w:ind w:right="-90"/>
              <w:jc w:val="center"/>
              <w:rPr>
                <w:del w:id="15388" w:author="Hardik Malhotra" w:date="2021-09-30T19:35:00Z"/>
                <w:rFonts w:ascii="Verdana" w:hAnsi="Verdana" w:cs="Calibri"/>
                <w:sz w:val="14"/>
                <w:szCs w:val="14"/>
              </w:rPr>
              <w:pPrChange w:id="15389" w:author="Ritu Kamra" w:date="2021-09-27T17:37:00Z">
                <w:pPr>
                  <w:pStyle w:val="BodyText"/>
                  <w:spacing w:before="162" w:line="480" w:lineRule="auto"/>
                  <w:ind w:right="-90"/>
                  <w:jc w:val="both"/>
                </w:pPr>
              </w:pPrChange>
            </w:pPr>
            <w:del w:id="15390" w:author="Hardik Malhotra" w:date="2021-09-30T19:35:00Z">
              <w:r w:rsidRPr="00054F74" w:rsidDel="001848B0">
                <w:rPr>
                  <w:rFonts w:ascii="Verdana" w:hAnsi="Verdana" w:cs="Calibri"/>
                  <w:sz w:val="14"/>
                  <w:szCs w:val="14"/>
                </w:rPr>
                <w:delText>74.00</w:delText>
              </w:r>
            </w:del>
            <w:del w:id="15391" w:author="Hardik Malhotra" w:date="2021-09-29T18:12:00Z">
              <w:r w:rsidRPr="00054F74" w:rsidDel="007C3A4C">
                <w:rPr>
                  <w:rFonts w:ascii="Verdana" w:hAnsi="Verdana" w:cs="Calibri"/>
                  <w:sz w:val="14"/>
                  <w:szCs w:val="14"/>
                </w:rPr>
                <w:delText>%</w:delText>
              </w:r>
            </w:del>
          </w:p>
        </w:tc>
        <w:tc>
          <w:tcPr>
            <w:tcW w:w="85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392"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543C404" w14:textId="3A6BED8D" w:rsidR="00587138" w:rsidRPr="00054F74" w:rsidDel="001848B0" w:rsidRDefault="00587138">
            <w:pPr>
              <w:pStyle w:val="BodyText"/>
              <w:spacing w:before="162" w:line="480" w:lineRule="auto"/>
              <w:ind w:right="-90"/>
              <w:jc w:val="center"/>
              <w:rPr>
                <w:del w:id="15393" w:author="Hardik Malhotra" w:date="2021-09-30T19:35:00Z"/>
                <w:rFonts w:ascii="Verdana" w:hAnsi="Verdana" w:cs="Calibri"/>
                <w:sz w:val="14"/>
                <w:szCs w:val="14"/>
              </w:rPr>
              <w:pPrChange w:id="15394" w:author="Ritu Kamra" w:date="2021-09-27T17:37:00Z">
                <w:pPr>
                  <w:pStyle w:val="BodyText"/>
                  <w:spacing w:before="162" w:line="480" w:lineRule="auto"/>
                  <w:ind w:right="-90"/>
                  <w:jc w:val="both"/>
                </w:pPr>
              </w:pPrChange>
            </w:pPr>
            <w:del w:id="15395" w:author="Hardik Malhotra" w:date="2021-09-30T19:35:00Z">
              <w:r w:rsidRPr="00054F74" w:rsidDel="001848B0">
                <w:rPr>
                  <w:rFonts w:ascii="Verdana" w:hAnsi="Verdana" w:cs="Calibri"/>
                  <w:sz w:val="14"/>
                  <w:szCs w:val="14"/>
                </w:rPr>
                <w:delText>75.00</w:delText>
              </w:r>
            </w:del>
            <w:del w:id="15396" w:author="Hardik Malhotra" w:date="2021-09-29T18:12:00Z">
              <w:r w:rsidRPr="00054F74" w:rsidDel="007C3A4C">
                <w:rPr>
                  <w:rFonts w:ascii="Verdana" w:hAnsi="Verdana" w:cs="Calibri"/>
                  <w:sz w:val="14"/>
                  <w:szCs w:val="14"/>
                </w:rPr>
                <w:delText>%</w:delText>
              </w:r>
            </w:del>
          </w:p>
        </w:tc>
        <w:tc>
          <w:tcPr>
            <w:tcW w:w="93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397"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3C3A7BF" w14:textId="59851DCD" w:rsidR="00587138" w:rsidRPr="00054F74" w:rsidDel="001848B0" w:rsidRDefault="00587138">
            <w:pPr>
              <w:pStyle w:val="BodyText"/>
              <w:spacing w:before="162" w:line="480" w:lineRule="auto"/>
              <w:ind w:right="-90"/>
              <w:jc w:val="center"/>
              <w:rPr>
                <w:del w:id="15398" w:author="Hardik Malhotra" w:date="2021-09-30T19:35:00Z"/>
                <w:rFonts w:ascii="Verdana" w:hAnsi="Verdana" w:cs="Calibri"/>
                <w:sz w:val="14"/>
                <w:szCs w:val="14"/>
              </w:rPr>
              <w:pPrChange w:id="15399" w:author="Ritu Kamra" w:date="2021-09-27T17:37:00Z">
                <w:pPr>
                  <w:pStyle w:val="BodyText"/>
                  <w:spacing w:before="162" w:line="480" w:lineRule="auto"/>
                  <w:ind w:right="-90"/>
                  <w:jc w:val="both"/>
                </w:pPr>
              </w:pPrChange>
            </w:pPr>
            <w:del w:id="15400" w:author="Hardik Malhotra" w:date="2021-09-30T19:35:00Z">
              <w:r w:rsidRPr="00054F74" w:rsidDel="001848B0">
                <w:rPr>
                  <w:rFonts w:ascii="Verdana" w:hAnsi="Verdana" w:cs="Calibri"/>
                  <w:sz w:val="14"/>
                  <w:szCs w:val="14"/>
                </w:rPr>
                <w:delText>80.00</w:delText>
              </w:r>
            </w:del>
            <w:del w:id="15401"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402"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406F925" w14:textId="62D52AAC" w:rsidR="00587138" w:rsidRPr="00054F74" w:rsidDel="001848B0" w:rsidRDefault="00587138">
            <w:pPr>
              <w:pStyle w:val="BodyText"/>
              <w:spacing w:before="162" w:line="480" w:lineRule="auto"/>
              <w:ind w:right="-90"/>
              <w:jc w:val="center"/>
              <w:rPr>
                <w:del w:id="15403" w:author="Hardik Malhotra" w:date="2021-09-30T19:35:00Z"/>
                <w:rFonts w:ascii="Verdana" w:hAnsi="Verdana" w:cs="Calibri"/>
                <w:sz w:val="14"/>
                <w:szCs w:val="14"/>
              </w:rPr>
              <w:pPrChange w:id="15404" w:author="Ritu Kamra" w:date="2021-09-27T17:37:00Z">
                <w:pPr>
                  <w:pStyle w:val="BodyText"/>
                  <w:spacing w:before="162" w:line="480" w:lineRule="auto"/>
                  <w:ind w:right="-90"/>
                  <w:jc w:val="both"/>
                </w:pPr>
              </w:pPrChange>
            </w:pPr>
            <w:del w:id="15405" w:author="Hardik Malhotra" w:date="2021-09-30T19:35:00Z">
              <w:r w:rsidRPr="00054F74" w:rsidDel="001848B0">
                <w:rPr>
                  <w:rFonts w:ascii="Verdana" w:hAnsi="Verdana" w:cs="Calibri"/>
                  <w:sz w:val="14"/>
                  <w:szCs w:val="14"/>
                </w:rPr>
                <w:delText>80.00</w:delText>
              </w:r>
            </w:del>
            <w:del w:id="15406"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407"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A90C11B" w14:textId="26D2E339" w:rsidR="00587138" w:rsidRPr="00054F74" w:rsidDel="001848B0" w:rsidRDefault="00587138">
            <w:pPr>
              <w:pStyle w:val="BodyText"/>
              <w:spacing w:before="162" w:line="480" w:lineRule="auto"/>
              <w:ind w:right="-90"/>
              <w:jc w:val="center"/>
              <w:rPr>
                <w:del w:id="15408" w:author="Hardik Malhotra" w:date="2021-09-30T19:35:00Z"/>
                <w:rFonts w:ascii="Verdana" w:hAnsi="Verdana" w:cs="Calibri"/>
                <w:sz w:val="14"/>
                <w:szCs w:val="14"/>
              </w:rPr>
              <w:pPrChange w:id="15409" w:author="Ritu Kamra" w:date="2021-09-27T17:37:00Z">
                <w:pPr>
                  <w:pStyle w:val="BodyText"/>
                  <w:spacing w:before="162" w:line="480" w:lineRule="auto"/>
                  <w:ind w:right="-90"/>
                  <w:jc w:val="both"/>
                </w:pPr>
              </w:pPrChange>
            </w:pPr>
            <w:del w:id="15410" w:author="Hardik Malhotra" w:date="2021-09-30T19:35:00Z">
              <w:r w:rsidRPr="00054F74" w:rsidDel="001848B0">
                <w:rPr>
                  <w:rFonts w:ascii="Verdana" w:hAnsi="Verdana" w:cs="Calibri"/>
                  <w:sz w:val="14"/>
                  <w:szCs w:val="14"/>
                </w:rPr>
                <w:delText>77.00</w:delText>
              </w:r>
            </w:del>
            <w:del w:id="15411" w:author="Hardik Malhotra" w:date="2021-09-29T18:12:00Z">
              <w:r w:rsidRPr="00054F74" w:rsidDel="007C3A4C">
                <w:rPr>
                  <w:rFonts w:ascii="Verdana" w:hAnsi="Verdana" w:cs="Calibri"/>
                  <w:sz w:val="14"/>
                  <w:szCs w:val="14"/>
                </w:rPr>
                <w:delText>%</w:delText>
              </w:r>
            </w:del>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412"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E4CF948" w14:textId="0363DA47" w:rsidR="00587138" w:rsidRPr="00054F74" w:rsidDel="001848B0" w:rsidRDefault="00587138">
            <w:pPr>
              <w:pStyle w:val="BodyText"/>
              <w:spacing w:before="162" w:line="480" w:lineRule="auto"/>
              <w:ind w:right="-90"/>
              <w:jc w:val="center"/>
              <w:rPr>
                <w:del w:id="15413" w:author="Hardik Malhotra" w:date="2021-09-30T19:35:00Z"/>
                <w:rFonts w:ascii="Verdana" w:hAnsi="Verdana" w:cs="Calibri"/>
                <w:sz w:val="14"/>
                <w:szCs w:val="14"/>
              </w:rPr>
              <w:pPrChange w:id="15414" w:author="Ritu Kamra" w:date="2021-09-27T17:37:00Z">
                <w:pPr>
                  <w:pStyle w:val="BodyText"/>
                  <w:spacing w:before="162" w:line="480" w:lineRule="auto"/>
                  <w:ind w:right="-90"/>
                  <w:jc w:val="both"/>
                </w:pPr>
              </w:pPrChange>
            </w:pPr>
            <w:del w:id="15415" w:author="Hardik Malhotra" w:date="2021-09-30T19:35:00Z">
              <w:r w:rsidRPr="00054F74" w:rsidDel="001848B0">
                <w:rPr>
                  <w:rFonts w:ascii="Verdana" w:hAnsi="Verdana" w:cs="Calibri"/>
                  <w:sz w:val="14"/>
                  <w:szCs w:val="14"/>
                </w:rPr>
                <w:delText>64.00</w:delText>
              </w:r>
            </w:del>
            <w:del w:id="15416"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417"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A041C25" w14:textId="28B97DBB" w:rsidR="00587138" w:rsidRPr="00054F74" w:rsidDel="001848B0" w:rsidRDefault="00587138">
            <w:pPr>
              <w:pStyle w:val="BodyText"/>
              <w:spacing w:before="162" w:line="480" w:lineRule="auto"/>
              <w:ind w:right="-90"/>
              <w:jc w:val="center"/>
              <w:rPr>
                <w:del w:id="15418" w:author="Hardik Malhotra" w:date="2021-09-30T19:35:00Z"/>
                <w:rFonts w:ascii="Verdana" w:hAnsi="Verdana" w:cs="Calibri"/>
                <w:sz w:val="14"/>
                <w:szCs w:val="14"/>
              </w:rPr>
              <w:pPrChange w:id="15419" w:author="Ritu Kamra" w:date="2021-09-27T17:37:00Z">
                <w:pPr>
                  <w:pStyle w:val="BodyText"/>
                  <w:spacing w:before="162" w:line="480" w:lineRule="auto"/>
                  <w:ind w:right="-90"/>
                  <w:jc w:val="both"/>
                </w:pPr>
              </w:pPrChange>
            </w:pPr>
            <w:del w:id="15420" w:author="Hardik Malhotra" w:date="2021-09-30T19:35:00Z">
              <w:r w:rsidRPr="00054F74" w:rsidDel="001848B0">
                <w:rPr>
                  <w:rFonts w:ascii="Verdana" w:hAnsi="Verdana" w:cs="Calibri"/>
                  <w:sz w:val="14"/>
                  <w:szCs w:val="14"/>
                </w:rPr>
                <w:delText>72.00</w:delText>
              </w:r>
            </w:del>
            <w:del w:id="15421"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422"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AB87AE0" w14:textId="6F1941A7" w:rsidR="00587138" w:rsidRPr="00054F74" w:rsidDel="001848B0" w:rsidRDefault="00587138">
            <w:pPr>
              <w:pStyle w:val="BodyText"/>
              <w:spacing w:before="162" w:line="480" w:lineRule="auto"/>
              <w:ind w:right="-90"/>
              <w:jc w:val="center"/>
              <w:rPr>
                <w:del w:id="15423" w:author="Hardik Malhotra" w:date="2021-09-30T19:35:00Z"/>
                <w:rFonts w:ascii="Verdana" w:hAnsi="Verdana" w:cs="Calibri"/>
                <w:sz w:val="14"/>
                <w:szCs w:val="14"/>
              </w:rPr>
              <w:pPrChange w:id="15424" w:author="Ritu Kamra" w:date="2021-09-27T17:37:00Z">
                <w:pPr>
                  <w:pStyle w:val="BodyText"/>
                  <w:spacing w:before="162" w:line="480" w:lineRule="auto"/>
                  <w:ind w:right="-90"/>
                  <w:jc w:val="both"/>
                </w:pPr>
              </w:pPrChange>
            </w:pPr>
            <w:del w:id="15425" w:author="Hardik Malhotra" w:date="2021-09-30T19:35:00Z">
              <w:r w:rsidRPr="00054F74" w:rsidDel="001848B0">
                <w:rPr>
                  <w:rFonts w:ascii="Verdana" w:hAnsi="Verdana" w:cs="Calibri"/>
                  <w:sz w:val="14"/>
                  <w:szCs w:val="14"/>
                </w:rPr>
                <w:delText>85.00</w:delText>
              </w:r>
            </w:del>
            <w:del w:id="15426"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427"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24ECF80" w14:textId="36F891E3" w:rsidR="00587138" w:rsidRPr="00054F74" w:rsidDel="001848B0" w:rsidRDefault="00587138">
            <w:pPr>
              <w:pStyle w:val="BodyText"/>
              <w:spacing w:before="162" w:line="480" w:lineRule="auto"/>
              <w:ind w:right="-90"/>
              <w:jc w:val="center"/>
              <w:rPr>
                <w:del w:id="15428" w:author="Hardik Malhotra" w:date="2021-09-30T19:35:00Z"/>
                <w:rFonts w:ascii="Verdana" w:hAnsi="Verdana" w:cs="Calibri"/>
                <w:sz w:val="14"/>
                <w:szCs w:val="14"/>
              </w:rPr>
              <w:pPrChange w:id="15429" w:author="Ritu Kamra" w:date="2021-09-27T17:37:00Z">
                <w:pPr>
                  <w:pStyle w:val="BodyText"/>
                  <w:spacing w:before="162" w:line="480" w:lineRule="auto"/>
                  <w:ind w:right="-90"/>
                  <w:jc w:val="both"/>
                </w:pPr>
              </w:pPrChange>
            </w:pPr>
            <w:del w:id="15430" w:author="Hardik Malhotra" w:date="2021-09-30T19:35:00Z">
              <w:r w:rsidRPr="00054F74" w:rsidDel="001848B0">
                <w:rPr>
                  <w:rFonts w:ascii="Verdana" w:hAnsi="Verdana" w:cs="Calibri"/>
                  <w:sz w:val="14"/>
                  <w:szCs w:val="14"/>
                </w:rPr>
                <w:delText>90.00</w:delText>
              </w:r>
            </w:del>
            <w:del w:id="15431" w:author="Hardik Malhotra" w:date="2021-09-29T18:12:00Z">
              <w:r w:rsidRPr="00054F74" w:rsidDel="007C3A4C">
                <w:rPr>
                  <w:rFonts w:ascii="Verdana" w:hAnsi="Verdana" w:cs="Calibri"/>
                  <w:sz w:val="14"/>
                  <w:szCs w:val="14"/>
                </w:rPr>
                <w:delText>%</w:delText>
              </w:r>
            </w:del>
          </w:p>
        </w:tc>
      </w:tr>
      <w:tr w:rsidR="00587138" w:rsidRPr="00C568E6" w:rsidDel="001848B0" w14:paraId="0B9BEC5C" w14:textId="7FD63C4C" w:rsidTr="001D08D4">
        <w:trPr>
          <w:trHeight w:val="545"/>
          <w:del w:id="15432" w:author="Hardik Malhotra" w:date="2021-09-30T19:35:00Z"/>
          <w:trPrChange w:id="15433" w:author="Ritu Kamra" w:date="2021-09-27T19:14:00Z">
            <w:trPr>
              <w:trHeight w:val="545"/>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434"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1818540" w14:textId="4C697413" w:rsidR="00587138" w:rsidRPr="00F929E8" w:rsidDel="001848B0" w:rsidRDefault="00587138" w:rsidP="00092529">
            <w:pPr>
              <w:pStyle w:val="BodyText"/>
              <w:spacing w:before="162" w:line="480" w:lineRule="auto"/>
              <w:ind w:right="-90"/>
              <w:jc w:val="both"/>
              <w:rPr>
                <w:del w:id="15435" w:author="Hardik Malhotra" w:date="2021-09-30T19:35:00Z"/>
                <w:rFonts w:ascii="Verdana" w:hAnsi="Verdana"/>
                <w:bCs/>
                <w:sz w:val="14"/>
                <w:szCs w:val="14"/>
              </w:rPr>
            </w:pPr>
            <w:del w:id="15436" w:author="Hardik Malhotra" w:date="2021-09-30T19:35:00Z">
              <w:r w:rsidRPr="00A221A1" w:rsidDel="001848B0">
                <w:rPr>
                  <w:rFonts w:ascii="Verdana" w:hAnsi="Verdana"/>
                  <w:bCs/>
                  <w:sz w:val="14"/>
                  <w:szCs w:val="14"/>
                </w:rPr>
                <w:delText>Dow Epoxy</w:delText>
              </w:r>
            </w:del>
          </w:p>
        </w:tc>
        <w:tc>
          <w:tcPr>
            <w:tcW w:w="85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437"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0E1C130" w14:textId="0496E056" w:rsidR="00587138" w:rsidRPr="00054F74" w:rsidDel="001848B0" w:rsidRDefault="00587138">
            <w:pPr>
              <w:pStyle w:val="BodyText"/>
              <w:spacing w:before="162" w:line="480" w:lineRule="auto"/>
              <w:ind w:right="-90"/>
              <w:jc w:val="center"/>
              <w:rPr>
                <w:del w:id="15438" w:author="Hardik Malhotra" w:date="2021-09-30T19:35:00Z"/>
                <w:rFonts w:ascii="Verdana" w:hAnsi="Verdana" w:cs="Calibri"/>
                <w:sz w:val="14"/>
                <w:szCs w:val="14"/>
              </w:rPr>
              <w:pPrChange w:id="15439" w:author="Ritu Kamra" w:date="2021-09-27T17:37:00Z">
                <w:pPr>
                  <w:pStyle w:val="BodyText"/>
                  <w:spacing w:before="162" w:line="480" w:lineRule="auto"/>
                  <w:ind w:right="-90"/>
                  <w:jc w:val="both"/>
                </w:pPr>
              </w:pPrChange>
            </w:pPr>
            <w:del w:id="15440" w:author="Hardik Malhotra" w:date="2021-09-30T19:35:00Z">
              <w:r w:rsidRPr="00054F74" w:rsidDel="001848B0">
                <w:rPr>
                  <w:rFonts w:ascii="Verdana" w:hAnsi="Verdana" w:cs="Calibri"/>
                  <w:sz w:val="14"/>
                  <w:szCs w:val="14"/>
                </w:rPr>
                <w:delText>70.00</w:delText>
              </w:r>
            </w:del>
            <w:del w:id="15441" w:author="Hardik Malhotra" w:date="2021-09-29T18:12:00Z">
              <w:r w:rsidRPr="00054F74" w:rsidDel="007C3A4C">
                <w:rPr>
                  <w:rFonts w:ascii="Verdana" w:hAnsi="Verdana" w:cs="Calibri"/>
                  <w:sz w:val="14"/>
                  <w:szCs w:val="14"/>
                </w:rPr>
                <w:delText>%</w:delText>
              </w:r>
            </w:del>
          </w:p>
        </w:tc>
        <w:tc>
          <w:tcPr>
            <w:tcW w:w="85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442"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FBD3F93" w14:textId="2B28F825" w:rsidR="00587138" w:rsidRPr="00054F74" w:rsidDel="001848B0" w:rsidRDefault="00587138">
            <w:pPr>
              <w:pStyle w:val="BodyText"/>
              <w:spacing w:before="162" w:line="480" w:lineRule="auto"/>
              <w:ind w:right="-90"/>
              <w:jc w:val="center"/>
              <w:rPr>
                <w:del w:id="15443" w:author="Hardik Malhotra" w:date="2021-09-30T19:35:00Z"/>
                <w:rFonts w:ascii="Verdana" w:hAnsi="Verdana" w:cs="Calibri"/>
                <w:sz w:val="14"/>
                <w:szCs w:val="14"/>
              </w:rPr>
              <w:pPrChange w:id="15444" w:author="Ritu Kamra" w:date="2021-09-27T17:37:00Z">
                <w:pPr>
                  <w:pStyle w:val="BodyText"/>
                  <w:spacing w:before="162" w:line="480" w:lineRule="auto"/>
                  <w:ind w:right="-90"/>
                  <w:jc w:val="both"/>
                </w:pPr>
              </w:pPrChange>
            </w:pPr>
            <w:del w:id="15445" w:author="Hardik Malhotra" w:date="2021-09-30T19:35:00Z">
              <w:r w:rsidRPr="00054F74" w:rsidDel="001848B0">
                <w:rPr>
                  <w:rFonts w:ascii="Verdana" w:hAnsi="Verdana" w:cs="Calibri"/>
                  <w:sz w:val="14"/>
                  <w:szCs w:val="14"/>
                </w:rPr>
                <w:delText>75.00</w:delText>
              </w:r>
            </w:del>
            <w:del w:id="15446" w:author="Hardik Malhotra" w:date="2021-09-29T18:12:00Z">
              <w:r w:rsidRPr="00054F74" w:rsidDel="007C3A4C">
                <w:rPr>
                  <w:rFonts w:ascii="Verdana" w:hAnsi="Verdana" w:cs="Calibri"/>
                  <w:sz w:val="14"/>
                  <w:szCs w:val="14"/>
                </w:rPr>
                <w:delText>%</w:delText>
              </w:r>
            </w:del>
          </w:p>
        </w:tc>
        <w:tc>
          <w:tcPr>
            <w:tcW w:w="93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447"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A3CF53F" w14:textId="5DC4600F" w:rsidR="00587138" w:rsidRPr="00054F74" w:rsidDel="001848B0" w:rsidRDefault="00587138">
            <w:pPr>
              <w:pStyle w:val="BodyText"/>
              <w:spacing w:before="162" w:line="480" w:lineRule="auto"/>
              <w:ind w:right="-90"/>
              <w:jc w:val="center"/>
              <w:rPr>
                <w:del w:id="15448" w:author="Hardik Malhotra" w:date="2021-09-30T19:35:00Z"/>
                <w:rFonts w:ascii="Verdana" w:hAnsi="Verdana" w:cs="Calibri"/>
                <w:sz w:val="14"/>
                <w:szCs w:val="14"/>
              </w:rPr>
              <w:pPrChange w:id="15449" w:author="Ritu Kamra" w:date="2021-09-27T17:37:00Z">
                <w:pPr>
                  <w:pStyle w:val="BodyText"/>
                  <w:spacing w:before="162" w:line="480" w:lineRule="auto"/>
                  <w:ind w:right="-90"/>
                  <w:jc w:val="both"/>
                </w:pPr>
              </w:pPrChange>
            </w:pPr>
            <w:del w:id="15450" w:author="Hardik Malhotra" w:date="2021-09-30T19:35:00Z">
              <w:r w:rsidRPr="00054F74" w:rsidDel="001848B0">
                <w:rPr>
                  <w:rFonts w:ascii="Verdana" w:hAnsi="Verdana" w:cs="Calibri"/>
                  <w:sz w:val="14"/>
                  <w:szCs w:val="14"/>
                </w:rPr>
                <w:delText>80.00</w:delText>
              </w:r>
            </w:del>
            <w:del w:id="15451"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452"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F993BB1" w14:textId="51A5F744" w:rsidR="00587138" w:rsidRPr="00054F74" w:rsidDel="001848B0" w:rsidRDefault="00587138">
            <w:pPr>
              <w:pStyle w:val="BodyText"/>
              <w:spacing w:before="162" w:line="480" w:lineRule="auto"/>
              <w:ind w:right="-90"/>
              <w:jc w:val="center"/>
              <w:rPr>
                <w:del w:id="15453" w:author="Hardik Malhotra" w:date="2021-09-30T19:35:00Z"/>
                <w:rFonts w:ascii="Verdana" w:hAnsi="Verdana" w:cs="Calibri"/>
                <w:sz w:val="14"/>
                <w:szCs w:val="14"/>
              </w:rPr>
              <w:pPrChange w:id="15454" w:author="Ritu Kamra" w:date="2021-09-27T17:37:00Z">
                <w:pPr>
                  <w:pStyle w:val="BodyText"/>
                  <w:spacing w:before="162" w:line="480" w:lineRule="auto"/>
                  <w:ind w:right="-90"/>
                  <w:jc w:val="both"/>
                </w:pPr>
              </w:pPrChange>
            </w:pPr>
            <w:del w:id="15455" w:author="Hardik Malhotra" w:date="2021-09-30T19:35:00Z">
              <w:r w:rsidRPr="00054F74" w:rsidDel="001848B0">
                <w:rPr>
                  <w:rFonts w:ascii="Verdana" w:hAnsi="Verdana" w:cs="Calibri"/>
                  <w:sz w:val="14"/>
                  <w:szCs w:val="14"/>
                </w:rPr>
                <w:delText>79.00</w:delText>
              </w:r>
            </w:del>
            <w:del w:id="15456"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457"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493CBEB" w14:textId="670BC10B" w:rsidR="00587138" w:rsidRPr="00054F74" w:rsidDel="001848B0" w:rsidRDefault="00587138">
            <w:pPr>
              <w:pStyle w:val="BodyText"/>
              <w:spacing w:before="162" w:line="480" w:lineRule="auto"/>
              <w:ind w:right="-90"/>
              <w:jc w:val="center"/>
              <w:rPr>
                <w:del w:id="15458" w:author="Hardik Malhotra" w:date="2021-09-30T19:35:00Z"/>
                <w:rFonts w:ascii="Verdana" w:hAnsi="Verdana" w:cs="Calibri"/>
                <w:sz w:val="14"/>
                <w:szCs w:val="14"/>
              </w:rPr>
              <w:pPrChange w:id="15459" w:author="Ritu Kamra" w:date="2021-09-27T17:37:00Z">
                <w:pPr>
                  <w:pStyle w:val="BodyText"/>
                  <w:spacing w:before="162" w:line="480" w:lineRule="auto"/>
                  <w:ind w:right="-90"/>
                  <w:jc w:val="both"/>
                </w:pPr>
              </w:pPrChange>
            </w:pPr>
            <w:del w:id="15460" w:author="Hardik Malhotra" w:date="2021-09-30T19:35:00Z">
              <w:r w:rsidRPr="00054F74" w:rsidDel="001848B0">
                <w:rPr>
                  <w:rFonts w:ascii="Verdana" w:hAnsi="Verdana" w:cs="Calibri"/>
                  <w:sz w:val="14"/>
                  <w:szCs w:val="14"/>
                </w:rPr>
                <w:delText>87.89</w:delText>
              </w:r>
            </w:del>
            <w:del w:id="15461" w:author="Hardik Malhotra" w:date="2021-09-29T18:12:00Z">
              <w:r w:rsidRPr="00054F74" w:rsidDel="007C3A4C">
                <w:rPr>
                  <w:rFonts w:ascii="Verdana" w:hAnsi="Verdana" w:cs="Calibri"/>
                  <w:sz w:val="14"/>
                  <w:szCs w:val="14"/>
                </w:rPr>
                <w:delText>%</w:delText>
              </w:r>
            </w:del>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462"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502CF4F" w14:textId="48F9BEED" w:rsidR="00587138" w:rsidRPr="00054F74" w:rsidDel="001848B0" w:rsidRDefault="00587138">
            <w:pPr>
              <w:pStyle w:val="BodyText"/>
              <w:spacing w:before="162" w:line="480" w:lineRule="auto"/>
              <w:ind w:right="-90"/>
              <w:jc w:val="center"/>
              <w:rPr>
                <w:del w:id="15463" w:author="Hardik Malhotra" w:date="2021-09-30T19:35:00Z"/>
                <w:rFonts w:ascii="Verdana" w:hAnsi="Verdana" w:cs="Calibri"/>
                <w:sz w:val="14"/>
                <w:szCs w:val="14"/>
              </w:rPr>
              <w:pPrChange w:id="15464" w:author="Ritu Kamra" w:date="2021-09-27T17:37:00Z">
                <w:pPr>
                  <w:pStyle w:val="BodyText"/>
                  <w:spacing w:before="162" w:line="480" w:lineRule="auto"/>
                  <w:ind w:right="-90"/>
                  <w:jc w:val="both"/>
                </w:pPr>
              </w:pPrChange>
            </w:pPr>
            <w:del w:id="15465" w:author="Hardik Malhotra" w:date="2021-09-30T19:35:00Z">
              <w:r w:rsidRPr="00054F74" w:rsidDel="001848B0">
                <w:rPr>
                  <w:rFonts w:ascii="Verdana" w:hAnsi="Verdana" w:cs="Calibri"/>
                  <w:sz w:val="14"/>
                  <w:szCs w:val="14"/>
                </w:rPr>
                <w:delText>73.00</w:delText>
              </w:r>
            </w:del>
            <w:del w:id="15466"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467"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7D7FAD7" w14:textId="301E7492" w:rsidR="00587138" w:rsidRPr="00054F74" w:rsidDel="001848B0" w:rsidRDefault="00587138">
            <w:pPr>
              <w:pStyle w:val="BodyText"/>
              <w:spacing w:before="162" w:line="480" w:lineRule="auto"/>
              <w:ind w:right="-90"/>
              <w:jc w:val="center"/>
              <w:rPr>
                <w:del w:id="15468" w:author="Hardik Malhotra" w:date="2021-09-30T19:35:00Z"/>
                <w:rFonts w:ascii="Verdana" w:hAnsi="Verdana" w:cs="Calibri"/>
                <w:sz w:val="14"/>
                <w:szCs w:val="14"/>
              </w:rPr>
              <w:pPrChange w:id="15469" w:author="Ritu Kamra" w:date="2021-09-27T17:37:00Z">
                <w:pPr>
                  <w:pStyle w:val="BodyText"/>
                  <w:spacing w:before="162" w:line="480" w:lineRule="auto"/>
                  <w:ind w:right="-90"/>
                  <w:jc w:val="both"/>
                </w:pPr>
              </w:pPrChange>
            </w:pPr>
            <w:del w:id="15470" w:author="Hardik Malhotra" w:date="2021-09-30T19:35:00Z">
              <w:r w:rsidRPr="00054F74" w:rsidDel="001848B0">
                <w:rPr>
                  <w:rFonts w:ascii="Verdana" w:hAnsi="Verdana" w:cs="Calibri"/>
                  <w:sz w:val="14"/>
                  <w:szCs w:val="14"/>
                </w:rPr>
                <w:delText>75.00</w:delText>
              </w:r>
            </w:del>
            <w:del w:id="15471"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472"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3BEEE95" w14:textId="1B6AE327" w:rsidR="00587138" w:rsidRPr="00054F74" w:rsidDel="001848B0" w:rsidRDefault="00587138">
            <w:pPr>
              <w:pStyle w:val="BodyText"/>
              <w:spacing w:before="162" w:line="480" w:lineRule="auto"/>
              <w:ind w:right="-90"/>
              <w:jc w:val="center"/>
              <w:rPr>
                <w:del w:id="15473" w:author="Hardik Malhotra" w:date="2021-09-30T19:35:00Z"/>
                <w:rFonts w:ascii="Verdana" w:hAnsi="Verdana" w:cs="Calibri"/>
                <w:sz w:val="14"/>
                <w:szCs w:val="14"/>
              </w:rPr>
              <w:pPrChange w:id="15474" w:author="Ritu Kamra" w:date="2021-09-27T17:37:00Z">
                <w:pPr>
                  <w:pStyle w:val="BodyText"/>
                  <w:spacing w:before="162" w:line="480" w:lineRule="auto"/>
                  <w:ind w:right="-90"/>
                  <w:jc w:val="both"/>
                </w:pPr>
              </w:pPrChange>
            </w:pPr>
            <w:del w:id="15475" w:author="Hardik Malhotra" w:date="2021-09-30T19:35:00Z">
              <w:r w:rsidRPr="00054F74" w:rsidDel="001848B0">
                <w:rPr>
                  <w:rFonts w:ascii="Verdana" w:hAnsi="Verdana" w:cs="Calibri"/>
                  <w:sz w:val="14"/>
                  <w:szCs w:val="14"/>
                </w:rPr>
                <w:delText>80.00</w:delText>
              </w:r>
            </w:del>
            <w:del w:id="15476"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477"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ED3BA39" w14:textId="6E990809" w:rsidR="00587138" w:rsidRPr="00054F74" w:rsidDel="001848B0" w:rsidRDefault="00587138">
            <w:pPr>
              <w:pStyle w:val="BodyText"/>
              <w:spacing w:before="162" w:line="480" w:lineRule="auto"/>
              <w:ind w:right="-90"/>
              <w:jc w:val="center"/>
              <w:rPr>
                <w:del w:id="15478" w:author="Hardik Malhotra" w:date="2021-09-30T19:35:00Z"/>
                <w:rFonts w:ascii="Verdana" w:hAnsi="Verdana" w:cs="Calibri"/>
                <w:sz w:val="14"/>
                <w:szCs w:val="14"/>
              </w:rPr>
              <w:pPrChange w:id="15479" w:author="Ritu Kamra" w:date="2021-09-27T17:37:00Z">
                <w:pPr>
                  <w:pStyle w:val="BodyText"/>
                  <w:spacing w:before="162" w:line="480" w:lineRule="auto"/>
                  <w:ind w:right="-90"/>
                  <w:jc w:val="both"/>
                </w:pPr>
              </w:pPrChange>
            </w:pPr>
            <w:del w:id="15480" w:author="Hardik Malhotra" w:date="2021-09-30T19:35:00Z">
              <w:r w:rsidRPr="00054F74" w:rsidDel="001848B0">
                <w:rPr>
                  <w:rFonts w:ascii="Verdana" w:hAnsi="Verdana" w:cs="Calibri"/>
                  <w:sz w:val="14"/>
                  <w:szCs w:val="14"/>
                </w:rPr>
                <w:delText>88.00</w:delText>
              </w:r>
            </w:del>
            <w:del w:id="15481" w:author="Hardik Malhotra" w:date="2021-09-29T18:12:00Z">
              <w:r w:rsidRPr="00054F74" w:rsidDel="007C3A4C">
                <w:rPr>
                  <w:rFonts w:ascii="Verdana" w:hAnsi="Verdana" w:cs="Calibri"/>
                  <w:sz w:val="14"/>
                  <w:szCs w:val="14"/>
                </w:rPr>
                <w:delText>%</w:delText>
              </w:r>
            </w:del>
          </w:p>
        </w:tc>
      </w:tr>
      <w:tr w:rsidR="00587138" w:rsidRPr="00C568E6" w:rsidDel="001848B0" w14:paraId="78E8CC3B" w14:textId="22E30883" w:rsidTr="001D08D4">
        <w:trPr>
          <w:trHeight w:val="545"/>
          <w:del w:id="15482" w:author="Hardik Malhotra" w:date="2021-09-30T19:35:00Z"/>
          <w:trPrChange w:id="15483" w:author="Ritu Kamra" w:date="2021-09-27T19:14:00Z">
            <w:trPr>
              <w:trHeight w:val="545"/>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484"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7C73C1E" w14:textId="58D439B3" w:rsidR="00587138" w:rsidRPr="00F929E8" w:rsidDel="001848B0" w:rsidRDefault="00587138" w:rsidP="00092529">
            <w:pPr>
              <w:pStyle w:val="BodyText"/>
              <w:spacing w:before="162" w:line="480" w:lineRule="auto"/>
              <w:ind w:right="-90"/>
              <w:jc w:val="both"/>
              <w:rPr>
                <w:del w:id="15485" w:author="Hardik Malhotra" w:date="2021-09-30T19:35:00Z"/>
                <w:rFonts w:ascii="Verdana" w:hAnsi="Verdana"/>
                <w:bCs/>
                <w:sz w:val="14"/>
                <w:szCs w:val="14"/>
              </w:rPr>
            </w:pPr>
            <w:del w:id="15486" w:author="Hardik Malhotra" w:date="2021-09-30T19:35:00Z">
              <w:r w:rsidRPr="00A221A1" w:rsidDel="001848B0">
                <w:rPr>
                  <w:rFonts w:ascii="Verdana" w:hAnsi="Verdana"/>
                  <w:bCs/>
                  <w:sz w:val="14"/>
                  <w:szCs w:val="14"/>
                </w:rPr>
                <w:delText>LEUNA-Harze GmbH</w:delText>
              </w:r>
            </w:del>
          </w:p>
        </w:tc>
        <w:tc>
          <w:tcPr>
            <w:tcW w:w="85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487"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15A3BAB" w14:textId="60B67F3D" w:rsidR="00587138" w:rsidRPr="00054F74" w:rsidDel="001848B0" w:rsidRDefault="00587138">
            <w:pPr>
              <w:pStyle w:val="BodyText"/>
              <w:spacing w:before="162" w:line="480" w:lineRule="auto"/>
              <w:ind w:right="-90"/>
              <w:jc w:val="center"/>
              <w:rPr>
                <w:del w:id="15488" w:author="Hardik Malhotra" w:date="2021-09-30T19:35:00Z"/>
                <w:rFonts w:ascii="Verdana" w:hAnsi="Verdana" w:cs="Calibri"/>
                <w:sz w:val="14"/>
                <w:szCs w:val="14"/>
              </w:rPr>
              <w:pPrChange w:id="15489" w:author="Ritu Kamra" w:date="2021-09-27T17:37:00Z">
                <w:pPr>
                  <w:pStyle w:val="BodyText"/>
                  <w:spacing w:before="162" w:line="480" w:lineRule="auto"/>
                  <w:ind w:right="-90"/>
                  <w:jc w:val="both"/>
                </w:pPr>
              </w:pPrChange>
            </w:pPr>
            <w:del w:id="15490" w:author="Hardik Malhotra" w:date="2021-09-30T19:35:00Z">
              <w:r w:rsidRPr="00054F74" w:rsidDel="001848B0">
                <w:rPr>
                  <w:rFonts w:ascii="Verdana" w:hAnsi="Verdana" w:cs="Calibri"/>
                  <w:sz w:val="14"/>
                  <w:szCs w:val="14"/>
                </w:rPr>
                <w:delText>75.00</w:delText>
              </w:r>
            </w:del>
            <w:del w:id="15491" w:author="Hardik Malhotra" w:date="2021-09-29T18:12:00Z">
              <w:r w:rsidRPr="00054F74" w:rsidDel="007C3A4C">
                <w:rPr>
                  <w:rFonts w:ascii="Verdana" w:hAnsi="Verdana" w:cs="Calibri"/>
                  <w:sz w:val="14"/>
                  <w:szCs w:val="14"/>
                </w:rPr>
                <w:delText>%</w:delText>
              </w:r>
            </w:del>
          </w:p>
        </w:tc>
        <w:tc>
          <w:tcPr>
            <w:tcW w:w="85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492"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DAFD0D5" w14:textId="543C20A0" w:rsidR="00587138" w:rsidRPr="00054F74" w:rsidDel="001848B0" w:rsidRDefault="00587138">
            <w:pPr>
              <w:pStyle w:val="BodyText"/>
              <w:spacing w:before="162" w:line="480" w:lineRule="auto"/>
              <w:ind w:right="-90"/>
              <w:jc w:val="center"/>
              <w:rPr>
                <w:del w:id="15493" w:author="Hardik Malhotra" w:date="2021-09-30T19:35:00Z"/>
                <w:rFonts w:ascii="Verdana" w:hAnsi="Verdana" w:cs="Calibri"/>
                <w:sz w:val="14"/>
                <w:szCs w:val="14"/>
              </w:rPr>
              <w:pPrChange w:id="15494" w:author="Ritu Kamra" w:date="2021-09-27T17:37:00Z">
                <w:pPr>
                  <w:pStyle w:val="BodyText"/>
                  <w:spacing w:before="162" w:line="480" w:lineRule="auto"/>
                  <w:ind w:right="-90"/>
                  <w:jc w:val="both"/>
                </w:pPr>
              </w:pPrChange>
            </w:pPr>
            <w:del w:id="15495" w:author="Hardik Malhotra" w:date="2021-09-30T19:35:00Z">
              <w:r w:rsidRPr="00054F74" w:rsidDel="001848B0">
                <w:rPr>
                  <w:rFonts w:ascii="Verdana" w:hAnsi="Verdana" w:cs="Calibri"/>
                  <w:sz w:val="14"/>
                  <w:szCs w:val="14"/>
                </w:rPr>
                <w:delText>76.67</w:delText>
              </w:r>
            </w:del>
            <w:del w:id="15496" w:author="Hardik Malhotra" w:date="2021-09-29T18:12:00Z">
              <w:r w:rsidRPr="00054F74" w:rsidDel="007C3A4C">
                <w:rPr>
                  <w:rFonts w:ascii="Verdana" w:hAnsi="Verdana" w:cs="Calibri"/>
                  <w:sz w:val="14"/>
                  <w:szCs w:val="14"/>
                </w:rPr>
                <w:delText>%</w:delText>
              </w:r>
            </w:del>
          </w:p>
        </w:tc>
        <w:tc>
          <w:tcPr>
            <w:tcW w:w="93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497"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CEB60AF" w14:textId="21BC6F52" w:rsidR="00587138" w:rsidRPr="00054F74" w:rsidDel="001848B0" w:rsidRDefault="00587138">
            <w:pPr>
              <w:pStyle w:val="BodyText"/>
              <w:spacing w:before="162" w:line="480" w:lineRule="auto"/>
              <w:ind w:right="-90"/>
              <w:jc w:val="center"/>
              <w:rPr>
                <w:del w:id="15498" w:author="Hardik Malhotra" w:date="2021-09-30T19:35:00Z"/>
                <w:rFonts w:ascii="Verdana" w:hAnsi="Verdana" w:cs="Calibri"/>
                <w:sz w:val="14"/>
                <w:szCs w:val="14"/>
              </w:rPr>
              <w:pPrChange w:id="15499" w:author="Ritu Kamra" w:date="2021-09-27T17:37:00Z">
                <w:pPr>
                  <w:pStyle w:val="BodyText"/>
                  <w:spacing w:before="162" w:line="480" w:lineRule="auto"/>
                  <w:ind w:right="-90"/>
                  <w:jc w:val="both"/>
                </w:pPr>
              </w:pPrChange>
            </w:pPr>
            <w:del w:id="15500" w:author="Hardik Malhotra" w:date="2021-09-30T19:35:00Z">
              <w:r w:rsidRPr="00054F74" w:rsidDel="001848B0">
                <w:rPr>
                  <w:rFonts w:ascii="Verdana" w:hAnsi="Verdana" w:cs="Calibri"/>
                  <w:sz w:val="14"/>
                  <w:szCs w:val="14"/>
                </w:rPr>
                <w:delText>80.00</w:delText>
              </w:r>
            </w:del>
            <w:del w:id="15501"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502"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CE8E33B" w14:textId="5507646B" w:rsidR="00587138" w:rsidRPr="00054F74" w:rsidDel="001848B0" w:rsidRDefault="00587138">
            <w:pPr>
              <w:pStyle w:val="BodyText"/>
              <w:spacing w:before="162" w:line="480" w:lineRule="auto"/>
              <w:ind w:right="-90"/>
              <w:jc w:val="center"/>
              <w:rPr>
                <w:del w:id="15503" w:author="Hardik Malhotra" w:date="2021-09-30T19:35:00Z"/>
                <w:rFonts w:ascii="Verdana" w:hAnsi="Verdana" w:cs="Calibri"/>
                <w:sz w:val="14"/>
                <w:szCs w:val="14"/>
              </w:rPr>
              <w:pPrChange w:id="15504" w:author="Ritu Kamra" w:date="2021-09-27T17:37:00Z">
                <w:pPr>
                  <w:pStyle w:val="BodyText"/>
                  <w:spacing w:before="162" w:line="480" w:lineRule="auto"/>
                  <w:ind w:right="-90"/>
                  <w:jc w:val="both"/>
                </w:pPr>
              </w:pPrChange>
            </w:pPr>
            <w:del w:id="15505" w:author="Hardik Malhotra" w:date="2021-09-30T19:35:00Z">
              <w:r w:rsidRPr="00054F74" w:rsidDel="001848B0">
                <w:rPr>
                  <w:rFonts w:ascii="Verdana" w:hAnsi="Verdana" w:cs="Calibri"/>
                  <w:sz w:val="14"/>
                  <w:szCs w:val="14"/>
                </w:rPr>
                <w:delText>81.00</w:delText>
              </w:r>
            </w:del>
            <w:del w:id="15506"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507"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D62171D" w14:textId="17A44F97" w:rsidR="00587138" w:rsidRPr="00054F74" w:rsidDel="001848B0" w:rsidRDefault="00587138">
            <w:pPr>
              <w:pStyle w:val="BodyText"/>
              <w:spacing w:before="162" w:line="480" w:lineRule="auto"/>
              <w:ind w:right="-90"/>
              <w:jc w:val="center"/>
              <w:rPr>
                <w:del w:id="15508" w:author="Hardik Malhotra" w:date="2021-09-30T19:35:00Z"/>
                <w:rFonts w:ascii="Verdana" w:hAnsi="Verdana" w:cs="Calibri"/>
                <w:sz w:val="14"/>
                <w:szCs w:val="14"/>
              </w:rPr>
              <w:pPrChange w:id="15509" w:author="Ritu Kamra" w:date="2021-09-27T17:37:00Z">
                <w:pPr>
                  <w:pStyle w:val="BodyText"/>
                  <w:spacing w:before="162" w:line="480" w:lineRule="auto"/>
                  <w:ind w:right="-90"/>
                  <w:jc w:val="both"/>
                </w:pPr>
              </w:pPrChange>
            </w:pPr>
            <w:del w:id="15510" w:author="Hardik Malhotra" w:date="2021-09-30T19:35:00Z">
              <w:r w:rsidRPr="00054F74" w:rsidDel="001848B0">
                <w:rPr>
                  <w:rFonts w:ascii="Verdana" w:hAnsi="Verdana" w:cs="Calibri"/>
                  <w:sz w:val="14"/>
                  <w:szCs w:val="14"/>
                </w:rPr>
                <w:delText>85.67</w:delText>
              </w:r>
            </w:del>
            <w:del w:id="15511" w:author="Hardik Malhotra" w:date="2021-09-29T18:12:00Z">
              <w:r w:rsidRPr="00054F74" w:rsidDel="007C3A4C">
                <w:rPr>
                  <w:rFonts w:ascii="Verdana" w:hAnsi="Verdana" w:cs="Calibri"/>
                  <w:sz w:val="14"/>
                  <w:szCs w:val="14"/>
                </w:rPr>
                <w:delText>%</w:delText>
              </w:r>
            </w:del>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512"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71D94B8" w14:textId="158E0ADB" w:rsidR="00587138" w:rsidRPr="00054F74" w:rsidDel="001848B0" w:rsidRDefault="00587138">
            <w:pPr>
              <w:pStyle w:val="BodyText"/>
              <w:spacing w:before="162" w:line="480" w:lineRule="auto"/>
              <w:ind w:right="-90"/>
              <w:jc w:val="center"/>
              <w:rPr>
                <w:del w:id="15513" w:author="Hardik Malhotra" w:date="2021-09-30T19:35:00Z"/>
                <w:rFonts w:ascii="Verdana" w:hAnsi="Verdana" w:cs="Calibri"/>
                <w:sz w:val="14"/>
                <w:szCs w:val="14"/>
              </w:rPr>
              <w:pPrChange w:id="15514" w:author="Ritu Kamra" w:date="2021-09-27T17:37:00Z">
                <w:pPr>
                  <w:pStyle w:val="BodyText"/>
                  <w:spacing w:before="162" w:line="480" w:lineRule="auto"/>
                  <w:ind w:right="-90"/>
                  <w:jc w:val="both"/>
                </w:pPr>
              </w:pPrChange>
            </w:pPr>
            <w:del w:id="15515" w:author="Hardik Malhotra" w:date="2021-09-30T19:35:00Z">
              <w:r w:rsidRPr="00054F74" w:rsidDel="001848B0">
                <w:rPr>
                  <w:rFonts w:ascii="Verdana" w:hAnsi="Verdana" w:cs="Calibri"/>
                  <w:sz w:val="14"/>
                  <w:szCs w:val="14"/>
                </w:rPr>
                <w:delText>59.00</w:delText>
              </w:r>
            </w:del>
            <w:del w:id="15516"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517"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4DF20DF" w14:textId="0543337A" w:rsidR="00587138" w:rsidRPr="00054F74" w:rsidDel="001848B0" w:rsidRDefault="00587138">
            <w:pPr>
              <w:pStyle w:val="BodyText"/>
              <w:spacing w:before="162" w:line="480" w:lineRule="auto"/>
              <w:ind w:right="-90"/>
              <w:jc w:val="center"/>
              <w:rPr>
                <w:del w:id="15518" w:author="Hardik Malhotra" w:date="2021-09-30T19:35:00Z"/>
                <w:rFonts w:ascii="Verdana" w:hAnsi="Verdana" w:cs="Calibri"/>
                <w:sz w:val="14"/>
                <w:szCs w:val="14"/>
              </w:rPr>
              <w:pPrChange w:id="15519" w:author="Ritu Kamra" w:date="2021-09-27T17:37:00Z">
                <w:pPr>
                  <w:pStyle w:val="BodyText"/>
                  <w:spacing w:before="162" w:line="480" w:lineRule="auto"/>
                  <w:ind w:right="-90"/>
                  <w:jc w:val="both"/>
                </w:pPr>
              </w:pPrChange>
            </w:pPr>
            <w:del w:id="15520" w:author="Hardik Malhotra" w:date="2021-09-30T19:35:00Z">
              <w:r w:rsidRPr="00054F74" w:rsidDel="001848B0">
                <w:rPr>
                  <w:rFonts w:ascii="Verdana" w:hAnsi="Verdana" w:cs="Calibri"/>
                  <w:sz w:val="14"/>
                  <w:szCs w:val="14"/>
                </w:rPr>
                <w:delText>65.40</w:delText>
              </w:r>
            </w:del>
            <w:del w:id="15521"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522"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EFCF68A" w14:textId="7E1A8078" w:rsidR="00587138" w:rsidRPr="00054F74" w:rsidDel="001848B0" w:rsidRDefault="00587138">
            <w:pPr>
              <w:pStyle w:val="BodyText"/>
              <w:spacing w:before="162" w:line="480" w:lineRule="auto"/>
              <w:ind w:right="-90"/>
              <w:jc w:val="center"/>
              <w:rPr>
                <w:del w:id="15523" w:author="Hardik Malhotra" w:date="2021-09-30T19:35:00Z"/>
                <w:rFonts w:ascii="Verdana" w:hAnsi="Verdana" w:cs="Calibri"/>
                <w:sz w:val="14"/>
                <w:szCs w:val="14"/>
              </w:rPr>
              <w:pPrChange w:id="15524" w:author="Ritu Kamra" w:date="2021-09-27T17:37:00Z">
                <w:pPr>
                  <w:pStyle w:val="BodyText"/>
                  <w:spacing w:before="162" w:line="480" w:lineRule="auto"/>
                  <w:ind w:right="-90"/>
                  <w:jc w:val="both"/>
                </w:pPr>
              </w:pPrChange>
            </w:pPr>
            <w:del w:id="15525" w:author="Hardik Malhotra" w:date="2021-09-30T19:35:00Z">
              <w:r w:rsidRPr="00054F74" w:rsidDel="001848B0">
                <w:rPr>
                  <w:rFonts w:ascii="Verdana" w:hAnsi="Verdana" w:cs="Calibri"/>
                  <w:sz w:val="14"/>
                  <w:szCs w:val="14"/>
                </w:rPr>
                <w:delText>70.00</w:delText>
              </w:r>
            </w:del>
            <w:del w:id="15526"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527"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98AB259" w14:textId="59BF81CA" w:rsidR="00587138" w:rsidRPr="00054F74" w:rsidDel="001848B0" w:rsidRDefault="00587138">
            <w:pPr>
              <w:pStyle w:val="BodyText"/>
              <w:spacing w:before="162" w:line="480" w:lineRule="auto"/>
              <w:ind w:right="-90"/>
              <w:jc w:val="center"/>
              <w:rPr>
                <w:del w:id="15528" w:author="Hardik Malhotra" w:date="2021-09-30T19:35:00Z"/>
                <w:rFonts w:ascii="Verdana" w:hAnsi="Verdana" w:cs="Calibri"/>
                <w:sz w:val="14"/>
                <w:szCs w:val="14"/>
              </w:rPr>
              <w:pPrChange w:id="15529" w:author="Ritu Kamra" w:date="2021-09-27T17:37:00Z">
                <w:pPr>
                  <w:pStyle w:val="BodyText"/>
                  <w:spacing w:before="162" w:line="480" w:lineRule="auto"/>
                  <w:ind w:right="-90"/>
                  <w:jc w:val="both"/>
                </w:pPr>
              </w:pPrChange>
            </w:pPr>
            <w:del w:id="15530" w:author="Hardik Malhotra" w:date="2021-09-30T19:35:00Z">
              <w:r w:rsidRPr="00054F74" w:rsidDel="001848B0">
                <w:rPr>
                  <w:rFonts w:ascii="Verdana" w:hAnsi="Verdana" w:cs="Calibri"/>
                  <w:sz w:val="14"/>
                  <w:szCs w:val="14"/>
                </w:rPr>
                <w:delText>78.00</w:delText>
              </w:r>
            </w:del>
            <w:del w:id="15531" w:author="Hardik Malhotra" w:date="2021-09-29T18:12:00Z">
              <w:r w:rsidRPr="00054F74" w:rsidDel="007C3A4C">
                <w:rPr>
                  <w:rFonts w:ascii="Verdana" w:hAnsi="Verdana" w:cs="Calibri"/>
                  <w:sz w:val="14"/>
                  <w:szCs w:val="14"/>
                </w:rPr>
                <w:delText>%</w:delText>
              </w:r>
            </w:del>
          </w:p>
        </w:tc>
      </w:tr>
      <w:tr w:rsidR="00587138" w:rsidRPr="00C568E6" w:rsidDel="001848B0" w14:paraId="754D4AB2" w14:textId="5F2DF06B" w:rsidTr="001D08D4">
        <w:trPr>
          <w:trHeight w:val="545"/>
          <w:del w:id="15532" w:author="Hardik Malhotra" w:date="2021-09-30T19:35:00Z"/>
          <w:trPrChange w:id="15533" w:author="Ritu Kamra" w:date="2021-09-27T19:14:00Z">
            <w:trPr>
              <w:trHeight w:val="545"/>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534"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5EFF3B7" w14:textId="7ACA532B" w:rsidR="00587138" w:rsidRPr="00F929E8" w:rsidDel="001848B0" w:rsidRDefault="00587138" w:rsidP="00092529">
            <w:pPr>
              <w:pStyle w:val="BodyText"/>
              <w:spacing w:before="162" w:line="480" w:lineRule="auto"/>
              <w:ind w:right="-90"/>
              <w:jc w:val="both"/>
              <w:rPr>
                <w:del w:id="15535" w:author="Hardik Malhotra" w:date="2021-09-30T19:35:00Z"/>
                <w:rFonts w:ascii="Verdana" w:hAnsi="Verdana"/>
                <w:bCs/>
                <w:sz w:val="14"/>
                <w:szCs w:val="14"/>
              </w:rPr>
            </w:pPr>
            <w:del w:id="15536" w:author="Hardik Malhotra" w:date="2021-09-30T19:35:00Z">
              <w:r w:rsidRPr="00A221A1" w:rsidDel="001848B0">
                <w:rPr>
                  <w:rFonts w:ascii="Verdana" w:hAnsi="Verdana"/>
                  <w:bCs/>
                  <w:sz w:val="14"/>
                  <w:szCs w:val="14"/>
                </w:rPr>
                <w:delText>Hexion Inc.</w:delText>
              </w:r>
            </w:del>
          </w:p>
        </w:tc>
        <w:tc>
          <w:tcPr>
            <w:tcW w:w="85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537"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16565C2" w14:textId="3EE580B2" w:rsidR="00587138" w:rsidRPr="00054F74" w:rsidDel="001848B0" w:rsidRDefault="00587138">
            <w:pPr>
              <w:pStyle w:val="BodyText"/>
              <w:spacing w:before="162" w:line="480" w:lineRule="auto"/>
              <w:ind w:right="-90"/>
              <w:jc w:val="center"/>
              <w:rPr>
                <w:del w:id="15538" w:author="Hardik Malhotra" w:date="2021-09-30T19:35:00Z"/>
                <w:rFonts w:ascii="Verdana" w:hAnsi="Verdana" w:cs="Calibri"/>
                <w:sz w:val="14"/>
                <w:szCs w:val="14"/>
              </w:rPr>
              <w:pPrChange w:id="15539" w:author="Ritu Kamra" w:date="2021-09-27T17:37:00Z">
                <w:pPr>
                  <w:pStyle w:val="BodyText"/>
                  <w:spacing w:before="162" w:line="480" w:lineRule="auto"/>
                  <w:ind w:right="-90"/>
                  <w:jc w:val="both"/>
                </w:pPr>
              </w:pPrChange>
            </w:pPr>
            <w:del w:id="15540" w:author="Hardik Malhotra" w:date="2021-09-30T19:35:00Z">
              <w:r w:rsidRPr="00054F74" w:rsidDel="001848B0">
                <w:rPr>
                  <w:rFonts w:ascii="Verdana" w:hAnsi="Verdana" w:cs="Calibri"/>
                  <w:sz w:val="14"/>
                  <w:szCs w:val="14"/>
                </w:rPr>
                <w:delText>70.00</w:delText>
              </w:r>
            </w:del>
            <w:del w:id="15541" w:author="Hardik Malhotra" w:date="2021-09-29T18:12:00Z">
              <w:r w:rsidRPr="00054F74" w:rsidDel="007C3A4C">
                <w:rPr>
                  <w:rFonts w:ascii="Verdana" w:hAnsi="Verdana" w:cs="Calibri"/>
                  <w:sz w:val="14"/>
                  <w:szCs w:val="14"/>
                </w:rPr>
                <w:delText>%</w:delText>
              </w:r>
            </w:del>
          </w:p>
        </w:tc>
        <w:tc>
          <w:tcPr>
            <w:tcW w:w="85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542"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9FD98BF" w14:textId="0587120C" w:rsidR="00587138" w:rsidRPr="00054F74" w:rsidDel="001848B0" w:rsidRDefault="00587138">
            <w:pPr>
              <w:pStyle w:val="BodyText"/>
              <w:spacing w:before="162" w:line="480" w:lineRule="auto"/>
              <w:ind w:right="-90"/>
              <w:jc w:val="center"/>
              <w:rPr>
                <w:del w:id="15543" w:author="Hardik Malhotra" w:date="2021-09-30T19:35:00Z"/>
                <w:rFonts w:ascii="Verdana" w:hAnsi="Verdana" w:cs="Calibri"/>
                <w:sz w:val="14"/>
                <w:szCs w:val="14"/>
              </w:rPr>
              <w:pPrChange w:id="15544" w:author="Ritu Kamra" w:date="2021-09-27T17:37:00Z">
                <w:pPr>
                  <w:pStyle w:val="BodyText"/>
                  <w:spacing w:before="162" w:line="480" w:lineRule="auto"/>
                  <w:ind w:right="-90"/>
                  <w:jc w:val="both"/>
                </w:pPr>
              </w:pPrChange>
            </w:pPr>
            <w:del w:id="15545" w:author="Hardik Malhotra" w:date="2021-09-30T19:35:00Z">
              <w:r w:rsidRPr="00054F74" w:rsidDel="001848B0">
                <w:rPr>
                  <w:rFonts w:ascii="Verdana" w:hAnsi="Verdana" w:cs="Calibri"/>
                  <w:sz w:val="14"/>
                  <w:szCs w:val="14"/>
                </w:rPr>
                <w:delText>75.00</w:delText>
              </w:r>
            </w:del>
            <w:del w:id="15546" w:author="Hardik Malhotra" w:date="2021-09-29T18:12:00Z">
              <w:r w:rsidRPr="00054F74" w:rsidDel="007C3A4C">
                <w:rPr>
                  <w:rFonts w:ascii="Verdana" w:hAnsi="Verdana" w:cs="Calibri"/>
                  <w:sz w:val="14"/>
                  <w:szCs w:val="14"/>
                </w:rPr>
                <w:delText>%</w:delText>
              </w:r>
            </w:del>
          </w:p>
        </w:tc>
        <w:tc>
          <w:tcPr>
            <w:tcW w:w="93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547"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0D9A5FD" w14:textId="29CC009F" w:rsidR="00587138" w:rsidRPr="00054F74" w:rsidDel="001848B0" w:rsidRDefault="00587138">
            <w:pPr>
              <w:pStyle w:val="BodyText"/>
              <w:spacing w:before="162" w:line="480" w:lineRule="auto"/>
              <w:ind w:right="-90"/>
              <w:jc w:val="center"/>
              <w:rPr>
                <w:del w:id="15548" w:author="Hardik Malhotra" w:date="2021-09-30T19:35:00Z"/>
                <w:rFonts w:ascii="Verdana" w:hAnsi="Verdana" w:cs="Calibri"/>
                <w:sz w:val="14"/>
                <w:szCs w:val="14"/>
              </w:rPr>
              <w:pPrChange w:id="15549" w:author="Ritu Kamra" w:date="2021-09-27T17:37:00Z">
                <w:pPr>
                  <w:pStyle w:val="BodyText"/>
                  <w:spacing w:before="162" w:line="480" w:lineRule="auto"/>
                  <w:ind w:right="-90"/>
                  <w:jc w:val="both"/>
                </w:pPr>
              </w:pPrChange>
            </w:pPr>
            <w:del w:id="15550" w:author="Hardik Malhotra" w:date="2021-09-30T19:35:00Z">
              <w:r w:rsidRPr="00054F74" w:rsidDel="001848B0">
                <w:rPr>
                  <w:rFonts w:ascii="Verdana" w:hAnsi="Verdana" w:cs="Calibri"/>
                  <w:sz w:val="14"/>
                  <w:szCs w:val="14"/>
                </w:rPr>
                <w:delText>78.90</w:delText>
              </w:r>
            </w:del>
            <w:del w:id="15551"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552"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8C1A325" w14:textId="12409853" w:rsidR="00587138" w:rsidRPr="00054F74" w:rsidDel="001848B0" w:rsidRDefault="00587138">
            <w:pPr>
              <w:pStyle w:val="BodyText"/>
              <w:spacing w:before="162" w:line="480" w:lineRule="auto"/>
              <w:ind w:right="-90"/>
              <w:jc w:val="center"/>
              <w:rPr>
                <w:del w:id="15553" w:author="Hardik Malhotra" w:date="2021-09-30T19:35:00Z"/>
                <w:rFonts w:ascii="Verdana" w:hAnsi="Verdana" w:cs="Calibri"/>
                <w:sz w:val="14"/>
                <w:szCs w:val="14"/>
              </w:rPr>
              <w:pPrChange w:id="15554" w:author="Ritu Kamra" w:date="2021-09-27T17:37:00Z">
                <w:pPr>
                  <w:pStyle w:val="BodyText"/>
                  <w:spacing w:before="162" w:line="480" w:lineRule="auto"/>
                  <w:ind w:right="-90"/>
                  <w:jc w:val="both"/>
                </w:pPr>
              </w:pPrChange>
            </w:pPr>
            <w:del w:id="15555" w:author="Hardik Malhotra" w:date="2021-09-30T19:35:00Z">
              <w:r w:rsidRPr="00054F74" w:rsidDel="001848B0">
                <w:rPr>
                  <w:rFonts w:ascii="Verdana" w:hAnsi="Verdana" w:cs="Calibri"/>
                  <w:sz w:val="14"/>
                  <w:szCs w:val="14"/>
                </w:rPr>
                <w:delText>75.00</w:delText>
              </w:r>
            </w:del>
            <w:del w:id="15556"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557"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79C79D1" w14:textId="53206358" w:rsidR="00587138" w:rsidRPr="00054F74" w:rsidDel="001848B0" w:rsidRDefault="00587138">
            <w:pPr>
              <w:pStyle w:val="BodyText"/>
              <w:spacing w:before="162" w:line="480" w:lineRule="auto"/>
              <w:ind w:right="-90"/>
              <w:jc w:val="center"/>
              <w:rPr>
                <w:del w:id="15558" w:author="Hardik Malhotra" w:date="2021-09-30T19:35:00Z"/>
                <w:rFonts w:ascii="Verdana" w:hAnsi="Verdana" w:cs="Calibri"/>
                <w:sz w:val="14"/>
                <w:szCs w:val="14"/>
              </w:rPr>
              <w:pPrChange w:id="15559" w:author="Ritu Kamra" w:date="2021-09-27T17:37:00Z">
                <w:pPr>
                  <w:pStyle w:val="BodyText"/>
                  <w:spacing w:before="162" w:line="480" w:lineRule="auto"/>
                  <w:ind w:right="-90"/>
                  <w:jc w:val="both"/>
                </w:pPr>
              </w:pPrChange>
            </w:pPr>
            <w:del w:id="15560" w:author="Hardik Malhotra" w:date="2021-09-30T19:35:00Z">
              <w:r w:rsidRPr="00054F74" w:rsidDel="001848B0">
                <w:rPr>
                  <w:rFonts w:ascii="Verdana" w:hAnsi="Verdana" w:cs="Calibri"/>
                  <w:sz w:val="14"/>
                  <w:szCs w:val="14"/>
                </w:rPr>
                <w:delText>76.44</w:delText>
              </w:r>
            </w:del>
            <w:del w:id="15561" w:author="Hardik Malhotra" w:date="2021-09-29T18:12:00Z">
              <w:r w:rsidRPr="00054F74" w:rsidDel="007C3A4C">
                <w:rPr>
                  <w:rFonts w:ascii="Verdana" w:hAnsi="Verdana" w:cs="Calibri"/>
                  <w:sz w:val="14"/>
                  <w:szCs w:val="14"/>
                </w:rPr>
                <w:delText>%</w:delText>
              </w:r>
            </w:del>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562"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8FA0352" w14:textId="1C9013D8" w:rsidR="00587138" w:rsidRPr="00054F74" w:rsidDel="001848B0" w:rsidRDefault="00587138">
            <w:pPr>
              <w:pStyle w:val="BodyText"/>
              <w:spacing w:before="162" w:line="480" w:lineRule="auto"/>
              <w:ind w:right="-90"/>
              <w:jc w:val="center"/>
              <w:rPr>
                <w:del w:id="15563" w:author="Hardik Malhotra" w:date="2021-09-30T19:35:00Z"/>
                <w:rFonts w:ascii="Verdana" w:hAnsi="Verdana" w:cs="Calibri"/>
                <w:sz w:val="14"/>
                <w:szCs w:val="14"/>
              </w:rPr>
              <w:pPrChange w:id="15564" w:author="Ritu Kamra" w:date="2021-09-27T17:37:00Z">
                <w:pPr>
                  <w:pStyle w:val="BodyText"/>
                  <w:spacing w:before="162" w:line="480" w:lineRule="auto"/>
                  <w:ind w:right="-90"/>
                  <w:jc w:val="both"/>
                </w:pPr>
              </w:pPrChange>
            </w:pPr>
            <w:del w:id="15565" w:author="Hardik Malhotra" w:date="2021-09-30T19:35:00Z">
              <w:r w:rsidRPr="00054F74" w:rsidDel="001848B0">
                <w:rPr>
                  <w:rFonts w:ascii="Verdana" w:hAnsi="Verdana" w:cs="Calibri"/>
                  <w:sz w:val="14"/>
                  <w:szCs w:val="14"/>
                </w:rPr>
                <w:delText>69.00</w:delText>
              </w:r>
            </w:del>
            <w:del w:id="15566"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567"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A5E23B3" w14:textId="5E55F605" w:rsidR="00587138" w:rsidRPr="00054F74" w:rsidDel="001848B0" w:rsidRDefault="00587138">
            <w:pPr>
              <w:pStyle w:val="BodyText"/>
              <w:spacing w:before="162" w:line="480" w:lineRule="auto"/>
              <w:ind w:right="-90"/>
              <w:jc w:val="center"/>
              <w:rPr>
                <w:del w:id="15568" w:author="Hardik Malhotra" w:date="2021-09-30T19:35:00Z"/>
                <w:rFonts w:ascii="Verdana" w:hAnsi="Verdana" w:cs="Calibri"/>
                <w:sz w:val="14"/>
                <w:szCs w:val="14"/>
              </w:rPr>
              <w:pPrChange w:id="15569" w:author="Ritu Kamra" w:date="2021-09-27T17:37:00Z">
                <w:pPr>
                  <w:pStyle w:val="BodyText"/>
                  <w:spacing w:before="162" w:line="480" w:lineRule="auto"/>
                  <w:ind w:right="-90"/>
                  <w:jc w:val="both"/>
                </w:pPr>
              </w:pPrChange>
            </w:pPr>
            <w:del w:id="15570" w:author="Hardik Malhotra" w:date="2021-09-30T19:35:00Z">
              <w:r w:rsidRPr="00054F74" w:rsidDel="001848B0">
                <w:rPr>
                  <w:rFonts w:ascii="Verdana" w:hAnsi="Verdana" w:cs="Calibri"/>
                  <w:sz w:val="14"/>
                  <w:szCs w:val="14"/>
                </w:rPr>
                <w:delText>74.70</w:delText>
              </w:r>
            </w:del>
            <w:del w:id="15571"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572"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88C6BBC" w14:textId="22CC12A2" w:rsidR="00587138" w:rsidRPr="00054F74" w:rsidDel="001848B0" w:rsidRDefault="00587138">
            <w:pPr>
              <w:pStyle w:val="BodyText"/>
              <w:spacing w:before="162" w:line="480" w:lineRule="auto"/>
              <w:ind w:right="-90"/>
              <w:jc w:val="center"/>
              <w:rPr>
                <w:del w:id="15573" w:author="Hardik Malhotra" w:date="2021-09-30T19:35:00Z"/>
                <w:rFonts w:ascii="Verdana" w:hAnsi="Verdana" w:cs="Calibri"/>
                <w:sz w:val="14"/>
                <w:szCs w:val="14"/>
              </w:rPr>
              <w:pPrChange w:id="15574" w:author="Ritu Kamra" w:date="2021-09-27T17:37:00Z">
                <w:pPr>
                  <w:pStyle w:val="BodyText"/>
                  <w:spacing w:before="162" w:line="480" w:lineRule="auto"/>
                  <w:ind w:right="-90"/>
                  <w:jc w:val="both"/>
                </w:pPr>
              </w:pPrChange>
            </w:pPr>
            <w:del w:id="15575" w:author="Hardik Malhotra" w:date="2021-09-30T19:35:00Z">
              <w:r w:rsidRPr="00054F74" w:rsidDel="001848B0">
                <w:rPr>
                  <w:rFonts w:ascii="Verdana" w:hAnsi="Verdana" w:cs="Calibri"/>
                  <w:sz w:val="14"/>
                  <w:szCs w:val="14"/>
                </w:rPr>
                <w:delText>80.00</w:delText>
              </w:r>
            </w:del>
            <w:del w:id="15576"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577"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E0DDFBD" w14:textId="09F38B26" w:rsidR="00587138" w:rsidRPr="00054F74" w:rsidDel="001848B0" w:rsidRDefault="00587138">
            <w:pPr>
              <w:pStyle w:val="BodyText"/>
              <w:spacing w:before="162" w:line="480" w:lineRule="auto"/>
              <w:ind w:right="-90"/>
              <w:jc w:val="center"/>
              <w:rPr>
                <w:del w:id="15578" w:author="Hardik Malhotra" w:date="2021-09-30T19:35:00Z"/>
                <w:rFonts w:ascii="Verdana" w:hAnsi="Verdana" w:cs="Calibri"/>
                <w:sz w:val="14"/>
                <w:szCs w:val="14"/>
              </w:rPr>
              <w:pPrChange w:id="15579" w:author="Ritu Kamra" w:date="2021-09-27T17:37:00Z">
                <w:pPr>
                  <w:pStyle w:val="BodyText"/>
                  <w:spacing w:before="162" w:line="480" w:lineRule="auto"/>
                  <w:ind w:right="-90"/>
                  <w:jc w:val="both"/>
                </w:pPr>
              </w:pPrChange>
            </w:pPr>
            <w:del w:id="15580" w:author="Hardik Malhotra" w:date="2021-09-30T19:35:00Z">
              <w:r w:rsidRPr="00054F74" w:rsidDel="001848B0">
                <w:rPr>
                  <w:rFonts w:ascii="Verdana" w:hAnsi="Verdana" w:cs="Calibri"/>
                  <w:sz w:val="14"/>
                  <w:szCs w:val="14"/>
                </w:rPr>
                <w:delText>90.00</w:delText>
              </w:r>
            </w:del>
            <w:del w:id="15581" w:author="Hardik Malhotra" w:date="2021-09-29T18:12:00Z">
              <w:r w:rsidRPr="00054F74" w:rsidDel="007C3A4C">
                <w:rPr>
                  <w:rFonts w:ascii="Verdana" w:hAnsi="Verdana" w:cs="Calibri"/>
                  <w:sz w:val="14"/>
                  <w:szCs w:val="14"/>
                </w:rPr>
                <w:delText>%</w:delText>
              </w:r>
            </w:del>
          </w:p>
        </w:tc>
      </w:tr>
      <w:tr w:rsidR="00587138" w:rsidRPr="00C568E6" w:rsidDel="001848B0" w14:paraId="02A0BD83" w14:textId="18B416A6" w:rsidTr="001D08D4">
        <w:trPr>
          <w:trHeight w:val="545"/>
          <w:del w:id="15582" w:author="Hardik Malhotra" w:date="2021-09-30T19:35:00Z"/>
          <w:trPrChange w:id="15583" w:author="Ritu Kamra" w:date="2021-09-27T19:14:00Z">
            <w:trPr>
              <w:trHeight w:val="545"/>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584"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1378461" w14:textId="006D1AE2" w:rsidR="00587138" w:rsidRPr="00F929E8" w:rsidDel="001848B0" w:rsidRDefault="00587138" w:rsidP="00092529">
            <w:pPr>
              <w:pStyle w:val="BodyText"/>
              <w:spacing w:before="162" w:line="480" w:lineRule="auto"/>
              <w:ind w:right="-90"/>
              <w:jc w:val="both"/>
              <w:rPr>
                <w:del w:id="15585" w:author="Hardik Malhotra" w:date="2021-09-30T19:35:00Z"/>
                <w:rFonts w:ascii="Verdana" w:hAnsi="Verdana"/>
                <w:bCs/>
                <w:sz w:val="14"/>
                <w:szCs w:val="14"/>
              </w:rPr>
            </w:pPr>
            <w:del w:id="15586" w:author="Hardik Malhotra" w:date="2021-09-30T19:35:00Z">
              <w:r w:rsidRPr="00A221A1" w:rsidDel="001848B0">
                <w:rPr>
                  <w:rFonts w:ascii="Verdana" w:hAnsi="Verdana"/>
                  <w:bCs/>
                  <w:sz w:val="14"/>
                  <w:szCs w:val="14"/>
                </w:rPr>
                <w:delText>Olin Corporation</w:delText>
              </w:r>
            </w:del>
          </w:p>
        </w:tc>
        <w:tc>
          <w:tcPr>
            <w:tcW w:w="85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587"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9DE3E80" w14:textId="74ACF3B1" w:rsidR="00587138" w:rsidRPr="00054F74" w:rsidDel="001848B0" w:rsidRDefault="00587138">
            <w:pPr>
              <w:pStyle w:val="BodyText"/>
              <w:spacing w:before="162" w:line="480" w:lineRule="auto"/>
              <w:ind w:right="-90"/>
              <w:jc w:val="center"/>
              <w:rPr>
                <w:del w:id="15588" w:author="Hardik Malhotra" w:date="2021-09-30T19:35:00Z"/>
                <w:rFonts w:ascii="Verdana" w:hAnsi="Verdana" w:cs="Calibri"/>
                <w:sz w:val="14"/>
                <w:szCs w:val="14"/>
              </w:rPr>
              <w:pPrChange w:id="15589" w:author="Ritu Kamra" w:date="2021-09-27T17:37:00Z">
                <w:pPr>
                  <w:pStyle w:val="BodyText"/>
                  <w:spacing w:before="162" w:line="480" w:lineRule="auto"/>
                  <w:ind w:right="-90"/>
                  <w:jc w:val="both"/>
                </w:pPr>
              </w:pPrChange>
            </w:pPr>
            <w:del w:id="15590" w:author="Hardik Malhotra" w:date="2021-09-30T19:35:00Z">
              <w:r w:rsidRPr="00054F74" w:rsidDel="001848B0">
                <w:rPr>
                  <w:rFonts w:ascii="Verdana" w:hAnsi="Verdana" w:cs="Calibri"/>
                  <w:sz w:val="14"/>
                  <w:szCs w:val="14"/>
                </w:rPr>
                <w:delText>70.00</w:delText>
              </w:r>
            </w:del>
            <w:del w:id="15591" w:author="Hardik Malhotra" w:date="2021-09-29T18:12:00Z">
              <w:r w:rsidRPr="00054F74" w:rsidDel="007C3A4C">
                <w:rPr>
                  <w:rFonts w:ascii="Verdana" w:hAnsi="Verdana" w:cs="Calibri"/>
                  <w:sz w:val="14"/>
                  <w:szCs w:val="14"/>
                </w:rPr>
                <w:delText>%</w:delText>
              </w:r>
            </w:del>
          </w:p>
        </w:tc>
        <w:tc>
          <w:tcPr>
            <w:tcW w:w="85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592"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E10965C" w14:textId="2A0DB1DB" w:rsidR="00587138" w:rsidRPr="00054F74" w:rsidDel="001848B0" w:rsidRDefault="00587138">
            <w:pPr>
              <w:pStyle w:val="BodyText"/>
              <w:spacing w:before="162" w:line="480" w:lineRule="auto"/>
              <w:ind w:right="-90"/>
              <w:jc w:val="center"/>
              <w:rPr>
                <w:del w:id="15593" w:author="Hardik Malhotra" w:date="2021-09-30T19:35:00Z"/>
                <w:rFonts w:ascii="Verdana" w:hAnsi="Verdana" w:cs="Calibri"/>
                <w:sz w:val="14"/>
                <w:szCs w:val="14"/>
              </w:rPr>
              <w:pPrChange w:id="15594" w:author="Ritu Kamra" w:date="2021-09-27T17:37:00Z">
                <w:pPr>
                  <w:pStyle w:val="BodyText"/>
                  <w:spacing w:before="162" w:line="480" w:lineRule="auto"/>
                  <w:ind w:right="-90"/>
                  <w:jc w:val="both"/>
                </w:pPr>
              </w:pPrChange>
            </w:pPr>
            <w:del w:id="15595" w:author="Hardik Malhotra" w:date="2021-09-30T19:35:00Z">
              <w:r w:rsidRPr="00054F74" w:rsidDel="001848B0">
                <w:rPr>
                  <w:rFonts w:ascii="Verdana" w:hAnsi="Verdana" w:cs="Calibri"/>
                  <w:sz w:val="14"/>
                  <w:szCs w:val="14"/>
                </w:rPr>
                <w:delText>72.00</w:delText>
              </w:r>
            </w:del>
            <w:del w:id="15596" w:author="Hardik Malhotra" w:date="2021-09-29T18:12:00Z">
              <w:r w:rsidRPr="00054F74" w:rsidDel="007C3A4C">
                <w:rPr>
                  <w:rFonts w:ascii="Verdana" w:hAnsi="Verdana" w:cs="Calibri"/>
                  <w:sz w:val="14"/>
                  <w:szCs w:val="14"/>
                </w:rPr>
                <w:delText>%</w:delText>
              </w:r>
            </w:del>
          </w:p>
        </w:tc>
        <w:tc>
          <w:tcPr>
            <w:tcW w:w="93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597"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D650370" w14:textId="6A6CFACB" w:rsidR="00587138" w:rsidRPr="00054F74" w:rsidDel="001848B0" w:rsidRDefault="00587138">
            <w:pPr>
              <w:pStyle w:val="BodyText"/>
              <w:spacing w:before="162" w:line="480" w:lineRule="auto"/>
              <w:ind w:right="-90"/>
              <w:jc w:val="center"/>
              <w:rPr>
                <w:del w:id="15598" w:author="Hardik Malhotra" w:date="2021-09-30T19:35:00Z"/>
                <w:rFonts w:ascii="Verdana" w:hAnsi="Verdana" w:cs="Calibri"/>
                <w:sz w:val="14"/>
                <w:szCs w:val="14"/>
              </w:rPr>
              <w:pPrChange w:id="15599" w:author="Ritu Kamra" w:date="2021-09-27T17:37:00Z">
                <w:pPr>
                  <w:pStyle w:val="BodyText"/>
                  <w:spacing w:before="162" w:line="480" w:lineRule="auto"/>
                  <w:ind w:right="-90"/>
                  <w:jc w:val="both"/>
                </w:pPr>
              </w:pPrChange>
            </w:pPr>
            <w:del w:id="15600" w:author="Hardik Malhotra" w:date="2021-09-30T19:35:00Z">
              <w:r w:rsidRPr="00054F74" w:rsidDel="001848B0">
                <w:rPr>
                  <w:rFonts w:ascii="Verdana" w:hAnsi="Verdana" w:cs="Calibri"/>
                  <w:sz w:val="14"/>
                  <w:szCs w:val="14"/>
                </w:rPr>
                <w:delText>72.67</w:delText>
              </w:r>
            </w:del>
            <w:del w:id="15601"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602"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741CC7C" w14:textId="71DE2E96" w:rsidR="00587138" w:rsidRPr="00054F74" w:rsidDel="001848B0" w:rsidRDefault="00587138">
            <w:pPr>
              <w:pStyle w:val="BodyText"/>
              <w:spacing w:before="162" w:line="480" w:lineRule="auto"/>
              <w:ind w:right="-90"/>
              <w:jc w:val="center"/>
              <w:rPr>
                <w:del w:id="15603" w:author="Hardik Malhotra" w:date="2021-09-30T19:35:00Z"/>
                <w:rFonts w:ascii="Verdana" w:hAnsi="Verdana" w:cs="Calibri"/>
                <w:sz w:val="14"/>
                <w:szCs w:val="14"/>
              </w:rPr>
              <w:pPrChange w:id="15604" w:author="Ritu Kamra" w:date="2021-09-27T17:37:00Z">
                <w:pPr>
                  <w:pStyle w:val="BodyText"/>
                  <w:spacing w:before="162" w:line="480" w:lineRule="auto"/>
                  <w:ind w:right="-90"/>
                  <w:jc w:val="both"/>
                </w:pPr>
              </w:pPrChange>
            </w:pPr>
            <w:del w:id="15605" w:author="Hardik Malhotra" w:date="2021-09-30T19:35:00Z">
              <w:r w:rsidRPr="00054F74" w:rsidDel="001848B0">
                <w:rPr>
                  <w:rFonts w:ascii="Verdana" w:hAnsi="Verdana" w:cs="Calibri"/>
                  <w:sz w:val="14"/>
                  <w:szCs w:val="14"/>
                </w:rPr>
                <w:delText>74.00</w:delText>
              </w:r>
            </w:del>
            <w:del w:id="15606"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607"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24E80FF" w14:textId="73AE1F75" w:rsidR="00587138" w:rsidRPr="00054F74" w:rsidDel="001848B0" w:rsidRDefault="00587138">
            <w:pPr>
              <w:pStyle w:val="BodyText"/>
              <w:spacing w:before="162" w:line="480" w:lineRule="auto"/>
              <w:ind w:right="-90"/>
              <w:jc w:val="center"/>
              <w:rPr>
                <w:del w:id="15608" w:author="Hardik Malhotra" w:date="2021-09-30T19:35:00Z"/>
                <w:rFonts w:ascii="Verdana" w:hAnsi="Verdana" w:cs="Calibri"/>
                <w:sz w:val="14"/>
                <w:szCs w:val="14"/>
              </w:rPr>
              <w:pPrChange w:id="15609" w:author="Ritu Kamra" w:date="2021-09-27T17:37:00Z">
                <w:pPr>
                  <w:pStyle w:val="BodyText"/>
                  <w:spacing w:before="162" w:line="480" w:lineRule="auto"/>
                  <w:ind w:right="-90"/>
                  <w:jc w:val="both"/>
                </w:pPr>
              </w:pPrChange>
            </w:pPr>
            <w:del w:id="15610" w:author="Hardik Malhotra" w:date="2021-09-30T19:35:00Z">
              <w:r w:rsidRPr="00054F74" w:rsidDel="001848B0">
                <w:rPr>
                  <w:rFonts w:ascii="Verdana" w:hAnsi="Verdana" w:cs="Calibri"/>
                  <w:sz w:val="14"/>
                  <w:szCs w:val="14"/>
                </w:rPr>
                <w:delText>75.00</w:delText>
              </w:r>
            </w:del>
            <w:del w:id="15611" w:author="Hardik Malhotra" w:date="2021-09-29T18:12:00Z">
              <w:r w:rsidRPr="00054F74" w:rsidDel="007C3A4C">
                <w:rPr>
                  <w:rFonts w:ascii="Verdana" w:hAnsi="Verdana" w:cs="Calibri"/>
                  <w:sz w:val="14"/>
                  <w:szCs w:val="14"/>
                </w:rPr>
                <w:delText>%</w:delText>
              </w:r>
            </w:del>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612"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8B78935" w14:textId="79F9CC27" w:rsidR="00587138" w:rsidRPr="00054F74" w:rsidDel="001848B0" w:rsidRDefault="00587138">
            <w:pPr>
              <w:pStyle w:val="BodyText"/>
              <w:spacing w:before="162" w:line="480" w:lineRule="auto"/>
              <w:ind w:right="-90"/>
              <w:jc w:val="center"/>
              <w:rPr>
                <w:del w:id="15613" w:author="Hardik Malhotra" w:date="2021-09-30T19:35:00Z"/>
                <w:rFonts w:ascii="Verdana" w:hAnsi="Verdana" w:cs="Calibri"/>
                <w:sz w:val="14"/>
                <w:szCs w:val="14"/>
              </w:rPr>
              <w:pPrChange w:id="15614" w:author="Ritu Kamra" w:date="2021-09-27T17:37:00Z">
                <w:pPr>
                  <w:pStyle w:val="BodyText"/>
                  <w:spacing w:before="162" w:line="480" w:lineRule="auto"/>
                  <w:ind w:right="-90"/>
                  <w:jc w:val="both"/>
                </w:pPr>
              </w:pPrChange>
            </w:pPr>
            <w:del w:id="15615" w:author="Hardik Malhotra" w:date="2021-09-30T19:35:00Z">
              <w:r w:rsidRPr="00054F74" w:rsidDel="001848B0">
                <w:rPr>
                  <w:rFonts w:ascii="Verdana" w:hAnsi="Verdana" w:cs="Calibri"/>
                  <w:sz w:val="14"/>
                  <w:szCs w:val="14"/>
                </w:rPr>
                <w:delText>68.00</w:delText>
              </w:r>
            </w:del>
            <w:del w:id="15616"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617"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4179689" w14:textId="7F19EFB9" w:rsidR="00587138" w:rsidRPr="00054F74" w:rsidDel="001848B0" w:rsidRDefault="00587138">
            <w:pPr>
              <w:pStyle w:val="BodyText"/>
              <w:spacing w:before="162" w:line="480" w:lineRule="auto"/>
              <w:ind w:right="-90"/>
              <w:jc w:val="center"/>
              <w:rPr>
                <w:del w:id="15618" w:author="Hardik Malhotra" w:date="2021-09-30T19:35:00Z"/>
                <w:rFonts w:ascii="Verdana" w:hAnsi="Verdana" w:cs="Calibri"/>
                <w:sz w:val="14"/>
                <w:szCs w:val="14"/>
              </w:rPr>
              <w:pPrChange w:id="15619" w:author="Ritu Kamra" w:date="2021-09-27T17:37:00Z">
                <w:pPr>
                  <w:pStyle w:val="BodyText"/>
                  <w:spacing w:before="162" w:line="480" w:lineRule="auto"/>
                  <w:ind w:right="-90"/>
                  <w:jc w:val="both"/>
                </w:pPr>
              </w:pPrChange>
            </w:pPr>
            <w:del w:id="15620" w:author="Hardik Malhotra" w:date="2021-09-30T19:35:00Z">
              <w:r w:rsidRPr="00054F74" w:rsidDel="001848B0">
                <w:rPr>
                  <w:rFonts w:ascii="Verdana" w:hAnsi="Verdana" w:cs="Calibri"/>
                  <w:sz w:val="14"/>
                  <w:szCs w:val="14"/>
                </w:rPr>
                <w:delText>71.00</w:delText>
              </w:r>
            </w:del>
            <w:del w:id="15621"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622"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7F6EF45" w14:textId="210E7A47" w:rsidR="00587138" w:rsidRPr="00054F74" w:rsidDel="001848B0" w:rsidRDefault="00587138">
            <w:pPr>
              <w:pStyle w:val="BodyText"/>
              <w:spacing w:before="162" w:line="480" w:lineRule="auto"/>
              <w:ind w:right="-90"/>
              <w:jc w:val="center"/>
              <w:rPr>
                <w:del w:id="15623" w:author="Hardik Malhotra" w:date="2021-09-30T19:35:00Z"/>
                <w:rFonts w:ascii="Verdana" w:hAnsi="Verdana" w:cs="Calibri"/>
                <w:sz w:val="14"/>
                <w:szCs w:val="14"/>
              </w:rPr>
              <w:pPrChange w:id="15624" w:author="Ritu Kamra" w:date="2021-09-27T17:37:00Z">
                <w:pPr>
                  <w:pStyle w:val="BodyText"/>
                  <w:spacing w:before="162" w:line="480" w:lineRule="auto"/>
                  <w:ind w:right="-90"/>
                  <w:jc w:val="both"/>
                </w:pPr>
              </w:pPrChange>
            </w:pPr>
            <w:del w:id="15625" w:author="Hardik Malhotra" w:date="2021-09-30T19:35:00Z">
              <w:r w:rsidRPr="00054F74" w:rsidDel="001848B0">
                <w:rPr>
                  <w:rFonts w:ascii="Verdana" w:hAnsi="Verdana" w:cs="Calibri"/>
                  <w:sz w:val="14"/>
                  <w:szCs w:val="14"/>
                </w:rPr>
                <w:delText>78.00</w:delText>
              </w:r>
            </w:del>
            <w:del w:id="15626"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627"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745FA50" w14:textId="4375C930" w:rsidR="00587138" w:rsidRPr="00054F74" w:rsidDel="001848B0" w:rsidRDefault="00587138">
            <w:pPr>
              <w:pStyle w:val="BodyText"/>
              <w:spacing w:before="162" w:line="480" w:lineRule="auto"/>
              <w:ind w:right="-90"/>
              <w:jc w:val="center"/>
              <w:rPr>
                <w:del w:id="15628" w:author="Hardik Malhotra" w:date="2021-09-30T19:35:00Z"/>
                <w:rFonts w:ascii="Verdana" w:hAnsi="Verdana" w:cs="Calibri"/>
                <w:sz w:val="14"/>
                <w:szCs w:val="14"/>
              </w:rPr>
              <w:pPrChange w:id="15629" w:author="Ritu Kamra" w:date="2021-09-27T17:37:00Z">
                <w:pPr>
                  <w:pStyle w:val="BodyText"/>
                  <w:spacing w:before="162" w:line="480" w:lineRule="auto"/>
                  <w:ind w:right="-90"/>
                  <w:jc w:val="both"/>
                </w:pPr>
              </w:pPrChange>
            </w:pPr>
            <w:del w:id="15630" w:author="Hardik Malhotra" w:date="2021-09-30T19:35:00Z">
              <w:r w:rsidRPr="00054F74" w:rsidDel="001848B0">
                <w:rPr>
                  <w:rFonts w:ascii="Verdana" w:hAnsi="Verdana" w:cs="Calibri"/>
                  <w:sz w:val="14"/>
                  <w:szCs w:val="14"/>
                </w:rPr>
                <w:delText>85.00</w:delText>
              </w:r>
            </w:del>
            <w:del w:id="15631" w:author="Hardik Malhotra" w:date="2021-09-29T18:12:00Z">
              <w:r w:rsidRPr="00054F74" w:rsidDel="007C3A4C">
                <w:rPr>
                  <w:rFonts w:ascii="Verdana" w:hAnsi="Verdana" w:cs="Calibri"/>
                  <w:sz w:val="14"/>
                  <w:szCs w:val="14"/>
                </w:rPr>
                <w:delText>%</w:delText>
              </w:r>
            </w:del>
          </w:p>
        </w:tc>
      </w:tr>
      <w:tr w:rsidR="00587138" w:rsidRPr="00C568E6" w:rsidDel="001848B0" w14:paraId="1537F2CC" w14:textId="1EA14295" w:rsidTr="001D08D4">
        <w:trPr>
          <w:trHeight w:val="545"/>
          <w:del w:id="15632" w:author="Hardik Malhotra" w:date="2021-09-30T19:35:00Z"/>
          <w:trPrChange w:id="15633" w:author="Ritu Kamra" w:date="2021-09-27T19:14:00Z">
            <w:trPr>
              <w:trHeight w:val="545"/>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634"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B92F406" w14:textId="4FD59A79" w:rsidR="00587138" w:rsidRPr="00F929E8" w:rsidDel="001848B0" w:rsidRDefault="00587138" w:rsidP="00092529">
            <w:pPr>
              <w:pStyle w:val="BodyText"/>
              <w:spacing w:before="162" w:line="480" w:lineRule="auto"/>
              <w:ind w:right="-90"/>
              <w:jc w:val="both"/>
              <w:rPr>
                <w:del w:id="15635" w:author="Hardik Malhotra" w:date="2021-09-30T19:35:00Z"/>
                <w:rFonts w:ascii="Verdana" w:hAnsi="Verdana"/>
                <w:bCs/>
                <w:sz w:val="14"/>
                <w:szCs w:val="14"/>
              </w:rPr>
            </w:pPr>
            <w:del w:id="15636" w:author="Hardik Malhotra" w:date="2021-09-30T19:35:00Z">
              <w:r w:rsidRPr="00A221A1" w:rsidDel="001848B0">
                <w:rPr>
                  <w:rFonts w:ascii="Verdana" w:hAnsi="Verdana"/>
                  <w:bCs/>
                  <w:sz w:val="14"/>
                  <w:szCs w:val="14"/>
                </w:rPr>
                <w:delText>SIR Industriale</w:delText>
              </w:r>
            </w:del>
          </w:p>
        </w:tc>
        <w:tc>
          <w:tcPr>
            <w:tcW w:w="85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637"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FA8752D" w14:textId="5093E853" w:rsidR="00587138" w:rsidRPr="00054F74" w:rsidDel="001848B0" w:rsidRDefault="00587138">
            <w:pPr>
              <w:pStyle w:val="BodyText"/>
              <w:spacing w:before="162" w:line="480" w:lineRule="auto"/>
              <w:ind w:right="-90"/>
              <w:jc w:val="center"/>
              <w:rPr>
                <w:del w:id="15638" w:author="Hardik Malhotra" w:date="2021-09-30T19:35:00Z"/>
                <w:rFonts w:ascii="Verdana" w:hAnsi="Verdana" w:cs="Calibri"/>
                <w:sz w:val="14"/>
                <w:szCs w:val="14"/>
              </w:rPr>
              <w:pPrChange w:id="15639" w:author="Ritu Kamra" w:date="2021-09-27T17:37:00Z">
                <w:pPr>
                  <w:pStyle w:val="BodyText"/>
                  <w:spacing w:before="162" w:line="480" w:lineRule="auto"/>
                  <w:ind w:right="-90"/>
                  <w:jc w:val="both"/>
                </w:pPr>
              </w:pPrChange>
            </w:pPr>
            <w:del w:id="15640" w:author="Hardik Malhotra" w:date="2021-09-30T19:35:00Z">
              <w:r w:rsidRPr="00054F74" w:rsidDel="001848B0">
                <w:rPr>
                  <w:rFonts w:ascii="Verdana" w:hAnsi="Verdana" w:cs="Calibri"/>
                  <w:sz w:val="14"/>
                  <w:szCs w:val="14"/>
                </w:rPr>
                <w:delText>73.10</w:delText>
              </w:r>
            </w:del>
            <w:del w:id="15641" w:author="Hardik Malhotra" w:date="2021-09-29T18:12:00Z">
              <w:r w:rsidRPr="00054F74" w:rsidDel="007C3A4C">
                <w:rPr>
                  <w:rFonts w:ascii="Verdana" w:hAnsi="Verdana" w:cs="Calibri"/>
                  <w:sz w:val="14"/>
                  <w:szCs w:val="14"/>
                </w:rPr>
                <w:delText>%</w:delText>
              </w:r>
            </w:del>
          </w:p>
        </w:tc>
        <w:tc>
          <w:tcPr>
            <w:tcW w:w="85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642"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CA43EF2" w14:textId="5544A639" w:rsidR="00587138" w:rsidRPr="00054F74" w:rsidDel="001848B0" w:rsidRDefault="00587138">
            <w:pPr>
              <w:pStyle w:val="BodyText"/>
              <w:spacing w:before="162" w:line="480" w:lineRule="auto"/>
              <w:ind w:right="-90"/>
              <w:jc w:val="center"/>
              <w:rPr>
                <w:del w:id="15643" w:author="Hardik Malhotra" w:date="2021-09-30T19:35:00Z"/>
                <w:rFonts w:ascii="Verdana" w:hAnsi="Verdana" w:cs="Calibri"/>
                <w:sz w:val="14"/>
                <w:szCs w:val="14"/>
              </w:rPr>
              <w:pPrChange w:id="15644" w:author="Ritu Kamra" w:date="2021-09-27T17:37:00Z">
                <w:pPr>
                  <w:pStyle w:val="BodyText"/>
                  <w:spacing w:before="162" w:line="480" w:lineRule="auto"/>
                  <w:ind w:right="-90"/>
                  <w:jc w:val="both"/>
                </w:pPr>
              </w:pPrChange>
            </w:pPr>
            <w:del w:id="15645" w:author="Hardik Malhotra" w:date="2021-09-30T19:35:00Z">
              <w:r w:rsidRPr="00054F74" w:rsidDel="001848B0">
                <w:rPr>
                  <w:rFonts w:ascii="Verdana" w:hAnsi="Verdana" w:cs="Calibri"/>
                  <w:sz w:val="14"/>
                  <w:szCs w:val="14"/>
                </w:rPr>
                <w:delText>73.20</w:delText>
              </w:r>
            </w:del>
            <w:del w:id="15646" w:author="Hardik Malhotra" w:date="2021-09-29T18:12:00Z">
              <w:r w:rsidRPr="00054F74" w:rsidDel="007C3A4C">
                <w:rPr>
                  <w:rFonts w:ascii="Verdana" w:hAnsi="Verdana" w:cs="Calibri"/>
                  <w:sz w:val="14"/>
                  <w:szCs w:val="14"/>
                </w:rPr>
                <w:delText>%</w:delText>
              </w:r>
            </w:del>
          </w:p>
        </w:tc>
        <w:tc>
          <w:tcPr>
            <w:tcW w:w="93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647"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40FD701" w14:textId="45A9AC07" w:rsidR="00587138" w:rsidRPr="00054F74" w:rsidDel="001848B0" w:rsidRDefault="00587138">
            <w:pPr>
              <w:pStyle w:val="BodyText"/>
              <w:spacing w:before="162" w:line="480" w:lineRule="auto"/>
              <w:ind w:right="-90"/>
              <w:jc w:val="center"/>
              <w:rPr>
                <w:del w:id="15648" w:author="Hardik Malhotra" w:date="2021-09-30T19:35:00Z"/>
                <w:rFonts w:ascii="Verdana" w:hAnsi="Verdana" w:cs="Calibri"/>
                <w:sz w:val="14"/>
                <w:szCs w:val="14"/>
              </w:rPr>
              <w:pPrChange w:id="15649" w:author="Ritu Kamra" w:date="2021-09-27T17:37:00Z">
                <w:pPr>
                  <w:pStyle w:val="BodyText"/>
                  <w:spacing w:before="162" w:line="480" w:lineRule="auto"/>
                  <w:ind w:right="-90"/>
                  <w:jc w:val="both"/>
                </w:pPr>
              </w:pPrChange>
            </w:pPr>
            <w:del w:id="15650" w:author="Hardik Malhotra" w:date="2021-09-30T19:35:00Z">
              <w:r w:rsidRPr="00054F74" w:rsidDel="001848B0">
                <w:rPr>
                  <w:rFonts w:ascii="Verdana" w:hAnsi="Verdana" w:cs="Calibri"/>
                  <w:sz w:val="14"/>
                  <w:szCs w:val="14"/>
                </w:rPr>
                <w:delText>74.00</w:delText>
              </w:r>
            </w:del>
            <w:del w:id="15651"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652"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EB81C67" w14:textId="193961C9" w:rsidR="00587138" w:rsidRPr="00054F74" w:rsidDel="001848B0" w:rsidRDefault="00587138">
            <w:pPr>
              <w:pStyle w:val="BodyText"/>
              <w:spacing w:before="162" w:line="480" w:lineRule="auto"/>
              <w:ind w:right="-90"/>
              <w:jc w:val="center"/>
              <w:rPr>
                <w:del w:id="15653" w:author="Hardik Malhotra" w:date="2021-09-30T19:35:00Z"/>
                <w:rFonts w:ascii="Verdana" w:hAnsi="Verdana" w:cs="Calibri"/>
                <w:sz w:val="14"/>
                <w:szCs w:val="14"/>
              </w:rPr>
              <w:pPrChange w:id="15654" w:author="Ritu Kamra" w:date="2021-09-27T17:37:00Z">
                <w:pPr>
                  <w:pStyle w:val="BodyText"/>
                  <w:spacing w:before="162" w:line="480" w:lineRule="auto"/>
                  <w:ind w:right="-90"/>
                  <w:jc w:val="both"/>
                </w:pPr>
              </w:pPrChange>
            </w:pPr>
            <w:del w:id="15655" w:author="Hardik Malhotra" w:date="2021-09-30T19:35:00Z">
              <w:r w:rsidRPr="00054F74" w:rsidDel="001848B0">
                <w:rPr>
                  <w:rFonts w:ascii="Verdana" w:hAnsi="Verdana" w:cs="Calibri"/>
                  <w:sz w:val="14"/>
                  <w:szCs w:val="14"/>
                </w:rPr>
                <w:delText>79.00</w:delText>
              </w:r>
            </w:del>
            <w:del w:id="15656"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657"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826697E" w14:textId="49691C4F" w:rsidR="00587138" w:rsidRPr="00054F74" w:rsidDel="001848B0" w:rsidRDefault="00587138">
            <w:pPr>
              <w:pStyle w:val="BodyText"/>
              <w:spacing w:before="162" w:line="480" w:lineRule="auto"/>
              <w:ind w:right="-90"/>
              <w:jc w:val="center"/>
              <w:rPr>
                <w:del w:id="15658" w:author="Hardik Malhotra" w:date="2021-09-30T19:35:00Z"/>
                <w:rFonts w:ascii="Verdana" w:hAnsi="Verdana" w:cs="Calibri"/>
                <w:sz w:val="14"/>
                <w:szCs w:val="14"/>
              </w:rPr>
              <w:pPrChange w:id="15659" w:author="Ritu Kamra" w:date="2021-09-27T17:37:00Z">
                <w:pPr>
                  <w:pStyle w:val="BodyText"/>
                  <w:spacing w:before="162" w:line="480" w:lineRule="auto"/>
                  <w:ind w:right="-90"/>
                  <w:jc w:val="both"/>
                </w:pPr>
              </w:pPrChange>
            </w:pPr>
            <w:del w:id="15660" w:author="Hardik Malhotra" w:date="2021-09-30T19:35:00Z">
              <w:r w:rsidRPr="00054F74" w:rsidDel="001848B0">
                <w:rPr>
                  <w:rFonts w:ascii="Verdana" w:hAnsi="Verdana" w:cs="Calibri"/>
                  <w:sz w:val="14"/>
                  <w:szCs w:val="14"/>
                </w:rPr>
                <w:delText>82.11</w:delText>
              </w:r>
            </w:del>
            <w:del w:id="15661" w:author="Hardik Malhotra" w:date="2021-09-29T18:12:00Z">
              <w:r w:rsidRPr="00054F74" w:rsidDel="007C3A4C">
                <w:rPr>
                  <w:rFonts w:ascii="Verdana" w:hAnsi="Verdana" w:cs="Calibri"/>
                  <w:sz w:val="14"/>
                  <w:szCs w:val="14"/>
                </w:rPr>
                <w:delText>%</w:delText>
              </w:r>
            </w:del>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662"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4A9EAF4" w14:textId="606FD6B1" w:rsidR="00587138" w:rsidRPr="00054F74" w:rsidDel="001848B0" w:rsidRDefault="00587138">
            <w:pPr>
              <w:pStyle w:val="BodyText"/>
              <w:spacing w:before="162" w:line="480" w:lineRule="auto"/>
              <w:ind w:right="-90"/>
              <w:jc w:val="center"/>
              <w:rPr>
                <w:del w:id="15663" w:author="Hardik Malhotra" w:date="2021-09-30T19:35:00Z"/>
                <w:rFonts w:ascii="Verdana" w:hAnsi="Verdana" w:cs="Calibri"/>
                <w:sz w:val="14"/>
                <w:szCs w:val="14"/>
              </w:rPr>
              <w:pPrChange w:id="15664" w:author="Ritu Kamra" w:date="2021-09-27T17:37:00Z">
                <w:pPr>
                  <w:pStyle w:val="BodyText"/>
                  <w:spacing w:before="162" w:line="480" w:lineRule="auto"/>
                  <w:ind w:right="-90"/>
                  <w:jc w:val="both"/>
                </w:pPr>
              </w:pPrChange>
            </w:pPr>
            <w:del w:id="15665" w:author="Hardik Malhotra" w:date="2021-09-30T19:35:00Z">
              <w:r w:rsidRPr="00054F74" w:rsidDel="001848B0">
                <w:rPr>
                  <w:rFonts w:ascii="Verdana" w:hAnsi="Verdana" w:cs="Calibri"/>
                  <w:sz w:val="14"/>
                  <w:szCs w:val="14"/>
                </w:rPr>
                <w:delText>72.00</w:delText>
              </w:r>
            </w:del>
            <w:del w:id="15666"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667"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5A766DD" w14:textId="3D8C35E4" w:rsidR="00587138" w:rsidRPr="00054F74" w:rsidDel="001848B0" w:rsidRDefault="00587138">
            <w:pPr>
              <w:pStyle w:val="BodyText"/>
              <w:spacing w:before="162" w:line="480" w:lineRule="auto"/>
              <w:ind w:right="-90"/>
              <w:jc w:val="center"/>
              <w:rPr>
                <w:del w:id="15668" w:author="Hardik Malhotra" w:date="2021-09-30T19:35:00Z"/>
                <w:rFonts w:ascii="Verdana" w:hAnsi="Verdana" w:cs="Calibri"/>
                <w:sz w:val="14"/>
                <w:szCs w:val="14"/>
              </w:rPr>
              <w:pPrChange w:id="15669" w:author="Ritu Kamra" w:date="2021-09-27T17:37:00Z">
                <w:pPr>
                  <w:pStyle w:val="BodyText"/>
                  <w:spacing w:before="162" w:line="480" w:lineRule="auto"/>
                  <w:ind w:right="-90"/>
                  <w:jc w:val="both"/>
                </w:pPr>
              </w:pPrChange>
            </w:pPr>
            <w:del w:id="15670" w:author="Hardik Malhotra" w:date="2021-09-30T19:35:00Z">
              <w:r w:rsidRPr="00054F74" w:rsidDel="001848B0">
                <w:rPr>
                  <w:rFonts w:ascii="Verdana" w:hAnsi="Verdana" w:cs="Calibri"/>
                  <w:sz w:val="14"/>
                  <w:szCs w:val="14"/>
                </w:rPr>
                <w:delText>77.00</w:delText>
              </w:r>
            </w:del>
            <w:del w:id="15671"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672"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221E60F" w14:textId="46FC53C1" w:rsidR="00587138" w:rsidRPr="00054F74" w:rsidDel="001848B0" w:rsidRDefault="00587138">
            <w:pPr>
              <w:pStyle w:val="BodyText"/>
              <w:spacing w:before="162" w:line="480" w:lineRule="auto"/>
              <w:ind w:right="-90"/>
              <w:jc w:val="center"/>
              <w:rPr>
                <w:del w:id="15673" w:author="Hardik Malhotra" w:date="2021-09-30T19:35:00Z"/>
                <w:rFonts w:ascii="Verdana" w:hAnsi="Verdana" w:cs="Calibri"/>
                <w:sz w:val="14"/>
                <w:szCs w:val="14"/>
              </w:rPr>
              <w:pPrChange w:id="15674" w:author="Ritu Kamra" w:date="2021-09-27T17:37:00Z">
                <w:pPr>
                  <w:pStyle w:val="BodyText"/>
                  <w:spacing w:before="162" w:line="480" w:lineRule="auto"/>
                  <w:ind w:right="-90"/>
                  <w:jc w:val="both"/>
                </w:pPr>
              </w:pPrChange>
            </w:pPr>
            <w:del w:id="15675" w:author="Hardik Malhotra" w:date="2021-09-30T19:35:00Z">
              <w:r w:rsidRPr="00054F74" w:rsidDel="001848B0">
                <w:rPr>
                  <w:rFonts w:ascii="Verdana" w:hAnsi="Verdana" w:cs="Calibri"/>
                  <w:sz w:val="14"/>
                  <w:szCs w:val="14"/>
                </w:rPr>
                <w:delText>80.00</w:delText>
              </w:r>
            </w:del>
            <w:del w:id="15676"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677"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98382A7" w14:textId="5925EA7A" w:rsidR="00587138" w:rsidRPr="00054F74" w:rsidDel="001848B0" w:rsidRDefault="00587138">
            <w:pPr>
              <w:pStyle w:val="BodyText"/>
              <w:spacing w:before="162" w:line="480" w:lineRule="auto"/>
              <w:ind w:right="-90"/>
              <w:jc w:val="center"/>
              <w:rPr>
                <w:del w:id="15678" w:author="Hardik Malhotra" w:date="2021-09-30T19:35:00Z"/>
                <w:rFonts w:ascii="Verdana" w:hAnsi="Verdana" w:cs="Calibri"/>
                <w:sz w:val="14"/>
                <w:szCs w:val="14"/>
              </w:rPr>
              <w:pPrChange w:id="15679" w:author="Ritu Kamra" w:date="2021-09-27T17:37:00Z">
                <w:pPr>
                  <w:pStyle w:val="BodyText"/>
                  <w:spacing w:before="162" w:line="480" w:lineRule="auto"/>
                  <w:ind w:right="-90"/>
                  <w:jc w:val="both"/>
                </w:pPr>
              </w:pPrChange>
            </w:pPr>
            <w:del w:id="15680" w:author="Hardik Malhotra" w:date="2021-09-30T19:35:00Z">
              <w:r w:rsidRPr="00054F74" w:rsidDel="001848B0">
                <w:rPr>
                  <w:rFonts w:ascii="Verdana" w:hAnsi="Verdana" w:cs="Calibri"/>
                  <w:sz w:val="14"/>
                  <w:szCs w:val="14"/>
                </w:rPr>
                <w:delText>90.00</w:delText>
              </w:r>
            </w:del>
            <w:del w:id="15681" w:author="Hardik Malhotra" w:date="2021-09-29T18:12:00Z">
              <w:r w:rsidRPr="00054F74" w:rsidDel="007C3A4C">
                <w:rPr>
                  <w:rFonts w:ascii="Verdana" w:hAnsi="Verdana" w:cs="Calibri"/>
                  <w:sz w:val="14"/>
                  <w:szCs w:val="14"/>
                </w:rPr>
                <w:delText>%</w:delText>
              </w:r>
            </w:del>
          </w:p>
        </w:tc>
      </w:tr>
      <w:tr w:rsidR="00587138" w:rsidRPr="00C568E6" w:rsidDel="001848B0" w14:paraId="46B2ADD5" w14:textId="1217FF2A" w:rsidTr="001D08D4">
        <w:trPr>
          <w:trHeight w:val="545"/>
          <w:del w:id="15682" w:author="Hardik Malhotra" w:date="2021-09-30T19:35:00Z"/>
          <w:trPrChange w:id="15683" w:author="Ritu Kamra" w:date="2021-09-27T19:14:00Z">
            <w:trPr>
              <w:trHeight w:val="545"/>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684"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E6A4372" w14:textId="2B841610" w:rsidR="00587138" w:rsidRPr="00F929E8" w:rsidDel="001848B0" w:rsidRDefault="00587138" w:rsidP="00092529">
            <w:pPr>
              <w:pStyle w:val="BodyText"/>
              <w:spacing w:before="162" w:line="480" w:lineRule="auto"/>
              <w:ind w:right="-90"/>
              <w:jc w:val="both"/>
              <w:rPr>
                <w:del w:id="15685" w:author="Hardik Malhotra" w:date="2021-09-30T19:35:00Z"/>
                <w:rFonts w:ascii="Verdana" w:hAnsi="Verdana"/>
                <w:bCs/>
                <w:sz w:val="14"/>
                <w:szCs w:val="14"/>
              </w:rPr>
            </w:pPr>
            <w:del w:id="15686" w:author="Hardik Malhotra" w:date="2021-09-30T19:35:00Z">
              <w:r w:rsidRPr="00A221A1" w:rsidDel="001848B0">
                <w:rPr>
                  <w:rFonts w:ascii="Verdana" w:hAnsi="Verdana"/>
                  <w:bCs/>
                  <w:sz w:val="14"/>
                  <w:szCs w:val="14"/>
                </w:rPr>
                <w:delText>Huntsman Corporation</w:delText>
              </w:r>
            </w:del>
          </w:p>
        </w:tc>
        <w:tc>
          <w:tcPr>
            <w:tcW w:w="85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687"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DAA1CE4" w14:textId="054F25AE" w:rsidR="00587138" w:rsidRPr="00054F74" w:rsidDel="001848B0" w:rsidRDefault="00587138">
            <w:pPr>
              <w:pStyle w:val="BodyText"/>
              <w:spacing w:before="162" w:line="480" w:lineRule="auto"/>
              <w:ind w:right="-90"/>
              <w:jc w:val="center"/>
              <w:rPr>
                <w:del w:id="15688" w:author="Hardik Malhotra" w:date="2021-09-30T19:35:00Z"/>
                <w:rFonts w:ascii="Verdana" w:hAnsi="Verdana" w:cs="Calibri"/>
                <w:sz w:val="14"/>
                <w:szCs w:val="14"/>
              </w:rPr>
              <w:pPrChange w:id="15689" w:author="Ritu Kamra" w:date="2021-09-27T17:37:00Z">
                <w:pPr>
                  <w:pStyle w:val="BodyText"/>
                  <w:spacing w:before="162" w:line="480" w:lineRule="auto"/>
                  <w:ind w:right="-90"/>
                  <w:jc w:val="both"/>
                </w:pPr>
              </w:pPrChange>
            </w:pPr>
            <w:del w:id="15690" w:author="Hardik Malhotra" w:date="2021-09-30T19:35:00Z">
              <w:r w:rsidRPr="00054F74" w:rsidDel="001848B0">
                <w:rPr>
                  <w:rFonts w:ascii="Verdana" w:hAnsi="Verdana" w:cs="Calibri"/>
                  <w:sz w:val="14"/>
                  <w:szCs w:val="14"/>
                </w:rPr>
                <w:delText>74.00</w:delText>
              </w:r>
            </w:del>
            <w:del w:id="15691" w:author="Hardik Malhotra" w:date="2021-09-29T18:12:00Z">
              <w:r w:rsidRPr="00054F74" w:rsidDel="007C3A4C">
                <w:rPr>
                  <w:rFonts w:ascii="Verdana" w:hAnsi="Verdana" w:cs="Calibri"/>
                  <w:sz w:val="14"/>
                  <w:szCs w:val="14"/>
                </w:rPr>
                <w:delText>%</w:delText>
              </w:r>
            </w:del>
          </w:p>
        </w:tc>
        <w:tc>
          <w:tcPr>
            <w:tcW w:w="85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692"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22344AD" w14:textId="48652AB9" w:rsidR="00587138" w:rsidRPr="00054F74" w:rsidDel="001848B0" w:rsidRDefault="00587138">
            <w:pPr>
              <w:pStyle w:val="BodyText"/>
              <w:spacing w:before="162" w:line="480" w:lineRule="auto"/>
              <w:ind w:right="-90"/>
              <w:jc w:val="center"/>
              <w:rPr>
                <w:del w:id="15693" w:author="Hardik Malhotra" w:date="2021-09-30T19:35:00Z"/>
                <w:rFonts w:ascii="Verdana" w:hAnsi="Verdana" w:cs="Calibri"/>
                <w:sz w:val="14"/>
                <w:szCs w:val="14"/>
              </w:rPr>
              <w:pPrChange w:id="15694" w:author="Ritu Kamra" w:date="2021-09-27T17:37:00Z">
                <w:pPr>
                  <w:pStyle w:val="BodyText"/>
                  <w:spacing w:before="162" w:line="480" w:lineRule="auto"/>
                  <w:ind w:right="-90"/>
                  <w:jc w:val="both"/>
                </w:pPr>
              </w:pPrChange>
            </w:pPr>
            <w:del w:id="15695" w:author="Hardik Malhotra" w:date="2021-09-30T19:35:00Z">
              <w:r w:rsidRPr="00054F74" w:rsidDel="001848B0">
                <w:rPr>
                  <w:rFonts w:ascii="Verdana" w:hAnsi="Verdana" w:cs="Calibri"/>
                  <w:sz w:val="14"/>
                  <w:szCs w:val="14"/>
                </w:rPr>
                <w:delText>75.00</w:delText>
              </w:r>
            </w:del>
            <w:del w:id="15696" w:author="Hardik Malhotra" w:date="2021-09-29T18:12:00Z">
              <w:r w:rsidRPr="00054F74" w:rsidDel="007C3A4C">
                <w:rPr>
                  <w:rFonts w:ascii="Verdana" w:hAnsi="Verdana" w:cs="Calibri"/>
                  <w:sz w:val="14"/>
                  <w:szCs w:val="14"/>
                </w:rPr>
                <w:delText>%</w:delText>
              </w:r>
            </w:del>
          </w:p>
        </w:tc>
        <w:tc>
          <w:tcPr>
            <w:tcW w:w="93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697"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E0E5F6B" w14:textId="6C24E2FB" w:rsidR="00587138" w:rsidRPr="00054F74" w:rsidDel="001848B0" w:rsidRDefault="00587138">
            <w:pPr>
              <w:pStyle w:val="BodyText"/>
              <w:spacing w:before="162" w:line="480" w:lineRule="auto"/>
              <w:ind w:right="-90"/>
              <w:jc w:val="center"/>
              <w:rPr>
                <w:del w:id="15698" w:author="Hardik Malhotra" w:date="2021-09-30T19:35:00Z"/>
                <w:rFonts w:ascii="Verdana" w:hAnsi="Verdana" w:cs="Calibri"/>
                <w:sz w:val="14"/>
                <w:szCs w:val="14"/>
              </w:rPr>
              <w:pPrChange w:id="15699" w:author="Ritu Kamra" w:date="2021-09-27T17:37:00Z">
                <w:pPr>
                  <w:pStyle w:val="BodyText"/>
                  <w:spacing w:before="162" w:line="480" w:lineRule="auto"/>
                  <w:ind w:right="-90"/>
                  <w:jc w:val="both"/>
                </w:pPr>
              </w:pPrChange>
            </w:pPr>
            <w:del w:id="15700" w:author="Hardik Malhotra" w:date="2021-09-30T19:35:00Z">
              <w:r w:rsidRPr="00054F74" w:rsidDel="001848B0">
                <w:rPr>
                  <w:rFonts w:ascii="Verdana" w:hAnsi="Verdana" w:cs="Calibri"/>
                  <w:sz w:val="14"/>
                  <w:szCs w:val="14"/>
                </w:rPr>
                <w:delText>76.22</w:delText>
              </w:r>
            </w:del>
            <w:del w:id="15701"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702"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86F32AF" w14:textId="5E24A6FA" w:rsidR="00587138" w:rsidRPr="00054F74" w:rsidDel="001848B0" w:rsidRDefault="00587138">
            <w:pPr>
              <w:pStyle w:val="BodyText"/>
              <w:spacing w:before="162" w:line="480" w:lineRule="auto"/>
              <w:ind w:right="-90"/>
              <w:jc w:val="center"/>
              <w:rPr>
                <w:del w:id="15703" w:author="Hardik Malhotra" w:date="2021-09-30T19:35:00Z"/>
                <w:rFonts w:ascii="Verdana" w:hAnsi="Verdana" w:cs="Calibri"/>
                <w:sz w:val="14"/>
                <w:szCs w:val="14"/>
              </w:rPr>
              <w:pPrChange w:id="15704" w:author="Ritu Kamra" w:date="2021-09-27T17:37:00Z">
                <w:pPr>
                  <w:pStyle w:val="BodyText"/>
                  <w:spacing w:before="162" w:line="480" w:lineRule="auto"/>
                  <w:ind w:right="-90"/>
                  <w:jc w:val="both"/>
                </w:pPr>
              </w:pPrChange>
            </w:pPr>
            <w:del w:id="15705" w:author="Hardik Malhotra" w:date="2021-09-30T19:35:00Z">
              <w:r w:rsidRPr="00054F74" w:rsidDel="001848B0">
                <w:rPr>
                  <w:rFonts w:ascii="Verdana" w:hAnsi="Verdana" w:cs="Calibri"/>
                  <w:sz w:val="14"/>
                  <w:szCs w:val="14"/>
                </w:rPr>
                <w:delText>76.58</w:delText>
              </w:r>
            </w:del>
            <w:del w:id="15706"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707"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CF840DC" w14:textId="3F269EF6" w:rsidR="00587138" w:rsidRPr="00054F74" w:rsidDel="001848B0" w:rsidRDefault="00587138">
            <w:pPr>
              <w:pStyle w:val="BodyText"/>
              <w:spacing w:before="162" w:line="480" w:lineRule="auto"/>
              <w:ind w:right="-90"/>
              <w:jc w:val="center"/>
              <w:rPr>
                <w:del w:id="15708" w:author="Hardik Malhotra" w:date="2021-09-30T19:35:00Z"/>
                <w:rFonts w:ascii="Verdana" w:hAnsi="Verdana" w:cs="Calibri"/>
                <w:sz w:val="14"/>
                <w:szCs w:val="14"/>
              </w:rPr>
              <w:pPrChange w:id="15709" w:author="Ritu Kamra" w:date="2021-09-27T17:37:00Z">
                <w:pPr>
                  <w:pStyle w:val="BodyText"/>
                  <w:spacing w:before="162" w:line="480" w:lineRule="auto"/>
                  <w:ind w:right="-90"/>
                  <w:jc w:val="both"/>
                </w:pPr>
              </w:pPrChange>
            </w:pPr>
            <w:del w:id="15710" w:author="Hardik Malhotra" w:date="2021-09-30T19:35:00Z">
              <w:r w:rsidRPr="00054F74" w:rsidDel="001848B0">
                <w:rPr>
                  <w:rFonts w:ascii="Verdana" w:hAnsi="Verdana" w:cs="Calibri"/>
                  <w:sz w:val="14"/>
                  <w:szCs w:val="14"/>
                </w:rPr>
                <w:delText>75.67</w:delText>
              </w:r>
            </w:del>
            <w:del w:id="15711" w:author="Hardik Malhotra" w:date="2021-09-29T18:12:00Z">
              <w:r w:rsidRPr="00054F74" w:rsidDel="007C3A4C">
                <w:rPr>
                  <w:rFonts w:ascii="Verdana" w:hAnsi="Verdana" w:cs="Calibri"/>
                  <w:sz w:val="14"/>
                  <w:szCs w:val="14"/>
                </w:rPr>
                <w:delText>%</w:delText>
              </w:r>
            </w:del>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712"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ADD173C" w14:textId="47AD0A8D" w:rsidR="00587138" w:rsidRPr="00054F74" w:rsidDel="001848B0" w:rsidRDefault="00587138">
            <w:pPr>
              <w:pStyle w:val="BodyText"/>
              <w:spacing w:before="162" w:line="480" w:lineRule="auto"/>
              <w:ind w:right="-90"/>
              <w:jc w:val="center"/>
              <w:rPr>
                <w:del w:id="15713" w:author="Hardik Malhotra" w:date="2021-09-30T19:35:00Z"/>
                <w:rFonts w:ascii="Verdana" w:hAnsi="Verdana" w:cs="Calibri"/>
                <w:sz w:val="14"/>
                <w:szCs w:val="14"/>
              </w:rPr>
              <w:pPrChange w:id="15714" w:author="Ritu Kamra" w:date="2021-09-27T17:37:00Z">
                <w:pPr>
                  <w:pStyle w:val="BodyText"/>
                  <w:spacing w:before="162" w:line="480" w:lineRule="auto"/>
                  <w:ind w:right="-90"/>
                  <w:jc w:val="both"/>
                </w:pPr>
              </w:pPrChange>
            </w:pPr>
            <w:del w:id="15715" w:author="Hardik Malhotra" w:date="2021-09-30T19:35:00Z">
              <w:r w:rsidRPr="00054F74" w:rsidDel="001848B0">
                <w:rPr>
                  <w:rFonts w:ascii="Verdana" w:hAnsi="Verdana" w:cs="Calibri"/>
                  <w:sz w:val="14"/>
                  <w:szCs w:val="14"/>
                </w:rPr>
                <w:delText>61.00</w:delText>
              </w:r>
            </w:del>
            <w:del w:id="15716"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717"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ED10E13" w14:textId="547A8C21" w:rsidR="00587138" w:rsidRPr="00054F74" w:rsidDel="001848B0" w:rsidRDefault="00587138">
            <w:pPr>
              <w:pStyle w:val="BodyText"/>
              <w:spacing w:before="162" w:line="480" w:lineRule="auto"/>
              <w:ind w:right="-90"/>
              <w:jc w:val="center"/>
              <w:rPr>
                <w:del w:id="15718" w:author="Hardik Malhotra" w:date="2021-09-30T19:35:00Z"/>
                <w:rFonts w:ascii="Verdana" w:hAnsi="Verdana" w:cs="Calibri"/>
                <w:sz w:val="14"/>
                <w:szCs w:val="14"/>
              </w:rPr>
              <w:pPrChange w:id="15719" w:author="Ritu Kamra" w:date="2021-09-27T17:37:00Z">
                <w:pPr>
                  <w:pStyle w:val="BodyText"/>
                  <w:spacing w:before="162" w:line="480" w:lineRule="auto"/>
                  <w:ind w:right="-90"/>
                  <w:jc w:val="both"/>
                </w:pPr>
              </w:pPrChange>
            </w:pPr>
            <w:del w:id="15720" w:author="Hardik Malhotra" w:date="2021-09-30T19:35:00Z">
              <w:r w:rsidRPr="00054F74" w:rsidDel="001848B0">
                <w:rPr>
                  <w:rFonts w:ascii="Verdana" w:hAnsi="Verdana" w:cs="Calibri"/>
                  <w:sz w:val="14"/>
                  <w:szCs w:val="14"/>
                </w:rPr>
                <w:delText>65.00</w:delText>
              </w:r>
            </w:del>
            <w:del w:id="15721"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722"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515A800" w14:textId="7C5E9DB5" w:rsidR="00587138" w:rsidRPr="00054F74" w:rsidDel="001848B0" w:rsidRDefault="00587138">
            <w:pPr>
              <w:pStyle w:val="BodyText"/>
              <w:spacing w:before="162" w:line="480" w:lineRule="auto"/>
              <w:ind w:right="-90"/>
              <w:jc w:val="center"/>
              <w:rPr>
                <w:del w:id="15723" w:author="Hardik Malhotra" w:date="2021-09-30T19:35:00Z"/>
                <w:rFonts w:ascii="Verdana" w:hAnsi="Verdana" w:cs="Calibri"/>
                <w:sz w:val="14"/>
                <w:szCs w:val="14"/>
              </w:rPr>
              <w:pPrChange w:id="15724" w:author="Ritu Kamra" w:date="2021-09-27T17:37:00Z">
                <w:pPr>
                  <w:pStyle w:val="BodyText"/>
                  <w:spacing w:before="162" w:line="480" w:lineRule="auto"/>
                  <w:ind w:right="-90"/>
                  <w:jc w:val="both"/>
                </w:pPr>
              </w:pPrChange>
            </w:pPr>
            <w:del w:id="15725" w:author="Hardik Malhotra" w:date="2021-09-30T19:35:00Z">
              <w:r w:rsidRPr="00054F74" w:rsidDel="001848B0">
                <w:rPr>
                  <w:rFonts w:ascii="Verdana" w:hAnsi="Verdana" w:cs="Calibri"/>
                  <w:sz w:val="14"/>
                  <w:szCs w:val="14"/>
                </w:rPr>
                <w:delText>70.00</w:delText>
              </w:r>
            </w:del>
            <w:del w:id="15726"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727"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ADACB36" w14:textId="54D53325" w:rsidR="00587138" w:rsidRPr="00054F74" w:rsidDel="001848B0" w:rsidRDefault="00587138">
            <w:pPr>
              <w:pStyle w:val="BodyText"/>
              <w:spacing w:before="162" w:line="480" w:lineRule="auto"/>
              <w:ind w:right="-90"/>
              <w:jc w:val="center"/>
              <w:rPr>
                <w:del w:id="15728" w:author="Hardik Malhotra" w:date="2021-09-30T19:35:00Z"/>
                <w:rFonts w:ascii="Verdana" w:hAnsi="Verdana" w:cs="Calibri"/>
                <w:sz w:val="14"/>
                <w:szCs w:val="14"/>
              </w:rPr>
              <w:pPrChange w:id="15729" w:author="Ritu Kamra" w:date="2021-09-27T17:37:00Z">
                <w:pPr>
                  <w:pStyle w:val="BodyText"/>
                  <w:spacing w:before="162" w:line="480" w:lineRule="auto"/>
                  <w:ind w:right="-90"/>
                  <w:jc w:val="both"/>
                </w:pPr>
              </w:pPrChange>
            </w:pPr>
            <w:del w:id="15730" w:author="Hardik Malhotra" w:date="2021-09-30T19:35:00Z">
              <w:r w:rsidRPr="00054F74" w:rsidDel="001848B0">
                <w:rPr>
                  <w:rFonts w:ascii="Verdana" w:hAnsi="Verdana" w:cs="Calibri"/>
                  <w:sz w:val="14"/>
                  <w:szCs w:val="14"/>
                </w:rPr>
                <w:delText>80.00</w:delText>
              </w:r>
            </w:del>
            <w:del w:id="15731" w:author="Hardik Malhotra" w:date="2021-09-29T18:12:00Z">
              <w:r w:rsidRPr="00054F74" w:rsidDel="007C3A4C">
                <w:rPr>
                  <w:rFonts w:ascii="Verdana" w:hAnsi="Verdana" w:cs="Calibri"/>
                  <w:sz w:val="14"/>
                  <w:szCs w:val="14"/>
                </w:rPr>
                <w:delText>%</w:delText>
              </w:r>
            </w:del>
          </w:p>
        </w:tc>
      </w:tr>
      <w:tr w:rsidR="00587138" w:rsidRPr="00C568E6" w:rsidDel="001848B0" w14:paraId="6C6ED527" w14:textId="59AC6398" w:rsidTr="001D08D4">
        <w:trPr>
          <w:trHeight w:val="545"/>
          <w:del w:id="15732" w:author="Hardik Malhotra" w:date="2021-09-30T19:35:00Z"/>
          <w:trPrChange w:id="15733" w:author="Ritu Kamra" w:date="2021-09-27T19:14:00Z">
            <w:trPr>
              <w:trHeight w:val="545"/>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734"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FC3AEB4" w14:textId="3DA4B73D" w:rsidR="00587138" w:rsidRPr="00F929E8" w:rsidDel="001848B0" w:rsidRDefault="00587138" w:rsidP="00092529">
            <w:pPr>
              <w:pStyle w:val="BodyText"/>
              <w:spacing w:before="162" w:line="480" w:lineRule="auto"/>
              <w:ind w:right="-90"/>
              <w:jc w:val="both"/>
              <w:rPr>
                <w:del w:id="15735" w:author="Hardik Malhotra" w:date="2021-09-30T19:35:00Z"/>
                <w:rFonts w:ascii="Verdana" w:hAnsi="Verdana"/>
                <w:bCs/>
                <w:sz w:val="14"/>
                <w:szCs w:val="14"/>
              </w:rPr>
            </w:pPr>
            <w:del w:id="15736" w:author="Hardik Malhotra" w:date="2021-09-30T19:35:00Z">
              <w:r w:rsidRPr="00A221A1" w:rsidDel="001848B0">
                <w:rPr>
                  <w:rFonts w:ascii="Verdana" w:hAnsi="Verdana"/>
                  <w:bCs/>
                  <w:sz w:val="14"/>
                  <w:szCs w:val="14"/>
                </w:rPr>
                <w:delText>Hexion Inc.</w:delText>
              </w:r>
            </w:del>
          </w:p>
        </w:tc>
        <w:tc>
          <w:tcPr>
            <w:tcW w:w="85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737"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111FF91" w14:textId="731675D9" w:rsidR="00587138" w:rsidRPr="00054F74" w:rsidDel="001848B0" w:rsidRDefault="00587138">
            <w:pPr>
              <w:pStyle w:val="BodyText"/>
              <w:spacing w:before="162" w:line="480" w:lineRule="auto"/>
              <w:ind w:right="-90"/>
              <w:jc w:val="center"/>
              <w:rPr>
                <w:del w:id="15738" w:author="Hardik Malhotra" w:date="2021-09-30T19:35:00Z"/>
                <w:rFonts w:ascii="Verdana" w:hAnsi="Verdana" w:cs="Calibri"/>
                <w:sz w:val="14"/>
                <w:szCs w:val="14"/>
              </w:rPr>
              <w:pPrChange w:id="15739" w:author="Ritu Kamra" w:date="2021-09-27T17:37:00Z">
                <w:pPr>
                  <w:pStyle w:val="BodyText"/>
                  <w:spacing w:before="162" w:line="480" w:lineRule="auto"/>
                  <w:ind w:right="-90"/>
                  <w:jc w:val="both"/>
                </w:pPr>
              </w:pPrChange>
            </w:pPr>
            <w:del w:id="15740" w:author="Hardik Malhotra" w:date="2021-09-30T19:35:00Z">
              <w:r w:rsidRPr="00054F74" w:rsidDel="001848B0">
                <w:rPr>
                  <w:rFonts w:ascii="Verdana" w:hAnsi="Verdana" w:cs="Calibri"/>
                  <w:sz w:val="14"/>
                  <w:szCs w:val="14"/>
                </w:rPr>
                <w:delText>71.00</w:delText>
              </w:r>
            </w:del>
            <w:del w:id="15741" w:author="Hardik Malhotra" w:date="2021-09-29T18:12:00Z">
              <w:r w:rsidRPr="00054F74" w:rsidDel="007C3A4C">
                <w:rPr>
                  <w:rFonts w:ascii="Verdana" w:hAnsi="Verdana" w:cs="Calibri"/>
                  <w:sz w:val="14"/>
                  <w:szCs w:val="14"/>
                </w:rPr>
                <w:delText>%</w:delText>
              </w:r>
            </w:del>
          </w:p>
        </w:tc>
        <w:tc>
          <w:tcPr>
            <w:tcW w:w="85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742"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A861ECA" w14:textId="3FB40C1B" w:rsidR="00587138" w:rsidRPr="00054F74" w:rsidDel="001848B0" w:rsidRDefault="00587138">
            <w:pPr>
              <w:pStyle w:val="BodyText"/>
              <w:spacing w:before="162" w:line="480" w:lineRule="auto"/>
              <w:ind w:right="-90"/>
              <w:jc w:val="center"/>
              <w:rPr>
                <w:del w:id="15743" w:author="Hardik Malhotra" w:date="2021-09-30T19:35:00Z"/>
                <w:rFonts w:ascii="Verdana" w:hAnsi="Verdana" w:cs="Calibri"/>
                <w:sz w:val="14"/>
                <w:szCs w:val="14"/>
              </w:rPr>
              <w:pPrChange w:id="15744" w:author="Ritu Kamra" w:date="2021-09-27T17:37:00Z">
                <w:pPr>
                  <w:pStyle w:val="BodyText"/>
                  <w:spacing w:before="162" w:line="480" w:lineRule="auto"/>
                  <w:ind w:right="-90"/>
                  <w:jc w:val="both"/>
                </w:pPr>
              </w:pPrChange>
            </w:pPr>
            <w:del w:id="15745" w:author="Hardik Malhotra" w:date="2021-09-30T19:35:00Z">
              <w:r w:rsidRPr="00054F74" w:rsidDel="001848B0">
                <w:rPr>
                  <w:rFonts w:ascii="Verdana" w:hAnsi="Verdana" w:cs="Calibri"/>
                  <w:sz w:val="14"/>
                  <w:szCs w:val="14"/>
                </w:rPr>
                <w:delText>74.00</w:delText>
              </w:r>
            </w:del>
            <w:del w:id="15746" w:author="Hardik Malhotra" w:date="2021-09-29T18:12:00Z">
              <w:r w:rsidRPr="00054F74" w:rsidDel="007C3A4C">
                <w:rPr>
                  <w:rFonts w:ascii="Verdana" w:hAnsi="Verdana" w:cs="Calibri"/>
                  <w:sz w:val="14"/>
                  <w:szCs w:val="14"/>
                </w:rPr>
                <w:delText>%</w:delText>
              </w:r>
            </w:del>
          </w:p>
        </w:tc>
        <w:tc>
          <w:tcPr>
            <w:tcW w:w="93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747"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657FF4E" w14:textId="79412E76" w:rsidR="00587138" w:rsidRPr="00054F74" w:rsidDel="001848B0" w:rsidRDefault="00587138">
            <w:pPr>
              <w:pStyle w:val="BodyText"/>
              <w:spacing w:before="162" w:line="480" w:lineRule="auto"/>
              <w:ind w:right="-90"/>
              <w:jc w:val="center"/>
              <w:rPr>
                <w:del w:id="15748" w:author="Hardik Malhotra" w:date="2021-09-30T19:35:00Z"/>
                <w:rFonts w:ascii="Verdana" w:hAnsi="Verdana" w:cs="Calibri"/>
                <w:sz w:val="14"/>
                <w:szCs w:val="14"/>
              </w:rPr>
              <w:pPrChange w:id="15749" w:author="Ritu Kamra" w:date="2021-09-27T17:37:00Z">
                <w:pPr>
                  <w:pStyle w:val="BodyText"/>
                  <w:spacing w:before="162" w:line="480" w:lineRule="auto"/>
                  <w:ind w:right="-90"/>
                  <w:jc w:val="both"/>
                </w:pPr>
              </w:pPrChange>
            </w:pPr>
            <w:del w:id="15750" w:author="Hardik Malhotra" w:date="2021-09-30T19:35:00Z">
              <w:r w:rsidRPr="00054F74" w:rsidDel="001848B0">
                <w:rPr>
                  <w:rFonts w:ascii="Verdana" w:hAnsi="Verdana" w:cs="Calibri"/>
                  <w:sz w:val="14"/>
                  <w:szCs w:val="14"/>
                </w:rPr>
                <w:delText>78.00</w:delText>
              </w:r>
            </w:del>
            <w:del w:id="15751"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752"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8EA1798" w14:textId="54A07015" w:rsidR="00587138" w:rsidRPr="00054F74" w:rsidDel="001848B0" w:rsidRDefault="00587138">
            <w:pPr>
              <w:pStyle w:val="BodyText"/>
              <w:spacing w:before="162" w:line="480" w:lineRule="auto"/>
              <w:ind w:right="-90"/>
              <w:jc w:val="center"/>
              <w:rPr>
                <w:del w:id="15753" w:author="Hardik Malhotra" w:date="2021-09-30T19:35:00Z"/>
                <w:rFonts w:ascii="Verdana" w:hAnsi="Verdana" w:cs="Calibri"/>
                <w:sz w:val="14"/>
                <w:szCs w:val="14"/>
              </w:rPr>
              <w:pPrChange w:id="15754" w:author="Ritu Kamra" w:date="2021-09-27T17:37:00Z">
                <w:pPr>
                  <w:pStyle w:val="BodyText"/>
                  <w:spacing w:before="162" w:line="480" w:lineRule="auto"/>
                  <w:ind w:right="-90"/>
                  <w:jc w:val="both"/>
                </w:pPr>
              </w:pPrChange>
            </w:pPr>
            <w:del w:id="15755" w:author="Hardik Malhotra" w:date="2021-09-30T19:35:00Z">
              <w:r w:rsidRPr="00054F74" w:rsidDel="001848B0">
                <w:rPr>
                  <w:rFonts w:ascii="Verdana" w:hAnsi="Verdana" w:cs="Calibri"/>
                  <w:sz w:val="14"/>
                  <w:szCs w:val="14"/>
                </w:rPr>
                <w:delText>73.00</w:delText>
              </w:r>
            </w:del>
            <w:del w:id="15756"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757"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7980E44" w14:textId="29F8C25A" w:rsidR="00587138" w:rsidRPr="00054F74" w:rsidDel="001848B0" w:rsidRDefault="00587138">
            <w:pPr>
              <w:pStyle w:val="BodyText"/>
              <w:spacing w:before="162" w:line="480" w:lineRule="auto"/>
              <w:ind w:right="-90"/>
              <w:jc w:val="center"/>
              <w:rPr>
                <w:del w:id="15758" w:author="Hardik Malhotra" w:date="2021-09-30T19:35:00Z"/>
                <w:rFonts w:ascii="Verdana" w:hAnsi="Verdana" w:cs="Calibri"/>
                <w:sz w:val="14"/>
                <w:szCs w:val="14"/>
              </w:rPr>
              <w:pPrChange w:id="15759" w:author="Ritu Kamra" w:date="2021-09-27T17:37:00Z">
                <w:pPr>
                  <w:pStyle w:val="BodyText"/>
                  <w:spacing w:before="162" w:line="480" w:lineRule="auto"/>
                  <w:ind w:right="-90"/>
                  <w:jc w:val="both"/>
                </w:pPr>
              </w:pPrChange>
            </w:pPr>
            <w:del w:id="15760" w:author="Hardik Malhotra" w:date="2021-09-30T19:35:00Z">
              <w:r w:rsidRPr="00054F74" w:rsidDel="001848B0">
                <w:rPr>
                  <w:rFonts w:ascii="Verdana" w:hAnsi="Verdana" w:cs="Calibri"/>
                  <w:sz w:val="14"/>
                  <w:szCs w:val="14"/>
                </w:rPr>
                <w:delText>75.00</w:delText>
              </w:r>
            </w:del>
            <w:del w:id="15761" w:author="Hardik Malhotra" w:date="2021-09-29T18:12:00Z">
              <w:r w:rsidRPr="00054F74" w:rsidDel="007C3A4C">
                <w:rPr>
                  <w:rFonts w:ascii="Verdana" w:hAnsi="Verdana" w:cs="Calibri"/>
                  <w:sz w:val="14"/>
                  <w:szCs w:val="14"/>
                </w:rPr>
                <w:delText>%</w:delText>
              </w:r>
            </w:del>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762"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F681DB1" w14:textId="4744BFAD" w:rsidR="00587138" w:rsidRPr="00054F74" w:rsidDel="001848B0" w:rsidRDefault="00587138">
            <w:pPr>
              <w:pStyle w:val="BodyText"/>
              <w:spacing w:before="162" w:line="480" w:lineRule="auto"/>
              <w:ind w:right="-90"/>
              <w:jc w:val="center"/>
              <w:rPr>
                <w:del w:id="15763" w:author="Hardik Malhotra" w:date="2021-09-30T19:35:00Z"/>
                <w:rFonts w:ascii="Verdana" w:hAnsi="Verdana" w:cs="Calibri"/>
                <w:sz w:val="14"/>
                <w:szCs w:val="14"/>
              </w:rPr>
              <w:pPrChange w:id="15764" w:author="Ritu Kamra" w:date="2021-09-27T17:37:00Z">
                <w:pPr>
                  <w:pStyle w:val="BodyText"/>
                  <w:spacing w:before="162" w:line="480" w:lineRule="auto"/>
                  <w:ind w:right="-90"/>
                  <w:jc w:val="both"/>
                </w:pPr>
              </w:pPrChange>
            </w:pPr>
            <w:del w:id="15765" w:author="Hardik Malhotra" w:date="2021-09-30T19:35:00Z">
              <w:r w:rsidRPr="00054F74" w:rsidDel="001848B0">
                <w:rPr>
                  <w:rFonts w:ascii="Verdana" w:hAnsi="Verdana" w:cs="Calibri"/>
                  <w:sz w:val="14"/>
                  <w:szCs w:val="14"/>
                </w:rPr>
                <w:delText>72.00</w:delText>
              </w:r>
            </w:del>
            <w:del w:id="15766"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767"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8480B15" w14:textId="337A268A" w:rsidR="00587138" w:rsidRPr="00054F74" w:rsidDel="001848B0" w:rsidRDefault="00587138">
            <w:pPr>
              <w:pStyle w:val="BodyText"/>
              <w:spacing w:before="162" w:line="480" w:lineRule="auto"/>
              <w:ind w:right="-90"/>
              <w:jc w:val="center"/>
              <w:rPr>
                <w:del w:id="15768" w:author="Hardik Malhotra" w:date="2021-09-30T19:35:00Z"/>
                <w:rFonts w:ascii="Verdana" w:hAnsi="Verdana" w:cs="Calibri"/>
                <w:sz w:val="14"/>
                <w:szCs w:val="14"/>
              </w:rPr>
              <w:pPrChange w:id="15769" w:author="Ritu Kamra" w:date="2021-09-27T17:37:00Z">
                <w:pPr>
                  <w:pStyle w:val="BodyText"/>
                  <w:spacing w:before="162" w:line="480" w:lineRule="auto"/>
                  <w:ind w:right="-90"/>
                  <w:jc w:val="both"/>
                </w:pPr>
              </w:pPrChange>
            </w:pPr>
            <w:del w:id="15770" w:author="Hardik Malhotra" w:date="2021-09-30T19:35:00Z">
              <w:r w:rsidRPr="00054F74" w:rsidDel="001848B0">
                <w:rPr>
                  <w:rFonts w:ascii="Verdana" w:hAnsi="Verdana" w:cs="Calibri"/>
                  <w:sz w:val="14"/>
                  <w:szCs w:val="14"/>
                </w:rPr>
                <w:delText>80.20</w:delText>
              </w:r>
            </w:del>
            <w:del w:id="15771"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772"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EDE012A" w14:textId="70255C0A" w:rsidR="00587138" w:rsidRPr="00054F74" w:rsidDel="001848B0" w:rsidRDefault="00587138">
            <w:pPr>
              <w:pStyle w:val="BodyText"/>
              <w:spacing w:before="162" w:line="480" w:lineRule="auto"/>
              <w:ind w:right="-90"/>
              <w:jc w:val="center"/>
              <w:rPr>
                <w:del w:id="15773" w:author="Hardik Malhotra" w:date="2021-09-30T19:35:00Z"/>
                <w:rFonts w:ascii="Verdana" w:hAnsi="Verdana" w:cs="Calibri"/>
                <w:sz w:val="14"/>
                <w:szCs w:val="14"/>
              </w:rPr>
              <w:pPrChange w:id="15774" w:author="Ritu Kamra" w:date="2021-09-27T17:37:00Z">
                <w:pPr>
                  <w:pStyle w:val="BodyText"/>
                  <w:spacing w:before="162" w:line="480" w:lineRule="auto"/>
                  <w:ind w:right="-90"/>
                  <w:jc w:val="both"/>
                </w:pPr>
              </w:pPrChange>
            </w:pPr>
            <w:del w:id="15775" w:author="Hardik Malhotra" w:date="2021-09-30T19:35:00Z">
              <w:r w:rsidRPr="00054F74" w:rsidDel="001848B0">
                <w:rPr>
                  <w:rFonts w:ascii="Verdana" w:hAnsi="Verdana" w:cs="Calibri"/>
                  <w:sz w:val="14"/>
                  <w:szCs w:val="14"/>
                </w:rPr>
                <w:delText>85.00</w:delText>
              </w:r>
            </w:del>
            <w:del w:id="15776"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777"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5DF8E9D" w14:textId="6448D8A7" w:rsidR="00587138" w:rsidRPr="00054F74" w:rsidDel="001848B0" w:rsidRDefault="00587138">
            <w:pPr>
              <w:pStyle w:val="BodyText"/>
              <w:spacing w:before="162" w:line="480" w:lineRule="auto"/>
              <w:ind w:right="-90"/>
              <w:jc w:val="center"/>
              <w:rPr>
                <w:del w:id="15778" w:author="Hardik Malhotra" w:date="2021-09-30T19:35:00Z"/>
                <w:rFonts w:ascii="Verdana" w:hAnsi="Verdana" w:cs="Calibri"/>
                <w:sz w:val="14"/>
                <w:szCs w:val="14"/>
              </w:rPr>
              <w:pPrChange w:id="15779" w:author="Ritu Kamra" w:date="2021-09-27T17:37:00Z">
                <w:pPr>
                  <w:pStyle w:val="BodyText"/>
                  <w:spacing w:before="162" w:line="480" w:lineRule="auto"/>
                  <w:ind w:right="-90"/>
                  <w:jc w:val="both"/>
                </w:pPr>
              </w:pPrChange>
            </w:pPr>
            <w:del w:id="15780" w:author="Hardik Malhotra" w:date="2021-09-30T19:35:00Z">
              <w:r w:rsidRPr="00054F74" w:rsidDel="001848B0">
                <w:rPr>
                  <w:rFonts w:ascii="Verdana" w:hAnsi="Verdana" w:cs="Calibri"/>
                  <w:sz w:val="14"/>
                  <w:szCs w:val="14"/>
                </w:rPr>
                <w:delText>95.00</w:delText>
              </w:r>
            </w:del>
            <w:del w:id="15781" w:author="Hardik Malhotra" w:date="2021-09-29T18:12:00Z">
              <w:r w:rsidRPr="00054F74" w:rsidDel="007C3A4C">
                <w:rPr>
                  <w:rFonts w:ascii="Verdana" w:hAnsi="Verdana" w:cs="Calibri"/>
                  <w:sz w:val="14"/>
                  <w:szCs w:val="14"/>
                </w:rPr>
                <w:delText>%</w:delText>
              </w:r>
            </w:del>
          </w:p>
        </w:tc>
      </w:tr>
      <w:tr w:rsidR="00587138" w:rsidRPr="00C568E6" w:rsidDel="001848B0" w14:paraId="0372D9AA" w14:textId="0789FE78" w:rsidTr="001D08D4">
        <w:trPr>
          <w:trHeight w:val="545"/>
          <w:del w:id="15782" w:author="Hardik Malhotra" w:date="2021-09-30T19:35:00Z"/>
          <w:trPrChange w:id="15783" w:author="Ritu Kamra" w:date="2021-09-27T19:14:00Z">
            <w:trPr>
              <w:trHeight w:val="545"/>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784"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2F43B3E" w14:textId="4575B1C2" w:rsidR="00587138" w:rsidRPr="00F929E8" w:rsidDel="001848B0" w:rsidRDefault="00587138" w:rsidP="00092529">
            <w:pPr>
              <w:pStyle w:val="BodyText"/>
              <w:spacing w:before="162" w:line="480" w:lineRule="auto"/>
              <w:ind w:right="-90"/>
              <w:jc w:val="both"/>
              <w:rPr>
                <w:del w:id="15785" w:author="Hardik Malhotra" w:date="2021-09-30T19:35:00Z"/>
                <w:rFonts w:ascii="Verdana" w:hAnsi="Verdana"/>
                <w:bCs/>
                <w:sz w:val="14"/>
                <w:szCs w:val="14"/>
              </w:rPr>
            </w:pPr>
            <w:del w:id="15786" w:author="Hardik Malhotra" w:date="2021-09-30T19:35:00Z">
              <w:r w:rsidRPr="00A221A1" w:rsidDel="001848B0">
                <w:rPr>
                  <w:rFonts w:ascii="Verdana" w:hAnsi="Verdana"/>
                  <w:bCs/>
                  <w:sz w:val="14"/>
                  <w:szCs w:val="14"/>
                </w:rPr>
                <w:delText>Ciech Sarzyna</w:delText>
              </w:r>
            </w:del>
          </w:p>
        </w:tc>
        <w:tc>
          <w:tcPr>
            <w:tcW w:w="85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787"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E919FF4" w14:textId="4F313CC3" w:rsidR="00587138" w:rsidRPr="00054F74" w:rsidDel="001848B0" w:rsidRDefault="00587138">
            <w:pPr>
              <w:pStyle w:val="BodyText"/>
              <w:spacing w:before="162" w:line="480" w:lineRule="auto"/>
              <w:ind w:right="-90"/>
              <w:jc w:val="center"/>
              <w:rPr>
                <w:del w:id="15788" w:author="Hardik Malhotra" w:date="2021-09-30T19:35:00Z"/>
                <w:rFonts w:ascii="Verdana" w:hAnsi="Verdana" w:cs="Calibri"/>
                <w:sz w:val="14"/>
                <w:szCs w:val="14"/>
              </w:rPr>
              <w:pPrChange w:id="15789" w:author="Ritu Kamra" w:date="2021-09-27T17:37:00Z">
                <w:pPr>
                  <w:pStyle w:val="BodyText"/>
                  <w:spacing w:before="162" w:line="480" w:lineRule="auto"/>
                  <w:ind w:right="-90"/>
                  <w:jc w:val="both"/>
                </w:pPr>
              </w:pPrChange>
            </w:pPr>
            <w:del w:id="15790" w:author="Hardik Malhotra" w:date="2021-09-30T19:35:00Z">
              <w:r w:rsidRPr="00054F74" w:rsidDel="001848B0">
                <w:rPr>
                  <w:rFonts w:ascii="Verdana" w:hAnsi="Verdana" w:cs="Calibri"/>
                  <w:sz w:val="14"/>
                  <w:szCs w:val="14"/>
                </w:rPr>
                <w:delText>65.00</w:delText>
              </w:r>
            </w:del>
            <w:del w:id="15791" w:author="Hardik Malhotra" w:date="2021-09-29T18:12:00Z">
              <w:r w:rsidRPr="00054F74" w:rsidDel="007C3A4C">
                <w:rPr>
                  <w:rFonts w:ascii="Verdana" w:hAnsi="Verdana" w:cs="Calibri"/>
                  <w:sz w:val="14"/>
                  <w:szCs w:val="14"/>
                </w:rPr>
                <w:delText>%</w:delText>
              </w:r>
            </w:del>
          </w:p>
        </w:tc>
        <w:tc>
          <w:tcPr>
            <w:tcW w:w="85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792"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3B212CE" w14:textId="2EF4E426" w:rsidR="00587138" w:rsidRPr="00054F74" w:rsidDel="001848B0" w:rsidRDefault="00587138">
            <w:pPr>
              <w:pStyle w:val="BodyText"/>
              <w:spacing w:before="162" w:line="480" w:lineRule="auto"/>
              <w:ind w:right="-90"/>
              <w:jc w:val="center"/>
              <w:rPr>
                <w:del w:id="15793" w:author="Hardik Malhotra" w:date="2021-09-30T19:35:00Z"/>
                <w:rFonts w:ascii="Verdana" w:hAnsi="Verdana" w:cs="Calibri"/>
                <w:sz w:val="14"/>
                <w:szCs w:val="14"/>
              </w:rPr>
              <w:pPrChange w:id="15794" w:author="Ritu Kamra" w:date="2021-09-27T17:37:00Z">
                <w:pPr>
                  <w:pStyle w:val="BodyText"/>
                  <w:spacing w:before="162" w:line="480" w:lineRule="auto"/>
                  <w:ind w:right="-90"/>
                  <w:jc w:val="both"/>
                </w:pPr>
              </w:pPrChange>
            </w:pPr>
            <w:del w:id="15795" w:author="Hardik Malhotra" w:date="2021-09-30T19:35:00Z">
              <w:r w:rsidRPr="00054F74" w:rsidDel="001848B0">
                <w:rPr>
                  <w:rFonts w:ascii="Verdana" w:hAnsi="Verdana" w:cs="Calibri"/>
                  <w:sz w:val="14"/>
                  <w:szCs w:val="14"/>
                </w:rPr>
                <w:delText>68.00</w:delText>
              </w:r>
            </w:del>
            <w:del w:id="15796" w:author="Hardik Malhotra" w:date="2021-09-29T18:12:00Z">
              <w:r w:rsidRPr="00054F74" w:rsidDel="007C3A4C">
                <w:rPr>
                  <w:rFonts w:ascii="Verdana" w:hAnsi="Verdana" w:cs="Calibri"/>
                  <w:sz w:val="14"/>
                  <w:szCs w:val="14"/>
                </w:rPr>
                <w:delText>%</w:delText>
              </w:r>
            </w:del>
          </w:p>
        </w:tc>
        <w:tc>
          <w:tcPr>
            <w:tcW w:w="93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797"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1884765" w14:textId="03E16172" w:rsidR="00587138" w:rsidRPr="00054F74" w:rsidDel="001848B0" w:rsidRDefault="00587138">
            <w:pPr>
              <w:pStyle w:val="BodyText"/>
              <w:spacing w:before="162" w:line="480" w:lineRule="auto"/>
              <w:ind w:right="-90"/>
              <w:jc w:val="center"/>
              <w:rPr>
                <w:del w:id="15798" w:author="Hardik Malhotra" w:date="2021-09-30T19:35:00Z"/>
                <w:rFonts w:ascii="Verdana" w:hAnsi="Verdana" w:cs="Calibri"/>
                <w:sz w:val="14"/>
                <w:szCs w:val="14"/>
              </w:rPr>
              <w:pPrChange w:id="15799" w:author="Ritu Kamra" w:date="2021-09-27T17:37:00Z">
                <w:pPr>
                  <w:pStyle w:val="BodyText"/>
                  <w:spacing w:before="162" w:line="480" w:lineRule="auto"/>
                  <w:ind w:right="-90"/>
                  <w:jc w:val="both"/>
                </w:pPr>
              </w:pPrChange>
            </w:pPr>
            <w:del w:id="15800" w:author="Hardik Malhotra" w:date="2021-09-30T19:35:00Z">
              <w:r w:rsidRPr="00054F74" w:rsidDel="001848B0">
                <w:rPr>
                  <w:rFonts w:ascii="Verdana" w:hAnsi="Verdana" w:cs="Calibri"/>
                  <w:sz w:val="14"/>
                  <w:szCs w:val="14"/>
                </w:rPr>
                <w:delText>69.00</w:delText>
              </w:r>
            </w:del>
            <w:del w:id="15801"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802"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427D060" w14:textId="78640B82" w:rsidR="00587138" w:rsidRPr="00054F74" w:rsidDel="001848B0" w:rsidRDefault="00587138">
            <w:pPr>
              <w:pStyle w:val="BodyText"/>
              <w:spacing w:before="162" w:line="480" w:lineRule="auto"/>
              <w:ind w:right="-90"/>
              <w:jc w:val="center"/>
              <w:rPr>
                <w:del w:id="15803" w:author="Hardik Malhotra" w:date="2021-09-30T19:35:00Z"/>
                <w:rFonts w:ascii="Verdana" w:hAnsi="Verdana" w:cs="Calibri"/>
                <w:sz w:val="14"/>
                <w:szCs w:val="14"/>
              </w:rPr>
              <w:pPrChange w:id="15804" w:author="Ritu Kamra" w:date="2021-09-27T17:37:00Z">
                <w:pPr>
                  <w:pStyle w:val="BodyText"/>
                  <w:spacing w:before="162" w:line="480" w:lineRule="auto"/>
                  <w:ind w:right="-90"/>
                  <w:jc w:val="both"/>
                </w:pPr>
              </w:pPrChange>
            </w:pPr>
            <w:del w:id="15805" w:author="Hardik Malhotra" w:date="2021-09-30T19:35:00Z">
              <w:r w:rsidRPr="00054F74" w:rsidDel="001848B0">
                <w:rPr>
                  <w:rFonts w:ascii="Verdana" w:hAnsi="Verdana" w:cs="Calibri"/>
                  <w:sz w:val="14"/>
                  <w:szCs w:val="14"/>
                </w:rPr>
                <w:delText>70.00</w:delText>
              </w:r>
            </w:del>
            <w:del w:id="15806"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807"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671AEE4" w14:textId="311A63CD" w:rsidR="00587138" w:rsidRPr="00054F74" w:rsidDel="001848B0" w:rsidRDefault="00587138">
            <w:pPr>
              <w:pStyle w:val="BodyText"/>
              <w:spacing w:before="162" w:line="480" w:lineRule="auto"/>
              <w:ind w:right="-90"/>
              <w:jc w:val="center"/>
              <w:rPr>
                <w:del w:id="15808" w:author="Hardik Malhotra" w:date="2021-09-30T19:35:00Z"/>
                <w:rFonts w:ascii="Verdana" w:hAnsi="Verdana" w:cs="Calibri"/>
                <w:sz w:val="14"/>
                <w:szCs w:val="14"/>
              </w:rPr>
              <w:pPrChange w:id="15809" w:author="Ritu Kamra" w:date="2021-09-27T17:37:00Z">
                <w:pPr>
                  <w:pStyle w:val="BodyText"/>
                  <w:spacing w:before="162" w:line="480" w:lineRule="auto"/>
                  <w:ind w:right="-90"/>
                  <w:jc w:val="both"/>
                </w:pPr>
              </w:pPrChange>
            </w:pPr>
            <w:del w:id="15810" w:author="Hardik Malhotra" w:date="2021-09-30T19:35:00Z">
              <w:r w:rsidRPr="00054F74" w:rsidDel="001848B0">
                <w:rPr>
                  <w:rFonts w:ascii="Verdana" w:hAnsi="Verdana" w:cs="Calibri"/>
                  <w:sz w:val="14"/>
                  <w:szCs w:val="14"/>
                </w:rPr>
                <w:delText>70.90</w:delText>
              </w:r>
            </w:del>
            <w:del w:id="15811" w:author="Hardik Malhotra" w:date="2021-09-29T18:12:00Z">
              <w:r w:rsidRPr="00054F74" w:rsidDel="007C3A4C">
                <w:rPr>
                  <w:rFonts w:ascii="Verdana" w:hAnsi="Verdana" w:cs="Calibri"/>
                  <w:sz w:val="14"/>
                  <w:szCs w:val="14"/>
                </w:rPr>
                <w:delText>%</w:delText>
              </w:r>
            </w:del>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812"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24F4D9F" w14:textId="5C7386C3" w:rsidR="00587138" w:rsidRPr="00054F74" w:rsidDel="001848B0" w:rsidRDefault="00587138">
            <w:pPr>
              <w:pStyle w:val="BodyText"/>
              <w:spacing w:before="162" w:line="480" w:lineRule="auto"/>
              <w:ind w:right="-90"/>
              <w:jc w:val="center"/>
              <w:rPr>
                <w:del w:id="15813" w:author="Hardik Malhotra" w:date="2021-09-30T19:35:00Z"/>
                <w:rFonts w:ascii="Verdana" w:hAnsi="Verdana" w:cs="Calibri"/>
                <w:sz w:val="14"/>
                <w:szCs w:val="14"/>
              </w:rPr>
              <w:pPrChange w:id="15814" w:author="Ritu Kamra" w:date="2021-09-27T17:37:00Z">
                <w:pPr>
                  <w:pStyle w:val="BodyText"/>
                  <w:spacing w:before="162" w:line="480" w:lineRule="auto"/>
                  <w:ind w:right="-90"/>
                  <w:jc w:val="both"/>
                </w:pPr>
              </w:pPrChange>
            </w:pPr>
            <w:del w:id="15815" w:author="Hardik Malhotra" w:date="2021-09-30T19:35:00Z">
              <w:r w:rsidRPr="00054F74" w:rsidDel="001848B0">
                <w:rPr>
                  <w:rFonts w:ascii="Verdana" w:hAnsi="Verdana" w:cs="Calibri"/>
                  <w:sz w:val="14"/>
                  <w:szCs w:val="14"/>
                </w:rPr>
                <w:delText>68.00</w:delText>
              </w:r>
            </w:del>
            <w:del w:id="15816"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817"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761C314" w14:textId="5705D821" w:rsidR="00587138" w:rsidRPr="00054F74" w:rsidDel="001848B0" w:rsidRDefault="00587138">
            <w:pPr>
              <w:pStyle w:val="BodyText"/>
              <w:spacing w:before="162" w:line="480" w:lineRule="auto"/>
              <w:ind w:right="-90"/>
              <w:jc w:val="center"/>
              <w:rPr>
                <w:del w:id="15818" w:author="Hardik Malhotra" w:date="2021-09-30T19:35:00Z"/>
                <w:rFonts w:ascii="Verdana" w:hAnsi="Verdana" w:cs="Calibri"/>
                <w:sz w:val="14"/>
                <w:szCs w:val="14"/>
              </w:rPr>
              <w:pPrChange w:id="15819" w:author="Ritu Kamra" w:date="2021-09-27T17:37:00Z">
                <w:pPr>
                  <w:pStyle w:val="BodyText"/>
                  <w:spacing w:before="162" w:line="480" w:lineRule="auto"/>
                  <w:ind w:right="-90"/>
                  <w:jc w:val="both"/>
                </w:pPr>
              </w:pPrChange>
            </w:pPr>
            <w:del w:id="15820" w:author="Hardik Malhotra" w:date="2021-09-30T19:35:00Z">
              <w:r w:rsidRPr="00054F74" w:rsidDel="001848B0">
                <w:rPr>
                  <w:rFonts w:ascii="Verdana" w:hAnsi="Verdana" w:cs="Calibri"/>
                  <w:sz w:val="14"/>
                  <w:szCs w:val="14"/>
                </w:rPr>
                <w:delText>78.00</w:delText>
              </w:r>
            </w:del>
            <w:del w:id="15821"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822"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C85827A" w14:textId="16415C68" w:rsidR="00587138" w:rsidRPr="00054F74" w:rsidDel="001848B0" w:rsidRDefault="00587138">
            <w:pPr>
              <w:pStyle w:val="BodyText"/>
              <w:spacing w:before="162" w:line="480" w:lineRule="auto"/>
              <w:ind w:right="-90"/>
              <w:jc w:val="center"/>
              <w:rPr>
                <w:del w:id="15823" w:author="Hardik Malhotra" w:date="2021-09-30T19:35:00Z"/>
                <w:rFonts w:ascii="Verdana" w:hAnsi="Verdana" w:cs="Calibri"/>
                <w:sz w:val="14"/>
                <w:szCs w:val="14"/>
              </w:rPr>
              <w:pPrChange w:id="15824" w:author="Ritu Kamra" w:date="2021-09-27T17:37:00Z">
                <w:pPr>
                  <w:pStyle w:val="BodyText"/>
                  <w:spacing w:before="162" w:line="480" w:lineRule="auto"/>
                  <w:ind w:right="-90"/>
                  <w:jc w:val="both"/>
                </w:pPr>
              </w:pPrChange>
            </w:pPr>
            <w:del w:id="15825" w:author="Hardik Malhotra" w:date="2021-09-30T19:35:00Z">
              <w:r w:rsidRPr="00054F74" w:rsidDel="001848B0">
                <w:rPr>
                  <w:rFonts w:ascii="Verdana" w:hAnsi="Verdana" w:cs="Calibri"/>
                  <w:sz w:val="14"/>
                  <w:szCs w:val="14"/>
                </w:rPr>
                <w:delText>80.00</w:delText>
              </w:r>
            </w:del>
            <w:del w:id="15826"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827"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8EB3C3D" w14:textId="6482C344" w:rsidR="00587138" w:rsidRPr="00054F74" w:rsidDel="001848B0" w:rsidRDefault="00587138">
            <w:pPr>
              <w:pStyle w:val="BodyText"/>
              <w:spacing w:before="162" w:line="480" w:lineRule="auto"/>
              <w:ind w:right="-90"/>
              <w:jc w:val="center"/>
              <w:rPr>
                <w:del w:id="15828" w:author="Hardik Malhotra" w:date="2021-09-30T19:35:00Z"/>
                <w:rFonts w:ascii="Verdana" w:hAnsi="Verdana" w:cs="Calibri"/>
                <w:sz w:val="14"/>
                <w:szCs w:val="14"/>
              </w:rPr>
              <w:pPrChange w:id="15829" w:author="Ritu Kamra" w:date="2021-09-27T17:37:00Z">
                <w:pPr>
                  <w:pStyle w:val="BodyText"/>
                  <w:spacing w:before="162" w:line="480" w:lineRule="auto"/>
                  <w:ind w:right="-90"/>
                  <w:jc w:val="both"/>
                </w:pPr>
              </w:pPrChange>
            </w:pPr>
            <w:del w:id="15830" w:author="Hardik Malhotra" w:date="2021-09-30T19:35:00Z">
              <w:r w:rsidRPr="00054F74" w:rsidDel="001848B0">
                <w:rPr>
                  <w:rFonts w:ascii="Verdana" w:hAnsi="Verdana" w:cs="Calibri"/>
                  <w:sz w:val="14"/>
                  <w:szCs w:val="14"/>
                </w:rPr>
                <w:delText>88.00</w:delText>
              </w:r>
            </w:del>
            <w:del w:id="15831" w:author="Hardik Malhotra" w:date="2021-09-29T18:12:00Z">
              <w:r w:rsidRPr="00054F74" w:rsidDel="007C3A4C">
                <w:rPr>
                  <w:rFonts w:ascii="Verdana" w:hAnsi="Verdana" w:cs="Calibri"/>
                  <w:sz w:val="14"/>
                  <w:szCs w:val="14"/>
                </w:rPr>
                <w:delText>%</w:delText>
              </w:r>
            </w:del>
          </w:p>
        </w:tc>
      </w:tr>
      <w:tr w:rsidR="00587138" w:rsidRPr="00C568E6" w:rsidDel="001848B0" w14:paraId="1C53A8D0" w14:textId="75668A0D" w:rsidTr="001D08D4">
        <w:trPr>
          <w:trHeight w:val="545"/>
          <w:del w:id="15832" w:author="Hardik Malhotra" w:date="2021-09-30T19:35:00Z"/>
          <w:trPrChange w:id="15833" w:author="Ritu Kamra" w:date="2021-09-27T19:14:00Z">
            <w:trPr>
              <w:trHeight w:val="545"/>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834"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814F8A4" w14:textId="53F3F13F" w:rsidR="00587138" w:rsidRPr="00F929E8" w:rsidDel="001848B0" w:rsidRDefault="00587138" w:rsidP="00092529">
            <w:pPr>
              <w:pStyle w:val="BodyText"/>
              <w:spacing w:before="162" w:line="480" w:lineRule="auto"/>
              <w:ind w:right="-90"/>
              <w:jc w:val="both"/>
              <w:rPr>
                <w:del w:id="15835" w:author="Hardik Malhotra" w:date="2021-09-30T19:35:00Z"/>
                <w:rFonts w:ascii="Verdana" w:hAnsi="Verdana"/>
                <w:bCs/>
                <w:sz w:val="14"/>
                <w:szCs w:val="14"/>
              </w:rPr>
            </w:pPr>
            <w:del w:id="15836" w:author="Hardik Malhotra" w:date="2021-09-30T19:35:00Z">
              <w:r w:rsidRPr="00A221A1" w:rsidDel="001848B0">
                <w:rPr>
                  <w:rFonts w:ascii="Verdana" w:hAnsi="Verdana"/>
                  <w:bCs/>
                  <w:sz w:val="14"/>
                  <w:szCs w:val="14"/>
                </w:rPr>
                <w:delText xml:space="preserve">Spolchemie A.S. </w:delText>
              </w:r>
            </w:del>
          </w:p>
        </w:tc>
        <w:tc>
          <w:tcPr>
            <w:tcW w:w="85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837"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7939A07" w14:textId="507AEBCE" w:rsidR="00587138" w:rsidRPr="00054F74" w:rsidDel="001848B0" w:rsidRDefault="00587138">
            <w:pPr>
              <w:pStyle w:val="BodyText"/>
              <w:spacing w:before="162" w:line="480" w:lineRule="auto"/>
              <w:ind w:right="-90"/>
              <w:jc w:val="center"/>
              <w:rPr>
                <w:del w:id="15838" w:author="Hardik Malhotra" w:date="2021-09-30T19:35:00Z"/>
                <w:rFonts w:ascii="Verdana" w:hAnsi="Verdana" w:cs="Calibri"/>
                <w:sz w:val="14"/>
                <w:szCs w:val="14"/>
              </w:rPr>
              <w:pPrChange w:id="15839" w:author="Ritu Kamra" w:date="2021-09-27T17:37:00Z">
                <w:pPr>
                  <w:pStyle w:val="BodyText"/>
                  <w:spacing w:before="162" w:line="480" w:lineRule="auto"/>
                  <w:ind w:right="-90"/>
                  <w:jc w:val="both"/>
                </w:pPr>
              </w:pPrChange>
            </w:pPr>
            <w:del w:id="15840" w:author="Hardik Malhotra" w:date="2021-09-30T19:35:00Z">
              <w:r w:rsidRPr="00054F74" w:rsidDel="001848B0">
                <w:rPr>
                  <w:rFonts w:ascii="Verdana" w:hAnsi="Verdana" w:cs="Calibri"/>
                  <w:sz w:val="14"/>
                  <w:szCs w:val="14"/>
                </w:rPr>
                <w:delText>74.00</w:delText>
              </w:r>
            </w:del>
            <w:del w:id="15841" w:author="Hardik Malhotra" w:date="2021-09-29T18:12:00Z">
              <w:r w:rsidRPr="00054F74" w:rsidDel="007C3A4C">
                <w:rPr>
                  <w:rFonts w:ascii="Verdana" w:hAnsi="Verdana" w:cs="Calibri"/>
                  <w:sz w:val="14"/>
                  <w:szCs w:val="14"/>
                </w:rPr>
                <w:delText>%</w:delText>
              </w:r>
            </w:del>
          </w:p>
        </w:tc>
        <w:tc>
          <w:tcPr>
            <w:tcW w:w="85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842"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488A7FA" w14:textId="16B52996" w:rsidR="00587138" w:rsidRPr="00054F74" w:rsidDel="001848B0" w:rsidRDefault="00587138">
            <w:pPr>
              <w:pStyle w:val="BodyText"/>
              <w:spacing w:before="162" w:line="480" w:lineRule="auto"/>
              <w:ind w:right="-90"/>
              <w:jc w:val="center"/>
              <w:rPr>
                <w:del w:id="15843" w:author="Hardik Malhotra" w:date="2021-09-30T19:35:00Z"/>
                <w:rFonts w:ascii="Verdana" w:hAnsi="Verdana" w:cs="Calibri"/>
                <w:sz w:val="14"/>
                <w:szCs w:val="14"/>
              </w:rPr>
              <w:pPrChange w:id="15844" w:author="Ritu Kamra" w:date="2021-09-27T17:37:00Z">
                <w:pPr>
                  <w:pStyle w:val="BodyText"/>
                  <w:spacing w:before="162" w:line="480" w:lineRule="auto"/>
                  <w:ind w:right="-90"/>
                  <w:jc w:val="both"/>
                </w:pPr>
              </w:pPrChange>
            </w:pPr>
            <w:del w:id="15845" w:author="Hardik Malhotra" w:date="2021-09-30T19:35:00Z">
              <w:r w:rsidRPr="00054F74" w:rsidDel="001848B0">
                <w:rPr>
                  <w:rFonts w:ascii="Verdana" w:hAnsi="Verdana" w:cs="Calibri"/>
                  <w:sz w:val="14"/>
                  <w:szCs w:val="14"/>
                </w:rPr>
                <w:delText>76.00</w:delText>
              </w:r>
            </w:del>
            <w:del w:id="15846" w:author="Hardik Malhotra" w:date="2021-09-29T18:12:00Z">
              <w:r w:rsidRPr="00054F74" w:rsidDel="007C3A4C">
                <w:rPr>
                  <w:rFonts w:ascii="Verdana" w:hAnsi="Verdana" w:cs="Calibri"/>
                  <w:sz w:val="14"/>
                  <w:szCs w:val="14"/>
                </w:rPr>
                <w:delText>%</w:delText>
              </w:r>
            </w:del>
          </w:p>
        </w:tc>
        <w:tc>
          <w:tcPr>
            <w:tcW w:w="93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847"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9A10CD1" w14:textId="3F091A9C" w:rsidR="00587138" w:rsidRPr="00054F74" w:rsidDel="001848B0" w:rsidRDefault="00587138">
            <w:pPr>
              <w:pStyle w:val="BodyText"/>
              <w:spacing w:before="162" w:line="480" w:lineRule="auto"/>
              <w:ind w:right="-90"/>
              <w:jc w:val="center"/>
              <w:rPr>
                <w:del w:id="15848" w:author="Hardik Malhotra" w:date="2021-09-30T19:35:00Z"/>
                <w:rFonts w:ascii="Verdana" w:hAnsi="Verdana" w:cs="Calibri"/>
                <w:sz w:val="14"/>
                <w:szCs w:val="14"/>
              </w:rPr>
              <w:pPrChange w:id="15849" w:author="Ritu Kamra" w:date="2021-09-27T17:37:00Z">
                <w:pPr>
                  <w:pStyle w:val="BodyText"/>
                  <w:spacing w:before="162" w:line="480" w:lineRule="auto"/>
                  <w:ind w:right="-90"/>
                  <w:jc w:val="both"/>
                </w:pPr>
              </w:pPrChange>
            </w:pPr>
            <w:del w:id="15850" w:author="Hardik Malhotra" w:date="2021-09-30T19:35:00Z">
              <w:r w:rsidRPr="00054F74" w:rsidDel="001848B0">
                <w:rPr>
                  <w:rFonts w:ascii="Verdana" w:hAnsi="Verdana" w:cs="Calibri"/>
                  <w:sz w:val="14"/>
                  <w:szCs w:val="14"/>
                </w:rPr>
                <w:delText>75.00</w:delText>
              </w:r>
            </w:del>
            <w:del w:id="15851"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852"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2759673" w14:textId="5B4EB893" w:rsidR="00587138" w:rsidRPr="00054F74" w:rsidDel="001848B0" w:rsidRDefault="00587138">
            <w:pPr>
              <w:pStyle w:val="BodyText"/>
              <w:spacing w:before="162" w:line="480" w:lineRule="auto"/>
              <w:ind w:right="-90"/>
              <w:jc w:val="center"/>
              <w:rPr>
                <w:del w:id="15853" w:author="Hardik Malhotra" w:date="2021-09-30T19:35:00Z"/>
                <w:rFonts w:ascii="Verdana" w:hAnsi="Verdana" w:cs="Calibri"/>
                <w:sz w:val="14"/>
                <w:szCs w:val="14"/>
              </w:rPr>
              <w:pPrChange w:id="15854" w:author="Ritu Kamra" w:date="2021-09-27T17:37:00Z">
                <w:pPr>
                  <w:pStyle w:val="BodyText"/>
                  <w:spacing w:before="162" w:line="480" w:lineRule="auto"/>
                  <w:ind w:right="-90"/>
                  <w:jc w:val="both"/>
                </w:pPr>
              </w:pPrChange>
            </w:pPr>
            <w:del w:id="15855" w:author="Hardik Malhotra" w:date="2021-09-30T19:35:00Z">
              <w:r w:rsidRPr="00054F74" w:rsidDel="001848B0">
                <w:rPr>
                  <w:rFonts w:ascii="Verdana" w:hAnsi="Verdana" w:cs="Calibri"/>
                  <w:sz w:val="14"/>
                  <w:szCs w:val="14"/>
                </w:rPr>
                <w:delText>82.00</w:delText>
              </w:r>
            </w:del>
            <w:del w:id="15856"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857"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419A287" w14:textId="760BBA70" w:rsidR="00587138" w:rsidRPr="00054F74" w:rsidDel="001848B0" w:rsidRDefault="00587138">
            <w:pPr>
              <w:pStyle w:val="BodyText"/>
              <w:spacing w:before="162" w:line="480" w:lineRule="auto"/>
              <w:ind w:right="-90"/>
              <w:jc w:val="center"/>
              <w:rPr>
                <w:del w:id="15858" w:author="Hardik Malhotra" w:date="2021-09-30T19:35:00Z"/>
                <w:rFonts w:ascii="Verdana" w:hAnsi="Verdana" w:cs="Calibri"/>
                <w:sz w:val="14"/>
                <w:szCs w:val="14"/>
              </w:rPr>
              <w:pPrChange w:id="15859" w:author="Ritu Kamra" w:date="2021-09-27T17:37:00Z">
                <w:pPr>
                  <w:pStyle w:val="BodyText"/>
                  <w:spacing w:before="162" w:line="480" w:lineRule="auto"/>
                  <w:ind w:right="-90"/>
                  <w:jc w:val="both"/>
                </w:pPr>
              </w:pPrChange>
            </w:pPr>
            <w:del w:id="15860" w:author="Hardik Malhotra" w:date="2021-09-30T19:35:00Z">
              <w:r w:rsidRPr="00054F74" w:rsidDel="001848B0">
                <w:rPr>
                  <w:rFonts w:ascii="Verdana" w:hAnsi="Verdana" w:cs="Calibri"/>
                  <w:sz w:val="14"/>
                  <w:szCs w:val="14"/>
                </w:rPr>
                <w:delText>81.18</w:delText>
              </w:r>
            </w:del>
            <w:del w:id="15861" w:author="Hardik Malhotra" w:date="2021-09-29T18:12:00Z">
              <w:r w:rsidRPr="00054F74" w:rsidDel="007C3A4C">
                <w:rPr>
                  <w:rFonts w:ascii="Verdana" w:hAnsi="Verdana" w:cs="Calibri"/>
                  <w:sz w:val="14"/>
                  <w:szCs w:val="14"/>
                </w:rPr>
                <w:delText>%</w:delText>
              </w:r>
            </w:del>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862"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67CEC55" w14:textId="3AFC4F20" w:rsidR="00587138" w:rsidRPr="00054F74" w:rsidDel="001848B0" w:rsidRDefault="00587138">
            <w:pPr>
              <w:pStyle w:val="BodyText"/>
              <w:spacing w:before="162" w:line="480" w:lineRule="auto"/>
              <w:ind w:right="-90"/>
              <w:jc w:val="center"/>
              <w:rPr>
                <w:del w:id="15863" w:author="Hardik Malhotra" w:date="2021-09-30T19:35:00Z"/>
                <w:rFonts w:ascii="Verdana" w:hAnsi="Verdana" w:cs="Calibri"/>
                <w:sz w:val="14"/>
                <w:szCs w:val="14"/>
              </w:rPr>
              <w:pPrChange w:id="15864" w:author="Ritu Kamra" w:date="2021-09-27T17:37:00Z">
                <w:pPr>
                  <w:pStyle w:val="BodyText"/>
                  <w:spacing w:before="162" w:line="480" w:lineRule="auto"/>
                  <w:ind w:right="-90"/>
                  <w:jc w:val="both"/>
                </w:pPr>
              </w:pPrChange>
            </w:pPr>
            <w:del w:id="15865" w:author="Hardik Malhotra" w:date="2021-09-30T19:35:00Z">
              <w:r w:rsidRPr="00054F74" w:rsidDel="001848B0">
                <w:rPr>
                  <w:rFonts w:ascii="Verdana" w:hAnsi="Verdana" w:cs="Calibri"/>
                  <w:sz w:val="14"/>
                  <w:szCs w:val="14"/>
                </w:rPr>
                <w:delText>74.00</w:delText>
              </w:r>
            </w:del>
            <w:del w:id="15866"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867"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1836A2C" w14:textId="7C7462F3" w:rsidR="00587138" w:rsidRPr="00054F74" w:rsidDel="001848B0" w:rsidRDefault="00587138">
            <w:pPr>
              <w:pStyle w:val="BodyText"/>
              <w:spacing w:before="162" w:line="480" w:lineRule="auto"/>
              <w:ind w:right="-90"/>
              <w:jc w:val="center"/>
              <w:rPr>
                <w:del w:id="15868" w:author="Hardik Malhotra" w:date="2021-09-30T19:35:00Z"/>
                <w:rFonts w:ascii="Verdana" w:hAnsi="Verdana" w:cs="Calibri"/>
                <w:sz w:val="14"/>
                <w:szCs w:val="14"/>
              </w:rPr>
              <w:pPrChange w:id="15869" w:author="Ritu Kamra" w:date="2021-09-27T17:37:00Z">
                <w:pPr>
                  <w:pStyle w:val="BodyText"/>
                  <w:spacing w:before="162" w:line="480" w:lineRule="auto"/>
                  <w:ind w:right="-90"/>
                  <w:jc w:val="both"/>
                </w:pPr>
              </w:pPrChange>
            </w:pPr>
            <w:del w:id="15870" w:author="Hardik Malhotra" w:date="2021-09-30T19:35:00Z">
              <w:r w:rsidRPr="00054F74" w:rsidDel="001848B0">
                <w:rPr>
                  <w:rFonts w:ascii="Verdana" w:hAnsi="Verdana" w:cs="Calibri"/>
                  <w:sz w:val="14"/>
                  <w:szCs w:val="14"/>
                </w:rPr>
                <w:delText>75.00</w:delText>
              </w:r>
            </w:del>
            <w:del w:id="15871"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872"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98CE609" w14:textId="18050CCD" w:rsidR="00587138" w:rsidRPr="00054F74" w:rsidDel="001848B0" w:rsidRDefault="00587138">
            <w:pPr>
              <w:pStyle w:val="BodyText"/>
              <w:spacing w:before="162" w:line="480" w:lineRule="auto"/>
              <w:ind w:right="-90"/>
              <w:jc w:val="center"/>
              <w:rPr>
                <w:del w:id="15873" w:author="Hardik Malhotra" w:date="2021-09-30T19:35:00Z"/>
                <w:rFonts w:ascii="Verdana" w:hAnsi="Verdana" w:cs="Calibri"/>
                <w:sz w:val="14"/>
                <w:szCs w:val="14"/>
              </w:rPr>
              <w:pPrChange w:id="15874" w:author="Ritu Kamra" w:date="2021-09-27T17:37:00Z">
                <w:pPr>
                  <w:pStyle w:val="BodyText"/>
                  <w:spacing w:before="162" w:line="480" w:lineRule="auto"/>
                  <w:ind w:right="-90"/>
                  <w:jc w:val="both"/>
                </w:pPr>
              </w:pPrChange>
            </w:pPr>
            <w:del w:id="15875" w:author="Hardik Malhotra" w:date="2021-09-30T19:35:00Z">
              <w:r w:rsidRPr="00054F74" w:rsidDel="001848B0">
                <w:rPr>
                  <w:rFonts w:ascii="Verdana" w:hAnsi="Verdana" w:cs="Calibri"/>
                  <w:sz w:val="14"/>
                  <w:szCs w:val="14"/>
                </w:rPr>
                <w:delText>80.00</w:delText>
              </w:r>
            </w:del>
            <w:del w:id="15876"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877"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D61CF1F" w14:textId="14C8C627" w:rsidR="00587138" w:rsidRPr="00054F74" w:rsidDel="001848B0" w:rsidRDefault="00587138">
            <w:pPr>
              <w:pStyle w:val="BodyText"/>
              <w:spacing w:before="162" w:line="480" w:lineRule="auto"/>
              <w:ind w:right="-90"/>
              <w:jc w:val="center"/>
              <w:rPr>
                <w:del w:id="15878" w:author="Hardik Malhotra" w:date="2021-09-30T19:35:00Z"/>
                <w:rFonts w:ascii="Verdana" w:hAnsi="Verdana" w:cs="Calibri"/>
                <w:sz w:val="14"/>
                <w:szCs w:val="14"/>
              </w:rPr>
              <w:pPrChange w:id="15879" w:author="Ritu Kamra" w:date="2021-09-27T17:37:00Z">
                <w:pPr>
                  <w:pStyle w:val="BodyText"/>
                  <w:spacing w:before="162" w:line="480" w:lineRule="auto"/>
                  <w:ind w:right="-90"/>
                  <w:jc w:val="both"/>
                </w:pPr>
              </w:pPrChange>
            </w:pPr>
            <w:del w:id="15880" w:author="Hardik Malhotra" w:date="2021-09-30T19:35:00Z">
              <w:r w:rsidRPr="00054F74" w:rsidDel="001848B0">
                <w:rPr>
                  <w:rFonts w:ascii="Verdana" w:hAnsi="Verdana" w:cs="Calibri"/>
                  <w:sz w:val="14"/>
                  <w:szCs w:val="14"/>
                </w:rPr>
                <w:delText>88.00</w:delText>
              </w:r>
            </w:del>
            <w:del w:id="15881" w:author="Hardik Malhotra" w:date="2021-09-29T18:12:00Z">
              <w:r w:rsidRPr="00054F74" w:rsidDel="007C3A4C">
                <w:rPr>
                  <w:rFonts w:ascii="Verdana" w:hAnsi="Verdana" w:cs="Calibri"/>
                  <w:sz w:val="14"/>
                  <w:szCs w:val="14"/>
                </w:rPr>
                <w:delText>%</w:delText>
              </w:r>
            </w:del>
          </w:p>
        </w:tc>
      </w:tr>
      <w:tr w:rsidR="00587138" w:rsidRPr="00C568E6" w:rsidDel="001848B0" w14:paraId="5A380194" w14:textId="3B630390" w:rsidTr="001D08D4">
        <w:trPr>
          <w:trHeight w:val="545"/>
          <w:del w:id="15882" w:author="Hardik Malhotra" w:date="2021-09-30T19:35:00Z"/>
          <w:trPrChange w:id="15883" w:author="Ritu Kamra" w:date="2021-09-27T19:14:00Z">
            <w:trPr>
              <w:trHeight w:val="545"/>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884"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07FF127" w14:textId="79CB044A" w:rsidR="00587138" w:rsidRPr="00F929E8" w:rsidDel="001848B0" w:rsidRDefault="00587138" w:rsidP="00092529">
            <w:pPr>
              <w:pStyle w:val="BodyText"/>
              <w:spacing w:before="162" w:line="480" w:lineRule="auto"/>
              <w:ind w:right="-90"/>
              <w:jc w:val="both"/>
              <w:rPr>
                <w:del w:id="15885" w:author="Hardik Malhotra" w:date="2021-09-30T19:35:00Z"/>
                <w:rFonts w:ascii="Verdana" w:hAnsi="Verdana"/>
                <w:bCs/>
                <w:sz w:val="14"/>
                <w:szCs w:val="14"/>
              </w:rPr>
            </w:pPr>
            <w:del w:id="15886" w:author="Hardik Malhotra" w:date="2021-09-30T19:35:00Z">
              <w:r w:rsidRPr="00A221A1" w:rsidDel="001848B0">
                <w:rPr>
                  <w:rFonts w:ascii="Verdana" w:hAnsi="Verdana"/>
                  <w:bCs/>
                  <w:sz w:val="14"/>
                  <w:szCs w:val="14"/>
                </w:rPr>
                <w:delText>Alchemie Ltd.</w:delText>
              </w:r>
            </w:del>
          </w:p>
        </w:tc>
        <w:tc>
          <w:tcPr>
            <w:tcW w:w="85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887"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7534AD8" w14:textId="7C70768D" w:rsidR="00587138" w:rsidRPr="00054F74" w:rsidDel="001848B0" w:rsidRDefault="00587138">
            <w:pPr>
              <w:pStyle w:val="BodyText"/>
              <w:spacing w:before="162" w:line="480" w:lineRule="auto"/>
              <w:ind w:right="-90"/>
              <w:jc w:val="center"/>
              <w:rPr>
                <w:del w:id="15888" w:author="Hardik Malhotra" w:date="2021-09-30T19:35:00Z"/>
                <w:rFonts w:ascii="Verdana" w:hAnsi="Verdana" w:cs="Calibri"/>
                <w:sz w:val="14"/>
                <w:szCs w:val="14"/>
              </w:rPr>
              <w:pPrChange w:id="15889" w:author="Ritu Kamra" w:date="2021-09-27T17:37:00Z">
                <w:pPr>
                  <w:pStyle w:val="BodyText"/>
                  <w:spacing w:before="162" w:line="480" w:lineRule="auto"/>
                  <w:ind w:right="-90"/>
                  <w:jc w:val="both"/>
                </w:pPr>
              </w:pPrChange>
            </w:pPr>
            <w:del w:id="15890" w:author="Hardik Malhotra" w:date="2021-09-30T19:35:00Z">
              <w:r w:rsidRPr="00054F74" w:rsidDel="001848B0">
                <w:rPr>
                  <w:rFonts w:ascii="Verdana" w:hAnsi="Verdana" w:cs="Calibri"/>
                  <w:sz w:val="14"/>
                  <w:szCs w:val="14"/>
                </w:rPr>
                <w:delText>73.00</w:delText>
              </w:r>
            </w:del>
            <w:del w:id="15891" w:author="Hardik Malhotra" w:date="2021-09-29T18:12:00Z">
              <w:r w:rsidRPr="00054F74" w:rsidDel="007C3A4C">
                <w:rPr>
                  <w:rFonts w:ascii="Verdana" w:hAnsi="Verdana" w:cs="Calibri"/>
                  <w:sz w:val="14"/>
                  <w:szCs w:val="14"/>
                </w:rPr>
                <w:delText>%</w:delText>
              </w:r>
            </w:del>
          </w:p>
        </w:tc>
        <w:tc>
          <w:tcPr>
            <w:tcW w:w="85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892"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16B2CF7" w14:textId="0181002E" w:rsidR="00587138" w:rsidRPr="00054F74" w:rsidDel="001848B0" w:rsidRDefault="00587138">
            <w:pPr>
              <w:pStyle w:val="BodyText"/>
              <w:spacing w:before="162" w:line="480" w:lineRule="auto"/>
              <w:ind w:right="-90"/>
              <w:jc w:val="center"/>
              <w:rPr>
                <w:del w:id="15893" w:author="Hardik Malhotra" w:date="2021-09-30T19:35:00Z"/>
                <w:rFonts w:ascii="Verdana" w:hAnsi="Verdana" w:cs="Calibri"/>
                <w:sz w:val="14"/>
                <w:szCs w:val="14"/>
              </w:rPr>
              <w:pPrChange w:id="15894" w:author="Ritu Kamra" w:date="2021-09-27T17:37:00Z">
                <w:pPr>
                  <w:pStyle w:val="BodyText"/>
                  <w:spacing w:before="162" w:line="480" w:lineRule="auto"/>
                  <w:ind w:right="-90"/>
                  <w:jc w:val="both"/>
                </w:pPr>
              </w:pPrChange>
            </w:pPr>
            <w:del w:id="15895" w:author="Hardik Malhotra" w:date="2021-09-30T19:35:00Z">
              <w:r w:rsidRPr="00054F74" w:rsidDel="001848B0">
                <w:rPr>
                  <w:rFonts w:ascii="Verdana" w:hAnsi="Verdana" w:cs="Calibri"/>
                  <w:sz w:val="14"/>
                  <w:szCs w:val="14"/>
                </w:rPr>
                <w:delText>75.00</w:delText>
              </w:r>
            </w:del>
            <w:del w:id="15896" w:author="Hardik Malhotra" w:date="2021-09-29T18:12:00Z">
              <w:r w:rsidRPr="00054F74" w:rsidDel="007C3A4C">
                <w:rPr>
                  <w:rFonts w:ascii="Verdana" w:hAnsi="Verdana" w:cs="Calibri"/>
                  <w:sz w:val="14"/>
                  <w:szCs w:val="14"/>
                </w:rPr>
                <w:delText>%</w:delText>
              </w:r>
            </w:del>
          </w:p>
        </w:tc>
        <w:tc>
          <w:tcPr>
            <w:tcW w:w="93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897"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7A8DA2A" w14:textId="4CF0890D" w:rsidR="00587138" w:rsidRPr="00054F74" w:rsidDel="001848B0" w:rsidRDefault="00587138">
            <w:pPr>
              <w:pStyle w:val="BodyText"/>
              <w:spacing w:before="162" w:line="480" w:lineRule="auto"/>
              <w:ind w:right="-90"/>
              <w:jc w:val="center"/>
              <w:rPr>
                <w:del w:id="15898" w:author="Hardik Malhotra" w:date="2021-09-30T19:35:00Z"/>
                <w:rFonts w:ascii="Verdana" w:hAnsi="Verdana" w:cs="Calibri"/>
                <w:sz w:val="14"/>
                <w:szCs w:val="14"/>
              </w:rPr>
              <w:pPrChange w:id="15899" w:author="Ritu Kamra" w:date="2021-09-27T17:37:00Z">
                <w:pPr>
                  <w:pStyle w:val="BodyText"/>
                  <w:spacing w:before="162" w:line="480" w:lineRule="auto"/>
                  <w:ind w:right="-90"/>
                  <w:jc w:val="both"/>
                </w:pPr>
              </w:pPrChange>
            </w:pPr>
            <w:del w:id="15900" w:author="Hardik Malhotra" w:date="2021-09-30T19:35:00Z">
              <w:r w:rsidRPr="00054F74" w:rsidDel="001848B0">
                <w:rPr>
                  <w:rFonts w:ascii="Verdana" w:hAnsi="Verdana" w:cs="Calibri"/>
                  <w:sz w:val="14"/>
                  <w:szCs w:val="14"/>
                </w:rPr>
                <w:delText>73.00</w:delText>
              </w:r>
            </w:del>
            <w:del w:id="15901"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902"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3C686AE" w14:textId="42C6953C" w:rsidR="00587138" w:rsidRPr="00054F74" w:rsidDel="001848B0" w:rsidRDefault="00587138">
            <w:pPr>
              <w:pStyle w:val="BodyText"/>
              <w:spacing w:before="162" w:line="480" w:lineRule="auto"/>
              <w:ind w:right="-90"/>
              <w:jc w:val="center"/>
              <w:rPr>
                <w:del w:id="15903" w:author="Hardik Malhotra" w:date="2021-09-30T19:35:00Z"/>
                <w:rFonts w:ascii="Verdana" w:hAnsi="Verdana" w:cs="Calibri"/>
                <w:sz w:val="14"/>
                <w:szCs w:val="14"/>
              </w:rPr>
              <w:pPrChange w:id="15904" w:author="Ritu Kamra" w:date="2021-09-27T17:37:00Z">
                <w:pPr>
                  <w:pStyle w:val="BodyText"/>
                  <w:spacing w:before="162" w:line="480" w:lineRule="auto"/>
                  <w:ind w:right="-90"/>
                  <w:jc w:val="both"/>
                </w:pPr>
              </w:pPrChange>
            </w:pPr>
            <w:del w:id="15905" w:author="Hardik Malhotra" w:date="2021-09-30T19:35:00Z">
              <w:r w:rsidRPr="00054F74" w:rsidDel="001848B0">
                <w:rPr>
                  <w:rFonts w:ascii="Verdana" w:hAnsi="Verdana" w:cs="Calibri"/>
                  <w:sz w:val="14"/>
                  <w:szCs w:val="14"/>
                </w:rPr>
                <w:delText>68.00</w:delText>
              </w:r>
            </w:del>
            <w:del w:id="15906"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907"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22979C9" w14:textId="5757F81C" w:rsidR="00587138" w:rsidRPr="00054F74" w:rsidDel="001848B0" w:rsidRDefault="00587138">
            <w:pPr>
              <w:pStyle w:val="BodyText"/>
              <w:spacing w:before="162" w:line="480" w:lineRule="auto"/>
              <w:ind w:right="-90"/>
              <w:jc w:val="center"/>
              <w:rPr>
                <w:del w:id="15908" w:author="Hardik Malhotra" w:date="2021-09-30T19:35:00Z"/>
                <w:rFonts w:ascii="Verdana" w:hAnsi="Verdana" w:cs="Calibri"/>
                <w:sz w:val="14"/>
                <w:szCs w:val="14"/>
              </w:rPr>
              <w:pPrChange w:id="15909" w:author="Ritu Kamra" w:date="2021-09-27T17:37:00Z">
                <w:pPr>
                  <w:pStyle w:val="BodyText"/>
                  <w:spacing w:before="162" w:line="480" w:lineRule="auto"/>
                  <w:ind w:right="-90"/>
                  <w:jc w:val="both"/>
                </w:pPr>
              </w:pPrChange>
            </w:pPr>
            <w:del w:id="15910" w:author="Hardik Malhotra" w:date="2021-09-30T19:35:00Z">
              <w:r w:rsidRPr="00054F74" w:rsidDel="001848B0">
                <w:rPr>
                  <w:rFonts w:ascii="Verdana" w:hAnsi="Verdana" w:cs="Calibri"/>
                  <w:sz w:val="14"/>
                  <w:szCs w:val="14"/>
                </w:rPr>
                <w:delText>74.00</w:delText>
              </w:r>
            </w:del>
            <w:del w:id="15911" w:author="Hardik Malhotra" w:date="2021-09-29T18:12:00Z">
              <w:r w:rsidRPr="00054F74" w:rsidDel="007C3A4C">
                <w:rPr>
                  <w:rFonts w:ascii="Verdana" w:hAnsi="Verdana" w:cs="Calibri"/>
                  <w:sz w:val="14"/>
                  <w:szCs w:val="14"/>
                </w:rPr>
                <w:delText>%</w:delText>
              </w:r>
            </w:del>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912"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C31CCD0" w14:textId="64D637CA" w:rsidR="00587138" w:rsidRPr="00054F74" w:rsidDel="001848B0" w:rsidRDefault="00587138">
            <w:pPr>
              <w:pStyle w:val="BodyText"/>
              <w:spacing w:before="162" w:line="480" w:lineRule="auto"/>
              <w:ind w:right="-90"/>
              <w:jc w:val="center"/>
              <w:rPr>
                <w:del w:id="15913" w:author="Hardik Malhotra" w:date="2021-09-30T19:35:00Z"/>
                <w:rFonts w:ascii="Verdana" w:hAnsi="Verdana" w:cs="Calibri"/>
                <w:sz w:val="14"/>
                <w:szCs w:val="14"/>
              </w:rPr>
              <w:pPrChange w:id="15914" w:author="Ritu Kamra" w:date="2021-09-27T17:37:00Z">
                <w:pPr>
                  <w:pStyle w:val="BodyText"/>
                  <w:spacing w:before="162" w:line="480" w:lineRule="auto"/>
                  <w:ind w:right="-90"/>
                  <w:jc w:val="both"/>
                </w:pPr>
              </w:pPrChange>
            </w:pPr>
            <w:del w:id="15915" w:author="Hardik Malhotra" w:date="2021-09-30T19:35:00Z">
              <w:r w:rsidRPr="00054F74" w:rsidDel="001848B0">
                <w:rPr>
                  <w:rFonts w:ascii="Verdana" w:hAnsi="Verdana" w:cs="Calibri"/>
                  <w:sz w:val="14"/>
                  <w:szCs w:val="14"/>
                </w:rPr>
                <w:delText>70.00</w:delText>
              </w:r>
            </w:del>
            <w:del w:id="15916"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917"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D8B3B9F" w14:textId="092736A0" w:rsidR="00587138" w:rsidRPr="00054F74" w:rsidDel="001848B0" w:rsidRDefault="00587138">
            <w:pPr>
              <w:pStyle w:val="BodyText"/>
              <w:spacing w:before="162" w:line="480" w:lineRule="auto"/>
              <w:ind w:right="-90"/>
              <w:jc w:val="center"/>
              <w:rPr>
                <w:del w:id="15918" w:author="Hardik Malhotra" w:date="2021-09-30T19:35:00Z"/>
                <w:rFonts w:ascii="Verdana" w:hAnsi="Verdana" w:cs="Calibri"/>
                <w:sz w:val="14"/>
                <w:szCs w:val="14"/>
              </w:rPr>
              <w:pPrChange w:id="15919" w:author="Ritu Kamra" w:date="2021-09-27T17:37:00Z">
                <w:pPr>
                  <w:pStyle w:val="BodyText"/>
                  <w:spacing w:before="162" w:line="480" w:lineRule="auto"/>
                  <w:ind w:right="-90"/>
                  <w:jc w:val="both"/>
                </w:pPr>
              </w:pPrChange>
            </w:pPr>
            <w:del w:id="15920" w:author="Hardik Malhotra" w:date="2021-09-30T19:35:00Z">
              <w:r w:rsidRPr="00054F74" w:rsidDel="001848B0">
                <w:rPr>
                  <w:rFonts w:ascii="Verdana" w:hAnsi="Verdana" w:cs="Calibri"/>
                  <w:sz w:val="14"/>
                  <w:szCs w:val="14"/>
                </w:rPr>
                <w:delText>79.00</w:delText>
              </w:r>
            </w:del>
            <w:del w:id="15921"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922"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17B50D3" w14:textId="40673D5D" w:rsidR="00587138" w:rsidRPr="00054F74" w:rsidDel="001848B0" w:rsidRDefault="00587138">
            <w:pPr>
              <w:pStyle w:val="BodyText"/>
              <w:spacing w:before="162" w:line="480" w:lineRule="auto"/>
              <w:ind w:right="-90"/>
              <w:jc w:val="center"/>
              <w:rPr>
                <w:del w:id="15923" w:author="Hardik Malhotra" w:date="2021-09-30T19:35:00Z"/>
                <w:rFonts w:ascii="Verdana" w:hAnsi="Verdana" w:cs="Calibri"/>
                <w:sz w:val="14"/>
                <w:szCs w:val="14"/>
              </w:rPr>
              <w:pPrChange w:id="15924" w:author="Ritu Kamra" w:date="2021-09-27T17:37:00Z">
                <w:pPr>
                  <w:pStyle w:val="BodyText"/>
                  <w:spacing w:before="162" w:line="480" w:lineRule="auto"/>
                  <w:ind w:right="-90"/>
                  <w:jc w:val="both"/>
                </w:pPr>
              </w:pPrChange>
            </w:pPr>
            <w:del w:id="15925" w:author="Hardik Malhotra" w:date="2021-09-30T19:35:00Z">
              <w:r w:rsidRPr="00054F74" w:rsidDel="001848B0">
                <w:rPr>
                  <w:rFonts w:ascii="Verdana" w:hAnsi="Verdana" w:cs="Calibri"/>
                  <w:sz w:val="14"/>
                  <w:szCs w:val="14"/>
                </w:rPr>
                <w:delText>82.00</w:delText>
              </w:r>
            </w:del>
            <w:del w:id="15926"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927"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2D8977A" w14:textId="53A9FD30" w:rsidR="00587138" w:rsidRPr="00054F74" w:rsidDel="001848B0" w:rsidRDefault="00587138">
            <w:pPr>
              <w:pStyle w:val="BodyText"/>
              <w:spacing w:before="162" w:line="480" w:lineRule="auto"/>
              <w:ind w:right="-90"/>
              <w:jc w:val="center"/>
              <w:rPr>
                <w:del w:id="15928" w:author="Hardik Malhotra" w:date="2021-09-30T19:35:00Z"/>
                <w:rFonts w:ascii="Verdana" w:hAnsi="Verdana" w:cs="Calibri"/>
                <w:sz w:val="14"/>
                <w:szCs w:val="14"/>
              </w:rPr>
              <w:pPrChange w:id="15929" w:author="Ritu Kamra" w:date="2021-09-27T17:37:00Z">
                <w:pPr>
                  <w:pStyle w:val="BodyText"/>
                  <w:spacing w:before="162" w:line="480" w:lineRule="auto"/>
                  <w:ind w:right="-90"/>
                  <w:jc w:val="both"/>
                </w:pPr>
              </w:pPrChange>
            </w:pPr>
            <w:del w:id="15930" w:author="Hardik Malhotra" w:date="2021-09-30T19:35:00Z">
              <w:r w:rsidRPr="00054F74" w:rsidDel="001848B0">
                <w:rPr>
                  <w:rFonts w:ascii="Verdana" w:hAnsi="Verdana" w:cs="Calibri"/>
                  <w:sz w:val="14"/>
                  <w:szCs w:val="14"/>
                </w:rPr>
                <w:delText>90.00</w:delText>
              </w:r>
            </w:del>
            <w:del w:id="15931" w:author="Hardik Malhotra" w:date="2021-09-29T18:12:00Z">
              <w:r w:rsidRPr="00054F74" w:rsidDel="007C3A4C">
                <w:rPr>
                  <w:rFonts w:ascii="Verdana" w:hAnsi="Verdana" w:cs="Calibri"/>
                  <w:sz w:val="14"/>
                  <w:szCs w:val="14"/>
                </w:rPr>
                <w:delText>%</w:delText>
              </w:r>
            </w:del>
          </w:p>
        </w:tc>
      </w:tr>
      <w:tr w:rsidR="00587138" w:rsidRPr="00C568E6" w:rsidDel="001848B0" w14:paraId="51A94247" w14:textId="6192C355" w:rsidTr="001D08D4">
        <w:trPr>
          <w:trHeight w:val="545"/>
          <w:del w:id="15932" w:author="Hardik Malhotra" w:date="2021-09-30T19:35:00Z"/>
          <w:trPrChange w:id="15933" w:author="Ritu Kamra" w:date="2021-09-27T19:14:00Z">
            <w:trPr>
              <w:trHeight w:val="545"/>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934"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1A177F0" w14:textId="608C7F15" w:rsidR="00587138" w:rsidRPr="00F929E8" w:rsidDel="001848B0" w:rsidRDefault="00587138" w:rsidP="00092529">
            <w:pPr>
              <w:pStyle w:val="BodyText"/>
              <w:spacing w:before="162" w:line="480" w:lineRule="auto"/>
              <w:ind w:right="-90"/>
              <w:jc w:val="both"/>
              <w:rPr>
                <w:del w:id="15935" w:author="Hardik Malhotra" w:date="2021-09-30T19:35:00Z"/>
                <w:rFonts w:ascii="Verdana" w:hAnsi="Verdana"/>
                <w:bCs/>
                <w:sz w:val="14"/>
                <w:szCs w:val="14"/>
              </w:rPr>
            </w:pPr>
            <w:del w:id="15936" w:author="Hardik Malhotra" w:date="2021-09-30T19:35:00Z">
              <w:r w:rsidRPr="00A221A1" w:rsidDel="001848B0">
                <w:rPr>
                  <w:rFonts w:ascii="Verdana" w:hAnsi="Verdana"/>
                  <w:bCs/>
                  <w:sz w:val="14"/>
                  <w:szCs w:val="14"/>
                </w:rPr>
                <w:delText>Hexion Inc.</w:delText>
              </w:r>
            </w:del>
          </w:p>
        </w:tc>
        <w:tc>
          <w:tcPr>
            <w:tcW w:w="85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937"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A82FE9E" w14:textId="08F42552" w:rsidR="00587138" w:rsidRPr="00054F74" w:rsidDel="001848B0" w:rsidRDefault="00587138">
            <w:pPr>
              <w:pStyle w:val="BodyText"/>
              <w:spacing w:before="162" w:line="480" w:lineRule="auto"/>
              <w:ind w:right="-90"/>
              <w:jc w:val="center"/>
              <w:rPr>
                <w:del w:id="15938" w:author="Hardik Malhotra" w:date="2021-09-30T19:35:00Z"/>
                <w:rFonts w:ascii="Verdana" w:hAnsi="Verdana" w:cs="Calibri"/>
                <w:sz w:val="14"/>
                <w:szCs w:val="14"/>
              </w:rPr>
              <w:pPrChange w:id="15939" w:author="Ritu Kamra" w:date="2021-09-27T17:37:00Z">
                <w:pPr>
                  <w:pStyle w:val="BodyText"/>
                  <w:spacing w:before="162" w:line="480" w:lineRule="auto"/>
                  <w:ind w:right="-90"/>
                  <w:jc w:val="both"/>
                </w:pPr>
              </w:pPrChange>
            </w:pPr>
            <w:del w:id="15940" w:author="Hardik Malhotra" w:date="2021-09-30T19:35:00Z">
              <w:r w:rsidRPr="00054F74" w:rsidDel="001848B0">
                <w:rPr>
                  <w:rFonts w:ascii="Verdana" w:hAnsi="Verdana" w:cs="Calibri"/>
                  <w:sz w:val="14"/>
                  <w:szCs w:val="14"/>
                </w:rPr>
                <w:delText>81.00</w:delText>
              </w:r>
            </w:del>
            <w:del w:id="15941" w:author="Hardik Malhotra" w:date="2021-09-29T18:12:00Z">
              <w:r w:rsidRPr="00054F74" w:rsidDel="007C3A4C">
                <w:rPr>
                  <w:rFonts w:ascii="Verdana" w:hAnsi="Verdana" w:cs="Calibri"/>
                  <w:sz w:val="14"/>
                  <w:szCs w:val="14"/>
                </w:rPr>
                <w:delText>%</w:delText>
              </w:r>
            </w:del>
          </w:p>
        </w:tc>
        <w:tc>
          <w:tcPr>
            <w:tcW w:w="85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942"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E6EB15E" w14:textId="1948625B" w:rsidR="00587138" w:rsidRPr="00054F74" w:rsidDel="001848B0" w:rsidRDefault="00587138">
            <w:pPr>
              <w:pStyle w:val="BodyText"/>
              <w:spacing w:before="162" w:line="480" w:lineRule="auto"/>
              <w:ind w:right="-90"/>
              <w:jc w:val="center"/>
              <w:rPr>
                <w:del w:id="15943" w:author="Hardik Malhotra" w:date="2021-09-30T19:35:00Z"/>
                <w:rFonts w:ascii="Verdana" w:hAnsi="Verdana" w:cs="Calibri"/>
                <w:sz w:val="14"/>
                <w:szCs w:val="14"/>
              </w:rPr>
              <w:pPrChange w:id="15944" w:author="Ritu Kamra" w:date="2021-09-27T17:37:00Z">
                <w:pPr>
                  <w:pStyle w:val="BodyText"/>
                  <w:spacing w:before="162" w:line="480" w:lineRule="auto"/>
                  <w:ind w:right="-90"/>
                  <w:jc w:val="both"/>
                </w:pPr>
              </w:pPrChange>
            </w:pPr>
            <w:del w:id="15945" w:author="Hardik Malhotra" w:date="2021-09-30T19:35:00Z">
              <w:r w:rsidRPr="00054F74" w:rsidDel="001848B0">
                <w:rPr>
                  <w:rFonts w:ascii="Verdana" w:hAnsi="Verdana" w:cs="Calibri"/>
                  <w:sz w:val="14"/>
                  <w:szCs w:val="14"/>
                </w:rPr>
                <w:delText>80.00</w:delText>
              </w:r>
            </w:del>
            <w:del w:id="15946" w:author="Hardik Malhotra" w:date="2021-09-29T18:12:00Z">
              <w:r w:rsidRPr="00054F74" w:rsidDel="007C3A4C">
                <w:rPr>
                  <w:rFonts w:ascii="Verdana" w:hAnsi="Verdana" w:cs="Calibri"/>
                  <w:sz w:val="14"/>
                  <w:szCs w:val="14"/>
                </w:rPr>
                <w:delText>%</w:delText>
              </w:r>
            </w:del>
          </w:p>
        </w:tc>
        <w:tc>
          <w:tcPr>
            <w:tcW w:w="93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947"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7971EF0" w14:textId="08F1ECF1" w:rsidR="00587138" w:rsidRPr="00054F74" w:rsidDel="001848B0" w:rsidRDefault="00587138">
            <w:pPr>
              <w:pStyle w:val="BodyText"/>
              <w:spacing w:before="162" w:line="480" w:lineRule="auto"/>
              <w:ind w:right="-90"/>
              <w:jc w:val="center"/>
              <w:rPr>
                <w:del w:id="15948" w:author="Hardik Malhotra" w:date="2021-09-30T19:35:00Z"/>
                <w:rFonts w:ascii="Verdana" w:hAnsi="Verdana" w:cs="Calibri"/>
                <w:sz w:val="14"/>
                <w:szCs w:val="14"/>
              </w:rPr>
              <w:pPrChange w:id="15949" w:author="Ritu Kamra" w:date="2021-09-27T17:37:00Z">
                <w:pPr>
                  <w:pStyle w:val="BodyText"/>
                  <w:spacing w:before="162" w:line="480" w:lineRule="auto"/>
                  <w:ind w:right="-90"/>
                  <w:jc w:val="both"/>
                </w:pPr>
              </w:pPrChange>
            </w:pPr>
            <w:del w:id="15950" w:author="Hardik Malhotra" w:date="2021-09-30T19:35:00Z">
              <w:r w:rsidRPr="00054F74" w:rsidDel="001848B0">
                <w:rPr>
                  <w:rFonts w:ascii="Verdana" w:hAnsi="Verdana" w:cs="Calibri"/>
                  <w:sz w:val="14"/>
                  <w:szCs w:val="14"/>
                </w:rPr>
                <w:delText>75.00</w:delText>
              </w:r>
            </w:del>
            <w:del w:id="15951"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952"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B8ADB71" w14:textId="441B8FA6" w:rsidR="00587138" w:rsidRPr="00054F74" w:rsidDel="001848B0" w:rsidRDefault="00587138">
            <w:pPr>
              <w:pStyle w:val="BodyText"/>
              <w:spacing w:before="162" w:line="480" w:lineRule="auto"/>
              <w:ind w:right="-90"/>
              <w:jc w:val="center"/>
              <w:rPr>
                <w:del w:id="15953" w:author="Hardik Malhotra" w:date="2021-09-30T19:35:00Z"/>
                <w:rFonts w:ascii="Verdana" w:hAnsi="Verdana" w:cs="Calibri"/>
                <w:sz w:val="14"/>
                <w:szCs w:val="14"/>
              </w:rPr>
              <w:pPrChange w:id="15954" w:author="Ritu Kamra" w:date="2021-09-27T17:37:00Z">
                <w:pPr>
                  <w:pStyle w:val="BodyText"/>
                  <w:spacing w:before="162" w:line="480" w:lineRule="auto"/>
                  <w:ind w:right="-90"/>
                  <w:jc w:val="both"/>
                </w:pPr>
              </w:pPrChange>
            </w:pPr>
            <w:del w:id="15955" w:author="Hardik Malhotra" w:date="2021-09-30T19:35:00Z">
              <w:r w:rsidRPr="00054F74" w:rsidDel="001848B0">
                <w:rPr>
                  <w:rFonts w:ascii="Verdana" w:hAnsi="Verdana" w:cs="Calibri"/>
                  <w:sz w:val="14"/>
                  <w:szCs w:val="14"/>
                </w:rPr>
                <w:delText>72.00</w:delText>
              </w:r>
            </w:del>
            <w:del w:id="15956"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957"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9115A5E" w14:textId="7062B2B0" w:rsidR="00587138" w:rsidRPr="00054F74" w:rsidDel="001848B0" w:rsidRDefault="00587138">
            <w:pPr>
              <w:pStyle w:val="BodyText"/>
              <w:spacing w:before="162" w:line="480" w:lineRule="auto"/>
              <w:ind w:right="-90"/>
              <w:jc w:val="center"/>
              <w:rPr>
                <w:del w:id="15958" w:author="Hardik Malhotra" w:date="2021-09-30T19:35:00Z"/>
                <w:rFonts w:ascii="Verdana" w:hAnsi="Verdana" w:cs="Calibri"/>
                <w:sz w:val="14"/>
                <w:szCs w:val="14"/>
              </w:rPr>
              <w:pPrChange w:id="15959" w:author="Ritu Kamra" w:date="2021-09-27T17:37:00Z">
                <w:pPr>
                  <w:pStyle w:val="BodyText"/>
                  <w:spacing w:before="162" w:line="480" w:lineRule="auto"/>
                  <w:ind w:right="-90"/>
                  <w:jc w:val="both"/>
                </w:pPr>
              </w:pPrChange>
            </w:pPr>
            <w:del w:id="15960" w:author="Hardik Malhotra" w:date="2021-09-30T19:35:00Z">
              <w:r w:rsidRPr="00054F74" w:rsidDel="001848B0">
                <w:rPr>
                  <w:rFonts w:ascii="Verdana" w:hAnsi="Verdana" w:cs="Calibri"/>
                  <w:sz w:val="14"/>
                  <w:szCs w:val="14"/>
                </w:rPr>
                <w:delText>74.00</w:delText>
              </w:r>
            </w:del>
            <w:del w:id="15961" w:author="Hardik Malhotra" w:date="2021-09-29T18:12:00Z">
              <w:r w:rsidRPr="00054F74" w:rsidDel="007C3A4C">
                <w:rPr>
                  <w:rFonts w:ascii="Verdana" w:hAnsi="Verdana" w:cs="Calibri"/>
                  <w:sz w:val="14"/>
                  <w:szCs w:val="14"/>
                </w:rPr>
                <w:delText>%</w:delText>
              </w:r>
            </w:del>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962"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9C4733B" w14:textId="156DEC8C" w:rsidR="00587138" w:rsidRPr="00054F74" w:rsidDel="001848B0" w:rsidRDefault="00587138">
            <w:pPr>
              <w:pStyle w:val="BodyText"/>
              <w:spacing w:before="162" w:line="480" w:lineRule="auto"/>
              <w:ind w:right="-90"/>
              <w:jc w:val="center"/>
              <w:rPr>
                <w:del w:id="15963" w:author="Hardik Malhotra" w:date="2021-09-30T19:35:00Z"/>
                <w:rFonts w:ascii="Verdana" w:hAnsi="Verdana" w:cs="Calibri"/>
                <w:sz w:val="14"/>
                <w:szCs w:val="14"/>
              </w:rPr>
              <w:pPrChange w:id="15964" w:author="Ritu Kamra" w:date="2021-09-27T17:37:00Z">
                <w:pPr>
                  <w:pStyle w:val="BodyText"/>
                  <w:spacing w:before="162" w:line="480" w:lineRule="auto"/>
                  <w:ind w:right="-90"/>
                  <w:jc w:val="both"/>
                </w:pPr>
              </w:pPrChange>
            </w:pPr>
            <w:del w:id="15965" w:author="Hardik Malhotra" w:date="2021-09-30T19:35:00Z">
              <w:r w:rsidRPr="00054F74" w:rsidDel="001848B0">
                <w:rPr>
                  <w:rFonts w:ascii="Verdana" w:hAnsi="Verdana" w:cs="Calibri"/>
                  <w:sz w:val="14"/>
                  <w:szCs w:val="14"/>
                </w:rPr>
                <w:delText>68.00</w:delText>
              </w:r>
            </w:del>
            <w:del w:id="15966"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967"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0858949" w14:textId="35186BD6" w:rsidR="00587138" w:rsidRPr="00054F74" w:rsidDel="001848B0" w:rsidRDefault="00587138">
            <w:pPr>
              <w:pStyle w:val="BodyText"/>
              <w:spacing w:before="162" w:line="480" w:lineRule="auto"/>
              <w:ind w:right="-90"/>
              <w:jc w:val="center"/>
              <w:rPr>
                <w:del w:id="15968" w:author="Hardik Malhotra" w:date="2021-09-30T19:35:00Z"/>
                <w:rFonts w:ascii="Verdana" w:hAnsi="Verdana" w:cs="Calibri"/>
                <w:sz w:val="14"/>
                <w:szCs w:val="14"/>
              </w:rPr>
              <w:pPrChange w:id="15969" w:author="Ritu Kamra" w:date="2021-09-27T17:37:00Z">
                <w:pPr>
                  <w:pStyle w:val="BodyText"/>
                  <w:spacing w:before="162" w:line="480" w:lineRule="auto"/>
                  <w:ind w:right="-90"/>
                  <w:jc w:val="both"/>
                </w:pPr>
              </w:pPrChange>
            </w:pPr>
            <w:del w:id="15970" w:author="Hardik Malhotra" w:date="2021-09-30T19:35:00Z">
              <w:r w:rsidRPr="00054F74" w:rsidDel="001848B0">
                <w:rPr>
                  <w:rFonts w:ascii="Verdana" w:hAnsi="Verdana" w:cs="Calibri"/>
                  <w:sz w:val="14"/>
                  <w:szCs w:val="14"/>
                </w:rPr>
                <w:delText>72.00</w:delText>
              </w:r>
            </w:del>
            <w:del w:id="15971"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972"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DF069E6" w14:textId="04EDB455" w:rsidR="00587138" w:rsidRPr="00054F74" w:rsidDel="001848B0" w:rsidRDefault="00587138">
            <w:pPr>
              <w:pStyle w:val="BodyText"/>
              <w:spacing w:before="162" w:line="480" w:lineRule="auto"/>
              <w:ind w:right="-90"/>
              <w:jc w:val="center"/>
              <w:rPr>
                <w:del w:id="15973" w:author="Hardik Malhotra" w:date="2021-09-30T19:35:00Z"/>
                <w:rFonts w:ascii="Verdana" w:hAnsi="Verdana" w:cs="Calibri"/>
                <w:sz w:val="14"/>
                <w:szCs w:val="14"/>
              </w:rPr>
              <w:pPrChange w:id="15974" w:author="Ritu Kamra" w:date="2021-09-27T17:37:00Z">
                <w:pPr>
                  <w:pStyle w:val="BodyText"/>
                  <w:spacing w:before="162" w:line="480" w:lineRule="auto"/>
                  <w:ind w:right="-90"/>
                  <w:jc w:val="both"/>
                </w:pPr>
              </w:pPrChange>
            </w:pPr>
            <w:del w:id="15975" w:author="Hardik Malhotra" w:date="2021-09-30T19:35:00Z">
              <w:r w:rsidRPr="00054F74" w:rsidDel="001848B0">
                <w:rPr>
                  <w:rFonts w:ascii="Verdana" w:hAnsi="Verdana" w:cs="Calibri"/>
                  <w:sz w:val="14"/>
                  <w:szCs w:val="14"/>
                </w:rPr>
                <w:delText>78.00</w:delText>
              </w:r>
            </w:del>
            <w:del w:id="15976"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977"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B1B4EC2" w14:textId="2E2BCE36" w:rsidR="00587138" w:rsidRPr="00054F74" w:rsidDel="001848B0" w:rsidRDefault="00587138">
            <w:pPr>
              <w:pStyle w:val="BodyText"/>
              <w:spacing w:before="162" w:line="480" w:lineRule="auto"/>
              <w:ind w:right="-90"/>
              <w:jc w:val="center"/>
              <w:rPr>
                <w:del w:id="15978" w:author="Hardik Malhotra" w:date="2021-09-30T19:35:00Z"/>
                <w:rFonts w:ascii="Verdana" w:hAnsi="Verdana" w:cs="Calibri"/>
                <w:sz w:val="14"/>
                <w:szCs w:val="14"/>
              </w:rPr>
              <w:pPrChange w:id="15979" w:author="Ritu Kamra" w:date="2021-09-27T17:37:00Z">
                <w:pPr>
                  <w:pStyle w:val="BodyText"/>
                  <w:spacing w:before="162" w:line="480" w:lineRule="auto"/>
                  <w:ind w:right="-90"/>
                  <w:jc w:val="both"/>
                </w:pPr>
              </w:pPrChange>
            </w:pPr>
            <w:del w:id="15980" w:author="Hardik Malhotra" w:date="2021-09-30T19:35:00Z">
              <w:r w:rsidRPr="00054F74" w:rsidDel="001848B0">
                <w:rPr>
                  <w:rFonts w:ascii="Verdana" w:hAnsi="Verdana" w:cs="Calibri"/>
                  <w:sz w:val="14"/>
                  <w:szCs w:val="14"/>
                </w:rPr>
                <w:delText>88.00</w:delText>
              </w:r>
            </w:del>
            <w:del w:id="15981" w:author="Hardik Malhotra" w:date="2021-09-29T18:12:00Z">
              <w:r w:rsidRPr="00054F74" w:rsidDel="007C3A4C">
                <w:rPr>
                  <w:rFonts w:ascii="Verdana" w:hAnsi="Verdana" w:cs="Calibri"/>
                  <w:sz w:val="14"/>
                  <w:szCs w:val="14"/>
                </w:rPr>
                <w:delText>%</w:delText>
              </w:r>
            </w:del>
          </w:p>
        </w:tc>
      </w:tr>
      <w:tr w:rsidR="00587138" w:rsidRPr="00C568E6" w:rsidDel="001848B0" w14:paraId="5F31DB7C" w14:textId="2BC7CDF6" w:rsidTr="001D08D4">
        <w:trPr>
          <w:trHeight w:val="545"/>
          <w:del w:id="15982" w:author="Hardik Malhotra" w:date="2021-09-30T19:35:00Z"/>
          <w:trPrChange w:id="15983" w:author="Ritu Kamra" w:date="2021-09-27T19:14:00Z">
            <w:trPr>
              <w:trHeight w:val="545"/>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984"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5607F29" w14:textId="565C8C4A" w:rsidR="00587138" w:rsidRPr="00F929E8" w:rsidDel="001848B0" w:rsidRDefault="00587138" w:rsidP="00092529">
            <w:pPr>
              <w:pStyle w:val="BodyText"/>
              <w:spacing w:before="162" w:line="480" w:lineRule="auto"/>
              <w:ind w:right="-90"/>
              <w:jc w:val="both"/>
              <w:rPr>
                <w:del w:id="15985" w:author="Hardik Malhotra" w:date="2021-09-30T19:35:00Z"/>
                <w:rFonts w:ascii="Verdana" w:hAnsi="Verdana"/>
                <w:bCs/>
                <w:sz w:val="14"/>
                <w:szCs w:val="14"/>
              </w:rPr>
            </w:pPr>
            <w:del w:id="15986" w:author="Hardik Malhotra" w:date="2021-09-30T19:35:00Z">
              <w:r w:rsidRPr="00A221A1" w:rsidDel="001848B0">
                <w:rPr>
                  <w:rFonts w:ascii="Verdana" w:hAnsi="Verdana"/>
                  <w:bCs/>
                  <w:sz w:val="14"/>
                  <w:szCs w:val="14"/>
                </w:rPr>
                <w:delText>Olin Corporation</w:delText>
              </w:r>
            </w:del>
          </w:p>
        </w:tc>
        <w:tc>
          <w:tcPr>
            <w:tcW w:w="85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987"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1FB367D" w14:textId="377EC8C0" w:rsidR="00587138" w:rsidRPr="00054F74" w:rsidDel="001848B0" w:rsidRDefault="00587138">
            <w:pPr>
              <w:pStyle w:val="BodyText"/>
              <w:spacing w:before="162" w:line="480" w:lineRule="auto"/>
              <w:ind w:right="-90"/>
              <w:jc w:val="center"/>
              <w:rPr>
                <w:del w:id="15988" w:author="Hardik Malhotra" w:date="2021-09-30T19:35:00Z"/>
                <w:rFonts w:ascii="Verdana" w:hAnsi="Verdana" w:cs="Calibri"/>
                <w:sz w:val="14"/>
                <w:szCs w:val="14"/>
              </w:rPr>
              <w:pPrChange w:id="15989" w:author="Ritu Kamra" w:date="2021-09-27T17:37:00Z">
                <w:pPr>
                  <w:pStyle w:val="BodyText"/>
                  <w:spacing w:before="162" w:line="480" w:lineRule="auto"/>
                  <w:ind w:right="-90"/>
                  <w:jc w:val="both"/>
                </w:pPr>
              </w:pPrChange>
            </w:pPr>
            <w:del w:id="15990" w:author="Hardik Malhotra" w:date="2021-09-30T19:35:00Z">
              <w:r w:rsidRPr="00054F74" w:rsidDel="001848B0">
                <w:rPr>
                  <w:rFonts w:ascii="Verdana" w:hAnsi="Verdana" w:cs="Calibri"/>
                  <w:sz w:val="14"/>
                  <w:szCs w:val="14"/>
                </w:rPr>
                <w:delText>74.00</w:delText>
              </w:r>
            </w:del>
            <w:del w:id="15991" w:author="Hardik Malhotra" w:date="2021-09-29T18:12:00Z">
              <w:r w:rsidRPr="00054F74" w:rsidDel="007C3A4C">
                <w:rPr>
                  <w:rFonts w:ascii="Verdana" w:hAnsi="Verdana" w:cs="Calibri"/>
                  <w:sz w:val="14"/>
                  <w:szCs w:val="14"/>
                </w:rPr>
                <w:delText>%</w:delText>
              </w:r>
            </w:del>
          </w:p>
        </w:tc>
        <w:tc>
          <w:tcPr>
            <w:tcW w:w="85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992"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D663725" w14:textId="15E84DBC" w:rsidR="00587138" w:rsidRPr="00054F74" w:rsidDel="001848B0" w:rsidRDefault="00587138">
            <w:pPr>
              <w:pStyle w:val="BodyText"/>
              <w:spacing w:before="162" w:line="480" w:lineRule="auto"/>
              <w:ind w:right="-90"/>
              <w:jc w:val="center"/>
              <w:rPr>
                <w:del w:id="15993" w:author="Hardik Malhotra" w:date="2021-09-30T19:35:00Z"/>
                <w:rFonts w:ascii="Verdana" w:hAnsi="Verdana" w:cs="Calibri"/>
                <w:sz w:val="14"/>
                <w:szCs w:val="14"/>
              </w:rPr>
              <w:pPrChange w:id="15994" w:author="Ritu Kamra" w:date="2021-09-27T17:37:00Z">
                <w:pPr>
                  <w:pStyle w:val="BodyText"/>
                  <w:spacing w:before="162" w:line="480" w:lineRule="auto"/>
                  <w:ind w:right="-90"/>
                  <w:jc w:val="both"/>
                </w:pPr>
              </w:pPrChange>
            </w:pPr>
            <w:del w:id="15995" w:author="Hardik Malhotra" w:date="2021-09-30T19:35:00Z">
              <w:r w:rsidRPr="00054F74" w:rsidDel="001848B0">
                <w:rPr>
                  <w:rFonts w:ascii="Verdana" w:hAnsi="Verdana" w:cs="Calibri"/>
                  <w:sz w:val="14"/>
                  <w:szCs w:val="14"/>
                </w:rPr>
                <w:delText>75.00</w:delText>
              </w:r>
            </w:del>
            <w:del w:id="15996" w:author="Hardik Malhotra" w:date="2021-09-29T18:12:00Z">
              <w:r w:rsidRPr="00054F74" w:rsidDel="007C3A4C">
                <w:rPr>
                  <w:rFonts w:ascii="Verdana" w:hAnsi="Verdana" w:cs="Calibri"/>
                  <w:sz w:val="14"/>
                  <w:szCs w:val="14"/>
                </w:rPr>
                <w:delText>%</w:delText>
              </w:r>
            </w:del>
          </w:p>
        </w:tc>
        <w:tc>
          <w:tcPr>
            <w:tcW w:w="93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5997"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55E6933" w14:textId="0BFAF2ED" w:rsidR="00587138" w:rsidRPr="00054F74" w:rsidDel="001848B0" w:rsidRDefault="00587138">
            <w:pPr>
              <w:pStyle w:val="BodyText"/>
              <w:spacing w:before="162" w:line="480" w:lineRule="auto"/>
              <w:ind w:right="-90"/>
              <w:jc w:val="center"/>
              <w:rPr>
                <w:del w:id="15998" w:author="Hardik Malhotra" w:date="2021-09-30T19:35:00Z"/>
                <w:rFonts w:ascii="Verdana" w:hAnsi="Verdana" w:cs="Calibri"/>
                <w:sz w:val="14"/>
                <w:szCs w:val="14"/>
              </w:rPr>
              <w:pPrChange w:id="15999" w:author="Ritu Kamra" w:date="2021-09-27T17:37:00Z">
                <w:pPr>
                  <w:pStyle w:val="BodyText"/>
                  <w:spacing w:before="162" w:line="480" w:lineRule="auto"/>
                  <w:ind w:right="-90"/>
                  <w:jc w:val="both"/>
                </w:pPr>
              </w:pPrChange>
            </w:pPr>
            <w:del w:id="16000" w:author="Hardik Malhotra" w:date="2021-09-30T19:35:00Z">
              <w:r w:rsidRPr="00054F74" w:rsidDel="001848B0">
                <w:rPr>
                  <w:rFonts w:ascii="Verdana" w:hAnsi="Verdana" w:cs="Calibri"/>
                  <w:sz w:val="14"/>
                  <w:szCs w:val="14"/>
                </w:rPr>
                <w:delText>75.20</w:delText>
              </w:r>
            </w:del>
            <w:del w:id="16001"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6002"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1F68C71" w14:textId="35462878" w:rsidR="00587138" w:rsidRPr="00054F74" w:rsidDel="001848B0" w:rsidRDefault="00587138">
            <w:pPr>
              <w:pStyle w:val="BodyText"/>
              <w:spacing w:before="162" w:line="480" w:lineRule="auto"/>
              <w:ind w:right="-90"/>
              <w:jc w:val="center"/>
              <w:rPr>
                <w:del w:id="16003" w:author="Hardik Malhotra" w:date="2021-09-30T19:35:00Z"/>
                <w:rFonts w:ascii="Verdana" w:hAnsi="Verdana" w:cs="Calibri"/>
                <w:sz w:val="14"/>
                <w:szCs w:val="14"/>
              </w:rPr>
              <w:pPrChange w:id="16004" w:author="Ritu Kamra" w:date="2021-09-27T17:37:00Z">
                <w:pPr>
                  <w:pStyle w:val="BodyText"/>
                  <w:spacing w:before="162" w:line="480" w:lineRule="auto"/>
                  <w:ind w:right="-90"/>
                  <w:jc w:val="both"/>
                </w:pPr>
              </w:pPrChange>
            </w:pPr>
            <w:del w:id="16005" w:author="Hardik Malhotra" w:date="2021-09-30T19:35:00Z">
              <w:r w:rsidRPr="00054F74" w:rsidDel="001848B0">
                <w:rPr>
                  <w:rFonts w:ascii="Verdana" w:hAnsi="Verdana" w:cs="Calibri"/>
                  <w:sz w:val="14"/>
                  <w:szCs w:val="14"/>
                </w:rPr>
                <w:delText>75.78</w:delText>
              </w:r>
            </w:del>
            <w:del w:id="16006"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6007"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A768664" w14:textId="5F8B4A2D" w:rsidR="00587138" w:rsidRPr="00054F74" w:rsidDel="001848B0" w:rsidRDefault="00587138">
            <w:pPr>
              <w:pStyle w:val="BodyText"/>
              <w:spacing w:before="162" w:line="480" w:lineRule="auto"/>
              <w:ind w:right="-90"/>
              <w:jc w:val="center"/>
              <w:rPr>
                <w:del w:id="16008" w:author="Hardik Malhotra" w:date="2021-09-30T19:35:00Z"/>
                <w:rFonts w:ascii="Verdana" w:hAnsi="Verdana" w:cs="Calibri"/>
                <w:sz w:val="14"/>
                <w:szCs w:val="14"/>
              </w:rPr>
              <w:pPrChange w:id="16009" w:author="Ritu Kamra" w:date="2021-09-27T17:37:00Z">
                <w:pPr>
                  <w:pStyle w:val="BodyText"/>
                  <w:spacing w:before="162" w:line="480" w:lineRule="auto"/>
                  <w:ind w:right="-90"/>
                  <w:jc w:val="both"/>
                </w:pPr>
              </w:pPrChange>
            </w:pPr>
            <w:del w:id="16010" w:author="Hardik Malhotra" w:date="2021-09-30T19:35:00Z">
              <w:r w:rsidRPr="00054F74" w:rsidDel="001848B0">
                <w:rPr>
                  <w:rFonts w:ascii="Verdana" w:hAnsi="Verdana" w:cs="Calibri"/>
                  <w:sz w:val="14"/>
                  <w:szCs w:val="14"/>
                </w:rPr>
                <w:delText>75.00</w:delText>
              </w:r>
            </w:del>
            <w:del w:id="16011" w:author="Hardik Malhotra" w:date="2021-09-29T18:12:00Z">
              <w:r w:rsidRPr="00054F74" w:rsidDel="007C3A4C">
                <w:rPr>
                  <w:rFonts w:ascii="Verdana" w:hAnsi="Verdana" w:cs="Calibri"/>
                  <w:sz w:val="14"/>
                  <w:szCs w:val="14"/>
                </w:rPr>
                <w:delText>%</w:delText>
              </w:r>
            </w:del>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6012"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00EA523" w14:textId="7DA97E3B" w:rsidR="00587138" w:rsidRPr="00054F74" w:rsidDel="001848B0" w:rsidRDefault="00587138">
            <w:pPr>
              <w:pStyle w:val="BodyText"/>
              <w:spacing w:before="162" w:line="480" w:lineRule="auto"/>
              <w:ind w:right="-90"/>
              <w:jc w:val="center"/>
              <w:rPr>
                <w:del w:id="16013" w:author="Hardik Malhotra" w:date="2021-09-30T19:35:00Z"/>
                <w:rFonts w:ascii="Verdana" w:hAnsi="Verdana" w:cs="Calibri"/>
                <w:sz w:val="14"/>
                <w:szCs w:val="14"/>
              </w:rPr>
              <w:pPrChange w:id="16014" w:author="Ritu Kamra" w:date="2021-09-27T17:37:00Z">
                <w:pPr>
                  <w:pStyle w:val="BodyText"/>
                  <w:spacing w:before="162" w:line="480" w:lineRule="auto"/>
                  <w:ind w:right="-90"/>
                  <w:jc w:val="both"/>
                </w:pPr>
              </w:pPrChange>
            </w:pPr>
            <w:del w:id="16015" w:author="Hardik Malhotra" w:date="2021-09-30T19:35:00Z">
              <w:r w:rsidRPr="00054F74" w:rsidDel="001848B0">
                <w:rPr>
                  <w:rFonts w:ascii="Verdana" w:hAnsi="Verdana" w:cs="Calibri"/>
                  <w:sz w:val="14"/>
                  <w:szCs w:val="14"/>
                </w:rPr>
                <w:delText>64.00</w:delText>
              </w:r>
            </w:del>
            <w:del w:id="16016"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6017"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CE21565" w14:textId="6A5C8E20" w:rsidR="00587138" w:rsidRPr="00054F74" w:rsidDel="001848B0" w:rsidRDefault="00587138">
            <w:pPr>
              <w:pStyle w:val="BodyText"/>
              <w:spacing w:before="162" w:line="480" w:lineRule="auto"/>
              <w:ind w:right="-90"/>
              <w:jc w:val="center"/>
              <w:rPr>
                <w:del w:id="16018" w:author="Hardik Malhotra" w:date="2021-09-30T19:35:00Z"/>
                <w:rFonts w:ascii="Verdana" w:hAnsi="Verdana" w:cs="Calibri"/>
                <w:sz w:val="14"/>
                <w:szCs w:val="14"/>
              </w:rPr>
              <w:pPrChange w:id="16019" w:author="Ritu Kamra" w:date="2021-09-27T17:37:00Z">
                <w:pPr>
                  <w:pStyle w:val="BodyText"/>
                  <w:spacing w:before="162" w:line="480" w:lineRule="auto"/>
                  <w:ind w:right="-90"/>
                  <w:jc w:val="both"/>
                </w:pPr>
              </w:pPrChange>
            </w:pPr>
            <w:del w:id="16020" w:author="Hardik Malhotra" w:date="2021-09-30T19:35:00Z">
              <w:r w:rsidRPr="00054F74" w:rsidDel="001848B0">
                <w:rPr>
                  <w:rFonts w:ascii="Verdana" w:hAnsi="Verdana" w:cs="Calibri"/>
                  <w:sz w:val="14"/>
                  <w:szCs w:val="14"/>
                </w:rPr>
                <w:delText>68.00</w:delText>
              </w:r>
            </w:del>
            <w:del w:id="16021"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6022"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85B89D2" w14:textId="7BC542A7" w:rsidR="00587138" w:rsidRPr="00054F74" w:rsidDel="001848B0" w:rsidRDefault="00587138">
            <w:pPr>
              <w:pStyle w:val="BodyText"/>
              <w:spacing w:before="162" w:line="480" w:lineRule="auto"/>
              <w:ind w:right="-90"/>
              <w:jc w:val="center"/>
              <w:rPr>
                <w:del w:id="16023" w:author="Hardik Malhotra" w:date="2021-09-30T19:35:00Z"/>
                <w:rFonts w:ascii="Verdana" w:hAnsi="Verdana" w:cs="Calibri"/>
                <w:sz w:val="14"/>
                <w:szCs w:val="14"/>
              </w:rPr>
              <w:pPrChange w:id="16024" w:author="Ritu Kamra" w:date="2021-09-27T17:37:00Z">
                <w:pPr>
                  <w:pStyle w:val="BodyText"/>
                  <w:spacing w:before="162" w:line="480" w:lineRule="auto"/>
                  <w:ind w:right="-90"/>
                  <w:jc w:val="both"/>
                </w:pPr>
              </w:pPrChange>
            </w:pPr>
            <w:del w:id="16025" w:author="Hardik Malhotra" w:date="2021-09-30T19:35:00Z">
              <w:r w:rsidRPr="00054F74" w:rsidDel="001848B0">
                <w:rPr>
                  <w:rFonts w:ascii="Verdana" w:hAnsi="Verdana" w:cs="Calibri"/>
                  <w:sz w:val="14"/>
                  <w:szCs w:val="14"/>
                </w:rPr>
                <w:delText>72.00</w:delText>
              </w:r>
            </w:del>
            <w:del w:id="16026"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6027"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AC33E17" w14:textId="599B097C" w:rsidR="00587138" w:rsidRPr="00054F74" w:rsidDel="001848B0" w:rsidRDefault="00587138">
            <w:pPr>
              <w:pStyle w:val="BodyText"/>
              <w:spacing w:before="162" w:line="480" w:lineRule="auto"/>
              <w:ind w:right="-90"/>
              <w:jc w:val="center"/>
              <w:rPr>
                <w:del w:id="16028" w:author="Hardik Malhotra" w:date="2021-09-30T19:35:00Z"/>
                <w:rFonts w:ascii="Verdana" w:hAnsi="Verdana" w:cs="Calibri"/>
                <w:sz w:val="14"/>
                <w:szCs w:val="14"/>
              </w:rPr>
              <w:pPrChange w:id="16029" w:author="Ritu Kamra" w:date="2021-09-27T17:37:00Z">
                <w:pPr>
                  <w:pStyle w:val="BodyText"/>
                  <w:spacing w:before="162" w:line="480" w:lineRule="auto"/>
                  <w:ind w:right="-90"/>
                  <w:jc w:val="both"/>
                </w:pPr>
              </w:pPrChange>
            </w:pPr>
            <w:del w:id="16030" w:author="Hardik Malhotra" w:date="2021-09-30T19:35:00Z">
              <w:r w:rsidRPr="00054F74" w:rsidDel="001848B0">
                <w:rPr>
                  <w:rFonts w:ascii="Verdana" w:hAnsi="Verdana" w:cs="Calibri"/>
                  <w:sz w:val="14"/>
                  <w:szCs w:val="14"/>
                </w:rPr>
                <w:delText>80.00</w:delText>
              </w:r>
            </w:del>
            <w:del w:id="16031" w:author="Hardik Malhotra" w:date="2021-09-29T18:12:00Z">
              <w:r w:rsidRPr="00054F74" w:rsidDel="007C3A4C">
                <w:rPr>
                  <w:rFonts w:ascii="Verdana" w:hAnsi="Verdana" w:cs="Calibri"/>
                  <w:sz w:val="14"/>
                  <w:szCs w:val="14"/>
                </w:rPr>
                <w:delText>%</w:delText>
              </w:r>
            </w:del>
          </w:p>
        </w:tc>
      </w:tr>
      <w:tr w:rsidR="00587138" w:rsidRPr="00C568E6" w:rsidDel="001848B0" w14:paraId="538197F5" w14:textId="7E478C61" w:rsidTr="001D08D4">
        <w:trPr>
          <w:trHeight w:val="545"/>
          <w:del w:id="16032" w:author="Hardik Malhotra" w:date="2021-09-30T19:35:00Z"/>
          <w:trPrChange w:id="16033" w:author="Ritu Kamra" w:date="2021-09-27T19:14:00Z">
            <w:trPr>
              <w:trHeight w:val="545"/>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6034"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6BE09CD" w14:textId="2B353022" w:rsidR="00587138" w:rsidRPr="00F929E8" w:rsidDel="001848B0" w:rsidRDefault="00587138" w:rsidP="00092529">
            <w:pPr>
              <w:pStyle w:val="BodyText"/>
              <w:spacing w:before="162" w:line="480" w:lineRule="auto"/>
              <w:ind w:right="-90"/>
              <w:jc w:val="both"/>
              <w:rPr>
                <w:del w:id="16035" w:author="Hardik Malhotra" w:date="2021-09-30T19:35:00Z"/>
                <w:rFonts w:ascii="Verdana" w:hAnsi="Verdana"/>
                <w:bCs/>
                <w:sz w:val="14"/>
                <w:szCs w:val="14"/>
              </w:rPr>
            </w:pPr>
            <w:del w:id="16036" w:author="Hardik Malhotra" w:date="2021-09-30T19:35:00Z">
              <w:r w:rsidRPr="00A221A1" w:rsidDel="001848B0">
                <w:rPr>
                  <w:rFonts w:ascii="Verdana" w:hAnsi="Verdana"/>
                  <w:bCs/>
                  <w:sz w:val="14"/>
                  <w:szCs w:val="14"/>
                </w:rPr>
                <w:delText>Dow Chemical</w:delText>
              </w:r>
            </w:del>
          </w:p>
        </w:tc>
        <w:tc>
          <w:tcPr>
            <w:tcW w:w="85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6037"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38ACA94" w14:textId="3284530E" w:rsidR="00587138" w:rsidRPr="00054F74" w:rsidDel="001848B0" w:rsidRDefault="00587138">
            <w:pPr>
              <w:pStyle w:val="BodyText"/>
              <w:spacing w:before="162" w:line="480" w:lineRule="auto"/>
              <w:ind w:right="-90"/>
              <w:jc w:val="center"/>
              <w:rPr>
                <w:del w:id="16038" w:author="Hardik Malhotra" w:date="2021-09-30T19:35:00Z"/>
                <w:rFonts w:ascii="Verdana" w:hAnsi="Verdana" w:cs="Calibri"/>
                <w:sz w:val="14"/>
                <w:szCs w:val="14"/>
              </w:rPr>
              <w:pPrChange w:id="16039" w:author="Ritu Kamra" w:date="2021-09-27T17:37:00Z">
                <w:pPr>
                  <w:pStyle w:val="BodyText"/>
                  <w:spacing w:before="162" w:line="480" w:lineRule="auto"/>
                  <w:ind w:right="-90"/>
                  <w:jc w:val="both"/>
                </w:pPr>
              </w:pPrChange>
            </w:pPr>
            <w:del w:id="16040" w:author="Hardik Malhotra" w:date="2021-09-30T19:35:00Z">
              <w:r w:rsidRPr="00054F74" w:rsidDel="001848B0">
                <w:rPr>
                  <w:rFonts w:ascii="Verdana" w:hAnsi="Verdana" w:cs="Calibri"/>
                  <w:sz w:val="14"/>
                  <w:szCs w:val="14"/>
                </w:rPr>
                <w:delText>72.94</w:delText>
              </w:r>
            </w:del>
            <w:del w:id="16041" w:author="Hardik Malhotra" w:date="2021-09-29T18:12:00Z">
              <w:r w:rsidRPr="00054F74" w:rsidDel="007C3A4C">
                <w:rPr>
                  <w:rFonts w:ascii="Verdana" w:hAnsi="Verdana" w:cs="Calibri"/>
                  <w:sz w:val="14"/>
                  <w:szCs w:val="14"/>
                </w:rPr>
                <w:delText>%</w:delText>
              </w:r>
            </w:del>
          </w:p>
        </w:tc>
        <w:tc>
          <w:tcPr>
            <w:tcW w:w="85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6042"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E8A3FB8" w14:textId="19731D99" w:rsidR="00587138" w:rsidRPr="00054F74" w:rsidDel="001848B0" w:rsidRDefault="00587138">
            <w:pPr>
              <w:pStyle w:val="BodyText"/>
              <w:spacing w:before="162" w:line="480" w:lineRule="auto"/>
              <w:ind w:right="-90"/>
              <w:jc w:val="center"/>
              <w:rPr>
                <w:del w:id="16043" w:author="Hardik Malhotra" w:date="2021-09-30T19:35:00Z"/>
                <w:rFonts w:ascii="Verdana" w:hAnsi="Verdana" w:cs="Calibri"/>
                <w:sz w:val="14"/>
                <w:szCs w:val="14"/>
              </w:rPr>
              <w:pPrChange w:id="16044" w:author="Ritu Kamra" w:date="2021-09-27T17:37:00Z">
                <w:pPr>
                  <w:pStyle w:val="BodyText"/>
                  <w:spacing w:before="162" w:line="480" w:lineRule="auto"/>
                  <w:ind w:right="-90"/>
                  <w:jc w:val="both"/>
                </w:pPr>
              </w:pPrChange>
            </w:pPr>
            <w:del w:id="16045" w:author="Hardik Malhotra" w:date="2021-09-30T19:35:00Z">
              <w:r w:rsidRPr="00054F74" w:rsidDel="001848B0">
                <w:rPr>
                  <w:rFonts w:ascii="Verdana" w:hAnsi="Verdana" w:cs="Calibri"/>
                  <w:sz w:val="14"/>
                  <w:szCs w:val="14"/>
                </w:rPr>
                <w:delText>74.12</w:delText>
              </w:r>
            </w:del>
            <w:del w:id="16046" w:author="Hardik Malhotra" w:date="2021-09-29T18:12:00Z">
              <w:r w:rsidRPr="00054F74" w:rsidDel="007C3A4C">
                <w:rPr>
                  <w:rFonts w:ascii="Verdana" w:hAnsi="Verdana" w:cs="Calibri"/>
                  <w:sz w:val="14"/>
                  <w:szCs w:val="14"/>
                </w:rPr>
                <w:delText>%</w:delText>
              </w:r>
            </w:del>
          </w:p>
        </w:tc>
        <w:tc>
          <w:tcPr>
            <w:tcW w:w="93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6047"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8BB5946" w14:textId="7043446E" w:rsidR="00587138" w:rsidRPr="00054F74" w:rsidDel="001848B0" w:rsidRDefault="00587138">
            <w:pPr>
              <w:pStyle w:val="BodyText"/>
              <w:spacing w:before="162" w:line="480" w:lineRule="auto"/>
              <w:ind w:right="-90"/>
              <w:jc w:val="center"/>
              <w:rPr>
                <w:del w:id="16048" w:author="Hardik Malhotra" w:date="2021-09-30T19:35:00Z"/>
                <w:rFonts w:ascii="Verdana" w:hAnsi="Verdana" w:cs="Calibri"/>
                <w:sz w:val="14"/>
                <w:szCs w:val="14"/>
              </w:rPr>
              <w:pPrChange w:id="16049" w:author="Ritu Kamra" w:date="2021-09-27T17:37:00Z">
                <w:pPr>
                  <w:pStyle w:val="BodyText"/>
                  <w:spacing w:before="162" w:line="480" w:lineRule="auto"/>
                  <w:ind w:right="-90"/>
                  <w:jc w:val="both"/>
                </w:pPr>
              </w:pPrChange>
            </w:pPr>
            <w:del w:id="16050" w:author="Hardik Malhotra" w:date="2021-09-30T19:35:00Z">
              <w:r w:rsidRPr="00054F74" w:rsidDel="001848B0">
                <w:rPr>
                  <w:rFonts w:ascii="Verdana" w:hAnsi="Verdana" w:cs="Calibri"/>
                  <w:sz w:val="14"/>
                  <w:szCs w:val="14"/>
                </w:rPr>
                <w:delText>75.00</w:delText>
              </w:r>
            </w:del>
            <w:del w:id="16051"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6052"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65CADB1" w14:textId="5FA52599" w:rsidR="00587138" w:rsidRPr="00054F74" w:rsidDel="001848B0" w:rsidRDefault="00587138">
            <w:pPr>
              <w:pStyle w:val="BodyText"/>
              <w:spacing w:before="162" w:line="480" w:lineRule="auto"/>
              <w:ind w:right="-90"/>
              <w:jc w:val="center"/>
              <w:rPr>
                <w:del w:id="16053" w:author="Hardik Malhotra" w:date="2021-09-30T19:35:00Z"/>
                <w:rFonts w:ascii="Verdana" w:hAnsi="Verdana" w:cs="Calibri"/>
                <w:sz w:val="14"/>
                <w:szCs w:val="14"/>
              </w:rPr>
              <w:pPrChange w:id="16054" w:author="Ritu Kamra" w:date="2021-09-27T17:37:00Z">
                <w:pPr>
                  <w:pStyle w:val="BodyText"/>
                  <w:spacing w:before="162" w:line="480" w:lineRule="auto"/>
                  <w:ind w:right="-90"/>
                  <w:jc w:val="both"/>
                </w:pPr>
              </w:pPrChange>
            </w:pPr>
            <w:del w:id="16055" w:author="Hardik Malhotra" w:date="2021-09-30T19:35:00Z">
              <w:r w:rsidRPr="00054F74" w:rsidDel="001848B0">
                <w:rPr>
                  <w:rFonts w:ascii="Verdana" w:hAnsi="Verdana" w:cs="Calibri"/>
                  <w:sz w:val="14"/>
                  <w:szCs w:val="14"/>
                </w:rPr>
                <w:delText>71.00</w:delText>
              </w:r>
            </w:del>
            <w:del w:id="16056"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6057"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C804249" w14:textId="5DA03F50" w:rsidR="00587138" w:rsidRPr="00054F74" w:rsidDel="001848B0" w:rsidRDefault="00587138">
            <w:pPr>
              <w:pStyle w:val="BodyText"/>
              <w:spacing w:before="162" w:line="480" w:lineRule="auto"/>
              <w:ind w:right="-90"/>
              <w:jc w:val="center"/>
              <w:rPr>
                <w:del w:id="16058" w:author="Hardik Malhotra" w:date="2021-09-30T19:35:00Z"/>
                <w:rFonts w:ascii="Verdana" w:hAnsi="Verdana" w:cs="Calibri"/>
                <w:sz w:val="14"/>
                <w:szCs w:val="14"/>
              </w:rPr>
              <w:pPrChange w:id="16059" w:author="Ritu Kamra" w:date="2021-09-27T17:37:00Z">
                <w:pPr>
                  <w:pStyle w:val="BodyText"/>
                  <w:spacing w:before="162" w:line="480" w:lineRule="auto"/>
                  <w:ind w:right="-90"/>
                  <w:jc w:val="both"/>
                </w:pPr>
              </w:pPrChange>
            </w:pPr>
            <w:del w:id="16060" w:author="Hardik Malhotra" w:date="2021-09-30T19:35:00Z">
              <w:r w:rsidRPr="00054F74" w:rsidDel="001848B0">
                <w:rPr>
                  <w:rFonts w:ascii="Verdana" w:hAnsi="Verdana" w:cs="Calibri"/>
                  <w:sz w:val="14"/>
                  <w:szCs w:val="14"/>
                </w:rPr>
                <w:delText>79.00</w:delText>
              </w:r>
            </w:del>
            <w:del w:id="16061" w:author="Hardik Malhotra" w:date="2021-09-29T18:12:00Z">
              <w:r w:rsidRPr="00054F74" w:rsidDel="007C3A4C">
                <w:rPr>
                  <w:rFonts w:ascii="Verdana" w:hAnsi="Verdana" w:cs="Calibri"/>
                  <w:sz w:val="14"/>
                  <w:szCs w:val="14"/>
                </w:rPr>
                <w:delText>%</w:delText>
              </w:r>
            </w:del>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6062"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F7B9BF8" w14:textId="67A9CD02" w:rsidR="00587138" w:rsidRPr="00054F74" w:rsidDel="001848B0" w:rsidRDefault="00587138">
            <w:pPr>
              <w:pStyle w:val="BodyText"/>
              <w:spacing w:before="162" w:line="480" w:lineRule="auto"/>
              <w:ind w:right="-90"/>
              <w:jc w:val="center"/>
              <w:rPr>
                <w:del w:id="16063" w:author="Hardik Malhotra" w:date="2021-09-30T19:35:00Z"/>
                <w:rFonts w:ascii="Verdana" w:hAnsi="Verdana" w:cs="Calibri"/>
                <w:sz w:val="14"/>
                <w:szCs w:val="14"/>
              </w:rPr>
              <w:pPrChange w:id="16064" w:author="Ritu Kamra" w:date="2021-09-27T17:37:00Z">
                <w:pPr>
                  <w:pStyle w:val="BodyText"/>
                  <w:spacing w:before="162" w:line="480" w:lineRule="auto"/>
                  <w:ind w:right="-90"/>
                  <w:jc w:val="both"/>
                </w:pPr>
              </w:pPrChange>
            </w:pPr>
            <w:del w:id="16065" w:author="Hardik Malhotra" w:date="2021-09-30T19:35:00Z">
              <w:r w:rsidRPr="00054F74" w:rsidDel="001848B0">
                <w:rPr>
                  <w:rFonts w:ascii="Verdana" w:hAnsi="Verdana" w:cs="Calibri"/>
                  <w:sz w:val="14"/>
                  <w:szCs w:val="14"/>
                </w:rPr>
                <w:delText>72.00</w:delText>
              </w:r>
            </w:del>
            <w:del w:id="16066"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6067"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41B74CD" w14:textId="782AA39C" w:rsidR="00587138" w:rsidRPr="00054F74" w:rsidDel="001848B0" w:rsidRDefault="00587138">
            <w:pPr>
              <w:pStyle w:val="BodyText"/>
              <w:spacing w:before="162" w:line="480" w:lineRule="auto"/>
              <w:ind w:right="-90"/>
              <w:jc w:val="center"/>
              <w:rPr>
                <w:del w:id="16068" w:author="Hardik Malhotra" w:date="2021-09-30T19:35:00Z"/>
                <w:rFonts w:ascii="Verdana" w:hAnsi="Verdana" w:cs="Calibri"/>
                <w:sz w:val="14"/>
                <w:szCs w:val="14"/>
              </w:rPr>
              <w:pPrChange w:id="16069" w:author="Ritu Kamra" w:date="2021-09-27T17:37:00Z">
                <w:pPr>
                  <w:pStyle w:val="BodyText"/>
                  <w:spacing w:before="162" w:line="480" w:lineRule="auto"/>
                  <w:ind w:right="-90"/>
                  <w:jc w:val="both"/>
                </w:pPr>
              </w:pPrChange>
            </w:pPr>
            <w:del w:id="16070" w:author="Hardik Malhotra" w:date="2021-09-30T19:35:00Z">
              <w:r w:rsidRPr="00054F74" w:rsidDel="001848B0">
                <w:rPr>
                  <w:rFonts w:ascii="Verdana" w:hAnsi="Verdana" w:cs="Calibri"/>
                  <w:sz w:val="14"/>
                  <w:szCs w:val="14"/>
                </w:rPr>
                <w:delText>74.00</w:delText>
              </w:r>
            </w:del>
            <w:del w:id="16071"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6072"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C5CB21D" w14:textId="16D3885E" w:rsidR="00587138" w:rsidRPr="00054F74" w:rsidDel="001848B0" w:rsidRDefault="00587138">
            <w:pPr>
              <w:pStyle w:val="BodyText"/>
              <w:spacing w:before="162" w:line="480" w:lineRule="auto"/>
              <w:ind w:right="-90"/>
              <w:jc w:val="center"/>
              <w:rPr>
                <w:del w:id="16073" w:author="Hardik Malhotra" w:date="2021-09-30T19:35:00Z"/>
                <w:rFonts w:ascii="Verdana" w:hAnsi="Verdana" w:cs="Calibri"/>
                <w:sz w:val="14"/>
                <w:szCs w:val="14"/>
              </w:rPr>
              <w:pPrChange w:id="16074" w:author="Ritu Kamra" w:date="2021-09-27T17:37:00Z">
                <w:pPr>
                  <w:pStyle w:val="BodyText"/>
                  <w:spacing w:before="162" w:line="480" w:lineRule="auto"/>
                  <w:ind w:right="-90"/>
                  <w:jc w:val="both"/>
                </w:pPr>
              </w:pPrChange>
            </w:pPr>
            <w:del w:id="16075" w:author="Hardik Malhotra" w:date="2021-09-30T19:35:00Z">
              <w:r w:rsidRPr="00054F74" w:rsidDel="001848B0">
                <w:rPr>
                  <w:rFonts w:ascii="Verdana" w:hAnsi="Verdana" w:cs="Calibri"/>
                  <w:sz w:val="14"/>
                  <w:szCs w:val="14"/>
                </w:rPr>
                <w:delText>80.00</w:delText>
              </w:r>
            </w:del>
            <w:del w:id="16076"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6077"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B29F3FA" w14:textId="4C2338D1" w:rsidR="00587138" w:rsidRPr="00054F74" w:rsidDel="001848B0" w:rsidRDefault="00587138">
            <w:pPr>
              <w:pStyle w:val="BodyText"/>
              <w:spacing w:before="162" w:line="480" w:lineRule="auto"/>
              <w:ind w:right="-90"/>
              <w:jc w:val="center"/>
              <w:rPr>
                <w:del w:id="16078" w:author="Hardik Malhotra" w:date="2021-09-30T19:35:00Z"/>
                <w:rFonts w:ascii="Verdana" w:hAnsi="Verdana" w:cs="Calibri"/>
                <w:sz w:val="14"/>
                <w:szCs w:val="14"/>
              </w:rPr>
              <w:pPrChange w:id="16079" w:author="Ritu Kamra" w:date="2021-09-27T17:37:00Z">
                <w:pPr>
                  <w:pStyle w:val="BodyText"/>
                  <w:spacing w:before="162" w:line="480" w:lineRule="auto"/>
                  <w:ind w:right="-90"/>
                  <w:jc w:val="both"/>
                </w:pPr>
              </w:pPrChange>
            </w:pPr>
            <w:del w:id="16080" w:author="Hardik Malhotra" w:date="2021-09-30T19:35:00Z">
              <w:r w:rsidRPr="00054F74" w:rsidDel="001848B0">
                <w:rPr>
                  <w:rFonts w:ascii="Verdana" w:hAnsi="Verdana" w:cs="Calibri"/>
                  <w:sz w:val="14"/>
                  <w:szCs w:val="14"/>
                </w:rPr>
                <w:delText>88.00</w:delText>
              </w:r>
            </w:del>
            <w:del w:id="16081" w:author="Hardik Malhotra" w:date="2021-09-29T18:12:00Z">
              <w:r w:rsidRPr="00054F74" w:rsidDel="007C3A4C">
                <w:rPr>
                  <w:rFonts w:ascii="Verdana" w:hAnsi="Verdana" w:cs="Calibri"/>
                  <w:sz w:val="14"/>
                  <w:szCs w:val="14"/>
                </w:rPr>
                <w:delText>%</w:delText>
              </w:r>
            </w:del>
          </w:p>
        </w:tc>
      </w:tr>
      <w:tr w:rsidR="00587138" w:rsidRPr="00C568E6" w:rsidDel="001848B0" w14:paraId="1806D2DA" w14:textId="231CFECC" w:rsidTr="001D08D4">
        <w:trPr>
          <w:trHeight w:val="545"/>
          <w:del w:id="16082" w:author="Hardik Malhotra" w:date="2021-09-30T19:35:00Z"/>
          <w:trPrChange w:id="16083" w:author="Ritu Kamra" w:date="2021-09-27T19:14:00Z">
            <w:trPr>
              <w:trHeight w:val="545"/>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6084"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DAF7F8D" w14:textId="19E15901" w:rsidR="00587138" w:rsidRPr="00C568E6" w:rsidDel="001848B0" w:rsidRDefault="00587138" w:rsidP="00092529">
            <w:pPr>
              <w:pStyle w:val="BodyText"/>
              <w:spacing w:before="162" w:line="480" w:lineRule="auto"/>
              <w:ind w:right="-90"/>
              <w:jc w:val="both"/>
              <w:rPr>
                <w:del w:id="16085" w:author="Hardik Malhotra" w:date="2021-09-30T19:35:00Z"/>
                <w:rFonts w:ascii="Verdana" w:hAnsi="Verdana"/>
                <w:bCs/>
                <w:sz w:val="14"/>
                <w:szCs w:val="14"/>
                <w:rPrChange w:id="16086" w:author="Ritu Kamra" w:date="2021-09-27T17:36:00Z">
                  <w:rPr>
                    <w:del w:id="16087" w:author="Hardik Malhotra" w:date="2021-09-30T19:35:00Z"/>
                    <w:rFonts w:ascii="Verdana" w:hAnsi="Verdana" w:cs="Calibri"/>
                    <w:sz w:val="14"/>
                    <w:szCs w:val="14"/>
                  </w:rPr>
                </w:rPrChange>
              </w:rPr>
            </w:pPr>
            <w:del w:id="16088" w:author="Hardik Malhotra" w:date="2021-09-30T19:35:00Z">
              <w:r w:rsidRPr="00A221A1" w:rsidDel="001848B0">
                <w:rPr>
                  <w:rFonts w:ascii="Verdana" w:hAnsi="Verdana"/>
                  <w:bCs/>
                  <w:sz w:val="14"/>
                  <w:szCs w:val="14"/>
                </w:rPr>
                <w:delText xml:space="preserve">Huntsman </w:delText>
              </w:r>
              <w:r w:rsidRPr="00F929E8" w:rsidDel="001848B0">
                <w:rPr>
                  <w:rFonts w:ascii="Verdana" w:hAnsi="Verdana"/>
                  <w:bCs/>
                  <w:sz w:val="14"/>
                  <w:szCs w:val="14"/>
                </w:rPr>
                <w:delText>Corporation</w:delText>
              </w:r>
            </w:del>
          </w:p>
        </w:tc>
        <w:tc>
          <w:tcPr>
            <w:tcW w:w="85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6089"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0BD0D21" w14:textId="75204743" w:rsidR="00587138" w:rsidRPr="00054F74" w:rsidDel="001848B0" w:rsidRDefault="00587138">
            <w:pPr>
              <w:pStyle w:val="BodyText"/>
              <w:spacing w:before="162" w:line="480" w:lineRule="auto"/>
              <w:ind w:right="-90"/>
              <w:jc w:val="center"/>
              <w:rPr>
                <w:del w:id="16090" w:author="Hardik Malhotra" w:date="2021-09-30T19:35:00Z"/>
                <w:rFonts w:ascii="Verdana" w:hAnsi="Verdana" w:cs="Calibri"/>
                <w:sz w:val="14"/>
                <w:szCs w:val="14"/>
              </w:rPr>
              <w:pPrChange w:id="16091" w:author="Ritu Kamra" w:date="2021-09-27T17:37:00Z">
                <w:pPr>
                  <w:pStyle w:val="BodyText"/>
                  <w:spacing w:before="162" w:line="480" w:lineRule="auto"/>
                  <w:ind w:right="-90"/>
                  <w:jc w:val="both"/>
                </w:pPr>
              </w:pPrChange>
            </w:pPr>
            <w:del w:id="16092" w:author="Hardik Malhotra" w:date="2021-09-30T19:35:00Z">
              <w:r w:rsidRPr="00054F74" w:rsidDel="001848B0">
                <w:rPr>
                  <w:rFonts w:ascii="Verdana" w:hAnsi="Verdana" w:cs="Calibri"/>
                  <w:sz w:val="14"/>
                  <w:szCs w:val="14"/>
                </w:rPr>
                <w:delText>70.00</w:delText>
              </w:r>
            </w:del>
            <w:del w:id="16093" w:author="Hardik Malhotra" w:date="2021-09-29T18:12:00Z">
              <w:r w:rsidRPr="00054F74" w:rsidDel="007C3A4C">
                <w:rPr>
                  <w:rFonts w:ascii="Verdana" w:hAnsi="Verdana" w:cs="Calibri"/>
                  <w:sz w:val="14"/>
                  <w:szCs w:val="14"/>
                </w:rPr>
                <w:delText>%</w:delText>
              </w:r>
            </w:del>
          </w:p>
        </w:tc>
        <w:tc>
          <w:tcPr>
            <w:tcW w:w="85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6094"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FAD7AB7" w14:textId="725AD59D" w:rsidR="00587138" w:rsidRPr="00054F74" w:rsidDel="001848B0" w:rsidRDefault="00587138">
            <w:pPr>
              <w:pStyle w:val="BodyText"/>
              <w:spacing w:before="162" w:line="480" w:lineRule="auto"/>
              <w:ind w:right="-90"/>
              <w:jc w:val="center"/>
              <w:rPr>
                <w:del w:id="16095" w:author="Hardik Malhotra" w:date="2021-09-30T19:35:00Z"/>
                <w:rFonts w:ascii="Verdana" w:hAnsi="Verdana" w:cs="Calibri"/>
                <w:sz w:val="14"/>
                <w:szCs w:val="14"/>
              </w:rPr>
              <w:pPrChange w:id="16096" w:author="Ritu Kamra" w:date="2021-09-27T17:37:00Z">
                <w:pPr>
                  <w:pStyle w:val="BodyText"/>
                  <w:spacing w:before="162" w:line="480" w:lineRule="auto"/>
                  <w:ind w:right="-90"/>
                  <w:jc w:val="both"/>
                </w:pPr>
              </w:pPrChange>
            </w:pPr>
            <w:del w:id="16097" w:author="Hardik Malhotra" w:date="2021-09-30T19:35:00Z">
              <w:r w:rsidRPr="00054F74" w:rsidDel="001848B0">
                <w:rPr>
                  <w:rFonts w:ascii="Verdana" w:hAnsi="Verdana" w:cs="Calibri"/>
                  <w:sz w:val="14"/>
                  <w:szCs w:val="14"/>
                </w:rPr>
                <w:delText>74.00</w:delText>
              </w:r>
            </w:del>
            <w:del w:id="16098" w:author="Hardik Malhotra" w:date="2021-09-29T18:12:00Z">
              <w:r w:rsidRPr="00054F74" w:rsidDel="007C3A4C">
                <w:rPr>
                  <w:rFonts w:ascii="Verdana" w:hAnsi="Verdana" w:cs="Calibri"/>
                  <w:sz w:val="14"/>
                  <w:szCs w:val="14"/>
                </w:rPr>
                <w:delText>%</w:delText>
              </w:r>
            </w:del>
          </w:p>
        </w:tc>
        <w:tc>
          <w:tcPr>
            <w:tcW w:w="93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6099"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D497C26" w14:textId="21C1E70A" w:rsidR="00587138" w:rsidRPr="00054F74" w:rsidDel="001848B0" w:rsidRDefault="00587138">
            <w:pPr>
              <w:pStyle w:val="BodyText"/>
              <w:spacing w:before="162" w:line="480" w:lineRule="auto"/>
              <w:ind w:right="-90"/>
              <w:jc w:val="center"/>
              <w:rPr>
                <w:del w:id="16100" w:author="Hardik Malhotra" w:date="2021-09-30T19:35:00Z"/>
                <w:rFonts w:ascii="Verdana" w:hAnsi="Verdana" w:cs="Calibri"/>
                <w:sz w:val="14"/>
                <w:szCs w:val="14"/>
              </w:rPr>
              <w:pPrChange w:id="16101" w:author="Ritu Kamra" w:date="2021-09-27T17:37:00Z">
                <w:pPr>
                  <w:pStyle w:val="BodyText"/>
                  <w:spacing w:before="162" w:line="480" w:lineRule="auto"/>
                  <w:ind w:right="-90"/>
                  <w:jc w:val="both"/>
                </w:pPr>
              </w:pPrChange>
            </w:pPr>
            <w:del w:id="16102" w:author="Hardik Malhotra" w:date="2021-09-30T19:35:00Z">
              <w:r w:rsidRPr="00054F74" w:rsidDel="001848B0">
                <w:rPr>
                  <w:rFonts w:ascii="Verdana" w:hAnsi="Verdana" w:cs="Calibri"/>
                  <w:sz w:val="14"/>
                  <w:szCs w:val="14"/>
                </w:rPr>
                <w:delText>72.00</w:delText>
              </w:r>
            </w:del>
            <w:del w:id="16103"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6104"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72C8416" w14:textId="26C93FFA" w:rsidR="00587138" w:rsidRPr="00054F74" w:rsidDel="001848B0" w:rsidRDefault="00587138">
            <w:pPr>
              <w:pStyle w:val="BodyText"/>
              <w:spacing w:before="162" w:line="480" w:lineRule="auto"/>
              <w:ind w:right="-90"/>
              <w:jc w:val="center"/>
              <w:rPr>
                <w:del w:id="16105" w:author="Hardik Malhotra" w:date="2021-09-30T19:35:00Z"/>
                <w:rFonts w:ascii="Verdana" w:hAnsi="Verdana" w:cs="Calibri"/>
                <w:sz w:val="14"/>
                <w:szCs w:val="14"/>
              </w:rPr>
              <w:pPrChange w:id="16106" w:author="Ritu Kamra" w:date="2021-09-27T17:37:00Z">
                <w:pPr>
                  <w:pStyle w:val="BodyText"/>
                  <w:spacing w:before="162" w:line="480" w:lineRule="auto"/>
                  <w:ind w:right="-90"/>
                  <w:jc w:val="both"/>
                </w:pPr>
              </w:pPrChange>
            </w:pPr>
            <w:del w:id="16107" w:author="Hardik Malhotra" w:date="2021-09-30T19:35:00Z">
              <w:r w:rsidRPr="00054F74" w:rsidDel="001848B0">
                <w:rPr>
                  <w:rFonts w:ascii="Verdana" w:hAnsi="Verdana" w:cs="Calibri"/>
                  <w:sz w:val="14"/>
                  <w:szCs w:val="14"/>
                </w:rPr>
                <w:delText>70.00</w:delText>
              </w:r>
            </w:del>
            <w:del w:id="16108"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6109"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1D4285F" w14:textId="11A82F64" w:rsidR="00587138" w:rsidRPr="00054F74" w:rsidDel="001848B0" w:rsidRDefault="00587138">
            <w:pPr>
              <w:pStyle w:val="BodyText"/>
              <w:spacing w:before="162" w:line="480" w:lineRule="auto"/>
              <w:ind w:right="-90"/>
              <w:jc w:val="center"/>
              <w:rPr>
                <w:del w:id="16110" w:author="Hardik Malhotra" w:date="2021-09-30T19:35:00Z"/>
                <w:rFonts w:ascii="Verdana" w:hAnsi="Verdana" w:cs="Calibri"/>
                <w:sz w:val="14"/>
                <w:szCs w:val="14"/>
              </w:rPr>
              <w:pPrChange w:id="16111" w:author="Ritu Kamra" w:date="2021-09-27T17:37:00Z">
                <w:pPr>
                  <w:pStyle w:val="BodyText"/>
                  <w:spacing w:before="162" w:line="480" w:lineRule="auto"/>
                  <w:ind w:right="-90"/>
                  <w:jc w:val="both"/>
                </w:pPr>
              </w:pPrChange>
            </w:pPr>
            <w:del w:id="16112" w:author="Hardik Malhotra" w:date="2021-09-30T19:35:00Z">
              <w:r w:rsidRPr="00054F74" w:rsidDel="001848B0">
                <w:rPr>
                  <w:rFonts w:ascii="Verdana" w:hAnsi="Verdana" w:cs="Calibri"/>
                  <w:sz w:val="14"/>
                  <w:szCs w:val="14"/>
                </w:rPr>
                <w:delText>73.29</w:delText>
              </w:r>
            </w:del>
            <w:del w:id="16113" w:author="Hardik Malhotra" w:date="2021-09-29T18:12:00Z">
              <w:r w:rsidRPr="00054F74" w:rsidDel="007C3A4C">
                <w:rPr>
                  <w:rFonts w:ascii="Verdana" w:hAnsi="Verdana" w:cs="Calibri"/>
                  <w:sz w:val="14"/>
                  <w:szCs w:val="14"/>
                </w:rPr>
                <w:delText>%</w:delText>
              </w:r>
            </w:del>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6114"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31D7909" w14:textId="7C2ED36F" w:rsidR="00587138" w:rsidRPr="00054F74" w:rsidDel="001848B0" w:rsidRDefault="00587138">
            <w:pPr>
              <w:pStyle w:val="BodyText"/>
              <w:spacing w:before="162" w:line="480" w:lineRule="auto"/>
              <w:ind w:right="-90"/>
              <w:jc w:val="center"/>
              <w:rPr>
                <w:del w:id="16115" w:author="Hardik Malhotra" w:date="2021-09-30T19:35:00Z"/>
                <w:rFonts w:ascii="Verdana" w:hAnsi="Verdana" w:cs="Calibri"/>
                <w:sz w:val="14"/>
                <w:szCs w:val="14"/>
              </w:rPr>
              <w:pPrChange w:id="16116" w:author="Ritu Kamra" w:date="2021-09-27T17:37:00Z">
                <w:pPr>
                  <w:pStyle w:val="BodyText"/>
                  <w:spacing w:before="162" w:line="480" w:lineRule="auto"/>
                  <w:ind w:right="-90"/>
                  <w:jc w:val="both"/>
                </w:pPr>
              </w:pPrChange>
            </w:pPr>
            <w:del w:id="16117" w:author="Hardik Malhotra" w:date="2021-09-30T19:35:00Z">
              <w:r w:rsidRPr="00054F74" w:rsidDel="001848B0">
                <w:rPr>
                  <w:rFonts w:ascii="Verdana" w:hAnsi="Verdana" w:cs="Calibri"/>
                  <w:sz w:val="14"/>
                  <w:szCs w:val="14"/>
                </w:rPr>
                <w:delText>70.00</w:delText>
              </w:r>
            </w:del>
            <w:del w:id="16118"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6119"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CB934C6" w14:textId="2B724DCD" w:rsidR="00587138" w:rsidRPr="00054F74" w:rsidDel="001848B0" w:rsidRDefault="00587138">
            <w:pPr>
              <w:pStyle w:val="BodyText"/>
              <w:spacing w:before="162" w:line="480" w:lineRule="auto"/>
              <w:ind w:right="-90"/>
              <w:jc w:val="center"/>
              <w:rPr>
                <w:del w:id="16120" w:author="Hardik Malhotra" w:date="2021-09-30T19:35:00Z"/>
                <w:rFonts w:ascii="Verdana" w:hAnsi="Verdana" w:cs="Calibri"/>
                <w:sz w:val="14"/>
                <w:szCs w:val="14"/>
              </w:rPr>
              <w:pPrChange w:id="16121" w:author="Ritu Kamra" w:date="2021-09-27T17:37:00Z">
                <w:pPr>
                  <w:pStyle w:val="BodyText"/>
                  <w:spacing w:before="162" w:line="480" w:lineRule="auto"/>
                  <w:ind w:right="-90"/>
                  <w:jc w:val="both"/>
                </w:pPr>
              </w:pPrChange>
            </w:pPr>
            <w:del w:id="16122" w:author="Hardik Malhotra" w:date="2021-09-30T19:35:00Z">
              <w:r w:rsidRPr="00054F74" w:rsidDel="001848B0">
                <w:rPr>
                  <w:rFonts w:ascii="Verdana" w:hAnsi="Verdana" w:cs="Calibri"/>
                  <w:sz w:val="14"/>
                  <w:szCs w:val="14"/>
                </w:rPr>
                <w:delText>68.00</w:delText>
              </w:r>
            </w:del>
            <w:del w:id="16123"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6124"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82A6CFE" w14:textId="5B1F6A58" w:rsidR="00587138" w:rsidRPr="00054F74" w:rsidDel="001848B0" w:rsidRDefault="00587138">
            <w:pPr>
              <w:pStyle w:val="BodyText"/>
              <w:spacing w:before="162" w:line="480" w:lineRule="auto"/>
              <w:ind w:right="-90"/>
              <w:jc w:val="center"/>
              <w:rPr>
                <w:del w:id="16125" w:author="Hardik Malhotra" w:date="2021-09-30T19:35:00Z"/>
                <w:rFonts w:ascii="Verdana" w:hAnsi="Verdana" w:cs="Calibri"/>
                <w:sz w:val="14"/>
                <w:szCs w:val="14"/>
              </w:rPr>
              <w:pPrChange w:id="16126" w:author="Ritu Kamra" w:date="2021-09-27T17:37:00Z">
                <w:pPr>
                  <w:pStyle w:val="BodyText"/>
                  <w:spacing w:before="162" w:line="480" w:lineRule="auto"/>
                  <w:ind w:right="-90"/>
                  <w:jc w:val="both"/>
                </w:pPr>
              </w:pPrChange>
            </w:pPr>
            <w:del w:id="16127" w:author="Hardik Malhotra" w:date="2021-09-30T19:35:00Z">
              <w:r w:rsidRPr="00054F74" w:rsidDel="001848B0">
                <w:rPr>
                  <w:rFonts w:ascii="Verdana" w:hAnsi="Verdana" w:cs="Calibri"/>
                  <w:sz w:val="14"/>
                  <w:szCs w:val="14"/>
                </w:rPr>
                <w:delText>72.00</w:delText>
              </w:r>
            </w:del>
            <w:del w:id="16128"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6129"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EA416AE" w14:textId="5F3F86A3" w:rsidR="00587138" w:rsidRPr="00054F74" w:rsidDel="001848B0" w:rsidRDefault="00587138">
            <w:pPr>
              <w:pStyle w:val="BodyText"/>
              <w:spacing w:before="162" w:line="480" w:lineRule="auto"/>
              <w:ind w:right="-90"/>
              <w:jc w:val="center"/>
              <w:rPr>
                <w:del w:id="16130" w:author="Hardik Malhotra" w:date="2021-09-30T19:35:00Z"/>
                <w:rFonts w:ascii="Verdana" w:hAnsi="Verdana" w:cs="Calibri"/>
                <w:sz w:val="14"/>
                <w:szCs w:val="14"/>
              </w:rPr>
              <w:pPrChange w:id="16131" w:author="Ritu Kamra" w:date="2021-09-27T17:37:00Z">
                <w:pPr>
                  <w:pStyle w:val="BodyText"/>
                  <w:spacing w:before="162" w:line="480" w:lineRule="auto"/>
                  <w:ind w:right="-90"/>
                  <w:jc w:val="both"/>
                </w:pPr>
              </w:pPrChange>
            </w:pPr>
            <w:del w:id="16132" w:author="Hardik Malhotra" w:date="2021-09-30T19:35:00Z">
              <w:r w:rsidRPr="00054F74" w:rsidDel="001848B0">
                <w:rPr>
                  <w:rFonts w:ascii="Verdana" w:hAnsi="Verdana" w:cs="Calibri"/>
                  <w:sz w:val="14"/>
                  <w:szCs w:val="14"/>
                </w:rPr>
                <w:delText>80.00</w:delText>
              </w:r>
            </w:del>
            <w:del w:id="16133" w:author="Hardik Malhotra" w:date="2021-09-29T18:12:00Z">
              <w:r w:rsidRPr="00054F74" w:rsidDel="007C3A4C">
                <w:rPr>
                  <w:rFonts w:ascii="Verdana" w:hAnsi="Verdana" w:cs="Calibri"/>
                  <w:sz w:val="14"/>
                  <w:szCs w:val="14"/>
                </w:rPr>
                <w:delText>%</w:delText>
              </w:r>
            </w:del>
          </w:p>
        </w:tc>
      </w:tr>
      <w:tr w:rsidR="00587138" w:rsidRPr="00C568E6" w:rsidDel="001848B0" w14:paraId="7EBA799E" w14:textId="616AC78E" w:rsidTr="001D08D4">
        <w:trPr>
          <w:trHeight w:val="545"/>
          <w:del w:id="16134" w:author="Hardik Malhotra" w:date="2021-09-30T19:35:00Z"/>
          <w:trPrChange w:id="16135" w:author="Ritu Kamra" w:date="2021-09-27T19:14:00Z">
            <w:trPr>
              <w:trHeight w:val="545"/>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6136"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8D3AD2A" w14:textId="2A679AF2" w:rsidR="00587138" w:rsidRPr="00F929E8" w:rsidDel="001848B0" w:rsidRDefault="00587138" w:rsidP="00092529">
            <w:pPr>
              <w:pStyle w:val="BodyText"/>
              <w:spacing w:before="162" w:line="480" w:lineRule="auto"/>
              <w:ind w:right="-90"/>
              <w:jc w:val="both"/>
              <w:rPr>
                <w:del w:id="16137" w:author="Hardik Malhotra" w:date="2021-09-30T19:35:00Z"/>
                <w:rFonts w:ascii="Verdana" w:hAnsi="Verdana"/>
                <w:bCs/>
                <w:sz w:val="14"/>
                <w:szCs w:val="14"/>
              </w:rPr>
            </w:pPr>
            <w:del w:id="16138" w:author="Hardik Malhotra" w:date="2021-09-30T19:35:00Z">
              <w:r w:rsidRPr="00A221A1" w:rsidDel="001848B0">
                <w:rPr>
                  <w:rFonts w:ascii="Verdana" w:hAnsi="Verdana"/>
                  <w:bCs/>
                  <w:sz w:val="14"/>
                  <w:szCs w:val="14"/>
                </w:rPr>
                <w:delText>Olin Corporation</w:delText>
              </w:r>
            </w:del>
          </w:p>
        </w:tc>
        <w:tc>
          <w:tcPr>
            <w:tcW w:w="85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6139"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BA71865" w14:textId="63B010A6" w:rsidR="00587138" w:rsidRPr="00054F74" w:rsidDel="001848B0" w:rsidRDefault="00587138">
            <w:pPr>
              <w:pStyle w:val="BodyText"/>
              <w:spacing w:before="162" w:line="480" w:lineRule="auto"/>
              <w:ind w:right="-90"/>
              <w:jc w:val="center"/>
              <w:rPr>
                <w:del w:id="16140" w:author="Hardik Malhotra" w:date="2021-09-30T19:35:00Z"/>
                <w:rFonts w:ascii="Verdana" w:hAnsi="Verdana" w:cs="Calibri"/>
                <w:sz w:val="14"/>
                <w:szCs w:val="14"/>
              </w:rPr>
              <w:pPrChange w:id="16141" w:author="Ritu Kamra" w:date="2021-09-27T17:37:00Z">
                <w:pPr>
                  <w:pStyle w:val="BodyText"/>
                  <w:spacing w:before="162" w:line="480" w:lineRule="auto"/>
                  <w:ind w:right="-90"/>
                  <w:jc w:val="both"/>
                </w:pPr>
              </w:pPrChange>
            </w:pPr>
            <w:del w:id="16142" w:author="Hardik Malhotra" w:date="2021-09-30T19:35:00Z">
              <w:r w:rsidRPr="00054F74" w:rsidDel="001848B0">
                <w:rPr>
                  <w:rFonts w:ascii="Verdana" w:hAnsi="Verdana" w:cs="Calibri"/>
                  <w:sz w:val="14"/>
                  <w:szCs w:val="14"/>
                </w:rPr>
                <w:delText>78.78</w:delText>
              </w:r>
            </w:del>
            <w:del w:id="16143" w:author="Hardik Malhotra" w:date="2021-09-29T18:12:00Z">
              <w:r w:rsidRPr="00054F74" w:rsidDel="007C3A4C">
                <w:rPr>
                  <w:rFonts w:ascii="Verdana" w:hAnsi="Verdana" w:cs="Calibri"/>
                  <w:sz w:val="14"/>
                  <w:szCs w:val="14"/>
                </w:rPr>
                <w:delText>%</w:delText>
              </w:r>
            </w:del>
          </w:p>
        </w:tc>
        <w:tc>
          <w:tcPr>
            <w:tcW w:w="85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6144"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45FC95C" w14:textId="747BAF3B" w:rsidR="00587138" w:rsidRPr="00054F74" w:rsidDel="001848B0" w:rsidRDefault="00587138">
            <w:pPr>
              <w:pStyle w:val="BodyText"/>
              <w:spacing w:before="162" w:line="480" w:lineRule="auto"/>
              <w:ind w:right="-90"/>
              <w:jc w:val="center"/>
              <w:rPr>
                <w:del w:id="16145" w:author="Hardik Malhotra" w:date="2021-09-30T19:35:00Z"/>
                <w:rFonts w:ascii="Verdana" w:hAnsi="Verdana" w:cs="Calibri"/>
                <w:sz w:val="14"/>
                <w:szCs w:val="14"/>
              </w:rPr>
              <w:pPrChange w:id="16146" w:author="Ritu Kamra" w:date="2021-09-27T17:37:00Z">
                <w:pPr>
                  <w:pStyle w:val="BodyText"/>
                  <w:spacing w:before="162" w:line="480" w:lineRule="auto"/>
                  <w:ind w:right="-90"/>
                  <w:jc w:val="both"/>
                </w:pPr>
              </w:pPrChange>
            </w:pPr>
            <w:del w:id="16147" w:author="Hardik Malhotra" w:date="2021-09-30T19:35:00Z">
              <w:r w:rsidRPr="00054F74" w:rsidDel="001848B0">
                <w:rPr>
                  <w:rFonts w:ascii="Verdana" w:hAnsi="Verdana" w:cs="Calibri"/>
                  <w:sz w:val="14"/>
                  <w:szCs w:val="14"/>
                </w:rPr>
                <w:delText>84.00</w:delText>
              </w:r>
            </w:del>
            <w:del w:id="16148" w:author="Hardik Malhotra" w:date="2021-09-29T18:12:00Z">
              <w:r w:rsidRPr="00054F74" w:rsidDel="007C3A4C">
                <w:rPr>
                  <w:rFonts w:ascii="Verdana" w:hAnsi="Verdana" w:cs="Calibri"/>
                  <w:sz w:val="14"/>
                  <w:szCs w:val="14"/>
                </w:rPr>
                <w:delText>%</w:delText>
              </w:r>
            </w:del>
          </w:p>
        </w:tc>
        <w:tc>
          <w:tcPr>
            <w:tcW w:w="93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6149"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9BCB320" w14:textId="47FE5F19" w:rsidR="00587138" w:rsidRPr="00054F74" w:rsidDel="001848B0" w:rsidRDefault="00587138">
            <w:pPr>
              <w:pStyle w:val="BodyText"/>
              <w:spacing w:before="162" w:line="480" w:lineRule="auto"/>
              <w:ind w:right="-90"/>
              <w:jc w:val="center"/>
              <w:rPr>
                <w:del w:id="16150" w:author="Hardik Malhotra" w:date="2021-09-30T19:35:00Z"/>
                <w:rFonts w:ascii="Verdana" w:hAnsi="Verdana" w:cs="Calibri"/>
                <w:sz w:val="14"/>
                <w:szCs w:val="14"/>
              </w:rPr>
              <w:pPrChange w:id="16151" w:author="Ritu Kamra" w:date="2021-09-27T17:37:00Z">
                <w:pPr>
                  <w:pStyle w:val="BodyText"/>
                  <w:spacing w:before="162" w:line="480" w:lineRule="auto"/>
                  <w:ind w:right="-90"/>
                  <w:jc w:val="both"/>
                </w:pPr>
              </w:pPrChange>
            </w:pPr>
            <w:del w:id="16152" w:author="Hardik Malhotra" w:date="2021-09-30T19:35:00Z">
              <w:r w:rsidRPr="00054F74" w:rsidDel="001848B0">
                <w:rPr>
                  <w:rFonts w:ascii="Verdana" w:hAnsi="Verdana" w:cs="Calibri"/>
                  <w:sz w:val="14"/>
                  <w:szCs w:val="14"/>
                </w:rPr>
                <w:delText>85.00</w:delText>
              </w:r>
            </w:del>
            <w:del w:id="16153"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6154"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730B142" w14:textId="049314E2" w:rsidR="00587138" w:rsidRPr="00054F74" w:rsidDel="001848B0" w:rsidRDefault="00587138">
            <w:pPr>
              <w:pStyle w:val="BodyText"/>
              <w:spacing w:before="162" w:line="480" w:lineRule="auto"/>
              <w:ind w:right="-90"/>
              <w:jc w:val="center"/>
              <w:rPr>
                <w:del w:id="16155" w:author="Hardik Malhotra" w:date="2021-09-30T19:35:00Z"/>
                <w:rFonts w:ascii="Verdana" w:hAnsi="Verdana" w:cs="Calibri"/>
                <w:sz w:val="14"/>
                <w:szCs w:val="14"/>
              </w:rPr>
              <w:pPrChange w:id="16156" w:author="Ritu Kamra" w:date="2021-09-27T17:37:00Z">
                <w:pPr>
                  <w:pStyle w:val="BodyText"/>
                  <w:spacing w:before="162" w:line="480" w:lineRule="auto"/>
                  <w:ind w:right="-90"/>
                  <w:jc w:val="both"/>
                </w:pPr>
              </w:pPrChange>
            </w:pPr>
            <w:del w:id="16157" w:author="Hardik Malhotra" w:date="2021-09-30T19:35:00Z">
              <w:r w:rsidRPr="00054F74" w:rsidDel="001848B0">
                <w:rPr>
                  <w:rFonts w:ascii="Verdana" w:hAnsi="Verdana" w:cs="Calibri"/>
                  <w:sz w:val="14"/>
                  <w:szCs w:val="14"/>
                </w:rPr>
                <w:delText>82.00</w:delText>
              </w:r>
            </w:del>
            <w:del w:id="16158"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6159"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20D1AA0" w14:textId="1994CA91" w:rsidR="00587138" w:rsidRPr="00054F74" w:rsidDel="001848B0" w:rsidRDefault="00587138">
            <w:pPr>
              <w:pStyle w:val="BodyText"/>
              <w:spacing w:before="162" w:line="480" w:lineRule="auto"/>
              <w:ind w:right="-90"/>
              <w:jc w:val="center"/>
              <w:rPr>
                <w:del w:id="16160" w:author="Hardik Malhotra" w:date="2021-09-30T19:35:00Z"/>
                <w:rFonts w:ascii="Verdana" w:hAnsi="Verdana" w:cs="Calibri"/>
                <w:sz w:val="14"/>
                <w:szCs w:val="14"/>
              </w:rPr>
              <w:pPrChange w:id="16161" w:author="Ritu Kamra" w:date="2021-09-27T17:37:00Z">
                <w:pPr>
                  <w:pStyle w:val="BodyText"/>
                  <w:spacing w:before="162" w:line="480" w:lineRule="auto"/>
                  <w:ind w:right="-90"/>
                  <w:jc w:val="both"/>
                </w:pPr>
              </w:pPrChange>
            </w:pPr>
            <w:del w:id="16162" w:author="Hardik Malhotra" w:date="2021-09-30T19:35:00Z">
              <w:r w:rsidRPr="00054F74" w:rsidDel="001848B0">
                <w:rPr>
                  <w:rFonts w:ascii="Verdana" w:hAnsi="Verdana" w:cs="Calibri"/>
                  <w:sz w:val="14"/>
                  <w:szCs w:val="14"/>
                </w:rPr>
                <w:delText>79.00</w:delText>
              </w:r>
            </w:del>
            <w:del w:id="16163" w:author="Hardik Malhotra" w:date="2021-09-29T18:12:00Z">
              <w:r w:rsidRPr="00054F74" w:rsidDel="007C3A4C">
                <w:rPr>
                  <w:rFonts w:ascii="Verdana" w:hAnsi="Verdana" w:cs="Calibri"/>
                  <w:sz w:val="14"/>
                  <w:szCs w:val="14"/>
                </w:rPr>
                <w:delText>%</w:delText>
              </w:r>
            </w:del>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6164"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BC34A4F" w14:textId="7C2BD372" w:rsidR="00587138" w:rsidRPr="00054F74" w:rsidDel="001848B0" w:rsidRDefault="00587138">
            <w:pPr>
              <w:pStyle w:val="BodyText"/>
              <w:spacing w:before="162" w:line="480" w:lineRule="auto"/>
              <w:ind w:right="-90"/>
              <w:jc w:val="center"/>
              <w:rPr>
                <w:del w:id="16165" w:author="Hardik Malhotra" w:date="2021-09-30T19:35:00Z"/>
                <w:rFonts w:ascii="Verdana" w:hAnsi="Verdana" w:cs="Calibri"/>
                <w:sz w:val="14"/>
                <w:szCs w:val="14"/>
              </w:rPr>
              <w:pPrChange w:id="16166" w:author="Ritu Kamra" w:date="2021-09-27T17:37:00Z">
                <w:pPr>
                  <w:pStyle w:val="BodyText"/>
                  <w:spacing w:before="162" w:line="480" w:lineRule="auto"/>
                  <w:ind w:right="-90"/>
                  <w:jc w:val="both"/>
                </w:pPr>
              </w:pPrChange>
            </w:pPr>
            <w:del w:id="16167" w:author="Hardik Malhotra" w:date="2021-09-30T19:35:00Z">
              <w:r w:rsidRPr="00054F74" w:rsidDel="001848B0">
                <w:rPr>
                  <w:rFonts w:ascii="Verdana" w:hAnsi="Verdana" w:cs="Calibri"/>
                  <w:sz w:val="14"/>
                  <w:szCs w:val="14"/>
                </w:rPr>
                <w:delText>75.00</w:delText>
              </w:r>
            </w:del>
            <w:del w:id="16168"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6169"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E069EE6" w14:textId="385BB426" w:rsidR="00587138" w:rsidRPr="00054F74" w:rsidDel="001848B0" w:rsidRDefault="00587138">
            <w:pPr>
              <w:pStyle w:val="BodyText"/>
              <w:spacing w:before="162" w:line="480" w:lineRule="auto"/>
              <w:ind w:right="-90"/>
              <w:jc w:val="center"/>
              <w:rPr>
                <w:del w:id="16170" w:author="Hardik Malhotra" w:date="2021-09-30T19:35:00Z"/>
                <w:rFonts w:ascii="Verdana" w:hAnsi="Verdana" w:cs="Calibri"/>
                <w:sz w:val="14"/>
                <w:szCs w:val="14"/>
              </w:rPr>
              <w:pPrChange w:id="16171" w:author="Ritu Kamra" w:date="2021-09-27T17:37:00Z">
                <w:pPr>
                  <w:pStyle w:val="BodyText"/>
                  <w:spacing w:before="162" w:line="480" w:lineRule="auto"/>
                  <w:ind w:right="-90"/>
                  <w:jc w:val="both"/>
                </w:pPr>
              </w:pPrChange>
            </w:pPr>
            <w:del w:id="16172" w:author="Hardik Malhotra" w:date="2021-09-30T19:35:00Z">
              <w:r w:rsidRPr="00054F74" w:rsidDel="001848B0">
                <w:rPr>
                  <w:rFonts w:ascii="Verdana" w:hAnsi="Verdana" w:cs="Calibri"/>
                  <w:sz w:val="14"/>
                  <w:szCs w:val="14"/>
                </w:rPr>
                <w:delText>79.00</w:delText>
              </w:r>
            </w:del>
            <w:del w:id="16173"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6174"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F0AD478" w14:textId="311AF9D6" w:rsidR="00587138" w:rsidRPr="00054F74" w:rsidDel="001848B0" w:rsidRDefault="00587138">
            <w:pPr>
              <w:pStyle w:val="BodyText"/>
              <w:spacing w:before="162" w:line="480" w:lineRule="auto"/>
              <w:ind w:right="-90"/>
              <w:jc w:val="center"/>
              <w:rPr>
                <w:del w:id="16175" w:author="Hardik Malhotra" w:date="2021-09-30T19:35:00Z"/>
                <w:rFonts w:ascii="Verdana" w:hAnsi="Verdana" w:cs="Calibri"/>
                <w:sz w:val="14"/>
                <w:szCs w:val="14"/>
              </w:rPr>
              <w:pPrChange w:id="16176" w:author="Ritu Kamra" w:date="2021-09-27T17:37:00Z">
                <w:pPr>
                  <w:pStyle w:val="BodyText"/>
                  <w:spacing w:before="162" w:line="480" w:lineRule="auto"/>
                  <w:ind w:right="-90"/>
                  <w:jc w:val="both"/>
                </w:pPr>
              </w:pPrChange>
            </w:pPr>
            <w:del w:id="16177" w:author="Hardik Malhotra" w:date="2021-09-30T19:35:00Z">
              <w:r w:rsidRPr="00054F74" w:rsidDel="001848B0">
                <w:rPr>
                  <w:rFonts w:ascii="Verdana" w:hAnsi="Verdana" w:cs="Calibri"/>
                  <w:sz w:val="14"/>
                  <w:szCs w:val="14"/>
                </w:rPr>
                <w:delText>82.00</w:delText>
              </w:r>
            </w:del>
            <w:del w:id="16178"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6179"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D85BD43" w14:textId="72EF4D06" w:rsidR="00587138" w:rsidRPr="00054F74" w:rsidDel="001848B0" w:rsidRDefault="00587138">
            <w:pPr>
              <w:pStyle w:val="BodyText"/>
              <w:spacing w:before="162" w:line="480" w:lineRule="auto"/>
              <w:ind w:right="-90"/>
              <w:jc w:val="center"/>
              <w:rPr>
                <w:del w:id="16180" w:author="Hardik Malhotra" w:date="2021-09-30T19:35:00Z"/>
                <w:rFonts w:ascii="Verdana" w:hAnsi="Verdana" w:cs="Calibri"/>
                <w:sz w:val="14"/>
                <w:szCs w:val="14"/>
              </w:rPr>
              <w:pPrChange w:id="16181" w:author="Ritu Kamra" w:date="2021-09-27T17:37:00Z">
                <w:pPr>
                  <w:pStyle w:val="BodyText"/>
                  <w:spacing w:before="162" w:line="480" w:lineRule="auto"/>
                  <w:ind w:right="-90"/>
                  <w:jc w:val="both"/>
                </w:pPr>
              </w:pPrChange>
            </w:pPr>
            <w:del w:id="16182" w:author="Hardik Malhotra" w:date="2021-09-30T19:35:00Z">
              <w:r w:rsidRPr="00054F74" w:rsidDel="001848B0">
                <w:rPr>
                  <w:rFonts w:ascii="Verdana" w:hAnsi="Verdana" w:cs="Calibri"/>
                  <w:sz w:val="14"/>
                  <w:szCs w:val="14"/>
                </w:rPr>
                <w:delText>90.00</w:delText>
              </w:r>
            </w:del>
            <w:del w:id="16183" w:author="Hardik Malhotra" w:date="2021-09-29T18:12:00Z">
              <w:r w:rsidRPr="00054F74" w:rsidDel="007C3A4C">
                <w:rPr>
                  <w:rFonts w:ascii="Verdana" w:hAnsi="Verdana" w:cs="Calibri"/>
                  <w:sz w:val="14"/>
                  <w:szCs w:val="14"/>
                </w:rPr>
                <w:delText>%</w:delText>
              </w:r>
            </w:del>
          </w:p>
        </w:tc>
      </w:tr>
      <w:tr w:rsidR="00587138" w:rsidRPr="00C568E6" w:rsidDel="001848B0" w14:paraId="740B69AA" w14:textId="5B37CC48" w:rsidTr="001D08D4">
        <w:trPr>
          <w:trHeight w:val="545"/>
          <w:del w:id="16184" w:author="Hardik Malhotra" w:date="2021-09-30T19:35:00Z"/>
          <w:trPrChange w:id="16185" w:author="Ritu Kamra" w:date="2021-09-27T19:14:00Z">
            <w:trPr>
              <w:trHeight w:val="545"/>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6186"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2D8B123" w14:textId="58766D79" w:rsidR="00587138" w:rsidRPr="00F929E8" w:rsidDel="001848B0" w:rsidRDefault="00587138" w:rsidP="00092529">
            <w:pPr>
              <w:pStyle w:val="BodyText"/>
              <w:spacing w:before="162" w:line="480" w:lineRule="auto"/>
              <w:ind w:right="-90"/>
              <w:jc w:val="both"/>
              <w:rPr>
                <w:del w:id="16187" w:author="Hardik Malhotra" w:date="2021-09-30T19:35:00Z"/>
                <w:rFonts w:ascii="Verdana" w:hAnsi="Verdana"/>
                <w:bCs/>
                <w:sz w:val="14"/>
                <w:szCs w:val="14"/>
              </w:rPr>
            </w:pPr>
            <w:del w:id="16188" w:author="Hardik Malhotra" w:date="2021-09-30T19:35:00Z">
              <w:r w:rsidRPr="00A221A1" w:rsidDel="001848B0">
                <w:rPr>
                  <w:rFonts w:ascii="Verdana" w:hAnsi="Verdana"/>
                  <w:bCs/>
                  <w:sz w:val="14"/>
                  <w:szCs w:val="14"/>
                </w:rPr>
                <w:delText>Huntsman Corporation</w:delText>
              </w:r>
            </w:del>
          </w:p>
        </w:tc>
        <w:tc>
          <w:tcPr>
            <w:tcW w:w="85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6189"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E10669A" w14:textId="5252A175" w:rsidR="00587138" w:rsidRPr="00054F74" w:rsidDel="001848B0" w:rsidRDefault="00587138">
            <w:pPr>
              <w:pStyle w:val="BodyText"/>
              <w:spacing w:before="162" w:line="480" w:lineRule="auto"/>
              <w:ind w:right="-90"/>
              <w:jc w:val="center"/>
              <w:rPr>
                <w:del w:id="16190" w:author="Hardik Malhotra" w:date="2021-09-30T19:35:00Z"/>
                <w:rFonts w:ascii="Verdana" w:hAnsi="Verdana" w:cs="Calibri"/>
                <w:sz w:val="14"/>
                <w:szCs w:val="14"/>
              </w:rPr>
              <w:pPrChange w:id="16191" w:author="Ritu Kamra" w:date="2021-09-27T17:37:00Z">
                <w:pPr>
                  <w:pStyle w:val="BodyText"/>
                  <w:spacing w:before="162" w:line="480" w:lineRule="auto"/>
                  <w:ind w:right="-90"/>
                  <w:jc w:val="both"/>
                </w:pPr>
              </w:pPrChange>
            </w:pPr>
            <w:del w:id="16192" w:author="Hardik Malhotra" w:date="2021-09-30T19:35:00Z">
              <w:r w:rsidRPr="00054F74" w:rsidDel="001848B0">
                <w:rPr>
                  <w:rFonts w:ascii="Verdana" w:hAnsi="Verdana" w:cs="Calibri"/>
                  <w:sz w:val="14"/>
                  <w:szCs w:val="14"/>
                </w:rPr>
                <w:delText>75.00</w:delText>
              </w:r>
            </w:del>
            <w:del w:id="16193" w:author="Hardik Malhotra" w:date="2021-09-29T18:12:00Z">
              <w:r w:rsidRPr="00054F74" w:rsidDel="007C3A4C">
                <w:rPr>
                  <w:rFonts w:ascii="Verdana" w:hAnsi="Verdana" w:cs="Calibri"/>
                  <w:sz w:val="14"/>
                  <w:szCs w:val="14"/>
                </w:rPr>
                <w:delText>%</w:delText>
              </w:r>
            </w:del>
          </w:p>
        </w:tc>
        <w:tc>
          <w:tcPr>
            <w:tcW w:w="85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6194"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63D0873" w14:textId="4708F1ED" w:rsidR="00587138" w:rsidRPr="00054F74" w:rsidDel="001848B0" w:rsidRDefault="00587138">
            <w:pPr>
              <w:pStyle w:val="BodyText"/>
              <w:spacing w:before="162" w:line="480" w:lineRule="auto"/>
              <w:ind w:right="-90"/>
              <w:jc w:val="center"/>
              <w:rPr>
                <w:del w:id="16195" w:author="Hardik Malhotra" w:date="2021-09-30T19:35:00Z"/>
                <w:rFonts w:ascii="Verdana" w:hAnsi="Verdana" w:cs="Calibri"/>
                <w:sz w:val="14"/>
                <w:szCs w:val="14"/>
              </w:rPr>
              <w:pPrChange w:id="16196" w:author="Ritu Kamra" w:date="2021-09-27T17:37:00Z">
                <w:pPr>
                  <w:pStyle w:val="BodyText"/>
                  <w:spacing w:before="162" w:line="480" w:lineRule="auto"/>
                  <w:ind w:right="-90"/>
                  <w:jc w:val="both"/>
                </w:pPr>
              </w:pPrChange>
            </w:pPr>
            <w:del w:id="16197" w:author="Hardik Malhotra" w:date="2021-09-30T19:35:00Z">
              <w:r w:rsidRPr="00054F74" w:rsidDel="001848B0">
                <w:rPr>
                  <w:rFonts w:ascii="Verdana" w:hAnsi="Verdana" w:cs="Calibri"/>
                  <w:sz w:val="14"/>
                  <w:szCs w:val="14"/>
                </w:rPr>
                <w:delText>81.00</w:delText>
              </w:r>
            </w:del>
            <w:del w:id="16198" w:author="Hardik Malhotra" w:date="2021-09-29T18:12:00Z">
              <w:r w:rsidRPr="00054F74" w:rsidDel="007C3A4C">
                <w:rPr>
                  <w:rFonts w:ascii="Verdana" w:hAnsi="Verdana" w:cs="Calibri"/>
                  <w:sz w:val="14"/>
                  <w:szCs w:val="14"/>
                </w:rPr>
                <w:delText>%</w:delText>
              </w:r>
            </w:del>
          </w:p>
        </w:tc>
        <w:tc>
          <w:tcPr>
            <w:tcW w:w="93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6199"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E79E9D5" w14:textId="3D35E491" w:rsidR="00587138" w:rsidRPr="00054F74" w:rsidDel="001848B0" w:rsidRDefault="00587138">
            <w:pPr>
              <w:pStyle w:val="BodyText"/>
              <w:spacing w:before="162" w:line="480" w:lineRule="auto"/>
              <w:ind w:right="-90"/>
              <w:jc w:val="center"/>
              <w:rPr>
                <w:del w:id="16200" w:author="Hardik Malhotra" w:date="2021-09-30T19:35:00Z"/>
                <w:rFonts w:ascii="Verdana" w:hAnsi="Verdana" w:cs="Calibri"/>
                <w:sz w:val="14"/>
                <w:szCs w:val="14"/>
              </w:rPr>
              <w:pPrChange w:id="16201" w:author="Ritu Kamra" w:date="2021-09-27T17:37:00Z">
                <w:pPr>
                  <w:pStyle w:val="BodyText"/>
                  <w:spacing w:before="162" w:line="480" w:lineRule="auto"/>
                  <w:ind w:right="-90"/>
                  <w:jc w:val="both"/>
                </w:pPr>
              </w:pPrChange>
            </w:pPr>
            <w:del w:id="16202" w:author="Hardik Malhotra" w:date="2021-09-30T19:35:00Z">
              <w:r w:rsidRPr="00054F74" w:rsidDel="001848B0">
                <w:rPr>
                  <w:rFonts w:ascii="Verdana" w:hAnsi="Verdana" w:cs="Calibri"/>
                  <w:sz w:val="14"/>
                  <w:szCs w:val="14"/>
                </w:rPr>
                <w:delText>71.00</w:delText>
              </w:r>
            </w:del>
            <w:del w:id="16203"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6204"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60C8A37" w14:textId="578E75DA" w:rsidR="00587138" w:rsidRPr="00054F74" w:rsidDel="001848B0" w:rsidRDefault="00587138">
            <w:pPr>
              <w:pStyle w:val="BodyText"/>
              <w:spacing w:before="162" w:line="480" w:lineRule="auto"/>
              <w:ind w:right="-90"/>
              <w:jc w:val="center"/>
              <w:rPr>
                <w:del w:id="16205" w:author="Hardik Malhotra" w:date="2021-09-30T19:35:00Z"/>
                <w:rFonts w:ascii="Verdana" w:hAnsi="Verdana" w:cs="Calibri"/>
                <w:sz w:val="14"/>
                <w:szCs w:val="14"/>
              </w:rPr>
              <w:pPrChange w:id="16206" w:author="Ritu Kamra" w:date="2021-09-27T17:37:00Z">
                <w:pPr>
                  <w:pStyle w:val="BodyText"/>
                  <w:spacing w:before="162" w:line="480" w:lineRule="auto"/>
                  <w:ind w:right="-90"/>
                  <w:jc w:val="both"/>
                </w:pPr>
              </w:pPrChange>
            </w:pPr>
            <w:del w:id="16207" w:author="Hardik Malhotra" w:date="2021-09-30T19:35:00Z">
              <w:r w:rsidRPr="00054F74" w:rsidDel="001848B0">
                <w:rPr>
                  <w:rFonts w:ascii="Verdana" w:hAnsi="Verdana" w:cs="Calibri"/>
                  <w:sz w:val="14"/>
                  <w:szCs w:val="14"/>
                </w:rPr>
                <w:delText>74.00</w:delText>
              </w:r>
            </w:del>
            <w:del w:id="16208"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6209"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A1F20CC" w14:textId="0F4C0A9C" w:rsidR="00587138" w:rsidRPr="00054F74" w:rsidDel="001848B0" w:rsidRDefault="00587138">
            <w:pPr>
              <w:pStyle w:val="BodyText"/>
              <w:spacing w:before="162" w:line="480" w:lineRule="auto"/>
              <w:ind w:right="-90"/>
              <w:jc w:val="center"/>
              <w:rPr>
                <w:del w:id="16210" w:author="Hardik Malhotra" w:date="2021-09-30T19:35:00Z"/>
                <w:rFonts w:ascii="Verdana" w:hAnsi="Verdana" w:cs="Calibri"/>
                <w:sz w:val="14"/>
                <w:szCs w:val="14"/>
              </w:rPr>
              <w:pPrChange w:id="16211" w:author="Ritu Kamra" w:date="2021-09-27T17:37:00Z">
                <w:pPr>
                  <w:pStyle w:val="BodyText"/>
                  <w:spacing w:before="162" w:line="480" w:lineRule="auto"/>
                  <w:ind w:right="-90"/>
                  <w:jc w:val="both"/>
                </w:pPr>
              </w:pPrChange>
            </w:pPr>
            <w:del w:id="16212" w:author="Hardik Malhotra" w:date="2021-09-30T19:35:00Z">
              <w:r w:rsidRPr="00054F74" w:rsidDel="001848B0">
                <w:rPr>
                  <w:rFonts w:ascii="Verdana" w:hAnsi="Verdana" w:cs="Calibri"/>
                  <w:sz w:val="14"/>
                  <w:szCs w:val="14"/>
                </w:rPr>
                <w:delText>71.50</w:delText>
              </w:r>
            </w:del>
            <w:del w:id="16213" w:author="Hardik Malhotra" w:date="2021-09-29T18:12:00Z">
              <w:r w:rsidRPr="00054F74" w:rsidDel="007C3A4C">
                <w:rPr>
                  <w:rFonts w:ascii="Verdana" w:hAnsi="Verdana" w:cs="Calibri"/>
                  <w:sz w:val="14"/>
                  <w:szCs w:val="14"/>
                </w:rPr>
                <w:delText>%</w:delText>
              </w:r>
            </w:del>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6214"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739EA29" w14:textId="733FB10D" w:rsidR="00587138" w:rsidRPr="00054F74" w:rsidDel="001848B0" w:rsidRDefault="00587138">
            <w:pPr>
              <w:pStyle w:val="BodyText"/>
              <w:spacing w:before="162" w:line="480" w:lineRule="auto"/>
              <w:ind w:right="-90"/>
              <w:jc w:val="center"/>
              <w:rPr>
                <w:del w:id="16215" w:author="Hardik Malhotra" w:date="2021-09-30T19:35:00Z"/>
                <w:rFonts w:ascii="Verdana" w:hAnsi="Verdana" w:cs="Calibri"/>
                <w:sz w:val="14"/>
                <w:szCs w:val="14"/>
              </w:rPr>
              <w:pPrChange w:id="16216" w:author="Ritu Kamra" w:date="2021-09-27T17:37:00Z">
                <w:pPr>
                  <w:pStyle w:val="BodyText"/>
                  <w:spacing w:before="162" w:line="480" w:lineRule="auto"/>
                  <w:ind w:right="-90"/>
                  <w:jc w:val="both"/>
                </w:pPr>
              </w:pPrChange>
            </w:pPr>
            <w:del w:id="16217" w:author="Hardik Malhotra" w:date="2021-09-30T19:35:00Z">
              <w:r w:rsidRPr="00054F74" w:rsidDel="001848B0">
                <w:rPr>
                  <w:rFonts w:ascii="Verdana" w:hAnsi="Verdana" w:cs="Calibri"/>
                  <w:sz w:val="14"/>
                  <w:szCs w:val="14"/>
                </w:rPr>
                <w:delText>70.00</w:delText>
              </w:r>
            </w:del>
            <w:del w:id="16218"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6219"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3D8D546" w14:textId="6D782A45" w:rsidR="00587138" w:rsidRPr="00054F74" w:rsidDel="001848B0" w:rsidRDefault="00587138">
            <w:pPr>
              <w:pStyle w:val="BodyText"/>
              <w:spacing w:before="162" w:line="480" w:lineRule="auto"/>
              <w:ind w:right="-90"/>
              <w:jc w:val="center"/>
              <w:rPr>
                <w:del w:id="16220" w:author="Hardik Malhotra" w:date="2021-09-30T19:35:00Z"/>
                <w:rFonts w:ascii="Verdana" w:hAnsi="Verdana" w:cs="Calibri"/>
                <w:sz w:val="14"/>
                <w:szCs w:val="14"/>
              </w:rPr>
              <w:pPrChange w:id="16221" w:author="Ritu Kamra" w:date="2021-09-27T17:37:00Z">
                <w:pPr>
                  <w:pStyle w:val="BodyText"/>
                  <w:spacing w:before="162" w:line="480" w:lineRule="auto"/>
                  <w:ind w:right="-90"/>
                  <w:jc w:val="both"/>
                </w:pPr>
              </w:pPrChange>
            </w:pPr>
            <w:del w:id="16222" w:author="Hardik Malhotra" w:date="2021-09-30T19:35:00Z">
              <w:r w:rsidRPr="00054F74" w:rsidDel="001848B0">
                <w:rPr>
                  <w:rFonts w:ascii="Verdana" w:hAnsi="Verdana" w:cs="Calibri"/>
                  <w:sz w:val="14"/>
                  <w:szCs w:val="14"/>
                </w:rPr>
                <w:delText>69.00</w:delText>
              </w:r>
            </w:del>
            <w:del w:id="16223"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6224"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07AC8FA" w14:textId="35FA7E4C" w:rsidR="00587138" w:rsidRPr="00054F74" w:rsidDel="001848B0" w:rsidRDefault="00587138">
            <w:pPr>
              <w:pStyle w:val="BodyText"/>
              <w:spacing w:before="162" w:line="480" w:lineRule="auto"/>
              <w:ind w:right="-90"/>
              <w:jc w:val="center"/>
              <w:rPr>
                <w:del w:id="16225" w:author="Hardik Malhotra" w:date="2021-09-30T19:35:00Z"/>
                <w:rFonts w:ascii="Verdana" w:hAnsi="Verdana" w:cs="Calibri"/>
                <w:sz w:val="14"/>
                <w:szCs w:val="14"/>
              </w:rPr>
              <w:pPrChange w:id="16226" w:author="Ritu Kamra" w:date="2021-09-27T17:37:00Z">
                <w:pPr>
                  <w:pStyle w:val="BodyText"/>
                  <w:spacing w:before="162" w:line="480" w:lineRule="auto"/>
                  <w:ind w:right="-90"/>
                  <w:jc w:val="both"/>
                </w:pPr>
              </w:pPrChange>
            </w:pPr>
            <w:del w:id="16227" w:author="Hardik Malhotra" w:date="2021-09-30T19:35:00Z">
              <w:r w:rsidRPr="00054F74" w:rsidDel="001848B0">
                <w:rPr>
                  <w:rFonts w:ascii="Verdana" w:hAnsi="Verdana" w:cs="Calibri"/>
                  <w:sz w:val="14"/>
                  <w:szCs w:val="14"/>
                </w:rPr>
                <w:delText>75.00</w:delText>
              </w:r>
            </w:del>
            <w:del w:id="16228"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6229"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417D03E6" w14:textId="65CBEC5E" w:rsidR="00587138" w:rsidRPr="00054F74" w:rsidDel="001848B0" w:rsidRDefault="00587138">
            <w:pPr>
              <w:pStyle w:val="BodyText"/>
              <w:spacing w:before="162" w:line="480" w:lineRule="auto"/>
              <w:ind w:right="-90"/>
              <w:jc w:val="center"/>
              <w:rPr>
                <w:del w:id="16230" w:author="Hardik Malhotra" w:date="2021-09-30T19:35:00Z"/>
                <w:rFonts w:ascii="Verdana" w:hAnsi="Verdana" w:cs="Calibri"/>
                <w:sz w:val="14"/>
                <w:szCs w:val="14"/>
              </w:rPr>
              <w:pPrChange w:id="16231" w:author="Ritu Kamra" w:date="2021-09-27T17:37:00Z">
                <w:pPr>
                  <w:pStyle w:val="BodyText"/>
                  <w:spacing w:before="162" w:line="480" w:lineRule="auto"/>
                  <w:ind w:right="-90"/>
                  <w:jc w:val="both"/>
                </w:pPr>
              </w:pPrChange>
            </w:pPr>
            <w:del w:id="16232" w:author="Hardik Malhotra" w:date="2021-09-30T19:35:00Z">
              <w:r w:rsidRPr="00054F74" w:rsidDel="001848B0">
                <w:rPr>
                  <w:rFonts w:ascii="Verdana" w:hAnsi="Verdana" w:cs="Calibri"/>
                  <w:sz w:val="14"/>
                  <w:szCs w:val="14"/>
                </w:rPr>
                <w:delText>85.00</w:delText>
              </w:r>
            </w:del>
            <w:del w:id="16233" w:author="Hardik Malhotra" w:date="2021-09-29T18:12:00Z">
              <w:r w:rsidRPr="00054F74" w:rsidDel="007C3A4C">
                <w:rPr>
                  <w:rFonts w:ascii="Verdana" w:hAnsi="Verdana" w:cs="Calibri"/>
                  <w:sz w:val="14"/>
                  <w:szCs w:val="14"/>
                </w:rPr>
                <w:delText>%</w:delText>
              </w:r>
            </w:del>
          </w:p>
        </w:tc>
      </w:tr>
      <w:tr w:rsidR="00587138" w:rsidRPr="00C568E6" w:rsidDel="001848B0" w14:paraId="1C826F8F" w14:textId="5D8BFA95" w:rsidTr="001D08D4">
        <w:trPr>
          <w:trHeight w:val="545"/>
          <w:del w:id="16234" w:author="Hardik Malhotra" w:date="2021-09-30T19:35:00Z"/>
          <w:trPrChange w:id="16235" w:author="Ritu Kamra" w:date="2021-09-27T19:14:00Z">
            <w:trPr>
              <w:trHeight w:val="545"/>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6236"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74E19A29" w14:textId="06A4C2D9" w:rsidR="00587138" w:rsidRPr="00A221A1" w:rsidDel="001848B0" w:rsidRDefault="00587138" w:rsidP="00092529">
            <w:pPr>
              <w:pStyle w:val="BodyText"/>
              <w:spacing w:before="162" w:line="480" w:lineRule="auto"/>
              <w:ind w:right="-90"/>
              <w:jc w:val="both"/>
              <w:rPr>
                <w:del w:id="16237" w:author="Hardik Malhotra" w:date="2021-09-30T19:35:00Z"/>
                <w:rFonts w:ascii="Verdana" w:hAnsi="Verdana"/>
                <w:bCs/>
                <w:sz w:val="14"/>
                <w:szCs w:val="14"/>
              </w:rPr>
            </w:pPr>
            <w:del w:id="16238" w:author="Hardik Malhotra" w:date="2021-09-30T19:35:00Z">
              <w:r w:rsidRPr="00C568E6" w:rsidDel="001848B0">
                <w:rPr>
                  <w:rFonts w:ascii="Verdana" w:hAnsi="Verdana"/>
                  <w:bCs/>
                  <w:sz w:val="14"/>
                  <w:szCs w:val="14"/>
                  <w:rPrChange w:id="16239" w:author="Ritu Kamra" w:date="2021-09-27T17:36:00Z">
                    <w:rPr>
                      <w:rFonts w:ascii="Verdana" w:hAnsi="Verdana" w:cs="Calibri"/>
                      <w:color w:val="000000"/>
                      <w:sz w:val="14"/>
                      <w:szCs w:val="14"/>
                    </w:rPr>
                  </w:rPrChange>
                </w:rPr>
                <w:delText>NAMA Chemicals</w:delText>
              </w:r>
            </w:del>
          </w:p>
        </w:tc>
        <w:tc>
          <w:tcPr>
            <w:tcW w:w="85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6240"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DE41D65" w14:textId="79D3A664" w:rsidR="00587138" w:rsidRPr="00054F74" w:rsidDel="001848B0" w:rsidRDefault="00587138">
            <w:pPr>
              <w:pStyle w:val="BodyText"/>
              <w:spacing w:before="162" w:line="480" w:lineRule="auto"/>
              <w:ind w:right="-90"/>
              <w:jc w:val="center"/>
              <w:rPr>
                <w:del w:id="16241" w:author="Hardik Malhotra" w:date="2021-09-30T19:35:00Z"/>
                <w:rFonts w:ascii="Verdana" w:hAnsi="Verdana" w:cs="Calibri"/>
                <w:sz w:val="14"/>
                <w:szCs w:val="14"/>
              </w:rPr>
              <w:pPrChange w:id="16242" w:author="Ritu Kamra" w:date="2021-09-27T17:37:00Z">
                <w:pPr>
                  <w:pStyle w:val="BodyText"/>
                  <w:spacing w:before="162" w:line="480" w:lineRule="auto"/>
                  <w:ind w:right="-90"/>
                  <w:jc w:val="both"/>
                </w:pPr>
              </w:pPrChange>
            </w:pPr>
            <w:del w:id="16243" w:author="Hardik Malhotra" w:date="2021-09-30T19:35:00Z">
              <w:r w:rsidRPr="00054F74" w:rsidDel="001848B0">
                <w:rPr>
                  <w:rFonts w:ascii="Verdana" w:hAnsi="Verdana" w:cs="Calibri"/>
                  <w:sz w:val="14"/>
                  <w:szCs w:val="14"/>
                </w:rPr>
                <w:delText>75.82</w:delText>
              </w:r>
            </w:del>
            <w:del w:id="16244" w:author="Hardik Malhotra" w:date="2021-09-29T18:12:00Z">
              <w:r w:rsidRPr="00054F74" w:rsidDel="007C3A4C">
                <w:rPr>
                  <w:rFonts w:ascii="Verdana" w:hAnsi="Verdana" w:cs="Calibri"/>
                  <w:sz w:val="14"/>
                  <w:szCs w:val="14"/>
                </w:rPr>
                <w:delText>%</w:delText>
              </w:r>
            </w:del>
          </w:p>
        </w:tc>
        <w:tc>
          <w:tcPr>
            <w:tcW w:w="85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6245"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34860F8" w14:textId="47A346EF" w:rsidR="00587138" w:rsidRPr="00054F74" w:rsidDel="001848B0" w:rsidRDefault="00587138">
            <w:pPr>
              <w:pStyle w:val="BodyText"/>
              <w:spacing w:before="162" w:line="480" w:lineRule="auto"/>
              <w:ind w:right="-90"/>
              <w:jc w:val="center"/>
              <w:rPr>
                <w:del w:id="16246" w:author="Hardik Malhotra" w:date="2021-09-30T19:35:00Z"/>
                <w:rFonts w:ascii="Verdana" w:hAnsi="Verdana" w:cs="Calibri"/>
                <w:sz w:val="14"/>
                <w:szCs w:val="14"/>
              </w:rPr>
              <w:pPrChange w:id="16247" w:author="Ritu Kamra" w:date="2021-09-27T17:37:00Z">
                <w:pPr>
                  <w:pStyle w:val="BodyText"/>
                  <w:spacing w:before="162" w:line="480" w:lineRule="auto"/>
                  <w:ind w:right="-90"/>
                  <w:jc w:val="both"/>
                </w:pPr>
              </w:pPrChange>
            </w:pPr>
            <w:del w:id="16248" w:author="Hardik Malhotra" w:date="2021-09-30T19:35:00Z">
              <w:r w:rsidRPr="00054F74" w:rsidDel="001848B0">
                <w:rPr>
                  <w:rFonts w:ascii="Verdana" w:hAnsi="Verdana" w:cs="Calibri"/>
                  <w:sz w:val="14"/>
                  <w:szCs w:val="14"/>
                </w:rPr>
                <w:delText>82.00</w:delText>
              </w:r>
            </w:del>
            <w:del w:id="16249" w:author="Hardik Malhotra" w:date="2021-09-29T18:12:00Z">
              <w:r w:rsidRPr="00054F74" w:rsidDel="007C3A4C">
                <w:rPr>
                  <w:rFonts w:ascii="Verdana" w:hAnsi="Verdana" w:cs="Calibri"/>
                  <w:sz w:val="14"/>
                  <w:szCs w:val="14"/>
                </w:rPr>
                <w:delText>%</w:delText>
              </w:r>
            </w:del>
          </w:p>
        </w:tc>
        <w:tc>
          <w:tcPr>
            <w:tcW w:w="93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6250"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ABCC331" w14:textId="5DE51B5C" w:rsidR="00587138" w:rsidRPr="00054F74" w:rsidDel="001848B0" w:rsidRDefault="00587138">
            <w:pPr>
              <w:pStyle w:val="BodyText"/>
              <w:spacing w:before="162" w:line="480" w:lineRule="auto"/>
              <w:ind w:right="-90"/>
              <w:jc w:val="center"/>
              <w:rPr>
                <w:del w:id="16251" w:author="Hardik Malhotra" w:date="2021-09-30T19:35:00Z"/>
                <w:rFonts w:ascii="Verdana" w:hAnsi="Verdana" w:cs="Calibri"/>
                <w:sz w:val="14"/>
                <w:szCs w:val="14"/>
              </w:rPr>
              <w:pPrChange w:id="16252" w:author="Ritu Kamra" w:date="2021-09-27T17:37:00Z">
                <w:pPr>
                  <w:pStyle w:val="BodyText"/>
                  <w:spacing w:before="162" w:line="480" w:lineRule="auto"/>
                  <w:ind w:right="-90"/>
                  <w:jc w:val="both"/>
                </w:pPr>
              </w:pPrChange>
            </w:pPr>
            <w:del w:id="16253" w:author="Hardik Malhotra" w:date="2021-09-30T19:35:00Z">
              <w:r w:rsidRPr="00054F74" w:rsidDel="001848B0">
                <w:rPr>
                  <w:rFonts w:ascii="Verdana" w:hAnsi="Verdana" w:cs="Calibri"/>
                  <w:sz w:val="14"/>
                  <w:szCs w:val="14"/>
                </w:rPr>
                <w:delText>80.00</w:delText>
              </w:r>
            </w:del>
            <w:del w:id="1625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6255"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0698F205" w14:textId="39577EC6" w:rsidR="00587138" w:rsidRPr="00054F74" w:rsidDel="001848B0" w:rsidRDefault="00587138">
            <w:pPr>
              <w:pStyle w:val="BodyText"/>
              <w:spacing w:before="162" w:line="480" w:lineRule="auto"/>
              <w:ind w:right="-90"/>
              <w:jc w:val="center"/>
              <w:rPr>
                <w:del w:id="16256" w:author="Hardik Malhotra" w:date="2021-09-30T19:35:00Z"/>
                <w:rFonts w:ascii="Verdana" w:hAnsi="Verdana" w:cs="Calibri"/>
                <w:sz w:val="14"/>
                <w:szCs w:val="14"/>
              </w:rPr>
              <w:pPrChange w:id="16257" w:author="Ritu Kamra" w:date="2021-09-27T17:37:00Z">
                <w:pPr>
                  <w:pStyle w:val="BodyText"/>
                  <w:spacing w:before="162" w:line="480" w:lineRule="auto"/>
                  <w:ind w:right="-90"/>
                  <w:jc w:val="both"/>
                </w:pPr>
              </w:pPrChange>
            </w:pPr>
            <w:del w:id="16258" w:author="Hardik Malhotra" w:date="2021-09-30T19:35:00Z">
              <w:r w:rsidRPr="00054F74" w:rsidDel="001848B0">
                <w:rPr>
                  <w:rFonts w:ascii="Verdana" w:hAnsi="Verdana" w:cs="Calibri"/>
                  <w:sz w:val="14"/>
                  <w:szCs w:val="14"/>
                </w:rPr>
                <w:delText>80.83</w:delText>
              </w:r>
            </w:del>
            <w:del w:id="16259"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6260"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4894B4D" w14:textId="6CA75069" w:rsidR="00587138" w:rsidRPr="00054F74" w:rsidDel="001848B0" w:rsidRDefault="00587138">
            <w:pPr>
              <w:pStyle w:val="BodyText"/>
              <w:spacing w:before="162" w:line="480" w:lineRule="auto"/>
              <w:ind w:right="-90"/>
              <w:jc w:val="center"/>
              <w:rPr>
                <w:del w:id="16261" w:author="Hardik Malhotra" w:date="2021-09-30T19:35:00Z"/>
                <w:rFonts w:ascii="Verdana" w:hAnsi="Verdana" w:cs="Calibri"/>
                <w:sz w:val="14"/>
                <w:szCs w:val="14"/>
              </w:rPr>
              <w:pPrChange w:id="16262" w:author="Ritu Kamra" w:date="2021-09-27T17:37:00Z">
                <w:pPr>
                  <w:pStyle w:val="BodyText"/>
                  <w:spacing w:before="162" w:line="480" w:lineRule="auto"/>
                  <w:ind w:right="-90"/>
                  <w:jc w:val="both"/>
                </w:pPr>
              </w:pPrChange>
            </w:pPr>
            <w:del w:id="16263" w:author="Hardik Malhotra" w:date="2021-09-30T19:35:00Z">
              <w:r w:rsidRPr="00054F74" w:rsidDel="001848B0">
                <w:rPr>
                  <w:rFonts w:ascii="Verdana" w:hAnsi="Verdana" w:cs="Calibri"/>
                  <w:sz w:val="14"/>
                  <w:szCs w:val="14"/>
                </w:rPr>
                <w:delText>75.00</w:delText>
              </w:r>
            </w:del>
            <w:del w:id="16264" w:author="Hardik Malhotra" w:date="2021-09-29T18:12:00Z">
              <w:r w:rsidRPr="00054F74" w:rsidDel="007C3A4C">
                <w:rPr>
                  <w:rFonts w:ascii="Verdana" w:hAnsi="Verdana" w:cs="Calibri"/>
                  <w:sz w:val="14"/>
                  <w:szCs w:val="14"/>
                </w:rPr>
                <w:delText>%</w:delText>
              </w:r>
            </w:del>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6265"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21A9AFA" w14:textId="69C4CE38" w:rsidR="00587138" w:rsidRPr="00054F74" w:rsidDel="001848B0" w:rsidRDefault="00587138">
            <w:pPr>
              <w:pStyle w:val="BodyText"/>
              <w:spacing w:before="162" w:line="480" w:lineRule="auto"/>
              <w:ind w:right="-90"/>
              <w:jc w:val="center"/>
              <w:rPr>
                <w:del w:id="16266" w:author="Hardik Malhotra" w:date="2021-09-30T19:35:00Z"/>
                <w:rFonts w:ascii="Verdana" w:hAnsi="Verdana" w:cs="Calibri"/>
                <w:sz w:val="14"/>
                <w:szCs w:val="14"/>
              </w:rPr>
              <w:pPrChange w:id="16267" w:author="Ritu Kamra" w:date="2021-09-27T17:37:00Z">
                <w:pPr>
                  <w:pStyle w:val="BodyText"/>
                  <w:spacing w:before="162" w:line="480" w:lineRule="auto"/>
                  <w:ind w:right="-90"/>
                  <w:jc w:val="both"/>
                </w:pPr>
              </w:pPrChange>
            </w:pPr>
            <w:del w:id="16268" w:author="Hardik Malhotra" w:date="2021-09-30T19:35:00Z">
              <w:r w:rsidRPr="00054F74" w:rsidDel="001848B0">
                <w:rPr>
                  <w:rFonts w:ascii="Verdana" w:hAnsi="Verdana" w:cs="Calibri"/>
                  <w:sz w:val="14"/>
                  <w:szCs w:val="14"/>
                </w:rPr>
                <w:delText>75.00</w:delText>
              </w:r>
            </w:del>
            <w:del w:id="16269"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6270"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1B818C7" w14:textId="3E2820C5" w:rsidR="00587138" w:rsidRPr="00054F74" w:rsidDel="001848B0" w:rsidRDefault="00587138">
            <w:pPr>
              <w:pStyle w:val="BodyText"/>
              <w:spacing w:before="162" w:line="480" w:lineRule="auto"/>
              <w:ind w:right="-90"/>
              <w:jc w:val="center"/>
              <w:rPr>
                <w:del w:id="16271" w:author="Hardik Malhotra" w:date="2021-09-30T19:35:00Z"/>
                <w:rFonts w:ascii="Verdana" w:hAnsi="Verdana" w:cs="Calibri"/>
                <w:sz w:val="14"/>
                <w:szCs w:val="14"/>
              </w:rPr>
              <w:pPrChange w:id="16272" w:author="Ritu Kamra" w:date="2021-09-27T17:37:00Z">
                <w:pPr>
                  <w:pStyle w:val="BodyText"/>
                  <w:spacing w:before="162" w:line="480" w:lineRule="auto"/>
                  <w:ind w:right="-90"/>
                  <w:jc w:val="both"/>
                </w:pPr>
              </w:pPrChange>
            </w:pPr>
            <w:del w:id="16273" w:author="Hardik Malhotra" w:date="2021-09-30T19:35:00Z">
              <w:r w:rsidRPr="00054F74" w:rsidDel="001848B0">
                <w:rPr>
                  <w:rFonts w:ascii="Verdana" w:hAnsi="Verdana" w:cs="Calibri"/>
                  <w:sz w:val="14"/>
                  <w:szCs w:val="14"/>
                </w:rPr>
                <w:delText>73.00</w:delText>
              </w:r>
            </w:del>
            <w:del w:id="1627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6275"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2E9B475C" w14:textId="247E0B05" w:rsidR="00587138" w:rsidRPr="00054F74" w:rsidDel="001848B0" w:rsidRDefault="00587138">
            <w:pPr>
              <w:pStyle w:val="BodyText"/>
              <w:spacing w:before="162" w:line="480" w:lineRule="auto"/>
              <w:ind w:right="-90"/>
              <w:jc w:val="center"/>
              <w:rPr>
                <w:del w:id="16276" w:author="Hardik Malhotra" w:date="2021-09-30T19:35:00Z"/>
                <w:rFonts w:ascii="Verdana" w:hAnsi="Verdana" w:cs="Calibri"/>
                <w:sz w:val="14"/>
                <w:szCs w:val="14"/>
              </w:rPr>
              <w:pPrChange w:id="16277" w:author="Ritu Kamra" w:date="2021-09-27T17:37:00Z">
                <w:pPr>
                  <w:pStyle w:val="BodyText"/>
                  <w:spacing w:before="162" w:line="480" w:lineRule="auto"/>
                  <w:ind w:right="-90"/>
                  <w:jc w:val="both"/>
                </w:pPr>
              </w:pPrChange>
            </w:pPr>
            <w:del w:id="16278" w:author="Hardik Malhotra" w:date="2021-09-30T19:35:00Z">
              <w:r w:rsidRPr="00054F74" w:rsidDel="001848B0">
                <w:rPr>
                  <w:rFonts w:ascii="Verdana" w:hAnsi="Verdana" w:cs="Calibri"/>
                  <w:sz w:val="14"/>
                  <w:szCs w:val="14"/>
                </w:rPr>
                <w:delText>78.00</w:delText>
              </w:r>
            </w:del>
            <w:del w:id="16279"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6280"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60D6FB0" w14:textId="12799669" w:rsidR="00587138" w:rsidRPr="00054F74" w:rsidDel="001848B0" w:rsidRDefault="00587138">
            <w:pPr>
              <w:pStyle w:val="BodyText"/>
              <w:spacing w:before="162" w:line="480" w:lineRule="auto"/>
              <w:ind w:right="-90"/>
              <w:jc w:val="center"/>
              <w:rPr>
                <w:del w:id="16281" w:author="Hardik Malhotra" w:date="2021-09-30T19:35:00Z"/>
                <w:rFonts w:ascii="Verdana" w:hAnsi="Verdana" w:cs="Calibri"/>
                <w:sz w:val="14"/>
                <w:szCs w:val="14"/>
              </w:rPr>
              <w:pPrChange w:id="16282" w:author="Ritu Kamra" w:date="2021-09-27T17:37:00Z">
                <w:pPr>
                  <w:pStyle w:val="BodyText"/>
                  <w:spacing w:before="162" w:line="480" w:lineRule="auto"/>
                  <w:ind w:right="-90"/>
                  <w:jc w:val="both"/>
                </w:pPr>
              </w:pPrChange>
            </w:pPr>
            <w:del w:id="16283" w:author="Hardik Malhotra" w:date="2021-09-30T19:35:00Z">
              <w:r w:rsidRPr="00054F74" w:rsidDel="001848B0">
                <w:rPr>
                  <w:rFonts w:ascii="Verdana" w:hAnsi="Verdana" w:cs="Calibri"/>
                  <w:sz w:val="14"/>
                  <w:szCs w:val="14"/>
                </w:rPr>
                <w:delText>88.00</w:delText>
              </w:r>
            </w:del>
            <w:del w:id="16284" w:author="Hardik Malhotra" w:date="2021-09-29T18:12:00Z">
              <w:r w:rsidRPr="00054F74" w:rsidDel="007C3A4C">
                <w:rPr>
                  <w:rFonts w:ascii="Verdana" w:hAnsi="Verdana" w:cs="Calibri"/>
                  <w:sz w:val="14"/>
                  <w:szCs w:val="14"/>
                </w:rPr>
                <w:delText>%</w:delText>
              </w:r>
            </w:del>
          </w:p>
        </w:tc>
      </w:tr>
      <w:tr w:rsidR="00587138" w:rsidRPr="00C568E6" w:rsidDel="001848B0" w14:paraId="58D21F74" w14:textId="66192379" w:rsidTr="001D08D4">
        <w:trPr>
          <w:trHeight w:val="545"/>
          <w:del w:id="16285" w:author="Hardik Malhotra" w:date="2021-09-30T19:35:00Z"/>
          <w:trPrChange w:id="16286" w:author="Ritu Kamra" w:date="2021-09-27T19:14:00Z">
            <w:trPr>
              <w:trHeight w:val="545"/>
            </w:trPr>
          </w:trPrChange>
        </w:trPr>
        <w:tc>
          <w:tcPr>
            <w:tcW w:w="1415"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6287"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52FE7267" w14:textId="5E19080F" w:rsidR="00587138" w:rsidRPr="00F929E8" w:rsidDel="001848B0" w:rsidRDefault="00587138" w:rsidP="00092529">
            <w:pPr>
              <w:pStyle w:val="BodyText"/>
              <w:spacing w:before="162" w:line="480" w:lineRule="auto"/>
              <w:ind w:right="-90"/>
              <w:jc w:val="both"/>
              <w:rPr>
                <w:del w:id="16288" w:author="Hardik Malhotra" w:date="2021-09-30T19:35:00Z"/>
                <w:rFonts w:ascii="Verdana" w:hAnsi="Verdana"/>
                <w:bCs/>
                <w:sz w:val="14"/>
                <w:szCs w:val="14"/>
              </w:rPr>
            </w:pPr>
            <w:del w:id="16289" w:author="Hardik Malhotra" w:date="2021-09-30T19:35:00Z">
              <w:r w:rsidRPr="00A221A1" w:rsidDel="001848B0">
                <w:rPr>
                  <w:rFonts w:ascii="Verdana" w:hAnsi="Verdana"/>
                  <w:bCs/>
                  <w:sz w:val="14"/>
                  <w:szCs w:val="14"/>
                </w:rPr>
                <w:delText>Izel Kimya</w:delText>
              </w:r>
            </w:del>
          </w:p>
        </w:tc>
        <w:tc>
          <w:tcPr>
            <w:tcW w:w="85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Change w:id="16290"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tcPrChange>
          </w:tcPr>
          <w:p w14:paraId="0677AEC4" w14:textId="015710CD" w:rsidR="00587138" w:rsidRPr="00054F74" w:rsidDel="001848B0" w:rsidRDefault="00587138">
            <w:pPr>
              <w:pStyle w:val="BodyText"/>
              <w:spacing w:before="162" w:line="480" w:lineRule="auto"/>
              <w:ind w:right="-90"/>
              <w:jc w:val="center"/>
              <w:rPr>
                <w:del w:id="16291" w:author="Hardik Malhotra" w:date="2021-09-30T19:35:00Z"/>
                <w:rFonts w:ascii="Verdana" w:hAnsi="Verdana" w:cs="Calibri"/>
                <w:sz w:val="14"/>
                <w:szCs w:val="14"/>
              </w:rPr>
              <w:pPrChange w:id="16292" w:author="Ritu Kamra" w:date="2021-09-27T17:37:00Z">
                <w:pPr>
                  <w:pStyle w:val="BodyText"/>
                  <w:spacing w:before="162" w:line="480" w:lineRule="auto"/>
                  <w:ind w:right="-90"/>
                  <w:jc w:val="both"/>
                </w:pPr>
              </w:pPrChange>
            </w:pPr>
            <w:del w:id="16293" w:author="Hardik Malhotra" w:date="2021-09-30T19:35:00Z">
              <w:r w:rsidRPr="00054F74" w:rsidDel="001848B0">
                <w:rPr>
                  <w:rFonts w:ascii="Verdana" w:hAnsi="Verdana" w:cs="Calibri"/>
                  <w:sz w:val="14"/>
                  <w:szCs w:val="14"/>
                </w:rPr>
                <w:delText>77.22</w:delText>
              </w:r>
            </w:del>
            <w:del w:id="16294" w:author="Hardik Malhotra" w:date="2021-09-29T18:12:00Z">
              <w:r w:rsidRPr="00054F74" w:rsidDel="007C3A4C">
                <w:rPr>
                  <w:rFonts w:ascii="Verdana" w:hAnsi="Verdana" w:cs="Calibri"/>
                  <w:sz w:val="14"/>
                  <w:szCs w:val="14"/>
                </w:rPr>
                <w:delText>%</w:delText>
              </w:r>
            </w:del>
          </w:p>
        </w:tc>
        <w:tc>
          <w:tcPr>
            <w:tcW w:w="85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Change w:id="16295"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tcPrChange>
          </w:tcPr>
          <w:p w14:paraId="38784469" w14:textId="042C4ACA" w:rsidR="00587138" w:rsidRPr="00054F74" w:rsidDel="001848B0" w:rsidRDefault="00587138">
            <w:pPr>
              <w:pStyle w:val="BodyText"/>
              <w:spacing w:before="162" w:line="480" w:lineRule="auto"/>
              <w:ind w:right="-90"/>
              <w:jc w:val="center"/>
              <w:rPr>
                <w:del w:id="16296" w:author="Hardik Malhotra" w:date="2021-09-30T19:35:00Z"/>
                <w:rFonts w:ascii="Verdana" w:hAnsi="Verdana" w:cs="Calibri"/>
                <w:sz w:val="14"/>
                <w:szCs w:val="14"/>
              </w:rPr>
              <w:pPrChange w:id="16297" w:author="Ritu Kamra" w:date="2021-09-27T17:37:00Z">
                <w:pPr>
                  <w:pStyle w:val="BodyText"/>
                  <w:spacing w:before="162" w:line="480" w:lineRule="auto"/>
                  <w:ind w:right="-90"/>
                  <w:jc w:val="both"/>
                </w:pPr>
              </w:pPrChange>
            </w:pPr>
            <w:del w:id="16298" w:author="Hardik Malhotra" w:date="2021-09-30T19:35:00Z">
              <w:r w:rsidRPr="00054F74" w:rsidDel="001848B0">
                <w:rPr>
                  <w:rFonts w:ascii="Verdana" w:hAnsi="Verdana" w:cs="Calibri"/>
                  <w:sz w:val="14"/>
                  <w:szCs w:val="14"/>
                </w:rPr>
                <w:delText>78.02</w:delText>
              </w:r>
            </w:del>
            <w:del w:id="16299" w:author="Hardik Malhotra" w:date="2021-09-29T18:12:00Z">
              <w:r w:rsidRPr="00054F74" w:rsidDel="007C3A4C">
                <w:rPr>
                  <w:rFonts w:ascii="Verdana" w:hAnsi="Verdana" w:cs="Calibri"/>
                  <w:sz w:val="14"/>
                  <w:szCs w:val="14"/>
                </w:rPr>
                <w:delText>%</w:delText>
              </w:r>
            </w:del>
          </w:p>
        </w:tc>
        <w:tc>
          <w:tcPr>
            <w:tcW w:w="93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Change w:id="16300"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tcPrChange>
          </w:tcPr>
          <w:p w14:paraId="78E53440" w14:textId="323DD158" w:rsidR="00587138" w:rsidRPr="00054F74" w:rsidDel="001848B0" w:rsidRDefault="00587138">
            <w:pPr>
              <w:pStyle w:val="BodyText"/>
              <w:spacing w:before="162" w:line="480" w:lineRule="auto"/>
              <w:ind w:right="-90"/>
              <w:jc w:val="center"/>
              <w:rPr>
                <w:del w:id="16301" w:author="Hardik Malhotra" w:date="2021-09-30T19:35:00Z"/>
                <w:rFonts w:ascii="Verdana" w:hAnsi="Verdana" w:cs="Calibri"/>
                <w:sz w:val="14"/>
                <w:szCs w:val="14"/>
              </w:rPr>
              <w:pPrChange w:id="16302" w:author="Ritu Kamra" w:date="2021-09-27T17:37:00Z">
                <w:pPr>
                  <w:pStyle w:val="BodyText"/>
                  <w:spacing w:before="162" w:line="480" w:lineRule="auto"/>
                  <w:ind w:right="-90"/>
                  <w:jc w:val="both"/>
                </w:pPr>
              </w:pPrChange>
            </w:pPr>
            <w:del w:id="16303" w:author="Hardik Malhotra" w:date="2021-09-30T19:35:00Z">
              <w:r w:rsidRPr="00054F74" w:rsidDel="001848B0">
                <w:rPr>
                  <w:rFonts w:ascii="Verdana" w:hAnsi="Verdana" w:cs="Calibri"/>
                  <w:sz w:val="14"/>
                  <w:szCs w:val="14"/>
                </w:rPr>
                <w:delText>78.82</w:delText>
              </w:r>
            </w:del>
            <w:del w:id="1630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Change w:id="16305"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tcPrChange>
          </w:tcPr>
          <w:p w14:paraId="0C127FBA" w14:textId="0894F785" w:rsidR="00587138" w:rsidRPr="00054F74" w:rsidDel="001848B0" w:rsidRDefault="00587138">
            <w:pPr>
              <w:pStyle w:val="BodyText"/>
              <w:spacing w:before="162" w:line="480" w:lineRule="auto"/>
              <w:ind w:right="-90"/>
              <w:jc w:val="center"/>
              <w:rPr>
                <w:del w:id="16306" w:author="Hardik Malhotra" w:date="2021-09-30T19:35:00Z"/>
                <w:rFonts w:ascii="Verdana" w:hAnsi="Verdana" w:cs="Calibri"/>
                <w:sz w:val="14"/>
                <w:szCs w:val="14"/>
              </w:rPr>
              <w:pPrChange w:id="16307" w:author="Ritu Kamra" w:date="2021-09-27T17:37:00Z">
                <w:pPr>
                  <w:pStyle w:val="BodyText"/>
                  <w:spacing w:before="162" w:line="480" w:lineRule="auto"/>
                  <w:ind w:right="-90"/>
                  <w:jc w:val="both"/>
                </w:pPr>
              </w:pPrChange>
            </w:pPr>
            <w:del w:id="16308" w:author="Hardik Malhotra" w:date="2021-09-30T19:35:00Z">
              <w:r w:rsidRPr="00054F74" w:rsidDel="001848B0">
                <w:rPr>
                  <w:rFonts w:ascii="Verdana" w:hAnsi="Verdana" w:cs="Calibri"/>
                  <w:sz w:val="14"/>
                  <w:szCs w:val="14"/>
                </w:rPr>
                <w:delText>74.00</w:delText>
              </w:r>
            </w:del>
            <w:del w:id="16309"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6310"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3CBABB71" w14:textId="55E855A3" w:rsidR="00587138" w:rsidRPr="00054F74" w:rsidDel="001848B0" w:rsidRDefault="00587138">
            <w:pPr>
              <w:pStyle w:val="BodyText"/>
              <w:spacing w:before="162" w:line="480" w:lineRule="auto"/>
              <w:ind w:right="-90"/>
              <w:jc w:val="center"/>
              <w:rPr>
                <w:del w:id="16311" w:author="Hardik Malhotra" w:date="2021-09-30T19:35:00Z"/>
                <w:rFonts w:ascii="Verdana" w:hAnsi="Verdana" w:cs="Calibri"/>
                <w:sz w:val="14"/>
                <w:szCs w:val="14"/>
              </w:rPr>
              <w:pPrChange w:id="16312" w:author="Ritu Kamra" w:date="2021-09-27T17:37:00Z">
                <w:pPr>
                  <w:pStyle w:val="BodyText"/>
                  <w:spacing w:before="162" w:line="480" w:lineRule="auto"/>
                  <w:ind w:right="-90"/>
                  <w:jc w:val="both"/>
                </w:pPr>
              </w:pPrChange>
            </w:pPr>
            <w:del w:id="16313" w:author="Hardik Malhotra" w:date="2021-09-30T19:35:00Z">
              <w:r w:rsidRPr="00054F74" w:rsidDel="001848B0">
                <w:rPr>
                  <w:rFonts w:ascii="Verdana" w:hAnsi="Verdana" w:cs="Calibri"/>
                  <w:sz w:val="14"/>
                  <w:szCs w:val="14"/>
                </w:rPr>
                <w:delText>71.00</w:delText>
              </w:r>
            </w:del>
            <w:del w:id="16314" w:author="Hardik Malhotra" w:date="2021-09-29T18:12:00Z">
              <w:r w:rsidRPr="00054F74" w:rsidDel="007C3A4C">
                <w:rPr>
                  <w:rFonts w:ascii="Verdana" w:hAnsi="Verdana" w:cs="Calibri"/>
                  <w:sz w:val="14"/>
                  <w:szCs w:val="14"/>
                </w:rPr>
                <w:delText>%</w:delText>
              </w:r>
            </w:del>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6315" w:author="Ritu Kamra" w:date="2021-09-27T19:14:00Z">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2B5B2B8" w14:textId="4D2A25C5" w:rsidR="00587138" w:rsidRPr="00054F74" w:rsidDel="001848B0" w:rsidRDefault="00587138">
            <w:pPr>
              <w:pStyle w:val="BodyText"/>
              <w:spacing w:before="162" w:line="480" w:lineRule="auto"/>
              <w:ind w:right="-90"/>
              <w:jc w:val="center"/>
              <w:rPr>
                <w:del w:id="16316" w:author="Hardik Malhotra" w:date="2021-09-30T19:35:00Z"/>
                <w:rFonts w:ascii="Verdana" w:hAnsi="Verdana" w:cs="Calibri"/>
                <w:sz w:val="14"/>
                <w:szCs w:val="14"/>
              </w:rPr>
              <w:pPrChange w:id="16317" w:author="Ritu Kamra" w:date="2021-09-27T17:37:00Z">
                <w:pPr>
                  <w:pStyle w:val="BodyText"/>
                  <w:spacing w:before="162" w:line="480" w:lineRule="auto"/>
                  <w:ind w:right="-90"/>
                  <w:jc w:val="both"/>
                </w:pPr>
              </w:pPrChange>
            </w:pPr>
            <w:del w:id="16318" w:author="Hardik Malhotra" w:date="2021-09-30T19:35:00Z">
              <w:r w:rsidRPr="00054F74" w:rsidDel="001848B0">
                <w:rPr>
                  <w:rFonts w:ascii="Verdana" w:hAnsi="Verdana" w:cs="Calibri"/>
                  <w:sz w:val="14"/>
                  <w:szCs w:val="14"/>
                </w:rPr>
                <w:delText>85.23</w:delText>
              </w:r>
            </w:del>
            <w:del w:id="16319"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6320"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F96206C" w14:textId="64F7C6BD" w:rsidR="00587138" w:rsidRPr="00054F74" w:rsidDel="001848B0" w:rsidRDefault="00587138">
            <w:pPr>
              <w:pStyle w:val="BodyText"/>
              <w:spacing w:before="162" w:line="480" w:lineRule="auto"/>
              <w:ind w:right="-90"/>
              <w:jc w:val="center"/>
              <w:rPr>
                <w:del w:id="16321" w:author="Hardik Malhotra" w:date="2021-09-30T19:35:00Z"/>
                <w:rFonts w:ascii="Verdana" w:hAnsi="Verdana" w:cs="Calibri"/>
                <w:sz w:val="14"/>
                <w:szCs w:val="14"/>
              </w:rPr>
              <w:pPrChange w:id="16322" w:author="Ritu Kamra" w:date="2021-09-27T17:37:00Z">
                <w:pPr>
                  <w:pStyle w:val="BodyText"/>
                  <w:spacing w:before="162" w:line="480" w:lineRule="auto"/>
                  <w:ind w:right="-90"/>
                  <w:jc w:val="both"/>
                </w:pPr>
              </w:pPrChange>
            </w:pPr>
            <w:del w:id="16323" w:author="Hardik Malhotra" w:date="2021-09-30T19:35:00Z">
              <w:r w:rsidRPr="00054F74" w:rsidDel="001848B0">
                <w:rPr>
                  <w:rFonts w:ascii="Verdana" w:hAnsi="Verdana" w:cs="Calibri"/>
                  <w:sz w:val="14"/>
                  <w:szCs w:val="14"/>
                </w:rPr>
                <w:delText>87.23</w:delText>
              </w:r>
            </w:del>
            <w:del w:id="16324"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6325"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6D66B86E" w14:textId="10902824" w:rsidR="00587138" w:rsidRPr="00054F74" w:rsidDel="001848B0" w:rsidRDefault="00587138">
            <w:pPr>
              <w:pStyle w:val="BodyText"/>
              <w:spacing w:before="162" w:line="480" w:lineRule="auto"/>
              <w:ind w:right="-90"/>
              <w:jc w:val="center"/>
              <w:rPr>
                <w:del w:id="16326" w:author="Hardik Malhotra" w:date="2021-09-30T19:35:00Z"/>
                <w:rFonts w:ascii="Verdana" w:hAnsi="Verdana" w:cs="Calibri"/>
                <w:sz w:val="14"/>
                <w:szCs w:val="14"/>
              </w:rPr>
              <w:pPrChange w:id="16327" w:author="Ritu Kamra" w:date="2021-09-27T17:37:00Z">
                <w:pPr>
                  <w:pStyle w:val="BodyText"/>
                  <w:spacing w:before="162" w:line="480" w:lineRule="auto"/>
                  <w:ind w:right="-90"/>
                  <w:jc w:val="both"/>
                </w:pPr>
              </w:pPrChange>
            </w:pPr>
            <w:del w:id="16328" w:author="Hardik Malhotra" w:date="2021-09-30T19:35:00Z">
              <w:r w:rsidRPr="00054F74" w:rsidDel="001848B0">
                <w:rPr>
                  <w:rFonts w:ascii="Verdana" w:hAnsi="Verdana" w:cs="Calibri"/>
                  <w:sz w:val="14"/>
                  <w:szCs w:val="14"/>
                </w:rPr>
                <w:delText>90.00</w:delText>
              </w:r>
            </w:del>
            <w:del w:id="16329" w:author="Hardik Malhotra" w:date="2021-09-29T18:12:00Z">
              <w:r w:rsidRPr="00054F74" w:rsidDel="007C3A4C">
                <w:rPr>
                  <w:rFonts w:ascii="Verdana" w:hAnsi="Verdana" w:cs="Calibri"/>
                  <w:sz w:val="14"/>
                  <w:szCs w:val="14"/>
                </w:rPr>
                <w:delText>%</w:delText>
              </w:r>
            </w:del>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Change w:id="16330" w:author="Ritu Kamra" w:date="2021-09-27T19:14:00Z">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tcPr>
            </w:tcPrChange>
          </w:tcPr>
          <w:p w14:paraId="18BE5511" w14:textId="05609AA3" w:rsidR="00587138" w:rsidRPr="00054F74" w:rsidDel="001848B0" w:rsidRDefault="00587138">
            <w:pPr>
              <w:pStyle w:val="BodyText"/>
              <w:spacing w:before="162" w:line="480" w:lineRule="auto"/>
              <w:ind w:right="-90"/>
              <w:jc w:val="center"/>
              <w:rPr>
                <w:del w:id="16331" w:author="Hardik Malhotra" w:date="2021-09-30T19:35:00Z"/>
                <w:rFonts w:ascii="Verdana" w:hAnsi="Verdana" w:cs="Calibri"/>
                <w:sz w:val="14"/>
                <w:szCs w:val="14"/>
              </w:rPr>
              <w:pPrChange w:id="16332" w:author="Ritu Kamra" w:date="2021-09-27T17:37:00Z">
                <w:pPr>
                  <w:pStyle w:val="BodyText"/>
                  <w:spacing w:before="162" w:line="480" w:lineRule="auto"/>
                  <w:ind w:right="-90"/>
                  <w:jc w:val="both"/>
                </w:pPr>
              </w:pPrChange>
            </w:pPr>
            <w:del w:id="16333" w:author="Hardik Malhotra" w:date="2021-09-30T19:35:00Z">
              <w:r w:rsidRPr="00054F74" w:rsidDel="001848B0">
                <w:rPr>
                  <w:rFonts w:ascii="Verdana" w:hAnsi="Verdana" w:cs="Calibri"/>
                  <w:sz w:val="14"/>
                  <w:szCs w:val="14"/>
                </w:rPr>
                <w:delText>95.00</w:delText>
              </w:r>
            </w:del>
            <w:del w:id="16334" w:author="Hardik Malhotra" w:date="2021-09-29T18:12:00Z">
              <w:r w:rsidRPr="00054F74" w:rsidDel="007C3A4C">
                <w:rPr>
                  <w:rFonts w:ascii="Verdana" w:hAnsi="Verdana" w:cs="Calibri"/>
                  <w:sz w:val="14"/>
                  <w:szCs w:val="14"/>
                </w:rPr>
                <w:delText>%</w:delText>
              </w:r>
            </w:del>
          </w:p>
        </w:tc>
      </w:tr>
    </w:tbl>
    <w:p w14:paraId="100D7A6A" w14:textId="07C86502" w:rsidR="00587138" w:rsidRPr="00C568E6" w:rsidRDefault="005858C1">
      <w:pPr>
        <w:pStyle w:val="BodyText"/>
        <w:spacing w:before="162" w:line="480" w:lineRule="auto"/>
        <w:ind w:right="-90"/>
        <w:jc w:val="both"/>
        <w:rPr>
          <w:rFonts w:ascii="Verdana" w:hAnsi="Verdana"/>
          <w:bCs/>
          <w:sz w:val="14"/>
          <w:szCs w:val="14"/>
          <w:rPrChange w:id="16335" w:author="Ritu Kamra" w:date="2021-09-27T17:36:00Z">
            <w:rPr>
              <w:bCs/>
            </w:rPr>
          </w:rPrChange>
        </w:rPr>
        <w:pPrChange w:id="16336" w:author="Ritu Kamra" w:date="2021-09-27T17:36:00Z">
          <w:pPr>
            <w:pStyle w:val="BodyText"/>
            <w:spacing w:before="162" w:line="360" w:lineRule="auto"/>
            <w:ind w:right="-86"/>
            <w:jc w:val="both"/>
          </w:pPr>
        </w:pPrChange>
      </w:pPr>
      <w:r>
        <w:rPr>
          <w:noProof/>
        </w:rPr>
        <w:pict w14:anchorId="08F706B1">
          <v:shape id="_x0000_s1724" type="#_x0000_t202" style="position:absolute;left:0;text-align:left;margin-left:320.25pt;margin-top:2.95pt;width:184.1pt;height:15.75pt;z-index:2522798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" filled="f" stroked="f">
            <v:textbox style="mso-fit-shape-to-text:t">
              <w:txbxContent>
                <w:p w14:paraId="23652D3F" w14:textId="77777777" w:rsidR="00587138" w:rsidRPr="005858C1" w:rsidRDefault="00587138" w:rsidP="0058713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w:r>
    </w:p>
    <w:p w14:paraId="66FC8E5A" w14:textId="77777777" w:rsidR="00E1058C" w:rsidRDefault="00E1058C" w:rsidP="00587138">
      <w:pPr>
        <w:pStyle w:val="BodyText"/>
        <w:spacing w:before="162" w:line="360" w:lineRule="auto"/>
        <w:ind w:right="-86"/>
        <w:jc w:val="both"/>
        <w:rPr>
          <w:ins w:id="16337" w:author="Hardik Malhotra" w:date="2021-09-30T19:35:00Z"/>
          <w:bCs/>
        </w:rPr>
      </w:pPr>
    </w:p>
    <w:tbl>
      <w:tblPr>
        <w:tblW w:w="100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6338" w:author="Hardik Malhotra" w:date="2021-09-30T22:46:00Z">
          <w:tblPr>
            <w:tblW w:w="100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4985"/>
        <w:gridCol w:w="1022"/>
        <w:gridCol w:w="1022"/>
        <w:gridCol w:w="1022"/>
        <w:gridCol w:w="1022"/>
        <w:gridCol w:w="1022"/>
        <w:tblGridChange w:id="16339">
          <w:tblGrid>
            <w:gridCol w:w="113"/>
            <w:gridCol w:w="4872"/>
            <w:gridCol w:w="113"/>
            <w:gridCol w:w="909"/>
            <w:gridCol w:w="113"/>
            <w:gridCol w:w="909"/>
            <w:gridCol w:w="113"/>
            <w:gridCol w:w="909"/>
            <w:gridCol w:w="113"/>
            <w:gridCol w:w="909"/>
            <w:gridCol w:w="113"/>
            <w:gridCol w:w="909"/>
            <w:gridCol w:w="113"/>
          </w:tblGrid>
        </w:tblGridChange>
      </w:tblGrid>
      <w:tr w:rsidR="001848B0" w:rsidRPr="001848B0" w14:paraId="1DD0DB2F" w14:textId="77777777" w:rsidTr="00E17238">
        <w:trPr>
          <w:trHeight w:val="304"/>
          <w:ins w:id="16340" w:author="Hardik Malhotra" w:date="2021-09-30T19:38:00Z"/>
          <w:trPrChange w:id="16341" w:author="Hardik Malhotra" w:date="2021-09-30T22:46:00Z">
            <w:trPr>
              <w:gridBefore w:val="1"/>
              <w:trHeight w:val="304"/>
            </w:trPr>
          </w:trPrChange>
        </w:trPr>
        <w:tc>
          <w:tcPr>
            <w:tcW w:w="4985" w:type="dxa"/>
            <w:shd w:val="clear" w:color="auto" w:fill="C00000"/>
            <w:noWrap/>
            <w:vAlign w:val="bottom"/>
            <w:hideMark/>
            <w:tcPrChange w:id="16342" w:author="Hardik Malhotra" w:date="2021-09-30T22:46:00Z">
              <w:tcPr>
                <w:tcW w:w="4985" w:type="dxa"/>
                <w:gridSpan w:val="2"/>
                <w:shd w:val="clear" w:color="auto" w:fill="auto"/>
                <w:noWrap/>
                <w:vAlign w:val="bottom"/>
                <w:hideMark/>
              </w:tcPr>
            </w:tcPrChange>
          </w:tcPr>
          <w:p w14:paraId="13DF2DEC" w14:textId="77777777" w:rsidR="001848B0" w:rsidRPr="00E17238" w:rsidRDefault="001848B0" w:rsidP="001848B0">
            <w:pPr>
              <w:spacing w:after="0" w:line="240" w:lineRule="auto"/>
              <w:jc w:val="center"/>
              <w:rPr>
                <w:ins w:id="16343" w:author="Hardik Malhotra" w:date="2021-09-30T19:38:00Z"/>
                <w:rFonts w:ascii="Calibri" w:eastAsia="Times New Roman" w:hAnsi="Calibri" w:cs="Times New Roman"/>
                <w:b/>
                <w:bCs/>
                <w:color w:val="FFFFFF" w:themeColor="background1"/>
                <w:lang w:val="en-US"/>
                <w:rPrChange w:id="16344" w:author="Hardik Malhotra" w:date="2021-09-30T22:46:00Z">
                  <w:rPr>
                    <w:ins w:id="16345" w:author="Hardik Malhotra" w:date="2021-09-30T19:38:00Z"/>
                    <w:rFonts w:ascii="Calibri" w:eastAsia="Times New Roman" w:hAnsi="Calibri" w:cs="Times New Roman"/>
                    <w:color w:val="000000"/>
                    <w:lang w:val="en-US"/>
                  </w:rPr>
                </w:rPrChange>
              </w:rPr>
            </w:pPr>
            <w:ins w:id="16346" w:author="Hardik Malhotra" w:date="2021-09-30T19:38:00Z">
              <w:r w:rsidRPr="00E17238">
                <w:rPr>
                  <w:rFonts w:ascii="Calibri" w:eastAsia="Times New Roman" w:hAnsi="Calibri" w:cs="Times New Roman"/>
                  <w:b/>
                  <w:bCs/>
                  <w:color w:val="FFFFFF" w:themeColor="background1"/>
                  <w:lang w:val="en-US"/>
                  <w:rPrChange w:id="16347" w:author="Hardik Malhotra" w:date="2021-09-30T22:46:00Z">
                    <w:rPr>
                      <w:rFonts w:ascii="Calibri" w:eastAsia="Times New Roman" w:hAnsi="Calibri" w:cs="Times New Roman"/>
                      <w:color w:val="000000"/>
                      <w:lang w:val="en-US"/>
                    </w:rPr>
                  </w:rPrChange>
                </w:rPr>
                <w:t>Company</w:t>
              </w:r>
            </w:ins>
          </w:p>
        </w:tc>
        <w:tc>
          <w:tcPr>
            <w:tcW w:w="1022" w:type="dxa"/>
            <w:shd w:val="clear" w:color="auto" w:fill="C00000"/>
            <w:noWrap/>
            <w:vAlign w:val="bottom"/>
            <w:hideMark/>
            <w:tcPrChange w:id="16348" w:author="Hardik Malhotra" w:date="2021-09-30T22:46:00Z">
              <w:tcPr>
                <w:tcW w:w="1022" w:type="dxa"/>
                <w:gridSpan w:val="2"/>
                <w:shd w:val="clear" w:color="auto" w:fill="auto"/>
                <w:noWrap/>
                <w:vAlign w:val="bottom"/>
                <w:hideMark/>
              </w:tcPr>
            </w:tcPrChange>
          </w:tcPr>
          <w:p w14:paraId="73F16FD4" w14:textId="77777777" w:rsidR="001848B0" w:rsidRPr="00E17238" w:rsidRDefault="001848B0" w:rsidP="001848B0">
            <w:pPr>
              <w:spacing w:after="0" w:line="240" w:lineRule="auto"/>
              <w:jc w:val="center"/>
              <w:rPr>
                <w:ins w:id="16349" w:author="Hardik Malhotra" w:date="2021-09-30T19:38:00Z"/>
                <w:rFonts w:ascii="Calibri" w:eastAsia="Times New Roman" w:hAnsi="Calibri" w:cs="Times New Roman"/>
                <w:b/>
                <w:bCs/>
                <w:color w:val="FFFFFF" w:themeColor="background1"/>
                <w:lang w:val="en-US"/>
                <w:rPrChange w:id="16350" w:author="Hardik Malhotra" w:date="2021-09-30T22:46:00Z">
                  <w:rPr>
                    <w:ins w:id="16351" w:author="Hardik Malhotra" w:date="2021-09-30T19:38:00Z"/>
                    <w:rFonts w:ascii="Calibri" w:eastAsia="Times New Roman" w:hAnsi="Calibri" w:cs="Times New Roman"/>
                    <w:color w:val="000000"/>
                    <w:lang w:val="en-US"/>
                  </w:rPr>
                </w:rPrChange>
              </w:rPr>
            </w:pPr>
            <w:ins w:id="16352" w:author="Hardik Malhotra" w:date="2021-09-30T19:38:00Z">
              <w:r w:rsidRPr="00E17238">
                <w:rPr>
                  <w:rFonts w:ascii="Calibri" w:eastAsia="Times New Roman" w:hAnsi="Calibri" w:cs="Times New Roman"/>
                  <w:b/>
                  <w:bCs/>
                  <w:color w:val="FFFFFF" w:themeColor="background1"/>
                  <w:lang w:val="en-US"/>
                  <w:rPrChange w:id="16353" w:author="Hardik Malhotra" w:date="2021-09-30T22:46:00Z">
                    <w:rPr>
                      <w:rFonts w:ascii="Calibri" w:eastAsia="Times New Roman" w:hAnsi="Calibri" w:cs="Times New Roman"/>
                      <w:color w:val="000000"/>
                      <w:lang w:val="en-US"/>
                    </w:rPr>
                  </w:rPrChange>
                </w:rPr>
                <w:t>2015</w:t>
              </w:r>
            </w:ins>
          </w:p>
        </w:tc>
        <w:tc>
          <w:tcPr>
            <w:tcW w:w="1022" w:type="dxa"/>
            <w:shd w:val="clear" w:color="auto" w:fill="C00000"/>
            <w:noWrap/>
            <w:vAlign w:val="bottom"/>
            <w:hideMark/>
            <w:tcPrChange w:id="16354" w:author="Hardik Malhotra" w:date="2021-09-30T22:46:00Z">
              <w:tcPr>
                <w:tcW w:w="1022" w:type="dxa"/>
                <w:gridSpan w:val="2"/>
                <w:shd w:val="clear" w:color="auto" w:fill="auto"/>
                <w:noWrap/>
                <w:vAlign w:val="bottom"/>
                <w:hideMark/>
              </w:tcPr>
            </w:tcPrChange>
          </w:tcPr>
          <w:p w14:paraId="105C0198" w14:textId="77777777" w:rsidR="001848B0" w:rsidRPr="00E17238" w:rsidRDefault="001848B0" w:rsidP="001848B0">
            <w:pPr>
              <w:spacing w:after="0" w:line="240" w:lineRule="auto"/>
              <w:jc w:val="center"/>
              <w:rPr>
                <w:ins w:id="16355" w:author="Hardik Malhotra" w:date="2021-09-30T19:38:00Z"/>
                <w:rFonts w:ascii="Calibri" w:eastAsia="Times New Roman" w:hAnsi="Calibri" w:cs="Times New Roman"/>
                <w:b/>
                <w:bCs/>
                <w:color w:val="FFFFFF" w:themeColor="background1"/>
                <w:lang w:val="en-US"/>
                <w:rPrChange w:id="16356" w:author="Hardik Malhotra" w:date="2021-09-30T22:46:00Z">
                  <w:rPr>
                    <w:ins w:id="16357" w:author="Hardik Malhotra" w:date="2021-09-30T19:38:00Z"/>
                    <w:rFonts w:ascii="Calibri" w:eastAsia="Times New Roman" w:hAnsi="Calibri" w:cs="Times New Roman"/>
                    <w:color w:val="000000"/>
                    <w:lang w:val="en-US"/>
                  </w:rPr>
                </w:rPrChange>
              </w:rPr>
            </w:pPr>
            <w:ins w:id="16358" w:author="Hardik Malhotra" w:date="2021-09-30T19:38:00Z">
              <w:r w:rsidRPr="00E17238">
                <w:rPr>
                  <w:rFonts w:ascii="Calibri" w:eastAsia="Times New Roman" w:hAnsi="Calibri" w:cs="Times New Roman"/>
                  <w:b/>
                  <w:bCs/>
                  <w:color w:val="FFFFFF" w:themeColor="background1"/>
                  <w:lang w:val="en-US"/>
                  <w:rPrChange w:id="16359" w:author="Hardik Malhotra" w:date="2021-09-30T22:46:00Z">
                    <w:rPr>
                      <w:rFonts w:ascii="Calibri" w:eastAsia="Times New Roman" w:hAnsi="Calibri" w:cs="Times New Roman"/>
                      <w:color w:val="000000"/>
                      <w:lang w:val="en-US"/>
                    </w:rPr>
                  </w:rPrChange>
                </w:rPr>
                <w:t>2020</w:t>
              </w:r>
            </w:ins>
          </w:p>
        </w:tc>
        <w:tc>
          <w:tcPr>
            <w:tcW w:w="1022" w:type="dxa"/>
            <w:shd w:val="clear" w:color="auto" w:fill="C00000"/>
            <w:noWrap/>
            <w:vAlign w:val="bottom"/>
            <w:hideMark/>
            <w:tcPrChange w:id="16360" w:author="Hardik Malhotra" w:date="2021-09-30T22:46:00Z">
              <w:tcPr>
                <w:tcW w:w="1022" w:type="dxa"/>
                <w:gridSpan w:val="2"/>
                <w:shd w:val="clear" w:color="auto" w:fill="auto"/>
                <w:noWrap/>
                <w:vAlign w:val="bottom"/>
                <w:hideMark/>
              </w:tcPr>
            </w:tcPrChange>
          </w:tcPr>
          <w:p w14:paraId="34B5D526" w14:textId="77777777" w:rsidR="001848B0" w:rsidRPr="00E17238" w:rsidRDefault="001848B0" w:rsidP="001848B0">
            <w:pPr>
              <w:spacing w:after="0" w:line="240" w:lineRule="auto"/>
              <w:jc w:val="center"/>
              <w:rPr>
                <w:ins w:id="16361" w:author="Hardik Malhotra" w:date="2021-09-30T19:38:00Z"/>
                <w:rFonts w:ascii="Calibri" w:eastAsia="Times New Roman" w:hAnsi="Calibri" w:cs="Times New Roman"/>
                <w:b/>
                <w:bCs/>
                <w:color w:val="FFFFFF" w:themeColor="background1"/>
                <w:lang w:val="en-US"/>
                <w:rPrChange w:id="16362" w:author="Hardik Malhotra" w:date="2021-09-30T22:46:00Z">
                  <w:rPr>
                    <w:ins w:id="16363" w:author="Hardik Malhotra" w:date="2021-09-30T19:38:00Z"/>
                    <w:rFonts w:ascii="Calibri" w:eastAsia="Times New Roman" w:hAnsi="Calibri" w:cs="Times New Roman"/>
                    <w:color w:val="000000"/>
                    <w:lang w:val="en-US"/>
                  </w:rPr>
                </w:rPrChange>
              </w:rPr>
            </w:pPr>
            <w:ins w:id="16364" w:author="Hardik Malhotra" w:date="2021-09-30T19:38:00Z">
              <w:r w:rsidRPr="00E17238">
                <w:rPr>
                  <w:rFonts w:ascii="Calibri" w:eastAsia="Times New Roman" w:hAnsi="Calibri" w:cs="Times New Roman"/>
                  <w:b/>
                  <w:bCs/>
                  <w:color w:val="FFFFFF" w:themeColor="background1"/>
                  <w:lang w:val="en-US"/>
                  <w:rPrChange w:id="16365" w:author="Hardik Malhotra" w:date="2021-09-30T22:46:00Z">
                    <w:rPr>
                      <w:rFonts w:ascii="Calibri" w:eastAsia="Times New Roman" w:hAnsi="Calibri" w:cs="Times New Roman"/>
                      <w:color w:val="000000"/>
                      <w:lang w:val="en-US"/>
                    </w:rPr>
                  </w:rPrChange>
                </w:rPr>
                <w:t>2021</w:t>
              </w:r>
            </w:ins>
          </w:p>
        </w:tc>
        <w:tc>
          <w:tcPr>
            <w:tcW w:w="1022" w:type="dxa"/>
            <w:shd w:val="clear" w:color="auto" w:fill="C00000"/>
            <w:noWrap/>
            <w:vAlign w:val="bottom"/>
            <w:hideMark/>
            <w:tcPrChange w:id="16366" w:author="Hardik Malhotra" w:date="2021-09-30T22:46:00Z">
              <w:tcPr>
                <w:tcW w:w="1022" w:type="dxa"/>
                <w:gridSpan w:val="2"/>
                <w:shd w:val="clear" w:color="auto" w:fill="auto"/>
                <w:noWrap/>
                <w:vAlign w:val="bottom"/>
                <w:hideMark/>
              </w:tcPr>
            </w:tcPrChange>
          </w:tcPr>
          <w:p w14:paraId="3EBEDDBC" w14:textId="77777777" w:rsidR="001848B0" w:rsidRPr="00E17238" w:rsidRDefault="001848B0" w:rsidP="001848B0">
            <w:pPr>
              <w:spacing w:after="0" w:line="240" w:lineRule="auto"/>
              <w:jc w:val="center"/>
              <w:rPr>
                <w:ins w:id="16367" w:author="Hardik Malhotra" w:date="2021-09-30T19:38:00Z"/>
                <w:rFonts w:ascii="Calibri" w:eastAsia="Times New Roman" w:hAnsi="Calibri" w:cs="Times New Roman"/>
                <w:b/>
                <w:bCs/>
                <w:color w:val="FFFFFF" w:themeColor="background1"/>
                <w:lang w:val="en-US"/>
                <w:rPrChange w:id="16368" w:author="Hardik Malhotra" w:date="2021-09-30T22:46:00Z">
                  <w:rPr>
                    <w:ins w:id="16369" w:author="Hardik Malhotra" w:date="2021-09-30T19:38:00Z"/>
                    <w:rFonts w:ascii="Calibri" w:eastAsia="Times New Roman" w:hAnsi="Calibri" w:cs="Times New Roman"/>
                    <w:color w:val="000000"/>
                    <w:lang w:val="en-US"/>
                  </w:rPr>
                </w:rPrChange>
              </w:rPr>
            </w:pPr>
            <w:ins w:id="16370" w:author="Hardik Malhotra" w:date="2021-09-30T19:38:00Z">
              <w:r w:rsidRPr="00E17238">
                <w:rPr>
                  <w:rFonts w:ascii="Calibri" w:eastAsia="Times New Roman" w:hAnsi="Calibri" w:cs="Times New Roman"/>
                  <w:b/>
                  <w:bCs/>
                  <w:color w:val="FFFFFF" w:themeColor="background1"/>
                  <w:lang w:val="en-US"/>
                  <w:rPrChange w:id="16371" w:author="Hardik Malhotra" w:date="2021-09-30T22:46:00Z">
                    <w:rPr>
                      <w:rFonts w:ascii="Calibri" w:eastAsia="Times New Roman" w:hAnsi="Calibri" w:cs="Times New Roman"/>
                      <w:color w:val="000000"/>
                      <w:lang w:val="en-US"/>
                    </w:rPr>
                  </w:rPrChange>
                </w:rPr>
                <w:t>2025F</w:t>
              </w:r>
            </w:ins>
          </w:p>
        </w:tc>
        <w:tc>
          <w:tcPr>
            <w:tcW w:w="1022" w:type="dxa"/>
            <w:shd w:val="clear" w:color="auto" w:fill="C00000"/>
            <w:noWrap/>
            <w:vAlign w:val="bottom"/>
            <w:hideMark/>
            <w:tcPrChange w:id="16372" w:author="Hardik Malhotra" w:date="2021-09-30T22:46:00Z">
              <w:tcPr>
                <w:tcW w:w="1022" w:type="dxa"/>
                <w:gridSpan w:val="2"/>
                <w:shd w:val="clear" w:color="auto" w:fill="auto"/>
                <w:noWrap/>
                <w:vAlign w:val="bottom"/>
                <w:hideMark/>
              </w:tcPr>
            </w:tcPrChange>
          </w:tcPr>
          <w:p w14:paraId="3B4D415A" w14:textId="77777777" w:rsidR="001848B0" w:rsidRPr="00E17238" w:rsidRDefault="001848B0" w:rsidP="001848B0">
            <w:pPr>
              <w:spacing w:after="0" w:line="240" w:lineRule="auto"/>
              <w:jc w:val="center"/>
              <w:rPr>
                <w:ins w:id="16373" w:author="Hardik Malhotra" w:date="2021-09-30T19:38:00Z"/>
                <w:rFonts w:ascii="Calibri" w:eastAsia="Times New Roman" w:hAnsi="Calibri" w:cs="Times New Roman"/>
                <w:b/>
                <w:bCs/>
                <w:color w:val="FFFFFF" w:themeColor="background1"/>
                <w:lang w:val="en-US"/>
                <w:rPrChange w:id="16374" w:author="Hardik Malhotra" w:date="2021-09-30T22:46:00Z">
                  <w:rPr>
                    <w:ins w:id="16375" w:author="Hardik Malhotra" w:date="2021-09-30T19:38:00Z"/>
                    <w:rFonts w:ascii="Calibri" w:eastAsia="Times New Roman" w:hAnsi="Calibri" w:cs="Times New Roman"/>
                    <w:color w:val="000000"/>
                    <w:lang w:val="en-US"/>
                  </w:rPr>
                </w:rPrChange>
              </w:rPr>
            </w:pPr>
            <w:ins w:id="16376" w:author="Hardik Malhotra" w:date="2021-09-30T19:38:00Z">
              <w:r w:rsidRPr="00E17238">
                <w:rPr>
                  <w:rFonts w:ascii="Calibri" w:eastAsia="Times New Roman" w:hAnsi="Calibri" w:cs="Times New Roman"/>
                  <w:b/>
                  <w:bCs/>
                  <w:color w:val="FFFFFF" w:themeColor="background1"/>
                  <w:lang w:val="en-US"/>
                  <w:rPrChange w:id="16377" w:author="Hardik Malhotra" w:date="2021-09-30T22:46:00Z">
                    <w:rPr>
                      <w:rFonts w:ascii="Calibri" w:eastAsia="Times New Roman" w:hAnsi="Calibri" w:cs="Times New Roman"/>
                      <w:color w:val="000000"/>
                      <w:lang w:val="en-US"/>
                    </w:rPr>
                  </w:rPrChange>
                </w:rPr>
                <w:t>2030F</w:t>
              </w:r>
            </w:ins>
          </w:p>
        </w:tc>
      </w:tr>
      <w:tr w:rsidR="001848B0" w:rsidRPr="001848B0" w14:paraId="31D4E6A3" w14:textId="77777777" w:rsidTr="001848B0">
        <w:trPr>
          <w:trHeight w:val="304"/>
          <w:ins w:id="16378" w:author="Hardik Malhotra" w:date="2021-09-30T19:38:00Z"/>
        </w:trPr>
        <w:tc>
          <w:tcPr>
            <w:tcW w:w="4985" w:type="dxa"/>
            <w:shd w:val="clear" w:color="auto" w:fill="auto"/>
            <w:noWrap/>
            <w:vAlign w:val="bottom"/>
            <w:hideMark/>
          </w:tcPr>
          <w:p w14:paraId="70756A78" w14:textId="77777777" w:rsidR="001848B0" w:rsidRPr="001848B0" w:rsidRDefault="001848B0" w:rsidP="001848B0">
            <w:pPr>
              <w:spacing w:after="0" w:line="240" w:lineRule="auto"/>
              <w:rPr>
                <w:ins w:id="16379" w:author="Hardik Malhotra" w:date="2021-09-30T19:38:00Z"/>
                <w:rFonts w:ascii="Calibri" w:eastAsia="Times New Roman" w:hAnsi="Calibri" w:cs="Times New Roman"/>
                <w:color w:val="000000"/>
                <w:lang w:val="en-US"/>
              </w:rPr>
            </w:pPr>
            <w:ins w:id="16380" w:author="Hardik Malhotra" w:date="2021-09-30T19:38:00Z">
              <w:r w:rsidRPr="001848B0">
                <w:rPr>
                  <w:rFonts w:ascii="Calibri" w:eastAsia="Times New Roman" w:hAnsi="Calibri" w:cs="Times New Roman"/>
                  <w:color w:val="000000"/>
                  <w:lang w:val="en-US"/>
                </w:rPr>
                <w:t>Aditya Birla Chemicals (Thailand) Ltd.</w:t>
              </w:r>
            </w:ins>
          </w:p>
        </w:tc>
        <w:tc>
          <w:tcPr>
            <w:tcW w:w="1022" w:type="dxa"/>
            <w:shd w:val="clear" w:color="auto" w:fill="auto"/>
            <w:noWrap/>
            <w:vAlign w:val="bottom"/>
            <w:hideMark/>
          </w:tcPr>
          <w:p w14:paraId="638279F9" w14:textId="77777777" w:rsidR="001848B0" w:rsidRPr="001848B0" w:rsidRDefault="001848B0" w:rsidP="005F21EC">
            <w:pPr>
              <w:spacing w:after="0" w:line="240" w:lineRule="auto"/>
              <w:jc w:val="center"/>
              <w:rPr>
                <w:ins w:id="16381" w:author="Hardik Malhotra" w:date="2021-09-30T19:38:00Z"/>
                <w:rFonts w:ascii="Calibri" w:eastAsia="Times New Roman" w:hAnsi="Calibri" w:cs="Times New Roman"/>
                <w:color w:val="000000"/>
                <w:lang w:val="en-US"/>
              </w:rPr>
              <w:pPrChange w:id="16382" w:author="Hardik Malhotra" w:date="2021-09-30T21:48:00Z">
                <w:pPr>
                  <w:spacing w:after="0" w:line="240" w:lineRule="auto"/>
                  <w:jc w:val="right"/>
                </w:pPr>
              </w:pPrChange>
            </w:pPr>
            <w:ins w:id="16383" w:author="Hardik Malhotra" w:date="2021-09-30T19:38:00Z">
              <w:r w:rsidRPr="001848B0">
                <w:rPr>
                  <w:rFonts w:ascii="Calibri" w:eastAsia="Times New Roman" w:hAnsi="Calibri" w:cs="Times New Roman"/>
                  <w:color w:val="000000"/>
                  <w:lang w:val="en-US"/>
                </w:rPr>
                <w:t>78%</w:t>
              </w:r>
            </w:ins>
          </w:p>
        </w:tc>
        <w:tc>
          <w:tcPr>
            <w:tcW w:w="1022" w:type="dxa"/>
            <w:shd w:val="clear" w:color="auto" w:fill="auto"/>
            <w:noWrap/>
            <w:vAlign w:val="bottom"/>
            <w:hideMark/>
          </w:tcPr>
          <w:p w14:paraId="1F8E3361" w14:textId="77777777" w:rsidR="001848B0" w:rsidRPr="001848B0" w:rsidRDefault="001848B0" w:rsidP="005F21EC">
            <w:pPr>
              <w:spacing w:after="0" w:line="240" w:lineRule="auto"/>
              <w:jc w:val="center"/>
              <w:rPr>
                <w:ins w:id="16384" w:author="Hardik Malhotra" w:date="2021-09-30T19:38:00Z"/>
                <w:rFonts w:ascii="Calibri" w:eastAsia="Times New Roman" w:hAnsi="Calibri" w:cs="Times New Roman"/>
                <w:color w:val="000000"/>
                <w:lang w:val="en-US"/>
              </w:rPr>
              <w:pPrChange w:id="16385" w:author="Hardik Malhotra" w:date="2021-09-30T21:48:00Z">
                <w:pPr>
                  <w:spacing w:after="0" w:line="240" w:lineRule="auto"/>
                  <w:jc w:val="right"/>
                </w:pPr>
              </w:pPrChange>
            </w:pPr>
            <w:ins w:id="16386" w:author="Hardik Malhotra" w:date="2021-09-30T19:38:00Z">
              <w:r w:rsidRPr="001848B0">
                <w:rPr>
                  <w:rFonts w:ascii="Calibri" w:eastAsia="Times New Roman" w:hAnsi="Calibri" w:cs="Times New Roman"/>
                  <w:color w:val="000000"/>
                  <w:lang w:val="en-US"/>
                </w:rPr>
                <w:t>74%</w:t>
              </w:r>
            </w:ins>
          </w:p>
        </w:tc>
        <w:tc>
          <w:tcPr>
            <w:tcW w:w="1022" w:type="dxa"/>
            <w:shd w:val="clear" w:color="auto" w:fill="auto"/>
            <w:noWrap/>
            <w:vAlign w:val="bottom"/>
            <w:hideMark/>
          </w:tcPr>
          <w:p w14:paraId="2D55D5A0" w14:textId="77777777" w:rsidR="001848B0" w:rsidRPr="001848B0" w:rsidRDefault="001848B0" w:rsidP="005F21EC">
            <w:pPr>
              <w:spacing w:after="0" w:line="240" w:lineRule="auto"/>
              <w:jc w:val="center"/>
              <w:rPr>
                <w:ins w:id="16387" w:author="Hardik Malhotra" w:date="2021-09-30T19:38:00Z"/>
                <w:rFonts w:ascii="Calibri" w:eastAsia="Times New Roman" w:hAnsi="Calibri" w:cs="Times New Roman"/>
                <w:color w:val="000000"/>
                <w:lang w:val="en-US"/>
              </w:rPr>
              <w:pPrChange w:id="16388" w:author="Hardik Malhotra" w:date="2021-09-30T21:48:00Z">
                <w:pPr>
                  <w:spacing w:after="0" w:line="240" w:lineRule="auto"/>
                  <w:jc w:val="right"/>
                </w:pPr>
              </w:pPrChange>
            </w:pPr>
            <w:ins w:id="16389" w:author="Hardik Malhotra" w:date="2021-09-30T19:38:00Z">
              <w:r w:rsidRPr="001848B0">
                <w:rPr>
                  <w:rFonts w:ascii="Calibri" w:eastAsia="Times New Roman" w:hAnsi="Calibri" w:cs="Times New Roman"/>
                  <w:color w:val="000000"/>
                  <w:lang w:val="en-US"/>
                </w:rPr>
                <w:t>81%</w:t>
              </w:r>
            </w:ins>
          </w:p>
        </w:tc>
        <w:tc>
          <w:tcPr>
            <w:tcW w:w="1022" w:type="dxa"/>
            <w:shd w:val="clear" w:color="auto" w:fill="auto"/>
            <w:noWrap/>
            <w:vAlign w:val="bottom"/>
            <w:hideMark/>
          </w:tcPr>
          <w:p w14:paraId="50F1163E" w14:textId="77777777" w:rsidR="001848B0" w:rsidRPr="001848B0" w:rsidRDefault="001848B0" w:rsidP="005F21EC">
            <w:pPr>
              <w:spacing w:after="0" w:line="240" w:lineRule="auto"/>
              <w:jc w:val="center"/>
              <w:rPr>
                <w:ins w:id="16390" w:author="Hardik Malhotra" w:date="2021-09-30T19:38:00Z"/>
                <w:rFonts w:ascii="Calibri" w:eastAsia="Times New Roman" w:hAnsi="Calibri" w:cs="Times New Roman"/>
                <w:color w:val="000000"/>
                <w:lang w:val="en-US"/>
              </w:rPr>
              <w:pPrChange w:id="16391" w:author="Hardik Malhotra" w:date="2021-09-30T21:48:00Z">
                <w:pPr>
                  <w:spacing w:after="0" w:line="240" w:lineRule="auto"/>
                  <w:jc w:val="right"/>
                </w:pPr>
              </w:pPrChange>
            </w:pPr>
            <w:ins w:id="16392" w:author="Hardik Malhotra" w:date="2021-09-30T19:38:00Z">
              <w:r w:rsidRPr="001848B0">
                <w:rPr>
                  <w:rFonts w:ascii="Calibri" w:eastAsia="Times New Roman" w:hAnsi="Calibri" w:cs="Times New Roman"/>
                  <w:color w:val="000000"/>
                  <w:lang w:val="en-US"/>
                </w:rPr>
                <w:t>88%</w:t>
              </w:r>
            </w:ins>
          </w:p>
        </w:tc>
        <w:tc>
          <w:tcPr>
            <w:tcW w:w="1022" w:type="dxa"/>
            <w:shd w:val="clear" w:color="auto" w:fill="auto"/>
            <w:noWrap/>
            <w:vAlign w:val="bottom"/>
            <w:hideMark/>
          </w:tcPr>
          <w:p w14:paraId="4BEF2E6D" w14:textId="77777777" w:rsidR="001848B0" w:rsidRPr="001848B0" w:rsidRDefault="001848B0" w:rsidP="005F21EC">
            <w:pPr>
              <w:spacing w:after="0" w:line="240" w:lineRule="auto"/>
              <w:jc w:val="center"/>
              <w:rPr>
                <w:ins w:id="16393" w:author="Hardik Malhotra" w:date="2021-09-30T19:38:00Z"/>
                <w:rFonts w:ascii="Calibri" w:eastAsia="Times New Roman" w:hAnsi="Calibri" w:cs="Times New Roman"/>
                <w:color w:val="000000"/>
                <w:lang w:val="en-US"/>
              </w:rPr>
              <w:pPrChange w:id="16394" w:author="Hardik Malhotra" w:date="2021-09-30T21:48:00Z">
                <w:pPr>
                  <w:spacing w:after="0" w:line="240" w:lineRule="auto"/>
                  <w:jc w:val="right"/>
                </w:pPr>
              </w:pPrChange>
            </w:pPr>
            <w:ins w:id="16395" w:author="Hardik Malhotra" w:date="2021-09-30T19:38:00Z">
              <w:r w:rsidRPr="001848B0">
                <w:rPr>
                  <w:rFonts w:ascii="Calibri" w:eastAsia="Times New Roman" w:hAnsi="Calibri" w:cs="Times New Roman"/>
                  <w:color w:val="000000"/>
                  <w:lang w:val="en-US"/>
                </w:rPr>
                <w:t>92%</w:t>
              </w:r>
            </w:ins>
          </w:p>
        </w:tc>
      </w:tr>
      <w:tr w:rsidR="001848B0" w:rsidRPr="001848B0" w14:paraId="7C2F5E5C" w14:textId="77777777" w:rsidTr="001848B0">
        <w:trPr>
          <w:trHeight w:val="304"/>
          <w:ins w:id="16396" w:author="Hardik Malhotra" w:date="2021-09-30T19:38:00Z"/>
        </w:trPr>
        <w:tc>
          <w:tcPr>
            <w:tcW w:w="4985" w:type="dxa"/>
            <w:shd w:val="clear" w:color="auto" w:fill="auto"/>
            <w:noWrap/>
            <w:vAlign w:val="bottom"/>
            <w:hideMark/>
          </w:tcPr>
          <w:p w14:paraId="4FA0C94A" w14:textId="77777777" w:rsidR="001848B0" w:rsidRPr="001848B0" w:rsidRDefault="001848B0" w:rsidP="001848B0">
            <w:pPr>
              <w:spacing w:after="0" w:line="240" w:lineRule="auto"/>
              <w:rPr>
                <w:ins w:id="16397" w:author="Hardik Malhotra" w:date="2021-09-30T19:38:00Z"/>
                <w:rFonts w:ascii="Calibri" w:eastAsia="Times New Roman" w:hAnsi="Calibri" w:cs="Times New Roman"/>
                <w:color w:val="000000"/>
                <w:lang w:val="en-US"/>
              </w:rPr>
            </w:pPr>
            <w:ins w:id="16398" w:author="Hardik Malhotra" w:date="2021-09-30T19:38:00Z">
              <w:r w:rsidRPr="001848B0">
                <w:rPr>
                  <w:rFonts w:ascii="Calibri" w:eastAsia="Times New Roman" w:hAnsi="Calibri" w:cs="Times New Roman"/>
                  <w:color w:val="000000"/>
                  <w:lang w:val="en-US"/>
                </w:rPr>
                <w:t>Alchemie Ltd.</w:t>
              </w:r>
            </w:ins>
          </w:p>
        </w:tc>
        <w:tc>
          <w:tcPr>
            <w:tcW w:w="1022" w:type="dxa"/>
            <w:shd w:val="clear" w:color="auto" w:fill="auto"/>
            <w:noWrap/>
            <w:vAlign w:val="bottom"/>
            <w:hideMark/>
          </w:tcPr>
          <w:p w14:paraId="6657000F" w14:textId="77777777" w:rsidR="001848B0" w:rsidRPr="001848B0" w:rsidRDefault="001848B0" w:rsidP="005F21EC">
            <w:pPr>
              <w:spacing w:after="0" w:line="240" w:lineRule="auto"/>
              <w:jc w:val="center"/>
              <w:rPr>
                <w:ins w:id="16399" w:author="Hardik Malhotra" w:date="2021-09-30T19:38:00Z"/>
                <w:rFonts w:ascii="Calibri" w:eastAsia="Times New Roman" w:hAnsi="Calibri" w:cs="Times New Roman"/>
                <w:color w:val="000000"/>
                <w:lang w:val="en-US"/>
              </w:rPr>
              <w:pPrChange w:id="16400" w:author="Hardik Malhotra" w:date="2021-09-30T21:48:00Z">
                <w:pPr>
                  <w:spacing w:after="0" w:line="240" w:lineRule="auto"/>
                  <w:jc w:val="right"/>
                </w:pPr>
              </w:pPrChange>
            </w:pPr>
            <w:ins w:id="16401" w:author="Hardik Malhotra" w:date="2021-09-30T19:38:00Z">
              <w:r w:rsidRPr="001848B0">
                <w:rPr>
                  <w:rFonts w:ascii="Calibri" w:eastAsia="Times New Roman" w:hAnsi="Calibri" w:cs="Times New Roman"/>
                  <w:color w:val="000000"/>
                  <w:lang w:val="en-US"/>
                </w:rPr>
                <w:t>73%</w:t>
              </w:r>
            </w:ins>
          </w:p>
        </w:tc>
        <w:tc>
          <w:tcPr>
            <w:tcW w:w="1022" w:type="dxa"/>
            <w:shd w:val="clear" w:color="auto" w:fill="auto"/>
            <w:noWrap/>
            <w:vAlign w:val="bottom"/>
            <w:hideMark/>
          </w:tcPr>
          <w:p w14:paraId="32AA3A08" w14:textId="77777777" w:rsidR="001848B0" w:rsidRPr="001848B0" w:rsidRDefault="001848B0" w:rsidP="005F21EC">
            <w:pPr>
              <w:spacing w:after="0" w:line="240" w:lineRule="auto"/>
              <w:jc w:val="center"/>
              <w:rPr>
                <w:ins w:id="16402" w:author="Hardik Malhotra" w:date="2021-09-30T19:38:00Z"/>
                <w:rFonts w:ascii="Calibri" w:eastAsia="Times New Roman" w:hAnsi="Calibri" w:cs="Times New Roman"/>
                <w:color w:val="000000"/>
                <w:lang w:val="en-US"/>
              </w:rPr>
              <w:pPrChange w:id="16403" w:author="Hardik Malhotra" w:date="2021-09-30T21:48:00Z">
                <w:pPr>
                  <w:spacing w:after="0" w:line="240" w:lineRule="auto"/>
                  <w:jc w:val="right"/>
                </w:pPr>
              </w:pPrChange>
            </w:pPr>
            <w:ins w:id="16404" w:author="Hardik Malhotra" w:date="2021-09-30T19:38:00Z">
              <w:r w:rsidRPr="001848B0">
                <w:rPr>
                  <w:rFonts w:ascii="Calibri" w:eastAsia="Times New Roman" w:hAnsi="Calibri" w:cs="Times New Roman"/>
                  <w:color w:val="000000"/>
                  <w:lang w:val="en-US"/>
                </w:rPr>
                <w:t>70%</w:t>
              </w:r>
            </w:ins>
          </w:p>
        </w:tc>
        <w:tc>
          <w:tcPr>
            <w:tcW w:w="1022" w:type="dxa"/>
            <w:shd w:val="clear" w:color="auto" w:fill="auto"/>
            <w:noWrap/>
            <w:vAlign w:val="bottom"/>
            <w:hideMark/>
          </w:tcPr>
          <w:p w14:paraId="4781250A" w14:textId="77777777" w:rsidR="001848B0" w:rsidRPr="001848B0" w:rsidRDefault="001848B0" w:rsidP="005F21EC">
            <w:pPr>
              <w:spacing w:after="0" w:line="240" w:lineRule="auto"/>
              <w:jc w:val="center"/>
              <w:rPr>
                <w:ins w:id="16405" w:author="Hardik Malhotra" w:date="2021-09-30T19:38:00Z"/>
                <w:rFonts w:ascii="Calibri" w:eastAsia="Times New Roman" w:hAnsi="Calibri" w:cs="Times New Roman"/>
                <w:color w:val="000000"/>
                <w:lang w:val="en-US"/>
              </w:rPr>
              <w:pPrChange w:id="16406" w:author="Hardik Malhotra" w:date="2021-09-30T21:48:00Z">
                <w:pPr>
                  <w:spacing w:after="0" w:line="240" w:lineRule="auto"/>
                  <w:jc w:val="right"/>
                </w:pPr>
              </w:pPrChange>
            </w:pPr>
            <w:ins w:id="16407" w:author="Hardik Malhotra" w:date="2021-09-30T19:38:00Z">
              <w:r w:rsidRPr="001848B0">
                <w:rPr>
                  <w:rFonts w:ascii="Calibri" w:eastAsia="Times New Roman" w:hAnsi="Calibri" w:cs="Times New Roman"/>
                  <w:color w:val="000000"/>
                  <w:lang w:val="en-US"/>
                </w:rPr>
                <w:t>79%</w:t>
              </w:r>
            </w:ins>
          </w:p>
        </w:tc>
        <w:tc>
          <w:tcPr>
            <w:tcW w:w="1022" w:type="dxa"/>
            <w:shd w:val="clear" w:color="auto" w:fill="auto"/>
            <w:noWrap/>
            <w:vAlign w:val="bottom"/>
            <w:hideMark/>
          </w:tcPr>
          <w:p w14:paraId="4076CC32" w14:textId="77777777" w:rsidR="001848B0" w:rsidRPr="001848B0" w:rsidRDefault="001848B0" w:rsidP="005F21EC">
            <w:pPr>
              <w:spacing w:after="0" w:line="240" w:lineRule="auto"/>
              <w:jc w:val="center"/>
              <w:rPr>
                <w:ins w:id="16408" w:author="Hardik Malhotra" w:date="2021-09-30T19:38:00Z"/>
                <w:rFonts w:ascii="Calibri" w:eastAsia="Times New Roman" w:hAnsi="Calibri" w:cs="Times New Roman"/>
                <w:color w:val="000000"/>
                <w:lang w:val="en-US"/>
              </w:rPr>
              <w:pPrChange w:id="16409" w:author="Hardik Malhotra" w:date="2021-09-30T21:48:00Z">
                <w:pPr>
                  <w:spacing w:after="0" w:line="240" w:lineRule="auto"/>
                  <w:jc w:val="right"/>
                </w:pPr>
              </w:pPrChange>
            </w:pPr>
            <w:ins w:id="16410" w:author="Hardik Malhotra" w:date="2021-09-30T19:38:00Z">
              <w:r w:rsidRPr="001848B0">
                <w:rPr>
                  <w:rFonts w:ascii="Calibri" w:eastAsia="Times New Roman" w:hAnsi="Calibri" w:cs="Times New Roman"/>
                  <w:color w:val="000000"/>
                  <w:lang w:val="en-US"/>
                </w:rPr>
                <w:t>82%</w:t>
              </w:r>
            </w:ins>
          </w:p>
        </w:tc>
        <w:tc>
          <w:tcPr>
            <w:tcW w:w="1022" w:type="dxa"/>
            <w:shd w:val="clear" w:color="auto" w:fill="auto"/>
            <w:noWrap/>
            <w:vAlign w:val="bottom"/>
            <w:hideMark/>
          </w:tcPr>
          <w:p w14:paraId="288472A8" w14:textId="77777777" w:rsidR="001848B0" w:rsidRPr="001848B0" w:rsidRDefault="001848B0" w:rsidP="005F21EC">
            <w:pPr>
              <w:spacing w:after="0" w:line="240" w:lineRule="auto"/>
              <w:jc w:val="center"/>
              <w:rPr>
                <w:ins w:id="16411" w:author="Hardik Malhotra" w:date="2021-09-30T19:38:00Z"/>
                <w:rFonts w:ascii="Calibri" w:eastAsia="Times New Roman" w:hAnsi="Calibri" w:cs="Times New Roman"/>
                <w:color w:val="000000"/>
                <w:lang w:val="en-US"/>
              </w:rPr>
              <w:pPrChange w:id="16412" w:author="Hardik Malhotra" w:date="2021-09-30T21:48:00Z">
                <w:pPr>
                  <w:spacing w:after="0" w:line="240" w:lineRule="auto"/>
                  <w:jc w:val="right"/>
                </w:pPr>
              </w:pPrChange>
            </w:pPr>
            <w:ins w:id="16413" w:author="Hardik Malhotra" w:date="2021-09-30T19:38:00Z">
              <w:r w:rsidRPr="001848B0">
                <w:rPr>
                  <w:rFonts w:ascii="Calibri" w:eastAsia="Times New Roman" w:hAnsi="Calibri" w:cs="Times New Roman"/>
                  <w:color w:val="000000"/>
                  <w:lang w:val="en-US"/>
                </w:rPr>
                <w:t>90%</w:t>
              </w:r>
            </w:ins>
          </w:p>
        </w:tc>
      </w:tr>
      <w:tr w:rsidR="001848B0" w:rsidRPr="001848B0" w14:paraId="306FAB9A" w14:textId="77777777" w:rsidTr="001848B0">
        <w:trPr>
          <w:trHeight w:val="304"/>
          <w:ins w:id="16414" w:author="Hardik Malhotra" w:date="2021-09-30T19:38:00Z"/>
        </w:trPr>
        <w:tc>
          <w:tcPr>
            <w:tcW w:w="4985" w:type="dxa"/>
            <w:shd w:val="clear" w:color="auto" w:fill="auto"/>
            <w:noWrap/>
            <w:vAlign w:val="bottom"/>
            <w:hideMark/>
          </w:tcPr>
          <w:p w14:paraId="4043ECA1" w14:textId="77777777" w:rsidR="001848B0" w:rsidRPr="001848B0" w:rsidRDefault="001848B0" w:rsidP="001848B0">
            <w:pPr>
              <w:spacing w:after="0" w:line="240" w:lineRule="auto"/>
              <w:rPr>
                <w:ins w:id="16415" w:author="Hardik Malhotra" w:date="2021-09-30T19:38:00Z"/>
                <w:rFonts w:ascii="Calibri" w:eastAsia="Times New Roman" w:hAnsi="Calibri" w:cs="Times New Roman"/>
                <w:color w:val="000000"/>
                <w:lang w:val="en-US"/>
              </w:rPr>
            </w:pPr>
            <w:ins w:id="16416" w:author="Hardik Malhotra" w:date="2021-09-30T19:38:00Z">
              <w:r w:rsidRPr="001848B0">
                <w:rPr>
                  <w:rFonts w:ascii="Calibri" w:eastAsia="Times New Roman" w:hAnsi="Calibri" w:cs="Times New Roman"/>
                  <w:color w:val="000000"/>
                  <w:lang w:val="en-US"/>
                </w:rPr>
                <w:t>Anhui Shanfu New Material Technology Co., Ltd.</w:t>
              </w:r>
            </w:ins>
          </w:p>
        </w:tc>
        <w:tc>
          <w:tcPr>
            <w:tcW w:w="1022" w:type="dxa"/>
            <w:shd w:val="clear" w:color="auto" w:fill="auto"/>
            <w:noWrap/>
            <w:vAlign w:val="bottom"/>
            <w:hideMark/>
          </w:tcPr>
          <w:p w14:paraId="08D9A40C" w14:textId="77777777" w:rsidR="001848B0" w:rsidRPr="001848B0" w:rsidRDefault="001848B0" w:rsidP="005F21EC">
            <w:pPr>
              <w:spacing w:after="0" w:line="240" w:lineRule="auto"/>
              <w:jc w:val="center"/>
              <w:rPr>
                <w:ins w:id="16417" w:author="Hardik Malhotra" w:date="2021-09-30T19:38:00Z"/>
                <w:rFonts w:ascii="Calibri" w:eastAsia="Times New Roman" w:hAnsi="Calibri" w:cs="Times New Roman"/>
                <w:color w:val="000000"/>
                <w:lang w:val="en-US"/>
              </w:rPr>
              <w:pPrChange w:id="16418" w:author="Hardik Malhotra" w:date="2021-09-30T21:48:00Z">
                <w:pPr>
                  <w:spacing w:after="0" w:line="240" w:lineRule="auto"/>
                  <w:jc w:val="right"/>
                </w:pPr>
              </w:pPrChange>
            </w:pPr>
            <w:ins w:id="16419" w:author="Hardik Malhotra" w:date="2021-09-30T19:38:00Z">
              <w:r w:rsidRPr="001848B0">
                <w:rPr>
                  <w:rFonts w:ascii="Calibri" w:eastAsia="Times New Roman" w:hAnsi="Calibri" w:cs="Times New Roman"/>
                  <w:color w:val="000000"/>
                  <w:lang w:val="en-US"/>
                </w:rPr>
                <w:t>77%</w:t>
              </w:r>
            </w:ins>
          </w:p>
        </w:tc>
        <w:tc>
          <w:tcPr>
            <w:tcW w:w="1022" w:type="dxa"/>
            <w:shd w:val="clear" w:color="auto" w:fill="auto"/>
            <w:noWrap/>
            <w:vAlign w:val="bottom"/>
            <w:hideMark/>
          </w:tcPr>
          <w:p w14:paraId="207725BF" w14:textId="77777777" w:rsidR="001848B0" w:rsidRPr="001848B0" w:rsidRDefault="001848B0" w:rsidP="005F21EC">
            <w:pPr>
              <w:spacing w:after="0" w:line="240" w:lineRule="auto"/>
              <w:jc w:val="center"/>
              <w:rPr>
                <w:ins w:id="16420" w:author="Hardik Malhotra" w:date="2021-09-30T19:38:00Z"/>
                <w:rFonts w:ascii="Calibri" w:eastAsia="Times New Roman" w:hAnsi="Calibri" w:cs="Times New Roman"/>
                <w:color w:val="000000"/>
                <w:lang w:val="en-US"/>
              </w:rPr>
              <w:pPrChange w:id="16421" w:author="Hardik Malhotra" w:date="2021-09-30T21:48:00Z">
                <w:pPr>
                  <w:spacing w:after="0" w:line="240" w:lineRule="auto"/>
                  <w:jc w:val="right"/>
                </w:pPr>
              </w:pPrChange>
            </w:pPr>
            <w:ins w:id="16422" w:author="Hardik Malhotra" w:date="2021-09-30T19:38:00Z">
              <w:r w:rsidRPr="001848B0">
                <w:rPr>
                  <w:rFonts w:ascii="Calibri" w:eastAsia="Times New Roman" w:hAnsi="Calibri" w:cs="Times New Roman"/>
                  <w:color w:val="000000"/>
                  <w:lang w:val="en-US"/>
                </w:rPr>
                <w:t>83%</w:t>
              </w:r>
            </w:ins>
          </w:p>
        </w:tc>
        <w:tc>
          <w:tcPr>
            <w:tcW w:w="1022" w:type="dxa"/>
            <w:shd w:val="clear" w:color="auto" w:fill="auto"/>
            <w:noWrap/>
            <w:vAlign w:val="bottom"/>
            <w:hideMark/>
          </w:tcPr>
          <w:p w14:paraId="15EFCB82" w14:textId="77777777" w:rsidR="001848B0" w:rsidRPr="001848B0" w:rsidRDefault="001848B0" w:rsidP="005F21EC">
            <w:pPr>
              <w:spacing w:after="0" w:line="240" w:lineRule="auto"/>
              <w:jc w:val="center"/>
              <w:rPr>
                <w:ins w:id="16423" w:author="Hardik Malhotra" w:date="2021-09-30T19:38:00Z"/>
                <w:rFonts w:ascii="Calibri" w:eastAsia="Times New Roman" w:hAnsi="Calibri" w:cs="Times New Roman"/>
                <w:color w:val="000000"/>
                <w:lang w:val="en-US"/>
              </w:rPr>
              <w:pPrChange w:id="16424" w:author="Hardik Malhotra" w:date="2021-09-30T21:48:00Z">
                <w:pPr>
                  <w:spacing w:after="0" w:line="240" w:lineRule="auto"/>
                  <w:jc w:val="right"/>
                </w:pPr>
              </w:pPrChange>
            </w:pPr>
            <w:ins w:id="16425" w:author="Hardik Malhotra" w:date="2021-09-30T19:38:00Z">
              <w:r w:rsidRPr="001848B0">
                <w:rPr>
                  <w:rFonts w:ascii="Calibri" w:eastAsia="Times New Roman" w:hAnsi="Calibri" w:cs="Times New Roman"/>
                  <w:color w:val="000000"/>
                  <w:lang w:val="en-US"/>
                </w:rPr>
                <w:t>86%</w:t>
              </w:r>
            </w:ins>
          </w:p>
        </w:tc>
        <w:tc>
          <w:tcPr>
            <w:tcW w:w="1022" w:type="dxa"/>
            <w:shd w:val="clear" w:color="auto" w:fill="auto"/>
            <w:noWrap/>
            <w:vAlign w:val="bottom"/>
            <w:hideMark/>
          </w:tcPr>
          <w:p w14:paraId="2B5EF9C4" w14:textId="77777777" w:rsidR="001848B0" w:rsidRPr="001848B0" w:rsidRDefault="001848B0" w:rsidP="005F21EC">
            <w:pPr>
              <w:spacing w:after="0" w:line="240" w:lineRule="auto"/>
              <w:jc w:val="center"/>
              <w:rPr>
                <w:ins w:id="16426" w:author="Hardik Malhotra" w:date="2021-09-30T19:38:00Z"/>
                <w:rFonts w:ascii="Calibri" w:eastAsia="Times New Roman" w:hAnsi="Calibri" w:cs="Times New Roman"/>
                <w:color w:val="000000"/>
                <w:lang w:val="en-US"/>
              </w:rPr>
              <w:pPrChange w:id="16427" w:author="Hardik Malhotra" w:date="2021-09-30T21:48:00Z">
                <w:pPr>
                  <w:spacing w:after="0" w:line="240" w:lineRule="auto"/>
                  <w:jc w:val="right"/>
                </w:pPr>
              </w:pPrChange>
            </w:pPr>
            <w:ins w:id="16428" w:author="Hardik Malhotra" w:date="2021-09-30T19:38:00Z">
              <w:r w:rsidRPr="001848B0">
                <w:rPr>
                  <w:rFonts w:ascii="Calibri" w:eastAsia="Times New Roman" w:hAnsi="Calibri" w:cs="Times New Roman"/>
                  <w:color w:val="000000"/>
                  <w:lang w:val="en-US"/>
                </w:rPr>
                <w:t>85%</w:t>
              </w:r>
            </w:ins>
          </w:p>
        </w:tc>
        <w:tc>
          <w:tcPr>
            <w:tcW w:w="1022" w:type="dxa"/>
            <w:shd w:val="clear" w:color="auto" w:fill="auto"/>
            <w:noWrap/>
            <w:vAlign w:val="bottom"/>
            <w:hideMark/>
          </w:tcPr>
          <w:p w14:paraId="75A0AF3D" w14:textId="77777777" w:rsidR="001848B0" w:rsidRPr="001848B0" w:rsidRDefault="001848B0" w:rsidP="005F21EC">
            <w:pPr>
              <w:spacing w:after="0" w:line="240" w:lineRule="auto"/>
              <w:jc w:val="center"/>
              <w:rPr>
                <w:ins w:id="16429" w:author="Hardik Malhotra" w:date="2021-09-30T19:38:00Z"/>
                <w:rFonts w:ascii="Calibri" w:eastAsia="Times New Roman" w:hAnsi="Calibri" w:cs="Times New Roman"/>
                <w:color w:val="000000"/>
                <w:lang w:val="en-US"/>
              </w:rPr>
              <w:pPrChange w:id="16430" w:author="Hardik Malhotra" w:date="2021-09-30T21:48:00Z">
                <w:pPr>
                  <w:spacing w:after="0" w:line="240" w:lineRule="auto"/>
                  <w:jc w:val="right"/>
                </w:pPr>
              </w:pPrChange>
            </w:pPr>
            <w:ins w:id="16431" w:author="Hardik Malhotra" w:date="2021-09-30T19:38:00Z">
              <w:r w:rsidRPr="001848B0">
                <w:rPr>
                  <w:rFonts w:ascii="Calibri" w:eastAsia="Times New Roman" w:hAnsi="Calibri" w:cs="Times New Roman"/>
                  <w:color w:val="000000"/>
                  <w:lang w:val="en-US"/>
                </w:rPr>
                <w:t>95%</w:t>
              </w:r>
            </w:ins>
          </w:p>
        </w:tc>
      </w:tr>
      <w:tr w:rsidR="001848B0" w:rsidRPr="001848B0" w14:paraId="4DBC5E6A" w14:textId="77777777" w:rsidTr="001848B0">
        <w:trPr>
          <w:trHeight w:val="304"/>
          <w:ins w:id="16432" w:author="Hardik Malhotra" w:date="2021-09-30T19:38:00Z"/>
        </w:trPr>
        <w:tc>
          <w:tcPr>
            <w:tcW w:w="4985" w:type="dxa"/>
            <w:shd w:val="clear" w:color="auto" w:fill="auto"/>
            <w:noWrap/>
            <w:vAlign w:val="bottom"/>
            <w:hideMark/>
          </w:tcPr>
          <w:p w14:paraId="4716F0E9" w14:textId="77777777" w:rsidR="001848B0" w:rsidRPr="001848B0" w:rsidRDefault="001848B0" w:rsidP="001848B0">
            <w:pPr>
              <w:spacing w:after="0" w:line="240" w:lineRule="auto"/>
              <w:rPr>
                <w:ins w:id="16433" w:author="Hardik Malhotra" w:date="2021-09-30T19:38:00Z"/>
                <w:rFonts w:ascii="Calibri" w:eastAsia="Times New Roman" w:hAnsi="Calibri" w:cs="Times New Roman"/>
                <w:color w:val="000000"/>
                <w:lang w:val="en-US"/>
              </w:rPr>
            </w:pPr>
            <w:ins w:id="16434" w:author="Hardik Malhotra" w:date="2021-09-30T19:38:00Z">
              <w:r w:rsidRPr="001848B0">
                <w:rPr>
                  <w:rFonts w:ascii="Calibri" w:eastAsia="Times New Roman" w:hAnsi="Calibri" w:cs="Times New Roman"/>
                  <w:color w:val="000000"/>
                  <w:lang w:val="en-US"/>
                </w:rPr>
                <w:t>Atul Ltd.</w:t>
              </w:r>
            </w:ins>
          </w:p>
        </w:tc>
        <w:tc>
          <w:tcPr>
            <w:tcW w:w="1022" w:type="dxa"/>
            <w:shd w:val="clear" w:color="auto" w:fill="auto"/>
            <w:noWrap/>
            <w:vAlign w:val="bottom"/>
            <w:hideMark/>
          </w:tcPr>
          <w:p w14:paraId="5624FCCD" w14:textId="77777777" w:rsidR="001848B0" w:rsidRPr="001848B0" w:rsidRDefault="001848B0" w:rsidP="005F21EC">
            <w:pPr>
              <w:spacing w:after="0" w:line="240" w:lineRule="auto"/>
              <w:jc w:val="center"/>
              <w:rPr>
                <w:ins w:id="16435" w:author="Hardik Malhotra" w:date="2021-09-30T19:38:00Z"/>
                <w:rFonts w:ascii="Calibri" w:eastAsia="Times New Roman" w:hAnsi="Calibri" w:cs="Times New Roman"/>
                <w:color w:val="000000"/>
                <w:lang w:val="en-US"/>
              </w:rPr>
              <w:pPrChange w:id="16436" w:author="Hardik Malhotra" w:date="2021-09-30T21:48:00Z">
                <w:pPr>
                  <w:spacing w:after="0" w:line="240" w:lineRule="auto"/>
                  <w:jc w:val="right"/>
                </w:pPr>
              </w:pPrChange>
            </w:pPr>
            <w:ins w:id="16437" w:author="Hardik Malhotra" w:date="2021-09-30T19:38:00Z">
              <w:r w:rsidRPr="001848B0">
                <w:rPr>
                  <w:rFonts w:ascii="Calibri" w:eastAsia="Times New Roman" w:hAnsi="Calibri" w:cs="Times New Roman"/>
                  <w:color w:val="000000"/>
                  <w:lang w:val="en-US"/>
                </w:rPr>
                <w:t>62%</w:t>
              </w:r>
            </w:ins>
          </w:p>
        </w:tc>
        <w:tc>
          <w:tcPr>
            <w:tcW w:w="1022" w:type="dxa"/>
            <w:shd w:val="clear" w:color="auto" w:fill="auto"/>
            <w:noWrap/>
            <w:vAlign w:val="bottom"/>
            <w:hideMark/>
          </w:tcPr>
          <w:p w14:paraId="64031C5D" w14:textId="77777777" w:rsidR="001848B0" w:rsidRPr="001848B0" w:rsidRDefault="001848B0" w:rsidP="005F21EC">
            <w:pPr>
              <w:spacing w:after="0" w:line="240" w:lineRule="auto"/>
              <w:jc w:val="center"/>
              <w:rPr>
                <w:ins w:id="16438" w:author="Hardik Malhotra" w:date="2021-09-30T19:38:00Z"/>
                <w:rFonts w:ascii="Calibri" w:eastAsia="Times New Roman" w:hAnsi="Calibri" w:cs="Times New Roman"/>
                <w:color w:val="000000"/>
                <w:lang w:val="en-US"/>
              </w:rPr>
              <w:pPrChange w:id="16439" w:author="Hardik Malhotra" w:date="2021-09-30T21:48:00Z">
                <w:pPr>
                  <w:spacing w:after="0" w:line="240" w:lineRule="auto"/>
                  <w:jc w:val="right"/>
                </w:pPr>
              </w:pPrChange>
            </w:pPr>
            <w:ins w:id="16440" w:author="Hardik Malhotra" w:date="2021-09-30T19:38:00Z">
              <w:r w:rsidRPr="001848B0">
                <w:rPr>
                  <w:rFonts w:ascii="Calibri" w:eastAsia="Times New Roman" w:hAnsi="Calibri" w:cs="Times New Roman"/>
                  <w:color w:val="000000"/>
                  <w:lang w:val="en-US"/>
                </w:rPr>
                <w:t>72%</w:t>
              </w:r>
            </w:ins>
          </w:p>
        </w:tc>
        <w:tc>
          <w:tcPr>
            <w:tcW w:w="1022" w:type="dxa"/>
            <w:shd w:val="clear" w:color="auto" w:fill="auto"/>
            <w:noWrap/>
            <w:vAlign w:val="bottom"/>
            <w:hideMark/>
          </w:tcPr>
          <w:p w14:paraId="6663F818" w14:textId="77777777" w:rsidR="001848B0" w:rsidRPr="001848B0" w:rsidRDefault="001848B0" w:rsidP="005F21EC">
            <w:pPr>
              <w:spacing w:after="0" w:line="240" w:lineRule="auto"/>
              <w:jc w:val="center"/>
              <w:rPr>
                <w:ins w:id="16441" w:author="Hardik Malhotra" w:date="2021-09-30T19:38:00Z"/>
                <w:rFonts w:ascii="Calibri" w:eastAsia="Times New Roman" w:hAnsi="Calibri" w:cs="Times New Roman"/>
                <w:color w:val="000000"/>
                <w:lang w:val="en-US"/>
              </w:rPr>
              <w:pPrChange w:id="16442" w:author="Hardik Malhotra" w:date="2021-09-30T21:48:00Z">
                <w:pPr>
                  <w:spacing w:after="0" w:line="240" w:lineRule="auto"/>
                  <w:jc w:val="right"/>
                </w:pPr>
              </w:pPrChange>
            </w:pPr>
            <w:ins w:id="16443" w:author="Hardik Malhotra" w:date="2021-09-30T19:38:00Z">
              <w:r w:rsidRPr="001848B0">
                <w:rPr>
                  <w:rFonts w:ascii="Calibri" w:eastAsia="Times New Roman" w:hAnsi="Calibri" w:cs="Times New Roman"/>
                  <w:color w:val="000000"/>
                  <w:lang w:val="en-US"/>
                </w:rPr>
                <w:t>80%</w:t>
              </w:r>
            </w:ins>
          </w:p>
        </w:tc>
        <w:tc>
          <w:tcPr>
            <w:tcW w:w="1022" w:type="dxa"/>
            <w:shd w:val="clear" w:color="auto" w:fill="auto"/>
            <w:noWrap/>
            <w:vAlign w:val="bottom"/>
            <w:hideMark/>
          </w:tcPr>
          <w:p w14:paraId="2431A888" w14:textId="77777777" w:rsidR="001848B0" w:rsidRPr="001848B0" w:rsidRDefault="001848B0" w:rsidP="005F21EC">
            <w:pPr>
              <w:spacing w:after="0" w:line="240" w:lineRule="auto"/>
              <w:jc w:val="center"/>
              <w:rPr>
                <w:ins w:id="16444" w:author="Hardik Malhotra" w:date="2021-09-30T19:38:00Z"/>
                <w:rFonts w:ascii="Calibri" w:eastAsia="Times New Roman" w:hAnsi="Calibri" w:cs="Times New Roman"/>
                <w:color w:val="000000"/>
                <w:lang w:val="en-US"/>
              </w:rPr>
              <w:pPrChange w:id="16445" w:author="Hardik Malhotra" w:date="2021-09-30T21:48:00Z">
                <w:pPr>
                  <w:spacing w:after="0" w:line="240" w:lineRule="auto"/>
                  <w:jc w:val="right"/>
                </w:pPr>
              </w:pPrChange>
            </w:pPr>
            <w:ins w:id="16446" w:author="Hardik Malhotra" w:date="2021-09-30T19:38:00Z">
              <w:r w:rsidRPr="001848B0">
                <w:rPr>
                  <w:rFonts w:ascii="Calibri" w:eastAsia="Times New Roman" w:hAnsi="Calibri" w:cs="Times New Roman"/>
                  <w:color w:val="000000"/>
                  <w:lang w:val="en-US"/>
                </w:rPr>
                <w:t>88%</w:t>
              </w:r>
            </w:ins>
          </w:p>
        </w:tc>
        <w:tc>
          <w:tcPr>
            <w:tcW w:w="1022" w:type="dxa"/>
            <w:shd w:val="clear" w:color="auto" w:fill="auto"/>
            <w:noWrap/>
            <w:vAlign w:val="bottom"/>
            <w:hideMark/>
          </w:tcPr>
          <w:p w14:paraId="201B2DE5" w14:textId="77777777" w:rsidR="001848B0" w:rsidRPr="001848B0" w:rsidRDefault="001848B0" w:rsidP="005F21EC">
            <w:pPr>
              <w:spacing w:after="0" w:line="240" w:lineRule="auto"/>
              <w:jc w:val="center"/>
              <w:rPr>
                <w:ins w:id="16447" w:author="Hardik Malhotra" w:date="2021-09-30T19:38:00Z"/>
                <w:rFonts w:ascii="Calibri" w:eastAsia="Times New Roman" w:hAnsi="Calibri" w:cs="Times New Roman"/>
                <w:color w:val="000000"/>
                <w:lang w:val="en-US"/>
              </w:rPr>
              <w:pPrChange w:id="16448" w:author="Hardik Malhotra" w:date="2021-09-30T21:48:00Z">
                <w:pPr>
                  <w:spacing w:after="0" w:line="240" w:lineRule="auto"/>
                  <w:jc w:val="right"/>
                </w:pPr>
              </w:pPrChange>
            </w:pPr>
            <w:ins w:id="16449" w:author="Hardik Malhotra" w:date="2021-09-30T19:38:00Z">
              <w:r w:rsidRPr="001848B0">
                <w:rPr>
                  <w:rFonts w:ascii="Calibri" w:eastAsia="Times New Roman" w:hAnsi="Calibri" w:cs="Times New Roman"/>
                  <w:color w:val="000000"/>
                  <w:lang w:val="en-US"/>
                </w:rPr>
                <w:t>90%</w:t>
              </w:r>
            </w:ins>
          </w:p>
        </w:tc>
      </w:tr>
      <w:tr w:rsidR="001848B0" w:rsidRPr="001848B0" w14:paraId="09010313" w14:textId="77777777" w:rsidTr="001848B0">
        <w:trPr>
          <w:trHeight w:val="304"/>
          <w:ins w:id="16450" w:author="Hardik Malhotra" w:date="2021-09-30T19:38:00Z"/>
        </w:trPr>
        <w:tc>
          <w:tcPr>
            <w:tcW w:w="4985" w:type="dxa"/>
            <w:shd w:val="clear" w:color="auto" w:fill="auto"/>
            <w:noWrap/>
            <w:vAlign w:val="bottom"/>
            <w:hideMark/>
          </w:tcPr>
          <w:p w14:paraId="4E7EF980" w14:textId="77777777" w:rsidR="001848B0" w:rsidRPr="001848B0" w:rsidRDefault="001848B0" w:rsidP="001848B0">
            <w:pPr>
              <w:spacing w:after="0" w:line="240" w:lineRule="auto"/>
              <w:rPr>
                <w:ins w:id="16451" w:author="Hardik Malhotra" w:date="2021-09-30T19:38:00Z"/>
                <w:rFonts w:ascii="Calibri" w:eastAsia="Times New Roman" w:hAnsi="Calibri" w:cs="Times New Roman"/>
                <w:color w:val="000000"/>
                <w:lang w:val="en-US"/>
              </w:rPr>
            </w:pPr>
            <w:ins w:id="16452" w:author="Hardik Malhotra" w:date="2021-09-30T19:38:00Z">
              <w:r w:rsidRPr="001848B0">
                <w:rPr>
                  <w:rFonts w:ascii="Calibri" w:eastAsia="Times New Roman" w:hAnsi="Calibri" w:cs="Times New Roman"/>
                  <w:color w:val="000000"/>
                  <w:lang w:val="en-US"/>
                </w:rPr>
                <w:t>Chang Chung Plastics Co Ltd</w:t>
              </w:r>
            </w:ins>
          </w:p>
        </w:tc>
        <w:tc>
          <w:tcPr>
            <w:tcW w:w="1022" w:type="dxa"/>
            <w:shd w:val="clear" w:color="auto" w:fill="auto"/>
            <w:noWrap/>
            <w:vAlign w:val="bottom"/>
            <w:hideMark/>
          </w:tcPr>
          <w:p w14:paraId="78367A0A" w14:textId="77777777" w:rsidR="001848B0" w:rsidRPr="001848B0" w:rsidRDefault="001848B0" w:rsidP="005F21EC">
            <w:pPr>
              <w:spacing w:after="0" w:line="240" w:lineRule="auto"/>
              <w:jc w:val="center"/>
              <w:rPr>
                <w:ins w:id="16453" w:author="Hardik Malhotra" w:date="2021-09-30T19:38:00Z"/>
                <w:rFonts w:ascii="Calibri" w:eastAsia="Times New Roman" w:hAnsi="Calibri" w:cs="Times New Roman"/>
                <w:color w:val="000000"/>
                <w:lang w:val="en-US"/>
              </w:rPr>
              <w:pPrChange w:id="16454" w:author="Hardik Malhotra" w:date="2021-09-30T21:48:00Z">
                <w:pPr>
                  <w:spacing w:after="0" w:line="240" w:lineRule="auto"/>
                  <w:jc w:val="right"/>
                </w:pPr>
              </w:pPrChange>
            </w:pPr>
            <w:ins w:id="16455" w:author="Hardik Malhotra" w:date="2021-09-30T19:38:00Z">
              <w:r w:rsidRPr="001848B0">
                <w:rPr>
                  <w:rFonts w:ascii="Calibri" w:eastAsia="Times New Roman" w:hAnsi="Calibri" w:cs="Times New Roman"/>
                  <w:color w:val="000000"/>
                  <w:lang w:val="en-US"/>
                </w:rPr>
                <w:t>73%</w:t>
              </w:r>
            </w:ins>
          </w:p>
        </w:tc>
        <w:tc>
          <w:tcPr>
            <w:tcW w:w="1022" w:type="dxa"/>
            <w:shd w:val="clear" w:color="auto" w:fill="auto"/>
            <w:noWrap/>
            <w:vAlign w:val="bottom"/>
            <w:hideMark/>
          </w:tcPr>
          <w:p w14:paraId="5CF4C9F7" w14:textId="77777777" w:rsidR="001848B0" w:rsidRPr="001848B0" w:rsidRDefault="001848B0" w:rsidP="005F21EC">
            <w:pPr>
              <w:spacing w:after="0" w:line="240" w:lineRule="auto"/>
              <w:jc w:val="center"/>
              <w:rPr>
                <w:ins w:id="16456" w:author="Hardik Malhotra" w:date="2021-09-30T19:38:00Z"/>
                <w:rFonts w:ascii="Calibri" w:eastAsia="Times New Roman" w:hAnsi="Calibri" w:cs="Times New Roman"/>
                <w:color w:val="000000"/>
                <w:lang w:val="en-US"/>
              </w:rPr>
              <w:pPrChange w:id="16457" w:author="Hardik Malhotra" w:date="2021-09-30T21:48:00Z">
                <w:pPr>
                  <w:spacing w:after="0" w:line="240" w:lineRule="auto"/>
                  <w:jc w:val="right"/>
                </w:pPr>
              </w:pPrChange>
            </w:pPr>
            <w:ins w:id="16458" w:author="Hardik Malhotra" w:date="2021-09-30T19:38:00Z">
              <w:r w:rsidRPr="001848B0">
                <w:rPr>
                  <w:rFonts w:ascii="Calibri" w:eastAsia="Times New Roman" w:hAnsi="Calibri" w:cs="Times New Roman"/>
                  <w:color w:val="000000"/>
                  <w:lang w:val="en-US"/>
                </w:rPr>
                <w:t>69%</w:t>
              </w:r>
            </w:ins>
          </w:p>
        </w:tc>
        <w:tc>
          <w:tcPr>
            <w:tcW w:w="1022" w:type="dxa"/>
            <w:shd w:val="clear" w:color="auto" w:fill="auto"/>
            <w:noWrap/>
            <w:vAlign w:val="bottom"/>
            <w:hideMark/>
          </w:tcPr>
          <w:p w14:paraId="35F4FE25" w14:textId="77777777" w:rsidR="001848B0" w:rsidRPr="001848B0" w:rsidRDefault="001848B0" w:rsidP="005F21EC">
            <w:pPr>
              <w:spacing w:after="0" w:line="240" w:lineRule="auto"/>
              <w:jc w:val="center"/>
              <w:rPr>
                <w:ins w:id="16459" w:author="Hardik Malhotra" w:date="2021-09-30T19:38:00Z"/>
                <w:rFonts w:ascii="Calibri" w:eastAsia="Times New Roman" w:hAnsi="Calibri" w:cs="Times New Roman"/>
                <w:color w:val="000000"/>
                <w:lang w:val="en-US"/>
              </w:rPr>
              <w:pPrChange w:id="16460" w:author="Hardik Malhotra" w:date="2021-09-30T21:48:00Z">
                <w:pPr>
                  <w:spacing w:after="0" w:line="240" w:lineRule="auto"/>
                  <w:jc w:val="right"/>
                </w:pPr>
              </w:pPrChange>
            </w:pPr>
            <w:ins w:id="16461" w:author="Hardik Malhotra" w:date="2021-09-30T19:38:00Z">
              <w:r w:rsidRPr="001848B0">
                <w:rPr>
                  <w:rFonts w:ascii="Calibri" w:eastAsia="Times New Roman" w:hAnsi="Calibri" w:cs="Times New Roman"/>
                  <w:color w:val="000000"/>
                  <w:lang w:val="en-US"/>
                </w:rPr>
                <w:t>77%</w:t>
              </w:r>
            </w:ins>
          </w:p>
        </w:tc>
        <w:tc>
          <w:tcPr>
            <w:tcW w:w="1022" w:type="dxa"/>
            <w:shd w:val="clear" w:color="auto" w:fill="auto"/>
            <w:noWrap/>
            <w:vAlign w:val="bottom"/>
            <w:hideMark/>
          </w:tcPr>
          <w:p w14:paraId="12C69D1F" w14:textId="77777777" w:rsidR="001848B0" w:rsidRPr="001848B0" w:rsidRDefault="001848B0" w:rsidP="005F21EC">
            <w:pPr>
              <w:spacing w:after="0" w:line="240" w:lineRule="auto"/>
              <w:jc w:val="center"/>
              <w:rPr>
                <w:ins w:id="16462" w:author="Hardik Malhotra" w:date="2021-09-30T19:38:00Z"/>
                <w:rFonts w:ascii="Calibri" w:eastAsia="Times New Roman" w:hAnsi="Calibri" w:cs="Times New Roman"/>
                <w:color w:val="000000"/>
                <w:lang w:val="en-US"/>
              </w:rPr>
              <w:pPrChange w:id="16463" w:author="Hardik Malhotra" w:date="2021-09-30T21:48:00Z">
                <w:pPr>
                  <w:spacing w:after="0" w:line="240" w:lineRule="auto"/>
                  <w:jc w:val="right"/>
                </w:pPr>
              </w:pPrChange>
            </w:pPr>
            <w:ins w:id="16464" w:author="Hardik Malhotra" w:date="2021-09-30T19:38:00Z">
              <w:r w:rsidRPr="001848B0">
                <w:rPr>
                  <w:rFonts w:ascii="Calibri" w:eastAsia="Times New Roman" w:hAnsi="Calibri" w:cs="Times New Roman"/>
                  <w:color w:val="000000"/>
                  <w:lang w:val="en-US"/>
                </w:rPr>
                <w:t>80%</w:t>
              </w:r>
            </w:ins>
          </w:p>
        </w:tc>
        <w:tc>
          <w:tcPr>
            <w:tcW w:w="1022" w:type="dxa"/>
            <w:shd w:val="clear" w:color="auto" w:fill="auto"/>
            <w:noWrap/>
            <w:vAlign w:val="bottom"/>
            <w:hideMark/>
          </w:tcPr>
          <w:p w14:paraId="68867345" w14:textId="77777777" w:rsidR="001848B0" w:rsidRPr="001848B0" w:rsidRDefault="001848B0" w:rsidP="005F21EC">
            <w:pPr>
              <w:spacing w:after="0" w:line="240" w:lineRule="auto"/>
              <w:jc w:val="center"/>
              <w:rPr>
                <w:ins w:id="16465" w:author="Hardik Malhotra" w:date="2021-09-30T19:38:00Z"/>
                <w:rFonts w:ascii="Calibri" w:eastAsia="Times New Roman" w:hAnsi="Calibri" w:cs="Times New Roman"/>
                <w:color w:val="000000"/>
                <w:lang w:val="en-US"/>
              </w:rPr>
              <w:pPrChange w:id="16466" w:author="Hardik Malhotra" w:date="2021-09-30T21:48:00Z">
                <w:pPr>
                  <w:spacing w:after="0" w:line="240" w:lineRule="auto"/>
                  <w:jc w:val="right"/>
                </w:pPr>
              </w:pPrChange>
            </w:pPr>
            <w:ins w:id="16467" w:author="Hardik Malhotra" w:date="2021-09-30T19:38:00Z">
              <w:r w:rsidRPr="001848B0">
                <w:rPr>
                  <w:rFonts w:ascii="Calibri" w:eastAsia="Times New Roman" w:hAnsi="Calibri" w:cs="Times New Roman"/>
                  <w:color w:val="000000"/>
                  <w:lang w:val="en-US"/>
                </w:rPr>
                <w:t>90%</w:t>
              </w:r>
            </w:ins>
          </w:p>
        </w:tc>
      </w:tr>
      <w:tr w:rsidR="001848B0" w:rsidRPr="001848B0" w14:paraId="2FA4C121" w14:textId="77777777" w:rsidTr="001848B0">
        <w:trPr>
          <w:trHeight w:val="304"/>
          <w:ins w:id="16468" w:author="Hardik Malhotra" w:date="2021-09-30T19:38:00Z"/>
        </w:trPr>
        <w:tc>
          <w:tcPr>
            <w:tcW w:w="4985" w:type="dxa"/>
            <w:shd w:val="clear" w:color="auto" w:fill="auto"/>
            <w:noWrap/>
            <w:vAlign w:val="bottom"/>
            <w:hideMark/>
          </w:tcPr>
          <w:p w14:paraId="06DF9DB0" w14:textId="77777777" w:rsidR="001848B0" w:rsidRPr="001848B0" w:rsidRDefault="001848B0" w:rsidP="001848B0">
            <w:pPr>
              <w:spacing w:after="0" w:line="240" w:lineRule="auto"/>
              <w:rPr>
                <w:ins w:id="16469" w:author="Hardik Malhotra" w:date="2021-09-30T19:38:00Z"/>
                <w:rFonts w:ascii="Calibri" w:eastAsia="Times New Roman" w:hAnsi="Calibri" w:cs="Times New Roman"/>
                <w:color w:val="000000"/>
                <w:lang w:val="en-US"/>
              </w:rPr>
            </w:pPr>
            <w:ins w:id="16470" w:author="Hardik Malhotra" w:date="2021-09-30T19:38:00Z">
              <w:r w:rsidRPr="001848B0">
                <w:rPr>
                  <w:rFonts w:ascii="Calibri" w:eastAsia="Times New Roman" w:hAnsi="Calibri" w:cs="Times New Roman"/>
                  <w:color w:val="000000"/>
                  <w:lang w:val="en-US"/>
                </w:rPr>
                <w:t>Changchun Chemical (Jiangsu) Co., Ltd.</w:t>
              </w:r>
            </w:ins>
          </w:p>
        </w:tc>
        <w:tc>
          <w:tcPr>
            <w:tcW w:w="1022" w:type="dxa"/>
            <w:shd w:val="clear" w:color="auto" w:fill="auto"/>
            <w:noWrap/>
            <w:vAlign w:val="bottom"/>
            <w:hideMark/>
          </w:tcPr>
          <w:p w14:paraId="4BB11BBD" w14:textId="77777777" w:rsidR="001848B0" w:rsidRPr="001848B0" w:rsidRDefault="001848B0" w:rsidP="005F21EC">
            <w:pPr>
              <w:spacing w:after="0" w:line="240" w:lineRule="auto"/>
              <w:jc w:val="center"/>
              <w:rPr>
                <w:ins w:id="16471" w:author="Hardik Malhotra" w:date="2021-09-30T19:38:00Z"/>
                <w:rFonts w:ascii="Calibri" w:eastAsia="Times New Roman" w:hAnsi="Calibri" w:cs="Times New Roman"/>
                <w:color w:val="000000"/>
                <w:lang w:val="en-US"/>
              </w:rPr>
              <w:pPrChange w:id="16472" w:author="Hardik Malhotra" w:date="2021-09-30T21:48:00Z">
                <w:pPr>
                  <w:spacing w:after="0" w:line="240" w:lineRule="auto"/>
                  <w:jc w:val="right"/>
                </w:pPr>
              </w:pPrChange>
            </w:pPr>
            <w:ins w:id="16473" w:author="Hardik Malhotra" w:date="2021-09-30T19:38:00Z">
              <w:r w:rsidRPr="001848B0">
                <w:rPr>
                  <w:rFonts w:ascii="Calibri" w:eastAsia="Times New Roman" w:hAnsi="Calibri" w:cs="Times New Roman"/>
                  <w:color w:val="000000"/>
                  <w:lang w:val="en-US"/>
                </w:rPr>
                <w:t>86%</w:t>
              </w:r>
            </w:ins>
          </w:p>
        </w:tc>
        <w:tc>
          <w:tcPr>
            <w:tcW w:w="1022" w:type="dxa"/>
            <w:shd w:val="clear" w:color="auto" w:fill="auto"/>
            <w:noWrap/>
            <w:vAlign w:val="bottom"/>
            <w:hideMark/>
          </w:tcPr>
          <w:p w14:paraId="64820157" w14:textId="77777777" w:rsidR="001848B0" w:rsidRPr="001848B0" w:rsidRDefault="001848B0" w:rsidP="005F21EC">
            <w:pPr>
              <w:spacing w:after="0" w:line="240" w:lineRule="auto"/>
              <w:jc w:val="center"/>
              <w:rPr>
                <w:ins w:id="16474" w:author="Hardik Malhotra" w:date="2021-09-30T19:38:00Z"/>
                <w:rFonts w:ascii="Calibri" w:eastAsia="Times New Roman" w:hAnsi="Calibri" w:cs="Times New Roman"/>
                <w:color w:val="000000"/>
                <w:lang w:val="en-US"/>
              </w:rPr>
              <w:pPrChange w:id="16475" w:author="Hardik Malhotra" w:date="2021-09-30T21:48:00Z">
                <w:pPr>
                  <w:spacing w:after="0" w:line="240" w:lineRule="auto"/>
                  <w:jc w:val="right"/>
                </w:pPr>
              </w:pPrChange>
            </w:pPr>
            <w:ins w:id="16476" w:author="Hardik Malhotra" w:date="2021-09-30T19:38:00Z">
              <w:r w:rsidRPr="001848B0">
                <w:rPr>
                  <w:rFonts w:ascii="Calibri" w:eastAsia="Times New Roman" w:hAnsi="Calibri" w:cs="Times New Roman"/>
                  <w:color w:val="000000"/>
                  <w:lang w:val="en-US"/>
                </w:rPr>
                <w:t>76%</w:t>
              </w:r>
            </w:ins>
          </w:p>
        </w:tc>
        <w:tc>
          <w:tcPr>
            <w:tcW w:w="1022" w:type="dxa"/>
            <w:shd w:val="clear" w:color="auto" w:fill="auto"/>
            <w:noWrap/>
            <w:vAlign w:val="bottom"/>
            <w:hideMark/>
          </w:tcPr>
          <w:p w14:paraId="6A7A6515" w14:textId="77777777" w:rsidR="001848B0" w:rsidRPr="001848B0" w:rsidRDefault="001848B0" w:rsidP="005F21EC">
            <w:pPr>
              <w:spacing w:after="0" w:line="240" w:lineRule="auto"/>
              <w:jc w:val="center"/>
              <w:rPr>
                <w:ins w:id="16477" w:author="Hardik Malhotra" w:date="2021-09-30T19:38:00Z"/>
                <w:rFonts w:ascii="Calibri" w:eastAsia="Times New Roman" w:hAnsi="Calibri" w:cs="Times New Roman"/>
                <w:color w:val="000000"/>
                <w:lang w:val="en-US"/>
              </w:rPr>
              <w:pPrChange w:id="16478" w:author="Hardik Malhotra" w:date="2021-09-30T21:48:00Z">
                <w:pPr>
                  <w:spacing w:after="0" w:line="240" w:lineRule="auto"/>
                  <w:jc w:val="right"/>
                </w:pPr>
              </w:pPrChange>
            </w:pPr>
            <w:ins w:id="16479" w:author="Hardik Malhotra" w:date="2021-09-30T19:38:00Z">
              <w:r w:rsidRPr="001848B0">
                <w:rPr>
                  <w:rFonts w:ascii="Calibri" w:eastAsia="Times New Roman" w:hAnsi="Calibri" w:cs="Times New Roman"/>
                  <w:color w:val="000000"/>
                  <w:lang w:val="en-US"/>
                </w:rPr>
                <w:t>80%</w:t>
              </w:r>
            </w:ins>
          </w:p>
        </w:tc>
        <w:tc>
          <w:tcPr>
            <w:tcW w:w="1022" w:type="dxa"/>
            <w:shd w:val="clear" w:color="auto" w:fill="auto"/>
            <w:noWrap/>
            <w:vAlign w:val="bottom"/>
            <w:hideMark/>
          </w:tcPr>
          <w:p w14:paraId="7484C7D8" w14:textId="77777777" w:rsidR="001848B0" w:rsidRPr="001848B0" w:rsidRDefault="001848B0" w:rsidP="005F21EC">
            <w:pPr>
              <w:spacing w:after="0" w:line="240" w:lineRule="auto"/>
              <w:jc w:val="center"/>
              <w:rPr>
                <w:ins w:id="16480" w:author="Hardik Malhotra" w:date="2021-09-30T19:38:00Z"/>
                <w:rFonts w:ascii="Calibri" w:eastAsia="Times New Roman" w:hAnsi="Calibri" w:cs="Times New Roman"/>
                <w:color w:val="000000"/>
                <w:lang w:val="en-US"/>
              </w:rPr>
              <w:pPrChange w:id="16481" w:author="Hardik Malhotra" w:date="2021-09-30T21:48:00Z">
                <w:pPr>
                  <w:spacing w:after="0" w:line="240" w:lineRule="auto"/>
                  <w:jc w:val="right"/>
                </w:pPr>
              </w:pPrChange>
            </w:pPr>
            <w:ins w:id="16482" w:author="Hardik Malhotra" w:date="2021-09-30T19:38:00Z">
              <w:r w:rsidRPr="001848B0">
                <w:rPr>
                  <w:rFonts w:ascii="Calibri" w:eastAsia="Times New Roman" w:hAnsi="Calibri" w:cs="Times New Roman"/>
                  <w:color w:val="000000"/>
                  <w:lang w:val="en-US"/>
                </w:rPr>
                <w:t>78%</w:t>
              </w:r>
            </w:ins>
          </w:p>
        </w:tc>
        <w:tc>
          <w:tcPr>
            <w:tcW w:w="1022" w:type="dxa"/>
            <w:shd w:val="clear" w:color="auto" w:fill="auto"/>
            <w:noWrap/>
            <w:vAlign w:val="bottom"/>
            <w:hideMark/>
          </w:tcPr>
          <w:p w14:paraId="24F394EB" w14:textId="77777777" w:rsidR="001848B0" w:rsidRPr="001848B0" w:rsidRDefault="001848B0" w:rsidP="005F21EC">
            <w:pPr>
              <w:spacing w:after="0" w:line="240" w:lineRule="auto"/>
              <w:jc w:val="center"/>
              <w:rPr>
                <w:ins w:id="16483" w:author="Hardik Malhotra" w:date="2021-09-30T19:38:00Z"/>
                <w:rFonts w:ascii="Calibri" w:eastAsia="Times New Roman" w:hAnsi="Calibri" w:cs="Times New Roman"/>
                <w:color w:val="000000"/>
                <w:lang w:val="en-US"/>
              </w:rPr>
              <w:pPrChange w:id="16484" w:author="Hardik Malhotra" w:date="2021-09-30T21:48:00Z">
                <w:pPr>
                  <w:spacing w:after="0" w:line="240" w:lineRule="auto"/>
                  <w:jc w:val="right"/>
                </w:pPr>
              </w:pPrChange>
            </w:pPr>
            <w:ins w:id="16485" w:author="Hardik Malhotra" w:date="2021-09-30T19:38:00Z">
              <w:r w:rsidRPr="001848B0">
                <w:rPr>
                  <w:rFonts w:ascii="Calibri" w:eastAsia="Times New Roman" w:hAnsi="Calibri" w:cs="Times New Roman"/>
                  <w:color w:val="000000"/>
                  <w:lang w:val="en-US"/>
                </w:rPr>
                <w:t>90%</w:t>
              </w:r>
            </w:ins>
          </w:p>
        </w:tc>
      </w:tr>
      <w:tr w:rsidR="001848B0" w:rsidRPr="001848B0" w14:paraId="4CD84D72" w14:textId="77777777" w:rsidTr="001848B0">
        <w:trPr>
          <w:trHeight w:val="304"/>
          <w:ins w:id="16486" w:author="Hardik Malhotra" w:date="2021-09-30T19:38:00Z"/>
        </w:trPr>
        <w:tc>
          <w:tcPr>
            <w:tcW w:w="4985" w:type="dxa"/>
            <w:shd w:val="clear" w:color="auto" w:fill="auto"/>
            <w:noWrap/>
            <w:vAlign w:val="bottom"/>
            <w:hideMark/>
          </w:tcPr>
          <w:p w14:paraId="5E91ECF2" w14:textId="77777777" w:rsidR="001848B0" w:rsidRPr="001848B0" w:rsidRDefault="001848B0" w:rsidP="001848B0">
            <w:pPr>
              <w:spacing w:after="0" w:line="240" w:lineRule="auto"/>
              <w:rPr>
                <w:ins w:id="16487" w:author="Hardik Malhotra" w:date="2021-09-30T19:38:00Z"/>
                <w:rFonts w:ascii="Calibri" w:eastAsia="Times New Roman" w:hAnsi="Calibri" w:cs="Times New Roman"/>
                <w:color w:val="000000"/>
                <w:lang w:val="en-US"/>
              </w:rPr>
            </w:pPr>
            <w:ins w:id="16488" w:author="Hardik Malhotra" w:date="2021-09-30T19:38:00Z">
              <w:r w:rsidRPr="001848B0">
                <w:rPr>
                  <w:rFonts w:ascii="Calibri" w:eastAsia="Times New Roman" w:hAnsi="Calibri" w:cs="Times New Roman"/>
                  <w:color w:val="000000"/>
                  <w:lang w:val="en-US"/>
                </w:rPr>
                <w:t>Ciech Sarzyna</w:t>
              </w:r>
            </w:ins>
          </w:p>
        </w:tc>
        <w:tc>
          <w:tcPr>
            <w:tcW w:w="1022" w:type="dxa"/>
            <w:shd w:val="clear" w:color="auto" w:fill="auto"/>
            <w:noWrap/>
            <w:vAlign w:val="bottom"/>
            <w:hideMark/>
          </w:tcPr>
          <w:p w14:paraId="1F3BF794" w14:textId="77777777" w:rsidR="001848B0" w:rsidRPr="001848B0" w:rsidRDefault="001848B0" w:rsidP="005F21EC">
            <w:pPr>
              <w:spacing w:after="0" w:line="240" w:lineRule="auto"/>
              <w:jc w:val="center"/>
              <w:rPr>
                <w:ins w:id="16489" w:author="Hardik Malhotra" w:date="2021-09-30T19:38:00Z"/>
                <w:rFonts w:ascii="Calibri" w:eastAsia="Times New Roman" w:hAnsi="Calibri" w:cs="Times New Roman"/>
                <w:color w:val="000000"/>
                <w:lang w:val="en-US"/>
              </w:rPr>
              <w:pPrChange w:id="16490" w:author="Hardik Malhotra" w:date="2021-09-30T21:48:00Z">
                <w:pPr>
                  <w:spacing w:after="0" w:line="240" w:lineRule="auto"/>
                  <w:jc w:val="right"/>
                </w:pPr>
              </w:pPrChange>
            </w:pPr>
            <w:ins w:id="16491" w:author="Hardik Malhotra" w:date="2021-09-30T19:38:00Z">
              <w:r w:rsidRPr="001848B0">
                <w:rPr>
                  <w:rFonts w:ascii="Calibri" w:eastAsia="Times New Roman" w:hAnsi="Calibri" w:cs="Times New Roman"/>
                  <w:color w:val="000000"/>
                  <w:lang w:val="en-US"/>
                </w:rPr>
                <w:t>65%</w:t>
              </w:r>
            </w:ins>
          </w:p>
        </w:tc>
        <w:tc>
          <w:tcPr>
            <w:tcW w:w="1022" w:type="dxa"/>
            <w:shd w:val="clear" w:color="auto" w:fill="auto"/>
            <w:noWrap/>
            <w:vAlign w:val="bottom"/>
            <w:hideMark/>
          </w:tcPr>
          <w:p w14:paraId="5A959F50" w14:textId="77777777" w:rsidR="001848B0" w:rsidRPr="001848B0" w:rsidRDefault="001848B0" w:rsidP="005F21EC">
            <w:pPr>
              <w:spacing w:after="0" w:line="240" w:lineRule="auto"/>
              <w:jc w:val="center"/>
              <w:rPr>
                <w:ins w:id="16492" w:author="Hardik Malhotra" w:date="2021-09-30T19:38:00Z"/>
                <w:rFonts w:ascii="Calibri" w:eastAsia="Times New Roman" w:hAnsi="Calibri" w:cs="Times New Roman"/>
                <w:color w:val="000000"/>
                <w:lang w:val="en-US"/>
              </w:rPr>
              <w:pPrChange w:id="16493" w:author="Hardik Malhotra" w:date="2021-09-30T21:48:00Z">
                <w:pPr>
                  <w:spacing w:after="0" w:line="240" w:lineRule="auto"/>
                  <w:jc w:val="right"/>
                </w:pPr>
              </w:pPrChange>
            </w:pPr>
            <w:ins w:id="16494" w:author="Hardik Malhotra" w:date="2021-09-30T19:38:00Z">
              <w:r w:rsidRPr="001848B0">
                <w:rPr>
                  <w:rFonts w:ascii="Calibri" w:eastAsia="Times New Roman" w:hAnsi="Calibri" w:cs="Times New Roman"/>
                  <w:color w:val="000000"/>
                  <w:lang w:val="en-US"/>
                </w:rPr>
                <w:t>68%</w:t>
              </w:r>
            </w:ins>
          </w:p>
        </w:tc>
        <w:tc>
          <w:tcPr>
            <w:tcW w:w="1022" w:type="dxa"/>
            <w:shd w:val="clear" w:color="auto" w:fill="auto"/>
            <w:noWrap/>
            <w:vAlign w:val="bottom"/>
            <w:hideMark/>
          </w:tcPr>
          <w:p w14:paraId="390DA2E5" w14:textId="77777777" w:rsidR="001848B0" w:rsidRPr="001848B0" w:rsidRDefault="001848B0" w:rsidP="005F21EC">
            <w:pPr>
              <w:spacing w:after="0" w:line="240" w:lineRule="auto"/>
              <w:jc w:val="center"/>
              <w:rPr>
                <w:ins w:id="16495" w:author="Hardik Malhotra" w:date="2021-09-30T19:38:00Z"/>
                <w:rFonts w:ascii="Calibri" w:eastAsia="Times New Roman" w:hAnsi="Calibri" w:cs="Times New Roman"/>
                <w:color w:val="000000"/>
                <w:lang w:val="en-US"/>
              </w:rPr>
              <w:pPrChange w:id="16496" w:author="Hardik Malhotra" w:date="2021-09-30T21:48:00Z">
                <w:pPr>
                  <w:spacing w:after="0" w:line="240" w:lineRule="auto"/>
                  <w:jc w:val="right"/>
                </w:pPr>
              </w:pPrChange>
            </w:pPr>
            <w:ins w:id="16497" w:author="Hardik Malhotra" w:date="2021-09-30T19:38:00Z">
              <w:r w:rsidRPr="001848B0">
                <w:rPr>
                  <w:rFonts w:ascii="Calibri" w:eastAsia="Times New Roman" w:hAnsi="Calibri" w:cs="Times New Roman"/>
                  <w:color w:val="000000"/>
                  <w:lang w:val="en-US"/>
                </w:rPr>
                <w:t>78%</w:t>
              </w:r>
            </w:ins>
          </w:p>
        </w:tc>
        <w:tc>
          <w:tcPr>
            <w:tcW w:w="1022" w:type="dxa"/>
            <w:shd w:val="clear" w:color="auto" w:fill="auto"/>
            <w:noWrap/>
            <w:vAlign w:val="bottom"/>
            <w:hideMark/>
          </w:tcPr>
          <w:p w14:paraId="5B2EF512" w14:textId="77777777" w:rsidR="001848B0" w:rsidRPr="001848B0" w:rsidRDefault="001848B0" w:rsidP="005F21EC">
            <w:pPr>
              <w:spacing w:after="0" w:line="240" w:lineRule="auto"/>
              <w:jc w:val="center"/>
              <w:rPr>
                <w:ins w:id="16498" w:author="Hardik Malhotra" w:date="2021-09-30T19:38:00Z"/>
                <w:rFonts w:ascii="Calibri" w:eastAsia="Times New Roman" w:hAnsi="Calibri" w:cs="Times New Roman"/>
                <w:color w:val="000000"/>
                <w:lang w:val="en-US"/>
              </w:rPr>
              <w:pPrChange w:id="16499" w:author="Hardik Malhotra" w:date="2021-09-30T21:48:00Z">
                <w:pPr>
                  <w:spacing w:after="0" w:line="240" w:lineRule="auto"/>
                  <w:jc w:val="right"/>
                </w:pPr>
              </w:pPrChange>
            </w:pPr>
            <w:ins w:id="16500" w:author="Hardik Malhotra" w:date="2021-09-30T19:38:00Z">
              <w:r w:rsidRPr="001848B0">
                <w:rPr>
                  <w:rFonts w:ascii="Calibri" w:eastAsia="Times New Roman" w:hAnsi="Calibri" w:cs="Times New Roman"/>
                  <w:color w:val="000000"/>
                  <w:lang w:val="en-US"/>
                </w:rPr>
                <w:t>80%</w:t>
              </w:r>
            </w:ins>
          </w:p>
        </w:tc>
        <w:tc>
          <w:tcPr>
            <w:tcW w:w="1022" w:type="dxa"/>
            <w:shd w:val="clear" w:color="auto" w:fill="auto"/>
            <w:noWrap/>
            <w:vAlign w:val="bottom"/>
            <w:hideMark/>
          </w:tcPr>
          <w:p w14:paraId="337C9120" w14:textId="77777777" w:rsidR="001848B0" w:rsidRPr="001848B0" w:rsidRDefault="001848B0" w:rsidP="005F21EC">
            <w:pPr>
              <w:spacing w:after="0" w:line="240" w:lineRule="auto"/>
              <w:jc w:val="center"/>
              <w:rPr>
                <w:ins w:id="16501" w:author="Hardik Malhotra" w:date="2021-09-30T19:38:00Z"/>
                <w:rFonts w:ascii="Calibri" w:eastAsia="Times New Roman" w:hAnsi="Calibri" w:cs="Times New Roman"/>
                <w:color w:val="000000"/>
                <w:lang w:val="en-US"/>
              </w:rPr>
              <w:pPrChange w:id="16502" w:author="Hardik Malhotra" w:date="2021-09-30T21:48:00Z">
                <w:pPr>
                  <w:spacing w:after="0" w:line="240" w:lineRule="auto"/>
                  <w:jc w:val="right"/>
                </w:pPr>
              </w:pPrChange>
            </w:pPr>
            <w:ins w:id="16503" w:author="Hardik Malhotra" w:date="2021-09-30T19:38:00Z">
              <w:r w:rsidRPr="001848B0">
                <w:rPr>
                  <w:rFonts w:ascii="Calibri" w:eastAsia="Times New Roman" w:hAnsi="Calibri" w:cs="Times New Roman"/>
                  <w:color w:val="000000"/>
                  <w:lang w:val="en-US"/>
                </w:rPr>
                <w:t>88%</w:t>
              </w:r>
            </w:ins>
          </w:p>
        </w:tc>
      </w:tr>
      <w:tr w:rsidR="001848B0" w:rsidRPr="001848B0" w14:paraId="0E876853" w14:textId="77777777" w:rsidTr="001848B0">
        <w:trPr>
          <w:trHeight w:val="304"/>
          <w:ins w:id="16504" w:author="Hardik Malhotra" w:date="2021-09-30T19:38:00Z"/>
        </w:trPr>
        <w:tc>
          <w:tcPr>
            <w:tcW w:w="4985" w:type="dxa"/>
            <w:shd w:val="clear" w:color="auto" w:fill="auto"/>
            <w:noWrap/>
            <w:vAlign w:val="bottom"/>
            <w:hideMark/>
          </w:tcPr>
          <w:p w14:paraId="211FD992" w14:textId="77777777" w:rsidR="001848B0" w:rsidRPr="001848B0" w:rsidRDefault="001848B0" w:rsidP="001848B0">
            <w:pPr>
              <w:spacing w:after="0" w:line="240" w:lineRule="auto"/>
              <w:rPr>
                <w:ins w:id="16505" w:author="Hardik Malhotra" w:date="2021-09-30T19:38:00Z"/>
                <w:rFonts w:ascii="Calibri" w:eastAsia="Times New Roman" w:hAnsi="Calibri" w:cs="Times New Roman"/>
                <w:color w:val="000000"/>
                <w:lang w:val="en-US"/>
              </w:rPr>
            </w:pPr>
            <w:ins w:id="16506" w:author="Hardik Malhotra" w:date="2021-09-30T19:38:00Z">
              <w:r w:rsidRPr="001848B0">
                <w:rPr>
                  <w:rFonts w:ascii="Calibri" w:eastAsia="Times New Roman" w:hAnsi="Calibri" w:cs="Times New Roman"/>
                  <w:color w:val="000000"/>
                  <w:lang w:val="en-US"/>
                </w:rPr>
                <w:t>Dalian Qihua New Material Co. Ltd.</w:t>
              </w:r>
            </w:ins>
          </w:p>
        </w:tc>
        <w:tc>
          <w:tcPr>
            <w:tcW w:w="1022" w:type="dxa"/>
            <w:shd w:val="clear" w:color="auto" w:fill="auto"/>
            <w:noWrap/>
            <w:vAlign w:val="bottom"/>
            <w:hideMark/>
          </w:tcPr>
          <w:p w14:paraId="5DEA70A2" w14:textId="77777777" w:rsidR="001848B0" w:rsidRPr="001848B0" w:rsidRDefault="001848B0" w:rsidP="005F21EC">
            <w:pPr>
              <w:spacing w:after="0" w:line="240" w:lineRule="auto"/>
              <w:jc w:val="center"/>
              <w:rPr>
                <w:ins w:id="16507" w:author="Hardik Malhotra" w:date="2021-09-30T19:38:00Z"/>
                <w:rFonts w:ascii="Calibri" w:eastAsia="Times New Roman" w:hAnsi="Calibri" w:cs="Times New Roman"/>
                <w:color w:val="000000"/>
                <w:lang w:val="en-US"/>
              </w:rPr>
              <w:pPrChange w:id="16508" w:author="Hardik Malhotra" w:date="2021-09-30T21:48:00Z">
                <w:pPr>
                  <w:spacing w:after="0" w:line="240" w:lineRule="auto"/>
                  <w:jc w:val="right"/>
                </w:pPr>
              </w:pPrChange>
            </w:pPr>
            <w:ins w:id="16509" w:author="Hardik Malhotra" w:date="2021-09-30T19:38:00Z">
              <w:r w:rsidRPr="001848B0">
                <w:rPr>
                  <w:rFonts w:ascii="Calibri" w:eastAsia="Times New Roman" w:hAnsi="Calibri" w:cs="Times New Roman"/>
                  <w:color w:val="000000"/>
                  <w:lang w:val="en-US"/>
                </w:rPr>
                <w:t>83%</w:t>
              </w:r>
            </w:ins>
          </w:p>
        </w:tc>
        <w:tc>
          <w:tcPr>
            <w:tcW w:w="1022" w:type="dxa"/>
            <w:shd w:val="clear" w:color="auto" w:fill="auto"/>
            <w:noWrap/>
            <w:vAlign w:val="bottom"/>
            <w:hideMark/>
          </w:tcPr>
          <w:p w14:paraId="05EFD258" w14:textId="77777777" w:rsidR="001848B0" w:rsidRPr="001848B0" w:rsidRDefault="001848B0" w:rsidP="005F21EC">
            <w:pPr>
              <w:spacing w:after="0" w:line="240" w:lineRule="auto"/>
              <w:jc w:val="center"/>
              <w:rPr>
                <w:ins w:id="16510" w:author="Hardik Malhotra" w:date="2021-09-30T19:38:00Z"/>
                <w:rFonts w:ascii="Calibri" w:eastAsia="Times New Roman" w:hAnsi="Calibri" w:cs="Times New Roman"/>
                <w:color w:val="000000"/>
                <w:lang w:val="en-US"/>
              </w:rPr>
              <w:pPrChange w:id="16511" w:author="Hardik Malhotra" w:date="2021-09-30T21:48:00Z">
                <w:pPr>
                  <w:spacing w:after="0" w:line="240" w:lineRule="auto"/>
                  <w:jc w:val="right"/>
                </w:pPr>
              </w:pPrChange>
            </w:pPr>
            <w:ins w:id="16512" w:author="Hardik Malhotra" w:date="2021-09-30T19:38:00Z">
              <w:r w:rsidRPr="001848B0">
                <w:rPr>
                  <w:rFonts w:ascii="Calibri" w:eastAsia="Times New Roman" w:hAnsi="Calibri" w:cs="Times New Roman"/>
                  <w:color w:val="000000"/>
                  <w:lang w:val="en-US"/>
                </w:rPr>
                <w:t>81%</w:t>
              </w:r>
            </w:ins>
          </w:p>
        </w:tc>
        <w:tc>
          <w:tcPr>
            <w:tcW w:w="1022" w:type="dxa"/>
            <w:shd w:val="clear" w:color="auto" w:fill="auto"/>
            <w:noWrap/>
            <w:vAlign w:val="bottom"/>
            <w:hideMark/>
          </w:tcPr>
          <w:p w14:paraId="5C652520" w14:textId="77777777" w:rsidR="001848B0" w:rsidRPr="001848B0" w:rsidRDefault="001848B0" w:rsidP="005F21EC">
            <w:pPr>
              <w:spacing w:after="0" w:line="240" w:lineRule="auto"/>
              <w:jc w:val="center"/>
              <w:rPr>
                <w:ins w:id="16513" w:author="Hardik Malhotra" w:date="2021-09-30T19:38:00Z"/>
                <w:rFonts w:ascii="Calibri" w:eastAsia="Times New Roman" w:hAnsi="Calibri" w:cs="Times New Roman"/>
                <w:color w:val="000000"/>
                <w:lang w:val="en-US"/>
              </w:rPr>
              <w:pPrChange w:id="16514" w:author="Hardik Malhotra" w:date="2021-09-30T21:48:00Z">
                <w:pPr>
                  <w:spacing w:after="0" w:line="240" w:lineRule="auto"/>
                  <w:jc w:val="right"/>
                </w:pPr>
              </w:pPrChange>
            </w:pPr>
            <w:ins w:id="16515" w:author="Hardik Malhotra" w:date="2021-09-30T19:38:00Z">
              <w:r w:rsidRPr="001848B0">
                <w:rPr>
                  <w:rFonts w:ascii="Calibri" w:eastAsia="Times New Roman" w:hAnsi="Calibri" w:cs="Times New Roman"/>
                  <w:color w:val="000000"/>
                  <w:lang w:val="en-US"/>
                </w:rPr>
                <w:t>80%</w:t>
              </w:r>
            </w:ins>
          </w:p>
        </w:tc>
        <w:tc>
          <w:tcPr>
            <w:tcW w:w="1022" w:type="dxa"/>
            <w:shd w:val="clear" w:color="auto" w:fill="auto"/>
            <w:noWrap/>
            <w:vAlign w:val="bottom"/>
            <w:hideMark/>
          </w:tcPr>
          <w:p w14:paraId="2F4E2E71" w14:textId="77777777" w:rsidR="001848B0" w:rsidRPr="001848B0" w:rsidRDefault="001848B0" w:rsidP="005F21EC">
            <w:pPr>
              <w:spacing w:after="0" w:line="240" w:lineRule="auto"/>
              <w:jc w:val="center"/>
              <w:rPr>
                <w:ins w:id="16516" w:author="Hardik Malhotra" w:date="2021-09-30T19:38:00Z"/>
                <w:rFonts w:ascii="Calibri" w:eastAsia="Times New Roman" w:hAnsi="Calibri" w:cs="Times New Roman"/>
                <w:color w:val="000000"/>
                <w:lang w:val="en-US"/>
              </w:rPr>
              <w:pPrChange w:id="16517" w:author="Hardik Malhotra" w:date="2021-09-30T21:48:00Z">
                <w:pPr>
                  <w:spacing w:after="0" w:line="240" w:lineRule="auto"/>
                  <w:jc w:val="right"/>
                </w:pPr>
              </w:pPrChange>
            </w:pPr>
            <w:ins w:id="16518" w:author="Hardik Malhotra" w:date="2021-09-30T19:38:00Z">
              <w:r w:rsidRPr="001848B0">
                <w:rPr>
                  <w:rFonts w:ascii="Calibri" w:eastAsia="Times New Roman" w:hAnsi="Calibri" w:cs="Times New Roman"/>
                  <w:color w:val="000000"/>
                  <w:lang w:val="en-US"/>
                </w:rPr>
                <w:t>78%</w:t>
              </w:r>
            </w:ins>
          </w:p>
        </w:tc>
        <w:tc>
          <w:tcPr>
            <w:tcW w:w="1022" w:type="dxa"/>
            <w:shd w:val="clear" w:color="auto" w:fill="auto"/>
            <w:noWrap/>
            <w:vAlign w:val="bottom"/>
            <w:hideMark/>
          </w:tcPr>
          <w:p w14:paraId="65587B84" w14:textId="77777777" w:rsidR="001848B0" w:rsidRPr="001848B0" w:rsidRDefault="001848B0" w:rsidP="005F21EC">
            <w:pPr>
              <w:spacing w:after="0" w:line="240" w:lineRule="auto"/>
              <w:jc w:val="center"/>
              <w:rPr>
                <w:ins w:id="16519" w:author="Hardik Malhotra" w:date="2021-09-30T19:38:00Z"/>
                <w:rFonts w:ascii="Calibri" w:eastAsia="Times New Roman" w:hAnsi="Calibri" w:cs="Times New Roman"/>
                <w:color w:val="000000"/>
                <w:lang w:val="en-US"/>
              </w:rPr>
              <w:pPrChange w:id="16520" w:author="Hardik Malhotra" w:date="2021-09-30T21:48:00Z">
                <w:pPr>
                  <w:spacing w:after="0" w:line="240" w:lineRule="auto"/>
                  <w:jc w:val="right"/>
                </w:pPr>
              </w:pPrChange>
            </w:pPr>
            <w:ins w:id="16521" w:author="Hardik Malhotra" w:date="2021-09-30T19:38:00Z">
              <w:r w:rsidRPr="001848B0">
                <w:rPr>
                  <w:rFonts w:ascii="Calibri" w:eastAsia="Times New Roman" w:hAnsi="Calibri" w:cs="Times New Roman"/>
                  <w:color w:val="000000"/>
                  <w:lang w:val="en-US"/>
                </w:rPr>
                <w:t>90%</w:t>
              </w:r>
            </w:ins>
          </w:p>
        </w:tc>
      </w:tr>
      <w:tr w:rsidR="001848B0" w:rsidRPr="001848B0" w14:paraId="29E03811" w14:textId="77777777" w:rsidTr="001848B0">
        <w:trPr>
          <w:trHeight w:val="304"/>
          <w:ins w:id="16522" w:author="Hardik Malhotra" w:date="2021-09-30T19:38:00Z"/>
        </w:trPr>
        <w:tc>
          <w:tcPr>
            <w:tcW w:w="4985" w:type="dxa"/>
            <w:shd w:val="clear" w:color="auto" w:fill="auto"/>
            <w:noWrap/>
            <w:vAlign w:val="bottom"/>
            <w:hideMark/>
          </w:tcPr>
          <w:p w14:paraId="7BB9E4CE" w14:textId="77777777" w:rsidR="001848B0" w:rsidRPr="001848B0" w:rsidRDefault="001848B0" w:rsidP="001848B0">
            <w:pPr>
              <w:spacing w:after="0" w:line="240" w:lineRule="auto"/>
              <w:rPr>
                <w:ins w:id="16523" w:author="Hardik Malhotra" w:date="2021-09-30T19:38:00Z"/>
                <w:rFonts w:ascii="Calibri" w:eastAsia="Times New Roman" w:hAnsi="Calibri" w:cs="Times New Roman"/>
                <w:color w:val="000000"/>
                <w:lang w:val="en-US"/>
              </w:rPr>
            </w:pPr>
            <w:ins w:id="16524" w:author="Hardik Malhotra" w:date="2021-09-30T19:38:00Z">
              <w:r w:rsidRPr="001848B0">
                <w:rPr>
                  <w:rFonts w:ascii="Calibri" w:eastAsia="Times New Roman" w:hAnsi="Calibri" w:cs="Times New Roman"/>
                  <w:color w:val="000000"/>
                  <w:lang w:val="en-US"/>
                </w:rPr>
                <w:t>Grasim Industries Ltd.</w:t>
              </w:r>
            </w:ins>
          </w:p>
        </w:tc>
        <w:tc>
          <w:tcPr>
            <w:tcW w:w="1022" w:type="dxa"/>
            <w:shd w:val="clear" w:color="auto" w:fill="auto"/>
            <w:noWrap/>
            <w:vAlign w:val="bottom"/>
            <w:hideMark/>
          </w:tcPr>
          <w:p w14:paraId="258BBCEE" w14:textId="77777777" w:rsidR="001848B0" w:rsidRPr="001848B0" w:rsidRDefault="001848B0" w:rsidP="005F21EC">
            <w:pPr>
              <w:spacing w:after="0" w:line="240" w:lineRule="auto"/>
              <w:jc w:val="center"/>
              <w:rPr>
                <w:ins w:id="16525" w:author="Hardik Malhotra" w:date="2021-09-30T19:38:00Z"/>
                <w:rFonts w:ascii="Calibri" w:eastAsia="Times New Roman" w:hAnsi="Calibri" w:cs="Times New Roman"/>
                <w:color w:val="000000"/>
                <w:lang w:val="en-US"/>
              </w:rPr>
              <w:pPrChange w:id="16526" w:author="Hardik Malhotra" w:date="2021-09-30T21:48:00Z">
                <w:pPr>
                  <w:spacing w:after="0" w:line="240" w:lineRule="auto"/>
                  <w:jc w:val="right"/>
                </w:pPr>
              </w:pPrChange>
            </w:pPr>
            <w:ins w:id="16527" w:author="Hardik Malhotra" w:date="2021-09-30T19:38:00Z">
              <w:r w:rsidRPr="001848B0">
                <w:rPr>
                  <w:rFonts w:ascii="Calibri" w:eastAsia="Times New Roman" w:hAnsi="Calibri" w:cs="Times New Roman"/>
                  <w:color w:val="000000"/>
                  <w:lang w:val="en-US"/>
                </w:rPr>
                <w:t>64%</w:t>
              </w:r>
            </w:ins>
          </w:p>
        </w:tc>
        <w:tc>
          <w:tcPr>
            <w:tcW w:w="1022" w:type="dxa"/>
            <w:shd w:val="clear" w:color="auto" w:fill="auto"/>
            <w:noWrap/>
            <w:vAlign w:val="bottom"/>
            <w:hideMark/>
          </w:tcPr>
          <w:p w14:paraId="7CDBC74E" w14:textId="77777777" w:rsidR="001848B0" w:rsidRPr="001848B0" w:rsidRDefault="001848B0" w:rsidP="005F21EC">
            <w:pPr>
              <w:spacing w:after="0" w:line="240" w:lineRule="auto"/>
              <w:jc w:val="center"/>
              <w:rPr>
                <w:ins w:id="16528" w:author="Hardik Malhotra" w:date="2021-09-30T19:38:00Z"/>
                <w:rFonts w:ascii="Calibri" w:eastAsia="Times New Roman" w:hAnsi="Calibri" w:cs="Times New Roman"/>
                <w:color w:val="000000"/>
                <w:lang w:val="en-US"/>
              </w:rPr>
              <w:pPrChange w:id="16529" w:author="Hardik Malhotra" w:date="2021-09-30T21:48:00Z">
                <w:pPr>
                  <w:spacing w:after="0" w:line="240" w:lineRule="auto"/>
                  <w:jc w:val="right"/>
                </w:pPr>
              </w:pPrChange>
            </w:pPr>
            <w:ins w:id="16530" w:author="Hardik Malhotra" w:date="2021-09-30T19:38:00Z">
              <w:r w:rsidRPr="001848B0">
                <w:rPr>
                  <w:rFonts w:ascii="Calibri" w:eastAsia="Times New Roman" w:hAnsi="Calibri" w:cs="Times New Roman"/>
                  <w:color w:val="000000"/>
                  <w:lang w:val="en-US"/>
                </w:rPr>
                <w:t>75%</w:t>
              </w:r>
            </w:ins>
          </w:p>
        </w:tc>
        <w:tc>
          <w:tcPr>
            <w:tcW w:w="1022" w:type="dxa"/>
            <w:shd w:val="clear" w:color="auto" w:fill="auto"/>
            <w:noWrap/>
            <w:vAlign w:val="bottom"/>
            <w:hideMark/>
          </w:tcPr>
          <w:p w14:paraId="1679FB2B" w14:textId="77777777" w:rsidR="001848B0" w:rsidRPr="001848B0" w:rsidRDefault="001848B0" w:rsidP="005F21EC">
            <w:pPr>
              <w:spacing w:after="0" w:line="240" w:lineRule="auto"/>
              <w:jc w:val="center"/>
              <w:rPr>
                <w:ins w:id="16531" w:author="Hardik Malhotra" w:date="2021-09-30T19:38:00Z"/>
                <w:rFonts w:ascii="Calibri" w:eastAsia="Times New Roman" w:hAnsi="Calibri" w:cs="Times New Roman"/>
                <w:color w:val="000000"/>
                <w:lang w:val="en-US"/>
              </w:rPr>
              <w:pPrChange w:id="16532" w:author="Hardik Malhotra" w:date="2021-09-30T21:48:00Z">
                <w:pPr>
                  <w:spacing w:after="0" w:line="240" w:lineRule="auto"/>
                  <w:jc w:val="right"/>
                </w:pPr>
              </w:pPrChange>
            </w:pPr>
            <w:ins w:id="16533" w:author="Hardik Malhotra" w:date="2021-09-30T19:38:00Z">
              <w:r w:rsidRPr="001848B0">
                <w:rPr>
                  <w:rFonts w:ascii="Calibri" w:eastAsia="Times New Roman" w:hAnsi="Calibri" w:cs="Times New Roman"/>
                  <w:color w:val="000000"/>
                  <w:lang w:val="en-US"/>
                </w:rPr>
                <w:t>75%</w:t>
              </w:r>
            </w:ins>
          </w:p>
        </w:tc>
        <w:tc>
          <w:tcPr>
            <w:tcW w:w="1022" w:type="dxa"/>
            <w:shd w:val="clear" w:color="auto" w:fill="auto"/>
            <w:noWrap/>
            <w:vAlign w:val="bottom"/>
            <w:hideMark/>
          </w:tcPr>
          <w:p w14:paraId="60A54F99" w14:textId="77777777" w:rsidR="001848B0" w:rsidRPr="001848B0" w:rsidRDefault="001848B0" w:rsidP="005F21EC">
            <w:pPr>
              <w:spacing w:after="0" w:line="240" w:lineRule="auto"/>
              <w:jc w:val="center"/>
              <w:rPr>
                <w:ins w:id="16534" w:author="Hardik Malhotra" w:date="2021-09-30T19:38:00Z"/>
                <w:rFonts w:ascii="Calibri" w:eastAsia="Times New Roman" w:hAnsi="Calibri" w:cs="Times New Roman"/>
                <w:color w:val="000000"/>
                <w:lang w:val="en-US"/>
              </w:rPr>
              <w:pPrChange w:id="16535" w:author="Hardik Malhotra" w:date="2021-09-30T21:48:00Z">
                <w:pPr>
                  <w:spacing w:after="0" w:line="240" w:lineRule="auto"/>
                  <w:jc w:val="right"/>
                </w:pPr>
              </w:pPrChange>
            </w:pPr>
            <w:ins w:id="16536" w:author="Hardik Malhotra" w:date="2021-09-30T19:38:00Z">
              <w:r w:rsidRPr="001848B0">
                <w:rPr>
                  <w:rFonts w:ascii="Calibri" w:eastAsia="Times New Roman" w:hAnsi="Calibri" w:cs="Times New Roman"/>
                  <w:color w:val="000000"/>
                  <w:lang w:val="en-US"/>
                </w:rPr>
                <w:t>85%</w:t>
              </w:r>
            </w:ins>
          </w:p>
        </w:tc>
        <w:tc>
          <w:tcPr>
            <w:tcW w:w="1022" w:type="dxa"/>
            <w:shd w:val="clear" w:color="auto" w:fill="auto"/>
            <w:noWrap/>
            <w:vAlign w:val="bottom"/>
            <w:hideMark/>
          </w:tcPr>
          <w:p w14:paraId="40EB9C84" w14:textId="77777777" w:rsidR="001848B0" w:rsidRPr="001848B0" w:rsidRDefault="001848B0" w:rsidP="005F21EC">
            <w:pPr>
              <w:spacing w:after="0" w:line="240" w:lineRule="auto"/>
              <w:jc w:val="center"/>
              <w:rPr>
                <w:ins w:id="16537" w:author="Hardik Malhotra" w:date="2021-09-30T19:38:00Z"/>
                <w:rFonts w:ascii="Calibri" w:eastAsia="Times New Roman" w:hAnsi="Calibri" w:cs="Times New Roman"/>
                <w:color w:val="000000"/>
                <w:lang w:val="en-US"/>
              </w:rPr>
              <w:pPrChange w:id="16538" w:author="Hardik Malhotra" w:date="2021-09-30T21:48:00Z">
                <w:pPr>
                  <w:spacing w:after="0" w:line="240" w:lineRule="auto"/>
                  <w:jc w:val="right"/>
                </w:pPr>
              </w:pPrChange>
            </w:pPr>
            <w:ins w:id="16539" w:author="Hardik Malhotra" w:date="2021-09-30T19:38:00Z">
              <w:r w:rsidRPr="001848B0">
                <w:rPr>
                  <w:rFonts w:ascii="Calibri" w:eastAsia="Times New Roman" w:hAnsi="Calibri" w:cs="Times New Roman"/>
                  <w:color w:val="000000"/>
                  <w:lang w:val="en-US"/>
                </w:rPr>
                <w:t>90%</w:t>
              </w:r>
            </w:ins>
          </w:p>
        </w:tc>
      </w:tr>
      <w:tr w:rsidR="001848B0" w:rsidRPr="001848B0" w14:paraId="6216505B" w14:textId="77777777" w:rsidTr="001848B0">
        <w:trPr>
          <w:trHeight w:val="304"/>
          <w:ins w:id="16540" w:author="Hardik Malhotra" w:date="2021-09-30T19:38:00Z"/>
        </w:trPr>
        <w:tc>
          <w:tcPr>
            <w:tcW w:w="4985" w:type="dxa"/>
            <w:shd w:val="clear" w:color="auto" w:fill="auto"/>
            <w:noWrap/>
            <w:vAlign w:val="bottom"/>
            <w:hideMark/>
          </w:tcPr>
          <w:p w14:paraId="19D39BED" w14:textId="77777777" w:rsidR="001848B0" w:rsidRPr="001848B0" w:rsidRDefault="001848B0" w:rsidP="001848B0">
            <w:pPr>
              <w:spacing w:after="0" w:line="240" w:lineRule="auto"/>
              <w:rPr>
                <w:ins w:id="16541" w:author="Hardik Malhotra" w:date="2021-09-30T19:38:00Z"/>
                <w:rFonts w:ascii="Calibri" w:eastAsia="Times New Roman" w:hAnsi="Calibri" w:cs="Times New Roman"/>
                <w:color w:val="000000"/>
                <w:lang w:val="en-US"/>
              </w:rPr>
            </w:pPr>
            <w:ins w:id="16542" w:author="Hardik Malhotra" w:date="2021-09-30T19:38:00Z">
              <w:r w:rsidRPr="001848B0">
                <w:rPr>
                  <w:rFonts w:ascii="Calibri" w:eastAsia="Times New Roman" w:hAnsi="Calibri" w:cs="Times New Roman"/>
                  <w:color w:val="000000"/>
                  <w:lang w:val="en-US"/>
                </w:rPr>
                <w:t>Hexion Inc.</w:t>
              </w:r>
            </w:ins>
          </w:p>
        </w:tc>
        <w:tc>
          <w:tcPr>
            <w:tcW w:w="1022" w:type="dxa"/>
            <w:shd w:val="clear" w:color="auto" w:fill="auto"/>
            <w:noWrap/>
            <w:vAlign w:val="bottom"/>
            <w:hideMark/>
          </w:tcPr>
          <w:p w14:paraId="66118BF7" w14:textId="77777777" w:rsidR="001848B0" w:rsidRPr="001848B0" w:rsidRDefault="001848B0" w:rsidP="005F21EC">
            <w:pPr>
              <w:spacing w:after="0" w:line="240" w:lineRule="auto"/>
              <w:jc w:val="center"/>
              <w:rPr>
                <w:ins w:id="16543" w:author="Hardik Malhotra" w:date="2021-09-30T19:38:00Z"/>
                <w:rFonts w:ascii="Calibri" w:eastAsia="Times New Roman" w:hAnsi="Calibri" w:cs="Times New Roman"/>
                <w:color w:val="000000"/>
                <w:lang w:val="en-US"/>
              </w:rPr>
              <w:pPrChange w:id="16544" w:author="Hardik Malhotra" w:date="2021-09-30T21:48:00Z">
                <w:pPr>
                  <w:spacing w:after="0" w:line="240" w:lineRule="auto"/>
                  <w:jc w:val="right"/>
                </w:pPr>
              </w:pPrChange>
            </w:pPr>
            <w:ins w:id="16545" w:author="Hardik Malhotra" w:date="2021-09-30T19:38:00Z">
              <w:r w:rsidRPr="001848B0">
                <w:rPr>
                  <w:rFonts w:ascii="Calibri" w:eastAsia="Times New Roman" w:hAnsi="Calibri" w:cs="Times New Roman"/>
                  <w:color w:val="000000"/>
                  <w:lang w:val="en-US"/>
                </w:rPr>
                <w:t>77%</w:t>
              </w:r>
            </w:ins>
          </w:p>
        </w:tc>
        <w:tc>
          <w:tcPr>
            <w:tcW w:w="1022" w:type="dxa"/>
            <w:shd w:val="clear" w:color="auto" w:fill="auto"/>
            <w:noWrap/>
            <w:vAlign w:val="bottom"/>
            <w:hideMark/>
          </w:tcPr>
          <w:p w14:paraId="4A337DC3" w14:textId="77777777" w:rsidR="001848B0" w:rsidRPr="001848B0" w:rsidRDefault="001848B0" w:rsidP="005F21EC">
            <w:pPr>
              <w:spacing w:after="0" w:line="240" w:lineRule="auto"/>
              <w:jc w:val="center"/>
              <w:rPr>
                <w:ins w:id="16546" w:author="Hardik Malhotra" w:date="2021-09-30T19:38:00Z"/>
                <w:rFonts w:ascii="Calibri" w:eastAsia="Times New Roman" w:hAnsi="Calibri" w:cs="Times New Roman"/>
                <w:color w:val="000000"/>
                <w:lang w:val="en-US"/>
              </w:rPr>
              <w:pPrChange w:id="16547" w:author="Hardik Malhotra" w:date="2021-09-30T21:48:00Z">
                <w:pPr>
                  <w:spacing w:after="0" w:line="240" w:lineRule="auto"/>
                  <w:jc w:val="right"/>
                </w:pPr>
              </w:pPrChange>
            </w:pPr>
            <w:ins w:id="16548" w:author="Hardik Malhotra" w:date="2021-09-30T19:38:00Z">
              <w:r w:rsidRPr="001848B0">
                <w:rPr>
                  <w:rFonts w:ascii="Calibri" w:eastAsia="Times New Roman" w:hAnsi="Calibri" w:cs="Times New Roman"/>
                  <w:color w:val="000000"/>
                  <w:lang w:val="en-US"/>
                </w:rPr>
                <w:t>70%</w:t>
              </w:r>
            </w:ins>
          </w:p>
        </w:tc>
        <w:tc>
          <w:tcPr>
            <w:tcW w:w="1022" w:type="dxa"/>
            <w:shd w:val="clear" w:color="auto" w:fill="auto"/>
            <w:noWrap/>
            <w:vAlign w:val="bottom"/>
            <w:hideMark/>
          </w:tcPr>
          <w:p w14:paraId="346C856C" w14:textId="77777777" w:rsidR="001848B0" w:rsidRPr="001848B0" w:rsidRDefault="001848B0" w:rsidP="005F21EC">
            <w:pPr>
              <w:spacing w:after="0" w:line="240" w:lineRule="auto"/>
              <w:jc w:val="center"/>
              <w:rPr>
                <w:ins w:id="16549" w:author="Hardik Malhotra" w:date="2021-09-30T19:38:00Z"/>
                <w:rFonts w:ascii="Calibri" w:eastAsia="Times New Roman" w:hAnsi="Calibri" w:cs="Times New Roman"/>
                <w:color w:val="000000"/>
                <w:lang w:val="en-US"/>
              </w:rPr>
              <w:pPrChange w:id="16550" w:author="Hardik Malhotra" w:date="2021-09-30T21:48:00Z">
                <w:pPr>
                  <w:spacing w:after="0" w:line="240" w:lineRule="auto"/>
                  <w:jc w:val="right"/>
                </w:pPr>
              </w:pPrChange>
            </w:pPr>
            <w:ins w:id="16551" w:author="Hardik Malhotra" w:date="2021-09-30T19:38:00Z">
              <w:r w:rsidRPr="001848B0">
                <w:rPr>
                  <w:rFonts w:ascii="Calibri" w:eastAsia="Times New Roman" w:hAnsi="Calibri" w:cs="Times New Roman"/>
                  <w:color w:val="000000"/>
                  <w:lang w:val="en-US"/>
                </w:rPr>
                <w:t>75%</w:t>
              </w:r>
            </w:ins>
          </w:p>
        </w:tc>
        <w:tc>
          <w:tcPr>
            <w:tcW w:w="1022" w:type="dxa"/>
            <w:shd w:val="clear" w:color="auto" w:fill="auto"/>
            <w:noWrap/>
            <w:vAlign w:val="bottom"/>
            <w:hideMark/>
          </w:tcPr>
          <w:p w14:paraId="42474312" w14:textId="77777777" w:rsidR="001848B0" w:rsidRPr="001848B0" w:rsidRDefault="001848B0" w:rsidP="005F21EC">
            <w:pPr>
              <w:spacing w:after="0" w:line="240" w:lineRule="auto"/>
              <w:jc w:val="center"/>
              <w:rPr>
                <w:ins w:id="16552" w:author="Hardik Malhotra" w:date="2021-09-30T19:38:00Z"/>
                <w:rFonts w:ascii="Calibri" w:eastAsia="Times New Roman" w:hAnsi="Calibri" w:cs="Times New Roman"/>
                <w:color w:val="000000"/>
                <w:lang w:val="en-US"/>
              </w:rPr>
              <w:pPrChange w:id="16553" w:author="Hardik Malhotra" w:date="2021-09-30T21:48:00Z">
                <w:pPr>
                  <w:spacing w:after="0" w:line="240" w:lineRule="auto"/>
                  <w:jc w:val="right"/>
                </w:pPr>
              </w:pPrChange>
            </w:pPr>
            <w:ins w:id="16554" w:author="Hardik Malhotra" w:date="2021-09-30T19:38:00Z">
              <w:r w:rsidRPr="001848B0">
                <w:rPr>
                  <w:rFonts w:ascii="Calibri" w:eastAsia="Times New Roman" w:hAnsi="Calibri" w:cs="Times New Roman"/>
                  <w:color w:val="000000"/>
                  <w:lang w:val="en-US"/>
                </w:rPr>
                <w:t>81%</w:t>
              </w:r>
            </w:ins>
          </w:p>
        </w:tc>
        <w:tc>
          <w:tcPr>
            <w:tcW w:w="1022" w:type="dxa"/>
            <w:shd w:val="clear" w:color="auto" w:fill="auto"/>
            <w:noWrap/>
            <w:vAlign w:val="bottom"/>
            <w:hideMark/>
          </w:tcPr>
          <w:p w14:paraId="42E4E447" w14:textId="77777777" w:rsidR="001848B0" w:rsidRPr="001848B0" w:rsidRDefault="001848B0" w:rsidP="005F21EC">
            <w:pPr>
              <w:spacing w:after="0" w:line="240" w:lineRule="auto"/>
              <w:jc w:val="center"/>
              <w:rPr>
                <w:ins w:id="16555" w:author="Hardik Malhotra" w:date="2021-09-30T19:38:00Z"/>
                <w:rFonts w:ascii="Calibri" w:eastAsia="Times New Roman" w:hAnsi="Calibri" w:cs="Times New Roman"/>
                <w:color w:val="000000"/>
                <w:lang w:val="en-US"/>
              </w:rPr>
              <w:pPrChange w:id="16556" w:author="Hardik Malhotra" w:date="2021-09-30T21:48:00Z">
                <w:pPr>
                  <w:spacing w:after="0" w:line="240" w:lineRule="auto"/>
                  <w:jc w:val="right"/>
                </w:pPr>
              </w:pPrChange>
            </w:pPr>
            <w:ins w:id="16557" w:author="Hardik Malhotra" w:date="2021-09-30T19:38:00Z">
              <w:r w:rsidRPr="001848B0">
                <w:rPr>
                  <w:rFonts w:ascii="Calibri" w:eastAsia="Times New Roman" w:hAnsi="Calibri" w:cs="Times New Roman"/>
                  <w:color w:val="000000"/>
                  <w:lang w:val="en-US"/>
                </w:rPr>
                <w:t>91%</w:t>
              </w:r>
            </w:ins>
          </w:p>
        </w:tc>
      </w:tr>
      <w:tr w:rsidR="001848B0" w:rsidRPr="001848B0" w14:paraId="0FEE41E0" w14:textId="77777777" w:rsidTr="001848B0">
        <w:trPr>
          <w:trHeight w:val="304"/>
          <w:ins w:id="16558" w:author="Hardik Malhotra" w:date="2021-09-30T19:38:00Z"/>
        </w:trPr>
        <w:tc>
          <w:tcPr>
            <w:tcW w:w="4985" w:type="dxa"/>
            <w:shd w:val="clear" w:color="auto" w:fill="auto"/>
            <w:noWrap/>
            <w:vAlign w:val="bottom"/>
            <w:hideMark/>
          </w:tcPr>
          <w:p w14:paraId="0D15A7BA" w14:textId="77777777" w:rsidR="001848B0" w:rsidRPr="001848B0" w:rsidRDefault="001848B0" w:rsidP="001848B0">
            <w:pPr>
              <w:spacing w:after="0" w:line="240" w:lineRule="auto"/>
              <w:rPr>
                <w:ins w:id="16559" w:author="Hardik Malhotra" w:date="2021-09-30T19:38:00Z"/>
                <w:rFonts w:ascii="Calibri" w:eastAsia="Times New Roman" w:hAnsi="Calibri" w:cs="Times New Roman"/>
                <w:color w:val="000000"/>
                <w:lang w:val="en-US"/>
              </w:rPr>
            </w:pPr>
            <w:ins w:id="16560" w:author="Hardik Malhotra" w:date="2021-09-30T19:38:00Z">
              <w:r w:rsidRPr="001848B0">
                <w:rPr>
                  <w:rFonts w:ascii="Calibri" w:eastAsia="Times New Roman" w:hAnsi="Calibri" w:cs="Times New Roman"/>
                  <w:color w:val="000000"/>
                  <w:lang w:val="en-US"/>
                </w:rPr>
                <w:t>Huntsman Corporation</w:t>
              </w:r>
            </w:ins>
          </w:p>
        </w:tc>
        <w:tc>
          <w:tcPr>
            <w:tcW w:w="1022" w:type="dxa"/>
            <w:shd w:val="clear" w:color="auto" w:fill="auto"/>
            <w:noWrap/>
            <w:vAlign w:val="bottom"/>
            <w:hideMark/>
          </w:tcPr>
          <w:p w14:paraId="12D036EE" w14:textId="77777777" w:rsidR="001848B0" w:rsidRPr="001848B0" w:rsidRDefault="001848B0" w:rsidP="005F21EC">
            <w:pPr>
              <w:spacing w:after="0" w:line="240" w:lineRule="auto"/>
              <w:jc w:val="center"/>
              <w:rPr>
                <w:ins w:id="16561" w:author="Hardik Malhotra" w:date="2021-09-30T19:38:00Z"/>
                <w:rFonts w:ascii="Calibri" w:eastAsia="Times New Roman" w:hAnsi="Calibri" w:cs="Times New Roman"/>
                <w:color w:val="000000"/>
                <w:lang w:val="en-US"/>
              </w:rPr>
              <w:pPrChange w:id="16562" w:author="Hardik Malhotra" w:date="2021-09-30T21:48:00Z">
                <w:pPr>
                  <w:spacing w:after="0" w:line="240" w:lineRule="auto"/>
                  <w:jc w:val="right"/>
                </w:pPr>
              </w:pPrChange>
            </w:pPr>
            <w:ins w:id="16563" w:author="Hardik Malhotra" w:date="2021-09-30T19:38:00Z">
              <w:r w:rsidRPr="001848B0">
                <w:rPr>
                  <w:rFonts w:ascii="Calibri" w:eastAsia="Times New Roman" w:hAnsi="Calibri" w:cs="Times New Roman"/>
                  <w:color w:val="000000"/>
                  <w:lang w:val="en-US"/>
                </w:rPr>
                <w:t>74%</w:t>
              </w:r>
            </w:ins>
          </w:p>
        </w:tc>
        <w:tc>
          <w:tcPr>
            <w:tcW w:w="1022" w:type="dxa"/>
            <w:shd w:val="clear" w:color="auto" w:fill="auto"/>
            <w:noWrap/>
            <w:vAlign w:val="bottom"/>
            <w:hideMark/>
          </w:tcPr>
          <w:p w14:paraId="58D81051" w14:textId="77777777" w:rsidR="001848B0" w:rsidRPr="001848B0" w:rsidRDefault="001848B0" w:rsidP="005F21EC">
            <w:pPr>
              <w:spacing w:after="0" w:line="240" w:lineRule="auto"/>
              <w:jc w:val="center"/>
              <w:rPr>
                <w:ins w:id="16564" w:author="Hardik Malhotra" w:date="2021-09-30T19:38:00Z"/>
                <w:rFonts w:ascii="Calibri" w:eastAsia="Times New Roman" w:hAnsi="Calibri" w:cs="Times New Roman"/>
                <w:color w:val="000000"/>
                <w:lang w:val="en-US"/>
              </w:rPr>
              <w:pPrChange w:id="16565" w:author="Hardik Malhotra" w:date="2021-09-30T21:48:00Z">
                <w:pPr>
                  <w:spacing w:after="0" w:line="240" w:lineRule="auto"/>
                  <w:jc w:val="right"/>
                </w:pPr>
              </w:pPrChange>
            </w:pPr>
            <w:ins w:id="16566" w:author="Hardik Malhotra" w:date="2021-09-30T19:38:00Z">
              <w:r w:rsidRPr="001848B0">
                <w:rPr>
                  <w:rFonts w:ascii="Calibri" w:eastAsia="Times New Roman" w:hAnsi="Calibri" w:cs="Times New Roman"/>
                  <w:color w:val="000000"/>
                  <w:lang w:val="en-US"/>
                </w:rPr>
                <w:t>67%</w:t>
              </w:r>
            </w:ins>
          </w:p>
        </w:tc>
        <w:tc>
          <w:tcPr>
            <w:tcW w:w="1022" w:type="dxa"/>
            <w:shd w:val="clear" w:color="auto" w:fill="auto"/>
            <w:noWrap/>
            <w:vAlign w:val="bottom"/>
            <w:hideMark/>
          </w:tcPr>
          <w:p w14:paraId="73F6D4AE" w14:textId="77777777" w:rsidR="001848B0" w:rsidRPr="001848B0" w:rsidRDefault="001848B0" w:rsidP="005F21EC">
            <w:pPr>
              <w:spacing w:after="0" w:line="240" w:lineRule="auto"/>
              <w:jc w:val="center"/>
              <w:rPr>
                <w:ins w:id="16567" w:author="Hardik Malhotra" w:date="2021-09-30T19:38:00Z"/>
                <w:rFonts w:ascii="Calibri" w:eastAsia="Times New Roman" w:hAnsi="Calibri" w:cs="Times New Roman"/>
                <w:color w:val="000000"/>
                <w:lang w:val="en-US"/>
              </w:rPr>
              <w:pPrChange w:id="16568" w:author="Hardik Malhotra" w:date="2021-09-30T21:48:00Z">
                <w:pPr>
                  <w:spacing w:after="0" w:line="240" w:lineRule="auto"/>
                  <w:jc w:val="right"/>
                </w:pPr>
              </w:pPrChange>
            </w:pPr>
            <w:ins w:id="16569" w:author="Hardik Malhotra" w:date="2021-09-30T19:38:00Z">
              <w:r w:rsidRPr="001848B0">
                <w:rPr>
                  <w:rFonts w:ascii="Calibri" w:eastAsia="Times New Roman" w:hAnsi="Calibri" w:cs="Times New Roman"/>
                  <w:color w:val="000000"/>
                  <w:lang w:val="en-US"/>
                </w:rPr>
                <w:t>68%</w:t>
              </w:r>
            </w:ins>
          </w:p>
        </w:tc>
        <w:tc>
          <w:tcPr>
            <w:tcW w:w="1022" w:type="dxa"/>
            <w:shd w:val="clear" w:color="auto" w:fill="auto"/>
            <w:noWrap/>
            <w:vAlign w:val="bottom"/>
            <w:hideMark/>
          </w:tcPr>
          <w:p w14:paraId="5F4A0E92" w14:textId="77777777" w:rsidR="001848B0" w:rsidRPr="001848B0" w:rsidRDefault="001848B0" w:rsidP="005F21EC">
            <w:pPr>
              <w:spacing w:after="0" w:line="240" w:lineRule="auto"/>
              <w:jc w:val="center"/>
              <w:rPr>
                <w:ins w:id="16570" w:author="Hardik Malhotra" w:date="2021-09-30T19:38:00Z"/>
                <w:rFonts w:ascii="Calibri" w:eastAsia="Times New Roman" w:hAnsi="Calibri" w:cs="Times New Roman"/>
                <w:color w:val="000000"/>
                <w:lang w:val="en-US"/>
              </w:rPr>
              <w:pPrChange w:id="16571" w:author="Hardik Malhotra" w:date="2021-09-30T21:48:00Z">
                <w:pPr>
                  <w:spacing w:after="0" w:line="240" w:lineRule="auto"/>
                  <w:jc w:val="right"/>
                </w:pPr>
              </w:pPrChange>
            </w:pPr>
            <w:ins w:id="16572" w:author="Hardik Malhotra" w:date="2021-09-30T19:38:00Z">
              <w:r w:rsidRPr="001848B0">
                <w:rPr>
                  <w:rFonts w:ascii="Calibri" w:eastAsia="Times New Roman" w:hAnsi="Calibri" w:cs="Times New Roman"/>
                  <w:color w:val="000000"/>
                  <w:lang w:val="en-US"/>
                </w:rPr>
                <w:t>71%</w:t>
              </w:r>
            </w:ins>
          </w:p>
        </w:tc>
        <w:tc>
          <w:tcPr>
            <w:tcW w:w="1022" w:type="dxa"/>
            <w:shd w:val="clear" w:color="auto" w:fill="auto"/>
            <w:noWrap/>
            <w:vAlign w:val="bottom"/>
            <w:hideMark/>
          </w:tcPr>
          <w:p w14:paraId="371DDE84" w14:textId="77777777" w:rsidR="001848B0" w:rsidRPr="001848B0" w:rsidRDefault="001848B0" w:rsidP="005F21EC">
            <w:pPr>
              <w:spacing w:after="0" w:line="240" w:lineRule="auto"/>
              <w:jc w:val="center"/>
              <w:rPr>
                <w:ins w:id="16573" w:author="Hardik Malhotra" w:date="2021-09-30T19:38:00Z"/>
                <w:rFonts w:ascii="Calibri" w:eastAsia="Times New Roman" w:hAnsi="Calibri" w:cs="Times New Roman"/>
                <w:color w:val="000000"/>
                <w:lang w:val="en-US"/>
              </w:rPr>
              <w:pPrChange w:id="16574" w:author="Hardik Malhotra" w:date="2021-09-30T21:48:00Z">
                <w:pPr>
                  <w:spacing w:after="0" w:line="240" w:lineRule="auto"/>
                  <w:jc w:val="right"/>
                </w:pPr>
              </w:pPrChange>
            </w:pPr>
            <w:ins w:id="16575" w:author="Hardik Malhotra" w:date="2021-09-30T19:38:00Z">
              <w:r w:rsidRPr="001848B0">
                <w:rPr>
                  <w:rFonts w:ascii="Calibri" w:eastAsia="Times New Roman" w:hAnsi="Calibri" w:cs="Times New Roman"/>
                  <w:color w:val="000000"/>
                  <w:lang w:val="en-US"/>
                </w:rPr>
                <w:t>80%</w:t>
              </w:r>
            </w:ins>
          </w:p>
        </w:tc>
      </w:tr>
      <w:tr w:rsidR="001848B0" w:rsidRPr="001848B0" w14:paraId="6F4D5921" w14:textId="77777777" w:rsidTr="001848B0">
        <w:trPr>
          <w:trHeight w:val="304"/>
          <w:ins w:id="16576" w:author="Hardik Malhotra" w:date="2021-09-30T19:38:00Z"/>
        </w:trPr>
        <w:tc>
          <w:tcPr>
            <w:tcW w:w="4985" w:type="dxa"/>
            <w:shd w:val="clear" w:color="auto" w:fill="auto"/>
            <w:noWrap/>
            <w:vAlign w:val="bottom"/>
            <w:hideMark/>
          </w:tcPr>
          <w:p w14:paraId="4261F2A3" w14:textId="77777777" w:rsidR="001848B0" w:rsidRPr="001848B0" w:rsidRDefault="001848B0" w:rsidP="001848B0">
            <w:pPr>
              <w:spacing w:after="0" w:line="240" w:lineRule="auto"/>
              <w:rPr>
                <w:ins w:id="16577" w:author="Hardik Malhotra" w:date="2021-09-30T19:38:00Z"/>
                <w:rFonts w:ascii="Calibri" w:eastAsia="Times New Roman" w:hAnsi="Calibri" w:cs="Times New Roman"/>
                <w:color w:val="000000"/>
                <w:lang w:val="en-US"/>
              </w:rPr>
            </w:pPr>
            <w:ins w:id="16578" w:author="Hardik Malhotra" w:date="2021-09-30T19:38:00Z">
              <w:r w:rsidRPr="001848B0">
                <w:rPr>
                  <w:rFonts w:ascii="Calibri" w:eastAsia="Times New Roman" w:hAnsi="Calibri" w:cs="Times New Roman"/>
                  <w:color w:val="000000"/>
                  <w:lang w:val="en-US"/>
                </w:rPr>
                <w:t>Izel Kimya</w:t>
              </w:r>
            </w:ins>
          </w:p>
        </w:tc>
        <w:tc>
          <w:tcPr>
            <w:tcW w:w="1022" w:type="dxa"/>
            <w:shd w:val="clear" w:color="auto" w:fill="auto"/>
            <w:noWrap/>
            <w:vAlign w:val="bottom"/>
            <w:hideMark/>
          </w:tcPr>
          <w:p w14:paraId="42A61CE6" w14:textId="77777777" w:rsidR="001848B0" w:rsidRPr="001848B0" w:rsidRDefault="001848B0" w:rsidP="005F21EC">
            <w:pPr>
              <w:spacing w:after="0" w:line="240" w:lineRule="auto"/>
              <w:jc w:val="center"/>
              <w:rPr>
                <w:ins w:id="16579" w:author="Hardik Malhotra" w:date="2021-09-30T19:38:00Z"/>
                <w:rFonts w:ascii="Calibri" w:eastAsia="Times New Roman" w:hAnsi="Calibri" w:cs="Times New Roman"/>
                <w:color w:val="000000"/>
                <w:lang w:val="en-US"/>
              </w:rPr>
              <w:pPrChange w:id="16580" w:author="Hardik Malhotra" w:date="2021-09-30T21:48:00Z">
                <w:pPr>
                  <w:spacing w:after="0" w:line="240" w:lineRule="auto"/>
                  <w:jc w:val="right"/>
                </w:pPr>
              </w:pPrChange>
            </w:pPr>
            <w:ins w:id="16581" w:author="Hardik Malhotra" w:date="2021-09-30T19:38:00Z">
              <w:r w:rsidRPr="001848B0">
                <w:rPr>
                  <w:rFonts w:ascii="Calibri" w:eastAsia="Times New Roman" w:hAnsi="Calibri" w:cs="Times New Roman"/>
                  <w:color w:val="000000"/>
                  <w:lang w:val="en-US"/>
                </w:rPr>
                <w:t>77%</w:t>
              </w:r>
            </w:ins>
          </w:p>
        </w:tc>
        <w:tc>
          <w:tcPr>
            <w:tcW w:w="1022" w:type="dxa"/>
            <w:shd w:val="clear" w:color="auto" w:fill="auto"/>
            <w:noWrap/>
            <w:vAlign w:val="bottom"/>
            <w:hideMark/>
          </w:tcPr>
          <w:p w14:paraId="79AF7A8B" w14:textId="77777777" w:rsidR="001848B0" w:rsidRPr="001848B0" w:rsidRDefault="001848B0" w:rsidP="005F21EC">
            <w:pPr>
              <w:spacing w:after="0" w:line="240" w:lineRule="auto"/>
              <w:jc w:val="center"/>
              <w:rPr>
                <w:ins w:id="16582" w:author="Hardik Malhotra" w:date="2021-09-30T19:38:00Z"/>
                <w:rFonts w:ascii="Calibri" w:eastAsia="Times New Roman" w:hAnsi="Calibri" w:cs="Times New Roman"/>
                <w:color w:val="000000"/>
                <w:lang w:val="en-US"/>
              </w:rPr>
              <w:pPrChange w:id="16583" w:author="Hardik Malhotra" w:date="2021-09-30T21:48:00Z">
                <w:pPr>
                  <w:spacing w:after="0" w:line="240" w:lineRule="auto"/>
                  <w:jc w:val="right"/>
                </w:pPr>
              </w:pPrChange>
            </w:pPr>
            <w:ins w:id="16584" w:author="Hardik Malhotra" w:date="2021-09-30T19:38:00Z">
              <w:r w:rsidRPr="001848B0">
                <w:rPr>
                  <w:rFonts w:ascii="Calibri" w:eastAsia="Times New Roman" w:hAnsi="Calibri" w:cs="Times New Roman"/>
                  <w:color w:val="000000"/>
                  <w:lang w:val="en-US"/>
                </w:rPr>
                <w:t>85%</w:t>
              </w:r>
            </w:ins>
          </w:p>
        </w:tc>
        <w:tc>
          <w:tcPr>
            <w:tcW w:w="1022" w:type="dxa"/>
            <w:shd w:val="clear" w:color="auto" w:fill="auto"/>
            <w:noWrap/>
            <w:vAlign w:val="bottom"/>
            <w:hideMark/>
          </w:tcPr>
          <w:p w14:paraId="5BFD2247" w14:textId="77777777" w:rsidR="001848B0" w:rsidRPr="001848B0" w:rsidRDefault="001848B0" w:rsidP="005F21EC">
            <w:pPr>
              <w:spacing w:after="0" w:line="240" w:lineRule="auto"/>
              <w:jc w:val="center"/>
              <w:rPr>
                <w:ins w:id="16585" w:author="Hardik Malhotra" w:date="2021-09-30T19:38:00Z"/>
                <w:rFonts w:ascii="Calibri" w:eastAsia="Times New Roman" w:hAnsi="Calibri" w:cs="Times New Roman"/>
                <w:color w:val="000000"/>
                <w:lang w:val="en-US"/>
              </w:rPr>
              <w:pPrChange w:id="16586" w:author="Hardik Malhotra" w:date="2021-09-30T21:48:00Z">
                <w:pPr>
                  <w:spacing w:after="0" w:line="240" w:lineRule="auto"/>
                  <w:jc w:val="right"/>
                </w:pPr>
              </w:pPrChange>
            </w:pPr>
            <w:ins w:id="16587" w:author="Hardik Malhotra" w:date="2021-09-30T19:38:00Z">
              <w:r w:rsidRPr="001848B0">
                <w:rPr>
                  <w:rFonts w:ascii="Calibri" w:eastAsia="Times New Roman" w:hAnsi="Calibri" w:cs="Times New Roman"/>
                  <w:color w:val="000000"/>
                  <w:lang w:val="en-US"/>
                </w:rPr>
                <w:t>87%</w:t>
              </w:r>
            </w:ins>
          </w:p>
        </w:tc>
        <w:tc>
          <w:tcPr>
            <w:tcW w:w="1022" w:type="dxa"/>
            <w:shd w:val="clear" w:color="auto" w:fill="auto"/>
            <w:noWrap/>
            <w:vAlign w:val="bottom"/>
            <w:hideMark/>
          </w:tcPr>
          <w:p w14:paraId="1918DA55" w14:textId="77777777" w:rsidR="001848B0" w:rsidRPr="001848B0" w:rsidRDefault="001848B0" w:rsidP="005F21EC">
            <w:pPr>
              <w:spacing w:after="0" w:line="240" w:lineRule="auto"/>
              <w:jc w:val="center"/>
              <w:rPr>
                <w:ins w:id="16588" w:author="Hardik Malhotra" w:date="2021-09-30T19:38:00Z"/>
                <w:rFonts w:ascii="Calibri" w:eastAsia="Times New Roman" w:hAnsi="Calibri" w:cs="Times New Roman"/>
                <w:color w:val="000000"/>
                <w:lang w:val="en-US"/>
              </w:rPr>
              <w:pPrChange w:id="16589" w:author="Hardik Malhotra" w:date="2021-09-30T21:48:00Z">
                <w:pPr>
                  <w:spacing w:after="0" w:line="240" w:lineRule="auto"/>
                  <w:jc w:val="right"/>
                </w:pPr>
              </w:pPrChange>
            </w:pPr>
            <w:ins w:id="16590" w:author="Hardik Malhotra" w:date="2021-09-30T19:38:00Z">
              <w:r w:rsidRPr="001848B0">
                <w:rPr>
                  <w:rFonts w:ascii="Calibri" w:eastAsia="Times New Roman" w:hAnsi="Calibri" w:cs="Times New Roman"/>
                  <w:color w:val="000000"/>
                  <w:lang w:val="en-US"/>
                </w:rPr>
                <w:t>90%</w:t>
              </w:r>
            </w:ins>
          </w:p>
        </w:tc>
        <w:tc>
          <w:tcPr>
            <w:tcW w:w="1022" w:type="dxa"/>
            <w:shd w:val="clear" w:color="auto" w:fill="auto"/>
            <w:noWrap/>
            <w:vAlign w:val="bottom"/>
            <w:hideMark/>
          </w:tcPr>
          <w:p w14:paraId="697CAEDE" w14:textId="77777777" w:rsidR="001848B0" w:rsidRPr="001848B0" w:rsidRDefault="001848B0" w:rsidP="005F21EC">
            <w:pPr>
              <w:spacing w:after="0" w:line="240" w:lineRule="auto"/>
              <w:jc w:val="center"/>
              <w:rPr>
                <w:ins w:id="16591" w:author="Hardik Malhotra" w:date="2021-09-30T19:38:00Z"/>
                <w:rFonts w:ascii="Calibri" w:eastAsia="Times New Roman" w:hAnsi="Calibri" w:cs="Times New Roman"/>
                <w:color w:val="000000"/>
                <w:lang w:val="en-US"/>
              </w:rPr>
              <w:pPrChange w:id="16592" w:author="Hardik Malhotra" w:date="2021-09-30T21:48:00Z">
                <w:pPr>
                  <w:spacing w:after="0" w:line="240" w:lineRule="auto"/>
                  <w:jc w:val="right"/>
                </w:pPr>
              </w:pPrChange>
            </w:pPr>
            <w:ins w:id="16593" w:author="Hardik Malhotra" w:date="2021-09-30T19:38:00Z">
              <w:r w:rsidRPr="001848B0">
                <w:rPr>
                  <w:rFonts w:ascii="Calibri" w:eastAsia="Times New Roman" w:hAnsi="Calibri" w:cs="Times New Roman"/>
                  <w:color w:val="000000"/>
                  <w:lang w:val="en-US"/>
                </w:rPr>
                <w:t>95%</w:t>
              </w:r>
            </w:ins>
          </w:p>
        </w:tc>
      </w:tr>
      <w:tr w:rsidR="001848B0" w:rsidRPr="001848B0" w14:paraId="7E75FAE5" w14:textId="77777777" w:rsidTr="001848B0">
        <w:trPr>
          <w:trHeight w:val="304"/>
          <w:ins w:id="16594" w:author="Hardik Malhotra" w:date="2021-09-30T19:38:00Z"/>
        </w:trPr>
        <w:tc>
          <w:tcPr>
            <w:tcW w:w="4985" w:type="dxa"/>
            <w:shd w:val="clear" w:color="auto" w:fill="auto"/>
            <w:noWrap/>
            <w:vAlign w:val="bottom"/>
            <w:hideMark/>
          </w:tcPr>
          <w:p w14:paraId="05614911" w14:textId="77777777" w:rsidR="001848B0" w:rsidRPr="001848B0" w:rsidRDefault="001848B0" w:rsidP="001848B0">
            <w:pPr>
              <w:spacing w:after="0" w:line="240" w:lineRule="auto"/>
              <w:rPr>
                <w:ins w:id="16595" w:author="Hardik Malhotra" w:date="2021-09-30T19:38:00Z"/>
                <w:rFonts w:ascii="Calibri" w:eastAsia="Times New Roman" w:hAnsi="Calibri" w:cs="Times New Roman"/>
                <w:color w:val="000000"/>
                <w:lang w:val="en-US"/>
              </w:rPr>
            </w:pPr>
            <w:ins w:id="16596" w:author="Hardik Malhotra" w:date="2021-09-30T19:38:00Z">
              <w:r w:rsidRPr="001848B0">
                <w:rPr>
                  <w:rFonts w:ascii="Calibri" w:eastAsia="Times New Roman" w:hAnsi="Calibri" w:cs="Times New Roman"/>
                  <w:color w:val="000000"/>
                  <w:lang w:val="en-US"/>
                </w:rPr>
                <w:t>Japan Epoxy Resins</w:t>
              </w:r>
            </w:ins>
          </w:p>
        </w:tc>
        <w:tc>
          <w:tcPr>
            <w:tcW w:w="1022" w:type="dxa"/>
            <w:shd w:val="clear" w:color="auto" w:fill="auto"/>
            <w:noWrap/>
            <w:vAlign w:val="bottom"/>
            <w:hideMark/>
          </w:tcPr>
          <w:p w14:paraId="003CD13E" w14:textId="77777777" w:rsidR="001848B0" w:rsidRPr="001848B0" w:rsidRDefault="001848B0" w:rsidP="005F21EC">
            <w:pPr>
              <w:spacing w:after="0" w:line="240" w:lineRule="auto"/>
              <w:jc w:val="center"/>
              <w:rPr>
                <w:ins w:id="16597" w:author="Hardik Malhotra" w:date="2021-09-30T19:38:00Z"/>
                <w:rFonts w:ascii="Calibri" w:eastAsia="Times New Roman" w:hAnsi="Calibri" w:cs="Times New Roman"/>
                <w:color w:val="000000"/>
                <w:lang w:val="en-US"/>
              </w:rPr>
              <w:pPrChange w:id="16598" w:author="Hardik Malhotra" w:date="2021-09-30T21:48:00Z">
                <w:pPr>
                  <w:spacing w:after="0" w:line="240" w:lineRule="auto"/>
                  <w:jc w:val="right"/>
                </w:pPr>
              </w:pPrChange>
            </w:pPr>
            <w:ins w:id="16599" w:author="Hardik Malhotra" w:date="2021-09-30T19:38:00Z">
              <w:r w:rsidRPr="001848B0">
                <w:rPr>
                  <w:rFonts w:ascii="Calibri" w:eastAsia="Times New Roman" w:hAnsi="Calibri" w:cs="Times New Roman"/>
                  <w:color w:val="000000"/>
                  <w:lang w:val="en-US"/>
                </w:rPr>
                <w:t>74%</w:t>
              </w:r>
            </w:ins>
          </w:p>
        </w:tc>
        <w:tc>
          <w:tcPr>
            <w:tcW w:w="1022" w:type="dxa"/>
            <w:shd w:val="clear" w:color="auto" w:fill="auto"/>
            <w:noWrap/>
            <w:vAlign w:val="bottom"/>
            <w:hideMark/>
          </w:tcPr>
          <w:p w14:paraId="3833F69D" w14:textId="77777777" w:rsidR="001848B0" w:rsidRPr="001848B0" w:rsidRDefault="001848B0" w:rsidP="005F21EC">
            <w:pPr>
              <w:spacing w:after="0" w:line="240" w:lineRule="auto"/>
              <w:jc w:val="center"/>
              <w:rPr>
                <w:ins w:id="16600" w:author="Hardik Malhotra" w:date="2021-09-30T19:38:00Z"/>
                <w:rFonts w:ascii="Calibri" w:eastAsia="Times New Roman" w:hAnsi="Calibri" w:cs="Times New Roman"/>
                <w:color w:val="000000"/>
                <w:lang w:val="en-US"/>
              </w:rPr>
              <w:pPrChange w:id="16601" w:author="Hardik Malhotra" w:date="2021-09-30T21:48:00Z">
                <w:pPr>
                  <w:spacing w:after="0" w:line="240" w:lineRule="auto"/>
                  <w:jc w:val="right"/>
                </w:pPr>
              </w:pPrChange>
            </w:pPr>
            <w:ins w:id="16602" w:author="Hardik Malhotra" w:date="2021-09-30T19:38:00Z">
              <w:r w:rsidRPr="001848B0">
                <w:rPr>
                  <w:rFonts w:ascii="Calibri" w:eastAsia="Times New Roman" w:hAnsi="Calibri" w:cs="Times New Roman"/>
                  <w:color w:val="000000"/>
                  <w:lang w:val="en-US"/>
                </w:rPr>
                <w:t>71%</w:t>
              </w:r>
            </w:ins>
          </w:p>
        </w:tc>
        <w:tc>
          <w:tcPr>
            <w:tcW w:w="1022" w:type="dxa"/>
            <w:shd w:val="clear" w:color="auto" w:fill="auto"/>
            <w:noWrap/>
            <w:vAlign w:val="bottom"/>
            <w:hideMark/>
          </w:tcPr>
          <w:p w14:paraId="3C88BCA1" w14:textId="77777777" w:rsidR="001848B0" w:rsidRPr="001848B0" w:rsidRDefault="001848B0" w:rsidP="005F21EC">
            <w:pPr>
              <w:spacing w:after="0" w:line="240" w:lineRule="auto"/>
              <w:jc w:val="center"/>
              <w:rPr>
                <w:ins w:id="16603" w:author="Hardik Malhotra" w:date="2021-09-30T19:38:00Z"/>
                <w:rFonts w:ascii="Calibri" w:eastAsia="Times New Roman" w:hAnsi="Calibri" w:cs="Times New Roman"/>
                <w:color w:val="000000"/>
                <w:lang w:val="en-US"/>
              </w:rPr>
              <w:pPrChange w:id="16604" w:author="Hardik Malhotra" w:date="2021-09-30T21:48:00Z">
                <w:pPr>
                  <w:spacing w:after="0" w:line="240" w:lineRule="auto"/>
                  <w:jc w:val="right"/>
                </w:pPr>
              </w:pPrChange>
            </w:pPr>
            <w:ins w:id="16605" w:author="Hardik Malhotra" w:date="2021-09-30T19:38:00Z">
              <w:r w:rsidRPr="001848B0">
                <w:rPr>
                  <w:rFonts w:ascii="Calibri" w:eastAsia="Times New Roman" w:hAnsi="Calibri" w:cs="Times New Roman"/>
                  <w:color w:val="000000"/>
                  <w:lang w:val="en-US"/>
                </w:rPr>
                <w:t>73%</w:t>
              </w:r>
            </w:ins>
          </w:p>
        </w:tc>
        <w:tc>
          <w:tcPr>
            <w:tcW w:w="1022" w:type="dxa"/>
            <w:shd w:val="clear" w:color="auto" w:fill="auto"/>
            <w:noWrap/>
            <w:vAlign w:val="bottom"/>
            <w:hideMark/>
          </w:tcPr>
          <w:p w14:paraId="64B93B50" w14:textId="77777777" w:rsidR="001848B0" w:rsidRPr="001848B0" w:rsidRDefault="001848B0" w:rsidP="005F21EC">
            <w:pPr>
              <w:spacing w:after="0" w:line="240" w:lineRule="auto"/>
              <w:jc w:val="center"/>
              <w:rPr>
                <w:ins w:id="16606" w:author="Hardik Malhotra" w:date="2021-09-30T19:38:00Z"/>
                <w:rFonts w:ascii="Calibri" w:eastAsia="Times New Roman" w:hAnsi="Calibri" w:cs="Times New Roman"/>
                <w:color w:val="000000"/>
                <w:lang w:val="en-US"/>
              </w:rPr>
              <w:pPrChange w:id="16607" w:author="Hardik Malhotra" w:date="2021-09-30T21:48:00Z">
                <w:pPr>
                  <w:spacing w:after="0" w:line="240" w:lineRule="auto"/>
                  <w:jc w:val="right"/>
                </w:pPr>
              </w:pPrChange>
            </w:pPr>
            <w:ins w:id="16608" w:author="Hardik Malhotra" w:date="2021-09-30T19:38:00Z">
              <w:r w:rsidRPr="001848B0">
                <w:rPr>
                  <w:rFonts w:ascii="Calibri" w:eastAsia="Times New Roman" w:hAnsi="Calibri" w:cs="Times New Roman"/>
                  <w:color w:val="000000"/>
                  <w:lang w:val="en-US"/>
                </w:rPr>
                <w:t>75%</w:t>
              </w:r>
            </w:ins>
          </w:p>
        </w:tc>
        <w:tc>
          <w:tcPr>
            <w:tcW w:w="1022" w:type="dxa"/>
            <w:shd w:val="clear" w:color="auto" w:fill="auto"/>
            <w:noWrap/>
            <w:vAlign w:val="bottom"/>
            <w:hideMark/>
          </w:tcPr>
          <w:p w14:paraId="31254933" w14:textId="77777777" w:rsidR="001848B0" w:rsidRPr="001848B0" w:rsidRDefault="001848B0" w:rsidP="005F21EC">
            <w:pPr>
              <w:spacing w:after="0" w:line="240" w:lineRule="auto"/>
              <w:jc w:val="center"/>
              <w:rPr>
                <w:ins w:id="16609" w:author="Hardik Malhotra" w:date="2021-09-30T19:38:00Z"/>
                <w:rFonts w:ascii="Calibri" w:eastAsia="Times New Roman" w:hAnsi="Calibri" w:cs="Times New Roman"/>
                <w:color w:val="000000"/>
                <w:lang w:val="en-US"/>
              </w:rPr>
              <w:pPrChange w:id="16610" w:author="Hardik Malhotra" w:date="2021-09-30T21:48:00Z">
                <w:pPr>
                  <w:spacing w:after="0" w:line="240" w:lineRule="auto"/>
                  <w:jc w:val="right"/>
                </w:pPr>
              </w:pPrChange>
            </w:pPr>
            <w:ins w:id="16611" w:author="Hardik Malhotra" w:date="2021-09-30T19:38:00Z">
              <w:r w:rsidRPr="001848B0">
                <w:rPr>
                  <w:rFonts w:ascii="Calibri" w:eastAsia="Times New Roman" w:hAnsi="Calibri" w:cs="Times New Roman"/>
                  <w:color w:val="000000"/>
                  <w:lang w:val="en-US"/>
                </w:rPr>
                <w:t>85%</w:t>
              </w:r>
            </w:ins>
          </w:p>
        </w:tc>
      </w:tr>
      <w:tr w:rsidR="001848B0" w:rsidRPr="001848B0" w14:paraId="082364B7" w14:textId="77777777" w:rsidTr="001848B0">
        <w:trPr>
          <w:trHeight w:val="304"/>
          <w:ins w:id="16612" w:author="Hardik Malhotra" w:date="2021-09-30T19:38:00Z"/>
        </w:trPr>
        <w:tc>
          <w:tcPr>
            <w:tcW w:w="4985" w:type="dxa"/>
            <w:shd w:val="clear" w:color="auto" w:fill="auto"/>
            <w:noWrap/>
            <w:vAlign w:val="bottom"/>
            <w:hideMark/>
          </w:tcPr>
          <w:p w14:paraId="0F272D70" w14:textId="77777777" w:rsidR="001848B0" w:rsidRPr="001848B0" w:rsidRDefault="001848B0" w:rsidP="001848B0">
            <w:pPr>
              <w:spacing w:after="0" w:line="240" w:lineRule="auto"/>
              <w:rPr>
                <w:ins w:id="16613" w:author="Hardik Malhotra" w:date="2021-09-30T19:38:00Z"/>
                <w:rFonts w:ascii="Calibri" w:eastAsia="Times New Roman" w:hAnsi="Calibri" w:cs="Times New Roman"/>
                <w:color w:val="000000"/>
                <w:lang w:val="en-US"/>
              </w:rPr>
            </w:pPr>
            <w:ins w:id="16614" w:author="Hardik Malhotra" w:date="2021-09-30T19:38:00Z">
              <w:r w:rsidRPr="001848B0">
                <w:rPr>
                  <w:rFonts w:ascii="Calibri" w:eastAsia="Times New Roman" w:hAnsi="Calibri" w:cs="Times New Roman"/>
                  <w:color w:val="000000"/>
                  <w:lang w:val="en-US"/>
                </w:rPr>
                <w:t>Jiangsu Sanmu Group</w:t>
              </w:r>
            </w:ins>
          </w:p>
        </w:tc>
        <w:tc>
          <w:tcPr>
            <w:tcW w:w="1022" w:type="dxa"/>
            <w:shd w:val="clear" w:color="auto" w:fill="auto"/>
            <w:noWrap/>
            <w:vAlign w:val="bottom"/>
            <w:hideMark/>
          </w:tcPr>
          <w:p w14:paraId="6D06DA1B" w14:textId="77777777" w:rsidR="001848B0" w:rsidRPr="001848B0" w:rsidRDefault="001848B0" w:rsidP="005F21EC">
            <w:pPr>
              <w:spacing w:after="0" w:line="240" w:lineRule="auto"/>
              <w:jc w:val="center"/>
              <w:rPr>
                <w:ins w:id="16615" w:author="Hardik Malhotra" w:date="2021-09-30T19:38:00Z"/>
                <w:rFonts w:ascii="Calibri" w:eastAsia="Times New Roman" w:hAnsi="Calibri" w:cs="Times New Roman"/>
                <w:color w:val="000000"/>
                <w:lang w:val="en-US"/>
              </w:rPr>
              <w:pPrChange w:id="16616" w:author="Hardik Malhotra" w:date="2021-09-30T21:48:00Z">
                <w:pPr>
                  <w:spacing w:after="0" w:line="240" w:lineRule="auto"/>
                  <w:jc w:val="right"/>
                </w:pPr>
              </w:pPrChange>
            </w:pPr>
            <w:ins w:id="16617" w:author="Hardik Malhotra" w:date="2021-09-30T19:38:00Z">
              <w:r w:rsidRPr="001848B0">
                <w:rPr>
                  <w:rFonts w:ascii="Calibri" w:eastAsia="Times New Roman" w:hAnsi="Calibri" w:cs="Times New Roman"/>
                  <w:color w:val="000000"/>
                  <w:lang w:val="en-US"/>
                </w:rPr>
                <w:t>80%</w:t>
              </w:r>
            </w:ins>
          </w:p>
        </w:tc>
        <w:tc>
          <w:tcPr>
            <w:tcW w:w="1022" w:type="dxa"/>
            <w:shd w:val="clear" w:color="auto" w:fill="auto"/>
            <w:noWrap/>
            <w:vAlign w:val="bottom"/>
            <w:hideMark/>
          </w:tcPr>
          <w:p w14:paraId="3AEA3565" w14:textId="77777777" w:rsidR="001848B0" w:rsidRPr="001848B0" w:rsidRDefault="001848B0" w:rsidP="005F21EC">
            <w:pPr>
              <w:spacing w:after="0" w:line="240" w:lineRule="auto"/>
              <w:jc w:val="center"/>
              <w:rPr>
                <w:ins w:id="16618" w:author="Hardik Malhotra" w:date="2021-09-30T19:38:00Z"/>
                <w:rFonts w:ascii="Calibri" w:eastAsia="Times New Roman" w:hAnsi="Calibri" w:cs="Times New Roman"/>
                <w:color w:val="000000"/>
                <w:lang w:val="en-US"/>
              </w:rPr>
              <w:pPrChange w:id="16619" w:author="Hardik Malhotra" w:date="2021-09-30T21:48:00Z">
                <w:pPr>
                  <w:spacing w:after="0" w:line="240" w:lineRule="auto"/>
                  <w:jc w:val="right"/>
                </w:pPr>
              </w:pPrChange>
            </w:pPr>
            <w:ins w:id="16620" w:author="Hardik Malhotra" w:date="2021-09-30T19:38:00Z">
              <w:r w:rsidRPr="001848B0">
                <w:rPr>
                  <w:rFonts w:ascii="Calibri" w:eastAsia="Times New Roman" w:hAnsi="Calibri" w:cs="Times New Roman"/>
                  <w:color w:val="000000"/>
                  <w:lang w:val="en-US"/>
                </w:rPr>
                <w:t>75%</w:t>
              </w:r>
            </w:ins>
          </w:p>
        </w:tc>
        <w:tc>
          <w:tcPr>
            <w:tcW w:w="1022" w:type="dxa"/>
            <w:shd w:val="clear" w:color="auto" w:fill="auto"/>
            <w:noWrap/>
            <w:vAlign w:val="bottom"/>
            <w:hideMark/>
          </w:tcPr>
          <w:p w14:paraId="460F39A2" w14:textId="77777777" w:rsidR="001848B0" w:rsidRPr="001848B0" w:rsidRDefault="001848B0" w:rsidP="005F21EC">
            <w:pPr>
              <w:spacing w:after="0" w:line="240" w:lineRule="auto"/>
              <w:jc w:val="center"/>
              <w:rPr>
                <w:ins w:id="16621" w:author="Hardik Malhotra" w:date="2021-09-30T19:38:00Z"/>
                <w:rFonts w:ascii="Calibri" w:eastAsia="Times New Roman" w:hAnsi="Calibri" w:cs="Times New Roman"/>
                <w:color w:val="000000"/>
                <w:lang w:val="en-US"/>
              </w:rPr>
              <w:pPrChange w:id="16622" w:author="Hardik Malhotra" w:date="2021-09-30T21:48:00Z">
                <w:pPr>
                  <w:spacing w:after="0" w:line="240" w:lineRule="auto"/>
                  <w:jc w:val="right"/>
                </w:pPr>
              </w:pPrChange>
            </w:pPr>
            <w:ins w:id="16623" w:author="Hardik Malhotra" w:date="2021-09-30T19:38:00Z">
              <w:r w:rsidRPr="001848B0">
                <w:rPr>
                  <w:rFonts w:ascii="Calibri" w:eastAsia="Times New Roman" w:hAnsi="Calibri" w:cs="Times New Roman"/>
                  <w:color w:val="000000"/>
                  <w:lang w:val="en-US"/>
                </w:rPr>
                <w:t>80%</w:t>
              </w:r>
            </w:ins>
          </w:p>
        </w:tc>
        <w:tc>
          <w:tcPr>
            <w:tcW w:w="1022" w:type="dxa"/>
            <w:shd w:val="clear" w:color="auto" w:fill="auto"/>
            <w:noWrap/>
            <w:vAlign w:val="bottom"/>
            <w:hideMark/>
          </w:tcPr>
          <w:p w14:paraId="5122E2CD" w14:textId="77777777" w:rsidR="001848B0" w:rsidRPr="001848B0" w:rsidRDefault="001848B0" w:rsidP="005F21EC">
            <w:pPr>
              <w:spacing w:after="0" w:line="240" w:lineRule="auto"/>
              <w:jc w:val="center"/>
              <w:rPr>
                <w:ins w:id="16624" w:author="Hardik Malhotra" w:date="2021-09-30T19:38:00Z"/>
                <w:rFonts w:ascii="Calibri" w:eastAsia="Times New Roman" w:hAnsi="Calibri" w:cs="Times New Roman"/>
                <w:color w:val="000000"/>
                <w:lang w:val="en-US"/>
              </w:rPr>
              <w:pPrChange w:id="16625" w:author="Hardik Malhotra" w:date="2021-09-30T21:48:00Z">
                <w:pPr>
                  <w:spacing w:after="0" w:line="240" w:lineRule="auto"/>
                  <w:jc w:val="right"/>
                </w:pPr>
              </w:pPrChange>
            </w:pPr>
            <w:ins w:id="16626" w:author="Hardik Malhotra" w:date="2021-09-30T19:38:00Z">
              <w:r w:rsidRPr="001848B0">
                <w:rPr>
                  <w:rFonts w:ascii="Calibri" w:eastAsia="Times New Roman" w:hAnsi="Calibri" w:cs="Times New Roman"/>
                  <w:color w:val="000000"/>
                  <w:lang w:val="en-US"/>
                </w:rPr>
                <w:t>78%</w:t>
              </w:r>
            </w:ins>
          </w:p>
        </w:tc>
        <w:tc>
          <w:tcPr>
            <w:tcW w:w="1022" w:type="dxa"/>
            <w:shd w:val="clear" w:color="auto" w:fill="auto"/>
            <w:noWrap/>
            <w:vAlign w:val="bottom"/>
            <w:hideMark/>
          </w:tcPr>
          <w:p w14:paraId="4263C257" w14:textId="77777777" w:rsidR="001848B0" w:rsidRPr="001848B0" w:rsidRDefault="001848B0" w:rsidP="005F21EC">
            <w:pPr>
              <w:spacing w:after="0" w:line="240" w:lineRule="auto"/>
              <w:jc w:val="center"/>
              <w:rPr>
                <w:ins w:id="16627" w:author="Hardik Malhotra" w:date="2021-09-30T19:38:00Z"/>
                <w:rFonts w:ascii="Calibri" w:eastAsia="Times New Roman" w:hAnsi="Calibri" w:cs="Times New Roman"/>
                <w:color w:val="000000"/>
                <w:lang w:val="en-US"/>
              </w:rPr>
              <w:pPrChange w:id="16628" w:author="Hardik Malhotra" w:date="2021-09-30T21:48:00Z">
                <w:pPr>
                  <w:spacing w:after="0" w:line="240" w:lineRule="auto"/>
                  <w:jc w:val="right"/>
                </w:pPr>
              </w:pPrChange>
            </w:pPr>
            <w:ins w:id="16629" w:author="Hardik Malhotra" w:date="2021-09-30T19:38:00Z">
              <w:r w:rsidRPr="001848B0">
                <w:rPr>
                  <w:rFonts w:ascii="Calibri" w:eastAsia="Times New Roman" w:hAnsi="Calibri" w:cs="Times New Roman"/>
                  <w:color w:val="000000"/>
                  <w:lang w:val="en-US"/>
                </w:rPr>
                <w:t>90%</w:t>
              </w:r>
            </w:ins>
          </w:p>
        </w:tc>
      </w:tr>
      <w:tr w:rsidR="001848B0" w:rsidRPr="001848B0" w14:paraId="5A9D8B4C" w14:textId="77777777" w:rsidTr="001848B0">
        <w:trPr>
          <w:trHeight w:val="304"/>
          <w:ins w:id="16630" w:author="Hardik Malhotra" w:date="2021-09-30T19:38:00Z"/>
        </w:trPr>
        <w:tc>
          <w:tcPr>
            <w:tcW w:w="4985" w:type="dxa"/>
            <w:shd w:val="clear" w:color="auto" w:fill="auto"/>
            <w:noWrap/>
            <w:vAlign w:val="bottom"/>
            <w:hideMark/>
          </w:tcPr>
          <w:p w14:paraId="50DB838A" w14:textId="77777777" w:rsidR="001848B0" w:rsidRPr="001848B0" w:rsidRDefault="001848B0" w:rsidP="001848B0">
            <w:pPr>
              <w:spacing w:after="0" w:line="240" w:lineRule="auto"/>
              <w:rPr>
                <w:ins w:id="16631" w:author="Hardik Malhotra" w:date="2021-09-30T19:38:00Z"/>
                <w:rFonts w:ascii="Calibri" w:eastAsia="Times New Roman" w:hAnsi="Calibri" w:cs="Times New Roman"/>
                <w:color w:val="000000"/>
                <w:lang w:val="en-US"/>
              </w:rPr>
            </w:pPr>
            <w:ins w:id="16632" w:author="Hardik Malhotra" w:date="2021-09-30T19:38:00Z">
              <w:r w:rsidRPr="001848B0">
                <w:rPr>
                  <w:rFonts w:ascii="Calibri" w:eastAsia="Times New Roman" w:hAnsi="Calibri" w:cs="Times New Roman"/>
                  <w:color w:val="000000"/>
                  <w:lang w:val="en-US"/>
                </w:rPr>
                <w:t>Jiangsu Yangnong Kumho Chemical Co., Ltd.</w:t>
              </w:r>
            </w:ins>
          </w:p>
        </w:tc>
        <w:tc>
          <w:tcPr>
            <w:tcW w:w="1022" w:type="dxa"/>
            <w:shd w:val="clear" w:color="auto" w:fill="auto"/>
            <w:noWrap/>
            <w:vAlign w:val="bottom"/>
            <w:hideMark/>
          </w:tcPr>
          <w:p w14:paraId="105234C7" w14:textId="77777777" w:rsidR="001848B0" w:rsidRPr="001848B0" w:rsidRDefault="001848B0" w:rsidP="005F21EC">
            <w:pPr>
              <w:spacing w:after="0" w:line="240" w:lineRule="auto"/>
              <w:jc w:val="center"/>
              <w:rPr>
                <w:ins w:id="16633" w:author="Hardik Malhotra" w:date="2021-09-30T19:38:00Z"/>
                <w:rFonts w:ascii="Calibri" w:eastAsia="Times New Roman" w:hAnsi="Calibri" w:cs="Times New Roman"/>
                <w:color w:val="000000"/>
                <w:lang w:val="en-US"/>
              </w:rPr>
              <w:pPrChange w:id="16634" w:author="Hardik Malhotra" w:date="2021-09-30T21:48:00Z">
                <w:pPr>
                  <w:spacing w:after="0" w:line="240" w:lineRule="auto"/>
                  <w:jc w:val="right"/>
                </w:pPr>
              </w:pPrChange>
            </w:pPr>
            <w:ins w:id="16635" w:author="Hardik Malhotra" w:date="2021-09-30T19:38:00Z">
              <w:r w:rsidRPr="001848B0">
                <w:rPr>
                  <w:rFonts w:ascii="Calibri" w:eastAsia="Times New Roman" w:hAnsi="Calibri" w:cs="Times New Roman"/>
                  <w:color w:val="000000"/>
                  <w:lang w:val="en-US"/>
                </w:rPr>
                <w:t>81%</w:t>
              </w:r>
            </w:ins>
          </w:p>
        </w:tc>
        <w:tc>
          <w:tcPr>
            <w:tcW w:w="1022" w:type="dxa"/>
            <w:shd w:val="clear" w:color="auto" w:fill="auto"/>
            <w:noWrap/>
            <w:vAlign w:val="bottom"/>
            <w:hideMark/>
          </w:tcPr>
          <w:p w14:paraId="3CBF827F" w14:textId="77777777" w:rsidR="001848B0" w:rsidRPr="001848B0" w:rsidRDefault="001848B0" w:rsidP="005F21EC">
            <w:pPr>
              <w:spacing w:after="0" w:line="240" w:lineRule="auto"/>
              <w:jc w:val="center"/>
              <w:rPr>
                <w:ins w:id="16636" w:author="Hardik Malhotra" w:date="2021-09-30T19:38:00Z"/>
                <w:rFonts w:ascii="Calibri" w:eastAsia="Times New Roman" w:hAnsi="Calibri" w:cs="Times New Roman"/>
                <w:color w:val="000000"/>
                <w:lang w:val="en-US"/>
              </w:rPr>
              <w:pPrChange w:id="16637" w:author="Hardik Malhotra" w:date="2021-09-30T21:48:00Z">
                <w:pPr>
                  <w:spacing w:after="0" w:line="240" w:lineRule="auto"/>
                  <w:jc w:val="right"/>
                </w:pPr>
              </w:pPrChange>
            </w:pPr>
            <w:ins w:id="16638" w:author="Hardik Malhotra" w:date="2021-09-30T19:38:00Z">
              <w:r w:rsidRPr="001848B0">
                <w:rPr>
                  <w:rFonts w:ascii="Calibri" w:eastAsia="Times New Roman" w:hAnsi="Calibri" w:cs="Times New Roman"/>
                  <w:color w:val="000000"/>
                  <w:lang w:val="en-US"/>
                </w:rPr>
                <w:t>75%</w:t>
              </w:r>
            </w:ins>
          </w:p>
        </w:tc>
        <w:tc>
          <w:tcPr>
            <w:tcW w:w="1022" w:type="dxa"/>
            <w:shd w:val="clear" w:color="auto" w:fill="auto"/>
            <w:noWrap/>
            <w:vAlign w:val="bottom"/>
            <w:hideMark/>
          </w:tcPr>
          <w:p w14:paraId="19FE1190" w14:textId="77777777" w:rsidR="001848B0" w:rsidRPr="001848B0" w:rsidRDefault="001848B0" w:rsidP="005F21EC">
            <w:pPr>
              <w:spacing w:after="0" w:line="240" w:lineRule="auto"/>
              <w:jc w:val="center"/>
              <w:rPr>
                <w:ins w:id="16639" w:author="Hardik Malhotra" w:date="2021-09-30T19:38:00Z"/>
                <w:rFonts w:ascii="Calibri" w:eastAsia="Times New Roman" w:hAnsi="Calibri" w:cs="Times New Roman"/>
                <w:color w:val="000000"/>
                <w:lang w:val="en-US"/>
              </w:rPr>
              <w:pPrChange w:id="16640" w:author="Hardik Malhotra" w:date="2021-09-30T21:48:00Z">
                <w:pPr>
                  <w:spacing w:after="0" w:line="240" w:lineRule="auto"/>
                  <w:jc w:val="right"/>
                </w:pPr>
              </w:pPrChange>
            </w:pPr>
            <w:ins w:id="16641" w:author="Hardik Malhotra" w:date="2021-09-30T19:38:00Z">
              <w:r w:rsidRPr="001848B0">
                <w:rPr>
                  <w:rFonts w:ascii="Calibri" w:eastAsia="Times New Roman" w:hAnsi="Calibri" w:cs="Times New Roman"/>
                  <w:color w:val="000000"/>
                  <w:lang w:val="en-US"/>
                </w:rPr>
                <w:t>80%</w:t>
              </w:r>
            </w:ins>
          </w:p>
        </w:tc>
        <w:tc>
          <w:tcPr>
            <w:tcW w:w="1022" w:type="dxa"/>
            <w:shd w:val="clear" w:color="auto" w:fill="auto"/>
            <w:noWrap/>
            <w:vAlign w:val="bottom"/>
            <w:hideMark/>
          </w:tcPr>
          <w:p w14:paraId="42F48978" w14:textId="77777777" w:rsidR="001848B0" w:rsidRPr="001848B0" w:rsidRDefault="001848B0" w:rsidP="005F21EC">
            <w:pPr>
              <w:spacing w:after="0" w:line="240" w:lineRule="auto"/>
              <w:jc w:val="center"/>
              <w:rPr>
                <w:ins w:id="16642" w:author="Hardik Malhotra" w:date="2021-09-30T19:38:00Z"/>
                <w:rFonts w:ascii="Calibri" w:eastAsia="Times New Roman" w:hAnsi="Calibri" w:cs="Times New Roman"/>
                <w:color w:val="000000"/>
                <w:lang w:val="en-US"/>
              </w:rPr>
              <w:pPrChange w:id="16643" w:author="Hardik Malhotra" w:date="2021-09-30T21:48:00Z">
                <w:pPr>
                  <w:spacing w:after="0" w:line="240" w:lineRule="auto"/>
                  <w:jc w:val="right"/>
                </w:pPr>
              </w:pPrChange>
            </w:pPr>
            <w:ins w:id="16644" w:author="Hardik Malhotra" w:date="2021-09-30T19:38:00Z">
              <w:r w:rsidRPr="001848B0">
                <w:rPr>
                  <w:rFonts w:ascii="Calibri" w:eastAsia="Times New Roman" w:hAnsi="Calibri" w:cs="Times New Roman"/>
                  <w:color w:val="000000"/>
                  <w:lang w:val="en-US"/>
                </w:rPr>
                <w:t>78%</w:t>
              </w:r>
            </w:ins>
          </w:p>
        </w:tc>
        <w:tc>
          <w:tcPr>
            <w:tcW w:w="1022" w:type="dxa"/>
            <w:shd w:val="clear" w:color="auto" w:fill="auto"/>
            <w:noWrap/>
            <w:vAlign w:val="bottom"/>
            <w:hideMark/>
          </w:tcPr>
          <w:p w14:paraId="3A4A975D" w14:textId="77777777" w:rsidR="001848B0" w:rsidRPr="001848B0" w:rsidRDefault="001848B0" w:rsidP="005F21EC">
            <w:pPr>
              <w:spacing w:after="0" w:line="240" w:lineRule="auto"/>
              <w:jc w:val="center"/>
              <w:rPr>
                <w:ins w:id="16645" w:author="Hardik Malhotra" w:date="2021-09-30T19:38:00Z"/>
                <w:rFonts w:ascii="Calibri" w:eastAsia="Times New Roman" w:hAnsi="Calibri" w:cs="Times New Roman"/>
                <w:color w:val="000000"/>
                <w:lang w:val="en-US"/>
              </w:rPr>
              <w:pPrChange w:id="16646" w:author="Hardik Malhotra" w:date="2021-09-30T21:48:00Z">
                <w:pPr>
                  <w:spacing w:after="0" w:line="240" w:lineRule="auto"/>
                  <w:jc w:val="right"/>
                </w:pPr>
              </w:pPrChange>
            </w:pPr>
            <w:ins w:id="16647" w:author="Hardik Malhotra" w:date="2021-09-30T19:38:00Z">
              <w:r w:rsidRPr="001848B0">
                <w:rPr>
                  <w:rFonts w:ascii="Calibri" w:eastAsia="Times New Roman" w:hAnsi="Calibri" w:cs="Times New Roman"/>
                  <w:color w:val="000000"/>
                  <w:lang w:val="en-US"/>
                </w:rPr>
                <w:t>90%</w:t>
              </w:r>
            </w:ins>
          </w:p>
        </w:tc>
      </w:tr>
      <w:tr w:rsidR="001848B0" w:rsidRPr="001848B0" w14:paraId="43F9BE99" w14:textId="77777777" w:rsidTr="001848B0">
        <w:trPr>
          <w:trHeight w:val="304"/>
          <w:ins w:id="16648" w:author="Hardik Malhotra" w:date="2021-09-30T19:38:00Z"/>
        </w:trPr>
        <w:tc>
          <w:tcPr>
            <w:tcW w:w="4985" w:type="dxa"/>
            <w:shd w:val="clear" w:color="auto" w:fill="auto"/>
            <w:noWrap/>
            <w:vAlign w:val="bottom"/>
            <w:hideMark/>
          </w:tcPr>
          <w:p w14:paraId="68F5CB82" w14:textId="77777777" w:rsidR="001848B0" w:rsidRPr="001848B0" w:rsidRDefault="001848B0" w:rsidP="001848B0">
            <w:pPr>
              <w:spacing w:after="0" w:line="240" w:lineRule="auto"/>
              <w:rPr>
                <w:ins w:id="16649" w:author="Hardik Malhotra" w:date="2021-09-30T19:38:00Z"/>
                <w:rFonts w:ascii="Calibri" w:eastAsia="Times New Roman" w:hAnsi="Calibri" w:cs="Times New Roman"/>
                <w:color w:val="000000"/>
                <w:lang w:val="en-US"/>
              </w:rPr>
            </w:pPr>
            <w:ins w:id="16650" w:author="Hardik Malhotra" w:date="2021-09-30T19:38:00Z">
              <w:r w:rsidRPr="001848B0">
                <w:rPr>
                  <w:rFonts w:ascii="Calibri" w:eastAsia="Times New Roman" w:hAnsi="Calibri" w:cs="Times New Roman"/>
                  <w:color w:val="000000"/>
                  <w:lang w:val="en-US"/>
                </w:rPr>
                <w:t>Kukdo Chemical (Kunshan) Co., Ltd.</w:t>
              </w:r>
            </w:ins>
          </w:p>
        </w:tc>
        <w:tc>
          <w:tcPr>
            <w:tcW w:w="1022" w:type="dxa"/>
            <w:shd w:val="clear" w:color="auto" w:fill="auto"/>
            <w:noWrap/>
            <w:vAlign w:val="bottom"/>
            <w:hideMark/>
          </w:tcPr>
          <w:p w14:paraId="388D1F75" w14:textId="77777777" w:rsidR="001848B0" w:rsidRPr="001848B0" w:rsidRDefault="001848B0" w:rsidP="005F21EC">
            <w:pPr>
              <w:spacing w:after="0" w:line="240" w:lineRule="auto"/>
              <w:jc w:val="center"/>
              <w:rPr>
                <w:ins w:id="16651" w:author="Hardik Malhotra" w:date="2021-09-30T19:38:00Z"/>
                <w:rFonts w:ascii="Calibri" w:eastAsia="Times New Roman" w:hAnsi="Calibri" w:cs="Times New Roman"/>
                <w:color w:val="000000"/>
                <w:lang w:val="en-US"/>
              </w:rPr>
              <w:pPrChange w:id="16652" w:author="Hardik Malhotra" w:date="2021-09-30T21:48:00Z">
                <w:pPr>
                  <w:spacing w:after="0" w:line="240" w:lineRule="auto"/>
                  <w:jc w:val="right"/>
                </w:pPr>
              </w:pPrChange>
            </w:pPr>
            <w:ins w:id="16653" w:author="Hardik Malhotra" w:date="2021-09-30T19:38:00Z">
              <w:r w:rsidRPr="001848B0">
                <w:rPr>
                  <w:rFonts w:ascii="Calibri" w:eastAsia="Times New Roman" w:hAnsi="Calibri" w:cs="Times New Roman"/>
                  <w:color w:val="000000"/>
                  <w:lang w:val="en-US"/>
                </w:rPr>
                <w:t>78%</w:t>
              </w:r>
            </w:ins>
          </w:p>
        </w:tc>
        <w:tc>
          <w:tcPr>
            <w:tcW w:w="1022" w:type="dxa"/>
            <w:shd w:val="clear" w:color="auto" w:fill="auto"/>
            <w:noWrap/>
            <w:vAlign w:val="bottom"/>
            <w:hideMark/>
          </w:tcPr>
          <w:p w14:paraId="18FC8E31" w14:textId="77777777" w:rsidR="001848B0" w:rsidRPr="001848B0" w:rsidRDefault="001848B0" w:rsidP="005F21EC">
            <w:pPr>
              <w:spacing w:after="0" w:line="240" w:lineRule="auto"/>
              <w:jc w:val="center"/>
              <w:rPr>
                <w:ins w:id="16654" w:author="Hardik Malhotra" w:date="2021-09-30T19:38:00Z"/>
                <w:rFonts w:ascii="Calibri" w:eastAsia="Times New Roman" w:hAnsi="Calibri" w:cs="Times New Roman"/>
                <w:color w:val="000000"/>
                <w:lang w:val="en-US"/>
              </w:rPr>
              <w:pPrChange w:id="16655" w:author="Hardik Malhotra" w:date="2021-09-30T21:48:00Z">
                <w:pPr>
                  <w:spacing w:after="0" w:line="240" w:lineRule="auto"/>
                  <w:jc w:val="right"/>
                </w:pPr>
              </w:pPrChange>
            </w:pPr>
            <w:ins w:id="16656" w:author="Hardik Malhotra" w:date="2021-09-30T19:38:00Z">
              <w:r w:rsidRPr="001848B0">
                <w:rPr>
                  <w:rFonts w:ascii="Calibri" w:eastAsia="Times New Roman" w:hAnsi="Calibri" w:cs="Times New Roman"/>
                  <w:color w:val="000000"/>
                  <w:lang w:val="en-US"/>
                </w:rPr>
                <w:t>66%</w:t>
              </w:r>
            </w:ins>
          </w:p>
        </w:tc>
        <w:tc>
          <w:tcPr>
            <w:tcW w:w="1022" w:type="dxa"/>
            <w:shd w:val="clear" w:color="auto" w:fill="auto"/>
            <w:noWrap/>
            <w:vAlign w:val="bottom"/>
            <w:hideMark/>
          </w:tcPr>
          <w:p w14:paraId="2BE7BA9B" w14:textId="77777777" w:rsidR="001848B0" w:rsidRPr="001848B0" w:rsidRDefault="001848B0" w:rsidP="005F21EC">
            <w:pPr>
              <w:spacing w:after="0" w:line="240" w:lineRule="auto"/>
              <w:jc w:val="center"/>
              <w:rPr>
                <w:ins w:id="16657" w:author="Hardik Malhotra" w:date="2021-09-30T19:38:00Z"/>
                <w:rFonts w:ascii="Calibri" w:eastAsia="Times New Roman" w:hAnsi="Calibri" w:cs="Times New Roman"/>
                <w:color w:val="000000"/>
                <w:lang w:val="en-US"/>
              </w:rPr>
              <w:pPrChange w:id="16658" w:author="Hardik Malhotra" w:date="2021-09-30T21:48:00Z">
                <w:pPr>
                  <w:spacing w:after="0" w:line="240" w:lineRule="auto"/>
                  <w:jc w:val="right"/>
                </w:pPr>
              </w:pPrChange>
            </w:pPr>
            <w:ins w:id="16659" w:author="Hardik Malhotra" w:date="2021-09-30T19:38:00Z">
              <w:r w:rsidRPr="001848B0">
                <w:rPr>
                  <w:rFonts w:ascii="Calibri" w:eastAsia="Times New Roman" w:hAnsi="Calibri" w:cs="Times New Roman"/>
                  <w:color w:val="000000"/>
                  <w:lang w:val="en-US"/>
                </w:rPr>
                <w:t>72%</w:t>
              </w:r>
            </w:ins>
          </w:p>
        </w:tc>
        <w:tc>
          <w:tcPr>
            <w:tcW w:w="1022" w:type="dxa"/>
            <w:shd w:val="clear" w:color="auto" w:fill="auto"/>
            <w:noWrap/>
            <w:vAlign w:val="bottom"/>
            <w:hideMark/>
          </w:tcPr>
          <w:p w14:paraId="73EE86C0" w14:textId="77777777" w:rsidR="001848B0" w:rsidRPr="001848B0" w:rsidRDefault="001848B0" w:rsidP="005F21EC">
            <w:pPr>
              <w:spacing w:after="0" w:line="240" w:lineRule="auto"/>
              <w:jc w:val="center"/>
              <w:rPr>
                <w:ins w:id="16660" w:author="Hardik Malhotra" w:date="2021-09-30T19:38:00Z"/>
                <w:rFonts w:ascii="Calibri" w:eastAsia="Times New Roman" w:hAnsi="Calibri" w:cs="Times New Roman"/>
                <w:color w:val="000000"/>
                <w:lang w:val="en-US"/>
              </w:rPr>
              <w:pPrChange w:id="16661" w:author="Hardik Malhotra" w:date="2021-09-30T21:48:00Z">
                <w:pPr>
                  <w:spacing w:after="0" w:line="240" w:lineRule="auto"/>
                  <w:jc w:val="right"/>
                </w:pPr>
              </w:pPrChange>
            </w:pPr>
            <w:ins w:id="16662" w:author="Hardik Malhotra" w:date="2021-09-30T19:38:00Z">
              <w:r w:rsidRPr="001848B0">
                <w:rPr>
                  <w:rFonts w:ascii="Calibri" w:eastAsia="Times New Roman" w:hAnsi="Calibri" w:cs="Times New Roman"/>
                  <w:color w:val="000000"/>
                  <w:lang w:val="en-US"/>
                </w:rPr>
                <w:t>73%</w:t>
              </w:r>
            </w:ins>
          </w:p>
        </w:tc>
        <w:tc>
          <w:tcPr>
            <w:tcW w:w="1022" w:type="dxa"/>
            <w:shd w:val="clear" w:color="auto" w:fill="auto"/>
            <w:noWrap/>
            <w:vAlign w:val="bottom"/>
            <w:hideMark/>
          </w:tcPr>
          <w:p w14:paraId="20B467AB" w14:textId="77777777" w:rsidR="001848B0" w:rsidRPr="001848B0" w:rsidRDefault="001848B0" w:rsidP="005F21EC">
            <w:pPr>
              <w:spacing w:after="0" w:line="240" w:lineRule="auto"/>
              <w:jc w:val="center"/>
              <w:rPr>
                <w:ins w:id="16663" w:author="Hardik Malhotra" w:date="2021-09-30T19:38:00Z"/>
                <w:rFonts w:ascii="Calibri" w:eastAsia="Times New Roman" w:hAnsi="Calibri" w:cs="Times New Roman"/>
                <w:color w:val="000000"/>
                <w:lang w:val="en-US"/>
              </w:rPr>
              <w:pPrChange w:id="16664" w:author="Hardik Malhotra" w:date="2021-09-30T21:48:00Z">
                <w:pPr>
                  <w:spacing w:after="0" w:line="240" w:lineRule="auto"/>
                  <w:jc w:val="right"/>
                </w:pPr>
              </w:pPrChange>
            </w:pPr>
            <w:ins w:id="16665" w:author="Hardik Malhotra" w:date="2021-09-30T19:38:00Z">
              <w:r w:rsidRPr="001848B0">
                <w:rPr>
                  <w:rFonts w:ascii="Calibri" w:eastAsia="Times New Roman" w:hAnsi="Calibri" w:cs="Times New Roman"/>
                  <w:color w:val="000000"/>
                  <w:lang w:val="en-US"/>
                </w:rPr>
                <w:t>81%</w:t>
              </w:r>
            </w:ins>
          </w:p>
        </w:tc>
      </w:tr>
      <w:tr w:rsidR="001848B0" w:rsidRPr="001848B0" w14:paraId="4CBE06F5" w14:textId="77777777" w:rsidTr="001848B0">
        <w:trPr>
          <w:trHeight w:val="304"/>
          <w:ins w:id="16666" w:author="Hardik Malhotra" w:date="2021-09-30T19:38:00Z"/>
        </w:trPr>
        <w:tc>
          <w:tcPr>
            <w:tcW w:w="4985" w:type="dxa"/>
            <w:shd w:val="clear" w:color="auto" w:fill="auto"/>
            <w:noWrap/>
            <w:vAlign w:val="bottom"/>
            <w:hideMark/>
          </w:tcPr>
          <w:p w14:paraId="5F11C541" w14:textId="77777777" w:rsidR="001848B0" w:rsidRPr="001848B0" w:rsidRDefault="001848B0" w:rsidP="001848B0">
            <w:pPr>
              <w:spacing w:after="0" w:line="240" w:lineRule="auto"/>
              <w:rPr>
                <w:ins w:id="16667" w:author="Hardik Malhotra" w:date="2021-09-30T19:38:00Z"/>
                <w:rFonts w:ascii="Calibri" w:eastAsia="Times New Roman" w:hAnsi="Calibri" w:cs="Times New Roman"/>
                <w:color w:val="000000"/>
                <w:lang w:val="en-US"/>
              </w:rPr>
            </w:pPr>
            <w:ins w:id="16668" w:author="Hardik Malhotra" w:date="2021-09-30T19:38:00Z">
              <w:r w:rsidRPr="001848B0">
                <w:rPr>
                  <w:rFonts w:ascii="Calibri" w:eastAsia="Times New Roman" w:hAnsi="Calibri" w:cs="Times New Roman"/>
                  <w:color w:val="000000"/>
                  <w:lang w:val="en-US"/>
                </w:rPr>
                <w:t>Kukdo Chemical India Private Limited</w:t>
              </w:r>
            </w:ins>
          </w:p>
        </w:tc>
        <w:tc>
          <w:tcPr>
            <w:tcW w:w="1022" w:type="dxa"/>
            <w:shd w:val="clear" w:color="auto" w:fill="auto"/>
            <w:noWrap/>
            <w:vAlign w:val="bottom"/>
            <w:hideMark/>
          </w:tcPr>
          <w:p w14:paraId="47C92801" w14:textId="77777777" w:rsidR="001848B0" w:rsidRPr="001848B0" w:rsidRDefault="001848B0" w:rsidP="005F21EC">
            <w:pPr>
              <w:spacing w:after="0" w:line="240" w:lineRule="auto"/>
              <w:jc w:val="center"/>
              <w:rPr>
                <w:ins w:id="16669" w:author="Hardik Malhotra" w:date="2021-09-30T19:38:00Z"/>
                <w:rFonts w:ascii="Calibri" w:eastAsia="Times New Roman" w:hAnsi="Calibri" w:cs="Times New Roman"/>
                <w:color w:val="000000"/>
                <w:lang w:val="en-US"/>
              </w:rPr>
              <w:pPrChange w:id="16670" w:author="Hardik Malhotra" w:date="2021-09-30T21:48:00Z">
                <w:pPr>
                  <w:spacing w:after="0" w:line="240" w:lineRule="auto"/>
                  <w:jc w:val="right"/>
                </w:pPr>
              </w:pPrChange>
            </w:pPr>
            <w:ins w:id="16671" w:author="Hardik Malhotra" w:date="2021-09-30T19:38:00Z">
              <w:r w:rsidRPr="001848B0">
                <w:rPr>
                  <w:rFonts w:ascii="Calibri" w:eastAsia="Times New Roman" w:hAnsi="Calibri" w:cs="Times New Roman"/>
                  <w:color w:val="000000"/>
                  <w:lang w:val="en-US"/>
                </w:rPr>
                <w:t>0%</w:t>
              </w:r>
            </w:ins>
          </w:p>
        </w:tc>
        <w:tc>
          <w:tcPr>
            <w:tcW w:w="1022" w:type="dxa"/>
            <w:shd w:val="clear" w:color="auto" w:fill="auto"/>
            <w:noWrap/>
            <w:vAlign w:val="bottom"/>
            <w:hideMark/>
          </w:tcPr>
          <w:p w14:paraId="0B107C98" w14:textId="77777777" w:rsidR="001848B0" w:rsidRPr="001848B0" w:rsidRDefault="001848B0" w:rsidP="005F21EC">
            <w:pPr>
              <w:spacing w:after="0" w:line="240" w:lineRule="auto"/>
              <w:jc w:val="center"/>
              <w:rPr>
                <w:ins w:id="16672" w:author="Hardik Malhotra" w:date="2021-09-30T19:38:00Z"/>
                <w:rFonts w:ascii="Calibri" w:eastAsia="Times New Roman" w:hAnsi="Calibri" w:cs="Times New Roman"/>
                <w:color w:val="000000"/>
                <w:lang w:val="en-US"/>
              </w:rPr>
              <w:pPrChange w:id="16673" w:author="Hardik Malhotra" w:date="2021-09-30T21:48:00Z">
                <w:pPr>
                  <w:spacing w:after="0" w:line="240" w:lineRule="auto"/>
                  <w:jc w:val="right"/>
                </w:pPr>
              </w:pPrChange>
            </w:pPr>
            <w:ins w:id="16674" w:author="Hardik Malhotra" w:date="2021-09-30T19:38:00Z">
              <w:r w:rsidRPr="001848B0">
                <w:rPr>
                  <w:rFonts w:ascii="Calibri" w:eastAsia="Times New Roman" w:hAnsi="Calibri" w:cs="Times New Roman"/>
                  <w:color w:val="000000"/>
                  <w:lang w:val="en-US"/>
                </w:rPr>
                <w:t>0%</w:t>
              </w:r>
            </w:ins>
          </w:p>
        </w:tc>
        <w:tc>
          <w:tcPr>
            <w:tcW w:w="1022" w:type="dxa"/>
            <w:shd w:val="clear" w:color="auto" w:fill="auto"/>
            <w:noWrap/>
            <w:vAlign w:val="bottom"/>
            <w:hideMark/>
          </w:tcPr>
          <w:p w14:paraId="1288789C" w14:textId="77777777" w:rsidR="001848B0" w:rsidRPr="001848B0" w:rsidRDefault="001848B0" w:rsidP="005F21EC">
            <w:pPr>
              <w:spacing w:after="0" w:line="240" w:lineRule="auto"/>
              <w:jc w:val="center"/>
              <w:rPr>
                <w:ins w:id="16675" w:author="Hardik Malhotra" w:date="2021-09-30T19:38:00Z"/>
                <w:rFonts w:ascii="Calibri" w:eastAsia="Times New Roman" w:hAnsi="Calibri" w:cs="Times New Roman"/>
                <w:color w:val="000000"/>
                <w:lang w:val="en-US"/>
              </w:rPr>
              <w:pPrChange w:id="16676" w:author="Hardik Malhotra" w:date="2021-09-30T21:48:00Z">
                <w:pPr>
                  <w:spacing w:after="0" w:line="240" w:lineRule="auto"/>
                  <w:jc w:val="right"/>
                </w:pPr>
              </w:pPrChange>
            </w:pPr>
            <w:ins w:id="16677" w:author="Hardik Malhotra" w:date="2021-09-30T19:38:00Z">
              <w:r w:rsidRPr="001848B0">
                <w:rPr>
                  <w:rFonts w:ascii="Calibri" w:eastAsia="Times New Roman" w:hAnsi="Calibri" w:cs="Times New Roman"/>
                  <w:color w:val="000000"/>
                  <w:lang w:val="en-US"/>
                </w:rPr>
                <w:t>55%</w:t>
              </w:r>
            </w:ins>
          </w:p>
        </w:tc>
        <w:tc>
          <w:tcPr>
            <w:tcW w:w="1022" w:type="dxa"/>
            <w:shd w:val="clear" w:color="auto" w:fill="auto"/>
            <w:noWrap/>
            <w:vAlign w:val="bottom"/>
            <w:hideMark/>
          </w:tcPr>
          <w:p w14:paraId="1887C4A7" w14:textId="77777777" w:rsidR="001848B0" w:rsidRPr="001848B0" w:rsidRDefault="001848B0" w:rsidP="005F21EC">
            <w:pPr>
              <w:spacing w:after="0" w:line="240" w:lineRule="auto"/>
              <w:jc w:val="center"/>
              <w:rPr>
                <w:ins w:id="16678" w:author="Hardik Malhotra" w:date="2021-09-30T19:38:00Z"/>
                <w:rFonts w:ascii="Calibri" w:eastAsia="Times New Roman" w:hAnsi="Calibri" w:cs="Times New Roman"/>
                <w:color w:val="000000"/>
                <w:lang w:val="en-US"/>
              </w:rPr>
              <w:pPrChange w:id="16679" w:author="Hardik Malhotra" w:date="2021-09-30T21:48:00Z">
                <w:pPr>
                  <w:spacing w:after="0" w:line="240" w:lineRule="auto"/>
                  <w:jc w:val="right"/>
                </w:pPr>
              </w:pPrChange>
            </w:pPr>
            <w:ins w:id="16680" w:author="Hardik Malhotra" w:date="2021-09-30T19:38:00Z">
              <w:r w:rsidRPr="001848B0">
                <w:rPr>
                  <w:rFonts w:ascii="Calibri" w:eastAsia="Times New Roman" w:hAnsi="Calibri" w:cs="Times New Roman"/>
                  <w:color w:val="000000"/>
                  <w:lang w:val="en-US"/>
                </w:rPr>
                <w:t>80%</w:t>
              </w:r>
            </w:ins>
          </w:p>
        </w:tc>
        <w:tc>
          <w:tcPr>
            <w:tcW w:w="1022" w:type="dxa"/>
            <w:shd w:val="clear" w:color="auto" w:fill="auto"/>
            <w:noWrap/>
            <w:vAlign w:val="bottom"/>
            <w:hideMark/>
          </w:tcPr>
          <w:p w14:paraId="2B8FF530" w14:textId="77777777" w:rsidR="001848B0" w:rsidRPr="001848B0" w:rsidRDefault="001848B0" w:rsidP="005F21EC">
            <w:pPr>
              <w:spacing w:after="0" w:line="240" w:lineRule="auto"/>
              <w:jc w:val="center"/>
              <w:rPr>
                <w:ins w:id="16681" w:author="Hardik Malhotra" w:date="2021-09-30T19:38:00Z"/>
                <w:rFonts w:ascii="Calibri" w:eastAsia="Times New Roman" w:hAnsi="Calibri" w:cs="Times New Roman"/>
                <w:color w:val="000000"/>
                <w:lang w:val="en-US"/>
              </w:rPr>
              <w:pPrChange w:id="16682" w:author="Hardik Malhotra" w:date="2021-09-30T21:48:00Z">
                <w:pPr>
                  <w:spacing w:after="0" w:line="240" w:lineRule="auto"/>
                  <w:jc w:val="right"/>
                </w:pPr>
              </w:pPrChange>
            </w:pPr>
            <w:ins w:id="16683" w:author="Hardik Malhotra" w:date="2021-09-30T19:38:00Z">
              <w:r w:rsidRPr="001848B0">
                <w:rPr>
                  <w:rFonts w:ascii="Calibri" w:eastAsia="Times New Roman" w:hAnsi="Calibri" w:cs="Times New Roman"/>
                  <w:color w:val="000000"/>
                  <w:lang w:val="en-US"/>
                </w:rPr>
                <w:t>85%</w:t>
              </w:r>
            </w:ins>
          </w:p>
        </w:tc>
      </w:tr>
      <w:tr w:rsidR="001848B0" w:rsidRPr="001848B0" w14:paraId="7C7822B0" w14:textId="77777777" w:rsidTr="001848B0">
        <w:trPr>
          <w:trHeight w:val="304"/>
          <w:ins w:id="16684" w:author="Hardik Malhotra" w:date="2021-09-30T19:38:00Z"/>
        </w:trPr>
        <w:tc>
          <w:tcPr>
            <w:tcW w:w="4985" w:type="dxa"/>
            <w:shd w:val="clear" w:color="auto" w:fill="auto"/>
            <w:noWrap/>
            <w:vAlign w:val="bottom"/>
            <w:hideMark/>
          </w:tcPr>
          <w:p w14:paraId="311DBAA6" w14:textId="77777777" w:rsidR="001848B0" w:rsidRPr="001848B0" w:rsidRDefault="001848B0" w:rsidP="001848B0">
            <w:pPr>
              <w:spacing w:after="0" w:line="240" w:lineRule="auto"/>
              <w:rPr>
                <w:ins w:id="16685" w:author="Hardik Malhotra" w:date="2021-09-30T19:38:00Z"/>
                <w:rFonts w:ascii="Calibri" w:eastAsia="Times New Roman" w:hAnsi="Calibri" w:cs="Times New Roman"/>
                <w:color w:val="000000"/>
                <w:lang w:val="en-US"/>
              </w:rPr>
            </w:pPr>
            <w:ins w:id="16686" w:author="Hardik Malhotra" w:date="2021-09-30T19:38:00Z">
              <w:r w:rsidRPr="001848B0">
                <w:rPr>
                  <w:rFonts w:ascii="Calibri" w:eastAsia="Times New Roman" w:hAnsi="Calibri" w:cs="Times New Roman"/>
                  <w:color w:val="000000"/>
                  <w:lang w:val="en-US"/>
                </w:rPr>
                <w:t>Kumho P&amp;B Chemicals</w:t>
              </w:r>
            </w:ins>
          </w:p>
        </w:tc>
        <w:tc>
          <w:tcPr>
            <w:tcW w:w="1022" w:type="dxa"/>
            <w:shd w:val="clear" w:color="auto" w:fill="auto"/>
            <w:noWrap/>
            <w:vAlign w:val="bottom"/>
            <w:hideMark/>
          </w:tcPr>
          <w:p w14:paraId="5C8E3D62" w14:textId="77777777" w:rsidR="001848B0" w:rsidRPr="001848B0" w:rsidRDefault="001848B0" w:rsidP="005F21EC">
            <w:pPr>
              <w:spacing w:after="0" w:line="240" w:lineRule="auto"/>
              <w:jc w:val="center"/>
              <w:rPr>
                <w:ins w:id="16687" w:author="Hardik Malhotra" w:date="2021-09-30T19:38:00Z"/>
                <w:rFonts w:ascii="Calibri" w:eastAsia="Times New Roman" w:hAnsi="Calibri" w:cs="Times New Roman"/>
                <w:color w:val="000000"/>
                <w:lang w:val="en-US"/>
              </w:rPr>
              <w:pPrChange w:id="16688" w:author="Hardik Malhotra" w:date="2021-09-30T21:48:00Z">
                <w:pPr>
                  <w:spacing w:after="0" w:line="240" w:lineRule="auto"/>
                  <w:jc w:val="right"/>
                </w:pPr>
              </w:pPrChange>
            </w:pPr>
            <w:ins w:id="16689" w:author="Hardik Malhotra" w:date="2021-09-30T19:38:00Z">
              <w:r w:rsidRPr="001848B0">
                <w:rPr>
                  <w:rFonts w:ascii="Calibri" w:eastAsia="Times New Roman" w:hAnsi="Calibri" w:cs="Times New Roman"/>
                  <w:color w:val="000000"/>
                  <w:lang w:val="en-US"/>
                </w:rPr>
                <w:t>79%</w:t>
              </w:r>
            </w:ins>
          </w:p>
        </w:tc>
        <w:tc>
          <w:tcPr>
            <w:tcW w:w="1022" w:type="dxa"/>
            <w:shd w:val="clear" w:color="auto" w:fill="auto"/>
            <w:noWrap/>
            <w:vAlign w:val="bottom"/>
            <w:hideMark/>
          </w:tcPr>
          <w:p w14:paraId="57D5B297" w14:textId="77777777" w:rsidR="001848B0" w:rsidRPr="001848B0" w:rsidRDefault="001848B0" w:rsidP="005F21EC">
            <w:pPr>
              <w:spacing w:after="0" w:line="240" w:lineRule="auto"/>
              <w:jc w:val="center"/>
              <w:rPr>
                <w:ins w:id="16690" w:author="Hardik Malhotra" w:date="2021-09-30T19:38:00Z"/>
                <w:rFonts w:ascii="Calibri" w:eastAsia="Times New Roman" w:hAnsi="Calibri" w:cs="Times New Roman"/>
                <w:color w:val="000000"/>
                <w:lang w:val="en-US"/>
              </w:rPr>
              <w:pPrChange w:id="16691" w:author="Hardik Malhotra" w:date="2021-09-30T21:48:00Z">
                <w:pPr>
                  <w:spacing w:after="0" w:line="240" w:lineRule="auto"/>
                  <w:jc w:val="right"/>
                </w:pPr>
              </w:pPrChange>
            </w:pPr>
            <w:ins w:id="16692" w:author="Hardik Malhotra" w:date="2021-09-30T19:38:00Z">
              <w:r w:rsidRPr="001848B0">
                <w:rPr>
                  <w:rFonts w:ascii="Calibri" w:eastAsia="Times New Roman" w:hAnsi="Calibri" w:cs="Times New Roman"/>
                  <w:color w:val="000000"/>
                  <w:lang w:val="en-US"/>
                </w:rPr>
                <w:t>72%</w:t>
              </w:r>
            </w:ins>
          </w:p>
        </w:tc>
        <w:tc>
          <w:tcPr>
            <w:tcW w:w="1022" w:type="dxa"/>
            <w:shd w:val="clear" w:color="auto" w:fill="auto"/>
            <w:noWrap/>
            <w:vAlign w:val="bottom"/>
            <w:hideMark/>
          </w:tcPr>
          <w:p w14:paraId="3C312A77" w14:textId="77777777" w:rsidR="001848B0" w:rsidRPr="001848B0" w:rsidRDefault="001848B0" w:rsidP="005F21EC">
            <w:pPr>
              <w:spacing w:after="0" w:line="240" w:lineRule="auto"/>
              <w:jc w:val="center"/>
              <w:rPr>
                <w:ins w:id="16693" w:author="Hardik Malhotra" w:date="2021-09-30T19:38:00Z"/>
                <w:rFonts w:ascii="Calibri" w:eastAsia="Times New Roman" w:hAnsi="Calibri" w:cs="Times New Roman"/>
                <w:color w:val="000000"/>
                <w:lang w:val="en-US"/>
              </w:rPr>
              <w:pPrChange w:id="16694" w:author="Hardik Malhotra" w:date="2021-09-30T21:48:00Z">
                <w:pPr>
                  <w:spacing w:after="0" w:line="240" w:lineRule="auto"/>
                  <w:jc w:val="right"/>
                </w:pPr>
              </w:pPrChange>
            </w:pPr>
            <w:ins w:id="16695" w:author="Hardik Malhotra" w:date="2021-09-30T19:38:00Z">
              <w:r w:rsidRPr="001848B0">
                <w:rPr>
                  <w:rFonts w:ascii="Calibri" w:eastAsia="Times New Roman" w:hAnsi="Calibri" w:cs="Times New Roman"/>
                  <w:color w:val="000000"/>
                  <w:lang w:val="en-US"/>
                </w:rPr>
                <w:t>76%</w:t>
              </w:r>
            </w:ins>
          </w:p>
        </w:tc>
        <w:tc>
          <w:tcPr>
            <w:tcW w:w="1022" w:type="dxa"/>
            <w:shd w:val="clear" w:color="auto" w:fill="auto"/>
            <w:noWrap/>
            <w:vAlign w:val="bottom"/>
            <w:hideMark/>
          </w:tcPr>
          <w:p w14:paraId="4536E861" w14:textId="77777777" w:rsidR="001848B0" w:rsidRPr="001848B0" w:rsidRDefault="001848B0" w:rsidP="005F21EC">
            <w:pPr>
              <w:spacing w:after="0" w:line="240" w:lineRule="auto"/>
              <w:jc w:val="center"/>
              <w:rPr>
                <w:ins w:id="16696" w:author="Hardik Malhotra" w:date="2021-09-30T19:38:00Z"/>
                <w:rFonts w:ascii="Calibri" w:eastAsia="Times New Roman" w:hAnsi="Calibri" w:cs="Times New Roman"/>
                <w:color w:val="000000"/>
                <w:lang w:val="en-US"/>
              </w:rPr>
              <w:pPrChange w:id="16697" w:author="Hardik Malhotra" w:date="2021-09-30T21:48:00Z">
                <w:pPr>
                  <w:spacing w:after="0" w:line="240" w:lineRule="auto"/>
                  <w:jc w:val="right"/>
                </w:pPr>
              </w:pPrChange>
            </w:pPr>
            <w:ins w:id="16698" w:author="Hardik Malhotra" w:date="2021-09-30T19:38:00Z">
              <w:r w:rsidRPr="001848B0">
                <w:rPr>
                  <w:rFonts w:ascii="Calibri" w:eastAsia="Times New Roman" w:hAnsi="Calibri" w:cs="Times New Roman"/>
                  <w:color w:val="000000"/>
                  <w:lang w:val="en-US"/>
                </w:rPr>
                <w:t>80%</w:t>
              </w:r>
            </w:ins>
          </w:p>
        </w:tc>
        <w:tc>
          <w:tcPr>
            <w:tcW w:w="1022" w:type="dxa"/>
            <w:shd w:val="clear" w:color="auto" w:fill="auto"/>
            <w:noWrap/>
            <w:vAlign w:val="bottom"/>
            <w:hideMark/>
          </w:tcPr>
          <w:p w14:paraId="667DA036" w14:textId="77777777" w:rsidR="001848B0" w:rsidRPr="001848B0" w:rsidRDefault="001848B0" w:rsidP="005F21EC">
            <w:pPr>
              <w:spacing w:after="0" w:line="240" w:lineRule="auto"/>
              <w:jc w:val="center"/>
              <w:rPr>
                <w:ins w:id="16699" w:author="Hardik Malhotra" w:date="2021-09-30T19:38:00Z"/>
                <w:rFonts w:ascii="Calibri" w:eastAsia="Times New Roman" w:hAnsi="Calibri" w:cs="Times New Roman"/>
                <w:color w:val="000000"/>
                <w:lang w:val="en-US"/>
              </w:rPr>
              <w:pPrChange w:id="16700" w:author="Hardik Malhotra" w:date="2021-09-30T21:48:00Z">
                <w:pPr>
                  <w:spacing w:after="0" w:line="240" w:lineRule="auto"/>
                  <w:jc w:val="right"/>
                </w:pPr>
              </w:pPrChange>
            </w:pPr>
            <w:ins w:id="16701" w:author="Hardik Malhotra" w:date="2021-09-30T19:38:00Z">
              <w:r w:rsidRPr="001848B0">
                <w:rPr>
                  <w:rFonts w:ascii="Calibri" w:eastAsia="Times New Roman" w:hAnsi="Calibri" w:cs="Times New Roman"/>
                  <w:color w:val="000000"/>
                  <w:lang w:val="en-US"/>
                </w:rPr>
                <w:t>88%</w:t>
              </w:r>
            </w:ins>
          </w:p>
        </w:tc>
      </w:tr>
      <w:tr w:rsidR="001848B0" w:rsidRPr="001848B0" w14:paraId="04C21352" w14:textId="77777777" w:rsidTr="001848B0">
        <w:trPr>
          <w:trHeight w:val="304"/>
          <w:ins w:id="16702" w:author="Hardik Malhotra" w:date="2021-09-30T19:38:00Z"/>
        </w:trPr>
        <w:tc>
          <w:tcPr>
            <w:tcW w:w="4985" w:type="dxa"/>
            <w:shd w:val="clear" w:color="auto" w:fill="auto"/>
            <w:noWrap/>
            <w:vAlign w:val="bottom"/>
            <w:hideMark/>
          </w:tcPr>
          <w:p w14:paraId="27D7A96F" w14:textId="77777777" w:rsidR="001848B0" w:rsidRPr="001848B0" w:rsidRDefault="001848B0" w:rsidP="001848B0">
            <w:pPr>
              <w:spacing w:after="0" w:line="240" w:lineRule="auto"/>
              <w:rPr>
                <w:ins w:id="16703" w:author="Hardik Malhotra" w:date="2021-09-30T19:38:00Z"/>
                <w:rFonts w:ascii="Calibri" w:eastAsia="Times New Roman" w:hAnsi="Calibri" w:cs="Times New Roman"/>
                <w:color w:val="000000"/>
                <w:lang w:val="en-US"/>
              </w:rPr>
            </w:pPr>
            <w:ins w:id="16704" w:author="Hardik Malhotra" w:date="2021-09-30T19:38:00Z">
              <w:r w:rsidRPr="001848B0">
                <w:rPr>
                  <w:rFonts w:ascii="Calibri" w:eastAsia="Times New Roman" w:hAnsi="Calibri" w:cs="Times New Roman"/>
                  <w:color w:val="000000"/>
                  <w:lang w:val="en-US"/>
                </w:rPr>
                <w:lastRenderedPageBreak/>
                <w:t>LEUNA-Harze GmbH</w:t>
              </w:r>
            </w:ins>
          </w:p>
        </w:tc>
        <w:tc>
          <w:tcPr>
            <w:tcW w:w="1022" w:type="dxa"/>
            <w:shd w:val="clear" w:color="auto" w:fill="auto"/>
            <w:noWrap/>
            <w:vAlign w:val="bottom"/>
            <w:hideMark/>
          </w:tcPr>
          <w:p w14:paraId="178BC598" w14:textId="77777777" w:rsidR="001848B0" w:rsidRPr="001848B0" w:rsidRDefault="001848B0" w:rsidP="005F21EC">
            <w:pPr>
              <w:spacing w:after="0" w:line="240" w:lineRule="auto"/>
              <w:jc w:val="center"/>
              <w:rPr>
                <w:ins w:id="16705" w:author="Hardik Malhotra" w:date="2021-09-30T19:38:00Z"/>
                <w:rFonts w:ascii="Calibri" w:eastAsia="Times New Roman" w:hAnsi="Calibri" w:cs="Times New Roman"/>
                <w:color w:val="000000"/>
                <w:lang w:val="en-US"/>
              </w:rPr>
              <w:pPrChange w:id="16706" w:author="Hardik Malhotra" w:date="2021-09-30T21:48:00Z">
                <w:pPr>
                  <w:spacing w:after="0" w:line="240" w:lineRule="auto"/>
                  <w:jc w:val="right"/>
                </w:pPr>
              </w:pPrChange>
            </w:pPr>
            <w:ins w:id="16707" w:author="Hardik Malhotra" w:date="2021-09-30T19:38:00Z">
              <w:r w:rsidRPr="001848B0">
                <w:rPr>
                  <w:rFonts w:ascii="Calibri" w:eastAsia="Times New Roman" w:hAnsi="Calibri" w:cs="Times New Roman"/>
                  <w:color w:val="000000"/>
                  <w:lang w:val="en-US"/>
                </w:rPr>
                <w:t>75%</w:t>
              </w:r>
            </w:ins>
          </w:p>
        </w:tc>
        <w:tc>
          <w:tcPr>
            <w:tcW w:w="1022" w:type="dxa"/>
            <w:shd w:val="clear" w:color="auto" w:fill="auto"/>
            <w:noWrap/>
            <w:vAlign w:val="bottom"/>
            <w:hideMark/>
          </w:tcPr>
          <w:p w14:paraId="68280985" w14:textId="77777777" w:rsidR="001848B0" w:rsidRPr="001848B0" w:rsidRDefault="001848B0" w:rsidP="005F21EC">
            <w:pPr>
              <w:spacing w:after="0" w:line="240" w:lineRule="auto"/>
              <w:jc w:val="center"/>
              <w:rPr>
                <w:ins w:id="16708" w:author="Hardik Malhotra" w:date="2021-09-30T19:38:00Z"/>
                <w:rFonts w:ascii="Calibri" w:eastAsia="Times New Roman" w:hAnsi="Calibri" w:cs="Times New Roman"/>
                <w:color w:val="000000"/>
                <w:lang w:val="en-US"/>
              </w:rPr>
              <w:pPrChange w:id="16709" w:author="Hardik Malhotra" w:date="2021-09-30T21:48:00Z">
                <w:pPr>
                  <w:spacing w:after="0" w:line="240" w:lineRule="auto"/>
                  <w:jc w:val="right"/>
                </w:pPr>
              </w:pPrChange>
            </w:pPr>
            <w:ins w:id="16710" w:author="Hardik Malhotra" w:date="2021-09-30T19:38:00Z">
              <w:r w:rsidRPr="001848B0">
                <w:rPr>
                  <w:rFonts w:ascii="Calibri" w:eastAsia="Times New Roman" w:hAnsi="Calibri" w:cs="Times New Roman"/>
                  <w:color w:val="000000"/>
                  <w:lang w:val="en-US"/>
                </w:rPr>
                <w:t>59%</w:t>
              </w:r>
            </w:ins>
          </w:p>
        </w:tc>
        <w:tc>
          <w:tcPr>
            <w:tcW w:w="1022" w:type="dxa"/>
            <w:shd w:val="clear" w:color="auto" w:fill="auto"/>
            <w:noWrap/>
            <w:vAlign w:val="bottom"/>
            <w:hideMark/>
          </w:tcPr>
          <w:p w14:paraId="63022116" w14:textId="77777777" w:rsidR="001848B0" w:rsidRPr="001848B0" w:rsidRDefault="001848B0" w:rsidP="005F21EC">
            <w:pPr>
              <w:spacing w:after="0" w:line="240" w:lineRule="auto"/>
              <w:jc w:val="center"/>
              <w:rPr>
                <w:ins w:id="16711" w:author="Hardik Malhotra" w:date="2021-09-30T19:38:00Z"/>
                <w:rFonts w:ascii="Calibri" w:eastAsia="Times New Roman" w:hAnsi="Calibri" w:cs="Times New Roman"/>
                <w:color w:val="000000"/>
                <w:lang w:val="en-US"/>
              </w:rPr>
              <w:pPrChange w:id="16712" w:author="Hardik Malhotra" w:date="2021-09-30T21:48:00Z">
                <w:pPr>
                  <w:spacing w:after="0" w:line="240" w:lineRule="auto"/>
                  <w:jc w:val="right"/>
                </w:pPr>
              </w:pPrChange>
            </w:pPr>
            <w:ins w:id="16713" w:author="Hardik Malhotra" w:date="2021-09-30T19:38:00Z">
              <w:r w:rsidRPr="001848B0">
                <w:rPr>
                  <w:rFonts w:ascii="Calibri" w:eastAsia="Times New Roman" w:hAnsi="Calibri" w:cs="Times New Roman"/>
                  <w:color w:val="000000"/>
                  <w:lang w:val="en-US"/>
                </w:rPr>
                <w:t>65%</w:t>
              </w:r>
            </w:ins>
          </w:p>
        </w:tc>
        <w:tc>
          <w:tcPr>
            <w:tcW w:w="1022" w:type="dxa"/>
            <w:shd w:val="clear" w:color="auto" w:fill="auto"/>
            <w:noWrap/>
            <w:vAlign w:val="bottom"/>
            <w:hideMark/>
          </w:tcPr>
          <w:p w14:paraId="63BC26CD" w14:textId="77777777" w:rsidR="001848B0" w:rsidRPr="001848B0" w:rsidRDefault="001848B0" w:rsidP="005F21EC">
            <w:pPr>
              <w:spacing w:after="0" w:line="240" w:lineRule="auto"/>
              <w:jc w:val="center"/>
              <w:rPr>
                <w:ins w:id="16714" w:author="Hardik Malhotra" w:date="2021-09-30T19:38:00Z"/>
                <w:rFonts w:ascii="Calibri" w:eastAsia="Times New Roman" w:hAnsi="Calibri" w:cs="Times New Roman"/>
                <w:color w:val="000000"/>
                <w:lang w:val="en-US"/>
              </w:rPr>
              <w:pPrChange w:id="16715" w:author="Hardik Malhotra" w:date="2021-09-30T21:48:00Z">
                <w:pPr>
                  <w:spacing w:after="0" w:line="240" w:lineRule="auto"/>
                  <w:jc w:val="right"/>
                </w:pPr>
              </w:pPrChange>
            </w:pPr>
            <w:ins w:id="16716" w:author="Hardik Malhotra" w:date="2021-09-30T19:38:00Z">
              <w:r w:rsidRPr="001848B0">
                <w:rPr>
                  <w:rFonts w:ascii="Calibri" w:eastAsia="Times New Roman" w:hAnsi="Calibri" w:cs="Times New Roman"/>
                  <w:color w:val="000000"/>
                  <w:lang w:val="en-US"/>
                </w:rPr>
                <w:t>70%</w:t>
              </w:r>
            </w:ins>
          </w:p>
        </w:tc>
        <w:tc>
          <w:tcPr>
            <w:tcW w:w="1022" w:type="dxa"/>
            <w:shd w:val="clear" w:color="auto" w:fill="auto"/>
            <w:noWrap/>
            <w:vAlign w:val="bottom"/>
            <w:hideMark/>
          </w:tcPr>
          <w:p w14:paraId="44297032" w14:textId="77777777" w:rsidR="001848B0" w:rsidRPr="001848B0" w:rsidRDefault="001848B0" w:rsidP="005F21EC">
            <w:pPr>
              <w:spacing w:after="0" w:line="240" w:lineRule="auto"/>
              <w:jc w:val="center"/>
              <w:rPr>
                <w:ins w:id="16717" w:author="Hardik Malhotra" w:date="2021-09-30T19:38:00Z"/>
                <w:rFonts w:ascii="Calibri" w:eastAsia="Times New Roman" w:hAnsi="Calibri" w:cs="Times New Roman"/>
                <w:color w:val="000000"/>
                <w:lang w:val="en-US"/>
              </w:rPr>
              <w:pPrChange w:id="16718" w:author="Hardik Malhotra" w:date="2021-09-30T21:48:00Z">
                <w:pPr>
                  <w:spacing w:after="0" w:line="240" w:lineRule="auto"/>
                  <w:jc w:val="right"/>
                </w:pPr>
              </w:pPrChange>
            </w:pPr>
            <w:ins w:id="16719" w:author="Hardik Malhotra" w:date="2021-09-30T19:38:00Z">
              <w:r w:rsidRPr="001848B0">
                <w:rPr>
                  <w:rFonts w:ascii="Calibri" w:eastAsia="Times New Roman" w:hAnsi="Calibri" w:cs="Times New Roman"/>
                  <w:color w:val="000000"/>
                  <w:lang w:val="en-US"/>
                </w:rPr>
                <w:t>78%</w:t>
              </w:r>
            </w:ins>
          </w:p>
        </w:tc>
      </w:tr>
      <w:tr w:rsidR="001848B0" w:rsidRPr="001848B0" w14:paraId="0E1223E1" w14:textId="77777777" w:rsidTr="001848B0">
        <w:trPr>
          <w:trHeight w:val="304"/>
          <w:ins w:id="16720" w:author="Hardik Malhotra" w:date="2021-09-30T19:38:00Z"/>
        </w:trPr>
        <w:tc>
          <w:tcPr>
            <w:tcW w:w="4985" w:type="dxa"/>
            <w:shd w:val="clear" w:color="auto" w:fill="auto"/>
            <w:noWrap/>
            <w:vAlign w:val="bottom"/>
            <w:hideMark/>
          </w:tcPr>
          <w:p w14:paraId="246BEC82" w14:textId="77777777" w:rsidR="001848B0" w:rsidRPr="001848B0" w:rsidRDefault="001848B0" w:rsidP="001848B0">
            <w:pPr>
              <w:spacing w:after="0" w:line="240" w:lineRule="auto"/>
              <w:rPr>
                <w:ins w:id="16721" w:author="Hardik Malhotra" w:date="2021-09-30T19:38:00Z"/>
                <w:rFonts w:ascii="Calibri" w:eastAsia="Times New Roman" w:hAnsi="Calibri" w:cs="Times New Roman"/>
                <w:color w:val="000000"/>
                <w:lang w:val="en-US"/>
              </w:rPr>
            </w:pPr>
            <w:ins w:id="16722" w:author="Hardik Malhotra" w:date="2021-09-30T19:38:00Z">
              <w:r w:rsidRPr="001848B0">
                <w:rPr>
                  <w:rFonts w:ascii="Calibri" w:eastAsia="Times New Roman" w:hAnsi="Calibri" w:cs="Times New Roman"/>
                  <w:color w:val="000000"/>
                  <w:lang w:val="en-US"/>
                </w:rPr>
                <w:t>Meghmani Finechem Ltd</w:t>
              </w:r>
            </w:ins>
          </w:p>
        </w:tc>
        <w:tc>
          <w:tcPr>
            <w:tcW w:w="1022" w:type="dxa"/>
            <w:shd w:val="clear" w:color="auto" w:fill="auto"/>
            <w:noWrap/>
            <w:vAlign w:val="bottom"/>
            <w:hideMark/>
          </w:tcPr>
          <w:p w14:paraId="5B5D0826" w14:textId="77777777" w:rsidR="001848B0" w:rsidRPr="001848B0" w:rsidRDefault="001848B0" w:rsidP="005F21EC">
            <w:pPr>
              <w:spacing w:after="0" w:line="240" w:lineRule="auto"/>
              <w:jc w:val="center"/>
              <w:rPr>
                <w:ins w:id="16723" w:author="Hardik Malhotra" w:date="2021-09-30T19:38:00Z"/>
                <w:rFonts w:ascii="Calibri" w:eastAsia="Times New Roman" w:hAnsi="Calibri" w:cs="Times New Roman"/>
                <w:color w:val="000000"/>
                <w:lang w:val="en-US"/>
              </w:rPr>
              <w:pPrChange w:id="16724" w:author="Hardik Malhotra" w:date="2021-09-30T21:48:00Z">
                <w:pPr>
                  <w:spacing w:after="0" w:line="240" w:lineRule="auto"/>
                  <w:jc w:val="right"/>
                </w:pPr>
              </w:pPrChange>
            </w:pPr>
            <w:ins w:id="16725" w:author="Hardik Malhotra" w:date="2021-09-30T19:38:00Z">
              <w:r w:rsidRPr="001848B0">
                <w:rPr>
                  <w:rFonts w:ascii="Calibri" w:eastAsia="Times New Roman" w:hAnsi="Calibri" w:cs="Times New Roman"/>
                  <w:color w:val="000000"/>
                  <w:lang w:val="en-US"/>
                </w:rPr>
                <w:t>0%</w:t>
              </w:r>
            </w:ins>
          </w:p>
        </w:tc>
        <w:tc>
          <w:tcPr>
            <w:tcW w:w="1022" w:type="dxa"/>
            <w:shd w:val="clear" w:color="auto" w:fill="auto"/>
            <w:noWrap/>
            <w:vAlign w:val="bottom"/>
            <w:hideMark/>
          </w:tcPr>
          <w:p w14:paraId="1B0E7A3D" w14:textId="77777777" w:rsidR="001848B0" w:rsidRPr="001848B0" w:rsidRDefault="001848B0" w:rsidP="005F21EC">
            <w:pPr>
              <w:spacing w:after="0" w:line="240" w:lineRule="auto"/>
              <w:jc w:val="center"/>
              <w:rPr>
                <w:ins w:id="16726" w:author="Hardik Malhotra" w:date="2021-09-30T19:38:00Z"/>
                <w:rFonts w:ascii="Calibri" w:eastAsia="Times New Roman" w:hAnsi="Calibri" w:cs="Times New Roman"/>
                <w:color w:val="000000"/>
                <w:lang w:val="en-US"/>
              </w:rPr>
              <w:pPrChange w:id="16727" w:author="Hardik Malhotra" w:date="2021-09-30T21:48:00Z">
                <w:pPr>
                  <w:spacing w:after="0" w:line="240" w:lineRule="auto"/>
                  <w:jc w:val="right"/>
                </w:pPr>
              </w:pPrChange>
            </w:pPr>
            <w:ins w:id="16728" w:author="Hardik Malhotra" w:date="2021-09-30T19:38:00Z">
              <w:r w:rsidRPr="001848B0">
                <w:rPr>
                  <w:rFonts w:ascii="Calibri" w:eastAsia="Times New Roman" w:hAnsi="Calibri" w:cs="Times New Roman"/>
                  <w:color w:val="000000"/>
                  <w:lang w:val="en-US"/>
                </w:rPr>
                <w:t>0%</w:t>
              </w:r>
            </w:ins>
          </w:p>
        </w:tc>
        <w:tc>
          <w:tcPr>
            <w:tcW w:w="1022" w:type="dxa"/>
            <w:shd w:val="clear" w:color="auto" w:fill="auto"/>
            <w:noWrap/>
            <w:vAlign w:val="bottom"/>
            <w:hideMark/>
          </w:tcPr>
          <w:p w14:paraId="1574473C" w14:textId="77777777" w:rsidR="001848B0" w:rsidRPr="001848B0" w:rsidRDefault="001848B0" w:rsidP="005F21EC">
            <w:pPr>
              <w:spacing w:after="0" w:line="240" w:lineRule="auto"/>
              <w:jc w:val="center"/>
              <w:rPr>
                <w:ins w:id="16729" w:author="Hardik Malhotra" w:date="2021-09-30T19:38:00Z"/>
                <w:rFonts w:ascii="Calibri" w:eastAsia="Times New Roman" w:hAnsi="Calibri" w:cs="Times New Roman"/>
                <w:color w:val="000000"/>
                <w:lang w:val="en-US"/>
              </w:rPr>
              <w:pPrChange w:id="16730" w:author="Hardik Malhotra" w:date="2021-09-30T21:48:00Z">
                <w:pPr>
                  <w:spacing w:after="0" w:line="240" w:lineRule="auto"/>
                  <w:jc w:val="right"/>
                </w:pPr>
              </w:pPrChange>
            </w:pPr>
            <w:ins w:id="16731" w:author="Hardik Malhotra" w:date="2021-09-30T19:38:00Z">
              <w:r w:rsidRPr="001848B0">
                <w:rPr>
                  <w:rFonts w:ascii="Calibri" w:eastAsia="Times New Roman" w:hAnsi="Calibri" w:cs="Times New Roman"/>
                  <w:color w:val="000000"/>
                  <w:lang w:val="en-US"/>
                </w:rPr>
                <w:t>0%</w:t>
              </w:r>
            </w:ins>
          </w:p>
        </w:tc>
        <w:tc>
          <w:tcPr>
            <w:tcW w:w="1022" w:type="dxa"/>
            <w:shd w:val="clear" w:color="auto" w:fill="auto"/>
            <w:noWrap/>
            <w:vAlign w:val="bottom"/>
            <w:hideMark/>
          </w:tcPr>
          <w:p w14:paraId="28DD90CE" w14:textId="77777777" w:rsidR="001848B0" w:rsidRPr="001848B0" w:rsidRDefault="001848B0" w:rsidP="005F21EC">
            <w:pPr>
              <w:spacing w:after="0" w:line="240" w:lineRule="auto"/>
              <w:jc w:val="center"/>
              <w:rPr>
                <w:ins w:id="16732" w:author="Hardik Malhotra" w:date="2021-09-30T19:38:00Z"/>
                <w:rFonts w:ascii="Calibri" w:eastAsia="Times New Roman" w:hAnsi="Calibri" w:cs="Times New Roman"/>
                <w:color w:val="000000"/>
                <w:lang w:val="en-US"/>
              </w:rPr>
              <w:pPrChange w:id="16733" w:author="Hardik Malhotra" w:date="2021-09-30T21:48:00Z">
                <w:pPr>
                  <w:spacing w:after="0" w:line="240" w:lineRule="auto"/>
                  <w:jc w:val="right"/>
                </w:pPr>
              </w:pPrChange>
            </w:pPr>
            <w:ins w:id="16734" w:author="Hardik Malhotra" w:date="2021-09-30T19:38:00Z">
              <w:r w:rsidRPr="001848B0">
                <w:rPr>
                  <w:rFonts w:ascii="Calibri" w:eastAsia="Times New Roman" w:hAnsi="Calibri" w:cs="Times New Roman"/>
                  <w:color w:val="000000"/>
                  <w:lang w:val="en-US"/>
                </w:rPr>
                <w:t>50%</w:t>
              </w:r>
            </w:ins>
          </w:p>
        </w:tc>
        <w:tc>
          <w:tcPr>
            <w:tcW w:w="1022" w:type="dxa"/>
            <w:shd w:val="clear" w:color="auto" w:fill="auto"/>
            <w:noWrap/>
            <w:vAlign w:val="bottom"/>
            <w:hideMark/>
          </w:tcPr>
          <w:p w14:paraId="5708F7AA" w14:textId="77777777" w:rsidR="001848B0" w:rsidRPr="001848B0" w:rsidRDefault="001848B0" w:rsidP="005F21EC">
            <w:pPr>
              <w:spacing w:after="0" w:line="240" w:lineRule="auto"/>
              <w:jc w:val="center"/>
              <w:rPr>
                <w:ins w:id="16735" w:author="Hardik Malhotra" w:date="2021-09-30T19:38:00Z"/>
                <w:rFonts w:ascii="Calibri" w:eastAsia="Times New Roman" w:hAnsi="Calibri" w:cs="Times New Roman"/>
                <w:color w:val="000000"/>
                <w:lang w:val="en-US"/>
              </w:rPr>
              <w:pPrChange w:id="16736" w:author="Hardik Malhotra" w:date="2021-09-30T21:48:00Z">
                <w:pPr>
                  <w:spacing w:after="0" w:line="240" w:lineRule="auto"/>
                  <w:jc w:val="right"/>
                </w:pPr>
              </w:pPrChange>
            </w:pPr>
            <w:ins w:id="16737" w:author="Hardik Malhotra" w:date="2021-09-30T19:38:00Z">
              <w:r w:rsidRPr="001848B0">
                <w:rPr>
                  <w:rFonts w:ascii="Calibri" w:eastAsia="Times New Roman" w:hAnsi="Calibri" w:cs="Times New Roman"/>
                  <w:color w:val="000000"/>
                  <w:lang w:val="en-US"/>
                </w:rPr>
                <w:t>85%</w:t>
              </w:r>
            </w:ins>
          </w:p>
        </w:tc>
      </w:tr>
      <w:tr w:rsidR="001848B0" w:rsidRPr="001848B0" w14:paraId="26D06D1F" w14:textId="77777777" w:rsidTr="001848B0">
        <w:trPr>
          <w:trHeight w:val="304"/>
          <w:ins w:id="16738" w:author="Hardik Malhotra" w:date="2021-09-30T19:38:00Z"/>
        </w:trPr>
        <w:tc>
          <w:tcPr>
            <w:tcW w:w="4985" w:type="dxa"/>
            <w:shd w:val="clear" w:color="auto" w:fill="auto"/>
            <w:noWrap/>
            <w:vAlign w:val="bottom"/>
            <w:hideMark/>
          </w:tcPr>
          <w:p w14:paraId="68F73086" w14:textId="77777777" w:rsidR="001848B0" w:rsidRPr="001848B0" w:rsidRDefault="001848B0" w:rsidP="001848B0">
            <w:pPr>
              <w:spacing w:after="0" w:line="240" w:lineRule="auto"/>
              <w:rPr>
                <w:ins w:id="16739" w:author="Hardik Malhotra" w:date="2021-09-30T19:38:00Z"/>
                <w:rFonts w:ascii="Calibri" w:eastAsia="Times New Roman" w:hAnsi="Calibri" w:cs="Times New Roman"/>
                <w:color w:val="000000"/>
                <w:lang w:val="en-US"/>
              </w:rPr>
            </w:pPr>
            <w:ins w:id="16740" w:author="Hardik Malhotra" w:date="2021-09-30T19:38:00Z">
              <w:r w:rsidRPr="001848B0">
                <w:rPr>
                  <w:rFonts w:ascii="Calibri" w:eastAsia="Times New Roman" w:hAnsi="Calibri" w:cs="Times New Roman"/>
                  <w:color w:val="000000"/>
                  <w:lang w:val="en-US"/>
                </w:rPr>
                <w:t>NAMA Chemicals</w:t>
              </w:r>
            </w:ins>
          </w:p>
        </w:tc>
        <w:tc>
          <w:tcPr>
            <w:tcW w:w="1022" w:type="dxa"/>
            <w:shd w:val="clear" w:color="auto" w:fill="auto"/>
            <w:noWrap/>
            <w:vAlign w:val="bottom"/>
            <w:hideMark/>
          </w:tcPr>
          <w:p w14:paraId="6E0D70F3" w14:textId="77777777" w:rsidR="001848B0" w:rsidRPr="001848B0" w:rsidRDefault="001848B0" w:rsidP="005F21EC">
            <w:pPr>
              <w:spacing w:after="0" w:line="240" w:lineRule="auto"/>
              <w:jc w:val="center"/>
              <w:rPr>
                <w:ins w:id="16741" w:author="Hardik Malhotra" w:date="2021-09-30T19:38:00Z"/>
                <w:rFonts w:ascii="Calibri" w:eastAsia="Times New Roman" w:hAnsi="Calibri" w:cs="Times New Roman"/>
                <w:color w:val="000000"/>
                <w:lang w:val="en-US"/>
              </w:rPr>
              <w:pPrChange w:id="16742" w:author="Hardik Malhotra" w:date="2021-09-30T21:48:00Z">
                <w:pPr>
                  <w:spacing w:after="0" w:line="240" w:lineRule="auto"/>
                  <w:jc w:val="right"/>
                </w:pPr>
              </w:pPrChange>
            </w:pPr>
            <w:ins w:id="16743" w:author="Hardik Malhotra" w:date="2021-09-30T19:38:00Z">
              <w:r w:rsidRPr="001848B0">
                <w:rPr>
                  <w:rFonts w:ascii="Calibri" w:eastAsia="Times New Roman" w:hAnsi="Calibri" w:cs="Times New Roman"/>
                  <w:color w:val="000000"/>
                  <w:lang w:val="en-US"/>
                </w:rPr>
                <w:t>76%</w:t>
              </w:r>
            </w:ins>
          </w:p>
        </w:tc>
        <w:tc>
          <w:tcPr>
            <w:tcW w:w="1022" w:type="dxa"/>
            <w:shd w:val="clear" w:color="auto" w:fill="auto"/>
            <w:noWrap/>
            <w:vAlign w:val="bottom"/>
            <w:hideMark/>
          </w:tcPr>
          <w:p w14:paraId="14B3062D" w14:textId="77777777" w:rsidR="001848B0" w:rsidRPr="001848B0" w:rsidRDefault="001848B0" w:rsidP="005F21EC">
            <w:pPr>
              <w:spacing w:after="0" w:line="240" w:lineRule="auto"/>
              <w:jc w:val="center"/>
              <w:rPr>
                <w:ins w:id="16744" w:author="Hardik Malhotra" w:date="2021-09-30T19:38:00Z"/>
                <w:rFonts w:ascii="Calibri" w:eastAsia="Times New Roman" w:hAnsi="Calibri" w:cs="Times New Roman"/>
                <w:color w:val="000000"/>
                <w:lang w:val="en-US"/>
              </w:rPr>
              <w:pPrChange w:id="16745" w:author="Hardik Malhotra" w:date="2021-09-30T21:48:00Z">
                <w:pPr>
                  <w:spacing w:after="0" w:line="240" w:lineRule="auto"/>
                  <w:jc w:val="right"/>
                </w:pPr>
              </w:pPrChange>
            </w:pPr>
            <w:ins w:id="16746" w:author="Hardik Malhotra" w:date="2021-09-30T19:38:00Z">
              <w:r w:rsidRPr="001848B0">
                <w:rPr>
                  <w:rFonts w:ascii="Calibri" w:eastAsia="Times New Roman" w:hAnsi="Calibri" w:cs="Times New Roman"/>
                  <w:color w:val="000000"/>
                  <w:lang w:val="en-US"/>
                </w:rPr>
                <w:t>75%</w:t>
              </w:r>
            </w:ins>
          </w:p>
        </w:tc>
        <w:tc>
          <w:tcPr>
            <w:tcW w:w="1022" w:type="dxa"/>
            <w:shd w:val="clear" w:color="auto" w:fill="auto"/>
            <w:noWrap/>
            <w:vAlign w:val="bottom"/>
            <w:hideMark/>
          </w:tcPr>
          <w:p w14:paraId="3300B567" w14:textId="77777777" w:rsidR="001848B0" w:rsidRPr="001848B0" w:rsidRDefault="001848B0" w:rsidP="005F21EC">
            <w:pPr>
              <w:spacing w:after="0" w:line="240" w:lineRule="auto"/>
              <w:jc w:val="center"/>
              <w:rPr>
                <w:ins w:id="16747" w:author="Hardik Malhotra" w:date="2021-09-30T19:38:00Z"/>
                <w:rFonts w:ascii="Calibri" w:eastAsia="Times New Roman" w:hAnsi="Calibri" w:cs="Times New Roman"/>
                <w:color w:val="000000"/>
                <w:lang w:val="en-US"/>
              </w:rPr>
              <w:pPrChange w:id="16748" w:author="Hardik Malhotra" w:date="2021-09-30T21:48:00Z">
                <w:pPr>
                  <w:spacing w:after="0" w:line="240" w:lineRule="auto"/>
                  <w:jc w:val="right"/>
                </w:pPr>
              </w:pPrChange>
            </w:pPr>
            <w:ins w:id="16749" w:author="Hardik Malhotra" w:date="2021-09-30T19:38:00Z">
              <w:r w:rsidRPr="001848B0">
                <w:rPr>
                  <w:rFonts w:ascii="Calibri" w:eastAsia="Times New Roman" w:hAnsi="Calibri" w:cs="Times New Roman"/>
                  <w:color w:val="000000"/>
                  <w:lang w:val="en-US"/>
                </w:rPr>
                <w:t>73%</w:t>
              </w:r>
            </w:ins>
          </w:p>
        </w:tc>
        <w:tc>
          <w:tcPr>
            <w:tcW w:w="1022" w:type="dxa"/>
            <w:shd w:val="clear" w:color="auto" w:fill="auto"/>
            <w:noWrap/>
            <w:vAlign w:val="bottom"/>
            <w:hideMark/>
          </w:tcPr>
          <w:p w14:paraId="3D3C0E14" w14:textId="77777777" w:rsidR="001848B0" w:rsidRPr="001848B0" w:rsidRDefault="001848B0" w:rsidP="005F21EC">
            <w:pPr>
              <w:spacing w:after="0" w:line="240" w:lineRule="auto"/>
              <w:jc w:val="center"/>
              <w:rPr>
                <w:ins w:id="16750" w:author="Hardik Malhotra" w:date="2021-09-30T19:38:00Z"/>
                <w:rFonts w:ascii="Calibri" w:eastAsia="Times New Roman" w:hAnsi="Calibri" w:cs="Times New Roman"/>
                <w:color w:val="000000"/>
                <w:lang w:val="en-US"/>
              </w:rPr>
              <w:pPrChange w:id="16751" w:author="Hardik Malhotra" w:date="2021-09-30T21:48:00Z">
                <w:pPr>
                  <w:spacing w:after="0" w:line="240" w:lineRule="auto"/>
                  <w:jc w:val="right"/>
                </w:pPr>
              </w:pPrChange>
            </w:pPr>
            <w:ins w:id="16752" w:author="Hardik Malhotra" w:date="2021-09-30T19:38:00Z">
              <w:r w:rsidRPr="001848B0">
                <w:rPr>
                  <w:rFonts w:ascii="Calibri" w:eastAsia="Times New Roman" w:hAnsi="Calibri" w:cs="Times New Roman"/>
                  <w:color w:val="000000"/>
                  <w:lang w:val="en-US"/>
                </w:rPr>
                <w:t>78%</w:t>
              </w:r>
            </w:ins>
          </w:p>
        </w:tc>
        <w:tc>
          <w:tcPr>
            <w:tcW w:w="1022" w:type="dxa"/>
            <w:shd w:val="clear" w:color="auto" w:fill="auto"/>
            <w:noWrap/>
            <w:vAlign w:val="bottom"/>
            <w:hideMark/>
          </w:tcPr>
          <w:p w14:paraId="43F4F10E" w14:textId="77777777" w:rsidR="001848B0" w:rsidRPr="001848B0" w:rsidRDefault="001848B0" w:rsidP="005F21EC">
            <w:pPr>
              <w:spacing w:after="0" w:line="240" w:lineRule="auto"/>
              <w:jc w:val="center"/>
              <w:rPr>
                <w:ins w:id="16753" w:author="Hardik Malhotra" w:date="2021-09-30T19:38:00Z"/>
                <w:rFonts w:ascii="Calibri" w:eastAsia="Times New Roman" w:hAnsi="Calibri" w:cs="Times New Roman"/>
                <w:color w:val="000000"/>
                <w:lang w:val="en-US"/>
              </w:rPr>
              <w:pPrChange w:id="16754" w:author="Hardik Malhotra" w:date="2021-09-30T21:48:00Z">
                <w:pPr>
                  <w:spacing w:after="0" w:line="240" w:lineRule="auto"/>
                  <w:jc w:val="right"/>
                </w:pPr>
              </w:pPrChange>
            </w:pPr>
            <w:ins w:id="16755" w:author="Hardik Malhotra" w:date="2021-09-30T19:38:00Z">
              <w:r w:rsidRPr="001848B0">
                <w:rPr>
                  <w:rFonts w:ascii="Calibri" w:eastAsia="Times New Roman" w:hAnsi="Calibri" w:cs="Times New Roman"/>
                  <w:color w:val="000000"/>
                  <w:lang w:val="en-US"/>
                </w:rPr>
                <w:t>88%</w:t>
              </w:r>
            </w:ins>
          </w:p>
        </w:tc>
      </w:tr>
      <w:tr w:rsidR="001848B0" w:rsidRPr="001848B0" w14:paraId="33A64326" w14:textId="77777777" w:rsidTr="001848B0">
        <w:trPr>
          <w:trHeight w:val="304"/>
          <w:ins w:id="16756" w:author="Hardik Malhotra" w:date="2021-09-30T19:38:00Z"/>
        </w:trPr>
        <w:tc>
          <w:tcPr>
            <w:tcW w:w="4985" w:type="dxa"/>
            <w:shd w:val="clear" w:color="auto" w:fill="auto"/>
            <w:noWrap/>
            <w:vAlign w:val="bottom"/>
            <w:hideMark/>
          </w:tcPr>
          <w:p w14:paraId="24F6F93B" w14:textId="77777777" w:rsidR="001848B0" w:rsidRPr="001848B0" w:rsidRDefault="001848B0" w:rsidP="001848B0">
            <w:pPr>
              <w:spacing w:after="0" w:line="240" w:lineRule="auto"/>
              <w:rPr>
                <w:ins w:id="16757" w:author="Hardik Malhotra" w:date="2021-09-30T19:38:00Z"/>
                <w:rFonts w:ascii="Calibri" w:eastAsia="Times New Roman" w:hAnsi="Calibri" w:cs="Times New Roman"/>
                <w:color w:val="000000"/>
                <w:lang w:val="en-US"/>
              </w:rPr>
            </w:pPr>
            <w:ins w:id="16758" w:author="Hardik Malhotra" w:date="2021-09-30T19:38:00Z">
              <w:r w:rsidRPr="001848B0">
                <w:rPr>
                  <w:rFonts w:ascii="Calibri" w:eastAsia="Times New Roman" w:hAnsi="Calibri" w:cs="Times New Roman"/>
                  <w:color w:val="000000"/>
                  <w:lang w:val="en-US"/>
                </w:rPr>
                <w:t>Nan Ya Electronic Material (Kunshan) Co. Ltd.</w:t>
              </w:r>
            </w:ins>
          </w:p>
        </w:tc>
        <w:tc>
          <w:tcPr>
            <w:tcW w:w="1022" w:type="dxa"/>
            <w:shd w:val="clear" w:color="auto" w:fill="auto"/>
            <w:noWrap/>
            <w:vAlign w:val="bottom"/>
            <w:hideMark/>
          </w:tcPr>
          <w:p w14:paraId="31C42467" w14:textId="77777777" w:rsidR="001848B0" w:rsidRPr="001848B0" w:rsidRDefault="001848B0" w:rsidP="005F21EC">
            <w:pPr>
              <w:spacing w:after="0" w:line="240" w:lineRule="auto"/>
              <w:jc w:val="center"/>
              <w:rPr>
                <w:ins w:id="16759" w:author="Hardik Malhotra" w:date="2021-09-30T19:38:00Z"/>
                <w:rFonts w:ascii="Calibri" w:eastAsia="Times New Roman" w:hAnsi="Calibri" w:cs="Times New Roman"/>
                <w:color w:val="000000"/>
                <w:lang w:val="en-US"/>
              </w:rPr>
              <w:pPrChange w:id="16760" w:author="Hardik Malhotra" w:date="2021-09-30T21:48:00Z">
                <w:pPr>
                  <w:spacing w:after="0" w:line="240" w:lineRule="auto"/>
                  <w:jc w:val="right"/>
                </w:pPr>
              </w:pPrChange>
            </w:pPr>
            <w:ins w:id="16761" w:author="Hardik Malhotra" w:date="2021-09-30T19:38:00Z">
              <w:r w:rsidRPr="001848B0">
                <w:rPr>
                  <w:rFonts w:ascii="Calibri" w:eastAsia="Times New Roman" w:hAnsi="Calibri" w:cs="Times New Roman"/>
                  <w:color w:val="000000"/>
                  <w:lang w:val="en-US"/>
                </w:rPr>
                <w:t>81%</w:t>
              </w:r>
            </w:ins>
          </w:p>
        </w:tc>
        <w:tc>
          <w:tcPr>
            <w:tcW w:w="1022" w:type="dxa"/>
            <w:shd w:val="clear" w:color="auto" w:fill="auto"/>
            <w:noWrap/>
            <w:vAlign w:val="bottom"/>
            <w:hideMark/>
          </w:tcPr>
          <w:p w14:paraId="4CB54056" w14:textId="77777777" w:rsidR="001848B0" w:rsidRPr="001848B0" w:rsidRDefault="001848B0" w:rsidP="005F21EC">
            <w:pPr>
              <w:spacing w:after="0" w:line="240" w:lineRule="auto"/>
              <w:jc w:val="center"/>
              <w:rPr>
                <w:ins w:id="16762" w:author="Hardik Malhotra" w:date="2021-09-30T19:38:00Z"/>
                <w:rFonts w:ascii="Calibri" w:eastAsia="Times New Roman" w:hAnsi="Calibri" w:cs="Times New Roman"/>
                <w:color w:val="000000"/>
                <w:lang w:val="en-US"/>
              </w:rPr>
              <w:pPrChange w:id="16763" w:author="Hardik Malhotra" w:date="2021-09-30T21:48:00Z">
                <w:pPr>
                  <w:spacing w:after="0" w:line="240" w:lineRule="auto"/>
                  <w:jc w:val="right"/>
                </w:pPr>
              </w:pPrChange>
            </w:pPr>
            <w:ins w:id="16764" w:author="Hardik Malhotra" w:date="2021-09-30T19:38:00Z">
              <w:r w:rsidRPr="001848B0">
                <w:rPr>
                  <w:rFonts w:ascii="Calibri" w:eastAsia="Times New Roman" w:hAnsi="Calibri" w:cs="Times New Roman"/>
                  <w:color w:val="000000"/>
                  <w:lang w:val="en-US"/>
                </w:rPr>
                <w:t>83%</w:t>
              </w:r>
            </w:ins>
          </w:p>
        </w:tc>
        <w:tc>
          <w:tcPr>
            <w:tcW w:w="1022" w:type="dxa"/>
            <w:shd w:val="clear" w:color="auto" w:fill="auto"/>
            <w:noWrap/>
            <w:vAlign w:val="bottom"/>
            <w:hideMark/>
          </w:tcPr>
          <w:p w14:paraId="6071F091" w14:textId="77777777" w:rsidR="001848B0" w:rsidRPr="001848B0" w:rsidRDefault="001848B0" w:rsidP="005F21EC">
            <w:pPr>
              <w:spacing w:after="0" w:line="240" w:lineRule="auto"/>
              <w:jc w:val="center"/>
              <w:rPr>
                <w:ins w:id="16765" w:author="Hardik Malhotra" w:date="2021-09-30T19:38:00Z"/>
                <w:rFonts w:ascii="Calibri" w:eastAsia="Times New Roman" w:hAnsi="Calibri" w:cs="Times New Roman"/>
                <w:color w:val="000000"/>
                <w:lang w:val="en-US"/>
              </w:rPr>
              <w:pPrChange w:id="16766" w:author="Hardik Malhotra" w:date="2021-09-30T21:48:00Z">
                <w:pPr>
                  <w:spacing w:after="0" w:line="240" w:lineRule="auto"/>
                  <w:jc w:val="right"/>
                </w:pPr>
              </w:pPrChange>
            </w:pPr>
            <w:ins w:id="16767" w:author="Hardik Malhotra" w:date="2021-09-30T19:38:00Z">
              <w:r w:rsidRPr="001848B0">
                <w:rPr>
                  <w:rFonts w:ascii="Calibri" w:eastAsia="Times New Roman" w:hAnsi="Calibri" w:cs="Times New Roman"/>
                  <w:color w:val="000000"/>
                  <w:lang w:val="en-US"/>
                </w:rPr>
                <w:t>86%</w:t>
              </w:r>
            </w:ins>
          </w:p>
        </w:tc>
        <w:tc>
          <w:tcPr>
            <w:tcW w:w="1022" w:type="dxa"/>
            <w:shd w:val="clear" w:color="auto" w:fill="auto"/>
            <w:noWrap/>
            <w:vAlign w:val="bottom"/>
            <w:hideMark/>
          </w:tcPr>
          <w:p w14:paraId="0E26D5E7" w14:textId="77777777" w:rsidR="001848B0" w:rsidRPr="001848B0" w:rsidRDefault="001848B0" w:rsidP="005F21EC">
            <w:pPr>
              <w:spacing w:after="0" w:line="240" w:lineRule="auto"/>
              <w:jc w:val="center"/>
              <w:rPr>
                <w:ins w:id="16768" w:author="Hardik Malhotra" w:date="2021-09-30T19:38:00Z"/>
                <w:rFonts w:ascii="Calibri" w:eastAsia="Times New Roman" w:hAnsi="Calibri" w:cs="Times New Roman"/>
                <w:color w:val="000000"/>
                <w:lang w:val="en-US"/>
              </w:rPr>
              <w:pPrChange w:id="16769" w:author="Hardik Malhotra" w:date="2021-09-30T21:48:00Z">
                <w:pPr>
                  <w:spacing w:after="0" w:line="240" w:lineRule="auto"/>
                  <w:jc w:val="right"/>
                </w:pPr>
              </w:pPrChange>
            </w:pPr>
            <w:ins w:id="16770" w:author="Hardik Malhotra" w:date="2021-09-30T19:38:00Z">
              <w:r w:rsidRPr="001848B0">
                <w:rPr>
                  <w:rFonts w:ascii="Calibri" w:eastAsia="Times New Roman" w:hAnsi="Calibri" w:cs="Times New Roman"/>
                  <w:color w:val="000000"/>
                  <w:lang w:val="en-US"/>
                </w:rPr>
                <w:t>85%</w:t>
              </w:r>
            </w:ins>
          </w:p>
        </w:tc>
        <w:tc>
          <w:tcPr>
            <w:tcW w:w="1022" w:type="dxa"/>
            <w:shd w:val="clear" w:color="auto" w:fill="auto"/>
            <w:noWrap/>
            <w:vAlign w:val="bottom"/>
            <w:hideMark/>
          </w:tcPr>
          <w:p w14:paraId="02E8AFA0" w14:textId="77777777" w:rsidR="001848B0" w:rsidRPr="001848B0" w:rsidRDefault="001848B0" w:rsidP="005F21EC">
            <w:pPr>
              <w:spacing w:after="0" w:line="240" w:lineRule="auto"/>
              <w:jc w:val="center"/>
              <w:rPr>
                <w:ins w:id="16771" w:author="Hardik Malhotra" w:date="2021-09-30T19:38:00Z"/>
                <w:rFonts w:ascii="Calibri" w:eastAsia="Times New Roman" w:hAnsi="Calibri" w:cs="Times New Roman"/>
                <w:color w:val="000000"/>
                <w:lang w:val="en-US"/>
              </w:rPr>
              <w:pPrChange w:id="16772" w:author="Hardik Malhotra" w:date="2021-09-30T21:48:00Z">
                <w:pPr>
                  <w:spacing w:after="0" w:line="240" w:lineRule="auto"/>
                  <w:jc w:val="right"/>
                </w:pPr>
              </w:pPrChange>
            </w:pPr>
            <w:ins w:id="16773" w:author="Hardik Malhotra" w:date="2021-09-30T19:38:00Z">
              <w:r w:rsidRPr="001848B0">
                <w:rPr>
                  <w:rFonts w:ascii="Calibri" w:eastAsia="Times New Roman" w:hAnsi="Calibri" w:cs="Times New Roman"/>
                  <w:color w:val="000000"/>
                  <w:lang w:val="en-US"/>
                </w:rPr>
                <w:t>95%</w:t>
              </w:r>
            </w:ins>
          </w:p>
        </w:tc>
      </w:tr>
      <w:tr w:rsidR="001848B0" w:rsidRPr="001848B0" w14:paraId="298683E8" w14:textId="77777777" w:rsidTr="001848B0">
        <w:trPr>
          <w:trHeight w:val="304"/>
          <w:ins w:id="16774" w:author="Hardik Malhotra" w:date="2021-09-30T19:38:00Z"/>
        </w:trPr>
        <w:tc>
          <w:tcPr>
            <w:tcW w:w="4985" w:type="dxa"/>
            <w:shd w:val="clear" w:color="auto" w:fill="auto"/>
            <w:noWrap/>
            <w:vAlign w:val="bottom"/>
            <w:hideMark/>
          </w:tcPr>
          <w:p w14:paraId="0C6AE13A" w14:textId="77777777" w:rsidR="001848B0" w:rsidRPr="001848B0" w:rsidRDefault="001848B0" w:rsidP="001848B0">
            <w:pPr>
              <w:spacing w:after="0" w:line="240" w:lineRule="auto"/>
              <w:rPr>
                <w:ins w:id="16775" w:author="Hardik Malhotra" w:date="2021-09-30T19:38:00Z"/>
                <w:rFonts w:ascii="Calibri" w:eastAsia="Times New Roman" w:hAnsi="Calibri" w:cs="Times New Roman"/>
                <w:color w:val="000000"/>
                <w:lang w:val="en-US"/>
              </w:rPr>
            </w:pPr>
            <w:ins w:id="16776" w:author="Hardik Malhotra" w:date="2021-09-30T19:38:00Z">
              <w:r w:rsidRPr="001848B0">
                <w:rPr>
                  <w:rFonts w:ascii="Calibri" w:eastAsia="Times New Roman" w:hAnsi="Calibri" w:cs="Times New Roman"/>
                  <w:color w:val="000000"/>
                  <w:lang w:val="en-US"/>
                </w:rPr>
                <w:t>Nan Ya Plastics Co Ltd</w:t>
              </w:r>
            </w:ins>
          </w:p>
        </w:tc>
        <w:tc>
          <w:tcPr>
            <w:tcW w:w="1022" w:type="dxa"/>
            <w:shd w:val="clear" w:color="auto" w:fill="auto"/>
            <w:noWrap/>
            <w:vAlign w:val="bottom"/>
            <w:hideMark/>
          </w:tcPr>
          <w:p w14:paraId="7B4F1F12" w14:textId="77777777" w:rsidR="001848B0" w:rsidRPr="001848B0" w:rsidRDefault="001848B0" w:rsidP="005F21EC">
            <w:pPr>
              <w:spacing w:after="0" w:line="240" w:lineRule="auto"/>
              <w:jc w:val="center"/>
              <w:rPr>
                <w:ins w:id="16777" w:author="Hardik Malhotra" w:date="2021-09-30T19:38:00Z"/>
                <w:rFonts w:ascii="Calibri" w:eastAsia="Times New Roman" w:hAnsi="Calibri" w:cs="Times New Roman"/>
                <w:color w:val="000000"/>
                <w:lang w:val="en-US"/>
              </w:rPr>
              <w:pPrChange w:id="16778" w:author="Hardik Malhotra" w:date="2021-09-30T21:48:00Z">
                <w:pPr>
                  <w:spacing w:after="0" w:line="240" w:lineRule="auto"/>
                  <w:jc w:val="right"/>
                </w:pPr>
              </w:pPrChange>
            </w:pPr>
            <w:ins w:id="16779" w:author="Hardik Malhotra" w:date="2021-09-30T19:38:00Z">
              <w:r w:rsidRPr="001848B0">
                <w:rPr>
                  <w:rFonts w:ascii="Calibri" w:eastAsia="Times New Roman" w:hAnsi="Calibri" w:cs="Times New Roman"/>
                  <w:color w:val="000000"/>
                  <w:lang w:val="en-US"/>
                </w:rPr>
                <w:t>75%</w:t>
              </w:r>
            </w:ins>
          </w:p>
        </w:tc>
        <w:tc>
          <w:tcPr>
            <w:tcW w:w="1022" w:type="dxa"/>
            <w:shd w:val="clear" w:color="auto" w:fill="auto"/>
            <w:noWrap/>
            <w:vAlign w:val="bottom"/>
            <w:hideMark/>
          </w:tcPr>
          <w:p w14:paraId="2567EDCD" w14:textId="77777777" w:rsidR="001848B0" w:rsidRPr="001848B0" w:rsidRDefault="001848B0" w:rsidP="005F21EC">
            <w:pPr>
              <w:spacing w:after="0" w:line="240" w:lineRule="auto"/>
              <w:jc w:val="center"/>
              <w:rPr>
                <w:ins w:id="16780" w:author="Hardik Malhotra" w:date="2021-09-30T19:38:00Z"/>
                <w:rFonts w:ascii="Calibri" w:eastAsia="Times New Roman" w:hAnsi="Calibri" w:cs="Times New Roman"/>
                <w:color w:val="000000"/>
                <w:lang w:val="en-US"/>
              </w:rPr>
              <w:pPrChange w:id="16781" w:author="Hardik Malhotra" w:date="2021-09-30T21:48:00Z">
                <w:pPr>
                  <w:spacing w:after="0" w:line="240" w:lineRule="auto"/>
                  <w:jc w:val="right"/>
                </w:pPr>
              </w:pPrChange>
            </w:pPr>
            <w:ins w:id="16782" w:author="Hardik Malhotra" w:date="2021-09-30T19:38:00Z">
              <w:r w:rsidRPr="001848B0">
                <w:rPr>
                  <w:rFonts w:ascii="Calibri" w:eastAsia="Times New Roman" w:hAnsi="Calibri" w:cs="Times New Roman"/>
                  <w:color w:val="000000"/>
                  <w:lang w:val="en-US"/>
                </w:rPr>
                <w:t>76%</w:t>
              </w:r>
            </w:ins>
          </w:p>
        </w:tc>
        <w:tc>
          <w:tcPr>
            <w:tcW w:w="1022" w:type="dxa"/>
            <w:shd w:val="clear" w:color="auto" w:fill="auto"/>
            <w:noWrap/>
            <w:vAlign w:val="bottom"/>
            <w:hideMark/>
          </w:tcPr>
          <w:p w14:paraId="1F1A997B" w14:textId="77777777" w:rsidR="001848B0" w:rsidRPr="001848B0" w:rsidRDefault="001848B0" w:rsidP="005F21EC">
            <w:pPr>
              <w:spacing w:after="0" w:line="240" w:lineRule="auto"/>
              <w:jc w:val="center"/>
              <w:rPr>
                <w:ins w:id="16783" w:author="Hardik Malhotra" w:date="2021-09-30T19:38:00Z"/>
                <w:rFonts w:ascii="Calibri" w:eastAsia="Times New Roman" w:hAnsi="Calibri" w:cs="Times New Roman"/>
                <w:color w:val="000000"/>
                <w:lang w:val="en-US"/>
              </w:rPr>
              <w:pPrChange w:id="16784" w:author="Hardik Malhotra" w:date="2021-09-30T21:48:00Z">
                <w:pPr>
                  <w:spacing w:after="0" w:line="240" w:lineRule="auto"/>
                  <w:jc w:val="right"/>
                </w:pPr>
              </w:pPrChange>
            </w:pPr>
            <w:ins w:id="16785" w:author="Hardik Malhotra" w:date="2021-09-30T19:38:00Z">
              <w:r w:rsidRPr="001848B0">
                <w:rPr>
                  <w:rFonts w:ascii="Calibri" w:eastAsia="Times New Roman" w:hAnsi="Calibri" w:cs="Times New Roman"/>
                  <w:color w:val="000000"/>
                  <w:lang w:val="en-US"/>
                </w:rPr>
                <w:t>81%</w:t>
              </w:r>
            </w:ins>
          </w:p>
        </w:tc>
        <w:tc>
          <w:tcPr>
            <w:tcW w:w="1022" w:type="dxa"/>
            <w:shd w:val="clear" w:color="auto" w:fill="auto"/>
            <w:noWrap/>
            <w:vAlign w:val="bottom"/>
            <w:hideMark/>
          </w:tcPr>
          <w:p w14:paraId="5A7ECC83" w14:textId="77777777" w:rsidR="001848B0" w:rsidRPr="001848B0" w:rsidRDefault="001848B0" w:rsidP="005F21EC">
            <w:pPr>
              <w:spacing w:after="0" w:line="240" w:lineRule="auto"/>
              <w:jc w:val="center"/>
              <w:rPr>
                <w:ins w:id="16786" w:author="Hardik Malhotra" w:date="2021-09-30T19:38:00Z"/>
                <w:rFonts w:ascii="Calibri" w:eastAsia="Times New Roman" w:hAnsi="Calibri" w:cs="Times New Roman"/>
                <w:color w:val="000000"/>
                <w:lang w:val="en-US"/>
              </w:rPr>
              <w:pPrChange w:id="16787" w:author="Hardik Malhotra" w:date="2021-09-30T21:48:00Z">
                <w:pPr>
                  <w:spacing w:after="0" w:line="240" w:lineRule="auto"/>
                  <w:jc w:val="right"/>
                </w:pPr>
              </w:pPrChange>
            </w:pPr>
            <w:ins w:id="16788" w:author="Hardik Malhotra" w:date="2021-09-30T19:38:00Z">
              <w:r w:rsidRPr="001848B0">
                <w:rPr>
                  <w:rFonts w:ascii="Calibri" w:eastAsia="Times New Roman" w:hAnsi="Calibri" w:cs="Times New Roman"/>
                  <w:color w:val="000000"/>
                  <w:lang w:val="en-US"/>
                </w:rPr>
                <w:t>85%</w:t>
              </w:r>
            </w:ins>
          </w:p>
        </w:tc>
        <w:tc>
          <w:tcPr>
            <w:tcW w:w="1022" w:type="dxa"/>
            <w:shd w:val="clear" w:color="auto" w:fill="auto"/>
            <w:noWrap/>
            <w:vAlign w:val="bottom"/>
            <w:hideMark/>
          </w:tcPr>
          <w:p w14:paraId="4D78ACB5" w14:textId="77777777" w:rsidR="001848B0" w:rsidRPr="001848B0" w:rsidRDefault="001848B0" w:rsidP="005F21EC">
            <w:pPr>
              <w:spacing w:after="0" w:line="240" w:lineRule="auto"/>
              <w:jc w:val="center"/>
              <w:rPr>
                <w:ins w:id="16789" w:author="Hardik Malhotra" w:date="2021-09-30T19:38:00Z"/>
                <w:rFonts w:ascii="Calibri" w:eastAsia="Times New Roman" w:hAnsi="Calibri" w:cs="Times New Roman"/>
                <w:color w:val="000000"/>
                <w:lang w:val="en-US"/>
              </w:rPr>
              <w:pPrChange w:id="16790" w:author="Hardik Malhotra" w:date="2021-09-30T21:48:00Z">
                <w:pPr>
                  <w:spacing w:after="0" w:line="240" w:lineRule="auto"/>
                  <w:jc w:val="right"/>
                </w:pPr>
              </w:pPrChange>
            </w:pPr>
            <w:ins w:id="16791" w:author="Hardik Malhotra" w:date="2021-09-30T19:38:00Z">
              <w:r w:rsidRPr="001848B0">
                <w:rPr>
                  <w:rFonts w:ascii="Calibri" w:eastAsia="Times New Roman" w:hAnsi="Calibri" w:cs="Times New Roman"/>
                  <w:color w:val="000000"/>
                  <w:lang w:val="en-US"/>
                </w:rPr>
                <w:t>92%</w:t>
              </w:r>
            </w:ins>
          </w:p>
        </w:tc>
      </w:tr>
      <w:tr w:rsidR="001848B0" w:rsidRPr="001848B0" w14:paraId="64F3BF2F" w14:textId="77777777" w:rsidTr="001848B0">
        <w:trPr>
          <w:trHeight w:val="304"/>
          <w:ins w:id="16792" w:author="Hardik Malhotra" w:date="2021-09-30T19:38:00Z"/>
        </w:trPr>
        <w:tc>
          <w:tcPr>
            <w:tcW w:w="4985" w:type="dxa"/>
            <w:shd w:val="clear" w:color="auto" w:fill="auto"/>
            <w:noWrap/>
            <w:vAlign w:val="bottom"/>
            <w:hideMark/>
          </w:tcPr>
          <w:p w14:paraId="287F2131" w14:textId="77777777" w:rsidR="001848B0" w:rsidRPr="001848B0" w:rsidRDefault="001848B0" w:rsidP="001848B0">
            <w:pPr>
              <w:spacing w:after="0" w:line="240" w:lineRule="auto"/>
              <w:rPr>
                <w:ins w:id="16793" w:author="Hardik Malhotra" w:date="2021-09-30T19:38:00Z"/>
                <w:rFonts w:ascii="Calibri" w:eastAsia="Times New Roman" w:hAnsi="Calibri" w:cs="Times New Roman"/>
                <w:color w:val="000000"/>
                <w:lang w:val="en-US"/>
              </w:rPr>
            </w:pPr>
            <w:ins w:id="16794" w:author="Hardik Malhotra" w:date="2021-09-30T19:38:00Z">
              <w:r w:rsidRPr="001848B0">
                <w:rPr>
                  <w:rFonts w:ascii="Calibri" w:eastAsia="Times New Roman" w:hAnsi="Calibri" w:cs="Times New Roman"/>
                  <w:color w:val="000000"/>
                  <w:lang w:val="en-US"/>
                </w:rPr>
                <w:t>Nantong Xincheng Synthetic Material Co Ltd</w:t>
              </w:r>
            </w:ins>
          </w:p>
        </w:tc>
        <w:tc>
          <w:tcPr>
            <w:tcW w:w="1022" w:type="dxa"/>
            <w:shd w:val="clear" w:color="auto" w:fill="auto"/>
            <w:noWrap/>
            <w:vAlign w:val="bottom"/>
            <w:hideMark/>
          </w:tcPr>
          <w:p w14:paraId="30291A56" w14:textId="77777777" w:rsidR="001848B0" w:rsidRPr="001848B0" w:rsidRDefault="001848B0" w:rsidP="005F21EC">
            <w:pPr>
              <w:spacing w:after="0" w:line="240" w:lineRule="auto"/>
              <w:jc w:val="center"/>
              <w:rPr>
                <w:ins w:id="16795" w:author="Hardik Malhotra" w:date="2021-09-30T19:38:00Z"/>
                <w:rFonts w:ascii="Calibri" w:eastAsia="Times New Roman" w:hAnsi="Calibri" w:cs="Times New Roman"/>
                <w:color w:val="000000"/>
                <w:lang w:val="en-US"/>
              </w:rPr>
              <w:pPrChange w:id="16796" w:author="Hardik Malhotra" w:date="2021-09-30T21:48:00Z">
                <w:pPr>
                  <w:spacing w:after="0" w:line="240" w:lineRule="auto"/>
                  <w:jc w:val="right"/>
                </w:pPr>
              </w:pPrChange>
            </w:pPr>
            <w:ins w:id="16797" w:author="Hardik Malhotra" w:date="2021-09-30T19:38:00Z">
              <w:r w:rsidRPr="001848B0">
                <w:rPr>
                  <w:rFonts w:ascii="Calibri" w:eastAsia="Times New Roman" w:hAnsi="Calibri" w:cs="Times New Roman"/>
                  <w:color w:val="000000"/>
                  <w:lang w:val="en-US"/>
                </w:rPr>
                <w:t>83%</w:t>
              </w:r>
            </w:ins>
          </w:p>
        </w:tc>
        <w:tc>
          <w:tcPr>
            <w:tcW w:w="1022" w:type="dxa"/>
            <w:shd w:val="clear" w:color="auto" w:fill="auto"/>
            <w:noWrap/>
            <w:vAlign w:val="bottom"/>
            <w:hideMark/>
          </w:tcPr>
          <w:p w14:paraId="33E41E4C" w14:textId="77777777" w:rsidR="001848B0" w:rsidRPr="001848B0" w:rsidRDefault="001848B0" w:rsidP="005F21EC">
            <w:pPr>
              <w:spacing w:after="0" w:line="240" w:lineRule="auto"/>
              <w:jc w:val="center"/>
              <w:rPr>
                <w:ins w:id="16798" w:author="Hardik Malhotra" w:date="2021-09-30T19:38:00Z"/>
                <w:rFonts w:ascii="Calibri" w:eastAsia="Times New Roman" w:hAnsi="Calibri" w:cs="Times New Roman"/>
                <w:color w:val="000000"/>
                <w:lang w:val="en-US"/>
              </w:rPr>
              <w:pPrChange w:id="16799" w:author="Hardik Malhotra" w:date="2021-09-30T21:48:00Z">
                <w:pPr>
                  <w:spacing w:after="0" w:line="240" w:lineRule="auto"/>
                  <w:jc w:val="right"/>
                </w:pPr>
              </w:pPrChange>
            </w:pPr>
            <w:ins w:id="16800" w:author="Hardik Malhotra" w:date="2021-09-30T19:38:00Z">
              <w:r w:rsidRPr="001848B0">
                <w:rPr>
                  <w:rFonts w:ascii="Calibri" w:eastAsia="Times New Roman" w:hAnsi="Calibri" w:cs="Times New Roman"/>
                  <w:color w:val="000000"/>
                  <w:lang w:val="en-US"/>
                </w:rPr>
                <w:t>77%</w:t>
              </w:r>
            </w:ins>
          </w:p>
        </w:tc>
        <w:tc>
          <w:tcPr>
            <w:tcW w:w="1022" w:type="dxa"/>
            <w:shd w:val="clear" w:color="auto" w:fill="auto"/>
            <w:noWrap/>
            <w:vAlign w:val="bottom"/>
            <w:hideMark/>
          </w:tcPr>
          <w:p w14:paraId="516B2745" w14:textId="77777777" w:rsidR="001848B0" w:rsidRPr="001848B0" w:rsidRDefault="001848B0" w:rsidP="005F21EC">
            <w:pPr>
              <w:spacing w:after="0" w:line="240" w:lineRule="auto"/>
              <w:jc w:val="center"/>
              <w:rPr>
                <w:ins w:id="16801" w:author="Hardik Malhotra" w:date="2021-09-30T19:38:00Z"/>
                <w:rFonts w:ascii="Calibri" w:eastAsia="Times New Roman" w:hAnsi="Calibri" w:cs="Times New Roman"/>
                <w:color w:val="000000"/>
                <w:lang w:val="en-US"/>
              </w:rPr>
              <w:pPrChange w:id="16802" w:author="Hardik Malhotra" w:date="2021-09-30T21:48:00Z">
                <w:pPr>
                  <w:spacing w:after="0" w:line="240" w:lineRule="auto"/>
                  <w:jc w:val="right"/>
                </w:pPr>
              </w:pPrChange>
            </w:pPr>
            <w:ins w:id="16803" w:author="Hardik Malhotra" w:date="2021-09-30T19:38:00Z">
              <w:r w:rsidRPr="001848B0">
                <w:rPr>
                  <w:rFonts w:ascii="Calibri" w:eastAsia="Times New Roman" w:hAnsi="Calibri" w:cs="Times New Roman"/>
                  <w:color w:val="000000"/>
                  <w:lang w:val="en-US"/>
                </w:rPr>
                <w:t>82%</w:t>
              </w:r>
            </w:ins>
          </w:p>
        </w:tc>
        <w:tc>
          <w:tcPr>
            <w:tcW w:w="1022" w:type="dxa"/>
            <w:shd w:val="clear" w:color="auto" w:fill="auto"/>
            <w:noWrap/>
            <w:vAlign w:val="bottom"/>
            <w:hideMark/>
          </w:tcPr>
          <w:p w14:paraId="16CE5DDB" w14:textId="77777777" w:rsidR="001848B0" w:rsidRPr="001848B0" w:rsidRDefault="001848B0" w:rsidP="005F21EC">
            <w:pPr>
              <w:spacing w:after="0" w:line="240" w:lineRule="auto"/>
              <w:jc w:val="center"/>
              <w:rPr>
                <w:ins w:id="16804" w:author="Hardik Malhotra" w:date="2021-09-30T19:38:00Z"/>
                <w:rFonts w:ascii="Calibri" w:eastAsia="Times New Roman" w:hAnsi="Calibri" w:cs="Times New Roman"/>
                <w:color w:val="000000"/>
                <w:lang w:val="en-US"/>
              </w:rPr>
              <w:pPrChange w:id="16805" w:author="Hardik Malhotra" w:date="2021-09-30T21:48:00Z">
                <w:pPr>
                  <w:spacing w:after="0" w:line="240" w:lineRule="auto"/>
                  <w:jc w:val="right"/>
                </w:pPr>
              </w:pPrChange>
            </w:pPr>
            <w:ins w:id="16806" w:author="Hardik Malhotra" w:date="2021-09-30T19:38:00Z">
              <w:r w:rsidRPr="001848B0">
                <w:rPr>
                  <w:rFonts w:ascii="Calibri" w:eastAsia="Times New Roman" w:hAnsi="Calibri" w:cs="Times New Roman"/>
                  <w:color w:val="000000"/>
                  <w:lang w:val="en-US"/>
                </w:rPr>
                <w:t>78%</w:t>
              </w:r>
            </w:ins>
          </w:p>
        </w:tc>
        <w:tc>
          <w:tcPr>
            <w:tcW w:w="1022" w:type="dxa"/>
            <w:shd w:val="clear" w:color="auto" w:fill="auto"/>
            <w:noWrap/>
            <w:vAlign w:val="bottom"/>
            <w:hideMark/>
          </w:tcPr>
          <w:p w14:paraId="05F36198" w14:textId="77777777" w:rsidR="001848B0" w:rsidRPr="001848B0" w:rsidRDefault="001848B0" w:rsidP="005F21EC">
            <w:pPr>
              <w:spacing w:after="0" w:line="240" w:lineRule="auto"/>
              <w:jc w:val="center"/>
              <w:rPr>
                <w:ins w:id="16807" w:author="Hardik Malhotra" w:date="2021-09-30T19:38:00Z"/>
                <w:rFonts w:ascii="Calibri" w:eastAsia="Times New Roman" w:hAnsi="Calibri" w:cs="Times New Roman"/>
                <w:color w:val="000000"/>
                <w:lang w:val="en-US"/>
              </w:rPr>
              <w:pPrChange w:id="16808" w:author="Hardik Malhotra" w:date="2021-09-30T21:48:00Z">
                <w:pPr>
                  <w:spacing w:after="0" w:line="240" w:lineRule="auto"/>
                  <w:jc w:val="right"/>
                </w:pPr>
              </w:pPrChange>
            </w:pPr>
            <w:ins w:id="16809" w:author="Hardik Malhotra" w:date="2021-09-30T19:38:00Z">
              <w:r w:rsidRPr="001848B0">
                <w:rPr>
                  <w:rFonts w:ascii="Calibri" w:eastAsia="Times New Roman" w:hAnsi="Calibri" w:cs="Times New Roman"/>
                  <w:color w:val="000000"/>
                  <w:lang w:val="en-US"/>
                </w:rPr>
                <w:t>90%</w:t>
              </w:r>
            </w:ins>
          </w:p>
        </w:tc>
      </w:tr>
      <w:tr w:rsidR="001848B0" w:rsidRPr="001848B0" w14:paraId="0B5E90B1" w14:textId="77777777" w:rsidTr="001848B0">
        <w:trPr>
          <w:trHeight w:val="304"/>
          <w:ins w:id="16810" w:author="Hardik Malhotra" w:date="2021-09-30T19:38:00Z"/>
        </w:trPr>
        <w:tc>
          <w:tcPr>
            <w:tcW w:w="4985" w:type="dxa"/>
            <w:shd w:val="clear" w:color="auto" w:fill="auto"/>
            <w:noWrap/>
            <w:vAlign w:val="bottom"/>
            <w:hideMark/>
          </w:tcPr>
          <w:p w14:paraId="75FA6C66" w14:textId="77777777" w:rsidR="001848B0" w:rsidRPr="001848B0" w:rsidRDefault="001848B0" w:rsidP="001848B0">
            <w:pPr>
              <w:spacing w:after="0" w:line="240" w:lineRule="auto"/>
              <w:rPr>
                <w:ins w:id="16811" w:author="Hardik Malhotra" w:date="2021-09-30T19:38:00Z"/>
                <w:rFonts w:ascii="Calibri" w:eastAsia="Times New Roman" w:hAnsi="Calibri" w:cs="Times New Roman"/>
                <w:color w:val="000000"/>
                <w:lang w:val="en-US"/>
              </w:rPr>
            </w:pPr>
            <w:ins w:id="16812" w:author="Hardik Malhotra" w:date="2021-09-30T19:38:00Z">
              <w:r w:rsidRPr="001848B0">
                <w:rPr>
                  <w:rFonts w:ascii="Calibri" w:eastAsia="Times New Roman" w:hAnsi="Calibri" w:cs="Times New Roman"/>
                  <w:color w:val="000000"/>
                  <w:lang w:val="en-US"/>
                </w:rPr>
                <w:t>Nippon Steel Chemical &amp; Material Co., Ltd.</w:t>
              </w:r>
            </w:ins>
          </w:p>
        </w:tc>
        <w:tc>
          <w:tcPr>
            <w:tcW w:w="1022" w:type="dxa"/>
            <w:shd w:val="clear" w:color="auto" w:fill="auto"/>
            <w:noWrap/>
            <w:vAlign w:val="bottom"/>
            <w:hideMark/>
          </w:tcPr>
          <w:p w14:paraId="231D8EB3" w14:textId="77777777" w:rsidR="001848B0" w:rsidRPr="001848B0" w:rsidRDefault="001848B0" w:rsidP="005F21EC">
            <w:pPr>
              <w:spacing w:after="0" w:line="240" w:lineRule="auto"/>
              <w:jc w:val="center"/>
              <w:rPr>
                <w:ins w:id="16813" w:author="Hardik Malhotra" w:date="2021-09-30T19:38:00Z"/>
                <w:rFonts w:ascii="Calibri" w:eastAsia="Times New Roman" w:hAnsi="Calibri" w:cs="Times New Roman"/>
                <w:color w:val="000000"/>
                <w:lang w:val="en-US"/>
              </w:rPr>
              <w:pPrChange w:id="16814" w:author="Hardik Malhotra" w:date="2021-09-30T21:48:00Z">
                <w:pPr>
                  <w:spacing w:after="0" w:line="240" w:lineRule="auto"/>
                  <w:jc w:val="right"/>
                </w:pPr>
              </w:pPrChange>
            </w:pPr>
            <w:ins w:id="16815" w:author="Hardik Malhotra" w:date="2021-09-30T19:38:00Z">
              <w:r w:rsidRPr="001848B0">
                <w:rPr>
                  <w:rFonts w:ascii="Calibri" w:eastAsia="Times New Roman" w:hAnsi="Calibri" w:cs="Times New Roman"/>
                  <w:color w:val="000000"/>
                  <w:lang w:val="en-US"/>
                </w:rPr>
                <w:t>82%</w:t>
              </w:r>
            </w:ins>
          </w:p>
        </w:tc>
        <w:tc>
          <w:tcPr>
            <w:tcW w:w="1022" w:type="dxa"/>
            <w:shd w:val="clear" w:color="auto" w:fill="auto"/>
            <w:noWrap/>
            <w:vAlign w:val="bottom"/>
            <w:hideMark/>
          </w:tcPr>
          <w:p w14:paraId="3FF8366E" w14:textId="77777777" w:rsidR="001848B0" w:rsidRPr="001848B0" w:rsidRDefault="001848B0" w:rsidP="005F21EC">
            <w:pPr>
              <w:spacing w:after="0" w:line="240" w:lineRule="auto"/>
              <w:jc w:val="center"/>
              <w:rPr>
                <w:ins w:id="16816" w:author="Hardik Malhotra" w:date="2021-09-30T19:38:00Z"/>
                <w:rFonts w:ascii="Calibri" w:eastAsia="Times New Roman" w:hAnsi="Calibri" w:cs="Times New Roman"/>
                <w:color w:val="000000"/>
                <w:lang w:val="en-US"/>
              </w:rPr>
              <w:pPrChange w:id="16817" w:author="Hardik Malhotra" w:date="2021-09-30T21:48:00Z">
                <w:pPr>
                  <w:spacing w:after="0" w:line="240" w:lineRule="auto"/>
                  <w:jc w:val="right"/>
                </w:pPr>
              </w:pPrChange>
            </w:pPr>
            <w:ins w:id="16818" w:author="Hardik Malhotra" w:date="2021-09-30T19:38:00Z">
              <w:r w:rsidRPr="001848B0">
                <w:rPr>
                  <w:rFonts w:ascii="Calibri" w:eastAsia="Times New Roman" w:hAnsi="Calibri" w:cs="Times New Roman"/>
                  <w:color w:val="000000"/>
                  <w:lang w:val="en-US"/>
                </w:rPr>
                <w:t>82%</w:t>
              </w:r>
            </w:ins>
          </w:p>
        </w:tc>
        <w:tc>
          <w:tcPr>
            <w:tcW w:w="1022" w:type="dxa"/>
            <w:shd w:val="clear" w:color="auto" w:fill="auto"/>
            <w:noWrap/>
            <w:vAlign w:val="bottom"/>
            <w:hideMark/>
          </w:tcPr>
          <w:p w14:paraId="304CE5CA" w14:textId="77777777" w:rsidR="001848B0" w:rsidRPr="001848B0" w:rsidRDefault="001848B0" w:rsidP="005F21EC">
            <w:pPr>
              <w:spacing w:after="0" w:line="240" w:lineRule="auto"/>
              <w:jc w:val="center"/>
              <w:rPr>
                <w:ins w:id="16819" w:author="Hardik Malhotra" w:date="2021-09-30T19:38:00Z"/>
                <w:rFonts w:ascii="Calibri" w:eastAsia="Times New Roman" w:hAnsi="Calibri" w:cs="Times New Roman"/>
                <w:color w:val="000000"/>
                <w:lang w:val="en-US"/>
              </w:rPr>
              <w:pPrChange w:id="16820" w:author="Hardik Malhotra" w:date="2021-09-30T21:48:00Z">
                <w:pPr>
                  <w:spacing w:after="0" w:line="240" w:lineRule="auto"/>
                  <w:jc w:val="right"/>
                </w:pPr>
              </w:pPrChange>
            </w:pPr>
            <w:ins w:id="16821" w:author="Hardik Malhotra" w:date="2021-09-30T19:38:00Z">
              <w:r w:rsidRPr="001848B0">
                <w:rPr>
                  <w:rFonts w:ascii="Calibri" w:eastAsia="Times New Roman" w:hAnsi="Calibri" w:cs="Times New Roman"/>
                  <w:color w:val="000000"/>
                  <w:lang w:val="en-US"/>
                </w:rPr>
                <w:t>81%</w:t>
              </w:r>
            </w:ins>
          </w:p>
        </w:tc>
        <w:tc>
          <w:tcPr>
            <w:tcW w:w="1022" w:type="dxa"/>
            <w:shd w:val="clear" w:color="auto" w:fill="auto"/>
            <w:noWrap/>
            <w:vAlign w:val="bottom"/>
            <w:hideMark/>
          </w:tcPr>
          <w:p w14:paraId="11184955" w14:textId="77777777" w:rsidR="001848B0" w:rsidRPr="001848B0" w:rsidRDefault="001848B0" w:rsidP="005F21EC">
            <w:pPr>
              <w:spacing w:after="0" w:line="240" w:lineRule="auto"/>
              <w:jc w:val="center"/>
              <w:rPr>
                <w:ins w:id="16822" w:author="Hardik Malhotra" w:date="2021-09-30T19:38:00Z"/>
                <w:rFonts w:ascii="Calibri" w:eastAsia="Times New Roman" w:hAnsi="Calibri" w:cs="Times New Roman"/>
                <w:color w:val="000000"/>
                <w:lang w:val="en-US"/>
              </w:rPr>
              <w:pPrChange w:id="16823" w:author="Hardik Malhotra" w:date="2021-09-30T21:48:00Z">
                <w:pPr>
                  <w:spacing w:after="0" w:line="240" w:lineRule="auto"/>
                  <w:jc w:val="right"/>
                </w:pPr>
              </w:pPrChange>
            </w:pPr>
            <w:ins w:id="16824" w:author="Hardik Malhotra" w:date="2021-09-30T19:38:00Z">
              <w:r w:rsidRPr="001848B0">
                <w:rPr>
                  <w:rFonts w:ascii="Calibri" w:eastAsia="Times New Roman" w:hAnsi="Calibri" w:cs="Times New Roman"/>
                  <w:color w:val="000000"/>
                  <w:lang w:val="en-US"/>
                </w:rPr>
                <w:t>88%</w:t>
              </w:r>
            </w:ins>
          </w:p>
        </w:tc>
        <w:tc>
          <w:tcPr>
            <w:tcW w:w="1022" w:type="dxa"/>
            <w:shd w:val="clear" w:color="auto" w:fill="auto"/>
            <w:noWrap/>
            <w:vAlign w:val="bottom"/>
            <w:hideMark/>
          </w:tcPr>
          <w:p w14:paraId="6BC1F846" w14:textId="77777777" w:rsidR="001848B0" w:rsidRPr="001848B0" w:rsidRDefault="001848B0" w:rsidP="005F21EC">
            <w:pPr>
              <w:spacing w:after="0" w:line="240" w:lineRule="auto"/>
              <w:jc w:val="center"/>
              <w:rPr>
                <w:ins w:id="16825" w:author="Hardik Malhotra" w:date="2021-09-30T19:38:00Z"/>
                <w:rFonts w:ascii="Calibri" w:eastAsia="Times New Roman" w:hAnsi="Calibri" w:cs="Times New Roman"/>
                <w:color w:val="000000"/>
                <w:lang w:val="en-US"/>
              </w:rPr>
              <w:pPrChange w:id="16826" w:author="Hardik Malhotra" w:date="2021-09-30T21:48:00Z">
                <w:pPr>
                  <w:spacing w:after="0" w:line="240" w:lineRule="auto"/>
                  <w:jc w:val="right"/>
                </w:pPr>
              </w:pPrChange>
            </w:pPr>
            <w:ins w:id="16827" w:author="Hardik Malhotra" w:date="2021-09-30T19:38:00Z">
              <w:r w:rsidRPr="001848B0">
                <w:rPr>
                  <w:rFonts w:ascii="Calibri" w:eastAsia="Times New Roman" w:hAnsi="Calibri" w:cs="Times New Roman"/>
                  <w:color w:val="000000"/>
                  <w:lang w:val="en-US"/>
                </w:rPr>
                <w:t>95%</w:t>
              </w:r>
            </w:ins>
          </w:p>
        </w:tc>
      </w:tr>
      <w:tr w:rsidR="001848B0" w:rsidRPr="001848B0" w14:paraId="4E7F36E3" w14:textId="77777777" w:rsidTr="001848B0">
        <w:trPr>
          <w:trHeight w:val="304"/>
          <w:ins w:id="16828" w:author="Hardik Malhotra" w:date="2021-09-30T19:38:00Z"/>
        </w:trPr>
        <w:tc>
          <w:tcPr>
            <w:tcW w:w="4985" w:type="dxa"/>
            <w:shd w:val="clear" w:color="auto" w:fill="auto"/>
            <w:noWrap/>
            <w:vAlign w:val="bottom"/>
            <w:hideMark/>
          </w:tcPr>
          <w:p w14:paraId="45E18222" w14:textId="77777777" w:rsidR="001848B0" w:rsidRPr="001848B0" w:rsidRDefault="001848B0" w:rsidP="001848B0">
            <w:pPr>
              <w:spacing w:after="0" w:line="240" w:lineRule="auto"/>
              <w:rPr>
                <w:ins w:id="16829" w:author="Hardik Malhotra" w:date="2021-09-30T19:38:00Z"/>
                <w:rFonts w:ascii="Calibri" w:eastAsia="Times New Roman" w:hAnsi="Calibri" w:cs="Times New Roman"/>
                <w:color w:val="000000"/>
                <w:lang w:val="en-US"/>
              </w:rPr>
            </w:pPr>
            <w:ins w:id="16830" w:author="Hardik Malhotra" w:date="2021-09-30T19:38:00Z">
              <w:r w:rsidRPr="001848B0">
                <w:rPr>
                  <w:rFonts w:ascii="Calibri" w:eastAsia="Times New Roman" w:hAnsi="Calibri" w:cs="Times New Roman"/>
                  <w:color w:val="000000"/>
                  <w:lang w:val="en-US"/>
                </w:rPr>
                <w:t>Olin Corporation</w:t>
              </w:r>
            </w:ins>
          </w:p>
        </w:tc>
        <w:tc>
          <w:tcPr>
            <w:tcW w:w="1022" w:type="dxa"/>
            <w:shd w:val="clear" w:color="auto" w:fill="auto"/>
            <w:noWrap/>
            <w:vAlign w:val="bottom"/>
            <w:hideMark/>
          </w:tcPr>
          <w:p w14:paraId="774A3627" w14:textId="77777777" w:rsidR="001848B0" w:rsidRPr="001848B0" w:rsidRDefault="001848B0" w:rsidP="005F21EC">
            <w:pPr>
              <w:spacing w:after="0" w:line="240" w:lineRule="auto"/>
              <w:jc w:val="center"/>
              <w:rPr>
                <w:ins w:id="16831" w:author="Hardik Malhotra" w:date="2021-09-30T19:38:00Z"/>
                <w:rFonts w:ascii="Calibri" w:eastAsia="Times New Roman" w:hAnsi="Calibri" w:cs="Times New Roman"/>
                <w:color w:val="000000"/>
                <w:lang w:val="en-US"/>
              </w:rPr>
              <w:pPrChange w:id="16832" w:author="Hardik Malhotra" w:date="2021-09-30T21:48:00Z">
                <w:pPr>
                  <w:spacing w:after="0" w:line="240" w:lineRule="auto"/>
                  <w:jc w:val="right"/>
                </w:pPr>
              </w:pPrChange>
            </w:pPr>
            <w:ins w:id="16833" w:author="Hardik Malhotra" w:date="2021-09-30T19:38:00Z">
              <w:r w:rsidRPr="001848B0">
                <w:rPr>
                  <w:rFonts w:ascii="Calibri" w:eastAsia="Times New Roman" w:hAnsi="Calibri" w:cs="Times New Roman"/>
                  <w:color w:val="000000"/>
                  <w:lang w:val="en-US"/>
                </w:rPr>
                <w:t>75%</w:t>
              </w:r>
            </w:ins>
          </w:p>
        </w:tc>
        <w:tc>
          <w:tcPr>
            <w:tcW w:w="1022" w:type="dxa"/>
            <w:shd w:val="clear" w:color="auto" w:fill="auto"/>
            <w:noWrap/>
            <w:vAlign w:val="bottom"/>
            <w:hideMark/>
          </w:tcPr>
          <w:p w14:paraId="750C7445" w14:textId="77777777" w:rsidR="001848B0" w:rsidRPr="001848B0" w:rsidRDefault="001848B0" w:rsidP="005F21EC">
            <w:pPr>
              <w:spacing w:after="0" w:line="240" w:lineRule="auto"/>
              <w:jc w:val="center"/>
              <w:rPr>
                <w:ins w:id="16834" w:author="Hardik Malhotra" w:date="2021-09-30T19:38:00Z"/>
                <w:rFonts w:ascii="Calibri" w:eastAsia="Times New Roman" w:hAnsi="Calibri" w:cs="Times New Roman"/>
                <w:color w:val="000000"/>
                <w:lang w:val="en-US"/>
              </w:rPr>
              <w:pPrChange w:id="16835" w:author="Hardik Malhotra" w:date="2021-09-30T21:48:00Z">
                <w:pPr>
                  <w:spacing w:after="0" w:line="240" w:lineRule="auto"/>
                  <w:jc w:val="right"/>
                </w:pPr>
              </w:pPrChange>
            </w:pPr>
            <w:ins w:id="16836" w:author="Hardik Malhotra" w:date="2021-09-30T19:38:00Z">
              <w:r w:rsidRPr="001848B0">
                <w:rPr>
                  <w:rFonts w:ascii="Calibri" w:eastAsia="Times New Roman" w:hAnsi="Calibri" w:cs="Times New Roman"/>
                  <w:color w:val="000000"/>
                  <w:lang w:val="en-US"/>
                </w:rPr>
                <w:t>66%</w:t>
              </w:r>
            </w:ins>
          </w:p>
        </w:tc>
        <w:tc>
          <w:tcPr>
            <w:tcW w:w="1022" w:type="dxa"/>
            <w:shd w:val="clear" w:color="auto" w:fill="auto"/>
            <w:noWrap/>
            <w:vAlign w:val="bottom"/>
            <w:hideMark/>
          </w:tcPr>
          <w:p w14:paraId="79D56FE0" w14:textId="77777777" w:rsidR="001848B0" w:rsidRPr="001848B0" w:rsidRDefault="001848B0" w:rsidP="005F21EC">
            <w:pPr>
              <w:spacing w:after="0" w:line="240" w:lineRule="auto"/>
              <w:jc w:val="center"/>
              <w:rPr>
                <w:ins w:id="16837" w:author="Hardik Malhotra" w:date="2021-09-30T19:38:00Z"/>
                <w:rFonts w:ascii="Calibri" w:eastAsia="Times New Roman" w:hAnsi="Calibri" w:cs="Times New Roman"/>
                <w:color w:val="000000"/>
                <w:lang w:val="en-US"/>
              </w:rPr>
              <w:pPrChange w:id="16838" w:author="Hardik Malhotra" w:date="2021-09-30T21:48:00Z">
                <w:pPr>
                  <w:spacing w:after="0" w:line="240" w:lineRule="auto"/>
                  <w:jc w:val="right"/>
                </w:pPr>
              </w:pPrChange>
            </w:pPr>
            <w:ins w:id="16839" w:author="Hardik Malhotra" w:date="2021-09-30T19:38:00Z">
              <w:r w:rsidRPr="001848B0">
                <w:rPr>
                  <w:rFonts w:ascii="Calibri" w:eastAsia="Times New Roman" w:hAnsi="Calibri" w:cs="Times New Roman"/>
                  <w:color w:val="000000"/>
                  <w:lang w:val="en-US"/>
                </w:rPr>
                <w:t>72%</w:t>
              </w:r>
            </w:ins>
          </w:p>
        </w:tc>
        <w:tc>
          <w:tcPr>
            <w:tcW w:w="1022" w:type="dxa"/>
            <w:shd w:val="clear" w:color="auto" w:fill="auto"/>
            <w:noWrap/>
            <w:vAlign w:val="bottom"/>
            <w:hideMark/>
          </w:tcPr>
          <w:p w14:paraId="0C31EB79" w14:textId="77777777" w:rsidR="001848B0" w:rsidRPr="001848B0" w:rsidRDefault="001848B0" w:rsidP="005F21EC">
            <w:pPr>
              <w:spacing w:after="0" w:line="240" w:lineRule="auto"/>
              <w:jc w:val="center"/>
              <w:rPr>
                <w:ins w:id="16840" w:author="Hardik Malhotra" w:date="2021-09-30T19:38:00Z"/>
                <w:rFonts w:ascii="Calibri" w:eastAsia="Times New Roman" w:hAnsi="Calibri" w:cs="Times New Roman"/>
                <w:color w:val="000000"/>
                <w:lang w:val="en-US"/>
              </w:rPr>
              <w:pPrChange w:id="16841" w:author="Hardik Malhotra" w:date="2021-09-30T21:48:00Z">
                <w:pPr>
                  <w:spacing w:after="0" w:line="240" w:lineRule="auto"/>
                  <w:jc w:val="right"/>
                </w:pPr>
              </w:pPrChange>
            </w:pPr>
            <w:ins w:id="16842" w:author="Hardik Malhotra" w:date="2021-09-30T19:38:00Z">
              <w:r w:rsidRPr="001848B0">
                <w:rPr>
                  <w:rFonts w:ascii="Calibri" w:eastAsia="Times New Roman" w:hAnsi="Calibri" w:cs="Times New Roman"/>
                  <w:color w:val="000000"/>
                  <w:lang w:val="en-US"/>
                </w:rPr>
                <w:t>80%</w:t>
              </w:r>
            </w:ins>
          </w:p>
        </w:tc>
        <w:tc>
          <w:tcPr>
            <w:tcW w:w="1022" w:type="dxa"/>
            <w:shd w:val="clear" w:color="auto" w:fill="auto"/>
            <w:noWrap/>
            <w:vAlign w:val="bottom"/>
            <w:hideMark/>
          </w:tcPr>
          <w:p w14:paraId="7223479D" w14:textId="77777777" w:rsidR="001848B0" w:rsidRPr="001848B0" w:rsidRDefault="001848B0" w:rsidP="005F21EC">
            <w:pPr>
              <w:spacing w:after="0" w:line="240" w:lineRule="auto"/>
              <w:jc w:val="center"/>
              <w:rPr>
                <w:ins w:id="16843" w:author="Hardik Malhotra" w:date="2021-09-30T19:38:00Z"/>
                <w:rFonts w:ascii="Calibri" w:eastAsia="Times New Roman" w:hAnsi="Calibri" w:cs="Times New Roman"/>
                <w:color w:val="000000"/>
                <w:lang w:val="en-US"/>
              </w:rPr>
              <w:pPrChange w:id="16844" w:author="Hardik Malhotra" w:date="2021-09-30T21:48:00Z">
                <w:pPr>
                  <w:spacing w:after="0" w:line="240" w:lineRule="auto"/>
                  <w:jc w:val="right"/>
                </w:pPr>
              </w:pPrChange>
            </w:pPr>
            <w:ins w:id="16845" w:author="Hardik Malhotra" w:date="2021-09-30T19:38:00Z">
              <w:r w:rsidRPr="001848B0">
                <w:rPr>
                  <w:rFonts w:ascii="Calibri" w:eastAsia="Times New Roman" w:hAnsi="Calibri" w:cs="Times New Roman"/>
                  <w:color w:val="000000"/>
                  <w:lang w:val="en-US"/>
                </w:rPr>
                <w:t>87%</w:t>
              </w:r>
            </w:ins>
          </w:p>
        </w:tc>
      </w:tr>
      <w:tr w:rsidR="001848B0" w:rsidRPr="001848B0" w14:paraId="61AEA1CF" w14:textId="77777777" w:rsidTr="001848B0">
        <w:trPr>
          <w:trHeight w:val="304"/>
          <w:ins w:id="16846" w:author="Hardik Malhotra" w:date="2021-09-30T19:38:00Z"/>
        </w:trPr>
        <w:tc>
          <w:tcPr>
            <w:tcW w:w="4985" w:type="dxa"/>
            <w:shd w:val="clear" w:color="auto" w:fill="auto"/>
            <w:noWrap/>
            <w:vAlign w:val="bottom"/>
            <w:hideMark/>
          </w:tcPr>
          <w:p w14:paraId="01698F31" w14:textId="77777777" w:rsidR="001848B0" w:rsidRPr="001848B0" w:rsidRDefault="001848B0" w:rsidP="001848B0">
            <w:pPr>
              <w:spacing w:after="0" w:line="240" w:lineRule="auto"/>
              <w:rPr>
                <w:ins w:id="16847" w:author="Hardik Malhotra" w:date="2021-09-30T19:38:00Z"/>
                <w:rFonts w:ascii="Calibri" w:eastAsia="Times New Roman" w:hAnsi="Calibri" w:cs="Times New Roman"/>
                <w:color w:val="000000"/>
                <w:lang w:val="en-US"/>
              </w:rPr>
            </w:pPr>
            <w:ins w:id="16848" w:author="Hardik Malhotra" w:date="2021-09-30T19:38:00Z">
              <w:r w:rsidRPr="001848B0">
                <w:rPr>
                  <w:rFonts w:ascii="Calibri" w:eastAsia="Times New Roman" w:hAnsi="Calibri" w:cs="Times New Roman"/>
                  <w:color w:val="000000"/>
                  <w:lang w:val="en-US"/>
                </w:rPr>
                <w:t>Sinopec Baling Petrochemical Co.,Ltd</w:t>
              </w:r>
            </w:ins>
          </w:p>
        </w:tc>
        <w:tc>
          <w:tcPr>
            <w:tcW w:w="1022" w:type="dxa"/>
            <w:shd w:val="clear" w:color="auto" w:fill="auto"/>
            <w:noWrap/>
            <w:vAlign w:val="bottom"/>
            <w:hideMark/>
          </w:tcPr>
          <w:p w14:paraId="49A6ED6B" w14:textId="77777777" w:rsidR="001848B0" w:rsidRPr="001848B0" w:rsidRDefault="001848B0" w:rsidP="005F21EC">
            <w:pPr>
              <w:spacing w:after="0" w:line="240" w:lineRule="auto"/>
              <w:jc w:val="center"/>
              <w:rPr>
                <w:ins w:id="16849" w:author="Hardik Malhotra" w:date="2021-09-30T19:38:00Z"/>
                <w:rFonts w:ascii="Calibri" w:eastAsia="Times New Roman" w:hAnsi="Calibri" w:cs="Times New Roman"/>
                <w:color w:val="000000"/>
                <w:lang w:val="en-US"/>
              </w:rPr>
              <w:pPrChange w:id="16850" w:author="Hardik Malhotra" w:date="2021-09-30T21:48:00Z">
                <w:pPr>
                  <w:spacing w:after="0" w:line="240" w:lineRule="auto"/>
                  <w:jc w:val="right"/>
                </w:pPr>
              </w:pPrChange>
            </w:pPr>
            <w:ins w:id="16851" w:author="Hardik Malhotra" w:date="2021-09-30T19:38:00Z">
              <w:r w:rsidRPr="001848B0">
                <w:rPr>
                  <w:rFonts w:ascii="Calibri" w:eastAsia="Times New Roman" w:hAnsi="Calibri" w:cs="Times New Roman"/>
                  <w:color w:val="000000"/>
                  <w:lang w:val="en-US"/>
                </w:rPr>
                <w:t>86%</w:t>
              </w:r>
            </w:ins>
          </w:p>
        </w:tc>
        <w:tc>
          <w:tcPr>
            <w:tcW w:w="1022" w:type="dxa"/>
            <w:shd w:val="clear" w:color="auto" w:fill="auto"/>
            <w:noWrap/>
            <w:vAlign w:val="bottom"/>
            <w:hideMark/>
          </w:tcPr>
          <w:p w14:paraId="23EEF891" w14:textId="77777777" w:rsidR="001848B0" w:rsidRPr="001848B0" w:rsidRDefault="001848B0" w:rsidP="005F21EC">
            <w:pPr>
              <w:spacing w:after="0" w:line="240" w:lineRule="auto"/>
              <w:jc w:val="center"/>
              <w:rPr>
                <w:ins w:id="16852" w:author="Hardik Malhotra" w:date="2021-09-30T19:38:00Z"/>
                <w:rFonts w:ascii="Calibri" w:eastAsia="Times New Roman" w:hAnsi="Calibri" w:cs="Times New Roman"/>
                <w:color w:val="000000"/>
                <w:lang w:val="en-US"/>
              </w:rPr>
              <w:pPrChange w:id="16853" w:author="Hardik Malhotra" w:date="2021-09-30T21:48:00Z">
                <w:pPr>
                  <w:spacing w:after="0" w:line="240" w:lineRule="auto"/>
                  <w:jc w:val="right"/>
                </w:pPr>
              </w:pPrChange>
            </w:pPr>
            <w:ins w:id="16854" w:author="Hardik Malhotra" w:date="2021-09-30T19:38:00Z">
              <w:r w:rsidRPr="001848B0">
                <w:rPr>
                  <w:rFonts w:ascii="Calibri" w:eastAsia="Times New Roman" w:hAnsi="Calibri" w:cs="Times New Roman"/>
                  <w:color w:val="000000"/>
                  <w:lang w:val="en-US"/>
                </w:rPr>
                <w:t>84%</w:t>
              </w:r>
            </w:ins>
          </w:p>
        </w:tc>
        <w:tc>
          <w:tcPr>
            <w:tcW w:w="1022" w:type="dxa"/>
            <w:shd w:val="clear" w:color="auto" w:fill="auto"/>
            <w:noWrap/>
            <w:vAlign w:val="bottom"/>
            <w:hideMark/>
          </w:tcPr>
          <w:p w14:paraId="21C297B0" w14:textId="77777777" w:rsidR="001848B0" w:rsidRPr="001848B0" w:rsidRDefault="001848B0" w:rsidP="005F21EC">
            <w:pPr>
              <w:spacing w:after="0" w:line="240" w:lineRule="auto"/>
              <w:jc w:val="center"/>
              <w:rPr>
                <w:ins w:id="16855" w:author="Hardik Malhotra" w:date="2021-09-30T19:38:00Z"/>
                <w:rFonts w:ascii="Calibri" w:eastAsia="Times New Roman" w:hAnsi="Calibri" w:cs="Times New Roman"/>
                <w:color w:val="000000"/>
                <w:lang w:val="en-US"/>
              </w:rPr>
              <w:pPrChange w:id="16856" w:author="Hardik Malhotra" w:date="2021-09-30T21:48:00Z">
                <w:pPr>
                  <w:spacing w:after="0" w:line="240" w:lineRule="auto"/>
                  <w:jc w:val="right"/>
                </w:pPr>
              </w:pPrChange>
            </w:pPr>
            <w:ins w:id="16857" w:author="Hardik Malhotra" w:date="2021-09-30T19:38:00Z">
              <w:r w:rsidRPr="001848B0">
                <w:rPr>
                  <w:rFonts w:ascii="Calibri" w:eastAsia="Times New Roman" w:hAnsi="Calibri" w:cs="Times New Roman"/>
                  <w:color w:val="000000"/>
                  <w:lang w:val="en-US"/>
                </w:rPr>
                <w:t>86%</w:t>
              </w:r>
            </w:ins>
          </w:p>
        </w:tc>
        <w:tc>
          <w:tcPr>
            <w:tcW w:w="1022" w:type="dxa"/>
            <w:shd w:val="clear" w:color="auto" w:fill="auto"/>
            <w:noWrap/>
            <w:vAlign w:val="bottom"/>
            <w:hideMark/>
          </w:tcPr>
          <w:p w14:paraId="4141F994" w14:textId="77777777" w:rsidR="001848B0" w:rsidRPr="001848B0" w:rsidRDefault="001848B0" w:rsidP="005F21EC">
            <w:pPr>
              <w:spacing w:after="0" w:line="240" w:lineRule="auto"/>
              <w:jc w:val="center"/>
              <w:rPr>
                <w:ins w:id="16858" w:author="Hardik Malhotra" w:date="2021-09-30T19:38:00Z"/>
                <w:rFonts w:ascii="Calibri" w:eastAsia="Times New Roman" w:hAnsi="Calibri" w:cs="Times New Roman"/>
                <w:color w:val="000000"/>
                <w:lang w:val="en-US"/>
              </w:rPr>
              <w:pPrChange w:id="16859" w:author="Hardik Malhotra" w:date="2021-09-30T21:48:00Z">
                <w:pPr>
                  <w:spacing w:after="0" w:line="240" w:lineRule="auto"/>
                  <w:jc w:val="right"/>
                </w:pPr>
              </w:pPrChange>
            </w:pPr>
            <w:ins w:id="16860" w:author="Hardik Malhotra" w:date="2021-09-30T19:38:00Z">
              <w:r w:rsidRPr="001848B0">
                <w:rPr>
                  <w:rFonts w:ascii="Calibri" w:eastAsia="Times New Roman" w:hAnsi="Calibri" w:cs="Times New Roman"/>
                  <w:color w:val="000000"/>
                  <w:lang w:val="en-US"/>
                </w:rPr>
                <w:t>85%</w:t>
              </w:r>
            </w:ins>
          </w:p>
        </w:tc>
        <w:tc>
          <w:tcPr>
            <w:tcW w:w="1022" w:type="dxa"/>
            <w:shd w:val="clear" w:color="auto" w:fill="auto"/>
            <w:noWrap/>
            <w:vAlign w:val="bottom"/>
            <w:hideMark/>
          </w:tcPr>
          <w:p w14:paraId="1B1076EA" w14:textId="77777777" w:rsidR="001848B0" w:rsidRPr="001848B0" w:rsidRDefault="001848B0" w:rsidP="005F21EC">
            <w:pPr>
              <w:spacing w:after="0" w:line="240" w:lineRule="auto"/>
              <w:jc w:val="center"/>
              <w:rPr>
                <w:ins w:id="16861" w:author="Hardik Malhotra" w:date="2021-09-30T19:38:00Z"/>
                <w:rFonts w:ascii="Calibri" w:eastAsia="Times New Roman" w:hAnsi="Calibri" w:cs="Times New Roman"/>
                <w:color w:val="000000"/>
                <w:lang w:val="en-US"/>
              </w:rPr>
              <w:pPrChange w:id="16862" w:author="Hardik Malhotra" w:date="2021-09-30T21:48:00Z">
                <w:pPr>
                  <w:spacing w:after="0" w:line="240" w:lineRule="auto"/>
                  <w:jc w:val="right"/>
                </w:pPr>
              </w:pPrChange>
            </w:pPr>
            <w:ins w:id="16863" w:author="Hardik Malhotra" w:date="2021-09-30T19:38:00Z">
              <w:r w:rsidRPr="001848B0">
                <w:rPr>
                  <w:rFonts w:ascii="Calibri" w:eastAsia="Times New Roman" w:hAnsi="Calibri" w:cs="Times New Roman"/>
                  <w:color w:val="000000"/>
                  <w:lang w:val="en-US"/>
                </w:rPr>
                <w:t>95%</w:t>
              </w:r>
            </w:ins>
          </w:p>
        </w:tc>
      </w:tr>
      <w:tr w:rsidR="001848B0" w:rsidRPr="001848B0" w14:paraId="37DAB145" w14:textId="77777777" w:rsidTr="001848B0">
        <w:trPr>
          <w:trHeight w:val="304"/>
          <w:ins w:id="16864" w:author="Hardik Malhotra" w:date="2021-09-30T19:38:00Z"/>
        </w:trPr>
        <w:tc>
          <w:tcPr>
            <w:tcW w:w="4985" w:type="dxa"/>
            <w:shd w:val="clear" w:color="auto" w:fill="auto"/>
            <w:noWrap/>
            <w:vAlign w:val="bottom"/>
            <w:hideMark/>
          </w:tcPr>
          <w:p w14:paraId="038261E3" w14:textId="77777777" w:rsidR="001848B0" w:rsidRPr="001848B0" w:rsidRDefault="001848B0" w:rsidP="001848B0">
            <w:pPr>
              <w:spacing w:after="0" w:line="240" w:lineRule="auto"/>
              <w:rPr>
                <w:ins w:id="16865" w:author="Hardik Malhotra" w:date="2021-09-30T19:38:00Z"/>
                <w:rFonts w:ascii="Calibri" w:eastAsia="Times New Roman" w:hAnsi="Calibri" w:cs="Times New Roman"/>
                <w:color w:val="000000"/>
                <w:lang w:val="en-US"/>
              </w:rPr>
            </w:pPr>
            <w:ins w:id="16866" w:author="Hardik Malhotra" w:date="2021-09-30T19:38:00Z">
              <w:r w:rsidRPr="001848B0">
                <w:rPr>
                  <w:rFonts w:ascii="Calibri" w:eastAsia="Times New Roman" w:hAnsi="Calibri" w:cs="Times New Roman"/>
                  <w:color w:val="000000"/>
                  <w:lang w:val="en-US"/>
                </w:rPr>
                <w:t>SIR Industriale</w:t>
              </w:r>
            </w:ins>
          </w:p>
        </w:tc>
        <w:tc>
          <w:tcPr>
            <w:tcW w:w="1022" w:type="dxa"/>
            <w:shd w:val="clear" w:color="auto" w:fill="auto"/>
            <w:noWrap/>
            <w:vAlign w:val="bottom"/>
            <w:hideMark/>
          </w:tcPr>
          <w:p w14:paraId="3BF1F338" w14:textId="77777777" w:rsidR="001848B0" w:rsidRPr="001848B0" w:rsidRDefault="001848B0" w:rsidP="005F21EC">
            <w:pPr>
              <w:spacing w:after="0" w:line="240" w:lineRule="auto"/>
              <w:jc w:val="center"/>
              <w:rPr>
                <w:ins w:id="16867" w:author="Hardik Malhotra" w:date="2021-09-30T19:38:00Z"/>
                <w:rFonts w:ascii="Calibri" w:eastAsia="Times New Roman" w:hAnsi="Calibri" w:cs="Times New Roman"/>
                <w:color w:val="000000"/>
                <w:lang w:val="en-US"/>
              </w:rPr>
              <w:pPrChange w:id="16868" w:author="Hardik Malhotra" w:date="2021-09-30T21:48:00Z">
                <w:pPr>
                  <w:spacing w:after="0" w:line="240" w:lineRule="auto"/>
                  <w:jc w:val="right"/>
                </w:pPr>
              </w:pPrChange>
            </w:pPr>
            <w:ins w:id="16869" w:author="Hardik Malhotra" w:date="2021-09-30T19:38:00Z">
              <w:r w:rsidRPr="001848B0">
                <w:rPr>
                  <w:rFonts w:ascii="Calibri" w:eastAsia="Times New Roman" w:hAnsi="Calibri" w:cs="Times New Roman"/>
                  <w:color w:val="000000"/>
                  <w:lang w:val="en-US"/>
                </w:rPr>
                <w:t>73%</w:t>
              </w:r>
            </w:ins>
          </w:p>
        </w:tc>
        <w:tc>
          <w:tcPr>
            <w:tcW w:w="1022" w:type="dxa"/>
            <w:shd w:val="clear" w:color="auto" w:fill="auto"/>
            <w:noWrap/>
            <w:vAlign w:val="bottom"/>
            <w:hideMark/>
          </w:tcPr>
          <w:p w14:paraId="4C0C7632" w14:textId="77777777" w:rsidR="001848B0" w:rsidRPr="001848B0" w:rsidRDefault="001848B0" w:rsidP="005F21EC">
            <w:pPr>
              <w:spacing w:after="0" w:line="240" w:lineRule="auto"/>
              <w:jc w:val="center"/>
              <w:rPr>
                <w:ins w:id="16870" w:author="Hardik Malhotra" w:date="2021-09-30T19:38:00Z"/>
                <w:rFonts w:ascii="Calibri" w:eastAsia="Times New Roman" w:hAnsi="Calibri" w:cs="Times New Roman"/>
                <w:color w:val="000000"/>
                <w:lang w:val="en-US"/>
              </w:rPr>
              <w:pPrChange w:id="16871" w:author="Hardik Malhotra" w:date="2021-09-30T21:48:00Z">
                <w:pPr>
                  <w:spacing w:after="0" w:line="240" w:lineRule="auto"/>
                  <w:jc w:val="right"/>
                </w:pPr>
              </w:pPrChange>
            </w:pPr>
            <w:ins w:id="16872" w:author="Hardik Malhotra" w:date="2021-09-30T19:38:00Z">
              <w:r w:rsidRPr="001848B0">
                <w:rPr>
                  <w:rFonts w:ascii="Calibri" w:eastAsia="Times New Roman" w:hAnsi="Calibri" w:cs="Times New Roman"/>
                  <w:color w:val="000000"/>
                  <w:lang w:val="en-US"/>
                </w:rPr>
                <w:t>72%</w:t>
              </w:r>
            </w:ins>
          </w:p>
        </w:tc>
        <w:tc>
          <w:tcPr>
            <w:tcW w:w="1022" w:type="dxa"/>
            <w:shd w:val="clear" w:color="auto" w:fill="auto"/>
            <w:noWrap/>
            <w:vAlign w:val="bottom"/>
            <w:hideMark/>
          </w:tcPr>
          <w:p w14:paraId="151F479D" w14:textId="77777777" w:rsidR="001848B0" w:rsidRPr="001848B0" w:rsidRDefault="001848B0" w:rsidP="005F21EC">
            <w:pPr>
              <w:spacing w:after="0" w:line="240" w:lineRule="auto"/>
              <w:jc w:val="center"/>
              <w:rPr>
                <w:ins w:id="16873" w:author="Hardik Malhotra" w:date="2021-09-30T19:38:00Z"/>
                <w:rFonts w:ascii="Calibri" w:eastAsia="Times New Roman" w:hAnsi="Calibri" w:cs="Times New Roman"/>
                <w:color w:val="000000"/>
                <w:lang w:val="en-US"/>
              </w:rPr>
              <w:pPrChange w:id="16874" w:author="Hardik Malhotra" w:date="2021-09-30T21:48:00Z">
                <w:pPr>
                  <w:spacing w:after="0" w:line="240" w:lineRule="auto"/>
                  <w:jc w:val="right"/>
                </w:pPr>
              </w:pPrChange>
            </w:pPr>
            <w:ins w:id="16875" w:author="Hardik Malhotra" w:date="2021-09-30T19:38:00Z">
              <w:r w:rsidRPr="001848B0">
                <w:rPr>
                  <w:rFonts w:ascii="Calibri" w:eastAsia="Times New Roman" w:hAnsi="Calibri" w:cs="Times New Roman"/>
                  <w:color w:val="000000"/>
                  <w:lang w:val="en-US"/>
                </w:rPr>
                <w:t>77%</w:t>
              </w:r>
            </w:ins>
          </w:p>
        </w:tc>
        <w:tc>
          <w:tcPr>
            <w:tcW w:w="1022" w:type="dxa"/>
            <w:shd w:val="clear" w:color="auto" w:fill="auto"/>
            <w:noWrap/>
            <w:vAlign w:val="bottom"/>
            <w:hideMark/>
          </w:tcPr>
          <w:p w14:paraId="6C0B17A4" w14:textId="77777777" w:rsidR="001848B0" w:rsidRPr="001848B0" w:rsidRDefault="001848B0" w:rsidP="005F21EC">
            <w:pPr>
              <w:spacing w:after="0" w:line="240" w:lineRule="auto"/>
              <w:jc w:val="center"/>
              <w:rPr>
                <w:ins w:id="16876" w:author="Hardik Malhotra" w:date="2021-09-30T19:38:00Z"/>
                <w:rFonts w:ascii="Calibri" w:eastAsia="Times New Roman" w:hAnsi="Calibri" w:cs="Times New Roman"/>
                <w:color w:val="000000"/>
                <w:lang w:val="en-US"/>
              </w:rPr>
              <w:pPrChange w:id="16877" w:author="Hardik Malhotra" w:date="2021-09-30T21:48:00Z">
                <w:pPr>
                  <w:spacing w:after="0" w:line="240" w:lineRule="auto"/>
                  <w:jc w:val="right"/>
                </w:pPr>
              </w:pPrChange>
            </w:pPr>
            <w:ins w:id="16878" w:author="Hardik Malhotra" w:date="2021-09-30T19:38:00Z">
              <w:r w:rsidRPr="001848B0">
                <w:rPr>
                  <w:rFonts w:ascii="Calibri" w:eastAsia="Times New Roman" w:hAnsi="Calibri" w:cs="Times New Roman"/>
                  <w:color w:val="000000"/>
                  <w:lang w:val="en-US"/>
                </w:rPr>
                <w:t>80%</w:t>
              </w:r>
            </w:ins>
          </w:p>
        </w:tc>
        <w:tc>
          <w:tcPr>
            <w:tcW w:w="1022" w:type="dxa"/>
            <w:shd w:val="clear" w:color="auto" w:fill="auto"/>
            <w:noWrap/>
            <w:vAlign w:val="bottom"/>
            <w:hideMark/>
          </w:tcPr>
          <w:p w14:paraId="0096E4F8" w14:textId="77777777" w:rsidR="001848B0" w:rsidRPr="001848B0" w:rsidRDefault="001848B0" w:rsidP="005F21EC">
            <w:pPr>
              <w:spacing w:after="0" w:line="240" w:lineRule="auto"/>
              <w:jc w:val="center"/>
              <w:rPr>
                <w:ins w:id="16879" w:author="Hardik Malhotra" w:date="2021-09-30T19:38:00Z"/>
                <w:rFonts w:ascii="Calibri" w:eastAsia="Times New Roman" w:hAnsi="Calibri" w:cs="Times New Roman"/>
                <w:color w:val="000000"/>
                <w:lang w:val="en-US"/>
              </w:rPr>
              <w:pPrChange w:id="16880" w:author="Hardik Malhotra" w:date="2021-09-30T21:48:00Z">
                <w:pPr>
                  <w:spacing w:after="0" w:line="240" w:lineRule="auto"/>
                  <w:jc w:val="right"/>
                </w:pPr>
              </w:pPrChange>
            </w:pPr>
            <w:ins w:id="16881" w:author="Hardik Malhotra" w:date="2021-09-30T19:38:00Z">
              <w:r w:rsidRPr="001848B0">
                <w:rPr>
                  <w:rFonts w:ascii="Calibri" w:eastAsia="Times New Roman" w:hAnsi="Calibri" w:cs="Times New Roman"/>
                  <w:color w:val="000000"/>
                  <w:lang w:val="en-US"/>
                </w:rPr>
                <w:t>90%</w:t>
              </w:r>
            </w:ins>
          </w:p>
        </w:tc>
      </w:tr>
      <w:tr w:rsidR="001848B0" w:rsidRPr="001848B0" w14:paraId="2F8C1560" w14:textId="77777777" w:rsidTr="001848B0">
        <w:trPr>
          <w:trHeight w:val="304"/>
          <w:ins w:id="16882" w:author="Hardik Malhotra" w:date="2021-09-30T19:38:00Z"/>
        </w:trPr>
        <w:tc>
          <w:tcPr>
            <w:tcW w:w="4985" w:type="dxa"/>
            <w:shd w:val="clear" w:color="auto" w:fill="auto"/>
            <w:noWrap/>
            <w:vAlign w:val="bottom"/>
            <w:hideMark/>
          </w:tcPr>
          <w:p w14:paraId="5BCF803A" w14:textId="77777777" w:rsidR="001848B0" w:rsidRPr="001848B0" w:rsidRDefault="001848B0" w:rsidP="001848B0">
            <w:pPr>
              <w:spacing w:after="0" w:line="240" w:lineRule="auto"/>
              <w:rPr>
                <w:ins w:id="16883" w:author="Hardik Malhotra" w:date="2021-09-30T19:38:00Z"/>
                <w:rFonts w:ascii="Calibri" w:eastAsia="Times New Roman" w:hAnsi="Calibri" w:cs="Times New Roman"/>
                <w:color w:val="000000"/>
                <w:lang w:val="en-US"/>
              </w:rPr>
            </w:pPr>
            <w:ins w:id="16884" w:author="Hardik Malhotra" w:date="2021-09-30T19:38:00Z">
              <w:r w:rsidRPr="001848B0">
                <w:rPr>
                  <w:rFonts w:ascii="Calibri" w:eastAsia="Times New Roman" w:hAnsi="Calibri" w:cs="Times New Roman"/>
                  <w:color w:val="000000"/>
                  <w:lang w:val="en-US"/>
                </w:rPr>
                <w:t xml:space="preserve">Spolchemie A.S. </w:t>
              </w:r>
            </w:ins>
          </w:p>
        </w:tc>
        <w:tc>
          <w:tcPr>
            <w:tcW w:w="1022" w:type="dxa"/>
            <w:shd w:val="clear" w:color="auto" w:fill="auto"/>
            <w:noWrap/>
            <w:vAlign w:val="bottom"/>
            <w:hideMark/>
          </w:tcPr>
          <w:p w14:paraId="42772668" w14:textId="77777777" w:rsidR="001848B0" w:rsidRPr="001848B0" w:rsidRDefault="001848B0" w:rsidP="005F21EC">
            <w:pPr>
              <w:spacing w:after="0" w:line="240" w:lineRule="auto"/>
              <w:jc w:val="center"/>
              <w:rPr>
                <w:ins w:id="16885" w:author="Hardik Malhotra" w:date="2021-09-30T19:38:00Z"/>
                <w:rFonts w:ascii="Calibri" w:eastAsia="Times New Roman" w:hAnsi="Calibri" w:cs="Times New Roman"/>
                <w:color w:val="000000"/>
                <w:lang w:val="en-US"/>
              </w:rPr>
              <w:pPrChange w:id="16886" w:author="Hardik Malhotra" w:date="2021-09-30T21:48:00Z">
                <w:pPr>
                  <w:spacing w:after="0" w:line="240" w:lineRule="auto"/>
                  <w:jc w:val="right"/>
                </w:pPr>
              </w:pPrChange>
            </w:pPr>
            <w:ins w:id="16887" w:author="Hardik Malhotra" w:date="2021-09-30T19:38:00Z">
              <w:r w:rsidRPr="001848B0">
                <w:rPr>
                  <w:rFonts w:ascii="Calibri" w:eastAsia="Times New Roman" w:hAnsi="Calibri" w:cs="Times New Roman"/>
                  <w:color w:val="000000"/>
                  <w:lang w:val="en-US"/>
                </w:rPr>
                <w:t>74%</w:t>
              </w:r>
            </w:ins>
          </w:p>
        </w:tc>
        <w:tc>
          <w:tcPr>
            <w:tcW w:w="1022" w:type="dxa"/>
            <w:shd w:val="clear" w:color="auto" w:fill="auto"/>
            <w:noWrap/>
            <w:vAlign w:val="bottom"/>
            <w:hideMark/>
          </w:tcPr>
          <w:p w14:paraId="70094EDA" w14:textId="77777777" w:rsidR="001848B0" w:rsidRPr="001848B0" w:rsidRDefault="001848B0" w:rsidP="005F21EC">
            <w:pPr>
              <w:spacing w:after="0" w:line="240" w:lineRule="auto"/>
              <w:jc w:val="center"/>
              <w:rPr>
                <w:ins w:id="16888" w:author="Hardik Malhotra" w:date="2021-09-30T19:38:00Z"/>
                <w:rFonts w:ascii="Calibri" w:eastAsia="Times New Roman" w:hAnsi="Calibri" w:cs="Times New Roman"/>
                <w:color w:val="000000"/>
                <w:lang w:val="en-US"/>
              </w:rPr>
              <w:pPrChange w:id="16889" w:author="Hardik Malhotra" w:date="2021-09-30T21:48:00Z">
                <w:pPr>
                  <w:spacing w:after="0" w:line="240" w:lineRule="auto"/>
                  <w:jc w:val="right"/>
                </w:pPr>
              </w:pPrChange>
            </w:pPr>
            <w:ins w:id="16890" w:author="Hardik Malhotra" w:date="2021-09-30T19:38:00Z">
              <w:r w:rsidRPr="001848B0">
                <w:rPr>
                  <w:rFonts w:ascii="Calibri" w:eastAsia="Times New Roman" w:hAnsi="Calibri" w:cs="Times New Roman"/>
                  <w:color w:val="000000"/>
                  <w:lang w:val="en-US"/>
                </w:rPr>
                <w:t>74%</w:t>
              </w:r>
            </w:ins>
          </w:p>
        </w:tc>
        <w:tc>
          <w:tcPr>
            <w:tcW w:w="1022" w:type="dxa"/>
            <w:shd w:val="clear" w:color="auto" w:fill="auto"/>
            <w:noWrap/>
            <w:vAlign w:val="bottom"/>
            <w:hideMark/>
          </w:tcPr>
          <w:p w14:paraId="3022F0B1" w14:textId="77777777" w:rsidR="001848B0" w:rsidRPr="001848B0" w:rsidRDefault="001848B0" w:rsidP="005F21EC">
            <w:pPr>
              <w:spacing w:after="0" w:line="240" w:lineRule="auto"/>
              <w:jc w:val="center"/>
              <w:rPr>
                <w:ins w:id="16891" w:author="Hardik Malhotra" w:date="2021-09-30T19:38:00Z"/>
                <w:rFonts w:ascii="Calibri" w:eastAsia="Times New Roman" w:hAnsi="Calibri" w:cs="Times New Roman"/>
                <w:color w:val="000000"/>
                <w:lang w:val="en-US"/>
              </w:rPr>
              <w:pPrChange w:id="16892" w:author="Hardik Malhotra" w:date="2021-09-30T21:48:00Z">
                <w:pPr>
                  <w:spacing w:after="0" w:line="240" w:lineRule="auto"/>
                  <w:jc w:val="right"/>
                </w:pPr>
              </w:pPrChange>
            </w:pPr>
            <w:ins w:id="16893" w:author="Hardik Malhotra" w:date="2021-09-30T19:38:00Z">
              <w:r w:rsidRPr="001848B0">
                <w:rPr>
                  <w:rFonts w:ascii="Calibri" w:eastAsia="Times New Roman" w:hAnsi="Calibri" w:cs="Times New Roman"/>
                  <w:color w:val="000000"/>
                  <w:lang w:val="en-US"/>
                </w:rPr>
                <w:t>75%</w:t>
              </w:r>
            </w:ins>
          </w:p>
        </w:tc>
        <w:tc>
          <w:tcPr>
            <w:tcW w:w="1022" w:type="dxa"/>
            <w:shd w:val="clear" w:color="auto" w:fill="auto"/>
            <w:noWrap/>
            <w:vAlign w:val="bottom"/>
            <w:hideMark/>
          </w:tcPr>
          <w:p w14:paraId="47787491" w14:textId="77777777" w:rsidR="001848B0" w:rsidRPr="001848B0" w:rsidRDefault="001848B0" w:rsidP="005F21EC">
            <w:pPr>
              <w:spacing w:after="0" w:line="240" w:lineRule="auto"/>
              <w:jc w:val="center"/>
              <w:rPr>
                <w:ins w:id="16894" w:author="Hardik Malhotra" w:date="2021-09-30T19:38:00Z"/>
                <w:rFonts w:ascii="Calibri" w:eastAsia="Times New Roman" w:hAnsi="Calibri" w:cs="Times New Roman"/>
                <w:color w:val="000000"/>
                <w:lang w:val="en-US"/>
              </w:rPr>
              <w:pPrChange w:id="16895" w:author="Hardik Malhotra" w:date="2021-09-30T21:48:00Z">
                <w:pPr>
                  <w:spacing w:after="0" w:line="240" w:lineRule="auto"/>
                  <w:jc w:val="right"/>
                </w:pPr>
              </w:pPrChange>
            </w:pPr>
            <w:ins w:id="16896" w:author="Hardik Malhotra" w:date="2021-09-30T19:38:00Z">
              <w:r w:rsidRPr="001848B0">
                <w:rPr>
                  <w:rFonts w:ascii="Calibri" w:eastAsia="Times New Roman" w:hAnsi="Calibri" w:cs="Times New Roman"/>
                  <w:color w:val="000000"/>
                  <w:lang w:val="en-US"/>
                </w:rPr>
                <w:t>80%</w:t>
              </w:r>
            </w:ins>
          </w:p>
        </w:tc>
        <w:tc>
          <w:tcPr>
            <w:tcW w:w="1022" w:type="dxa"/>
            <w:shd w:val="clear" w:color="auto" w:fill="auto"/>
            <w:noWrap/>
            <w:vAlign w:val="bottom"/>
            <w:hideMark/>
          </w:tcPr>
          <w:p w14:paraId="731CB657" w14:textId="77777777" w:rsidR="001848B0" w:rsidRPr="001848B0" w:rsidRDefault="001848B0" w:rsidP="005F21EC">
            <w:pPr>
              <w:spacing w:after="0" w:line="240" w:lineRule="auto"/>
              <w:jc w:val="center"/>
              <w:rPr>
                <w:ins w:id="16897" w:author="Hardik Malhotra" w:date="2021-09-30T19:38:00Z"/>
                <w:rFonts w:ascii="Calibri" w:eastAsia="Times New Roman" w:hAnsi="Calibri" w:cs="Times New Roman"/>
                <w:color w:val="000000"/>
                <w:lang w:val="en-US"/>
              </w:rPr>
              <w:pPrChange w:id="16898" w:author="Hardik Malhotra" w:date="2021-09-30T21:48:00Z">
                <w:pPr>
                  <w:spacing w:after="0" w:line="240" w:lineRule="auto"/>
                  <w:jc w:val="right"/>
                </w:pPr>
              </w:pPrChange>
            </w:pPr>
            <w:ins w:id="16899" w:author="Hardik Malhotra" w:date="2021-09-30T19:38:00Z">
              <w:r w:rsidRPr="001848B0">
                <w:rPr>
                  <w:rFonts w:ascii="Calibri" w:eastAsia="Times New Roman" w:hAnsi="Calibri" w:cs="Times New Roman"/>
                  <w:color w:val="000000"/>
                  <w:lang w:val="en-US"/>
                </w:rPr>
                <w:t>88%</w:t>
              </w:r>
            </w:ins>
          </w:p>
        </w:tc>
      </w:tr>
      <w:tr w:rsidR="001848B0" w:rsidRPr="001848B0" w14:paraId="6C8937A8" w14:textId="77777777" w:rsidTr="001848B0">
        <w:trPr>
          <w:trHeight w:val="304"/>
          <w:ins w:id="16900" w:author="Hardik Malhotra" w:date="2021-09-30T19:38:00Z"/>
        </w:trPr>
        <w:tc>
          <w:tcPr>
            <w:tcW w:w="4985" w:type="dxa"/>
            <w:shd w:val="clear" w:color="auto" w:fill="auto"/>
            <w:noWrap/>
            <w:vAlign w:val="bottom"/>
            <w:hideMark/>
          </w:tcPr>
          <w:p w14:paraId="2C1CE1C3" w14:textId="77777777" w:rsidR="001848B0" w:rsidRPr="001848B0" w:rsidRDefault="001848B0" w:rsidP="001848B0">
            <w:pPr>
              <w:spacing w:after="0" w:line="240" w:lineRule="auto"/>
              <w:rPr>
                <w:ins w:id="16901" w:author="Hardik Malhotra" w:date="2021-09-30T19:38:00Z"/>
                <w:rFonts w:ascii="Calibri" w:eastAsia="Times New Roman" w:hAnsi="Calibri" w:cs="Times New Roman"/>
                <w:color w:val="000000"/>
                <w:lang w:val="en-US"/>
              </w:rPr>
            </w:pPr>
            <w:ins w:id="16902" w:author="Hardik Malhotra" w:date="2021-09-30T19:38:00Z">
              <w:r w:rsidRPr="001848B0">
                <w:rPr>
                  <w:rFonts w:ascii="Calibri" w:eastAsia="Times New Roman" w:hAnsi="Calibri" w:cs="Times New Roman"/>
                  <w:color w:val="000000"/>
                  <w:lang w:val="en-US"/>
                </w:rPr>
                <w:t>The Dow Chemical Company</w:t>
              </w:r>
            </w:ins>
          </w:p>
        </w:tc>
        <w:tc>
          <w:tcPr>
            <w:tcW w:w="1022" w:type="dxa"/>
            <w:shd w:val="clear" w:color="auto" w:fill="auto"/>
            <w:noWrap/>
            <w:vAlign w:val="bottom"/>
            <w:hideMark/>
          </w:tcPr>
          <w:p w14:paraId="6B0DC02B" w14:textId="77777777" w:rsidR="001848B0" w:rsidRPr="001848B0" w:rsidRDefault="001848B0" w:rsidP="005F21EC">
            <w:pPr>
              <w:spacing w:after="0" w:line="240" w:lineRule="auto"/>
              <w:jc w:val="center"/>
              <w:rPr>
                <w:ins w:id="16903" w:author="Hardik Malhotra" w:date="2021-09-30T19:38:00Z"/>
                <w:rFonts w:ascii="Calibri" w:eastAsia="Times New Roman" w:hAnsi="Calibri" w:cs="Times New Roman"/>
                <w:color w:val="000000"/>
                <w:lang w:val="en-US"/>
              </w:rPr>
              <w:pPrChange w:id="16904" w:author="Hardik Malhotra" w:date="2021-09-30T21:48:00Z">
                <w:pPr>
                  <w:spacing w:after="0" w:line="240" w:lineRule="auto"/>
                  <w:jc w:val="right"/>
                </w:pPr>
              </w:pPrChange>
            </w:pPr>
            <w:ins w:id="16905" w:author="Hardik Malhotra" w:date="2021-09-30T19:38:00Z">
              <w:r w:rsidRPr="001848B0">
                <w:rPr>
                  <w:rFonts w:ascii="Calibri" w:eastAsia="Times New Roman" w:hAnsi="Calibri" w:cs="Times New Roman"/>
                  <w:color w:val="000000"/>
                  <w:lang w:val="en-US"/>
                </w:rPr>
                <w:t>74%</w:t>
              </w:r>
            </w:ins>
          </w:p>
        </w:tc>
        <w:tc>
          <w:tcPr>
            <w:tcW w:w="1022" w:type="dxa"/>
            <w:shd w:val="clear" w:color="auto" w:fill="auto"/>
            <w:noWrap/>
            <w:vAlign w:val="bottom"/>
            <w:hideMark/>
          </w:tcPr>
          <w:p w14:paraId="099212A8" w14:textId="77777777" w:rsidR="001848B0" w:rsidRPr="001848B0" w:rsidRDefault="001848B0" w:rsidP="005F21EC">
            <w:pPr>
              <w:spacing w:after="0" w:line="240" w:lineRule="auto"/>
              <w:jc w:val="center"/>
              <w:rPr>
                <w:ins w:id="16906" w:author="Hardik Malhotra" w:date="2021-09-30T19:38:00Z"/>
                <w:rFonts w:ascii="Calibri" w:eastAsia="Times New Roman" w:hAnsi="Calibri" w:cs="Times New Roman"/>
                <w:color w:val="000000"/>
                <w:lang w:val="en-US"/>
              </w:rPr>
              <w:pPrChange w:id="16907" w:author="Hardik Malhotra" w:date="2021-09-30T21:48:00Z">
                <w:pPr>
                  <w:spacing w:after="0" w:line="240" w:lineRule="auto"/>
                  <w:jc w:val="right"/>
                </w:pPr>
              </w:pPrChange>
            </w:pPr>
            <w:ins w:id="16908" w:author="Hardik Malhotra" w:date="2021-09-30T19:38:00Z">
              <w:r w:rsidRPr="001848B0">
                <w:rPr>
                  <w:rFonts w:ascii="Calibri" w:eastAsia="Times New Roman" w:hAnsi="Calibri" w:cs="Times New Roman"/>
                  <w:color w:val="000000"/>
                  <w:lang w:val="en-US"/>
                </w:rPr>
                <w:t>76%</w:t>
              </w:r>
            </w:ins>
          </w:p>
        </w:tc>
        <w:tc>
          <w:tcPr>
            <w:tcW w:w="1022" w:type="dxa"/>
            <w:shd w:val="clear" w:color="auto" w:fill="auto"/>
            <w:noWrap/>
            <w:vAlign w:val="bottom"/>
            <w:hideMark/>
          </w:tcPr>
          <w:p w14:paraId="43E27333" w14:textId="77777777" w:rsidR="001848B0" w:rsidRPr="001848B0" w:rsidRDefault="001848B0" w:rsidP="005F21EC">
            <w:pPr>
              <w:spacing w:after="0" w:line="240" w:lineRule="auto"/>
              <w:jc w:val="center"/>
              <w:rPr>
                <w:ins w:id="16909" w:author="Hardik Malhotra" w:date="2021-09-30T19:38:00Z"/>
                <w:rFonts w:ascii="Calibri" w:eastAsia="Times New Roman" w:hAnsi="Calibri" w:cs="Times New Roman"/>
                <w:color w:val="000000"/>
                <w:lang w:val="en-US"/>
              </w:rPr>
              <w:pPrChange w:id="16910" w:author="Hardik Malhotra" w:date="2021-09-30T21:48:00Z">
                <w:pPr>
                  <w:spacing w:after="0" w:line="240" w:lineRule="auto"/>
                  <w:jc w:val="right"/>
                </w:pPr>
              </w:pPrChange>
            </w:pPr>
            <w:ins w:id="16911" w:author="Hardik Malhotra" w:date="2021-09-30T19:38:00Z">
              <w:r w:rsidRPr="001848B0">
                <w:rPr>
                  <w:rFonts w:ascii="Calibri" w:eastAsia="Times New Roman" w:hAnsi="Calibri" w:cs="Times New Roman"/>
                  <w:color w:val="000000"/>
                  <w:lang w:val="en-US"/>
                </w:rPr>
                <w:t>78%</w:t>
              </w:r>
            </w:ins>
          </w:p>
        </w:tc>
        <w:tc>
          <w:tcPr>
            <w:tcW w:w="1022" w:type="dxa"/>
            <w:shd w:val="clear" w:color="auto" w:fill="auto"/>
            <w:noWrap/>
            <w:vAlign w:val="bottom"/>
            <w:hideMark/>
          </w:tcPr>
          <w:p w14:paraId="616A3FE5" w14:textId="77777777" w:rsidR="001848B0" w:rsidRPr="001848B0" w:rsidRDefault="001848B0" w:rsidP="005F21EC">
            <w:pPr>
              <w:spacing w:after="0" w:line="240" w:lineRule="auto"/>
              <w:jc w:val="center"/>
              <w:rPr>
                <w:ins w:id="16912" w:author="Hardik Malhotra" w:date="2021-09-30T19:38:00Z"/>
                <w:rFonts w:ascii="Calibri" w:eastAsia="Times New Roman" w:hAnsi="Calibri" w:cs="Times New Roman"/>
                <w:color w:val="000000"/>
                <w:lang w:val="en-US"/>
              </w:rPr>
              <w:pPrChange w:id="16913" w:author="Hardik Malhotra" w:date="2021-09-30T21:48:00Z">
                <w:pPr>
                  <w:spacing w:after="0" w:line="240" w:lineRule="auto"/>
                  <w:jc w:val="right"/>
                </w:pPr>
              </w:pPrChange>
            </w:pPr>
            <w:ins w:id="16914" w:author="Hardik Malhotra" w:date="2021-09-30T19:38:00Z">
              <w:r w:rsidRPr="001848B0">
                <w:rPr>
                  <w:rFonts w:ascii="Calibri" w:eastAsia="Times New Roman" w:hAnsi="Calibri" w:cs="Times New Roman"/>
                  <w:color w:val="000000"/>
                  <w:lang w:val="en-US"/>
                </w:rPr>
                <w:t>81%</w:t>
              </w:r>
            </w:ins>
          </w:p>
        </w:tc>
        <w:tc>
          <w:tcPr>
            <w:tcW w:w="1022" w:type="dxa"/>
            <w:shd w:val="clear" w:color="auto" w:fill="auto"/>
            <w:noWrap/>
            <w:vAlign w:val="bottom"/>
            <w:hideMark/>
          </w:tcPr>
          <w:p w14:paraId="44222243" w14:textId="77777777" w:rsidR="001848B0" w:rsidRPr="001848B0" w:rsidRDefault="001848B0" w:rsidP="005F21EC">
            <w:pPr>
              <w:spacing w:after="0" w:line="240" w:lineRule="auto"/>
              <w:jc w:val="center"/>
              <w:rPr>
                <w:ins w:id="16915" w:author="Hardik Malhotra" w:date="2021-09-30T19:38:00Z"/>
                <w:rFonts w:ascii="Calibri" w:eastAsia="Times New Roman" w:hAnsi="Calibri" w:cs="Times New Roman"/>
                <w:color w:val="000000"/>
                <w:lang w:val="en-US"/>
              </w:rPr>
              <w:pPrChange w:id="16916" w:author="Hardik Malhotra" w:date="2021-09-30T21:48:00Z">
                <w:pPr>
                  <w:spacing w:after="0" w:line="240" w:lineRule="auto"/>
                  <w:jc w:val="right"/>
                </w:pPr>
              </w:pPrChange>
            </w:pPr>
            <w:ins w:id="16917" w:author="Hardik Malhotra" w:date="2021-09-30T19:38:00Z">
              <w:r w:rsidRPr="001848B0">
                <w:rPr>
                  <w:rFonts w:ascii="Calibri" w:eastAsia="Times New Roman" w:hAnsi="Calibri" w:cs="Times New Roman"/>
                  <w:color w:val="000000"/>
                  <w:lang w:val="en-US"/>
                </w:rPr>
                <w:t>88%</w:t>
              </w:r>
            </w:ins>
          </w:p>
        </w:tc>
      </w:tr>
      <w:tr w:rsidR="001848B0" w:rsidRPr="001848B0" w14:paraId="44BB61AB" w14:textId="77777777" w:rsidTr="001848B0">
        <w:trPr>
          <w:trHeight w:val="304"/>
          <w:ins w:id="16918" w:author="Hardik Malhotra" w:date="2021-09-30T19:38:00Z"/>
        </w:trPr>
        <w:tc>
          <w:tcPr>
            <w:tcW w:w="4985" w:type="dxa"/>
            <w:shd w:val="clear" w:color="auto" w:fill="auto"/>
            <w:noWrap/>
            <w:vAlign w:val="bottom"/>
            <w:hideMark/>
          </w:tcPr>
          <w:p w14:paraId="672927A2" w14:textId="77777777" w:rsidR="001848B0" w:rsidRPr="001848B0" w:rsidRDefault="001848B0" w:rsidP="001848B0">
            <w:pPr>
              <w:spacing w:after="0" w:line="240" w:lineRule="auto"/>
              <w:rPr>
                <w:ins w:id="16919" w:author="Hardik Malhotra" w:date="2021-09-30T19:38:00Z"/>
                <w:rFonts w:ascii="Calibri" w:eastAsia="Times New Roman" w:hAnsi="Calibri" w:cs="Times New Roman"/>
                <w:color w:val="000000"/>
                <w:lang w:val="en-US"/>
              </w:rPr>
            </w:pPr>
            <w:ins w:id="16920" w:author="Hardik Malhotra" w:date="2021-09-30T19:38:00Z">
              <w:r w:rsidRPr="001848B0">
                <w:rPr>
                  <w:rFonts w:ascii="Calibri" w:eastAsia="Times New Roman" w:hAnsi="Calibri" w:cs="Times New Roman"/>
                  <w:color w:val="000000"/>
                  <w:lang w:val="en-US"/>
                </w:rPr>
                <w:t>Zhuhai Hongchang Electronic Material Co Ltd</w:t>
              </w:r>
            </w:ins>
          </w:p>
        </w:tc>
        <w:tc>
          <w:tcPr>
            <w:tcW w:w="1022" w:type="dxa"/>
            <w:shd w:val="clear" w:color="auto" w:fill="auto"/>
            <w:noWrap/>
            <w:vAlign w:val="bottom"/>
            <w:hideMark/>
          </w:tcPr>
          <w:p w14:paraId="30E25894" w14:textId="77777777" w:rsidR="001848B0" w:rsidRPr="001848B0" w:rsidRDefault="001848B0" w:rsidP="005F21EC">
            <w:pPr>
              <w:spacing w:after="0" w:line="240" w:lineRule="auto"/>
              <w:jc w:val="center"/>
              <w:rPr>
                <w:ins w:id="16921" w:author="Hardik Malhotra" w:date="2021-09-30T19:38:00Z"/>
                <w:rFonts w:ascii="Calibri" w:eastAsia="Times New Roman" w:hAnsi="Calibri" w:cs="Times New Roman"/>
                <w:color w:val="000000"/>
                <w:lang w:val="en-US"/>
              </w:rPr>
              <w:pPrChange w:id="16922" w:author="Hardik Malhotra" w:date="2021-09-30T21:48:00Z">
                <w:pPr>
                  <w:spacing w:after="0" w:line="240" w:lineRule="auto"/>
                  <w:jc w:val="right"/>
                </w:pPr>
              </w:pPrChange>
            </w:pPr>
            <w:ins w:id="16923" w:author="Hardik Malhotra" w:date="2021-09-30T19:38:00Z">
              <w:r w:rsidRPr="001848B0">
                <w:rPr>
                  <w:rFonts w:ascii="Calibri" w:eastAsia="Times New Roman" w:hAnsi="Calibri" w:cs="Times New Roman"/>
                  <w:color w:val="000000"/>
                  <w:lang w:val="en-US"/>
                </w:rPr>
                <w:t>87%</w:t>
              </w:r>
            </w:ins>
          </w:p>
        </w:tc>
        <w:tc>
          <w:tcPr>
            <w:tcW w:w="1022" w:type="dxa"/>
            <w:shd w:val="clear" w:color="auto" w:fill="auto"/>
            <w:noWrap/>
            <w:vAlign w:val="bottom"/>
            <w:hideMark/>
          </w:tcPr>
          <w:p w14:paraId="766D00BA" w14:textId="77777777" w:rsidR="001848B0" w:rsidRPr="001848B0" w:rsidRDefault="001848B0" w:rsidP="005F21EC">
            <w:pPr>
              <w:spacing w:after="0" w:line="240" w:lineRule="auto"/>
              <w:jc w:val="center"/>
              <w:rPr>
                <w:ins w:id="16924" w:author="Hardik Malhotra" w:date="2021-09-30T19:38:00Z"/>
                <w:rFonts w:ascii="Calibri" w:eastAsia="Times New Roman" w:hAnsi="Calibri" w:cs="Times New Roman"/>
                <w:color w:val="000000"/>
                <w:lang w:val="en-US"/>
              </w:rPr>
              <w:pPrChange w:id="16925" w:author="Hardik Malhotra" w:date="2021-09-30T21:48:00Z">
                <w:pPr>
                  <w:spacing w:after="0" w:line="240" w:lineRule="auto"/>
                  <w:jc w:val="right"/>
                </w:pPr>
              </w:pPrChange>
            </w:pPr>
            <w:ins w:id="16926" w:author="Hardik Malhotra" w:date="2021-09-30T19:38:00Z">
              <w:r w:rsidRPr="001848B0">
                <w:rPr>
                  <w:rFonts w:ascii="Calibri" w:eastAsia="Times New Roman" w:hAnsi="Calibri" w:cs="Times New Roman"/>
                  <w:color w:val="000000"/>
                  <w:lang w:val="en-US"/>
                </w:rPr>
                <w:t>78%</w:t>
              </w:r>
            </w:ins>
          </w:p>
        </w:tc>
        <w:tc>
          <w:tcPr>
            <w:tcW w:w="1022" w:type="dxa"/>
            <w:shd w:val="clear" w:color="auto" w:fill="auto"/>
            <w:noWrap/>
            <w:vAlign w:val="bottom"/>
            <w:hideMark/>
          </w:tcPr>
          <w:p w14:paraId="4EC1CD0A" w14:textId="77777777" w:rsidR="001848B0" w:rsidRPr="001848B0" w:rsidRDefault="001848B0" w:rsidP="005F21EC">
            <w:pPr>
              <w:spacing w:after="0" w:line="240" w:lineRule="auto"/>
              <w:jc w:val="center"/>
              <w:rPr>
                <w:ins w:id="16927" w:author="Hardik Malhotra" w:date="2021-09-30T19:38:00Z"/>
                <w:rFonts w:ascii="Calibri" w:eastAsia="Times New Roman" w:hAnsi="Calibri" w:cs="Times New Roman"/>
                <w:color w:val="000000"/>
                <w:lang w:val="en-US"/>
              </w:rPr>
              <w:pPrChange w:id="16928" w:author="Hardik Malhotra" w:date="2021-09-30T21:48:00Z">
                <w:pPr>
                  <w:spacing w:after="0" w:line="240" w:lineRule="auto"/>
                  <w:jc w:val="right"/>
                </w:pPr>
              </w:pPrChange>
            </w:pPr>
            <w:ins w:id="16929" w:author="Hardik Malhotra" w:date="2021-09-30T19:38:00Z">
              <w:r w:rsidRPr="001848B0">
                <w:rPr>
                  <w:rFonts w:ascii="Calibri" w:eastAsia="Times New Roman" w:hAnsi="Calibri" w:cs="Times New Roman"/>
                  <w:color w:val="000000"/>
                  <w:lang w:val="en-US"/>
                </w:rPr>
                <w:t>84%</w:t>
              </w:r>
            </w:ins>
          </w:p>
        </w:tc>
        <w:tc>
          <w:tcPr>
            <w:tcW w:w="1022" w:type="dxa"/>
            <w:shd w:val="clear" w:color="auto" w:fill="auto"/>
            <w:noWrap/>
            <w:vAlign w:val="bottom"/>
            <w:hideMark/>
          </w:tcPr>
          <w:p w14:paraId="7BE3E101" w14:textId="77777777" w:rsidR="001848B0" w:rsidRPr="001848B0" w:rsidRDefault="001848B0" w:rsidP="005F21EC">
            <w:pPr>
              <w:spacing w:after="0" w:line="240" w:lineRule="auto"/>
              <w:jc w:val="center"/>
              <w:rPr>
                <w:ins w:id="16930" w:author="Hardik Malhotra" w:date="2021-09-30T19:38:00Z"/>
                <w:rFonts w:ascii="Calibri" w:eastAsia="Times New Roman" w:hAnsi="Calibri" w:cs="Times New Roman"/>
                <w:color w:val="000000"/>
                <w:lang w:val="en-US"/>
              </w:rPr>
              <w:pPrChange w:id="16931" w:author="Hardik Malhotra" w:date="2021-09-30T21:48:00Z">
                <w:pPr>
                  <w:spacing w:after="0" w:line="240" w:lineRule="auto"/>
                  <w:jc w:val="right"/>
                </w:pPr>
              </w:pPrChange>
            </w:pPr>
            <w:ins w:id="16932" w:author="Hardik Malhotra" w:date="2021-09-30T19:38:00Z">
              <w:r w:rsidRPr="001848B0">
                <w:rPr>
                  <w:rFonts w:ascii="Calibri" w:eastAsia="Times New Roman" w:hAnsi="Calibri" w:cs="Times New Roman"/>
                  <w:color w:val="000000"/>
                  <w:lang w:val="en-US"/>
                </w:rPr>
                <w:t>85%</w:t>
              </w:r>
            </w:ins>
          </w:p>
        </w:tc>
        <w:tc>
          <w:tcPr>
            <w:tcW w:w="1022" w:type="dxa"/>
            <w:shd w:val="clear" w:color="auto" w:fill="auto"/>
            <w:noWrap/>
            <w:vAlign w:val="bottom"/>
            <w:hideMark/>
          </w:tcPr>
          <w:p w14:paraId="703BE489" w14:textId="77777777" w:rsidR="001848B0" w:rsidRPr="001848B0" w:rsidRDefault="001848B0" w:rsidP="005F21EC">
            <w:pPr>
              <w:spacing w:after="0" w:line="240" w:lineRule="auto"/>
              <w:jc w:val="center"/>
              <w:rPr>
                <w:ins w:id="16933" w:author="Hardik Malhotra" w:date="2021-09-30T19:38:00Z"/>
                <w:rFonts w:ascii="Calibri" w:eastAsia="Times New Roman" w:hAnsi="Calibri" w:cs="Times New Roman"/>
                <w:color w:val="000000"/>
                <w:lang w:val="en-US"/>
              </w:rPr>
              <w:pPrChange w:id="16934" w:author="Hardik Malhotra" w:date="2021-09-30T21:48:00Z">
                <w:pPr>
                  <w:spacing w:after="0" w:line="240" w:lineRule="auto"/>
                  <w:jc w:val="right"/>
                </w:pPr>
              </w:pPrChange>
            </w:pPr>
            <w:ins w:id="16935" w:author="Hardik Malhotra" w:date="2021-09-30T19:38:00Z">
              <w:r w:rsidRPr="001848B0">
                <w:rPr>
                  <w:rFonts w:ascii="Calibri" w:eastAsia="Times New Roman" w:hAnsi="Calibri" w:cs="Times New Roman"/>
                  <w:color w:val="000000"/>
                  <w:lang w:val="en-US"/>
                </w:rPr>
                <w:t>95%</w:t>
              </w:r>
            </w:ins>
          </w:p>
        </w:tc>
      </w:tr>
      <w:tr w:rsidR="001848B0" w:rsidRPr="001848B0" w14:paraId="6FEF8603" w14:textId="77777777" w:rsidTr="001848B0">
        <w:trPr>
          <w:trHeight w:val="304"/>
          <w:ins w:id="16936" w:author="Hardik Malhotra" w:date="2021-09-30T19:38:00Z"/>
        </w:trPr>
        <w:tc>
          <w:tcPr>
            <w:tcW w:w="4985" w:type="dxa"/>
            <w:shd w:val="clear" w:color="auto" w:fill="auto"/>
            <w:noWrap/>
            <w:vAlign w:val="bottom"/>
            <w:hideMark/>
          </w:tcPr>
          <w:p w14:paraId="639EA760" w14:textId="77777777" w:rsidR="001848B0" w:rsidRPr="001848B0" w:rsidRDefault="001848B0" w:rsidP="001848B0">
            <w:pPr>
              <w:spacing w:after="0" w:line="240" w:lineRule="auto"/>
              <w:rPr>
                <w:ins w:id="16937" w:author="Hardik Malhotra" w:date="2021-09-30T19:38:00Z"/>
                <w:rFonts w:ascii="Calibri" w:eastAsia="Times New Roman" w:hAnsi="Calibri" w:cs="Times New Roman"/>
                <w:color w:val="000000"/>
                <w:lang w:val="en-US"/>
              </w:rPr>
            </w:pPr>
            <w:ins w:id="16938" w:author="Hardik Malhotra" w:date="2021-09-30T19:38:00Z">
              <w:r w:rsidRPr="001848B0">
                <w:rPr>
                  <w:rFonts w:ascii="Calibri" w:eastAsia="Times New Roman" w:hAnsi="Calibri" w:cs="Times New Roman"/>
                  <w:color w:val="000000"/>
                  <w:lang w:val="en-US"/>
                </w:rPr>
                <w:t>Hindustan Speciality Chemicals</w:t>
              </w:r>
            </w:ins>
          </w:p>
        </w:tc>
        <w:tc>
          <w:tcPr>
            <w:tcW w:w="1022" w:type="dxa"/>
            <w:shd w:val="clear" w:color="auto" w:fill="auto"/>
            <w:noWrap/>
            <w:vAlign w:val="bottom"/>
            <w:hideMark/>
          </w:tcPr>
          <w:p w14:paraId="5887E7F0" w14:textId="77777777" w:rsidR="001848B0" w:rsidRPr="001848B0" w:rsidRDefault="001848B0" w:rsidP="005F21EC">
            <w:pPr>
              <w:spacing w:after="0" w:line="240" w:lineRule="auto"/>
              <w:jc w:val="center"/>
              <w:rPr>
                <w:ins w:id="16939" w:author="Hardik Malhotra" w:date="2021-09-30T19:38:00Z"/>
                <w:rFonts w:ascii="Calibri" w:eastAsia="Times New Roman" w:hAnsi="Calibri" w:cs="Times New Roman"/>
                <w:color w:val="000000"/>
                <w:lang w:val="en-US"/>
              </w:rPr>
              <w:pPrChange w:id="16940" w:author="Hardik Malhotra" w:date="2021-09-30T21:48:00Z">
                <w:pPr>
                  <w:spacing w:after="0" w:line="240" w:lineRule="auto"/>
                  <w:jc w:val="right"/>
                </w:pPr>
              </w:pPrChange>
            </w:pPr>
            <w:ins w:id="16941" w:author="Hardik Malhotra" w:date="2021-09-30T19:38:00Z">
              <w:r w:rsidRPr="001848B0">
                <w:rPr>
                  <w:rFonts w:ascii="Calibri" w:eastAsia="Times New Roman" w:hAnsi="Calibri" w:cs="Times New Roman"/>
                  <w:color w:val="000000"/>
                  <w:lang w:val="en-US"/>
                </w:rPr>
                <w:t>0%</w:t>
              </w:r>
            </w:ins>
          </w:p>
        </w:tc>
        <w:tc>
          <w:tcPr>
            <w:tcW w:w="1022" w:type="dxa"/>
            <w:shd w:val="clear" w:color="auto" w:fill="auto"/>
            <w:noWrap/>
            <w:vAlign w:val="bottom"/>
            <w:hideMark/>
          </w:tcPr>
          <w:p w14:paraId="70D9C8C3" w14:textId="77777777" w:rsidR="001848B0" w:rsidRPr="001848B0" w:rsidRDefault="001848B0" w:rsidP="005F21EC">
            <w:pPr>
              <w:spacing w:after="0" w:line="240" w:lineRule="auto"/>
              <w:jc w:val="center"/>
              <w:rPr>
                <w:ins w:id="16942" w:author="Hardik Malhotra" w:date="2021-09-30T19:38:00Z"/>
                <w:rFonts w:ascii="Calibri" w:eastAsia="Times New Roman" w:hAnsi="Calibri" w:cs="Times New Roman"/>
                <w:color w:val="000000"/>
                <w:lang w:val="en-US"/>
              </w:rPr>
              <w:pPrChange w:id="16943" w:author="Hardik Malhotra" w:date="2021-09-30T21:48:00Z">
                <w:pPr>
                  <w:spacing w:after="0" w:line="240" w:lineRule="auto"/>
                  <w:jc w:val="right"/>
                </w:pPr>
              </w:pPrChange>
            </w:pPr>
            <w:ins w:id="16944" w:author="Hardik Malhotra" w:date="2021-09-30T19:38:00Z">
              <w:r w:rsidRPr="001848B0">
                <w:rPr>
                  <w:rFonts w:ascii="Calibri" w:eastAsia="Times New Roman" w:hAnsi="Calibri" w:cs="Times New Roman"/>
                  <w:color w:val="000000"/>
                  <w:lang w:val="en-US"/>
                </w:rPr>
                <w:t>53%</w:t>
              </w:r>
            </w:ins>
          </w:p>
        </w:tc>
        <w:tc>
          <w:tcPr>
            <w:tcW w:w="1022" w:type="dxa"/>
            <w:shd w:val="clear" w:color="auto" w:fill="auto"/>
            <w:noWrap/>
            <w:vAlign w:val="bottom"/>
            <w:hideMark/>
          </w:tcPr>
          <w:p w14:paraId="6DF7D43A" w14:textId="77777777" w:rsidR="001848B0" w:rsidRPr="001848B0" w:rsidRDefault="001848B0" w:rsidP="005F21EC">
            <w:pPr>
              <w:spacing w:after="0" w:line="240" w:lineRule="auto"/>
              <w:jc w:val="center"/>
              <w:rPr>
                <w:ins w:id="16945" w:author="Hardik Malhotra" w:date="2021-09-30T19:38:00Z"/>
                <w:rFonts w:ascii="Calibri" w:eastAsia="Times New Roman" w:hAnsi="Calibri" w:cs="Times New Roman"/>
                <w:color w:val="000000"/>
                <w:lang w:val="en-US"/>
              </w:rPr>
              <w:pPrChange w:id="16946" w:author="Hardik Malhotra" w:date="2021-09-30T21:48:00Z">
                <w:pPr>
                  <w:spacing w:after="0" w:line="240" w:lineRule="auto"/>
                  <w:jc w:val="right"/>
                </w:pPr>
              </w:pPrChange>
            </w:pPr>
            <w:ins w:id="16947" w:author="Hardik Malhotra" w:date="2021-09-30T19:38:00Z">
              <w:r w:rsidRPr="001848B0">
                <w:rPr>
                  <w:rFonts w:ascii="Calibri" w:eastAsia="Times New Roman" w:hAnsi="Calibri" w:cs="Times New Roman"/>
                  <w:color w:val="000000"/>
                  <w:lang w:val="en-US"/>
                </w:rPr>
                <w:t>70%</w:t>
              </w:r>
            </w:ins>
          </w:p>
        </w:tc>
        <w:tc>
          <w:tcPr>
            <w:tcW w:w="1022" w:type="dxa"/>
            <w:shd w:val="clear" w:color="auto" w:fill="auto"/>
            <w:noWrap/>
            <w:vAlign w:val="bottom"/>
            <w:hideMark/>
          </w:tcPr>
          <w:p w14:paraId="5795AAC8" w14:textId="77777777" w:rsidR="001848B0" w:rsidRPr="001848B0" w:rsidRDefault="001848B0" w:rsidP="005F21EC">
            <w:pPr>
              <w:spacing w:after="0" w:line="240" w:lineRule="auto"/>
              <w:jc w:val="center"/>
              <w:rPr>
                <w:ins w:id="16948" w:author="Hardik Malhotra" w:date="2021-09-30T19:38:00Z"/>
                <w:rFonts w:ascii="Calibri" w:eastAsia="Times New Roman" w:hAnsi="Calibri" w:cs="Times New Roman"/>
                <w:color w:val="000000"/>
                <w:lang w:val="en-US"/>
              </w:rPr>
              <w:pPrChange w:id="16949" w:author="Hardik Malhotra" w:date="2021-09-30T21:48:00Z">
                <w:pPr>
                  <w:spacing w:after="0" w:line="240" w:lineRule="auto"/>
                  <w:jc w:val="right"/>
                </w:pPr>
              </w:pPrChange>
            </w:pPr>
            <w:ins w:id="16950" w:author="Hardik Malhotra" w:date="2021-09-30T19:38:00Z">
              <w:r w:rsidRPr="001848B0">
                <w:rPr>
                  <w:rFonts w:ascii="Calibri" w:eastAsia="Times New Roman" w:hAnsi="Calibri" w:cs="Times New Roman"/>
                  <w:color w:val="000000"/>
                  <w:lang w:val="en-US"/>
                </w:rPr>
                <w:t>83%</w:t>
              </w:r>
            </w:ins>
          </w:p>
        </w:tc>
        <w:tc>
          <w:tcPr>
            <w:tcW w:w="1022" w:type="dxa"/>
            <w:shd w:val="clear" w:color="auto" w:fill="auto"/>
            <w:noWrap/>
            <w:vAlign w:val="bottom"/>
            <w:hideMark/>
          </w:tcPr>
          <w:p w14:paraId="23C5A249" w14:textId="77777777" w:rsidR="001848B0" w:rsidRPr="001848B0" w:rsidRDefault="001848B0" w:rsidP="005F21EC">
            <w:pPr>
              <w:spacing w:after="0" w:line="240" w:lineRule="auto"/>
              <w:jc w:val="center"/>
              <w:rPr>
                <w:ins w:id="16951" w:author="Hardik Malhotra" w:date="2021-09-30T19:38:00Z"/>
                <w:rFonts w:ascii="Calibri" w:eastAsia="Times New Roman" w:hAnsi="Calibri" w:cs="Times New Roman"/>
                <w:color w:val="000000"/>
                <w:lang w:val="en-US"/>
              </w:rPr>
              <w:pPrChange w:id="16952" w:author="Hardik Malhotra" w:date="2021-09-30T21:48:00Z">
                <w:pPr>
                  <w:spacing w:after="0" w:line="240" w:lineRule="auto"/>
                  <w:jc w:val="right"/>
                </w:pPr>
              </w:pPrChange>
            </w:pPr>
            <w:ins w:id="16953" w:author="Hardik Malhotra" w:date="2021-09-30T19:38:00Z">
              <w:r w:rsidRPr="001848B0">
                <w:rPr>
                  <w:rFonts w:ascii="Calibri" w:eastAsia="Times New Roman" w:hAnsi="Calibri" w:cs="Times New Roman"/>
                  <w:color w:val="000000"/>
                  <w:lang w:val="en-US"/>
                </w:rPr>
                <w:t>83%</w:t>
              </w:r>
            </w:ins>
          </w:p>
        </w:tc>
      </w:tr>
      <w:tr w:rsidR="001848B0" w:rsidRPr="001848B0" w14:paraId="6EEABE00" w14:textId="77777777" w:rsidTr="001848B0">
        <w:trPr>
          <w:trHeight w:val="304"/>
          <w:ins w:id="16954" w:author="Hardik Malhotra" w:date="2021-09-30T19:38:00Z"/>
        </w:trPr>
        <w:tc>
          <w:tcPr>
            <w:tcW w:w="4985" w:type="dxa"/>
            <w:shd w:val="clear" w:color="auto" w:fill="auto"/>
            <w:noWrap/>
            <w:vAlign w:val="bottom"/>
            <w:hideMark/>
          </w:tcPr>
          <w:p w14:paraId="52F50378" w14:textId="77777777" w:rsidR="001848B0" w:rsidRPr="001848B0" w:rsidRDefault="001848B0" w:rsidP="001848B0">
            <w:pPr>
              <w:spacing w:after="0" w:line="240" w:lineRule="auto"/>
              <w:rPr>
                <w:ins w:id="16955" w:author="Hardik Malhotra" w:date="2021-09-30T19:38:00Z"/>
                <w:rFonts w:ascii="Calibri" w:eastAsia="Times New Roman" w:hAnsi="Calibri" w:cs="Times New Roman"/>
                <w:color w:val="000000"/>
                <w:lang w:val="en-US"/>
              </w:rPr>
            </w:pPr>
            <w:ins w:id="16956" w:author="Hardik Malhotra" w:date="2021-09-30T19:38:00Z">
              <w:r w:rsidRPr="001848B0">
                <w:rPr>
                  <w:rFonts w:ascii="Calibri" w:eastAsia="Times New Roman" w:hAnsi="Calibri" w:cs="Times New Roman"/>
                  <w:color w:val="000000"/>
                  <w:lang w:val="en-US"/>
                </w:rPr>
                <w:t>Others</w:t>
              </w:r>
            </w:ins>
          </w:p>
        </w:tc>
        <w:tc>
          <w:tcPr>
            <w:tcW w:w="1022" w:type="dxa"/>
            <w:shd w:val="clear" w:color="auto" w:fill="auto"/>
            <w:noWrap/>
            <w:vAlign w:val="bottom"/>
            <w:hideMark/>
          </w:tcPr>
          <w:p w14:paraId="1C92FF78" w14:textId="77777777" w:rsidR="001848B0" w:rsidRPr="001848B0" w:rsidRDefault="001848B0" w:rsidP="005F21EC">
            <w:pPr>
              <w:spacing w:after="0" w:line="240" w:lineRule="auto"/>
              <w:jc w:val="center"/>
              <w:rPr>
                <w:ins w:id="16957" w:author="Hardik Malhotra" w:date="2021-09-30T19:38:00Z"/>
                <w:rFonts w:ascii="Calibri" w:eastAsia="Times New Roman" w:hAnsi="Calibri" w:cs="Times New Roman"/>
                <w:color w:val="000000"/>
                <w:lang w:val="en-US"/>
              </w:rPr>
              <w:pPrChange w:id="16958" w:author="Hardik Malhotra" w:date="2021-09-30T21:48:00Z">
                <w:pPr>
                  <w:spacing w:after="0" w:line="240" w:lineRule="auto"/>
                  <w:jc w:val="right"/>
                </w:pPr>
              </w:pPrChange>
            </w:pPr>
            <w:ins w:id="16959" w:author="Hardik Malhotra" w:date="2021-09-30T19:38:00Z">
              <w:r w:rsidRPr="001848B0">
                <w:rPr>
                  <w:rFonts w:ascii="Calibri" w:eastAsia="Times New Roman" w:hAnsi="Calibri" w:cs="Times New Roman"/>
                  <w:color w:val="000000"/>
                  <w:lang w:val="en-US"/>
                </w:rPr>
                <w:t>69%</w:t>
              </w:r>
            </w:ins>
          </w:p>
        </w:tc>
        <w:tc>
          <w:tcPr>
            <w:tcW w:w="1022" w:type="dxa"/>
            <w:shd w:val="clear" w:color="auto" w:fill="auto"/>
            <w:noWrap/>
            <w:vAlign w:val="bottom"/>
            <w:hideMark/>
          </w:tcPr>
          <w:p w14:paraId="4E5F4F26" w14:textId="77777777" w:rsidR="001848B0" w:rsidRPr="001848B0" w:rsidRDefault="001848B0" w:rsidP="005F21EC">
            <w:pPr>
              <w:spacing w:after="0" w:line="240" w:lineRule="auto"/>
              <w:jc w:val="center"/>
              <w:rPr>
                <w:ins w:id="16960" w:author="Hardik Malhotra" w:date="2021-09-30T19:38:00Z"/>
                <w:rFonts w:ascii="Calibri" w:eastAsia="Times New Roman" w:hAnsi="Calibri" w:cs="Times New Roman"/>
                <w:color w:val="000000"/>
                <w:lang w:val="en-US"/>
              </w:rPr>
              <w:pPrChange w:id="16961" w:author="Hardik Malhotra" w:date="2021-09-30T21:48:00Z">
                <w:pPr>
                  <w:spacing w:after="0" w:line="240" w:lineRule="auto"/>
                  <w:jc w:val="right"/>
                </w:pPr>
              </w:pPrChange>
            </w:pPr>
            <w:ins w:id="16962" w:author="Hardik Malhotra" w:date="2021-09-30T19:38:00Z">
              <w:r w:rsidRPr="001848B0">
                <w:rPr>
                  <w:rFonts w:ascii="Calibri" w:eastAsia="Times New Roman" w:hAnsi="Calibri" w:cs="Times New Roman"/>
                  <w:color w:val="000000"/>
                  <w:lang w:val="en-US"/>
                </w:rPr>
                <w:t>80%</w:t>
              </w:r>
            </w:ins>
          </w:p>
        </w:tc>
        <w:tc>
          <w:tcPr>
            <w:tcW w:w="1022" w:type="dxa"/>
            <w:shd w:val="clear" w:color="auto" w:fill="auto"/>
            <w:noWrap/>
            <w:vAlign w:val="bottom"/>
            <w:hideMark/>
          </w:tcPr>
          <w:p w14:paraId="396C3341" w14:textId="77777777" w:rsidR="001848B0" w:rsidRPr="001848B0" w:rsidRDefault="001848B0" w:rsidP="005F21EC">
            <w:pPr>
              <w:spacing w:after="0" w:line="240" w:lineRule="auto"/>
              <w:jc w:val="center"/>
              <w:rPr>
                <w:ins w:id="16963" w:author="Hardik Malhotra" w:date="2021-09-30T19:38:00Z"/>
                <w:rFonts w:ascii="Calibri" w:eastAsia="Times New Roman" w:hAnsi="Calibri" w:cs="Times New Roman"/>
                <w:color w:val="000000"/>
                <w:lang w:val="en-US"/>
              </w:rPr>
              <w:pPrChange w:id="16964" w:author="Hardik Malhotra" w:date="2021-09-30T21:48:00Z">
                <w:pPr>
                  <w:spacing w:after="0" w:line="240" w:lineRule="auto"/>
                  <w:jc w:val="right"/>
                </w:pPr>
              </w:pPrChange>
            </w:pPr>
            <w:ins w:id="16965" w:author="Hardik Malhotra" w:date="2021-09-30T19:38:00Z">
              <w:r w:rsidRPr="001848B0">
                <w:rPr>
                  <w:rFonts w:ascii="Calibri" w:eastAsia="Times New Roman" w:hAnsi="Calibri" w:cs="Times New Roman"/>
                  <w:color w:val="000000"/>
                  <w:lang w:val="en-US"/>
                </w:rPr>
                <w:t>84%</w:t>
              </w:r>
            </w:ins>
          </w:p>
        </w:tc>
        <w:tc>
          <w:tcPr>
            <w:tcW w:w="1022" w:type="dxa"/>
            <w:shd w:val="clear" w:color="auto" w:fill="auto"/>
            <w:noWrap/>
            <w:vAlign w:val="bottom"/>
            <w:hideMark/>
          </w:tcPr>
          <w:p w14:paraId="06F72546" w14:textId="77777777" w:rsidR="001848B0" w:rsidRPr="001848B0" w:rsidRDefault="001848B0" w:rsidP="005F21EC">
            <w:pPr>
              <w:spacing w:after="0" w:line="240" w:lineRule="auto"/>
              <w:jc w:val="center"/>
              <w:rPr>
                <w:ins w:id="16966" w:author="Hardik Malhotra" w:date="2021-09-30T19:38:00Z"/>
                <w:rFonts w:ascii="Calibri" w:eastAsia="Times New Roman" w:hAnsi="Calibri" w:cs="Times New Roman"/>
                <w:color w:val="000000"/>
                <w:lang w:val="en-US"/>
              </w:rPr>
              <w:pPrChange w:id="16967" w:author="Hardik Malhotra" w:date="2021-09-30T21:48:00Z">
                <w:pPr>
                  <w:spacing w:after="0" w:line="240" w:lineRule="auto"/>
                  <w:jc w:val="right"/>
                </w:pPr>
              </w:pPrChange>
            </w:pPr>
            <w:ins w:id="16968" w:author="Hardik Malhotra" w:date="2021-09-30T19:38:00Z">
              <w:r w:rsidRPr="001848B0">
                <w:rPr>
                  <w:rFonts w:ascii="Calibri" w:eastAsia="Times New Roman" w:hAnsi="Calibri" w:cs="Times New Roman"/>
                  <w:color w:val="000000"/>
                  <w:lang w:val="en-US"/>
                </w:rPr>
                <w:t>81%</w:t>
              </w:r>
            </w:ins>
          </w:p>
        </w:tc>
        <w:tc>
          <w:tcPr>
            <w:tcW w:w="1022" w:type="dxa"/>
            <w:shd w:val="clear" w:color="auto" w:fill="auto"/>
            <w:noWrap/>
            <w:vAlign w:val="bottom"/>
            <w:hideMark/>
          </w:tcPr>
          <w:p w14:paraId="525DAE0B" w14:textId="77777777" w:rsidR="001848B0" w:rsidRPr="001848B0" w:rsidRDefault="001848B0" w:rsidP="005F21EC">
            <w:pPr>
              <w:spacing w:after="0" w:line="240" w:lineRule="auto"/>
              <w:jc w:val="center"/>
              <w:rPr>
                <w:ins w:id="16969" w:author="Hardik Malhotra" w:date="2021-09-30T19:38:00Z"/>
                <w:rFonts w:ascii="Calibri" w:eastAsia="Times New Roman" w:hAnsi="Calibri" w:cs="Times New Roman"/>
                <w:color w:val="000000"/>
                <w:lang w:val="en-US"/>
              </w:rPr>
              <w:pPrChange w:id="16970" w:author="Hardik Malhotra" w:date="2021-09-30T21:48:00Z">
                <w:pPr>
                  <w:spacing w:after="0" w:line="240" w:lineRule="auto"/>
                  <w:jc w:val="right"/>
                </w:pPr>
              </w:pPrChange>
            </w:pPr>
            <w:ins w:id="16971" w:author="Hardik Malhotra" w:date="2021-09-30T19:38:00Z">
              <w:r w:rsidRPr="001848B0">
                <w:rPr>
                  <w:rFonts w:ascii="Calibri" w:eastAsia="Times New Roman" w:hAnsi="Calibri" w:cs="Times New Roman"/>
                  <w:color w:val="000000"/>
                  <w:lang w:val="en-US"/>
                </w:rPr>
                <w:t>87%</w:t>
              </w:r>
            </w:ins>
          </w:p>
        </w:tc>
      </w:tr>
    </w:tbl>
    <w:p w14:paraId="4CCD9DB3" w14:textId="6D72C500" w:rsidR="001848B0" w:rsidRDefault="001848B0" w:rsidP="00587138">
      <w:pPr>
        <w:pStyle w:val="BodyText"/>
        <w:spacing w:before="162" w:line="360" w:lineRule="auto"/>
        <w:ind w:right="-86"/>
        <w:jc w:val="both"/>
        <w:rPr>
          <w:ins w:id="16972" w:author="Dilip Kumar" w:date="2021-09-25T12:08:00Z"/>
          <w:bCs/>
        </w:rPr>
        <w:sectPr w:rsidR="001848B0"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7D80A13" w14:textId="77777777" w:rsidR="00E1058C" w:rsidRDefault="00587138" w:rsidP="00587138">
      <w:pPr>
        <w:pStyle w:val="BodyText"/>
        <w:spacing w:before="162" w:line="360" w:lineRule="auto"/>
        <w:ind w:right="-86"/>
        <w:jc w:val="both"/>
        <w:rPr>
          <w:ins w:id="16973" w:author="Dilip Kumar" w:date="2021-09-25T12:08:00Z"/>
          <w:bCs/>
        </w:rPr>
        <w:sectPr w:rsidR="00E1058C"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7C3A4C">
        <w:rPr>
          <w:bCs/>
          <w:color w:val="FF0000"/>
          <w:rPrChange w:id="16974" w:author="Hardik Malhotra" w:date="2021-09-29T18:12:00Z">
            <w:rPr>
              <w:bCs/>
            </w:rPr>
          </w:rPrChange>
        </w:rPr>
        <w:t xml:space="preserve">The operating efficiency of the Epoxy Resin lies between the range of 75-85% at present and it is expected to further increase due to </w:t>
      </w:r>
      <w:ins w:id="16975" w:author="Supreet Mathaun" w:date="2021-09-23T17:22:00Z">
        <w:r w:rsidR="00402BE9" w:rsidRPr="007C3A4C">
          <w:rPr>
            <w:bCs/>
            <w:color w:val="FF0000"/>
            <w:rPrChange w:id="16976" w:author="Hardik Malhotra" w:date="2021-09-29T18:12:00Z">
              <w:rPr>
                <w:bCs/>
              </w:rPr>
            </w:rPrChange>
          </w:rPr>
          <w:t xml:space="preserve">the </w:t>
        </w:r>
      </w:ins>
      <w:r w:rsidRPr="007C3A4C">
        <w:rPr>
          <w:bCs/>
          <w:color w:val="FF0000"/>
          <w:rPrChange w:id="16977" w:author="Hardik Malhotra" w:date="2021-09-29T18:12:00Z">
            <w:rPr>
              <w:bCs/>
            </w:rPr>
          </w:rPrChange>
        </w:rPr>
        <w:t xml:space="preserve">rising demand and </w:t>
      </w:r>
      <w:del w:id="16978" w:author="Supreet Mathaun" w:date="2021-09-23T17:22:00Z">
        <w:r w:rsidRPr="007C3A4C" w:rsidDel="00402BE9">
          <w:rPr>
            <w:bCs/>
            <w:color w:val="FF0000"/>
            <w:rPrChange w:id="16979" w:author="Hardik Malhotra" w:date="2021-09-29T18:12:00Z">
              <w:rPr>
                <w:bCs/>
              </w:rPr>
            </w:rPrChange>
          </w:rPr>
          <w:delText xml:space="preserve">the </w:delText>
        </w:r>
      </w:del>
      <w:r w:rsidRPr="007C3A4C">
        <w:rPr>
          <w:bCs/>
          <w:color w:val="FF0000"/>
          <w:rPrChange w:id="16980" w:author="Hardik Malhotra" w:date="2021-09-29T18:12:00Z">
            <w:rPr>
              <w:bCs/>
            </w:rPr>
          </w:rPrChange>
        </w:rPr>
        <w:t xml:space="preserve">need to increase the production of wind construction &amp; </w:t>
      </w:r>
      <w:del w:id="16981" w:author="Supreet Mathaun" w:date="2021-09-23T17:22:00Z">
        <w:r w:rsidRPr="007C3A4C" w:rsidDel="00402BE9">
          <w:rPr>
            <w:bCs/>
            <w:color w:val="FF0000"/>
            <w:rPrChange w:id="16982" w:author="Hardik Malhotra" w:date="2021-09-29T18:12:00Z">
              <w:rPr>
                <w:bCs/>
              </w:rPr>
            </w:rPrChange>
          </w:rPr>
          <w:delText>E</w:delText>
        </w:r>
      </w:del>
      <w:ins w:id="16983" w:author="Supreet Mathaun" w:date="2021-09-23T17:22:00Z">
        <w:r w:rsidR="00402BE9" w:rsidRPr="007C3A4C">
          <w:rPr>
            <w:bCs/>
            <w:color w:val="FF0000"/>
            <w:rPrChange w:id="16984" w:author="Hardik Malhotra" w:date="2021-09-29T18:12:00Z">
              <w:rPr>
                <w:bCs/>
              </w:rPr>
            </w:rPrChange>
          </w:rPr>
          <w:t>e</w:t>
        </w:r>
      </w:ins>
      <w:r w:rsidRPr="007C3A4C">
        <w:rPr>
          <w:bCs/>
          <w:color w:val="FF0000"/>
          <w:rPrChange w:id="16985" w:author="Hardik Malhotra" w:date="2021-09-29T18:12:00Z">
            <w:rPr>
              <w:bCs/>
            </w:rPr>
          </w:rPrChange>
        </w:rPr>
        <w:t>lectrical industry. There was a slight decrease in the operating rates of 2020 as compared to 2019 due to the supply chain disruptions and lockdown constraints faced by companies during the coronavirus pandemic.</w:t>
      </w:r>
      <w:r w:rsidRPr="007C3A4C">
        <w:rPr>
          <w:color w:val="FF0000"/>
          <w:rPrChange w:id="16986" w:author="Hardik Malhotra" w:date="2021-09-29T18:12:00Z">
            <w:rPr/>
          </w:rPrChange>
        </w:rPr>
        <w:t xml:space="preserve"> </w:t>
      </w:r>
      <w:del w:id="16987" w:author="Supreet Mathaun" w:date="2021-09-23T17:22:00Z">
        <w:r w:rsidRPr="007C3A4C" w:rsidDel="00402BE9">
          <w:rPr>
            <w:color w:val="FF0000"/>
            <w:rPrChange w:id="16988" w:author="Hardik Malhotra" w:date="2021-09-29T18:12:00Z">
              <w:rPr/>
            </w:rPrChange>
          </w:rPr>
          <w:delText xml:space="preserve">From </w:delText>
        </w:r>
      </w:del>
      <w:ins w:id="16989" w:author="Supreet Mathaun" w:date="2021-09-23T17:22:00Z">
        <w:r w:rsidR="00402BE9" w:rsidRPr="007C3A4C">
          <w:rPr>
            <w:color w:val="FF0000"/>
            <w:rPrChange w:id="16990" w:author="Hardik Malhotra" w:date="2021-09-29T18:12:00Z">
              <w:rPr/>
            </w:rPrChange>
          </w:rPr>
          <w:t xml:space="preserve">Since </w:t>
        </w:r>
      </w:ins>
      <w:r w:rsidRPr="007C3A4C">
        <w:rPr>
          <w:color w:val="FF0000"/>
          <w:rPrChange w:id="16991" w:author="Hardik Malhotra" w:date="2021-09-29T18:12:00Z">
            <w:rPr/>
          </w:rPrChange>
        </w:rPr>
        <w:t>2017</w:t>
      </w:r>
      <w:ins w:id="16992" w:author="Supreet Mathaun" w:date="2021-09-23T17:22:00Z">
        <w:r w:rsidR="00402BE9" w:rsidRPr="007C3A4C">
          <w:rPr>
            <w:color w:val="FF0000"/>
            <w:rPrChange w:id="16993" w:author="Hardik Malhotra" w:date="2021-09-29T18:12:00Z">
              <w:rPr/>
            </w:rPrChange>
          </w:rPr>
          <w:t>,</w:t>
        </w:r>
      </w:ins>
      <w:r w:rsidRPr="007C3A4C">
        <w:rPr>
          <w:color w:val="FF0000"/>
          <w:rPrChange w:id="16994" w:author="Hardik Malhotra" w:date="2021-09-29T18:12:00Z">
            <w:rPr/>
          </w:rPrChange>
        </w:rPr>
        <w:t xml:space="preserve"> China is operating above 80</w:t>
      </w:r>
      <w:del w:id="16995" w:author="Supreet Mathaun" w:date="2021-09-23T17:23:00Z">
        <w:r w:rsidRPr="007C3A4C" w:rsidDel="005D2E9D">
          <w:rPr>
            <w:color w:val="FF0000"/>
            <w:rPrChange w:id="16996" w:author="Hardik Malhotra" w:date="2021-09-29T18:12:00Z">
              <w:rPr/>
            </w:rPrChange>
          </w:rPr>
          <w:delText xml:space="preserve"> </w:delText>
        </w:r>
      </w:del>
      <w:r w:rsidRPr="007C3A4C">
        <w:rPr>
          <w:color w:val="FF0000"/>
          <w:rPrChange w:id="16997" w:author="Hardik Malhotra" w:date="2021-09-29T18:12:00Z">
            <w:rPr/>
          </w:rPrChange>
        </w:rPr>
        <w:t>% capacity</w:t>
      </w:r>
      <w:ins w:id="16998" w:author="Supreet Mathaun" w:date="2021-09-23T17:23:00Z">
        <w:r w:rsidR="005D2E9D" w:rsidRPr="007C3A4C">
          <w:rPr>
            <w:color w:val="FF0000"/>
            <w:rPrChange w:id="16999" w:author="Hardik Malhotra" w:date="2021-09-29T18:12:00Z">
              <w:rPr/>
            </w:rPrChange>
          </w:rPr>
          <w:t>.</w:t>
        </w:r>
      </w:ins>
      <w:r w:rsidRPr="007C3A4C">
        <w:rPr>
          <w:color w:val="FF0000"/>
          <w:rPrChange w:id="17000" w:author="Hardik Malhotra" w:date="2021-09-29T18:12:00Z">
            <w:rPr/>
          </w:rPrChange>
        </w:rPr>
        <w:t xml:space="preserve"> </w:t>
      </w:r>
      <w:r w:rsidRPr="007C3A4C">
        <w:rPr>
          <w:bCs/>
          <w:color w:val="FF0000"/>
          <w:rPrChange w:id="17001" w:author="Hardik Malhotra" w:date="2021-09-29T18:12:00Z">
            <w:rPr>
              <w:bCs/>
            </w:rPr>
          </w:rPrChange>
        </w:rPr>
        <w:t xml:space="preserve">Globally, </w:t>
      </w:r>
      <w:del w:id="17002" w:author="Supreet Mathaun" w:date="2021-09-23T17:23:00Z">
        <w:r w:rsidRPr="007C3A4C" w:rsidDel="005D2E9D">
          <w:rPr>
            <w:bCs/>
            <w:color w:val="FF0000"/>
            <w:rPrChange w:id="17003" w:author="Hardik Malhotra" w:date="2021-09-29T18:12:00Z">
              <w:rPr>
                <w:bCs/>
              </w:rPr>
            </w:rPrChange>
          </w:rPr>
          <w:delText>C</w:delText>
        </w:r>
      </w:del>
      <w:ins w:id="17004" w:author="Supreet Mathaun" w:date="2021-09-23T17:23:00Z">
        <w:r w:rsidR="005D2E9D" w:rsidRPr="007C3A4C">
          <w:rPr>
            <w:bCs/>
            <w:color w:val="FF0000"/>
            <w:rPrChange w:id="17005" w:author="Hardik Malhotra" w:date="2021-09-29T18:12:00Z">
              <w:rPr>
                <w:bCs/>
              </w:rPr>
            </w:rPrChange>
          </w:rPr>
          <w:t>c</w:t>
        </w:r>
      </w:ins>
      <w:r w:rsidRPr="007C3A4C">
        <w:rPr>
          <w:bCs/>
          <w:color w:val="FF0000"/>
          <w:rPrChange w:id="17006" w:author="Hardik Malhotra" w:date="2021-09-29T18:12:00Z">
            <w:rPr>
              <w:bCs/>
            </w:rPr>
          </w:rPrChange>
        </w:rPr>
        <w:t xml:space="preserve">ompanies are producing at high operating rates in 2021 compared to last year due to increasing demand for the chemical from the wind energy, electrical, construction industry, construction sector, marine industry, and renewables like wind energy. Moreover, rising investment in </w:t>
      </w:r>
      <w:ins w:id="17007" w:author="Supreet Mathaun" w:date="2021-09-23T17:23:00Z">
        <w:r w:rsidR="005D2E9D" w:rsidRPr="007C3A4C">
          <w:rPr>
            <w:bCs/>
            <w:color w:val="FF0000"/>
            <w:rPrChange w:id="17008" w:author="Hardik Malhotra" w:date="2021-09-29T18:12:00Z">
              <w:rPr>
                <w:bCs/>
              </w:rPr>
            </w:rPrChange>
          </w:rPr>
          <w:t xml:space="preserve">the </w:t>
        </w:r>
      </w:ins>
      <w:r w:rsidRPr="007C3A4C">
        <w:rPr>
          <w:bCs/>
          <w:color w:val="FF0000"/>
          <w:rPrChange w:id="17009" w:author="Hardik Malhotra" w:date="2021-09-29T18:12:00Z">
            <w:rPr>
              <w:bCs/>
            </w:rPr>
          </w:rPrChange>
        </w:rPr>
        <w:t xml:space="preserve">defense sector by major economies drove the companies to operate at higher efficiency. Other factors supporting operating rates </w:t>
      </w:r>
      <w:del w:id="17010" w:author="Supreet Mathaun" w:date="2021-09-23T17:25:00Z">
        <w:r w:rsidRPr="007C3A4C" w:rsidDel="00FB2ABC">
          <w:rPr>
            <w:bCs/>
            <w:color w:val="FF0000"/>
            <w:rPrChange w:id="17011" w:author="Hardik Malhotra" w:date="2021-09-29T18:12:00Z">
              <w:rPr>
                <w:bCs/>
              </w:rPr>
            </w:rPrChange>
          </w:rPr>
          <w:delText xml:space="preserve">are </w:delText>
        </w:r>
      </w:del>
      <w:ins w:id="17012" w:author="Supreet Mathaun" w:date="2021-09-23T17:25:00Z">
        <w:r w:rsidR="00FB2ABC" w:rsidRPr="007C3A4C">
          <w:rPr>
            <w:bCs/>
            <w:color w:val="FF0000"/>
            <w:rPrChange w:id="17013" w:author="Hardik Malhotra" w:date="2021-09-29T18:12:00Z">
              <w:rPr>
                <w:bCs/>
              </w:rPr>
            </w:rPrChange>
          </w:rPr>
          <w:t xml:space="preserve">include </w:t>
        </w:r>
      </w:ins>
      <w:r w:rsidRPr="007C3A4C">
        <w:rPr>
          <w:bCs/>
          <w:color w:val="FF0000"/>
          <w:rPrChange w:id="17014" w:author="Hardik Malhotra" w:date="2021-09-29T18:12:00Z">
            <w:rPr>
              <w:bCs/>
            </w:rPr>
          </w:rPrChange>
        </w:rPr>
        <w:t>increasing investment in renewables like wind and solar energy in emerging economies in the Asia Pacific</w:t>
      </w:r>
      <w:ins w:id="17015" w:author="Supreet Mathaun" w:date="2021-09-23T17:24:00Z">
        <w:r w:rsidR="005D2E9D" w:rsidRPr="007C3A4C">
          <w:rPr>
            <w:bCs/>
            <w:color w:val="FF0000"/>
            <w:rPrChange w:id="17016" w:author="Hardik Malhotra" w:date="2021-09-29T18:12:00Z">
              <w:rPr>
                <w:bCs/>
              </w:rPr>
            </w:rPrChange>
          </w:rPr>
          <w:t xml:space="preserve"> region</w:t>
        </w:r>
      </w:ins>
      <w:del w:id="17017" w:author="Neeshu Bhadauriya" w:date="2021-09-27T15:29:00Z">
        <w:r w:rsidDel="0069015D">
          <w:rPr>
            <w:bCs/>
          </w:rPr>
          <w:delText>.</w:delText>
        </w:r>
      </w:del>
    </w:p>
    <w:p w14:paraId="701DDCBE" w14:textId="4A04561A" w:rsidR="00587138" w:rsidDel="008D1091" w:rsidRDefault="00587138" w:rsidP="00587138">
      <w:pPr>
        <w:pStyle w:val="BodyText"/>
        <w:spacing w:before="162" w:line="360" w:lineRule="auto"/>
        <w:ind w:right="-86"/>
        <w:jc w:val="both"/>
        <w:rPr>
          <w:del w:id="17018" w:author="Neeshu Bhadauriya" w:date="2021-09-27T15:29:00Z"/>
          <w:bCs/>
        </w:rPr>
      </w:pPr>
    </w:p>
    <w:p w14:paraId="2367FB43" w14:textId="77777777" w:rsidR="008D1091" w:rsidRDefault="008D1091" w:rsidP="00587138">
      <w:pPr>
        <w:pStyle w:val="BodyText"/>
        <w:spacing w:before="162" w:line="360" w:lineRule="auto"/>
        <w:ind w:right="-86"/>
        <w:jc w:val="both"/>
        <w:rPr>
          <w:ins w:id="17019" w:author="Hardik Malhotra" w:date="2021-09-30T21:30:00Z"/>
          <w:bCs/>
        </w:rPr>
      </w:pPr>
    </w:p>
    <w:p w14:paraId="67E8799A" w14:textId="5C8DFCB5" w:rsidR="00AD5BD7" w:rsidDel="001848B0" w:rsidRDefault="00AD5BD7" w:rsidP="00587138">
      <w:pPr>
        <w:pStyle w:val="BodyText"/>
        <w:spacing w:before="162" w:line="360" w:lineRule="auto"/>
        <w:ind w:right="-86"/>
        <w:jc w:val="both"/>
        <w:rPr>
          <w:ins w:id="17020" w:author="Ritu Kamra" w:date="2021-09-27T16:58:00Z"/>
          <w:del w:id="17021" w:author="Hardik Malhotra" w:date="2021-09-30T19:39:00Z"/>
          <w:bCs/>
        </w:rPr>
      </w:pPr>
    </w:p>
    <w:p w14:paraId="6FC9CB88" w14:textId="6101CF45" w:rsidR="00E1058C" w:rsidDel="001D08D4" w:rsidRDefault="00E1058C" w:rsidP="00587138">
      <w:pPr>
        <w:pStyle w:val="BodyText"/>
        <w:spacing w:before="162" w:line="360" w:lineRule="auto"/>
        <w:ind w:right="-86"/>
        <w:jc w:val="both"/>
        <w:rPr>
          <w:del w:id="17022" w:author="Neeshu Bhadauriya" w:date="2021-09-27T15:29:00Z"/>
          <w:bCs/>
        </w:rPr>
      </w:pPr>
    </w:p>
    <w:p w14:paraId="1D7963FC" w14:textId="54FD6CD3" w:rsidR="001D08D4" w:rsidDel="001848B0" w:rsidRDefault="001D08D4" w:rsidP="00587138">
      <w:pPr>
        <w:pStyle w:val="BodyText"/>
        <w:spacing w:before="162" w:line="360" w:lineRule="auto"/>
        <w:ind w:right="-86"/>
        <w:jc w:val="both"/>
        <w:rPr>
          <w:ins w:id="17023" w:author="Ritu Kamra" w:date="2021-09-27T19:14:00Z"/>
          <w:del w:id="17024" w:author="Hardik Malhotra" w:date="2021-09-30T19:39:00Z"/>
          <w:bCs/>
        </w:rPr>
      </w:pPr>
    </w:p>
    <w:p w14:paraId="1944AFEC" w14:textId="7B1DBF55" w:rsidR="001D08D4" w:rsidDel="001848B0" w:rsidRDefault="001D08D4" w:rsidP="00587138">
      <w:pPr>
        <w:pStyle w:val="BodyText"/>
        <w:spacing w:before="162" w:line="360" w:lineRule="auto"/>
        <w:ind w:right="-86"/>
        <w:jc w:val="both"/>
        <w:rPr>
          <w:ins w:id="17025" w:author="Ritu Kamra" w:date="2021-09-27T19:14:00Z"/>
          <w:del w:id="17026" w:author="Hardik Malhotra" w:date="2021-09-30T19:39:00Z"/>
          <w:bCs/>
        </w:rPr>
      </w:pPr>
    </w:p>
    <w:p w14:paraId="3F420E79" w14:textId="643215B1" w:rsidR="001D08D4" w:rsidDel="001848B0" w:rsidRDefault="001D08D4" w:rsidP="00587138">
      <w:pPr>
        <w:pStyle w:val="BodyText"/>
        <w:spacing w:before="162" w:line="360" w:lineRule="auto"/>
        <w:ind w:right="-86"/>
        <w:jc w:val="both"/>
        <w:rPr>
          <w:ins w:id="17027" w:author="Ritu Kamra" w:date="2021-09-27T19:14:00Z"/>
          <w:del w:id="17028" w:author="Hardik Malhotra" w:date="2021-09-30T19:39:00Z"/>
          <w:bCs/>
        </w:rPr>
      </w:pPr>
    </w:p>
    <w:p w14:paraId="70770A0E" w14:textId="21C9A45D" w:rsidR="001D08D4" w:rsidDel="001848B0" w:rsidRDefault="001D08D4" w:rsidP="00587138">
      <w:pPr>
        <w:pStyle w:val="BodyText"/>
        <w:spacing w:before="162" w:line="360" w:lineRule="auto"/>
        <w:ind w:right="-86"/>
        <w:jc w:val="both"/>
        <w:rPr>
          <w:ins w:id="17029" w:author="Ritu Kamra" w:date="2021-09-27T19:14:00Z"/>
          <w:del w:id="17030" w:author="Hardik Malhotra" w:date="2021-09-30T19:39:00Z"/>
          <w:bCs/>
        </w:rPr>
      </w:pPr>
    </w:p>
    <w:p w14:paraId="4FB33F34" w14:textId="2A8C894E" w:rsidR="001D08D4" w:rsidDel="001848B0" w:rsidRDefault="001D08D4" w:rsidP="00587138">
      <w:pPr>
        <w:pStyle w:val="BodyText"/>
        <w:spacing w:before="162" w:line="360" w:lineRule="auto"/>
        <w:ind w:right="-86"/>
        <w:jc w:val="both"/>
        <w:rPr>
          <w:ins w:id="17031" w:author="Ritu Kamra" w:date="2021-09-27T19:14:00Z"/>
          <w:del w:id="17032" w:author="Hardik Malhotra" w:date="2021-09-30T19:39:00Z"/>
          <w:bCs/>
        </w:rPr>
      </w:pPr>
    </w:p>
    <w:p w14:paraId="6C7C3FE3" w14:textId="77777777" w:rsidR="001D08D4" w:rsidDel="001848B0" w:rsidRDefault="001D08D4" w:rsidP="00587138">
      <w:pPr>
        <w:pStyle w:val="BodyText"/>
        <w:spacing w:before="162" w:line="360" w:lineRule="auto"/>
        <w:ind w:right="-86"/>
        <w:jc w:val="both"/>
        <w:rPr>
          <w:ins w:id="17033" w:author="Ritu Kamra" w:date="2021-09-27T19:14:00Z"/>
          <w:del w:id="17034" w:author="Hardik Malhotra" w:date="2021-09-30T19:39:00Z"/>
          <w:bCs/>
        </w:rPr>
      </w:pPr>
    </w:p>
    <w:p w14:paraId="1FA6763F" w14:textId="5174C55E" w:rsidR="00E1058C" w:rsidDel="00FA08E1" w:rsidRDefault="00E1058C" w:rsidP="00587138">
      <w:pPr>
        <w:pStyle w:val="BodyText"/>
        <w:spacing w:before="162" w:line="360" w:lineRule="auto"/>
        <w:ind w:right="-86"/>
        <w:jc w:val="both"/>
        <w:rPr>
          <w:del w:id="17035" w:author="Neeshu Bhadauriya" w:date="2021-09-27T15:29:00Z"/>
          <w:bCs/>
        </w:rPr>
      </w:pPr>
    </w:p>
    <w:p w14:paraId="07C49958" w14:textId="1C3B718E" w:rsidR="00FA08E1" w:rsidDel="001848B0" w:rsidRDefault="00FA08E1" w:rsidP="00587138">
      <w:pPr>
        <w:pStyle w:val="BodyText"/>
        <w:spacing w:before="162" w:line="360" w:lineRule="auto"/>
        <w:ind w:right="-86"/>
        <w:jc w:val="both"/>
        <w:rPr>
          <w:ins w:id="17036" w:author="Ritu Kamra" w:date="2021-09-27T20:09:00Z"/>
          <w:del w:id="17037" w:author="Hardik Malhotra" w:date="2021-09-30T19:39:00Z"/>
          <w:bCs/>
        </w:rPr>
      </w:pPr>
    </w:p>
    <w:p w14:paraId="2F800AFC" w14:textId="5E323A70" w:rsidR="00FA08E1" w:rsidDel="001848B0" w:rsidRDefault="00FA08E1" w:rsidP="00587138">
      <w:pPr>
        <w:pStyle w:val="BodyText"/>
        <w:spacing w:before="162" w:line="360" w:lineRule="auto"/>
        <w:ind w:right="-86"/>
        <w:jc w:val="both"/>
        <w:rPr>
          <w:ins w:id="17038" w:author="Ritu Kamra" w:date="2021-09-27T20:09:00Z"/>
          <w:del w:id="17039" w:author="Hardik Malhotra" w:date="2021-09-30T19:39:00Z"/>
          <w:bCs/>
        </w:rPr>
      </w:pPr>
    </w:p>
    <w:p w14:paraId="47F8D32C" w14:textId="2FCA1BD2" w:rsidR="00FA08E1" w:rsidDel="001848B0" w:rsidRDefault="00FA08E1" w:rsidP="00587138">
      <w:pPr>
        <w:pStyle w:val="BodyText"/>
        <w:spacing w:before="162" w:line="360" w:lineRule="auto"/>
        <w:ind w:right="-86"/>
        <w:jc w:val="both"/>
        <w:rPr>
          <w:ins w:id="17040" w:author="Ritu Kamra" w:date="2021-09-27T20:09:00Z"/>
          <w:del w:id="17041" w:author="Hardik Malhotra" w:date="2021-09-30T19:39:00Z"/>
          <w:bCs/>
        </w:rPr>
      </w:pPr>
    </w:p>
    <w:p w14:paraId="779A2326" w14:textId="6F435D2A" w:rsidR="00FA08E1" w:rsidDel="001848B0" w:rsidRDefault="00FA08E1" w:rsidP="00587138">
      <w:pPr>
        <w:pStyle w:val="BodyText"/>
        <w:spacing w:before="162" w:line="360" w:lineRule="auto"/>
        <w:ind w:right="-86"/>
        <w:jc w:val="both"/>
        <w:rPr>
          <w:ins w:id="17042" w:author="Ritu Kamra" w:date="2021-09-27T20:09:00Z"/>
          <w:del w:id="17043" w:author="Hardik Malhotra" w:date="2021-09-30T19:39:00Z"/>
          <w:bCs/>
        </w:rPr>
      </w:pPr>
    </w:p>
    <w:p w14:paraId="065A17E9" w14:textId="77777777" w:rsidR="00FA08E1" w:rsidDel="001848B0" w:rsidRDefault="00FA08E1" w:rsidP="00587138">
      <w:pPr>
        <w:pStyle w:val="BodyText"/>
        <w:spacing w:before="162" w:line="360" w:lineRule="auto"/>
        <w:ind w:right="-86"/>
        <w:jc w:val="both"/>
        <w:rPr>
          <w:ins w:id="17044" w:author="Ritu Kamra" w:date="2021-09-27T20:09:00Z"/>
          <w:del w:id="17045" w:author="Hardik Malhotra" w:date="2021-09-30T19:39:00Z"/>
          <w:bCs/>
        </w:rPr>
      </w:pPr>
    </w:p>
    <w:p w14:paraId="06FD7C8D" w14:textId="459FECC3" w:rsidR="00E1058C" w:rsidDel="0069015D" w:rsidRDefault="00E1058C" w:rsidP="00587138">
      <w:pPr>
        <w:pStyle w:val="BodyText"/>
        <w:spacing w:before="162" w:line="360" w:lineRule="auto"/>
        <w:ind w:right="-86"/>
        <w:jc w:val="both"/>
        <w:rPr>
          <w:ins w:id="17046" w:author="Dilip Kumar" w:date="2021-09-25T12:08:00Z"/>
          <w:del w:id="17047" w:author="Neeshu Bhadauriya" w:date="2021-09-27T15:29:00Z"/>
          <w:bCs/>
        </w:rPr>
      </w:pPr>
    </w:p>
    <w:p w14:paraId="234ACFE1" w14:textId="0815B8D1" w:rsidR="00E1058C" w:rsidDel="0069015D" w:rsidRDefault="00E1058C" w:rsidP="00587138">
      <w:pPr>
        <w:pStyle w:val="BodyText"/>
        <w:spacing w:before="162" w:line="360" w:lineRule="auto"/>
        <w:ind w:right="-86"/>
        <w:jc w:val="both"/>
        <w:rPr>
          <w:ins w:id="17048" w:author="Dilip Kumar" w:date="2021-09-25T12:08:00Z"/>
          <w:del w:id="17049" w:author="Neeshu Bhadauriya" w:date="2021-09-27T15:29:00Z"/>
          <w:bCs/>
        </w:rPr>
      </w:pPr>
    </w:p>
    <w:p w14:paraId="445FE7BE" w14:textId="77777777" w:rsidR="00E1058C" w:rsidRDefault="00E1058C" w:rsidP="00587138">
      <w:pPr>
        <w:pStyle w:val="BodyText"/>
        <w:spacing w:before="162" w:line="360" w:lineRule="auto"/>
        <w:ind w:right="-86"/>
        <w:jc w:val="both"/>
        <w:rPr>
          <w:bCs/>
        </w:rPr>
      </w:pPr>
    </w:p>
    <w:p w14:paraId="418E43D7" w14:textId="04712381" w:rsidR="00942235" w:rsidRPr="00942235" w:rsidRDefault="00942235" w:rsidP="00587138">
      <w:pPr>
        <w:pStyle w:val="BodyText"/>
        <w:spacing w:before="162" w:line="360" w:lineRule="auto"/>
        <w:ind w:right="-86"/>
        <w:jc w:val="both"/>
        <w:rPr>
          <w:rFonts w:ascii="Verdana" w:hAnsi="Verdana"/>
          <w:b/>
          <w:sz w:val="20"/>
          <w:szCs w:val="20"/>
        </w:rPr>
      </w:pPr>
      <w:r w:rsidRPr="00942235">
        <w:rPr>
          <w:rFonts w:ascii="Verdana" w:hAnsi="Verdana"/>
          <w:b/>
          <w:sz w:val="20"/>
          <w:szCs w:val="20"/>
        </w:rPr>
        <w:t>Demand By Grade</w:t>
      </w:r>
    </w:p>
    <w:p w14:paraId="14CC6C8D" w14:textId="7F3AAC79" w:rsidR="00942235" w:rsidRDefault="005858C1" w:rsidP="00587138">
      <w:pPr>
        <w:pStyle w:val="BodyText"/>
        <w:spacing w:before="162" w:line="360" w:lineRule="auto"/>
        <w:ind w:right="-86"/>
        <w:jc w:val="both"/>
        <w:rPr>
          <w:bCs/>
        </w:rPr>
      </w:pPr>
      <w:r>
        <w:rPr>
          <w:noProof/>
        </w:rPr>
        <w:pict w14:anchorId="23FB6ABD">
          <v:shape id="_x0000_s1723" type="#_x0000_t202" style="position:absolute;left:0;text-align:left;margin-left:0;margin-top:0;width:693.65pt;height:23pt;z-index:25229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" filled="f" stroked="f">
            <v:textbox style="mso-fit-shape-to-text:t">
              <w:txbxContent>
                <w:p w14:paraId="17587A05" w14:textId="60FBA07D" w:rsidR="00942235" w:rsidRPr="005858C1" w:rsidRDefault="00942235" w:rsidP="00942235">
                  <w:pPr>
                    <w:spacing w:line="360" w:lineRule="auto"/>
                    <w:textAlignment w:val="baseline"/>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 xml:space="preserve">Figure </w:t>
                  </w:r>
                  <w:ins w:id="17050" w:author="Ritu Kamra" w:date="2021-09-27T16:58:00Z">
                    <w:r w:rsidR="00AD5BD7" w:rsidRPr="005858C1">
                      <w:rPr>
                        <w:rFonts w:ascii="Verdana" w:eastAsia="Verdana" w:hAnsi="Verdana" w:cs="Verdana"/>
                        <w:b/>
                        <w:bCs/>
                        <w:color w:val="0F0E0E"/>
                        <w:kern w:val="24"/>
                        <w:sz w:val="20"/>
                        <w:szCs w:val="20"/>
                        <w:lang w:val="en-US"/>
                      </w:rPr>
                      <w:t>4</w:t>
                    </w:r>
                  </w:ins>
                  <w:del w:id="17051" w:author="Ritu Kamra" w:date="2021-09-27T16:58:00Z">
                    <w:r w:rsidRPr="005858C1" w:rsidDel="00AD5BD7">
                      <w:rPr>
                        <w:rFonts w:ascii="Verdana" w:eastAsia="Verdana" w:hAnsi="Verdana" w:cs="Verdana"/>
                        <w:b/>
                        <w:bCs/>
                        <w:color w:val="0F0E0E"/>
                        <w:kern w:val="24"/>
                        <w:sz w:val="20"/>
                        <w:szCs w:val="20"/>
                        <w:lang w:val="en-US"/>
                      </w:rPr>
                      <w:delText>5</w:delText>
                    </w:r>
                  </w:del>
                  <w:r w:rsidRPr="005858C1">
                    <w:rPr>
                      <w:rFonts w:ascii="Verdana" w:eastAsia="Verdana" w:hAnsi="Verdana" w:cs="Verdana"/>
                      <w:b/>
                      <w:bCs/>
                      <w:color w:val="0F0E0E"/>
                      <w:kern w:val="24"/>
                      <w:sz w:val="20"/>
                      <w:szCs w:val="20"/>
                      <w:lang w:val="en-US"/>
                    </w:rPr>
                    <w:t xml:space="preserve">: Global Epoxy Resin </w:t>
                  </w:r>
                  <w:ins w:id="17052" w:author="Hardik Malhotra" w:date="2021-09-29T18:13:00Z">
                    <w:r w:rsidR="007C3A4C" w:rsidRPr="005858C1">
                      <w:rPr>
                        <w:rFonts w:ascii="Verdana" w:eastAsia="Verdana" w:hAnsi="Verdana" w:cs="Verdana"/>
                        <w:b/>
                        <w:bCs/>
                        <w:color w:val="0F0E0E"/>
                        <w:kern w:val="24"/>
                        <w:sz w:val="20"/>
                        <w:szCs w:val="20"/>
                        <w:lang w:val="en-US"/>
                      </w:rPr>
                      <w:t>Demand</w:t>
                    </w:r>
                  </w:ins>
                  <w:del w:id="17053" w:author="Hardik Malhotra" w:date="2021-09-29T18:13:00Z">
                    <w:r w:rsidRPr="005858C1" w:rsidDel="007C3A4C">
                      <w:rPr>
                        <w:rFonts w:ascii="Verdana" w:eastAsia="Verdana" w:hAnsi="Verdana" w:cs="Verdana"/>
                        <w:b/>
                        <w:bCs/>
                        <w:color w:val="0F0E0E"/>
                        <w:kern w:val="24"/>
                        <w:sz w:val="20"/>
                        <w:szCs w:val="20"/>
                        <w:lang w:val="en-US"/>
                      </w:rPr>
                      <w:delText>Market Share</w:delText>
                    </w:r>
                  </w:del>
                  <w:r w:rsidRPr="005858C1">
                    <w:rPr>
                      <w:rFonts w:ascii="Verdana" w:eastAsia="Verdana" w:hAnsi="Verdana" w:cs="Verdana"/>
                      <w:b/>
                      <w:bCs/>
                      <w:color w:val="0F0E0E"/>
                      <w:kern w:val="24"/>
                      <w:sz w:val="20"/>
                      <w:szCs w:val="20"/>
                      <w:lang w:val="en-US"/>
                    </w:rPr>
                    <w:t>, By Grade, By Volume, 2015–2030F</w:t>
                  </w:r>
                </w:p>
              </w:txbxContent>
            </v:textbox>
          </v:shape>
        </w:pict>
      </w:r>
    </w:p>
    <w:p w14:paraId="02ADB17D" w14:textId="530F6D04" w:rsidR="00942235" w:rsidDel="008D1091" w:rsidRDefault="00942235" w:rsidP="00587138">
      <w:pPr>
        <w:pStyle w:val="BodyText"/>
        <w:spacing w:before="162" w:line="360" w:lineRule="auto"/>
        <w:ind w:right="-86"/>
        <w:jc w:val="both"/>
        <w:rPr>
          <w:del w:id="17054" w:author="Dilip Kumar" w:date="2021-09-25T12:08:00Z"/>
          <w:bCs/>
        </w:rPr>
      </w:pPr>
      <w:r w:rsidRPr="00942235">
        <w:rPr>
          <w:bCs/>
          <w:noProof/>
        </w:rPr>
        <w:lastRenderedPageBreak/>
        <w:drawing>
          <wp:inline distT="0" distB="0" distL="0" distR="0" wp14:anchorId="4281C8CE" wp14:editId="337E86FF">
            <wp:extent cx="6457950" cy="2287905"/>
            <wp:effectExtent l="0" t="0" r="0" b="0"/>
            <wp:docPr id="1053" name="Chart 1053">
              <a:extLst xmlns:a="http://schemas.openxmlformats.org/drawingml/2006/main">
                <a:ext uri="{FF2B5EF4-FFF2-40B4-BE49-F238E27FC236}">
                  <a16:creationId xmlns:a16="http://schemas.microsoft.com/office/drawing/2014/main" id="{E3691915-8873-4B56-8BDC-36FEED9B20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11D60EC5" w14:textId="5C0146A6" w:rsidR="008D1091" w:rsidRDefault="008D1091" w:rsidP="00587138">
      <w:pPr>
        <w:pStyle w:val="BodyText"/>
        <w:spacing w:before="162" w:line="360" w:lineRule="auto"/>
        <w:ind w:right="-86"/>
        <w:jc w:val="both"/>
        <w:rPr>
          <w:ins w:id="17055" w:author="Hardik Malhotra" w:date="2021-09-30T21:31:00Z"/>
          <w:bCs/>
        </w:rPr>
      </w:pPr>
    </w:p>
    <w:tbl>
      <w:tblPr>
        <w:tblW w:w="10345" w:type="dxa"/>
        <w:tblInd w:w="-185" w:type="dxa"/>
        <w:tblLook w:val="04A0" w:firstRow="1" w:lastRow="0" w:firstColumn="1" w:lastColumn="0" w:noHBand="0" w:noVBand="1"/>
      </w:tblPr>
      <w:tblGrid>
        <w:gridCol w:w="966"/>
        <w:gridCol w:w="587"/>
        <w:gridCol w:w="587"/>
        <w:gridCol w:w="587"/>
        <w:gridCol w:w="586"/>
        <w:gridCol w:w="586"/>
        <w:gridCol w:w="586"/>
        <w:gridCol w:w="586"/>
        <w:gridCol w:w="586"/>
        <w:gridCol w:w="586"/>
        <w:gridCol w:w="586"/>
        <w:gridCol w:w="586"/>
        <w:gridCol w:w="586"/>
        <w:gridCol w:w="586"/>
        <w:gridCol w:w="586"/>
        <w:gridCol w:w="586"/>
        <w:gridCol w:w="586"/>
        <w:tblGridChange w:id="17056">
          <w:tblGrid>
            <w:gridCol w:w="966"/>
            <w:gridCol w:w="587"/>
            <w:gridCol w:w="587"/>
            <w:gridCol w:w="587"/>
            <w:gridCol w:w="586"/>
            <w:gridCol w:w="586"/>
            <w:gridCol w:w="586"/>
            <w:gridCol w:w="586"/>
            <w:gridCol w:w="586"/>
            <w:gridCol w:w="586"/>
            <w:gridCol w:w="586"/>
            <w:gridCol w:w="586"/>
            <w:gridCol w:w="586"/>
            <w:gridCol w:w="586"/>
            <w:gridCol w:w="586"/>
            <w:gridCol w:w="586"/>
            <w:gridCol w:w="586"/>
          </w:tblGrid>
        </w:tblGridChange>
      </w:tblGrid>
      <w:tr w:rsidR="00E27AAA" w:rsidRPr="00257590" w14:paraId="0F753D4D" w14:textId="77777777" w:rsidTr="00E27AAA">
        <w:trPr>
          <w:trHeight w:val="284"/>
          <w:ins w:id="17057" w:author="Hardik Malhotra" w:date="2021-09-30T21:31:00Z"/>
        </w:trPr>
        <w:tc>
          <w:tcPr>
            <w:tcW w:w="966"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7B9D67C1" w14:textId="04938E09" w:rsidR="008D1091" w:rsidRPr="00E27AAA" w:rsidRDefault="008D1091" w:rsidP="00092529">
            <w:pPr>
              <w:spacing w:after="0" w:line="240" w:lineRule="auto"/>
              <w:jc w:val="center"/>
              <w:rPr>
                <w:ins w:id="17058" w:author="Hardik Malhotra" w:date="2021-09-30T21:31:00Z"/>
                <w:rFonts w:ascii="Verdana" w:eastAsia="Times New Roman" w:hAnsi="Verdana" w:cs="Arial"/>
                <w:b/>
                <w:bCs/>
                <w:color w:val="FFFFFF" w:themeColor="background1"/>
                <w:sz w:val="10"/>
                <w:szCs w:val="10"/>
                <w:lang w:val="en-US"/>
                <w:rPrChange w:id="17059" w:author="Hardik Malhotra" w:date="2021-09-30T22:43:00Z">
                  <w:rPr>
                    <w:ins w:id="17060" w:author="Hardik Malhotra" w:date="2021-09-30T21:31:00Z"/>
                    <w:rFonts w:ascii="Verdana" w:eastAsia="Times New Roman" w:hAnsi="Verdana" w:cs="Arial"/>
                    <w:b/>
                    <w:bCs/>
                    <w:color w:val="000000"/>
                    <w:sz w:val="10"/>
                    <w:szCs w:val="10"/>
                    <w:lang w:val="en-US"/>
                  </w:rPr>
                </w:rPrChange>
              </w:rPr>
            </w:pPr>
            <w:ins w:id="17061" w:author="Hardik Malhotra" w:date="2021-09-30T21:31:00Z">
              <w:r w:rsidRPr="00E27AAA">
                <w:rPr>
                  <w:rFonts w:ascii="Verdana" w:eastAsia="Times New Roman" w:hAnsi="Verdana" w:cs="Arial"/>
                  <w:b/>
                  <w:bCs/>
                  <w:color w:val="FFFFFF" w:themeColor="background1"/>
                  <w:sz w:val="10"/>
                  <w:szCs w:val="10"/>
                  <w:lang w:val="en-US"/>
                  <w:rPrChange w:id="17062" w:author="Hardik Malhotra" w:date="2021-09-30T22:43:00Z">
                    <w:rPr>
                      <w:rFonts w:ascii="Verdana" w:eastAsia="Times New Roman" w:hAnsi="Verdana" w:cs="Arial"/>
                      <w:b/>
                      <w:bCs/>
                      <w:color w:val="000000"/>
                      <w:sz w:val="10"/>
                      <w:szCs w:val="10"/>
                      <w:lang w:val="en-US"/>
                    </w:rPr>
                  </w:rPrChange>
                </w:rPr>
                <w:t xml:space="preserve">Demand by </w:t>
              </w:r>
            </w:ins>
            <w:ins w:id="17063" w:author="Hardik Malhotra" w:date="2021-09-30T21:38:00Z">
              <w:r w:rsidR="0027490C" w:rsidRPr="00E27AAA">
                <w:rPr>
                  <w:rFonts w:ascii="Verdana" w:eastAsia="Times New Roman" w:hAnsi="Verdana" w:cs="Arial"/>
                  <w:b/>
                  <w:bCs/>
                  <w:color w:val="FFFFFF" w:themeColor="background1"/>
                  <w:sz w:val="10"/>
                  <w:szCs w:val="10"/>
                  <w:lang w:val="en-US"/>
                  <w:rPrChange w:id="17064" w:author="Hardik Malhotra" w:date="2021-09-30T22:43:00Z">
                    <w:rPr>
                      <w:rFonts w:ascii="Verdana" w:eastAsia="Times New Roman" w:hAnsi="Verdana" w:cs="Arial"/>
                      <w:b/>
                      <w:bCs/>
                      <w:color w:val="000000"/>
                      <w:sz w:val="10"/>
                      <w:szCs w:val="10"/>
                      <w:lang w:val="en-US"/>
                    </w:rPr>
                  </w:rPrChange>
                </w:rPr>
                <w:t>Grade</w:t>
              </w:r>
            </w:ins>
          </w:p>
        </w:tc>
        <w:tc>
          <w:tcPr>
            <w:tcW w:w="587" w:type="dxa"/>
            <w:tcBorders>
              <w:top w:val="single" w:sz="4" w:space="0" w:color="auto"/>
              <w:left w:val="nil"/>
              <w:bottom w:val="single" w:sz="4" w:space="0" w:color="auto"/>
              <w:right w:val="single" w:sz="4" w:space="0" w:color="auto"/>
            </w:tcBorders>
            <w:shd w:val="clear" w:color="auto" w:fill="C00000"/>
            <w:noWrap/>
            <w:vAlign w:val="center"/>
            <w:hideMark/>
          </w:tcPr>
          <w:p w14:paraId="60A2481A" w14:textId="77777777" w:rsidR="008D1091" w:rsidRPr="00E27AAA" w:rsidRDefault="008D1091" w:rsidP="00092529">
            <w:pPr>
              <w:spacing w:after="0" w:line="480" w:lineRule="auto"/>
              <w:jc w:val="center"/>
              <w:rPr>
                <w:ins w:id="17065" w:author="Hardik Malhotra" w:date="2021-09-30T21:31:00Z"/>
                <w:rFonts w:ascii="Verdana" w:eastAsia="Times New Roman" w:hAnsi="Verdana" w:cs="Arial"/>
                <w:b/>
                <w:bCs/>
                <w:color w:val="FFFFFF" w:themeColor="background1"/>
                <w:sz w:val="10"/>
                <w:szCs w:val="10"/>
                <w:lang w:val="en-US"/>
                <w:rPrChange w:id="17066" w:author="Hardik Malhotra" w:date="2021-09-30T22:43:00Z">
                  <w:rPr>
                    <w:ins w:id="17067" w:author="Hardik Malhotra" w:date="2021-09-30T21:31:00Z"/>
                    <w:rFonts w:ascii="Verdana" w:eastAsia="Times New Roman" w:hAnsi="Verdana" w:cs="Arial"/>
                    <w:b/>
                    <w:bCs/>
                    <w:color w:val="000000"/>
                    <w:sz w:val="10"/>
                    <w:szCs w:val="10"/>
                    <w:lang w:val="en-US"/>
                  </w:rPr>
                </w:rPrChange>
              </w:rPr>
            </w:pPr>
            <w:ins w:id="17068" w:author="Hardik Malhotra" w:date="2021-09-30T21:31:00Z">
              <w:r w:rsidRPr="00E27AAA">
                <w:rPr>
                  <w:rFonts w:ascii="Verdana" w:eastAsia="Times New Roman" w:hAnsi="Verdana" w:cs="Arial"/>
                  <w:b/>
                  <w:bCs/>
                  <w:color w:val="FFFFFF" w:themeColor="background1"/>
                  <w:sz w:val="10"/>
                  <w:szCs w:val="10"/>
                  <w:lang w:val="en-US"/>
                  <w:rPrChange w:id="17069" w:author="Hardik Malhotra" w:date="2021-09-30T22:43:00Z">
                    <w:rPr>
                      <w:rFonts w:ascii="Verdana" w:eastAsia="Times New Roman" w:hAnsi="Verdana" w:cs="Arial"/>
                      <w:b/>
                      <w:bCs/>
                      <w:color w:val="000000"/>
                      <w:sz w:val="10"/>
                      <w:szCs w:val="10"/>
                      <w:lang w:val="en-US"/>
                    </w:rPr>
                  </w:rPrChange>
                </w:rPr>
                <w:t>2015</w:t>
              </w:r>
            </w:ins>
          </w:p>
        </w:tc>
        <w:tc>
          <w:tcPr>
            <w:tcW w:w="587" w:type="dxa"/>
            <w:tcBorders>
              <w:top w:val="single" w:sz="4" w:space="0" w:color="auto"/>
              <w:left w:val="nil"/>
              <w:bottom w:val="single" w:sz="4" w:space="0" w:color="auto"/>
              <w:right w:val="single" w:sz="4" w:space="0" w:color="auto"/>
            </w:tcBorders>
            <w:shd w:val="clear" w:color="auto" w:fill="C00000"/>
            <w:noWrap/>
            <w:vAlign w:val="center"/>
            <w:hideMark/>
          </w:tcPr>
          <w:p w14:paraId="4CB50A5A" w14:textId="77777777" w:rsidR="008D1091" w:rsidRPr="00E27AAA" w:rsidRDefault="008D1091" w:rsidP="00092529">
            <w:pPr>
              <w:spacing w:after="0" w:line="480" w:lineRule="auto"/>
              <w:jc w:val="center"/>
              <w:rPr>
                <w:ins w:id="17070" w:author="Hardik Malhotra" w:date="2021-09-30T21:31:00Z"/>
                <w:rFonts w:ascii="Verdana" w:eastAsia="Times New Roman" w:hAnsi="Verdana" w:cs="Arial"/>
                <w:b/>
                <w:bCs/>
                <w:color w:val="FFFFFF" w:themeColor="background1"/>
                <w:sz w:val="10"/>
                <w:szCs w:val="10"/>
                <w:lang w:val="en-US"/>
                <w:rPrChange w:id="17071" w:author="Hardik Malhotra" w:date="2021-09-30T22:43:00Z">
                  <w:rPr>
                    <w:ins w:id="17072" w:author="Hardik Malhotra" w:date="2021-09-30T21:31:00Z"/>
                    <w:rFonts w:ascii="Verdana" w:eastAsia="Times New Roman" w:hAnsi="Verdana" w:cs="Arial"/>
                    <w:b/>
                    <w:bCs/>
                    <w:color w:val="000000"/>
                    <w:sz w:val="10"/>
                    <w:szCs w:val="10"/>
                    <w:lang w:val="en-US"/>
                  </w:rPr>
                </w:rPrChange>
              </w:rPr>
            </w:pPr>
            <w:ins w:id="17073" w:author="Hardik Malhotra" w:date="2021-09-30T21:31:00Z">
              <w:r w:rsidRPr="00E27AAA">
                <w:rPr>
                  <w:rFonts w:ascii="Verdana" w:eastAsia="Times New Roman" w:hAnsi="Verdana" w:cs="Arial"/>
                  <w:b/>
                  <w:bCs/>
                  <w:color w:val="FFFFFF" w:themeColor="background1"/>
                  <w:sz w:val="10"/>
                  <w:szCs w:val="10"/>
                  <w:lang w:val="en-US"/>
                  <w:rPrChange w:id="17074" w:author="Hardik Malhotra" w:date="2021-09-30T22:43:00Z">
                    <w:rPr>
                      <w:rFonts w:ascii="Verdana" w:eastAsia="Times New Roman" w:hAnsi="Verdana" w:cs="Arial"/>
                      <w:b/>
                      <w:bCs/>
                      <w:color w:val="000000"/>
                      <w:sz w:val="10"/>
                      <w:szCs w:val="10"/>
                      <w:lang w:val="en-US"/>
                    </w:rPr>
                  </w:rPrChange>
                </w:rPr>
                <w:t>2016</w:t>
              </w:r>
            </w:ins>
          </w:p>
        </w:tc>
        <w:tc>
          <w:tcPr>
            <w:tcW w:w="587" w:type="dxa"/>
            <w:tcBorders>
              <w:top w:val="single" w:sz="4" w:space="0" w:color="auto"/>
              <w:left w:val="nil"/>
              <w:bottom w:val="single" w:sz="4" w:space="0" w:color="auto"/>
              <w:right w:val="single" w:sz="4" w:space="0" w:color="auto"/>
            </w:tcBorders>
            <w:shd w:val="clear" w:color="auto" w:fill="C00000"/>
            <w:noWrap/>
            <w:vAlign w:val="bottom"/>
            <w:hideMark/>
          </w:tcPr>
          <w:p w14:paraId="585AF0AA" w14:textId="77777777" w:rsidR="008D1091" w:rsidRPr="00E27AAA" w:rsidRDefault="008D1091" w:rsidP="00092529">
            <w:pPr>
              <w:spacing w:after="0" w:line="480" w:lineRule="auto"/>
              <w:jc w:val="center"/>
              <w:rPr>
                <w:ins w:id="17075" w:author="Hardik Malhotra" w:date="2021-09-30T21:31:00Z"/>
                <w:rFonts w:ascii="Verdana" w:eastAsia="Times New Roman" w:hAnsi="Verdana" w:cs="Arial"/>
                <w:b/>
                <w:bCs/>
                <w:color w:val="FFFFFF" w:themeColor="background1"/>
                <w:sz w:val="10"/>
                <w:szCs w:val="10"/>
                <w:lang w:val="en-US"/>
                <w:rPrChange w:id="17076" w:author="Hardik Malhotra" w:date="2021-09-30T22:43:00Z">
                  <w:rPr>
                    <w:ins w:id="17077" w:author="Hardik Malhotra" w:date="2021-09-30T21:31:00Z"/>
                    <w:rFonts w:ascii="Verdana" w:eastAsia="Times New Roman" w:hAnsi="Verdana" w:cs="Arial"/>
                    <w:b/>
                    <w:bCs/>
                    <w:color w:val="000000"/>
                    <w:sz w:val="10"/>
                    <w:szCs w:val="10"/>
                    <w:lang w:val="en-US"/>
                  </w:rPr>
                </w:rPrChange>
              </w:rPr>
            </w:pPr>
            <w:ins w:id="17078" w:author="Hardik Malhotra" w:date="2021-09-30T21:31:00Z">
              <w:r w:rsidRPr="00E27AAA">
                <w:rPr>
                  <w:rFonts w:ascii="Verdana" w:eastAsia="Times New Roman" w:hAnsi="Verdana" w:cs="Arial"/>
                  <w:b/>
                  <w:bCs/>
                  <w:color w:val="FFFFFF" w:themeColor="background1"/>
                  <w:sz w:val="10"/>
                  <w:szCs w:val="10"/>
                  <w:lang w:val="en-US"/>
                  <w:rPrChange w:id="17079" w:author="Hardik Malhotra" w:date="2021-09-30T22:43:00Z">
                    <w:rPr>
                      <w:rFonts w:ascii="Verdana" w:eastAsia="Times New Roman" w:hAnsi="Verdana" w:cs="Arial"/>
                      <w:b/>
                      <w:bCs/>
                      <w:color w:val="000000"/>
                      <w:sz w:val="10"/>
                      <w:szCs w:val="10"/>
                      <w:lang w:val="en-US"/>
                    </w:rPr>
                  </w:rPrChange>
                </w:rPr>
                <w:t>2017</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33CF9F06" w14:textId="77777777" w:rsidR="008D1091" w:rsidRPr="00E27AAA" w:rsidRDefault="008D1091" w:rsidP="00092529">
            <w:pPr>
              <w:spacing w:after="0" w:line="480" w:lineRule="auto"/>
              <w:jc w:val="center"/>
              <w:rPr>
                <w:ins w:id="17080" w:author="Hardik Malhotra" w:date="2021-09-30T21:31:00Z"/>
                <w:rFonts w:ascii="Verdana" w:eastAsia="Times New Roman" w:hAnsi="Verdana" w:cs="Arial"/>
                <w:b/>
                <w:bCs/>
                <w:color w:val="FFFFFF" w:themeColor="background1"/>
                <w:sz w:val="10"/>
                <w:szCs w:val="10"/>
                <w:lang w:val="en-US"/>
                <w:rPrChange w:id="17081" w:author="Hardik Malhotra" w:date="2021-09-30T22:43:00Z">
                  <w:rPr>
                    <w:ins w:id="17082" w:author="Hardik Malhotra" w:date="2021-09-30T21:31:00Z"/>
                    <w:rFonts w:ascii="Verdana" w:eastAsia="Times New Roman" w:hAnsi="Verdana" w:cs="Arial"/>
                    <w:b/>
                    <w:bCs/>
                    <w:color w:val="000000"/>
                    <w:sz w:val="10"/>
                    <w:szCs w:val="10"/>
                    <w:lang w:val="en-US"/>
                  </w:rPr>
                </w:rPrChange>
              </w:rPr>
            </w:pPr>
            <w:ins w:id="17083" w:author="Hardik Malhotra" w:date="2021-09-30T21:31:00Z">
              <w:r w:rsidRPr="00E27AAA">
                <w:rPr>
                  <w:rFonts w:ascii="Verdana" w:eastAsia="Times New Roman" w:hAnsi="Verdana" w:cs="Arial"/>
                  <w:b/>
                  <w:bCs/>
                  <w:color w:val="FFFFFF" w:themeColor="background1"/>
                  <w:sz w:val="10"/>
                  <w:szCs w:val="10"/>
                  <w:lang w:val="en-US"/>
                  <w:rPrChange w:id="17084" w:author="Hardik Malhotra" w:date="2021-09-30T22:43:00Z">
                    <w:rPr>
                      <w:rFonts w:ascii="Verdana" w:eastAsia="Times New Roman" w:hAnsi="Verdana" w:cs="Arial"/>
                      <w:b/>
                      <w:bCs/>
                      <w:color w:val="000000"/>
                      <w:sz w:val="10"/>
                      <w:szCs w:val="10"/>
                      <w:lang w:val="en-US"/>
                    </w:rPr>
                  </w:rPrChange>
                </w:rPr>
                <w:t>2018</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3F1466EC" w14:textId="13CFC185" w:rsidR="008D1091" w:rsidRPr="00E27AAA" w:rsidRDefault="008D1091" w:rsidP="00092529">
            <w:pPr>
              <w:spacing w:after="0" w:line="480" w:lineRule="auto"/>
              <w:jc w:val="center"/>
              <w:rPr>
                <w:ins w:id="17085" w:author="Hardik Malhotra" w:date="2021-09-30T21:31:00Z"/>
                <w:rFonts w:ascii="Verdana" w:eastAsia="Times New Roman" w:hAnsi="Verdana" w:cs="Arial"/>
                <w:b/>
                <w:bCs/>
                <w:color w:val="FFFFFF" w:themeColor="background1"/>
                <w:sz w:val="10"/>
                <w:szCs w:val="10"/>
                <w:lang w:val="en-US"/>
                <w:rPrChange w:id="17086" w:author="Hardik Malhotra" w:date="2021-09-30T22:43:00Z">
                  <w:rPr>
                    <w:ins w:id="17087" w:author="Hardik Malhotra" w:date="2021-09-30T21:31:00Z"/>
                    <w:rFonts w:ascii="Verdana" w:eastAsia="Times New Roman" w:hAnsi="Verdana" w:cs="Arial"/>
                    <w:b/>
                    <w:bCs/>
                    <w:color w:val="000000"/>
                    <w:sz w:val="10"/>
                    <w:szCs w:val="10"/>
                    <w:lang w:val="en-US"/>
                  </w:rPr>
                </w:rPrChange>
              </w:rPr>
            </w:pPr>
            <w:ins w:id="17088" w:author="Hardik Malhotra" w:date="2021-09-30T21:31:00Z">
              <w:r w:rsidRPr="00E27AAA">
                <w:rPr>
                  <w:rFonts w:ascii="Verdana" w:eastAsia="Times New Roman" w:hAnsi="Verdana" w:cs="Arial"/>
                  <w:b/>
                  <w:bCs/>
                  <w:color w:val="FFFFFF" w:themeColor="background1"/>
                  <w:sz w:val="10"/>
                  <w:szCs w:val="10"/>
                  <w:lang w:val="en-US"/>
                  <w:rPrChange w:id="17089" w:author="Hardik Malhotra" w:date="2021-09-30T22:43:00Z">
                    <w:rPr>
                      <w:rFonts w:ascii="Verdana" w:eastAsia="Times New Roman" w:hAnsi="Verdana" w:cs="Arial"/>
                      <w:b/>
                      <w:bCs/>
                      <w:color w:val="000000"/>
                      <w:sz w:val="10"/>
                      <w:szCs w:val="10"/>
                      <w:lang w:val="en-US"/>
                    </w:rPr>
                  </w:rPrChange>
                </w:rPr>
                <w:t>2019</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0CBD38FD" w14:textId="243FBE92" w:rsidR="008D1091" w:rsidRPr="00E27AAA" w:rsidRDefault="008D1091" w:rsidP="00092529">
            <w:pPr>
              <w:spacing w:after="0" w:line="480" w:lineRule="auto"/>
              <w:jc w:val="center"/>
              <w:rPr>
                <w:ins w:id="17090" w:author="Hardik Malhotra" w:date="2021-09-30T21:31:00Z"/>
                <w:rFonts w:ascii="Verdana" w:eastAsia="Times New Roman" w:hAnsi="Verdana" w:cs="Arial"/>
                <w:b/>
                <w:bCs/>
                <w:color w:val="FFFFFF" w:themeColor="background1"/>
                <w:sz w:val="10"/>
                <w:szCs w:val="10"/>
                <w:lang w:val="en-US"/>
                <w:rPrChange w:id="17091" w:author="Hardik Malhotra" w:date="2021-09-30T22:43:00Z">
                  <w:rPr>
                    <w:ins w:id="17092" w:author="Hardik Malhotra" w:date="2021-09-30T21:31:00Z"/>
                    <w:rFonts w:ascii="Verdana" w:eastAsia="Times New Roman" w:hAnsi="Verdana" w:cs="Arial"/>
                    <w:b/>
                    <w:bCs/>
                    <w:color w:val="000000"/>
                    <w:sz w:val="10"/>
                    <w:szCs w:val="10"/>
                    <w:lang w:val="en-US"/>
                  </w:rPr>
                </w:rPrChange>
              </w:rPr>
            </w:pPr>
            <w:ins w:id="17093" w:author="Hardik Malhotra" w:date="2021-09-30T21:31:00Z">
              <w:r w:rsidRPr="00E27AAA">
                <w:rPr>
                  <w:rFonts w:ascii="Verdana" w:eastAsia="Times New Roman" w:hAnsi="Verdana" w:cs="Arial"/>
                  <w:b/>
                  <w:bCs/>
                  <w:color w:val="FFFFFF" w:themeColor="background1"/>
                  <w:sz w:val="10"/>
                  <w:szCs w:val="10"/>
                  <w:lang w:val="en-US"/>
                  <w:rPrChange w:id="17094" w:author="Hardik Malhotra" w:date="2021-09-30T22:43:00Z">
                    <w:rPr>
                      <w:rFonts w:ascii="Verdana" w:eastAsia="Times New Roman" w:hAnsi="Verdana" w:cs="Arial"/>
                      <w:b/>
                      <w:bCs/>
                      <w:color w:val="000000"/>
                      <w:sz w:val="10"/>
                      <w:szCs w:val="10"/>
                      <w:lang w:val="en-US"/>
                    </w:rPr>
                  </w:rPrChange>
                </w:rPr>
                <w:t>2020</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523FFFCD" w14:textId="615EFB96" w:rsidR="008D1091" w:rsidRPr="00E27AAA" w:rsidRDefault="008D1091" w:rsidP="00092529">
            <w:pPr>
              <w:spacing w:after="0" w:line="480" w:lineRule="auto"/>
              <w:jc w:val="center"/>
              <w:rPr>
                <w:ins w:id="17095" w:author="Hardik Malhotra" w:date="2021-09-30T21:31:00Z"/>
                <w:rFonts w:ascii="Verdana" w:eastAsia="Times New Roman" w:hAnsi="Verdana" w:cs="Arial"/>
                <w:b/>
                <w:bCs/>
                <w:color w:val="FFFFFF" w:themeColor="background1"/>
                <w:sz w:val="10"/>
                <w:szCs w:val="10"/>
                <w:lang w:val="en-US"/>
                <w:rPrChange w:id="17096" w:author="Hardik Malhotra" w:date="2021-09-30T22:43:00Z">
                  <w:rPr>
                    <w:ins w:id="17097" w:author="Hardik Malhotra" w:date="2021-09-30T21:31:00Z"/>
                    <w:rFonts w:ascii="Verdana" w:eastAsia="Times New Roman" w:hAnsi="Verdana" w:cs="Arial"/>
                    <w:b/>
                    <w:bCs/>
                    <w:color w:val="000000"/>
                    <w:sz w:val="10"/>
                    <w:szCs w:val="10"/>
                    <w:lang w:val="en-US"/>
                  </w:rPr>
                </w:rPrChange>
              </w:rPr>
            </w:pPr>
            <w:ins w:id="17098" w:author="Hardik Malhotra" w:date="2021-09-30T21:31:00Z">
              <w:r w:rsidRPr="00E27AAA">
                <w:rPr>
                  <w:rFonts w:ascii="Verdana" w:eastAsia="Times New Roman" w:hAnsi="Verdana" w:cs="Arial"/>
                  <w:b/>
                  <w:bCs/>
                  <w:color w:val="FFFFFF" w:themeColor="background1"/>
                  <w:sz w:val="10"/>
                  <w:szCs w:val="10"/>
                  <w:lang w:val="en-US"/>
                  <w:rPrChange w:id="17099" w:author="Hardik Malhotra" w:date="2021-09-30T22:43:00Z">
                    <w:rPr>
                      <w:rFonts w:ascii="Verdana" w:eastAsia="Times New Roman" w:hAnsi="Verdana" w:cs="Arial"/>
                      <w:b/>
                      <w:bCs/>
                      <w:color w:val="000000"/>
                      <w:sz w:val="10"/>
                      <w:szCs w:val="10"/>
                      <w:lang w:val="en-US"/>
                    </w:rPr>
                  </w:rPrChange>
                </w:rPr>
                <w:t>2021</w:t>
              </w:r>
            </w:ins>
            <w:ins w:id="17100" w:author="Hardik Malhotra" w:date="2021-09-30T21:46:00Z">
              <w:r w:rsidR="0027490C" w:rsidRPr="00E27AAA">
                <w:rPr>
                  <w:rFonts w:ascii="Verdana" w:eastAsia="Times New Roman" w:hAnsi="Verdana" w:cs="Arial"/>
                  <w:b/>
                  <w:bCs/>
                  <w:color w:val="FFFFFF" w:themeColor="background1"/>
                  <w:sz w:val="10"/>
                  <w:szCs w:val="10"/>
                  <w:lang w:val="en-US"/>
                  <w:rPrChange w:id="17101" w:author="Hardik Malhotra" w:date="2021-09-30T22:43:00Z">
                    <w:rPr>
                      <w:rFonts w:ascii="Verdana" w:eastAsia="Times New Roman" w:hAnsi="Verdana" w:cs="Arial"/>
                      <w:b/>
                      <w:bCs/>
                      <w:color w:val="000000"/>
                      <w:sz w:val="10"/>
                      <w:szCs w:val="10"/>
                      <w:lang w:val="en-US"/>
                    </w:rPr>
                  </w:rPrChange>
                </w:rPr>
                <w:t>E</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7C4536A8" w14:textId="77777777" w:rsidR="008D1091" w:rsidRPr="00E27AAA" w:rsidRDefault="008D1091" w:rsidP="00092529">
            <w:pPr>
              <w:spacing w:after="0" w:line="480" w:lineRule="auto"/>
              <w:jc w:val="center"/>
              <w:rPr>
                <w:ins w:id="17102" w:author="Hardik Malhotra" w:date="2021-09-30T21:31:00Z"/>
                <w:rFonts w:ascii="Verdana" w:eastAsia="Times New Roman" w:hAnsi="Verdana" w:cs="Arial"/>
                <w:b/>
                <w:bCs/>
                <w:color w:val="FFFFFF" w:themeColor="background1"/>
                <w:sz w:val="10"/>
                <w:szCs w:val="10"/>
                <w:lang w:val="en-US"/>
                <w:rPrChange w:id="17103" w:author="Hardik Malhotra" w:date="2021-09-30T22:43:00Z">
                  <w:rPr>
                    <w:ins w:id="17104" w:author="Hardik Malhotra" w:date="2021-09-30T21:31:00Z"/>
                    <w:rFonts w:ascii="Verdana" w:eastAsia="Times New Roman" w:hAnsi="Verdana" w:cs="Arial"/>
                    <w:b/>
                    <w:bCs/>
                    <w:color w:val="000000"/>
                    <w:sz w:val="10"/>
                    <w:szCs w:val="10"/>
                    <w:lang w:val="en-US"/>
                  </w:rPr>
                </w:rPrChange>
              </w:rPr>
            </w:pPr>
            <w:ins w:id="17105" w:author="Hardik Malhotra" w:date="2021-09-30T21:31:00Z">
              <w:r w:rsidRPr="00E27AAA">
                <w:rPr>
                  <w:rFonts w:ascii="Verdana" w:eastAsia="Times New Roman" w:hAnsi="Verdana" w:cs="Arial"/>
                  <w:b/>
                  <w:bCs/>
                  <w:color w:val="FFFFFF" w:themeColor="background1"/>
                  <w:sz w:val="10"/>
                  <w:szCs w:val="10"/>
                  <w:lang w:val="en-US"/>
                  <w:rPrChange w:id="17106" w:author="Hardik Malhotra" w:date="2021-09-30T22:43:00Z">
                    <w:rPr>
                      <w:rFonts w:ascii="Verdana" w:eastAsia="Times New Roman" w:hAnsi="Verdana" w:cs="Arial"/>
                      <w:b/>
                      <w:bCs/>
                      <w:color w:val="000000"/>
                      <w:sz w:val="10"/>
                      <w:szCs w:val="10"/>
                      <w:lang w:val="en-US"/>
                    </w:rPr>
                  </w:rPrChange>
                </w:rPr>
                <w:t>2022F</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064ECD69" w14:textId="77777777" w:rsidR="008D1091" w:rsidRPr="00E27AAA" w:rsidRDefault="008D1091" w:rsidP="00092529">
            <w:pPr>
              <w:spacing w:after="0" w:line="480" w:lineRule="auto"/>
              <w:jc w:val="center"/>
              <w:rPr>
                <w:ins w:id="17107" w:author="Hardik Malhotra" w:date="2021-09-30T21:31:00Z"/>
                <w:rFonts w:ascii="Verdana" w:eastAsia="Times New Roman" w:hAnsi="Verdana" w:cs="Arial"/>
                <w:b/>
                <w:bCs/>
                <w:color w:val="FFFFFF" w:themeColor="background1"/>
                <w:sz w:val="10"/>
                <w:szCs w:val="10"/>
                <w:lang w:val="en-US"/>
                <w:rPrChange w:id="17108" w:author="Hardik Malhotra" w:date="2021-09-30T22:43:00Z">
                  <w:rPr>
                    <w:ins w:id="17109" w:author="Hardik Malhotra" w:date="2021-09-30T21:31:00Z"/>
                    <w:rFonts w:ascii="Verdana" w:eastAsia="Times New Roman" w:hAnsi="Verdana" w:cs="Arial"/>
                    <w:b/>
                    <w:bCs/>
                    <w:color w:val="000000"/>
                    <w:sz w:val="10"/>
                    <w:szCs w:val="10"/>
                    <w:lang w:val="en-US"/>
                  </w:rPr>
                </w:rPrChange>
              </w:rPr>
            </w:pPr>
            <w:ins w:id="17110" w:author="Hardik Malhotra" w:date="2021-09-30T21:31:00Z">
              <w:r w:rsidRPr="00E27AAA">
                <w:rPr>
                  <w:rFonts w:ascii="Verdana" w:eastAsia="Times New Roman" w:hAnsi="Verdana" w:cs="Arial"/>
                  <w:b/>
                  <w:bCs/>
                  <w:color w:val="FFFFFF" w:themeColor="background1"/>
                  <w:sz w:val="10"/>
                  <w:szCs w:val="10"/>
                  <w:lang w:val="en-US"/>
                  <w:rPrChange w:id="17111" w:author="Hardik Malhotra" w:date="2021-09-30T22:43:00Z">
                    <w:rPr>
                      <w:rFonts w:ascii="Verdana" w:eastAsia="Times New Roman" w:hAnsi="Verdana" w:cs="Arial"/>
                      <w:b/>
                      <w:bCs/>
                      <w:color w:val="000000"/>
                      <w:sz w:val="10"/>
                      <w:szCs w:val="10"/>
                      <w:lang w:val="en-US"/>
                    </w:rPr>
                  </w:rPrChange>
                </w:rPr>
                <w:t>2023F</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182AEAB9" w14:textId="77777777" w:rsidR="008D1091" w:rsidRPr="00E27AAA" w:rsidRDefault="008D1091" w:rsidP="00092529">
            <w:pPr>
              <w:spacing w:after="0" w:line="480" w:lineRule="auto"/>
              <w:jc w:val="center"/>
              <w:rPr>
                <w:ins w:id="17112" w:author="Hardik Malhotra" w:date="2021-09-30T21:31:00Z"/>
                <w:rFonts w:ascii="Verdana" w:eastAsia="Times New Roman" w:hAnsi="Verdana" w:cs="Arial"/>
                <w:b/>
                <w:bCs/>
                <w:color w:val="FFFFFF" w:themeColor="background1"/>
                <w:sz w:val="10"/>
                <w:szCs w:val="10"/>
                <w:lang w:val="en-US"/>
                <w:rPrChange w:id="17113" w:author="Hardik Malhotra" w:date="2021-09-30T22:43:00Z">
                  <w:rPr>
                    <w:ins w:id="17114" w:author="Hardik Malhotra" w:date="2021-09-30T21:31:00Z"/>
                    <w:rFonts w:ascii="Verdana" w:eastAsia="Times New Roman" w:hAnsi="Verdana" w:cs="Arial"/>
                    <w:b/>
                    <w:bCs/>
                    <w:color w:val="000000"/>
                    <w:sz w:val="10"/>
                    <w:szCs w:val="10"/>
                    <w:lang w:val="en-US"/>
                  </w:rPr>
                </w:rPrChange>
              </w:rPr>
            </w:pPr>
            <w:ins w:id="17115" w:author="Hardik Malhotra" w:date="2021-09-30T21:31:00Z">
              <w:r w:rsidRPr="00E27AAA">
                <w:rPr>
                  <w:rFonts w:ascii="Verdana" w:eastAsia="Times New Roman" w:hAnsi="Verdana" w:cs="Arial"/>
                  <w:b/>
                  <w:bCs/>
                  <w:color w:val="FFFFFF" w:themeColor="background1"/>
                  <w:sz w:val="10"/>
                  <w:szCs w:val="10"/>
                  <w:lang w:val="en-US"/>
                  <w:rPrChange w:id="17116" w:author="Hardik Malhotra" w:date="2021-09-30T22:43:00Z">
                    <w:rPr>
                      <w:rFonts w:ascii="Verdana" w:eastAsia="Times New Roman" w:hAnsi="Verdana" w:cs="Arial"/>
                      <w:b/>
                      <w:bCs/>
                      <w:color w:val="000000"/>
                      <w:sz w:val="10"/>
                      <w:szCs w:val="10"/>
                      <w:lang w:val="en-US"/>
                    </w:rPr>
                  </w:rPrChange>
                </w:rPr>
                <w:t>2024F</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417B69D0" w14:textId="77777777" w:rsidR="008D1091" w:rsidRPr="00E27AAA" w:rsidRDefault="008D1091" w:rsidP="00092529">
            <w:pPr>
              <w:spacing w:after="0" w:line="480" w:lineRule="auto"/>
              <w:jc w:val="center"/>
              <w:rPr>
                <w:ins w:id="17117" w:author="Hardik Malhotra" w:date="2021-09-30T21:31:00Z"/>
                <w:rFonts w:ascii="Verdana" w:eastAsia="Times New Roman" w:hAnsi="Verdana" w:cs="Arial"/>
                <w:b/>
                <w:bCs/>
                <w:color w:val="FFFFFF" w:themeColor="background1"/>
                <w:sz w:val="10"/>
                <w:szCs w:val="10"/>
                <w:lang w:val="en-US"/>
                <w:rPrChange w:id="17118" w:author="Hardik Malhotra" w:date="2021-09-30T22:43:00Z">
                  <w:rPr>
                    <w:ins w:id="17119" w:author="Hardik Malhotra" w:date="2021-09-30T21:31:00Z"/>
                    <w:rFonts w:ascii="Verdana" w:eastAsia="Times New Roman" w:hAnsi="Verdana" w:cs="Arial"/>
                    <w:b/>
                    <w:bCs/>
                    <w:color w:val="000000"/>
                    <w:sz w:val="10"/>
                    <w:szCs w:val="10"/>
                    <w:lang w:val="en-US"/>
                  </w:rPr>
                </w:rPrChange>
              </w:rPr>
            </w:pPr>
            <w:ins w:id="17120" w:author="Hardik Malhotra" w:date="2021-09-30T21:31:00Z">
              <w:r w:rsidRPr="00E27AAA">
                <w:rPr>
                  <w:rFonts w:ascii="Verdana" w:eastAsia="Times New Roman" w:hAnsi="Verdana" w:cs="Arial"/>
                  <w:b/>
                  <w:bCs/>
                  <w:color w:val="FFFFFF" w:themeColor="background1"/>
                  <w:sz w:val="10"/>
                  <w:szCs w:val="10"/>
                  <w:lang w:val="en-US"/>
                  <w:rPrChange w:id="17121" w:author="Hardik Malhotra" w:date="2021-09-30T22:43:00Z">
                    <w:rPr>
                      <w:rFonts w:ascii="Verdana" w:eastAsia="Times New Roman" w:hAnsi="Verdana" w:cs="Arial"/>
                      <w:b/>
                      <w:bCs/>
                      <w:color w:val="000000"/>
                      <w:sz w:val="10"/>
                      <w:szCs w:val="10"/>
                      <w:lang w:val="en-US"/>
                    </w:rPr>
                  </w:rPrChange>
                </w:rPr>
                <w:t>2025F</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369729A7" w14:textId="77777777" w:rsidR="008D1091" w:rsidRPr="00E27AAA" w:rsidRDefault="008D1091" w:rsidP="00092529">
            <w:pPr>
              <w:spacing w:after="0" w:line="480" w:lineRule="auto"/>
              <w:jc w:val="center"/>
              <w:rPr>
                <w:ins w:id="17122" w:author="Hardik Malhotra" w:date="2021-09-30T21:31:00Z"/>
                <w:rFonts w:ascii="Verdana" w:eastAsia="Times New Roman" w:hAnsi="Verdana" w:cs="Arial"/>
                <w:b/>
                <w:bCs/>
                <w:color w:val="FFFFFF" w:themeColor="background1"/>
                <w:sz w:val="10"/>
                <w:szCs w:val="10"/>
                <w:lang w:val="en-US"/>
                <w:rPrChange w:id="17123" w:author="Hardik Malhotra" w:date="2021-09-30T22:43:00Z">
                  <w:rPr>
                    <w:ins w:id="17124" w:author="Hardik Malhotra" w:date="2021-09-30T21:31:00Z"/>
                    <w:rFonts w:ascii="Verdana" w:eastAsia="Times New Roman" w:hAnsi="Verdana" w:cs="Arial"/>
                    <w:b/>
                    <w:bCs/>
                    <w:color w:val="000000"/>
                    <w:sz w:val="10"/>
                    <w:szCs w:val="10"/>
                    <w:lang w:val="en-US"/>
                  </w:rPr>
                </w:rPrChange>
              </w:rPr>
            </w:pPr>
            <w:ins w:id="17125" w:author="Hardik Malhotra" w:date="2021-09-30T21:31:00Z">
              <w:r w:rsidRPr="00E27AAA">
                <w:rPr>
                  <w:rFonts w:ascii="Verdana" w:eastAsia="Times New Roman" w:hAnsi="Verdana" w:cs="Arial"/>
                  <w:b/>
                  <w:bCs/>
                  <w:color w:val="FFFFFF" w:themeColor="background1"/>
                  <w:sz w:val="10"/>
                  <w:szCs w:val="10"/>
                  <w:lang w:val="en-US"/>
                  <w:rPrChange w:id="17126" w:author="Hardik Malhotra" w:date="2021-09-30T22:43:00Z">
                    <w:rPr>
                      <w:rFonts w:ascii="Verdana" w:eastAsia="Times New Roman" w:hAnsi="Verdana" w:cs="Arial"/>
                      <w:b/>
                      <w:bCs/>
                      <w:color w:val="000000"/>
                      <w:sz w:val="10"/>
                      <w:szCs w:val="10"/>
                      <w:lang w:val="en-US"/>
                    </w:rPr>
                  </w:rPrChange>
                </w:rPr>
                <w:t>2026F</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6025C462" w14:textId="77777777" w:rsidR="008D1091" w:rsidRPr="00E27AAA" w:rsidRDefault="008D1091" w:rsidP="00092529">
            <w:pPr>
              <w:spacing w:after="0" w:line="480" w:lineRule="auto"/>
              <w:jc w:val="center"/>
              <w:rPr>
                <w:ins w:id="17127" w:author="Hardik Malhotra" w:date="2021-09-30T21:31:00Z"/>
                <w:rFonts w:ascii="Verdana" w:eastAsia="Times New Roman" w:hAnsi="Verdana" w:cs="Arial"/>
                <w:b/>
                <w:bCs/>
                <w:color w:val="FFFFFF" w:themeColor="background1"/>
                <w:sz w:val="10"/>
                <w:szCs w:val="10"/>
                <w:lang w:val="en-US"/>
                <w:rPrChange w:id="17128" w:author="Hardik Malhotra" w:date="2021-09-30T22:43:00Z">
                  <w:rPr>
                    <w:ins w:id="17129" w:author="Hardik Malhotra" w:date="2021-09-30T21:31:00Z"/>
                    <w:rFonts w:ascii="Verdana" w:eastAsia="Times New Roman" w:hAnsi="Verdana" w:cs="Arial"/>
                    <w:b/>
                    <w:bCs/>
                    <w:color w:val="000000"/>
                    <w:sz w:val="10"/>
                    <w:szCs w:val="10"/>
                    <w:lang w:val="en-US"/>
                  </w:rPr>
                </w:rPrChange>
              </w:rPr>
            </w:pPr>
            <w:ins w:id="17130" w:author="Hardik Malhotra" w:date="2021-09-30T21:31:00Z">
              <w:r w:rsidRPr="00E27AAA">
                <w:rPr>
                  <w:rFonts w:ascii="Verdana" w:eastAsia="Times New Roman" w:hAnsi="Verdana" w:cs="Arial"/>
                  <w:b/>
                  <w:bCs/>
                  <w:color w:val="FFFFFF" w:themeColor="background1"/>
                  <w:sz w:val="10"/>
                  <w:szCs w:val="10"/>
                  <w:lang w:val="en-US"/>
                  <w:rPrChange w:id="17131" w:author="Hardik Malhotra" w:date="2021-09-30T22:43:00Z">
                    <w:rPr>
                      <w:rFonts w:ascii="Verdana" w:eastAsia="Times New Roman" w:hAnsi="Verdana" w:cs="Arial"/>
                      <w:b/>
                      <w:bCs/>
                      <w:color w:val="000000"/>
                      <w:sz w:val="10"/>
                      <w:szCs w:val="10"/>
                      <w:lang w:val="en-US"/>
                    </w:rPr>
                  </w:rPrChange>
                </w:rPr>
                <w:t>2027F</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23EBBFD7" w14:textId="77777777" w:rsidR="008D1091" w:rsidRPr="00E27AAA" w:rsidRDefault="008D1091" w:rsidP="00092529">
            <w:pPr>
              <w:spacing w:after="0" w:line="480" w:lineRule="auto"/>
              <w:jc w:val="center"/>
              <w:rPr>
                <w:ins w:id="17132" w:author="Hardik Malhotra" w:date="2021-09-30T21:31:00Z"/>
                <w:rFonts w:ascii="Verdana" w:eastAsia="Times New Roman" w:hAnsi="Verdana" w:cs="Arial"/>
                <w:b/>
                <w:bCs/>
                <w:color w:val="FFFFFF" w:themeColor="background1"/>
                <w:sz w:val="10"/>
                <w:szCs w:val="10"/>
                <w:lang w:val="en-US"/>
                <w:rPrChange w:id="17133" w:author="Hardik Malhotra" w:date="2021-09-30T22:43:00Z">
                  <w:rPr>
                    <w:ins w:id="17134" w:author="Hardik Malhotra" w:date="2021-09-30T21:31:00Z"/>
                    <w:rFonts w:ascii="Verdana" w:eastAsia="Times New Roman" w:hAnsi="Verdana" w:cs="Arial"/>
                    <w:b/>
                    <w:bCs/>
                    <w:color w:val="000000"/>
                    <w:sz w:val="10"/>
                    <w:szCs w:val="10"/>
                    <w:lang w:val="en-US"/>
                  </w:rPr>
                </w:rPrChange>
              </w:rPr>
            </w:pPr>
            <w:ins w:id="17135" w:author="Hardik Malhotra" w:date="2021-09-30T21:31:00Z">
              <w:r w:rsidRPr="00E27AAA">
                <w:rPr>
                  <w:rFonts w:ascii="Verdana" w:eastAsia="Times New Roman" w:hAnsi="Verdana" w:cs="Arial"/>
                  <w:b/>
                  <w:bCs/>
                  <w:color w:val="FFFFFF" w:themeColor="background1"/>
                  <w:sz w:val="10"/>
                  <w:szCs w:val="10"/>
                  <w:lang w:val="en-US"/>
                  <w:rPrChange w:id="17136" w:author="Hardik Malhotra" w:date="2021-09-30T22:43:00Z">
                    <w:rPr>
                      <w:rFonts w:ascii="Verdana" w:eastAsia="Times New Roman" w:hAnsi="Verdana" w:cs="Arial"/>
                      <w:b/>
                      <w:bCs/>
                      <w:color w:val="000000"/>
                      <w:sz w:val="10"/>
                      <w:szCs w:val="10"/>
                      <w:lang w:val="en-US"/>
                    </w:rPr>
                  </w:rPrChange>
                </w:rPr>
                <w:t>2028F</w:t>
              </w:r>
            </w:ins>
          </w:p>
        </w:tc>
        <w:tc>
          <w:tcPr>
            <w:tcW w:w="586" w:type="dxa"/>
            <w:tcBorders>
              <w:top w:val="single" w:sz="4" w:space="0" w:color="auto"/>
              <w:left w:val="nil"/>
              <w:bottom w:val="single" w:sz="4" w:space="0" w:color="auto"/>
              <w:right w:val="nil"/>
            </w:tcBorders>
            <w:shd w:val="clear" w:color="auto" w:fill="C00000"/>
            <w:noWrap/>
            <w:vAlign w:val="bottom"/>
            <w:hideMark/>
          </w:tcPr>
          <w:p w14:paraId="262B6596" w14:textId="77777777" w:rsidR="008D1091" w:rsidRPr="00E27AAA" w:rsidRDefault="008D1091" w:rsidP="00092529">
            <w:pPr>
              <w:spacing w:after="0" w:line="480" w:lineRule="auto"/>
              <w:jc w:val="center"/>
              <w:rPr>
                <w:ins w:id="17137" w:author="Hardik Malhotra" w:date="2021-09-30T21:31:00Z"/>
                <w:rFonts w:ascii="Verdana" w:eastAsia="Times New Roman" w:hAnsi="Verdana" w:cs="Arial"/>
                <w:b/>
                <w:bCs/>
                <w:color w:val="FFFFFF" w:themeColor="background1"/>
                <w:sz w:val="10"/>
                <w:szCs w:val="10"/>
                <w:lang w:val="en-US"/>
                <w:rPrChange w:id="17138" w:author="Hardik Malhotra" w:date="2021-09-30T22:43:00Z">
                  <w:rPr>
                    <w:ins w:id="17139" w:author="Hardik Malhotra" w:date="2021-09-30T21:31:00Z"/>
                    <w:rFonts w:ascii="Verdana" w:eastAsia="Times New Roman" w:hAnsi="Verdana" w:cs="Arial"/>
                    <w:b/>
                    <w:bCs/>
                    <w:color w:val="000000"/>
                    <w:sz w:val="10"/>
                    <w:szCs w:val="10"/>
                    <w:lang w:val="en-US"/>
                  </w:rPr>
                </w:rPrChange>
              </w:rPr>
            </w:pPr>
            <w:ins w:id="17140" w:author="Hardik Malhotra" w:date="2021-09-30T21:31:00Z">
              <w:r w:rsidRPr="00E27AAA">
                <w:rPr>
                  <w:rFonts w:ascii="Verdana" w:eastAsia="Times New Roman" w:hAnsi="Verdana" w:cs="Arial"/>
                  <w:b/>
                  <w:bCs/>
                  <w:color w:val="FFFFFF" w:themeColor="background1"/>
                  <w:sz w:val="10"/>
                  <w:szCs w:val="10"/>
                  <w:lang w:val="en-US"/>
                  <w:rPrChange w:id="17141" w:author="Hardik Malhotra" w:date="2021-09-30T22:43:00Z">
                    <w:rPr>
                      <w:rFonts w:ascii="Verdana" w:eastAsia="Times New Roman" w:hAnsi="Verdana" w:cs="Arial"/>
                      <w:b/>
                      <w:bCs/>
                      <w:color w:val="000000"/>
                      <w:sz w:val="10"/>
                      <w:szCs w:val="10"/>
                      <w:lang w:val="en-US"/>
                    </w:rPr>
                  </w:rPrChange>
                </w:rPr>
                <w:t>2029F</w:t>
              </w:r>
            </w:ins>
          </w:p>
        </w:tc>
        <w:tc>
          <w:tcPr>
            <w:tcW w:w="586"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69E4F418" w14:textId="77777777" w:rsidR="008D1091" w:rsidRPr="00E27AAA" w:rsidRDefault="008D1091" w:rsidP="00092529">
            <w:pPr>
              <w:spacing w:after="0" w:line="480" w:lineRule="auto"/>
              <w:jc w:val="center"/>
              <w:rPr>
                <w:ins w:id="17142" w:author="Hardik Malhotra" w:date="2021-09-30T21:31:00Z"/>
                <w:rFonts w:ascii="Verdana" w:eastAsia="Times New Roman" w:hAnsi="Verdana" w:cs="Arial"/>
                <w:b/>
                <w:bCs/>
                <w:color w:val="FFFFFF" w:themeColor="background1"/>
                <w:sz w:val="10"/>
                <w:szCs w:val="10"/>
                <w:lang w:val="en-US"/>
                <w:rPrChange w:id="17143" w:author="Hardik Malhotra" w:date="2021-09-30T22:43:00Z">
                  <w:rPr>
                    <w:ins w:id="17144" w:author="Hardik Malhotra" w:date="2021-09-30T21:31:00Z"/>
                    <w:rFonts w:ascii="Verdana" w:eastAsia="Times New Roman" w:hAnsi="Verdana" w:cs="Arial"/>
                    <w:b/>
                    <w:bCs/>
                    <w:color w:val="000000"/>
                    <w:sz w:val="10"/>
                    <w:szCs w:val="10"/>
                    <w:lang w:val="en-US"/>
                  </w:rPr>
                </w:rPrChange>
              </w:rPr>
            </w:pPr>
            <w:ins w:id="17145" w:author="Hardik Malhotra" w:date="2021-09-30T21:31:00Z">
              <w:r w:rsidRPr="00E27AAA">
                <w:rPr>
                  <w:rFonts w:ascii="Verdana" w:eastAsia="Times New Roman" w:hAnsi="Verdana" w:cs="Arial"/>
                  <w:b/>
                  <w:bCs/>
                  <w:color w:val="FFFFFF" w:themeColor="background1"/>
                  <w:sz w:val="10"/>
                  <w:szCs w:val="10"/>
                  <w:lang w:val="en-US"/>
                  <w:rPrChange w:id="17146" w:author="Hardik Malhotra" w:date="2021-09-30T22:43:00Z">
                    <w:rPr>
                      <w:rFonts w:ascii="Verdana" w:eastAsia="Times New Roman" w:hAnsi="Verdana" w:cs="Arial"/>
                      <w:b/>
                      <w:bCs/>
                      <w:color w:val="000000"/>
                      <w:sz w:val="10"/>
                      <w:szCs w:val="10"/>
                      <w:lang w:val="en-US"/>
                    </w:rPr>
                  </w:rPrChange>
                </w:rPr>
                <w:t>2030F</w:t>
              </w:r>
            </w:ins>
          </w:p>
        </w:tc>
      </w:tr>
      <w:tr w:rsidR="0027490C" w:rsidRPr="00257590" w14:paraId="23F2557F" w14:textId="77777777" w:rsidTr="0027490C">
        <w:trPr>
          <w:trHeight w:val="334"/>
          <w:ins w:id="17147" w:author="Hardik Malhotra" w:date="2021-09-30T21:31:00Z"/>
        </w:trPr>
        <w:tc>
          <w:tcPr>
            <w:tcW w:w="966" w:type="dxa"/>
            <w:tcBorders>
              <w:top w:val="nil"/>
              <w:left w:val="single" w:sz="4" w:space="0" w:color="auto"/>
              <w:bottom w:val="single" w:sz="4" w:space="0" w:color="auto"/>
              <w:right w:val="single" w:sz="4" w:space="0" w:color="auto"/>
            </w:tcBorders>
            <w:shd w:val="clear" w:color="000000" w:fill="FFFFFF"/>
            <w:noWrap/>
            <w:vAlign w:val="bottom"/>
            <w:hideMark/>
          </w:tcPr>
          <w:p w14:paraId="1FBD5AC3" w14:textId="4323ED69" w:rsidR="0027490C" w:rsidRPr="005858C1" w:rsidRDefault="0027490C" w:rsidP="0027490C">
            <w:pPr>
              <w:spacing w:after="0" w:line="240" w:lineRule="auto"/>
              <w:rPr>
                <w:ins w:id="17148" w:author="Hardik Malhotra" w:date="2021-09-30T21:31:00Z"/>
                <w:rFonts w:ascii="Verdana" w:eastAsia="Times New Roman" w:hAnsi="Verdana" w:cs="Times New Roman"/>
                <w:color w:val="000000"/>
                <w:sz w:val="10"/>
                <w:szCs w:val="10"/>
                <w:lang w:val="en-US"/>
              </w:rPr>
            </w:pPr>
            <w:ins w:id="17149" w:author="Hardik Malhotra" w:date="2021-09-30T21:31:00Z">
              <w:r w:rsidRPr="008D1091">
                <w:rPr>
                  <w:rFonts w:ascii="Verdana" w:hAnsi="Verdana"/>
                  <w:color w:val="000000"/>
                  <w:sz w:val="10"/>
                  <w:szCs w:val="10"/>
                  <w:rPrChange w:id="17150" w:author="Hardik Malhotra" w:date="2021-09-30T21:31:00Z">
                    <w:rPr>
                      <w:rFonts w:ascii="Calibri" w:hAnsi="Calibri"/>
                      <w:color w:val="000000"/>
                    </w:rPr>
                  </w:rPrChange>
                </w:rPr>
                <w:t>Liquid</w:t>
              </w:r>
            </w:ins>
          </w:p>
        </w:tc>
        <w:tc>
          <w:tcPr>
            <w:tcW w:w="587" w:type="dxa"/>
            <w:tcBorders>
              <w:top w:val="nil"/>
              <w:left w:val="nil"/>
              <w:bottom w:val="single" w:sz="4" w:space="0" w:color="auto"/>
              <w:right w:val="single" w:sz="4" w:space="0" w:color="auto"/>
            </w:tcBorders>
            <w:shd w:val="clear" w:color="000000" w:fill="FFFFFF"/>
            <w:noWrap/>
            <w:vAlign w:val="bottom"/>
            <w:hideMark/>
          </w:tcPr>
          <w:p w14:paraId="3E4FAFA0" w14:textId="66EA5CAF" w:rsidR="0027490C" w:rsidRPr="005858C1" w:rsidRDefault="0027490C" w:rsidP="0027490C">
            <w:pPr>
              <w:spacing w:after="0" w:line="240" w:lineRule="auto"/>
              <w:jc w:val="center"/>
              <w:rPr>
                <w:ins w:id="17151" w:author="Hardik Malhotra" w:date="2021-09-30T21:31:00Z"/>
                <w:rFonts w:ascii="Verdana" w:eastAsia="Times New Roman" w:hAnsi="Verdana" w:cs="Times New Roman"/>
                <w:color w:val="000000"/>
                <w:sz w:val="10"/>
                <w:szCs w:val="10"/>
                <w:lang w:val="en-US"/>
              </w:rPr>
            </w:pPr>
            <w:ins w:id="17152" w:author="Hardik Malhotra" w:date="2021-09-30T21:37:00Z">
              <w:r w:rsidRPr="0027490C">
                <w:rPr>
                  <w:rFonts w:ascii="Verdana" w:hAnsi="Verdana" w:cs="Arial"/>
                  <w:color w:val="000000"/>
                  <w:sz w:val="10"/>
                  <w:szCs w:val="10"/>
                  <w:rPrChange w:id="17153" w:author="Hardik Malhotra" w:date="2021-09-30T21:37:00Z">
                    <w:rPr>
                      <w:rFonts w:ascii="Arial" w:hAnsi="Arial" w:cs="Arial"/>
                      <w:color w:val="000000"/>
                      <w:sz w:val="20"/>
                      <w:szCs w:val="20"/>
                    </w:rPr>
                  </w:rPrChange>
                </w:rPr>
                <w:t>1414</w:t>
              </w:r>
            </w:ins>
          </w:p>
        </w:tc>
        <w:tc>
          <w:tcPr>
            <w:tcW w:w="587" w:type="dxa"/>
            <w:tcBorders>
              <w:top w:val="nil"/>
              <w:left w:val="nil"/>
              <w:bottom w:val="single" w:sz="4" w:space="0" w:color="auto"/>
              <w:right w:val="single" w:sz="4" w:space="0" w:color="auto"/>
            </w:tcBorders>
            <w:shd w:val="clear" w:color="000000" w:fill="FFFFFF"/>
            <w:noWrap/>
            <w:vAlign w:val="bottom"/>
            <w:hideMark/>
          </w:tcPr>
          <w:p w14:paraId="12115D3A" w14:textId="3F229F41" w:rsidR="0027490C" w:rsidRPr="005858C1" w:rsidRDefault="0027490C" w:rsidP="0027490C">
            <w:pPr>
              <w:spacing w:after="0" w:line="240" w:lineRule="auto"/>
              <w:jc w:val="center"/>
              <w:rPr>
                <w:ins w:id="17154" w:author="Hardik Malhotra" w:date="2021-09-30T21:31:00Z"/>
                <w:rFonts w:ascii="Verdana" w:eastAsia="Times New Roman" w:hAnsi="Verdana" w:cs="Times New Roman"/>
                <w:color w:val="000000"/>
                <w:sz w:val="10"/>
                <w:szCs w:val="10"/>
                <w:lang w:val="en-US"/>
              </w:rPr>
            </w:pPr>
            <w:ins w:id="17155" w:author="Hardik Malhotra" w:date="2021-09-30T21:37:00Z">
              <w:r w:rsidRPr="0027490C">
                <w:rPr>
                  <w:rFonts w:ascii="Verdana" w:hAnsi="Verdana" w:cs="Arial"/>
                  <w:color w:val="000000"/>
                  <w:sz w:val="10"/>
                  <w:szCs w:val="10"/>
                  <w:rPrChange w:id="17156" w:author="Hardik Malhotra" w:date="2021-09-30T21:37:00Z">
                    <w:rPr>
                      <w:rFonts w:ascii="Arial" w:hAnsi="Arial" w:cs="Arial"/>
                      <w:color w:val="000000"/>
                      <w:sz w:val="20"/>
                      <w:szCs w:val="20"/>
                    </w:rPr>
                  </w:rPrChange>
                </w:rPr>
                <w:t>1493</w:t>
              </w:r>
            </w:ins>
          </w:p>
        </w:tc>
        <w:tc>
          <w:tcPr>
            <w:tcW w:w="587" w:type="dxa"/>
            <w:tcBorders>
              <w:top w:val="nil"/>
              <w:left w:val="nil"/>
              <w:bottom w:val="single" w:sz="4" w:space="0" w:color="auto"/>
              <w:right w:val="single" w:sz="4" w:space="0" w:color="auto"/>
            </w:tcBorders>
            <w:shd w:val="clear" w:color="000000" w:fill="FFFFFF"/>
            <w:noWrap/>
            <w:vAlign w:val="bottom"/>
            <w:hideMark/>
          </w:tcPr>
          <w:p w14:paraId="3F323437" w14:textId="0FF87E2F" w:rsidR="0027490C" w:rsidRPr="005858C1" w:rsidRDefault="0027490C" w:rsidP="0027490C">
            <w:pPr>
              <w:spacing w:after="0" w:line="240" w:lineRule="auto"/>
              <w:jc w:val="center"/>
              <w:rPr>
                <w:ins w:id="17157" w:author="Hardik Malhotra" w:date="2021-09-30T21:31:00Z"/>
                <w:rFonts w:ascii="Verdana" w:eastAsia="Times New Roman" w:hAnsi="Verdana" w:cs="Times New Roman"/>
                <w:color w:val="000000"/>
                <w:sz w:val="10"/>
                <w:szCs w:val="10"/>
                <w:lang w:val="en-US"/>
              </w:rPr>
            </w:pPr>
            <w:ins w:id="17158" w:author="Hardik Malhotra" w:date="2021-09-30T21:37:00Z">
              <w:r w:rsidRPr="0027490C">
                <w:rPr>
                  <w:rFonts w:ascii="Verdana" w:hAnsi="Verdana" w:cs="Arial"/>
                  <w:color w:val="000000"/>
                  <w:sz w:val="10"/>
                  <w:szCs w:val="10"/>
                  <w:rPrChange w:id="17159" w:author="Hardik Malhotra" w:date="2021-09-30T21:37:00Z">
                    <w:rPr>
                      <w:rFonts w:ascii="Arial" w:hAnsi="Arial" w:cs="Arial"/>
                      <w:color w:val="000000"/>
                      <w:sz w:val="20"/>
                      <w:szCs w:val="20"/>
                    </w:rPr>
                  </w:rPrChange>
                </w:rPr>
                <w:t>1602</w:t>
              </w:r>
            </w:ins>
          </w:p>
        </w:tc>
        <w:tc>
          <w:tcPr>
            <w:tcW w:w="586" w:type="dxa"/>
            <w:tcBorders>
              <w:top w:val="nil"/>
              <w:left w:val="nil"/>
              <w:bottom w:val="single" w:sz="4" w:space="0" w:color="auto"/>
              <w:right w:val="single" w:sz="4" w:space="0" w:color="auto"/>
            </w:tcBorders>
            <w:shd w:val="clear" w:color="000000" w:fill="FFFFFF"/>
            <w:noWrap/>
            <w:vAlign w:val="bottom"/>
            <w:hideMark/>
          </w:tcPr>
          <w:p w14:paraId="0409FA06" w14:textId="64601BD4" w:rsidR="0027490C" w:rsidRPr="005858C1" w:rsidRDefault="0027490C" w:rsidP="0027490C">
            <w:pPr>
              <w:spacing w:after="0" w:line="240" w:lineRule="auto"/>
              <w:jc w:val="center"/>
              <w:rPr>
                <w:ins w:id="17160" w:author="Hardik Malhotra" w:date="2021-09-30T21:31:00Z"/>
                <w:rFonts w:ascii="Verdana" w:eastAsia="Times New Roman" w:hAnsi="Verdana" w:cs="Times New Roman"/>
                <w:color w:val="000000"/>
                <w:sz w:val="10"/>
                <w:szCs w:val="10"/>
                <w:lang w:val="en-US"/>
              </w:rPr>
            </w:pPr>
            <w:ins w:id="17161" w:author="Hardik Malhotra" w:date="2021-09-30T21:37:00Z">
              <w:r w:rsidRPr="0027490C">
                <w:rPr>
                  <w:rFonts w:ascii="Verdana" w:hAnsi="Verdana" w:cs="Arial"/>
                  <w:color w:val="000000"/>
                  <w:sz w:val="10"/>
                  <w:szCs w:val="10"/>
                  <w:rPrChange w:id="17162" w:author="Hardik Malhotra" w:date="2021-09-30T21:37:00Z">
                    <w:rPr>
                      <w:rFonts w:ascii="Arial" w:hAnsi="Arial" w:cs="Arial"/>
                      <w:color w:val="000000"/>
                      <w:sz w:val="20"/>
                      <w:szCs w:val="20"/>
                    </w:rPr>
                  </w:rPrChange>
                </w:rPr>
                <w:t>1655</w:t>
              </w:r>
            </w:ins>
          </w:p>
        </w:tc>
        <w:tc>
          <w:tcPr>
            <w:tcW w:w="586" w:type="dxa"/>
            <w:tcBorders>
              <w:top w:val="nil"/>
              <w:left w:val="nil"/>
              <w:bottom w:val="single" w:sz="4" w:space="0" w:color="auto"/>
              <w:right w:val="single" w:sz="4" w:space="0" w:color="auto"/>
            </w:tcBorders>
            <w:shd w:val="clear" w:color="000000" w:fill="FFFFFF"/>
            <w:noWrap/>
            <w:vAlign w:val="bottom"/>
            <w:hideMark/>
          </w:tcPr>
          <w:p w14:paraId="0DC97C11" w14:textId="037A4DE1" w:rsidR="0027490C" w:rsidRPr="005858C1" w:rsidRDefault="0027490C" w:rsidP="0027490C">
            <w:pPr>
              <w:spacing w:after="0" w:line="240" w:lineRule="auto"/>
              <w:jc w:val="center"/>
              <w:rPr>
                <w:ins w:id="17163" w:author="Hardik Malhotra" w:date="2021-09-30T21:31:00Z"/>
                <w:rFonts w:ascii="Verdana" w:eastAsia="Times New Roman" w:hAnsi="Verdana" w:cs="Times New Roman"/>
                <w:color w:val="000000"/>
                <w:sz w:val="10"/>
                <w:szCs w:val="10"/>
                <w:lang w:val="en-US"/>
              </w:rPr>
            </w:pPr>
            <w:ins w:id="17164" w:author="Hardik Malhotra" w:date="2021-09-30T21:37:00Z">
              <w:r w:rsidRPr="0027490C">
                <w:rPr>
                  <w:rFonts w:ascii="Verdana" w:hAnsi="Verdana" w:cs="Arial"/>
                  <w:color w:val="000000"/>
                  <w:sz w:val="10"/>
                  <w:szCs w:val="10"/>
                  <w:rPrChange w:id="17165" w:author="Hardik Malhotra" w:date="2021-09-30T21:37:00Z">
                    <w:rPr>
                      <w:rFonts w:ascii="Arial" w:hAnsi="Arial" w:cs="Arial"/>
                      <w:color w:val="000000"/>
                      <w:sz w:val="20"/>
                      <w:szCs w:val="20"/>
                    </w:rPr>
                  </w:rPrChange>
                </w:rPr>
                <w:t>1748</w:t>
              </w:r>
            </w:ins>
          </w:p>
        </w:tc>
        <w:tc>
          <w:tcPr>
            <w:tcW w:w="586" w:type="dxa"/>
            <w:tcBorders>
              <w:top w:val="nil"/>
              <w:left w:val="nil"/>
              <w:bottom w:val="single" w:sz="4" w:space="0" w:color="auto"/>
              <w:right w:val="single" w:sz="4" w:space="0" w:color="auto"/>
            </w:tcBorders>
            <w:shd w:val="clear" w:color="000000" w:fill="FFFFFF"/>
            <w:noWrap/>
            <w:vAlign w:val="bottom"/>
            <w:hideMark/>
          </w:tcPr>
          <w:p w14:paraId="05A96162" w14:textId="58123F62" w:rsidR="0027490C" w:rsidRPr="005858C1" w:rsidRDefault="0027490C" w:rsidP="0027490C">
            <w:pPr>
              <w:spacing w:after="0" w:line="240" w:lineRule="auto"/>
              <w:jc w:val="center"/>
              <w:rPr>
                <w:ins w:id="17166" w:author="Hardik Malhotra" w:date="2021-09-30T21:31:00Z"/>
                <w:rFonts w:ascii="Verdana" w:eastAsia="Times New Roman" w:hAnsi="Verdana" w:cs="Times New Roman"/>
                <w:color w:val="000000"/>
                <w:sz w:val="10"/>
                <w:szCs w:val="10"/>
                <w:lang w:val="en-US"/>
              </w:rPr>
            </w:pPr>
            <w:ins w:id="17167" w:author="Hardik Malhotra" w:date="2021-09-30T21:37:00Z">
              <w:r w:rsidRPr="0027490C">
                <w:rPr>
                  <w:rFonts w:ascii="Verdana" w:hAnsi="Verdana" w:cs="Arial"/>
                  <w:color w:val="000000"/>
                  <w:sz w:val="10"/>
                  <w:szCs w:val="10"/>
                  <w:rPrChange w:id="17168" w:author="Hardik Malhotra" w:date="2021-09-30T21:37:00Z">
                    <w:rPr>
                      <w:rFonts w:ascii="Arial" w:hAnsi="Arial" w:cs="Arial"/>
                      <w:color w:val="000000"/>
                      <w:sz w:val="20"/>
                      <w:szCs w:val="20"/>
                    </w:rPr>
                  </w:rPrChange>
                </w:rPr>
                <w:t>1695</w:t>
              </w:r>
            </w:ins>
          </w:p>
        </w:tc>
        <w:tc>
          <w:tcPr>
            <w:tcW w:w="586" w:type="dxa"/>
            <w:tcBorders>
              <w:top w:val="nil"/>
              <w:left w:val="nil"/>
              <w:bottom w:val="single" w:sz="4" w:space="0" w:color="auto"/>
              <w:right w:val="single" w:sz="4" w:space="0" w:color="auto"/>
            </w:tcBorders>
            <w:shd w:val="clear" w:color="000000" w:fill="FFFFFF"/>
            <w:noWrap/>
            <w:vAlign w:val="bottom"/>
            <w:hideMark/>
          </w:tcPr>
          <w:p w14:paraId="4E09B1D6" w14:textId="2CD77F5E" w:rsidR="0027490C" w:rsidRPr="005858C1" w:rsidRDefault="0027490C" w:rsidP="0027490C">
            <w:pPr>
              <w:spacing w:after="0" w:line="240" w:lineRule="auto"/>
              <w:jc w:val="center"/>
              <w:rPr>
                <w:ins w:id="17169" w:author="Hardik Malhotra" w:date="2021-09-30T21:31:00Z"/>
                <w:rFonts w:ascii="Verdana" w:eastAsia="Times New Roman" w:hAnsi="Verdana" w:cs="Times New Roman"/>
                <w:color w:val="000000"/>
                <w:sz w:val="10"/>
                <w:szCs w:val="10"/>
                <w:lang w:val="en-US"/>
              </w:rPr>
            </w:pPr>
            <w:ins w:id="17170" w:author="Hardik Malhotra" w:date="2021-09-30T21:37:00Z">
              <w:r w:rsidRPr="0027490C">
                <w:rPr>
                  <w:rFonts w:ascii="Verdana" w:hAnsi="Verdana" w:cs="Arial"/>
                  <w:color w:val="000000"/>
                  <w:sz w:val="10"/>
                  <w:szCs w:val="10"/>
                  <w:rPrChange w:id="17171" w:author="Hardik Malhotra" w:date="2021-09-30T21:37:00Z">
                    <w:rPr>
                      <w:rFonts w:ascii="Arial" w:hAnsi="Arial" w:cs="Arial"/>
                      <w:color w:val="000000"/>
                      <w:sz w:val="20"/>
                      <w:szCs w:val="20"/>
                    </w:rPr>
                  </w:rPrChange>
                </w:rPr>
                <w:t>1833</w:t>
              </w:r>
            </w:ins>
          </w:p>
        </w:tc>
        <w:tc>
          <w:tcPr>
            <w:tcW w:w="586" w:type="dxa"/>
            <w:tcBorders>
              <w:top w:val="nil"/>
              <w:left w:val="nil"/>
              <w:bottom w:val="single" w:sz="4" w:space="0" w:color="auto"/>
              <w:right w:val="single" w:sz="4" w:space="0" w:color="auto"/>
            </w:tcBorders>
            <w:shd w:val="clear" w:color="000000" w:fill="FFFFFF"/>
            <w:noWrap/>
            <w:vAlign w:val="bottom"/>
            <w:hideMark/>
          </w:tcPr>
          <w:p w14:paraId="64F83249" w14:textId="0023BFD7" w:rsidR="0027490C" w:rsidRPr="005858C1" w:rsidRDefault="0027490C" w:rsidP="0027490C">
            <w:pPr>
              <w:spacing w:after="0" w:line="240" w:lineRule="auto"/>
              <w:jc w:val="center"/>
              <w:rPr>
                <w:ins w:id="17172" w:author="Hardik Malhotra" w:date="2021-09-30T21:31:00Z"/>
                <w:rFonts w:ascii="Verdana" w:eastAsia="Times New Roman" w:hAnsi="Verdana" w:cs="Times New Roman"/>
                <w:color w:val="000000"/>
                <w:sz w:val="10"/>
                <w:szCs w:val="10"/>
                <w:lang w:val="en-US"/>
              </w:rPr>
            </w:pPr>
            <w:ins w:id="17173" w:author="Hardik Malhotra" w:date="2021-09-30T21:37:00Z">
              <w:r w:rsidRPr="0027490C">
                <w:rPr>
                  <w:rFonts w:ascii="Verdana" w:hAnsi="Verdana" w:cs="Arial"/>
                  <w:color w:val="000000"/>
                  <w:sz w:val="10"/>
                  <w:szCs w:val="10"/>
                  <w:rPrChange w:id="17174" w:author="Hardik Malhotra" w:date="2021-09-30T21:37:00Z">
                    <w:rPr>
                      <w:rFonts w:ascii="Arial" w:hAnsi="Arial" w:cs="Arial"/>
                      <w:color w:val="000000"/>
                      <w:sz w:val="20"/>
                      <w:szCs w:val="20"/>
                    </w:rPr>
                  </w:rPrChange>
                </w:rPr>
                <w:t>1952</w:t>
              </w:r>
            </w:ins>
          </w:p>
        </w:tc>
        <w:tc>
          <w:tcPr>
            <w:tcW w:w="586" w:type="dxa"/>
            <w:tcBorders>
              <w:top w:val="nil"/>
              <w:left w:val="nil"/>
              <w:bottom w:val="single" w:sz="4" w:space="0" w:color="auto"/>
              <w:right w:val="single" w:sz="4" w:space="0" w:color="auto"/>
            </w:tcBorders>
            <w:shd w:val="clear" w:color="000000" w:fill="FFFFFF"/>
            <w:noWrap/>
            <w:vAlign w:val="bottom"/>
            <w:hideMark/>
          </w:tcPr>
          <w:p w14:paraId="20AE08AB" w14:textId="253CA962" w:rsidR="0027490C" w:rsidRPr="005858C1" w:rsidRDefault="0027490C" w:rsidP="0027490C">
            <w:pPr>
              <w:spacing w:after="0" w:line="240" w:lineRule="auto"/>
              <w:jc w:val="center"/>
              <w:rPr>
                <w:ins w:id="17175" w:author="Hardik Malhotra" w:date="2021-09-30T21:31:00Z"/>
                <w:rFonts w:ascii="Verdana" w:eastAsia="Times New Roman" w:hAnsi="Verdana" w:cs="Times New Roman"/>
                <w:color w:val="000000"/>
                <w:sz w:val="10"/>
                <w:szCs w:val="10"/>
                <w:lang w:val="en-US"/>
              </w:rPr>
            </w:pPr>
            <w:ins w:id="17176" w:author="Hardik Malhotra" w:date="2021-09-30T21:37:00Z">
              <w:r w:rsidRPr="0027490C">
                <w:rPr>
                  <w:rFonts w:ascii="Verdana" w:hAnsi="Verdana" w:cs="Arial"/>
                  <w:color w:val="000000"/>
                  <w:sz w:val="10"/>
                  <w:szCs w:val="10"/>
                  <w:rPrChange w:id="17177" w:author="Hardik Malhotra" w:date="2021-09-30T21:37:00Z">
                    <w:rPr>
                      <w:rFonts w:ascii="Arial" w:hAnsi="Arial" w:cs="Arial"/>
                      <w:color w:val="000000"/>
                      <w:sz w:val="20"/>
                      <w:szCs w:val="20"/>
                    </w:rPr>
                  </w:rPrChange>
                </w:rPr>
                <w:t>2071</w:t>
              </w:r>
            </w:ins>
          </w:p>
        </w:tc>
        <w:tc>
          <w:tcPr>
            <w:tcW w:w="586" w:type="dxa"/>
            <w:tcBorders>
              <w:top w:val="nil"/>
              <w:left w:val="nil"/>
              <w:bottom w:val="single" w:sz="4" w:space="0" w:color="auto"/>
              <w:right w:val="single" w:sz="4" w:space="0" w:color="auto"/>
            </w:tcBorders>
            <w:shd w:val="clear" w:color="000000" w:fill="FFFFFF"/>
            <w:noWrap/>
            <w:vAlign w:val="bottom"/>
            <w:hideMark/>
          </w:tcPr>
          <w:p w14:paraId="4F8F3C0C" w14:textId="24CF0E43" w:rsidR="0027490C" w:rsidRPr="005858C1" w:rsidRDefault="0027490C" w:rsidP="0027490C">
            <w:pPr>
              <w:spacing w:after="0" w:line="240" w:lineRule="auto"/>
              <w:jc w:val="center"/>
              <w:rPr>
                <w:ins w:id="17178" w:author="Hardik Malhotra" w:date="2021-09-30T21:31:00Z"/>
                <w:rFonts w:ascii="Verdana" w:eastAsia="Times New Roman" w:hAnsi="Verdana" w:cs="Times New Roman"/>
                <w:color w:val="000000"/>
                <w:sz w:val="10"/>
                <w:szCs w:val="10"/>
                <w:lang w:val="en-US"/>
              </w:rPr>
            </w:pPr>
            <w:ins w:id="17179" w:author="Hardik Malhotra" w:date="2021-09-30T21:37:00Z">
              <w:r w:rsidRPr="0027490C">
                <w:rPr>
                  <w:rFonts w:ascii="Verdana" w:hAnsi="Verdana" w:cs="Arial"/>
                  <w:color w:val="000000"/>
                  <w:sz w:val="10"/>
                  <w:szCs w:val="10"/>
                  <w:rPrChange w:id="17180" w:author="Hardik Malhotra" w:date="2021-09-30T21:37:00Z">
                    <w:rPr>
                      <w:rFonts w:ascii="Arial" w:hAnsi="Arial" w:cs="Arial"/>
                      <w:color w:val="000000"/>
                      <w:sz w:val="20"/>
                      <w:szCs w:val="20"/>
                    </w:rPr>
                  </w:rPrChange>
                </w:rPr>
                <w:t>2194</w:t>
              </w:r>
            </w:ins>
          </w:p>
        </w:tc>
        <w:tc>
          <w:tcPr>
            <w:tcW w:w="586" w:type="dxa"/>
            <w:tcBorders>
              <w:top w:val="nil"/>
              <w:left w:val="nil"/>
              <w:bottom w:val="single" w:sz="4" w:space="0" w:color="auto"/>
              <w:right w:val="single" w:sz="4" w:space="0" w:color="auto"/>
            </w:tcBorders>
            <w:shd w:val="clear" w:color="000000" w:fill="FFFFFF"/>
            <w:noWrap/>
            <w:vAlign w:val="bottom"/>
            <w:hideMark/>
          </w:tcPr>
          <w:p w14:paraId="44FF6D7A" w14:textId="0B7E26E8" w:rsidR="0027490C" w:rsidRPr="005858C1" w:rsidRDefault="0027490C" w:rsidP="0027490C">
            <w:pPr>
              <w:spacing w:after="0" w:line="240" w:lineRule="auto"/>
              <w:jc w:val="center"/>
              <w:rPr>
                <w:ins w:id="17181" w:author="Hardik Malhotra" w:date="2021-09-30T21:31:00Z"/>
                <w:rFonts w:ascii="Verdana" w:eastAsia="Times New Roman" w:hAnsi="Verdana" w:cs="Times New Roman"/>
                <w:color w:val="000000"/>
                <w:sz w:val="10"/>
                <w:szCs w:val="10"/>
                <w:lang w:val="en-US"/>
              </w:rPr>
            </w:pPr>
            <w:ins w:id="17182" w:author="Hardik Malhotra" w:date="2021-09-30T21:37:00Z">
              <w:r w:rsidRPr="0027490C">
                <w:rPr>
                  <w:rFonts w:ascii="Verdana" w:hAnsi="Verdana" w:cs="Arial"/>
                  <w:color w:val="000000"/>
                  <w:sz w:val="10"/>
                  <w:szCs w:val="10"/>
                  <w:rPrChange w:id="17183" w:author="Hardik Malhotra" w:date="2021-09-30T21:37:00Z">
                    <w:rPr>
                      <w:rFonts w:ascii="Arial" w:hAnsi="Arial" w:cs="Arial"/>
                      <w:color w:val="000000"/>
                      <w:sz w:val="20"/>
                      <w:szCs w:val="20"/>
                    </w:rPr>
                  </w:rPrChange>
                </w:rPr>
                <w:t>2315</w:t>
              </w:r>
            </w:ins>
          </w:p>
        </w:tc>
        <w:tc>
          <w:tcPr>
            <w:tcW w:w="586" w:type="dxa"/>
            <w:tcBorders>
              <w:top w:val="nil"/>
              <w:left w:val="nil"/>
              <w:bottom w:val="single" w:sz="4" w:space="0" w:color="auto"/>
              <w:right w:val="single" w:sz="4" w:space="0" w:color="auto"/>
            </w:tcBorders>
            <w:shd w:val="clear" w:color="000000" w:fill="FFFFFF"/>
            <w:noWrap/>
            <w:vAlign w:val="bottom"/>
            <w:hideMark/>
          </w:tcPr>
          <w:p w14:paraId="1617C859" w14:textId="0B201EA6" w:rsidR="0027490C" w:rsidRPr="005858C1" w:rsidRDefault="0027490C" w:rsidP="0027490C">
            <w:pPr>
              <w:spacing w:after="0" w:line="240" w:lineRule="auto"/>
              <w:jc w:val="center"/>
              <w:rPr>
                <w:ins w:id="17184" w:author="Hardik Malhotra" w:date="2021-09-30T21:31:00Z"/>
                <w:rFonts w:ascii="Verdana" w:eastAsia="Times New Roman" w:hAnsi="Verdana" w:cs="Times New Roman"/>
                <w:color w:val="000000"/>
                <w:sz w:val="10"/>
                <w:szCs w:val="10"/>
                <w:lang w:val="en-US"/>
              </w:rPr>
            </w:pPr>
            <w:ins w:id="17185" w:author="Hardik Malhotra" w:date="2021-09-30T21:37:00Z">
              <w:r w:rsidRPr="0027490C">
                <w:rPr>
                  <w:rFonts w:ascii="Verdana" w:hAnsi="Verdana" w:cs="Arial"/>
                  <w:color w:val="000000"/>
                  <w:sz w:val="10"/>
                  <w:szCs w:val="10"/>
                  <w:rPrChange w:id="17186" w:author="Hardik Malhotra" w:date="2021-09-30T21:37:00Z">
                    <w:rPr>
                      <w:rFonts w:ascii="Arial" w:hAnsi="Arial" w:cs="Arial"/>
                      <w:color w:val="000000"/>
                      <w:sz w:val="20"/>
                      <w:szCs w:val="20"/>
                    </w:rPr>
                  </w:rPrChange>
                </w:rPr>
                <w:t>2430</w:t>
              </w:r>
            </w:ins>
          </w:p>
        </w:tc>
        <w:tc>
          <w:tcPr>
            <w:tcW w:w="586" w:type="dxa"/>
            <w:tcBorders>
              <w:top w:val="nil"/>
              <w:left w:val="nil"/>
              <w:bottom w:val="single" w:sz="4" w:space="0" w:color="auto"/>
              <w:right w:val="single" w:sz="4" w:space="0" w:color="auto"/>
            </w:tcBorders>
            <w:shd w:val="clear" w:color="000000" w:fill="FFFFFF"/>
            <w:noWrap/>
            <w:vAlign w:val="bottom"/>
            <w:hideMark/>
          </w:tcPr>
          <w:p w14:paraId="296DCECF" w14:textId="61B5B72C" w:rsidR="0027490C" w:rsidRPr="005858C1" w:rsidRDefault="0027490C" w:rsidP="0027490C">
            <w:pPr>
              <w:spacing w:after="0" w:line="240" w:lineRule="auto"/>
              <w:jc w:val="center"/>
              <w:rPr>
                <w:ins w:id="17187" w:author="Hardik Malhotra" w:date="2021-09-30T21:31:00Z"/>
                <w:rFonts w:ascii="Verdana" w:eastAsia="Times New Roman" w:hAnsi="Verdana" w:cs="Times New Roman"/>
                <w:color w:val="000000"/>
                <w:sz w:val="10"/>
                <w:szCs w:val="10"/>
                <w:lang w:val="en-US"/>
              </w:rPr>
            </w:pPr>
            <w:ins w:id="17188" w:author="Hardik Malhotra" w:date="2021-09-30T21:37:00Z">
              <w:r w:rsidRPr="0027490C">
                <w:rPr>
                  <w:rFonts w:ascii="Verdana" w:hAnsi="Verdana" w:cs="Arial"/>
                  <w:color w:val="000000"/>
                  <w:sz w:val="10"/>
                  <w:szCs w:val="10"/>
                  <w:rPrChange w:id="17189" w:author="Hardik Malhotra" w:date="2021-09-30T21:37:00Z">
                    <w:rPr>
                      <w:rFonts w:ascii="Arial" w:hAnsi="Arial" w:cs="Arial"/>
                      <w:color w:val="000000"/>
                      <w:sz w:val="20"/>
                      <w:szCs w:val="20"/>
                    </w:rPr>
                  </w:rPrChange>
                </w:rPr>
                <w:t>2548</w:t>
              </w:r>
            </w:ins>
          </w:p>
        </w:tc>
        <w:tc>
          <w:tcPr>
            <w:tcW w:w="586" w:type="dxa"/>
            <w:tcBorders>
              <w:top w:val="nil"/>
              <w:left w:val="nil"/>
              <w:bottom w:val="single" w:sz="4" w:space="0" w:color="auto"/>
              <w:right w:val="single" w:sz="4" w:space="0" w:color="auto"/>
            </w:tcBorders>
            <w:shd w:val="clear" w:color="000000" w:fill="FFFFFF"/>
            <w:noWrap/>
            <w:vAlign w:val="bottom"/>
            <w:hideMark/>
          </w:tcPr>
          <w:p w14:paraId="74A391D2" w14:textId="3D06899C" w:rsidR="0027490C" w:rsidRPr="005858C1" w:rsidRDefault="0027490C" w:rsidP="0027490C">
            <w:pPr>
              <w:spacing w:after="0" w:line="240" w:lineRule="auto"/>
              <w:jc w:val="center"/>
              <w:rPr>
                <w:ins w:id="17190" w:author="Hardik Malhotra" w:date="2021-09-30T21:31:00Z"/>
                <w:rFonts w:ascii="Verdana" w:eastAsia="Times New Roman" w:hAnsi="Verdana" w:cs="Times New Roman"/>
                <w:color w:val="000000"/>
                <w:sz w:val="10"/>
                <w:szCs w:val="10"/>
                <w:lang w:val="en-US"/>
              </w:rPr>
            </w:pPr>
            <w:ins w:id="17191" w:author="Hardik Malhotra" w:date="2021-09-30T21:37:00Z">
              <w:r w:rsidRPr="0027490C">
                <w:rPr>
                  <w:rFonts w:ascii="Verdana" w:hAnsi="Verdana" w:cs="Arial"/>
                  <w:color w:val="000000"/>
                  <w:sz w:val="10"/>
                  <w:szCs w:val="10"/>
                  <w:rPrChange w:id="17192" w:author="Hardik Malhotra" w:date="2021-09-30T21:37:00Z">
                    <w:rPr>
                      <w:rFonts w:ascii="Arial" w:hAnsi="Arial" w:cs="Arial"/>
                      <w:color w:val="000000"/>
                      <w:sz w:val="20"/>
                      <w:szCs w:val="20"/>
                    </w:rPr>
                  </w:rPrChange>
                </w:rPr>
                <w:t>2666</w:t>
              </w:r>
            </w:ins>
          </w:p>
        </w:tc>
        <w:tc>
          <w:tcPr>
            <w:tcW w:w="586" w:type="dxa"/>
            <w:tcBorders>
              <w:top w:val="nil"/>
              <w:left w:val="nil"/>
              <w:bottom w:val="single" w:sz="4" w:space="0" w:color="auto"/>
              <w:right w:val="single" w:sz="4" w:space="0" w:color="auto"/>
            </w:tcBorders>
            <w:shd w:val="clear" w:color="000000" w:fill="FFFFFF"/>
            <w:noWrap/>
            <w:vAlign w:val="bottom"/>
            <w:hideMark/>
          </w:tcPr>
          <w:p w14:paraId="421E0F17" w14:textId="4AA247FB" w:rsidR="0027490C" w:rsidRPr="005858C1" w:rsidRDefault="0027490C" w:rsidP="0027490C">
            <w:pPr>
              <w:spacing w:after="0" w:line="240" w:lineRule="auto"/>
              <w:jc w:val="center"/>
              <w:rPr>
                <w:ins w:id="17193" w:author="Hardik Malhotra" w:date="2021-09-30T21:31:00Z"/>
                <w:rFonts w:ascii="Verdana" w:eastAsia="Times New Roman" w:hAnsi="Verdana" w:cs="Times New Roman"/>
                <w:color w:val="000000"/>
                <w:sz w:val="10"/>
                <w:szCs w:val="10"/>
                <w:lang w:val="en-US"/>
              </w:rPr>
            </w:pPr>
            <w:ins w:id="17194" w:author="Hardik Malhotra" w:date="2021-09-30T21:37:00Z">
              <w:r w:rsidRPr="0027490C">
                <w:rPr>
                  <w:rFonts w:ascii="Verdana" w:hAnsi="Verdana" w:cs="Arial"/>
                  <w:color w:val="000000"/>
                  <w:sz w:val="10"/>
                  <w:szCs w:val="10"/>
                  <w:rPrChange w:id="17195" w:author="Hardik Malhotra" w:date="2021-09-30T21:37:00Z">
                    <w:rPr>
                      <w:rFonts w:ascii="Arial" w:hAnsi="Arial" w:cs="Arial"/>
                      <w:color w:val="000000"/>
                      <w:sz w:val="20"/>
                      <w:szCs w:val="20"/>
                    </w:rPr>
                  </w:rPrChange>
                </w:rPr>
                <w:t>2787</w:t>
              </w:r>
            </w:ins>
          </w:p>
        </w:tc>
        <w:tc>
          <w:tcPr>
            <w:tcW w:w="586" w:type="dxa"/>
            <w:tcBorders>
              <w:top w:val="nil"/>
              <w:left w:val="nil"/>
              <w:bottom w:val="single" w:sz="4" w:space="0" w:color="auto"/>
              <w:right w:val="single" w:sz="4" w:space="0" w:color="auto"/>
            </w:tcBorders>
            <w:shd w:val="clear" w:color="000000" w:fill="FFFFFF"/>
            <w:noWrap/>
            <w:vAlign w:val="bottom"/>
            <w:hideMark/>
          </w:tcPr>
          <w:p w14:paraId="1635AB1E" w14:textId="592FA561" w:rsidR="0027490C" w:rsidRPr="005858C1" w:rsidRDefault="0027490C" w:rsidP="0027490C">
            <w:pPr>
              <w:spacing w:after="0" w:line="240" w:lineRule="auto"/>
              <w:jc w:val="center"/>
              <w:rPr>
                <w:ins w:id="17196" w:author="Hardik Malhotra" w:date="2021-09-30T21:31:00Z"/>
                <w:rFonts w:ascii="Verdana" w:eastAsia="Times New Roman" w:hAnsi="Verdana" w:cs="Times New Roman"/>
                <w:color w:val="000000"/>
                <w:sz w:val="10"/>
                <w:szCs w:val="10"/>
                <w:lang w:val="en-US"/>
              </w:rPr>
            </w:pPr>
            <w:ins w:id="17197" w:author="Hardik Malhotra" w:date="2021-09-30T21:37:00Z">
              <w:r w:rsidRPr="0027490C">
                <w:rPr>
                  <w:rFonts w:ascii="Verdana" w:hAnsi="Verdana" w:cs="Arial"/>
                  <w:color w:val="000000"/>
                  <w:sz w:val="10"/>
                  <w:szCs w:val="10"/>
                  <w:rPrChange w:id="17198" w:author="Hardik Malhotra" w:date="2021-09-30T21:37:00Z">
                    <w:rPr>
                      <w:rFonts w:ascii="Arial" w:hAnsi="Arial" w:cs="Arial"/>
                      <w:color w:val="000000"/>
                      <w:sz w:val="20"/>
                      <w:szCs w:val="20"/>
                    </w:rPr>
                  </w:rPrChange>
                </w:rPr>
                <w:t>2911</w:t>
              </w:r>
            </w:ins>
          </w:p>
        </w:tc>
      </w:tr>
      <w:tr w:rsidR="0027490C" w:rsidRPr="00257590" w14:paraId="60C6EB25" w14:textId="77777777" w:rsidTr="0027490C">
        <w:trPr>
          <w:trHeight w:val="334"/>
          <w:ins w:id="17199" w:author="Hardik Malhotra" w:date="2021-09-30T21:31:00Z"/>
        </w:trPr>
        <w:tc>
          <w:tcPr>
            <w:tcW w:w="966" w:type="dxa"/>
            <w:tcBorders>
              <w:top w:val="nil"/>
              <w:left w:val="single" w:sz="4" w:space="0" w:color="auto"/>
              <w:bottom w:val="single" w:sz="4" w:space="0" w:color="auto"/>
              <w:right w:val="single" w:sz="4" w:space="0" w:color="auto"/>
            </w:tcBorders>
            <w:shd w:val="clear" w:color="000000" w:fill="FFFFFF"/>
            <w:noWrap/>
            <w:vAlign w:val="bottom"/>
            <w:hideMark/>
          </w:tcPr>
          <w:p w14:paraId="22C6BA70" w14:textId="54954256" w:rsidR="0027490C" w:rsidRPr="005858C1" w:rsidRDefault="0027490C" w:rsidP="0027490C">
            <w:pPr>
              <w:spacing w:after="0" w:line="240" w:lineRule="auto"/>
              <w:rPr>
                <w:ins w:id="17200" w:author="Hardik Malhotra" w:date="2021-09-30T21:31:00Z"/>
                <w:rFonts w:ascii="Verdana" w:eastAsia="Times New Roman" w:hAnsi="Verdana" w:cs="Times New Roman"/>
                <w:color w:val="000000"/>
                <w:sz w:val="10"/>
                <w:szCs w:val="10"/>
                <w:lang w:val="en-US"/>
              </w:rPr>
            </w:pPr>
            <w:ins w:id="17201" w:author="Hardik Malhotra" w:date="2021-09-30T21:31:00Z">
              <w:r w:rsidRPr="008D1091">
                <w:rPr>
                  <w:rFonts w:ascii="Verdana" w:hAnsi="Verdana"/>
                  <w:color w:val="000000"/>
                  <w:sz w:val="10"/>
                  <w:szCs w:val="10"/>
                  <w:rPrChange w:id="17202" w:author="Hardik Malhotra" w:date="2021-09-30T21:31:00Z">
                    <w:rPr>
                      <w:rFonts w:ascii="Calibri" w:hAnsi="Calibri"/>
                      <w:color w:val="000000"/>
                    </w:rPr>
                  </w:rPrChange>
                </w:rPr>
                <w:t>Semi-Solid</w:t>
              </w:r>
            </w:ins>
          </w:p>
        </w:tc>
        <w:tc>
          <w:tcPr>
            <w:tcW w:w="587" w:type="dxa"/>
            <w:tcBorders>
              <w:top w:val="nil"/>
              <w:left w:val="nil"/>
              <w:bottom w:val="single" w:sz="4" w:space="0" w:color="auto"/>
              <w:right w:val="single" w:sz="4" w:space="0" w:color="auto"/>
            </w:tcBorders>
            <w:shd w:val="clear" w:color="000000" w:fill="FFFFFF"/>
            <w:noWrap/>
            <w:vAlign w:val="bottom"/>
            <w:hideMark/>
          </w:tcPr>
          <w:p w14:paraId="3CEB113C" w14:textId="5421E719" w:rsidR="0027490C" w:rsidRPr="005858C1" w:rsidRDefault="0027490C" w:rsidP="0027490C">
            <w:pPr>
              <w:spacing w:after="0" w:line="240" w:lineRule="auto"/>
              <w:jc w:val="center"/>
              <w:rPr>
                <w:ins w:id="17203" w:author="Hardik Malhotra" w:date="2021-09-30T21:31:00Z"/>
                <w:rFonts w:ascii="Verdana" w:eastAsia="Times New Roman" w:hAnsi="Verdana" w:cs="Times New Roman"/>
                <w:color w:val="000000"/>
                <w:sz w:val="10"/>
                <w:szCs w:val="10"/>
                <w:lang w:val="en-US"/>
              </w:rPr>
            </w:pPr>
            <w:ins w:id="17204" w:author="Hardik Malhotra" w:date="2021-09-30T21:37:00Z">
              <w:r w:rsidRPr="0027490C">
                <w:rPr>
                  <w:rFonts w:ascii="Verdana" w:hAnsi="Verdana" w:cs="Arial"/>
                  <w:color w:val="000000"/>
                  <w:sz w:val="10"/>
                  <w:szCs w:val="10"/>
                  <w:rPrChange w:id="17205" w:author="Hardik Malhotra" w:date="2021-09-30T21:37:00Z">
                    <w:rPr>
                      <w:rFonts w:ascii="Arial" w:hAnsi="Arial" w:cs="Arial"/>
                      <w:color w:val="000000"/>
                      <w:sz w:val="20"/>
                      <w:szCs w:val="20"/>
                    </w:rPr>
                  </w:rPrChange>
                </w:rPr>
                <w:t>250</w:t>
              </w:r>
            </w:ins>
          </w:p>
        </w:tc>
        <w:tc>
          <w:tcPr>
            <w:tcW w:w="587" w:type="dxa"/>
            <w:tcBorders>
              <w:top w:val="nil"/>
              <w:left w:val="nil"/>
              <w:bottom w:val="single" w:sz="4" w:space="0" w:color="auto"/>
              <w:right w:val="single" w:sz="4" w:space="0" w:color="auto"/>
            </w:tcBorders>
            <w:shd w:val="clear" w:color="000000" w:fill="FFFFFF"/>
            <w:noWrap/>
            <w:vAlign w:val="bottom"/>
            <w:hideMark/>
          </w:tcPr>
          <w:p w14:paraId="21010DA1" w14:textId="58C805B0" w:rsidR="0027490C" w:rsidRPr="005858C1" w:rsidRDefault="0027490C" w:rsidP="0027490C">
            <w:pPr>
              <w:spacing w:after="0" w:line="240" w:lineRule="auto"/>
              <w:jc w:val="center"/>
              <w:rPr>
                <w:ins w:id="17206" w:author="Hardik Malhotra" w:date="2021-09-30T21:31:00Z"/>
                <w:rFonts w:ascii="Verdana" w:eastAsia="Times New Roman" w:hAnsi="Verdana" w:cs="Times New Roman"/>
                <w:color w:val="000000"/>
                <w:sz w:val="10"/>
                <w:szCs w:val="10"/>
                <w:lang w:val="en-US"/>
              </w:rPr>
            </w:pPr>
            <w:ins w:id="17207" w:author="Hardik Malhotra" w:date="2021-09-30T21:37:00Z">
              <w:r w:rsidRPr="0027490C">
                <w:rPr>
                  <w:rFonts w:ascii="Verdana" w:hAnsi="Verdana" w:cs="Arial"/>
                  <w:color w:val="000000"/>
                  <w:sz w:val="10"/>
                  <w:szCs w:val="10"/>
                  <w:rPrChange w:id="17208" w:author="Hardik Malhotra" w:date="2021-09-30T21:37:00Z">
                    <w:rPr>
                      <w:rFonts w:ascii="Arial" w:hAnsi="Arial" w:cs="Arial"/>
                      <w:color w:val="000000"/>
                      <w:sz w:val="20"/>
                      <w:szCs w:val="20"/>
                    </w:rPr>
                  </w:rPrChange>
                </w:rPr>
                <w:t>261</w:t>
              </w:r>
            </w:ins>
          </w:p>
        </w:tc>
        <w:tc>
          <w:tcPr>
            <w:tcW w:w="587" w:type="dxa"/>
            <w:tcBorders>
              <w:top w:val="nil"/>
              <w:left w:val="nil"/>
              <w:bottom w:val="single" w:sz="4" w:space="0" w:color="auto"/>
              <w:right w:val="single" w:sz="4" w:space="0" w:color="auto"/>
            </w:tcBorders>
            <w:shd w:val="clear" w:color="000000" w:fill="FFFFFF"/>
            <w:noWrap/>
            <w:vAlign w:val="bottom"/>
            <w:hideMark/>
          </w:tcPr>
          <w:p w14:paraId="4074A35E" w14:textId="65867282" w:rsidR="0027490C" w:rsidRPr="005858C1" w:rsidRDefault="0027490C" w:rsidP="0027490C">
            <w:pPr>
              <w:spacing w:after="0" w:line="240" w:lineRule="auto"/>
              <w:jc w:val="center"/>
              <w:rPr>
                <w:ins w:id="17209" w:author="Hardik Malhotra" w:date="2021-09-30T21:31:00Z"/>
                <w:rFonts w:ascii="Verdana" w:eastAsia="Times New Roman" w:hAnsi="Verdana" w:cs="Times New Roman"/>
                <w:color w:val="000000"/>
                <w:sz w:val="10"/>
                <w:szCs w:val="10"/>
                <w:lang w:val="en-US"/>
              </w:rPr>
            </w:pPr>
            <w:ins w:id="17210" w:author="Hardik Malhotra" w:date="2021-09-30T21:37:00Z">
              <w:r w:rsidRPr="0027490C">
                <w:rPr>
                  <w:rFonts w:ascii="Verdana" w:hAnsi="Verdana" w:cs="Arial"/>
                  <w:color w:val="000000"/>
                  <w:sz w:val="10"/>
                  <w:szCs w:val="10"/>
                  <w:rPrChange w:id="17211" w:author="Hardik Malhotra" w:date="2021-09-30T21:37:00Z">
                    <w:rPr>
                      <w:rFonts w:ascii="Arial" w:hAnsi="Arial" w:cs="Arial"/>
                      <w:color w:val="000000"/>
                      <w:sz w:val="20"/>
                      <w:szCs w:val="20"/>
                    </w:rPr>
                  </w:rPrChange>
                </w:rPr>
                <w:t>275</w:t>
              </w:r>
            </w:ins>
          </w:p>
        </w:tc>
        <w:tc>
          <w:tcPr>
            <w:tcW w:w="586" w:type="dxa"/>
            <w:tcBorders>
              <w:top w:val="nil"/>
              <w:left w:val="nil"/>
              <w:bottom w:val="single" w:sz="4" w:space="0" w:color="auto"/>
              <w:right w:val="single" w:sz="4" w:space="0" w:color="auto"/>
            </w:tcBorders>
            <w:shd w:val="clear" w:color="000000" w:fill="FFFFFF"/>
            <w:noWrap/>
            <w:vAlign w:val="bottom"/>
            <w:hideMark/>
          </w:tcPr>
          <w:p w14:paraId="55AC2ABC" w14:textId="4B7E85D1" w:rsidR="0027490C" w:rsidRPr="005858C1" w:rsidRDefault="0027490C" w:rsidP="0027490C">
            <w:pPr>
              <w:spacing w:after="0" w:line="240" w:lineRule="auto"/>
              <w:jc w:val="center"/>
              <w:rPr>
                <w:ins w:id="17212" w:author="Hardik Malhotra" w:date="2021-09-30T21:31:00Z"/>
                <w:rFonts w:ascii="Verdana" w:eastAsia="Times New Roman" w:hAnsi="Verdana" w:cs="Times New Roman"/>
                <w:color w:val="000000"/>
                <w:sz w:val="10"/>
                <w:szCs w:val="10"/>
                <w:lang w:val="en-US"/>
              </w:rPr>
            </w:pPr>
            <w:ins w:id="17213" w:author="Hardik Malhotra" w:date="2021-09-30T21:37:00Z">
              <w:r w:rsidRPr="0027490C">
                <w:rPr>
                  <w:rFonts w:ascii="Verdana" w:hAnsi="Verdana" w:cs="Arial"/>
                  <w:color w:val="000000"/>
                  <w:sz w:val="10"/>
                  <w:szCs w:val="10"/>
                  <w:rPrChange w:id="17214" w:author="Hardik Malhotra" w:date="2021-09-30T21:37:00Z">
                    <w:rPr>
                      <w:rFonts w:ascii="Arial" w:hAnsi="Arial" w:cs="Arial"/>
                      <w:color w:val="000000"/>
                      <w:sz w:val="20"/>
                      <w:szCs w:val="20"/>
                    </w:rPr>
                  </w:rPrChange>
                </w:rPr>
                <w:t>277</w:t>
              </w:r>
            </w:ins>
          </w:p>
        </w:tc>
        <w:tc>
          <w:tcPr>
            <w:tcW w:w="586" w:type="dxa"/>
            <w:tcBorders>
              <w:top w:val="nil"/>
              <w:left w:val="nil"/>
              <w:bottom w:val="single" w:sz="4" w:space="0" w:color="auto"/>
              <w:right w:val="single" w:sz="4" w:space="0" w:color="auto"/>
            </w:tcBorders>
            <w:shd w:val="clear" w:color="000000" w:fill="FFFFFF"/>
            <w:noWrap/>
            <w:vAlign w:val="bottom"/>
            <w:hideMark/>
          </w:tcPr>
          <w:p w14:paraId="48F0431E" w14:textId="7538992E" w:rsidR="0027490C" w:rsidRPr="005858C1" w:rsidRDefault="0027490C" w:rsidP="0027490C">
            <w:pPr>
              <w:spacing w:after="0" w:line="240" w:lineRule="auto"/>
              <w:jc w:val="center"/>
              <w:rPr>
                <w:ins w:id="17215" w:author="Hardik Malhotra" w:date="2021-09-30T21:31:00Z"/>
                <w:rFonts w:ascii="Verdana" w:eastAsia="Times New Roman" w:hAnsi="Verdana" w:cs="Times New Roman"/>
                <w:color w:val="000000"/>
                <w:sz w:val="10"/>
                <w:szCs w:val="10"/>
                <w:lang w:val="en-US"/>
              </w:rPr>
            </w:pPr>
            <w:ins w:id="17216" w:author="Hardik Malhotra" w:date="2021-09-30T21:37:00Z">
              <w:r w:rsidRPr="0027490C">
                <w:rPr>
                  <w:rFonts w:ascii="Verdana" w:hAnsi="Verdana" w:cs="Arial"/>
                  <w:color w:val="000000"/>
                  <w:sz w:val="10"/>
                  <w:szCs w:val="10"/>
                  <w:rPrChange w:id="17217" w:author="Hardik Malhotra" w:date="2021-09-30T21:37:00Z">
                    <w:rPr>
                      <w:rFonts w:ascii="Arial" w:hAnsi="Arial" w:cs="Arial"/>
                      <w:color w:val="000000"/>
                      <w:sz w:val="20"/>
                      <w:szCs w:val="20"/>
                    </w:rPr>
                  </w:rPrChange>
                </w:rPr>
                <w:t>288</w:t>
              </w:r>
            </w:ins>
          </w:p>
        </w:tc>
        <w:tc>
          <w:tcPr>
            <w:tcW w:w="586" w:type="dxa"/>
            <w:tcBorders>
              <w:top w:val="nil"/>
              <w:left w:val="nil"/>
              <w:bottom w:val="single" w:sz="4" w:space="0" w:color="auto"/>
              <w:right w:val="single" w:sz="4" w:space="0" w:color="auto"/>
            </w:tcBorders>
            <w:shd w:val="clear" w:color="000000" w:fill="FFFFFF"/>
            <w:noWrap/>
            <w:vAlign w:val="bottom"/>
            <w:hideMark/>
          </w:tcPr>
          <w:p w14:paraId="444BA10D" w14:textId="5ADB4377" w:rsidR="0027490C" w:rsidRPr="005858C1" w:rsidRDefault="0027490C" w:rsidP="0027490C">
            <w:pPr>
              <w:spacing w:after="0" w:line="240" w:lineRule="auto"/>
              <w:jc w:val="center"/>
              <w:rPr>
                <w:ins w:id="17218" w:author="Hardik Malhotra" w:date="2021-09-30T21:31:00Z"/>
                <w:rFonts w:ascii="Verdana" w:eastAsia="Times New Roman" w:hAnsi="Verdana" w:cs="Times New Roman"/>
                <w:color w:val="000000"/>
                <w:sz w:val="10"/>
                <w:szCs w:val="10"/>
                <w:lang w:val="en-US"/>
              </w:rPr>
            </w:pPr>
            <w:ins w:id="17219" w:author="Hardik Malhotra" w:date="2021-09-30T21:37:00Z">
              <w:r w:rsidRPr="0027490C">
                <w:rPr>
                  <w:rFonts w:ascii="Verdana" w:hAnsi="Verdana" w:cs="Arial"/>
                  <w:color w:val="000000"/>
                  <w:sz w:val="10"/>
                  <w:szCs w:val="10"/>
                  <w:rPrChange w:id="17220" w:author="Hardik Malhotra" w:date="2021-09-30T21:37:00Z">
                    <w:rPr>
                      <w:rFonts w:ascii="Arial" w:hAnsi="Arial" w:cs="Arial"/>
                      <w:color w:val="000000"/>
                      <w:sz w:val="20"/>
                      <w:szCs w:val="20"/>
                    </w:rPr>
                  </w:rPrChange>
                </w:rPr>
                <w:t>284</w:t>
              </w:r>
            </w:ins>
          </w:p>
        </w:tc>
        <w:tc>
          <w:tcPr>
            <w:tcW w:w="586" w:type="dxa"/>
            <w:tcBorders>
              <w:top w:val="nil"/>
              <w:left w:val="nil"/>
              <w:bottom w:val="single" w:sz="4" w:space="0" w:color="auto"/>
              <w:right w:val="single" w:sz="4" w:space="0" w:color="auto"/>
            </w:tcBorders>
            <w:shd w:val="clear" w:color="000000" w:fill="FFFFFF"/>
            <w:noWrap/>
            <w:vAlign w:val="bottom"/>
            <w:hideMark/>
          </w:tcPr>
          <w:p w14:paraId="246E50AF" w14:textId="398DF287" w:rsidR="0027490C" w:rsidRPr="005858C1" w:rsidRDefault="0027490C" w:rsidP="0027490C">
            <w:pPr>
              <w:spacing w:after="0" w:line="240" w:lineRule="auto"/>
              <w:jc w:val="center"/>
              <w:rPr>
                <w:ins w:id="17221" w:author="Hardik Malhotra" w:date="2021-09-30T21:31:00Z"/>
                <w:rFonts w:ascii="Verdana" w:eastAsia="Times New Roman" w:hAnsi="Verdana" w:cs="Times New Roman"/>
                <w:color w:val="000000"/>
                <w:sz w:val="10"/>
                <w:szCs w:val="10"/>
                <w:lang w:val="en-US"/>
              </w:rPr>
            </w:pPr>
            <w:ins w:id="17222" w:author="Hardik Malhotra" w:date="2021-09-30T21:37:00Z">
              <w:r w:rsidRPr="0027490C">
                <w:rPr>
                  <w:rFonts w:ascii="Verdana" w:hAnsi="Verdana" w:cs="Arial"/>
                  <w:color w:val="000000"/>
                  <w:sz w:val="10"/>
                  <w:szCs w:val="10"/>
                  <w:rPrChange w:id="17223" w:author="Hardik Malhotra" w:date="2021-09-30T21:37:00Z">
                    <w:rPr>
                      <w:rFonts w:ascii="Arial" w:hAnsi="Arial" w:cs="Arial"/>
                      <w:color w:val="000000"/>
                      <w:sz w:val="20"/>
                      <w:szCs w:val="20"/>
                    </w:rPr>
                  </w:rPrChange>
                </w:rPr>
                <w:t>289</w:t>
              </w:r>
            </w:ins>
          </w:p>
        </w:tc>
        <w:tc>
          <w:tcPr>
            <w:tcW w:w="586" w:type="dxa"/>
            <w:tcBorders>
              <w:top w:val="nil"/>
              <w:left w:val="nil"/>
              <w:bottom w:val="single" w:sz="4" w:space="0" w:color="auto"/>
              <w:right w:val="single" w:sz="4" w:space="0" w:color="auto"/>
            </w:tcBorders>
            <w:shd w:val="clear" w:color="000000" w:fill="FFFFFF"/>
            <w:noWrap/>
            <w:vAlign w:val="bottom"/>
            <w:hideMark/>
          </w:tcPr>
          <w:p w14:paraId="3719FEB3" w14:textId="67622BA1" w:rsidR="0027490C" w:rsidRPr="005858C1" w:rsidRDefault="0027490C" w:rsidP="0027490C">
            <w:pPr>
              <w:spacing w:after="0" w:line="240" w:lineRule="auto"/>
              <w:jc w:val="center"/>
              <w:rPr>
                <w:ins w:id="17224" w:author="Hardik Malhotra" w:date="2021-09-30T21:31:00Z"/>
                <w:rFonts w:ascii="Verdana" w:eastAsia="Times New Roman" w:hAnsi="Verdana" w:cs="Times New Roman"/>
                <w:color w:val="000000"/>
                <w:sz w:val="10"/>
                <w:szCs w:val="10"/>
                <w:lang w:val="en-US"/>
              </w:rPr>
            </w:pPr>
            <w:ins w:id="17225" w:author="Hardik Malhotra" w:date="2021-09-30T21:37:00Z">
              <w:r w:rsidRPr="0027490C">
                <w:rPr>
                  <w:rFonts w:ascii="Verdana" w:hAnsi="Verdana" w:cs="Arial"/>
                  <w:color w:val="000000"/>
                  <w:sz w:val="10"/>
                  <w:szCs w:val="10"/>
                  <w:rPrChange w:id="17226" w:author="Hardik Malhotra" w:date="2021-09-30T21:37:00Z">
                    <w:rPr>
                      <w:rFonts w:ascii="Arial" w:hAnsi="Arial" w:cs="Arial"/>
                      <w:color w:val="000000"/>
                      <w:sz w:val="20"/>
                      <w:szCs w:val="20"/>
                    </w:rPr>
                  </w:rPrChange>
                </w:rPr>
                <w:t>307</w:t>
              </w:r>
            </w:ins>
          </w:p>
        </w:tc>
        <w:tc>
          <w:tcPr>
            <w:tcW w:w="586" w:type="dxa"/>
            <w:tcBorders>
              <w:top w:val="nil"/>
              <w:left w:val="nil"/>
              <w:bottom w:val="single" w:sz="4" w:space="0" w:color="auto"/>
              <w:right w:val="single" w:sz="4" w:space="0" w:color="auto"/>
            </w:tcBorders>
            <w:shd w:val="clear" w:color="000000" w:fill="FFFFFF"/>
            <w:noWrap/>
            <w:vAlign w:val="bottom"/>
            <w:hideMark/>
          </w:tcPr>
          <w:p w14:paraId="7B4CEA8C" w14:textId="3048D3BF" w:rsidR="0027490C" w:rsidRPr="005858C1" w:rsidRDefault="0027490C" w:rsidP="0027490C">
            <w:pPr>
              <w:spacing w:after="0" w:line="240" w:lineRule="auto"/>
              <w:jc w:val="center"/>
              <w:rPr>
                <w:ins w:id="17227" w:author="Hardik Malhotra" w:date="2021-09-30T21:31:00Z"/>
                <w:rFonts w:ascii="Verdana" w:eastAsia="Times New Roman" w:hAnsi="Verdana" w:cs="Times New Roman"/>
                <w:color w:val="000000"/>
                <w:sz w:val="10"/>
                <w:szCs w:val="10"/>
                <w:lang w:val="en-US"/>
              </w:rPr>
            </w:pPr>
            <w:ins w:id="17228" w:author="Hardik Malhotra" w:date="2021-09-30T21:37:00Z">
              <w:r w:rsidRPr="0027490C">
                <w:rPr>
                  <w:rFonts w:ascii="Verdana" w:hAnsi="Verdana" w:cs="Arial"/>
                  <w:color w:val="000000"/>
                  <w:sz w:val="10"/>
                  <w:szCs w:val="10"/>
                  <w:rPrChange w:id="17229" w:author="Hardik Malhotra" w:date="2021-09-30T21:37:00Z">
                    <w:rPr>
                      <w:rFonts w:ascii="Arial" w:hAnsi="Arial" w:cs="Arial"/>
                      <w:color w:val="000000"/>
                      <w:sz w:val="20"/>
                      <w:szCs w:val="20"/>
                    </w:rPr>
                  </w:rPrChange>
                </w:rPr>
                <w:t>323</w:t>
              </w:r>
            </w:ins>
          </w:p>
        </w:tc>
        <w:tc>
          <w:tcPr>
            <w:tcW w:w="586" w:type="dxa"/>
            <w:tcBorders>
              <w:top w:val="nil"/>
              <w:left w:val="nil"/>
              <w:bottom w:val="single" w:sz="4" w:space="0" w:color="auto"/>
              <w:right w:val="single" w:sz="4" w:space="0" w:color="auto"/>
            </w:tcBorders>
            <w:shd w:val="clear" w:color="000000" w:fill="FFFFFF"/>
            <w:noWrap/>
            <w:vAlign w:val="bottom"/>
            <w:hideMark/>
          </w:tcPr>
          <w:p w14:paraId="50CEEEAD" w14:textId="3BE8B90B" w:rsidR="0027490C" w:rsidRPr="005858C1" w:rsidRDefault="0027490C" w:rsidP="0027490C">
            <w:pPr>
              <w:spacing w:after="0" w:line="240" w:lineRule="auto"/>
              <w:jc w:val="center"/>
              <w:rPr>
                <w:ins w:id="17230" w:author="Hardik Malhotra" w:date="2021-09-30T21:31:00Z"/>
                <w:rFonts w:ascii="Verdana" w:eastAsia="Times New Roman" w:hAnsi="Verdana" w:cs="Times New Roman"/>
                <w:color w:val="000000"/>
                <w:sz w:val="10"/>
                <w:szCs w:val="10"/>
                <w:lang w:val="en-US"/>
              </w:rPr>
            </w:pPr>
            <w:ins w:id="17231" w:author="Hardik Malhotra" w:date="2021-09-30T21:37:00Z">
              <w:r w:rsidRPr="0027490C">
                <w:rPr>
                  <w:rFonts w:ascii="Verdana" w:hAnsi="Verdana" w:cs="Arial"/>
                  <w:color w:val="000000"/>
                  <w:sz w:val="10"/>
                  <w:szCs w:val="10"/>
                  <w:rPrChange w:id="17232" w:author="Hardik Malhotra" w:date="2021-09-30T21:37:00Z">
                    <w:rPr>
                      <w:rFonts w:ascii="Arial" w:hAnsi="Arial" w:cs="Arial"/>
                      <w:color w:val="000000"/>
                      <w:sz w:val="20"/>
                      <w:szCs w:val="20"/>
                    </w:rPr>
                  </w:rPrChange>
                </w:rPr>
                <w:t>342</w:t>
              </w:r>
            </w:ins>
          </w:p>
        </w:tc>
        <w:tc>
          <w:tcPr>
            <w:tcW w:w="586" w:type="dxa"/>
            <w:tcBorders>
              <w:top w:val="nil"/>
              <w:left w:val="nil"/>
              <w:bottom w:val="single" w:sz="4" w:space="0" w:color="auto"/>
              <w:right w:val="single" w:sz="4" w:space="0" w:color="auto"/>
            </w:tcBorders>
            <w:shd w:val="clear" w:color="000000" w:fill="FFFFFF"/>
            <w:noWrap/>
            <w:vAlign w:val="bottom"/>
            <w:hideMark/>
          </w:tcPr>
          <w:p w14:paraId="2DA73964" w14:textId="77378BCF" w:rsidR="0027490C" w:rsidRPr="005858C1" w:rsidRDefault="0027490C" w:rsidP="0027490C">
            <w:pPr>
              <w:spacing w:after="0" w:line="240" w:lineRule="auto"/>
              <w:jc w:val="center"/>
              <w:rPr>
                <w:ins w:id="17233" w:author="Hardik Malhotra" w:date="2021-09-30T21:31:00Z"/>
                <w:rFonts w:ascii="Verdana" w:eastAsia="Times New Roman" w:hAnsi="Verdana" w:cs="Times New Roman"/>
                <w:color w:val="000000"/>
                <w:sz w:val="10"/>
                <w:szCs w:val="10"/>
                <w:lang w:val="en-US"/>
              </w:rPr>
            </w:pPr>
            <w:ins w:id="17234" w:author="Hardik Malhotra" w:date="2021-09-30T21:37:00Z">
              <w:r w:rsidRPr="0027490C">
                <w:rPr>
                  <w:rFonts w:ascii="Verdana" w:hAnsi="Verdana" w:cs="Arial"/>
                  <w:color w:val="000000"/>
                  <w:sz w:val="10"/>
                  <w:szCs w:val="10"/>
                  <w:rPrChange w:id="17235" w:author="Hardik Malhotra" w:date="2021-09-30T21:37:00Z">
                    <w:rPr>
                      <w:rFonts w:ascii="Arial" w:hAnsi="Arial" w:cs="Arial"/>
                      <w:color w:val="000000"/>
                      <w:sz w:val="20"/>
                      <w:szCs w:val="20"/>
                    </w:rPr>
                  </w:rPrChange>
                </w:rPr>
                <w:t>357</w:t>
              </w:r>
            </w:ins>
          </w:p>
        </w:tc>
        <w:tc>
          <w:tcPr>
            <w:tcW w:w="586" w:type="dxa"/>
            <w:tcBorders>
              <w:top w:val="nil"/>
              <w:left w:val="nil"/>
              <w:bottom w:val="single" w:sz="4" w:space="0" w:color="auto"/>
              <w:right w:val="single" w:sz="4" w:space="0" w:color="auto"/>
            </w:tcBorders>
            <w:shd w:val="clear" w:color="000000" w:fill="FFFFFF"/>
            <w:noWrap/>
            <w:vAlign w:val="bottom"/>
            <w:hideMark/>
          </w:tcPr>
          <w:p w14:paraId="0351834E" w14:textId="52024CF6" w:rsidR="0027490C" w:rsidRPr="005858C1" w:rsidRDefault="0027490C" w:rsidP="0027490C">
            <w:pPr>
              <w:spacing w:after="0" w:line="240" w:lineRule="auto"/>
              <w:jc w:val="center"/>
              <w:rPr>
                <w:ins w:id="17236" w:author="Hardik Malhotra" w:date="2021-09-30T21:31:00Z"/>
                <w:rFonts w:ascii="Verdana" w:eastAsia="Times New Roman" w:hAnsi="Verdana" w:cs="Times New Roman"/>
                <w:color w:val="000000"/>
                <w:sz w:val="10"/>
                <w:szCs w:val="10"/>
                <w:lang w:val="en-US"/>
              </w:rPr>
            </w:pPr>
            <w:ins w:id="17237" w:author="Hardik Malhotra" w:date="2021-09-30T21:37:00Z">
              <w:r w:rsidRPr="0027490C">
                <w:rPr>
                  <w:rFonts w:ascii="Verdana" w:hAnsi="Verdana" w:cs="Arial"/>
                  <w:color w:val="000000"/>
                  <w:sz w:val="10"/>
                  <w:szCs w:val="10"/>
                  <w:rPrChange w:id="17238" w:author="Hardik Malhotra" w:date="2021-09-30T21:37:00Z">
                    <w:rPr>
                      <w:rFonts w:ascii="Arial" w:hAnsi="Arial" w:cs="Arial"/>
                      <w:color w:val="000000"/>
                      <w:sz w:val="20"/>
                      <w:szCs w:val="20"/>
                    </w:rPr>
                  </w:rPrChange>
                </w:rPr>
                <w:t>372</w:t>
              </w:r>
            </w:ins>
          </w:p>
        </w:tc>
        <w:tc>
          <w:tcPr>
            <w:tcW w:w="586" w:type="dxa"/>
            <w:tcBorders>
              <w:top w:val="nil"/>
              <w:left w:val="nil"/>
              <w:bottom w:val="single" w:sz="4" w:space="0" w:color="auto"/>
              <w:right w:val="single" w:sz="4" w:space="0" w:color="auto"/>
            </w:tcBorders>
            <w:shd w:val="clear" w:color="000000" w:fill="FFFFFF"/>
            <w:noWrap/>
            <w:vAlign w:val="bottom"/>
            <w:hideMark/>
          </w:tcPr>
          <w:p w14:paraId="6926EFDF" w14:textId="26D90E32" w:rsidR="0027490C" w:rsidRPr="005858C1" w:rsidRDefault="0027490C" w:rsidP="0027490C">
            <w:pPr>
              <w:spacing w:after="0" w:line="240" w:lineRule="auto"/>
              <w:jc w:val="center"/>
              <w:rPr>
                <w:ins w:id="17239" w:author="Hardik Malhotra" w:date="2021-09-30T21:31:00Z"/>
                <w:rFonts w:ascii="Verdana" w:eastAsia="Times New Roman" w:hAnsi="Verdana" w:cs="Times New Roman"/>
                <w:color w:val="000000"/>
                <w:sz w:val="10"/>
                <w:szCs w:val="10"/>
                <w:lang w:val="en-US"/>
              </w:rPr>
            </w:pPr>
            <w:ins w:id="17240" w:author="Hardik Malhotra" w:date="2021-09-30T21:37:00Z">
              <w:r w:rsidRPr="0027490C">
                <w:rPr>
                  <w:rFonts w:ascii="Verdana" w:hAnsi="Verdana" w:cs="Arial"/>
                  <w:color w:val="000000"/>
                  <w:sz w:val="10"/>
                  <w:szCs w:val="10"/>
                  <w:rPrChange w:id="17241" w:author="Hardik Malhotra" w:date="2021-09-30T21:37:00Z">
                    <w:rPr>
                      <w:rFonts w:ascii="Arial" w:hAnsi="Arial" w:cs="Arial"/>
                      <w:color w:val="000000"/>
                      <w:sz w:val="20"/>
                      <w:szCs w:val="20"/>
                    </w:rPr>
                  </w:rPrChange>
                </w:rPr>
                <w:t>387</w:t>
              </w:r>
            </w:ins>
          </w:p>
        </w:tc>
        <w:tc>
          <w:tcPr>
            <w:tcW w:w="586" w:type="dxa"/>
            <w:tcBorders>
              <w:top w:val="nil"/>
              <w:left w:val="nil"/>
              <w:bottom w:val="single" w:sz="4" w:space="0" w:color="auto"/>
              <w:right w:val="single" w:sz="4" w:space="0" w:color="auto"/>
            </w:tcBorders>
            <w:shd w:val="clear" w:color="000000" w:fill="FFFFFF"/>
            <w:noWrap/>
            <w:vAlign w:val="bottom"/>
            <w:hideMark/>
          </w:tcPr>
          <w:p w14:paraId="15CD221F" w14:textId="2593ECF2" w:rsidR="0027490C" w:rsidRPr="005858C1" w:rsidRDefault="0027490C" w:rsidP="0027490C">
            <w:pPr>
              <w:spacing w:after="0" w:line="240" w:lineRule="auto"/>
              <w:jc w:val="center"/>
              <w:rPr>
                <w:ins w:id="17242" w:author="Hardik Malhotra" w:date="2021-09-30T21:31:00Z"/>
                <w:rFonts w:ascii="Verdana" w:eastAsia="Times New Roman" w:hAnsi="Verdana" w:cs="Times New Roman"/>
                <w:color w:val="000000"/>
                <w:sz w:val="10"/>
                <w:szCs w:val="10"/>
                <w:lang w:val="en-US"/>
              </w:rPr>
            </w:pPr>
            <w:ins w:id="17243" w:author="Hardik Malhotra" w:date="2021-09-30T21:37:00Z">
              <w:r w:rsidRPr="0027490C">
                <w:rPr>
                  <w:rFonts w:ascii="Verdana" w:hAnsi="Verdana" w:cs="Arial"/>
                  <w:color w:val="000000"/>
                  <w:sz w:val="10"/>
                  <w:szCs w:val="10"/>
                  <w:rPrChange w:id="17244" w:author="Hardik Malhotra" w:date="2021-09-30T21:37:00Z">
                    <w:rPr>
                      <w:rFonts w:ascii="Arial" w:hAnsi="Arial" w:cs="Arial"/>
                      <w:color w:val="000000"/>
                      <w:sz w:val="20"/>
                      <w:szCs w:val="20"/>
                    </w:rPr>
                  </w:rPrChange>
                </w:rPr>
                <w:t>401</w:t>
              </w:r>
            </w:ins>
          </w:p>
        </w:tc>
        <w:tc>
          <w:tcPr>
            <w:tcW w:w="586" w:type="dxa"/>
            <w:tcBorders>
              <w:top w:val="nil"/>
              <w:left w:val="nil"/>
              <w:bottom w:val="single" w:sz="4" w:space="0" w:color="auto"/>
              <w:right w:val="single" w:sz="4" w:space="0" w:color="auto"/>
            </w:tcBorders>
            <w:shd w:val="clear" w:color="000000" w:fill="FFFFFF"/>
            <w:noWrap/>
            <w:vAlign w:val="bottom"/>
            <w:hideMark/>
          </w:tcPr>
          <w:p w14:paraId="79A2BD26" w14:textId="0EC12908" w:rsidR="0027490C" w:rsidRPr="005858C1" w:rsidRDefault="0027490C" w:rsidP="0027490C">
            <w:pPr>
              <w:spacing w:after="0" w:line="240" w:lineRule="auto"/>
              <w:jc w:val="center"/>
              <w:rPr>
                <w:ins w:id="17245" w:author="Hardik Malhotra" w:date="2021-09-30T21:31:00Z"/>
                <w:rFonts w:ascii="Verdana" w:eastAsia="Times New Roman" w:hAnsi="Verdana" w:cs="Times New Roman"/>
                <w:color w:val="000000"/>
                <w:sz w:val="10"/>
                <w:szCs w:val="10"/>
                <w:lang w:val="en-US"/>
              </w:rPr>
            </w:pPr>
            <w:ins w:id="17246" w:author="Hardik Malhotra" w:date="2021-09-30T21:37:00Z">
              <w:r w:rsidRPr="0027490C">
                <w:rPr>
                  <w:rFonts w:ascii="Verdana" w:hAnsi="Verdana" w:cs="Arial"/>
                  <w:color w:val="000000"/>
                  <w:sz w:val="10"/>
                  <w:szCs w:val="10"/>
                  <w:rPrChange w:id="17247" w:author="Hardik Malhotra" w:date="2021-09-30T21:37:00Z">
                    <w:rPr>
                      <w:rFonts w:ascii="Arial" w:hAnsi="Arial" w:cs="Arial"/>
                      <w:color w:val="000000"/>
                      <w:sz w:val="20"/>
                      <w:szCs w:val="20"/>
                    </w:rPr>
                  </w:rPrChange>
                </w:rPr>
                <w:t>415</w:t>
              </w:r>
            </w:ins>
          </w:p>
        </w:tc>
        <w:tc>
          <w:tcPr>
            <w:tcW w:w="586" w:type="dxa"/>
            <w:tcBorders>
              <w:top w:val="nil"/>
              <w:left w:val="nil"/>
              <w:bottom w:val="single" w:sz="4" w:space="0" w:color="auto"/>
              <w:right w:val="single" w:sz="4" w:space="0" w:color="auto"/>
            </w:tcBorders>
            <w:shd w:val="clear" w:color="000000" w:fill="FFFFFF"/>
            <w:noWrap/>
            <w:vAlign w:val="bottom"/>
            <w:hideMark/>
          </w:tcPr>
          <w:p w14:paraId="733F5C5A" w14:textId="49E6617E" w:rsidR="0027490C" w:rsidRPr="005858C1" w:rsidRDefault="0027490C" w:rsidP="0027490C">
            <w:pPr>
              <w:spacing w:after="0" w:line="240" w:lineRule="auto"/>
              <w:jc w:val="center"/>
              <w:rPr>
                <w:ins w:id="17248" w:author="Hardik Malhotra" w:date="2021-09-30T21:31:00Z"/>
                <w:rFonts w:ascii="Verdana" w:eastAsia="Times New Roman" w:hAnsi="Verdana" w:cs="Times New Roman"/>
                <w:color w:val="000000"/>
                <w:sz w:val="10"/>
                <w:szCs w:val="10"/>
                <w:lang w:val="en-US"/>
              </w:rPr>
            </w:pPr>
            <w:ins w:id="17249" w:author="Hardik Malhotra" w:date="2021-09-30T21:37:00Z">
              <w:r w:rsidRPr="0027490C">
                <w:rPr>
                  <w:rFonts w:ascii="Verdana" w:hAnsi="Verdana" w:cs="Arial"/>
                  <w:color w:val="000000"/>
                  <w:sz w:val="10"/>
                  <w:szCs w:val="10"/>
                  <w:rPrChange w:id="17250" w:author="Hardik Malhotra" w:date="2021-09-30T21:37:00Z">
                    <w:rPr>
                      <w:rFonts w:ascii="Arial" w:hAnsi="Arial" w:cs="Arial"/>
                      <w:color w:val="000000"/>
                      <w:sz w:val="20"/>
                      <w:szCs w:val="20"/>
                    </w:rPr>
                  </w:rPrChange>
                </w:rPr>
                <w:t>430</w:t>
              </w:r>
            </w:ins>
          </w:p>
        </w:tc>
      </w:tr>
      <w:tr w:rsidR="0027490C" w:rsidRPr="00257590" w14:paraId="1EC4190F" w14:textId="77777777" w:rsidTr="0027490C">
        <w:trPr>
          <w:trHeight w:val="334"/>
          <w:ins w:id="17251" w:author="Hardik Malhotra" w:date="2021-09-30T21:31:00Z"/>
        </w:trPr>
        <w:tc>
          <w:tcPr>
            <w:tcW w:w="966" w:type="dxa"/>
            <w:tcBorders>
              <w:top w:val="nil"/>
              <w:left w:val="single" w:sz="4" w:space="0" w:color="auto"/>
              <w:bottom w:val="single" w:sz="4" w:space="0" w:color="auto"/>
              <w:right w:val="single" w:sz="4" w:space="0" w:color="auto"/>
            </w:tcBorders>
            <w:shd w:val="clear" w:color="000000" w:fill="FFFFFF"/>
            <w:noWrap/>
            <w:vAlign w:val="bottom"/>
            <w:hideMark/>
          </w:tcPr>
          <w:p w14:paraId="4A37CD6C" w14:textId="1A065369" w:rsidR="0027490C" w:rsidRPr="005858C1" w:rsidRDefault="0027490C" w:rsidP="0027490C">
            <w:pPr>
              <w:spacing w:after="0" w:line="240" w:lineRule="auto"/>
              <w:rPr>
                <w:ins w:id="17252" w:author="Hardik Malhotra" w:date="2021-09-30T21:31:00Z"/>
                <w:rFonts w:ascii="Verdana" w:eastAsia="Times New Roman" w:hAnsi="Verdana" w:cs="Times New Roman"/>
                <w:color w:val="000000"/>
                <w:sz w:val="10"/>
                <w:szCs w:val="10"/>
                <w:lang w:val="en-US"/>
              </w:rPr>
            </w:pPr>
            <w:ins w:id="17253" w:author="Hardik Malhotra" w:date="2021-09-30T21:31:00Z">
              <w:r w:rsidRPr="008D1091">
                <w:rPr>
                  <w:rFonts w:ascii="Verdana" w:hAnsi="Verdana"/>
                  <w:color w:val="000000"/>
                  <w:sz w:val="10"/>
                  <w:szCs w:val="10"/>
                  <w:rPrChange w:id="17254" w:author="Hardik Malhotra" w:date="2021-09-30T21:31:00Z">
                    <w:rPr>
                      <w:rFonts w:ascii="Calibri" w:hAnsi="Calibri"/>
                      <w:color w:val="000000"/>
                    </w:rPr>
                  </w:rPrChange>
                </w:rPr>
                <w:t>Solid</w:t>
              </w:r>
            </w:ins>
          </w:p>
        </w:tc>
        <w:tc>
          <w:tcPr>
            <w:tcW w:w="587" w:type="dxa"/>
            <w:tcBorders>
              <w:top w:val="nil"/>
              <w:left w:val="nil"/>
              <w:bottom w:val="single" w:sz="4" w:space="0" w:color="auto"/>
              <w:right w:val="single" w:sz="4" w:space="0" w:color="auto"/>
            </w:tcBorders>
            <w:shd w:val="clear" w:color="000000" w:fill="FFFFFF"/>
            <w:noWrap/>
            <w:vAlign w:val="bottom"/>
            <w:hideMark/>
          </w:tcPr>
          <w:p w14:paraId="59D0800D" w14:textId="285954C6" w:rsidR="0027490C" w:rsidRPr="005858C1" w:rsidRDefault="0027490C" w:rsidP="0027490C">
            <w:pPr>
              <w:spacing w:after="0" w:line="240" w:lineRule="auto"/>
              <w:jc w:val="center"/>
              <w:rPr>
                <w:ins w:id="17255" w:author="Hardik Malhotra" w:date="2021-09-30T21:31:00Z"/>
                <w:rFonts w:ascii="Verdana" w:eastAsia="Times New Roman" w:hAnsi="Verdana" w:cs="Times New Roman"/>
                <w:color w:val="000000"/>
                <w:sz w:val="10"/>
                <w:szCs w:val="10"/>
                <w:lang w:val="en-US"/>
              </w:rPr>
            </w:pPr>
            <w:ins w:id="17256" w:author="Hardik Malhotra" w:date="2021-09-30T21:37:00Z">
              <w:r w:rsidRPr="0027490C">
                <w:rPr>
                  <w:rFonts w:ascii="Verdana" w:hAnsi="Verdana" w:cs="Arial"/>
                  <w:color w:val="000000"/>
                  <w:sz w:val="10"/>
                  <w:szCs w:val="10"/>
                  <w:rPrChange w:id="17257" w:author="Hardik Malhotra" w:date="2021-09-30T21:37:00Z">
                    <w:rPr>
                      <w:rFonts w:ascii="Arial" w:hAnsi="Arial" w:cs="Arial"/>
                      <w:color w:val="000000"/>
                      <w:sz w:val="20"/>
                      <w:szCs w:val="20"/>
                    </w:rPr>
                  </w:rPrChange>
                </w:rPr>
                <w:t>1090</w:t>
              </w:r>
            </w:ins>
          </w:p>
        </w:tc>
        <w:tc>
          <w:tcPr>
            <w:tcW w:w="587" w:type="dxa"/>
            <w:tcBorders>
              <w:top w:val="nil"/>
              <w:left w:val="nil"/>
              <w:bottom w:val="single" w:sz="4" w:space="0" w:color="auto"/>
              <w:right w:val="single" w:sz="4" w:space="0" w:color="auto"/>
            </w:tcBorders>
            <w:shd w:val="clear" w:color="000000" w:fill="FFFFFF"/>
            <w:noWrap/>
            <w:vAlign w:val="bottom"/>
            <w:hideMark/>
          </w:tcPr>
          <w:p w14:paraId="2ECD4811" w14:textId="15456A78" w:rsidR="0027490C" w:rsidRPr="005858C1" w:rsidRDefault="0027490C" w:rsidP="0027490C">
            <w:pPr>
              <w:spacing w:after="0" w:line="240" w:lineRule="auto"/>
              <w:jc w:val="center"/>
              <w:rPr>
                <w:ins w:id="17258" w:author="Hardik Malhotra" w:date="2021-09-30T21:31:00Z"/>
                <w:rFonts w:ascii="Verdana" w:eastAsia="Times New Roman" w:hAnsi="Verdana" w:cs="Times New Roman"/>
                <w:color w:val="000000"/>
                <w:sz w:val="10"/>
                <w:szCs w:val="10"/>
                <w:lang w:val="en-US"/>
              </w:rPr>
            </w:pPr>
            <w:ins w:id="17259" w:author="Hardik Malhotra" w:date="2021-09-30T21:37:00Z">
              <w:r w:rsidRPr="0027490C">
                <w:rPr>
                  <w:rFonts w:ascii="Verdana" w:hAnsi="Verdana" w:cs="Arial"/>
                  <w:color w:val="000000"/>
                  <w:sz w:val="10"/>
                  <w:szCs w:val="10"/>
                  <w:rPrChange w:id="17260" w:author="Hardik Malhotra" w:date="2021-09-30T21:37:00Z">
                    <w:rPr>
                      <w:rFonts w:ascii="Arial" w:hAnsi="Arial" w:cs="Arial"/>
                      <w:color w:val="000000"/>
                      <w:sz w:val="20"/>
                      <w:szCs w:val="20"/>
                    </w:rPr>
                  </w:rPrChange>
                </w:rPr>
                <w:t>1138</w:t>
              </w:r>
            </w:ins>
          </w:p>
        </w:tc>
        <w:tc>
          <w:tcPr>
            <w:tcW w:w="587" w:type="dxa"/>
            <w:tcBorders>
              <w:top w:val="nil"/>
              <w:left w:val="nil"/>
              <w:bottom w:val="single" w:sz="4" w:space="0" w:color="auto"/>
              <w:right w:val="single" w:sz="4" w:space="0" w:color="auto"/>
            </w:tcBorders>
            <w:shd w:val="clear" w:color="000000" w:fill="FFFFFF"/>
            <w:noWrap/>
            <w:vAlign w:val="bottom"/>
            <w:hideMark/>
          </w:tcPr>
          <w:p w14:paraId="145289BF" w14:textId="0AD1DE26" w:rsidR="0027490C" w:rsidRPr="005858C1" w:rsidRDefault="0027490C" w:rsidP="0027490C">
            <w:pPr>
              <w:spacing w:after="0" w:line="240" w:lineRule="auto"/>
              <w:jc w:val="center"/>
              <w:rPr>
                <w:ins w:id="17261" w:author="Hardik Malhotra" w:date="2021-09-30T21:31:00Z"/>
                <w:rFonts w:ascii="Verdana" w:eastAsia="Times New Roman" w:hAnsi="Verdana" w:cs="Times New Roman"/>
                <w:color w:val="000000"/>
                <w:sz w:val="10"/>
                <w:szCs w:val="10"/>
                <w:lang w:val="en-US"/>
              </w:rPr>
            </w:pPr>
            <w:ins w:id="17262" w:author="Hardik Malhotra" w:date="2021-09-30T21:37:00Z">
              <w:r w:rsidRPr="0027490C">
                <w:rPr>
                  <w:rFonts w:ascii="Verdana" w:hAnsi="Verdana" w:cs="Arial"/>
                  <w:color w:val="000000"/>
                  <w:sz w:val="10"/>
                  <w:szCs w:val="10"/>
                  <w:rPrChange w:id="17263" w:author="Hardik Malhotra" w:date="2021-09-30T21:37:00Z">
                    <w:rPr>
                      <w:rFonts w:ascii="Arial" w:hAnsi="Arial" w:cs="Arial"/>
                      <w:color w:val="000000"/>
                      <w:sz w:val="20"/>
                      <w:szCs w:val="20"/>
                    </w:rPr>
                  </w:rPrChange>
                </w:rPr>
                <w:t>1234</w:t>
              </w:r>
            </w:ins>
          </w:p>
        </w:tc>
        <w:tc>
          <w:tcPr>
            <w:tcW w:w="586" w:type="dxa"/>
            <w:tcBorders>
              <w:top w:val="nil"/>
              <w:left w:val="nil"/>
              <w:bottom w:val="single" w:sz="4" w:space="0" w:color="auto"/>
              <w:right w:val="single" w:sz="4" w:space="0" w:color="auto"/>
            </w:tcBorders>
            <w:shd w:val="clear" w:color="000000" w:fill="FFFFFF"/>
            <w:noWrap/>
            <w:vAlign w:val="bottom"/>
            <w:hideMark/>
          </w:tcPr>
          <w:p w14:paraId="3D7B287F" w14:textId="3BE4ECAD" w:rsidR="0027490C" w:rsidRPr="005858C1" w:rsidRDefault="0027490C" w:rsidP="0027490C">
            <w:pPr>
              <w:spacing w:after="0" w:line="240" w:lineRule="auto"/>
              <w:jc w:val="center"/>
              <w:rPr>
                <w:ins w:id="17264" w:author="Hardik Malhotra" w:date="2021-09-30T21:31:00Z"/>
                <w:rFonts w:ascii="Verdana" w:eastAsia="Times New Roman" w:hAnsi="Verdana" w:cs="Times New Roman"/>
                <w:color w:val="000000"/>
                <w:sz w:val="10"/>
                <w:szCs w:val="10"/>
                <w:lang w:val="en-US"/>
              </w:rPr>
            </w:pPr>
            <w:ins w:id="17265" w:author="Hardik Malhotra" w:date="2021-09-30T21:37:00Z">
              <w:r w:rsidRPr="0027490C">
                <w:rPr>
                  <w:rFonts w:ascii="Verdana" w:hAnsi="Verdana" w:cs="Arial"/>
                  <w:color w:val="000000"/>
                  <w:sz w:val="10"/>
                  <w:szCs w:val="10"/>
                  <w:rPrChange w:id="17266" w:author="Hardik Malhotra" w:date="2021-09-30T21:37:00Z">
                    <w:rPr>
                      <w:rFonts w:ascii="Arial" w:hAnsi="Arial" w:cs="Arial"/>
                      <w:color w:val="000000"/>
                      <w:sz w:val="20"/>
                      <w:szCs w:val="20"/>
                    </w:rPr>
                  </w:rPrChange>
                </w:rPr>
                <w:t>1255</w:t>
              </w:r>
            </w:ins>
          </w:p>
        </w:tc>
        <w:tc>
          <w:tcPr>
            <w:tcW w:w="586" w:type="dxa"/>
            <w:tcBorders>
              <w:top w:val="nil"/>
              <w:left w:val="nil"/>
              <w:bottom w:val="single" w:sz="4" w:space="0" w:color="auto"/>
              <w:right w:val="single" w:sz="4" w:space="0" w:color="auto"/>
            </w:tcBorders>
            <w:shd w:val="clear" w:color="000000" w:fill="FFFFFF"/>
            <w:noWrap/>
            <w:vAlign w:val="bottom"/>
            <w:hideMark/>
          </w:tcPr>
          <w:p w14:paraId="38CD6E3F" w14:textId="55867806" w:rsidR="0027490C" w:rsidRPr="005858C1" w:rsidRDefault="0027490C" w:rsidP="0027490C">
            <w:pPr>
              <w:spacing w:after="0" w:line="240" w:lineRule="auto"/>
              <w:jc w:val="center"/>
              <w:rPr>
                <w:ins w:id="17267" w:author="Hardik Malhotra" w:date="2021-09-30T21:31:00Z"/>
                <w:rFonts w:ascii="Verdana" w:eastAsia="Times New Roman" w:hAnsi="Verdana" w:cs="Times New Roman"/>
                <w:color w:val="000000"/>
                <w:sz w:val="10"/>
                <w:szCs w:val="10"/>
                <w:lang w:val="en-US"/>
              </w:rPr>
            </w:pPr>
            <w:ins w:id="17268" w:author="Hardik Malhotra" w:date="2021-09-30T21:37:00Z">
              <w:r w:rsidRPr="0027490C">
                <w:rPr>
                  <w:rFonts w:ascii="Verdana" w:hAnsi="Verdana" w:cs="Arial"/>
                  <w:color w:val="000000"/>
                  <w:sz w:val="10"/>
                  <w:szCs w:val="10"/>
                  <w:rPrChange w:id="17269" w:author="Hardik Malhotra" w:date="2021-09-30T21:37:00Z">
                    <w:rPr>
                      <w:rFonts w:ascii="Arial" w:hAnsi="Arial" w:cs="Arial"/>
                      <w:color w:val="000000"/>
                      <w:sz w:val="20"/>
                      <w:szCs w:val="20"/>
                    </w:rPr>
                  </w:rPrChange>
                </w:rPr>
                <w:t>1328</w:t>
              </w:r>
            </w:ins>
          </w:p>
        </w:tc>
        <w:tc>
          <w:tcPr>
            <w:tcW w:w="586" w:type="dxa"/>
            <w:tcBorders>
              <w:top w:val="nil"/>
              <w:left w:val="nil"/>
              <w:bottom w:val="single" w:sz="4" w:space="0" w:color="auto"/>
              <w:right w:val="single" w:sz="4" w:space="0" w:color="auto"/>
            </w:tcBorders>
            <w:shd w:val="clear" w:color="000000" w:fill="FFFFFF"/>
            <w:noWrap/>
            <w:vAlign w:val="bottom"/>
            <w:hideMark/>
          </w:tcPr>
          <w:p w14:paraId="3C0B461F" w14:textId="70733592" w:rsidR="0027490C" w:rsidRPr="005858C1" w:rsidRDefault="0027490C" w:rsidP="0027490C">
            <w:pPr>
              <w:spacing w:after="0" w:line="240" w:lineRule="auto"/>
              <w:jc w:val="center"/>
              <w:rPr>
                <w:ins w:id="17270" w:author="Hardik Malhotra" w:date="2021-09-30T21:31:00Z"/>
                <w:rFonts w:ascii="Verdana" w:eastAsia="Times New Roman" w:hAnsi="Verdana" w:cs="Times New Roman"/>
                <w:color w:val="000000"/>
                <w:sz w:val="10"/>
                <w:szCs w:val="10"/>
                <w:lang w:val="en-US"/>
              </w:rPr>
            </w:pPr>
            <w:ins w:id="17271" w:author="Hardik Malhotra" w:date="2021-09-30T21:37:00Z">
              <w:r w:rsidRPr="0027490C">
                <w:rPr>
                  <w:rFonts w:ascii="Verdana" w:hAnsi="Verdana" w:cs="Arial"/>
                  <w:color w:val="000000"/>
                  <w:sz w:val="10"/>
                  <w:szCs w:val="10"/>
                  <w:rPrChange w:id="17272" w:author="Hardik Malhotra" w:date="2021-09-30T21:37:00Z">
                    <w:rPr>
                      <w:rFonts w:ascii="Arial" w:hAnsi="Arial" w:cs="Arial"/>
                      <w:color w:val="000000"/>
                      <w:sz w:val="20"/>
                      <w:szCs w:val="20"/>
                    </w:rPr>
                  </w:rPrChange>
                </w:rPr>
                <w:t>1283</w:t>
              </w:r>
            </w:ins>
          </w:p>
        </w:tc>
        <w:tc>
          <w:tcPr>
            <w:tcW w:w="586" w:type="dxa"/>
            <w:tcBorders>
              <w:top w:val="nil"/>
              <w:left w:val="nil"/>
              <w:bottom w:val="single" w:sz="4" w:space="0" w:color="auto"/>
              <w:right w:val="single" w:sz="4" w:space="0" w:color="auto"/>
            </w:tcBorders>
            <w:shd w:val="clear" w:color="000000" w:fill="FFFFFF"/>
            <w:noWrap/>
            <w:vAlign w:val="bottom"/>
            <w:hideMark/>
          </w:tcPr>
          <w:p w14:paraId="178DE7EF" w14:textId="048D1B01" w:rsidR="0027490C" w:rsidRPr="005858C1" w:rsidRDefault="0027490C" w:rsidP="0027490C">
            <w:pPr>
              <w:spacing w:after="0" w:line="240" w:lineRule="auto"/>
              <w:jc w:val="center"/>
              <w:rPr>
                <w:ins w:id="17273" w:author="Hardik Malhotra" w:date="2021-09-30T21:31:00Z"/>
                <w:rFonts w:ascii="Verdana" w:eastAsia="Times New Roman" w:hAnsi="Verdana" w:cs="Times New Roman"/>
                <w:color w:val="000000"/>
                <w:sz w:val="10"/>
                <w:szCs w:val="10"/>
                <w:lang w:val="en-US"/>
              </w:rPr>
            </w:pPr>
            <w:ins w:id="17274" w:author="Hardik Malhotra" w:date="2021-09-30T21:37:00Z">
              <w:r w:rsidRPr="0027490C">
                <w:rPr>
                  <w:rFonts w:ascii="Verdana" w:hAnsi="Verdana" w:cs="Arial"/>
                  <w:color w:val="000000"/>
                  <w:sz w:val="10"/>
                  <w:szCs w:val="10"/>
                  <w:rPrChange w:id="17275" w:author="Hardik Malhotra" w:date="2021-09-30T21:37:00Z">
                    <w:rPr>
                      <w:rFonts w:ascii="Arial" w:hAnsi="Arial" w:cs="Arial"/>
                      <w:color w:val="000000"/>
                      <w:sz w:val="20"/>
                      <w:szCs w:val="20"/>
                    </w:rPr>
                  </w:rPrChange>
                </w:rPr>
                <w:t>1371</w:t>
              </w:r>
            </w:ins>
          </w:p>
        </w:tc>
        <w:tc>
          <w:tcPr>
            <w:tcW w:w="586" w:type="dxa"/>
            <w:tcBorders>
              <w:top w:val="nil"/>
              <w:left w:val="nil"/>
              <w:bottom w:val="single" w:sz="4" w:space="0" w:color="auto"/>
              <w:right w:val="single" w:sz="4" w:space="0" w:color="auto"/>
            </w:tcBorders>
            <w:shd w:val="clear" w:color="000000" w:fill="FFFFFF"/>
            <w:noWrap/>
            <w:vAlign w:val="bottom"/>
            <w:hideMark/>
          </w:tcPr>
          <w:p w14:paraId="3A07790B" w14:textId="39ECC71E" w:rsidR="0027490C" w:rsidRPr="005858C1" w:rsidRDefault="0027490C" w:rsidP="0027490C">
            <w:pPr>
              <w:spacing w:after="0" w:line="240" w:lineRule="auto"/>
              <w:jc w:val="center"/>
              <w:rPr>
                <w:ins w:id="17276" w:author="Hardik Malhotra" w:date="2021-09-30T21:31:00Z"/>
                <w:rFonts w:ascii="Verdana" w:eastAsia="Times New Roman" w:hAnsi="Verdana" w:cs="Times New Roman"/>
                <w:color w:val="000000"/>
                <w:sz w:val="10"/>
                <w:szCs w:val="10"/>
                <w:lang w:val="en-US"/>
              </w:rPr>
            </w:pPr>
            <w:ins w:id="17277" w:author="Hardik Malhotra" w:date="2021-09-30T21:37:00Z">
              <w:r w:rsidRPr="0027490C">
                <w:rPr>
                  <w:rFonts w:ascii="Verdana" w:hAnsi="Verdana" w:cs="Arial"/>
                  <w:color w:val="000000"/>
                  <w:sz w:val="10"/>
                  <w:szCs w:val="10"/>
                  <w:rPrChange w:id="17278" w:author="Hardik Malhotra" w:date="2021-09-30T21:37:00Z">
                    <w:rPr>
                      <w:rFonts w:ascii="Arial" w:hAnsi="Arial" w:cs="Arial"/>
                      <w:color w:val="000000"/>
                      <w:sz w:val="20"/>
                      <w:szCs w:val="20"/>
                    </w:rPr>
                  </w:rPrChange>
                </w:rPr>
                <w:t>1460</w:t>
              </w:r>
            </w:ins>
          </w:p>
        </w:tc>
        <w:tc>
          <w:tcPr>
            <w:tcW w:w="586" w:type="dxa"/>
            <w:tcBorders>
              <w:top w:val="nil"/>
              <w:left w:val="nil"/>
              <w:bottom w:val="single" w:sz="4" w:space="0" w:color="auto"/>
              <w:right w:val="single" w:sz="4" w:space="0" w:color="auto"/>
            </w:tcBorders>
            <w:shd w:val="clear" w:color="000000" w:fill="FFFFFF"/>
            <w:noWrap/>
            <w:vAlign w:val="bottom"/>
            <w:hideMark/>
          </w:tcPr>
          <w:p w14:paraId="4BBB5DD5" w14:textId="44B2CE58" w:rsidR="0027490C" w:rsidRPr="005858C1" w:rsidRDefault="0027490C" w:rsidP="0027490C">
            <w:pPr>
              <w:spacing w:after="0" w:line="240" w:lineRule="auto"/>
              <w:jc w:val="center"/>
              <w:rPr>
                <w:ins w:id="17279" w:author="Hardik Malhotra" w:date="2021-09-30T21:31:00Z"/>
                <w:rFonts w:ascii="Verdana" w:eastAsia="Times New Roman" w:hAnsi="Verdana" w:cs="Times New Roman"/>
                <w:color w:val="000000"/>
                <w:sz w:val="10"/>
                <w:szCs w:val="10"/>
                <w:lang w:val="en-US"/>
              </w:rPr>
            </w:pPr>
            <w:ins w:id="17280" w:author="Hardik Malhotra" w:date="2021-09-30T21:37:00Z">
              <w:r w:rsidRPr="0027490C">
                <w:rPr>
                  <w:rFonts w:ascii="Verdana" w:hAnsi="Verdana" w:cs="Arial"/>
                  <w:color w:val="000000"/>
                  <w:sz w:val="10"/>
                  <w:szCs w:val="10"/>
                  <w:rPrChange w:id="17281" w:author="Hardik Malhotra" w:date="2021-09-30T21:37:00Z">
                    <w:rPr>
                      <w:rFonts w:ascii="Arial" w:hAnsi="Arial" w:cs="Arial"/>
                      <w:color w:val="000000"/>
                      <w:sz w:val="20"/>
                      <w:szCs w:val="20"/>
                    </w:rPr>
                  </w:rPrChange>
                </w:rPr>
                <w:t>1545</w:t>
              </w:r>
            </w:ins>
          </w:p>
        </w:tc>
        <w:tc>
          <w:tcPr>
            <w:tcW w:w="586" w:type="dxa"/>
            <w:tcBorders>
              <w:top w:val="nil"/>
              <w:left w:val="nil"/>
              <w:bottom w:val="single" w:sz="4" w:space="0" w:color="auto"/>
              <w:right w:val="single" w:sz="4" w:space="0" w:color="auto"/>
            </w:tcBorders>
            <w:shd w:val="clear" w:color="000000" w:fill="FFFFFF"/>
            <w:noWrap/>
            <w:vAlign w:val="bottom"/>
            <w:hideMark/>
          </w:tcPr>
          <w:p w14:paraId="6E0B8F1D" w14:textId="742C087B" w:rsidR="0027490C" w:rsidRPr="005858C1" w:rsidRDefault="0027490C" w:rsidP="0027490C">
            <w:pPr>
              <w:spacing w:after="0" w:line="240" w:lineRule="auto"/>
              <w:jc w:val="center"/>
              <w:rPr>
                <w:ins w:id="17282" w:author="Hardik Malhotra" w:date="2021-09-30T21:31:00Z"/>
                <w:rFonts w:ascii="Verdana" w:eastAsia="Times New Roman" w:hAnsi="Verdana" w:cs="Times New Roman"/>
                <w:color w:val="000000"/>
                <w:sz w:val="10"/>
                <w:szCs w:val="10"/>
                <w:lang w:val="en-US"/>
              </w:rPr>
            </w:pPr>
            <w:ins w:id="17283" w:author="Hardik Malhotra" w:date="2021-09-30T21:37:00Z">
              <w:r w:rsidRPr="0027490C">
                <w:rPr>
                  <w:rFonts w:ascii="Verdana" w:hAnsi="Verdana" w:cs="Arial"/>
                  <w:color w:val="000000"/>
                  <w:sz w:val="10"/>
                  <w:szCs w:val="10"/>
                  <w:rPrChange w:id="17284" w:author="Hardik Malhotra" w:date="2021-09-30T21:37:00Z">
                    <w:rPr>
                      <w:rFonts w:ascii="Arial" w:hAnsi="Arial" w:cs="Arial"/>
                      <w:color w:val="000000"/>
                      <w:sz w:val="20"/>
                      <w:szCs w:val="20"/>
                    </w:rPr>
                  </w:rPrChange>
                </w:rPr>
                <w:t>1636</w:t>
              </w:r>
            </w:ins>
          </w:p>
        </w:tc>
        <w:tc>
          <w:tcPr>
            <w:tcW w:w="586" w:type="dxa"/>
            <w:tcBorders>
              <w:top w:val="nil"/>
              <w:left w:val="nil"/>
              <w:bottom w:val="single" w:sz="4" w:space="0" w:color="auto"/>
              <w:right w:val="single" w:sz="4" w:space="0" w:color="auto"/>
            </w:tcBorders>
            <w:shd w:val="clear" w:color="000000" w:fill="FFFFFF"/>
            <w:noWrap/>
            <w:vAlign w:val="bottom"/>
            <w:hideMark/>
          </w:tcPr>
          <w:p w14:paraId="4C7E4A77" w14:textId="5122EBBB" w:rsidR="0027490C" w:rsidRPr="005858C1" w:rsidRDefault="0027490C" w:rsidP="0027490C">
            <w:pPr>
              <w:spacing w:after="0" w:line="240" w:lineRule="auto"/>
              <w:jc w:val="center"/>
              <w:rPr>
                <w:ins w:id="17285" w:author="Hardik Malhotra" w:date="2021-09-30T21:31:00Z"/>
                <w:rFonts w:ascii="Verdana" w:eastAsia="Times New Roman" w:hAnsi="Verdana" w:cs="Times New Roman"/>
                <w:color w:val="000000"/>
                <w:sz w:val="10"/>
                <w:szCs w:val="10"/>
                <w:lang w:val="en-US"/>
              </w:rPr>
            </w:pPr>
            <w:ins w:id="17286" w:author="Hardik Malhotra" w:date="2021-09-30T21:37:00Z">
              <w:r w:rsidRPr="0027490C">
                <w:rPr>
                  <w:rFonts w:ascii="Verdana" w:hAnsi="Verdana" w:cs="Arial"/>
                  <w:color w:val="000000"/>
                  <w:sz w:val="10"/>
                  <w:szCs w:val="10"/>
                  <w:rPrChange w:id="17287" w:author="Hardik Malhotra" w:date="2021-09-30T21:37:00Z">
                    <w:rPr>
                      <w:rFonts w:ascii="Arial" w:hAnsi="Arial" w:cs="Arial"/>
                      <w:color w:val="000000"/>
                      <w:sz w:val="20"/>
                      <w:szCs w:val="20"/>
                    </w:rPr>
                  </w:rPrChange>
                </w:rPr>
                <w:t>1727</w:t>
              </w:r>
            </w:ins>
          </w:p>
        </w:tc>
        <w:tc>
          <w:tcPr>
            <w:tcW w:w="586" w:type="dxa"/>
            <w:tcBorders>
              <w:top w:val="nil"/>
              <w:left w:val="nil"/>
              <w:bottom w:val="single" w:sz="4" w:space="0" w:color="auto"/>
              <w:right w:val="single" w:sz="4" w:space="0" w:color="auto"/>
            </w:tcBorders>
            <w:shd w:val="clear" w:color="000000" w:fill="FFFFFF"/>
            <w:noWrap/>
            <w:vAlign w:val="bottom"/>
            <w:hideMark/>
          </w:tcPr>
          <w:p w14:paraId="23FB85AF" w14:textId="5B0FA336" w:rsidR="0027490C" w:rsidRPr="005858C1" w:rsidRDefault="0027490C" w:rsidP="0027490C">
            <w:pPr>
              <w:spacing w:after="0" w:line="240" w:lineRule="auto"/>
              <w:jc w:val="center"/>
              <w:rPr>
                <w:ins w:id="17288" w:author="Hardik Malhotra" w:date="2021-09-30T21:31:00Z"/>
                <w:rFonts w:ascii="Verdana" w:eastAsia="Times New Roman" w:hAnsi="Verdana" w:cs="Times New Roman"/>
                <w:color w:val="000000"/>
                <w:sz w:val="10"/>
                <w:szCs w:val="10"/>
                <w:lang w:val="en-US"/>
              </w:rPr>
            </w:pPr>
            <w:ins w:id="17289" w:author="Hardik Malhotra" w:date="2021-09-30T21:37:00Z">
              <w:r w:rsidRPr="0027490C">
                <w:rPr>
                  <w:rFonts w:ascii="Verdana" w:hAnsi="Verdana" w:cs="Arial"/>
                  <w:color w:val="000000"/>
                  <w:sz w:val="10"/>
                  <w:szCs w:val="10"/>
                  <w:rPrChange w:id="17290" w:author="Hardik Malhotra" w:date="2021-09-30T21:37:00Z">
                    <w:rPr>
                      <w:rFonts w:ascii="Arial" w:hAnsi="Arial" w:cs="Arial"/>
                      <w:color w:val="000000"/>
                      <w:sz w:val="20"/>
                      <w:szCs w:val="20"/>
                    </w:rPr>
                  </w:rPrChange>
                </w:rPr>
                <w:t>1813</w:t>
              </w:r>
            </w:ins>
          </w:p>
        </w:tc>
        <w:tc>
          <w:tcPr>
            <w:tcW w:w="586" w:type="dxa"/>
            <w:tcBorders>
              <w:top w:val="nil"/>
              <w:left w:val="nil"/>
              <w:bottom w:val="single" w:sz="4" w:space="0" w:color="auto"/>
              <w:right w:val="single" w:sz="4" w:space="0" w:color="auto"/>
            </w:tcBorders>
            <w:shd w:val="clear" w:color="000000" w:fill="FFFFFF"/>
            <w:noWrap/>
            <w:vAlign w:val="bottom"/>
            <w:hideMark/>
          </w:tcPr>
          <w:p w14:paraId="034444DF" w14:textId="38F21614" w:rsidR="0027490C" w:rsidRPr="005858C1" w:rsidRDefault="0027490C" w:rsidP="0027490C">
            <w:pPr>
              <w:spacing w:after="0" w:line="240" w:lineRule="auto"/>
              <w:jc w:val="center"/>
              <w:rPr>
                <w:ins w:id="17291" w:author="Hardik Malhotra" w:date="2021-09-30T21:31:00Z"/>
                <w:rFonts w:ascii="Verdana" w:eastAsia="Times New Roman" w:hAnsi="Verdana" w:cs="Times New Roman"/>
                <w:color w:val="000000"/>
                <w:sz w:val="10"/>
                <w:szCs w:val="10"/>
                <w:lang w:val="en-US"/>
              </w:rPr>
            </w:pPr>
            <w:ins w:id="17292" w:author="Hardik Malhotra" w:date="2021-09-30T21:37:00Z">
              <w:r w:rsidRPr="0027490C">
                <w:rPr>
                  <w:rFonts w:ascii="Verdana" w:hAnsi="Verdana" w:cs="Arial"/>
                  <w:color w:val="000000"/>
                  <w:sz w:val="10"/>
                  <w:szCs w:val="10"/>
                  <w:rPrChange w:id="17293" w:author="Hardik Malhotra" w:date="2021-09-30T21:37:00Z">
                    <w:rPr>
                      <w:rFonts w:ascii="Arial" w:hAnsi="Arial" w:cs="Arial"/>
                      <w:color w:val="000000"/>
                      <w:sz w:val="20"/>
                      <w:szCs w:val="20"/>
                    </w:rPr>
                  </w:rPrChange>
                </w:rPr>
                <w:t>1901</w:t>
              </w:r>
            </w:ins>
          </w:p>
        </w:tc>
        <w:tc>
          <w:tcPr>
            <w:tcW w:w="586" w:type="dxa"/>
            <w:tcBorders>
              <w:top w:val="nil"/>
              <w:left w:val="nil"/>
              <w:bottom w:val="single" w:sz="4" w:space="0" w:color="auto"/>
              <w:right w:val="single" w:sz="4" w:space="0" w:color="auto"/>
            </w:tcBorders>
            <w:shd w:val="clear" w:color="000000" w:fill="FFFFFF"/>
            <w:noWrap/>
            <w:vAlign w:val="bottom"/>
            <w:hideMark/>
          </w:tcPr>
          <w:p w14:paraId="6D12DEA0" w14:textId="20A85A09" w:rsidR="0027490C" w:rsidRPr="005858C1" w:rsidRDefault="0027490C" w:rsidP="0027490C">
            <w:pPr>
              <w:spacing w:after="0" w:line="240" w:lineRule="auto"/>
              <w:jc w:val="center"/>
              <w:rPr>
                <w:ins w:id="17294" w:author="Hardik Malhotra" w:date="2021-09-30T21:31:00Z"/>
                <w:rFonts w:ascii="Verdana" w:eastAsia="Times New Roman" w:hAnsi="Verdana" w:cs="Times New Roman"/>
                <w:color w:val="000000"/>
                <w:sz w:val="10"/>
                <w:szCs w:val="10"/>
                <w:lang w:val="en-US"/>
              </w:rPr>
            </w:pPr>
            <w:ins w:id="17295" w:author="Hardik Malhotra" w:date="2021-09-30T21:37:00Z">
              <w:r w:rsidRPr="0027490C">
                <w:rPr>
                  <w:rFonts w:ascii="Verdana" w:hAnsi="Verdana" w:cs="Arial"/>
                  <w:color w:val="000000"/>
                  <w:sz w:val="10"/>
                  <w:szCs w:val="10"/>
                  <w:rPrChange w:id="17296" w:author="Hardik Malhotra" w:date="2021-09-30T21:37:00Z">
                    <w:rPr>
                      <w:rFonts w:ascii="Arial" w:hAnsi="Arial" w:cs="Arial"/>
                      <w:color w:val="000000"/>
                      <w:sz w:val="20"/>
                      <w:szCs w:val="20"/>
                    </w:rPr>
                  </w:rPrChange>
                </w:rPr>
                <w:t>1988</w:t>
              </w:r>
            </w:ins>
          </w:p>
        </w:tc>
        <w:tc>
          <w:tcPr>
            <w:tcW w:w="586" w:type="dxa"/>
            <w:tcBorders>
              <w:top w:val="nil"/>
              <w:left w:val="nil"/>
              <w:bottom w:val="single" w:sz="4" w:space="0" w:color="auto"/>
              <w:right w:val="single" w:sz="4" w:space="0" w:color="auto"/>
            </w:tcBorders>
            <w:shd w:val="clear" w:color="000000" w:fill="FFFFFF"/>
            <w:noWrap/>
            <w:vAlign w:val="bottom"/>
            <w:hideMark/>
          </w:tcPr>
          <w:p w14:paraId="07F38223" w14:textId="1A3670DB" w:rsidR="0027490C" w:rsidRPr="005858C1" w:rsidRDefault="0027490C" w:rsidP="0027490C">
            <w:pPr>
              <w:spacing w:after="0" w:line="240" w:lineRule="auto"/>
              <w:jc w:val="center"/>
              <w:rPr>
                <w:ins w:id="17297" w:author="Hardik Malhotra" w:date="2021-09-30T21:31:00Z"/>
                <w:rFonts w:ascii="Verdana" w:eastAsia="Times New Roman" w:hAnsi="Verdana" w:cs="Times New Roman"/>
                <w:color w:val="000000"/>
                <w:sz w:val="10"/>
                <w:szCs w:val="10"/>
                <w:lang w:val="en-US"/>
              </w:rPr>
            </w:pPr>
            <w:ins w:id="17298" w:author="Hardik Malhotra" w:date="2021-09-30T21:37:00Z">
              <w:r w:rsidRPr="0027490C">
                <w:rPr>
                  <w:rFonts w:ascii="Verdana" w:hAnsi="Verdana" w:cs="Arial"/>
                  <w:color w:val="000000"/>
                  <w:sz w:val="10"/>
                  <w:szCs w:val="10"/>
                  <w:rPrChange w:id="17299" w:author="Hardik Malhotra" w:date="2021-09-30T21:37:00Z">
                    <w:rPr>
                      <w:rFonts w:ascii="Arial" w:hAnsi="Arial" w:cs="Arial"/>
                      <w:color w:val="000000"/>
                      <w:sz w:val="20"/>
                      <w:szCs w:val="20"/>
                    </w:rPr>
                  </w:rPrChange>
                </w:rPr>
                <w:t>2078</w:t>
              </w:r>
            </w:ins>
          </w:p>
        </w:tc>
        <w:tc>
          <w:tcPr>
            <w:tcW w:w="586" w:type="dxa"/>
            <w:tcBorders>
              <w:top w:val="nil"/>
              <w:left w:val="nil"/>
              <w:bottom w:val="single" w:sz="4" w:space="0" w:color="auto"/>
              <w:right w:val="single" w:sz="4" w:space="0" w:color="auto"/>
            </w:tcBorders>
            <w:shd w:val="clear" w:color="000000" w:fill="FFFFFF"/>
            <w:noWrap/>
            <w:vAlign w:val="bottom"/>
            <w:hideMark/>
          </w:tcPr>
          <w:p w14:paraId="23D43363" w14:textId="10D1F6CF" w:rsidR="0027490C" w:rsidRPr="005858C1" w:rsidRDefault="0027490C" w:rsidP="0027490C">
            <w:pPr>
              <w:spacing w:after="0" w:line="240" w:lineRule="auto"/>
              <w:jc w:val="center"/>
              <w:rPr>
                <w:ins w:id="17300" w:author="Hardik Malhotra" w:date="2021-09-30T21:31:00Z"/>
                <w:rFonts w:ascii="Verdana" w:eastAsia="Times New Roman" w:hAnsi="Verdana" w:cs="Times New Roman"/>
                <w:color w:val="000000"/>
                <w:sz w:val="10"/>
                <w:szCs w:val="10"/>
                <w:lang w:val="en-US"/>
              </w:rPr>
            </w:pPr>
            <w:ins w:id="17301" w:author="Hardik Malhotra" w:date="2021-09-30T21:37:00Z">
              <w:r w:rsidRPr="0027490C">
                <w:rPr>
                  <w:rFonts w:ascii="Verdana" w:hAnsi="Verdana" w:cs="Arial"/>
                  <w:color w:val="000000"/>
                  <w:sz w:val="10"/>
                  <w:szCs w:val="10"/>
                  <w:rPrChange w:id="17302" w:author="Hardik Malhotra" w:date="2021-09-30T21:37:00Z">
                    <w:rPr>
                      <w:rFonts w:ascii="Arial" w:hAnsi="Arial" w:cs="Arial"/>
                      <w:color w:val="000000"/>
                      <w:sz w:val="20"/>
                      <w:szCs w:val="20"/>
                    </w:rPr>
                  </w:rPrChange>
                </w:rPr>
                <w:t>2170</w:t>
              </w:r>
            </w:ins>
          </w:p>
        </w:tc>
      </w:tr>
      <w:tr w:rsidR="0027490C" w:rsidRPr="00257590" w14:paraId="65F14D79" w14:textId="77777777" w:rsidTr="0027490C">
        <w:trPr>
          <w:trHeight w:val="334"/>
          <w:ins w:id="17303" w:author="Hardik Malhotra" w:date="2021-09-30T21:31:00Z"/>
        </w:trPr>
        <w:tc>
          <w:tcPr>
            <w:tcW w:w="966" w:type="dxa"/>
            <w:tcBorders>
              <w:top w:val="nil"/>
              <w:left w:val="single" w:sz="4" w:space="0" w:color="auto"/>
              <w:bottom w:val="single" w:sz="4" w:space="0" w:color="auto"/>
              <w:right w:val="single" w:sz="4" w:space="0" w:color="auto"/>
            </w:tcBorders>
            <w:shd w:val="clear" w:color="000000" w:fill="FFFFFF"/>
            <w:noWrap/>
            <w:vAlign w:val="bottom"/>
            <w:hideMark/>
          </w:tcPr>
          <w:p w14:paraId="640221D9" w14:textId="25C48011" w:rsidR="0027490C" w:rsidRPr="005858C1" w:rsidRDefault="0027490C" w:rsidP="0027490C">
            <w:pPr>
              <w:spacing w:after="0" w:line="240" w:lineRule="auto"/>
              <w:rPr>
                <w:ins w:id="17304" w:author="Hardik Malhotra" w:date="2021-09-30T21:31:00Z"/>
                <w:rFonts w:ascii="Verdana" w:eastAsia="Times New Roman" w:hAnsi="Verdana" w:cs="Times New Roman"/>
                <w:color w:val="000000"/>
                <w:sz w:val="10"/>
                <w:szCs w:val="10"/>
                <w:lang w:val="en-US"/>
              </w:rPr>
            </w:pPr>
            <w:ins w:id="17305" w:author="Hardik Malhotra" w:date="2021-09-30T21:31:00Z">
              <w:r w:rsidRPr="008D1091">
                <w:rPr>
                  <w:rFonts w:ascii="Verdana" w:hAnsi="Verdana"/>
                  <w:b/>
                  <w:bCs/>
                  <w:color w:val="000000"/>
                  <w:sz w:val="10"/>
                  <w:szCs w:val="10"/>
                  <w:rPrChange w:id="17306" w:author="Hardik Malhotra" w:date="2021-09-30T21:31:00Z">
                    <w:rPr>
                      <w:rFonts w:ascii="Calibri" w:hAnsi="Calibri"/>
                      <w:b/>
                      <w:bCs/>
                      <w:color w:val="000000"/>
                    </w:rPr>
                  </w:rPrChange>
                </w:rPr>
                <w:t>Total</w:t>
              </w:r>
            </w:ins>
          </w:p>
        </w:tc>
        <w:tc>
          <w:tcPr>
            <w:tcW w:w="587" w:type="dxa"/>
            <w:tcBorders>
              <w:top w:val="nil"/>
              <w:left w:val="nil"/>
              <w:bottom w:val="single" w:sz="4" w:space="0" w:color="auto"/>
              <w:right w:val="single" w:sz="4" w:space="0" w:color="auto"/>
            </w:tcBorders>
            <w:shd w:val="clear" w:color="000000" w:fill="FFFFFF"/>
            <w:noWrap/>
            <w:vAlign w:val="bottom"/>
            <w:hideMark/>
          </w:tcPr>
          <w:p w14:paraId="40D97406" w14:textId="38E1FBBF" w:rsidR="0027490C" w:rsidRPr="005858C1" w:rsidRDefault="0027490C" w:rsidP="0027490C">
            <w:pPr>
              <w:spacing w:after="0" w:line="240" w:lineRule="auto"/>
              <w:jc w:val="center"/>
              <w:rPr>
                <w:ins w:id="17307" w:author="Hardik Malhotra" w:date="2021-09-30T21:31:00Z"/>
                <w:rFonts w:ascii="Verdana" w:eastAsia="Times New Roman" w:hAnsi="Verdana" w:cs="Times New Roman"/>
                <w:color w:val="000000"/>
                <w:sz w:val="10"/>
                <w:szCs w:val="10"/>
                <w:lang w:val="en-US"/>
              </w:rPr>
            </w:pPr>
            <w:ins w:id="17308" w:author="Hardik Malhotra" w:date="2021-09-30T21:37:00Z">
              <w:r w:rsidRPr="0027490C">
                <w:rPr>
                  <w:rFonts w:ascii="Verdana" w:hAnsi="Verdana" w:cs="Arial"/>
                  <w:b/>
                  <w:bCs/>
                  <w:color w:val="000000"/>
                  <w:sz w:val="10"/>
                  <w:szCs w:val="10"/>
                  <w:rPrChange w:id="17309" w:author="Hardik Malhotra" w:date="2021-09-30T21:37:00Z">
                    <w:rPr>
                      <w:rFonts w:ascii="Arial" w:hAnsi="Arial" w:cs="Arial"/>
                      <w:b/>
                      <w:bCs/>
                      <w:color w:val="000000"/>
                      <w:sz w:val="20"/>
                      <w:szCs w:val="20"/>
                    </w:rPr>
                  </w:rPrChange>
                </w:rPr>
                <w:t>2754</w:t>
              </w:r>
            </w:ins>
          </w:p>
        </w:tc>
        <w:tc>
          <w:tcPr>
            <w:tcW w:w="587" w:type="dxa"/>
            <w:tcBorders>
              <w:top w:val="nil"/>
              <w:left w:val="nil"/>
              <w:bottom w:val="single" w:sz="4" w:space="0" w:color="auto"/>
              <w:right w:val="single" w:sz="4" w:space="0" w:color="auto"/>
            </w:tcBorders>
            <w:shd w:val="clear" w:color="000000" w:fill="FFFFFF"/>
            <w:noWrap/>
            <w:vAlign w:val="bottom"/>
            <w:hideMark/>
          </w:tcPr>
          <w:p w14:paraId="7144DD1F" w14:textId="6213B632" w:rsidR="0027490C" w:rsidRPr="005858C1" w:rsidRDefault="0027490C" w:rsidP="0027490C">
            <w:pPr>
              <w:spacing w:after="0" w:line="240" w:lineRule="auto"/>
              <w:jc w:val="center"/>
              <w:rPr>
                <w:ins w:id="17310" w:author="Hardik Malhotra" w:date="2021-09-30T21:31:00Z"/>
                <w:rFonts w:ascii="Verdana" w:eastAsia="Times New Roman" w:hAnsi="Verdana" w:cs="Times New Roman"/>
                <w:color w:val="000000"/>
                <w:sz w:val="10"/>
                <w:szCs w:val="10"/>
                <w:lang w:val="en-US"/>
              </w:rPr>
            </w:pPr>
            <w:ins w:id="17311" w:author="Hardik Malhotra" w:date="2021-09-30T21:37:00Z">
              <w:r w:rsidRPr="0027490C">
                <w:rPr>
                  <w:rFonts w:ascii="Verdana" w:hAnsi="Verdana" w:cs="Arial"/>
                  <w:b/>
                  <w:bCs/>
                  <w:color w:val="000000"/>
                  <w:sz w:val="10"/>
                  <w:szCs w:val="10"/>
                  <w:rPrChange w:id="17312" w:author="Hardik Malhotra" w:date="2021-09-30T21:37:00Z">
                    <w:rPr>
                      <w:rFonts w:ascii="Arial" w:hAnsi="Arial" w:cs="Arial"/>
                      <w:b/>
                      <w:bCs/>
                      <w:color w:val="000000"/>
                      <w:sz w:val="20"/>
                      <w:szCs w:val="20"/>
                    </w:rPr>
                  </w:rPrChange>
                </w:rPr>
                <w:t>2891</w:t>
              </w:r>
            </w:ins>
          </w:p>
        </w:tc>
        <w:tc>
          <w:tcPr>
            <w:tcW w:w="587" w:type="dxa"/>
            <w:tcBorders>
              <w:top w:val="nil"/>
              <w:left w:val="nil"/>
              <w:bottom w:val="single" w:sz="4" w:space="0" w:color="auto"/>
              <w:right w:val="single" w:sz="4" w:space="0" w:color="auto"/>
            </w:tcBorders>
            <w:shd w:val="clear" w:color="000000" w:fill="FFFFFF"/>
            <w:noWrap/>
            <w:vAlign w:val="bottom"/>
            <w:hideMark/>
          </w:tcPr>
          <w:p w14:paraId="79E3F162" w14:textId="4FD1909A" w:rsidR="0027490C" w:rsidRPr="005858C1" w:rsidRDefault="0027490C" w:rsidP="0027490C">
            <w:pPr>
              <w:spacing w:after="0" w:line="240" w:lineRule="auto"/>
              <w:jc w:val="center"/>
              <w:rPr>
                <w:ins w:id="17313" w:author="Hardik Malhotra" w:date="2021-09-30T21:31:00Z"/>
                <w:rFonts w:ascii="Verdana" w:eastAsia="Times New Roman" w:hAnsi="Verdana" w:cs="Times New Roman"/>
                <w:color w:val="000000"/>
                <w:sz w:val="10"/>
                <w:szCs w:val="10"/>
                <w:lang w:val="en-US"/>
              </w:rPr>
            </w:pPr>
            <w:ins w:id="17314" w:author="Hardik Malhotra" w:date="2021-09-30T21:37:00Z">
              <w:r w:rsidRPr="0027490C">
                <w:rPr>
                  <w:rFonts w:ascii="Verdana" w:hAnsi="Verdana" w:cs="Arial"/>
                  <w:b/>
                  <w:bCs/>
                  <w:color w:val="000000"/>
                  <w:sz w:val="10"/>
                  <w:szCs w:val="10"/>
                  <w:rPrChange w:id="17315" w:author="Hardik Malhotra" w:date="2021-09-30T21:37:00Z">
                    <w:rPr>
                      <w:rFonts w:ascii="Arial" w:hAnsi="Arial" w:cs="Arial"/>
                      <w:b/>
                      <w:bCs/>
                      <w:color w:val="000000"/>
                      <w:sz w:val="20"/>
                      <w:szCs w:val="20"/>
                    </w:rPr>
                  </w:rPrChange>
                </w:rPr>
                <w:t>3110</w:t>
              </w:r>
            </w:ins>
          </w:p>
        </w:tc>
        <w:tc>
          <w:tcPr>
            <w:tcW w:w="586" w:type="dxa"/>
            <w:tcBorders>
              <w:top w:val="nil"/>
              <w:left w:val="nil"/>
              <w:bottom w:val="single" w:sz="4" w:space="0" w:color="auto"/>
              <w:right w:val="single" w:sz="4" w:space="0" w:color="auto"/>
            </w:tcBorders>
            <w:shd w:val="clear" w:color="000000" w:fill="FFFFFF"/>
            <w:noWrap/>
            <w:vAlign w:val="bottom"/>
            <w:hideMark/>
          </w:tcPr>
          <w:p w14:paraId="38B03802" w14:textId="21FD7A23" w:rsidR="0027490C" w:rsidRPr="005858C1" w:rsidRDefault="0027490C" w:rsidP="0027490C">
            <w:pPr>
              <w:spacing w:after="0" w:line="240" w:lineRule="auto"/>
              <w:jc w:val="center"/>
              <w:rPr>
                <w:ins w:id="17316" w:author="Hardik Malhotra" w:date="2021-09-30T21:31:00Z"/>
                <w:rFonts w:ascii="Verdana" w:eastAsia="Times New Roman" w:hAnsi="Verdana" w:cs="Times New Roman"/>
                <w:color w:val="000000"/>
                <w:sz w:val="10"/>
                <w:szCs w:val="10"/>
                <w:lang w:val="en-US"/>
              </w:rPr>
            </w:pPr>
            <w:ins w:id="17317" w:author="Hardik Malhotra" w:date="2021-09-30T21:37:00Z">
              <w:r w:rsidRPr="0027490C">
                <w:rPr>
                  <w:rFonts w:ascii="Verdana" w:hAnsi="Verdana" w:cs="Arial"/>
                  <w:b/>
                  <w:bCs/>
                  <w:color w:val="000000"/>
                  <w:sz w:val="10"/>
                  <w:szCs w:val="10"/>
                  <w:rPrChange w:id="17318" w:author="Hardik Malhotra" w:date="2021-09-30T21:37:00Z">
                    <w:rPr>
                      <w:rFonts w:ascii="Arial" w:hAnsi="Arial" w:cs="Arial"/>
                      <w:b/>
                      <w:bCs/>
                      <w:color w:val="000000"/>
                      <w:sz w:val="20"/>
                      <w:szCs w:val="20"/>
                    </w:rPr>
                  </w:rPrChange>
                </w:rPr>
                <w:t>3187</w:t>
              </w:r>
            </w:ins>
          </w:p>
        </w:tc>
        <w:tc>
          <w:tcPr>
            <w:tcW w:w="586" w:type="dxa"/>
            <w:tcBorders>
              <w:top w:val="nil"/>
              <w:left w:val="nil"/>
              <w:bottom w:val="single" w:sz="4" w:space="0" w:color="auto"/>
              <w:right w:val="single" w:sz="4" w:space="0" w:color="auto"/>
            </w:tcBorders>
            <w:shd w:val="clear" w:color="000000" w:fill="FFFFFF"/>
            <w:noWrap/>
            <w:vAlign w:val="bottom"/>
            <w:hideMark/>
          </w:tcPr>
          <w:p w14:paraId="5B6184DC" w14:textId="7813E9FF" w:rsidR="0027490C" w:rsidRPr="005858C1" w:rsidRDefault="0027490C" w:rsidP="0027490C">
            <w:pPr>
              <w:spacing w:after="0" w:line="240" w:lineRule="auto"/>
              <w:jc w:val="center"/>
              <w:rPr>
                <w:ins w:id="17319" w:author="Hardik Malhotra" w:date="2021-09-30T21:31:00Z"/>
                <w:rFonts w:ascii="Verdana" w:eastAsia="Times New Roman" w:hAnsi="Verdana" w:cs="Times New Roman"/>
                <w:color w:val="000000"/>
                <w:sz w:val="10"/>
                <w:szCs w:val="10"/>
                <w:lang w:val="en-US"/>
              </w:rPr>
            </w:pPr>
            <w:ins w:id="17320" w:author="Hardik Malhotra" w:date="2021-09-30T21:37:00Z">
              <w:r w:rsidRPr="0027490C">
                <w:rPr>
                  <w:rFonts w:ascii="Verdana" w:hAnsi="Verdana" w:cs="Arial"/>
                  <w:b/>
                  <w:bCs/>
                  <w:color w:val="000000"/>
                  <w:sz w:val="10"/>
                  <w:szCs w:val="10"/>
                  <w:rPrChange w:id="17321" w:author="Hardik Malhotra" w:date="2021-09-30T21:37:00Z">
                    <w:rPr>
                      <w:rFonts w:ascii="Arial" w:hAnsi="Arial" w:cs="Arial"/>
                      <w:b/>
                      <w:bCs/>
                      <w:color w:val="000000"/>
                      <w:sz w:val="20"/>
                      <w:szCs w:val="20"/>
                    </w:rPr>
                  </w:rPrChange>
                </w:rPr>
                <w:t>3365</w:t>
              </w:r>
            </w:ins>
          </w:p>
        </w:tc>
        <w:tc>
          <w:tcPr>
            <w:tcW w:w="586" w:type="dxa"/>
            <w:tcBorders>
              <w:top w:val="nil"/>
              <w:left w:val="nil"/>
              <w:bottom w:val="single" w:sz="4" w:space="0" w:color="auto"/>
              <w:right w:val="single" w:sz="4" w:space="0" w:color="auto"/>
            </w:tcBorders>
            <w:shd w:val="clear" w:color="000000" w:fill="FFFFFF"/>
            <w:noWrap/>
            <w:vAlign w:val="bottom"/>
            <w:hideMark/>
          </w:tcPr>
          <w:p w14:paraId="4732C77C" w14:textId="69CB8955" w:rsidR="0027490C" w:rsidRPr="005858C1" w:rsidRDefault="0027490C" w:rsidP="0027490C">
            <w:pPr>
              <w:spacing w:after="0" w:line="240" w:lineRule="auto"/>
              <w:jc w:val="center"/>
              <w:rPr>
                <w:ins w:id="17322" w:author="Hardik Malhotra" w:date="2021-09-30T21:31:00Z"/>
                <w:rFonts w:ascii="Verdana" w:eastAsia="Times New Roman" w:hAnsi="Verdana" w:cs="Times New Roman"/>
                <w:color w:val="000000"/>
                <w:sz w:val="10"/>
                <w:szCs w:val="10"/>
                <w:lang w:val="en-US"/>
              </w:rPr>
            </w:pPr>
            <w:ins w:id="17323" w:author="Hardik Malhotra" w:date="2021-09-30T21:37:00Z">
              <w:r w:rsidRPr="0027490C">
                <w:rPr>
                  <w:rFonts w:ascii="Verdana" w:hAnsi="Verdana" w:cs="Arial"/>
                  <w:b/>
                  <w:bCs/>
                  <w:color w:val="000000"/>
                  <w:sz w:val="10"/>
                  <w:szCs w:val="10"/>
                  <w:rPrChange w:id="17324" w:author="Hardik Malhotra" w:date="2021-09-30T21:37:00Z">
                    <w:rPr>
                      <w:rFonts w:ascii="Arial" w:hAnsi="Arial" w:cs="Arial"/>
                      <w:b/>
                      <w:bCs/>
                      <w:color w:val="000000"/>
                      <w:sz w:val="20"/>
                      <w:szCs w:val="20"/>
                    </w:rPr>
                  </w:rPrChange>
                </w:rPr>
                <w:t>3261</w:t>
              </w:r>
            </w:ins>
          </w:p>
        </w:tc>
        <w:tc>
          <w:tcPr>
            <w:tcW w:w="586" w:type="dxa"/>
            <w:tcBorders>
              <w:top w:val="nil"/>
              <w:left w:val="nil"/>
              <w:bottom w:val="single" w:sz="4" w:space="0" w:color="auto"/>
              <w:right w:val="single" w:sz="4" w:space="0" w:color="auto"/>
            </w:tcBorders>
            <w:shd w:val="clear" w:color="000000" w:fill="FFFFFF"/>
            <w:noWrap/>
            <w:vAlign w:val="bottom"/>
            <w:hideMark/>
          </w:tcPr>
          <w:p w14:paraId="021BB88B" w14:textId="4D468106" w:rsidR="0027490C" w:rsidRPr="005858C1" w:rsidRDefault="0027490C" w:rsidP="0027490C">
            <w:pPr>
              <w:spacing w:after="0" w:line="240" w:lineRule="auto"/>
              <w:jc w:val="center"/>
              <w:rPr>
                <w:ins w:id="17325" w:author="Hardik Malhotra" w:date="2021-09-30T21:31:00Z"/>
                <w:rFonts w:ascii="Verdana" w:eastAsia="Times New Roman" w:hAnsi="Verdana" w:cs="Times New Roman"/>
                <w:color w:val="000000"/>
                <w:sz w:val="10"/>
                <w:szCs w:val="10"/>
                <w:lang w:val="en-US"/>
              </w:rPr>
            </w:pPr>
            <w:ins w:id="17326" w:author="Hardik Malhotra" w:date="2021-09-30T21:37:00Z">
              <w:r w:rsidRPr="0027490C">
                <w:rPr>
                  <w:rFonts w:ascii="Verdana" w:hAnsi="Verdana" w:cs="Arial"/>
                  <w:b/>
                  <w:bCs/>
                  <w:color w:val="000000"/>
                  <w:sz w:val="10"/>
                  <w:szCs w:val="10"/>
                  <w:rPrChange w:id="17327" w:author="Hardik Malhotra" w:date="2021-09-30T21:37:00Z">
                    <w:rPr>
                      <w:rFonts w:ascii="Arial" w:hAnsi="Arial" w:cs="Arial"/>
                      <w:b/>
                      <w:bCs/>
                      <w:color w:val="000000"/>
                      <w:sz w:val="20"/>
                      <w:szCs w:val="20"/>
                    </w:rPr>
                  </w:rPrChange>
                </w:rPr>
                <w:t>3494</w:t>
              </w:r>
            </w:ins>
          </w:p>
        </w:tc>
        <w:tc>
          <w:tcPr>
            <w:tcW w:w="586" w:type="dxa"/>
            <w:tcBorders>
              <w:top w:val="nil"/>
              <w:left w:val="nil"/>
              <w:bottom w:val="single" w:sz="4" w:space="0" w:color="auto"/>
              <w:right w:val="single" w:sz="4" w:space="0" w:color="auto"/>
            </w:tcBorders>
            <w:shd w:val="clear" w:color="000000" w:fill="FFFFFF"/>
            <w:noWrap/>
            <w:vAlign w:val="bottom"/>
            <w:hideMark/>
          </w:tcPr>
          <w:p w14:paraId="7C834D76" w14:textId="6FFF9330" w:rsidR="0027490C" w:rsidRPr="005858C1" w:rsidRDefault="0027490C" w:rsidP="0027490C">
            <w:pPr>
              <w:spacing w:after="0" w:line="240" w:lineRule="auto"/>
              <w:jc w:val="center"/>
              <w:rPr>
                <w:ins w:id="17328" w:author="Hardik Malhotra" w:date="2021-09-30T21:31:00Z"/>
                <w:rFonts w:ascii="Verdana" w:eastAsia="Times New Roman" w:hAnsi="Verdana" w:cs="Times New Roman"/>
                <w:color w:val="000000"/>
                <w:sz w:val="10"/>
                <w:szCs w:val="10"/>
                <w:lang w:val="en-US"/>
              </w:rPr>
            </w:pPr>
            <w:ins w:id="17329" w:author="Hardik Malhotra" w:date="2021-09-30T21:37:00Z">
              <w:r w:rsidRPr="0027490C">
                <w:rPr>
                  <w:rFonts w:ascii="Verdana" w:hAnsi="Verdana" w:cs="Arial"/>
                  <w:b/>
                  <w:bCs/>
                  <w:color w:val="000000"/>
                  <w:sz w:val="10"/>
                  <w:szCs w:val="10"/>
                  <w:rPrChange w:id="17330" w:author="Hardik Malhotra" w:date="2021-09-30T21:37:00Z">
                    <w:rPr>
                      <w:rFonts w:ascii="Arial" w:hAnsi="Arial" w:cs="Arial"/>
                      <w:b/>
                      <w:bCs/>
                      <w:color w:val="000000"/>
                      <w:sz w:val="20"/>
                      <w:szCs w:val="20"/>
                    </w:rPr>
                  </w:rPrChange>
                </w:rPr>
                <w:t>3719</w:t>
              </w:r>
            </w:ins>
          </w:p>
        </w:tc>
        <w:tc>
          <w:tcPr>
            <w:tcW w:w="586" w:type="dxa"/>
            <w:tcBorders>
              <w:top w:val="nil"/>
              <w:left w:val="nil"/>
              <w:bottom w:val="single" w:sz="4" w:space="0" w:color="auto"/>
              <w:right w:val="single" w:sz="4" w:space="0" w:color="auto"/>
            </w:tcBorders>
            <w:shd w:val="clear" w:color="000000" w:fill="FFFFFF"/>
            <w:noWrap/>
            <w:vAlign w:val="bottom"/>
            <w:hideMark/>
          </w:tcPr>
          <w:p w14:paraId="543FA513" w14:textId="3A1B5E1F" w:rsidR="0027490C" w:rsidRPr="005858C1" w:rsidRDefault="0027490C" w:rsidP="0027490C">
            <w:pPr>
              <w:spacing w:after="0" w:line="240" w:lineRule="auto"/>
              <w:jc w:val="center"/>
              <w:rPr>
                <w:ins w:id="17331" w:author="Hardik Malhotra" w:date="2021-09-30T21:31:00Z"/>
                <w:rFonts w:ascii="Verdana" w:eastAsia="Times New Roman" w:hAnsi="Verdana" w:cs="Times New Roman"/>
                <w:color w:val="000000"/>
                <w:sz w:val="10"/>
                <w:szCs w:val="10"/>
                <w:lang w:val="en-US"/>
              </w:rPr>
            </w:pPr>
            <w:ins w:id="17332" w:author="Hardik Malhotra" w:date="2021-09-30T21:37:00Z">
              <w:r w:rsidRPr="0027490C">
                <w:rPr>
                  <w:rFonts w:ascii="Verdana" w:hAnsi="Verdana" w:cs="Arial"/>
                  <w:b/>
                  <w:bCs/>
                  <w:color w:val="000000"/>
                  <w:sz w:val="10"/>
                  <w:szCs w:val="10"/>
                  <w:rPrChange w:id="17333" w:author="Hardik Malhotra" w:date="2021-09-30T21:37:00Z">
                    <w:rPr>
                      <w:rFonts w:ascii="Arial" w:hAnsi="Arial" w:cs="Arial"/>
                      <w:b/>
                      <w:bCs/>
                      <w:color w:val="000000"/>
                      <w:sz w:val="20"/>
                      <w:szCs w:val="20"/>
                    </w:rPr>
                  </w:rPrChange>
                </w:rPr>
                <w:t>3939</w:t>
              </w:r>
            </w:ins>
          </w:p>
        </w:tc>
        <w:tc>
          <w:tcPr>
            <w:tcW w:w="586" w:type="dxa"/>
            <w:tcBorders>
              <w:top w:val="nil"/>
              <w:left w:val="nil"/>
              <w:bottom w:val="single" w:sz="4" w:space="0" w:color="auto"/>
              <w:right w:val="single" w:sz="4" w:space="0" w:color="auto"/>
            </w:tcBorders>
            <w:shd w:val="clear" w:color="000000" w:fill="FFFFFF"/>
            <w:noWrap/>
            <w:vAlign w:val="bottom"/>
            <w:hideMark/>
          </w:tcPr>
          <w:p w14:paraId="28ACA863" w14:textId="7C73E748" w:rsidR="0027490C" w:rsidRPr="005858C1" w:rsidRDefault="0027490C" w:rsidP="0027490C">
            <w:pPr>
              <w:spacing w:after="0" w:line="240" w:lineRule="auto"/>
              <w:jc w:val="center"/>
              <w:rPr>
                <w:ins w:id="17334" w:author="Hardik Malhotra" w:date="2021-09-30T21:31:00Z"/>
                <w:rFonts w:ascii="Verdana" w:eastAsia="Times New Roman" w:hAnsi="Verdana" w:cs="Times New Roman"/>
                <w:color w:val="000000"/>
                <w:sz w:val="10"/>
                <w:szCs w:val="10"/>
                <w:lang w:val="en-US"/>
              </w:rPr>
            </w:pPr>
            <w:ins w:id="17335" w:author="Hardik Malhotra" w:date="2021-09-30T21:37:00Z">
              <w:r w:rsidRPr="0027490C">
                <w:rPr>
                  <w:rFonts w:ascii="Verdana" w:hAnsi="Verdana" w:cs="Arial"/>
                  <w:b/>
                  <w:bCs/>
                  <w:color w:val="000000"/>
                  <w:sz w:val="10"/>
                  <w:szCs w:val="10"/>
                  <w:rPrChange w:id="17336" w:author="Hardik Malhotra" w:date="2021-09-30T21:37:00Z">
                    <w:rPr>
                      <w:rFonts w:ascii="Arial" w:hAnsi="Arial" w:cs="Arial"/>
                      <w:b/>
                      <w:bCs/>
                      <w:color w:val="000000"/>
                      <w:sz w:val="20"/>
                      <w:szCs w:val="20"/>
                    </w:rPr>
                  </w:rPrChange>
                </w:rPr>
                <w:t>4172</w:t>
              </w:r>
            </w:ins>
          </w:p>
        </w:tc>
        <w:tc>
          <w:tcPr>
            <w:tcW w:w="586" w:type="dxa"/>
            <w:tcBorders>
              <w:top w:val="nil"/>
              <w:left w:val="nil"/>
              <w:bottom w:val="single" w:sz="4" w:space="0" w:color="auto"/>
              <w:right w:val="single" w:sz="4" w:space="0" w:color="auto"/>
            </w:tcBorders>
            <w:shd w:val="clear" w:color="000000" w:fill="FFFFFF"/>
            <w:noWrap/>
            <w:vAlign w:val="bottom"/>
            <w:hideMark/>
          </w:tcPr>
          <w:p w14:paraId="02C4B9AE" w14:textId="1B91443E" w:rsidR="0027490C" w:rsidRPr="005858C1" w:rsidRDefault="0027490C" w:rsidP="0027490C">
            <w:pPr>
              <w:spacing w:after="0" w:line="240" w:lineRule="auto"/>
              <w:jc w:val="center"/>
              <w:rPr>
                <w:ins w:id="17337" w:author="Hardik Malhotra" w:date="2021-09-30T21:31:00Z"/>
                <w:rFonts w:ascii="Verdana" w:eastAsia="Times New Roman" w:hAnsi="Verdana" w:cs="Times New Roman"/>
                <w:color w:val="000000"/>
                <w:sz w:val="10"/>
                <w:szCs w:val="10"/>
                <w:lang w:val="en-US"/>
              </w:rPr>
            </w:pPr>
            <w:ins w:id="17338" w:author="Hardik Malhotra" w:date="2021-09-30T21:37:00Z">
              <w:r w:rsidRPr="0027490C">
                <w:rPr>
                  <w:rFonts w:ascii="Verdana" w:hAnsi="Verdana" w:cs="Arial"/>
                  <w:b/>
                  <w:bCs/>
                  <w:color w:val="000000"/>
                  <w:sz w:val="10"/>
                  <w:szCs w:val="10"/>
                  <w:rPrChange w:id="17339" w:author="Hardik Malhotra" w:date="2021-09-30T21:37:00Z">
                    <w:rPr>
                      <w:rFonts w:ascii="Arial" w:hAnsi="Arial" w:cs="Arial"/>
                      <w:b/>
                      <w:bCs/>
                      <w:color w:val="000000"/>
                      <w:sz w:val="20"/>
                      <w:szCs w:val="20"/>
                    </w:rPr>
                  </w:rPrChange>
                </w:rPr>
                <w:t>4400</w:t>
              </w:r>
            </w:ins>
          </w:p>
        </w:tc>
        <w:tc>
          <w:tcPr>
            <w:tcW w:w="586" w:type="dxa"/>
            <w:tcBorders>
              <w:top w:val="nil"/>
              <w:left w:val="nil"/>
              <w:bottom w:val="single" w:sz="4" w:space="0" w:color="auto"/>
              <w:right w:val="single" w:sz="4" w:space="0" w:color="auto"/>
            </w:tcBorders>
            <w:shd w:val="clear" w:color="000000" w:fill="FFFFFF"/>
            <w:noWrap/>
            <w:vAlign w:val="bottom"/>
            <w:hideMark/>
          </w:tcPr>
          <w:p w14:paraId="50140846" w14:textId="5A58E99F" w:rsidR="0027490C" w:rsidRPr="005858C1" w:rsidRDefault="0027490C" w:rsidP="0027490C">
            <w:pPr>
              <w:spacing w:after="0" w:line="240" w:lineRule="auto"/>
              <w:jc w:val="center"/>
              <w:rPr>
                <w:ins w:id="17340" w:author="Hardik Malhotra" w:date="2021-09-30T21:31:00Z"/>
                <w:rFonts w:ascii="Verdana" w:eastAsia="Times New Roman" w:hAnsi="Verdana" w:cs="Times New Roman"/>
                <w:color w:val="000000"/>
                <w:sz w:val="10"/>
                <w:szCs w:val="10"/>
                <w:lang w:val="en-US"/>
              </w:rPr>
            </w:pPr>
            <w:ins w:id="17341" w:author="Hardik Malhotra" w:date="2021-09-30T21:37:00Z">
              <w:r w:rsidRPr="0027490C">
                <w:rPr>
                  <w:rFonts w:ascii="Verdana" w:hAnsi="Verdana" w:cs="Arial"/>
                  <w:b/>
                  <w:bCs/>
                  <w:color w:val="000000"/>
                  <w:sz w:val="10"/>
                  <w:szCs w:val="10"/>
                  <w:rPrChange w:id="17342" w:author="Hardik Malhotra" w:date="2021-09-30T21:37:00Z">
                    <w:rPr>
                      <w:rFonts w:ascii="Arial" w:hAnsi="Arial" w:cs="Arial"/>
                      <w:b/>
                      <w:bCs/>
                      <w:color w:val="000000"/>
                      <w:sz w:val="20"/>
                      <w:szCs w:val="20"/>
                    </w:rPr>
                  </w:rPrChange>
                </w:rPr>
                <w:t>4616</w:t>
              </w:r>
            </w:ins>
          </w:p>
        </w:tc>
        <w:tc>
          <w:tcPr>
            <w:tcW w:w="586" w:type="dxa"/>
            <w:tcBorders>
              <w:top w:val="nil"/>
              <w:left w:val="nil"/>
              <w:bottom w:val="single" w:sz="4" w:space="0" w:color="auto"/>
              <w:right w:val="single" w:sz="4" w:space="0" w:color="auto"/>
            </w:tcBorders>
            <w:shd w:val="clear" w:color="000000" w:fill="FFFFFF"/>
            <w:noWrap/>
            <w:vAlign w:val="bottom"/>
            <w:hideMark/>
          </w:tcPr>
          <w:p w14:paraId="2B8E4AE3" w14:textId="565CF412" w:rsidR="0027490C" w:rsidRPr="005858C1" w:rsidRDefault="0027490C" w:rsidP="0027490C">
            <w:pPr>
              <w:spacing w:after="0" w:line="240" w:lineRule="auto"/>
              <w:jc w:val="center"/>
              <w:rPr>
                <w:ins w:id="17343" w:author="Hardik Malhotra" w:date="2021-09-30T21:31:00Z"/>
                <w:rFonts w:ascii="Verdana" w:eastAsia="Times New Roman" w:hAnsi="Verdana" w:cs="Times New Roman"/>
                <w:color w:val="000000"/>
                <w:sz w:val="10"/>
                <w:szCs w:val="10"/>
                <w:lang w:val="en-US"/>
              </w:rPr>
            </w:pPr>
            <w:ins w:id="17344" w:author="Hardik Malhotra" w:date="2021-09-30T21:37:00Z">
              <w:r w:rsidRPr="0027490C">
                <w:rPr>
                  <w:rFonts w:ascii="Verdana" w:hAnsi="Verdana" w:cs="Arial"/>
                  <w:b/>
                  <w:bCs/>
                  <w:color w:val="000000"/>
                  <w:sz w:val="10"/>
                  <w:szCs w:val="10"/>
                  <w:rPrChange w:id="17345" w:author="Hardik Malhotra" w:date="2021-09-30T21:37:00Z">
                    <w:rPr>
                      <w:rFonts w:ascii="Arial" w:hAnsi="Arial" w:cs="Arial"/>
                      <w:b/>
                      <w:bCs/>
                      <w:color w:val="000000"/>
                      <w:sz w:val="20"/>
                      <w:szCs w:val="20"/>
                    </w:rPr>
                  </w:rPrChange>
                </w:rPr>
                <w:t>4835</w:t>
              </w:r>
            </w:ins>
          </w:p>
        </w:tc>
        <w:tc>
          <w:tcPr>
            <w:tcW w:w="586" w:type="dxa"/>
            <w:tcBorders>
              <w:top w:val="nil"/>
              <w:left w:val="nil"/>
              <w:bottom w:val="single" w:sz="4" w:space="0" w:color="auto"/>
              <w:right w:val="single" w:sz="4" w:space="0" w:color="auto"/>
            </w:tcBorders>
            <w:shd w:val="clear" w:color="000000" w:fill="FFFFFF"/>
            <w:noWrap/>
            <w:vAlign w:val="bottom"/>
            <w:hideMark/>
          </w:tcPr>
          <w:p w14:paraId="0CDBAEB3" w14:textId="3A46E3CC" w:rsidR="0027490C" w:rsidRPr="005858C1" w:rsidRDefault="0027490C" w:rsidP="0027490C">
            <w:pPr>
              <w:spacing w:after="0" w:line="240" w:lineRule="auto"/>
              <w:jc w:val="center"/>
              <w:rPr>
                <w:ins w:id="17346" w:author="Hardik Malhotra" w:date="2021-09-30T21:31:00Z"/>
                <w:rFonts w:ascii="Verdana" w:eastAsia="Times New Roman" w:hAnsi="Verdana" w:cs="Times New Roman"/>
                <w:color w:val="000000"/>
                <w:sz w:val="10"/>
                <w:szCs w:val="10"/>
                <w:lang w:val="en-US"/>
              </w:rPr>
            </w:pPr>
            <w:ins w:id="17347" w:author="Hardik Malhotra" w:date="2021-09-30T21:37:00Z">
              <w:r w:rsidRPr="0027490C">
                <w:rPr>
                  <w:rFonts w:ascii="Verdana" w:hAnsi="Verdana" w:cs="Arial"/>
                  <w:b/>
                  <w:bCs/>
                  <w:color w:val="000000"/>
                  <w:sz w:val="10"/>
                  <w:szCs w:val="10"/>
                  <w:rPrChange w:id="17348" w:author="Hardik Malhotra" w:date="2021-09-30T21:37:00Z">
                    <w:rPr>
                      <w:rFonts w:ascii="Arial" w:hAnsi="Arial" w:cs="Arial"/>
                      <w:b/>
                      <w:bCs/>
                      <w:color w:val="000000"/>
                      <w:sz w:val="20"/>
                      <w:szCs w:val="20"/>
                    </w:rPr>
                  </w:rPrChange>
                </w:rPr>
                <w:t>5055</w:t>
              </w:r>
            </w:ins>
          </w:p>
        </w:tc>
        <w:tc>
          <w:tcPr>
            <w:tcW w:w="586" w:type="dxa"/>
            <w:tcBorders>
              <w:top w:val="nil"/>
              <w:left w:val="nil"/>
              <w:bottom w:val="single" w:sz="4" w:space="0" w:color="auto"/>
              <w:right w:val="single" w:sz="4" w:space="0" w:color="auto"/>
            </w:tcBorders>
            <w:shd w:val="clear" w:color="000000" w:fill="FFFFFF"/>
            <w:noWrap/>
            <w:vAlign w:val="bottom"/>
            <w:hideMark/>
          </w:tcPr>
          <w:p w14:paraId="62C9C066" w14:textId="608E30A5" w:rsidR="0027490C" w:rsidRPr="005858C1" w:rsidRDefault="0027490C" w:rsidP="0027490C">
            <w:pPr>
              <w:spacing w:after="0" w:line="240" w:lineRule="auto"/>
              <w:jc w:val="center"/>
              <w:rPr>
                <w:ins w:id="17349" w:author="Hardik Malhotra" w:date="2021-09-30T21:31:00Z"/>
                <w:rFonts w:ascii="Verdana" w:eastAsia="Times New Roman" w:hAnsi="Verdana" w:cs="Times New Roman"/>
                <w:color w:val="000000"/>
                <w:sz w:val="10"/>
                <w:szCs w:val="10"/>
                <w:lang w:val="en-US"/>
              </w:rPr>
            </w:pPr>
            <w:ins w:id="17350" w:author="Hardik Malhotra" w:date="2021-09-30T21:37:00Z">
              <w:r w:rsidRPr="0027490C">
                <w:rPr>
                  <w:rFonts w:ascii="Verdana" w:hAnsi="Verdana" w:cs="Arial"/>
                  <w:b/>
                  <w:bCs/>
                  <w:color w:val="000000"/>
                  <w:sz w:val="10"/>
                  <w:szCs w:val="10"/>
                  <w:rPrChange w:id="17351" w:author="Hardik Malhotra" w:date="2021-09-30T21:37:00Z">
                    <w:rPr>
                      <w:rFonts w:ascii="Arial" w:hAnsi="Arial" w:cs="Arial"/>
                      <w:b/>
                      <w:bCs/>
                      <w:color w:val="000000"/>
                      <w:sz w:val="20"/>
                      <w:szCs w:val="20"/>
                    </w:rPr>
                  </w:rPrChange>
                </w:rPr>
                <w:t>5281</w:t>
              </w:r>
            </w:ins>
          </w:p>
        </w:tc>
        <w:tc>
          <w:tcPr>
            <w:tcW w:w="586" w:type="dxa"/>
            <w:tcBorders>
              <w:top w:val="nil"/>
              <w:left w:val="nil"/>
              <w:bottom w:val="single" w:sz="4" w:space="0" w:color="auto"/>
              <w:right w:val="single" w:sz="4" w:space="0" w:color="auto"/>
            </w:tcBorders>
            <w:shd w:val="clear" w:color="000000" w:fill="FFFFFF"/>
            <w:noWrap/>
            <w:vAlign w:val="bottom"/>
            <w:hideMark/>
          </w:tcPr>
          <w:p w14:paraId="70E6EBCF" w14:textId="28125AA9" w:rsidR="0027490C" w:rsidRPr="005858C1" w:rsidRDefault="0027490C" w:rsidP="0027490C">
            <w:pPr>
              <w:spacing w:after="0" w:line="240" w:lineRule="auto"/>
              <w:jc w:val="center"/>
              <w:rPr>
                <w:ins w:id="17352" w:author="Hardik Malhotra" w:date="2021-09-30T21:31:00Z"/>
                <w:rFonts w:ascii="Verdana" w:eastAsia="Times New Roman" w:hAnsi="Verdana" w:cs="Times New Roman"/>
                <w:color w:val="000000"/>
                <w:sz w:val="10"/>
                <w:szCs w:val="10"/>
                <w:lang w:val="en-US"/>
              </w:rPr>
            </w:pPr>
            <w:ins w:id="17353" w:author="Hardik Malhotra" w:date="2021-09-30T21:37:00Z">
              <w:r w:rsidRPr="0027490C">
                <w:rPr>
                  <w:rFonts w:ascii="Verdana" w:hAnsi="Verdana" w:cs="Arial"/>
                  <w:b/>
                  <w:bCs/>
                  <w:color w:val="000000"/>
                  <w:sz w:val="10"/>
                  <w:szCs w:val="10"/>
                  <w:rPrChange w:id="17354" w:author="Hardik Malhotra" w:date="2021-09-30T21:37:00Z">
                    <w:rPr>
                      <w:rFonts w:ascii="Arial" w:hAnsi="Arial" w:cs="Arial"/>
                      <w:b/>
                      <w:bCs/>
                      <w:color w:val="000000"/>
                      <w:sz w:val="20"/>
                      <w:szCs w:val="20"/>
                    </w:rPr>
                  </w:rPrChange>
                </w:rPr>
                <w:t>5511</w:t>
              </w:r>
            </w:ins>
          </w:p>
        </w:tc>
      </w:tr>
    </w:tbl>
    <w:p w14:paraId="38003927" w14:textId="77777777" w:rsidR="008D1091" w:rsidRDefault="008D1091" w:rsidP="00587138">
      <w:pPr>
        <w:pStyle w:val="BodyText"/>
        <w:spacing w:before="162" w:line="360" w:lineRule="auto"/>
        <w:ind w:right="-86"/>
        <w:jc w:val="both"/>
        <w:rPr>
          <w:ins w:id="17355" w:author="Hardik Malhotra" w:date="2021-09-30T21:31:00Z"/>
          <w:bCs/>
        </w:rPr>
      </w:pPr>
    </w:p>
    <w:p w14:paraId="02432471" w14:textId="64D9A691" w:rsidR="00942235" w:rsidDel="00E1058C" w:rsidRDefault="00942235" w:rsidP="00587138">
      <w:pPr>
        <w:pStyle w:val="BodyText"/>
        <w:spacing w:before="162" w:line="360" w:lineRule="auto"/>
        <w:ind w:right="-86"/>
        <w:jc w:val="both"/>
        <w:rPr>
          <w:del w:id="17356" w:author="Dilip Kumar" w:date="2021-09-25T12:08:00Z"/>
          <w:bCs/>
        </w:rPr>
      </w:pPr>
    </w:p>
    <w:p w14:paraId="0CD7E644" w14:textId="51A98429" w:rsidR="00942235" w:rsidDel="0027490C" w:rsidRDefault="00942235" w:rsidP="00587138">
      <w:pPr>
        <w:pStyle w:val="BodyText"/>
        <w:spacing w:before="162" w:line="360" w:lineRule="auto"/>
        <w:ind w:right="-86"/>
        <w:jc w:val="both"/>
        <w:rPr>
          <w:del w:id="17357" w:author="Hardik Malhotra" w:date="2021-09-30T21:38:00Z"/>
          <w:bCs/>
        </w:rPr>
      </w:pPr>
    </w:p>
    <w:p w14:paraId="705C82A7" w14:textId="671F0EAE" w:rsidR="008D1091" w:rsidRDefault="008D1091" w:rsidP="00942235">
      <w:pPr>
        <w:pStyle w:val="BodyText"/>
        <w:spacing w:before="162" w:line="360" w:lineRule="auto"/>
        <w:ind w:right="-85"/>
        <w:jc w:val="both"/>
        <w:rPr>
          <w:ins w:id="17358" w:author="Dilip Kumar" w:date="2021-09-25T12:08:00Z"/>
          <w:bCs/>
          <w:color w:val="2E74B5" w:themeColor="accent5" w:themeShade="BF"/>
        </w:rPr>
        <w:sectPr w:rsidR="008D1091"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5892E34" w14:textId="4953FEAA" w:rsidR="00942235" w:rsidRPr="007C3A4C" w:rsidRDefault="00942235" w:rsidP="00942235">
      <w:pPr>
        <w:pStyle w:val="BodyText"/>
        <w:spacing w:before="162" w:line="360" w:lineRule="auto"/>
        <w:ind w:right="-85"/>
        <w:jc w:val="both"/>
        <w:rPr>
          <w:bCs/>
          <w:color w:val="FF0000"/>
          <w:lang w:val="en-IN"/>
          <w:rPrChange w:id="17359" w:author="Hardik Malhotra" w:date="2021-09-29T18:13:00Z">
            <w:rPr>
              <w:bCs/>
              <w:lang w:val="en-IN"/>
            </w:rPr>
          </w:rPrChange>
        </w:rPr>
      </w:pPr>
      <w:r w:rsidRPr="007C3A4C">
        <w:rPr>
          <w:bCs/>
          <w:color w:val="FF0000"/>
          <w:rPrChange w:id="17360" w:author="Hardik Malhotra" w:date="2021-09-29T18:13:00Z">
            <w:rPr>
              <w:bCs/>
            </w:rPr>
          </w:rPrChange>
        </w:rPr>
        <w:t xml:space="preserve">Liquid type standard Epoxy Resin </w:t>
      </w:r>
      <w:ins w:id="17361" w:author="Supreet Mathaun" w:date="2021-09-23T17:26:00Z">
        <w:r w:rsidR="00FB2ABC" w:rsidRPr="007C3A4C">
          <w:rPr>
            <w:bCs/>
            <w:color w:val="FF0000"/>
            <w:rPrChange w:id="17362" w:author="Hardik Malhotra" w:date="2021-09-29T18:13:00Z">
              <w:rPr>
                <w:bCs/>
                <w:color w:val="2E74B5" w:themeColor="accent5" w:themeShade="BF"/>
              </w:rPr>
            </w:rPrChange>
          </w:rPr>
          <w:t xml:space="preserve">is </w:t>
        </w:r>
      </w:ins>
      <w:ins w:id="17363" w:author="Ritu Kamra" w:date="2021-09-24T14:22:00Z">
        <w:r w:rsidR="00A611EC" w:rsidRPr="007C3A4C">
          <w:rPr>
            <w:bCs/>
            <w:color w:val="FF0000"/>
            <w:rPrChange w:id="17364" w:author="Hardik Malhotra" w:date="2021-09-29T18:13:00Z">
              <w:rPr>
                <w:bCs/>
                <w:color w:val="2E74B5" w:themeColor="accent5" w:themeShade="BF"/>
              </w:rPr>
            </w:rPrChange>
          </w:rPr>
          <w:t>manufactured</w:t>
        </w:r>
      </w:ins>
      <w:del w:id="17365" w:author="Ritu Kamra" w:date="2021-09-24T14:22:00Z">
        <w:r w:rsidRPr="007C3A4C" w:rsidDel="00A611EC">
          <w:rPr>
            <w:bCs/>
            <w:color w:val="FF0000"/>
            <w:rPrChange w:id="17366" w:author="Hardik Malhotra" w:date="2021-09-29T18:13:00Z">
              <w:rPr>
                <w:bCs/>
              </w:rPr>
            </w:rPrChange>
          </w:rPr>
          <w:delText>derived</w:delText>
        </w:r>
      </w:del>
      <w:r w:rsidRPr="007C3A4C">
        <w:rPr>
          <w:bCs/>
          <w:color w:val="FF0000"/>
          <w:rPrChange w:id="17367" w:author="Hardik Malhotra" w:date="2021-09-29T18:13:00Z">
            <w:rPr>
              <w:bCs/>
            </w:rPr>
          </w:rPrChange>
        </w:rPr>
        <w:t xml:space="preserve"> from Bisphenol-A</w:t>
      </w:r>
      <w:ins w:id="17368" w:author="Supreet Mathaun" w:date="2021-09-23T17:26:00Z">
        <w:r w:rsidR="00FB2ABC" w:rsidRPr="007C3A4C">
          <w:rPr>
            <w:bCs/>
            <w:color w:val="FF0000"/>
            <w:rPrChange w:id="17369" w:author="Hardik Malhotra" w:date="2021-09-29T18:13:00Z">
              <w:rPr>
                <w:bCs/>
                <w:color w:val="2E74B5" w:themeColor="accent5" w:themeShade="BF"/>
              </w:rPr>
            </w:rPrChange>
          </w:rPr>
          <w:t xml:space="preserve"> and</w:t>
        </w:r>
      </w:ins>
      <w:del w:id="17370" w:author="Supreet Mathaun" w:date="2021-09-23T17:26:00Z">
        <w:r w:rsidRPr="007C3A4C" w:rsidDel="00FB2ABC">
          <w:rPr>
            <w:bCs/>
            <w:color w:val="FF0000"/>
            <w:rPrChange w:id="17371" w:author="Hardik Malhotra" w:date="2021-09-29T18:13:00Z">
              <w:rPr>
                <w:bCs/>
              </w:rPr>
            </w:rPrChange>
          </w:rPr>
          <w:delText>.</w:delText>
        </w:r>
      </w:del>
      <w:r w:rsidRPr="007C3A4C">
        <w:rPr>
          <w:bCs/>
          <w:color w:val="FF0000"/>
          <w:rPrChange w:id="17372" w:author="Hardik Malhotra" w:date="2021-09-29T18:13:00Z">
            <w:rPr>
              <w:bCs/>
            </w:rPr>
          </w:rPrChange>
        </w:rPr>
        <w:t xml:space="preserve"> </w:t>
      </w:r>
      <w:del w:id="17373" w:author="Supreet Mathaun" w:date="2021-09-23T17:26:00Z">
        <w:r w:rsidRPr="007C3A4C" w:rsidDel="00FB2ABC">
          <w:rPr>
            <w:bCs/>
            <w:color w:val="FF0000"/>
            <w:rPrChange w:id="17374" w:author="Hardik Malhotra" w:date="2021-09-29T18:13:00Z">
              <w:rPr>
                <w:bCs/>
              </w:rPr>
            </w:rPrChange>
          </w:rPr>
          <w:delText>It</w:delText>
        </w:r>
      </w:del>
      <w:r w:rsidRPr="007C3A4C">
        <w:rPr>
          <w:bCs/>
          <w:color w:val="FF0000"/>
          <w:rPrChange w:id="17375" w:author="Hardik Malhotra" w:date="2021-09-29T18:13:00Z">
            <w:rPr>
              <w:bCs/>
            </w:rPr>
          </w:rPrChange>
        </w:rPr>
        <w:t xml:space="preserve"> </w:t>
      </w:r>
      <w:ins w:id="17376" w:author="Ritu Kamra" w:date="2021-09-24T14:42:00Z">
        <w:r w:rsidR="00AE334C" w:rsidRPr="007C3A4C">
          <w:rPr>
            <w:bCs/>
            <w:color w:val="FF0000"/>
            <w:rPrChange w:id="17377" w:author="Hardik Malhotra" w:date="2021-09-29T18:13:00Z">
              <w:rPr>
                <w:bCs/>
                <w:color w:val="2E74B5" w:themeColor="accent5" w:themeShade="BF"/>
              </w:rPr>
            </w:rPrChange>
          </w:rPr>
          <w:t>exhibit</w:t>
        </w:r>
      </w:ins>
      <w:del w:id="17378" w:author="Ritu Kamra" w:date="2021-09-24T14:42:00Z">
        <w:r w:rsidRPr="007C3A4C" w:rsidDel="00AE334C">
          <w:rPr>
            <w:bCs/>
            <w:color w:val="FF0000"/>
            <w:rPrChange w:id="17379" w:author="Hardik Malhotra" w:date="2021-09-29T18:13:00Z">
              <w:rPr>
                <w:bCs/>
              </w:rPr>
            </w:rPrChange>
          </w:rPr>
          <w:delText>has</w:delText>
        </w:r>
      </w:del>
      <w:r w:rsidRPr="007C3A4C">
        <w:rPr>
          <w:bCs/>
          <w:color w:val="FF0000"/>
          <w:rPrChange w:id="17380" w:author="Hardik Malhotra" w:date="2021-09-29T18:13:00Z">
            <w:rPr>
              <w:bCs/>
            </w:rPr>
          </w:rPrChange>
        </w:rPr>
        <w:t xml:space="preserve"> excellent adhesion, chemical resistance, heat resistance</w:t>
      </w:r>
      <w:ins w:id="17381" w:author="Ritu Kamra" w:date="2021-09-24T14:42:00Z">
        <w:r w:rsidR="00AE334C" w:rsidRPr="007C3A4C">
          <w:rPr>
            <w:bCs/>
            <w:color w:val="FF0000"/>
            <w:rPrChange w:id="17382" w:author="Hardik Malhotra" w:date="2021-09-29T18:13:00Z">
              <w:rPr>
                <w:bCs/>
                <w:color w:val="2E74B5" w:themeColor="accent5" w:themeShade="BF"/>
              </w:rPr>
            </w:rPrChange>
          </w:rPr>
          <w:t xml:space="preserve"> properties</w:t>
        </w:r>
      </w:ins>
      <w:del w:id="17383" w:author="Ritu Kamra" w:date="2021-09-24T14:42:00Z">
        <w:r w:rsidRPr="007C3A4C" w:rsidDel="00AE334C">
          <w:rPr>
            <w:bCs/>
            <w:color w:val="FF0000"/>
            <w:rPrChange w:id="17384" w:author="Hardik Malhotra" w:date="2021-09-29T18:13:00Z">
              <w:rPr>
                <w:bCs/>
              </w:rPr>
            </w:rPrChange>
          </w:rPr>
          <w:delText>,</w:delText>
        </w:r>
      </w:del>
      <w:r w:rsidRPr="007C3A4C">
        <w:rPr>
          <w:bCs/>
          <w:color w:val="FF0000"/>
          <w:rPrChange w:id="17385" w:author="Hardik Malhotra" w:date="2021-09-29T18:13:00Z">
            <w:rPr>
              <w:bCs/>
            </w:rPr>
          </w:rPrChange>
        </w:rPr>
        <w:t xml:space="preserve"> etc. </w:t>
      </w:r>
      <w:del w:id="17386" w:author="Supreet Mathaun" w:date="2021-09-23T17:26:00Z">
        <w:r w:rsidRPr="007C3A4C" w:rsidDel="00FB2ABC">
          <w:rPr>
            <w:bCs/>
            <w:color w:val="FF0000"/>
            <w:rPrChange w:id="17387" w:author="Hardik Malhotra" w:date="2021-09-29T18:13:00Z">
              <w:rPr>
                <w:bCs/>
              </w:rPr>
            </w:rPrChange>
          </w:rPr>
          <w:delText>i</w:delText>
        </w:r>
      </w:del>
      <w:ins w:id="17388" w:author="Supreet Mathaun" w:date="2021-09-23T17:26:00Z">
        <w:r w:rsidR="00FB2ABC" w:rsidRPr="007C3A4C">
          <w:rPr>
            <w:bCs/>
            <w:color w:val="FF0000"/>
            <w:rPrChange w:id="17389" w:author="Hardik Malhotra" w:date="2021-09-29T18:13:00Z">
              <w:rPr>
                <w:bCs/>
                <w:color w:val="2E74B5" w:themeColor="accent5" w:themeShade="BF"/>
              </w:rPr>
            </w:rPrChange>
          </w:rPr>
          <w:t>I</w:t>
        </w:r>
      </w:ins>
      <w:r w:rsidRPr="007C3A4C">
        <w:rPr>
          <w:bCs/>
          <w:color w:val="FF0000"/>
          <w:rPrChange w:id="17390" w:author="Hardik Malhotra" w:date="2021-09-29T18:13:00Z">
            <w:rPr>
              <w:bCs/>
            </w:rPr>
          </w:rPrChange>
        </w:rPr>
        <w:t>t can be cured together with the various hardeners (Polyamide resin, Aromatic Polyamine, Aliphatic Polyamine and Anhydride Compound)</w:t>
      </w:r>
      <w:ins w:id="17391" w:author="Ritu Kamra" w:date="2021-09-24T14:42:00Z">
        <w:r w:rsidR="00AE334C" w:rsidRPr="007C3A4C">
          <w:rPr>
            <w:bCs/>
            <w:color w:val="FF0000"/>
            <w:rPrChange w:id="17392" w:author="Hardik Malhotra" w:date="2021-09-29T18:13:00Z">
              <w:rPr>
                <w:bCs/>
                <w:color w:val="2E74B5" w:themeColor="accent5" w:themeShade="BF"/>
              </w:rPr>
            </w:rPrChange>
          </w:rPr>
          <w:t>, diluents, fille</w:t>
        </w:r>
      </w:ins>
      <w:ins w:id="17393" w:author="Ritu Kamra" w:date="2021-09-24T14:43:00Z">
        <w:r w:rsidR="00AE334C" w:rsidRPr="007C3A4C">
          <w:rPr>
            <w:bCs/>
            <w:color w:val="FF0000"/>
            <w:rPrChange w:id="17394" w:author="Hardik Malhotra" w:date="2021-09-29T18:13:00Z">
              <w:rPr>
                <w:bCs/>
                <w:color w:val="2E74B5" w:themeColor="accent5" w:themeShade="BF"/>
              </w:rPr>
            </w:rPrChange>
          </w:rPr>
          <w:t>rs</w:t>
        </w:r>
      </w:ins>
      <w:r w:rsidRPr="007C3A4C">
        <w:rPr>
          <w:bCs/>
          <w:color w:val="FF0000"/>
          <w:rPrChange w:id="17395" w:author="Hardik Malhotra" w:date="2021-09-29T18:13:00Z">
            <w:rPr>
              <w:bCs/>
            </w:rPr>
          </w:rPrChange>
        </w:rPr>
        <w:t>. Depending on diluents and other additives, different physical properties after curing can be obtained. It</w:t>
      </w:r>
      <w:del w:id="17396" w:author="Supreet Mathaun" w:date="2021-09-23T15:09:00Z">
        <w:r w:rsidRPr="007C3A4C" w:rsidDel="002F5D9C">
          <w:rPr>
            <w:bCs/>
            <w:color w:val="FF0000"/>
            <w:rPrChange w:id="17397" w:author="Hardik Malhotra" w:date="2021-09-29T18:13:00Z">
              <w:rPr>
                <w:bCs/>
              </w:rPr>
            </w:rPrChange>
          </w:rPr>
          <w:delText xml:space="preserve"> </w:delText>
        </w:r>
      </w:del>
      <w:r w:rsidRPr="007C3A4C">
        <w:rPr>
          <w:bCs/>
          <w:color w:val="FF0000"/>
          <w:rPrChange w:id="17398" w:author="Hardik Malhotra" w:date="2021-09-29T18:13:00Z">
            <w:rPr>
              <w:bCs/>
            </w:rPr>
          </w:rPrChange>
        </w:rPr>
        <w:t xml:space="preserve"> is used in Civil Engineering, Consumer Good, Electronics, Energy Sector, Wind Energy, Transportation</w:t>
      </w:r>
      <w:ins w:id="17399" w:author="Ritu Kamra" w:date="2021-09-24T14:16:00Z">
        <w:r w:rsidR="008A554D" w:rsidRPr="007C3A4C">
          <w:rPr>
            <w:bCs/>
            <w:color w:val="FF0000"/>
            <w:rPrChange w:id="17400" w:author="Hardik Malhotra" w:date="2021-09-29T18:13:00Z">
              <w:rPr>
                <w:bCs/>
              </w:rPr>
            </w:rPrChange>
          </w:rPr>
          <w:t xml:space="preserve"> sector</w:t>
        </w:r>
      </w:ins>
      <w:ins w:id="17401" w:author="Supreet Mathaun" w:date="2021-09-23T17:27:00Z">
        <w:del w:id="17402" w:author="Ritu Kamra" w:date="2021-09-27T20:10:00Z">
          <w:r w:rsidR="00FB2ABC" w:rsidRPr="007C3A4C" w:rsidDel="00FA08E1">
            <w:rPr>
              <w:bCs/>
              <w:color w:val="FF0000"/>
              <w:rPrChange w:id="17403" w:author="Hardik Malhotra" w:date="2021-09-29T18:13:00Z">
                <w:rPr>
                  <w:bCs/>
                </w:rPr>
              </w:rPrChange>
            </w:rPr>
            <w:delText xml:space="preserve"> </w:delText>
          </w:r>
        </w:del>
      </w:ins>
      <w:r w:rsidRPr="007C3A4C">
        <w:rPr>
          <w:bCs/>
          <w:color w:val="FF0000"/>
          <w:rPrChange w:id="17404" w:author="Hardik Malhotra" w:date="2021-09-29T18:13:00Z">
            <w:rPr>
              <w:bCs/>
            </w:rPr>
          </w:rPrChange>
        </w:rPr>
        <w:t xml:space="preserve">. </w:t>
      </w:r>
    </w:p>
    <w:p w14:paraId="7FBF780D" w14:textId="4D2D0CE7" w:rsidR="00A611EC" w:rsidRPr="007C3A4C" w:rsidRDefault="00942235" w:rsidP="00942235">
      <w:pPr>
        <w:pStyle w:val="BodyText"/>
        <w:spacing w:before="162" w:line="360" w:lineRule="auto"/>
        <w:ind w:right="-85"/>
        <w:jc w:val="both"/>
        <w:rPr>
          <w:ins w:id="17405" w:author="Ritu Kamra" w:date="2021-09-24T14:16:00Z"/>
          <w:bCs/>
          <w:color w:val="FF0000"/>
          <w:rPrChange w:id="17406" w:author="Hardik Malhotra" w:date="2021-09-29T18:13:00Z">
            <w:rPr>
              <w:ins w:id="17407" w:author="Ritu Kamra" w:date="2021-09-24T14:16:00Z"/>
              <w:bCs/>
            </w:rPr>
          </w:rPrChange>
        </w:rPr>
      </w:pPr>
      <w:r w:rsidRPr="007C3A4C">
        <w:rPr>
          <w:bCs/>
          <w:color w:val="FF0000"/>
          <w:rPrChange w:id="17408" w:author="Hardik Malhotra" w:date="2021-09-29T18:13:00Z">
            <w:rPr>
              <w:bCs/>
            </w:rPr>
          </w:rPrChange>
        </w:rPr>
        <w:t>Solid Epoxy Resins— including low, medium, high molecular weight and specialty formulations– offer</w:t>
      </w:r>
      <w:del w:id="17409" w:author="Supreet Mathaun" w:date="2021-09-23T17:27:00Z">
        <w:r w:rsidRPr="007C3A4C" w:rsidDel="001117C5">
          <w:rPr>
            <w:bCs/>
            <w:color w:val="FF0000"/>
            <w:rPrChange w:id="17410" w:author="Hardik Malhotra" w:date="2021-09-29T18:13:00Z">
              <w:rPr>
                <w:bCs/>
              </w:rPr>
            </w:rPrChange>
          </w:rPr>
          <w:delText>s</w:delText>
        </w:r>
      </w:del>
      <w:r w:rsidRPr="007C3A4C">
        <w:rPr>
          <w:bCs/>
          <w:color w:val="FF0000"/>
          <w:rPrChange w:id="17411" w:author="Hardik Malhotra" w:date="2021-09-29T18:13:00Z">
            <w:rPr>
              <w:bCs/>
            </w:rPr>
          </w:rPrChange>
        </w:rPr>
        <w:t xml:space="preserve"> </w:t>
      </w:r>
      <w:del w:id="17412" w:author="Supreet Mathaun" w:date="2021-09-23T17:27:00Z">
        <w:r w:rsidRPr="007C3A4C" w:rsidDel="001117C5">
          <w:rPr>
            <w:bCs/>
            <w:color w:val="FF0000"/>
            <w:rPrChange w:id="17413" w:author="Hardik Malhotra" w:date="2021-09-29T18:13:00Z">
              <w:rPr>
                <w:bCs/>
              </w:rPr>
            </w:rPrChange>
          </w:rPr>
          <w:delText xml:space="preserve">the </w:delText>
        </w:r>
      </w:del>
      <w:r w:rsidRPr="007C3A4C">
        <w:rPr>
          <w:bCs/>
          <w:color w:val="FF0000"/>
          <w:rPrChange w:id="17414" w:author="Hardik Malhotra" w:date="2021-09-29T18:13:00Z">
            <w:rPr>
              <w:bCs/>
            </w:rPr>
          </w:rPrChange>
        </w:rPr>
        <w:t xml:space="preserve">reliability, </w:t>
      </w:r>
      <w:del w:id="17415" w:author="Hardik Malhotra" w:date="2021-09-29T18:13:00Z">
        <w:r w:rsidRPr="007C3A4C" w:rsidDel="007C3A4C">
          <w:rPr>
            <w:bCs/>
            <w:color w:val="FF0000"/>
            <w:rPrChange w:id="17416" w:author="Hardik Malhotra" w:date="2021-09-29T18:13:00Z">
              <w:rPr>
                <w:bCs/>
              </w:rPr>
            </w:rPrChange>
          </w:rPr>
          <w:delText>protection</w:delText>
        </w:r>
      </w:del>
      <w:ins w:id="17417" w:author="Hardik Malhotra" w:date="2021-09-29T18:13:00Z">
        <w:r w:rsidR="007C3A4C" w:rsidRPr="005858C1">
          <w:rPr>
            <w:bCs/>
            <w:color w:val="FF0000"/>
          </w:rPr>
          <w:t>protection,</w:t>
        </w:r>
      </w:ins>
      <w:r w:rsidRPr="007C3A4C">
        <w:rPr>
          <w:bCs/>
          <w:color w:val="FF0000"/>
          <w:rPrChange w:id="17418" w:author="Hardik Malhotra" w:date="2021-09-29T18:13:00Z">
            <w:rPr>
              <w:bCs/>
            </w:rPr>
          </w:rPrChange>
        </w:rPr>
        <w:t xml:space="preserve"> and performance</w:t>
      </w:r>
      <w:ins w:id="17419" w:author="Ritu Kamra" w:date="2021-09-24T14:47:00Z">
        <w:r w:rsidR="00AE334C" w:rsidRPr="007C3A4C">
          <w:rPr>
            <w:bCs/>
            <w:color w:val="FF0000"/>
            <w:rPrChange w:id="17420" w:author="Hardik Malhotra" w:date="2021-09-29T18:13:00Z">
              <w:rPr>
                <w:bCs/>
              </w:rPr>
            </w:rPrChange>
          </w:rPr>
          <w:t xml:space="preserve"> as per the requirement.</w:t>
        </w:r>
      </w:ins>
      <w:del w:id="17421" w:author="Ritu Kamra" w:date="2021-09-24T14:47:00Z">
        <w:r w:rsidRPr="007C3A4C" w:rsidDel="00AE334C">
          <w:rPr>
            <w:bCs/>
            <w:color w:val="FF0000"/>
            <w:rPrChange w:id="17422" w:author="Hardik Malhotra" w:date="2021-09-29T18:13:00Z">
              <w:rPr>
                <w:bCs/>
              </w:rPr>
            </w:rPrChange>
          </w:rPr>
          <w:delText>,</w:delText>
        </w:r>
      </w:del>
    </w:p>
    <w:p w14:paraId="0ABE6F1D" w14:textId="33903BFA" w:rsidR="00942235" w:rsidRPr="007C3A4C" w:rsidRDefault="00942235" w:rsidP="00942235">
      <w:pPr>
        <w:pStyle w:val="BodyText"/>
        <w:spacing w:before="162" w:line="360" w:lineRule="auto"/>
        <w:ind w:right="-85"/>
        <w:jc w:val="both"/>
        <w:rPr>
          <w:bCs/>
          <w:color w:val="FF0000"/>
          <w:lang w:val="en-IN"/>
          <w:rPrChange w:id="17423" w:author="Hardik Malhotra" w:date="2021-09-29T18:13:00Z">
            <w:rPr>
              <w:bCs/>
              <w:lang w:val="en-IN"/>
            </w:rPr>
          </w:rPrChange>
        </w:rPr>
      </w:pPr>
      <w:r w:rsidRPr="007C3A4C">
        <w:rPr>
          <w:bCs/>
          <w:color w:val="FF0000"/>
          <w:rPrChange w:id="17424" w:author="Hardik Malhotra" w:date="2021-09-29T18:13:00Z">
            <w:rPr>
              <w:bCs/>
            </w:rPr>
          </w:rPrChange>
        </w:rPr>
        <w:t xml:space="preserve"> Semi-solid epoxy novolac resin dispersion designed for 2-component coating systems</w:t>
      </w:r>
      <w:ins w:id="17425" w:author="Ritu Kamra" w:date="2021-09-24T14:17:00Z">
        <w:r w:rsidR="00A611EC" w:rsidRPr="007C3A4C">
          <w:rPr>
            <w:bCs/>
            <w:color w:val="FF0000"/>
            <w:rPrChange w:id="17426" w:author="Hardik Malhotra" w:date="2021-09-29T18:13:00Z">
              <w:rPr>
                <w:bCs/>
              </w:rPr>
            </w:rPrChange>
          </w:rPr>
          <w:t xml:space="preserve">, which </w:t>
        </w:r>
      </w:ins>
      <w:del w:id="17427" w:author="Ritu Kamra" w:date="2021-09-24T14:17:00Z">
        <w:r w:rsidRPr="007C3A4C" w:rsidDel="00A611EC">
          <w:rPr>
            <w:bCs/>
            <w:color w:val="FF0000"/>
            <w:rPrChange w:id="17428" w:author="Hardik Malhotra" w:date="2021-09-29T18:13:00Z">
              <w:rPr>
                <w:bCs/>
              </w:rPr>
            </w:rPrChange>
          </w:rPr>
          <w:delText>.</w:delText>
        </w:r>
      </w:del>
      <w:r w:rsidRPr="007C3A4C">
        <w:rPr>
          <w:bCs/>
          <w:color w:val="FF0000"/>
          <w:rPrChange w:id="17429" w:author="Hardik Malhotra" w:date="2021-09-29T18:13:00Z">
            <w:rPr>
              <w:bCs/>
            </w:rPr>
          </w:rPrChange>
        </w:rPr>
        <w:t xml:space="preserve"> Can produce highly crosslinked matrices, providing excellent heat and chemical resistance.</w:t>
      </w:r>
      <w:ins w:id="17430" w:author="Ritu Kamra" w:date="2021-09-24T16:17:00Z">
        <w:r w:rsidR="008B41E9" w:rsidRPr="007C3A4C">
          <w:rPr>
            <w:bCs/>
            <w:color w:val="FF0000"/>
            <w:lang w:val="en-IN"/>
            <w:rPrChange w:id="17431" w:author="Hardik Malhotra" w:date="2021-09-29T18:13:00Z">
              <w:rPr>
                <w:bCs/>
                <w:lang w:val="en-IN"/>
              </w:rPr>
            </w:rPrChange>
          </w:rPr>
          <w:t xml:space="preserve"> Semisolid based epoxy emulsion resin Waterborne paint, adhesive, cement mortar, sizing.</w:t>
        </w:r>
      </w:ins>
      <w:r w:rsidRPr="007C3A4C">
        <w:rPr>
          <w:bCs/>
          <w:color w:val="FF0000"/>
          <w:rPrChange w:id="17432" w:author="Hardik Malhotra" w:date="2021-09-29T18:13:00Z">
            <w:rPr>
              <w:bCs/>
            </w:rPr>
          </w:rPrChange>
        </w:rPr>
        <w:t xml:space="preserve"> It is used in Civil Engineering, Consumer Good, Electronics, Energy Sector, Transportation</w:t>
      </w:r>
      <w:del w:id="17433" w:author="Supreet Mathaun" w:date="2021-09-23T15:09:00Z">
        <w:r w:rsidRPr="007C3A4C" w:rsidDel="002F5D9C">
          <w:rPr>
            <w:bCs/>
            <w:color w:val="FF0000"/>
            <w:rPrChange w:id="17434" w:author="Hardik Malhotra" w:date="2021-09-29T18:13:00Z">
              <w:rPr>
                <w:bCs/>
              </w:rPr>
            </w:rPrChange>
          </w:rPr>
          <w:delText xml:space="preserve"> </w:delText>
        </w:r>
      </w:del>
      <w:r w:rsidRPr="007C3A4C">
        <w:rPr>
          <w:bCs/>
          <w:color w:val="FF0000"/>
          <w:rPrChange w:id="17435" w:author="Hardik Malhotra" w:date="2021-09-29T18:13:00Z">
            <w:rPr>
              <w:bCs/>
            </w:rPr>
          </w:rPrChange>
        </w:rPr>
        <w:t>.</w:t>
      </w:r>
    </w:p>
    <w:p w14:paraId="1FC099DC" w14:textId="77777777" w:rsidR="00E1058C" w:rsidRPr="007C3A4C" w:rsidRDefault="00942235" w:rsidP="00942235">
      <w:pPr>
        <w:pStyle w:val="BodyText"/>
        <w:spacing w:before="162" w:line="360" w:lineRule="auto"/>
        <w:ind w:right="-85"/>
        <w:jc w:val="both"/>
        <w:rPr>
          <w:ins w:id="17436" w:author="Dilip Kumar" w:date="2021-09-25T12:08:00Z"/>
          <w:bCs/>
          <w:color w:val="FF0000"/>
          <w:lang w:val="en-IN"/>
          <w:rPrChange w:id="17437" w:author="Hardik Malhotra" w:date="2021-09-29T18:13:00Z">
            <w:rPr>
              <w:ins w:id="17438" w:author="Dilip Kumar" w:date="2021-09-25T12:08:00Z"/>
              <w:bCs/>
              <w:lang w:val="en-IN"/>
            </w:rPr>
          </w:rPrChange>
        </w:rPr>
        <w:sectPr w:rsidR="00E1058C" w:rsidRPr="007C3A4C"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7C3A4C">
        <w:rPr>
          <w:bCs/>
          <w:color w:val="FF0000"/>
          <w:rPrChange w:id="17439" w:author="Hardik Malhotra" w:date="2021-09-29T18:13:00Z">
            <w:rPr>
              <w:bCs/>
            </w:rPr>
          </w:rPrChange>
        </w:rPr>
        <w:t>Low viscosity liquid epoxy resin with minimal crystallization tendency</w:t>
      </w:r>
      <w:del w:id="17440" w:author="Supreet Mathaun" w:date="2021-09-23T17:30:00Z">
        <w:r w:rsidRPr="007C3A4C" w:rsidDel="00DE6FD2">
          <w:rPr>
            <w:bCs/>
            <w:color w:val="FF0000"/>
            <w:rPrChange w:id="17441" w:author="Hardik Malhotra" w:date="2021-09-29T18:13:00Z">
              <w:rPr>
                <w:bCs/>
              </w:rPr>
            </w:rPrChange>
          </w:rPr>
          <w:delText>.</w:delText>
        </w:r>
      </w:del>
      <w:r w:rsidRPr="007C3A4C">
        <w:rPr>
          <w:bCs/>
          <w:color w:val="FF0000"/>
          <w:rPrChange w:id="17442" w:author="Hardik Malhotra" w:date="2021-09-29T18:13:00Z">
            <w:rPr>
              <w:bCs/>
            </w:rPr>
          </w:rPrChange>
        </w:rPr>
        <w:t xml:space="preserve"> </w:t>
      </w:r>
      <w:del w:id="17443" w:author="Supreet Mathaun" w:date="2021-09-23T17:30:00Z">
        <w:r w:rsidRPr="007C3A4C" w:rsidDel="00DE6FD2">
          <w:rPr>
            <w:bCs/>
            <w:color w:val="FF0000"/>
            <w:rPrChange w:id="17444" w:author="Hardik Malhotra" w:date="2021-09-29T18:13:00Z">
              <w:rPr>
                <w:bCs/>
              </w:rPr>
            </w:rPrChange>
          </w:rPr>
          <w:delText>O</w:delText>
        </w:r>
      </w:del>
      <w:ins w:id="17445" w:author="Supreet Mathaun" w:date="2021-09-23T17:30:00Z">
        <w:r w:rsidR="00DE6FD2" w:rsidRPr="007C3A4C">
          <w:rPr>
            <w:bCs/>
            <w:color w:val="FF0000"/>
            <w:rPrChange w:id="17446" w:author="Hardik Malhotra" w:date="2021-09-29T18:13:00Z">
              <w:rPr>
                <w:bCs/>
              </w:rPr>
            </w:rPrChange>
          </w:rPr>
          <w:t>o</w:t>
        </w:r>
      </w:ins>
      <w:r w:rsidRPr="007C3A4C">
        <w:rPr>
          <w:bCs/>
          <w:color w:val="FF0000"/>
          <w:rPrChange w:id="17447" w:author="Hardik Malhotra" w:date="2021-09-29T18:13:00Z">
            <w:rPr>
              <w:bCs/>
            </w:rPr>
          </w:rPrChange>
        </w:rPr>
        <w:t xml:space="preserve">ffers low surface tension, excellent wetting, and flow. </w:t>
      </w:r>
      <w:del w:id="17448" w:author="Ritu Kamra" w:date="2021-09-24T16:17:00Z">
        <w:r w:rsidRPr="007C3A4C" w:rsidDel="008B41E9">
          <w:rPr>
            <w:bCs/>
            <w:color w:val="FF0000"/>
            <w:lang w:val="en-IN"/>
            <w:rPrChange w:id="17449" w:author="Hardik Malhotra" w:date="2021-09-29T18:13:00Z">
              <w:rPr>
                <w:bCs/>
                <w:lang w:val="en-IN"/>
              </w:rPr>
            </w:rPrChange>
          </w:rPr>
          <w:delText xml:space="preserve">Semisolid based epoxy emulsion resin Waterborne paint, adhesive, cement mortar, sizing. </w:delText>
        </w:r>
      </w:del>
      <w:r w:rsidRPr="007C3A4C">
        <w:rPr>
          <w:bCs/>
          <w:color w:val="FF0000"/>
          <w:lang w:val="en-IN"/>
          <w:rPrChange w:id="17450" w:author="Hardik Malhotra" w:date="2021-09-29T18:13:00Z">
            <w:rPr>
              <w:bCs/>
              <w:lang w:val="en-IN"/>
            </w:rPr>
          </w:rPrChange>
        </w:rPr>
        <w:t xml:space="preserve">It is used in </w:t>
      </w:r>
      <w:r w:rsidR="00ED17BC" w:rsidRPr="007C3A4C">
        <w:rPr>
          <w:bCs/>
          <w:color w:val="FF0000"/>
          <w:lang w:val="en-IN"/>
          <w:rPrChange w:id="17451" w:author="Hardik Malhotra" w:date="2021-09-29T18:13:00Z">
            <w:rPr>
              <w:bCs/>
              <w:lang w:val="en-IN"/>
            </w:rPr>
          </w:rPrChange>
        </w:rPr>
        <w:t xml:space="preserve">paint industries, construction, </w:t>
      </w:r>
      <w:del w:id="17452" w:author="Supreet Mathaun" w:date="2021-09-23T17:31:00Z">
        <w:r w:rsidR="00ED17BC" w:rsidRPr="007C3A4C" w:rsidDel="00AA4C75">
          <w:rPr>
            <w:bCs/>
            <w:color w:val="FF0000"/>
            <w:lang w:val="en-IN"/>
            <w:rPrChange w:id="17453" w:author="Hardik Malhotra" w:date="2021-09-29T18:13:00Z">
              <w:rPr>
                <w:bCs/>
                <w:lang w:val="en-IN"/>
              </w:rPr>
            </w:rPrChange>
          </w:rPr>
          <w:delText>transporatation</w:delText>
        </w:r>
      </w:del>
      <w:ins w:id="17454" w:author="Supreet Mathaun" w:date="2021-09-23T17:31:00Z">
        <w:r w:rsidR="00ED17BC" w:rsidRPr="007C3A4C">
          <w:rPr>
            <w:bCs/>
            <w:color w:val="FF0000"/>
            <w:lang w:val="en-IN"/>
            <w:rPrChange w:id="17455" w:author="Hardik Malhotra" w:date="2021-09-29T18:13:00Z">
              <w:rPr>
                <w:bCs/>
                <w:lang w:val="en-IN"/>
              </w:rPr>
            </w:rPrChange>
          </w:rPr>
          <w:t>transportation</w:t>
        </w:r>
      </w:ins>
      <w:r w:rsidRPr="007C3A4C">
        <w:rPr>
          <w:bCs/>
          <w:color w:val="FF0000"/>
          <w:lang w:val="en-IN"/>
          <w:rPrChange w:id="17456" w:author="Hardik Malhotra" w:date="2021-09-29T18:13:00Z">
            <w:rPr>
              <w:bCs/>
              <w:lang w:val="en-IN"/>
            </w:rPr>
          </w:rPrChange>
        </w:rPr>
        <w:t>, consumer good</w:t>
      </w:r>
      <w:ins w:id="17457" w:author="Supreet Mathaun" w:date="2021-09-23T17:31:00Z">
        <w:r w:rsidR="00AA4C75" w:rsidRPr="007C3A4C">
          <w:rPr>
            <w:bCs/>
            <w:color w:val="FF0000"/>
            <w:lang w:val="en-IN"/>
            <w:rPrChange w:id="17458" w:author="Hardik Malhotra" w:date="2021-09-29T18:13:00Z">
              <w:rPr>
                <w:bCs/>
                <w:lang w:val="en-IN"/>
              </w:rPr>
            </w:rPrChange>
          </w:rPr>
          <w:t>s,</w:t>
        </w:r>
      </w:ins>
      <w:r w:rsidRPr="007C3A4C">
        <w:rPr>
          <w:bCs/>
          <w:color w:val="FF0000"/>
          <w:lang w:val="en-IN"/>
          <w:rPrChange w:id="17459" w:author="Hardik Malhotra" w:date="2021-09-29T18:13:00Z">
            <w:rPr>
              <w:bCs/>
              <w:lang w:val="en-IN"/>
            </w:rPr>
          </w:rPrChange>
        </w:rPr>
        <w:t xml:space="preserve"> etc.</w:t>
      </w:r>
    </w:p>
    <w:p w14:paraId="2B25973D" w14:textId="75ABDD66" w:rsidR="00942235" w:rsidDel="001D08D4" w:rsidRDefault="00942235" w:rsidP="00942235">
      <w:pPr>
        <w:pStyle w:val="BodyText"/>
        <w:spacing w:before="162" w:line="360" w:lineRule="auto"/>
        <w:ind w:right="-85"/>
        <w:jc w:val="both"/>
        <w:rPr>
          <w:del w:id="17460" w:author="Ritu Kamra" w:date="2021-09-27T17:37:00Z"/>
          <w:bCs/>
        </w:rPr>
      </w:pPr>
      <w:r w:rsidRPr="00942235">
        <w:rPr>
          <w:bCs/>
        </w:rPr>
        <w:t> </w:t>
      </w:r>
      <w:del w:id="17461" w:author="Ritu Kamra" w:date="2021-09-27T17:37:00Z">
        <w:r w:rsidRPr="00942235" w:rsidDel="00054F74">
          <w:rPr>
            <w:bCs/>
          </w:rPr>
          <w:delText xml:space="preserve"> </w:delText>
        </w:r>
      </w:del>
    </w:p>
    <w:p w14:paraId="5D598EA9" w14:textId="4FC2C5EE" w:rsidR="001D08D4" w:rsidDel="001848B0" w:rsidRDefault="001D08D4" w:rsidP="00942235">
      <w:pPr>
        <w:pStyle w:val="BodyText"/>
        <w:spacing w:before="162" w:line="360" w:lineRule="auto"/>
        <w:ind w:right="-85"/>
        <w:jc w:val="both"/>
        <w:rPr>
          <w:ins w:id="17462" w:author="Ritu Kamra" w:date="2021-09-27T19:14:00Z"/>
          <w:del w:id="17463" w:author="Hardik Malhotra" w:date="2021-09-30T19:39:00Z"/>
          <w:bCs/>
        </w:rPr>
      </w:pPr>
    </w:p>
    <w:p w14:paraId="7E3021CF" w14:textId="178E070D" w:rsidR="001D08D4" w:rsidDel="001848B0" w:rsidRDefault="001D08D4" w:rsidP="00942235">
      <w:pPr>
        <w:pStyle w:val="BodyText"/>
        <w:spacing w:before="162" w:line="360" w:lineRule="auto"/>
        <w:ind w:right="-85"/>
        <w:jc w:val="both"/>
        <w:rPr>
          <w:ins w:id="17464" w:author="Ritu Kamra" w:date="2021-09-27T19:14:00Z"/>
          <w:del w:id="17465" w:author="Hardik Malhotra" w:date="2021-09-30T19:39:00Z"/>
          <w:bCs/>
        </w:rPr>
      </w:pPr>
    </w:p>
    <w:p w14:paraId="3EB13326" w14:textId="77777777" w:rsidR="001D08D4" w:rsidDel="001848B0" w:rsidRDefault="001D08D4" w:rsidP="00942235">
      <w:pPr>
        <w:pStyle w:val="BodyText"/>
        <w:spacing w:before="162" w:line="360" w:lineRule="auto"/>
        <w:ind w:right="-85"/>
        <w:jc w:val="both"/>
        <w:rPr>
          <w:ins w:id="17466" w:author="Ritu Kamra" w:date="2021-09-27T19:14:00Z"/>
          <w:del w:id="17467" w:author="Hardik Malhotra" w:date="2021-09-30T19:39:00Z"/>
          <w:bCs/>
        </w:rPr>
      </w:pPr>
    </w:p>
    <w:p w14:paraId="0D52C067" w14:textId="3AABF7A6" w:rsidR="00E1058C" w:rsidDel="00054F74" w:rsidRDefault="00E1058C" w:rsidP="00942235">
      <w:pPr>
        <w:pStyle w:val="BodyText"/>
        <w:spacing w:before="162" w:line="360" w:lineRule="auto"/>
        <w:ind w:right="-85"/>
        <w:jc w:val="both"/>
        <w:rPr>
          <w:ins w:id="17468" w:author="Dilip Kumar" w:date="2021-09-25T12:09:00Z"/>
          <w:del w:id="17469" w:author="Ritu Kamra" w:date="2021-09-27T17:37:00Z"/>
          <w:bCs/>
        </w:rPr>
      </w:pPr>
    </w:p>
    <w:p w14:paraId="16D46567" w14:textId="77777777" w:rsidR="00613514" w:rsidRDefault="00613514" w:rsidP="00942235">
      <w:pPr>
        <w:pStyle w:val="BodyText"/>
        <w:spacing w:before="162" w:line="360" w:lineRule="auto"/>
        <w:ind w:right="-85"/>
        <w:jc w:val="both"/>
        <w:rPr>
          <w:ins w:id="17470" w:author="Ritu Kamra" w:date="2021-09-24T16:19:00Z"/>
          <w:bCs/>
        </w:rPr>
      </w:pPr>
    </w:p>
    <w:p w14:paraId="34CDC60C" w14:textId="5F0AD617" w:rsidR="008B41E9" w:rsidRPr="003B23DB" w:rsidRDefault="005858C1" w:rsidP="00942235">
      <w:pPr>
        <w:pStyle w:val="BodyText"/>
        <w:spacing w:before="162" w:line="360" w:lineRule="auto"/>
        <w:ind w:right="-85"/>
        <w:jc w:val="both"/>
        <w:rPr>
          <w:bCs/>
          <w:rPrChange w:id="17471" w:author="Ritu Kamra" w:date="2021-09-24T16:15:00Z">
            <w:rPr>
              <w:bCs/>
              <w:lang w:val="en-IN"/>
            </w:rPr>
          </w:rPrChange>
        </w:rPr>
      </w:pPr>
      <w:ins w:id="17472" w:author="Ritu Kamra" w:date="2021-09-24T16:19:00Z">
        <w:r>
          <w:rPr>
            <w:noProof/>
          </w:rPr>
          <w:pict w14:anchorId="58736C33">
            <v:shape id="_x0000_s1722" type="#_x0000_t202" style="position:absolute;left:0;text-align:left;margin-left:0;margin-top:0;width:609.9pt;height:22.95pt;z-index:25229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" filled="f" stroked="f">
              <v:textbox style="mso-fit-shape-to-text:t">
                <w:txbxContent>
                  <w:p w14:paraId="55337879" w14:textId="381761B9" w:rsidR="008B41E9" w:rsidRPr="00AD5BD7" w:rsidRDefault="008B41E9" w:rsidP="008B41E9">
                    <w:pPr>
                      <w:spacing w:line="360" w:lineRule="auto"/>
                      <w:textAlignment w:val="baseline"/>
                      <w:rPr>
                        <w:rFonts w:ascii="Verdana" w:eastAsia="Verdana" w:hAnsi="Verdana" w:cs="Verdana"/>
                        <w:b/>
                        <w:bCs/>
                        <w:kern w:val="24"/>
                        <w:sz w:val="20"/>
                        <w:szCs w:val="20"/>
                        <w:rPrChange w:id="17473" w:author="Ritu Kamra" w:date="2021-09-27T16:59:00Z">
                          <w:rPr>
                            <w:rFonts w:ascii="Verdana" w:eastAsia="Verdana" w:hAnsi="Verdana" w:cs="Verdana"/>
                            <w:b/>
                            <w:bCs/>
                            <w:color w:val="000000"/>
                            <w:kern w:val="24"/>
                            <w:sz w:val="20"/>
                            <w:szCs w:val="20"/>
                          </w:rPr>
                        </w:rPrChange>
                      </w:rPr>
                    </w:pPr>
                    <w:r w:rsidRPr="00AD5BD7">
                      <w:rPr>
                        <w:rFonts w:ascii="Verdana" w:eastAsia="Verdana" w:hAnsi="Verdana" w:cs="Verdana"/>
                        <w:b/>
                        <w:bCs/>
                        <w:kern w:val="24"/>
                        <w:sz w:val="20"/>
                        <w:szCs w:val="20"/>
                        <w:rPrChange w:id="17474" w:author="Ritu Kamra" w:date="2021-09-27T16:59:00Z">
                          <w:rPr>
                            <w:rFonts w:ascii="Verdana" w:eastAsia="Verdana" w:hAnsi="Verdana" w:cs="Verdana"/>
                            <w:b/>
                            <w:bCs/>
                            <w:color w:val="000000"/>
                            <w:kern w:val="24"/>
                            <w:sz w:val="20"/>
                            <w:szCs w:val="20"/>
                          </w:rPr>
                        </w:rPrChange>
                      </w:rPr>
                      <w:t xml:space="preserve"> </w:t>
                    </w:r>
                    <w:ins w:id="17475" w:author="Ritu Kamra" w:date="2021-09-27T16:59:00Z">
                      <w:r w:rsidR="00AD5BD7" w:rsidRPr="00AD5BD7">
                        <w:rPr>
                          <w:rFonts w:ascii="Verdana" w:eastAsia="Verdana" w:hAnsi="Verdana" w:cs="Verdana"/>
                          <w:b/>
                          <w:bCs/>
                          <w:kern w:val="24"/>
                          <w:sz w:val="20"/>
                          <w:szCs w:val="20"/>
                          <w:rPrChange w:id="17476" w:author="Ritu Kamra" w:date="2021-09-27T16:59:00Z">
                            <w:rPr>
                              <w:rFonts w:ascii="Verdana" w:eastAsia="Verdana" w:hAnsi="Verdana" w:cs="Verdana"/>
                              <w:b/>
                              <w:bCs/>
                              <w:color w:val="FF0000"/>
                              <w:kern w:val="24"/>
                              <w:sz w:val="20"/>
                              <w:szCs w:val="20"/>
                            </w:rPr>
                          </w:rPrChange>
                        </w:rPr>
                        <w:t xml:space="preserve">Figure 5: </w:t>
                      </w:r>
                    </w:ins>
                    <w:r w:rsidRPr="00AD5BD7">
                      <w:rPr>
                        <w:rFonts w:ascii="Verdana" w:eastAsia="Verdana" w:hAnsi="Verdana" w:cs="Verdana"/>
                        <w:b/>
                        <w:bCs/>
                        <w:kern w:val="24"/>
                        <w:sz w:val="20"/>
                        <w:szCs w:val="20"/>
                        <w:rPrChange w:id="17477" w:author="Ritu Kamra" w:date="2021-09-27T16:59:00Z">
                          <w:rPr>
                            <w:rFonts w:ascii="Verdana" w:eastAsia="Verdana" w:hAnsi="Verdana" w:cs="Verdana"/>
                            <w:b/>
                            <w:bCs/>
                            <w:color w:val="000000"/>
                            <w:kern w:val="24"/>
                            <w:sz w:val="20"/>
                            <w:szCs w:val="20"/>
                          </w:rPr>
                        </w:rPrChange>
                      </w:rPr>
                      <w:t xml:space="preserve">Global </w:t>
                    </w:r>
                    <w:ins w:id="17478" w:author="Neeshu Bhadauriya" w:date="2021-09-27T22:18:00Z">
                      <w:r w:rsidR="008908F1" w:rsidRPr="00DD4918">
                        <w:rPr>
                          <w:rFonts w:ascii="Verdana" w:eastAsia="Verdana" w:hAnsi="Verdana" w:cs="Verdana"/>
                          <w:b/>
                          <w:bCs/>
                          <w:kern w:val="24"/>
                          <w:sz w:val="20"/>
                          <w:szCs w:val="20"/>
                        </w:rPr>
                        <w:t>Epoxy Speciality Resins (EPS)</w:t>
                      </w:r>
                      <w:r w:rsidR="008908F1">
                        <w:rPr>
                          <w:rFonts w:ascii="Verdana" w:eastAsia="Verdana" w:hAnsi="Verdana" w:cs="Verdana"/>
                          <w:b/>
                          <w:bCs/>
                          <w:kern w:val="24"/>
                          <w:sz w:val="20"/>
                          <w:szCs w:val="20"/>
                        </w:rPr>
                        <w:t>,</w:t>
                      </w:r>
                      <w:r w:rsidR="008908F1" w:rsidRPr="00DD4918">
                        <w:rPr>
                          <w:rFonts w:ascii="Verdana" w:eastAsia="Verdana" w:hAnsi="Verdana" w:cs="Verdana"/>
                          <w:b/>
                          <w:bCs/>
                          <w:kern w:val="24"/>
                          <w:sz w:val="20"/>
                          <w:szCs w:val="20"/>
                        </w:rPr>
                        <w:t xml:space="preserve"> </w:t>
                      </w:r>
                    </w:ins>
                    <w:del w:id="17479" w:author="Neeshu Bhadauriya" w:date="2021-09-27T22:18:00Z">
                      <w:r w:rsidRPr="00AD5BD7" w:rsidDel="008908F1">
                        <w:rPr>
                          <w:rFonts w:ascii="Verdana" w:eastAsia="Verdana" w:hAnsi="Verdana" w:cs="Verdana"/>
                          <w:b/>
                          <w:bCs/>
                          <w:kern w:val="24"/>
                          <w:sz w:val="20"/>
                          <w:szCs w:val="20"/>
                          <w:rPrChange w:id="17480" w:author="Ritu Kamra" w:date="2021-09-27T16:59:00Z">
                            <w:rPr>
                              <w:rFonts w:ascii="Verdana" w:eastAsia="Verdana" w:hAnsi="Verdana" w:cs="Verdana"/>
                              <w:b/>
                              <w:bCs/>
                              <w:color w:val="000000"/>
                              <w:kern w:val="24"/>
                              <w:sz w:val="20"/>
                              <w:szCs w:val="20"/>
                            </w:rPr>
                          </w:rPrChange>
                        </w:rPr>
                        <w:delText>Epoxy</w:delText>
                      </w:r>
                    </w:del>
                    <w:r w:rsidRPr="00AD5BD7">
                      <w:rPr>
                        <w:rFonts w:ascii="Verdana" w:eastAsia="Verdana" w:hAnsi="Verdana" w:cs="Verdana"/>
                        <w:b/>
                        <w:bCs/>
                        <w:kern w:val="24"/>
                        <w:sz w:val="20"/>
                        <w:szCs w:val="20"/>
                        <w:rPrChange w:id="17481" w:author="Ritu Kamra" w:date="2021-09-27T16:59:00Z">
                          <w:rPr>
                            <w:rFonts w:ascii="Verdana" w:eastAsia="Verdana" w:hAnsi="Verdana" w:cs="Verdana"/>
                            <w:b/>
                            <w:bCs/>
                            <w:color w:val="000000"/>
                            <w:kern w:val="24"/>
                            <w:sz w:val="20"/>
                            <w:szCs w:val="20"/>
                          </w:rPr>
                        </w:rPrChange>
                      </w:rPr>
                      <w:t xml:space="preserve"> Demand by Type, By region</w:t>
                    </w:r>
                    <w:ins w:id="17482" w:author="Neeshu Bhadauriya" w:date="2021-09-27T22:19:00Z">
                      <w:r w:rsidR="008908F1">
                        <w:rPr>
                          <w:rFonts w:ascii="Verdana" w:eastAsia="Verdana" w:hAnsi="Verdana" w:cs="Verdana"/>
                          <w:b/>
                          <w:bCs/>
                          <w:kern w:val="24"/>
                          <w:sz w:val="20"/>
                          <w:szCs w:val="20"/>
                        </w:rPr>
                        <w:t>, 2020</w:t>
                      </w:r>
                    </w:ins>
                    <w:del w:id="17483" w:author="Neeshu Bhadauriya" w:date="2021-09-27T22:18:00Z">
                      <w:r w:rsidRPr="00AD5BD7" w:rsidDel="008908F1">
                        <w:rPr>
                          <w:rFonts w:ascii="Verdana" w:eastAsia="Verdana" w:hAnsi="Verdana" w:cs="Verdana"/>
                          <w:b/>
                          <w:bCs/>
                          <w:kern w:val="24"/>
                          <w:sz w:val="20"/>
                          <w:szCs w:val="20"/>
                          <w:rPrChange w:id="17484" w:author="Ritu Kamra" w:date="2021-09-27T16:59:00Z">
                            <w:rPr>
                              <w:rFonts w:ascii="Verdana" w:eastAsia="Verdana" w:hAnsi="Verdana" w:cs="Verdana"/>
                              <w:b/>
                              <w:bCs/>
                              <w:color w:val="000000"/>
                              <w:kern w:val="24"/>
                              <w:sz w:val="20"/>
                              <w:szCs w:val="20"/>
                            </w:rPr>
                          </w:rPrChange>
                        </w:rPr>
                        <w:delText xml:space="preserve"> –</w:delText>
                      </w:r>
                    </w:del>
                    <w:r w:rsidRPr="00AD5BD7">
                      <w:rPr>
                        <w:rFonts w:ascii="Verdana" w:eastAsia="Verdana" w:hAnsi="Verdana" w:cs="Verdana"/>
                        <w:b/>
                        <w:bCs/>
                        <w:kern w:val="24"/>
                        <w:sz w:val="20"/>
                        <w:szCs w:val="20"/>
                        <w:rPrChange w:id="17485" w:author="Ritu Kamra" w:date="2021-09-27T16:59:00Z">
                          <w:rPr>
                            <w:rFonts w:ascii="Verdana" w:eastAsia="Verdana" w:hAnsi="Verdana" w:cs="Verdana"/>
                            <w:b/>
                            <w:bCs/>
                            <w:color w:val="000000"/>
                            <w:kern w:val="24"/>
                            <w:sz w:val="20"/>
                            <w:szCs w:val="20"/>
                          </w:rPr>
                        </w:rPrChange>
                      </w:rPr>
                      <w:t xml:space="preserve"> </w:t>
                    </w:r>
                    <w:del w:id="17486" w:author="Neeshu Bhadauriya" w:date="2021-09-27T22:18:00Z">
                      <w:r w:rsidRPr="00AD5BD7" w:rsidDel="008908F1">
                        <w:rPr>
                          <w:rFonts w:ascii="Verdana" w:eastAsia="Verdana" w:hAnsi="Verdana" w:cs="Verdana"/>
                          <w:b/>
                          <w:bCs/>
                          <w:kern w:val="24"/>
                          <w:sz w:val="20"/>
                          <w:szCs w:val="20"/>
                          <w:rPrChange w:id="17487" w:author="Ritu Kamra" w:date="2021-09-27T16:59:00Z">
                            <w:rPr>
                              <w:rFonts w:ascii="Verdana" w:eastAsia="Verdana" w:hAnsi="Verdana" w:cs="Verdana"/>
                              <w:b/>
                              <w:bCs/>
                              <w:color w:val="000000"/>
                              <w:kern w:val="24"/>
                              <w:sz w:val="20"/>
                              <w:szCs w:val="20"/>
                            </w:rPr>
                          </w:rPrChange>
                        </w:rPr>
                        <w:delText xml:space="preserve">Epoxy Speciality Resins (EPS) </w:delText>
                      </w:r>
                    </w:del>
                  </w:p>
                </w:txbxContent>
              </v:textbox>
            </v:shape>
          </w:pict>
        </w:r>
      </w:ins>
    </w:p>
    <w:p w14:paraId="534A0116" w14:textId="5A45A335" w:rsidR="00942235" w:rsidRDefault="002F5E88" w:rsidP="00587138">
      <w:pPr>
        <w:pStyle w:val="BodyText"/>
        <w:spacing w:before="162" w:line="360" w:lineRule="auto"/>
        <w:ind w:right="-86"/>
        <w:jc w:val="both"/>
        <w:rPr>
          <w:ins w:id="17488" w:author="Ritu Kamra" w:date="2021-09-24T16:20:00Z"/>
          <w:bCs/>
        </w:rPr>
      </w:pPr>
      <w:ins w:id="17489" w:author="Ritu Kamra" w:date="2021-09-27T20:11:00Z">
        <w:r>
          <w:rPr>
            <w:bCs/>
          </w:rPr>
          <w:lastRenderedPageBreak/>
          <w:t xml:space="preserve">          </w:t>
        </w:r>
      </w:ins>
      <w:ins w:id="17490" w:author="Ritu Kamra" w:date="2021-09-24T16:20:00Z">
        <w:r w:rsidR="008B41E9" w:rsidRPr="00516D24">
          <w:rPr>
            <w:rFonts w:asciiTheme="minorHAnsi" w:eastAsiaTheme="minorHAnsi" w:hAnsiTheme="minorHAnsi" w:cstheme="minorBidi"/>
            <w:noProof/>
            <w:sz w:val="22"/>
            <w:szCs w:val="22"/>
            <w:lang w:val="en-IN"/>
          </w:rPr>
          <w:drawing>
            <wp:inline distT="0" distB="0" distL="0" distR="0" wp14:anchorId="3B65A97C" wp14:editId="5CBC96D3">
              <wp:extent cx="2762250" cy="2352675"/>
              <wp:effectExtent l="0" t="0" r="0" b="0"/>
              <wp:docPr id="33" name="Chart 33">
                <a:extLst xmlns:a="http://schemas.openxmlformats.org/drawingml/2006/main">
                  <a:ext uri="{FF2B5EF4-FFF2-40B4-BE49-F238E27FC236}">
                    <a16:creationId xmlns:a16="http://schemas.microsoft.com/office/drawing/2014/main" id="{555F7357-FBC1-4AA2-B2AA-ED4681B4D57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sidR="008B41E9" w:rsidRPr="00516D24">
          <w:rPr>
            <w:rFonts w:asciiTheme="minorHAnsi" w:eastAsiaTheme="minorHAnsi" w:hAnsiTheme="minorHAnsi" w:cstheme="minorBidi"/>
            <w:noProof/>
            <w:sz w:val="22"/>
            <w:szCs w:val="22"/>
            <w:lang w:val="en-IN"/>
          </w:rPr>
          <w:drawing>
            <wp:inline distT="0" distB="0" distL="0" distR="0" wp14:anchorId="17976691" wp14:editId="6BAE8835">
              <wp:extent cx="2981325" cy="2335530"/>
              <wp:effectExtent l="0" t="0" r="0" b="7620"/>
              <wp:docPr id="32" name="Chart 32">
                <a:extLst xmlns:a="http://schemas.openxmlformats.org/drawingml/2006/main">
                  <a:ext uri="{FF2B5EF4-FFF2-40B4-BE49-F238E27FC236}">
                    <a16:creationId xmlns:a16="http://schemas.microsoft.com/office/drawing/2014/main" id="{2AE15F28-3452-4499-85E5-ACAEFC2BAB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ins>
    </w:p>
    <w:p w14:paraId="151D5A64" w14:textId="77777777" w:rsidR="00E1058C" w:rsidRDefault="00E1058C">
      <w:pPr>
        <w:pStyle w:val="BodyText"/>
        <w:tabs>
          <w:tab w:val="left" w:pos="8010"/>
        </w:tabs>
        <w:spacing w:before="162" w:line="360" w:lineRule="auto"/>
        <w:ind w:right="-86"/>
        <w:jc w:val="both"/>
        <w:rPr>
          <w:ins w:id="17491" w:author="Dilip Kumar" w:date="2021-09-25T12:09:00Z"/>
          <w:bCs/>
          <w:lang w:val="en-IN"/>
        </w:rPr>
        <w:sectPr w:rsidR="00E1058C"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8F667DF" w14:textId="77777777" w:rsidR="00E1058C" w:rsidRDefault="008B41E9">
      <w:pPr>
        <w:pStyle w:val="BodyText"/>
        <w:tabs>
          <w:tab w:val="left" w:pos="8010"/>
        </w:tabs>
        <w:spacing w:before="162" w:line="360" w:lineRule="auto"/>
        <w:ind w:right="-86"/>
        <w:jc w:val="both"/>
        <w:rPr>
          <w:ins w:id="17492" w:author="Dilip Kumar" w:date="2021-09-25T12:09:00Z"/>
          <w:bCs/>
          <w:lang w:val="en-IN"/>
        </w:rPr>
        <w:sectPr w:rsidR="00E1058C"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ins w:id="17493" w:author="Ritu Kamra" w:date="2021-09-24T16:21:00Z">
        <w:r w:rsidRPr="007B0EA9">
          <w:rPr>
            <w:bCs/>
            <w:lang w:val="en-IN"/>
          </w:rPr>
          <w:t>Epoxy Specialty Resins (EPS) is preferred material for wind Energy due to its stringent properties such as light weight, good adhesion, resistance to fatigue, etc.  Globally the wind energy production capacity has increased in last past five years and most of the countries are switching from tradional sources of energy to renewable energy, wind energy contributes a large amount of energy source in renewable energy. Further, many new wind energy capacities are in pipeline across the globe. Further, Coatings and Waterborne coatings contribute 22 percent and 9 percent of global demand of EPS</w:t>
        </w:r>
      </w:ins>
      <w:ins w:id="17494" w:author="Ritu Kamra" w:date="2021-09-24T16:34:00Z">
        <w:r w:rsidR="00CE1723" w:rsidRPr="007B0EA9">
          <w:rPr>
            <w:bCs/>
            <w:lang w:val="en-IN"/>
            <w:rPrChange w:id="17495" w:author="Ritu Kamra" w:date="2021-09-24T19:21:00Z">
              <w:rPr>
                <w:bCs/>
                <w:color w:val="FF0000"/>
                <w:lang w:val="en-IN"/>
              </w:rPr>
            </w:rPrChange>
          </w:rPr>
          <w:t>.</w:t>
        </w:r>
      </w:ins>
    </w:p>
    <w:p w14:paraId="7960D894" w14:textId="7578EC92" w:rsidR="008B41E9" w:rsidRPr="007B0EA9" w:rsidDel="005A5C5A" w:rsidRDefault="00AD5BD7">
      <w:pPr>
        <w:pStyle w:val="BodyText"/>
        <w:tabs>
          <w:tab w:val="left" w:pos="8010"/>
        </w:tabs>
        <w:spacing w:before="162" w:line="360" w:lineRule="auto"/>
        <w:ind w:right="-86"/>
        <w:jc w:val="both"/>
        <w:rPr>
          <w:del w:id="17496" w:author="Hardik Malhotra" w:date="2021-09-30T19:43:00Z"/>
          <w:bCs/>
          <w:lang w:val="en-IN"/>
          <w:rPrChange w:id="17497" w:author="Ritu Kamra" w:date="2021-09-24T19:21:00Z">
            <w:rPr>
              <w:del w:id="17498" w:author="Hardik Malhotra" w:date="2021-09-30T19:43:00Z"/>
              <w:bCs/>
            </w:rPr>
          </w:rPrChange>
        </w:rPr>
        <w:pPrChange w:id="17499" w:author="Ritu Kamra" w:date="2021-09-24T16:34:00Z">
          <w:pPr>
            <w:pStyle w:val="BodyText"/>
            <w:spacing w:before="162" w:line="360" w:lineRule="auto"/>
            <w:ind w:right="-86"/>
            <w:jc w:val="both"/>
          </w:pPr>
        </w:pPrChange>
      </w:pPr>
      <w:ins w:id="17500" w:author="Ritu Kamra" w:date="2021-09-27T16:59:00Z">
        <w:del w:id="17501" w:author="Hardik Malhotra" w:date="2021-09-30T19:43:00Z">
          <w:r w:rsidRPr="00AD5BD7" w:rsidDel="005A5C5A">
            <w:rPr>
              <w:rFonts w:ascii="Verdana" w:eastAsia="Verdana" w:hAnsi="Verdana" w:cs="Verdana"/>
              <w:b/>
              <w:bCs/>
              <w:color w:val="000000" w:themeColor="text1"/>
              <w:kern w:val="24"/>
              <w:sz w:val="20"/>
              <w:szCs w:val="20"/>
              <w:rPrChange w:id="17502" w:author="Ritu Kamra" w:date="2021-09-27T17:00:00Z">
                <w:rPr>
                  <w:bCs/>
                </w:rPr>
              </w:rPrChange>
            </w:rPr>
            <w:delText>Figure 6:</w:delText>
          </w:r>
          <w:r w:rsidDel="005A5C5A">
            <w:rPr>
              <w:bCs/>
              <w:lang w:val="en-IN"/>
            </w:rPr>
            <w:delText xml:space="preserve"> </w:delText>
          </w:r>
        </w:del>
      </w:ins>
    </w:p>
    <w:p w14:paraId="28282336" w14:textId="36EE2C62" w:rsidR="00AD5BD7" w:rsidRPr="009D5C23" w:rsidDel="005A5C5A" w:rsidRDefault="00CE1723" w:rsidP="00CE1723">
      <w:pPr>
        <w:pStyle w:val="BodyText"/>
        <w:spacing w:before="162" w:line="360" w:lineRule="auto"/>
        <w:ind w:right="-85"/>
        <w:jc w:val="both"/>
        <w:rPr>
          <w:ins w:id="17503" w:author="Ritu Kamra" w:date="2021-09-24T16:27:00Z"/>
          <w:del w:id="17504" w:author="Hardik Malhotra" w:date="2021-09-30T19:43:00Z"/>
          <w:rFonts w:ascii="Verdana" w:eastAsia="Verdana" w:hAnsi="Verdana" w:cs="Verdana"/>
          <w:b/>
          <w:bCs/>
          <w:color w:val="000000" w:themeColor="text1"/>
          <w:kern w:val="24"/>
          <w:sz w:val="20"/>
          <w:szCs w:val="20"/>
          <w:lang w:val="en-IN"/>
        </w:rPr>
      </w:pPr>
      <w:ins w:id="17505" w:author="Ritu Kamra" w:date="2021-09-24T16:27:00Z">
        <w:del w:id="17506" w:author="Hardik Malhotra" w:date="2021-09-30T19:43:00Z">
          <w:r w:rsidRPr="009D5C23" w:rsidDel="005A5C5A">
            <w:rPr>
              <w:rFonts w:ascii="Verdana" w:eastAsia="Verdana" w:hAnsi="Verdana" w:cs="Verdana"/>
              <w:b/>
              <w:bCs/>
              <w:color w:val="000000" w:themeColor="text1"/>
              <w:kern w:val="24"/>
              <w:sz w:val="20"/>
              <w:szCs w:val="20"/>
              <w:lang w:val="en-IN"/>
            </w:rPr>
            <w:delText>Global Epoxy Resin Market Size, By Value USD Million, 2015-2020</w:delText>
          </w:r>
        </w:del>
      </w:ins>
    </w:p>
    <w:p w14:paraId="790725B7" w14:textId="00ED89CC" w:rsidR="00CE1723" w:rsidDel="005A5C5A" w:rsidRDefault="00CE1723" w:rsidP="00587138">
      <w:pPr>
        <w:pStyle w:val="BodyText"/>
        <w:spacing w:before="162" w:line="360" w:lineRule="auto"/>
        <w:ind w:right="-86"/>
        <w:jc w:val="both"/>
        <w:rPr>
          <w:ins w:id="17507" w:author="Ritu Kamra" w:date="2021-09-24T16:27:00Z"/>
          <w:del w:id="17508" w:author="Hardik Malhotra" w:date="2021-09-30T19:43:00Z"/>
          <w:bCs/>
        </w:rPr>
      </w:pPr>
      <w:ins w:id="17509" w:author="Ritu Kamra" w:date="2021-09-24T16:27:00Z">
        <w:del w:id="17510" w:author="Hardik Malhotra" w:date="2021-09-30T19:43:00Z">
          <w:r w:rsidRPr="009D5C23" w:rsidDel="005A5C5A">
            <w:rPr>
              <w:noProof/>
              <w:lang w:val="en-IN"/>
            </w:rPr>
            <w:drawing>
              <wp:inline distT="0" distB="0" distL="0" distR="0" wp14:anchorId="5CE0342C" wp14:editId="2042EFBA">
                <wp:extent cx="6457950" cy="1419225"/>
                <wp:effectExtent l="0" t="0" r="0" b="0"/>
                <wp:docPr id="35" name="Chart 35">
                  <a:extLst xmlns:a="http://schemas.openxmlformats.org/drawingml/2006/main">
                    <a:ext uri="{FF2B5EF4-FFF2-40B4-BE49-F238E27FC236}">
                      <a16:creationId xmlns:a16="http://schemas.microsoft.com/office/drawing/2014/main" id="{D1D9EEA4-9501-4410-A1FE-71FBCF646C7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del>
      </w:ins>
    </w:p>
    <w:p w14:paraId="60D11410" w14:textId="001CBCF3" w:rsidR="00CE1723" w:rsidDel="005A5C5A" w:rsidRDefault="005858C1" w:rsidP="00587138">
      <w:pPr>
        <w:pStyle w:val="BodyText"/>
        <w:spacing w:before="162" w:line="360" w:lineRule="auto"/>
        <w:ind w:right="-86"/>
        <w:jc w:val="both"/>
        <w:rPr>
          <w:ins w:id="17511" w:author="Ritu Kamra" w:date="2021-09-24T16:27:00Z"/>
          <w:del w:id="17512" w:author="Hardik Malhotra" w:date="2021-09-30T19:43:00Z"/>
          <w:bCs/>
        </w:rPr>
      </w:pPr>
      <w:ins w:id="17513" w:author="Ritu Kamra" w:date="2021-09-24T16:27:00Z">
        <w:del w:id="17514" w:author="Hardik Malhotra" w:date="2021-09-30T19:43:00Z">
          <w:r>
            <w:rPr>
              <w:noProof/>
            </w:rPr>
            <w:pict w14:anchorId="1DB33C4B">
              <v:shape id="_x0000_s1721" type="#_x0000_t202" style="position:absolute;left:0;text-align:left;margin-left:177.7pt;margin-top:8.8pt;width:228.9pt;height:24.25pt;z-index:2523002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" filled="f" stroked="f">
                <v:textbox style="mso-fit-shape-to-text:t">
                  <w:txbxContent>
                    <w:p w14:paraId="66C6B282" w14:textId="4EA49D45" w:rsidR="00CE1723" w:rsidRPr="005858C1" w:rsidRDefault="00CE1723" w:rsidP="00CE1723">
                      <w:pPr>
                        <w:jc w:val="right"/>
                        <w:textAlignment w:val="baseline"/>
                        <w:rPr>
                          <w:rFonts w:ascii="Verdana" w:eastAsia="Verdana" w:hAnsi="Verdana" w:cs="Verdana"/>
                          <w:i/>
                          <w:iCs/>
                          <w:color w:val="3F3F3F"/>
                          <w:kern w:val="24"/>
                          <w:sz w:val="12"/>
                          <w:szCs w:val="12"/>
                        </w:rPr>
                      </w:pPr>
                      <w:del w:id="17515" w:author="Ritu Kamra" w:date="2021-09-27T19:14:00Z">
                        <w:r w:rsidRPr="005858C1" w:rsidDel="001D08D4">
                          <w:rPr>
                            <w:rFonts w:ascii="Verdana" w:eastAsia="Verdana" w:hAnsi="Verdana" w:cs="Verdana"/>
                            <w:i/>
                            <w:iCs/>
                            <w:color w:val="3F3F3F"/>
                            <w:kern w:val="24"/>
                            <w:sz w:val="12"/>
                            <w:szCs w:val="12"/>
                          </w:rPr>
                          <w:delText>Others include  etc.</w:delText>
                        </w:r>
                      </w:del>
                    </w:p>
                    <w:p w14:paraId="6FBB1158" w14:textId="77777777" w:rsidR="00CE1723" w:rsidRPr="005858C1" w:rsidRDefault="00CE1723" w:rsidP="00CE1723">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w:r>
        </w:del>
      </w:ins>
    </w:p>
    <w:p w14:paraId="700A9EC2" w14:textId="1046040A" w:rsidR="0064220A" w:rsidDel="005A5C5A" w:rsidRDefault="0064220A" w:rsidP="00587138">
      <w:pPr>
        <w:pStyle w:val="BodyText"/>
        <w:spacing w:before="162" w:line="360" w:lineRule="auto"/>
        <w:ind w:right="-86"/>
        <w:jc w:val="both"/>
        <w:rPr>
          <w:ins w:id="17516" w:author="Dilip Kumar" w:date="2021-09-25T12:09:00Z"/>
          <w:del w:id="17517" w:author="Hardik Malhotra" w:date="2021-09-30T19:43:00Z"/>
          <w:bCs/>
        </w:rPr>
      </w:pPr>
    </w:p>
    <w:p w14:paraId="696DB913" w14:textId="77777777" w:rsidR="0064220A" w:rsidDel="005A5C5A" w:rsidRDefault="0064220A" w:rsidP="00587138">
      <w:pPr>
        <w:pStyle w:val="BodyText"/>
        <w:spacing w:before="162" w:line="360" w:lineRule="auto"/>
        <w:ind w:right="-86"/>
        <w:jc w:val="both"/>
        <w:rPr>
          <w:ins w:id="17518" w:author="Dilip Kumar" w:date="2021-09-25T12:09:00Z"/>
          <w:del w:id="17519" w:author="Hardik Malhotra" w:date="2021-09-30T19:43:00Z"/>
          <w:bCs/>
        </w:rPr>
      </w:pPr>
    </w:p>
    <w:p w14:paraId="197656FA" w14:textId="1C3235DD" w:rsidR="0064220A" w:rsidDel="005A5C5A" w:rsidRDefault="0064220A" w:rsidP="00587138">
      <w:pPr>
        <w:pStyle w:val="BodyText"/>
        <w:spacing w:before="162" w:line="360" w:lineRule="auto"/>
        <w:ind w:right="-86"/>
        <w:jc w:val="both"/>
        <w:rPr>
          <w:ins w:id="17520" w:author="Ritu Kamra" w:date="2021-09-27T19:15:00Z"/>
          <w:del w:id="17521" w:author="Hardik Malhotra" w:date="2021-09-30T19:43:00Z"/>
          <w:bCs/>
        </w:rPr>
      </w:pPr>
    </w:p>
    <w:p w14:paraId="4D4911F0" w14:textId="77777777" w:rsidR="001D08D4" w:rsidDel="005A5C5A" w:rsidRDefault="001D08D4" w:rsidP="00587138">
      <w:pPr>
        <w:pStyle w:val="BodyText"/>
        <w:spacing w:before="162" w:line="360" w:lineRule="auto"/>
        <w:ind w:right="-86"/>
        <w:jc w:val="both"/>
        <w:rPr>
          <w:ins w:id="17522" w:author="Neeshu Bhadauriya" w:date="2021-09-27T15:30:00Z"/>
          <w:del w:id="17523" w:author="Hardik Malhotra" w:date="2021-09-30T19:43:00Z"/>
          <w:bCs/>
        </w:rPr>
      </w:pPr>
    </w:p>
    <w:p w14:paraId="78F064BE" w14:textId="21AC41A2" w:rsidR="0069015D" w:rsidDel="005A5C5A" w:rsidRDefault="0069015D" w:rsidP="00587138">
      <w:pPr>
        <w:pStyle w:val="BodyText"/>
        <w:spacing w:before="162" w:line="360" w:lineRule="auto"/>
        <w:ind w:right="-86"/>
        <w:jc w:val="both"/>
        <w:rPr>
          <w:ins w:id="17524" w:author="Ritu Kamra" w:date="2021-09-27T20:12:00Z"/>
          <w:del w:id="17525" w:author="Hardik Malhotra" w:date="2021-09-30T19:43:00Z"/>
          <w:bCs/>
        </w:rPr>
      </w:pPr>
    </w:p>
    <w:p w14:paraId="685E9860" w14:textId="10088161" w:rsidR="002F5E88" w:rsidDel="005A5C5A" w:rsidRDefault="002F5E88" w:rsidP="00587138">
      <w:pPr>
        <w:pStyle w:val="BodyText"/>
        <w:spacing w:before="162" w:line="360" w:lineRule="auto"/>
        <w:ind w:right="-86"/>
        <w:jc w:val="both"/>
        <w:rPr>
          <w:ins w:id="17526" w:author="Ritu Kamra" w:date="2021-09-27T20:12:00Z"/>
          <w:del w:id="17527" w:author="Hardik Malhotra" w:date="2021-09-30T19:43:00Z"/>
          <w:bCs/>
        </w:rPr>
      </w:pPr>
    </w:p>
    <w:p w14:paraId="31582C4C" w14:textId="77777777" w:rsidR="002F5E88" w:rsidRDefault="002F5E88" w:rsidP="00587138">
      <w:pPr>
        <w:pStyle w:val="BodyText"/>
        <w:spacing w:before="162" w:line="360" w:lineRule="auto"/>
        <w:ind w:right="-86"/>
        <w:jc w:val="both"/>
        <w:rPr>
          <w:ins w:id="17528" w:author="Dilip Kumar" w:date="2021-09-25T12:09:00Z"/>
          <w:bCs/>
        </w:rPr>
      </w:pPr>
    </w:p>
    <w:p w14:paraId="7EB45250" w14:textId="54211A05" w:rsidR="00CE1723" w:rsidRDefault="005858C1" w:rsidP="00587138">
      <w:pPr>
        <w:pStyle w:val="BodyText"/>
        <w:spacing w:before="162" w:line="360" w:lineRule="auto"/>
        <w:ind w:right="-86"/>
        <w:jc w:val="both"/>
        <w:rPr>
          <w:ins w:id="17529" w:author="Ritu Kamra" w:date="2021-09-24T16:27:00Z"/>
          <w:bCs/>
        </w:rPr>
      </w:pPr>
      <w:ins w:id="17530" w:author="Neeshu Bhadauriya" w:date="2021-09-27T15:30:00Z">
        <w:r>
          <w:rPr>
            <w:noProof/>
          </w:rPr>
          <w:pict w14:anchorId="0B51972C">
            <v:shape id="_x0000_s1720" type="#_x0000_t202" style="position:absolute;left:0;text-align:left;margin-left:0;margin-top:-.4pt;width:678pt;height:18.75pt;z-index:25261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" filled="f" stroked="f">
              <v:textbox>
                <w:txbxContent>
                  <w:p w14:paraId="3968DA8D" w14:textId="406D755C" w:rsidR="0069015D" w:rsidRPr="00CE35EB" w:rsidRDefault="0069015D" w:rsidP="0069015D">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3.1.6. Demand By </w:t>
                    </w:r>
                    <w:del w:id="17531" w:author="Neeshu Bhadauriya" w:date="2021-09-27T15:30:00Z">
                      <w:r w:rsidDel="0069015D">
                        <w:rPr>
                          <w:rFonts w:ascii="Verdana" w:eastAsia="Verdana" w:hAnsi="Verdana" w:cs="Verdana"/>
                          <w:b/>
                          <w:bCs/>
                          <w:color w:val="000000" w:themeColor="text1"/>
                          <w:kern w:val="24"/>
                          <w:sz w:val="20"/>
                          <w:szCs w:val="20"/>
                        </w:rPr>
                        <w:delText>Application</w:delText>
                      </w:r>
                    </w:del>
                    <w:ins w:id="17532" w:author="Neeshu Bhadauriya" w:date="2021-09-27T15:30:00Z">
                      <w:r>
                        <w:rPr>
                          <w:rFonts w:ascii="Verdana" w:eastAsia="Verdana" w:hAnsi="Verdana" w:cs="Verdana"/>
                          <w:b/>
                          <w:bCs/>
                          <w:color w:val="000000" w:themeColor="text1"/>
                          <w:kern w:val="24"/>
                          <w:sz w:val="20"/>
                          <w:szCs w:val="20"/>
                        </w:rPr>
                        <w:t>Type</w:t>
                      </w:r>
                    </w:ins>
                  </w:p>
                </w:txbxContent>
              </v:textbox>
            </v:shape>
          </w:pict>
        </w:r>
      </w:ins>
      <w:r>
        <w:rPr>
          <w:noProof/>
        </w:rPr>
        <w:pict w14:anchorId="0CDD1EF3">
          <v:shape id="_x0000_s1719" type="#_x0000_t202" style="position:absolute;left:0;text-align:left;margin-left:457.3pt;margin-top:28.55pt;width:508.5pt;height:22.95pt;z-index:2522920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" filled="f" stroked="f">
            <v:textbox style="mso-fit-shape-to-text:t">
              <w:txbxContent>
                <w:p w14:paraId="1DD8971A" w14:textId="1A0B154F" w:rsidR="00942235" w:rsidRPr="005858C1" w:rsidRDefault="00942235" w:rsidP="00942235">
                  <w:pPr>
                    <w:spacing w:line="360" w:lineRule="auto"/>
                    <w:textAlignment w:val="baseline"/>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 xml:space="preserve">Figure 7: Global Epoxy Resin Market Share, By </w:t>
                  </w:r>
                  <w:del w:id="17533" w:author="Neeshu Bhadauriya" w:date="2021-09-27T15:16:00Z">
                    <w:r w:rsidRPr="005858C1" w:rsidDel="00A90495">
                      <w:rPr>
                        <w:rFonts w:ascii="Verdana" w:eastAsia="Verdana" w:hAnsi="Verdana" w:cs="Verdana"/>
                        <w:b/>
                        <w:bCs/>
                        <w:color w:val="0F0E0E"/>
                        <w:kern w:val="24"/>
                        <w:sz w:val="20"/>
                        <w:szCs w:val="20"/>
                        <w:lang w:val="en-US"/>
                      </w:rPr>
                      <w:delText>Application</w:delText>
                    </w:r>
                  </w:del>
                  <w:ins w:id="17534" w:author="Neeshu Bhadauriya" w:date="2021-09-27T15:16:00Z">
                    <w:r w:rsidR="00A90495" w:rsidRPr="005858C1">
                      <w:rPr>
                        <w:rFonts w:ascii="Verdana" w:eastAsia="Verdana" w:hAnsi="Verdana" w:cs="Verdana"/>
                        <w:b/>
                        <w:bCs/>
                        <w:color w:val="0F0E0E"/>
                        <w:kern w:val="24"/>
                        <w:sz w:val="20"/>
                        <w:szCs w:val="20"/>
                        <w:lang w:val="en-US"/>
                      </w:rPr>
                      <w:t>Type</w:t>
                    </w:r>
                  </w:ins>
                  <w:r w:rsidRPr="005858C1">
                    <w:rPr>
                      <w:rFonts w:ascii="Verdana" w:eastAsia="Verdana" w:hAnsi="Verdana" w:cs="Verdana"/>
                      <w:b/>
                      <w:bCs/>
                      <w:color w:val="0F0E0E"/>
                      <w:kern w:val="24"/>
                      <w:sz w:val="20"/>
                      <w:szCs w:val="20"/>
                      <w:lang w:val="en-US"/>
                    </w:rPr>
                    <w:t xml:space="preserve">, </w:t>
                  </w:r>
                  <w:del w:id="17535" w:author="Neeshu Bhadauriya" w:date="2021-09-27T15:16:00Z">
                    <w:r w:rsidRPr="005858C1" w:rsidDel="00A90495">
                      <w:rPr>
                        <w:rFonts w:ascii="Verdana" w:eastAsia="Verdana" w:hAnsi="Verdana" w:cs="Verdana"/>
                        <w:b/>
                        <w:bCs/>
                        <w:color w:val="0F0E0E"/>
                        <w:kern w:val="24"/>
                        <w:sz w:val="20"/>
                        <w:szCs w:val="20"/>
                        <w:lang w:val="en-US"/>
                      </w:rPr>
                      <w:delText xml:space="preserve">By </w:delText>
                    </w:r>
                  </w:del>
                  <w:ins w:id="17536" w:author="Ritu Kamra" w:date="2021-09-24T16:28:00Z">
                    <w:del w:id="17537" w:author="Neeshu Bhadauriya" w:date="2021-09-27T15:16:00Z">
                      <w:r w:rsidR="00CE1723" w:rsidRPr="005858C1" w:rsidDel="00A90495">
                        <w:rPr>
                          <w:rFonts w:ascii="Verdana" w:eastAsia="Verdana" w:hAnsi="Verdana" w:cs="Verdana"/>
                          <w:b/>
                          <w:bCs/>
                          <w:color w:val="0F0E0E"/>
                          <w:kern w:val="24"/>
                          <w:sz w:val="20"/>
                          <w:szCs w:val="20"/>
                          <w:lang w:val="en-US"/>
                        </w:rPr>
                        <w:delText>Gr</w:delText>
                      </w:r>
                    </w:del>
                  </w:ins>
                  <w:ins w:id="17538" w:author="Ritu Kamra" w:date="2021-09-24T16:29:00Z">
                    <w:del w:id="17539" w:author="Neeshu Bhadauriya" w:date="2021-09-27T15:16:00Z">
                      <w:r w:rsidR="00CE1723" w:rsidRPr="005858C1" w:rsidDel="00A90495">
                        <w:rPr>
                          <w:rFonts w:ascii="Verdana" w:eastAsia="Verdana" w:hAnsi="Verdana" w:cs="Verdana"/>
                          <w:b/>
                          <w:bCs/>
                          <w:color w:val="0F0E0E"/>
                          <w:kern w:val="24"/>
                          <w:sz w:val="20"/>
                          <w:szCs w:val="20"/>
                          <w:lang w:val="en-US"/>
                        </w:rPr>
                        <w:delText>ade</w:delText>
                      </w:r>
                    </w:del>
                  </w:ins>
                  <w:del w:id="17540" w:author="Ritu Kamra" w:date="2021-09-24T16:28:00Z">
                    <w:r w:rsidRPr="005858C1" w:rsidDel="00CE1723">
                      <w:rPr>
                        <w:rFonts w:ascii="Verdana" w:eastAsia="Verdana" w:hAnsi="Verdana" w:cs="Verdana"/>
                        <w:b/>
                        <w:bCs/>
                        <w:color w:val="0F0E0E"/>
                        <w:kern w:val="24"/>
                        <w:sz w:val="20"/>
                        <w:szCs w:val="20"/>
                        <w:lang w:val="en-US"/>
                      </w:rPr>
                      <w:delText>Volume</w:delText>
                    </w:r>
                  </w:del>
                  <w:del w:id="17541" w:author="Neeshu Bhadauriya" w:date="2021-09-27T15:16:00Z">
                    <w:r w:rsidRPr="005858C1" w:rsidDel="00A90495">
                      <w:rPr>
                        <w:rFonts w:ascii="Verdana" w:eastAsia="Verdana" w:hAnsi="Verdana" w:cs="Verdana"/>
                        <w:b/>
                        <w:bCs/>
                        <w:color w:val="0F0E0E"/>
                        <w:kern w:val="24"/>
                        <w:sz w:val="20"/>
                        <w:szCs w:val="20"/>
                        <w:lang w:val="en-US"/>
                      </w:rPr>
                      <w:delText xml:space="preserve">, </w:delText>
                    </w:r>
                  </w:del>
                  <w:r w:rsidRPr="005858C1">
                    <w:rPr>
                      <w:rFonts w:ascii="Verdana" w:eastAsia="Verdana" w:hAnsi="Verdana" w:cs="Verdana"/>
                      <w:b/>
                      <w:bCs/>
                      <w:color w:val="0F0E0E"/>
                      <w:kern w:val="24"/>
                      <w:sz w:val="20"/>
                      <w:szCs w:val="20"/>
                      <w:lang w:val="en-US"/>
                    </w:rPr>
                    <w:t>2015–2030F</w:t>
                  </w:r>
                </w:p>
              </w:txbxContent>
            </v:textbox>
            <w10:wrap anchorx="margin"/>
          </v:shape>
        </w:pict>
      </w:r>
    </w:p>
    <w:p w14:paraId="44AA539E" w14:textId="1E1821F9" w:rsidR="00587138" w:rsidRDefault="00587138" w:rsidP="00587138">
      <w:pPr>
        <w:pStyle w:val="BodyText"/>
        <w:spacing w:before="162" w:line="360" w:lineRule="auto"/>
        <w:ind w:right="-86"/>
        <w:jc w:val="both"/>
        <w:rPr>
          <w:bCs/>
        </w:rPr>
      </w:pPr>
    </w:p>
    <w:p w14:paraId="7B17C0D8" w14:textId="099696C7" w:rsidR="0064220A" w:rsidRDefault="005858C1">
      <w:pPr>
        <w:pStyle w:val="BodyText"/>
        <w:tabs>
          <w:tab w:val="left" w:pos="8010"/>
        </w:tabs>
        <w:spacing w:before="162" w:line="360" w:lineRule="auto"/>
        <w:ind w:right="-86"/>
        <w:jc w:val="both"/>
        <w:rPr>
          <w:ins w:id="17542" w:author="Hardik Malhotra" w:date="2021-09-30T21:04:00Z"/>
          <w:rFonts w:asciiTheme="minorHAnsi" w:eastAsiaTheme="minorHAnsi" w:hAnsiTheme="minorHAnsi" w:cstheme="minorBidi"/>
          <w:sz w:val="22"/>
          <w:szCs w:val="22"/>
          <w:lang w:val="en-IN"/>
        </w:rPr>
      </w:pPr>
      <w:ins w:id="17543" w:author="Ritu Kamra" w:date="2021-09-27T19:15:00Z">
        <w:r>
          <w:rPr>
            <w:noProof/>
          </w:rPr>
          <w:pict w14:anchorId="77BC3051">
            <v:shape id="_x0000_s1718" type="#_x0000_t202" style="position:absolute;left:0;text-align:left;margin-left:271.5pt;margin-top:161.7pt;width:228.9pt;height:24.25pt;z-index:2526433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" filled="f" stroked="f">
              <v:textbox style="mso-fit-shape-to-text:t">
                <w:txbxContent>
                  <w:p w14:paraId="547DA162" w14:textId="77777777" w:rsidR="001D08D4" w:rsidRPr="005858C1" w:rsidRDefault="001D08D4" w:rsidP="001D08D4">
                    <w:pPr>
                      <w:jc w:val="right"/>
                      <w:textAlignment w:val="baseline"/>
                      <w:rPr>
                        <w:rFonts w:ascii="Verdana" w:eastAsia="Verdana" w:hAnsi="Verdana" w:cs="Verdana"/>
                        <w:i/>
                        <w:iCs/>
                        <w:color w:val="3F3F3F"/>
                        <w:kern w:val="24"/>
                        <w:sz w:val="12"/>
                        <w:szCs w:val="12"/>
                      </w:rPr>
                    </w:pPr>
                    <w:del w:id="17544" w:author="Ritu Kamra" w:date="2021-09-27T19:15:00Z">
                      <w:r w:rsidRPr="005858C1" w:rsidDel="001D08D4">
                        <w:rPr>
                          <w:rFonts w:ascii="Verdana" w:eastAsia="Verdana" w:hAnsi="Verdana" w:cs="Verdana"/>
                          <w:i/>
                          <w:iCs/>
                          <w:color w:val="3F3F3F"/>
                          <w:kern w:val="24"/>
                          <w:sz w:val="12"/>
                          <w:szCs w:val="12"/>
                        </w:rPr>
                        <w:delText>Others include  etc</w:delText>
                      </w:r>
                    </w:del>
                    <w:r w:rsidRPr="005858C1">
                      <w:rPr>
                        <w:rFonts w:ascii="Verdana" w:eastAsia="Verdana" w:hAnsi="Verdana" w:cs="Verdana"/>
                        <w:i/>
                        <w:iCs/>
                        <w:color w:val="3F3F3F"/>
                        <w:kern w:val="24"/>
                        <w:sz w:val="12"/>
                        <w:szCs w:val="12"/>
                      </w:rPr>
                      <w:t>.</w:t>
                    </w:r>
                  </w:p>
                  <w:p w14:paraId="72A51BDE" w14:textId="77777777" w:rsidR="001D08D4" w:rsidRPr="005858C1" w:rsidRDefault="001D08D4" w:rsidP="001D08D4">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w:r>
      </w:ins>
      <w:r w:rsidR="00942235" w:rsidRPr="00942235">
        <w:rPr>
          <w:bCs/>
          <w:noProof/>
        </w:rPr>
        <w:drawing>
          <wp:inline distT="0" distB="0" distL="0" distR="0" wp14:anchorId="3A6F9C99" wp14:editId="1B06681B">
            <wp:extent cx="6457950" cy="2332990"/>
            <wp:effectExtent l="0" t="0" r="0" b="0"/>
            <wp:docPr id="1047" name="Chart 1047">
              <a:extLst xmlns:a="http://schemas.openxmlformats.org/drawingml/2006/main">
                <a:ext uri="{FF2B5EF4-FFF2-40B4-BE49-F238E27FC236}">
                  <a16:creationId xmlns:a16="http://schemas.microsoft.com/office/drawing/2014/main" id="{4132EB14-6723-4248-8CA5-699FF5E130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r w:rsidR="00942235" w:rsidRPr="00942235">
        <w:rPr>
          <w:rFonts w:asciiTheme="minorHAnsi" w:eastAsiaTheme="minorHAnsi" w:hAnsiTheme="minorHAnsi" w:cstheme="minorBidi"/>
          <w:sz w:val="22"/>
          <w:szCs w:val="22"/>
          <w:lang w:val="en-IN"/>
        </w:rPr>
        <w:t xml:space="preserve"> </w:t>
      </w:r>
    </w:p>
    <w:tbl>
      <w:tblPr>
        <w:tblW w:w="10321" w:type="dxa"/>
        <w:tblInd w:w="-185" w:type="dxa"/>
        <w:tblLook w:val="04A0" w:firstRow="1" w:lastRow="0" w:firstColumn="1" w:lastColumn="0" w:noHBand="0" w:noVBand="1"/>
      </w:tblPr>
      <w:tblGrid>
        <w:gridCol w:w="1185"/>
        <w:gridCol w:w="519"/>
        <w:gridCol w:w="519"/>
        <w:gridCol w:w="519"/>
        <w:gridCol w:w="520"/>
        <w:gridCol w:w="593"/>
        <w:gridCol w:w="590"/>
        <w:gridCol w:w="590"/>
        <w:gridCol w:w="590"/>
        <w:gridCol w:w="590"/>
        <w:gridCol w:w="590"/>
        <w:gridCol w:w="590"/>
        <w:gridCol w:w="590"/>
        <w:gridCol w:w="590"/>
        <w:gridCol w:w="590"/>
        <w:gridCol w:w="590"/>
        <w:gridCol w:w="566"/>
        <w:tblGridChange w:id="17545">
          <w:tblGrid>
            <w:gridCol w:w="1185"/>
            <w:gridCol w:w="519"/>
            <w:gridCol w:w="519"/>
            <w:gridCol w:w="519"/>
            <w:gridCol w:w="520"/>
            <w:gridCol w:w="593"/>
            <w:gridCol w:w="590"/>
            <w:gridCol w:w="590"/>
            <w:gridCol w:w="590"/>
            <w:gridCol w:w="590"/>
            <w:gridCol w:w="590"/>
            <w:gridCol w:w="590"/>
            <w:gridCol w:w="590"/>
            <w:gridCol w:w="590"/>
            <w:gridCol w:w="590"/>
            <w:gridCol w:w="590"/>
            <w:gridCol w:w="566"/>
          </w:tblGrid>
        </w:tblGridChange>
      </w:tblGrid>
      <w:tr w:rsidR="00092529" w:rsidRPr="00257590" w14:paraId="785ACB3F" w14:textId="77777777" w:rsidTr="00092529">
        <w:trPr>
          <w:trHeight w:val="284"/>
          <w:ins w:id="17546" w:author="Hardik Malhotra" w:date="2021-10-01T14:43:00Z"/>
        </w:trPr>
        <w:tc>
          <w:tcPr>
            <w:tcW w:w="1185"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2D1675BD" w14:textId="11C5D5BB" w:rsidR="00092529" w:rsidRPr="00257590" w:rsidRDefault="00092529" w:rsidP="00092529">
            <w:pPr>
              <w:spacing w:after="0" w:line="240" w:lineRule="auto"/>
              <w:jc w:val="center"/>
              <w:rPr>
                <w:ins w:id="17547" w:author="Hardik Malhotra" w:date="2021-10-01T14:43:00Z"/>
                <w:rFonts w:ascii="Verdana" w:eastAsia="Times New Roman" w:hAnsi="Verdana" w:cs="Arial"/>
                <w:b/>
                <w:bCs/>
                <w:color w:val="FFFFFF" w:themeColor="background1"/>
                <w:sz w:val="10"/>
                <w:szCs w:val="10"/>
                <w:lang w:val="en-US"/>
              </w:rPr>
            </w:pPr>
            <w:ins w:id="17548" w:author="Hardik Malhotra" w:date="2021-10-01T14:43:00Z">
              <w:r w:rsidRPr="00257590">
                <w:rPr>
                  <w:rFonts w:ascii="Verdana" w:eastAsia="Times New Roman" w:hAnsi="Verdana" w:cs="Arial"/>
                  <w:b/>
                  <w:bCs/>
                  <w:color w:val="FFFFFF" w:themeColor="background1"/>
                  <w:sz w:val="10"/>
                  <w:szCs w:val="10"/>
                  <w:lang w:val="en-US"/>
                </w:rPr>
                <w:t>Demand by</w:t>
              </w:r>
              <w:r>
                <w:rPr>
                  <w:rFonts w:ascii="Verdana" w:eastAsia="Times New Roman" w:hAnsi="Verdana" w:cs="Arial"/>
                  <w:b/>
                  <w:bCs/>
                  <w:color w:val="FFFFFF" w:themeColor="background1"/>
                  <w:sz w:val="10"/>
                  <w:szCs w:val="10"/>
                  <w:lang w:val="en-US"/>
                </w:rPr>
                <w:t xml:space="preserve"> Ty</w:t>
              </w:r>
            </w:ins>
            <w:ins w:id="17549" w:author="Hardik Malhotra" w:date="2021-10-01T14:44:00Z">
              <w:r>
                <w:rPr>
                  <w:rFonts w:ascii="Verdana" w:eastAsia="Times New Roman" w:hAnsi="Verdana" w:cs="Arial"/>
                  <w:b/>
                  <w:bCs/>
                  <w:color w:val="FFFFFF" w:themeColor="background1"/>
                  <w:sz w:val="10"/>
                  <w:szCs w:val="10"/>
                  <w:lang w:val="en-US"/>
                </w:rPr>
                <w:t>pe</w:t>
              </w:r>
            </w:ins>
          </w:p>
        </w:tc>
        <w:tc>
          <w:tcPr>
            <w:tcW w:w="519" w:type="dxa"/>
            <w:tcBorders>
              <w:top w:val="single" w:sz="4" w:space="0" w:color="auto"/>
              <w:left w:val="nil"/>
              <w:bottom w:val="single" w:sz="4" w:space="0" w:color="auto"/>
              <w:right w:val="single" w:sz="4" w:space="0" w:color="auto"/>
            </w:tcBorders>
            <w:shd w:val="clear" w:color="auto" w:fill="C00000"/>
            <w:noWrap/>
            <w:vAlign w:val="center"/>
            <w:hideMark/>
          </w:tcPr>
          <w:p w14:paraId="51AFAF72" w14:textId="77777777" w:rsidR="00092529" w:rsidRPr="00257590" w:rsidRDefault="00092529" w:rsidP="00092529">
            <w:pPr>
              <w:spacing w:after="0" w:line="480" w:lineRule="auto"/>
              <w:jc w:val="center"/>
              <w:rPr>
                <w:ins w:id="17550" w:author="Hardik Malhotra" w:date="2021-10-01T14:43:00Z"/>
                <w:rFonts w:ascii="Verdana" w:eastAsia="Times New Roman" w:hAnsi="Verdana" w:cs="Arial"/>
                <w:b/>
                <w:bCs/>
                <w:color w:val="FFFFFF" w:themeColor="background1"/>
                <w:sz w:val="10"/>
                <w:szCs w:val="10"/>
                <w:lang w:val="en-US"/>
              </w:rPr>
            </w:pPr>
            <w:ins w:id="17551" w:author="Hardik Malhotra" w:date="2021-10-01T14:43:00Z">
              <w:r w:rsidRPr="00257590">
                <w:rPr>
                  <w:rFonts w:ascii="Verdana" w:eastAsia="Times New Roman" w:hAnsi="Verdana" w:cs="Arial"/>
                  <w:b/>
                  <w:bCs/>
                  <w:color w:val="FFFFFF" w:themeColor="background1"/>
                  <w:sz w:val="10"/>
                  <w:szCs w:val="10"/>
                  <w:lang w:val="en-US"/>
                </w:rPr>
                <w:t>2015</w:t>
              </w:r>
            </w:ins>
          </w:p>
        </w:tc>
        <w:tc>
          <w:tcPr>
            <w:tcW w:w="519" w:type="dxa"/>
            <w:tcBorders>
              <w:top w:val="single" w:sz="4" w:space="0" w:color="auto"/>
              <w:left w:val="nil"/>
              <w:bottom w:val="single" w:sz="4" w:space="0" w:color="auto"/>
              <w:right w:val="single" w:sz="4" w:space="0" w:color="auto"/>
            </w:tcBorders>
            <w:shd w:val="clear" w:color="auto" w:fill="C00000"/>
            <w:noWrap/>
            <w:vAlign w:val="center"/>
            <w:hideMark/>
          </w:tcPr>
          <w:p w14:paraId="5BEA95CF" w14:textId="77777777" w:rsidR="00092529" w:rsidRPr="00257590" w:rsidRDefault="00092529" w:rsidP="00092529">
            <w:pPr>
              <w:spacing w:after="0" w:line="480" w:lineRule="auto"/>
              <w:jc w:val="center"/>
              <w:rPr>
                <w:ins w:id="17552" w:author="Hardik Malhotra" w:date="2021-10-01T14:43:00Z"/>
                <w:rFonts w:ascii="Verdana" w:eastAsia="Times New Roman" w:hAnsi="Verdana" w:cs="Arial"/>
                <w:b/>
                <w:bCs/>
                <w:color w:val="FFFFFF" w:themeColor="background1"/>
                <w:sz w:val="10"/>
                <w:szCs w:val="10"/>
                <w:lang w:val="en-US"/>
              </w:rPr>
            </w:pPr>
            <w:ins w:id="17553" w:author="Hardik Malhotra" w:date="2021-10-01T14:43:00Z">
              <w:r w:rsidRPr="00257590">
                <w:rPr>
                  <w:rFonts w:ascii="Verdana" w:eastAsia="Times New Roman" w:hAnsi="Verdana" w:cs="Arial"/>
                  <w:b/>
                  <w:bCs/>
                  <w:color w:val="FFFFFF" w:themeColor="background1"/>
                  <w:sz w:val="10"/>
                  <w:szCs w:val="10"/>
                  <w:lang w:val="en-US"/>
                </w:rPr>
                <w:t>2016</w:t>
              </w:r>
            </w:ins>
          </w:p>
        </w:tc>
        <w:tc>
          <w:tcPr>
            <w:tcW w:w="519" w:type="dxa"/>
            <w:tcBorders>
              <w:top w:val="single" w:sz="4" w:space="0" w:color="auto"/>
              <w:left w:val="nil"/>
              <w:bottom w:val="single" w:sz="4" w:space="0" w:color="auto"/>
              <w:right w:val="single" w:sz="4" w:space="0" w:color="auto"/>
            </w:tcBorders>
            <w:shd w:val="clear" w:color="auto" w:fill="C00000"/>
            <w:noWrap/>
            <w:vAlign w:val="bottom"/>
            <w:hideMark/>
          </w:tcPr>
          <w:p w14:paraId="51820788" w14:textId="77777777" w:rsidR="00092529" w:rsidRPr="00257590" w:rsidRDefault="00092529" w:rsidP="00092529">
            <w:pPr>
              <w:spacing w:after="0" w:line="480" w:lineRule="auto"/>
              <w:jc w:val="center"/>
              <w:rPr>
                <w:ins w:id="17554" w:author="Hardik Malhotra" w:date="2021-10-01T14:43:00Z"/>
                <w:rFonts w:ascii="Verdana" w:eastAsia="Times New Roman" w:hAnsi="Verdana" w:cs="Arial"/>
                <w:b/>
                <w:bCs/>
                <w:color w:val="FFFFFF" w:themeColor="background1"/>
                <w:sz w:val="10"/>
                <w:szCs w:val="10"/>
                <w:lang w:val="en-US"/>
              </w:rPr>
            </w:pPr>
            <w:ins w:id="17555" w:author="Hardik Malhotra" w:date="2021-10-01T14:43:00Z">
              <w:r w:rsidRPr="00257590">
                <w:rPr>
                  <w:rFonts w:ascii="Verdana" w:eastAsia="Times New Roman" w:hAnsi="Verdana" w:cs="Arial"/>
                  <w:b/>
                  <w:bCs/>
                  <w:color w:val="FFFFFF" w:themeColor="background1"/>
                  <w:sz w:val="10"/>
                  <w:szCs w:val="10"/>
                  <w:lang w:val="en-US"/>
                </w:rPr>
                <w:t>2017</w:t>
              </w:r>
            </w:ins>
          </w:p>
        </w:tc>
        <w:tc>
          <w:tcPr>
            <w:tcW w:w="520" w:type="dxa"/>
            <w:tcBorders>
              <w:top w:val="single" w:sz="4" w:space="0" w:color="auto"/>
              <w:left w:val="nil"/>
              <w:bottom w:val="single" w:sz="4" w:space="0" w:color="auto"/>
              <w:right w:val="single" w:sz="4" w:space="0" w:color="auto"/>
            </w:tcBorders>
            <w:shd w:val="clear" w:color="auto" w:fill="C00000"/>
            <w:noWrap/>
            <w:vAlign w:val="bottom"/>
            <w:hideMark/>
          </w:tcPr>
          <w:p w14:paraId="0467C460" w14:textId="77777777" w:rsidR="00092529" w:rsidRPr="00257590" w:rsidRDefault="00092529" w:rsidP="00092529">
            <w:pPr>
              <w:spacing w:after="0" w:line="480" w:lineRule="auto"/>
              <w:jc w:val="center"/>
              <w:rPr>
                <w:ins w:id="17556" w:author="Hardik Malhotra" w:date="2021-10-01T14:43:00Z"/>
                <w:rFonts w:ascii="Verdana" w:eastAsia="Times New Roman" w:hAnsi="Verdana" w:cs="Arial"/>
                <w:b/>
                <w:bCs/>
                <w:color w:val="FFFFFF" w:themeColor="background1"/>
                <w:sz w:val="10"/>
                <w:szCs w:val="10"/>
                <w:lang w:val="en-US"/>
              </w:rPr>
            </w:pPr>
            <w:ins w:id="17557" w:author="Hardik Malhotra" w:date="2021-10-01T14:43:00Z">
              <w:r w:rsidRPr="00257590">
                <w:rPr>
                  <w:rFonts w:ascii="Verdana" w:eastAsia="Times New Roman" w:hAnsi="Verdana" w:cs="Arial"/>
                  <w:b/>
                  <w:bCs/>
                  <w:color w:val="FFFFFF" w:themeColor="background1"/>
                  <w:sz w:val="10"/>
                  <w:szCs w:val="10"/>
                  <w:lang w:val="en-US"/>
                </w:rPr>
                <w:t>2018</w:t>
              </w:r>
            </w:ins>
          </w:p>
        </w:tc>
        <w:tc>
          <w:tcPr>
            <w:tcW w:w="593" w:type="dxa"/>
            <w:tcBorders>
              <w:top w:val="single" w:sz="4" w:space="0" w:color="auto"/>
              <w:left w:val="nil"/>
              <w:bottom w:val="single" w:sz="4" w:space="0" w:color="auto"/>
              <w:right w:val="single" w:sz="4" w:space="0" w:color="auto"/>
            </w:tcBorders>
            <w:shd w:val="clear" w:color="auto" w:fill="C00000"/>
            <w:noWrap/>
            <w:vAlign w:val="bottom"/>
            <w:hideMark/>
          </w:tcPr>
          <w:p w14:paraId="1BE553CB" w14:textId="77777777" w:rsidR="00092529" w:rsidRPr="00257590" w:rsidRDefault="00092529" w:rsidP="00092529">
            <w:pPr>
              <w:spacing w:after="0" w:line="480" w:lineRule="auto"/>
              <w:jc w:val="center"/>
              <w:rPr>
                <w:ins w:id="17558" w:author="Hardik Malhotra" w:date="2021-10-01T14:43:00Z"/>
                <w:rFonts w:ascii="Verdana" w:eastAsia="Times New Roman" w:hAnsi="Verdana" w:cs="Arial"/>
                <w:b/>
                <w:bCs/>
                <w:color w:val="FFFFFF" w:themeColor="background1"/>
                <w:sz w:val="10"/>
                <w:szCs w:val="10"/>
                <w:lang w:val="en-US"/>
              </w:rPr>
            </w:pPr>
            <w:ins w:id="17559" w:author="Hardik Malhotra" w:date="2021-10-01T14:43:00Z">
              <w:r w:rsidRPr="00257590">
                <w:rPr>
                  <w:rFonts w:ascii="Verdana" w:eastAsia="Times New Roman" w:hAnsi="Verdana" w:cs="Arial"/>
                  <w:b/>
                  <w:bCs/>
                  <w:color w:val="FFFFFF" w:themeColor="background1"/>
                  <w:sz w:val="10"/>
                  <w:szCs w:val="10"/>
                  <w:lang w:val="en-US"/>
                </w:rPr>
                <w:t>2019E</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47CC6012" w14:textId="77777777" w:rsidR="00092529" w:rsidRPr="00257590" w:rsidRDefault="00092529" w:rsidP="00092529">
            <w:pPr>
              <w:spacing w:after="0" w:line="480" w:lineRule="auto"/>
              <w:jc w:val="center"/>
              <w:rPr>
                <w:ins w:id="17560" w:author="Hardik Malhotra" w:date="2021-10-01T14:43:00Z"/>
                <w:rFonts w:ascii="Verdana" w:eastAsia="Times New Roman" w:hAnsi="Verdana" w:cs="Arial"/>
                <w:b/>
                <w:bCs/>
                <w:color w:val="FFFFFF" w:themeColor="background1"/>
                <w:sz w:val="10"/>
                <w:szCs w:val="10"/>
                <w:lang w:val="en-US"/>
              </w:rPr>
            </w:pPr>
            <w:ins w:id="17561" w:author="Hardik Malhotra" w:date="2021-10-01T14:43:00Z">
              <w:r w:rsidRPr="00257590">
                <w:rPr>
                  <w:rFonts w:ascii="Verdana" w:eastAsia="Times New Roman" w:hAnsi="Verdana" w:cs="Arial"/>
                  <w:b/>
                  <w:bCs/>
                  <w:color w:val="FFFFFF" w:themeColor="background1"/>
                  <w:sz w:val="10"/>
                  <w:szCs w:val="10"/>
                  <w:lang w:val="en-US"/>
                </w:rPr>
                <w:t>2020F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068E7DC4" w14:textId="77777777" w:rsidR="00092529" w:rsidRPr="00257590" w:rsidRDefault="00092529" w:rsidP="00092529">
            <w:pPr>
              <w:spacing w:after="0" w:line="480" w:lineRule="auto"/>
              <w:jc w:val="center"/>
              <w:rPr>
                <w:ins w:id="17562" w:author="Hardik Malhotra" w:date="2021-10-01T14:43:00Z"/>
                <w:rFonts w:ascii="Verdana" w:eastAsia="Times New Roman" w:hAnsi="Verdana" w:cs="Arial"/>
                <w:b/>
                <w:bCs/>
                <w:color w:val="FFFFFF" w:themeColor="background1"/>
                <w:sz w:val="10"/>
                <w:szCs w:val="10"/>
                <w:lang w:val="en-US"/>
              </w:rPr>
            </w:pPr>
            <w:ins w:id="17563" w:author="Hardik Malhotra" w:date="2021-10-01T14:43:00Z">
              <w:r w:rsidRPr="00257590">
                <w:rPr>
                  <w:rFonts w:ascii="Verdana" w:eastAsia="Times New Roman" w:hAnsi="Verdana" w:cs="Arial"/>
                  <w:b/>
                  <w:bCs/>
                  <w:color w:val="FFFFFF" w:themeColor="background1"/>
                  <w:sz w:val="10"/>
                  <w:szCs w:val="10"/>
                  <w:lang w:val="en-US"/>
                </w:rPr>
                <w:t>2021F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237B78E9" w14:textId="77777777" w:rsidR="00092529" w:rsidRPr="00257590" w:rsidRDefault="00092529" w:rsidP="00092529">
            <w:pPr>
              <w:spacing w:after="0" w:line="480" w:lineRule="auto"/>
              <w:jc w:val="center"/>
              <w:rPr>
                <w:ins w:id="17564" w:author="Hardik Malhotra" w:date="2021-10-01T14:43:00Z"/>
                <w:rFonts w:ascii="Verdana" w:eastAsia="Times New Roman" w:hAnsi="Verdana" w:cs="Arial"/>
                <w:b/>
                <w:bCs/>
                <w:color w:val="FFFFFF" w:themeColor="background1"/>
                <w:sz w:val="10"/>
                <w:szCs w:val="10"/>
                <w:lang w:val="en-US"/>
              </w:rPr>
            </w:pPr>
            <w:ins w:id="17565" w:author="Hardik Malhotra" w:date="2021-10-01T14:43:00Z">
              <w:r w:rsidRPr="00257590">
                <w:rPr>
                  <w:rFonts w:ascii="Verdana" w:eastAsia="Times New Roman" w:hAnsi="Verdana" w:cs="Arial"/>
                  <w:b/>
                  <w:bCs/>
                  <w:color w:val="FFFFFF" w:themeColor="background1"/>
                  <w:sz w:val="10"/>
                  <w:szCs w:val="10"/>
                  <w:lang w:val="en-US"/>
                </w:rPr>
                <w:t>2022F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52DA38AB" w14:textId="77777777" w:rsidR="00092529" w:rsidRPr="00257590" w:rsidRDefault="00092529" w:rsidP="00092529">
            <w:pPr>
              <w:spacing w:after="0" w:line="480" w:lineRule="auto"/>
              <w:jc w:val="center"/>
              <w:rPr>
                <w:ins w:id="17566" w:author="Hardik Malhotra" w:date="2021-10-01T14:43:00Z"/>
                <w:rFonts w:ascii="Verdana" w:eastAsia="Times New Roman" w:hAnsi="Verdana" w:cs="Arial"/>
                <w:b/>
                <w:bCs/>
                <w:color w:val="FFFFFF" w:themeColor="background1"/>
                <w:sz w:val="10"/>
                <w:szCs w:val="10"/>
                <w:lang w:val="en-US"/>
              </w:rPr>
            </w:pPr>
            <w:ins w:id="17567" w:author="Hardik Malhotra" w:date="2021-10-01T14:43:00Z">
              <w:r w:rsidRPr="00257590">
                <w:rPr>
                  <w:rFonts w:ascii="Verdana" w:eastAsia="Times New Roman" w:hAnsi="Verdana" w:cs="Arial"/>
                  <w:b/>
                  <w:bCs/>
                  <w:color w:val="FFFFFF" w:themeColor="background1"/>
                  <w:sz w:val="10"/>
                  <w:szCs w:val="10"/>
                  <w:lang w:val="en-US"/>
                </w:rPr>
                <w:t>2023F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18BCD08A" w14:textId="77777777" w:rsidR="00092529" w:rsidRPr="00257590" w:rsidRDefault="00092529" w:rsidP="00092529">
            <w:pPr>
              <w:spacing w:after="0" w:line="480" w:lineRule="auto"/>
              <w:jc w:val="center"/>
              <w:rPr>
                <w:ins w:id="17568" w:author="Hardik Malhotra" w:date="2021-10-01T14:43:00Z"/>
                <w:rFonts w:ascii="Verdana" w:eastAsia="Times New Roman" w:hAnsi="Verdana" w:cs="Arial"/>
                <w:b/>
                <w:bCs/>
                <w:color w:val="FFFFFF" w:themeColor="background1"/>
                <w:sz w:val="10"/>
                <w:szCs w:val="10"/>
                <w:lang w:val="en-US"/>
              </w:rPr>
            </w:pPr>
            <w:ins w:id="17569" w:author="Hardik Malhotra" w:date="2021-10-01T14:43:00Z">
              <w:r w:rsidRPr="00257590">
                <w:rPr>
                  <w:rFonts w:ascii="Verdana" w:eastAsia="Times New Roman" w:hAnsi="Verdana" w:cs="Arial"/>
                  <w:b/>
                  <w:bCs/>
                  <w:color w:val="FFFFFF" w:themeColor="background1"/>
                  <w:sz w:val="10"/>
                  <w:szCs w:val="10"/>
                  <w:lang w:val="en-US"/>
                </w:rPr>
                <w:t>2024F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1E98FE80" w14:textId="77777777" w:rsidR="00092529" w:rsidRPr="00257590" w:rsidRDefault="00092529" w:rsidP="00092529">
            <w:pPr>
              <w:spacing w:after="0" w:line="480" w:lineRule="auto"/>
              <w:jc w:val="center"/>
              <w:rPr>
                <w:ins w:id="17570" w:author="Hardik Malhotra" w:date="2021-10-01T14:43:00Z"/>
                <w:rFonts w:ascii="Verdana" w:eastAsia="Times New Roman" w:hAnsi="Verdana" w:cs="Arial"/>
                <w:b/>
                <w:bCs/>
                <w:color w:val="FFFFFF" w:themeColor="background1"/>
                <w:sz w:val="10"/>
                <w:szCs w:val="10"/>
                <w:lang w:val="en-US"/>
              </w:rPr>
            </w:pPr>
            <w:ins w:id="17571" w:author="Hardik Malhotra" w:date="2021-10-01T14:43:00Z">
              <w:r w:rsidRPr="00257590">
                <w:rPr>
                  <w:rFonts w:ascii="Verdana" w:eastAsia="Times New Roman" w:hAnsi="Verdana" w:cs="Arial"/>
                  <w:b/>
                  <w:bCs/>
                  <w:color w:val="FFFFFF" w:themeColor="background1"/>
                  <w:sz w:val="10"/>
                  <w:szCs w:val="10"/>
                  <w:lang w:val="en-US"/>
                </w:rPr>
                <w:t>2025F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6E682919" w14:textId="77777777" w:rsidR="00092529" w:rsidRPr="00257590" w:rsidRDefault="00092529" w:rsidP="00092529">
            <w:pPr>
              <w:spacing w:after="0" w:line="480" w:lineRule="auto"/>
              <w:jc w:val="center"/>
              <w:rPr>
                <w:ins w:id="17572" w:author="Hardik Malhotra" w:date="2021-10-01T14:43:00Z"/>
                <w:rFonts w:ascii="Verdana" w:eastAsia="Times New Roman" w:hAnsi="Verdana" w:cs="Arial"/>
                <w:b/>
                <w:bCs/>
                <w:color w:val="FFFFFF" w:themeColor="background1"/>
                <w:sz w:val="10"/>
                <w:szCs w:val="10"/>
                <w:lang w:val="en-US"/>
              </w:rPr>
            </w:pPr>
            <w:ins w:id="17573" w:author="Hardik Malhotra" w:date="2021-10-01T14:43:00Z">
              <w:r w:rsidRPr="00257590">
                <w:rPr>
                  <w:rFonts w:ascii="Verdana" w:eastAsia="Times New Roman" w:hAnsi="Verdana" w:cs="Arial"/>
                  <w:b/>
                  <w:bCs/>
                  <w:color w:val="FFFFFF" w:themeColor="background1"/>
                  <w:sz w:val="10"/>
                  <w:szCs w:val="10"/>
                  <w:lang w:val="en-US"/>
                </w:rPr>
                <w:t>2026F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2CFD918E" w14:textId="77777777" w:rsidR="00092529" w:rsidRPr="00257590" w:rsidRDefault="00092529" w:rsidP="00092529">
            <w:pPr>
              <w:spacing w:after="0" w:line="480" w:lineRule="auto"/>
              <w:jc w:val="center"/>
              <w:rPr>
                <w:ins w:id="17574" w:author="Hardik Malhotra" w:date="2021-10-01T14:43:00Z"/>
                <w:rFonts w:ascii="Verdana" w:eastAsia="Times New Roman" w:hAnsi="Verdana" w:cs="Arial"/>
                <w:b/>
                <w:bCs/>
                <w:color w:val="FFFFFF" w:themeColor="background1"/>
                <w:sz w:val="10"/>
                <w:szCs w:val="10"/>
                <w:lang w:val="en-US"/>
              </w:rPr>
            </w:pPr>
            <w:ins w:id="17575" w:author="Hardik Malhotra" w:date="2021-10-01T14:43:00Z">
              <w:r w:rsidRPr="00257590">
                <w:rPr>
                  <w:rFonts w:ascii="Verdana" w:eastAsia="Times New Roman" w:hAnsi="Verdana" w:cs="Arial"/>
                  <w:b/>
                  <w:bCs/>
                  <w:color w:val="FFFFFF" w:themeColor="background1"/>
                  <w:sz w:val="10"/>
                  <w:szCs w:val="10"/>
                  <w:lang w:val="en-US"/>
                </w:rPr>
                <w:t>2027F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16C5B69A" w14:textId="77777777" w:rsidR="00092529" w:rsidRPr="00257590" w:rsidRDefault="00092529" w:rsidP="00092529">
            <w:pPr>
              <w:spacing w:after="0" w:line="480" w:lineRule="auto"/>
              <w:jc w:val="center"/>
              <w:rPr>
                <w:ins w:id="17576" w:author="Hardik Malhotra" w:date="2021-10-01T14:43:00Z"/>
                <w:rFonts w:ascii="Verdana" w:eastAsia="Times New Roman" w:hAnsi="Verdana" w:cs="Arial"/>
                <w:b/>
                <w:bCs/>
                <w:color w:val="FFFFFF" w:themeColor="background1"/>
                <w:sz w:val="10"/>
                <w:szCs w:val="10"/>
                <w:lang w:val="en-US"/>
              </w:rPr>
            </w:pPr>
            <w:ins w:id="17577" w:author="Hardik Malhotra" w:date="2021-10-01T14:43:00Z">
              <w:r w:rsidRPr="00257590">
                <w:rPr>
                  <w:rFonts w:ascii="Verdana" w:eastAsia="Times New Roman" w:hAnsi="Verdana" w:cs="Arial"/>
                  <w:b/>
                  <w:bCs/>
                  <w:color w:val="FFFFFF" w:themeColor="background1"/>
                  <w:sz w:val="10"/>
                  <w:szCs w:val="10"/>
                  <w:lang w:val="en-US"/>
                </w:rPr>
                <w:t>2028F</w:t>
              </w:r>
            </w:ins>
          </w:p>
        </w:tc>
        <w:tc>
          <w:tcPr>
            <w:tcW w:w="590" w:type="dxa"/>
            <w:tcBorders>
              <w:top w:val="single" w:sz="4" w:space="0" w:color="auto"/>
              <w:left w:val="nil"/>
              <w:bottom w:val="single" w:sz="4" w:space="0" w:color="auto"/>
              <w:right w:val="nil"/>
            </w:tcBorders>
            <w:shd w:val="clear" w:color="auto" w:fill="C00000"/>
            <w:noWrap/>
            <w:vAlign w:val="bottom"/>
            <w:hideMark/>
          </w:tcPr>
          <w:p w14:paraId="39FAE665" w14:textId="77777777" w:rsidR="00092529" w:rsidRPr="00257590" w:rsidRDefault="00092529" w:rsidP="00092529">
            <w:pPr>
              <w:spacing w:after="0" w:line="480" w:lineRule="auto"/>
              <w:jc w:val="center"/>
              <w:rPr>
                <w:ins w:id="17578" w:author="Hardik Malhotra" w:date="2021-10-01T14:43:00Z"/>
                <w:rFonts w:ascii="Verdana" w:eastAsia="Times New Roman" w:hAnsi="Verdana" w:cs="Arial"/>
                <w:b/>
                <w:bCs/>
                <w:color w:val="FFFFFF" w:themeColor="background1"/>
                <w:sz w:val="10"/>
                <w:szCs w:val="10"/>
                <w:lang w:val="en-US"/>
              </w:rPr>
            </w:pPr>
            <w:ins w:id="17579" w:author="Hardik Malhotra" w:date="2021-10-01T14:43:00Z">
              <w:r w:rsidRPr="00257590">
                <w:rPr>
                  <w:rFonts w:ascii="Verdana" w:eastAsia="Times New Roman" w:hAnsi="Verdana" w:cs="Arial"/>
                  <w:b/>
                  <w:bCs/>
                  <w:color w:val="FFFFFF" w:themeColor="background1"/>
                  <w:sz w:val="10"/>
                  <w:szCs w:val="10"/>
                  <w:lang w:val="en-US"/>
                </w:rPr>
                <w:t>2029F</w:t>
              </w:r>
            </w:ins>
          </w:p>
        </w:tc>
        <w:tc>
          <w:tcPr>
            <w:tcW w:w="566"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69659039" w14:textId="77777777" w:rsidR="00092529" w:rsidRPr="00257590" w:rsidRDefault="00092529" w:rsidP="00092529">
            <w:pPr>
              <w:spacing w:after="0" w:line="480" w:lineRule="auto"/>
              <w:jc w:val="center"/>
              <w:rPr>
                <w:ins w:id="17580" w:author="Hardik Malhotra" w:date="2021-10-01T14:43:00Z"/>
                <w:rFonts w:ascii="Verdana" w:eastAsia="Times New Roman" w:hAnsi="Verdana" w:cs="Arial"/>
                <w:b/>
                <w:bCs/>
                <w:color w:val="FFFFFF" w:themeColor="background1"/>
                <w:sz w:val="10"/>
                <w:szCs w:val="10"/>
                <w:lang w:val="en-US"/>
              </w:rPr>
            </w:pPr>
            <w:ins w:id="17581" w:author="Hardik Malhotra" w:date="2021-10-01T14:43:00Z">
              <w:r w:rsidRPr="00257590">
                <w:rPr>
                  <w:rFonts w:ascii="Verdana" w:eastAsia="Times New Roman" w:hAnsi="Verdana" w:cs="Arial"/>
                  <w:b/>
                  <w:bCs/>
                  <w:color w:val="FFFFFF" w:themeColor="background1"/>
                  <w:sz w:val="10"/>
                  <w:szCs w:val="10"/>
                  <w:lang w:val="en-US"/>
                </w:rPr>
                <w:t>2030F</w:t>
              </w:r>
            </w:ins>
          </w:p>
        </w:tc>
      </w:tr>
      <w:tr w:rsidR="00092529" w:rsidRPr="00257590" w14:paraId="4D880444" w14:textId="77777777" w:rsidTr="00092529">
        <w:trPr>
          <w:trHeight w:val="334"/>
          <w:ins w:id="17582" w:author="Hardik Malhotra" w:date="2021-10-01T14:43:00Z"/>
        </w:trPr>
        <w:tc>
          <w:tcPr>
            <w:tcW w:w="1185" w:type="dxa"/>
            <w:tcBorders>
              <w:top w:val="nil"/>
              <w:left w:val="single" w:sz="4" w:space="0" w:color="auto"/>
              <w:bottom w:val="single" w:sz="4" w:space="0" w:color="auto"/>
              <w:right w:val="single" w:sz="4" w:space="0" w:color="auto"/>
            </w:tcBorders>
            <w:shd w:val="clear" w:color="000000" w:fill="FFFFFF"/>
            <w:noWrap/>
            <w:vAlign w:val="bottom"/>
            <w:hideMark/>
          </w:tcPr>
          <w:p w14:paraId="4E342958" w14:textId="77777777" w:rsidR="00092529" w:rsidRPr="00257590" w:rsidRDefault="00092529" w:rsidP="00092529">
            <w:pPr>
              <w:spacing w:after="0" w:line="240" w:lineRule="auto"/>
              <w:rPr>
                <w:ins w:id="17583" w:author="Hardik Malhotra" w:date="2021-10-01T14:43:00Z"/>
                <w:rFonts w:ascii="Verdana" w:eastAsia="Times New Roman" w:hAnsi="Verdana" w:cs="Times New Roman"/>
                <w:color w:val="000000"/>
                <w:sz w:val="10"/>
                <w:szCs w:val="10"/>
                <w:lang w:val="en-US"/>
              </w:rPr>
            </w:pPr>
            <w:ins w:id="17584" w:author="Hardik Malhotra" w:date="2021-10-01T14:43:00Z">
              <w:r w:rsidRPr="00257590">
                <w:rPr>
                  <w:rFonts w:ascii="Verdana" w:hAnsi="Verdana"/>
                  <w:color w:val="000000"/>
                  <w:sz w:val="10"/>
                  <w:szCs w:val="10"/>
                </w:rPr>
                <w:t>Bisphenol A Based Resin</w:t>
              </w:r>
            </w:ins>
          </w:p>
        </w:tc>
        <w:tc>
          <w:tcPr>
            <w:tcW w:w="519" w:type="dxa"/>
            <w:tcBorders>
              <w:top w:val="nil"/>
              <w:left w:val="nil"/>
              <w:bottom w:val="single" w:sz="4" w:space="0" w:color="auto"/>
              <w:right w:val="single" w:sz="4" w:space="0" w:color="auto"/>
            </w:tcBorders>
            <w:shd w:val="clear" w:color="000000" w:fill="FFFFFF"/>
            <w:noWrap/>
            <w:vAlign w:val="bottom"/>
            <w:hideMark/>
          </w:tcPr>
          <w:p w14:paraId="4222FFBE" w14:textId="71F2BBA7" w:rsidR="00092529" w:rsidRPr="005858C1" w:rsidRDefault="00092529" w:rsidP="00092529">
            <w:pPr>
              <w:spacing w:after="0" w:line="240" w:lineRule="auto"/>
              <w:jc w:val="center"/>
              <w:rPr>
                <w:ins w:id="17585" w:author="Hardik Malhotra" w:date="2021-10-01T14:43:00Z"/>
                <w:rFonts w:ascii="Verdana" w:eastAsia="Times New Roman" w:hAnsi="Verdana" w:cs="Times New Roman"/>
                <w:color w:val="000000"/>
                <w:sz w:val="10"/>
                <w:szCs w:val="10"/>
                <w:lang w:val="en-US"/>
              </w:rPr>
            </w:pPr>
            <w:ins w:id="17586" w:author="Hardik Malhotra" w:date="2021-10-01T14:47:00Z">
              <w:r w:rsidRPr="00092529">
                <w:rPr>
                  <w:rFonts w:ascii="Verdana" w:hAnsi="Verdana"/>
                  <w:color w:val="000000"/>
                  <w:sz w:val="10"/>
                  <w:szCs w:val="10"/>
                  <w:rPrChange w:id="17587" w:author="Hardik Malhotra" w:date="2021-10-01T14:47:00Z">
                    <w:rPr>
                      <w:rFonts w:ascii="Calibri" w:hAnsi="Calibri"/>
                      <w:color w:val="000000"/>
                    </w:rPr>
                  </w:rPrChange>
                </w:rPr>
                <w:t>2291</w:t>
              </w:r>
            </w:ins>
          </w:p>
        </w:tc>
        <w:tc>
          <w:tcPr>
            <w:tcW w:w="519" w:type="dxa"/>
            <w:tcBorders>
              <w:top w:val="nil"/>
              <w:left w:val="nil"/>
              <w:bottom w:val="single" w:sz="4" w:space="0" w:color="auto"/>
              <w:right w:val="single" w:sz="4" w:space="0" w:color="auto"/>
            </w:tcBorders>
            <w:shd w:val="clear" w:color="000000" w:fill="FFFFFF"/>
            <w:noWrap/>
            <w:vAlign w:val="bottom"/>
            <w:hideMark/>
          </w:tcPr>
          <w:p w14:paraId="53B9EFA4" w14:textId="4A5302B1" w:rsidR="00092529" w:rsidRPr="005858C1" w:rsidRDefault="00092529" w:rsidP="00092529">
            <w:pPr>
              <w:spacing w:after="0" w:line="240" w:lineRule="auto"/>
              <w:jc w:val="center"/>
              <w:rPr>
                <w:ins w:id="17588" w:author="Hardik Malhotra" w:date="2021-10-01T14:43:00Z"/>
                <w:rFonts w:ascii="Verdana" w:eastAsia="Times New Roman" w:hAnsi="Verdana" w:cs="Times New Roman"/>
                <w:color w:val="000000"/>
                <w:sz w:val="10"/>
                <w:szCs w:val="10"/>
                <w:lang w:val="en-US"/>
              </w:rPr>
            </w:pPr>
            <w:ins w:id="17589" w:author="Hardik Malhotra" w:date="2021-10-01T14:47:00Z">
              <w:r w:rsidRPr="00092529">
                <w:rPr>
                  <w:rFonts w:ascii="Verdana" w:hAnsi="Verdana"/>
                  <w:color w:val="000000"/>
                  <w:sz w:val="10"/>
                  <w:szCs w:val="10"/>
                  <w:rPrChange w:id="17590" w:author="Hardik Malhotra" w:date="2021-10-01T14:47:00Z">
                    <w:rPr>
                      <w:rFonts w:ascii="Calibri" w:hAnsi="Calibri"/>
                      <w:color w:val="000000"/>
                    </w:rPr>
                  </w:rPrChange>
                </w:rPr>
                <w:t>2401</w:t>
              </w:r>
            </w:ins>
          </w:p>
        </w:tc>
        <w:tc>
          <w:tcPr>
            <w:tcW w:w="519" w:type="dxa"/>
            <w:tcBorders>
              <w:top w:val="nil"/>
              <w:left w:val="nil"/>
              <w:bottom w:val="single" w:sz="4" w:space="0" w:color="auto"/>
              <w:right w:val="single" w:sz="4" w:space="0" w:color="auto"/>
            </w:tcBorders>
            <w:shd w:val="clear" w:color="000000" w:fill="FFFFFF"/>
            <w:noWrap/>
            <w:vAlign w:val="bottom"/>
            <w:hideMark/>
          </w:tcPr>
          <w:p w14:paraId="1F2B5BB2" w14:textId="7215CAF2" w:rsidR="00092529" w:rsidRPr="005858C1" w:rsidRDefault="00092529" w:rsidP="00092529">
            <w:pPr>
              <w:spacing w:after="0" w:line="240" w:lineRule="auto"/>
              <w:jc w:val="center"/>
              <w:rPr>
                <w:ins w:id="17591" w:author="Hardik Malhotra" w:date="2021-10-01T14:43:00Z"/>
                <w:rFonts w:ascii="Verdana" w:eastAsia="Times New Roman" w:hAnsi="Verdana" w:cs="Times New Roman"/>
                <w:color w:val="000000"/>
                <w:sz w:val="10"/>
                <w:szCs w:val="10"/>
                <w:lang w:val="en-US"/>
              </w:rPr>
            </w:pPr>
            <w:ins w:id="17592" w:author="Hardik Malhotra" w:date="2021-10-01T14:47:00Z">
              <w:r w:rsidRPr="00092529">
                <w:rPr>
                  <w:rFonts w:ascii="Verdana" w:hAnsi="Verdana"/>
                  <w:color w:val="000000"/>
                  <w:sz w:val="10"/>
                  <w:szCs w:val="10"/>
                  <w:rPrChange w:id="17593" w:author="Hardik Malhotra" w:date="2021-10-01T14:47:00Z">
                    <w:rPr>
                      <w:rFonts w:ascii="Calibri" w:hAnsi="Calibri"/>
                      <w:color w:val="000000"/>
                    </w:rPr>
                  </w:rPrChange>
                </w:rPr>
                <w:t>2579</w:t>
              </w:r>
            </w:ins>
          </w:p>
        </w:tc>
        <w:tc>
          <w:tcPr>
            <w:tcW w:w="520" w:type="dxa"/>
            <w:tcBorders>
              <w:top w:val="nil"/>
              <w:left w:val="nil"/>
              <w:bottom w:val="single" w:sz="4" w:space="0" w:color="auto"/>
              <w:right w:val="single" w:sz="4" w:space="0" w:color="auto"/>
            </w:tcBorders>
            <w:shd w:val="clear" w:color="000000" w:fill="FFFFFF"/>
            <w:noWrap/>
            <w:vAlign w:val="bottom"/>
            <w:hideMark/>
          </w:tcPr>
          <w:p w14:paraId="5D696B78" w14:textId="2A3E6ACE" w:rsidR="00092529" w:rsidRPr="005858C1" w:rsidRDefault="00092529" w:rsidP="00092529">
            <w:pPr>
              <w:spacing w:after="0" w:line="240" w:lineRule="auto"/>
              <w:jc w:val="center"/>
              <w:rPr>
                <w:ins w:id="17594" w:author="Hardik Malhotra" w:date="2021-10-01T14:43:00Z"/>
                <w:rFonts w:ascii="Verdana" w:eastAsia="Times New Roman" w:hAnsi="Verdana" w:cs="Times New Roman"/>
                <w:color w:val="000000"/>
                <w:sz w:val="10"/>
                <w:szCs w:val="10"/>
                <w:lang w:val="en-US"/>
              </w:rPr>
            </w:pPr>
            <w:ins w:id="17595" w:author="Hardik Malhotra" w:date="2021-10-01T14:47:00Z">
              <w:r w:rsidRPr="00092529">
                <w:rPr>
                  <w:rFonts w:ascii="Verdana" w:hAnsi="Verdana"/>
                  <w:color w:val="000000"/>
                  <w:sz w:val="10"/>
                  <w:szCs w:val="10"/>
                  <w:rPrChange w:id="17596" w:author="Hardik Malhotra" w:date="2021-10-01T14:47:00Z">
                    <w:rPr>
                      <w:rFonts w:ascii="Calibri" w:hAnsi="Calibri"/>
                      <w:color w:val="000000"/>
                    </w:rPr>
                  </w:rPrChange>
                </w:rPr>
                <w:t>2636</w:t>
              </w:r>
            </w:ins>
          </w:p>
        </w:tc>
        <w:tc>
          <w:tcPr>
            <w:tcW w:w="593" w:type="dxa"/>
            <w:tcBorders>
              <w:top w:val="nil"/>
              <w:left w:val="nil"/>
              <w:bottom w:val="single" w:sz="4" w:space="0" w:color="auto"/>
              <w:right w:val="single" w:sz="4" w:space="0" w:color="auto"/>
            </w:tcBorders>
            <w:shd w:val="clear" w:color="000000" w:fill="FFFFFF"/>
            <w:noWrap/>
            <w:vAlign w:val="bottom"/>
            <w:hideMark/>
          </w:tcPr>
          <w:p w14:paraId="304CB017" w14:textId="4865E104" w:rsidR="00092529" w:rsidRPr="005858C1" w:rsidRDefault="00092529" w:rsidP="00092529">
            <w:pPr>
              <w:spacing w:after="0" w:line="240" w:lineRule="auto"/>
              <w:jc w:val="center"/>
              <w:rPr>
                <w:ins w:id="17597" w:author="Hardik Malhotra" w:date="2021-10-01T14:43:00Z"/>
                <w:rFonts w:ascii="Verdana" w:eastAsia="Times New Roman" w:hAnsi="Verdana" w:cs="Times New Roman"/>
                <w:color w:val="000000"/>
                <w:sz w:val="10"/>
                <w:szCs w:val="10"/>
                <w:lang w:val="en-US"/>
              </w:rPr>
            </w:pPr>
            <w:ins w:id="17598" w:author="Hardik Malhotra" w:date="2021-10-01T14:47:00Z">
              <w:r w:rsidRPr="00092529">
                <w:rPr>
                  <w:rFonts w:ascii="Verdana" w:hAnsi="Verdana"/>
                  <w:color w:val="000000"/>
                  <w:sz w:val="10"/>
                  <w:szCs w:val="10"/>
                  <w:rPrChange w:id="17599" w:author="Hardik Malhotra" w:date="2021-10-01T14:47:00Z">
                    <w:rPr>
                      <w:rFonts w:ascii="Calibri" w:hAnsi="Calibri"/>
                      <w:color w:val="000000"/>
                    </w:rPr>
                  </w:rPrChange>
                </w:rPr>
                <w:t>2780</w:t>
              </w:r>
            </w:ins>
          </w:p>
        </w:tc>
        <w:tc>
          <w:tcPr>
            <w:tcW w:w="590" w:type="dxa"/>
            <w:tcBorders>
              <w:top w:val="nil"/>
              <w:left w:val="nil"/>
              <w:bottom w:val="single" w:sz="4" w:space="0" w:color="auto"/>
              <w:right w:val="single" w:sz="4" w:space="0" w:color="auto"/>
            </w:tcBorders>
            <w:shd w:val="clear" w:color="000000" w:fill="FFFFFF"/>
            <w:noWrap/>
            <w:vAlign w:val="bottom"/>
            <w:hideMark/>
          </w:tcPr>
          <w:p w14:paraId="090C1F80" w14:textId="5DB70CF1" w:rsidR="00092529" w:rsidRPr="005858C1" w:rsidRDefault="00092529" w:rsidP="00092529">
            <w:pPr>
              <w:spacing w:after="0" w:line="240" w:lineRule="auto"/>
              <w:jc w:val="center"/>
              <w:rPr>
                <w:ins w:id="17600" w:author="Hardik Malhotra" w:date="2021-10-01T14:43:00Z"/>
                <w:rFonts w:ascii="Verdana" w:eastAsia="Times New Roman" w:hAnsi="Verdana" w:cs="Times New Roman"/>
                <w:color w:val="000000"/>
                <w:sz w:val="10"/>
                <w:szCs w:val="10"/>
                <w:lang w:val="en-US"/>
              </w:rPr>
            </w:pPr>
            <w:ins w:id="17601" w:author="Hardik Malhotra" w:date="2021-10-01T14:47:00Z">
              <w:r w:rsidRPr="00092529">
                <w:rPr>
                  <w:rFonts w:ascii="Verdana" w:hAnsi="Verdana"/>
                  <w:color w:val="000000"/>
                  <w:sz w:val="10"/>
                  <w:szCs w:val="10"/>
                  <w:rPrChange w:id="17602" w:author="Hardik Malhotra" w:date="2021-10-01T14:47:00Z">
                    <w:rPr>
                      <w:rFonts w:ascii="Calibri" w:hAnsi="Calibri"/>
                      <w:color w:val="000000"/>
                    </w:rPr>
                  </w:rPrChange>
                </w:rPr>
                <w:t>2689</w:t>
              </w:r>
            </w:ins>
          </w:p>
        </w:tc>
        <w:tc>
          <w:tcPr>
            <w:tcW w:w="590" w:type="dxa"/>
            <w:tcBorders>
              <w:top w:val="nil"/>
              <w:left w:val="nil"/>
              <w:bottom w:val="single" w:sz="4" w:space="0" w:color="auto"/>
              <w:right w:val="single" w:sz="4" w:space="0" w:color="auto"/>
            </w:tcBorders>
            <w:shd w:val="clear" w:color="000000" w:fill="FFFFFF"/>
            <w:noWrap/>
            <w:vAlign w:val="bottom"/>
            <w:hideMark/>
          </w:tcPr>
          <w:p w14:paraId="31212D5E" w14:textId="6D77513F" w:rsidR="00092529" w:rsidRPr="005858C1" w:rsidRDefault="00092529" w:rsidP="00092529">
            <w:pPr>
              <w:spacing w:after="0" w:line="240" w:lineRule="auto"/>
              <w:jc w:val="center"/>
              <w:rPr>
                <w:ins w:id="17603" w:author="Hardik Malhotra" w:date="2021-10-01T14:43:00Z"/>
                <w:rFonts w:ascii="Verdana" w:eastAsia="Times New Roman" w:hAnsi="Verdana" w:cs="Times New Roman"/>
                <w:color w:val="000000"/>
                <w:sz w:val="10"/>
                <w:szCs w:val="10"/>
                <w:lang w:val="en-US"/>
              </w:rPr>
            </w:pPr>
            <w:ins w:id="17604" w:author="Hardik Malhotra" w:date="2021-10-01T14:47:00Z">
              <w:r w:rsidRPr="00092529">
                <w:rPr>
                  <w:rFonts w:ascii="Verdana" w:hAnsi="Verdana"/>
                  <w:color w:val="000000"/>
                  <w:sz w:val="10"/>
                  <w:szCs w:val="10"/>
                  <w:rPrChange w:id="17605" w:author="Hardik Malhotra" w:date="2021-10-01T14:47:00Z">
                    <w:rPr>
                      <w:rFonts w:ascii="Calibri" w:hAnsi="Calibri"/>
                      <w:color w:val="000000"/>
                    </w:rPr>
                  </w:rPrChange>
                </w:rPr>
                <w:t>2872</w:t>
              </w:r>
            </w:ins>
          </w:p>
        </w:tc>
        <w:tc>
          <w:tcPr>
            <w:tcW w:w="590" w:type="dxa"/>
            <w:tcBorders>
              <w:top w:val="nil"/>
              <w:left w:val="nil"/>
              <w:bottom w:val="single" w:sz="4" w:space="0" w:color="auto"/>
              <w:right w:val="single" w:sz="4" w:space="0" w:color="auto"/>
            </w:tcBorders>
            <w:shd w:val="clear" w:color="000000" w:fill="FFFFFF"/>
            <w:noWrap/>
            <w:vAlign w:val="bottom"/>
            <w:hideMark/>
          </w:tcPr>
          <w:p w14:paraId="60D64E02" w14:textId="3EBE1295" w:rsidR="00092529" w:rsidRPr="005858C1" w:rsidRDefault="00092529" w:rsidP="00092529">
            <w:pPr>
              <w:spacing w:after="0" w:line="240" w:lineRule="auto"/>
              <w:jc w:val="center"/>
              <w:rPr>
                <w:ins w:id="17606" w:author="Hardik Malhotra" w:date="2021-10-01T14:43:00Z"/>
                <w:rFonts w:ascii="Verdana" w:eastAsia="Times New Roman" w:hAnsi="Verdana" w:cs="Times New Roman"/>
                <w:color w:val="000000"/>
                <w:sz w:val="10"/>
                <w:szCs w:val="10"/>
                <w:lang w:val="en-US"/>
              </w:rPr>
            </w:pPr>
            <w:ins w:id="17607" w:author="Hardik Malhotra" w:date="2021-10-01T14:47:00Z">
              <w:r w:rsidRPr="00092529">
                <w:rPr>
                  <w:rFonts w:ascii="Verdana" w:hAnsi="Verdana"/>
                  <w:color w:val="000000"/>
                  <w:sz w:val="10"/>
                  <w:szCs w:val="10"/>
                  <w:rPrChange w:id="17608" w:author="Hardik Malhotra" w:date="2021-10-01T14:47:00Z">
                    <w:rPr>
                      <w:rFonts w:ascii="Calibri" w:hAnsi="Calibri"/>
                      <w:color w:val="000000"/>
                    </w:rPr>
                  </w:rPrChange>
                </w:rPr>
                <w:t>3058</w:t>
              </w:r>
            </w:ins>
          </w:p>
        </w:tc>
        <w:tc>
          <w:tcPr>
            <w:tcW w:w="590" w:type="dxa"/>
            <w:tcBorders>
              <w:top w:val="nil"/>
              <w:left w:val="nil"/>
              <w:bottom w:val="single" w:sz="4" w:space="0" w:color="auto"/>
              <w:right w:val="single" w:sz="4" w:space="0" w:color="auto"/>
            </w:tcBorders>
            <w:shd w:val="clear" w:color="000000" w:fill="FFFFFF"/>
            <w:noWrap/>
            <w:vAlign w:val="bottom"/>
            <w:hideMark/>
          </w:tcPr>
          <w:p w14:paraId="187B7AEB" w14:textId="361900A7" w:rsidR="00092529" w:rsidRPr="005858C1" w:rsidRDefault="00092529" w:rsidP="00092529">
            <w:pPr>
              <w:spacing w:after="0" w:line="240" w:lineRule="auto"/>
              <w:jc w:val="center"/>
              <w:rPr>
                <w:ins w:id="17609" w:author="Hardik Malhotra" w:date="2021-10-01T14:43:00Z"/>
                <w:rFonts w:ascii="Verdana" w:eastAsia="Times New Roman" w:hAnsi="Verdana" w:cs="Times New Roman"/>
                <w:color w:val="000000"/>
                <w:sz w:val="10"/>
                <w:szCs w:val="10"/>
                <w:lang w:val="en-US"/>
              </w:rPr>
            </w:pPr>
            <w:ins w:id="17610" w:author="Hardik Malhotra" w:date="2021-10-01T14:47:00Z">
              <w:r w:rsidRPr="00092529">
                <w:rPr>
                  <w:rFonts w:ascii="Verdana" w:hAnsi="Verdana"/>
                  <w:color w:val="000000"/>
                  <w:sz w:val="10"/>
                  <w:szCs w:val="10"/>
                  <w:rPrChange w:id="17611" w:author="Hardik Malhotra" w:date="2021-10-01T14:47:00Z">
                    <w:rPr>
                      <w:rFonts w:ascii="Calibri" w:hAnsi="Calibri"/>
                      <w:color w:val="000000"/>
                    </w:rPr>
                  </w:rPrChange>
                </w:rPr>
                <w:t>3229</w:t>
              </w:r>
            </w:ins>
          </w:p>
        </w:tc>
        <w:tc>
          <w:tcPr>
            <w:tcW w:w="590" w:type="dxa"/>
            <w:tcBorders>
              <w:top w:val="nil"/>
              <w:left w:val="nil"/>
              <w:bottom w:val="single" w:sz="4" w:space="0" w:color="auto"/>
              <w:right w:val="single" w:sz="4" w:space="0" w:color="auto"/>
            </w:tcBorders>
            <w:shd w:val="clear" w:color="000000" w:fill="FFFFFF"/>
            <w:noWrap/>
            <w:vAlign w:val="bottom"/>
            <w:hideMark/>
          </w:tcPr>
          <w:p w14:paraId="54275B31" w14:textId="0393261F" w:rsidR="00092529" w:rsidRPr="005858C1" w:rsidRDefault="00092529" w:rsidP="00092529">
            <w:pPr>
              <w:spacing w:after="0" w:line="240" w:lineRule="auto"/>
              <w:jc w:val="center"/>
              <w:rPr>
                <w:ins w:id="17612" w:author="Hardik Malhotra" w:date="2021-10-01T14:43:00Z"/>
                <w:rFonts w:ascii="Verdana" w:eastAsia="Times New Roman" w:hAnsi="Verdana" w:cs="Times New Roman"/>
                <w:color w:val="000000"/>
                <w:sz w:val="10"/>
                <w:szCs w:val="10"/>
                <w:lang w:val="en-US"/>
              </w:rPr>
            </w:pPr>
            <w:ins w:id="17613" w:author="Hardik Malhotra" w:date="2021-10-01T14:47:00Z">
              <w:r w:rsidRPr="00092529">
                <w:rPr>
                  <w:rFonts w:ascii="Verdana" w:hAnsi="Verdana"/>
                  <w:color w:val="000000"/>
                  <w:sz w:val="10"/>
                  <w:szCs w:val="10"/>
                  <w:rPrChange w:id="17614" w:author="Hardik Malhotra" w:date="2021-10-01T14:47:00Z">
                    <w:rPr>
                      <w:rFonts w:ascii="Calibri" w:hAnsi="Calibri"/>
                      <w:color w:val="000000"/>
                    </w:rPr>
                  </w:rPrChange>
                </w:rPr>
                <w:t>3411</w:t>
              </w:r>
            </w:ins>
          </w:p>
        </w:tc>
        <w:tc>
          <w:tcPr>
            <w:tcW w:w="590" w:type="dxa"/>
            <w:tcBorders>
              <w:top w:val="nil"/>
              <w:left w:val="nil"/>
              <w:bottom w:val="single" w:sz="4" w:space="0" w:color="auto"/>
              <w:right w:val="single" w:sz="4" w:space="0" w:color="auto"/>
            </w:tcBorders>
            <w:shd w:val="clear" w:color="000000" w:fill="FFFFFF"/>
            <w:noWrap/>
            <w:vAlign w:val="bottom"/>
            <w:hideMark/>
          </w:tcPr>
          <w:p w14:paraId="04E24E21" w14:textId="4EC0F678" w:rsidR="00092529" w:rsidRPr="005858C1" w:rsidRDefault="00092529" w:rsidP="00092529">
            <w:pPr>
              <w:spacing w:after="0" w:line="240" w:lineRule="auto"/>
              <w:jc w:val="center"/>
              <w:rPr>
                <w:ins w:id="17615" w:author="Hardik Malhotra" w:date="2021-10-01T14:43:00Z"/>
                <w:rFonts w:ascii="Verdana" w:eastAsia="Times New Roman" w:hAnsi="Verdana" w:cs="Times New Roman"/>
                <w:color w:val="000000"/>
                <w:sz w:val="10"/>
                <w:szCs w:val="10"/>
                <w:lang w:val="en-US"/>
              </w:rPr>
            </w:pPr>
            <w:ins w:id="17616" w:author="Hardik Malhotra" w:date="2021-10-01T14:47:00Z">
              <w:r w:rsidRPr="00092529">
                <w:rPr>
                  <w:rFonts w:ascii="Verdana" w:hAnsi="Verdana"/>
                  <w:color w:val="000000"/>
                  <w:sz w:val="10"/>
                  <w:szCs w:val="10"/>
                  <w:rPrChange w:id="17617" w:author="Hardik Malhotra" w:date="2021-10-01T14:47:00Z">
                    <w:rPr>
                      <w:rFonts w:ascii="Calibri" w:hAnsi="Calibri"/>
                      <w:color w:val="000000"/>
                    </w:rPr>
                  </w:rPrChange>
                </w:rPr>
                <w:t>3585</w:t>
              </w:r>
            </w:ins>
          </w:p>
        </w:tc>
        <w:tc>
          <w:tcPr>
            <w:tcW w:w="590" w:type="dxa"/>
            <w:tcBorders>
              <w:top w:val="nil"/>
              <w:left w:val="nil"/>
              <w:bottom w:val="single" w:sz="4" w:space="0" w:color="auto"/>
              <w:right w:val="single" w:sz="4" w:space="0" w:color="auto"/>
            </w:tcBorders>
            <w:shd w:val="clear" w:color="000000" w:fill="FFFFFF"/>
            <w:noWrap/>
            <w:vAlign w:val="bottom"/>
            <w:hideMark/>
          </w:tcPr>
          <w:p w14:paraId="78DC0DF8" w14:textId="60809ECD" w:rsidR="00092529" w:rsidRPr="005858C1" w:rsidRDefault="00092529" w:rsidP="00092529">
            <w:pPr>
              <w:spacing w:after="0" w:line="240" w:lineRule="auto"/>
              <w:jc w:val="center"/>
              <w:rPr>
                <w:ins w:id="17618" w:author="Hardik Malhotra" w:date="2021-10-01T14:43:00Z"/>
                <w:rFonts w:ascii="Verdana" w:eastAsia="Times New Roman" w:hAnsi="Verdana" w:cs="Times New Roman"/>
                <w:color w:val="000000"/>
                <w:sz w:val="10"/>
                <w:szCs w:val="10"/>
                <w:lang w:val="en-US"/>
              </w:rPr>
            </w:pPr>
            <w:ins w:id="17619" w:author="Hardik Malhotra" w:date="2021-10-01T14:47:00Z">
              <w:r w:rsidRPr="00092529">
                <w:rPr>
                  <w:rFonts w:ascii="Verdana" w:hAnsi="Verdana"/>
                  <w:color w:val="000000"/>
                  <w:sz w:val="10"/>
                  <w:szCs w:val="10"/>
                  <w:rPrChange w:id="17620" w:author="Hardik Malhotra" w:date="2021-10-01T14:47:00Z">
                    <w:rPr>
                      <w:rFonts w:ascii="Calibri" w:hAnsi="Calibri"/>
                      <w:color w:val="000000"/>
                    </w:rPr>
                  </w:rPrChange>
                </w:rPr>
                <w:t>3747</w:t>
              </w:r>
            </w:ins>
          </w:p>
        </w:tc>
        <w:tc>
          <w:tcPr>
            <w:tcW w:w="590" w:type="dxa"/>
            <w:tcBorders>
              <w:top w:val="nil"/>
              <w:left w:val="nil"/>
              <w:bottom w:val="single" w:sz="4" w:space="0" w:color="auto"/>
              <w:right w:val="single" w:sz="4" w:space="0" w:color="auto"/>
            </w:tcBorders>
            <w:shd w:val="clear" w:color="000000" w:fill="FFFFFF"/>
            <w:noWrap/>
            <w:vAlign w:val="bottom"/>
            <w:hideMark/>
          </w:tcPr>
          <w:p w14:paraId="2D10D5F6" w14:textId="108240F9" w:rsidR="00092529" w:rsidRPr="005858C1" w:rsidRDefault="00092529" w:rsidP="00092529">
            <w:pPr>
              <w:spacing w:after="0" w:line="240" w:lineRule="auto"/>
              <w:jc w:val="center"/>
              <w:rPr>
                <w:ins w:id="17621" w:author="Hardik Malhotra" w:date="2021-10-01T14:43:00Z"/>
                <w:rFonts w:ascii="Verdana" w:eastAsia="Times New Roman" w:hAnsi="Verdana" w:cs="Times New Roman"/>
                <w:color w:val="000000"/>
                <w:sz w:val="10"/>
                <w:szCs w:val="10"/>
                <w:lang w:val="en-US"/>
              </w:rPr>
            </w:pPr>
            <w:ins w:id="17622" w:author="Hardik Malhotra" w:date="2021-10-01T14:47:00Z">
              <w:r w:rsidRPr="00092529">
                <w:rPr>
                  <w:rFonts w:ascii="Verdana" w:hAnsi="Verdana"/>
                  <w:color w:val="000000"/>
                  <w:sz w:val="10"/>
                  <w:szCs w:val="10"/>
                  <w:rPrChange w:id="17623" w:author="Hardik Malhotra" w:date="2021-10-01T14:47:00Z">
                    <w:rPr>
                      <w:rFonts w:ascii="Calibri" w:hAnsi="Calibri"/>
                      <w:color w:val="000000"/>
                    </w:rPr>
                  </w:rPrChange>
                </w:rPr>
                <w:t>3922</w:t>
              </w:r>
            </w:ins>
          </w:p>
        </w:tc>
        <w:tc>
          <w:tcPr>
            <w:tcW w:w="590" w:type="dxa"/>
            <w:tcBorders>
              <w:top w:val="nil"/>
              <w:left w:val="nil"/>
              <w:bottom w:val="single" w:sz="4" w:space="0" w:color="auto"/>
              <w:right w:val="single" w:sz="4" w:space="0" w:color="auto"/>
            </w:tcBorders>
            <w:shd w:val="clear" w:color="000000" w:fill="FFFFFF"/>
            <w:noWrap/>
            <w:vAlign w:val="bottom"/>
            <w:hideMark/>
          </w:tcPr>
          <w:p w14:paraId="79ED035F" w14:textId="4BE4105F" w:rsidR="00092529" w:rsidRPr="005858C1" w:rsidRDefault="00092529" w:rsidP="00092529">
            <w:pPr>
              <w:spacing w:after="0" w:line="240" w:lineRule="auto"/>
              <w:jc w:val="center"/>
              <w:rPr>
                <w:ins w:id="17624" w:author="Hardik Malhotra" w:date="2021-10-01T14:43:00Z"/>
                <w:rFonts w:ascii="Verdana" w:eastAsia="Times New Roman" w:hAnsi="Verdana" w:cs="Times New Roman"/>
                <w:color w:val="000000"/>
                <w:sz w:val="10"/>
                <w:szCs w:val="10"/>
                <w:lang w:val="en-US"/>
              </w:rPr>
            </w:pPr>
            <w:ins w:id="17625" w:author="Hardik Malhotra" w:date="2021-10-01T14:47:00Z">
              <w:r w:rsidRPr="00092529">
                <w:rPr>
                  <w:rFonts w:ascii="Verdana" w:hAnsi="Verdana"/>
                  <w:color w:val="000000"/>
                  <w:sz w:val="10"/>
                  <w:szCs w:val="10"/>
                  <w:rPrChange w:id="17626" w:author="Hardik Malhotra" w:date="2021-10-01T14:47:00Z">
                    <w:rPr>
                      <w:rFonts w:ascii="Calibri" w:hAnsi="Calibri"/>
                      <w:color w:val="000000"/>
                    </w:rPr>
                  </w:rPrChange>
                </w:rPr>
                <w:t>4077</w:t>
              </w:r>
            </w:ins>
          </w:p>
        </w:tc>
        <w:tc>
          <w:tcPr>
            <w:tcW w:w="590" w:type="dxa"/>
            <w:tcBorders>
              <w:top w:val="nil"/>
              <w:left w:val="nil"/>
              <w:bottom w:val="single" w:sz="4" w:space="0" w:color="auto"/>
              <w:right w:val="single" w:sz="4" w:space="0" w:color="auto"/>
            </w:tcBorders>
            <w:shd w:val="clear" w:color="000000" w:fill="FFFFFF"/>
            <w:noWrap/>
            <w:vAlign w:val="bottom"/>
            <w:hideMark/>
          </w:tcPr>
          <w:p w14:paraId="14A75EE2" w14:textId="5E18E7BF" w:rsidR="00092529" w:rsidRPr="005858C1" w:rsidRDefault="00092529" w:rsidP="00092529">
            <w:pPr>
              <w:spacing w:after="0" w:line="240" w:lineRule="auto"/>
              <w:jc w:val="center"/>
              <w:rPr>
                <w:ins w:id="17627" w:author="Hardik Malhotra" w:date="2021-10-01T14:43:00Z"/>
                <w:rFonts w:ascii="Verdana" w:eastAsia="Times New Roman" w:hAnsi="Verdana" w:cs="Times New Roman"/>
                <w:color w:val="000000"/>
                <w:sz w:val="10"/>
                <w:szCs w:val="10"/>
                <w:lang w:val="en-US"/>
              </w:rPr>
            </w:pPr>
            <w:ins w:id="17628" w:author="Hardik Malhotra" w:date="2021-10-01T14:47:00Z">
              <w:r w:rsidRPr="00092529">
                <w:rPr>
                  <w:rFonts w:ascii="Verdana" w:hAnsi="Verdana"/>
                  <w:color w:val="000000"/>
                  <w:sz w:val="10"/>
                  <w:szCs w:val="10"/>
                  <w:rPrChange w:id="17629" w:author="Hardik Malhotra" w:date="2021-10-01T14:47:00Z">
                    <w:rPr>
                      <w:rFonts w:ascii="Calibri" w:hAnsi="Calibri"/>
                      <w:color w:val="000000"/>
                    </w:rPr>
                  </w:rPrChange>
                </w:rPr>
                <w:t>4246</w:t>
              </w:r>
            </w:ins>
          </w:p>
        </w:tc>
        <w:tc>
          <w:tcPr>
            <w:tcW w:w="566" w:type="dxa"/>
            <w:tcBorders>
              <w:top w:val="nil"/>
              <w:left w:val="nil"/>
              <w:bottom w:val="single" w:sz="4" w:space="0" w:color="auto"/>
              <w:right w:val="single" w:sz="4" w:space="0" w:color="auto"/>
            </w:tcBorders>
            <w:shd w:val="clear" w:color="000000" w:fill="FFFFFF"/>
            <w:noWrap/>
            <w:vAlign w:val="bottom"/>
            <w:hideMark/>
          </w:tcPr>
          <w:p w14:paraId="73EFB1E1" w14:textId="40BE7984" w:rsidR="00092529" w:rsidRPr="005858C1" w:rsidRDefault="00092529" w:rsidP="00092529">
            <w:pPr>
              <w:spacing w:after="0" w:line="240" w:lineRule="auto"/>
              <w:jc w:val="center"/>
              <w:rPr>
                <w:ins w:id="17630" w:author="Hardik Malhotra" w:date="2021-10-01T14:43:00Z"/>
                <w:rFonts w:ascii="Verdana" w:eastAsia="Times New Roman" w:hAnsi="Verdana" w:cs="Times New Roman"/>
                <w:color w:val="000000"/>
                <w:sz w:val="10"/>
                <w:szCs w:val="10"/>
                <w:lang w:val="en-US"/>
              </w:rPr>
            </w:pPr>
            <w:ins w:id="17631" w:author="Hardik Malhotra" w:date="2021-10-01T14:47:00Z">
              <w:r w:rsidRPr="00092529">
                <w:rPr>
                  <w:rFonts w:ascii="Verdana" w:hAnsi="Verdana"/>
                  <w:color w:val="000000"/>
                  <w:sz w:val="10"/>
                  <w:szCs w:val="10"/>
                  <w:rPrChange w:id="17632" w:author="Hardik Malhotra" w:date="2021-10-01T14:47:00Z">
                    <w:rPr>
                      <w:rFonts w:ascii="Calibri" w:hAnsi="Calibri"/>
                      <w:color w:val="000000"/>
                    </w:rPr>
                  </w:rPrChange>
                </w:rPr>
                <w:t>4415</w:t>
              </w:r>
            </w:ins>
          </w:p>
        </w:tc>
      </w:tr>
      <w:tr w:rsidR="00092529" w:rsidRPr="00257590" w14:paraId="2CE46D86" w14:textId="77777777" w:rsidTr="00092529">
        <w:trPr>
          <w:trHeight w:val="334"/>
          <w:ins w:id="17633" w:author="Hardik Malhotra" w:date="2021-10-01T14:43:00Z"/>
        </w:trPr>
        <w:tc>
          <w:tcPr>
            <w:tcW w:w="1185" w:type="dxa"/>
            <w:tcBorders>
              <w:top w:val="nil"/>
              <w:left w:val="single" w:sz="4" w:space="0" w:color="auto"/>
              <w:bottom w:val="single" w:sz="4" w:space="0" w:color="auto"/>
              <w:right w:val="single" w:sz="4" w:space="0" w:color="auto"/>
            </w:tcBorders>
            <w:shd w:val="clear" w:color="000000" w:fill="FFFFFF"/>
            <w:noWrap/>
            <w:vAlign w:val="bottom"/>
            <w:hideMark/>
          </w:tcPr>
          <w:p w14:paraId="76188489" w14:textId="77777777" w:rsidR="00092529" w:rsidRPr="00257590" w:rsidRDefault="00092529" w:rsidP="00092529">
            <w:pPr>
              <w:spacing w:after="0" w:line="240" w:lineRule="auto"/>
              <w:rPr>
                <w:ins w:id="17634" w:author="Hardik Malhotra" w:date="2021-10-01T14:43:00Z"/>
                <w:rFonts w:ascii="Verdana" w:eastAsia="Times New Roman" w:hAnsi="Verdana" w:cs="Times New Roman"/>
                <w:color w:val="000000"/>
                <w:sz w:val="10"/>
                <w:szCs w:val="10"/>
                <w:lang w:val="en-US"/>
              </w:rPr>
            </w:pPr>
            <w:ins w:id="17635" w:author="Hardik Malhotra" w:date="2021-10-01T14:43:00Z">
              <w:r w:rsidRPr="00257590">
                <w:rPr>
                  <w:rFonts w:ascii="Verdana" w:hAnsi="Verdana"/>
                  <w:color w:val="000000"/>
                  <w:sz w:val="10"/>
                  <w:szCs w:val="10"/>
                </w:rPr>
                <w:t>Bisphenol F Based Resin</w:t>
              </w:r>
            </w:ins>
          </w:p>
        </w:tc>
        <w:tc>
          <w:tcPr>
            <w:tcW w:w="519" w:type="dxa"/>
            <w:tcBorders>
              <w:top w:val="nil"/>
              <w:left w:val="nil"/>
              <w:bottom w:val="single" w:sz="4" w:space="0" w:color="auto"/>
              <w:right w:val="single" w:sz="4" w:space="0" w:color="auto"/>
            </w:tcBorders>
            <w:shd w:val="clear" w:color="000000" w:fill="FFFFFF"/>
            <w:noWrap/>
            <w:vAlign w:val="bottom"/>
            <w:hideMark/>
          </w:tcPr>
          <w:p w14:paraId="25A161D3" w14:textId="08244E90" w:rsidR="00092529" w:rsidRPr="005858C1" w:rsidRDefault="00092529" w:rsidP="00092529">
            <w:pPr>
              <w:spacing w:after="0" w:line="240" w:lineRule="auto"/>
              <w:jc w:val="center"/>
              <w:rPr>
                <w:ins w:id="17636" w:author="Hardik Malhotra" w:date="2021-10-01T14:43:00Z"/>
                <w:rFonts w:ascii="Verdana" w:eastAsia="Times New Roman" w:hAnsi="Verdana" w:cs="Times New Roman"/>
                <w:color w:val="000000"/>
                <w:sz w:val="10"/>
                <w:szCs w:val="10"/>
                <w:lang w:val="en-US"/>
              </w:rPr>
            </w:pPr>
            <w:ins w:id="17637" w:author="Hardik Malhotra" w:date="2021-10-01T14:47:00Z">
              <w:r w:rsidRPr="00092529">
                <w:rPr>
                  <w:rFonts w:ascii="Verdana" w:hAnsi="Verdana"/>
                  <w:color w:val="000000"/>
                  <w:sz w:val="10"/>
                  <w:szCs w:val="10"/>
                  <w:rPrChange w:id="17638" w:author="Hardik Malhotra" w:date="2021-10-01T14:47:00Z">
                    <w:rPr>
                      <w:rFonts w:ascii="Calibri" w:hAnsi="Calibri"/>
                      <w:color w:val="000000"/>
                    </w:rPr>
                  </w:rPrChange>
                </w:rPr>
                <w:t>95</w:t>
              </w:r>
            </w:ins>
          </w:p>
        </w:tc>
        <w:tc>
          <w:tcPr>
            <w:tcW w:w="519" w:type="dxa"/>
            <w:tcBorders>
              <w:top w:val="nil"/>
              <w:left w:val="nil"/>
              <w:bottom w:val="single" w:sz="4" w:space="0" w:color="auto"/>
              <w:right w:val="single" w:sz="4" w:space="0" w:color="auto"/>
            </w:tcBorders>
            <w:shd w:val="clear" w:color="000000" w:fill="FFFFFF"/>
            <w:noWrap/>
            <w:vAlign w:val="bottom"/>
            <w:hideMark/>
          </w:tcPr>
          <w:p w14:paraId="3B329E6A" w14:textId="7099678E" w:rsidR="00092529" w:rsidRPr="005858C1" w:rsidRDefault="00092529" w:rsidP="00092529">
            <w:pPr>
              <w:spacing w:after="0" w:line="240" w:lineRule="auto"/>
              <w:jc w:val="center"/>
              <w:rPr>
                <w:ins w:id="17639" w:author="Hardik Malhotra" w:date="2021-10-01T14:43:00Z"/>
                <w:rFonts w:ascii="Verdana" w:eastAsia="Times New Roman" w:hAnsi="Verdana" w:cs="Times New Roman"/>
                <w:color w:val="000000"/>
                <w:sz w:val="10"/>
                <w:szCs w:val="10"/>
                <w:lang w:val="en-US"/>
              </w:rPr>
            </w:pPr>
            <w:ins w:id="17640" w:author="Hardik Malhotra" w:date="2021-10-01T14:47:00Z">
              <w:r w:rsidRPr="00092529">
                <w:rPr>
                  <w:rFonts w:ascii="Verdana" w:hAnsi="Verdana"/>
                  <w:color w:val="000000"/>
                  <w:sz w:val="10"/>
                  <w:szCs w:val="10"/>
                  <w:rPrChange w:id="17641" w:author="Hardik Malhotra" w:date="2021-10-01T14:47:00Z">
                    <w:rPr>
                      <w:rFonts w:ascii="Calibri" w:hAnsi="Calibri"/>
                      <w:color w:val="000000"/>
                    </w:rPr>
                  </w:rPrChange>
                </w:rPr>
                <w:t>103</w:t>
              </w:r>
            </w:ins>
          </w:p>
        </w:tc>
        <w:tc>
          <w:tcPr>
            <w:tcW w:w="519" w:type="dxa"/>
            <w:tcBorders>
              <w:top w:val="nil"/>
              <w:left w:val="nil"/>
              <w:bottom w:val="single" w:sz="4" w:space="0" w:color="auto"/>
              <w:right w:val="single" w:sz="4" w:space="0" w:color="auto"/>
            </w:tcBorders>
            <w:shd w:val="clear" w:color="000000" w:fill="FFFFFF"/>
            <w:noWrap/>
            <w:vAlign w:val="bottom"/>
            <w:hideMark/>
          </w:tcPr>
          <w:p w14:paraId="1FF41C48" w14:textId="0B27F4DD" w:rsidR="00092529" w:rsidRPr="005858C1" w:rsidRDefault="00092529" w:rsidP="00092529">
            <w:pPr>
              <w:spacing w:after="0" w:line="240" w:lineRule="auto"/>
              <w:jc w:val="center"/>
              <w:rPr>
                <w:ins w:id="17642" w:author="Hardik Malhotra" w:date="2021-10-01T14:43:00Z"/>
                <w:rFonts w:ascii="Verdana" w:eastAsia="Times New Roman" w:hAnsi="Verdana" w:cs="Times New Roman"/>
                <w:color w:val="000000"/>
                <w:sz w:val="10"/>
                <w:szCs w:val="10"/>
                <w:lang w:val="en-US"/>
              </w:rPr>
            </w:pPr>
            <w:ins w:id="17643" w:author="Hardik Malhotra" w:date="2021-10-01T14:47:00Z">
              <w:r w:rsidRPr="00092529">
                <w:rPr>
                  <w:rFonts w:ascii="Verdana" w:hAnsi="Verdana"/>
                  <w:color w:val="000000"/>
                  <w:sz w:val="10"/>
                  <w:szCs w:val="10"/>
                  <w:rPrChange w:id="17644" w:author="Hardik Malhotra" w:date="2021-10-01T14:47:00Z">
                    <w:rPr>
                      <w:rFonts w:ascii="Calibri" w:hAnsi="Calibri"/>
                      <w:color w:val="000000"/>
                    </w:rPr>
                  </w:rPrChange>
                </w:rPr>
                <w:t>115</w:t>
              </w:r>
            </w:ins>
          </w:p>
        </w:tc>
        <w:tc>
          <w:tcPr>
            <w:tcW w:w="520" w:type="dxa"/>
            <w:tcBorders>
              <w:top w:val="nil"/>
              <w:left w:val="nil"/>
              <w:bottom w:val="single" w:sz="4" w:space="0" w:color="auto"/>
              <w:right w:val="single" w:sz="4" w:space="0" w:color="auto"/>
            </w:tcBorders>
            <w:shd w:val="clear" w:color="000000" w:fill="FFFFFF"/>
            <w:noWrap/>
            <w:vAlign w:val="bottom"/>
            <w:hideMark/>
          </w:tcPr>
          <w:p w14:paraId="72EDAC7A" w14:textId="1623A255" w:rsidR="00092529" w:rsidRPr="005858C1" w:rsidRDefault="00092529" w:rsidP="00092529">
            <w:pPr>
              <w:spacing w:after="0" w:line="240" w:lineRule="auto"/>
              <w:jc w:val="center"/>
              <w:rPr>
                <w:ins w:id="17645" w:author="Hardik Malhotra" w:date="2021-10-01T14:43:00Z"/>
                <w:rFonts w:ascii="Verdana" w:eastAsia="Times New Roman" w:hAnsi="Verdana" w:cs="Times New Roman"/>
                <w:color w:val="000000"/>
                <w:sz w:val="10"/>
                <w:szCs w:val="10"/>
                <w:lang w:val="en-US"/>
              </w:rPr>
            </w:pPr>
            <w:ins w:id="17646" w:author="Hardik Malhotra" w:date="2021-10-01T14:47:00Z">
              <w:r w:rsidRPr="00092529">
                <w:rPr>
                  <w:rFonts w:ascii="Verdana" w:hAnsi="Verdana"/>
                  <w:color w:val="000000"/>
                  <w:sz w:val="10"/>
                  <w:szCs w:val="10"/>
                  <w:rPrChange w:id="17647" w:author="Hardik Malhotra" w:date="2021-10-01T14:47:00Z">
                    <w:rPr>
                      <w:rFonts w:ascii="Calibri" w:hAnsi="Calibri"/>
                      <w:color w:val="000000"/>
                    </w:rPr>
                  </w:rPrChange>
                </w:rPr>
                <w:t>118</w:t>
              </w:r>
            </w:ins>
          </w:p>
        </w:tc>
        <w:tc>
          <w:tcPr>
            <w:tcW w:w="593" w:type="dxa"/>
            <w:tcBorders>
              <w:top w:val="nil"/>
              <w:left w:val="nil"/>
              <w:bottom w:val="single" w:sz="4" w:space="0" w:color="auto"/>
              <w:right w:val="single" w:sz="4" w:space="0" w:color="auto"/>
            </w:tcBorders>
            <w:shd w:val="clear" w:color="000000" w:fill="FFFFFF"/>
            <w:noWrap/>
            <w:vAlign w:val="bottom"/>
            <w:hideMark/>
          </w:tcPr>
          <w:p w14:paraId="22FEB89C" w14:textId="4AA01ECE" w:rsidR="00092529" w:rsidRPr="005858C1" w:rsidRDefault="00092529" w:rsidP="00092529">
            <w:pPr>
              <w:spacing w:after="0" w:line="240" w:lineRule="auto"/>
              <w:jc w:val="center"/>
              <w:rPr>
                <w:ins w:id="17648" w:author="Hardik Malhotra" w:date="2021-10-01T14:43:00Z"/>
                <w:rFonts w:ascii="Verdana" w:eastAsia="Times New Roman" w:hAnsi="Verdana" w:cs="Times New Roman"/>
                <w:color w:val="000000"/>
                <w:sz w:val="10"/>
                <w:szCs w:val="10"/>
                <w:lang w:val="en-US"/>
              </w:rPr>
            </w:pPr>
            <w:ins w:id="17649" w:author="Hardik Malhotra" w:date="2021-10-01T14:47:00Z">
              <w:r w:rsidRPr="00092529">
                <w:rPr>
                  <w:rFonts w:ascii="Verdana" w:hAnsi="Verdana"/>
                  <w:color w:val="000000"/>
                  <w:sz w:val="10"/>
                  <w:szCs w:val="10"/>
                  <w:rPrChange w:id="17650" w:author="Hardik Malhotra" w:date="2021-10-01T14:47:00Z">
                    <w:rPr>
                      <w:rFonts w:ascii="Calibri" w:hAnsi="Calibri"/>
                      <w:color w:val="000000"/>
                    </w:rPr>
                  </w:rPrChange>
                </w:rPr>
                <w:t>134</w:t>
              </w:r>
            </w:ins>
          </w:p>
        </w:tc>
        <w:tc>
          <w:tcPr>
            <w:tcW w:w="590" w:type="dxa"/>
            <w:tcBorders>
              <w:top w:val="nil"/>
              <w:left w:val="nil"/>
              <w:bottom w:val="single" w:sz="4" w:space="0" w:color="auto"/>
              <w:right w:val="single" w:sz="4" w:space="0" w:color="auto"/>
            </w:tcBorders>
            <w:shd w:val="clear" w:color="000000" w:fill="FFFFFF"/>
            <w:noWrap/>
            <w:vAlign w:val="bottom"/>
            <w:hideMark/>
          </w:tcPr>
          <w:p w14:paraId="20FD0EEB" w14:textId="27E29CC3" w:rsidR="00092529" w:rsidRPr="005858C1" w:rsidRDefault="00092529" w:rsidP="00092529">
            <w:pPr>
              <w:spacing w:after="0" w:line="240" w:lineRule="auto"/>
              <w:jc w:val="center"/>
              <w:rPr>
                <w:ins w:id="17651" w:author="Hardik Malhotra" w:date="2021-10-01T14:43:00Z"/>
                <w:rFonts w:ascii="Verdana" w:eastAsia="Times New Roman" w:hAnsi="Verdana" w:cs="Times New Roman"/>
                <w:color w:val="000000"/>
                <w:sz w:val="10"/>
                <w:szCs w:val="10"/>
                <w:lang w:val="en-US"/>
              </w:rPr>
            </w:pPr>
            <w:ins w:id="17652" w:author="Hardik Malhotra" w:date="2021-10-01T14:47:00Z">
              <w:r w:rsidRPr="00092529">
                <w:rPr>
                  <w:rFonts w:ascii="Verdana" w:hAnsi="Verdana"/>
                  <w:color w:val="000000"/>
                  <w:sz w:val="10"/>
                  <w:szCs w:val="10"/>
                  <w:rPrChange w:id="17653" w:author="Hardik Malhotra" w:date="2021-10-01T14:47:00Z">
                    <w:rPr>
                      <w:rFonts w:ascii="Calibri" w:hAnsi="Calibri"/>
                      <w:color w:val="000000"/>
                    </w:rPr>
                  </w:rPrChange>
                </w:rPr>
                <w:t>137</w:t>
              </w:r>
            </w:ins>
          </w:p>
        </w:tc>
        <w:tc>
          <w:tcPr>
            <w:tcW w:w="590" w:type="dxa"/>
            <w:tcBorders>
              <w:top w:val="nil"/>
              <w:left w:val="nil"/>
              <w:bottom w:val="single" w:sz="4" w:space="0" w:color="auto"/>
              <w:right w:val="single" w:sz="4" w:space="0" w:color="auto"/>
            </w:tcBorders>
            <w:shd w:val="clear" w:color="000000" w:fill="FFFFFF"/>
            <w:noWrap/>
            <w:vAlign w:val="bottom"/>
            <w:hideMark/>
          </w:tcPr>
          <w:p w14:paraId="27320379" w14:textId="379908E3" w:rsidR="00092529" w:rsidRPr="005858C1" w:rsidRDefault="00092529" w:rsidP="00092529">
            <w:pPr>
              <w:spacing w:after="0" w:line="240" w:lineRule="auto"/>
              <w:jc w:val="center"/>
              <w:rPr>
                <w:ins w:id="17654" w:author="Hardik Malhotra" w:date="2021-10-01T14:43:00Z"/>
                <w:rFonts w:ascii="Verdana" w:eastAsia="Times New Roman" w:hAnsi="Verdana" w:cs="Times New Roman"/>
                <w:color w:val="000000"/>
                <w:sz w:val="10"/>
                <w:szCs w:val="10"/>
                <w:lang w:val="en-US"/>
              </w:rPr>
            </w:pPr>
            <w:ins w:id="17655" w:author="Hardik Malhotra" w:date="2021-10-01T14:47:00Z">
              <w:r w:rsidRPr="00092529">
                <w:rPr>
                  <w:rFonts w:ascii="Verdana" w:hAnsi="Verdana"/>
                  <w:color w:val="000000"/>
                  <w:sz w:val="10"/>
                  <w:szCs w:val="10"/>
                  <w:rPrChange w:id="17656" w:author="Hardik Malhotra" w:date="2021-10-01T14:47:00Z">
                    <w:rPr>
                      <w:rFonts w:ascii="Calibri" w:hAnsi="Calibri"/>
                      <w:color w:val="000000"/>
                    </w:rPr>
                  </w:rPrChange>
                </w:rPr>
                <w:t>150</w:t>
              </w:r>
            </w:ins>
          </w:p>
        </w:tc>
        <w:tc>
          <w:tcPr>
            <w:tcW w:w="590" w:type="dxa"/>
            <w:tcBorders>
              <w:top w:val="nil"/>
              <w:left w:val="nil"/>
              <w:bottom w:val="single" w:sz="4" w:space="0" w:color="auto"/>
              <w:right w:val="single" w:sz="4" w:space="0" w:color="auto"/>
            </w:tcBorders>
            <w:shd w:val="clear" w:color="000000" w:fill="FFFFFF"/>
            <w:noWrap/>
            <w:vAlign w:val="bottom"/>
            <w:hideMark/>
          </w:tcPr>
          <w:p w14:paraId="44BBF1FA" w14:textId="099E35F6" w:rsidR="00092529" w:rsidRPr="005858C1" w:rsidRDefault="00092529" w:rsidP="00092529">
            <w:pPr>
              <w:spacing w:after="0" w:line="240" w:lineRule="auto"/>
              <w:jc w:val="center"/>
              <w:rPr>
                <w:ins w:id="17657" w:author="Hardik Malhotra" w:date="2021-10-01T14:43:00Z"/>
                <w:rFonts w:ascii="Verdana" w:eastAsia="Times New Roman" w:hAnsi="Verdana" w:cs="Times New Roman"/>
                <w:color w:val="000000"/>
                <w:sz w:val="10"/>
                <w:szCs w:val="10"/>
                <w:lang w:val="en-US"/>
              </w:rPr>
            </w:pPr>
            <w:ins w:id="17658" w:author="Hardik Malhotra" w:date="2021-10-01T14:47:00Z">
              <w:r w:rsidRPr="00092529">
                <w:rPr>
                  <w:rFonts w:ascii="Verdana" w:hAnsi="Verdana"/>
                  <w:color w:val="000000"/>
                  <w:sz w:val="10"/>
                  <w:szCs w:val="10"/>
                  <w:rPrChange w:id="17659" w:author="Hardik Malhotra" w:date="2021-10-01T14:47:00Z">
                    <w:rPr>
                      <w:rFonts w:ascii="Calibri" w:hAnsi="Calibri"/>
                      <w:color w:val="000000"/>
                    </w:rPr>
                  </w:rPrChange>
                </w:rPr>
                <w:t>163</w:t>
              </w:r>
            </w:ins>
          </w:p>
        </w:tc>
        <w:tc>
          <w:tcPr>
            <w:tcW w:w="590" w:type="dxa"/>
            <w:tcBorders>
              <w:top w:val="nil"/>
              <w:left w:val="nil"/>
              <w:bottom w:val="single" w:sz="4" w:space="0" w:color="auto"/>
              <w:right w:val="single" w:sz="4" w:space="0" w:color="auto"/>
            </w:tcBorders>
            <w:shd w:val="clear" w:color="000000" w:fill="FFFFFF"/>
            <w:noWrap/>
            <w:vAlign w:val="bottom"/>
            <w:hideMark/>
          </w:tcPr>
          <w:p w14:paraId="793EE66C" w14:textId="3C7FA1CC" w:rsidR="00092529" w:rsidRPr="005858C1" w:rsidRDefault="00092529" w:rsidP="00092529">
            <w:pPr>
              <w:spacing w:after="0" w:line="240" w:lineRule="auto"/>
              <w:jc w:val="center"/>
              <w:rPr>
                <w:ins w:id="17660" w:author="Hardik Malhotra" w:date="2021-10-01T14:43:00Z"/>
                <w:rFonts w:ascii="Verdana" w:eastAsia="Times New Roman" w:hAnsi="Verdana" w:cs="Times New Roman"/>
                <w:color w:val="000000"/>
                <w:sz w:val="10"/>
                <w:szCs w:val="10"/>
                <w:lang w:val="en-US"/>
              </w:rPr>
            </w:pPr>
            <w:ins w:id="17661" w:author="Hardik Malhotra" w:date="2021-10-01T14:47:00Z">
              <w:r w:rsidRPr="00092529">
                <w:rPr>
                  <w:rFonts w:ascii="Verdana" w:hAnsi="Verdana"/>
                  <w:color w:val="000000"/>
                  <w:sz w:val="10"/>
                  <w:szCs w:val="10"/>
                  <w:rPrChange w:id="17662" w:author="Hardik Malhotra" w:date="2021-10-01T14:47:00Z">
                    <w:rPr>
                      <w:rFonts w:ascii="Calibri" w:hAnsi="Calibri"/>
                      <w:color w:val="000000"/>
                    </w:rPr>
                  </w:rPrChange>
                </w:rPr>
                <w:t>168</w:t>
              </w:r>
            </w:ins>
          </w:p>
        </w:tc>
        <w:tc>
          <w:tcPr>
            <w:tcW w:w="590" w:type="dxa"/>
            <w:tcBorders>
              <w:top w:val="nil"/>
              <w:left w:val="nil"/>
              <w:bottom w:val="single" w:sz="4" w:space="0" w:color="auto"/>
              <w:right w:val="single" w:sz="4" w:space="0" w:color="auto"/>
            </w:tcBorders>
            <w:shd w:val="clear" w:color="000000" w:fill="FFFFFF"/>
            <w:noWrap/>
            <w:vAlign w:val="bottom"/>
            <w:hideMark/>
          </w:tcPr>
          <w:p w14:paraId="7D1ABEEF" w14:textId="4416CD85" w:rsidR="00092529" w:rsidRPr="005858C1" w:rsidRDefault="00092529" w:rsidP="00092529">
            <w:pPr>
              <w:spacing w:after="0" w:line="240" w:lineRule="auto"/>
              <w:jc w:val="center"/>
              <w:rPr>
                <w:ins w:id="17663" w:author="Hardik Malhotra" w:date="2021-10-01T14:43:00Z"/>
                <w:rFonts w:ascii="Verdana" w:eastAsia="Times New Roman" w:hAnsi="Verdana" w:cs="Times New Roman"/>
                <w:color w:val="000000"/>
                <w:sz w:val="10"/>
                <w:szCs w:val="10"/>
                <w:lang w:val="en-US"/>
              </w:rPr>
            </w:pPr>
            <w:ins w:id="17664" w:author="Hardik Malhotra" w:date="2021-10-01T14:47:00Z">
              <w:r w:rsidRPr="00092529">
                <w:rPr>
                  <w:rFonts w:ascii="Verdana" w:hAnsi="Verdana"/>
                  <w:color w:val="000000"/>
                  <w:sz w:val="10"/>
                  <w:szCs w:val="10"/>
                  <w:rPrChange w:id="17665" w:author="Hardik Malhotra" w:date="2021-10-01T14:47:00Z">
                    <w:rPr>
                      <w:rFonts w:ascii="Calibri" w:hAnsi="Calibri"/>
                      <w:color w:val="000000"/>
                    </w:rPr>
                  </w:rPrChange>
                </w:rPr>
                <w:t>193</w:t>
              </w:r>
            </w:ins>
          </w:p>
        </w:tc>
        <w:tc>
          <w:tcPr>
            <w:tcW w:w="590" w:type="dxa"/>
            <w:tcBorders>
              <w:top w:val="nil"/>
              <w:left w:val="nil"/>
              <w:bottom w:val="single" w:sz="4" w:space="0" w:color="auto"/>
              <w:right w:val="single" w:sz="4" w:space="0" w:color="auto"/>
            </w:tcBorders>
            <w:shd w:val="clear" w:color="000000" w:fill="FFFFFF"/>
            <w:noWrap/>
            <w:vAlign w:val="bottom"/>
            <w:hideMark/>
          </w:tcPr>
          <w:p w14:paraId="061BC0DA" w14:textId="118F7158" w:rsidR="00092529" w:rsidRPr="005858C1" w:rsidRDefault="00092529" w:rsidP="00092529">
            <w:pPr>
              <w:spacing w:after="0" w:line="240" w:lineRule="auto"/>
              <w:jc w:val="center"/>
              <w:rPr>
                <w:ins w:id="17666" w:author="Hardik Malhotra" w:date="2021-10-01T14:43:00Z"/>
                <w:rFonts w:ascii="Verdana" w:eastAsia="Times New Roman" w:hAnsi="Verdana" w:cs="Times New Roman"/>
                <w:color w:val="000000"/>
                <w:sz w:val="10"/>
                <w:szCs w:val="10"/>
                <w:lang w:val="en-US"/>
              </w:rPr>
            </w:pPr>
            <w:ins w:id="17667" w:author="Hardik Malhotra" w:date="2021-10-01T14:47:00Z">
              <w:r w:rsidRPr="00092529">
                <w:rPr>
                  <w:rFonts w:ascii="Verdana" w:hAnsi="Verdana"/>
                  <w:color w:val="000000"/>
                  <w:sz w:val="10"/>
                  <w:szCs w:val="10"/>
                  <w:rPrChange w:id="17668" w:author="Hardik Malhotra" w:date="2021-10-01T14:47:00Z">
                    <w:rPr>
                      <w:rFonts w:ascii="Calibri" w:hAnsi="Calibri"/>
                      <w:color w:val="000000"/>
                    </w:rPr>
                  </w:rPrChange>
                </w:rPr>
                <w:t>217</w:t>
              </w:r>
            </w:ins>
          </w:p>
        </w:tc>
        <w:tc>
          <w:tcPr>
            <w:tcW w:w="590" w:type="dxa"/>
            <w:tcBorders>
              <w:top w:val="nil"/>
              <w:left w:val="nil"/>
              <w:bottom w:val="single" w:sz="4" w:space="0" w:color="auto"/>
              <w:right w:val="single" w:sz="4" w:space="0" w:color="auto"/>
            </w:tcBorders>
            <w:shd w:val="clear" w:color="000000" w:fill="FFFFFF"/>
            <w:noWrap/>
            <w:vAlign w:val="bottom"/>
            <w:hideMark/>
          </w:tcPr>
          <w:p w14:paraId="71C21F91" w14:textId="4CB6BAE4" w:rsidR="00092529" w:rsidRPr="005858C1" w:rsidRDefault="00092529" w:rsidP="00092529">
            <w:pPr>
              <w:spacing w:after="0" w:line="240" w:lineRule="auto"/>
              <w:jc w:val="center"/>
              <w:rPr>
                <w:ins w:id="17669" w:author="Hardik Malhotra" w:date="2021-10-01T14:43:00Z"/>
                <w:rFonts w:ascii="Verdana" w:eastAsia="Times New Roman" w:hAnsi="Verdana" w:cs="Times New Roman"/>
                <w:color w:val="000000"/>
                <w:sz w:val="10"/>
                <w:szCs w:val="10"/>
                <w:lang w:val="en-US"/>
              </w:rPr>
            </w:pPr>
            <w:ins w:id="17670" w:author="Hardik Malhotra" w:date="2021-10-01T14:47:00Z">
              <w:r w:rsidRPr="00092529">
                <w:rPr>
                  <w:rFonts w:ascii="Verdana" w:hAnsi="Verdana"/>
                  <w:color w:val="000000"/>
                  <w:sz w:val="10"/>
                  <w:szCs w:val="10"/>
                  <w:rPrChange w:id="17671" w:author="Hardik Malhotra" w:date="2021-10-01T14:47:00Z">
                    <w:rPr>
                      <w:rFonts w:ascii="Calibri" w:hAnsi="Calibri"/>
                      <w:color w:val="000000"/>
                    </w:rPr>
                  </w:rPrChange>
                </w:rPr>
                <w:t>236</w:t>
              </w:r>
            </w:ins>
          </w:p>
        </w:tc>
        <w:tc>
          <w:tcPr>
            <w:tcW w:w="590" w:type="dxa"/>
            <w:tcBorders>
              <w:top w:val="nil"/>
              <w:left w:val="nil"/>
              <w:bottom w:val="single" w:sz="4" w:space="0" w:color="auto"/>
              <w:right w:val="single" w:sz="4" w:space="0" w:color="auto"/>
            </w:tcBorders>
            <w:shd w:val="clear" w:color="000000" w:fill="FFFFFF"/>
            <w:noWrap/>
            <w:vAlign w:val="bottom"/>
            <w:hideMark/>
          </w:tcPr>
          <w:p w14:paraId="3F41FC9B" w14:textId="61E44A07" w:rsidR="00092529" w:rsidRPr="005858C1" w:rsidRDefault="00092529" w:rsidP="00092529">
            <w:pPr>
              <w:spacing w:after="0" w:line="240" w:lineRule="auto"/>
              <w:jc w:val="center"/>
              <w:rPr>
                <w:ins w:id="17672" w:author="Hardik Malhotra" w:date="2021-10-01T14:43:00Z"/>
                <w:rFonts w:ascii="Verdana" w:eastAsia="Times New Roman" w:hAnsi="Verdana" w:cs="Times New Roman"/>
                <w:color w:val="000000"/>
                <w:sz w:val="10"/>
                <w:szCs w:val="10"/>
                <w:lang w:val="en-US"/>
              </w:rPr>
            </w:pPr>
            <w:ins w:id="17673" w:author="Hardik Malhotra" w:date="2021-10-01T14:47:00Z">
              <w:r w:rsidRPr="00092529">
                <w:rPr>
                  <w:rFonts w:ascii="Verdana" w:hAnsi="Verdana"/>
                  <w:color w:val="000000"/>
                  <w:sz w:val="10"/>
                  <w:szCs w:val="10"/>
                  <w:rPrChange w:id="17674" w:author="Hardik Malhotra" w:date="2021-10-01T14:47:00Z">
                    <w:rPr>
                      <w:rFonts w:ascii="Calibri" w:hAnsi="Calibri"/>
                      <w:color w:val="000000"/>
                    </w:rPr>
                  </w:rPrChange>
                </w:rPr>
                <w:t>237</w:t>
              </w:r>
            </w:ins>
          </w:p>
        </w:tc>
        <w:tc>
          <w:tcPr>
            <w:tcW w:w="590" w:type="dxa"/>
            <w:tcBorders>
              <w:top w:val="nil"/>
              <w:left w:val="nil"/>
              <w:bottom w:val="single" w:sz="4" w:space="0" w:color="auto"/>
              <w:right w:val="single" w:sz="4" w:space="0" w:color="auto"/>
            </w:tcBorders>
            <w:shd w:val="clear" w:color="000000" w:fill="FFFFFF"/>
            <w:noWrap/>
            <w:vAlign w:val="bottom"/>
            <w:hideMark/>
          </w:tcPr>
          <w:p w14:paraId="618494C2" w14:textId="1FBE4026" w:rsidR="00092529" w:rsidRPr="005858C1" w:rsidRDefault="00092529" w:rsidP="00092529">
            <w:pPr>
              <w:spacing w:after="0" w:line="240" w:lineRule="auto"/>
              <w:jc w:val="center"/>
              <w:rPr>
                <w:ins w:id="17675" w:author="Hardik Malhotra" w:date="2021-10-01T14:43:00Z"/>
                <w:rFonts w:ascii="Verdana" w:eastAsia="Times New Roman" w:hAnsi="Verdana" w:cs="Times New Roman"/>
                <w:color w:val="000000"/>
                <w:sz w:val="10"/>
                <w:szCs w:val="10"/>
                <w:lang w:val="en-US"/>
              </w:rPr>
            </w:pPr>
            <w:ins w:id="17676" w:author="Hardik Malhotra" w:date="2021-10-01T14:47:00Z">
              <w:r w:rsidRPr="00092529">
                <w:rPr>
                  <w:rFonts w:ascii="Verdana" w:hAnsi="Verdana"/>
                  <w:color w:val="000000"/>
                  <w:sz w:val="10"/>
                  <w:szCs w:val="10"/>
                  <w:rPrChange w:id="17677" w:author="Hardik Malhotra" w:date="2021-10-01T14:47:00Z">
                    <w:rPr>
                      <w:rFonts w:ascii="Calibri" w:hAnsi="Calibri"/>
                      <w:color w:val="000000"/>
                    </w:rPr>
                  </w:rPrChange>
                </w:rPr>
                <w:t>274</w:t>
              </w:r>
            </w:ins>
          </w:p>
        </w:tc>
        <w:tc>
          <w:tcPr>
            <w:tcW w:w="590" w:type="dxa"/>
            <w:tcBorders>
              <w:top w:val="nil"/>
              <w:left w:val="nil"/>
              <w:bottom w:val="single" w:sz="4" w:space="0" w:color="auto"/>
              <w:right w:val="single" w:sz="4" w:space="0" w:color="auto"/>
            </w:tcBorders>
            <w:shd w:val="clear" w:color="000000" w:fill="FFFFFF"/>
            <w:noWrap/>
            <w:vAlign w:val="bottom"/>
            <w:hideMark/>
          </w:tcPr>
          <w:p w14:paraId="364BB723" w14:textId="522755FE" w:rsidR="00092529" w:rsidRPr="005858C1" w:rsidRDefault="00092529" w:rsidP="00092529">
            <w:pPr>
              <w:spacing w:after="0" w:line="240" w:lineRule="auto"/>
              <w:jc w:val="center"/>
              <w:rPr>
                <w:ins w:id="17678" w:author="Hardik Malhotra" w:date="2021-10-01T14:43:00Z"/>
                <w:rFonts w:ascii="Verdana" w:eastAsia="Times New Roman" w:hAnsi="Verdana" w:cs="Times New Roman"/>
                <w:color w:val="000000"/>
                <w:sz w:val="10"/>
                <w:szCs w:val="10"/>
                <w:lang w:val="en-US"/>
              </w:rPr>
            </w:pPr>
            <w:ins w:id="17679" w:author="Hardik Malhotra" w:date="2021-10-01T14:47:00Z">
              <w:r w:rsidRPr="00092529">
                <w:rPr>
                  <w:rFonts w:ascii="Verdana" w:hAnsi="Verdana"/>
                  <w:color w:val="000000"/>
                  <w:sz w:val="10"/>
                  <w:szCs w:val="10"/>
                  <w:rPrChange w:id="17680" w:author="Hardik Malhotra" w:date="2021-10-01T14:47:00Z">
                    <w:rPr>
                      <w:rFonts w:ascii="Calibri" w:hAnsi="Calibri"/>
                      <w:color w:val="000000"/>
                    </w:rPr>
                  </w:rPrChange>
                </w:rPr>
                <w:t>293</w:t>
              </w:r>
            </w:ins>
          </w:p>
        </w:tc>
        <w:tc>
          <w:tcPr>
            <w:tcW w:w="566" w:type="dxa"/>
            <w:tcBorders>
              <w:top w:val="nil"/>
              <w:left w:val="nil"/>
              <w:bottom w:val="single" w:sz="4" w:space="0" w:color="auto"/>
              <w:right w:val="single" w:sz="4" w:space="0" w:color="auto"/>
            </w:tcBorders>
            <w:shd w:val="clear" w:color="000000" w:fill="FFFFFF"/>
            <w:noWrap/>
            <w:vAlign w:val="bottom"/>
            <w:hideMark/>
          </w:tcPr>
          <w:p w14:paraId="11BD7955" w14:textId="03788BFC" w:rsidR="00092529" w:rsidRPr="005858C1" w:rsidRDefault="00092529" w:rsidP="00092529">
            <w:pPr>
              <w:spacing w:after="0" w:line="240" w:lineRule="auto"/>
              <w:jc w:val="center"/>
              <w:rPr>
                <w:ins w:id="17681" w:author="Hardik Malhotra" w:date="2021-10-01T14:43:00Z"/>
                <w:rFonts w:ascii="Verdana" w:eastAsia="Times New Roman" w:hAnsi="Verdana" w:cs="Times New Roman"/>
                <w:color w:val="000000"/>
                <w:sz w:val="10"/>
                <w:szCs w:val="10"/>
                <w:lang w:val="en-US"/>
              </w:rPr>
            </w:pPr>
            <w:ins w:id="17682" w:author="Hardik Malhotra" w:date="2021-10-01T14:47:00Z">
              <w:r w:rsidRPr="00092529">
                <w:rPr>
                  <w:rFonts w:ascii="Verdana" w:hAnsi="Verdana"/>
                  <w:color w:val="000000"/>
                  <w:sz w:val="10"/>
                  <w:szCs w:val="10"/>
                  <w:rPrChange w:id="17683" w:author="Hardik Malhotra" w:date="2021-10-01T14:47:00Z">
                    <w:rPr>
                      <w:rFonts w:ascii="Calibri" w:hAnsi="Calibri"/>
                      <w:color w:val="000000"/>
                    </w:rPr>
                  </w:rPrChange>
                </w:rPr>
                <w:t>315</w:t>
              </w:r>
            </w:ins>
          </w:p>
        </w:tc>
      </w:tr>
      <w:tr w:rsidR="00092529" w:rsidRPr="00257590" w14:paraId="2CD9884B" w14:textId="77777777" w:rsidTr="00092529">
        <w:trPr>
          <w:trHeight w:val="334"/>
          <w:ins w:id="17684" w:author="Hardik Malhotra" w:date="2021-10-01T14:43:00Z"/>
        </w:trPr>
        <w:tc>
          <w:tcPr>
            <w:tcW w:w="1185" w:type="dxa"/>
            <w:tcBorders>
              <w:top w:val="nil"/>
              <w:left w:val="single" w:sz="4" w:space="0" w:color="auto"/>
              <w:bottom w:val="single" w:sz="4" w:space="0" w:color="auto"/>
              <w:right w:val="single" w:sz="4" w:space="0" w:color="auto"/>
            </w:tcBorders>
            <w:shd w:val="clear" w:color="000000" w:fill="FFFFFF"/>
            <w:noWrap/>
            <w:vAlign w:val="bottom"/>
            <w:hideMark/>
          </w:tcPr>
          <w:p w14:paraId="524A77A2" w14:textId="77777777" w:rsidR="00092529" w:rsidRPr="00257590" w:rsidRDefault="00092529" w:rsidP="00092529">
            <w:pPr>
              <w:spacing w:after="0" w:line="240" w:lineRule="auto"/>
              <w:rPr>
                <w:ins w:id="17685" w:author="Hardik Malhotra" w:date="2021-10-01T14:43:00Z"/>
                <w:rFonts w:ascii="Verdana" w:eastAsia="Times New Roman" w:hAnsi="Verdana" w:cs="Times New Roman"/>
                <w:color w:val="000000"/>
                <w:sz w:val="10"/>
                <w:szCs w:val="10"/>
                <w:lang w:val="en-US"/>
              </w:rPr>
            </w:pPr>
            <w:ins w:id="17686" w:author="Hardik Malhotra" w:date="2021-10-01T14:43:00Z">
              <w:r w:rsidRPr="00257590">
                <w:rPr>
                  <w:rFonts w:ascii="Verdana" w:hAnsi="Verdana"/>
                  <w:color w:val="000000"/>
                  <w:sz w:val="10"/>
                  <w:szCs w:val="10"/>
                </w:rPr>
                <w:t>Epoxy Phenol Novolac Based Resin</w:t>
              </w:r>
            </w:ins>
          </w:p>
        </w:tc>
        <w:tc>
          <w:tcPr>
            <w:tcW w:w="519" w:type="dxa"/>
            <w:tcBorders>
              <w:top w:val="nil"/>
              <w:left w:val="nil"/>
              <w:bottom w:val="single" w:sz="4" w:space="0" w:color="auto"/>
              <w:right w:val="single" w:sz="4" w:space="0" w:color="auto"/>
            </w:tcBorders>
            <w:shd w:val="clear" w:color="000000" w:fill="FFFFFF"/>
            <w:noWrap/>
            <w:vAlign w:val="bottom"/>
            <w:hideMark/>
          </w:tcPr>
          <w:p w14:paraId="0DDC6669" w14:textId="65A7A8FD" w:rsidR="00092529" w:rsidRPr="005858C1" w:rsidRDefault="00092529" w:rsidP="00092529">
            <w:pPr>
              <w:spacing w:after="0" w:line="240" w:lineRule="auto"/>
              <w:jc w:val="center"/>
              <w:rPr>
                <w:ins w:id="17687" w:author="Hardik Malhotra" w:date="2021-10-01T14:43:00Z"/>
                <w:rFonts w:ascii="Verdana" w:eastAsia="Times New Roman" w:hAnsi="Verdana" w:cs="Times New Roman"/>
                <w:color w:val="000000"/>
                <w:sz w:val="10"/>
                <w:szCs w:val="10"/>
                <w:lang w:val="en-US"/>
              </w:rPr>
            </w:pPr>
            <w:ins w:id="17688" w:author="Hardik Malhotra" w:date="2021-10-01T14:47:00Z">
              <w:r w:rsidRPr="00092529">
                <w:rPr>
                  <w:rFonts w:ascii="Verdana" w:hAnsi="Verdana"/>
                  <w:color w:val="000000"/>
                  <w:sz w:val="10"/>
                  <w:szCs w:val="10"/>
                  <w:rPrChange w:id="17689" w:author="Hardik Malhotra" w:date="2021-10-01T14:47:00Z">
                    <w:rPr>
                      <w:rFonts w:ascii="Calibri" w:hAnsi="Calibri"/>
                      <w:color w:val="000000"/>
                    </w:rPr>
                  </w:rPrChange>
                </w:rPr>
                <w:t>64</w:t>
              </w:r>
            </w:ins>
          </w:p>
        </w:tc>
        <w:tc>
          <w:tcPr>
            <w:tcW w:w="519" w:type="dxa"/>
            <w:tcBorders>
              <w:top w:val="nil"/>
              <w:left w:val="nil"/>
              <w:bottom w:val="single" w:sz="4" w:space="0" w:color="auto"/>
              <w:right w:val="single" w:sz="4" w:space="0" w:color="auto"/>
            </w:tcBorders>
            <w:shd w:val="clear" w:color="000000" w:fill="FFFFFF"/>
            <w:noWrap/>
            <w:vAlign w:val="bottom"/>
            <w:hideMark/>
          </w:tcPr>
          <w:p w14:paraId="5B51747A" w14:textId="7A505BB4" w:rsidR="00092529" w:rsidRPr="005858C1" w:rsidRDefault="00092529" w:rsidP="00092529">
            <w:pPr>
              <w:spacing w:after="0" w:line="240" w:lineRule="auto"/>
              <w:jc w:val="center"/>
              <w:rPr>
                <w:ins w:id="17690" w:author="Hardik Malhotra" w:date="2021-10-01T14:43:00Z"/>
                <w:rFonts w:ascii="Verdana" w:eastAsia="Times New Roman" w:hAnsi="Verdana" w:cs="Times New Roman"/>
                <w:color w:val="000000"/>
                <w:sz w:val="10"/>
                <w:szCs w:val="10"/>
                <w:lang w:val="en-US"/>
              </w:rPr>
            </w:pPr>
            <w:ins w:id="17691" w:author="Hardik Malhotra" w:date="2021-10-01T14:47:00Z">
              <w:r w:rsidRPr="00092529">
                <w:rPr>
                  <w:rFonts w:ascii="Verdana" w:hAnsi="Verdana"/>
                  <w:color w:val="000000"/>
                  <w:sz w:val="10"/>
                  <w:szCs w:val="10"/>
                  <w:rPrChange w:id="17692" w:author="Hardik Malhotra" w:date="2021-10-01T14:47:00Z">
                    <w:rPr>
                      <w:rFonts w:ascii="Calibri" w:hAnsi="Calibri"/>
                      <w:color w:val="000000"/>
                    </w:rPr>
                  </w:rPrChange>
                </w:rPr>
                <w:t>69</w:t>
              </w:r>
            </w:ins>
          </w:p>
        </w:tc>
        <w:tc>
          <w:tcPr>
            <w:tcW w:w="519" w:type="dxa"/>
            <w:tcBorders>
              <w:top w:val="nil"/>
              <w:left w:val="nil"/>
              <w:bottom w:val="single" w:sz="4" w:space="0" w:color="auto"/>
              <w:right w:val="single" w:sz="4" w:space="0" w:color="auto"/>
            </w:tcBorders>
            <w:shd w:val="clear" w:color="000000" w:fill="FFFFFF"/>
            <w:noWrap/>
            <w:vAlign w:val="bottom"/>
            <w:hideMark/>
          </w:tcPr>
          <w:p w14:paraId="5EEE5E36" w14:textId="2A27727C" w:rsidR="00092529" w:rsidRPr="005858C1" w:rsidRDefault="00092529" w:rsidP="00092529">
            <w:pPr>
              <w:spacing w:after="0" w:line="240" w:lineRule="auto"/>
              <w:jc w:val="center"/>
              <w:rPr>
                <w:ins w:id="17693" w:author="Hardik Malhotra" w:date="2021-10-01T14:43:00Z"/>
                <w:rFonts w:ascii="Verdana" w:eastAsia="Times New Roman" w:hAnsi="Verdana" w:cs="Times New Roman"/>
                <w:color w:val="000000"/>
                <w:sz w:val="10"/>
                <w:szCs w:val="10"/>
                <w:lang w:val="en-US"/>
              </w:rPr>
            </w:pPr>
            <w:ins w:id="17694" w:author="Hardik Malhotra" w:date="2021-10-01T14:47:00Z">
              <w:r w:rsidRPr="00092529">
                <w:rPr>
                  <w:rFonts w:ascii="Verdana" w:hAnsi="Verdana"/>
                  <w:color w:val="000000"/>
                  <w:sz w:val="10"/>
                  <w:szCs w:val="10"/>
                  <w:rPrChange w:id="17695" w:author="Hardik Malhotra" w:date="2021-10-01T14:47:00Z">
                    <w:rPr>
                      <w:rFonts w:ascii="Calibri" w:hAnsi="Calibri"/>
                      <w:color w:val="000000"/>
                    </w:rPr>
                  </w:rPrChange>
                </w:rPr>
                <w:t>72</w:t>
              </w:r>
            </w:ins>
          </w:p>
        </w:tc>
        <w:tc>
          <w:tcPr>
            <w:tcW w:w="520" w:type="dxa"/>
            <w:tcBorders>
              <w:top w:val="nil"/>
              <w:left w:val="nil"/>
              <w:bottom w:val="single" w:sz="4" w:space="0" w:color="auto"/>
              <w:right w:val="single" w:sz="4" w:space="0" w:color="auto"/>
            </w:tcBorders>
            <w:shd w:val="clear" w:color="000000" w:fill="FFFFFF"/>
            <w:noWrap/>
            <w:vAlign w:val="bottom"/>
            <w:hideMark/>
          </w:tcPr>
          <w:p w14:paraId="79A11B0D" w14:textId="611F870A" w:rsidR="00092529" w:rsidRPr="005858C1" w:rsidRDefault="00092529" w:rsidP="00092529">
            <w:pPr>
              <w:spacing w:after="0" w:line="240" w:lineRule="auto"/>
              <w:jc w:val="center"/>
              <w:rPr>
                <w:ins w:id="17696" w:author="Hardik Malhotra" w:date="2021-10-01T14:43:00Z"/>
                <w:rFonts w:ascii="Verdana" w:eastAsia="Times New Roman" w:hAnsi="Verdana" w:cs="Times New Roman"/>
                <w:color w:val="000000"/>
                <w:sz w:val="10"/>
                <w:szCs w:val="10"/>
                <w:lang w:val="en-US"/>
              </w:rPr>
            </w:pPr>
            <w:ins w:id="17697" w:author="Hardik Malhotra" w:date="2021-10-01T14:47:00Z">
              <w:r w:rsidRPr="00092529">
                <w:rPr>
                  <w:rFonts w:ascii="Verdana" w:hAnsi="Verdana"/>
                  <w:color w:val="000000"/>
                  <w:sz w:val="10"/>
                  <w:szCs w:val="10"/>
                  <w:rPrChange w:id="17698" w:author="Hardik Malhotra" w:date="2021-10-01T14:47:00Z">
                    <w:rPr>
                      <w:rFonts w:ascii="Calibri" w:hAnsi="Calibri"/>
                      <w:color w:val="000000"/>
                    </w:rPr>
                  </w:rPrChange>
                </w:rPr>
                <w:t>78</w:t>
              </w:r>
            </w:ins>
          </w:p>
        </w:tc>
        <w:tc>
          <w:tcPr>
            <w:tcW w:w="593" w:type="dxa"/>
            <w:tcBorders>
              <w:top w:val="nil"/>
              <w:left w:val="nil"/>
              <w:bottom w:val="single" w:sz="4" w:space="0" w:color="auto"/>
              <w:right w:val="single" w:sz="4" w:space="0" w:color="auto"/>
            </w:tcBorders>
            <w:shd w:val="clear" w:color="000000" w:fill="FFFFFF"/>
            <w:noWrap/>
            <w:vAlign w:val="bottom"/>
            <w:hideMark/>
          </w:tcPr>
          <w:p w14:paraId="3497AEF8" w14:textId="536CF6D1" w:rsidR="00092529" w:rsidRPr="005858C1" w:rsidRDefault="00092529" w:rsidP="00092529">
            <w:pPr>
              <w:spacing w:after="0" w:line="240" w:lineRule="auto"/>
              <w:jc w:val="center"/>
              <w:rPr>
                <w:ins w:id="17699" w:author="Hardik Malhotra" w:date="2021-10-01T14:43:00Z"/>
                <w:rFonts w:ascii="Verdana" w:eastAsia="Times New Roman" w:hAnsi="Verdana" w:cs="Times New Roman"/>
                <w:color w:val="000000"/>
                <w:sz w:val="10"/>
                <w:szCs w:val="10"/>
                <w:lang w:val="en-US"/>
              </w:rPr>
            </w:pPr>
            <w:ins w:id="17700" w:author="Hardik Malhotra" w:date="2021-10-01T14:47:00Z">
              <w:r w:rsidRPr="00092529">
                <w:rPr>
                  <w:rFonts w:ascii="Verdana" w:hAnsi="Verdana"/>
                  <w:color w:val="000000"/>
                  <w:sz w:val="10"/>
                  <w:szCs w:val="10"/>
                  <w:rPrChange w:id="17701" w:author="Hardik Malhotra" w:date="2021-10-01T14:47:00Z">
                    <w:rPr>
                      <w:rFonts w:ascii="Calibri" w:hAnsi="Calibri"/>
                      <w:color w:val="000000"/>
                    </w:rPr>
                  </w:rPrChange>
                </w:rPr>
                <w:t>82</w:t>
              </w:r>
            </w:ins>
          </w:p>
        </w:tc>
        <w:tc>
          <w:tcPr>
            <w:tcW w:w="590" w:type="dxa"/>
            <w:tcBorders>
              <w:top w:val="nil"/>
              <w:left w:val="nil"/>
              <w:bottom w:val="single" w:sz="4" w:space="0" w:color="auto"/>
              <w:right w:val="single" w:sz="4" w:space="0" w:color="auto"/>
            </w:tcBorders>
            <w:shd w:val="clear" w:color="000000" w:fill="FFFFFF"/>
            <w:noWrap/>
            <w:vAlign w:val="bottom"/>
            <w:hideMark/>
          </w:tcPr>
          <w:p w14:paraId="3A2033A4" w14:textId="04E57454" w:rsidR="00092529" w:rsidRPr="005858C1" w:rsidRDefault="00092529" w:rsidP="00092529">
            <w:pPr>
              <w:spacing w:after="0" w:line="240" w:lineRule="auto"/>
              <w:jc w:val="center"/>
              <w:rPr>
                <w:ins w:id="17702" w:author="Hardik Malhotra" w:date="2021-10-01T14:43:00Z"/>
                <w:rFonts w:ascii="Verdana" w:eastAsia="Times New Roman" w:hAnsi="Verdana" w:cs="Times New Roman"/>
                <w:color w:val="000000"/>
                <w:sz w:val="10"/>
                <w:szCs w:val="10"/>
                <w:lang w:val="en-US"/>
              </w:rPr>
            </w:pPr>
            <w:ins w:id="17703" w:author="Hardik Malhotra" w:date="2021-10-01T14:47:00Z">
              <w:r w:rsidRPr="00092529">
                <w:rPr>
                  <w:rFonts w:ascii="Verdana" w:hAnsi="Verdana"/>
                  <w:color w:val="000000"/>
                  <w:sz w:val="10"/>
                  <w:szCs w:val="10"/>
                  <w:rPrChange w:id="17704" w:author="Hardik Malhotra" w:date="2021-10-01T14:47:00Z">
                    <w:rPr>
                      <w:rFonts w:ascii="Calibri" w:hAnsi="Calibri"/>
                      <w:color w:val="000000"/>
                    </w:rPr>
                  </w:rPrChange>
                </w:rPr>
                <w:t>81</w:t>
              </w:r>
            </w:ins>
          </w:p>
        </w:tc>
        <w:tc>
          <w:tcPr>
            <w:tcW w:w="590" w:type="dxa"/>
            <w:tcBorders>
              <w:top w:val="nil"/>
              <w:left w:val="nil"/>
              <w:bottom w:val="single" w:sz="4" w:space="0" w:color="auto"/>
              <w:right w:val="single" w:sz="4" w:space="0" w:color="auto"/>
            </w:tcBorders>
            <w:shd w:val="clear" w:color="000000" w:fill="FFFFFF"/>
            <w:noWrap/>
            <w:vAlign w:val="bottom"/>
            <w:hideMark/>
          </w:tcPr>
          <w:p w14:paraId="0069E25D" w14:textId="7D49CEDC" w:rsidR="00092529" w:rsidRPr="005858C1" w:rsidRDefault="00092529" w:rsidP="00092529">
            <w:pPr>
              <w:spacing w:after="0" w:line="240" w:lineRule="auto"/>
              <w:jc w:val="center"/>
              <w:rPr>
                <w:ins w:id="17705" w:author="Hardik Malhotra" w:date="2021-10-01T14:43:00Z"/>
                <w:rFonts w:ascii="Verdana" w:eastAsia="Times New Roman" w:hAnsi="Verdana" w:cs="Times New Roman"/>
                <w:color w:val="000000"/>
                <w:sz w:val="10"/>
                <w:szCs w:val="10"/>
                <w:lang w:val="en-US"/>
              </w:rPr>
            </w:pPr>
            <w:ins w:id="17706" w:author="Hardik Malhotra" w:date="2021-10-01T14:47:00Z">
              <w:r w:rsidRPr="00092529">
                <w:rPr>
                  <w:rFonts w:ascii="Verdana" w:hAnsi="Verdana"/>
                  <w:color w:val="000000"/>
                  <w:sz w:val="10"/>
                  <w:szCs w:val="10"/>
                  <w:rPrChange w:id="17707" w:author="Hardik Malhotra" w:date="2021-10-01T14:47:00Z">
                    <w:rPr>
                      <w:rFonts w:ascii="Calibri" w:hAnsi="Calibri"/>
                      <w:color w:val="000000"/>
                    </w:rPr>
                  </w:rPrChange>
                </w:rPr>
                <w:t>89</w:t>
              </w:r>
            </w:ins>
          </w:p>
        </w:tc>
        <w:tc>
          <w:tcPr>
            <w:tcW w:w="590" w:type="dxa"/>
            <w:tcBorders>
              <w:top w:val="nil"/>
              <w:left w:val="nil"/>
              <w:bottom w:val="single" w:sz="4" w:space="0" w:color="auto"/>
              <w:right w:val="single" w:sz="4" w:space="0" w:color="auto"/>
            </w:tcBorders>
            <w:shd w:val="clear" w:color="000000" w:fill="FFFFFF"/>
            <w:noWrap/>
            <w:vAlign w:val="bottom"/>
            <w:hideMark/>
          </w:tcPr>
          <w:p w14:paraId="791DBDB5" w14:textId="58EB9269" w:rsidR="00092529" w:rsidRPr="005858C1" w:rsidRDefault="00092529" w:rsidP="00092529">
            <w:pPr>
              <w:spacing w:after="0" w:line="240" w:lineRule="auto"/>
              <w:jc w:val="center"/>
              <w:rPr>
                <w:ins w:id="17708" w:author="Hardik Malhotra" w:date="2021-10-01T14:43:00Z"/>
                <w:rFonts w:ascii="Verdana" w:eastAsia="Times New Roman" w:hAnsi="Verdana" w:cs="Times New Roman"/>
                <w:color w:val="000000"/>
                <w:sz w:val="10"/>
                <w:szCs w:val="10"/>
                <w:lang w:val="en-US"/>
              </w:rPr>
            </w:pPr>
            <w:ins w:id="17709" w:author="Hardik Malhotra" w:date="2021-10-01T14:47:00Z">
              <w:r w:rsidRPr="00092529">
                <w:rPr>
                  <w:rFonts w:ascii="Verdana" w:hAnsi="Verdana"/>
                  <w:color w:val="000000"/>
                  <w:sz w:val="10"/>
                  <w:szCs w:val="10"/>
                  <w:rPrChange w:id="17710" w:author="Hardik Malhotra" w:date="2021-10-01T14:47:00Z">
                    <w:rPr>
                      <w:rFonts w:ascii="Calibri" w:hAnsi="Calibri"/>
                      <w:color w:val="000000"/>
                    </w:rPr>
                  </w:rPrChange>
                </w:rPr>
                <w:t>94</w:t>
              </w:r>
            </w:ins>
          </w:p>
        </w:tc>
        <w:tc>
          <w:tcPr>
            <w:tcW w:w="590" w:type="dxa"/>
            <w:tcBorders>
              <w:top w:val="nil"/>
              <w:left w:val="nil"/>
              <w:bottom w:val="single" w:sz="4" w:space="0" w:color="auto"/>
              <w:right w:val="single" w:sz="4" w:space="0" w:color="auto"/>
            </w:tcBorders>
            <w:shd w:val="clear" w:color="000000" w:fill="FFFFFF"/>
            <w:noWrap/>
            <w:vAlign w:val="bottom"/>
            <w:hideMark/>
          </w:tcPr>
          <w:p w14:paraId="0503C43E" w14:textId="5C2A7B73" w:rsidR="00092529" w:rsidRPr="005858C1" w:rsidRDefault="00092529" w:rsidP="00092529">
            <w:pPr>
              <w:spacing w:after="0" w:line="240" w:lineRule="auto"/>
              <w:jc w:val="center"/>
              <w:rPr>
                <w:ins w:id="17711" w:author="Hardik Malhotra" w:date="2021-10-01T14:43:00Z"/>
                <w:rFonts w:ascii="Verdana" w:eastAsia="Times New Roman" w:hAnsi="Verdana" w:cs="Times New Roman"/>
                <w:color w:val="000000"/>
                <w:sz w:val="10"/>
                <w:szCs w:val="10"/>
                <w:lang w:val="en-US"/>
              </w:rPr>
            </w:pPr>
            <w:ins w:id="17712" w:author="Hardik Malhotra" w:date="2021-10-01T14:47:00Z">
              <w:r w:rsidRPr="00092529">
                <w:rPr>
                  <w:rFonts w:ascii="Verdana" w:hAnsi="Verdana"/>
                  <w:color w:val="000000"/>
                  <w:sz w:val="10"/>
                  <w:szCs w:val="10"/>
                  <w:rPrChange w:id="17713" w:author="Hardik Malhotra" w:date="2021-10-01T14:47:00Z">
                    <w:rPr>
                      <w:rFonts w:ascii="Calibri" w:hAnsi="Calibri"/>
                      <w:color w:val="000000"/>
                    </w:rPr>
                  </w:rPrChange>
                </w:rPr>
                <w:t>103</w:t>
              </w:r>
            </w:ins>
          </w:p>
        </w:tc>
        <w:tc>
          <w:tcPr>
            <w:tcW w:w="590" w:type="dxa"/>
            <w:tcBorders>
              <w:top w:val="nil"/>
              <w:left w:val="nil"/>
              <w:bottom w:val="single" w:sz="4" w:space="0" w:color="auto"/>
              <w:right w:val="single" w:sz="4" w:space="0" w:color="auto"/>
            </w:tcBorders>
            <w:shd w:val="clear" w:color="000000" w:fill="FFFFFF"/>
            <w:noWrap/>
            <w:vAlign w:val="bottom"/>
            <w:hideMark/>
          </w:tcPr>
          <w:p w14:paraId="7C8C2735" w14:textId="6F396673" w:rsidR="00092529" w:rsidRPr="005858C1" w:rsidRDefault="00092529" w:rsidP="00092529">
            <w:pPr>
              <w:spacing w:after="0" w:line="240" w:lineRule="auto"/>
              <w:jc w:val="center"/>
              <w:rPr>
                <w:ins w:id="17714" w:author="Hardik Malhotra" w:date="2021-10-01T14:43:00Z"/>
                <w:rFonts w:ascii="Verdana" w:eastAsia="Times New Roman" w:hAnsi="Verdana" w:cs="Times New Roman"/>
                <w:color w:val="000000"/>
                <w:sz w:val="10"/>
                <w:szCs w:val="10"/>
                <w:lang w:val="en-US"/>
              </w:rPr>
            </w:pPr>
            <w:ins w:id="17715" w:author="Hardik Malhotra" w:date="2021-10-01T14:47:00Z">
              <w:r w:rsidRPr="00092529">
                <w:rPr>
                  <w:rFonts w:ascii="Verdana" w:hAnsi="Verdana"/>
                  <w:color w:val="000000"/>
                  <w:sz w:val="10"/>
                  <w:szCs w:val="10"/>
                  <w:rPrChange w:id="17716" w:author="Hardik Malhotra" w:date="2021-10-01T14:47:00Z">
                    <w:rPr>
                      <w:rFonts w:ascii="Calibri" w:hAnsi="Calibri"/>
                      <w:color w:val="000000"/>
                    </w:rPr>
                  </w:rPrChange>
                </w:rPr>
                <w:t>111</w:t>
              </w:r>
            </w:ins>
          </w:p>
        </w:tc>
        <w:tc>
          <w:tcPr>
            <w:tcW w:w="590" w:type="dxa"/>
            <w:tcBorders>
              <w:top w:val="nil"/>
              <w:left w:val="nil"/>
              <w:bottom w:val="single" w:sz="4" w:space="0" w:color="auto"/>
              <w:right w:val="single" w:sz="4" w:space="0" w:color="auto"/>
            </w:tcBorders>
            <w:shd w:val="clear" w:color="000000" w:fill="FFFFFF"/>
            <w:noWrap/>
            <w:vAlign w:val="bottom"/>
            <w:hideMark/>
          </w:tcPr>
          <w:p w14:paraId="27C90E4C" w14:textId="3FE498CA" w:rsidR="00092529" w:rsidRPr="005858C1" w:rsidRDefault="00092529" w:rsidP="00092529">
            <w:pPr>
              <w:spacing w:after="0" w:line="240" w:lineRule="auto"/>
              <w:jc w:val="center"/>
              <w:rPr>
                <w:ins w:id="17717" w:author="Hardik Malhotra" w:date="2021-10-01T14:43:00Z"/>
                <w:rFonts w:ascii="Verdana" w:eastAsia="Times New Roman" w:hAnsi="Verdana" w:cs="Times New Roman"/>
                <w:color w:val="000000"/>
                <w:sz w:val="10"/>
                <w:szCs w:val="10"/>
                <w:lang w:val="en-US"/>
              </w:rPr>
            </w:pPr>
            <w:ins w:id="17718" w:author="Hardik Malhotra" w:date="2021-10-01T14:47:00Z">
              <w:r w:rsidRPr="00092529">
                <w:rPr>
                  <w:rFonts w:ascii="Verdana" w:hAnsi="Verdana"/>
                  <w:color w:val="000000"/>
                  <w:sz w:val="10"/>
                  <w:szCs w:val="10"/>
                  <w:rPrChange w:id="17719" w:author="Hardik Malhotra" w:date="2021-10-01T14:47:00Z">
                    <w:rPr>
                      <w:rFonts w:ascii="Calibri" w:hAnsi="Calibri"/>
                      <w:color w:val="000000"/>
                    </w:rPr>
                  </w:rPrChange>
                </w:rPr>
                <w:t>118</w:t>
              </w:r>
            </w:ins>
          </w:p>
        </w:tc>
        <w:tc>
          <w:tcPr>
            <w:tcW w:w="590" w:type="dxa"/>
            <w:tcBorders>
              <w:top w:val="nil"/>
              <w:left w:val="nil"/>
              <w:bottom w:val="single" w:sz="4" w:space="0" w:color="auto"/>
              <w:right w:val="single" w:sz="4" w:space="0" w:color="auto"/>
            </w:tcBorders>
            <w:shd w:val="clear" w:color="000000" w:fill="FFFFFF"/>
            <w:noWrap/>
            <w:vAlign w:val="bottom"/>
            <w:hideMark/>
          </w:tcPr>
          <w:p w14:paraId="67363EC4" w14:textId="38ED01C8" w:rsidR="00092529" w:rsidRPr="005858C1" w:rsidRDefault="00092529" w:rsidP="00092529">
            <w:pPr>
              <w:spacing w:after="0" w:line="240" w:lineRule="auto"/>
              <w:jc w:val="center"/>
              <w:rPr>
                <w:ins w:id="17720" w:author="Hardik Malhotra" w:date="2021-10-01T14:43:00Z"/>
                <w:rFonts w:ascii="Verdana" w:eastAsia="Times New Roman" w:hAnsi="Verdana" w:cs="Times New Roman"/>
                <w:color w:val="000000"/>
                <w:sz w:val="10"/>
                <w:szCs w:val="10"/>
                <w:lang w:val="en-US"/>
              </w:rPr>
            </w:pPr>
            <w:ins w:id="17721" w:author="Hardik Malhotra" w:date="2021-10-01T14:47:00Z">
              <w:r w:rsidRPr="00092529">
                <w:rPr>
                  <w:rFonts w:ascii="Verdana" w:hAnsi="Verdana"/>
                  <w:color w:val="000000"/>
                  <w:sz w:val="10"/>
                  <w:szCs w:val="10"/>
                  <w:rPrChange w:id="17722" w:author="Hardik Malhotra" w:date="2021-10-01T14:47:00Z">
                    <w:rPr>
                      <w:rFonts w:ascii="Calibri" w:hAnsi="Calibri"/>
                      <w:color w:val="000000"/>
                    </w:rPr>
                  </w:rPrChange>
                </w:rPr>
                <w:t>124</w:t>
              </w:r>
            </w:ins>
          </w:p>
        </w:tc>
        <w:tc>
          <w:tcPr>
            <w:tcW w:w="590" w:type="dxa"/>
            <w:tcBorders>
              <w:top w:val="nil"/>
              <w:left w:val="nil"/>
              <w:bottom w:val="single" w:sz="4" w:space="0" w:color="auto"/>
              <w:right w:val="single" w:sz="4" w:space="0" w:color="auto"/>
            </w:tcBorders>
            <w:shd w:val="clear" w:color="000000" w:fill="FFFFFF"/>
            <w:noWrap/>
            <w:vAlign w:val="bottom"/>
            <w:hideMark/>
          </w:tcPr>
          <w:p w14:paraId="2712D825" w14:textId="3FF4C993" w:rsidR="00092529" w:rsidRPr="005858C1" w:rsidRDefault="00092529" w:rsidP="00092529">
            <w:pPr>
              <w:spacing w:after="0" w:line="240" w:lineRule="auto"/>
              <w:jc w:val="center"/>
              <w:rPr>
                <w:ins w:id="17723" w:author="Hardik Malhotra" w:date="2021-10-01T14:43:00Z"/>
                <w:rFonts w:ascii="Verdana" w:eastAsia="Times New Roman" w:hAnsi="Verdana" w:cs="Times New Roman"/>
                <w:color w:val="000000"/>
                <w:sz w:val="10"/>
                <w:szCs w:val="10"/>
                <w:lang w:val="en-US"/>
              </w:rPr>
            </w:pPr>
            <w:ins w:id="17724" w:author="Hardik Malhotra" w:date="2021-10-01T14:47:00Z">
              <w:r w:rsidRPr="00092529">
                <w:rPr>
                  <w:rFonts w:ascii="Verdana" w:hAnsi="Verdana"/>
                  <w:color w:val="000000"/>
                  <w:sz w:val="10"/>
                  <w:szCs w:val="10"/>
                  <w:rPrChange w:id="17725" w:author="Hardik Malhotra" w:date="2021-10-01T14:47:00Z">
                    <w:rPr>
                      <w:rFonts w:ascii="Calibri" w:hAnsi="Calibri"/>
                      <w:color w:val="000000"/>
                    </w:rPr>
                  </w:rPrChange>
                </w:rPr>
                <w:t>133</w:t>
              </w:r>
            </w:ins>
          </w:p>
        </w:tc>
        <w:tc>
          <w:tcPr>
            <w:tcW w:w="590" w:type="dxa"/>
            <w:tcBorders>
              <w:top w:val="nil"/>
              <w:left w:val="nil"/>
              <w:bottom w:val="single" w:sz="4" w:space="0" w:color="auto"/>
              <w:right w:val="single" w:sz="4" w:space="0" w:color="auto"/>
            </w:tcBorders>
            <w:shd w:val="clear" w:color="000000" w:fill="FFFFFF"/>
            <w:noWrap/>
            <w:vAlign w:val="bottom"/>
            <w:hideMark/>
          </w:tcPr>
          <w:p w14:paraId="18FACF59" w14:textId="0C7F1606" w:rsidR="00092529" w:rsidRPr="005858C1" w:rsidRDefault="00092529" w:rsidP="00092529">
            <w:pPr>
              <w:spacing w:after="0" w:line="240" w:lineRule="auto"/>
              <w:jc w:val="center"/>
              <w:rPr>
                <w:ins w:id="17726" w:author="Hardik Malhotra" w:date="2021-10-01T14:43:00Z"/>
                <w:rFonts w:ascii="Verdana" w:eastAsia="Times New Roman" w:hAnsi="Verdana" w:cs="Times New Roman"/>
                <w:color w:val="000000"/>
                <w:sz w:val="10"/>
                <w:szCs w:val="10"/>
                <w:lang w:val="en-US"/>
              </w:rPr>
            </w:pPr>
            <w:ins w:id="17727" w:author="Hardik Malhotra" w:date="2021-10-01T14:47:00Z">
              <w:r w:rsidRPr="00092529">
                <w:rPr>
                  <w:rFonts w:ascii="Verdana" w:hAnsi="Verdana"/>
                  <w:color w:val="000000"/>
                  <w:sz w:val="10"/>
                  <w:szCs w:val="10"/>
                  <w:rPrChange w:id="17728" w:author="Hardik Malhotra" w:date="2021-10-01T14:47:00Z">
                    <w:rPr>
                      <w:rFonts w:ascii="Calibri" w:hAnsi="Calibri"/>
                      <w:color w:val="000000"/>
                    </w:rPr>
                  </w:rPrChange>
                </w:rPr>
                <w:t>142</w:t>
              </w:r>
            </w:ins>
          </w:p>
        </w:tc>
        <w:tc>
          <w:tcPr>
            <w:tcW w:w="590" w:type="dxa"/>
            <w:tcBorders>
              <w:top w:val="nil"/>
              <w:left w:val="nil"/>
              <w:bottom w:val="single" w:sz="4" w:space="0" w:color="auto"/>
              <w:right w:val="single" w:sz="4" w:space="0" w:color="auto"/>
            </w:tcBorders>
            <w:shd w:val="clear" w:color="000000" w:fill="FFFFFF"/>
            <w:noWrap/>
            <w:vAlign w:val="bottom"/>
            <w:hideMark/>
          </w:tcPr>
          <w:p w14:paraId="68F13CE1" w14:textId="02260A72" w:rsidR="00092529" w:rsidRPr="005858C1" w:rsidRDefault="00092529" w:rsidP="00092529">
            <w:pPr>
              <w:spacing w:after="0" w:line="240" w:lineRule="auto"/>
              <w:jc w:val="center"/>
              <w:rPr>
                <w:ins w:id="17729" w:author="Hardik Malhotra" w:date="2021-10-01T14:43:00Z"/>
                <w:rFonts w:ascii="Verdana" w:eastAsia="Times New Roman" w:hAnsi="Verdana" w:cs="Times New Roman"/>
                <w:color w:val="000000"/>
                <w:sz w:val="10"/>
                <w:szCs w:val="10"/>
                <w:lang w:val="en-US"/>
              </w:rPr>
            </w:pPr>
            <w:ins w:id="17730" w:author="Hardik Malhotra" w:date="2021-10-01T14:47:00Z">
              <w:r w:rsidRPr="00092529">
                <w:rPr>
                  <w:rFonts w:ascii="Verdana" w:hAnsi="Verdana"/>
                  <w:color w:val="000000"/>
                  <w:sz w:val="10"/>
                  <w:szCs w:val="10"/>
                  <w:rPrChange w:id="17731" w:author="Hardik Malhotra" w:date="2021-10-01T14:47:00Z">
                    <w:rPr>
                      <w:rFonts w:ascii="Calibri" w:hAnsi="Calibri"/>
                      <w:color w:val="000000"/>
                    </w:rPr>
                  </w:rPrChange>
                </w:rPr>
                <w:t>151</w:t>
              </w:r>
            </w:ins>
          </w:p>
        </w:tc>
        <w:tc>
          <w:tcPr>
            <w:tcW w:w="566" w:type="dxa"/>
            <w:tcBorders>
              <w:top w:val="nil"/>
              <w:left w:val="nil"/>
              <w:bottom w:val="single" w:sz="4" w:space="0" w:color="auto"/>
              <w:right w:val="single" w:sz="4" w:space="0" w:color="auto"/>
            </w:tcBorders>
            <w:shd w:val="clear" w:color="000000" w:fill="FFFFFF"/>
            <w:noWrap/>
            <w:vAlign w:val="bottom"/>
            <w:hideMark/>
          </w:tcPr>
          <w:p w14:paraId="09B982BF" w14:textId="1DBC80CF" w:rsidR="00092529" w:rsidRPr="005858C1" w:rsidRDefault="00092529" w:rsidP="00092529">
            <w:pPr>
              <w:spacing w:after="0" w:line="240" w:lineRule="auto"/>
              <w:jc w:val="center"/>
              <w:rPr>
                <w:ins w:id="17732" w:author="Hardik Malhotra" w:date="2021-10-01T14:43:00Z"/>
                <w:rFonts w:ascii="Verdana" w:eastAsia="Times New Roman" w:hAnsi="Verdana" w:cs="Times New Roman"/>
                <w:color w:val="000000"/>
                <w:sz w:val="10"/>
                <w:szCs w:val="10"/>
                <w:lang w:val="en-US"/>
              </w:rPr>
            </w:pPr>
            <w:ins w:id="17733" w:author="Hardik Malhotra" w:date="2021-10-01T14:47:00Z">
              <w:r w:rsidRPr="00092529">
                <w:rPr>
                  <w:rFonts w:ascii="Verdana" w:hAnsi="Verdana"/>
                  <w:color w:val="000000"/>
                  <w:sz w:val="10"/>
                  <w:szCs w:val="10"/>
                  <w:rPrChange w:id="17734" w:author="Hardik Malhotra" w:date="2021-10-01T14:47:00Z">
                    <w:rPr>
                      <w:rFonts w:ascii="Calibri" w:hAnsi="Calibri"/>
                      <w:color w:val="000000"/>
                    </w:rPr>
                  </w:rPrChange>
                </w:rPr>
                <w:t>160</w:t>
              </w:r>
            </w:ins>
          </w:p>
        </w:tc>
      </w:tr>
      <w:tr w:rsidR="00092529" w:rsidRPr="00257590" w14:paraId="0DB65C62" w14:textId="77777777" w:rsidTr="00092529">
        <w:trPr>
          <w:trHeight w:val="334"/>
          <w:ins w:id="17735" w:author="Hardik Malhotra" w:date="2021-10-01T14:43:00Z"/>
        </w:trPr>
        <w:tc>
          <w:tcPr>
            <w:tcW w:w="1185" w:type="dxa"/>
            <w:tcBorders>
              <w:top w:val="nil"/>
              <w:left w:val="single" w:sz="4" w:space="0" w:color="auto"/>
              <w:bottom w:val="single" w:sz="4" w:space="0" w:color="auto"/>
              <w:right w:val="single" w:sz="4" w:space="0" w:color="auto"/>
            </w:tcBorders>
            <w:shd w:val="clear" w:color="000000" w:fill="FFFFFF"/>
            <w:noWrap/>
            <w:vAlign w:val="bottom"/>
            <w:hideMark/>
          </w:tcPr>
          <w:p w14:paraId="304E73D9" w14:textId="77777777" w:rsidR="00092529" w:rsidRPr="00257590" w:rsidRDefault="00092529" w:rsidP="00092529">
            <w:pPr>
              <w:spacing w:after="0" w:line="240" w:lineRule="auto"/>
              <w:rPr>
                <w:ins w:id="17736" w:author="Hardik Malhotra" w:date="2021-10-01T14:43:00Z"/>
                <w:rFonts w:ascii="Verdana" w:eastAsia="Times New Roman" w:hAnsi="Verdana" w:cs="Times New Roman"/>
                <w:color w:val="000000"/>
                <w:sz w:val="10"/>
                <w:szCs w:val="10"/>
                <w:lang w:val="en-US"/>
              </w:rPr>
            </w:pPr>
            <w:ins w:id="17737" w:author="Hardik Malhotra" w:date="2021-10-01T14:43:00Z">
              <w:r w:rsidRPr="00257590">
                <w:rPr>
                  <w:rFonts w:ascii="Verdana" w:hAnsi="Verdana"/>
                  <w:color w:val="000000"/>
                  <w:sz w:val="10"/>
                  <w:szCs w:val="10"/>
                </w:rPr>
                <w:t>Cycloaliphatic Epoxy Based Resin</w:t>
              </w:r>
            </w:ins>
          </w:p>
        </w:tc>
        <w:tc>
          <w:tcPr>
            <w:tcW w:w="519" w:type="dxa"/>
            <w:tcBorders>
              <w:top w:val="nil"/>
              <w:left w:val="nil"/>
              <w:bottom w:val="single" w:sz="4" w:space="0" w:color="auto"/>
              <w:right w:val="single" w:sz="4" w:space="0" w:color="auto"/>
            </w:tcBorders>
            <w:shd w:val="clear" w:color="000000" w:fill="FFFFFF"/>
            <w:noWrap/>
            <w:vAlign w:val="bottom"/>
            <w:hideMark/>
          </w:tcPr>
          <w:p w14:paraId="4CBF1410" w14:textId="7CF35648" w:rsidR="00092529" w:rsidRPr="005858C1" w:rsidRDefault="00092529" w:rsidP="00092529">
            <w:pPr>
              <w:spacing w:after="0" w:line="240" w:lineRule="auto"/>
              <w:jc w:val="center"/>
              <w:rPr>
                <w:ins w:id="17738" w:author="Hardik Malhotra" w:date="2021-10-01T14:43:00Z"/>
                <w:rFonts w:ascii="Verdana" w:eastAsia="Times New Roman" w:hAnsi="Verdana" w:cs="Times New Roman"/>
                <w:color w:val="000000"/>
                <w:sz w:val="10"/>
                <w:szCs w:val="10"/>
                <w:lang w:val="en-US"/>
              </w:rPr>
            </w:pPr>
            <w:ins w:id="17739" w:author="Hardik Malhotra" w:date="2021-10-01T14:47:00Z">
              <w:r w:rsidRPr="00092529">
                <w:rPr>
                  <w:rFonts w:ascii="Verdana" w:hAnsi="Verdana"/>
                  <w:color w:val="000000"/>
                  <w:sz w:val="10"/>
                  <w:szCs w:val="10"/>
                  <w:rPrChange w:id="17740" w:author="Hardik Malhotra" w:date="2021-10-01T14:47:00Z">
                    <w:rPr>
                      <w:rFonts w:ascii="Calibri" w:hAnsi="Calibri"/>
                      <w:color w:val="000000"/>
                    </w:rPr>
                  </w:rPrChange>
                </w:rPr>
                <w:t>56</w:t>
              </w:r>
            </w:ins>
          </w:p>
        </w:tc>
        <w:tc>
          <w:tcPr>
            <w:tcW w:w="519" w:type="dxa"/>
            <w:tcBorders>
              <w:top w:val="nil"/>
              <w:left w:val="nil"/>
              <w:bottom w:val="single" w:sz="4" w:space="0" w:color="auto"/>
              <w:right w:val="single" w:sz="4" w:space="0" w:color="auto"/>
            </w:tcBorders>
            <w:shd w:val="clear" w:color="000000" w:fill="FFFFFF"/>
            <w:noWrap/>
            <w:vAlign w:val="bottom"/>
            <w:hideMark/>
          </w:tcPr>
          <w:p w14:paraId="5971878C" w14:textId="654A8E8C" w:rsidR="00092529" w:rsidRPr="005858C1" w:rsidRDefault="00092529" w:rsidP="00092529">
            <w:pPr>
              <w:spacing w:after="0" w:line="240" w:lineRule="auto"/>
              <w:jc w:val="center"/>
              <w:rPr>
                <w:ins w:id="17741" w:author="Hardik Malhotra" w:date="2021-10-01T14:43:00Z"/>
                <w:rFonts w:ascii="Verdana" w:eastAsia="Times New Roman" w:hAnsi="Verdana" w:cs="Times New Roman"/>
                <w:color w:val="000000"/>
                <w:sz w:val="10"/>
                <w:szCs w:val="10"/>
                <w:lang w:val="en-US"/>
              </w:rPr>
            </w:pPr>
            <w:ins w:id="17742" w:author="Hardik Malhotra" w:date="2021-10-01T14:47:00Z">
              <w:r w:rsidRPr="00092529">
                <w:rPr>
                  <w:rFonts w:ascii="Verdana" w:hAnsi="Verdana"/>
                  <w:color w:val="000000"/>
                  <w:sz w:val="10"/>
                  <w:szCs w:val="10"/>
                  <w:rPrChange w:id="17743" w:author="Hardik Malhotra" w:date="2021-10-01T14:47:00Z">
                    <w:rPr>
                      <w:rFonts w:ascii="Calibri" w:hAnsi="Calibri"/>
                      <w:color w:val="000000"/>
                    </w:rPr>
                  </w:rPrChange>
                </w:rPr>
                <w:t>57</w:t>
              </w:r>
            </w:ins>
          </w:p>
        </w:tc>
        <w:tc>
          <w:tcPr>
            <w:tcW w:w="519" w:type="dxa"/>
            <w:tcBorders>
              <w:top w:val="nil"/>
              <w:left w:val="nil"/>
              <w:bottom w:val="single" w:sz="4" w:space="0" w:color="auto"/>
              <w:right w:val="single" w:sz="4" w:space="0" w:color="auto"/>
            </w:tcBorders>
            <w:shd w:val="clear" w:color="000000" w:fill="FFFFFF"/>
            <w:noWrap/>
            <w:vAlign w:val="bottom"/>
            <w:hideMark/>
          </w:tcPr>
          <w:p w14:paraId="7369E89D" w14:textId="03DE1D73" w:rsidR="00092529" w:rsidRPr="005858C1" w:rsidRDefault="00092529" w:rsidP="00092529">
            <w:pPr>
              <w:spacing w:after="0" w:line="240" w:lineRule="auto"/>
              <w:jc w:val="center"/>
              <w:rPr>
                <w:ins w:id="17744" w:author="Hardik Malhotra" w:date="2021-10-01T14:43:00Z"/>
                <w:rFonts w:ascii="Verdana" w:eastAsia="Times New Roman" w:hAnsi="Verdana" w:cs="Times New Roman"/>
                <w:color w:val="000000"/>
                <w:sz w:val="10"/>
                <w:szCs w:val="10"/>
                <w:lang w:val="en-US"/>
              </w:rPr>
            </w:pPr>
            <w:ins w:id="17745" w:author="Hardik Malhotra" w:date="2021-10-01T14:47:00Z">
              <w:r w:rsidRPr="00092529">
                <w:rPr>
                  <w:rFonts w:ascii="Verdana" w:hAnsi="Verdana"/>
                  <w:color w:val="000000"/>
                  <w:sz w:val="10"/>
                  <w:szCs w:val="10"/>
                  <w:rPrChange w:id="17746" w:author="Hardik Malhotra" w:date="2021-10-01T14:47:00Z">
                    <w:rPr>
                      <w:rFonts w:ascii="Calibri" w:hAnsi="Calibri"/>
                      <w:color w:val="000000"/>
                    </w:rPr>
                  </w:rPrChange>
                </w:rPr>
                <w:t>61</w:t>
              </w:r>
            </w:ins>
          </w:p>
        </w:tc>
        <w:tc>
          <w:tcPr>
            <w:tcW w:w="520" w:type="dxa"/>
            <w:tcBorders>
              <w:top w:val="nil"/>
              <w:left w:val="nil"/>
              <w:bottom w:val="single" w:sz="4" w:space="0" w:color="auto"/>
              <w:right w:val="single" w:sz="4" w:space="0" w:color="auto"/>
            </w:tcBorders>
            <w:shd w:val="clear" w:color="000000" w:fill="FFFFFF"/>
            <w:noWrap/>
            <w:vAlign w:val="bottom"/>
            <w:hideMark/>
          </w:tcPr>
          <w:p w14:paraId="410DB84F" w14:textId="0CA5F9A7" w:rsidR="00092529" w:rsidRPr="005858C1" w:rsidRDefault="00092529" w:rsidP="00092529">
            <w:pPr>
              <w:spacing w:after="0" w:line="240" w:lineRule="auto"/>
              <w:jc w:val="center"/>
              <w:rPr>
                <w:ins w:id="17747" w:author="Hardik Malhotra" w:date="2021-10-01T14:43:00Z"/>
                <w:rFonts w:ascii="Verdana" w:eastAsia="Times New Roman" w:hAnsi="Verdana" w:cs="Times New Roman"/>
                <w:color w:val="000000"/>
                <w:sz w:val="10"/>
                <w:szCs w:val="10"/>
                <w:lang w:val="en-US"/>
              </w:rPr>
            </w:pPr>
            <w:ins w:id="17748" w:author="Hardik Malhotra" w:date="2021-10-01T14:47:00Z">
              <w:r w:rsidRPr="00092529">
                <w:rPr>
                  <w:rFonts w:ascii="Verdana" w:hAnsi="Verdana"/>
                  <w:color w:val="000000"/>
                  <w:sz w:val="10"/>
                  <w:szCs w:val="10"/>
                  <w:rPrChange w:id="17749" w:author="Hardik Malhotra" w:date="2021-10-01T14:47:00Z">
                    <w:rPr>
                      <w:rFonts w:ascii="Calibri" w:hAnsi="Calibri"/>
                      <w:color w:val="000000"/>
                    </w:rPr>
                  </w:rPrChange>
                </w:rPr>
                <w:t>61</w:t>
              </w:r>
            </w:ins>
          </w:p>
        </w:tc>
        <w:tc>
          <w:tcPr>
            <w:tcW w:w="593" w:type="dxa"/>
            <w:tcBorders>
              <w:top w:val="nil"/>
              <w:left w:val="nil"/>
              <w:bottom w:val="single" w:sz="4" w:space="0" w:color="auto"/>
              <w:right w:val="single" w:sz="4" w:space="0" w:color="auto"/>
            </w:tcBorders>
            <w:shd w:val="clear" w:color="000000" w:fill="FFFFFF"/>
            <w:noWrap/>
            <w:vAlign w:val="bottom"/>
            <w:hideMark/>
          </w:tcPr>
          <w:p w14:paraId="4664907B" w14:textId="50ECE013" w:rsidR="00092529" w:rsidRPr="005858C1" w:rsidRDefault="00092529" w:rsidP="00092529">
            <w:pPr>
              <w:spacing w:after="0" w:line="240" w:lineRule="auto"/>
              <w:jc w:val="center"/>
              <w:rPr>
                <w:ins w:id="17750" w:author="Hardik Malhotra" w:date="2021-10-01T14:43:00Z"/>
                <w:rFonts w:ascii="Verdana" w:eastAsia="Times New Roman" w:hAnsi="Verdana" w:cs="Times New Roman"/>
                <w:color w:val="000000"/>
                <w:sz w:val="10"/>
                <w:szCs w:val="10"/>
                <w:lang w:val="en-US"/>
              </w:rPr>
            </w:pPr>
            <w:ins w:id="17751" w:author="Hardik Malhotra" w:date="2021-10-01T14:47:00Z">
              <w:r w:rsidRPr="00092529">
                <w:rPr>
                  <w:rFonts w:ascii="Verdana" w:hAnsi="Verdana"/>
                  <w:color w:val="000000"/>
                  <w:sz w:val="10"/>
                  <w:szCs w:val="10"/>
                  <w:rPrChange w:id="17752" w:author="Hardik Malhotra" w:date="2021-10-01T14:47:00Z">
                    <w:rPr>
                      <w:rFonts w:ascii="Calibri" w:hAnsi="Calibri"/>
                      <w:color w:val="000000"/>
                    </w:rPr>
                  </w:rPrChange>
                </w:rPr>
                <w:t>64</w:t>
              </w:r>
            </w:ins>
          </w:p>
        </w:tc>
        <w:tc>
          <w:tcPr>
            <w:tcW w:w="590" w:type="dxa"/>
            <w:tcBorders>
              <w:top w:val="nil"/>
              <w:left w:val="nil"/>
              <w:bottom w:val="single" w:sz="4" w:space="0" w:color="auto"/>
              <w:right w:val="single" w:sz="4" w:space="0" w:color="auto"/>
            </w:tcBorders>
            <w:shd w:val="clear" w:color="000000" w:fill="FFFFFF"/>
            <w:noWrap/>
            <w:vAlign w:val="bottom"/>
            <w:hideMark/>
          </w:tcPr>
          <w:p w14:paraId="1B079A19" w14:textId="537BE877" w:rsidR="00092529" w:rsidRPr="005858C1" w:rsidRDefault="00092529" w:rsidP="00092529">
            <w:pPr>
              <w:spacing w:after="0" w:line="240" w:lineRule="auto"/>
              <w:jc w:val="center"/>
              <w:rPr>
                <w:ins w:id="17753" w:author="Hardik Malhotra" w:date="2021-10-01T14:43:00Z"/>
                <w:rFonts w:ascii="Verdana" w:eastAsia="Times New Roman" w:hAnsi="Verdana" w:cs="Times New Roman"/>
                <w:color w:val="000000"/>
                <w:sz w:val="10"/>
                <w:szCs w:val="10"/>
                <w:lang w:val="en-US"/>
              </w:rPr>
            </w:pPr>
            <w:ins w:id="17754" w:author="Hardik Malhotra" w:date="2021-10-01T14:47:00Z">
              <w:r w:rsidRPr="00092529">
                <w:rPr>
                  <w:rFonts w:ascii="Verdana" w:hAnsi="Verdana"/>
                  <w:color w:val="000000"/>
                  <w:sz w:val="10"/>
                  <w:szCs w:val="10"/>
                  <w:rPrChange w:id="17755" w:author="Hardik Malhotra" w:date="2021-10-01T14:47:00Z">
                    <w:rPr>
                      <w:rFonts w:ascii="Calibri" w:hAnsi="Calibri"/>
                      <w:color w:val="000000"/>
                    </w:rPr>
                  </w:rPrChange>
                </w:rPr>
                <w:t>59</w:t>
              </w:r>
            </w:ins>
          </w:p>
        </w:tc>
        <w:tc>
          <w:tcPr>
            <w:tcW w:w="590" w:type="dxa"/>
            <w:tcBorders>
              <w:top w:val="nil"/>
              <w:left w:val="nil"/>
              <w:bottom w:val="single" w:sz="4" w:space="0" w:color="auto"/>
              <w:right w:val="single" w:sz="4" w:space="0" w:color="auto"/>
            </w:tcBorders>
            <w:shd w:val="clear" w:color="000000" w:fill="FFFFFF"/>
            <w:noWrap/>
            <w:vAlign w:val="bottom"/>
            <w:hideMark/>
          </w:tcPr>
          <w:p w14:paraId="0DAF7BA4" w14:textId="23302EA9" w:rsidR="00092529" w:rsidRPr="005858C1" w:rsidRDefault="00092529" w:rsidP="00092529">
            <w:pPr>
              <w:spacing w:after="0" w:line="240" w:lineRule="auto"/>
              <w:jc w:val="center"/>
              <w:rPr>
                <w:ins w:id="17756" w:author="Hardik Malhotra" w:date="2021-10-01T14:43:00Z"/>
                <w:rFonts w:ascii="Verdana" w:eastAsia="Times New Roman" w:hAnsi="Verdana" w:cs="Times New Roman"/>
                <w:color w:val="000000"/>
                <w:sz w:val="10"/>
                <w:szCs w:val="10"/>
                <w:lang w:val="en-US"/>
              </w:rPr>
            </w:pPr>
            <w:ins w:id="17757" w:author="Hardik Malhotra" w:date="2021-10-01T14:47:00Z">
              <w:r w:rsidRPr="00092529">
                <w:rPr>
                  <w:rFonts w:ascii="Verdana" w:hAnsi="Verdana"/>
                  <w:color w:val="000000"/>
                  <w:sz w:val="10"/>
                  <w:szCs w:val="10"/>
                  <w:rPrChange w:id="17758" w:author="Hardik Malhotra" w:date="2021-10-01T14:47:00Z">
                    <w:rPr>
                      <w:rFonts w:ascii="Calibri" w:hAnsi="Calibri"/>
                      <w:color w:val="000000"/>
                    </w:rPr>
                  </w:rPrChange>
                </w:rPr>
                <w:t>65</w:t>
              </w:r>
            </w:ins>
          </w:p>
        </w:tc>
        <w:tc>
          <w:tcPr>
            <w:tcW w:w="590" w:type="dxa"/>
            <w:tcBorders>
              <w:top w:val="nil"/>
              <w:left w:val="nil"/>
              <w:bottom w:val="single" w:sz="4" w:space="0" w:color="auto"/>
              <w:right w:val="single" w:sz="4" w:space="0" w:color="auto"/>
            </w:tcBorders>
            <w:shd w:val="clear" w:color="000000" w:fill="FFFFFF"/>
            <w:noWrap/>
            <w:vAlign w:val="bottom"/>
            <w:hideMark/>
          </w:tcPr>
          <w:p w14:paraId="2026EBCA" w14:textId="230B38E8" w:rsidR="00092529" w:rsidRPr="005858C1" w:rsidRDefault="00092529" w:rsidP="00092529">
            <w:pPr>
              <w:spacing w:after="0" w:line="240" w:lineRule="auto"/>
              <w:jc w:val="center"/>
              <w:rPr>
                <w:ins w:id="17759" w:author="Hardik Malhotra" w:date="2021-10-01T14:43:00Z"/>
                <w:rFonts w:ascii="Verdana" w:eastAsia="Times New Roman" w:hAnsi="Verdana" w:cs="Times New Roman"/>
                <w:color w:val="000000"/>
                <w:sz w:val="10"/>
                <w:szCs w:val="10"/>
                <w:lang w:val="en-US"/>
              </w:rPr>
            </w:pPr>
            <w:ins w:id="17760" w:author="Hardik Malhotra" w:date="2021-10-01T14:47:00Z">
              <w:r w:rsidRPr="00092529">
                <w:rPr>
                  <w:rFonts w:ascii="Verdana" w:hAnsi="Verdana"/>
                  <w:color w:val="000000"/>
                  <w:sz w:val="10"/>
                  <w:szCs w:val="10"/>
                  <w:rPrChange w:id="17761" w:author="Hardik Malhotra" w:date="2021-10-01T14:47:00Z">
                    <w:rPr>
                      <w:rFonts w:ascii="Calibri" w:hAnsi="Calibri"/>
                      <w:color w:val="000000"/>
                    </w:rPr>
                  </w:rPrChange>
                </w:rPr>
                <w:t>69</w:t>
              </w:r>
            </w:ins>
          </w:p>
        </w:tc>
        <w:tc>
          <w:tcPr>
            <w:tcW w:w="590" w:type="dxa"/>
            <w:tcBorders>
              <w:top w:val="nil"/>
              <w:left w:val="nil"/>
              <w:bottom w:val="single" w:sz="4" w:space="0" w:color="auto"/>
              <w:right w:val="single" w:sz="4" w:space="0" w:color="auto"/>
            </w:tcBorders>
            <w:shd w:val="clear" w:color="000000" w:fill="FFFFFF"/>
            <w:noWrap/>
            <w:vAlign w:val="bottom"/>
            <w:hideMark/>
          </w:tcPr>
          <w:p w14:paraId="10307A7B" w14:textId="204C5CB2" w:rsidR="00092529" w:rsidRPr="005858C1" w:rsidRDefault="00092529" w:rsidP="00092529">
            <w:pPr>
              <w:spacing w:after="0" w:line="240" w:lineRule="auto"/>
              <w:jc w:val="center"/>
              <w:rPr>
                <w:ins w:id="17762" w:author="Hardik Malhotra" w:date="2021-10-01T14:43:00Z"/>
                <w:rFonts w:ascii="Verdana" w:eastAsia="Times New Roman" w:hAnsi="Verdana" w:cs="Times New Roman"/>
                <w:color w:val="000000"/>
                <w:sz w:val="10"/>
                <w:szCs w:val="10"/>
                <w:lang w:val="en-US"/>
              </w:rPr>
            </w:pPr>
            <w:ins w:id="17763" w:author="Hardik Malhotra" w:date="2021-10-01T14:47:00Z">
              <w:r w:rsidRPr="00092529">
                <w:rPr>
                  <w:rFonts w:ascii="Verdana" w:hAnsi="Verdana"/>
                  <w:color w:val="000000"/>
                  <w:sz w:val="10"/>
                  <w:szCs w:val="10"/>
                  <w:rPrChange w:id="17764" w:author="Hardik Malhotra" w:date="2021-10-01T14:47:00Z">
                    <w:rPr>
                      <w:rFonts w:ascii="Calibri" w:hAnsi="Calibri"/>
                      <w:color w:val="000000"/>
                    </w:rPr>
                  </w:rPrChange>
                </w:rPr>
                <w:t>73</w:t>
              </w:r>
            </w:ins>
          </w:p>
        </w:tc>
        <w:tc>
          <w:tcPr>
            <w:tcW w:w="590" w:type="dxa"/>
            <w:tcBorders>
              <w:top w:val="nil"/>
              <w:left w:val="nil"/>
              <w:bottom w:val="single" w:sz="4" w:space="0" w:color="auto"/>
              <w:right w:val="single" w:sz="4" w:space="0" w:color="auto"/>
            </w:tcBorders>
            <w:shd w:val="clear" w:color="000000" w:fill="FFFFFF"/>
            <w:noWrap/>
            <w:vAlign w:val="bottom"/>
            <w:hideMark/>
          </w:tcPr>
          <w:p w14:paraId="2ED768D9" w14:textId="32FE818B" w:rsidR="00092529" w:rsidRPr="005858C1" w:rsidRDefault="00092529" w:rsidP="00092529">
            <w:pPr>
              <w:spacing w:after="0" w:line="240" w:lineRule="auto"/>
              <w:jc w:val="center"/>
              <w:rPr>
                <w:ins w:id="17765" w:author="Hardik Malhotra" w:date="2021-10-01T14:43:00Z"/>
                <w:rFonts w:ascii="Verdana" w:eastAsia="Times New Roman" w:hAnsi="Verdana" w:cs="Times New Roman"/>
                <w:color w:val="000000"/>
                <w:sz w:val="10"/>
                <w:szCs w:val="10"/>
                <w:lang w:val="en-US"/>
              </w:rPr>
            </w:pPr>
            <w:ins w:id="17766" w:author="Hardik Malhotra" w:date="2021-10-01T14:47:00Z">
              <w:r w:rsidRPr="00092529">
                <w:rPr>
                  <w:rFonts w:ascii="Verdana" w:hAnsi="Verdana"/>
                  <w:color w:val="000000"/>
                  <w:sz w:val="10"/>
                  <w:szCs w:val="10"/>
                  <w:rPrChange w:id="17767" w:author="Hardik Malhotra" w:date="2021-10-01T14:47:00Z">
                    <w:rPr>
                      <w:rFonts w:ascii="Calibri" w:hAnsi="Calibri"/>
                      <w:color w:val="000000"/>
                    </w:rPr>
                  </w:rPrChange>
                </w:rPr>
                <w:t>79</w:t>
              </w:r>
            </w:ins>
          </w:p>
        </w:tc>
        <w:tc>
          <w:tcPr>
            <w:tcW w:w="590" w:type="dxa"/>
            <w:tcBorders>
              <w:top w:val="nil"/>
              <w:left w:val="nil"/>
              <w:bottom w:val="single" w:sz="4" w:space="0" w:color="auto"/>
              <w:right w:val="single" w:sz="4" w:space="0" w:color="auto"/>
            </w:tcBorders>
            <w:shd w:val="clear" w:color="000000" w:fill="FFFFFF"/>
            <w:noWrap/>
            <w:vAlign w:val="bottom"/>
            <w:hideMark/>
          </w:tcPr>
          <w:p w14:paraId="18DE0E19" w14:textId="217B6389" w:rsidR="00092529" w:rsidRPr="005858C1" w:rsidRDefault="00092529" w:rsidP="00092529">
            <w:pPr>
              <w:spacing w:after="0" w:line="240" w:lineRule="auto"/>
              <w:jc w:val="center"/>
              <w:rPr>
                <w:ins w:id="17768" w:author="Hardik Malhotra" w:date="2021-10-01T14:43:00Z"/>
                <w:rFonts w:ascii="Verdana" w:eastAsia="Times New Roman" w:hAnsi="Verdana" w:cs="Times New Roman"/>
                <w:color w:val="000000"/>
                <w:sz w:val="10"/>
                <w:szCs w:val="10"/>
                <w:lang w:val="en-US"/>
              </w:rPr>
            </w:pPr>
            <w:ins w:id="17769" w:author="Hardik Malhotra" w:date="2021-10-01T14:47:00Z">
              <w:r w:rsidRPr="00092529">
                <w:rPr>
                  <w:rFonts w:ascii="Verdana" w:hAnsi="Verdana"/>
                  <w:color w:val="000000"/>
                  <w:sz w:val="10"/>
                  <w:szCs w:val="10"/>
                  <w:rPrChange w:id="17770" w:author="Hardik Malhotra" w:date="2021-10-01T14:47:00Z">
                    <w:rPr>
                      <w:rFonts w:ascii="Calibri" w:hAnsi="Calibri"/>
                      <w:color w:val="000000"/>
                    </w:rPr>
                  </w:rPrChange>
                </w:rPr>
                <w:t>82</w:t>
              </w:r>
            </w:ins>
          </w:p>
        </w:tc>
        <w:tc>
          <w:tcPr>
            <w:tcW w:w="590" w:type="dxa"/>
            <w:tcBorders>
              <w:top w:val="nil"/>
              <w:left w:val="nil"/>
              <w:bottom w:val="single" w:sz="4" w:space="0" w:color="auto"/>
              <w:right w:val="single" w:sz="4" w:space="0" w:color="auto"/>
            </w:tcBorders>
            <w:shd w:val="clear" w:color="000000" w:fill="FFFFFF"/>
            <w:noWrap/>
            <w:vAlign w:val="bottom"/>
            <w:hideMark/>
          </w:tcPr>
          <w:p w14:paraId="19CF9094" w14:textId="28351AC5" w:rsidR="00092529" w:rsidRPr="005858C1" w:rsidRDefault="00092529" w:rsidP="00092529">
            <w:pPr>
              <w:spacing w:after="0" w:line="240" w:lineRule="auto"/>
              <w:jc w:val="center"/>
              <w:rPr>
                <w:ins w:id="17771" w:author="Hardik Malhotra" w:date="2021-10-01T14:43:00Z"/>
                <w:rFonts w:ascii="Verdana" w:eastAsia="Times New Roman" w:hAnsi="Verdana" w:cs="Times New Roman"/>
                <w:color w:val="000000"/>
                <w:sz w:val="10"/>
                <w:szCs w:val="10"/>
                <w:lang w:val="en-US"/>
              </w:rPr>
            </w:pPr>
            <w:ins w:id="17772" w:author="Hardik Malhotra" w:date="2021-10-01T14:47:00Z">
              <w:r w:rsidRPr="00092529">
                <w:rPr>
                  <w:rFonts w:ascii="Verdana" w:hAnsi="Verdana"/>
                  <w:color w:val="000000"/>
                  <w:sz w:val="10"/>
                  <w:szCs w:val="10"/>
                  <w:rPrChange w:id="17773" w:author="Hardik Malhotra" w:date="2021-10-01T14:47:00Z">
                    <w:rPr>
                      <w:rFonts w:ascii="Calibri" w:hAnsi="Calibri"/>
                      <w:color w:val="000000"/>
                    </w:rPr>
                  </w:rPrChange>
                </w:rPr>
                <w:t>89</w:t>
              </w:r>
            </w:ins>
          </w:p>
        </w:tc>
        <w:tc>
          <w:tcPr>
            <w:tcW w:w="590" w:type="dxa"/>
            <w:tcBorders>
              <w:top w:val="nil"/>
              <w:left w:val="nil"/>
              <w:bottom w:val="single" w:sz="4" w:space="0" w:color="auto"/>
              <w:right w:val="single" w:sz="4" w:space="0" w:color="auto"/>
            </w:tcBorders>
            <w:shd w:val="clear" w:color="000000" w:fill="FFFFFF"/>
            <w:noWrap/>
            <w:vAlign w:val="bottom"/>
            <w:hideMark/>
          </w:tcPr>
          <w:p w14:paraId="4AEA39C8" w14:textId="6D5F0CE5" w:rsidR="00092529" w:rsidRPr="005858C1" w:rsidRDefault="00092529" w:rsidP="00092529">
            <w:pPr>
              <w:spacing w:after="0" w:line="240" w:lineRule="auto"/>
              <w:jc w:val="center"/>
              <w:rPr>
                <w:ins w:id="17774" w:author="Hardik Malhotra" w:date="2021-10-01T14:43:00Z"/>
                <w:rFonts w:ascii="Verdana" w:eastAsia="Times New Roman" w:hAnsi="Verdana" w:cs="Times New Roman"/>
                <w:color w:val="000000"/>
                <w:sz w:val="10"/>
                <w:szCs w:val="10"/>
                <w:lang w:val="en-US"/>
              </w:rPr>
            </w:pPr>
            <w:ins w:id="17775" w:author="Hardik Malhotra" w:date="2021-10-01T14:47:00Z">
              <w:r w:rsidRPr="00092529">
                <w:rPr>
                  <w:rFonts w:ascii="Verdana" w:hAnsi="Verdana"/>
                  <w:color w:val="000000"/>
                  <w:sz w:val="10"/>
                  <w:szCs w:val="10"/>
                  <w:rPrChange w:id="17776" w:author="Hardik Malhotra" w:date="2021-10-01T14:47:00Z">
                    <w:rPr>
                      <w:rFonts w:ascii="Calibri" w:hAnsi="Calibri"/>
                      <w:color w:val="000000"/>
                    </w:rPr>
                  </w:rPrChange>
                </w:rPr>
                <w:t>96</w:t>
              </w:r>
            </w:ins>
          </w:p>
        </w:tc>
        <w:tc>
          <w:tcPr>
            <w:tcW w:w="590" w:type="dxa"/>
            <w:tcBorders>
              <w:top w:val="nil"/>
              <w:left w:val="nil"/>
              <w:bottom w:val="single" w:sz="4" w:space="0" w:color="auto"/>
              <w:right w:val="single" w:sz="4" w:space="0" w:color="auto"/>
            </w:tcBorders>
            <w:shd w:val="clear" w:color="000000" w:fill="FFFFFF"/>
            <w:noWrap/>
            <w:vAlign w:val="bottom"/>
            <w:hideMark/>
          </w:tcPr>
          <w:p w14:paraId="16B79A74" w14:textId="7CBB5C4E" w:rsidR="00092529" w:rsidRPr="005858C1" w:rsidRDefault="00092529" w:rsidP="00092529">
            <w:pPr>
              <w:spacing w:after="0" w:line="240" w:lineRule="auto"/>
              <w:jc w:val="center"/>
              <w:rPr>
                <w:ins w:id="17777" w:author="Hardik Malhotra" w:date="2021-10-01T14:43:00Z"/>
                <w:rFonts w:ascii="Verdana" w:eastAsia="Times New Roman" w:hAnsi="Verdana" w:cs="Times New Roman"/>
                <w:color w:val="000000"/>
                <w:sz w:val="10"/>
                <w:szCs w:val="10"/>
                <w:lang w:val="en-US"/>
              </w:rPr>
            </w:pPr>
            <w:ins w:id="17778" w:author="Hardik Malhotra" w:date="2021-10-01T14:47:00Z">
              <w:r w:rsidRPr="00092529">
                <w:rPr>
                  <w:rFonts w:ascii="Verdana" w:hAnsi="Verdana"/>
                  <w:color w:val="000000"/>
                  <w:sz w:val="10"/>
                  <w:szCs w:val="10"/>
                  <w:rPrChange w:id="17779" w:author="Hardik Malhotra" w:date="2021-10-01T14:47:00Z">
                    <w:rPr>
                      <w:rFonts w:ascii="Calibri" w:hAnsi="Calibri"/>
                      <w:color w:val="000000"/>
                    </w:rPr>
                  </w:rPrChange>
                </w:rPr>
                <w:t>100</w:t>
              </w:r>
            </w:ins>
          </w:p>
        </w:tc>
        <w:tc>
          <w:tcPr>
            <w:tcW w:w="590" w:type="dxa"/>
            <w:tcBorders>
              <w:top w:val="nil"/>
              <w:left w:val="nil"/>
              <w:bottom w:val="single" w:sz="4" w:space="0" w:color="auto"/>
              <w:right w:val="single" w:sz="4" w:space="0" w:color="auto"/>
            </w:tcBorders>
            <w:shd w:val="clear" w:color="000000" w:fill="FFFFFF"/>
            <w:noWrap/>
            <w:vAlign w:val="bottom"/>
            <w:hideMark/>
          </w:tcPr>
          <w:p w14:paraId="1CAD2417" w14:textId="0329ACEB" w:rsidR="00092529" w:rsidRPr="005858C1" w:rsidRDefault="00092529" w:rsidP="00092529">
            <w:pPr>
              <w:spacing w:after="0" w:line="240" w:lineRule="auto"/>
              <w:jc w:val="center"/>
              <w:rPr>
                <w:ins w:id="17780" w:author="Hardik Malhotra" w:date="2021-10-01T14:43:00Z"/>
                <w:rFonts w:ascii="Verdana" w:eastAsia="Times New Roman" w:hAnsi="Verdana" w:cs="Times New Roman"/>
                <w:color w:val="000000"/>
                <w:sz w:val="10"/>
                <w:szCs w:val="10"/>
                <w:lang w:val="en-US"/>
              </w:rPr>
            </w:pPr>
            <w:ins w:id="17781" w:author="Hardik Malhotra" w:date="2021-10-01T14:47:00Z">
              <w:r w:rsidRPr="00092529">
                <w:rPr>
                  <w:rFonts w:ascii="Verdana" w:hAnsi="Verdana"/>
                  <w:color w:val="000000"/>
                  <w:sz w:val="10"/>
                  <w:szCs w:val="10"/>
                  <w:rPrChange w:id="17782" w:author="Hardik Malhotra" w:date="2021-10-01T14:47:00Z">
                    <w:rPr>
                      <w:rFonts w:ascii="Calibri" w:hAnsi="Calibri"/>
                      <w:color w:val="000000"/>
                    </w:rPr>
                  </w:rPrChange>
                </w:rPr>
                <w:t>108</w:t>
              </w:r>
            </w:ins>
          </w:p>
        </w:tc>
        <w:tc>
          <w:tcPr>
            <w:tcW w:w="566" w:type="dxa"/>
            <w:tcBorders>
              <w:top w:val="nil"/>
              <w:left w:val="nil"/>
              <w:bottom w:val="single" w:sz="4" w:space="0" w:color="auto"/>
              <w:right w:val="single" w:sz="4" w:space="0" w:color="auto"/>
            </w:tcBorders>
            <w:shd w:val="clear" w:color="000000" w:fill="FFFFFF"/>
            <w:noWrap/>
            <w:vAlign w:val="bottom"/>
            <w:hideMark/>
          </w:tcPr>
          <w:p w14:paraId="394E58ED" w14:textId="2C308291" w:rsidR="00092529" w:rsidRPr="005858C1" w:rsidRDefault="00092529" w:rsidP="00092529">
            <w:pPr>
              <w:spacing w:after="0" w:line="240" w:lineRule="auto"/>
              <w:jc w:val="center"/>
              <w:rPr>
                <w:ins w:id="17783" w:author="Hardik Malhotra" w:date="2021-10-01T14:43:00Z"/>
                <w:rFonts w:ascii="Verdana" w:eastAsia="Times New Roman" w:hAnsi="Verdana" w:cs="Times New Roman"/>
                <w:color w:val="000000"/>
                <w:sz w:val="10"/>
                <w:szCs w:val="10"/>
                <w:lang w:val="en-US"/>
              </w:rPr>
            </w:pPr>
            <w:ins w:id="17784" w:author="Hardik Malhotra" w:date="2021-10-01T14:47:00Z">
              <w:r w:rsidRPr="00092529">
                <w:rPr>
                  <w:rFonts w:ascii="Verdana" w:hAnsi="Verdana"/>
                  <w:color w:val="000000"/>
                  <w:sz w:val="10"/>
                  <w:szCs w:val="10"/>
                  <w:rPrChange w:id="17785" w:author="Hardik Malhotra" w:date="2021-10-01T14:47:00Z">
                    <w:rPr>
                      <w:rFonts w:ascii="Calibri" w:hAnsi="Calibri"/>
                      <w:color w:val="000000"/>
                    </w:rPr>
                  </w:rPrChange>
                </w:rPr>
                <w:t>116</w:t>
              </w:r>
            </w:ins>
          </w:p>
        </w:tc>
      </w:tr>
      <w:tr w:rsidR="00092529" w:rsidRPr="00257590" w14:paraId="5A646E96" w14:textId="77777777" w:rsidTr="00092529">
        <w:trPr>
          <w:trHeight w:val="334"/>
          <w:ins w:id="17786" w:author="Hardik Malhotra" w:date="2021-10-01T14:43:00Z"/>
        </w:trPr>
        <w:tc>
          <w:tcPr>
            <w:tcW w:w="1185" w:type="dxa"/>
            <w:tcBorders>
              <w:top w:val="nil"/>
              <w:left w:val="single" w:sz="4" w:space="0" w:color="auto"/>
              <w:bottom w:val="single" w:sz="4" w:space="0" w:color="auto"/>
              <w:right w:val="single" w:sz="4" w:space="0" w:color="auto"/>
            </w:tcBorders>
            <w:shd w:val="clear" w:color="000000" w:fill="FFFFFF"/>
            <w:noWrap/>
            <w:vAlign w:val="bottom"/>
            <w:hideMark/>
          </w:tcPr>
          <w:p w14:paraId="2802DEBD" w14:textId="77777777" w:rsidR="00092529" w:rsidRPr="00257590" w:rsidRDefault="00092529" w:rsidP="00092529">
            <w:pPr>
              <w:spacing w:after="0" w:line="240" w:lineRule="auto"/>
              <w:rPr>
                <w:ins w:id="17787" w:author="Hardik Malhotra" w:date="2021-10-01T14:43:00Z"/>
                <w:rFonts w:ascii="Verdana" w:eastAsia="Times New Roman" w:hAnsi="Verdana" w:cs="Times New Roman"/>
                <w:color w:val="000000"/>
                <w:sz w:val="10"/>
                <w:szCs w:val="10"/>
                <w:lang w:val="en-US"/>
              </w:rPr>
            </w:pPr>
            <w:ins w:id="17788" w:author="Hardik Malhotra" w:date="2021-10-01T14:43:00Z">
              <w:r w:rsidRPr="00257590">
                <w:rPr>
                  <w:rFonts w:ascii="Verdana" w:hAnsi="Verdana"/>
                  <w:color w:val="000000"/>
                  <w:sz w:val="10"/>
                  <w:szCs w:val="10"/>
                </w:rPr>
                <w:lastRenderedPageBreak/>
                <w:t>Others</w:t>
              </w:r>
            </w:ins>
          </w:p>
        </w:tc>
        <w:tc>
          <w:tcPr>
            <w:tcW w:w="519" w:type="dxa"/>
            <w:tcBorders>
              <w:top w:val="nil"/>
              <w:left w:val="nil"/>
              <w:bottom w:val="single" w:sz="4" w:space="0" w:color="auto"/>
              <w:right w:val="single" w:sz="4" w:space="0" w:color="auto"/>
            </w:tcBorders>
            <w:shd w:val="clear" w:color="000000" w:fill="FFFFFF"/>
            <w:noWrap/>
            <w:vAlign w:val="bottom"/>
            <w:hideMark/>
          </w:tcPr>
          <w:p w14:paraId="1127C8E9" w14:textId="1895F12E" w:rsidR="00092529" w:rsidRPr="005858C1" w:rsidRDefault="00092529" w:rsidP="00092529">
            <w:pPr>
              <w:spacing w:after="0" w:line="240" w:lineRule="auto"/>
              <w:jc w:val="center"/>
              <w:rPr>
                <w:ins w:id="17789" w:author="Hardik Malhotra" w:date="2021-10-01T14:43:00Z"/>
                <w:rFonts w:ascii="Verdana" w:eastAsia="Times New Roman" w:hAnsi="Verdana" w:cs="Times New Roman"/>
                <w:color w:val="000000"/>
                <w:sz w:val="10"/>
                <w:szCs w:val="10"/>
                <w:lang w:val="en-US"/>
              </w:rPr>
            </w:pPr>
            <w:ins w:id="17790" w:author="Hardik Malhotra" w:date="2021-10-01T14:47:00Z">
              <w:r w:rsidRPr="00092529">
                <w:rPr>
                  <w:rFonts w:ascii="Verdana" w:hAnsi="Verdana"/>
                  <w:color w:val="000000"/>
                  <w:sz w:val="10"/>
                  <w:szCs w:val="10"/>
                  <w:rPrChange w:id="17791" w:author="Hardik Malhotra" w:date="2021-10-01T14:47:00Z">
                    <w:rPr>
                      <w:rFonts w:ascii="Calibri" w:hAnsi="Calibri"/>
                      <w:color w:val="000000"/>
                    </w:rPr>
                  </w:rPrChange>
                </w:rPr>
                <w:t>248</w:t>
              </w:r>
            </w:ins>
          </w:p>
        </w:tc>
        <w:tc>
          <w:tcPr>
            <w:tcW w:w="519" w:type="dxa"/>
            <w:tcBorders>
              <w:top w:val="nil"/>
              <w:left w:val="nil"/>
              <w:bottom w:val="single" w:sz="4" w:space="0" w:color="auto"/>
              <w:right w:val="single" w:sz="4" w:space="0" w:color="auto"/>
            </w:tcBorders>
            <w:shd w:val="clear" w:color="000000" w:fill="FFFFFF"/>
            <w:noWrap/>
            <w:vAlign w:val="bottom"/>
            <w:hideMark/>
          </w:tcPr>
          <w:p w14:paraId="3E535ABA" w14:textId="2B01A1BF" w:rsidR="00092529" w:rsidRPr="005858C1" w:rsidRDefault="00092529" w:rsidP="00092529">
            <w:pPr>
              <w:spacing w:after="0" w:line="240" w:lineRule="auto"/>
              <w:jc w:val="center"/>
              <w:rPr>
                <w:ins w:id="17792" w:author="Hardik Malhotra" w:date="2021-10-01T14:43:00Z"/>
                <w:rFonts w:ascii="Verdana" w:eastAsia="Times New Roman" w:hAnsi="Verdana" w:cs="Times New Roman"/>
                <w:color w:val="000000"/>
                <w:sz w:val="10"/>
                <w:szCs w:val="10"/>
                <w:lang w:val="en-US"/>
              </w:rPr>
            </w:pPr>
            <w:ins w:id="17793" w:author="Hardik Malhotra" w:date="2021-10-01T14:47:00Z">
              <w:r w:rsidRPr="00092529">
                <w:rPr>
                  <w:rFonts w:ascii="Verdana" w:hAnsi="Verdana"/>
                  <w:color w:val="000000"/>
                  <w:sz w:val="10"/>
                  <w:szCs w:val="10"/>
                  <w:rPrChange w:id="17794" w:author="Hardik Malhotra" w:date="2021-10-01T14:47:00Z">
                    <w:rPr>
                      <w:rFonts w:ascii="Calibri" w:hAnsi="Calibri"/>
                      <w:color w:val="000000"/>
                    </w:rPr>
                  </w:rPrChange>
                </w:rPr>
                <w:t>261</w:t>
              </w:r>
            </w:ins>
          </w:p>
        </w:tc>
        <w:tc>
          <w:tcPr>
            <w:tcW w:w="519" w:type="dxa"/>
            <w:tcBorders>
              <w:top w:val="nil"/>
              <w:left w:val="nil"/>
              <w:bottom w:val="single" w:sz="4" w:space="0" w:color="auto"/>
              <w:right w:val="single" w:sz="4" w:space="0" w:color="auto"/>
            </w:tcBorders>
            <w:shd w:val="clear" w:color="000000" w:fill="FFFFFF"/>
            <w:noWrap/>
            <w:vAlign w:val="bottom"/>
            <w:hideMark/>
          </w:tcPr>
          <w:p w14:paraId="1ECC615F" w14:textId="36B9F255" w:rsidR="00092529" w:rsidRPr="005858C1" w:rsidRDefault="00092529" w:rsidP="00092529">
            <w:pPr>
              <w:spacing w:after="0" w:line="240" w:lineRule="auto"/>
              <w:jc w:val="center"/>
              <w:rPr>
                <w:ins w:id="17795" w:author="Hardik Malhotra" w:date="2021-10-01T14:43:00Z"/>
                <w:rFonts w:ascii="Verdana" w:eastAsia="Times New Roman" w:hAnsi="Verdana" w:cs="Times New Roman"/>
                <w:color w:val="000000"/>
                <w:sz w:val="10"/>
                <w:szCs w:val="10"/>
                <w:lang w:val="en-US"/>
              </w:rPr>
            </w:pPr>
            <w:ins w:id="17796" w:author="Hardik Malhotra" w:date="2021-10-01T14:47:00Z">
              <w:r w:rsidRPr="00092529">
                <w:rPr>
                  <w:rFonts w:ascii="Verdana" w:hAnsi="Verdana"/>
                  <w:color w:val="000000"/>
                  <w:sz w:val="10"/>
                  <w:szCs w:val="10"/>
                  <w:rPrChange w:id="17797" w:author="Hardik Malhotra" w:date="2021-10-01T14:47:00Z">
                    <w:rPr>
                      <w:rFonts w:ascii="Calibri" w:hAnsi="Calibri"/>
                      <w:color w:val="000000"/>
                    </w:rPr>
                  </w:rPrChange>
                </w:rPr>
                <w:t>284</w:t>
              </w:r>
            </w:ins>
          </w:p>
        </w:tc>
        <w:tc>
          <w:tcPr>
            <w:tcW w:w="520" w:type="dxa"/>
            <w:tcBorders>
              <w:top w:val="nil"/>
              <w:left w:val="nil"/>
              <w:bottom w:val="single" w:sz="4" w:space="0" w:color="auto"/>
              <w:right w:val="single" w:sz="4" w:space="0" w:color="auto"/>
            </w:tcBorders>
            <w:shd w:val="clear" w:color="000000" w:fill="FFFFFF"/>
            <w:noWrap/>
            <w:vAlign w:val="bottom"/>
            <w:hideMark/>
          </w:tcPr>
          <w:p w14:paraId="21C03E26" w14:textId="0B167EE7" w:rsidR="00092529" w:rsidRPr="005858C1" w:rsidRDefault="00092529" w:rsidP="00092529">
            <w:pPr>
              <w:spacing w:after="0" w:line="240" w:lineRule="auto"/>
              <w:jc w:val="center"/>
              <w:rPr>
                <w:ins w:id="17798" w:author="Hardik Malhotra" w:date="2021-10-01T14:43:00Z"/>
                <w:rFonts w:ascii="Verdana" w:eastAsia="Times New Roman" w:hAnsi="Verdana" w:cs="Times New Roman"/>
                <w:color w:val="000000"/>
                <w:sz w:val="10"/>
                <w:szCs w:val="10"/>
                <w:lang w:val="en-US"/>
              </w:rPr>
            </w:pPr>
            <w:ins w:id="17799" w:author="Hardik Malhotra" w:date="2021-10-01T14:47:00Z">
              <w:r w:rsidRPr="00092529">
                <w:rPr>
                  <w:rFonts w:ascii="Verdana" w:hAnsi="Verdana"/>
                  <w:color w:val="000000"/>
                  <w:sz w:val="10"/>
                  <w:szCs w:val="10"/>
                  <w:rPrChange w:id="17800" w:author="Hardik Malhotra" w:date="2021-10-01T14:47:00Z">
                    <w:rPr>
                      <w:rFonts w:ascii="Calibri" w:hAnsi="Calibri"/>
                      <w:color w:val="000000"/>
                    </w:rPr>
                  </w:rPrChange>
                </w:rPr>
                <w:t>294</w:t>
              </w:r>
            </w:ins>
          </w:p>
        </w:tc>
        <w:tc>
          <w:tcPr>
            <w:tcW w:w="593" w:type="dxa"/>
            <w:tcBorders>
              <w:top w:val="nil"/>
              <w:left w:val="nil"/>
              <w:bottom w:val="single" w:sz="4" w:space="0" w:color="auto"/>
              <w:right w:val="single" w:sz="4" w:space="0" w:color="auto"/>
            </w:tcBorders>
            <w:shd w:val="clear" w:color="000000" w:fill="FFFFFF"/>
            <w:noWrap/>
            <w:vAlign w:val="bottom"/>
            <w:hideMark/>
          </w:tcPr>
          <w:p w14:paraId="671CF9F7" w14:textId="527195D4" w:rsidR="00092529" w:rsidRPr="005858C1" w:rsidRDefault="00092529" w:rsidP="00092529">
            <w:pPr>
              <w:spacing w:after="0" w:line="240" w:lineRule="auto"/>
              <w:jc w:val="center"/>
              <w:rPr>
                <w:ins w:id="17801" w:author="Hardik Malhotra" w:date="2021-10-01T14:43:00Z"/>
                <w:rFonts w:ascii="Verdana" w:eastAsia="Times New Roman" w:hAnsi="Verdana" w:cs="Times New Roman"/>
                <w:color w:val="000000"/>
                <w:sz w:val="10"/>
                <w:szCs w:val="10"/>
                <w:lang w:val="en-US"/>
              </w:rPr>
            </w:pPr>
            <w:ins w:id="17802" w:author="Hardik Malhotra" w:date="2021-10-01T14:47:00Z">
              <w:r w:rsidRPr="00092529">
                <w:rPr>
                  <w:rFonts w:ascii="Verdana" w:hAnsi="Verdana"/>
                  <w:color w:val="000000"/>
                  <w:sz w:val="10"/>
                  <w:szCs w:val="10"/>
                  <w:rPrChange w:id="17803" w:author="Hardik Malhotra" w:date="2021-10-01T14:47:00Z">
                    <w:rPr>
                      <w:rFonts w:ascii="Calibri" w:hAnsi="Calibri"/>
                      <w:color w:val="000000"/>
                    </w:rPr>
                  </w:rPrChange>
                </w:rPr>
                <w:t>305</w:t>
              </w:r>
            </w:ins>
          </w:p>
        </w:tc>
        <w:tc>
          <w:tcPr>
            <w:tcW w:w="590" w:type="dxa"/>
            <w:tcBorders>
              <w:top w:val="nil"/>
              <w:left w:val="nil"/>
              <w:bottom w:val="single" w:sz="4" w:space="0" w:color="auto"/>
              <w:right w:val="single" w:sz="4" w:space="0" w:color="auto"/>
            </w:tcBorders>
            <w:shd w:val="clear" w:color="000000" w:fill="FFFFFF"/>
            <w:noWrap/>
            <w:vAlign w:val="bottom"/>
            <w:hideMark/>
          </w:tcPr>
          <w:p w14:paraId="5DAE617B" w14:textId="5D16EE6F" w:rsidR="00092529" w:rsidRPr="005858C1" w:rsidRDefault="00092529" w:rsidP="00092529">
            <w:pPr>
              <w:spacing w:after="0" w:line="240" w:lineRule="auto"/>
              <w:jc w:val="center"/>
              <w:rPr>
                <w:ins w:id="17804" w:author="Hardik Malhotra" w:date="2021-10-01T14:43:00Z"/>
                <w:rFonts w:ascii="Verdana" w:eastAsia="Times New Roman" w:hAnsi="Verdana" w:cs="Times New Roman"/>
                <w:color w:val="000000"/>
                <w:sz w:val="10"/>
                <w:szCs w:val="10"/>
                <w:lang w:val="en-US"/>
              </w:rPr>
            </w:pPr>
            <w:ins w:id="17805" w:author="Hardik Malhotra" w:date="2021-10-01T14:47:00Z">
              <w:r w:rsidRPr="00092529">
                <w:rPr>
                  <w:rFonts w:ascii="Verdana" w:hAnsi="Verdana"/>
                  <w:color w:val="000000"/>
                  <w:sz w:val="10"/>
                  <w:szCs w:val="10"/>
                  <w:rPrChange w:id="17806" w:author="Hardik Malhotra" w:date="2021-10-01T14:47:00Z">
                    <w:rPr>
                      <w:rFonts w:ascii="Calibri" w:hAnsi="Calibri"/>
                      <w:color w:val="000000"/>
                    </w:rPr>
                  </w:rPrChange>
                </w:rPr>
                <w:t>295</w:t>
              </w:r>
            </w:ins>
          </w:p>
        </w:tc>
        <w:tc>
          <w:tcPr>
            <w:tcW w:w="590" w:type="dxa"/>
            <w:tcBorders>
              <w:top w:val="nil"/>
              <w:left w:val="nil"/>
              <w:bottom w:val="single" w:sz="4" w:space="0" w:color="auto"/>
              <w:right w:val="single" w:sz="4" w:space="0" w:color="auto"/>
            </w:tcBorders>
            <w:shd w:val="clear" w:color="000000" w:fill="FFFFFF"/>
            <w:noWrap/>
            <w:vAlign w:val="bottom"/>
            <w:hideMark/>
          </w:tcPr>
          <w:p w14:paraId="05DE82FB" w14:textId="6D2FB82F" w:rsidR="00092529" w:rsidRPr="005858C1" w:rsidRDefault="00092529" w:rsidP="00092529">
            <w:pPr>
              <w:spacing w:after="0" w:line="240" w:lineRule="auto"/>
              <w:jc w:val="center"/>
              <w:rPr>
                <w:ins w:id="17807" w:author="Hardik Malhotra" w:date="2021-10-01T14:43:00Z"/>
                <w:rFonts w:ascii="Verdana" w:eastAsia="Times New Roman" w:hAnsi="Verdana" w:cs="Times New Roman"/>
                <w:color w:val="000000"/>
                <w:sz w:val="10"/>
                <w:szCs w:val="10"/>
                <w:lang w:val="en-US"/>
              </w:rPr>
            </w:pPr>
            <w:ins w:id="17808" w:author="Hardik Malhotra" w:date="2021-10-01T14:47:00Z">
              <w:r w:rsidRPr="00092529">
                <w:rPr>
                  <w:rFonts w:ascii="Verdana" w:hAnsi="Verdana"/>
                  <w:color w:val="000000"/>
                  <w:sz w:val="10"/>
                  <w:szCs w:val="10"/>
                  <w:rPrChange w:id="17809" w:author="Hardik Malhotra" w:date="2021-10-01T14:47:00Z">
                    <w:rPr>
                      <w:rFonts w:ascii="Calibri" w:hAnsi="Calibri"/>
                      <w:color w:val="000000"/>
                    </w:rPr>
                  </w:rPrChange>
                </w:rPr>
                <w:t>319</w:t>
              </w:r>
            </w:ins>
          </w:p>
        </w:tc>
        <w:tc>
          <w:tcPr>
            <w:tcW w:w="590" w:type="dxa"/>
            <w:tcBorders>
              <w:top w:val="nil"/>
              <w:left w:val="nil"/>
              <w:bottom w:val="single" w:sz="4" w:space="0" w:color="auto"/>
              <w:right w:val="single" w:sz="4" w:space="0" w:color="auto"/>
            </w:tcBorders>
            <w:shd w:val="clear" w:color="000000" w:fill="FFFFFF"/>
            <w:noWrap/>
            <w:vAlign w:val="bottom"/>
            <w:hideMark/>
          </w:tcPr>
          <w:p w14:paraId="44537BC0" w14:textId="26D57D9D" w:rsidR="00092529" w:rsidRPr="005858C1" w:rsidRDefault="00092529" w:rsidP="00092529">
            <w:pPr>
              <w:spacing w:after="0" w:line="240" w:lineRule="auto"/>
              <w:jc w:val="center"/>
              <w:rPr>
                <w:ins w:id="17810" w:author="Hardik Malhotra" w:date="2021-10-01T14:43:00Z"/>
                <w:rFonts w:ascii="Verdana" w:eastAsia="Times New Roman" w:hAnsi="Verdana" w:cs="Times New Roman"/>
                <w:color w:val="000000"/>
                <w:sz w:val="10"/>
                <w:szCs w:val="10"/>
                <w:lang w:val="en-US"/>
              </w:rPr>
            </w:pPr>
            <w:ins w:id="17811" w:author="Hardik Malhotra" w:date="2021-10-01T14:47:00Z">
              <w:r w:rsidRPr="00092529">
                <w:rPr>
                  <w:rFonts w:ascii="Verdana" w:hAnsi="Verdana"/>
                  <w:color w:val="000000"/>
                  <w:sz w:val="10"/>
                  <w:szCs w:val="10"/>
                  <w:rPrChange w:id="17812" w:author="Hardik Malhotra" w:date="2021-10-01T14:47:00Z">
                    <w:rPr>
                      <w:rFonts w:ascii="Calibri" w:hAnsi="Calibri"/>
                      <w:color w:val="000000"/>
                    </w:rPr>
                  </w:rPrChange>
                </w:rPr>
                <w:t>335</w:t>
              </w:r>
            </w:ins>
          </w:p>
        </w:tc>
        <w:tc>
          <w:tcPr>
            <w:tcW w:w="590" w:type="dxa"/>
            <w:tcBorders>
              <w:top w:val="nil"/>
              <w:left w:val="nil"/>
              <w:bottom w:val="single" w:sz="4" w:space="0" w:color="auto"/>
              <w:right w:val="single" w:sz="4" w:space="0" w:color="auto"/>
            </w:tcBorders>
            <w:shd w:val="clear" w:color="000000" w:fill="FFFFFF"/>
            <w:noWrap/>
            <w:vAlign w:val="bottom"/>
            <w:hideMark/>
          </w:tcPr>
          <w:p w14:paraId="51BF40CD" w14:textId="37D0331D" w:rsidR="00092529" w:rsidRPr="005858C1" w:rsidRDefault="00092529" w:rsidP="00092529">
            <w:pPr>
              <w:spacing w:after="0" w:line="240" w:lineRule="auto"/>
              <w:jc w:val="center"/>
              <w:rPr>
                <w:ins w:id="17813" w:author="Hardik Malhotra" w:date="2021-10-01T14:43:00Z"/>
                <w:rFonts w:ascii="Verdana" w:eastAsia="Times New Roman" w:hAnsi="Verdana" w:cs="Times New Roman"/>
                <w:color w:val="000000"/>
                <w:sz w:val="10"/>
                <w:szCs w:val="10"/>
                <w:lang w:val="en-US"/>
              </w:rPr>
            </w:pPr>
            <w:ins w:id="17814" w:author="Hardik Malhotra" w:date="2021-10-01T14:47:00Z">
              <w:r w:rsidRPr="00092529">
                <w:rPr>
                  <w:rFonts w:ascii="Verdana" w:hAnsi="Verdana"/>
                  <w:color w:val="000000"/>
                  <w:sz w:val="10"/>
                  <w:szCs w:val="10"/>
                  <w:rPrChange w:id="17815" w:author="Hardik Malhotra" w:date="2021-10-01T14:47:00Z">
                    <w:rPr>
                      <w:rFonts w:ascii="Calibri" w:hAnsi="Calibri"/>
                      <w:color w:val="000000"/>
                    </w:rPr>
                  </w:rPrChange>
                </w:rPr>
                <w:t>365</w:t>
              </w:r>
            </w:ins>
          </w:p>
        </w:tc>
        <w:tc>
          <w:tcPr>
            <w:tcW w:w="590" w:type="dxa"/>
            <w:tcBorders>
              <w:top w:val="nil"/>
              <w:left w:val="nil"/>
              <w:bottom w:val="single" w:sz="4" w:space="0" w:color="auto"/>
              <w:right w:val="single" w:sz="4" w:space="0" w:color="auto"/>
            </w:tcBorders>
            <w:shd w:val="clear" w:color="000000" w:fill="FFFFFF"/>
            <w:noWrap/>
            <w:vAlign w:val="bottom"/>
            <w:hideMark/>
          </w:tcPr>
          <w:p w14:paraId="3125E053" w14:textId="1183D975" w:rsidR="00092529" w:rsidRPr="005858C1" w:rsidRDefault="00092529" w:rsidP="00092529">
            <w:pPr>
              <w:spacing w:after="0" w:line="240" w:lineRule="auto"/>
              <w:jc w:val="center"/>
              <w:rPr>
                <w:ins w:id="17816" w:author="Hardik Malhotra" w:date="2021-10-01T14:43:00Z"/>
                <w:rFonts w:ascii="Verdana" w:eastAsia="Times New Roman" w:hAnsi="Verdana" w:cs="Times New Roman"/>
                <w:color w:val="000000"/>
                <w:sz w:val="10"/>
                <w:szCs w:val="10"/>
                <w:lang w:val="en-US"/>
              </w:rPr>
            </w:pPr>
            <w:ins w:id="17817" w:author="Hardik Malhotra" w:date="2021-10-01T14:47:00Z">
              <w:r w:rsidRPr="00092529">
                <w:rPr>
                  <w:rFonts w:ascii="Verdana" w:hAnsi="Verdana"/>
                  <w:color w:val="000000"/>
                  <w:sz w:val="10"/>
                  <w:szCs w:val="10"/>
                  <w:rPrChange w:id="17818" w:author="Hardik Malhotra" w:date="2021-10-01T14:47:00Z">
                    <w:rPr>
                      <w:rFonts w:ascii="Calibri" w:hAnsi="Calibri"/>
                      <w:color w:val="000000"/>
                    </w:rPr>
                  </w:rPrChange>
                </w:rPr>
                <w:t>379</w:t>
              </w:r>
            </w:ins>
          </w:p>
        </w:tc>
        <w:tc>
          <w:tcPr>
            <w:tcW w:w="590" w:type="dxa"/>
            <w:tcBorders>
              <w:top w:val="nil"/>
              <w:left w:val="nil"/>
              <w:bottom w:val="single" w:sz="4" w:space="0" w:color="auto"/>
              <w:right w:val="single" w:sz="4" w:space="0" w:color="auto"/>
            </w:tcBorders>
            <w:shd w:val="clear" w:color="000000" w:fill="FFFFFF"/>
            <w:noWrap/>
            <w:vAlign w:val="bottom"/>
            <w:hideMark/>
          </w:tcPr>
          <w:p w14:paraId="151BA08E" w14:textId="71D25188" w:rsidR="00092529" w:rsidRPr="005858C1" w:rsidRDefault="00092529" w:rsidP="00092529">
            <w:pPr>
              <w:spacing w:after="0" w:line="240" w:lineRule="auto"/>
              <w:jc w:val="center"/>
              <w:rPr>
                <w:ins w:id="17819" w:author="Hardik Malhotra" w:date="2021-10-01T14:43:00Z"/>
                <w:rFonts w:ascii="Verdana" w:eastAsia="Times New Roman" w:hAnsi="Verdana" w:cs="Times New Roman"/>
                <w:color w:val="000000"/>
                <w:sz w:val="10"/>
                <w:szCs w:val="10"/>
                <w:lang w:val="en-US"/>
              </w:rPr>
            </w:pPr>
            <w:ins w:id="17820" w:author="Hardik Malhotra" w:date="2021-10-01T14:47:00Z">
              <w:r w:rsidRPr="00092529">
                <w:rPr>
                  <w:rFonts w:ascii="Verdana" w:hAnsi="Verdana"/>
                  <w:color w:val="000000"/>
                  <w:sz w:val="10"/>
                  <w:szCs w:val="10"/>
                  <w:rPrChange w:id="17821" w:author="Hardik Malhotra" w:date="2021-10-01T14:47:00Z">
                    <w:rPr>
                      <w:rFonts w:ascii="Calibri" w:hAnsi="Calibri"/>
                      <w:color w:val="000000"/>
                    </w:rPr>
                  </w:rPrChange>
                </w:rPr>
                <w:t>398</w:t>
              </w:r>
            </w:ins>
          </w:p>
        </w:tc>
        <w:tc>
          <w:tcPr>
            <w:tcW w:w="590" w:type="dxa"/>
            <w:tcBorders>
              <w:top w:val="nil"/>
              <w:left w:val="nil"/>
              <w:bottom w:val="single" w:sz="4" w:space="0" w:color="auto"/>
              <w:right w:val="single" w:sz="4" w:space="0" w:color="auto"/>
            </w:tcBorders>
            <w:shd w:val="clear" w:color="000000" w:fill="FFFFFF"/>
            <w:noWrap/>
            <w:vAlign w:val="bottom"/>
            <w:hideMark/>
          </w:tcPr>
          <w:p w14:paraId="5FEB173D" w14:textId="7D28ED62" w:rsidR="00092529" w:rsidRPr="005858C1" w:rsidRDefault="00092529" w:rsidP="00092529">
            <w:pPr>
              <w:spacing w:after="0" w:line="240" w:lineRule="auto"/>
              <w:jc w:val="center"/>
              <w:rPr>
                <w:ins w:id="17822" w:author="Hardik Malhotra" w:date="2021-10-01T14:43:00Z"/>
                <w:rFonts w:ascii="Verdana" w:eastAsia="Times New Roman" w:hAnsi="Verdana" w:cs="Times New Roman"/>
                <w:color w:val="000000"/>
                <w:sz w:val="10"/>
                <w:szCs w:val="10"/>
                <w:lang w:val="en-US"/>
              </w:rPr>
            </w:pPr>
            <w:ins w:id="17823" w:author="Hardik Malhotra" w:date="2021-10-01T14:47:00Z">
              <w:r w:rsidRPr="00092529">
                <w:rPr>
                  <w:rFonts w:ascii="Verdana" w:hAnsi="Verdana"/>
                  <w:color w:val="000000"/>
                  <w:sz w:val="10"/>
                  <w:szCs w:val="10"/>
                  <w:rPrChange w:id="17824" w:author="Hardik Malhotra" w:date="2021-10-01T14:47:00Z">
                    <w:rPr>
                      <w:rFonts w:ascii="Calibri" w:hAnsi="Calibri"/>
                      <w:color w:val="000000"/>
                    </w:rPr>
                  </w:rPrChange>
                </w:rPr>
                <w:t>421</w:t>
              </w:r>
            </w:ins>
          </w:p>
        </w:tc>
        <w:tc>
          <w:tcPr>
            <w:tcW w:w="590" w:type="dxa"/>
            <w:tcBorders>
              <w:top w:val="nil"/>
              <w:left w:val="nil"/>
              <w:bottom w:val="single" w:sz="4" w:space="0" w:color="auto"/>
              <w:right w:val="single" w:sz="4" w:space="0" w:color="auto"/>
            </w:tcBorders>
            <w:shd w:val="clear" w:color="000000" w:fill="FFFFFF"/>
            <w:noWrap/>
            <w:vAlign w:val="bottom"/>
            <w:hideMark/>
          </w:tcPr>
          <w:p w14:paraId="58E76D14" w14:textId="6054ECE3" w:rsidR="00092529" w:rsidRPr="005858C1" w:rsidRDefault="00092529" w:rsidP="00092529">
            <w:pPr>
              <w:spacing w:after="0" w:line="240" w:lineRule="auto"/>
              <w:jc w:val="center"/>
              <w:rPr>
                <w:ins w:id="17825" w:author="Hardik Malhotra" w:date="2021-10-01T14:43:00Z"/>
                <w:rFonts w:ascii="Verdana" w:eastAsia="Times New Roman" w:hAnsi="Verdana" w:cs="Times New Roman"/>
                <w:color w:val="000000"/>
                <w:sz w:val="10"/>
                <w:szCs w:val="10"/>
                <w:lang w:val="en-US"/>
              </w:rPr>
            </w:pPr>
            <w:ins w:id="17826" w:author="Hardik Malhotra" w:date="2021-10-01T14:47:00Z">
              <w:r w:rsidRPr="00092529">
                <w:rPr>
                  <w:rFonts w:ascii="Verdana" w:hAnsi="Verdana"/>
                  <w:color w:val="000000"/>
                  <w:sz w:val="10"/>
                  <w:szCs w:val="10"/>
                  <w:rPrChange w:id="17827" w:author="Hardik Malhotra" w:date="2021-10-01T14:47:00Z">
                    <w:rPr>
                      <w:rFonts w:ascii="Calibri" w:hAnsi="Calibri"/>
                      <w:color w:val="000000"/>
                    </w:rPr>
                  </w:rPrChange>
                </w:rPr>
                <w:t>445</w:t>
              </w:r>
            </w:ins>
          </w:p>
        </w:tc>
        <w:tc>
          <w:tcPr>
            <w:tcW w:w="590" w:type="dxa"/>
            <w:tcBorders>
              <w:top w:val="nil"/>
              <w:left w:val="nil"/>
              <w:bottom w:val="single" w:sz="4" w:space="0" w:color="auto"/>
              <w:right w:val="single" w:sz="4" w:space="0" w:color="auto"/>
            </w:tcBorders>
            <w:shd w:val="clear" w:color="000000" w:fill="FFFFFF"/>
            <w:noWrap/>
            <w:vAlign w:val="bottom"/>
            <w:hideMark/>
          </w:tcPr>
          <w:p w14:paraId="41508403" w14:textId="5C4C6DDB" w:rsidR="00092529" w:rsidRPr="005858C1" w:rsidRDefault="00092529" w:rsidP="00092529">
            <w:pPr>
              <w:spacing w:after="0" w:line="240" w:lineRule="auto"/>
              <w:jc w:val="center"/>
              <w:rPr>
                <w:ins w:id="17828" w:author="Hardik Malhotra" w:date="2021-10-01T14:43:00Z"/>
                <w:rFonts w:ascii="Verdana" w:eastAsia="Times New Roman" w:hAnsi="Verdana" w:cs="Times New Roman"/>
                <w:color w:val="000000"/>
                <w:sz w:val="10"/>
                <w:szCs w:val="10"/>
                <w:lang w:val="en-US"/>
              </w:rPr>
            </w:pPr>
            <w:ins w:id="17829" w:author="Hardik Malhotra" w:date="2021-10-01T14:47:00Z">
              <w:r w:rsidRPr="00092529">
                <w:rPr>
                  <w:rFonts w:ascii="Verdana" w:hAnsi="Verdana"/>
                  <w:color w:val="000000"/>
                  <w:sz w:val="10"/>
                  <w:szCs w:val="10"/>
                  <w:rPrChange w:id="17830" w:author="Hardik Malhotra" w:date="2021-10-01T14:47:00Z">
                    <w:rPr>
                      <w:rFonts w:ascii="Calibri" w:hAnsi="Calibri"/>
                      <w:color w:val="000000"/>
                    </w:rPr>
                  </w:rPrChange>
                </w:rPr>
                <w:t>463</w:t>
              </w:r>
            </w:ins>
          </w:p>
        </w:tc>
        <w:tc>
          <w:tcPr>
            <w:tcW w:w="590" w:type="dxa"/>
            <w:tcBorders>
              <w:top w:val="nil"/>
              <w:left w:val="nil"/>
              <w:bottom w:val="single" w:sz="4" w:space="0" w:color="auto"/>
              <w:right w:val="single" w:sz="4" w:space="0" w:color="auto"/>
            </w:tcBorders>
            <w:shd w:val="clear" w:color="000000" w:fill="FFFFFF"/>
            <w:noWrap/>
            <w:vAlign w:val="bottom"/>
            <w:hideMark/>
          </w:tcPr>
          <w:p w14:paraId="48E54892" w14:textId="7B479AF0" w:rsidR="00092529" w:rsidRPr="005858C1" w:rsidRDefault="00092529" w:rsidP="00092529">
            <w:pPr>
              <w:spacing w:after="0" w:line="240" w:lineRule="auto"/>
              <w:jc w:val="center"/>
              <w:rPr>
                <w:ins w:id="17831" w:author="Hardik Malhotra" w:date="2021-10-01T14:43:00Z"/>
                <w:rFonts w:ascii="Verdana" w:eastAsia="Times New Roman" w:hAnsi="Verdana" w:cs="Times New Roman"/>
                <w:color w:val="000000"/>
                <w:sz w:val="10"/>
                <w:szCs w:val="10"/>
                <w:lang w:val="en-US"/>
              </w:rPr>
            </w:pPr>
            <w:ins w:id="17832" w:author="Hardik Malhotra" w:date="2021-10-01T14:47:00Z">
              <w:r w:rsidRPr="00092529">
                <w:rPr>
                  <w:rFonts w:ascii="Verdana" w:hAnsi="Verdana"/>
                  <w:color w:val="000000"/>
                  <w:sz w:val="10"/>
                  <w:szCs w:val="10"/>
                  <w:rPrChange w:id="17833" w:author="Hardik Malhotra" w:date="2021-10-01T14:47:00Z">
                    <w:rPr>
                      <w:rFonts w:ascii="Calibri" w:hAnsi="Calibri"/>
                      <w:color w:val="000000"/>
                    </w:rPr>
                  </w:rPrChange>
                </w:rPr>
                <w:t>483</w:t>
              </w:r>
            </w:ins>
          </w:p>
        </w:tc>
        <w:tc>
          <w:tcPr>
            <w:tcW w:w="566" w:type="dxa"/>
            <w:tcBorders>
              <w:top w:val="nil"/>
              <w:left w:val="nil"/>
              <w:bottom w:val="single" w:sz="4" w:space="0" w:color="auto"/>
              <w:right w:val="single" w:sz="4" w:space="0" w:color="auto"/>
            </w:tcBorders>
            <w:shd w:val="clear" w:color="000000" w:fill="FFFFFF"/>
            <w:noWrap/>
            <w:vAlign w:val="bottom"/>
            <w:hideMark/>
          </w:tcPr>
          <w:p w14:paraId="1F1DEEF2" w14:textId="4BEA1090" w:rsidR="00092529" w:rsidRPr="005858C1" w:rsidRDefault="00092529" w:rsidP="00092529">
            <w:pPr>
              <w:spacing w:after="0" w:line="240" w:lineRule="auto"/>
              <w:jc w:val="center"/>
              <w:rPr>
                <w:ins w:id="17834" w:author="Hardik Malhotra" w:date="2021-10-01T14:43:00Z"/>
                <w:rFonts w:ascii="Verdana" w:eastAsia="Times New Roman" w:hAnsi="Verdana" w:cs="Times New Roman"/>
                <w:color w:val="000000"/>
                <w:sz w:val="10"/>
                <w:szCs w:val="10"/>
                <w:lang w:val="en-US"/>
              </w:rPr>
            </w:pPr>
            <w:ins w:id="17835" w:author="Hardik Malhotra" w:date="2021-10-01T14:47:00Z">
              <w:r w:rsidRPr="00092529">
                <w:rPr>
                  <w:rFonts w:ascii="Verdana" w:hAnsi="Verdana"/>
                  <w:color w:val="000000"/>
                  <w:sz w:val="10"/>
                  <w:szCs w:val="10"/>
                  <w:rPrChange w:id="17836" w:author="Hardik Malhotra" w:date="2021-10-01T14:47:00Z">
                    <w:rPr>
                      <w:rFonts w:ascii="Calibri" w:hAnsi="Calibri"/>
                      <w:color w:val="000000"/>
                    </w:rPr>
                  </w:rPrChange>
                </w:rPr>
                <w:t>505</w:t>
              </w:r>
            </w:ins>
          </w:p>
        </w:tc>
      </w:tr>
      <w:tr w:rsidR="00092529" w:rsidRPr="00257590" w14:paraId="0FB29C4F" w14:textId="77777777" w:rsidTr="00092529">
        <w:trPr>
          <w:trHeight w:val="334"/>
          <w:ins w:id="17837" w:author="Hardik Malhotra" w:date="2021-10-01T14:43:00Z"/>
        </w:trPr>
        <w:tc>
          <w:tcPr>
            <w:tcW w:w="1185" w:type="dxa"/>
            <w:tcBorders>
              <w:top w:val="nil"/>
              <w:left w:val="single" w:sz="4" w:space="0" w:color="auto"/>
              <w:bottom w:val="single" w:sz="4" w:space="0" w:color="auto"/>
              <w:right w:val="single" w:sz="4" w:space="0" w:color="auto"/>
            </w:tcBorders>
            <w:shd w:val="clear" w:color="000000" w:fill="FFFFFF"/>
            <w:noWrap/>
            <w:vAlign w:val="bottom"/>
            <w:hideMark/>
          </w:tcPr>
          <w:p w14:paraId="59F364EE" w14:textId="77777777" w:rsidR="00092529" w:rsidRPr="00257590" w:rsidRDefault="00092529" w:rsidP="00092529">
            <w:pPr>
              <w:spacing w:after="0" w:line="240" w:lineRule="auto"/>
              <w:rPr>
                <w:ins w:id="17838" w:author="Hardik Malhotra" w:date="2021-10-01T14:43:00Z"/>
                <w:rFonts w:ascii="Verdana" w:eastAsia="Times New Roman" w:hAnsi="Verdana" w:cs="Times New Roman"/>
                <w:b/>
                <w:bCs/>
                <w:color w:val="000000"/>
                <w:sz w:val="10"/>
                <w:szCs w:val="10"/>
                <w:lang w:val="en-US"/>
              </w:rPr>
            </w:pPr>
            <w:ins w:id="17839" w:author="Hardik Malhotra" w:date="2021-10-01T14:43:00Z">
              <w:r w:rsidRPr="00257590">
                <w:rPr>
                  <w:rFonts w:ascii="Verdana" w:hAnsi="Verdana"/>
                  <w:b/>
                  <w:bCs/>
                  <w:color w:val="000000"/>
                  <w:sz w:val="10"/>
                  <w:szCs w:val="10"/>
                </w:rPr>
                <w:t>Total</w:t>
              </w:r>
            </w:ins>
          </w:p>
        </w:tc>
        <w:tc>
          <w:tcPr>
            <w:tcW w:w="519" w:type="dxa"/>
            <w:tcBorders>
              <w:top w:val="nil"/>
              <w:left w:val="nil"/>
              <w:bottom w:val="single" w:sz="4" w:space="0" w:color="auto"/>
              <w:right w:val="single" w:sz="4" w:space="0" w:color="auto"/>
            </w:tcBorders>
            <w:shd w:val="clear" w:color="000000" w:fill="FFFFFF"/>
            <w:noWrap/>
            <w:vAlign w:val="bottom"/>
            <w:hideMark/>
          </w:tcPr>
          <w:p w14:paraId="6973E2A3" w14:textId="698DE636" w:rsidR="00092529" w:rsidRPr="005858C1" w:rsidRDefault="00092529" w:rsidP="00092529">
            <w:pPr>
              <w:spacing w:after="0" w:line="240" w:lineRule="auto"/>
              <w:jc w:val="center"/>
              <w:rPr>
                <w:ins w:id="17840" w:author="Hardik Malhotra" w:date="2021-10-01T14:43:00Z"/>
                <w:rFonts w:ascii="Verdana" w:eastAsia="Times New Roman" w:hAnsi="Verdana" w:cs="Times New Roman"/>
                <w:b/>
                <w:bCs/>
                <w:color w:val="000000"/>
                <w:sz w:val="10"/>
                <w:szCs w:val="10"/>
                <w:lang w:val="en-US"/>
              </w:rPr>
            </w:pPr>
            <w:ins w:id="17841" w:author="Hardik Malhotra" w:date="2021-10-01T14:47:00Z">
              <w:r w:rsidRPr="00092529">
                <w:rPr>
                  <w:rFonts w:ascii="Verdana" w:hAnsi="Verdana"/>
                  <w:b/>
                  <w:bCs/>
                  <w:color w:val="000000"/>
                  <w:sz w:val="10"/>
                  <w:szCs w:val="10"/>
                  <w:rPrChange w:id="17842" w:author="Hardik Malhotra" w:date="2021-10-01T14:47:00Z">
                    <w:rPr>
                      <w:rFonts w:ascii="Calibri" w:hAnsi="Calibri"/>
                      <w:color w:val="000000"/>
                    </w:rPr>
                  </w:rPrChange>
                </w:rPr>
                <w:t>2754</w:t>
              </w:r>
            </w:ins>
          </w:p>
        </w:tc>
        <w:tc>
          <w:tcPr>
            <w:tcW w:w="519" w:type="dxa"/>
            <w:tcBorders>
              <w:top w:val="nil"/>
              <w:left w:val="nil"/>
              <w:bottom w:val="single" w:sz="4" w:space="0" w:color="auto"/>
              <w:right w:val="single" w:sz="4" w:space="0" w:color="auto"/>
            </w:tcBorders>
            <w:shd w:val="clear" w:color="000000" w:fill="FFFFFF"/>
            <w:noWrap/>
            <w:vAlign w:val="bottom"/>
            <w:hideMark/>
          </w:tcPr>
          <w:p w14:paraId="1DCA81CD" w14:textId="4E049727" w:rsidR="00092529" w:rsidRPr="005858C1" w:rsidRDefault="00092529" w:rsidP="00092529">
            <w:pPr>
              <w:spacing w:after="0" w:line="240" w:lineRule="auto"/>
              <w:jc w:val="center"/>
              <w:rPr>
                <w:ins w:id="17843" w:author="Hardik Malhotra" w:date="2021-10-01T14:43:00Z"/>
                <w:rFonts w:ascii="Verdana" w:eastAsia="Times New Roman" w:hAnsi="Verdana" w:cs="Times New Roman"/>
                <w:b/>
                <w:bCs/>
                <w:color w:val="000000"/>
                <w:sz w:val="10"/>
                <w:szCs w:val="10"/>
                <w:lang w:val="en-US"/>
              </w:rPr>
            </w:pPr>
            <w:ins w:id="17844" w:author="Hardik Malhotra" w:date="2021-10-01T14:47:00Z">
              <w:r w:rsidRPr="00092529">
                <w:rPr>
                  <w:rFonts w:ascii="Verdana" w:hAnsi="Verdana"/>
                  <w:b/>
                  <w:bCs/>
                  <w:color w:val="000000"/>
                  <w:sz w:val="10"/>
                  <w:szCs w:val="10"/>
                  <w:rPrChange w:id="17845" w:author="Hardik Malhotra" w:date="2021-10-01T14:47:00Z">
                    <w:rPr>
                      <w:rFonts w:ascii="Calibri" w:hAnsi="Calibri"/>
                      <w:color w:val="000000"/>
                    </w:rPr>
                  </w:rPrChange>
                </w:rPr>
                <w:t>2891</w:t>
              </w:r>
            </w:ins>
          </w:p>
        </w:tc>
        <w:tc>
          <w:tcPr>
            <w:tcW w:w="519" w:type="dxa"/>
            <w:tcBorders>
              <w:top w:val="nil"/>
              <w:left w:val="nil"/>
              <w:bottom w:val="single" w:sz="4" w:space="0" w:color="auto"/>
              <w:right w:val="single" w:sz="4" w:space="0" w:color="auto"/>
            </w:tcBorders>
            <w:shd w:val="clear" w:color="000000" w:fill="FFFFFF"/>
            <w:noWrap/>
            <w:vAlign w:val="bottom"/>
            <w:hideMark/>
          </w:tcPr>
          <w:p w14:paraId="7CE24F3D" w14:textId="07AF3C81" w:rsidR="00092529" w:rsidRPr="005858C1" w:rsidRDefault="00092529" w:rsidP="00092529">
            <w:pPr>
              <w:spacing w:after="0" w:line="240" w:lineRule="auto"/>
              <w:jc w:val="center"/>
              <w:rPr>
                <w:ins w:id="17846" w:author="Hardik Malhotra" w:date="2021-10-01T14:43:00Z"/>
                <w:rFonts w:ascii="Verdana" w:eastAsia="Times New Roman" w:hAnsi="Verdana" w:cs="Times New Roman"/>
                <w:b/>
                <w:bCs/>
                <w:color w:val="000000"/>
                <w:sz w:val="10"/>
                <w:szCs w:val="10"/>
                <w:lang w:val="en-US"/>
              </w:rPr>
            </w:pPr>
            <w:ins w:id="17847" w:author="Hardik Malhotra" w:date="2021-10-01T14:47:00Z">
              <w:r w:rsidRPr="00092529">
                <w:rPr>
                  <w:rFonts w:ascii="Verdana" w:hAnsi="Verdana"/>
                  <w:b/>
                  <w:bCs/>
                  <w:color w:val="000000"/>
                  <w:sz w:val="10"/>
                  <w:szCs w:val="10"/>
                  <w:rPrChange w:id="17848" w:author="Hardik Malhotra" w:date="2021-10-01T14:47:00Z">
                    <w:rPr>
                      <w:rFonts w:ascii="Calibri" w:hAnsi="Calibri"/>
                      <w:color w:val="000000"/>
                    </w:rPr>
                  </w:rPrChange>
                </w:rPr>
                <w:t>3110</w:t>
              </w:r>
            </w:ins>
          </w:p>
        </w:tc>
        <w:tc>
          <w:tcPr>
            <w:tcW w:w="520" w:type="dxa"/>
            <w:tcBorders>
              <w:top w:val="nil"/>
              <w:left w:val="nil"/>
              <w:bottom w:val="single" w:sz="4" w:space="0" w:color="auto"/>
              <w:right w:val="single" w:sz="4" w:space="0" w:color="auto"/>
            </w:tcBorders>
            <w:shd w:val="clear" w:color="000000" w:fill="FFFFFF"/>
            <w:noWrap/>
            <w:vAlign w:val="bottom"/>
            <w:hideMark/>
          </w:tcPr>
          <w:p w14:paraId="1106D917" w14:textId="60C3B6D0" w:rsidR="00092529" w:rsidRPr="005858C1" w:rsidRDefault="00092529" w:rsidP="00092529">
            <w:pPr>
              <w:spacing w:after="0" w:line="240" w:lineRule="auto"/>
              <w:jc w:val="center"/>
              <w:rPr>
                <w:ins w:id="17849" w:author="Hardik Malhotra" w:date="2021-10-01T14:43:00Z"/>
                <w:rFonts w:ascii="Verdana" w:eastAsia="Times New Roman" w:hAnsi="Verdana" w:cs="Times New Roman"/>
                <w:b/>
                <w:bCs/>
                <w:color w:val="000000"/>
                <w:sz w:val="10"/>
                <w:szCs w:val="10"/>
                <w:lang w:val="en-US"/>
              </w:rPr>
            </w:pPr>
            <w:ins w:id="17850" w:author="Hardik Malhotra" w:date="2021-10-01T14:47:00Z">
              <w:r w:rsidRPr="00092529">
                <w:rPr>
                  <w:rFonts w:ascii="Verdana" w:hAnsi="Verdana"/>
                  <w:b/>
                  <w:bCs/>
                  <w:color w:val="000000"/>
                  <w:sz w:val="10"/>
                  <w:szCs w:val="10"/>
                  <w:rPrChange w:id="17851" w:author="Hardik Malhotra" w:date="2021-10-01T14:47:00Z">
                    <w:rPr>
                      <w:rFonts w:ascii="Calibri" w:hAnsi="Calibri"/>
                      <w:color w:val="000000"/>
                    </w:rPr>
                  </w:rPrChange>
                </w:rPr>
                <w:t>3187</w:t>
              </w:r>
            </w:ins>
          </w:p>
        </w:tc>
        <w:tc>
          <w:tcPr>
            <w:tcW w:w="593" w:type="dxa"/>
            <w:tcBorders>
              <w:top w:val="nil"/>
              <w:left w:val="nil"/>
              <w:bottom w:val="single" w:sz="4" w:space="0" w:color="auto"/>
              <w:right w:val="single" w:sz="4" w:space="0" w:color="auto"/>
            </w:tcBorders>
            <w:shd w:val="clear" w:color="000000" w:fill="FFFFFF"/>
            <w:noWrap/>
            <w:vAlign w:val="bottom"/>
            <w:hideMark/>
          </w:tcPr>
          <w:p w14:paraId="4EC2F9A2" w14:textId="46F95465" w:rsidR="00092529" w:rsidRPr="005858C1" w:rsidRDefault="00092529" w:rsidP="00092529">
            <w:pPr>
              <w:spacing w:after="0" w:line="240" w:lineRule="auto"/>
              <w:jc w:val="center"/>
              <w:rPr>
                <w:ins w:id="17852" w:author="Hardik Malhotra" w:date="2021-10-01T14:43:00Z"/>
                <w:rFonts w:ascii="Verdana" w:eastAsia="Times New Roman" w:hAnsi="Verdana" w:cs="Times New Roman"/>
                <w:b/>
                <w:bCs/>
                <w:color w:val="000000"/>
                <w:sz w:val="10"/>
                <w:szCs w:val="10"/>
                <w:lang w:val="en-US"/>
              </w:rPr>
            </w:pPr>
            <w:ins w:id="17853" w:author="Hardik Malhotra" w:date="2021-10-01T14:47:00Z">
              <w:r w:rsidRPr="00092529">
                <w:rPr>
                  <w:rFonts w:ascii="Verdana" w:hAnsi="Verdana"/>
                  <w:b/>
                  <w:bCs/>
                  <w:color w:val="000000"/>
                  <w:sz w:val="10"/>
                  <w:szCs w:val="10"/>
                  <w:rPrChange w:id="17854" w:author="Hardik Malhotra" w:date="2021-10-01T14:47:00Z">
                    <w:rPr>
                      <w:rFonts w:ascii="Calibri" w:hAnsi="Calibri"/>
                      <w:color w:val="000000"/>
                    </w:rPr>
                  </w:rPrChange>
                </w:rPr>
                <w:t>3365</w:t>
              </w:r>
            </w:ins>
          </w:p>
        </w:tc>
        <w:tc>
          <w:tcPr>
            <w:tcW w:w="590" w:type="dxa"/>
            <w:tcBorders>
              <w:top w:val="nil"/>
              <w:left w:val="nil"/>
              <w:bottom w:val="single" w:sz="4" w:space="0" w:color="auto"/>
              <w:right w:val="single" w:sz="4" w:space="0" w:color="auto"/>
            </w:tcBorders>
            <w:shd w:val="clear" w:color="000000" w:fill="FFFFFF"/>
            <w:noWrap/>
            <w:vAlign w:val="bottom"/>
            <w:hideMark/>
          </w:tcPr>
          <w:p w14:paraId="28EF911F" w14:textId="166EDC94" w:rsidR="00092529" w:rsidRPr="005858C1" w:rsidRDefault="00092529" w:rsidP="00092529">
            <w:pPr>
              <w:spacing w:after="0" w:line="240" w:lineRule="auto"/>
              <w:jc w:val="center"/>
              <w:rPr>
                <w:ins w:id="17855" w:author="Hardik Malhotra" w:date="2021-10-01T14:43:00Z"/>
                <w:rFonts w:ascii="Verdana" w:eastAsia="Times New Roman" w:hAnsi="Verdana" w:cs="Times New Roman"/>
                <w:b/>
                <w:bCs/>
                <w:color w:val="000000"/>
                <w:sz w:val="10"/>
                <w:szCs w:val="10"/>
                <w:lang w:val="en-US"/>
              </w:rPr>
            </w:pPr>
            <w:ins w:id="17856" w:author="Hardik Malhotra" w:date="2021-10-01T14:47:00Z">
              <w:r w:rsidRPr="00092529">
                <w:rPr>
                  <w:rFonts w:ascii="Verdana" w:hAnsi="Verdana"/>
                  <w:b/>
                  <w:bCs/>
                  <w:color w:val="000000"/>
                  <w:sz w:val="10"/>
                  <w:szCs w:val="10"/>
                  <w:rPrChange w:id="17857" w:author="Hardik Malhotra" w:date="2021-10-01T14:47:00Z">
                    <w:rPr>
                      <w:rFonts w:ascii="Calibri" w:hAnsi="Calibri"/>
                      <w:color w:val="000000"/>
                    </w:rPr>
                  </w:rPrChange>
                </w:rPr>
                <w:t>3261</w:t>
              </w:r>
            </w:ins>
          </w:p>
        </w:tc>
        <w:tc>
          <w:tcPr>
            <w:tcW w:w="590" w:type="dxa"/>
            <w:tcBorders>
              <w:top w:val="nil"/>
              <w:left w:val="nil"/>
              <w:bottom w:val="single" w:sz="4" w:space="0" w:color="auto"/>
              <w:right w:val="single" w:sz="4" w:space="0" w:color="auto"/>
            </w:tcBorders>
            <w:shd w:val="clear" w:color="000000" w:fill="FFFFFF"/>
            <w:noWrap/>
            <w:vAlign w:val="bottom"/>
            <w:hideMark/>
          </w:tcPr>
          <w:p w14:paraId="099F20DD" w14:textId="3F53818A" w:rsidR="00092529" w:rsidRPr="005858C1" w:rsidRDefault="00092529" w:rsidP="00092529">
            <w:pPr>
              <w:spacing w:after="0" w:line="240" w:lineRule="auto"/>
              <w:jc w:val="center"/>
              <w:rPr>
                <w:ins w:id="17858" w:author="Hardik Malhotra" w:date="2021-10-01T14:43:00Z"/>
                <w:rFonts w:ascii="Verdana" w:eastAsia="Times New Roman" w:hAnsi="Verdana" w:cs="Times New Roman"/>
                <w:b/>
                <w:bCs/>
                <w:color w:val="000000"/>
                <w:sz w:val="10"/>
                <w:szCs w:val="10"/>
                <w:lang w:val="en-US"/>
              </w:rPr>
            </w:pPr>
            <w:ins w:id="17859" w:author="Hardik Malhotra" w:date="2021-10-01T14:47:00Z">
              <w:r w:rsidRPr="00092529">
                <w:rPr>
                  <w:rFonts w:ascii="Verdana" w:hAnsi="Verdana"/>
                  <w:b/>
                  <w:bCs/>
                  <w:color w:val="000000"/>
                  <w:sz w:val="10"/>
                  <w:szCs w:val="10"/>
                  <w:rPrChange w:id="17860" w:author="Hardik Malhotra" w:date="2021-10-01T14:47:00Z">
                    <w:rPr>
                      <w:rFonts w:ascii="Calibri" w:hAnsi="Calibri"/>
                      <w:color w:val="000000"/>
                    </w:rPr>
                  </w:rPrChange>
                </w:rPr>
                <w:t>3494</w:t>
              </w:r>
            </w:ins>
          </w:p>
        </w:tc>
        <w:tc>
          <w:tcPr>
            <w:tcW w:w="590" w:type="dxa"/>
            <w:tcBorders>
              <w:top w:val="nil"/>
              <w:left w:val="nil"/>
              <w:bottom w:val="single" w:sz="4" w:space="0" w:color="auto"/>
              <w:right w:val="single" w:sz="4" w:space="0" w:color="auto"/>
            </w:tcBorders>
            <w:shd w:val="clear" w:color="000000" w:fill="FFFFFF"/>
            <w:noWrap/>
            <w:vAlign w:val="bottom"/>
            <w:hideMark/>
          </w:tcPr>
          <w:p w14:paraId="38BC8684" w14:textId="0C434CA3" w:rsidR="00092529" w:rsidRPr="005858C1" w:rsidRDefault="00092529" w:rsidP="00092529">
            <w:pPr>
              <w:spacing w:after="0" w:line="240" w:lineRule="auto"/>
              <w:jc w:val="center"/>
              <w:rPr>
                <w:ins w:id="17861" w:author="Hardik Malhotra" w:date="2021-10-01T14:43:00Z"/>
                <w:rFonts w:ascii="Verdana" w:eastAsia="Times New Roman" w:hAnsi="Verdana" w:cs="Times New Roman"/>
                <w:b/>
                <w:bCs/>
                <w:color w:val="000000"/>
                <w:sz w:val="10"/>
                <w:szCs w:val="10"/>
                <w:lang w:val="en-US"/>
              </w:rPr>
            </w:pPr>
            <w:ins w:id="17862" w:author="Hardik Malhotra" w:date="2021-10-01T14:47:00Z">
              <w:r w:rsidRPr="00092529">
                <w:rPr>
                  <w:rFonts w:ascii="Verdana" w:hAnsi="Verdana"/>
                  <w:b/>
                  <w:bCs/>
                  <w:color w:val="000000"/>
                  <w:sz w:val="10"/>
                  <w:szCs w:val="10"/>
                  <w:rPrChange w:id="17863" w:author="Hardik Malhotra" w:date="2021-10-01T14:47:00Z">
                    <w:rPr>
                      <w:rFonts w:ascii="Calibri" w:hAnsi="Calibri"/>
                      <w:color w:val="000000"/>
                    </w:rPr>
                  </w:rPrChange>
                </w:rPr>
                <w:t>3719</w:t>
              </w:r>
            </w:ins>
          </w:p>
        </w:tc>
        <w:tc>
          <w:tcPr>
            <w:tcW w:w="590" w:type="dxa"/>
            <w:tcBorders>
              <w:top w:val="nil"/>
              <w:left w:val="nil"/>
              <w:bottom w:val="single" w:sz="4" w:space="0" w:color="auto"/>
              <w:right w:val="single" w:sz="4" w:space="0" w:color="auto"/>
            </w:tcBorders>
            <w:shd w:val="clear" w:color="000000" w:fill="FFFFFF"/>
            <w:noWrap/>
            <w:vAlign w:val="bottom"/>
            <w:hideMark/>
          </w:tcPr>
          <w:p w14:paraId="338153B1" w14:textId="7C7F44AE" w:rsidR="00092529" w:rsidRPr="005858C1" w:rsidRDefault="00092529" w:rsidP="00092529">
            <w:pPr>
              <w:spacing w:after="0" w:line="240" w:lineRule="auto"/>
              <w:jc w:val="center"/>
              <w:rPr>
                <w:ins w:id="17864" w:author="Hardik Malhotra" w:date="2021-10-01T14:43:00Z"/>
                <w:rFonts w:ascii="Verdana" w:eastAsia="Times New Roman" w:hAnsi="Verdana" w:cs="Times New Roman"/>
                <w:b/>
                <w:bCs/>
                <w:color w:val="000000"/>
                <w:sz w:val="10"/>
                <w:szCs w:val="10"/>
                <w:lang w:val="en-US"/>
              </w:rPr>
            </w:pPr>
            <w:ins w:id="17865" w:author="Hardik Malhotra" w:date="2021-10-01T14:47:00Z">
              <w:r w:rsidRPr="00092529">
                <w:rPr>
                  <w:rFonts w:ascii="Verdana" w:hAnsi="Verdana"/>
                  <w:b/>
                  <w:bCs/>
                  <w:color w:val="000000"/>
                  <w:sz w:val="10"/>
                  <w:szCs w:val="10"/>
                  <w:rPrChange w:id="17866" w:author="Hardik Malhotra" w:date="2021-10-01T14:47:00Z">
                    <w:rPr>
                      <w:rFonts w:ascii="Calibri" w:hAnsi="Calibri"/>
                      <w:color w:val="000000"/>
                    </w:rPr>
                  </w:rPrChange>
                </w:rPr>
                <w:t>3939</w:t>
              </w:r>
            </w:ins>
          </w:p>
        </w:tc>
        <w:tc>
          <w:tcPr>
            <w:tcW w:w="590" w:type="dxa"/>
            <w:tcBorders>
              <w:top w:val="nil"/>
              <w:left w:val="nil"/>
              <w:bottom w:val="single" w:sz="4" w:space="0" w:color="auto"/>
              <w:right w:val="single" w:sz="4" w:space="0" w:color="auto"/>
            </w:tcBorders>
            <w:shd w:val="clear" w:color="000000" w:fill="FFFFFF"/>
            <w:noWrap/>
            <w:vAlign w:val="bottom"/>
            <w:hideMark/>
          </w:tcPr>
          <w:p w14:paraId="037469B2" w14:textId="362E5022" w:rsidR="00092529" w:rsidRPr="005858C1" w:rsidRDefault="00092529" w:rsidP="00092529">
            <w:pPr>
              <w:spacing w:after="0" w:line="240" w:lineRule="auto"/>
              <w:jc w:val="center"/>
              <w:rPr>
                <w:ins w:id="17867" w:author="Hardik Malhotra" w:date="2021-10-01T14:43:00Z"/>
                <w:rFonts w:ascii="Verdana" w:eastAsia="Times New Roman" w:hAnsi="Verdana" w:cs="Times New Roman"/>
                <w:b/>
                <w:bCs/>
                <w:color w:val="000000"/>
                <w:sz w:val="10"/>
                <w:szCs w:val="10"/>
                <w:lang w:val="en-US"/>
              </w:rPr>
            </w:pPr>
            <w:ins w:id="17868" w:author="Hardik Malhotra" w:date="2021-10-01T14:47:00Z">
              <w:r w:rsidRPr="00092529">
                <w:rPr>
                  <w:rFonts w:ascii="Verdana" w:hAnsi="Verdana"/>
                  <w:b/>
                  <w:bCs/>
                  <w:color w:val="000000"/>
                  <w:sz w:val="10"/>
                  <w:szCs w:val="10"/>
                  <w:rPrChange w:id="17869" w:author="Hardik Malhotra" w:date="2021-10-01T14:47:00Z">
                    <w:rPr>
                      <w:rFonts w:ascii="Calibri" w:hAnsi="Calibri"/>
                      <w:color w:val="000000"/>
                    </w:rPr>
                  </w:rPrChange>
                </w:rPr>
                <w:t>4172</w:t>
              </w:r>
            </w:ins>
          </w:p>
        </w:tc>
        <w:tc>
          <w:tcPr>
            <w:tcW w:w="590" w:type="dxa"/>
            <w:tcBorders>
              <w:top w:val="nil"/>
              <w:left w:val="nil"/>
              <w:bottom w:val="single" w:sz="4" w:space="0" w:color="auto"/>
              <w:right w:val="single" w:sz="4" w:space="0" w:color="auto"/>
            </w:tcBorders>
            <w:shd w:val="clear" w:color="000000" w:fill="FFFFFF"/>
            <w:noWrap/>
            <w:vAlign w:val="bottom"/>
            <w:hideMark/>
          </w:tcPr>
          <w:p w14:paraId="24079494" w14:textId="05B58631" w:rsidR="00092529" w:rsidRPr="005858C1" w:rsidRDefault="00092529" w:rsidP="00092529">
            <w:pPr>
              <w:spacing w:after="0" w:line="240" w:lineRule="auto"/>
              <w:jc w:val="center"/>
              <w:rPr>
                <w:ins w:id="17870" w:author="Hardik Malhotra" w:date="2021-10-01T14:43:00Z"/>
                <w:rFonts w:ascii="Verdana" w:eastAsia="Times New Roman" w:hAnsi="Verdana" w:cs="Times New Roman"/>
                <w:b/>
                <w:bCs/>
                <w:color w:val="000000"/>
                <w:sz w:val="10"/>
                <w:szCs w:val="10"/>
                <w:lang w:val="en-US"/>
              </w:rPr>
            </w:pPr>
            <w:ins w:id="17871" w:author="Hardik Malhotra" w:date="2021-10-01T14:47:00Z">
              <w:r w:rsidRPr="00092529">
                <w:rPr>
                  <w:rFonts w:ascii="Verdana" w:hAnsi="Verdana"/>
                  <w:b/>
                  <w:bCs/>
                  <w:color w:val="000000"/>
                  <w:sz w:val="10"/>
                  <w:szCs w:val="10"/>
                  <w:rPrChange w:id="17872" w:author="Hardik Malhotra" w:date="2021-10-01T14:47:00Z">
                    <w:rPr>
                      <w:rFonts w:ascii="Calibri" w:hAnsi="Calibri"/>
                      <w:color w:val="000000"/>
                    </w:rPr>
                  </w:rPrChange>
                </w:rPr>
                <w:t>4400</w:t>
              </w:r>
            </w:ins>
          </w:p>
        </w:tc>
        <w:tc>
          <w:tcPr>
            <w:tcW w:w="590" w:type="dxa"/>
            <w:tcBorders>
              <w:top w:val="nil"/>
              <w:left w:val="nil"/>
              <w:bottom w:val="single" w:sz="4" w:space="0" w:color="auto"/>
              <w:right w:val="single" w:sz="4" w:space="0" w:color="auto"/>
            </w:tcBorders>
            <w:shd w:val="clear" w:color="000000" w:fill="FFFFFF"/>
            <w:noWrap/>
            <w:vAlign w:val="bottom"/>
            <w:hideMark/>
          </w:tcPr>
          <w:p w14:paraId="51DBAD1C" w14:textId="65DCFA4C" w:rsidR="00092529" w:rsidRPr="005858C1" w:rsidRDefault="00092529" w:rsidP="00092529">
            <w:pPr>
              <w:spacing w:after="0" w:line="240" w:lineRule="auto"/>
              <w:jc w:val="center"/>
              <w:rPr>
                <w:ins w:id="17873" w:author="Hardik Malhotra" w:date="2021-10-01T14:43:00Z"/>
                <w:rFonts w:ascii="Verdana" w:eastAsia="Times New Roman" w:hAnsi="Verdana" w:cs="Times New Roman"/>
                <w:b/>
                <w:bCs/>
                <w:color w:val="000000"/>
                <w:sz w:val="10"/>
                <w:szCs w:val="10"/>
                <w:lang w:val="en-US"/>
              </w:rPr>
            </w:pPr>
            <w:ins w:id="17874" w:author="Hardik Malhotra" w:date="2021-10-01T14:47:00Z">
              <w:r w:rsidRPr="00092529">
                <w:rPr>
                  <w:rFonts w:ascii="Verdana" w:hAnsi="Verdana"/>
                  <w:b/>
                  <w:bCs/>
                  <w:color w:val="000000"/>
                  <w:sz w:val="10"/>
                  <w:szCs w:val="10"/>
                  <w:rPrChange w:id="17875" w:author="Hardik Malhotra" w:date="2021-10-01T14:47:00Z">
                    <w:rPr>
                      <w:rFonts w:ascii="Calibri" w:hAnsi="Calibri"/>
                      <w:color w:val="000000"/>
                    </w:rPr>
                  </w:rPrChange>
                </w:rPr>
                <w:t>4616</w:t>
              </w:r>
            </w:ins>
          </w:p>
        </w:tc>
        <w:tc>
          <w:tcPr>
            <w:tcW w:w="590" w:type="dxa"/>
            <w:tcBorders>
              <w:top w:val="nil"/>
              <w:left w:val="nil"/>
              <w:bottom w:val="single" w:sz="4" w:space="0" w:color="auto"/>
              <w:right w:val="single" w:sz="4" w:space="0" w:color="auto"/>
            </w:tcBorders>
            <w:shd w:val="clear" w:color="000000" w:fill="FFFFFF"/>
            <w:noWrap/>
            <w:vAlign w:val="bottom"/>
            <w:hideMark/>
          </w:tcPr>
          <w:p w14:paraId="738CDF9D" w14:textId="34457B55" w:rsidR="00092529" w:rsidRPr="005858C1" w:rsidRDefault="00092529" w:rsidP="00092529">
            <w:pPr>
              <w:spacing w:after="0" w:line="240" w:lineRule="auto"/>
              <w:jc w:val="center"/>
              <w:rPr>
                <w:ins w:id="17876" w:author="Hardik Malhotra" w:date="2021-10-01T14:43:00Z"/>
                <w:rFonts w:ascii="Verdana" w:eastAsia="Times New Roman" w:hAnsi="Verdana" w:cs="Times New Roman"/>
                <w:b/>
                <w:bCs/>
                <w:color w:val="000000"/>
                <w:sz w:val="10"/>
                <w:szCs w:val="10"/>
                <w:lang w:val="en-US"/>
              </w:rPr>
            </w:pPr>
            <w:ins w:id="17877" w:author="Hardik Malhotra" w:date="2021-10-01T14:47:00Z">
              <w:r w:rsidRPr="00092529">
                <w:rPr>
                  <w:rFonts w:ascii="Verdana" w:hAnsi="Verdana"/>
                  <w:b/>
                  <w:bCs/>
                  <w:color w:val="000000"/>
                  <w:sz w:val="10"/>
                  <w:szCs w:val="10"/>
                  <w:rPrChange w:id="17878" w:author="Hardik Malhotra" w:date="2021-10-01T14:47:00Z">
                    <w:rPr>
                      <w:rFonts w:ascii="Calibri" w:hAnsi="Calibri"/>
                      <w:color w:val="000000"/>
                    </w:rPr>
                  </w:rPrChange>
                </w:rPr>
                <w:t>4835</w:t>
              </w:r>
            </w:ins>
          </w:p>
        </w:tc>
        <w:tc>
          <w:tcPr>
            <w:tcW w:w="590" w:type="dxa"/>
            <w:tcBorders>
              <w:top w:val="nil"/>
              <w:left w:val="nil"/>
              <w:bottom w:val="single" w:sz="4" w:space="0" w:color="auto"/>
              <w:right w:val="single" w:sz="4" w:space="0" w:color="auto"/>
            </w:tcBorders>
            <w:shd w:val="clear" w:color="000000" w:fill="FFFFFF"/>
            <w:noWrap/>
            <w:vAlign w:val="bottom"/>
            <w:hideMark/>
          </w:tcPr>
          <w:p w14:paraId="7E6B7F12" w14:textId="5BFD4B0A" w:rsidR="00092529" w:rsidRPr="005858C1" w:rsidRDefault="00092529" w:rsidP="00092529">
            <w:pPr>
              <w:spacing w:after="0" w:line="240" w:lineRule="auto"/>
              <w:jc w:val="center"/>
              <w:rPr>
                <w:ins w:id="17879" w:author="Hardik Malhotra" w:date="2021-10-01T14:43:00Z"/>
                <w:rFonts w:ascii="Verdana" w:eastAsia="Times New Roman" w:hAnsi="Verdana" w:cs="Times New Roman"/>
                <w:b/>
                <w:bCs/>
                <w:color w:val="000000"/>
                <w:sz w:val="10"/>
                <w:szCs w:val="10"/>
                <w:lang w:val="en-US"/>
              </w:rPr>
            </w:pPr>
            <w:ins w:id="17880" w:author="Hardik Malhotra" w:date="2021-10-01T14:47:00Z">
              <w:r w:rsidRPr="00092529">
                <w:rPr>
                  <w:rFonts w:ascii="Verdana" w:hAnsi="Verdana"/>
                  <w:b/>
                  <w:bCs/>
                  <w:color w:val="000000"/>
                  <w:sz w:val="10"/>
                  <w:szCs w:val="10"/>
                  <w:rPrChange w:id="17881" w:author="Hardik Malhotra" w:date="2021-10-01T14:47:00Z">
                    <w:rPr>
                      <w:rFonts w:ascii="Calibri" w:hAnsi="Calibri"/>
                      <w:color w:val="000000"/>
                    </w:rPr>
                  </w:rPrChange>
                </w:rPr>
                <w:t>5055</w:t>
              </w:r>
            </w:ins>
          </w:p>
        </w:tc>
        <w:tc>
          <w:tcPr>
            <w:tcW w:w="590" w:type="dxa"/>
            <w:tcBorders>
              <w:top w:val="nil"/>
              <w:left w:val="nil"/>
              <w:bottom w:val="single" w:sz="4" w:space="0" w:color="auto"/>
              <w:right w:val="single" w:sz="4" w:space="0" w:color="auto"/>
            </w:tcBorders>
            <w:shd w:val="clear" w:color="000000" w:fill="FFFFFF"/>
            <w:noWrap/>
            <w:vAlign w:val="bottom"/>
            <w:hideMark/>
          </w:tcPr>
          <w:p w14:paraId="7CF6CB3F" w14:textId="4170B89E" w:rsidR="00092529" w:rsidRPr="005858C1" w:rsidRDefault="00092529" w:rsidP="00092529">
            <w:pPr>
              <w:spacing w:after="0" w:line="240" w:lineRule="auto"/>
              <w:jc w:val="center"/>
              <w:rPr>
                <w:ins w:id="17882" w:author="Hardik Malhotra" w:date="2021-10-01T14:43:00Z"/>
                <w:rFonts w:ascii="Verdana" w:eastAsia="Times New Roman" w:hAnsi="Verdana" w:cs="Times New Roman"/>
                <w:b/>
                <w:bCs/>
                <w:color w:val="000000"/>
                <w:sz w:val="10"/>
                <w:szCs w:val="10"/>
                <w:lang w:val="en-US"/>
              </w:rPr>
            </w:pPr>
            <w:ins w:id="17883" w:author="Hardik Malhotra" w:date="2021-10-01T14:47:00Z">
              <w:r w:rsidRPr="00092529">
                <w:rPr>
                  <w:rFonts w:ascii="Verdana" w:hAnsi="Verdana"/>
                  <w:b/>
                  <w:bCs/>
                  <w:color w:val="000000"/>
                  <w:sz w:val="10"/>
                  <w:szCs w:val="10"/>
                  <w:rPrChange w:id="17884" w:author="Hardik Malhotra" w:date="2021-10-01T14:47:00Z">
                    <w:rPr>
                      <w:rFonts w:ascii="Calibri" w:hAnsi="Calibri"/>
                      <w:color w:val="000000"/>
                    </w:rPr>
                  </w:rPrChange>
                </w:rPr>
                <w:t>5281</w:t>
              </w:r>
            </w:ins>
          </w:p>
        </w:tc>
        <w:tc>
          <w:tcPr>
            <w:tcW w:w="566" w:type="dxa"/>
            <w:tcBorders>
              <w:top w:val="nil"/>
              <w:left w:val="nil"/>
              <w:bottom w:val="single" w:sz="4" w:space="0" w:color="auto"/>
              <w:right w:val="single" w:sz="4" w:space="0" w:color="auto"/>
            </w:tcBorders>
            <w:shd w:val="clear" w:color="000000" w:fill="FFFFFF"/>
            <w:noWrap/>
            <w:vAlign w:val="bottom"/>
            <w:hideMark/>
          </w:tcPr>
          <w:p w14:paraId="22E03DE1" w14:textId="45DFCBC5" w:rsidR="00092529" w:rsidRPr="005858C1" w:rsidRDefault="00092529" w:rsidP="00092529">
            <w:pPr>
              <w:spacing w:after="0" w:line="240" w:lineRule="auto"/>
              <w:jc w:val="center"/>
              <w:rPr>
                <w:ins w:id="17885" w:author="Hardik Malhotra" w:date="2021-10-01T14:43:00Z"/>
                <w:rFonts w:ascii="Verdana" w:eastAsia="Times New Roman" w:hAnsi="Verdana" w:cs="Times New Roman"/>
                <w:b/>
                <w:bCs/>
                <w:color w:val="000000"/>
                <w:sz w:val="10"/>
                <w:szCs w:val="10"/>
                <w:lang w:val="en-US"/>
              </w:rPr>
            </w:pPr>
            <w:ins w:id="17886" w:author="Hardik Malhotra" w:date="2021-10-01T14:47:00Z">
              <w:r w:rsidRPr="00092529">
                <w:rPr>
                  <w:rFonts w:ascii="Verdana" w:hAnsi="Verdana"/>
                  <w:b/>
                  <w:bCs/>
                  <w:color w:val="000000"/>
                  <w:sz w:val="10"/>
                  <w:szCs w:val="10"/>
                  <w:rPrChange w:id="17887" w:author="Hardik Malhotra" w:date="2021-10-01T14:47:00Z">
                    <w:rPr>
                      <w:rFonts w:ascii="Calibri" w:hAnsi="Calibri"/>
                      <w:color w:val="000000"/>
                    </w:rPr>
                  </w:rPrChange>
                </w:rPr>
                <w:t>5511</w:t>
              </w:r>
            </w:ins>
          </w:p>
        </w:tc>
      </w:tr>
    </w:tbl>
    <w:p w14:paraId="255A59E4" w14:textId="77777777" w:rsidR="009B3886" w:rsidRDefault="009B3886">
      <w:pPr>
        <w:pStyle w:val="BodyText"/>
        <w:tabs>
          <w:tab w:val="left" w:pos="8010"/>
        </w:tabs>
        <w:spacing w:before="162" w:line="360" w:lineRule="auto"/>
        <w:ind w:right="-86"/>
        <w:jc w:val="both"/>
        <w:rPr>
          <w:ins w:id="17888" w:author="Hardik Malhotra" w:date="2021-09-30T21:04:00Z"/>
          <w:rFonts w:asciiTheme="minorHAnsi" w:eastAsiaTheme="minorHAnsi" w:hAnsiTheme="minorHAnsi" w:cstheme="minorBidi"/>
          <w:sz w:val="22"/>
          <w:szCs w:val="22"/>
          <w:lang w:val="en-IN"/>
        </w:rPr>
      </w:pPr>
    </w:p>
    <w:p w14:paraId="61448BA6" w14:textId="77777777" w:rsidR="009B3886" w:rsidRDefault="009B3886">
      <w:pPr>
        <w:pStyle w:val="BodyText"/>
        <w:tabs>
          <w:tab w:val="left" w:pos="8010"/>
        </w:tabs>
        <w:spacing w:before="162" w:line="360" w:lineRule="auto"/>
        <w:ind w:right="-86"/>
        <w:jc w:val="both"/>
        <w:rPr>
          <w:ins w:id="17889" w:author="Hardik Malhotra" w:date="2021-09-30T21:04:00Z"/>
          <w:rFonts w:asciiTheme="minorHAnsi" w:eastAsiaTheme="minorHAnsi" w:hAnsiTheme="minorHAnsi" w:cstheme="minorBidi"/>
          <w:sz w:val="22"/>
          <w:szCs w:val="22"/>
          <w:lang w:val="en-IN"/>
        </w:rPr>
      </w:pPr>
    </w:p>
    <w:p w14:paraId="735124A6" w14:textId="16374451" w:rsidR="009B3886" w:rsidRDefault="009B3886">
      <w:pPr>
        <w:pStyle w:val="BodyText"/>
        <w:tabs>
          <w:tab w:val="left" w:pos="8010"/>
        </w:tabs>
        <w:spacing w:before="162" w:line="360" w:lineRule="auto"/>
        <w:ind w:right="-86"/>
        <w:jc w:val="both"/>
        <w:rPr>
          <w:ins w:id="17890" w:author="Dilip Kumar" w:date="2021-09-25T12:09:00Z"/>
          <w:rFonts w:asciiTheme="minorHAnsi" w:eastAsiaTheme="minorHAnsi" w:hAnsiTheme="minorHAnsi" w:cstheme="minorBidi"/>
          <w:sz w:val="22"/>
          <w:szCs w:val="22"/>
          <w:lang w:val="en-IN"/>
        </w:rPr>
        <w:sectPr w:rsidR="009B3886"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612A978" w14:textId="4583D439" w:rsidR="0064220A" w:rsidRDefault="00942235">
      <w:pPr>
        <w:pStyle w:val="BodyText"/>
        <w:tabs>
          <w:tab w:val="left" w:pos="8010"/>
        </w:tabs>
        <w:spacing w:before="162" w:line="360" w:lineRule="auto"/>
        <w:ind w:right="-86"/>
        <w:jc w:val="both"/>
        <w:rPr>
          <w:ins w:id="17891" w:author="Dilip Kumar" w:date="2021-09-25T12:09:00Z"/>
          <w:bCs/>
          <w:lang w:val="en-IN"/>
        </w:rPr>
        <w:sectPr w:rsidR="0064220A"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942235">
        <w:rPr>
          <w:bCs/>
          <w:lang w:val="en-IN"/>
        </w:rPr>
        <w:t>DGBEA</w:t>
      </w:r>
      <w:ins w:id="17892" w:author="Ritu Kamra" w:date="2021-09-24T16:35:00Z">
        <w:r w:rsidR="00CE1723">
          <w:rPr>
            <w:bCs/>
            <w:lang w:val="en-IN"/>
          </w:rPr>
          <w:t xml:space="preserve"> </w:t>
        </w:r>
        <w:r w:rsidR="00CE1723" w:rsidRPr="00CE1723">
          <w:rPr>
            <w:bCs/>
            <w:lang w:val="en-IN"/>
            <w:rPrChange w:id="17893" w:author="Ritu Kamra" w:date="2021-09-24T16:35:00Z">
              <w:rPr>
                <w:b/>
                <w:bCs/>
                <w:color w:val="202124"/>
                <w:shd w:val="clear" w:color="auto" w:fill="FFFFFF"/>
              </w:rPr>
            </w:rPrChange>
          </w:rPr>
          <w:t>Bisphenol A diglycidyl ether</w:t>
        </w:r>
      </w:ins>
      <w:r w:rsidRPr="00942235">
        <w:rPr>
          <w:bCs/>
          <w:lang w:val="en-IN"/>
        </w:rPr>
        <w:t xml:space="preserve"> (bisphenol A&amp; ECH) accounted for the largest market share</w:t>
      </w:r>
      <w:ins w:id="17894" w:author="Supreet Mathaun" w:date="2021-09-23T17:33:00Z">
        <w:r w:rsidR="00FA6162">
          <w:rPr>
            <w:bCs/>
            <w:lang w:val="en-IN"/>
          </w:rPr>
          <w:t>,</w:t>
        </w:r>
      </w:ins>
      <w:r w:rsidRPr="00942235">
        <w:rPr>
          <w:bCs/>
          <w:lang w:val="en-IN"/>
        </w:rPr>
        <w:t xml:space="preserve"> i</w:t>
      </w:r>
      <w:ins w:id="17895" w:author="Supreet Mathaun" w:date="2021-09-23T17:33:00Z">
        <w:r w:rsidR="00FA6162">
          <w:rPr>
            <w:bCs/>
            <w:lang w:val="en-IN"/>
          </w:rPr>
          <w:t>.</w:t>
        </w:r>
      </w:ins>
      <w:r w:rsidRPr="00942235">
        <w:rPr>
          <w:bCs/>
          <w:lang w:val="en-IN"/>
        </w:rPr>
        <w:t>e.</w:t>
      </w:r>
      <w:ins w:id="17896" w:author="Supreet Mathaun" w:date="2021-09-23T17:33:00Z">
        <w:r w:rsidR="00FA6162">
          <w:rPr>
            <w:bCs/>
            <w:lang w:val="en-IN"/>
          </w:rPr>
          <w:t>,</w:t>
        </w:r>
      </w:ins>
      <w:r w:rsidRPr="00942235">
        <w:rPr>
          <w:bCs/>
          <w:lang w:val="en-IN"/>
        </w:rPr>
        <w:t xml:space="preserve"> </w:t>
      </w:r>
      <w:ins w:id="17897" w:author="Supreet Mathaun" w:date="2021-09-23T17:33:00Z">
        <w:r w:rsidR="00FA6162">
          <w:rPr>
            <w:bCs/>
            <w:lang w:val="en-IN"/>
          </w:rPr>
          <w:t>a</w:t>
        </w:r>
      </w:ins>
      <w:del w:id="17898" w:author="Supreet Mathaun" w:date="2021-09-23T17:33:00Z">
        <w:r w:rsidRPr="00942235" w:rsidDel="00FA6162">
          <w:rPr>
            <w:bCs/>
            <w:lang w:val="en-IN"/>
          </w:rPr>
          <w:delText>A</w:delText>
        </w:r>
      </w:del>
      <w:r w:rsidRPr="00942235">
        <w:rPr>
          <w:bCs/>
          <w:lang w:val="en-IN"/>
        </w:rPr>
        <w:t>pprox</w:t>
      </w:r>
      <w:ins w:id="17899" w:author="Neeshu Bhadauriya" w:date="2021-09-27T22:47:00Z">
        <w:r w:rsidR="00CC26A8">
          <w:rPr>
            <w:bCs/>
            <w:lang w:val="en-IN"/>
          </w:rPr>
          <w:t>imately</w:t>
        </w:r>
      </w:ins>
      <w:r w:rsidRPr="00942235">
        <w:rPr>
          <w:bCs/>
          <w:lang w:val="en-IN"/>
        </w:rPr>
        <w:t xml:space="preserve"> 85-90</w:t>
      </w:r>
      <w:del w:id="17900" w:author="Supreet Mathaun" w:date="2021-09-23T17:33:00Z">
        <w:r w:rsidRPr="00942235" w:rsidDel="00FA6162">
          <w:rPr>
            <w:bCs/>
            <w:lang w:val="en-IN"/>
          </w:rPr>
          <w:delText xml:space="preserve"> </w:delText>
        </w:r>
      </w:del>
      <w:r w:rsidRPr="00942235">
        <w:rPr>
          <w:bCs/>
          <w:lang w:val="en-IN"/>
        </w:rPr>
        <w:t xml:space="preserve">%, </w:t>
      </w:r>
      <w:ins w:id="17901" w:author="Supreet Mathaun" w:date="2021-09-23T17:33:00Z">
        <w:r w:rsidR="00FA6162">
          <w:rPr>
            <w:bCs/>
            <w:lang w:val="en-IN"/>
          </w:rPr>
          <w:t xml:space="preserve">and is </w:t>
        </w:r>
      </w:ins>
      <w:r w:rsidRPr="00942235">
        <w:rPr>
          <w:bCs/>
          <w:lang w:val="en-IN"/>
        </w:rPr>
        <w:t>project</w:t>
      </w:r>
      <w:ins w:id="17902" w:author="Supreet Mathaun" w:date="2021-09-23T17:33:00Z">
        <w:r w:rsidR="00FA6162">
          <w:rPr>
            <w:bCs/>
            <w:lang w:val="en-IN"/>
          </w:rPr>
          <w:t>ed</w:t>
        </w:r>
      </w:ins>
      <w:r w:rsidRPr="00942235">
        <w:rPr>
          <w:bCs/>
          <w:lang w:val="en-IN"/>
        </w:rPr>
        <w:t xml:space="preserve"> to </w:t>
      </w:r>
      <w:del w:id="17903" w:author="Supreet Mathaun" w:date="2021-09-23T17:33:00Z">
        <w:r w:rsidRPr="00942235" w:rsidDel="00FA6162">
          <w:rPr>
            <w:bCs/>
            <w:lang w:val="en-IN"/>
          </w:rPr>
          <w:delText xml:space="preserve">be </w:delText>
        </w:r>
      </w:del>
      <w:r w:rsidRPr="00942235">
        <w:rPr>
          <w:bCs/>
          <w:lang w:val="en-IN"/>
        </w:rPr>
        <w:t xml:space="preserve">grow at </w:t>
      </w:r>
      <w:ins w:id="17904" w:author="Supreet Mathaun" w:date="2021-09-23T17:33:00Z">
        <w:r w:rsidR="00FA6162">
          <w:rPr>
            <w:bCs/>
            <w:lang w:val="en-IN"/>
          </w:rPr>
          <w:t xml:space="preserve">a </w:t>
        </w:r>
      </w:ins>
      <w:ins w:id="17905" w:author="Ritu Kamra" w:date="2021-09-24T16:35:00Z">
        <w:r w:rsidR="00CE1723">
          <w:rPr>
            <w:bCs/>
            <w:lang w:val="en-IN"/>
          </w:rPr>
          <w:t>approx</w:t>
        </w:r>
      </w:ins>
      <w:r w:rsidRPr="00942235">
        <w:rPr>
          <w:bCs/>
          <w:lang w:val="en-IN"/>
        </w:rPr>
        <w:t>6</w:t>
      </w:r>
      <w:ins w:id="17906" w:author="Ritu Kamra" w:date="2021-09-24T16:35:00Z">
        <w:r w:rsidR="00CE1723">
          <w:rPr>
            <w:bCs/>
            <w:lang w:val="en-IN"/>
          </w:rPr>
          <w:t>%</w:t>
        </w:r>
      </w:ins>
      <w:r w:rsidRPr="00942235">
        <w:rPr>
          <w:bCs/>
          <w:lang w:val="en-IN"/>
        </w:rPr>
        <w:t xml:space="preserve"> CAGR. </w:t>
      </w:r>
      <w:del w:id="17907" w:author="Supreet Mathaun" w:date="2021-09-23T17:33:00Z">
        <w:r w:rsidRPr="00942235" w:rsidDel="00CB7822">
          <w:rPr>
            <w:bCs/>
            <w:lang w:val="en-IN"/>
          </w:rPr>
          <w:delText xml:space="preserve">Between </w:delText>
        </w:r>
      </w:del>
      <w:ins w:id="17908" w:author="Supreet Mathaun" w:date="2021-09-23T17:33:00Z">
        <w:r w:rsidR="00CB7822">
          <w:rPr>
            <w:bCs/>
            <w:lang w:val="en-IN"/>
          </w:rPr>
          <w:t>Among</w:t>
        </w:r>
        <w:r w:rsidR="00CB7822" w:rsidRPr="00942235">
          <w:rPr>
            <w:bCs/>
            <w:lang w:val="en-IN"/>
          </w:rPr>
          <w:t xml:space="preserve"> </w:t>
        </w:r>
      </w:ins>
      <w:r w:rsidRPr="00942235">
        <w:rPr>
          <w:bCs/>
          <w:lang w:val="en-IN"/>
        </w:rPr>
        <w:t xml:space="preserve">Specialized Epoxy </w:t>
      </w:r>
      <w:del w:id="17909" w:author="Supreet Mathaun" w:date="2021-09-23T17:34:00Z">
        <w:r w:rsidRPr="00942235" w:rsidDel="00CB7822">
          <w:rPr>
            <w:bCs/>
            <w:lang w:val="en-IN"/>
          </w:rPr>
          <w:delText>r</w:delText>
        </w:r>
      </w:del>
      <w:ins w:id="17910" w:author="Supreet Mathaun" w:date="2021-09-23T17:34:00Z">
        <w:r w:rsidR="00CB7822">
          <w:rPr>
            <w:bCs/>
            <w:lang w:val="en-IN"/>
          </w:rPr>
          <w:t>R</w:t>
        </w:r>
      </w:ins>
      <w:r w:rsidRPr="00942235">
        <w:rPr>
          <w:bCs/>
          <w:lang w:val="en-IN"/>
        </w:rPr>
        <w:t>esin</w:t>
      </w:r>
      <w:ins w:id="17911" w:author="Supreet Mathaun" w:date="2021-09-23T17:34:00Z">
        <w:r w:rsidR="00CB7822">
          <w:rPr>
            <w:bCs/>
            <w:lang w:val="en-IN"/>
          </w:rPr>
          <w:t>s</w:t>
        </w:r>
      </w:ins>
      <w:r w:rsidRPr="00942235">
        <w:rPr>
          <w:bCs/>
          <w:lang w:val="en-IN"/>
        </w:rPr>
        <w:t xml:space="preserve"> like BPF &amp; ECH, Novolac (Formaldehyde &amp; Phenol), Aliphatic (Aliphatic alcohol) &amp; Glycidylamine (aromatic amines &amp; ECH), </w:t>
      </w:r>
      <w:del w:id="17912" w:author="Supreet Mathaun" w:date="2021-09-23T17:32:00Z">
        <w:r w:rsidRPr="00942235" w:rsidDel="00FA6162">
          <w:rPr>
            <w:bCs/>
            <w:lang w:val="en-IN"/>
          </w:rPr>
          <w:delText> </w:delText>
        </w:r>
      </w:del>
      <w:r w:rsidRPr="00942235">
        <w:rPr>
          <w:bCs/>
          <w:lang w:val="en-IN"/>
        </w:rPr>
        <w:t xml:space="preserve">the </w:t>
      </w:r>
      <w:del w:id="17913" w:author="Supreet Mathaun" w:date="2021-09-23T17:34:00Z">
        <w:r w:rsidRPr="00942235" w:rsidDel="00CB7822">
          <w:rPr>
            <w:bCs/>
            <w:lang w:val="en-IN"/>
          </w:rPr>
          <w:delText>n</w:delText>
        </w:r>
      </w:del>
      <w:ins w:id="17914" w:author="Supreet Mathaun" w:date="2021-09-23T17:34:00Z">
        <w:r w:rsidR="00CB7822">
          <w:rPr>
            <w:bCs/>
            <w:lang w:val="en-IN"/>
          </w:rPr>
          <w:t>N</w:t>
        </w:r>
      </w:ins>
      <w:r w:rsidRPr="00942235">
        <w:rPr>
          <w:bCs/>
          <w:lang w:val="en-IN"/>
        </w:rPr>
        <w:t xml:space="preserve">ovolac segment is projected to exhibit the highest CAGR </w:t>
      </w:r>
      <w:ins w:id="17915" w:author="Ritu Kamra" w:date="2021-09-24T16:36:00Z">
        <w:r w:rsidR="008432E8">
          <w:rPr>
            <w:bCs/>
            <w:lang w:val="en-IN"/>
          </w:rPr>
          <w:t>between 10-12</w:t>
        </w:r>
      </w:ins>
      <w:del w:id="17916" w:author="Ritu Kamra" w:date="2021-09-24T16:36:00Z">
        <w:r w:rsidRPr="00942235" w:rsidDel="008432E8">
          <w:rPr>
            <w:bCs/>
            <w:lang w:val="en-IN"/>
          </w:rPr>
          <w:delText>of 12.6%</w:delText>
        </w:r>
      </w:del>
      <w:r w:rsidRPr="00942235">
        <w:rPr>
          <w:bCs/>
          <w:lang w:val="en-IN"/>
        </w:rPr>
        <w:t xml:space="preserve">, owing to </w:t>
      </w:r>
      <w:ins w:id="17917" w:author="Supreet Mathaun" w:date="2021-09-23T17:34:00Z">
        <w:r w:rsidR="00CB7822">
          <w:rPr>
            <w:bCs/>
            <w:lang w:val="en-IN"/>
          </w:rPr>
          <w:t xml:space="preserve">the </w:t>
        </w:r>
      </w:ins>
      <w:r w:rsidRPr="00942235">
        <w:rPr>
          <w:bCs/>
          <w:lang w:val="en-IN"/>
        </w:rPr>
        <w:t>widespread use of novolac in industrial coatin</w:t>
      </w:r>
      <w:ins w:id="17918" w:author="Ritu Kamra" w:date="2021-09-24T16:36:00Z">
        <w:r w:rsidR="00CE1723">
          <w:rPr>
            <w:bCs/>
            <w:lang w:val="en-IN"/>
          </w:rPr>
          <w:t>g</w:t>
        </w:r>
      </w:ins>
      <w:r w:rsidRPr="00942235">
        <w:rPr>
          <w:bCs/>
          <w:lang w:val="en-IN"/>
        </w:rPr>
        <w:t>, other</w:t>
      </w:r>
      <w:ins w:id="17919" w:author="Ritu Kamra" w:date="2021-09-24T16:36:00Z">
        <w:r w:rsidR="008432E8">
          <w:rPr>
            <w:bCs/>
            <w:lang w:val="en-IN"/>
          </w:rPr>
          <w:t xml:space="preserve"> grades</w:t>
        </w:r>
      </w:ins>
      <w:r w:rsidRPr="00942235">
        <w:rPr>
          <w:bCs/>
          <w:lang w:val="en-IN"/>
        </w:rPr>
        <w:t xml:space="preserve"> also forecasted to glow at 5-7 % annually</w:t>
      </w:r>
      <w:ins w:id="17920" w:author="Ritu Kamra" w:date="2021-09-24T16:29:00Z">
        <w:r w:rsidR="00CE1723">
          <w:rPr>
            <w:bCs/>
            <w:lang w:val="en-IN"/>
          </w:rPr>
          <w:t>.</w:t>
        </w:r>
      </w:ins>
    </w:p>
    <w:p w14:paraId="5556B222" w14:textId="0AF7F8DB" w:rsidR="00587138" w:rsidDel="00CE1723" w:rsidRDefault="00942235" w:rsidP="00587138">
      <w:pPr>
        <w:pStyle w:val="BodyText"/>
        <w:tabs>
          <w:tab w:val="left" w:pos="8010"/>
        </w:tabs>
        <w:spacing w:before="162" w:line="360" w:lineRule="auto"/>
        <w:ind w:right="-86"/>
        <w:jc w:val="both"/>
        <w:rPr>
          <w:del w:id="17921" w:author="Ritu Kamra" w:date="2021-09-24T16:29:00Z"/>
          <w:bCs/>
        </w:rPr>
      </w:pPr>
      <w:del w:id="17922" w:author="Ritu Kamra" w:date="2021-09-24T16:29:00Z">
        <w:r w:rsidRPr="00942235" w:rsidDel="00CE1723">
          <w:rPr>
            <w:bCs/>
            <w:lang w:val="en-IN"/>
          </w:rPr>
          <w:delText>.</w:delText>
        </w:r>
        <w:r w:rsidR="00587138" w:rsidDel="00CE1723">
          <w:rPr>
            <w:bCs/>
          </w:rPr>
          <w:tab/>
        </w:r>
      </w:del>
    </w:p>
    <w:p w14:paraId="79FCA51B" w14:textId="5577AA1D" w:rsidR="00587138" w:rsidDel="00CE1723" w:rsidRDefault="00587138" w:rsidP="00587138">
      <w:pPr>
        <w:pStyle w:val="BodyText"/>
        <w:spacing w:before="162" w:line="480" w:lineRule="auto"/>
        <w:ind w:right="-90"/>
        <w:jc w:val="both"/>
        <w:rPr>
          <w:del w:id="17923" w:author="Ritu Kamra" w:date="2021-09-24T16:29:00Z"/>
          <w:bCs/>
        </w:rPr>
      </w:pPr>
      <w:del w:id="17924" w:author="Ritu Kamra" w:date="2021-09-24T16:29:00Z">
        <w:r w:rsidDel="00CE1723">
          <w:rPr>
            <w:bCs/>
          </w:rPr>
          <w:tab/>
        </w:r>
      </w:del>
    </w:p>
    <w:p w14:paraId="6C56E615" w14:textId="77777777" w:rsidR="00587138" w:rsidDel="00CE1723" w:rsidRDefault="00587138" w:rsidP="00587138">
      <w:pPr>
        <w:pStyle w:val="BodyText"/>
        <w:spacing w:before="162" w:line="480" w:lineRule="auto"/>
        <w:ind w:right="-90"/>
        <w:jc w:val="both"/>
        <w:rPr>
          <w:del w:id="17925" w:author="Ritu Kamra" w:date="2021-09-24T16:29:00Z"/>
          <w:bCs/>
        </w:rPr>
      </w:pPr>
    </w:p>
    <w:p w14:paraId="1C654340" w14:textId="0741F5F0" w:rsidR="00587138" w:rsidRPr="009B0A47" w:rsidDel="001D08D4" w:rsidRDefault="00587138">
      <w:pPr>
        <w:pStyle w:val="BodyText"/>
        <w:tabs>
          <w:tab w:val="left" w:pos="8010"/>
        </w:tabs>
        <w:spacing w:before="162" w:line="360" w:lineRule="auto"/>
        <w:ind w:right="-86"/>
        <w:jc w:val="both"/>
        <w:rPr>
          <w:ins w:id="17926" w:author="Hardik Malhotra" w:date="2021-09-10T17:18:00Z"/>
          <w:del w:id="17927" w:author="Ritu Kamra" w:date="2021-09-27T19:15:00Z"/>
          <w:noProof/>
          <w:lang w:val="en-IN"/>
        </w:rPr>
        <w:pPrChange w:id="17928" w:author="Ritu Kamra" w:date="2021-09-24T16:29:00Z">
          <w:pPr>
            <w:pStyle w:val="BodyText"/>
            <w:spacing w:before="162" w:line="360" w:lineRule="auto"/>
            <w:ind w:right="-85"/>
            <w:jc w:val="both"/>
          </w:pPr>
        </w:pPrChange>
      </w:pPr>
      <w:del w:id="17929" w:author="Dilip Kumar" w:date="2021-09-25T12:10:00Z">
        <w:r w:rsidRPr="007A3EFA" w:rsidDel="00E737C2">
          <w:rPr>
            <w:noProof/>
          </w:rPr>
          <w:delText xml:space="preserve"> </w:delText>
        </w:r>
      </w:del>
    </w:p>
    <w:p w14:paraId="73D1A29F" w14:textId="4FC4996C" w:rsidR="00587138" w:rsidRDefault="005858C1" w:rsidP="00587138">
      <w:pPr>
        <w:pStyle w:val="BodyText"/>
        <w:spacing w:before="162" w:line="480" w:lineRule="auto"/>
        <w:ind w:right="-90"/>
        <w:jc w:val="both"/>
        <w:rPr>
          <w:ins w:id="17930" w:author="Hardik Malhotra" w:date="2021-09-10T17:18:00Z"/>
          <w:noProof/>
        </w:rPr>
      </w:pPr>
      <w:r>
        <w:rPr>
          <w:noProof/>
        </w:rPr>
        <w:pict w14:anchorId="2E997259">
          <v:shape id="_x0000_s1717" type="#_x0000_t202" style="position:absolute;left:0;text-align:left;margin-left:-9.75pt;margin-top:4.3pt;width:678pt;height:18.75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" filled="f" stroked="f">
            <v:textbox>
              <w:txbxContent>
                <w:p w14:paraId="336A2EB6" w14:textId="14D7EBEE" w:rsidR="00587138" w:rsidRPr="00CE35EB" w:rsidRDefault="00587138" w:rsidP="00587138">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w:t>
                  </w:r>
                  <w:ins w:id="17931" w:author="Neeshu Bhadauriya" w:date="2021-09-27T15:31:00Z">
                    <w:r w:rsidR="0069015D">
                      <w:rPr>
                        <w:rFonts w:ascii="Verdana" w:eastAsia="Verdana" w:hAnsi="Verdana" w:cs="Verdana"/>
                        <w:b/>
                        <w:bCs/>
                        <w:color w:val="000000" w:themeColor="text1"/>
                        <w:kern w:val="24"/>
                        <w:sz w:val="20"/>
                        <w:szCs w:val="20"/>
                      </w:rPr>
                      <w:t>7</w:t>
                    </w:r>
                  </w:ins>
                  <w:del w:id="17932" w:author="Neeshu Bhadauriya" w:date="2021-09-27T15:31:00Z">
                    <w:r w:rsidRPr="00CE35EB" w:rsidDel="0069015D">
                      <w:rPr>
                        <w:rFonts w:ascii="Verdana" w:eastAsia="Verdana" w:hAnsi="Verdana" w:cs="Verdana"/>
                        <w:b/>
                        <w:bCs/>
                        <w:color w:val="000000" w:themeColor="text1"/>
                        <w:kern w:val="24"/>
                        <w:sz w:val="20"/>
                        <w:szCs w:val="20"/>
                      </w:rPr>
                      <w:delText>6</w:delText>
                    </w:r>
                  </w:del>
                  <w:r w:rsidRPr="00CE35EB">
                    <w:rPr>
                      <w:rFonts w:ascii="Verdana" w:eastAsia="Verdana" w:hAnsi="Verdana" w:cs="Verdana"/>
                      <w:b/>
                      <w:bCs/>
                      <w:color w:val="000000" w:themeColor="text1"/>
                      <w:kern w:val="24"/>
                      <w:sz w:val="20"/>
                      <w:szCs w:val="20"/>
                    </w:rPr>
                    <w:t xml:space="preserve">. Demand By </w:t>
                  </w:r>
                  <w:r w:rsidR="00942235">
                    <w:rPr>
                      <w:rFonts w:ascii="Verdana" w:eastAsia="Verdana" w:hAnsi="Verdana" w:cs="Verdana"/>
                      <w:b/>
                      <w:bCs/>
                      <w:color w:val="000000" w:themeColor="text1"/>
                      <w:kern w:val="24"/>
                      <w:sz w:val="20"/>
                      <w:szCs w:val="20"/>
                    </w:rPr>
                    <w:t>Application</w:t>
                  </w:r>
                </w:p>
              </w:txbxContent>
            </v:textbox>
          </v:shape>
        </w:pict>
      </w:r>
      <w:r>
        <w:rPr>
          <w:noProof/>
        </w:rPr>
        <w:pict w14:anchorId="71F9D367">
          <v:shape id="_x0000_s1716" type="#_x0000_t202" style="position:absolute;left:0;text-align:left;margin-left:0;margin-top:22.05pt;width:516.75pt;height:22.95pt;z-index:25226342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" filled="f" stroked="f">
            <v:textbox style="mso-fit-shape-to-text:t">
              <w:txbxContent>
                <w:p w14:paraId="550ECA0D" w14:textId="121E0ED5" w:rsidR="00587138" w:rsidRPr="00CE35EB" w:rsidRDefault="00587138" w:rsidP="00587138">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w:t>
                  </w:r>
                  <w:ins w:id="17933" w:author="Ritu Kamra" w:date="2021-09-27T17:00:00Z">
                    <w:r w:rsidR="00AD5BD7">
                      <w:rPr>
                        <w:rFonts w:ascii="Verdana" w:eastAsia="Verdana" w:hAnsi="Verdana" w:cs="Verdana"/>
                        <w:b/>
                        <w:bCs/>
                        <w:color w:val="000000" w:themeColor="text1"/>
                        <w:kern w:val="24"/>
                        <w:sz w:val="20"/>
                        <w:szCs w:val="20"/>
                      </w:rPr>
                      <w:t>8</w:t>
                    </w:r>
                  </w:ins>
                  <w:del w:id="17934" w:author="Ritu Kamra" w:date="2021-09-27T17:00:00Z">
                    <w:r w:rsidRPr="00CE35EB" w:rsidDel="00AD5BD7">
                      <w:rPr>
                        <w:rFonts w:ascii="Verdana" w:eastAsia="Verdana" w:hAnsi="Verdana" w:cs="Verdana"/>
                        <w:b/>
                        <w:bCs/>
                        <w:color w:val="000000" w:themeColor="text1"/>
                        <w:kern w:val="24"/>
                        <w:sz w:val="20"/>
                        <w:szCs w:val="20"/>
                      </w:rPr>
                      <w:delText>3</w:delText>
                    </w:r>
                  </w:del>
                  <w:r w:rsidRPr="00CE35EB">
                    <w:rPr>
                      <w:rFonts w:ascii="Verdana" w:eastAsia="Verdana" w:hAnsi="Verdana" w:cs="Verdana"/>
                      <w:b/>
                      <w:bCs/>
                      <w:color w:val="000000" w:themeColor="text1"/>
                      <w:kern w:val="24"/>
                      <w:sz w:val="20"/>
                      <w:szCs w:val="20"/>
                    </w:rPr>
                    <w:t xml:space="preserve">: Global </w:t>
                  </w:r>
                  <w:r>
                    <w:rPr>
                      <w:rFonts w:ascii="Verdana" w:eastAsia="Verdana" w:hAnsi="Verdana" w:cs="Verdana"/>
                      <w:b/>
                      <w:bCs/>
                      <w:color w:val="000000" w:themeColor="text1"/>
                      <w:kern w:val="24"/>
                      <w:sz w:val="20"/>
                      <w:szCs w:val="20"/>
                    </w:rPr>
                    <w:t>Epoxy Resin</w:t>
                  </w:r>
                  <w:del w:id="17935" w:author="Ritu Kamra" w:date="2021-09-27T20:35:00Z">
                    <w:r w:rsidRPr="00CE35EB" w:rsidDel="00D02970">
                      <w:rPr>
                        <w:rFonts w:ascii="Verdana" w:eastAsia="Verdana" w:hAnsi="Verdana" w:cs="Verdana"/>
                        <w:b/>
                        <w:bCs/>
                        <w:color w:val="000000" w:themeColor="text1"/>
                        <w:kern w:val="24"/>
                        <w:sz w:val="20"/>
                        <w:szCs w:val="20"/>
                      </w:rPr>
                      <w:delText xml:space="preserve"> </w:delText>
                    </w:r>
                  </w:del>
                  <w:ins w:id="17936" w:author="Ritu Kamra" w:date="2021-09-27T20:35:00Z">
                    <w:r w:rsidR="00D02970">
                      <w:rPr>
                        <w:rFonts w:ascii="Verdana" w:eastAsia="Verdana" w:hAnsi="Verdana" w:cs="Verdana"/>
                        <w:b/>
                        <w:bCs/>
                        <w:color w:val="000000" w:themeColor="text1"/>
                        <w:kern w:val="24"/>
                        <w:sz w:val="20"/>
                        <w:szCs w:val="20"/>
                      </w:rPr>
                      <w:t xml:space="preserve"> Demand</w:t>
                    </w:r>
                  </w:ins>
                  <w:del w:id="17937" w:author="Ritu Kamra" w:date="2021-09-27T20:35:00Z">
                    <w:r w:rsidRPr="00CE35EB" w:rsidDel="00D02970">
                      <w:rPr>
                        <w:rFonts w:ascii="Verdana" w:eastAsia="Verdana" w:hAnsi="Verdana" w:cs="Verdana"/>
                        <w:b/>
                        <w:bCs/>
                        <w:color w:val="000000" w:themeColor="text1"/>
                        <w:kern w:val="24"/>
                        <w:sz w:val="20"/>
                        <w:szCs w:val="20"/>
                      </w:rPr>
                      <w:delText>Market Share</w:delText>
                    </w:r>
                  </w:del>
                  <w:r w:rsidRPr="00CE35EB">
                    <w:rPr>
                      <w:rFonts w:ascii="Verdana" w:eastAsia="Verdana" w:hAnsi="Verdana" w:cs="Verdana"/>
                      <w:b/>
                      <w:bCs/>
                      <w:color w:val="000000" w:themeColor="text1"/>
                      <w:kern w:val="24"/>
                      <w:sz w:val="20"/>
                      <w:szCs w:val="20"/>
                    </w:rPr>
                    <w:t xml:space="preserve">, By </w:t>
                  </w:r>
                  <w:r w:rsidR="00942235">
                    <w:rPr>
                      <w:rFonts w:ascii="Verdana" w:eastAsia="Verdana" w:hAnsi="Verdana" w:cs="Verdana"/>
                      <w:b/>
                      <w:bCs/>
                      <w:color w:val="000000" w:themeColor="text1"/>
                      <w:kern w:val="24"/>
                      <w:sz w:val="20"/>
                      <w:szCs w:val="20"/>
                    </w:rPr>
                    <w:t>Application</w:t>
                  </w:r>
                  <w:r w:rsidRPr="00CE35EB">
                    <w:rPr>
                      <w:rFonts w:ascii="Verdana" w:eastAsia="Verdana" w:hAnsi="Verdana" w:cs="Verdana"/>
                      <w:b/>
                      <w:bCs/>
                      <w:color w:val="000000" w:themeColor="text1"/>
                      <w:kern w:val="24"/>
                      <w:sz w:val="20"/>
                      <w:szCs w:val="20"/>
                    </w:rPr>
                    <w:t>, By Volume, 2015–2030F</w:t>
                  </w:r>
                </w:p>
              </w:txbxContent>
            </v:textbox>
            <w10:wrap anchorx="page"/>
          </v:shape>
        </w:pict>
      </w:r>
    </w:p>
    <w:p w14:paraId="4C58ACB1" w14:textId="1E59A279" w:rsidR="00587138" w:rsidRDefault="005858C1" w:rsidP="00587138">
      <w:pPr>
        <w:pStyle w:val="BodyText"/>
        <w:spacing w:before="162" w:line="480" w:lineRule="auto"/>
        <w:ind w:right="-90"/>
        <w:jc w:val="both"/>
        <w:rPr>
          <w:noProof/>
        </w:rPr>
      </w:pPr>
      <w:ins w:id="17938" w:author="Ritu Kamra" w:date="2021-09-27T19:15:00Z">
        <w:r>
          <w:rPr>
            <w:noProof/>
          </w:rPr>
          <w:pict w14:anchorId="0691B1AB">
            <v:shape id="_x0000_s1715" type="#_x0000_t202" style="position:absolute;left:0;text-align:left;margin-left:272.7pt;margin-top:228.55pt;width:228.9pt;height:24.25pt;z-index:2526412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" filled="f" stroked="f">
              <v:textbox style="mso-fit-shape-to-text:t">
                <w:txbxContent>
                  <w:p w14:paraId="79AFAA14" w14:textId="77777777" w:rsidR="001D08D4" w:rsidRPr="005858C1" w:rsidRDefault="001D08D4" w:rsidP="001D08D4">
                    <w:pPr>
                      <w:jc w:val="right"/>
                      <w:textAlignment w:val="baseline"/>
                      <w:rPr>
                        <w:rFonts w:ascii="Verdana" w:eastAsia="Verdana" w:hAnsi="Verdana" w:cs="Verdana"/>
                        <w:i/>
                        <w:iCs/>
                        <w:color w:val="3F3F3F"/>
                        <w:kern w:val="24"/>
                        <w:sz w:val="12"/>
                        <w:szCs w:val="12"/>
                      </w:rPr>
                    </w:pPr>
                    <w:del w:id="17939" w:author="Ritu Kamra" w:date="2021-09-27T19:15:00Z">
                      <w:r w:rsidRPr="005858C1" w:rsidDel="001D08D4">
                        <w:rPr>
                          <w:rFonts w:ascii="Verdana" w:eastAsia="Verdana" w:hAnsi="Verdana" w:cs="Verdana"/>
                          <w:i/>
                          <w:iCs/>
                          <w:color w:val="3F3F3F"/>
                          <w:kern w:val="24"/>
                          <w:sz w:val="12"/>
                          <w:szCs w:val="12"/>
                        </w:rPr>
                        <w:delText>Others include  etc</w:delText>
                      </w:r>
                    </w:del>
                    <w:r w:rsidRPr="005858C1">
                      <w:rPr>
                        <w:rFonts w:ascii="Verdana" w:eastAsia="Verdana" w:hAnsi="Verdana" w:cs="Verdana"/>
                        <w:i/>
                        <w:iCs/>
                        <w:color w:val="3F3F3F"/>
                        <w:kern w:val="24"/>
                        <w:sz w:val="12"/>
                        <w:szCs w:val="12"/>
                      </w:rPr>
                      <w:t>.</w:t>
                    </w:r>
                  </w:p>
                  <w:p w14:paraId="631CAE6F" w14:textId="77777777" w:rsidR="001D08D4" w:rsidRPr="005858C1" w:rsidRDefault="001D08D4" w:rsidP="001D08D4">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w:r>
      </w:ins>
      <w:del w:id="17940" w:author="Supreet Mathaun" w:date="2021-09-23T17:38:00Z">
        <w:r>
          <w:rPr>
            <w:noProof/>
          </w:rPr>
          <w:pict w14:anchorId="7ECF3954">
            <v:shape id="_x0000_s1714" type="#_x0000_t202" style="position:absolute;left:0;text-align:left;margin-left:163.3pt;margin-top:258.15pt;width:228.9pt;height:24.25pt;z-index:2522664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" filled="f" stroked="f">
              <v:textbox style="mso-fit-shape-to-text:t">
                <w:txbxContent>
                  <w:p w14:paraId="22145CE1" w14:textId="1B50E617" w:rsidR="00587138" w:rsidRPr="005858C1" w:rsidRDefault="00587138" w:rsidP="0058713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Others include</w:t>
                    </w:r>
                    <w:r w:rsidR="009B0A47" w:rsidRPr="005858C1">
                      <w:rPr>
                        <w:rFonts w:ascii="Verdana" w:eastAsia="Verdana" w:hAnsi="Verdana" w:cs="Verdana"/>
                        <w:i/>
                        <w:iCs/>
                        <w:color w:val="3F3F3F"/>
                        <w:kern w:val="24"/>
                        <w:sz w:val="12"/>
                        <w:szCs w:val="12"/>
                      </w:rPr>
                      <w:t xml:space="preserve"> </w:t>
                    </w:r>
                    <w:r w:rsidRPr="005858C1">
                      <w:rPr>
                        <w:rFonts w:ascii="Verdana" w:eastAsia="Verdana" w:hAnsi="Verdana" w:cs="Verdana"/>
                        <w:i/>
                        <w:iCs/>
                        <w:color w:val="3F3F3F"/>
                        <w:kern w:val="24"/>
                        <w:sz w:val="12"/>
                        <w:szCs w:val="12"/>
                      </w:rPr>
                      <w:t xml:space="preserve"> etc.</w:t>
                    </w:r>
                  </w:p>
                  <w:p w14:paraId="023BE155" w14:textId="77777777" w:rsidR="00587138" w:rsidRPr="005858C1" w:rsidRDefault="00587138" w:rsidP="0058713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w:r>
        <w:r>
          <w:rPr>
            <w:noProof/>
          </w:rPr>
          <w:pict w14:anchorId="01C5BA7B">
            <v:shape id="_x0000_s1713" type="#_x0000_t202" style="position:absolute;left:0;text-align:left;margin-left:248.05pt;margin-top:258.15pt;width:299.25pt;height:24.2pt;z-index:25226547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" filled="f" stroked="f">
              <v:textbox style="mso-fit-shape-to-text:t">
                <w:txbxContent>
                  <w:p w14:paraId="0B8EDBBB" w14:textId="368851AC" w:rsidR="00587138" w:rsidRPr="00CE35EB" w:rsidRDefault="00587138" w:rsidP="00587138">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Others include.</w:t>
                    </w:r>
                  </w:p>
                  <w:p w14:paraId="02903FB9" w14:textId="77777777" w:rsidR="00587138" w:rsidRPr="00CE35EB" w:rsidRDefault="00587138" w:rsidP="00587138">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Source: TechSci Research</w:t>
                    </w:r>
                  </w:p>
                </w:txbxContent>
              </v:textbox>
              <w10:wrap anchorx="margin"/>
            </v:shape>
          </w:pict>
        </w:r>
      </w:del>
      <w:r w:rsidR="00587138" w:rsidRPr="0094076E">
        <w:rPr>
          <w:rFonts w:ascii="Verdana" w:hAnsi="Verdana"/>
          <w:noProof/>
          <w:sz w:val="16"/>
          <w:szCs w:val="16"/>
          <w:lang w:val="en-IN"/>
        </w:rPr>
        <w:drawing>
          <wp:inline distT="0" distB="0" distL="0" distR="0" wp14:anchorId="46621F1F" wp14:editId="34DE1627">
            <wp:extent cx="6457950" cy="2800350"/>
            <wp:effectExtent l="0" t="0" r="0" b="0"/>
            <wp:docPr id="1026" name="Chart 1026">
              <a:extLst xmlns:a="http://schemas.openxmlformats.org/drawingml/2006/main">
                <a:ext uri="{FF2B5EF4-FFF2-40B4-BE49-F238E27FC236}">
                  <a16:creationId xmlns:a16="http://schemas.microsoft.com/office/drawing/2014/main" id="{0A31C24A-0427-4BDE-B236-A0C8C76DE5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33E7F8E9" w14:textId="77777777" w:rsidR="0096200C" w:rsidRDefault="0096200C">
      <w:pPr>
        <w:pStyle w:val="BodyText"/>
        <w:spacing w:before="162" w:line="360" w:lineRule="auto"/>
        <w:ind w:right="90"/>
        <w:jc w:val="both"/>
        <w:rPr>
          <w:ins w:id="17941" w:author="Dilip Kumar" w:date="2021-09-25T12:12:00Z"/>
          <w:noProof/>
        </w:rPr>
        <w:sectPr w:rsidR="0096200C"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0E5D0C1" w14:textId="3938F532" w:rsidR="00587138" w:rsidDel="00AC7A1B" w:rsidRDefault="00587138" w:rsidP="00587138">
      <w:pPr>
        <w:pStyle w:val="BodyText"/>
        <w:spacing w:before="162" w:line="480" w:lineRule="auto"/>
        <w:ind w:left="-540"/>
        <w:jc w:val="both"/>
        <w:rPr>
          <w:del w:id="17942" w:author="Dilip Kumar" w:date="2021-09-25T12:09:00Z"/>
          <w:noProof/>
        </w:rPr>
      </w:pPr>
    </w:p>
    <w:p w14:paraId="59235601" w14:textId="3BA75235" w:rsidR="00AC7A1B" w:rsidRDefault="00AC7A1B">
      <w:pPr>
        <w:pStyle w:val="BodyText"/>
        <w:spacing w:before="162" w:line="360" w:lineRule="auto"/>
        <w:ind w:right="90"/>
        <w:jc w:val="both"/>
        <w:rPr>
          <w:ins w:id="17943" w:author="Hardik Malhotra" w:date="2021-09-30T20:46:00Z"/>
          <w:noProof/>
        </w:rPr>
      </w:pPr>
    </w:p>
    <w:tbl>
      <w:tblPr>
        <w:tblW w:w="10321" w:type="dxa"/>
        <w:tblInd w:w="-185" w:type="dxa"/>
        <w:tblLook w:val="04A0" w:firstRow="1" w:lastRow="0" w:firstColumn="1" w:lastColumn="0" w:noHBand="0" w:noVBand="1"/>
      </w:tblPr>
      <w:tblGrid>
        <w:gridCol w:w="1185"/>
        <w:gridCol w:w="519"/>
        <w:gridCol w:w="519"/>
        <w:gridCol w:w="519"/>
        <w:gridCol w:w="520"/>
        <w:gridCol w:w="593"/>
        <w:gridCol w:w="590"/>
        <w:gridCol w:w="590"/>
        <w:gridCol w:w="590"/>
        <w:gridCol w:w="590"/>
        <w:gridCol w:w="590"/>
        <w:gridCol w:w="590"/>
        <w:gridCol w:w="590"/>
        <w:gridCol w:w="590"/>
        <w:gridCol w:w="590"/>
        <w:gridCol w:w="590"/>
        <w:gridCol w:w="566"/>
        <w:tblGridChange w:id="17944">
          <w:tblGrid>
            <w:gridCol w:w="293"/>
            <w:gridCol w:w="892"/>
            <w:gridCol w:w="414"/>
            <w:gridCol w:w="105"/>
            <w:gridCol w:w="399"/>
            <w:gridCol w:w="120"/>
            <w:gridCol w:w="384"/>
            <w:gridCol w:w="135"/>
            <w:gridCol w:w="369"/>
            <w:gridCol w:w="151"/>
            <w:gridCol w:w="353"/>
            <w:gridCol w:w="240"/>
            <w:gridCol w:w="333"/>
            <w:gridCol w:w="257"/>
            <w:gridCol w:w="313"/>
            <w:gridCol w:w="277"/>
            <w:gridCol w:w="293"/>
            <w:gridCol w:w="297"/>
            <w:gridCol w:w="273"/>
            <w:gridCol w:w="317"/>
            <w:gridCol w:w="253"/>
            <w:gridCol w:w="337"/>
            <w:gridCol w:w="233"/>
            <w:gridCol w:w="357"/>
            <w:gridCol w:w="213"/>
            <w:gridCol w:w="377"/>
            <w:gridCol w:w="193"/>
            <w:gridCol w:w="397"/>
            <w:gridCol w:w="173"/>
            <w:gridCol w:w="417"/>
            <w:gridCol w:w="153"/>
            <w:gridCol w:w="437"/>
            <w:gridCol w:w="133"/>
            <w:gridCol w:w="433"/>
            <w:gridCol w:w="137"/>
          </w:tblGrid>
        </w:tblGridChange>
      </w:tblGrid>
      <w:tr w:rsidR="00E27AAA" w:rsidRPr="009B3886" w14:paraId="761D3708" w14:textId="77777777" w:rsidTr="00E27AAA">
        <w:trPr>
          <w:trHeight w:val="284"/>
          <w:ins w:id="17945" w:author="Hardik Malhotra" w:date="2021-09-30T20:55:00Z"/>
        </w:trPr>
        <w:tc>
          <w:tcPr>
            <w:tcW w:w="1185"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5E5384B6" w14:textId="77777777" w:rsidR="00AC7A1B" w:rsidRPr="00E27AAA" w:rsidRDefault="00AC7A1B" w:rsidP="00AC7A1B">
            <w:pPr>
              <w:spacing w:after="0" w:line="240" w:lineRule="auto"/>
              <w:jc w:val="center"/>
              <w:rPr>
                <w:ins w:id="17946" w:author="Hardik Malhotra" w:date="2021-09-30T20:55:00Z"/>
                <w:rFonts w:ascii="Verdana" w:eastAsia="Times New Roman" w:hAnsi="Verdana" w:cs="Arial"/>
                <w:b/>
                <w:bCs/>
                <w:color w:val="FFFFFF" w:themeColor="background1"/>
                <w:sz w:val="10"/>
                <w:szCs w:val="10"/>
                <w:lang w:val="en-US"/>
                <w:rPrChange w:id="17947" w:author="Hardik Malhotra" w:date="2021-09-30T22:43:00Z">
                  <w:rPr>
                    <w:ins w:id="17948" w:author="Hardik Malhotra" w:date="2021-09-30T20:55:00Z"/>
                    <w:rFonts w:ascii="Arial" w:eastAsia="Times New Roman" w:hAnsi="Arial" w:cs="Arial"/>
                    <w:b/>
                    <w:bCs/>
                    <w:color w:val="000000"/>
                    <w:sz w:val="20"/>
                    <w:szCs w:val="20"/>
                    <w:lang w:val="en-US"/>
                  </w:rPr>
                </w:rPrChange>
              </w:rPr>
            </w:pPr>
            <w:ins w:id="17949" w:author="Hardik Malhotra" w:date="2021-09-30T20:55:00Z">
              <w:r w:rsidRPr="00E27AAA">
                <w:rPr>
                  <w:rFonts w:ascii="Verdana" w:eastAsia="Times New Roman" w:hAnsi="Verdana" w:cs="Arial"/>
                  <w:b/>
                  <w:bCs/>
                  <w:color w:val="FFFFFF" w:themeColor="background1"/>
                  <w:sz w:val="10"/>
                  <w:szCs w:val="10"/>
                  <w:lang w:val="en-US"/>
                  <w:rPrChange w:id="17950" w:author="Hardik Malhotra" w:date="2021-09-30T22:43:00Z">
                    <w:rPr>
                      <w:rFonts w:ascii="Arial" w:eastAsia="Times New Roman" w:hAnsi="Arial" w:cs="Arial"/>
                      <w:b/>
                      <w:bCs/>
                      <w:color w:val="000000"/>
                      <w:sz w:val="20"/>
                      <w:szCs w:val="20"/>
                      <w:lang w:val="en-US"/>
                    </w:rPr>
                  </w:rPrChange>
                </w:rPr>
                <w:t>Demand by End Use (%)</w:t>
              </w:r>
            </w:ins>
          </w:p>
        </w:tc>
        <w:tc>
          <w:tcPr>
            <w:tcW w:w="519" w:type="dxa"/>
            <w:tcBorders>
              <w:top w:val="single" w:sz="4" w:space="0" w:color="auto"/>
              <w:left w:val="nil"/>
              <w:bottom w:val="single" w:sz="4" w:space="0" w:color="auto"/>
              <w:right w:val="single" w:sz="4" w:space="0" w:color="auto"/>
            </w:tcBorders>
            <w:shd w:val="clear" w:color="auto" w:fill="C00000"/>
            <w:noWrap/>
            <w:vAlign w:val="center"/>
            <w:hideMark/>
          </w:tcPr>
          <w:p w14:paraId="4517124F" w14:textId="77777777" w:rsidR="00AC7A1B" w:rsidRPr="00E27AAA" w:rsidRDefault="00AC7A1B" w:rsidP="009B3886">
            <w:pPr>
              <w:spacing w:after="0" w:line="480" w:lineRule="auto"/>
              <w:jc w:val="center"/>
              <w:rPr>
                <w:ins w:id="17951" w:author="Hardik Malhotra" w:date="2021-09-30T20:55:00Z"/>
                <w:rFonts w:ascii="Verdana" w:eastAsia="Times New Roman" w:hAnsi="Verdana" w:cs="Arial"/>
                <w:b/>
                <w:bCs/>
                <w:color w:val="FFFFFF" w:themeColor="background1"/>
                <w:sz w:val="10"/>
                <w:szCs w:val="10"/>
                <w:lang w:val="en-US"/>
                <w:rPrChange w:id="17952" w:author="Hardik Malhotra" w:date="2021-09-30T22:43:00Z">
                  <w:rPr>
                    <w:ins w:id="17953" w:author="Hardik Malhotra" w:date="2021-09-30T20:55:00Z"/>
                    <w:rFonts w:ascii="Arial" w:eastAsia="Times New Roman" w:hAnsi="Arial" w:cs="Arial"/>
                    <w:b/>
                    <w:bCs/>
                    <w:color w:val="000000"/>
                    <w:sz w:val="20"/>
                    <w:szCs w:val="20"/>
                    <w:lang w:val="en-US"/>
                  </w:rPr>
                </w:rPrChange>
              </w:rPr>
              <w:pPrChange w:id="17954" w:author="Hardik Malhotra" w:date="2021-09-30T21:01:00Z">
                <w:pPr>
                  <w:spacing w:after="0" w:line="240" w:lineRule="auto"/>
                  <w:jc w:val="center"/>
                </w:pPr>
              </w:pPrChange>
            </w:pPr>
            <w:ins w:id="17955" w:author="Hardik Malhotra" w:date="2021-09-30T20:55:00Z">
              <w:r w:rsidRPr="00E27AAA">
                <w:rPr>
                  <w:rFonts w:ascii="Verdana" w:eastAsia="Times New Roman" w:hAnsi="Verdana" w:cs="Arial"/>
                  <w:b/>
                  <w:bCs/>
                  <w:color w:val="FFFFFF" w:themeColor="background1"/>
                  <w:sz w:val="10"/>
                  <w:szCs w:val="10"/>
                  <w:lang w:val="en-US"/>
                  <w:rPrChange w:id="17956" w:author="Hardik Malhotra" w:date="2021-09-30T22:43:00Z">
                    <w:rPr>
                      <w:rFonts w:ascii="Arial" w:eastAsia="Times New Roman" w:hAnsi="Arial" w:cs="Arial"/>
                      <w:b/>
                      <w:bCs/>
                      <w:color w:val="000000"/>
                      <w:sz w:val="20"/>
                      <w:szCs w:val="20"/>
                      <w:lang w:val="en-US"/>
                    </w:rPr>
                  </w:rPrChange>
                </w:rPr>
                <w:t>2015</w:t>
              </w:r>
            </w:ins>
          </w:p>
        </w:tc>
        <w:tc>
          <w:tcPr>
            <w:tcW w:w="519" w:type="dxa"/>
            <w:tcBorders>
              <w:top w:val="single" w:sz="4" w:space="0" w:color="auto"/>
              <w:left w:val="nil"/>
              <w:bottom w:val="single" w:sz="4" w:space="0" w:color="auto"/>
              <w:right w:val="single" w:sz="4" w:space="0" w:color="auto"/>
            </w:tcBorders>
            <w:shd w:val="clear" w:color="auto" w:fill="C00000"/>
            <w:noWrap/>
            <w:vAlign w:val="center"/>
            <w:hideMark/>
          </w:tcPr>
          <w:p w14:paraId="21263286" w14:textId="77777777" w:rsidR="00AC7A1B" w:rsidRPr="00E27AAA" w:rsidRDefault="00AC7A1B" w:rsidP="009B3886">
            <w:pPr>
              <w:spacing w:after="0" w:line="480" w:lineRule="auto"/>
              <w:jc w:val="center"/>
              <w:rPr>
                <w:ins w:id="17957" w:author="Hardik Malhotra" w:date="2021-09-30T20:55:00Z"/>
                <w:rFonts w:ascii="Verdana" w:eastAsia="Times New Roman" w:hAnsi="Verdana" w:cs="Arial"/>
                <w:b/>
                <w:bCs/>
                <w:color w:val="FFFFFF" w:themeColor="background1"/>
                <w:sz w:val="10"/>
                <w:szCs w:val="10"/>
                <w:lang w:val="en-US"/>
                <w:rPrChange w:id="17958" w:author="Hardik Malhotra" w:date="2021-09-30T22:43:00Z">
                  <w:rPr>
                    <w:ins w:id="17959" w:author="Hardik Malhotra" w:date="2021-09-30T20:55:00Z"/>
                    <w:rFonts w:ascii="Arial" w:eastAsia="Times New Roman" w:hAnsi="Arial" w:cs="Arial"/>
                    <w:b/>
                    <w:bCs/>
                    <w:color w:val="000000"/>
                    <w:sz w:val="20"/>
                    <w:szCs w:val="20"/>
                    <w:lang w:val="en-US"/>
                  </w:rPr>
                </w:rPrChange>
              </w:rPr>
              <w:pPrChange w:id="17960" w:author="Hardik Malhotra" w:date="2021-09-30T21:01:00Z">
                <w:pPr>
                  <w:spacing w:after="0" w:line="240" w:lineRule="auto"/>
                  <w:jc w:val="center"/>
                </w:pPr>
              </w:pPrChange>
            </w:pPr>
            <w:ins w:id="17961" w:author="Hardik Malhotra" w:date="2021-09-30T20:55:00Z">
              <w:r w:rsidRPr="00E27AAA">
                <w:rPr>
                  <w:rFonts w:ascii="Verdana" w:eastAsia="Times New Roman" w:hAnsi="Verdana" w:cs="Arial"/>
                  <w:b/>
                  <w:bCs/>
                  <w:color w:val="FFFFFF" w:themeColor="background1"/>
                  <w:sz w:val="10"/>
                  <w:szCs w:val="10"/>
                  <w:lang w:val="en-US"/>
                  <w:rPrChange w:id="17962" w:author="Hardik Malhotra" w:date="2021-09-30T22:43:00Z">
                    <w:rPr>
                      <w:rFonts w:ascii="Arial" w:eastAsia="Times New Roman" w:hAnsi="Arial" w:cs="Arial"/>
                      <w:b/>
                      <w:bCs/>
                      <w:color w:val="000000"/>
                      <w:sz w:val="20"/>
                      <w:szCs w:val="20"/>
                      <w:lang w:val="en-US"/>
                    </w:rPr>
                  </w:rPrChange>
                </w:rPr>
                <w:t>2016</w:t>
              </w:r>
            </w:ins>
          </w:p>
        </w:tc>
        <w:tc>
          <w:tcPr>
            <w:tcW w:w="519" w:type="dxa"/>
            <w:tcBorders>
              <w:top w:val="single" w:sz="4" w:space="0" w:color="auto"/>
              <w:left w:val="nil"/>
              <w:bottom w:val="single" w:sz="4" w:space="0" w:color="auto"/>
              <w:right w:val="single" w:sz="4" w:space="0" w:color="auto"/>
            </w:tcBorders>
            <w:shd w:val="clear" w:color="auto" w:fill="C00000"/>
            <w:noWrap/>
            <w:vAlign w:val="bottom"/>
            <w:hideMark/>
          </w:tcPr>
          <w:p w14:paraId="516CFFA4" w14:textId="77777777" w:rsidR="00AC7A1B" w:rsidRPr="00E27AAA" w:rsidRDefault="00AC7A1B" w:rsidP="009B3886">
            <w:pPr>
              <w:spacing w:after="0" w:line="480" w:lineRule="auto"/>
              <w:jc w:val="center"/>
              <w:rPr>
                <w:ins w:id="17963" w:author="Hardik Malhotra" w:date="2021-09-30T20:55:00Z"/>
                <w:rFonts w:ascii="Verdana" w:eastAsia="Times New Roman" w:hAnsi="Verdana" w:cs="Arial"/>
                <w:b/>
                <w:bCs/>
                <w:color w:val="FFFFFF" w:themeColor="background1"/>
                <w:sz w:val="10"/>
                <w:szCs w:val="10"/>
                <w:lang w:val="en-US"/>
                <w:rPrChange w:id="17964" w:author="Hardik Malhotra" w:date="2021-09-30T22:43:00Z">
                  <w:rPr>
                    <w:ins w:id="17965" w:author="Hardik Malhotra" w:date="2021-09-30T20:55:00Z"/>
                    <w:rFonts w:ascii="Arial" w:eastAsia="Times New Roman" w:hAnsi="Arial" w:cs="Arial"/>
                    <w:b/>
                    <w:bCs/>
                    <w:color w:val="000000"/>
                    <w:sz w:val="20"/>
                    <w:szCs w:val="20"/>
                    <w:lang w:val="en-US"/>
                  </w:rPr>
                </w:rPrChange>
              </w:rPr>
              <w:pPrChange w:id="17966" w:author="Hardik Malhotra" w:date="2021-09-30T21:01:00Z">
                <w:pPr>
                  <w:spacing w:after="0" w:line="240" w:lineRule="auto"/>
                  <w:jc w:val="center"/>
                </w:pPr>
              </w:pPrChange>
            </w:pPr>
            <w:ins w:id="17967" w:author="Hardik Malhotra" w:date="2021-09-30T20:55:00Z">
              <w:r w:rsidRPr="00E27AAA">
                <w:rPr>
                  <w:rFonts w:ascii="Verdana" w:eastAsia="Times New Roman" w:hAnsi="Verdana" w:cs="Arial"/>
                  <w:b/>
                  <w:bCs/>
                  <w:color w:val="FFFFFF" w:themeColor="background1"/>
                  <w:sz w:val="10"/>
                  <w:szCs w:val="10"/>
                  <w:lang w:val="en-US"/>
                  <w:rPrChange w:id="17968" w:author="Hardik Malhotra" w:date="2021-09-30T22:43:00Z">
                    <w:rPr>
                      <w:rFonts w:ascii="Arial" w:eastAsia="Times New Roman" w:hAnsi="Arial" w:cs="Arial"/>
                      <w:b/>
                      <w:bCs/>
                      <w:color w:val="000000"/>
                      <w:sz w:val="20"/>
                      <w:szCs w:val="20"/>
                      <w:lang w:val="en-US"/>
                    </w:rPr>
                  </w:rPrChange>
                </w:rPr>
                <w:t>2017</w:t>
              </w:r>
            </w:ins>
          </w:p>
        </w:tc>
        <w:tc>
          <w:tcPr>
            <w:tcW w:w="520" w:type="dxa"/>
            <w:tcBorders>
              <w:top w:val="single" w:sz="4" w:space="0" w:color="auto"/>
              <w:left w:val="nil"/>
              <w:bottom w:val="single" w:sz="4" w:space="0" w:color="auto"/>
              <w:right w:val="single" w:sz="4" w:space="0" w:color="auto"/>
            </w:tcBorders>
            <w:shd w:val="clear" w:color="auto" w:fill="C00000"/>
            <w:noWrap/>
            <w:vAlign w:val="bottom"/>
            <w:hideMark/>
          </w:tcPr>
          <w:p w14:paraId="5D9822EC" w14:textId="77777777" w:rsidR="00AC7A1B" w:rsidRPr="00E27AAA" w:rsidRDefault="00AC7A1B" w:rsidP="009B3886">
            <w:pPr>
              <w:spacing w:after="0" w:line="480" w:lineRule="auto"/>
              <w:jc w:val="center"/>
              <w:rPr>
                <w:ins w:id="17969" w:author="Hardik Malhotra" w:date="2021-09-30T20:55:00Z"/>
                <w:rFonts w:ascii="Verdana" w:eastAsia="Times New Roman" w:hAnsi="Verdana" w:cs="Arial"/>
                <w:b/>
                <w:bCs/>
                <w:color w:val="FFFFFF" w:themeColor="background1"/>
                <w:sz w:val="10"/>
                <w:szCs w:val="10"/>
                <w:lang w:val="en-US"/>
                <w:rPrChange w:id="17970" w:author="Hardik Malhotra" w:date="2021-09-30T22:43:00Z">
                  <w:rPr>
                    <w:ins w:id="17971" w:author="Hardik Malhotra" w:date="2021-09-30T20:55:00Z"/>
                    <w:rFonts w:ascii="Arial" w:eastAsia="Times New Roman" w:hAnsi="Arial" w:cs="Arial"/>
                    <w:b/>
                    <w:bCs/>
                    <w:color w:val="000000"/>
                    <w:sz w:val="20"/>
                    <w:szCs w:val="20"/>
                    <w:lang w:val="en-US"/>
                  </w:rPr>
                </w:rPrChange>
              </w:rPr>
              <w:pPrChange w:id="17972" w:author="Hardik Malhotra" w:date="2021-09-30T21:01:00Z">
                <w:pPr>
                  <w:spacing w:after="0" w:line="240" w:lineRule="auto"/>
                  <w:jc w:val="center"/>
                </w:pPr>
              </w:pPrChange>
            </w:pPr>
            <w:ins w:id="17973" w:author="Hardik Malhotra" w:date="2021-09-30T20:55:00Z">
              <w:r w:rsidRPr="00E27AAA">
                <w:rPr>
                  <w:rFonts w:ascii="Verdana" w:eastAsia="Times New Roman" w:hAnsi="Verdana" w:cs="Arial"/>
                  <w:b/>
                  <w:bCs/>
                  <w:color w:val="FFFFFF" w:themeColor="background1"/>
                  <w:sz w:val="10"/>
                  <w:szCs w:val="10"/>
                  <w:lang w:val="en-US"/>
                  <w:rPrChange w:id="17974" w:author="Hardik Malhotra" w:date="2021-09-30T22:43:00Z">
                    <w:rPr>
                      <w:rFonts w:ascii="Arial" w:eastAsia="Times New Roman" w:hAnsi="Arial" w:cs="Arial"/>
                      <w:b/>
                      <w:bCs/>
                      <w:color w:val="000000"/>
                      <w:sz w:val="20"/>
                      <w:szCs w:val="20"/>
                      <w:lang w:val="en-US"/>
                    </w:rPr>
                  </w:rPrChange>
                </w:rPr>
                <w:t>2018</w:t>
              </w:r>
            </w:ins>
          </w:p>
        </w:tc>
        <w:tc>
          <w:tcPr>
            <w:tcW w:w="593" w:type="dxa"/>
            <w:tcBorders>
              <w:top w:val="single" w:sz="4" w:space="0" w:color="auto"/>
              <w:left w:val="nil"/>
              <w:bottom w:val="single" w:sz="4" w:space="0" w:color="auto"/>
              <w:right w:val="single" w:sz="4" w:space="0" w:color="auto"/>
            </w:tcBorders>
            <w:shd w:val="clear" w:color="auto" w:fill="C00000"/>
            <w:noWrap/>
            <w:vAlign w:val="bottom"/>
            <w:hideMark/>
          </w:tcPr>
          <w:p w14:paraId="3080AA9A" w14:textId="7AEC349E" w:rsidR="00AC7A1B" w:rsidRPr="00E27AAA" w:rsidRDefault="00AC7A1B" w:rsidP="009B3886">
            <w:pPr>
              <w:spacing w:after="0" w:line="480" w:lineRule="auto"/>
              <w:jc w:val="center"/>
              <w:rPr>
                <w:ins w:id="17975" w:author="Hardik Malhotra" w:date="2021-09-30T20:55:00Z"/>
                <w:rFonts w:ascii="Verdana" w:eastAsia="Times New Roman" w:hAnsi="Verdana" w:cs="Arial"/>
                <w:b/>
                <w:bCs/>
                <w:color w:val="FFFFFF" w:themeColor="background1"/>
                <w:sz w:val="10"/>
                <w:szCs w:val="10"/>
                <w:lang w:val="en-US"/>
                <w:rPrChange w:id="17976" w:author="Hardik Malhotra" w:date="2021-09-30T22:43:00Z">
                  <w:rPr>
                    <w:ins w:id="17977" w:author="Hardik Malhotra" w:date="2021-09-30T20:55:00Z"/>
                    <w:rFonts w:ascii="Arial" w:eastAsia="Times New Roman" w:hAnsi="Arial" w:cs="Arial"/>
                    <w:b/>
                    <w:bCs/>
                    <w:color w:val="000000"/>
                    <w:sz w:val="20"/>
                    <w:szCs w:val="20"/>
                    <w:lang w:val="en-US"/>
                  </w:rPr>
                </w:rPrChange>
              </w:rPr>
              <w:pPrChange w:id="17978" w:author="Hardik Malhotra" w:date="2021-09-30T21:01:00Z">
                <w:pPr>
                  <w:spacing w:after="0" w:line="240" w:lineRule="auto"/>
                  <w:jc w:val="center"/>
                </w:pPr>
              </w:pPrChange>
            </w:pPr>
            <w:ins w:id="17979" w:author="Hardik Malhotra" w:date="2021-09-30T20:55:00Z">
              <w:r w:rsidRPr="00E27AAA">
                <w:rPr>
                  <w:rFonts w:ascii="Verdana" w:eastAsia="Times New Roman" w:hAnsi="Verdana" w:cs="Arial"/>
                  <w:b/>
                  <w:bCs/>
                  <w:color w:val="FFFFFF" w:themeColor="background1"/>
                  <w:sz w:val="10"/>
                  <w:szCs w:val="10"/>
                  <w:lang w:val="en-US"/>
                  <w:rPrChange w:id="17980" w:author="Hardik Malhotra" w:date="2021-09-30T22:43:00Z">
                    <w:rPr>
                      <w:rFonts w:ascii="Arial" w:eastAsia="Times New Roman" w:hAnsi="Arial" w:cs="Arial"/>
                      <w:b/>
                      <w:bCs/>
                      <w:color w:val="000000"/>
                      <w:sz w:val="20"/>
                      <w:szCs w:val="20"/>
                      <w:lang w:val="en-US"/>
                    </w:rPr>
                  </w:rPrChange>
                </w:rPr>
                <w:t>2019</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531D9AE1" w14:textId="52AB8DC6" w:rsidR="00AC7A1B" w:rsidRPr="00E27AAA" w:rsidRDefault="00AC7A1B" w:rsidP="009B3886">
            <w:pPr>
              <w:spacing w:after="0" w:line="480" w:lineRule="auto"/>
              <w:jc w:val="center"/>
              <w:rPr>
                <w:ins w:id="17981" w:author="Hardik Malhotra" w:date="2021-09-30T20:55:00Z"/>
                <w:rFonts w:ascii="Verdana" w:eastAsia="Times New Roman" w:hAnsi="Verdana" w:cs="Arial"/>
                <w:b/>
                <w:bCs/>
                <w:color w:val="FFFFFF" w:themeColor="background1"/>
                <w:sz w:val="10"/>
                <w:szCs w:val="10"/>
                <w:lang w:val="en-US"/>
                <w:rPrChange w:id="17982" w:author="Hardik Malhotra" w:date="2021-09-30T22:43:00Z">
                  <w:rPr>
                    <w:ins w:id="17983" w:author="Hardik Malhotra" w:date="2021-09-30T20:55:00Z"/>
                    <w:rFonts w:ascii="Arial" w:eastAsia="Times New Roman" w:hAnsi="Arial" w:cs="Arial"/>
                    <w:b/>
                    <w:bCs/>
                    <w:color w:val="000000"/>
                    <w:sz w:val="20"/>
                    <w:szCs w:val="20"/>
                    <w:lang w:val="en-US"/>
                  </w:rPr>
                </w:rPrChange>
              </w:rPr>
              <w:pPrChange w:id="17984" w:author="Hardik Malhotra" w:date="2021-09-30T21:01:00Z">
                <w:pPr>
                  <w:spacing w:after="0" w:line="240" w:lineRule="auto"/>
                  <w:jc w:val="center"/>
                </w:pPr>
              </w:pPrChange>
            </w:pPr>
            <w:ins w:id="17985" w:author="Hardik Malhotra" w:date="2021-09-30T20:55:00Z">
              <w:r w:rsidRPr="00E27AAA">
                <w:rPr>
                  <w:rFonts w:ascii="Verdana" w:eastAsia="Times New Roman" w:hAnsi="Verdana" w:cs="Arial"/>
                  <w:b/>
                  <w:bCs/>
                  <w:color w:val="FFFFFF" w:themeColor="background1"/>
                  <w:sz w:val="10"/>
                  <w:szCs w:val="10"/>
                  <w:lang w:val="en-US"/>
                  <w:rPrChange w:id="17986" w:author="Hardik Malhotra" w:date="2021-09-30T22:43:00Z">
                    <w:rPr>
                      <w:rFonts w:ascii="Arial" w:eastAsia="Times New Roman" w:hAnsi="Arial" w:cs="Arial"/>
                      <w:b/>
                      <w:bCs/>
                      <w:color w:val="000000"/>
                      <w:sz w:val="20"/>
                      <w:szCs w:val="20"/>
                      <w:lang w:val="en-US"/>
                    </w:rPr>
                  </w:rPrChange>
                </w:rPr>
                <w:t>2020</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31CB87C6" w14:textId="0CBAD684" w:rsidR="00AC7A1B" w:rsidRPr="00E27AAA" w:rsidRDefault="00AC7A1B" w:rsidP="009B3886">
            <w:pPr>
              <w:spacing w:after="0" w:line="480" w:lineRule="auto"/>
              <w:jc w:val="center"/>
              <w:rPr>
                <w:ins w:id="17987" w:author="Hardik Malhotra" w:date="2021-09-30T20:55:00Z"/>
                <w:rFonts w:ascii="Verdana" w:eastAsia="Times New Roman" w:hAnsi="Verdana" w:cs="Arial"/>
                <w:b/>
                <w:bCs/>
                <w:color w:val="FFFFFF" w:themeColor="background1"/>
                <w:sz w:val="10"/>
                <w:szCs w:val="10"/>
                <w:lang w:val="en-US"/>
                <w:rPrChange w:id="17988" w:author="Hardik Malhotra" w:date="2021-09-30T22:43:00Z">
                  <w:rPr>
                    <w:ins w:id="17989" w:author="Hardik Malhotra" w:date="2021-09-30T20:55:00Z"/>
                    <w:rFonts w:ascii="Arial" w:eastAsia="Times New Roman" w:hAnsi="Arial" w:cs="Arial"/>
                    <w:b/>
                    <w:bCs/>
                    <w:color w:val="000000"/>
                    <w:sz w:val="20"/>
                    <w:szCs w:val="20"/>
                    <w:lang w:val="en-US"/>
                  </w:rPr>
                </w:rPrChange>
              </w:rPr>
              <w:pPrChange w:id="17990" w:author="Hardik Malhotra" w:date="2021-09-30T21:01:00Z">
                <w:pPr>
                  <w:spacing w:after="0" w:line="240" w:lineRule="auto"/>
                  <w:jc w:val="center"/>
                </w:pPr>
              </w:pPrChange>
            </w:pPr>
            <w:ins w:id="17991" w:author="Hardik Malhotra" w:date="2021-09-30T20:55:00Z">
              <w:r w:rsidRPr="00E27AAA">
                <w:rPr>
                  <w:rFonts w:ascii="Verdana" w:eastAsia="Times New Roman" w:hAnsi="Verdana" w:cs="Arial"/>
                  <w:b/>
                  <w:bCs/>
                  <w:color w:val="FFFFFF" w:themeColor="background1"/>
                  <w:sz w:val="10"/>
                  <w:szCs w:val="10"/>
                  <w:lang w:val="en-US"/>
                  <w:rPrChange w:id="17992" w:author="Hardik Malhotra" w:date="2021-09-30T22:43:00Z">
                    <w:rPr>
                      <w:rFonts w:ascii="Arial" w:eastAsia="Times New Roman" w:hAnsi="Arial" w:cs="Arial"/>
                      <w:b/>
                      <w:bCs/>
                      <w:color w:val="000000"/>
                      <w:sz w:val="20"/>
                      <w:szCs w:val="20"/>
                      <w:lang w:val="en-US"/>
                    </w:rPr>
                  </w:rPrChange>
                </w:rPr>
                <w:t>2021</w:t>
              </w:r>
            </w:ins>
            <w:ins w:id="17993" w:author="Hardik Malhotra" w:date="2021-09-30T21:45:00Z">
              <w:r w:rsidR="0027490C" w:rsidRPr="00E27AAA">
                <w:rPr>
                  <w:rFonts w:ascii="Verdana" w:eastAsia="Times New Roman" w:hAnsi="Verdana" w:cs="Arial"/>
                  <w:b/>
                  <w:bCs/>
                  <w:color w:val="FFFFFF" w:themeColor="background1"/>
                  <w:sz w:val="10"/>
                  <w:szCs w:val="10"/>
                  <w:lang w:val="en-US"/>
                  <w:rPrChange w:id="17994" w:author="Hardik Malhotra" w:date="2021-09-30T22:43:00Z">
                    <w:rPr>
                      <w:rFonts w:ascii="Verdana" w:eastAsia="Times New Roman" w:hAnsi="Verdana" w:cs="Arial"/>
                      <w:b/>
                      <w:bCs/>
                      <w:color w:val="000000"/>
                      <w:sz w:val="10"/>
                      <w:szCs w:val="10"/>
                      <w:lang w:val="en-US"/>
                    </w:rPr>
                  </w:rPrChange>
                </w:rPr>
                <w:t>E</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68248F31" w14:textId="77777777" w:rsidR="00AC7A1B" w:rsidRPr="00E27AAA" w:rsidRDefault="00AC7A1B" w:rsidP="009B3886">
            <w:pPr>
              <w:spacing w:after="0" w:line="480" w:lineRule="auto"/>
              <w:jc w:val="center"/>
              <w:rPr>
                <w:ins w:id="17995" w:author="Hardik Malhotra" w:date="2021-09-30T20:55:00Z"/>
                <w:rFonts w:ascii="Verdana" w:eastAsia="Times New Roman" w:hAnsi="Verdana" w:cs="Arial"/>
                <w:b/>
                <w:bCs/>
                <w:color w:val="FFFFFF" w:themeColor="background1"/>
                <w:sz w:val="10"/>
                <w:szCs w:val="10"/>
                <w:lang w:val="en-US"/>
                <w:rPrChange w:id="17996" w:author="Hardik Malhotra" w:date="2021-09-30T22:43:00Z">
                  <w:rPr>
                    <w:ins w:id="17997" w:author="Hardik Malhotra" w:date="2021-09-30T20:55:00Z"/>
                    <w:rFonts w:ascii="Arial" w:eastAsia="Times New Roman" w:hAnsi="Arial" w:cs="Arial"/>
                    <w:b/>
                    <w:bCs/>
                    <w:color w:val="000000"/>
                    <w:sz w:val="20"/>
                    <w:szCs w:val="20"/>
                    <w:lang w:val="en-US"/>
                  </w:rPr>
                </w:rPrChange>
              </w:rPr>
              <w:pPrChange w:id="17998" w:author="Hardik Malhotra" w:date="2021-09-30T21:01:00Z">
                <w:pPr>
                  <w:spacing w:after="0" w:line="240" w:lineRule="auto"/>
                  <w:jc w:val="center"/>
                </w:pPr>
              </w:pPrChange>
            </w:pPr>
            <w:ins w:id="17999" w:author="Hardik Malhotra" w:date="2021-09-30T20:55:00Z">
              <w:r w:rsidRPr="00E27AAA">
                <w:rPr>
                  <w:rFonts w:ascii="Verdana" w:eastAsia="Times New Roman" w:hAnsi="Verdana" w:cs="Arial"/>
                  <w:b/>
                  <w:bCs/>
                  <w:color w:val="FFFFFF" w:themeColor="background1"/>
                  <w:sz w:val="10"/>
                  <w:szCs w:val="10"/>
                  <w:lang w:val="en-US"/>
                  <w:rPrChange w:id="18000" w:author="Hardik Malhotra" w:date="2021-09-30T22:43:00Z">
                    <w:rPr>
                      <w:rFonts w:ascii="Arial" w:eastAsia="Times New Roman" w:hAnsi="Arial" w:cs="Arial"/>
                      <w:b/>
                      <w:bCs/>
                      <w:color w:val="000000"/>
                      <w:sz w:val="20"/>
                      <w:szCs w:val="20"/>
                      <w:lang w:val="en-US"/>
                    </w:rPr>
                  </w:rPrChange>
                </w:rPr>
                <w:t>2022F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5D9649F4" w14:textId="77777777" w:rsidR="00AC7A1B" w:rsidRPr="00E27AAA" w:rsidRDefault="00AC7A1B" w:rsidP="009B3886">
            <w:pPr>
              <w:spacing w:after="0" w:line="480" w:lineRule="auto"/>
              <w:jc w:val="center"/>
              <w:rPr>
                <w:ins w:id="18001" w:author="Hardik Malhotra" w:date="2021-09-30T20:55:00Z"/>
                <w:rFonts w:ascii="Verdana" w:eastAsia="Times New Roman" w:hAnsi="Verdana" w:cs="Arial"/>
                <w:b/>
                <w:bCs/>
                <w:color w:val="FFFFFF" w:themeColor="background1"/>
                <w:sz w:val="10"/>
                <w:szCs w:val="10"/>
                <w:lang w:val="en-US"/>
                <w:rPrChange w:id="18002" w:author="Hardik Malhotra" w:date="2021-09-30T22:43:00Z">
                  <w:rPr>
                    <w:ins w:id="18003" w:author="Hardik Malhotra" w:date="2021-09-30T20:55:00Z"/>
                    <w:rFonts w:ascii="Arial" w:eastAsia="Times New Roman" w:hAnsi="Arial" w:cs="Arial"/>
                    <w:b/>
                    <w:bCs/>
                    <w:color w:val="000000"/>
                    <w:sz w:val="20"/>
                    <w:szCs w:val="20"/>
                    <w:lang w:val="en-US"/>
                  </w:rPr>
                </w:rPrChange>
              </w:rPr>
              <w:pPrChange w:id="18004" w:author="Hardik Malhotra" w:date="2021-09-30T21:01:00Z">
                <w:pPr>
                  <w:spacing w:after="0" w:line="240" w:lineRule="auto"/>
                  <w:jc w:val="center"/>
                </w:pPr>
              </w:pPrChange>
            </w:pPr>
            <w:ins w:id="18005" w:author="Hardik Malhotra" w:date="2021-09-30T20:55:00Z">
              <w:r w:rsidRPr="00E27AAA">
                <w:rPr>
                  <w:rFonts w:ascii="Verdana" w:eastAsia="Times New Roman" w:hAnsi="Verdana" w:cs="Arial"/>
                  <w:b/>
                  <w:bCs/>
                  <w:color w:val="FFFFFF" w:themeColor="background1"/>
                  <w:sz w:val="10"/>
                  <w:szCs w:val="10"/>
                  <w:lang w:val="en-US"/>
                  <w:rPrChange w:id="18006" w:author="Hardik Malhotra" w:date="2021-09-30T22:43:00Z">
                    <w:rPr>
                      <w:rFonts w:ascii="Arial" w:eastAsia="Times New Roman" w:hAnsi="Arial" w:cs="Arial"/>
                      <w:b/>
                      <w:bCs/>
                      <w:color w:val="000000"/>
                      <w:sz w:val="20"/>
                      <w:szCs w:val="20"/>
                      <w:lang w:val="en-US"/>
                    </w:rPr>
                  </w:rPrChange>
                </w:rPr>
                <w:t>2023F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699FF8D8" w14:textId="77777777" w:rsidR="00AC7A1B" w:rsidRPr="00E27AAA" w:rsidRDefault="00AC7A1B" w:rsidP="009B3886">
            <w:pPr>
              <w:spacing w:after="0" w:line="480" w:lineRule="auto"/>
              <w:jc w:val="center"/>
              <w:rPr>
                <w:ins w:id="18007" w:author="Hardik Malhotra" w:date="2021-09-30T20:55:00Z"/>
                <w:rFonts w:ascii="Verdana" w:eastAsia="Times New Roman" w:hAnsi="Verdana" w:cs="Arial"/>
                <w:b/>
                <w:bCs/>
                <w:color w:val="FFFFFF" w:themeColor="background1"/>
                <w:sz w:val="10"/>
                <w:szCs w:val="10"/>
                <w:lang w:val="en-US"/>
                <w:rPrChange w:id="18008" w:author="Hardik Malhotra" w:date="2021-09-30T22:43:00Z">
                  <w:rPr>
                    <w:ins w:id="18009" w:author="Hardik Malhotra" w:date="2021-09-30T20:55:00Z"/>
                    <w:rFonts w:ascii="Arial" w:eastAsia="Times New Roman" w:hAnsi="Arial" w:cs="Arial"/>
                    <w:b/>
                    <w:bCs/>
                    <w:color w:val="000000"/>
                    <w:sz w:val="20"/>
                    <w:szCs w:val="20"/>
                    <w:lang w:val="en-US"/>
                  </w:rPr>
                </w:rPrChange>
              </w:rPr>
              <w:pPrChange w:id="18010" w:author="Hardik Malhotra" w:date="2021-09-30T21:01:00Z">
                <w:pPr>
                  <w:spacing w:after="0" w:line="240" w:lineRule="auto"/>
                  <w:jc w:val="center"/>
                </w:pPr>
              </w:pPrChange>
            </w:pPr>
            <w:ins w:id="18011" w:author="Hardik Malhotra" w:date="2021-09-30T20:55:00Z">
              <w:r w:rsidRPr="00E27AAA">
                <w:rPr>
                  <w:rFonts w:ascii="Verdana" w:eastAsia="Times New Roman" w:hAnsi="Verdana" w:cs="Arial"/>
                  <w:b/>
                  <w:bCs/>
                  <w:color w:val="FFFFFF" w:themeColor="background1"/>
                  <w:sz w:val="10"/>
                  <w:szCs w:val="10"/>
                  <w:lang w:val="en-US"/>
                  <w:rPrChange w:id="18012" w:author="Hardik Malhotra" w:date="2021-09-30T22:43:00Z">
                    <w:rPr>
                      <w:rFonts w:ascii="Arial" w:eastAsia="Times New Roman" w:hAnsi="Arial" w:cs="Arial"/>
                      <w:b/>
                      <w:bCs/>
                      <w:color w:val="000000"/>
                      <w:sz w:val="20"/>
                      <w:szCs w:val="20"/>
                      <w:lang w:val="en-US"/>
                    </w:rPr>
                  </w:rPrChange>
                </w:rPr>
                <w:t>2024F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391A6331" w14:textId="77777777" w:rsidR="00AC7A1B" w:rsidRPr="00E27AAA" w:rsidRDefault="00AC7A1B" w:rsidP="009B3886">
            <w:pPr>
              <w:spacing w:after="0" w:line="480" w:lineRule="auto"/>
              <w:jc w:val="center"/>
              <w:rPr>
                <w:ins w:id="18013" w:author="Hardik Malhotra" w:date="2021-09-30T20:55:00Z"/>
                <w:rFonts w:ascii="Verdana" w:eastAsia="Times New Roman" w:hAnsi="Verdana" w:cs="Arial"/>
                <w:b/>
                <w:bCs/>
                <w:color w:val="FFFFFF" w:themeColor="background1"/>
                <w:sz w:val="10"/>
                <w:szCs w:val="10"/>
                <w:lang w:val="en-US"/>
                <w:rPrChange w:id="18014" w:author="Hardik Malhotra" w:date="2021-09-30T22:43:00Z">
                  <w:rPr>
                    <w:ins w:id="18015" w:author="Hardik Malhotra" w:date="2021-09-30T20:55:00Z"/>
                    <w:rFonts w:ascii="Arial" w:eastAsia="Times New Roman" w:hAnsi="Arial" w:cs="Arial"/>
                    <w:b/>
                    <w:bCs/>
                    <w:color w:val="000000"/>
                    <w:sz w:val="20"/>
                    <w:szCs w:val="20"/>
                    <w:lang w:val="en-US"/>
                  </w:rPr>
                </w:rPrChange>
              </w:rPr>
              <w:pPrChange w:id="18016" w:author="Hardik Malhotra" w:date="2021-09-30T21:01:00Z">
                <w:pPr>
                  <w:spacing w:after="0" w:line="240" w:lineRule="auto"/>
                  <w:jc w:val="center"/>
                </w:pPr>
              </w:pPrChange>
            </w:pPr>
            <w:ins w:id="18017" w:author="Hardik Malhotra" w:date="2021-09-30T20:55:00Z">
              <w:r w:rsidRPr="00E27AAA">
                <w:rPr>
                  <w:rFonts w:ascii="Verdana" w:eastAsia="Times New Roman" w:hAnsi="Verdana" w:cs="Arial"/>
                  <w:b/>
                  <w:bCs/>
                  <w:color w:val="FFFFFF" w:themeColor="background1"/>
                  <w:sz w:val="10"/>
                  <w:szCs w:val="10"/>
                  <w:lang w:val="en-US"/>
                  <w:rPrChange w:id="18018" w:author="Hardik Malhotra" w:date="2021-09-30T22:43:00Z">
                    <w:rPr>
                      <w:rFonts w:ascii="Arial" w:eastAsia="Times New Roman" w:hAnsi="Arial" w:cs="Arial"/>
                      <w:b/>
                      <w:bCs/>
                      <w:color w:val="000000"/>
                      <w:sz w:val="20"/>
                      <w:szCs w:val="20"/>
                      <w:lang w:val="en-US"/>
                    </w:rPr>
                  </w:rPrChange>
                </w:rPr>
                <w:t>2025F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445C17C8" w14:textId="77777777" w:rsidR="00AC7A1B" w:rsidRPr="00E27AAA" w:rsidRDefault="00AC7A1B" w:rsidP="009B3886">
            <w:pPr>
              <w:spacing w:after="0" w:line="480" w:lineRule="auto"/>
              <w:jc w:val="center"/>
              <w:rPr>
                <w:ins w:id="18019" w:author="Hardik Malhotra" w:date="2021-09-30T20:55:00Z"/>
                <w:rFonts w:ascii="Verdana" w:eastAsia="Times New Roman" w:hAnsi="Verdana" w:cs="Arial"/>
                <w:b/>
                <w:bCs/>
                <w:color w:val="FFFFFF" w:themeColor="background1"/>
                <w:sz w:val="10"/>
                <w:szCs w:val="10"/>
                <w:lang w:val="en-US"/>
                <w:rPrChange w:id="18020" w:author="Hardik Malhotra" w:date="2021-09-30T22:43:00Z">
                  <w:rPr>
                    <w:ins w:id="18021" w:author="Hardik Malhotra" w:date="2021-09-30T20:55:00Z"/>
                    <w:rFonts w:ascii="Arial" w:eastAsia="Times New Roman" w:hAnsi="Arial" w:cs="Arial"/>
                    <w:b/>
                    <w:bCs/>
                    <w:color w:val="000000"/>
                    <w:sz w:val="20"/>
                    <w:szCs w:val="20"/>
                    <w:lang w:val="en-US"/>
                  </w:rPr>
                </w:rPrChange>
              </w:rPr>
              <w:pPrChange w:id="18022" w:author="Hardik Malhotra" w:date="2021-09-30T21:01:00Z">
                <w:pPr>
                  <w:spacing w:after="0" w:line="240" w:lineRule="auto"/>
                  <w:jc w:val="center"/>
                </w:pPr>
              </w:pPrChange>
            </w:pPr>
            <w:ins w:id="18023" w:author="Hardik Malhotra" w:date="2021-09-30T20:55:00Z">
              <w:r w:rsidRPr="00E27AAA">
                <w:rPr>
                  <w:rFonts w:ascii="Verdana" w:eastAsia="Times New Roman" w:hAnsi="Verdana" w:cs="Arial"/>
                  <w:b/>
                  <w:bCs/>
                  <w:color w:val="FFFFFF" w:themeColor="background1"/>
                  <w:sz w:val="10"/>
                  <w:szCs w:val="10"/>
                  <w:lang w:val="en-US"/>
                  <w:rPrChange w:id="18024" w:author="Hardik Malhotra" w:date="2021-09-30T22:43:00Z">
                    <w:rPr>
                      <w:rFonts w:ascii="Arial" w:eastAsia="Times New Roman" w:hAnsi="Arial" w:cs="Arial"/>
                      <w:b/>
                      <w:bCs/>
                      <w:color w:val="000000"/>
                      <w:sz w:val="20"/>
                      <w:szCs w:val="20"/>
                      <w:lang w:val="en-US"/>
                    </w:rPr>
                  </w:rPrChange>
                </w:rPr>
                <w:t>2026F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1C092A5A" w14:textId="77777777" w:rsidR="00AC7A1B" w:rsidRPr="00E27AAA" w:rsidRDefault="00AC7A1B" w:rsidP="009B3886">
            <w:pPr>
              <w:spacing w:after="0" w:line="480" w:lineRule="auto"/>
              <w:jc w:val="center"/>
              <w:rPr>
                <w:ins w:id="18025" w:author="Hardik Malhotra" w:date="2021-09-30T20:55:00Z"/>
                <w:rFonts w:ascii="Verdana" w:eastAsia="Times New Roman" w:hAnsi="Verdana" w:cs="Arial"/>
                <w:b/>
                <w:bCs/>
                <w:color w:val="FFFFFF" w:themeColor="background1"/>
                <w:sz w:val="10"/>
                <w:szCs w:val="10"/>
                <w:lang w:val="en-US"/>
                <w:rPrChange w:id="18026" w:author="Hardik Malhotra" w:date="2021-09-30T22:43:00Z">
                  <w:rPr>
                    <w:ins w:id="18027" w:author="Hardik Malhotra" w:date="2021-09-30T20:55:00Z"/>
                    <w:rFonts w:ascii="Arial" w:eastAsia="Times New Roman" w:hAnsi="Arial" w:cs="Arial"/>
                    <w:b/>
                    <w:bCs/>
                    <w:color w:val="000000"/>
                    <w:sz w:val="20"/>
                    <w:szCs w:val="20"/>
                    <w:lang w:val="en-US"/>
                  </w:rPr>
                </w:rPrChange>
              </w:rPr>
              <w:pPrChange w:id="18028" w:author="Hardik Malhotra" w:date="2021-09-30T21:01:00Z">
                <w:pPr>
                  <w:spacing w:after="0" w:line="240" w:lineRule="auto"/>
                  <w:jc w:val="center"/>
                </w:pPr>
              </w:pPrChange>
            </w:pPr>
            <w:ins w:id="18029" w:author="Hardik Malhotra" w:date="2021-09-30T20:55:00Z">
              <w:r w:rsidRPr="00E27AAA">
                <w:rPr>
                  <w:rFonts w:ascii="Verdana" w:eastAsia="Times New Roman" w:hAnsi="Verdana" w:cs="Arial"/>
                  <w:b/>
                  <w:bCs/>
                  <w:color w:val="FFFFFF" w:themeColor="background1"/>
                  <w:sz w:val="10"/>
                  <w:szCs w:val="10"/>
                  <w:lang w:val="en-US"/>
                  <w:rPrChange w:id="18030" w:author="Hardik Malhotra" w:date="2021-09-30T22:43:00Z">
                    <w:rPr>
                      <w:rFonts w:ascii="Arial" w:eastAsia="Times New Roman" w:hAnsi="Arial" w:cs="Arial"/>
                      <w:b/>
                      <w:bCs/>
                      <w:color w:val="000000"/>
                      <w:sz w:val="20"/>
                      <w:szCs w:val="20"/>
                      <w:lang w:val="en-US"/>
                    </w:rPr>
                  </w:rPrChange>
                </w:rPr>
                <w:t>2027F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26AA783E" w14:textId="77777777" w:rsidR="00AC7A1B" w:rsidRPr="00E27AAA" w:rsidRDefault="00AC7A1B" w:rsidP="009B3886">
            <w:pPr>
              <w:spacing w:after="0" w:line="480" w:lineRule="auto"/>
              <w:jc w:val="center"/>
              <w:rPr>
                <w:ins w:id="18031" w:author="Hardik Malhotra" w:date="2021-09-30T20:55:00Z"/>
                <w:rFonts w:ascii="Verdana" w:eastAsia="Times New Roman" w:hAnsi="Verdana" w:cs="Arial"/>
                <w:b/>
                <w:bCs/>
                <w:color w:val="FFFFFF" w:themeColor="background1"/>
                <w:sz w:val="10"/>
                <w:szCs w:val="10"/>
                <w:lang w:val="en-US"/>
                <w:rPrChange w:id="18032" w:author="Hardik Malhotra" w:date="2021-09-30T22:43:00Z">
                  <w:rPr>
                    <w:ins w:id="18033" w:author="Hardik Malhotra" w:date="2021-09-30T20:55:00Z"/>
                    <w:rFonts w:ascii="Arial" w:eastAsia="Times New Roman" w:hAnsi="Arial" w:cs="Arial"/>
                    <w:b/>
                    <w:bCs/>
                    <w:color w:val="000000"/>
                    <w:sz w:val="20"/>
                    <w:szCs w:val="20"/>
                    <w:lang w:val="en-US"/>
                  </w:rPr>
                </w:rPrChange>
              </w:rPr>
              <w:pPrChange w:id="18034" w:author="Hardik Malhotra" w:date="2021-09-30T21:01:00Z">
                <w:pPr>
                  <w:spacing w:after="0" w:line="240" w:lineRule="auto"/>
                  <w:jc w:val="center"/>
                </w:pPr>
              </w:pPrChange>
            </w:pPr>
            <w:ins w:id="18035" w:author="Hardik Malhotra" w:date="2021-09-30T20:55:00Z">
              <w:r w:rsidRPr="00E27AAA">
                <w:rPr>
                  <w:rFonts w:ascii="Verdana" w:eastAsia="Times New Roman" w:hAnsi="Verdana" w:cs="Arial"/>
                  <w:b/>
                  <w:bCs/>
                  <w:color w:val="FFFFFF" w:themeColor="background1"/>
                  <w:sz w:val="10"/>
                  <w:szCs w:val="10"/>
                  <w:lang w:val="en-US"/>
                  <w:rPrChange w:id="18036" w:author="Hardik Malhotra" w:date="2021-09-30T22:43:00Z">
                    <w:rPr>
                      <w:rFonts w:ascii="Arial" w:eastAsia="Times New Roman" w:hAnsi="Arial" w:cs="Arial"/>
                      <w:b/>
                      <w:bCs/>
                      <w:color w:val="000000"/>
                      <w:sz w:val="20"/>
                      <w:szCs w:val="20"/>
                      <w:lang w:val="en-US"/>
                    </w:rPr>
                  </w:rPrChange>
                </w:rPr>
                <w:t>2028F</w:t>
              </w:r>
            </w:ins>
          </w:p>
        </w:tc>
        <w:tc>
          <w:tcPr>
            <w:tcW w:w="590" w:type="dxa"/>
            <w:tcBorders>
              <w:top w:val="single" w:sz="4" w:space="0" w:color="auto"/>
              <w:left w:val="nil"/>
              <w:bottom w:val="single" w:sz="4" w:space="0" w:color="auto"/>
              <w:right w:val="nil"/>
            </w:tcBorders>
            <w:shd w:val="clear" w:color="auto" w:fill="C00000"/>
            <w:noWrap/>
            <w:vAlign w:val="bottom"/>
            <w:hideMark/>
          </w:tcPr>
          <w:p w14:paraId="74D3A92E" w14:textId="77777777" w:rsidR="00AC7A1B" w:rsidRPr="00E27AAA" w:rsidRDefault="00AC7A1B" w:rsidP="009B3886">
            <w:pPr>
              <w:spacing w:after="0" w:line="480" w:lineRule="auto"/>
              <w:jc w:val="center"/>
              <w:rPr>
                <w:ins w:id="18037" w:author="Hardik Malhotra" w:date="2021-09-30T20:55:00Z"/>
                <w:rFonts w:ascii="Verdana" w:eastAsia="Times New Roman" w:hAnsi="Verdana" w:cs="Arial"/>
                <w:b/>
                <w:bCs/>
                <w:color w:val="FFFFFF" w:themeColor="background1"/>
                <w:sz w:val="10"/>
                <w:szCs w:val="10"/>
                <w:lang w:val="en-US"/>
                <w:rPrChange w:id="18038" w:author="Hardik Malhotra" w:date="2021-09-30T22:43:00Z">
                  <w:rPr>
                    <w:ins w:id="18039" w:author="Hardik Malhotra" w:date="2021-09-30T20:55:00Z"/>
                    <w:rFonts w:ascii="Arial" w:eastAsia="Times New Roman" w:hAnsi="Arial" w:cs="Arial"/>
                    <w:b/>
                    <w:bCs/>
                    <w:color w:val="000000"/>
                    <w:sz w:val="20"/>
                    <w:szCs w:val="20"/>
                    <w:lang w:val="en-US"/>
                  </w:rPr>
                </w:rPrChange>
              </w:rPr>
              <w:pPrChange w:id="18040" w:author="Hardik Malhotra" w:date="2021-09-30T21:01:00Z">
                <w:pPr>
                  <w:spacing w:after="0" w:line="240" w:lineRule="auto"/>
                  <w:jc w:val="center"/>
                </w:pPr>
              </w:pPrChange>
            </w:pPr>
            <w:ins w:id="18041" w:author="Hardik Malhotra" w:date="2021-09-30T20:55:00Z">
              <w:r w:rsidRPr="00E27AAA">
                <w:rPr>
                  <w:rFonts w:ascii="Verdana" w:eastAsia="Times New Roman" w:hAnsi="Verdana" w:cs="Arial"/>
                  <w:b/>
                  <w:bCs/>
                  <w:color w:val="FFFFFF" w:themeColor="background1"/>
                  <w:sz w:val="10"/>
                  <w:szCs w:val="10"/>
                  <w:lang w:val="en-US"/>
                  <w:rPrChange w:id="18042" w:author="Hardik Malhotra" w:date="2021-09-30T22:43:00Z">
                    <w:rPr>
                      <w:rFonts w:ascii="Arial" w:eastAsia="Times New Roman" w:hAnsi="Arial" w:cs="Arial"/>
                      <w:b/>
                      <w:bCs/>
                      <w:color w:val="000000"/>
                      <w:sz w:val="20"/>
                      <w:szCs w:val="20"/>
                      <w:lang w:val="en-US"/>
                    </w:rPr>
                  </w:rPrChange>
                </w:rPr>
                <w:t>2029F</w:t>
              </w:r>
            </w:ins>
          </w:p>
        </w:tc>
        <w:tc>
          <w:tcPr>
            <w:tcW w:w="566"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770E2E90" w14:textId="77777777" w:rsidR="00AC7A1B" w:rsidRPr="00E27AAA" w:rsidRDefault="00AC7A1B" w:rsidP="009B3886">
            <w:pPr>
              <w:spacing w:after="0" w:line="480" w:lineRule="auto"/>
              <w:jc w:val="center"/>
              <w:rPr>
                <w:ins w:id="18043" w:author="Hardik Malhotra" w:date="2021-09-30T20:55:00Z"/>
                <w:rFonts w:ascii="Verdana" w:eastAsia="Times New Roman" w:hAnsi="Verdana" w:cs="Arial"/>
                <w:b/>
                <w:bCs/>
                <w:color w:val="FFFFFF" w:themeColor="background1"/>
                <w:sz w:val="10"/>
                <w:szCs w:val="10"/>
                <w:lang w:val="en-US"/>
                <w:rPrChange w:id="18044" w:author="Hardik Malhotra" w:date="2021-09-30T22:43:00Z">
                  <w:rPr>
                    <w:ins w:id="18045" w:author="Hardik Malhotra" w:date="2021-09-30T20:55:00Z"/>
                    <w:rFonts w:ascii="Arial" w:eastAsia="Times New Roman" w:hAnsi="Arial" w:cs="Arial"/>
                    <w:b/>
                    <w:bCs/>
                    <w:color w:val="000000"/>
                    <w:sz w:val="20"/>
                    <w:szCs w:val="20"/>
                    <w:lang w:val="en-US"/>
                  </w:rPr>
                </w:rPrChange>
              </w:rPr>
              <w:pPrChange w:id="18046" w:author="Hardik Malhotra" w:date="2021-09-30T21:01:00Z">
                <w:pPr>
                  <w:spacing w:after="0" w:line="240" w:lineRule="auto"/>
                  <w:jc w:val="center"/>
                </w:pPr>
              </w:pPrChange>
            </w:pPr>
            <w:ins w:id="18047" w:author="Hardik Malhotra" w:date="2021-09-30T20:55:00Z">
              <w:r w:rsidRPr="00E27AAA">
                <w:rPr>
                  <w:rFonts w:ascii="Verdana" w:eastAsia="Times New Roman" w:hAnsi="Verdana" w:cs="Arial"/>
                  <w:b/>
                  <w:bCs/>
                  <w:color w:val="FFFFFF" w:themeColor="background1"/>
                  <w:sz w:val="10"/>
                  <w:szCs w:val="10"/>
                  <w:lang w:val="en-US"/>
                  <w:rPrChange w:id="18048" w:author="Hardik Malhotra" w:date="2021-09-30T22:43:00Z">
                    <w:rPr>
                      <w:rFonts w:ascii="Arial" w:eastAsia="Times New Roman" w:hAnsi="Arial" w:cs="Arial"/>
                      <w:b/>
                      <w:bCs/>
                      <w:color w:val="000000"/>
                      <w:sz w:val="20"/>
                      <w:szCs w:val="20"/>
                      <w:lang w:val="en-US"/>
                    </w:rPr>
                  </w:rPrChange>
                </w:rPr>
                <w:t>2030F</w:t>
              </w:r>
            </w:ins>
          </w:p>
        </w:tc>
      </w:tr>
      <w:tr w:rsidR="0027490C" w:rsidRPr="009B3886" w14:paraId="511C03C7" w14:textId="77777777" w:rsidTr="0027490C">
        <w:tblPrEx>
          <w:tblW w:w="10321" w:type="dxa"/>
          <w:tblInd w:w="-185" w:type="dxa"/>
          <w:tblPrExChange w:id="18049" w:author="Hardik Malhotra" w:date="2021-09-30T21:41:00Z">
            <w:tblPrEx>
              <w:tblW w:w="10165" w:type="dxa"/>
              <w:tblInd w:w="-5" w:type="dxa"/>
            </w:tblPrEx>
          </w:tblPrExChange>
        </w:tblPrEx>
        <w:trPr>
          <w:trHeight w:val="334"/>
          <w:ins w:id="18050" w:author="Hardik Malhotra" w:date="2021-09-30T20:55:00Z"/>
          <w:trPrChange w:id="18051" w:author="Hardik Malhotra" w:date="2021-09-30T21:41:00Z">
            <w:trPr>
              <w:gridBefore w:val="1"/>
              <w:trHeight w:val="334"/>
            </w:trPr>
          </w:trPrChange>
        </w:trPr>
        <w:tc>
          <w:tcPr>
            <w:tcW w:w="1185" w:type="dxa"/>
            <w:tcBorders>
              <w:top w:val="nil"/>
              <w:left w:val="single" w:sz="4" w:space="0" w:color="auto"/>
              <w:bottom w:val="single" w:sz="4" w:space="0" w:color="auto"/>
              <w:right w:val="single" w:sz="4" w:space="0" w:color="auto"/>
            </w:tcBorders>
            <w:shd w:val="clear" w:color="000000" w:fill="FFFFFF"/>
            <w:noWrap/>
            <w:vAlign w:val="bottom"/>
            <w:hideMark/>
            <w:tcPrChange w:id="18052" w:author="Hardik Malhotra" w:date="2021-09-30T21:41:00Z">
              <w:tcPr>
                <w:tcW w:w="1509" w:type="dxa"/>
                <w:gridSpan w:val="2"/>
                <w:tcBorders>
                  <w:top w:val="nil"/>
                  <w:left w:val="single" w:sz="4" w:space="0" w:color="auto"/>
                  <w:bottom w:val="single" w:sz="4" w:space="0" w:color="auto"/>
                  <w:right w:val="single" w:sz="4" w:space="0" w:color="auto"/>
                </w:tcBorders>
                <w:shd w:val="clear" w:color="000000" w:fill="FFFFFF"/>
                <w:noWrap/>
                <w:vAlign w:val="bottom"/>
                <w:hideMark/>
              </w:tcPr>
            </w:tcPrChange>
          </w:tcPr>
          <w:p w14:paraId="59D51D53" w14:textId="77777777" w:rsidR="0027490C" w:rsidRPr="009B3886" w:rsidRDefault="0027490C" w:rsidP="0027490C">
            <w:pPr>
              <w:spacing w:after="0" w:line="240" w:lineRule="auto"/>
              <w:rPr>
                <w:ins w:id="18053" w:author="Hardik Malhotra" w:date="2021-09-30T20:55:00Z"/>
                <w:rFonts w:ascii="Verdana" w:eastAsia="Times New Roman" w:hAnsi="Verdana" w:cs="Times New Roman"/>
                <w:color w:val="000000"/>
                <w:sz w:val="10"/>
                <w:szCs w:val="10"/>
                <w:lang w:val="en-US"/>
                <w:rPrChange w:id="18054" w:author="Hardik Malhotra" w:date="2021-09-30T21:00:00Z">
                  <w:rPr>
                    <w:ins w:id="18055" w:author="Hardik Malhotra" w:date="2021-09-30T20:55:00Z"/>
                    <w:rFonts w:ascii="Calibri" w:eastAsia="Times New Roman" w:hAnsi="Calibri" w:cs="Times New Roman"/>
                    <w:color w:val="000000"/>
                    <w:lang w:val="en-US"/>
                  </w:rPr>
                </w:rPrChange>
              </w:rPr>
            </w:pPr>
            <w:ins w:id="18056" w:author="Hardik Malhotra" w:date="2021-09-30T20:55:00Z">
              <w:r w:rsidRPr="009B3886">
                <w:rPr>
                  <w:rFonts w:ascii="Verdana" w:eastAsia="Times New Roman" w:hAnsi="Verdana" w:cs="Times New Roman"/>
                  <w:color w:val="000000"/>
                  <w:sz w:val="10"/>
                  <w:szCs w:val="10"/>
                  <w:lang w:val="en-US"/>
                  <w:rPrChange w:id="18057" w:author="Hardik Malhotra" w:date="2021-09-30T21:00:00Z">
                    <w:rPr>
                      <w:rFonts w:ascii="Calibri" w:eastAsia="Times New Roman" w:hAnsi="Calibri" w:cs="Times New Roman"/>
                      <w:color w:val="000000"/>
                      <w:lang w:val="en-US"/>
                    </w:rPr>
                  </w:rPrChange>
                </w:rPr>
                <w:t>Paints &amp; Coatings</w:t>
              </w:r>
            </w:ins>
          </w:p>
        </w:tc>
        <w:tc>
          <w:tcPr>
            <w:tcW w:w="519" w:type="dxa"/>
            <w:tcBorders>
              <w:top w:val="nil"/>
              <w:left w:val="nil"/>
              <w:bottom w:val="single" w:sz="4" w:space="0" w:color="auto"/>
              <w:right w:val="single" w:sz="4" w:space="0" w:color="auto"/>
            </w:tcBorders>
            <w:shd w:val="clear" w:color="000000" w:fill="FFFFFF"/>
            <w:noWrap/>
            <w:vAlign w:val="center"/>
            <w:hideMark/>
            <w:tcPrChange w:id="18058" w:author="Hardik Malhotra" w:date="2021-09-30T21:41:00Z">
              <w:tcPr>
                <w:tcW w:w="496" w:type="dxa"/>
                <w:gridSpan w:val="2"/>
                <w:tcBorders>
                  <w:top w:val="nil"/>
                  <w:left w:val="nil"/>
                  <w:bottom w:val="single" w:sz="4" w:space="0" w:color="auto"/>
                  <w:right w:val="single" w:sz="4" w:space="0" w:color="auto"/>
                </w:tcBorders>
                <w:shd w:val="clear" w:color="000000" w:fill="FFFFFF"/>
                <w:noWrap/>
                <w:vAlign w:val="bottom"/>
                <w:hideMark/>
              </w:tcPr>
            </w:tcPrChange>
          </w:tcPr>
          <w:p w14:paraId="5FD2D6E3" w14:textId="4F33AA14" w:rsidR="0027490C" w:rsidRPr="0027490C" w:rsidRDefault="0027490C" w:rsidP="0027490C">
            <w:pPr>
              <w:spacing w:after="0" w:line="240" w:lineRule="auto"/>
              <w:jc w:val="center"/>
              <w:rPr>
                <w:ins w:id="18059" w:author="Hardik Malhotra" w:date="2021-09-30T20:55:00Z"/>
                <w:rFonts w:ascii="Verdana" w:eastAsia="Times New Roman" w:hAnsi="Verdana" w:cs="Times New Roman"/>
                <w:color w:val="000000" w:themeColor="text1"/>
                <w:sz w:val="10"/>
                <w:szCs w:val="10"/>
                <w:lang w:val="en-US"/>
                <w:rPrChange w:id="18060" w:author="Hardik Malhotra" w:date="2021-09-30T21:41:00Z">
                  <w:rPr>
                    <w:ins w:id="18061" w:author="Hardik Malhotra" w:date="2021-09-30T20:55:00Z"/>
                    <w:rFonts w:ascii="Verdana" w:eastAsia="Times New Roman" w:hAnsi="Verdana" w:cs="Times New Roman"/>
                    <w:color w:val="000000"/>
                    <w:sz w:val="20"/>
                    <w:szCs w:val="20"/>
                    <w:lang w:val="en-US"/>
                  </w:rPr>
                </w:rPrChange>
              </w:rPr>
            </w:pPr>
            <w:ins w:id="18062" w:author="Hardik Malhotra" w:date="2021-09-30T21:41:00Z">
              <w:r w:rsidRPr="0027490C">
                <w:rPr>
                  <w:rFonts w:ascii="Verdana" w:hAnsi="Verdana" w:cs="Arial"/>
                  <w:color w:val="000000" w:themeColor="text1"/>
                  <w:sz w:val="10"/>
                  <w:szCs w:val="10"/>
                  <w:rPrChange w:id="18063" w:author="Hardik Malhotra" w:date="2021-09-30T21:41:00Z">
                    <w:rPr>
                      <w:rFonts w:ascii="Arial" w:hAnsi="Arial" w:cs="Arial"/>
                      <w:b/>
                      <w:bCs/>
                      <w:color w:val="FFFFFF"/>
                      <w:sz w:val="20"/>
                      <w:szCs w:val="20"/>
                    </w:rPr>
                  </w:rPrChange>
                </w:rPr>
                <w:t>1170</w:t>
              </w:r>
            </w:ins>
          </w:p>
        </w:tc>
        <w:tc>
          <w:tcPr>
            <w:tcW w:w="519" w:type="dxa"/>
            <w:tcBorders>
              <w:top w:val="nil"/>
              <w:left w:val="nil"/>
              <w:bottom w:val="single" w:sz="4" w:space="0" w:color="auto"/>
              <w:right w:val="single" w:sz="4" w:space="0" w:color="auto"/>
            </w:tcBorders>
            <w:shd w:val="clear" w:color="000000" w:fill="FFFFFF"/>
            <w:noWrap/>
            <w:vAlign w:val="center"/>
            <w:hideMark/>
            <w:tcPrChange w:id="18064" w:author="Hardik Malhotra" w:date="2021-09-30T21:41:00Z">
              <w:tcPr>
                <w:tcW w:w="496" w:type="dxa"/>
                <w:gridSpan w:val="2"/>
                <w:tcBorders>
                  <w:top w:val="nil"/>
                  <w:left w:val="nil"/>
                  <w:bottom w:val="single" w:sz="4" w:space="0" w:color="auto"/>
                  <w:right w:val="single" w:sz="4" w:space="0" w:color="auto"/>
                </w:tcBorders>
                <w:shd w:val="clear" w:color="000000" w:fill="FFFFFF"/>
                <w:noWrap/>
                <w:vAlign w:val="bottom"/>
                <w:hideMark/>
              </w:tcPr>
            </w:tcPrChange>
          </w:tcPr>
          <w:p w14:paraId="368AA539" w14:textId="76B8EE58" w:rsidR="0027490C" w:rsidRPr="0027490C" w:rsidRDefault="0027490C" w:rsidP="0027490C">
            <w:pPr>
              <w:spacing w:after="0" w:line="240" w:lineRule="auto"/>
              <w:jc w:val="center"/>
              <w:rPr>
                <w:ins w:id="18065" w:author="Hardik Malhotra" w:date="2021-09-30T20:55:00Z"/>
                <w:rFonts w:ascii="Verdana" w:eastAsia="Times New Roman" w:hAnsi="Verdana" w:cs="Times New Roman"/>
                <w:color w:val="000000" w:themeColor="text1"/>
                <w:sz w:val="10"/>
                <w:szCs w:val="10"/>
                <w:lang w:val="en-US"/>
                <w:rPrChange w:id="18066" w:author="Hardik Malhotra" w:date="2021-09-30T21:41:00Z">
                  <w:rPr>
                    <w:ins w:id="18067" w:author="Hardik Malhotra" w:date="2021-09-30T20:55:00Z"/>
                    <w:rFonts w:ascii="Verdana" w:eastAsia="Times New Roman" w:hAnsi="Verdana" w:cs="Times New Roman"/>
                    <w:color w:val="000000"/>
                    <w:sz w:val="20"/>
                    <w:szCs w:val="20"/>
                    <w:lang w:val="en-US"/>
                  </w:rPr>
                </w:rPrChange>
              </w:rPr>
            </w:pPr>
            <w:ins w:id="18068" w:author="Hardik Malhotra" w:date="2021-09-30T21:41:00Z">
              <w:r w:rsidRPr="0027490C">
                <w:rPr>
                  <w:rFonts w:ascii="Verdana" w:hAnsi="Verdana" w:cs="Arial"/>
                  <w:color w:val="000000" w:themeColor="text1"/>
                  <w:sz w:val="10"/>
                  <w:szCs w:val="10"/>
                  <w:rPrChange w:id="18069" w:author="Hardik Malhotra" w:date="2021-09-30T21:41:00Z">
                    <w:rPr>
                      <w:rFonts w:ascii="Arial" w:hAnsi="Arial" w:cs="Arial"/>
                      <w:b/>
                      <w:bCs/>
                      <w:color w:val="FFFFFF"/>
                      <w:sz w:val="20"/>
                      <w:szCs w:val="20"/>
                    </w:rPr>
                  </w:rPrChange>
                </w:rPr>
                <w:t>1238</w:t>
              </w:r>
            </w:ins>
          </w:p>
        </w:tc>
        <w:tc>
          <w:tcPr>
            <w:tcW w:w="519" w:type="dxa"/>
            <w:tcBorders>
              <w:top w:val="nil"/>
              <w:left w:val="nil"/>
              <w:bottom w:val="single" w:sz="4" w:space="0" w:color="auto"/>
              <w:right w:val="single" w:sz="4" w:space="0" w:color="auto"/>
            </w:tcBorders>
            <w:shd w:val="clear" w:color="000000" w:fill="FFFFFF"/>
            <w:noWrap/>
            <w:vAlign w:val="center"/>
            <w:hideMark/>
            <w:tcPrChange w:id="18070" w:author="Hardik Malhotra" w:date="2021-09-30T21:41:00Z">
              <w:tcPr>
                <w:tcW w:w="496" w:type="dxa"/>
                <w:gridSpan w:val="2"/>
                <w:tcBorders>
                  <w:top w:val="nil"/>
                  <w:left w:val="nil"/>
                  <w:bottom w:val="single" w:sz="4" w:space="0" w:color="auto"/>
                  <w:right w:val="single" w:sz="4" w:space="0" w:color="auto"/>
                </w:tcBorders>
                <w:shd w:val="clear" w:color="000000" w:fill="FFFFFF"/>
                <w:noWrap/>
                <w:vAlign w:val="bottom"/>
                <w:hideMark/>
              </w:tcPr>
            </w:tcPrChange>
          </w:tcPr>
          <w:p w14:paraId="7FF13E9D" w14:textId="27635A86" w:rsidR="0027490C" w:rsidRPr="0027490C" w:rsidRDefault="0027490C" w:rsidP="0027490C">
            <w:pPr>
              <w:spacing w:after="0" w:line="240" w:lineRule="auto"/>
              <w:jc w:val="center"/>
              <w:rPr>
                <w:ins w:id="18071" w:author="Hardik Malhotra" w:date="2021-09-30T20:55:00Z"/>
                <w:rFonts w:ascii="Verdana" w:eastAsia="Times New Roman" w:hAnsi="Verdana" w:cs="Times New Roman"/>
                <w:color w:val="000000" w:themeColor="text1"/>
                <w:sz w:val="10"/>
                <w:szCs w:val="10"/>
                <w:lang w:val="en-US"/>
                <w:rPrChange w:id="18072" w:author="Hardik Malhotra" w:date="2021-09-30T21:41:00Z">
                  <w:rPr>
                    <w:ins w:id="18073" w:author="Hardik Malhotra" w:date="2021-09-30T20:55:00Z"/>
                    <w:rFonts w:ascii="Verdana" w:eastAsia="Times New Roman" w:hAnsi="Verdana" w:cs="Times New Roman"/>
                    <w:color w:val="000000"/>
                    <w:sz w:val="20"/>
                    <w:szCs w:val="20"/>
                    <w:lang w:val="en-US"/>
                  </w:rPr>
                </w:rPrChange>
              </w:rPr>
            </w:pPr>
            <w:ins w:id="18074" w:author="Hardik Malhotra" w:date="2021-09-30T21:41:00Z">
              <w:r w:rsidRPr="0027490C">
                <w:rPr>
                  <w:rFonts w:ascii="Verdana" w:hAnsi="Verdana" w:cs="Arial"/>
                  <w:color w:val="000000" w:themeColor="text1"/>
                  <w:sz w:val="10"/>
                  <w:szCs w:val="10"/>
                  <w:rPrChange w:id="18075" w:author="Hardik Malhotra" w:date="2021-09-30T21:41:00Z">
                    <w:rPr>
                      <w:rFonts w:ascii="Arial" w:hAnsi="Arial" w:cs="Arial"/>
                      <w:b/>
                      <w:bCs/>
                      <w:color w:val="FFFFFF"/>
                      <w:sz w:val="20"/>
                      <w:szCs w:val="20"/>
                    </w:rPr>
                  </w:rPrChange>
                </w:rPr>
                <w:t>1332</w:t>
              </w:r>
            </w:ins>
          </w:p>
        </w:tc>
        <w:tc>
          <w:tcPr>
            <w:tcW w:w="520" w:type="dxa"/>
            <w:tcBorders>
              <w:top w:val="nil"/>
              <w:left w:val="nil"/>
              <w:bottom w:val="single" w:sz="4" w:space="0" w:color="auto"/>
              <w:right w:val="single" w:sz="4" w:space="0" w:color="auto"/>
            </w:tcBorders>
            <w:shd w:val="clear" w:color="000000" w:fill="FFFFFF"/>
            <w:noWrap/>
            <w:vAlign w:val="center"/>
            <w:hideMark/>
            <w:tcPrChange w:id="18076" w:author="Hardik Malhotra" w:date="2021-09-30T21:41:00Z">
              <w:tcPr>
                <w:tcW w:w="496" w:type="dxa"/>
                <w:gridSpan w:val="2"/>
                <w:tcBorders>
                  <w:top w:val="nil"/>
                  <w:left w:val="nil"/>
                  <w:bottom w:val="single" w:sz="4" w:space="0" w:color="auto"/>
                  <w:right w:val="single" w:sz="4" w:space="0" w:color="auto"/>
                </w:tcBorders>
                <w:shd w:val="clear" w:color="000000" w:fill="FFFFFF"/>
                <w:noWrap/>
                <w:vAlign w:val="bottom"/>
                <w:hideMark/>
              </w:tcPr>
            </w:tcPrChange>
          </w:tcPr>
          <w:p w14:paraId="64FC151A" w14:textId="439D19FC" w:rsidR="0027490C" w:rsidRPr="0027490C" w:rsidRDefault="0027490C" w:rsidP="0027490C">
            <w:pPr>
              <w:spacing w:after="0" w:line="240" w:lineRule="auto"/>
              <w:jc w:val="center"/>
              <w:rPr>
                <w:ins w:id="18077" w:author="Hardik Malhotra" w:date="2021-09-30T20:55:00Z"/>
                <w:rFonts w:ascii="Verdana" w:eastAsia="Times New Roman" w:hAnsi="Verdana" w:cs="Times New Roman"/>
                <w:color w:val="000000" w:themeColor="text1"/>
                <w:sz w:val="10"/>
                <w:szCs w:val="10"/>
                <w:lang w:val="en-US"/>
                <w:rPrChange w:id="18078" w:author="Hardik Malhotra" w:date="2021-09-30T21:41:00Z">
                  <w:rPr>
                    <w:ins w:id="18079" w:author="Hardik Malhotra" w:date="2021-09-30T20:55:00Z"/>
                    <w:rFonts w:ascii="Verdana" w:eastAsia="Times New Roman" w:hAnsi="Verdana" w:cs="Times New Roman"/>
                    <w:color w:val="000000"/>
                    <w:sz w:val="20"/>
                    <w:szCs w:val="20"/>
                    <w:lang w:val="en-US"/>
                  </w:rPr>
                </w:rPrChange>
              </w:rPr>
            </w:pPr>
            <w:ins w:id="18080" w:author="Hardik Malhotra" w:date="2021-09-30T21:41:00Z">
              <w:r w:rsidRPr="0027490C">
                <w:rPr>
                  <w:rFonts w:ascii="Verdana" w:hAnsi="Verdana" w:cs="Arial"/>
                  <w:color w:val="000000" w:themeColor="text1"/>
                  <w:sz w:val="10"/>
                  <w:szCs w:val="10"/>
                  <w:rPrChange w:id="18081" w:author="Hardik Malhotra" w:date="2021-09-30T21:41:00Z">
                    <w:rPr>
                      <w:rFonts w:ascii="Arial" w:hAnsi="Arial" w:cs="Arial"/>
                      <w:b/>
                      <w:bCs/>
                      <w:color w:val="FFFFFF"/>
                      <w:sz w:val="20"/>
                      <w:szCs w:val="20"/>
                    </w:rPr>
                  </w:rPrChange>
                </w:rPr>
                <w:t>1362</w:t>
              </w:r>
            </w:ins>
          </w:p>
        </w:tc>
        <w:tc>
          <w:tcPr>
            <w:tcW w:w="593" w:type="dxa"/>
            <w:tcBorders>
              <w:top w:val="nil"/>
              <w:left w:val="nil"/>
              <w:bottom w:val="single" w:sz="4" w:space="0" w:color="auto"/>
              <w:right w:val="single" w:sz="4" w:space="0" w:color="auto"/>
            </w:tcBorders>
            <w:shd w:val="clear" w:color="000000" w:fill="FFFFFF"/>
            <w:noWrap/>
            <w:vAlign w:val="center"/>
            <w:hideMark/>
            <w:tcPrChange w:id="18082" w:author="Hardik Malhotra" w:date="2021-09-30T21:41:00Z">
              <w:tcPr>
                <w:tcW w:w="555" w:type="dxa"/>
                <w:gridSpan w:val="2"/>
                <w:tcBorders>
                  <w:top w:val="nil"/>
                  <w:left w:val="nil"/>
                  <w:bottom w:val="single" w:sz="4" w:space="0" w:color="auto"/>
                  <w:right w:val="single" w:sz="4" w:space="0" w:color="auto"/>
                </w:tcBorders>
                <w:shd w:val="clear" w:color="000000" w:fill="FFFFFF"/>
                <w:noWrap/>
                <w:vAlign w:val="bottom"/>
                <w:hideMark/>
              </w:tcPr>
            </w:tcPrChange>
          </w:tcPr>
          <w:p w14:paraId="35C28141" w14:textId="36304D71" w:rsidR="0027490C" w:rsidRPr="0027490C" w:rsidRDefault="0027490C" w:rsidP="0027490C">
            <w:pPr>
              <w:spacing w:after="0" w:line="240" w:lineRule="auto"/>
              <w:jc w:val="center"/>
              <w:rPr>
                <w:ins w:id="18083" w:author="Hardik Malhotra" w:date="2021-09-30T20:55:00Z"/>
                <w:rFonts w:ascii="Verdana" w:eastAsia="Times New Roman" w:hAnsi="Verdana" w:cs="Times New Roman"/>
                <w:color w:val="000000" w:themeColor="text1"/>
                <w:sz w:val="10"/>
                <w:szCs w:val="10"/>
                <w:lang w:val="en-US"/>
                <w:rPrChange w:id="18084" w:author="Hardik Malhotra" w:date="2021-09-30T21:41:00Z">
                  <w:rPr>
                    <w:ins w:id="18085" w:author="Hardik Malhotra" w:date="2021-09-30T20:55:00Z"/>
                    <w:rFonts w:ascii="Verdana" w:eastAsia="Times New Roman" w:hAnsi="Verdana" w:cs="Times New Roman"/>
                    <w:color w:val="000000"/>
                    <w:sz w:val="20"/>
                    <w:szCs w:val="20"/>
                    <w:lang w:val="en-US"/>
                  </w:rPr>
                </w:rPrChange>
              </w:rPr>
            </w:pPr>
            <w:ins w:id="18086" w:author="Hardik Malhotra" w:date="2021-09-30T21:41:00Z">
              <w:r w:rsidRPr="0027490C">
                <w:rPr>
                  <w:rFonts w:ascii="Verdana" w:hAnsi="Verdana" w:cs="Arial"/>
                  <w:color w:val="000000" w:themeColor="text1"/>
                  <w:sz w:val="10"/>
                  <w:szCs w:val="10"/>
                  <w:rPrChange w:id="18087" w:author="Hardik Malhotra" w:date="2021-09-30T21:41:00Z">
                    <w:rPr>
                      <w:rFonts w:ascii="Arial" w:hAnsi="Arial" w:cs="Arial"/>
                      <w:b/>
                      <w:bCs/>
                      <w:color w:val="FFFFFF"/>
                      <w:sz w:val="20"/>
                      <w:szCs w:val="20"/>
                    </w:rPr>
                  </w:rPrChange>
                </w:rPr>
                <w:t>1440</w:t>
              </w:r>
            </w:ins>
          </w:p>
        </w:tc>
        <w:tc>
          <w:tcPr>
            <w:tcW w:w="590" w:type="dxa"/>
            <w:tcBorders>
              <w:top w:val="nil"/>
              <w:left w:val="nil"/>
              <w:bottom w:val="single" w:sz="4" w:space="0" w:color="auto"/>
              <w:right w:val="single" w:sz="4" w:space="0" w:color="auto"/>
            </w:tcBorders>
            <w:shd w:val="clear" w:color="000000" w:fill="FFFFFF"/>
            <w:noWrap/>
            <w:vAlign w:val="center"/>
            <w:hideMark/>
            <w:tcPrChange w:id="18088" w:author="Hardik Malhotra" w:date="2021-09-30T21:41:00Z">
              <w:tcPr>
                <w:tcW w:w="557" w:type="dxa"/>
                <w:gridSpan w:val="2"/>
                <w:tcBorders>
                  <w:top w:val="nil"/>
                  <w:left w:val="nil"/>
                  <w:bottom w:val="single" w:sz="4" w:space="0" w:color="auto"/>
                  <w:right w:val="single" w:sz="4" w:space="0" w:color="auto"/>
                </w:tcBorders>
                <w:shd w:val="clear" w:color="000000" w:fill="FFFFFF"/>
                <w:noWrap/>
                <w:vAlign w:val="bottom"/>
                <w:hideMark/>
              </w:tcPr>
            </w:tcPrChange>
          </w:tcPr>
          <w:p w14:paraId="01E5694B" w14:textId="08F493D0" w:rsidR="0027490C" w:rsidRPr="0027490C" w:rsidRDefault="0027490C" w:rsidP="0027490C">
            <w:pPr>
              <w:spacing w:after="0" w:line="240" w:lineRule="auto"/>
              <w:jc w:val="center"/>
              <w:rPr>
                <w:ins w:id="18089" w:author="Hardik Malhotra" w:date="2021-09-30T20:55:00Z"/>
                <w:rFonts w:ascii="Verdana" w:eastAsia="Times New Roman" w:hAnsi="Verdana" w:cs="Times New Roman"/>
                <w:color w:val="000000" w:themeColor="text1"/>
                <w:sz w:val="10"/>
                <w:szCs w:val="10"/>
                <w:lang w:val="en-US"/>
                <w:rPrChange w:id="18090" w:author="Hardik Malhotra" w:date="2021-09-30T21:41:00Z">
                  <w:rPr>
                    <w:ins w:id="18091" w:author="Hardik Malhotra" w:date="2021-09-30T20:55:00Z"/>
                    <w:rFonts w:ascii="Verdana" w:eastAsia="Times New Roman" w:hAnsi="Verdana" w:cs="Times New Roman"/>
                    <w:color w:val="000000"/>
                    <w:sz w:val="20"/>
                    <w:szCs w:val="20"/>
                    <w:lang w:val="en-US"/>
                  </w:rPr>
                </w:rPrChange>
              </w:rPr>
            </w:pPr>
            <w:ins w:id="18092" w:author="Hardik Malhotra" w:date="2021-09-30T21:41:00Z">
              <w:r w:rsidRPr="0027490C">
                <w:rPr>
                  <w:rFonts w:ascii="Verdana" w:hAnsi="Verdana" w:cs="Arial"/>
                  <w:color w:val="000000" w:themeColor="text1"/>
                  <w:sz w:val="10"/>
                  <w:szCs w:val="10"/>
                  <w:rPrChange w:id="18093" w:author="Hardik Malhotra" w:date="2021-09-30T21:41:00Z">
                    <w:rPr>
                      <w:rFonts w:ascii="Arial" w:hAnsi="Arial" w:cs="Arial"/>
                      <w:b/>
                      <w:bCs/>
                      <w:color w:val="FFFFFF"/>
                      <w:sz w:val="20"/>
                      <w:szCs w:val="20"/>
                    </w:rPr>
                  </w:rPrChange>
                </w:rPr>
                <w:t>1386</w:t>
              </w:r>
            </w:ins>
          </w:p>
        </w:tc>
        <w:tc>
          <w:tcPr>
            <w:tcW w:w="590" w:type="dxa"/>
            <w:tcBorders>
              <w:top w:val="nil"/>
              <w:left w:val="nil"/>
              <w:bottom w:val="single" w:sz="4" w:space="0" w:color="auto"/>
              <w:right w:val="single" w:sz="4" w:space="0" w:color="auto"/>
            </w:tcBorders>
            <w:shd w:val="clear" w:color="000000" w:fill="FFFFFF"/>
            <w:noWrap/>
            <w:vAlign w:val="center"/>
            <w:hideMark/>
            <w:tcPrChange w:id="18094" w:author="Hardik Malhotra" w:date="2021-09-30T21:41:00Z">
              <w:tcPr>
                <w:tcW w:w="552" w:type="dxa"/>
                <w:gridSpan w:val="2"/>
                <w:tcBorders>
                  <w:top w:val="nil"/>
                  <w:left w:val="nil"/>
                  <w:bottom w:val="single" w:sz="4" w:space="0" w:color="auto"/>
                  <w:right w:val="single" w:sz="4" w:space="0" w:color="auto"/>
                </w:tcBorders>
                <w:shd w:val="clear" w:color="000000" w:fill="FFFFFF"/>
                <w:noWrap/>
                <w:vAlign w:val="bottom"/>
                <w:hideMark/>
              </w:tcPr>
            </w:tcPrChange>
          </w:tcPr>
          <w:p w14:paraId="59050B15" w14:textId="442DADB7" w:rsidR="0027490C" w:rsidRPr="0027490C" w:rsidRDefault="0027490C" w:rsidP="0027490C">
            <w:pPr>
              <w:spacing w:after="0" w:line="240" w:lineRule="auto"/>
              <w:jc w:val="center"/>
              <w:rPr>
                <w:ins w:id="18095" w:author="Hardik Malhotra" w:date="2021-09-30T20:55:00Z"/>
                <w:rFonts w:ascii="Verdana" w:eastAsia="Times New Roman" w:hAnsi="Verdana" w:cs="Times New Roman"/>
                <w:color w:val="000000" w:themeColor="text1"/>
                <w:sz w:val="10"/>
                <w:szCs w:val="10"/>
                <w:lang w:val="en-US"/>
                <w:rPrChange w:id="18096" w:author="Hardik Malhotra" w:date="2021-09-30T21:41:00Z">
                  <w:rPr>
                    <w:ins w:id="18097" w:author="Hardik Malhotra" w:date="2021-09-30T20:55:00Z"/>
                    <w:rFonts w:ascii="Verdana" w:eastAsia="Times New Roman" w:hAnsi="Verdana" w:cs="Times New Roman"/>
                    <w:color w:val="000000"/>
                    <w:sz w:val="20"/>
                    <w:szCs w:val="20"/>
                    <w:lang w:val="en-US"/>
                  </w:rPr>
                </w:rPrChange>
              </w:rPr>
            </w:pPr>
            <w:ins w:id="18098" w:author="Hardik Malhotra" w:date="2021-09-30T21:41:00Z">
              <w:r w:rsidRPr="0027490C">
                <w:rPr>
                  <w:rFonts w:ascii="Verdana" w:hAnsi="Verdana" w:cs="Arial"/>
                  <w:color w:val="000000" w:themeColor="text1"/>
                  <w:sz w:val="10"/>
                  <w:szCs w:val="10"/>
                  <w:rPrChange w:id="18099" w:author="Hardik Malhotra" w:date="2021-09-30T21:41:00Z">
                    <w:rPr>
                      <w:rFonts w:ascii="Arial" w:hAnsi="Arial" w:cs="Arial"/>
                      <w:b/>
                      <w:bCs/>
                      <w:color w:val="FFFFFF"/>
                      <w:sz w:val="20"/>
                      <w:szCs w:val="20"/>
                    </w:rPr>
                  </w:rPrChange>
                </w:rPr>
                <w:t>1493</w:t>
              </w:r>
            </w:ins>
          </w:p>
        </w:tc>
        <w:tc>
          <w:tcPr>
            <w:tcW w:w="590" w:type="dxa"/>
            <w:tcBorders>
              <w:top w:val="nil"/>
              <w:left w:val="nil"/>
              <w:bottom w:val="single" w:sz="4" w:space="0" w:color="auto"/>
              <w:right w:val="single" w:sz="4" w:space="0" w:color="auto"/>
            </w:tcBorders>
            <w:shd w:val="clear" w:color="000000" w:fill="FFFFFF"/>
            <w:noWrap/>
            <w:vAlign w:val="center"/>
            <w:hideMark/>
            <w:tcPrChange w:id="18100" w:author="Hardik Malhotra" w:date="2021-09-30T21:41:00Z">
              <w:tcPr>
                <w:tcW w:w="552" w:type="dxa"/>
                <w:gridSpan w:val="2"/>
                <w:tcBorders>
                  <w:top w:val="nil"/>
                  <w:left w:val="nil"/>
                  <w:bottom w:val="single" w:sz="4" w:space="0" w:color="auto"/>
                  <w:right w:val="single" w:sz="4" w:space="0" w:color="auto"/>
                </w:tcBorders>
                <w:shd w:val="clear" w:color="000000" w:fill="FFFFFF"/>
                <w:noWrap/>
                <w:vAlign w:val="bottom"/>
                <w:hideMark/>
              </w:tcPr>
            </w:tcPrChange>
          </w:tcPr>
          <w:p w14:paraId="3186FE3F" w14:textId="48E2055F" w:rsidR="0027490C" w:rsidRPr="0027490C" w:rsidRDefault="0027490C" w:rsidP="0027490C">
            <w:pPr>
              <w:spacing w:after="0" w:line="240" w:lineRule="auto"/>
              <w:jc w:val="center"/>
              <w:rPr>
                <w:ins w:id="18101" w:author="Hardik Malhotra" w:date="2021-09-30T20:55:00Z"/>
                <w:rFonts w:ascii="Verdana" w:eastAsia="Times New Roman" w:hAnsi="Verdana" w:cs="Times New Roman"/>
                <w:color w:val="000000" w:themeColor="text1"/>
                <w:sz w:val="10"/>
                <w:szCs w:val="10"/>
                <w:lang w:val="en-US"/>
                <w:rPrChange w:id="18102" w:author="Hardik Malhotra" w:date="2021-09-30T21:41:00Z">
                  <w:rPr>
                    <w:ins w:id="18103" w:author="Hardik Malhotra" w:date="2021-09-30T20:55:00Z"/>
                    <w:rFonts w:ascii="Verdana" w:eastAsia="Times New Roman" w:hAnsi="Verdana" w:cs="Times New Roman"/>
                    <w:color w:val="000000"/>
                    <w:sz w:val="20"/>
                    <w:szCs w:val="20"/>
                    <w:lang w:val="en-US"/>
                  </w:rPr>
                </w:rPrChange>
              </w:rPr>
            </w:pPr>
            <w:ins w:id="18104" w:author="Hardik Malhotra" w:date="2021-09-30T21:41:00Z">
              <w:r w:rsidRPr="0027490C">
                <w:rPr>
                  <w:rFonts w:ascii="Verdana" w:hAnsi="Verdana" w:cs="Arial"/>
                  <w:color w:val="000000" w:themeColor="text1"/>
                  <w:sz w:val="10"/>
                  <w:szCs w:val="10"/>
                  <w:rPrChange w:id="18105" w:author="Hardik Malhotra" w:date="2021-09-30T21:41:00Z">
                    <w:rPr>
                      <w:rFonts w:ascii="Arial" w:hAnsi="Arial" w:cs="Arial"/>
                      <w:b/>
                      <w:bCs/>
                      <w:color w:val="FFFFFF"/>
                      <w:sz w:val="20"/>
                      <w:szCs w:val="20"/>
                    </w:rPr>
                  </w:rPrChange>
                </w:rPr>
                <w:t>1596</w:t>
              </w:r>
            </w:ins>
          </w:p>
        </w:tc>
        <w:tc>
          <w:tcPr>
            <w:tcW w:w="590" w:type="dxa"/>
            <w:tcBorders>
              <w:top w:val="nil"/>
              <w:left w:val="nil"/>
              <w:bottom w:val="single" w:sz="4" w:space="0" w:color="auto"/>
              <w:right w:val="single" w:sz="4" w:space="0" w:color="auto"/>
            </w:tcBorders>
            <w:shd w:val="clear" w:color="000000" w:fill="FFFFFF"/>
            <w:noWrap/>
            <w:vAlign w:val="center"/>
            <w:hideMark/>
            <w:tcPrChange w:id="18106" w:author="Hardik Malhotra" w:date="2021-09-30T21:41:00Z">
              <w:tcPr>
                <w:tcW w:w="557" w:type="dxa"/>
                <w:gridSpan w:val="2"/>
                <w:tcBorders>
                  <w:top w:val="nil"/>
                  <w:left w:val="nil"/>
                  <w:bottom w:val="single" w:sz="4" w:space="0" w:color="auto"/>
                  <w:right w:val="single" w:sz="4" w:space="0" w:color="auto"/>
                </w:tcBorders>
                <w:shd w:val="clear" w:color="000000" w:fill="FFFFFF"/>
                <w:noWrap/>
                <w:vAlign w:val="bottom"/>
                <w:hideMark/>
              </w:tcPr>
            </w:tcPrChange>
          </w:tcPr>
          <w:p w14:paraId="22D48AA9" w14:textId="4C36AF8A" w:rsidR="0027490C" w:rsidRPr="0027490C" w:rsidRDefault="0027490C" w:rsidP="0027490C">
            <w:pPr>
              <w:spacing w:after="0" w:line="240" w:lineRule="auto"/>
              <w:jc w:val="center"/>
              <w:rPr>
                <w:ins w:id="18107" w:author="Hardik Malhotra" w:date="2021-09-30T20:55:00Z"/>
                <w:rFonts w:ascii="Verdana" w:eastAsia="Times New Roman" w:hAnsi="Verdana" w:cs="Times New Roman"/>
                <w:color w:val="000000" w:themeColor="text1"/>
                <w:sz w:val="10"/>
                <w:szCs w:val="10"/>
                <w:lang w:val="en-US"/>
                <w:rPrChange w:id="18108" w:author="Hardik Malhotra" w:date="2021-09-30T21:41:00Z">
                  <w:rPr>
                    <w:ins w:id="18109" w:author="Hardik Malhotra" w:date="2021-09-30T20:55:00Z"/>
                    <w:rFonts w:ascii="Verdana" w:eastAsia="Times New Roman" w:hAnsi="Verdana" w:cs="Times New Roman"/>
                    <w:color w:val="000000"/>
                    <w:sz w:val="20"/>
                    <w:szCs w:val="20"/>
                    <w:lang w:val="en-US"/>
                  </w:rPr>
                </w:rPrChange>
              </w:rPr>
            </w:pPr>
            <w:ins w:id="18110" w:author="Hardik Malhotra" w:date="2021-09-30T21:41:00Z">
              <w:r w:rsidRPr="0027490C">
                <w:rPr>
                  <w:rFonts w:ascii="Verdana" w:hAnsi="Verdana" w:cs="Arial"/>
                  <w:color w:val="000000" w:themeColor="text1"/>
                  <w:sz w:val="10"/>
                  <w:szCs w:val="10"/>
                  <w:rPrChange w:id="18111" w:author="Hardik Malhotra" w:date="2021-09-30T21:41:00Z">
                    <w:rPr>
                      <w:rFonts w:ascii="Arial" w:hAnsi="Arial" w:cs="Arial"/>
                      <w:b/>
                      <w:bCs/>
                      <w:color w:val="FFFFFF"/>
                      <w:sz w:val="20"/>
                      <w:szCs w:val="20"/>
                    </w:rPr>
                  </w:rPrChange>
                </w:rPr>
                <w:t>1697</w:t>
              </w:r>
            </w:ins>
          </w:p>
        </w:tc>
        <w:tc>
          <w:tcPr>
            <w:tcW w:w="590" w:type="dxa"/>
            <w:tcBorders>
              <w:top w:val="nil"/>
              <w:left w:val="nil"/>
              <w:bottom w:val="single" w:sz="4" w:space="0" w:color="auto"/>
              <w:right w:val="single" w:sz="4" w:space="0" w:color="auto"/>
            </w:tcBorders>
            <w:shd w:val="clear" w:color="000000" w:fill="FFFFFF"/>
            <w:noWrap/>
            <w:vAlign w:val="center"/>
            <w:hideMark/>
            <w:tcPrChange w:id="18112" w:author="Hardik Malhotra" w:date="2021-09-30T21:41:00Z">
              <w:tcPr>
                <w:tcW w:w="557" w:type="dxa"/>
                <w:gridSpan w:val="2"/>
                <w:tcBorders>
                  <w:top w:val="nil"/>
                  <w:left w:val="nil"/>
                  <w:bottom w:val="single" w:sz="4" w:space="0" w:color="auto"/>
                  <w:right w:val="single" w:sz="4" w:space="0" w:color="auto"/>
                </w:tcBorders>
                <w:shd w:val="clear" w:color="000000" w:fill="FFFFFF"/>
                <w:noWrap/>
                <w:vAlign w:val="bottom"/>
                <w:hideMark/>
              </w:tcPr>
            </w:tcPrChange>
          </w:tcPr>
          <w:p w14:paraId="4ED82BB8" w14:textId="3689DFC5" w:rsidR="0027490C" w:rsidRPr="0027490C" w:rsidRDefault="0027490C" w:rsidP="0027490C">
            <w:pPr>
              <w:spacing w:after="0" w:line="240" w:lineRule="auto"/>
              <w:jc w:val="center"/>
              <w:rPr>
                <w:ins w:id="18113" w:author="Hardik Malhotra" w:date="2021-09-30T20:55:00Z"/>
                <w:rFonts w:ascii="Verdana" w:eastAsia="Times New Roman" w:hAnsi="Verdana" w:cs="Times New Roman"/>
                <w:color w:val="000000" w:themeColor="text1"/>
                <w:sz w:val="10"/>
                <w:szCs w:val="10"/>
                <w:lang w:val="en-US"/>
                <w:rPrChange w:id="18114" w:author="Hardik Malhotra" w:date="2021-09-30T21:41:00Z">
                  <w:rPr>
                    <w:ins w:id="18115" w:author="Hardik Malhotra" w:date="2021-09-30T20:55:00Z"/>
                    <w:rFonts w:ascii="Verdana" w:eastAsia="Times New Roman" w:hAnsi="Verdana" w:cs="Times New Roman"/>
                    <w:color w:val="000000"/>
                    <w:sz w:val="20"/>
                    <w:szCs w:val="20"/>
                    <w:lang w:val="en-US"/>
                  </w:rPr>
                </w:rPrChange>
              </w:rPr>
            </w:pPr>
            <w:ins w:id="18116" w:author="Hardik Malhotra" w:date="2021-09-30T21:41:00Z">
              <w:r w:rsidRPr="0027490C">
                <w:rPr>
                  <w:rFonts w:ascii="Verdana" w:hAnsi="Verdana" w:cs="Arial"/>
                  <w:color w:val="000000" w:themeColor="text1"/>
                  <w:sz w:val="10"/>
                  <w:szCs w:val="10"/>
                  <w:rPrChange w:id="18117" w:author="Hardik Malhotra" w:date="2021-09-30T21:41:00Z">
                    <w:rPr>
                      <w:rFonts w:ascii="Arial" w:hAnsi="Arial" w:cs="Arial"/>
                      <w:b/>
                      <w:bCs/>
                      <w:color w:val="FFFFFF"/>
                      <w:sz w:val="20"/>
                      <w:szCs w:val="20"/>
                    </w:rPr>
                  </w:rPrChange>
                </w:rPr>
                <w:t>1795</w:t>
              </w:r>
            </w:ins>
          </w:p>
        </w:tc>
        <w:tc>
          <w:tcPr>
            <w:tcW w:w="590" w:type="dxa"/>
            <w:tcBorders>
              <w:top w:val="nil"/>
              <w:left w:val="nil"/>
              <w:bottom w:val="single" w:sz="4" w:space="0" w:color="auto"/>
              <w:right w:val="single" w:sz="4" w:space="0" w:color="auto"/>
            </w:tcBorders>
            <w:shd w:val="clear" w:color="000000" w:fill="FFFFFF"/>
            <w:noWrap/>
            <w:vAlign w:val="center"/>
            <w:hideMark/>
            <w:tcPrChange w:id="18118" w:author="Hardik Malhotra" w:date="2021-09-30T21:41:00Z">
              <w:tcPr>
                <w:tcW w:w="557" w:type="dxa"/>
                <w:gridSpan w:val="2"/>
                <w:tcBorders>
                  <w:top w:val="nil"/>
                  <w:left w:val="nil"/>
                  <w:bottom w:val="single" w:sz="4" w:space="0" w:color="auto"/>
                  <w:right w:val="single" w:sz="4" w:space="0" w:color="auto"/>
                </w:tcBorders>
                <w:shd w:val="clear" w:color="000000" w:fill="FFFFFF"/>
                <w:noWrap/>
                <w:vAlign w:val="bottom"/>
                <w:hideMark/>
              </w:tcPr>
            </w:tcPrChange>
          </w:tcPr>
          <w:p w14:paraId="5611FFC5" w14:textId="3E841837" w:rsidR="0027490C" w:rsidRPr="0027490C" w:rsidRDefault="0027490C" w:rsidP="0027490C">
            <w:pPr>
              <w:spacing w:after="0" w:line="240" w:lineRule="auto"/>
              <w:jc w:val="center"/>
              <w:rPr>
                <w:ins w:id="18119" w:author="Hardik Malhotra" w:date="2021-09-30T20:55:00Z"/>
                <w:rFonts w:ascii="Verdana" w:eastAsia="Times New Roman" w:hAnsi="Verdana" w:cs="Times New Roman"/>
                <w:color w:val="000000" w:themeColor="text1"/>
                <w:sz w:val="10"/>
                <w:szCs w:val="10"/>
                <w:lang w:val="en-US"/>
                <w:rPrChange w:id="18120" w:author="Hardik Malhotra" w:date="2021-09-30T21:41:00Z">
                  <w:rPr>
                    <w:ins w:id="18121" w:author="Hardik Malhotra" w:date="2021-09-30T20:55:00Z"/>
                    <w:rFonts w:ascii="Verdana" w:eastAsia="Times New Roman" w:hAnsi="Verdana" w:cs="Times New Roman"/>
                    <w:color w:val="000000"/>
                    <w:sz w:val="20"/>
                    <w:szCs w:val="20"/>
                    <w:lang w:val="en-US"/>
                  </w:rPr>
                </w:rPrChange>
              </w:rPr>
            </w:pPr>
            <w:ins w:id="18122" w:author="Hardik Malhotra" w:date="2021-09-30T21:41:00Z">
              <w:r w:rsidRPr="0027490C">
                <w:rPr>
                  <w:rFonts w:ascii="Verdana" w:hAnsi="Verdana" w:cs="Arial"/>
                  <w:color w:val="000000" w:themeColor="text1"/>
                  <w:sz w:val="10"/>
                  <w:szCs w:val="10"/>
                  <w:rPrChange w:id="18123" w:author="Hardik Malhotra" w:date="2021-09-30T21:41:00Z">
                    <w:rPr>
                      <w:rFonts w:ascii="Arial" w:hAnsi="Arial" w:cs="Arial"/>
                      <w:b/>
                      <w:bCs/>
                      <w:color w:val="FFFFFF"/>
                      <w:sz w:val="20"/>
                      <w:szCs w:val="20"/>
                    </w:rPr>
                  </w:rPrChange>
                </w:rPr>
                <w:t>1902</w:t>
              </w:r>
            </w:ins>
          </w:p>
        </w:tc>
        <w:tc>
          <w:tcPr>
            <w:tcW w:w="590" w:type="dxa"/>
            <w:tcBorders>
              <w:top w:val="nil"/>
              <w:left w:val="nil"/>
              <w:bottom w:val="single" w:sz="4" w:space="0" w:color="auto"/>
              <w:right w:val="single" w:sz="4" w:space="0" w:color="auto"/>
            </w:tcBorders>
            <w:shd w:val="clear" w:color="000000" w:fill="FFFFFF"/>
            <w:noWrap/>
            <w:vAlign w:val="center"/>
            <w:hideMark/>
            <w:tcPrChange w:id="18124" w:author="Hardik Malhotra" w:date="2021-09-30T21:41:00Z">
              <w:tcPr>
                <w:tcW w:w="557" w:type="dxa"/>
                <w:gridSpan w:val="2"/>
                <w:tcBorders>
                  <w:top w:val="nil"/>
                  <w:left w:val="nil"/>
                  <w:bottom w:val="single" w:sz="4" w:space="0" w:color="auto"/>
                  <w:right w:val="single" w:sz="4" w:space="0" w:color="auto"/>
                </w:tcBorders>
                <w:shd w:val="clear" w:color="000000" w:fill="FFFFFF"/>
                <w:noWrap/>
                <w:vAlign w:val="bottom"/>
                <w:hideMark/>
              </w:tcPr>
            </w:tcPrChange>
          </w:tcPr>
          <w:p w14:paraId="0B8DFED0" w14:textId="161343F3" w:rsidR="0027490C" w:rsidRPr="0027490C" w:rsidRDefault="0027490C" w:rsidP="0027490C">
            <w:pPr>
              <w:spacing w:after="0" w:line="240" w:lineRule="auto"/>
              <w:jc w:val="center"/>
              <w:rPr>
                <w:ins w:id="18125" w:author="Hardik Malhotra" w:date="2021-09-30T20:55:00Z"/>
                <w:rFonts w:ascii="Verdana" w:eastAsia="Times New Roman" w:hAnsi="Verdana" w:cs="Times New Roman"/>
                <w:color w:val="000000" w:themeColor="text1"/>
                <w:sz w:val="10"/>
                <w:szCs w:val="10"/>
                <w:lang w:val="en-US"/>
                <w:rPrChange w:id="18126" w:author="Hardik Malhotra" w:date="2021-09-30T21:41:00Z">
                  <w:rPr>
                    <w:ins w:id="18127" w:author="Hardik Malhotra" w:date="2021-09-30T20:55:00Z"/>
                    <w:rFonts w:ascii="Verdana" w:eastAsia="Times New Roman" w:hAnsi="Verdana" w:cs="Times New Roman"/>
                    <w:color w:val="000000"/>
                    <w:sz w:val="20"/>
                    <w:szCs w:val="20"/>
                    <w:lang w:val="en-US"/>
                  </w:rPr>
                </w:rPrChange>
              </w:rPr>
            </w:pPr>
            <w:ins w:id="18128" w:author="Hardik Malhotra" w:date="2021-09-30T21:41:00Z">
              <w:r w:rsidRPr="0027490C">
                <w:rPr>
                  <w:rFonts w:ascii="Verdana" w:hAnsi="Verdana" w:cs="Arial"/>
                  <w:color w:val="000000" w:themeColor="text1"/>
                  <w:sz w:val="10"/>
                  <w:szCs w:val="10"/>
                  <w:rPrChange w:id="18129" w:author="Hardik Malhotra" w:date="2021-09-30T21:41:00Z">
                    <w:rPr>
                      <w:rFonts w:ascii="Arial" w:hAnsi="Arial" w:cs="Arial"/>
                      <w:b/>
                      <w:bCs/>
                      <w:color w:val="FFFFFF"/>
                      <w:sz w:val="20"/>
                      <w:szCs w:val="20"/>
                    </w:rPr>
                  </w:rPrChange>
                </w:rPr>
                <w:t>2001</w:t>
              </w:r>
            </w:ins>
          </w:p>
        </w:tc>
        <w:tc>
          <w:tcPr>
            <w:tcW w:w="590" w:type="dxa"/>
            <w:tcBorders>
              <w:top w:val="nil"/>
              <w:left w:val="nil"/>
              <w:bottom w:val="single" w:sz="4" w:space="0" w:color="auto"/>
              <w:right w:val="single" w:sz="4" w:space="0" w:color="auto"/>
            </w:tcBorders>
            <w:shd w:val="clear" w:color="000000" w:fill="FFFFFF"/>
            <w:noWrap/>
            <w:vAlign w:val="center"/>
            <w:hideMark/>
            <w:tcPrChange w:id="18130" w:author="Hardik Malhotra" w:date="2021-09-30T21:41:00Z">
              <w:tcPr>
                <w:tcW w:w="557" w:type="dxa"/>
                <w:gridSpan w:val="2"/>
                <w:tcBorders>
                  <w:top w:val="nil"/>
                  <w:left w:val="nil"/>
                  <w:bottom w:val="single" w:sz="4" w:space="0" w:color="auto"/>
                  <w:right w:val="single" w:sz="4" w:space="0" w:color="auto"/>
                </w:tcBorders>
                <w:shd w:val="clear" w:color="000000" w:fill="FFFFFF"/>
                <w:noWrap/>
                <w:vAlign w:val="bottom"/>
                <w:hideMark/>
              </w:tcPr>
            </w:tcPrChange>
          </w:tcPr>
          <w:p w14:paraId="617527A9" w14:textId="4FAF6FC0" w:rsidR="0027490C" w:rsidRPr="0027490C" w:rsidRDefault="0027490C" w:rsidP="0027490C">
            <w:pPr>
              <w:spacing w:after="0" w:line="240" w:lineRule="auto"/>
              <w:jc w:val="center"/>
              <w:rPr>
                <w:ins w:id="18131" w:author="Hardik Malhotra" w:date="2021-09-30T20:55:00Z"/>
                <w:rFonts w:ascii="Verdana" w:eastAsia="Times New Roman" w:hAnsi="Verdana" w:cs="Times New Roman"/>
                <w:color w:val="000000" w:themeColor="text1"/>
                <w:sz w:val="10"/>
                <w:szCs w:val="10"/>
                <w:lang w:val="en-US"/>
                <w:rPrChange w:id="18132" w:author="Hardik Malhotra" w:date="2021-09-30T21:41:00Z">
                  <w:rPr>
                    <w:ins w:id="18133" w:author="Hardik Malhotra" w:date="2021-09-30T20:55:00Z"/>
                    <w:rFonts w:ascii="Verdana" w:eastAsia="Times New Roman" w:hAnsi="Verdana" w:cs="Times New Roman"/>
                    <w:color w:val="000000"/>
                    <w:sz w:val="20"/>
                    <w:szCs w:val="20"/>
                    <w:lang w:val="en-US"/>
                  </w:rPr>
                </w:rPrChange>
              </w:rPr>
            </w:pPr>
            <w:ins w:id="18134" w:author="Hardik Malhotra" w:date="2021-09-30T21:41:00Z">
              <w:r w:rsidRPr="0027490C">
                <w:rPr>
                  <w:rFonts w:ascii="Verdana" w:hAnsi="Verdana" w:cs="Arial"/>
                  <w:color w:val="000000" w:themeColor="text1"/>
                  <w:sz w:val="10"/>
                  <w:szCs w:val="10"/>
                  <w:rPrChange w:id="18135" w:author="Hardik Malhotra" w:date="2021-09-30T21:41:00Z">
                    <w:rPr>
                      <w:rFonts w:ascii="Arial" w:hAnsi="Arial" w:cs="Arial"/>
                      <w:b/>
                      <w:bCs/>
                      <w:color w:val="FFFFFF"/>
                      <w:sz w:val="20"/>
                      <w:szCs w:val="20"/>
                    </w:rPr>
                  </w:rPrChange>
                </w:rPr>
                <w:t>2098</w:t>
              </w:r>
            </w:ins>
          </w:p>
        </w:tc>
        <w:tc>
          <w:tcPr>
            <w:tcW w:w="590" w:type="dxa"/>
            <w:tcBorders>
              <w:top w:val="nil"/>
              <w:left w:val="nil"/>
              <w:bottom w:val="single" w:sz="4" w:space="0" w:color="auto"/>
              <w:right w:val="single" w:sz="4" w:space="0" w:color="auto"/>
            </w:tcBorders>
            <w:shd w:val="clear" w:color="000000" w:fill="FFFFFF"/>
            <w:noWrap/>
            <w:vAlign w:val="center"/>
            <w:hideMark/>
            <w:tcPrChange w:id="18136" w:author="Hardik Malhotra" w:date="2021-09-30T21:41:00Z">
              <w:tcPr>
                <w:tcW w:w="557" w:type="dxa"/>
                <w:gridSpan w:val="2"/>
                <w:tcBorders>
                  <w:top w:val="nil"/>
                  <w:left w:val="nil"/>
                  <w:bottom w:val="single" w:sz="4" w:space="0" w:color="auto"/>
                  <w:right w:val="single" w:sz="4" w:space="0" w:color="auto"/>
                </w:tcBorders>
                <w:shd w:val="clear" w:color="000000" w:fill="FFFFFF"/>
                <w:noWrap/>
                <w:vAlign w:val="bottom"/>
                <w:hideMark/>
              </w:tcPr>
            </w:tcPrChange>
          </w:tcPr>
          <w:p w14:paraId="667F5DC7" w14:textId="10F73537" w:rsidR="0027490C" w:rsidRPr="0027490C" w:rsidRDefault="0027490C" w:rsidP="0027490C">
            <w:pPr>
              <w:spacing w:after="0" w:line="240" w:lineRule="auto"/>
              <w:jc w:val="center"/>
              <w:rPr>
                <w:ins w:id="18137" w:author="Hardik Malhotra" w:date="2021-09-30T20:55:00Z"/>
                <w:rFonts w:ascii="Verdana" w:eastAsia="Times New Roman" w:hAnsi="Verdana" w:cs="Times New Roman"/>
                <w:color w:val="000000" w:themeColor="text1"/>
                <w:sz w:val="10"/>
                <w:szCs w:val="10"/>
                <w:lang w:val="en-US"/>
                <w:rPrChange w:id="18138" w:author="Hardik Malhotra" w:date="2021-09-30T21:41:00Z">
                  <w:rPr>
                    <w:ins w:id="18139" w:author="Hardik Malhotra" w:date="2021-09-30T20:55:00Z"/>
                    <w:rFonts w:ascii="Verdana" w:eastAsia="Times New Roman" w:hAnsi="Verdana" w:cs="Times New Roman"/>
                    <w:color w:val="000000"/>
                    <w:sz w:val="20"/>
                    <w:szCs w:val="20"/>
                    <w:lang w:val="en-US"/>
                  </w:rPr>
                </w:rPrChange>
              </w:rPr>
            </w:pPr>
            <w:ins w:id="18140" w:author="Hardik Malhotra" w:date="2021-09-30T21:41:00Z">
              <w:r w:rsidRPr="0027490C">
                <w:rPr>
                  <w:rFonts w:ascii="Verdana" w:hAnsi="Verdana" w:cs="Arial"/>
                  <w:color w:val="000000" w:themeColor="text1"/>
                  <w:sz w:val="10"/>
                  <w:szCs w:val="10"/>
                  <w:rPrChange w:id="18141" w:author="Hardik Malhotra" w:date="2021-09-30T21:41:00Z">
                    <w:rPr>
                      <w:rFonts w:ascii="Arial" w:hAnsi="Arial" w:cs="Arial"/>
                      <w:b/>
                      <w:bCs/>
                      <w:color w:val="FFFFFF"/>
                      <w:sz w:val="20"/>
                      <w:szCs w:val="20"/>
                    </w:rPr>
                  </w:rPrChange>
                </w:rPr>
                <w:t>2198</w:t>
              </w:r>
            </w:ins>
          </w:p>
        </w:tc>
        <w:tc>
          <w:tcPr>
            <w:tcW w:w="590" w:type="dxa"/>
            <w:tcBorders>
              <w:top w:val="nil"/>
              <w:left w:val="nil"/>
              <w:bottom w:val="single" w:sz="4" w:space="0" w:color="auto"/>
              <w:right w:val="single" w:sz="4" w:space="0" w:color="auto"/>
            </w:tcBorders>
            <w:shd w:val="clear" w:color="000000" w:fill="FFFFFF"/>
            <w:noWrap/>
            <w:vAlign w:val="center"/>
            <w:hideMark/>
            <w:tcPrChange w:id="18142" w:author="Hardik Malhotra" w:date="2021-09-30T21:41:00Z">
              <w:tcPr>
                <w:tcW w:w="557" w:type="dxa"/>
                <w:gridSpan w:val="2"/>
                <w:tcBorders>
                  <w:top w:val="nil"/>
                  <w:left w:val="nil"/>
                  <w:bottom w:val="single" w:sz="4" w:space="0" w:color="auto"/>
                  <w:right w:val="single" w:sz="4" w:space="0" w:color="auto"/>
                </w:tcBorders>
                <w:shd w:val="clear" w:color="000000" w:fill="FFFFFF"/>
                <w:noWrap/>
                <w:vAlign w:val="bottom"/>
                <w:hideMark/>
              </w:tcPr>
            </w:tcPrChange>
          </w:tcPr>
          <w:p w14:paraId="3F3D7DE6" w14:textId="6EA22E30" w:rsidR="0027490C" w:rsidRPr="0027490C" w:rsidRDefault="0027490C" w:rsidP="0027490C">
            <w:pPr>
              <w:spacing w:after="0" w:line="240" w:lineRule="auto"/>
              <w:jc w:val="center"/>
              <w:rPr>
                <w:ins w:id="18143" w:author="Hardik Malhotra" w:date="2021-09-30T20:55:00Z"/>
                <w:rFonts w:ascii="Verdana" w:eastAsia="Times New Roman" w:hAnsi="Verdana" w:cs="Times New Roman"/>
                <w:color w:val="000000" w:themeColor="text1"/>
                <w:sz w:val="10"/>
                <w:szCs w:val="10"/>
                <w:lang w:val="en-US"/>
                <w:rPrChange w:id="18144" w:author="Hardik Malhotra" w:date="2021-09-30T21:41:00Z">
                  <w:rPr>
                    <w:ins w:id="18145" w:author="Hardik Malhotra" w:date="2021-09-30T20:55:00Z"/>
                    <w:rFonts w:ascii="Verdana" w:eastAsia="Times New Roman" w:hAnsi="Verdana" w:cs="Times New Roman"/>
                    <w:color w:val="000000"/>
                    <w:sz w:val="20"/>
                    <w:szCs w:val="20"/>
                    <w:lang w:val="en-US"/>
                  </w:rPr>
                </w:rPrChange>
              </w:rPr>
            </w:pPr>
            <w:ins w:id="18146" w:author="Hardik Malhotra" w:date="2021-09-30T21:41:00Z">
              <w:r w:rsidRPr="0027490C">
                <w:rPr>
                  <w:rFonts w:ascii="Verdana" w:hAnsi="Verdana" w:cs="Arial"/>
                  <w:color w:val="000000" w:themeColor="text1"/>
                  <w:sz w:val="10"/>
                  <w:szCs w:val="10"/>
                  <w:rPrChange w:id="18147" w:author="Hardik Malhotra" w:date="2021-09-30T21:41:00Z">
                    <w:rPr>
                      <w:rFonts w:ascii="Arial" w:hAnsi="Arial" w:cs="Arial"/>
                      <w:b/>
                      <w:bCs/>
                      <w:color w:val="FFFFFF"/>
                      <w:sz w:val="20"/>
                      <w:szCs w:val="20"/>
                    </w:rPr>
                  </w:rPrChange>
                </w:rPr>
                <w:t>2297</w:t>
              </w:r>
            </w:ins>
          </w:p>
        </w:tc>
        <w:tc>
          <w:tcPr>
            <w:tcW w:w="566" w:type="dxa"/>
            <w:tcBorders>
              <w:top w:val="nil"/>
              <w:left w:val="nil"/>
              <w:bottom w:val="single" w:sz="4" w:space="0" w:color="auto"/>
              <w:right w:val="single" w:sz="4" w:space="0" w:color="auto"/>
            </w:tcBorders>
            <w:shd w:val="clear" w:color="000000" w:fill="FFFFFF"/>
            <w:noWrap/>
            <w:vAlign w:val="center"/>
            <w:hideMark/>
            <w:tcPrChange w:id="18148" w:author="Hardik Malhotra" w:date="2021-09-30T21:41:00Z">
              <w:tcPr>
                <w:tcW w:w="557" w:type="dxa"/>
                <w:gridSpan w:val="2"/>
                <w:tcBorders>
                  <w:top w:val="nil"/>
                  <w:left w:val="nil"/>
                  <w:bottom w:val="single" w:sz="4" w:space="0" w:color="auto"/>
                  <w:right w:val="single" w:sz="4" w:space="0" w:color="auto"/>
                </w:tcBorders>
                <w:shd w:val="clear" w:color="000000" w:fill="FFFFFF"/>
                <w:noWrap/>
                <w:vAlign w:val="bottom"/>
                <w:hideMark/>
              </w:tcPr>
            </w:tcPrChange>
          </w:tcPr>
          <w:p w14:paraId="3513BBE5" w14:textId="5A7AE26E" w:rsidR="0027490C" w:rsidRPr="0027490C" w:rsidRDefault="0027490C" w:rsidP="0027490C">
            <w:pPr>
              <w:spacing w:after="0" w:line="240" w:lineRule="auto"/>
              <w:jc w:val="center"/>
              <w:rPr>
                <w:ins w:id="18149" w:author="Hardik Malhotra" w:date="2021-09-30T20:55:00Z"/>
                <w:rFonts w:ascii="Verdana" w:eastAsia="Times New Roman" w:hAnsi="Verdana" w:cs="Times New Roman"/>
                <w:color w:val="000000" w:themeColor="text1"/>
                <w:sz w:val="10"/>
                <w:szCs w:val="10"/>
                <w:lang w:val="en-US"/>
                <w:rPrChange w:id="18150" w:author="Hardik Malhotra" w:date="2021-09-30T21:41:00Z">
                  <w:rPr>
                    <w:ins w:id="18151" w:author="Hardik Malhotra" w:date="2021-09-30T20:55:00Z"/>
                    <w:rFonts w:ascii="Verdana" w:eastAsia="Times New Roman" w:hAnsi="Verdana" w:cs="Times New Roman"/>
                    <w:color w:val="000000"/>
                    <w:sz w:val="20"/>
                    <w:szCs w:val="20"/>
                    <w:lang w:val="en-US"/>
                  </w:rPr>
                </w:rPrChange>
              </w:rPr>
            </w:pPr>
            <w:ins w:id="18152" w:author="Hardik Malhotra" w:date="2021-09-30T21:41:00Z">
              <w:r w:rsidRPr="0027490C">
                <w:rPr>
                  <w:rFonts w:ascii="Verdana" w:hAnsi="Verdana" w:cs="Arial"/>
                  <w:color w:val="000000" w:themeColor="text1"/>
                  <w:sz w:val="10"/>
                  <w:szCs w:val="10"/>
                  <w:rPrChange w:id="18153" w:author="Hardik Malhotra" w:date="2021-09-30T21:41:00Z">
                    <w:rPr>
                      <w:rFonts w:ascii="Arial" w:hAnsi="Arial" w:cs="Arial"/>
                      <w:b/>
                      <w:bCs/>
                      <w:color w:val="FFFFFF"/>
                      <w:sz w:val="20"/>
                      <w:szCs w:val="20"/>
                    </w:rPr>
                  </w:rPrChange>
                </w:rPr>
                <w:t>2400</w:t>
              </w:r>
            </w:ins>
          </w:p>
        </w:tc>
      </w:tr>
      <w:tr w:rsidR="0027490C" w:rsidRPr="009B3886" w14:paraId="5F4FFAB8" w14:textId="77777777" w:rsidTr="0027490C">
        <w:tblPrEx>
          <w:tblW w:w="10321" w:type="dxa"/>
          <w:tblInd w:w="-185" w:type="dxa"/>
          <w:tblPrExChange w:id="18154" w:author="Hardik Malhotra" w:date="2021-09-30T21:41:00Z">
            <w:tblPrEx>
              <w:tblW w:w="10165" w:type="dxa"/>
              <w:tblInd w:w="-5" w:type="dxa"/>
            </w:tblPrEx>
          </w:tblPrExChange>
        </w:tblPrEx>
        <w:trPr>
          <w:trHeight w:val="334"/>
          <w:ins w:id="18155" w:author="Hardik Malhotra" w:date="2021-09-30T20:55:00Z"/>
          <w:trPrChange w:id="18156" w:author="Hardik Malhotra" w:date="2021-09-30T21:41:00Z">
            <w:trPr>
              <w:gridBefore w:val="1"/>
              <w:trHeight w:val="334"/>
            </w:trPr>
          </w:trPrChange>
        </w:trPr>
        <w:tc>
          <w:tcPr>
            <w:tcW w:w="1185" w:type="dxa"/>
            <w:tcBorders>
              <w:top w:val="nil"/>
              <w:left w:val="single" w:sz="4" w:space="0" w:color="auto"/>
              <w:bottom w:val="single" w:sz="4" w:space="0" w:color="auto"/>
              <w:right w:val="single" w:sz="4" w:space="0" w:color="auto"/>
            </w:tcBorders>
            <w:shd w:val="clear" w:color="000000" w:fill="FFFFFF"/>
            <w:noWrap/>
            <w:vAlign w:val="bottom"/>
            <w:hideMark/>
            <w:tcPrChange w:id="18157" w:author="Hardik Malhotra" w:date="2021-09-30T21:41:00Z">
              <w:tcPr>
                <w:tcW w:w="1509" w:type="dxa"/>
                <w:gridSpan w:val="2"/>
                <w:tcBorders>
                  <w:top w:val="nil"/>
                  <w:left w:val="single" w:sz="4" w:space="0" w:color="auto"/>
                  <w:bottom w:val="single" w:sz="4" w:space="0" w:color="auto"/>
                  <w:right w:val="single" w:sz="4" w:space="0" w:color="auto"/>
                </w:tcBorders>
                <w:shd w:val="clear" w:color="000000" w:fill="FFFFFF"/>
                <w:noWrap/>
                <w:vAlign w:val="bottom"/>
                <w:hideMark/>
              </w:tcPr>
            </w:tcPrChange>
          </w:tcPr>
          <w:p w14:paraId="3AC9BCFD" w14:textId="77777777" w:rsidR="0027490C" w:rsidRPr="009B3886" w:rsidRDefault="0027490C" w:rsidP="0027490C">
            <w:pPr>
              <w:spacing w:after="0" w:line="240" w:lineRule="auto"/>
              <w:rPr>
                <w:ins w:id="18158" w:author="Hardik Malhotra" w:date="2021-09-30T20:55:00Z"/>
                <w:rFonts w:ascii="Verdana" w:eastAsia="Times New Roman" w:hAnsi="Verdana" w:cs="Times New Roman"/>
                <w:color w:val="000000"/>
                <w:sz w:val="10"/>
                <w:szCs w:val="10"/>
                <w:lang w:val="en-US"/>
                <w:rPrChange w:id="18159" w:author="Hardik Malhotra" w:date="2021-09-30T21:00:00Z">
                  <w:rPr>
                    <w:ins w:id="18160" w:author="Hardik Malhotra" w:date="2021-09-30T20:55:00Z"/>
                    <w:rFonts w:ascii="Calibri" w:eastAsia="Times New Roman" w:hAnsi="Calibri" w:cs="Times New Roman"/>
                    <w:color w:val="000000"/>
                    <w:lang w:val="en-US"/>
                  </w:rPr>
                </w:rPrChange>
              </w:rPr>
            </w:pPr>
            <w:ins w:id="18161" w:author="Hardik Malhotra" w:date="2021-09-30T20:55:00Z">
              <w:r w:rsidRPr="009B3886">
                <w:rPr>
                  <w:rFonts w:ascii="Verdana" w:eastAsia="Times New Roman" w:hAnsi="Verdana" w:cs="Times New Roman"/>
                  <w:color w:val="000000"/>
                  <w:sz w:val="10"/>
                  <w:szCs w:val="10"/>
                  <w:lang w:val="en-US"/>
                  <w:rPrChange w:id="18162" w:author="Hardik Malhotra" w:date="2021-09-30T21:00:00Z">
                    <w:rPr>
                      <w:rFonts w:ascii="Calibri" w:eastAsia="Times New Roman" w:hAnsi="Calibri" w:cs="Times New Roman"/>
                      <w:color w:val="000000"/>
                      <w:lang w:val="en-US"/>
                    </w:rPr>
                  </w:rPrChange>
                </w:rPr>
                <w:t>Electrical &amp; Electronics</w:t>
              </w:r>
            </w:ins>
          </w:p>
        </w:tc>
        <w:tc>
          <w:tcPr>
            <w:tcW w:w="519" w:type="dxa"/>
            <w:tcBorders>
              <w:top w:val="nil"/>
              <w:left w:val="nil"/>
              <w:bottom w:val="single" w:sz="4" w:space="0" w:color="auto"/>
              <w:right w:val="single" w:sz="4" w:space="0" w:color="auto"/>
            </w:tcBorders>
            <w:shd w:val="clear" w:color="000000" w:fill="FFFFFF"/>
            <w:noWrap/>
            <w:vAlign w:val="center"/>
            <w:hideMark/>
            <w:tcPrChange w:id="18163" w:author="Hardik Malhotra" w:date="2021-09-30T21:41:00Z">
              <w:tcPr>
                <w:tcW w:w="496" w:type="dxa"/>
                <w:gridSpan w:val="2"/>
                <w:tcBorders>
                  <w:top w:val="nil"/>
                  <w:left w:val="nil"/>
                  <w:bottom w:val="single" w:sz="4" w:space="0" w:color="auto"/>
                  <w:right w:val="single" w:sz="4" w:space="0" w:color="auto"/>
                </w:tcBorders>
                <w:shd w:val="clear" w:color="000000" w:fill="FFFFFF"/>
                <w:noWrap/>
                <w:vAlign w:val="bottom"/>
                <w:hideMark/>
              </w:tcPr>
            </w:tcPrChange>
          </w:tcPr>
          <w:p w14:paraId="68640BA0" w14:textId="31FA6F4F" w:rsidR="0027490C" w:rsidRPr="0027490C" w:rsidRDefault="0027490C" w:rsidP="0027490C">
            <w:pPr>
              <w:spacing w:after="0" w:line="240" w:lineRule="auto"/>
              <w:jc w:val="center"/>
              <w:rPr>
                <w:ins w:id="18164" w:author="Hardik Malhotra" w:date="2021-09-30T20:55:00Z"/>
                <w:rFonts w:ascii="Verdana" w:eastAsia="Times New Roman" w:hAnsi="Verdana" w:cs="Times New Roman"/>
                <w:color w:val="000000" w:themeColor="text1"/>
                <w:sz w:val="10"/>
                <w:szCs w:val="10"/>
                <w:lang w:val="en-US"/>
                <w:rPrChange w:id="18165" w:author="Hardik Malhotra" w:date="2021-09-30T21:41:00Z">
                  <w:rPr>
                    <w:ins w:id="18166" w:author="Hardik Malhotra" w:date="2021-09-30T20:55:00Z"/>
                    <w:rFonts w:ascii="Verdana" w:eastAsia="Times New Roman" w:hAnsi="Verdana" w:cs="Times New Roman"/>
                    <w:color w:val="000000"/>
                    <w:sz w:val="20"/>
                    <w:szCs w:val="20"/>
                    <w:lang w:val="en-US"/>
                  </w:rPr>
                </w:rPrChange>
              </w:rPr>
            </w:pPr>
            <w:ins w:id="18167" w:author="Hardik Malhotra" w:date="2021-09-30T21:41:00Z">
              <w:r w:rsidRPr="0027490C">
                <w:rPr>
                  <w:rFonts w:ascii="Verdana" w:hAnsi="Verdana" w:cs="Arial"/>
                  <w:color w:val="000000" w:themeColor="text1"/>
                  <w:sz w:val="10"/>
                  <w:szCs w:val="10"/>
                  <w:rPrChange w:id="18168" w:author="Hardik Malhotra" w:date="2021-09-30T21:41:00Z">
                    <w:rPr>
                      <w:rFonts w:ascii="Arial" w:hAnsi="Arial" w:cs="Arial"/>
                      <w:b/>
                      <w:bCs/>
                      <w:color w:val="FFFFFF"/>
                      <w:sz w:val="20"/>
                      <w:szCs w:val="20"/>
                    </w:rPr>
                  </w:rPrChange>
                </w:rPr>
                <w:t>699</w:t>
              </w:r>
            </w:ins>
          </w:p>
        </w:tc>
        <w:tc>
          <w:tcPr>
            <w:tcW w:w="519" w:type="dxa"/>
            <w:tcBorders>
              <w:top w:val="nil"/>
              <w:left w:val="nil"/>
              <w:bottom w:val="single" w:sz="4" w:space="0" w:color="auto"/>
              <w:right w:val="single" w:sz="4" w:space="0" w:color="auto"/>
            </w:tcBorders>
            <w:shd w:val="clear" w:color="000000" w:fill="FFFFFF"/>
            <w:noWrap/>
            <w:vAlign w:val="center"/>
            <w:hideMark/>
            <w:tcPrChange w:id="18169" w:author="Hardik Malhotra" w:date="2021-09-30T21:41:00Z">
              <w:tcPr>
                <w:tcW w:w="496" w:type="dxa"/>
                <w:gridSpan w:val="2"/>
                <w:tcBorders>
                  <w:top w:val="nil"/>
                  <w:left w:val="nil"/>
                  <w:bottom w:val="single" w:sz="4" w:space="0" w:color="auto"/>
                  <w:right w:val="single" w:sz="4" w:space="0" w:color="auto"/>
                </w:tcBorders>
                <w:shd w:val="clear" w:color="000000" w:fill="FFFFFF"/>
                <w:noWrap/>
                <w:vAlign w:val="bottom"/>
                <w:hideMark/>
              </w:tcPr>
            </w:tcPrChange>
          </w:tcPr>
          <w:p w14:paraId="611EF188" w14:textId="0CE5184E" w:rsidR="0027490C" w:rsidRPr="0027490C" w:rsidRDefault="0027490C" w:rsidP="0027490C">
            <w:pPr>
              <w:spacing w:after="0" w:line="240" w:lineRule="auto"/>
              <w:jc w:val="center"/>
              <w:rPr>
                <w:ins w:id="18170" w:author="Hardik Malhotra" w:date="2021-09-30T20:55:00Z"/>
                <w:rFonts w:ascii="Verdana" w:eastAsia="Times New Roman" w:hAnsi="Verdana" w:cs="Times New Roman"/>
                <w:color w:val="000000" w:themeColor="text1"/>
                <w:sz w:val="10"/>
                <w:szCs w:val="10"/>
                <w:lang w:val="en-US"/>
                <w:rPrChange w:id="18171" w:author="Hardik Malhotra" w:date="2021-09-30T21:41:00Z">
                  <w:rPr>
                    <w:ins w:id="18172" w:author="Hardik Malhotra" w:date="2021-09-30T20:55:00Z"/>
                    <w:rFonts w:ascii="Verdana" w:eastAsia="Times New Roman" w:hAnsi="Verdana" w:cs="Times New Roman"/>
                    <w:color w:val="000000"/>
                    <w:sz w:val="20"/>
                    <w:szCs w:val="20"/>
                    <w:lang w:val="en-US"/>
                  </w:rPr>
                </w:rPrChange>
              </w:rPr>
            </w:pPr>
            <w:ins w:id="18173" w:author="Hardik Malhotra" w:date="2021-09-30T21:41:00Z">
              <w:r w:rsidRPr="0027490C">
                <w:rPr>
                  <w:rFonts w:ascii="Verdana" w:hAnsi="Verdana" w:cs="Arial"/>
                  <w:color w:val="000000" w:themeColor="text1"/>
                  <w:sz w:val="10"/>
                  <w:szCs w:val="10"/>
                  <w:rPrChange w:id="18174" w:author="Hardik Malhotra" w:date="2021-09-30T21:41:00Z">
                    <w:rPr>
                      <w:rFonts w:ascii="Arial" w:hAnsi="Arial" w:cs="Arial"/>
                      <w:b/>
                      <w:bCs/>
                      <w:color w:val="FFFFFF"/>
                      <w:sz w:val="20"/>
                      <w:szCs w:val="20"/>
                    </w:rPr>
                  </w:rPrChange>
                </w:rPr>
                <w:t>737</w:t>
              </w:r>
            </w:ins>
          </w:p>
        </w:tc>
        <w:tc>
          <w:tcPr>
            <w:tcW w:w="519" w:type="dxa"/>
            <w:tcBorders>
              <w:top w:val="nil"/>
              <w:left w:val="nil"/>
              <w:bottom w:val="single" w:sz="4" w:space="0" w:color="auto"/>
              <w:right w:val="single" w:sz="4" w:space="0" w:color="auto"/>
            </w:tcBorders>
            <w:shd w:val="clear" w:color="000000" w:fill="FFFFFF"/>
            <w:noWrap/>
            <w:vAlign w:val="center"/>
            <w:hideMark/>
            <w:tcPrChange w:id="18175" w:author="Hardik Malhotra" w:date="2021-09-30T21:41:00Z">
              <w:tcPr>
                <w:tcW w:w="496" w:type="dxa"/>
                <w:gridSpan w:val="2"/>
                <w:tcBorders>
                  <w:top w:val="nil"/>
                  <w:left w:val="nil"/>
                  <w:bottom w:val="single" w:sz="4" w:space="0" w:color="auto"/>
                  <w:right w:val="single" w:sz="4" w:space="0" w:color="auto"/>
                </w:tcBorders>
                <w:shd w:val="clear" w:color="000000" w:fill="FFFFFF"/>
                <w:noWrap/>
                <w:vAlign w:val="bottom"/>
                <w:hideMark/>
              </w:tcPr>
            </w:tcPrChange>
          </w:tcPr>
          <w:p w14:paraId="7B24EAA2" w14:textId="3B3DD8A6" w:rsidR="0027490C" w:rsidRPr="0027490C" w:rsidRDefault="0027490C" w:rsidP="0027490C">
            <w:pPr>
              <w:spacing w:after="0" w:line="240" w:lineRule="auto"/>
              <w:jc w:val="center"/>
              <w:rPr>
                <w:ins w:id="18176" w:author="Hardik Malhotra" w:date="2021-09-30T20:55:00Z"/>
                <w:rFonts w:ascii="Verdana" w:eastAsia="Times New Roman" w:hAnsi="Verdana" w:cs="Times New Roman"/>
                <w:color w:val="000000" w:themeColor="text1"/>
                <w:sz w:val="10"/>
                <w:szCs w:val="10"/>
                <w:lang w:val="en-US"/>
                <w:rPrChange w:id="18177" w:author="Hardik Malhotra" w:date="2021-09-30T21:41:00Z">
                  <w:rPr>
                    <w:ins w:id="18178" w:author="Hardik Malhotra" w:date="2021-09-30T20:55:00Z"/>
                    <w:rFonts w:ascii="Verdana" w:eastAsia="Times New Roman" w:hAnsi="Verdana" w:cs="Times New Roman"/>
                    <w:color w:val="000000"/>
                    <w:sz w:val="20"/>
                    <w:szCs w:val="20"/>
                    <w:lang w:val="en-US"/>
                  </w:rPr>
                </w:rPrChange>
              </w:rPr>
            </w:pPr>
            <w:ins w:id="18179" w:author="Hardik Malhotra" w:date="2021-09-30T21:41:00Z">
              <w:r w:rsidRPr="0027490C">
                <w:rPr>
                  <w:rFonts w:ascii="Verdana" w:hAnsi="Verdana" w:cs="Arial"/>
                  <w:color w:val="000000" w:themeColor="text1"/>
                  <w:sz w:val="10"/>
                  <w:szCs w:val="10"/>
                  <w:rPrChange w:id="18180" w:author="Hardik Malhotra" w:date="2021-09-30T21:41:00Z">
                    <w:rPr>
                      <w:rFonts w:ascii="Arial" w:hAnsi="Arial" w:cs="Arial"/>
                      <w:b/>
                      <w:bCs/>
                      <w:color w:val="FFFFFF"/>
                      <w:sz w:val="20"/>
                      <w:szCs w:val="20"/>
                    </w:rPr>
                  </w:rPrChange>
                </w:rPr>
                <w:t>800</w:t>
              </w:r>
            </w:ins>
          </w:p>
        </w:tc>
        <w:tc>
          <w:tcPr>
            <w:tcW w:w="520" w:type="dxa"/>
            <w:tcBorders>
              <w:top w:val="nil"/>
              <w:left w:val="nil"/>
              <w:bottom w:val="single" w:sz="4" w:space="0" w:color="auto"/>
              <w:right w:val="single" w:sz="4" w:space="0" w:color="auto"/>
            </w:tcBorders>
            <w:shd w:val="clear" w:color="000000" w:fill="FFFFFF"/>
            <w:noWrap/>
            <w:vAlign w:val="center"/>
            <w:hideMark/>
            <w:tcPrChange w:id="18181" w:author="Hardik Malhotra" w:date="2021-09-30T21:41:00Z">
              <w:tcPr>
                <w:tcW w:w="496" w:type="dxa"/>
                <w:gridSpan w:val="2"/>
                <w:tcBorders>
                  <w:top w:val="nil"/>
                  <w:left w:val="nil"/>
                  <w:bottom w:val="single" w:sz="4" w:space="0" w:color="auto"/>
                  <w:right w:val="single" w:sz="4" w:space="0" w:color="auto"/>
                </w:tcBorders>
                <w:shd w:val="clear" w:color="000000" w:fill="FFFFFF"/>
                <w:noWrap/>
                <w:vAlign w:val="bottom"/>
                <w:hideMark/>
              </w:tcPr>
            </w:tcPrChange>
          </w:tcPr>
          <w:p w14:paraId="524A4F32" w14:textId="67243332" w:rsidR="0027490C" w:rsidRPr="0027490C" w:rsidRDefault="0027490C" w:rsidP="0027490C">
            <w:pPr>
              <w:spacing w:after="0" w:line="240" w:lineRule="auto"/>
              <w:jc w:val="center"/>
              <w:rPr>
                <w:ins w:id="18182" w:author="Hardik Malhotra" w:date="2021-09-30T20:55:00Z"/>
                <w:rFonts w:ascii="Verdana" w:eastAsia="Times New Roman" w:hAnsi="Verdana" w:cs="Times New Roman"/>
                <w:color w:val="000000" w:themeColor="text1"/>
                <w:sz w:val="10"/>
                <w:szCs w:val="10"/>
                <w:lang w:val="en-US"/>
                <w:rPrChange w:id="18183" w:author="Hardik Malhotra" w:date="2021-09-30T21:41:00Z">
                  <w:rPr>
                    <w:ins w:id="18184" w:author="Hardik Malhotra" w:date="2021-09-30T20:55:00Z"/>
                    <w:rFonts w:ascii="Verdana" w:eastAsia="Times New Roman" w:hAnsi="Verdana" w:cs="Times New Roman"/>
                    <w:color w:val="000000"/>
                    <w:sz w:val="20"/>
                    <w:szCs w:val="20"/>
                    <w:lang w:val="en-US"/>
                  </w:rPr>
                </w:rPrChange>
              </w:rPr>
            </w:pPr>
            <w:ins w:id="18185" w:author="Hardik Malhotra" w:date="2021-09-30T21:41:00Z">
              <w:r w:rsidRPr="0027490C">
                <w:rPr>
                  <w:rFonts w:ascii="Verdana" w:hAnsi="Verdana" w:cs="Arial"/>
                  <w:color w:val="000000" w:themeColor="text1"/>
                  <w:sz w:val="10"/>
                  <w:szCs w:val="10"/>
                  <w:rPrChange w:id="18186" w:author="Hardik Malhotra" w:date="2021-09-30T21:41:00Z">
                    <w:rPr>
                      <w:rFonts w:ascii="Arial" w:hAnsi="Arial" w:cs="Arial"/>
                      <w:b/>
                      <w:bCs/>
                      <w:color w:val="FFFFFF"/>
                      <w:sz w:val="20"/>
                      <w:szCs w:val="20"/>
                    </w:rPr>
                  </w:rPrChange>
                </w:rPr>
                <w:t>821</w:t>
              </w:r>
            </w:ins>
          </w:p>
        </w:tc>
        <w:tc>
          <w:tcPr>
            <w:tcW w:w="593" w:type="dxa"/>
            <w:tcBorders>
              <w:top w:val="nil"/>
              <w:left w:val="nil"/>
              <w:bottom w:val="single" w:sz="4" w:space="0" w:color="auto"/>
              <w:right w:val="single" w:sz="4" w:space="0" w:color="auto"/>
            </w:tcBorders>
            <w:shd w:val="clear" w:color="000000" w:fill="FFFFFF"/>
            <w:noWrap/>
            <w:vAlign w:val="center"/>
            <w:hideMark/>
            <w:tcPrChange w:id="18187" w:author="Hardik Malhotra" w:date="2021-09-30T21:41:00Z">
              <w:tcPr>
                <w:tcW w:w="555" w:type="dxa"/>
                <w:gridSpan w:val="2"/>
                <w:tcBorders>
                  <w:top w:val="nil"/>
                  <w:left w:val="nil"/>
                  <w:bottom w:val="single" w:sz="4" w:space="0" w:color="auto"/>
                  <w:right w:val="single" w:sz="4" w:space="0" w:color="auto"/>
                </w:tcBorders>
                <w:shd w:val="clear" w:color="000000" w:fill="FFFFFF"/>
                <w:noWrap/>
                <w:vAlign w:val="bottom"/>
                <w:hideMark/>
              </w:tcPr>
            </w:tcPrChange>
          </w:tcPr>
          <w:p w14:paraId="07CD253B" w14:textId="3B235D8D" w:rsidR="0027490C" w:rsidRPr="0027490C" w:rsidRDefault="0027490C" w:rsidP="0027490C">
            <w:pPr>
              <w:spacing w:after="0" w:line="240" w:lineRule="auto"/>
              <w:jc w:val="center"/>
              <w:rPr>
                <w:ins w:id="18188" w:author="Hardik Malhotra" w:date="2021-09-30T20:55:00Z"/>
                <w:rFonts w:ascii="Verdana" w:eastAsia="Times New Roman" w:hAnsi="Verdana" w:cs="Times New Roman"/>
                <w:color w:val="000000" w:themeColor="text1"/>
                <w:sz w:val="10"/>
                <w:szCs w:val="10"/>
                <w:lang w:val="en-US"/>
                <w:rPrChange w:id="18189" w:author="Hardik Malhotra" w:date="2021-09-30T21:41:00Z">
                  <w:rPr>
                    <w:ins w:id="18190" w:author="Hardik Malhotra" w:date="2021-09-30T20:55:00Z"/>
                    <w:rFonts w:ascii="Verdana" w:eastAsia="Times New Roman" w:hAnsi="Verdana" w:cs="Times New Roman"/>
                    <w:color w:val="000000"/>
                    <w:sz w:val="20"/>
                    <w:szCs w:val="20"/>
                    <w:lang w:val="en-US"/>
                  </w:rPr>
                </w:rPrChange>
              </w:rPr>
            </w:pPr>
            <w:ins w:id="18191" w:author="Hardik Malhotra" w:date="2021-09-30T21:41:00Z">
              <w:r w:rsidRPr="0027490C">
                <w:rPr>
                  <w:rFonts w:ascii="Verdana" w:hAnsi="Verdana" w:cs="Arial"/>
                  <w:color w:val="000000" w:themeColor="text1"/>
                  <w:sz w:val="10"/>
                  <w:szCs w:val="10"/>
                  <w:rPrChange w:id="18192" w:author="Hardik Malhotra" w:date="2021-09-30T21:41:00Z">
                    <w:rPr>
                      <w:rFonts w:ascii="Arial" w:hAnsi="Arial" w:cs="Arial"/>
                      <w:b/>
                      <w:bCs/>
                      <w:color w:val="FFFFFF"/>
                      <w:sz w:val="20"/>
                      <w:szCs w:val="20"/>
                    </w:rPr>
                  </w:rPrChange>
                </w:rPr>
                <w:t>871</w:t>
              </w:r>
            </w:ins>
          </w:p>
        </w:tc>
        <w:tc>
          <w:tcPr>
            <w:tcW w:w="590" w:type="dxa"/>
            <w:tcBorders>
              <w:top w:val="nil"/>
              <w:left w:val="nil"/>
              <w:bottom w:val="single" w:sz="4" w:space="0" w:color="auto"/>
              <w:right w:val="single" w:sz="4" w:space="0" w:color="auto"/>
            </w:tcBorders>
            <w:shd w:val="clear" w:color="000000" w:fill="FFFFFF"/>
            <w:noWrap/>
            <w:vAlign w:val="center"/>
            <w:hideMark/>
            <w:tcPrChange w:id="18193" w:author="Hardik Malhotra" w:date="2021-09-30T21:41:00Z">
              <w:tcPr>
                <w:tcW w:w="557" w:type="dxa"/>
                <w:gridSpan w:val="2"/>
                <w:tcBorders>
                  <w:top w:val="nil"/>
                  <w:left w:val="nil"/>
                  <w:bottom w:val="single" w:sz="4" w:space="0" w:color="auto"/>
                  <w:right w:val="single" w:sz="4" w:space="0" w:color="auto"/>
                </w:tcBorders>
                <w:shd w:val="clear" w:color="000000" w:fill="FFFFFF"/>
                <w:noWrap/>
                <w:vAlign w:val="bottom"/>
                <w:hideMark/>
              </w:tcPr>
            </w:tcPrChange>
          </w:tcPr>
          <w:p w14:paraId="641A09C5" w14:textId="6C368C97" w:rsidR="0027490C" w:rsidRPr="0027490C" w:rsidRDefault="0027490C" w:rsidP="0027490C">
            <w:pPr>
              <w:spacing w:after="0" w:line="240" w:lineRule="auto"/>
              <w:jc w:val="center"/>
              <w:rPr>
                <w:ins w:id="18194" w:author="Hardik Malhotra" w:date="2021-09-30T20:55:00Z"/>
                <w:rFonts w:ascii="Verdana" w:eastAsia="Times New Roman" w:hAnsi="Verdana" w:cs="Times New Roman"/>
                <w:color w:val="000000" w:themeColor="text1"/>
                <w:sz w:val="10"/>
                <w:szCs w:val="10"/>
                <w:lang w:val="en-US"/>
                <w:rPrChange w:id="18195" w:author="Hardik Malhotra" w:date="2021-09-30T21:41:00Z">
                  <w:rPr>
                    <w:ins w:id="18196" w:author="Hardik Malhotra" w:date="2021-09-30T20:55:00Z"/>
                    <w:rFonts w:ascii="Verdana" w:eastAsia="Times New Roman" w:hAnsi="Verdana" w:cs="Times New Roman"/>
                    <w:color w:val="000000"/>
                    <w:sz w:val="20"/>
                    <w:szCs w:val="20"/>
                    <w:lang w:val="en-US"/>
                  </w:rPr>
                </w:rPrChange>
              </w:rPr>
            </w:pPr>
            <w:ins w:id="18197" w:author="Hardik Malhotra" w:date="2021-09-30T21:41:00Z">
              <w:r w:rsidRPr="0027490C">
                <w:rPr>
                  <w:rFonts w:ascii="Verdana" w:hAnsi="Verdana" w:cs="Arial"/>
                  <w:color w:val="000000" w:themeColor="text1"/>
                  <w:sz w:val="10"/>
                  <w:szCs w:val="10"/>
                  <w:rPrChange w:id="18198" w:author="Hardik Malhotra" w:date="2021-09-30T21:41:00Z">
                    <w:rPr>
                      <w:rFonts w:ascii="Arial" w:hAnsi="Arial" w:cs="Arial"/>
                      <w:b/>
                      <w:bCs/>
                      <w:color w:val="FFFFFF"/>
                      <w:sz w:val="20"/>
                      <w:szCs w:val="20"/>
                    </w:rPr>
                  </w:rPrChange>
                </w:rPr>
                <w:t>843</w:t>
              </w:r>
            </w:ins>
          </w:p>
        </w:tc>
        <w:tc>
          <w:tcPr>
            <w:tcW w:w="590" w:type="dxa"/>
            <w:tcBorders>
              <w:top w:val="nil"/>
              <w:left w:val="nil"/>
              <w:bottom w:val="single" w:sz="4" w:space="0" w:color="auto"/>
              <w:right w:val="single" w:sz="4" w:space="0" w:color="auto"/>
            </w:tcBorders>
            <w:shd w:val="clear" w:color="000000" w:fill="FFFFFF"/>
            <w:noWrap/>
            <w:vAlign w:val="center"/>
            <w:hideMark/>
            <w:tcPrChange w:id="18199" w:author="Hardik Malhotra" w:date="2021-09-30T21:41:00Z">
              <w:tcPr>
                <w:tcW w:w="552" w:type="dxa"/>
                <w:gridSpan w:val="2"/>
                <w:tcBorders>
                  <w:top w:val="nil"/>
                  <w:left w:val="nil"/>
                  <w:bottom w:val="single" w:sz="4" w:space="0" w:color="auto"/>
                  <w:right w:val="single" w:sz="4" w:space="0" w:color="auto"/>
                </w:tcBorders>
                <w:shd w:val="clear" w:color="000000" w:fill="FFFFFF"/>
                <w:noWrap/>
                <w:vAlign w:val="bottom"/>
                <w:hideMark/>
              </w:tcPr>
            </w:tcPrChange>
          </w:tcPr>
          <w:p w14:paraId="55F5B364" w14:textId="6E255C14" w:rsidR="0027490C" w:rsidRPr="0027490C" w:rsidRDefault="0027490C" w:rsidP="0027490C">
            <w:pPr>
              <w:spacing w:after="0" w:line="240" w:lineRule="auto"/>
              <w:jc w:val="center"/>
              <w:rPr>
                <w:ins w:id="18200" w:author="Hardik Malhotra" w:date="2021-09-30T20:55:00Z"/>
                <w:rFonts w:ascii="Verdana" w:eastAsia="Times New Roman" w:hAnsi="Verdana" w:cs="Times New Roman"/>
                <w:color w:val="000000" w:themeColor="text1"/>
                <w:sz w:val="10"/>
                <w:szCs w:val="10"/>
                <w:lang w:val="en-US"/>
                <w:rPrChange w:id="18201" w:author="Hardik Malhotra" w:date="2021-09-30T21:41:00Z">
                  <w:rPr>
                    <w:ins w:id="18202" w:author="Hardik Malhotra" w:date="2021-09-30T20:55:00Z"/>
                    <w:rFonts w:ascii="Verdana" w:eastAsia="Times New Roman" w:hAnsi="Verdana" w:cs="Times New Roman"/>
                    <w:color w:val="000000"/>
                    <w:sz w:val="20"/>
                    <w:szCs w:val="20"/>
                    <w:lang w:val="en-US"/>
                  </w:rPr>
                </w:rPrChange>
              </w:rPr>
            </w:pPr>
            <w:ins w:id="18203" w:author="Hardik Malhotra" w:date="2021-09-30T21:41:00Z">
              <w:r w:rsidRPr="0027490C">
                <w:rPr>
                  <w:rFonts w:ascii="Verdana" w:hAnsi="Verdana" w:cs="Arial"/>
                  <w:color w:val="000000" w:themeColor="text1"/>
                  <w:sz w:val="10"/>
                  <w:szCs w:val="10"/>
                  <w:rPrChange w:id="18204" w:author="Hardik Malhotra" w:date="2021-09-30T21:41:00Z">
                    <w:rPr>
                      <w:rFonts w:ascii="Arial" w:hAnsi="Arial" w:cs="Arial"/>
                      <w:b/>
                      <w:bCs/>
                      <w:color w:val="FFFFFF"/>
                      <w:sz w:val="20"/>
                      <w:szCs w:val="20"/>
                    </w:rPr>
                  </w:rPrChange>
                </w:rPr>
                <w:t>911</w:t>
              </w:r>
            </w:ins>
          </w:p>
        </w:tc>
        <w:tc>
          <w:tcPr>
            <w:tcW w:w="590" w:type="dxa"/>
            <w:tcBorders>
              <w:top w:val="nil"/>
              <w:left w:val="nil"/>
              <w:bottom w:val="single" w:sz="4" w:space="0" w:color="auto"/>
              <w:right w:val="single" w:sz="4" w:space="0" w:color="auto"/>
            </w:tcBorders>
            <w:shd w:val="clear" w:color="000000" w:fill="FFFFFF"/>
            <w:noWrap/>
            <w:vAlign w:val="center"/>
            <w:hideMark/>
            <w:tcPrChange w:id="18205" w:author="Hardik Malhotra" w:date="2021-09-30T21:41:00Z">
              <w:tcPr>
                <w:tcW w:w="552" w:type="dxa"/>
                <w:gridSpan w:val="2"/>
                <w:tcBorders>
                  <w:top w:val="nil"/>
                  <w:left w:val="nil"/>
                  <w:bottom w:val="single" w:sz="4" w:space="0" w:color="auto"/>
                  <w:right w:val="single" w:sz="4" w:space="0" w:color="auto"/>
                </w:tcBorders>
                <w:shd w:val="clear" w:color="000000" w:fill="FFFFFF"/>
                <w:noWrap/>
                <w:vAlign w:val="bottom"/>
                <w:hideMark/>
              </w:tcPr>
            </w:tcPrChange>
          </w:tcPr>
          <w:p w14:paraId="4DEFE196" w14:textId="0018B9AA" w:rsidR="0027490C" w:rsidRPr="0027490C" w:rsidRDefault="0027490C" w:rsidP="0027490C">
            <w:pPr>
              <w:spacing w:after="0" w:line="240" w:lineRule="auto"/>
              <w:jc w:val="center"/>
              <w:rPr>
                <w:ins w:id="18206" w:author="Hardik Malhotra" w:date="2021-09-30T20:55:00Z"/>
                <w:rFonts w:ascii="Verdana" w:eastAsia="Times New Roman" w:hAnsi="Verdana" w:cs="Times New Roman"/>
                <w:color w:val="000000" w:themeColor="text1"/>
                <w:sz w:val="10"/>
                <w:szCs w:val="10"/>
                <w:lang w:val="en-US"/>
                <w:rPrChange w:id="18207" w:author="Hardik Malhotra" w:date="2021-09-30T21:41:00Z">
                  <w:rPr>
                    <w:ins w:id="18208" w:author="Hardik Malhotra" w:date="2021-09-30T20:55:00Z"/>
                    <w:rFonts w:ascii="Verdana" w:eastAsia="Times New Roman" w:hAnsi="Verdana" w:cs="Times New Roman"/>
                    <w:color w:val="000000"/>
                    <w:sz w:val="20"/>
                    <w:szCs w:val="20"/>
                    <w:lang w:val="en-US"/>
                  </w:rPr>
                </w:rPrChange>
              </w:rPr>
            </w:pPr>
            <w:ins w:id="18209" w:author="Hardik Malhotra" w:date="2021-09-30T21:41:00Z">
              <w:r w:rsidRPr="0027490C">
                <w:rPr>
                  <w:rFonts w:ascii="Verdana" w:hAnsi="Verdana" w:cs="Arial"/>
                  <w:color w:val="000000" w:themeColor="text1"/>
                  <w:sz w:val="10"/>
                  <w:szCs w:val="10"/>
                  <w:rPrChange w:id="18210" w:author="Hardik Malhotra" w:date="2021-09-30T21:41:00Z">
                    <w:rPr>
                      <w:rFonts w:ascii="Arial" w:hAnsi="Arial" w:cs="Arial"/>
                      <w:b/>
                      <w:bCs/>
                      <w:color w:val="FFFFFF"/>
                      <w:sz w:val="20"/>
                      <w:szCs w:val="20"/>
                    </w:rPr>
                  </w:rPrChange>
                </w:rPr>
                <w:t>973</w:t>
              </w:r>
            </w:ins>
          </w:p>
        </w:tc>
        <w:tc>
          <w:tcPr>
            <w:tcW w:w="590" w:type="dxa"/>
            <w:tcBorders>
              <w:top w:val="nil"/>
              <w:left w:val="nil"/>
              <w:bottom w:val="single" w:sz="4" w:space="0" w:color="auto"/>
              <w:right w:val="single" w:sz="4" w:space="0" w:color="auto"/>
            </w:tcBorders>
            <w:shd w:val="clear" w:color="000000" w:fill="FFFFFF"/>
            <w:noWrap/>
            <w:vAlign w:val="center"/>
            <w:hideMark/>
            <w:tcPrChange w:id="18211" w:author="Hardik Malhotra" w:date="2021-09-30T21:41:00Z">
              <w:tcPr>
                <w:tcW w:w="557" w:type="dxa"/>
                <w:gridSpan w:val="2"/>
                <w:tcBorders>
                  <w:top w:val="nil"/>
                  <w:left w:val="nil"/>
                  <w:bottom w:val="single" w:sz="4" w:space="0" w:color="auto"/>
                  <w:right w:val="single" w:sz="4" w:space="0" w:color="auto"/>
                </w:tcBorders>
                <w:shd w:val="clear" w:color="000000" w:fill="FFFFFF"/>
                <w:noWrap/>
                <w:vAlign w:val="bottom"/>
                <w:hideMark/>
              </w:tcPr>
            </w:tcPrChange>
          </w:tcPr>
          <w:p w14:paraId="06AE24AB" w14:textId="7BDD1DC5" w:rsidR="0027490C" w:rsidRPr="0027490C" w:rsidRDefault="0027490C" w:rsidP="0027490C">
            <w:pPr>
              <w:spacing w:after="0" w:line="240" w:lineRule="auto"/>
              <w:jc w:val="center"/>
              <w:rPr>
                <w:ins w:id="18212" w:author="Hardik Malhotra" w:date="2021-09-30T20:55:00Z"/>
                <w:rFonts w:ascii="Verdana" w:eastAsia="Times New Roman" w:hAnsi="Verdana" w:cs="Times New Roman"/>
                <w:color w:val="000000" w:themeColor="text1"/>
                <w:sz w:val="10"/>
                <w:szCs w:val="10"/>
                <w:lang w:val="en-US"/>
                <w:rPrChange w:id="18213" w:author="Hardik Malhotra" w:date="2021-09-30T21:41:00Z">
                  <w:rPr>
                    <w:ins w:id="18214" w:author="Hardik Malhotra" w:date="2021-09-30T20:55:00Z"/>
                    <w:rFonts w:ascii="Verdana" w:eastAsia="Times New Roman" w:hAnsi="Verdana" w:cs="Times New Roman"/>
                    <w:color w:val="000000"/>
                    <w:sz w:val="20"/>
                    <w:szCs w:val="20"/>
                    <w:lang w:val="en-US"/>
                  </w:rPr>
                </w:rPrChange>
              </w:rPr>
            </w:pPr>
            <w:ins w:id="18215" w:author="Hardik Malhotra" w:date="2021-09-30T21:41:00Z">
              <w:r w:rsidRPr="0027490C">
                <w:rPr>
                  <w:rFonts w:ascii="Verdana" w:hAnsi="Verdana" w:cs="Arial"/>
                  <w:color w:val="000000" w:themeColor="text1"/>
                  <w:sz w:val="10"/>
                  <w:szCs w:val="10"/>
                  <w:rPrChange w:id="18216" w:author="Hardik Malhotra" w:date="2021-09-30T21:41:00Z">
                    <w:rPr>
                      <w:rFonts w:ascii="Arial" w:hAnsi="Arial" w:cs="Arial"/>
                      <w:b/>
                      <w:bCs/>
                      <w:color w:val="FFFFFF"/>
                      <w:sz w:val="20"/>
                      <w:szCs w:val="20"/>
                    </w:rPr>
                  </w:rPrChange>
                </w:rPr>
                <w:t>1033</w:t>
              </w:r>
            </w:ins>
          </w:p>
        </w:tc>
        <w:tc>
          <w:tcPr>
            <w:tcW w:w="590" w:type="dxa"/>
            <w:tcBorders>
              <w:top w:val="nil"/>
              <w:left w:val="nil"/>
              <w:bottom w:val="single" w:sz="4" w:space="0" w:color="auto"/>
              <w:right w:val="single" w:sz="4" w:space="0" w:color="auto"/>
            </w:tcBorders>
            <w:shd w:val="clear" w:color="000000" w:fill="FFFFFF"/>
            <w:noWrap/>
            <w:vAlign w:val="center"/>
            <w:hideMark/>
            <w:tcPrChange w:id="18217" w:author="Hardik Malhotra" w:date="2021-09-30T21:41:00Z">
              <w:tcPr>
                <w:tcW w:w="557" w:type="dxa"/>
                <w:gridSpan w:val="2"/>
                <w:tcBorders>
                  <w:top w:val="nil"/>
                  <w:left w:val="nil"/>
                  <w:bottom w:val="single" w:sz="4" w:space="0" w:color="auto"/>
                  <w:right w:val="single" w:sz="4" w:space="0" w:color="auto"/>
                </w:tcBorders>
                <w:shd w:val="clear" w:color="000000" w:fill="FFFFFF"/>
                <w:noWrap/>
                <w:vAlign w:val="bottom"/>
                <w:hideMark/>
              </w:tcPr>
            </w:tcPrChange>
          </w:tcPr>
          <w:p w14:paraId="61C15A2F" w14:textId="6C92FF8C" w:rsidR="0027490C" w:rsidRPr="0027490C" w:rsidRDefault="0027490C" w:rsidP="0027490C">
            <w:pPr>
              <w:spacing w:after="0" w:line="240" w:lineRule="auto"/>
              <w:jc w:val="center"/>
              <w:rPr>
                <w:ins w:id="18218" w:author="Hardik Malhotra" w:date="2021-09-30T20:55:00Z"/>
                <w:rFonts w:ascii="Verdana" w:eastAsia="Times New Roman" w:hAnsi="Verdana" w:cs="Times New Roman"/>
                <w:color w:val="000000" w:themeColor="text1"/>
                <w:sz w:val="10"/>
                <w:szCs w:val="10"/>
                <w:lang w:val="en-US"/>
                <w:rPrChange w:id="18219" w:author="Hardik Malhotra" w:date="2021-09-30T21:41:00Z">
                  <w:rPr>
                    <w:ins w:id="18220" w:author="Hardik Malhotra" w:date="2021-09-30T20:55:00Z"/>
                    <w:rFonts w:ascii="Verdana" w:eastAsia="Times New Roman" w:hAnsi="Verdana" w:cs="Times New Roman"/>
                    <w:color w:val="000000"/>
                    <w:sz w:val="20"/>
                    <w:szCs w:val="20"/>
                    <w:lang w:val="en-US"/>
                  </w:rPr>
                </w:rPrChange>
              </w:rPr>
            </w:pPr>
            <w:ins w:id="18221" w:author="Hardik Malhotra" w:date="2021-09-30T21:41:00Z">
              <w:r w:rsidRPr="0027490C">
                <w:rPr>
                  <w:rFonts w:ascii="Verdana" w:hAnsi="Verdana" w:cs="Arial"/>
                  <w:color w:val="000000" w:themeColor="text1"/>
                  <w:sz w:val="10"/>
                  <w:szCs w:val="10"/>
                  <w:rPrChange w:id="18222" w:author="Hardik Malhotra" w:date="2021-09-30T21:41:00Z">
                    <w:rPr>
                      <w:rFonts w:ascii="Arial" w:hAnsi="Arial" w:cs="Arial"/>
                      <w:b/>
                      <w:bCs/>
                      <w:color w:val="FFFFFF"/>
                      <w:sz w:val="20"/>
                      <w:szCs w:val="20"/>
                    </w:rPr>
                  </w:rPrChange>
                </w:rPr>
                <w:t>1097</w:t>
              </w:r>
            </w:ins>
          </w:p>
        </w:tc>
        <w:tc>
          <w:tcPr>
            <w:tcW w:w="590" w:type="dxa"/>
            <w:tcBorders>
              <w:top w:val="nil"/>
              <w:left w:val="nil"/>
              <w:bottom w:val="single" w:sz="4" w:space="0" w:color="auto"/>
              <w:right w:val="single" w:sz="4" w:space="0" w:color="auto"/>
            </w:tcBorders>
            <w:shd w:val="clear" w:color="000000" w:fill="FFFFFF"/>
            <w:noWrap/>
            <w:vAlign w:val="center"/>
            <w:hideMark/>
            <w:tcPrChange w:id="18223" w:author="Hardik Malhotra" w:date="2021-09-30T21:41:00Z">
              <w:tcPr>
                <w:tcW w:w="557" w:type="dxa"/>
                <w:gridSpan w:val="2"/>
                <w:tcBorders>
                  <w:top w:val="nil"/>
                  <w:left w:val="nil"/>
                  <w:bottom w:val="single" w:sz="4" w:space="0" w:color="auto"/>
                  <w:right w:val="single" w:sz="4" w:space="0" w:color="auto"/>
                </w:tcBorders>
                <w:shd w:val="clear" w:color="000000" w:fill="FFFFFF"/>
                <w:noWrap/>
                <w:vAlign w:val="bottom"/>
                <w:hideMark/>
              </w:tcPr>
            </w:tcPrChange>
          </w:tcPr>
          <w:p w14:paraId="51ADA167" w14:textId="0787A6E0" w:rsidR="0027490C" w:rsidRPr="0027490C" w:rsidRDefault="0027490C" w:rsidP="0027490C">
            <w:pPr>
              <w:spacing w:after="0" w:line="240" w:lineRule="auto"/>
              <w:jc w:val="center"/>
              <w:rPr>
                <w:ins w:id="18224" w:author="Hardik Malhotra" w:date="2021-09-30T20:55:00Z"/>
                <w:rFonts w:ascii="Verdana" w:eastAsia="Times New Roman" w:hAnsi="Verdana" w:cs="Times New Roman"/>
                <w:color w:val="000000" w:themeColor="text1"/>
                <w:sz w:val="10"/>
                <w:szCs w:val="10"/>
                <w:lang w:val="en-US"/>
                <w:rPrChange w:id="18225" w:author="Hardik Malhotra" w:date="2021-09-30T21:41:00Z">
                  <w:rPr>
                    <w:ins w:id="18226" w:author="Hardik Malhotra" w:date="2021-09-30T20:55:00Z"/>
                    <w:rFonts w:ascii="Verdana" w:eastAsia="Times New Roman" w:hAnsi="Verdana" w:cs="Times New Roman"/>
                    <w:color w:val="000000"/>
                    <w:sz w:val="20"/>
                    <w:szCs w:val="20"/>
                    <w:lang w:val="en-US"/>
                  </w:rPr>
                </w:rPrChange>
              </w:rPr>
            </w:pPr>
            <w:ins w:id="18227" w:author="Hardik Malhotra" w:date="2021-09-30T21:41:00Z">
              <w:r w:rsidRPr="0027490C">
                <w:rPr>
                  <w:rFonts w:ascii="Verdana" w:hAnsi="Verdana" w:cs="Arial"/>
                  <w:color w:val="000000" w:themeColor="text1"/>
                  <w:sz w:val="10"/>
                  <w:szCs w:val="10"/>
                  <w:rPrChange w:id="18228" w:author="Hardik Malhotra" w:date="2021-09-30T21:41:00Z">
                    <w:rPr>
                      <w:rFonts w:ascii="Arial" w:hAnsi="Arial" w:cs="Arial"/>
                      <w:b/>
                      <w:bCs/>
                      <w:color w:val="FFFFFF"/>
                      <w:sz w:val="20"/>
                      <w:szCs w:val="20"/>
                    </w:rPr>
                  </w:rPrChange>
                </w:rPr>
                <w:t>1159</w:t>
              </w:r>
            </w:ins>
          </w:p>
        </w:tc>
        <w:tc>
          <w:tcPr>
            <w:tcW w:w="590" w:type="dxa"/>
            <w:tcBorders>
              <w:top w:val="nil"/>
              <w:left w:val="nil"/>
              <w:bottom w:val="single" w:sz="4" w:space="0" w:color="auto"/>
              <w:right w:val="single" w:sz="4" w:space="0" w:color="auto"/>
            </w:tcBorders>
            <w:shd w:val="clear" w:color="000000" w:fill="FFFFFF"/>
            <w:noWrap/>
            <w:vAlign w:val="center"/>
            <w:hideMark/>
            <w:tcPrChange w:id="18229" w:author="Hardik Malhotra" w:date="2021-09-30T21:41:00Z">
              <w:tcPr>
                <w:tcW w:w="557" w:type="dxa"/>
                <w:gridSpan w:val="2"/>
                <w:tcBorders>
                  <w:top w:val="nil"/>
                  <w:left w:val="nil"/>
                  <w:bottom w:val="single" w:sz="4" w:space="0" w:color="auto"/>
                  <w:right w:val="single" w:sz="4" w:space="0" w:color="auto"/>
                </w:tcBorders>
                <w:shd w:val="clear" w:color="000000" w:fill="FFFFFF"/>
                <w:noWrap/>
                <w:vAlign w:val="bottom"/>
                <w:hideMark/>
              </w:tcPr>
            </w:tcPrChange>
          </w:tcPr>
          <w:p w14:paraId="0D15CE94" w14:textId="4196AD34" w:rsidR="0027490C" w:rsidRPr="0027490C" w:rsidRDefault="0027490C" w:rsidP="0027490C">
            <w:pPr>
              <w:spacing w:after="0" w:line="240" w:lineRule="auto"/>
              <w:jc w:val="center"/>
              <w:rPr>
                <w:ins w:id="18230" w:author="Hardik Malhotra" w:date="2021-09-30T20:55:00Z"/>
                <w:rFonts w:ascii="Verdana" w:eastAsia="Times New Roman" w:hAnsi="Verdana" w:cs="Times New Roman"/>
                <w:color w:val="000000" w:themeColor="text1"/>
                <w:sz w:val="10"/>
                <w:szCs w:val="10"/>
                <w:lang w:val="en-US"/>
                <w:rPrChange w:id="18231" w:author="Hardik Malhotra" w:date="2021-09-30T21:41:00Z">
                  <w:rPr>
                    <w:ins w:id="18232" w:author="Hardik Malhotra" w:date="2021-09-30T20:55:00Z"/>
                    <w:rFonts w:ascii="Verdana" w:eastAsia="Times New Roman" w:hAnsi="Verdana" w:cs="Times New Roman"/>
                    <w:color w:val="000000"/>
                    <w:sz w:val="20"/>
                    <w:szCs w:val="20"/>
                    <w:lang w:val="en-US"/>
                  </w:rPr>
                </w:rPrChange>
              </w:rPr>
            </w:pPr>
            <w:ins w:id="18233" w:author="Hardik Malhotra" w:date="2021-09-30T21:41:00Z">
              <w:r w:rsidRPr="0027490C">
                <w:rPr>
                  <w:rFonts w:ascii="Verdana" w:hAnsi="Verdana" w:cs="Arial"/>
                  <w:color w:val="000000" w:themeColor="text1"/>
                  <w:sz w:val="10"/>
                  <w:szCs w:val="10"/>
                  <w:rPrChange w:id="18234" w:author="Hardik Malhotra" w:date="2021-09-30T21:41:00Z">
                    <w:rPr>
                      <w:rFonts w:ascii="Arial" w:hAnsi="Arial" w:cs="Arial"/>
                      <w:b/>
                      <w:bCs/>
                      <w:color w:val="FFFFFF"/>
                      <w:sz w:val="20"/>
                      <w:szCs w:val="20"/>
                    </w:rPr>
                  </w:rPrChange>
                </w:rPr>
                <w:t>1217</w:t>
              </w:r>
            </w:ins>
          </w:p>
        </w:tc>
        <w:tc>
          <w:tcPr>
            <w:tcW w:w="590" w:type="dxa"/>
            <w:tcBorders>
              <w:top w:val="nil"/>
              <w:left w:val="nil"/>
              <w:bottom w:val="single" w:sz="4" w:space="0" w:color="auto"/>
              <w:right w:val="single" w:sz="4" w:space="0" w:color="auto"/>
            </w:tcBorders>
            <w:shd w:val="clear" w:color="000000" w:fill="FFFFFF"/>
            <w:noWrap/>
            <w:vAlign w:val="center"/>
            <w:hideMark/>
            <w:tcPrChange w:id="18235" w:author="Hardik Malhotra" w:date="2021-09-30T21:41:00Z">
              <w:tcPr>
                <w:tcW w:w="557" w:type="dxa"/>
                <w:gridSpan w:val="2"/>
                <w:tcBorders>
                  <w:top w:val="nil"/>
                  <w:left w:val="nil"/>
                  <w:bottom w:val="single" w:sz="4" w:space="0" w:color="auto"/>
                  <w:right w:val="single" w:sz="4" w:space="0" w:color="auto"/>
                </w:tcBorders>
                <w:shd w:val="clear" w:color="000000" w:fill="FFFFFF"/>
                <w:noWrap/>
                <w:vAlign w:val="bottom"/>
                <w:hideMark/>
              </w:tcPr>
            </w:tcPrChange>
          </w:tcPr>
          <w:p w14:paraId="18A2B54C" w14:textId="537CEFCB" w:rsidR="0027490C" w:rsidRPr="0027490C" w:rsidRDefault="0027490C" w:rsidP="0027490C">
            <w:pPr>
              <w:spacing w:after="0" w:line="240" w:lineRule="auto"/>
              <w:jc w:val="center"/>
              <w:rPr>
                <w:ins w:id="18236" w:author="Hardik Malhotra" w:date="2021-09-30T20:55:00Z"/>
                <w:rFonts w:ascii="Verdana" w:eastAsia="Times New Roman" w:hAnsi="Verdana" w:cs="Times New Roman"/>
                <w:color w:val="000000" w:themeColor="text1"/>
                <w:sz w:val="10"/>
                <w:szCs w:val="10"/>
                <w:lang w:val="en-US"/>
                <w:rPrChange w:id="18237" w:author="Hardik Malhotra" w:date="2021-09-30T21:41:00Z">
                  <w:rPr>
                    <w:ins w:id="18238" w:author="Hardik Malhotra" w:date="2021-09-30T20:55:00Z"/>
                    <w:rFonts w:ascii="Verdana" w:eastAsia="Times New Roman" w:hAnsi="Verdana" w:cs="Times New Roman"/>
                    <w:color w:val="000000"/>
                    <w:sz w:val="20"/>
                    <w:szCs w:val="20"/>
                    <w:lang w:val="en-US"/>
                  </w:rPr>
                </w:rPrChange>
              </w:rPr>
            </w:pPr>
            <w:ins w:id="18239" w:author="Hardik Malhotra" w:date="2021-09-30T21:41:00Z">
              <w:r w:rsidRPr="0027490C">
                <w:rPr>
                  <w:rFonts w:ascii="Verdana" w:hAnsi="Verdana" w:cs="Arial"/>
                  <w:color w:val="000000" w:themeColor="text1"/>
                  <w:sz w:val="10"/>
                  <w:szCs w:val="10"/>
                  <w:rPrChange w:id="18240" w:author="Hardik Malhotra" w:date="2021-09-30T21:41:00Z">
                    <w:rPr>
                      <w:rFonts w:ascii="Arial" w:hAnsi="Arial" w:cs="Arial"/>
                      <w:b/>
                      <w:bCs/>
                      <w:color w:val="FFFFFF"/>
                      <w:sz w:val="20"/>
                      <w:szCs w:val="20"/>
                    </w:rPr>
                  </w:rPrChange>
                </w:rPr>
                <w:t>1277</w:t>
              </w:r>
            </w:ins>
          </w:p>
        </w:tc>
        <w:tc>
          <w:tcPr>
            <w:tcW w:w="590" w:type="dxa"/>
            <w:tcBorders>
              <w:top w:val="nil"/>
              <w:left w:val="nil"/>
              <w:bottom w:val="single" w:sz="4" w:space="0" w:color="auto"/>
              <w:right w:val="single" w:sz="4" w:space="0" w:color="auto"/>
            </w:tcBorders>
            <w:shd w:val="clear" w:color="000000" w:fill="FFFFFF"/>
            <w:noWrap/>
            <w:vAlign w:val="center"/>
            <w:hideMark/>
            <w:tcPrChange w:id="18241" w:author="Hardik Malhotra" w:date="2021-09-30T21:41:00Z">
              <w:tcPr>
                <w:tcW w:w="557" w:type="dxa"/>
                <w:gridSpan w:val="2"/>
                <w:tcBorders>
                  <w:top w:val="nil"/>
                  <w:left w:val="nil"/>
                  <w:bottom w:val="single" w:sz="4" w:space="0" w:color="auto"/>
                  <w:right w:val="single" w:sz="4" w:space="0" w:color="auto"/>
                </w:tcBorders>
                <w:shd w:val="clear" w:color="000000" w:fill="FFFFFF"/>
                <w:noWrap/>
                <w:vAlign w:val="bottom"/>
                <w:hideMark/>
              </w:tcPr>
            </w:tcPrChange>
          </w:tcPr>
          <w:p w14:paraId="3511DA8F" w14:textId="00C6829E" w:rsidR="0027490C" w:rsidRPr="0027490C" w:rsidRDefault="0027490C" w:rsidP="0027490C">
            <w:pPr>
              <w:spacing w:after="0" w:line="240" w:lineRule="auto"/>
              <w:jc w:val="center"/>
              <w:rPr>
                <w:ins w:id="18242" w:author="Hardik Malhotra" w:date="2021-09-30T20:55:00Z"/>
                <w:rFonts w:ascii="Verdana" w:eastAsia="Times New Roman" w:hAnsi="Verdana" w:cs="Times New Roman"/>
                <w:color w:val="000000" w:themeColor="text1"/>
                <w:sz w:val="10"/>
                <w:szCs w:val="10"/>
                <w:lang w:val="en-US"/>
                <w:rPrChange w:id="18243" w:author="Hardik Malhotra" w:date="2021-09-30T21:41:00Z">
                  <w:rPr>
                    <w:ins w:id="18244" w:author="Hardik Malhotra" w:date="2021-09-30T20:55:00Z"/>
                    <w:rFonts w:ascii="Verdana" w:eastAsia="Times New Roman" w:hAnsi="Verdana" w:cs="Times New Roman"/>
                    <w:color w:val="000000"/>
                    <w:sz w:val="20"/>
                    <w:szCs w:val="20"/>
                    <w:lang w:val="en-US"/>
                  </w:rPr>
                </w:rPrChange>
              </w:rPr>
            </w:pPr>
            <w:ins w:id="18245" w:author="Hardik Malhotra" w:date="2021-09-30T21:41:00Z">
              <w:r w:rsidRPr="0027490C">
                <w:rPr>
                  <w:rFonts w:ascii="Verdana" w:hAnsi="Verdana" w:cs="Arial"/>
                  <w:color w:val="000000" w:themeColor="text1"/>
                  <w:sz w:val="10"/>
                  <w:szCs w:val="10"/>
                  <w:rPrChange w:id="18246" w:author="Hardik Malhotra" w:date="2021-09-30T21:41:00Z">
                    <w:rPr>
                      <w:rFonts w:ascii="Arial" w:hAnsi="Arial" w:cs="Arial"/>
                      <w:b/>
                      <w:bCs/>
                      <w:color w:val="FFFFFF"/>
                      <w:sz w:val="20"/>
                      <w:szCs w:val="20"/>
                    </w:rPr>
                  </w:rPrChange>
                </w:rPr>
                <w:t>1336</w:t>
              </w:r>
            </w:ins>
          </w:p>
        </w:tc>
        <w:tc>
          <w:tcPr>
            <w:tcW w:w="590" w:type="dxa"/>
            <w:tcBorders>
              <w:top w:val="nil"/>
              <w:left w:val="nil"/>
              <w:bottom w:val="single" w:sz="4" w:space="0" w:color="auto"/>
              <w:right w:val="single" w:sz="4" w:space="0" w:color="auto"/>
            </w:tcBorders>
            <w:shd w:val="clear" w:color="000000" w:fill="FFFFFF"/>
            <w:noWrap/>
            <w:vAlign w:val="center"/>
            <w:hideMark/>
            <w:tcPrChange w:id="18247" w:author="Hardik Malhotra" w:date="2021-09-30T21:41:00Z">
              <w:tcPr>
                <w:tcW w:w="557" w:type="dxa"/>
                <w:gridSpan w:val="2"/>
                <w:tcBorders>
                  <w:top w:val="nil"/>
                  <w:left w:val="nil"/>
                  <w:bottom w:val="single" w:sz="4" w:space="0" w:color="auto"/>
                  <w:right w:val="single" w:sz="4" w:space="0" w:color="auto"/>
                </w:tcBorders>
                <w:shd w:val="clear" w:color="000000" w:fill="FFFFFF"/>
                <w:noWrap/>
                <w:vAlign w:val="bottom"/>
                <w:hideMark/>
              </w:tcPr>
            </w:tcPrChange>
          </w:tcPr>
          <w:p w14:paraId="08FA7166" w14:textId="03C668B6" w:rsidR="0027490C" w:rsidRPr="0027490C" w:rsidRDefault="0027490C" w:rsidP="0027490C">
            <w:pPr>
              <w:spacing w:after="0" w:line="240" w:lineRule="auto"/>
              <w:jc w:val="center"/>
              <w:rPr>
                <w:ins w:id="18248" w:author="Hardik Malhotra" w:date="2021-09-30T20:55:00Z"/>
                <w:rFonts w:ascii="Verdana" w:eastAsia="Times New Roman" w:hAnsi="Verdana" w:cs="Times New Roman"/>
                <w:color w:val="000000" w:themeColor="text1"/>
                <w:sz w:val="10"/>
                <w:szCs w:val="10"/>
                <w:lang w:val="en-US"/>
                <w:rPrChange w:id="18249" w:author="Hardik Malhotra" w:date="2021-09-30T21:41:00Z">
                  <w:rPr>
                    <w:ins w:id="18250" w:author="Hardik Malhotra" w:date="2021-09-30T20:55:00Z"/>
                    <w:rFonts w:ascii="Verdana" w:eastAsia="Times New Roman" w:hAnsi="Verdana" w:cs="Times New Roman"/>
                    <w:color w:val="000000"/>
                    <w:sz w:val="20"/>
                    <w:szCs w:val="20"/>
                    <w:lang w:val="en-US"/>
                  </w:rPr>
                </w:rPrChange>
              </w:rPr>
            </w:pPr>
            <w:ins w:id="18251" w:author="Hardik Malhotra" w:date="2021-09-30T21:41:00Z">
              <w:r w:rsidRPr="0027490C">
                <w:rPr>
                  <w:rFonts w:ascii="Verdana" w:hAnsi="Verdana" w:cs="Arial"/>
                  <w:color w:val="000000" w:themeColor="text1"/>
                  <w:sz w:val="10"/>
                  <w:szCs w:val="10"/>
                  <w:rPrChange w:id="18252" w:author="Hardik Malhotra" w:date="2021-09-30T21:41:00Z">
                    <w:rPr>
                      <w:rFonts w:ascii="Arial" w:hAnsi="Arial" w:cs="Arial"/>
                      <w:b/>
                      <w:bCs/>
                      <w:color w:val="FFFFFF"/>
                      <w:sz w:val="20"/>
                      <w:szCs w:val="20"/>
                    </w:rPr>
                  </w:rPrChange>
                </w:rPr>
                <w:t>1398</w:t>
              </w:r>
            </w:ins>
          </w:p>
        </w:tc>
        <w:tc>
          <w:tcPr>
            <w:tcW w:w="566" w:type="dxa"/>
            <w:tcBorders>
              <w:top w:val="nil"/>
              <w:left w:val="nil"/>
              <w:bottom w:val="single" w:sz="4" w:space="0" w:color="auto"/>
              <w:right w:val="single" w:sz="4" w:space="0" w:color="auto"/>
            </w:tcBorders>
            <w:shd w:val="clear" w:color="000000" w:fill="FFFFFF"/>
            <w:noWrap/>
            <w:vAlign w:val="center"/>
            <w:hideMark/>
            <w:tcPrChange w:id="18253" w:author="Hardik Malhotra" w:date="2021-09-30T21:41:00Z">
              <w:tcPr>
                <w:tcW w:w="557" w:type="dxa"/>
                <w:gridSpan w:val="2"/>
                <w:tcBorders>
                  <w:top w:val="nil"/>
                  <w:left w:val="nil"/>
                  <w:bottom w:val="single" w:sz="4" w:space="0" w:color="auto"/>
                  <w:right w:val="single" w:sz="4" w:space="0" w:color="auto"/>
                </w:tcBorders>
                <w:shd w:val="clear" w:color="000000" w:fill="FFFFFF"/>
                <w:noWrap/>
                <w:vAlign w:val="bottom"/>
                <w:hideMark/>
              </w:tcPr>
            </w:tcPrChange>
          </w:tcPr>
          <w:p w14:paraId="0ADD1A8B" w14:textId="6EF86F5E" w:rsidR="0027490C" w:rsidRPr="0027490C" w:rsidRDefault="0027490C" w:rsidP="0027490C">
            <w:pPr>
              <w:spacing w:after="0" w:line="240" w:lineRule="auto"/>
              <w:jc w:val="center"/>
              <w:rPr>
                <w:ins w:id="18254" w:author="Hardik Malhotra" w:date="2021-09-30T20:55:00Z"/>
                <w:rFonts w:ascii="Verdana" w:eastAsia="Times New Roman" w:hAnsi="Verdana" w:cs="Times New Roman"/>
                <w:color w:val="000000" w:themeColor="text1"/>
                <w:sz w:val="10"/>
                <w:szCs w:val="10"/>
                <w:lang w:val="en-US"/>
                <w:rPrChange w:id="18255" w:author="Hardik Malhotra" w:date="2021-09-30T21:41:00Z">
                  <w:rPr>
                    <w:ins w:id="18256" w:author="Hardik Malhotra" w:date="2021-09-30T20:55:00Z"/>
                    <w:rFonts w:ascii="Verdana" w:eastAsia="Times New Roman" w:hAnsi="Verdana" w:cs="Times New Roman"/>
                    <w:color w:val="000000"/>
                    <w:sz w:val="20"/>
                    <w:szCs w:val="20"/>
                    <w:lang w:val="en-US"/>
                  </w:rPr>
                </w:rPrChange>
              </w:rPr>
            </w:pPr>
            <w:ins w:id="18257" w:author="Hardik Malhotra" w:date="2021-09-30T21:41:00Z">
              <w:r w:rsidRPr="0027490C">
                <w:rPr>
                  <w:rFonts w:ascii="Verdana" w:hAnsi="Verdana" w:cs="Arial"/>
                  <w:color w:val="000000" w:themeColor="text1"/>
                  <w:sz w:val="10"/>
                  <w:szCs w:val="10"/>
                  <w:rPrChange w:id="18258" w:author="Hardik Malhotra" w:date="2021-09-30T21:41:00Z">
                    <w:rPr>
                      <w:rFonts w:ascii="Arial" w:hAnsi="Arial" w:cs="Arial"/>
                      <w:b/>
                      <w:bCs/>
                      <w:color w:val="FFFFFF"/>
                      <w:sz w:val="20"/>
                      <w:szCs w:val="20"/>
                    </w:rPr>
                  </w:rPrChange>
                </w:rPr>
                <w:t>1460</w:t>
              </w:r>
            </w:ins>
          </w:p>
        </w:tc>
      </w:tr>
      <w:tr w:rsidR="0027490C" w:rsidRPr="009B3886" w14:paraId="4C2AA65E" w14:textId="77777777" w:rsidTr="0027490C">
        <w:tblPrEx>
          <w:tblW w:w="10321" w:type="dxa"/>
          <w:tblInd w:w="-185" w:type="dxa"/>
          <w:tblPrExChange w:id="18259" w:author="Hardik Malhotra" w:date="2021-09-30T21:41:00Z">
            <w:tblPrEx>
              <w:tblW w:w="10165" w:type="dxa"/>
              <w:tblInd w:w="-5" w:type="dxa"/>
            </w:tblPrEx>
          </w:tblPrExChange>
        </w:tblPrEx>
        <w:trPr>
          <w:trHeight w:val="334"/>
          <w:ins w:id="18260" w:author="Hardik Malhotra" w:date="2021-09-30T20:55:00Z"/>
          <w:trPrChange w:id="18261" w:author="Hardik Malhotra" w:date="2021-09-30T21:41:00Z">
            <w:trPr>
              <w:gridBefore w:val="1"/>
              <w:trHeight w:val="334"/>
            </w:trPr>
          </w:trPrChange>
        </w:trPr>
        <w:tc>
          <w:tcPr>
            <w:tcW w:w="1185" w:type="dxa"/>
            <w:tcBorders>
              <w:top w:val="nil"/>
              <w:left w:val="single" w:sz="4" w:space="0" w:color="auto"/>
              <w:bottom w:val="single" w:sz="4" w:space="0" w:color="auto"/>
              <w:right w:val="single" w:sz="4" w:space="0" w:color="auto"/>
            </w:tcBorders>
            <w:shd w:val="clear" w:color="000000" w:fill="FFFFFF"/>
            <w:noWrap/>
            <w:vAlign w:val="bottom"/>
            <w:hideMark/>
            <w:tcPrChange w:id="18262" w:author="Hardik Malhotra" w:date="2021-09-30T21:41:00Z">
              <w:tcPr>
                <w:tcW w:w="1509" w:type="dxa"/>
                <w:gridSpan w:val="2"/>
                <w:tcBorders>
                  <w:top w:val="nil"/>
                  <w:left w:val="single" w:sz="4" w:space="0" w:color="auto"/>
                  <w:bottom w:val="single" w:sz="4" w:space="0" w:color="auto"/>
                  <w:right w:val="single" w:sz="4" w:space="0" w:color="auto"/>
                </w:tcBorders>
                <w:shd w:val="clear" w:color="000000" w:fill="FFFFFF"/>
                <w:noWrap/>
                <w:vAlign w:val="bottom"/>
                <w:hideMark/>
              </w:tcPr>
            </w:tcPrChange>
          </w:tcPr>
          <w:p w14:paraId="1A5255D7" w14:textId="77777777" w:rsidR="0027490C" w:rsidRPr="009B3886" w:rsidRDefault="0027490C" w:rsidP="0027490C">
            <w:pPr>
              <w:spacing w:after="0" w:line="240" w:lineRule="auto"/>
              <w:rPr>
                <w:ins w:id="18263" w:author="Hardik Malhotra" w:date="2021-09-30T20:55:00Z"/>
                <w:rFonts w:ascii="Verdana" w:eastAsia="Times New Roman" w:hAnsi="Verdana" w:cs="Times New Roman"/>
                <w:color w:val="000000"/>
                <w:sz w:val="10"/>
                <w:szCs w:val="10"/>
                <w:lang w:val="en-US"/>
                <w:rPrChange w:id="18264" w:author="Hardik Malhotra" w:date="2021-09-30T21:00:00Z">
                  <w:rPr>
                    <w:ins w:id="18265" w:author="Hardik Malhotra" w:date="2021-09-30T20:55:00Z"/>
                    <w:rFonts w:ascii="Calibri" w:eastAsia="Times New Roman" w:hAnsi="Calibri" w:cs="Times New Roman"/>
                    <w:color w:val="000000"/>
                    <w:lang w:val="en-US"/>
                  </w:rPr>
                </w:rPrChange>
              </w:rPr>
            </w:pPr>
            <w:ins w:id="18266" w:author="Hardik Malhotra" w:date="2021-09-30T20:55:00Z">
              <w:r w:rsidRPr="009B3886">
                <w:rPr>
                  <w:rFonts w:ascii="Verdana" w:eastAsia="Times New Roman" w:hAnsi="Verdana" w:cs="Times New Roman"/>
                  <w:color w:val="000000"/>
                  <w:sz w:val="10"/>
                  <w:szCs w:val="10"/>
                  <w:lang w:val="en-US"/>
                  <w:rPrChange w:id="18267" w:author="Hardik Malhotra" w:date="2021-09-30T21:00:00Z">
                    <w:rPr>
                      <w:rFonts w:ascii="Calibri" w:eastAsia="Times New Roman" w:hAnsi="Calibri" w:cs="Times New Roman"/>
                      <w:color w:val="000000"/>
                      <w:lang w:val="en-US"/>
                    </w:rPr>
                  </w:rPrChange>
                </w:rPr>
                <w:t>Construction</w:t>
              </w:r>
            </w:ins>
          </w:p>
        </w:tc>
        <w:tc>
          <w:tcPr>
            <w:tcW w:w="519" w:type="dxa"/>
            <w:tcBorders>
              <w:top w:val="nil"/>
              <w:left w:val="nil"/>
              <w:bottom w:val="single" w:sz="4" w:space="0" w:color="auto"/>
              <w:right w:val="single" w:sz="4" w:space="0" w:color="auto"/>
            </w:tcBorders>
            <w:shd w:val="clear" w:color="000000" w:fill="FFFFFF"/>
            <w:noWrap/>
            <w:vAlign w:val="center"/>
            <w:hideMark/>
            <w:tcPrChange w:id="18268" w:author="Hardik Malhotra" w:date="2021-09-30T21:41:00Z">
              <w:tcPr>
                <w:tcW w:w="496" w:type="dxa"/>
                <w:gridSpan w:val="2"/>
                <w:tcBorders>
                  <w:top w:val="nil"/>
                  <w:left w:val="nil"/>
                  <w:bottom w:val="single" w:sz="4" w:space="0" w:color="auto"/>
                  <w:right w:val="single" w:sz="4" w:space="0" w:color="auto"/>
                </w:tcBorders>
                <w:shd w:val="clear" w:color="000000" w:fill="FFFFFF"/>
                <w:noWrap/>
                <w:vAlign w:val="bottom"/>
                <w:hideMark/>
              </w:tcPr>
            </w:tcPrChange>
          </w:tcPr>
          <w:p w14:paraId="63B3C948" w14:textId="5057EB92" w:rsidR="0027490C" w:rsidRPr="0027490C" w:rsidRDefault="0027490C" w:rsidP="0027490C">
            <w:pPr>
              <w:spacing w:after="0" w:line="240" w:lineRule="auto"/>
              <w:jc w:val="center"/>
              <w:rPr>
                <w:ins w:id="18269" w:author="Hardik Malhotra" w:date="2021-09-30T20:55:00Z"/>
                <w:rFonts w:ascii="Verdana" w:eastAsia="Times New Roman" w:hAnsi="Verdana" w:cs="Times New Roman"/>
                <w:color w:val="000000" w:themeColor="text1"/>
                <w:sz w:val="10"/>
                <w:szCs w:val="10"/>
                <w:lang w:val="en-US"/>
                <w:rPrChange w:id="18270" w:author="Hardik Malhotra" w:date="2021-09-30T21:41:00Z">
                  <w:rPr>
                    <w:ins w:id="18271" w:author="Hardik Malhotra" w:date="2021-09-30T20:55:00Z"/>
                    <w:rFonts w:ascii="Verdana" w:eastAsia="Times New Roman" w:hAnsi="Verdana" w:cs="Times New Roman"/>
                    <w:color w:val="000000"/>
                    <w:sz w:val="20"/>
                    <w:szCs w:val="20"/>
                    <w:lang w:val="en-US"/>
                  </w:rPr>
                </w:rPrChange>
              </w:rPr>
            </w:pPr>
            <w:ins w:id="18272" w:author="Hardik Malhotra" w:date="2021-09-30T21:41:00Z">
              <w:r w:rsidRPr="0027490C">
                <w:rPr>
                  <w:rFonts w:ascii="Verdana" w:hAnsi="Verdana" w:cs="Arial"/>
                  <w:color w:val="000000" w:themeColor="text1"/>
                  <w:sz w:val="10"/>
                  <w:szCs w:val="10"/>
                  <w:rPrChange w:id="18273" w:author="Hardik Malhotra" w:date="2021-09-30T21:41:00Z">
                    <w:rPr>
                      <w:rFonts w:ascii="Arial" w:hAnsi="Arial" w:cs="Arial"/>
                      <w:b/>
                      <w:bCs/>
                      <w:color w:val="FFFFFF"/>
                      <w:sz w:val="20"/>
                      <w:szCs w:val="20"/>
                    </w:rPr>
                  </w:rPrChange>
                </w:rPr>
                <w:t>251</w:t>
              </w:r>
            </w:ins>
          </w:p>
        </w:tc>
        <w:tc>
          <w:tcPr>
            <w:tcW w:w="519" w:type="dxa"/>
            <w:tcBorders>
              <w:top w:val="nil"/>
              <w:left w:val="nil"/>
              <w:bottom w:val="single" w:sz="4" w:space="0" w:color="auto"/>
              <w:right w:val="single" w:sz="4" w:space="0" w:color="auto"/>
            </w:tcBorders>
            <w:shd w:val="clear" w:color="000000" w:fill="FFFFFF"/>
            <w:noWrap/>
            <w:vAlign w:val="center"/>
            <w:hideMark/>
            <w:tcPrChange w:id="18274" w:author="Hardik Malhotra" w:date="2021-09-30T21:41:00Z">
              <w:tcPr>
                <w:tcW w:w="496" w:type="dxa"/>
                <w:gridSpan w:val="2"/>
                <w:tcBorders>
                  <w:top w:val="nil"/>
                  <w:left w:val="nil"/>
                  <w:bottom w:val="single" w:sz="4" w:space="0" w:color="auto"/>
                  <w:right w:val="single" w:sz="4" w:space="0" w:color="auto"/>
                </w:tcBorders>
                <w:shd w:val="clear" w:color="000000" w:fill="FFFFFF"/>
                <w:noWrap/>
                <w:vAlign w:val="bottom"/>
                <w:hideMark/>
              </w:tcPr>
            </w:tcPrChange>
          </w:tcPr>
          <w:p w14:paraId="033DC77F" w14:textId="6FBB0C3F" w:rsidR="0027490C" w:rsidRPr="0027490C" w:rsidRDefault="0027490C" w:rsidP="0027490C">
            <w:pPr>
              <w:spacing w:after="0" w:line="240" w:lineRule="auto"/>
              <w:jc w:val="center"/>
              <w:rPr>
                <w:ins w:id="18275" w:author="Hardik Malhotra" w:date="2021-09-30T20:55:00Z"/>
                <w:rFonts w:ascii="Verdana" w:eastAsia="Times New Roman" w:hAnsi="Verdana" w:cs="Times New Roman"/>
                <w:color w:val="000000" w:themeColor="text1"/>
                <w:sz w:val="10"/>
                <w:szCs w:val="10"/>
                <w:lang w:val="en-US"/>
                <w:rPrChange w:id="18276" w:author="Hardik Malhotra" w:date="2021-09-30T21:41:00Z">
                  <w:rPr>
                    <w:ins w:id="18277" w:author="Hardik Malhotra" w:date="2021-09-30T20:55:00Z"/>
                    <w:rFonts w:ascii="Verdana" w:eastAsia="Times New Roman" w:hAnsi="Verdana" w:cs="Times New Roman"/>
                    <w:color w:val="000000"/>
                    <w:sz w:val="20"/>
                    <w:szCs w:val="20"/>
                    <w:lang w:val="en-US"/>
                  </w:rPr>
                </w:rPrChange>
              </w:rPr>
            </w:pPr>
            <w:ins w:id="18278" w:author="Hardik Malhotra" w:date="2021-09-30T21:41:00Z">
              <w:r w:rsidRPr="0027490C">
                <w:rPr>
                  <w:rFonts w:ascii="Verdana" w:hAnsi="Verdana" w:cs="Arial"/>
                  <w:color w:val="000000" w:themeColor="text1"/>
                  <w:sz w:val="10"/>
                  <w:szCs w:val="10"/>
                  <w:rPrChange w:id="18279" w:author="Hardik Malhotra" w:date="2021-09-30T21:41:00Z">
                    <w:rPr>
                      <w:rFonts w:ascii="Arial" w:hAnsi="Arial" w:cs="Arial"/>
                      <w:b/>
                      <w:bCs/>
                      <w:color w:val="FFFFFF"/>
                      <w:sz w:val="20"/>
                      <w:szCs w:val="20"/>
                    </w:rPr>
                  </w:rPrChange>
                </w:rPr>
                <w:t>262</w:t>
              </w:r>
            </w:ins>
          </w:p>
        </w:tc>
        <w:tc>
          <w:tcPr>
            <w:tcW w:w="519" w:type="dxa"/>
            <w:tcBorders>
              <w:top w:val="nil"/>
              <w:left w:val="nil"/>
              <w:bottom w:val="single" w:sz="4" w:space="0" w:color="auto"/>
              <w:right w:val="single" w:sz="4" w:space="0" w:color="auto"/>
            </w:tcBorders>
            <w:shd w:val="clear" w:color="000000" w:fill="FFFFFF"/>
            <w:noWrap/>
            <w:vAlign w:val="center"/>
            <w:hideMark/>
            <w:tcPrChange w:id="18280" w:author="Hardik Malhotra" w:date="2021-09-30T21:41:00Z">
              <w:tcPr>
                <w:tcW w:w="496" w:type="dxa"/>
                <w:gridSpan w:val="2"/>
                <w:tcBorders>
                  <w:top w:val="nil"/>
                  <w:left w:val="nil"/>
                  <w:bottom w:val="single" w:sz="4" w:space="0" w:color="auto"/>
                  <w:right w:val="single" w:sz="4" w:space="0" w:color="auto"/>
                </w:tcBorders>
                <w:shd w:val="clear" w:color="000000" w:fill="FFFFFF"/>
                <w:noWrap/>
                <w:vAlign w:val="bottom"/>
                <w:hideMark/>
              </w:tcPr>
            </w:tcPrChange>
          </w:tcPr>
          <w:p w14:paraId="741AFBAC" w14:textId="09BBFF74" w:rsidR="0027490C" w:rsidRPr="0027490C" w:rsidRDefault="0027490C" w:rsidP="0027490C">
            <w:pPr>
              <w:spacing w:after="0" w:line="240" w:lineRule="auto"/>
              <w:jc w:val="center"/>
              <w:rPr>
                <w:ins w:id="18281" w:author="Hardik Malhotra" w:date="2021-09-30T20:55:00Z"/>
                <w:rFonts w:ascii="Verdana" w:eastAsia="Times New Roman" w:hAnsi="Verdana" w:cs="Times New Roman"/>
                <w:color w:val="000000" w:themeColor="text1"/>
                <w:sz w:val="10"/>
                <w:szCs w:val="10"/>
                <w:lang w:val="en-US"/>
                <w:rPrChange w:id="18282" w:author="Hardik Malhotra" w:date="2021-09-30T21:41:00Z">
                  <w:rPr>
                    <w:ins w:id="18283" w:author="Hardik Malhotra" w:date="2021-09-30T20:55:00Z"/>
                    <w:rFonts w:ascii="Verdana" w:eastAsia="Times New Roman" w:hAnsi="Verdana" w:cs="Times New Roman"/>
                    <w:color w:val="000000"/>
                    <w:sz w:val="20"/>
                    <w:szCs w:val="20"/>
                    <w:lang w:val="en-US"/>
                  </w:rPr>
                </w:rPrChange>
              </w:rPr>
            </w:pPr>
            <w:ins w:id="18284" w:author="Hardik Malhotra" w:date="2021-09-30T21:41:00Z">
              <w:r w:rsidRPr="0027490C">
                <w:rPr>
                  <w:rFonts w:ascii="Verdana" w:hAnsi="Verdana" w:cs="Arial"/>
                  <w:color w:val="000000" w:themeColor="text1"/>
                  <w:sz w:val="10"/>
                  <w:szCs w:val="10"/>
                  <w:rPrChange w:id="18285" w:author="Hardik Malhotra" w:date="2021-09-30T21:41:00Z">
                    <w:rPr>
                      <w:rFonts w:ascii="Arial" w:hAnsi="Arial" w:cs="Arial"/>
                      <w:b/>
                      <w:bCs/>
                      <w:color w:val="FFFFFF"/>
                      <w:sz w:val="20"/>
                      <w:szCs w:val="20"/>
                    </w:rPr>
                  </w:rPrChange>
                </w:rPr>
                <w:t>282</w:t>
              </w:r>
            </w:ins>
          </w:p>
        </w:tc>
        <w:tc>
          <w:tcPr>
            <w:tcW w:w="520" w:type="dxa"/>
            <w:tcBorders>
              <w:top w:val="nil"/>
              <w:left w:val="nil"/>
              <w:bottom w:val="single" w:sz="4" w:space="0" w:color="auto"/>
              <w:right w:val="single" w:sz="4" w:space="0" w:color="auto"/>
            </w:tcBorders>
            <w:shd w:val="clear" w:color="000000" w:fill="FFFFFF"/>
            <w:noWrap/>
            <w:vAlign w:val="center"/>
            <w:hideMark/>
            <w:tcPrChange w:id="18286" w:author="Hardik Malhotra" w:date="2021-09-30T21:41:00Z">
              <w:tcPr>
                <w:tcW w:w="496" w:type="dxa"/>
                <w:gridSpan w:val="2"/>
                <w:tcBorders>
                  <w:top w:val="nil"/>
                  <w:left w:val="nil"/>
                  <w:bottom w:val="single" w:sz="4" w:space="0" w:color="auto"/>
                  <w:right w:val="single" w:sz="4" w:space="0" w:color="auto"/>
                </w:tcBorders>
                <w:shd w:val="clear" w:color="000000" w:fill="FFFFFF"/>
                <w:noWrap/>
                <w:vAlign w:val="bottom"/>
                <w:hideMark/>
              </w:tcPr>
            </w:tcPrChange>
          </w:tcPr>
          <w:p w14:paraId="4A35D997" w14:textId="1C05E2F9" w:rsidR="0027490C" w:rsidRPr="0027490C" w:rsidRDefault="0027490C" w:rsidP="0027490C">
            <w:pPr>
              <w:spacing w:after="0" w:line="240" w:lineRule="auto"/>
              <w:jc w:val="center"/>
              <w:rPr>
                <w:ins w:id="18287" w:author="Hardik Malhotra" w:date="2021-09-30T20:55:00Z"/>
                <w:rFonts w:ascii="Verdana" w:eastAsia="Times New Roman" w:hAnsi="Verdana" w:cs="Times New Roman"/>
                <w:color w:val="000000" w:themeColor="text1"/>
                <w:sz w:val="10"/>
                <w:szCs w:val="10"/>
                <w:lang w:val="en-US"/>
                <w:rPrChange w:id="18288" w:author="Hardik Malhotra" w:date="2021-09-30T21:41:00Z">
                  <w:rPr>
                    <w:ins w:id="18289" w:author="Hardik Malhotra" w:date="2021-09-30T20:55:00Z"/>
                    <w:rFonts w:ascii="Verdana" w:eastAsia="Times New Roman" w:hAnsi="Verdana" w:cs="Times New Roman"/>
                    <w:color w:val="000000"/>
                    <w:sz w:val="20"/>
                    <w:szCs w:val="20"/>
                    <w:lang w:val="en-US"/>
                  </w:rPr>
                </w:rPrChange>
              </w:rPr>
            </w:pPr>
            <w:ins w:id="18290" w:author="Hardik Malhotra" w:date="2021-09-30T21:41:00Z">
              <w:r w:rsidRPr="0027490C">
                <w:rPr>
                  <w:rFonts w:ascii="Verdana" w:hAnsi="Verdana" w:cs="Arial"/>
                  <w:color w:val="000000" w:themeColor="text1"/>
                  <w:sz w:val="10"/>
                  <w:szCs w:val="10"/>
                  <w:rPrChange w:id="18291" w:author="Hardik Malhotra" w:date="2021-09-30T21:41:00Z">
                    <w:rPr>
                      <w:rFonts w:ascii="Arial" w:hAnsi="Arial" w:cs="Arial"/>
                      <w:b/>
                      <w:bCs/>
                      <w:color w:val="FFFFFF"/>
                      <w:sz w:val="20"/>
                      <w:szCs w:val="20"/>
                    </w:rPr>
                  </w:rPrChange>
                </w:rPr>
                <w:t>289</w:t>
              </w:r>
            </w:ins>
          </w:p>
        </w:tc>
        <w:tc>
          <w:tcPr>
            <w:tcW w:w="593" w:type="dxa"/>
            <w:tcBorders>
              <w:top w:val="nil"/>
              <w:left w:val="nil"/>
              <w:bottom w:val="single" w:sz="4" w:space="0" w:color="auto"/>
              <w:right w:val="single" w:sz="4" w:space="0" w:color="auto"/>
            </w:tcBorders>
            <w:shd w:val="clear" w:color="000000" w:fill="FFFFFF"/>
            <w:noWrap/>
            <w:vAlign w:val="center"/>
            <w:hideMark/>
            <w:tcPrChange w:id="18292" w:author="Hardik Malhotra" w:date="2021-09-30T21:41:00Z">
              <w:tcPr>
                <w:tcW w:w="555" w:type="dxa"/>
                <w:gridSpan w:val="2"/>
                <w:tcBorders>
                  <w:top w:val="nil"/>
                  <w:left w:val="nil"/>
                  <w:bottom w:val="single" w:sz="4" w:space="0" w:color="auto"/>
                  <w:right w:val="single" w:sz="4" w:space="0" w:color="auto"/>
                </w:tcBorders>
                <w:shd w:val="clear" w:color="000000" w:fill="FFFFFF"/>
                <w:noWrap/>
                <w:vAlign w:val="bottom"/>
                <w:hideMark/>
              </w:tcPr>
            </w:tcPrChange>
          </w:tcPr>
          <w:p w14:paraId="0EE95A30" w14:textId="5E887408" w:rsidR="0027490C" w:rsidRPr="0027490C" w:rsidRDefault="0027490C" w:rsidP="0027490C">
            <w:pPr>
              <w:spacing w:after="0" w:line="240" w:lineRule="auto"/>
              <w:jc w:val="center"/>
              <w:rPr>
                <w:ins w:id="18293" w:author="Hardik Malhotra" w:date="2021-09-30T20:55:00Z"/>
                <w:rFonts w:ascii="Verdana" w:eastAsia="Times New Roman" w:hAnsi="Verdana" w:cs="Times New Roman"/>
                <w:color w:val="000000" w:themeColor="text1"/>
                <w:sz w:val="10"/>
                <w:szCs w:val="10"/>
                <w:lang w:val="en-US"/>
                <w:rPrChange w:id="18294" w:author="Hardik Malhotra" w:date="2021-09-30T21:41:00Z">
                  <w:rPr>
                    <w:ins w:id="18295" w:author="Hardik Malhotra" w:date="2021-09-30T20:55:00Z"/>
                    <w:rFonts w:ascii="Verdana" w:eastAsia="Times New Roman" w:hAnsi="Verdana" w:cs="Times New Roman"/>
                    <w:color w:val="000000"/>
                    <w:sz w:val="20"/>
                    <w:szCs w:val="20"/>
                    <w:lang w:val="en-US"/>
                  </w:rPr>
                </w:rPrChange>
              </w:rPr>
            </w:pPr>
            <w:ins w:id="18296" w:author="Hardik Malhotra" w:date="2021-09-30T21:41:00Z">
              <w:r w:rsidRPr="0027490C">
                <w:rPr>
                  <w:rFonts w:ascii="Verdana" w:hAnsi="Verdana" w:cs="Arial"/>
                  <w:color w:val="000000" w:themeColor="text1"/>
                  <w:sz w:val="10"/>
                  <w:szCs w:val="10"/>
                  <w:rPrChange w:id="18297" w:author="Hardik Malhotra" w:date="2021-09-30T21:41:00Z">
                    <w:rPr>
                      <w:rFonts w:ascii="Arial" w:hAnsi="Arial" w:cs="Arial"/>
                      <w:b/>
                      <w:bCs/>
                      <w:color w:val="FFFFFF"/>
                      <w:sz w:val="20"/>
                      <w:szCs w:val="20"/>
                    </w:rPr>
                  </w:rPrChange>
                </w:rPr>
                <w:t>307</w:t>
              </w:r>
            </w:ins>
          </w:p>
        </w:tc>
        <w:tc>
          <w:tcPr>
            <w:tcW w:w="590" w:type="dxa"/>
            <w:tcBorders>
              <w:top w:val="nil"/>
              <w:left w:val="nil"/>
              <w:bottom w:val="single" w:sz="4" w:space="0" w:color="auto"/>
              <w:right w:val="single" w:sz="4" w:space="0" w:color="auto"/>
            </w:tcBorders>
            <w:shd w:val="clear" w:color="000000" w:fill="FFFFFF"/>
            <w:noWrap/>
            <w:vAlign w:val="center"/>
            <w:hideMark/>
            <w:tcPrChange w:id="18298" w:author="Hardik Malhotra" w:date="2021-09-30T21:41:00Z">
              <w:tcPr>
                <w:tcW w:w="557" w:type="dxa"/>
                <w:gridSpan w:val="2"/>
                <w:tcBorders>
                  <w:top w:val="nil"/>
                  <w:left w:val="nil"/>
                  <w:bottom w:val="single" w:sz="4" w:space="0" w:color="auto"/>
                  <w:right w:val="single" w:sz="4" w:space="0" w:color="auto"/>
                </w:tcBorders>
                <w:shd w:val="clear" w:color="000000" w:fill="FFFFFF"/>
                <w:noWrap/>
                <w:vAlign w:val="bottom"/>
                <w:hideMark/>
              </w:tcPr>
            </w:tcPrChange>
          </w:tcPr>
          <w:p w14:paraId="29359F3B" w14:textId="0845DBE4" w:rsidR="0027490C" w:rsidRPr="0027490C" w:rsidRDefault="0027490C" w:rsidP="0027490C">
            <w:pPr>
              <w:spacing w:after="0" w:line="240" w:lineRule="auto"/>
              <w:jc w:val="center"/>
              <w:rPr>
                <w:ins w:id="18299" w:author="Hardik Malhotra" w:date="2021-09-30T20:55:00Z"/>
                <w:rFonts w:ascii="Verdana" w:eastAsia="Times New Roman" w:hAnsi="Verdana" w:cs="Times New Roman"/>
                <w:color w:val="000000" w:themeColor="text1"/>
                <w:sz w:val="10"/>
                <w:szCs w:val="10"/>
                <w:lang w:val="en-US"/>
                <w:rPrChange w:id="18300" w:author="Hardik Malhotra" w:date="2021-09-30T21:41:00Z">
                  <w:rPr>
                    <w:ins w:id="18301" w:author="Hardik Malhotra" w:date="2021-09-30T20:55:00Z"/>
                    <w:rFonts w:ascii="Verdana" w:eastAsia="Times New Roman" w:hAnsi="Verdana" w:cs="Times New Roman"/>
                    <w:color w:val="000000"/>
                    <w:sz w:val="20"/>
                    <w:szCs w:val="20"/>
                    <w:lang w:val="en-US"/>
                  </w:rPr>
                </w:rPrChange>
              </w:rPr>
            </w:pPr>
            <w:ins w:id="18302" w:author="Hardik Malhotra" w:date="2021-09-30T21:41:00Z">
              <w:r w:rsidRPr="0027490C">
                <w:rPr>
                  <w:rFonts w:ascii="Verdana" w:hAnsi="Verdana" w:cs="Arial"/>
                  <w:color w:val="000000" w:themeColor="text1"/>
                  <w:sz w:val="10"/>
                  <w:szCs w:val="10"/>
                  <w:rPrChange w:id="18303" w:author="Hardik Malhotra" w:date="2021-09-30T21:41:00Z">
                    <w:rPr>
                      <w:rFonts w:ascii="Arial" w:hAnsi="Arial" w:cs="Arial"/>
                      <w:b/>
                      <w:bCs/>
                      <w:color w:val="FFFFFF"/>
                      <w:sz w:val="20"/>
                      <w:szCs w:val="20"/>
                    </w:rPr>
                  </w:rPrChange>
                </w:rPr>
                <w:t>291</w:t>
              </w:r>
            </w:ins>
          </w:p>
        </w:tc>
        <w:tc>
          <w:tcPr>
            <w:tcW w:w="590" w:type="dxa"/>
            <w:tcBorders>
              <w:top w:val="nil"/>
              <w:left w:val="nil"/>
              <w:bottom w:val="single" w:sz="4" w:space="0" w:color="auto"/>
              <w:right w:val="single" w:sz="4" w:space="0" w:color="auto"/>
            </w:tcBorders>
            <w:shd w:val="clear" w:color="000000" w:fill="FFFFFF"/>
            <w:noWrap/>
            <w:vAlign w:val="center"/>
            <w:hideMark/>
            <w:tcPrChange w:id="18304" w:author="Hardik Malhotra" w:date="2021-09-30T21:41:00Z">
              <w:tcPr>
                <w:tcW w:w="552" w:type="dxa"/>
                <w:gridSpan w:val="2"/>
                <w:tcBorders>
                  <w:top w:val="nil"/>
                  <w:left w:val="nil"/>
                  <w:bottom w:val="single" w:sz="4" w:space="0" w:color="auto"/>
                  <w:right w:val="single" w:sz="4" w:space="0" w:color="auto"/>
                </w:tcBorders>
                <w:shd w:val="clear" w:color="000000" w:fill="FFFFFF"/>
                <w:noWrap/>
                <w:vAlign w:val="bottom"/>
                <w:hideMark/>
              </w:tcPr>
            </w:tcPrChange>
          </w:tcPr>
          <w:p w14:paraId="092A7254" w14:textId="64D4EF70" w:rsidR="0027490C" w:rsidRPr="0027490C" w:rsidRDefault="0027490C" w:rsidP="0027490C">
            <w:pPr>
              <w:spacing w:after="0" w:line="240" w:lineRule="auto"/>
              <w:jc w:val="center"/>
              <w:rPr>
                <w:ins w:id="18305" w:author="Hardik Malhotra" w:date="2021-09-30T20:55:00Z"/>
                <w:rFonts w:ascii="Verdana" w:eastAsia="Times New Roman" w:hAnsi="Verdana" w:cs="Times New Roman"/>
                <w:color w:val="000000" w:themeColor="text1"/>
                <w:sz w:val="10"/>
                <w:szCs w:val="10"/>
                <w:lang w:val="en-US"/>
                <w:rPrChange w:id="18306" w:author="Hardik Malhotra" w:date="2021-09-30T21:41:00Z">
                  <w:rPr>
                    <w:ins w:id="18307" w:author="Hardik Malhotra" w:date="2021-09-30T20:55:00Z"/>
                    <w:rFonts w:ascii="Verdana" w:eastAsia="Times New Roman" w:hAnsi="Verdana" w:cs="Times New Roman"/>
                    <w:color w:val="000000"/>
                    <w:sz w:val="20"/>
                    <w:szCs w:val="20"/>
                    <w:lang w:val="en-US"/>
                  </w:rPr>
                </w:rPrChange>
              </w:rPr>
            </w:pPr>
            <w:ins w:id="18308" w:author="Hardik Malhotra" w:date="2021-09-30T21:41:00Z">
              <w:r w:rsidRPr="0027490C">
                <w:rPr>
                  <w:rFonts w:ascii="Verdana" w:hAnsi="Verdana" w:cs="Arial"/>
                  <w:color w:val="000000" w:themeColor="text1"/>
                  <w:sz w:val="10"/>
                  <w:szCs w:val="10"/>
                  <w:rPrChange w:id="18309" w:author="Hardik Malhotra" w:date="2021-09-30T21:41:00Z">
                    <w:rPr>
                      <w:rFonts w:ascii="Arial" w:hAnsi="Arial" w:cs="Arial"/>
                      <w:b/>
                      <w:bCs/>
                      <w:color w:val="FFFFFF"/>
                      <w:sz w:val="20"/>
                      <w:szCs w:val="20"/>
                    </w:rPr>
                  </w:rPrChange>
                </w:rPr>
                <w:t>311</w:t>
              </w:r>
            </w:ins>
          </w:p>
        </w:tc>
        <w:tc>
          <w:tcPr>
            <w:tcW w:w="590" w:type="dxa"/>
            <w:tcBorders>
              <w:top w:val="nil"/>
              <w:left w:val="nil"/>
              <w:bottom w:val="single" w:sz="4" w:space="0" w:color="auto"/>
              <w:right w:val="single" w:sz="4" w:space="0" w:color="auto"/>
            </w:tcBorders>
            <w:shd w:val="clear" w:color="000000" w:fill="FFFFFF"/>
            <w:noWrap/>
            <w:vAlign w:val="center"/>
            <w:hideMark/>
            <w:tcPrChange w:id="18310" w:author="Hardik Malhotra" w:date="2021-09-30T21:41:00Z">
              <w:tcPr>
                <w:tcW w:w="552" w:type="dxa"/>
                <w:gridSpan w:val="2"/>
                <w:tcBorders>
                  <w:top w:val="nil"/>
                  <w:left w:val="nil"/>
                  <w:bottom w:val="single" w:sz="4" w:space="0" w:color="auto"/>
                  <w:right w:val="single" w:sz="4" w:space="0" w:color="auto"/>
                </w:tcBorders>
                <w:shd w:val="clear" w:color="000000" w:fill="FFFFFF"/>
                <w:noWrap/>
                <w:vAlign w:val="bottom"/>
                <w:hideMark/>
              </w:tcPr>
            </w:tcPrChange>
          </w:tcPr>
          <w:p w14:paraId="3C70B677" w14:textId="1119CE17" w:rsidR="0027490C" w:rsidRPr="0027490C" w:rsidRDefault="0027490C" w:rsidP="0027490C">
            <w:pPr>
              <w:spacing w:after="0" w:line="240" w:lineRule="auto"/>
              <w:jc w:val="center"/>
              <w:rPr>
                <w:ins w:id="18311" w:author="Hardik Malhotra" w:date="2021-09-30T20:55:00Z"/>
                <w:rFonts w:ascii="Verdana" w:eastAsia="Times New Roman" w:hAnsi="Verdana" w:cs="Times New Roman"/>
                <w:color w:val="000000" w:themeColor="text1"/>
                <w:sz w:val="10"/>
                <w:szCs w:val="10"/>
                <w:lang w:val="en-US"/>
                <w:rPrChange w:id="18312" w:author="Hardik Malhotra" w:date="2021-09-30T21:41:00Z">
                  <w:rPr>
                    <w:ins w:id="18313" w:author="Hardik Malhotra" w:date="2021-09-30T20:55:00Z"/>
                    <w:rFonts w:ascii="Verdana" w:eastAsia="Times New Roman" w:hAnsi="Verdana" w:cs="Times New Roman"/>
                    <w:color w:val="000000"/>
                    <w:sz w:val="20"/>
                    <w:szCs w:val="20"/>
                    <w:lang w:val="en-US"/>
                  </w:rPr>
                </w:rPrChange>
              </w:rPr>
            </w:pPr>
            <w:ins w:id="18314" w:author="Hardik Malhotra" w:date="2021-09-30T21:41:00Z">
              <w:r w:rsidRPr="0027490C">
                <w:rPr>
                  <w:rFonts w:ascii="Verdana" w:hAnsi="Verdana" w:cs="Arial"/>
                  <w:color w:val="000000" w:themeColor="text1"/>
                  <w:sz w:val="10"/>
                  <w:szCs w:val="10"/>
                  <w:rPrChange w:id="18315" w:author="Hardik Malhotra" w:date="2021-09-30T21:41:00Z">
                    <w:rPr>
                      <w:rFonts w:ascii="Arial" w:hAnsi="Arial" w:cs="Arial"/>
                      <w:b/>
                      <w:bCs/>
                      <w:color w:val="FFFFFF"/>
                      <w:sz w:val="20"/>
                      <w:szCs w:val="20"/>
                    </w:rPr>
                  </w:rPrChange>
                </w:rPr>
                <w:t>332</w:t>
              </w:r>
            </w:ins>
          </w:p>
        </w:tc>
        <w:tc>
          <w:tcPr>
            <w:tcW w:w="590" w:type="dxa"/>
            <w:tcBorders>
              <w:top w:val="nil"/>
              <w:left w:val="nil"/>
              <w:bottom w:val="single" w:sz="4" w:space="0" w:color="auto"/>
              <w:right w:val="single" w:sz="4" w:space="0" w:color="auto"/>
            </w:tcBorders>
            <w:shd w:val="clear" w:color="000000" w:fill="FFFFFF"/>
            <w:noWrap/>
            <w:vAlign w:val="center"/>
            <w:hideMark/>
            <w:tcPrChange w:id="18316" w:author="Hardik Malhotra" w:date="2021-09-30T21:41:00Z">
              <w:tcPr>
                <w:tcW w:w="557" w:type="dxa"/>
                <w:gridSpan w:val="2"/>
                <w:tcBorders>
                  <w:top w:val="nil"/>
                  <w:left w:val="nil"/>
                  <w:bottom w:val="single" w:sz="4" w:space="0" w:color="auto"/>
                  <w:right w:val="single" w:sz="4" w:space="0" w:color="auto"/>
                </w:tcBorders>
                <w:shd w:val="clear" w:color="000000" w:fill="FFFFFF"/>
                <w:noWrap/>
                <w:vAlign w:val="bottom"/>
                <w:hideMark/>
              </w:tcPr>
            </w:tcPrChange>
          </w:tcPr>
          <w:p w14:paraId="4B14C4AD" w14:textId="02AA2301" w:rsidR="0027490C" w:rsidRPr="0027490C" w:rsidRDefault="0027490C" w:rsidP="0027490C">
            <w:pPr>
              <w:spacing w:after="0" w:line="240" w:lineRule="auto"/>
              <w:jc w:val="center"/>
              <w:rPr>
                <w:ins w:id="18317" w:author="Hardik Malhotra" w:date="2021-09-30T20:55:00Z"/>
                <w:rFonts w:ascii="Verdana" w:eastAsia="Times New Roman" w:hAnsi="Verdana" w:cs="Times New Roman"/>
                <w:color w:val="000000" w:themeColor="text1"/>
                <w:sz w:val="10"/>
                <w:szCs w:val="10"/>
                <w:lang w:val="en-US"/>
                <w:rPrChange w:id="18318" w:author="Hardik Malhotra" w:date="2021-09-30T21:41:00Z">
                  <w:rPr>
                    <w:ins w:id="18319" w:author="Hardik Malhotra" w:date="2021-09-30T20:55:00Z"/>
                    <w:rFonts w:ascii="Verdana" w:eastAsia="Times New Roman" w:hAnsi="Verdana" w:cs="Times New Roman"/>
                    <w:color w:val="000000"/>
                    <w:sz w:val="20"/>
                    <w:szCs w:val="20"/>
                    <w:lang w:val="en-US"/>
                  </w:rPr>
                </w:rPrChange>
              </w:rPr>
            </w:pPr>
            <w:ins w:id="18320" w:author="Hardik Malhotra" w:date="2021-09-30T21:41:00Z">
              <w:r w:rsidRPr="0027490C">
                <w:rPr>
                  <w:rFonts w:ascii="Verdana" w:hAnsi="Verdana" w:cs="Arial"/>
                  <w:color w:val="000000" w:themeColor="text1"/>
                  <w:sz w:val="10"/>
                  <w:szCs w:val="10"/>
                  <w:rPrChange w:id="18321" w:author="Hardik Malhotra" w:date="2021-09-30T21:41:00Z">
                    <w:rPr>
                      <w:rFonts w:ascii="Arial" w:hAnsi="Arial" w:cs="Arial"/>
                      <w:b/>
                      <w:bCs/>
                      <w:color w:val="FFFFFF"/>
                      <w:sz w:val="20"/>
                      <w:szCs w:val="20"/>
                    </w:rPr>
                  </w:rPrChange>
                </w:rPr>
                <w:t>352</w:t>
              </w:r>
            </w:ins>
          </w:p>
        </w:tc>
        <w:tc>
          <w:tcPr>
            <w:tcW w:w="590" w:type="dxa"/>
            <w:tcBorders>
              <w:top w:val="nil"/>
              <w:left w:val="nil"/>
              <w:bottom w:val="single" w:sz="4" w:space="0" w:color="auto"/>
              <w:right w:val="single" w:sz="4" w:space="0" w:color="auto"/>
            </w:tcBorders>
            <w:shd w:val="clear" w:color="000000" w:fill="FFFFFF"/>
            <w:noWrap/>
            <w:vAlign w:val="center"/>
            <w:hideMark/>
            <w:tcPrChange w:id="18322" w:author="Hardik Malhotra" w:date="2021-09-30T21:41:00Z">
              <w:tcPr>
                <w:tcW w:w="557" w:type="dxa"/>
                <w:gridSpan w:val="2"/>
                <w:tcBorders>
                  <w:top w:val="nil"/>
                  <w:left w:val="nil"/>
                  <w:bottom w:val="single" w:sz="4" w:space="0" w:color="auto"/>
                  <w:right w:val="single" w:sz="4" w:space="0" w:color="auto"/>
                </w:tcBorders>
                <w:shd w:val="clear" w:color="000000" w:fill="FFFFFF"/>
                <w:noWrap/>
                <w:vAlign w:val="bottom"/>
                <w:hideMark/>
              </w:tcPr>
            </w:tcPrChange>
          </w:tcPr>
          <w:p w14:paraId="76CA0BB1" w14:textId="246C7CF5" w:rsidR="0027490C" w:rsidRPr="0027490C" w:rsidRDefault="0027490C" w:rsidP="0027490C">
            <w:pPr>
              <w:spacing w:after="0" w:line="240" w:lineRule="auto"/>
              <w:jc w:val="center"/>
              <w:rPr>
                <w:ins w:id="18323" w:author="Hardik Malhotra" w:date="2021-09-30T20:55:00Z"/>
                <w:rFonts w:ascii="Verdana" w:eastAsia="Times New Roman" w:hAnsi="Verdana" w:cs="Times New Roman"/>
                <w:color w:val="000000" w:themeColor="text1"/>
                <w:sz w:val="10"/>
                <w:szCs w:val="10"/>
                <w:lang w:val="en-US"/>
                <w:rPrChange w:id="18324" w:author="Hardik Malhotra" w:date="2021-09-30T21:41:00Z">
                  <w:rPr>
                    <w:ins w:id="18325" w:author="Hardik Malhotra" w:date="2021-09-30T20:55:00Z"/>
                    <w:rFonts w:ascii="Verdana" w:eastAsia="Times New Roman" w:hAnsi="Verdana" w:cs="Times New Roman"/>
                    <w:color w:val="000000"/>
                    <w:sz w:val="20"/>
                    <w:szCs w:val="20"/>
                    <w:lang w:val="en-US"/>
                  </w:rPr>
                </w:rPrChange>
              </w:rPr>
            </w:pPr>
            <w:ins w:id="18326" w:author="Hardik Malhotra" w:date="2021-09-30T21:41:00Z">
              <w:r w:rsidRPr="0027490C">
                <w:rPr>
                  <w:rFonts w:ascii="Verdana" w:hAnsi="Verdana" w:cs="Arial"/>
                  <w:color w:val="000000" w:themeColor="text1"/>
                  <w:sz w:val="10"/>
                  <w:szCs w:val="10"/>
                  <w:rPrChange w:id="18327" w:author="Hardik Malhotra" w:date="2021-09-30T21:41:00Z">
                    <w:rPr>
                      <w:rFonts w:ascii="Arial" w:hAnsi="Arial" w:cs="Arial"/>
                      <w:b/>
                      <w:bCs/>
                      <w:color w:val="FFFFFF"/>
                      <w:sz w:val="20"/>
                      <w:szCs w:val="20"/>
                    </w:rPr>
                  </w:rPrChange>
                </w:rPr>
                <w:t>373</w:t>
              </w:r>
            </w:ins>
          </w:p>
        </w:tc>
        <w:tc>
          <w:tcPr>
            <w:tcW w:w="590" w:type="dxa"/>
            <w:tcBorders>
              <w:top w:val="nil"/>
              <w:left w:val="nil"/>
              <w:bottom w:val="single" w:sz="4" w:space="0" w:color="auto"/>
              <w:right w:val="single" w:sz="4" w:space="0" w:color="auto"/>
            </w:tcBorders>
            <w:shd w:val="clear" w:color="000000" w:fill="FFFFFF"/>
            <w:noWrap/>
            <w:vAlign w:val="center"/>
            <w:hideMark/>
            <w:tcPrChange w:id="18328" w:author="Hardik Malhotra" w:date="2021-09-30T21:41:00Z">
              <w:tcPr>
                <w:tcW w:w="557" w:type="dxa"/>
                <w:gridSpan w:val="2"/>
                <w:tcBorders>
                  <w:top w:val="nil"/>
                  <w:left w:val="nil"/>
                  <w:bottom w:val="single" w:sz="4" w:space="0" w:color="auto"/>
                  <w:right w:val="single" w:sz="4" w:space="0" w:color="auto"/>
                </w:tcBorders>
                <w:shd w:val="clear" w:color="000000" w:fill="FFFFFF"/>
                <w:noWrap/>
                <w:vAlign w:val="bottom"/>
                <w:hideMark/>
              </w:tcPr>
            </w:tcPrChange>
          </w:tcPr>
          <w:p w14:paraId="402F8641" w14:textId="0B2B48F3" w:rsidR="0027490C" w:rsidRPr="0027490C" w:rsidRDefault="0027490C" w:rsidP="0027490C">
            <w:pPr>
              <w:spacing w:after="0" w:line="240" w:lineRule="auto"/>
              <w:jc w:val="center"/>
              <w:rPr>
                <w:ins w:id="18329" w:author="Hardik Malhotra" w:date="2021-09-30T20:55:00Z"/>
                <w:rFonts w:ascii="Verdana" w:eastAsia="Times New Roman" w:hAnsi="Verdana" w:cs="Times New Roman"/>
                <w:color w:val="000000" w:themeColor="text1"/>
                <w:sz w:val="10"/>
                <w:szCs w:val="10"/>
                <w:lang w:val="en-US"/>
                <w:rPrChange w:id="18330" w:author="Hardik Malhotra" w:date="2021-09-30T21:41:00Z">
                  <w:rPr>
                    <w:ins w:id="18331" w:author="Hardik Malhotra" w:date="2021-09-30T20:55:00Z"/>
                    <w:rFonts w:ascii="Verdana" w:eastAsia="Times New Roman" w:hAnsi="Verdana" w:cs="Times New Roman"/>
                    <w:color w:val="000000"/>
                    <w:sz w:val="20"/>
                    <w:szCs w:val="20"/>
                    <w:lang w:val="en-US"/>
                  </w:rPr>
                </w:rPrChange>
              </w:rPr>
            </w:pPr>
            <w:ins w:id="18332" w:author="Hardik Malhotra" w:date="2021-09-30T21:41:00Z">
              <w:r w:rsidRPr="0027490C">
                <w:rPr>
                  <w:rFonts w:ascii="Verdana" w:hAnsi="Verdana" w:cs="Arial"/>
                  <w:color w:val="000000" w:themeColor="text1"/>
                  <w:sz w:val="10"/>
                  <w:szCs w:val="10"/>
                  <w:rPrChange w:id="18333" w:author="Hardik Malhotra" w:date="2021-09-30T21:41:00Z">
                    <w:rPr>
                      <w:rFonts w:ascii="Arial" w:hAnsi="Arial" w:cs="Arial"/>
                      <w:b/>
                      <w:bCs/>
                      <w:color w:val="FFFFFF"/>
                      <w:sz w:val="20"/>
                      <w:szCs w:val="20"/>
                    </w:rPr>
                  </w:rPrChange>
                </w:rPr>
                <w:t>394</w:t>
              </w:r>
            </w:ins>
          </w:p>
        </w:tc>
        <w:tc>
          <w:tcPr>
            <w:tcW w:w="590" w:type="dxa"/>
            <w:tcBorders>
              <w:top w:val="nil"/>
              <w:left w:val="nil"/>
              <w:bottom w:val="single" w:sz="4" w:space="0" w:color="auto"/>
              <w:right w:val="single" w:sz="4" w:space="0" w:color="auto"/>
            </w:tcBorders>
            <w:shd w:val="clear" w:color="000000" w:fill="FFFFFF"/>
            <w:noWrap/>
            <w:vAlign w:val="center"/>
            <w:hideMark/>
            <w:tcPrChange w:id="18334" w:author="Hardik Malhotra" w:date="2021-09-30T21:41:00Z">
              <w:tcPr>
                <w:tcW w:w="557" w:type="dxa"/>
                <w:gridSpan w:val="2"/>
                <w:tcBorders>
                  <w:top w:val="nil"/>
                  <w:left w:val="nil"/>
                  <w:bottom w:val="single" w:sz="4" w:space="0" w:color="auto"/>
                  <w:right w:val="single" w:sz="4" w:space="0" w:color="auto"/>
                </w:tcBorders>
                <w:shd w:val="clear" w:color="000000" w:fill="FFFFFF"/>
                <w:noWrap/>
                <w:vAlign w:val="bottom"/>
                <w:hideMark/>
              </w:tcPr>
            </w:tcPrChange>
          </w:tcPr>
          <w:p w14:paraId="7A3E3650" w14:textId="354AE79E" w:rsidR="0027490C" w:rsidRPr="0027490C" w:rsidRDefault="0027490C" w:rsidP="0027490C">
            <w:pPr>
              <w:spacing w:after="0" w:line="240" w:lineRule="auto"/>
              <w:jc w:val="center"/>
              <w:rPr>
                <w:ins w:id="18335" w:author="Hardik Malhotra" w:date="2021-09-30T20:55:00Z"/>
                <w:rFonts w:ascii="Verdana" w:eastAsia="Times New Roman" w:hAnsi="Verdana" w:cs="Times New Roman"/>
                <w:color w:val="000000" w:themeColor="text1"/>
                <w:sz w:val="10"/>
                <w:szCs w:val="10"/>
                <w:lang w:val="en-US"/>
                <w:rPrChange w:id="18336" w:author="Hardik Malhotra" w:date="2021-09-30T21:41:00Z">
                  <w:rPr>
                    <w:ins w:id="18337" w:author="Hardik Malhotra" w:date="2021-09-30T20:55:00Z"/>
                    <w:rFonts w:ascii="Verdana" w:eastAsia="Times New Roman" w:hAnsi="Verdana" w:cs="Times New Roman"/>
                    <w:color w:val="000000"/>
                    <w:sz w:val="20"/>
                    <w:szCs w:val="20"/>
                    <w:lang w:val="en-US"/>
                  </w:rPr>
                </w:rPrChange>
              </w:rPr>
            </w:pPr>
            <w:ins w:id="18338" w:author="Hardik Malhotra" w:date="2021-09-30T21:41:00Z">
              <w:r w:rsidRPr="0027490C">
                <w:rPr>
                  <w:rFonts w:ascii="Verdana" w:hAnsi="Verdana" w:cs="Arial"/>
                  <w:color w:val="000000" w:themeColor="text1"/>
                  <w:sz w:val="10"/>
                  <w:szCs w:val="10"/>
                  <w:rPrChange w:id="18339" w:author="Hardik Malhotra" w:date="2021-09-30T21:41:00Z">
                    <w:rPr>
                      <w:rFonts w:ascii="Arial" w:hAnsi="Arial" w:cs="Arial"/>
                      <w:b/>
                      <w:bCs/>
                      <w:color w:val="FFFFFF"/>
                      <w:sz w:val="20"/>
                      <w:szCs w:val="20"/>
                    </w:rPr>
                  </w:rPrChange>
                </w:rPr>
                <w:t>414</w:t>
              </w:r>
            </w:ins>
          </w:p>
        </w:tc>
        <w:tc>
          <w:tcPr>
            <w:tcW w:w="590" w:type="dxa"/>
            <w:tcBorders>
              <w:top w:val="nil"/>
              <w:left w:val="nil"/>
              <w:bottom w:val="single" w:sz="4" w:space="0" w:color="auto"/>
              <w:right w:val="single" w:sz="4" w:space="0" w:color="auto"/>
            </w:tcBorders>
            <w:shd w:val="clear" w:color="000000" w:fill="FFFFFF"/>
            <w:noWrap/>
            <w:vAlign w:val="center"/>
            <w:hideMark/>
            <w:tcPrChange w:id="18340" w:author="Hardik Malhotra" w:date="2021-09-30T21:41:00Z">
              <w:tcPr>
                <w:tcW w:w="557" w:type="dxa"/>
                <w:gridSpan w:val="2"/>
                <w:tcBorders>
                  <w:top w:val="nil"/>
                  <w:left w:val="nil"/>
                  <w:bottom w:val="single" w:sz="4" w:space="0" w:color="auto"/>
                  <w:right w:val="single" w:sz="4" w:space="0" w:color="auto"/>
                </w:tcBorders>
                <w:shd w:val="clear" w:color="000000" w:fill="FFFFFF"/>
                <w:noWrap/>
                <w:vAlign w:val="bottom"/>
                <w:hideMark/>
              </w:tcPr>
            </w:tcPrChange>
          </w:tcPr>
          <w:p w14:paraId="3FB69EF0" w14:textId="5E863970" w:rsidR="0027490C" w:rsidRPr="0027490C" w:rsidRDefault="0027490C" w:rsidP="0027490C">
            <w:pPr>
              <w:spacing w:after="0" w:line="240" w:lineRule="auto"/>
              <w:jc w:val="center"/>
              <w:rPr>
                <w:ins w:id="18341" w:author="Hardik Malhotra" w:date="2021-09-30T20:55:00Z"/>
                <w:rFonts w:ascii="Verdana" w:eastAsia="Times New Roman" w:hAnsi="Verdana" w:cs="Times New Roman"/>
                <w:color w:val="000000" w:themeColor="text1"/>
                <w:sz w:val="10"/>
                <w:szCs w:val="10"/>
                <w:lang w:val="en-US"/>
                <w:rPrChange w:id="18342" w:author="Hardik Malhotra" w:date="2021-09-30T21:41:00Z">
                  <w:rPr>
                    <w:ins w:id="18343" w:author="Hardik Malhotra" w:date="2021-09-30T20:55:00Z"/>
                    <w:rFonts w:ascii="Verdana" w:eastAsia="Times New Roman" w:hAnsi="Verdana" w:cs="Times New Roman"/>
                    <w:color w:val="000000"/>
                    <w:sz w:val="20"/>
                    <w:szCs w:val="20"/>
                    <w:lang w:val="en-US"/>
                  </w:rPr>
                </w:rPrChange>
              </w:rPr>
            </w:pPr>
            <w:ins w:id="18344" w:author="Hardik Malhotra" w:date="2021-09-30T21:41:00Z">
              <w:r w:rsidRPr="0027490C">
                <w:rPr>
                  <w:rFonts w:ascii="Verdana" w:hAnsi="Verdana" w:cs="Arial"/>
                  <w:color w:val="000000" w:themeColor="text1"/>
                  <w:sz w:val="10"/>
                  <w:szCs w:val="10"/>
                  <w:rPrChange w:id="18345" w:author="Hardik Malhotra" w:date="2021-09-30T21:41:00Z">
                    <w:rPr>
                      <w:rFonts w:ascii="Arial" w:hAnsi="Arial" w:cs="Arial"/>
                      <w:b/>
                      <w:bCs/>
                      <w:color w:val="FFFFFF"/>
                      <w:sz w:val="20"/>
                      <w:szCs w:val="20"/>
                    </w:rPr>
                  </w:rPrChange>
                </w:rPr>
                <w:t>435</w:t>
              </w:r>
            </w:ins>
          </w:p>
        </w:tc>
        <w:tc>
          <w:tcPr>
            <w:tcW w:w="590" w:type="dxa"/>
            <w:tcBorders>
              <w:top w:val="nil"/>
              <w:left w:val="nil"/>
              <w:bottom w:val="single" w:sz="4" w:space="0" w:color="auto"/>
              <w:right w:val="single" w:sz="4" w:space="0" w:color="auto"/>
            </w:tcBorders>
            <w:shd w:val="clear" w:color="000000" w:fill="FFFFFF"/>
            <w:noWrap/>
            <w:vAlign w:val="center"/>
            <w:hideMark/>
            <w:tcPrChange w:id="18346" w:author="Hardik Malhotra" w:date="2021-09-30T21:41:00Z">
              <w:tcPr>
                <w:tcW w:w="557" w:type="dxa"/>
                <w:gridSpan w:val="2"/>
                <w:tcBorders>
                  <w:top w:val="nil"/>
                  <w:left w:val="nil"/>
                  <w:bottom w:val="single" w:sz="4" w:space="0" w:color="auto"/>
                  <w:right w:val="single" w:sz="4" w:space="0" w:color="auto"/>
                </w:tcBorders>
                <w:shd w:val="clear" w:color="000000" w:fill="FFFFFF"/>
                <w:noWrap/>
                <w:vAlign w:val="bottom"/>
                <w:hideMark/>
              </w:tcPr>
            </w:tcPrChange>
          </w:tcPr>
          <w:p w14:paraId="5BFC2B09" w14:textId="32E416A5" w:rsidR="0027490C" w:rsidRPr="0027490C" w:rsidRDefault="0027490C" w:rsidP="0027490C">
            <w:pPr>
              <w:spacing w:after="0" w:line="240" w:lineRule="auto"/>
              <w:jc w:val="center"/>
              <w:rPr>
                <w:ins w:id="18347" w:author="Hardik Malhotra" w:date="2021-09-30T20:55:00Z"/>
                <w:rFonts w:ascii="Verdana" w:eastAsia="Times New Roman" w:hAnsi="Verdana" w:cs="Times New Roman"/>
                <w:color w:val="000000" w:themeColor="text1"/>
                <w:sz w:val="10"/>
                <w:szCs w:val="10"/>
                <w:lang w:val="en-US"/>
                <w:rPrChange w:id="18348" w:author="Hardik Malhotra" w:date="2021-09-30T21:41:00Z">
                  <w:rPr>
                    <w:ins w:id="18349" w:author="Hardik Malhotra" w:date="2021-09-30T20:55:00Z"/>
                    <w:rFonts w:ascii="Verdana" w:eastAsia="Times New Roman" w:hAnsi="Verdana" w:cs="Times New Roman"/>
                    <w:color w:val="000000"/>
                    <w:sz w:val="20"/>
                    <w:szCs w:val="20"/>
                    <w:lang w:val="en-US"/>
                  </w:rPr>
                </w:rPrChange>
              </w:rPr>
            </w:pPr>
            <w:ins w:id="18350" w:author="Hardik Malhotra" w:date="2021-09-30T21:41:00Z">
              <w:r w:rsidRPr="0027490C">
                <w:rPr>
                  <w:rFonts w:ascii="Verdana" w:hAnsi="Verdana" w:cs="Arial"/>
                  <w:color w:val="000000" w:themeColor="text1"/>
                  <w:sz w:val="10"/>
                  <w:szCs w:val="10"/>
                  <w:rPrChange w:id="18351" w:author="Hardik Malhotra" w:date="2021-09-30T21:41:00Z">
                    <w:rPr>
                      <w:rFonts w:ascii="Arial" w:hAnsi="Arial" w:cs="Arial"/>
                      <w:b/>
                      <w:bCs/>
                      <w:color w:val="FFFFFF"/>
                      <w:sz w:val="20"/>
                      <w:szCs w:val="20"/>
                    </w:rPr>
                  </w:rPrChange>
                </w:rPr>
                <w:t>454</w:t>
              </w:r>
            </w:ins>
          </w:p>
        </w:tc>
        <w:tc>
          <w:tcPr>
            <w:tcW w:w="590" w:type="dxa"/>
            <w:tcBorders>
              <w:top w:val="nil"/>
              <w:left w:val="nil"/>
              <w:bottom w:val="single" w:sz="4" w:space="0" w:color="auto"/>
              <w:right w:val="single" w:sz="4" w:space="0" w:color="auto"/>
            </w:tcBorders>
            <w:shd w:val="clear" w:color="000000" w:fill="FFFFFF"/>
            <w:noWrap/>
            <w:vAlign w:val="center"/>
            <w:hideMark/>
            <w:tcPrChange w:id="18352" w:author="Hardik Malhotra" w:date="2021-09-30T21:41:00Z">
              <w:tcPr>
                <w:tcW w:w="557" w:type="dxa"/>
                <w:gridSpan w:val="2"/>
                <w:tcBorders>
                  <w:top w:val="nil"/>
                  <w:left w:val="nil"/>
                  <w:bottom w:val="single" w:sz="4" w:space="0" w:color="auto"/>
                  <w:right w:val="single" w:sz="4" w:space="0" w:color="auto"/>
                </w:tcBorders>
                <w:shd w:val="clear" w:color="000000" w:fill="FFFFFF"/>
                <w:noWrap/>
                <w:vAlign w:val="bottom"/>
                <w:hideMark/>
              </w:tcPr>
            </w:tcPrChange>
          </w:tcPr>
          <w:p w14:paraId="740BEDE7" w14:textId="4DDCC400" w:rsidR="0027490C" w:rsidRPr="0027490C" w:rsidRDefault="0027490C" w:rsidP="0027490C">
            <w:pPr>
              <w:spacing w:after="0" w:line="240" w:lineRule="auto"/>
              <w:jc w:val="center"/>
              <w:rPr>
                <w:ins w:id="18353" w:author="Hardik Malhotra" w:date="2021-09-30T20:55:00Z"/>
                <w:rFonts w:ascii="Verdana" w:eastAsia="Times New Roman" w:hAnsi="Verdana" w:cs="Times New Roman"/>
                <w:color w:val="000000" w:themeColor="text1"/>
                <w:sz w:val="10"/>
                <w:szCs w:val="10"/>
                <w:lang w:val="en-US"/>
                <w:rPrChange w:id="18354" w:author="Hardik Malhotra" w:date="2021-09-30T21:41:00Z">
                  <w:rPr>
                    <w:ins w:id="18355" w:author="Hardik Malhotra" w:date="2021-09-30T20:55:00Z"/>
                    <w:rFonts w:ascii="Verdana" w:eastAsia="Times New Roman" w:hAnsi="Verdana" w:cs="Times New Roman"/>
                    <w:color w:val="000000"/>
                    <w:sz w:val="20"/>
                    <w:szCs w:val="20"/>
                    <w:lang w:val="en-US"/>
                  </w:rPr>
                </w:rPrChange>
              </w:rPr>
            </w:pPr>
            <w:ins w:id="18356" w:author="Hardik Malhotra" w:date="2021-09-30T21:41:00Z">
              <w:r w:rsidRPr="0027490C">
                <w:rPr>
                  <w:rFonts w:ascii="Verdana" w:hAnsi="Verdana" w:cs="Arial"/>
                  <w:color w:val="000000" w:themeColor="text1"/>
                  <w:sz w:val="10"/>
                  <w:szCs w:val="10"/>
                  <w:rPrChange w:id="18357" w:author="Hardik Malhotra" w:date="2021-09-30T21:41:00Z">
                    <w:rPr>
                      <w:rFonts w:ascii="Arial" w:hAnsi="Arial" w:cs="Arial"/>
                      <w:b/>
                      <w:bCs/>
                      <w:color w:val="FFFFFF"/>
                      <w:sz w:val="20"/>
                      <w:szCs w:val="20"/>
                    </w:rPr>
                  </w:rPrChange>
                </w:rPr>
                <w:t>475</w:t>
              </w:r>
            </w:ins>
          </w:p>
        </w:tc>
        <w:tc>
          <w:tcPr>
            <w:tcW w:w="566" w:type="dxa"/>
            <w:tcBorders>
              <w:top w:val="nil"/>
              <w:left w:val="nil"/>
              <w:bottom w:val="single" w:sz="4" w:space="0" w:color="auto"/>
              <w:right w:val="single" w:sz="4" w:space="0" w:color="auto"/>
            </w:tcBorders>
            <w:shd w:val="clear" w:color="000000" w:fill="FFFFFF"/>
            <w:noWrap/>
            <w:vAlign w:val="center"/>
            <w:hideMark/>
            <w:tcPrChange w:id="18358" w:author="Hardik Malhotra" w:date="2021-09-30T21:41:00Z">
              <w:tcPr>
                <w:tcW w:w="557" w:type="dxa"/>
                <w:gridSpan w:val="2"/>
                <w:tcBorders>
                  <w:top w:val="nil"/>
                  <w:left w:val="nil"/>
                  <w:bottom w:val="single" w:sz="4" w:space="0" w:color="auto"/>
                  <w:right w:val="single" w:sz="4" w:space="0" w:color="auto"/>
                </w:tcBorders>
                <w:shd w:val="clear" w:color="000000" w:fill="FFFFFF"/>
                <w:noWrap/>
                <w:vAlign w:val="bottom"/>
                <w:hideMark/>
              </w:tcPr>
            </w:tcPrChange>
          </w:tcPr>
          <w:p w14:paraId="08B2BDDE" w14:textId="350EA0A3" w:rsidR="0027490C" w:rsidRPr="0027490C" w:rsidRDefault="0027490C" w:rsidP="0027490C">
            <w:pPr>
              <w:spacing w:after="0" w:line="240" w:lineRule="auto"/>
              <w:jc w:val="center"/>
              <w:rPr>
                <w:ins w:id="18359" w:author="Hardik Malhotra" w:date="2021-09-30T20:55:00Z"/>
                <w:rFonts w:ascii="Verdana" w:eastAsia="Times New Roman" w:hAnsi="Verdana" w:cs="Times New Roman"/>
                <w:color w:val="000000" w:themeColor="text1"/>
                <w:sz w:val="10"/>
                <w:szCs w:val="10"/>
                <w:lang w:val="en-US"/>
                <w:rPrChange w:id="18360" w:author="Hardik Malhotra" w:date="2021-09-30T21:41:00Z">
                  <w:rPr>
                    <w:ins w:id="18361" w:author="Hardik Malhotra" w:date="2021-09-30T20:55:00Z"/>
                    <w:rFonts w:ascii="Verdana" w:eastAsia="Times New Roman" w:hAnsi="Verdana" w:cs="Times New Roman"/>
                    <w:color w:val="000000"/>
                    <w:sz w:val="20"/>
                    <w:szCs w:val="20"/>
                    <w:lang w:val="en-US"/>
                  </w:rPr>
                </w:rPrChange>
              </w:rPr>
            </w:pPr>
            <w:ins w:id="18362" w:author="Hardik Malhotra" w:date="2021-09-30T21:41:00Z">
              <w:r w:rsidRPr="0027490C">
                <w:rPr>
                  <w:rFonts w:ascii="Verdana" w:hAnsi="Verdana" w:cs="Arial"/>
                  <w:color w:val="000000" w:themeColor="text1"/>
                  <w:sz w:val="10"/>
                  <w:szCs w:val="10"/>
                  <w:rPrChange w:id="18363" w:author="Hardik Malhotra" w:date="2021-09-30T21:41:00Z">
                    <w:rPr>
                      <w:rFonts w:ascii="Arial" w:hAnsi="Arial" w:cs="Arial"/>
                      <w:b/>
                      <w:bCs/>
                      <w:color w:val="FFFFFF"/>
                      <w:sz w:val="20"/>
                      <w:szCs w:val="20"/>
                    </w:rPr>
                  </w:rPrChange>
                </w:rPr>
                <w:t>497</w:t>
              </w:r>
            </w:ins>
          </w:p>
        </w:tc>
      </w:tr>
      <w:tr w:rsidR="0027490C" w:rsidRPr="009B3886" w14:paraId="65B04DEC" w14:textId="77777777" w:rsidTr="0027490C">
        <w:tblPrEx>
          <w:tblW w:w="10321" w:type="dxa"/>
          <w:tblInd w:w="-185" w:type="dxa"/>
          <w:tblPrExChange w:id="18364" w:author="Hardik Malhotra" w:date="2021-09-30T21:41:00Z">
            <w:tblPrEx>
              <w:tblW w:w="10165" w:type="dxa"/>
              <w:tblInd w:w="-5" w:type="dxa"/>
            </w:tblPrEx>
          </w:tblPrExChange>
        </w:tblPrEx>
        <w:trPr>
          <w:trHeight w:val="334"/>
          <w:ins w:id="18365" w:author="Hardik Malhotra" w:date="2021-09-30T20:55:00Z"/>
          <w:trPrChange w:id="18366" w:author="Hardik Malhotra" w:date="2021-09-30T21:41:00Z">
            <w:trPr>
              <w:gridBefore w:val="1"/>
              <w:trHeight w:val="334"/>
            </w:trPr>
          </w:trPrChange>
        </w:trPr>
        <w:tc>
          <w:tcPr>
            <w:tcW w:w="1185" w:type="dxa"/>
            <w:tcBorders>
              <w:top w:val="nil"/>
              <w:left w:val="single" w:sz="4" w:space="0" w:color="auto"/>
              <w:bottom w:val="single" w:sz="4" w:space="0" w:color="auto"/>
              <w:right w:val="single" w:sz="4" w:space="0" w:color="auto"/>
            </w:tcBorders>
            <w:shd w:val="clear" w:color="000000" w:fill="FFFFFF"/>
            <w:noWrap/>
            <w:vAlign w:val="bottom"/>
            <w:hideMark/>
            <w:tcPrChange w:id="18367" w:author="Hardik Malhotra" w:date="2021-09-30T21:41:00Z">
              <w:tcPr>
                <w:tcW w:w="1509" w:type="dxa"/>
                <w:gridSpan w:val="2"/>
                <w:tcBorders>
                  <w:top w:val="nil"/>
                  <w:left w:val="single" w:sz="4" w:space="0" w:color="auto"/>
                  <w:bottom w:val="single" w:sz="4" w:space="0" w:color="auto"/>
                  <w:right w:val="single" w:sz="4" w:space="0" w:color="auto"/>
                </w:tcBorders>
                <w:shd w:val="clear" w:color="000000" w:fill="FFFFFF"/>
                <w:noWrap/>
                <w:vAlign w:val="bottom"/>
                <w:hideMark/>
              </w:tcPr>
            </w:tcPrChange>
          </w:tcPr>
          <w:p w14:paraId="1B3D513F" w14:textId="77777777" w:rsidR="0027490C" w:rsidRPr="009B3886" w:rsidRDefault="0027490C" w:rsidP="0027490C">
            <w:pPr>
              <w:spacing w:after="0" w:line="240" w:lineRule="auto"/>
              <w:rPr>
                <w:ins w:id="18368" w:author="Hardik Malhotra" w:date="2021-09-30T20:55:00Z"/>
                <w:rFonts w:ascii="Verdana" w:eastAsia="Times New Roman" w:hAnsi="Verdana" w:cs="Times New Roman"/>
                <w:color w:val="000000"/>
                <w:sz w:val="10"/>
                <w:szCs w:val="10"/>
                <w:lang w:val="en-US"/>
                <w:rPrChange w:id="18369" w:author="Hardik Malhotra" w:date="2021-09-30T21:00:00Z">
                  <w:rPr>
                    <w:ins w:id="18370" w:author="Hardik Malhotra" w:date="2021-09-30T20:55:00Z"/>
                    <w:rFonts w:ascii="Calibri" w:eastAsia="Times New Roman" w:hAnsi="Calibri" w:cs="Times New Roman"/>
                    <w:color w:val="000000"/>
                    <w:lang w:val="en-US"/>
                  </w:rPr>
                </w:rPrChange>
              </w:rPr>
            </w:pPr>
            <w:ins w:id="18371" w:author="Hardik Malhotra" w:date="2021-09-30T20:55:00Z">
              <w:r w:rsidRPr="009B3886">
                <w:rPr>
                  <w:rFonts w:ascii="Verdana" w:eastAsia="Times New Roman" w:hAnsi="Verdana" w:cs="Times New Roman"/>
                  <w:color w:val="000000"/>
                  <w:sz w:val="10"/>
                  <w:szCs w:val="10"/>
                  <w:lang w:val="en-US"/>
                  <w:rPrChange w:id="18372" w:author="Hardik Malhotra" w:date="2021-09-30T21:00:00Z">
                    <w:rPr>
                      <w:rFonts w:ascii="Calibri" w:eastAsia="Times New Roman" w:hAnsi="Calibri" w:cs="Times New Roman"/>
                      <w:color w:val="000000"/>
                      <w:lang w:val="en-US"/>
                    </w:rPr>
                  </w:rPrChange>
                </w:rPr>
                <w:t xml:space="preserve">Composite Materials </w:t>
              </w:r>
            </w:ins>
          </w:p>
        </w:tc>
        <w:tc>
          <w:tcPr>
            <w:tcW w:w="519" w:type="dxa"/>
            <w:tcBorders>
              <w:top w:val="nil"/>
              <w:left w:val="nil"/>
              <w:bottom w:val="single" w:sz="4" w:space="0" w:color="auto"/>
              <w:right w:val="single" w:sz="4" w:space="0" w:color="auto"/>
            </w:tcBorders>
            <w:shd w:val="clear" w:color="000000" w:fill="FFFFFF"/>
            <w:noWrap/>
            <w:vAlign w:val="center"/>
            <w:hideMark/>
            <w:tcPrChange w:id="18373" w:author="Hardik Malhotra" w:date="2021-09-30T21:41:00Z">
              <w:tcPr>
                <w:tcW w:w="496" w:type="dxa"/>
                <w:gridSpan w:val="2"/>
                <w:tcBorders>
                  <w:top w:val="nil"/>
                  <w:left w:val="nil"/>
                  <w:bottom w:val="single" w:sz="4" w:space="0" w:color="auto"/>
                  <w:right w:val="single" w:sz="4" w:space="0" w:color="auto"/>
                </w:tcBorders>
                <w:shd w:val="clear" w:color="000000" w:fill="FFFFFF"/>
                <w:noWrap/>
                <w:vAlign w:val="bottom"/>
                <w:hideMark/>
              </w:tcPr>
            </w:tcPrChange>
          </w:tcPr>
          <w:p w14:paraId="1A62A359" w14:textId="529D2E54" w:rsidR="0027490C" w:rsidRPr="0027490C" w:rsidRDefault="0027490C" w:rsidP="0027490C">
            <w:pPr>
              <w:spacing w:after="0" w:line="240" w:lineRule="auto"/>
              <w:jc w:val="center"/>
              <w:rPr>
                <w:ins w:id="18374" w:author="Hardik Malhotra" w:date="2021-09-30T20:55:00Z"/>
                <w:rFonts w:ascii="Verdana" w:eastAsia="Times New Roman" w:hAnsi="Verdana" w:cs="Times New Roman"/>
                <w:color w:val="000000" w:themeColor="text1"/>
                <w:sz w:val="10"/>
                <w:szCs w:val="10"/>
                <w:lang w:val="en-US"/>
                <w:rPrChange w:id="18375" w:author="Hardik Malhotra" w:date="2021-09-30T21:41:00Z">
                  <w:rPr>
                    <w:ins w:id="18376" w:author="Hardik Malhotra" w:date="2021-09-30T20:55:00Z"/>
                    <w:rFonts w:ascii="Verdana" w:eastAsia="Times New Roman" w:hAnsi="Verdana" w:cs="Times New Roman"/>
                    <w:color w:val="000000"/>
                    <w:sz w:val="20"/>
                    <w:szCs w:val="20"/>
                    <w:lang w:val="en-US"/>
                  </w:rPr>
                </w:rPrChange>
              </w:rPr>
            </w:pPr>
            <w:ins w:id="18377" w:author="Hardik Malhotra" w:date="2021-09-30T21:41:00Z">
              <w:r w:rsidRPr="0027490C">
                <w:rPr>
                  <w:rFonts w:ascii="Verdana" w:hAnsi="Verdana" w:cs="Arial"/>
                  <w:color w:val="000000" w:themeColor="text1"/>
                  <w:sz w:val="10"/>
                  <w:szCs w:val="10"/>
                  <w:rPrChange w:id="18378" w:author="Hardik Malhotra" w:date="2021-09-30T21:41:00Z">
                    <w:rPr>
                      <w:rFonts w:ascii="Arial" w:hAnsi="Arial" w:cs="Arial"/>
                      <w:b/>
                      <w:bCs/>
                      <w:color w:val="FFFFFF"/>
                      <w:sz w:val="20"/>
                      <w:szCs w:val="20"/>
                    </w:rPr>
                  </w:rPrChange>
                </w:rPr>
                <w:t>328</w:t>
              </w:r>
            </w:ins>
          </w:p>
        </w:tc>
        <w:tc>
          <w:tcPr>
            <w:tcW w:w="519" w:type="dxa"/>
            <w:tcBorders>
              <w:top w:val="nil"/>
              <w:left w:val="nil"/>
              <w:bottom w:val="single" w:sz="4" w:space="0" w:color="auto"/>
              <w:right w:val="single" w:sz="4" w:space="0" w:color="auto"/>
            </w:tcBorders>
            <w:shd w:val="clear" w:color="000000" w:fill="FFFFFF"/>
            <w:noWrap/>
            <w:vAlign w:val="center"/>
            <w:hideMark/>
            <w:tcPrChange w:id="18379" w:author="Hardik Malhotra" w:date="2021-09-30T21:41:00Z">
              <w:tcPr>
                <w:tcW w:w="496" w:type="dxa"/>
                <w:gridSpan w:val="2"/>
                <w:tcBorders>
                  <w:top w:val="nil"/>
                  <w:left w:val="nil"/>
                  <w:bottom w:val="single" w:sz="4" w:space="0" w:color="auto"/>
                  <w:right w:val="single" w:sz="4" w:space="0" w:color="auto"/>
                </w:tcBorders>
                <w:shd w:val="clear" w:color="000000" w:fill="FFFFFF"/>
                <w:noWrap/>
                <w:vAlign w:val="bottom"/>
                <w:hideMark/>
              </w:tcPr>
            </w:tcPrChange>
          </w:tcPr>
          <w:p w14:paraId="55214F6B" w14:textId="76A1A858" w:rsidR="0027490C" w:rsidRPr="0027490C" w:rsidRDefault="0027490C" w:rsidP="0027490C">
            <w:pPr>
              <w:spacing w:after="0" w:line="240" w:lineRule="auto"/>
              <w:jc w:val="center"/>
              <w:rPr>
                <w:ins w:id="18380" w:author="Hardik Malhotra" w:date="2021-09-30T20:55:00Z"/>
                <w:rFonts w:ascii="Verdana" w:eastAsia="Times New Roman" w:hAnsi="Verdana" w:cs="Times New Roman"/>
                <w:color w:val="000000" w:themeColor="text1"/>
                <w:sz w:val="10"/>
                <w:szCs w:val="10"/>
                <w:lang w:val="en-US"/>
                <w:rPrChange w:id="18381" w:author="Hardik Malhotra" w:date="2021-09-30T21:41:00Z">
                  <w:rPr>
                    <w:ins w:id="18382" w:author="Hardik Malhotra" w:date="2021-09-30T20:55:00Z"/>
                    <w:rFonts w:ascii="Verdana" w:eastAsia="Times New Roman" w:hAnsi="Verdana" w:cs="Times New Roman"/>
                    <w:color w:val="000000"/>
                    <w:sz w:val="20"/>
                    <w:szCs w:val="20"/>
                    <w:lang w:val="en-US"/>
                  </w:rPr>
                </w:rPrChange>
              </w:rPr>
            </w:pPr>
            <w:ins w:id="18383" w:author="Hardik Malhotra" w:date="2021-09-30T21:41:00Z">
              <w:r w:rsidRPr="0027490C">
                <w:rPr>
                  <w:rFonts w:ascii="Verdana" w:hAnsi="Verdana" w:cs="Arial"/>
                  <w:color w:val="000000" w:themeColor="text1"/>
                  <w:sz w:val="10"/>
                  <w:szCs w:val="10"/>
                  <w:rPrChange w:id="18384" w:author="Hardik Malhotra" w:date="2021-09-30T21:41:00Z">
                    <w:rPr>
                      <w:rFonts w:ascii="Arial" w:hAnsi="Arial" w:cs="Arial"/>
                      <w:b/>
                      <w:bCs/>
                      <w:color w:val="FFFFFF"/>
                      <w:sz w:val="20"/>
                      <w:szCs w:val="20"/>
                    </w:rPr>
                  </w:rPrChange>
                </w:rPr>
                <w:t>347</w:t>
              </w:r>
            </w:ins>
          </w:p>
        </w:tc>
        <w:tc>
          <w:tcPr>
            <w:tcW w:w="519" w:type="dxa"/>
            <w:tcBorders>
              <w:top w:val="nil"/>
              <w:left w:val="nil"/>
              <w:bottom w:val="single" w:sz="4" w:space="0" w:color="auto"/>
              <w:right w:val="single" w:sz="4" w:space="0" w:color="auto"/>
            </w:tcBorders>
            <w:shd w:val="clear" w:color="000000" w:fill="FFFFFF"/>
            <w:noWrap/>
            <w:vAlign w:val="center"/>
            <w:hideMark/>
            <w:tcPrChange w:id="18385" w:author="Hardik Malhotra" w:date="2021-09-30T21:41:00Z">
              <w:tcPr>
                <w:tcW w:w="496" w:type="dxa"/>
                <w:gridSpan w:val="2"/>
                <w:tcBorders>
                  <w:top w:val="nil"/>
                  <w:left w:val="nil"/>
                  <w:bottom w:val="single" w:sz="4" w:space="0" w:color="auto"/>
                  <w:right w:val="single" w:sz="4" w:space="0" w:color="auto"/>
                </w:tcBorders>
                <w:shd w:val="clear" w:color="000000" w:fill="FFFFFF"/>
                <w:noWrap/>
                <w:vAlign w:val="bottom"/>
                <w:hideMark/>
              </w:tcPr>
            </w:tcPrChange>
          </w:tcPr>
          <w:p w14:paraId="79F09DA6" w14:textId="2D1EBC8F" w:rsidR="0027490C" w:rsidRPr="0027490C" w:rsidRDefault="0027490C" w:rsidP="0027490C">
            <w:pPr>
              <w:spacing w:after="0" w:line="240" w:lineRule="auto"/>
              <w:jc w:val="center"/>
              <w:rPr>
                <w:ins w:id="18386" w:author="Hardik Malhotra" w:date="2021-09-30T20:55:00Z"/>
                <w:rFonts w:ascii="Verdana" w:eastAsia="Times New Roman" w:hAnsi="Verdana" w:cs="Times New Roman"/>
                <w:color w:val="000000" w:themeColor="text1"/>
                <w:sz w:val="10"/>
                <w:szCs w:val="10"/>
                <w:lang w:val="en-US"/>
                <w:rPrChange w:id="18387" w:author="Hardik Malhotra" w:date="2021-09-30T21:41:00Z">
                  <w:rPr>
                    <w:ins w:id="18388" w:author="Hardik Malhotra" w:date="2021-09-30T20:55:00Z"/>
                    <w:rFonts w:ascii="Verdana" w:eastAsia="Times New Roman" w:hAnsi="Verdana" w:cs="Times New Roman"/>
                    <w:color w:val="000000"/>
                    <w:sz w:val="20"/>
                    <w:szCs w:val="20"/>
                    <w:lang w:val="en-US"/>
                  </w:rPr>
                </w:rPrChange>
              </w:rPr>
            </w:pPr>
            <w:ins w:id="18389" w:author="Hardik Malhotra" w:date="2021-09-30T21:41:00Z">
              <w:r w:rsidRPr="0027490C">
                <w:rPr>
                  <w:rFonts w:ascii="Verdana" w:hAnsi="Verdana" w:cs="Arial"/>
                  <w:color w:val="000000" w:themeColor="text1"/>
                  <w:sz w:val="10"/>
                  <w:szCs w:val="10"/>
                  <w:rPrChange w:id="18390" w:author="Hardik Malhotra" w:date="2021-09-30T21:41:00Z">
                    <w:rPr>
                      <w:rFonts w:ascii="Arial" w:hAnsi="Arial" w:cs="Arial"/>
                      <w:b/>
                      <w:bCs/>
                      <w:color w:val="FFFFFF"/>
                      <w:sz w:val="20"/>
                      <w:szCs w:val="20"/>
                    </w:rPr>
                  </w:rPrChange>
                </w:rPr>
                <w:t>370</w:t>
              </w:r>
            </w:ins>
          </w:p>
        </w:tc>
        <w:tc>
          <w:tcPr>
            <w:tcW w:w="520" w:type="dxa"/>
            <w:tcBorders>
              <w:top w:val="nil"/>
              <w:left w:val="nil"/>
              <w:bottom w:val="single" w:sz="4" w:space="0" w:color="auto"/>
              <w:right w:val="single" w:sz="4" w:space="0" w:color="auto"/>
            </w:tcBorders>
            <w:shd w:val="clear" w:color="000000" w:fill="FFFFFF"/>
            <w:noWrap/>
            <w:vAlign w:val="center"/>
            <w:hideMark/>
            <w:tcPrChange w:id="18391" w:author="Hardik Malhotra" w:date="2021-09-30T21:41:00Z">
              <w:tcPr>
                <w:tcW w:w="496" w:type="dxa"/>
                <w:gridSpan w:val="2"/>
                <w:tcBorders>
                  <w:top w:val="nil"/>
                  <w:left w:val="nil"/>
                  <w:bottom w:val="single" w:sz="4" w:space="0" w:color="auto"/>
                  <w:right w:val="single" w:sz="4" w:space="0" w:color="auto"/>
                </w:tcBorders>
                <w:shd w:val="clear" w:color="000000" w:fill="FFFFFF"/>
                <w:noWrap/>
                <w:vAlign w:val="bottom"/>
                <w:hideMark/>
              </w:tcPr>
            </w:tcPrChange>
          </w:tcPr>
          <w:p w14:paraId="1EDCEB15" w14:textId="6E5BA675" w:rsidR="0027490C" w:rsidRPr="0027490C" w:rsidRDefault="0027490C" w:rsidP="0027490C">
            <w:pPr>
              <w:spacing w:after="0" w:line="240" w:lineRule="auto"/>
              <w:jc w:val="center"/>
              <w:rPr>
                <w:ins w:id="18392" w:author="Hardik Malhotra" w:date="2021-09-30T20:55:00Z"/>
                <w:rFonts w:ascii="Verdana" w:eastAsia="Times New Roman" w:hAnsi="Verdana" w:cs="Times New Roman"/>
                <w:color w:val="000000" w:themeColor="text1"/>
                <w:sz w:val="10"/>
                <w:szCs w:val="10"/>
                <w:lang w:val="en-US"/>
                <w:rPrChange w:id="18393" w:author="Hardik Malhotra" w:date="2021-09-30T21:41:00Z">
                  <w:rPr>
                    <w:ins w:id="18394" w:author="Hardik Malhotra" w:date="2021-09-30T20:55:00Z"/>
                    <w:rFonts w:ascii="Verdana" w:eastAsia="Times New Roman" w:hAnsi="Verdana" w:cs="Times New Roman"/>
                    <w:color w:val="000000"/>
                    <w:sz w:val="20"/>
                    <w:szCs w:val="20"/>
                    <w:lang w:val="en-US"/>
                  </w:rPr>
                </w:rPrChange>
              </w:rPr>
            </w:pPr>
            <w:ins w:id="18395" w:author="Hardik Malhotra" w:date="2021-09-30T21:41:00Z">
              <w:r w:rsidRPr="0027490C">
                <w:rPr>
                  <w:rFonts w:ascii="Verdana" w:hAnsi="Verdana" w:cs="Arial"/>
                  <w:color w:val="000000" w:themeColor="text1"/>
                  <w:sz w:val="10"/>
                  <w:szCs w:val="10"/>
                  <w:rPrChange w:id="18396" w:author="Hardik Malhotra" w:date="2021-09-30T21:41:00Z">
                    <w:rPr>
                      <w:rFonts w:ascii="Arial" w:hAnsi="Arial" w:cs="Arial"/>
                      <w:b/>
                      <w:bCs/>
                      <w:color w:val="FFFFFF"/>
                      <w:sz w:val="20"/>
                      <w:szCs w:val="20"/>
                    </w:rPr>
                  </w:rPrChange>
                </w:rPr>
                <w:t>380</w:t>
              </w:r>
            </w:ins>
          </w:p>
        </w:tc>
        <w:tc>
          <w:tcPr>
            <w:tcW w:w="593" w:type="dxa"/>
            <w:tcBorders>
              <w:top w:val="nil"/>
              <w:left w:val="nil"/>
              <w:bottom w:val="single" w:sz="4" w:space="0" w:color="auto"/>
              <w:right w:val="single" w:sz="4" w:space="0" w:color="auto"/>
            </w:tcBorders>
            <w:shd w:val="clear" w:color="000000" w:fill="FFFFFF"/>
            <w:noWrap/>
            <w:vAlign w:val="center"/>
            <w:hideMark/>
            <w:tcPrChange w:id="18397" w:author="Hardik Malhotra" w:date="2021-09-30T21:41:00Z">
              <w:tcPr>
                <w:tcW w:w="555" w:type="dxa"/>
                <w:gridSpan w:val="2"/>
                <w:tcBorders>
                  <w:top w:val="nil"/>
                  <w:left w:val="nil"/>
                  <w:bottom w:val="single" w:sz="4" w:space="0" w:color="auto"/>
                  <w:right w:val="single" w:sz="4" w:space="0" w:color="auto"/>
                </w:tcBorders>
                <w:shd w:val="clear" w:color="000000" w:fill="FFFFFF"/>
                <w:noWrap/>
                <w:vAlign w:val="bottom"/>
                <w:hideMark/>
              </w:tcPr>
            </w:tcPrChange>
          </w:tcPr>
          <w:p w14:paraId="1C334F2F" w14:textId="26C7915E" w:rsidR="0027490C" w:rsidRPr="0027490C" w:rsidRDefault="0027490C" w:rsidP="0027490C">
            <w:pPr>
              <w:spacing w:after="0" w:line="240" w:lineRule="auto"/>
              <w:jc w:val="center"/>
              <w:rPr>
                <w:ins w:id="18398" w:author="Hardik Malhotra" w:date="2021-09-30T20:55:00Z"/>
                <w:rFonts w:ascii="Verdana" w:eastAsia="Times New Roman" w:hAnsi="Verdana" w:cs="Times New Roman"/>
                <w:color w:val="000000" w:themeColor="text1"/>
                <w:sz w:val="10"/>
                <w:szCs w:val="10"/>
                <w:lang w:val="en-US"/>
                <w:rPrChange w:id="18399" w:author="Hardik Malhotra" w:date="2021-09-30T21:41:00Z">
                  <w:rPr>
                    <w:ins w:id="18400" w:author="Hardik Malhotra" w:date="2021-09-30T20:55:00Z"/>
                    <w:rFonts w:ascii="Verdana" w:eastAsia="Times New Roman" w:hAnsi="Verdana" w:cs="Times New Roman"/>
                    <w:color w:val="000000"/>
                    <w:sz w:val="20"/>
                    <w:szCs w:val="20"/>
                    <w:lang w:val="en-US"/>
                  </w:rPr>
                </w:rPrChange>
              </w:rPr>
            </w:pPr>
            <w:ins w:id="18401" w:author="Hardik Malhotra" w:date="2021-09-30T21:41:00Z">
              <w:r w:rsidRPr="0027490C">
                <w:rPr>
                  <w:rFonts w:ascii="Verdana" w:hAnsi="Verdana" w:cs="Arial"/>
                  <w:color w:val="000000" w:themeColor="text1"/>
                  <w:sz w:val="10"/>
                  <w:szCs w:val="10"/>
                  <w:rPrChange w:id="18402" w:author="Hardik Malhotra" w:date="2021-09-30T21:41:00Z">
                    <w:rPr>
                      <w:rFonts w:ascii="Arial" w:hAnsi="Arial" w:cs="Arial"/>
                      <w:b/>
                      <w:bCs/>
                      <w:color w:val="FFFFFF"/>
                      <w:sz w:val="20"/>
                      <w:szCs w:val="20"/>
                    </w:rPr>
                  </w:rPrChange>
                </w:rPr>
                <w:t>400</w:t>
              </w:r>
            </w:ins>
          </w:p>
        </w:tc>
        <w:tc>
          <w:tcPr>
            <w:tcW w:w="590" w:type="dxa"/>
            <w:tcBorders>
              <w:top w:val="nil"/>
              <w:left w:val="nil"/>
              <w:bottom w:val="single" w:sz="4" w:space="0" w:color="auto"/>
              <w:right w:val="single" w:sz="4" w:space="0" w:color="auto"/>
            </w:tcBorders>
            <w:shd w:val="clear" w:color="000000" w:fill="FFFFFF"/>
            <w:noWrap/>
            <w:vAlign w:val="center"/>
            <w:hideMark/>
            <w:tcPrChange w:id="18403" w:author="Hardik Malhotra" w:date="2021-09-30T21:41:00Z">
              <w:tcPr>
                <w:tcW w:w="557" w:type="dxa"/>
                <w:gridSpan w:val="2"/>
                <w:tcBorders>
                  <w:top w:val="nil"/>
                  <w:left w:val="nil"/>
                  <w:bottom w:val="single" w:sz="4" w:space="0" w:color="auto"/>
                  <w:right w:val="single" w:sz="4" w:space="0" w:color="auto"/>
                </w:tcBorders>
                <w:shd w:val="clear" w:color="000000" w:fill="FFFFFF"/>
                <w:noWrap/>
                <w:vAlign w:val="bottom"/>
                <w:hideMark/>
              </w:tcPr>
            </w:tcPrChange>
          </w:tcPr>
          <w:p w14:paraId="77718DA5" w14:textId="68E62217" w:rsidR="0027490C" w:rsidRPr="0027490C" w:rsidRDefault="0027490C" w:rsidP="0027490C">
            <w:pPr>
              <w:spacing w:after="0" w:line="240" w:lineRule="auto"/>
              <w:jc w:val="center"/>
              <w:rPr>
                <w:ins w:id="18404" w:author="Hardik Malhotra" w:date="2021-09-30T20:55:00Z"/>
                <w:rFonts w:ascii="Verdana" w:eastAsia="Times New Roman" w:hAnsi="Verdana" w:cs="Times New Roman"/>
                <w:color w:val="000000" w:themeColor="text1"/>
                <w:sz w:val="10"/>
                <w:szCs w:val="10"/>
                <w:lang w:val="en-US"/>
                <w:rPrChange w:id="18405" w:author="Hardik Malhotra" w:date="2021-09-30T21:41:00Z">
                  <w:rPr>
                    <w:ins w:id="18406" w:author="Hardik Malhotra" w:date="2021-09-30T20:55:00Z"/>
                    <w:rFonts w:ascii="Verdana" w:eastAsia="Times New Roman" w:hAnsi="Verdana" w:cs="Times New Roman"/>
                    <w:color w:val="000000"/>
                    <w:sz w:val="20"/>
                    <w:szCs w:val="20"/>
                    <w:lang w:val="en-US"/>
                  </w:rPr>
                </w:rPrChange>
              </w:rPr>
            </w:pPr>
            <w:ins w:id="18407" w:author="Hardik Malhotra" w:date="2021-09-30T21:41:00Z">
              <w:r w:rsidRPr="0027490C">
                <w:rPr>
                  <w:rFonts w:ascii="Verdana" w:hAnsi="Verdana" w:cs="Arial"/>
                  <w:color w:val="000000" w:themeColor="text1"/>
                  <w:sz w:val="10"/>
                  <w:szCs w:val="10"/>
                  <w:rPrChange w:id="18408" w:author="Hardik Malhotra" w:date="2021-09-30T21:41:00Z">
                    <w:rPr>
                      <w:rFonts w:ascii="Arial" w:hAnsi="Arial" w:cs="Arial"/>
                      <w:b/>
                      <w:bCs/>
                      <w:color w:val="FFFFFF"/>
                      <w:sz w:val="20"/>
                      <w:szCs w:val="20"/>
                    </w:rPr>
                  </w:rPrChange>
                </w:rPr>
                <w:t>381</w:t>
              </w:r>
            </w:ins>
          </w:p>
        </w:tc>
        <w:tc>
          <w:tcPr>
            <w:tcW w:w="590" w:type="dxa"/>
            <w:tcBorders>
              <w:top w:val="nil"/>
              <w:left w:val="nil"/>
              <w:bottom w:val="single" w:sz="4" w:space="0" w:color="auto"/>
              <w:right w:val="single" w:sz="4" w:space="0" w:color="auto"/>
            </w:tcBorders>
            <w:shd w:val="clear" w:color="000000" w:fill="FFFFFF"/>
            <w:noWrap/>
            <w:vAlign w:val="center"/>
            <w:hideMark/>
            <w:tcPrChange w:id="18409" w:author="Hardik Malhotra" w:date="2021-09-30T21:41:00Z">
              <w:tcPr>
                <w:tcW w:w="552" w:type="dxa"/>
                <w:gridSpan w:val="2"/>
                <w:tcBorders>
                  <w:top w:val="nil"/>
                  <w:left w:val="nil"/>
                  <w:bottom w:val="single" w:sz="4" w:space="0" w:color="auto"/>
                  <w:right w:val="single" w:sz="4" w:space="0" w:color="auto"/>
                </w:tcBorders>
                <w:shd w:val="clear" w:color="000000" w:fill="FFFFFF"/>
                <w:noWrap/>
                <w:vAlign w:val="bottom"/>
                <w:hideMark/>
              </w:tcPr>
            </w:tcPrChange>
          </w:tcPr>
          <w:p w14:paraId="5A53EF65" w14:textId="02E0BAFA" w:rsidR="0027490C" w:rsidRPr="0027490C" w:rsidRDefault="0027490C" w:rsidP="0027490C">
            <w:pPr>
              <w:spacing w:after="0" w:line="240" w:lineRule="auto"/>
              <w:jc w:val="center"/>
              <w:rPr>
                <w:ins w:id="18410" w:author="Hardik Malhotra" w:date="2021-09-30T20:55:00Z"/>
                <w:rFonts w:ascii="Verdana" w:eastAsia="Times New Roman" w:hAnsi="Verdana" w:cs="Times New Roman"/>
                <w:color w:val="000000" w:themeColor="text1"/>
                <w:sz w:val="10"/>
                <w:szCs w:val="10"/>
                <w:lang w:val="en-US"/>
                <w:rPrChange w:id="18411" w:author="Hardik Malhotra" w:date="2021-09-30T21:41:00Z">
                  <w:rPr>
                    <w:ins w:id="18412" w:author="Hardik Malhotra" w:date="2021-09-30T20:55:00Z"/>
                    <w:rFonts w:ascii="Verdana" w:eastAsia="Times New Roman" w:hAnsi="Verdana" w:cs="Times New Roman"/>
                    <w:color w:val="000000"/>
                    <w:sz w:val="20"/>
                    <w:szCs w:val="20"/>
                    <w:lang w:val="en-US"/>
                  </w:rPr>
                </w:rPrChange>
              </w:rPr>
            </w:pPr>
            <w:ins w:id="18413" w:author="Hardik Malhotra" w:date="2021-09-30T21:41:00Z">
              <w:r w:rsidRPr="0027490C">
                <w:rPr>
                  <w:rFonts w:ascii="Verdana" w:hAnsi="Verdana" w:cs="Arial"/>
                  <w:color w:val="000000" w:themeColor="text1"/>
                  <w:sz w:val="10"/>
                  <w:szCs w:val="10"/>
                  <w:rPrChange w:id="18414" w:author="Hardik Malhotra" w:date="2021-09-30T21:41:00Z">
                    <w:rPr>
                      <w:rFonts w:ascii="Arial" w:hAnsi="Arial" w:cs="Arial"/>
                      <w:b/>
                      <w:bCs/>
                      <w:color w:val="FFFFFF"/>
                      <w:sz w:val="20"/>
                      <w:szCs w:val="20"/>
                    </w:rPr>
                  </w:rPrChange>
                </w:rPr>
                <w:t>407</w:t>
              </w:r>
            </w:ins>
          </w:p>
        </w:tc>
        <w:tc>
          <w:tcPr>
            <w:tcW w:w="590" w:type="dxa"/>
            <w:tcBorders>
              <w:top w:val="nil"/>
              <w:left w:val="nil"/>
              <w:bottom w:val="single" w:sz="4" w:space="0" w:color="auto"/>
              <w:right w:val="single" w:sz="4" w:space="0" w:color="auto"/>
            </w:tcBorders>
            <w:shd w:val="clear" w:color="000000" w:fill="FFFFFF"/>
            <w:noWrap/>
            <w:vAlign w:val="center"/>
            <w:hideMark/>
            <w:tcPrChange w:id="18415" w:author="Hardik Malhotra" w:date="2021-09-30T21:41:00Z">
              <w:tcPr>
                <w:tcW w:w="552" w:type="dxa"/>
                <w:gridSpan w:val="2"/>
                <w:tcBorders>
                  <w:top w:val="nil"/>
                  <w:left w:val="nil"/>
                  <w:bottom w:val="single" w:sz="4" w:space="0" w:color="auto"/>
                  <w:right w:val="single" w:sz="4" w:space="0" w:color="auto"/>
                </w:tcBorders>
                <w:shd w:val="clear" w:color="000000" w:fill="FFFFFF"/>
                <w:noWrap/>
                <w:vAlign w:val="bottom"/>
                <w:hideMark/>
              </w:tcPr>
            </w:tcPrChange>
          </w:tcPr>
          <w:p w14:paraId="6113EAA7" w14:textId="62E98368" w:rsidR="0027490C" w:rsidRPr="0027490C" w:rsidRDefault="0027490C" w:rsidP="0027490C">
            <w:pPr>
              <w:spacing w:after="0" w:line="240" w:lineRule="auto"/>
              <w:jc w:val="center"/>
              <w:rPr>
                <w:ins w:id="18416" w:author="Hardik Malhotra" w:date="2021-09-30T20:55:00Z"/>
                <w:rFonts w:ascii="Verdana" w:eastAsia="Times New Roman" w:hAnsi="Verdana" w:cs="Times New Roman"/>
                <w:color w:val="000000" w:themeColor="text1"/>
                <w:sz w:val="10"/>
                <w:szCs w:val="10"/>
                <w:lang w:val="en-US"/>
                <w:rPrChange w:id="18417" w:author="Hardik Malhotra" w:date="2021-09-30T21:41:00Z">
                  <w:rPr>
                    <w:ins w:id="18418" w:author="Hardik Malhotra" w:date="2021-09-30T20:55:00Z"/>
                    <w:rFonts w:ascii="Verdana" w:eastAsia="Times New Roman" w:hAnsi="Verdana" w:cs="Times New Roman"/>
                    <w:color w:val="000000"/>
                    <w:sz w:val="20"/>
                    <w:szCs w:val="20"/>
                    <w:lang w:val="en-US"/>
                  </w:rPr>
                </w:rPrChange>
              </w:rPr>
            </w:pPr>
            <w:ins w:id="18419" w:author="Hardik Malhotra" w:date="2021-09-30T21:41:00Z">
              <w:r w:rsidRPr="0027490C">
                <w:rPr>
                  <w:rFonts w:ascii="Verdana" w:hAnsi="Verdana" w:cs="Arial"/>
                  <w:color w:val="000000" w:themeColor="text1"/>
                  <w:sz w:val="10"/>
                  <w:szCs w:val="10"/>
                  <w:rPrChange w:id="18420" w:author="Hardik Malhotra" w:date="2021-09-30T21:41:00Z">
                    <w:rPr>
                      <w:rFonts w:ascii="Arial" w:hAnsi="Arial" w:cs="Arial"/>
                      <w:b/>
                      <w:bCs/>
                      <w:color w:val="FFFFFF"/>
                      <w:sz w:val="20"/>
                      <w:szCs w:val="20"/>
                    </w:rPr>
                  </w:rPrChange>
                </w:rPr>
                <w:t>431</w:t>
              </w:r>
            </w:ins>
          </w:p>
        </w:tc>
        <w:tc>
          <w:tcPr>
            <w:tcW w:w="590" w:type="dxa"/>
            <w:tcBorders>
              <w:top w:val="nil"/>
              <w:left w:val="nil"/>
              <w:bottom w:val="single" w:sz="4" w:space="0" w:color="auto"/>
              <w:right w:val="single" w:sz="4" w:space="0" w:color="auto"/>
            </w:tcBorders>
            <w:shd w:val="clear" w:color="000000" w:fill="FFFFFF"/>
            <w:noWrap/>
            <w:vAlign w:val="center"/>
            <w:hideMark/>
            <w:tcPrChange w:id="18421" w:author="Hardik Malhotra" w:date="2021-09-30T21:41:00Z">
              <w:tcPr>
                <w:tcW w:w="557" w:type="dxa"/>
                <w:gridSpan w:val="2"/>
                <w:tcBorders>
                  <w:top w:val="nil"/>
                  <w:left w:val="nil"/>
                  <w:bottom w:val="single" w:sz="4" w:space="0" w:color="auto"/>
                  <w:right w:val="single" w:sz="4" w:space="0" w:color="auto"/>
                </w:tcBorders>
                <w:shd w:val="clear" w:color="000000" w:fill="FFFFFF"/>
                <w:noWrap/>
                <w:vAlign w:val="bottom"/>
                <w:hideMark/>
              </w:tcPr>
            </w:tcPrChange>
          </w:tcPr>
          <w:p w14:paraId="541DF743" w14:textId="7D73F236" w:rsidR="0027490C" w:rsidRPr="0027490C" w:rsidRDefault="0027490C" w:rsidP="0027490C">
            <w:pPr>
              <w:spacing w:after="0" w:line="240" w:lineRule="auto"/>
              <w:jc w:val="center"/>
              <w:rPr>
                <w:ins w:id="18422" w:author="Hardik Malhotra" w:date="2021-09-30T20:55:00Z"/>
                <w:rFonts w:ascii="Verdana" w:eastAsia="Times New Roman" w:hAnsi="Verdana" w:cs="Times New Roman"/>
                <w:color w:val="000000" w:themeColor="text1"/>
                <w:sz w:val="10"/>
                <w:szCs w:val="10"/>
                <w:lang w:val="en-US"/>
                <w:rPrChange w:id="18423" w:author="Hardik Malhotra" w:date="2021-09-30T21:41:00Z">
                  <w:rPr>
                    <w:ins w:id="18424" w:author="Hardik Malhotra" w:date="2021-09-30T20:55:00Z"/>
                    <w:rFonts w:ascii="Verdana" w:eastAsia="Times New Roman" w:hAnsi="Verdana" w:cs="Times New Roman"/>
                    <w:color w:val="000000"/>
                    <w:sz w:val="20"/>
                    <w:szCs w:val="20"/>
                    <w:lang w:val="en-US"/>
                  </w:rPr>
                </w:rPrChange>
              </w:rPr>
            </w:pPr>
            <w:ins w:id="18425" w:author="Hardik Malhotra" w:date="2021-09-30T21:41:00Z">
              <w:r w:rsidRPr="0027490C">
                <w:rPr>
                  <w:rFonts w:ascii="Verdana" w:hAnsi="Verdana" w:cs="Arial"/>
                  <w:color w:val="000000" w:themeColor="text1"/>
                  <w:sz w:val="10"/>
                  <w:szCs w:val="10"/>
                  <w:rPrChange w:id="18426" w:author="Hardik Malhotra" w:date="2021-09-30T21:41:00Z">
                    <w:rPr>
                      <w:rFonts w:ascii="Arial" w:hAnsi="Arial" w:cs="Arial"/>
                      <w:b/>
                      <w:bCs/>
                      <w:color w:val="FFFFFF"/>
                      <w:sz w:val="20"/>
                      <w:szCs w:val="20"/>
                    </w:rPr>
                  </w:rPrChange>
                </w:rPr>
                <w:t>456</w:t>
              </w:r>
            </w:ins>
          </w:p>
        </w:tc>
        <w:tc>
          <w:tcPr>
            <w:tcW w:w="590" w:type="dxa"/>
            <w:tcBorders>
              <w:top w:val="nil"/>
              <w:left w:val="nil"/>
              <w:bottom w:val="single" w:sz="4" w:space="0" w:color="auto"/>
              <w:right w:val="single" w:sz="4" w:space="0" w:color="auto"/>
            </w:tcBorders>
            <w:shd w:val="clear" w:color="000000" w:fill="FFFFFF"/>
            <w:noWrap/>
            <w:vAlign w:val="center"/>
            <w:hideMark/>
            <w:tcPrChange w:id="18427" w:author="Hardik Malhotra" w:date="2021-09-30T21:41:00Z">
              <w:tcPr>
                <w:tcW w:w="557" w:type="dxa"/>
                <w:gridSpan w:val="2"/>
                <w:tcBorders>
                  <w:top w:val="nil"/>
                  <w:left w:val="nil"/>
                  <w:bottom w:val="single" w:sz="4" w:space="0" w:color="auto"/>
                  <w:right w:val="single" w:sz="4" w:space="0" w:color="auto"/>
                </w:tcBorders>
                <w:shd w:val="clear" w:color="000000" w:fill="FFFFFF"/>
                <w:noWrap/>
                <w:vAlign w:val="bottom"/>
                <w:hideMark/>
              </w:tcPr>
            </w:tcPrChange>
          </w:tcPr>
          <w:p w14:paraId="1CA3A314" w14:textId="3A7FAC36" w:rsidR="0027490C" w:rsidRPr="0027490C" w:rsidRDefault="0027490C" w:rsidP="0027490C">
            <w:pPr>
              <w:spacing w:after="0" w:line="240" w:lineRule="auto"/>
              <w:jc w:val="center"/>
              <w:rPr>
                <w:ins w:id="18428" w:author="Hardik Malhotra" w:date="2021-09-30T20:55:00Z"/>
                <w:rFonts w:ascii="Verdana" w:eastAsia="Times New Roman" w:hAnsi="Verdana" w:cs="Times New Roman"/>
                <w:color w:val="000000" w:themeColor="text1"/>
                <w:sz w:val="10"/>
                <w:szCs w:val="10"/>
                <w:lang w:val="en-US"/>
                <w:rPrChange w:id="18429" w:author="Hardik Malhotra" w:date="2021-09-30T21:41:00Z">
                  <w:rPr>
                    <w:ins w:id="18430" w:author="Hardik Malhotra" w:date="2021-09-30T20:55:00Z"/>
                    <w:rFonts w:ascii="Verdana" w:eastAsia="Times New Roman" w:hAnsi="Verdana" w:cs="Times New Roman"/>
                    <w:color w:val="000000"/>
                    <w:sz w:val="20"/>
                    <w:szCs w:val="20"/>
                    <w:lang w:val="en-US"/>
                  </w:rPr>
                </w:rPrChange>
              </w:rPr>
            </w:pPr>
            <w:ins w:id="18431" w:author="Hardik Malhotra" w:date="2021-09-30T21:41:00Z">
              <w:r w:rsidRPr="0027490C">
                <w:rPr>
                  <w:rFonts w:ascii="Verdana" w:hAnsi="Verdana" w:cs="Arial"/>
                  <w:color w:val="000000" w:themeColor="text1"/>
                  <w:sz w:val="10"/>
                  <w:szCs w:val="10"/>
                  <w:rPrChange w:id="18432" w:author="Hardik Malhotra" w:date="2021-09-30T21:41:00Z">
                    <w:rPr>
                      <w:rFonts w:ascii="Arial" w:hAnsi="Arial" w:cs="Arial"/>
                      <w:b/>
                      <w:bCs/>
                      <w:color w:val="FFFFFF"/>
                      <w:sz w:val="20"/>
                      <w:szCs w:val="20"/>
                    </w:rPr>
                  </w:rPrChange>
                </w:rPr>
                <w:t>482</w:t>
              </w:r>
            </w:ins>
          </w:p>
        </w:tc>
        <w:tc>
          <w:tcPr>
            <w:tcW w:w="590" w:type="dxa"/>
            <w:tcBorders>
              <w:top w:val="nil"/>
              <w:left w:val="nil"/>
              <w:bottom w:val="single" w:sz="4" w:space="0" w:color="auto"/>
              <w:right w:val="single" w:sz="4" w:space="0" w:color="auto"/>
            </w:tcBorders>
            <w:shd w:val="clear" w:color="000000" w:fill="FFFFFF"/>
            <w:noWrap/>
            <w:vAlign w:val="center"/>
            <w:hideMark/>
            <w:tcPrChange w:id="18433" w:author="Hardik Malhotra" w:date="2021-09-30T21:41:00Z">
              <w:tcPr>
                <w:tcW w:w="557" w:type="dxa"/>
                <w:gridSpan w:val="2"/>
                <w:tcBorders>
                  <w:top w:val="nil"/>
                  <w:left w:val="nil"/>
                  <w:bottom w:val="single" w:sz="4" w:space="0" w:color="auto"/>
                  <w:right w:val="single" w:sz="4" w:space="0" w:color="auto"/>
                </w:tcBorders>
                <w:shd w:val="clear" w:color="000000" w:fill="FFFFFF"/>
                <w:noWrap/>
                <w:vAlign w:val="bottom"/>
                <w:hideMark/>
              </w:tcPr>
            </w:tcPrChange>
          </w:tcPr>
          <w:p w14:paraId="4CB3F2A8" w14:textId="0EA9367C" w:rsidR="0027490C" w:rsidRPr="0027490C" w:rsidRDefault="0027490C" w:rsidP="0027490C">
            <w:pPr>
              <w:spacing w:after="0" w:line="240" w:lineRule="auto"/>
              <w:jc w:val="center"/>
              <w:rPr>
                <w:ins w:id="18434" w:author="Hardik Malhotra" w:date="2021-09-30T20:55:00Z"/>
                <w:rFonts w:ascii="Verdana" w:eastAsia="Times New Roman" w:hAnsi="Verdana" w:cs="Times New Roman"/>
                <w:color w:val="000000" w:themeColor="text1"/>
                <w:sz w:val="10"/>
                <w:szCs w:val="10"/>
                <w:lang w:val="en-US"/>
                <w:rPrChange w:id="18435" w:author="Hardik Malhotra" w:date="2021-09-30T21:41:00Z">
                  <w:rPr>
                    <w:ins w:id="18436" w:author="Hardik Malhotra" w:date="2021-09-30T20:55:00Z"/>
                    <w:rFonts w:ascii="Verdana" w:eastAsia="Times New Roman" w:hAnsi="Verdana" w:cs="Times New Roman"/>
                    <w:color w:val="000000"/>
                    <w:sz w:val="20"/>
                    <w:szCs w:val="20"/>
                    <w:lang w:val="en-US"/>
                  </w:rPr>
                </w:rPrChange>
              </w:rPr>
            </w:pPr>
            <w:ins w:id="18437" w:author="Hardik Malhotra" w:date="2021-09-30T21:41:00Z">
              <w:r w:rsidRPr="0027490C">
                <w:rPr>
                  <w:rFonts w:ascii="Verdana" w:hAnsi="Verdana" w:cs="Arial"/>
                  <w:color w:val="000000" w:themeColor="text1"/>
                  <w:sz w:val="10"/>
                  <w:szCs w:val="10"/>
                  <w:rPrChange w:id="18438" w:author="Hardik Malhotra" w:date="2021-09-30T21:41:00Z">
                    <w:rPr>
                      <w:rFonts w:ascii="Arial" w:hAnsi="Arial" w:cs="Arial"/>
                      <w:b/>
                      <w:bCs/>
                      <w:color w:val="FFFFFF"/>
                      <w:sz w:val="20"/>
                      <w:szCs w:val="20"/>
                    </w:rPr>
                  </w:rPrChange>
                </w:rPr>
                <w:t>506</w:t>
              </w:r>
            </w:ins>
          </w:p>
        </w:tc>
        <w:tc>
          <w:tcPr>
            <w:tcW w:w="590" w:type="dxa"/>
            <w:tcBorders>
              <w:top w:val="nil"/>
              <w:left w:val="nil"/>
              <w:bottom w:val="single" w:sz="4" w:space="0" w:color="auto"/>
              <w:right w:val="single" w:sz="4" w:space="0" w:color="auto"/>
            </w:tcBorders>
            <w:shd w:val="clear" w:color="000000" w:fill="FFFFFF"/>
            <w:noWrap/>
            <w:vAlign w:val="center"/>
            <w:hideMark/>
            <w:tcPrChange w:id="18439" w:author="Hardik Malhotra" w:date="2021-09-30T21:41:00Z">
              <w:tcPr>
                <w:tcW w:w="557" w:type="dxa"/>
                <w:gridSpan w:val="2"/>
                <w:tcBorders>
                  <w:top w:val="nil"/>
                  <w:left w:val="nil"/>
                  <w:bottom w:val="single" w:sz="4" w:space="0" w:color="auto"/>
                  <w:right w:val="single" w:sz="4" w:space="0" w:color="auto"/>
                </w:tcBorders>
                <w:shd w:val="clear" w:color="000000" w:fill="FFFFFF"/>
                <w:noWrap/>
                <w:vAlign w:val="bottom"/>
                <w:hideMark/>
              </w:tcPr>
            </w:tcPrChange>
          </w:tcPr>
          <w:p w14:paraId="2E71004F" w14:textId="55B63F87" w:rsidR="0027490C" w:rsidRPr="0027490C" w:rsidRDefault="0027490C" w:rsidP="0027490C">
            <w:pPr>
              <w:spacing w:after="0" w:line="240" w:lineRule="auto"/>
              <w:jc w:val="center"/>
              <w:rPr>
                <w:ins w:id="18440" w:author="Hardik Malhotra" w:date="2021-09-30T20:55:00Z"/>
                <w:rFonts w:ascii="Verdana" w:eastAsia="Times New Roman" w:hAnsi="Verdana" w:cs="Times New Roman"/>
                <w:color w:val="000000" w:themeColor="text1"/>
                <w:sz w:val="10"/>
                <w:szCs w:val="10"/>
                <w:lang w:val="en-US"/>
                <w:rPrChange w:id="18441" w:author="Hardik Malhotra" w:date="2021-09-30T21:41:00Z">
                  <w:rPr>
                    <w:ins w:id="18442" w:author="Hardik Malhotra" w:date="2021-09-30T20:55:00Z"/>
                    <w:rFonts w:ascii="Verdana" w:eastAsia="Times New Roman" w:hAnsi="Verdana" w:cs="Times New Roman"/>
                    <w:color w:val="000000"/>
                    <w:sz w:val="20"/>
                    <w:szCs w:val="20"/>
                    <w:lang w:val="en-US"/>
                  </w:rPr>
                </w:rPrChange>
              </w:rPr>
            </w:pPr>
            <w:ins w:id="18443" w:author="Hardik Malhotra" w:date="2021-09-30T21:41:00Z">
              <w:r w:rsidRPr="0027490C">
                <w:rPr>
                  <w:rFonts w:ascii="Verdana" w:hAnsi="Verdana" w:cs="Arial"/>
                  <w:color w:val="000000" w:themeColor="text1"/>
                  <w:sz w:val="10"/>
                  <w:szCs w:val="10"/>
                  <w:rPrChange w:id="18444" w:author="Hardik Malhotra" w:date="2021-09-30T21:41:00Z">
                    <w:rPr>
                      <w:rFonts w:ascii="Arial" w:hAnsi="Arial" w:cs="Arial"/>
                      <w:b/>
                      <w:bCs/>
                      <w:color w:val="FFFFFF"/>
                      <w:sz w:val="20"/>
                      <w:szCs w:val="20"/>
                    </w:rPr>
                  </w:rPrChange>
                </w:rPr>
                <w:t>529</w:t>
              </w:r>
            </w:ins>
          </w:p>
        </w:tc>
        <w:tc>
          <w:tcPr>
            <w:tcW w:w="590" w:type="dxa"/>
            <w:tcBorders>
              <w:top w:val="nil"/>
              <w:left w:val="nil"/>
              <w:bottom w:val="single" w:sz="4" w:space="0" w:color="auto"/>
              <w:right w:val="single" w:sz="4" w:space="0" w:color="auto"/>
            </w:tcBorders>
            <w:shd w:val="clear" w:color="000000" w:fill="FFFFFF"/>
            <w:noWrap/>
            <w:vAlign w:val="center"/>
            <w:hideMark/>
            <w:tcPrChange w:id="18445" w:author="Hardik Malhotra" w:date="2021-09-30T21:41:00Z">
              <w:tcPr>
                <w:tcW w:w="557" w:type="dxa"/>
                <w:gridSpan w:val="2"/>
                <w:tcBorders>
                  <w:top w:val="nil"/>
                  <w:left w:val="nil"/>
                  <w:bottom w:val="single" w:sz="4" w:space="0" w:color="auto"/>
                  <w:right w:val="single" w:sz="4" w:space="0" w:color="auto"/>
                </w:tcBorders>
                <w:shd w:val="clear" w:color="000000" w:fill="FFFFFF"/>
                <w:noWrap/>
                <w:vAlign w:val="bottom"/>
                <w:hideMark/>
              </w:tcPr>
            </w:tcPrChange>
          </w:tcPr>
          <w:p w14:paraId="4025920B" w14:textId="3CC1DCDD" w:rsidR="0027490C" w:rsidRPr="0027490C" w:rsidRDefault="0027490C" w:rsidP="0027490C">
            <w:pPr>
              <w:spacing w:after="0" w:line="240" w:lineRule="auto"/>
              <w:jc w:val="center"/>
              <w:rPr>
                <w:ins w:id="18446" w:author="Hardik Malhotra" w:date="2021-09-30T20:55:00Z"/>
                <w:rFonts w:ascii="Verdana" w:eastAsia="Times New Roman" w:hAnsi="Verdana" w:cs="Times New Roman"/>
                <w:color w:val="000000" w:themeColor="text1"/>
                <w:sz w:val="10"/>
                <w:szCs w:val="10"/>
                <w:lang w:val="en-US"/>
                <w:rPrChange w:id="18447" w:author="Hardik Malhotra" w:date="2021-09-30T21:41:00Z">
                  <w:rPr>
                    <w:ins w:id="18448" w:author="Hardik Malhotra" w:date="2021-09-30T20:55:00Z"/>
                    <w:rFonts w:ascii="Verdana" w:eastAsia="Times New Roman" w:hAnsi="Verdana" w:cs="Times New Roman"/>
                    <w:color w:val="000000"/>
                    <w:sz w:val="20"/>
                    <w:szCs w:val="20"/>
                    <w:lang w:val="en-US"/>
                  </w:rPr>
                </w:rPrChange>
              </w:rPr>
            </w:pPr>
            <w:ins w:id="18449" w:author="Hardik Malhotra" w:date="2021-09-30T21:41:00Z">
              <w:r w:rsidRPr="0027490C">
                <w:rPr>
                  <w:rFonts w:ascii="Verdana" w:hAnsi="Verdana" w:cs="Arial"/>
                  <w:color w:val="000000" w:themeColor="text1"/>
                  <w:sz w:val="10"/>
                  <w:szCs w:val="10"/>
                  <w:rPrChange w:id="18450" w:author="Hardik Malhotra" w:date="2021-09-30T21:41:00Z">
                    <w:rPr>
                      <w:rFonts w:ascii="Arial" w:hAnsi="Arial" w:cs="Arial"/>
                      <w:b/>
                      <w:bCs/>
                      <w:color w:val="FFFFFF"/>
                      <w:sz w:val="20"/>
                      <w:szCs w:val="20"/>
                    </w:rPr>
                  </w:rPrChange>
                </w:rPr>
                <w:t>554</w:t>
              </w:r>
            </w:ins>
          </w:p>
        </w:tc>
        <w:tc>
          <w:tcPr>
            <w:tcW w:w="590" w:type="dxa"/>
            <w:tcBorders>
              <w:top w:val="nil"/>
              <w:left w:val="nil"/>
              <w:bottom w:val="single" w:sz="4" w:space="0" w:color="auto"/>
              <w:right w:val="single" w:sz="4" w:space="0" w:color="auto"/>
            </w:tcBorders>
            <w:shd w:val="clear" w:color="000000" w:fill="FFFFFF"/>
            <w:noWrap/>
            <w:vAlign w:val="center"/>
            <w:hideMark/>
            <w:tcPrChange w:id="18451" w:author="Hardik Malhotra" w:date="2021-09-30T21:41:00Z">
              <w:tcPr>
                <w:tcW w:w="557" w:type="dxa"/>
                <w:gridSpan w:val="2"/>
                <w:tcBorders>
                  <w:top w:val="nil"/>
                  <w:left w:val="nil"/>
                  <w:bottom w:val="single" w:sz="4" w:space="0" w:color="auto"/>
                  <w:right w:val="single" w:sz="4" w:space="0" w:color="auto"/>
                </w:tcBorders>
                <w:shd w:val="clear" w:color="000000" w:fill="FFFFFF"/>
                <w:noWrap/>
                <w:vAlign w:val="bottom"/>
                <w:hideMark/>
              </w:tcPr>
            </w:tcPrChange>
          </w:tcPr>
          <w:p w14:paraId="7C608470" w14:textId="445EDAFF" w:rsidR="0027490C" w:rsidRPr="0027490C" w:rsidRDefault="0027490C" w:rsidP="0027490C">
            <w:pPr>
              <w:spacing w:after="0" w:line="240" w:lineRule="auto"/>
              <w:jc w:val="center"/>
              <w:rPr>
                <w:ins w:id="18452" w:author="Hardik Malhotra" w:date="2021-09-30T20:55:00Z"/>
                <w:rFonts w:ascii="Verdana" w:eastAsia="Times New Roman" w:hAnsi="Verdana" w:cs="Times New Roman"/>
                <w:color w:val="000000" w:themeColor="text1"/>
                <w:sz w:val="10"/>
                <w:szCs w:val="10"/>
                <w:lang w:val="en-US"/>
                <w:rPrChange w:id="18453" w:author="Hardik Malhotra" w:date="2021-09-30T21:41:00Z">
                  <w:rPr>
                    <w:ins w:id="18454" w:author="Hardik Malhotra" w:date="2021-09-30T20:55:00Z"/>
                    <w:rFonts w:ascii="Verdana" w:eastAsia="Times New Roman" w:hAnsi="Verdana" w:cs="Times New Roman"/>
                    <w:color w:val="000000"/>
                    <w:sz w:val="20"/>
                    <w:szCs w:val="20"/>
                    <w:lang w:val="en-US"/>
                  </w:rPr>
                </w:rPrChange>
              </w:rPr>
            </w:pPr>
            <w:ins w:id="18455" w:author="Hardik Malhotra" w:date="2021-09-30T21:41:00Z">
              <w:r w:rsidRPr="0027490C">
                <w:rPr>
                  <w:rFonts w:ascii="Verdana" w:hAnsi="Verdana" w:cs="Arial"/>
                  <w:color w:val="000000" w:themeColor="text1"/>
                  <w:sz w:val="10"/>
                  <w:szCs w:val="10"/>
                  <w:rPrChange w:id="18456" w:author="Hardik Malhotra" w:date="2021-09-30T21:41:00Z">
                    <w:rPr>
                      <w:rFonts w:ascii="Arial" w:hAnsi="Arial" w:cs="Arial"/>
                      <w:b/>
                      <w:bCs/>
                      <w:color w:val="FFFFFF"/>
                      <w:sz w:val="20"/>
                      <w:szCs w:val="20"/>
                    </w:rPr>
                  </w:rPrChange>
                </w:rPr>
                <w:t>578</w:t>
              </w:r>
            </w:ins>
          </w:p>
        </w:tc>
        <w:tc>
          <w:tcPr>
            <w:tcW w:w="590" w:type="dxa"/>
            <w:tcBorders>
              <w:top w:val="nil"/>
              <w:left w:val="nil"/>
              <w:bottom w:val="single" w:sz="4" w:space="0" w:color="auto"/>
              <w:right w:val="single" w:sz="4" w:space="0" w:color="auto"/>
            </w:tcBorders>
            <w:shd w:val="clear" w:color="000000" w:fill="FFFFFF"/>
            <w:noWrap/>
            <w:vAlign w:val="center"/>
            <w:hideMark/>
            <w:tcPrChange w:id="18457" w:author="Hardik Malhotra" w:date="2021-09-30T21:41:00Z">
              <w:tcPr>
                <w:tcW w:w="557" w:type="dxa"/>
                <w:gridSpan w:val="2"/>
                <w:tcBorders>
                  <w:top w:val="nil"/>
                  <w:left w:val="nil"/>
                  <w:bottom w:val="single" w:sz="4" w:space="0" w:color="auto"/>
                  <w:right w:val="single" w:sz="4" w:space="0" w:color="auto"/>
                </w:tcBorders>
                <w:shd w:val="clear" w:color="000000" w:fill="FFFFFF"/>
                <w:noWrap/>
                <w:vAlign w:val="bottom"/>
                <w:hideMark/>
              </w:tcPr>
            </w:tcPrChange>
          </w:tcPr>
          <w:p w14:paraId="1DC5B1BA" w14:textId="6CBC10E3" w:rsidR="0027490C" w:rsidRPr="0027490C" w:rsidRDefault="0027490C" w:rsidP="0027490C">
            <w:pPr>
              <w:spacing w:after="0" w:line="240" w:lineRule="auto"/>
              <w:jc w:val="center"/>
              <w:rPr>
                <w:ins w:id="18458" w:author="Hardik Malhotra" w:date="2021-09-30T20:55:00Z"/>
                <w:rFonts w:ascii="Verdana" w:eastAsia="Times New Roman" w:hAnsi="Verdana" w:cs="Times New Roman"/>
                <w:color w:val="000000" w:themeColor="text1"/>
                <w:sz w:val="10"/>
                <w:szCs w:val="10"/>
                <w:lang w:val="en-US"/>
                <w:rPrChange w:id="18459" w:author="Hardik Malhotra" w:date="2021-09-30T21:41:00Z">
                  <w:rPr>
                    <w:ins w:id="18460" w:author="Hardik Malhotra" w:date="2021-09-30T20:55:00Z"/>
                    <w:rFonts w:ascii="Verdana" w:eastAsia="Times New Roman" w:hAnsi="Verdana" w:cs="Times New Roman"/>
                    <w:color w:val="000000"/>
                    <w:sz w:val="20"/>
                    <w:szCs w:val="20"/>
                    <w:lang w:val="en-US"/>
                  </w:rPr>
                </w:rPrChange>
              </w:rPr>
            </w:pPr>
            <w:ins w:id="18461" w:author="Hardik Malhotra" w:date="2021-09-30T21:41:00Z">
              <w:r w:rsidRPr="0027490C">
                <w:rPr>
                  <w:rFonts w:ascii="Verdana" w:hAnsi="Verdana" w:cs="Arial"/>
                  <w:color w:val="000000" w:themeColor="text1"/>
                  <w:sz w:val="10"/>
                  <w:szCs w:val="10"/>
                  <w:rPrChange w:id="18462" w:author="Hardik Malhotra" w:date="2021-09-30T21:41:00Z">
                    <w:rPr>
                      <w:rFonts w:ascii="Arial" w:hAnsi="Arial" w:cs="Arial"/>
                      <w:b/>
                      <w:bCs/>
                      <w:color w:val="FFFFFF"/>
                      <w:sz w:val="20"/>
                      <w:szCs w:val="20"/>
                    </w:rPr>
                  </w:rPrChange>
                </w:rPr>
                <w:t>604</w:t>
              </w:r>
            </w:ins>
          </w:p>
        </w:tc>
        <w:tc>
          <w:tcPr>
            <w:tcW w:w="566" w:type="dxa"/>
            <w:tcBorders>
              <w:top w:val="nil"/>
              <w:left w:val="nil"/>
              <w:bottom w:val="single" w:sz="4" w:space="0" w:color="auto"/>
              <w:right w:val="single" w:sz="4" w:space="0" w:color="auto"/>
            </w:tcBorders>
            <w:shd w:val="clear" w:color="000000" w:fill="FFFFFF"/>
            <w:noWrap/>
            <w:vAlign w:val="center"/>
            <w:hideMark/>
            <w:tcPrChange w:id="18463" w:author="Hardik Malhotra" w:date="2021-09-30T21:41:00Z">
              <w:tcPr>
                <w:tcW w:w="557" w:type="dxa"/>
                <w:gridSpan w:val="2"/>
                <w:tcBorders>
                  <w:top w:val="nil"/>
                  <w:left w:val="nil"/>
                  <w:bottom w:val="single" w:sz="4" w:space="0" w:color="auto"/>
                  <w:right w:val="single" w:sz="4" w:space="0" w:color="auto"/>
                </w:tcBorders>
                <w:shd w:val="clear" w:color="000000" w:fill="FFFFFF"/>
                <w:noWrap/>
                <w:vAlign w:val="bottom"/>
                <w:hideMark/>
              </w:tcPr>
            </w:tcPrChange>
          </w:tcPr>
          <w:p w14:paraId="443FFBEB" w14:textId="19E75CED" w:rsidR="0027490C" w:rsidRPr="0027490C" w:rsidRDefault="0027490C" w:rsidP="0027490C">
            <w:pPr>
              <w:spacing w:after="0" w:line="240" w:lineRule="auto"/>
              <w:jc w:val="center"/>
              <w:rPr>
                <w:ins w:id="18464" w:author="Hardik Malhotra" w:date="2021-09-30T20:55:00Z"/>
                <w:rFonts w:ascii="Verdana" w:eastAsia="Times New Roman" w:hAnsi="Verdana" w:cs="Times New Roman"/>
                <w:color w:val="000000" w:themeColor="text1"/>
                <w:sz w:val="10"/>
                <w:szCs w:val="10"/>
                <w:lang w:val="en-US"/>
                <w:rPrChange w:id="18465" w:author="Hardik Malhotra" w:date="2021-09-30T21:41:00Z">
                  <w:rPr>
                    <w:ins w:id="18466" w:author="Hardik Malhotra" w:date="2021-09-30T20:55:00Z"/>
                    <w:rFonts w:ascii="Verdana" w:eastAsia="Times New Roman" w:hAnsi="Verdana" w:cs="Times New Roman"/>
                    <w:color w:val="000000"/>
                    <w:sz w:val="20"/>
                    <w:szCs w:val="20"/>
                    <w:lang w:val="en-US"/>
                  </w:rPr>
                </w:rPrChange>
              </w:rPr>
            </w:pPr>
            <w:ins w:id="18467" w:author="Hardik Malhotra" w:date="2021-09-30T21:41:00Z">
              <w:r w:rsidRPr="0027490C">
                <w:rPr>
                  <w:rFonts w:ascii="Verdana" w:hAnsi="Verdana" w:cs="Arial"/>
                  <w:color w:val="000000" w:themeColor="text1"/>
                  <w:sz w:val="10"/>
                  <w:szCs w:val="10"/>
                  <w:rPrChange w:id="18468" w:author="Hardik Malhotra" w:date="2021-09-30T21:41:00Z">
                    <w:rPr>
                      <w:rFonts w:ascii="Arial" w:hAnsi="Arial" w:cs="Arial"/>
                      <w:b/>
                      <w:bCs/>
                      <w:color w:val="FFFFFF"/>
                      <w:sz w:val="20"/>
                      <w:szCs w:val="20"/>
                    </w:rPr>
                  </w:rPrChange>
                </w:rPr>
                <w:t>630</w:t>
              </w:r>
            </w:ins>
          </w:p>
        </w:tc>
      </w:tr>
      <w:tr w:rsidR="0027490C" w:rsidRPr="009B3886" w14:paraId="4FCBBB4F" w14:textId="77777777" w:rsidTr="0027490C">
        <w:tblPrEx>
          <w:tblW w:w="10321" w:type="dxa"/>
          <w:tblInd w:w="-185" w:type="dxa"/>
          <w:tblPrExChange w:id="18469" w:author="Hardik Malhotra" w:date="2021-09-30T21:41:00Z">
            <w:tblPrEx>
              <w:tblW w:w="10165" w:type="dxa"/>
              <w:tblInd w:w="-5" w:type="dxa"/>
            </w:tblPrEx>
          </w:tblPrExChange>
        </w:tblPrEx>
        <w:trPr>
          <w:trHeight w:val="334"/>
          <w:ins w:id="18470" w:author="Hardik Malhotra" w:date="2021-09-30T20:55:00Z"/>
          <w:trPrChange w:id="18471" w:author="Hardik Malhotra" w:date="2021-09-30T21:41:00Z">
            <w:trPr>
              <w:gridBefore w:val="1"/>
              <w:trHeight w:val="334"/>
            </w:trPr>
          </w:trPrChange>
        </w:trPr>
        <w:tc>
          <w:tcPr>
            <w:tcW w:w="1185" w:type="dxa"/>
            <w:tcBorders>
              <w:top w:val="nil"/>
              <w:left w:val="single" w:sz="4" w:space="0" w:color="auto"/>
              <w:bottom w:val="single" w:sz="4" w:space="0" w:color="auto"/>
              <w:right w:val="single" w:sz="4" w:space="0" w:color="auto"/>
            </w:tcBorders>
            <w:shd w:val="clear" w:color="000000" w:fill="FFFFFF"/>
            <w:noWrap/>
            <w:vAlign w:val="bottom"/>
            <w:hideMark/>
            <w:tcPrChange w:id="18472" w:author="Hardik Malhotra" w:date="2021-09-30T21:41:00Z">
              <w:tcPr>
                <w:tcW w:w="1509" w:type="dxa"/>
                <w:gridSpan w:val="2"/>
                <w:tcBorders>
                  <w:top w:val="nil"/>
                  <w:left w:val="single" w:sz="4" w:space="0" w:color="auto"/>
                  <w:bottom w:val="single" w:sz="4" w:space="0" w:color="auto"/>
                  <w:right w:val="single" w:sz="4" w:space="0" w:color="auto"/>
                </w:tcBorders>
                <w:shd w:val="clear" w:color="000000" w:fill="FFFFFF"/>
                <w:noWrap/>
                <w:vAlign w:val="bottom"/>
                <w:hideMark/>
              </w:tcPr>
            </w:tcPrChange>
          </w:tcPr>
          <w:p w14:paraId="37AA31A0" w14:textId="77777777" w:rsidR="0027490C" w:rsidRPr="009B3886" w:rsidRDefault="0027490C" w:rsidP="0027490C">
            <w:pPr>
              <w:spacing w:after="0" w:line="240" w:lineRule="auto"/>
              <w:rPr>
                <w:ins w:id="18473" w:author="Hardik Malhotra" w:date="2021-09-30T20:55:00Z"/>
                <w:rFonts w:ascii="Verdana" w:eastAsia="Times New Roman" w:hAnsi="Verdana" w:cs="Times New Roman"/>
                <w:color w:val="000000"/>
                <w:sz w:val="10"/>
                <w:szCs w:val="10"/>
                <w:lang w:val="en-US"/>
                <w:rPrChange w:id="18474" w:author="Hardik Malhotra" w:date="2021-09-30T21:00:00Z">
                  <w:rPr>
                    <w:ins w:id="18475" w:author="Hardik Malhotra" w:date="2021-09-30T20:55:00Z"/>
                    <w:rFonts w:ascii="Calibri" w:eastAsia="Times New Roman" w:hAnsi="Calibri" w:cs="Times New Roman"/>
                    <w:color w:val="000000"/>
                    <w:lang w:val="en-US"/>
                  </w:rPr>
                </w:rPrChange>
              </w:rPr>
            </w:pPr>
            <w:ins w:id="18476" w:author="Hardik Malhotra" w:date="2021-09-30T20:55:00Z">
              <w:r w:rsidRPr="009B3886">
                <w:rPr>
                  <w:rFonts w:ascii="Verdana" w:eastAsia="Times New Roman" w:hAnsi="Verdana" w:cs="Times New Roman"/>
                  <w:color w:val="000000"/>
                  <w:sz w:val="10"/>
                  <w:szCs w:val="10"/>
                  <w:lang w:val="en-US"/>
                  <w:rPrChange w:id="18477" w:author="Hardik Malhotra" w:date="2021-09-30T21:00:00Z">
                    <w:rPr>
                      <w:rFonts w:ascii="Calibri" w:eastAsia="Times New Roman" w:hAnsi="Calibri" w:cs="Times New Roman"/>
                      <w:color w:val="000000"/>
                      <w:lang w:val="en-US"/>
                    </w:rPr>
                  </w:rPrChange>
                </w:rPr>
                <w:t>Adhesives</w:t>
              </w:r>
            </w:ins>
          </w:p>
        </w:tc>
        <w:tc>
          <w:tcPr>
            <w:tcW w:w="519" w:type="dxa"/>
            <w:tcBorders>
              <w:top w:val="nil"/>
              <w:left w:val="nil"/>
              <w:bottom w:val="single" w:sz="4" w:space="0" w:color="auto"/>
              <w:right w:val="single" w:sz="4" w:space="0" w:color="auto"/>
            </w:tcBorders>
            <w:shd w:val="clear" w:color="000000" w:fill="FFFFFF"/>
            <w:noWrap/>
            <w:vAlign w:val="center"/>
            <w:hideMark/>
            <w:tcPrChange w:id="18478" w:author="Hardik Malhotra" w:date="2021-09-30T21:41:00Z">
              <w:tcPr>
                <w:tcW w:w="496" w:type="dxa"/>
                <w:gridSpan w:val="2"/>
                <w:tcBorders>
                  <w:top w:val="nil"/>
                  <w:left w:val="nil"/>
                  <w:bottom w:val="single" w:sz="4" w:space="0" w:color="auto"/>
                  <w:right w:val="single" w:sz="4" w:space="0" w:color="auto"/>
                </w:tcBorders>
                <w:shd w:val="clear" w:color="000000" w:fill="FFFFFF"/>
                <w:noWrap/>
                <w:vAlign w:val="bottom"/>
                <w:hideMark/>
              </w:tcPr>
            </w:tcPrChange>
          </w:tcPr>
          <w:p w14:paraId="173E8744" w14:textId="70E7C798" w:rsidR="0027490C" w:rsidRPr="0027490C" w:rsidRDefault="0027490C" w:rsidP="0027490C">
            <w:pPr>
              <w:spacing w:after="0" w:line="240" w:lineRule="auto"/>
              <w:jc w:val="center"/>
              <w:rPr>
                <w:ins w:id="18479" w:author="Hardik Malhotra" w:date="2021-09-30T20:55:00Z"/>
                <w:rFonts w:ascii="Verdana" w:eastAsia="Times New Roman" w:hAnsi="Verdana" w:cs="Times New Roman"/>
                <w:color w:val="000000" w:themeColor="text1"/>
                <w:sz w:val="10"/>
                <w:szCs w:val="10"/>
                <w:lang w:val="en-US"/>
                <w:rPrChange w:id="18480" w:author="Hardik Malhotra" w:date="2021-09-30T21:41:00Z">
                  <w:rPr>
                    <w:ins w:id="18481" w:author="Hardik Malhotra" w:date="2021-09-30T20:55:00Z"/>
                    <w:rFonts w:ascii="Verdana" w:eastAsia="Times New Roman" w:hAnsi="Verdana" w:cs="Times New Roman"/>
                    <w:color w:val="000000"/>
                    <w:sz w:val="20"/>
                    <w:szCs w:val="20"/>
                    <w:lang w:val="en-US"/>
                  </w:rPr>
                </w:rPrChange>
              </w:rPr>
            </w:pPr>
            <w:ins w:id="18482" w:author="Hardik Malhotra" w:date="2021-09-30T21:41:00Z">
              <w:r w:rsidRPr="0027490C">
                <w:rPr>
                  <w:rFonts w:ascii="Verdana" w:hAnsi="Verdana" w:cs="Arial"/>
                  <w:color w:val="000000" w:themeColor="text1"/>
                  <w:sz w:val="10"/>
                  <w:szCs w:val="10"/>
                  <w:rPrChange w:id="18483" w:author="Hardik Malhotra" w:date="2021-09-30T21:41:00Z">
                    <w:rPr>
                      <w:rFonts w:ascii="Arial" w:hAnsi="Arial" w:cs="Arial"/>
                      <w:b/>
                      <w:bCs/>
                      <w:color w:val="FFFFFF"/>
                      <w:sz w:val="20"/>
                      <w:szCs w:val="20"/>
                    </w:rPr>
                  </w:rPrChange>
                </w:rPr>
                <w:t>172</w:t>
              </w:r>
            </w:ins>
          </w:p>
        </w:tc>
        <w:tc>
          <w:tcPr>
            <w:tcW w:w="519" w:type="dxa"/>
            <w:tcBorders>
              <w:top w:val="nil"/>
              <w:left w:val="nil"/>
              <w:bottom w:val="single" w:sz="4" w:space="0" w:color="auto"/>
              <w:right w:val="single" w:sz="4" w:space="0" w:color="auto"/>
            </w:tcBorders>
            <w:shd w:val="clear" w:color="000000" w:fill="FFFFFF"/>
            <w:noWrap/>
            <w:vAlign w:val="center"/>
            <w:hideMark/>
            <w:tcPrChange w:id="18484" w:author="Hardik Malhotra" w:date="2021-09-30T21:41:00Z">
              <w:tcPr>
                <w:tcW w:w="496" w:type="dxa"/>
                <w:gridSpan w:val="2"/>
                <w:tcBorders>
                  <w:top w:val="nil"/>
                  <w:left w:val="nil"/>
                  <w:bottom w:val="single" w:sz="4" w:space="0" w:color="auto"/>
                  <w:right w:val="single" w:sz="4" w:space="0" w:color="auto"/>
                </w:tcBorders>
                <w:shd w:val="clear" w:color="000000" w:fill="FFFFFF"/>
                <w:noWrap/>
                <w:vAlign w:val="bottom"/>
                <w:hideMark/>
              </w:tcPr>
            </w:tcPrChange>
          </w:tcPr>
          <w:p w14:paraId="54D801C3" w14:textId="7FE65515" w:rsidR="0027490C" w:rsidRPr="0027490C" w:rsidRDefault="0027490C" w:rsidP="0027490C">
            <w:pPr>
              <w:spacing w:after="0" w:line="240" w:lineRule="auto"/>
              <w:jc w:val="center"/>
              <w:rPr>
                <w:ins w:id="18485" w:author="Hardik Malhotra" w:date="2021-09-30T20:55:00Z"/>
                <w:rFonts w:ascii="Verdana" w:eastAsia="Times New Roman" w:hAnsi="Verdana" w:cs="Times New Roman"/>
                <w:color w:val="000000" w:themeColor="text1"/>
                <w:sz w:val="10"/>
                <w:szCs w:val="10"/>
                <w:lang w:val="en-US"/>
                <w:rPrChange w:id="18486" w:author="Hardik Malhotra" w:date="2021-09-30T21:41:00Z">
                  <w:rPr>
                    <w:ins w:id="18487" w:author="Hardik Malhotra" w:date="2021-09-30T20:55:00Z"/>
                    <w:rFonts w:ascii="Verdana" w:eastAsia="Times New Roman" w:hAnsi="Verdana" w:cs="Times New Roman"/>
                    <w:color w:val="000000"/>
                    <w:sz w:val="20"/>
                    <w:szCs w:val="20"/>
                    <w:lang w:val="en-US"/>
                  </w:rPr>
                </w:rPrChange>
              </w:rPr>
            </w:pPr>
            <w:ins w:id="18488" w:author="Hardik Malhotra" w:date="2021-09-30T21:41:00Z">
              <w:r w:rsidRPr="0027490C">
                <w:rPr>
                  <w:rFonts w:ascii="Verdana" w:hAnsi="Verdana" w:cs="Arial"/>
                  <w:color w:val="000000" w:themeColor="text1"/>
                  <w:sz w:val="10"/>
                  <w:szCs w:val="10"/>
                  <w:rPrChange w:id="18489" w:author="Hardik Malhotra" w:date="2021-09-30T21:41:00Z">
                    <w:rPr>
                      <w:rFonts w:ascii="Arial" w:hAnsi="Arial" w:cs="Arial"/>
                      <w:b/>
                      <w:bCs/>
                      <w:color w:val="FFFFFF"/>
                      <w:sz w:val="20"/>
                      <w:szCs w:val="20"/>
                    </w:rPr>
                  </w:rPrChange>
                </w:rPr>
                <w:t>185</w:t>
              </w:r>
            </w:ins>
          </w:p>
        </w:tc>
        <w:tc>
          <w:tcPr>
            <w:tcW w:w="519" w:type="dxa"/>
            <w:tcBorders>
              <w:top w:val="nil"/>
              <w:left w:val="nil"/>
              <w:bottom w:val="single" w:sz="4" w:space="0" w:color="auto"/>
              <w:right w:val="single" w:sz="4" w:space="0" w:color="auto"/>
            </w:tcBorders>
            <w:shd w:val="clear" w:color="000000" w:fill="FFFFFF"/>
            <w:noWrap/>
            <w:vAlign w:val="center"/>
            <w:hideMark/>
            <w:tcPrChange w:id="18490" w:author="Hardik Malhotra" w:date="2021-09-30T21:41:00Z">
              <w:tcPr>
                <w:tcW w:w="496" w:type="dxa"/>
                <w:gridSpan w:val="2"/>
                <w:tcBorders>
                  <w:top w:val="nil"/>
                  <w:left w:val="nil"/>
                  <w:bottom w:val="single" w:sz="4" w:space="0" w:color="auto"/>
                  <w:right w:val="single" w:sz="4" w:space="0" w:color="auto"/>
                </w:tcBorders>
                <w:shd w:val="clear" w:color="000000" w:fill="FFFFFF"/>
                <w:noWrap/>
                <w:vAlign w:val="bottom"/>
                <w:hideMark/>
              </w:tcPr>
            </w:tcPrChange>
          </w:tcPr>
          <w:p w14:paraId="7DC8694E" w14:textId="3AA5F9BE" w:rsidR="0027490C" w:rsidRPr="0027490C" w:rsidRDefault="0027490C" w:rsidP="0027490C">
            <w:pPr>
              <w:spacing w:after="0" w:line="240" w:lineRule="auto"/>
              <w:jc w:val="center"/>
              <w:rPr>
                <w:ins w:id="18491" w:author="Hardik Malhotra" w:date="2021-09-30T20:55:00Z"/>
                <w:rFonts w:ascii="Verdana" w:eastAsia="Times New Roman" w:hAnsi="Verdana" w:cs="Times New Roman"/>
                <w:color w:val="000000" w:themeColor="text1"/>
                <w:sz w:val="10"/>
                <w:szCs w:val="10"/>
                <w:lang w:val="en-US"/>
                <w:rPrChange w:id="18492" w:author="Hardik Malhotra" w:date="2021-09-30T21:41:00Z">
                  <w:rPr>
                    <w:ins w:id="18493" w:author="Hardik Malhotra" w:date="2021-09-30T20:55:00Z"/>
                    <w:rFonts w:ascii="Verdana" w:eastAsia="Times New Roman" w:hAnsi="Verdana" w:cs="Times New Roman"/>
                    <w:color w:val="000000"/>
                    <w:sz w:val="20"/>
                    <w:szCs w:val="20"/>
                    <w:lang w:val="en-US"/>
                  </w:rPr>
                </w:rPrChange>
              </w:rPr>
            </w:pPr>
            <w:ins w:id="18494" w:author="Hardik Malhotra" w:date="2021-09-30T21:41:00Z">
              <w:r w:rsidRPr="0027490C">
                <w:rPr>
                  <w:rFonts w:ascii="Verdana" w:hAnsi="Verdana" w:cs="Arial"/>
                  <w:color w:val="000000" w:themeColor="text1"/>
                  <w:sz w:val="10"/>
                  <w:szCs w:val="10"/>
                  <w:rPrChange w:id="18495" w:author="Hardik Malhotra" w:date="2021-09-30T21:41:00Z">
                    <w:rPr>
                      <w:rFonts w:ascii="Arial" w:hAnsi="Arial" w:cs="Arial"/>
                      <w:b/>
                      <w:bCs/>
                      <w:color w:val="FFFFFF"/>
                      <w:sz w:val="20"/>
                      <w:szCs w:val="20"/>
                    </w:rPr>
                  </w:rPrChange>
                </w:rPr>
                <w:t>198</w:t>
              </w:r>
            </w:ins>
          </w:p>
        </w:tc>
        <w:tc>
          <w:tcPr>
            <w:tcW w:w="520" w:type="dxa"/>
            <w:tcBorders>
              <w:top w:val="nil"/>
              <w:left w:val="nil"/>
              <w:bottom w:val="single" w:sz="4" w:space="0" w:color="auto"/>
              <w:right w:val="single" w:sz="4" w:space="0" w:color="auto"/>
            </w:tcBorders>
            <w:shd w:val="clear" w:color="000000" w:fill="FFFFFF"/>
            <w:noWrap/>
            <w:vAlign w:val="center"/>
            <w:hideMark/>
            <w:tcPrChange w:id="18496" w:author="Hardik Malhotra" w:date="2021-09-30T21:41:00Z">
              <w:tcPr>
                <w:tcW w:w="496" w:type="dxa"/>
                <w:gridSpan w:val="2"/>
                <w:tcBorders>
                  <w:top w:val="nil"/>
                  <w:left w:val="nil"/>
                  <w:bottom w:val="single" w:sz="4" w:space="0" w:color="auto"/>
                  <w:right w:val="single" w:sz="4" w:space="0" w:color="auto"/>
                </w:tcBorders>
                <w:shd w:val="clear" w:color="000000" w:fill="FFFFFF"/>
                <w:noWrap/>
                <w:vAlign w:val="bottom"/>
                <w:hideMark/>
              </w:tcPr>
            </w:tcPrChange>
          </w:tcPr>
          <w:p w14:paraId="0C7CE2E1" w14:textId="76A4E4E9" w:rsidR="0027490C" w:rsidRPr="0027490C" w:rsidRDefault="0027490C" w:rsidP="0027490C">
            <w:pPr>
              <w:spacing w:after="0" w:line="240" w:lineRule="auto"/>
              <w:jc w:val="center"/>
              <w:rPr>
                <w:ins w:id="18497" w:author="Hardik Malhotra" w:date="2021-09-30T20:55:00Z"/>
                <w:rFonts w:ascii="Verdana" w:eastAsia="Times New Roman" w:hAnsi="Verdana" w:cs="Times New Roman"/>
                <w:color w:val="000000" w:themeColor="text1"/>
                <w:sz w:val="10"/>
                <w:szCs w:val="10"/>
                <w:lang w:val="en-US"/>
                <w:rPrChange w:id="18498" w:author="Hardik Malhotra" w:date="2021-09-30T21:41:00Z">
                  <w:rPr>
                    <w:ins w:id="18499" w:author="Hardik Malhotra" w:date="2021-09-30T20:55:00Z"/>
                    <w:rFonts w:ascii="Verdana" w:eastAsia="Times New Roman" w:hAnsi="Verdana" w:cs="Times New Roman"/>
                    <w:color w:val="000000"/>
                    <w:sz w:val="20"/>
                    <w:szCs w:val="20"/>
                    <w:lang w:val="en-US"/>
                  </w:rPr>
                </w:rPrChange>
              </w:rPr>
            </w:pPr>
            <w:ins w:id="18500" w:author="Hardik Malhotra" w:date="2021-09-30T21:41:00Z">
              <w:r w:rsidRPr="0027490C">
                <w:rPr>
                  <w:rFonts w:ascii="Verdana" w:hAnsi="Verdana" w:cs="Arial"/>
                  <w:color w:val="000000" w:themeColor="text1"/>
                  <w:sz w:val="10"/>
                  <w:szCs w:val="10"/>
                  <w:rPrChange w:id="18501" w:author="Hardik Malhotra" w:date="2021-09-30T21:41:00Z">
                    <w:rPr>
                      <w:rFonts w:ascii="Arial" w:hAnsi="Arial" w:cs="Arial"/>
                      <w:b/>
                      <w:bCs/>
                      <w:color w:val="FFFFFF"/>
                      <w:sz w:val="20"/>
                      <w:szCs w:val="20"/>
                    </w:rPr>
                  </w:rPrChange>
                </w:rPr>
                <w:t>204</w:t>
              </w:r>
            </w:ins>
          </w:p>
        </w:tc>
        <w:tc>
          <w:tcPr>
            <w:tcW w:w="593" w:type="dxa"/>
            <w:tcBorders>
              <w:top w:val="nil"/>
              <w:left w:val="nil"/>
              <w:bottom w:val="single" w:sz="4" w:space="0" w:color="auto"/>
              <w:right w:val="single" w:sz="4" w:space="0" w:color="auto"/>
            </w:tcBorders>
            <w:shd w:val="clear" w:color="000000" w:fill="FFFFFF"/>
            <w:noWrap/>
            <w:vAlign w:val="center"/>
            <w:hideMark/>
            <w:tcPrChange w:id="18502" w:author="Hardik Malhotra" w:date="2021-09-30T21:41:00Z">
              <w:tcPr>
                <w:tcW w:w="555" w:type="dxa"/>
                <w:gridSpan w:val="2"/>
                <w:tcBorders>
                  <w:top w:val="nil"/>
                  <w:left w:val="nil"/>
                  <w:bottom w:val="single" w:sz="4" w:space="0" w:color="auto"/>
                  <w:right w:val="single" w:sz="4" w:space="0" w:color="auto"/>
                </w:tcBorders>
                <w:shd w:val="clear" w:color="000000" w:fill="FFFFFF"/>
                <w:noWrap/>
                <w:vAlign w:val="bottom"/>
                <w:hideMark/>
              </w:tcPr>
            </w:tcPrChange>
          </w:tcPr>
          <w:p w14:paraId="2E1889DC" w14:textId="199AAB4E" w:rsidR="0027490C" w:rsidRPr="0027490C" w:rsidRDefault="0027490C" w:rsidP="0027490C">
            <w:pPr>
              <w:spacing w:after="0" w:line="240" w:lineRule="auto"/>
              <w:jc w:val="center"/>
              <w:rPr>
                <w:ins w:id="18503" w:author="Hardik Malhotra" w:date="2021-09-30T20:55:00Z"/>
                <w:rFonts w:ascii="Verdana" w:eastAsia="Times New Roman" w:hAnsi="Verdana" w:cs="Times New Roman"/>
                <w:color w:val="000000" w:themeColor="text1"/>
                <w:sz w:val="10"/>
                <w:szCs w:val="10"/>
                <w:lang w:val="en-US"/>
                <w:rPrChange w:id="18504" w:author="Hardik Malhotra" w:date="2021-09-30T21:41:00Z">
                  <w:rPr>
                    <w:ins w:id="18505" w:author="Hardik Malhotra" w:date="2021-09-30T20:55:00Z"/>
                    <w:rFonts w:ascii="Verdana" w:eastAsia="Times New Roman" w:hAnsi="Verdana" w:cs="Times New Roman"/>
                    <w:color w:val="000000"/>
                    <w:sz w:val="20"/>
                    <w:szCs w:val="20"/>
                    <w:lang w:val="en-US"/>
                  </w:rPr>
                </w:rPrChange>
              </w:rPr>
            </w:pPr>
            <w:ins w:id="18506" w:author="Hardik Malhotra" w:date="2021-09-30T21:41:00Z">
              <w:r w:rsidRPr="0027490C">
                <w:rPr>
                  <w:rFonts w:ascii="Verdana" w:hAnsi="Verdana" w:cs="Arial"/>
                  <w:color w:val="000000" w:themeColor="text1"/>
                  <w:sz w:val="10"/>
                  <w:szCs w:val="10"/>
                  <w:rPrChange w:id="18507" w:author="Hardik Malhotra" w:date="2021-09-30T21:41:00Z">
                    <w:rPr>
                      <w:rFonts w:ascii="Arial" w:hAnsi="Arial" w:cs="Arial"/>
                      <w:b/>
                      <w:bCs/>
                      <w:color w:val="FFFFFF"/>
                      <w:sz w:val="20"/>
                      <w:szCs w:val="20"/>
                    </w:rPr>
                  </w:rPrChange>
                </w:rPr>
                <w:t>214</w:t>
              </w:r>
            </w:ins>
          </w:p>
        </w:tc>
        <w:tc>
          <w:tcPr>
            <w:tcW w:w="590" w:type="dxa"/>
            <w:tcBorders>
              <w:top w:val="nil"/>
              <w:left w:val="nil"/>
              <w:bottom w:val="single" w:sz="4" w:space="0" w:color="auto"/>
              <w:right w:val="single" w:sz="4" w:space="0" w:color="auto"/>
            </w:tcBorders>
            <w:shd w:val="clear" w:color="000000" w:fill="FFFFFF"/>
            <w:noWrap/>
            <w:vAlign w:val="center"/>
            <w:hideMark/>
            <w:tcPrChange w:id="18508" w:author="Hardik Malhotra" w:date="2021-09-30T21:41:00Z">
              <w:tcPr>
                <w:tcW w:w="557" w:type="dxa"/>
                <w:gridSpan w:val="2"/>
                <w:tcBorders>
                  <w:top w:val="nil"/>
                  <w:left w:val="nil"/>
                  <w:bottom w:val="single" w:sz="4" w:space="0" w:color="auto"/>
                  <w:right w:val="single" w:sz="4" w:space="0" w:color="auto"/>
                </w:tcBorders>
                <w:shd w:val="clear" w:color="000000" w:fill="FFFFFF"/>
                <w:noWrap/>
                <w:vAlign w:val="bottom"/>
                <w:hideMark/>
              </w:tcPr>
            </w:tcPrChange>
          </w:tcPr>
          <w:p w14:paraId="7E6D98A1" w14:textId="757128CE" w:rsidR="0027490C" w:rsidRPr="0027490C" w:rsidRDefault="0027490C" w:rsidP="0027490C">
            <w:pPr>
              <w:spacing w:after="0" w:line="240" w:lineRule="auto"/>
              <w:jc w:val="center"/>
              <w:rPr>
                <w:ins w:id="18509" w:author="Hardik Malhotra" w:date="2021-09-30T20:55:00Z"/>
                <w:rFonts w:ascii="Verdana" w:eastAsia="Times New Roman" w:hAnsi="Verdana" w:cs="Times New Roman"/>
                <w:color w:val="000000" w:themeColor="text1"/>
                <w:sz w:val="10"/>
                <w:szCs w:val="10"/>
                <w:lang w:val="en-US"/>
                <w:rPrChange w:id="18510" w:author="Hardik Malhotra" w:date="2021-09-30T21:41:00Z">
                  <w:rPr>
                    <w:ins w:id="18511" w:author="Hardik Malhotra" w:date="2021-09-30T20:55:00Z"/>
                    <w:rFonts w:ascii="Verdana" w:eastAsia="Times New Roman" w:hAnsi="Verdana" w:cs="Times New Roman"/>
                    <w:color w:val="000000"/>
                    <w:sz w:val="20"/>
                    <w:szCs w:val="20"/>
                    <w:lang w:val="en-US"/>
                  </w:rPr>
                </w:rPrChange>
              </w:rPr>
            </w:pPr>
            <w:ins w:id="18512" w:author="Hardik Malhotra" w:date="2021-09-30T21:41:00Z">
              <w:r w:rsidRPr="0027490C">
                <w:rPr>
                  <w:rFonts w:ascii="Verdana" w:hAnsi="Verdana" w:cs="Arial"/>
                  <w:color w:val="000000" w:themeColor="text1"/>
                  <w:sz w:val="10"/>
                  <w:szCs w:val="10"/>
                  <w:rPrChange w:id="18513" w:author="Hardik Malhotra" w:date="2021-09-30T21:41:00Z">
                    <w:rPr>
                      <w:rFonts w:ascii="Arial" w:hAnsi="Arial" w:cs="Arial"/>
                      <w:b/>
                      <w:bCs/>
                      <w:color w:val="FFFFFF"/>
                      <w:sz w:val="20"/>
                      <w:szCs w:val="20"/>
                    </w:rPr>
                  </w:rPrChange>
                </w:rPr>
                <w:t>208</w:t>
              </w:r>
            </w:ins>
          </w:p>
        </w:tc>
        <w:tc>
          <w:tcPr>
            <w:tcW w:w="590" w:type="dxa"/>
            <w:tcBorders>
              <w:top w:val="nil"/>
              <w:left w:val="nil"/>
              <w:bottom w:val="single" w:sz="4" w:space="0" w:color="auto"/>
              <w:right w:val="single" w:sz="4" w:space="0" w:color="auto"/>
            </w:tcBorders>
            <w:shd w:val="clear" w:color="000000" w:fill="FFFFFF"/>
            <w:noWrap/>
            <w:vAlign w:val="center"/>
            <w:hideMark/>
            <w:tcPrChange w:id="18514" w:author="Hardik Malhotra" w:date="2021-09-30T21:41:00Z">
              <w:tcPr>
                <w:tcW w:w="552" w:type="dxa"/>
                <w:gridSpan w:val="2"/>
                <w:tcBorders>
                  <w:top w:val="nil"/>
                  <w:left w:val="nil"/>
                  <w:bottom w:val="single" w:sz="4" w:space="0" w:color="auto"/>
                  <w:right w:val="single" w:sz="4" w:space="0" w:color="auto"/>
                </w:tcBorders>
                <w:shd w:val="clear" w:color="000000" w:fill="FFFFFF"/>
                <w:noWrap/>
                <w:vAlign w:val="bottom"/>
                <w:hideMark/>
              </w:tcPr>
            </w:tcPrChange>
          </w:tcPr>
          <w:p w14:paraId="4D856547" w14:textId="1228C275" w:rsidR="0027490C" w:rsidRPr="0027490C" w:rsidRDefault="0027490C" w:rsidP="0027490C">
            <w:pPr>
              <w:spacing w:after="0" w:line="240" w:lineRule="auto"/>
              <w:jc w:val="center"/>
              <w:rPr>
                <w:ins w:id="18515" w:author="Hardik Malhotra" w:date="2021-09-30T20:55:00Z"/>
                <w:rFonts w:ascii="Verdana" w:eastAsia="Times New Roman" w:hAnsi="Verdana" w:cs="Times New Roman"/>
                <w:color w:val="000000" w:themeColor="text1"/>
                <w:sz w:val="10"/>
                <w:szCs w:val="10"/>
                <w:lang w:val="en-US"/>
                <w:rPrChange w:id="18516" w:author="Hardik Malhotra" w:date="2021-09-30T21:41:00Z">
                  <w:rPr>
                    <w:ins w:id="18517" w:author="Hardik Malhotra" w:date="2021-09-30T20:55:00Z"/>
                    <w:rFonts w:ascii="Verdana" w:eastAsia="Times New Roman" w:hAnsi="Verdana" w:cs="Times New Roman"/>
                    <w:color w:val="000000"/>
                    <w:sz w:val="20"/>
                    <w:szCs w:val="20"/>
                    <w:lang w:val="en-US"/>
                  </w:rPr>
                </w:rPrChange>
              </w:rPr>
            </w:pPr>
            <w:ins w:id="18518" w:author="Hardik Malhotra" w:date="2021-09-30T21:41:00Z">
              <w:r w:rsidRPr="0027490C">
                <w:rPr>
                  <w:rFonts w:ascii="Verdana" w:hAnsi="Verdana" w:cs="Arial"/>
                  <w:color w:val="000000" w:themeColor="text1"/>
                  <w:sz w:val="10"/>
                  <w:szCs w:val="10"/>
                  <w:rPrChange w:id="18519" w:author="Hardik Malhotra" w:date="2021-09-30T21:41:00Z">
                    <w:rPr>
                      <w:rFonts w:ascii="Arial" w:hAnsi="Arial" w:cs="Arial"/>
                      <w:b/>
                      <w:bCs/>
                      <w:color w:val="FFFFFF"/>
                      <w:sz w:val="20"/>
                      <w:szCs w:val="20"/>
                    </w:rPr>
                  </w:rPrChange>
                </w:rPr>
                <w:t>223</w:t>
              </w:r>
            </w:ins>
          </w:p>
        </w:tc>
        <w:tc>
          <w:tcPr>
            <w:tcW w:w="590" w:type="dxa"/>
            <w:tcBorders>
              <w:top w:val="nil"/>
              <w:left w:val="nil"/>
              <w:bottom w:val="single" w:sz="4" w:space="0" w:color="auto"/>
              <w:right w:val="single" w:sz="4" w:space="0" w:color="auto"/>
            </w:tcBorders>
            <w:shd w:val="clear" w:color="000000" w:fill="FFFFFF"/>
            <w:noWrap/>
            <w:vAlign w:val="center"/>
            <w:hideMark/>
            <w:tcPrChange w:id="18520" w:author="Hardik Malhotra" w:date="2021-09-30T21:41:00Z">
              <w:tcPr>
                <w:tcW w:w="552" w:type="dxa"/>
                <w:gridSpan w:val="2"/>
                <w:tcBorders>
                  <w:top w:val="nil"/>
                  <w:left w:val="nil"/>
                  <w:bottom w:val="single" w:sz="4" w:space="0" w:color="auto"/>
                  <w:right w:val="single" w:sz="4" w:space="0" w:color="auto"/>
                </w:tcBorders>
                <w:shd w:val="clear" w:color="000000" w:fill="FFFFFF"/>
                <w:noWrap/>
                <w:vAlign w:val="bottom"/>
                <w:hideMark/>
              </w:tcPr>
            </w:tcPrChange>
          </w:tcPr>
          <w:p w14:paraId="118B3A53" w14:textId="0D0FA2FC" w:rsidR="0027490C" w:rsidRPr="0027490C" w:rsidRDefault="0027490C" w:rsidP="0027490C">
            <w:pPr>
              <w:spacing w:after="0" w:line="240" w:lineRule="auto"/>
              <w:jc w:val="center"/>
              <w:rPr>
                <w:ins w:id="18521" w:author="Hardik Malhotra" w:date="2021-09-30T20:55:00Z"/>
                <w:rFonts w:ascii="Verdana" w:eastAsia="Times New Roman" w:hAnsi="Verdana" w:cs="Times New Roman"/>
                <w:color w:val="000000" w:themeColor="text1"/>
                <w:sz w:val="10"/>
                <w:szCs w:val="10"/>
                <w:lang w:val="en-US"/>
                <w:rPrChange w:id="18522" w:author="Hardik Malhotra" w:date="2021-09-30T21:41:00Z">
                  <w:rPr>
                    <w:ins w:id="18523" w:author="Hardik Malhotra" w:date="2021-09-30T20:55:00Z"/>
                    <w:rFonts w:ascii="Verdana" w:eastAsia="Times New Roman" w:hAnsi="Verdana" w:cs="Times New Roman"/>
                    <w:color w:val="000000"/>
                    <w:sz w:val="20"/>
                    <w:szCs w:val="20"/>
                    <w:lang w:val="en-US"/>
                  </w:rPr>
                </w:rPrChange>
              </w:rPr>
            </w:pPr>
            <w:ins w:id="18524" w:author="Hardik Malhotra" w:date="2021-09-30T21:41:00Z">
              <w:r w:rsidRPr="0027490C">
                <w:rPr>
                  <w:rFonts w:ascii="Verdana" w:hAnsi="Verdana" w:cs="Arial"/>
                  <w:color w:val="000000" w:themeColor="text1"/>
                  <w:sz w:val="10"/>
                  <w:szCs w:val="10"/>
                  <w:rPrChange w:id="18525" w:author="Hardik Malhotra" w:date="2021-09-30T21:41:00Z">
                    <w:rPr>
                      <w:rFonts w:ascii="Arial" w:hAnsi="Arial" w:cs="Arial"/>
                      <w:b/>
                      <w:bCs/>
                      <w:color w:val="FFFFFF"/>
                      <w:sz w:val="20"/>
                      <w:szCs w:val="20"/>
                    </w:rPr>
                  </w:rPrChange>
                </w:rPr>
                <w:t>237</w:t>
              </w:r>
            </w:ins>
          </w:p>
        </w:tc>
        <w:tc>
          <w:tcPr>
            <w:tcW w:w="590" w:type="dxa"/>
            <w:tcBorders>
              <w:top w:val="nil"/>
              <w:left w:val="nil"/>
              <w:bottom w:val="single" w:sz="4" w:space="0" w:color="auto"/>
              <w:right w:val="single" w:sz="4" w:space="0" w:color="auto"/>
            </w:tcBorders>
            <w:shd w:val="clear" w:color="000000" w:fill="FFFFFF"/>
            <w:noWrap/>
            <w:vAlign w:val="center"/>
            <w:hideMark/>
            <w:tcPrChange w:id="18526" w:author="Hardik Malhotra" w:date="2021-09-30T21:41:00Z">
              <w:tcPr>
                <w:tcW w:w="557" w:type="dxa"/>
                <w:gridSpan w:val="2"/>
                <w:tcBorders>
                  <w:top w:val="nil"/>
                  <w:left w:val="nil"/>
                  <w:bottom w:val="single" w:sz="4" w:space="0" w:color="auto"/>
                  <w:right w:val="single" w:sz="4" w:space="0" w:color="auto"/>
                </w:tcBorders>
                <w:shd w:val="clear" w:color="000000" w:fill="FFFFFF"/>
                <w:noWrap/>
                <w:vAlign w:val="bottom"/>
                <w:hideMark/>
              </w:tcPr>
            </w:tcPrChange>
          </w:tcPr>
          <w:p w14:paraId="25493A5A" w14:textId="224697DD" w:rsidR="0027490C" w:rsidRPr="0027490C" w:rsidRDefault="0027490C" w:rsidP="0027490C">
            <w:pPr>
              <w:spacing w:after="0" w:line="240" w:lineRule="auto"/>
              <w:jc w:val="center"/>
              <w:rPr>
                <w:ins w:id="18527" w:author="Hardik Malhotra" w:date="2021-09-30T20:55:00Z"/>
                <w:rFonts w:ascii="Verdana" w:eastAsia="Times New Roman" w:hAnsi="Verdana" w:cs="Times New Roman"/>
                <w:color w:val="000000" w:themeColor="text1"/>
                <w:sz w:val="10"/>
                <w:szCs w:val="10"/>
                <w:lang w:val="en-US"/>
                <w:rPrChange w:id="18528" w:author="Hardik Malhotra" w:date="2021-09-30T21:41:00Z">
                  <w:rPr>
                    <w:ins w:id="18529" w:author="Hardik Malhotra" w:date="2021-09-30T20:55:00Z"/>
                    <w:rFonts w:ascii="Verdana" w:eastAsia="Times New Roman" w:hAnsi="Verdana" w:cs="Times New Roman"/>
                    <w:color w:val="000000"/>
                    <w:sz w:val="20"/>
                    <w:szCs w:val="20"/>
                    <w:lang w:val="en-US"/>
                  </w:rPr>
                </w:rPrChange>
              </w:rPr>
            </w:pPr>
            <w:ins w:id="18530" w:author="Hardik Malhotra" w:date="2021-09-30T21:41:00Z">
              <w:r w:rsidRPr="0027490C">
                <w:rPr>
                  <w:rFonts w:ascii="Verdana" w:hAnsi="Verdana" w:cs="Arial"/>
                  <w:color w:val="000000" w:themeColor="text1"/>
                  <w:sz w:val="10"/>
                  <w:szCs w:val="10"/>
                  <w:rPrChange w:id="18531" w:author="Hardik Malhotra" w:date="2021-09-30T21:41:00Z">
                    <w:rPr>
                      <w:rFonts w:ascii="Arial" w:hAnsi="Arial" w:cs="Arial"/>
                      <w:b/>
                      <w:bCs/>
                      <w:color w:val="FFFFFF"/>
                      <w:sz w:val="20"/>
                      <w:szCs w:val="20"/>
                    </w:rPr>
                  </w:rPrChange>
                </w:rPr>
                <w:t>252</w:t>
              </w:r>
            </w:ins>
          </w:p>
        </w:tc>
        <w:tc>
          <w:tcPr>
            <w:tcW w:w="590" w:type="dxa"/>
            <w:tcBorders>
              <w:top w:val="nil"/>
              <w:left w:val="nil"/>
              <w:bottom w:val="single" w:sz="4" w:space="0" w:color="auto"/>
              <w:right w:val="single" w:sz="4" w:space="0" w:color="auto"/>
            </w:tcBorders>
            <w:shd w:val="clear" w:color="000000" w:fill="FFFFFF"/>
            <w:noWrap/>
            <w:vAlign w:val="center"/>
            <w:hideMark/>
            <w:tcPrChange w:id="18532" w:author="Hardik Malhotra" w:date="2021-09-30T21:41:00Z">
              <w:tcPr>
                <w:tcW w:w="557" w:type="dxa"/>
                <w:gridSpan w:val="2"/>
                <w:tcBorders>
                  <w:top w:val="nil"/>
                  <w:left w:val="nil"/>
                  <w:bottom w:val="single" w:sz="4" w:space="0" w:color="auto"/>
                  <w:right w:val="single" w:sz="4" w:space="0" w:color="auto"/>
                </w:tcBorders>
                <w:shd w:val="clear" w:color="000000" w:fill="FFFFFF"/>
                <w:noWrap/>
                <w:vAlign w:val="bottom"/>
                <w:hideMark/>
              </w:tcPr>
            </w:tcPrChange>
          </w:tcPr>
          <w:p w14:paraId="05504B04" w14:textId="7C3772E8" w:rsidR="0027490C" w:rsidRPr="0027490C" w:rsidRDefault="0027490C" w:rsidP="0027490C">
            <w:pPr>
              <w:spacing w:after="0" w:line="240" w:lineRule="auto"/>
              <w:jc w:val="center"/>
              <w:rPr>
                <w:ins w:id="18533" w:author="Hardik Malhotra" w:date="2021-09-30T20:55:00Z"/>
                <w:rFonts w:ascii="Verdana" w:eastAsia="Times New Roman" w:hAnsi="Verdana" w:cs="Times New Roman"/>
                <w:color w:val="000000" w:themeColor="text1"/>
                <w:sz w:val="10"/>
                <w:szCs w:val="10"/>
                <w:lang w:val="en-US"/>
                <w:rPrChange w:id="18534" w:author="Hardik Malhotra" w:date="2021-09-30T21:41:00Z">
                  <w:rPr>
                    <w:ins w:id="18535" w:author="Hardik Malhotra" w:date="2021-09-30T20:55:00Z"/>
                    <w:rFonts w:ascii="Verdana" w:eastAsia="Times New Roman" w:hAnsi="Verdana" w:cs="Times New Roman"/>
                    <w:color w:val="000000"/>
                    <w:sz w:val="20"/>
                    <w:szCs w:val="20"/>
                    <w:lang w:val="en-US"/>
                  </w:rPr>
                </w:rPrChange>
              </w:rPr>
            </w:pPr>
            <w:ins w:id="18536" w:author="Hardik Malhotra" w:date="2021-09-30T21:41:00Z">
              <w:r w:rsidRPr="0027490C">
                <w:rPr>
                  <w:rFonts w:ascii="Verdana" w:hAnsi="Verdana" w:cs="Arial"/>
                  <w:color w:val="000000" w:themeColor="text1"/>
                  <w:sz w:val="10"/>
                  <w:szCs w:val="10"/>
                  <w:rPrChange w:id="18537" w:author="Hardik Malhotra" w:date="2021-09-30T21:41:00Z">
                    <w:rPr>
                      <w:rFonts w:ascii="Arial" w:hAnsi="Arial" w:cs="Arial"/>
                      <w:b/>
                      <w:bCs/>
                      <w:color w:val="FFFFFF"/>
                      <w:sz w:val="20"/>
                      <w:szCs w:val="20"/>
                    </w:rPr>
                  </w:rPrChange>
                </w:rPr>
                <w:t>267</w:t>
              </w:r>
            </w:ins>
          </w:p>
        </w:tc>
        <w:tc>
          <w:tcPr>
            <w:tcW w:w="590" w:type="dxa"/>
            <w:tcBorders>
              <w:top w:val="nil"/>
              <w:left w:val="nil"/>
              <w:bottom w:val="single" w:sz="4" w:space="0" w:color="auto"/>
              <w:right w:val="single" w:sz="4" w:space="0" w:color="auto"/>
            </w:tcBorders>
            <w:shd w:val="clear" w:color="000000" w:fill="FFFFFF"/>
            <w:noWrap/>
            <w:vAlign w:val="center"/>
            <w:hideMark/>
            <w:tcPrChange w:id="18538" w:author="Hardik Malhotra" w:date="2021-09-30T21:41:00Z">
              <w:tcPr>
                <w:tcW w:w="557" w:type="dxa"/>
                <w:gridSpan w:val="2"/>
                <w:tcBorders>
                  <w:top w:val="nil"/>
                  <w:left w:val="nil"/>
                  <w:bottom w:val="single" w:sz="4" w:space="0" w:color="auto"/>
                  <w:right w:val="single" w:sz="4" w:space="0" w:color="auto"/>
                </w:tcBorders>
                <w:shd w:val="clear" w:color="000000" w:fill="FFFFFF"/>
                <w:noWrap/>
                <w:vAlign w:val="bottom"/>
                <w:hideMark/>
              </w:tcPr>
            </w:tcPrChange>
          </w:tcPr>
          <w:p w14:paraId="745A9465" w14:textId="17FEF451" w:rsidR="0027490C" w:rsidRPr="0027490C" w:rsidRDefault="0027490C" w:rsidP="0027490C">
            <w:pPr>
              <w:spacing w:after="0" w:line="240" w:lineRule="auto"/>
              <w:jc w:val="center"/>
              <w:rPr>
                <w:ins w:id="18539" w:author="Hardik Malhotra" w:date="2021-09-30T20:55:00Z"/>
                <w:rFonts w:ascii="Verdana" w:eastAsia="Times New Roman" w:hAnsi="Verdana" w:cs="Times New Roman"/>
                <w:color w:val="000000" w:themeColor="text1"/>
                <w:sz w:val="10"/>
                <w:szCs w:val="10"/>
                <w:lang w:val="en-US"/>
                <w:rPrChange w:id="18540" w:author="Hardik Malhotra" w:date="2021-09-30T21:41:00Z">
                  <w:rPr>
                    <w:ins w:id="18541" w:author="Hardik Malhotra" w:date="2021-09-30T20:55:00Z"/>
                    <w:rFonts w:ascii="Verdana" w:eastAsia="Times New Roman" w:hAnsi="Verdana" w:cs="Times New Roman"/>
                    <w:color w:val="000000"/>
                    <w:sz w:val="20"/>
                    <w:szCs w:val="20"/>
                    <w:lang w:val="en-US"/>
                  </w:rPr>
                </w:rPrChange>
              </w:rPr>
            </w:pPr>
            <w:ins w:id="18542" w:author="Hardik Malhotra" w:date="2021-09-30T21:41:00Z">
              <w:r w:rsidRPr="0027490C">
                <w:rPr>
                  <w:rFonts w:ascii="Verdana" w:hAnsi="Verdana" w:cs="Arial"/>
                  <w:color w:val="000000" w:themeColor="text1"/>
                  <w:sz w:val="10"/>
                  <w:szCs w:val="10"/>
                  <w:rPrChange w:id="18543" w:author="Hardik Malhotra" w:date="2021-09-30T21:41:00Z">
                    <w:rPr>
                      <w:rFonts w:ascii="Arial" w:hAnsi="Arial" w:cs="Arial"/>
                      <w:b/>
                      <w:bCs/>
                      <w:color w:val="FFFFFF"/>
                      <w:sz w:val="20"/>
                      <w:szCs w:val="20"/>
                    </w:rPr>
                  </w:rPrChange>
                </w:rPr>
                <w:t>283</w:t>
              </w:r>
            </w:ins>
          </w:p>
        </w:tc>
        <w:tc>
          <w:tcPr>
            <w:tcW w:w="590" w:type="dxa"/>
            <w:tcBorders>
              <w:top w:val="nil"/>
              <w:left w:val="nil"/>
              <w:bottom w:val="single" w:sz="4" w:space="0" w:color="auto"/>
              <w:right w:val="single" w:sz="4" w:space="0" w:color="auto"/>
            </w:tcBorders>
            <w:shd w:val="clear" w:color="000000" w:fill="FFFFFF"/>
            <w:noWrap/>
            <w:vAlign w:val="center"/>
            <w:hideMark/>
            <w:tcPrChange w:id="18544" w:author="Hardik Malhotra" w:date="2021-09-30T21:41:00Z">
              <w:tcPr>
                <w:tcW w:w="557" w:type="dxa"/>
                <w:gridSpan w:val="2"/>
                <w:tcBorders>
                  <w:top w:val="nil"/>
                  <w:left w:val="nil"/>
                  <w:bottom w:val="single" w:sz="4" w:space="0" w:color="auto"/>
                  <w:right w:val="single" w:sz="4" w:space="0" w:color="auto"/>
                </w:tcBorders>
                <w:shd w:val="clear" w:color="000000" w:fill="FFFFFF"/>
                <w:noWrap/>
                <w:vAlign w:val="bottom"/>
                <w:hideMark/>
              </w:tcPr>
            </w:tcPrChange>
          </w:tcPr>
          <w:p w14:paraId="51FBCC85" w14:textId="40564113" w:rsidR="0027490C" w:rsidRPr="0027490C" w:rsidRDefault="0027490C" w:rsidP="0027490C">
            <w:pPr>
              <w:spacing w:after="0" w:line="240" w:lineRule="auto"/>
              <w:jc w:val="center"/>
              <w:rPr>
                <w:ins w:id="18545" w:author="Hardik Malhotra" w:date="2021-09-30T20:55:00Z"/>
                <w:rFonts w:ascii="Verdana" w:eastAsia="Times New Roman" w:hAnsi="Verdana" w:cs="Times New Roman"/>
                <w:color w:val="000000" w:themeColor="text1"/>
                <w:sz w:val="10"/>
                <w:szCs w:val="10"/>
                <w:lang w:val="en-US"/>
                <w:rPrChange w:id="18546" w:author="Hardik Malhotra" w:date="2021-09-30T21:41:00Z">
                  <w:rPr>
                    <w:ins w:id="18547" w:author="Hardik Malhotra" w:date="2021-09-30T20:55:00Z"/>
                    <w:rFonts w:ascii="Verdana" w:eastAsia="Times New Roman" w:hAnsi="Verdana" w:cs="Times New Roman"/>
                    <w:color w:val="000000"/>
                    <w:sz w:val="20"/>
                    <w:szCs w:val="20"/>
                    <w:lang w:val="en-US"/>
                  </w:rPr>
                </w:rPrChange>
              </w:rPr>
            </w:pPr>
            <w:ins w:id="18548" w:author="Hardik Malhotra" w:date="2021-09-30T21:41:00Z">
              <w:r w:rsidRPr="0027490C">
                <w:rPr>
                  <w:rFonts w:ascii="Verdana" w:hAnsi="Verdana" w:cs="Arial"/>
                  <w:color w:val="000000" w:themeColor="text1"/>
                  <w:sz w:val="10"/>
                  <w:szCs w:val="10"/>
                  <w:rPrChange w:id="18549" w:author="Hardik Malhotra" w:date="2021-09-30T21:41:00Z">
                    <w:rPr>
                      <w:rFonts w:ascii="Arial" w:hAnsi="Arial" w:cs="Arial"/>
                      <w:b/>
                      <w:bCs/>
                      <w:color w:val="FFFFFF"/>
                      <w:sz w:val="20"/>
                      <w:szCs w:val="20"/>
                    </w:rPr>
                  </w:rPrChange>
                </w:rPr>
                <w:t>297</w:t>
              </w:r>
            </w:ins>
          </w:p>
        </w:tc>
        <w:tc>
          <w:tcPr>
            <w:tcW w:w="590" w:type="dxa"/>
            <w:tcBorders>
              <w:top w:val="nil"/>
              <w:left w:val="nil"/>
              <w:bottom w:val="single" w:sz="4" w:space="0" w:color="auto"/>
              <w:right w:val="single" w:sz="4" w:space="0" w:color="auto"/>
            </w:tcBorders>
            <w:shd w:val="clear" w:color="000000" w:fill="FFFFFF"/>
            <w:noWrap/>
            <w:vAlign w:val="center"/>
            <w:hideMark/>
            <w:tcPrChange w:id="18550" w:author="Hardik Malhotra" w:date="2021-09-30T21:41:00Z">
              <w:tcPr>
                <w:tcW w:w="557" w:type="dxa"/>
                <w:gridSpan w:val="2"/>
                <w:tcBorders>
                  <w:top w:val="nil"/>
                  <w:left w:val="nil"/>
                  <w:bottom w:val="single" w:sz="4" w:space="0" w:color="auto"/>
                  <w:right w:val="single" w:sz="4" w:space="0" w:color="auto"/>
                </w:tcBorders>
                <w:shd w:val="clear" w:color="000000" w:fill="FFFFFF"/>
                <w:noWrap/>
                <w:vAlign w:val="bottom"/>
                <w:hideMark/>
              </w:tcPr>
            </w:tcPrChange>
          </w:tcPr>
          <w:p w14:paraId="43E1DE76" w14:textId="72755AEC" w:rsidR="0027490C" w:rsidRPr="0027490C" w:rsidRDefault="0027490C" w:rsidP="0027490C">
            <w:pPr>
              <w:spacing w:after="0" w:line="240" w:lineRule="auto"/>
              <w:jc w:val="center"/>
              <w:rPr>
                <w:ins w:id="18551" w:author="Hardik Malhotra" w:date="2021-09-30T20:55:00Z"/>
                <w:rFonts w:ascii="Verdana" w:eastAsia="Times New Roman" w:hAnsi="Verdana" w:cs="Times New Roman"/>
                <w:color w:val="000000" w:themeColor="text1"/>
                <w:sz w:val="10"/>
                <w:szCs w:val="10"/>
                <w:lang w:val="en-US"/>
                <w:rPrChange w:id="18552" w:author="Hardik Malhotra" w:date="2021-09-30T21:41:00Z">
                  <w:rPr>
                    <w:ins w:id="18553" w:author="Hardik Malhotra" w:date="2021-09-30T20:55:00Z"/>
                    <w:rFonts w:ascii="Verdana" w:eastAsia="Times New Roman" w:hAnsi="Verdana" w:cs="Times New Roman"/>
                    <w:color w:val="000000"/>
                    <w:sz w:val="20"/>
                    <w:szCs w:val="20"/>
                    <w:lang w:val="en-US"/>
                  </w:rPr>
                </w:rPrChange>
              </w:rPr>
            </w:pPr>
            <w:ins w:id="18554" w:author="Hardik Malhotra" w:date="2021-09-30T21:41:00Z">
              <w:r w:rsidRPr="0027490C">
                <w:rPr>
                  <w:rFonts w:ascii="Verdana" w:hAnsi="Verdana" w:cs="Arial"/>
                  <w:color w:val="000000" w:themeColor="text1"/>
                  <w:sz w:val="10"/>
                  <w:szCs w:val="10"/>
                  <w:rPrChange w:id="18555" w:author="Hardik Malhotra" w:date="2021-09-30T21:41:00Z">
                    <w:rPr>
                      <w:rFonts w:ascii="Arial" w:hAnsi="Arial" w:cs="Arial"/>
                      <w:b/>
                      <w:bCs/>
                      <w:color w:val="FFFFFF"/>
                      <w:sz w:val="20"/>
                      <w:szCs w:val="20"/>
                    </w:rPr>
                  </w:rPrChange>
                </w:rPr>
                <w:t>311</w:t>
              </w:r>
            </w:ins>
          </w:p>
        </w:tc>
        <w:tc>
          <w:tcPr>
            <w:tcW w:w="590" w:type="dxa"/>
            <w:tcBorders>
              <w:top w:val="nil"/>
              <w:left w:val="nil"/>
              <w:bottom w:val="single" w:sz="4" w:space="0" w:color="auto"/>
              <w:right w:val="single" w:sz="4" w:space="0" w:color="auto"/>
            </w:tcBorders>
            <w:shd w:val="clear" w:color="000000" w:fill="FFFFFF"/>
            <w:noWrap/>
            <w:vAlign w:val="center"/>
            <w:hideMark/>
            <w:tcPrChange w:id="18556" w:author="Hardik Malhotra" w:date="2021-09-30T21:41:00Z">
              <w:tcPr>
                <w:tcW w:w="557" w:type="dxa"/>
                <w:gridSpan w:val="2"/>
                <w:tcBorders>
                  <w:top w:val="nil"/>
                  <w:left w:val="nil"/>
                  <w:bottom w:val="single" w:sz="4" w:space="0" w:color="auto"/>
                  <w:right w:val="single" w:sz="4" w:space="0" w:color="auto"/>
                </w:tcBorders>
                <w:shd w:val="clear" w:color="000000" w:fill="FFFFFF"/>
                <w:noWrap/>
                <w:vAlign w:val="bottom"/>
                <w:hideMark/>
              </w:tcPr>
            </w:tcPrChange>
          </w:tcPr>
          <w:p w14:paraId="4B202E08" w14:textId="4CED6C8F" w:rsidR="0027490C" w:rsidRPr="0027490C" w:rsidRDefault="0027490C" w:rsidP="0027490C">
            <w:pPr>
              <w:spacing w:after="0" w:line="240" w:lineRule="auto"/>
              <w:jc w:val="center"/>
              <w:rPr>
                <w:ins w:id="18557" w:author="Hardik Malhotra" w:date="2021-09-30T20:55:00Z"/>
                <w:rFonts w:ascii="Verdana" w:eastAsia="Times New Roman" w:hAnsi="Verdana" w:cs="Times New Roman"/>
                <w:color w:val="000000" w:themeColor="text1"/>
                <w:sz w:val="10"/>
                <w:szCs w:val="10"/>
                <w:lang w:val="en-US"/>
                <w:rPrChange w:id="18558" w:author="Hardik Malhotra" w:date="2021-09-30T21:41:00Z">
                  <w:rPr>
                    <w:ins w:id="18559" w:author="Hardik Malhotra" w:date="2021-09-30T20:55:00Z"/>
                    <w:rFonts w:ascii="Verdana" w:eastAsia="Times New Roman" w:hAnsi="Verdana" w:cs="Times New Roman"/>
                    <w:color w:val="000000"/>
                    <w:sz w:val="20"/>
                    <w:szCs w:val="20"/>
                    <w:lang w:val="en-US"/>
                  </w:rPr>
                </w:rPrChange>
              </w:rPr>
            </w:pPr>
            <w:ins w:id="18560" w:author="Hardik Malhotra" w:date="2021-09-30T21:41:00Z">
              <w:r w:rsidRPr="0027490C">
                <w:rPr>
                  <w:rFonts w:ascii="Verdana" w:hAnsi="Verdana" w:cs="Arial"/>
                  <w:color w:val="000000" w:themeColor="text1"/>
                  <w:sz w:val="10"/>
                  <w:szCs w:val="10"/>
                  <w:rPrChange w:id="18561" w:author="Hardik Malhotra" w:date="2021-09-30T21:41:00Z">
                    <w:rPr>
                      <w:rFonts w:ascii="Arial" w:hAnsi="Arial" w:cs="Arial"/>
                      <w:b/>
                      <w:bCs/>
                      <w:color w:val="FFFFFF"/>
                      <w:sz w:val="20"/>
                      <w:szCs w:val="20"/>
                    </w:rPr>
                  </w:rPrChange>
                </w:rPr>
                <w:t>326</w:t>
              </w:r>
            </w:ins>
          </w:p>
        </w:tc>
        <w:tc>
          <w:tcPr>
            <w:tcW w:w="590" w:type="dxa"/>
            <w:tcBorders>
              <w:top w:val="nil"/>
              <w:left w:val="nil"/>
              <w:bottom w:val="single" w:sz="4" w:space="0" w:color="auto"/>
              <w:right w:val="single" w:sz="4" w:space="0" w:color="auto"/>
            </w:tcBorders>
            <w:shd w:val="clear" w:color="000000" w:fill="FFFFFF"/>
            <w:noWrap/>
            <w:vAlign w:val="center"/>
            <w:hideMark/>
            <w:tcPrChange w:id="18562" w:author="Hardik Malhotra" w:date="2021-09-30T21:41:00Z">
              <w:tcPr>
                <w:tcW w:w="557" w:type="dxa"/>
                <w:gridSpan w:val="2"/>
                <w:tcBorders>
                  <w:top w:val="nil"/>
                  <w:left w:val="nil"/>
                  <w:bottom w:val="single" w:sz="4" w:space="0" w:color="auto"/>
                  <w:right w:val="single" w:sz="4" w:space="0" w:color="auto"/>
                </w:tcBorders>
                <w:shd w:val="clear" w:color="000000" w:fill="FFFFFF"/>
                <w:noWrap/>
                <w:vAlign w:val="bottom"/>
                <w:hideMark/>
              </w:tcPr>
            </w:tcPrChange>
          </w:tcPr>
          <w:p w14:paraId="2C92C897" w14:textId="5387A8F0" w:rsidR="0027490C" w:rsidRPr="0027490C" w:rsidRDefault="0027490C" w:rsidP="0027490C">
            <w:pPr>
              <w:spacing w:after="0" w:line="240" w:lineRule="auto"/>
              <w:jc w:val="center"/>
              <w:rPr>
                <w:ins w:id="18563" w:author="Hardik Malhotra" w:date="2021-09-30T20:55:00Z"/>
                <w:rFonts w:ascii="Verdana" w:eastAsia="Times New Roman" w:hAnsi="Verdana" w:cs="Times New Roman"/>
                <w:color w:val="000000" w:themeColor="text1"/>
                <w:sz w:val="10"/>
                <w:szCs w:val="10"/>
                <w:lang w:val="en-US"/>
                <w:rPrChange w:id="18564" w:author="Hardik Malhotra" w:date="2021-09-30T21:41:00Z">
                  <w:rPr>
                    <w:ins w:id="18565" w:author="Hardik Malhotra" w:date="2021-09-30T20:55:00Z"/>
                    <w:rFonts w:ascii="Verdana" w:eastAsia="Times New Roman" w:hAnsi="Verdana" w:cs="Times New Roman"/>
                    <w:color w:val="000000"/>
                    <w:sz w:val="20"/>
                    <w:szCs w:val="20"/>
                    <w:lang w:val="en-US"/>
                  </w:rPr>
                </w:rPrChange>
              </w:rPr>
            </w:pPr>
            <w:ins w:id="18566" w:author="Hardik Malhotra" w:date="2021-09-30T21:41:00Z">
              <w:r w:rsidRPr="0027490C">
                <w:rPr>
                  <w:rFonts w:ascii="Verdana" w:hAnsi="Verdana" w:cs="Arial"/>
                  <w:color w:val="000000" w:themeColor="text1"/>
                  <w:sz w:val="10"/>
                  <w:szCs w:val="10"/>
                  <w:rPrChange w:id="18567" w:author="Hardik Malhotra" w:date="2021-09-30T21:41:00Z">
                    <w:rPr>
                      <w:rFonts w:ascii="Arial" w:hAnsi="Arial" w:cs="Arial"/>
                      <w:b/>
                      <w:bCs/>
                      <w:color w:val="FFFFFF"/>
                      <w:sz w:val="20"/>
                      <w:szCs w:val="20"/>
                    </w:rPr>
                  </w:rPrChange>
                </w:rPr>
                <w:t>341</w:t>
              </w:r>
            </w:ins>
          </w:p>
        </w:tc>
        <w:tc>
          <w:tcPr>
            <w:tcW w:w="566" w:type="dxa"/>
            <w:tcBorders>
              <w:top w:val="nil"/>
              <w:left w:val="nil"/>
              <w:bottom w:val="single" w:sz="4" w:space="0" w:color="auto"/>
              <w:right w:val="single" w:sz="4" w:space="0" w:color="auto"/>
            </w:tcBorders>
            <w:shd w:val="clear" w:color="000000" w:fill="FFFFFF"/>
            <w:noWrap/>
            <w:vAlign w:val="center"/>
            <w:hideMark/>
            <w:tcPrChange w:id="18568" w:author="Hardik Malhotra" w:date="2021-09-30T21:41:00Z">
              <w:tcPr>
                <w:tcW w:w="557" w:type="dxa"/>
                <w:gridSpan w:val="2"/>
                <w:tcBorders>
                  <w:top w:val="nil"/>
                  <w:left w:val="nil"/>
                  <w:bottom w:val="single" w:sz="4" w:space="0" w:color="auto"/>
                  <w:right w:val="single" w:sz="4" w:space="0" w:color="auto"/>
                </w:tcBorders>
                <w:shd w:val="clear" w:color="000000" w:fill="FFFFFF"/>
                <w:noWrap/>
                <w:vAlign w:val="bottom"/>
                <w:hideMark/>
              </w:tcPr>
            </w:tcPrChange>
          </w:tcPr>
          <w:p w14:paraId="162620F9" w14:textId="504388BD" w:rsidR="0027490C" w:rsidRPr="0027490C" w:rsidRDefault="0027490C" w:rsidP="0027490C">
            <w:pPr>
              <w:spacing w:after="0" w:line="240" w:lineRule="auto"/>
              <w:jc w:val="center"/>
              <w:rPr>
                <w:ins w:id="18569" w:author="Hardik Malhotra" w:date="2021-09-30T20:55:00Z"/>
                <w:rFonts w:ascii="Verdana" w:eastAsia="Times New Roman" w:hAnsi="Verdana" w:cs="Times New Roman"/>
                <w:color w:val="000000" w:themeColor="text1"/>
                <w:sz w:val="10"/>
                <w:szCs w:val="10"/>
                <w:lang w:val="en-US"/>
                <w:rPrChange w:id="18570" w:author="Hardik Malhotra" w:date="2021-09-30T21:41:00Z">
                  <w:rPr>
                    <w:ins w:id="18571" w:author="Hardik Malhotra" w:date="2021-09-30T20:55:00Z"/>
                    <w:rFonts w:ascii="Verdana" w:eastAsia="Times New Roman" w:hAnsi="Verdana" w:cs="Times New Roman"/>
                    <w:color w:val="000000"/>
                    <w:sz w:val="20"/>
                    <w:szCs w:val="20"/>
                    <w:lang w:val="en-US"/>
                  </w:rPr>
                </w:rPrChange>
              </w:rPr>
            </w:pPr>
            <w:ins w:id="18572" w:author="Hardik Malhotra" w:date="2021-09-30T21:41:00Z">
              <w:r w:rsidRPr="0027490C">
                <w:rPr>
                  <w:rFonts w:ascii="Verdana" w:hAnsi="Verdana" w:cs="Arial"/>
                  <w:color w:val="000000" w:themeColor="text1"/>
                  <w:sz w:val="10"/>
                  <w:szCs w:val="10"/>
                  <w:rPrChange w:id="18573" w:author="Hardik Malhotra" w:date="2021-09-30T21:41:00Z">
                    <w:rPr>
                      <w:rFonts w:ascii="Arial" w:hAnsi="Arial" w:cs="Arial"/>
                      <w:b/>
                      <w:bCs/>
                      <w:color w:val="FFFFFF"/>
                      <w:sz w:val="20"/>
                      <w:szCs w:val="20"/>
                    </w:rPr>
                  </w:rPrChange>
                </w:rPr>
                <w:t>356</w:t>
              </w:r>
            </w:ins>
          </w:p>
        </w:tc>
      </w:tr>
      <w:tr w:rsidR="0027490C" w:rsidRPr="009B3886" w14:paraId="0D22B411" w14:textId="77777777" w:rsidTr="0027490C">
        <w:tblPrEx>
          <w:tblW w:w="10321" w:type="dxa"/>
          <w:tblInd w:w="-185" w:type="dxa"/>
          <w:tblPrExChange w:id="18574" w:author="Hardik Malhotra" w:date="2021-09-30T21:41:00Z">
            <w:tblPrEx>
              <w:tblW w:w="10165" w:type="dxa"/>
              <w:tblInd w:w="-5" w:type="dxa"/>
            </w:tblPrEx>
          </w:tblPrExChange>
        </w:tblPrEx>
        <w:trPr>
          <w:trHeight w:val="334"/>
          <w:ins w:id="18575" w:author="Hardik Malhotra" w:date="2021-09-30T20:55:00Z"/>
          <w:trPrChange w:id="18576" w:author="Hardik Malhotra" w:date="2021-09-30T21:41:00Z">
            <w:trPr>
              <w:gridBefore w:val="1"/>
              <w:trHeight w:val="334"/>
            </w:trPr>
          </w:trPrChange>
        </w:trPr>
        <w:tc>
          <w:tcPr>
            <w:tcW w:w="1185" w:type="dxa"/>
            <w:tcBorders>
              <w:top w:val="nil"/>
              <w:left w:val="single" w:sz="4" w:space="0" w:color="auto"/>
              <w:bottom w:val="single" w:sz="4" w:space="0" w:color="auto"/>
              <w:right w:val="single" w:sz="4" w:space="0" w:color="auto"/>
            </w:tcBorders>
            <w:shd w:val="clear" w:color="000000" w:fill="FFFFFF"/>
            <w:noWrap/>
            <w:vAlign w:val="bottom"/>
            <w:hideMark/>
            <w:tcPrChange w:id="18577" w:author="Hardik Malhotra" w:date="2021-09-30T21:41:00Z">
              <w:tcPr>
                <w:tcW w:w="1509" w:type="dxa"/>
                <w:gridSpan w:val="2"/>
                <w:tcBorders>
                  <w:top w:val="nil"/>
                  <w:left w:val="single" w:sz="4" w:space="0" w:color="auto"/>
                  <w:bottom w:val="single" w:sz="4" w:space="0" w:color="auto"/>
                  <w:right w:val="single" w:sz="4" w:space="0" w:color="auto"/>
                </w:tcBorders>
                <w:shd w:val="clear" w:color="000000" w:fill="FFFFFF"/>
                <w:noWrap/>
                <w:vAlign w:val="bottom"/>
                <w:hideMark/>
              </w:tcPr>
            </w:tcPrChange>
          </w:tcPr>
          <w:p w14:paraId="55DDB125" w14:textId="77777777" w:rsidR="0027490C" w:rsidRPr="009B3886" w:rsidRDefault="0027490C" w:rsidP="0027490C">
            <w:pPr>
              <w:spacing w:after="0" w:line="240" w:lineRule="auto"/>
              <w:rPr>
                <w:ins w:id="18578" w:author="Hardik Malhotra" w:date="2021-09-30T20:55:00Z"/>
                <w:rFonts w:ascii="Verdana" w:eastAsia="Times New Roman" w:hAnsi="Verdana" w:cs="Times New Roman"/>
                <w:color w:val="000000"/>
                <w:sz w:val="10"/>
                <w:szCs w:val="10"/>
                <w:lang w:val="en-US"/>
                <w:rPrChange w:id="18579" w:author="Hardik Malhotra" w:date="2021-09-30T21:00:00Z">
                  <w:rPr>
                    <w:ins w:id="18580" w:author="Hardik Malhotra" w:date="2021-09-30T20:55:00Z"/>
                    <w:rFonts w:ascii="Calibri" w:eastAsia="Times New Roman" w:hAnsi="Calibri" w:cs="Times New Roman"/>
                    <w:color w:val="000000"/>
                    <w:lang w:val="en-US"/>
                  </w:rPr>
                </w:rPrChange>
              </w:rPr>
            </w:pPr>
            <w:ins w:id="18581" w:author="Hardik Malhotra" w:date="2021-09-30T20:55:00Z">
              <w:r w:rsidRPr="009B3886">
                <w:rPr>
                  <w:rFonts w:ascii="Verdana" w:eastAsia="Times New Roman" w:hAnsi="Verdana" w:cs="Times New Roman"/>
                  <w:color w:val="000000"/>
                  <w:sz w:val="10"/>
                  <w:szCs w:val="10"/>
                  <w:lang w:val="en-US"/>
                  <w:rPrChange w:id="18582" w:author="Hardik Malhotra" w:date="2021-09-30T21:00:00Z">
                    <w:rPr>
                      <w:rFonts w:ascii="Calibri" w:eastAsia="Times New Roman" w:hAnsi="Calibri" w:cs="Times New Roman"/>
                      <w:color w:val="000000"/>
                      <w:lang w:val="en-US"/>
                    </w:rPr>
                  </w:rPrChange>
                </w:rPr>
                <w:t>Others</w:t>
              </w:r>
            </w:ins>
          </w:p>
        </w:tc>
        <w:tc>
          <w:tcPr>
            <w:tcW w:w="519" w:type="dxa"/>
            <w:tcBorders>
              <w:top w:val="nil"/>
              <w:left w:val="nil"/>
              <w:bottom w:val="single" w:sz="4" w:space="0" w:color="auto"/>
              <w:right w:val="single" w:sz="4" w:space="0" w:color="auto"/>
            </w:tcBorders>
            <w:shd w:val="clear" w:color="000000" w:fill="FFFFFF"/>
            <w:noWrap/>
            <w:vAlign w:val="center"/>
            <w:hideMark/>
            <w:tcPrChange w:id="18583" w:author="Hardik Malhotra" w:date="2021-09-30T21:41:00Z">
              <w:tcPr>
                <w:tcW w:w="496" w:type="dxa"/>
                <w:gridSpan w:val="2"/>
                <w:tcBorders>
                  <w:top w:val="nil"/>
                  <w:left w:val="nil"/>
                  <w:bottom w:val="single" w:sz="4" w:space="0" w:color="auto"/>
                  <w:right w:val="single" w:sz="4" w:space="0" w:color="auto"/>
                </w:tcBorders>
                <w:shd w:val="clear" w:color="000000" w:fill="FFFFFF"/>
                <w:noWrap/>
                <w:vAlign w:val="bottom"/>
                <w:hideMark/>
              </w:tcPr>
            </w:tcPrChange>
          </w:tcPr>
          <w:p w14:paraId="34E1C46A" w14:textId="6FB15129" w:rsidR="0027490C" w:rsidRPr="0027490C" w:rsidRDefault="0027490C" w:rsidP="0027490C">
            <w:pPr>
              <w:spacing w:after="0" w:line="240" w:lineRule="auto"/>
              <w:jc w:val="center"/>
              <w:rPr>
                <w:ins w:id="18584" w:author="Hardik Malhotra" w:date="2021-09-30T20:55:00Z"/>
                <w:rFonts w:ascii="Verdana" w:eastAsia="Times New Roman" w:hAnsi="Verdana" w:cs="Times New Roman"/>
                <w:color w:val="000000" w:themeColor="text1"/>
                <w:sz w:val="10"/>
                <w:szCs w:val="10"/>
                <w:lang w:val="en-US"/>
                <w:rPrChange w:id="18585" w:author="Hardik Malhotra" w:date="2021-09-30T21:41:00Z">
                  <w:rPr>
                    <w:ins w:id="18586" w:author="Hardik Malhotra" w:date="2021-09-30T20:55:00Z"/>
                    <w:rFonts w:ascii="Verdana" w:eastAsia="Times New Roman" w:hAnsi="Verdana" w:cs="Times New Roman"/>
                    <w:color w:val="000000"/>
                    <w:sz w:val="20"/>
                    <w:szCs w:val="20"/>
                    <w:lang w:val="en-US"/>
                  </w:rPr>
                </w:rPrChange>
              </w:rPr>
            </w:pPr>
            <w:ins w:id="18587" w:author="Hardik Malhotra" w:date="2021-09-30T21:41:00Z">
              <w:r w:rsidRPr="0027490C">
                <w:rPr>
                  <w:rFonts w:ascii="Verdana" w:hAnsi="Verdana" w:cs="Arial"/>
                  <w:color w:val="000000" w:themeColor="text1"/>
                  <w:sz w:val="10"/>
                  <w:szCs w:val="10"/>
                  <w:rPrChange w:id="18588" w:author="Hardik Malhotra" w:date="2021-09-30T21:41:00Z">
                    <w:rPr>
                      <w:rFonts w:ascii="Arial" w:hAnsi="Arial" w:cs="Arial"/>
                      <w:b/>
                      <w:bCs/>
                      <w:color w:val="FFFFFF"/>
                      <w:sz w:val="20"/>
                      <w:szCs w:val="20"/>
                    </w:rPr>
                  </w:rPrChange>
                </w:rPr>
                <w:t>134</w:t>
              </w:r>
            </w:ins>
          </w:p>
        </w:tc>
        <w:tc>
          <w:tcPr>
            <w:tcW w:w="519" w:type="dxa"/>
            <w:tcBorders>
              <w:top w:val="nil"/>
              <w:left w:val="nil"/>
              <w:bottom w:val="single" w:sz="4" w:space="0" w:color="auto"/>
              <w:right w:val="single" w:sz="4" w:space="0" w:color="auto"/>
            </w:tcBorders>
            <w:shd w:val="clear" w:color="000000" w:fill="FFFFFF"/>
            <w:noWrap/>
            <w:vAlign w:val="center"/>
            <w:hideMark/>
            <w:tcPrChange w:id="18589" w:author="Hardik Malhotra" w:date="2021-09-30T21:41:00Z">
              <w:tcPr>
                <w:tcW w:w="496" w:type="dxa"/>
                <w:gridSpan w:val="2"/>
                <w:tcBorders>
                  <w:top w:val="nil"/>
                  <w:left w:val="nil"/>
                  <w:bottom w:val="single" w:sz="4" w:space="0" w:color="auto"/>
                  <w:right w:val="single" w:sz="4" w:space="0" w:color="auto"/>
                </w:tcBorders>
                <w:shd w:val="clear" w:color="000000" w:fill="FFFFFF"/>
                <w:noWrap/>
                <w:vAlign w:val="bottom"/>
                <w:hideMark/>
              </w:tcPr>
            </w:tcPrChange>
          </w:tcPr>
          <w:p w14:paraId="5438E688" w14:textId="4DEB2FE8" w:rsidR="0027490C" w:rsidRPr="0027490C" w:rsidRDefault="0027490C" w:rsidP="0027490C">
            <w:pPr>
              <w:spacing w:after="0" w:line="240" w:lineRule="auto"/>
              <w:jc w:val="center"/>
              <w:rPr>
                <w:ins w:id="18590" w:author="Hardik Malhotra" w:date="2021-09-30T20:55:00Z"/>
                <w:rFonts w:ascii="Verdana" w:eastAsia="Times New Roman" w:hAnsi="Verdana" w:cs="Times New Roman"/>
                <w:color w:val="000000" w:themeColor="text1"/>
                <w:sz w:val="10"/>
                <w:szCs w:val="10"/>
                <w:lang w:val="en-US"/>
                <w:rPrChange w:id="18591" w:author="Hardik Malhotra" w:date="2021-09-30T21:41:00Z">
                  <w:rPr>
                    <w:ins w:id="18592" w:author="Hardik Malhotra" w:date="2021-09-30T20:55:00Z"/>
                    <w:rFonts w:ascii="Verdana" w:eastAsia="Times New Roman" w:hAnsi="Verdana" w:cs="Times New Roman"/>
                    <w:color w:val="000000"/>
                    <w:sz w:val="20"/>
                    <w:szCs w:val="20"/>
                    <w:lang w:val="en-US"/>
                  </w:rPr>
                </w:rPrChange>
              </w:rPr>
            </w:pPr>
            <w:ins w:id="18593" w:author="Hardik Malhotra" w:date="2021-09-30T21:41:00Z">
              <w:r w:rsidRPr="0027490C">
                <w:rPr>
                  <w:rFonts w:ascii="Verdana" w:hAnsi="Verdana" w:cs="Arial"/>
                  <w:color w:val="000000" w:themeColor="text1"/>
                  <w:sz w:val="10"/>
                  <w:szCs w:val="10"/>
                  <w:rPrChange w:id="18594" w:author="Hardik Malhotra" w:date="2021-09-30T21:41:00Z">
                    <w:rPr>
                      <w:rFonts w:ascii="Arial" w:hAnsi="Arial" w:cs="Arial"/>
                      <w:b/>
                      <w:bCs/>
                      <w:color w:val="FFFFFF"/>
                      <w:sz w:val="20"/>
                      <w:szCs w:val="20"/>
                    </w:rPr>
                  </w:rPrChange>
                </w:rPr>
                <w:t>122</w:t>
              </w:r>
            </w:ins>
          </w:p>
        </w:tc>
        <w:tc>
          <w:tcPr>
            <w:tcW w:w="519" w:type="dxa"/>
            <w:tcBorders>
              <w:top w:val="nil"/>
              <w:left w:val="nil"/>
              <w:bottom w:val="single" w:sz="4" w:space="0" w:color="auto"/>
              <w:right w:val="single" w:sz="4" w:space="0" w:color="auto"/>
            </w:tcBorders>
            <w:shd w:val="clear" w:color="000000" w:fill="FFFFFF"/>
            <w:noWrap/>
            <w:vAlign w:val="center"/>
            <w:hideMark/>
            <w:tcPrChange w:id="18595" w:author="Hardik Malhotra" w:date="2021-09-30T21:41:00Z">
              <w:tcPr>
                <w:tcW w:w="496" w:type="dxa"/>
                <w:gridSpan w:val="2"/>
                <w:tcBorders>
                  <w:top w:val="nil"/>
                  <w:left w:val="nil"/>
                  <w:bottom w:val="single" w:sz="4" w:space="0" w:color="auto"/>
                  <w:right w:val="single" w:sz="4" w:space="0" w:color="auto"/>
                </w:tcBorders>
                <w:shd w:val="clear" w:color="000000" w:fill="FFFFFF"/>
                <w:noWrap/>
                <w:vAlign w:val="bottom"/>
                <w:hideMark/>
              </w:tcPr>
            </w:tcPrChange>
          </w:tcPr>
          <w:p w14:paraId="25F0C8F3" w14:textId="6DF8E637" w:rsidR="0027490C" w:rsidRPr="0027490C" w:rsidRDefault="0027490C" w:rsidP="0027490C">
            <w:pPr>
              <w:spacing w:after="0" w:line="240" w:lineRule="auto"/>
              <w:jc w:val="center"/>
              <w:rPr>
                <w:ins w:id="18596" w:author="Hardik Malhotra" w:date="2021-09-30T20:55:00Z"/>
                <w:rFonts w:ascii="Verdana" w:eastAsia="Times New Roman" w:hAnsi="Verdana" w:cs="Times New Roman"/>
                <w:color w:val="000000" w:themeColor="text1"/>
                <w:sz w:val="10"/>
                <w:szCs w:val="10"/>
                <w:lang w:val="en-US"/>
                <w:rPrChange w:id="18597" w:author="Hardik Malhotra" w:date="2021-09-30T21:41:00Z">
                  <w:rPr>
                    <w:ins w:id="18598" w:author="Hardik Malhotra" w:date="2021-09-30T20:55:00Z"/>
                    <w:rFonts w:ascii="Verdana" w:eastAsia="Times New Roman" w:hAnsi="Verdana" w:cs="Times New Roman"/>
                    <w:color w:val="000000"/>
                    <w:sz w:val="20"/>
                    <w:szCs w:val="20"/>
                    <w:lang w:val="en-US"/>
                  </w:rPr>
                </w:rPrChange>
              </w:rPr>
            </w:pPr>
            <w:ins w:id="18599" w:author="Hardik Malhotra" w:date="2021-09-30T21:41:00Z">
              <w:r w:rsidRPr="0027490C">
                <w:rPr>
                  <w:rFonts w:ascii="Verdana" w:hAnsi="Verdana" w:cs="Arial"/>
                  <w:color w:val="000000" w:themeColor="text1"/>
                  <w:sz w:val="10"/>
                  <w:szCs w:val="10"/>
                  <w:rPrChange w:id="18600" w:author="Hardik Malhotra" w:date="2021-09-30T21:41:00Z">
                    <w:rPr>
                      <w:rFonts w:ascii="Arial" w:hAnsi="Arial" w:cs="Arial"/>
                      <w:b/>
                      <w:bCs/>
                      <w:color w:val="FFFFFF"/>
                      <w:sz w:val="20"/>
                      <w:szCs w:val="20"/>
                    </w:rPr>
                  </w:rPrChange>
                </w:rPr>
                <w:t>128</w:t>
              </w:r>
            </w:ins>
          </w:p>
        </w:tc>
        <w:tc>
          <w:tcPr>
            <w:tcW w:w="520" w:type="dxa"/>
            <w:tcBorders>
              <w:top w:val="nil"/>
              <w:left w:val="nil"/>
              <w:bottom w:val="single" w:sz="4" w:space="0" w:color="auto"/>
              <w:right w:val="single" w:sz="4" w:space="0" w:color="auto"/>
            </w:tcBorders>
            <w:shd w:val="clear" w:color="000000" w:fill="FFFFFF"/>
            <w:noWrap/>
            <w:vAlign w:val="center"/>
            <w:hideMark/>
            <w:tcPrChange w:id="18601" w:author="Hardik Malhotra" w:date="2021-09-30T21:41:00Z">
              <w:tcPr>
                <w:tcW w:w="496" w:type="dxa"/>
                <w:gridSpan w:val="2"/>
                <w:tcBorders>
                  <w:top w:val="nil"/>
                  <w:left w:val="nil"/>
                  <w:bottom w:val="single" w:sz="4" w:space="0" w:color="auto"/>
                  <w:right w:val="single" w:sz="4" w:space="0" w:color="auto"/>
                </w:tcBorders>
                <w:shd w:val="clear" w:color="000000" w:fill="FFFFFF"/>
                <w:noWrap/>
                <w:vAlign w:val="bottom"/>
                <w:hideMark/>
              </w:tcPr>
            </w:tcPrChange>
          </w:tcPr>
          <w:p w14:paraId="2159C814" w14:textId="485A70F3" w:rsidR="0027490C" w:rsidRPr="0027490C" w:rsidRDefault="0027490C" w:rsidP="0027490C">
            <w:pPr>
              <w:spacing w:after="0" w:line="240" w:lineRule="auto"/>
              <w:jc w:val="center"/>
              <w:rPr>
                <w:ins w:id="18602" w:author="Hardik Malhotra" w:date="2021-09-30T20:55:00Z"/>
                <w:rFonts w:ascii="Verdana" w:eastAsia="Times New Roman" w:hAnsi="Verdana" w:cs="Times New Roman"/>
                <w:color w:val="000000" w:themeColor="text1"/>
                <w:sz w:val="10"/>
                <w:szCs w:val="10"/>
                <w:lang w:val="en-US"/>
                <w:rPrChange w:id="18603" w:author="Hardik Malhotra" w:date="2021-09-30T21:41:00Z">
                  <w:rPr>
                    <w:ins w:id="18604" w:author="Hardik Malhotra" w:date="2021-09-30T20:55:00Z"/>
                    <w:rFonts w:ascii="Verdana" w:eastAsia="Times New Roman" w:hAnsi="Verdana" w:cs="Times New Roman"/>
                    <w:color w:val="000000"/>
                    <w:sz w:val="20"/>
                    <w:szCs w:val="20"/>
                    <w:lang w:val="en-US"/>
                  </w:rPr>
                </w:rPrChange>
              </w:rPr>
            </w:pPr>
            <w:ins w:id="18605" w:author="Hardik Malhotra" w:date="2021-09-30T21:41:00Z">
              <w:r w:rsidRPr="0027490C">
                <w:rPr>
                  <w:rFonts w:ascii="Verdana" w:hAnsi="Verdana" w:cs="Arial"/>
                  <w:color w:val="000000" w:themeColor="text1"/>
                  <w:sz w:val="10"/>
                  <w:szCs w:val="10"/>
                  <w:rPrChange w:id="18606" w:author="Hardik Malhotra" w:date="2021-09-30T21:41:00Z">
                    <w:rPr>
                      <w:rFonts w:ascii="Arial" w:hAnsi="Arial" w:cs="Arial"/>
                      <w:b/>
                      <w:bCs/>
                      <w:color w:val="FFFFFF"/>
                      <w:sz w:val="20"/>
                      <w:szCs w:val="20"/>
                    </w:rPr>
                  </w:rPrChange>
                </w:rPr>
                <w:t>131</w:t>
              </w:r>
            </w:ins>
          </w:p>
        </w:tc>
        <w:tc>
          <w:tcPr>
            <w:tcW w:w="593" w:type="dxa"/>
            <w:tcBorders>
              <w:top w:val="nil"/>
              <w:left w:val="nil"/>
              <w:bottom w:val="single" w:sz="4" w:space="0" w:color="auto"/>
              <w:right w:val="single" w:sz="4" w:space="0" w:color="auto"/>
            </w:tcBorders>
            <w:shd w:val="clear" w:color="000000" w:fill="FFFFFF"/>
            <w:noWrap/>
            <w:vAlign w:val="center"/>
            <w:hideMark/>
            <w:tcPrChange w:id="18607" w:author="Hardik Malhotra" w:date="2021-09-30T21:41:00Z">
              <w:tcPr>
                <w:tcW w:w="555" w:type="dxa"/>
                <w:gridSpan w:val="2"/>
                <w:tcBorders>
                  <w:top w:val="nil"/>
                  <w:left w:val="nil"/>
                  <w:bottom w:val="single" w:sz="4" w:space="0" w:color="auto"/>
                  <w:right w:val="single" w:sz="4" w:space="0" w:color="auto"/>
                </w:tcBorders>
                <w:shd w:val="clear" w:color="000000" w:fill="FFFFFF"/>
                <w:noWrap/>
                <w:vAlign w:val="bottom"/>
                <w:hideMark/>
              </w:tcPr>
            </w:tcPrChange>
          </w:tcPr>
          <w:p w14:paraId="0C5D6AC8" w14:textId="6E8D6DDF" w:rsidR="0027490C" w:rsidRPr="0027490C" w:rsidRDefault="0027490C" w:rsidP="0027490C">
            <w:pPr>
              <w:spacing w:after="0" w:line="240" w:lineRule="auto"/>
              <w:jc w:val="center"/>
              <w:rPr>
                <w:ins w:id="18608" w:author="Hardik Malhotra" w:date="2021-09-30T20:55:00Z"/>
                <w:rFonts w:ascii="Verdana" w:eastAsia="Times New Roman" w:hAnsi="Verdana" w:cs="Times New Roman"/>
                <w:color w:val="000000" w:themeColor="text1"/>
                <w:sz w:val="10"/>
                <w:szCs w:val="10"/>
                <w:lang w:val="en-US"/>
                <w:rPrChange w:id="18609" w:author="Hardik Malhotra" w:date="2021-09-30T21:41:00Z">
                  <w:rPr>
                    <w:ins w:id="18610" w:author="Hardik Malhotra" w:date="2021-09-30T20:55:00Z"/>
                    <w:rFonts w:ascii="Verdana" w:eastAsia="Times New Roman" w:hAnsi="Verdana" w:cs="Times New Roman"/>
                    <w:color w:val="000000"/>
                    <w:sz w:val="20"/>
                    <w:szCs w:val="20"/>
                    <w:lang w:val="en-US"/>
                  </w:rPr>
                </w:rPrChange>
              </w:rPr>
            </w:pPr>
            <w:ins w:id="18611" w:author="Hardik Malhotra" w:date="2021-09-30T21:41:00Z">
              <w:r w:rsidRPr="0027490C">
                <w:rPr>
                  <w:rFonts w:ascii="Verdana" w:hAnsi="Verdana" w:cs="Arial"/>
                  <w:color w:val="000000" w:themeColor="text1"/>
                  <w:sz w:val="10"/>
                  <w:szCs w:val="10"/>
                  <w:rPrChange w:id="18612" w:author="Hardik Malhotra" w:date="2021-09-30T21:41:00Z">
                    <w:rPr>
                      <w:rFonts w:ascii="Arial" w:hAnsi="Arial" w:cs="Arial"/>
                      <w:b/>
                      <w:bCs/>
                      <w:color w:val="FFFFFF"/>
                      <w:sz w:val="20"/>
                      <w:szCs w:val="20"/>
                    </w:rPr>
                  </w:rPrChange>
                </w:rPr>
                <w:t>133</w:t>
              </w:r>
            </w:ins>
          </w:p>
        </w:tc>
        <w:tc>
          <w:tcPr>
            <w:tcW w:w="590" w:type="dxa"/>
            <w:tcBorders>
              <w:top w:val="nil"/>
              <w:left w:val="nil"/>
              <w:bottom w:val="single" w:sz="4" w:space="0" w:color="auto"/>
              <w:right w:val="single" w:sz="4" w:space="0" w:color="auto"/>
            </w:tcBorders>
            <w:shd w:val="clear" w:color="000000" w:fill="FFFFFF"/>
            <w:noWrap/>
            <w:vAlign w:val="center"/>
            <w:hideMark/>
            <w:tcPrChange w:id="18613" w:author="Hardik Malhotra" w:date="2021-09-30T21:41:00Z">
              <w:tcPr>
                <w:tcW w:w="557" w:type="dxa"/>
                <w:gridSpan w:val="2"/>
                <w:tcBorders>
                  <w:top w:val="nil"/>
                  <w:left w:val="nil"/>
                  <w:bottom w:val="single" w:sz="4" w:space="0" w:color="auto"/>
                  <w:right w:val="single" w:sz="4" w:space="0" w:color="auto"/>
                </w:tcBorders>
                <w:shd w:val="clear" w:color="000000" w:fill="FFFFFF"/>
                <w:noWrap/>
                <w:vAlign w:val="bottom"/>
                <w:hideMark/>
              </w:tcPr>
            </w:tcPrChange>
          </w:tcPr>
          <w:p w14:paraId="76D62104" w14:textId="642A33D6" w:rsidR="0027490C" w:rsidRPr="0027490C" w:rsidRDefault="0027490C" w:rsidP="0027490C">
            <w:pPr>
              <w:spacing w:after="0" w:line="240" w:lineRule="auto"/>
              <w:jc w:val="center"/>
              <w:rPr>
                <w:ins w:id="18614" w:author="Hardik Malhotra" w:date="2021-09-30T20:55:00Z"/>
                <w:rFonts w:ascii="Verdana" w:eastAsia="Times New Roman" w:hAnsi="Verdana" w:cs="Times New Roman"/>
                <w:color w:val="000000" w:themeColor="text1"/>
                <w:sz w:val="10"/>
                <w:szCs w:val="10"/>
                <w:lang w:val="en-US"/>
                <w:rPrChange w:id="18615" w:author="Hardik Malhotra" w:date="2021-09-30T21:41:00Z">
                  <w:rPr>
                    <w:ins w:id="18616" w:author="Hardik Malhotra" w:date="2021-09-30T20:55:00Z"/>
                    <w:rFonts w:ascii="Verdana" w:eastAsia="Times New Roman" w:hAnsi="Verdana" w:cs="Times New Roman"/>
                    <w:color w:val="000000"/>
                    <w:sz w:val="20"/>
                    <w:szCs w:val="20"/>
                    <w:lang w:val="en-US"/>
                  </w:rPr>
                </w:rPrChange>
              </w:rPr>
            </w:pPr>
            <w:ins w:id="18617" w:author="Hardik Malhotra" w:date="2021-09-30T21:41:00Z">
              <w:r w:rsidRPr="0027490C">
                <w:rPr>
                  <w:rFonts w:ascii="Verdana" w:hAnsi="Verdana" w:cs="Arial"/>
                  <w:color w:val="000000" w:themeColor="text1"/>
                  <w:sz w:val="10"/>
                  <w:szCs w:val="10"/>
                  <w:rPrChange w:id="18618" w:author="Hardik Malhotra" w:date="2021-09-30T21:41:00Z">
                    <w:rPr>
                      <w:rFonts w:ascii="Arial" w:hAnsi="Arial" w:cs="Arial"/>
                      <w:b/>
                      <w:bCs/>
                      <w:color w:val="FFFFFF"/>
                      <w:sz w:val="20"/>
                      <w:szCs w:val="20"/>
                    </w:rPr>
                  </w:rPrChange>
                </w:rPr>
                <w:t>153</w:t>
              </w:r>
            </w:ins>
          </w:p>
        </w:tc>
        <w:tc>
          <w:tcPr>
            <w:tcW w:w="590" w:type="dxa"/>
            <w:tcBorders>
              <w:top w:val="nil"/>
              <w:left w:val="nil"/>
              <w:bottom w:val="single" w:sz="4" w:space="0" w:color="auto"/>
              <w:right w:val="single" w:sz="4" w:space="0" w:color="auto"/>
            </w:tcBorders>
            <w:shd w:val="clear" w:color="000000" w:fill="FFFFFF"/>
            <w:noWrap/>
            <w:vAlign w:val="center"/>
            <w:hideMark/>
            <w:tcPrChange w:id="18619" w:author="Hardik Malhotra" w:date="2021-09-30T21:41:00Z">
              <w:tcPr>
                <w:tcW w:w="552" w:type="dxa"/>
                <w:gridSpan w:val="2"/>
                <w:tcBorders>
                  <w:top w:val="nil"/>
                  <w:left w:val="nil"/>
                  <w:bottom w:val="single" w:sz="4" w:space="0" w:color="auto"/>
                  <w:right w:val="single" w:sz="4" w:space="0" w:color="auto"/>
                </w:tcBorders>
                <w:shd w:val="clear" w:color="000000" w:fill="FFFFFF"/>
                <w:noWrap/>
                <w:vAlign w:val="bottom"/>
                <w:hideMark/>
              </w:tcPr>
            </w:tcPrChange>
          </w:tcPr>
          <w:p w14:paraId="0FBD96A9" w14:textId="7FE02722" w:rsidR="0027490C" w:rsidRPr="0027490C" w:rsidRDefault="0027490C" w:rsidP="0027490C">
            <w:pPr>
              <w:spacing w:after="0" w:line="240" w:lineRule="auto"/>
              <w:jc w:val="center"/>
              <w:rPr>
                <w:ins w:id="18620" w:author="Hardik Malhotra" w:date="2021-09-30T20:55:00Z"/>
                <w:rFonts w:ascii="Verdana" w:eastAsia="Times New Roman" w:hAnsi="Verdana" w:cs="Times New Roman"/>
                <w:color w:val="000000" w:themeColor="text1"/>
                <w:sz w:val="10"/>
                <w:szCs w:val="10"/>
                <w:lang w:val="en-US"/>
                <w:rPrChange w:id="18621" w:author="Hardik Malhotra" w:date="2021-09-30T21:41:00Z">
                  <w:rPr>
                    <w:ins w:id="18622" w:author="Hardik Malhotra" w:date="2021-09-30T20:55:00Z"/>
                    <w:rFonts w:ascii="Verdana" w:eastAsia="Times New Roman" w:hAnsi="Verdana" w:cs="Times New Roman"/>
                    <w:color w:val="000000"/>
                    <w:sz w:val="20"/>
                    <w:szCs w:val="20"/>
                    <w:lang w:val="en-US"/>
                  </w:rPr>
                </w:rPrChange>
              </w:rPr>
            </w:pPr>
            <w:ins w:id="18623" w:author="Hardik Malhotra" w:date="2021-09-30T21:41:00Z">
              <w:r w:rsidRPr="0027490C">
                <w:rPr>
                  <w:rFonts w:ascii="Verdana" w:hAnsi="Verdana" w:cs="Arial"/>
                  <w:color w:val="000000" w:themeColor="text1"/>
                  <w:sz w:val="10"/>
                  <w:szCs w:val="10"/>
                  <w:rPrChange w:id="18624" w:author="Hardik Malhotra" w:date="2021-09-30T21:41:00Z">
                    <w:rPr>
                      <w:rFonts w:ascii="Arial" w:hAnsi="Arial" w:cs="Arial"/>
                      <w:b/>
                      <w:bCs/>
                      <w:color w:val="FFFFFF"/>
                      <w:sz w:val="20"/>
                      <w:szCs w:val="20"/>
                    </w:rPr>
                  </w:rPrChange>
                </w:rPr>
                <w:t>148</w:t>
              </w:r>
            </w:ins>
          </w:p>
        </w:tc>
        <w:tc>
          <w:tcPr>
            <w:tcW w:w="590" w:type="dxa"/>
            <w:tcBorders>
              <w:top w:val="nil"/>
              <w:left w:val="nil"/>
              <w:bottom w:val="single" w:sz="4" w:space="0" w:color="auto"/>
              <w:right w:val="single" w:sz="4" w:space="0" w:color="auto"/>
            </w:tcBorders>
            <w:shd w:val="clear" w:color="000000" w:fill="FFFFFF"/>
            <w:noWrap/>
            <w:vAlign w:val="center"/>
            <w:hideMark/>
            <w:tcPrChange w:id="18625" w:author="Hardik Malhotra" w:date="2021-09-30T21:41:00Z">
              <w:tcPr>
                <w:tcW w:w="552" w:type="dxa"/>
                <w:gridSpan w:val="2"/>
                <w:tcBorders>
                  <w:top w:val="nil"/>
                  <w:left w:val="nil"/>
                  <w:bottom w:val="single" w:sz="4" w:space="0" w:color="auto"/>
                  <w:right w:val="single" w:sz="4" w:space="0" w:color="auto"/>
                </w:tcBorders>
                <w:shd w:val="clear" w:color="000000" w:fill="FFFFFF"/>
                <w:noWrap/>
                <w:vAlign w:val="bottom"/>
                <w:hideMark/>
              </w:tcPr>
            </w:tcPrChange>
          </w:tcPr>
          <w:p w14:paraId="77497CC6" w14:textId="1BDADE19" w:rsidR="0027490C" w:rsidRPr="0027490C" w:rsidRDefault="0027490C" w:rsidP="0027490C">
            <w:pPr>
              <w:spacing w:after="0" w:line="240" w:lineRule="auto"/>
              <w:jc w:val="center"/>
              <w:rPr>
                <w:ins w:id="18626" w:author="Hardik Malhotra" w:date="2021-09-30T20:55:00Z"/>
                <w:rFonts w:ascii="Verdana" w:eastAsia="Times New Roman" w:hAnsi="Verdana" w:cs="Times New Roman"/>
                <w:color w:val="000000" w:themeColor="text1"/>
                <w:sz w:val="10"/>
                <w:szCs w:val="10"/>
                <w:lang w:val="en-US"/>
                <w:rPrChange w:id="18627" w:author="Hardik Malhotra" w:date="2021-09-30T21:41:00Z">
                  <w:rPr>
                    <w:ins w:id="18628" w:author="Hardik Malhotra" w:date="2021-09-30T20:55:00Z"/>
                    <w:rFonts w:ascii="Verdana" w:eastAsia="Times New Roman" w:hAnsi="Verdana" w:cs="Times New Roman"/>
                    <w:color w:val="000000"/>
                    <w:sz w:val="20"/>
                    <w:szCs w:val="20"/>
                    <w:lang w:val="en-US"/>
                  </w:rPr>
                </w:rPrChange>
              </w:rPr>
            </w:pPr>
            <w:ins w:id="18629" w:author="Hardik Malhotra" w:date="2021-09-30T21:41:00Z">
              <w:r w:rsidRPr="0027490C">
                <w:rPr>
                  <w:rFonts w:ascii="Verdana" w:hAnsi="Verdana" w:cs="Arial"/>
                  <w:color w:val="000000" w:themeColor="text1"/>
                  <w:sz w:val="10"/>
                  <w:szCs w:val="10"/>
                  <w:rPrChange w:id="18630" w:author="Hardik Malhotra" w:date="2021-09-30T21:41:00Z">
                    <w:rPr>
                      <w:rFonts w:ascii="Arial" w:hAnsi="Arial" w:cs="Arial"/>
                      <w:b/>
                      <w:bCs/>
                      <w:color w:val="FFFFFF"/>
                      <w:sz w:val="20"/>
                      <w:szCs w:val="20"/>
                    </w:rPr>
                  </w:rPrChange>
                </w:rPr>
                <w:t>150</w:t>
              </w:r>
            </w:ins>
          </w:p>
        </w:tc>
        <w:tc>
          <w:tcPr>
            <w:tcW w:w="590" w:type="dxa"/>
            <w:tcBorders>
              <w:top w:val="nil"/>
              <w:left w:val="nil"/>
              <w:bottom w:val="single" w:sz="4" w:space="0" w:color="auto"/>
              <w:right w:val="single" w:sz="4" w:space="0" w:color="auto"/>
            </w:tcBorders>
            <w:shd w:val="clear" w:color="000000" w:fill="FFFFFF"/>
            <w:noWrap/>
            <w:vAlign w:val="center"/>
            <w:hideMark/>
            <w:tcPrChange w:id="18631" w:author="Hardik Malhotra" w:date="2021-09-30T21:41:00Z">
              <w:tcPr>
                <w:tcW w:w="557" w:type="dxa"/>
                <w:gridSpan w:val="2"/>
                <w:tcBorders>
                  <w:top w:val="nil"/>
                  <w:left w:val="nil"/>
                  <w:bottom w:val="single" w:sz="4" w:space="0" w:color="auto"/>
                  <w:right w:val="single" w:sz="4" w:space="0" w:color="auto"/>
                </w:tcBorders>
                <w:shd w:val="clear" w:color="000000" w:fill="FFFFFF"/>
                <w:noWrap/>
                <w:vAlign w:val="bottom"/>
                <w:hideMark/>
              </w:tcPr>
            </w:tcPrChange>
          </w:tcPr>
          <w:p w14:paraId="5944BEA6" w14:textId="7A8BF7AD" w:rsidR="0027490C" w:rsidRPr="0027490C" w:rsidRDefault="0027490C" w:rsidP="0027490C">
            <w:pPr>
              <w:spacing w:after="0" w:line="240" w:lineRule="auto"/>
              <w:jc w:val="center"/>
              <w:rPr>
                <w:ins w:id="18632" w:author="Hardik Malhotra" w:date="2021-09-30T20:55:00Z"/>
                <w:rFonts w:ascii="Verdana" w:eastAsia="Times New Roman" w:hAnsi="Verdana" w:cs="Times New Roman"/>
                <w:color w:val="000000" w:themeColor="text1"/>
                <w:sz w:val="10"/>
                <w:szCs w:val="10"/>
                <w:lang w:val="en-US"/>
                <w:rPrChange w:id="18633" w:author="Hardik Malhotra" w:date="2021-09-30T21:41:00Z">
                  <w:rPr>
                    <w:ins w:id="18634" w:author="Hardik Malhotra" w:date="2021-09-30T20:55:00Z"/>
                    <w:rFonts w:ascii="Verdana" w:eastAsia="Times New Roman" w:hAnsi="Verdana" w:cs="Times New Roman"/>
                    <w:color w:val="000000"/>
                    <w:sz w:val="20"/>
                    <w:szCs w:val="20"/>
                    <w:lang w:val="en-US"/>
                  </w:rPr>
                </w:rPrChange>
              </w:rPr>
            </w:pPr>
            <w:ins w:id="18635" w:author="Hardik Malhotra" w:date="2021-09-30T21:41:00Z">
              <w:r w:rsidRPr="0027490C">
                <w:rPr>
                  <w:rFonts w:ascii="Verdana" w:hAnsi="Verdana" w:cs="Arial"/>
                  <w:color w:val="000000" w:themeColor="text1"/>
                  <w:sz w:val="10"/>
                  <w:szCs w:val="10"/>
                  <w:rPrChange w:id="18636" w:author="Hardik Malhotra" w:date="2021-09-30T21:41:00Z">
                    <w:rPr>
                      <w:rFonts w:ascii="Arial" w:hAnsi="Arial" w:cs="Arial"/>
                      <w:b/>
                      <w:bCs/>
                      <w:color w:val="FFFFFF"/>
                      <w:sz w:val="20"/>
                      <w:szCs w:val="20"/>
                    </w:rPr>
                  </w:rPrChange>
                </w:rPr>
                <w:t>149</w:t>
              </w:r>
            </w:ins>
          </w:p>
        </w:tc>
        <w:tc>
          <w:tcPr>
            <w:tcW w:w="590" w:type="dxa"/>
            <w:tcBorders>
              <w:top w:val="nil"/>
              <w:left w:val="nil"/>
              <w:bottom w:val="single" w:sz="4" w:space="0" w:color="auto"/>
              <w:right w:val="single" w:sz="4" w:space="0" w:color="auto"/>
            </w:tcBorders>
            <w:shd w:val="clear" w:color="000000" w:fill="FFFFFF"/>
            <w:noWrap/>
            <w:vAlign w:val="center"/>
            <w:hideMark/>
            <w:tcPrChange w:id="18637" w:author="Hardik Malhotra" w:date="2021-09-30T21:41:00Z">
              <w:tcPr>
                <w:tcW w:w="557" w:type="dxa"/>
                <w:gridSpan w:val="2"/>
                <w:tcBorders>
                  <w:top w:val="nil"/>
                  <w:left w:val="nil"/>
                  <w:bottom w:val="single" w:sz="4" w:space="0" w:color="auto"/>
                  <w:right w:val="single" w:sz="4" w:space="0" w:color="auto"/>
                </w:tcBorders>
                <w:shd w:val="clear" w:color="000000" w:fill="FFFFFF"/>
                <w:noWrap/>
                <w:vAlign w:val="bottom"/>
                <w:hideMark/>
              </w:tcPr>
            </w:tcPrChange>
          </w:tcPr>
          <w:p w14:paraId="3D52D6EC" w14:textId="127ED07B" w:rsidR="0027490C" w:rsidRPr="0027490C" w:rsidRDefault="0027490C" w:rsidP="0027490C">
            <w:pPr>
              <w:spacing w:after="0" w:line="240" w:lineRule="auto"/>
              <w:jc w:val="center"/>
              <w:rPr>
                <w:ins w:id="18638" w:author="Hardik Malhotra" w:date="2021-09-30T20:55:00Z"/>
                <w:rFonts w:ascii="Verdana" w:eastAsia="Times New Roman" w:hAnsi="Verdana" w:cs="Times New Roman"/>
                <w:color w:val="000000" w:themeColor="text1"/>
                <w:sz w:val="10"/>
                <w:szCs w:val="10"/>
                <w:lang w:val="en-US"/>
                <w:rPrChange w:id="18639" w:author="Hardik Malhotra" w:date="2021-09-30T21:41:00Z">
                  <w:rPr>
                    <w:ins w:id="18640" w:author="Hardik Malhotra" w:date="2021-09-30T20:55:00Z"/>
                    <w:rFonts w:ascii="Verdana" w:eastAsia="Times New Roman" w:hAnsi="Verdana" w:cs="Times New Roman"/>
                    <w:color w:val="000000"/>
                    <w:sz w:val="20"/>
                    <w:szCs w:val="20"/>
                    <w:lang w:val="en-US"/>
                  </w:rPr>
                </w:rPrChange>
              </w:rPr>
            </w:pPr>
            <w:ins w:id="18641" w:author="Hardik Malhotra" w:date="2021-09-30T21:41:00Z">
              <w:r w:rsidRPr="0027490C">
                <w:rPr>
                  <w:rFonts w:ascii="Verdana" w:hAnsi="Verdana" w:cs="Arial"/>
                  <w:color w:val="000000" w:themeColor="text1"/>
                  <w:sz w:val="10"/>
                  <w:szCs w:val="10"/>
                  <w:rPrChange w:id="18642" w:author="Hardik Malhotra" w:date="2021-09-30T21:41:00Z">
                    <w:rPr>
                      <w:rFonts w:ascii="Arial" w:hAnsi="Arial" w:cs="Arial"/>
                      <w:b/>
                      <w:bCs/>
                      <w:color w:val="FFFFFF"/>
                      <w:sz w:val="20"/>
                      <w:szCs w:val="20"/>
                    </w:rPr>
                  </w:rPrChange>
                </w:rPr>
                <w:t>159</w:t>
              </w:r>
            </w:ins>
          </w:p>
        </w:tc>
        <w:tc>
          <w:tcPr>
            <w:tcW w:w="590" w:type="dxa"/>
            <w:tcBorders>
              <w:top w:val="nil"/>
              <w:left w:val="nil"/>
              <w:bottom w:val="single" w:sz="4" w:space="0" w:color="auto"/>
              <w:right w:val="single" w:sz="4" w:space="0" w:color="auto"/>
            </w:tcBorders>
            <w:shd w:val="clear" w:color="000000" w:fill="FFFFFF"/>
            <w:noWrap/>
            <w:vAlign w:val="center"/>
            <w:hideMark/>
            <w:tcPrChange w:id="18643" w:author="Hardik Malhotra" w:date="2021-09-30T21:41:00Z">
              <w:tcPr>
                <w:tcW w:w="557" w:type="dxa"/>
                <w:gridSpan w:val="2"/>
                <w:tcBorders>
                  <w:top w:val="nil"/>
                  <w:left w:val="nil"/>
                  <w:bottom w:val="single" w:sz="4" w:space="0" w:color="auto"/>
                  <w:right w:val="single" w:sz="4" w:space="0" w:color="auto"/>
                </w:tcBorders>
                <w:shd w:val="clear" w:color="000000" w:fill="FFFFFF"/>
                <w:noWrap/>
                <w:vAlign w:val="bottom"/>
                <w:hideMark/>
              </w:tcPr>
            </w:tcPrChange>
          </w:tcPr>
          <w:p w14:paraId="2E0BF5CD" w14:textId="69534348" w:rsidR="0027490C" w:rsidRPr="0027490C" w:rsidRDefault="0027490C" w:rsidP="0027490C">
            <w:pPr>
              <w:spacing w:after="0" w:line="240" w:lineRule="auto"/>
              <w:jc w:val="center"/>
              <w:rPr>
                <w:ins w:id="18644" w:author="Hardik Malhotra" w:date="2021-09-30T20:55:00Z"/>
                <w:rFonts w:ascii="Verdana" w:eastAsia="Times New Roman" w:hAnsi="Verdana" w:cs="Times New Roman"/>
                <w:color w:val="000000" w:themeColor="text1"/>
                <w:sz w:val="10"/>
                <w:szCs w:val="10"/>
                <w:lang w:val="en-US"/>
                <w:rPrChange w:id="18645" w:author="Hardik Malhotra" w:date="2021-09-30T21:41:00Z">
                  <w:rPr>
                    <w:ins w:id="18646" w:author="Hardik Malhotra" w:date="2021-09-30T20:55:00Z"/>
                    <w:rFonts w:ascii="Verdana" w:eastAsia="Times New Roman" w:hAnsi="Verdana" w:cs="Times New Roman"/>
                    <w:color w:val="000000"/>
                    <w:sz w:val="20"/>
                    <w:szCs w:val="20"/>
                    <w:lang w:val="en-US"/>
                  </w:rPr>
                </w:rPrChange>
              </w:rPr>
            </w:pPr>
            <w:ins w:id="18647" w:author="Hardik Malhotra" w:date="2021-09-30T21:41:00Z">
              <w:r w:rsidRPr="0027490C">
                <w:rPr>
                  <w:rFonts w:ascii="Verdana" w:hAnsi="Verdana" w:cs="Arial"/>
                  <w:color w:val="000000" w:themeColor="text1"/>
                  <w:sz w:val="10"/>
                  <w:szCs w:val="10"/>
                  <w:rPrChange w:id="18648" w:author="Hardik Malhotra" w:date="2021-09-30T21:41:00Z">
                    <w:rPr>
                      <w:rFonts w:ascii="Arial" w:hAnsi="Arial" w:cs="Arial"/>
                      <w:b/>
                      <w:bCs/>
                      <w:color w:val="FFFFFF"/>
                      <w:sz w:val="20"/>
                      <w:szCs w:val="20"/>
                    </w:rPr>
                  </w:rPrChange>
                </w:rPr>
                <w:t>156</w:t>
              </w:r>
            </w:ins>
          </w:p>
        </w:tc>
        <w:tc>
          <w:tcPr>
            <w:tcW w:w="590" w:type="dxa"/>
            <w:tcBorders>
              <w:top w:val="nil"/>
              <w:left w:val="nil"/>
              <w:bottom w:val="single" w:sz="4" w:space="0" w:color="auto"/>
              <w:right w:val="single" w:sz="4" w:space="0" w:color="auto"/>
            </w:tcBorders>
            <w:shd w:val="clear" w:color="000000" w:fill="FFFFFF"/>
            <w:noWrap/>
            <w:vAlign w:val="center"/>
            <w:hideMark/>
            <w:tcPrChange w:id="18649" w:author="Hardik Malhotra" w:date="2021-09-30T21:41:00Z">
              <w:tcPr>
                <w:tcW w:w="557" w:type="dxa"/>
                <w:gridSpan w:val="2"/>
                <w:tcBorders>
                  <w:top w:val="nil"/>
                  <w:left w:val="nil"/>
                  <w:bottom w:val="single" w:sz="4" w:space="0" w:color="auto"/>
                  <w:right w:val="single" w:sz="4" w:space="0" w:color="auto"/>
                </w:tcBorders>
                <w:shd w:val="clear" w:color="000000" w:fill="FFFFFF"/>
                <w:noWrap/>
                <w:vAlign w:val="bottom"/>
                <w:hideMark/>
              </w:tcPr>
            </w:tcPrChange>
          </w:tcPr>
          <w:p w14:paraId="1BE179B0" w14:textId="1E392A25" w:rsidR="0027490C" w:rsidRPr="0027490C" w:rsidRDefault="0027490C" w:rsidP="0027490C">
            <w:pPr>
              <w:spacing w:after="0" w:line="240" w:lineRule="auto"/>
              <w:jc w:val="center"/>
              <w:rPr>
                <w:ins w:id="18650" w:author="Hardik Malhotra" w:date="2021-09-30T20:55:00Z"/>
                <w:rFonts w:ascii="Verdana" w:eastAsia="Times New Roman" w:hAnsi="Verdana" w:cs="Times New Roman"/>
                <w:color w:val="000000" w:themeColor="text1"/>
                <w:sz w:val="10"/>
                <w:szCs w:val="10"/>
                <w:lang w:val="en-US"/>
                <w:rPrChange w:id="18651" w:author="Hardik Malhotra" w:date="2021-09-30T21:41:00Z">
                  <w:rPr>
                    <w:ins w:id="18652" w:author="Hardik Malhotra" w:date="2021-09-30T20:55:00Z"/>
                    <w:rFonts w:ascii="Verdana" w:eastAsia="Times New Roman" w:hAnsi="Verdana" w:cs="Times New Roman"/>
                    <w:color w:val="000000"/>
                    <w:sz w:val="20"/>
                    <w:szCs w:val="20"/>
                    <w:lang w:val="en-US"/>
                  </w:rPr>
                </w:rPrChange>
              </w:rPr>
            </w:pPr>
            <w:ins w:id="18653" w:author="Hardik Malhotra" w:date="2021-09-30T21:41:00Z">
              <w:r w:rsidRPr="0027490C">
                <w:rPr>
                  <w:rFonts w:ascii="Verdana" w:hAnsi="Verdana" w:cs="Arial"/>
                  <w:color w:val="000000" w:themeColor="text1"/>
                  <w:sz w:val="10"/>
                  <w:szCs w:val="10"/>
                  <w:rPrChange w:id="18654" w:author="Hardik Malhotra" w:date="2021-09-30T21:41:00Z">
                    <w:rPr>
                      <w:rFonts w:ascii="Arial" w:hAnsi="Arial" w:cs="Arial"/>
                      <w:b/>
                      <w:bCs/>
                      <w:color w:val="FFFFFF"/>
                      <w:sz w:val="20"/>
                      <w:szCs w:val="20"/>
                    </w:rPr>
                  </w:rPrChange>
                </w:rPr>
                <w:t>157</w:t>
              </w:r>
            </w:ins>
          </w:p>
        </w:tc>
        <w:tc>
          <w:tcPr>
            <w:tcW w:w="590" w:type="dxa"/>
            <w:tcBorders>
              <w:top w:val="nil"/>
              <w:left w:val="nil"/>
              <w:bottom w:val="single" w:sz="4" w:space="0" w:color="auto"/>
              <w:right w:val="single" w:sz="4" w:space="0" w:color="auto"/>
            </w:tcBorders>
            <w:shd w:val="clear" w:color="000000" w:fill="FFFFFF"/>
            <w:noWrap/>
            <w:vAlign w:val="center"/>
            <w:hideMark/>
            <w:tcPrChange w:id="18655" w:author="Hardik Malhotra" w:date="2021-09-30T21:41:00Z">
              <w:tcPr>
                <w:tcW w:w="557" w:type="dxa"/>
                <w:gridSpan w:val="2"/>
                <w:tcBorders>
                  <w:top w:val="nil"/>
                  <w:left w:val="nil"/>
                  <w:bottom w:val="single" w:sz="4" w:space="0" w:color="auto"/>
                  <w:right w:val="single" w:sz="4" w:space="0" w:color="auto"/>
                </w:tcBorders>
                <w:shd w:val="clear" w:color="000000" w:fill="FFFFFF"/>
                <w:noWrap/>
                <w:vAlign w:val="bottom"/>
                <w:hideMark/>
              </w:tcPr>
            </w:tcPrChange>
          </w:tcPr>
          <w:p w14:paraId="340621F7" w14:textId="6E2183ED" w:rsidR="0027490C" w:rsidRPr="0027490C" w:rsidRDefault="0027490C" w:rsidP="0027490C">
            <w:pPr>
              <w:spacing w:after="0" w:line="240" w:lineRule="auto"/>
              <w:jc w:val="center"/>
              <w:rPr>
                <w:ins w:id="18656" w:author="Hardik Malhotra" w:date="2021-09-30T20:55:00Z"/>
                <w:rFonts w:ascii="Verdana" w:eastAsia="Times New Roman" w:hAnsi="Verdana" w:cs="Times New Roman"/>
                <w:color w:val="000000" w:themeColor="text1"/>
                <w:sz w:val="10"/>
                <w:szCs w:val="10"/>
                <w:lang w:val="en-US"/>
                <w:rPrChange w:id="18657" w:author="Hardik Malhotra" w:date="2021-09-30T21:41:00Z">
                  <w:rPr>
                    <w:ins w:id="18658" w:author="Hardik Malhotra" w:date="2021-09-30T20:55:00Z"/>
                    <w:rFonts w:ascii="Verdana" w:eastAsia="Times New Roman" w:hAnsi="Verdana" w:cs="Times New Roman"/>
                    <w:color w:val="000000"/>
                    <w:sz w:val="20"/>
                    <w:szCs w:val="20"/>
                    <w:lang w:val="en-US"/>
                  </w:rPr>
                </w:rPrChange>
              </w:rPr>
            </w:pPr>
            <w:ins w:id="18659" w:author="Hardik Malhotra" w:date="2021-09-30T21:41:00Z">
              <w:r w:rsidRPr="0027490C">
                <w:rPr>
                  <w:rFonts w:ascii="Verdana" w:hAnsi="Verdana" w:cs="Arial"/>
                  <w:color w:val="000000" w:themeColor="text1"/>
                  <w:sz w:val="10"/>
                  <w:szCs w:val="10"/>
                  <w:rPrChange w:id="18660" w:author="Hardik Malhotra" w:date="2021-09-30T21:41:00Z">
                    <w:rPr>
                      <w:rFonts w:ascii="Arial" w:hAnsi="Arial" w:cs="Arial"/>
                      <w:b/>
                      <w:bCs/>
                      <w:color w:val="FFFFFF"/>
                      <w:sz w:val="20"/>
                      <w:szCs w:val="20"/>
                    </w:rPr>
                  </w:rPrChange>
                </w:rPr>
                <w:t>161</w:t>
              </w:r>
            </w:ins>
          </w:p>
        </w:tc>
        <w:tc>
          <w:tcPr>
            <w:tcW w:w="590" w:type="dxa"/>
            <w:tcBorders>
              <w:top w:val="nil"/>
              <w:left w:val="nil"/>
              <w:bottom w:val="single" w:sz="4" w:space="0" w:color="auto"/>
              <w:right w:val="single" w:sz="4" w:space="0" w:color="auto"/>
            </w:tcBorders>
            <w:shd w:val="clear" w:color="000000" w:fill="FFFFFF"/>
            <w:noWrap/>
            <w:vAlign w:val="center"/>
            <w:hideMark/>
            <w:tcPrChange w:id="18661" w:author="Hardik Malhotra" w:date="2021-09-30T21:41:00Z">
              <w:tcPr>
                <w:tcW w:w="557" w:type="dxa"/>
                <w:gridSpan w:val="2"/>
                <w:tcBorders>
                  <w:top w:val="nil"/>
                  <w:left w:val="nil"/>
                  <w:bottom w:val="single" w:sz="4" w:space="0" w:color="auto"/>
                  <w:right w:val="single" w:sz="4" w:space="0" w:color="auto"/>
                </w:tcBorders>
                <w:shd w:val="clear" w:color="000000" w:fill="FFFFFF"/>
                <w:noWrap/>
                <w:vAlign w:val="bottom"/>
                <w:hideMark/>
              </w:tcPr>
            </w:tcPrChange>
          </w:tcPr>
          <w:p w14:paraId="6A51D014" w14:textId="1D804263" w:rsidR="0027490C" w:rsidRPr="0027490C" w:rsidRDefault="0027490C" w:rsidP="0027490C">
            <w:pPr>
              <w:spacing w:after="0" w:line="240" w:lineRule="auto"/>
              <w:jc w:val="center"/>
              <w:rPr>
                <w:ins w:id="18662" w:author="Hardik Malhotra" w:date="2021-09-30T20:55:00Z"/>
                <w:rFonts w:ascii="Verdana" w:eastAsia="Times New Roman" w:hAnsi="Verdana" w:cs="Times New Roman"/>
                <w:color w:val="000000" w:themeColor="text1"/>
                <w:sz w:val="10"/>
                <w:szCs w:val="10"/>
                <w:lang w:val="en-US"/>
                <w:rPrChange w:id="18663" w:author="Hardik Malhotra" w:date="2021-09-30T21:41:00Z">
                  <w:rPr>
                    <w:ins w:id="18664" w:author="Hardik Malhotra" w:date="2021-09-30T20:55:00Z"/>
                    <w:rFonts w:ascii="Verdana" w:eastAsia="Times New Roman" w:hAnsi="Verdana" w:cs="Times New Roman"/>
                    <w:color w:val="000000"/>
                    <w:sz w:val="20"/>
                    <w:szCs w:val="20"/>
                    <w:lang w:val="en-US"/>
                  </w:rPr>
                </w:rPrChange>
              </w:rPr>
            </w:pPr>
            <w:ins w:id="18665" w:author="Hardik Malhotra" w:date="2021-09-30T21:41:00Z">
              <w:r w:rsidRPr="0027490C">
                <w:rPr>
                  <w:rFonts w:ascii="Verdana" w:hAnsi="Verdana" w:cs="Arial"/>
                  <w:color w:val="000000" w:themeColor="text1"/>
                  <w:sz w:val="10"/>
                  <w:szCs w:val="10"/>
                  <w:rPrChange w:id="18666" w:author="Hardik Malhotra" w:date="2021-09-30T21:41:00Z">
                    <w:rPr>
                      <w:rFonts w:ascii="Arial" w:hAnsi="Arial" w:cs="Arial"/>
                      <w:b/>
                      <w:bCs/>
                      <w:color w:val="FFFFFF"/>
                      <w:sz w:val="20"/>
                      <w:szCs w:val="20"/>
                    </w:rPr>
                  </w:rPrChange>
                </w:rPr>
                <w:t>163</w:t>
              </w:r>
            </w:ins>
          </w:p>
        </w:tc>
        <w:tc>
          <w:tcPr>
            <w:tcW w:w="590" w:type="dxa"/>
            <w:tcBorders>
              <w:top w:val="nil"/>
              <w:left w:val="nil"/>
              <w:bottom w:val="single" w:sz="4" w:space="0" w:color="auto"/>
              <w:right w:val="single" w:sz="4" w:space="0" w:color="auto"/>
            </w:tcBorders>
            <w:shd w:val="clear" w:color="000000" w:fill="FFFFFF"/>
            <w:noWrap/>
            <w:vAlign w:val="center"/>
            <w:hideMark/>
            <w:tcPrChange w:id="18667" w:author="Hardik Malhotra" w:date="2021-09-30T21:41:00Z">
              <w:tcPr>
                <w:tcW w:w="557" w:type="dxa"/>
                <w:gridSpan w:val="2"/>
                <w:tcBorders>
                  <w:top w:val="nil"/>
                  <w:left w:val="nil"/>
                  <w:bottom w:val="single" w:sz="4" w:space="0" w:color="auto"/>
                  <w:right w:val="single" w:sz="4" w:space="0" w:color="auto"/>
                </w:tcBorders>
                <w:shd w:val="clear" w:color="000000" w:fill="FFFFFF"/>
                <w:noWrap/>
                <w:vAlign w:val="bottom"/>
                <w:hideMark/>
              </w:tcPr>
            </w:tcPrChange>
          </w:tcPr>
          <w:p w14:paraId="5FA876D1" w14:textId="2488E4B7" w:rsidR="0027490C" w:rsidRPr="0027490C" w:rsidRDefault="0027490C" w:rsidP="0027490C">
            <w:pPr>
              <w:spacing w:after="0" w:line="240" w:lineRule="auto"/>
              <w:jc w:val="center"/>
              <w:rPr>
                <w:ins w:id="18668" w:author="Hardik Malhotra" w:date="2021-09-30T20:55:00Z"/>
                <w:rFonts w:ascii="Verdana" w:eastAsia="Times New Roman" w:hAnsi="Verdana" w:cs="Times New Roman"/>
                <w:color w:val="000000" w:themeColor="text1"/>
                <w:sz w:val="10"/>
                <w:szCs w:val="10"/>
                <w:lang w:val="en-US"/>
                <w:rPrChange w:id="18669" w:author="Hardik Malhotra" w:date="2021-09-30T21:41:00Z">
                  <w:rPr>
                    <w:ins w:id="18670" w:author="Hardik Malhotra" w:date="2021-09-30T20:55:00Z"/>
                    <w:rFonts w:ascii="Verdana" w:eastAsia="Times New Roman" w:hAnsi="Verdana" w:cs="Times New Roman"/>
                    <w:color w:val="000000"/>
                    <w:sz w:val="20"/>
                    <w:szCs w:val="20"/>
                    <w:lang w:val="en-US"/>
                  </w:rPr>
                </w:rPrChange>
              </w:rPr>
            </w:pPr>
            <w:ins w:id="18671" w:author="Hardik Malhotra" w:date="2021-09-30T21:41:00Z">
              <w:r w:rsidRPr="0027490C">
                <w:rPr>
                  <w:rFonts w:ascii="Verdana" w:hAnsi="Verdana" w:cs="Arial"/>
                  <w:color w:val="000000" w:themeColor="text1"/>
                  <w:sz w:val="10"/>
                  <w:szCs w:val="10"/>
                  <w:rPrChange w:id="18672" w:author="Hardik Malhotra" w:date="2021-09-30T21:41:00Z">
                    <w:rPr>
                      <w:rFonts w:ascii="Arial" w:hAnsi="Arial" w:cs="Arial"/>
                      <w:b/>
                      <w:bCs/>
                      <w:color w:val="FFFFFF"/>
                      <w:sz w:val="20"/>
                      <w:szCs w:val="20"/>
                    </w:rPr>
                  </w:rPrChange>
                </w:rPr>
                <w:t>165</w:t>
              </w:r>
            </w:ins>
          </w:p>
        </w:tc>
        <w:tc>
          <w:tcPr>
            <w:tcW w:w="566" w:type="dxa"/>
            <w:tcBorders>
              <w:top w:val="nil"/>
              <w:left w:val="nil"/>
              <w:bottom w:val="single" w:sz="4" w:space="0" w:color="auto"/>
              <w:right w:val="single" w:sz="4" w:space="0" w:color="auto"/>
            </w:tcBorders>
            <w:shd w:val="clear" w:color="000000" w:fill="FFFFFF"/>
            <w:noWrap/>
            <w:vAlign w:val="center"/>
            <w:hideMark/>
            <w:tcPrChange w:id="18673" w:author="Hardik Malhotra" w:date="2021-09-30T21:41:00Z">
              <w:tcPr>
                <w:tcW w:w="557" w:type="dxa"/>
                <w:gridSpan w:val="2"/>
                <w:tcBorders>
                  <w:top w:val="nil"/>
                  <w:left w:val="nil"/>
                  <w:bottom w:val="single" w:sz="4" w:space="0" w:color="auto"/>
                  <w:right w:val="single" w:sz="4" w:space="0" w:color="auto"/>
                </w:tcBorders>
                <w:shd w:val="clear" w:color="000000" w:fill="FFFFFF"/>
                <w:noWrap/>
                <w:vAlign w:val="bottom"/>
                <w:hideMark/>
              </w:tcPr>
            </w:tcPrChange>
          </w:tcPr>
          <w:p w14:paraId="5CE30AD0" w14:textId="4A50229D" w:rsidR="0027490C" w:rsidRPr="0027490C" w:rsidRDefault="0027490C" w:rsidP="0027490C">
            <w:pPr>
              <w:spacing w:after="0" w:line="240" w:lineRule="auto"/>
              <w:jc w:val="center"/>
              <w:rPr>
                <w:ins w:id="18674" w:author="Hardik Malhotra" w:date="2021-09-30T20:55:00Z"/>
                <w:rFonts w:ascii="Verdana" w:eastAsia="Times New Roman" w:hAnsi="Verdana" w:cs="Times New Roman"/>
                <w:color w:val="000000" w:themeColor="text1"/>
                <w:sz w:val="10"/>
                <w:szCs w:val="10"/>
                <w:lang w:val="en-US"/>
                <w:rPrChange w:id="18675" w:author="Hardik Malhotra" w:date="2021-09-30T21:41:00Z">
                  <w:rPr>
                    <w:ins w:id="18676" w:author="Hardik Malhotra" w:date="2021-09-30T20:55:00Z"/>
                    <w:rFonts w:ascii="Verdana" w:eastAsia="Times New Roman" w:hAnsi="Verdana" w:cs="Times New Roman"/>
                    <w:color w:val="000000"/>
                    <w:sz w:val="20"/>
                    <w:szCs w:val="20"/>
                    <w:lang w:val="en-US"/>
                  </w:rPr>
                </w:rPrChange>
              </w:rPr>
            </w:pPr>
            <w:ins w:id="18677" w:author="Hardik Malhotra" w:date="2021-09-30T21:41:00Z">
              <w:r w:rsidRPr="0027490C">
                <w:rPr>
                  <w:rFonts w:ascii="Verdana" w:hAnsi="Verdana" w:cs="Arial"/>
                  <w:color w:val="000000" w:themeColor="text1"/>
                  <w:sz w:val="10"/>
                  <w:szCs w:val="10"/>
                  <w:rPrChange w:id="18678" w:author="Hardik Malhotra" w:date="2021-09-30T21:41:00Z">
                    <w:rPr>
                      <w:rFonts w:ascii="Arial" w:hAnsi="Arial" w:cs="Arial"/>
                      <w:b/>
                      <w:bCs/>
                      <w:color w:val="FFFFFF"/>
                      <w:sz w:val="20"/>
                      <w:szCs w:val="20"/>
                    </w:rPr>
                  </w:rPrChange>
                </w:rPr>
                <w:t>169</w:t>
              </w:r>
            </w:ins>
          </w:p>
        </w:tc>
      </w:tr>
      <w:tr w:rsidR="0027490C" w:rsidRPr="009B3886" w14:paraId="39A58F26" w14:textId="77777777" w:rsidTr="0027490C">
        <w:tblPrEx>
          <w:tblW w:w="10321" w:type="dxa"/>
          <w:tblInd w:w="-185" w:type="dxa"/>
          <w:tblPrExChange w:id="18679" w:author="Hardik Malhotra" w:date="2021-09-30T21:41:00Z">
            <w:tblPrEx>
              <w:tblW w:w="10165" w:type="dxa"/>
              <w:tblInd w:w="-5" w:type="dxa"/>
            </w:tblPrEx>
          </w:tblPrExChange>
        </w:tblPrEx>
        <w:trPr>
          <w:trHeight w:val="334"/>
          <w:ins w:id="18680" w:author="Hardik Malhotra" w:date="2021-09-30T20:55:00Z"/>
          <w:trPrChange w:id="18681" w:author="Hardik Malhotra" w:date="2021-09-30T21:41:00Z">
            <w:trPr>
              <w:gridBefore w:val="1"/>
              <w:trHeight w:val="334"/>
            </w:trPr>
          </w:trPrChange>
        </w:trPr>
        <w:tc>
          <w:tcPr>
            <w:tcW w:w="1185" w:type="dxa"/>
            <w:tcBorders>
              <w:top w:val="nil"/>
              <w:left w:val="single" w:sz="4" w:space="0" w:color="auto"/>
              <w:bottom w:val="nil"/>
              <w:right w:val="single" w:sz="4" w:space="0" w:color="auto"/>
            </w:tcBorders>
            <w:shd w:val="clear" w:color="000000" w:fill="FFFFFF"/>
            <w:noWrap/>
            <w:vAlign w:val="bottom"/>
            <w:hideMark/>
            <w:tcPrChange w:id="18682" w:author="Hardik Malhotra" w:date="2021-09-30T21:41:00Z">
              <w:tcPr>
                <w:tcW w:w="1509" w:type="dxa"/>
                <w:gridSpan w:val="2"/>
                <w:tcBorders>
                  <w:top w:val="nil"/>
                  <w:left w:val="single" w:sz="4" w:space="0" w:color="auto"/>
                  <w:bottom w:val="nil"/>
                  <w:right w:val="single" w:sz="4" w:space="0" w:color="auto"/>
                </w:tcBorders>
                <w:shd w:val="clear" w:color="000000" w:fill="FFFFFF"/>
                <w:noWrap/>
                <w:vAlign w:val="bottom"/>
                <w:hideMark/>
              </w:tcPr>
            </w:tcPrChange>
          </w:tcPr>
          <w:p w14:paraId="0762B63D" w14:textId="77777777" w:rsidR="0027490C" w:rsidRPr="009B3886" w:rsidRDefault="0027490C" w:rsidP="0027490C">
            <w:pPr>
              <w:spacing w:after="0" w:line="240" w:lineRule="auto"/>
              <w:rPr>
                <w:ins w:id="18683" w:author="Hardik Malhotra" w:date="2021-09-30T20:55:00Z"/>
                <w:rFonts w:ascii="Verdana" w:eastAsia="Times New Roman" w:hAnsi="Verdana" w:cs="Times New Roman"/>
                <w:color w:val="000000"/>
                <w:sz w:val="10"/>
                <w:szCs w:val="10"/>
                <w:lang w:val="en-US"/>
                <w:rPrChange w:id="18684" w:author="Hardik Malhotra" w:date="2021-09-30T21:00:00Z">
                  <w:rPr>
                    <w:ins w:id="18685" w:author="Hardik Malhotra" w:date="2021-09-30T20:55:00Z"/>
                    <w:rFonts w:ascii="Calibri" w:eastAsia="Times New Roman" w:hAnsi="Calibri" w:cs="Times New Roman"/>
                    <w:color w:val="000000"/>
                    <w:lang w:val="en-US"/>
                  </w:rPr>
                </w:rPrChange>
              </w:rPr>
            </w:pPr>
            <w:ins w:id="18686" w:author="Hardik Malhotra" w:date="2021-09-30T20:55:00Z">
              <w:r w:rsidRPr="009B3886">
                <w:rPr>
                  <w:rFonts w:ascii="Verdana" w:eastAsia="Times New Roman" w:hAnsi="Verdana" w:cs="Times New Roman"/>
                  <w:color w:val="000000"/>
                  <w:sz w:val="10"/>
                  <w:szCs w:val="10"/>
                  <w:lang w:val="en-US"/>
                  <w:rPrChange w:id="18687" w:author="Hardik Malhotra" w:date="2021-09-30T21:00:00Z">
                    <w:rPr>
                      <w:rFonts w:ascii="Calibri" w:eastAsia="Times New Roman" w:hAnsi="Calibri" w:cs="Times New Roman"/>
                      <w:color w:val="000000"/>
                      <w:lang w:val="en-US"/>
                    </w:rPr>
                  </w:rPrChange>
                </w:rPr>
                <w:t>Total</w:t>
              </w:r>
            </w:ins>
          </w:p>
        </w:tc>
        <w:tc>
          <w:tcPr>
            <w:tcW w:w="519" w:type="dxa"/>
            <w:tcBorders>
              <w:top w:val="nil"/>
              <w:left w:val="nil"/>
              <w:bottom w:val="single" w:sz="4" w:space="0" w:color="auto"/>
              <w:right w:val="single" w:sz="4" w:space="0" w:color="auto"/>
            </w:tcBorders>
            <w:shd w:val="clear" w:color="000000" w:fill="FFFFFF"/>
            <w:noWrap/>
            <w:vAlign w:val="center"/>
            <w:hideMark/>
            <w:tcPrChange w:id="18688" w:author="Hardik Malhotra" w:date="2021-09-30T21:41:00Z">
              <w:tcPr>
                <w:tcW w:w="496" w:type="dxa"/>
                <w:gridSpan w:val="2"/>
                <w:tcBorders>
                  <w:top w:val="nil"/>
                  <w:left w:val="nil"/>
                  <w:bottom w:val="single" w:sz="4" w:space="0" w:color="auto"/>
                  <w:right w:val="single" w:sz="4" w:space="0" w:color="auto"/>
                </w:tcBorders>
                <w:shd w:val="clear" w:color="000000" w:fill="FFFFFF"/>
                <w:noWrap/>
                <w:vAlign w:val="bottom"/>
                <w:hideMark/>
              </w:tcPr>
            </w:tcPrChange>
          </w:tcPr>
          <w:p w14:paraId="70F5EF44" w14:textId="3E760BDD" w:rsidR="0027490C" w:rsidRPr="0027490C" w:rsidRDefault="0027490C" w:rsidP="0027490C">
            <w:pPr>
              <w:spacing w:after="0" w:line="240" w:lineRule="auto"/>
              <w:jc w:val="center"/>
              <w:rPr>
                <w:ins w:id="18689" w:author="Hardik Malhotra" w:date="2021-09-30T20:55:00Z"/>
                <w:rFonts w:ascii="Verdana" w:eastAsia="Times New Roman" w:hAnsi="Verdana" w:cs="Times New Roman"/>
                <w:color w:val="000000" w:themeColor="text1"/>
                <w:sz w:val="10"/>
                <w:szCs w:val="10"/>
                <w:lang w:val="en-US"/>
                <w:rPrChange w:id="18690" w:author="Hardik Malhotra" w:date="2021-09-30T21:41:00Z">
                  <w:rPr>
                    <w:ins w:id="18691" w:author="Hardik Malhotra" w:date="2021-09-30T20:55:00Z"/>
                    <w:rFonts w:ascii="Verdana" w:eastAsia="Times New Roman" w:hAnsi="Verdana" w:cs="Times New Roman"/>
                    <w:color w:val="000000"/>
                    <w:sz w:val="20"/>
                    <w:szCs w:val="20"/>
                    <w:lang w:val="en-US"/>
                  </w:rPr>
                </w:rPrChange>
              </w:rPr>
            </w:pPr>
            <w:ins w:id="18692" w:author="Hardik Malhotra" w:date="2021-09-30T21:41:00Z">
              <w:r w:rsidRPr="0027490C">
                <w:rPr>
                  <w:rFonts w:ascii="Verdana" w:hAnsi="Verdana" w:cs="Arial"/>
                  <w:color w:val="000000" w:themeColor="text1"/>
                  <w:sz w:val="10"/>
                  <w:szCs w:val="10"/>
                  <w:rPrChange w:id="18693" w:author="Hardik Malhotra" w:date="2021-09-30T21:41:00Z">
                    <w:rPr>
                      <w:rFonts w:ascii="Arial" w:hAnsi="Arial" w:cs="Arial"/>
                      <w:b/>
                      <w:bCs/>
                      <w:color w:val="FFFFFF"/>
                      <w:sz w:val="20"/>
                      <w:szCs w:val="20"/>
                    </w:rPr>
                  </w:rPrChange>
                </w:rPr>
                <w:t>2754</w:t>
              </w:r>
            </w:ins>
          </w:p>
        </w:tc>
        <w:tc>
          <w:tcPr>
            <w:tcW w:w="519" w:type="dxa"/>
            <w:tcBorders>
              <w:top w:val="nil"/>
              <w:left w:val="nil"/>
              <w:bottom w:val="single" w:sz="4" w:space="0" w:color="auto"/>
              <w:right w:val="single" w:sz="4" w:space="0" w:color="auto"/>
            </w:tcBorders>
            <w:shd w:val="clear" w:color="000000" w:fill="FFFFFF"/>
            <w:noWrap/>
            <w:vAlign w:val="center"/>
            <w:hideMark/>
            <w:tcPrChange w:id="18694" w:author="Hardik Malhotra" w:date="2021-09-30T21:41:00Z">
              <w:tcPr>
                <w:tcW w:w="496" w:type="dxa"/>
                <w:gridSpan w:val="2"/>
                <w:tcBorders>
                  <w:top w:val="nil"/>
                  <w:left w:val="nil"/>
                  <w:bottom w:val="single" w:sz="4" w:space="0" w:color="auto"/>
                  <w:right w:val="single" w:sz="4" w:space="0" w:color="auto"/>
                </w:tcBorders>
                <w:shd w:val="clear" w:color="000000" w:fill="FFFFFF"/>
                <w:noWrap/>
                <w:vAlign w:val="bottom"/>
                <w:hideMark/>
              </w:tcPr>
            </w:tcPrChange>
          </w:tcPr>
          <w:p w14:paraId="25E8EAE2" w14:textId="3579003E" w:rsidR="0027490C" w:rsidRPr="0027490C" w:rsidRDefault="0027490C" w:rsidP="0027490C">
            <w:pPr>
              <w:spacing w:after="0" w:line="240" w:lineRule="auto"/>
              <w:jc w:val="center"/>
              <w:rPr>
                <w:ins w:id="18695" w:author="Hardik Malhotra" w:date="2021-09-30T20:55:00Z"/>
                <w:rFonts w:ascii="Verdana" w:eastAsia="Times New Roman" w:hAnsi="Verdana" w:cs="Times New Roman"/>
                <w:color w:val="000000" w:themeColor="text1"/>
                <w:sz w:val="10"/>
                <w:szCs w:val="10"/>
                <w:lang w:val="en-US"/>
                <w:rPrChange w:id="18696" w:author="Hardik Malhotra" w:date="2021-09-30T21:41:00Z">
                  <w:rPr>
                    <w:ins w:id="18697" w:author="Hardik Malhotra" w:date="2021-09-30T20:55:00Z"/>
                    <w:rFonts w:ascii="Verdana" w:eastAsia="Times New Roman" w:hAnsi="Verdana" w:cs="Times New Roman"/>
                    <w:color w:val="000000"/>
                    <w:sz w:val="20"/>
                    <w:szCs w:val="20"/>
                    <w:lang w:val="en-US"/>
                  </w:rPr>
                </w:rPrChange>
              </w:rPr>
            </w:pPr>
            <w:ins w:id="18698" w:author="Hardik Malhotra" w:date="2021-09-30T21:41:00Z">
              <w:r w:rsidRPr="0027490C">
                <w:rPr>
                  <w:rFonts w:ascii="Verdana" w:hAnsi="Verdana" w:cs="Arial"/>
                  <w:color w:val="000000" w:themeColor="text1"/>
                  <w:sz w:val="10"/>
                  <w:szCs w:val="10"/>
                  <w:rPrChange w:id="18699" w:author="Hardik Malhotra" w:date="2021-09-30T21:41:00Z">
                    <w:rPr>
                      <w:rFonts w:ascii="Arial" w:hAnsi="Arial" w:cs="Arial"/>
                      <w:b/>
                      <w:bCs/>
                      <w:color w:val="FFFFFF"/>
                      <w:sz w:val="20"/>
                      <w:szCs w:val="20"/>
                    </w:rPr>
                  </w:rPrChange>
                </w:rPr>
                <w:t>2891</w:t>
              </w:r>
            </w:ins>
          </w:p>
        </w:tc>
        <w:tc>
          <w:tcPr>
            <w:tcW w:w="519" w:type="dxa"/>
            <w:tcBorders>
              <w:top w:val="nil"/>
              <w:left w:val="nil"/>
              <w:bottom w:val="single" w:sz="4" w:space="0" w:color="auto"/>
              <w:right w:val="single" w:sz="4" w:space="0" w:color="auto"/>
            </w:tcBorders>
            <w:shd w:val="clear" w:color="000000" w:fill="FFFFFF"/>
            <w:noWrap/>
            <w:vAlign w:val="center"/>
            <w:hideMark/>
            <w:tcPrChange w:id="18700" w:author="Hardik Malhotra" w:date="2021-09-30T21:41:00Z">
              <w:tcPr>
                <w:tcW w:w="496" w:type="dxa"/>
                <w:gridSpan w:val="2"/>
                <w:tcBorders>
                  <w:top w:val="nil"/>
                  <w:left w:val="nil"/>
                  <w:bottom w:val="single" w:sz="4" w:space="0" w:color="auto"/>
                  <w:right w:val="single" w:sz="4" w:space="0" w:color="auto"/>
                </w:tcBorders>
                <w:shd w:val="clear" w:color="000000" w:fill="FFFFFF"/>
                <w:noWrap/>
                <w:vAlign w:val="bottom"/>
                <w:hideMark/>
              </w:tcPr>
            </w:tcPrChange>
          </w:tcPr>
          <w:p w14:paraId="73879838" w14:textId="0C8A54F1" w:rsidR="0027490C" w:rsidRPr="0027490C" w:rsidRDefault="0027490C" w:rsidP="0027490C">
            <w:pPr>
              <w:spacing w:after="0" w:line="240" w:lineRule="auto"/>
              <w:jc w:val="center"/>
              <w:rPr>
                <w:ins w:id="18701" w:author="Hardik Malhotra" w:date="2021-09-30T20:55:00Z"/>
                <w:rFonts w:ascii="Verdana" w:eastAsia="Times New Roman" w:hAnsi="Verdana" w:cs="Times New Roman"/>
                <w:color w:val="000000" w:themeColor="text1"/>
                <w:sz w:val="10"/>
                <w:szCs w:val="10"/>
                <w:lang w:val="en-US"/>
                <w:rPrChange w:id="18702" w:author="Hardik Malhotra" w:date="2021-09-30T21:41:00Z">
                  <w:rPr>
                    <w:ins w:id="18703" w:author="Hardik Malhotra" w:date="2021-09-30T20:55:00Z"/>
                    <w:rFonts w:ascii="Verdana" w:eastAsia="Times New Roman" w:hAnsi="Verdana" w:cs="Times New Roman"/>
                    <w:color w:val="000000"/>
                    <w:sz w:val="20"/>
                    <w:szCs w:val="20"/>
                    <w:lang w:val="en-US"/>
                  </w:rPr>
                </w:rPrChange>
              </w:rPr>
            </w:pPr>
            <w:ins w:id="18704" w:author="Hardik Malhotra" w:date="2021-09-30T21:41:00Z">
              <w:r w:rsidRPr="0027490C">
                <w:rPr>
                  <w:rFonts w:ascii="Verdana" w:hAnsi="Verdana" w:cs="Arial"/>
                  <w:color w:val="000000" w:themeColor="text1"/>
                  <w:sz w:val="10"/>
                  <w:szCs w:val="10"/>
                  <w:rPrChange w:id="18705" w:author="Hardik Malhotra" w:date="2021-09-30T21:41:00Z">
                    <w:rPr>
                      <w:rFonts w:ascii="Arial" w:hAnsi="Arial" w:cs="Arial"/>
                      <w:b/>
                      <w:bCs/>
                      <w:color w:val="FFFFFF"/>
                      <w:sz w:val="20"/>
                      <w:szCs w:val="20"/>
                    </w:rPr>
                  </w:rPrChange>
                </w:rPr>
                <w:t>3110</w:t>
              </w:r>
            </w:ins>
          </w:p>
        </w:tc>
        <w:tc>
          <w:tcPr>
            <w:tcW w:w="520" w:type="dxa"/>
            <w:tcBorders>
              <w:top w:val="nil"/>
              <w:left w:val="nil"/>
              <w:bottom w:val="single" w:sz="4" w:space="0" w:color="auto"/>
              <w:right w:val="single" w:sz="4" w:space="0" w:color="auto"/>
            </w:tcBorders>
            <w:shd w:val="clear" w:color="000000" w:fill="FFFFFF"/>
            <w:noWrap/>
            <w:vAlign w:val="center"/>
            <w:hideMark/>
            <w:tcPrChange w:id="18706" w:author="Hardik Malhotra" w:date="2021-09-30T21:41:00Z">
              <w:tcPr>
                <w:tcW w:w="496" w:type="dxa"/>
                <w:gridSpan w:val="2"/>
                <w:tcBorders>
                  <w:top w:val="nil"/>
                  <w:left w:val="nil"/>
                  <w:bottom w:val="single" w:sz="4" w:space="0" w:color="auto"/>
                  <w:right w:val="single" w:sz="4" w:space="0" w:color="auto"/>
                </w:tcBorders>
                <w:shd w:val="clear" w:color="000000" w:fill="FFFFFF"/>
                <w:noWrap/>
                <w:vAlign w:val="bottom"/>
                <w:hideMark/>
              </w:tcPr>
            </w:tcPrChange>
          </w:tcPr>
          <w:p w14:paraId="33E79E6C" w14:textId="62AB99F8" w:rsidR="0027490C" w:rsidRPr="0027490C" w:rsidRDefault="0027490C" w:rsidP="0027490C">
            <w:pPr>
              <w:spacing w:after="0" w:line="240" w:lineRule="auto"/>
              <w:jc w:val="center"/>
              <w:rPr>
                <w:ins w:id="18707" w:author="Hardik Malhotra" w:date="2021-09-30T20:55:00Z"/>
                <w:rFonts w:ascii="Verdana" w:eastAsia="Times New Roman" w:hAnsi="Verdana" w:cs="Times New Roman"/>
                <w:color w:val="000000" w:themeColor="text1"/>
                <w:sz w:val="10"/>
                <w:szCs w:val="10"/>
                <w:lang w:val="en-US"/>
                <w:rPrChange w:id="18708" w:author="Hardik Malhotra" w:date="2021-09-30T21:41:00Z">
                  <w:rPr>
                    <w:ins w:id="18709" w:author="Hardik Malhotra" w:date="2021-09-30T20:55:00Z"/>
                    <w:rFonts w:ascii="Verdana" w:eastAsia="Times New Roman" w:hAnsi="Verdana" w:cs="Times New Roman"/>
                    <w:color w:val="000000"/>
                    <w:sz w:val="20"/>
                    <w:szCs w:val="20"/>
                    <w:lang w:val="en-US"/>
                  </w:rPr>
                </w:rPrChange>
              </w:rPr>
            </w:pPr>
            <w:ins w:id="18710" w:author="Hardik Malhotra" w:date="2021-09-30T21:41:00Z">
              <w:r w:rsidRPr="0027490C">
                <w:rPr>
                  <w:rFonts w:ascii="Verdana" w:hAnsi="Verdana" w:cs="Arial"/>
                  <w:color w:val="000000" w:themeColor="text1"/>
                  <w:sz w:val="10"/>
                  <w:szCs w:val="10"/>
                  <w:rPrChange w:id="18711" w:author="Hardik Malhotra" w:date="2021-09-30T21:41:00Z">
                    <w:rPr>
                      <w:rFonts w:ascii="Arial" w:hAnsi="Arial" w:cs="Arial"/>
                      <w:b/>
                      <w:bCs/>
                      <w:color w:val="FFFFFF"/>
                      <w:sz w:val="20"/>
                      <w:szCs w:val="20"/>
                    </w:rPr>
                  </w:rPrChange>
                </w:rPr>
                <w:t>3187</w:t>
              </w:r>
            </w:ins>
          </w:p>
        </w:tc>
        <w:tc>
          <w:tcPr>
            <w:tcW w:w="593" w:type="dxa"/>
            <w:tcBorders>
              <w:top w:val="nil"/>
              <w:left w:val="nil"/>
              <w:bottom w:val="single" w:sz="4" w:space="0" w:color="auto"/>
              <w:right w:val="single" w:sz="4" w:space="0" w:color="auto"/>
            </w:tcBorders>
            <w:shd w:val="clear" w:color="000000" w:fill="FFFFFF"/>
            <w:noWrap/>
            <w:vAlign w:val="center"/>
            <w:hideMark/>
            <w:tcPrChange w:id="18712" w:author="Hardik Malhotra" w:date="2021-09-30T21:41:00Z">
              <w:tcPr>
                <w:tcW w:w="555" w:type="dxa"/>
                <w:gridSpan w:val="2"/>
                <w:tcBorders>
                  <w:top w:val="nil"/>
                  <w:left w:val="nil"/>
                  <w:bottom w:val="single" w:sz="4" w:space="0" w:color="auto"/>
                  <w:right w:val="single" w:sz="4" w:space="0" w:color="auto"/>
                </w:tcBorders>
                <w:shd w:val="clear" w:color="000000" w:fill="FFFFFF"/>
                <w:noWrap/>
                <w:vAlign w:val="bottom"/>
                <w:hideMark/>
              </w:tcPr>
            </w:tcPrChange>
          </w:tcPr>
          <w:p w14:paraId="57B5554C" w14:textId="38C89722" w:rsidR="0027490C" w:rsidRPr="0027490C" w:rsidRDefault="0027490C" w:rsidP="0027490C">
            <w:pPr>
              <w:spacing w:after="0" w:line="240" w:lineRule="auto"/>
              <w:jc w:val="center"/>
              <w:rPr>
                <w:ins w:id="18713" w:author="Hardik Malhotra" w:date="2021-09-30T20:55:00Z"/>
                <w:rFonts w:ascii="Verdana" w:eastAsia="Times New Roman" w:hAnsi="Verdana" w:cs="Times New Roman"/>
                <w:color w:val="000000" w:themeColor="text1"/>
                <w:sz w:val="10"/>
                <w:szCs w:val="10"/>
                <w:lang w:val="en-US"/>
                <w:rPrChange w:id="18714" w:author="Hardik Malhotra" w:date="2021-09-30T21:41:00Z">
                  <w:rPr>
                    <w:ins w:id="18715" w:author="Hardik Malhotra" w:date="2021-09-30T20:55:00Z"/>
                    <w:rFonts w:ascii="Verdana" w:eastAsia="Times New Roman" w:hAnsi="Verdana" w:cs="Times New Roman"/>
                    <w:color w:val="000000"/>
                    <w:sz w:val="20"/>
                    <w:szCs w:val="20"/>
                    <w:lang w:val="en-US"/>
                  </w:rPr>
                </w:rPrChange>
              </w:rPr>
            </w:pPr>
            <w:ins w:id="18716" w:author="Hardik Malhotra" w:date="2021-09-30T21:41:00Z">
              <w:r w:rsidRPr="0027490C">
                <w:rPr>
                  <w:rFonts w:ascii="Verdana" w:hAnsi="Verdana" w:cs="Arial"/>
                  <w:color w:val="000000" w:themeColor="text1"/>
                  <w:sz w:val="10"/>
                  <w:szCs w:val="10"/>
                  <w:rPrChange w:id="18717" w:author="Hardik Malhotra" w:date="2021-09-30T21:41:00Z">
                    <w:rPr>
                      <w:rFonts w:ascii="Arial" w:hAnsi="Arial" w:cs="Arial"/>
                      <w:b/>
                      <w:bCs/>
                      <w:color w:val="FFFFFF"/>
                      <w:sz w:val="20"/>
                      <w:szCs w:val="20"/>
                    </w:rPr>
                  </w:rPrChange>
                </w:rPr>
                <w:t>3365</w:t>
              </w:r>
            </w:ins>
          </w:p>
        </w:tc>
        <w:tc>
          <w:tcPr>
            <w:tcW w:w="590" w:type="dxa"/>
            <w:tcBorders>
              <w:top w:val="nil"/>
              <w:left w:val="nil"/>
              <w:bottom w:val="single" w:sz="4" w:space="0" w:color="auto"/>
              <w:right w:val="single" w:sz="4" w:space="0" w:color="auto"/>
            </w:tcBorders>
            <w:shd w:val="clear" w:color="000000" w:fill="FFFFFF"/>
            <w:noWrap/>
            <w:vAlign w:val="center"/>
            <w:hideMark/>
            <w:tcPrChange w:id="18718" w:author="Hardik Malhotra" w:date="2021-09-30T21:41:00Z">
              <w:tcPr>
                <w:tcW w:w="557" w:type="dxa"/>
                <w:gridSpan w:val="2"/>
                <w:tcBorders>
                  <w:top w:val="nil"/>
                  <w:left w:val="nil"/>
                  <w:bottom w:val="single" w:sz="4" w:space="0" w:color="auto"/>
                  <w:right w:val="single" w:sz="4" w:space="0" w:color="auto"/>
                </w:tcBorders>
                <w:shd w:val="clear" w:color="000000" w:fill="FFFFFF"/>
                <w:noWrap/>
                <w:vAlign w:val="bottom"/>
                <w:hideMark/>
              </w:tcPr>
            </w:tcPrChange>
          </w:tcPr>
          <w:p w14:paraId="62962A0F" w14:textId="719E158A" w:rsidR="0027490C" w:rsidRPr="0027490C" w:rsidRDefault="0027490C" w:rsidP="0027490C">
            <w:pPr>
              <w:spacing w:after="0" w:line="240" w:lineRule="auto"/>
              <w:jc w:val="center"/>
              <w:rPr>
                <w:ins w:id="18719" w:author="Hardik Malhotra" w:date="2021-09-30T20:55:00Z"/>
                <w:rFonts w:ascii="Verdana" w:eastAsia="Times New Roman" w:hAnsi="Verdana" w:cs="Times New Roman"/>
                <w:color w:val="000000" w:themeColor="text1"/>
                <w:sz w:val="10"/>
                <w:szCs w:val="10"/>
                <w:lang w:val="en-US"/>
                <w:rPrChange w:id="18720" w:author="Hardik Malhotra" w:date="2021-09-30T21:41:00Z">
                  <w:rPr>
                    <w:ins w:id="18721" w:author="Hardik Malhotra" w:date="2021-09-30T20:55:00Z"/>
                    <w:rFonts w:ascii="Verdana" w:eastAsia="Times New Roman" w:hAnsi="Verdana" w:cs="Times New Roman"/>
                    <w:color w:val="000000"/>
                    <w:sz w:val="20"/>
                    <w:szCs w:val="20"/>
                    <w:lang w:val="en-US"/>
                  </w:rPr>
                </w:rPrChange>
              </w:rPr>
            </w:pPr>
            <w:ins w:id="18722" w:author="Hardik Malhotra" w:date="2021-09-30T21:41:00Z">
              <w:r w:rsidRPr="0027490C">
                <w:rPr>
                  <w:rFonts w:ascii="Verdana" w:hAnsi="Verdana" w:cs="Arial"/>
                  <w:color w:val="000000" w:themeColor="text1"/>
                  <w:sz w:val="10"/>
                  <w:szCs w:val="10"/>
                  <w:rPrChange w:id="18723" w:author="Hardik Malhotra" w:date="2021-09-30T21:41:00Z">
                    <w:rPr>
                      <w:rFonts w:ascii="Arial" w:hAnsi="Arial" w:cs="Arial"/>
                      <w:b/>
                      <w:bCs/>
                      <w:color w:val="FFFFFF"/>
                      <w:sz w:val="20"/>
                      <w:szCs w:val="20"/>
                    </w:rPr>
                  </w:rPrChange>
                </w:rPr>
                <w:t>3261</w:t>
              </w:r>
            </w:ins>
          </w:p>
        </w:tc>
        <w:tc>
          <w:tcPr>
            <w:tcW w:w="590" w:type="dxa"/>
            <w:tcBorders>
              <w:top w:val="nil"/>
              <w:left w:val="nil"/>
              <w:bottom w:val="single" w:sz="4" w:space="0" w:color="auto"/>
              <w:right w:val="single" w:sz="4" w:space="0" w:color="auto"/>
            </w:tcBorders>
            <w:shd w:val="clear" w:color="000000" w:fill="FFFFFF"/>
            <w:noWrap/>
            <w:vAlign w:val="center"/>
            <w:hideMark/>
            <w:tcPrChange w:id="18724" w:author="Hardik Malhotra" w:date="2021-09-30T21:41:00Z">
              <w:tcPr>
                <w:tcW w:w="552" w:type="dxa"/>
                <w:gridSpan w:val="2"/>
                <w:tcBorders>
                  <w:top w:val="nil"/>
                  <w:left w:val="nil"/>
                  <w:bottom w:val="single" w:sz="4" w:space="0" w:color="auto"/>
                  <w:right w:val="single" w:sz="4" w:space="0" w:color="auto"/>
                </w:tcBorders>
                <w:shd w:val="clear" w:color="000000" w:fill="FFFFFF"/>
                <w:noWrap/>
                <w:vAlign w:val="bottom"/>
                <w:hideMark/>
              </w:tcPr>
            </w:tcPrChange>
          </w:tcPr>
          <w:p w14:paraId="35D87F68" w14:textId="0773F0D7" w:rsidR="0027490C" w:rsidRPr="0027490C" w:rsidRDefault="0027490C" w:rsidP="0027490C">
            <w:pPr>
              <w:spacing w:after="0" w:line="240" w:lineRule="auto"/>
              <w:jc w:val="center"/>
              <w:rPr>
                <w:ins w:id="18725" w:author="Hardik Malhotra" w:date="2021-09-30T20:55:00Z"/>
                <w:rFonts w:ascii="Verdana" w:eastAsia="Times New Roman" w:hAnsi="Verdana" w:cs="Times New Roman"/>
                <w:color w:val="000000" w:themeColor="text1"/>
                <w:sz w:val="10"/>
                <w:szCs w:val="10"/>
                <w:lang w:val="en-US"/>
                <w:rPrChange w:id="18726" w:author="Hardik Malhotra" w:date="2021-09-30T21:41:00Z">
                  <w:rPr>
                    <w:ins w:id="18727" w:author="Hardik Malhotra" w:date="2021-09-30T20:55:00Z"/>
                    <w:rFonts w:ascii="Verdana" w:eastAsia="Times New Roman" w:hAnsi="Verdana" w:cs="Times New Roman"/>
                    <w:color w:val="000000"/>
                    <w:sz w:val="20"/>
                    <w:szCs w:val="20"/>
                    <w:lang w:val="en-US"/>
                  </w:rPr>
                </w:rPrChange>
              </w:rPr>
            </w:pPr>
            <w:ins w:id="18728" w:author="Hardik Malhotra" w:date="2021-09-30T21:41:00Z">
              <w:r w:rsidRPr="0027490C">
                <w:rPr>
                  <w:rFonts w:ascii="Verdana" w:hAnsi="Verdana" w:cs="Arial"/>
                  <w:color w:val="000000" w:themeColor="text1"/>
                  <w:sz w:val="10"/>
                  <w:szCs w:val="10"/>
                  <w:rPrChange w:id="18729" w:author="Hardik Malhotra" w:date="2021-09-30T21:41:00Z">
                    <w:rPr>
                      <w:rFonts w:ascii="Arial" w:hAnsi="Arial" w:cs="Arial"/>
                      <w:b/>
                      <w:bCs/>
                      <w:color w:val="FFFFFF"/>
                      <w:sz w:val="20"/>
                      <w:szCs w:val="20"/>
                    </w:rPr>
                  </w:rPrChange>
                </w:rPr>
                <w:t>3494</w:t>
              </w:r>
            </w:ins>
          </w:p>
        </w:tc>
        <w:tc>
          <w:tcPr>
            <w:tcW w:w="590" w:type="dxa"/>
            <w:tcBorders>
              <w:top w:val="nil"/>
              <w:left w:val="nil"/>
              <w:bottom w:val="single" w:sz="4" w:space="0" w:color="auto"/>
              <w:right w:val="single" w:sz="4" w:space="0" w:color="auto"/>
            </w:tcBorders>
            <w:shd w:val="clear" w:color="000000" w:fill="FFFFFF"/>
            <w:noWrap/>
            <w:vAlign w:val="center"/>
            <w:hideMark/>
            <w:tcPrChange w:id="18730" w:author="Hardik Malhotra" w:date="2021-09-30T21:41:00Z">
              <w:tcPr>
                <w:tcW w:w="552" w:type="dxa"/>
                <w:gridSpan w:val="2"/>
                <w:tcBorders>
                  <w:top w:val="nil"/>
                  <w:left w:val="nil"/>
                  <w:bottom w:val="single" w:sz="4" w:space="0" w:color="auto"/>
                  <w:right w:val="single" w:sz="4" w:space="0" w:color="auto"/>
                </w:tcBorders>
                <w:shd w:val="clear" w:color="000000" w:fill="FFFFFF"/>
                <w:noWrap/>
                <w:vAlign w:val="bottom"/>
                <w:hideMark/>
              </w:tcPr>
            </w:tcPrChange>
          </w:tcPr>
          <w:p w14:paraId="4D9C7938" w14:textId="28CD0673" w:rsidR="0027490C" w:rsidRPr="0027490C" w:rsidRDefault="0027490C" w:rsidP="0027490C">
            <w:pPr>
              <w:spacing w:after="0" w:line="240" w:lineRule="auto"/>
              <w:jc w:val="center"/>
              <w:rPr>
                <w:ins w:id="18731" w:author="Hardik Malhotra" w:date="2021-09-30T20:55:00Z"/>
                <w:rFonts w:ascii="Verdana" w:eastAsia="Times New Roman" w:hAnsi="Verdana" w:cs="Times New Roman"/>
                <w:color w:val="000000" w:themeColor="text1"/>
                <w:sz w:val="10"/>
                <w:szCs w:val="10"/>
                <w:lang w:val="en-US"/>
                <w:rPrChange w:id="18732" w:author="Hardik Malhotra" w:date="2021-09-30T21:41:00Z">
                  <w:rPr>
                    <w:ins w:id="18733" w:author="Hardik Malhotra" w:date="2021-09-30T20:55:00Z"/>
                    <w:rFonts w:ascii="Verdana" w:eastAsia="Times New Roman" w:hAnsi="Verdana" w:cs="Times New Roman"/>
                    <w:color w:val="000000"/>
                    <w:sz w:val="20"/>
                    <w:szCs w:val="20"/>
                    <w:lang w:val="en-US"/>
                  </w:rPr>
                </w:rPrChange>
              </w:rPr>
            </w:pPr>
            <w:ins w:id="18734" w:author="Hardik Malhotra" w:date="2021-09-30T21:41:00Z">
              <w:r w:rsidRPr="0027490C">
                <w:rPr>
                  <w:rFonts w:ascii="Verdana" w:hAnsi="Verdana" w:cs="Arial"/>
                  <w:color w:val="000000" w:themeColor="text1"/>
                  <w:sz w:val="10"/>
                  <w:szCs w:val="10"/>
                  <w:rPrChange w:id="18735" w:author="Hardik Malhotra" w:date="2021-09-30T21:41:00Z">
                    <w:rPr>
                      <w:rFonts w:ascii="Arial" w:hAnsi="Arial" w:cs="Arial"/>
                      <w:b/>
                      <w:bCs/>
                      <w:color w:val="FFFFFF"/>
                      <w:sz w:val="20"/>
                      <w:szCs w:val="20"/>
                    </w:rPr>
                  </w:rPrChange>
                </w:rPr>
                <w:t>3719</w:t>
              </w:r>
            </w:ins>
          </w:p>
        </w:tc>
        <w:tc>
          <w:tcPr>
            <w:tcW w:w="590" w:type="dxa"/>
            <w:tcBorders>
              <w:top w:val="nil"/>
              <w:left w:val="nil"/>
              <w:bottom w:val="single" w:sz="4" w:space="0" w:color="auto"/>
              <w:right w:val="single" w:sz="4" w:space="0" w:color="auto"/>
            </w:tcBorders>
            <w:shd w:val="clear" w:color="000000" w:fill="FFFFFF"/>
            <w:noWrap/>
            <w:vAlign w:val="center"/>
            <w:hideMark/>
            <w:tcPrChange w:id="18736" w:author="Hardik Malhotra" w:date="2021-09-30T21:41:00Z">
              <w:tcPr>
                <w:tcW w:w="557" w:type="dxa"/>
                <w:gridSpan w:val="2"/>
                <w:tcBorders>
                  <w:top w:val="nil"/>
                  <w:left w:val="nil"/>
                  <w:bottom w:val="single" w:sz="4" w:space="0" w:color="auto"/>
                  <w:right w:val="single" w:sz="4" w:space="0" w:color="auto"/>
                </w:tcBorders>
                <w:shd w:val="clear" w:color="000000" w:fill="FFFFFF"/>
                <w:noWrap/>
                <w:vAlign w:val="bottom"/>
                <w:hideMark/>
              </w:tcPr>
            </w:tcPrChange>
          </w:tcPr>
          <w:p w14:paraId="06E33B47" w14:textId="4736F404" w:rsidR="0027490C" w:rsidRPr="0027490C" w:rsidRDefault="0027490C" w:rsidP="0027490C">
            <w:pPr>
              <w:spacing w:after="0" w:line="240" w:lineRule="auto"/>
              <w:jc w:val="center"/>
              <w:rPr>
                <w:ins w:id="18737" w:author="Hardik Malhotra" w:date="2021-09-30T20:55:00Z"/>
                <w:rFonts w:ascii="Verdana" w:eastAsia="Times New Roman" w:hAnsi="Verdana" w:cs="Times New Roman"/>
                <w:color w:val="000000" w:themeColor="text1"/>
                <w:sz w:val="10"/>
                <w:szCs w:val="10"/>
                <w:lang w:val="en-US"/>
                <w:rPrChange w:id="18738" w:author="Hardik Malhotra" w:date="2021-09-30T21:41:00Z">
                  <w:rPr>
                    <w:ins w:id="18739" w:author="Hardik Malhotra" w:date="2021-09-30T20:55:00Z"/>
                    <w:rFonts w:ascii="Verdana" w:eastAsia="Times New Roman" w:hAnsi="Verdana" w:cs="Times New Roman"/>
                    <w:color w:val="000000"/>
                    <w:sz w:val="20"/>
                    <w:szCs w:val="20"/>
                    <w:lang w:val="en-US"/>
                  </w:rPr>
                </w:rPrChange>
              </w:rPr>
            </w:pPr>
            <w:ins w:id="18740" w:author="Hardik Malhotra" w:date="2021-09-30T21:41:00Z">
              <w:r w:rsidRPr="0027490C">
                <w:rPr>
                  <w:rFonts w:ascii="Verdana" w:hAnsi="Verdana" w:cs="Arial"/>
                  <w:color w:val="000000" w:themeColor="text1"/>
                  <w:sz w:val="10"/>
                  <w:szCs w:val="10"/>
                  <w:rPrChange w:id="18741" w:author="Hardik Malhotra" w:date="2021-09-30T21:41:00Z">
                    <w:rPr>
                      <w:rFonts w:ascii="Arial" w:hAnsi="Arial" w:cs="Arial"/>
                      <w:b/>
                      <w:bCs/>
                      <w:color w:val="FFFFFF"/>
                      <w:sz w:val="20"/>
                      <w:szCs w:val="20"/>
                    </w:rPr>
                  </w:rPrChange>
                </w:rPr>
                <w:t>3939</w:t>
              </w:r>
            </w:ins>
          </w:p>
        </w:tc>
        <w:tc>
          <w:tcPr>
            <w:tcW w:w="590" w:type="dxa"/>
            <w:tcBorders>
              <w:top w:val="nil"/>
              <w:left w:val="nil"/>
              <w:bottom w:val="single" w:sz="4" w:space="0" w:color="auto"/>
              <w:right w:val="single" w:sz="4" w:space="0" w:color="auto"/>
            </w:tcBorders>
            <w:shd w:val="clear" w:color="000000" w:fill="FFFFFF"/>
            <w:noWrap/>
            <w:vAlign w:val="center"/>
            <w:hideMark/>
            <w:tcPrChange w:id="18742" w:author="Hardik Malhotra" w:date="2021-09-30T21:41:00Z">
              <w:tcPr>
                <w:tcW w:w="557" w:type="dxa"/>
                <w:gridSpan w:val="2"/>
                <w:tcBorders>
                  <w:top w:val="nil"/>
                  <w:left w:val="nil"/>
                  <w:bottom w:val="single" w:sz="4" w:space="0" w:color="auto"/>
                  <w:right w:val="single" w:sz="4" w:space="0" w:color="auto"/>
                </w:tcBorders>
                <w:shd w:val="clear" w:color="000000" w:fill="FFFFFF"/>
                <w:noWrap/>
                <w:vAlign w:val="bottom"/>
                <w:hideMark/>
              </w:tcPr>
            </w:tcPrChange>
          </w:tcPr>
          <w:p w14:paraId="5665D5C7" w14:textId="78E2EC8F" w:rsidR="0027490C" w:rsidRPr="0027490C" w:rsidRDefault="0027490C" w:rsidP="0027490C">
            <w:pPr>
              <w:spacing w:after="0" w:line="240" w:lineRule="auto"/>
              <w:jc w:val="center"/>
              <w:rPr>
                <w:ins w:id="18743" w:author="Hardik Malhotra" w:date="2021-09-30T20:55:00Z"/>
                <w:rFonts w:ascii="Verdana" w:eastAsia="Times New Roman" w:hAnsi="Verdana" w:cs="Times New Roman"/>
                <w:color w:val="000000" w:themeColor="text1"/>
                <w:sz w:val="10"/>
                <w:szCs w:val="10"/>
                <w:lang w:val="en-US"/>
                <w:rPrChange w:id="18744" w:author="Hardik Malhotra" w:date="2021-09-30T21:41:00Z">
                  <w:rPr>
                    <w:ins w:id="18745" w:author="Hardik Malhotra" w:date="2021-09-30T20:55:00Z"/>
                    <w:rFonts w:ascii="Verdana" w:eastAsia="Times New Roman" w:hAnsi="Verdana" w:cs="Times New Roman"/>
                    <w:color w:val="000000"/>
                    <w:sz w:val="20"/>
                    <w:szCs w:val="20"/>
                    <w:lang w:val="en-US"/>
                  </w:rPr>
                </w:rPrChange>
              </w:rPr>
            </w:pPr>
            <w:ins w:id="18746" w:author="Hardik Malhotra" w:date="2021-09-30T21:41:00Z">
              <w:r w:rsidRPr="0027490C">
                <w:rPr>
                  <w:rFonts w:ascii="Verdana" w:hAnsi="Verdana" w:cs="Arial"/>
                  <w:color w:val="000000" w:themeColor="text1"/>
                  <w:sz w:val="10"/>
                  <w:szCs w:val="10"/>
                  <w:rPrChange w:id="18747" w:author="Hardik Malhotra" w:date="2021-09-30T21:41:00Z">
                    <w:rPr>
                      <w:rFonts w:ascii="Arial" w:hAnsi="Arial" w:cs="Arial"/>
                      <w:b/>
                      <w:bCs/>
                      <w:color w:val="FFFFFF"/>
                      <w:sz w:val="20"/>
                      <w:szCs w:val="20"/>
                    </w:rPr>
                  </w:rPrChange>
                </w:rPr>
                <w:t>4172</w:t>
              </w:r>
            </w:ins>
          </w:p>
        </w:tc>
        <w:tc>
          <w:tcPr>
            <w:tcW w:w="590" w:type="dxa"/>
            <w:tcBorders>
              <w:top w:val="nil"/>
              <w:left w:val="nil"/>
              <w:bottom w:val="single" w:sz="4" w:space="0" w:color="auto"/>
              <w:right w:val="single" w:sz="4" w:space="0" w:color="auto"/>
            </w:tcBorders>
            <w:shd w:val="clear" w:color="000000" w:fill="FFFFFF"/>
            <w:noWrap/>
            <w:vAlign w:val="center"/>
            <w:hideMark/>
            <w:tcPrChange w:id="18748" w:author="Hardik Malhotra" w:date="2021-09-30T21:41:00Z">
              <w:tcPr>
                <w:tcW w:w="557" w:type="dxa"/>
                <w:gridSpan w:val="2"/>
                <w:tcBorders>
                  <w:top w:val="nil"/>
                  <w:left w:val="nil"/>
                  <w:bottom w:val="single" w:sz="4" w:space="0" w:color="auto"/>
                  <w:right w:val="single" w:sz="4" w:space="0" w:color="auto"/>
                </w:tcBorders>
                <w:shd w:val="clear" w:color="000000" w:fill="FFFFFF"/>
                <w:noWrap/>
                <w:vAlign w:val="bottom"/>
                <w:hideMark/>
              </w:tcPr>
            </w:tcPrChange>
          </w:tcPr>
          <w:p w14:paraId="1BC71BF8" w14:textId="17086619" w:rsidR="0027490C" w:rsidRPr="0027490C" w:rsidRDefault="0027490C" w:rsidP="0027490C">
            <w:pPr>
              <w:spacing w:after="0" w:line="240" w:lineRule="auto"/>
              <w:jc w:val="center"/>
              <w:rPr>
                <w:ins w:id="18749" w:author="Hardik Malhotra" w:date="2021-09-30T20:55:00Z"/>
                <w:rFonts w:ascii="Verdana" w:eastAsia="Times New Roman" w:hAnsi="Verdana" w:cs="Times New Roman"/>
                <w:color w:val="000000" w:themeColor="text1"/>
                <w:sz w:val="10"/>
                <w:szCs w:val="10"/>
                <w:lang w:val="en-US"/>
                <w:rPrChange w:id="18750" w:author="Hardik Malhotra" w:date="2021-09-30T21:41:00Z">
                  <w:rPr>
                    <w:ins w:id="18751" w:author="Hardik Malhotra" w:date="2021-09-30T20:55:00Z"/>
                    <w:rFonts w:ascii="Verdana" w:eastAsia="Times New Roman" w:hAnsi="Verdana" w:cs="Times New Roman"/>
                    <w:color w:val="000000"/>
                    <w:sz w:val="20"/>
                    <w:szCs w:val="20"/>
                    <w:lang w:val="en-US"/>
                  </w:rPr>
                </w:rPrChange>
              </w:rPr>
            </w:pPr>
            <w:ins w:id="18752" w:author="Hardik Malhotra" w:date="2021-09-30T21:41:00Z">
              <w:r w:rsidRPr="0027490C">
                <w:rPr>
                  <w:rFonts w:ascii="Verdana" w:hAnsi="Verdana" w:cs="Arial"/>
                  <w:color w:val="000000" w:themeColor="text1"/>
                  <w:sz w:val="10"/>
                  <w:szCs w:val="10"/>
                  <w:rPrChange w:id="18753" w:author="Hardik Malhotra" w:date="2021-09-30T21:41:00Z">
                    <w:rPr>
                      <w:rFonts w:ascii="Arial" w:hAnsi="Arial" w:cs="Arial"/>
                      <w:b/>
                      <w:bCs/>
                      <w:color w:val="FFFFFF"/>
                      <w:sz w:val="20"/>
                      <w:szCs w:val="20"/>
                    </w:rPr>
                  </w:rPrChange>
                </w:rPr>
                <w:t>4400</w:t>
              </w:r>
            </w:ins>
          </w:p>
        </w:tc>
        <w:tc>
          <w:tcPr>
            <w:tcW w:w="590" w:type="dxa"/>
            <w:tcBorders>
              <w:top w:val="nil"/>
              <w:left w:val="nil"/>
              <w:bottom w:val="single" w:sz="4" w:space="0" w:color="auto"/>
              <w:right w:val="single" w:sz="4" w:space="0" w:color="auto"/>
            </w:tcBorders>
            <w:shd w:val="clear" w:color="000000" w:fill="FFFFFF"/>
            <w:noWrap/>
            <w:vAlign w:val="center"/>
            <w:hideMark/>
            <w:tcPrChange w:id="18754" w:author="Hardik Malhotra" w:date="2021-09-30T21:41:00Z">
              <w:tcPr>
                <w:tcW w:w="557" w:type="dxa"/>
                <w:gridSpan w:val="2"/>
                <w:tcBorders>
                  <w:top w:val="nil"/>
                  <w:left w:val="nil"/>
                  <w:bottom w:val="single" w:sz="4" w:space="0" w:color="auto"/>
                  <w:right w:val="single" w:sz="4" w:space="0" w:color="auto"/>
                </w:tcBorders>
                <w:shd w:val="clear" w:color="000000" w:fill="FFFFFF"/>
                <w:noWrap/>
                <w:vAlign w:val="bottom"/>
                <w:hideMark/>
              </w:tcPr>
            </w:tcPrChange>
          </w:tcPr>
          <w:p w14:paraId="4088C96B" w14:textId="42BFED33" w:rsidR="0027490C" w:rsidRPr="0027490C" w:rsidRDefault="0027490C" w:rsidP="0027490C">
            <w:pPr>
              <w:spacing w:after="0" w:line="240" w:lineRule="auto"/>
              <w:jc w:val="center"/>
              <w:rPr>
                <w:ins w:id="18755" w:author="Hardik Malhotra" w:date="2021-09-30T20:55:00Z"/>
                <w:rFonts w:ascii="Verdana" w:eastAsia="Times New Roman" w:hAnsi="Verdana" w:cs="Times New Roman"/>
                <w:color w:val="000000" w:themeColor="text1"/>
                <w:sz w:val="10"/>
                <w:szCs w:val="10"/>
                <w:lang w:val="en-US"/>
                <w:rPrChange w:id="18756" w:author="Hardik Malhotra" w:date="2021-09-30T21:41:00Z">
                  <w:rPr>
                    <w:ins w:id="18757" w:author="Hardik Malhotra" w:date="2021-09-30T20:55:00Z"/>
                    <w:rFonts w:ascii="Verdana" w:eastAsia="Times New Roman" w:hAnsi="Verdana" w:cs="Times New Roman"/>
                    <w:color w:val="000000"/>
                    <w:sz w:val="20"/>
                    <w:szCs w:val="20"/>
                    <w:lang w:val="en-US"/>
                  </w:rPr>
                </w:rPrChange>
              </w:rPr>
            </w:pPr>
            <w:ins w:id="18758" w:author="Hardik Malhotra" w:date="2021-09-30T21:41:00Z">
              <w:r w:rsidRPr="0027490C">
                <w:rPr>
                  <w:rFonts w:ascii="Verdana" w:hAnsi="Verdana" w:cs="Arial"/>
                  <w:color w:val="000000" w:themeColor="text1"/>
                  <w:sz w:val="10"/>
                  <w:szCs w:val="10"/>
                  <w:rPrChange w:id="18759" w:author="Hardik Malhotra" w:date="2021-09-30T21:41:00Z">
                    <w:rPr>
                      <w:rFonts w:ascii="Arial" w:hAnsi="Arial" w:cs="Arial"/>
                      <w:b/>
                      <w:bCs/>
                      <w:color w:val="FFFFFF"/>
                      <w:sz w:val="20"/>
                      <w:szCs w:val="20"/>
                    </w:rPr>
                  </w:rPrChange>
                </w:rPr>
                <w:t>4616</w:t>
              </w:r>
            </w:ins>
          </w:p>
        </w:tc>
        <w:tc>
          <w:tcPr>
            <w:tcW w:w="590" w:type="dxa"/>
            <w:tcBorders>
              <w:top w:val="nil"/>
              <w:left w:val="nil"/>
              <w:bottom w:val="single" w:sz="4" w:space="0" w:color="auto"/>
              <w:right w:val="single" w:sz="4" w:space="0" w:color="auto"/>
            </w:tcBorders>
            <w:shd w:val="clear" w:color="000000" w:fill="FFFFFF"/>
            <w:noWrap/>
            <w:vAlign w:val="center"/>
            <w:hideMark/>
            <w:tcPrChange w:id="18760" w:author="Hardik Malhotra" w:date="2021-09-30T21:41:00Z">
              <w:tcPr>
                <w:tcW w:w="557" w:type="dxa"/>
                <w:gridSpan w:val="2"/>
                <w:tcBorders>
                  <w:top w:val="nil"/>
                  <w:left w:val="nil"/>
                  <w:bottom w:val="single" w:sz="4" w:space="0" w:color="auto"/>
                  <w:right w:val="single" w:sz="4" w:space="0" w:color="auto"/>
                </w:tcBorders>
                <w:shd w:val="clear" w:color="000000" w:fill="FFFFFF"/>
                <w:noWrap/>
                <w:vAlign w:val="bottom"/>
                <w:hideMark/>
              </w:tcPr>
            </w:tcPrChange>
          </w:tcPr>
          <w:p w14:paraId="5AA3DCEB" w14:textId="6B74911A" w:rsidR="0027490C" w:rsidRPr="0027490C" w:rsidRDefault="0027490C" w:rsidP="0027490C">
            <w:pPr>
              <w:spacing w:after="0" w:line="240" w:lineRule="auto"/>
              <w:jc w:val="center"/>
              <w:rPr>
                <w:ins w:id="18761" w:author="Hardik Malhotra" w:date="2021-09-30T20:55:00Z"/>
                <w:rFonts w:ascii="Verdana" w:eastAsia="Times New Roman" w:hAnsi="Verdana" w:cs="Times New Roman"/>
                <w:color w:val="000000" w:themeColor="text1"/>
                <w:sz w:val="10"/>
                <w:szCs w:val="10"/>
                <w:lang w:val="en-US"/>
                <w:rPrChange w:id="18762" w:author="Hardik Malhotra" w:date="2021-09-30T21:41:00Z">
                  <w:rPr>
                    <w:ins w:id="18763" w:author="Hardik Malhotra" w:date="2021-09-30T20:55:00Z"/>
                    <w:rFonts w:ascii="Verdana" w:eastAsia="Times New Roman" w:hAnsi="Verdana" w:cs="Times New Roman"/>
                    <w:color w:val="000000"/>
                    <w:sz w:val="20"/>
                    <w:szCs w:val="20"/>
                    <w:lang w:val="en-US"/>
                  </w:rPr>
                </w:rPrChange>
              </w:rPr>
            </w:pPr>
            <w:ins w:id="18764" w:author="Hardik Malhotra" w:date="2021-09-30T21:41:00Z">
              <w:r w:rsidRPr="0027490C">
                <w:rPr>
                  <w:rFonts w:ascii="Verdana" w:hAnsi="Verdana" w:cs="Arial"/>
                  <w:color w:val="000000" w:themeColor="text1"/>
                  <w:sz w:val="10"/>
                  <w:szCs w:val="10"/>
                  <w:rPrChange w:id="18765" w:author="Hardik Malhotra" w:date="2021-09-30T21:41:00Z">
                    <w:rPr>
                      <w:rFonts w:ascii="Arial" w:hAnsi="Arial" w:cs="Arial"/>
                      <w:b/>
                      <w:bCs/>
                      <w:color w:val="FFFFFF"/>
                      <w:sz w:val="20"/>
                      <w:szCs w:val="20"/>
                    </w:rPr>
                  </w:rPrChange>
                </w:rPr>
                <w:t>4835</w:t>
              </w:r>
            </w:ins>
          </w:p>
        </w:tc>
        <w:tc>
          <w:tcPr>
            <w:tcW w:w="590" w:type="dxa"/>
            <w:tcBorders>
              <w:top w:val="nil"/>
              <w:left w:val="nil"/>
              <w:bottom w:val="single" w:sz="4" w:space="0" w:color="auto"/>
              <w:right w:val="single" w:sz="4" w:space="0" w:color="auto"/>
            </w:tcBorders>
            <w:shd w:val="clear" w:color="000000" w:fill="FFFFFF"/>
            <w:noWrap/>
            <w:vAlign w:val="center"/>
            <w:hideMark/>
            <w:tcPrChange w:id="18766" w:author="Hardik Malhotra" w:date="2021-09-30T21:41:00Z">
              <w:tcPr>
                <w:tcW w:w="557" w:type="dxa"/>
                <w:gridSpan w:val="2"/>
                <w:tcBorders>
                  <w:top w:val="nil"/>
                  <w:left w:val="nil"/>
                  <w:bottom w:val="single" w:sz="4" w:space="0" w:color="auto"/>
                  <w:right w:val="single" w:sz="4" w:space="0" w:color="auto"/>
                </w:tcBorders>
                <w:shd w:val="clear" w:color="000000" w:fill="FFFFFF"/>
                <w:noWrap/>
                <w:vAlign w:val="bottom"/>
                <w:hideMark/>
              </w:tcPr>
            </w:tcPrChange>
          </w:tcPr>
          <w:p w14:paraId="5B5F1569" w14:textId="0AA98C5E" w:rsidR="0027490C" w:rsidRPr="0027490C" w:rsidRDefault="0027490C" w:rsidP="0027490C">
            <w:pPr>
              <w:spacing w:after="0" w:line="240" w:lineRule="auto"/>
              <w:jc w:val="center"/>
              <w:rPr>
                <w:ins w:id="18767" w:author="Hardik Malhotra" w:date="2021-09-30T20:55:00Z"/>
                <w:rFonts w:ascii="Verdana" w:eastAsia="Times New Roman" w:hAnsi="Verdana" w:cs="Times New Roman"/>
                <w:color w:val="000000" w:themeColor="text1"/>
                <w:sz w:val="10"/>
                <w:szCs w:val="10"/>
                <w:lang w:val="en-US"/>
                <w:rPrChange w:id="18768" w:author="Hardik Malhotra" w:date="2021-09-30T21:41:00Z">
                  <w:rPr>
                    <w:ins w:id="18769" w:author="Hardik Malhotra" w:date="2021-09-30T20:55:00Z"/>
                    <w:rFonts w:ascii="Verdana" w:eastAsia="Times New Roman" w:hAnsi="Verdana" w:cs="Times New Roman"/>
                    <w:color w:val="000000"/>
                    <w:sz w:val="20"/>
                    <w:szCs w:val="20"/>
                    <w:lang w:val="en-US"/>
                  </w:rPr>
                </w:rPrChange>
              </w:rPr>
            </w:pPr>
            <w:ins w:id="18770" w:author="Hardik Malhotra" w:date="2021-09-30T21:41:00Z">
              <w:r w:rsidRPr="0027490C">
                <w:rPr>
                  <w:rFonts w:ascii="Verdana" w:hAnsi="Verdana" w:cs="Arial"/>
                  <w:color w:val="000000" w:themeColor="text1"/>
                  <w:sz w:val="10"/>
                  <w:szCs w:val="10"/>
                  <w:rPrChange w:id="18771" w:author="Hardik Malhotra" w:date="2021-09-30T21:41:00Z">
                    <w:rPr>
                      <w:rFonts w:ascii="Arial" w:hAnsi="Arial" w:cs="Arial"/>
                      <w:b/>
                      <w:bCs/>
                      <w:color w:val="FFFFFF"/>
                      <w:sz w:val="20"/>
                      <w:szCs w:val="20"/>
                    </w:rPr>
                  </w:rPrChange>
                </w:rPr>
                <w:t>5055</w:t>
              </w:r>
            </w:ins>
          </w:p>
        </w:tc>
        <w:tc>
          <w:tcPr>
            <w:tcW w:w="590" w:type="dxa"/>
            <w:tcBorders>
              <w:top w:val="nil"/>
              <w:left w:val="nil"/>
              <w:bottom w:val="single" w:sz="4" w:space="0" w:color="auto"/>
              <w:right w:val="single" w:sz="4" w:space="0" w:color="auto"/>
            </w:tcBorders>
            <w:shd w:val="clear" w:color="000000" w:fill="FFFFFF"/>
            <w:noWrap/>
            <w:vAlign w:val="center"/>
            <w:hideMark/>
            <w:tcPrChange w:id="18772" w:author="Hardik Malhotra" w:date="2021-09-30T21:41:00Z">
              <w:tcPr>
                <w:tcW w:w="557" w:type="dxa"/>
                <w:gridSpan w:val="2"/>
                <w:tcBorders>
                  <w:top w:val="nil"/>
                  <w:left w:val="nil"/>
                  <w:bottom w:val="single" w:sz="4" w:space="0" w:color="auto"/>
                  <w:right w:val="single" w:sz="4" w:space="0" w:color="auto"/>
                </w:tcBorders>
                <w:shd w:val="clear" w:color="000000" w:fill="FFFFFF"/>
                <w:noWrap/>
                <w:vAlign w:val="bottom"/>
                <w:hideMark/>
              </w:tcPr>
            </w:tcPrChange>
          </w:tcPr>
          <w:p w14:paraId="69C54884" w14:textId="6F9DA0DC" w:rsidR="0027490C" w:rsidRPr="0027490C" w:rsidRDefault="0027490C" w:rsidP="0027490C">
            <w:pPr>
              <w:spacing w:after="0" w:line="240" w:lineRule="auto"/>
              <w:jc w:val="center"/>
              <w:rPr>
                <w:ins w:id="18773" w:author="Hardik Malhotra" w:date="2021-09-30T20:55:00Z"/>
                <w:rFonts w:ascii="Verdana" w:eastAsia="Times New Roman" w:hAnsi="Verdana" w:cs="Times New Roman"/>
                <w:color w:val="000000" w:themeColor="text1"/>
                <w:sz w:val="10"/>
                <w:szCs w:val="10"/>
                <w:lang w:val="en-US"/>
                <w:rPrChange w:id="18774" w:author="Hardik Malhotra" w:date="2021-09-30T21:41:00Z">
                  <w:rPr>
                    <w:ins w:id="18775" w:author="Hardik Malhotra" w:date="2021-09-30T20:55:00Z"/>
                    <w:rFonts w:ascii="Verdana" w:eastAsia="Times New Roman" w:hAnsi="Verdana" w:cs="Times New Roman"/>
                    <w:color w:val="000000"/>
                    <w:sz w:val="20"/>
                    <w:szCs w:val="20"/>
                    <w:lang w:val="en-US"/>
                  </w:rPr>
                </w:rPrChange>
              </w:rPr>
            </w:pPr>
            <w:ins w:id="18776" w:author="Hardik Malhotra" w:date="2021-09-30T21:41:00Z">
              <w:r w:rsidRPr="0027490C">
                <w:rPr>
                  <w:rFonts w:ascii="Verdana" w:hAnsi="Verdana" w:cs="Arial"/>
                  <w:color w:val="000000" w:themeColor="text1"/>
                  <w:sz w:val="10"/>
                  <w:szCs w:val="10"/>
                  <w:rPrChange w:id="18777" w:author="Hardik Malhotra" w:date="2021-09-30T21:41:00Z">
                    <w:rPr>
                      <w:rFonts w:ascii="Arial" w:hAnsi="Arial" w:cs="Arial"/>
                      <w:b/>
                      <w:bCs/>
                      <w:color w:val="FFFFFF"/>
                      <w:sz w:val="20"/>
                      <w:szCs w:val="20"/>
                    </w:rPr>
                  </w:rPrChange>
                </w:rPr>
                <w:t>5281</w:t>
              </w:r>
            </w:ins>
          </w:p>
        </w:tc>
        <w:tc>
          <w:tcPr>
            <w:tcW w:w="566" w:type="dxa"/>
            <w:tcBorders>
              <w:top w:val="nil"/>
              <w:left w:val="nil"/>
              <w:bottom w:val="single" w:sz="4" w:space="0" w:color="auto"/>
              <w:right w:val="single" w:sz="4" w:space="0" w:color="auto"/>
            </w:tcBorders>
            <w:shd w:val="clear" w:color="000000" w:fill="FFFFFF"/>
            <w:noWrap/>
            <w:vAlign w:val="center"/>
            <w:hideMark/>
            <w:tcPrChange w:id="18778" w:author="Hardik Malhotra" w:date="2021-09-30T21:41:00Z">
              <w:tcPr>
                <w:tcW w:w="557" w:type="dxa"/>
                <w:gridSpan w:val="2"/>
                <w:tcBorders>
                  <w:top w:val="nil"/>
                  <w:left w:val="nil"/>
                  <w:bottom w:val="single" w:sz="4" w:space="0" w:color="auto"/>
                  <w:right w:val="single" w:sz="4" w:space="0" w:color="auto"/>
                </w:tcBorders>
                <w:shd w:val="clear" w:color="000000" w:fill="FFFFFF"/>
                <w:noWrap/>
                <w:vAlign w:val="bottom"/>
                <w:hideMark/>
              </w:tcPr>
            </w:tcPrChange>
          </w:tcPr>
          <w:p w14:paraId="507BD4F5" w14:textId="2E3B2399" w:rsidR="0027490C" w:rsidRPr="0027490C" w:rsidRDefault="0027490C" w:rsidP="0027490C">
            <w:pPr>
              <w:spacing w:after="0" w:line="240" w:lineRule="auto"/>
              <w:jc w:val="center"/>
              <w:rPr>
                <w:ins w:id="18779" w:author="Hardik Malhotra" w:date="2021-09-30T20:55:00Z"/>
                <w:rFonts w:ascii="Verdana" w:eastAsia="Times New Roman" w:hAnsi="Verdana" w:cs="Times New Roman"/>
                <w:color w:val="000000" w:themeColor="text1"/>
                <w:sz w:val="10"/>
                <w:szCs w:val="10"/>
                <w:lang w:val="en-US"/>
                <w:rPrChange w:id="18780" w:author="Hardik Malhotra" w:date="2021-09-30T21:41:00Z">
                  <w:rPr>
                    <w:ins w:id="18781" w:author="Hardik Malhotra" w:date="2021-09-30T20:55:00Z"/>
                    <w:rFonts w:ascii="Verdana" w:eastAsia="Times New Roman" w:hAnsi="Verdana" w:cs="Times New Roman"/>
                    <w:color w:val="000000"/>
                    <w:sz w:val="20"/>
                    <w:szCs w:val="20"/>
                    <w:lang w:val="en-US"/>
                  </w:rPr>
                </w:rPrChange>
              </w:rPr>
            </w:pPr>
            <w:ins w:id="18782" w:author="Hardik Malhotra" w:date="2021-09-30T21:41:00Z">
              <w:r w:rsidRPr="0027490C">
                <w:rPr>
                  <w:rFonts w:ascii="Verdana" w:hAnsi="Verdana" w:cs="Arial"/>
                  <w:color w:val="000000" w:themeColor="text1"/>
                  <w:sz w:val="10"/>
                  <w:szCs w:val="10"/>
                  <w:rPrChange w:id="18783" w:author="Hardik Malhotra" w:date="2021-09-30T21:41:00Z">
                    <w:rPr>
                      <w:rFonts w:ascii="Arial" w:hAnsi="Arial" w:cs="Arial"/>
                      <w:b/>
                      <w:bCs/>
                      <w:color w:val="FFFFFF"/>
                      <w:sz w:val="20"/>
                      <w:szCs w:val="20"/>
                    </w:rPr>
                  </w:rPrChange>
                </w:rPr>
                <w:t>5511</w:t>
              </w:r>
            </w:ins>
          </w:p>
        </w:tc>
      </w:tr>
    </w:tbl>
    <w:p w14:paraId="05A7E0A3" w14:textId="2D5FF554" w:rsidR="001D08D4" w:rsidDel="009B3886" w:rsidRDefault="001D08D4" w:rsidP="00587138">
      <w:pPr>
        <w:pStyle w:val="BodyText"/>
        <w:spacing w:before="162" w:line="480" w:lineRule="auto"/>
        <w:ind w:left="-540"/>
        <w:jc w:val="both"/>
        <w:rPr>
          <w:ins w:id="18784" w:author="Ritu Kamra" w:date="2021-09-27T19:15:00Z"/>
          <w:del w:id="18785" w:author="Hardik Malhotra" w:date="2021-09-30T21:02:00Z"/>
          <w:noProof/>
        </w:rPr>
      </w:pPr>
    </w:p>
    <w:p w14:paraId="555359FA" w14:textId="481340E1" w:rsidR="001D08D4" w:rsidRDefault="001D08D4" w:rsidP="009B3886">
      <w:pPr>
        <w:pStyle w:val="BodyText"/>
        <w:spacing w:before="162" w:line="480" w:lineRule="auto"/>
        <w:jc w:val="both"/>
        <w:rPr>
          <w:ins w:id="18786" w:author="Ritu Kamra" w:date="2021-09-27T19:15:00Z"/>
          <w:noProof/>
        </w:rPr>
        <w:pPrChange w:id="18787" w:author="Hardik Malhotra" w:date="2021-09-30T21:02:00Z">
          <w:pPr>
            <w:pStyle w:val="BodyText"/>
            <w:spacing w:before="162" w:line="480" w:lineRule="auto"/>
            <w:ind w:left="-540"/>
            <w:jc w:val="both"/>
          </w:pPr>
        </w:pPrChange>
      </w:pPr>
    </w:p>
    <w:p w14:paraId="0B863669" w14:textId="3501E8D8" w:rsidR="00587138" w:rsidRPr="005A5C5A" w:rsidDel="008432E8" w:rsidRDefault="00587138" w:rsidP="00587138">
      <w:pPr>
        <w:pStyle w:val="BodyText"/>
        <w:spacing w:before="162" w:line="360" w:lineRule="auto"/>
        <w:ind w:right="90"/>
        <w:jc w:val="both"/>
        <w:rPr>
          <w:del w:id="18788" w:author="Ritu Kamra" w:date="2021-09-24T16:46:00Z"/>
          <w:noProof/>
          <w:color w:val="FF0000"/>
          <w:rPrChange w:id="18789" w:author="Hardik Malhotra" w:date="2021-09-30T19:43:00Z">
            <w:rPr>
              <w:del w:id="18790" w:author="Ritu Kamra" w:date="2021-09-24T16:46:00Z"/>
              <w:noProof/>
            </w:rPr>
          </w:rPrChange>
        </w:rPr>
      </w:pPr>
      <w:del w:id="18791" w:author="Ritu Kamra" w:date="2021-09-24T16:46:00Z">
        <w:r w:rsidRPr="005A5C5A" w:rsidDel="008432E8">
          <w:rPr>
            <w:noProof/>
            <w:color w:val="FF0000"/>
            <w:rPrChange w:id="18792" w:author="Hardik Malhotra" w:date="2021-09-30T19:43:00Z">
              <w:rPr>
                <w:noProof/>
              </w:rPr>
            </w:rPrChange>
          </w:rPr>
          <w:tab/>
        </w:r>
      </w:del>
    </w:p>
    <w:p w14:paraId="5836A716" w14:textId="0C31BA80" w:rsidR="00587138" w:rsidRPr="005A5C5A" w:rsidRDefault="00087467">
      <w:pPr>
        <w:pStyle w:val="BodyText"/>
        <w:spacing w:before="162" w:line="360" w:lineRule="auto"/>
        <w:ind w:right="90"/>
        <w:jc w:val="both"/>
        <w:rPr>
          <w:noProof/>
          <w:color w:val="FF0000"/>
          <w:lang w:val="en-IN"/>
          <w:rPrChange w:id="18793" w:author="Hardik Malhotra" w:date="2021-09-30T19:43:00Z">
            <w:rPr>
              <w:noProof/>
              <w:lang w:val="en-IN"/>
            </w:rPr>
          </w:rPrChange>
        </w:rPr>
        <w:pPrChange w:id="18794" w:author="Ritu Kamra" w:date="2021-09-24T16:46:00Z">
          <w:pPr>
            <w:pStyle w:val="BodyText"/>
            <w:spacing w:before="162" w:line="360" w:lineRule="auto"/>
            <w:ind w:right="-91"/>
            <w:jc w:val="both"/>
          </w:pPr>
        </w:pPrChange>
      </w:pPr>
      <w:ins w:id="18795" w:author="Supreet Mathaun" w:date="2021-09-23T17:47:00Z">
        <w:r w:rsidRPr="005A5C5A">
          <w:rPr>
            <w:noProof/>
            <w:color w:val="FF0000"/>
            <w:lang w:val="en-IN"/>
            <w:rPrChange w:id="18796" w:author="Hardik Malhotra" w:date="2021-09-30T19:43:00Z">
              <w:rPr>
                <w:noProof/>
                <w:lang w:val="en-IN"/>
              </w:rPr>
            </w:rPrChange>
          </w:rPr>
          <w:t xml:space="preserve">The </w:t>
        </w:r>
      </w:ins>
      <w:r w:rsidR="00942235" w:rsidRPr="005A5C5A">
        <w:rPr>
          <w:noProof/>
          <w:color w:val="FF0000"/>
          <w:lang w:val="en-IN"/>
          <w:rPrChange w:id="18797" w:author="Hardik Malhotra" w:date="2021-09-30T19:43:00Z">
            <w:rPr>
              <w:noProof/>
              <w:lang w:val="en-IN"/>
            </w:rPr>
          </w:rPrChange>
        </w:rPr>
        <w:t>Epoxy Resin market is being driven by various end</w:t>
      </w:r>
      <w:ins w:id="18798" w:author="Supreet Mathaun" w:date="2021-09-23T17:48:00Z">
        <w:r w:rsidRPr="005A5C5A">
          <w:rPr>
            <w:noProof/>
            <w:color w:val="FF0000"/>
            <w:lang w:val="en-IN"/>
            <w:rPrChange w:id="18799" w:author="Hardik Malhotra" w:date="2021-09-30T19:43:00Z">
              <w:rPr>
                <w:noProof/>
                <w:lang w:val="en-IN"/>
              </w:rPr>
            </w:rPrChange>
          </w:rPr>
          <w:t>-</w:t>
        </w:r>
      </w:ins>
      <w:del w:id="18800" w:author="Supreet Mathaun" w:date="2021-09-23T17:48:00Z">
        <w:r w:rsidR="00942235" w:rsidRPr="005A5C5A" w:rsidDel="00087467">
          <w:rPr>
            <w:noProof/>
            <w:color w:val="FF0000"/>
            <w:lang w:val="en-IN"/>
            <w:rPrChange w:id="18801" w:author="Hardik Malhotra" w:date="2021-09-30T19:43:00Z">
              <w:rPr>
                <w:noProof/>
                <w:lang w:val="en-IN"/>
              </w:rPr>
            </w:rPrChange>
          </w:rPr>
          <w:delText xml:space="preserve"> </w:delText>
        </w:r>
      </w:del>
      <w:r w:rsidR="00942235" w:rsidRPr="005A5C5A">
        <w:rPr>
          <w:noProof/>
          <w:color w:val="FF0000"/>
          <w:lang w:val="en-IN"/>
          <w:rPrChange w:id="18802" w:author="Hardik Malhotra" w:date="2021-09-30T19:43:00Z">
            <w:rPr>
              <w:noProof/>
              <w:lang w:val="en-IN"/>
            </w:rPr>
          </w:rPrChange>
        </w:rPr>
        <w:t xml:space="preserve">user industries such as paints &amp; </w:t>
      </w:r>
      <w:r w:rsidR="00942235" w:rsidRPr="005A5C5A">
        <w:rPr>
          <w:noProof/>
          <w:color w:val="FF0000"/>
          <w:lang w:val="en-IN"/>
          <w:rPrChange w:id="18803" w:author="Hardik Malhotra" w:date="2021-09-30T19:43:00Z">
            <w:rPr>
              <w:noProof/>
              <w:lang w:val="en-IN"/>
            </w:rPr>
          </w:rPrChange>
        </w:rPr>
        <w:lastRenderedPageBreak/>
        <w:t xml:space="preserve">coatings, electrical components, adhesives and many more. Amongst all these end users, </w:t>
      </w:r>
      <w:ins w:id="18804" w:author="Supreet Mathaun" w:date="2021-09-23T17:49:00Z">
        <w:r w:rsidRPr="005A5C5A">
          <w:rPr>
            <w:noProof/>
            <w:color w:val="FF0000"/>
            <w:lang w:val="en-IN"/>
            <w:rPrChange w:id="18805" w:author="Hardik Malhotra" w:date="2021-09-30T19:43:00Z">
              <w:rPr>
                <w:noProof/>
                <w:lang w:val="en-IN"/>
              </w:rPr>
            </w:rPrChange>
          </w:rPr>
          <w:t xml:space="preserve">the </w:t>
        </w:r>
      </w:ins>
      <w:r w:rsidR="00942235" w:rsidRPr="005A5C5A">
        <w:rPr>
          <w:noProof/>
          <w:color w:val="FF0000"/>
          <w:lang w:val="en-IN"/>
          <w:rPrChange w:id="18806" w:author="Hardik Malhotra" w:date="2021-09-30T19:43:00Z">
            <w:rPr>
              <w:noProof/>
              <w:lang w:val="en-IN"/>
            </w:rPr>
          </w:rPrChange>
        </w:rPr>
        <w:t xml:space="preserve">majority of the demand for Epoxy Resin is generated by paints &amp; coatings across the globe. Increasing demand from </w:t>
      </w:r>
      <w:ins w:id="18807" w:author="Supreet Mathaun" w:date="2021-09-23T17:54:00Z">
        <w:r w:rsidR="00726868" w:rsidRPr="005A5C5A">
          <w:rPr>
            <w:noProof/>
            <w:color w:val="FF0000"/>
            <w:lang w:val="en-IN"/>
            <w:rPrChange w:id="18808" w:author="Hardik Malhotra" w:date="2021-09-30T19:43:00Z">
              <w:rPr>
                <w:noProof/>
                <w:lang w:val="en-IN"/>
              </w:rPr>
            </w:rPrChange>
          </w:rPr>
          <w:t xml:space="preserve">the </w:t>
        </w:r>
      </w:ins>
      <w:r w:rsidR="00942235" w:rsidRPr="005A5C5A">
        <w:rPr>
          <w:noProof/>
          <w:color w:val="FF0000"/>
          <w:lang w:val="en-IN"/>
          <w:rPrChange w:id="18809" w:author="Hardik Malhotra" w:date="2021-09-30T19:43:00Z">
            <w:rPr>
              <w:noProof/>
              <w:lang w:val="en-IN"/>
            </w:rPr>
          </w:rPrChange>
        </w:rPr>
        <w:t>bulging construction sector for lightweight and durable adhesive material worldwide</w:t>
      </w:r>
      <w:ins w:id="18810" w:author="Supreet Mathaun" w:date="2021-09-23T17:56:00Z">
        <w:r w:rsidR="00726868" w:rsidRPr="005A5C5A">
          <w:rPr>
            <w:noProof/>
            <w:color w:val="FF0000"/>
            <w:lang w:val="en-IN"/>
            <w:rPrChange w:id="18811" w:author="Hardik Malhotra" w:date="2021-09-30T19:43:00Z">
              <w:rPr>
                <w:noProof/>
                <w:lang w:val="en-IN"/>
              </w:rPr>
            </w:rPrChange>
          </w:rPr>
          <w:t>,</w:t>
        </w:r>
      </w:ins>
      <w:r w:rsidR="00942235" w:rsidRPr="005A5C5A">
        <w:rPr>
          <w:noProof/>
          <w:color w:val="FF0000"/>
          <w:lang w:val="en-IN"/>
          <w:rPrChange w:id="18812" w:author="Hardik Malhotra" w:date="2021-09-30T19:43:00Z">
            <w:rPr>
              <w:noProof/>
              <w:lang w:val="en-IN"/>
            </w:rPr>
          </w:rPrChange>
        </w:rPr>
        <w:t xml:space="preserve"> coupled with increasing disposable income across various countries</w:t>
      </w:r>
      <w:ins w:id="18813" w:author="Supreet Mathaun" w:date="2021-09-23T17:56:00Z">
        <w:r w:rsidR="00726868" w:rsidRPr="005A5C5A">
          <w:rPr>
            <w:noProof/>
            <w:color w:val="FF0000"/>
            <w:lang w:val="en-IN"/>
            <w:rPrChange w:id="18814" w:author="Hardik Malhotra" w:date="2021-09-30T19:43:00Z">
              <w:rPr>
                <w:noProof/>
                <w:lang w:val="en-IN"/>
              </w:rPr>
            </w:rPrChange>
          </w:rPr>
          <w:t xml:space="preserve">, which </w:t>
        </w:r>
      </w:ins>
      <w:r w:rsidR="00942235" w:rsidRPr="005A5C5A">
        <w:rPr>
          <w:noProof/>
          <w:color w:val="FF0000"/>
          <w:lang w:val="en-IN"/>
          <w:rPrChange w:id="18815" w:author="Hardik Malhotra" w:date="2021-09-30T19:43:00Z">
            <w:rPr>
              <w:noProof/>
              <w:lang w:val="en-IN"/>
            </w:rPr>
          </w:rPrChange>
        </w:rPr>
        <w:t xml:space="preserve"> is promoting the improvements of </w:t>
      </w:r>
      <w:ins w:id="18816" w:author="Supreet Mathaun" w:date="2021-09-23T17:56:00Z">
        <w:r w:rsidR="00726868" w:rsidRPr="005A5C5A">
          <w:rPr>
            <w:noProof/>
            <w:color w:val="FF0000"/>
            <w:lang w:val="en-IN"/>
            <w:rPrChange w:id="18817" w:author="Hardik Malhotra" w:date="2021-09-30T19:43:00Z">
              <w:rPr>
                <w:noProof/>
                <w:lang w:val="en-IN"/>
              </w:rPr>
            </w:rPrChange>
          </w:rPr>
          <w:t xml:space="preserve">the </w:t>
        </w:r>
      </w:ins>
      <w:r w:rsidR="00942235" w:rsidRPr="005A5C5A">
        <w:rPr>
          <w:noProof/>
          <w:color w:val="FF0000"/>
          <w:lang w:val="en-IN"/>
          <w:rPrChange w:id="18818" w:author="Hardik Malhotra" w:date="2021-09-30T19:43:00Z">
            <w:rPr>
              <w:noProof/>
              <w:lang w:val="en-IN"/>
            </w:rPr>
          </w:rPrChange>
        </w:rPr>
        <w:t>construction sector, which in turn is driving epoxy resin consumption. Paints &amp; coatings application</w:t>
      </w:r>
      <w:ins w:id="18819" w:author="Supreet Mathaun" w:date="2021-09-23T17:56:00Z">
        <w:r w:rsidR="00726868" w:rsidRPr="005A5C5A">
          <w:rPr>
            <w:noProof/>
            <w:color w:val="FF0000"/>
            <w:lang w:val="en-IN"/>
            <w:rPrChange w:id="18820" w:author="Hardik Malhotra" w:date="2021-09-30T19:43:00Z">
              <w:rPr>
                <w:noProof/>
                <w:lang w:val="en-IN"/>
              </w:rPr>
            </w:rPrChange>
          </w:rPr>
          <w:t>s</w:t>
        </w:r>
      </w:ins>
      <w:r w:rsidR="00942235" w:rsidRPr="005A5C5A">
        <w:rPr>
          <w:noProof/>
          <w:color w:val="FF0000"/>
          <w:lang w:val="en-IN"/>
          <w:rPrChange w:id="18821" w:author="Hardik Malhotra" w:date="2021-09-30T19:43:00Z">
            <w:rPr>
              <w:noProof/>
              <w:lang w:val="en-IN"/>
            </w:rPr>
          </w:rPrChange>
        </w:rPr>
        <w:t xml:space="preserve"> have garnered around 50% share in 2020 in </w:t>
      </w:r>
      <w:ins w:id="18822" w:author="Supreet Mathaun" w:date="2021-09-23T17:57:00Z">
        <w:r w:rsidR="00726868" w:rsidRPr="005A5C5A">
          <w:rPr>
            <w:noProof/>
            <w:color w:val="FF0000"/>
            <w:lang w:val="en-IN"/>
            <w:rPrChange w:id="18823" w:author="Hardik Malhotra" w:date="2021-09-30T19:43:00Z">
              <w:rPr>
                <w:noProof/>
                <w:lang w:val="en-IN"/>
              </w:rPr>
            </w:rPrChange>
          </w:rPr>
          <w:t xml:space="preserve">the </w:t>
        </w:r>
      </w:ins>
      <w:r w:rsidR="00942235" w:rsidRPr="005A5C5A">
        <w:rPr>
          <w:noProof/>
          <w:color w:val="FF0000"/>
          <w:lang w:val="en-IN"/>
          <w:rPrChange w:id="18824" w:author="Hardik Malhotra" w:date="2021-09-30T19:43:00Z">
            <w:rPr>
              <w:noProof/>
              <w:lang w:val="en-IN"/>
            </w:rPr>
          </w:rPrChange>
        </w:rPr>
        <w:t>global epoxy resin market pushed by significant growth witnessed across the industry. Epoxy resin</w:t>
      </w:r>
      <w:ins w:id="18825" w:author="Supreet Mathaun" w:date="2021-09-23T17:57:00Z">
        <w:r w:rsidR="00726868" w:rsidRPr="005A5C5A">
          <w:rPr>
            <w:noProof/>
            <w:color w:val="FF0000"/>
            <w:lang w:val="en-IN"/>
            <w:rPrChange w:id="18826" w:author="Hardik Malhotra" w:date="2021-09-30T19:43:00Z">
              <w:rPr>
                <w:noProof/>
                <w:lang w:val="en-IN"/>
              </w:rPr>
            </w:rPrChange>
          </w:rPr>
          <w:t>s</w:t>
        </w:r>
      </w:ins>
      <w:r w:rsidR="00942235" w:rsidRPr="005A5C5A">
        <w:rPr>
          <w:noProof/>
          <w:color w:val="FF0000"/>
          <w:lang w:val="en-IN"/>
          <w:rPrChange w:id="18827" w:author="Hardik Malhotra" w:date="2021-09-30T19:43:00Z">
            <w:rPr>
              <w:noProof/>
              <w:lang w:val="en-IN"/>
            </w:rPr>
          </w:rPrChange>
        </w:rPr>
        <w:t xml:space="preserve"> have been associated with offering strength, durability and resilience while dealing with challenging conditions such as physical impacts, extreme temperatures and corrosive chemicals. These offerings for construction and other downstream sectors are driving the epoxy resin market growth in </w:t>
      </w:r>
      <w:ins w:id="18828" w:author="Supreet Mathaun" w:date="2021-09-23T17:58:00Z">
        <w:r w:rsidR="00726868" w:rsidRPr="005A5C5A">
          <w:rPr>
            <w:noProof/>
            <w:color w:val="FF0000"/>
            <w:lang w:val="en-IN"/>
            <w:rPrChange w:id="18829" w:author="Hardik Malhotra" w:date="2021-09-30T19:43:00Z">
              <w:rPr>
                <w:noProof/>
                <w:lang w:val="en-IN"/>
              </w:rPr>
            </w:rPrChange>
          </w:rPr>
          <w:t xml:space="preserve">the </w:t>
        </w:r>
      </w:ins>
      <w:r w:rsidR="00942235" w:rsidRPr="005A5C5A">
        <w:rPr>
          <w:noProof/>
          <w:color w:val="FF0000"/>
          <w:lang w:val="en-IN"/>
          <w:rPrChange w:id="18830" w:author="Hardik Malhotra" w:date="2021-09-30T19:43:00Z">
            <w:rPr>
              <w:noProof/>
              <w:lang w:val="en-IN"/>
            </w:rPr>
          </w:rPrChange>
        </w:rPr>
        <w:t>coming years.</w:t>
      </w:r>
    </w:p>
    <w:p w14:paraId="1ACBD540" w14:textId="058704C3" w:rsidR="0096200C" w:rsidRPr="005A5C5A" w:rsidRDefault="005858C1" w:rsidP="00942235">
      <w:pPr>
        <w:pStyle w:val="BodyText"/>
        <w:spacing w:before="162" w:line="360" w:lineRule="auto"/>
        <w:ind w:right="-85"/>
        <w:jc w:val="both"/>
        <w:rPr>
          <w:ins w:id="18831" w:author="Dilip Kumar" w:date="2021-09-25T12:12:00Z"/>
          <w:noProof/>
          <w:color w:val="FF0000"/>
          <w:rPrChange w:id="18832" w:author="Hardik Malhotra" w:date="2021-09-30T19:43:00Z">
            <w:rPr>
              <w:ins w:id="18833" w:author="Dilip Kumar" w:date="2021-09-25T12:12:00Z"/>
              <w:noProof/>
            </w:rPr>
          </w:rPrChange>
        </w:rPr>
        <w:sectPr w:rsidR="0096200C" w:rsidRPr="005A5C5A"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del w:id="18834" w:author="Ritu Kamra" w:date="2021-09-27T19:15:00Z">
        <w:r>
          <w:rPr>
            <w:noProof/>
          </w:rPr>
          <w:pict w14:anchorId="71B9F208">
            <v:shape id="_x0000_s1712" type="#_x0000_t202" style="position:absolute;left:0;text-align:left;margin-left:177.7pt;margin-top:116.25pt;width:228.9pt;height:24.25pt;z-index:2522941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" filled="f" stroked="f">
              <v:textbox style="mso-fit-shape-to-text:t">
                <w:txbxContent>
                  <w:p w14:paraId="1FEA7DC5" w14:textId="587FD3D6" w:rsidR="00942235" w:rsidRPr="005858C1" w:rsidRDefault="00942235" w:rsidP="00942235">
                    <w:pPr>
                      <w:jc w:val="right"/>
                      <w:textAlignment w:val="baseline"/>
                      <w:rPr>
                        <w:rFonts w:ascii="Verdana" w:eastAsia="Verdana" w:hAnsi="Verdana" w:cs="Verdana"/>
                        <w:i/>
                        <w:iCs/>
                        <w:color w:val="3F3F3F"/>
                        <w:kern w:val="24"/>
                        <w:sz w:val="12"/>
                        <w:szCs w:val="12"/>
                      </w:rPr>
                    </w:pPr>
                    <w:del w:id="18835" w:author="Ritu Kamra" w:date="2021-09-27T19:15:00Z">
                      <w:r w:rsidRPr="005858C1" w:rsidDel="001D08D4">
                        <w:rPr>
                          <w:rFonts w:ascii="Verdana" w:eastAsia="Verdana" w:hAnsi="Verdana" w:cs="Verdana"/>
                          <w:i/>
                          <w:iCs/>
                          <w:color w:val="3F3F3F"/>
                          <w:kern w:val="24"/>
                          <w:sz w:val="12"/>
                          <w:szCs w:val="12"/>
                        </w:rPr>
                        <w:delText>Others include  etc</w:delText>
                      </w:r>
                    </w:del>
                    <w:r w:rsidRPr="005858C1">
                      <w:rPr>
                        <w:rFonts w:ascii="Verdana" w:eastAsia="Verdana" w:hAnsi="Verdana" w:cs="Verdana"/>
                        <w:i/>
                        <w:iCs/>
                        <w:color w:val="3F3F3F"/>
                        <w:kern w:val="24"/>
                        <w:sz w:val="12"/>
                        <w:szCs w:val="12"/>
                      </w:rPr>
                      <w:t>.</w:t>
                    </w:r>
                  </w:p>
                  <w:p w14:paraId="01E7BD2C" w14:textId="77777777" w:rsidR="00942235" w:rsidRPr="005858C1" w:rsidRDefault="00942235" w:rsidP="00942235">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w:r>
      </w:del>
      <w:r w:rsidR="00942235" w:rsidRPr="005A5C5A">
        <w:rPr>
          <w:noProof/>
          <w:color w:val="FF0000"/>
          <w:rPrChange w:id="18836" w:author="Hardik Malhotra" w:date="2021-09-30T19:43:00Z">
            <w:rPr>
              <w:noProof/>
            </w:rPr>
          </w:rPrChange>
        </w:rPr>
        <w:t xml:space="preserve">The rapid growth in the Indian paints and coatings industry (mainly automotive, industrial coatings, Medical Sector &amp; wind energy) is expected to propel the growth of the epoxy resins market during the forecast period. </w:t>
      </w:r>
      <w:ins w:id="18837" w:author="Ritu Kamra" w:date="2021-09-24T16:39:00Z">
        <w:r w:rsidR="008432E8" w:rsidRPr="005A5C5A">
          <w:rPr>
            <w:noProof/>
            <w:color w:val="FF0000"/>
            <w:rPrChange w:id="18838" w:author="Hardik Malhotra" w:date="2021-09-30T19:43:00Z">
              <w:rPr>
                <w:noProof/>
              </w:rPr>
            </w:rPrChange>
          </w:rPr>
          <w:t xml:space="preserve">Epoxy resin is extensively used in </w:t>
        </w:r>
      </w:ins>
      <w:r w:rsidR="00942235" w:rsidRPr="005A5C5A">
        <w:rPr>
          <w:noProof/>
          <w:color w:val="FF0000"/>
          <w:rPrChange w:id="18839" w:author="Hardik Malhotra" w:date="2021-09-30T19:43:00Z">
            <w:rPr>
              <w:noProof/>
            </w:rPr>
          </w:rPrChange>
        </w:rPr>
        <w:t>Electrical and energy distribution systems as</w:t>
      </w:r>
      <w:del w:id="18840" w:author="Ritu Kamra" w:date="2021-09-24T16:39:00Z">
        <w:r w:rsidR="00942235" w:rsidRPr="005A5C5A" w:rsidDel="008432E8">
          <w:rPr>
            <w:noProof/>
            <w:color w:val="FF0000"/>
            <w:rPrChange w:id="18841" w:author="Hardik Malhotra" w:date="2021-09-30T19:43:00Z">
              <w:rPr>
                <w:noProof/>
              </w:rPr>
            </w:rPrChange>
          </w:rPr>
          <w:delText xml:space="preserve"> sealants</w:delText>
        </w:r>
      </w:del>
      <w:del w:id="18842" w:author="Ritu Kamra" w:date="2021-09-24T16:40:00Z">
        <w:r w:rsidR="00942235" w:rsidRPr="005A5C5A" w:rsidDel="008432E8">
          <w:rPr>
            <w:noProof/>
            <w:color w:val="FF0000"/>
            <w:rPrChange w:id="18843" w:author="Hardik Malhotra" w:date="2021-09-30T19:43:00Z">
              <w:rPr>
                <w:noProof/>
              </w:rPr>
            </w:rPrChange>
          </w:rPr>
          <w:delText>,</w:delText>
        </w:r>
      </w:del>
      <w:ins w:id="18844" w:author="Ritu Kamra" w:date="2021-09-24T16:40:00Z">
        <w:r w:rsidR="008432E8" w:rsidRPr="005A5C5A">
          <w:rPr>
            <w:noProof/>
            <w:color w:val="FF0000"/>
            <w:rPrChange w:id="18845" w:author="Hardik Malhotra" w:date="2021-09-30T19:43:00Z">
              <w:rPr>
                <w:noProof/>
                <w:color w:val="2E74B5" w:themeColor="accent5" w:themeShade="BF"/>
              </w:rPr>
            </w:rPrChange>
          </w:rPr>
          <w:t xml:space="preserve"> adhesives,</w:t>
        </w:r>
      </w:ins>
      <w:r w:rsidR="00942235" w:rsidRPr="005A5C5A">
        <w:rPr>
          <w:noProof/>
          <w:color w:val="FF0000"/>
          <w:rPrChange w:id="18846" w:author="Hardik Malhotra" w:date="2021-09-30T19:43:00Z">
            <w:rPr>
              <w:noProof/>
            </w:rPr>
          </w:rPrChange>
        </w:rPr>
        <w:t xml:space="preserve"> coatings and </w:t>
      </w:r>
      <w:del w:id="18847" w:author="Ritu Kamra" w:date="2021-09-24T16:40:00Z">
        <w:r w:rsidR="00942235" w:rsidRPr="005A5C5A" w:rsidDel="008432E8">
          <w:rPr>
            <w:noProof/>
            <w:color w:val="FF0000"/>
            <w:rPrChange w:id="18848" w:author="Hardik Malhotra" w:date="2021-09-30T19:43:00Z">
              <w:rPr>
                <w:noProof/>
              </w:rPr>
            </w:rPrChange>
          </w:rPr>
          <w:delText>adhesives</w:delText>
        </w:r>
      </w:del>
      <w:ins w:id="18849" w:author="Ritu Kamra" w:date="2021-09-24T16:39:00Z">
        <w:r w:rsidR="008432E8" w:rsidRPr="005A5C5A">
          <w:rPr>
            <w:noProof/>
            <w:color w:val="FF0000"/>
            <w:rPrChange w:id="18850" w:author="Hardik Malhotra" w:date="2021-09-30T19:43:00Z">
              <w:rPr>
                <w:noProof/>
                <w:color w:val="2E74B5" w:themeColor="accent5" w:themeShade="BF"/>
              </w:rPr>
            </w:rPrChange>
          </w:rPr>
          <w:t>sealants</w:t>
        </w:r>
      </w:ins>
      <w:r w:rsidR="00942235" w:rsidRPr="005A5C5A">
        <w:rPr>
          <w:noProof/>
          <w:color w:val="FF0000"/>
          <w:rPrChange w:id="18851" w:author="Hardik Malhotra" w:date="2021-09-30T19:43:00Z">
            <w:rPr>
              <w:noProof/>
            </w:rPr>
          </w:rPrChange>
        </w:rPr>
        <w:t>, also in the manufacturing of t</w:t>
      </w:r>
      <w:r w:rsidR="00942235" w:rsidRPr="005A5C5A">
        <w:rPr>
          <w:noProof/>
          <w:color w:val="FF0000"/>
          <w:lang w:val="en-IN"/>
          <w:rPrChange w:id="18852" w:author="Hardik Malhotra" w:date="2021-09-30T19:43:00Z">
            <w:rPr>
              <w:noProof/>
              <w:lang w:val="en-IN"/>
            </w:rPr>
          </w:rPrChange>
        </w:rPr>
        <w:t>ransformers, insulators and bushings (these are used as protective coatings in large generators &amp; on printed circuit board).  Sales to downstream users is approx</w:t>
      </w:r>
      <w:del w:id="18853" w:author="Supreet Mathaun" w:date="2021-09-23T20:15:00Z">
        <w:r w:rsidR="00942235" w:rsidRPr="005A5C5A" w:rsidDel="00AA4A05">
          <w:rPr>
            <w:noProof/>
            <w:color w:val="FF0000"/>
            <w:lang w:val="en-IN"/>
            <w:rPrChange w:id="18854" w:author="Hardik Malhotra" w:date="2021-09-30T19:43:00Z">
              <w:rPr>
                <w:noProof/>
                <w:lang w:val="en-IN"/>
              </w:rPr>
            </w:rPrChange>
          </w:rPr>
          <w:delText>.</w:delText>
        </w:r>
      </w:del>
      <w:r w:rsidR="00942235" w:rsidRPr="005A5C5A">
        <w:rPr>
          <w:noProof/>
          <w:color w:val="FF0000"/>
          <w:lang w:val="en-IN"/>
          <w:rPrChange w:id="18855" w:author="Hardik Malhotra" w:date="2021-09-30T19:43:00Z">
            <w:rPr>
              <w:noProof/>
              <w:lang w:val="en-IN"/>
            </w:rPr>
          </w:rPrChange>
        </w:rPr>
        <w:t>. 28 %.</w:t>
      </w:r>
      <w:ins w:id="18856" w:author="Ritu Kamra" w:date="2021-09-24T16:40:00Z">
        <w:r w:rsidR="008432E8" w:rsidRPr="005A5C5A">
          <w:rPr>
            <w:noProof/>
            <w:color w:val="FF0000"/>
            <w:lang w:val="en-IN"/>
            <w:rPrChange w:id="18857" w:author="Hardik Malhotra" w:date="2021-09-30T19:43:00Z">
              <w:rPr>
                <w:noProof/>
                <w:lang w:val="en-IN"/>
              </w:rPr>
            </w:rPrChange>
          </w:rPr>
          <w:t xml:space="preserve"> In </w:t>
        </w:r>
      </w:ins>
      <w:r w:rsidR="00942235" w:rsidRPr="005A5C5A">
        <w:rPr>
          <w:noProof/>
          <w:color w:val="FF0000"/>
          <w:rPrChange w:id="18858" w:author="Hardik Malhotra" w:date="2021-09-30T19:43:00Z">
            <w:rPr>
              <w:noProof/>
            </w:rPr>
          </w:rPrChange>
        </w:rPr>
        <w:t xml:space="preserve">Commercial construction, </w:t>
      </w:r>
      <w:ins w:id="18859" w:author="Ritu Kamra" w:date="2021-09-24T16:40:00Z">
        <w:r w:rsidR="008432E8" w:rsidRPr="005A5C5A">
          <w:rPr>
            <w:noProof/>
            <w:color w:val="FF0000"/>
            <w:rPrChange w:id="18860" w:author="Hardik Malhotra" w:date="2021-09-30T19:43:00Z">
              <w:rPr>
                <w:noProof/>
                <w:color w:val="2E74B5" w:themeColor="accent5" w:themeShade="BF"/>
              </w:rPr>
            </w:rPrChange>
          </w:rPr>
          <w:t xml:space="preserve">it </w:t>
        </w:r>
      </w:ins>
      <w:r w:rsidR="00942235" w:rsidRPr="005A5C5A">
        <w:rPr>
          <w:noProof/>
          <w:color w:val="FF0000"/>
          <w:rPrChange w:id="18861" w:author="Hardik Malhotra" w:date="2021-09-30T19:43:00Z">
            <w:rPr>
              <w:noProof/>
            </w:rPr>
          </w:rPrChange>
        </w:rPr>
        <w:t>provid</w:t>
      </w:r>
      <w:ins w:id="18862" w:author="Ritu Kamra" w:date="2021-09-24T16:40:00Z">
        <w:r w:rsidR="008432E8" w:rsidRPr="005A5C5A">
          <w:rPr>
            <w:noProof/>
            <w:color w:val="FF0000"/>
            <w:rPrChange w:id="18863" w:author="Hardik Malhotra" w:date="2021-09-30T19:43:00Z">
              <w:rPr>
                <w:noProof/>
                <w:color w:val="2E74B5" w:themeColor="accent5" w:themeShade="BF"/>
              </w:rPr>
            </w:rPrChange>
          </w:rPr>
          <w:t>es</w:t>
        </w:r>
      </w:ins>
      <w:del w:id="18864" w:author="Ritu Kamra" w:date="2021-09-24T16:40:00Z">
        <w:r w:rsidR="00942235" w:rsidRPr="005A5C5A" w:rsidDel="008432E8">
          <w:rPr>
            <w:noProof/>
            <w:color w:val="FF0000"/>
            <w:rPrChange w:id="18865" w:author="Hardik Malhotra" w:date="2021-09-30T19:43:00Z">
              <w:rPr>
                <w:noProof/>
              </w:rPr>
            </w:rPrChange>
          </w:rPr>
          <w:delText>ing</w:delText>
        </w:r>
      </w:del>
      <w:r w:rsidR="00942235" w:rsidRPr="005A5C5A">
        <w:rPr>
          <w:noProof/>
          <w:color w:val="FF0000"/>
          <w:rPrChange w:id="18866" w:author="Hardik Malhotra" w:date="2021-09-30T19:43:00Z">
            <w:rPr>
              <w:noProof/>
            </w:rPr>
          </w:rPrChange>
        </w:rPr>
        <w:t xml:space="preserve"> particularly strong bonding adhesives, sealants and fillers</w:t>
      </w:r>
      <w:r w:rsidR="00942235" w:rsidRPr="005A5C5A">
        <w:rPr>
          <w:noProof/>
          <w:color w:val="FF0000"/>
          <w:lang w:val="en-IN"/>
          <w:rPrChange w:id="18867" w:author="Hardik Malhotra" w:date="2021-09-30T19:43:00Z">
            <w:rPr>
              <w:noProof/>
              <w:lang w:val="en-IN"/>
            </w:rPr>
          </w:rPrChange>
        </w:rPr>
        <w:t xml:space="preserve"> , </w:t>
      </w:r>
      <w:r w:rsidR="00942235" w:rsidRPr="005A5C5A">
        <w:rPr>
          <w:noProof/>
          <w:color w:val="FF0000"/>
          <w:rPrChange w:id="18868" w:author="Hardik Malhotra" w:date="2021-09-30T19:43:00Z">
            <w:rPr>
              <w:noProof/>
            </w:rPr>
          </w:rPrChange>
        </w:rPr>
        <w:t>epoxy resins are suitable for internal and external use given the</w:t>
      </w:r>
      <w:ins w:id="18869" w:author="Ritu Kamra" w:date="2021-09-24T16:40:00Z">
        <w:r w:rsidR="008432E8" w:rsidRPr="005A5C5A">
          <w:rPr>
            <w:noProof/>
            <w:color w:val="FF0000"/>
            <w:rPrChange w:id="18870" w:author="Hardik Malhotra" w:date="2021-09-30T19:43:00Z">
              <w:rPr>
                <w:noProof/>
                <w:color w:val="2E74B5" w:themeColor="accent5" w:themeShade="BF"/>
              </w:rPr>
            </w:rPrChange>
          </w:rPr>
          <w:t>m</w:t>
        </w:r>
      </w:ins>
      <w:del w:id="18871" w:author="Ritu Kamra" w:date="2021-09-24T16:40:00Z">
        <w:r w:rsidR="00942235" w:rsidRPr="005A5C5A" w:rsidDel="008432E8">
          <w:rPr>
            <w:noProof/>
            <w:color w:val="FF0000"/>
            <w:rPrChange w:id="18872" w:author="Hardik Malhotra" w:date="2021-09-30T19:43:00Z">
              <w:rPr>
                <w:noProof/>
              </w:rPr>
            </w:rPrChange>
          </w:rPr>
          <w:delText>ir</w:delText>
        </w:r>
      </w:del>
      <w:r w:rsidR="00942235" w:rsidRPr="005A5C5A">
        <w:rPr>
          <w:noProof/>
          <w:color w:val="FF0000"/>
          <w:rPrChange w:id="18873" w:author="Hardik Malhotra" w:date="2021-09-30T19:43:00Z">
            <w:rPr>
              <w:noProof/>
            </w:rPr>
          </w:rPrChange>
        </w:rPr>
        <w:t xml:space="preserve"> strength, durability and chemical resistance of mechanical fixings and to repair bridge &amp; decks.</w:t>
      </w:r>
      <w:del w:id="18874" w:author="Supreet Mathaun" w:date="2021-09-23T20:15:00Z">
        <w:r w:rsidR="00942235" w:rsidRPr="005A5C5A" w:rsidDel="00AA4A05">
          <w:rPr>
            <w:noProof/>
            <w:color w:val="FF0000"/>
            <w:rPrChange w:id="18875" w:author="Hardik Malhotra" w:date="2021-09-30T19:43:00Z">
              <w:rPr>
                <w:noProof/>
              </w:rPr>
            </w:rPrChange>
          </w:rPr>
          <w:delText xml:space="preserve"> . </w:delText>
        </w:r>
      </w:del>
      <w:r w:rsidR="00942235" w:rsidRPr="005A5C5A">
        <w:rPr>
          <w:noProof/>
          <w:color w:val="FF0000"/>
          <w:rPrChange w:id="18876" w:author="Hardik Malhotra" w:date="2021-09-30T19:43:00Z">
            <w:rPr>
              <w:noProof/>
            </w:rPr>
          </w:rPrChange>
        </w:rPr>
        <w:t>As the largest end-user sector examined, accounting for approx. 9% of total epoxy manufacture sale.</w:t>
      </w:r>
      <w:ins w:id="18877" w:author="Ritu Kamra" w:date="2021-09-24T16:42:00Z">
        <w:r w:rsidR="008432E8" w:rsidRPr="005A5C5A">
          <w:rPr>
            <w:noProof/>
            <w:color w:val="FF0000"/>
            <w:rPrChange w:id="18878" w:author="Hardik Malhotra" w:date="2021-09-30T19:43:00Z">
              <w:rPr>
                <w:noProof/>
              </w:rPr>
            </w:rPrChange>
          </w:rPr>
          <w:t xml:space="preserve"> </w:t>
        </w:r>
      </w:ins>
      <w:r w:rsidR="00942235" w:rsidRPr="005A5C5A">
        <w:rPr>
          <w:noProof/>
          <w:color w:val="FF0000"/>
          <w:rPrChange w:id="18879" w:author="Hardik Malhotra" w:date="2021-09-30T19:43:00Z">
            <w:rPr>
              <w:noProof/>
            </w:rPr>
          </w:rPrChange>
        </w:rPr>
        <w:t xml:space="preserve"> </w:t>
      </w:r>
      <w:ins w:id="18880" w:author="Ritu Kamra" w:date="2021-09-24T16:43:00Z">
        <w:r w:rsidR="008432E8" w:rsidRPr="005A5C5A">
          <w:rPr>
            <w:noProof/>
            <w:color w:val="FF0000"/>
            <w:rPrChange w:id="18881" w:author="Hardik Malhotra" w:date="2021-09-30T19:43:00Z">
              <w:rPr>
                <w:noProof/>
              </w:rPr>
            </w:rPrChange>
          </w:rPr>
          <w:t xml:space="preserve">Epoxy resin also used in </w:t>
        </w:r>
      </w:ins>
      <w:r w:rsidR="00942235" w:rsidRPr="005A5C5A">
        <w:rPr>
          <w:noProof/>
          <w:color w:val="FF0000"/>
          <w:rPrChange w:id="18882" w:author="Hardik Malhotra" w:date="2021-09-30T19:43:00Z">
            <w:rPr>
              <w:noProof/>
            </w:rPr>
          </w:rPrChange>
        </w:rPr>
        <w:t xml:space="preserve">Manufacturing of wind turbine blades as structural elements, </w:t>
      </w:r>
      <w:del w:id="18883" w:author="Ritu Kamra" w:date="2021-09-24T16:43:00Z">
        <w:r w:rsidR="00942235" w:rsidRPr="005A5C5A" w:rsidDel="008432E8">
          <w:rPr>
            <w:noProof/>
            <w:color w:val="FF0000"/>
            <w:rPrChange w:id="18884" w:author="Hardik Malhotra" w:date="2021-09-30T19:43:00Z">
              <w:rPr>
                <w:noProof/>
              </w:rPr>
            </w:rPrChange>
          </w:rPr>
          <w:delText xml:space="preserve">(reinforced fiber composites), </w:delText>
        </w:r>
      </w:del>
      <w:r w:rsidR="00942235" w:rsidRPr="005A5C5A">
        <w:rPr>
          <w:noProof/>
          <w:color w:val="FF0000"/>
          <w:rPrChange w:id="18885" w:author="Hardik Malhotra" w:date="2021-09-30T19:43:00Z">
            <w:rPr>
              <w:noProof/>
            </w:rPr>
          </w:rPrChange>
        </w:rPr>
        <w:t>as coatings of generators and other components and as adhesives.</w:t>
      </w:r>
    </w:p>
    <w:p w14:paraId="3250E2DA" w14:textId="2DA1EA48" w:rsidR="00942235" w:rsidDel="001D08D4" w:rsidRDefault="00942235" w:rsidP="00AD5BD7">
      <w:pPr>
        <w:pStyle w:val="BodyText"/>
        <w:spacing w:before="162" w:line="360" w:lineRule="auto"/>
        <w:ind w:right="-85"/>
        <w:jc w:val="both"/>
        <w:rPr>
          <w:del w:id="18886" w:author="Ritu Kamra" w:date="2021-09-27T17:00:00Z"/>
          <w:noProof/>
        </w:rPr>
      </w:pPr>
      <w:del w:id="18887" w:author="Ritu Kamra" w:date="2021-09-27T17:00:00Z">
        <w:r w:rsidRPr="007B0EA9" w:rsidDel="00AD5BD7">
          <w:rPr>
            <w:noProof/>
          </w:rPr>
          <w:delText xml:space="preserve"> </w:delText>
        </w:r>
      </w:del>
    </w:p>
    <w:p w14:paraId="37A5A04D" w14:textId="68038323" w:rsidR="001D08D4" w:rsidDel="005A5C5A" w:rsidRDefault="001D08D4" w:rsidP="00942235">
      <w:pPr>
        <w:pStyle w:val="BodyText"/>
        <w:spacing w:before="162" w:line="360" w:lineRule="auto"/>
        <w:ind w:right="-85"/>
        <w:jc w:val="both"/>
        <w:rPr>
          <w:ins w:id="18888" w:author="Ritu Kamra" w:date="2021-09-27T19:16:00Z"/>
          <w:del w:id="18889" w:author="Hardik Malhotra" w:date="2021-09-30T19:43:00Z"/>
          <w:noProof/>
        </w:rPr>
      </w:pPr>
    </w:p>
    <w:p w14:paraId="69CAB565" w14:textId="209DE22C" w:rsidR="001D08D4" w:rsidDel="005A5C5A" w:rsidRDefault="001D08D4" w:rsidP="00942235">
      <w:pPr>
        <w:pStyle w:val="BodyText"/>
        <w:spacing w:before="162" w:line="360" w:lineRule="auto"/>
        <w:ind w:right="-85"/>
        <w:jc w:val="both"/>
        <w:rPr>
          <w:ins w:id="18890" w:author="Ritu Kamra" w:date="2021-09-27T19:16:00Z"/>
          <w:del w:id="18891" w:author="Hardik Malhotra" w:date="2021-09-30T19:43:00Z"/>
          <w:noProof/>
        </w:rPr>
      </w:pPr>
    </w:p>
    <w:p w14:paraId="63FA7CD6" w14:textId="1B940931" w:rsidR="001D08D4" w:rsidDel="005A5C5A" w:rsidRDefault="001D08D4" w:rsidP="00942235">
      <w:pPr>
        <w:pStyle w:val="BodyText"/>
        <w:spacing w:before="162" w:line="360" w:lineRule="auto"/>
        <w:ind w:right="-85"/>
        <w:jc w:val="both"/>
        <w:rPr>
          <w:ins w:id="18892" w:author="Ritu Kamra" w:date="2021-09-27T19:16:00Z"/>
          <w:del w:id="18893" w:author="Hardik Malhotra" w:date="2021-09-30T19:43:00Z"/>
          <w:noProof/>
        </w:rPr>
      </w:pPr>
    </w:p>
    <w:p w14:paraId="19316269" w14:textId="1699262C" w:rsidR="001D08D4" w:rsidDel="005A5C5A" w:rsidRDefault="001D08D4" w:rsidP="00942235">
      <w:pPr>
        <w:pStyle w:val="BodyText"/>
        <w:spacing w:before="162" w:line="360" w:lineRule="auto"/>
        <w:ind w:right="-85"/>
        <w:jc w:val="both"/>
        <w:rPr>
          <w:ins w:id="18894" w:author="Ritu Kamra" w:date="2021-09-27T19:16:00Z"/>
          <w:del w:id="18895" w:author="Hardik Malhotra" w:date="2021-09-30T19:43:00Z"/>
          <w:noProof/>
        </w:rPr>
      </w:pPr>
    </w:p>
    <w:p w14:paraId="0C5A192A" w14:textId="77777777" w:rsidR="001D08D4" w:rsidRPr="007B0EA9" w:rsidDel="005A5C5A" w:rsidRDefault="001D08D4" w:rsidP="00942235">
      <w:pPr>
        <w:pStyle w:val="BodyText"/>
        <w:spacing w:before="162" w:line="360" w:lineRule="auto"/>
        <w:ind w:right="-85"/>
        <w:jc w:val="both"/>
        <w:rPr>
          <w:ins w:id="18896" w:author="Ritu Kamra" w:date="2021-09-27T19:16:00Z"/>
          <w:del w:id="18897" w:author="Hardik Malhotra" w:date="2021-09-30T19:43:00Z"/>
          <w:noProof/>
          <w:lang w:val="en-IN"/>
        </w:rPr>
      </w:pPr>
    </w:p>
    <w:p w14:paraId="657ACA0A" w14:textId="028B02B4" w:rsidR="00942235" w:rsidDel="00AD5BD7" w:rsidRDefault="00942235" w:rsidP="00942235">
      <w:pPr>
        <w:pStyle w:val="BodyText"/>
        <w:spacing w:before="162" w:line="360" w:lineRule="auto"/>
        <w:ind w:right="-91"/>
        <w:jc w:val="both"/>
        <w:rPr>
          <w:ins w:id="18898" w:author="Dilip Kumar" w:date="2021-09-26T12:01:00Z"/>
          <w:del w:id="18899" w:author="Ritu Kamra" w:date="2021-09-27T17:00:00Z"/>
          <w:noProof/>
        </w:rPr>
      </w:pPr>
    </w:p>
    <w:p w14:paraId="29F364FF" w14:textId="7976478D" w:rsidR="00DE5189" w:rsidDel="00AD5BD7" w:rsidRDefault="00DE5189" w:rsidP="00942235">
      <w:pPr>
        <w:pStyle w:val="BodyText"/>
        <w:spacing w:before="162" w:line="360" w:lineRule="auto"/>
        <w:ind w:right="-91"/>
        <w:jc w:val="both"/>
        <w:rPr>
          <w:ins w:id="18900" w:author="Dilip Kumar" w:date="2021-09-26T12:01:00Z"/>
          <w:del w:id="18901" w:author="Ritu Kamra" w:date="2021-09-27T17:00:00Z"/>
          <w:noProof/>
        </w:rPr>
      </w:pPr>
    </w:p>
    <w:p w14:paraId="49A3F6EA" w14:textId="3244513D" w:rsidR="00DE5189" w:rsidDel="00AD5BD7" w:rsidRDefault="00DE5189" w:rsidP="00942235">
      <w:pPr>
        <w:pStyle w:val="BodyText"/>
        <w:spacing w:before="162" w:line="360" w:lineRule="auto"/>
        <w:ind w:right="-91"/>
        <w:jc w:val="both"/>
        <w:rPr>
          <w:ins w:id="18902" w:author="Dilip Kumar" w:date="2021-09-26T12:01:00Z"/>
          <w:del w:id="18903" w:author="Ritu Kamra" w:date="2021-09-27T17:00:00Z"/>
          <w:noProof/>
        </w:rPr>
      </w:pPr>
    </w:p>
    <w:p w14:paraId="01ED7006" w14:textId="0CEF4803" w:rsidR="00DE5189" w:rsidDel="00AD5BD7" w:rsidRDefault="00DE5189" w:rsidP="00942235">
      <w:pPr>
        <w:pStyle w:val="BodyText"/>
        <w:spacing w:before="162" w:line="360" w:lineRule="auto"/>
        <w:ind w:right="-91"/>
        <w:jc w:val="both"/>
        <w:rPr>
          <w:ins w:id="18904" w:author="Dilip Kumar" w:date="2021-09-26T12:01:00Z"/>
          <w:del w:id="18905" w:author="Ritu Kamra" w:date="2021-09-27T17:00:00Z"/>
          <w:noProof/>
        </w:rPr>
      </w:pPr>
    </w:p>
    <w:p w14:paraId="52AA468D" w14:textId="77777777" w:rsidR="00DE5189" w:rsidRPr="007B0EA9" w:rsidRDefault="00DE5189">
      <w:pPr>
        <w:pStyle w:val="BodyText"/>
        <w:spacing w:before="162" w:line="360" w:lineRule="auto"/>
        <w:ind w:right="-85"/>
        <w:jc w:val="both"/>
        <w:rPr>
          <w:noProof/>
        </w:rPr>
        <w:pPrChange w:id="18906" w:author="Ritu Kamra" w:date="2021-09-27T17:00:00Z">
          <w:pPr>
            <w:pStyle w:val="BodyText"/>
            <w:spacing w:before="162" w:line="360" w:lineRule="auto"/>
            <w:ind w:right="-91"/>
            <w:jc w:val="both"/>
          </w:pPr>
        </w:pPrChange>
      </w:pPr>
    </w:p>
    <w:p w14:paraId="43B4D840" w14:textId="2B3AD800" w:rsidR="00587138" w:rsidRDefault="005858C1" w:rsidP="00587138">
      <w:pPr>
        <w:pStyle w:val="BodyText"/>
        <w:spacing w:before="162" w:line="480" w:lineRule="auto"/>
        <w:ind w:right="-90"/>
        <w:jc w:val="both"/>
        <w:rPr>
          <w:noProof/>
        </w:rPr>
      </w:pPr>
      <w:r>
        <w:rPr>
          <w:noProof/>
        </w:rPr>
        <w:pict w14:anchorId="677FC1CE">
          <v:shape id="_x0000_s1711" type="#_x0000_t202" style="position:absolute;left:0;text-align:left;margin-left:0;margin-top:9.1pt;width:648.75pt;height:23pt;z-index:2522726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" filled="f" stroked="f">
            <v:textbox style="mso-fit-shape-to-text:t">
              <w:txbxContent>
                <w:p w14:paraId="72E944D1" w14:textId="3A82C554" w:rsidR="00587138" w:rsidRPr="00CE35EB" w:rsidRDefault="00587138" w:rsidP="00587138">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w:t>
                  </w:r>
                  <w:ins w:id="18907" w:author="Neeshu Bhadauriya" w:date="2021-09-27T15:31:00Z">
                    <w:r w:rsidR="0069015D">
                      <w:rPr>
                        <w:rFonts w:ascii="Verdana" w:eastAsia="Verdana" w:hAnsi="Verdana" w:cs="Verdana"/>
                        <w:b/>
                        <w:bCs/>
                        <w:color w:val="000000" w:themeColor="text1"/>
                        <w:kern w:val="24"/>
                        <w:sz w:val="20"/>
                        <w:szCs w:val="20"/>
                      </w:rPr>
                      <w:t>8</w:t>
                    </w:r>
                  </w:ins>
                  <w:del w:id="18908" w:author="Neeshu Bhadauriya" w:date="2021-09-27T15:31:00Z">
                    <w:r w:rsidRPr="00CE35EB" w:rsidDel="0069015D">
                      <w:rPr>
                        <w:rFonts w:ascii="Verdana" w:eastAsia="Verdana" w:hAnsi="Verdana" w:cs="Verdana"/>
                        <w:b/>
                        <w:bCs/>
                        <w:color w:val="000000" w:themeColor="text1"/>
                        <w:kern w:val="24"/>
                        <w:sz w:val="20"/>
                        <w:szCs w:val="20"/>
                      </w:rPr>
                      <w:delText>7</w:delText>
                    </w:r>
                  </w:del>
                  <w:r w:rsidRPr="00CE35EB">
                    <w:rPr>
                      <w:rFonts w:ascii="Verdana" w:eastAsia="Verdana" w:hAnsi="Verdana" w:cs="Verdana"/>
                      <w:b/>
                      <w:bCs/>
                      <w:color w:val="000000" w:themeColor="text1"/>
                      <w:kern w:val="24"/>
                      <w:sz w:val="20"/>
                      <w:szCs w:val="20"/>
                    </w:rPr>
                    <w:t>. Demand By Sales Channel</w:t>
                  </w:r>
                </w:p>
              </w:txbxContent>
            </v:textbox>
            <w10:wrap anchorx="margin"/>
          </v:shape>
        </w:pict>
      </w:r>
      <w:r w:rsidR="00587138">
        <w:rPr>
          <w:noProof/>
        </w:rPr>
        <w:tab/>
      </w:r>
    </w:p>
    <w:p w14:paraId="0BD8F741" w14:textId="0D679DD3" w:rsidR="00587138" w:rsidRDefault="005858C1" w:rsidP="00587138">
      <w:pPr>
        <w:pStyle w:val="BodyText"/>
        <w:spacing w:before="162" w:line="480" w:lineRule="auto"/>
        <w:ind w:right="-90"/>
        <w:jc w:val="both"/>
        <w:rPr>
          <w:noProof/>
        </w:rPr>
      </w:pPr>
      <w:r>
        <w:rPr>
          <w:noProof/>
        </w:rPr>
        <w:pict w14:anchorId="290A5B91">
          <v:shape id="_x0000_s1710" type="#_x0000_t202" style="position:absolute;left:0;text-align:left;margin-left:0;margin-top:10.7pt;width:514.5pt;height:23pt;z-index:2522644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" filled="f" stroked="f">
            <v:textbox style="mso-fit-shape-to-text:t">
              <w:txbxContent>
                <w:p w14:paraId="7A01F0FF" w14:textId="3D8D2DF2" w:rsidR="00587138" w:rsidRPr="00CE35EB" w:rsidRDefault="00587138" w:rsidP="00587138">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w:t>
                  </w:r>
                  <w:ins w:id="18909" w:author="Ritu Kamra" w:date="2021-09-27T17:00:00Z">
                    <w:r w:rsidR="00AD5BD7">
                      <w:rPr>
                        <w:rFonts w:ascii="Verdana" w:eastAsia="Verdana" w:hAnsi="Verdana" w:cs="Verdana"/>
                        <w:b/>
                        <w:bCs/>
                        <w:color w:val="000000" w:themeColor="text1"/>
                        <w:kern w:val="24"/>
                        <w:sz w:val="20"/>
                        <w:szCs w:val="20"/>
                      </w:rPr>
                      <w:t>9</w:t>
                    </w:r>
                  </w:ins>
                  <w:del w:id="18910" w:author="Ritu Kamra" w:date="2021-09-27T17:00:00Z">
                    <w:r w:rsidRPr="00CE35EB" w:rsidDel="00AD5BD7">
                      <w:rPr>
                        <w:rFonts w:ascii="Verdana" w:eastAsia="Verdana" w:hAnsi="Verdana" w:cs="Verdana"/>
                        <w:b/>
                        <w:bCs/>
                        <w:color w:val="000000" w:themeColor="text1"/>
                        <w:kern w:val="24"/>
                        <w:sz w:val="20"/>
                        <w:szCs w:val="20"/>
                      </w:rPr>
                      <w:delText>4</w:delText>
                    </w:r>
                  </w:del>
                  <w:r w:rsidRPr="00CE35EB">
                    <w:rPr>
                      <w:rFonts w:ascii="Verdana" w:eastAsia="Verdana" w:hAnsi="Verdana" w:cs="Verdana"/>
                      <w:b/>
                      <w:bCs/>
                      <w:color w:val="000000" w:themeColor="text1"/>
                      <w:kern w:val="24"/>
                      <w:sz w:val="20"/>
                      <w:szCs w:val="20"/>
                    </w:rPr>
                    <w:t xml:space="preserve">: Global </w:t>
                  </w:r>
                  <w:r>
                    <w:rPr>
                      <w:rFonts w:ascii="Verdana" w:eastAsia="Verdana" w:hAnsi="Verdana" w:cs="Verdana"/>
                      <w:b/>
                      <w:bCs/>
                      <w:color w:val="000000" w:themeColor="text1"/>
                      <w:kern w:val="24"/>
                      <w:sz w:val="20"/>
                      <w:szCs w:val="20"/>
                    </w:rPr>
                    <w:t>Epoxy Resin</w:t>
                  </w:r>
                  <w:del w:id="18911" w:author="Ritu Kamra" w:date="2021-09-27T20:35:00Z">
                    <w:r w:rsidRPr="00CE35EB" w:rsidDel="00D02970">
                      <w:rPr>
                        <w:rFonts w:ascii="Verdana" w:eastAsia="Verdana" w:hAnsi="Verdana" w:cs="Verdana"/>
                        <w:b/>
                        <w:bCs/>
                        <w:color w:val="000000" w:themeColor="text1"/>
                        <w:kern w:val="24"/>
                        <w:sz w:val="20"/>
                        <w:szCs w:val="20"/>
                      </w:rPr>
                      <w:delText xml:space="preserve"> </w:delText>
                    </w:r>
                  </w:del>
                  <w:ins w:id="18912" w:author="Ritu Kamra" w:date="2021-09-27T20:35:00Z">
                    <w:r w:rsidR="00D02970">
                      <w:rPr>
                        <w:rFonts w:ascii="Verdana" w:eastAsia="Verdana" w:hAnsi="Verdana" w:cs="Verdana"/>
                        <w:b/>
                        <w:bCs/>
                        <w:color w:val="000000" w:themeColor="text1"/>
                        <w:kern w:val="24"/>
                        <w:sz w:val="20"/>
                        <w:szCs w:val="20"/>
                      </w:rPr>
                      <w:t xml:space="preserve"> Demand</w:t>
                    </w:r>
                  </w:ins>
                  <w:del w:id="18913" w:author="Ritu Kamra" w:date="2021-09-27T20:35:00Z">
                    <w:r w:rsidRPr="00CE35EB" w:rsidDel="00D02970">
                      <w:rPr>
                        <w:rFonts w:ascii="Verdana" w:eastAsia="Verdana" w:hAnsi="Verdana" w:cs="Verdana"/>
                        <w:b/>
                        <w:bCs/>
                        <w:color w:val="000000" w:themeColor="text1"/>
                        <w:kern w:val="24"/>
                        <w:sz w:val="20"/>
                        <w:szCs w:val="20"/>
                      </w:rPr>
                      <w:delText>Market Share</w:delText>
                    </w:r>
                  </w:del>
                  <w:r w:rsidRPr="00CE35EB">
                    <w:rPr>
                      <w:rFonts w:ascii="Verdana" w:eastAsia="Verdana" w:hAnsi="Verdana" w:cs="Verdana"/>
                      <w:b/>
                      <w:bCs/>
                      <w:color w:val="000000" w:themeColor="text1"/>
                      <w:kern w:val="24"/>
                      <w:sz w:val="20"/>
                      <w:szCs w:val="20"/>
                    </w:rPr>
                    <w:t>, By Sales Channel, By Volume, 2015–2030F</w:t>
                  </w:r>
                </w:p>
              </w:txbxContent>
            </v:textbox>
            <w10:wrap anchorx="margin"/>
          </v:shape>
        </w:pict>
      </w:r>
    </w:p>
    <w:p w14:paraId="22748EB0" w14:textId="6FC51268" w:rsidR="009006A2" w:rsidDel="00AD5BD7" w:rsidRDefault="005858C1" w:rsidP="009B0A47">
      <w:pPr>
        <w:pStyle w:val="BodyText"/>
        <w:spacing w:before="162" w:line="480" w:lineRule="auto"/>
        <w:ind w:right="-90"/>
        <w:jc w:val="both"/>
        <w:rPr>
          <w:del w:id="18914" w:author="Ritu Kamra" w:date="2021-09-27T17:01:00Z"/>
          <w:noProof/>
        </w:rPr>
      </w:pPr>
      <w:r>
        <w:rPr>
          <w:noProof/>
        </w:rPr>
        <w:lastRenderedPageBreak/>
        <w:pict w14:anchorId="7A321E65">
          <v:shape id="_x0000_s1709" type="#_x0000_t202" style="position:absolute;left:0;text-align:left;margin-left:351pt;margin-top:179.25pt;width:148.8pt;height:21pt;z-index:25228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" filled="f" stroked="f">
            <v:textbox>
              <w:txbxContent>
                <w:p w14:paraId="37876D22" w14:textId="77777777" w:rsidR="00587138" w:rsidRPr="005858C1" w:rsidRDefault="00587138" w:rsidP="0058713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w:r>
      <w:r w:rsidR="00587138" w:rsidRPr="00E535D0">
        <w:rPr>
          <w:noProof/>
        </w:rPr>
        <w:drawing>
          <wp:inline distT="0" distB="0" distL="0" distR="0" wp14:anchorId="35BAA92D" wp14:editId="0F6B7686">
            <wp:extent cx="6581775" cy="2628900"/>
            <wp:effectExtent l="0" t="0" r="0" b="0"/>
            <wp:docPr id="596" name="Chart 596">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6E72B91A" w14:textId="77777777" w:rsidR="007038F9" w:rsidRDefault="007038F9">
      <w:pPr>
        <w:pStyle w:val="BodyText"/>
        <w:spacing w:before="162" w:line="480" w:lineRule="auto"/>
        <w:ind w:right="-90"/>
        <w:jc w:val="both"/>
        <w:rPr>
          <w:ins w:id="18915" w:author="Dilip Kumar" w:date="2021-09-25T12:13:00Z"/>
          <w:noProof/>
        </w:rPr>
        <w:sectPr w:rsidR="007038F9"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Change w:id="18916" w:author="Ritu Kamra" w:date="2021-09-27T17:01:00Z">
          <w:pPr>
            <w:pStyle w:val="BodyText"/>
            <w:spacing w:before="162" w:line="360" w:lineRule="auto"/>
            <w:ind w:right="-86"/>
            <w:jc w:val="both"/>
          </w:pPr>
        </w:pPrChange>
      </w:pPr>
    </w:p>
    <w:tbl>
      <w:tblPr>
        <w:tblW w:w="10373" w:type="dxa"/>
        <w:tblInd w:w="-185" w:type="dxa"/>
        <w:tblLook w:val="04A0" w:firstRow="1" w:lastRow="0" w:firstColumn="1" w:lastColumn="0" w:noHBand="0" w:noVBand="1"/>
        <w:tblPrChange w:id="18917" w:author="Hardik Malhotra" w:date="2021-09-30T23:22:00Z">
          <w:tblPr>
            <w:tblW w:w="10345" w:type="dxa"/>
            <w:tblInd w:w="-185" w:type="dxa"/>
            <w:tblLook w:val="04A0" w:firstRow="1" w:lastRow="0" w:firstColumn="1" w:lastColumn="0" w:noHBand="0" w:noVBand="1"/>
          </w:tblPr>
        </w:tblPrChange>
      </w:tblPr>
      <w:tblGrid>
        <w:gridCol w:w="2698"/>
        <w:gridCol w:w="1231"/>
        <w:gridCol w:w="1231"/>
        <w:gridCol w:w="1231"/>
        <w:gridCol w:w="1231"/>
        <w:gridCol w:w="1358"/>
        <w:gridCol w:w="1393"/>
        <w:tblGridChange w:id="18918">
          <w:tblGrid>
            <w:gridCol w:w="1152"/>
            <w:gridCol w:w="526"/>
            <w:gridCol w:w="526"/>
            <w:gridCol w:w="526"/>
            <w:gridCol w:w="526"/>
            <w:gridCol w:w="580"/>
            <w:gridCol w:w="595"/>
          </w:tblGrid>
        </w:tblGridChange>
      </w:tblGrid>
      <w:tr w:rsidR="00496FB8" w:rsidRPr="00257590" w14:paraId="7076A1C0" w14:textId="77777777" w:rsidTr="00496FB8">
        <w:trPr>
          <w:trHeight w:val="277"/>
          <w:ins w:id="18919" w:author="Hardik Malhotra" w:date="2021-09-30T21:44:00Z"/>
          <w:trPrChange w:id="18920" w:author="Hardik Malhotra" w:date="2021-09-30T23:22:00Z">
            <w:trPr>
              <w:trHeight w:val="284"/>
            </w:trPr>
          </w:trPrChange>
        </w:trPr>
        <w:tc>
          <w:tcPr>
            <w:tcW w:w="2698" w:type="dxa"/>
            <w:tcBorders>
              <w:top w:val="single" w:sz="4" w:space="0" w:color="auto"/>
              <w:left w:val="single" w:sz="4" w:space="0" w:color="auto"/>
              <w:bottom w:val="single" w:sz="4" w:space="0" w:color="auto"/>
              <w:right w:val="single" w:sz="4" w:space="0" w:color="auto"/>
            </w:tcBorders>
            <w:shd w:val="clear" w:color="auto" w:fill="C00000"/>
            <w:noWrap/>
            <w:vAlign w:val="center"/>
            <w:hideMark/>
            <w:tcPrChange w:id="18921" w:author="Hardik Malhotra" w:date="2021-09-30T23:22:00Z">
              <w:tcPr>
                <w:tcW w:w="1152"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tcPrChange>
          </w:tcPr>
          <w:p w14:paraId="0A00776A" w14:textId="13C00D28" w:rsidR="00496FB8" w:rsidRPr="00E27AAA" w:rsidRDefault="00496FB8" w:rsidP="00092529">
            <w:pPr>
              <w:spacing w:after="0" w:line="240" w:lineRule="auto"/>
              <w:jc w:val="center"/>
              <w:rPr>
                <w:ins w:id="18922" w:author="Hardik Malhotra" w:date="2021-09-30T21:44:00Z"/>
                <w:rFonts w:ascii="Verdana" w:eastAsia="Times New Roman" w:hAnsi="Verdana" w:cs="Arial"/>
                <w:b/>
                <w:bCs/>
                <w:color w:val="FFFFFF" w:themeColor="background1"/>
                <w:sz w:val="10"/>
                <w:szCs w:val="10"/>
                <w:lang w:val="en-US"/>
                <w:rPrChange w:id="18923" w:author="Hardik Malhotra" w:date="2021-09-30T22:41:00Z">
                  <w:rPr>
                    <w:ins w:id="18924" w:author="Hardik Malhotra" w:date="2021-09-30T21:44:00Z"/>
                    <w:rFonts w:ascii="Verdana" w:eastAsia="Times New Roman" w:hAnsi="Verdana" w:cs="Arial"/>
                    <w:b/>
                    <w:bCs/>
                    <w:color w:val="000000"/>
                    <w:sz w:val="10"/>
                    <w:szCs w:val="10"/>
                    <w:lang w:val="en-US"/>
                  </w:rPr>
                </w:rPrChange>
              </w:rPr>
            </w:pPr>
            <w:ins w:id="18925" w:author="Hardik Malhotra" w:date="2021-09-30T21:44:00Z">
              <w:r w:rsidRPr="00E27AAA">
                <w:rPr>
                  <w:rFonts w:ascii="Verdana" w:eastAsia="Times New Roman" w:hAnsi="Verdana" w:cs="Arial"/>
                  <w:b/>
                  <w:bCs/>
                  <w:color w:val="FFFFFF" w:themeColor="background1"/>
                  <w:sz w:val="10"/>
                  <w:szCs w:val="10"/>
                  <w:lang w:val="en-US"/>
                  <w:rPrChange w:id="18926" w:author="Hardik Malhotra" w:date="2021-09-30T22:41:00Z">
                    <w:rPr>
                      <w:rFonts w:ascii="Verdana" w:eastAsia="Times New Roman" w:hAnsi="Verdana" w:cs="Arial"/>
                      <w:b/>
                      <w:bCs/>
                      <w:color w:val="000000"/>
                      <w:sz w:val="10"/>
                      <w:szCs w:val="10"/>
                      <w:lang w:val="en-US"/>
                    </w:rPr>
                  </w:rPrChange>
                </w:rPr>
                <w:t xml:space="preserve">Demand by </w:t>
              </w:r>
            </w:ins>
            <w:ins w:id="18927" w:author="Hardik Malhotra" w:date="2021-09-30T23:22:00Z">
              <w:r>
                <w:rPr>
                  <w:rFonts w:ascii="Verdana" w:eastAsia="Times New Roman" w:hAnsi="Verdana" w:cs="Arial"/>
                  <w:b/>
                  <w:bCs/>
                  <w:color w:val="FFFFFF" w:themeColor="background1"/>
                  <w:sz w:val="10"/>
                  <w:szCs w:val="10"/>
                  <w:lang w:val="en-US"/>
                </w:rPr>
                <w:t>Sales Channel</w:t>
              </w:r>
            </w:ins>
          </w:p>
        </w:tc>
        <w:tc>
          <w:tcPr>
            <w:tcW w:w="1231" w:type="dxa"/>
            <w:tcBorders>
              <w:top w:val="single" w:sz="4" w:space="0" w:color="auto"/>
              <w:left w:val="nil"/>
              <w:bottom w:val="single" w:sz="4" w:space="0" w:color="auto"/>
              <w:right w:val="single" w:sz="4" w:space="0" w:color="auto"/>
            </w:tcBorders>
            <w:shd w:val="clear" w:color="auto" w:fill="C00000"/>
            <w:noWrap/>
            <w:vAlign w:val="center"/>
            <w:hideMark/>
            <w:tcPrChange w:id="18928" w:author="Hardik Malhotra" w:date="2021-09-30T23:22:00Z">
              <w:tcPr>
                <w:tcW w:w="526" w:type="dxa"/>
                <w:tcBorders>
                  <w:top w:val="single" w:sz="4" w:space="0" w:color="auto"/>
                  <w:left w:val="nil"/>
                  <w:bottom w:val="single" w:sz="4" w:space="0" w:color="auto"/>
                  <w:right w:val="single" w:sz="4" w:space="0" w:color="auto"/>
                </w:tcBorders>
                <w:shd w:val="clear" w:color="auto" w:fill="C00000"/>
                <w:noWrap/>
                <w:vAlign w:val="center"/>
                <w:hideMark/>
              </w:tcPr>
            </w:tcPrChange>
          </w:tcPr>
          <w:p w14:paraId="4EF1D1BB" w14:textId="77777777" w:rsidR="00496FB8" w:rsidRPr="00E27AAA" w:rsidRDefault="00496FB8" w:rsidP="00092529">
            <w:pPr>
              <w:spacing w:after="0" w:line="480" w:lineRule="auto"/>
              <w:jc w:val="center"/>
              <w:rPr>
                <w:ins w:id="18929" w:author="Hardik Malhotra" w:date="2021-09-30T21:44:00Z"/>
                <w:rFonts w:ascii="Verdana" w:eastAsia="Times New Roman" w:hAnsi="Verdana" w:cs="Arial"/>
                <w:b/>
                <w:bCs/>
                <w:color w:val="FFFFFF" w:themeColor="background1"/>
                <w:sz w:val="10"/>
                <w:szCs w:val="10"/>
                <w:lang w:val="en-US"/>
                <w:rPrChange w:id="18930" w:author="Hardik Malhotra" w:date="2021-09-30T22:41:00Z">
                  <w:rPr>
                    <w:ins w:id="18931" w:author="Hardik Malhotra" w:date="2021-09-30T21:44:00Z"/>
                    <w:rFonts w:ascii="Verdana" w:eastAsia="Times New Roman" w:hAnsi="Verdana" w:cs="Arial"/>
                    <w:b/>
                    <w:bCs/>
                    <w:color w:val="000000"/>
                    <w:sz w:val="10"/>
                    <w:szCs w:val="10"/>
                    <w:lang w:val="en-US"/>
                  </w:rPr>
                </w:rPrChange>
              </w:rPr>
            </w:pPr>
            <w:ins w:id="18932" w:author="Hardik Malhotra" w:date="2021-09-30T21:44:00Z">
              <w:r w:rsidRPr="00E27AAA">
                <w:rPr>
                  <w:rFonts w:ascii="Verdana" w:eastAsia="Times New Roman" w:hAnsi="Verdana" w:cs="Arial"/>
                  <w:b/>
                  <w:bCs/>
                  <w:color w:val="FFFFFF" w:themeColor="background1"/>
                  <w:sz w:val="10"/>
                  <w:szCs w:val="10"/>
                  <w:lang w:val="en-US"/>
                  <w:rPrChange w:id="18933" w:author="Hardik Malhotra" w:date="2021-09-30T22:41:00Z">
                    <w:rPr>
                      <w:rFonts w:ascii="Verdana" w:eastAsia="Times New Roman" w:hAnsi="Verdana" w:cs="Arial"/>
                      <w:b/>
                      <w:bCs/>
                      <w:color w:val="000000"/>
                      <w:sz w:val="10"/>
                      <w:szCs w:val="10"/>
                      <w:lang w:val="en-US"/>
                    </w:rPr>
                  </w:rPrChange>
                </w:rPr>
                <w:t>2015</w:t>
              </w:r>
            </w:ins>
          </w:p>
        </w:tc>
        <w:tc>
          <w:tcPr>
            <w:tcW w:w="1231" w:type="dxa"/>
            <w:tcBorders>
              <w:top w:val="single" w:sz="4" w:space="0" w:color="auto"/>
              <w:left w:val="nil"/>
              <w:bottom w:val="single" w:sz="4" w:space="0" w:color="auto"/>
              <w:right w:val="single" w:sz="4" w:space="0" w:color="auto"/>
            </w:tcBorders>
            <w:shd w:val="clear" w:color="auto" w:fill="C00000"/>
            <w:noWrap/>
            <w:vAlign w:val="center"/>
            <w:hideMark/>
            <w:tcPrChange w:id="18934" w:author="Hardik Malhotra" w:date="2021-09-30T23:22:00Z">
              <w:tcPr>
                <w:tcW w:w="526" w:type="dxa"/>
                <w:tcBorders>
                  <w:top w:val="single" w:sz="4" w:space="0" w:color="auto"/>
                  <w:left w:val="nil"/>
                  <w:bottom w:val="single" w:sz="4" w:space="0" w:color="auto"/>
                  <w:right w:val="single" w:sz="4" w:space="0" w:color="auto"/>
                </w:tcBorders>
                <w:shd w:val="clear" w:color="auto" w:fill="C00000"/>
                <w:noWrap/>
                <w:vAlign w:val="center"/>
                <w:hideMark/>
              </w:tcPr>
            </w:tcPrChange>
          </w:tcPr>
          <w:p w14:paraId="2E07E3ED" w14:textId="77777777" w:rsidR="00496FB8" w:rsidRPr="00E27AAA" w:rsidRDefault="00496FB8" w:rsidP="00092529">
            <w:pPr>
              <w:spacing w:after="0" w:line="480" w:lineRule="auto"/>
              <w:jc w:val="center"/>
              <w:rPr>
                <w:ins w:id="18935" w:author="Hardik Malhotra" w:date="2021-09-30T21:44:00Z"/>
                <w:rFonts w:ascii="Verdana" w:eastAsia="Times New Roman" w:hAnsi="Verdana" w:cs="Arial"/>
                <w:b/>
                <w:bCs/>
                <w:color w:val="FFFFFF" w:themeColor="background1"/>
                <w:sz w:val="10"/>
                <w:szCs w:val="10"/>
                <w:lang w:val="en-US"/>
                <w:rPrChange w:id="18936" w:author="Hardik Malhotra" w:date="2021-09-30T22:41:00Z">
                  <w:rPr>
                    <w:ins w:id="18937" w:author="Hardik Malhotra" w:date="2021-09-30T21:44:00Z"/>
                    <w:rFonts w:ascii="Verdana" w:eastAsia="Times New Roman" w:hAnsi="Verdana" w:cs="Arial"/>
                    <w:b/>
                    <w:bCs/>
                    <w:color w:val="000000"/>
                    <w:sz w:val="10"/>
                    <w:szCs w:val="10"/>
                    <w:lang w:val="en-US"/>
                  </w:rPr>
                </w:rPrChange>
              </w:rPr>
            </w:pPr>
            <w:ins w:id="18938" w:author="Hardik Malhotra" w:date="2021-09-30T21:44:00Z">
              <w:r w:rsidRPr="00E27AAA">
                <w:rPr>
                  <w:rFonts w:ascii="Verdana" w:eastAsia="Times New Roman" w:hAnsi="Verdana" w:cs="Arial"/>
                  <w:b/>
                  <w:bCs/>
                  <w:color w:val="FFFFFF" w:themeColor="background1"/>
                  <w:sz w:val="10"/>
                  <w:szCs w:val="10"/>
                  <w:lang w:val="en-US"/>
                  <w:rPrChange w:id="18939" w:author="Hardik Malhotra" w:date="2021-09-30T22:41:00Z">
                    <w:rPr>
                      <w:rFonts w:ascii="Verdana" w:eastAsia="Times New Roman" w:hAnsi="Verdana" w:cs="Arial"/>
                      <w:b/>
                      <w:bCs/>
                      <w:color w:val="000000"/>
                      <w:sz w:val="10"/>
                      <w:szCs w:val="10"/>
                      <w:lang w:val="en-US"/>
                    </w:rPr>
                  </w:rPrChange>
                </w:rPr>
                <w:t>2016</w:t>
              </w:r>
            </w:ins>
          </w:p>
        </w:tc>
        <w:tc>
          <w:tcPr>
            <w:tcW w:w="1231" w:type="dxa"/>
            <w:tcBorders>
              <w:top w:val="single" w:sz="4" w:space="0" w:color="auto"/>
              <w:left w:val="nil"/>
              <w:bottom w:val="single" w:sz="4" w:space="0" w:color="auto"/>
              <w:right w:val="single" w:sz="4" w:space="0" w:color="auto"/>
            </w:tcBorders>
            <w:shd w:val="clear" w:color="auto" w:fill="C00000"/>
            <w:noWrap/>
            <w:vAlign w:val="bottom"/>
            <w:hideMark/>
            <w:tcPrChange w:id="18940" w:author="Hardik Malhotra" w:date="2021-09-30T23:22:00Z">
              <w:tcPr>
                <w:tcW w:w="526" w:type="dxa"/>
                <w:tcBorders>
                  <w:top w:val="single" w:sz="4" w:space="0" w:color="auto"/>
                  <w:left w:val="nil"/>
                  <w:bottom w:val="single" w:sz="4" w:space="0" w:color="auto"/>
                  <w:right w:val="single" w:sz="4" w:space="0" w:color="auto"/>
                </w:tcBorders>
                <w:shd w:val="clear" w:color="auto" w:fill="C00000"/>
                <w:noWrap/>
                <w:vAlign w:val="bottom"/>
                <w:hideMark/>
              </w:tcPr>
            </w:tcPrChange>
          </w:tcPr>
          <w:p w14:paraId="7FBFD1A3" w14:textId="77777777" w:rsidR="00496FB8" w:rsidRPr="00E27AAA" w:rsidRDefault="00496FB8" w:rsidP="00092529">
            <w:pPr>
              <w:spacing w:after="0" w:line="480" w:lineRule="auto"/>
              <w:jc w:val="center"/>
              <w:rPr>
                <w:ins w:id="18941" w:author="Hardik Malhotra" w:date="2021-09-30T21:44:00Z"/>
                <w:rFonts w:ascii="Verdana" w:eastAsia="Times New Roman" w:hAnsi="Verdana" w:cs="Arial"/>
                <w:b/>
                <w:bCs/>
                <w:color w:val="FFFFFF" w:themeColor="background1"/>
                <w:sz w:val="10"/>
                <w:szCs w:val="10"/>
                <w:lang w:val="en-US"/>
                <w:rPrChange w:id="18942" w:author="Hardik Malhotra" w:date="2021-09-30T22:41:00Z">
                  <w:rPr>
                    <w:ins w:id="18943" w:author="Hardik Malhotra" w:date="2021-09-30T21:44:00Z"/>
                    <w:rFonts w:ascii="Verdana" w:eastAsia="Times New Roman" w:hAnsi="Verdana" w:cs="Arial"/>
                    <w:b/>
                    <w:bCs/>
                    <w:color w:val="000000"/>
                    <w:sz w:val="10"/>
                    <w:szCs w:val="10"/>
                    <w:lang w:val="en-US"/>
                  </w:rPr>
                </w:rPrChange>
              </w:rPr>
            </w:pPr>
            <w:ins w:id="18944" w:author="Hardik Malhotra" w:date="2021-09-30T21:44:00Z">
              <w:r w:rsidRPr="00E27AAA">
                <w:rPr>
                  <w:rFonts w:ascii="Verdana" w:eastAsia="Times New Roman" w:hAnsi="Verdana" w:cs="Arial"/>
                  <w:b/>
                  <w:bCs/>
                  <w:color w:val="FFFFFF" w:themeColor="background1"/>
                  <w:sz w:val="10"/>
                  <w:szCs w:val="10"/>
                  <w:lang w:val="en-US"/>
                  <w:rPrChange w:id="18945" w:author="Hardik Malhotra" w:date="2021-09-30T22:41:00Z">
                    <w:rPr>
                      <w:rFonts w:ascii="Verdana" w:eastAsia="Times New Roman" w:hAnsi="Verdana" w:cs="Arial"/>
                      <w:b/>
                      <w:bCs/>
                      <w:color w:val="000000"/>
                      <w:sz w:val="10"/>
                      <w:szCs w:val="10"/>
                      <w:lang w:val="en-US"/>
                    </w:rPr>
                  </w:rPrChange>
                </w:rPr>
                <w:t>2017</w:t>
              </w:r>
            </w:ins>
          </w:p>
        </w:tc>
        <w:tc>
          <w:tcPr>
            <w:tcW w:w="1231" w:type="dxa"/>
            <w:tcBorders>
              <w:top w:val="single" w:sz="4" w:space="0" w:color="auto"/>
              <w:left w:val="nil"/>
              <w:bottom w:val="single" w:sz="4" w:space="0" w:color="auto"/>
              <w:right w:val="single" w:sz="4" w:space="0" w:color="auto"/>
            </w:tcBorders>
            <w:shd w:val="clear" w:color="auto" w:fill="C00000"/>
            <w:noWrap/>
            <w:vAlign w:val="bottom"/>
            <w:hideMark/>
            <w:tcPrChange w:id="18946" w:author="Hardik Malhotra" w:date="2021-09-30T23:22:00Z">
              <w:tcPr>
                <w:tcW w:w="526" w:type="dxa"/>
                <w:tcBorders>
                  <w:top w:val="single" w:sz="4" w:space="0" w:color="auto"/>
                  <w:left w:val="nil"/>
                  <w:bottom w:val="single" w:sz="4" w:space="0" w:color="auto"/>
                  <w:right w:val="single" w:sz="4" w:space="0" w:color="auto"/>
                </w:tcBorders>
                <w:shd w:val="clear" w:color="auto" w:fill="C00000"/>
                <w:noWrap/>
                <w:vAlign w:val="bottom"/>
                <w:hideMark/>
              </w:tcPr>
            </w:tcPrChange>
          </w:tcPr>
          <w:p w14:paraId="7CDA528C" w14:textId="77777777" w:rsidR="00496FB8" w:rsidRPr="00E27AAA" w:rsidRDefault="00496FB8" w:rsidP="00092529">
            <w:pPr>
              <w:spacing w:after="0" w:line="480" w:lineRule="auto"/>
              <w:jc w:val="center"/>
              <w:rPr>
                <w:ins w:id="18947" w:author="Hardik Malhotra" w:date="2021-09-30T21:44:00Z"/>
                <w:rFonts w:ascii="Verdana" w:eastAsia="Times New Roman" w:hAnsi="Verdana" w:cs="Arial"/>
                <w:b/>
                <w:bCs/>
                <w:color w:val="FFFFFF" w:themeColor="background1"/>
                <w:sz w:val="10"/>
                <w:szCs w:val="10"/>
                <w:lang w:val="en-US"/>
                <w:rPrChange w:id="18948" w:author="Hardik Malhotra" w:date="2021-09-30T22:41:00Z">
                  <w:rPr>
                    <w:ins w:id="18949" w:author="Hardik Malhotra" w:date="2021-09-30T21:44:00Z"/>
                    <w:rFonts w:ascii="Verdana" w:eastAsia="Times New Roman" w:hAnsi="Verdana" w:cs="Arial"/>
                    <w:b/>
                    <w:bCs/>
                    <w:color w:val="000000"/>
                    <w:sz w:val="10"/>
                    <w:szCs w:val="10"/>
                    <w:lang w:val="en-US"/>
                  </w:rPr>
                </w:rPrChange>
              </w:rPr>
            </w:pPr>
            <w:ins w:id="18950" w:author="Hardik Malhotra" w:date="2021-09-30T21:44:00Z">
              <w:r w:rsidRPr="00E27AAA">
                <w:rPr>
                  <w:rFonts w:ascii="Verdana" w:eastAsia="Times New Roman" w:hAnsi="Verdana" w:cs="Arial"/>
                  <w:b/>
                  <w:bCs/>
                  <w:color w:val="FFFFFF" w:themeColor="background1"/>
                  <w:sz w:val="10"/>
                  <w:szCs w:val="10"/>
                  <w:lang w:val="en-US"/>
                  <w:rPrChange w:id="18951" w:author="Hardik Malhotra" w:date="2021-09-30T22:41:00Z">
                    <w:rPr>
                      <w:rFonts w:ascii="Verdana" w:eastAsia="Times New Roman" w:hAnsi="Verdana" w:cs="Arial"/>
                      <w:b/>
                      <w:bCs/>
                      <w:color w:val="000000"/>
                      <w:sz w:val="10"/>
                      <w:szCs w:val="10"/>
                      <w:lang w:val="en-US"/>
                    </w:rPr>
                  </w:rPrChange>
                </w:rPr>
                <w:t>2018</w:t>
              </w:r>
            </w:ins>
          </w:p>
        </w:tc>
        <w:tc>
          <w:tcPr>
            <w:tcW w:w="1358" w:type="dxa"/>
            <w:tcBorders>
              <w:top w:val="single" w:sz="4" w:space="0" w:color="auto"/>
              <w:left w:val="nil"/>
              <w:bottom w:val="single" w:sz="4" w:space="0" w:color="auto"/>
              <w:right w:val="single" w:sz="4" w:space="0" w:color="auto"/>
            </w:tcBorders>
            <w:shd w:val="clear" w:color="auto" w:fill="C00000"/>
            <w:noWrap/>
            <w:vAlign w:val="bottom"/>
            <w:hideMark/>
            <w:tcPrChange w:id="18952" w:author="Hardik Malhotra" w:date="2021-09-30T23:22:00Z">
              <w:tcPr>
                <w:tcW w:w="580" w:type="dxa"/>
                <w:tcBorders>
                  <w:top w:val="single" w:sz="4" w:space="0" w:color="auto"/>
                  <w:left w:val="nil"/>
                  <w:bottom w:val="single" w:sz="4" w:space="0" w:color="auto"/>
                  <w:right w:val="single" w:sz="4" w:space="0" w:color="auto"/>
                </w:tcBorders>
                <w:shd w:val="clear" w:color="auto" w:fill="C00000"/>
                <w:noWrap/>
                <w:vAlign w:val="bottom"/>
                <w:hideMark/>
              </w:tcPr>
            </w:tcPrChange>
          </w:tcPr>
          <w:p w14:paraId="5E9DBA45" w14:textId="30B03159" w:rsidR="00496FB8" w:rsidRPr="00E27AAA" w:rsidRDefault="00496FB8" w:rsidP="00092529">
            <w:pPr>
              <w:spacing w:after="0" w:line="480" w:lineRule="auto"/>
              <w:jc w:val="center"/>
              <w:rPr>
                <w:ins w:id="18953" w:author="Hardik Malhotra" w:date="2021-09-30T21:44:00Z"/>
                <w:rFonts w:ascii="Verdana" w:eastAsia="Times New Roman" w:hAnsi="Verdana" w:cs="Arial"/>
                <w:b/>
                <w:bCs/>
                <w:color w:val="FFFFFF" w:themeColor="background1"/>
                <w:sz w:val="10"/>
                <w:szCs w:val="10"/>
                <w:lang w:val="en-US"/>
                <w:rPrChange w:id="18954" w:author="Hardik Malhotra" w:date="2021-09-30T22:41:00Z">
                  <w:rPr>
                    <w:ins w:id="18955" w:author="Hardik Malhotra" w:date="2021-09-30T21:44:00Z"/>
                    <w:rFonts w:ascii="Verdana" w:eastAsia="Times New Roman" w:hAnsi="Verdana" w:cs="Arial"/>
                    <w:b/>
                    <w:bCs/>
                    <w:color w:val="000000"/>
                    <w:sz w:val="10"/>
                    <w:szCs w:val="10"/>
                    <w:lang w:val="en-US"/>
                  </w:rPr>
                </w:rPrChange>
              </w:rPr>
            </w:pPr>
            <w:ins w:id="18956" w:author="Hardik Malhotra" w:date="2021-09-30T21:44:00Z">
              <w:r w:rsidRPr="00E27AAA">
                <w:rPr>
                  <w:rFonts w:ascii="Verdana" w:eastAsia="Times New Roman" w:hAnsi="Verdana" w:cs="Arial"/>
                  <w:b/>
                  <w:bCs/>
                  <w:color w:val="FFFFFF" w:themeColor="background1"/>
                  <w:sz w:val="10"/>
                  <w:szCs w:val="10"/>
                  <w:lang w:val="en-US"/>
                  <w:rPrChange w:id="18957" w:author="Hardik Malhotra" w:date="2021-09-30T22:41:00Z">
                    <w:rPr>
                      <w:rFonts w:ascii="Verdana" w:eastAsia="Times New Roman" w:hAnsi="Verdana" w:cs="Arial"/>
                      <w:b/>
                      <w:bCs/>
                      <w:color w:val="000000"/>
                      <w:sz w:val="10"/>
                      <w:szCs w:val="10"/>
                      <w:lang w:val="en-US"/>
                    </w:rPr>
                  </w:rPrChange>
                </w:rPr>
                <w:t>2019</w:t>
              </w:r>
            </w:ins>
          </w:p>
        </w:tc>
        <w:tc>
          <w:tcPr>
            <w:tcW w:w="1393" w:type="dxa"/>
            <w:tcBorders>
              <w:top w:val="single" w:sz="4" w:space="0" w:color="auto"/>
              <w:left w:val="nil"/>
              <w:bottom w:val="single" w:sz="4" w:space="0" w:color="auto"/>
              <w:right w:val="single" w:sz="4" w:space="0" w:color="auto"/>
            </w:tcBorders>
            <w:shd w:val="clear" w:color="auto" w:fill="C00000"/>
            <w:noWrap/>
            <w:vAlign w:val="bottom"/>
            <w:hideMark/>
            <w:tcPrChange w:id="18958" w:author="Hardik Malhotra" w:date="2021-09-30T23:22:00Z">
              <w:tcPr>
                <w:tcW w:w="595" w:type="dxa"/>
                <w:tcBorders>
                  <w:top w:val="single" w:sz="4" w:space="0" w:color="auto"/>
                  <w:left w:val="nil"/>
                  <w:bottom w:val="single" w:sz="4" w:space="0" w:color="auto"/>
                  <w:right w:val="single" w:sz="4" w:space="0" w:color="auto"/>
                </w:tcBorders>
                <w:shd w:val="clear" w:color="auto" w:fill="C00000"/>
                <w:noWrap/>
                <w:vAlign w:val="bottom"/>
                <w:hideMark/>
              </w:tcPr>
            </w:tcPrChange>
          </w:tcPr>
          <w:p w14:paraId="63FFDB2E" w14:textId="7261EC9C" w:rsidR="00496FB8" w:rsidRPr="00E27AAA" w:rsidRDefault="00496FB8" w:rsidP="00092529">
            <w:pPr>
              <w:spacing w:after="0" w:line="480" w:lineRule="auto"/>
              <w:jc w:val="center"/>
              <w:rPr>
                <w:ins w:id="18959" w:author="Hardik Malhotra" w:date="2021-09-30T21:44:00Z"/>
                <w:rFonts w:ascii="Verdana" w:eastAsia="Times New Roman" w:hAnsi="Verdana" w:cs="Arial"/>
                <w:b/>
                <w:bCs/>
                <w:color w:val="FFFFFF" w:themeColor="background1"/>
                <w:sz w:val="10"/>
                <w:szCs w:val="10"/>
                <w:lang w:val="en-US"/>
                <w:rPrChange w:id="18960" w:author="Hardik Malhotra" w:date="2021-09-30T22:41:00Z">
                  <w:rPr>
                    <w:ins w:id="18961" w:author="Hardik Malhotra" w:date="2021-09-30T21:44:00Z"/>
                    <w:rFonts w:ascii="Verdana" w:eastAsia="Times New Roman" w:hAnsi="Verdana" w:cs="Arial"/>
                    <w:b/>
                    <w:bCs/>
                    <w:color w:val="000000"/>
                    <w:sz w:val="10"/>
                    <w:szCs w:val="10"/>
                    <w:lang w:val="en-US"/>
                  </w:rPr>
                </w:rPrChange>
              </w:rPr>
            </w:pPr>
            <w:ins w:id="18962" w:author="Hardik Malhotra" w:date="2021-09-30T21:44:00Z">
              <w:r w:rsidRPr="00E27AAA">
                <w:rPr>
                  <w:rFonts w:ascii="Verdana" w:eastAsia="Times New Roman" w:hAnsi="Verdana" w:cs="Arial"/>
                  <w:b/>
                  <w:bCs/>
                  <w:color w:val="FFFFFF" w:themeColor="background1"/>
                  <w:sz w:val="10"/>
                  <w:szCs w:val="10"/>
                  <w:lang w:val="en-US"/>
                  <w:rPrChange w:id="18963" w:author="Hardik Malhotra" w:date="2021-09-30T22:41:00Z">
                    <w:rPr>
                      <w:rFonts w:ascii="Verdana" w:eastAsia="Times New Roman" w:hAnsi="Verdana" w:cs="Arial"/>
                      <w:b/>
                      <w:bCs/>
                      <w:color w:val="000000"/>
                      <w:sz w:val="10"/>
                      <w:szCs w:val="10"/>
                      <w:lang w:val="en-US"/>
                    </w:rPr>
                  </w:rPrChange>
                </w:rPr>
                <w:t>2020</w:t>
              </w:r>
            </w:ins>
          </w:p>
        </w:tc>
      </w:tr>
      <w:tr w:rsidR="00496FB8" w:rsidRPr="00257590" w14:paraId="0D6DE039" w14:textId="77777777" w:rsidTr="00496FB8">
        <w:trPr>
          <w:trHeight w:val="326"/>
          <w:ins w:id="18964" w:author="Hardik Malhotra" w:date="2021-09-30T21:44:00Z"/>
          <w:trPrChange w:id="18965" w:author="Hardik Malhotra" w:date="2021-09-30T23:22:00Z">
            <w:trPr>
              <w:trHeight w:val="334"/>
            </w:trPr>
          </w:trPrChange>
        </w:trPr>
        <w:tc>
          <w:tcPr>
            <w:tcW w:w="2698" w:type="dxa"/>
            <w:tcBorders>
              <w:top w:val="nil"/>
              <w:left w:val="single" w:sz="4" w:space="0" w:color="auto"/>
              <w:bottom w:val="single" w:sz="4" w:space="0" w:color="auto"/>
              <w:right w:val="single" w:sz="4" w:space="0" w:color="auto"/>
            </w:tcBorders>
            <w:shd w:val="clear" w:color="000000" w:fill="FFFFFF"/>
            <w:noWrap/>
            <w:vAlign w:val="bottom"/>
            <w:hideMark/>
            <w:tcPrChange w:id="18966" w:author="Hardik Malhotra" w:date="2021-09-30T23:22:00Z">
              <w:tcPr>
                <w:tcW w:w="1152" w:type="dxa"/>
                <w:tcBorders>
                  <w:top w:val="nil"/>
                  <w:left w:val="single" w:sz="4" w:space="0" w:color="auto"/>
                  <w:bottom w:val="single" w:sz="4" w:space="0" w:color="auto"/>
                  <w:right w:val="single" w:sz="4" w:space="0" w:color="auto"/>
                </w:tcBorders>
                <w:shd w:val="clear" w:color="000000" w:fill="FFFFFF"/>
                <w:noWrap/>
                <w:vAlign w:val="bottom"/>
                <w:hideMark/>
              </w:tcPr>
            </w:tcPrChange>
          </w:tcPr>
          <w:p w14:paraId="12282E5A" w14:textId="5134D17F" w:rsidR="00496FB8" w:rsidRPr="005858C1" w:rsidRDefault="00496FB8" w:rsidP="00496FB8">
            <w:pPr>
              <w:spacing w:after="0" w:line="240" w:lineRule="auto"/>
              <w:rPr>
                <w:ins w:id="18967" w:author="Hardik Malhotra" w:date="2021-09-30T21:44:00Z"/>
                <w:rFonts w:ascii="Verdana" w:eastAsia="Times New Roman" w:hAnsi="Verdana" w:cs="Times New Roman"/>
                <w:color w:val="000000"/>
                <w:sz w:val="10"/>
                <w:szCs w:val="10"/>
                <w:lang w:val="en-US"/>
              </w:rPr>
            </w:pPr>
            <w:ins w:id="18968" w:author="Hardik Malhotra" w:date="2021-09-30T23:22:00Z">
              <w:r w:rsidRPr="00496FB8">
                <w:rPr>
                  <w:rFonts w:ascii="Verdana" w:hAnsi="Verdana" w:cs="Arial"/>
                  <w:color w:val="000000"/>
                  <w:sz w:val="10"/>
                  <w:szCs w:val="10"/>
                  <w:rPrChange w:id="18969" w:author="Hardik Malhotra" w:date="2021-09-30T23:23:00Z">
                    <w:rPr>
                      <w:rFonts w:ascii="Arial" w:hAnsi="Arial" w:cs="Arial"/>
                      <w:color w:val="000000"/>
                      <w:sz w:val="20"/>
                      <w:szCs w:val="20"/>
                    </w:rPr>
                  </w:rPrChange>
                </w:rPr>
                <w:t>Direct Company Sale</w:t>
              </w:r>
            </w:ins>
          </w:p>
        </w:tc>
        <w:tc>
          <w:tcPr>
            <w:tcW w:w="1231" w:type="dxa"/>
            <w:tcBorders>
              <w:top w:val="nil"/>
              <w:left w:val="nil"/>
              <w:bottom w:val="single" w:sz="4" w:space="0" w:color="auto"/>
              <w:right w:val="single" w:sz="4" w:space="0" w:color="auto"/>
            </w:tcBorders>
            <w:shd w:val="clear" w:color="000000" w:fill="FFFFFF"/>
            <w:noWrap/>
            <w:vAlign w:val="bottom"/>
            <w:hideMark/>
            <w:tcPrChange w:id="18970" w:author="Hardik Malhotra" w:date="2021-09-30T23:22:00Z">
              <w:tcPr>
                <w:tcW w:w="526" w:type="dxa"/>
                <w:tcBorders>
                  <w:top w:val="nil"/>
                  <w:left w:val="nil"/>
                  <w:bottom w:val="single" w:sz="4" w:space="0" w:color="auto"/>
                  <w:right w:val="single" w:sz="4" w:space="0" w:color="auto"/>
                </w:tcBorders>
                <w:shd w:val="clear" w:color="000000" w:fill="FFFFFF"/>
                <w:noWrap/>
                <w:vAlign w:val="bottom"/>
                <w:hideMark/>
              </w:tcPr>
            </w:tcPrChange>
          </w:tcPr>
          <w:p w14:paraId="2A86DFE1" w14:textId="6176588B" w:rsidR="00496FB8" w:rsidRPr="005858C1" w:rsidRDefault="00496FB8" w:rsidP="00496FB8">
            <w:pPr>
              <w:spacing w:after="0" w:line="240" w:lineRule="auto"/>
              <w:jc w:val="center"/>
              <w:rPr>
                <w:ins w:id="18971" w:author="Hardik Malhotra" w:date="2021-09-30T21:44:00Z"/>
                <w:rFonts w:ascii="Verdana" w:eastAsia="Times New Roman" w:hAnsi="Verdana" w:cs="Times New Roman"/>
                <w:color w:val="000000"/>
                <w:sz w:val="10"/>
                <w:szCs w:val="10"/>
                <w:lang w:val="en-US"/>
              </w:rPr>
            </w:pPr>
            <w:ins w:id="18972" w:author="Hardik Malhotra" w:date="2021-09-30T23:22:00Z">
              <w:r w:rsidRPr="00496FB8">
                <w:rPr>
                  <w:rFonts w:ascii="Verdana" w:hAnsi="Verdana" w:cs="Arial"/>
                  <w:color w:val="000000"/>
                  <w:sz w:val="10"/>
                  <w:szCs w:val="10"/>
                  <w:rPrChange w:id="18973" w:author="Hardik Malhotra" w:date="2021-09-30T23:23:00Z">
                    <w:rPr>
                      <w:rFonts w:ascii="Arial" w:hAnsi="Arial" w:cs="Arial"/>
                      <w:color w:val="000000"/>
                      <w:sz w:val="20"/>
                      <w:szCs w:val="20"/>
                    </w:rPr>
                  </w:rPrChange>
                </w:rPr>
                <w:t>1535</w:t>
              </w:r>
            </w:ins>
          </w:p>
        </w:tc>
        <w:tc>
          <w:tcPr>
            <w:tcW w:w="1231" w:type="dxa"/>
            <w:tcBorders>
              <w:top w:val="nil"/>
              <w:left w:val="nil"/>
              <w:bottom w:val="single" w:sz="4" w:space="0" w:color="auto"/>
              <w:right w:val="single" w:sz="4" w:space="0" w:color="auto"/>
            </w:tcBorders>
            <w:shd w:val="clear" w:color="000000" w:fill="FFFFFF"/>
            <w:noWrap/>
            <w:vAlign w:val="bottom"/>
            <w:hideMark/>
            <w:tcPrChange w:id="18974" w:author="Hardik Malhotra" w:date="2021-09-30T23:22:00Z">
              <w:tcPr>
                <w:tcW w:w="526" w:type="dxa"/>
                <w:tcBorders>
                  <w:top w:val="nil"/>
                  <w:left w:val="nil"/>
                  <w:bottom w:val="single" w:sz="4" w:space="0" w:color="auto"/>
                  <w:right w:val="single" w:sz="4" w:space="0" w:color="auto"/>
                </w:tcBorders>
                <w:shd w:val="clear" w:color="000000" w:fill="FFFFFF"/>
                <w:noWrap/>
                <w:vAlign w:val="bottom"/>
                <w:hideMark/>
              </w:tcPr>
            </w:tcPrChange>
          </w:tcPr>
          <w:p w14:paraId="13478286" w14:textId="0351FFD0" w:rsidR="00496FB8" w:rsidRPr="005858C1" w:rsidRDefault="00496FB8" w:rsidP="00496FB8">
            <w:pPr>
              <w:spacing w:after="0" w:line="240" w:lineRule="auto"/>
              <w:jc w:val="center"/>
              <w:rPr>
                <w:ins w:id="18975" w:author="Hardik Malhotra" w:date="2021-09-30T21:44:00Z"/>
                <w:rFonts w:ascii="Verdana" w:eastAsia="Times New Roman" w:hAnsi="Verdana" w:cs="Times New Roman"/>
                <w:color w:val="000000"/>
                <w:sz w:val="10"/>
                <w:szCs w:val="10"/>
                <w:lang w:val="en-US"/>
              </w:rPr>
            </w:pPr>
            <w:ins w:id="18976" w:author="Hardik Malhotra" w:date="2021-09-30T23:22:00Z">
              <w:r w:rsidRPr="00496FB8">
                <w:rPr>
                  <w:rFonts w:ascii="Verdana" w:hAnsi="Verdana" w:cs="Arial"/>
                  <w:color w:val="000000"/>
                  <w:sz w:val="10"/>
                  <w:szCs w:val="10"/>
                  <w:rPrChange w:id="18977" w:author="Hardik Malhotra" w:date="2021-09-30T23:23:00Z">
                    <w:rPr>
                      <w:rFonts w:ascii="Arial" w:hAnsi="Arial" w:cs="Arial"/>
                      <w:color w:val="000000"/>
                      <w:sz w:val="20"/>
                      <w:szCs w:val="20"/>
                    </w:rPr>
                  </w:rPrChange>
                </w:rPr>
                <w:t>1615</w:t>
              </w:r>
            </w:ins>
          </w:p>
        </w:tc>
        <w:tc>
          <w:tcPr>
            <w:tcW w:w="1231" w:type="dxa"/>
            <w:tcBorders>
              <w:top w:val="nil"/>
              <w:left w:val="nil"/>
              <w:bottom w:val="single" w:sz="4" w:space="0" w:color="auto"/>
              <w:right w:val="single" w:sz="4" w:space="0" w:color="auto"/>
            </w:tcBorders>
            <w:shd w:val="clear" w:color="000000" w:fill="FFFFFF"/>
            <w:noWrap/>
            <w:vAlign w:val="bottom"/>
            <w:hideMark/>
            <w:tcPrChange w:id="18978" w:author="Hardik Malhotra" w:date="2021-09-30T23:22:00Z">
              <w:tcPr>
                <w:tcW w:w="526" w:type="dxa"/>
                <w:tcBorders>
                  <w:top w:val="nil"/>
                  <w:left w:val="nil"/>
                  <w:bottom w:val="single" w:sz="4" w:space="0" w:color="auto"/>
                  <w:right w:val="single" w:sz="4" w:space="0" w:color="auto"/>
                </w:tcBorders>
                <w:shd w:val="clear" w:color="000000" w:fill="FFFFFF"/>
                <w:noWrap/>
                <w:vAlign w:val="bottom"/>
                <w:hideMark/>
              </w:tcPr>
            </w:tcPrChange>
          </w:tcPr>
          <w:p w14:paraId="3967029B" w14:textId="65183026" w:rsidR="00496FB8" w:rsidRPr="005858C1" w:rsidRDefault="00496FB8" w:rsidP="00496FB8">
            <w:pPr>
              <w:spacing w:after="0" w:line="240" w:lineRule="auto"/>
              <w:jc w:val="center"/>
              <w:rPr>
                <w:ins w:id="18979" w:author="Hardik Malhotra" w:date="2021-09-30T21:44:00Z"/>
                <w:rFonts w:ascii="Verdana" w:eastAsia="Times New Roman" w:hAnsi="Verdana" w:cs="Times New Roman"/>
                <w:color w:val="000000"/>
                <w:sz w:val="10"/>
                <w:szCs w:val="10"/>
                <w:lang w:val="en-US"/>
              </w:rPr>
            </w:pPr>
            <w:ins w:id="18980" w:author="Hardik Malhotra" w:date="2021-09-30T23:22:00Z">
              <w:r w:rsidRPr="00496FB8">
                <w:rPr>
                  <w:rFonts w:ascii="Verdana" w:hAnsi="Verdana" w:cs="Arial"/>
                  <w:color w:val="000000"/>
                  <w:sz w:val="10"/>
                  <w:szCs w:val="10"/>
                  <w:rPrChange w:id="18981" w:author="Hardik Malhotra" w:date="2021-09-30T23:23:00Z">
                    <w:rPr>
                      <w:rFonts w:ascii="Arial" w:hAnsi="Arial" w:cs="Arial"/>
                      <w:color w:val="000000"/>
                      <w:sz w:val="20"/>
                      <w:szCs w:val="20"/>
                    </w:rPr>
                  </w:rPrChange>
                </w:rPr>
                <w:t>1767</w:t>
              </w:r>
            </w:ins>
          </w:p>
        </w:tc>
        <w:tc>
          <w:tcPr>
            <w:tcW w:w="1231" w:type="dxa"/>
            <w:tcBorders>
              <w:top w:val="nil"/>
              <w:left w:val="nil"/>
              <w:bottom w:val="single" w:sz="4" w:space="0" w:color="auto"/>
              <w:right w:val="single" w:sz="4" w:space="0" w:color="auto"/>
            </w:tcBorders>
            <w:shd w:val="clear" w:color="000000" w:fill="FFFFFF"/>
            <w:noWrap/>
            <w:vAlign w:val="bottom"/>
            <w:hideMark/>
            <w:tcPrChange w:id="18982" w:author="Hardik Malhotra" w:date="2021-09-30T23:22:00Z">
              <w:tcPr>
                <w:tcW w:w="526" w:type="dxa"/>
                <w:tcBorders>
                  <w:top w:val="nil"/>
                  <w:left w:val="nil"/>
                  <w:bottom w:val="single" w:sz="4" w:space="0" w:color="auto"/>
                  <w:right w:val="single" w:sz="4" w:space="0" w:color="auto"/>
                </w:tcBorders>
                <w:shd w:val="clear" w:color="000000" w:fill="FFFFFF"/>
                <w:noWrap/>
                <w:vAlign w:val="bottom"/>
                <w:hideMark/>
              </w:tcPr>
            </w:tcPrChange>
          </w:tcPr>
          <w:p w14:paraId="3FDBC96D" w14:textId="3D1FB88B" w:rsidR="00496FB8" w:rsidRPr="005858C1" w:rsidRDefault="00496FB8" w:rsidP="00496FB8">
            <w:pPr>
              <w:spacing w:after="0" w:line="240" w:lineRule="auto"/>
              <w:jc w:val="center"/>
              <w:rPr>
                <w:ins w:id="18983" w:author="Hardik Malhotra" w:date="2021-09-30T21:44:00Z"/>
                <w:rFonts w:ascii="Verdana" w:eastAsia="Times New Roman" w:hAnsi="Verdana" w:cs="Times New Roman"/>
                <w:color w:val="000000"/>
                <w:sz w:val="10"/>
                <w:szCs w:val="10"/>
                <w:lang w:val="en-US"/>
              </w:rPr>
            </w:pPr>
            <w:ins w:id="18984" w:author="Hardik Malhotra" w:date="2021-09-30T23:22:00Z">
              <w:r w:rsidRPr="00496FB8">
                <w:rPr>
                  <w:rFonts w:ascii="Verdana" w:hAnsi="Verdana" w:cs="Arial"/>
                  <w:color w:val="000000"/>
                  <w:sz w:val="10"/>
                  <w:szCs w:val="10"/>
                  <w:rPrChange w:id="18985" w:author="Hardik Malhotra" w:date="2021-09-30T23:23:00Z">
                    <w:rPr>
                      <w:rFonts w:ascii="Arial" w:hAnsi="Arial" w:cs="Arial"/>
                      <w:color w:val="000000"/>
                      <w:sz w:val="20"/>
                      <w:szCs w:val="20"/>
                    </w:rPr>
                  </w:rPrChange>
                </w:rPr>
                <w:t>1818</w:t>
              </w:r>
            </w:ins>
          </w:p>
        </w:tc>
        <w:tc>
          <w:tcPr>
            <w:tcW w:w="1358" w:type="dxa"/>
            <w:tcBorders>
              <w:top w:val="nil"/>
              <w:left w:val="nil"/>
              <w:bottom w:val="single" w:sz="4" w:space="0" w:color="auto"/>
              <w:right w:val="single" w:sz="4" w:space="0" w:color="auto"/>
            </w:tcBorders>
            <w:shd w:val="clear" w:color="000000" w:fill="FFFFFF"/>
            <w:noWrap/>
            <w:vAlign w:val="bottom"/>
            <w:hideMark/>
            <w:tcPrChange w:id="18986" w:author="Hardik Malhotra" w:date="2021-09-30T23:22:00Z">
              <w:tcPr>
                <w:tcW w:w="580" w:type="dxa"/>
                <w:tcBorders>
                  <w:top w:val="nil"/>
                  <w:left w:val="nil"/>
                  <w:bottom w:val="single" w:sz="4" w:space="0" w:color="auto"/>
                  <w:right w:val="single" w:sz="4" w:space="0" w:color="auto"/>
                </w:tcBorders>
                <w:shd w:val="clear" w:color="000000" w:fill="FFFFFF"/>
                <w:noWrap/>
                <w:vAlign w:val="bottom"/>
                <w:hideMark/>
              </w:tcPr>
            </w:tcPrChange>
          </w:tcPr>
          <w:p w14:paraId="6DCB419F" w14:textId="287BD0CF" w:rsidR="00496FB8" w:rsidRPr="005858C1" w:rsidRDefault="00496FB8" w:rsidP="00496FB8">
            <w:pPr>
              <w:spacing w:after="0" w:line="240" w:lineRule="auto"/>
              <w:jc w:val="center"/>
              <w:rPr>
                <w:ins w:id="18987" w:author="Hardik Malhotra" w:date="2021-09-30T21:44:00Z"/>
                <w:rFonts w:ascii="Verdana" w:eastAsia="Times New Roman" w:hAnsi="Verdana" w:cs="Times New Roman"/>
                <w:color w:val="000000"/>
                <w:sz w:val="10"/>
                <w:szCs w:val="10"/>
                <w:lang w:val="en-US"/>
              </w:rPr>
            </w:pPr>
            <w:ins w:id="18988" w:author="Hardik Malhotra" w:date="2021-09-30T23:22:00Z">
              <w:r w:rsidRPr="00496FB8">
                <w:rPr>
                  <w:rFonts w:ascii="Verdana" w:hAnsi="Verdana" w:cs="Arial"/>
                  <w:color w:val="000000"/>
                  <w:sz w:val="10"/>
                  <w:szCs w:val="10"/>
                  <w:rPrChange w:id="18989" w:author="Hardik Malhotra" w:date="2021-09-30T23:23:00Z">
                    <w:rPr>
                      <w:rFonts w:ascii="Arial" w:hAnsi="Arial" w:cs="Arial"/>
                      <w:color w:val="000000"/>
                      <w:sz w:val="20"/>
                      <w:szCs w:val="20"/>
                    </w:rPr>
                  </w:rPrChange>
                </w:rPr>
                <w:t>1931</w:t>
              </w:r>
            </w:ins>
          </w:p>
        </w:tc>
        <w:tc>
          <w:tcPr>
            <w:tcW w:w="1393" w:type="dxa"/>
            <w:tcBorders>
              <w:top w:val="nil"/>
              <w:left w:val="nil"/>
              <w:bottom w:val="single" w:sz="4" w:space="0" w:color="auto"/>
              <w:right w:val="single" w:sz="4" w:space="0" w:color="auto"/>
            </w:tcBorders>
            <w:shd w:val="clear" w:color="000000" w:fill="FFFFFF"/>
            <w:noWrap/>
            <w:vAlign w:val="bottom"/>
            <w:hideMark/>
            <w:tcPrChange w:id="18990" w:author="Hardik Malhotra" w:date="2021-09-30T23:22:00Z">
              <w:tcPr>
                <w:tcW w:w="595" w:type="dxa"/>
                <w:tcBorders>
                  <w:top w:val="nil"/>
                  <w:left w:val="nil"/>
                  <w:bottom w:val="single" w:sz="4" w:space="0" w:color="auto"/>
                  <w:right w:val="single" w:sz="4" w:space="0" w:color="auto"/>
                </w:tcBorders>
                <w:shd w:val="clear" w:color="000000" w:fill="FFFFFF"/>
                <w:noWrap/>
                <w:vAlign w:val="bottom"/>
                <w:hideMark/>
              </w:tcPr>
            </w:tcPrChange>
          </w:tcPr>
          <w:p w14:paraId="29A1679A" w14:textId="5E93E7AA" w:rsidR="00496FB8" w:rsidRPr="005858C1" w:rsidRDefault="00496FB8" w:rsidP="00496FB8">
            <w:pPr>
              <w:spacing w:after="0" w:line="240" w:lineRule="auto"/>
              <w:jc w:val="center"/>
              <w:rPr>
                <w:ins w:id="18991" w:author="Hardik Malhotra" w:date="2021-09-30T21:44:00Z"/>
                <w:rFonts w:ascii="Verdana" w:eastAsia="Times New Roman" w:hAnsi="Verdana" w:cs="Times New Roman"/>
                <w:color w:val="000000"/>
                <w:sz w:val="10"/>
                <w:szCs w:val="10"/>
                <w:lang w:val="en-US"/>
              </w:rPr>
            </w:pPr>
            <w:ins w:id="18992" w:author="Hardik Malhotra" w:date="2021-09-30T23:22:00Z">
              <w:r w:rsidRPr="00496FB8">
                <w:rPr>
                  <w:rFonts w:ascii="Verdana" w:hAnsi="Verdana" w:cs="Arial"/>
                  <w:color w:val="000000"/>
                  <w:sz w:val="10"/>
                  <w:szCs w:val="10"/>
                  <w:rPrChange w:id="18993" w:author="Hardik Malhotra" w:date="2021-09-30T23:23:00Z">
                    <w:rPr>
                      <w:rFonts w:ascii="Arial" w:hAnsi="Arial" w:cs="Arial"/>
                      <w:color w:val="000000"/>
                      <w:sz w:val="20"/>
                      <w:szCs w:val="20"/>
                    </w:rPr>
                  </w:rPrChange>
                </w:rPr>
                <w:t>1899</w:t>
              </w:r>
            </w:ins>
          </w:p>
        </w:tc>
      </w:tr>
      <w:tr w:rsidR="00496FB8" w:rsidRPr="00257590" w14:paraId="4337869B" w14:textId="77777777" w:rsidTr="00496FB8">
        <w:trPr>
          <w:trHeight w:val="326"/>
          <w:ins w:id="18994" w:author="Hardik Malhotra" w:date="2021-09-30T21:44:00Z"/>
          <w:trPrChange w:id="18995" w:author="Hardik Malhotra" w:date="2021-09-30T23:22:00Z">
            <w:trPr>
              <w:trHeight w:val="334"/>
            </w:trPr>
          </w:trPrChange>
        </w:trPr>
        <w:tc>
          <w:tcPr>
            <w:tcW w:w="2698" w:type="dxa"/>
            <w:tcBorders>
              <w:top w:val="nil"/>
              <w:left w:val="single" w:sz="4" w:space="0" w:color="auto"/>
              <w:bottom w:val="single" w:sz="4" w:space="0" w:color="auto"/>
              <w:right w:val="single" w:sz="4" w:space="0" w:color="auto"/>
            </w:tcBorders>
            <w:shd w:val="clear" w:color="000000" w:fill="FFFFFF"/>
            <w:noWrap/>
            <w:vAlign w:val="bottom"/>
            <w:hideMark/>
            <w:tcPrChange w:id="18996" w:author="Hardik Malhotra" w:date="2021-09-30T23:22:00Z">
              <w:tcPr>
                <w:tcW w:w="1152" w:type="dxa"/>
                <w:tcBorders>
                  <w:top w:val="nil"/>
                  <w:left w:val="single" w:sz="4" w:space="0" w:color="auto"/>
                  <w:bottom w:val="single" w:sz="4" w:space="0" w:color="auto"/>
                  <w:right w:val="single" w:sz="4" w:space="0" w:color="auto"/>
                </w:tcBorders>
                <w:shd w:val="clear" w:color="000000" w:fill="FFFFFF"/>
                <w:noWrap/>
                <w:vAlign w:val="bottom"/>
                <w:hideMark/>
              </w:tcPr>
            </w:tcPrChange>
          </w:tcPr>
          <w:p w14:paraId="4B3F90FF" w14:textId="798B1185" w:rsidR="00496FB8" w:rsidRPr="005858C1" w:rsidRDefault="00496FB8" w:rsidP="00496FB8">
            <w:pPr>
              <w:spacing w:after="0" w:line="240" w:lineRule="auto"/>
              <w:rPr>
                <w:ins w:id="18997" w:author="Hardik Malhotra" w:date="2021-09-30T21:44:00Z"/>
                <w:rFonts w:ascii="Verdana" w:eastAsia="Times New Roman" w:hAnsi="Verdana" w:cs="Times New Roman"/>
                <w:color w:val="000000"/>
                <w:sz w:val="10"/>
                <w:szCs w:val="10"/>
                <w:lang w:val="en-US"/>
              </w:rPr>
            </w:pPr>
            <w:ins w:id="18998" w:author="Hardik Malhotra" w:date="2021-09-30T23:22:00Z">
              <w:r w:rsidRPr="00496FB8">
                <w:rPr>
                  <w:rFonts w:ascii="Verdana" w:hAnsi="Verdana" w:cs="Arial"/>
                  <w:color w:val="000000"/>
                  <w:sz w:val="10"/>
                  <w:szCs w:val="10"/>
                  <w:rPrChange w:id="18999" w:author="Hardik Malhotra" w:date="2021-09-30T23:23:00Z">
                    <w:rPr>
                      <w:rFonts w:ascii="Arial" w:hAnsi="Arial" w:cs="Arial"/>
                      <w:color w:val="000000"/>
                      <w:sz w:val="20"/>
                      <w:szCs w:val="20"/>
                    </w:rPr>
                  </w:rPrChange>
                </w:rPr>
                <w:t>Indirect</w:t>
              </w:r>
            </w:ins>
          </w:p>
        </w:tc>
        <w:tc>
          <w:tcPr>
            <w:tcW w:w="1231" w:type="dxa"/>
            <w:tcBorders>
              <w:top w:val="nil"/>
              <w:left w:val="nil"/>
              <w:bottom w:val="single" w:sz="4" w:space="0" w:color="auto"/>
              <w:right w:val="single" w:sz="4" w:space="0" w:color="auto"/>
            </w:tcBorders>
            <w:shd w:val="clear" w:color="000000" w:fill="FFFFFF"/>
            <w:noWrap/>
            <w:vAlign w:val="bottom"/>
            <w:hideMark/>
            <w:tcPrChange w:id="19000" w:author="Hardik Malhotra" w:date="2021-09-30T23:22:00Z">
              <w:tcPr>
                <w:tcW w:w="526" w:type="dxa"/>
                <w:tcBorders>
                  <w:top w:val="nil"/>
                  <w:left w:val="nil"/>
                  <w:bottom w:val="single" w:sz="4" w:space="0" w:color="auto"/>
                  <w:right w:val="single" w:sz="4" w:space="0" w:color="auto"/>
                </w:tcBorders>
                <w:shd w:val="clear" w:color="000000" w:fill="FFFFFF"/>
                <w:noWrap/>
                <w:vAlign w:val="bottom"/>
                <w:hideMark/>
              </w:tcPr>
            </w:tcPrChange>
          </w:tcPr>
          <w:p w14:paraId="60AA5981" w14:textId="224B0D83" w:rsidR="00496FB8" w:rsidRPr="005858C1" w:rsidRDefault="00496FB8" w:rsidP="00496FB8">
            <w:pPr>
              <w:spacing w:after="0" w:line="240" w:lineRule="auto"/>
              <w:jc w:val="center"/>
              <w:rPr>
                <w:ins w:id="19001" w:author="Hardik Malhotra" w:date="2021-09-30T21:44:00Z"/>
                <w:rFonts w:ascii="Verdana" w:eastAsia="Times New Roman" w:hAnsi="Verdana" w:cs="Times New Roman"/>
                <w:color w:val="000000"/>
                <w:sz w:val="10"/>
                <w:szCs w:val="10"/>
                <w:lang w:val="en-US"/>
              </w:rPr>
            </w:pPr>
            <w:ins w:id="19002" w:author="Hardik Malhotra" w:date="2021-09-30T23:22:00Z">
              <w:r w:rsidRPr="00496FB8">
                <w:rPr>
                  <w:rFonts w:ascii="Verdana" w:hAnsi="Verdana" w:cs="Arial"/>
                  <w:color w:val="000000"/>
                  <w:sz w:val="10"/>
                  <w:szCs w:val="10"/>
                  <w:rPrChange w:id="19003" w:author="Hardik Malhotra" w:date="2021-09-30T23:23:00Z">
                    <w:rPr>
                      <w:rFonts w:ascii="Arial" w:hAnsi="Arial" w:cs="Arial"/>
                      <w:color w:val="000000"/>
                      <w:sz w:val="20"/>
                      <w:szCs w:val="20"/>
                    </w:rPr>
                  </w:rPrChange>
                </w:rPr>
                <w:t>1219</w:t>
              </w:r>
            </w:ins>
          </w:p>
        </w:tc>
        <w:tc>
          <w:tcPr>
            <w:tcW w:w="1231" w:type="dxa"/>
            <w:tcBorders>
              <w:top w:val="nil"/>
              <w:left w:val="nil"/>
              <w:bottom w:val="single" w:sz="4" w:space="0" w:color="auto"/>
              <w:right w:val="single" w:sz="4" w:space="0" w:color="auto"/>
            </w:tcBorders>
            <w:shd w:val="clear" w:color="000000" w:fill="FFFFFF"/>
            <w:noWrap/>
            <w:vAlign w:val="bottom"/>
            <w:hideMark/>
            <w:tcPrChange w:id="19004" w:author="Hardik Malhotra" w:date="2021-09-30T23:22:00Z">
              <w:tcPr>
                <w:tcW w:w="526" w:type="dxa"/>
                <w:tcBorders>
                  <w:top w:val="nil"/>
                  <w:left w:val="nil"/>
                  <w:bottom w:val="single" w:sz="4" w:space="0" w:color="auto"/>
                  <w:right w:val="single" w:sz="4" w:space="0" w:color="auto"/>
                </w:tcBorders>
                <w:shd w:val="clear" w:color="000000" w:fill="FFFFFF"/>
                <w:noWrap/>
                <w:vAlign w:val="bottom"/>
                <w:hideMark/>
              </w:tcPr>
            </w:tcPrChange>
          </w:tcPr>
          <w:p w14:paraId="0238A606" w14:textId="5002D985" w:rsidR="00496FB8" w:rsidRPr="005858C1" w:rsidRDefault="00496FB8" w:rsidP="00496FB8">
            <w:pPr>
              <w:spacing w:after="0" w:line="240" w:lineRule="auto"/>
              <w:jc w:val="center"/>
              <w:rPr>
                <w:ins w:id="19005" w:author="Hardik Malhotra" w:date="2021-09-30T21:44:00Z"/>
                <w:rFonts w:ascii="Verdana" w:eastAsia="Times New Roman" w:hAnsi="Verdana" w:cs="Times New Roman"/>
                <w:color w:val="000000"/>
                <w:sz w:val="10"/>
                <w:szCs w:val="10"/>
                <w:lang w:val="en-US"/>
              </w:rPr>
            </w:pPr>
            <w:ins w:id="19006" w:author="Hardik Malhotra" w:date="2021-09-30T23:22:00Z">
              <w:r w:rsidRPr="00496FB8">
                <w:rPr>
                  <w:rFonts w:ascii="Verdana" w:hAnsi="Verdana" w:cs="Arial"/>
                  <w:color w:val="000000"/>
                  <w:sz w:val="10"/>
                  <w:szCs w:val="10"/>
                  <w:rPrChange w:id="19007" w:author="Hardik Malhotra" w:date="2021-09-30T23:23:00Z">
                    <w:rPr>
                      <w:rFonts w:ascii="Arial" w:hAnsi="Arial" w:cs="Arial"/>
                      <w:color w:val="000000"/>
                      <w:sz w:val="20"/>
                      <w:szCs w:val="20"/>
                    </w:rPr>
                  </w:rPrChange>
                </w:rPr>
                <w:t>1276</w:t>
              </w:r>
            </w:ins>
          </w:p>
        </w:tc>
        <w:tc>
          <w:tcPr>
            <w:tcW w:w="1231" w:type="dxa"/>
            <w:tcBorders>
              <w:top w:val="nil"/>
              <w:left w:val="nil"/>
              <w:bottom w:val="single" w:sz="4" w:space="0" w:color="auto"/>
              <w:right w:val="single" w:sz="4" w:space="0" w:color="auto"/>
            </w:tcBorders>
            <w:shd w:val="clear" w:color="000000" w:fill="FFFFFF"/>
            <w:noWrap/>
            <w:vAlign w:val="bottom"/>
            <w:hideMark/>
            <w:tcPrChange w:id="19008" w:author="Hardik Malhotra" w:date="2021-09-30T23:22:00Z">
              <w:tcPr>
                <w:tcW w:w="526" w:type="dxa"/>
                <w:tcBorders>
                  <w:top w:val="nil"/>
                  <w:left w:val="nil"/>
                  <w:bottom w:val="single" w:sz="4" w:space="0" w:color="auto"/>
                  <w:right w:val="single" w:sz="4" w:space="0" w:color="auto"/>
                </w:tcBorders>
                <w:shd w:val="clear" w:color="000000" w:fill="FFFFFF"/>
                <w:noWrap/>
                <w:vAlign w:val="bottom"/>
                <w:hideMark/>
              </w:tcPr>
            </w:tcPrChange>
          </w:tcPr>
          <w:p w14:paraId="5245E6D5" w14:textId="2A391562" w:rsidR="00496FB8" w:rsidRPr="005858C1" w:rsidRDefault="00496FB8" w:rsidP="00496FB8">
            <w:pPr>
              <w:spacing w:after="0" w:line="240" w:lineRule="auto"/>
              <w:jc w:val="center"/>
              <w:rPr>
                <w:ins w:id="19009" w:author="Hardik Malhotra" w:date="2021-09-30T21:44:00Z"/>
                <w:rFonts w:ascii="Verdana" w:eastAsia="Times New Roman" w:hAnsi="Verdana" w:cs="Times New Roman"/>
                <w:color w:val="000000"/>
                <w:sz w:val="10"/>
                <w:szCs w:val="10"/>
                <w:lang w:val="en-US"/>
              </w:rPr>
            </w:pPr>
            <w:ins w:id="19010" w:author="Hardik Malhotra" w:date="2021-09-30T23:22:00Z">
              <w:r w:rsidRPr="00496FB8">
                <w:rPr>
                  <w:rFonts w:ascii="Verdana" w:hAnsi="Verdana" w:cs="Arial"/>
                  <w:color w:val="000000"/>
                  <w:sz w:val="10"/>
                  <w:szCs w:val="10"/>
                  <w:rPrChange w:id="19011" w:author="Hardik Malhotra" w:date="2021-09-30T23:23:00Z">
                    <w:rPr>
                      <w:rFonts w:ascii="Arial" w:hAnsi="Arial" w:cs="Arial"/>
                      <w:color w:val="000000"/>
                      <w:sz w:val="20"/>
                      <w:szCs w:val="20"/>
                    </w:rPr>
                  </w:rPrChange>
                </w:rPr>
                <w:t>1343</w:t>
              </w:r>
            </w:ins>
          </w:p>
        </w:tc>
        <w:tc>
          <w:tcPr>
            <w:tcW w:w="1231" w:type="dxa"/>
            <w:tcBorders>
              <w:top w:val="nil"/>
              <w:left w:val="nil"/>
              <w:bottom w:val="single" w:sz="4" w:space="0" w:color="auto"/>
              <w:right w:val="single" w:sz="4" w:space="0" w:color="auto"/>
            </w:tcBorders>
            <w:shd w:val="clear" w:color="000000" w:fill="FFFFFF"/>
            <w:noWrap/>
            <w:vAlign w:val="bottom"/>
            <w:hideMark/>
            <w:tcPrChange w:id="19012" w:author="Hardik Malhotra" w:date="2021-09-30T23:22:00Z">
              <w:tcPr>
                <w:tcW w:w="526" w:type="dxa"/>
                <w:tcBorders>
                  <w:top w:val="nil"/>
                  <w:left w:val="nil"/>
                  <w:bottom w:val="single" w:sz="4" w:space="0" w:color="auto"/>
                  <w:right w:val="single" w:sz="4" w:space="0" w:color="auto"/>
                </w:tcBorders>
                <w:shd w:val="clear" w:color="000000" w:fill="FFFFFF"/>
                <w:noWrap/>
                <w:vAlign w:val="bottom"/>
                <w:hideMark/>
              </w:tcPr>
            </w:tcPrChange>
          </w:tcPr>
          <w:p w14:paraId="5EB54B20" w14:textId="7C5D558B" w:rsidR="00496FB8" w:rsidRPr="005858C1" w:rsidRDefault="00496FB8" w:rsidP="00496FB8">
            <w:pPr>
              <w:spacing w:after="0" w:line="240" w:lineRule="auto"/>
              <w:jc w:val="center"/>
              <w:rPr>
                <w:ins w:id="19013" w:author="Hardik Malhotra" w:date="2021-09-30T21:44:00Z"/>
                <w:rFonts w:ascii="Verdana" w:eastAsia="Times New Roman" w:hAnsi="Verdana" w:cs="Times New Roman"/>
                <w:color w:val="000000"/>
                <w:sz w:val="10"/>
                <w:szCs w:val="10"/>
                <w:lang w:val="en-US"/>
              </w:rPr>
            </w:pPr>
            <w:ins w:id="19014" w:author="Hardik Malhotra" w:date="2021-09-30T23:22:00Z">
              <w:r w:rsidRPr="00496FB8">
                <w:rPr>
                  <w:rFonts w:ascii="Verdana" w:hAnsi="Verdana" w:cs="Arial"/>
                  <w:color w:val="000000"/>
                  <w:sz w:val="10"/>
                  <w:szCs w:val="10"/>
                  <w:rPrChange w:id="19015" w:author="Hardik Malhotra" w:date="2021-09-30T23:23:00Z">
                    <w:rPr>
                      <w:rFonts w:ascii="Arial" w:hAnsi="Arial" w:cs="Arial"/>
                      <w:color w:val="000000"/>
                      <w:sz w:val="20"/>
                      <w:szCs w:val="20"/>
                    </w:rPr>
                  </w:rPrChange>
                </w:rPr>
                <w:t>1369</w:t>
              </w:r>
            </w:ins>
          </w:p>
        </w:tc>
        <w:tc>
          <w:tcPr>
            <w:tcW w:w="1358" w:type="dxa"/>
            <w:tcBorders>
              <w:top w:val="nil"/>
              <w:left w:val="nil"/>
              <w:bottom w:val="single" w:sz="4" w:space="0" w:color="auto"/>
              <w:right w:val="single" w:sz="4" w:space="0" w:color="auto"/>
            </w:tcBorders>
            <w:shd w:val="clear" w:color="000000" w:fill="FFFFFF"/>
            <w:noWrap/>
            <w:vAlign w:val="bottom"/>
            <w:hideMark/>
            <w:tcPrChange w:id="19016" w:author="Hardik Malhotra" w:date="2021-09-30T23:22:00Z">
              <w:tcPr>
                <w:tcW w:w="580" w:type="dxa"/>
                <w:tcBorders>
                  <w:top w:val="nil"/>
                  <w:left w:val="nil"/>
                  <w:bottom w:val="single" w:sz="4" w:space="0" w:color="auto"/>
                  <w:right w:val="single" w:sz="4" w:space="0" w:color="auto"/>
                </w:tcBorders>
                <w:shd w:val="clear" w:color="000000" w:fill="FFFFFF"/>
                <w:noWrap/>
                <w:vAlign w:val="bottom"/>
                <w:hideMark/>
              </w:tcPr>
            </w:tcPrChange>
          </w:tcPr>
          <w:p w14:paraId="6C1001FC" w14:textId="75231810" w:rsidR="00496FB8" w:rsidRPr="005858C1" w:rsidRDefault="00496FB8" w:rsidP="00496FB8">
            <w:pPr>
              <w:spacing w:after="0" w:line="240" w:lineRule="auto"/>
              <w:jc w:val="center"/>
              <w:rPr>
                <w:ins w:id="19017" w:author="Hardik Malhotra" w:date="2021-09-30T21:44:00Z"/>
                <w:rFonts w:ascii="Verdana" w:eastAsia="Times New Roman" w:hAnsi="Verdana" w:cs="Times New Roman"/>
                <w:color w:val="000000"/>
                <w:sz w:val="10"/>
                <w:szCs w:val="10"/>
                <w:lang w:val="en-US"/>
              </w:rPr>
            </w:pPr>
            <w:ins w:id="19018" w:author="Hardik Malhotra" w:date="2021-09-30T23:22:00Z">
              <w:r w:rsidRPr="00496FB8">
                <w:rPr>
                  <w:rFonts w:ascii="Verdana" w:hAnsi="Verdana" w:cs="Arial"/>
                  <w:color w:val="000000"/>
                  <w:sz w:val="10"/>
                  <w:szCs w:val="10"/>
                  <w:rPrChange w:id="19019" w:author="Hardik Malhotra" w:date="2021-09-30T23:23:00Z">
                    <w:rPr>
                      <w:rFonts w:ascii="Arial" w:hAnsi="Arial" w:cs="Arial"/>
                      <w:color w:val="000000"/>
                      <w:sz w:val="20"/>
                      <w:szCs w:val="20"/>
                    </w:rPr>
                  </w:rPrChange>
                </w:rPr>
                <w:t>1433</w:t>
              </w:r>
            </w:ins>
          </w:p>
        </w:tc>
        <w:tc>
          <w:tcPr>
            <w:tcW w:w="1393" w:type="dxa"/>
            <w:tcBorders>
              <w:top w:val="nil"/>
              <w:left w:val="nil"/>
              <w:bottom w:val="single" w:sz="4" w:space="0" w:color="auto"/>
              <w:right w:val="single" w:sz="4" w:space="0" w:color="auto"/>
            </w:tcBorders>
            <w:shd w:val="clear" w:color="000000" w:fill="FFFFFF"/>
            <w:noWrap/>
            <w:vAlign w:val="bottom"/>
            <w:hideMark/>
            <w:tcPrChange w:id="19020" w:author="Hardik Malhotra" w:date="2021-09-30T23:22:00Z">
              <w:tcPr>
                <w:tcW w:w="595" w:type="dxa"/>
                <w:tcBorders>
                  <w:top w:val="nil"/>
                  <w:left w:val="nil"/>
                  <w:bottom w:val="single" w:sz="4" w:space="0" w:color="auto"/>
                  <w:right w:val="single" w:sz="4" w:space="0" w:color="auto"/>
                </w:tcBorders>
                <w:shd w:val="clear" w:color="000000" w:fill="FFFFFF"/>
                <w:noWrap/>
                <w:vAlign w:val="bottom"/>
                <w:hideMark/>
              </w:tcPr>
            </w:tcPrChange>
          </w:tcPr>
          <w:p w14:paraId="3D2907F3" w14:textId="00D03F7C" w:rsidR="00496FB8" w:rsidRPr="005858C1" w:rsidRDefault="00496FB8" w:rsidP="00496FB8">
            <w:pPr>
              <w:spacing w:after="0" w:line="240" w:lineRule="auto"/>
              <w:jc w:val="center"/>
              <w:rPr>
                <w:ins w:id="19021" w:author="Hardik Malhotra" w:date="2021-09-30T21:44:00Z"/>
                <w:rFonts w:ascii="Verdana" w:eastAsia="Times New Roman" w:hAnsi="Verdana" w:cs="Times New Roman"/>
                <w:color w:val="000000"/>
                <w:sz w:val="10"/>
                <w:szCs w:val="10"/>
                <w:lang w:val="en-US"/>
              </w:rPr>
            </w:pPr>
            <w:ins w:id="19022" w:author="Hardik Malhotra" w:date="2021-09-30T23:22:00Z">
              <w:r w:rsidRPr="00496FB8">
                <w:rPr>
                  <w:rFonts w:ascii="Verdana" w:hAnsi="Verdana" w:cs="Arial"/>
                  <w:color w:val="000000"/>
                  <w:sz w:val="10"/>
                  <w:szCs w:val="10"/>
                  <w:rPrChange w:id="19023" w:author="Hardik Malhotra" w:date="2021-09-30T23:23:00Z">
                    <w:rPr>
                      <w:rFonts w:ascii="Arial" w:hAnsi="Arial" w:cs="Arial"/>
                      <w:color w:val="000000"/>
                      <w:sz w:val="20"/>
                      <w:szCs w:val="20"/>
                    </w:rPr>
                  </w:rPrChange>
                </w:rPr>
                <w:t>1362</w:t>
              </w:r>
            </w:ins>
          </w:p>
        </w:tc>
      </w:tr>
      <w:tr w:rsidR="00496FB8" w:rsidRPr="00257590" w14:paraId="64C690DC" w14:textId="77777777" w:rsidTr="00496FB8">
        <w:trPr>
          <w:trHeight w:val="326"/>
          <w:ins w:id="19024" w:author="Hardik Malhotra" w:date="2021-09-30T21:44:00Z"/>
          <w:trPrChange w:id="19025" w:author="Hardik Malhotra" w:date="2021-09-30T23:22:00Z">
            <w:trPr>
              <w:trHeight w:val="334"/>
            </w:trPr>
          </w:trPrChange>
        </w:trPr>
        <w:tc>
          <w:tcPr>
            <w:tcW w:w="2698" w:type="dxa"/>
            <w:tcBorders>
              <w:top w:val="nil"/>
              <w:left w:val="single" w:sz="4" w:space="0" w:color="auto"/>
              <w:bottom w:val="single" w:sz="4" w:space="0" w:color="auto"/>
              <w:right w:val="single" w:sz="4" w:space="0" w:color="auto"/>
            </w:tcBorders>
            <w:shd w:val="clear" w:color="000000" w:fill="FFFFFF"/>
            <w:noWrap/>
            <w:vAlign w:val="bottom"/>
            <w:hideMark/>
            <w:tcPrChange w:id="19026" w:author="Hardik Malhotra" w:date="2021-09-30T23:22:00Z">
              <w:tcPr>
                <w:tcW w:w="1152" w:type="dxa"/>
                <w:tcBorders>
                  <w:top w:val="nil"/>
                  <w:left w:val="single" w:sz="4" w:space="0" w:color="auto"/>
                  <w:bottom w:val="single" w:sz="4" w:space="0" w:color="auto"/>
                  <w:right w:val="single" w:sz="4" w:space="0" w:color="auto"/>
                </w:tcBorders>
                <w:shd w:val="clear" w:color="000000" w:fill="FFFFFF"/>
                <w:noWrap/>
                <w:vAlign w:val="bottom"/>
                <w:hideMark/>
              </w:tcPr>
            </w:tcPrChange>
          </w:tcPr>
          <w:p w14:paraId="4433BB2E" w14:textId="7CB12B2B" w:rsidR="00496FB8" w:rsidRPr="005858C1" w:rsidRDefault="00496FB8" w:rsidP="00496FB8">
            <w:pPr>
              <w:spacing w:after="0" w:line="240" w:lineRule="auto"/>
              <w:rPr>
                <w:ins w:id="19027" w:author="Hardik Malhotra" w:date="2021-09-30T21:44:00Z"/>
                <w:rFonts w:ascii="Verdana" w:eastAsia="Times New Roman" w:hAnsi="Verdana" w:cs="Times New Roman"/>
                <w:color w:val="000000"/>
                <w:sz w:val="10"/>
                <w:szCs w:val="10"/>
                <w:lang w:val="en-US"/>
              </w:rPr>
            </w:pPr>
            <w:ins w:id="19028" w:author="Hardik Malhotra" w:date="2021-09-30T23:22:00Z">
              <w:r w:rsidRPr="00496FB8">
                <w:rPr>
                  <w:rFonts w:ascii="Verdana" w:hAnsi="Verdana" w:cs="Arial"/>
                  <w:b/>
                  <w:bCs/>
                  <w:color w:val="000000"/>
                  <w:sz w:val="10"/>
                  <w:szCs w:val="10"/>
                  <w:rPrChange w:id="19029" w:author="Hardik Malhotra" w:date="2021-09-30T23:23:00Z">
                    <w:rPr>
                      <w:rFonts w:ascii="Arial" w:hAnsi="Arial" w:cs="Arial"/>
                      <w:b/>
                      <w:bCs/>
                      <w:color w:val="000000"/>
                      <w:sz w:val="20"/>
                      <w:szCs w:val="20"/>
                    </w:rPr>
                  </w:rPrChange>
                </w:rPr>
                <w:t>Total</w:t>
              </w:r>
            </w:ins>
          </w:p>
        </w:tc>
        <w:tc>
          <w:tcPr>
            <w:tcW w:w="1231" w:type="dxa"/>
            <w:tcBorders>
              <w:top w:val="nil"/>
              <w:left w:val="nil"/>
              <w:bottom w:val="single" w:sz="4" w:space="0" w:color="auto"/>
              <w:right w:val="single" w:sz="4" w:space="0" w:color="auto"/>
            </w:tcBorders>
            <w:shd w:val="clear" w:color="000000" w:fill="FFFFFF"/>
            <w:noWrap/>
            <w:vAlign w:val="bottom"/>
            <w:hideMark/>
            <w:tcPrChange w:id="19030" w:author="Hardik Malhotra" w:date="2021-09-30T23:22:00Z">
              <w:tcPr>
                <w:tcW w:w="526" w:type="dxa"/>
                <w:tcBorders>
                  <w:top w:val="nil"/>
                  <w:left w:val="nil"/>
                  <w:bottom w:val="single" w:sz="4" w:space="0" w:color="auto"/>
                  <w:right w:val="single" w:sz="4" w:space="0" w:color="auto"/>
                </w:tcBorders>
                <w:shd w:val="clear" w:color="000000" w:fill="FFFFFF"/>
                <w:noWrap/>
                <w:vAlign w:val="bottom"/>
                <w:hideMark/>
              </w:tcPr>
            </w:tcPrChange>
          </w:tcPr>
          <w:p w14:paraId="0FA0A982" w14:textId="1D8E7862" w:rsidR="00496FB8" w:rsidRPr="005858C1" w:rsidRDefault="00496FB8" w:rsidP="00496FB8">
            <w:pPr>
              <w:spacing w:after="0" w:line="240" w:lineRule="auto"/>
              <w:jc w:val="center"/>
              <w:rPr>
                <w:ins w:id="19031" w:author="Hardik Malhotra" w:date="2021-09-30T21:44:00Z"/>
                <w:rFonts w:ascii="Verdana" w:eastAsia="Times New Roman" w:hAnsi="Verdana" w:cs="Times New Roman"/>
                <w:b/>
                <w:bCs/>
                <w:color w:val="000000"/>
                <w:sz w:val="10"/>
                <w:szCs w:val="10"/>
                <w:lang w:val="en-US"/>
              </w:rPr>
            </w:pPr>
            <w:ins w:id="19032" w:author="Hardik Malhotra" w:date="2021-09-30T23:22:00Z">
              <w:r w:rsidRPr="00496FB8">
                <w:rPr>
                  <w:rFonts w:ascii="Verdana" w:hAnsi="Verdana" w:cs="Arial"/>
                  <w:color w:val="000000"/>
                  <w:sz w:val="10"/>
                  <w:szCs w:val="10"/>
                  <w:rPrChange w:id="19033" w:author="Hardik Malhotra" w:date="2021-09-30T23:23:00Z">
                    <w:rPr>
                      <w:rFonts w:ascii="Arial" w:hAnsi="Arial" w:cs="Arial"/>
                      <w:color w:val="000000"/>
                      <w:sz w:val="20"/>
                      <w:szCs w:val="20"/>
                    </w:rPr>
                  </w:rPrChange>
                </w:rPr>
                <w:t>2754</w:t>
              </w:r>
            </w:ins>
          </w:p>
        </w:tc>
        <w:tc>
          <w:tcPr>
            <w:tcW w:w="1231" w:type="dxa"/>
            <w:tcBorders>
              <w:top w:val="nil"/>
              <w:left w:val="nil"/>
              <w:bottom w:val="single" w:sz="4" w:space="0" w:color="auto"/>
              <w:right w:val="single" w:sz="4" w:space="0" w:color="auto"/>
            </w:tcBorders>
            <w:shd w:val="clear" w:color="000000" w:fill="FFFFFF"/>
            <w:noWrap/>
            <w:vAlign w:val="bottom"/>
            <w:hideMark/>
            <w:tcPrChange w:id="19034" w:author="Hardik Malhotra" w:date="2021-09-30T23:22:00Z">
              <w:tcPr>
                <w:tcW w:w="526" w:type="dxa"/>
                <w:tcBorders>
                  <w:top w:val="nil"/>
                  <w:left w:val="nil"/>
                  <w:bottom w:val="single" w:sz="4" w:space="0" w:color="auto"/>
                  <w:right w:val="single" w:sz="4" w:space="0" w:color="auto"/>
                </w:tcBorders>
                <w:shd w:val="clear" w:color="000000" w:fill="FFFFFF"/>
                <w:noWrap/>
                <w:vAlign w:val="bottom"/>
                <w:hideMark/>
              </w:tcPr>
            </w:tcPrChange>
          </w:tcPr>
          <w:p w14:paraId="219392E1" w14:textId="73173E2E" w:rsidR="00496FB8" w:rsidRPr="005858C1" w:rsidRDefault="00496FB8" w:rsidP="00496FB8">
            <w:pPr>
              <w:spacing w:after="0" w:line="240" w:lineRule="auto"/>
              <w:jc w:val="center"/>
              <w:rPr>
                <w:ins w:id="19035" w:author="Hardik Malhotra" w:date="2021-09-30T21:44:00Z"/>
                <w:rFonts w:ascii="Verdana" w:eastAsia="Times New Roman" w:hAnsi="Verdana" w:cs="Times New Roman"/>
                <w:b/>
                <w:bCs/>
                <w:color w:val="000000"/>
                <w:sz w:val="10"/>
                <w:szCs w:val="10"/>
                <w:lang w:val="en-US"/>
              </w:rPr>
            </w:pPr>
            <w:ins w:id="19036" w:author="Hardik Malhotra" w:date="2021-09-30T23:22:00Z">
              <w:r w:rsidRPr="00496FB8">
                <w:rPr>
                  <w:rFonts w:ascii="Verdana" w:hAnsi="Verdana" w:cs="Arial"/>
                  <w:color w:val="000000"/>
                  <w:sz w:val="10"/>
                  <w:szCs w:val="10"/>
                  <w:rPrChange w:id="19037" w:author="Hardik Malhotra" w:date="2021-09-30T23:23:00Z">
                    <w:rPr>
                      <w:rFonts w:ascii="Arial" w:hAnsi="Arial" w:cs="Arial"/>
                      <w:color w:val="000000"/>
                      <w:sz w:val="20"/>
                      <w:szCs w:val="20"/>
                    </w:rPr>
                  </w:rPrChange>
                </w:rPr>
                <w:t>2891</w:t>
              </w:r>
            </w:ins>
          </w:p>
        </w:tc>
        <w:tc>
          <w:tcPr>
            <w:tcW w:w="1231" w:type="dxa"/>
            <w:tcBorders>
              <w:top w:val="nil"/>
              <w:left w:val="nil"/>
              <w:bottom w:val="single" w:sz="4" w:space="0" w:color="auto"/>
              <w:right w:val="single" w:sz="4" w:space="0" w:color="auto"/>
            </w:tcBorders>
            <w:shd w:val="clear" w:color="000000" w:fill="FFFFFF"/>
            <w:noWrap/>
            <w:vAlign w:val="bottom"/>
            <w:hideMark/>
            <w:tcPrChange w:id="19038" w:author="Hardik Malhotra" w:date="2021-09-30T23:22:00Z">
              <w:tcPr>
                <w:tcW w:w="526" w:type="dxa"/>
                <w:tcBorders>
                  <w:top w:val="nil"/>
                  <w:left w:val="nil"/>
                  <w:bottom w:val="single" w:sz="4" w:space="0" w:color="auto"/>
                  <w:right w:val="single" w:sz="4" w:space="0" w:color="auto"/>
                </w:tcBorders>
                <w:shd w:val="clear" w:color="000000" w:fill="FFFFFF"/>
                <w:noWrap/>
                <w:vAlign w:val="bottom"/>
                <w:hideMark/>
              </w:tcPr>
            </w:tcPrChange>
          </w:tcPr>
          <w:p w14:paraId="3576937C" w14:textId="2D0267DC" w:rsidR="00496FB8" w:rsidRPr="005858C1" w:rsidRDefault="00496FB8" w:rsidP="00496FB8">
            <w:pPr>
              <w:spacing w:after="0" w:line="240" w:lineRule="auto"/>
              <w:jc w:val="center"/>
              <w:rPr>
                <w:ins w:id="19039" w:author="Hardik Malhotra" w:date="2021-09-30T21:44:00Z"/>
                <w:rFonts w:ascii="Verdana" w:eastAsia="Times New Roman" w:hAnsi="Verdana" w:cs="Times New Roman"/>
                <w:b/>
                <w:bCs/>
                <w:color w:val="000000"/>
                <w:sz w:val="10"/>
                <w:szCs w:val="10"/>
                <w:lang w:val="en-US"/>
              </w:rPr>
            </w:pPr>
            <w:ins w:id="19040" w:author="Hardik Malhotra" w:date="2021-09-30T23:22:00Z">
              <w:r w:rsidRPr="00496FB8">
                <w:rPr>
                  <w:rFonts w:ascii="Verdana" w:hAnsi="Verdana" w:cs="Arial"/>
                  <w:color w:val="000000"/>
                  <w:sz w:val="10"/>
                  <w:szCs w:val="10"/>
                  <w:rPrChange w:id="19041" w:author="Hardik Malhotra" w:date="2021-09-30T23:23:00Z">
                    <w:rPr>
                      <w:rFonts w:ascii="Arial" w:hAnsi="Arial" w:cs="Arial"/>
                      <w:color w:val="000000"/>
                      <w:sz w:val="20"/>
                      <w:szCs w:val="20"/>
                    </w:rPr>
                  </w:rPrChange>
                </w:rPr>
                <w:t>3110</w:t>
              </w:r>
            </w:ins>
          </w:p>
        </w:tc>
        <w:tc>
          <w:tcPr>
            <w:tcW w:w="1231" w:type="dxa"/>
            <w:tcBorders>
              <w:top w:val="nil"/>
              <w:left w:val="nil"/>
              <w:bottom w:val="single" w:sz="4" w:space="0" w:color="auto"/>
              <w:right w:val="single" w:sz="4" w:space="0" w:color="auto"/>
            </w:tcBorders>
            <w:shd w:val="clear" w:color="000000" w:fill="FFFFFF"/>
            <w:noWrap/>
            <w:vAlign w:val="bottom"/>
            <w:hideMark/>
            <w:tcPrChange w:id="19042" w:author="Hardik Malhotra" w:date="2021-09-30T23:22:00Z">
              <w:tcPr>
                <w:tcW w:w="526" w:type="dxa"/>
                <w:tcBorders>
                  <w:top w:val="nil"/>
                  <w:left w:val="nil"/>
                  <w:bottom w:val="single" w:sz="4" w:space="0" w:color="auto"/>
                  <w:right w:val="single" w:sz="4" w:space="0" w:color="auto"/>
                </w:tcBorders>
                <w:shd w:val="clear" w:color="000000" w:fill="FFFFFF"/>
                <w:noWrap/>
                <w:vAlign w:val="bottom"/>
                <w:hideMark/>
              </w:tcPr>
            </w:tcPrChange>
          </w:tcPr>
          <w:p w14:paraId="2104DC68" w14:textId="3C500732" w:rsidR="00496FB8" w:rsidRPr="005858C1" w:rsidRDefault="00496FB8" w:rsidP="00496FB8">
            <w:pPr>
              <w:spacing w:after="0" w:line="240" w:lineRule="auto"/>
              <w:jc w:val="center"/>
              <w:rPr>
                <w:ins w:id="19043" w:author="Hardik Malhotra" w:date="2021-09-30T21:44:00Z"/>
                <w:rFonts w:ascii="Verdana" w:eastAsia="Times New Roman" w:hAnsi="Verdana" w:cs="Times New Roman"/>
                <w:b/>
                <w:bCs/>
                <w:color w:val="000000"/>
                <w:sz w:val="10"/>
                <w:szCs w:val="10"/>
                <w:lang w:val="en-US"/>
              </w:rPr>
            </w:pPr>
            <w:ins w:id="19044" w:author="Hardik Malhotra" w:date="2021-09-30T23:22:00Z">
              <w:r w:rsidRPr="00496FB8">
                <w:rPr>
                  <w:rFonts w:ascii="Verdana" w:hAnsi="Verdana" w:cs="Arial"/>
                  <w:color w:val="000000"/>
                  <w:sz w:val="10"/>
                  <w:szCs w:val="10"/>
                  <w:rPrChange w:id="19045" w:author="Hardik Malhotra" w:date="2021-09-30T23:23:00Z">
                    <w:rPr>
                      <w:rFonts w:ascii="Arial" w:hAnsi="Arial" w:cs="Arial"/>
                      <w:color w:val="000000"/>
                      <w:sz w:val="20"/>
                      <w:szCs w:val="20"/>
                    </w:rPr>
                  </w:rPrChange>
                </w:rPr>
                <w:t>3187</w:t>
              </w:r>
            </w:ins>
          </w:p>
        </w:tc>
        <w:tc>
          <w:tcPr>
            <w:tcW w:w="1358" w:type="dxa"/>
            <w:tcBorders>
              <w:top w:val="nil"/>
              <w:left w:val="nil"/>
              <w:bottom w:val="single" w:sz="4" w:space="0" w:color="auto"/>
              <w:right w:val="single" w:sz="4" w:space="0" w:color="auto"/>
            </w:tcBorders>
            <w:shd w:val="clear" w:color="000000" w:fill="FFFFFF"/>
            <w:noWrap/>
            <w:vAlign w:val="bottom"/>
            <w:hideMark/>
            <w:tcPrChange w:id="19046" w:author="Hardik Malhotra" w:date="2021-09-30T23:22:00Z">
              <w:tcPr>
                <w:tcW w:w="580" w:type="dxa"/>
                <w:tcBorders>
                  <w:top w:val="nil"/>
                  <w:left w:val="nil"/>
                  <w:bottom w:val="single" w:sz="4" w:space="0" w:color="auto"/>
                  <w:right w:val="single" w:sz="4" w:space="0" w:color="auto"/>
                </w:tcBorders>
                <w:shd w:val="clear" w:color="000000" w:fill="FFFFFF"/>
                <w:noWrap/>
                <w:vAlign w:val="bottom"/>
                <w:hideMark/>
              </w:tcPr>
            </w:tcPrChange>
          </w:tcPr>
          <w:p w14:paraId="52884BE2" w14:textId="1E9E5941" w:rsidR="00496FB8" w:rsidRPr="005858C1" w:rsidRDefault="00496FB8" w:rsidP="00496FB8">
            <w:pPr>
              <w:spacing w:after="0" w:line="240" w:lineRule="auto"/>
              <w:jc w:val="center"/>
              <w:rPr>
                <w:ins w:id="19047" w:author="Hardik Malhotra" w:date="2021-09-30T21:44:00Z"/>
                <w:rFonts w:ascii="Verdana" w:eastAsia="Times New Roman" w:hAnsi="Verdana" w:cs="Times New Roman"/>
                <w:b/>
                <w:bCs/>
                <w:color w:val="000000"/>
                <w:sz w:val="10"/>
                <w:szCs w:val="10"/>
                <w:lang w:val="en-US"/>
              </w:rPr>
            </w:pPr>
            <w:ins w:id="19048" w:author="Hardik Malhotra" w:date="2021-09-30T23:22:00Z">
              <w:r w:rsidRPr="00496FB8">
                <w:rPr>
                  <w:rFonts w:ascii="Verdana" w:hAnsi="Verdana" w:cs="Arial"/>
                  <w:color w:val="000000"/>
                  <w:sz w:val="10"/>
                  <w:szCs w:val="10"/>
                  <w:rPrChange w:id="19049" w:author="Hardik Malhotra" w:date="2021-09-30T23:23:00Z">
                    <w:rPr>
                      <w:rFonts w:ascii="Arial" w:hAnsi="Arial" w:cs="Arial"/>
                      <w:color w:val="000000"/>
                      <w:sz w:val="20"/>
                      <w:szCs w:val="20"/>
                    </w:rPr>
                  </w:rPrChange>
                </w:rPr>
                <w:t>3365</w:t>
              </w:r>
            </w:ins>
          </w:p>
        </w:tc>
        <w:tc>
          <w:tcPr>
            <w:tcW w:w="1393" w:type="dxa"/>
            <w:tcBorders>
              <w:top w:val="nil"/>
              <w:left w:val="nil"/>
              <w:bottom w:val="single" w:sz="4" w:space="0" w:color="auto"/>
              <w:right w:val="single" w:sz="4" w:space="0" w:color="auto"/>
            </w:tcBorders>
            <w:shd w:val="clear" w:color="000000" w:fill="FFFFFF"/>
            <w:noWrap/>
            <w:vAlign w:val="bottom"/>
            <w:hideMark/>
            <w:tcPrChange w:id="19050" w:author="Hardik Malhotra" w:date="2021-09-30T23:22:00Z">
              <w:tcPr>
                <w:tcW w:w="595" w:type="dxa"/>
                <w:tcBorders>
                  <w:top w:val="nil"/>
                  <w:left w:val="nil"/>
                  <w:bottom w:val="single" w:sz="4" w:space="0" w:color="auto"/>
                  <w:right w:val="single" w:sz="4" w:space="0" w:color="auto"/>
                </w:tcBorders>
                <w:shd w:val="clear" w:color="000000" w:fill="FFFFFF"/>
                <w:noWrap/>
                <w:vAlign w:val="bottom"/>
                <w:hideMark/>
              </w:tcPr>
            </w:tcPrChange>
          </w:tcPr>
          <w:p w14:paraId="51D40F97" w14:textId="22C0B29A" w:rsidR="00496FB8" w:rsidRPr="005858C1" w:rsidRDefault="00496FB8" w:rsidP="00496FB8">
            <w:pPr>
              <w:spacing w:after="0" w:line="240" w:lineRule="auto"/>
              <w:jc w:val="center"/>
              <w:rPr>
                <w:ins w:id="19051" w:author="Hardik Malhotra" w:date="2021-09-30T21:44:00Z"/>
                <w:rFonts w:ascii="Verdana" w:eastAsia="Times New Roman" w:hAnsi="Verdana" w:cs="Times New Roman"/>
                <w:b/>
                <w:bCs/>
                <w:color w:val="000000"/>
                <w:sz w:val="10"/>
                <w:szCs w:val="10"/>
                <w:lang w:val="en-US"/>
              </w:rPr>
            </w:pPr>
            <w:ins w:id="19052" w:author="Hardik Malhotra" w:date="2021-09-30T23:22:00Z">
              <w:r w:rsidRPr="00496FB8">
                <w:rPr>
                  <w:rFonts w:ascii="Verdana" w:hAnsi="Verdana" w:cs="Arial"/>
                  <w:color w:val="000000"/>
                  <w:sz w:val="10"/>
                  <w:szCs w:val="10"/>
                  <w:rPrChange w:id="19053" w:author="Hardik Malhotra" w:date="2021-09-30T23:23:00Z">
                    <w:rPr>
                      <w:rFonts w:ascii="Arial" w:hAnsi="Arial" w:cs="Arial"/>
                      <w:color w:val="000000"/>
                      <w:sz w:val="20"/>
                      <w:szCs w:val="20"/>
                    </w:rPr>
                  </w:rPrChange>
                </w:rPr>
                <w:t>3261</w:t>
              </w:r>
            </w:ins>
          </w:p>
        </w:tc>
      </w:tr>
    </w:tbl>
    <w:p w14:paraId="52BF4848" w14:textId="77777777" w:rsidR="0027490C" w:rsidRDefault="0027490C" w:rsidP="00A959FC">
      <w:pPr>
        <w:pStyle w:val="BodyText"/>
        <w:spacing w:before="162" w:line="360" w:lineRule="auto"/>
        <w:ind w:right="-86"/>
        <w:jc w:val="both"/>
        <w:rPr>
          <w:ins w:id="19054" w:author="Hardik Malhotra" w:date="2021-09-30T21:43:00Z"/>
          <w:noProof/>
          <w:color w:val="FF0000"/>
        </w:rPr>
      </w:pPr>
    </w:p>
    <w:p w14:paraId="2E8B4B34" w14:textId="2B82C4A9" w:rsidR="00D32107" w:rsidRPr="007A32EE" w:rsidRDefault="00A959FC" w:rsidP="00A959FC">
      <w:pPr>
        <w:pStyle w:val="BodyText"/>
        <w:spacing w:before="162" w:line="360" w:lineRule="auto"/>
        <w:ind w:right="-86"/>
        <w:jc w:val="both"/>
        <w:rPr>
          <w:ins w:id="19055" w:author="Neeshu Bhadauriya" w:date="2021-09-27T21:53:00Z"/>
          <w:noProof/>
          <w:color w:val="FF0000"/>
          <w:rPrChange w:id="19056" w:author="Hardik Malhotra" w:date="2021-09-29T18:52:00Z">
            <w:rPr>
              <w:ins w:id="19057" w:author="Neeshu Bhadauriya" w:date="2021-09-27T21:53:00Z"/>
              <w:noProof/>
            </w:rPr>
          </w:rPrChange>
        </w:rPr>
      </w:pPr>
      <w:ins w:id="19058" w:author="Ritu Kamra" w:date="2021-09-24T16:49:00Z">
        <w:r w:rsidRPr="007A32EE">
          <w:rPr>
            <w:noProof/>
            <w:color w:val="FF0000"/>
            <w:rPrChange w:id="19059" w:author="Hardik Malhotra" w:date="2021-09-29T18:52:00Z">
              <w:rPr>
                <w:noProof/>
              </w:rPr>
            </w:rPrChange>
          </w:rPr>
          <w:t xml:space="preserve">The major sales channel for Global Epoxy Resin Market is the Direct Sales Channel with a market share of around </w:t>
        </w:r>
      </w:ins>
      <w:ins w:id="19060" w:author="Hardik Malhotra" w:date="2021-09-29T18:51:00Z">
        <w:r w:rsidR="007A32EE" w:rsidRPr="007A32EE">
          <w:rPr>
            <w:noProof/>
            <w:color w:val="FF0000"/>
            <w:rPrChange w:id="19061" w:author="Hardik Malhotra" w:date="2021-09-29T18:52:00Z">
              <w:rPr>
                <w:noProof/>
              </w:rPr>
            </w:rPrChange>
          </w:rPr>
          <w:t>58</w:t>
        </w:r>
      </w:ins>
      <w:ins w:id="19062" w:author="Ritu Kamra" w:date="2021-09-24T16:49:00Z">
        <w:del w:id="19063" w:author="Hardik Malhotra" w:date="2021-09-29T18:51:00Z">
          <w:r w:rsidRPr="007A32EE" w:rsidDel="007A32EE">
            <w:rPr>
              <w:noProof/>
              <w:color w:val="FF0000"/>
              <w:rPrChange w:id="19064" w:author="Hardik Malhotra" w:date="2021-09-29T18:52:00Z">
                <w:rPr>
                  <w:noProof/>
                </w:rPr>
              </w:rPrChange>
            </w:rPr>
            <w:delText>83</w:delText>
          </w:r>
        </w:del>
        <w:r w:rsidRPr="007A32EE">
          <w:rPr>
            <w:noProof/>
            <w:color w:val="FF0000"/>
            <w:rPrChange w:id="19065" w:author="Hardik Malhotra" w:date="2021-09-29T18:52:00Z">
              <w:rPr>
                <w:noProof/>
              </w:rPr>
            </w:rPrChange>
          </w:rPr>
          <w:t xml:space="preserve">% in 2020 which has been gradually growing since 2015 to 2020 with a market share of around </w:t>
        </w:r>
      </w:ins>
      <w:ins w:id="19066" w:author="Hardik Malhotra" w:date="2021-09-29T18:52:00Z">
        <w:r w:rsidR="007A32EE" w:rsidRPr="007A32EE">
          <w:rPr>
            <w:noProof/>
            <w:color w:val="FF0000"/>
            <w:rPrChange w:id="19067" w:author="Hardik Malhotra" w:date="2021-09-29T18:52:00Z">
              <w:rPr>
                <w:noProof/>
              </w:rPr>
            </w:rPrChange>
          </w:rPr>
          <w:t>4</w:t>
        </w:r>
      </w:ins>
      <w:ins w:id="19068" w:author="Ritu Kamra" w:date="2021-09-24T16:49:00Z">
        <w:del w:id="19069" w:author="Hardik Malhotra" w:date="2021-09-29T18:52:00Z">
          <w:r w:rsidRPr="007A32EE" w:rsidDel="007A32EE">
            <w:rPr>
              <w:noProof/>
              <w:color w:val="FF0000"/>
              <w:rPrChange w:id="19070" w:author="Hardik Malhotra" w:date="2021-09-29T18:52:00Z">
                <w:rPr>
                  <w:noProof/>
                </w:rPr>
              </w:rPrChange>
            </w:rPr>
            <w:delText>8</w:delText>
          </w:r>
        </w:del>
        <w:r w:rsidRPr="007A32EE">
          <w:rPr>
            <w:noProof/>
            <w:color w:val="FF0000"/>
            <w:rPrChange w:id="19071" w:author="Hardik Malhotra" w:date="2021-09-29T18:52:00Z">
              <w:rPr>
                <w:noProof/>
              </w:rPr>
            </w:rPrChange>
          </w:rPr>
          <w:t>1% in 2015. As the Epoxy Resin has major application in areas like</w:t>
        </w:r>
      </w:ins>
      <w:ins w:id="19072" w:author="Ritu Kamra" w:date="2021-09-25T23:54:00Z">
        <w:r w:rsidR="00E441D2" w:rsidRPr="007A32EE">
          <w:rPr>
            <w:noProof/>
            <w:color w:val="FF0000"/>
            <w:rPrChange w:id="19073" w:author="Hardik Malhotra" w:date="2021-09-29T18:52:00Z">
              <w:rPr>
                <w:noProof/>
              </w:rPr>
            </w:rPrChange>
          </w:rPr>
          <w:t xml:space="preserve"> construction,</w:t>
        </w:r>
      </w:ins>
      <w:ins w:id="19074" w:author="Ritu Kamra" w:date="2021-09-24T16:49:00Z">
        <w:r w:rsidRPr="007A32EE">
          <w:rPr>
            <w:noProof/>
            <w:color w:val="FF0000"/>
            <w:rPrChange w:id="19075" w:author="Hardik Malhotra" w:date="2021-09-29T18:52:00Z">
              <w:rPr>
                <w:noProof/>
              </w:rPr>
            </w:rPrChange>
          </w:rPr>
          <w:t xml:space="preserve"> wind energy, automotive etc., companies prefer direct sales channel over indirect sales channel in order to reduce their logistics costs. For captive epoxy resin manufacturer, the percentage margin through direct sales stands at </w:t>
        </w:r>
      </w:ins>
      <w:ins w:id="19076" w:author="Ritu Kamra" w:date="2021-09-25T23:59:00Z">
        <w:r w:rsidR="00E441D2" w:rsidRPr="007A32EE">
          <w:rPr>
            <w:noProof/>
            <w:color w:val="FF0000"/>
            <w:rPrChange w:id="19077" w:author="Hardik Malhotra" w:date="2021-09-29T18:52:00Z">
              <w:rPr>
                <w:noProof/>
              </w:rPr>
            </w:rPrChange>
          </w:rPr>
          <w:t>28.7</w:t>
        </w:r>
      </w:ins>
      <w:ins w:id="19078" w:author="Ritu Kamra" w:date="2021-09-24T16:49:00Z">
        <w:r w:rsidRPr="007A32EE">
          <w:rPr>
            <w:noProof/>
            <w:color w:val="FF0000"/>
            <w:rPrChange w:id="19079" w:author="Hardik Malhotra" w:date="2021-09-29T18:52:00Z">
              <w:rPr>
                <w:noProof/>
              </w:rPr>
            </w:rPrChange>
          </w:rPr>
          <w:t xml:space="preserve">% which includes sales through company websites, direct export and direct sales while the margin through indirect sales stands at </w:t>
        </w:r>
      </w:ins>
      <w:ins w:id="19080" w:author="Ritu Kamra" w:date="2021-09-25T23:59:00Z">
        <w:r w:rsidR="00E441D2" w:rsidRPr="007A32EE">
          <w:rPr>
            <w:noProof/>
            <w:color w:val="FF0000"/>
            <w:rPrChange w:id="19081" w:author="Hardik Malhotra" w:date="2021-09-29T18:52:00Z">
              <w:rPr>
                <w:noProof/>
              </w:rPr>
            </w:rPrChange>
          </w:rPr>
          <w:t>26.</w:t>
        </w:r>
      </w:ins>
      <w:ins w:id="19082" w:author="Ritu Kamra" w:date="2021-09-24T16:49:00Z">
        <w:r w:rsidRPr="007A32EE">
          <w:rPr>
            <w:noProof/>
            <w:color w:val="FF0000"/>
            <w:rPrChange w:id="19083" w:author="Hardik Malhotra" w:date="2021-09-29T18:52:00Z">
              <w:rPr>
                <w:noProof/>
              </w:rPr>
            </w:rPrChange>
          </w:rPr>
          <w:t xml:space="preserve">% which includes sales through distributor or retailer including transportation charges and distributor share. For non captive </w:t>
        </w:r>
      </w:ins>
    </w:p>
    <w:p w14:paraId="214F00F6" w14:textId="686CB14C" w:rsidR="007038F9" w:rsidRPr="007A32EE" w:rsidDel="005A5C5A" w:rsidRDefault="00A959FC" w:rsidP="00A959FC">
      <w:pPr>
        <w:pStyle w:val="BodyText"/>
        <w:spacing w:before="162" w:line="360" w:lineRule="auto"/>
        <w:ind w:right="-86"/>
        <w:jc w:val="both"/>
        <w:rPr>
          <w:ins w:id="19084" w:author="Ritu Kamra" w:date="2021-09-27T19:16:00Z"/>
          <w:del w:id="19085" w:author="Hardik Malhotra" w:date="2021-09-30T19:44:00Z"/>
          <w:noProof/>
          <w:color w:val="FF0000"/>
          <w:rPrChange w:id="19086" w:author="Hardik Malhotra" w:date="2021-09-29T18:52:00Z">
            <w:rPr>
              <w:ins w:id="19087" w:author="Ritu Kamra" w:date="2021-09-27T19:16:00Z"/>
              <w:del w:id="19088" w:author="Hardik Malhotra" w:date="2021-09-30T19:44:00Z"/>
              <w:noProof/>
            </w:rPr>
          </w:rPrChange>
        </w:rPr>
      </w:pPr>
      <w:ins w:id="19089" w:author="Ritu Kamra" w:date="2021-09-24T16:49:00Z">
        <w:r w:rsidRPr="007A32EE">
          <w:rPr>
            <w:noProof/>
            <w:color w:val="FF0000"/>
            <w:rPrChange w:id="19090" w:author="Hardik Malhotra" w:date="2021-09-29T18:52:00Z">
              <w:rPr>
                <w:noProof/>
              </w:rPr>
            </w:rPrChange>
          </w:rPr>
          <w:t xml:space="preserve">epoxy resin manufatcurer, the margin through direct sales stands at </w:t>
        </w:r>
      </w:ins>
      <w:ins w:id="19091" w:author="Ritu Kamra" w:date="2021-09-25T23:58:00Z">
        <w:r w:rsidR="00E441D2" w:rsidRPr="007A32EE">
          <w:rPr>
            <w:noProof/>
            <w:color w:val="FF0000"/>
            <w:rPrChange w:id="19092" w:author="Hardik Malhotra" w:date="2021-09-29T18:52:00Z">
              <w:rPr>
                <w:noProof/>
              </w:rPr>
            </w:rPrChange>
          </w:rPr>
          <w:t>18</w:t>
        </w:r>
      </w:ins>
      <w:ins w:id="19093" w:author="Ritu Kamra" w:date="2021-09-24T16:49:00Z">
        <w:r w:rsidRPr="007A32EE">
          <w:rPr>
            <w:noProof/>
            <w:color w:val="FF0000"/>
            <w:rPrChange w:id="19094" w:author="Hardik Malhotra" w:date="2021-09-29T18:52:00Z">
              <w:rPr>
                <w:noProof/>
              </w:rPr>
            </w:rPrChange>
          </w:rPr>
          <w:t>% while the through indirect sales it stands at</w:t>
        </w:r>
      </w:ins>
      <w:ins w:id="19095" w:author="Ritu Kamra" w:date="2021-09-25T23:58:00Z">
        <w:r w:rsidR="00E441D2" w:rsidRPr="007A32EE">
          <w:rPr>
            <w:noProof/>
            <w:color w:val="FF0000"/>
            <w:rPrChange w:id="19096" w:author="Hardik Malhotra" w:date="2021-09-29T18:52:00Z">
              <w:rPr>
                <w:noProof/>
              </w:rPr>
            </w:rPrChange>
          </w:rPr>
          <w:t xml:space="preserve"> 15</w:t>
        </w:r>
      </w:ins>
      <w:ins w:id="19097" w:author="Hardik Malhotra" w:date="2021-09-30T19:44:00Z">
        <w:r w:rsidR="005A5C5A">
          <w:rPr>
            <w:noProof/>
          </w:rPr>
          <w:t>%.</w:t>
        </w:r>
      </w:ins>
      <w:ins w:id="19098" w:author="Ritu Kamra" w:date="2021-09-24T16:49:00Z">
        <w:del w:id="19099" w:author="Hardik Malhotra" w:date="2021-09-30T19:44:00Z">
          <w:r w:rsidRPr="007A32EE" w:rsidDel="005A5C5A">
            <w:rPr>
              <w:noProof/>
              <w:color w:val="FF0000"/>
              <w:rPrChange w:id="19100" w:author="Hardik Malhotra" w:date="2021-09-29T18:52:00Z">
                <w:rPr>
                  <w:noProof/>
                </w:rPr>
              </w:rPrChange>
            </w:rPr>
            <w:delText>%.</w:delText>
          </w:r>
        </w:del>
      </w:ins>
    </w:p>
    <w:p w14:paraId="5561146D" w14:textId="77777777" w:rsidR="001D08D4" w:rsidRPr="007A32EE" w:rsidDel="005A5C5A" w:rsidRDefault="001D08D4" w:rsidP="00A959FC">
      <w:pPr>
        <w:pStyle w:val="BodyText"/>
        <w:spacing w:before="162" w:line="360" w:lineRule="auto"/>
        <w:ind w:right="-86"/>
        <w:jc w:val="both"/>
        <w:rPr>
          <w:ins w:id="19101" w:author="Ritu Kamra" w:date="2021-09-27T19:16:00Z"/>
          <w:del w:id="19102" w:author="Hardik Malhotra" w:date="2021-09-30T19:44:00Z"/>
          <w:noProof/>
          <w:color w:val="FF0000"/>
          <w:rPrChange w:id="19103" w:author="Hardik Malhotra" w:date="2021-09-29T18:52:00Z">
            <w:rPr>
              <w:ins w:id="19104" w:author="Ritu Kamra" w:date="2021-09-27T19:16:00Z"/>
              <w:del w:id="19105" w:author="Hardik Malhotra" w:date="2021-09-30T19:44:00Z"/>
              <w:noProof/>
            </w:rPr>
          </w:rPrChange>
        </w:rPr>
      </w:pPr>
    </w:p>
    <w:p w14:paraId="6E96B45A" w14:textId="77777777" w:rsidR="001D08D4" w:rsidDel="005A5C5A" w:rsidRDefault="001D08D4" w:rsidP="00A959FC">
      <w:pPr>
        <w:pStyle w:val="BodyText"/>
        <w:spacing w:before="162" w:line="360" w:lineRule="auto"/>
        <w:ind w:right="-86"/>
        <w:jc w:val="both"/>
        <w:rPr>
          <w:ins w:id="19106" w:author="Ritu Kamra" w:date="2021-09-27T19:16:00Z"/>
          <w:del w:id="19107" w:author="Hardik Malhotra" w:date="2021-09-30T19:44:00Z"/>
          <w:noProof/>
        </w:rPr>
      </w:pPr>
    </w:p>
    <w:p w14:paraId="4329036D" w14:textId="77777777" w:rsidR="001D08D4" w:rsidDel="005A5C5A" w:rsidRDefault="001D08D4" w:rsidP="00A959FC">
      <w:pPr>
        <w:pStyle w:val="BodyText"/>
        <w:spacing w:before="162" w:line="360" w:lineRule="auto"/>
        <w:ind w:right="-86"/>
        <w:jc w:val="both"/>
        <w:rPr>
          <w:ins w:id="19108" w:author="Ritu Kamra" w:date="2021-09-27T19:16:00Z"/>
          <w:del w:id="19109" w:author="Hardik Malhotra" w:date="2021-09-30T19:44:00Z"/>
          <w:noProof/>
        </w:rPr>
      </w:pPr>
    </w:p>
    <w:p w14:paraId="085B7107" w14:textId="77777777" w:rsidR="001D08D4" w:rsidDel="005A5C5A" w:rsidRDefault="001D08D4" w:rsidP="00A959FC">
      <w:pPr>
        <w:pStyle w:val="BodyText"/>
        <w:spacing w:before="162" w:line="360" w:lineRule="auto"/>
        <w:ind w:right="-86"/>
        <w:jc w:val="both"/>
        <w:rPr>
          <w:ins w:id="19110" w:author="Ritu Kamra" w:date="2021-09-27T19:16:00Z"/>
          <w:del w:id="19111" w:author="Hardik Malhotra" w:date="2021-09-30T19:44:00Z"/>
          <w:noProof/>
        </w:rPr>
      </w:pPr>
    </w:p>
    <w:p w14:paraId="5BD61E33" w14:textId="77777777" w:rsidR="001D08D4" w:rsidDel="005A5C5A" w:rsidRDefault="001D08D4" w:rsidP="00A959FC">
      <w:pPr>
        <w:pStyle w:val="BodyText"/>
        <w:spacing w:before="162" w:line="360" w:lineRule="auto"/>
        <w:ind w:right="-86"/>
        <w:jc w:val="both"/>
        <w:rPr>
          <w:ins w:id="19112" w:author="Ritu Kamra" w:date="2021-09-27T19:16:00Z"/>
          <w:del w:id="19113" w:author="Hardik Malhotra" w:date="2021-09-30T19:44:00Z"/>
          <w:noProof/>
        </w:rPr>
      </w:pPr>
    </w:p>
    <w:p w14:paraId="1204E7F7" w14:textId="77777777" w:rsidR="001D08D4" w:rsidDel="005A5C5A" w:rsidRDefault="001D08D4" w:rsidP="00A959FC">
      <w:pPr>
        <w:pStyle w:val="BodyText"/>
        <w:spacing w:before="162" w:line="360" w:lineRule="auto"/>
        <w:ind w:right="-86"/>
        <w:jc w:val="both"/>
        <w:rPr>
          <w:ins w:id="19114" w:author="Ritu Kamra" w:date="2021-09-27T19:16:00Z"/>
          <w:del w:id="19115" w:author="Hardik Malhotra" w:date="2021-09-30T19:44:00Z"/>
          <w:noProof/>
        </w:rPr>
      </w:pPr>
    </w:p>
    <w:p w14:paraId="7A3142BE" w14:textId="77777777" w:rsidR="001D08D4" w:rsidDel="005A5C5A" w:rsidRDefault="001D08D4" w:rsidP="00A959FC">
      <w:pPr>
        <w:pStyle w:val="BodyText"/>
        <w:spacing w:before="162" w:line="360" w:lineRule="auto"/>
        <w:ind w:right="-86"/>
        <w:jc w:val="both"/>
        <w:rPr>
          <w:ins w:id="19116" w:author="Ritu Kamra" w:date="2021-09-27T19:16:00Z"/>
          <w:del w:id="19117" w:author="Hardik Malhotra" w:date="2021-09-30T19:44:00Z"/>
          <w:noProof/>
        </w:rPr>
      </w:pPr>
    </w:p>
    <w:p w14:paraId="2C7DB583" w14:textId="77777777" w:rsidR="001D08D4" w:rsidDel="005A5C5A" w:rsidRDefault="001D08D4" w:rsidP="00A959FC">
      <w:pPr>
        <w:pStyle w:val="BodyText"/>
        <w:spacing w:before="162" w:line="360" w:lineRule="auto"/>
        <w:ind w:right="-86"/>
        <w:jc w:val="both"/>
        <w:rPr>
          <w:ins w:id="19118" w:author="Ritu Kamra" w:date="2021-09-27T19:16:00Z"/>
          <w:del w:id="19119" w:author="Hardik Malhotra" w:date="2021-09-30T19:44:00Z"/>
          <w:noProof/>
        </w:rPr>
      </w:pPr>
    </w:p>
    <w:p w14:paraId="0F244949" w14:textId="77777777" w:rsidR="001D08D4" w:rsidDel="005A5C5A" w:rsidRDefault="001D08D4" w:rsidP="00A959FC">
      <w:pPr>
        <w:pStyle w:val="BodyText"/>
        <w:spacing w:before="162" w:line="360" w:lineRule="auto"/>
        <w:ind w:right="-86"/>
        <w:jc w:val="both"/>
        <w:rPr>
          <w:ins w:id="19120" w:author="Ritu Kamra" w:date="2021-09-27T19:16:00Z"/>
          <w:del w:id="19121" w:author="Hardik Malhotra" w:date="2021-09-30T19:44:00Z"/>
          <w:noProof/>
        </w:rPr>
      </w:pPr>
    </w:p>
    <w:p w14:paraId="35759BB7" w14:textId="77777777" w:rsidR="001D08D4" w:rsidDel="005A5C5A" w:rsidRDefault="001D08D4" w:rsidP="00A959FC">
      <w:pPr>
        <w:pStyle w:val="BodyText"/>
        <w:spacing w:before="162" w:line="360" w:lineRule="auto"/>
        <w:ind w:right="-86"/>
        <w:jc w:val="both"/>
        <w:rPr>
          <w:ins w:id="19122" w:author="Ritu Kamra" w:date="2021-09-27T19:16:00Z"/>
          <w:del w:id="19123" w:author="Hardik Malhotra" w:date="2021-09-30T19:44:00Z"/>
          <w:noProof/>
        </w:rPr>
      </w:pPr>
    </w:p>
    <w:p w14:paraId="654E97AD" w14:textId="77777777" w:rsidR="001D08D4" w:rsidDel="005A5C5A" w:rsidRDefault="001D08D4" w:rsidP="00A959FC">
      <w:pPr>
        <w:pStyle w:val="BodyText"/>
        <w:spacing w:before="162" w:line="360" w:lineRule="auto"/>
        <w:ind w:right="-86"/>
        <w:jc w:val="both"/>
        <w:rPr>
          <w:ins w:id="19124" w:author="Ritu Kamra" w:date="2021-09-27T19:16:00Z"/>
          <w:del w:id="19125" w:author="Hardik Malhotra" w:date="2021-09-30T19:44:00Z"/>
          <w:noProof/>
        </w:rPr>
      </w:pPr>
    </w:p>
    <w:p w14:paraId="622338BE" w14:textId="7BE39817" w:rsidR="001D08D4" w:rsidRDefault="001D08D4" w:rsidP="00A959FC">
      <w:pPr>
        <w:pStyle w:val="BodyText"/>
        <w:spacing w:before="162" w:line="360" w:lineRule="auto"/>
        <w:ind w:right="-86"/>
        <w:jc w:val="both"/>
        <w:rPr>
          <w:ins w:id="19126" w:author="Dilip Kumar" w:date="2021-09-25T12:13:00Z"/>
          <w:noProof/>
        </w:rPr>
        <w:sectPr w:rsidR="001D08D4"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90B06E5" w14:textId="382D1790" w:rsidR="00590287" w:rsidDel="00D32107" w:rsidRDefault="00590287" w:rsidP="00F9062E">
      <w:pPr>
        <w:pStyle w:val="BodyText"/>
        <w:spacing w:before="162" w:line="480" w:lineRule="auto"/>
        <w:ind w:right="-90"/>
        <w:jc w:val="both"/>
        <w:rPr>
          <w:del w:id="19127" w:author="Neeshu Bhadauriya" w:date="2021-09-27T15:31:00Z"/>
          <w:noProof/>
        </w:rPr>
      </w:pPr>
    </w:p>
    <w:p w14:paraId="22447AF0" w14:textId="77777777" w:rsidR="00D32107" w:rsidRDefault="00D32107">
      <w:pPr>
        <w:pStyle w:val="BodyText"/>
        <w:tabs>
          <w:tab w:val="left" w:pos="5640"/>
        </w:tabs>
        <w:spacing w:before="162" w:line="360" w:lineRule="auto"/>
        <w:ind w:right="-86"/>
        <w:jc w:val="both"/>
        <w:rPr>
          <w:ins w:id="19128" w:author="Neeshu Bhadauriya" w:date="2021-09-27T21:53:00Z"/>
          <w:noProof/>
        </w:rPr>
        <w:pPrChange w:id="19129" w:author="Ritu Kamra" w:date="2021-09-27T17:01:00Z">
          <w:pPr>
            <w:pStyle w:val="BodyText"/>
            <w:spacing w:before="162" w:line="480" w:lineRule="auto"/>
            <w:ind w:right="-90"/>
            <w:jc w:val="both"/>
          </w:pPr>
        </w:pPrChange>
      </w:pPr>
    </w:p>
    <w:p w14:paraId="51CBCF1C" w14:textId="76466C93" w:rsidR="00F801A3" w:rsidDel="00AD5BD7" w:rsidRDefault="00F801A3" w:rsidP="00F9062E">
      <w:pPr>
        <w:pStyle w:val="BodyText"/>
        <w:spacing w:before="162" w:line="480" w:lineRule="auto"/>
        <w:ind w:right="-90"/>
        <w:jc w:val="both"/>
        <w:rPr>
          <w:ins w:id="19130" w:author="Dilip Kumar" w:date="2021-09-25T12:14:00Z"/>
          <w:del w:id="19131" w:author="Ritu Kamra" w:date="2021-09-27T17:01:00Z"/>
          <w:noProof/>
        </w:rPr>
      </w:pPr>
    </w:p>
    <w:p w14:paraId="7B1849EF" w14:textId="29EAC603" w:rsidR="000F635C" w:rsidRDefault="005858C1" w:rsidP="00F9062E">
      <w:pPr>
        <w:pStyle w:val="BodyText"/>
        <w:spacing w:before="162" w:line="480" w:lineRule="auto"/>
        <w:ind w:right="-90"/>
        <w:jc w:val="both"/>
        <w:rPr>
          <w:noProof/>
        </w:rPr>
      </w:pPr>
      <w:r>
        <w:rPr>
          <w:noProof/>
        </w:rPr>
        <w:pict w14:anchorId="3AE97999">
          <v:shape id="_x0000_s1708" type="#_x0000_t202" style="position:absolute;left:0;text-align:left;margin-left:0;margin-top:8.4pt;width:510.75pt;height:23.45pt;z-index:2519674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" filled="f" stroked="f">
            <v:textbox>
              <w:txbxContent>
                <w:p w14:paraId="595366FD" w14:textId="35F513F3" w:rsidR="008558BA" w:rsidRPr="00CE35EB" w:rsidRDefault="008558BA" w:rsidP="008558BA">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3.1.8. Demand By Region </w:t>
                  </w:r>
                </w:p>
              </w:txbxContent>
            </v:textbox>
            <w10:wrap anchorx="margin"/>
          </v:shape>
        </w:pict>
      </w:r>
    </w:p>
    <w:p w14:paraId="769B8AAC" w14:textId="3A0ADD9F" w:rsidR="0068477D" w:rsidRPr="00E535D0" w:rsidDel="004D02F4" w:rsidRDefault="005858C1" w:rsidP="00F9062E">
      <w:pPr>
        <w:pStyle w:val="BodyText"/>
        <w:spacing w:before="162" w:line="480" w:lineRule="auto"/>
        <w:ind w:right="-90"/>
        <w:jc w:val="both"/>
        <w:rPr>
          <w:del w:id="19132" w:author="Hardik Malhotra" w:date="2021-09-30T22:24:00Z"/>
          <w:noProof/>
        </w:rPr>
      </w:pPr>
      <w:del w:id="19133" w:author="Hardik Malhotra" w:date="2021-09-30T22:24:00Z">
        <w:r>
          <w:rPr>
            <w:noProof/>
          </w:rPr>
          <w:pict w14:anchorId="107D82AD">
            <v:shape id="TextBox 313" o:spid="_x0000_s1707" type="#_x0000_t202" style="position:absolute;left:0;text-align:left;margin-left:457.3pt;margin-top:1.2pt;width:508.5pt;height:24.75pt;z-index:251750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" filled="f" stroked="f">
              <v:textbox>
                <w:txbxContent>
                  <w:p w14:paraId="67058823" w14:textId="2EB20A73" w:rsidR="0068477D" w:rsidRPr="00CE35EB" w:rsidRDefault="0068477D" w:rsidP="0068477D">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w:t>
                    </w:r>
                    <w:ins w:id="19134" w:author="Ritu Kamra" w:date="2021-09-27T17:01:00Z">
                      <w:r w:rsidR="00AD5BD7">
                        <w:rPr>
                          <w:rFonts w:ascii="Verdana" w:eastAsia="Verdana" w:hAnsi="Verdana" w:cs="Verdana"/>
                          <w:b/>
                          <w:bCs/>
                          <w:color w:val="000000" w:themeColor="text1"/>
                          <w:kern w:val="24"/>
                          <w:sz w:val="20"/>
                          <w:szCs w:val="20"/>
                        </w:rPr>
                        <w:t>10</w:t>
                      </w:r>
                    </w:ins>
                    <w:del w:id="19135" w:author="Ritu Kamra" w:date="2021-09-27T17:01:00Z">
                      <w:r w:rsidRPr="00CE35EB" w:rsidDel="00AD5BD7">
                        <w:rPr>
                          <w:rFonts w:ascii="Verdana" w:eastAsia="Verdana" w:hAnsi="Verdana" w:cs="Verdana"/>
                          <w:b/>
                          <w:bCs/>
                          <w:color w:val="000000" w:themeColor="text1"/>
                          <w:kern w:val="24"/>
                          <w:sz w:val="20"/>
                          <w:szCs w:val="20"/>
                        </w:rPr>
                        <w:delText>5</w:delText>
                      </w:r>
                    </w:del>
                    <w:r w:rsidRPr="00CE35EB">
                      <w:rPr>
                        <w:rFonts w:ascii="Verdana" w:eastAsia="Verdana" w:hAnsi="Verdana" w:cs="Verdana"/>
                        <w:b/>
                        <w:bCs/>
                        <w:color w:val="000000" w:themeColor="text1"/>
                        <w:kern w:val="24"/>
                        <w:sz w:val="20"/>
                        <w:szCs w:val="20"/>
                      </w:rPr>
                      <w:t xml:space="preserve">: Global </w:t>
                    </w:r>
                    <w:r w:rsidR="00F615C8">
                      <w:rPr>
                        <w:rFonts w:ascii="Verdana" w:eastAsia="Verdana" w:hAnsi="Verdana" w:cs="Verdana"/>
                        <w:b/>
                        <w:bCs/>
                        <w:color w:val="000000" w:themeColor="text1"/>
                        <w:kern w:val="24"/>
                        <w:sz w:val="20"/>
                        <w:szCs w:val="20"/>
                      </w:rPr>
                      <w:t>Epoxy Resin</w:t>
                    </w:r>
                    <w:r w:rsidRPr="00CE35EB">
                      <w:rPr>
                        <w:rFonts w:ascii="Verdana" w:eastAsia="Verdana" w:hAnsi="Verdana" w:cs="Verdana"/>
                        <w:b/>
                        <w:bCs/>
                        <w:color w:val="000000" w:themeColor="text1"/>
                        <w:kern w:val="24"/>
                        <w:sz w:val="20"/>
                        <w:szCs w:val="20"/>
                      </w:rPr>
                      <w:t xml:space="preserve"> </w:t>
                    </w:r>
                    <w:ins w:id="19136" w:author="Ritu Kamra" w:date="2021-09-27T20:36:00Z">
                      <w:r w:rsidR="00D02970">
                        <w:rPr>
                          <w:rFonts w:ascii="Verdana" w:eastAsia="Verdana" w:hAnsi="Verdana" w:cs="Verdana"/>
                          <w:b/>
                          <w:bCs/>
                          <w:color w:val="000000" w:themeColor="text1"/>
                          <w:kern w:val="24"/>
                          <w:sz w:val="20"/>
                          <w:szCs w:val="20"/>
                        </w:rPr>
                        <w:t>Demand</w:t>
                      </w:r>
                    </w:ins>
                    <w:del w:id="19137" w:author="Ritu Kamra" w:date="2021-09-27T20:36:00Z">
                      <w:r w:rsidRPr="00CE35EB" w:rsidDel="00D02970">
                        <w:rPr>
                          <w:rFonts w:ascii="Verdana" w:eastAsia="Verdana" w:hAnsi="Verdana" w:cs="Verdana"/>
                          <w:b/>
                          <w:bCs/>
                          <w:color w:val="000000" w:themeColor="text1"/>
                          <w:kern w:val="24"/>
                          <w:sz w:val="20"/>
                          <w:szCs w:val="20"/>
                        </w:rPr>
                        <w:delText>Market Share</w:delText>
                      </w:r>
                    </w:del>
                    <w:r w:rsidRPr="00CE35EB">
                      <w:rPr>
                        <w:rFonts w:ascii="Verdana" w:eastAsia="Verdana" w:hAnsi="Verdana" w:cs="Verdana"/>
                        <w:b/>
                        <w:bCs/>
                        <w:color w:val="000000" w:themeColor="text1"/>
                        <w:kern w:val="24"/>
                        <w:sz w:val="20"/>
                        <w:szCs w:val="20"/>
                      </w:rPr>
                      <w:t xml:space="preserve">, By Region, By Volume, 2021E &amp; 2030F </w:t>
                    </w:r>
                  </w:p>
                </w:txbxContent>
              </v:textbox>
              <w10:wrap anchorx="margin"/>
            </v:shape>
          </w:pict>
        </w:r>
      </w:del>
    </w:p>
    <w:p w14:paraId="4823E05F" w14:textId="378A9B94" w:rsidR="0068477D" w:rsidDel="004D02F4" w:rsidRDefault="0068477D" w:rsidP="0068477D">
      <w:pPr>
        <w:rPr>
          <w:del w:id="19138" w:author="Hardik Malhotra" w:date="2021-09-30T22:24:00Z"/>
          <w:rFonts w:ascii="Arial" w:eastAsia="Arial" w:hAnsi="Arial" w:cs="Arial"/>
          <w:noProof/>
          <w:sz w:val="24"/>
          <w:szCs w:val="24"/>
        </w:rPr>
      </w:pPr>
    </w:p>
    <w:p w14:paraId="236367F7" w14:textId="3C9CA034" w:rsidR="0068477D" w:rsidDel="004D02F4" w:rsidRDefault="005858C1" w:rsidP="0068477D">
      <w:pPr>
        <w:rPr>
          <w:del w:id="19139" w:author="Hardik Malhotra" w:date="2021-09-30T22:24:00Z"/>
        </w:rPr>
      </w:pPr>
      <w:del w:id="19140" w:author="Hardik Malhotra" w:date="2021-09-30T22:24:00Z">
        <w:r>
          <w:rPr>
            <w:noProof/>
          </w:rPr>
          <w:pict w14:anchorId="32E6000C">
            <v:group id="Group 12" o:spid="_x0000_s1414" style="position:absolute;margin-left:253.3pt;margin-top:.95pt;width:304.5pt;height:270.4pt;z-index:251751424;mso-position-horizontal:right;mso-position-horizontal-relative:margin;mso-width-relative:margin;mso-height-relative:margin" coordsize="63640,41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">
              <v:shape id="Freeform 3" o:spid="_x0000_s1415" style="position:absolute;left:26892;top:26424;width:996;height:826;visibility:visible;mso-wrap-style:square;v-text-anchor:top" coordsize="113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" path="m464,8l420,6,383,,345,24,318,23,299,15,281,36,204,30r-7,28l135,113r-35,88l65,296,3,351,24,487r62,27l100,582,72,657r62,-1l239,659r52,1l300,632r21,-11l341,626r36,-17l407,618r22,17l432,650r17,7l473,648r15,8l500,675r24,12l554,681r18,-10l599,663r27,20l629,702r-12,15l600,722r-31,6l560,744r-26,-3l510,738,486,726r-25,-9l440,705r-27,-7l387,683,363,665r-10,7l344,686r-5,19l315,710r-30,-5l254,714r-30,2l222,750,44,749,27,770,18,759r-7,14l,809r18,66l27,870,63,857,50,873r-26,8l30,905r6,19l96,924r36,-22l186,903r60,6l291,879r35,-28l612,857r108,3l773,870r12,27l816,882r33,21l905,912r27,15l977,905r43,-5l1053,905r38,-6l1122,896r9,-8l1116,869r6,-36l1115,804r12,-21l1110,764r-21,-33l1071,696r-24,-3l1025,710r-8,-29l977,626r28,-17l1001,581,989,557r-3,-47l971,495,944,467r17,-42l903,387,890,351,848,338,815,308,804,281,782,254,743,219,720,174,708,132,686,116r-33,-3l612,110,576,54,527,17,506,8r-42,xe" fillcolor="#ffd966 [1943]"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0,0,0,0,0,0" textboxrect="0,0,1131,927"/>
              </v:shape>
              <v:group id="Group 92" o:spid="_x0000_s1416" style="position:absolute;left:51899;top:30847;width:639;height:264" coordorigin="51899,30847" coordsize="22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o:lock v:ext="edit" aspectratio="t"/>
                <v:shape id="Freeform 7" o:spid="_x0000_s1417" style="position:absolute;left:51962;top:30860;width:166;height:80;visibility:visible;mso-wrap-style:square;v-text-anchor:top" coordsize="16647,8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" path="m12453,701r-180,32l12145,789r-144,72l11841,925r-144,88l11609,1077r-120,l11361,1077r-112,-24l11169,989r-112,-56l10937,845r-160,-24l10673,765r-88,-72l10441,645r-136,32l10201,709r-120,-16l9993,741r-48,80l9897,885r-144,8l9657,941r-80,80l9481,1093r-128,48l9233,1205r-72,48l9073,1229r-216,l8745,1269r-136,-8l8449,1317r-144,8l8177,1373r-128,40l7977,1373r-136,-40l7705,1325r-112,-40l7481,1245r-96,-40l7241,1189r-88,-48l7017,1109r-88,56l6833,1133r-112,-8l6569,1141r-184,-32l6249,1213r-72,56l6057,1317r-96,-8l5849,1349r-120,48l5657,1445r-160,l5377,1509r-72,48l5233,1509r-80,-32l4985,1477r-136,-16l4737,1461r-8,64l4721,1597r-120,16l4481,1629r-112,-8l4313,1581r-96,16l4153,1629r-56,-8l4033,1661r-77,-12l3897,1661r-72,56l3761,1765r-160,l3457,1749r-104,-48l3201,1741r-120,48l2961,1821r-120,32l2737,1901r-120,8l2545,1981r-96,40l2345,2029r-120,-48l2097,2013r-152,32l1785,2085r-144,48l1457,2197r-176,88l1209,2413r-64,120l1105,2645r16,160l1089,2893r,144l1073,3093r8,104l1097,3333r-40,64l1009,3469r-56,48l865,3565r-112,32l657,3629,537,3741r-72,104l449,3941r-8,128l345,4189r-40,128l265,4413r-120,40l98,4483r55,90l71,4658,8,4781r70,129l,4939r26,99l78,5140r60,28l192,5240r69,-46l318,5258r65,-52l483,5284r78,-105l648,5093r90,-76l866,5002r111,-9l1041,4876r105,-92l1145,4663r72,-96l1248,4648r74,78l1338,4805r176,-22l1653,4888r107,126l1769,5146r-5,111l1817,5348r-89,66l1760,5503r-56,40l1688,5680r31,178l1760,5983r-53,51l1602,6005r-118,2l1385,6088r-119,67l1169,6236,1005,6043,867,5981r-135,62l657,5981r-103,60l480,6001r-78,78l419,6166r-65,123l344,6454r48,135l419,6694r72,55l446,6893r115,-7l692,7052r75,14l840,7117r17,204l918,7408r65,70l1040,7565r-30,86l1068,7790r-12,134l1118,8014r109,-75l1337,7845r96,-72l1561,7765r112,-8l1809,7749r104,-8l2057,7613r104,-112l2225,7397r40,-72l2321,7293r48,80l2473,7285r72,-152l2689,7037r104,-80l2929,6853r16,-80l3161,6693r224,-56l3593,6597r152,-40l3817,6477r160,-64l4129,6373r144,-24l4401,6261r160,-88l4729,6109r128,24l4969,6189r128,48l5209,6237r232,-72l5481,6085r96,-72l5737,6029r120,-24l5937,5909r168,-48l6225,5877r112,-112l6449,5709r152,-8l6681,5733r104,16l6929,5765r88,l7129,5741r104,-56l7361,5621r104,-64l7593,5429r104,-88l7833,5301r176,-80l8089,5117r80,-96l8249,4917r112,-80l8497,4765r112,-72l8697,4629r88,8l8969,4629r160,16l9281,4597r112,24l9537,4637r160,-16l9865,4533r168,-48l10169,4461r120,-16l10449,4429r80,40l10641,4461r144,-48l10873,4373r112,-64l10993,4181r88,-96l11153,3957r64,-80l11265,3757r64,-104l11393,3581r104,-40l11649,3373r24,48l11769,3445r80,-48l11913,3333r112,-80l12137,3205r128,-56l12433,3109r184,-32l12705,3061r72,-44l12933,3029r156,60l13245,3101r156,l13566,3008r137,-109l13886,2771r164,-92l14187,2579r165,l14516,2560r83,55l14690,2533r137,-137l14946,2268r73,-128l15129,2012r119,-92l15312,1820r82,-73l15504,1719r100,-91l15714,1546r101,-74l15897,1418r91,-147l16126,1152r137,-45l16363,997r73,-110l16537,832r91,-27l16647,686r,-91l16601,531r-64,-64l16382,430r-174,l16089,348r-91,-128l15888,110r-156,l15641,211r-73,82l15422,330r-174,9l15156,293r-146,9l14928,211r-82,-92l14672,119r-82,-73l14425,10,14206,r-110,64l14004,156r-91,82l13803,284r-155,73l13547,403r-100,73l13328,522r-101,73l13118,595r-128,82l12880,677r-110,-64l12679,558r-119,18l12487,640r-34,61xe" filled="f" strokecolor="white" strokeweight=".25pt">
                  <v:shadow on="t" color="#b2b2b2" opacity=".5" offset="-1pt"/>
                  <v:path arrowok="t" o:connecttype="custom" o:connectlocs="11697,1013;11057,933;10305,677;9753,893;9161,1253;8305,1325;7593,1285;6929,1165;6177,1269;5497,1445;4849,1461;4369,1621;3956,1649;3353,1701;2617,1909;1945,2045;1145,2533;1081,3197;753,3597;345,4189;71,4658;138,5168;561,5179;1146,4784;1514,4783;1728,5414;1707,6034;1005,6043;402,6079;491,6749;857,7321;1056,7924;1673,7757;2265,7325;2793,6957;3745,6557;4561,6173;5441,6165;6105,5861;6785,5749;7465,5557;8169,5021;8785,4637;9697,4621;10529,4469;11081,4085;11497,3541;12025,3253;12777,3017;13703,2899;14599,2615;15248,1920;15815,1472;16436,887;16537,467;15732,110;15010,302;14206,0;13547,403;12880,677" o:connectangles="0,0,0,0,0,0,0,0,0,0,0,0,0,0,0,0,0,0,0,0,0,0,0,0,0,0,0,0,0,0,0,0,0,0,0,0,0,0,0,0,0,0,0,0,0,0,0,0,0,0,0,0,0,0,0,0,0,0,0,0" textboxrect="0,0,16647,8014"/>
                  <o:lock v:ext="edit" aspectratio="t"/>
                </v:shape>
                <v:shape id="Freeform 8" o:spid="_x0000_s1418" style="position:absolute;left:51899;top:30920;width:31;height:24;visibility:visible;mso-wrap-style:square;v-text-anchor:top" coordsize="3041,2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" path="m1197,540r-96,48l945,636,813,708,741,864,657,972r-132,l441,1044r-96,60l213,1164r-84,48l30,1251,,1428r57,171l141,1743r204,33l472,1718r64,82l591,1837r91,-10l783,1818r,-82l856,1681r-64,-73l920,1562r64,-55l1121,1443r119,19l1340,1507r92,101l1496,1672r46,110l1569,1873r55,101l1633,2083r37,92l1587,2312r37,82l1697,2403r82,-82l1862,2349r109,-74l2054,2239r109,9l2154,2120r82,-37l2191,1992r-64,-46l2090,1864r110,-46l2246,1709r100,-83l2300,1571r-36,-73l2328,1352r82,18l2474,1315r28,-91l2584,1197r82,-10l2748,1169r-9,-119l2794,995r101,10l2931,922r-55,-55l2831,712r91,-101l2931,465r9,-164l3041,246,3032,81r-83,3l2793,60,2613,,2433,96r-120,84l2181,264r-216,12l1725,300r-144,96l1425,468r-108,72l1197,540xe" filled="f" strokecolor="white" strokeweight=".25pt">
                  <v:shadow on="t" color="#b2b2b2" opacity=".5" offset="-1pt"/>
                  <v:path arrowok="t" o:connecttype="custom" o:connectlocs="1101,588;813,708;657,972;441,1044;213,1164;30,1251;57,1599;345,1776;536,1800;682,1827;783,1736;792,1608;984,1507;1240,1462;1432,1608;1542,1782;1624,1974;1670,2175;1624,2394;1779,2321;1971,2275;2163,2248;2236,2083;2127,1946;2200,1818;2346,1626;2264,1498;2410,1370;2502,1224;2666,1187;2739,1050;2895,1005;2876,867;2922,611;2940,301;3032,81;2793,60;2433,96;2181,264;1725,300;1425,468;1197,540" o:connectangles="0,0,0,0,0,0,0,0,0,0,0,0,0,0,0,0,0,0,0,0,0,0,0,0,0,0,0,0,0,0,0,0,0,0,0,0,0,0,0,0,0,0" textboxrect="0,0,3041,2403"/>
                  <o:lock v:ext="edit" aspectratio="t"/>
                </v:shape>
                <v:shape id="Freeform 9" o:spid="_x0000_s1419" style="position:absolute;left:52001;top:30847;width:11;height:12;visibility:visible;mso-wrap-style:square;v-text-anchor:top" coordsize="1051,1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" path="m905,l685,192,548,339,466,458,375,613,247,640r-83,64l155,787,,979r109,109l247,1189r146,37l539,1262r92,9l685,1189r74,-110l804,970,795,787,777,677,841,558,1015,375r36,-146l987,74,905,xe" filled="f" strokecolor="white" strokeweight=".25pt">
                  <v:shadow on="t" color="#b2b2b2" opacity=".5" offset="-1pt"/>
                  <v:path arrowok="t" o:connecttype="custom" o:connectlocs="905,0;685,192;548,339;466,458;375,613;247,640;164,704;155,787;0,979;109,1088;247,1189;393,1226;539,1262;631,1271;685,1189;759,1079;804,970;795,787;777,677;841,558;1015,375;1051,229;987,74;905,0" o:connectangles="0,0,0,0,0,0,0,0,0,0,0,0,0,0,0,0,0,0,0,0,0,0,0,0" textboxrect="0,0,1051,1271"/>
                  <o:lock v:ext="edit" aspectratio="t"/>
                </v:shape>
              </v:group>
              <v:shape id="Freeform 65" o:spid="_x0000_s1420" style="position:absolute;left:51853;top:31002;width:264;height:265;visibility:visible;mso-wrap-style:square;v-text-anchor:top" coordsize="21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" path="m107,209l36,207,,149,6,85,32,68r10,7l57,78,67,71r11,7l78,92,93,84,91,71r11,-9l108,47r29,-3l154,29r6,-14l174,2,186,r-6,9l181,23r9,-2l202,12r12,5l214,27r-1,15l202,41r-9,-5l184,48r9,14l198,71r-2,13l181,114r-13,29l137,166r-30,43xe" fillcolor="#323e4f [2415]" strokecolor="white" strokeweight=".25pt">
                <v:shadow on="t" color="#b2b2b2" opacity=".5" offset="-1pt"/>
                <v:path arrowok="t" o:connecttype="custom" o:connectlocs="2147483646,2147483646;2147483646,2147483646;0,2147483646;2147483646,2147483646;2147483646,2147483646;2147483646,2147483646;2147483646,2147483646;2147483646,0;2147483646,2147483646;2147483646,2147483646;2147483646,2147483646;2147483646,2147483646;2147483646,2147483646" o:connectangles="0,0,0,0,0,0,0,0,0,0,0,0,0" textboxrect="0,0,197,227"/>
                <o:lock v:ext="edit" aspectratio="t"/>
              </v:shape>
              <v:shape id="Freeform 4" o:spid="_x0000_s1421" style="position:absolute;left:42992;top:18156;width:10901;height:7599;visibility:visible;mso-wrap-style:square;v-text-anchor:top" coordsize="3501,2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" path="m687,461r-11,34l681,536r-25,52l610,590,556,557r-36,46l504,733,454,721r-39,3l366,734r-3,30l402,818r-3,70l369,946r-26,59l297,1040r-54,11l181,1065r-43,48l92,1088r-23,33l,1175r28,59l61,1281r5,55l118,1373r46,30l199,1443r39,17l287,1476r24,30l302,1543r-2,35l312,1612r20,27l312,1665r-28,32l305,1738r38,36l395,1815r43,-8l497,1816r89,48l664,1932r49,31l789,1963r36,-3l890,1970r85,-14l1053,1938r57,-22l1209,1905r53,-4l1311,1930r11,26l1381,1938r51,66l1439,2041r-22,46l1411,2140r-30,39l1369,2220r48,5l1467,2246r,51l1499,2337r52,37l1594,2358r15,-39l1666,2302r33,-15l1732,2314r75,-60l1878,2282r29,43l1932,2356r52,15l2027,2364r31,5l2061,2405r18,36l2098,2436r-1,-29l2132,2371r61,17l2228,2378r50,-37l2281,2301r36,40l2363,2308r60,-15l2472,2272r68,-59l2578,2176r29,-58l2630,2061r37,-28l2692,1982r36,-26l2745,1916r21,-33l2738,1843r-60,-15l2713,1787r40,-29l2724,1715r-7,-45l2682,1652r-11,-43l2664,1542r-50,-4l2596,1506r18,-45l2639,1418r53,-40l2738,1359r46,3l2794,1323r-35,l2710,1289r-39,l2654,1307r-33,41l2586,1326r-18,-48l2536,1289r-14,-18l2501,1241r28,-36l2575,1194r46,-41l2664,1117r39,-41l2742,1051r28,22l2770,1099r-42,33l2706,1153r29,26l2728,1223r38,-40l2819,1161r46,-15l2901,1095r57,-14l2982,1040r32,-29l3060,1040r22,-25l3092,986r29,-23l3152,956r43,-58l3220,945r49,-15l3305,897,3291,749r78,-11l3450,631r43,-83l3501,489r-16,-40l3398,502r-71,11l3269,500r-41,-79l3175,399r-58,-36l3083,357r-12,-62l3034,181,2999,80,2929,33,2853,,2742,22r-82,42l2689,118r-47,99l2608,279r-10,55l2521,349r-81,-11l2398,472r3,37l2451,524r50,-26l2547,490r46,45l2614,553r16,31l2622,613r-70,-3l2511,613r-45,13l2430,663r-42,44l2353,715r-19,21l2304,759r-42,6l2220,749r-26,3l2167,774r13,47l2188,854r-62,44l2079,939r-59,6l1970,952r-53,-3l1856,960r-24,36l1786,1007r-39,-8l1711,981r-60,-14l1602,934r-68,11l1474,934r-92,-4l1318,938r-13,-40l1283,857r-36,-59l1198,791r-28,-30l1113,732r-31,18l1014,729,988,690r19,-71l993,549,929,487,897,458,842,448r-6,-35l771,400r-84,61xe" fillcolor="#323e4f [241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0,0,0,0,0,0" textboxrect="0,0,4098,2853"/>
              </v:shape>
              <v:shape id="Freeform 5" o:spid="_x0000_s1422" style="position:absolute;left:34771;top:6758;width:28869;height:14668;visibility:visible;mso-wrap-style:square;v-text-anchor:top" coordsize="10860,5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" path="m5143,r51,57l5259,84r-5,39l5210,142r-43,53l5233,215r79,-12l5349,248r-33,57l5292,348r57,6l5386,344r3,-41l5427,294r63,-3l5568,290r83,19l5732,444r61,96l5791,603r-64,-31l5722,621r69,62l5736,750r-101,96l5526,950r-105,114l5329,1134r-70,66l5368,1223r158,-74l5480,1057r48,-59l5626,1065r114,l5846,1107r94,-13l6030,1125r86,-9l6074,1208r55,22l6172,1208r62,46l6318,1257r51,8l6420,1265r-6,-131l6450,1098r31,-41l6579,1125r66,26l6688,1097r70,70l6807,1220r6,60l6807,1342r-16,84l6777,1497r-2,97l6831,1669r58,43l6931,1748r39,-39l6979,1649r27,-84l7036,1511r26,9l7076,1560r40,54l7171,1611r33,-48l7247,1527r81,93l7389,1554r54,-2l7471,1589r26,16l7528,1581r-27,-45l7501,1496r32,-47l7488,1451r-18,-27l7504,1346r39,21l7570,1370r14,-77l7631,1266r20,48l7707,1326r75,-1l7833,1347r80,-5l7972,1413r57,-19l8111,1402r76,62l8208,1518r-81,5l8128,1554r114,35l8310,1635r31,74l8419,1730r147,-39l8682,1679r88,33l8845,1770r14,66l8838,1913r21,43l8911,1967r18,90l8970,2058r18,-90l9072,1970r32,-48l9165,1968r63,-29l9315,1983r57,-27l9423,1884r72,32l9474,1964r-50,-5l9418,2025r50,24l9499,2082r9,32l9556,2111r41,-42l9577,1982r-19,-51l9571,1854r55,18l9756,1905r105,14l9944,1922r64,50l10117,2016r75,68l10243,2129r91,96l10424,2299r37,41l10498,2373r32,28l10519,2457r5,48l10549,2538r42,5l10581,2495r-2,-54l10612,2409r74,41l10744,2477r48,51l10860,2586r-51,35l10777,2682r-42,17l10684,2676r3,39l10696,2774r-33,10l10668,2858r-36,25l10563,2840r-36,-24l10491,2805r-38,-27l10446,2703r-48,-21l10342,2693r-32,-15l10276,2693r-18,-69l10272,2565r-74,15l10183,2630r32,68l10182,2744r-12,43l10117,2819r-70,-15l9970,2777r5,76l10110,2919r-9,66l10179,3095r-32,52l10102,3171r-67,-34l10000,3156r-66,20l9855,3221r-101,63l9658,3377r-79,54l9546,3498r-34,-72l9450,3422r-60,28l9308,3434r-89,49l9154,3485r-51,43l9076,3581r-40,67l8995,3717r20,61l9067,3768r17,29l9046,3864r30,62l9094,3998r-72,-18l8989,4020r-18,51l9001,4124r5,45l8933,4173r-79,65l8847,4314r-80,30l8772,4421r-53,72l8671,4553r-64,-19l8611,4457r-21,-125l8574,4145r3,-134l8601,3902r58,-62l8653,3767r116,-24l8818,3659r41,-68l8940,3501r79,-82l9111,3330r34,-120l9192,3153r-29,-39l9112,3139r-42,28l9057,3215r-33,40l8955,3353r-69,22l8859,3357r37,-99l8851,3246r-64,-22l8689,3248r-51,67l8562,3392r-48,52l8496,3515r-15,45l8544,3560r18,33l8515,3612r-90,15l8297,3636r2,-73l8226,3557r-59,-33l8139,3555r-21,21l8086,3590r-81,-23l7883,3593r-139,-5l7669,3626r-37,58l7575,3732r-24,59l7491,3820r-131,172l7299,4032r-38,60l7203,4118r36,30l7264,4170r32,-7l7324,4188r-25,53l7380,4304r47,-21l7440,4232r56,-18l7535,4253r13,39l7581,4304r25,7l7611,4343r-22,48l7604,4444r-5,25l7572,4496r-21,69l7548,4676r-21,138l7475,4901r-53,90l7379,5063r-59,84l7247,5214r-90,109l7076,5379r-49,-22l6958,5340r-15,-174l7032,5154r96,-121l7180,4929r8,-69l7168,4815r-100,63l6984,4887r-69,-15l6871,4784r-67,-29l6739,4716r-39,-12l6684,4632r-42,-132l6603,4383r-78,-52l6430,4290r-124,25l6207,4367r32,60l6216,4477r-37,79l6146,4616r-14,63l6045,4698r-87,-13l5862,4658r-73,6l5732,4700r-78,39l5554,4747r-99,1l5411,4705r-119,-66l5234,4646r-56,5l5123,4654r-57,l5027,4617r-35,-35l4978,4520r-66,-41l4863,4461r-93,-4l4711,4495r2,54l4719,4624r-31,47l4642,4680r-121,2l4476,4612r-56,-7l4344,4589r-60,5l4250,4634r-41,29l4142,4680r-80,59l3995,4756r-38,-48l3863,4720r-53,-63l3758,4580r-51,-3l3625,4563r-85,44l3468,4510r-61,-98l3381,4337r-55,-58l3285,4189r-19,32l3153,4266r-18,43l3074,4318r-2,-84l2988,4223r-73,-10l2883,4111r-108,-29l2695,4131r-71,32l2553,4166r-61,51l2402,4231r-96,-2l2237,4262r27,53l2301,4354r-58,4l2234,4399r1,33l2183,4466r72,45l2280,4540r,31l2243,4585r-32,7l2169,4577r-25,32l2100,4595r-31,-42l2051,4575r-43,-3l1966,4602r-27,-25l1848,4597r-57,4l1746,4546r-37,-27l1668,4493r-70,35l1557,4486r-22,19l1496,4537r-23,25l1452,4580r-39,23l1420,4704r-79,-68l1317,4693r-24,37l1295,4769r-11,47l1310,4862r1,39l1341,4921r63,15l1431,4988r6,44l1454,5060r-59,41l1349,5146r-44,64l1341,5275r,78l1380,5402r36,63l1344,5516r-52,-34l1236,5417r-68,-36l1085,5389r-45,-59l971,5336r-95,-15l803,5293r-50,-56l699,5206r-49,-30l648,5149r32,-14l696,5090r9,-31l695,5016r37,-22l794,4982r-60,-52l818,4892r16,-40l824,4814r1,-40l825,4750r11,-33l809,4702r-32,3l746,4691r-39,-3l690,4667r-19,-27l629,4630r-39,-3l555,4588r-55,-36l449,4526r10,-51l429,4427r-30,-6l354,4451r-64,l269,4412r-14,-48l306,4346r44,-19l329,4291r-32,-21l290,4237r-14,-23l251,4183r-21,-24l219,4124r14,-48l209,4045r-44,-20l87,4006,29,3979,27,3866,,3812r20,-69l21,3671r12,-54l47,3568r15,-23l123,3530r38,-6l158,3484,76,3428r23,-51l139,3314r27,-42l204,3204r48,-55l273,3074r-36,-45l202,3002r-13,-39l216,2904,174,2790r-9,-97l183,2618,132,2514r40,-184l99,2240r7,-60l117,2064r25,-52l180,1965r3,-37l228,1934r44,11l312,1910r54,29l380,1963r-15,39l428,2030r130,36l659,2134r109,85l890,2309r36,101l924,2488r-52,69l795,2602,645,2585,524,2537,420,2486r-82,-51l332,2456r54,69l414,2566r80,75l495,2699r-24,26l489,2758r-1,61l519,2881r48,16l608,2957r76,11l689,2880r-41,-94l722,2720r89,41l901,2794r-9,-124l958,2585r82,-76l1089,2459r64,84l1202,2476r-49,-59l1153,2324r33,-83l1137,2191r22,-78l1244,2132r93,43l1358,2249r-49,59l1244,2316r32,67l1316,2425r81,-24l1431,2308r89,-93l1651,2148r72,-84l1805,2047r-16,127l1854,2191r74,-34l2051,2072r88,-8l2203,2115r35,-54l2191,1970,2082,1869r34,-61l2185,1859r71,69l2338,1929r75,27l2490,1989r63,63l2652,2090r30,57l2743,2223r49,-108l2739,2072r-17,-56l2693,1972r-47,-34l2660,1881r17,-102l2623,1650r86,-98l2784,1426r16,-176l2877,1131r85,45l2961,1238r87,123l3000,1560r-29,51l3027,1689r12,104l3010,1854r34,151l3024,2070r61,62l3092,2249r-56,102l2946,2442r-72,53l2865,2518r12,35l2932,2561r65,l3016,2498r93,-56l3165,2324r17,-75l3149,2148r33,-33l3252,2082r-21,-42l3114,2073r3,-101l3126,1837r8,-75l3064,1605r28,-45l3117,1460r48,-42l3171,1346r-26,-75l3126,1239r36,-13l3220,1331r18,88l3208,1484r8,63l3213,1611r57,32l3327,1652r79,55l3427,1667r-58,-41l3292,1593r-28,-52l3258,1494r30,-25l3328,1478r35,34l3402,1487r-39,-30l3361,1419r-51,-16l3354,1350r55,6l3477,1397r88,72l3636,1550r54,-9l3696,1493r-20,-48l3585,1379r-3,-55l3565,1149r86,-43l3756,1116r130,-39l3988,1039r-74,-75l3908,881r16,-77l3996,713r60,4l4104,674r114,-63l4314,576r85,-28l4363,510r50,-37l4495,452r71,-36l4647,402r10,47l4620,504r81,-19l4773,434r-11,-74l4812,359r75,13l4947,344r-30,-65l4929,234r40,-93l5061,54,5143,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0,0,0,0,0,0" textboxrect="0,0,10860,5516"/>
              </v:shape>
              <v:shape id="Freeform 6" o:spid="_x0000_s1423" style="position:absolute;left:38196;top:17611;width:7194;height:3862;visibility:visible;mso-wrap-style:square;v-text-anchor:top" coordsize="2709,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" path="m312,444l273,405r-63,49l174,495r-45,25l134,621,54,553,33,609,9,648,8,688,,733r24,47l27,820r32,20l117,853r30,56l152,948r18,30l213,934r33,-11l308,889r45,17l394,893r29,21l415,949r4,42l444,1015r-4,41l403,1061r-50,-5l316,1060r-17,21l295,1107r-47,-3l248,1147r42,38l317,1228r15,41l374,1291r33,17l390,1344r-3,58l416,1392r19,-38l481,1329r46,4l551,1372r42,51l644,1407r3,-48l654,1299r-24,-50l644,1182r-12,-29l642,1095r36,-17l709,1064r40,-10l792,1059r-25,-42l819,985r42,-44l908,914r49,-12l982,927r-12,35l957,1017r50,4l978,1090r-33,47l945,1171r50,30l1048,1205r59,5l1168,1188r50,9l1251,1235r36,31l1288,1321r32,47l1331,1404r32,37l1417,1449r70,-30l1528,1376r46,-29l1624,1304r58,l1744,1299r58,-46l1850,1243r27,30l1950,1287r71,-5l2103,1299r50,9l2196,1288r41,25l2273,1243r2,-80l2229,1099r8,-34l2298,1055r46,-3l2397,1067r10,-74l2415,911r44,-50l2522,897r55,-2l2601,833r-2,-52l2609,748r100,-75l2673,628r-99,9l2522,571r-48,-73l2430,496r-90,-13l2253,523r-69,-93l2121,331r-25,-75l2039,193r-39,-87l1977,141r-111,43l1848,228r-60,9l1788,154,1629,130,1598,30,1491,r-76,46l1340,81r-74,4l1209,133r-97,18l1020,147r-69,33l977,232r40,38l957,277r-7,38l951,349r-49,35l972,432r21,25l995,490r-32,11l927,510,887,496r-29,30l812,511,786,472r-22,20l720,492r-39,30l656,496,554,517r-48,2l461,463,381,412r-69,32xe" fillcolor="#323e4f [241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 textboxrect="0,0,2709,1449"/>
              </v:shape>
              <v:shape id="Freeform 7" o:spid="_x0000_s1424" style="position:absolute;left:49268;top:28745;width:1775;height:1510;visibility:visible;mso-wrap-style:square;v-text-anchor:top" coordsize="1063626,901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" path="m169312,419514l86827,325804,30389,357041,,406127r8683,62473l13024,531074r30389,71398l99851,606934r26048,31237l104192,687257r13024,43136l151947,772042r52096,25287l256139,789892r34730,-8925l308234,847902r60779,17850l425450,843440r34731,-49086l499253,843440r65120,40161l642517,901451r82485,-44624l781440,825591r60778,-80323l816170,700644r4341,-58011l872607,611396r52096,-75860l920362,481987r8683,-49086l950751,392740r52096,-13387l1063626,392740r-8683,-53549l989823,303492,950751,267793r26048,-31236l933386,196395,894314,156234,924703,89298,916021,49137,902035,9525,847266,30956,802022,14288,742491,,711535,30956,678197,78581r,61913l630572,190500r-16669,59531l590421,321342r-78911,9652l437691,326231,382037,307955r-44359,53995l247456,379353r-78144,40161xe" fillcolor="#323e4f [2415]" strokecolor="white" strokeweight=".25pt">
                <v:shadow on="t" color="#b2b2b2" opacity=".5" offset="-1pt"/>
                <v:path arrowok="t" o:connecttype="custom" o:connectlocs="4,10;2,8;1,9;0,10;0,11;0,13;1,15;2,15;3,16;3,17;3,18;4,19;5,19;6,19;7,19;7,21;9,21;10,21;11,19;12,21;13,21;15,22;17,21;19,20;20,18;19,17;20,16;21,15;22,13;22,12;22,11;23,10;24,9;25,10;25,8;24,7;23,7;23,6;22,5;21,4;22,2;22,1;22,0;20,1;19,0;18,0;17,1;16,2;16,3;15,5;15,6;14,8;12,8;10,8;9,8;8,9;6,9;4,10" o:connectangles="0,0,0,0,0,0,0,0,0,0,0,0,0,0,0,0,0,0,0,0,0,0,0,0,0,0,0,0,0,0,0,0,0,0,0,0,0,0,0,0,0,0,0,0,0,0,0,0,0,0,0,0,0,0,0,0,0,0" textboxrect="0,0,1063626,901451"/>
              </v:shape>
              <v:shape id="Freeform 8" o:spid="_x0000_s1425" style="position:absolute;left:42058;top:23248;width:5123;height:4734;visibility:visible;mso-wrap-style:square;v-text-anchor:top" coordsize="3052763,283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" path="m1081088,104775r41275,85725l1181100,249238r60325,47625l1289050,334963r-47625,84137l1247775,515938r79375,50800l1409700,596900r90488,38100l1546225,658813r120650,-4763l1763713,741363r182562,38100l2058988,809625r30162,-52387l2108200,696913r-19050,-90488l2212975,625475r-4762,90488l2209800,744538r73025,9525l2373313,774700r90487,4763l2544763,768350r-6350,-68262l2500313,671513r-87313,-84138l2517775,561975r101600,-41275l2798763,504825r101600,-9525l2995550,546746r16669,51197l3036888,654050r15875,60325l2932447,713433r-95584,67617l2763378,1055143r-120190,35470l2647950,1209675r-20303,60971l2552700,1133475r-104775,34925l2432050,1100138r63500,-60325l2532063,965200r-90488,15875l2303463,949325,2282825,842963,2179638,800100r-93663,49213l2093913,885825r49212,20638l2162175,958850r-47625,38100l2160588,1076325r9525,101600l2189163,1273175r9525,60325l2138363,1358900r-28575,-61912l2019300,1349375r-57150,55563l1989138,1481138r-46038,39687l1884363,1554163r-66675,33337l1755775,1654175r-47625,57150l1643063,1762125r-73025,58738l1504950,1871663r-25400,52387l1450975,1944688r-55562,19050l1408113,2001838r-60325,12700l1266825,2033588r-4762,82550l1257300,2216150r26988,88900l1236663,2400300r-33338,49213l1228725,2506663r-4762,80962l1162050,2628900r-23812,63500l1095375,2720975r-71437,50800l1014413,2835275r-87313,-6350l871538,2757488r-30163,-74613l828675,2597150,760413,2476500,708025,2359025,684213,2257425r-50800,-95250l557213,2035175,509588,1824038,481013,1635125r-1588,-144462l466725,1319213r-57150,-19050l395288,1400175r-66675,38100l241300,1446213,76200,1316038r74613,-42863l209550,1233488r-25400,-41275l107950,1204913,38100,1181100,,1106488r50800,-34925l168275,1066800r111125,l298450,1019175,255588,935038,217488,871538r-3175,-84138l152400,704850,306388,631825r44450,36513l436563,652463r60325,-68263l568325,530225r12700,-88900l654050,360363r6350,-87313l657225,157163,712788,90488,736600,47625r55563,1588l876300,r76200,14288l1020763,33338r60325,71437xe" fillcolor="#323e4f [2415]" strokecolor="white" strokeweight=".25pt">
                <v:shadow on="t" color="#b2b2b2" opacity=".5" offset="-1pt"/>
                <v:path arrowok="t" o:connecttype="custom" o:connectlocs="29,6;31,10;35,14;41,16;51,19;51,15;54,18;61,19;61,16;64,12;74,13;75,17;68,25;65,30;60,26;60,23;54,19;53,22;53,26;54,32;50,32;48,36;43,39;39,43;36,46;33,48;31,53;30,58;29,63;25,66;21,66;19,59;16,52;12,39;10,31;6,35;5,29;1,28;4,25;6,22;4,17;11,16;14,11;16,4;19,1;25,1" o:connectangles="0,0,0,0,0,0,0,0,0,0,0,0,0,0,0,0,0,0,0,0,0,0,0,0,0,0,0,0,0,0,0,0,0,0,0,0,0,0,0,0,0,0,0,0,0,0" textboxrect="0,0,3052763,2835275"/>
              </v:shape>
              <v:shape id="Freeform 9" o:spid="_x0000_s1426" style="position:absolute;left:45562;top:24587;width:903;height:1059;visibility:visible;mso-wrap-style:square;v-text-anchor:top" coordsize="542591,631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" path="m201216,40481l92869,,,48815,10778,84285r50800,20637l75866,162072,29828,195410r47625,76200l85391,381147r19050,88900l113966,528785,240966,501797r85725,12700l399716,481160r58737,6350l452103,576410r38100,55562l529891,570060r12700,-96838l521953,431947,467978,328760,361616,370035,348853,300037r65150,-63352l444166,165247r-84597,13346l218741,146197,206041,81110,201216,40481xe" fillcolor="#323e4f [2415]" strokecolor="white" strokeweight=".25pt">
                <v:shadow on="t" color="#b2b2b2" opacity=".5" offset="-1pt"/>
                <v:path arrowok="t" o:connecttype="custom" o:connectlocs="5,1;2,0;0,1;0,2;1,3;2,4;1,5;2,7;2,9;2,11;3,13;6,12;8,13;9,12;11,12;11,14;11,15;12,14;13,12;12,11;11,8;8,9;8,7;10,6;10,4;8,4;5,4;5,2;5,1" o:connectangles="0,0,0,0,0,0,0,0,0,0,0,0,0,0,0,0,0,0,0,0,0,0,0,0,0,0,0,0,0" textboxrect="0,0,542591,631972"/>
              </v:shape>
              <v:shape id="Freeform 10" o:spid="_x0000_s1427" style="position:absolute;left:46371;top:24182;width:1449;height:3379;visibility:visible;mso-wrap-style:square;v-text-anchor:top" coordsize="861678,2017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" path="m356853,147785r-95250,69850l239378,304948r-25400,98425l190166,489098r-65088,20637l71103,524023r,84137l72691,655785,52387,704850,39290,810815,,870347r23478,71188l82216,949473r4762,44450l91741,1032023r17462,61912l172703,1124098r19050,69850l201278,1279673r-28575,73025l158416,1381273r23812,38100l242553,1446360r58738,4763l342566,1409848r42862,-49213l423528,1341585r23813,-41275l501316,1327298r14287,68262l525128,1484460r-14287,87313l525128,1646385r33338,34925l612441,1741635r12700,111125l652128,1914673r-26987,103187l678656,2015728r6810,-35968l709612,1887140r-9525,-45243l719137,1779984r-14621,-43111l666416,1681310r-42863,-53975l618791,1551135r-12700,-71437l625141,1395560r,-60325l552116,1281260,520366,1178073r,-87313l552116,1043135r73025,-39687l702928,997098r77788,-34925l829928,895498r31750,-87313l768016,738335,707691,670073r730,-95001l620378,530373r-94122,-7689l547353,452585r58738,-85725l617203,274785r38831,-79523l645318,123825,582278,47773,547687,,439403,33485r17463,42863l477503,150960,356853,147785xe" fillcolor="#323e4f [2415]" strokecolor="white" strokeweight=".25pt">
                <v:shadow on="t" color="#b2b2b2" opacity=".5" offset="-1pt"/>
                <v:path arrowok="t" o:connecttype="custom" o:connectlocs="7,5;5,10;3,12;2,15;1,17;0,21;2,23;2,25;4,27;5,31;4,33;6,35;9,34;11,33;12,32;13,36;13,40;15,42;16,47;17,49;18,46;18,43;16,41;15,38;15,34;14,31;13,26;15,24;19,23;21,20;18,16;15,13;14,11;15,7;16,3;14,0;11,2;9,4" o:connectangles="0,0,0,0,0,0,0,0,0,0,0,0,0,0,0,0,0,0,0,0,0,0,0,0,0,0,0,0,0,0,0,0,0,0,0,0,0,0" textboxrect="0,0,861678,2017860"/>
              </v:shape>
              <v:shape id="Freeform 11" o:spid="_x0000_s1428" style="position:absolute;left:36063;top:23419;width:3737;height:2990;visibility:visible;mso-wrap-style:square;v-text-anchor:top" coordsize="119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" path="m,228r8,14l15,286r33,9l65,321r10,40l111,402r20,37l164,461r-4,48l209,541r33,37l263,619r-4,51l273,704r10,47l330,781r21,44l390,863r28,33l428,935r37,11l486,931r27,-3l558,931r47,5l641,945r46,15l724,947r47,-45l812,876r38,-17l899,851r36,-4l980,835r63,-10l1079,811r27,-7l1138,774r12,-36l1178,697r21,-37l1181,628r-12,-29l1140,603r-54,-5l1034,592r-32,-37l973,517,952,502,928,476,896,445,886,386,870,351,828,309,788,269,735,212r-31,-9l654,191r-54,7l563,180,529,163,506,137,469,102,438,81,382,56,330,26,283,4,237,,199,19,148,30r1,29l182,112r-17,27l144,163r-30,13l84,192,33,185,18,204,,228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 o:connectangles="0,0,0,0,0,0,0,0,0,0,0,0,0,0,0,0,0,0,0,0,0,0,0,0,0,0,0,0,0,0,0,0,0,0,0,0,0,0,0" textboxrect="0,0,2230102,1782762"/>
              </v:shape>
              <v:shape id="Freeform 12" o:spid="_x0000_s1429" style="position:absolute;left:37496;top:26004;width:1837;height:1199;visibility:visible;mso-wrap-style:square;v-text-anchor:top" coordsize="590,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" path="m7,152l,214r14,40l31,305r10,54l80,385r45,-19l166,338r63,4l293,312r51,-33l394,240r85,-16l531,204r10,-30l566,145r24,-20l576,101,556,67,543,26,533,,470,15r-37,5l392,26,351,47,308,72r-42,43l251,118r-24,12l187,113,128,102,56,98r-31,3l8,116,7,152xe" fillcolor="#f4b083 [1941]" strokecolor="white" strokeweight=".25pt">
                <v:shadow on="t" color="#b2b2b2" opacity=".5" offset="-1pt"/>
                <v:path arrowok="t" o:connecttype="custom" o:connectlocs="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 textboxrect="0,0,699,452"/>
              </v:shape>
              <v:shape id="Freeform 14" o:spid="_x0000_s1430" style="position:absolute;left:39131;top:24680;width:809;height:608;visibility:visible;mso-wrap-style:square;v-text-anchor:top" coordsize="26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" path="m,132l33,122,62,111r37,5l115,115,125,97,146,80,169,61,204,39,231,r-3,12l234,22r12,-4l250,3r10,17l259,51r-7,13l241,70,226,81,220,67r-7,6l216,87r-6,19l196,136r,23l196,177r-11,15l150,195r-46,-3l44,187,,132xe" fillcolor="#ffd966"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0,2147483646" o:connectangles="0,0,0,0,0,0,0,0,0,0,0,0,0,0,0,0,0,0,0,0,0,0,0" textboxrect="0,0,300,232"/>
              </v:shape>
              <v:shape id="Freeform 15" o:spid="_x0000_s1431" style="position:absolute;left:44051;top:27764;width:499;height:763;visibility:visible;mso-wrap-style:square;v-text-anchor:top" coordsize="403,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" path="m229,586l119,631,37,512,19,458,,320,83,202r,-83l46,19,101,r91,83l266,229,375,357r28,128l229,586xe" fillcolor="#323e4f [2415]" strokecolor="white" strokeweight=".25pt">
                <v:shadow on="t" color="#b2b2b2" opacity=".5" offset="-1pt"/>
                <v:path arrowok="t" o:connecttype="custom" o:connectlocs="2147483646,2147483646;2147483646,2147483646;2147483646,2147483646;2147483646,2147483646;0,2147483646;2147483646,2147483646;2147483646,2147483646;2147483646,2147483646;2147483646,0;2147483646,2147483646;2147483646,2147483646;2147483646,2147483646;2147483646,2147483646;2147483646,2147483646" o:connectangles="0,0,0,0,0,0,0,0,0,0,0,0,0,0" textboxrect="0,0,403,631"/>
              </v:shape>
              <v:shape id="Freeform 16" o:spid="_x0000_s1432" style="position:absolute;left:49190;top:25802;width:436;height:342;visibility:visible;mso-wrap-style:square;v-text-anchor:top" coordsize="344,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" path="m229,272r-136,l2,227,,143,72,79,93,r91,l274,r70,23l328,119r-16,88l229,272xe" fillcolor="#323e4f [2415]" strokecolor="white" strokeweight=".25pt">
                <v:shadow on="t" color="#b2b2b2" opacity=".5" offset="-1pt"/>
                <v:path arrowok="t" o:connecttype="custom" o:connectlocs="2147483646,2147483646;2147483646,2147483646;2147483646,2147483646;0,2147483646;2147483646,2147483646;2147483646,0;2147483646,0;2147483646,0;2147483646,2147483646;2147483646,2147483646;2147483646,2147483646;2147483646,2147483646" o:connectangles="0,0,0,0,0,0,0,0,0,0,0,0" textboxrect="0,0,344,272"/>
              </v:shape>
              <v:shape id="Freeform 17" o:spid="_x0000_s1433" style="position:absolute;left:51230;top:24821;width:342;height:654;visibility:visible;mso-wrap-style:square;v-text-anchor:top" coordsize="288,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" path="m176,448l72,520,,440,,352,11,240,32,161,120,96,128,,248,r40,88l283,184r-16,96l216,392r-40,56xe" fillcolor="#323e4f [2415]" strokecolor="white" strokeweight=".25pt">
                <v:shadow on="t" color="#b2b2b2" opacity=".5" offset="-1pt"/>
                <v:path arrowok="t" o:connecttype="custom" o:connectlocs="2147483646,2147483646;2147483646,2147483646;0,2147483646;0,2147483646;2147483646,2147483646;2147483646,2147483646;2147483646,2147483646;2147483646,0;2147483646,0;2147483646,2147483646;2147483646,2147483646;2147483646,2147483646;2147483646,2147483646;2147483646,2147483646" o:connectangles="0,0,0,0,0,0,0,0,0,0,0,0,0,0" textboxrect="0,0,288,520"/>
              </v:shape>
              <v:shape id="Freeform 18" o:spid="_x0000_s1434" style="position:absolute;left:53130;top:29352;width:1697;height:1541;visibility:visible;mso-wrap-style:square;v-text-anchor:top" coordsize="1417,1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" path="m82,194r64,62l228,274r92,-18l393,283,310,384,173,374r19,46l228,475r64,49l411,493r119,64l640,621r137,l905,685r100,83l1078,905r,128l978,1115r,110l1078,1188r74,-36l1216,1142r100,28l1417,1252r,-914l1261,301r-99,-47l1014,146r-91,46l886,256,777,301r-73,73l603,457,539,338,472,284r,-150l420,36,320,64,201,,109,64,27,100,,173r82,21xe" fillcolor="#323e4f [241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0,2147483646;2147483646,2147483646" o:connectangles="0,0,0,0,0,0,0,0,0,0,0,0,0,0,0,0,0,0,0,0,0,0,0,0,0,0,0,0,0,0,0,0,0,0,0,0,0,0,0,0,0,0,0,0" textboxrect="0,0,1417,1252"/>
              </v:shape>
              <v:shape id="Freeform 19" o:spid="_x0000_s1435" style="position:absolute;left:54827;top:29772;width:1775;height:1495;visibility:visible;mso-wrap-style:square;v-text-anchor:top" coordsize="146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" path="m2,6l,918r196,42l340,976r56,-80l324,808,428,776,580,712r96,80l756,872r80,80l908,1056r120,80l1156,1144r80,-16l1372,1200r88,-56l1276,1040r-56,-40l1182,885r-90,27l1092,832r-88,-56l964,720,892,632r112,-40l980,512,884,472,772,424,692,320,604,232,484,152,300,72,180,48,84,,2,6xe" fillcolor="#323e4f [2415]" strokecolor="white" strokeweight=".25pt">
                <v:shadow on="t" color="#b2b2b2" opacity=".5" offset="-1pt"/>
                <v:path arrowok="t" o:connecttype="custom" o:connectlocs="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 o:connectangles="0,0,0,0,0,0,0,0,0,0,0,0,0,0,0,0,0,0,0,0,0,0,0,0,0,0,0,0,0,0,0,0,0,0,0,0" textboxrect="0,0,1460,1200"/>
              </v:shape>
              <v:shape id="Freeform 20" o:spid="_x0000_s1436" style="position:absolute;left:46854;top:28449;width:2009;height:1993;visibility:visible;mso-wrap-style:square;v-text-anchor:top" coordsize="753,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" path="m8,l,48r70,57l101,141r27,22l174,219r73,92l324,418r28,69l373,539r51,64l467,648r62,37l587,738r47,11l681,742r21,-45l706,637r-7,-71l732,561r21,-33l738,495,699,454r-36,-4l681,495r-15,25l649,517,605,472,583,420,525,408r7,-30l561,348,529,330,489,318,457,285,424,259,395,217r-40,-3l319,176,266,138,214,86,171,39,129,16,81,33,35,3,8,xe" fillcolor="#323e4f [2415]" strokecolor="white" strokeweight=".25pt">
                <v:shadow on="t" color="#b2b2b2" opacity=".5" offset="-1pt"/>
                <v:path arrowok="t" o:connecttype="custom" o:connectlocs="2147483646,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 o:connectangles="0,0,0,0,0,0,0,0,0,0,0,0,0,0,0,0,0,0,0,0,0,0,0,0,0,0,0,0,0,0,0,0,0,0,0,0,0,0,0,0,0,0,0,0,0,0" textboxrect="0,0,753,749"/>
              </v:shape>
              <v:shape id="Freeform 21" o:spid="_x0000_s1437" style="position:absolute;left:47726;top:28324;width:748;height:919;visibility:visible;mso-wrap-style:square;v-text-anchor:top" coordsize="288,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" path="m,l27,6,54,25,76,62r47,3l160,47r36,33l229,121r,82l244,259r18,34l288,331r-27,17l237,348,204,327,165,286,111,262,70,211,40,173,11,91,29,47,,xe" fillcolor="#323e4f [2415]" strokecolor="white" strokeweight=".25pt">
                <v:shadow on="t" color="#b2b2b2" opacity=".5" offset="-1pt"/>
                <v:path arrowok="t" o:connecttype="custom" o:connectlocs="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0" o:connectangles="0,0,0,0,0,0,0,0,0,0,0,0,0,0,0,0,0,0,0,0,0,0" textboxrect="0,0,288,348"/>
              </v:shape>
              <v:shape id="Freeform 22" o:spid="_x0000_s1438" style="position:absolute;left:48645;top:30457;width:1651;height:545;visibility:visible;mso-wrap-style:square;v-text-anchor:top" coordsize="1381,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" path="m101,15l,98r9,64l73,171r83,l201,244,311,226r128,54l540,253r182,64l823,363r183,l1189,399r146,37l1381,372r-28,-92l1262,235r9,-92l1207,125r-101,18l978,116r-54,l823,88,713,152r-155,l466,79,393,61,295,,210,15r-109,xe" fillcolor="#323e4f [2415]" strokecolor="white" strokeweight=".25pt">
                <v:shadow on="t" color="#b2b2b2" opacity=".5" offset="-1pt"/>
                <v:path arrowok="t" o:connecttype="custom" o:connectlocs="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 o:connectangles="0,0,0,0,0,0,0,0,0,0,0,0,0,0,0,0,0,0,0,0,0,0,0,0,0,0,0,0,0,0" textboxrect="0,0,1381,436"/>
              </v:shape>
              <v:shape id="Freeform 23" o:spid="_x0000_s1439" style="position:absolute;left:48084;top:25163;width:1293;height:2756;visibility:visible;mso-wrap-style:square;v-text-anchor:top" coordsize="771190,1646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" path="m323515,1628775r44450,-39688l437815,1541462r28575,-31750l480678,1474787r77787,-28575l644190,1400175r61913,-52388l760078,1292225r1587,-65088l771190,1155700r-14287,-79375l733090,973137,690228,893762,620378,795337,525128,714375,466390,641350,434640,576262,369553,525462r-1588,-39687l385428,433387r49212,-42862l493378,319087r68262,-49212l644190,217487,548940,190500,506078,133350,448928,52387,315578,,242553,61912r-61913,47625l116681,60574,56815,90487,,104627r58403,66823l75865,219075r33338,71437l185403,303212r73025,20638l291765,403225r-66675,73025l291765,546100r55563,57150l396540,661987r65088,66675l525128,817562r23812,66675l567990,1004887r12700,74613l582278,1162050r-33338,80962l487028,1276350r-61913,26987l404478,1350962r-36513,33338l296528,1389062r-47625,53975l283828,1549400r-7938,36512l277478,1625600r-9525,20637l323515,1628775xe" fillcolor="#323e4f [2415]" strokecolor="white" strokeweight=".25pt">
                <v:shadow on="t" color="#b2b2b2" opacity=".5" offset="-1pt"/>
                <v:path arrowok="t" o:connecttype="custom" o:connectlocs="8,40;9,39;11,37;11,37;12,36;14,35;16,34;17,33;19,31;19,30;19,28;18,26;18,24;17,22;15,19;13,17;11,16;11,14;9,13;9,12;9,11;11,9;12,8;14,7;16,5;13,5;12,3;11,1;8,0;6,2;4,3;3,2;1,2;0,3;2,4;2,5;3,7;5,7;6,8;7,10;6,12;7,13;9,15;10,16;11,18;13,20;13,21;14,24;14,26;14,28;13,30;12,31;10,32;10,33;9,34;7,34;6,35;7,38;7,39;7,40;7,40;8,40" o:connectangles="0,0,0,0,0,0,0,0,0,0,0,0,0,0,0,0,0,0,0,0,0,0,0,0,0,0,0,0,0,0,0,0,0,0,0,0,0,0,0,0,0,0,0,0,0,0,0,0,0,0,0,0,0,0,0,0,0,0,0,0,0,0" textboxrect="0,0,771190,1646237"/>
              </v:shape>
              <v:shape id="Freeform 24" o:spid="_x0000_s1440" style="position:absolute;left:47243;top:25802;width:1433;height:2709;visibility:visible;mso-wrap-style:square;v-text-anchor:top" coordsize="855663,1610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" path="m539291,1580605r-60722,29766l403560,1604418r-33672,-58193l324978,1513930r-45578,-8980l247650,1450975r-55562,-47625l150813,1335088r-28575,-47625l88900,1273175,74613,1239838r15875,-41275l107950,1174750r6350,-44450l107950,1055688r49213,-4763l171450,992188r17463,-71438l180975,874713r19050,-58738l184150,777875,150813,722313,102331,662633r-2318,-70495l85725,515938r17463,-71438l104713,368549,28575,314325,,214313,,130175,33338,80963,106363,38100r74612,-4762l255588,r61912,34925l350838,69850r30162,42863l382588,169863r-19050,60325l382588,271463r39687,1587l481013,236538r88900,-34925l661988,206375r52387,39688l774700,306388r,101600l819150,449263r36513,58737l841375,619125r-38100,22225l741363,679450,681038,655638r-57150,6350l582613,690563r-28575,23812l519113,746125r28575,100013l561975,920750,503238,874713,457200,836613r-42862,12700l360363,811213,333375,749300r-39687,23813l276225,815975r7938,44450l266700,906463r-30162,53975l219075,1017588r,100012l219075,1185863r52388,60325l285750,1322388r31750,47625l349250,1423988r73025,39687l461963,1479550r31750,28575l539291,1580605xe" fillcolor="#323e4f [2415]" strokecolor="white" strokeweight=".25pt">
                <v:shadow on="t" color="#b2b2b2" opacity=".5" offset="-1pt"/>
                <v:path arrowok="t" o:connecttype="custom" o:connectlocs="12,40;9,39;7,38;5,35;3,32;2,31;3,29;3,26;4,25;4,22;5,19;3,16;2,13;3,9;0,5;1,2;4,1;8,1;9,3;9,6;10,7;14,5;17,6;19,10;21,13;19,16;17,16;14,17;13,19;14,23;11,21;9,20;7,19;7,22;6,24;5,28;7,31;8,34;10,37;12,38" o:connectangles="0,0,0,0,0,0,0,0,0,0,0,0,0,0,0,0,0,0,0,0,0,0,0,0,0,0,0,0,0,0,0,0,0,0,0,0,0,0,0,0" textboxrect="0,0,855663,1610371"/>
              </v:shape>
              <v:shape id="Freeform 25" o:spid="_x0000_s1441" style="position:absolute;left:47664;top:25334;width:1355;height:1589;visibility:visible;mso-wrap-style:square;v-text-anchor:top" coordsize="803275,941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" path="m122572,447527r-15478,59531l123825,546100r40419,2630l219075,512762r88900,-36512l404750,480865r52450,41422l515938,579437r1587,100013l560388,723900r38100,57150l581025,898525r65088,42862l695325,904875r57150,-20638l803275,866775,789322,770187,766700,713037,702406,624930,641685,560637,591678,501105,466725,371475r66675,-73025l501191,217737,423863,195262r-73882,-8482l319025,117724,303213,71437,241300,,190438,17712,165100,92075,85725,117475,52388,204787,,271462r65422,37953l96378,351087r27447,37850l122572,447527xe" fillcolor="#323e4f [2415]" strokecolor="white" strokeweight=".25pt">
                <v:shadow on="t" color="#b2b2b2" opacity=".5" offset="-1pt"/>
                <v:path arrowok="t" o:connecttype="custom" o:connectlocs="3,11;3,13;3,14;4,14;6,13;8,12;10,12;12,13;13,15;13,17;14,18;15,20;15,23;16,24;18,23;19,22;20,22;20,20;19,18;18,16;16,14;15,13;12,9;13,8;13,6;11,5;9,5;8,3;8,2;6,0;5,1;4,2;2,3;1,5;0,7;2,8;2,9;3,10;3,11" o:connectangles="0,0,0,0,0,0,0,0,0,0,0,0,0,0,0,0,0,0,0,0,0,0,0,0,0,0,0,0,0,0,0,0,0,0,0,0,0,0,0" textboxrect="0,0,803275,941387"/>
              </v:shape>
              <v:shape id="Freeform 26" o:spid="_x0000_s1442" style="position:absolute;left:48100;top:26783;width:950;height:809;visibility:visible;mso-wrap-style:square;v-text-anchor:top" coordsize="559594,470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" path="m163115,63103r-63103,4763l,152400,27447,258911r17462,73025l52847,381148r22225,33338l125872,435123r55562,28575l228600,470297r44909,-52636l344947,412898r37243,-29517l404812,333375r73485,-33189l530684,270023r28575,-84137l559594,110728,541734,,489409,14436,441784,33486,379872,74761,317897,30956,284622,46186,219075,85725,163115,63103xe" fillcolor="#323e4f [2415]" strokecolor="white" strokeweight=".25pt">
                <v:shadow on="t" color="#b2b2b2" opacity=".5" offset="-1pt"/>
                <v:path arrowok="t" o:connecttype="custom" o:connectlocs="4,2;3,2;0,4;1,7;1,9;1,11;2,12;3,12;5,13;6,13;7,12;9,12;10,11;11,9;13,9;14,8;15,5;15,3;14,0;13,0;12,1;10,2;8,1;7,1;6,2;4,2" o:connectangles="0,0,0,0,0,0,0,0,0,0,0,0,0,0,0,0,0,0,0,0,0,0,0,0,0,0" textboxrect="0,0,559594,470297"/>
              </v:shape>
              <v:shape id="Freeform 27" o:spid="_x0000_s1443" style="position:absolute;left:49408;top:28277;width:1713;height:1168;visibility:visible;mso-wrap-style:square;v-text-anchor:top" coordsize="55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" path="m46,293l,325r22,26l44,375,90,353r44,-6l158,316r30,10l228,329r43,-5l285,281r6,-25l316,229r2,-38l334,168r18,-18l385,161r24,7l437,155r58,-1l495,116,550,91,517,82,466,57,434,4,397,,356,43r-9,34l319,124r-19,9l303,145r3,11l297,154r-7,-7l290,135r-9,4l284,156r-3,9l273,170r-6,-7l258,159r-3,-9l251,144r-67,67l120,236,92,283,46,293xe" fillcolor="#323e4f [2415]" strokecolor="white" strokeweight=".25pt">
                <v:shadow on="t" color="#b2b2b2" opacity=".5" offset="-1pt"/>
                <v:path arrowok="t" o:connecttype="custom" o:connectlocs="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 textboxrect="0,0,1023938,698500"/>
              </v:shape>
              <v:shape id="Freeform 28" o:spid="_x0000_s1444" style="position:absolute;left:50996;top:29212;width:1137;height:1339;visibility:visible;mso-wrap-style:square;v-text-anchor:top" coordsize="942,1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" path="m175,1089l84,1043r,-90l120,873r-6,-66l72,771,6,759,,663,54,603,72,465,84,363r48,-36l175,227r,-91l258,123,311,91r90,l498,111r84,12l702,135,764,91,834,75,900,r42,57l906,135r-51,47l804,195,750,177r-78,18l594,195r-78,l402,201r-84,12l220,227r-22,94l228,369r37,39l306,459r50,-5l401,408r79,-9l552,381r84,-6l673,408r-61,69l537,499r-63,14l401,544r7,53l474,657r60,54l492,783r60,66l612,891r-78,36l510,981,426,969,356,907,311,817r-5,-70l356,680,288,651r-42,30l220,726r8,93l234,909r-14,89l175,1089xe" fillcolor="#323e4f [2415]" strokecolor="white" strokeweight=".25pt">
                <v:shadow on="t" color="#b2b2b2" opacity=".5" offset="-1pt"/>
                <v:path arrowok="t" o:connecttype="custom" o:connectlocs="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 textboxrect="0,0,942,1089"/>
              </v:shape>
              <v:shape id="Freeform 29" o:spid="_x0000_s1445" style="position:absolute;left:51043;top:31080;width:327;height:187;visibility:visible;mso-wrap-style:square;v-text-anchor:top" coordsize="27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" path="m182,146l70,90,,55,46,10,106,r54,6l227,55r46,46l182,146xe" fillcolor="#323e4f [2415]" strokecolor="white" strokeweight=".25pt">
                <v:shadow on="t" color="#b2b2b2" opacity=".5" offset="-1pt"/>
                <v:path arrowok="t" o:connecttype="custom" o:connectlocs="2147483646,2147483646;2147483646,2147483646;0,2147483646;2147483646,2147483646;2147483646,0;2147483646,2147483646;2147483646,2147483646;2147483646,2147483646;2147483646,2147483646" o:connectangles="0,0,0,0,0,0,0,0,0" textboxrect="0,0,273,146"/>
              </v:shape>
              <v:shape id="Freeform 30" o:spid="_x0000_s1446" style="position:absolute;left:50638;top:30878;width:405;height:187;visibility:visible;mso-wrap-style:square;v-text-anchor:top" coordsize="336,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" path="m162,147l84,159,,147,21,55,67,10,127,r54,6l276,33r60,-6l330,105r-54,l222,123r-60,24xe" fillcolor="#323e4f [2415]" strokecolor="white" strokeweight=".25pt">
                <v:shadow on="t" color="#b2b2b2" opacity=".5" offset="-1pt"/>
                <v:path arrowok="t" o:connecttype="custom" o:connectlocs="2147483646,2147483646;2147483646,2147483646;0,2147483646;2147483646,2147483646;2147483646,2147483646;2147483646,0;2147483646,2147483646;2147483646,2147483646;2147483646,2147483646;2147483646,2147483646;2147483646,2147483646;2147483646,2147483646;2147483646,2147483646" o:connectangles="0,0,0,0,0,0,0,0,0,0,0,0,0" textboxrect="0,0,336,159"/>
              </v:shape>
              <v:shape id="Freeform 31" o:spid="_x0000_s1447" style="position:absolute;left:51183;top:30862;width:421;height:172;visibility:visible;mso-wrap-style:square;v-text-anchor:top" coordsize="336,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" path="m145,126l67,138,,108,4,34,60,r66,12l162,36,264,48r72,l330,108r-60,12l205,102r-60,24xe" fillcolor="#323e4f [2415]" strokecolor="white" strokeweight=".25pt">
                <v:shadow on="t" color="#b2b2b2" opacity=".5" offset="-1pt"/>
                <v:path arrowok="t" o:connecttype="custom" o:connectlocs="2147483646,2147483646;2147483646,2147483646;0,2147483646;2147483646,2147483646;2147483646,0;2147483646,2147483646;2147483646,2147483646;2147483646,2147483646;2147483646,2147483646;2147483646,2147483646;2147483646,2147483646;2147483646,2147483646;2147483646,2147483646" o:connectangles="0,0,0,0,0,0,0,0,0,0,0,0,0" textboxrect="0,0,336,138"/>
              </v:shape>
              <v:shape id="Freeform 32" o:spid="_x0000_s1448" style="position:absolute;left:51136;top:26097;width:514;height:1231;visibility:visible;mso-wrap-style:square;v-text-anchor:top" coordsize="424,1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" path="m256,490r,104l336,666r-24,64l264,778r,96l248,1002,168,930,120,858r80,-80l120,674,56,610,32,490,,394,56,362r64,56l128,306r,-56l104,161,144,82,200,,320,98r104,l376,178r40,128l368,378r-80,14l256,490xe" fillcolor="#323e4f [241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 o:connectangles="0,0,0,0,0,0,0,0,0,0,0,0,0,0,0,0,0,0,0,0,0,0,0,0,0,0,0,0" textboxrect="0,0,424,1002"/>
              </v:shape>
              <v:shape id="Freeform 33" o:spid="_x0000_s1449" style="position:absolute;left:51557;top:27810;width:778;height:685;visibility:visible;mso-wrap-style:square;v-text-anchor:top" coordsize="640,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" path="m496,416r16,80l472,544,376,512,296,456r8,-110l248,280r-64,48l104,328,32,384,,288,80,232r80,-64l232,136r56,48l374,198r21,-79l488,64,520,r72,24l640,144r-10,94l614,326r-94,26l496,416xe" fillcolor="#323e4f [241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 o:connectangles="0,0,0,0,0,0,0,0,0,0,0,0,0,0,0,0,0,0,0,0,0,0,0,0,0" textboxrect="0,0,640,544"/>
              </v:shape>
              <v:shape id="Freeform 34" o:spid="_x0000_s1450" style="position:absolute;left:51541;top:27437;width:281;height:451;visibility:visible;mso-wrap-style:square;v-text-anchor:top" coordsize="228,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" path="m108,348l48,288,72,210,66,138,,156,6,78,17,7,102,6,162,r18,60l228,108r-6,60l186,258r,108l108,348xe" fillcolor="#323e4f [2415]" strokecolor="white" strokeweight=".25pt">
                <v:shadow on="t" color="#b2b2b2" opacity=".5" offset="-1pt"/>
                <v:path arrowok="t" o:connecttype="custom" o:connectlocs="2147483646,2147483646;2147483646,2147483646;2147483646,2147483646;2147483646,2147483646;0,2147483646;2147483646,2147483646;2147483646,2147483646;2147483646,2147483646;2147483646,0;2147483646,2147483646;2147483646,2147483646;2147483646,2147483646;2147483646,2147483646;2147483646,2147483646;2147483646,2147483646" o:connectangles="0,0,0,0,0,0,0,0,0,0,0,0,0,0,0" textboxrect="0,0,228,366"/>
              </v:shape>
              <v:shape id="Freeform 35" o:spid="_x0000_s1451" style="position:absolute;left:51993;top:27234;width:202;height:296;visibility:visible;mso-wrap-style:square;v-text-anchor:top" coordsize="1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" path="m114,240l54,162,6,126,,72,33,45,78,r84,54l169,136r,90l114,240xe" fillcolor="#323e4f [2415]" strokecolor="white" strokeweight=".25pt">
                <v:shadow on="t" color="#b2b2b2" opacity=".5" offset="-1pt"/>
                <v:path arrowok="t" o:connecttype="custom" o:connectlocs="2147483646,2147483646;2147483646,2147483646;2147483646,2147483646;0,2147483646;2147483646,2147483646;2147483646,0;2147483646,2147483646;2147483646,2147483646;2147483646,2147483646;2147483646,2147483646" o:connectangles="0,0,0,0,0,0,0,0,0,0" textboxrect="0,0,169,240"/>
              </v:shape>
              <v:shape id="Freeform 36" o:spid="_x0000_s1452" style="position:absolute;left:50685;top:27608;width:498;height:529;visibility:visible;mso-wrap-style:square;v-text-anchor:top" coordsize="424,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" path="m,368l64,304r48,-77l170,161r43,-33l272,72,320,,424,24r-96,96l248,200r-64,80l96,368,56,424,,368xe" fillcolor="#323e4f [2415]" strokecolor="white" strokeweight=".25pt">
                <v:shadow on="t" color="#b2b2b2" opacity=".5" offset="-1pt"/>
                <v:path arrowok="t" o:connecttype="custom" o:connectlocs="0,2147483646;2147483646,2147483646;2147483646,2147483646;2147483646,2147483646;2147483646,2147483646;2147483646,2147483646;2147483646,0;2147483646,2147483646;2147483646,2147483646;2147483646,2147483646;2147483646,2147483646;2147483646,2147483646;2147483646,2147483646;0,2147483646" o:connectangles="0,0,0,0,0,0,0,0,0,0,0,0,0,0" textboxrect="0,0,424,424"/>
              </v:shape>
              <v:shape id="Freeform 37" o:spid="_x0000_s1453" style="position:absolute;left:51557;top:26938;width:358;height:312;visibility:visible;mso-wrap-style:square;v-text-anchor:top" coordsize="288,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" path="m216,246l150,138,90,126,24,156,6,108,,60,24,18,90,r57,7l204,60r34,83l288,222r-72,24xe" fillcolor="#323e4f [2415]" strokecolor="white" strokeweight=".25pt">
                <v:shadow on="t" color="#b2b2b2" opacity=".5" offset="-1pt"/>
                <v:path arrowok="t" o:connecttype="custom" o:connectlocs="2147483646,2147483646;2147483646,2147483646;2147483646,2147483646;2147483646,2147483646;2147483646,2147483646;0,2147483646;2147483646,2147483646;2147483646,0;2147483646,2147483646;2147483646,2147483646;2147483646,2147483646;2147483646,2147483646;2147483646,2147483646" o:connectangles="0,0,0,0,0,0,0,0,0,0,0,0,0" textboxrect="0,0,288,246"/>
              </v:shape>
              <v:shape id="Freeform 38" o:spid="_x0000_s1454" style="position:absolute;left:56119;top:30271;width:685;height:404;visibility:visible;mso-wrap-style:square;v-text-anchor:top" coordsize="568,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" path="m384,136r-66,42l258,190r-74,-6l64,192,,256r112,40l192,298r66,18l315,309r74,-8l472,232r56,-64l568,40,480,,464,80r-80,56xe" fillcolor="#323e4f [2415]" strokecolor="white" strokeweight=".25pt">
                <v:shadow on="t" color="#b2b2b2" opacity=".5" offset="-1pt"/>
                <v:path arrowok="t" o:connecttype="custom" o:connectlocs="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0;2147483646,2147483646;2147483646,2147483646" o:connectangles="0,0,0,0,0,0,0,0,0,0,0,0,0,0,0,0,0" textboxrect="0,0,568,316"/>
              </v:shape>
              <v:shape id="Freeform 39" o:spid="_x0000_s1455" style="position:absolute;left:49906;top:31143;width:7194;height:5808;visibility:visible;mso-wrap-style:square;v-text-anchor:top" coordsize="3045,2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" path="m1399,1744r-165,-9l1070,1808r-146,46l841,1945r-251,1l430,2019r-156,36l154,1946r93,-138l221,1711,174,1552,119,1388,,1260r46,-92l64,1040,101,940,201,885,338,812r92,-19l585,766,691,671,713,565r92,-92l860,510,914,382,1024,272r119,83l1253,345r55,-82l1353,190r-64,-55l1372,89r155,10l1637,153r94,-52l1801,108r28,73l1792,263r-61,72l1820,455r100,46l2030,583r70,-80l2149,428r18,-119l2134,134,2167,r110,80l2332,199r9,110l2402,335r,101l2469,570r64,123l2637,738r79,129l2805,939r93,147l2972,1174r64,122l3036,1406r9,128l3045,1671r-64,110l2905,1845r-52,110l2816,2019r-9,137l2780,2265r-138,55l2536,2348r-67,34l2377,2348r-109,34l2103,2348r-101,-73l1993,2119r-73,9l1838,2147r-9,-83l1874,1927r-82,37l1692,2055r-55,-137l1582,1790r-82,9l1399,1744xe" fillcolor="#323e4f [2415]" strokecolor="white" strokeweight=".25pt">
                <v:shadow on="t" color="#b2b2b2" opacity=".5" offset="-1pt"/>
                <v:path arrowok="t" o:connecttype="custom" o:connectlocs="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 textboxrect="0,0,3045,2382"/>
              </v:shape>
              <v:shape id="Freeform 40" o:spid="_x0000_s1456" style="position:absolute;left:55590;top:37324;width:716;height:701;visibility:visible;mso-wrap-style:square;v-text-anchor:top" coordsize="433388,41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" path="m235744,414038l150019,394988,92869,342600,73819,144956,,52088,16896,r99526,50796l167948,75726,292634,36509,359569,4463r61913,66675l433388,173531r-59531,57150l374057,320722r-71638,24259l235744,414038xe" fillcolor="#323e4f [2415]" strokecolor="white" strokeweight=".25pt">
                <v:shadow on="t" color="#b2b2b2" opacity=".5" offset="-1pt"/>
                <v:path arrowok="t" o:connecttype="custom" o:connectlocs="5,11;3,10;2,9;2,4;0,1;0,0;3,1;4,2;7,1;8,0;9,2;10,5;8,6;8,8;7,9;5,11" o:connectangles="0,0,0,0,0,0,0,0,0,0,0,0,0,0,0,0" textboxrect="0,0,433388,414038"/>
              </v:shape>
              <v:shape id="Freeform 41" o:spid="_x0000_s1457" style="position:absolute;left:59420;top:37324;width:1449;height:1542;visibility:visible;mso-wrap-style:square;v-text-anchor:top" coordsize="859171,917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" path="m182896,823913l94790,802481,,789853,12690,684108,180474,511729,344028,392947,496303,256782,563896,135731,630571,71438,666290,r45244,2381l771065,38100,842502,2381r16669,83344l856790,138113r-40429,60726l778209,309563r-66675,57150l769833,442198,628190,454819r-47290,84432l507582,743499,390556,830412r-74727,86914l228140,869156,182896,823913xe" fillcolor="#323e4f [2415]" strokecolor="white" strokeweight=".25pt">
                <v:shadow on="t" color="#b2b2b2" opacity=".5" offset="-1pt"/>
                <v:path arrowok="t" o:connecttype="custom" o:connectlocs="5,21;2,20;0,20;0,17;5,13;9,10;12,6;14,3;16,2;17,0;18,0;19,1;21,0;22,2;22,3;21,5;20,8;18,9;19,11;16,11;15,13;13,18;10,21;8,23;6,22;5,21" o:connectangles="0,0,0,0,0,0,0,0,0,0,0,0,0,0,0,0,0,0,0,0,0,0,0,0,0,0" textboxrect="0,0,859171,917326"/>
              </v:shape>
              <v:shape id="Freeform 44" o:spid="_x0000_s1458" style="position:absolute;left:48380;top:29243;width:172;height:109;visibility:visible;mso-wrap-style:square;v-text-anchor:top" coordsize="1594,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" path="m850,771r60,-3l928,735r39,l1081,651r144,-45l1357,574r90,l1489,594r63,-33l1549,492r45,-72l1543,378r-39,-15l1459,306r-63,-21l1345,321r-51,9l1258,300r-42,-45l1174,228r-27,-42l1039,166r-24,-22l991,153r-39,39l919,234,901,222r57,-99l949,75,858,30,811,3,784,,745,3,631,75r-75,45l514,105,444,69r-38,l364,111r-45,21l268,166r-45,91l177,348r-26,57l96,498,79,579,42,639r18,39l36,729r,45l9,807,,924r99,27l48,813r84,-57l132,699r33,6l111,582r51,9l223,665r38,-26l359,620r89,1l538,639r54,l589,666r39,15l610,708,562,681r-21,21l619,747r36,-42l718,738r49,63l858,846r45,-45l850,771xe" fillcolor="#323e4f [2415]" strokecolor="white" strokeweight=".25pt">
                <v:shadow on="t" color="#b2b2b2" opacity=".5" offset="-1pt"/>
                <v:path arrowok="t" o:connecttype="custom" o:connectlocs="1543183321,1918327547;1639929783,1835835060;2077388851,1513509535;2147483646,1433779736;2147483646,1401294228;2147483646,1049045906;2147483646,906686778;2147483646,711759715;2147483646,824194303;2062226623,636949557;1945189765,464665762;1721360608,359730398;1614538523,479628032;1528008134,554438191;1609437670,187244597;1375378202,7480333;1263456091,7480333;942880366,299661899;752932887,172283806;617329977,277219159;454483854,414657167;300159129,869281641;162846123,1243753699;71214763,1596002022;60984441,1820872779;15331282,2015580446;167961225,2147483646;223843513,1888202478;279868850,1760804153;274767879,1476104387;442573117,1596002022;759744072,1551116541;1004019613,1596002022;1065018184,1700956403;953096546,1700956403;1049687020,1865758259;1217648245,1843315519;1455098707,2113054081;1441477745,1925808005" o:connectangles="0,0,0,0,0,0,0,0,0,0,0,0,0,0,0,0,0,0,0,0,0,0,0,0,0,0,0,0,0,0,0,0,0,0,0,0,0,0,0" textboxrect="0,0,1594,951"/>
              </v:shape>
              <v:shape id="Freeform 46" o:spid="_x0000_s1459" style="position:absolute;left:36406;top:26222;width:1121;height:1012;visibility:visible;mso-wrap-style:square;v-text-anchor:top" coordsize="675084,602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" path="m675084,559594r-11830,21888l620316,602456,576262,561975,508438,483236,464344,434578,401241,383381,325041,367903r-92869,3572l151209,352425,86916,411956,,390525,8334,325040,23812,219075,41672,132159,122634,54769,222647,r33337,35719l282178,109537r8334,67866l299832,252409r80098,43459l471152,336763r51408,62891l590459,448063r84625,111531xe" fillcolor="#f4b083 [1941]" strokecolor="white" strokeweight=".25pt">
                <v:shadow on="t" color="#b2b2b2" opacity=".5" offset="-1pt"/>
                <v:path arrowok="t" o:connecttype="custom" o:connectlocs="16,14;15,14;14,15;13,14;12,12;11,11;9,10;7,9;5,9;3,9;2,10;0,10;0,8;0,5;1,3;3,1;5,0;6,1;6,3;7,4;7,6;9,7;11,8;12,10;14,11;16,14" o:connectangles="0,0,0,0,0,0,0,0,0,0,0,0,0,0,0,0,0,0,0,0,0,0,0,0,0,0" textboxrect="0,0,675084,602456"/>
              </v:shape>
              <v:shape id="Freeform 47" o:spid="_x0000_s1460" style="position:absolute;left:31532;top:23248;width:2865;height:2631;visibility:visible;mso-wrap-style:square;v-text-anchor:top" coordsize="1707356,1557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" path="m1707356,176213r-23812,38100l1645444,266700r27384,1053703l1685925,1547813r-116681,9525l1457765,1498298,745331,1133475r-114300,78581l495300,1214438r-69165,-57667l317897,1135856,248840,1031081r-73818,2382l116681,989409,105965,923925r-71437,8334l,887016,19050,837009,41672,776288,,703659,52387,656034,16669,581025,64294,527447,35719,460772,65484,395288,51197,327422,96440,315516r36910,-46435l135731,155972,221456,95250,296465,,421481,4763r85725,14287l607219,42863r61912,52387l678656,152400r14288,38100l764381,195263r85725,23812l916781,252413r58221,49536l1021556,314325r57150,-4762l1178719,271463r-9525,-138113l1212056,57150r73150,-21820l1402556,9525r142875,80963l1702594,133350r4762,42863xe" fillcolor="#f4b083 [1941]" strokecolor="white" strokeweight=".25pt">
                <v:shadow on="t" color="#b2b2b2" opacity=".5" offset="-1pt"/>
                <v:path arrowok="t" o:connecttype="custom" o:connectlocs="42,5;41,6;40,7;41,34;41,40;39,40;36,38;18,29;16,31;12,31;10,30;8,29;6,26;4,27;3,25;3,24;1,24;0,23;1,21;1,20;0,18;1,17;0,15;2,14;1,12;2,10;1,8;2,8;3,7;3,4;6,2;7,0;10,0;12,1;15,1;16,2;17,4;17,5;19,5;21,6;22,6;24,8;25,8;27,8;29,7;29,3;30,2;32,1;35,0;38,2;42,3;42,5" o:connectangles="0,0,0,0,0,0,0,0,0,0,0,0,0,0,0,0,0,0,0,0,0,0,0,0,0,0,0,0,0,0,0,0,0,0,0,0,0,0,0,0,0,0,0,0,0,0,0,0,0,0,0,0" textboxrect="0,0,1707356,1557338"/>
              </v:shape>
              <v:shape id="Freeform 48" o:spid="_x0000_s1461" style="position:absolute;left:28386;top:22360;width:3675;height:3644;visibility:visible;mso-wrap-style:square;v-text-anchor:top" coordsize="2197894,2178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" path="m4763,1023937l,1173956r364332,302419l866775,1821656r124284,77538l1038225,1971675r90488,59531l1202532,2069306r56814,-249l1281113,2174081r100012,4763l1578769,2107406r619125,-433387l2128838,1565672r-75010,2381l1999060,1522809r-12639,-63352l1916571,1468982r-34925,-44450l1924050,1312069r-42862,-71438l1933575,1193006r-33337,-76200l1945482,1062037r-28575,-64293l1945482,928687,1922860,817959,1863328,592931r-52387,-52387l1764507,485775r-13097,-76200l1779985,377428r-7876,-38746l1787984,159294r26987,-53975l1821657,33337,1745457,r-47625,4762l1650207,16669,1600200,4762r-66675,30957l1471613,47625,1388269,21431r-90487,19050l1214438,69056r-83344,-2381l1016794,109537r-73819,45244l833438,195262,684671,240257r52388,119062l757238,426244r11571,53725l797384,554582r-4763,80962l722771,621257r-65546,5012l592932,628650r-11907,73819l531019,731044r9525,88106l504825,854869,323850,935831r-88106,2381l80963,988219,4763,1023937xe" fillcolor="#f4b083 [1941]" strokecolor="white" strokeweight=".25pt">
                <v:shadow on="t" color="#b2b2b2" opacity=".5" offset="-1pt"/>
                <v:path arrowok="t" o:connecttype="custom" o:connectlocs="0,28;21,44;25,47;29,50;31,52;38,51;51,38;48,37;46,35;46,32;46,29;47,26;47,22;45,14;42,12;43,9;43,4;44,1;41,0;38,0;35,1;31,1;27,2;23,4;17,6;18,10;19,13;17,15;14,15;13,18;12,21;6,23;0,25" o:connectangles="0,0,0,0,0,0,0,0,0,0,0,0,0,0,0,0,0,0,0,0,0,0,0,0,0,0,0,0,0,0,0,0,0" textboxrect="0,0,2197894,2178844"/>
              </v:shape>
              <v:shape id="Freeform 49" o:spid="_x0000_s1462" style="position:absolute;left:27701;top:22672;width:2009;height:1666;visibility:visible;mso-wrap-style:square;v-text-anchor:top" coordsize="1198563,992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" path="m,987425r403225,4762l405942,843212r80962,-40482l631825,758825r100013,-6350l833438,706437r79375,-34925l941723,633662r-6685,-84387l979488,517525r15875,-73025l1063625,441325r55563,-1588l1193800,452437r4763,-79375l1166813,290512r-6350,-52387l1138238,173037r-28575,-58737l1081088,50800r-61913,12700l976313,44450,922338,33337,850900,63500,779463,39687,755650,,709613,4762,693738,42862r-14288,61913l655638,171450r-52388,34925l555625,258762r-69850,17463l385763,373062r-63500,93663l279400,566737r30163,73025l322263,703262r-74613,42863l182563,784225r-46038,92075l69850,930275,,987425xe" fillcolor="#f4b083 [1941]" strokecolor="white" strokeweight=".25pt">
                <v:shadow on="t" color="#b2b2b2" opacity=".5" offset="-1pt"/>
                <v:path arrowok="t" o:connecttype="custom" o:connectlocs="0,24;10,25;10,21;12,20;15,19;18,19;20,17;22,17;23,16;23,14;24,13;24,11;26,11;27,11;29,11;29,9;28,7;28,6;28,4;27,3;26,1;25,2;24,1;22,1;21,2;19,1;18,0;17,0;17,1;17,3;16,4;15,5;14,6;12,7;9,9;8,12;7,14;8,16;8,17;6,18;5,19;3,22;2,23;0,24" o:connectangles="0,0,0,0,0,0,0,0,0,0,0,0,0,0,0,0,0,0,0,0,0,0,0,0,0,0,0,0,0,0,0,0,0,0,0,0,0,0,0,0,0,0,0,0" textboxrect="0,0,1198563,992187"/>
              </v:shape>
              <v:shape id="Freeform 50" o:spid="_x0000_s1463" style="position:absolute;left:29975;top:25163;width:2818;height:2196;visibility:visible;mso-wrap-style:square;v-text-anchor:top" coordsize="1688307,1307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" path="m1562100,73818r23813,216694l1647825,345281r40482,66675l1663839,458488r-17184,166388l1652588,740568,1540669,878681r-88106,88106l1402557,1038225r28467,74759l1364457,1138237r-54769,14288l1243013,1154906r-64294,-23813l1104900,1135856r-130968,45244l904875,1173956r-52387,-23813l766763,1150143r-64294,11907l642938,1138237r-78581,-42862l497682,1104900r-52388,14287l435595,1184849r-45070,55782l381571,1300445r-94159,6972l269082,1240631,132889,1204377,83344,1133475,28933,1073519,,962025,140494,916781,290513,902493,411957,847725,426244,507206,623888,433387,1245394,r107156,16668l1423988,76200r138112,-2382xe" fillcolor="#f4b083 [1941]" strokecolor="white" strokeweight=".25pt">
                <v:shadow on="t" color="#b2b2b2" opacity=".5" offset="-1pt"/>
                <v:path arrowok="t" o:connecttype="custom" o:connectlocs="37,2;38,7;39,9;40,10;40,11;39,15;39,18;37,22;35,24;33,26;34,28;33,28;31,28;30,29;28,28;26,28;23,29;22,29;20,28;18,28;17,29;15,28;14,27;12,27;11,28;10,29;9,31;9,32;7,32;6,31;3,30;2,28;1,27;0,24;3,23;7,22;10,21;10,13;15,11;30,0;32,0;34,2;37,2" o:connectangles="0,0,0,0,0,0,0,0,0,0,0,0,0,0,0,0,0,0,0,0,0,0,0,0,0,0,0,0,0,0,0,0,0,0,0,0,0,0,0,0,0,0,0" textboxrect="0,0,1688307,1307417"/>
              </v:shape>
              <v:shape id="Freeform 52" o:spid="_x0000_s1464" style="position:absolute;left:34288;top:23528;width:2133;height:1947;visibility:visible;mso-wrap-style:square;v-text-anchor:top" coordsize="1279177,1160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" path="m1169640,984609r-19050,83343l1207740,1060809r71437,83343l1141065,1153677r-161925,-4762l24259,1160821,2647,247857,,102001,36165,51159,57091,14829,99290,r72011,26819l268061,62564,319240,49916r84785,22487l486221,89259,543371,60684,593377,15440r51577,440l707415,39942,792679,27262r76923,14372l926752,44015r92869,-16669l1117252,224990r4763,45244l1060102,348815r-19050,64294l986284,425015,950565,398821,916460,381864,865707,356417,829121,298809,812940,250730,735524,172445r-25695,466l710318,199857r39819,69592l818742,354926r110392,96283l981521,532171r40481,100013l1060102,696477r2844,59501l1100584,801252r40481,57150l1169640,915552r,69057xe" fillcolor="#f4b083 [1941]" strokecolor="white" strokeweight=".25pt">
                <v:shadow on="t" color="#b2b2b2" opacity=".5" offset="-1pt"/>
                <v:path arrowok="t" o:connecttype="custom" o:connectlocs="28,24;27,26;29,26;30,28;27,28;23,28;1,28;0,6;0,3;1,1;1,0;2,0;4,1;6,2;8,1;10,2;12,2;13,2;14,0;15,0;17,1;19,1;21,1;22,1;24,1;27,6;27,7;25,9;25,10;23,10;23,10;22,9;21,9;20,7;19,6;18,4;17,4;17,5;18,7;19,9;22,11;23,13;24,15;25,17;25,18;26,20;27,21;28,22;28,24" o:connectangles="0,0,0,0,0,0,0,0,0,0,0,0,0,0,0,0,0,0,0,0,0,0,0,0,0,0,0,0,0,0,0,0,0,0,0,0,0,0,0,0,0,0,0,0,0,0,0,0,0" textboxrect="0,0,1279177,1160821"/>
              </v:shape>
              <v:shape id="Freeform 53" o:spid="_x0000_s1465" style="position:absolute;left:32326;top:25163;width:1853;height:2959;visibility:visible;mso-wrap-style:square;v-text-anchor:top" coordsize="1104900,1769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" path="m23812,1113235r74132,45547l170259,1238250r5953,36910l215503,1313260r-9525,84534l216694,1453753r-9525,32147l164306,1509713r-26194,57150l150019,1624013r23119,78971l204787,1769269r80963,-16669l390525,1733550r83344,-16668l547687,1693069r28575,-73819l628650,1633538r66675,-14288l750094,1578769r85725,-90487l900112,1409700r71438,-40481l976312,1238250r-85725,-59531l912019,1083469r38100,-76200l1007269,914400r97631,-57150l1095375,421482,266700,,154781,73819r23813,216694l245269,347663r39290,67865l257175,464344,241697,629841r3572,114300l133350,881063,45244,970360,,1042988r23812,70247xe" fillcolor="#f4b083 [1941]" strokecolor="white" strokeweight=".25pt">
                <v:shadow on="t" color="#b2b2b2" opacity=".5" offset="-1pt"/>
                <v:path arrowok="t" o:connecttype="custom" o:connectlocs="1,27;2,28;4,30;4,31;5,32;5,34;5,35;5,36;4,36;3,38;4,39;4,41;5,43;7,42;10,42;12,41;13,41;14,39;15,39;17,39;18,38;20,36;22,34;24,33;24,30;22,28;22,26;23,24;25,22;27,21;27,10;7,0;4,2;4,7;6,8;7,10;6,11;6,15;6,18;3,21;1,23;0,25;1,27" o:connectangles="0,0,0,0,0,0,0,0,0,0,0,0,0,0,0,0,0,0,0,0,0,0,0,0,0,0,0,0,0,0,0,0,0,0,0,0,0,0,0,0,0,0,0" textboxrect="0,0,1104900,1769269"/>
              </v:shape>
              <v:shape id="Freeform 54" o:spid="_x0000_s1466" style="position:absolute;left:31314;top:22345;width:716;height:1463;visibility:visible;mso-wrap-style:square;v-text-anchor:top" coordsize="426244,871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" path="m342016,48656r-53084,6216l256991,22769,225220,,185338,24069,73819,42491r-7144,61912l35719,168697,21431,340147r7144,45244l,418728r16669,73819l59531,544934r54769,57150l183356,871166r42863,-11907l264319,811634r2381,-111918l352425,635422r73819,-92869l390525,513978,364616,460873r-28010,-659l300102,423523,255065,410334,220705,368353r32581,-56036l310911,278587r21544,-47081l340395,175333r-44952,-8521l294427,110801,342016,48656xe" fillcolor="#8eaadb [1940]" strokecolor="white" strokeweight=".25pt">
                <v:shadow on="t" color="#b2b2b2" opacity=".5" offset="-1pt"/>
                <v:path arrowok="t" o:connecttype="custom" o:connectlocs="9,1;7,1;6,1;6,0;5,1;2,1;2,3;1,4;1,8;1,10;0,10;0,12;2,13;3,15;5,22;6,21;7,20;7,17;9,16;11,13;10,13;9,11;8,11;7,11;6,10;6,9;6,8;8,7;8,6;8,4;7,4;7,3;9,1" o:connectangles="0,0,0,0,0,0,0,0,0,0,0,0,0,0,0,0,0,0,0,0,0,0,0,0,0,0,0,0,0,0,0,0,0" textboxrect="0,0,426244,871166"/>
              </v:shape>
              <v:shape id="Freeform 55" o:spid="_x0000_s1467" style="position:absolute;left:35689;top:26814;width:2694;height:1962;visibility:visible;mso-wrap-style:square;v-text-anchor:top" coordsize="1600980,117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" path="m1600980,630360l1457325,926306r-123825,101203l1197769,1066800r-88106,33337l1065610,1088231r-80963,33338l888615,1113903r-99230,55291l735474,1179900r-71042,-19783l590643,1161456r-77685,-40735l444984,1072786r-73850,-1938l305991,1064419r,-100013l264319,954881,233363,920353,207169,852487,162659,799286,90488,697706,10716,664369r4762,-39291l,589359,41672,546497r5953,-60722l105966,445294r71437,4762l226219,426244r44053,-50007l307182,302419,367903,177403r36910,-60722l421482,38100r83343,21431l571500,r80963,19050l750094,16669r69056,14287l890588,88106r61912,69056l997744,211931r40481,38100l1000125,316706r2382,76200l1095375,409575r71114,116285l1503876,628845r97104,1515xe" fillcolor="#f4b083 [1941]" strokecolor="white" strokeweight=".25pt">
                <v:shadow on="t" color="#b2b2b2" opacity=".5" offset="-1pt"/>
                <v:path arrowok="t" o:connecttype="custom" o:connectlocs="40,15;36,22;33,24;30,25;28,26;27,25;25,26;22,26;20,27;18,27;17,27;15,27;13,26;11,25;9,25;8,25;8,22;7,22;6,21;5,20;4,19;2,16;0,15;0,14;0,14;1,13;1,11;3,10;4,10;6,10;7,9;8,7;9,4;10,3;11,1;13,1;14,0;16,0;19,0;21,1;22,2;24,4;25,5;26,6;25,7;25,9;27,9;29,12;38,15;40,15" o:connectangles="0,0,0,0,0,0,0,0,0,0,0,0,0,0,0,0,0,0,0,0,0,0,0,0,0,0,0,0,0,0,0,0,0,0,0,0,0,0,0,0,0,0,0,0,0,0,0,0,0,0" textboxrect="0,0,1600980,1179900"/>
              </v:shape>
              <v:shape id="Freeform 56" o:spid="_x0000_s1468" style="position:absolute;left:37215;top:27156;width:1853;height:2476;visibility:visible;mso-wrap-style:square;v-text-anchor:top" coordsize="1107281,147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" path="m228600,140494r45243,42862l347662,247650r90488,-21431l516731,207169,619125,180975,719137,157162r95250,-11906l907256,147637r78581,-40481l1031081,54769,1071562,r35719,14287l1102518,73819r-9525,100012l1071562,247650r-40481,116681l966787,464344,912018,602456,835818,742950,728662,895350,588494,1020926,443060,1147718r-116217,71541l204787,1354931r-19050,121444l97631,1452562,61912,1388269,,1064419,76774,914886r80463,-37353l202406,891778r91678,-36909l421481,821531,550068,715565,695325,421481r-96441,-2381l260746,319087,190500,202406r38100,-61912xe" fillcolor="#f4b083 [1941]" strokecolor="white" strokeweight=".25pt">
                <v:shadow on="t" color="#b2b2b2" opacity=".5" offset="-1pt"/>
                <v:path arrowok="t" o:connecttype="custom" o:connectlocs="6,4;7,5;8,6;11,6;13,5;15,5;17,4;20,4;22,4;24,3;25,1;26,0;27,0;27,2;26,4;26,6;25,9;23,11;22,15;20,18;18,22;14,25;11,28;8,30;5,33;5,36;2,36;2,34;0,26;2,22;4,21;5,22;7,21;10,20;13,17;17,10;14,10;6,8;5,5;6,4" o:connectangles="0,0,0,0,0,0,0,0,0,0,0,0,0,0,0,0,0,0,0,0,0,0,0,0,0,0,0,0,0,0,0,0,0,0,0,0,0,0,0,0" textboxrect="0,0,1107281,1476375"/>
              </v:shape>
              <v:shape id="Freeform 57" o:spid="_x0000_s1469" style="position:absolute;left:26985;top:24322;width:1417;height:981;visibility:visible;mso-wrap-style:square;v-text-anchor:top" coordsize="846535,582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" path="m611646,l438150,1043,335421,28575r-11571,77243l254458,173038r-68720,75655l180975,353468,97632,420143,64294,517774,,574924r381000,7144l473869,498724,494171,334963,490538,209402r314325,-3572l846535,101055,840582,4615,611646,xe" fillcolor="#f4b083 [1941]" strokecolor="white" strokeweight=".25pt">
                <v:shadow on="t" color="#b2b2b2" opacity=".5" offset="-1pt"/>
                <v:path arrowok="t" o:connecttype="custom" o:connectlocs="15,0;11,0;8,1;8,3;6,4;5,6;4,9;2,11;2,13;0,14;9,15;12,13;12,8;12,5;20,5;21,3;20,0;15,0" o:connectangles="0,0,0,0,0,0,0,0,0,0,0,0,0,0,0,0,0,0" textboxrect="0,0,846535,582068"/>
              </v:shape>
              <v:shape id="Freeform 59" o:spid="_x0000_s1470" style="position:absolute;left:37558;top:31594;width:1292;height:2632;visibility:visible;mso-wrap-style:square;v-text-anchor:top" coordsize="771858,1571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" path="m625523,60989r-2303,71327l595126,170344r-32031,19341l523325,179151r-17439,30332l532084,265284r-50083,15917l497205,325947r-46146,34604l425609,346006r-36586,40996l283505,446133r-64402,19927l194129,477769r-39141,-696l127083,550271r-24879,59138l121254,695134r11906,80963l107486,858278r-6495,63431l49198,1016914,,1081588r26004,42171l30766,1188053r9525,40481l45054,1280922r28575,80962l111729,1421415r-21431,42863l73629,1502378r-4314,28174l109628,1571091r71392,-31311l248128,1520272r61697,-20348l378429,1464278r33337,-38100l497491,1278540r64294,-264318l578603,845977,630582,736230r55028,-72052l697516,599884,681131,547720r13775,-34016l663235,453780r4791,-33385l700126,404805r14999,33495l726324,460607r28298,-26776l771858,392248,745795,343947r-1429,-78764l731057,126607,697596,67185,678387,,646424,23091,625523,60989xe" fillcolor="#f4b083 [1941]" strokecolor="white" strokeweight=".25pt">
                <v:shadow on="t" color="#b2b2b2" opacity=".5" offset="-1pt"/>
                <v:path arrowok="t" o:connecttype="custom" o:connectlocs="15,2;15,3;14,4;14,5;13,4;12,5;13,7;12,7;12,8;11,9;10,8;9,9;7,11;5,11;5,12;4,12;3,13;3,15;3,17;3,19;3,21;3,22;1,25;0,26;1,27;1,29;1,30;1,31;2,33;3,35;2,36;2,37;2,37;3,38;4,38;6,37;8,37;9,36;10,35;12,31;14,25;14,21;15,18;17,16;17,15;17,13;17,13;16,11;16,10;17,10;17,11;18,11;18,11;19,10;18,8;18,7;18,3;17,2;16,0;16,1;15,2" o:connectangles="0,0,0,0,0,0,0,0,0,0,0,0,0,0,0,0,0,0,0,0,0,0,0,0,0,0,0,0,0,0,0,0,0,0,0,0,0,0,0,0,0,0,0,0,0,0,0,0,0,0,0,0,0,0,0,0,0,0,0,0,0" textboxrect="0,0,771858,1571091"/>
              </v:shape>
              <v:shape id="Freeform 60" o:spid="_x0000_s1471" style="position:absolute;left:28947;top:26783;width:1479;height:965;visibility:visible;mso-wrap-style:square;v-text-anchor:top" coordsize="884634,577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" path="m616743,l488156,4763,388143,40482,328612,69057r-52387,50006l223837,154782,117871,230982r10716,48815l90487,295275,39290,328613,,376238r16668,61912l7143,500063r44388,46058l114633,577358,214849,546442r52197,25334l283368,509588r-7143,-78581l334228,431172r108684,-4928l571625,423109r49881,29329l678656,431007r43776,-27529l799356,403021r27261,-59629l884634,280988,746530,243945,704850,178594,642937,114300,616743,xe" fillcolor="#f4b083 [1941]" strokecolor="white" strokeweight=".25pt">
                <v:shadow on="t" color="#b2b2b2" opacity=".5" offset="-1pt"/>
                <v:path arrowok="t" o:connecttype="custom" o:connectlocs="15,0;12,0;9,1;8,2;7,3;5,4;3,6;3,7;2,7;1,8;0,9;0,11;0,12;1,13;3,14;5,13;7,14;7,12;7,10;8,10;11,10;14,10;15,11;16,10;17,10;19,10;20,8;21,7;18,6;17,4;16,3;15,0" o:connectangles="0,0,0,0,0,0,0,0,0,0,0,0,0,0,0,0,0,0,0,0,0,0,0,0,0,0,0,0,0,0,0,0" textboxrect="0,0,884634,577358"/>
              </v:shape>
              <v:shape id="Freeform 65" o:spid="_x0000_s1472" style="position:absolute;left:37371;top:27156;width:249;height:343;visibility:visible;mso-wrap-style:square;v-text-anchor:top" coordsize="149562,204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" path="m94060,l80963,28575,38100,45244,,111919r2382,75009l55730,197936r40711,6852l135732,147638r-2499,-22386l97322,129297,77105,148332r-22268,404l47729,134723,74839,117826,105148,88425r44414,-7594l142125,48721,121138,25343,94060,xe" fillcolor="#ffd966" strokecolor="white" strokeweight=".25pt">
                <v:shadow on="t" color="#b2b2b2" opacity=".5" offset="-1pt"/>
                <v:path arrowok="t" o:connecttype="custom" o:connectlocs="2,0;2,1;1,1;0,3;0,5;1,5;2,5;3,4;3,3;2,3;2,4;1,4;1,3;2,3;2,2;3,2;3,1;3,1;2,0" o:connectangles="0,0,0,0,0,0,0,0,0,0,0,0,0,0,0,0,0,0,0" textboxrect="0,0,149562,204788"/>
              </v:shape>
              <v:shape id="Freeform 66" o:spid="_x0000_s1473" style="position:absolute;left:35892;top:28573;width:1495;height:1557;visibility:visible;mso-wrap-style:square;v-text-anchor:top" coordsize="480,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" path="m28,24l,36,41,92r23,47l95,147r8,27l107,199,74,229,41,285r16,24l86,303r12,15l79,335,59,333r1,18l83,365r25,10l155,397r43,27l227,456r37,29l286,498r54,l357,471r19,-40l413,403r28,-29l461,351r19,-23l463,292,428,120,468,34,414,30,365,57r-29,5l292,50r-38,2l214,36,176,6,142,2,102,,62,6,28,24xe" fillcolor="#f4b083 [1941]" strokecolor="white" strokeweight=".25pt">
                <v:shadow on="t" color="#b2b2b2" opacity=".5" offset="-1pt"/>
                <v:path arrowok="t" o:connecttype="custom" o:connectlocs="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 o:connectangles="0,0,0,0,0,0,0,0,0,0,0,0,0,0,0,0,0,0,0,0,0,0,0,0,0,0,0,0,0,0,0,0,0,0,0,0,0,0,0,0,0,0,0" textboxrect="0,0,480,498"/>
              </v:shape>
              <v:shape id="Freeform 67" o:spid="_x0000_s1474" style="position:absolute;left:35207;top:28698;width:1012;height:1074;visibility:visible;mso-wrap-style:square;v-text-anchor:top" coordsize="615017,639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" path="m489347,91678l407193,,366712,10716,196453,44053,136922,69056r-26194,91678l142179,196835r1886,50815l121443,283369,51197,342900,1190,434578,,453628r26193,-1190l48815,472678r17860,38100l60722,559594,41672,581025,20240,614363r1191,23812l67865,639366r41206,-29279l157733,606387r49123,21642l247246,616029r24050,-17336l260062,576363r2041,-36655l258365,514350r1191,-28575l246459,450056r32147,-21431l319087,426244r17860,14287l347479,470557r4946,18790l365522,517922r26193,-36909l463798,465629r29115,-11795l557845,352193r57172,-56903l608361,251751,591519,193845,535781,182166,489347,91678xe" fillcolor="#f4b083 [1941]" strokecolor="white" strokeweight=".25pt">
                <v:shadow on="t" color="#b2b2b2" opacity=".5" offset="-1pt"/>
                <v:path arrowok="t" o:connecttype="custom" o:connectlocs="11,2;9,0;8,0;4,1;3,2;2,4;3,5;3,6;3,7;1,9;0,11;0,11;1,11;1,12;1,13;1,14;1,14;0,15;0,16;1,16;2,15;3,15;5,16;5,15;6,15;6,14;6,13;6,13;6,12;5,11;6,11;7,11;7,11;8,12;8,12;8,13;9,12;10,12;11,11;12,9;13,7;13,6;13,5;12,5;11,2" o:connectangles="0,0,0,0,0,0,0,0,0,0,0,0,0,0,0,0,0,0,0,0,0,0,0,0,0,0,0,0,0,0,0,0,0,0,0,0,0,0,0,0,0,0,0,0,0" textboxrect="0,0,615017,639366"/>
              </v:shape>
              <v:shape id="Freeform 68" o:spid="_x0000_s1475" style="position:absolute;left:35129;top:29461;width:1977;height:2024;visibility:visible;mso-wrap-style:square;v-text-anchor:top" coordsize="636,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" path="m275,5l236,15,224,33r6,18l252,54,240,69,227,83,207,81r-7,1l201,94r-9,16l175,101,187,78,173,77,161,87r-10,2l137,91,111,82r-25,l63,100r6,14l60,126r-14,8l36,153r-6,18l21,183,3,188r9,50l15,268r,19l,307r3,25l26,352r9,25l62,392r10,29l77,449r12,19l102,477r11,-12l132,468r15,16l176,491r23,16l219,514r16,4l234,544r10,16l257,576r15,-20l299,561r7,25l313,598r9,11l332,650r35,-3l395,639r14,-6l428,629r14,20l482,646r26,3l526,640r6,-16l549,615r18,11l594,612r33,-6l636,587,608,546,586,533r-9,-23l575,478,564,449r-3,-33l559,390r11,-21l598,359r-3,-21l572,325,558,309r6,-23l570,263r19,-48l533,216,507,199,473,171,449,144,399,111,337,82,310,67,309,49r20,2l346,33,337,17r-29,7l292,,275,5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 textboxrect="0,0,636,650"/>
              </v:shape>
              <v:shape id="Freeform 69" o:spid="_x0000_s1476" style="position:absolute;left:35752;top:31189;width:560;height:1246;visibility:visible;mso-wrap-style:square;v-text-anchor:top" coordsize="18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" path="m95,5l69,,56,19,43,29,22,61r8,33l47,117r-3,22l36,144r-6,10l11,167r3,20l,212r27,20l55,256r31,4l93,270r-1,28l84,338r16,16l106,365r15,17l132,399r20,1l161,378r12,-13l176,354r,-13l179,320r1,-26l176,269,134,236r5,-18l132,201r-10,-8l123,179r-6,-35l105,120r10,-19l131,88,118,53,106,38,99,24,95,5xe" fillcolor="#f4b083 [1941]" strokecolor="white" strokeweight=".25pt">
                <v:shadow on="t" color="#b2b2b2" opacity=".5" offset="-1pt"/>
                <v:path arrowok="t" o:connecttype="custom" o:connectlocs="2147483646,2147483646;2147483646,0;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 textboxrect="0,0,180,400"/>
              </v:shape>
              <v:shape id="Freeform 70" o:spid="_x0000_s1477" style="position:absolute;left:35222;top:31283;width:2009;height:4019;visibility:visible;mso-wrap-style:square;v-text-anchor:top" coordsize="1200150,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" path="m1164431,7144r-5953,55960l1138237,127397r-5953,53578l1168003,233363r10715,57150l1156096,317897r-3571,58341l1200150,448866r-35719,86916l1148677,596285r-48260,60815l1039808,705028r-77897,10311l900996,746414r-72722,48148l796307,838223r-36309,51702l715299,899633r-40576,39136l614428,1004017r-68524,56968l562828,1103291r33530,42474l581134,1197084r25760,59471l636778,1320635r-15825,42900l614195,1436241r-14807,99076l534512,1570679r-73248,43942l380161,1646063r-61126,44191l339328,1774032r-14288,64293l270271,1812132r-35718,-8335l240506,1770460r4762,-28575l197643,1672829r1191,-66675l177403,1544241r-9525,-67866l160734,1412082r-9525,-52388l141684,1309688,297656,1181100r7144,-48815l302418,1088232r40482,-47625l377428,1010841,352425,962025r-3572,-76200l369093,835819r9525,-58340l348853,734616,336946,686991,298846,672704,226218,653654,180975,627460,100012,596504,,556022,8334,501254,75009,479822r52387,-17859l186928,427435,304052,394800r6701,-54281l355996,370285r40482,33337l416718,422672r58916,5540l490537,448866r-5953,60722l471487,573882r30956,30956l513159,625079r19050,22621l564356,688182r39290,4762l622319,647514r20253,-21440l647700,606029r1190,-23813l656034,544116r-1191,-52387l650081,450057,626268,427435,593667,404061,569535,384831r7412,-36660l564342,321240,546523,303769r-2432,-35077l534937,209386,511268,166267r18560,-34107l553640,113110r67441,-3625l663469,96072,695574,84719r38021,-6777l761182,114435r66792,-4022l880563,115078,915248,97590r8903,-28726l956594,51417r35399,21836l1042176,44245r61713,-11891l1120378,r44053,7144xe" fillcolor="#f4b083 [1941]" strokecolor="white" strokeweight=".25pt">
                <v:shadow on="t" color="#b2b2b2" opacity=".5" offset="-1pt"/>
                <v:path arrowok="t" o:connecttype="custom" o:connectlocs="28,2;27,6;28,9;28,12;28,17;27,21;23,23;20,25;18,28;16,30;13,34;14,37;15,40;15,44;15,49;11,52;8,54;8,59;6,58;6,56;5,51;4,47;4,44;7,38;7,35;9,32;9,28;9,25;8,22;6,21;3,19;0,16;3,15;7,13;9,12;10,14;12,14;11,18;12,20;14,22;15,21;16,19;16,17;16,14;14,13;14,11;13,10;13,7;13,4;15,3;17,3;18,4;21,4;22,2;24,2;27,1;28,0" o:connectangles="0,0,0,0,0,0,0,0,0,0,0,0,0,0,0,0,0,0,0,0,0,0,0,0,0,0,0,0,0,0,0,0,0,0,0,0,0,0,0,0,0,0,0,0,0,0,0,0,0,0,0,0,0,0,0,0,0" textboxrect="0,0,1200150,1838325"/>
              </v:shape>
              <v:shape id="Freeform 71" o:spid="_x0000_s1478" style="position:absolute;left:33416;top:32606;width:1697;height:1760;visibility:visible;mso-wrap-style:square;v-text-anchor:top" coordsize="1004887,104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" path="m104775,l321468,4763r61913,16668l457200,16669r40481,-2381l549270,5605r30151,43766l622146,89176r18846,43038l666287,182131r46083,25752l761613,233577r50393,33123l857250,319088r11906,76200l902493,457200r40536,42226l959643,566738r45244,33337l985837,640556r-57150,2382l881062,676275r-28575,47625l702468,807244r-42862,69056l585787,912019,480931,868844,415611,853237r-65568,4013l204787,1040606r-54769,7144l114300,1012031r21431,-50006l91807,929080,42862,878681,15061,731766,,440531r107156,-9525l104775,xe" fillcolor="#f4b083 [1941]" strokecolor="white" strokeweight=".25pt">
                <v:shadow on="t" color="#b2b2b2" opacity=".5" offset="-1pt"/>
                <v:path arrowok="t" o:connecttype="custom" o:connectlocs="3,0;8,0;10,1;12,0;13,0;14,0;15,1;16,2;16,3;17,5;18,5;19,6;21,7;22,8;22,10;23,11;24,12;24,14;26,15;25,16;24,16;22,17;22,18;18,20;17,22;15,23;12,21;11,21;9,21;5,26;4,26;3,25;3,24;2,23;1,22;0,18;0,11;3,11;3,0" o:connectangles="0,0,0,0,0,0,0,0,0,0,0,0,0,0,0,0,0,0,0,0,0,0,0,0,0,0,0,0,0,0,0,0,0,0,0,0,0,0,0" textboxrect="0,0,1004887,1047750"/>
              </v:shape>
              <v:shape id="Freeform 72" o:spid="_x0000_s1479" style="position:absolute;left:32855;top:33478;width:2912;height:2492;visibility:visible;mso-wrap-style:square;v-text-anchor:top" coordsize="1747837,149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" path="m69105,826041l,719138,40481,669132r104383,44926l199787,784301r71675,-43732l397668,697707,390525,528638,388143,369094r48106,43473l478631,446485r-21431,48815l495300,533400r52387,-9525l611981,442913,690562,341710r66675,-5953l823912,354807r102394,38100l1003974,360083r43776,-71951l1126162,244446r37649,-19430l1200523,203259r19867,-42524l1270396,126207r58754,-4020l1350168,84535r65772,-8448l1464468,23813,1559718,r20350,103573l1585912,169069r11906,66675l1617116,297401r943,64549l1583531,395288r-30956,45244l1538287,519113r28575,38100l1611899,601198r81169,-96373l1747837,531019r-47140,85440l1721643,692944r-51339,22489l1647547,791772r-60961,40474l1497453,946346r-72941,119431l1356067,1137320r-47707,31798l1266323,1217687r-71076,74403l1150120,1318217r-61013,37664l1051667,1362185r-40274,-2081l955743,1397671r-51000,-1887l878488,1427193r-56567,-13034l767830,1389832r-39764,26030l690320,1405299r-37491,3493l599861,1446310r-42905,778l487287,1451165r-63592,43335l396777,1489365r-38307,-41486l334183,1439883r-43109,-10465l266583,1410178r4700,-36642l259893,1337185r-32740,-30339l226490,1270302r40071,-9163l271056,1213252r-16956,-47497l204658,1101975r-25103,-52973l143879,1004656r-6282,-50504l109404,878738,69105,826041xe" fillcolor="#f4b083 [1941]" strokecolor="white" strokeweight=".25pt">
                <v:shadow on="t" color="#b2b2b2" opacity=".5" offset="-1pt"/>
                <v:path arrowok="t" o:connecttype="custom" o:connectlocs="0,17;3,17;6,18;9,13;10,10;11,12;13,12;16,8;19,8;24,9;26,6;28,5;30,3;32,2;34,1;37,3;38,6;38,9;36,11;37,13;40,12;40,15;39,17;37,20;33,25;31,28;28,31;26,32;24,32;21,33;19,34;17,34;15,33;13,34;10,35;8,34;7,34;6,33;5,31;6,30;6,28;4,25;3,23;2,20" o:connectangles="0,0,0,0,0,0,0,0,0,0,0,0,0,0,0,0,0,0,0,0,0,0,0,0,0,0,0,0,0,0,0,0,0,0,0,0,0,0,0,0,0,0,0,0" textboxrect="0,0,1747837,1494500"/>
              </v:shape>
              <v:shape id="Freeform 73" o:spid="_x0000_s1480" style="position:absolute;left:34740;top:34740;width:420;height:404;rotation:-68137fd;visibility:visible;mso-wrap-style:square;v-text-anchor:top" coordsize="56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" path="m432,344l288,408,168,504,96,456,56,360,,304,96,160,216,40,392,,496,96r64,96l488,272r-56,72xe" fillcolor="#f4b083 [1941]" strokecolor="white" strokeweight=".25pt">
                <v:shadow on="t" color="#b2b2b2" opacity=".5" offset="-1pt"/>
                <v:path arrowok="t" o:connecttype="custom" o:connectlocs="2147483646,2147483646;2147483646,2147483646;2147483646,2147483646;2147483646,2147483646;2147483646,2147483646;0,2147483646;2147483646,2147483646;2147483646,2147483646;2147483646,0;2147483646,2147483646;2147483646,2147483646;2147483646,2147483646;2147483646,2147483646" o:connectangles="0,0,0,0,0,0,0,0,0,0,0,0,0" textboxrect="0,0,560,504"/>
              </v:shape>
              <v:shape id="Freeform 74" o:spid="_x0000_s1481" style="position:absolute;left:30426;top:27001;width:2102;height:1681;visibility:visible;mso-wrap-style:square;v-text-anchor:top" coordsize="1257300,100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" path="m614363,933450r1190,44053l456010,1004887r-75010,-8334l317897,989409,287927,959735,233027,901125,209550,821531,154781,785812r-67865,1191l8335,782240,,594121,23813,510778,82153,448865r38100,-63103l125016,320278,94060,227409r15478,-22622l119063,144065,166688,88106r5953,-64294l232172,9525,296466,r70247,38100l431006,66675,491728,55959r90488,-2381l634603,77390r71438,8335l833438,40481r75009,-5953l973931,60721r61913,-4762l1094185,44053r47625,-19050l1168003,97631r47625,29765l1225153,177403r32147,14287l1220391,247650r33337,35718l1218358,315228r-42583,63885l1140874,495453r-42773,53371l1054894,598884r-45244,22622l969169,701278r-47625,63103l873919,767953,812006,752475,753666,740568r-53578,55960l642938,856059r-28575,77391xe" fillcolor="#f4b083 [1941]" strokecolor="white" strokeweight=".25pt">
                <v:shadow on="t" color="#b2b2b2" opacity=".5" offset="-1pt"/>
                <v:path arrowok="t" o:connecttype="custom" o:connectlocs="15,23;15,24;11,24;9,24;8,24;7,23;6,22;5,20;4,19;2,19;0,19;0,14;1,12;2,11;3,9;3,8;2,6;3,5;3,4;4,2;4,1;6,0;7,0;9,1;10,2;12,1;14,1;15,2;17,2;20,1;22,1;23,2;25,1;26,1;27,1;28,2;29,3;29,4;30,5;29,6;30,7;29,8;28,9;27,12;26,13;25,15;24,15;23,17;22,19;21,19;20,18;18,18;17,19;16,21;15,23" o:connectangles="0,0,0,0,0,0,0,0,0,0,0,0,0,0,0,0,0,0,0,0,0,0,0,0,0,0,0,0,0,0,0,0,0,0,0,0,0,0,0,0,0,0,0,0,0,0,0,0,0,0,0,0,0,0,0" textboxrect="0,0,1257300,1004887"/>
              </v:shape>
              <v:shape id="Freeform 75" o:spid="_x0000_s1482" style="position:absolute;left:31454;top:27032;width:1339;height:2102;visibility:visible;mso-wrap-style:square;v-text-anchor:top" coordsize="43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" path="m372,673r-53,-9l271,653r-39,-6l203,647r-40,6l135,649r-42,4l77,644,67,619,53,613,44,575,24,556,3,517,,493,15,451,75,389r63,14l166,402r24,-32l212,326r24,-12l284,257r19,-62l324,161r22,-18l325,125,347,94,330,87,323,60,300,44,285,4,296,r35,24l351,42r19,24l376,88r21,18l392,151r5,32l392,200r-23,13l354,244r8,32l372,313r19,39l378,387r-40,51l357,500r19,61l394,578r31,24l430,627r-8,48l372,673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 textboxrect="0,0,800100,1254919"/>
              </v:shape>
              <v:shape id="Freeform 76" o:spid="_x0000_s1483" style="position:absolute;left:28418;top:27546;width:1027;height:1121;visibility:visible;mso-wrap-style:square;v-text-anchor:top" coordsize="619222,66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" path="m172641,666750l90487,665560r5954,-66675l94059,522685,,453628,8334,404813,1191,334566,35719,280988,51197,227410,57150,40481r40481,3572l136922,46435,180975,14288,229791,r27384,57150l321469,38100r45243,45244l427434,115491,527447,85725r55959,23813l619222,237593,598570,340042,555685,457811r15531,111580l603647,619125,510778,602456,435769,588169r-88107,3572l240506,604838r-67865,61912xe" fillcolor="#f4b083 [1941]" strokecolor="white" strokeweight=".25pt">
                <v:shadow on="t" color="#b2b2b2" opacity=".5" offset="-1pt"/>
                <v:path arrowok="t" o:connecttype="custom" o:connectlocs="4,17;2,17;2,15;2,13;0,11;0,10;0,8;1,7;1,6;1,1;2,1;3,1;4,0;5,0;6,1;7,1;8,2;10,3;12,2;13,3;14,6;14,8;13,11;13,14;14,15;12,15;10,15;8,15;5,15;4,17" o:connectangles="0,0,0,0,0,0,0,0,0,0,0,0,0,0,0,0,0,0,0,0,0,0,0,0,0,0,0,0,0,0" textboxrect="0,0,619222,666750"/>
              </v:shape>
              <v:shape id="Freeform 77" o:spid="_x0000_s1484" style="position:absolute;left:29976;top:26318;width:653;height:2022;visibility:visible;mso-wrap-style:square;v-text-anchor:top" coordsize="327422,65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" path="m145257,58340r-29766,61913l41672,121444,,148828r20862,33507l62603,281067r1691,46355l89297,377428,85725,646509r51197,9525l173832,646509r39290,-7144l204606,447444r23296,-80485l286406,304085r37637,-65439l327422,176772,297588,83123,314325,59531r-92868,7144l200025,,145257,58340xe" fillcolor="#f4b083 [1941]" strokecolor="white" strokeweight=".25pt">
                <v:shadow on="t" color="#b2b2b2" opacity=".5" offset="-1pt"/>
                <v:path arrowok="t" o:connecttype="custom" o:connectlocs="4,3;3,6;1,6;0,7;1,8;2,13;2,15;3,18;2,30;4,30;5,30;6,30;6,21;6,17;8,14;9,11;9,8;8,4;9,3;6,3;6,0;4,3" o:connectangles="0,0,0,0,0,0,0,0,0,0,0,0,0,0,0,0,0,0,0,0,0,0" textboxrect="0,0,327422,656034"/>
              </v:shape>
              <v:shape id="Freeform 78" o:spid="_x0000_s1485" style="position:absolute;left:32513;top:27452;width:2258;height:1588;visibility:visible;mso-wrap-style:square;v-text-anchor:top" coordsize="1348979,940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" path="m1288506,658030r-57151,-16416l1157424,622012r-42574,49641l1050822,644890r-59608,32497l938419,716741,884484,693287r-53917,69625l785202,750937r-70271,-2216l671153,732063r-46742,4339l603592,694894,559624,667767r-59716,-4152l449868,701174r-18857,66662l408749,831070r-50084,4400l285050,833315r-80046,11925l200025,879872r1191,42862l164307,940594r8334,-33338l163116,866775,107157,820341,71438,790575,,558403,76200,465534r23813,-64293l183357,383381r91678,-17859l361950,348853r82154,-27384l469107,250031r52387,13097l589360,251222r55959,-44053l722710,126206,792957,42863,867966,r70247,86916l965597,148828,951310,251222r66003,52201l1129904,359569r150018,186928l1322785,597694r26194,53578l1288506,658030xe" fillcolor="#f4b083 [1941]" strokecolor="white" strokeweight=".25pt">
                <v:shadow on="t" color="#b2b2b2" opacity=".5" offset="-1pt"/>
                <v:path arrowok="t" o:connecttype="custom" o:connectlocs="31,17;30,16;28,16;27,17;25,16;24,17;23,18;21,18;20,19;19,19;17,19;16,19;15,19;15,18;14,17;12,17;11,18;10,20;10,21;9,21;7,21;5,22;5,22;5,23;4,24;4,23;4,22;3,21;2,20;0,14;2,12;3,10;4,10;7,9;9,9;11,8;11,6;13,7;14,6;16,5;18,3;19,1;21,0;23,2;23,4;23,6;25,8;27,9;31,14;32,15;33,17;31,17" o:connectangles="0,0,0,0,0,0,0,0,0,0,0,0,0,0,0,0,0,0,0,0,0,0,0,0,0,0,0,0,0,0,0,0,0,0,0,0,0,0,0,0,0,0,0,0,0,0,0,0,0,0,0,0" textboxrect="0,0,1348979,940594"/>
              </v:shape>
              <v:shape id="Freeform 79" o:spid="_x0000_s1486" style="position:absolute;left:31952;top:30520;width:2243;height:2133;visibility:visible;mso-wrap-style:square;v-text-anchor:top" coordsize="720,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" path="m71,21r35,43l129,127r-5,40l125,205r32,53l164,291r-1,36l153,371r-34,24l100,433r-1,27l78,489,54,510,35,542,19,573,,632r40,4l69,619r30,3l132,646r28,-5l257,628r75,18l398,658r64,4l529,675r116,3l685,687r12,-26l641,598,607,565r2,-167l712,390r8,-61l712,269r-39,9l631,284,605,255r9,-52l603,168r4,-47l580,55,553,52,504,51,471,45,451,97r-41,7l366,108,328,63,317,34,304,,247,,119,3,71,21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 o:connectangles="0,0,0,0,0,0,0,0,0,0,0,0,0,0,0,0,0,0,0,0,0,0,0,0,0,0,0,0,0,0,0,0,0,0,0,0,0,0,0,0,0,0,0,0,0,0,0,0,0,0,0,0,0,0,0,0" textboxrect="0,0,1338263,1322784"/>
              </v:shape>
              <v:shape id="Freeform 80" o:spid="_x0000_s1487" style="position:absolute;left:31952;top:32435;width:1651;height:2351;visibility:visible;mso-wrap-style:square;v-text-anchor:top" coordsize="992943,1403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" path="m2983,23498r77251,8461l133307,r54657,5584l253709,50882,303535,38707,479122,17128,621997,50466,752764,72820r116888,6333l987519,104044r5424,433568l883935,541003r13635,281519l929178,983916r7144,333375l814878,1360153r-73818,42863l686291,1331578,579135,1291097r-35719,42862l505539,1256991r-47149,-63952l402617,1101067r-1022,-56336l381950,1005639,364701,949598r1375,-73286l327092,815030r-1329,-73237l308258,671669r18010,-51047l301266,584446,262485,534432,193140,439887r-6534,-61871l122669,283374,91542,207861,45007,177710,6175,124878,,82725,2983,23498xe" fillcolor="#f4b083 [1941]" strokecolor="white" strokeweight=".25pt">
                <v:shadow on="t" color="#b2b2b2" opacity=".5" offset="-1pt"/>
                <v:path arrowok="t" o:connecttype="custom" o:connectlocs="0,1;2,1;3,0;4,0;6,1;7,1;11,1;14,1;17,2;20,2;23,3;23,13;21,13;21,20;22,24;22,32;19,33;17,34;16,33;13,32;13,33;12,31;11,29;9,27;9,25;9,24;8,23;8,21;8,20;8,18;7,16;8,15;7,14;6,13;4,11;4,9;3,7;2,5;1,4;0,3;0,2;0,1" o:connectangles="0,0,0,0,0,0,0,0,0,0,0,0,0,0,0,0,0,0,0,0,0,0,0,0,0,0,0,0,0,0,0,0,0,0,0,0,0,0,0,0,0,0" textboxrect="0,0,992943,1403016"/>
              </v:shape>
              <v:shape id="Freeform 81" o:spid="_x0000_s1488" style="position:absolute;left:31952;top:28854;width:1262;height:1526;visibility:visible;mso-wrap-style:square;v-text-anchor:top" coordsize="40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" path="m381,124l376,94,405,31,398,,373,2r-42,l289,8r-5,18l286,49r-19,8l263,91,205,87,159,78,112,69,100,68,85,101r3,20l104,135r25,-10l154,134r14,30l173,182r-11,68l167,286r,26l97,311,69,299,20,322r1,32l23,394,,404r18,31l45,456r11,34l70,473,83,460r17,-8l118,467r33,-50l172,432r22,7l224,426r30,-25l266,385r3,-25l273,329r7,-34l318,277r30,-19l358,211r18,-23l366,153r15,-29xe" fillcolor="#f4b083 [1941]" strokecolor="white" strokeweight=".25pt">
                <v:shadow on="t" color="#b2b2b2" opacity=".5" offset="-1pt"/>
                <v:path arrowok="t" o:connecttype="custom" o:connectlocs="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 textboxrect="0,0,756981,915591"/>
              </v:shape>
              <v:shape id="Freeform 82" o:spid="_x0000_s1489" style="position:absolute;left:31516;top:29040;width:966;height:1075;visibility:visible;mso-wrap-style:square;v-text-anchor:top" coordsize="310,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" path="m303,95l290,72,266,61,242,73,225,59,222,40,238,5,210,,176,1,140,8r-20,l124,48r,19l66,67,34,76,17,114r11,15l29,152r-18,l,181r17,21l31,233r14,27l81,284r19,27l115,334r23,11l162,333r-4,-39l158,262r28,-13l207,239r29,12l274,251r30,l304,229r-4,-42l307,145r3,-27l303,95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 textboxrect="0,0,582220,639365"/>
              </v:shape>
              <v:shape id="Freeform 84" o:spid="_x0000_s1490" style="position:absolute;left:29336;top:27483;width:763;height:1121;visibility:visible;mso-wrap-style:square;v-text-anchor:top" coordsize="445207,66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" path="m214313,3572l115491,9525,34529,8335r7143,79771l26194,147638,61913,276225,39291,382191,,496491,14288,610791r34528,47625l86916,664369r67866,1191l207169,632222r61913,-20241l319088,602456r53578,-25003l442913,582216r2294,-24702l418590,512668r12301,-45553l432162,437345,412215,410793r7689,-50190l441095,330944,428090,312765,410766,288131r27405,-18517l428504,235793r-2547,-40562l403858,174857r8595,-75233l378619,32147,329804,,214313,3572xe" fillcolor="#f4b083 [1941]" strokecolor="white" strokeweight=".25pt">
                <v:shadow on="t" color="#b2b2b2" opacity=".5" offset="-1pt"/>
                <v:path arrowok="t" o:connecttype="custom" o:connectlocs="6,0;3,0;1,0;1,2;1,4;2,7;1,10;0,12;0,15;1,17;2,17;4,17;6,16;8,15;9,15;10,14;12,15;13,14;12,13;12,12;12,11;11,10;12,9;12,8;12,8;11,7;12,7;12,6;12,5;11,4;11,3;11,1;9,0;6,0" o:connectangles="0,0,0,0,0,0,0,0,0,0,0,0,0,0,0,0,0,0,0,0,0,0,0,0,0,0,0,0,0,0,0,0,0,0" textboxrect="0,0,445207,665560"/>
              </v:shape>
              <v:shape id="Freeform 85" o:spid="_x0000_s1491" style="position:absolute;left:29975;top:27499;width:264;height:950;visibility:visible;mso-wrap-style:square;v-text-anchor:top" coordsize="152226,576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" path="m,25003l32147,94060r-7144,73818l47625,188119r1191,44053l59531,264319,32147,282178r30956,42863l41672,354807r-9525,47625l53578,431007r-1190,30956l40481,506016r23813,44053l65485,576263r28198,-8527l116681,541735r14288,-27385l148828,501253r3398,-274281l125860,176237r-886,-48848l83344,33338,60722,,,25003xe" fillcolor="#f4b083 [1941]" strokecolor="white" strokeweight=".25pt">
                <v:shadow on="t" color="#b2b2b2" opacity=".5" offset="-1pt"/>
                <v:path arrowok="t" o:connecttype="custom" o:connectlocs="0,0;1,2;1,4;1,4;2,5;2,6;1,6;2,7;1,8;1,9;2,10;2,10;1,11;2,12;2,13;3,13;3,12;4,11;5,11;5,5;4,4;4,3;3,1;2,0;0,0" o:connectangles="0,0,0,0,0,0,0,0,0,0,0,0,0,0,0,0,0,0,0,0,0,0,0,0,0" textboxrect="0,0,152226,576263"/>
              </v:shape>
              <v:shape id="Freeform 86" o:spid="_x0000_s1492" style="position:absolute;left:27873;top:27919;width:700;height:763;visibility:visible;mso-wrap-style:square;v-text-anchor:top" coordsize="422672,449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" path="m417909,441722r4763,-63103l422672,298847,327422,228600r9525,-51197l327422,108347r-44053,1191l247650,98822,222647,70247,194072,45244r-39291,1191l136922,13097,116681,,102394,50007,78581,78582r-2381,28575l41672,130969,22622,153591,,180975r19956,16121l60562,204904r30027,19392l134668,274762r32020,19323l192283,327832r27744,42218l255550,395039r23484,5745l310054,425380r38015,13550l380637,449732r37272,-8010xe" fillcolor="#f4b083 [1941]" strokecolor="white" strokeweight=".25pt">
                <v:shadow on="t" color="#b2b2b2" opacity=".5" offset="-1pt"/>
                <v:path arrowok="t" o:connecttype="custom" o:connectlocs="10,12;10,10;10,8;7,6;8,5;7,3;6,3;6,3;5,2;4,1;3,1;3,0;3,0;2,1;2,2;2,3;1,3;0,4;0,5;0,5;1,5;2,6;3,7;4,8;4,9;5,10;6,10;6,11;7,11;8,12;9,12;10,12" o:connectangles="0,0,0,0,0,0,0,0,0,0,0,0,0,0,0,0,0,0,0,0,0,0,0,0,0,0,0,0,0,0,0,0" textboxrect="0,0,422672,449732"/>
              </v:shape>
              <v:shape id="Freeform 87" o:spid="_x0000_s1493" style="position:absolute;left:27546;top:27623;width:513;height:608;visibility:visible;mso-wrap-style:square;v-text-anchor:top" coordsize="311748,355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" path="m10520,160734l2185,117872,40285,92869,77195,50006,93864,7144,151014,r41671,11906l229595,41672r41672,52387l311748,173831r-17859,51197l272428,254027r-2352,28151l237923,302490r-27943,35080l192685,355997r-35718,-4763l126010,315516,82015,310529,53382,264319,24807,228600,,190771,10520,160734xe" fillcolor="#ffd966 [1943]" strokecolor="white" strokeweight=".25pt">
                <v:shadow on="t" color="#b2b2b2" opacity=".5" offset="-1pt"/>
                <v:path arrowok="t" o:connecttype="custom" o:connectlocs="0,4;0,3;1,3;2,1;2,0;3,0;4,0;5,1;6,3;7,5;6,6;6,7;6,8;5,8;5,9;4,10;3,10;3,9;2,8;1,7;0,6;0,5;0,4" o:connectangles="0,0,0,0,0,0,0,0,0,0,0,0,0,0,0,0,0,0,0,0,0,0,0" textboxrect="0,0,311748,355997"/>
              </v:shape>
              <v:shape id="Freeform 88" o:spid="_x0000_s1494" style="position:absolute;left:32155;top:28511;width:3285;height:3317;visibility:visible;mso-wrap-style:square;v-text-anchor:top" coordsize="1054,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" path="m44,646l8,663,,639r10,1l22,636,20,601,34,582r18,-8l85,531r18,9l128,552r29,-13l188,514r10,-16l201,480r4,-36l213,407r34,-14l281,371r9,-45l309,299,299,266r15,-30l308,205r31,-63l331,111,342,79,352,42,379,22r31,2l434,38r10,23l469,58r26,10l533,69r24,7l585,38r30,13l642,29,675,12r35,14l732,r71,18l836,17r12,21l880,44,902,30r28,16l968,50,986,30r42,38l1050,102r-15,48l1053,171r1,27l1041,218r-39,33l977,298r,10l959,315r-17,-9l919,337r-10,32l903,392r17,21l923,430r-2,12l931,442r2,22l943,486r14,13l968,551r,41l957,611r2,25l984,665r4,13l1016,702r9,23l1028,756r-52,6l945,782r-30,33l905,847r9,45l896,942r16,33l944,998r35,-13l982,1027r-9,30l949,1065r-32,-22l878,1002,843,959,808,947r-29,26l745,955,718,939r-30,-6l646,914r-35,9l563,929,538,900r10,-49l536,813r3,-45l529,740,512,701r-40,-8l433,697r-29,-6l384,743r-41,7l299,754,262,709,248,676,238,643r-87,2l98,646r-54,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0,0,0,0,0" textboxrect="0,0,1059,1066"/>
              </v:shape>
              <v:shape id="Freeform 89" o:spid="_x0000_s1495" style="position:absolute;left:34973;top:29445;width:343;height:296;rotation:-68137fd;visibility:visible;mso-wrap-style:square;v-text-anchor:top" coordsize="452,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" path="m390,283l280,297r-39,58l150,369,78,355,,340,21,264,72,114,168,r68,37l305,7r66,2l414,57r38,82l438,240r-48,43xe" fillcolor="#ffd966 [1943]" strokecolor="white" strokeweight=".25pt">
                <v:shadow on="t" color="#b2b2b2" opacity=".5" offset="-1pt"/>
                <v:path arrowok="t" o:connecttype="custom" o:connectlocs="2147483646,2147483646;2147483646,2147483646;2147483646,2147483646;2147483646,2147483646;2147483646,2147483646;0,2147483646;2147483646,2147483646;2147483646,2147483646;2147483646,0;2147483646,2147483646;2147483646,2147483646;2147483646,2147483646;2147483646,2147483646;2147483646,2147483646;2147483646,2147483646;2147483646,2147483646" o:connectangles="0,0,0,0,0,0,0,0,0,0,0,0,0,0,0,0" textboxrect="0,0,452,369"/>
              </v:shape>
              <v:shape id="Freeform 90" o:spid="_x0000_s1496" style="position:absolute;left:34973;top:29679;width:358;height:374;visibility:visible;mso-wrap-style:square;v-text-anchor:top" coordsize="212685,225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" path="m175286,l162936,18650r-9648,17679l153664,57052r20838,-378l201969,58214r10716,27384l196016,110602r-28575,14287l150772,159417r-9525,30956l125769,211805,95090,225329,70210,202749,52731,163450r-376,-20722l51971,121546r-20385,370l33877,98381,27840,65324,,29438,67285,41576r42004,-7673l125121,7360,175286,xe" fillcolor="#ffd966 [1943]" strokecolor="white" strokeweight=".25pt">
                <v:shadow on="t" color="#b2b2b2" opacity=".5" offset="-1pt"/>
                <v:path arrowok="t" o:connecttype="custom" o:connectlocs="4,0;4,0;4,1;4,1;4,1;5,1;5,2;5,2;4,3;4,4;4,4;3,5;2,5;2,5;1,4;1,3;1,3;1,3;1,2;1,1;0,1;2,1;3,1;3,0;4,0" o:connectangles="0,0,0,0,0,0,0,0,0,0,0,0,0,0,0,0,0,0,0,0,0,0,0,0,0" textboxrect="0,0,212685,225329"/>
              </v:shape>
              <v:shape id="Freeform 91" o:spid="_x0000_s1497" style="position:absolute;left:34213;top:31116;width:2086;height:1806;visibility:visible;mso-wrap-style:square;v-text-anchor:top" coordsize="1243454,1081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" path="m809625,10716l753666,48816r-51197,58341l679847,169069r18007,82588l663765,347607r27485,58381l755641,449680r62249,-24961l821531,504825r-11906,55960l762000,573882,702469,533400,638175,466725,567928,379810,500063,355997r-53578,47625l335756,341710,277416,328613,194072,292894r17859,111919l196453,519113,3572,533400,,840582r71438,73818l167878,1021557r-20240,45243l198835,1063228r60721,-4762l304800,1048941r26359,-1350l382454,1060679r53930,10237l476883,1081396r32135,-6191l556762,1040693r31269,-53840l646368,943736r39889,-23154l710027,897720r-5173,-38226l738560,841126r39888,-23155l826650,808685r9778,-53450l903231,734395r56058,-20644l1017779,679044r47831,-11103l1132285,648891r4854,-56128l1165772,541774r-8669,-33489l1195388,484585r11993,-19270l1223963,453628r4762,-39290l1194957,373014r-13857,-62261l1201286,277569r18296,-28370l1243454,231942r-27423,-30344l1199404,173861r1813,-48165l1176491,120537r-43287,-16037l1086977,74496r-44520,-9939l1007414,33882,975979,29313,955292,49315,930810,32936,909638,,809625,10716xe" fillcolor="#f4b083 [1941]" strokecolor="white" strokeweight=".25pt">
                <v:shadow on="t" color="#b2b2b2" opacity=".5" offset="-1pt"/>
                <v:path arrowok="t" o:connecttype="custom" o:connectlocs="18,1;17,4;16,8;19,11;20,12;19,14;16,11;12,9;8,8;5,7;5,12;0,20;4,24;5,25;8,25;9,25;12,26;14,25;16,23;17,22;18,20;20,19;22,18;25,16;28,16;29,13;29,12;30,11;29,9;30,7;31,6;30,4;29,3;27,2;25,1;23,1;22,0" o:connectangles="0,0,0,0,0,0,0,0,0,0,0,0,0,0,0,0,0,0,0,0,0,0,0,0,0,0,0,0,0,0,0,0,0,0,0,0,0" textboxrect="0,0,1243454,1081396"/>
              </v:shape>
              <v:shape id="Freeform 92" o:spid="_x0000_s1498" style="position:absolute;left:34335;top:32217;width:1526;height:1401;visibility:visible;mso-wrap-style:square;v-text-anchor:top" coordsize="903533,835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" path="m590550,26194l526257,,476250,7144,404813,48816r3572,40481l383382,110728r-48816,28575l284560,177403r-30957,51197l211932,261937r-35719,8335l145257,261937,90488,252412,30957,235744,,240506r27385,42863l72628,323850r44054,96441l183357,452437r50006,29766l263128,501253r42863,50006l320278,631031r30957,59531l392907,731044r17859,70247l457200,835819r70247,-9525l570310,775097r98822,-22622l734616,698897r89559,-76782l831336,570006r-4315,-39258l867647,486462r35886,-32495l877355,401058r-1283,-70687l895350,279797r7953,-61839l875110,176212,863203,130969,813197,111919,748903,94059,701278,69056,632222,41672,590550,26194xe" fillcolor="#f4b083 [1941]" strokecolor="white" strokeweight=".25pt">
                <v:shadow on="t" color="#b2b2b2" opacity=".5" offset="-1pt"/>
                <v:path arrowok="t" o:connecttype="custom" o:connectlocs="15,1;14,0;12,0;10,1;10,2;10,3;9,3;7,4;6,6;5,6;5,7;4,6;2,6;1,6;0,6;1,7;2,8;3,10;5,11;6,12;7,12;8,14;8,15;9,17;10,18;10,20;12,20;14,20;15,19;17,18;19,17;21,15;21,14;21,13;22,12;23,11;22,10;22,8;23,7;23,5;22,4;22,3;21,3;19,2;18,2;16,1;15,1" o:connectangles="0,0,0,0,0,0,0,0,0,0,0,0,0,0,0,0,0,0,0,0,0,0,0,0,0,0,0,0,0,0,0,0,0,0,0,0,0,0,0,0,0,0,0,0,0,0,0" textboxrect="0,0,903533,835819"/>
              </v:shape>
              <v:shape id="Freeform 93" o:spid="_x0000_s1499" style="position:absolute;left:35425;top:34086;width:249;height:404;visibility:visible;mso-wrap-style:square;v-text-anchor:top" coordsize="152400,235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" path="m123716,68211r-8197,63538l152400,140493r-41672,52388l72628,235743,33338,198834,,154781,14288,79771,39291,35718,77391,r24844,37611l123716,68211xe" fillcolor="#ffd966 [1943]" strokecolor="white" strokeweight=".25pt">
                <v:shadow on="t" color="#b2b2b2" opacity=".5" offset="-1pt"/>
                <v:path arrowok="t" o:connecttype="custom" o:connectlocs="3,2;2,4;3,4;2,5;1,7;1,6;0,4;0,2;1,1;2,0;2,1;3,2" o:connectangles="0,0,0,0,0,0,0,0,0,0,0,0" textboxrect="0,0,152400,235743"/>
              </v:shape>
              <v:shape id="Freeform 94" o:spid="_x0000_s1500" style="position:absolute;left:55060;top:17813;width:514;height:2383;visibility:visible;mso-wrap-style:square;v-text-anchor:top" coordsize="432,1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" path="m288,1880l216,1760r-56,8l136,1832r-16,72l48,1896,,1840,32,1736r16,-72l56,1560r40,-56l104,1432,72,1376,32,1288r56,-88l80,1064,64,968,74,857,96,776,64,688,24,576,40,440,64,344,56,240r72,-8l152,160,112,8,184,r48,80l216,168r48,208l248,496r-24,88l248,680r48,120l296,920r48,104l376,1120r56,72l376,1240r-64,-40l240,1224r-32,112l168,1432r24,120l232,1632r32,64l320,1768r-32,112xe" fillcolor="#8eaadb [1940]" strokecolor="white" strokeweight=".25pt">
                <v:shadow on="t" color="#b2b2b2" opacity=".5" offset="-1pt"/>
                <v:path arrowok="t" o:connecttype="custom" o:connectlocs="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 textboxrect="0,0,432,1904"/>
              </v:shape>
              <v:shape id="Freeform 95" o:spid="_x0000_s1501" style="position:absolute;left:51915;top:20943;width:1121;height:1293;visibility:visible;mso-wrap-style:square;v-text-anchor:top" coordsize="35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" path="m,251r30,17l58,268r16,5l75,315,64,341r-24,6l30,373r28,29l78,414r22,-9l126,407r26,-23l180,371r28,-4l236,366,222,346,203,327,177,291r6,-19l211,255r22,-7l244,218r36,-23l294,176r16,-22l307,122,318,93r9,-13l358,42,326,,283,61,246,71,223,91r-15,31l191,140,143,116r-33,35l90,188r-55,7l,251xe" fillcolor="#323e4f [2415]"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0,2147483646" o:connectangles="0,0,0,0,0,0,0,0,0,0,0,0,0,0,0,0,0,0,0,0,0,0,0,0,0,0,0,0,0,0,0,0,0,0,0,0,0,0,0,0,0" textboxrect="0,0,358,414"/>
              </v:shape>
              <v:shape id="Freeform 96" o:spid="_x0000_s1502" style="position:absolute;left:52258;top:22080;width:638;height:965;visibility:visible;mso-wrap-style:square;v-text-anchor:top" coordsize="241,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" path="m,289r20,41l40,351,80,310r61,l181,294r39,-2l217,274,195,258r18,-48l241,186r,-83l224,79,192,50,151,,91,3,55,17,22,44,40,62,,103r20,41l29,207r,54l,289xe" fillcolor="#323e4f [2415]"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0,2147483646;2147483646,2147483646;2147483646,2147483646;2147483646,2147483646;0,2147483646" o:connectangles="0,0,0,0,0,0,0,0,0,0,0,0,0,0,0,0,0,0,0,0,0,0,0,0" textboxrect="0,0,241,351"/>
              </v:shape>
              <v:shape id="Freeform 97" o:spid="_x0000_s1503" style="position:absolute;left:53254;top:20320;width:2492;height:2803;visibility:visible;mso-wrap-style:square;v-text-anchor:top" coordsize="943,1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" path="m664,40l702,r65,45l805,107r44,17l903,175r40,60l903,226r-60,23l805,277r-16,56l740,305,697,277r-22,23l631,288r-5,23l671,348r-40,36l669,418r28,51l712,503r-4,90l686,667r-44,17l644,744r,57l621,887r-33,51l535,928r-50,44l430,955,381,944r-16,39l339,1009r-25,31l291,1055r-40,-49l267,961r-38,11l159,978r-71,l36,1015,,988,45,950,99,910r92,-28l236,887r45,18l322,882r5,-46l360,797r11,-40l392,729r22,51l479,746r33,-62l528,639r27,-40l572,554r-9,-65l555,458r38,-28l576,376,566,328r33,-34l603,221r45,-18l680,147r16,-44l664,40xe" fillcolor="#323e4f [2415]" strokecolor="white" strokeweight=".25pt">
                <v:shadow on="t" color="#b2b2b2" opacity=".5" offset="-1pt"/>
                <v:path arrowok="t" o:connecttype="custom" o:connectlocs="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 textboxrect="0,0,943,1055"/>
              </v:shape>
              <v:shape id="Freeform 98" o:spid="_x0000_s1504" style="position:absolute;left:52896;top:23030;width:374;height:576;visibility:visible;mso-wrap-style:square;v-text-anchor:top" coordsize="317,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" path="m177,456r80,-24l281,344,317,240r-4,-88l272,58,201,40,145,,73,40,,58r33,70l,194r90,l137,296,97,400r80,56xe" fillcolor="#323e4f [2415]" strokecolor="white" strokeweight=".25pt">
                <v:shadow on="t" color="#b2b2b2" opacity=".5" offset="-1pt"/>
                <v:path arrowok="t" o:connecttype="custom" o:connectlocs="2147483646,2147483646;2147483646,2147483646;2147483646,2147483646;2147483646,2147483646;2147483646,2147483646;2147483646,2147483646;2147483646,2147483646;2147483646,0;2147483646,2147483646;0,2147483646;2147483646,2147483646;0,2147483646;2147483646,2147483646;2147483646,2147483646;2147483646,2147483646;2147483646,2147483646" o:connectangles="0,0,0,0,0,0,0,0,0,0,0,0,0,0,0,0" textboxrect="0,0,317,456"/>
              </v:shape>
              <v:shape id="Freeform 99" o:spid="_x0000_s1505" style="position:absolute;left:53410;top:22967;width:405;height:359;visibility:visible;mso-wrap-style:square;v-text-anchor:top" coordsize="317,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" path="m136,272r,-46l136,136r94,8l286,136,317,45,262,16,181,,126,48,54,32,,90r38,54l,226r45,46l136,272xe" fillcolor="#323e4f [2415]" strokecolor="white" strokeweight=".25pt">
                <v:shadow on="t" color="#b2b2b2" opacity=".5" offset="-1pt"/>
                <v:path arrowok="t" o:connecttype="custom" o:connectlocs="2147483646,2147483646;2147483646,2147483646;2147483646,2147483646;2147483646,2147483646;2147483646,2147483646;2147483646,2147483646;2147483646,2147483646;2147483646,0;2147483646,2147483646;2147483646,2147483646;0,2147483646;2147483646,2147483646;0,2147483646;2147483646,2147483646;2147483646,2147483646" o:connectangles="0,0,0,0,0,0,0,0,0,0,0,0,0,0,0" textboxrect="0,0,317,272"/>
              </v:shape>
              <v:shape id="Freeform 100" o:spid="_x0000_s1506" style="position:absolute;left:38866;top:7349;width:3348;height:4205;visibility:visible;mso-wrap-style:square;v-text-anchor:top" coordsize="1252,1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" path="m1191,216r-134,84l883,391r-86,69l683,511,655,634r-86,32l491,818,448,944r-78,95l327,1164r14,177l391,1429r100,74l427,1584r-93,-44l220,1540r-64,-89l99,1378,,1301r93,-58l135,1224r19,-74l121,1080r50,-35l192,967r71,-58l216,864r25,-66l306,739r36,-79l334,577r-7,-59l412,430r87,-33l568,319,705,234r42,-48l808,234,933,172r85,-45l1131,r80,3l1252,48r-4,60l1228,159r-37,57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 o:connectangles="0,0,0,0,0,0,0,0,0,0,0,0,0,0,0,0,0,0,0,0,0,0,0,0,0,0,0,0,0,0,0,0,0,0,0,0,0,0,0,0,0,0,0,0,0,0,0" textboxrect="0,0,1252,1584"/>
              </v:shape>
              <v:shape id="Freeform 101" o:spid="_x0000_s1507" style="position:absolute;left:33696;top:11740;width:1807;height:4345;visibility:visible;mso-wrap-style:square;v-text-anchor:top" coordsize="681,1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" path="m248,280l210,245r-31,-7l138,260,95,316r43,40l179,404r4,33l186,475r12,46l218,575r3,47l216,656r-22,21l192,715r2,64l225,791r39,21l288,851r13,30l261,909r-10,40l219,979r-49,61l134,1099r-30,-6l80,1115r3,33l39,1175,9,1226,,1301r24,60l21,1397r-6,48l12,1484r6,51l33,1565r30,6l78,1598r27,15l120,1628r30,6l188,1625r47,-8l288,1617r41,-23l386,1587r39,-29l481,1558r26,-56l570,1406r42,-78l660,1274r21,-75l642,1154r-36,-30l595,1092r29,-58l581,917r-8,-96l591,748,538,640,578,457,507,367r3,-62l527,188r21,-49l521,89,501,46,455,14,422,2,401,,354,19,333,65r,44l323,136r-14,34l308,191r-29,44l248,280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 o:connectangles="0,0,0,0,0,0,0,0,0,0,0,0,0,0,0,0,0,0,0,0,0,0,0,0,0,0,0,0,0,0,0,0,0,0,0,0,0,0,0,0" textboxrect="0,0,681,1634"/>
              </v:shape>
              <v:shape id="Freeform 102" o:spid="_x0000_s1508" style="position:absolute;left:31890;top:12145;width:2398;height:5513;visibility:visible;mso-wrap-style:square;v-text-anchor:top" coordsize="899,2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" path="m746,59r24,42l818,107r-49,56l808,197r27,32l854,251r6,32l860,298r3,24l872,358r11,34l896,428r3,36l892,503r-21,20l869,559r2,28l872,622r-28,4l808,631r-29,4l757,651r-35,41l701,740r-19,50l717,825r-23,36l650,885r-35,22l573,930r-8,33l532,983r-16,35l483,1044r-5,44l472,1130r-16,43l452,1224r-36,9l424,1277r,40l432,1369r36,4l492,1397r20,32l540,1457r-1,25l524,1507r-20,52l503,1600r-28,3l455,1606r-33,21l403,1648r-10,39l383,1722r-9,24l389,1779r-7,31l368,1863r-12,35l348,1941r-20,38l289,1972r-38,9l222,1992r-29,25l197,2046r-5,21l158,2074r-50,-5l113,2025,99,1987,75,1959r17,-24l107,1905,86,1871,69,1832,41,1760r-4,-58l44,1676,21,1642r-8,-37l,1534r21,-9l30,1570r19,-22l54,1511r13,-27l51,1458r20,-31l94,1400r17,-29l113,1345r16,-25l111,1290r-2,-47l131,1237r22,-42l133,1157r-21,-31l107,1092r2,-44l108,1008r2,-37l123,928r-9,-42l128,829r27,-41l185,754r37,-7l249,756r16,-12l274,718r-7,-28l254,671r4,-34l291,587r19,-52l319,479r-3,-60l358,410r22,-58l411,322r13,-35l452,248,433,191r26,-39l485,106,519,83r19,18l563,106r8,-42l575,36r,-29l609,r29,17l661,25r23,25l711,37r35,22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 textboxrect="0,0,899,2074"/>
              </v:shape>
              <v:shape id="Freeform 103" o:spid="_x0000_s1509" style="position:absolute;left:30800;top:11118;width:4625;height:5574;visibility:visible;mso-wrap-style:square;v-text-anchor:top" coordsize="2762250,3324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" path="m2462213,395288r-60325,-25400l2365375,369888r-69850,25400l2259013,476250r-1588,71438l2219325,636588r1588,38100l2178050,728663r-57150,84137l2068513,757238r-53975,-14288l1943100,781050r-69850,-9525l1835150,700088r-50800,-30163l1739900,688975r-34925,-39687l1668463,638175r-50800,-26987l1570038,622300r,46038l1547813,779463r-38100,-9525l1479550,742950r-55562,36513l1385888,849313r-41275,68262l1373188,1003300r-42863,63500l1308100,1120775r-47625,52388l1225550,1263650r-66675,12700l1162050,1370013r-12700,87312l1114425,1547813r-47625,74612l1058863,1676400r23812,31750l1092200,1751013r-14287,41275l1052513,1809750r-44450,-15875l950913,1806575r-49213,53975l858838,1925638r-20638,90487l850900,2084388r-17462,66675l828675,2216150r1588,58738l828675,2344738r6350,55562l865188,2446338r34925,61912l865188,2573338r-36513,9525l836613,2660650r22225,39688l838200,2746375r-3175,41275l804863,2833688r-36513,42862l738188,2925763r21766,35174l742950,3008313r-9525,60325l706438,3103563r-20303,-71188l652798,3049043r-16210,21182l585788,3114675r-69850,38100l446088,3197225r-38100,31750l382588,3279775r-57150,38100l242888,3324225r-82550,-38100l109538,3241675,79375,3163888,11113,3087688,7938,3033713r1587,-49213l47625,2979738r30163,44450l76200,2959100r28575,-33337l134938,2889250r-11113,-34925l93663,2879725r-33338,6350l9525,2898775,,2825750r26988,-4762l61913,2832100r31750,-14287l65088,2782888r46037,-30163l141288,2711450r61912,-46037l161925,2652713r-49212,26987l69850,2722563,47625,2690813,7938,2671763r15875,-50800l36513,2573338,4763,2528888r6350,-39688l68263,2506663r49212,-1588l171450,2524125r49213,-11112l249238,2516188r46037,-65088l104775,2463800,22225,2433638r19050,-36513l55563,2352675,38100,2263775r22225,-14287l85725,2306638r23813,-11113l87313,2236788r23812,-23813l165100,2244725r36513,-50800l236538,2162175r9525,-46037l293688,2151063r34925,1587l341313,2117725r-61913,-19050l263525,2035175r42863,28575l387350,2051050r6350,46038l433388,2093913r1587,-69850l442913,1965325r47625,-44450l538163,1958975r15875,-47625l588963,1919288r20637,38100l654050,1931988r52388,-1588l735013,1890713r34925,-12700l763588,1808163r-28575,20637l714375,1860550r-39687,28575l650875,1914525r-46037,-25400l596900,1849438r28575,-52388l671513,1730375r47625,-19050l736600,1673225r38100,36513l830263,1662113r-39688,-20638l838200,1604963r-9525,-69850l874713,1512888r28575,11112l947738,1500188r-57150,-38100l955675,1433513r-53975,-49213l942975,1377950r,-49212l966788,1274763r31750,-4763l1011238,1195388r33337,-77788l1065213,1069975r26987,-44450l1139825,1011238r12700,-60325l1181100,890588r46038,-39688l1198563,822325r14287,-42862l1257300,768350r65088,-1587l1293813,714375r53975,-19050l1373188,681038r22225,-30163l1323975,641350r-14287,-31750l1339850,561975r47625,-9525l1430338,569913r44450,-6350l1519238,525463r-11113,-53975l1471613,384175r44450,-46037l1566863,371475r-4763,65088l1624013,471488r77787,-14288l1738313,400050r38100,36513l1811338,433388r,-39688l1776413,333375r19050,-39687l1838325,303213r57150,1587l1901825,374650r22225,30163l1971675,388938r-17462,-80963l1876425,231775r20638,-41275l1979613,204788r41275,3175l2068513,149225r12700,84138l2128838,219075r-17463,-33337l2114550,138113r14288,-39688l2157413,73025r30162,-15875l2198688,15875,2230438,r-20638,147638l2181225,212725r-38100,92075l2128838,376238r44450,-44450l2287588,90488r23812,26987l2292350,261938r50800,-6350l2371725,200025r6350,-52387l2378075,74613r17463,-33338l2424113,20638r25400,26987l2479675,76200r30163,12700l2471738,150813r-19050,44450l2462213,227013r39687,-17463l2516188,155575r36512,-41275l2581275,119063r11113,23812l2619375,160338r36513,14287l2716213,217488r23812,15875l2762250,261938r-12700,28575l2752725,320675r-6350,31750l2705100,365125r-23812,9525l2638425,366713r-36512,-14288l2566988,357188r100012,93662l2663825,517525r-63500,68263l2525713,442913r-63500,-47625xe" fillcolor="#8eaadb [1940]" strokecolor="white" strokeweight=".25pt">
                <v:shadow on="t" color="#b2b2b2" opacity=".5" offset="-1pt"/>
                <v:path arrowok="t" o:connecttype="custom" o:connectlocs="55,12;51,20;45,17;39,15;36,18;32,26;28,34;26,42;23,44;20,53;21,60;21,66;18,72;17,74;11,78;4,80;0,73;3,71;0,69;3,67;2,67;0,62;5,62;1,59;3,56;6,53;7,51;11,51;13,47;18,46;16,46;16,42;19,40;23,37;23,33;26,26;30,21;31,17;32,15;37,13;38,11;44,11;46,7;46,6;51,6;52,2;53,5;56,3;58,2;61,2;61,4;64,4;67,8;63,9;61,11" o:connectangles="0,0,0,0,0,0,0,0,0,0,0,0,0,0,0,0,0,0,0,0,0,0,0,0,0,0,0,0,0,0,0,0,0,0,0,0,0,0,0,0,0,0,0,0,0,0,0,0,0,0,0,0,0,0,0" textboxrect="0,0,2762250,3324225"/>
              </v:shape>
              <v:shape id="Freeform 104" o:spid="_x0000_s1510" style="position:absolute;left:45390;top:18607;width:5793;height:2679;visibility:visible;mso-wrap-style:square;v-text-anchor:top" coordsize="2171,1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" path="m63,279l,295r72,18l80,354r66,12l255,471r18,87l252,637r29,47l362,706r33,-19l464,720r30,36l552,762r63,106l636,925r77,-9l819,922r75,14l969,922r56,36l1095,979r53,21l1190,1006r54,-15l1266,951r71,-11l1388,945r66,-8l1532,924r58,-50l1655,825r-23,-92l1661,709r31,-6l1745,724r48,-9l1826,691r22,-25l1887,657r92,-96l2034,547r48,-4l2165,546r6,-36l2156,477r-83,-72l2021,411r-59,30l1904,424r-3,-43l1952,223r-89,-25l1791,204r-55,36l1653,280r-100,8l1457,288r-36,-38l1293,180r-163,15l1067,193,995,123,983,60,916,20,865,,769,,714,36r8,129l689,213r-56,6l524,222,482,153r-59,-9l351,130r-66,3l257,171r-45,34l143,220,63,279xe" fillcolor="#323e4f [2415]"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 o:connectangles="0,0,0,0,0,0,0,0,0,0,0,0,0,0,0,0,0,0,0,0,0,0,0,0,0,0,0,0,0,0,0,0,0,0,0,0,0,0,0,0" textboxrect="0,0,2171,1006"/>
              </v:shape>
              <v:shape id="Freeform 105" o:spid="_x0000_s1511" style="position:absolute;left:39084;top:24867;width:47;height:109;visibility:visible;mso-wrap-style:square;v-text-anchor:top" coordsize="3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" path="m38,l33,30r3,31l38,85,6,84,,46,14,6,38,xe" fillcolor="#ffd966" strokecolor="white" strokeweight=".25pt">
                <v:shadow on="t" color="#b2b2b2" opacity=".5" offset="-1pt"/>
                <v:path arrowok="t" o:connecttype="custom" o:connectlocs="2147483646,0;2147483646,2147483646;2147483646,2147483646;2147483646,2147483646;2147483646,2147483646;0,2147483646;2147483646,2147483646;2147483646,0" o:connectangles="0,0,0,0,0,0,0,0" textboxrect="0,0,38,85"/>
                <o:lock v:ext="edit" aspectratio="t"/>
              </v:shape>
              <v:shape id="Freeform 106" o:spid="_x0000_s1512" style="position:absolute;left:40844;top:22298;width:2444;height:2803;visibility:visible;mso-wrap-style:square;v-text-anchor:top" coordsize="918,1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" path="m18,687r31,33l81,749r25,33l120,810,84,827,72,851,34,867,9,898,2,933r41,30l85,929r45,17l180,933r33,-13l267,933r41,l354,956r32,11l399,1001r-3,36l430,1056r27,-4l486,1031r148,-3l645,996,594,909r,-57l550,800,651,755r25,24l729,767r39,-41l813,690r10,-54l867,584r6,-57l871,459r33,-42l918,386,886,369,873,329,855,290,837,239r5,-52l866,149r,-21l833,107,804,93,775,67,791,33,833,12,882,5,813,,762,14,726,27,703,44,672,85r-13,34l659,154r13,51l639,244r-37,13l573,296r-29,30l544,369r-9,47l511,431,477,421r-29,30l403,464r-55,24l337,533r4,34l316,558r,35l267,615r-58,-9l167,619,134,602,93,615,43,606,,615r3,39l18,687xe" fillcolor="#323e4f [241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 textboxrect="0,0,918,1056"/>
              </v:shape>
              <v:shape id="Freeform 107" o:spid="_x0000_s1513" style="position:absolute;left:42915;top:22313;width:1105;height:1106;visibility:visible;mso-wrap-style:square;v-text-anchor:top" coordsize="35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" path="m125,25l88,,49,8,9,25,,51,26,77,54,89r21,16l75,122,55,157r-2,45l66,235r17,37l94,307r26,15l152,321r49,-24l238,304r37,9l309,355r48,-54l337,277,325,243r2,-35l335,170,312,142,269,124,225,109,185,67,125,25xe" fillcolor="#323e4f [2415]" strokecolor="white" strokeweight=".25pt">
                <v:shadow on="t" color="#b2b2b2" opacity=".5" offset="-1pt"/>
                <v:path arrowok="t" o:connecttype="custom" o:connectlocs="2147483646,2147483646;2147483646,0;2147483646,213477625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 textboxrect="0,0,739775,668338"/>
              </v:shape>
              <v:shape id="Freeform 108" o:spid="_x0000_s1514" style="position:absolute;left:40688;top:22064;width:2507;height:1869;visibility:visible;mso-wrap-style:square;v-text-anchor:top" coordsize="1489076,1112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" path="m55563,427037l9525,512762r,106363l12700,712787r9525,44450l,823912r58738,68263l103188,942975r-4763,52387l28575,1085850r60325,26987l146050,1095375r95250,14287l295275,1090612r57150,22225l417513,1100137r100012,7938l585788,1079500r3510,-56901l627063,1028700r-4763,-44450l638175,908050r90488,-36513l800101,850900r46037,-47625l900113,817562r41275,-23812l950913,731837r,-79375l992919,610643r50007,-67866l1102457,522537r54769,-61913l1136651,374650r-4763,-52388l1157288,266700r47625,-61913l1241426,174625r61912,-19050l1381126,133350r107950,7937l1489076,93662,1417638,79375r-53975,-1588l1304926,109537r-73025,41275l1166813,198437r-34925,-90487l1146176,41275,1076326,r-42863,38100l965201,103187r-61913,71438l828676,171450,731838,146050,623888,123825,547688,109537r-68263,42863l422275,209550r-33337,84137l300038,307975r-68263,49212l179388,382587,93663,371475,55563,427037xe" fillcolor="#333f50" strokecolor="white" strokeweight=".25pt">
                <v:shadow on="t" color="#b2b2b2" opacity=".5" offset="-1pt"/>
                <v:path arrowok="t" o:connecttype="custom" o:connectlocs="0,13;0,18;0,20;3,23;1,27;4,27;7,27;10,27;15,27;16,25;16,23;20,21;23,20;24,18;25,15;28,13;28,9;29,7;31,4;35,3;37,2;34,2;31,4;28,3;27,0;24,3;21,4;16,3;12,4;10,7;6,9;2,9" o:connectangles="0,0,0,0,0,0,0,0,0,0,0,0,0,0,0,0,0,0,0,0,0,0,0,0,0,0,0,0,0,0,0,0" textboxrect="0,0,1489076,1112837"/>
              </v:shape>
              <v:shape id="Freeform 109" o:spid="_x0000_s1515" style="position:absolute;left:37776;top:21753;width:3395;height:3130;visibility:visible;mso-wrap-style:square;v-text-anchor:top" coordsize="1090,1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" path="m73,20l49,,23,11,,26,3,61,7,93r19,49l28,190r16,36l56,254r18,25l108,283r24,6l115,318r-12,23l118,373r-2,24l117,411r12,39l146,478r31,25l207,521r20,7l233,569r-13,32l236,632r3,43l261,652r29,21l326,667r12,17l355,718r22,24l391,783r18,22l428,806r24,28l493,844r22,39l533,909r46,3l615,915r35,3l671,892r18,-19l727,878r10,35l752,960r13,19l807,976r34,16l845,980r33,l909,1002r34,3l973,1006r13,-31l997,944r18,-23l1049,906r8,-20l1090,870r-16,-29l1051,816r-25,-25l1003,765,989,737r,-31l954,693r38,-54l995,614,977,595,938,549r12,-35l947,493r-4,-51l943,382r24,-46l990,306,980,280r,-29l974,232,949,222r-24,l903,196,869,169,841,154,807,143,758,125r-35,-2l702,119r-28,6l647,129r-18,25l613,172r-51,l557,202r-39,8l477,232r-37,-7l407,216,379,183,350,167r-27,11l311,154r-29,-8l267,134,257,100,252,81,223,60,202,15,185,28,149,46,124,44,100,39,73,20xe" fillcolor="#f4b083 [1941]" strokecolor="white" strokeweight=".25pt">
                <v:shadow on="t" color="#b2b2b2" opacity=".5" offset="-1pt"/>
                <v:path arrowok="t" o:connecttype="custom" o:connectlocs="2147483646,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0,0,0" textboxrect="0,0,1090,1006"/>
              </v:shape>
              <v:shape id="Freeform 110" o:spid="_x0000_s1516" style="position:absolute;left:39863;top:20414;width:2974;height:1899;visibility:visible;mso-wrap-style:square;v-text-anchor:top" coordsize="1771650,1135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" path="m23813,206375l,307975r33338,85725l25400,484188r-3175,77787l71438,550863r71437,-17463l193675,485775r58738,-41275l320675,433388r80963,-12700l458788,468313r34925,65087l487363,604838r41275,-11113l592138,593725r68262,87313l723900,758825r92075,71438l896938,901700r120650,58738l1098550,1004888r23813,49212l1118728,1113484r98885,21579l1260475,1082675r36513,-61912l1268413,944563r-38100,-49213l1223963,835025r63500,-28575l1339850,752475r17463,-34925l1423528,689621r48085,-43508l1535113,635000r23812,65088l1609725,723900r69850,l1725613,687388r46037,-28575l1685925,622300r-80962,-47625l1552575,557213r11113,-65088l1631950,396875r-57150,3175l1492250,466725r-69850,42863l1354138,585788r-103188,42862l1160463,615950r-49213,-57150l1093788,496888r-52388,-73025l1041400,338138,982663,290513,931863,225425r-82550,-9525l755650,247650,654050,242888r-74612,-4763l501650,185738r14288,52387l436563,266700,355600,238125,292100,219075,257175,149225r6350,-65087l254000,9525,187325,,112713,22225,19050,63500,,153988r23813,52387xe" fillcolor="#333f50" strokecolor="white" strokeweight=".25pt">
                <v:shadow on="t" color="#b2b2b2" opacity=".5" offset="-1pt"/>
                <v:path arrowok="t" o:connecttype="custom" o:connectlocs="0,8;1,12;2,13;5,12;8,11;11,11;12,15;15,14;18,18;22,22;27,24;28,27;31,26;31,23;30,20;33,18;35,17;38,15;40,18;42,17;42,15;38,14;40,10;37,11;33,14;29,15;27,12;26,8;23,6;19,6;14,6;13,6;9,6;6,4;6,0;3,1;0,4" o:connectangles="0,0,0,0,0,0,0,0,0,0,0,0,0,0,0,0,0,0,0,0,0,0,0,0,0,0,0,0,0,0,0,0,0,0,0,0,0" textboxrect="0,0,1771650,1135063"/>
              </v:shape>
              <v:shape id="Freeform 111" o:spid="_x0000_s1517" style="position:absolute;left:42276;top:20912;width:1853;height:950;visibility:visible;mso-wrap-style:square;v-text-anchor:top" coordsize="1112838,560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" path="m328613,88900l193675,100013r-69850,93662l117475,252413r66675,26987l257175,327025r79375,28575l290513,384175r-42863,36513l172579,422525,123825,398463,14288,457200,,500063r41275,30162l117475,538163r53975,-9525l269875,533400r71438,26988l406400,560388r26988,-31750l550863,442913r42862,-66675l684213,419100r77787,-82550l912813,296863r66675,-11113l1066800,219075r46038,-106362l1047750,74613r-68262,28575l776288,61913,661988,71438,542925,52388,498475,,422275,17463,328613,88900xe" fillcolor="#323e4f [2415]" strokecolor="white" strokeweight=".25pt">
                <v:shadow on="t" color="#b2b2b2" opacity=".5" offset="-1pt"/>
                <v:path arrowok="t" o:connecttype="custom" o:connectlocs="8,2;4,3;3,5;3,7;4,7;6,8;8,9;7,10;6,11;4,11;3,10;0,12;0,13;1,14;3,14;4,14;6,14;8,15;9,15;10,14;13,12;14,10;16,11;18,9;21,8;23,7;25,6;26,3;25,2;23,3;18,2;15,2;13,1;12,0;10,1;8,2" o:connectangles="0,0,0,0,0,0,0,0,0,0,0,0,0,0,0,0,0,0,0,0,0,0,0,0,0,0,0,0,0,0,0,0,0,0,0,0" textboxrect="0,0,1112838,560388"/>
              </v:shape>
              <v:shape id="Freeform 112" o:spid="_x0000_s1518" style="position:absolute;left:41902;top:21488;width:1293;height:919;visibility:visible;mso-wrap-style:square;v-text-anchor:top" coordsize="768351,55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" path="m650876,196850r-19113,29618l560388,222250,492126,196850r-94916,-4910l337679,202656r-71438,-5953l223379,165746r13159,-46683l344488,61913,320675,,258763,6350,211138,49213,144463,80963r-23813,39687l74613,168275,12700,195263r4763,66675l57150,314325r25735,66925l43594,447925,,500063r109079,25252l184150,528638r46038,-57150l303213,400050r50800,-42862l427038,395288r-15875,73025l446026,552700r76262,-57400l643669,431256r58007,3719l768351,444500r-7938,-49212l692151,292100,650876,196850xe" fillcolor="#333f50" strokecolor="white" strokeweight=".25pt">
                <v:shadow on="t" color="#b2b2b2" opacity=".5" offset="-1pt"/>
                <v:path arrowok="t" o:connecttype="custom" o:connectlocs="16,4;16,5;14,5;12,4;10,4;8,5;7,4;6,4;6,3;9,1;8,0;6,0;5,1;4,2;3,3;2,4;0,4;1,6;1,7;2,9;1,10;0,12;3,12;5,12;6,11;8,9;9,8;11,9;10,11;11,13;13,11;16,10;17,10;19,10;19,9;17,7;16,4" o:connectangles="0,0,0,0,0,0,0,0,0,0,0,0,0,0,0,0,0,0,0,0,0,0,0,0,0,0,0,0,0,0,0,0,0,0,0,0,0" textboxrect="0,0,768351,552700"/>
              </v:shape>
              <v:shape id="Freeform 113" o:spid="_x0000_s1519" style="position:absolute;left:39302;top:21114;width:2460;height:1604;visibility:visible;mso-wrap-style:square;v-text-anchor:top" coordsize="927,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" path="m72,407r19,29l148,437r21,-21l186,389r28,-7l250,373r23,5l316,382r55,17l413,416r33,16l484,463r27,30l538,493r30,12l577,533r-1,32l587,592r50,9l675,586r40,-32l774,544r21,-50l828,460r45,-32l924,437r3,-36l912,367,863,341,787,303,734,257,675,213,594,108r-40,l527,115r1,-44l505,29,475,,416,8r-36,6l343,39,312,70,232,89r-52,12l136,53,114,13,63,10,24,34r100,96l91,140,54,158,22,131,,161r3,45l48,221r-3,27l54,287r28,35l63,371r9,36xe" fillcolor="#333f5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 o:connectangles="0,0,0,0,0,0,0,0,0,0,0,0,0,0,0,0,0,0,0,0,0,0,0,0,0,0,0,0,0,0,0,0,0,0,0,0,0,0,0,0,0,0,0,0,0,0,0,0,0,0,0,0,0,0,0,0,0,0,0,0,0" textboxrect="0,0,927,601"/>
              </v:shape>
              <v:shape id="Freeform 114" o:spid="_x0000_s1520" style="position:absolute;left:44129;top:23777;width:1464;height:826;visibility:visible;mso-wrap-style:square;v-text-anchor:top" coordsize="47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" path="m27,13l,58r3,50l46,136r48,18l168,185r63,l285,230r88,18l444,266r18,-32l470,200,458,157r-38,1l347,159,297,127,223,63,130,10,73,,27,13xe" fillcolor="#323e4f [2415]" strokecolor="white" strokeweight=".25pt">
                <v:shadow on="t" color="#b2b2b2" opacity=".5" offset="-1pt"/>
                <v:path arrowok="t" o:connecttype="custom" o:connectlocs="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 o:connectangles="0,0,0,0,0,0,0,0,0,0,0,0,0,0,0,0,0,0,0,0" textboxrect="0,0,470,266"/>
              </v:shape>
              <v:shape id="Freeform 115" o:spid="_x0000_s1521" style="position:absolute;left:45749;top:24229;width:576;height:311;visibility:visible;mso-wrap-style:square;v-text-anchor:top" coordsize="185,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" path="m1,22l,84r40,4l92,99r47,2l184,98r1,-35l156,45,112,,62,11,1,22xe" fillcolor="#323e4f [2415]" strokecolor="white" strokeweight=".25pt">
                <v:shadow on="t" color="#b2b2b2" opacity=".5" offset="-1pt"/>
                <v:path arrowok="t" o:connecttype="custom" o:connectlocs="2147483646,2147483646;0,2147483646;2147483646,2147483646;2147483646,2147483646;2147483646,2147483646;2147483646,2147483646;2147483646,2147483646;2147483646,2147483646;2147483646,0;2147483646,2147483646;2147483646,2147483646" o:connectangles="0,0,0,0,0,0,0,0,0,0,0" textboxrect="0,0,185,101"/>
              </v:shape>
              <v:shape id="Freeform 116" o:spid="_x0000_s1522" style="position:absolute;left:28324;top:20803;width:2196;height:1822;visibility:visible;mso-wrap-style:square;v-text-anchor:top" coordsize="832,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" path="m117,l82,,57,3,67,24,25,34,6,51,1,69,,90r21,12l61,84,96,43r6,25l139,70r32,1l200,69r26,27l222,121r-19,19l182,151r-12,17l171,196r3,28l156,254r4,29l131,291r-1,37l147,340r-28,40l139,399r20,30l145,462r-19,27l120,516r6,31l151,559r11,12l171,585r8,18l192,635r-12,28l202,669r35,16l241,666,227,646r14,-13l259,619r23,-3l304,612r30,-8l381,603r34,6l466,598r11,-28l499,541r35,-16l564,528r-4,-25l573,478r18,-7l625,450,604,420,583,379r12,-33l623,330r29,-34l682,253r32,-16l764,203r43,-9l832,174r-9,-30l817,114,832,96,801,84,773,55r-4,7l757,65r-3,-6l754,53,724,39,701,51,663,43,631,40,606,33r-30,3l541,37,507,31,484,28r-25,3l423,25,388,22r-39,3l306,24,258,15,195,9r-51,3l117,xe" fillcolor="#8eaadb [1940]" strokecolor="white" strokeweight=".25pt">
                <v:shadow on="t" color="#b2b2b2" opacity=".5" offset="-1pt"/>
                <v:path arrowok="t" o:connecttype="custom" o:connectlocs="2147483646,0;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 textboxrect="0,0,832,685"/>
              </v:shape>
              <v:shape id="Freeform 117" o:spid="_x0000_s1523" style="position:absolute;left:28215;top:20912;width:701;height:1448;visibility:visible;mso-wrap-style:square;v-text-anchor:top" coordsize="263,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" path="m101,39l134,r5,24l185,28r31,l236,25r27,27l258,77,239,97r-21,10l206,125r4,55l198,207r-2,32l168,252r-2,33l186,300r-28,36l179,357r19,34l180,421r-15,29l158,480r6,28l135,525r-33,18l68,544,56,508,53,484r6,-28l60,430,41,416,9,411,3,390,,363,21,339,36,323r6,-23l51,283r5,-21l63,240r5,-17l71,193,66,163,60,144,71,127,68,109,59,87,56,63,101,39xe" fillcolor="#8eaadb [1940]" strokecolor="white" strokeweight=".25pt">
                <v:shadow on="t" color="#b2b2b2" opacity=".5" offset="-1pt"/>
                <v:path arrowok="t" o:connecttype="custom" o:connectlocs="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 textboxrect="0,0,263,544"/>
              </v:shape>
              <v:shape id="Freeform 118" o:spid="_x0000_s1524" style="position:absolute;left:34506;top:21192;width:3426;height:1417;visibility:visible;mso-wrap-style:square;v-text-anchor:top" coordsize="1101,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" path="m53,226r-1,59l68,334r34,50l162,420r25,28l241,456r31,-11l272,411r39,-16l335,430r57,26l435,448r33,-18l496,404r27,15l555,400r30,-7l583,430r38,13l623,403r34,-12l683,393r51,1l779,386r37,-1l849,374r62,-2l931,377r20,-28l992,355r40,11l1054,361r26,11l1077,322r-23,-53l1050,209r22,-17l1101,177r-14,-9l1068,162r-18,2l1033,158r-6,-12l1020,132r7,-7l1023,110r-9,-6l1009,89r-9,-30l958,33r-31,5l897,28,873,59,849,88r-41,2l789,75,753,72,729,90,674,78r-42,l594,56,556,41,520,3,460,,418,9,385,25,364,43r-25,8l298,69,261,81,208,69,198,96r-18,26l160,154r-50,-7l67,140r4,-25l110,96r35,l173,84,160,62,131,47,116,13,99,23,82,7,61,5,22,24,42,59,23,69,16,84r9,17l35,122r18,14l28,154,,178r18,25l53,226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 o:connectangles="0,0,0,0,0,0,0,0,0,0,0,0,0,0,0,0,0,0,0,0,0,0,0,0,0,0,0,0,0,0,0,0,0,0,0,0,0,0,0,0,0,0,0,0,0,0,0,0,0" textboxrect="0,0,1101,456"/>
              </v:shape>
              <v:shape id="Freeform 119" o:spid="_x0000_s1525" style="position:absolute;left:36655;top:22282;width:1868;height:1760;visibility:visible;mso-wrap-style:square;v-text-anchor:top" coordsize="600,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" path="m260,l243,26,218,44,202,58r-12,48l168,135r15,29l189,202r-43,4l114,225,71,243,21,279,,314r15,34l21,379,49,367r46,4l143,395r47,28l254,453r29,19l310,500r25,29l378,551r33,13l462,557r36,8l507,508r38,7l573,516r27,-13l597,465,583,428r13,-31l590,356r-21,-8l540,331,510,308,499,293,489,272r-9,-31l478,220r5,-18l466,170r29,-54l466,110r-31,-2l419,85,407,59,401,39,391,19,368,11r-22,2l289,,260,xe" fillcolor="#f4b083 [1941]" strokecolor="white" strokeweight=".25pt">
                <v:shadow on="t" color="#b2b2b2" opacity=".5" offset="-1pt"/>
                <v:path arrowok="t" o:connecttype="custom" o:connectlocs="2147483646,0;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0" o:connectangles="0,0,0,0,0,0,0,0,0,0,0,0,0,0,0,0,0,0,0,0,0,0,0,0,0,0,0,0,0,0,0,0,0,0,0,0,0,0,0,0,0,0,0,0,0,0,0,0,0,0,0,0,0,0,0" textboxrect="0,0,600,565"/>
              </v:shape>
              <v:shape id="Freeform 120" o:spid="_x0000_s1526" style="position:absolute;left:37106;top:20912;width:1106;height:561;visibility:visible;mso-wrap-style:square;v-text-anchor:top" coordsize="355,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" path="m355,135r-31,14l294,158r-18,12l270,161r-13,l254,170r-33,-3l189,176r-13,3l164,148,121,121r-32,7l64,118,70,82,67,57,42,32,8,19,,,49,7r35,5l138,4r40,51l245,49r60,28l324,100r31,35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0;2147483646,2147483646;2147483646,2147483646;2147483646,2147483646;2147483646,2147483646;2147483646,2147483646;2147483646,2147483646;2147483646,2147483646;2147483646,2147483646" o:connectangles="0,0,0,0,0,0,0,0,0,0,0,0,0,0,0,0,0,0,0,0,0,0,0,0,0,0,0" textboxrect="0,0,355,179"/>
              </v:shape>
              <v:shape id="Freeform 121" o:spid="_x0000_s1527" style="position:absolute;left:37963;top:21286;width:810;height:732;visibility:visible;mso-wrap-style:square;v-text-anchor:top" coordsize="260,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" path="m124,43l184,r25,13l229,45r19,27l260,96r-22,38l227,165r-21,33l193,236,183,224,163,212,144,163r-16,10l108,188r-5,-14l105,164r-9,-6l103,144r-18,l76,137,51,128,45,117r16,-4l54,101,40,99,19,81,28,65,15,57,,53,18,36,54,27,79,16r45,27xe" fillcolor="#333f50" strokecolor="white" strokeweight=".25pt">
                <v:shadow on="t" color="#b2b2b2" opacity=".5" offset="-1pt"/>
                <v:path arrowok="t" o:connecttype="custom" o:connectlocs="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 o:connectangles="0,0,0,0,0,0,0,0,0,0,0,0,0,0,0,0,0,0,0,0,0,0,0,0,0,0,0,0,0,0,0,0,0,0" textboxrect="0,0,260,236"/>
              </v:shape>
              <v:shape id="Freeform 122" o:spid="_x0000_s1528" style="position:absolute;left:36297;top:22329;width:1136;height:1012;visibility:visible;mso-wrap-style:square;v-text-anchor:top" coordsize="364,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" path="m,94r,45l10,174r8,15l31,204r-3,24l3,261,,299r21,16l53,326,80,300r34,-3l135,264r49,-35l228,207r38,-18l304,185r-6,-37l284,115,308,95r8,-52l364,5,334,3,273,,238,13r-36,2l150,24,84,17,50,32,43,68,8,58,,94xe" fillcolor="#f4b083 [1941]" strokecolor="white" strokeweight=".25pt">
                <v:shadow on="t" color="#b2b2b2" opacity=".5" offset="-1pt"/>
                <v:path arrowok="t" o:connecttype="custom" o:connectlocs="0,2147483646;0,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0,2147483646" o:connectangles="0,0,0,0,0,0,0,0,0,0,0,0,0,0,0,0,0,0,0,0,0,0,0,0,0,0,0,0,0,0,0,0" textboxrect="0,0,364,326"/>
              </v:shape>
              <v:shape id="Freeform 123" o:spid="_x0000_s1529" style="position:absolute;left:38212;top:23871;width:280;height:295;visibility:visible;mso-wrap-style:square;v-text-anchor:top" coordsize="176213,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" path="m157163,74613l142875,96838r28575,17462l176213,176213r-38100,7937l84138,131763,,103188,12700,,88044,12949r58006,1339l157163,74613xe" fillcolor="#ffd966" strokecolor="white" strokeweight=".25pt">
                <v:shadow on="t" color="#b2b2b2" opacity=".5" offset="-1pt"/>
                <v:path arrowok="t" o:connecttype="custom" o:connectlocs="3,1;3,2;3,2;3,3;3,4;1,3;0,2;0,0;2,0;3,0;3,1" o:connectangles="0,0,0,0,0,0,0,0,0,0,0" textboxrect="0,0,176213,184150"/>
              </v:shape>
              <v:shape id="Freeform 124" o:spid="_x0000_s1530" style="position:absolute;left:35658;top:22703;width:312;height:202;visibility:visible;mso-wrap-style:square;v-text-anchor:top" coordsize="12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" path="m92,l50,1,20,7,,50,29,78r22,l76,67,101,50,121,29,122,7,92,xe" fillcolor="#8eaadb [1940]" strokecolor="white" strokeweight=".25pt">
                <v:shadow on="t" color="#b2b2b2" opacity=".5" offset="-1pt"/>
                <v:path arrowok="t" o:connecttype="custom" o:connectlocs="2147483646,0;2147483646,2147483646;2147483646,2147483646;0,2147483646;2147483646,2147483646;2147483646,2147483646;2147483646,2147483646;2147483646,2147483646;2147483646,2147483646;2147483646,2147483646;2147483646,0" o:connectangles="0,0,0,0,0,0,0,0,0,0,0" textboxrect="0,0,122,78"/>
              </v:shape>
              <v:shape id="Freeform 125" o:spid="_x0000_s1531" style="position:absolute;left:36172;top:23248;width:545;height:778;visibility:visible;mso-wrap-style:square;v-text-anchor:top" coordsize="175,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" path="m39,3l20,30r2,15l20,61,13,78,8,101,5,126r3,49l,209r2,31l49,248,75,232r30,-10l129,192r16,-24l112,112,110,86,158,75r17,-9l171,37,158,,122,1,96,27,65,21,39,3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 o:connectangles="0,0,0,0,0,0,0,0,0,0,0,0,0,0,0,0,0,0,0,0,0,0,0,0,0" textboxrect="0,0,175,248"/>
              </v:shape>
              <v:shape id="Freeform 126" o:spid="_x0000_s1532" style="position:absolute;left:36203;top:22921;width:187;height:280;visibility:visible;mso-wrap-style:square;v-text-anchor:top" coordsize="61,92"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" path="m33,78l12,73,3,92,,73,5,58,11,46,17,35,22,24,25,14,42,5,47,,61,13,58,39,33,78xe" fillcolor="#8eaadb [1940]" strokecolor="white" strokeweight=".25pt">
                <v:shadow on="t" color="#b2b2b2" opacity=".5" offset="-1pt"/>
                <v:path arrowok="t" o:connecttype="custom" o:connectlocs="2147483646,2147483646;2147483646,2147483646;2147483646,2147483646;0,2147483646;2147483646,2147483646;2147483646,2147483646;2147483646,2147483646;2147483646,2147483646;2147483646,2147483646;2147483646,2147483646;2147483646,0;2147483646,2147483646;2147483646,2147483646;2147483646,2147483646" o:connectangles="0,0,0,0,0,0,0,0,0,0,0,0,0,0" textboxrect="0,0,61,92"/>
              </v:shape>
              <v:shape id="Freeform 127" o:spid="_x0000_s1533" style="position:absolute;left:36016;top:23154;width:281;height:763;visibility:visible;mso-wrap-style:square;v-text-anchor:top" coordsize="89,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" path="m80,49r8,-9l89,4,72,,61,12,56,25,52,35,50,46,46,61,40,73,35,83,30,94r-6,5l19,105r-3,6l27,120,10,135,,153r48,92l50,227r5,-25l51,156r6,-32l63,106r-4,4l57,112r-3,1l51,113r-3,1l46,111r3,-6l49,102r1,-3l53,95r2,-1l57,94r1,-2l52,90r-2,1l48,89r3,-2l50,84,49,74r2,-4l50,68r,-2l52,61r4,-4l58,58r5,1l64,63,80,49xe" fillcolor="#ffd966" strokecolor="white" strokeweight=".25pt">
                <v:shadow on="t" color="#b2b2b2" opacity=".5" offset="-1pt"/>
                <v:path arrowok="t" o:connecttype="custom" o:connectlocs="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 textboxrect="0,0,89,245"/>
              </v:shape>
              <v:shape id="Freeform 128" o:spid="_x0000_s1534" style="position:absolute;left:36157;top:23326;width:62;height:186;visibility:visible;mso-wrap-style:square;v-text-anchor:top" coordsize="2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" path="m24,9l21,7,20,3,16,2r-2,l12,,10,2,6,5,5,10,4,11r,4l6,17,3,21r,7l4,33r2,3l2,39r2,3l7,39r4,2l14,42r-2,3l11,45,8,47,4,51,2,54r1,4l,66r1,1l2,68,6,67r4,1l14,66r6,-7l21,51r3,-5l26,42r,-10l26,17,25,12,24,9xe" fillcolor="#8eaadb [1940]" strokecolor="white" strokeweight=".25pt">
                <v:shadow on="t" color="#b2b2b2" opacity=".5" offset="-1pt"/>
                <v:path arrowok="t" o:connecttype="custom" o:connectlocs="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 textboxrect="0,0,26,68"/>
              </v:shape>
              <v:shape id="Freeform 129" o:spid="_x0000_s1535" style="position:absolute;left:28931;top:16350;width:1371;height:2818;visibility:visible;mso-wrap-style:square;v-text-anchor:top" coordsize="514,1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" path="m169,r35,11l234,8,285,4r,27l260,49,230,77r-69,26l182,147r28,-16l257,123r57,13l347,137r19,23l349,182r-18,30l313,243r-49,52l251,323r-29,16l262,351r25,4l316,378r19,34l347,453r19,47l378,538r35,37l396,619r-11,33l394,681r18,24l440,736r,27l472,745r42,14l504,778r3,39l481,850r-30,26l433,909r41,-2l478,936r-22,30l434,998r-40,4l349,987r-40,-3l285,996r-35,-3l235,1010,204,994r-33,-8l131,985r-12,23l107,1036r-36,-8l57,1047r-44,19l,1047r15,-23l37,996,66,975,82,939,99,928r38,-2l170,931r26,-16l210,890r-22,l160,896r-34,2l92,873,66,889r-32,5l9,864,60,829,89,796r30,-35l96,747,69,739r6,-42l99,703r25,6l153,703r27,-37l192,686r31,l227,662,208,647r3,-34l201,569,179,533r,-54l133,474,84,485,76,440r25,-20l123,393,108,355r22,-24l100,328r-31,5l60,312r4,-51l33,224,60,197,91,168,88,139,72,98,96,81,123,57,142,37,140,2,169,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0,0" textboxrect="0,0,514,1066"/>
              </v:shape>
              <v:shape id="Freeform 130" o:spid="_x0000_s1536" style="position:absolute;left:28028;top:17549;width:857;height:1245;rotation:316977fd;visibility:visible;mso-wrap-style:square;v-text-anchor:top" coordsize="1176,1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" path="m664,464l608,320r56,-64l744,264r48,-96l928,112,952,32,904,,856,64r-43,83l768,160,760,48r-128,l584,104r,80l480,256r80,24l584,336r-40,88l504,496,432,432r-48,64l280,432r-85,25l152,552r32,80l120,680r24,176l192,896r48,80l216,1080r,88l88,1200r-48,88l,1448r40,104l120,1528r40,88l288,1616r136,-64l520,1456r104,-8l728,1376r278,-49l1048,1224r64,-112l1160,1000,1144,888r32,-120l1136,664r-48,-96l1024,528,984,456,912,440r-64,56l776,528,664,464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0,0" textboxrect="0,0,1176,1616"/>
              </v:shape>
              <v:shape id="Freeform 131" o:spid="_x0000_s1537" style="position:absolute;left:28495;top:17611;width:499;height:405;visibility:visible;mso-wrap-style:square;v-text-anchor:top" coordsize="161,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" path="m138,l124,9,106,8,77,14,45,26,32,48,13,45,,58,9,96r23,18l53,111,69,97r15,4l91,118r14,12l117,124r11,-1l142,116r16,-13l161,93,160,79,149,68r5,-10l157,40,146,23,138,xe" fillcolor="#8eaadb [1940]" strokecolor="white" strokeweight=".25pt">
                <v:shadow on="t" color="#b2b2b2" opacity=".5" offset="-1pt"/>
                <v:path arrowok="t" o:connecttype="custom" o:connectlocs="2147483646,0;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 o:connectangles="0,0,0,0,0,0,0,0,0,0,0,0,0,0,0,0,0,0,0,0,0,0,0,0,0,0" textboxrect="0,0,161,130"/>
              </v:shape>
              <v:shape id="Freeform 132" o:spid="_x0000_s1538" style="position:absolute;left:33852;top:18514;width:3145;height:2164;visibility:visible;mso-wrap-style:square;v-text-anchor:top" coordsize="1879600,1290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" path="m331788,61912l277813,77787r-38100,l207963,92075r-25400,41275l174625,209550r26988,80962l165100,328612r-53975,34925l61913,392112r-4763,52388l39688,522287,,555625r25400,93662l36451,676525r33399,48962l136525,733425r84138,-4763l288925,738187r71438,-12700l407988,679450r69850,-11113l517525,639762r66675,7938l646113,657225r69850,31750l749300,719137r15875,82550l806450,847725r39688,57150l841375,963612r-20637,17463l796925,981075,758825,957262r-38100,6350l701675,1042987r-17462,30163l665163,1092200r-7938,23812l696913,1135062r44450,3175l792163,1138237r28575,-60325l849313,1054100r39687,-38100l915988,981075r47625,-31750l987425,933450r28575,-30163l1046163,923925r11112,53975l1082675,1004887r38100,-7937l1174750,992187r42863,17463l1238250,1047750r-39687,19050l1165225,1082675r-17462,17462l1152525,1131887r34925,14288l1222375,1163637r-11112,42863l1222375,1258887r14288,31750l1281113,1270000r30162,-34925l1381125,1203325r49213,-12700l1473200,1185862r39688,-4762l1511300,1144587r-3175,-39687l1477963,1100137r-31750,33338l1411288,1143000r-23813,l1355725,1101725r-26987,-23813l1333500,1041400r12700,-46038l1395413,965200r42862,-12700l1482725,947737r50800,-36512l1585913,915987r30162,-33337l1671638,874712r34925,-31750l1722438,806450r127000,-53975l1879600,685800r-19050,-61913l1865313,530225r14287,-58738l1836738,444500r-39688,9525l1728788,423862r-49213,4763l1614488,342900r-69850,-12700l1487488,330200r-47625,-61913l1403350,239712r-49212,-30162l1265238,166687r17462,-76200l1239838,9525,1184275,r-68262,47625l1020763,47625,996950,14287,947738,42862,923925,73025r-3175,36512l927100,142875r-30162,3175l863600,111125r-49212,-3175l784225,131762,763588,85725r-28575,6350l712788,112712,692150,82550r-36512,l609600,85725,558800,57150,511175,82550,458788,53975r-66675,l331788,61912xe" fillcolor="#8eaadb [1940]" strokecolor="white" strokeweight=".25pt">
                <v:shadow on="t" color="#b2b2b2" opacity=".5" offset="-1pt"/>
                <v:path arrowok="t" o:connecttype="custom" o:connectlocs="6,2;4,5;3,9;1,13;1,17;5,18;10,17;14,16;18,18;20,22;19,24;17,25;16,27;19,28;21,25;24,23;26,24;28,24;29,26;28,28;29,30;31,31;35,29;36,28;35,28;33,27;33,24;36,23;39,22;42,20;45,15;44,11;41,11;36,8;33,5;30,0;25,1;22,2;22,4;19,3;17,3;15,2;11,1" o:connectangles="0,0,0,0,0,0,0,0,0,0,0,0,0,0,0,0,0,0,0,0,0,0,0,0,0,0,0,0,0,0,0,0,0,0,0,0,0,0,0,0,0,0,0" textboxrect="0,0,1879600,1290637"/>
              </v:shape>
              <v:shape id="Freeform 133" o:spid="_x0000_s1539" style="position:absolute;left:34086;top:17346;width:1619;height:1417;visibility:visible;mso-wrap-style:square;v-text-anchor:top" coordsize="610,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" path="m346,492r15,18l373,501r17,-9l405,525r19,-15l453,508r25,24l499,531r-6,-17l495,489r13,-21l537,451,526,423r-9,-41l571,366r39,-18l592,310,558,292r-6,-37l529,223,495,183,480,148,495,97,474,66,414,40,349,27,288,,255,27,226,64r-4,37l202,130r-15,20l154,154r-3,27l159,210r-17,19l117,247r-27,9l47,253,18,265r-8,23l21,318r24,28l27,363,13,384r12,22l12,424,,451r13,35l27,520,43,499,64,489r26,l124,478r35,-1l198,474r33,18l264,475r31,18l346,492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0,0,0,0,0,0" textboxrect="0,0,610,532"/>
              </v:shape>
              <v:shape id="Freeform 134" o:spid="_x0000_s1540" style="position:absolute;left:34054;top:16194;width:826;height:701;visibility:visible;mso-wrap-style:square;v-text-anchor:top" coordsize="307,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" path="m307,41l271,31,237,23,216,6,188,2,155,3,140,16,107,,73,7,59,25,31,31,4,46,,83r18,19l12,134r23,15l52,151r23,-3l85,162r7,20l106,188r31,6l155,226r24,15l202,236r25,17l253,256r16,9l289,193r-2,-27l290,116,307,41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0;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 textboxrect="0,0,307,265"/>
              </v:shape>
              <v:shape id="Freeform 135" o:spid="_x0000_s1541" style="position:absolute;left:33587;top:17175;width:1168;height:872;visibility:visible;mso-wrap-style:square;v-text-anchor:top" coordsize="439,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" path="m406,164r9,-42l439,90r-39,3l341,39,319,34,305,6,286,20r-29,3l227,6r-22,l190,12,164,,125,2,76,11,61,30,37,47,19,57,7,78r6,28l,126r28,11l63,150r24,25l107,164r15,5l138,191r-17,45l126,249r18,-7l149,261r15,10l185,275r-3,39l206,324r30,-12l275,315r35,-12l328,290r18,-20l337,243r4,-28l374,207r32,-43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 textboxrect="0,0,439,324"/>
              </v:shape>
              <v:shape id="Freeform 136" o:spid="_x0000_s1542" style="position:absolute;left:33681;top:16692;width:1183;height:748;visibility:visible;mso-wrap-style:square;v-text-anchor:top" coordsize="38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" path="m65,39l42,56,34,94,16,119,1,141,,165r5,31l19,187,33,172r23,-5l84,162r24,l131,174r12,-8l159,166r21,12l196,182r19,-4l229,169r12,24l259,195r18,14l299,228r13,13l331,239r18,-1l380,211r-3,-98l357,71,338,63,318,61,298,47r-21,1l256,38,242,3,207,r-7,21l193,37,183,66r10,27l174,108r-14,18l138,129,121,103,112,80,81,58,65,39xe" fillcolor="#8eaadb [1940]" strokecolor="white" strokeweight=".25pt">
                <v:shadow on="t" color="#b2b2b2" opacity=".5" offset="-1pt"/>
                <v:path arrowok="t" o:connecttype="custom" o:connectlocs="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 textboxrect="0,0,380,241"/>
              </v:shape>
              <v:shape id="Freeform 137" o:spid="_x0000_s1543" style="position:absolute;left:33198;top:17440;width:763;height:373;visibility:visible;mso-wrap-style:square;v-text-anchor:top" coordsize="284,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" path="m119,7l86,,72,12,59,11,58,25,46,24,20,22,19,36,18,49r11,1l41,59,28,71r-9,9l,97r24,20l48,114r14,19l107,123r57,7l201,130r30,-1l269,138,284,94,272,70,254,69r-21,9l213,51,188,43,153,28,119,7xe" fillcolor="#8eaadb [1940]" strokecolor="white" strokeweight=".25pt">
                <v:shadow on="t" color="#b2b2b2" opacity=".5" offset="-1pt"/>
                <v:path arrowok="t" o:connecttype="custom" o:connectlocs="2147483646,2147483646;2147483646,0;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 textboxrect="0,0,284,138"/>
              </v:shape>
              <v:shape id="Freeform 138" o:spid="_x0000_s1544" style="position:absolute;left:32435;top:17533;width:1775;height:1900;visibility:visible;mso-wrap-style:square;v-text-anchor:top" coordsize="1058863,113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" path="m552450,163513l533400,128588r-39687,4762l444500,95250,431800,38100,354013,,287338,15875,271463,66675r28575,61913l263525,177800r-52387,46038l138113,254000,77788,271463,14288,303213,,344488r6350,66675l20638,457200r-4763,49213l19050,560388r-3175,68262l39688,688975r-1588,52388l44450,790575r22561,50256l104775,838200r40817,-21181l176548,812256r23477,38644l277813,914400r65087,7938l395288,958850r46037,46038l463550,1058863r38100,-26988l561975,1081088r47625,-25400l669925,1090613r53975,-17463l758825,1076325r34925,17463l842963,1138238r39687,-26988l900113,1035050r6350,-58737l1009650,915988r39688,-38100l1020763,795338r7937,-79375l1009650,668338,987425,609600r17463,-52387l1028700,534988r-22225,-42863l1030288,463550r28575,-23812l1023938,395288r-22225,-47625l1016000,306388,973138,290513r12700,-60325l952500,225425,925513,204788r-4763,-26988l890588,190500,876300,165100,823913,153988r-53975,3175l692150,150813r-61912,-7938l552450,163513xe" fillcolor="#8eaadb [1940]" strokecolor="white" strokeweight=".25pt">
                <v:shadow on="t" color="#b2b2b2" opacity=".5" offset="-1pt"/>
                <v:path arrowok="t" o:connecttype="custom" o:connectlocs="13,3;11,2;9,0;7,2;6,4;3,6;0,7;0,10;0,12;0,15;1,18;2,20;4,20;5,20;8,22;11,24;12,25;15,25;18,26;19,26;22,26;22,23;26,21;25,17;24,15;25,13;25,11;25,9;25,7;24,6;23,5;22,5;20,4;17,4;14,4" o:connectangles="0,0,0,0,0,0,0,0,0,0,0,0,0,0,0,0,0,0,0,0,0,0,0,0,0,0,0,0,0,0,0,0,0,0,0" textboxrect="0,0,1058863,1138238"/>
              </v:shape>
              <v:shape id="Freeform 139" o:spid="_x0000_s1545" style="position:absolute;left:30987;top:17782;width:1557;height:2056;visibility:visible;mso-wrap-style:square;v-text-anchor:top" coordsize="500,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" path="m155,r7,28l169,51r3,29l167,102r-12,15l137,111r-27,-1l89,99,72,113,56,135r2,36l56,200r5,30l46,247r-6,24l13,281r10,25l33,325,21,341,3,347,,369r6,18l24,403,12,415,4,444r3,14l13,464r16,39l46,517r25,3l95,536r,38l80,606r-2,28l76,655r27,-5l125,648r19,-3l173,647r27,4l228,660r21,-4l296,662r51,-8l368,650r51,-11l406,626r-4,-26l425,579r11,-25l420,531,400,511,383,495,370,475r-6,-31l389,435r24,-16l446,408r18,-15l482,396r16,1l500,372,488,344r-2,-26l485,290,474,259r1,-31l472,194r3,-27l469,142r-5,-32l469,87,443,59,436,36r-23,l387,39,369,56,354,75,341,93r-9,13l316,109r-22,1l293,96,310,77r2,-18l295,61r-13,6l263,59,247,53r9,-16l229,20,202,5,155,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 textboxrect="0,0,927436,1259681"/>
              </v:shape>
              <v:shape id="Freeform 141" o:spid="_x0000_s1546" style="position:absolute;left:30395;top:18732;width:670;height:561;visibility:visible;mso-wrap-style:square;v-text-anchor:top" coordsize="402767,33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" path="m364667,79772l336092,46435,303213,24754,262273,2382,222982,,173038,10467r-44450,l73025,12054,46038,39042,,50154,47625,83492r17463,34925l104775,132704r22225,38100l161925,208904r38100,20638l246063,226367r9525,58737l290513,316854r47625,22225l342900,327967r3175,-20638l342900,289867r9525,-20638l363538,267642r17798,-55710l402767,185738,371811,157163,358775,129529r5892,-49757xe" fillcolor="#8eaadb [1940]" strokecolor="white" strokeweight=".25pt">
                <v:shadow on="t" color="#b2b2b2" opacity=".5" offset="-1pt"/>
                <v:path arrowok="t" o:connecttype="custom" o:connectlocs="8,2;8,1;7,0;6,0;5,0;4,0;3,0;2,0;1,1;0,1;1,2;1,3;2,3;3,4;4,5;5,5;6,5;6,6;7,7;8,8;8,7;8,7;8,6;8,6;8,6;9,5;9,4;9,3;8,3;8,2" o:connectangles="0,0,0,0,0,0,0,0,0,0,0,0,0,0,0,0,0,0,0,0,0,0,0,0,0,0,0,0,0,0" textboxrect="0,0,402767,339079"/>
              </v:shape>
              <v:shape id="Freeform 142" o:spid="_x0000_s1547" style="position:absolute;left:30598;top:18187;width:591;height:685;visibility:visible;mso-wrap-style:square;v-text-anchor:top" coordsize="352425,401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" path="m342900,1587l306388,17462r-38100,l231775,r-4762,31750l236538,47625r,39687l254000,114300r-7937,26987l214313,153987,200025,141287r,-36512l190500,79375r-30162,7937l114300,142875r-12700,36512l90488,200025r-3175,34925l58738,250825,47625,276225,,328612r58738,3175l104775,320675r38100,4762l184150,344487r31750,22225l246063,401637r30162,-9525l300373,360612,278941,322512,265113,282575r47625,-19050l325438,217487r26987,-33337l344488,138112r4762,-53975l349250,42862,342900,1587xe" fillcolor="#8eaadb [1940]" strokecolor="white" strokeweight=".25pt">
                <v:shadow on="t" color="#b2b2b2" opacity=".5" offset="-1pt"/>
                <v:path arrowok="t" o:connecttype="custom" o:connectlocs="8,0;8,1;7,1;6,0;6,1;6,1;6,2;6,3;6,4;5,4;5,4;5,3;5,2;4,2;3,4;3,5;2,5;2,6;2,7;1,8;0,9;2,9;3,9;4,9;5,9;5,10;6,11;7,11;7,10;7,9;7,8;8,7;8,6;9,5;9,4;9,2;9,1;8,0" o:connectangles="0,0,0,0,0,0,0,0,0,0,0,0,0,0,0,0,0,0,0,0,0,0,0,0,0,0,0,0,0,0,0,0,0,0,0,0,0,0" textboxrect="0,0,352425,401637"/>
              </v:shape>
              <v:shape id="Freeform 143" o:spid="_x0000_s1548" style="position:absolute;left:31298;top:16879;width:576;height:919;visibility:visible;mso-wrap-style:square;v-text-anchor:top" coordsize="341166,554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" path="m151988,547966r42816,6322l194804,511425r-4010,-39882l221515,495933r17786,14634l266788,533332r30721,-26017l307211,473169r,-50406l261938,413007,231216,383739r4851,-29269l249002,304064r19403,-27642l308828,271544r32338,-1626l339549,230894r-40423,-6505l265171,203251r8085,-30894l260321,121951r27487,-21138l310444,47154,291042,,250619,4878,221515,21138,206963,52032,181093,79675,143904,68292r-37189,l69527,95935r-8085,42276l46890,185365,8084,203251,,253658r4851,42276l8084,343088r21020,35773l48507,447153r51047,30935l87648,511425r16668,35719l151988,547966xe" fillcolor="#8eaadb [1940]" strokecolor="white" strokeweight=".25pt">
                <v:shadow on="t" color="#b2b2b2" opacity=".5" offset="-1pt"/>
                <v:path arrowok="t" o:connecttype="custom" o:connectlocs="4,13;5,13;5,12;5,11;6,11;6,12;7,12;8,12;8,11;8,10;7,9;6,9;6,8;6,7;7,6;8,6;9,6;9,5;8,5;7,5;7,4;7,3;7,2;8,1;7,0;6,0;6,0;5,1;5,2;4,1;3,1;2,2;2,3;1,4;0,5;0,6;0,7;0,8;1,9;1,10;3,11;2,12;3,12;4,13" o:connectangles="0,0,0,0,0,0,0,0,0,0,0,0,0,0,0,0,0,0,0,0,0,0,0,0,0,0,0,0,0,0,0,0,0,0,0,0,0,0,0,0,0,0,0,0" textboxrect="0,0,341166,554288"/>
              </v:shape>
              <v:shape id="Freeform 144" o:spid="_x0000_s1549" style="position:absolute;left:34646;top:19588;width:623;height:795;visibility:visible;mso-wrap-style:square;v-text-anchor:top" coordsize="366713,477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" path="m,25400l33338,47625,53975,77788r23813,1587l76200,123825r9525,38100l112713,180975r4762,28575l139700,225425r25400,26988l158750,300038r14288,26987l163513,349250r7937,30163l152400,411163r3175,39687l181311,477294r2839,-20094l211138,428625r14226,-27531l234950,354013r8273,-27929l280988,317500r38435,22872l339725,344488r24942,-20785l366713,261938,330139,209403,285750,161925,271463,79375,234950,46038,163513,17463,104775,7938,42863,,,25400xe" fillcolor="#8eaadb [1940]" strokecolor="white" strokeweight=".25pt">
                <v:shadow on="t" color="#b2b2b2" opacity=".5" offset="-1pt"/>
                <v:path arrowok="t" o:connecttype="custom" o:connectlocs="0,1;1,1;1,2;2,2;2,3;2,4;3,4;3,5;4,5;4,6;4,7;5,8;4,8;5,9;4,10;4,10;5,11;5,11;6,10;6,9;6,8;6,8;7,7;8,8;9,8;10,7;10,6;9,5;8,4;7,2;6,1;4,0;3,0;1,0;0,1" o:connectangles="0,0,0,0,0,0,0,0,0,0,0,0,0,0,0,0,0,0,0,0,0,0,0,0,0,0,0,0,0,0,0,0,0,0,0" textboxrect="0,0,366713,477294"/>
              </v:shape>
              <v:shape id="Freeform 145" o:spid="_x0000_s1550" style="position:absolute;left:33587;top:19620;width:1604;height:1183;visibility:visible;mso-wrap-style:square;v-text-anchor:top" coordsize="953356,699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" path="m553306,685550r68263,-7938l664431,652212r74613,11113l778731,671262r26988,19050l826356,656975r38100,-20638l853344,614112r15875,-33337l891444,545850r19050,-36513l953356,471237r-65087,l853344,468062,816769,450056,788194,421481r62,-35969l806054,354806r-7144,-32147l806054,298846,791431,272800r9525,-42863l778669,202406,750156,177550r-6350,-23813l719994,134687,711994,92868,710469,53725r-19050,l669194,23562,639366,,559656,14037,517922,55959,481869,66425r-42528,5012l370285,61912r-77329,4513l229456,58487,196119,75950r-9525,30162l145319,144212r-28575,47625l96106,233112,53244,287087,38956,334712,,383381r50069,49756l83406,480762r38100,52388l183419,561725r28575,49212l248506,676025r47625,14287l378681,699837r47625,-7937l491394,695075r61912,-9525xe" fillcolor="#8eaadb [1940]" strokecolor="white" strokeweight=".25pt">
                <v:shadow on="t" color="#b2b2b2" opacity=".5" offset="-1pt"/>
                <v:path arrowok="t" o:connecttype="custom" o:connectlocs="14,18;15,17;17,17;19,17;20,17;20,18;21,17;22,16;21,16;22,15;22,14;23,13;24,12;22,12;21,12;20,12;20,11;20,10;20,9;20,8;20,8;20,7;20,6;20,5;19,5;19,4;18,4;18,2;18,1;17,1;17,1;16,0;14,0;13,1;12,2;11,2;9,2;7,2;6,2;5,2;5,3;4,4;3,5;2,6;1,7;1,9;0,10;1,11;2,12;3,14;5,15;5,16;6,17;7,18;9,18;11,18;12,18;14,18" o:connectangles="0,0,0,0,0,0,0,0,0,0,0,0,0,0,0,0,0,0,0,0,0,0,0,0,0,0,0,0,0,0,0,0,0,0,0,0,0,0,0,0,0,0,0,0,0,0,0,0,0,0,0,0,0,0,0,0,0,0" textboxrect="0,0,953356,699837"/>
              </v:shape>
              <v:shape id="Freeform 146" o:spid="_x0000_s1551" style="position:absolute;left:33868;top:20725;width:1074;height:716;visibility:visible;mso-wrap-style:square;v-text-anchor:top" coordsize="343,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" path="m343,21l328,11,304,6,263,1,243,14r-31,4l165,24,134,22r-26,5l69,21,40,13,33,,13,23,25,41r13,6l45,68,33,92,17,109,2,131,,150r12,l20,167r10,13l38,198r1,30l57,216,73,206r25,-2l125,185r22,15l167,207r15,1l215,207r10,-33l243,166r18,-10l283,159r17,15l317,165r-3,-13l309,129r1,-26l310,74,321,64r17,-5l343,21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343,228"/>
              </v:shape>
              <v:shape id="Freeform 147" o:spid="_x0000_s1552" style="position:absolute;left:33463;top:21270;width:1168;height:1215;visibility:visible;mso-wrap-style:square;v-text-anchor:top" coordsize="375,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" path="m355,46l375,32,357,r-8,28l324,31r-19,l280,23,257,8,230,29r-25,2l184,43r-11,7l161,58,143,76,114,74,98,82,71,89,52,83r-5,29l42,131,26,147,,170r8,16l26,200r23,1l60,231r10,27l90,261r,17l83,288r-4,11l106,340r-7,13l117,366r2,9l134,374r19,1l168,386r13,5l195,374,183,355r-5,-18l186,314r20,-13l222,301r2,-19l207,276r-18,-8l272,279r-8,-15l248,254,231,240,202,223r-11,-8l181,204r-7,-15l171,171r-7,-21l150,137r-5,-10l149,115r12,-12l178,109r9,14l201,119r17,l231,110,227,88,243,77r16,-8l275,62r21,10l311,70r16,l336,67r13,-6l355,46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 textboxrect="0,0,375,391"/>
              </v:shape>
              <v:shape id="Freeform 148" o:spid="_x0000_s1553" style="position:absolute;left:32887;top:19588;width:1074;height:732;visibility:visible;mso-wrap-style:square;v-text-anchor:top" coordsize="34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" path="m191,32l160,46,142,60r-26,4l90,58,64,46,42,55,9,67r,32l3,123,,145r7,21l31,196r20,14l71,230r36,5l127,232r21,-13l184,217r24,-7l226,220r20,-27l251,174r26,-33l290,115,303,92,324,73r5,-16l347,48,333,16,295,10,261,,237,8,220,31r-29,1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 o:connectangles="0,0,0,0,0,0,0,0,0,0,0,0,0,0,0,0,0,0,0,0,0,0,0,0,0,0,0,0,0,0,0,0,0,0,0" textboxrect="0,0,351,234"/>
              </v:shape>
              <v:shape id="Freeform 149" o:spid="_x0000_s1554" style="position:absolute;left:32964;top:19308;width:950;height:483;visibility:visible;mso-wrap-style:square;v-text-anchor:top" coordsize="30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" path="m137,25l120,19r-18,3l82,34,74,48,69,66,51,62,29,67,5,68,2,82,,98r4,22l12,131r28,7l61,149r30,6l118,149r16,-16l164,124r33,-7l214,95r22,-6l269,104r38,3l302,91,286,42,271,30,261,18,240,10r-19,l193,16,158,,134,10r3,15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 o:connectangles="0,0,0,0,0,0,0,0,0,0,0,0,0,0,0,0,0,0,0,0,0,0,0,0,0,0,0,0,0,0,0,0,0,0" textboxrect="0,0,558800,295275"/>
              </v:shape>
              <v:shape id="Freeform 151" o:spid="_x0000_s1555" style="position:absolute;left:32124;top:18888;width:1261;height:700;visibility:visible;mso-wrap-style:square;v-text-anchor:top" coordsize="405,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" path="m195,l178,1,160,13r-23,3l135,39r-14,1l99,37,81,53,53,61,25,79,,87r9,35l25,146r34,30l72,203r-8,20l82,220r28,-15l129,208r16,1l165,197r4,-16l183,187r24,l217,196r24,10l257,202r14,-3l298,204r22,-6l340,202r5,-19l352,166r19,-10l387,151r18,5l402,143r-12,-9l368,121r-19,9l336,104,316,81,298,66,277,59,252,55,229,37r-8,-8l204,16,195,xe" fillcolor="#8eaadb [1940]" strokecolor="white" strokeweight=".25pt">
                <v:shadow on="t" color="#b2b2b2" opacity=".5" offset="-1pt"/>
                <v:path arrowok="t" o:connecttype="custom" o:connectlocs="2147483646,0;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 o:connectangles="0,0,0,0,0,0,0,0,0,0,0,0,0,0,0,0,0,0,0,0,0,0,0,0,0,0,0,0,0,0,0,0,0,0,0,0,0,0,0,0,0,0,0,0,0,0,0" textboxrect="0,0,754521,375296"/>
              </v:shape>
              <v:shape id="Freeform 154" o:spid="_x0000_s1556" style="position:absolute;left:31392;top:21364;width:264;height:545;visibility:visible;mso-wrap-style:square;v-text-anchor:top" coordsize="161870,324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" path="m,67206r13281,38861l20351,153051r4461,45190l28310,242564,7767,269128r-890,43166l27953,324297,48203,313432,68716,299444r34389,-14779l115522,321487r27753,-22023l142283,245918r-9746,-47996l146283,145624r15587,-33274l138150,66317r7605,23478l125563,19259,111659,,89225,24440,70925,44905,43271,65757,25205,63050,,67206xe" fillcolor="#8eaadb [1940]" strokecolor="white" strokeweight=".25pt">
                <v:shadow on="t" color="#b2b2b2" opacity=".5" offset="-1pt"/>
                <v:path arrowok="t" o:connecttype="custom" o:connectlocs="0,2;0,3;0,4;0,5;1,6;0,7;0,8;1,8;1,8;1,7;2,7;2,8;3,7;3,6;3,5;3,4;3,3;3,2;3,2;3,1;2,0;2,1;1,1;1,2;0,2;0,2" o:connectangles="0,0,0,0,0,0,0,0,0,0,0,0,0,0,0,0,0,0,0,0,0,0,0,0,0,0" textboxrect="0,0,161870,324297"/>
              </v:shape>
              <v:shape id="Freeform 155" o:spid="_x0000_s1557" style="position:absolute;left:32061;top:22080;width:514;height:358;rotation:316977fd;visibility:visible;mso-wrap-style:square;v-text-anchor:top" coordsize="840,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" path="m676,489l585,444,520,400r-71,-2l352,376,267,307,136,232,41,217,,160,8,72r80,l168,80,232,r81,81l472,96,630,81,752,72r88,24l800,168,760,312r56,96l792,488r-24,64l676,489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0,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 o:connectangles="0,0,0,0,0,0,0,0,0,0,0,0,0,0,0,0,0,0,0,0,0,0,0,0" textboxrect="0,0,840,552"/>
              </v:shape>
              <v:shape id="Freeform 156" o:spid="_x0000_s1558" style="position:absolute;left:31501;top:20881;width:140;height:342;rotation:316977fd;visibility:visible;mso-wrap-style:square;v-text-anchor:top" coordsize="253,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" path="m181,r72,200l226,363,181,499,77,488,45,363,,272,21,184,90,90,181,xe" fillcolor="#8eaadb [1940]" strokecolor="white" strokeweight=".25pt">
                <v:shadow on="t" color="#b2b2b2" opacity=".5" offset="-1pt"/>
                <v:path arrowok="t" o:connecttype="custom" o:connectlocs="2147483646,0;2147483646,2147483646;2147483646,2147483646;2147483646,2147483646;2147483646,2147483646;2147483646,2147483646;0,2147483646;2147483646,2147483646;2147483646,2147483646;2147483646,0" o:connectangles="0,0,0,0,0,0,0,0,0,0" textboxrect="0,0,253,499"/>
              </v:shape>
              <v:shape id="Freeform 157" o:spid="_x0000_s1559" style="position:absolute;left:32357;top:20009;width:545;height:311;visibility:visible;mso-wrap-style:square;v-text-anchor:top" coordsize="205,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" path="m,89r2,18l20,113r17,l58,113r20,3l101,113r19,4l138,100,148,86,146,59r3,-18l155,32r17,12l191,43,205,33,196,8r-25,l148,,118,6,82,21,57,38,41,42,11,45r1,26l,89xe" fillcolor="#8eaadb [1940]"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0,2147483646" o:connectangles="0,0,0,0,0,0,0,0,0,0,0,0,0,0,0,0,0,0,0,0,0,0,0,0,0,0" textboxrect="0,0,205,117"/>
              </v:shape>
              <v:shape id="Freeform 158" o:spid="_x0000_s1560" style="position:absolute;left:32373;top:20087;width:965;height:809;visibility:visible;mso-wrap-style:square;v-text-anchor:top" coordsize="580661,479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" path="m50472,129921l17945,127168,,143544r14999,35465l11898,198628r13795,12764l60511,202741r6283,-18952l75032,163014r21647,-553l119669,171562r25074,35523l164185,232588r-19563,26974l151654,282822r29708,27564l206497,319671r-6695,28062l175810,350475r-6051,32367l198538,388185r17899,18215l254731,417592r15864,12476l294186,432065r24401,25787l347411,479512r17588,-16405l360269,442428,342399,406655r-26507,-1383l289940,384388,276862,347495,263818,310206,243577,253064r16669,-28575l288989,204181r32527,2752l356522,205919r29690,6489l418740,215160r32527,2752l483437,220635r31023,20518l546987,243906r27427,16237l580661,228861,567616,191574,554571,154286,541234,129239r-42863,4763l436459,126858,398359,86377,353115,53039,318446,702,296893,17169r-31498,2106l239666,,223337,19702r-1191,42862l228284,87709r-25188,26052l179284,132811r-21850,-3382l115884,135456,87165,130243r-36693,-322xe" fillcolor="#8eaadb [1940]" strokecolor="white" strokeweight=".25pt">
                <v:shadow on="t" color="#b2b2b2" opacity=".5" offset="-1pt"/>
                <v:path arrowok="t" o:connecttype="custom" o:connectlocs="0,3;0,5;1,5;1,5;2,4;3,5;3,7;4,8;5,9;4,10;5,10;6,11;7,12;8,12;8,10;7,10;6,8;6,6;7,5;9,5;10,6;12,6;13,7;13,5;13,3;10,3;8,1;7,1;6,0;5,2;5,3;4,3;2,3" o:connectangles="0,0,0,0,0,0,0,0,0,0,0,0,0,0,0,0,0,0,0,0,0,0,0,0,0,0,0,0,0,0,0,0,0" textboxrect="0,0,580661,479512"/>
              </v:shape>
              <v:shape id="Freeform 159" o:spid="_x0000_s1561" style="position:absolute;left:32778;top:20429;width:622;height:685;visibility:visible;mso-wrap-style:square;v-text-anchor:top" coordsize="200,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" path="m180,30r5,28l179,72r7,16l195,83r5,15l199,110r-16,-4l184,120r8,6l192,141r-11,1l169,145r3,9l181,163r-4,9l168,167r-8,-4l153,164r,17l145,190r3,12l147,221,124,211r-16,-9l95,190,84,172,66,154,55,149,66,139,63,128,54,111r-15,1l22,97,16,73,7,48,,28,10,9,28,,49,2,63,1,79,4r53,5l148,20r18,2l180,30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0;2147483646,2147483646;2147483646,2147483646;2147483646,2147483646;2147483646,2147483646;2147483646,2147483646;2147483646,2147483646;2147483646,2147483646" o:connectangles="0,0,0,0,0,0,0,0,0,0,0,0,0,0,0,0,0,0,0,0,0,0,0,0,0,0,0,0,0,0,0,0,0,0,0,0,0,0,0,0,0,0,0,0,0,0" textboxrect="0,0,200,221"/>
              </v:shape>
              <v:shape id="Freeform 160" o:spid="_x0000_s1562" style="position:absolute;left:47461;top:5247;width:1153;height:1261;visibility:visible;mso-wrap-style:square;v-text-anchor:top" coordsize="430,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" path="m34,337l64,183,125,19,229,r91,92l397,201r33,74l366,330r-60,52l146,412,18,476,,403,34,337xe" fillcolor="#8eaadb [1940]" strokecolor="white" strokeweight=".25pt">
                <v:shadow on="t" color="#b2b2b2" opacity=".5" offset="-1pt"/>
                <v:path arrowok="t" o:connecttype="custom" o:connectlocs="2147483646,2147483646;2147483646,2147483646;2147483646,2147483646;2147483646,0;2147483646,2147483646;2147483646,2147483646;2147483646,2147483646;2147483646,2147483646;2147483646,2147483646;2147483646,2147483646;2147483646,2147483646;0,2147483646;2147483646,2147483646" o:connectangles="0,0,0,0,0,0,0,0,0,0,0,0,0" textboxrect="0,0,430,476"/>
              </v:shape>
              <v:shape id="Freeform 161" o:spid="_x0000_s1563" style="position:absolute;left:54204;top:8050;width:1433;height:1043;visibility:visible;mso-wrap-style:square;v-text-anchor:top" coordsize="539,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" path="m6,230l,119,55,18,237,55,329,r40,94l539,146r-46,82l420,320r-91,18l247,320,128,393,36,338,6,230xe" fillcolor="#8eaadb [1940]" strokecolor="white" strokeweight=".25pt">
                <v:shadow on="t" color="#b2b2b2" opacity=".5" offset="-1pt"/>
                <v:path arrowok="t" o:connecttype="custom" o:connectlocs="2147483646,2147483646;0,2147483646;2147483646,2147483646;2147483646,2147483646;2147483646,0;2147483646,2147483646;2147483646,2147483646;2147483646,2147483646;2147483646,2147483646;2147483646,2147483646;2147483646,2147483646;2147483646,2147483646;2147483646,2147483646;2147483646,2147483646" o:connectangles="0,0,0,0,0,0,0,0,0,0,0,0,0,0" textboxrect="0,0,539,393"/>
              </v:shape>
              <v:shape id="Freeform 162" o:spid="_x0000_s1564" style="position:absolute;left:55792;top:8517;width:950;height:530;visibility:visible;mso-wrap-style:square;v-text-anchor:top" coordsize="356,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" path="m,56l72,,182,36r91,18l356,109r-92,73l173,201,72,128,,56xe" fillcolor="#8eaadb [1940]" strokecolor="white" strokeweight=".25pt">
                <v:shadow on="t" color="#b2b2b2" opacity=".5" offset="-1pt"/>
                <v:path arrowok="t" o:connecttype="custom" o:connectlocs="0,2147483646;2147483646,0;2147483646,2147483646;2147483646,2147483646;2147483646,2147483646;2147483646,2147483646;2147483646,2147483646;2147483646,2147483646;0,2147483646" o:connectangles="0,0,0,0,0,0,0,0,0" textboxrect="0,0,356,201"/>
              </v:shape>
              <v:shape id="Freeform 163" o:spid="_x0000_s1565" style="position:absolute;left:54874;top:9529;width:545;height:467;visibility:visible;mso-wrap-style:square;v-text-anchor:top" coordsize="326231,273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" path="m,161925l38100,107156,66675,38100,154781,r66675,35719l314325,130969r11906,142875l245268,254794r-138112,l,161925xe" fillcolor="#323e4f [2415]" strokecolor="white" strokeweight=".25pt">
                <v:shadow on="t" color="#b2b2b2" opacity=".5" offset="-1pt"/>
                <v:path arrowok="t" o:connecttype="custom" o:connectlocs="0,4;1,3;2,1;4,0;5,1;8,4;8,8;6,7;3,7;0,4" o:connectangles="0,0,0,0,0,0,0,0,0,0" textboxrect="0,0,326231,273844"/>
              </v:shape>
              <v:shape id="Freeform 164" o:spid="_x0000_s1566" style="position:absolute;left:46091;top:3488;width:1464;height:2366;visibility:visible;mso-wrap-style:square;v-text-anchor:top" coordsize="558,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" path="m11,451l9,329,102,133,155,64,247,,347,73r55,73l448,192,374,315r1,87l475,430r83,64l548,585r-9,83l521,777,494,887,393,850,292,796,210,732,146,640,,576,11,451xe" fillcolor="#8eaadb [1940]" strokecolor="white" strokeweight=".25pt">
                <v:shadow on="t" color="#b2b2b2" opacity=".5" offset="-1pt"/>
                <v:path arrowok="t" o:connecttype="custom" o:connectlocs="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 o:connectangles="0,0,0,0,0,0,0,0,0,0,0,0,0,0,0,0,0,0,0,0,0,0" textboxrect="0,0,558,887"/>
              </v:shape>
              <v:shape id="Freeform 165" o:spid="_x0000_s1567" style="position:absolute;left:31750;top:4313;width:3052;height:3223;visibility:visible;mso-wrap-style:square;v-text-anchor:top" coordsize="1152,1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" path="m,567l100,549,64,458,45,348,18,247r155,l301,266,411,192r101,28l512,119,539,37,640,r73,46l795,37r110,l1024,74r128,82l1079,266,987,412,859,394,685,412r74,164l813,659r83,119l960,860r-28,73l877,1006,768,997,676,970,704,869,685,768,612,723r-73,36l548,860r-45,210l448,1207r-92,-82l265,1024,219,924r,-110l146,723,73,750,,567xe" fillcolor="#8eaadb [1940]"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 o:connectangles="0,0,0,0,0,0,0,0,0,0,0,0,0,0,0,0,0,0,0,0,0,0,0,0,0,0,0,0,0,0,0,0,0,0,0,0,0,0,0,0,0,0,0" textboxrect="0,0,1152,1207"/>
              </v:shape>
              <v:shape id="Freeform 166" o:spid="_x0000_s1568" style="position:absolute;left:37823;top:3861;width:1261;height:966;visibility:visible;mso-wrap-style:square;v-text-anchor:top" coordsize="476,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" path="m457,302l398,178,476,83,398,41,284,9,174,,64,46,,110r126,68l211,256r-10,73l311,366r82,-9l457,302xe" fillcolor="#8eaadb [1940]" strokecolor="white" strokeweight=".25pt">
                <v:shadow on="t" color="#b2b2b2" opacity=".5" offset="-1pt"/>
                <v:path arrowok="t" o:connecttype="custom" o:connectlocs="2147483646,2147483646;2147483646,2147483646;2147483646,2147483646;2147483646,2147483646;2147483646,2147483646;2147483646,0;2147483646,2147483646;0,2147483646;2147483646,2147483646;2147483646,2147483646;2147483646,2147483646;2147483646,2147483646;2147483646,2147483646;2147483646,2147483646" o:connectangles="0,0,0,0,0,0,0,0,0,0,0,0,0,0" textboxrect="0,0,476,366"/>
              </v:shape>
              <v:shape id="Freeform 167" o:spid="_x0000_s1569" style="position:absolute;left:39131;top:2865;width:2398;height:2055;visibility:visible;mso-wrap-style:square;v-text-anchor:top" coordsize="907,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" path="m635,507r74,-77l819,403,907,280r,-90l791,183r-64,92l645,357,590,320r-73,64l408,462,462,330,435,183r45,37l517,202,508,101,471,,426,,325,74,272,190r-90,90l151,357r28,64l325,476r,64l234,494,160,467,78,512,,553r91,90l227,643r181,46l471,778r92,-46l499,598r137,-3l635,507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0;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 o:connectangles="0,0,0,0,0,0,0,0,0,0,0,0,0,0,0,0,0,0,0,0,0,0,0,0,0,0,0,0,0,0,0,0,0,0,0,0,0" textboxrect="0,0,907,778"/>
              </v:shape>
              <v:shape id="Freeform 168" o:spid="_x0000_s1570" style="position:absolute;left:7754;top:19464;width:10231;height:5388;visibility:visible;mso-wrap-style:square;v-text-anchor:top" coordsize="6115050,3214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" path="m174479,r-648,76387l,90674,106217,347603,93517,531109,80817,772843,3029,887535r65088,209973l80817,1353358r103187,296433l299892,1768011r111125,213503l841229,2265595r101746,1542l1088231,2290949r111919,54769l1328738,2410012r150018,-9525l1571625,2400487r140494,l1933575,2390962r114300,100012l2288381,2724337r171450,-88107l2559844,2750530r90487,126207l2736056,3041043r114948,11511l2919413,3102955r-1734,-163327l3031979,2780824r152400,-97046l3370117,2613198r184150,54699l3678092,2689071r141287,-81166l4013054,2597318r184150,26467l4351192,2655546r65087,47641l4486275,2771962r-21431,76200l4468667,2932570r122383,187054l4648200,3214874r95250,-9525l4774406,3117243r2382,-145256l4724400,2802918r-64294,-119063l4627417,2565557r16021,-93633l4675042,2313236r155575,-105869l4994129,2071502r85077,-37728l5111604,1969162r80963,-84695l5222729,1813888r19050,-29996l5225904,1688610r-55562,-63522l5268767,1538629r110477,-157317l5464969,1255105r186385,-92311l5673579,1078099r122384,55563l5836444,1102705r-61913,-66675l5751367,956349r25546,-91769l5862638,783618r114300,-59531l6115050,647887,6030767,432298,6008542,254085,5854554,241734r-56210,203746l5722144,583593r-151752,-3078l5379892,584044r-119711,82893l5122069,819337r-261938,11906l4838554,938705r-192735,83038l4495800,1086037r-71437,-61913l4452938,990787r54768,-95250l4557713,790762,4379119,776474r16669,-190500l4255294,407380r-19050,59532l4168629,622862r-87166,67887l4112419,824099r11906,145256l4040042,1058689r-117475,-14115l3924300,852674r52388,-164306l4002881,509774r102394,-28575l4188619,459768r66675,-57150l4200525,369280r-192881,-7143l3819379,241734r-103187,91753l3562204,372306r-74612,-82931l3639992,162332r-90488,-52934l3343129,82931,3149454,17645,174479,xe" fillcolor="#a8d08d [1945]" strokecolor="white" strokeweight=".25pt">
                <v:shadow on="t" color="#b2b2b2" opacity=".5" offset="-1pt"/>
                <v:path arrowok="t" o:connecttype="custom" o:connectlocs="4,2;3,9;2,19;2,27;5,40;10,48;23,55;29,57;36,58;41,58;50,61;59,64;64,70;69,74;70,72;77,66;86,65;92,64;101,64;107,66;108,70;111,76;115,78;115,73;113,66;112,60;117,54;123,50;125,46;127,44;125,40;130,34;137,28;140,28;140,25;140,21;144,18;146,11;141,6;138,14;130,14;124,20;117,23;109,26;108,24;110,19;106,14;102,11;99,17;100,24;95,25;96,17;99,12;103,10;97,9;90,8;84,7;86,3;76,1" o:connectangles="0,0,0,0,0,0,0,0,0,0,0,0,0,0,0,0,0,0,0,0,0,0,0,0,0,0,0,0,0,0,0,0,0,0,0,0,0,0,0,0,0,0,0,0,0,0,0,0,0,0,0,0,0,0,0,0,0,0,0" textboxrect="0,0,6115050,3214874"/>
              </v:shape>
              <v:shape id="Freeform 169" o:spid="_x0000_s1571" style="position:absolute;top:11164;width:6913;height:7179;visibility:visible;mso-wrap-style:square;v-text-anchor:top" coordsize="4125765,4278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" path="m4010131,3965811r115634,-184456l3939622,3647336,3687200,3227986,3513749,3019032r-142428,193102l3223253,3017591r-40896,-142666l3042750,2899423r-128326,-40350l2927116,514460,2784688,383323r-115634,25940l2540728,409263,2410991,342974r-63458,53319l2257282,330004r-77559,-38909l2089471,250745r-117044,12970l1844101,291095,1791924,145548r-205885,25939l1535272,92228,1367461,,1195420,119608r-176272,25940l941588,237776,825954,304065r-77560,92228l675065,505814,593275,660008,486102,747913,347904,737825r-63458,79259l297138,941016r167811,152752l864029,1472769r-155120,69171l605967,1490061,580583,1376217r-218577,47555l322521,1490061r-90251,77818l154710,1665871r102943,113845l362006,1951202r153709,l670835,1977141r77559,-53319l864029,1955525r47946,145548l696218,2148628r-50767,131137l515715,2240856r-77559,144107l374698,2517541r-77560,115285l412772,2701997r25384,171487l271755,2912393r25383,118167l387389,3043530r38075,-64848l528407,2978682r90251,25939l761086,2965712r56407,102316l761086,3189077r102943,105198l993765,3255366r99228,-48429l1188243,3268849r-4762,92869l1112043,3480780,985837,3595080,728662,3764149,469106,3914168,244962,4137298,4762,4192774,,4278499r176212,-57150l414337,4099905r173831,-90487l757237,3911787r126206,-88107l1054893,3759387r100013,-126207l1285875,3530787r107156,-109538l1512093,3349812r130969,-145257l1701673,3122788r-165767,-42058l1709737,2956905r134364,152914l2093702,3019032r77998,-47839l2308049,2965712r-57768,-80244l2228850,2797362r131375,-16106l2450476,2899423r128326,25939l2784688,2951302r180502,79258l3145693,3096849r179092,164282l3455932,3465762r90251,158517l3687200,3808735r39485,144107l3797194,4034983r212937,-69172xe" fillcolor="#a8d08d [1945]" strokecolor="white" strokeweight=".25pt">
                <v:shadow on="t" color="#b2b2b2" opacity=".5" offset="-1pt"/>
                <v:path arrowok="t" o:connecttype="custom" o:connectlocs="101,93;90,79;82,79;78,71;71,70;68,9;62,10;57,10;53,7;48,7;44,4;37,2;29,3;23,6;18,10;14,16;9,18;7,23;21,36;15,37;9,35;6,39;6,44;13,48;18,47;22,52;16,56;11,59;7,65;11,71;7,74;10,73;15,74;20,75;21,81;27,79;29,83;24,88;11,96;0,103;4,104;14,98;22,94;28,89;34,84;40,79;37,76;45,76;53,73;55,71;58,68;63,72;72,74;81,80;84,85;90,94;93,99" o:connectangles="0,0,0,0,0,0,0,0,0,0,0,0,0,0,0,0,0,0,0,0,0,0,0,0,0,0,0,0,0,0,0,0,0,0,0,0,0,0,0,0,0,0,0,0,0,0,0,0,0,0,0,0,0,0,0,0,0" textboxrect="0,0,4125765,4278499"/>
              </v:shape>
              <v:shape id="Freeform 170" o:spid="_x0000_s1572" style="position:absolute;left:25584;top:13344;width:1884;height:1262;rotation:316977fd;visibility:visible;mso-wrap-style:square;v-text-anchor:top" coordsize="2600,1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" path="m2104,48l2024,r-72,40l1944,112r8,104l1856,272r-64,-56l1712,224r-32,72l1632,256r-32,-56l1512,192r-32,56l1512,296r40,80l1552,440r-72,-8l1472,360r-72,-24l1424,272,1360,160r-88,16l1200,248r,80l1200,392r-80,8l1088,304r-32,-80l976,184r-64,72l960,312r8,64l944,456r-40,56l848,432,784,416r-16,96l664,504r32,-48l704,368,696,248,616,168,560,104,480,24r8,104l480,240r-64,56l400,208r-80,8l312,96,232,80,216,200r-72,40l80,344r8,56l,464r32,56l160,456r96,-24l336,424r80,24l504,472r64,72l488,552r-96,64l416,656r72,16l568,680r-56,72l432,768r-96,-8l208,768r-104,8l184,832r80,16l360,880r8,112l448,1024r64,48l456,1152r-72,80l296,1272r-96,32l232,1384r80,l416,1368r160,-40l688,1392r56,88l800,1568r112,-16l990,1582r130,50l1232,1664r56,-64l1432,1520r112,-96l1664,1368r48,56l1784,1424r48,-88l1960,1272r112,-8l2152,1192r98,-30l2304,1056r16,-80l2416,1008r16,-64l2488,824r112,-48l2536,688r64,-56l2584,560r-64,-28l2408,472r-88,-40l2384,376r-24,-80l2272,296r8,-136l2224,216r-80,-32l2104,48xe" fillcolor="#a8d08d [1945]" strokecolor="white" strokeweight=".25pt">
                <v:shadow on="t" color="#b2b2b2" opacity=".5" offset="-1pt"/>
                <v:path arrowok="t" o:connecttype="custom" o:connectlocs="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0,0,0,0,0,0,0" textboxrect="0,0,2600,1664"/>
              </v:shape>
              <v:shape id="Freeform 171" o:spid="_x0000_s1573" style="position:absolute;left:4873;top:9311;width:15619;height:11975;visibility:visible;mso-wrap-style:square;v-text-anchor:top" coordsize="9324976,7146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" path="m1886890,6060467r-2381,78582l1705915,6150955r-97777,-131620l1403350,5890513r,-142939l1403350,5669928r-90487,-167645l1171575,5361108r-69850,-298231l1216025,4884644,1028700,4748763,774700,4332298,604838,4124065,460375,4312886,307975,4120536,274638,3974067r-144463,24706l,3959950,17463,1621744r234950,l358775,1672920r107950,70587l558800,1695861,661988,1591744r66675,-82940l852488,1577627r190500,-74117l1249363,1445276r87312,28235l1368425,1355277r,-148234l1490663,1261749r66675,227644l1601788,1547627r74612,5294l1709738,1371159r66675,28235l1816100,1429394r22225,148233l1878013,1584686r74612,-7059l1958975,1489393r84138,-37059l2166938,1519392r73025,70588l2363788,1595274r127000,98822l2624138,1725860r84284,50739l2765572,1843274r100012,109537l2751284,2019486r-19050,76200l3006725,2108797r250825,-30000l3403747,2148074r204787,-104775l3789509,1971861r155429,46937l4081463,2038209r180975,54706l4402138,2029386r42862,-58235l4429125,1847624r87313,-24706l4519613,1764683r-109538,-86469l4491038,1552921r14287,-81175l4672013,1344689r12700,-89999l4721226,1175279r-42863,-109410l4760913,1021752r38100,-116469l4826001,751755,4799013,569993,4773613,389995r52388,-116469l4838701,132351r,-98822l4973638,r117475,12353l5192713,26470r114300,1765l5364163,105881,5248276,389995r-74613,149998l5038726,539993r-33338,95293l4995863,727050r-7937,35293l4957763,811754r134938,114705l5110163,1092339r49213,89999l5159376,1371159r88900,118234l5330826,1529981r157162,70587l5634038,1805271r-12700,158822l5576888,1987034r4763,88234l5683251,2172325r52387,-14117l5672138,2017033r30163,-114704l5773738,1900564r47625,-79411l5859463,1727625r-7937,-137645l5834063,1445276r-136525,-10588l5592763,1388806,5486401,1286454r-57150,-52940l5427663,1125868,5348288,944106r-3175,-137646l5338763,698815r34925,-167645l5416551,423524r22225,-58235l5529263,238232,5659438,121763,5776913,91764r138113,37058l5878513,206468r-87312,100587l5743576,418230r-7938,134116l5830888,578816r,-116469l5872163,361760r68263,-102352l6043613,187056r125413,-49411l6261101,183527r163512,-44117l6524626,165880r95250,l6759576,239997r41275,149998l6850063,529405r69850,47646l6992938,624698r12700,86469l7035801,809990r104775,17647l7205663,854107r87313,-1765l7373938,944106r-1587,121763l7462838,1090574r152400,107646l7634288,1270572r80963,12353l7777163,1402923r-14287,123528l7762876,1667626r-103188,116469l7791451,1870564r112712,146469l7993063,1955269r76200,100587l8129588,2138796r92075,37059l8229601,2255265r100012,-5294l8396288,2320559r11113,100587l8329613,2498792r-28575,162351l8210551,2691142r-38100,86470l8102601,2789965r-111125,-67058l7916863,2699966r17463,-82940l7854951,2488204r-53975,56470l7786688,2636437r42863,116469l7926388,2816435r98425,59999l8067676,2992903r34925,100587l8116888,3183489r-49212,35294l8062913,3324664r33338,52940l8064501,3405839r-73025,-10588l7862888,3292899r-50800,38823l7921626,3479956r-53975,74116l7758113,3495838r-80962,-5294l7521576,3368781r-152400,-7059l7273926,3215253r-152400,-63528l7102476,2991138r-264967,85623l6713684,3052949,6608763,2894081r95396,-93545l6823222,2771961r138112,38100l7066109,2748149r-27133,-131123l7113734,2548124r-31896,-93449l7228034,2348099r-17608,-189891l7153276,2055856r-109538,37059l7018338,1886447r-88900,-116470l6802438,1807036r-79375,-178233l6667501,1441746r-123825,31765l6454776,1577627r-166688,-51176l6197601,1589980r90487,167645l6248401,1900564r-38100,141175l6288088,2170561r-26987,181762l6186488,2378793r-14287,89999l6119813,2511145r-11112,125292l6021388,2617026r-49212,61763l6105526,2786435r158750,125293l6396038,3040550r-44450,86469l6326188,3188783r-114300,-38823l6088063,3038785r-69850,125292l5959476,3202900r-73025,42353l5791201,3151725r-123825,-15883l5735638,3022903r19050,-105881l5722938,2855258r-160337,187056l5419726,3038785r-68263,178233l5178426,3428780r-192088,215291l4914901,3790540r-25400,144704l4892676,4177006r161925,42352l5092701,4385238r79375,135881l5314951,4499943r152400,81175l5649913,4729352r184150,68822l5957888,4888173r230188,l6197601,5034642r-19050,139410l6291263,5426402r142875,165880l6491288,5539341r96838,-111175l6538913,5147582r-69850,-111175l6488113,4914643r114300,-12352l6735763,4805233r39688,-211762l6777038,4438179,6667501,4304063r-69850,-37058l6564313,4155829r65088,-79410l6672263,3993479r-4762,-116469l6573838,3827598r-15875,-56470l6646863,3721717r-3175,-84704l6692253,3548249r23812,-71438l6839890,3469667r67323,-37358l6992938,3474662r74613,-86470l7153276,3435839r82550,65293l7315201,3599954r101600,160586l7526338,3700541r30163,111175l7519988,3944067r36513,217057l7669213,4205241r142227,200258l7994797,4250717r-30957,-73818l8009084,4098317r40481,-90487l8085284,3948299r52388,14287l8134351,4044654r109537,123528l8267701,4279357r49212,82940l8301038,4469943r115888,58235l8364538,4637588r7938,65293l8448676,4771704r52387,88234l8615363,4896997r31750,51175l8755063,4928761r58738,109410l8834438,5110523r80963,21176l8983663,5230522r-19050,86469l8988426,5444048r,63529l9031288,5553459r-76200,65293l8985397,5669942r31604,107632l9064626,5849926r18402,110529l9171134,5977124r71438,-35719l9294959,5984267r26842,130361l9324976,6236391r-60325,86470l9201151,6344037r-76200,-1765l9097963,6259332r-87312,30000l8940153,6286686r-66027,2646l8823472,6255730r-121444,21431l8711553,6179530r73819,-133350l8837759,5946167r69056,-178593l8866334,5643749r-95250,30956l8675834,5779480r-104775,71437l8442472,5881874r-114300,-23813l8206728,5860442r-69056,-23812l8051947,5834249r-73819,-11907l7892403,5860442r-42863,52388l7882878,6017605r132410,-72387l8105776,5987571r55708,91946l8151959,6162861r-87458,-2351l8040688,6231097r80963,84705l8130528,6408130r165748,-71152l8423422,6498617r52387,-114300l8566297,6360505r30956,178594l8440090,6646255r-183356,80962l8123384,6784367r-100012,104775l7937647,6836755r-7144,-57150l8099572,6634349r-40482,-45244l7828109,6710549r-87458,-228867l7720953,6317642r-153340,-14193l7518547,6496236r-83344,150019l7281863,6645798r-184150,l6978003,6720074r-138113,159543l6570809,6898667r-19050,104775l6211240,7146317r-76200,-61912l6165997,7058211r28575,-50006l6270772,6855805r90487,-169069l6477940,6746267r14288,-95250l6385072,6529574r-187471,-39068l5967413,6471094r5702,-217745l5863578,6217630r-66675,-88106l5651647,6084280r-71438,78581l5353051,6225803r-98425,-54705l5054601,6146392r-188913,-65293l1886890,6060467xe" fillcolor="#a8d08d [1945]" strokecolor="white" strokeweight=".25pt">
                <v:shadow on="t" color="#b2b2b2" opacity=".5" offset="-1pt"/>
                <v:path arrowok="t" o:connecttype="custom" o:connectlocs="34,138;15,101;6,40;25,37;39,38;47,39;64,42;79,51;107,49;110,36;117,18;124,0;122,15;125,34;136,51;143,42;132,27;134,6;140,13;152,5;168,14;179,23;189,37;198,52;202,65;191,61;197,75;191,80;179,82;163,68;176,57;163,40;152,46;149,64;154,78;138,76;126,84;126,110;151,123;157,123;160,104;162,91;172,83;183,96;196,98;202,109;210,121;219,133;221,145;224,155;212,153;211,141;194,142;198,150;206,156;193,167;184,154;160,168;155,163;143,152;118,148" o:connectangles="0,0,0,0,0,0,0,0,0,0,0,0,0,0,0,0,0,0,0,0,0,0,0,0,0,0,0,0,0,0,0,0,0,0,0,0,0,0,0,0,0,0,0,0,0,0,0,0,0,0,0,0,0,0,0,0,0,0,0,0,0" textboxrect="0,0,9324976,7146317"/>
              </v:shape>
              <v:shape id="Freeform 172" o:spid="_x0000_s1574" style="position:absolute;left:17035;width:10853;height:16163;visibility:visible;mso-wrap-style:square;v-text-anchor:top" coordsize="6476107,9653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" path="m659957,3263914r118454,-86347l829177,3039412,810845,2816349,527402,2719928,507660,2521330,643035,2365906,778411,2262290r50766,-120886l964553,2003249r177681,-56126l1184539,1813286r-88841,-202916l1302993,1381551r169220,-34539l1607588,1191588r197424,-15831l2064482,1139780r152298,-120886l2436766,1001624r169220,172694l2673673,1312473r135376,224502l2842893,1329743r-50766,-86347l2859815,1105241r-50766,-103617l2724439,846200r-169219,34539l2521376,759853r16922,-189963l2724439,449004r263701,-46052l3232099,207233r287674,-86347l3739758,17269,4044354,r338440,34539l4585858,138155r236907,103616l4786101,402952r205884,201477l5195049,777122r111403,204355l5025829,1260665r-219986,34539l4822765,1416090r50766,138155l5025829,1536975r33844,-103616l5144283,1381551r118454,69077l5279659,1657861r-50766,155425l5178127,1968710r219986,-276310l5601177,1726939r-16922,-69078l5636431,1512510r100122,-96420l5939616,1450628r170630,110812l6278056,1657861r198051,165504l6358120,2015094r-132736,191729l6063152,2398552r-103239,147484l5945165,2708268r-117987,221226l5664946,2973739r-75051,133311l5635021,3212106r84610,155424l5533489,3402069r118454,259041l5533489,3833804r118454,259041l5651943,4265538r101532,86347l5685787,4541849r-33844,189963l5567333,4852698r67688,241771l5702709,5336240r-84610,138155l5516567,5629820r-21153,179889l5296581,5906130r,120886l5364269,6182440r-118454,172694l5306452,6486094r108583,197159l5431957,6786869r-50766,120886l5306452,7064618r-212935,136716l4907375,7391297r-219985,103617l4535092,7563991r-253830,51808l4230496,7736685r-118454,172694l3942822,8082073r-152298,172694l3621305,8237497r-101532,138155l3366065,8464878r18332,238893l3333631,8876465r-152298,86347l3232099,9204583r-67688,224502l3079801,9653587r-169220,-34539l2825971,9394546r-186142,17270l2419844,9204583,2318312,8980081,2199858,8651963r-84610,-362658l1979872,8116612r-33844,-328119l2013716,7633069r33844,-276310l2216780,7339489r33844,-138155l2081404,7184065r-152298,86347l1844496,7080448r67688,-276310l1996794,6735061r236908,69077l2081404,6614175r-253830,-34539l1709120,6303326r33844,-172694l1776808,5923400r-101532,-86347l1675276,5491665r-84610,-207233l1539901,5008122,1387603,4904506,1150695,4800889r-186142,17270l710723,4869967r-186141,l321518,4766351,270752,4559118,101532,4409450,67688,4248269r101532,-86347l355362,4127383,203064,3937420,16922,3902881,,3730187,84610,3609302r159349,-69078l439972,3298453r219985,-34539xe" fillcolor="#a8d08d [1945]" strokecolor="white" strokeweight=".25pt">
                <v:shadow on="t" color="#b2b2b2" opacity=".5" offset="-1pt"/>
                <v:path arrowok="t" o:connecttype="custom" o:connectlocs="20,74;12,61;20,52;29,44;32,33;44,28;59,24;69,37;70,27;62,21;67,11;86,3;107,1;117,10;130,24;118,34;124,35;129,40;132,41;138,37;149,38;155,49;145,62;138,72;140,82;135,93;140,106;136,118;137,133;129,143;128,154;133,165;124,175;111,184;100,192;88,200;83,211;79,223;71,233;59,223;52,201;49,185;55,175;45,172;54,165;42,153;41,142;38,122;23,117;8,116;2,103;5,96;2,88;16,79" o:connectangles="0,0,0,0,0,0,0,0,0,0,0,0,0,0,0,0,0,0,0,0,0,0,0,0,0,0,0,0,0,0,0,0,0,0,0,0,0,0,0,0,0,0,0,0,0,0,0,0,0,0,0,0,0,0" textboxrect="0,0,6476107,9653587"/>
              </v:shape>
              <v:shape id="Freeform 173" o:spid="_x0000_s1575" style="position:absolute;left:12659;top:809;width:6291;height:8440;visibility:visible;mso-wrap-style:square;v-text-anchor:top" coordsize="2346,3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" path="m1168,2627r23,-32l1245,2571r19,-54l1255,2451r-51,-16l1150,2403r21,-43l1210,2342r32,-38l1225,2270r29,-6l1263,2210r75,-35l1401,2115r,-45l1446,2048r-35,-96l1456,1923r75,-34l1528,1856r-40,-6l1452,1820r42,-44l1488,1728r-39,-37l1462,1652r45,-44l1564,1583r57,-29l1681,1509r30,-39l1744,1425r-21,-45l1764,1371r4,-73l1888,1118r74,-45l2013,965r73,-101l2140,816r-37,-27l2056,810r-66,35l1887,894r-116,80l1768,948r74,-54l1908,825r-47,-34l1945,764r78,-14l2092,698r59,-20l2253,578r93,-101l2338,416r-21,-74l2269,306r-70,6l2200,246r-48,-33l2188,173r-39,-27l2109,107,2037,83r-36,67l1945,123,1902,66r-104,2l1717,32,1668,3r-66,33l1560,r-78,3l1398,15r-89,32l1237,65r-103,43l1043,93r-52,57l924,143r24,115l888,273,859,375r65,95l909,513,733,330r-30,2l669,357r-2,75l604,470r42,66l631,585,556,524,435,614r-68,49l324,723r16,95l430,747r30,50l400,857r78,64l438,959r9,72l520,1058r-13,69l610,1194r66,9l763,1263r89,-40l1000,1203r53,-42l1123,1092r57,11l1099,1184r-78,81l894,1316r-78,1l631,1292r-87,-65l466,1233r-45,-78l375,1043r-5,-93l307,911,271,867r-85,2l153,902r-17,72l216,1017r-71,17l112,1152r-27,50l60,1362r1,101l130,1561r-30,57l181,1680r84,-56l315,1671r-81,77l190,1809r17,87l297,1934r-53,43l408,2088r75,-47l520,2085r48,-51l628,2085r72,15l754,2167r-39,36l643,2148r-66,28l556,2239r23,74l634,2350r-9,30l559,2383r-84,69l408,2502r-113,37l201,2443r-65,-46l37,2401,,2451r43,106l139,2662r59,2l227,2633r50,34l300,2761r28,50l292,2851r-3,71l339,2974r-20,54l358,3069r51,-2l529,3078r45,48l700,3097r156,-7l895,3058r78,56l1098,3069r46,-63l1159,2926r-28,-85l1089,2769,987,2736r-185,31l681,2856r-53,-65l591,2826r-71,-38l453,2723r91,-136l600,2626r45,-45l756,2659r46,-3l816,2607r46,-20l928,2620r57,-22l1026,2602r22,81l1101,2653r19,18l1095,2728r54,39l1203,2712r-2,-49l1168,2627xe" fillcolor="#a8d08d [194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 textboxrect="0,0,2346,3126"/>
              </v:shape>
              <v:shape id="Freeform 174" o:spid="_x0000_s1576" style="position:absolute;left:8829;top:7443;width:2195;height:1822;visibility:visible;mso-wrap-style:square;v-text-anchor:top" coordsize="82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" path="m273,665l215,581r81,-30l356,524,326,482r-56,9l167,546,109,533,,432,42,375,41,317,109,170,200,80r39,67l299,179,408,297r33,80l572,374,534,275r12,-57l471,132,516,99,531,38,593,r57,62l633,119r20,75l678,273r93,-45l824,279r-3,74l788,521r-62,34l641,548,576,515,456,597r-85,71l273,665xe" fillcolor="#a8d08d [194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 textboxrect="0,0,824,668"/>
              </v:shape>
              <v:shape id="Freeform 175" o:spid="_x0000_s1577" style="position:absolute;left:11024;top:5216;width:1261;height:1573;visibility:visible;mso-wrap-style:square;v-text-anchor:top" coordsize="762000,935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" path="m413288,935038l340640,855495r95250,-47077l561814,792185,544055,715888r-88792,-9740l330953,740238,237318,652579r-92021,43830l135610,628229,103322,482129,205030,462649,179199,365249,111394,334406,,277589,59733,22727r56504,24350l200186,,348712,63310,329339,233760,461720,198046r67805,133113l698826,368550r28575,147638l728097,662319r33903,154216l636076,879845,529525,923675,413288,935038xe" fillcolor="#a8d08d [1945]" strokecolor="white" strokeweight=".25pt">
                <v:shadow on="t" color="#b2b2b2" opacity=".5" offset="-1pt"/>
                <v:path arrowok="t" o:connecttype="custom" o:connectlocs="9,23;8,21;10,20;13,20;12,18;10,18;7,19;5,16;3,17;3,16;2,12;5,12;4,9;2,8;0,7;1,1;3,1;4,0;8,2;7,6;10,5;12,8;16,9;17,13;17,16;17,20;14,22;12,23;9,23" o:connectangles="0,0,0,0,0,0,0,0,0,0,0,0,0,0,0,0,0,0,0,0,0,0,0,0,0,0,0,0,0" textboxrect="0,0,762000,935038"/>
              </v:shape>
              <v:shape id="Freeform 176" o:spid="_x0000_s1578" style="position:absolute;left:12394;top:5699;width:935;height:1354;visibility:visible;mso-wrap-style:square;v-text-anchor:top" coordsize="3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" path="m292,500l242,485r-90,-3l111,435r44,-47l152,352,75,375,21,295r9,-51l,92,6,49,48,,171,104r62,28l261,206,222,360r92,18l344,417r-52,83xe" fillcolor="#a8d08d [194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0,2147483646;2147483646,2147483646;2147483646,0;2147483646,2147483646;2147483646,2147483646;2147483646,2147483646;2147483646,2147483646;2147483646,2147483646;2147483646,2147483646;2147483646,2147483646" o:connectangles="0,0,0,0,0,0,0,0,0,0,0,0,0,0,0,0,0,0,0" textboxrect="0,0,344,500"/>
              </v:shape>
              <v:shape id="Freeform 177" o:spid="_x0000_s1579" style="position:absolute;left:11289;top:7567;width:1370;height:1371;visibility:visible;mso-wrap-style:square;v-text-anchor:top" coordsize="50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" path="m433,491r-97,9l253,386,204,320r-50,23l19,194,33,122,,68,48,19,165,131r30,-20l181,39,231,,352,1,412,r74,101l454,256r53,48l498,367r-50,9l433,491xe" fillcolor="#a8d08d [1945]" strokecolor="white" strokeweight=".25pt">
                <v:shadow on="t" color="#b2b2b2" opacity=".5" offset="-1pt"/>
                <v:path arrowok="t" o:connecttype="custom" o:connectlocs="2147483646,2147483646;2147483646,2147483646;2147483646,2147483646;2147483646,2147483646;2147483646,2147483646;2147483646,2147483646;2147483646,2147483646;0,2147483646;2147483646,2147483646;2147483646,2147483646;2147483646,2147483646;2147483646,2147483646;2147483646,0;2147483646,2147483646;2147483646,0;2147483646,2147483646;2147483646,2147483646;2147483646,2147483646;2147483646,2147483646;2147483646,2147483646;2147483646,2147483646" o:connectangles="0,0,0,0,0,0,0,0,0,0,0,0,0,0,0,0,0,0,0,0,0" textboxrect="0,0,507,500"/>
              </v:shape>
              <v:shape id="Freeform 178" o:spid="_x0000_s1580" style="position:absolute;left:8081;top:6446;width:2414;height:1838;visibility:visible;mso-wrap-style:square;v-text-anchor:top" coordsize="905,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" path="m136,682l,591,76,496,301,223r61,17l509,114,497,66,517,22,547,10r90,74l695,39,745,10,824,r81,19l892,70r-68,39l869,156r-39,57l776,253r-66,-4l649,222,593,154,529,144r-50,48l473,237r36,39l453,319r11,111l403,510,293,549,136,682xe" fillcolor="#a8d08d [1945]" strokecolor="white" strokeweight=".25pt">
                <v:shadow on="t" color="#b2b2b2" opacity=".5" offset="-1pt"/>
                <v:path arrowok="t" o:connecttype="custom" o:connectlocs="2147483646,2147483646;0,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 textboxrect="0,0,905,682"/>
              </v:shape>
              <v:shape id="Freeform 179" o:spid="_x0000_s1581" style="position:absolute;left:9654;top:5886;width:825;height:467;visibility:visible;mso-wrap-style:square;v-text-anchor:top" coordsize="30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" path="m211,163r-90,-7l30,172,,127,102,58,162,43,223,r62,36l309,120r-40,37l211,163xe" fillcolor="#a8d08d [1945]" strokecolor="white" strokeweight=".25pt">
                <v:shadow on="t" color="#b2b2b2" opacity=".5" offset="-1pt"/>
                <v:path arrowok="t" o:connecttype="custom" o:connectlocs="2147483646,2147483646;2147483646,2147483646;2147483646,2147483646;0,2147483646;2147483646,2147483646;2147483646,2147483646;2147483646,0;2147483646,2147483646;2147483646,2147483646;2147483646,2147483646;2147483646,2147483646" o:connectangles="0,0,0,0,0,0,0,0,0,0,0" textboxrect="0,0,309,172"/>
              </v:shape>
              <v:shape id="Freeform 180" o:spid="_x0000_s1582" style="position:absolute;left:7536;top:8984;width:1853;height:2274;visibility:visible;mso-wrap-style:square;v-text-anchor:top" coordsize="70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" path="m188,770l147,730,105,643,44,593,,580,18,466r3,-60l50,371,48,283,66,141,53,61,140,25r77,l261,r73,83l430,120,520,91r74,68l702,251r-26,49l543,376r-98,70l369,562r-7,70l312,691r-61,19l188,770xe" fillcolor="#a8d08d [1945]" strokecolor="white" strokeweight=".25pt">
                <v:shadow on="t" color="#b2b2b2" opacity=".5" offset="-1pt"/>
                <v:path arrowok="t" o:connecttype="custom" o:connectlocs="2147483646,2147483646;2147483646,2147483646;2147483646,2147483646;2147483646,2147483646;0,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 textboxrect="0,0,702,770"/>
              </v:shape>
              <v:shape id="Freeform 181" o:spid="_x0000_s1583" style="position:absolute;left:8766;top:9623;width:3301;height:2912;visibility:visible;mso-wrap-style:square;v-text-anchor:top" coordsize="1240,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" path="m599,934l490,975r-91,6l326,926r19,-61l276,860r-52,l121,771r-6,-71l218,700r54,-27l387,673r84,-28l357,601r-107,9l145,629,66,596,54,557,92,501,,431,18,370,84,332,12,276,112,188r71,-35l248,116r43,-14l314,84r37,44l343,197r37,-51l422,164r42,4l522,200r30,39l603,239r53,-77l689,238r44,135l784,402,725,216r,-93l762,51,912,r84,40l982,113r-37,90l929,294r20,98l970,494r57,69l1123,619r65,37l1240,662r-14,71l1130,722r-16,66l1176,823r-73,92l1021,911,895,869,791,859,686,882r-87,52xe" fillcolor="#a8d08d [194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 o:connectangles="0,0,0,0,0,0,0,0,0,0,0,0,0,0,0,0,0,0,0,0,0,0,0,0,0,0,0,0,0,0,0,0" textboxrect="0,0,1240,981"/>
              </v:shape>
              <v:shape id="Freeform 182" o:spid="_x0000_s1584" style="position:absolute;left:11600;top:9451;width:1199;height:1667;visibility:visible;mso-wrap-style:square;v-text-anchor:top" coordsize="450,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" path="m233,535l222,479,181,425,134,401r-35,l59,362,,307,14,259,42,219r96,55l159,236,139,192,111,164r-8,-43l91,82,133,49r59,-5l230,r66,16l356,33r55,60l402,136r15,62l419,265r25,52l429,381r21,87l371,504r-44,28l297,566r-43,-3l233,535xe" fillcolor="#a8d08d [1945]" strokecolor="white" strokeweight=".25pt">
                <v:shadow on="t" color="#b2b2b2" opacity=".5" offset="-1pt"/>
                <v:path arrowok="t" o:connecttype="custom" o:connectlocs="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 textboxrect="0,0,450,566"/>
              </v:shape>
              <v:shape id="Freeform 183" o:spid="_x0000_s1585" style="position:absolute;left:12721;top:8361;width:654;height:717;visibility:visible;mso-wrap-style:square;v-text-anchor:top" coordsize="246,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" path="m174,270l66,246,36,192,,126,36,60,78,12,156,r54,78l234,180r12,72l174,270xe" fillcolor="#a8d08d [1945]" strokecolor="white" strokeweight=".25pt">
                <v:shadow on="t" color="#b2b2b2" opacity=".5" offset="-1pt"/>
                <v:path arrowok="t" o:connecttype="custom" o:connectlocs="2147483646,2147483646;2147483646,2147483646;2147483646,2147483646;0,2147483646;2147483646,2147483646;2147483646,2147483646;2147483646,0;2147483646,2147483646;2147483646,2147483646;2147483646,2147483646;2147483646,2147483646" o:connectangles="0,0,0,0,0,0,0,0,0,0,0" textboxrect="0,0,246,270"/>
              </v:shape>
              <v:shape id="Freeform 184" o:spid="_x0000_s1586" style="position:absolute;left:9140;top:23263;width:5403;height:3566;visibility:visible;mso-wrap-style:square;v-text-anchor:top" coordsize="3219450,2128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" path="m35335,75214r2381,59531l85725,218806r42863,83343l136599,386325r31750,59978l264319,475981r50006,76200l288132,597424r-68983,55272l268361,725021r50800,l369961,755010r39688,31753l450924,857325r70570,9181l495300,954612r-7143,50006l571574,1016088r165100,167584l802482,1187974r16668,-47625l781124,1095470,684286,984336,650949,941999r,-59978l595386,829100,569986,751482,531886,698561,489024,633291,433461,534505,374724,458651,304874,386325,269082,325962,257175,259287,216694,214043r-7144,-40481l235744,144987r73819,2381l319161,194045r57150,68798l389011,363393r57150,31753l508074,481584r42862,63505l617611,619179r38100,84674l738261,749718r66602,33444l776361,855561r61913,52921l904949,971987r102320,56444l1059657,1142731r72304,85042l1162124,1310683r-15875,81146l1136724,1501200r90487,58213l1322461,1629975r57150,95258l1485974,1712885r80962,75854l1638374,1813435r88900,38809l1851099,1924570r96837,17640l2041599,1945738r56283,37574l2183607,2035699r90487,-57150l2362274,1942210r45170,17289l2426494,1978549r57150,26194l2540794,2042843r78581,85725l2640807,2066656r40481,-95250l2778919,1923781r-4762,-35719l2757488,1835674r-4763,-40481l2819400,1757093r100013,-4762l2962275,1702324r83344,-16668l3112294,1709468r19050,-119062l3167063,1504681r52387,-92869l3195638,1328468r-76200,-7144l3026569,1326087r-45244,42862l2893219,1383237r-64294,40481l2800350,1518968r-64293,97631l2631282,1668987r-76200,9525l2495550,1697562r-42862,16669l2383632,1704706r-65808,-37686l2252736,1693480r-76200,-38809l2146374,1566469r-31750,-65269l2084461,1439458r-15154,-80034l2051124,1296571r-10392,-51447l2047875,1176068r23813,-95250l2057400,1014143r26194,-69056l2102644,885556r-23812,-52388l2005086,781471r-109611,-7834l1814513,618856,1724025,490268,1621632,366443r-176213,90488l1331119,342631r-78581,-78582l1159669,180706r-69056,-57150l879549,135832r-84138,-5293l741436,135832r-84137,-3529l569986,141124r-85725,1764l346149,74090,246136,24697,211211,15877,138186,5292,98499,,,2112,35335,75214xe" fillcolor="#a8d08d [1945]" strokecolor="white" strokeweight=".25pt">
                <v:shadow on="t" color="#b2b2b2" opacity=".5" offset="-1pt"/>
                <v:path arrowok="t" o:connecttype="custom" o:connectlocs="2,5;4,11;7,15;8,18;11,21;12,24;20,29;17,24;15,20;12,15;8,9;5,5;8,4;10,9;14,13;18,18;21,22;26,28;28,34;33,40;39,44;46,47;52,48;58,47;61,49;65,50;68,46;69,43;75,41;78,37;77,32;71,34;67,39;61,41;57,41;53,38;51,33;50,29;51,23;49,19;42,12;33,8;27,3;18,3;12,4;5,0;0,0" o:connectangles="0,0,0,0,0,0,0,0,0,0,0,0,0,0,0,0,0,0,0,0,0,0,0,0,0,0,0,0,0,0,0,0,0,0,0,0,0,0,0,0,0,0,0,0,0,0,0" textboxrect="0,0,3219450,2128568"/>
              </v:shape>
              <v:shape id="Freeform 185" o:spid="_x0000_s1587" style="position:absolute;left:13531;top:26206;width:685;height:763;visibility:visible;mso-wrap-style:square;v-text-anchor:top" coordsize="409575,45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" path="m,370564l12586,330452,36513,275276,64973,216152r42863,-21432l158750,165872r-7937,-47644l134938,81171r3175,-45879l173772,17045,196394,3810,230188,1765,293688,r28575,26469l315913,81171r1587,51174l333316,194386r17859,29115l361891,247324r47684,6777l374650,287629r-33337,38821l315913,363506r-9525,33528l274638,414680r-53975,28233l160223,454277,93548,444752,43542,409033,,370564xe" fillcolor="#a8d08d [1945]" strokecolor="white" strokeweight=".25pt">
                <v:shadow on="t" color="#b2b2b2" opacity=".5" offset="-1pt"/>
                <v:path arrowok="t" o:connecttype="custom" o:connectlocs="0,9;0,8;1,7;2,5;3,5;4,4;4,3;3,2;3,1;4,1;5,0;6,0;7,0;8,1;8,2;8,3;8,5;9,6;9,6;10,6;9,7;8,8;8,9;7,10;7,10;5,11;4,11;2,11;1,10;0,9" o:connectangles="0,0,0,0,0,0,0,0,0,0,0,0,0,0,0,0,0,0,0,0,0,0,0,0,0,0,0,0,0,0" textboxrect="0,0,409575,454277"/>
              </v:shape>
              <v:shape id="Freeform 186" o:spid="_x0000_s1588" style="position:absolute;left:14045;top:26487;width:965;height:591;visibility:visible;mso-wrap-style:square;v-text-anchor:top" coordsize="581878,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" path="m397728,241300r25400,-60325l464403,165100r46038,-22225l577116,88900r4762,-60325l542191,15875,485041,,429478,6350,372328,4762r-66675,9525l253266,15875r-76200,7937l119916,9525,43716,53975,58003,76200r42009,4618l46891,130175,8791,180975,,210596r77053,13241l114300,222502r43716,26735l189766,277812r12640,36368l264378,323850r3175,-33338l288191,241300r46037,-23813l397728,241300xe" fillcolor="#a8d08d [1945]" strokecolor="white" strokeweight=".25pt">
                <v:shadow on="t" color="#b2b2b2" opacity=".5" offset="-1pt"/>
                <v:path arrowok="t" o:connecttype="custom" o:connectlocs="9,10;10,7;11,7;12,6;13,4;13,1;12,1;11,0;10,0;9,0;7,1;6,1;4,1;3,0;1,2;1,3;2,3;1,5;0,7;0,9;2,9;3,9;4,10;4,11;5,13;6,13;6,12;7,10;8,9;9,10" o:connectangles="0,0,0,0,0,0,0,0,0,0,0,0,0,0,0,0,0,0,0,0,0,0,0,0,0,0,0,0,0,0" textboxrect="0,0,581878,323850"/>
              </v:shape>
              <v:shape id="Freeform 187" o:spid="_x0000_s1589" style="position:absolute;left:14372;top:26627;width:825;height:778;visibility:visible;mso-wrap-style:square;v-text-anchor:top" coordsize="494844,417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" path="m469900,390525r-33337,23812l379413,417512r-50800,-4762l268288,417512r-53975,l193675,400050,139700,369887,106363,327025,58738,295275,,265112,6688,234805r61912,9525l74553,208611,92413,163368r47625,-23813l204331,162177r22622,-61912l273388,82405,323850,58737,385306,7396,449263,r36056,65736l494844,113361r-15478,32147l449263,168275r14287,44450l458788,265112r-12700,47625l442913,366712r26987,23813xe" fillcolor="#a8d08d [1945]" strokecolor="white" strokeweight=".25pt">
                <v:shadow on="t" color="#b2b2b2" opacity=".5" offset="-1pt"/>
                <v:path arrowok="t" o:connecttype="custom" o:connectlocs="11,18;10,19;9,19;8,19;6,19;5,19;5,18;3,17;3,15;1,14;0,12;0,11;2,11;2,10;2,7;3,7;5,7;5,5;7,4;8,3;9,0;11,0;12,3;12,5;11,7;11,8;11,10;11,12;11,15;11,17;11,18" o:connectangles="0,0,0,0,0,0,0,0,0,0,0,0,0,0,0,0,0,0,0,0,0,0,0,0,0,0,0,0,0,0,0" textboxrect="0,0,494844,417512"/>
              </v:shape>
              <v:shape id="Freeform 188" o:spid="_x0000_s1590" style="position:absolute;left:14668;top:27359;width:654;height:467;visibility:visible;mso-wrap-style:square;v-text-anchor:top" coordsize="3854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" path="m385425,127542l367963,113254,336213,102142,307638,70392,271125,33879,263128,20241r-30103,938l189309,22622,150018,17860r-38100,4762l66338,24354,36909,22622,2381,,,50007,4425,84679r46038,47625l74275,151354r38100,15875l140950,148179r30163,l194925,187867r19050,15875l242550,195804r15875,14288l266363,235492r31750,-11113l354806,247650,342900,213122r28238,-23668l348913,160879r36512,-33337xe" fillcolor="#7edcc6" strokecolor="white" strokeweight=".25pt">
                <v:shadow on="t" color="#b2b2b2" opacity=".5" offset="-1pt"/>
                <v:path arrowok="t" o:connecttype="custom" o:connectlocs="10,6;10,6;9,5;8,3;7,2;7,1;6,1;5,1;4,1;3,1;2,1;1,1;0,0;0,2;0,4;1,7;2,8;3,8;4,7;4,7;5,9;6,10;6,10;7,10;7,12;8,11;9,12;9,11;10,9;9,8;10,6" o:connectangles="0,0,0,0,0,0,0,0,0,0,0,0,0,0,0,0,0,0,0,0,0,0,0,0,0,0,0,0,0,0,0" textboxrect="0,0,385425,247650"/>
              </v:shape>
              <v:shape id="Freeform 189" o:spid="_x0000_s1591" style="position:absolute;left:15026;top:27608;width:1246;height:545;visibility:visible;mso-wrap-style:square;v-text-anchor:top" coordsize="736145,328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" path="m46093,223546r50796,7036l168320,230582r47621,24625l250864,307975r60320,-5276l350869,299181r30159,-43974l358805,230582,333407,207716r47621,-24625l404839,135599r23810,-24626l458810,82830r71431,29903l579450,112733r9524,47491l560402,179573r11111,38696l593270,240757r11906,47625l674232,328863r35719,-4763l729001,295525r7144,-45243l705188,185988,679454,135599,669930,96902,641357,81072,609610,45893,560402,40616,509606,15991r-49209,l409601,40616,346106,74036,263563,84590,169054,,135720,35619r20239,34299l125005,94983r14287,39576l82146,106856,52383,120048,42859,89707,25001,76514,,87067r20695,60845l27045,181331r19048,42215xe" fillcolor="#7edcc6" strokecolor="white" strokeweight=".25pt">
                <v:shadow on="t" color="#b2b2b2" opacity=".5" offset="-1pt"/>
                <v:path arrowok="t" o:connecttype="custom" o:connectlocs="1,5;3,5;4,5;6,6;6,7;8,7;9,7;10,6;9,5;9,5;10,4;10,3;11,2;12,2;14,3;15,3;15,4;15,4;15,5;15,5;16,7;17,7;18,7;19,7;19,6;18,4;18,3;17,2;17,2;16,1;15,1;13,0;12,0;11,1;9,2;7,2;4,0;4,1;4,2;3,2;4,3;2,2;1,3;1,2;1,2;0,2;1,3;1,4;1,5" o:connectangles="0,0,0,0,0,0,0,0,0,0,0,0,0,0,0,0,0,0,0,0,0,0,0,0,0,0,0,0,0,0,0,0,0,0,0,0,0,0,0,0,0,0,0,0,0,0,0,0,0" textboxrect="0,0,736145,328863"/>
              </v:shape>
              <v:shape id="Freeform 190" o:spid="_x0000_s1592" style="position:absolute;left:14917;top:25179;width:1806;height:747;visibility:visible;mso-wrap-style:square;v-text-anchor:top" coordsize="1073944,446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" path="m,172331l458,139489,33796,75924,80963,58031,140494,24693,200025,881r66675,19050l314325,17549,370346,3531r33337,26485l443371,r23812,38845l495758,74159r57150,-5298l600533,68861r22225,14126l662446,98879r34925,28251l718008,121832r39688,17657l795338,184237r38100,28575l897396,231305r31292,48182l976313,293774r45244,16669l1073944,327112r-4762,45244l995363,386643r-64294,7144l862471,425531r-66675,21188l809625,415218,695783,429062,684671,407874r33337,-44142l741821,324887r3175,-31783l718008,287807r-47625,14125l625933,282510,608471,234836,589421,213648,557671,201289r-49213,l444958,199522,402096,169506r-28575,-8829l349708,178334,329071,151849r-15875,35314l304800,129468r-40817,-4105l209550,98512r-50006,35719l88107,172331,45244,186618,,172331xe" fillcolor="#a8d08d [1945]" strokecolor="white" strokeweight=".25pt">
                <v:shadow on="t" color="#b2b2b2" opacity=".5" offset="-1pt"/>
                <v:path arrowok="t" o:connecttype="custom" o:connectlocs="0,4;0,3;1,2;2,1;4,1;5,0;7,1;8,1;9,0;10,1;11,0;12,1;12,2;14,2;15,2;15,2;16,2;17,3;18,3;19,3;20,5;21,5;22,6;23,7;24,7;25,8;27,8;27,9;25,9;23,10;22,10;20,11;20,10;17,10;17,10;18,9;19,8;19,7;18,7;17,7;16,7;15,6;15,5;14,5;13,5;11,5;10,4;9,4;9,4;8,4;8,5;8,3;7,3;5,2;4,3;2,4;1,5;0,4" o:connectangles="0,0,0,0,0,0,0,0,0,0,0,0,0,0,0,0,0,0,0,0,0,0,0,0,0,0,0,0,0,0,0,0,0,0,0,0,0,0,0,0,0,0,0,0,0,0,0,0,0,0,0,0,0,0,0,0,0,0" textboxrect="0,0,1073944,446719"/>
              </v:shape>
              <v:shape id="Freeform 191" o:spid="_x0000_s1593" style="position:absolute;left:16007;top:26129;width:358;height:124;visibility:visible;mso-wrap-style:square;v-text-anchor:top" coordsize="413,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" path="m408,26l349,24,293,8,182,26,125,,61,32,,72r93,56l205,168r96,-48l413,112,408,26xe" fillcolor="#f4b083 [1941]" strokecolor="white" strokeweight=".25pt">
                <v:shadow on="t" color="#b2b2b2" opacity=".5" offset="-1pt"/>
                <v:path arrowok="t" o:connecttype="custom" o:connectlocs="2147483646,2147483646;2147483646,2147483646;2147483646,2147483646;2147483646,2147483646;2147483646,0;2147483646,2147483646;0,2147483646;2147483646,2147483646;2147483646,2147483646;2147483646,2147483646;2147483646,2147483646;2147483646,2147483646" o:connectangles="0,0,0,0,0,0,0,0,0,0,0,0" textboxrect="0,0,413,168"/>
              </v:shape>
              <v:shape id="Freeform 192" o:spid="_x0000_s1594" style="position:absolute;left:16614;top:25802;width:561;height:482;rotation:481846fd;visibility:visible;mso-wrap-style:square;v-text-anchor:top" coordsize="635,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" path="m219,72r132,42l363,185r78,43l453,270r-84,36l243,342r-114,l,367r75,47l136,412r91,45l285,426,405,408,549,360r86,7l603,288,561,174r36,-66l567,,495,6r-66,l333,24,219,72xe" fillcolor="#a8d08d [194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 o:connectangles="0,0,0,0,0,0,0,0,0,0,0,0,0,0,0,0,0,0,0,0,0,0,0,0" textboxrect="0,0,635,457"/>
              </v:shape>
              <v:shape id="Freeform 193" o:spid="_x0000_s1595" style="position:absolute;left:17097;top:25802;width:638;height:513;rotation:481846fd;visibility:visible;mso-wrap-style:square;v-text-anchor:top" coordsize="71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" path="m710,127l631,82r-57,l530,101r-53,9l458,67,415,53,367,,319,38,256,36,137,10,98,38,30,36,7,80,36,186,,254,42,362r33,83l120,490r41,-39l166,354r43,-13l256,309r63,27l391,298r34,-48l483,218r66,-7l665,218r38,-36l710,127xe" fillcolor="#a8d08d [1945]" strokecolor="white" strokeweight=".25pt">
                <v:shadow on="t" color="#b2b2b2" opacity=".5" offset="-1pt"/>
                <v:path arrowok="t" o:connecttype="custom" o:connectlocs="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 textboxrect="0,0,710,490"/>
              </v:shape>
              <v:shape id="Freeform 194" o:spid="_x0000_s1596" style="position:absolute;left:17938;top:25988;width:280;height:187;rotation:481846fd;visibility:visible;mso-wrap-style:square;v-text-anchor:top" coordsize="318,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" path="m318,65l293,,182,18,142,9,62,49,,64r22,81l62,193r96,-24l262,113,318,65xe" fillcolor="#a8d08d [1945]" strokecolor="white" strokeweight=".25pt">
                <v:shadow on="t" color="#b2b2b2" opacity=".5" offset="-1pt"/>
                <v:path arrowok="t" o:connecttype="custom" o:connectlocs="2147483646,2147483646;2147483646,0;2147483646,2147483646;2147483646,2147483646;2147483646,2147483646;0,2147483646;2147483646,2147483646;2147483646,2147483646;2147483646,2147483646;2147483646,2147483646;2147483646,2147483646" o:connectangles="0,0,0,0,0,0,0,0,0,0,0" textboxrect="0,0,318,193"/>
              </v:shape>
              <v:group id="Group 469" o:spid="_x0000_s1597" style="position:absolute;left:15892;top:24484;width:1028;height:654" coordorigin="15897,24509" coordsize="3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">
                <v:shape id="Freeform 196" o:spid="_x0000_s1598" style="position:absolute;left:15902;top:24519;width:2;height:4;visibility:visible;mso-wrap-style:square;v-text-anchor:top" coordsize="280,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" path="m14,248r,-104l86,,198,72r82,101l248,277r-26,67l142,368,,333,14,248xe" filled="f" strokecolor="white" strokeweight=".25pt">
                  <v:shadow on="t" color="#b2b2b2" opacity=".5" offset="-1pt"/>
                  <v:path arrowok="t" o:connecttype="custom" o:connectlocs="14,248;14,144;86,0;198,72;280,173;248,277;222,344;142,368;0,333;14,248" o:connectangles="0,0,0,0,0,0,0,0,0,0" textboxrect="0,0,280,368"/>
                </v:shape>
                <v:shape id="Freeform 197" o:spid="_x0000_s1599" style="position:absolute;left:15904;top:24522;width:2;height:3;visibility:visible;mso-wrap-style:square;v-text-anchor:top" coordsize="183,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" path="m,192l33,96,63,r84,54l183,150r-6,84l128,312,33,270,,192xe" filled="f" strokecolor="white" strokeweight=".25pt">
                  <v:shadow on="t" color="#b2b2b2" opacity=".5" offset="-1pt"/>
                  <v:path arrowok="t" o:connecttype="custom" o:connectlocs="0,192;33,96;63,0;147,54;183,150;177,234;128,312;33,270;0,192" o:connectangles="0,0,0,0,0,0,0,0,0" textboxrect="0,0,183,312"/>
                </v:shape>
                <v:shape id="Freeform 198" o:spid="_x0000_s1600" style="position:absolute;left:15908;top:24515;width:4;height:4;visibility:visible;mso-wrap-style:square;v-text-anchor:top" coordsize="376,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" path="m16,88l,16,104,8,200,,304,112r72,112l368,312r,104l320,368r-64,-8l288,256,248,168,168,112,96,104,16,88xe" filled="f" strokecolor="white" strokeweight=".25pt">
                  <v:shadow on="t" color="#b2b2b2" opacity=".5" offset="-1pt"/>
                  <v:path arrowok="t" o:connecttype="custom" o:connectlocs="16,88;0,16;104,8;200,0;304,112;376,224;368,312;368,416;320,368;256,360;288,256;248,168;168,112;96,104;16,88" o:connectangles="0,0,0,0,0,0,0,0,0,0,0,0,0,0,0" textboxrect="0,0,376,416"/>
                </v:shape>
                <v:shape id="Freeform 199" o:spid="_x0000_s1601" style="position:absolute;left:15902;top:24509;width:4;height:5;visibility:visible;mso-wrap-style:square;v-text-anchor:top" coordsize="384,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" path="m16,80l,8,104,,240,54r64,50l384,166,368,304r,104l336,486,280,438,256,352,288,248,248,160,168,104,96,96,16,80xe" filled="f" strokecolor="white" strokeweight=".25pt">
                  <v:shadow on="t" color="#b2b2b2" opacity=".5" offset="-1pt"/>
                  <v:path arrowok="t" o:connecttype="custom" o:connectlocs="16,80;0,8;104,0;240,54;304,104;384,166;368,304;368,408;336,486;280,438;256,352;288,248;248,160;168,104;96,96;16,80" o:connectangles="0,0,0,0,0,0,0,0,0,0,0,0,0,0,0,0" textboxrect="0,0,384,486"/>
                </v:shape>
                <v:shape id="Freeform 200" o:spid="_x0000_s1602" style="position:absolute;left:15916;top:24522;width:3;height:4;visibility:visible;mso-wrap-style:square;v-text-anchor:top" coordsize="325,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" path="m,8l96,r69,123l245,275r80,40l301,403,216,368,184,256,93,219,64,112,5,91,,8xe" filled="f" strokecolor="white" strokeweight=".25pt">
                  <v:shadow on="t" color="#b2b2b2" opacity=".5" offset="-1pt"/>
                  <v:path arrowok="t" o:connecttype="custom" o:connectlocs="0,8;96,0;165,123;245,275;325,315;301,403;216,368;184,256;93,219;64,112;5,91;0,8" o:connectangles="0,0,0,0,0,0,0,0,0,0,0,0" textboxrect="0,0,325,403"/>
                </v:shape>
                <v:shape id="Freeform 201" o:spid="_x0000_s1603" style="position:absolute;left:15897;top:24511;width:5;height:2;visibility:visible;mso-wrap-style:square;v-text-anchor:top" coordsize="464,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" path="m464,l432,72r-56,48l296,176r-88,56l120,272,,256,,208r72,l168,153r95,-19l272,88,336,69,361,1,464,xe" filled="f" strokecolor="white" strokeweight=".25pt">
                  <v:shadow on="t" color="#b2b2b2" opacity=".5" offset="-1pt"/>
                  <v:path arrowok="t" o:connecttype="custom" o:connectlocs="464,0;432,72;376,120;296,176;208,232;120,272;0,256;0,208;72,208;168,153;263,134;272,88;336,69;361,1;464,0" o:connectangles="0,0,0,0,0,0,0,0,0,0,0,0,0,0,0" textboxrect="0,0,464,272"/>
                </v:shape>
                <v:shape id="Freeform 202" o:spid="_x0000_s1604" style="position:absolute;left:15922;top:24525;width:2;height:4;visibility:visible;mso-wrap-style:square;v-text-anchor:top" coordsize="166,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" path="m110,r56,59l146,112r-11,45l90,264,66,352,5,372,,267,42,204,66,116,62,29,110,xe" filled="f" strokecolor="white" strokeweight=".25pt">
                  <v:shadow on="t" color="#b2b2b2" opacity=".5" offset="-1pt"/>
                  <v:path arrowok="t" o:connecttype="custom" o:connectlocs="110,0;166,59;146,112;135,157;90,264;66,352;5,372;0,267;42,204;66,116;62,29;110,0" o:connectangles="0,0,0,0,0,0,0,0,0,0,0,0" textboxrect="0,0,166,372"/>
                </v:shape>
                <v:shape id="Freeform 203" o:spid="_x0000_s1605" style="position:absolute;left:15912;top:24522;width:2;height:3;visibility:visible;mso-wrap-style:square;v-text-anchor:top" coordsize="23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" path="m123,168l31,100,,4,100,r85,58l228,131r5,92l123,168xe" filled="f" strokecolor="white" strokeweight=".25pt">
                  <v:shadow on="t" color="#b2b2b2" opacity=".5" offset="-1pt"/>
                  <v:path arrowok="t" o:connecttype="custom" o:connectlocs="123,168;31,100;0,4;100,0;185,58;228,131;233,223;123,168" o:connectangles="0,0,0,0,0,0,0,0" textboxrect="0,0,233,223"/>
                </v:shape>
                <v:shape id="Freeform 204" o:spid="_x0000_s1606" style="position:absolute;left:15926;top:24525;width:3;height:1;visibility:visible;mso-wrap-style:square;v-text-anchor:top" coordsize="27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" path="m161,140l48,121,,51,65,,167,14r71,45l272,163,161,140xe" filled="f" strokecolor="white" strokeweight=".25pt">
                  <v:shadow on="t" color="#b2b2b2" opacity=".5" offset="-1pt"/>
                  <v:path arrowok="t" o:connecttype="custom" o:connectlocs="161,140;48,121;0,51;65,0;167,14;238,59;272,163;161,140" o:connectangles="0,0,0,0,0,0,0,0" textboxrect="0,0,272,163"/>
                </v:shape>
              </v:group>
              <v:shape id="Freeform 205" o:spid="_x0000_s1607" style="position:absolute;left:14029;top:26082;width:327;height:498;visibility:visible;mso-wrap-style:square;v-text-anchor:top" coordsize="195942,291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" path="m52371,13330l131648,r64294,23812l162604,85725r-11906,57150l133368,242728,55942,291848,41322,269128,23805,202088,21424,154569,27039,98409,,71409,52371,13330xe" fillcolor="#a8d08d [1945]" strokecolor="white" strokeweight=".25pt">
                <v:shadow on="t" color="#b2b2b2" opacity=".5" offset="-1pt"/>
                <v:path arrowok="t" o:connecttype="custom" o:connectlocs="1,0;3,0;5,1;4,2;4,4;3,7;1,8;1,7;1,5;1,4;1,3;0,2;1,0" o:connectangles="0,0,0,0,0,0,0,0,0,0,0,0,0" textboxrect="0,0,195942,291848"/>
              </v:shape>
              <v:shape id="Freeform 206" o:spid="_x0000_s1608" style="position:absolute;left:13905;top:26876;width:467;height:234;visibility:visible;mso-wrap-style:square;v-text-anchor:top" coordsize="287337,128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" path="m280987,128588l219075,112713r-90488,-9525l26987,76200,,38100,42862,19050,85725,r68600,11365l204787,12700r52388,33338l277812,71438r9525,31750l280987,128588xe" fillcolor="#a8d08d [1945]" strokecolor="white" strokeweight=".25pt">
                <v:shadow on="t" color="#b2b2b2" opacity=".5" offset="-1pt"/>
                <v:path arrowok="t" o:connecttype="custom" o:connectlocs="6,5;4,5;3,4;0,3;0,1;1,1;2,0;3,0;4,1;5,2;6,3;6,4;6,5" o:connectangles="0,0,0,0,0,0,0,0,0,0,0,0,0" textboxrect="0,0,287337,128588"/>
              </v:shape>
              <v:shape id="Freeform 207" o:spid="_x0000_s1609" style="position:absolute;left:17455;top:26938;width:62;height:78;visibility:visible;mso-wrap-style:square;v-text-anchor:top" coordsize="136,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" path="m,21l69,r67,21l136,67,85,152,,157,21,96,,21xe" fillcolor="#f4b083 [1941]" strokecolor="white" strokeweight=".25pt">
                <v:shadow on="t" color="#b2b2b2" opacity=".5" offset="-1pt"/>
                <v:path arrowok="t" o:connecttype="custom" o:connectlocs="0,2147483646;2147483646,0;2147483646,2147483646;2147483646,2147483646;2147483646,2147483646;0,2147483646;2147483646,2147483646;0,2147483646" o:connectangles="0,0,0,0,0,0,0,0" textboxrect="0,0,136,157"/>
              </v:shape>
              <v:shape id="Freeform 208" o:spid="_x0000_s1610" style="position:absolute;left:17502;top:31018;width:2273;height:2554;visibility:visible;mso-wrap-style:square;v-text-anchor:top" coordsize="1354992,1525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" path="m159605,285750r-8396,-31501l128587,220912,95250,189955,77055,120650r30162,1587l138967,130175r31750,3175l211992,120650,251680,95250,294542,53975,342167,26987,386617,11112,426305,r79375,7937l497742,73025r7938,92075l529492,203200r38100,41275l604105,269875r50800,14287l694592,277812r44450,14288l773967,317500r41275,22225l859692,342900r20638,28575l927955,387350r44450,-3175l1016855,415925r28575,71437l1061305,536575r-3175,53975l1069242,619125r11113,39687l1105755,669925r42862,1587l1237517,665162r25400,7938l1259742,719137r11113,36513l1337530,801687r15875,39688l1354992,877887r-9525,42863l1331180,976312r-20638,39688l1305780,1044575r-23813,68262l1269267,1154112r-19050,28575l1201005,1168400r-28575,-14288l1131155,1154112r-61913,-22225l1005742,1122362r-55562,3175l888267,1149350r-15875,71437l870805,1255712r1587,31750l824767,1311275r-19050,20637l778730,1374775r-28575,42862l688242,1412875r-53975,l569180,1446212r-38100,-23812l495300,1392487r-61913,-8335l379809,1398440r-21431,27384l347662,1461543r-26132,18007l272317,1525587r-47625,-57150l192942,1406525r-11112,-66675l158017,1282700r-26987,-74613l143730,1131887r1587,-95250l86580,987425,,938858,40481,884090,73819,859087r61,-51050l104775,779315r32605,-52240l172641,679302,139303,650727,92869,545952r32147,-55959l151209,450702,132617,403225r1924,-56107l159605,285750xe" fillcolor="#7edcc6" strokecolor="white" strokeweight=".25pt">
                <v:shadow on="t" color="#b2b2b2" opacity=".5" offset="-1pt"/>
                <v:path arrowok="t" o:connecttype="custom" o:connectlocs="4,6;2,5;3,3;4,3;6,2;8,1;10,0;12,2;13,5;15,7;17,7;19,8;21,8;23,9;25,10;26,13;26,15;27,16;30,16;31,17;33,19;33,21;33,24;32,25;31,28;30,28;28,28;25,27;22,28;21,30;20,32;19,33;17,34;14,35;12,34;9,34;9,35;7,37;5,34;4,31;4,27;2,24;1,21;2,20;3,18;3,16;3,12;3,10;4,7" o:connectangles="0,0,0,0,0,0,0,0,0,0,0,0,0,0,0,0,0,0,0,0,0,0,0,0,0,0,0,0,0,0,0,0,0,0,0,0,0,0,0,0,0,0,0,0,0,0,0,0,0" textboxrect="0,0,1354992,1525587"/>
              </v:shape>
              <v:shape id="Freeform 209" o:spid="_x0000_s1611" style="position:absolute;left:15555;top:29430;width:2243;height:3223;visibility:visible;mso-wrap-style:square;v-text-anchor:top" coordsize="1341437,1921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" path="m771525,759767r25400,38100l828675,835967r44450,31750l884237,912167r60325,23812l971550,966142r46037,14287l1065212,972492r34925,-26988l1123950,994717r1587,66675l1139825,1085204r47625,-17462l1245333,1067991r19904,68013l1290637,1162992r30163,39687l1327150,1236017r-23813,63500l1302483,1356122r16729,41820l1303337,1426517r-41275,65087l1306512,1597967r34925,26987l1274762,1724967r-31750,33337l1243012,1804342r-28575,23812l1170324,1884760r-22562,32294l1066800,1921817r-20638,-68263l1003300,1824979r-52388,-28575l889000,1748779r-85725,-26987l741362,1691629r-88900,-28575l600075,1593204r-42863,-53975l490537,1474142r,-82550l509587,1326504r-23812,-80962l454025,1189979r-42863,-69850l369887,1037579r-7937,-34925l333375,945504,292100,920104r-7938,-60325l255587,815329,220662,756592,188912,710554,144462,662929,87312,624829,41275,612129,15875,574029,57150,554979,15875,504179,12700,467667,,426392,15875,397817,41275,358129,87312,347017r,42862l100012,413692r57150,19050l204787,472429r38100,-7937l263525,420042r9525,-17463l288925,347017r41275,-46038l369887,267642r66675,-15875l511175,213667r36512,-39688l598487,115242r7938,-30163l609600,53329,607158,7144,645258,r38100,16669l721458,35719r8334,47625l772655,96441r40481,25003l827087,188267r30102,48668l898861,217885r40939,6894l982205,191691r41672,16669l1057214,203597r57150,16669l1151274,245269r-7144,33338l1120775,307329r-12364,46287l1140558,367904r15478,39290l1108075,394642r-42863,23812l1017587,427979r-47625,1588l893762,488304r-30162,26988l852487,542279r-9525,34925l836612,629592r-34925,38100l762000,707379r9525,52388xe" fillcolor="#7edcc6" strokecolor="white" strokeweight=".25pt">
                <v:shadow on="t" color="#b2b2b2" opacity=".5" offset="-1pt"/>
                <v:path arrowok="t" o:connecttype="custom" o:connectlocs="19,20;21,21;23,23;24,24;26,23;27,26;29,26;30,28;32,30;31,32;32,34;30,37;32,40;30,43;29,45;28,47;25,45;23,44;19,42;16,41;13,38;12,34;12,31;10,28;9,25;7,23;6,20;5,17;2,15;0,14;0,12;0,10;1,9;2,10;4,11;6,11;7,10;8,7;11,6;13,4;15,2;15,0;16,0;18,2;20,3;21,6;23,6;25,5;27,5;27,7;27,9;28,10;26,10;23,11;21,13;20,14;19,16;19,19" o:connectangles="0,0,0,0,0,0,0,0,0,0,0,0,0,0,0,0,0,0,0,0,0,0,0,0,0,0,0,0,0,0,0,0,0,0,0,0,0,0,0,0,0,0,0,0,0,0,0,0,0,0,0,0,0,0,0,0,0,0" textboxrect="0,0,1341437,1921817"/>
              </v:shape>
              <v:shape id="Freeform 210" o:spid="_x0000_s1612" style="position:absolute;left:15618;top:29196;width:950;height:1028;visibility:visible;mso-wrap-style:square;v-text-anchor:top" coordsize="5715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" path="m213855,r52388,11906l292437,35719r36909,10715l357921,89297r50006,11906l441265,97631r98822,-1190l566670,140230r4830,48186l568280,222001r-13906,37555l510325,306693r-32197,39425l404075,387004r-73538,18999l294604,433730r-43466,49647l233430,541785r-27368,59868l163849,609600,115910,569529,59565,549086,46686,525723r482,-38757l83713,465854r33807,-43806l130399,394305r,-30665l70834,382623,28977,370941,,343198,12879,322755,33807,287710,25758,255585,,227842,25758,216160,46686,188416,43466,156292,75663,128548,83713,89123r,-40886l122349,24874r57955,-7301l213855,xe" fillcolor="#7edcc6" strokecolor="white" strokeweight=".25pt">
                <v:shadow on="t" color="#b2b2b2" opacity=".5" offset="-1pt"/>
                <v:path arrowok="t" o:connecttype="custom" o:connectlocs="5,0;6,0;7,1;8,1;8,2;9,3;10,3;12,2;13,4;13,5;13,6;13,7;12,8;11,9;9,10;8,10;7,11;6,12;5,14;5,15;4,15;3,14;1,14;1,13;1,12;2,12;3,11;3,10;3,9;2,10;1,9;0,9;0,8;1,7;1,6;0,6;1,5;1,5;1,4;2,3;2,2;2,1;3,1;4,1;5,0" o:connectangles="0,0,0,0,0,0,0,0,0,0,0,0,0,0,0,0,0,0,0,0,0,0,0,0,0,0,0,0,0,0,0,0,0,0,0,0,0,0,0,0,0,0,0,0,0" textboxrect="0,0,571500,609600"/>
              </v:shape>
              <v:shape id="Freeform 211" o:spid="_x0000_s1613" style="position:absolute;left:15945;top:27343;width:2086;height:2772;visibility:visible;mso-wrap-style:square;v-text-anchor:top" coordsize="2433,3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" path="m273,1059r-9,-75l312,976r48,-64l376,824r112,88l536,848,496,776,600,720r48,-64l736,592r8,-120l818,364r54,-60l1008,304r128,-32l1232,208r128,-64l1448,112r48,-56l1592,r65,51l1362,275,1248,472r-44,116l1208,688r88,80l1360,880r-40,72l1352,1040r48,64l1488,1104r128,l1720,1096r96,32l1896,1240r64,64l2048,1296r128,-16l2264,1280r51,25l2264,1416r-16,120l2264,1640r-8,80l2320,1776r16,56l2293,1887r-13,65l2336,2016r40,72l2432,2144r1,66l2368,2146r-55,-35l2197,2153r-69,38l2061,2168r-99,32l1855,2185r2,57l1873,2288r33,33l1953,2336r54,-7l1986,2408r-89,-9l1816,2417r-31,66l1785,2551r103,73l1920,2719r16,72l1896,2885r1,134l1854,3229r10,90l1794,3386r-32,-79l1698,3280r28,-105l1770,3118r13,-60l1710,3002r-104,-33l1530,2975r-81,-31l1375,3008r-87,-9l1209,3041r-57,-108l1122,2803r-74,-51l958,2720r-15,-96l801,2552r-81,9l664,2465r-132,-1l408,2473,306,2444r-56,-82l190,2344r-60,-54l33,2264,,2192r96,-8l64,2096r48,-56l205,1999r51,-15l312,1912r40,-64l364,1753r60,-17l320,1704r40,-72l364,1529r-36,-65l376,1392r-48,-88l360,1248r,-64l272,1152r1,-93xe" fillcolor="#7edcc6"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 o:connectangles="0,0,0,0,0,0,0,0,0,0,0,0,0,0,0,0,0,0,0,0,0,0,0,0,0,0,0,0,0,0,0,0,0,0,0,0,0,0,0,0,0,0,0,0,0,0,0,0,0,0,0,0,0,0,0,0,0,0,0,0,0,0" textboxrect="0,0,2433,3386"/>
              </v:shape>
              <v:shape id="Freeform 212" o:spid="_x0000_s1614" style="position:absolute;left:16988;top:27514;width:2305;height:1807;visibility:visible;mso-wrap-style:square;v-text-anchor:top" coordsize="1383567,1079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" path="m207216,61574l249449,39095r47384,-8797l343701,16615,395720,7819r61290,8796l513149,52778r-4635,57664l569804,115329r56654,-13683l664056,88452r61290,8796l753673,128524r42233,18081l838140,151003r37598,13194l927757,137320r37597,-31276l1026644,92850r56655,4398l1111626,132922r23177,49357l1177551,177880r46869,4399l1278499,203292r11846,45936l1285709,280504r23692,35674l1346999,298096r36568,36652l1290345,378729r9270,49357l1301676,454964r-25237,26388l1243476,490637r,30299l1229055,561985r4635,26878l1257382,606455r23692,26878l1291890,648482r-48929,33230l1208968,715431r-68500,16127l1083814,734979r-26782,27366l1046731,789222r-44809,-43004l955569,750617,929302,730581r-60775,-8797l882948,760879r24722,21991l910760,831249r24722,32253l937027,895755r47384,7331l970505,928497r-30903,24434l911790,993003r-62835,19059l815993,1039917r-27812,39583l778910,1056043r-23177,-16615l718650,1067283,615642,1026722r14199,-45001l629841,949574,601266,924571,579834,891233,550069,855515r4799,-28664l579834,799555r-9525,-28575l538162,741215r2799,-35557l535781,655490r5180,-58320l569119,541190,541734,529283r-49701,1915l390525,542380,350044,504280,314325,456655,265509,437605r-59531,8335l102394,443558,76200,412602,58341,368549,78581,334021,45244,275680,,237580,1191,186383,28575,122090,80962,38746,132020,r9270,57176l164982,84053r-23692,40072l109873,170550r26782,51801l169618,240432r46868,l226272,204269r4635,-26389l211851,146605,179918,105067,207216,61574xe" fillcolor="#7edcc6" strokecolor="white" strokeweight=".25pt">
                <v:shadow on="t" color="#b2b2b2" opacity=".5" offset="-1pt"/>
                <v:path arrowok="t" o:connecttype="custom" o:connectlocs="6,1;8,0;11,0;12,3;15,3;17,2;19,4;21,4;23,3;25,2;27,4;29,4;30,6;31,8;32,8;31,10;30,12;29,13;29,14;30,15;29,16;27,18;25,18;23,18;22,18;21,18;21,20;22,22;23,22;21,24;19,25;18,26;17,26;15,24;14,22;13,21;14,19;13,18;13,16;13,13;11,13;8,12;6,11;2,11;1,9;1,7;0,5;2,1;3,1;3,3;3,5;5,6;5,4;4,3" o:connectangles="0,0,0,0,0,0,0,0,0,0,0,0,0,0,0,0,0,0,0,0,0,0,0,0,0,0,0,0,0,0,0,0,0,0,0,0,0,0,0,0,0,0,0,0,0,0,0,0,0,0,0,0,0,0" textboxrect="0,0,1383567,1079500"/>
              </v:shape>
              <v:shape id="Freeform 213" o:spid="_x0000_s1615" style="position:absolute;left:16817;top:28573;width:6836;height:7116;visibility:visible;mso-wrap-style:square;v-text-anchor:top" coordsize="4081463,4249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" path="m2779713,577850r65087,20637l2906713,611187r46037,26988l3022600,681037r46038,38100l3049588,766762r-3175,34925l3076575,817562r39688,-38100l3170238,742950r50800,4762l3270250,769937r39688,20638l3338513,766762r38100,31750l3513138,792162r46037,6350l3627438,830262r63500,46038l3851275,996950r57150,11112l3973513,993775r44450,15875l4037013,1057275r36512,57150l4081463,1184275r-6350,122237l4068763,1346200r-15875,26987l4037013,1416050r-38100,31750l3970338,1482725r-28575,46037l3900488,1533525r-15875,19050l3844925,1608137r-23812,53975l3776663,1709737r-12700,42863l3722688,1741487r-31750,19050l3681413,1817687r-12700,44450l3663950,1901825r,66675l3673475,2022475r11113,53975l3676650,2127250r-12700,47625l3656013,2222500r12700,46037l3635375,2287587r-19050,39688l3619500,2370137r7938,34925l3632200,2433637r-28575,30163l3587750,2490787r-14287,41275l3584575,2571750r-12700,39687l3562350,2647950r-6350,33337l3536950,2714625r-23812,44450l3455988,2768600r6350,31750l3479800,2835275r-17462,36512l3419475,2901950r-38100,14287l3371850,2944812r-23812,31750l3314700,2995612r-68262,-4762l3190875,2997200r-80962,-14288l3060700,3019425r-36512,20637l2979738,3063875r-42863,19050l2889250,3105150r-41275,25400l2813050,3163887r-33337,46038l2767013,3243262r-42863,19050l2684463,3306762r-14288,71438l2681288,3424237r39687,22225l2703513,3481387r-15875,34925l2667000,3559175r-15875,34925l2638425,3633787r-23812,-30162l2576513,3606800r17462,76200l2557463,3719512r-38100,53975l2473325,3770312r-3175,39688l2457450,3846512r3175,31750l2443163,3916362r-17463,30163l2400300,3975100r-33337,19050l2308225,4081462r-50800,134938l2209800,4249737r-30162,-44450l2209800,4116387r-58737,-52387l2105025,4029075r-73025,-23813l1960563,3938587r-60325,-3175l1884363,3910012r-55563,-33337l1808163,3833812r-65088,-28575l1755775,3762375r33338,-36513l1814513,3683000r69850,-57150l1890652,3581649r80962,-64294l2036763,3463925r37245,-8482l2105025,3425825r-21492,-87063l2065674,3289946r-30957,-11906l2007333,3279230r29430,-64543l2028825,3167062r9525,-46037l2027238,3081337r-46038,-12700l1936750,3082925r-23812,-23813l1893033,2966096r-49945,-68909l1715630,2876799r-40817,10863l1662113,2792412r-6350,-68262l1657350,2643187r20180,-28325l1685925,2578100r25400,-66675l1714500,2484437r20638,-44450l1752600,2382837r7938,-47625l1762064,2302918r-16669,-40481l1677530,2216002r-10655,-30015l1671577,2133849r-28514,-6599l1594186,2130277r-80962,l1485839,2117180r-5953,-28575l1463217,2049315r3572,-53578l1451311,1945730r-28575,-69056l1381064,1844527r-48815,2381l1287005,1831430r-21767,-28030l1216758,1798093r-36909,-23813l1145320,1751658r-45243,-14287l1058405,1744515r-48816,-14288l976252,1706415r-34528,-35719l910767,1621880r-2717,-32793l903288,1538287r11051,-71188l883383,1465908r-53578,-7143l786942,1474243r-42404,16419l698836,1514724r-41672,41672l619064,1580208r-40481,14288l554770,1590924r-40481,-8334l480952,1581399r-55502,-1837l379413,1600200r-17463,-26988l361950,1509712r-23812,-50800l304800,1487487r-49212,6350l207108,1479005r-26133,-28030l123825,1427162r-12700,-46037l65088,1349375,33338,1311275,7938,1271587,,1220787r36513,-36512l73025,1143000r9525,-50800l92075,1058862r11113,-30162l131763,1001712r41275,-31750l209550,942975r46038,l304800,930275r41275,-23813l396417,919412r35719,-30957l425450,844550r11113,-53975l446088,742950r,-63500l467855,632471,457200,593725,441325,550862,390464,514599r-1190,-32147l404813,449262r41275,-7937l492858,443162r10380,-36762l474663,411162r-24668,-8482l436899,388393,425450,363537r,-28575l477838,344487r51929,-18007l565150,339725r34864,-19198l661927,299096r25461,18404l722313,349250r-12700,41275l753605,409824r55959,20241l849313,403225r22164,16124l881002,444352r30223,-41127l944563,374650r60325,-19050l1035050,317500r28575,-23813l1081088,266700r-49213,-7938l1027449,227658r-22561,-30808l1001713,146050,976313,123825,964345,88355r59593,6895l1048880,113358r45244,-2381l1139367,153840r13158,-30015l1179513,96837r57150,-1587l1301750,77787r38100,-34925l1385888,11112,1430338,r12700,55562l1512888,77787r-30163,50800l1458913,160337r-7938,71438l1450975,273050r20638,20637l1474788,328612r34925,26988l1550988,379412r44450,-7937l1627524,338387r51196,3571l1723964,325290r38100,-10716l1806575,312737r52388,11113l1897063,312737r-28575,-14287l1858963,273050r46037,-19050l1944688,258762r30162,-4762l2000250,269875r41275,19050l2097088,277812r26987,9525l2160588,277812r28575,l2222500,249237r28575,-46037l2274888,168275r25400,-31750l2325688,106362r36512,-23812l2378075,131762r4763,65088l2411413,249237r28575,71438l2482850,334962r19050,33338l2470150,414337r-33337,23813l2406650,461962r-23812,38100l2354263,539750r20637,15875l2406650,563562r38100,3175l2454275,527050r39688,-6350l2547938,531812r53975,-3175l2646363,536575r12700,30162l2638425,587375r-15875,26987l2587625,638175r-31750,23812l2506663,661987r-49213,22225l2486025,708025r57150,-19050l2568575,719137r30163,-26987l2638425,668337r20638,-15875l2684463,617537r23812,-34925l2741613,563562r38100,14288xe" fillcolor="#7edcc6" strokecolor="white" strokeweight=".25pt">
                <v:shadow on="t" color="#b2b2b2" opacity=".5" offset="-1pt"/>
                <v:path arrowok="t" o:connecttype="custom" o:connectlocs="75,17;78,18;87,19;98,24;98,33;94,38;90,43;90,50;88,57;87,61;85,67;82,71;76,72;69,76;65,82;64,87;61,92;59,96;53,102;46,96;44,90;50,84;50,78;47,74;40,66;42,59;41,53;36,51;32,45;27,42;22,39;18,36;13,38;8,35;3,33;2,28;5,23;10,20;11,13;12,10;12,8;18,9;21,11;26,7;23,2;29,2;35,1;36,7;41,8;45,7;50,7;55,5;58,5;59,11;59,14;65,14;60,17;65,16" o:connectangles="0,0,0,0,0,0,0,0,0,0,0,0,0,0,0,0,0,0,0,0,0,0,0,0,0,0,0,0,0,0,0,0,0,0,0,0,0,0,0,0,0,0,0,0,0,0,0,0,0,0,0,0,0,0,0,0,0,0" textboxrect="0,0,4081463,4249737"/>
              </v:shape>
              <v:shape id="Freeform 214" o:spid="_x0000_s1616" style="position:absolute;left:19043;top:28059;width:732;height:1153;visibility:visible;mso-wrap-style:square;v-text-anchor:top" coordsize="440592,680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" path="m72628,120899l69056,86371,60722,44699,157068,2877,181232,r33829,8631l248891,34526r27386,23017l300441,80560r,51788l337492,146734r30608,17262l393875,182698r20942,20140l435759,231609r-14498,23017l414817,277643r-6444,23017l380987,315046r-30607,l343936,372588r6444,48912l379377,461779r22553,17263l414817,526515r24164,43157l440592,615706r-35441,8631l356823,645916r-49938,-5755l276225,672158r-45244,8335l187675,658863,153591,632868r-3572,-36910l130969,574527r324,-53766l139347,457464r25775,-31649l192508,378343,122634,357833,110351,300660,63103,312590,32147,279252,4029,254626,,229246,13695,192768r592,-34960l52357,146734,72628,120899xe" fillcolor="#7edcc6" strokecolor="white" strokeweight=".25pt">
                <v:shadow on="t" color="#b2b2b2" opacity=".5" offset="-1pt"/>
                <v:path arrowok="t" o:connecttype="custom" o:connectlocs="2,3;2,2;1,1;4,0;4,0;5,0;6,1;6,2;7,2;7,3;8,4;8,4;9,5;10,5;10,6;10,7;10,7;9,8;9,8;8,8;8,10;8,11;9,12;9,12;10,14;10,15;10,16;9,16;8,17;7,17;6,17;5,18;4,17;3,16;3,15;3,15;3,14;3,12;4,11;4,10;3,9;2,8;1,8;1,7;0,7;0,6;0,5;0,4;1,4;2,3" o:connectangles="0,0,0,0,0,0,0,0,0,0,0,0,0,0,0,0,0,0,0,0,0,0,0,0,0,0,0,0,0,0,0,0,0,0,0,0,0,0,0,0,0,0,0,0,0,0,0,0,0,0" textboxrect="0,0,440592,680493"/>
              </v:shape>
              <v:shape id="Freeform 215" o:spid="_x0000_s1617" style="position:absolute;left:19620;top:28418;width:669;height:700;visibility:visible;mso-wrap-style:square;v-text-anchor:top" coordsize="404812,4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" path="m239583,19608l268498,3922,318067,r45438,7843l404812,19608,392420,70589,355243,94119r4131,58824l375381,175982r8777,51472l398616,263729r-14458,61765l376413,376965,336139,357847,309805,342161r-29948,3922l242681,340690r-48020,20589l201373,384808r29432,15687l194661,412750,141994,399515r-47995,1181l95523,359808,70739,315690,58863,268140,35111,250983,6196,210787,,161276,6196,100491r32013,491l64543,86276,77451,40197,92942,15686,119791,7843r56282,3432l202406,31373,239583,19608xe" fillcolor="#7edcc6" strokecolor="white" strokeweight=".25pt">
                <v:shadow on="t" color="#b2b2b2" opacity=".5" offset="-1pt"/>
                <v:path arrowok="t" o:connecttype="custom" o:connectlocs="5,1;6,0;7,0;8,0;9,1;9,2;8,3;8,4;8,5;9,6;9,7;9,9;8,10;8,10;7,9;6,9;5,9;4,10;4,10;5,11;4,11;3,11;2,11;2,10;2,8;1,7;1,7;0,6;0,4;0,3;1,3;1,2;2,1;2,0;3,0;4,0;5,1;5,1" o:connectangles="0,0,0,0,0,0,0,0,0,0,0,0,0,0,0,0,0,0,0,0,0,0,0,0,0,0,0,0,0,0,0,0,0,0,0,0,0,0" textboxrect="0,0,404812,412750"/>
              </v:shape>
              <v:shape id="Freeform 216" o:spid="_x0000_s1618" style="position:absolute;left:20211;top:28464;width:576;height:592;visibility:visible;mso-wrap-style:square;v-text-anchor:top" coordsize="340458,35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" path="m171693,47494r28032,13433l227756,80116r20023,26866l269803,124252r18021,9595l303842,146320r36616,-1608l298787,172096r-47625,59531l223777,269727r-27384,44053l166627,343546r-32147,l98762,350690,71377,339974,20180,351880r8352,-53962l41046,236991,27531,202450,18521,152077,3504,130489,,71961,35039,48933,46552,,71581,24467,93605,22548r20023,11513l131648,39818r28032,9595l171693,47494xe" fillcolor="#7edcc6" strokecolor="white" strokeweight=".25pt">
                <v:shadow on="t" color="#b2b2b2" opacity=".5" offset="-1pt"/>
                <v:path arrowok="t" o:connecttype="custom" o:connectlocs="4,1;5,2;6,2;6,3;7,3;7,3;8,4;9,4;8,4;6,6;6,7;5,8;4,9;4,9;3,9;2,8;1,9;1,7;1,6;1,5;1,4;0,3;0,2;1,1;1,0;2,1;2,1;3,1;3,1;4,1;4,1" o:connectangles="0,0,0,0,0,0,0,0,0,0,0,0,0,0,0,0,0,0,0,0,0,0,0,0,0,0,0,0,0,0,0" textboxrect="0,0,340458,351880"/>
              </v:shape>
              <v:shape id="Freeform 217" o:spid="_x0000_s1619" style="position:absolute;left:16941;top:33323;width:3410;height:6991;visibility:visible;mso-wrap-style:square;v-text-anchor:top" coordsize="2035175,417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" path="m719138,15875l773113,r61912,11113l869492,41921r35719,21432l971886,30015r58402,148l1090613,34925r38100,50800l1181100,133350r57150,49213l1268413,230188r60325,38100l1401763,292100r57150,39688l1516063,371475r95250,19050l1619250,433388r-28575,42862l1565275,523875r-20637,42863l1533525,617538r52388,3175l1639888,636588r57150,11112l1738313,636588r85725,-19050l1860550,590550r41275,-31750l1930400,511175r4763,-73025l1965325,433388r30163,15875l2012950,490538r11113,41275l2035175,582613r-31750,30162l1966913,622300r-73025,57150l1820863,738188r-7205,47874l1773238,814388r-31018,31205l1723170,878931r-36909,39290l1673225,958850r-30162,69850l1620838,1120775r-15875,74613l1577975,1249363r19050,100012l1601788,1414463r-6350,57150l1557338,1533525r104775,80963l1685925,1676400r-14287,61913l1739900,1773238r28575,33337l1757363,1852613r-11113,42862l1676400,1927225r-36512,87313l1600200,2062163r-36512,14287l1533525,2116138r-84137,26987l1414463,2170113r-17463,34925l1360488,2236788r-52388,7937l1254125,2232025r-23812,39688l1182688,2287588r-34925,23812l1160463,2362200r-25400,58738l1058863,2449513r-82550,-28575l933450,2373313r-66675,31750l876300,2473325r28575,79375l890588,2595563r9525,58737l915988,2716213r-61913,55562l839788,2857500r3175,63500l790575,2995613r-100012,15875l644525,3071813r-38100,57150l590550,3201988r42863,55562l723900,3302000r63500,26988l785813,3390900r-22225,76200l725488,3554413r-41275,-7938l652463,3562350r-52388,47625l595313,3671888r-50800,101600l447675,3849688r-41275,55562l409575,3971925r28575,57150l471488,4086225r20637,42863l495300,4164013r-42862,7937l347663,4110038r-84138,6350l163513,4116388r-19050,-53975l111125,3957638,85725,3895725,15875,3876675r7938,-88900l,3721100,39688,3611563r69850,-111125l95250,3402013r28575,-71438l171450,3249613,149225,3138488r17463,-80963l158750,2916238r4763,-49213l158750,2778125r-4762,-92075l152400,2616200r6350,-52387l157163,2481263r-4763,-69850l149225,2300288r9525,-79375l173038,2163763r23812,-52388l249238,2058988r,-52388l230188,1968500r-33338,-77787l230188,1824038r42862,-42863l295275,1711325r-12700,-76200l314325,1590675r38100,-76200l366713,1454150r-33338,-96837l325438,1300163r-23813,-65088l287338,1171575r9525,-57150l328613,1068388r30162,-33338l361950,996950r14288,-42862l373063,915988r,-58738l427038,836613r4762,-34925l434975,769938r20638,-31750l484188,692150r20637,-55562l541338,596900,509588,554038r7937,-46038l496888,428625r-7938,-73025l541338,312738r46037,-23813l623888,273050r3175,-55562l631825,174625,609936,144315,655638,96838,684213,77788,696852,43112,719138,15875xe" fillcolor="#7edcc6" strokecolor="white" strokeweight=".25pt">
                <v:shadow on="t" color="#b2b2b2" opacity=".5" offset="-1pt"/>
                <v:path arrowok="t" o:connecttype="custom" o:connectlocs="20,0;24,1;27,2;31,6;36,8;40,11;38,14;40,16;44,15;47,12;49,11;50,14;46,17;43,20;41,22;40,27;39,33;38,37;41,42;43,45;40,49;37,52;34,54;30,54;28,56;26,60;21,59;22,63;21,68;19,73;15,76;18,81;19,85;16,87;13,92;10,97;12,101;9,100;4,99;0,95;1,88;3,81;4,75;4,68;4,63;4,56;5,51;6,48;7,43;8,39;8,33;7,29;9,25;9,22;11,20;12,17;12,14;12,9;15,7;15,4;17,1" o:connectangles="0,0,0,0,0,0,0,0,0,0,0,0,0,0,0,0,0,0,0,0,0,0,0,0,0,0,0,0,0,0,0,0,0,0,0,0,0,0,0,0,0,0,0,0,0,0,0,0,0,0,0,0,0,0,0,0,0,0,0,0,0" textboxrect="0,0,2035175,4171950"/>
              </v:shape>
              <v:shape id="Freeform 218" o:spid="_x0000_s1620" style="position:absolute;left:18763;top:32902;width:1479;height:1511;visibility:visible;mso-wrap-style:square;v-text-anchor:top" coordsize="877551,907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" path="m193339,3720l244078,r36573,3720l314325,7144r36909,14288l378618,33338r39291,-2381l447339,44995r46770,13346l495300,126207r3571,53578l506076,254545r11113,49212l548878,294085r36573,1735l633076,303757r53975,12700l699751,338682r31750,41275l750551,476795r26988,22225l816768,484585r51197,13097l877551,540295r-9586,45493l872789,608557r2320,22475l846534,697707r-8670,71188l812006,819150r-78581,57150l671176,889545r-63958,17712l566401,899070,490537,878682r-46373,-250l454818,823913r45244,-85725l529828,692944r-9525,-41672l425114,630782,313989,551407,235743,527447,176212,491728,148828,442913,39290,347663,,291703,28239,245020,48815,210741,71437,185738r47625,-20241l115490,109538,128251,59282r7480,-33088l193339,3720xe" fillcolor="#7edcc6" strokecolor="white" strokeweight=".25pt">
                <v:shadow on="t" color="#b2b2b2" opacity=".5" offset="-1pt"/>
                <v:path arrowok="t" o:connecttype="custom" o:connectlocs="5,0;6,0;7,0;8,0;9,0;10,1;11,1;11,1;12,1;12,3;13,4;13,6;13,7;14,7;15,7;16,7;17,7;18,8;19,9;19,11;20,12;21,11;22,12;22,13;22,14;22,14;22,15;21,16;21,18;21,19;19,20;17,21;15,21;14,21;12,21;11,21;11,19;13,17;13,16;13,15;11,15;8,13;6,12;4,11;4,10;1,8;0,7;1,6;1,5;2,4;3,4;3,2;3,1;3,1;5,0" o:connectangles="0,0,0,0,0,0,0,0,0,0,0,0,0,0,0,0,0,0,0,0,0,0,0,0,0,0,0,0,0,0,0,0,0,0,0,0,0,0,0,0,0,0,0,0,0,0,0,0,0,0,0,0,0,0,0" textboxrect="0,0,877551,907257"/>
              </v:shape>
              <v:shape id="Freeform 219" o:spid="_x0000_s1621" style="position:absolute;left:19588;top:34958;width:950;height:1058;visibility:visible;mso-wrap-style:square;v-text-anchor:top" coordsize="30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" path="m35,38l18,110,,150r12,60l14,243r-2,32l29,294r16,9l71,310r25,15l120,341r18,-5l162,333r15,l194,333r18,l223,323r14,-14l253,304r14,-9l283,282r5,-14l296,251r9,-13l290,215r7,-24l307,168,291,156,272,140,248,120,211,109,169,72,138,70,129,57,100,39,88,15,51,,35,38xe" fillcolor="#7edcc6" strokecolor="white" strokeweight=".25pt">
                <v:shadow on="t" color="#b2b2b2" opacity=".5" offset="-1pt"/>
                <v:path arrowok="t" o:connecttype="custom" o:connectlocs="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 o:connectangles="0,0,0,0,0,0,0,0,0,0,0,0,0,0,0,0,0,0,0,0,0,0,0,0,0,0,0,0,0,0,0,0,0,0,0,0,0,0" textboxrect="0,0,307,341"/>
              </v:shape>
              <v:shape id="Freeform 220" o:spid="_x0000_s1622" style="position:absolute;left:17362;top:40439;width:514;height:716;visibility:visible;mso-wrap-style:square;v-text-anchor:top" coordsize="309562,42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" path="m235916,69542l209998,11906,142133,,89745,35718,68314,94059,146043,80942r852,63123l114748,160734,99270,180975,86128,206337r29958,19000l130226,242887r15817,24248l148540,295001r29957,30399l249647,355799r-7490,13933l194724,354532r-41191,27866l129816,358332r-21220,19000l92369,353266,74894,384931,52426,382398,,401398r7489,17732l67405,419130r33702,7600l212200,408997r49929,1267l309562,381132,235916,69542xe" fillcolor="#7edcc6" strokecolor="white" strokeweight=".25pt">
                <v:shadow on="t" color="#b2b2b2" opacity=".5" offset="-1pt"/>
                <v:path arrowok="t" o:connecttype="custom" o:connectlocs="5,2;5,0;3,0;2,1;1,2;3,2;3,4;3,4;2,5;2,5;3,6;3,6;3,7;3,7;4,8;6,9;6,9;4,9;3,9;3,9;2,9;2,9;2,9;1,9;0,10;0,10;1,10;2,11;5,10;6,10;7,9;5,2" o:connectangles="0,0,0,0,0,0,0,0,0,0,0,0,0,0,0,0,0,0,0,0,0,0,0,0,0,0,0,0,0,0,0,0" textboxrect="0,0,309562,426730"/>
              </v:shape>
              <v:shape id="Freeform 221" o:spid="_x0000_s1623" style="position:absolute;left:17751;top:40563;width:623;height:561;visibility:visible;mso-wrap-style:square;v-text-anchor:top" coordsize="372666,34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" path="m,l59531,54769r70247,84534l185738,184547r46434,51197l305991,270272r40481,4763l372666,298847r-51197,39291l253603,341710r-58340,-1191l157163,322660,73819,313135,,xe" fillcolor="#7edcc6" strokecolor="white" strokeweight=".25pt">
                <v:shadow on="t" color="#b2b2b2" opacity=".5" offset="-1pt"/>
                <v:path arrowok="t" o:connecttype="custom" o:connectlocs="0,0;2,1;3,3;5,4;6,5;7,6;8,6;9,6;8,7;6,7;5,7;4,7;2,7;0,0" o:connectangles="0,0,0,0,0,0,0,0,0,0,0,0,0,0" textboxrect="0,0,372666,341710"/>
              </v:shape>
              <v:shape id="Freeform 222" o:spid="_x0000_s1624" style="position:absolute;left:17704;top:41124;width:281;height:156;visibility:visible;mso-wrap-style:square;v-text-anchor:top" coordsize="13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" path="m139,67l90,63,78,34,58,40,46,51,1,45,,34,52,22,79,,93,3,88,21r15,18l130,43r9,24xe" fillcolor="#f4b083 [1941]" strokecolor="white" strokeweight=".25pt">
                <v:shadow on="t" color="#b2b2b2" opacity=".5" offset="-1pt"/>
                <v:path arrowok="t" o:connecttype="custom" o:connectlocs="2147483646,2147483646;2147483646,2147483646;2147483646,2147483646;2147483646,2147483646;2147483646,2147483646;2147483646,2147483646;0,2147483646;2147483646,2147483646;2147483646,0;2147483646,2147483646;2147483646,2147483646;2147483646,2147483646;2147483646,2147483646;2147483646,2147483646" o:connectangles="0,0,0,0,0,0,0,0,0,0,0,0,0,0" textboxrect="0,0,139,67"/>
              </v:shape>
              <v:shape id="Freeform 223" o:spid="_x0000_s1625" style="position:absolute;left:17922;top:41093;width:156;height:93;visibility:visible;mso-wrap-style:square;v-text-anchor:top" coordsize="16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" path="m156,112l71,104,,78,,42,25,r78,8l168,45r-12,67xe" fillcolor="#f4b083 [1941]" strokecolor="white" strokeweight=".25pt">
                <v:shadow on="t" color="#b2b2b2" opacity=".5" offset="-1pt"/>
                <v:path arrowok="t" o:connecttype="custom" o:connectlocs="2147483646,2147483646;2147483646,2147483646;0,2147483646;0,2147483646;2147483646,0;2147483646,2147483646;2147483646,2147483646;2147483646,2147483646" o:connectangles="0,0,0,0,0,0,0,0" textboxrect="0,0,168,112"/>
              </v:shape>
              <v:shape id="Freeform 224" o:spid="_x0000_s1626" style="position:absolute;left:17315;top:40953;width:171;height:93;visibility:visible;mso-wrap-style:square;v-text-anchor:top" coordsize="9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" path="m91,41l60,44,36,56,13,53,,38,10,11,25,5,48,20,63,r9,24l91,41xe" fillcolor="#f4b083 [1941]" strokecolor="white" strokeweight=".25pt">
                <v:shadow on="t" color="#b2b2b2" opacity=".5" offset="-1pt"/>
                <v:path arrowok="t" o:connecttype="custom" o:connectlocs="2147483646,2147483646;2147483646,2147483646;2147483646,2147483646;2147483646,2147483646;0,2147483646;2147483646,2147483646;2147483646,2147483646;2147483646,2147483646;2147483646,0;2147483646,2147483646;2147483646,2147483646" o:connectangles="0,0,0,0,0,0,0,0,0,0,0" textboxrect="0,0,91,56"/>
              </v:shape>
              <v:shape id="Freeform 225" o:spid="_x0000_s1627" style="position:absolute;left:17502;top:40875;width:62;height:93;visibility:visible;mso-wrap-style:square;v-text-anchor:top" coordsize="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" path="m15,50l,26,3,,19,,34,29,33,50r-18,xe" fillcolor="#7edcc6" strokecolor="white" strokeweight=".25pt">
                <v:shadow on="t" color="#b2b2b2" opacity=".5" offset="-1pt"/>
                <v:path arrowok="t" o:connecttype="custom" o:connectlocs="2147483646,2147483646;0,2147483646;2147483646,0;2147483646,0;2147483646,2147483646;2147483646,2147483646;2147483646,2147483646" o:connectangles="0,0,0,0,0,0,0" textboxrect="0,0,34,50"/>
              </v:shape>
              <v:shape id="Freeform 226" o:spid="_x0000_s1628" style="position:absolute;left:17315;top:40719;width:140;height:171;visibility:visible;mso-wrap-style:square;v-text-anchor:top" coordsize="183,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" path="m28,l,92,55,211,165,174r18,-55l128,,28,xe" fillcolor="#f4b083 [1941]" strokecolor="white" strokeweight=".25pt">
                <v:shadow on="t" color="#b2b2b2" opacity=".5" offset="-1pt"/>
                <v:path arrowok="t" o:connecttype="custom" o:connectlocs="2147483646,0;0,2147483646;2147483646,2147483646;2147483646,2147483646;2147483646,2147483646;2147483646,0;2147483646,0" o:connectangles="0,0,0,0,0,0,0" textboxrect="0,0,183,211"/>
              </v:shape>
              <v:shape id="Freeform 227" o:spid="_x0000_s1629" style="position:absolute;left:19277;top:39987;width:374;height:312;visibility:visible;mso-wrap-style:square;v-text-anchor:top" coordsize="16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" path="m,116r11,19l33,119r23,10l47,99r39,12l83,87r37,3l167,69,152,54r-18,l111,27,119,6,77,,57,32r8,34l39,62,17,82,,116xe" fillcolor="#f4b083 [1941]"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0,2147483646" o:connectangles="0,0,0,0,0,0,0,0,0,0,0,0,0,0,0,0,0,0,0" textboxrect="0,0,167,135"/>
              </v:shape>
              <v:shape id="Freeform 228" o:spid="_x0000_s1630" style="position:absolute;left:19012;top:39972;width:343;height:295;visibility:visible;mso-wrap-style:square;v-text-anchor:top" coordsize="152,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" path="m,120l11,106,18,85r19,1l47,60r21,7l83,41r-46,l42,18r30,4l78,4,93,r9,16l117,10r15,12l152,19,137,64,92,102,44,129,,120xe" fillcolor="#7edcc6"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0,2147483646" o:connectangles="0,0,0,0,0,0,0,0,0,0,0,0,0,0,0,0,0,0,0,0" textboxrect="0,0,152,129"/>
              </v:shape>
              <v:shape id="Freeform 229" o:spid="_x0000_s1631" style="position:absolute;left:19542;top:40018;width:140;height:78;visibility:visible;mso-wrap-style:square;v-text-anchor:top" coordsize="5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" path="m57,16l45,37,16,34,,13,22,,51,4r6,12xe" fillcolor="#f4b083 [1941]" strokecolor="white" strokeweight=".25pt">
                <v:shadow on="t" color="#b2b2b2" opacity=".5" offset="-1pt"/>
                <v:path arrowok="t" o:connecttype="custom" o:connectlocs="2147483646,2147483646;2147483646,2147483646;2147483646,2147483646;0,2147483646;2147483646,0;2147483646,2147483646;2147483646,2147483646" o:connectangles="0,0,0,0,0,0,0" textboxrect="0,0,57,37"/>
              </v:shape>
              <v:shape id="Freeform 230" o:spid="_x0000_s1632" style="position:absolute;left:16521;top:32591;width:1479;height:8175;visibility:visible;mso-wrap-style:square;v-text-anchor:top" coordsize="883780,4887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" path="m488493,34528r89357,119210l581025,296613r-15875,92075l565150,563313r-41275,50800l520700,734763r3175,219075l492125,1125288r-60325,123825l444500,1401513r-47625,73025l415925,1623763r15875,123825l409575,1868238r-53975,111125l292100,2100013r-31750,203200l203200,2357188r9525,136525l250825,2630238r-76200,92075l165100,2820738r9525,82550l130175,3027113r-9525,158750l212725,3163638r-3175,-104775l238125,2954088r60325,-15875l295275,3157288r-41275,136525l266700,3389063r-38100,25400l171450,3341438r-31750,50800l193675,3484313r28575,47625l180975,3592263r-53975,-88900l,3665288r28575,63500l95250,3697038r53975,34925l92075,3817688r60325,133350l107950,4036763,53975,3935163r-38100,66675l28575,4100263r44450,101600l92075,4284413r6350,73025l53975,4471738r95250,l193675,4528888r-12700,88900l215900,4655888r-22225,69850l225425,4868613r206375,19050l482600,4747963r-69850,-3175l450850,4681288r104775,-9525l622300,4674938r28575,-92075l599221,4552950r-65484,4763l414674,4558903,365858,4410075r-26193,-71437l267037,4318397r10715,-89297l251558,4165997r41672,-115491l342900,3973263r19387,-34675l346808,3843338r30957,-72629l425390,3693319,401577,3580209r17860,-82153l411102,3365897r4763,-54769l405149,3058716r5953,-58341l406340,2880122r-4702,-116534l408721,2667000r15478,-57150l449202,2555081r51197,-50006l500399,2449116,448012,2333625r34528,-66675l525402,2226469r22622,-73819l534988,2077788r34467,-45391l603983,1958578r15479,-61912l587315,1804988r-8335,-59532l550405,1671638r-10715,-57150l547688,1561851r27720,-41423l611188,1477713r2320,-37057l630177,1394222r-5953,-34528l624224,1301353r54769,-22622l687327,1210866r47625,-73819l755193,1083469r36909,-44053l759955,995363r9525,-44054l749240,871538r-8335,-72629l794483,754856r79772,-38100l883780,617934,859968,586978,811152,521494,781387,464344r-9525,-66675l756383,364331,720665,265509r11906,-73818l734952,96441,675421,48816,589696,,569455,30956r-80962,3572xe" fillcolor="#7edcc6" strokecolor="white" strokeweight=".25pt">
                <v:shadow on="t" color="#b2b2b2" opacity=".5" offset="-1pt"/>
                <v:path arrowok="t" o:connecttype="custom" o:connectlocs="14,7;13,15;12,27;10,36;10,45;6,56;6,63;4,70;5,76;7,71;7,82;3,82;4,87;1,90;2,92;1,95;2,101;1,108;4,111;6,117;10,114;15,113;13,110;8,105;6,101;9,95;10,89;10,81;10,72;10,64;12,60;12,55;13,50;15,46;13,40;14,37;15,34;16,31;18,26;19,23;19,18;21,14;19,10;18,5;14,0" o:connectangles="0,0,0,0,0,0,0,0,0,0,0,0,0,0,0,0,0,0,0,0,0,0,0,0,0,0,0,0,0,0,0,0,0,0,0,0,0,0,0,0,0,0,0,0,0" textboxrect="0,0,883780,4887663"/>
              </v:shape>
              <v:shape id="Freeform 231" o:spid="_x0000_s1633" style="position:absolute;left:60619;top:35954;width:997;height:1542;visibility:visible;mso-wrap-style:square;v-text-anchor:top" coordsize="594000,92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" path="m279900,922950r40481,-33337l379913,789600,450000,684000,432000,612000r66975,3769l556125,539569r35719,-71438l594000,378000r-90000,18000l468000,468000,360000,396000,306000,234000r-54000,54000l213225,218100,180000,162000,162000,72000,54000,,,54000r36000,54000l72000,198000r54000,90000l198000,360000r-18000,54000l180000,486000r-18000,72000l90000,576000,72000,648000r55500,22538l180000,684000r36000,36000l234000,738000r-6487,75413l198000,846000r,36000l213225,920569r66675,2381xe" fillcolor="#323e4f [2415]" strokecolor="white" strokeweight=".25pt">
                <v:shadow on="t" color="#b2b2b2" opacity=".5" offset="-1pt"/>
                <v:path arrowok="t" o:connecttype="custom" o:connectlocs="7,22;8,21;9,19;11,16;11,15;12,15;14,13;15,11;15,9;12,10;12,11;9,10;8,6;6,7;5,5;4,4;4,2;1,0;0,1;1,3;2,5;3,7;5,9;4,10;4,12;4,13;2,14;2,16;3,16;4,16;5,17;6,18;6,19;5,20;5,21;5,22;7,22" o:connectangles="0,0,0,0,0,0,0,0,0,0,0,0,0,0,0,0,0,0,0,0,0,0,0,0,0,0,0,0,0,0,0,0,0,0,0,0,0" textboxrect="0,0,594000,922950"/>
              </v:shape>
              <v:shape id="Freeform 232" o:spid="_x0000_s1634" style="position:absolute;left:31874;top:17362;width:327;height:529;visibility:visible;mso-wrap-style:square;v-text-anchor:top" coordsize="195263,309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" path="m187425,169219r-30262,21281l121444,204788r,33337l88106,292894,50006,309563r-23812,l,273844,4763,242888r26193,2381l76200,230982r4763,-35719l59531,145257,16669,111919,28575,71438r38100,7144l114300,54769,135731,r35719,35719l195263,95250r-7838,73969xe" fillcolor="#8eaadb [1940]" strokecolor="white" strokeweight=".25pt">
                <v:shadow on="t" color="#b2b2b2" opacity=".5" offset="-1pt"/>
                <v:path arrowok="t" o:connecttype="custom" o:connectlocs="5,5;4,5;3,6;3,6;2,8;1,9;1,9;0,8;0,7;1,7;2,6;2,5;2,4;0,3;1,2;2,2;3,2;3,0;4,1;5,3;5,5" o:connectangles="0,0,0,0,0,0,0,0,0,0,0,0,0,0,0,0,0,0,0,0,0" textboxrect="0,0,195263,309563"/>
              </v:shape>
              <v:shape id="Freeform 233" o:spid="_x0000_s1635" style="position:absolute;left:2444;top:16599;width:514;height:560;visibility:visible;mso-wrap-style:square;v-text-anchor:top" coordsize="305812,34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" path="m125812,342000l204787,232181r83025,-16181l261937,115500,305812,18000,251812,,197643,32156r-33337,69057l107812,108000,17812,198000,,236944r17812,33056l52387,308381r73425,33619xe" fillcolor="#a8d08d [1945]" strokecolor="white" strokeweight=".25pt">
                <v:shadow on="t" color="#b2b2b2" opacity=".5" offset="-1pt"/>
                <v:path arrowok="t" o:connecttype="custom" o:connectlocs="3,7;5,5;7,5;7,2;8,0;6,0;5,1;4,2;3,2;1,4;0,5;1,6;1,7;3,7" o:connectangles="0,0,0,0,0,0,0,0,0,0,0,0,0,0" textboxrect="0,0,305812,342000"/>
              </v:shape>
              <v:shape id="Freeform 234" o:spid="_x0000_s1636" style="position:absolute;left:30971;top:19168;width:78;height:109;visibility:visible;mso-wrap-style:square;v-text-anchor:top" coordsize="41671,61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" path="m41671,38100l27384,58341,13096,61913,1190,53579r,-14288l,26194,7143,3572,21431,r7144,23813l41671,38100xe" fillcolor="#8eaadb [1940]" strokecolor="white" strokeweight=".25pt">
                <v:shadow on="t" color="#b2b2b2" opacity=".5" offset="-1pt"/>
                <v:path arrowok="t" o:connecttype="custom" o:connectlocs="2,1;1,2;1,2;0,2;0,1;0,1;0,0;1,0;1,1;2,1" o:connectangles="0,0,0,0,0,0,0,0,0,0" textboxrect="0,0,41671,61913"/>
              </v:shape>
              <v:shape id="Freeform 239" o:spid="_x0000_s1637" style="position:absolute;left:39131;top:24914;width:171;height:171;visibility:visible;mso-wrap-style:square;v-text-anchor:top" coordsize="6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" path="m13,19r20,l33,,52,,65,23,62,39,54,53,3,64,,46,13,19xe" fillcolor="#ffd966" strokecolor="white" strokeweight=".25pt">
                <v:shadow on="t" color="#b2b2b2" opacity=".5" offset="-1pt"/>
                <v:path arrowok="t" o:connecttype="custom" o:connectlocs="2147483646,2147483646;2147483646,2147483646;2147483646,0;2147483646,0;2147483646,2147483646;2147483646,2147483646;2147483646,2147483646;2147483646,2147483646;0,2147483646;2147483646,2147483646" o:connectangles="0,0,0,0,0,0,0,0,0,0" textboxrect="0,0,65,64"/>
              </v:shape>
              <v:shape id="Freeform 240" o:spid="_x0000_s1638" style="position:absolute;left:30302;top:20928;width:78;height:46;visibility:visible;mso-wrap-style:square;v-text-anchor:top" coordsize="2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" path="m,4l12,,23,4,12,13,3,16,,4xe" fillcolor="#8eaadb [1940]" strokecolor="white" strokeweight=".25pt">
                <v:shadow on="t" color="#b2b2b2" opacity=".5" offset="-1pt"/>
                <v:path arrowok="t" o:connecttype="custom" o:connectlocs="0,2147483646;2147483646,0;2147483646,2147483646;2147483646,2147483646;2147483646,2147483646;0,2147483646" o:connectangles="0,0,0,0,0,0" textboxrect="0,0,23,16"/>
              </v:shape>
              <v:shape id="Freeform 241" o:spid="_x0000_s1639" style="position:absolute;left:35985;top:23497;width:125;height:124;visibility:visible;mso-wrap-style:square;v-text-anchor:top" coordsize="3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" path="m25,l36,11,21,26,10,42,,29,25,xe" fillcolor="#8eaadb [1940]" strokecolor="white" strokeweight=".25pt">
                <v:shadow on="t" color="#b2b2b2" opacity=".5" offset="-1pt"/>
                <v:path arrowok="t" o:connecttype="custom" o:connectlocs="2147483646,0;2147483646,2147483646;2147483646,2147483646;2147483646,2147483646;0,2147483646;2147483646,0" o:connectangles="0,0,0,0,0,0" textboxrect="0,0,36,42"/>
              </v:shape>
              <v:group id="Group 512" o:spid="_x0000_s1640" style="position:absolute;left:61057;top:31673;width:841;height:701" coordorigin="61305,31828" coordsize="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">
                <o:lock v:ext="edit" aspectratio="t"/>
                <v:shape id="Freeform 243" o:spid="_x0000_s1641" style="position:absolute;left:61305;top:31829;width:1;height:1;visibility:visible;mso-wrap-style:square;v-text-anchor:top" coordsize="656,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" path="m354,499l224,480,104,432,,384,8,272,80,216r,-80l173,91,224,16r112,8l445,r67,88l608,176r16,96l656,360r-64,32l520,424r-96,48l354,499xe" filled="f" strokecolor="white" strokeweight=".25pt">
                  <v:shadow on="t" color="#b2b2b2" opacity=".5" offset="-1pt"/>
                  <v:path arrowok="t" o:connecttype="custom" o:connectlocs="0,0;0,0;0,0;0,0;0,0;0,0;0,0;0,0;0,0;0,0;0,0;0,0;0,0;0,0;0,0;0,0;0,0;0,0;0,0" o:connectangles="0,0,0,0,0,0,0,0,0,0,0,0,0,0,0,0,0,0,0" textboxrect="0,0,656,499"/>
                  <o:lock v:ext="edit" aspectratio="t"/>
                </v:shape>
                <v:shape id="Freeform 244" o:spid="_x0000_s1642" style="position:absolute;left:61306;top:31828;width:1;height:1;visibility:visible;mso-wrap-style:square;v-text-anchor:top" coordsize="661,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" path="m109,413l61,379,27,326,,304,45,214r40,7l133,187r43,-24l272,123r48,-8l373,96,430,62,499,32,541,19,613,r48,l613,62r-69,61l493,187r-48,48l440,283r57,-14l536,225r62,-38l637,158r4,29l584,245r-43,28l502,293r-57,28l377,317,353,264r-48,l243,302r-16,48l161,326r-57,48l109,413xe" filled="f" strokecolor="white" strokeweight=".25pt">
                  <v:shadow on="t" color="#b2b2b2" opacity=".5" offset="-1pt"/>
                  <v:path arrowok="t" o:connecttype="custom" o:connectlocs="0,0;0,0;0,0;0,0;0,0;0,0;0,0;0,0;0,0;0,0;0,0;0,0;0,0;0,0;0,0;0,0;0,0;0,0;0,0;0,0;0,0;0,0;0,0;0,0;0,0;0,0;0,0;0,0;0,0;0,0;0,0;0,0;0,0;0,0;0,0;0,0;0,0;0,0" o:connectangles="0,0,0,0,0,0,0,0,0,0,0,0,0,0,0,0,0,0,0,0,0,0,0,0,0,0,0,0,0,0,0,0,0,0,0,0,0,0" textboxrect="0,0,661,413"/>
                  <o:lock v:ext="edit" aspectratio="t"/>
                </v:shape>
              </v:group>
              <v:group id="Group 515" o:spid="_x0000_s1643" style="position:absolute;left:32342;top:22609;width:124;height:109" coordorigin="32342,22609" coordsize="1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">
                <o:lock v:ext="edit" aspectratio="t"/>
                <v:shape id="Freeform 246" o:spid="_x0000_s1644" style="position:absolute;left:32347;top:22613;width:11;height:10;visibility:visible;mso-wrap-style:square;v-text-anchor:top" coordsize="1056,1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" path="m600,961r-88,31l456,912,384,848,208,744,64,672,32,496,48,368,56,200,,104,64,48,176,r72,64l128,144r104,32l320,176r96,l472,216r64,64l616,328r64,16l760,440r104,72l936,560r56,48l1056,720r,120l992,944r-74,62l720,968,600,961xe" filled="f" strokecolor="white" strokeweight=".25pt">
                  <v:shadow on="t" color="#b2b2b2" opacity=".5" offset="-1pt"/>
                  <v:path arrowok="t" o:connecttype="custom" o:connectlocs="600,961;512,992;456,912;384,848;208,744;64,672;32,496;48,368;56,200;0,104;64,48;176,0;248,64;128,144;232,176;320,176;416,176;472,216;536,280;616,328;680,344;760,440;864,512;936,560;992,608;1056,720;1056,840;992,944;918,1006;720,968;600,961" o:connectangles="0,0,0,0,0,0,0,0,0,0,0,0,0,0,0,0,0,0,0,0,0,0,0,0,0,0,0,0,0,0,0" textboxrect="0,0,1056,1006"/>
                  <o:lock v:ext="edit" aspectratio="t"/>
                </v:shape>
                <v:shape id="Freeform 247" o:spid="_x0000_s1645" style="position:absolute;left:32342;top:22609;width:6;height:4;visibility:visible;mso-wrap-style:square;v-text-anchor:top" coordsize="656,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" path="m168,288l80,224,64,144,,40,96,8,277,,384,64r72,32l560,96r96,104l552,288r-96,32l352,328,272,296,168,288xe" filled="f" strokecolor="white" strokeweight=".25pt">
                  <v:shadow on="t" color="#b2b2b2" opacity=".5" offset="-1pt"/>
                  <v:path arrowok="t" o:connecttype="custom" o:connectlocs="168,288;80,224;64,144;0,40;96,8;277,0;384,64;456,96;560,96;656,200;552,288;456,320;352,328;272,296;168,288" o:connectangles="0,0,0,0,0,0,0,0,0,0,0,0,0,0,0" textboxrect="0,0,656,328"/>
                  <o:lock v:ext="edit" aspectratio="t"/>
                </v:shape>
              </v:group>
              <v:shape id="Freeform 248" o:spid="_x0000_s1646" style="position:absolute;left:33821;top:25443;width:2958;height:2430;visibility:visible;mso-wrap-style:square;v-text-anchor:top" coordsize="95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" path="m686,1r82,4l839,r20,36l876,74r4,41l885,143r5,26l922,218r28,29l896,278r-43,41l842,362r-10,76l821,499r-21,37l775,588r-26,52l723,670r-27,10l659,677r-24,15l616,671,590,655r6,-18l598,608r,-25l580,581r-11,14l556,602r,14l557,632r-7,20l541,664r-14,12l523,697r-14,7l488,710r-21,-1l443,692r-18,-1l409,700r-11,13l377,725r-3,14l331,733,311,715r-28,10l248,724,236,704r-7,-19l209,679r-22,4l179,695r-9,17l161,734r-7,12l157,763r-9,10l128,781,88,780r8,-55l83,693,44,643r,-69l,540,10,493,32,451,63,399r51,-30l110,134r60,-5l163,8,686,1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 o:connectangles="0,0,0,0,0,0,0,0,0,0,0,0,0,0,0,0,0,0,0,0,0,0,0,0,0,0,0,0,0,0,0,0,0,0,0,0,0" textboxrect="0,0,950,781"/>
              </v:shape>
              <v:shape id="Freeform 249" o:spid="_x0000_s1647" style="position:absolute;left:34101;top:27250;width:2102;height:1557;visibility:visible;mso-wrap-style:square;v-text-anchor:top" coordsize="67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" path="m38,200l,204r33,30l95,258r24,34l137,310r17,26l194,387r17,35l225,444r28,6l275,436r34,16l341,454r24,-14l403,476r22,28l459,492r56,-14l575,466r34,-20l635,434r38,-6l673,376r-24,-2l631,352,617,316,587,276,555,236,513,218r2,-24l507,176r26,-20l531,128r14,-16l518,89,500,78r4,-22l504,28r,-24l488,,477,17r-14,7l465,37r-2,15l461,65r-8,15l439,95r-8,20l416,125r-22,9l374,130,356,119r-21,-9l317,121r-12,13l288,145r-8,13l256,158r-18,-2l221,138r-28,9l175,147r-21,-4l146,130r-4,-11l136,104r-18,-2l97,104,87,119r-8,15l73,149,63,167r,17l55,195r-17,5xe" fillcolor="#f4b083 [1941]"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 textboxrect="0,0,673,504"/>
              </v:shape>
              <v:shape id="Freeform 251" o:spid="_x0000_s1648" style="position:absolute;left:37651;top:21410;width:654;height:483;visibility:visible;mso-wrap-style:square;v-text-anchor:top" coordsize="209,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" path="m59,91r18,6l92,105r16,-3l122,114r16,1l155,111r6,13l174,127r3,14l188,153r21,-9l204,135r3,-9l198,115r9,-12l189,102,173,93,155,88,147,78r14,-5l156,63,135,55,123,39r9,-12l116,15r-14,l99,1,84,,80,10,48,9,,18,3,31r9,8l17,51,11,64r6,12l26,87r15,4l59,91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0,2147483646;2147483646,2147483646;2147483646,2147483646;2147483646,2147483646;2147483646,2147483646;2147483646,2147483646;2147483646,2147483646;2147483646,2147483646;2147483646,2147483646" o:connectangles="0,0,0,0,0,0,0,0,0,0,0,0,0,0,0,0,0,0,0,0,0,0,0,0,0,0,0,0,0,0,0,0,0,0,0,0,0,0,0,0" textboxrect="0,0,209,153"/>
              </v:shape>
              <v:shape id="Freeform 252" o:spid="_x0000_s1649" style="position:absolute;left:37932;top:21722;width:296;height:171;visibility:visible;mso-wrap-style:square;v-text-anchor:top" coordsize="9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" path="m20,25l,7,18,,32,12r16,1l65,9r6,13l84,25r3,14l98,51r-23,l51,46,20,25xe" fillcolor="#8eaadb [1940]" strokecolor="white" strokeweight=".25pt">
                <v:shadow on="t" color="#b2b2b2" opacity=".5" offset="-1pt"/>
                <v:path arrowok="t" o:connecttype="custom" o:connectlocs="2147483646,2147483646;0,2147483646;2147483646,0;2147483646,2147483646;2147483646,2147483646;2147483646,2147483646;2147483646,2147483646;2147483646,2147483646;2147483646,2147483646;2147483646,2147483646;2147483646,2147483646;2147483646,2147483646;2147483646,2147483646" o:connectangles="0,0,0,0,0,0,0,0,0,0,0,0,0" textboxrect="0,0,98,51"/>
              </v:shape>
              <v:shape id="Freeform 43" o:spid="_x0000_s1650" style="position:absolute;left:33338;top:21083;width:296;height:717;rotation:313594fd;visibility:visible;mso-wrap-style:square;v-text-anchor:top" coordsize="456,1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" path="m232,1107r78,-76l391,938,441,827,456,687,370,623,313,525,298,437,321,334r49,-87l266,176,210,112,198,59r-33,3l132,12,102,,87,29,58,78,37,144,,200r24,40l49,273,6,308r70,74l76,477,51,541,20,595r25,95l51,777r-8,64l76,928r71,48l232,1107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 textboxrect="0,0,620,1089"/>
                <o:lock v:ext="edit" aspectratio="t"/>
              </v:shape>
              <v:shape id="Freeform 42" o:spid="_x0000_s1651" style="position:absolute;left:33276;top:20242;width:732;height:1013;visibility:visible;mso-wrap-style:square;v-text-anchor:top" coordsize="237,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" path="m84,252l69,243,56,242r-7,-4l36,219r-5,-6l22,200r11,l33,186r-9,-5l24,166r17,5l41,158,36,145r-10,5l18,133r7,-13l19,93,23,77,8,39,,21,23,9r31,1l83,r17,12l113,23r9,9l140,51r25,38l198,105r17,24l228,155r-22,24l212,189r4,12l228,203r9,21l227,245r-20,25l194,288r-2,24l169,309r-11,8l142,313r-17,1l112,322r-11,2l80,308,71,293,70,282,69,270r1,-9l79,260r5,-8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 textboxrect="0,0,1162,1450"/>
                <o:lock v:ext="edit" aspectratio="t"/>
              </v:shape>
              <v:shape id="Freeform 44" o:spid="_x0000_s1652" style="position:absolute;left:33229;top:20865;width:312;height:405;rotation:313594fd;visibility:visible;mso-wrap-style:square;v-text-anchor:top" coordsize="852,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" path="m48,692r5,82l90,832r25,91l182,923r29,-68l221,932r62,10l341,971r29,52l403,1124r77,-67l432,995,394,927r62,-91l499,702r48,-72l571,572r53,19l682,678r67,-5l740,577r-1,-82l816,476r36,-73l715,332r-91,l552,313,499,251,427,159,360,92,288,,187,30r39,101l274,198r-15,81l187,265,139,198,50,232,67,366,,452,29,563,48,692xe" fillcolor="#8eaadb [1940]"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0,2147483646;2147483646,2147483646;0,2147483646" o:connectangles="0,0,0,0,0,0,0,0,0,0,0,0,0,0,0,0,0,0,0,0" textboxrect="0,0,536,469"/>
                <o:lock v:ext="edit" aspectratio="t"/>
              </v:shape>
              <v:shape id="Freeform 46" o:spid="_x0000_s1653" style="position:absolute;left:33541;top:21192;width:451;height:343;visibility:visible;mso-wrap-style:square;v-text-anchor:top" coordsize="148,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" path="m,58l2,77,12,97r18,16l56,113,88,101r30,1l148,78,147,51,136,27r-7,-9l120,3,109,r-4,7l86,4,75,12,62,9r-6,l43,10,30,17,18,20,7,37,,58xe" fillcolor="#8eaadb [1940]"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0,2147483646" o:connectangles="0,0,0,0,0,0,0,0,0,0,0,0,0,0,0,0,0,0,0,0,0" textboxrect="0,0,689,584"/>
                <o:lock v:ext="edit" aspectratio="t"/>
              </v:shape>
              <v:group id="Group 526" o:spid="_x0000_s1654" style="position:absolute;left:50187;top:28667;width:171;height:140" coordorigin="50187,28667" coordsize="13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">
                <v:shape id="Freeform 250" o:spid="_x0000_s1655" style="position:absolute;left:50187;top:28667;width:108;height:108;visibility:visible;mso-wrap-style:square;v-text-anchor:top" coordsize="10856,10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" path="m,4737r162,126l432,4845r234,18l936,4953r108,162l1152,5223r90,90l1422,5331r234,162l1890,5709r72,180l2124,6069r72,198l2286,6411r90,180l2394,6789r-18,198l2394,7113r126,72l2628,7347r-72,252l2484,7905r-16,190l2523,8204r201,-11l3060,8097r176,25l3373,8186r137,73l3565,8150r128,-156l3867,8086r-9,192l3922,8497r64,165l4086,8844r46,192l4196,9192r119,164l4507,9356r155,101l4781,9530r,174l4854,9823r37,164l5065,10070r73,109l5183,10344r192,9l5549,10380r55,165l5494,10792r128,36l5860,10774r247,-92l6262,10582r165,-55l6628,10353r201,-265l6966,9878r174,-119l7204,9603r146,-45l7451,9356r55,-137l7396,9155r27,-146l7561,8780r146,-146l7835,8396r128,-237l8027,8003r-146,37l7734,8159r-137,73l7588,8113r101,-73l7789,7912r135,-167l7992,7641r99,-195l8201,7281r18,-128l8274,7007r,-174l8301,6678r28,-128l8292,6422r-155,18l7972,6458r-128,-9l7753,6358r-46,-119l7679,6102r-45,-165l7625,5772r9,-164l7625,5416r-28,-156l7643,5123r-18,-173l7588,4730r-73,-100l7497,4492r-28,-228l7433,4072r18,-146l7460,3816r-101,-18l7286,3761r-82,-91l7277,3542r9,-92l7204,3340r55,-91l7405,3176r201,-46l7743,3094r64,-128l7871,2783r64,-156l8100,2536r256,-137l8594,2390r265,l9204,2409r66,-138l9396,2001r2,-178l9444,1722r91,-82l9609,1576r152,-125l9756,1386r-36,-43l9683,1335r-57,47l9593,1457r-68,52l9440,1557r-120,89l9210,1725r-85,81l9069,1904r-10,58l8966,1884r-15,-61l8955,1761r-42,-48l8871,1713r-36,24l8796,1775r-39,24l8738,1757r37,-66l8855,1632r70,9l8969,1665r39,51l9026,1770r64,-4l9201,1634r89,-77l9474,1437r128,-174l9686,1163,9791,974,9953,845r49,-77l9924,683r-7,-116l9885,485r24,-51l10002,417r143,48l10214,440r85,-53l10406,434r54,79l10563,519r105,-7l10821,537r35,-66l10815,402r-79,-49l10614,353r-99,15l10344,248r-108,24l10238,218r118,-66l10529,98r108,-2l10733,74r21,-57l10637,17r-113,27l10362,89r-157,l10085,,9813,63,9573,171,9302,272,9008,392r-228,67l8547,554,8123,762r-174,48l7803,929r-126,55l7566,1118r-156,93l7175,1394r-329,237l6195,2066r-238,192l5741,2481r-170,110l5610,2640r113,-13l5667,2690r-118,-3l5502,2775r-109,90l5253,2880r-658,569l4470,3542r-417,234l3831,3929r-444,165l3171,4151r-243,94l2651,4388r-576,162l1559,4673r-360,34l1041,4719,879,4707r-240,24l425,4749,,4737xe" filled="f" strokecolor="white" strokeweight=".25pt">
                  <v:shadow on="t" color="#b2b2b2" opacity=".5" offset="-1pt"/>
                  <v:path arrowok="t" o:connecttype="custom" o:connectlocs="666,4863;1242,5313;1962,5889;2376,6591;2520,7185;2468,8095;3236,8122;3693,7994;3986,8662;4315,9356;4781,9704;5138,10179;5604,10545;6107,10682;6829,10088;7350,9558;7423,9009;7963,8159;7597,8232;7924,7745;8219,7153;8329,6550;7844,6449;7634,5937;7597,5260;7515,4630;7451,3926;7204,3670;7259,3249;7807,2966;8356,2399;9270,2271;9535,1640;9720,1343;9525,1509;9125,1806;8951,1823;8835,1737;8775,1691;9008,1716;9290,1557;9791,974;9917,567;10145,465;10460,513;10856,471;10515,368;10356,152;10754,17;10205,89;9302,272;8123,762;7566,1118;6195,2066;5610,2640;5502,2775;4470,3542;3171,4151;1559,4673;639,4731" o:connectangles="0,0,0,0,0,0,0,0,0,0,0,0,0,0,0,0,0,0,0,0,0,0,0,0,0,0,0,0,0,0,0,0,0,0,0,0,0,0,0,0,0,0,0,0,0,0,0,0,0,0,0,0,0,0,0,0,0,0,0,0" textboxrect="0,0,10856,10828"/>
                </v:shape>
                <v:shape id="Freeform 251" o:spid="_x0000_s1656" style="position:absolute;left:50284;top:28681;width:35;height:63;visibility:visible;mso-wrap-style:square;v-text-anchor:top" coordsize="350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" path="m112,1190r126,8l320,1262r-155,91l55,1472,,1664r27,174l119,1792r55,73l128,2003,82,2131r46,164l210,2487r-55,73l229,2688r-37,211l210,3109r183,201l475,3456r55,320l603,3932r-18,210l695,4361r46,211l704,4745r,192l759,5065r64,101l759,5312r-47,102l805,5532r155,91l1125,5587r155,-101l1426,5577r174,46l1755,5678r147,46l2048,5724r119,-92l2277,5715r18,109l2322,5934r147,18l2569,5888r128,64l2807,5989r18,91l2898,6172r101,91l3090,6364r128,-46l3355,6181r110,-156l3502,5879,3328,5687r-91,-174l3109,5404r-165,-92l2779,5111,2624,4919r-27,-174l2651,4572r-54,-192l2624,4233r-64,-100l2560,3932r-37,-147l2615,3593r91,-256l2752,3173r-37,-302l2587,2771,2432,2633r101,-155l2505,2286r-183,-55l2286,2121r73,-64l2423,1902r-82,-110l2231,1673r-82,-210l2185,1171,2103,988,1929,860,1810,759,1655,585r46,-128l1582,384r-174,19l1335,320r55,-128l1360,26,1225,,1079,37r-146,l841,110r-82,82l786,293r55,73l923,412r37,82l933,613,814,631,741,732,713,668,558,695,347,851r10,118l357,1079r,128l274,1116r-9,-110l137,997r,100l112,1190xe" filled="f" strokecolor="white" strokeweight=".25pt">
                  <v:shadow on="t" color="#b2b2b2" opacity=".5" offset="-1pt"/>
                  <v:path arrowok="t" o:connecttype="custom" o:connectlocs="238,1198;165,1353;0,1664;119,1792;128,2003;128,2295;155,2560;192,2899;393,3310;530,3776;585,4142;741,4572;704,4937;823,5166;712,5414;960,5623;1280,5486;1600,5623;1902,5724;2167,5632;2295,5824;2469,5952;2697,5952;2825,6080;2999,6263;3218,6318;3465,6025;3328,5687;3109,5404;2779,5111;2597,4745;2597,4380;2560,4133;2523,3785;2706,3337;2715,2871;2432,2633;2505,2286;2286,2121;2423,1902;2231,1673;2185,1171;1929,860;1655,585;1582,384;1335,320;1360,26;1079,37;841,110;786,293;923,412;933,613;741,732;558,695;357,969;357,1207;265,1006;137,1097" o:connectangles="0,0,0,0,0,0,0,0,0,0,0,0,0,0,0,0,0,0,0,0,0,0,0,0,0,0,0,0,0,0,0,0,0,0,0,0,0,0,0,0,0,0,0,0,0,0,0,0,0,0,0,0,0,0,0,0,0,0" textboxrect="0,0,3502,6364"/>
                </v:shape>
              </v:group>
              <v:group id="Group 529" o:spid="_x0000_s1657" style="position:absolute;left:42915;top:27962;width:171;height:1277" coordorigin="42915,28013" coordsize="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">
                <v:shape id="Freeform 77" o:spid="_x0000_s1658" style="position:absolute;left:42915;top:28013;width:1;height:3;visibility:visible;mso-wrap-style:square;v-text-anchor:top" coordsize="110,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" path="m16,72r2,44l,164r12,60l22,288r-8,50l32,368,66,330r29,l110,276,80,240r2,-92l62,82,44,,14,20r2,52xe" filled="f" strokecolor="white" strokeweight=".25pt">
                  <v:shadow on="t" color="#b2b2b2" opacity=".5" offset="-1pt"/>
                  <v:path arrowok="t" o:connecttype="custom" o:connectlocs="2147479468,2147479352;0,2147479352;2147479468,2147479352;2147479468,2147479352;2147479468,2147479352;2147479468,2147479352;2147479468,0;2147479468,2147479352" o:connectangles="0,0,0,0,0,0,0,0" textboxrect="0,0,34,52"/>
                </v:shape>
                <v:shape id="Freeform 77" o:spid="_x0000_s1659" style="position:absolute;left:42915;top:28017;width:1;height:3;visibility:visible;mso-wrap-style:square;v-text-anchor:top" coordsize="147,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" path="m,66l5,99r10,38l27,197r20,39l72,263r15,31l105,312r29,l147,275,125,249,84,216,59,171,50,119,65,71,92,81r25,41l131,83,105,29,84,,53,6,20,21,,66xe" filled="f" strokecolor="white" strokeweight=".25pt">
                  <v:shadow on="t" color="#b2b2b2" opacity=".5" offset="-1pt"/>
                  <v:path arrowok="t" o:connecttype="custom" o:connectlocs="2147479172,2147479224;0,2147479224;2147479172,2147479224;2147479172,2147479224;2147479172,2147479224;2147479172,2147479224;2147479172,0;2147479172,2147479224" o:connectangles="0,0,0,0,0,0,0,0" textboxrect="0,0,34,52"/>
                </v:shape>
                <v:shape id="Freeform 255" o:spid="_x0000_s1660" style="position:absolute;left:42915;top:28021;width:1;height:1;visibility:visible;mso-wrap-style:square;v-text-anchor:top" coordsize="4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" path="m,26l12,63,48,39,48,3,7,,,26xe" filled="f" strokecolor="white" strokeweight=".25pt">
                  <v:shadow on="t" color="#b2b2b2" opacity=".5" offset="-1pt"/>
                  <v:path arrowok="t" o:connecttype="custom" o:connectlocs="0,26;12,63;48,39;48,3;7,0;0,26" o:connectangles="0,0,0,0,0,0" textboxrect="0,0,48,63"/>
                </v:shape>
                <v:shape id="Freeform 256" o:spid="_x0000_s1661" style="position:absolute;left:42915;top:28023;width:1;height:1;visibility:visible;mso-wrap-style:square;v-text-anchor:top" coordsize="4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" path="m3,9l,34,15,49,36,40,42,3,21,,3,9xe" filled="f" strokecolor="white" strokeweight=".25pt">
                  <v:shadow on="t" color="#b2b2b2" opacity=".5" offset="-1pt"/>
                  <v:path arrowok="t" o:connecttype="custom" o:connectlocs="3,9;0,34;15,49;36,40;42,3;21,0;3,9" o:connectangles="0,0,0,0,0,0,0" textboxrect="0,0,42,49"/>
                </v:shape>
              </v:group>
              <v:shape id="Freeform 32" o:spid="_x0000_s1662" style="position:absolute;left:31672;top:19448;width:1401;height:685;visibility:visible;mso-wrap-style:square;v-text-anchor:top" coordsize="451,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" path="m352,5r-24,l313,r-5,17l291,28,267,26r-19,2l230,40r-24,5l184,65r1,21l197,103r-74,17l78,126,43,120,9,126,,136r,9l1,151r1,7l2,178r20,-5l51,176r-6,10l72,183,99,164r27,-1l145,165r8,18l180,206r31,l231,217r15,1l270,215r16,-8l291,195r29,-10l344,179r22,6l391,188r-1,-21l399,142r-4,-31l427,101,451,91,422,86,415,75,412,52r4,-17l416,20r-27,4l364,17,352,5xe" fillcolor="#8eaadb [1940]" strokecolor="white" strokeweight=".25pt">
                <v:shadow on="t" color="#b2b2b2" opacity=".5" offset="-1pt"/>
                <v:path arrowok="t" o:connecttype="custom" o:connectlocs="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 textboxrect="0,0,2132,1022"/>
              </v:shape>
              <v:shape id="Freeform 33" o:spid="_x0000_s1663" style="position:absolute;left:31002;top:19791;width:826;height:498;visibility:visible;mso-wrap-style:square;v-text-anchor:top" coordsize="266,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" path="m170,l143,1,119,4,96,6,75,12,34,33,9,56,5,83,,113,28,102r12,13l44,139r-2,16l75,158r35,-16l127,110r16,15l161,137r19,-17l213,112r27,-10l266,66,238,62r-21,6l217,47r-5,l208,47r2,-4l209,34r2,-5l215,27r9,-11l170,xe" fillcolor="#8eaadb [1940]" strokecolor="white" strokeweight=".25pt">
                <v:shadow on="t" color="#b2b2b2" opacity=".5" offset="-1pt"/>
                <v:path arrowok="t" o:connecttype="custom" o:connectlocs="2147483646,0;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 o:connectangles="0,0,0,0,0,0,0,0,0,0,0,0,0,0,0,0,0,0,0,0,0,0,0,0,0,0,0,0" textboxrect="0,0,1247,739"/>
              </v:shape>
              <v:shape id="Freeform 259" o:spid="_x0000_s1664" style="position:absolute;left:31641;top:19869;width:31;height:62;visibility:visible;mso-wrap-style:square;v-text-anchor:top" coordsize="87,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" path="m69,l31,34,15,70r6,92l,193r43,-6l87,189,84,136,64,81,69,xe" fillcolor="#8eaadb [1940]" strokecolor="white" strokeweight=".25pt">
                <v:shadow on="t" color="#b2b2b2" opacity=".5" offset="-1pt"/>
                <v:path arrowok="t" o:connecttype="custom" o:connectlocs="2147483646,0;1967593177,1286300442;951595090,2147483646;1332624739,2147483646;0,2147483646;2147483646,2147483646;2147483646,2147483646;2147483646,2147483646;2147483646,2147483646;2147483646,0" o:connectangles="0,0,0,0,0,0,0,0,0,0" textboxrect="0,0,87,193"/>
              </v:shape>
              <v:shape id="Freeform 140" o:spid="_x0000_s1665" style="position:absolute;left:29103;top:18810;width:2195;height:2227;visibility:visible;mso-wrap-style:square;v-text-anchor:top" coordsize="70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" path="m414,l387,1,365,38r5,19l356,76,337,97r-17,23l302,124r-19,6l272,147r-8,11l251,176r-22,-6l200,161,185,138r-25,5l156,158r7,24l175,209r-6,15l152,233r-26,9l105,228,83,212,55,223,26,222,3,224,,251r14,17l15,284r9,13l46,312r16,5l85,325r23,13l124,351r20,16l164,379r-15,23l161,426r23,18l188,476r13,29l192,535r1,36l185,608r-8,33l167,664r38,8l238,671r24,-2l290,676r22,1l343,684r22,-11l387,684r10,-2l406,682r1,6l433,715r11,-25l452,671r12,-12l481,647r30,10l536,664r19,24l582,692r31,8l635,684r17,-20l654,648r23,-18l661,599r,-23l659,548r-5,-33l657,497r11,-27l650,470r5,-20l652,432,640,419r-29,7l616,398r3,-27l642,345r22,-8l685,325r4,-48l701,247r4,-39l678,189r-24,l638,173,621,137r-6,12l607,149r-6,-3l597,155,572,144,551,127,548,95r-26,2l502,85,484,65,471,45,449,37,441,18,414,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 o:connectangles="0,0,0,0,0,0,0,0,0,0,0,0,0,0,0,0,0,0,0,0,0,0,0,0,0,0,0,0,0,0,0,0,0,0,0,0,0,0,0,0,0,0,0,0,0,0,0,0,0,0,0,0,0,0" textboxrect="0,0,1310023,1325563"/>
              </v:shape>
              <v:shape id="Freeform 150" o:spid="_x0000_s1666" style="position:absolute;left:31143;top:19962;width:2055;height:2211;visibility:visible;mso-wrap-style:square;v-text-anchor:top" coordsize="660,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" path="m52,240l67,215r23,2l100,195r19,-11l142,178r22,10l188,211r12,21l200,278r11,36l217,352r42,28l292,391r43,47l357,453r34,2l402,485r16,7l424,508r17,-4l453,517r5,28l473,558r22,-3l494,592r16,33l517,655r-20,15l482,706r19,7l518,693r20,-11l530,666r11,-17l556,648r14,-8l567,616,554,597r-16,-4l538,570r14,-28l574,530r32,1l627,551r18,18l660,554r-4,-26l634,513,602,492,571,474r-39,-8l511,443r19,-11l526,412r-15,3l487,413r-23,-7l447,386,420,353,402,313r-2,-42l379,260,351,236,321,221r-1,-27l327,170r12,-12l322,123,337,98r29,-1l390,92r9,-13l399,56,384,42r-35,l322,22,313,,294,,265,3,240,21r-23,l207,36,190,54r-31,9l138,66,115,85,99,73,82,57,64,88,33,105,13,103,,132r,16l3,184r3,27l5,230r16,32l52,240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0,2147483646;2147483646,2147483646;2147483646,2147483646" o:connectangles="0,0,0,0,0,0,0,0,0,0,0,0,0,0,0,0,0,0,0,0,0,0,0,0,0,0,0,0,0,0,0,0,0,0,0,0,0,0,0,0,0,0,0,0,0,0,0,0" textboxrect="0,0,774,848"/>
              </v:shape>
              <v:group id="Group 539" o:spid="_x0000_s1667" style="position:absolute;left:31199;top:28760;width:810;height:716" coordorigin="31080,28885" coordsize="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VVl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AuV/B7JhwBuf4BAAD//wMAUEsBAi0AFAAGAAgAAAAhANvh9svuAAAAhQEAABMAAAAAAAAA&#10;AAAAAAAAAAAAAFtDb250ZW50X1R5cGVzXS54bWxQSwECLQAUAAYACAAAACEAWvQsW78AAAAVAQAA&#10;CwAAAAAAAAAAAAAAAAAfAQAAX3JlbHMvLnJlbHNQSwECLQAUAAYACAAAACEADx1VZcYAAADcAAAA&#10;DwAAAAAAAAAAAAAAAAAHAgAAZHJzL2Rvd25yZXYueG1sUEsFBgAAAAADAAMAtwAAAPoCAAAAAA==&#10;">
                <v:shape id="Freeform 83" o:spid="_x0000_s1668" style="position:absolute;left:31082;top:28886;width:1;height:0;visibility:visible;mso-wrap-style:square;v-text-anchor:top" coordsize="9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" path="m24,l40,9,70,5,88,6r2,42l91,68r-55,l3,74,,74,1,62,9,48,5,28,24,xe" filled="f" strokecolor="white" strokeweight=".25pt">
                  <v:shadow on="t" color="#b2b2b2" opacity=".5" offset="-1pt"/>
                  <v:path arrowok="t" o:connecttype="custom" o:connectlocs="64294,0;94060,28575;136922,35719;170260,38100;174929,115442;173667,189653;81344,181938;1150,195602;0,164306;2381,141684;17541,116420;9905,78995;64294,0" o:connectangles="0,0,0,0,0,0,0,0,0,0,0,0,0" textboxrect="0,0,174929,195602"/>
                </v:shape>
                <v:shape id="任意多边形 18" o:spid="_x0000_s1669" style="position:absolute;left:31081;top:28885;width:1;height:1;visibility:visible;mso-wrap-style:square;v-text-anchor:top" coordsize="7960595,8829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" path="m2948394,2140887r-26848,150098c2917001,2339653,2945040,2441798,2945929,2510060v889,68262,-16834,112043,-19050,190500c2925622,2841599,2909086,2762597,2907829,2903636r-38100,136401l2898304,3194347r5333,200025l2813720,3503339r-80392,108967l2595786,3715940r-89917,61342l2410619,3877865r-51817,107826l2330227,4098850r46484,170309l2485329,4301777r30065,156741l2458244,4623494r-31626,164976l2289868,4918248r-119284,37480l2036276,4976559,1843683,4862388r-122684,38100l1625749,4885635r-103634,l1369715,4910018r-128017,-72008l1151781,4890968,989856,4871918r-51817,-66675l814214,4799910r-47253,95250l590178,4937452r-41151,108967l463302,5155386r-70867,99442l344810,5367987r-61342,170309l231651,5680030r-66675,179834l141734,6011123,80392,6129615,51817,6256491r19050,171450l,6526242r8382,124470l47625,6795993r17908,132209l113158,7088986r102491,121047l220983,7325970r100583,103634l331091,7594580r17908,185167l454568,7881446r136007,54893l790203,7977489r136401,70867l1147589,8115031r166117,-5334l1503065,8128747r160784,32767l1796058,8256764r189359,70867l2231926,8365382r27434,-57150l2390428,8318105r184026,-28575l2745904,8365730r147067,47277l2996605,8498731r113159,-9525l3250357,8479681r152400,66675l3549824,8593981r141734,95249l3785667,8782546r161925,46484l3998268,8743305r113159,-108967l4201344,8527306r33908,-1l4272211,8327280r134815,-141287l4475287,8043019r99442,-145926l4753422,7727925r213742,-204217l5315555,7112069r6713,-159886l5396558,6760170r-9525,-118492l5396558,6485086r-5333,-141734l5329883,6272485r-32767,-108967l5278066,6054551r104775,-122684l5535241,5918150r103634,-100583l5740300,5816674r20118,-130175l5865193,5619824r80392,-65534l5939111,5424363r38100,-147067l5952828,5168329r62483,-147067l6095703,5017070r70867,-147067l6242770,4784278r99442,-89917l6361262,4566344r95252,-72007l6440614,4399806r33692,-95082l6591470,4097690r91058,-232668l6729136,3731920r137666,-8384l6832719,3647931r51223,-82897l6926358,3474100r91182,-107950l7062114,3296300r99690,-61342l7227586,3143900r68665,-78338l7328001,2896146r78358,-16892l7402043,2769270r120650,-88900l7634835,2602136r46484,-122684l7749011,2424584r23242,-99442l7842103,2301900r31750,-137542c7873134,2121347,7872414,2078335,7871695,2035324r50800,-114300l7960595,1813074r-50800,-80392l7878045,1690390r-12700,-76200l7907761,1461790r-38100,-80392l7850611,1288306r12701,-160784l7816969,1050111r-80658,-19873l7698211,987946r31750,-82550l7668619,907554r-63500,-82550l7571211,729754r52958,-67692l7547969,594370r-48642,-84708l7380835,509786,7313143,382786,7201001,351036r-156592,6350l6953599,395610r-86742,16892l6773765,444252r-129034,12700l6490297,454794r-27558,74042l6278713,530994,6101037,473844r-78234,50800l5895803,537344r-80392,-35942l5758385,425202r-127000,40258l5563693,387102r-10542,69850l5474793,492894r-198884,-4192l5117407,433710r-184150,-8508l4829623,446410r-80392,-35942l4681984,357683r10097,-118541l4745039,137542,4618039,107950,4565205,38100,4499671,r-42292,61342l4275387,109984r-42292,76200l4127303,177676r-23242,90934l4025703,391294r-4192,127000l3970711,585986r-35942,61342l3886127,727720r-80516,80391l3750316,889650r-133226,80516l3600694,1112272r-107702,144140l3393674,1413252r-129034,69974l3169514,1591300r-52710,86866l3057868,1769348r-92968,69850l2947163,1990531v410,50119,821,100237,1231,150356xe" filled="f" strokecolor="white" strokeweight=".25pt">
                  <v:shadow on="t" color="#b2b2b2" opacity=".5" offset="-1pt"/>
                  <v:path arrowok="t" o:connecttype="custom" o:connectlocs="0,0;0,0;0,0;0,0;0,0;0,0;0,0;0,0;0,0;0,0;0,0;0,0;0,0;0,0;0,0;0,0;0,0;0,0;0,0;0,0;0,0;0,0;0,0;0,0;0,0;0,0;0,0;0,0;0,0;0,0;0,0;0,0;0,0;0,0;0,0;0,0;0,0;0,0;0,0;0,0;0,0;0,0;0,0;0,0;0,0;0,0;0,0;0,0;0,0;0,0;0,0;0,0;0,0" o:connectangles="0,0,0,0,0,0,0,0,0,0,0,0,0,0,0,0,0,0,0,0,0,0,0,0,0,0,0,0,0,0,0,0,0,0,0,0,0,0,0,0,0,0,0,0,0,0,0,0,0,0,0,0,0" textboxrect="0,0,7960595,8829030"/>
                </v:shape>
                <v:shape id="任意多边形 7" o:spid="_x0000_s1670" style="position:absolute;left:31080;top:28887;width:0;height:1;visibility:visible;mso-wrap-style:square;v-text-anchor:top" coordsize="3560387,6001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" path="m28925,1128680r83352,5068l216203,1139923r113011,62502l229286,1277276r86302,58505l238370,1417540r9084,145350l165695,1630478r-26708,115377l182776,1828892r82847,77761l328670,1892482r99928,-63046c428235,1858203,427873,1886971,427510,1915738r-59049,36338l387174,2089618r113555,-5086l531981,2146845r-82304,117553l591029,2396121r-93542,62125c496588,2554295,491456,2506292,490557,2602341v-1462,33526,64134,47420,64134,67588l490556,2723347r81216,122095l627578,2899758r-54718,90491l590485,3052750r-54507,81759l502551,3182836r72675,148260l647901,3380516r127181,127181l833587,3662131r22166,79583l929517,3879068r-99928,26165l825590,4054581r-80671,86845l604656,4119259r-90844,119919l482561,4379441r-95908,135557l324128,4608372r32340,220935l269622,4873641r64658,140576l360111,5103661r93020,58505l606477,5193417r107925,9084l809243,5311514r140264,-10173l1021094,5346763r40335,145350l1039262,5600037r27254,80671l1025092,5766465r114099,103925l1265283,5874388r-14170,-109012l1236942,5652365r140264,37426l1554540,5658540r135178,54506l1806726,5731215r,145349c1806482,5918232,1806237,5959901,1805993,6001569r171515,-50508l2145758,5875476r140263,-85757l2208260,5935069r154435,-23255l2508044,5866392r40336,-122095l2461534,5713046r14171,-118097l2615969,5518276r118096,-31251l2723893,5378012r145350,23255l3023253,5343826r165629,-10818l3086179,5162519r14171,-107191l3027675,4905980r-31251,-175513l3000422,4612370r49420,-122094l3177023,4495362r64679,-58504l3208274,4330022r-58504,-107925l3068011,4171589r-40336,-153346l3150858,3915405r140264,-122095l3426299,3734806r107924,-76673l3547304,3559293r-41423,-228192l3464457,3245343r-18169,-127181l3528048,3091997r32339,-105014l3411039,2964816r-118096,-13082l3183930,2788215r50508,-84669l3179932,2608704r49420,-171515l3317286,2356518,3162852,2141758,3058925,2006581r-72011,-105725l2958997,1752219r23255,-144262l2935156,1462713,2766404,1281274,2567636,1109760,2449539,960412r-52638,-79252l2278024,748561r16347,-153346l2176275,510546r-145350,14171l1968422,424789,1829247,376457,1630479,203854,1499300,177689,1395374,,1292536,5087,1188209,65813r-107524,79535l1000014,185685,828499,198766r-90843,72675l666069,230017,553058,339028r-3998,81760l440048,406617r-75585,67589l265623,532710,160609,604296,99928,734387,79938,892819,,1018911r28925,109769xe" filled="f" strokecolor="white" strokeweight=".25pt">
                  <v:shadow on="t" color="#b2b2b2" opacity=".5" offset="-1pt"/>
                  <v:path arrowok="t" o:connecttype="custom" o:connectlocs="0,0;0,0;0,0;0,0;0,0;0,0;0,0;0,0;0,0;0,0;0,0;0,0;0,0;0,0;0,0;0,0;0,0;0,0;0,0;0,0;0,0;0,0;0,0;0,0;0,0;0,0;0,0;0,0;0,0;0,0;0,0;0,0;0,0;0,0;0,0;0,0;0,0;0,0;0,0;0,0;0,0;0,0;0,0;0,0;0,0;0,0;0,0;0,0;0,0" o:connectangles="0,0,0,0,0,0,0,0,0,0,0,0,0,0,0,0,0,0,0,0,0,0,0,0,0,0,0,0,0,0,0,0,0,0,0,0,0,0,0,0,0,0,0,0,0,0,0,0,0" textboxrect="0,0,3560387,6001569"/>
                </v:shape>
              </v:group>
              <v:shape id="Freeform 266" o:spid="_x0000_s1671" style="position:absolute;left:32139;top:30271;width:187;height:249;visibility:visible;mso-wrap-style:square;v-text-anchor:top" coordsize="6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" path="m,33l7,49,9,79,30,73,28,40,39,19,60,9,43,,24,6,,33xe" fillcolor="#ffd966 [1943]" strokecolor="white" strokeweight=".25pt">
                <v:shadow on="t" color="#b2b2b2" opacity=".5" offset="-1pt"/>
                <v:path arrowok="t" o:connecttype="custom" o:connectlocs="0,2147483646;2147483646,2147483646;2147483646,2147483646;2147483646,2147483646;2147483646,2147483646;2147483646,2147483646;2147483646,2147483646;2147483646,0;2147483646,2147483646;0,2147483646" o:connectangles="0,0,0,0,0,0,0,0,0,0" textboxrect="0,0,60,79"/>
              </v:shape>
              <v:shape id="Freeform 267" o:spid="_x0000_s1672" style="position:absolute;left:26907;top:26969;width:545;height:141;visibility:visible;mso-wrap-style:square;v-text-anchor:top" coordsize="612,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" path="m54,48r3,24l68,84r,14l93,102r20,-7l131,80r36,l195,80r36,-9l246,74r9,-6l269,72,246,84,233,80r-14,1l188,87r-21,2l134,89r-21,18l80,119,62,110,45,95,47,74,35,87r-9,15l9,129,,150r12,8l27,141r179,2l204,107r27,1l264,98r38,4l320,95,333,65r15,-8l368,74r30,15l431,101r34,13l491,129r51,6l551,119r49,-11l612,90,608,74,579,54r-25,8l530,72r-32,5l479,66,470,44,449,38r-17,9l413,41r,-15l390,12,357,,324,17,308,11r-15,6l281,27r-6,23l54,48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 o:connectangles="0,0,0,0,0,0,0,0,0,0,0,0,0,0,0,0,0,0,0,0,0,0,0,0,0,0,0,0,0,0,0,0,0" textboxrect="0,0,612,158"/>
              </v:shape>
              <v:shape id="Freeform 268" o:spid="_x0000_s1673" style="position:absolute;left:26923;top:27187;width:529;height:327;visibility:visible;mso-wrap-style:square;v-text-anchor:top" coordsize="594,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" path="m,75r37,84l157,159r50,58l211,305r90,82l331,373r23,-58l384,259r33,l453,241r16,-16l498,229r40,-3l546,210r15,12l575,213r-1,-66l561,144,546,127,531,115r6,-13l550,91r17,5l583,93r5,-27l594,49,580,31,579,5,439,3,340,,285,,210,58,154,52r-64,l60,73,,75xe" fillcolor="#f4b083 [1941]"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0;2147483646,2147483646;2147483646,2147483646;2147483646,2147483646;2147483646,2147483646;0,2147483646" o:connectangles="0,0,0,0,0,0,0,0,0,0,0,0,0,0,0,0,0,0,0,0,0,0,0,0,0,0,0,0,0,0,0,0,0,0,0,0,0" textboxrect="0,0,594,387"/>
              </v:shape>
              <v:shape id="Freeform 58" o:spid="_x0000_s1674" style="position:absolute;left:26938;top:24338;width:2040;height:2398;visibility:visible;mso-wrap-style:square;v-text-anchor:top" coordsize="655,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" path="m14,306r6,40l42,370r-2,27l16,422r15,36l30,485,20,541,,600,25,702,45,683r16,-2l72,674r10,4l99,669r13,5l132,674r13,10l159,702r24,2l190,722r9,13l213,750r12,15l237,768r16,-6l285,764r25,-12l348,763r69,-30l624,764r31,-35l627,687,589,187r62,-32l465,r2,53l444,106r-166,3l280,182r-12,83l218,310,14,306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 o:connectangles="0,0,0,0,0,0,0,0,0,0,0,0,0,0,0,0,0,0,0,0,0,0,0,0,0,0,0,0,0,0,0,0,0,0,0" textboxrect="0,0,1225886,1427412"/>
              </v:shape>
              <v:shape id="Freeform 51" o:spid="_x0000_s1675" style="position:absolute;left:27671;top:24263;width:3020;height:3189;visibility:visible;mso-wrap-style:square;v-text-anchor:top" coordsize="967,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" path="m412,l352,31r36,501l417,573r-31,35l180,578r-72,29l69,597,48,608,7,610,,613r2,14l20,637r-6,14l26,660r7,24l24,696r15,19l53,712r13,24l65,757r5,13l98,790r33,15l165,787r34,-7l215,807r19,33l240,865r26,31l307,899r24,-17l358,873r16,32l407,895r6,-31l405,827r22,-26l454,784r20,-9l469,750r48,-36l550,692r35,-31l618,646r50,-17l735,626r75,-22l893,596r66,-30l967,382r-54,-2l900,323r-29,l830,302,784,272,757,234,671,178,529,81,412,xe" fillcolor="#f4b083 [1941]" strokecolor="white" strokeweight=".25pt">
                <v:shadow on="t" color="#b2b2b2" opacity=".5" offset="-1pt"/>
                <v:path arrowok="t" o:connecttype="custom" o:connectlocs="2147483646,0;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 o:connectangles="0,0,0,0,0,0,0,0,0,0,0,0,0,0,0,0,0,0,0,0,0,0,0,0,0,0,0,0,0,0,0,0,0,0,0,0,0,0,0,0,0,0,0,0,0,0,0,0,0,0,0" textboxrect="0,0,1783556,1685925"/>
              </v:shape>
              <v:shape id="Freeform 62" o:spid="_x0000_s1676" style="position:absolute;left:27248;top:27222;width:1263;height:884;visibility:visible;mso-wrap-style:square;v-text-anchor:top" coordsize="423,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" path="m351,289r22,6l394,295r18,-30l420,236r2,-41l423,137,399,104,389,74,354,18r-31,9l289,44,256,29,224,9r-12,5l188,11r-23,6l145,10,126,8,114,,96,,81,r2,15l78,24,66,29,77,44,75,57,63,62r-16,l35,69,23,74,9,99,,108r24,9l37,135r26,18l96,172r18,35l135,191r19,-23l163,145r31,-3l214,148r21,17l259,192r10,22l279,235r12,8l300,261r22,-1l336,274r15,15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 textboxrect="0,0,744140,545334"/>
              </v:shape>
              <v:shape id="Freeform 427" o:spid="_x0000_s1677" style="position:absolute;left:37620;top:31485;width:63;height:140;rotation:-220476fd;visibility:visible;mso-wrap-style:square;v-text-anchor:top" coordsize="17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" path="m22,72l,122,,222r64,36l116,342r48,-36l124,226,100,158,176,78,144,18,82,,22,72xe" fillcolor="#ffd966 [1943]" strokecolor="white" strokeweight=".25pt">
                <v:shadow on="t" color="#b2b2b2" opacity=".5" offset="-1pt"/>
                <v:path arrowok="t" o:connecttype="custom" o:connectlocs="2147483646,2147483646;0,2147483646;0,2147483646;2147483646,2147483646;2147483646,2147483646;2147483646,2147483646;2147483646,2147483646;2147483646,2147483646;2147483646,2147483646;2147483646,2147483646;2147483646,0;2147483646,2147483646" o:connectangles="0,0,0,0,0,0,0,0,0,0,0,0" textboxrect="0,0,176,342"/>
                <o:lock v:ext="edit" aspectratio="t"/>
              </v:shape>
              <v:shape id="Freeform 428" o:spid="_x0000_s1678" style="position:absolute;left:37698;top:31641;width:62;height:62;rotation:-220476fd;visibility:visible;mso-wrap-style:square;v-text-anchor:top" coordsize="146,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" path="m46,l,42r38,58l90,140r56,-36l138,48,106,4,46,xe" fillcolor="#323e4f [2415]" strokecolor="white" strokeweight=".25pt">
                <v:shadow on="t" color="#b2b2b2" opacity=".5" offset="-1pt"/>
                <v:path arrowok="t" o:connecttype="custom" o:connectlocs="2147483646,0;0,2147483646;2147483646,2147483646;2147483646,2147483646;2147483646,2147483646;2147483646,2147483646;2147483646,2147483646;2147483646,0" o:connectangles="0,0,0,0,0,0,0,0" textboxrect="0,0,146,140"/>
                <o:lock v:ext="edit" aspectratio="t"/>
              </v:shape>
              <v:shape id="Freeform 429" o:spid="_x0000_s1679" style="position:absolute;left:37792;top:31625;width:46;height:63;rotation:-220476fd;visibility:visible;mso-wrap-style:square;v-text-anchor:top" coordsize="126,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" path="m46,l,42r38,58l70,132r56,-16l122,60,106,4,46,xe" fillcolor="#323e4f [2415]" strokecolor="white" strokeweight=".25pt">
                <v:shadow on="t" color="#b2b2b2" opacity=".5" offset="-1pt"/>
                <v:path arrowok="t" o:connecttype="custom" o:connectlocs="2147483646,0;0,2147483646;2147483646,2147483646;2147483646,2147483646;2147483646,2147483646;2147483646,2147483646;2147483646,2147483646;2147483646,0" o:connectangles="0,0,0,0,0,0,0,0" textboxrect="0,0,126,132"/>
                <o:lock v:ext="edit" aspectratio="t"/>
              </v:shape>
              <v:group id="Group 552" o:spid="_x0000_s1680" style="position:absolute;left:34565;top:30902;width:4597;height:1158;rotation:-220476fd" coordorigin="34178,30454" coordsize="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">
                <o:lock v:ext="edit" aspectratio="t"/>
                <v:shape id="Freeform 431" o:spid="_x0000_s1681" style="position:absolute;left:34188;top:30456;width:0;height:0;visibility:visible;mso-wrap-style:square;v-text-anchor:top" coordsize="155,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" path="m22,43l,93r59,66l89,207r63,-27l155,120,134,60,101,18,53,,22,43xe" filled="f" strokecolor="white" strokeweight=".25pt">
                  <v:shadow on="t" color="#b2b2b2" opacity=".5" offset="-1pt"/>
                  <v:path arrowok="t" o:connecttype="custom" o:connectlocs="0,0;0,0;0,0;0,0;0,0;0,0;0,0;0,0;0,0;0,0" o:connectangles="0,0,0,0,0,0,0,0,0,0" textboxrect="0,0,155,207"/>
                  <o:lock v:ext="edit" aspectratio="t"/>
                </v:shape>
                <v:shape id="Freeform 432" o:spid="_x0000_s1682" style="position:absolute;left:34187;top:30456;width:0;height:1;visibility:visible;mso-wrap-style:square;v-text-anchor:top" coordsize="176,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" path="m46,21l,63r38,58l71,186r48,-6l176,111,167,66,119,96,83,69,107,36,98,,46,21xe" filled="f" strokecolor="white" strokeweight=".25pt">
                  <v:shadow on="t" color="#b2b2b2" opacity=".5" offset="-1pt"/>
                  <v:path arrowok="t" o:connecttype="custom" o:connectlocs="0,0;0,0;0,0;0,0;0,0;0,0;0,0;0,0;0,0;0,0;0,0;0,0" o:connectangles="0,0,0,0,0,0,0,0,0,0,0,0" textboxrect="0,0,176,186"/>
                  <o:lock v:ext="edit" aspectratio="t"/>
                </v:shape>
                <v:shape id="Freeform 433" o:spid="_x0000_s1683" style="position:absolute;left:34187;top:30457;width:0;height:0;visibility:visible;mso-wrap-style:square;v-text-anchor:top" coordsize="15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" path="m36,l,32,38,90r58,18l126,106,153,66,99,30,36,xe" filled="f" strokecolor="white" strokeweight=".25pt">
                  <v:shadow on="t" color="#b2b2b2" opacity=".5" offset="-1pt"/>
                  <v:path arrowok="t" o:connecttype="custom" o:connectlocs="0,0;0,0;0,0;0,0;0,0;0,0;0,0;0,0" o:connectangles="0,0,0,0,0,0,0,0" textboxrect="0,0,153,108"/>
                  <o:lock v:ext="edit" aspectratio="t"/>
                </v:shape>
                <v:shape id="Freeform 434" o:spid="_x0000_s1684" style="position:absolute;left:34187;top:30456;width:0;height:0;visibility:visible;mso-wrap-style:square;v-text-anchor:top" coordsize="11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" path="m46,l,42r38,58l87,94,111,58,106,4,46,xe" filled="f" strokecolor="white" strokeweight=".25pt">
                  <v:shadow on="t" color="#b2b2b2" opacity=".5" offset="-1pt"/>
                  <v:path arrowok="t" o:connecttype="custom" o:connectlocs="0,0;0,0;0,0;0,0;0,0;0,0;0,0" o:connectangles="0,0,0,0,0,0,0" textboxrect="0,0,111,100"/>
                  <o:lock v:ext="edit" aspectratio="t"/>
                </v:shape>
                <v:shape id="Freeform 435" o:spid="_x0000_s1685" style="position:absolute;left:34187;top:30456;width:0;height:1;visibility:visible;mso-wrap-style:square;v-text-anchor:top" coordsize="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" path="m21,l,27,14,75,57,66,60,21,21,xe" filled="f" strokecolor="white" strokeweight=".25pt">
                  <v:shadow on="t" color="#b2b2b2" opacity=".5" offset="-1pt"/>
                  <v:path arrowok="t" o:connecttype="custom" o:connectlocs="0,0;0,0;0,0;0,0;0,0;0,0" o:connectangles="0,0,0,0,0,0" textboxrect="0,0,60,75"/>
                  <o:lock v:ext="edit" aspectratio="t"/>
                </v:shape>
                <v:shape id="Freeform 436" o:spid="_x0000_s1686" style="position:absolute;left:34187;top:30456;width:0;height:1;visibility:visible;mso-wrap-style:square;v-text-anchor:top" coordsize="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" path="m21,l,27,14,75,39,87,75,54,60,21,21,xe" filled="f" strokecolor="white" strokeweight=".25pt">
                  <v:shadow on="t" color="#b2b2b2" opacity=".5" offset="-1pt"/>
                  <v:path arrowok="t" o:connecttype="custom" o:connectlocs="0,0;0,0;0,0;0,0;0,0;0,0;0,0" o:connectangles="0,0,0,0,0,0,0" textboxrect="0,0,75,87"/>
                  <o:lock v:ext="edit" aspectratio="t"/>
                </v:shape>
                <v:shape id="Freeform 437" o:spid="_x0000_s1687" style="position:absolute;left:34188;top:30456;width:0;height:0;visibility:visible;mso-wrap-style:square;v-text-anchor:top" coordsize="9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" path="m48,l,39,,84,48,96,84,66,99,27,48,xe" filled="f" strokecolor="white" strokeweight=".25pt">
                  <v:shadow on="t" color="#b2b2b2" opacity=".5" offset="-1pt"/>
                  <v:path arrowok="t" o:connecttype="custom" o:connectlocs="0,0;0,0;0,0;0,0;0,0;0,0;0,0" o:connectangles="0,0,0,0,0,0,0" textboxrect="0,0,99,96"/>
                  <o:lock v:ext="edit" aspectratio="t"/>
                </v:shape>
                <v:shape id="Freeform 438" o:spid="_x0000_s1688" style="position:absolute;left:34188;top:30456;width:0;height:0;visibility:visible;mso-wrap-style:square;v-text-anchor:top" coordsize="8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" path="m21,l,27,14,75r28,36l81,78,75,30,51,,21,xe" filled="f" strokecolor="white" strokeweight=".25pt">
                  <v:shadow on="t" color="#b2b2b2" opacity=".5" offset="-1pt"/>
                  <v:path arrowok="t" o:connecttype="custom" o:connectlocs="0,0;0,0;0,0;0,0;0,0;0,0;0,0;0,0" o:connectangles="0,0,0,0,0,0,0,0" textboxrect="0,0,81,111"/>
                  <o:lock v:ext="edit" aspectratio="t"/>
                </v:shape>
                <v:shape id="Freeform 439" o:spid="_x0000_s1689" style="position:absolute;left:34188;top:30456;width:0;height:0;visibility:visible;mso-wrap-style:square;v-text-anchor:top" coordsize="6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" path="m27,l6,27,,69,21,93,66,84r,-63l27,xe" filled="f" strokecolor="white" strokeweight=".25pt">
                  <v:shadow on="t" color="#b2b2b2" opacity=".5" offset="-1pt"/>
                  <v:path arrowok="t" o:connecttype="custom" o:connectlocs="0,0;0,0;0,0;0,0;0,0;0,0;0,0" o:connectangles="0,0,0,0,0,0,0" textboxrect="0,0,66,93"/>
                  <o:lock v:ext="edit" aspectratio="t"/>
                </v:shape>
                <v:shape id="Freeform 440" o:spid="_x0000_s1690" style="position:absolute;left:34188;top:30456;width:0;height:0;visibility:visible;mso-wrap-style:square;v-text-anchor:top" coordsize="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" path="m21,l,27,3,72,36,69,60,21,21,xe" filled="f" strokecolor="white" strokeweight=".25pt">
                  <v:shadow on="t" color="#b2b2b2" opacity=".5" offset="-1pt"/>
                  <v:path arrowok="t" o:connecttype="custom" o:connectlocs="0,0;0,0;0,0;0,0;0,0;0,0" o:connectangles="0,0,0,0,0,0" textboxrect="0,0,60,72"/>
                  <o:lock v:ext="edit" aspectratio="t"/>
                </v:shape>
                <v:shape id="Freeform 441" o:spid="_x0000_s1691" style="position:absolute;left:34188;top:30456;width:0;height:0;visibility:visible;mso-wrap-style:square;v-text-anchor:top" coordsize="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" path="m30,l,36,32,84,69,60,72,15,30,xe" filled="f" strokecolor="white" strokeweight=".25pt">
                  <v:shadow on="t" color="#b2b2b2" opacity=".5" offset="-1pt"/>
                  <v:path arrowok="t" o:connecttype="custom" o:connectlocs="0,0;0,0;0,0;0,0;0,0;0,0" o:connectangles="0,0,0,0,0,0" textboxrect="0,0,72,84"/>
                  <o:lock v:ext="edit" aspectratio="t"/>
                </v:shape>
                <v:shape id="Freeform 442" o:spid="_x0000_s1692" style="position:absolute;left:34188;top:30455;width:0;height:1;visibility:visible;mso-wrap-style:square;v-text-anchor:top" coordsize="8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" path="m36,3l,36,18,75r45,9l87,60,75,24,60,,36,3xe" filled="f" strokecolor="white" strokeweight=".25pt">
                  <v:shadow on="t" color="#b2b2b2" opacity=".5" offset="-1pt"/>
                  <v:path arrowok="t" o:connecttype="custom" o:connectlocs="0,0;0,0;0,0;0,0;0,0;0,0;0,0;0,0" o:connectangles="0,0,0,0,0,0,0,0" textboxrect="0,0,87,84"/>
                  <o:lock v:ext="edit" aspectratio="t"/>
                </v:shape>
                <v:shape id="Freeform 443" o:spid="_x0000_s1693" style="position:absolute;left:34188;top:30456;width:1;height:0;visibility:visible;mso-wrap-style:square;v-text-anchor:top" coordsize="9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" path="m45,l,27,6,66,47,84,90,66,87,15,45,xe" filled="f" strokecolor="white" strokeweight=".25pt">
                  <v:shadow on="t" color="#b2b2b2" opacity=".5" offset="-1pt"/>
                  <v:path arrowok="t" o:connecttype="custom" o:connectlocs="0,0;0,0;0,0;0,0;0,0;0,0;0,0" o:connectangles="0,0,0,0,0,0,0" textboxrect="0,0,90,84"/>
                  <o:lock v:ext="edit" aspectratio="t"/>
                </v:shape>
                <v:shape id="Freeform 444" o:spid="_x0000_s1694" style="position:absolute;left:34188;top:30456;width:0;height:0;visibility:visible;mso-wrap-style:square;v-text-anchor:top" coordsize="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" path="m21,l,27,3,72,48,60,60,21,21,xe" filled="f" strokecolor="white" strokeweight=".25pt">
                  <v:shadow on="t" color="#b2b2b2" opacity=".5" offset="-1pt"/>
                  <v:path arrowok="t" o:connecttype="custom" o:connectlocs="0,0;0,0;0,0;0,0;0,0;0,0" o:connectangles="0,0,0,0,0,0" textboxrect="0,0,60,72"/>
                  <o:lock v:ext="edit" aspectratio="t"/>
                </v:shape>
                <v:shape id="Freeform 445" o:spid="_x0000_s1695" style="position:absolute;left:34178;top:30454;width:0;height:0;visibility:visible;mso-wrap-style:square;v-text-anchor:top" coordsize="5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" path="m30,l,12,,51,21,69,51,60,54,27,30,xe" filled="f" strokecolor="white" strokeweight=".25pt">
                  <v:shadow on="t" color="#b2b2b2" opacity=".5" offset="-1pt"/>
                  <v:path arrowok="t" o:connecttype="custom" o:connectlocs="0,0;0,0;0,0;0,0;0,0;0,0;0,0" o:connectangles="0,0,0,0,0,0,0" textboxrect="0,0,54,69"/>
                  <o:lock v:ext="edit" aspectratio="t"/>
                </v:shape>
              </v:group>
              <v:shape id="Freeform 446" o:spid="_x0000_s1696" style="position:absolute;left:39987;top:33120;width:94;height:109;rotation:-220476fd;visibility:visible;mso-wrap-style:square;v-text-anchor:top" coordsize="1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" path="m22,72l,122r26,70l94,196,144,93,118,32,82,,22,72xe" fillcolor="#323e4f [2415]" strokecolor="white" strokeweight=".25pt">
                <v:shadow on="t" color="#b2b2b2" opacity=".5" offset="-1pt"/>
                <v:path arrowok="t" o:connecttype="custom" o:connectlocs="2147483646,2147483646;0,2147483646;2147483646,2147483646;2147483646,2147483646;2147483646,2147483646;2147483646,2147483646;2147483646,0;2147483646,2147483646" o:connectangles="0,0,0,0,0,0,0,0" textboxrect="0,0,144,196"/>
                <o:lock v:ext="edit" aspectratio="t"/>
              </v:shape>
              <v:shape id="Freeform 447" o:spid="_x0000_s1697" style="position:absolute;left:39629;top:33245;width:125;height:124;rotation:-220476fd;visibility:visible;mso-wrap-style:square;v-text-anchor:top" coordsize="203,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" path="m36,56l,116r60,68l116,212r58,-64l203,85,192,20,152,,104,20,36,56xe" fillcolor="#323e4f [2415]" strokecolor="white" strokeweight=".25pt">
                <v:shadow on="t" color="#b2b2b2" opacity=".5" offset="-1pt"/>
                <v:path arrowok="t" o:connecttype="custom" o:connectlocs="2147483646,2147483646;0,2147483646;2147483646,2147483646;2147483646,2147483646;2147483646,2147483646;2147483646,2147483646;2147483646,2147483646;2147483646,0;2147483646,2147483646;2147483646,2147483646" o:connectangles="0,0,0,0,0,0,0,0,0,0" textboxrect="0,0,203,212"/>
                <o:lock v:ext="edit" aspectratio="t"/>
              </v:shape>
              <v:shape id="Freeform 448" o:spid="_x0000_s1698" style="position:absolute;left:40470;top:33089;width:93;height:62;rotation:-220476fd;visibility:visible;mso-wrap-style:square;v-text-anchor:top" coordsize="17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" path="m44,4l,72r48,36l136,104,164,64,172,4,100,,44,4xe" fillcolor="#323e4f [2415]" strokecolor="white" strokeweight=".25pt">
                <v:shadow on="t" color="#b2b2b2" opacity=".5" offset="-1pt"/>
                <v:path arrowok="t" o:connecttype="custom" o:connectlocs="2147483646,2147483646;0,2147483646;2147483646,2147483646;2147483646,2147483646;2147483646,2147483646;2147483646,2147483646;2147483646,0;2147483646,2147483646" o:connectangles="0,0,0,0,0,0,0,0" textboxrect="0,0,172,108"/>
                <o:lock v:ext="edit" aspectratio="t"/>
              </v:shape>
              <v:group id="Group 571" o:spid="_x0000_s1699" style="position:absolute;left:25563;top:26248;width:172;height:296" coordorigin="25428,26206" coordsize="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">
                <o:lock v:ext="edit" aspectratio="t"/>
                <v:shape id="Freeform 451" o:spid="_x0000_s1700" style="position:absolute;left:25428;top:26206;width:1;height:2;visibility:visible;mso-wrap-style:square;v-text-anchor:top" coordsize="105,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" path="m19,14l,57r11,57l42,129,93,108,105,51,78,,19,14xe" filled="f" strokecolor="white" strokeweight=".25pt">
                  <v:shadow on="t" color="#b2b2b2" opacity=".5" offset="-1pt"/>
                  <v:path arrowok="t" o:connecttype="custom" o:connectlocs="59,42;0,172;34,344;124,387;278,324;312,153;235,0;59,42" o:connectangles="0,0,0,0,0,0,0,0" textboxrect="0,0,105,129"/>
                  <o:lock v:ext="edit" aspectratio="t"/>
                </v:shape>
                <v:shape id="Freeform 452" o:spid="_x0000_s1701" style="position:absolute;left:25429;top:26207;width:1;height:2;visibility:visible;mso-wrap-style:square;v-text-anchor:top" coordsize="10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" path="m19,5l,48,9,87r36,21l81,81,105,42,69,,19,5xe" filled="f" strokecolor="white" strokeweight=".25pt">
                  <v:shadow on="t" color="#b2b2b2" opacity=".5" offset="-1pt"/>
                  <v:path arrowok="t" o:connecttype="custom" o:connectlocs="59,14;0,147;28,265;136,327;240,248;312,128;208,0;59,14" o:connectangles="0,0,0,0,0,0,0,0" textboxrect="0,0,105,108"/>
                  <o:lock v:ext="edit" aspectratio="t"/>
                </v:shape>
                <v:shape id="Freeform 453" o:spid="_x0000_s1702" style="position:absolute;left:25429;top:26209;width:3;height:4;visibility:visible;mso-wrap-style:square;v-text-anchor:top" coordsize="189,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" path="m123,21l78,78,42,135,,204r15,51l69,246r42,-75l159,96,189,51,162,,123,21xe" filled="f" strokecolor="white" strokeweight=".25pt">
                  <v:shadow on="t" color="#b2b2b2" opacity=".5" offset="-1pt"/>
                  <v:path arrowok="t" o:connecttype="custom" o:connectlocs="371,62;235,235;124,403;0,611;44,761;208,734;333,510;476,287;568,152;486,0;371,62" o:connectangles="0,0,0,0,0,0,0,0,0,0,0" textboxrect="0,0,189,255"/>
                  <o:lock v:ext="edit" aspectratio="t"/>
                </v:shape>
              </v:group>
              <v:shape id="任意多边形 7" o:spid="_x0000_s1703" style="position:absolute;left:30971;top:29663;width:31;height:31;visibility:visible;mso-wrap-style:square;v-text-anchor:top" coordsize="3560387,6001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" path="m28925,1128680r83352,5068l216203,1139923r113011,62502l229286,1277276r86302,58505l238370,1417540r9084,145350l165695,1630478r-26708,115377l182776,1828892r82847,77761l328670,1892482r99928,-63046c428235,1858203,427873,1886971,427510,1915738r-59049,36338l387174,2089618r113555,-5086l531981,2146845r-82304,117553l591029,2396121r-93542,62125c496588,2554295,491456,2506292,490557,2602341v-1462,33526,64134,47420,64134,67588l490556,2723347r81216,122095l627578,2899758r-54718,90491l590485,3052750r-54507,81759l502551,3182836r72675,148260l647901,3380516r127181,127181l833587,3662131r22166,79583l929517,3879068r-99928,26165l825590,4054581r-80671,86845l604656,4119259r-90844,119919l482561,4379441r-95908,135557l324128,4608372r32340,220935l269622,4873641r64658,140576l360111,5103661r93020,58505l606477,5193417r107925,9084l809243,5311514r140264,-10173l1021094,5346763r40335,145350l1039262,5600037r27254,80671l1025092,5766465r114099,103925l1265283,5874388r-14170,-109012l1236942,5652365r140264,37426l1554540,5658540r135178,54506l1806726,5731215r,145349c1806482,5918232,1806237,5959901,1805993,6001569r171515,-50508l2145758,5875476r140263,-85757l2208260,5935069r154435,-23255l2508044,5866392r40336,-122095l2461534,5713046r14171,-118097l2615969,5518276r118096,-31251l2723893,5378012r145350,23255l3023253,5343826r165629,-10818l3086179,5162519r14171,-107191l3027675,4905980r-31251,-175513l3000422,4612370r49420,-122094l3177023,4495362r64679,-58504l3208274,4330022r-58504,-107925l3068011,4171589r-40336,-153346l3150858,3915405r140264,-122095l3426299,3734806r107924,-76673l3547304,3559293r-41423,-228192l3464457,3245343r-18169,-127181l3528048,3091997r32339,-105014l3411039,2964816r-118096,-13082l3183930,2788215r50508,-84669l3179932,2608704r49420,-171515l3317286,2356518,3162852,2141758,3058925,2006581r-72011,-105725l2958997,1752219r23255,-144262l2935156,1462713,2766404,1281274,2567636,1109760,2449539,960412r-52638,-79252l2278024,748561r16347,-153346l2176275,510546r-145350,14171l1968422,424789,1829247,376457,1630479,203854,1499300,177689,1395374,,1292536,5087,1188209,65813r-107524,79535l1000014,185685,828499,198766r-90843,72675l666069,230017,553058,339028r-3998,81760l440048,406617r-75585,67589l265623,532710,160609,604296,99928,734387,79938,892819,,1018911r28925,109769xe" fillcolor="#ffd966 [1943]" strokecolor="white" strokeweight=".25pt">
                <v:shadow on="t" color="#b2b2b2" opacity=".5" offset="-1pt"/>
                <v:path arrowok="t" o:connecttype="custom" o:connectlocs="0,0;0,0;0,0;0,0;0,0;0,0;0,0;0,0;0,0;0,0;0,0;0,0;0,0;0,0;0,0;0,0;0,0;0,0;0,0;0,0;0,0;0,0;0,0;0,0;0,0;0,0;0,0;0,0;0,0;0,0;0,0;0,0;0,0;0,0;0,0;0,0;0,0;0,0;0,0;0,0;0,0;0,0;0,0;0,0;0,0;0,0;0,0;0,0;0,0" o:connectangles="0,0,0,0,0,0,0,0,0,0,0,0,0,0,0,0,0,0,0,0,0,0,0,0,0,0,0,0,0,0,0,0,0,0,0,0,0,0,0,0,0,0,0,0,0,0,0,0,0" textboxrect="0,0,3560387,6001569"/>
                <o:lock v:ext="edit" aspectratio="t"/>
              </v:shape>
              <v:shape id="Freeform 449" o:spid="_x0000_s1704" style="position:absolute;left:30784;top:29928;width:78;height:109;visibility:visible;mso-wrap-style:square;v-text-anchor:top" coordsize="125,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" path="m,33r7,70l14,187,86,173r29,-63l125,24,53,,,33xe" fillcolor="#ffd966 [1943]" strokecolor="white" strokeweight=".25pt">
                <v:shadow on="t" color="#b2b2b2" opacity=".5" offset="-1pt"/>
                <v:path arrowok="t" o:connecttype="custom" o:connectlocs="0,2147483646;2147483646,2147483646;2147483646,2147483646;2147483646,2147483646;2147483646,2147483646;2147483646,2147483646;2147483646,0;0,2147483646" o:connectangles="0,0,0,0,0,0,0,0" textboxrect="0,0,125,187"/>
                <o:lock v:ext="edit" aspectratio="t"/>
              </v:shape>
              <v:shape id="Freeform 30" o:spid="_x0000_s1705" style="position:absolute;left:39162;top:24883;width:996;height:1121;visibility:visible;mso-wrap-style:square;v-text-anchor:top" coordsize="1135,1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" path="m,960r57,193l107,1221r47,90l274,1309r110,-79l463,1183r32,-63l637,1105,708,995r79,-55l850,932,803,822r8,-87l882,696,993,681r79,-110l1127,500r8,-94l1056,343r-39,-94l937,194r-118,8l724,139,630,76,632,9,617,1,599,27,584,37,571,24,571,,544,10r6,35l545,66r-3,34l495,186r,86l471,343r16,59l543,511,492,611r-74,95l373,817r-73,71l141,949,,960xe" fillcolor="#f4b083 [1941]"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0,2147483646" o:connectangles="0,0,0,0,0,0,0,0,0,0,0,0,0,0,0,0,0,0,0,0,0,0,0,0,0,0,0,0,0,0,0,0,0,0,0,0,0" textboxrect="0,0,1132,1257"/>
              </v:shape>
              <v:shape id="Freeform 95" o:spid="_x0000_s1706" style="position:absolute;left:39850;top:24633;width:63;height:124;visibility:visible;mso-wrap-style:square;v-text-anchor:top" coordsize="5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" path="m22,26l33,12,42,,55,8,42,27r7,18l46,59,43,78,34,98,22,108r-18,l6,84,4,63,,42,10,20r12,6xe" fillcolor="#ffd966" strokecolor="white" strokeweight=".25pt">
                <v:shadow on="t" color="#b2b2b2" opacity=".5" offset="-1pt"/>
                <v:path arrowok="t" o:connecttype="custom" o:connectlocs="2147483646,0;2147483646,2147483646;2147483646,2147483646;2147483646,2147483646;2147483646,2147483646;0,2147483646;2147483646,2147483646;2147483646,0" o:connectangles="0,0,0,0,0,0,0,0" textboxrect="0,0,38,85"/>
                <o:lock v:ext="edit" aspectratio="t"/>
              </v:shape>
              <w10:wrap anchorx="margin"/>
            </v:group>
          </w:pict>
        </w:r>
      </w:del>
      <w:del w:id="19141" w:author="Hardik Malhotra" w:date="2021-09-13T12:24:00Z">
        <w:r w:rsidR="00F9062E" w:rsidRPr="00E535D0" w:rsidDel="00D02841">
          <w:rPr>
            <w:noProof/>
          </w:rPr>
          <w:drawing>
            <wp:inline distT="0" distB="0" distL="0" distR="0" wp14:anchorId="17C39EA9" wp14:editId="641B6AA3">
              <wp:extent cx="2838091" cy="971550"/>
              <wp:effectExtent l="0" t="0" r="0" b="0"/>
              <wp:docPr id="597" name="Chart 597">
                <a:extLst xmlns:a="http://schemas.openxmlformats.org/drawingml/2006/main">
                  <a:ext uri="{FF2B5EF4-FFF2-40B4-BE49-F238E27FC236}">
                    <a16:creationId xmlns:a16="http://schemas.microsoft.com/office/drawing/2014/main" id="{82E26B51-44DF-4152-8C85-977A8E886D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del>
      <w:ins w:id="19142" w:author="Neeshu Bhadauriya" w:date="2021-09-27T09:52:00Z">
        <w:del w:id="19143" w:author="Hardik Malhotra" w:date="2021-09-30T22:24:00Z">
          <w:r w:rsidR="00BE4CF5" w:rsidRPr="00D02841" w:rsidDel="004D02F4">
            <w:rPr>
              <w:noProof/>
            </w:rPr>
            <w:drawing>
              <wp:inline distT="0" distB="0" distL="0" distR="0" wp14:anchorId="378583D6" wp14:editId="6E25F90A">
                <wp:extent cx="2627657" cy="1397806"/>
                <wp:effectExtent l="0" t="0" r="0" b="0"/>
                <wp:docPr id="159" name="Chart 159">
                  <a:extLst xmlns:a="http://schemas.openxmlformats.org/drawingml/2006/main">
                    <a:ext uri="{FF2B5EF4-FFF2-40B4-BE49-F238E27FC236}">
                      <a16:creationId xmlns:a16="http://schemas.microsoft.com/office/drawing/2014/main" id="{23E971F0-D34A-440E-99FA-E0CC6B4833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del>
      </w:ins>
    </w:p>
    <w:p w14:paraId="37984533" w14:textId="0917FA00" w:rsidR="0068477D" w:rsidDel="004D02F4" w:rsidRDefault="00F9062E" w:rsidP="0068477D">
      <w:pPr>
        <w:rPr>
          <w:del w:id="19144" w:author="Hardik Malhotra" w:date="2021-09-30T22:24:00Z"/>
        </w:rPr>
      </w:pPr>
      <w:del w:id="19145" w:author="Hardik Malhotra" w:date="2021-09-13T12:24:00Z">
        <w:r w:rsidRPr="00E535D0" w:rsidDel="00D02841">
          <w:rPr>
            <w:noProof/>
          </w:rPr>
          <w:drawing>
            <wp:inline distT="0" distB="0" distL="0" distR="0" wp14:anchorId="646A7AEA" wp14:editId="71303E9C">
              <wp:extent cx="3667125" cy="1096276"/>
              <wp:effectExtent l="0" t="0" r="0" b="8890"/>
              <wp:docPr id="598" name="Chart 598">
                <a:extLst xmlns:a="http://schemas.openxmlformats.org/drawingml/2006/main">
                  <a:ext uri="{FF2B5EF4-FFF2-40B4-BE49-F238E27FC236}">
                    <a16:creationId xmlns:a16="http://schemas.microsoft.com/office/drawing/2014/main" id="{23E971F0-D34A-440E-99FA-E0CC6B4833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del>
      <w:ins w:id="19146" w:author="Neeshu Bhadauriya" w:date="2021-09-27T09:50:00Z">
        <w:del w:id="19147" w:author="Hardik Malhotra" w:date="2021-09-30T22:24:00Z">
          <w:r w:rsidR="00BE4CF5" w:rsidRPr="00D02841" w:rsidDel="004D02F4">
            <w:rPr>
              <w:noProof/>
            </w:rPr>
            <w:drawing>
              <wp:inline distT="0" distB="0" distL="0" distR="0" wp14:anchorId="424656BF" wp14:editId="7C517C57">
                <wp:extent cx="2627657" cy="1397806"/>
                <wp:effectExtent l="0" t="0" r="0" b="0"/>
                <wp:docPr id="25" name="Chart 25">
                  <a:extLst xmlns:a="http://schemas.openxmlformats.org/drawingml/2006/main">
                    <a:ext uri="{FF2B5EF4-FFF2-40B4-BE49-F238E27FC236}">
                      <a16:creationId xmlns:a16="http://schemas.microsoft.com/office/drawing/2014/main" id="{23E971F0-D34A-440E-99FA-E0CC6B4833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del>
      </w:ins>
    </w:p>
    <w:p w14:paraId="67A38087" w14:textId="731AFE10" w:rsidR="0068477D" w:rsidRPr="00E535D0" w:rsidDel="004D02F4" w:rsidRDefault="00665950" w:rsidP="0068477D">
      <w:pPr>
        <w:rPr>
          <w:del w:id="19148" w:author="Hardik Malhotra" w:date="2021-09-30T22:24:00Z"/>
        </w:rPr>
      </w:pPr>
      <w:ins w:id="19149" w:author="Neeshu Bhadauriya" w:date="2021-09-27T09:58:00Z">
        <w:del w:id="19150" w:author="Hardik Malhotra" w:date="2021-09-30T22:24:00Z">
          <w:r w:rsidRPr="00D02841" w:rsidDel="004D02F4">
            <w:rPr>
              <w:noProof/>
            </w:rPr>
            <w:drawing>
              <wp:inline distT="0" distB="0" distL="0" distR="0" wp14:anchorId="71DBB415" wp14:editId="71AAC065">
                <wp:extent cx="2750644" cy="1325880"/>
                <wp:effectExtent l="0" t="0" r="0" b="7620"/>
                <wp:docPr id="230" name="Chart 230">
                  <a:extLst xmlns:a="http://schemas.openxmlformats.org/drawingml/2006/main">
                    <a:ext uri="{FF2B5EF4-FFF2-40B4-BE49-F238E27FC236}">
                      <a16:creationId xmlns:a16="http://schemas.microsoft.com/office/drawing/2014/main" id="{1DE2CE0F-CBBD-446D-B665-3F1C995729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del>
      </w:ins>
      <w:del w:id="19151" w:author="Hardik Malhotra" w:date="2021-09-13T12:24:00Z">
        <w:r w:rsidR="00F9062E" w:rsidRPr="00E535D0" w:rsidDel="00D02841">
          <w:rPr>
            <w:noProof/>
          </w:rPr>
          <w:drawing>
            <wp:inline distT="0" distB="0" distL="0" distR="0" wp14:anchorId="23AC3D31" wp14:editId="3415A538">
              <wp:extent cx="2966484" cy="956310"/>
              <wp:effectExtent l="0" t="0" r="0" b="0"/>
              <wp:docPr id="599" name="Chart 599">
                <a:extLst xmlns:a="http://schemas.openxmlformats.org/drawingml/2006/main">
                  <a:ext uri="{FF2B5EF4-FFF2-40B4-BE49-F238E27FC236}">
                    <a16:creationId xmlns:a16="http://schemas.microsoft.com/office/drawing/2014/main" id="{DC697FEB-B36D-4BD4-84BB-C3F20BBDEF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del>
    </w:p>
    <w:p w14:paraId="0686B46E" w14:textId="6D91A1E6" w:rsidR="0068477D" w:rsidRPr="00E535D0" w:rsidDel="004D02F4" w:rsidRDefault="0068477D" w:rsidP="0068477D">
      <w:pPr>
        <w:rPr>
          <w:del w:id="19152" w:author="Hardik Malhotra" w:date="2021-09-30T22:24:00Z"/>
        </w:rPr>
      </w:pPr>
    </w:p>
    <w:p w14:paraId="78C49D53" w14:textId="32F2CAFB" w:rsidR="0068477D" w:rsidRPr="00E535D0" w:rsidDel="004D02F4" w:rsidRDefault="005858C1" w:rsidP="0068477D">
      <w:pPr>
        <w:rPr>
          <w:del w:id="19153" w:author="Hardik Malhotra" w:date="2021-09-30T22:24:00Z"/>
        </w:rPr>
      </w:pPr>
      <w:del w:id="19154" w:author="Hardik Malhotra" w:date="2021-09-30T22:24:00Z">
        <w:r>
          <w:rPr>
            <w:noProof/>
          </w:rPr>
          <w:pict w14:anchorId="63619DE2">
            <v:shape id="_x0000_s1413" type="#_x0000_t202" style="position:absolute;margin-left:354.7pt;margin-top:114.05pt;width:148.8pt;height:21pt;z-index:25217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" filled="f" stroked="f">
              <v:textbox>
                <w:txbxContent>
                  <w:p w14:paraId="39E8405E" w14:textId="77777777" w:rsidR="00687E98" w:rsidRPr="005858C1" w:rsidRDefault="00687E98" w:rsidP="00687E9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w:r>
      </w:del>
      <w:del w:id="19155" w:author="Hardik Malhotra" w:date="2021-09-13T12:24:00Z">
        <w:r w:rsidR="00F9062E" w:rsidRPr="00E535D0" w:rsidDel="00D02841">
          <w:rPr>
            <w:noProof/>
          </w:rPr>
          <w:drawing>
            <wp:inline distT="0" distB="0" distL="0" distR="0" wp14:anchorId="5C3F7926" wp14:editId="6267C561">
              <wp:extent cx="2668772" cy="1209675"/>
              <wp:effectExtent l="0" t="0" r="0" b="0"/>
              <wp:docPr id="600" name="Chart 600">
                <a:extLst xmlns:a="http://schemas.openxmlformats.org/drawingml/2006/main">
                  <a:ext uri="{FF2B5EF4-FFF2-40B4-BE49-F238E27FC236}">
                    <a16:creationId xmlns:a16="http://schemas.microsoft.com/office/drawing/2014/main" id="{1DE2CE0F-CBBD-446D-B665-3F1C995729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r w:rsidR="00F9062E" w:rsidRPr="00E535D0" w:rsidDel="00D02841">
          <w:rPr>
            <w:noProof/>
          </w:rPr>
          <w:drawing>
            <wp:inline distT="0" distB="0" distL="0" distR="0" wp14:anchorId="4F5EEC2B" wp14:editId="3C7F83B4">
              <wp:extent cx="3124569" cy="1052195"/>
              <wp:effectExtent l="0" t="0" r="0" b="0"/>
              <wp:docPr id="601" name="Chart 601">
                <a:extLst xmlns:a="http://schemas.openxmlformats.org/drawingml/2006/main">
                  <a:ext uri="{FF2B5EF4-FFF2-40B4-BE49-F238E27FC236}">
                    <a16:creationId xmlns:a16="http://schemas.microsoft.com/office/drawing/2014/main" id="{9982A05E-F99C-4063-A75C-E24AE32786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del>
    </w:p>
    <w:p w14:paraId="02F41157" w14:textId="4CE5C6DC" w:rsidR="00F9062E" w:rsidRPr="00A959FC" w:rsidDel="005A5C5A" w:rsidRDefault="00F9062E" w:rsidP="00795374">
      <w:pPr>
        <w:spacing w:line="480" w:lineRule="auto"/>
        <w:jc w:val="both"/>
        <w:rPr>
          <w:del w:id="19156" w:author="Hardik Malhotra" w:date="2021-09-30T19:44:00Z"/>
          <w:rFonts w:ascii="Arial" w:eastAsia="Arial" w:hAnsi="Arial" w:cs="Arial"/>
          <w:noProof/>
          <w:color w:val="FF0000"/>
          <w:sz w:val="24"/>
          <w:szCs w:val="24"/>
          <w:lang w:val="en-US"/>
          <w:rPrChange w:id="19157" w:author="Ritu Kamra" w:date="2021-09-24T16:50:00Z">
            <w:rPr>
              <w:del w:id="19158" w:author="Hardik Malhotra" w:date="2021-09-30T19:44:00Z"/>
              <w:rFonts w:ascii="Arial" w:eastAsia="Arial" w:hAnsi="Arial" w:cs="Arial"/>
              <w:noProof/>
              <w:sz w:val="24"/>
              <w:szCs w:val="24"/>
              <w:lang w:val="en-US"/>
            </w:rPr>
          </w:rPrChange>
        </w:rPr>
      </w:pPr>
    </w:p>
    <w:p w14:paraId="62B45A99" w14:textId="77777777" w:rsidR="003868A8" w:rsidDel="005A5C5A" w:rsidRDefault="003868A8" w:rsidP="00CB55FA">
      <w:pPr>
        <w:spacing w:line="360" w:lineRule="auto"/>
        <w:jc w:val="both"/>
        <w:rPr>
          <w:ins w:id="19159" w:author="Ritu Kamra" w:date="2021-09-27T19:16:00Z"/>
          <w:del w:id="19160" w:author="Hardik Malhotra" w:date="2021-09-30T19:44:00Z"/>
          <w:rFonts w:ascii="Arial" w:eastAsia="Arial" w:hAnsi="Arial" w:cs="Arial"/>
          <w:noProof/>
          <w:sz w:val="24"/>
          <w:szCs w:val="24"/>
          <w:lang w:val="en-US"/>
        </w:rPr>
      </w:pPr>
    </w:p>
    <w:p w14:paraId="14B85EA1" w14:textId="77777777" w:rsidR="001D08D4" w:rsidDel="005A5C5A" w:rsidRDefault="001D08D4" w:rsidP="00CB55FA">
      <w:pPr>
        <w:spacing w:line="360" w:lineRule="auto"/>
        <w:jc w:val="both"/>
        <w:rPr>
          <w:ins w:id="19161" w:author="Ritu Kamra" w:date="2021-09-27T19:16:00Z"/>
          <w:del w:id="19162" w:author="Hardik Malhotra" w:date="2021-09-30T19:44:00Z"/>
          <w:rFonts w:ascii="Arial" w:eastAsia="Arial" w:hAnsi="Arial" w:cs="Arial"/>
          <w:noProof/>
          <w:sz w:val="24"/>
          <w:szCs w:val="24"/>
          <w:lang w:val="en-US"/>
        </w:rPr>
      </w:pPr>
    </w:p>
    <w:p w14:paraId="76CC5F34" w14:textId="78E20B32" w:rsidR="001D08D4" w:rsidDel="005A5C5A" w:rsidRDefault="001D08D4" w:rsidP="00CB55FA">
      <w:pPr>
        <w:spacing w:line="360" w:lineRule="auto"/>
        <w:jc w:val="both"/>
        <w:rPr>
          <w:ins w:id="19163" w:author="Neeshu Bhadauriya" w:date="2021-09-27T21:39:00Z"/>
          <w:del w:id="19164" w:author="Hardik Malhotra" w:date="2021-09-30T19:44:00Z"/>
          <w:rFonts w:ascii="Arial" w:eastAsia="Arial" w:hAnsi="Arial" w:cs="Arial"/>
          <w:noProof/>
          <w:sz w:val="24"/>
          <w:szCs w:val="24"/>
          <w:lang w:val="en-US"/>
        </w:rPr>
      </w:pPr>
    </w:p>
    <w:p w14:paraId="12D46F48" w14:textId="055EFDB2" w:rsidR="005C3363" w:rsidDel="005A5C5A" w:rsidRDefault="005C3363" w:rsidP="00CB55FA">
      <w:pPr>
        <w:spacing w:line="360" w:lineRule="auto"/>
        <w:jc w:val="both"/>
        <w:rPr>
          <w:ins w:id="19165" w:author="Neeshu Bhadauriya" w:date="2021-09-27T21:39:00Z"/>
          <w:del w:id="19166" w:author="Hardik Malhotra" w:date="2021-09-30T19:44:00Z"/>
          <w:rFonts w:ascii="Arial" w:eastAsia="Arial" w:hAnsi="Arial" w:cs="Arial"/>
          <w:noProof/>
          <w:sz w:val="24"/>
          <w:szCs w:val="24"/>
          <w:lang w:val="en-US"/>
        </w:rPr>
      </w:pPr>
    </w:p>
    <w:p w14:paraId="2837470B" w14:textId="154DCDFD" w:rsidR="005C3363" w:rsidDel="004D02F4" w:rsidRDefault="005C3363" w:rsidP="00CB55FA">
      <w:pPr>
        <w:spacing w:line="360" w:lineRule="auto"/>
        <w:jc w:val="both"/>
        <w:rPr>
          <w:ins w:id="19167" w:author="Neeshu Bhadauriya" w:date="2021-09-27T21:39:00Z"/>
          <w:del w:id="19168" w:author="Hardik Malhotra" w:date="2021-09-30T22:24:00Z"/>
          <w:rFonts w:ascii="Arial" w:eastAsia="Arial" w:hAnsi="Arial" w:cs="Arial"/>
          <w:noProof/>
          <w:sz w:val="24"/>
          <w:szCs w:val="24"/>
          <w:lang w:val="en-US"/>
        </w:rPr>
      </w:pPr>
    </w:p>
    <w:p w14:paraId="62A87E1A" w14:textId="77777777" w:rsidR="005C3363" w:rsidRDefault="005C3363" w:rsidP="00CB55FA">
      <w:pPr>
        <w:spacing w:line="360" w:lineRule="auto"/>
        <w:jc w:val="both"/>
        <w:rPr>
          <w:ins w:id="19169" w:author="Ritu Kamra" w:date="2021-09-27T19:16:00Z"/>
          <w:rFonts w:ascii="Arial" w:eastAsia="Arial" w:hAnsi="Arial" w:cs="Arial"/>
          <w:noProof/>
          <w:sz w:val="24"/>
          <w:szCs w:val="24"/>
          <w:lang w:val="en-US"/>
        </w:rPr>
      </w:pPr>
    </w:p>
    <w:tbl>
      <w:tblPr>
        <w:tblW w:w="102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9170" w:author="Hardik Malhotra" w:date="2021-09-30T22:38:00Z">
          <w:tblPr>
            <w:tblW w:w="107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3868"/>
        <w:gridCol w:w="914"/>
        <w:gridCol w:w="914"/>
        <w:gridCol w:w="914"/>
        <w:gridCol w:w="914"/>
        <w:gridCol w:w="914"/>
        <w:gridCol w:w="914"/>
        <w:gridCol w:w="914"/>
        <w:tblGridChange w:id="19171">
          <w:tblGrid>
            <w:gridCol w:w="113"/>
            <w:gridCol w:w="3755"/>
            <w:gridCol w:w="305"/>
            <w:gridCol w:w="609"/>
            <w:gridCol w:w="351"/>
            <w:gridCol w:w="563"/>
            <w:gridCol w:w="397"/>
            <w:gridCol w:w="517"/>
            <w:gridCol w:w="443"/>
            <w:gridCol w:w="471"/>
            <w:gridCol w:w="489"/>
            <w:gridCol w:w="425"/>
            <w:gridCol w:w="535"/>
            <w:gridCol w:w="379"/>
            <w:gridCol w:w="581"/>
            <w:gridCol w:w="333"/>
            <w:gridCol w:w="627"/>
          </w:tblGrid>
        </w:tblGridChange>
      </w:tblGrid>
      <w:tr w:rsidR="00E27AAA" w:rsidRPr="00E27AAA" w14:paraId="0BDA8114" w14:textId="77777777" w:rsidTr="00E27AAA">
        <w:trPr>
          <w:trHeight w:val="301"/>
          <w:ins w:id="19172" w:author="Hardik Malhotra" w:date="2021-09-30T22:36:00Z"/>
          <w:trPrChange w:id="19173" w:author="Hardik Malhotra" w:date="2021-09-30T22:38:00Z">
            <w:trPr>
              <w:gridBefore w:val="1"/>
              <w:trHeight w:val="300"/>
            </w:trPr>
          </w:trPrChange>
        </w:trPr>
        <w:tc>
          <w:tcPr>
            <w:tcW w:w="3868" w:type="dxa"/>
            <w:shd w:val="clear" w:color="auto" w:fill="D9D9D9" w:themeFill="background1" w:themeFillShade="D9"/>
            <w:noWrap/>
            <w:vAlign w:val="bottom"/>
            <w:hideMark/>
            <w:tcPrChange w:id="19174" w:author="Hardik Malhotra" w:date="2021-09-30T22:38:00Z">
              <w:tcPr>
                <w:tcW w:w="4060" w:type="dxa"/>
                <w:gridSpan w:val="2"/>
                <w:shd w:val="clear" w:color="000000" w:fill="FFFFFF"/>
                <w:noWrap/>
                <w:vAlign w:val="bottom"/>
                <w:hideMark/>
              </w:tcPr>
            </w:tcPrChange>
          </w:tcPr>
          <w:p w14:paraId="4CF7120E" w14:textId="77777777" w:rsidR="00E27AAA" w:rsidRPr="00E27AAA" w:rsidRDefault="00E27AAA" w:rsidP="00E27AAA">
            <w:pPr>
              <w:spacing w:after="0" w:line="240" w:lineRule="auto"/>
              <w:rPr>
                <w:ins w:id="19175" w:author="Hardik Malhotra" w:date="2021-09-30T22:36:00Z"/>
                <w:rFonts w:ascii="Calibri" w:eastAsia="Times New Roman" w:hAnsi="Calibri" w:cs="Times New Roman"/>
                <w:b/>
                <w:bCs/>
                <w:color w:val="000000"/>
                <w:lang w:val="en-US"/>
                <w:rPrChange w:id="19176" w:author="Hardik Malhotra" w:date="2021-09-30T22:36:00Z">
                  <w:rPr>
                    <w:ins w:id="19177" w:author="Hardik Malhotra" w:date="2021-09-30T22:36:00Z"/>
                    <w:rFonts w:ascii="Calibri" w:eastAsia="Times New Roman" w:hAnsi="Calibri" w:cs="Times New Roman"/>
                    <w:color w:val="000000"/>
                    <w:lang w:val="en-US"/>
                  </w:rPr>
                </w:rPrChange>
              </w:rPr>
            </w:pPr>
            <w:ins w:id="19178" w:author="Hardik Malhotra" w:date="2021-09-30T22:36:00Z">
              <w:r w:rsidRPr="00E27AAA">
                <w:rPr>
                  <w:rFonts w:ascii="Calibri" w:eastAsia="Times New Roman" w:hAnsi="Calibri" w:cs="Times New Roman"/>
                  <w:b/>
                  <w:bCs/>
                  <w:color w:val="000000"/>
                  <w:lang w:val="en-US"/>
                  <w:rPrChange w:id="19179" w:author="Hardik Malhotra" w:date="2021-09-30T22:36:00Z">
                    <w:rPr>
                      <w:rFonts w:ascii="Calibri" w:eastAsia="Times New Roman" w:hAnsi="Calibri" w:cs="Times New Roman"/>
                      <w:color w:val="000000"/>
                      <w:lang w:val="en-US"/>
                    </w:rPr>
                  </w:rPrChange>
                </w:rPr>
                <w:t> </w:t>
              </w:r>
            </w:ins>
          </w:p>
        </w:tc>
        <w:tc>
          <w:tcPr>
            <w:tcW w:w="914" w:type="dxa"/>
            <w:shd w:val="clear" w:color="auto" w:fill="D9D9D9" w:themeFill="background1" w:themeFillShade="D9"/>
            <w:noWrap/>
            <w:vAlign w:val="bottom"/>
            <w:hideMark/>
            <w:tcPrChange w:id="19180" w:author="Hardik Malhotra" w:date="2021-09-30T22:38:00Z">
              <w:tcPr>
                <w:tcW w:w="960" w:type="dxa"/>
                <w:gridSpan w:val="2"/>
                <w:shd w:val="clear" w:color="000000" w:fill="FFFFFF"/>
                <w:noWrap/>
                <w:vAlign w:val="bottom"/>
                <w:hideMark/>
              </w:tcPr>
            </w:tcPrChange>
          </w:tcPr>
          <w:p w14:paraId="3D7C73EF" w14:textId="77777777" w:rsidR="00E27AAA" w:rsidRPr="00E27AAA" w:rsidRDefault="00E27AAA" w:rsidP="00E27AAA">
            <w:pPr>
              <w:spacing w:after="0" w:line="240" w:lineRule="auto"/>
              <w:jc w:val="right"/>
              <w:rPr>
                <w:ins w:id="19181" w:author="Hardik Malhotra" w:date="2021-09-30T22:36:00Z"/>
                <w:rFonts w:ascii="Calibri" w:eastAsia="Times New Roman" w:hAnsi="Calibri" w:cs="Times New Roman"/>
                <w:b/>
                <w:bCs/>
                <w:color w:val="000000"/>
                <w:lang w:val="en-US"/>
                <w:rPrChange w:id="19182" w:author="Hardik Malhotra" w:date="2021-09-30T22:36:00Z">
                  <w:rPr>
                    <w:ins w:id="19183" w:author="Hardik Malhotra" w:date="2021-09-30T22:36:00Z"/>
                    <w:rFonts w:ascii="Calibri" w:eastAsia="Times New Roman" w:hAnsi="Calibri" w:cs="Times New Roman"/>
                    <w:color w:val="000000"/>
                    <w:lang w:val="en-US"/>
                  </w:rPr>
                </w:rPrChange>
              </w:rPr>
            </w:pPr>
            <w:ins w:id="19184" w:author="Hardik Malhotra" w:date="2021-09-30T22:36:00Z">
              <w:r w:rsidRPr="00E27AAA">
                <w:rPr>
                  <w:rFonts w:ascii="Calibri" w:eastAsia="Times New Roman" w:hAnsi="Calibri" w:cs="Times New Roman"/>
                  <w:b/>
                  <w:bCs/>
                  <w:color w:val="000000"/>
                  <w:lang w:val="en-US"/>
                  <w:rPrChange w:id="19185" w:author="Hardik Malhotra" w:date="2021-09-30T22:36:00Z">
                    <w:rPr>
                      <w:rFonts w:ascii="Calibri" w:eastAsia="Times New Roman" w:hAnsi="Calibri" w:cs="Times New Roman"/>
                      <w:color w:val="000000"/>
                      <w:lang w:val="en-US"/>
                    </w:rPr>
                  </w:rPrChange>
                </w:rPr>
                <w:t>2015</w:t>
              </w:r>
            </w:ins>
          </w:p>
        </w:tc>
        <w:tc>
          <w:tcPr>
            <w:tcW w:w="914" w:type="dxa"/>
            <w:shd w:val="clear" w:color="auto" w:fill="D9D9D9" w:themeFill="background1" w:themeFillShade="D9"/>
            <w:noWrap/>
            <w:vAlign w:val="bottom"/>
            <w:hideMark/>
            <w:tcPrChange w:id="19186" w:author="Hardik Malhotra" w:date="2021-09-30T22:38:00Z">
              <w:tcPr>
                <w:tcW w:w="960" w:type="dxa"/>
                <w:gridSpan w:val="2"/>
                <w:shd w:val="clear" w:color="000000" w:fill="FFFFFF"/>
                <w:noWrap/>
                <w:vAlign w:val="bottom"/>
                <w:hideMark/>
              </w:tcPr>
            </w:tcPrChange>
          </w:tcPr>
          <w:p w14:paraId="6A787149" w14:textId="77777777" w:rsidR="00E27AAA" w:rsidRPr="00E27AAA" w:rsidRDefault="00E27AAA" w:rsidP="00E27AAA">
            <w:pPr>
              <w:spacing w:after="0" w:line="240" w:lineRule="auto"/>
              <w:rPr>
                <w:ins w:id="19187" w:author="Hardik Malhotra" w:date="2021-09-30T22:36:00Z"/>
                <w:rFonts w:ascii="Calibri" w:eastAsia="Times New Roman" w:hAnsi="Calibri" w:cs="Times New Roman"/>
                <w:b/>
                <w:bCs/>
                <w:color w:val="000000"/>
                <w:lang w:val="en-US"/>
                <w:rPrChange w:id="19188" w:author="Hardik Malhotra" w:date="2021-09-30T22:36:00Z">
                  <w:rPr>
                    <w:ins w:id="19189" w:author="Hardik Malhotra" w:date="2021-09-30T22:36:00Z"/>
                    <w:rFonts w:ascii="Calibri" w:eastAsia="Times New Roman" w:hAnsi="Calibri" w:cs="Times New Roman"/>
                    <w:color w:val="000000"/>
                    <w:lang w:val="en-US"/>
                  </w:rPr>
                </w:rPrChange>
              </w:rPr>
            </w:pPr>
            <w:ins w:id="19190" w:author="Hardik Malhotra" w:date="2021-09-30T22:36:00Z">
              <w:r w:rsidRPr="00E27AAA">
                <w:rPr>
                  <w:rFonts w:ascii="Calibri" w:eastAsia="Times New Roman" w:hAnsi="Calibri" w:cs="Times New Roman"/>
                  <w:b/>
                  <w:bCs/>
                  <w:color w:val="000000"/>
                  <w:lang w:val="en-US"/>
                  <w:rPrChange w:id="19191" w:author="Hardik Malhotra" w:date="2021-09-30T22:36:00Z">
                    <w:rPr>
                      <w:rFonts w:ascii="Calibri" w:eastAsia="Times New Roman" w:hAnsi="Calibri" w:cs="Times New Roman"/>
                      <w:color w:val="000000"/>
                      <w:lang w:val="en-US"/>
                    </w:rPr>
                  </w:rPrChange>
                </w:rPr>
                <w:t>2020F</w:t>
              </w:r>
            </w:ins>
          </w:p>
        </w:tc>
        <w:tc>
          <w:tcPr>
            <w:tcW w:w="914" w:type="dxa"/>
            <w:shd w:val="clear" w:color="auto" w:fill="D9D9D9" w:themeFill="background1" w:themeFillShade="D9"/>
            <w:noWrap/>
            <w:vAlign w:val="bottom"/>
            <w:hideMark/>
            <w:tcPrChange w:id="19192" w:author="Hardik Malhotra" w:date="2021-09-30T22:38:00Z">
              <w:tcPr>
                <w:tcW w:w="960" w:type="dxa"/>
                <w:gridSpan w:val="2"/>
                <w:shd w:val="clear" w:color="000000" w:fill="FFFFFF"/>
                <w:noWrap/>
                <w:vAlign w:val="bottom"/>
                <w:hideMark/>
              </w:tcPr>
            </w:tcPrChange>
          </w:tcPr>
          <w:p w14:paraId="299EF914" w14:textId="77777777" w:rsidR="00E27AAA" w:rsidRPr="00E27AAA" w:rsidRDefault="00E27AAA" w:rsidP="00E27AAA">
            <w:pPr>
              <w:spacing w:after="0" w:line="240" w:lineRule="auto"/>
              <w:rPr>
                <w:ins w:id="19193" w:author="Hardik Malhotra" w:date="2021-09-30T22:36:00Z"/>
                <w:rFonts w:ascii="Calibri" w:eastAsia="Times New Roman" w:hAnsi="Calibri" w:cs="Times New Roman"/>
                <w:b/>
                <w:bCs/>
                <w:color w:val="000000"/>
                <w:lang w:val="en-US"/>
                <w:rPrChange w:id="19194" w:author="Hardik Malhotra" w:date="2021-09-30T22:36:00Z">
                  <w:rPr>
                    <w:ins w:id="19195" w:author="Hardik Malhotra" w:date="2021-09-30T22:36:00Z"/>
                    <w:rFonts w:ascii="Calibri" w:eastAsia="Times New Roman" w:hAnsi="Calibri" w:cs="Times New Roman"/>
                    <w:color w:val="000000"/>
                    <w:lang w:val="en-US"/>
                  </w:rPr>
                </w:rPrChange>
              </w:rPr>
            </w:pPr>
            <w:ins w:id="19196" w:author="Hardik Malhotra" w:date="2021-09-30T22:36:00Z">
              <w:r w:rsidRPr="00E27AAA">
                <w:rPr>
                  <w:rFonts w:ascii="Calibri" w:eastAsia="Times New Roman" w:hAnsi="Calibri" w:cs="Times New Roman"/>
                  <w:b/>
                  <w:bCs/>
                  <w:color w:val="000000"/>
                  <w:lang w:val="en-US"/>
                  <w:rPrChange w:id="19197" w:author="Hardik Malhotra" w:date="2021-09-30T22:36:00Z">
                    <w:rPr>
                      <w:rFonts w:ascii="Calibri" w:eastAsia="Times New Roman" w:hAnsi="Calibri" w:cs="Times New Roman"/>
                      <w:color w:val="000000"/>
                      <w:lang w:val="en-US"/>
                    </w:rPr>
                  </w:rPrChange>
                </w:rPr>
                <w:t>2021F</w:t>
              </w:r>
            </w:ins>
          </w:p>
        </w:tc>
        <w:tc>
          <w:tcPr>
            <w:tcW w:w="914" w:type="dxa"/>
            <w:shd w:val="clear" w:color="auto" w:fill="D9D9D9" w:themeFill="background1" w:themeFillShade="D9"/>
            <w:noWrap/>
            <w:vAlign w:val="bottom"/>
            <w:hideMark/>
            <w:tcPrChange w:id="19198" w:author="Hardik Malhotra" w:date="2021-09-30T22:38:00Z">
              <w:tcPr>
                <w:tcW w:w="960" w:type="dxa"/>
                <w:gridSpan w:val="2"/>
                <w:shd w:val="clear" w:color="000000" w:fill="FFFFFF"/>
                <w:noWrap/>
                <w:vAlign w:val="bottom"/>
                <w:hideMark/>
              </w:tcPr>
            </w:tcPrChange>
          </w:tcPr>
          <w:p w14:paraId="52C63BE5" w14:textId="77777777" w:rsidR="00E27AAA" w:rsidRPr="00E27AAA" w:rsidRDefault="00E27AAA" w:rsidP="00E27AAA">
            <w:pPr>
              <w:spacing w:after="0" w:line="240" w:lineRule="auto"/>
              <w:rPr>
                <w:ins w:id="19199" w:author="Hardik Malhotra" w:date="2021-09-30T22:36:00Z"/>
                <w:rFonts w:ascii="Calibri" w:eastAsia="Times New Roman" w:hAnsi="Calibri" w:cs="Times New Roman"/>
                <w:b/>
                <w:bCs/>
                <w:color w:val="000000"/>
                <w:lang w:val="en-US"/>
                <w:rPrChange w:id="19200" w:author="Hardik Malhotra" w:date="2021-09-30T22:36:00Z">
                  <w:rPr>
                    <w:ins w:id="19201" w:author="Hardik Malhotra" w:date="2021-09-30T22:36:00Z"/>
                    <w:rFonts w:ascii="Calibri" w:eastAsia="Times New Roman" w:hAnsi="Calibri" w:cs="Times New Roman"/>
                    <w:color w:val="000000"/>
                    <w:lang w:val="en-US"/>
                  </w:rPr>
                </w:rPrChange>
              </w:rPr>
            </w:pPr>
            <w:ins w:id="19202" w:author="Hardik Malhotra" w:date="2021-09-30T22:36:00Z">
              <w:r w:rsidRPr="00E27AAA">
                <w:rPr>
                  <w:rFonts w:ascii="Calibri" w:eastAsia="Times New Roman" w:hAnsi="Calibri" w:cs="Times New Roman"/>
                  <w:b/>
                  <w:bCs/>
                  <w:color w:val="000000"/>
                  <w:lang w:val="en-US"/>
                  <w:rPrChange w:id="19203" w:author="Hardik Malhotra" w:date="2021-09-30T22:36:00Z">
                    <w:rPr>
                      <w:rFonts w:ascii="Calibri" w:eastAsia="Times New Roman" w:hAnsi="Calibri" w:cs="Times New Roman"/>
                      <w:color w:val="000000"/>
                      <w:lang w:val="en-US"/>
                    </w:rPr>
                  </w:rPrChange>
                </w:rPr>
                <w:t>2025F</w:t>
              </w:r>
            </w:ins>
          </w:p>
        </w:tc>
        <w:tc>
          <w:tcPr>
            <w:tcW w:w="914" w:type="dxa"/>
            <w:shd w:val="clear" w:color="auto" w:fill="D9D9D9" w:themeFill="background1" w:themeFillShade="D9"/>
            <w:noWrap/>
            <w:vAlign w:val="bottom"/>
            <w:hideMark/>
            <w:tcPrChange w:id="19204" w:author="Hardik Malhotra" w:date="2021-09-30T22:38:00Z">
              <w:tcPr>
                <w:tcW w:w="960" w:type="dxa"/>
                <w:gridSpan w:val="2"/>
                <w:shd w:val="clear" w:color="000000" w:fill="FFFFFF"/>
                <w:noWrap/>
                <w:vAlign w:val="bottom"/>
                <w:hideMark/>
              </w:tcPr>
            </w:tcPrChange>
          </w:tcPr>
          <w:p w14:paraId="19F4B2E9" w14:textId="77777777" w:rsidR="00E27AAA" w:rsidRPr="00E27AAA" w:rsidRDefault="00E27AAA" w:rsidP="00E27AAA">
            <w:pPr>
              <w:spacing w:after="0" w:line="240" w:lineRule="auto"/>
              <w:rPr>
                <w:ins w:id="19205" w:author="Hardik Malhotra" w:date="2021-09-30T22:36:00Z"/>
                <w:rFonts w:ascii="Calibri" w:eastAsia="Times New Roman" w:hAnsi="Calibri" w:cs="Times New Roman"/>
                <w:b/>
                <w:bCs/>
                <w:color w:val="000000"/>
                <w:lang w:val="en-US"/>
                <w:rPrChange w:id="19206" w:author="Hardik Malhotra" w:date="2021-09-30T22:36:00Z">
                  <w:rPr>
                    <w:ins w:id="19207" w:author="Hardik Malhotra" w:date="2021-09-30T22:36:00Z"/>
                    <w:rFonts w:ascii="Calibri" w:eastAsia="Times New Roman" w:hAnsi="Calibri" w:cs="Times New Roman"/>
                    <w:color w:val="000000"/>
                    <w:lang w:val="en-US"/>
                  </w:rPr>
                </w:rPrChange>
              </w:rPr>
            </w:pPr>
            <w:ins w:id="19208" w:author="Hardik Malhotra" w:date="2021-09-30T22:36:00Z">
              <w:r w:rsidRPr="00E27AAA">
                <w:rPr>
                  <w:rFonts w:ascii="Calibri" w:eastAsia="Times New Roman" w:hAnsi="Calibri" w:cs="Times New Roman"/>
                  <w:b/>
                  <w:bCs/>
                  <w:color w:val="000000"/>
                  <w:lang w:val="en-US"/>
                  <w:rPrChange w:id="19209" w:author="Hardik Malhotra" w:date="2021-09-30T22:36:00Z">
                    <w:rPr>
                      <w:rFonts w:ascii="Calibri" w:eastAsia="Times New Roman" w:hAnsi="Calibri" w:cs="Times New Roman"/>
                      <w:color w:val="000000"/>
                      <w:lang w:val="en-US"/>
                    </w:rPr>
                  </w:rPrChange>
                </w:rPr>
                <w:t>2030F</w:t>
              </w:r>
            </w:ins>
          </w:p>
        </w:tc>
        <w:tc>
          <w:tcPr>
            <w:tcW w:w="914" w:type="dxa"/>
            <w:shd w:val="clear" w:color="auto" w:fill="D9D9D9" w:themeFill="background1" w:themeFillShade="D9"/>
            <w:noWrap/>
            <w:vAlign w:val="bottom"/>
            <w:hideMark/>
            <w:tcPrChange w:id="19210" w:author="Hardik Malhotra" w:date="2021-09-30T22:38:00Z">
              <w:tcPr>
                <w:tcW w:w="960" w:type="dxa"/>
                <w:gridSpan w:val="2"/>
                <w:shd w:val="clear" w:color="000000" w:fill="FFFFFF"/>
                <w:noWrap/>
                <w:vAlign w:val="bottom"/>
                <w:hideMark/>
              </w:tcPr>
            </w:tcPrChange>
          </w:tcPr>
          <w:p w14:paraId="5B804BA4" w14:textId="77777777" w:rsidR="00E27AAA" w:rsidRPr="00E27AAA" w:rsidRDefault="00E27AAA" w:rsidP="00E27AAA">
            <w:pPr>
              <w:spacing w:after="0" w:line="240" w:lineRule="auto"/>
              <w:rPr>
                <w:ins w:id="19211" w:author="Hardik Malhotra" w:date="2021-09-30T22:36:00Z"/>
                <w:rFonts w:ascii="Calibri" w:eastAsia="Times New Roman" w:hAnsi="Calibri" w:cs="Times New Roman"/>
                <w:b/>
                <w:bCs/>
                <w:color w:val="000000"/>
                <w:lang w:val="en-US"/>
                <w:rPrChange w:id="19212" w:author="Hardik Malhotra" w:date="2021-09-30T22:36:00Z">
                  <w:rPr>
                    <w:ins w:id="19213" w:author="Hardik Malhotra" w:date="2021-09-30T22:36:00Z"/>
                    <w:rFonts w:ascii="Calibri" w:eastAsia="Times New Roman" w:hAnsi="Calibri" w:cs="Times New Roman"/>
                    <w:color w:val="000000"/>
                    <w:lang w:val="en-US"/>
                  </w:rPr>
                </w:rPrChange>
              </w:rPr>
            </w:pPr>
            <w:ins w:id="19214" w:author="Hardik Malhotra" w:date="2021-09-30T22:36:00Z">
              <w:r w:rsidRPr="00E27AAA">
                <w:rPr>
                  <w:rFonts w:ascii="Calibri" w:eastAsia="Times New Roman" w:hAnsi="Calibri" w:cs="Times New Roman"/>
                  <w:b/>
                  <w:bCs/>
                  <w:color w:val="000000"/>
                  <w:lang w:val="en-US"/>
                  <w:rPrChange w:id="19215" w:author="Hardik Malhotra" w:date="2021-09-30T22:36:00Z">
                    <w:rPr>
                      <w:rFonts w:ascii="Calibri" w:eastAsia="Times New Roman" w:hAnsi="Calibri" w:cs="Times New Roman"/>
                      <w:color w:val="000000"/>
                      <w:lang w:val="en-US"/>
                    </w:rPr>
                  </w:rPrChange>
                </w:rPr>
                <w:t>CAGR (2015-2020</w:t>
              </w:r>
            </w:ins>
          </w:p>
        </w:tc>
        <w:tc>
          <w:tcPr>
            <w:tcW w:w="914" w:type="dxa"/>
            <w:shd w:val="clear" w:color="auto" w:fill="D9D9D9" w:themeFill="background1" w:themeFillShade="D9"/>
            <w:noWrap/>
            <w:vAlign w:val="bottom"/>
            <w:hideMark/>
            <w:tcPrChange w:id="19216" w:author="Hardik Malhotra" w:date="2021-09-30T22:38:00Z">
              <w:tcPr>
                <w:tcW w:w="960" w:type="dxa"/>
                <w:gridSpan w:val="2"/>
                <w:shd w:val="clear" w:color="000000" w:fill="FFFFFF"/>
                <w:noWrap/>
                <w:vAlign w:val="bottom"/>
                <w:hideMark/>
              </w:tcPr>
            </w:tcPrChange>
          </w:tcPr>
          <w:p w14:paraId="63E2B8DA" w14:textId="77777777" w:rsidR="00E27AAA" w:rsidRPr="00E27AAA" w:rsidRDefault="00E27AAA" w:rsidP="00E27AAA">
            <w:pPr>
              <w:spacing w:after="0" w:line="240" w:lineRule="auto"/>
              <w:rPr>
                <w:ins w:id="19217" w:author="Hardik Malhotra" w:date="2021-09-30T22:36:00Z"/>
                <w:rFonts w:ascii="Calibri" w:eastAsia="Times New Roman" w:hAnsi="Calibri" w:cs="Times New Roman"/>
                <w:b/>
                <w:bCs/>
                <w:color w:val="000000"/>
                <w:lang w:val="en-US"/>
                <w:rPrChange w:id="19218" w:author="Hardik Malhotra" w:date="2021-09-30T22:36:00Z">
                  <w:rPr>
                    <w:ins w:id="19219" w:author="Hardik Malhotra" w:date="2021-09-30T22:36:00Z"/>
                    <w:rFonts w:ascii="Calibri" w:eastAsia="Times New Roman" w:hAnsi="Calibri" w:cs="Times New Roman"/>
                    <w:color w:val="000000"/>
                    <w:lang w:val="en-US"/>
                  </w:rPr>
                </w:rPrChange>
              </w:rPr>
            </w:pPr>
            <w:ins w:id="19220" w:author="Hardik Malhotra" w:date="2021-09-30T22:36:00Z">
              <w:r w:rsidRPr="00E27AAA">
                <w:rPr>
                  <w:rFonts w:ascii="Calibri" w:eastAsia="Times New Roman" w:hAnsi="Calibri" w:cs="Times New Roman"/>
                  <w:b/>
                  <w:bCs/>
                  <w:color w:val="000000"/>
                  <w:lang w:val="en-US"/>
                  <w:rPrChange w:id="19221" w:author="Hardik Malhotra" w:date="2021-09-30T22:36:00Z">
                    <w:rPr>
                      <w:rFonts w:ascii="Calibri" w:eastAsia="Times New Roman" w:hAnsi="Calibri" w:cs="Times New Roman"/>
                      <w:color w:val="000000"/>
                      <w:lang w:val="en-US"/>
                    </w:rPr>
                  </w:rPrChange>
                </w:rPr>
                <w:t>CAGR (2021E-2030F)</w:t>
              </w:r>
            </w:ins>
          </w:p>
        </w:tc>
      </w:tr>
      <w:tr w:rsidR="00E27AAA" w:rsidRPr="00E27AAA" w14:paraId="46194ABE" w14:textId="77777777" w:rsidTr="00E27AAA">
        <w:trPr>
          <w:trHeight w:val="301"/>
          <w:ins w:id="19222" w:author="Hardik Malhotra" w:date="2021-09-30T22:36:00Z"/>
        </w:trPr>
        <w:tc>
          <w:tcPr>
            <w:tcW w:w="3868" w:type="dxa"/>
            <w:shd w:val="clear" w:color="auto" w:fill="C00000"/>
            <w:noWrap/>
            <w:vAlign w:val="bottom"/>
            <w:hideMark/>
          </w:tcPr>
          <w:p w14:paraId="589695BC" w14:textId="77777777" w:rsidR="00E27AAA" w:rsidRPr="00E27AAA" w:rsidRDefault="00E27AAA" w:rsidP="00E27AAA">
            <w:pPr>
              <w:spacing w:after="0" w:line="240" w:lineRule="auto"/>
              <w:rPr>
                <w:ins w:id="19223" w:author="Hardik Malhotra" w:date="2021-09-30T22:36:00Z"/>
                <w:rFonts w:ascii="Calibri" w:eastAsia="Times New Roman" w:hAnsi="Calibri" w:cs="Times New Roman"/>
                <w:lang w:val="en-US"/>
                <w:rPrChange w:id="19224" w:author="Hardik Malhotra" w:date="2021-09-30T22:41:00Z">
                  <w:rPr>
                    <w:ins w:id="19225" w:author="Hardik Malhotra" w:date="2021-09-30T22:36:00Z"/>
                    <w:rFonts w:ascii="Calibri" w:eastAsia="Times New Roman" w:hAnsi="Calibri" w:cs="Times New Roman"/>
                    <w:color w:val="000000"/>
                    <w:lang w:val="en-US"/>
                  </w:rPr>
                </w:rPrChange>
              </w:rPr>
            </w:pPr>
            <w:ins w:id="19226" w:author="Hardik Malhotra" w:date="2021-09-30T22:36:00Z">
              <w:r w:rsidRPr="00E27AAA">
                <w:rPr>
                  <w:rFonts w:ascii="Calibri" w:eastAsia="Times New Roman" w:hAnsi="Calibri" w:cs="Times New Roman"/>
                  <w:lang w:val="en-US"/>
                  <w:rPrChange w:id="19227" w:author="Hardik Malhotra" w:date="2021-09-30T22:41:00Z">
                    <w:rPr>
                      <w:rFonts w:ascii="Calibri" w:eastAsia="Times New Roman" w:hAnsi="Calibri" w:cs="Times New Roman"/>
                      <w:color w:val="000000"/>
                      <w:lang w:val="en-US"/>
                    </w:rPr>
                  </w:rPrChange>
                </w:rPr>
                <w:t>Asia Pacific</w:t>
              </w:r>
            </w:ins>
          </w:p>
        </w:tc>
        <w:tc>
          <w:tcPr>
            <w:tcW w:w="914" w:type="dxa"/>
            <w:shd w:val="clear" w:color="auto" w:fill="C00000"/>
            <w:noWrap/>
            <w:vAlign w:val="bottom"/>
            <w:hideMark/>
          </w:tcPr>
          <w:p w14:paraId="23FB335A" w14:textId="77777777" w:rsidR="00E27AAA" w:rsidRPr="00E27AAA" w:rsidRDefault="00E27AAA" w:rsidP="00E27AAA">
            <w:pPr>
              <w:spacing w:after="0" w:line="240" w:lineRule="auto"/>
              <w:jc w:val="right"/>
              <w:rPr>
                <w:ins w:id="19228" w:author="Hardik Malhotra" w:date="2021-09-30T22:36:00Z"/>
                <w:rFonts w:ascii="Calibri" w:eastAsia="Times New Roman" w:hAnsi="Calibri" w:cs="Times New Roman"/>
                <w:lang w:val="en-US"/>
                <w:rPrChange w:id="19229" w:author="Hardik Malhotra" w:date="2021-09-30T22:41:00Z">
                  <w:rPr>
                    <w:ins w:id="19230" w:author="Hardik Malhotra" w:date="2021-09-30T22:36:00Z"/>
                    <w:rFonts w:ascii="Calibri" w:eastAsia="Times New Roman" w:hAnsi="Calibri" w:cs="Times New Roman"/>
                    <w:color w:val="000000"/>
                    <w:lang w:val="en-US"/>
                  </w:rPr>
                </w:rPrChange>
              </w:rPr>
            </w:pPr>
            <w:ins w:id="19231" w:author="Hardik Malhotra" w:date="2021-09-30T22:36:00Z">
              <w:r w:rsidRPr="00E27AAA">
                <w:rPr>
                  <w:rFonts w:ascii="Calibri" w:eastAsia="Times New Roman" w:hAnsi="Calibri" w:cs="Times New Roman"/>
                  <w:lang w:val="en-US"/>
                  <w:rPrChange w:id="19232" w:author="Hardik Malhotra" w:date="2021-09-30T22:41:00Z">
                    <w:rPr>
                      <w:rFonts w:ascii="Calibri" w:eastAsia="Times New Roman" w:hAnsi="Calibri" w:cs="Times New Roman"/>
                      <w:color w:val="000000"/>
                      <w:lang w:val="en-US"/>
                    </w:rPr>
                  </w:rPrChange>
                </w:rPr>
                <w:t>1594</w:t>
              </w:r>
            </w:ins>
          </w:p>
        </w:tc>
        <w:tc>
          <w:tcPr>
            <w:tcW w:w="914" w:type="dxa"/>
            <w:shd w:val="clear" w:color="auto" w:fill="C00000"/>
            <w:noWrap/>
            <w:vAlign w:val="bottom"/>
            <w:hideMark/>
          </w:tcPr>
          <w:p w14:paraId="76EDC64E" w14:textId="77777777" w:rsidR="00E27AAA" w:rsidRPr="00E27AAA" w:rsidRDefault="00E27AAA" w:rsidP="00E27AAA">
            <w:pPr>
              <w:spacing w:after="0" w:line="240" w:lineRule="auto"/>
              <w:jc w:val="right"/>
              <w:rPr>
                <w:ins w:id="19233" w:author="Hardik Malhotra" w:date="2021-09-30T22:36:00Z"/>
                <w:rFonts w:ascii="Calibri" w:eastAsia="Times New Roman" w:hAnsi="Calibri" w:cs="Times New Roman"/>
                <w:lang w:val="en-US"/>
                <w:rPrChange w:id="19234" w:author="Hardik Malhotra" w:date="2021-09-30T22:41:00Z">
                  <w:rPr>
                    <w:ins w:id="19235" w:author="Hardik Malhotra" w:date="2021-09-30T22:36:00Z"/>
                    <w:rFonts w:ascii="Calibri" w:eastAsia="Times New Roman" w:hAnsi="Calibri" w:cs="Times New Roman"/>
                    <w:color w:val="000000"/>
                    <w:lang w:val="en-US"/>
                  </w:rPr>
                </w:rPrChange>
              </w:rPr>
            </w:pPr>
            <w:ins w:id="19236" w:author="Hardik Malhotra" w:date="2021-09-30T22:36:00Z">
              <w:r w:rsidRPr="00E27AAA">
                <w:rPr>
                  <w:rFonts w:ascii="Calibri" w:eastAsia="Times New Roman" w:hAnsi="Calibri" w:cs="Times New Roman"/>
                  <w:lang w:val="en-US"/>
                  <w:rPrChange w:id="19237" w:author="Hardik Malhotra" w:date="2021-09-30T22:41:00Z">
                    <w:rPr>
                      <w:rFonts w:ascii="Calibri" w:eastAsia="Times New Roman" w:hAnsi="Calibri" w:cs="Times New Roman"/>
                      <w:color w:val="000000"/>
                      <w:lang w:val="en-US"/>
                    </w:rPr>
                  </w:rPrChange>
                </w:rPr>
                <w:t>2040</w:t>
              </w:r>
            </w:ins>
          </w:p>
        </w:tc>
        <w:tc>
          <w:tcPr>
            <w:tcW w:w="914" w:type="dxa"/>
            <w:shd w:val="clear" w:color="auto" w:fill="C00000"/>
            <w:noWrap/>
            <w:vAlign w:val="bottom"/>
            <w:hideMark/>
          </w:tcPr>
          <w:p w14:paraId="1ADD8A89" w14:textId="77777777" w:rsidR="00E27AAA" w:rsidRPr="00E27AAA" w:rsidRDefault="00E27AAA" w:rsidP="00E27AAA">
            <w:pPr>
              <w:spacing w:after="0" w:line="240" w:lineRule="auto"/>
              <w:jc w:val="right"/>
              <w:rPr>
                <w:ins w:id="19238" w:author="Hardik Malhotra" w:date="2021-09-30T22:36:00Z"/>
                <w:rFonts w:ascii="Calibri" w:eastAsia="Times New Roman" w:hAnsi="Calibri" w:cs="Times New Roman"/>
                <w:lang w:val="en-US"/>
                <w:rPrChange w:id="19239" w:author="Hardik Malhotra" w:date="2021-09-30T22:41:00Z">
                  <w:rPr>
                    <w:ins w:id="19240" w:author="Hardik Malhotra" w:date="2021-09-30T22:36:00Z"/>
                    <w:rFonts w:ascii="Calibri" w:eastAsia="Times New Roman" w:hAnsi="Calibri" w:cs="Times New Roman"/>
                    <w:color w:val="000000"/>
                    <w:lang w:val="en-US"/>
                  </w:rPr>
                </w:rPrChange>
              </w:rPr>
            </w:pPr>
            <w:ins w:id="19241" w:author="Hardik Malhotra" w:date="2021-09-30T22:36:00Z">
              <w:r w:rsidRPr="00E27AAA">
                <w:rPr>
                  <w:rFonts w:ascii="Calibri" w:eastAsia="Times New Roman" w:hAnsi="Calibri" w:cs="Times New Roman"/>
                  <w:lang w:val="en-US"/>
                  <w:rPrChange w:id="19242" w:author="Hardik Malhotra" w:date="2021-09-30T22:41:00Z">
                    <w:rPr>
                      <w:rFonts w:ascii="Calibri" w:eastAsia="Times New Roman" w:hAnsi="Calibri" w:cs="Times New Roman"/>
                      <w:color w:val="000000"/>
                      <w:lang w:val="en-US"/>
                    </w:rPr>
                  </w:rPrChange>
                </w:rPr>
                <w:t>2200</w:t>
              </w:r>
            </w:ins>
          </w:p>
        </w:tc>
        <w:tc>
          <w:tcPr>
            <w:tcW w:w="914" w:type="dxa"/>
            <w:shd w:val="clear" w:color="auto" w:fill="C00000"/>
            <w:noWrap/>
            <w:vAlign w:val="bottom"/>
            <w:hideMark/>
          </w:tcPr>
          <w:p w14:paraId="40186856" w14:textId="77777777" w:rsidR="00E27AAA" w:rsidRPr="00E27AAA" w:rsidRDefault="00E27AAA" w:rsidP="00E27AAA">
            <w:pPr>
              <w:spacing w:after="0" w:line="240" w:lineRule="auto"/>
              <w:jc w:val="right"/>
              <w:rPr>
                <w:ins w:id="19243" w:author="Hardik Malhotra" w:date="2021-09-30T22:36:00Z"/>
                <w:rFonts w:ascii="Calibri" w:eastAsia="Times New Roman" w:hAnsi="Calibri" w:cs="Times New Roman"/>
                <w:lang w:val="en-US"/>
                <w:rPrChange w:id="19244" w:author="Hardik Malhotra" w:date="2021-09-30T22:41:00Z">
                  <w:rPr>
                    <w:ins w:id="19245" w:author="Hardik Malhotra" w:date="2021-09-30T22:36:00Z"/>
                    <w:rFonts w:ascii="Calibri" w:eastAsia="Times New Roman" w:hAnsi="Calibri" w:cs="Times New Roman"/>
                    <w:color w:val="000000"/>
                    <w:lang w:val="en-US"/>
                  </w:rPr>
                </w:rPrChange>
              </w:rPr>
            </w:pPr>
            <w:ins w:id="19246" w:author="Hardik Malhotra" w:date="2021-09-30T22:36:00Z">
              <w:r w:rsidRPr="00E27AAA">
                <w:rPr>
                  <w:rFonts w:ascii="Calibri" w:eastAsia="Times New Roman" w:hAnsi="Calibri" w:cs="Times New Roman"/>
                  <w:lang w:val="en-US"/>
                  <w:rPrChange w:id="19247" w:author="Hardik Malhotra" w:date="2021-09-30T22:41:00Z">
                    <w:rPr>
                      <w:rFonts w:ascii="Calibri" w:eastAsia="Times New Roman" w:hAnsi="Calibri" w:cs="Times New Roman"/>
                      <w:color w:val="000000"/>
                      <w:lang w:val="en-US"/>
                    </w:rPr>
                  </w:rPrChange>
                </w:rPr>
                <w:t>2870</w:t>
              </w:r>
            </w:ins>
          </w:p>
        </w:tc>
        <w:tc>
          <w:tcPr>
            <w:tcW w:w="914" w:type="dxa"/>
            <w:shd w:val="clear" w:color="auto" w:fill="C00000"/>
            <w:noWrap/>
            <w:vAlign w:val="bottom"/>
            <w:hideMark/>
          </w:tcPr>
          <w:p w14:paraId="0367786C" w14:textId="77777777" w:rsidR="00E27AAA" w:rsidRPr="00E27AAA" w:rsidRDefault="00E27AAA" w:rsidP="00E27AAA">
            <w:pPr>
              <w:spacing w:after="0" w:line="240" w:lineRule="auto"/>
              <w:jc w:val="right"/>
              <w:rPr>
                <w:ins w:id="19248" w:author="Hardik Malhotra" w:date="2021-09-30T22:36:00Z"/>
                <w:rFonts w:ascii="Calibri" w:eastAsia="Times New Roman" w:hAnsi="Calibri" w:cs="Times New Roman"/>
                <w:lang w:val="en-US"/>
                <w:rPrChange w:id="19249" w:author="Hardik Malhotra" w:date="2021-09-30T22:41:00Z">
                  <w:rPr>
                    <w:ins w:id="19250" w:author="Hardik Malhotra" w:date="2021-09-30T22:36:00Z"/>
                    <w:rFonts w:ascii="Calibri" w:eastAsia="Times New Roman" w:hAnsi="Calibri" w:cs="Times New Roman"/>
                    <w:color w:val="000000"/>
                    <w:lang w:val="en-US"/>
                  </w:rPr>
                </w:rPrChange>
              </w:rPr>
            </w:pPr>
            <w:ins w:id="19251" w:author="Hardik Malhotra" w:date="2021-09-30T22:36:00Z">
              <w:r w:rsidRPr="00E27AAA">
                <w:rPr>
                  <w:rFonts w:ascii="Calibri" w:eastAsia="Times New Roman" w:hAnsi="Calibri" w:cs="Times New Roman"/>
                  <w:lang w:val="en-US"/>
                  <w:rPrChange w:id="19252" w:author="Hardik Malhotra" w:date="2021-09-30T22:41:00Z">
                    <w:rPr>
                      <w:rFonts w:ascii="Calibri" w:eastAsia="Times New Roman" w:hAnsi="Calibri" w:cs="Times New Roman"/>
                      <w:color w:val="000000"/>
                      <w:lang w:val="en-US"/>
                    </w:rPr>
                  </w:rPrChange>
                </w:rPr>
                <w:t>3675</w:t>
              </w:r>
            </w:ins>
          </w:p>
        </w:tc>
        <w:tc>
          <w:tcPr>
            <w:tcW w:w="914" w:type="dxa"/>
            <w:shd w:val="clear" w:color="auto" w:fill="C00000"/>
            <w:noWrap/>
            <w:vAlign w:val="bottom"/>
            <w:hideMark/>
          </w:tcPr>
          <w:p w14:paraId="33837E28" w14:textId="77777777" w:rsidR="00E27AAA" w:rsidRPr="00E27AAA" w:rsidRDefault="00E27AAA" w:rsidP="00E27AAA">
            <w:pPr>
              <w:spacing w:after="0" w:line="240" w:lineRule="auto"/>
              <w:jc w:val="right"/>
              <w:rPr>
                <w:ins w:id="19253" w:author="Hardik Malhotra" w:date="2021-09-30T22:36:00Z"/>
                <w:rFonts w:ascii="Calibri" w:eastAsia="Times New Roman" w:hAnsi="Calibri" w:cs="Times New Roman"/>
                <w:lang w:val="en-US"/>
                <w:rPrChange w:id="19254" w:author="Hardik Malhotra" w:date="2021-09-30T22:41:00Z">
                  <w:rPr>
                    <w:ins w:id="19255" w:author="Hardik Malhotra" w:date="2021-09-30T22:36:00Z"/>
                    <w:rFonts w:ascii="Calibri" w:eastAsia="Times New Roman" w:hAnsi="Calibri" w:cs="Times New Roman"/>
                    <w:color w:val="000000"/>
                    <w:lang w:val="en-US"/>
                  </w:rPr>
                </w:rPrChange>
              </w:rPr>
            </w:pPr>
            <w:ins w:id="19256" w:author="Hardik Malhotra" w:date="2021-09-30T22:36:00Z">
              <w:r w:rsidRPr="00E27AAA">
                <w:rPr>
                  <w:rFonts w:ascii="Calibri" w:eastAsia="Times New Roman" w:hAnsi="Calibri" w:cs="Times New Roman"/>
                  <w:lang w:val="en-US"/>
                  <w:rPrChange w:id="19257" w:author="Hardik Malhotra" w:date="2021-09-30T22:41:00Z">
                    <w:rPr>
                      <w:rFonts w:ascii="Calibri" w:eastAsia="Times New Roman" w:hAnsi="Calibri" w:cs="Times New Roman"/>
                      <w:color w:val="000000"/>
                      <w:lang w:val="en-US"/>
                    </w:rPr>
                  </w:rPrChange>
                </w:rPr>
                <w:t>5.05%</w:t>
              </w:r>
            </w:ins>
          </w:p>
        </w:tc>
        <w:tc>
          <w:tcPr>
            <w:tcW w:w="914" w:type="dxa"/>
            <w:shd w:val="clear" w:color="auto" w:fill="C00000"/>
            <w:noWrap/>
            <w:vAlign w:val="bottom"/>
            <w:hideMark/>
          </w:tcPr>
          <w:p w14:paraId="568BA3D7" w14:textId="77777777" w:rsidR="00E27AAA" w:rsidRPr="00E27AAA" w:rsidRDefault="00E27AAA" w:rsidP="00E27AAA">
            <w:pPr>
              <w:spacing w:after="0" w:line="240" w:lineRule="auto"/>
              <w:jc w:val="right"/>
              <w:rPr>
                <w:ins w:id="19258" w:author="Hardik Malhotra" w:date="2021-09-30T22:36:00Z"/>
                <w:rFonts w:ascii="Calibri" w:eastAsia="Times New Roman" w:hAnsi="Calibri" w:cs="Times New Roman"/>
                <w:lang w:val="en-US"/>
                <w:rPrChange w:id="19259" w:author="Hardik Malhotra" w:date="2021-09-30T22:41:00Z">
                  <w:rPr>
                    <w:ins w:id="19260" w:author="Hardik Malhotra" w:date="2021-09-30T22:36:00Z"/>
                    <w:rFonts w:ascii="Calibri" w:eastAsia="Times New Roman" w:hAnsi="Calibri" w:cs="Times New Roman"/>
                    <w:color w:val="000000"/>
                    <w:lang w:val="en-US"/>
                  </w:rPr>
                </w:rPrChange>
              </w:rPr>
            </w:pPr>
            <w:ins w:id="19261" w:author="Hardik Malhotra" w:date="2021-09-30T22:36:00Z">
              <w:r w:rsidRPr="00E27AAA">
                <w:rPr>
                  <w:rFonts w:ascii="Calibri" w:eastAsia="Times New Roman" w:hAnsi="Calibri" w:cs="Times New Roman"/>
                  <w:lang w:val="en-US"/>
                  <w:rPrChange w:id="19262" w:author="Hardik Malhotra" w:date="2021-09-30T22:41:00Z">
                    <w:rPr>
                      <w:rFonts w:ascii="Calibri" w:eastAsia="Times New Roman" w:hAnsi="Calibri" w:cs="Times New Roman"/>
                      <w:color w:val="000000"/>
                      <w:lang w:val="en-US"/>
                    </w:rPr>
                  </w:rPrChange>
                </w:rPr>
                <w:t>10.80%</w:t>
              </w:r>
            </w:ins>
          </w:p>
        </w:tc>
      </w:tr>
      <w:tr w:rsidR="00E27AAA" w:rsidRPr="00E27AAA" w14:paraId="08E06EA9" w14:textId="77777777" w:rsidTr="00E27AAA">
        <w:trPr>
          <w:trHeight w:val="301"/>
          <w:ins w:id="19263" w:author="Hardik Malhotra" w:date="2021-09-30T22:36:00Z"/>
          <w:trPrChange w:id="19264" w:author="Hardik Malhotra" w:date="2021-09-30T22:36:00Z">
            <w:trPr>
              <w:gridBefore w:val="1"/>
              <w:trHeight w:val="300"/>
            </w:trPr>
          </w:trPrChange>
        </w:trPr>
        <w:tc>
          <w:tcPr>
            <w:tcW w:w="3868" w:type="dxa"/>
            <w:shd w:val="clear" w:color="000000" w:fill="FFFFFF"/>
            <w:noWrap/>
            <w:vAlign w:val="bottom"/>
            <w:hideMark/>
            <w:tcPrChange w:id="19265" w:author="Hardik Malhotra" w:date="2021-09-30T22:36:00Z">
              <w:tcPr>
                <w:tcW w:w="4060" w:type="dxa"/>
                <w:gridSpan w:val="2"/>
                <w:shd w:val="clear" w:color="000000" w:fill="FFFFFF"/>
                <w:noWrap/>
                <w:vAlign w:val="bottom"/>
                <w:hideMark/>
              </w:tcPr>
            </w:tcPrChange>
          </w:tcPr>
          <w:p w14:paraId="53553A7B" w14:textId="77777777" w:rsidR="00E27AAA" w:rsidRPr="00E27AAA" w:rsidRDefault="00E27AAA" w:rsidP="00E27AAA">
            <w:pPr>
              <w:spacing w:after="0" w:line="240" w:lineRule="auto"/>
              <w:rPr>
                <w:ins w:id="19266" w:author="Hardik Malhotra" w:date="2021-09-30T22:36:00Z"/>
                <w:rFonts w:ascii="Calibri" w:eastAsia="Times New Roman" w:hAnsi="Calibri" w:cs="Times New Roman"/>
                <w:color w:val="000000"/>
                <w:lang w:val="en-US"/>
              </w:rPr>
            </w:pPr>
            <w:ins w:id="19267" w:author="Hardik Malhotra" w:date="2021-09-30T22:36:00Z">
              <w:r w:rsidRPr="00E27AAA">
                <w:rPr>
                  <w:rFonts w:ascii="Calibri" w:eastAsia="Times New Roman" w:hAnsi="Calibri" w:cs="Times New Roman"/>
                  <w:color w:val="000000"/>
                  <w:lang w:val="en-US"/>
                </w:rPr>
                <w:lastRenderedPageBreak/>
                <w:t>China</w:t>
              </w:r>
            </w:ins>
          </w:p>
        </w:tc>
        <w:tc>
          <w:tcPr>
            <w:tcW w:w="914" w:type="dxa"/>
            <w:shd w:val="clear" w:color="000000" w:fill="FFFFFF"/>
            <w:noWrap/>
            <w:vAlign w:val="bottom"/>
            <w:hideMark/>
            <w:tcPrChange w:id="19268" w:author="Hardik Malhotra" w:date="2021-09-30T22:36:00Z">
              <w:tcPr>
                <w:tcW w:w="960" w:type="dxa"/>
                <w:gridSpan w:val="2"/>
                <w:shd w:val="clear" w:color="000000" w:fill="FFFFFF"/>
                <w:noWrap/>
                <w:vAlign w:val="bottom"/>
                <w:hideMark/>
              </w:tcPr>
            </w:tcPrChange>
          </w:tcPr>
          <w:p w14:paraId="07B16A43" w14:textId="77777777" w:rsidR="00E27AAA" w:rsidRPr="00E27AAA" w:rsidRDefault="00E27AAA" w:rsidP="00E27AAA">
            <w:pPr>
              <w:spacing w:after="0" w:line="240" w:lineRule="auto"/>
              <w:jc w:val="right"/>
              <w:rPr>
                <w:ins w:id="19269" w:author="Hardik Malhotra" w:date="2021-09-30T22:36:00Z"/>
                <w:rFonts w:ascii="Calibri" w:eastAsia="Times New Roman" w:hAnsi="Calibri" w:cs="Times New Roman"/>
                <w:color w:val="000000"/>
                <w:lang w:val="en-US"/>
              </w:rPr>
            </w:pPr>
            <w:ins w:id="19270" w:author="Hardik Malhotra" w:date="2021-09-30T22:36:00Z">
              <w:r w:rsidRPr="00E27AAA">
                <w:rPr>
                  <w:rFonts w:ascii="Calibri" w:eastAsia="Times New Roman" w:hAnsi="Calibri" w:cs="Times New Roman"/>
                  <w:color w:val="000000"/>
                  <w:lang w:val="en-US"/>
                </w:rPr>
                <w:t>1205</w:t>
              </w:r>
            </w:ins>
          </w:p>
        </w:tc>
        <w:tc>
          <w:tcPr>
            <w:tcW w:w="914" w:type="dxa"/>
            <w:shd w:val="clear" w:color="000000" w:fill="FFFFFF"/>
            <w:noWrap/>
            <w:vAlign w:val="bottom"/>
            <w:hideMark/>
            <w:tcPrChange w:id="19271" w:author="Hardik Malhotra" w:date="2021-09-30T22:36:00Z">
              <w:tcPr>
                <w:tcW w:w="960" w:type="dxa"/>
                <w:gridSpan w:val="2"/>
                <w:shd w:val="clear" w:color="000000" w:fill="FFFFFF"/>
                <w:noWrap/>
                <w:vAlign w:val="bottom"/>
                <w:hideMark/>
              </w:tcPr>
            </w:tcPrChange>
          </w:tcPr>
          <w:p w14:paraId="3C463D32" w14:textId="77777777" w:rsidR="00E27AAA" w:rsidRPr="00E27AAA" w:rsidRDefault="00E27AAA" w:rsidP="00E27AAA">
            <w:pPr>
              <w:spacing w:after="0" w:line="240" w:lineRule="auto"/>
              <w:jc w:val="right"/>
              <w:rPr>
                <w:ins w:id="19272" w:author="Hardik Malhotra" w:date="2021-09-30T22:36:00Z"/>
                <w:rFonts w:ascii="Calibri" w:eastAsia="Times New Roman" w:hAnsi="Calibri" w:cs="Times New Roman"/>
                <w:color w:val="000000"/>
                <w:lang w:val="en-US"/>
              </w:rPr>
            </w:pPr>
            <w:ins w:id="19273" w:author="Hardik Malhotra" w:date="2021-09-30T22:36:00Z">
              <w:r w:rsidRPr="00E27AAA">
                <w:rPr>
                  <w:rFonts w:ascii="Calibri" w:eastAsia="Times New Roman" w:hAnsi="Calibri" w:cs="Times New Roman"/>
                  <w:color w:val="000000"/>
                  <w:lang w:val="en-US"/>
                </w:rPr>
                <w:t>1571</w:t>
              </w:r>
            </w:ins>
          </w:p>
        </w:tc>
        <w:tc>
          <w:tcPr>
            <w:tcW w:w="914" w:type="dxa"/>
            <w:shd w:val="clear" w:color="000000" w:fill="FFFFFF"/>
            <w:noWrap/>
            <w:vAlign w:val="bottom"/>
            <w:hideMark/>
            <w:tcPrChange w:id="19274" w:author="Hardik Malhotra" w:date="2021-09-30T22:36:00Z">
              <w:tcPr>
                <w:tcW w:w="960" w:type="dxa"/>
                <w:gridSpan w:val="2"/>
                <w:shd w:val="clear" w:color="000000" w:fill="FFFFFF"/>
                <w:noWrap/>
                <w:vAlign w:val="bottom"/>
                <w:hideMark/>
              </w:tcPr>
            </w:tcPrChange>
          </w:tcPr>
          <w:p w14:paraId="6DA66B1F" w14:textId="77777777" w:rsidR="00E27AAA" w:rsidRPr="00E27AAA" w:rsidRDefault="00E27AAA" w:rsidP="00E27AAA">
            <w:pPr>
              <w:spacing w:after="0" w:line="240" w:lineRule="auto"/>
              <w:jc w:val="right"/>
              <w:rPr>
                <w:ins w:id="19275" w:author="Hardik Malhotra" w:date="2021-09-30T22:36:00Z"/>
                <w:rFonts w:ascii="Calibri" w:eastAsia="Times New Roman" w:hAnsi="Calibri" w:cs="Times New Roman"/>
                <w:color w:val="000000"/>
                <w:lang w:val="en-US"/>
              </w:rPr>
            </w:pPr>
            <w:ins w:id="19276" w:author="Hardik Malhotra" w:date="2021-09-30T22:36:00Z">
              <w:r w:rsidRPr="00E27AAA">
                <w:rPr>
                  <w:rFonts w:ascii="Calibri" w:eastAsia="Times New Roman" w:hAnsi="Calibri" w:cs="Times New Roman"/>
                  <w:color w:val="000000"/>
                  <w:lang w:val="en-US"/>
                </w:rPr>
                <w:t>1697</w:t>
              </w:r>
            </w:ins>
          </w:p>
        </w:tc>
        <w:tc>
          <w:tcPr>
            <w:tcW w:w="914" w:type="dxa"/>
            <w:shd w:val="clear" w:color="000000" w:fill="FFFFFF"/>
            <w:noWrap/>
            <w:vAlign w:val="bottom"/>
            <w:hideMark/>
            <w:tcPrChange w:id="19277" w:author="Hardik Malhotra" w:date="2021-09-30T22:36:00Z">
              <w:tcPr>
                <w:tcW w:w="960" w:type="dxa"/>
                <w:gridSpan w:val="2"/>
                <w:shd w:val="clear" w:color="000000" w:fill="FFFFFF"/>
                <w:noWrap/>
                <w:vAlign w:val="bottom"/>
                <w:hideMark/>
              </w:tcPr>
            </w:tcPrChange>
          </w:tcPr>
          <w:p w14:paraId="24687ACD" w14:textId="77777777" w:rsidR="00E27AAA" w:rsidRPr="00E27AAA" w:rsidRDefault="00E27AAA" w:rsidP="00E27AAA">
            <w:pPr>
              <w:spacing w:after="0" w:line="240" w:lineRule="auto"/>
              <w:jc w:val="right"/>
              <w:rPr>
                <w:ins w:id="19278" w:author="Hardik Malhotra" w:date="2021-09-30T22:36:00Z"/>
                <w:rFonts w:ascii="Calibri" w:eastAsia="Times New Roman" w:hAnsi="Calibri" w:cs="Times New Roman"/>
                <w:color w:val="000000"/>
                <w:lang w:val="en-US"/>
              </w:rPr>
            </w:pPr>
            <w:ins w:id="19279" w:author="Hardik Malhotra" w:date="2021-09-30T22:36:00Z">
              <w:r w:rsidRPr="00E27AAA">
                <w:rPr>
                  <w:rFonts w:ascii="Calibri" w:eastAsia="Times New Roman" w:hAnsi="Calibri" w:cs="Times New Roman"/>
                  <w:color w:val="000000"/>
                  <w:lang w:val="en-US"/>
                </w:rPr>
                <w:t>2255</w:t>
              </w:r>
            </w:ins>
          </w:p>
        </w:tc>
        <w:tc>
          <w:tcPr>
            <w:tcW w:w="914" w:type="dxa"/>
            <w:shd w:val="clear" w:color="000000" w:fill="FFFFFF"/>
            <w:noWrap/>
            <w:vAlign w:val="bottom"/>
            <w:hideMark/>
            <w:tcPrChange w:id="19280" w:author="Hardik Malhotra" w:date="2021-09-30T22:36:00Z">
              <w:tcPr>
                <w:tcW w:w="960" w:type="dxa"/>
                <w:gridSpan w:val="2"/>
                <w:shd w:val="clear" w:color="000000" w:fill="FFFFFF"/>
                <w:noWrap/>
                <w:vAlign w:val="bottom"/>
                <w:hideMark/>
              </w:tcPr>
            </w:tcPrChange>
          </w:tcPr>
          <w:p w14:paraId="573BCBBC" w14:textId="77777777" w:rsidR="00E27AAA" w:rsidRPr="00E27AAA" w:rsidRDefault="00E27AAA" w:rsidP="00E27AAA">
            <w:pPr>
              <w:spacing w:after="0" w:line="240" w:lineRule="auto"/>
              <w:jc w:val="right"/>
              <w:rPr>
                <w:ins w:id="19281" w:author="Hardik Malhotra" w:date="2021-09-30T22:36:00Z"/>
                <w:rFonts w:ascii="Calibri" w:eastAsia="Times New Roman" w:hAnsi="Calibri" w:cs="Times New Roman"/>
                <w:color w:val="000000"/>
                <w:lang w:val="en-US"/>
              </w:rPr>
            </w:pPr>
            <w:ins w:id="19282" w:author="Hardik Malhotra" w:date="2021-09-30T22:36:00Z">
              <w:r w:rsidRPr="00E27AAA">
                <w:rPr>
                  <w:rFonts w:ascii="Calibri" w:eastAsia="Times New Roman" w:hAnsi="Calibri" w:cs="Times New Roman"/>
                  <w:color w:val="000000"/>
                  <w:lang w:val="en-US"/>
                </w:rPr>
                <w:t>2936</w:t>
              </w:r>
            </w:ins>
          </w:p>
        </w:tc>
        <w:tc>
          <w:tcPr>
            <w:tcW w:w="914" w:type="dxa"/>
            <w:shd w:val="clear" w:color="000000" w:fill="FFFFFF"/>
            <w:noWrap/>
            <w:vAlign w:val="bottom"/>
            <w:hideMark/>
            <w:tcPrChange w:id="19283" w:author="Hardik Malhotra" w:date="2021-09-30T22:36:00Z">
              <w:tcPr>
                <w:tcW w:w="960" w:type="dxa"/>
                <w:gridSpan w:val="2"/>
                <w:shd w:val="clear" w:color="000000" w:fill="FFFFFF"/>
                <w:noWrap/>
                <w:vAlign w:val="bottom"/>
                <w:hideMark/>
              </w:tcPr>
            </w:tcPrChange>
          </w:tcPr>
          <w:p w14:paraId="2C03CD28" w14:textId="77777777" w:rsidR="00E27AAA" w:rsidRPr="00E27AAA" w:rsidRDefault="00E27AAA" w:rsidP="00E27AAA">
            <w:pPr>
              <w:spacing w:after="0" w:line="240" w:lineRule="auto"/>
              <w:jc w:val="right"/>
              <w:rPr>
                <w:ins w:id="19284" w:author="Hardik Malhotra" w:date="2021-09-30T22:36:00Z"/>
                <w:rFonts w:ascii="Calibri" w:eastAsia="Times New Roman" w:hAnsi="Calibri" w:cs="Times New Roman"/>
                <w:color w:val="000000"/>
                <w:lang w:val="en-US"/>
              </w:rPr>
            </w:pPr>
            <w:ins w:id="19285" w:author="Hardik Malhotra" w:date="2021-09-30T22:36:00Z">
              <w:r w:rsidRPr="00E27AAA">
                <w:rPr>
                  <w:rFonts w:ascii="Calibri" w:eastAsia="Times New Roman" w:hAnsi="Calibri" w:cs="Times New Roman"/>
                  <w:color w:val="000000"/>
                  <w:lang w:val="en-US"/>
                </w:rPr>
                <w:t>5.46%</w:t>
              </w:r>
            </w:ins>
          </w:p>
        </w:tc>
        <w:tc>
          <w:tcPr>
            <w:tcW w:w="914" w:type="dxa"/>
            <w:shd w:val="clear" w:color="000000" w:fill="FFFFFF"/>
            <w:noWrap/>
            <w:vAlign w:val="bottom"/>
            <w:hideMark/>
            <w:tcPrChange w:id="19286" w:author="Hardik Malhotra" w:date="2021-09-30T22:36:00Z">
              <w:tcPr>
                <w:tcW w:w="960" w:type="dxa"/>
                <w:gridSpan w:val="2"/>
                <w:shd w:val="clear" w:color="000000" w:fill="FFFFFF"/>
                <w:noWrap/>
                <w:vAlign w:val="bottom"/>
                <w:hideMark/>
              </w:tcPr>
            </w:tcPrChange>
          </w:tcPr>
          <w:p w14:paraId="28E2338D" w14:textId="77777777" w:rsidR="00E27AAA" w:rsidRPr="00E27AAA" w:rsidRDefault="00E27AAA" w:rsidP="00E27AAA">
            <w:pPr>
              <w:spacing w:after="0" w:line="240" w:lineRule="auto"/>
              <w:jc w:val="right"/>
              <w:rPr>
                <w:ins w:id="19287" w:author="Hardik Malhotra" w:date="2021-09-30T22:36:00Z"/>
                <w:rFonts w:ascii="Calibri" w:eastAsia="Times New Roman" w:hAnsi="Calibri" w:cs="Times New Roman"/>
                <w:color w:val="000000"/>
                <w:lang w:val="en-US"/>
              </w:rPr>
            </w:pPr>
            <w:ins w:id="19288" w:author="Hardik Malhotra" w:date="2021-09-30T22:36:00Z">
              <w:r w:rsidRPr="00E27AAA">
                <w:rPr>
                  <w:rFonts w:ascii="Calibri" w:eastAsia="Times New Roman" w:hAnsi="Calibri" w:cs="Times New Roman"/>
                  <w:color w:val="000000"/>
                  <w:lang w:val="en-US"/>
                </w:rPr>
                <w:t>11.58%</w:t>
              </w:r>
            </w:ins>
          </w:p>
        </w:tc>
      </w:tr>
      <w:tr w:rsidR="00E27AAA" w:rsidRPr="00E27AAA" w14:paraId="3C47775C" w14:textId="77777777" w:rsidTr="00E27AAA">
        <w:trPr>
          <w:trHeight w:val="301"/>
          <w:ins w:id="19289" w:author="Hardik Malhotra" w:date="2021-09-30T22:36:00Z"/>
          <w:trPrChange w:id="19290" w:author="Hardik Malhotra" w:date="2021-09-30T22:36:00Z">
            <w:trPr>
              <w:gridBefore w:val="1"/>
              <w:trHeight w:val="300"/>
            </w:trPr>
          </w:trPrChange>
        </w:trPr>
        <w:tc>
          <w:tcPr>
            <w:tcW w:w="3868" w:type="dxa"/>
            <w:shd w:val="clear" w:color="000000" w:fill="FFFFFF"/>
            <w:noWrap/>
            <w:vAlign w:val="bottom"/>
            <w:hideMark/>
            <w:tcPrChange w:id="19291" w:author="Hardik Malhotra" w:date="2021-09-30T22:36:00Z">
              <w:tcPr>
                <w:tcW w:w="4060" w:type="dxa"/>
                <w:gridSpan w:val="2"/>
                <w:shd w:val="clear" w:color="000000" w:fill="FFFFFF"/>
                <w:noWrap/>
                <w:vAlign w:val="bottom"/>
                <w:hideMark/>
              </w:tcPr>
            </w:tcPrChange>
          </w:tcPr>
          <w:p w14:paraId="2501F2FB" w14:textId="77777777" w:rsidR="00E27AAA" w:rsidRPr="00E27AAA" w:rsidRDefault="00E27AAA" w:rsidP="00E27AAA">
            <w:pPr>
              <w:spacing w:after="0" w:line="240" w:lineRule="auto"/>
              <w:rPr>
                <w:ins w:id="19292" w:author="Hardik Malhotra" w:date="2021-09-30T22:36:00Z"/>
                <w:rFonts w:ascii="Calibri" w:eastAsia="Times New Roman" w:hAnsi="Calibri" w:cs="Times New Roman"/>
                <w:color w:val="000000"/>
                <w:lang w:val="en-US"/>
              </w:rPr>
            </w:pPr>
            <w:ins w:id="19293" w:author="Hardik Malhotra" w:date="2021-09-30T22:36:00Z">
              <w:r w:rsidRPr="00E27AAA">
                <w:rPr>
                  <w:rFonts w:ascii="Calibri" w:eastAsia="Times New Roman" w:hAnsi="Calibri" w:cs="Times New Roman"/>
                  <w:color w:val="000000"/>
                  <w:lang w:val="en-US"/>
                </w:rPr>
                <w:t>South Korea</w:t>
              </w:r>
            </w:ins>
          </w:p>
        </w:tc>
        <w:tc>
          <w:tcPr>
            <w:tcW w:w="914" w:type="dxa"/>
            <w:shd w:val="clear" w:color="000000" w:fill="FFFFFF"/>
            <w:noWrap/>
            <w:vAlign w:val="bottom"/>
            <w:hideMark/>
            <w:tcPrChange w:id="19294" w:author="Hardik Malhotra" w:date="2021-09-30T22:36:00Z">
              <w:tcPr>
                <w:tcW w:w="960" w:type="dxa"/>
                <w:gridSpan w:val="2"/>
                <w:shd w:val="clear" w:color="000000" w:fill="FFFFFF"/>
                <w:noWrap/>
                <w:vAlign w:val="bottom"/>
                <w:hideMark/>
              </w:tcPr>
            </w:tcPrChange>
          </w:tcPr>
          <w:p w14:paraId="56D359C1" w14:textId="77777777" w:rsidR="00E27AAA" w:rsidRPr="00E27AAA" w:rsidRDefault="00E27AAA" w:rsidP="00E27AAA">
            <w:pPr>
              <w:spacing w:after="0" w:line="240" w:lineRule="auto"/>
              <w:jc w:val="right"/>
              <w:rPr>
                <w:ins w:id="19295" w:author="Hardik Malhotra" w:date="2021-09-30T22:36:00Z"/>
                <w:rFonts w:ascii="Calibri" w:eastAsia="Times New Roman" w:hAnsi="Calibri" w:cs="Times New Roman"/>
                <w:color w:val="000000"/>
                <w:lang w:val="en-US"/>
              </w:rPr>
            </w:pPr>
            <w:ins w:id="19296" w:author="Hardik Malhotra" w:date="2021-09-30T22:36:00Z">
              <w:r w:rsidRPr="00E27AAA">
                <w:rPr>
                  <w:rFonts w:ascii="Calibri" w:eastAsia="Times New Roman" w:hAnsi="Calibri" w:cs="Times New Roman"/>
                  <w:color w:val="000000"/>
                  <w:lang w:val="en-US"/>
                </w:rPr>
                <w:t>77</w:t>
              </w:r>
            </w:ins>
          </w:p>
        </w:tc>
        <w:tc>
          <w:tcPr>
            <w:tcW w:w="914" w:type="dxa"/>
            <w:shd w:val="clear" w:color="000000" w:fill="FFFFFF"/>
            <w:noWrap/>
            <w:vAlign w:val="bottom"/>
            <w:hideMark/>
            <w:tcPrChange w:id="19297" w:author="Hardik Malhotra" w:date="2021-09-30T22:36:00Z">
              <w:tcPr>
                <w:tcW w:w="960" w:type="dxa"/>
                <w:gridSpan w:val="2"/>
                <w:shd w:val="clear" w:color="000000" w:fill="FFFFFF"/>
                <w:noWrap/>
                <w:vAlign w:val="bottom"/>
                <w:hideMark/>
              </w:tcPr>
            </w:tcPrChange>
          </w:tcPr>
          <w:p w14:paraId="05272166" w14:textId="77777777" w:rsidR="00E27AAA" w:rsidRPr="00E27AAA" w:rsidRDefault="00E27AAA" w:rsidP="00E27AAA">
            <w:pPr>
              <w:spacing w:after="0" w:line="240" w:lineRule="auto"/>
              <w:jc w:val="right"/>
              <w:rPr>
                <w:ins w:id="19298" w:author="Hardik Malhotra" w:date="2021-09-30T22:36:00Z"/>
                <w:rFonts w:ascii="Calibri" w:eastAsia="Times New Roman" w:hAnsi="Calibri" w:cs="Times New Roman"/>
                <w:color w:val="000000"/>
                <w:lang w:val="en-US"/>
              </w:rPr>
            </w:pPr>
            <w:ins w:id="19299" w:author="Hardik Malhotra" w:date="2021-09-30T22:36:00Z">
              <w:r w:rsidRPr="00E27AAA">
                <w:rPr>
                  <w:rFonts w:ascii="Calibri" w:eastAsia="Times New Roman" w:hAnsi="Calibri" w:cs="Times New Roman"/>
                  <w:color w:val="000000"/>
                  <w:lang w:val="en-US"/>
                </w:rPr>
                <w:t>91</w:t>
              </w:r>
            </w:ins>
          </w:p>
        </w:tc>
        <w:tc>
          <w:tcPr>
            <w:tcW w:w="914" w:type="dxa"/>
            <w:shd w:val="clear" w:color="000000" w:fill="FFFFFF"/>
            <w:noWrap/>
            <w:vAlign w:val="bottom"/>
            <w:hideMark/>
            <w:tcPrChange w:id="19300" w:author="Hardik Malhotra" w:date="2021-09-30T22:36:00Z">
              <w:tcPr>
                <w:tcW w:w="960" w:type="dxa"/>
                <w:gridSpan w:val="2"/>
                <w:shd w:val="clear" w:color="000000" w:fill="FFFFFF"/>
                <w:noWrap/>
                <w:vAlign w:val="bottom"/>
                <w:hideMark/>
              </w:tcPr>
            </w:tcPrChange>
          </w:tcPr>
          <w:p w14:paraId="49390931" w14:textId="77777777" w:rsidR="00E27AAA" w:rsidRPr="00E27AAA" w:rsidRDefault="00E27AAA" w:rsidP="00E27AAA">
            <w:pPr>
              <w:spacing w:after="0" w:line="240" w:lineRule="auto"/>
              <w:jc w:val="right"/>
              <w:rPr>
                <w:ins w:id="19301" w:author="Hardik Malhotra" w:date="2021-09-30T22:36:00Z"/>
                <w:rFonts w:ascii="Calibri" w:eastAsia="Times New Roman" w:hAnsi="Calibri" w:cs="Times New Roman"/>
                <w:color w:val="000000"/>
                <w:lang w:val="en-US"/>
              </w:rPr>
            </w:pPr>
            <w:ins w:id="19302" w:author="Hardik Malhotra" w:date="2021-09-30T22:36:00Z">
              <w:r w:rsidRPr="00E27AAA">
                <w:rPr>
                  <w:rFonts w:ascii="Calibri" w:eastAsia="Times New Roman" w:hAnsi="Calibri" w:cs="Times New Roman"/>
                  <w:color w:val="000000"/>
                  <w:lang w:val="en-US"/>
                </w:rPr>
                <w:t>95</w:t>
              </w:r>
            </w:ins>
          </w:p>
        </w:tc>
        <w:tc>
          <w:tcPr>
            <w:tcW w:w="914" w:type="dxa"/>
            <w:shd w:val="clear" w:color="000000" w:fill="FFFFFF"/>
            <w:noWrap/>
            <w:vAlign w:val="bottom"/>
            <w:hideMark/>
            <w:tcPrChange w:id="19303" w:author="Hardik Malhotra" w:date="2021-09-30T22:36:00Z">
              <w:tcPr>
                <w:tcW w:w="960" w:type="dxa"/>
                <w:gridSpan w:val="2"/>
                <w:shd w:val="clear" w:color="000000" w:fill="FFFFFF"/>
                <w:noWrap/>
                <w:vAlign w:val="bottom"/>
                <w:hideMark/>
              </w:tcPr>
            </w:tcPrChange>
          </w:tcPr>
          <w:p w14:paraId="2C226D0D" w14:textId="77777777" w:rsidR="00E27AAA" w:rsidRPr="00E27AAA" w:rsidRDefault="00E27AAA" w:rsidP="00E27AAA">
            <w:pPr>
              <w:spacing w:after="0" w:line="240" w:lineRule="auto"/>
              <w:jc w:val="right"/>
              <w:rPr>
                <w:ins w:id="19304" w:author="Hardik Malhotra" w:date="2021-09-30T22:36:00Z"/>
                <w:rFonts w:ascii="Calibri" w:eastAsia="Times New Roman" w:hAnsi="Calibri" w:cs="Times New Roman"/>
                <w:color w:val="000000"/>
                <w:lang w:val="en-US"/>
              </w:rPr>
            </w:pPr>
            <w:ins w:id="19305" w:author="Hardik Malhotra" w:date="2021-09-30T22:36:00Z">
              <w:r w:rsidRPr="00E27AAA">
                <w:rPr>
                  <w:rFonts w:ascii="Calibri" w:eastAsia="Times New Roman" w:hAnsi="Calibri" w:cs="Times New Roman"/>
                  <w:color w:val="000000"/>
                  <w:lang w:val="en-US"/>
                </w:rPr>
                <w:t>117</w:t>
              </w:r>
            </w:ins>
          </w:p>
        </w:tc>
        <w:tc>
          <w:tcPr>
            <w:tcW w:w="914" w:type="dxa"/>
            <w:shd w:val="clear" w:color="000000" w:fill="FFFFFF"/>
            <w:noWrap/>
            <w:vAlign w:val="bottom"/>
            <w:hideMark/>
            <w:tcPrChange w:id="19306" w:author="Hardik Malhotra" w:date="2021-09-30T22:36:00Z">
              <w:tcPr>
                <w:tcW w:w="960" w:type="dxa"/>
                <w:gridSpan w:val="2"/>
                <w:shd w:val="clear" w:color="000000" w:fill="FFFFFF"/>
                <w:noWrap/>
                <w:vAlign w:val="bottom"/>
                <w:hideMark/>
              </w:tcPr>
            </w:tcPrChange>
          </w:tcPr>
          <w:p w14:paraId="3FBE53CE" w14:textId="77777777" w:rsidR="00E27AAA" w:rsidRPr="00E27AAA" w:rsidRDefault="00E27AAA" w:rsidP="00E27AAA">
            <w:pPr>
              <w:spacing w:after="0" w:line="240" w:lineRule="auto"/>
              <w:jc w:val="right"/>
              <w:rPr>
                <w:ins w:id="19307" w:author="Hardik Malhotra" w:date="2021-09-30T22:36:00Z"/>
                <w:rFonts w:ascii="Calibri" w:eastAsia="Times New Roman" w:hAnsi="Calibri" w:cs="Times New Roman"/>
                <w:color w:val="000000"/>
                <w:lang w:val="en-US"/>
              </w:rPr>
            </w:pPr>
            <w:ins w:id="19308" w:author="Hardik Malhotra" w:date="2021-09-30T22:36:00Z">
              <w:r w:rsidRPr="00E27AAA">
                <w:rPr>
                  <w:rFonts w:ascii="Calibri" w:eastAsia="Times New Roman" w:hAnsi="Calibri" w:cs="Times New Roman"/>
                  <w:color w:val="000000"/>
                  <w:lang w:val="en-US"/>
                </w:rPr>
                <w:t>151</w:t>
              </w:r>
            </w:ins>
          </w:p>
        </w:tc>
        <w:tc>
          <w:tcPr>
            <w:tcW w:w="914" w:type="dxa"/>
            <w:shd w:val="clear" w:color="000000" w:fill="FFFFFF"/>
            <w:noWrap/>
            <w:vAlign w:val="bottom"/>
            <w:hideMark/>
            <w:tcPrChange w:id="19309" w:author="Hardik Malhotra" w:date="2021-09-30T22:36:00Z">
              <w:tcPr>
                <w:tcW w:w="960" w:type="dxa"/>
                <w:gridSpan w:val="2"/>
                <w:shd w:val="clear" w:color="000000" w:fill="FFFFFF"/>
                <w:noWrap/>
                <w:vAlign w:val="bottom"/>
                <w:hideMark/>
              </w:tcPr>
            </w:tcPrChange>
          </w:tcPr>
          <w:p w14:paraId="03A1D5A3" w14:textId="77777777" w:rsidR="00E27AAA" w:rsidRPr="00E27AAA" w:rsidRDefault="00E27AAA" w:rsidP="00E27AAA">
            <w:pPr>
              <w:spacing w:after="0" w:line="240" w:lineRule="auto"/>
              <w:jc w:val="right"/>
              <w:rPr>
                <w:ins w:id="19310" w:author="Hardik Malhotra" w:date="2021-09-30T22:36:00Z"/>
                <w:rFonts w:ascii="Calibri" w:eastAsia="Times New Roman" w:hAnsi="Calibri" w:cs="Times New Roman"/>
                <w:color w:val="000000"/>
                <w:lang w:val="en-US"/>
              </w:rPr>
            </w:pPr>
            <w:ins w:id="19311" w:author="Hardik Malhotra" w:date="2021-09-30T22:36:00Z">
              <w:r w:rsidRPr="00E27AAA">
                <w:rPr>
                  <w:rFonts w:ascii="Calibri" w:eastAsia="Times New Roman" w:hAnsi="Calibri" w:cs="Times New Roman"/>
                  <w:color w:val="000000"/>
                  <w:lang w:val="en-US"/>
                </w:rPr>
                <w:t>3.35%</w:t>
              </w:r>
            </w:ins>
          </w:p>
        </w:tc>
        <w:tc>
          <w:tcPr>
            <w:tcW w:w="914" w:type="dxa"/>
            <w:shd w:val="clear" w:color="000000" w:fill="FFFFFF"/>
            <w:noWrap/>
            <w:vAlign w:val="bottom"/>
            <w:hideMark/>
            <w:tcPrChange w:id="19312" w:author="Hardik Malhotra" w:date="2021-09-30T22:36:00Z">
              <w:tcPr>
                <w:tcW w:w="960" w:type="dxa"/>
                <w:gridSpan w:val="2"/>
                <w:shd w:val="clear" w:color="000000" w:fill="FFFFFF"/>
                <w:noWrap/>
                <w:vAlign w:val="bottom"/>
                <w:hideMark/>
              </w:tcPr>
            </w:tcPrChange>
          </w:tcPr>
          <w:p w14:paraId="728D92D9" w14:textId="77777777" w:rsidR="00E27AAA" w:rsidRPr="00E27AAA" w:rsidRDefault="00E27AAA" w:rsidP="00E27AAA">
            <w:pPr>
              <w:spacing w:after="0" w:line="240" w:lineRule="auto"/>
              <w:jc w:val="right"/>
              <w:rPr>
                <w:ins w:id="19313" w:author="Hardik Malhotra" w:date="2021-09-30T22:36:00Z"/>
                <w:rFonts w:ascii="Calibri" w:eastAsia="Times New Roman" w:hAnsi="Calibri" w:cs="Times New Roman"/>
                <w:color w:val="000000"/>
                <w:lang w:val="en-US"/>
              </w:rPr>
            </w:pPr>
            <w:ins w:id="19314" w:author="Hardik Malhotra" w:date="2021-09-30T22:36:00Z">
              <w:r w:rsidRPr="00E27AAA">
                <w:rPr>
                  <w:rFonts w:ascii="Calibri" w:eastAsia="Times New Roman" w:hAnsi="Calibri" w:cs="Times New Roman"/>
                  <w:color w:val="000000"/>
                  <w:lang w:val="en-US"/>
                </w:rPr>
                <w:t>9.72%</w:t>
              </w:r>
            </w:ins>
          </w:p>
        </w:tc>
      </w:tr>
      <w:tr w:rsidR="00E27AAA" w:rsidRPr="00E27AAA" w14:paraId="5C2C03A3" w14:textId="77777777" w:rsidTr="00E27AAA">
        <w:trPr>
          <w:trHeight w:val="301"/>
          <w:ins w:id="19315" w:author="Hardik Malhotra" w:date="2021-09-30T22:36:00Z"/>
          <w:trPrChange w:id="19316" w:author="Hardik Malhotra" w:date="2021-09-30T22:36:00Z">
            <w:trPr>
              <w:gridBefore w:val="1"/>
              <w:trHeight w:val="300"/>
            </w:trPr>
          </w:trPrChange>
        </w:trPr>
        <w:tc>
          <w:tcPr>
            <w:tcW w:w="3868" w:type="dxa"/>
            <w:shd w:val="clear" w:color="000000" w:fill="FFFFFF"/>
            <w:noWrap/>
            <w:vAlign w:val="bottom"/>
            <w:hideMark/>
            <w:tcPrChange w:id="19317" w:author="Hardik Malhotra" w:date="2021-09-30T22:36:00Z">
              <w:tcPr>
                <w:tcW w:w="4060" w:type="dxa"/>
                <w:gridSpan w:val="2"/>
                <w:shd w:val="clear" w:color="000000" w:fill="FFFFFF"/>
                <w:noWrap/>
                <w:vAlign w:val="bottom"/>
                <w:hideMark/>
              </w:tcPr>
            </w:tcPrChange>
          </w:tcPr>
          <w:p w14:paraId="1CBAC6E3" w14:textId="77777777" w:rsidR="00E27AAA" w:rsidRPr="00E27AAA" w:rsidRDefault="00E27AAA" w:rsidP="00E27AAA">
            <w:pPr>
              <w:spacing w:after="0" w:line="240" w:lineRule="auto"/>
              <w:rPr>
                <w:ins w:id="19318" w:author="Hardik Malhotra" w:date="2021-09-30T22:36:00Z"/>
                <w:rFonts w:ascii="Calibri" w:eastAsia="Times New Roman" w:hAnsi="Calibri" w:cs="Times New Roman"/>
                <w:color w:val="000000"/>
                <w:lang w:val="en-US"/>
              </w:rPr>
            </w:pPr>
            <w:ins w:id="19319" w:author="Hardik Malhotra" w:date="2021-09-30T22:36:00Z">
              <w:r w:rsidRPr="00E27AAA">
                <w:rPr>
                  <w:rFonts w:ascii="Calibri" w:eastAsia="Times New Roman" w:hAnsi="Calibri" w:cs="Times New Roman"/>
                  <w:color w:val="000000"/>
                  <w:lang w:val="en-US"/>
                </w:rPr>
                <w:t>India</w:t>
              </w:r>
            </w:ins>
          </w:p>
        </w:tc>
        <w:tc>
          <w:tcPr>
            <w:tcW w:w="914" w:type="dxa"/>
            <w:shd w:val="clear" w:color="000000" w:fill="FFFFFF"/>
            <w:noWrap/>
            <w:vAlign w:val="bottom"/>
            <w:hideMark/>
            <w:tcPrChange w:id="19320" w:author="Hardik Malhotra" w:date="2021-09-30T22:36:00Z">
              <w:tcPr>
                <w:tcW w:w="960" w:type="dxa"/>
                <w:gridSpan w:val="2"/>
                <w:shd w:val="clear" w:color="000000" w:fill="FFFFFF"/>
                <w:noWrap/>
                <w:vAlign w:val="bottom"/>
                <w:hideMark/>
              </w:tcPr>
            </w:tcPrChange>
          </w:tcPr>
          <w:p w14:paraId="446CAA5D" w14:textId="77777777" w:rsidR="00E27AAA" w:rsidRPr="00E27AAA" w:rsidRDefault="00E27AAA" w:rsidP="00E27AAA">
            <w:pPr>
              <w:spacing w:after="0" w:line="240" w:lineRule="auto"/>
              <w:jc w:val="right"/>
              <w:rPr>
                <w:ins w:id="19321" w:author="Hardik Malhotra" w:date="2021-09-30T22:36:00Z"/>
                <w:rFonts w:ascii="Calibri" w:eastAsia="Times New Roman" w:hAnsi="Calibri" w:cs="Times New Roman"/>
                <w:color w:val="000000"/>
                <w:lang w:val="en-US"/>
              </w:rPr>
            </w:pPr>
            <w:ins w:id="19322" w:author="Hardik Malhotra" w:date="2021-09-30T22:36:00Z">
              <w:r w:rsidRPr="00E27AAA">
                <w:rPr>
                  <w:rFonts w:ascii="Calibri" w:eastAsia="Times New Roman" w:hAnsi="Calibri" w:cs="Times New Roman"/>
                  <w:color w:val="000000"/>
                  <w:lang w:val="en-US"/>
                </w:rPr>
                <w:t>59</w:t>
              </w:r>
            </w:ins>
          </w:p>
        </w:tc>
        <w:tc>
          <w:tcPr>
            <w:tcW w:w="914" w:type="dxa"/>
            <w:shd w:val="clear" w:color="000000" w:fill="FFFFFF"/>
            <w:noWrap/>
            <w:vAlign w:val="bottom"/>
            <w:hideMark/>
            <w:tcPrChange w:id="19323" w:author="Hardik Malhotra" w:date="2021-09-30T22:36:00Z">
              <w:tcPr>
                <w:tcW w:w="960" w:type="dxa"/>
                <w:gridSpan w:val="2"/>
                <w:shd w:val="clear" w:color="000000" w:fill="FFFFFF"/>
                <w:noWrap/>
                <w:vAlign w:val="bottom"/>
                <w:hideMark/>
              </w:tcPr>
            </w:tcPrChange>
          </w:tcPr>
          <w:p w14:paraId="17D07898" w14:textId="77777777" w:rsidR="00E27AAA" w:rsidRPr="00E27AAA" w:rsidRDefault="00E27AAA" w:rsidP="00E27AAA">
            <w:pPr>
              <w:spacing w:after="0" w:line="240" w:lineRule="auto"/>
              <w:jc w:val="right"/>
              <w:rPr>
                <w:ins w:id="19324" w:author="Hardik Malhotra" w:date="2021-09-30T22:36:00Z"/>
                <w:rFonts w:ascii="Calibri" w:eastAsia="Times New Roman" w:hAnsi="Calibri" w:cs="Times New Roman"/>
                <w:color w:val="000000"/>
                <w:lang w:val="en-US"/>
              </w:rPr>
            </w:pPr>
            <w:ins w:id="19325" w:author="Hardik Malhotra" w:date="2021-09-30T22:36:00Z">
              <w:r w:rsidRPr="00E27AAA">
                <w:rPr>
                  <w:rFonts w:ascii="Calibri" w:eastAsia="Times New Roman" w:hAnsi="Calibri" w:cs="Times New Roman"/>
                  <w:color w:val="000000"/>
                  <w:lang w:val="en-US"/>
                </w:rPr>
                <w:t>103</w:t>
              </w:r>
            </w:ins>
          </w:p>
        </w:tc>
        <w:tc>
          <w:tcPr>
            <w:tcW w:w="914" w:type="dxa"/>
            <w:shd w:val="clear" w:color="000000" w:fill="FFFFFF"/>
            <w:noWrap/>
            <w:vAlign w:val="bottom"/>
            <w:hideMark/>
            <w:tcPrChange w:id="19326" w:author="Hardik Malhotra" w:date="2021-09-30T22:36:00Z">
              <w:tcPr>
                <w:tcW w:w="960" w:type="dxa"/>
                <w:gridSpan w:val="2"/>
                <w:shd w:val="clear" w:color="000000" w:fill="FFFFFF"/>
                <w:noWrap/>
                <w:vAlign w:val="bottom"/>
                <w:hideMark/>
              </w:tcPr>
            </w:tcPrChange>
          </w:tcPr>
          <w:p w14:paraId="33AF2BA6" w14:textId="77777777" w:rsidR="00E27AAA" w:rsidRPr="00E27AAA" w:rsidRDefault="00E27AAA" w:rsidP="00E27AAA">
            <w:pPr>
              <w:spacing w:after="0" w:line="240" w:lineRule="auto"/>
              <w:jc w:val="right"/>
              <w:rPr>
                <w:ins w:id="19327" w:author="Hardik Malhotra" w:date="2021-09-30T22:36:00Z"/>
                <w:rFonts w:ascii="Calibri" w:eastAsia="Times New Roman" w:hAnsi="Calibri" w:cs="Times New Roman"/>
                <w:color w:val="000000"/>
                <w:lang w:val="en-US"/>
              </w:rPr>
            </w:pPr>
            <w:ins w:id="19328" w:author="Hardik Malhotra" w:date="2021-09-30T22:36:00Z">
              <w:r w:rsidRPr="00E27AAA">
                <w:rPr>
                  <w:rFonts w:ascii="Calibri" w:eastAsia="Times New Roman" w:hAnsi="Calibri" w:cs="Times New Roman"/>
                  <w:color w:val="000000"/>
                  <w:lang w:val="en-US"/>
                </w:rPr>
                <w:t>89</w:t>
              </w:r>
            </w:ins>
          </w:p>
        </w:tc>
        <w:tc>
          <w:tcPr>
            <w:tcW w:w="914" w:type="dxa"/>
            <w:shd w:val="clear" w:color="000000" w:fill="FFFFFF"/>
            <w:noWrap/>
            <w:vAlign w:val="bottom"/>
            <w:hideMark/>
            <w:tcPrChange w:id="19329" w:author="Hardik Malhotra" w:date="2021-09-30T22:36:00Z">
              <w:tcPr>
                <w:tcW w:w="960" w:type="dxa"/>
                <w:gridSpan w:val="2"/>
                <w:shd w:val="clear" w:color="000000" w:fill="FFFFFF"/>
                <w:noWrap/>
                <w:vAlign w:val="bottom"/>
                <w:hideMark/>
              </w:tcPr>
            </w:tcPrChange>
          </w:tcPr>
          <w:p w14:paraId="622A3D45" w14:textId="77777777" w:rsidR="00E27AAA" w:rsidRPr="00E27AAA" w:rsidRDefault="00E27AAA" w:rsidP="00E27AAA">
            <w:pPr>
              <w:spacing w:after="0" w:line="240" w:lineRule="auto"/>
              <w:jc w:val="right"/>
              <w:rPr>
                <w:ins w:id="19330" w:author="Hardik Malhotra" w:date="2021-09-30T22:36:00Z"/>
                <w:rFonts w:ascii="Calibri" w:eastAsia="Times New Roman" w:hAnsi="Calibri" w:cs="Times New Roman"/>
                <w:color w:val="000000"/>
                <w:lang w:val="en-US"/>
              </w:rPr>
            </w:pPr>
            <w:ins w:id="19331" w:author="Hardik Malhotra" w:date="2021-09-30T22:36:00Z">
              <w:r w:rsidRPr="00E27AAA">
                <w:rPr>
                  <w:rFonts w:ascii="Calibri" w:eastAsia="Times New Roman" w:hAnsi="Calibri" w:cs="Times New Roman"/>
                  <w:color w:val="000000"/>
                  <w:lang w:val="en-US"/>
                </w:rPr>
                <w:t>129</w:t>
              </w:r>
            </w:ins>
          </w:p>
        </w:tc>
        <w:tc>
          <w:tcPr>
            <w:tcW w:w="914" w:type="dxa"/>
            <w:shd w:val="clear" w:color="000000" w:fill="FFFFFF"/>
            <w:noWrap/>
            <w:vAlign w:val="bottom"/>
            <w:hideMark/>
            <w:tcPrChange w:id="19332" w:author="Hardik Malhotra" w:date="2021-09-30T22:36:00Z">
              <w:tcPr>
                <w:tcW w:w="960" w:type="dxa"/>
                <w:gridSpan w:val="2"/>
                <w:shd w:val="clear" w:color="000000" w:fill="FFFFFF"/>
                <w:noWrap/>
                <w:vAlign w:val="bottom"/>
                <w:hideMark/>
              </w:tcPr>
            </w:tcPrChange>
          </w:tcPr>
          <w:p w14:paraId="097D623A" w14:textId="77777777" w:rsidR="00E27AAA" w:rsidRPr="00E27AAA" w:rsidRDefault="00E27AAA" w:rsidP="00E27AAA">
            <w:pPr>
              <w:spacing w:after="0" w:line="240" w:lineRule="auto"/>
              <w:jc w:val="right"/>
              <w:rPr>
                <w:ins w:id="19333" w:author="Hardik Malhotra" w:date="2021-09-30T22:36:00Z"/>
                <w:rFonts w:ascii="Calibri" w:eastAsia="Times New Roman" w:hAnsi="Calibri" w:cs="Times New Roman"/>
                <w:color w:val="000000"/>
                <w:lang w:val="en-US"/>
              </w:rPr>
            </w:pPr>
            <w:ins w:id="19334" w:author="Hardik Malhotra" w:date="2021-09-30T22:36:00Z">
              <w:r w:rsidRPr="00E27AAA">
                <w:rPr>
                  <w:rFonts w:ascii="Calibri" w:eastAsia="Times New Roman" w:hAnsi="Calibri" w:cs="Times New Roman"/>
                  <w:color w:val="000000"/>
                  <w:lang w:val="en-US"/>
                </w:rPr>
                <w:t>193</w:t>
              </w:r>
            </w:ins>
          </w:p>
        </w:tc>
        <w:tc>
          <w:tcPr>
            <w:tcW w:w="914" w:type="dxa"/>
            <w:shd w:val="clear" w:color="000000" w:fill="FFFFFF"/>
            <w:noWrap/>
            <w:vAlign w:val="bottom"/>
            <w:hideMark/>
            <w:tcPrChange w:id="19335" w:author="Hardik Malhotra" w:date="2021-09-30T22:36:00Z">
              <w:tcPr>
                <w:tcW w:w="960" w:type="dxa"/>
                <w:gridSpan w:val="2"/>
                <w:shd w:val="clear" w:color="000000" w:fill="FFFFFF"/>
                <w:noWrap/>
                <w:vAlign w:val="bottom"/>
                <w:hideMark/>
              </w:tcPr>
            </w:tcPrChange>
          </w:tcPr>
          <w:p w14:paraId="2A2DFC99" w14:textId="77777777" w:rsidR="00E27AAA" w:rsidRPr="00E27AAA" w:rsidRDefault="00E27AAA" w:rsidP="00E27AAA">
            <w:pPr>
              <w:spacing w:after="0" w:line="240" w:lineRule="auto"/>
              <w:jc w:val="right"/>
              <w:rPr>
                <w:ins w:id="19336" w:author="Hardik Malhotra" w:date="2021-09-30T22:36:00Z"/>
                <w:rFonts w:ascii="Calibri" w:eastAsia="Times New Roman" w:hAnsi="Calibri" w:cs="Times New Roman"/>
                <w:color w:val="000000"/>
                <w:lang w:val="en-US"/>
              </w:rPr>
            </w:pPr>
            <w:ins w:id="19337" w:author="Hardik Malhotra" w:date="2021-09-30T22:36:00Z">
              <w:r w:rsidRPr="00E27AAA">
                <w:rPr>
                  <w:rFonts w:ascii="Calibri" w:eastAsia="Times New Roman" w:hAnsi="Calibri" w:cs="Times New Roman"/>
                  <w:color w:val="000000"/>
                  <w:lang w:val="en-US"/>
                </w:rPr>
                <w:t>11.86%</w:t>
              </w:r>
            </w:ins>
          </w:p>
        </w:tc>
        <w:tc>
          <w:tcPr>
            <w:tcW w:w="914" w:type="dxa"/>
            <w:shd w:val="clear" w:color="000000" w:fill="FFFFFF"/>
            <w:noWrap/>
            <w:vAlign w:val="bottom"/>
            <w:hideMark/>
            <w:tcPrChange w:id="19338" w:author="Hardik Malhotra" w:date="2021-09-30T22:36:00Z">
              <w:tcPr>
                <w:tcW w:w="960" w:type="dxa"/>
                <w:gridSpan w:val="2"/>
                <w:shd w:val="clear" w:color="000000" w:fill="FFFFFF"/>
                <w:noWrap/>
                <w:vAlign w:val="bottom"/>
                <w:hideMark/>
              </w:tcPr>
            </w:tcPrChange>
          </w:tcPr>
          <w:p w14:paraId="414055E5" w14:textId="77777777" w:rsidR="00E27AAA" w:rsidRPr="00E27AAA" w:rsidRDefault="00E27AAA" w:rsidP="00E27AAA">
            <w:pPr>
              <w:spacing w:after="0" w:line="240" w:lineRule="auto"/>
              <w:jc w:val="right"/>
              <w:rPr>
                <w:ins w:id="19339" w:author="Hardik Malhotra" w:date="2021-09-30T22:36:00Z"/>
                <w:rFonts w:ascii="Calibri" w:eastAsia="Times New Roman" w:hAnsi="Calibri" w:cs="Times New Roman"/>
                <w:color w:val="000000"/>
                <w:lang w:val="en-US"/>
              </w:rPr>
            </w:pPr>
            <w:ins w:id="19340" w:author="Hardik Malhotra" w:date="2021-09-30T22:36:00Z">
              <w:r w:rsidRPr="00E27AAA">
                <w:rPr>
                  <w:rFonts w:ascii="Calibri" w:eastAsia="Times New Roman" w:hAnsi="Calibri" w:cs="Times New Roman"/>
                  <w:color w:val="000000"/>
                  <w:lang w:val="en-US"/>
                </w:rPr>
                <w:t>16.76%</w:t>
              </w:r>
            </w:ins>
          </w:p>
        </w:tc>
      </w:tr>
      <w:tr w:rsidR="00E27AAA" w:rsidRPr="00E27AAA" w14:paraId="7F8C1FD0" w14:textId="77777777" w:rsidTr="00E27AAA">
        <w:trPr>
          <w:trHeight w:val="301"/>
          <w:ins w:id="19341" w:author="Hardik Malhotra" w:date="2021-09-30T22:36:00Z"/>
          <w:trPrChange w:id="19342" w:author="Hardik Malhotra" w:date="2021-09-30T22:36:00Z">
            <w:trPr>
              <w:gridBefore w:val="1"/>
              <w:trHeight w:val="300"/>
            </w:trPr>
          </w:trPrChange>
        </w:trPr>
        <w:tc>
          <w:tcPr>
            <w:tcW w:w="3868" w:type="dxa"/>
            <w:shd w:val="clear" w:color="000000" w:fill="FFFFFF"/>
            <w:noWrap/>
            <w:vAlign w:val="bottom"/>
            <w:hideMark/>
            <w:tcPrChange w:id="19343" w:author="Hardik Malhotra" w:date="2021-09-30T22:36:00Z">
              <w:tcPr>
                <w:tcW w:w="4060" w:type="dxa"/>
                <w:gridSpan w:val="2"/>
                <w:shd w:val="clear" w:color="000000" w:fill="FFFFFF"/>
                <w:noWrap/>
                <w:vAlign w:val="bottom"/>
                <w:hideMark/>
              </w:tcPr>
            </w:tcPrChange>
          </w:tcPr>
          <w:p w14:paraId="1F946F11" w14:textId="77777777" w:rsidR="00E27AAA" w:rsidRPr="00E27AAA" w:rsidRDefault="00E27AAA" w:rsidP="00E27AAA">
            <w:pPr>
              <w:spacing w:after="0" w:line="240" w:lineRule="auto"/>
              <w:rPr>
                <w:ins w:id="19344" w:author="Hardik Malhotra" w:date="2021-09-30T22:36:00Z"/>
                <w:rFonts w:ascii="Calibri" w:eastAsia="Times New Roman" w:hAnsi="Calibri" w:cs="Times New Roman"/>
                <w:color w:val="000000"/>
                <w:lang w:val="en-US"/>
              </w:rPr>
            </w:pPr>
            <w:ins w:id="19345" w:author="Hardik Malhotra" w:date="2021-09-30T22:36:00Z">
              <w:r w:rsidRPr="00E27AAA">
                <w:rPr>
                  <w:rFonts w:ascii="Calibri" w:eastAsia="Times New Roman" w:hAnsi="Calibri" w:cs="Times New Roman"/>
                  <w:color w:val="000000"/>
                  <w:lang w:val="en-US"/>
                </w:rPr>
                <w:t>Others</w:t>
              </w:r>
            </w:ins>
          </w:p>
        </w:tc>
        <w:tc>
          <w:tcPr>
            <w:tcW w:w="914" w:type="dxa"/>
            <w:shd w:val="clear" w:color="000000" w:fill="FFFFFF"/>
            <w:noWrap/>
            <w:vAlign w:val="bottom"/>
            <w:hideMark/>
            <w:tcPrChange w:id="19346" w:author="Hardik Malhotra" w:date="2021-09-30T22:36:00Z">
              <w:tcPr>
                <w:tcW w:w="960" w:type="dxa"/>
                <w:gridSpan w:val="2"/>
                <w:shd w:val="clear" w:color="000000" w:fill="FFFFFF"/>
                <w:noWrap/>
                <w:vAlign w:val="bottom"/>
                <w:hideMark/>
              </w:tcPr>
            </w:tcPrChange>
          </w:tcPr>
          <w:p w14:paraId="1C759367" w14:textId="77777777" w:rsidR="00E27AAA" w:rsidRPr="00E27AAA" w:rsidRDefault="00E27AAA" w:rsidP="00E27AAA">
            <w:pPr>
              <w:spacing w:after="0" w:line="240" w:lineRule="auto"/>
              <w:jc w:val="right"/>
              <w:rPr>
                <w:ins w:id="19347" w:author="Hardik Malhotra" w:date="2021-09-30T22:36:00Z"/>
                <w:rFonts w:ascii="Calibri" w:eastAsia="Times New Roman" w:hAnsi="Calibri" w:cs="Times New Roman"/>
                <w:color w:val="000000"/>
                <w:lang w:val="en-US"/>
              </w:rPr>
            </w:pPr>
            <w:ins w:id="19348" w:author="Hardik Malhotra" w:date="2021-09-30T22:36:00Z">
              <w:r w:rsidRPr="00E27AAA">
                <w:rPr>
                  <w:rFonts w:ascii="Calibri" w:eastAsia="Times New Roman" w:hAnsi="Calibri" w:cs="Times New Roman"/>
                  <w:color w:val="000000"/>
                  <w:lang w:val="en-US"/>
                </w:rPr>
                <w:t>254</w:t>
              </w:r>
            </w:ins>
          </w:p>
        </w:tc>
        <w:tc>
          <w:tcPr>
            <w:tcW w:w="914" w:type="dxa"/>
            <w:shd w:val="clear" w:color="000000" w:fill="FFFFFF"/>
            <w:noWrap/>
            <w:vAlign w:val="bottom"/>
            <w:hideMark/>
            <w:tcPrChange w:id="19349" w:author="Hardik Malhotra" w:date="2021-09-30T22:36:00Z">
              <w:tcPr>
                <w:tcW w:w="960" w:type="dxa"/>
                <w:gridSpan w:val="2"/>
                <w:shd w:val="clear" w:color="000000" w:fill="FFFFFF"/>
                <w:noWrap/>
                <w:vAlign w:val="bottom"/>
                <w:hideMark/>
              </w:tcPr>
            </w:tcPrChange>
          </w:tcPr>
          <w:p w14:paraId="65A4A10B" w14:textId="77777777" w:rsidR="00E27AAA" w:rsidRPr="00E27AAA" w:rsidRDefault="00E27AAA" w:rsidP="00E27AAA">
            <w:pPr>
              <w:spacing w:after="0" w:line="240" w:lineRule="auto"/>
              <w:jc w:val="right"/>
              <w:rPr>
                <w:ins w:id="19350" w:author="Hardik Malhotra" w:date="2021-09-30T22:36:00Z"/>
                <w:rFonts w:ascii="Calibri" w:eastAsia="Times New Roman" w:hAnsi="Calibri" w:cs="Times New Roman"/>
                <w:color w:val="000000"/>
                <w:lang w:val="en-US"/>
              </w:rPr>
            </w:pPr>
            <w:ins w:id="19351" w:author="Hardik Malhotra" w:date="2021-09-30T22:36:00Z">
              <w:r w:rsidRPr="00E27AAA">
                <w:rPr>
                  <w:rFonts w:ascii="Calibri" w:eastAsia="Times New Roman" w:hAnsi="Calibri" w:cs="Times New Roman"/>
                  <w:color w:val="000000"/>
                  <w:lang w:val="en-US"/>
                </w:rPr>
                <w:t>275</w:t>
              </w:r>
            </w:ins>
          </w:p>
        </w:tc>
        <w:tc>
          <w:tcPr>
            <w:tcW w:w="914" w:type="dxa"/>
            <w:shd w:val="clear" w:color="000000" w:fill="FFFFFF"/>
            <w:noWrap/>
            <w:vAlign w:val="bottom"/>
            <w:hideMark/>
            <w:tcPrChange w:id="19352" w:author="Hardik Malhotra" w:date="2021-09-30T22:36:00Z">
              <w:tcPr>
                <w:tcW w:w="960" w:type="dxa"/>
                <w:gridSpan w:val="2"/>
                <w:shd w:val="clear" w:color="000000" w:fill="FFFFFF"/>
                <w:noWrap/>
                <w:vAlign w:val="bottom"/>
                <w:hideMark/>
              </w:tcPr>
            </w:tcPrChange>
          </w:tcPr>
          <w:p w14:paraId="77C31FE6" w14:textId="77777777" w:rsidR="00E27AAA" w:rsidRPr="00E27AAA" w:rsidRDefault="00E27AAA" w:rsidP="00E27AAA">
            <w:pPr>
              <w:spacing w:after="0" w:line="240" w:lineRule="auto"/>
              <w:jc w:val="right"/>
              <w:rPr>
                <w:ins w:id="19353" w:author="Hardik Malhotra" w:date="2021-09-30T22:36:00Z"/>
                <w:rFonts w:ascii="Calibri" w:eastAsia="Times New Roman" w:hAnsi="Calibri" w:cs="Times New Roman"/>
                <w:color w:val="000000"/>
                <w:lang w:val="en-US"/>
              </w:rPr>
            </w:pPr>
            <w:ins w:id="19354" w:author="Hardik Malhotra" w:date="2021-09-30T22:36:00Z">
              <w:r w:rsidRPr="00E27AAA">
                <w:rPr>
                  <w:rFonts w:ascii="Calibri" w:eastAsia="Times New Roman" w:hAnsi="Calibri" w:cs="Times New Roman"/>
                  <w:color w:val="000000"/>
                  <w:lang w:val="en-US"/>
                </w:rPr>
                <w:t>319</w:t>
              </w:r>
            </w:ins>
          </w:p>
        </w:tc>
        <w:tc>
          <w:tcPr>
            <w:tcW w:w="914" w:type="dxa"/>
            <w:shd w:val="clear" w:color="000000" w:fill="FFFFFF"/>
            <w:noWrap/>
            <w:vAlign w:val="bottom"/>
            <w:hideMark/>
            <w:tcPrChange w:id="19355" w:author="Hardik Malhotra" w:date="2021-09-30T22:36:00Z">
              <w:tcPr>
                <w:tcW w:w="960" w:type="dxa"/>
                <w:gridSpan w:val="2"/>
                <w:shd w:val="clear" w:color="000000" w:fill="FFFFFF"/>
                <w:noWrap/>
                <w:vAlign w:val="bottom"/>
                <w:hideMark/>
              </w:tcPr>
            </w:tcPrChange>
          </w:tcPr>
          <w:p w14:paraId="13ABB2E4" w14:textId="77777777" w:rsidR="00E27AAA" w:rsidRPr="00E27AAA" w:rsidRDefault="00E27AAA" w:rsidP="00E27AAA">
            <w:pPr>
              <w:spacing w:after="0" w:line="240" w:lineRule="auto"/>
              <w:jc w:val="right"/>
              <w:rPr>
                <w:ins w:id="19356" w:author="Hardik Malhotra" w:date="2021-09-30T22:36:00Z"/>
                <w:rFonts w:ascii="Calibri" w:eastAsia="Times New Roman" w:hAnsi="Calibri" w:cs="Times New Roman"/>
                <w:color w:val="000000"/>
                <w:lang w:val="en-US"/>
              </w:rPr>
            </w:pPr>
            <w:ins w:id="19357" w:author="Hardik Malhotra" w:date="2021-09-30T22:36:00Z">
              <w:r w:rsidRPr="00E27AAA">
                <w:rPr>
                  <w:rFonts w:ascii="Calibri" w:eastAsia="Times New Roman" w:hAnsi="Calibri" w:cs="Times New Roman"/>
                  <w:color w:val="000000"/>
                  <w:lang w:val="en-US"/>
                </w:rPr>
                <w:t>370</w:t>
              </w:r>
            </w:ins>
          </w:p>
        </w:tc>
        <w:tc>
          <w:tcPr>
            <w:tcW w:w="914" w:type="dxa"/>
            <w:shd w:val="clear" w:color="000000" w:fill="FFFFFF"/>
            <w:noWrap/>
            <w:vAlign w:val="bottom"/>
            <w:hideMark/>
            <w:tcPrChange w:id="19358" w:author="Hardik Malhotra" w:date="2021-09-30T22:36:00Z">
              <w:tcPr>
                <w:tcW w:w="960" w:type="dxa"/>
                <w:gridSpan w:val="2"/>
                <w:shd w:val="clear" w:color="000000" w:fill="FFFFFF"/>
                <w:noWrap/>
                <w:vAlign w:val="bottom"/>
                <w:hideMark/>
              </w:tcPr>
            </w:tcPrChange>
          </w:tcPr>
          <w:p w14:paraId="3CFAA3E1" w14:textId="77777777" w:rsidR="00E27AAA" w:rsidRPr="00E27AAA" w:rsidRDefault="00E27AAA" w:rsidP="00E27AAA">
            <w:pPr>
              <w:spacing w:after="0" w:line="240" w:lineRule="auto"/>
              <w:jc w:val="right"/>
              <w:rPr>
                <w:ins w:id="19359" w:author="Hardik Malhotra" w:date="2021-09-30T22:36:00Z"/>
                <w:rFonts w:ascii="Calibri" w:eastAsia="Times New Roman" w:hAnsi="Calibri" w:cs="Times New Roman"/>
                <w:color w:val="000000"/>
                <w:lang w:val="en-US"/>
              </w:rPr>
            </w:pPr>
            <w:ins w:id="19360" w:author="Hardik Malhotra" w:date="2021-09-30T22:36:00Z">
              <w:r w:rsidRPr="00E27AAA">
                <w:rPr>
                  <w:rFonts w:ascii="Calibri" w:eastAsia="Times New Roman" w:hAnsi="Calibri" w:cs="Times New Roman"/>
                  <w:color w:val="000000"/>
                  <w:lang w:val="en-US"/>
                </w:rPr>
                <w:t>395</w:t>
              </w:r>
            </w:ins>
          </w:p>
        </w:tc>
        <w:tc>
          <w:tcPr>
            <w:tcW w:w="914" w:type="dxa"/>
            <w:shd w:val="clear" w:color="000000" w:fill="FFFFFF"/>
            <w:noWrap/>
            <w:vAlign w:val="bottom"/>
            <w:hideMark/>
            <w:tcPrChange w:id="19361" w:author="Hardik Malhotra" w:date="2021-09-30T22:36:00Z">
              <w:tcPr>
                <w:tcW w:w="960" w:type="dxa"/>
                <w:gridSpan w:val="2"/>
                <w:shd w:val="clear" w:color="000000" w:fill="FFFFFF"/>
                <w:noWrap/>
                <w:vAlign w:val="bottom"/>
                <w:hideMark/>
              </w:tcPr>
            </w:tcPrChange>
          </w:tcPr>
          <w:p w14:paraId="766DBA6A" w14:textId="77777777" w:rsidR="00E27AAA" w:rsidRPr="00E27AAA" w:rsidRDefault="00E27AAA" w:rsidP="00E27AAA">
            <w:pPr>
              <w:spacing w:after="0" w:line="240" w:lineRule="auto"/>
              <w:jc w:val="right"/>
              <w:rPr>
                <w:ins w:id="19362" w:author="Hardik Malhotra" w:date="2021-09-30T22:36:00Z"/>
                <w:rFonts w:ascii="Calibri" w:eastAsia="Times New Roman" w:hAnsi="Calibri" w:cs="Times New Roman"/>
                <w:color w:val="000000"/>
                <w:lang w:val="en-US"/>
              </w:rPr>
            </w:pPr>
            <w:ins w:id="19363" w:author="Hardik Malhotra" w:date="2021-09-30T22:36:00Z">
              <w:r w:rsidRPr="00E27AAA">
                <w:rPr>
                  <w:rFonts w:ascii="Calibri" w:eastAsia="Times New Roman" w:hAnsi="Calibri" w:cs="Times New Roman"/>
                  <w:color w:val="000000"/>
                  <w:lang w:val="en-US"/>
                </w:rPr>
                <w:t>1.60%</w:t>
              </w:r>
            </w:ins>
          </w:p>
        </w:tc>
        <w:tc>
          <w:tcPr>
            <w:tcW w:w="914" w:type="dxa"/>
            <w:shd w:val="clear" w:color="000000" w:fill="FFFFFF"/>
            <w:noWrap/>
            <w:vAlign w:val="bottom"/>
            <w:hideMark/>
            <w:tcPrChange w:id="19364" w:author="Hardik Malhotra" w:date="2021-09-30T22:36:00Z">
              <w:tcPr>
                <w:tcW w:w="960" w:type="dxa"/>
                <w:gridSpan w:val="2"/>
                <w:shd w:val="clear" w:color="000000" w:fill="FFFFFF"/>
                <w:noWrap/>
                <w:vAlign w:val="bottom"/>
                <w:hideMark/>
              </w:tcPr>
            </w:tcPrChange>
          </w:tcPr>
          <w:p w14:paraId="6A955FE1" w14:textId="77777777" w:rsidR="00E27AAA" w:rsidRPr="00E27AAA" w:rsidRDefault="00E27AAA" w:rsidP="00E27AAA">
            <w:pPr>
              <w:spacing w:after="0" w:line="240" w:lineRule="auto"/>
              <w:jc w:val="right"/>
              <w:rPr>
                <w:ins w:id="19365" w:author="Hardik Malhotra" w:date="2021-09-30T22:36:00Z"/>
                <w:rFonts w:ascii="Calibri" w:eastAsia="Times New Roman" w:hAnsi="Calibri" w:cs="Times New Roman"/>
                <w:color w:val="000000"/>
                <w:lang w:val="en-US"/>
              </w:rPr>
            </w:pPr>
            <w:ins w:id="19366" w:author="Hardik Malhotra" w:date="2021-09-30T22:36:00Z">
              <w:r w:rsidRPr="00E27AAA">
                <w:rPr>
                  <w:rFonts w:ascii="Calibri" w:eastAsia="Times New Roman" w:hAnsi="Calibri" w:cs="Times New Roman"/>
                  <w:color w:val="000000"/>
                  <w:lang w:val="en-US"/>
                </w:rPr>
                <w:t>4.35%</w:t>
              </w:r>
            </w:ins>
          </w:p>
        </w:tc>
      </w:tr>
      <w:tr w:rsidR="00E27AAA" w:rsidRPr="00E27AAA" w14:paraId="69E21040" w14:textId="77777777" w:rsidTr="00E27AAA">
        <w:trPr>
          <w:trHeight w:val="301"/>
          <w:ins w:id="19367" w:author="Hardik Malhotra" w:date="2021-09-30T22:36:00Z"/>
          <w:trPrChange w:id="19368" w:author="Hardik Malhotra" w:date="2021-09-30T22:36:00Z">
            <w:trPr>
              <w:gridBefore w:val="1"/>
              <w:trHeight w:val="300"/>
            </w:trPr>
          </w:trPrChange>
        </w:trPr>
        <w:tc>
          <w:tcPr>
            <w:tcW w:w="3868" w:type="dxa"/>
            <w:shd w:val="clear" w:color="000000" w:fill="FFFFFF"/>
            <w:noWrap/>
            <w:vAlign w:val="bottom"/>
            <w:hideMark/>
            <w:tcPrChange w:id="19369" w:author="Hardik Malhotra" w:date="2021-09-30T22:36:00Z">
              <w:tcPr>
                <w:tcW w:w="4060" w:type="dxa"/>
                <w:gridSpan w:val="2"/>
                <w:shd w:val="clear" w:color="000000" w:fill="FFFFFF"/>
                <w:noWrap/>
                <w:vAlign w:val="bottom"/>
                <w:hideMark/>
              </w:tcPr>
            </w:tcPrChange>
          </w:tcPr>
          <w:p w14:paraId="3DAD700A" w14:textId="77777777" w:rsidR="00E27AAA" w:rsidRPr="00E27AAA" w:rsidRDefault="00E27AAA" w:rsidP="00E27AAA">
            <w:pPr>
              <w:spacing w:after="0" w:line="240" w:lineRule="auto"/>
              <w:rPr>
                <w:ins w:id="19370" w:author="Hardik Malhotra" w:date="2021-09-30T22:36:00Z"/>
                <w:rFonts w:ascii="Calibri" w:eastAsia="Times New Roman" w:hAnsi="Calibri" w:cs="Times New Roman"/>
                <w:color w:val="000000"/>
                <w:lang w:val="en-US"/>
              </w:rPr>
            </w:pPr>
            <w:ins w:id="19371" w:author="Hardik Malhotra" w:date="2021-09-30T22:36:00Z">
              <w:r w:rsidRPr="00E27AAA">
                <w:rPr>
                  <w:rFonts w:ascii="Calibri" w:eastAsia="Times New Roman" w:hAnsi="Calibri" w:cs="Times New Roman"/>
                  <w:color w:val="000000"/>
                  <w:lang w:val="en-US"/>
                </w:rPr>
                <w:t xml:space="preserve">Global APAC (Percentage Share) </w:t>
              </w:r>
            </w:ins>
          </w:p>
        </w:tc>
        <w:tc>
          <w:tcPr>
            <w:tcW w:w="914" w:type="dxa"/>
            <w:shd w:val="clear" w:color="000000" w:fill="FFFFFF"/>
            <w:noWrap/>
            <w:vAlign w:val="bottom"/>
            <w:hideMark/>
            <w:tcPrChange w:id="19372" w:author="Hardik Malhotra" w:date="2021-09-30T22:36:00Z">
              <w:tcPr>
                <w:tcW w:w="960" w:type="dxa"/>
                <w:gridSpan w:val="2"/>
                <w:shd w:val="clear" w:color="000000" w:fill="FFFFFF"/>
                <w:noWrap/>
                <w:vAlign w:val="bottom"/>
                <w:hideMark/>
              </w:tcPr>
            </w:tcPrChange>
          </w:tcPr>
          <w:p w14:paraId="41B004AD" w14:textId="77777777" w:rsidR="00E27AAA" w:rsidRPr="00E27AAA" w:rsidRDefault="00E27AAA" w:rsidP="00E27AAA">
            <w:pPr>
              <w:spacing w:after="0" w:line="240" w:lineRule="auto"/>
              <w:jc w:val="right"/>
              <w:rPr>
                <w:ins w:id="19373" w:author="Hardik Malhotra" w:date="2021-09-30T22:36:00Z"/>
                <w:rFonts w:ascii="Calibri" w:eastAsia="Times New Roman" w:hAnsi="Calibri" w:cs="Times New Roman"/>
                <w:color w:val="000000"/>
                <w:lang w:val="en-US"/>
              </w:rPr>
            </w:pPr>
            <w:ins w:id="19374" w:author="Hardik Malhotra" w:date="2021-09-30T22:36:00Z">
              <w:r w:rsidRPr="00E27AAA">
                <w:rPr>
                  <w:rFonts w:ascii="Calibri" w:eastAsia="Times New Roman" w:hAnsi="Calibri" w:cs="Times New Roman"/>
                  <w:color w:val="000000"/>
                  <w:lang w:val="en-US"/>
                </w:rPr>
                <w:t>58%</w:t>
              </w:r>
            </w:ins>
          </w:p>
        </w:tc>
        <w:tc>
          <w:tcPr>
            <w:tcW w:w="914" w:type="dxa"/>
            <w:shd w:val="clear" w:color="000000" w:fill="FFFFFF"/>
            <w:noWrap/>
            <w:vAlign w:val="bottom"/>
            <w:hideMark/>
            <w:tcPrChange w:id="19375" w:author="Hardik Malhotra" w:date="2021-09-30T22:36:00Z">
              <w:tcPr>
                <w:tcW w:w="960" w:type="dxa"/>
                <w:gridSpan w:val="2"/>
                <w:shd w:val="clear" w:color="000000" w:fill="FFFFFF"/>
                <w:noWrap/>
                <w:vAlign w:val="bottom"/>
                <w:hideMark/>
              </w:tcPr>
            </w:tcPrChange>
          </w:tcPr>
          <w:p w14:paraId="18B040E9" w14:textId="77777777" w:rsidR="00E27AAA" w:rsidRPr="00E27AAA" w:rsidRDefault="00E27AAA" w:rsidP="00E27AAA">
            <w:pPr>
              <w:spacing w:after="0" w:line="240" w:lineRule="auto"/>
              <w:jc w:val="right"/>
              <w:rPr>
                <w:ins w:id="19376" w:author="Hardik Malhotra" w:date="2021-09-30T22:36:00Z"/>
                <w:rFonts w:ascii="Calibri" w:eastAsia="Times New Roman" w:hAnsi="Calibri" w:cs="Times New Roman"/>
                <w:color w:val="000000"/>
                <w:lang w:val="en-US"/>
              </w:rPr>
            </w:pPr>
            <w:ins w:id="19377" w:author="Hardik Malhotra" w:date="2021-09-30T22:36:00Z">
              <w:r w:rsidRPr="00E27AAA">
                <w:rPr>
                  <w:rFonts w:ascii="Calibri" w:eastAsia="Times New Roman" w:hAnsi="Calibri" w:cs="Times New Roman"/>
                  <w:color w:val="000000"/>
                  <w:lang w:val="en-US"/>
                </w:rPr>
                <w:t>63%</w:t>
              </w:r>
            </w:ins>
          </w:p>
        </w:tc>
        <w:tc>
          <w:tcPr>
            <w:tcW w:w="914" w:type="dxa"/>
            <w:shd w:val="clear" w:color="000000" w:fill="FFFFFF"/>
            <w:noWrap/>
            <w:vAlign w:val="bottom"/>
            <w:hideMark/>
            <w:tcPrChange w:id="19378" w:author="Hardik Malhotra" w:date="2021-09-30T22:36:00Z">
              <w:tcPr>
                <w:tcW w:w="960" w:type="dxa"/>
                <w:gridSpan w:val="2"/>
                <w:shd w:val="clear" w:color="000000" w:fill="FFFFFF"/>
                <w:noWrap/>
                <w:vAlign w:val="bottom"/>
                <w:hideMark/>
              </w:tcPr>
            </w:tcPrChange>
          </w:tcPr>
          <w:p w14:paraId="3CB6D8E0" w14:textId="77777777" w:rsidR="00E27AAA" w:rsidRPr="00E27AAA" w:rsidRDefault="00E27AAA" w:rsidP="00E27AAA">
            <w:pPr>
              <w:spacing w:after="0" w:line="240" w:lineRule="auto"/>
              <w:jc w:val="right"/>
              <w:rPr>
                <w:ins w:id="19379" w:author="Hardik Malhotra" w:date="2021-09-30T22:36:00Z"/>
                <w:rFonts w:ascii="Calibri" w:eastAsia="Times New Roman" w:hAnsi="Calibri" w:cs="Times New Roman"/>
                <w:color w:val="000000"/>
                <w:lang w:val="en-US"/>
              </w:rPr>
            </w:pPr>
            <w:ins w:id="19380" w:author="Hardik Malhotra" w:date="2021-09-30T22:36:00Z">
              <w:r w:rsidRPr="00E27AAA">
                <w:rPr>
                  <w:rFonts w:ascii="Calibri" w:eastAsia="Times New Roman" w:hAnsi="Calibri" w:cs="Times New Roman"/>
                  <w:color w:val="000000"/>
                  <w:lang w:val="en-US"/>
                </w:rPr>
                <w:t>63%</w:t>
              </w:r>
            </w:ins>
          </w:p>
        </w:tc>
        <w:tc>
          <w:tcPr>
            <w:tcW w:w="914" w:type="dxa"/>
            <w:shd w:val="clear" w:color="000000" w:fill="FFFFFF"/>
            <w:noWrap/>
            <w:vAlign w:val="bottom"/>
            <w:hideMark/>
            <w:tcPrChange w:id="19381" w:author="Hardik Malhotra" w:date="2021-09-30T22:36:00Z">
              <w:tcPr>
                <w:tcW w:w="960" w:type="dxa"/>
                <w:gridSpan w:val="2"/>
                <w:shd w:val="clear" w:color="000000" w:fill="FFFFFF"/>
                <w:noWrap/>
                <w:vAlign w:val="bottom"/>
                <w:hideMark/>
              </w:tcPr>
            </w:tcPrChange>
          </w:tcPr>
          <w:p w14:paraId="4DAAE5FC" w14:textId="77777777" w:rsidR="00E27AAA" w:rsidRPr="00E27AAA" w:rsidRDefault="00E27AAA" w:rsidP="00E27AAA">
            <w:pPr>
              <w:spacing w:after="0" w:line="240" w:lineRule="auto"/>
              <w:jc w:val="right"/>
              <w:rPr>
                <w:ins w:id="19382" w:author="Hardik Malhotra" w:date="2021-09-30T22:36:00Z"/>
                <w:rFonts w:ascii="Calibri" w:eastAsia="Times New Roman" w:hAnsi="Calibri" w:cs="Times New Roman"/>
                <w:color w:val="000000"/>
                <w:lang w:val="en-US"/>
              </w:rPr>
            </w:pPr>
            <w:ins w:id="19383" w:author="Hardik Malhotra" w:date="2021-09-30T22:36:00Z">
              <w:r w:rsidRPr="00E27AAA">
                <w:rPr>
                  <w:rFonts w:ascii="Calibri" w:eastAsia="Times New Roman" w:hAnsi="Calibri" w:cs="Times New Roman"/>
                  <w:color w:val="000000"/>
                  <w:lang w:val="en-US"/>
                </w:rPr>
                <w:t>65%</w:t>
              </w:r>
            </w:ins>
          </w:p>
        </w:tc>
        <w:tc>
          <w:tcPr>
            <w:tcW w:w="914" w:type="dxa"/>
            <w:shd w:val="clear" w:color="000000" w:fill="FFFFFF"/>
            <w:noWrap/>
            <w:vAlign w:val="bottom"/>
            <w:hideMark/>
            <w:tcPrChange w:id="19384" w:author="Hardik Malhotra" w:date="2021-09-30T22:36:00Z">
              <w:tcPr>
                <w:tcW w:w="960" w:type="dxa"/>
                <w:gridSpan w:val="2"/>
                <w:shd w:val="clear" w:color="000000" w:fill="FFFFFF"/>
                <w:noWrap/>
                <w:vAlign w:val="bottom"/>
                <w:hideMark/>
              </w:tcPr>
            </w:tcPrChange>
          </w:tcPr>
          <w:p w14:paraId="3045E1DE" w14:textId="77777777" w:rsidR="00E27AAA" w:rsidRPr="00E27AAA" w:rsidRDefault="00E27AAA" w:rsidP="00E27AAA">
            <w:pPr>
              <w:spacing w:after="0" w:line="240" w:lineRule="auto"/>
              <w:jc w:val="right"/>
              <w:rPr>
                <w:ins w:id="19385" w:author="Hardik Malhotra" w:date="2021-09-30T22:36:00Z"/>
                <w:rFonts w:ascii="Calibri" w:eastAsia="Times New Roman" w:hAnsi="Calibri" w:cs="Times New Roman"/>
                <w:color w:val="000000"/>
                <w:lang w:val="en-US"/>
              </w:rPr>
            </w:pPr>
            <w:ins w:id="19386" w:author="Hardik Malhotra" w:date="2021-09-30T22:36:00Z">
              <w:r w:rsidRPr="00E27AAA">
                <w:rPr>
                  <w:rFonts w:ascii="Calibri" w:eastAsia="Times New Roman" w:hAnsi="Calibri" w:cs="Times New Roman"/>
                  <w:color w:val="000000"/>
                  <w:lang w:val="en-US"/>
                </w:rPr>
                <w:t>67%</w:t>
              </w:r>
            </w:ins>
          </w:p>
        </w:tc>
        <w:tc>
          <w:tcPr>
            <w:tcW w:w="914" w:type="dxa"/>
            <w:shd w:val="clear" w:color="000000" w:fill="FFFFFF"/>
            <w:noWrap/>
            <w:vAlign w:val="bottom"/>
            <w:hideMark/>
            <w:tcPrChange w:id="19387" w:author="Hardik Malhotra" w:date="2021-09-30T22:36:00Z">
              <w:tcPr>
                <w:tcW w:w="960" w:type="dxa"/>
                <w:gridSpan w:val="2"/>
                <w:shd w:val="clear" w:color="000000" w:fill="FFFFFF"/>
                <w:noWrap/>
                <w:vAlign w:val="bottom"/>
                <w:hideMark/>
              </w:tcPr>
            </w:tcPrChange>
          </w:tcPr>
          <w:p w14:paraId="03F6DC04" w14:textId="77777777" w:rsidR="00E27AAA" w:rsidRPr="00E27AAA" w:rsidRDefault="00E27AAA" w:rsidP="00E27AAA">
            <w:pPr>
              <w:spacing w:after="0" w:line="240" w:lineRule="auto"/>
              <w:rPr>
                <w:ins w:id="19388" w:author="Hardik Malhotra" w:date="2021-09-30T22:36:00Z"/>
                <w:rFonts w:ascii="Calibri" w:eastAsia="Times New Roman" w:hAnsi="Calibri" w:cs="Times New Roman"/>
                <w:color w:val="000000"/>
                <w:lang w:val="en-US"/>
              </w:rPr>
            </w:pPr>
            <w:ins w:id="19389" w:author="Hardik Malhotra" w:date="2021-09-30T22:36:00Z">
              <w:r w:rsidRPr="00E27AAA">
                <w:rPr>
                  <w:rFonts w:ascii="Calibri" w:eastAsia="Times New Roman" w:hAnsi="Calibri" w:cs="Times New Roman"/>
                  <w:color w:val="000000"/>
                  <w:lang w:val="en-US"/>
                </w:rPr>
                <w:t> </w:t>
              </w:r>
            </w:ins>
          </w:p>
        </w:tc>
        <w:tc>
          <w:tcPr>
            <w:tcW w:w="914" w:type="dxa"/>
            <w:shd w:val="clear" w:color="000000" w:fill="FFFFFF"/>
            <w:noWrap/>
            <w:vAlign w:val="bottom"/>
            <w:hideMark/>
            <w:tcPrChange w:id="19390" w:author="Hardik Malhotra" w:date="2021-09-30T22:36:00Z">
              <w:tcPr>
                <w:tcW w:w="960" w:type="dxa"/>
                <w:gridSpan w:val="2"/>
                <w:shd w:val="clear" w:color="000000" w:fill="FFFFFF"/>
                <w:noWrap/>
                <w:vAlign w:val="bottom"/>
                <w:hideMark/>
              </w:tcPr>
            </w:tcPrChange>
          </w:tcPr>
          <w:p w14:paraId="30633B2E" w14:textId="77777777" w:rsidR="00E27AAA" w:rsidRPr="00E27AAA" w:rsidRDefault="00E27AAA" w:rsidP="00E27AAA">
            <w:pPr>
              <w:spacing w:after="0" w:line="240" w:lineRule="auto"/>
              <w:rPr>
                <w:ins w:id="19391" w:author="Hardik Malhotra" w:date="2021-09-30T22:36:00Z"/>
                <w:rFonts w:ascii="Calibri" w:eastAsia="Times New Roman" w:hAnsi="Calibri" w:cs="Times New Roman"/>
                <w:color w:val="000000"/>
                <w:lang w:val="en-US"/>
              </w:rPr>
            </w:pPr>
            <w:ins w:id="19392" w:author="Hardik Malhotra" w:date="2021-09-30T22:36:00Z">
              <w:r w:rsidRPr="00E27AAA">
                <w:rPr>
                  <w:rFonts w:ascii="Calibri" w:eastAsia="Times New Roman" w:hAnsi="Calibri" w:cs="Times New Roman"/>
                  <w:color w:val="000000"/>
                  <w:lang w:val="en-US"/>
                </w:rPr>
                <w:t> </w:t>
              </w:r>
            </w:ins>
          </w:p>
        </w:tc>
      </w:tr>
      <w:tr w:rsidR="00E27AAA" w:rsidRPr="00E27AAA" w14:paraId="6BB3FCA3" w14:textId="77777777" w:rsidTr="00E27AAA">
        <w:trPr>
          <w:trHeight w:val="301"/>
          <w:ins w:id="19393" w:author="Hardik Malhotra" w:date="2021-09-30T22:36:00Z"/>
          <w:trPrChange w:id="19394" w:author="Hardik Malhotra" w:date="2021-09-30T22:37:00Z">
            <w:trPr>
              <w:gridBefore w:val="1"/>
              <w:trHeight w:val="300"/>
            </w:trPr>
          </w:trPrChange>
        </w:trPr>
        <w:tc>
          <w:tcPr>
            <w:tcW w:w="3868" w:type="dxa"/>
            <w:shd w:val="clear" w:color="auto" w:fill="C00000"/>
            <w:noWrap/>
            <w:vAlign w:val="bottom"/>
            <w:hideMark/>
            <w:tcPrChange w:id="19395" w:author="Hardik Malhotra" w:date="2021-09-30T22:37:00Z">
              <w:tcPr>
                <w:tcW w:w="4060" w:type="dxa"/>
                <w:gridSpan w:val="2"/>
                <w:shd w:val="clear" w:color="000000" w:fill="FFFFFF"/>
                <w:noWrap/>
                <w:vAlign w:val="bottom"/>
                <w:hideMark/>
              </w:tcPr>
            </w:tcPrChange>
          </w:tcPr>
          <w:p w14:paraId="20965E77" w14:textId="77777777" w:rsidR="00E27AAA" w:rsidRPr="00E27AAA" w:rsidRDefault="00E27AAA" w:rsidP="00E27AAA">
            <w:pPr>
              <w:spacing w:after="0" w:line="240" w:lineRule="auto"/>
              <w:rPr>
                <w:ins w:id="19396" w:author="Hardik Malhotra" w:date="2021-09-30T22:36:00Z"/>
                <w:rFonts w:ascii="Calibri" w:eastAsia="Times New Roman" w:hAnsi="Calibri" w:cs="Times New Roman"/>
                <w:color w:val="FFFFFF" w:themeColor="background1"/>
                <w:lang w:val="en-US"/>
                <w:rPrChange w:id="19397" w:author="Hardik Malhotra" w:date="2021-09-30T22:37:00Z">
                  <w:rPr>
                    <w:ins w:id="19398" w:author="Hardik Malhotra" w:date="2021-09-30T22:36:00Z"/>
                    <w:rFonts w:ascii="Calibri" w:eastAsia="Times New Roman" w:hAnsi="Calibri" w:cs="Times New Roman"/>
                    <w:color w:val="000000"/>
                    <w:lang w:val="en-US"/>
                  </w:rPr>
                </w:rPrChange>
              </w:rPr>
            </w:pPr>
            <w:ins w:id="19399" w:author="Hardik Malhotra" w:date="2021-09-30T22:36:00Z">
              <w:r w:rsidRPr="00E27AAA">
                <w:rPr>
                  <w:rFonts w:ascii="Calibri" w:eastAsia="Times New Roman" w:hAnsi="Calibri" w:cs="Times New Roman"/>
                  <w:color w:val="FFFFFF" w:themeColor="background1"/>
                  <w:lang w:val="en-US"/>
                  <w:rPrChange w:id="19400" w:author="Hardik Malhotra" w:date="2021-09-30T22:37:00Z">
                    <w:rPr>
                      <w:rFonts w:ascii="Calibri" w:eastAsia="Times New Roman" w:hAnsi="Calibri" w:cs="Times New Roman"/>
                      <w:color w:val="000000"/>
                      <w:lang w:val="en-US"/>
                    </w:rPr>
                  </w:rPrChange>
                </w:rPr>
                <w:t>Europe</w:t>
              </w:r>
            </w:ins>
          </w:p>
        </w:tc>
        <w:tc>
          <w:tcPr>
            <w:tcW w:w="914" w:type="dxa"/>
            <w:shd w:val="clear" w:color="auto" w:fill="C00000"/>
            <w:noWrap/>
            <w:vAlign w:val="bottom"/>
            <w:hideMark/>
            <w:tcPrChange w:id="19401" w:author="Hardik Malhotra" w:date="2021-09-30T22:37:00Z">
              <w:tcPr>
                <w:tcW w:w="960" w:type="dxa"/>
                <w:gridSpan w:val="2"/>
                <w:shd w:val="clear" w:color="000000" w:fill="FFFFFF"/>
                <w:noWrap/>
                <w:vAlign w:val="bottom"/>
                <w:hideMark/>
              </w:tcPr>
            </w:tcPrChange>
          </w:tcPr>
          <w:p w14:paraId="43B2AE55" w14:textId="77777777" w:rsidR="00E27AAA" w:rsidRPr="00E27AAA" w:rsidRDefault="00E27AAA" w:rsidP="00E27AAA">
            <w:pPr>
              <w:spacing w:after="0" w:line="240" w:lineRule="auto"/>
              <w:jc w:val="right"/>
              <w:rPr>
                <w:ins w:id="19402" w:author="Hardik Malhotra" w:date="2021-09-30T22:36:00Z"/>
                <w:rFonts w:ascii="Calibri" w:eastAsia="Times New Roman" w:hAnsi="Calibri" w:cs="Times New Roman"/>
                <w:color w:val="FFFFFF" w:themeColor="background1"/>
                <w:lang w:val="en-US"/>
                <w:rPrChange w:id="19403" w:author="Hardik Malhotra" w:date="2021-09-30T22:37:00Z">
                  <w:rPr>
                    <w:ins w:id="19404" w:author="Hardik Malhotra" w:date="2021-09-30T22:36:00Z"/>
                    <w:rFonts w:ascii="Calibri" w:eastAsia="Times New Roman" w:hAnsi="Calibri" w:cs="Times New Roman"/>
                    <w:color w:val="000000"/>
                    <w:lang w:val="en-US"/>
                  </w:rPr>
                </w:rPrChange>
              </w:rPr>
            </w:pPr>
            <w:ins w:id="19405" w:author="Hardik Malhotra" w:date="2021-09-30T22:36:00Z">
              <w:r w:rsidRPr="00E27AAA">
                <w:rPr>
                  <w:rFonts w:ascii="Calibri" w:eastAsia="Times New Roman" w:hAnsi="Calibri" w:cs="Times New Roman"/>
                  <w:color w:val="FFFFFF" w:themeColor="background1"/>
                  <w:lang w:val="en-US"/>
                  <w:rPrChange w:id="19406" w:author="Hardik Malhotra" w:date="2021-09-30T22:37:00Z">
                    <w:rPr>
                      <w:rFonts w:ascii="Calibri" w:eastAsia="Times New Roman" w:hAnsi="Calibri" w:cs="Times New Roman"/>
                      <w:color w:val="000000"/>
                      <w:lang w:val="en-US"/>
                    </w:rPr>
                  </w:rPrChange>
                </w:rPr>
                <w:t>507</w:t>
              </w:r>
            </w:ins>
          </w:p>
        </w:tc>
        <w:tc>
          <w:tcPr>
            <w:tcW w:w="914" w:type="dxa"/>
            <w:shd w:val="clear" w:color="auto" w:fill="C00000"/>
            <w:noWrap/>
            <w:vAlign w:val="bottom"/>
            <w:hideMark/>
            <w:tcPrChange w:id="19407" w:author="Hardik Malhotra" w:date="2021-09-30T22:37:00Z">
              <w:tcPr>
                <w:tcW w:w="960" w:type="dxa"/>
                <w:gridSpan w:val="2"/>
                <w:shd w:val="clear" w:color="000000" w:fill="FFFFFF"/>
                <w:noWrap/>
                <w:vAlign w:val="bottom"/>
                <w:hideMark/>
              </w:tcPr>
            </w:tcPrChange>
          </w:tcPr>
          <w:p w14:paraId="38D6C813" w14:textId="77777777" w:rsidR="00E27AAA" w:rsidRPr="00E27AAA" w:rsidRDefault="00E27AAA" w:rsidP="00E27AAA">
            <w:pPr>
              <w:spacing w:after="0" w:line="240" w:lineRule="auto"/>
              <w:jc w:val="right"/>
              <w:rPr>
                <w:ins w:id="19408" w:author="Hardik Malhotra" w:date="2021-09-30T22:36:00Z"/>
                <w:rFonts w:ascii="Calibri" w:eastAsia="Times New Roman" w:hAnsi="Calibri" w:cs="Times New Roman"/>
                <w:color w:val="FFFFFF" w:themeColor="background1"/>
                <w:lang w:val="en-US"/>
                <w:rPrChange w:id="19409" w:author="Hardik Malhotra" w:date="2021-09-30T22:37:00Z">
                  <w:rPr>
                    <w:ins w:id="19410" w:author="Hardik Malhotra" w:date="2021-09-30T22:36:00Z"/>
                    <w:rFonts w:ascii="Calibri" w:eastAsia="Times New Roman" w:hAnsi="Calibri" w:cs="Times New Roman"/>
                    <w:color w:val="000000"/>
                    <w:lang w:val="en-US"/>
                  </w:rPr>
                </w:rPrChange>
              </w:rPr>
            </w:pPr>
            <w:ins w:id="19411" w:author="Hardik Malhotra" w:date="2021-09-30T22:36:00Z">
              <w:r w:rsidRPr="00E27AAA">
                <w:rPr>
                  <w:rFonts w:ascii="Calibri" w:eastAsia="Times New Roman" w:hAnsi="Calibri" w:cs="Times New Roman"/>
                  <w:color w:val="FFFFFF" w:themeColor="background1"/>
                  <w:lang w:val="en-US"/>
                  <w:rPrChange w:id="19412" w:author="Hardik Malhotra" w:date="2021-09-30T22:37:00Z">
                    <w:rPr>
                      <w:rFonts w:ascii="Calibri" w:eastAsia="Times New Roman" w:hAnsi="Calibri" w:cs="Times New Roman"/>
                      <w:color w:val="000000"/>
                      <w:lang w:val="en-US"/>
                    </w:rPr>
                  </w:rPrChange>
                </w:rPr>
                <w:t>551</w:t>
              </w:r>
            </w:ins>
          </w:p>
        </w:tc>
        <w:tc>
          <w:tcPr>
            <w:tcW w:w="914" w:type="dxa"/>
            <w:shd w:val="clear" w:color="auto" w:fill="C00000"/>
            <w:noWrap/>
            <w:vAlign w:val="bottom"/>
            <w:hideMark/>
            <w:tcPrChange w:id="19413" w:author="Hardik Malhotra" w:date="2021-09-30T22:37:00Z">
              <w:tcPr>
                <w:tcW w:w="960" w:type="dxa"/>
                <w:gridSpan w:val="2"/>
                <w:shd w:val="clear" w:color="000000" w:fill="FFFFFF"/>
                <w:noWrap/>
                <w:vAlign w:val="bottom"/>
                <w:hideMark/>
              </w:tcPr>
            </w:tcPrChange>
          </w:tcPr>
          <w:p w14:paraId="22C64889" w14:textId="77777777" w:rsidR="00E27AAA" w:rsidRPr="00E27AAA" w:rsidRDefault="00E27AAA" w:rsidP="00E27AAA">
            <w:pPr>
              <w:spacing w:after="0" w:line="240" w:lineRule="auto"/>
              <w:jc w:val="right"/>
              <w:rPr>
                <w:ins w:id="19414" w:author="Hardik Malhotra" w:date="2021-09-30T22:36:00Z"/>
                <w:rFonts w:ascii="Calibri" w:eastAsia="Times New Roman" w:hAnsi="Calibri" w:cs="Times New Roman"/>
                <w:color w:val="FFFFFF" w:themeColor="background1"/>
                <w:lang w:val="en-US"/>
                <w:rPrChange w:id="19415" w:author="Hardik Malhotra" w:date="2021-09-30T22:37:00Z">
                  <w:rPr>
                    <w:ins w:id="19416" w:author="Hardik Malhotra" w:date="2021-09-30T22:36:00Z"/>
                    <w:rFonts w:ascii="Calibri" w:eastAsia="Times New Roman" w:hAnsi="Calibri" w:cs="Times New Roman"/>
                    <w:color w:val="000000"/>
                    <w:lang w:val="en-US"/>
                  </w:rPr>
                </w:rPrChange>
              </w:rPr>
            </w:pPr>
            <w:ins w:id="19417" w:author="Hardik Malhotra" w:date="2021-09-30T22:36:00Z">
              <w:r w:rsidRPr="00E27AAA">
                <w:rPr>
                  <w:rFonts w:ascii="Calibri" w:eastAsia="Times New Roman" w:hAnsi="Calibri" w:cs="Times New Roman"/>
                  <w:color w:val="FFFFFF" w:themeColor="background1"/>
                  <w:lang w:val="en-US"/>
                  <w:rPrChange w:id="19418" w:author="Hardik Malhotra" w:date="2021-09-30T22:37:00Z">
                    <w:rPr>
                      <w:rFonts w:ascii="Calibri" w:eastAsia="Times New Roman" w:hAnsi="Calibri" w:cs="Times New Roman"/>
                      <w:color w:val="000000"/>
                      <w:lang w:val="en-US"/>
                    </w:rPr>
                  </w:rPrChange>
                </w:rPr>
                <w:t>582</w:t>
              </w:r>
            </w:ins>
          </w:p>
        </w:tc>
        <w:tc>
          <w:tcPr>
            <w:tcW w:w="914" w:type="dxa"/>
            <w:shd w:val="clear" w:color="auto" w:fill="C00000"/>
            <w:noWrap/>
            <w:vAlign w:val="bottom"/>
            <w:hideMark/>
            <w:tcPrChange w:id="19419" w:author="Hardik Malhotra" w:date="2021-09-30T22:37:00Z">
              <w:tcPr>
                <w:tcW w:w="960" w:type="dxa"/>
                <w:gridSpan w:val="2"/>
                <w:shd w:val="clear" w:color="000000" w:fill="FFFFFF"/>
                <w:noWrap/>
                <w:vAlign w:val="bottom"/>
                <w:hideMark/>
              </w:tcPr>
            </w:tcPrChange>
          </w:tcPr>
          <w:p w14:paraId="2BD97C1F" w14:textId="77777777" w:rsidR="00E27AAA" w:rsidRPr="00E27AAA" w:rsidRDefault="00E27AAA" w:rsidP="00E27AAA">
            <w:pPr>
              <w:spacing w:after="0" w:line="240" w:lineRule="auto"/>
              <w:jc w:val="right"/>
              <w:rPr>
                <w:ins w:id="19420" w:author="Hardik Malhotra" w:date="2021-09-30T22:36:00Z"/>
                <w:rFonts w:ascii="Calibri" w:eastAsia="Times New Roman" w:hAnsi="Calibri" w:cs="Times New Roman"/>
                <w:color w:val="FFFFFF" w:themeColor="background1"/>
                <w:lang w:val="en-US"/>
                <w:rPrChange w:id="19421" w:author="Hardik Malhotra" w:date="2021-09-30T22:37:00Z">
                  <w:rPr>
                    <w:ins w:id="19422" w:author="Hardik Malhotra" w:date="2021-09-30T22:36:00Z"/>
                    <w:rFonts w:ascii="Calibri" w:eastAsia="Times New Roman" w:hAnsi="Calibri" w:cs="Times New Roman"/>
                    <w:color w:val="000000"/>
                    <w:lang w:val="en-US"/>
                  </w:rPr>
                </w:rPrChange>
              </w:rPr>
            </w:pPr>
            <w:ins w:id="19423" w:author="Hardik Malhotra" w:date="2021-09-30T22:36:00Z">
              <w:r w:rsidRPr="00E27AAA">
                <w:rPr>
                  <w:rFonts w:ascii="Calibri" w:eastAsia="Times New Roman" w:hAnsi="Calibri" w:cs="Times New Roman"/>
                  <w:color w:val="FFFFFF" w:themeColor="background1"/>
                  <w:lang w:val="en-US"/>
                  <w:rPrChange w:id="19424" w:author="Hardik Malhotra" w:date="2021-09-30T22:37:00Z">
                    <w:rPr>
                      <w:rFonts w:ascii="Calibri" w:eastAsia="Times New Roman" w:hAnsi="Calibri" w:cs="Times New Roman"/>
                      <w:color w:val="000000"/>
                      <w:lang w:val="en-US"/>
                    </w:rPr>
                  </w:rPrChange>
                </w:rPr>
                <w:t>675</w:t>
              </w:r>
            </w:ins>
          </w:p>
        </w:tc>
        <w:tc>
          <w:tcPr>
            <w:tcW w:w="914" w:type="dxa"/>
            <w:shd w:val="clear" w:color="auto" w:fill="C00000"/>
            <w:noWrap/>
            <w:vAlign w:val="bottom"/>
            <w:hideMark/>
            <w:tcPrChange w:id="19425" w:author="Hardik Malhotra" w:date="2021-09-30T22:37:00Z">
              <w:tcPr>
                <w:tcW w:w="960" w:type="dxa"/>
                <w:gridSpan w:val="2"/>
                <w:shd w:val="clear" w:color="000000" w:fill="FFFFFF"/>
                <w:noWrap/>
                <w:vAlign w:val="bottom"/>
                <w:hideMark/>
              </w:tcPr>
            </w:tcPrChange>
          </w:tcPr>
          <w:p w14:paraId="517B8E9F" w14:textId="77777777" w:rsidR="00E27AAA" w:rsidRPr="00E27AAA" w:rsidRDefault="00E27AAA" w:rsidP="00E27AAA">
            <w:pPr>
              <w:spacing w:after="0" w:line="240" w:lineRule="auto"/>
              <w:jc w:val="right"/>
              <w:rPr>
                <w:ins w:id="19426" w:author="Hardik Malhotra" w:date="2021-09-30T22:36:00Z"/>
                <w:rFonts w:ascii="Calibri" w:eastAsia="Times New Roman" w:hAnsi="Calibri" w:cs="Times New Roman"/>
                <w:color w:val="FFFFFF" w:themeColor="background1"/>
                <w:lang w:val="en-US"/>
                <w:rPrChange w:id="19427" w:author="Hardik Malhotra" w:date="2021-09-30T22:37:00Z">
                  <w:rPr>
                    <w:ins w:id="19428" w:author="Hardik Malhotra" w:date="2021-09-30T22:36:00Z"/>
                    <w:rFonts w:ascii="Calibri" w:eastAsia="Times New Roman" w:hAnsi="Calibri" w:cs="Times New Roman"/>
                    <w:color w:val="000000"/>
                    <w:lang w:val="en-US"/>
                  </w:rPr>
                </w:rPrChange>
              </w:rPr>
            </w:pPr>
            <w:ins w:id="19429" w:author="Hardik Malhotra" w:date="2021-09-30T22:36:00Z">
              <w:r w:rsidRPr="00E27AAA">
                <w:rPr>
                  <w:rFonts w:ascii="Calibri" w:eastAsia="Times New Roman" w:hAnsi="Calibri" w:cs="Times New Roman"/>
                  <w:color w:val="FFFFFF" w:themeColor="background1"/>
                  <w:lang w:val="en-US"/>
                  <w:rPrChange w:id="19430" w:author="Hardik Malhotra" w:date="2021-09-30T22:37:00Z">
                    <w:rPr>
                      <w:rFonts w:ascii="Calibri" w:eastAsia="Times New Roman" w:hAnsi="Calibri" w:cs="Times New Roman"/>
                      <w:color w:val="000000"/>
                      <w:lang w:val="en-US"/>
                    </w:rPr>
                  </w:rPrChange>
                </w:rPr>
                <w:t>822</w:t>
              </w:r>
            </w:ins>
          </w:p>
        </w:tc>
        <w:tc>
          <w:tcPr>
            <w:tcW w:w="914" w:type="dxa"/>
            <w:shd w:val="clear" w:color="auto" w:fill="C00000"/>
            <w:noWrap/>
            <w:vAlign w:val="bottom"/>
            <w:hideMark/>
            <w:tcPrChange w:id="19431" w:author="Hardik Malhotra" w:date="2021-09-30T22:37:00Z">
              <w:tcPr>
                <w:tcW w:w="960" w:type="dxa"/>
                <w:gridSpan w:val="2"/>
                <w:shd w:val="clear" w:color="000000" w:fill="FFFFFF"/>
                <w:noWrap/>
                <w:vAlign w:val="bottom"/>
                <w:hideMark/>
              </w:tcPr>
            </w:tcPrChange>
          </w:tcPr>
          <w:p w14:paraId="0C1B500B" w14:textId="77777777" w:rsidR="00E27AAA" w:rsidRPr="00E27AAA" w:rsidRDefault="00E27AAA" w:rsidP="00E27AAA">
            <w:pPr>
              <w:spacing w:after="0" w:line="240" w:lineRule="auto"/>
              <w:jc w:val="right"/>
              <w:rPr>
                <w:ins w:id="19432" w:author="Hardik Malhotra" w:date="2021-09-30T22:36:00Z"/>
                <w:rFonts w:ascii="Calibri" w:eastAsia="Times New Roman" w:hAnsi="Calibri" w:cs="Times New Roman"/>
                <w:color w:val="FFFFFF" w:themeColor="background1"/>
                <w:lang w:val="en-US"/>
                <w:rPrChange w:id="19433" w:author="Hardik Malhotra" w:date="2021-09-30T22:37:00Z">
                  <w:rPr>
                    <w:ins w:id="19434" w:author="Hardik Malhotra" w:date="2021-09-30T22:36:00Z"/>
                    <w:rFonts w:ascii="Calibri" w:eastAsia="Times New Roman" w:hAnsi="Calibri" w:cs="Times New Roman"/>
                    <w:color w:val="000000"/>
                    <w:lang w:val="en-US"/>
                  </w:rPr>
                </w:rPrChange>
              </w:rPr>
            </w:pPr>
            <w:ins w:id="19435" w:author="Hardik Malhotra" w:date="2021-09-30T22:36:00Z">
              <w:r w:rsidRPr="00E27AAA">
                <w:rPr>
                  <w:rFonts w:ascii="Calibri" w:eastAsia="Times New Roman" w:hAnsi="Calibri" w:cs="Times New Roman"/>
                  <w:color w:val="FFFFFF" w:themeColor="background1"/>
                  <w:lang w:val="en-US"/>
                  <w:rPrChange w:id="19436" w:author="Hardik Malhotra" w:date="2021-09-30T22:37:00Z">
                    <w:rPr>
                      <w:rFonts w:ascii="Calibri" w:eastAsia="Times New Roman" w:hAnsi="Calibri" w:cs="Times New Roman"/>
                      <w:color w:val="000000"/>
                      <w:lang w:val="en-US"/>
                    </w:rPr>
                  </w:rPrChange>
                </w:rPr>
                <w:t>1.67%</w:t>
              </w:r>
            </w:ins>
          </w:p>
        </w:tc>
        <w:tc>
          <w:tcPr>
            <w:tcW w:w="914" w:type="dxa"/>
            <w:shd w:val="clear" w:color="auto" w:fill="C00000"/>
            <w:noWrap/>
            <w:vAlign w:val="bottom"/>
            <w:hideMark/>
            <w:tcPrChange w:id="19437" w:author="Hardik Malhotra" w:date="2021-09-30T22:37:00Z">
              <w:tcPr>
                <w:tcW w:w="960" w:type="dxa"/>
                <w:gridSpan w:val="2"/>
                <w:shd w:val="clear" w:color="000000" w:fill="FFFFFF"/>
                <w:noWrap/>
                <w:vAlign w:val="bottom"/>
                <w:hideMark/>
              </w:tcPr>
            </w:tcPrChange>
          </w:tcPr>
          <w:p w14:paraId="0EDA6727" w14:textId="77777777" w:rsidR="00E27AAA" w:rsidRPr="00E27AAA" w:rsidRDefault="00E27AAA" w:rsidP="00E27AAA">
            <w:pPr>
              <w:spacing w:after="0" w:line="240" w:lineRule="auto"/>
              <w:jc w:val="right"/>
              <w:rPr>
                <w:ins w:id="19438" w:author="Hardik Malhotra" w:date="2021-09-30T22:36:00Z"/>
                <w:rFonts w:ascii="Calibri" w:eastAsia="Times New Roman" w:hAnsi="Calibri" w:cs="Times New Roman"/>
                <w:color w:val="FFFFFF" w:themeColor="background1"/>
                <w:lang w:val="en-US"/>
                <w:rPrChange w:id="19439" w:author="Hardik Malhotra" w:date="2021-09-30T22:37:00Z">
                  <w:rPr>
                    <w:ins w:id="19440" w:author="Hardik Malhotra" w:date="2021-09-30T22:36:00Z"/>
                    <w:rFonts w:ascii="Calibri" w:eastAsia="Times New Roman" w:hAnsi="Calibri" w:cs="Times New Roman"/>
                    <w:color w:val="000000"/>
                    <w:lang w:val="en-US"/>
                  </w:rPr>
                </w:rPrChange>
              </w:rPr>
            </w:pPr>
            <w:ins w:id="19441" w:author="Hardik Malhotra" w:date="2021-09-30T22:36:00Z">
              <w:r w:rsidRPr="00E27AAA">
                <w:rPr>
                  <w:rFonts w:ascii="Calibri" w:eastAsia="Times New Roman" w:hAnsi="Calibri" w:cs="Times New Roman"/>
                  <w:color w:val="FFFFFF" w:themeColor="background1"/>
                  <w:lang w:val="en-US"/>
                  <w:rPrChange w:id="19442" w:author="Hardik Malhotra" w:date="2021-09-30T22:37:00Z">
                    <w:rPr>
                      <w:rFonts w:ascii="Calibri" w:eastAsia="Times New Roman" w:hAnsi="Calibri" w:cs="Times New Roman"/>
                      <w:color w:val="000000"/>
                      <w:lang w:val="en-US"/>
                    </w:rPr>
                  </w:rPrChange>
                </w:rPr>
                <w:t>7.14%</w:t>
              </w:r>
            </w:ins>
          </w:p>
        </w:tc>
      </w:tr>
      <w:tr w:rsidR="00E27AAA" w:rsidRPr="00E27AAA" w14:paraId="7F90FE2E" w14:textId="77777777" w:rsidTr="00E27AAA">
        <w:trPr>
          <w:trHeight w:val="301"/>
          <w:ins w:id="19443" w:author="Hardik Malhotra" w:date="2021-09-30T22:36:00Z"/>
          <w:trPrChange w:id="19444" w:author="Hardik Malhotra" w:date="2021-09-30T22:36:00Z">
            <w:trPr>
              <w:gridBefore w:val="1"/>
              <w:trHeight w:val="300"/>
            </w:trPr>
          </w:trPrChange>
        </w:trPr>
        <w:tc>
          <w:tcPr>
            <w:tcW w:w="3868" w:type="dxa"/>
            <w:shd w:val="clear" w:color="000000" w:fill="FFFFFF"/>
            <w:noWrap/>
            <w:vAlign w:val="bottom"/>
            <w:hideMark/>
            <w:tcPrChange w:id="19445" w:author="Hardik Malhotra" w:date="2021-09-30T22:36:00Z">
              <w:tcPr>
                <w:tcW w:w="4060" w:type="dxa"/>
                <w:gridSpan w:val="2"/>
                <w:shd w:val="clear" w:color="000000" w:fill="FFFFFF"/>
                <w:noWrap/>
                <w:vAlign w:val="bottom"/>
                <w:hideMark/>
              </w:tcPr>
            </w:tcPrChange>
          </w:tcPr>
          <w:p w14:paraId="72EFDF44" w14:textId="77777777" w:rsidR="00E27AAA" w:rsidRPr="00E27AAA" w:rsidRDefault="00E27AAA" w:rsidP="00E27AAA">
            <w:pPr>
              <w:spacing w:after="0" w:line="240" w:lineRule="auto"/>
              <w:rPr>
                <w:ins w:id="19446" w:author="Hardik Malhotra" w:date="2021-09-30T22:36:00Z"/>
                <w:rFonts w:ascii="Calibri" w:eastAsia="Times New Roman" w:hAnsi="Calibri" w:cs="Times New Roman"/>
                <w:color w:val="000000"/>
                <w:lang w:val="en-US"/>
              </w:rPr>
            </w:pPr>
            <w:ins w:id="19447" w:author="Hardik Malhotra" w:date="2021-09-30T22:36:00Z">
              <w:r w:rsidRPr="00E27AAA">
                <w:rPr>
                  <w:rFonts w:ascii="Calibri" w:eastAsia="Times New Roman" w:hAnsi="Calibri" w:cs="Times New Roman"/>
                  <w:color w:val="000000"/>
                  <w:lang w:val="en-US"/>
                </w:rPr>
                <w:t>Germany</w:t>
              </w:r>
            </w:ins>
          </w:p>
        </w:tc>
        <w:tc>
          <w:tcPr>
            <w:tcW w:w="914" w:type="dxa"/>
            <w:shd w:val="clear" w:color="000000" w:fill="FFFFFF"/>
            <w:noWrap/>
            <w:vAlign w:val="bottom"/>
            <w:hideMark/>
            <w:tcPrChange w:id="19448" w:author="Hardik Malhotra" w:date="2021-09-30T22:36:00Z">
              <w:tcPr>
                <w:tcW w:w="960" w:type="dxa"/>
                <w:gridSpan w:val="2"/>
                <w:shd w:val="clear" w:color="000000" w:fill="FFFFFF"/>
                <w:noWrap/>
                <w:vAlign w:val="bottom"/>
                <w:hideMark/>
              </w:tcPr>
            </w:tcPrChange>
          </w:tcPr>
          <w:p w14:paraId="77551CD3" w14:textId="77777777" w:rsidR="00E27AAA" w:rsidRPr="00E27AAA" w:rsidRDefault="00E27AAA" w:rsidP="00E27AAA">
            <w:pPr>
              <w:spacing w:after="0" w:line="240" w:lineRule="auto"/>
              <w:jc w:val="right"/>
              <w:rPr>
                <w:ins w:id="19449" w:author="Hardik Malhotra" w:date="2021-09-30T22:36:00Z"/>
                <w:rFonts w:ascii="Calibri" w:eastAsia="Times New Roman" w:hAnsi="Calibri" w:cs="Times New Roman"/>
                <w:color w:val="000000"/>
                <w:lang w:val="en-US"/>
              </w:rPr>
            </w:pPr>
            <w:ins w:id="19450" w:author="Hardik Malhotra" w:date="2021-09-30T22:36:00Z">
              <w:r w:rsidRPr="00E27AAA">
                <w:rPr>
                  <w:rFonts w:ascii="Calibri" w:eastAsia="Times New Roman" w:hAnsi="Calibri" w:cs="Times New Roman"/>
                  <w:color w:val="000000"/>
                  <w:lang w:val="en-US"/>
                </w:rPr>
                <w:t>131</w:t>
              </w:r>
            </w:ins>
          </w:p>
        </w:tc>
        <w:tc>
          <w:tcPr>
            <w:tcW w:w="914" w:type="dxa"/>
            <w:shd w:val="clear" w:color="000000" w:fill="FFFFFF"/>
            <w:noWrap/>
            <w:vAlign w:val="bottom"/>
            <w:hideMark/>
            <w:tcPrChange w:id="19451" w:author="Hardik Malhotra" w:date="2021-09-30T22:36:00Z">
              <w:tcPr>
                <w:tcW w:w="960" w:type="dxa"/>
                <w:gridSpan w:val="2"/>
                <w:shd w:val="clear" w:color="000000" w:fill="FFFFFF"/>
                <w:noWrap/>
                <w:vAlign w:val="bottom"/>
                <w:hideMark/>
              </w:tcPr>
            </w:tcPrChange>
          </w:tcPr>
          <w:p w14:paraId="173FC4DD" w14:textId="77777777" w:rsidR="00E27AAA" w:rsidRPr="00E27AAA" w:rsidRDefault="00E27AAA" w:rsidP="00E27AAA">
            <w:pPr>
              <w:spacing w:after="0" w:line="240" w:lineRule="auto"/>
              <w:jc w:val="right"/>
              <w:rPr>
                <w:ins w:id="19452" w:author="Hardik Malhotra" w:date="2021-09-30T22:36:00Z"/>
                <w:rFonts w:ascii="Calibri" w:eastAsia="Times New Roman" w:hAnsi="Calibri" w:cs="Times New Roman"/>
                <w:color w:val="000000"/>
                <w:lang w:val="en-US"/>
              </w:rPr>
            </w:pPr>
            <w:ins w:id="19453" w:author="Hardik Malhotra" w:date="2021-09-30T22:36:00Z">
              <w:r w:rsidRPr="00E27AAA">
                <w:rPr>
                  <w:rFonts w:ascii="Calibri" w:eastAsia="Times New Roman" w:hAnsi="Calibri" w:cs="Times New Roman"/>
                  <w:color w:val="000000"/>
                  <w:lang w:val="en-US"/>
                </w:rPr>
                <w:t>154</w:t>
              </w:r>
            </w:ins>
          </w:p>
        </w:tc>
        <w:tc>
          <w:tcPr>
            <w:tcW w:w="914" w:type="dxa"/>
            <w:shd w:val="clear" w:color="000000" w:fill="FFFFFF"/>
            <w:noWrap/>
            <w:vAlign w:val="bottom"/>
            <w:hideMark/>
            <w:tcPrChange w:id="19454" w:author="Hardik Malhotra" w:date="2021-09-30T22:36:00Z">
              <w:tcPr>
                <w:tcW w:w="960" w:type="dxa"/>
                <w:gridSpan w:val="2"/>
                <w:shd w:val="clear" w:color="000000" w:fill="FFFFFF"/>
                <w:noWrap/>
                <w:vAlign w:val="bottom"/>
                <w:hideMark/>
              </w:tcPr>
            </w:tcPrChange>
          </w:tcPr>
          <w:p w14:paraId="04700FA8" w14:textId="77777777" w:rsidR="00E27AAA" w:rsidRPr="00E27AAA" w:rsidRDefault="00E27AAA" w:rsidP="00E27AAA">
            <w:pPr>
              <w:spacing w:after="0" w:line="240" w:lineRule="auto"/>
              <w:jc w:val="right"/>
              <w:rPr>
                <w:ins w:id="19455" w:author="Hardik Malhotra" w:date="2021-09-30T22:36:00Z"/>
                <w:rFonts w:ascii="Calibri" w:eastAsia="Times New Roman" w:hAnsi="Calibri" w:cs="Times New Roman"/>
                <w:color w:val="000000"/>
                <w:lang w:val="en-US"/>
              </w:rPr>
            </w:pPr>
            <w:ins w:id="19456" w:author="Hardik Malhotra" w:date="2021-09-30T22:36:00Z">
              <w:r w:rsidRPr="00E27AAA">
                <w:rPr>
                  <w:rFonts w:ascii="Calibri" w:eastAsia="Times New Roman" w:hAnsi="Calibri" w:cs="Times New Roman"/>
                  <w:color w:val="000000"/>
                  <w:lang w:val="en-US"/>
                </w:rPr>
                <w:t>150</w:t>
              </w:r>
            </w:ins>
          </w:p>
        </w:tc>
        <w:tc>
          <w:tcPr>
            <w:tcW w:w="914" w:type="dxa"/>
            <w:shd w:val="clear" w:color="000000" w:fill="FFFFFF"/>
            <w:noWrap/>
            <w:vAlign w:val="bottom"/>
            <w:hideMark/>
            <w:tcPrChange w:id="19457" w:author="Hardik Malhotra" w:date="2021-09-30T22:36:00Z">
              <w:tcPr>
                <w:tcW w:w="960" w:type="dxa"/>
                <w:gridSpan w:val="2"/>
                <w:shd w:val="clear" w:color="000000" w:fill="FFFFFF"/>
                <w:noWrap/>
                <w:vAlign w:val="bottom"/>
                <w:hideMark/>
              </w:tcPr>
            </w:tcPrChange>
          </w:tcPr>
          <w:p w14:paraId="5A154A70" w14:textId="77777777" w:rsidR="00E27AAA" w:rsidRPr="00E27AAA" w:rsidRDefault="00E27AAA" w:rsidP="00E27AAA">
            <w:pPr>
              <w:spacing w:after="0" w:line="240" w:lineRule="auto"/>
              <w:jc w:val="right"/>
              <w:rPr>
                <w:ins w:id="19458" w:author="Hardik Malhotra" w:date="2021-09-30T22:36:00Z"/>
                <w:rFonts w:ascii="Calibri" w:eastAsia="Times New Roman" w:hAnsi="Calibri" w:cs="Times New Roman"/>
                <w:color w:val="000000"/>
                <w:lang w:val="en-US"/>
              </w:rPr>
            </w:pPr>
            <w:ins w:id="19459" w:author="Hardik Malhotra" w:date="2021-09-30T22:36:00Z">
              <w:r w:rsidRPr="00E27AAA">
                <w:rPr>
                  <w:rFonts w:ascii="Calibri" w:eastAsia="Times New Roman" w:hAnsi="Calibri" w:cs="Times New Roman"/>
                  <w:color w:val="000000"/>
                  <w:lang w:val="en-US"/>
                </w:rPr>
                <w:t>183</w:t>
              </w:r>
            </w:ins>
          </w:p>
        </w:tc>
        <w:tc>
          <w:tcPr>
            <w:tcW w:w="914" w:type="dxa"/>
            <w:shd w:val="clear" w:color="000000" w:fill="FFFFFF"/>
            <w:noWrap/>
            <w:vAlign w:val="bottom"/>
            <w:hideMark/>
            <w:tcPrChange w:id="19460" w:author="Hardik Malhotra" w:date="2021-09-30T22:36:00Z">
              <w:tcPr>
                <w:tcW w:w="960" w:type="dxa"/>
                <w:gridSpan w:val="2"/>
                <w:shd w:val="clear" w:color="000000" w:fill="FFFFFF"/>
                <w:noWrap/>
                <w:vAlign w:val="bottom"/>
                <w:hideMark/>
              </w:tcPr>
            </w:tcPrChange>
          </w:tcPr>
          <w:p w14:paraId="7DD5A38B" w14:textId="77777777" w:rsidR="00E27AAA" w:rsidRPr="00E27AAA" w:rsidRDefault="00E27AAA" w:rsidP="00E27AAA">
            <w:pPr>
              <w:spacing w:after="0" w:line="240" w:lineRule="auto"/>
              <w:jc w:val="right"/>
              <w:rPr>
                <w:ins w:id="19461" w:author="Hardik Malhotra" w:date="2021-09-30T22:36:00Z"/>
                <w:rFonts w:ascii="Calibri" w:eastAsia="Times New Roman" w:hAnsi="Calibri" w:cs="Times New Roman"/>
                <w:color w:val="000000"/>
                <w:lang w:val="en-US"/>
              </w:rPr>
            </w:pPr>
            <w:ins w:id="19462" w:author="Hardik Malhotra" w:date="2021-09-30T22:36:00Z">
              <w:r w:rsidRPr="00E27AAA">
                <w:rPr>
                  <w:rFonts w:ascii="Calibri" w:eastAsia="Times New Roman" w:hAnsi="Calibri" w:cs="Times New Roman"/>
                  <w:color w:val="000000"/>
                  <w:lang w:val="en-US"/>
                </w:rPr>
                <w:t>235</w:t>
              </w:r>
            </w:ins>
          </w:p>
        </w:tc>
        <w:tc>
          <w:tcPr>
            <w:tcW w:w="914" w:type="dxa"/>
            <w:shd w:val="clear" w:color="000000" w:fill="FFFFFF"/>
            <w:noWrap/>
            <w:vAlign w:val="bottom"/>
            <w:hideMark/>
            <w:tcPrChange w:id="19463" w:author="Hardik Malhotra" w:date="2021-09-30T22:36:00Z">
              <w:tcPr>
                <w:tcW w:w="960" w:type="dxa"/>
                <w:gridSpan w:val="2"/>
                <w:shd w:val="clear" w:color="000000" w:fill="FFFFFF"/>
                <w:noWrap/>
                <w:vAlign w:val="bottom"/>
                <w:hideMark/>
              </w:tcPr>
            </w:tcPrChange>
          </w:tcPr>
          <w:p w14:paraId="07F00B2D" w14:textId="77777777" w:rsidR="00E27AAA" w:rsidRPr="00E27AAA" w:rsidRDefault="00E27AAA" w:rsidP="00E27AAA">
            <w:pPr>
              <w:spacing w:after="0" w:line="240" w:lineRule="auto"/>
              <w:jc w:val="right"/>
              <w:rPr>
                <w:ins w:id="19464" w:author="Hardik Malhotra" w:date="2021-09-30T22:36:00Z"/>
                <w:rFonts w:ascii="Calibri" w:eastAsia="Times New Roman" w:hAnsi="Calibri" w:cs="Times New Roman"/>
                <w:color w:val="000000"/>
                <w:lang w:val="en-US"/>
              </w:rPr>
            </w:pPr>
            <w:ins w:id="19465" w:author="Hardik Malhotra" w:date="2021-09-30T22:36:00Z">
              <w:r w:rsidRPr="00E27AAA">
                <w:rPr>
                  <w:rFonts w:ascii="Calibri" w:eastAsia="Times New Roman" w:hAnsi="Calibri" w:cs="Times New Roman"/>
                  <w:color w:val="000000"/>
                  <w:lang w:val="en-US"/>
                </w:rPr>
                <w:t>3.34%</w:t>
              </w:r>
            </w:ins>
          </w:p>
        </w:tc>
        <w:tc>
          <w:tcPr>
            <w:tcW w:w="914" w:type="dxa"/>
            <w:shd w:val="clear" w:color="000000" w:fill="FFFFFF"/>
            <w:noWrap/>
            <w:vAlign w:val="bottom"/>
            <w:hideMark/>
            <w:tcPrChange w:id="19466" w:author="Hardik Malhotra" w:date="2021-09-30T22:36:00Z">
              <w:tcPr>
                <w:tcW w:w="960" w:type="dxa"/>
                <w:gridSpan w:val="2"/>
                <w:shd w:val="clear" w:color="000000" w:fill="FFFFFF"/>
                <w:noWrap/>
                <w:vAlign w:val="bottom"/>
                <w:hideMark/>
              </w:tcPr>
            </w:tcPrChange>
          </w:tcPr>
          <w:p w14:paraId="1EE9849B" w14:textId="77777777" w:rsidR="00E27AAA" w:rsidRPr="00E27AAA" w:rsidRDefault="00E27AAA" w:rsidP="00E27AAA">
            <w:pPr>
              <w:spacing w:after="0" w:line="240" w:lineRule="auto"/>
              <w:jc w:val="right"/>
              <w:rPr>
                <w:ins w:id="19467" w:author="Hardik Malhotra" w:date="2021-09-30T22:36:00Z"/>
                <w:rFonts w:ascii="Calibri" w:eastAsia="Times New Roman" w:hAnsi="Calibri" w:cs="Times New Roman"/>
                <w:color w:val="000000"/>
                <w:lang w:val="en-US"/>
              </w:rPr>
            </w:pPr>
            <w:ins w:id="19468" w:author="Hardik Malhotra" w:date="2021-09-30T22:36:00Z">
              <w:r w:rsidRPr="00E27AAA">
                <w:rPr>
                  <w:rFonts w:ascii="Calibri" w:eastAsia="Times New Roman" w:hAnsi="Calibri" w:cs="Times New Roman"/>
                  <w:color w:val="000000"/>
                  <w:lang w:val="en-US"/>
                </w:rPr>
                <w:t>9.36%</w:t>
              </w:r>
            </w:ins>
          </w:p>
        </w:tc>
      </w:tr>
      <w:tr w:rsidR="00E27AAA" w:rsidRPr="00E27AAA" w14:paraId="0267E4DD" w14:textId="77777777" w:rsidTr="00E27AAA">
        <w:trPr>
          <w:trHeight w:val="301"/>
          <w:ins w:id="19469" w:author="Hardik Malhotra" w:date="2021-09-30T22:36:00Z"/>
          <w:trPrChange w:id="19470" w:author="Hardik Malhotra" w:date="2021-09-30T22:40:00Z">
            <w:trPr>
              <w:gridBefore w:val="1"/>
              <w:trHeight w:val="300"/>
            </w:trPr>
          </w:trPrChange>
        </w:trPr>
        <w:tc>
          <w:tcPr>
            <w:tcW w:w="3868" w:type="dxa"/>
            <w:shd w:val="clear" w:color="000000" w:fill="FFFFFF"/>
            <w:noWrap/>
            <w:vAlign w:val="bottom"/>
            <w:hideMark/>
            <w:tcPrChange w:id="19471" w:author="Hardik Malhotra" w:date="2021-09-30T22:40:00Z">
              <w:tcPr>
                <w:tcW w:w="4060" w:type="dxa"/>
                <w:gridSpan w:val="2"/>
                <w:shd w:val="clear" w:color="000000" w:fill="FFFFFF"/>
                <w:noWrap/>
                <w:vAlign w:val="bottom"/>
                <w:hideMark/>
              </w:tcPr>
            </w:tcPrChange>
          </w:tcPr>
          <w:p w14:paraId="78741CAC" w14:textId="77777777" w:rsidR="00E27AAA" w:rsidRPr="00E27AAA" w:rsidRDefault="00E27AAA" w:rsidP="00E27AAA">
            <w:pPr>
              <w:spacing w:after="0" w:line="240" w:lineRule="auto"/>
              <w:rPr>
                <w:ins w:id="19472" w:author="Hardik Malhotra" w:date="2021-09-30T22:36:00Z"/>
                <w:rFonts w:ascii="Calibri" w:eastAsia="Times New Roman" w:hAnsi="Calibri" w:cs="Times New Roman"/>
                <w:color w:val="000000"/>
                <w:lang w:val="en-US"/>
              </w:rPr>
            </w:pPr>
            <w:ins w:id="19473" w:author="Hardik Malhotra" w:date="2021-09-30T22:36:00Z">
              <w:r w:rsidRPr="00E27AAA">
                <w:rPr>
                  <w:rFonts w:ascii="Calibri" w:eastAsia="Times New Roman" w:hAnsi="Calibri" w:cs="Times New Roman"/>
                  <w:color w:val="000000"/>
                  <w:lang w:val="en-US"/>
                </w:rPr>
                <w:t>Spain</w:t>
              </w:r>
            </w:ins>
          </w:p>
        </w:tc>
        <w:tc>
          <w:tcPr>
            <w:tcW w:w="914" w:type="dxa"/>
            <w:shd w:val="clear" w:color="000000" w:fill="FFFFFF"/>
            <w:noWrap/>
            <w:vAlign w:val="bottom"/>
            <w:hideMark/>
            <w:tcPrChange w:id="19474" w:author="Hardik Malhotra" w:date="2021-09-30T22:40:00Z">
              <w:tcPr>
                <w:tcW w:w="960" w:type="dxa"/>
                <w:gridSpan w:val="2"/>
                <w:shd w:val="clear" w:color="000000" w:fill="FFFFFF"/>
                <w:noWrap/>
                <w:vAlign w:val="bottom"/>
                <w:hideMark/>
              </w:tcPr>
            </w:tcPrChange>
          </w:tcPr>
          <w:p w14:paraId="197CFD54" w14:textId="77777777" w:rsidR="00E27AAA" w:rsidRPr="00E27AAA" w:rsidRDefault="00E27AAA" w:rsidP="00E27AAA">
            <w:pPr>
              <w:spacing w:after="0" w:line="240" w:lineRule="auto"/>
              <w:jc w:val="right"/>
              <w:rPr>
                <w:ins w:id="19475" w:author="Hardik Malhotra" w:date="2021-09-30T22:36:00Z"/>
                <w:rFonts w:ascii="Calibri" w:eastAsia="Times New Roman" w:hAnsi="Calibri" w:cs="Times New Roman"/>
                <w:color w:val="000000"/>
                <w:lang w:val="en-US"/>
              </w:rPr>
            </w:pPr>
            <w:ins w:id="19476" w:author="Hardik Malhotra" w:date="2021-09-30T22:36:00Z">
              <w:r w:rsidRPr="00E27AAA">
                <w:rPr>
                  <w:rFonts w:ascii="Calibri" w:eastAsia="Times New Roman" w:hAnsi="Calibri" w:cs="Times New Roman"/>
                  <w:color w:val="000000"/>
                  <w:lang w:val="en-US"/>
                </w:rPr>
                <w:t>26</w:t>
              </w:r>
            </w:ins>
          </w:p>
        </w:tc>
        <w:tc>
          <w:tcPr>
            <w:tcW w:w="914" w:type="dxa"/>
            <w:shd w:val="clear" w:color="000000" w:fill="FFFFFF"/>
            <w:noWrap/>
            <w:vAlign w:val="bottom"/>
            <w:hideMark/>
            <w:tcPrChange w:id="19477" w:author="Hardik Malhotra" w:date="2021-09-30T22:40:00Z">
              <w:tcPr>
                <w:tcW w:w="960" w:type="dxa"/>
                <w:gridSpan w:val="2"/>
                <w:shd w:val="clear" w:color="000000" w:fill="FFFFFF"/>
                <w:noWrap/>
                <w:vAlign w:val="bottom"/>
                <w:hideMark/>
              </w:tcPr>
            </w:tcPrChange>
          </w:tcPr>
          <w:p w14:paraId="6B0F4951" w14:textId="77777777" w:rsidR="00E27AAA" w:rsidRPr="00E27AAA" w:rsidRDefault="00E27AAA" w:rsidP="00E27AAA">
            <w:pPr>
              <w:spacing w:after="0" w:line="240" w:lineRule="auto"/>
              <w:jc w:val="right"/>
              <w:rPr>
                <w:ins w:id="19478" w:author="Hardik Malhotra" w:date="2021-09-30T22:36:00Z"/>
                <w:rFonts w:ascii="Calibri" w:eastAsia="Times New Roman" w:hAnsi="Calibri" w:cs="Times New Roman"/>
                <w:color w:val="000000"/>
                <w:lang w:val="en-US"/>
              </w:rPr>
            </w:pPr>
            <w:ins w:id="19479" w:author="Hardik Malhotra" w:date="2021-09-30T22:36:00Z">
              <w:r w:rsidRPr="00E27AAA">
                <w:rPr>
                  <w:rFonts w:ascii="Calibri" w:eastAsia="Times New Roman" w:hAnsi="Calibri" w:cs="Times New Roman"/>
                  <w:color w:val="000000"/>
                  <w:lang w:val="en-US"/>
                </w:rPr>
                <w:t>48</w:t>
              </w:r>
            </w:ins>
          </w:p>
        </w:tc>
        <w:tc>
          <w:tcPr>
            <w:tcW w:w="914" w:type="dxa"/>
            <w:shd w:val="clear" w:color="000000" w:fill="FFFFFF"/>
            <w:noWrap/>
            <w:vAlign w:val="bottom"/>
            <w:hideMark/>
            <w:tcPrChange w:id="19480" w:author="Hardik Malhotra" w:date="2021-09-30T22:40:00Z">
              <w:tcPr>
                <w:tcW w:w="960" w:type="dxa"/>
                <w:gridSpan w:val="2"/>
                <w:shd w:val="clear" w:color="000000" w:fill="FFFFFF"/>
                <w:noWrap/>
                <w:vAlign w:val="bottom"/>
                <w:hideMark/>
              </w:tcPr>
            </w:tcPrChange>
          </w:tcPr>
          <w:p w14:paraId="447CA568" w14:textId="77777777" w:rsidR="00E27AAA" w:rsidRPr="00E27AAA" w:rsidRDefault="00E27AAA" w:rsidP="00E27AAA">
            <w:pPr>
              <w:spacing w:after="0" w:line="240" w:lineRule="auto"/>
              <w:jc w:val="right"/>
              <w:rPr>
                <w:ins w:id="19481" w:author="Hardik Malhotra" w:date="2021-09-30T22:36:00Z"/>
                <w:rFonts w:ascii="Calibri" w:eastAsia="Times New Roman" w:hAnsi="Calibri" w:cs="Times New Roman"/>
                <w:color w:val="000000"/>
                <w:lang w:val="en-US"/>
              </w:rPr>
            </w:pPr>
            <w:ins w:id="19482" w:author="Hardik Malhotra" w:date="2021-09-30T22:36:00Z">
              <w:r w:rsidRPr="00E27AAA">
                <w:rPr>
                  <w:rFonts w:ascii="Calibri" w:eastAsia="Times New Roman" w:hAnsi="Calibri" w:cs="Times New Roman"/>
                  <w:color w:val="000000"/>
                  <w:lang w:val="en-US"/>
                </w:rPr>
                <w:t>50</w:t>
              </w:r>
            </w:ins>
          </w:p>
        </w:tc>
        <w:tc>
          <w:tcPr>
            <w:tcW w:w="914" w:type="dxa"/>
            <w:shd w:val="clear" w:color="000000" w:fill="FFFFFF"/>
            <w:noWrap/>
            <w:vAlign w:val="bottom"/>
            <w:hideMark/>
            <w:tcPrChange w:id="19483" w:author="Hardik Malhotra" w:date="2021-09-30T22:40:00Z">
              <w:tcPr>
                <w:tcW w:w="960" w:type="dxa"/>
                <w:gridSpan w:val="2"/>
                <w:shd w:val="clear" w:color="000000" w:fill="FFFFFF"/>
                <w:noWrap/>
                <w:vAlign w:val="bottom"/>
                <w:hideMark/>
              </w:tcPr>
            </w:tcPrChange>
          </w:tcPr>
          <w:p w14:paraId="7CE25FB8" w14:textId="77777777" w:rsidR="00E27AAA" w:rsidRPr="00E27AAA" w:rsidRDefault="00E27AAA" w:rsidP="00E27AAA">
            <w:pPr>
              <w:spacing w:after="0" w:line="240" w:lineRule="auto"/>
              <w:jc w:val="right"/>
              <w:rPr>
                <w:ins w:id="19484" w:author="Hardik Malhotra" w:date="2021-09-30T22:36:00Z"/>
                <w:rFonts w:ascii="Calibri" w:eastAsia="Times New Roman" w:hAnsi="Calibri" w:cs="Times New Roman"/>
                <w:color w:val="000000"/>
                <w:lang w:val="en-US"/>
              </w:rPr>
            </w:pPr>
            <w:ins w:id="19485" w:author="Hardik Malhotra" w:date="2021-09-30T22:36:00Z">
              <w:r w:rsidRPr="00E27AAA">
                <w:rPr>
                  <w:rFonts w:ascii="Calibri" w:eastAsia="Times New Roman" w:hAnsi="Calibri" w:cs="Times New Roman"/>
                  <w:color w:val="000000"/>
                  <w:lang w:val="en-US"/>
                </w:rPr>
                <w:t>59</w:t>
              </w:r>
            </w:ins>
          </w:p>
        </w:tc>
        <w:tc>
          <w:tcPr>
            <w:tcW w:w="914" w:type="dxa"/>
            <w:shd w:val="clear" w:color="000000" w:fill="FFFFFF"/>
            <w:noWrap/>
            <w:vAlign w:val="bottom"/>
            <w:hideMark/>
            <w:tcPrChange w:id="19486" w:author="Hardik Malhotra" w:date="2021-09-30T22:40:00Z">
              <w:tcPr>
                <w:tcW w:w="960" w:type="dxa"/>
                <w:gridSpan w:val="2"/>
                <w:shd w:val="clear" w:color="000000" w:fill="FFFFFF"/>
                <w:noWrap/>
                <w:vAlign w:val="bottom"/>
                <w:hideMark/>
              </w:tcPr>
            </w:tcPrChange>
          </w:tcPr>
          <w:p w14:paraId="137F06FD" w14:textId="77777777" w:rsidR="00E27AAA" w:rsidRPr="00E27AAA" w:rsidRDefault="00E27AAA" w:rsidP="00E27AAA">
            <w:pPr>
              <w:spacing w:after="0" w:line="240" w:lineRule="auto"/>
              <w:jc w:val="right"/>
              <w:rPr>
                <w:ins w:id="19487" w:author="Hardik Malhotra" w:date="2021-09-30T22:36:00Z"/>
                <w:rFonts w:ascii="Calibri" w:eastAsia="Times New Roman" w:hAnsi="Calibri" w:cs="Times New Roman"/>
                <w:color w:val="000000"/>
                <w:lang w:val="en-US"/>
              </w:rPr>
            </w:pPr>
            <w:ins w:id="19488" w:author="Hardik Malhotra" w:date="2021-09-30T22:36:00Z">
              <w:r w:rsidRPr="00E27AAA">
                <w:rPr>
                  <w:rFonts w:ascii="Calibri" w:eastAsia="Times New Roman" w:hAnsi="Calibri" w:cs="Times New Roman"/>
                  <w:color w:val="000000"/>
                  <w:lang w:val="en-US"/>
                </w:rPr>
                <w:t>74</w:t>
              </w:r>
            </w:ins>
          </w:p>
        </w:tc>
        <w:tc>
          <w:tcPr>
            <w:tcW w:w="914" w:type="dxa"/>
            <w:shd w:val="clear" w:color="auto" w:fill="FFFF00"/>
            <w:noWrap/>
            <w:vAlign w:val="bottom"/>
            <w:hideMark/>
            <w:tcPrChange w:id="19489" w:author="Hardik Malhotra" w:date="2021-09-30T22:40:00Z">
              <w:tcPr>
                <w:tcW w:w="960" w:type="dxa"/>
                <w:gridSpan w:val="2"/>
                <w:shd w:val="clear" w:color="000000" w:fill="FFFFFF"/>
                <w:noWrap/>
                <w:vAlign w:val="bottom"/>
                <w:hideMark/>
              </w:tcPr>
            </w:tcPrChange>
          </w:tcPr>
          <w:p w14:paraId="0B3BD62E" w14:textId="77777777" w:rsidR="00E27AAA" w:rsidRPr="00E27AAA" w:rsidRDefault="00E27AAA" w:rsidP="00E27AAA">
            <w:pPr>
              <w:spacing w:after="0" w:line="240" w:lineRule="auto"/>
              <w:jc w:val="right"/>
              <w:rPr>
                <w:ins w:id="19490" w:author="Hardik Malhotra" w:date="2021-09-30T22:36:00Z"/>
                <w:rFonts w:ascii="Calibri" w:eastAsia="Times New Roman" w:hAnsi="Calibri" w:cs="Times New Roman"/>
                <w:color w:val="000000"/>
                <w:lang w:val="en-US"/>
              </w:rPr>
            </w:pPr>
            <w:ins w:id="19491" w:author="Hardik Malhotra" w:date="2021-09-30T22:36:00Z">
              <w:r w:rsidRPr="00E27AAA">
                <w:rPr>
                  <w:rFonts w:ascii="Calibri" w:eastAsia="Times New Roman" w:hAnsi="Calibri" w:cs="Times New Roman"/>
                  <w:color w:val="000000"/>
                  <w:lang w:val="en-US"/>
                </w:rPr>
                <w:t>13.21%</w:t>
              </w:r>
            </w:ins>
          </w:p>
        </w:tc>
        <w:tc>
          <w:tcPr>
            <w:tcW w:w="914" w:type="dxa"/>
            <w:shd w:val="clear" w:color="auto" w:fill="FFFF00"/>
            <w:noWrap/>
            <w:vAlign w:val="bottom"/>
            <w:hideMark/>
            <w:tcPrChange w:id="19492" w:author="Hardik Malhotra" w:date="2021-09-30T22:40:00Z">
              <w:tcPr>
                <w:tcW w:w="960" w:type="dxa"/>
                <w:gridSpan w:val="2"/>
                <w:shd w:val="clear" w:color="000000" w:fill="FFFFFF"/>
                <w:noWrap/>
                <w:vAlign w:val="bottom"/>
                <w:hideMark/>
              </w:tcPr>
            </w:tcPrChange>
          </w:tcPr>
          <w:p w14:paraId="11945404" w14:textId="77777777" w:rsidR="00E27AAA" w:rsidRPr="00E27AAA" w:rsidRDefault="00E27AAA" w:rsidP="00E27AAA">
            <w:pPr>
              <w:spacing w:after="0" w:line="240" w:lineRule="auto"/>
              <w:jc w:val="right"/>
              <w:rPr>
                <w:ins w:id="19493" w:author="Hardik Malhotra" w:date="2021-09-30T22:36:00Z"/>
                <w:rFonts w:ascii="Calibri" w:eastAsia="Times New Roman" w:hAnsi="Calibri" w:cs="Times New Roman"/>
                <w:color w:val="000000"/>
                <w:lang w:val="en-US"/>
              </w:rPr>
            </w:pPr>
            <w:ins w:id="19494" w:author="Hardik Malhotra" w:date="2021-09-30T22:36:00Z">
              <w:r w:rsidRPr="00E27AAA">
                <w:rPr>
                  <w:rFonts w:ascii="Calibri" w:eastAsia="Times New Roman" w:hAnsi="Calibri" w:cs="Times New Roman"/>
                  <w:color w:val="000000"/>
                  <w:lang w:val="en-US"/>
                </w:rPr>
                <w:t>8.25%</w:t>
              </w:r>
            </w:ins>
          </w:p>
        </w:tc>
      </w:tr>
      <w:tr w:rsidR="00E27AAA" w:rsidRPr="00E27AAA" w14:paraId="4E41D1AC" w14:textId="77777777" w:rsidTr="00E27AAA">
        <w:trPr>
          <w:trHeight w:val="301"/>
          <w:ins w:id="19495" w:author="Hardik Malhotra" w:date="2021-09-30T22:36:00Z"/>
          <w:trPrChange w:id="19496" w:author="Hardik Malhotra" w:date="2021-09-30T22:40:00Z">
            <w:trPr>
              <w:gridBefore w:val="1"/>
              <w:trHeight w:val="300"/>
            </w:trPr>
          </w:trPrChange>
        </w:trPr>
        <w:tc>
          <w:tcPr>
            <w:tcW w:w="3868" w:type="dxa"/>
            <w:shd w:val="clear" w:color="000000" w:fill="FFFFFF"/>
            <w:noWrap/>
            <w:vAlign w:val="bottom"/>
            <w:hideMark/>
            <w:tcPrChange w:id="19497" w:author="Hardik Malhotra" w:date="2021-09-30T22:40:00Z">
              <w:tcPr>
                <w:tcW w:w="4060" w:type="dxa"/>
                <w:gridSpan w:val="2"/>
                <w:shd w:val="clear" w:color="000000" w:fill="FFFFFF"/>
                <w:noWrap/>
                <w:vAlign w:val="bottom"/>
                <w:hideMark/>
              </w:tcPr>
            </w:tcPrChange>
          </w:tcPr>
          <w:p w14:paraId="66C3A9BB" w14:textId="77777777" w:rsidR="00E27AAA" w:rsidRPr="00E27AAA" w:rsidRDefault="00E27AAA" w:rsidP="00E27AAA">
            <w:pPr>
              <w:spacing w:after="0" w:line="240" w:lineRule="auto"/>
              <w:rPr>
                <w:ins w:id="19498" w:author="Hardik Malhotra" w:date="2021-09-30T22:36:00Z"/>
                <w:rFonts w:ascii="Calibri" w:eastAsia="Times New Roman" w:hAnsi="Calibri" w:cs="Times New Roman"/>
                <w:color w:val="000000"/>
                <w:lang w:val="en-US"/>
              </w:rPr>
            </w:pPr>
            <w:ins w:id="19499" w:author="Hardik Malhotra" w:date="2021-09-30T22:36:00Z">
              <w:r w:rsidRPr="00E27AAA">
                <w:rPr>
                  <w:rFonts w:ascii="Calibri" w:eastAsia="Times New Roman" w:hAnsi="Calibri" w:cs="Times New Roman"/>
                  <w:color w:val="000000"/>
                  <w:lang w:val="en-US"/>
                </w:rPr>
                <w:t>Italy</w:t>
              </w:r>
            </w:ins>
          </w:p>
        </w:tc>
        <w:tc>
          <w:tcPr>
            <w:tcW w:w="914" w:type="dxa"/>
            <w:shd w:val="clear" w:color="000000" w:fill="FFFFFF"/>
            <w:noWrap/>
            <w:vAlign w:val="bottom"/>
            <w:hideMark/>
            <w:tcPrChange w:id="19500" w:author="Hardik Malhotra" w:date="2021-09-30T22:40:00Z">
              <w:tcPr>
                <w:tcW w:w="960" w:type="dxa"/>
                <w:gridSpan w:val="2"/>
                <w:shd w:val="clear" w:color="000000" w:fill="FFFFFF"/>
                <w:noWrap/>
                <w:vAlign w:val="bottom"/>
                <w:hideMark/>
              </w:tcPr>
            </w:tcPrChange>
          </w:tcPr>
          <w:p w14:paraId="7B5354A8" w14:textId="77777777" w:rsidR="00E27AAA" w:rsidRPr="00E27AAA" w:rsidRDefault="00E27AAA" w:rsidP="00E27AAA">
            <w:pPr>
              <w:spacing w:after="0" w:line="240" w:lineRule="auto"/>
              <w:jc w:val="right"/>
              <w:rPr>
                <w:ins w:id="19501" w:author="Hardik Malhotra" w:date="2021-09-30T22:36:00Z"/>
                <w:rFonts w:ascii="Calibri" w:eastAsia="Times New Roman" w:hAnsi="Calibri" w:cs="Times New Roman"/>
                <w:color w:val="000000"/>
                <w:lang w:val="en-US"/>
              </w:rPr>
            </w:pPr>
            <w:ins w:id="19502" w:author="Hardik Malhotra" w:date="2021-09-30T22:36:00Z">
              <w:r w:rsidRPr="00E27AAA">
                <w:rPr>
                  <w:rFonts w:ascii="Calibri" w:eastAsia="Times New Roman" w:hAnsi="Calibri" w:cs="Times New Roman"/>
                  <w:color w:val="000000"/>
                  <w:lang w:val="en-US"/>
                </w:rPr>
                <w:t>69</w:t>
              </w:r>
            </w:ins>
          </w:p>
        </w:tc>
        <w:tc>
          <w:tcPr>
            <w:tcW w:w="914" w:type="dxa"/>
            <w:shd w:val="clear" w:color="000000" w:fill="FFFFFF"/>
            <w:noWrap/>
            <w:vAlign w:val="bottom"/>
            <w:hideMark/>
            <w:tcPrChange w:id="19503" w:author="Hardik Malhotra" w:date="2021-09-30T22:40:00Z">
              <w:tcPr>
                <w:tcW w:w="960" w:type="dxa"/>
                <w:gridSpan w:val="2"/>
                <w:shd w:val="clear" w:color="000000" w:fill="FFFFFF"/>
                <w:noWrap/>
                <w:vAlign w:val="bottom"/>
                <w:hideMark/>
              </w:tcPr>
            </w:tcPrChange>
          </w:tcPr>
          <w:p w14:paraId="46E3AD30" w14:textId="77777777" w:rsidR="00E27AAA" w:rsidRPr="00E27AAA" w:rsidRDefault="00E27AAA" w:rsidP="00E27AAA">
            <w:pPr>
              <w:spacing w:after="0" w:line="240" w:lineRule="auto"/>
              <w:jc w:val="right"/>
              <w:rPr>
                <w:ins w:id="19504" w:author="Hardik Malhotra" w:date="2021-09-30T22:36:00Z"/>
                <w:rFonts w:ascii="Calibri" w:eastAsia="Times New Roman" w:hAnsi="Calibri" w:cs="Times New Roman"/>
                <w:color w:val="000000"/>
                <w:lang w:val="en-US"/>
              </w:rPr>
            </w:pPr>
            <w:ins w:id="19505" w:author="Hardik Malhotra" w:date="2021-09-30T22:36:00Z">
              <w:r w:rsidRPr="00E27AAA">
                <w:rPr>
                  <w:rFonts w:ascii="Calibri" w:eastAsia="Times New Roman" w:hAnsi="Calibri" w:cs="Times New Roman"/>
                  <w:color w:val="000000"/>
                  <w:lang w:val="en-US"/>
                </w:rPr>
                <w:t>65</w:t>
              </w:r>
            </w:ins>
          </w:p>
        </w:tc>
        <w:tc>
          <w:tcPr>
            <w:tcW w:w="914" w:type="dxa"/>
            <w:shd w:val="clear" w:color="000000" w:fill="FFFFFF"/>
            <w:noWrap/>
            <w:vAlign w:val="bottom"/>
            <w:hideMark/>
            <w:tcPrChange w:id="19506" w:author="Hardik Malhotra" w:date="2021-09-30T22:40:00Z">
              <w:tcPr>
                <w:tcW w:w="960" w:type="dxa"/>
                <w:gridSpan w:val="2"/>
                <w:shd w:val="clear" w:color="000000" w:fill="FFFFFF"/>
                <w:noWrap/>
                <w:vAlign w:val="bottom"/>
                <w:hideMark/>
              </w:tcPr>
            </w:tcPrChange>
          </w:tcPr>
          <w:p w14:paraId="2777E387" w14:textId="77777777" w:rsidR="00E27AAA" w:rsidRPr="00E27AAA" w:rsidRDefault="00E27AAA" w:rsidP="00E27AAA">
            <w:pPr>
              <w:spacing w:after="0" w:line="240" w:lineRule="auto"/>
              <w:jc w:val="right"/>
              <w:rPr>
                <w:ins w:id="19507" w:author="Hardik Malhotra" w:date="2021-09-30T22:36:00Z"/>
                <w:rFonts w:ascii="Calibri" w:eastAsia="Times New Roman" w:hAnsi="Calibri" w:cs="Times New Roman"/>
                <w:color w:val="000000"/>
                <w:lang w:val="en-US"/>
              </w:rPr>
            </w:pPr>
            <w:ins w:id="19508" w:author="Hardik Malhotra" w:date="2021-09-30T22:36:00Z">
              <w:r w:rsidRPr="00E27AAA">
                <w:rPr>
                  <w:rFonts w:ascii="Calibri" w:eastAsia="Times New Roman" w:hAnsi="Calibri" w:cs="Times New Roman"/>
                  <w:color w:val="000000"/>
                  <w:lang w:val="en-US"/>
                </w:rPr>
                <w:t>65</w:t>
              </w:r>
            </w:ins>
          </w:p>
        </w:tc>
        <w:tc>
          <w:tcPr>
            <w:tcW w:w="914" w:type="dxa"/>
            <w:shd w:val="clear" w:color="000000" w:fill="FFFFFF"/>
            <w:noWrap/>
            <w:vAlign w:val="bottom"/>
            <w:hideMark/>
            <w:tcPrChange w:id="19509" w:author="Hardik Malhotra" w:date="2021-09-30T22:40:00Z">
              <w:tcPr>
                <w:tcW w:w="960" w:type="dxa"/>
                <w:gridSpan w:val="2"/>
                <w:shd w:val="clear" w:color="000000" w:fill="FFFFFF"/>
                <w:noWrap/>
                <w:vAlign w:val="bottom"/>
                <w:hideMark/>
              </w:tcPr>
            </w:tcPrChange>
          </w:tcPr>
          <w:p w14:paraId="3D608AC2" w14:textId="77777777" w:rsidR="00E27AAA" w:rsidRPr="00E27AAA" w:rsidRDefault="00E27AAA" w:rsidP="00E27AAA">
            <w:pPr>
              <w:spacing w:after="0" w:line="240" w:lineRule="auto"/>
              <w:jc w:val="right"/>
              <w:rPr>
                <w:ins w:id="19510" w:author="Hardik Malhotra" w:date="2021-09-30T22:36:00Z"/>
                <w:rFonts w:ascii="Calibri" w:eastAsia="Times New Roman" w:hAnsi="Calibri" w:cs="Times New Roman"/>
                <w:color w:val="000000"/>
                <w:lang w:val="en-US"/>
              </w:rPr>
            </w:pPr>
            <w:ins w:id="19511" w:author="Hardik Malhotra" w:date="2021-09-30T22:36:00Z">
              <w:r w:rsidRPr="00E27AAA">
                <w:rPr>
                  <w:rFonts w:ascii="Calibri" w:eastAsia="Times New Roman" w:hAnsi="Calibri" w:cs="Times New Roman"/>
                  <w:color w:val="000000"/>
                  <w:lang w:val="en-US"/>
                </w:rPr>
                <w:t>76</w:t>
              </w:r>
            </w:ins>
          </w:p>
        </w:tc>
        <w:tc>
          <w:tcPr>
            <w:tcW w:w="914" w:type="dxa"/>
            <w:shd w:val="clear" w:color="000000" w:fill="FFFFFF"/>
            <w:noWrap/>
            <w:vAlign w:val="bottom"/>
            <w:hideMark/>
            <w:tcPrChange w:id="19512" w:author="Hardik Malhotra" w:date="2021-09-30T22:40:00Z">
              <w:tcPr>
                <w:tcW w:w="960" w:type="dxa"/>
                <w:gridSpan w:val="2"/>
                <w:shd w:val="clear" w:color="000000" w:fill="FFFFFF"/>
                <w:noWrap/>
                <w:vAlign w:val="bottom"/>
                <w:hideMark/>
              </w:tcPr>
            </w:tcPrChange>
          </w:tcPr>
          <w:p w14:paraId="3BB810B7" w14:textId="77777777" w:rsidR="00E27AAA" w:rsidRPr="00E27AAA" w:rsidRDefault="00E27AAA" w:rsidP="00E27AAA">
            <w:pPr>
              <w:spacing w:after="0" w:line="240" w:lineRule="auto"/>
              <w:jc w:val="right"/>
              <w:rPr>
                <w:ins w:id="19513" w:author="Hardik Malhotra" w:date="2021-09-30T22:36:00Z"/>
                <w:rFonts w:ascii="Calibri" w:eastAsia="Times New Roman" w:hAnsi="Calibri" w:cs="Times New Roman"/>
                <w:color w:val="000000"/>
                <w:lang w:val="en-US"/>
              </w:rPr>
            </w:pPr>
            <w:ins w:id="19514" w:author="Hardik Malhotra" w:date="2021-09-30T22:36:00Z">
              <w:r w:rsidRPr="00E27AAA">
                <w:rPr>
                  <w:rFonts w:ascii="Calibri" w:eastAsia="Times New Roman" w:hAnsi="Calibri" w:cs="Times New Roman"/>
                  <w:color w:val="000000"/>
                  <w:lang w:val="en-US"/>
                </w:rPr>
                <w:t>96</w:t>
              </w:r>
            </w:ins>
          </w:p>
        </w:tc>
        <w:tc>
          <w:tcPr>
            <w:tcW w:w="914" w:type="dxa"/>
            <w:shd w:val="clear" w:color="auto" w:fill="FFFF00"/>
            <w:noWrap/>
            <w:vAlign w:val="bottom"/>
            <w:hideMark/>
            <w:tcPrChange w:id="19515" w:author="Hardik Malhotra" w:date="2021-09-30T22:40:00Z">
              <w:tcPr>
                <w:tcW w:w="960" w:type="dxa"/>
                <w:gridSpan w:val="2"/>
                <w:shd w:val="clear" w:color="000000" w:fill="FFFFFF"/>
                <w:noWrap/>
                <w:vAlign w:val="bottom"/>
                <w:hideMark/>
              </w:tcPr>
            </w:tcPrChange>
          </w:tcPr>
          <w:p w14:paraId="1F6606F6" w14:textId="77777777" w:rsidR="00E27AAA" w:rsidRPr="00E27AAA" w:rsidRDefault="00E27AAA" w:rsidP="00E27AAA">
            <w:pPr>
              <w:spacing w:after="0" w:line="240" w:lineRule="auto"/>
              <w:jc w:val="right"/>
              <w:rPr>
                <w:ins w:id="19516" w:author="Hardik Malhotra" w:date="2021-09-30T22:36:00Z"/>
                <w:rFonts w:ascii="Calibri" w:eastAsia="Times New Roman" w:hAnsi="Calibri" w:cs="Times New Roman"/>
                <w:color w:val="000000"/>
                <w:lang w:val="en-US"/>
              </w:rPr>
            </w:pPr>
            <w:ins w:id="19517" w:author="Hardik Malhotra" w:date="2021-09-30T22:36:00Z">
              <w:r w:rsidRPr="00E27AAA">
                <w:rPr>
                  <w:rFonts w:ascii="Calibri" w:eastAsia="Times New Roman" w:hAnsi="Calibri" w:cs="Times New Roman"/>
                  <w:color w:val="000000"/>
                  <w:lang w:val="en-US"/>
                </w:rPr>
                <w:t>-1.01%</w:t>
              </w:r>
            </w:ins>
          </w:p>
        </w:tc>
        <w:tc>
          <w:tcPr>
            <w:tcW w:w="914" w:type="dxa"/>
            <w:shd w:val="clear" w:color="auto" w:fill="FFFF00"/>
            <w:noWrap/>
            <w:vAlign w:val="bottom"/>
            <w:hideMark/>
            <w:tcPrChange w:id="19518" w:author="Hardik Malhotra" w:date="2021-09-30T22:40:00Z">
              <w:tcPr>
                <w:tcW w:w="960" w:type="dxa"/>
                <w:gridSpan w:val="2"/>
                <w:shd w:val="clear" w:color="000000" w:fill="FFFFFF"/>
                <w:noWrap/>
                <w:vAlign w:val="bottom"/>
                <w:hideMark/>
              </w:tcPr>
            </w:tcPrChange>
          </w:tcPr>
          <w:p w14:paraId="2825D3F9" w14:textId="77777777" w:rsidR="00E27AAA" w:rsidRPr="00E27AAA" w:rsidRDefault="00E27AAA" w:rsidP="00E27AAA">
            <w:pPr>
              <w:spacing w:after="0" w:line="240" w:lineRule="auto"/>
              <w:jc w:val="right"/>
              <w:rPr>
                <w:ins w:id="19519" w:author="Hardik Malhotra" w:date="2021-09-30T22:36:00Z"/>
                <w:rFonts w:ascii="Calibri" w:eastAsia="Times New Roman" w:hAnsi="Calibri" w:cs="Times New Roman"/>
                <w:color w:val="000000"/>
                <w:lang w:val="en-US"/>
              </w:rPr>
            </w:pPr>
            <w:ins w:id="19520" w:author="Hardik Malhotra" w:date="2021-09-30T22:36:00Z">
              <w:r w:rsidRPr="00E27AAA">
                <w:rPr>
                  <w:rFonts w:ascii="Calibri" w:eastAsia="Times New Roman" w:hAnsi="Calibri" w:cs="Times New Roman"/>
                  <w:color w:val="000000"/>
                  <w:lang w:val="en-US"/>
                </w:rPr>
                <w:t>8.24%</w:t>
              </w:r>
            </w:ins>
          </w:p>
        </w:tc>
      </w:tr>
      <w:tr w:rsidR="00E27AAA" w:rsidRPr="00E27AAA" w14:paraId="0F188509" w14:textId="77777777" w:rsidTr="00E27AAA">
        <w:trPr>
          <w:trHeight w:val="301"/>
          <w:ins w:id="19521" w:author="Hardik Malhotra" w:date="2021-09-30T22:36:00Z"/>
          <w:trPrChange w:id="19522" w:author="Hardik Malhotra" w:date="2021-09-30T22:36:00Z">
            <w:trPr>
              <w:gridBefore w:val="1"/>
              <w:trHeight w:val="300"/>
            </w:trPr>
          </w:trPrChange>
        </w:trPr>
        <w:tc>
          <w:tcPr>
            <w:tcW w:w="3868" w:type="dxa"/>
            <w:shd w:val="clear" w:color="000000" w:fill="FFFFFF"/>
            <w:noWrap/>
            <w:vAlign w:val="bottom"/>
            <w:hideMark/>
            <w:tcPrChange w:id="19523" w:author="Hardik Malhotra" w:date="2021-09-30T22:36:00Z">
              <w:tcPr>
                <w:tcW w:w="4060" w:type="dxa"/>
                <w:gridSpan w:val="2"/>
                <w:shd w:val="clear" w:color="000000" w:fill="FFFFFF"/>
                <w:noWrap/>
                <w:vAlign w:val="bottom"/>
                <w:hideMark/>
              </w:tcPr>
            </w:tcPrChange>
          </w:tcPr>
          <w:p w14:paraId="4E1581A2" w14:textId="77777777" w:rsidR="00E27AAA" w:rsidRPr="00E27AAA" w:rsidRDefault="00E27AAA" w:rsidP="00E27AAA">
            <w:pPr>
              <w:spacing w:after="0" w:line="240" w:lineRule="auto"/>
              <w:rPr>
                <w:ins w:id="19524" w:author="Hardik Malhotra" w:date="2021-09-30T22:36:00Z"/>
                <w:rFonts w:ascii="Calibri" w:eastAsia="Times New Roman" w:hAnsi="Calibri" w:cs="Times New Roman"/>
                <w:color w:val="000000"/>
                <w:lang w:val="en-US"/>
              </w:rPr>
            </w:pPr>
            <w:ins w:id="19525" w:author="Hardik Malhotra" w:date="2021-09-30T22:36:00Z">
              <w:r w:rsidRPr="00E27AAA">
                <w:rPr>
                  <w:rFonts w:ascii="Calibri" w:eastAsia="Times New Roman" w:hAnsi="Calibri" w:cs="Times New Roman"/>
                  <w:color w:val="000000"/>
                  <w:lang w:val="en-US"/>
                </w:rPr>
                <w:t>Others</w:t>
              </w:r>
            </w:ins>
          </w:p>
        </w:tc>
        <w:tc>
          <w:tcPr>
            <w:tcW w:w="914" w:type="dxa"/>
            <w:shd w:val="clear" w:color="000000" w:fill="FFFFFF"/>
            <w:noWrap/>
            <w:vAlign w:val="bottom"/>
            <w:hideMark/>
            <w:tcPrChange w:id="19526" w:author="Hardik Malhotra" w:date="2021-09-30T22:36:00Z">
              <w:tcPr>
                <w:tcW w:w="960" w:type="dxa"/>
                <w:gridSpan w:val="2"/>
                <w:shd w:val="clear" w:color="000000" w:fill="FFFFFF"/>
                <w:noWrap/>
                <w:vAlign w:val="bottom"/>
                <w:hideMark/>
              </w:tcPr>
            </w:tcPrChange>
          </w:tcPr>
          <w:p w14:paraId="2A1B0F00" w14:textId="77777777" w:rsidR="00E27AAA" w:rsidRPr="00E27AAA" w:rsidRDefault="00E27AAA" w:rsidP="00E27AAA">
            <w:pPr>
              <w:spacing w:after="0" w:line="240" w:lineRule="auto"/>
              <w:jc w:val="right"/>
              <w:rPr>
                <w:ins w:id="19527" w:author="Hardik Malhotra" w:date="2021-09-30T22:36:00Z"/>
                <w:rFonts w:ascii="Calibri" w:eastAsia="Times New Roman" w:hAnsi="Calibri" w:cs="Times New Roman"/>
                <w:color w:val="000000"/>
                <w:lang w:val="en-US"/>
              </w:rPr>
            </w:pPr>
            <w:ins w:id="19528" w:author="Hardik Malhotra" w:date="2021-09-30T22:36:00Z">
              <w:r w:rsidRPr="00E27AAA">
                <w:rPr>
                  <w:rFonts w:ascii="Calibri" w:eastAsia="Times New Roman" w:hAnsi="Calibri" w:cs="Times New Roman"/>
                  <w:color w:val="000000"/>
                  <w:lang w:val="en-US"/>
                </w:rPr>
                <w:t>282</w:t>
              </w:r>
            </w:ins>
          </w:p>
        </w:tc>
        <w:tc>
          <w:tcPr>
            <w:tcW w:w="914" w:type="dxa"/>
            <w:shd w:val="clear" w:color="000000" w:fill="FFFFFF"/>
            <w:noWrap/>
            <w:vAlign w:val="bottom"/>
            <w:hideMark/>
            <w:tcPrChange w:id="19529" w:author="Hardik Malhotra" w:date="2021-09-30T22:36:00Z">
              <w:tcPr>
                <w:tcW w:w="960" w:type="dxa"/>
                <w:gridSpan w:val="2"/>
                <w:shd w:val="clear" w:color="000000" w:fill="FFFFFF"/>
                <w:noWrap/>
                <w:vAlign w:val="bottom"/>
                <w:hideMark/>
              </w:tcPr>
            </w:tcPrChange>
          </w:tcPr>
          <w:p w14:paraId="6B1B4319" w14:textId="77777777" w:rsidR="00E27AAA" w:rsidRPr="00E27AAA" w:rsidRDefault="00E27AAA" w:rsidP="00E27AAA">
            <w:pPr>
              <w:spacing w:after="0" w:line="240" w:lineRule="auto"/>
              <w:jc w:val="right"/>
              <w:rPr>
                <w:ins w:id="19530" w:author="Hardik Malhotra" w:date="2021-09-30T22:36:00Z"/>
                <w:rFonts w:ascii="Calibri" w:eastAsia="Times New Roman" w:hAnsi="Calibri" w:cs="Times New Roman"/>
                <w:color w:val="000000"/>
                <w:lang w:val="en-US"/>
              </w:rPr>
            </w:pPr>
            <w:ins w:id="19531" w:author="Hardik Malhotra" w:date="2021-09-30T22:36:00Z">
              <w:r w:rsidRPr="00E27AAA">
                <w:rPr>
                  <w:rFonts w:ascii="Calibri" w:eastAsia="Times New Roman" w:hAnsi="Calibri" w:cs="Times New Roman"/>
                  <w:color w:val="000000"/>
                  <w:lang w:val="en-US"/>
                </w:rPr>
                <w:t>283</w:t>
              </w:r>
            </w:ins>
          </w:p>
        </w:tc>
        <w:tc>
          <w:tcPr>
            <w:tcW w:w="914" w:type="dxa"/>
            <w:shd w:val="clear" w:color="000000" w:fill="FFFFFF"/>
            <w:noWrap/>
            <w:vAlign w:val="bottom"/>
            <w:hideMark/>
            <w:tcPrChange w:id="19532" w:author="Hardik Malhotra" w:date="2021-09-30T22:36:00Z">
              <w:tcPr>
                <w:tcW w:w="960" w:type="dxa"/>
                <w:gridSpan w:val="2"/>
                <w:shd w:val="clear" w:color="000000" w:fill="FFFFFF"/>
                <w:noWrap/>
                <w:vAlign w:val="bottom"/>
                <w:hideMark/>
              </w:tcPr>
            </w:tcPrChange>
          </w:tcPr>
          <w:p w14:paraId="0FE9F698" w14:textId="77777777" w:rsidR="00E27AAA" w:rsidRPr="00E27AAA" w:rsidRDefault="00E27AAA" w:rsidP="00E27AAA">
            <w:pPr>
              <w:spacing w:after="0" w:line="240" w:lineRule="auto"/>
              <w:jc w:val="right"/>
              <w:rPr>
                <w:ins w:id="19533" w:author="Hardik Malhotra" w:date="2021-09-30T22:36:00Z"/>
                <w:rFonts w:ascii="Calibri" w:eastAsia="Times New Roman" w:hAnsi="Calibri" w:cs="Times New Roman"/>
                <w:color w:val="000000"/>
                <w:lang w:val="en-US"/>
              </w:rPr>
            </w:pPr>
            <w:ins w:id="19534" w:author="Hardik Malhotra" w:date="2021-09-30T22:36:00Z">
              <w:r w:rsidRPr="00E27AAA">
                <w:rPr>
                  <w:rFonts w:ascii="Calibri" w:eastAsia="Times New Roman" w:hAnsi="Calibri" w:cs="Times New Roman"/>
                  <w:color w:val="000000"/>
                  <w:lang w:val="en-US"/>
                </w:rPr>
                <w:t>317</w:t>
              </w:r>
            </w:ins>
          </w:p>
        </w:tc>
        <w:tc>
          <w:tcPr>
            <w:tcW w:w="914" w:type="dxa"/>
            <w:shd w:val="clear" w:color="000000" w:fill="FFFFFF"/>
            <w:noWrap/>
            <w:vAlign w:val="bottom"/>
            <w:hideMark/>
            <w:tcPrChange w:id="19535" w:author="Hardik Malhotra" w:date="2021-09-30T22:36:00Z">
              <w:tcPr>
                <w:tcW w:w="960" w:type="dxa"/>
                <w:gridSpan w:val="2"/>
                <w:shd w:val="clear" w:color="000000" w:fill="FFFFFF"/>
                <w:noWrap/>
                <w:vAlign w:val="bottom"/>
                <w:hideMark/>
              </w:tcPr>
            </w:tcPrChange>
          </w:tcPr>
          <w:p w14:paraId="1DA5D6E6" w14:textId="77777777" w:rsidR="00E27AAA" w:rsidRPr="00E27AAA" w:rsidRDefault="00E27AAA" w:rsidP="00E27AAA">
            <w:pPr>
              <w:spacing w:after="0" w:line="240" w:lineRule="auto"/>
              <w:jc w:val="right"/>
              <w:rPr>
                <w:ins w:id="19536" w:author="Hardik Malhotra" w:date="2021-09-30T22:36:00Z"/>
                <w:rFonts w:ascii="Calibri" w:eastAsia="Times New Roman" w:hAnsi="Calibri" w:cs="Times New Roman"/>
                <w:color w:val="000000"/>
                <w:lang w:val="en-US"/>
              </w:rPr>
            </w:pPr>
            <w:ins w:id="19537" w:author="Hardik Malhotra" w:date="2021-09-30T22:36:00Z">
              <w:r w:rsidRPr="00E27AAA">
                <w:rPr>
                  <w:rFonts w:ascii="Calibri" w:eastAsia="Times New Roman" w:hAnsi="Calibri" w:cs="Times New Roman"/>
                  <w:color w:val="000000"/>
                  <w:lang w:val="en-US"/>
                </w:rPr>
                <w:t>357</w:t>
              </w:r>
            </w:ins>
          </w:p>
        </w:tc>
        <w:tc>
          <w:tcPr>
            <w:tcW w:w="914" w:type="dxa"/>
            <w:shd w:val="clear" w:color="000000" w:fill="FFFFFF"/>
            <w:noWrap/>
            <w:vAlign w:val="bottom"/>
            <w:hideMark/>
            <w:tcPrChange w:id="19538" w:author="Hardik Malhotra" w:date="2021-09-30T22:36:00Z">
              <w:tcPr>
                <w:tcW w:w="960" w:type="dxa"/>
                <w:gridSpan w:val="2"/>
                <w:shd w:val="clear" w:color="000000" w:fill="FFFFFF"/>
                <w:noWrap/>
                <w:vAlign w:val="bottom"/>
                <w:hideMark/>
              </w:tcPr>
            </w:tcPrChange>
          </w:tcPr>
          <w:p w14:paraId="7E31F970" w14:textId="77777777" w:rsidR="00E27AAA" w:rsidRPr="00E27AAA" w:rsidRDefault="00E27AAA" w:rsidP="00E27AAA">
            <w:pPr>
              <w:spacing w:after="0" w:line="240" w:lineRule="auto"/>
              <w:jc w:val="right"/>
              <w:rPr>
                <w:ins w:id="19539" w:author="Hardik Malhotra" w:date="2021-09-30T22:36:00Z"/>
                <w:rFonts w:ascii="Calibri" w:eastAsia="Times New Roman" w:hAnsi="Calibri" w:cs="Times New Roman"/>
                <w:color w:val="000000"/>
                <w:lang w:val="en-US"/>
              </w:rPr>
            </w:pPr>
            <w:ins w:id="19540" w:author="Hardik Malhotra" w:date="2021-09-30T22:36:00Z">
              <w:r w:rsidRPr="00E27AAA">
                <w:rPr>
                  <w:rFonts w:ascii="Calibri" w:eastAsia="Times New Roman" w:hAnsi="Calibri" w:cs="Times New Roman"/>
                  <w:color w:val="000000"/>
                  <w:lang w:val="en-US"/>
                </w:rPr>
                <w:t>416</w:t>
              </w:r>
            </w:ins>
          </w:p>
        </w:tc>
        <w:tc>
          <w:tcPr>
            <w:tcW w:w="914" w:type="dxa"/>
            <w:shd w:val="clear" w:color="000000" w:fill="FFFFFF"/>
            <w:noWrap/>
            <w:vAlign w:val="bottom"/>
            <w:hideMark/>
            <w:tcPrChange w:id="19541" w:author="Hardik Malhotra" w:date="2021-09-30T22:36:00Z">
              <w:tcPr>
                <w:tcW w:w="960" w:type="dxa"/>
                <w:gridSpan w:val="2"/>
                <w:shd w:val="clear" w:color="000000" w:fill="FFFFFF"/>
                <w:noWrap/>
                <w:vAlign w:val="bottom"/>
                <w:hideMark/>
              </w:tcPr>
            </w:tcPrChange>
          </w:tcPr>
          <w:p w14:paraId="5E3B2D41" w14:textId="77777777" w:rsidR="00E27AAA" w:rsidRPr="00E27AAA" w:rsidRDefault="00E27AAA" w:rsidP="00E27AAA">
            <w:pPr>
              <w:spacing w:after="0" w:line="240" w:lineRule="auto"/>
              <w:jc w:val="right"/>
              <w:rPr>
                <w:ins w:id="19542" w:author="Hardik Malhotra" w:date="2021-09-30T22:36:00Z"/>
                <w:rFonts w:ascii="Calibri" w:eastAsia="Times New Roman" w:hAnsi="Calibri" w:cs="Times New Roman"/>
                <w:color w:val="000000"/>
                <w:lang w:val="en-US"/>
              </w:rPr>
            </w:pPr>
            <w:ins w:id="19543" w:author="Hardik Malhotra" w:date="2021-09-30T22:36:00Z">
              <w:r w:rsidRPr="00E27AAA">
                <w:rPr>
                  <w:rFonts w:ascii="Calibri" w:eastAsia="Times New Roman" w:hAnsi="Calibri" w:cs="Times New Roman"/>
                  <w:color w:val="000000"/>
                  <w:lang w:val="en-US"/>
                </w:rPr>
                <w:t>0.11%</w:t>
              </w:r>
            </w:ins>
          </w:p>
        </w:tc>
        <w:tc>
          <w:tcPr>
            <w:tcW w:w="914" w:type="dxa"/>
            <w:shd w:val="clear" w:color="000000" w:fill="FFFFFF"/>
            <w:noWrap/>
            <w:vAlign w:val="bottom"/>
            <w:hideMark/>
            <w:tcPrChange w:id="19544" w:author="Hardik Malhotra" w:date="2021-09-30T22:36:00Z">
              <w:tcPr>
                <w:tcW w:w="960" w:type="dxa"/>
                <w:gridSpan w:val="2"/>
                <w:shd w:val="clear" w:color="000000" w:fill="FFFFFF"/>
                <w:noWrap/>
                <w:vAlign w:val="bottom"/>
                <w:hideMark/>
              </w:tcPr>
            </w:tcPrChange>
          </w:tcPr>
          <w:p w14:paraId="1F44024A" w14:textId="77777777" w:rsidR="00E27AAA" w:rsidRPr="00E27AAA" w:rsidRDefault="00E27AAA" w:rsidP="00E27AAA">
            <w:pPr>
              <w:spacing w:after="0" w:line="240" w:lineRule="auto"/>
              <w:jc w:val="right"/>
              <w:rPr>
                <w:ins w:id="19545" w:author="Hardik Malhotra" w:date="2021-09-30T22:36:00Z"/>
                <w:rFonts w:ascii="Calibri" w:eastAsia="Times New Roman" w:hAnsi="Calibri" w:cs="Times New Roman"/>
                <w:color w:val="000000"/>
                <w:lang w:val="en-US"/>
              </w:rPr>
            </w:pPr>
            <w:ins w:id="19546" w:author="Hardik Malhotra" w:date="2021-09-30T22:36:00Z">
              <w:r w:rsidRPr="00E27AAA">
                <w:rPr>
                  <w:rFonts w:ascii="Calibri" w:eastAsia="Times New Roman" w:hAnsi="Calibri" w:cs="Times New Roman"/>
                  <w:color w:val="000000"/>
                  <w:lang w:val="en-US"/>
                </w:rPr>
                <w:t>5.60%</w:t>
              </w:r>
            </w:ins>
          </w:p>
        </w:tc>
      </w:tr>
      <w:tr w:rsidR="00E27AAA" w:rsidRPr="00E27AAA" w14:paraId="4F5EA5BF" w14:textId="77777777" w:rsidTr="00E27AAA">
        <w:trPr>
          <w:trHeight w:val="301"/>
          <w:ins w:id="19547" w:author="Hardik Malhotra" w:date="2021-09-30T22:36:00Z"/>
          <w:trPrChange w:id="19548" w:author="Hardik Malhotra" w:date="2021-09-30T22:36:00Z">
            <w:trPr>
              <w:gridBefore w:val="1"/>
              <w:trHeight w:val="300"/>
            </w:trPr>
          </w:trPrChange>
        </w:trPr>
        <w:tc>
          <w:tcPr>
            <w:tcW w:w="3868" w:type="dxa"/>
            <w:shd w:val="clear" w:color="000000" w:fill="FFFFFF"/>
            <w:noWrap/>
            <w:vAlign w:val="bottom"/>
            <w:hideMark/>
            <w:tcPrChange w:id="19549" w:author="Hardik Malhotra" w:date="2021-09-30T22:36:00Z">
              <w:tcPr>
                <w:tcW w:w="4060" w:type="dxa"/>
                <w:gridSpan w:val="2"/>
                <w:shd w:val="clear" w:color="000000" w:fill="FFFFFF"/>
                <w:noWrap/>
                <w:vAlign w:val="bottom"/>
                <w:hideMark/>
              </w:tcPr>
            </w:tcPrChange>
          </w:tcPr>
          <w:p w14:paraId="3AB46DEE" w14:textId="77777777" w:rsidR="00E27AAA" w:rsidRPr="00E27AAA" w:rsidRDefault="00E27AAA" w:rsidP="00E27AAA">
            <w:pPr>
              <w:spacing w:after="0" w:line="240" w:lineRule="auto"/>
              <w:rPr>
                <w:ins w:id="19550" w:author="Hardik Malhotra" w:date="2021-09-30T22:36:00Z"/>
                <w:rFonts w:ascii="Calibri" w:eastAsia="Times New Roman" w:hAnsi="Calibri" w:cs="Times New Roman"/>
                <w:color w:val="000000"/>
                <w:lang w:val="en-US"/>
              </w:rPr>
            </w:pPr>
            <w:ins w:id="19551" w:author="Hardik Malhotra" w:date="2021-09-30T22:36:00Z">
              <w:r w:rsidRPr="00E27AAA">
                <w:rPr>
                  <w:rFonts w:ascii="Calibri" w:eastAsia="Times New Roman" w:hAnsi="Calibri" w:cs="Times New Roman"/>
                  <w:color w:val="000000"/>
                  <w:lang w:val="en-US"/>
                </w:rPr>
                <w:t xml:space="preserve">Global Europe (Percentage Share) </w:t>
              </w:r>
            </w:ins>
          </w:p>
        </w:tc>
        <w:tc>
          <w:tcPr>
            <w:tcW w:w="914" w:type="dxa"/>
            <w:shd w:val="clear" w:color="000000" w:fill="FFFFFF"/>
            <w:noWrap/>
            <w:vAlign w:val="bottom"/>
            <w:hideMark/>
            <w:tcPrChange w:id="19552" w:author="Hardik Malhotra" w:date="2021-09-30T22:36:00Z">
              <w:tcPr>
                <w:tcW w:w="960" w:type="dxa"/>
                <w:gridSpan w:val="2"/>
                <w:shd w:val="clear" w:color="000000" w:fill="FFFFFF"/>
                <w:noWrap/>
                <w:vAlign w:val="bottom"/>
                <w:hideMark/>
              </w:tcPr>
            </w:tcPrChange>
          </w:tcPr>
          <w:p w14:paraId="36EA1E20" w14:textId="77777777" w:rsidR="00E27AAA" w:rsidRPr="00E27AAA" w:rsidRDefault="00E27AAA" w:rsidP="00E27AAA">
            <w:pPr>
              <w:spacing w:after="0" w:line="240" w:lineRule="auto"/>
              <w:jc w:val="right"/>
              <w:rPr>
                <w:ins w:id="19553" w:author="Hardik Malhotra" w:date="2021-09-30T22:36:00Z"/>
                <w:rFonts w:ascii="Calibri" w:eastAsia="Times New Roman" w:hAnsi="Calibri" w:cs="Times New Roman"/>
                <w:color w:val="000000"/>
                <w:lang w:val="en-US"/>
              </w:rPr>
            </w:pPr>
            <w:ins w:id="19554" w:author="Hardik Malhotra" w:date="2021-09-30T22:36:00Z">
              <w:r w:rsidRPr="00E27AAA">
                <w:rPr>
                  <w:rFonts w:ascii="Calibri" w:eastAsia="Times New Roman" w:hAnsi="Calibri" w:cs="Times New Roman"/>
                  <w:color w:val="000000"/>
                  <w:lang w:val="en-US"/>
                </w:rPr>
                <w:t>18%</w:t>
              </w:r>
            </w:ins>
          </w:p>
        </w:tc>
        <w:tc>
          <w:tcPr>
            <w:tcW w:w="914" w:type="dxa"/>
            <w:shd w:val="clear" w:color="000000" w:fill="FFFFFF"/>
            <w:noWrap/>
            <w:vAlign w:val="bottom"/>
            <w:hideMark/>
            <w:tcPrChange w:id="19555" w:author="Hardik Malhotra" w:date="2021-09-30T22:36:00Z">
              <w:tcPr>
                <w:tcW w:w="960" w:type="dxa"/>
                <w:gridSpan w:val="2"/>
                <w:shd w:val="clear" w:color="000000" w:fill="FFFFFF"/>
                <w:noWrap/>
                <w:vAlign w:val="bottom"/>
                <w:hideMark/>
              </w:tcPr>
            </w:tcPrChange>
          </w:tcPr>
          <w:p w14:paraId="4E928339" w14:textId="77777777" w:rsidR="00E27AAA" w:rsidRPr="00E27AAA" w:rsidRDefault="00E27AAA" w:rsidP="00E27AAA">
            <w:pPr>
              <w:spacing w:after="0" w:line="240" w:lineRule="auto"/>
              <w:jc w:val="right"/>
              <w:rPr>
                <w:ins w:id="19556" w:author="Hardik Malhotra" w:date="2021-09-30T22:36:00Z"/>
                <w:rFonts w:ascii="Calibri" w:eastAsia="Times New Roman" w:hAnsi="Calibri" w:cs="Times New Roman"/>
                <w:color w:val="000000"/>
                <w:lang w:val="en-US"/>
              </w:rPr>
            </w:pPr>
            <w:ins w:id="19557" w:author="Hardik Malhotra" w:date="2021-09-30T22:36:00Z">
              <w:r w:rsidRPr="00E27AAA">
                <w:rPr>
                  <w:rFonts w:ascii="Calibri" w:eastAsia="Times New Roman" w:hAnsi="Calibri" w:cs="Times New Roman"/>
                  <w:color w:val="000000"/>
                  <w:lang w:val="en-US"/>
                </w:rPr>
                <w:t>17%</w:t>
              </w:r>
            </w:ins>
          </w:p>
        </w:tc>
        <w:tc>
          <w:tcPr>
            <w:tcW w:w="914" w:type="dxa"/>
            <w:shd w:val="clear" w:color="000000" w:fill="FFFFFF"/>
            <w:noWrap/>
            <w:vAlign w:val="bottom"/>
            <w:hideMark/>
            <w:tcPrChange w:id="19558" w:author="Hardik Malhotra" w:date="2021-09-30T22:36:00Z">
              <w:tcPr>
                <w:tcW w:w="960" w:type="dxa"/>
                <w:gridSpan w:val="2"/>
                <w:shd w:val="clear" w:color="000000" w:fill="FFFFFF"/>
                <w:noWrap/>
                <w:vAlign w:val="bottom"/>
                <w:hideMark/>
              </w:tcPr>
            </w:tcPrChange>
          </w:tcPr>
          <w:p w14:paraId="65C0F420" w14:textId="77777777" w:rsidR="00E27AAA" w:rsidRPr="00E27AAA" w:rsidRDefault="00E27AAA" w:rsidP="00E27AAA">
            <w:pPr>
              <w:spacing w:after="0" w:line="240" w:lineRule="auto"/>
              <w:jc w:val="right"/>
              <w:rPr>
                <w:ins w:id="19559" w:author="Hardik Malhotra" w:date="2021-09-30T22:36:00Z"/>
                <w:rFonts w:ascii="Calibri" w:eastAsia="Times New Roman" w:hAnsi="Calibri" w:cs="Times New Roman"/>
                <w:color w:val="000000"/>
                <w:lang w:val="en-US"/>
              </w:rPr>
            </w:pPr>
            <w:ins w:id="19560" w:author="Hardik Malhotra" w:date="2021-09-30T22:36:00Z">
              <w:r w:rsidRPr="00E27AAA">
                <w:rPr>
                  <w:rFonts w:ascii="Calibri" w:eastAsia="Times New Roman" w:hAnsi="Calibri" w:cs="Times New Roman"/>
                  <w:color w:val="000000"/>
                  <w:lang w:val="en-US"/>
                </w:rPr>
                <w:t>17%</w:t>
              </w:r>
            </w:ins>
          </w:p>
        </w:tc>
        <w:tc>
          <w:tcPr>
            <w:tcW w:w="914" w:type="dxa"/>
            <w:shd w:val="clear" w:color="000000" w:fill="FFFFFF"/>
            <w:noWrap/>
            <w:vAlign w:val="bottom"/>
            <w:hideMark/>
            <w:tcPrChange w:id="19561" w:author="Hardik Malhotra" w:date="2021-09-30T22:36:00Z">
              <w:tcPr>
                <w:tcW w:w="960" w:type="dxa"/>
                <w:gridSpan w:val="2"/>
                <w:shd w:val="clear" w:color="000000" w:fill="FFFFFF"/>
                <w:noWrap/>
                <w:vAlign w:val="bottom"/>
                <w:hideMark/>
              </w:tcPr>
            </w:tcPrChange>
          </w:tcPr>
          <w:p w14:paraId="36626856" w14:textId="77777777" w:rsidR="00E27AAA" w:rsidRPr="00E27AAA" w:rsidRDefault="00E27AAA" w:rsidP="00E27AAA">
            <w:pPr>
              <w:spacing w:after="0" w:line="240" w:lineRule="auto"/>
              <w:jc w:val="right"/>
              <w:rPr>
                <w:ins w:id="19562" w:author="Hardik Malhotra" w:date="2021-09-30T22:36:00Z"/>
                <w:rFonts w:ascii="Calibri" w:eastAsia="Times New Roman" w:hAnsi="Calibri" w:cs="Times New Roman"/>
                <w:color w:val="000000"/>
                <w:lang w:val="en-US"/>
              </w:rPr>
            </w:pPr>
            <w:ins w:id="19563" w:author="Hardik Malhotra" w:date="2021-09-30T22:36:00Z">
              <w:r w:rsidRPr="00E27AAA">
                <w:rPr>
                  <w:rFonts w:ascii="Calibri" w:eastAsia="Times New Roman" w:hAnsi="Calibri" w:cs="Times New Roman"/>
                  <w:color w:val="000000"/>
                  <w:lang w:val="en-US"/>
                </w:rPr>
                <w:t>15%</w:t>
              </w:r>
            </w:ins>
          </w:p>
        </w:tc>
        <w:tc>
          <w:tcPr>
            <w:tcW w:w="914" w:type="dxa"/>
            <w:shd w:val="clear" w:color="000000" w:fill="FFFFFF"/>
            <w:noWrap/>
            <w:vAlign w:val="bottom"/>
            <w:hideMark/>
            <w:tcPrChange w:id="19564" w:author="Hardik Malhotra" w:date="2021-09-30T22:36:00Z">
              <w:tcPr>
                <w:tcW w:w="960" w:type="dxa"/>
                <w:gridSpan w:val="2"/>
                <w:shd w:val="clear" w:color="000000" w:fill="FFFFFF"/>
                <w:noWrap/>
                <w:vAlign w:val="bottom"/>
                <w:hideMark/>
              </w:tcPr>
            </w:tcPrChange>
          </w:tcPr>
          <w:p w14:paraId="7849769E" w14:textId="77777777" w:rsidR="00E27AAA" w:rsidRPr="00E27AAA" w:rsidRDefault="00E27AAA" w:rsidP="00E27AAA">
            <w:pPr>
              <w:spacing w:after="0" w:line="240" w:lineRule="auto"/>
              <w:jc w:val="right"/>
              <w:rPr>
                <w:ins w:id="19565" w:author="Hardik Malhotra" w:date="2021-09-30T22:36:00Z"/>
                <w:rFonts w:ascii="Calibri" w:eastAsia="Times New Roman" w:hAnsi="Calibri" w:cs="Times New Roman"/>
                <w:color w:val="000000"/>
                <w:lang w:val="en-US"/>
              </w:rPr>
            </w:pPr>
            <w:ins w:id="19566" w:author="Hardik Malhotra" w:date="2021-09-30T22:36:00Z">
              <w:r w:rsidRPr="00E27AAA">
                <w:rPr>
                  <w:rFonts w:ascii="Calibri" w:eastAsia="Times New Roman" w:hAnsi="Calibri" w:cs="Times New Roman"/>
                  <w:color w:val="000000"/>
                  <w:lang w:val="en-US"/>
                </w:rPr>
                <w:t>15%</w:t>
              </w:r>
            </w:ins>
          </w:p>
        </w:tc>
        <w:tc>
          <w:tcPr>
            <w:tcW w:w="914" w:type="dxa"/>
            <w:shd w:val="clear" w:color="000000" w:fill="FFFFFF"/>
            <w:noWrap/>
            <w:vAlign w:val="bottom"/>
            <w:hideMark/>
            <w:tcPrChange w:id="19567" w:author="Hardik Malhotra" w:date="2021-09-30T22:36:00Z">
              <w:tcPr>
                <w:tcW w:w="960" w:type="dxa"/>
                <w:gridSpan w:val="2"/>
                <w:shd w:val="clear" w:color="000000" w:fill="FFFFFF"/>
                <w:noWrap/>
                <w:vAlign w:val="bottom"/>
                <w:hideMark/>
              </w:tcPr>
            </w:tcPrChange>
          </w:tcPr>
          <w:p w14:paraId="35588143" w14:textId="77777777" w:rsidR="00E27AAA" w:rsidRPr="00E27AAA" w:rsidRDefault="00E27AAA" w:rsidP="00E27AAA">
            <w:pPr>
              <w:spacing w:after="0" w:line="240" w:lineRule="auto"/>
              <w:rPr>
                <w:ins w:id="19568" w:author="Hardik Malhotra" w:date="2021-09-30T22:36:00Z"/>
                <w:rFonts w:ascii="Calibri" w:eastAsia="Times New Roman" w:hAnsi="Calibri" w:cs="Times New Roman"/>
                <w:color w:val="000000"/>
                <w:lang w:val="en-US"/>
              </w:rPr>
            </w:pPr>
            <w:ins w:id="19569" w:author="Hardik Malhotra" w:date="2021-09-30T22:36:00Z">
              <w:r w:rsidRPr="00E27AAA">
                <w:rPr>
                  <w:rFonts w:ascii="Calibri" w:eastAsia="Times New Roman" w:hAnsi="Calibri" w:cs="Times New Roman"/>
                  <w:color w:val="000000"/>
                  <w:lang w:val="en-US"/>
                </w:rPr>
                <w:t> </w:t>
              </w:r>
            </w:ins>
          </w:p>
        </w:tc>
        <w:tc>
          <w:tcPr>
            <w:tcW w:w="914" w:type="dxa"/>
            <w:shd w:val="clear" w:color="000000" w:fill="FFFFFF"/>
            <w:noWrap/>
            <w:vAlign w:val="bottom"/>
            <w:hideMark/>
            <w:tcPrChange w:id="19570" w:author="Hardik Malhotra" w:date="2021-09-30T22:36:00Z">
              <w:tcPr>
                <w:tcW w:w="960" w:type="dxa"/>
                <w:gridSpan w:val="2"/>
                <w:shd w:val="clear" w:color="000000" w:fill="FFFFFF"/>
                <w:noWrap/>
                <w:vAlign w:val="bottom"/>
                <w:hideMark/>
              </w:tcPr>
            </w:tcPrChange>
          </w:tcPr>
          <w:p w14:paraId="1F63B68B" w14:textId="77777777" w:rsidR="00E27AAA" w:rsidRPr="00E27AAA" w:rsidRDefault="00E27AAA" w:rsidP="00E27AAA">
            <w:pPr>
              <w:spacing w:after="0" w:line="240" w:lineRule="auto"/>
              <w:rPr>
                <w:ins w:id="19571" w:author="Hardik Malhotra" w:date="2021-09-30T22:36:00Z"/>
                <w:rFonts w:ascii="Calibri" w:eastAsia="Times New Roman" w:hAnsi="Calibri" w:cs="Times New Roman"/>
                <w:color w:val="000000"/>
                <w:lang w:val="en-US"/>
              </w:rPr>
            </w:pPr>
            <w:ins w:id="19572" w:author="Hardik Malhotra" w:date="2021-09-30T22:36:00Z">
              <w:r w:rsidRPr="00E27AAA">
                <w:rPr>
                  <w:rFonts w:ascii="Calibri" w:eastAsia="Times New Roman" w:hAnsi="Calibri" w:cs="Times New Roman"/>
                  <w:color w:val="000000"/>
                  <w:lang w:val="en-US"/>
                </w:rPr>
                <w:t> </w:t>
              </w:r>
            </w:ins>
          </w:p>
        </w:tc>
      </w:tr>
      <w:tr w:rsidR="00E27AAA" w:rsidRPr="00E27AAA" w14:paraId="6A68BE30" w14:textId="77777777" w:rsidTr="00E27AAA">
        <w:trPr>
          <w:trHeight w:val="301"/>
          <w:ins w:id="19573" w:author="Hardik Malhotra" w:date="2021-09-30T22:36:00Z"/>
          <w:trPrChange w:id="19574" w:author="Hardik Malhotra" w:date="2021-09-30T22:37:00Z">
            <w:trPr>
              <w:gridBefore w:val="1"/>
              <w:trHeight w:val="300"/>
            </w:trPr>
          </w:trPrChange>
        </w:trPr>
        <w:tc>
          <w:tcPr>
            <w:tcW w:w="3868" w:type="dxa"/>
            <w:shd w:val="clear" w:color="auto" w:fill="C00000"/>
            <w:noWrap/>
            <w:vAlign w:val="bottom"/>
            <w:hideMark/>
            <w:tcPrChange w:id="19575" w:author="Hardik Malhotra" w:date="2021-09-30T22:37:00Z">
              <w:tcPr>
                <w:tcW w:w="4060" w:type="dxa"/>
                <w:gridSpan w:val="2"/>
                <w:shd w:val="clear" w:color="000000" w:fill="FFFFFF"/>
                <w:noWrap/>
                <w:vAlign w:val="bottom"/>
                <w:hideMark/>
              </w:tcPr>
            </w:tcPrChange>
          </w:tcPr>
          <w:p w14:paraId="7D097383" w14:textId="77777777" w:rsidR="00E27AAA" w:rsidRPr="00E27AAA" w:rsidRDefault="00E27AAA" w:rsidP="00E27AAA">
            <w:pPr>
              <w:spacing w:after="0" w:line="240" w:lineRule="auto"/>
              <w:rPr>
                <w:ins w:id="19576" w:author="Hardik Malhotra" w:date="2021-09-30T22:36:00Z"/>
                <w:rFonts w:ascii="Calibri" w:eastAsia="Times New Roman" w:hAnsi="Calibri" w:cs="Times New Roman"/>
                <w:color w:val="FFFFFF" w:themeColor="background1"/>
                <w:lang w:val="en-US"/>
                <w:rPrChange w:id="19577" w:author="Hardik Malhotra" w:date="2021-09-30T22:37:00Z">
                  <w:rPr>
                    <w:ins w:id="19578" w:author="Hardik Malhotra" w:date="2021-09-30T22:36:00Z"/>
                    <w:rFonts w:ascii="Calibri" w:eastAsia="Times New Roman" w:hAnsi="Calibri" w:cs="Times New Roman"/>
                    <w:color w:val="000000"/>
                    <w:lang w:val="en-US"/>
                  </w:rPr>
                </w:rPrChange>
              </w:rPr>
            </w:pPr>
            <w:ins w:id="19579" w:author="Hardik Malhotra" w:date="2021-09-30T22:36:00Z">
              <w:r w:rsidRPr="00E27AAA">
                <w:rPr>
                  <w:rFonts w:ascii="Calibri" w:eastAsia="Times New Roman" w:hAnsi="Calibri" w:cs="Times New Roman"/>
                  <w:color w:val="FFFFFF" w:themeColor="background1"/>
                  <w:lang w:val="en-US"/>
                  <w:rPrChange w:id="19580" w:author="Hardik Malhotra" w:date="2021-09-30T22:37:00Z">
                    <w:rPr>
                      <w:rFonts w:ascii="Calibri" w:eastAsia="Times New Roman" w:hAnsi="Calibri" w:cs="Times New Roman"/>
                      <w:color w:val="000000"/>
                      <w:lang w:val="en-US"/>
                    </w:rPr>
                  </w:rPrChange>
                </w:rPr>
                <w:t>North America</w:t>
              </w:r>
            </w:ins>
          </w:p>
        </w:tc>
        <w:tc>
          <w:tcPr>
            <w:tcW w:w="914" w:type="dxa"/>
            <w:shd w:val="clear" w:color="auto" w:fill="C00000"/>
            <w:noWrap/>
            <w:vAlign w:val="bottom"/>
            <w:hideMark/>
            <w:tcPrChange w:id="19581" w:author="Hardik Malhotra" w:date="2021-09-30T22:37:00Z">
              <w:tcPr>
                <w:tcW w:w="960" w:type="dxa"/>
                <w:gridSpan w:val="2"/>
                <w:shd w:val="clear" w:color="000000" w:fill="FFFFFF"/>
                <w:noWrap/>
                <w:vAlign w:val="bottom"/>
                <w:hideMark/>
              </w:tcPr>
            </w:tcPrChange>
          </w:tcPr>
          <w:p w14:paraId="6EA174B4" w14:textId="77777777" w:rsidR="00E27AAA" w:rsidRPr="00E27AAA" w:rsidRDefault="00E27AAA" w:rsidP="00E27AAA">
            <w:pPr>
              <w:spacing w:after="0" w:line="240" w:lineRule="auto"/>
              <w:jc w:val="right"/>
              <w:rPr>
                <w:ins w:id="19582" w:author="Hardik Malhotra" w:date="2021-09-30T22:36:00Z"/>
                <w:rFonts w:ascii="Calibri" w:eastAsia="Times New Roman" w:hAnsi="Calibri" w:cs="Times New Roman"/>
                <w:color w:val="FFFFFF" w:themeColor="background1"/>
                <w:lang w:val="en-US"/>
                <w:rPrChange w:id="19583" w:author="Hardik Malhotra" w:date="2021-09-30T22:37:00Z">
                  <w:rPr>
                    <w:ins w:id="19584" w:author="Hardik Malhotra" w:date="2021-09-30T22:36:00Z"/>
                    <w:rFonts w:ascii="Calibri" w:eastAsia="Times New Roman" w:hAnsi="Calibri" w:cs="Times New Roman"/>
                    <w:color w:val="000000"/>
                    <w:lang w:val="en-US"/>
                  </w:rPr>
                </w:rPrChange>
              </w:rPr>
            </w:pPr>
            <w:ins w:id="19585" w:author="Hardik Malhotra" w:date="2021-09-30T22:36:00Z">
              <w:r w:rsidRPr="00E27AAA">
                <w:rPr>
                  <w:rFonts w:ascii="Calibri" w:eastAsia="Times New Roman" w:hAnsi="Calibri" w:cs="Times New Roman"/>
                  <w:color w:val="FFFFFF" w:themeColor="background1"/>
                  <w:lang w:val="en-US"/>
                  <w:rPrChange w:id="19586" w:author="Hardik Malhotra" w:date="2021-09-30T22:37:00Z">
                    <w:rPr>
                      <w:rFonts w:ascii="Calibri" w:eastAsia="Times New Roman" w:hAnsi="Calibri" w:cs="Times New Roman"/>
                      <w:color w:val="000000"/>
                      <w:lang w:val="en-US"/>
                    </w:rPr>
                  </w:rPrChange>
                </w:rPr>
                <w:t>299</w:t>
              </w:r>
            </w:ins>
          </w:p>
        </w:tc>
        <w:tc>
          <w:tcPr>
            <w:tcW w:w="914" w:type="dxa"/>
            <w:shd w:val="clear" w:color="auto" w:fill="C00000"/>
            <w:noWrap/>
            <w:vAlign w:val="bottom"/>
            <w:hideMark/>
            <w:tcPrChange w:id="19587" w:author="Hardik Malhotra" w:date="2021-09-30T22:37:00Z">
              <w:tcPr>
                <w:tcW w:w="960" w:type="dxa"/>
                <w:gridSpan w:val="2"/>
                <w:shd w:val="clear" w:color="000000" w:fill="FFFFFF"/>
                <w:noWrap/>
                <w:vAlign w:val="bottom"/>
                <w:hideMark/>
              </w:tcPr>
            </w:tcPrChange>
          </w:tcPr>
          <w:p w14:paraId="43071101" w14:textId="77777777" w:rsidR="00E27AAA" w:rsidRPr="00E27AAA" w:rsidRDefault="00E27AAA" w:rsidP="00E27AAA">
            <w:pPr>
              <w:spacing w:after="0" w:line="240" w:lineRule="auto"/>
              <w:jc w:val="right"/>
              <w:rPr>
                <w:ins w:id="19588" w:author="Hardik Malhotra" w:date="2021-09-30T22:36:00Z"/>
                <w:rFonts w:ascii="Calibri" w:eastAsia="Times New Roman" w:hAnsi="Calibri" w:cs="Times New Roman"/>
                <w:color w:val="FFFFFF" w:themeColor="background1"/>
                <w:lang w:val="en-US"/>
                <w:rPrChange w:id="19589" w:author="Hardik Malhotra" w:date="2021-09-30T22:37:00Z">
                  <w:rPr>
                    <w:ins w:id="19590" w:author="Hardik Malhotra" w:date="2021-09-30T22:36:00Z"/>
                    <w:rFonts w:ascii="Calibri" w:eastAsia="Times New Roman" w:hAnsi="Calibri" w:cs="Times New Roman"/>
                    <w:color w:val="000000"/>
                    <w:lang w:val="en-US"/>
                  </w:rPr>
                </w:rPrChange>
              </w:rPr>
            </w:pPr>
            <w:ins w:id="19591" w:author="Hardik Malhotra" w:date="2021-09-30T22:36:00Z">
              <w:r w:rsidRPr="00E27AAA">
                <w:rPr>
                  <w:rFonts w:ascii="Calibri" w:eastAsia="Times New Roman" w:hAnsi="Calibri" w:cs="Times New Roman"/>
                  <w:color w:val="FFFFFF" w:themeColor="background1"/>
                  <w:lang w:val="en-US"/>
                  <w:rPrChange w:id="19592" w:author="Hardik Malhotra" w:date="2021-09-30T22:37:00Z">
                    <w:rPr>
                      <w:rFonts w:ascii="Calibri" w:eastAsia="Times New Roman" w:hAnsi="Calibri" w:cs="Times New Roman"/>
                      <w:color w:val="000000"/>
                      <w:lang w:val="en-US"/>
                    </w:rPr>
                  </w:rPrChange>
                </w:rPr>
                <w:t>317</w:t>
              </w:r>
            </w:ins>
          </w:p>
        </w:tc>
        <w:tc>
          <w:tcPr>
            <w:tcW w:w="914" w:type="dxa"/>
            <w:shd w:val="clear" w:color="auto" w:fill="C00000"/>
            <w:noWrap/>
            <w:vAlign w:val="bottom"/>
            <w:hideMark/>
            <w:tcPrChange w:id="19593" w:author="Hardik Malhotra" w:date="2021-09-30T22:37:00Z">
              <w:tcPr>
                <w:tcW w:w="960" w:type="dxa"/>
                <w:gridSpan w:val="2"/>
                <w:shd w:val="clear" w:color="000000" w:fill="FFFFFF"/>
                <w:noWrap/>
                <w:vAlign w:val="bottom"/>
                <w:hideMark/>
              </w:tcPr>
            </w:tcPrChange>
          </w:tcPr>
          <w:p w14:paraId="012437B2" w14:textId="77777777" w:rsidR="00E27AAA" w:rsidRPr="00E27AAA" w:rsidRDefault="00E27AAA" w:rsidP="00E27AAA">
            <w:pPr>
              <w:spacing w:after="0" w:line="240" w:lineRule="auto"/>
              <w:jc w:val="right"/>
              <w:rPr>
                <w:ins w:id="19594" w:author="Hardik Malhotra" w:date="2021-09-30T22:36:00Z"/>
                <w:rFonts w:ascii="Calibri" w:eastAsia="Times New Roman" w:hAnsi="Calibri" w:cs="Times New Roman"/>
                <w:color w:val="FFFFFF" w:themeColor="background1"/>
                <w:lang w:val="en-US"/>
                <w:rPrChange w:id="19595" w:author="Hardik Malhotra" w:date="2021-09-30T22:37:00Z">
                  <w:rPr>
                    <w:ins w:id="19596" w:author="Hardik Malhotra" w:date="2021-09-30T22:36:00Z"/>
                    <w:rFonts w:ascii="Calibri" w:eastAsia="Times New Roman" w:hAnsi="Calibri" w:cs="Times New Roman"/>
                    <w:color w:val="000000"/>
                    <w:lang w:val="en-US"/>
                  </w:rPr>
                </w:rPrChange>
              </w:rPr>
            </w:pPr>
            <w:ins w:id="19597" w:author="Hardik Malhotra" w:date="2021-09-30T22:36:00Z">
              <w:r w:rsidRPr="00E27AAA">
                <w:rPr>
                  <w:rFonts w:ascii="Calibri" w:eastAsia="Times New Roman" w:hAnsi="Calibri" w:cs="Times New Roman"/>
                  <w:color w:val="FFFFFF" w:themeColor="background1"/>
                  <w:lang w:val="en-US"/>
                  <w:rPrChange w:id="19598" w:author="Hardik Malhotra" w:date="2021-09-30T22:37:00Z">
                    <w:rPr>
                      <w:rFonts w:ascii="Calibri" w:eastAsia="Times New Roman" w:hAnsi="Calibri" w:cs="Times New Roman"/>
                      <w:color w:val="000000"/>
                      <w:lang w:val="en-US"/>
                    </w:rPr>
                  </w:rPrChange>
                </w:rPr>
                <w:t>335</w:t>
              </w:r>
            </w:ins>
          </w:p>
        </w:tc>
        <w:tc>
          <w:tcPr>
            <w:tcW w:w="914" w:type="dxa"/>
            <w:shd w:val="clear" w:color="auto" w:fill="C00000"/>
            <w:noWrap/>
            <w:vAlign w:val="bottom"/>
            <w:hideMark/>
            <w:tcPrChange w:id="19599" w:author="Hardik Malhotra" w:date="2021-09-30T22:37:00Z">
              <w:tcPr>
                <w:tcW w:w="960" w:type="dxa"/>
                <w:gridSpan w:val="2"/>
                <w:shd w:val="clear" w:color="000000" w:fill="FFFFFF"/>
                <w:noWrap/>
                <w:vAlign w:val="bottom"/>
                <w:hideMark/>
              </w:tcPr>
            </w:tcPrChange>
          </w:tcPr>
          <w:p w14:paraId="65796374" w14:textId="77777777" w:rsidR="00E27AAA" w:rsidRPr="00E27AAA" w:rsidRDefault="00E27AAA" w:rsidP="00E27AAA">
            <w:pPr>
              <w:spacing w:after="0" w:line="240" w:lineRule="auto"/>
              <w:jc w:val="right"/>
              <w:rPr>
                <w:ins w:id="19600" w:author="Hardik Malhotra" w:date="2021-09-30T22:36:00Z"/>
                <w:rFonts w:ascii="Calibri" w:eastAsia="Times New Roman" w:hAnsi="Calibri" w:cs="Times New Roman"/>
                <w:color w:val="FFFFFF" w:themeColor="background1"/>
                <w:lang w:val="en-US"/>
                <w:rPrChange w:id="19601" w:author="Hardik Malhotra" w:date="2021-09-30T22:37:00Z">
                  <w:rPr>
                    <w:ins w:id="19602" w:author="Hardik Malhotra" w:date="2021-09-30T22:36:00Z"/>
                    <w:rFonts w:ascii="Calibri" w:eastAsia="Times New Roman" w:hAnsi="Calibri" w:cs="Times New Roman"/>
                    <w:color w:val="000000"/>
                    <w:lang w:val="en-US"/>
                  </w:rPr>
                </w:rPrChange>
              </w:rPr>
            </w:pPr>
            <w:ins w:id="19603" w:author="Hardik Malhotra" w:date="2021-09-30T22:36:00Z">
              <w:r w:rsidRPr="00E27AAA">
                <w:rPr>
                  <w:rFonts w:ascii="Calibri" w:eastAsia="Times New Roman" w:hAnsi="Calibri" w:cs="Times New Roman"/>
                  <w:color w:val="FFFFFF" w:themeColor="background1"/>
                  <w:lang w:val="en-US"/>
                  <w:rPrChange w:id="19604" w:author="Hardik Malhotra" w:date="2021-09-30T22:37:00Z">
                    <w:rPr>
                      <w:rFonts w:ascii="Calibri" w:eastAsia="Times New Roman" w:hAnsi="Calibri" w:cs="Times New Roman"/>
                      <w:color w:val="000000"/>
                      <w:lang w:val="en-US"/>
                    </w:rPr>
                  </w:rPrChange>
                </w:rPr>
                <w:t>397</w:t>
              </w:r>
            </w:ins>
          </w:p>
        </w:tc>
        <w:tc>
          <w:tcPr>
            <w:tcW w:w="914" w:type="dxa"/>
            <w:shd w:val="clear" w:color="auto" w:fill="C00000"/>
            <w:noWrap/>
            <w:vAlign w:val="bottom"/>
            <w:hideMark/>
            <w:tcPrChange w:id="19605" w:author="Hardik Malhotra" w:date="2021-09-30T22:37:00Z">
              <w:tcPr>
                <w:tcW w:w="960" w:type="dxa"/>
                <w:gridSpan w:val="2"/>
                <w:shd w:val="clear" w:color="000000" w:fill="FFFFFF"/>
                <w:noWrap/>
                <w:vAlign w:val="bottom"/>
                <w:hideMark/>
              </w:tcPr>
            </w:tcPrChange>
          </w:tcPr>
          <w:p w14:paraId="7CE95764" w14:textId="77777777" w:rsidR="00E27AAA" w:rsidRPr="00E27AAA" w:rsidRDefault="00E27AAA" w:rsidP="00E27AAA">
            <w:pPr>
              <w:spacing w:after="0" w:line="240" w:lineRule="auto"/>
              <w:jc w:val="right"/>
              <w:rPr>
                <w:ins w:id="19606" w:author="Hardik Malhotra" w:date="2021-09-30T22:36:00Z"/>
                <w:rFonts w:ascii="Calibri" w:eastAsia="Times New Roman" w:hAnsi="Calibri" w:cs="Times New Roman"/>
                <w:color w:val="FFFFFF" w:themeColor="background1"/>
                <w:lang w:val="en-US"/>
                <w:rPrChange w:id="19607" w:author="Hardik Malhotra" w:date="2021-09-30T22:37:00Z">
                  <w:rPr>
                    <w:ins w:id="19608" w:author="Hardik Malhotra" w:date="2021-09-30T22:36:00Z"/>
                    <w:rFonts w:ascii="Calibri" w:eastAsia="Times New Roman" w:hAnsi="Calibri" w:cs="Times New Roman"/>
                    <w:color w:val="000000"/>
                    <w:lang w:val="en-US"/>
                  </w:rPr>
                </w:rPrChange>
              </w:rPr>
            </w:pPr>
            <w:ins w:id="19609" w:author="Hardik Malhotra" w:date="2021-09-30T22:36:00Z">
              <w:r w:rsidRPr="00E27AAA">
                <w:rPr>
                  <w:rFonts w:ascii="Calibri" w:eastAsia="Times New Roman" w:hAnsi="Calibri" w:cs="Times New Roman"/>
                  <w:color w:val="FFFFFF" w:themeColor="background1"/>
                  <w:lang w:val="en-US"/>
                  <w:rPrChange w:id="19610" w:author="Hardik Malhotra" w:date="2021-09-30T22:37:00Z">
                    <w:rPr>
                      <w:rFonts w:ascii="Calibri" w:eastAsia="Times New Roman" w:hAnsi="Calibri" w:cs="Times New Roman"/>
                      <w:color w:val="000000"/>
                      <w:lang w:val="en-US"/>
                    </w:rPr>
                  </w:rPrChange>
                </w:rPr>
                <w:t>465</w:t>
              </w:r>
            </w:ins>
          </w:p>
        </w:tc>
        <w:tc>
          <w:tcPr>
            <w:tcW w:w="914" w:type="dxa"/>
            <w:shd w:val="clear" w:color="auto" w:fill="C00000"/>
            <w:noWrap/>
            <w:vAlign w:val="bottom"/>
            <w:hideMark/>
            <w:tcPrChange w:id="19611" w:author="Hardik Malhotra" w:date="2021-09-30T22:37:00Z">
              <w:tcPr>
                <w:tcW w:w="960" w:type="dxa"/>
                <w:gridSpan w:val="2"/>
                <w:shd w:val="clear" w:color="000000" w:fill="FFFFFF"/>
                <w:noWrap/>
                <w:vAlign w:val="bottom"/>
                <w:hideMark/>
              </w:tcPr>
            </w:tcPrChange>
          </w:tcPr>
          <w:p w14:paraId="1ECAA578" w14:textId="77777777" w:rsidR="00E27AAA" w:rsidRPr="00E27AAA" w:rsidRDefault="00E27AAA" w:rsidP="00E27AAA">
            <w:pPr>
              <w:spacing w:after="0" w:line="240" w:lineRule="auto"/>
              <w:jc w:val="right"/>
              <w:rPr>
                <w:ins w:id="19612" w:author="Hardik Malhotra" w:date="2021-09-30T22:36:00Z"/>
                <w:rFonts w:ascii="Calibri" w:eastAsia="Times New Roman" w:hAnsi="Calibri" w:cs="Times New Roman"/>
                <w:color w:val="FFFFFF" w:themeColor="background1"/>
                <w:lang w:val="en-US"/>
                <w:rPrChange w:id="19613" w:author="Hardik Malhotra" w:date="2021-09-30T22:37:00Z">
                  <w:rPr>
                    <w:ins w:id="19614" w:author="Hardik Malhotra" w:date="2021-09-30T22:36:00Z"/>
                    <w:rFonts w:ascii="Calibri" w:eastAsia="Times New Roman" w:hAnsi="Calibri" w:cs="Times New Roman"/>
                    <w:color w:val="000000"/>
                    <w:lang w:val="en-US"/>
                  </w:rPr>
                </w:rPrChange>
              </w:rPr>
            </w:pPr>
            <w:ins w:id="19615" w:author="Hardik Malhotra" w:date="2021-09-30T22:36:00Z">
              <w:r w:rsidRPr="00E27AAA">
                <w:rPr>
                  <w:rFonts w:ascii="Calibri" w:eastAsia="Times New Roman" w:hAnsi="Calibri" w:cs="Times New Roman"/>
                  <w:color w:val="FFFFFF" w:themeColor="background1"/>
                  <w:lang w:val="en-US"/>
                  <w:rPrChange w:id="19616" w:author="Hardik Malhotra" w:date="2021-09-30T22:37:00Z">
                    <w:rPr>
                      <w:rFonts w:ascii="Calibri" w:eastAsia="Times New Roman" w:hAnsi="Calibri" w:cs="Times New Roman"/>
                      <w:color w:val="000000"/>
                      <w:lang w:val="en-US"/>
                    </w:rPr>
                  </w:rPrChange>
                </w:rPr>
                <w:t>1.16%</w:t>
              </w:r>
            </w:ins>
          </w:p>
        </w:tc>
        <w:tc>
          <w:tcPr>
            <w:tcW w:w="914" w:type="dxa"/>
            <w:shd w:val="clear" w:color="auto" w:fill="C00000"/>
            <w:noWrap/>
            <w:vAlign w:val="bottom"/>
            <w:hideMark/>
            <w:tcPrChange w:id="19617" w:author="Hardik Malhotra" w:date="2021-09-30T22:37:00Z">
              <w:tcPr>
                <w:tcW w:w="960" w:type="dxa"/>
                <w:gridSpan w:val="2"/>
                <w:shd w:val="clear" w:color="000000" w:fill="FFFFFF"/>
                <w:noWrap/>
                <w:vAlign w:val="bottom"/>
                <w:hideMark/>
              </w:tcPr>
            </w:tcPrChange>
          </w:tcPr>
          <w:p w14:paraId="5F3AB619" w14:textId="77777777" w:rsidR="00E27AAA" w:rsidRPr="00E27AAA" w:rsidRDefault="00E27AAA" w:rsidP="00E27AAA">
            <w:pPr>
              <w:spacing w:after="0" w:line="240" w:lineRule="auto"/>
              <w:jc w:val="right"/>
              <w:rPr>
                <w:ins w:id="19618" w:author="Hardik Malhotra" w:date="2021-09-30T22:36:00Z"/>
                <w:rFonts w:ascii="Calibri" w:eastAsia="Times New Roman" w:hAnsi="Calibri" w:cs="Times New Roman"/>
                <w:color w:val="FFFFFF" w:themeColor="background1"/>
                <w:lang w:val="en-US"/>
                <w:rPrChange w:id="19619" w:author="Hardik Malhotra" w:date="2021-09-30T22:37:00Z">
                  <w:rPr>
                    <w:ins w:id="19620" w:author="Hardik Malhotra" w:date="2021-09-30T22:36:00Z"/>
                    <w:rFonts w:ascii="Calibri" w:eastAsia="Times New Roman" w:hAnsi="Calibri" w:cs="Times New Roman"/>
                    <w:color w:val="000000"/>
                    <w:lang w:val="en-US"/>
                  </w:rPr>
                </w:rPrChange>
              </w:rPr>
            </w:pPr>
            <w:ins w:id="19621" w:author="Hardik Malhotra" w:date="2021-09-30T22:36:00Z">
              <w:r w:rsidRPr="00E27AAA">
                <w:rPr>
                  <w:rFonts w:ascii="Calibri" w:eastAsia="Times New Roman" w:hAnsi="Calibri" w:cs="Times New Roman"/>
                  <w:color w:val="FFFFFF" w:themeColor="background1"/>
                  <w:lang w:val="en-US"/>
                  <w:rPrChange w:id="19622" w:author="Hardik Malhotra" w:date="2021-09-30T22:37:00Z">
                    <w:rPr>
                      <w:rFonts w:ascii="Calibri" w:eastAsia="Times New Roman" w:hAnsi="Calibri" w:cs="Times New Roman"/>
                      <w:color w:val="000000"/>
                      <w:lang w:val="en-US"/>
                    </w:rPr>
                  </w:rPrChange>
                </w:rPr>
                <w:t>6.81%</w:t>
              </w:r>
            </w:ins>
          </w:p>
        </w:tc>
      </w:tr>
      <w:tr w:rsidR="00E27AAA" w:rsidRPr="00E27AAA" w14:paraId="5BD513CE" w14:textId="77777777" w:rsidTr="00E27AAA">
        <w:trPr>
          <w:trHeight w:val="301"/>
          <w:ins w:id="19623" w:author="Hardik Malhotra" w:date="2021-09-30T22:36:00Z"/>
          <w:trPrChange w:id="19624" w:author="Hardik Malhotra" w:date="2021-09-30T22:36:00Z">
            <w:trPr>
              <w:gridBefore w:val="1"/>
              <w:trHeight w:val="300"/>
            </w:trPr>
          </w:trPrChange>
        </w:trPr>
        <w:tc>
          <w:tcPr>
            <w:tcW w:w="3868" w:type="dxa"/>
            <w:shd w:val="clear" w:color="000000" w:fill="FFFFFF"/>
            <w:noWrap/>
            <w:vAlign w:val="bottom"/>
            <w:hideMark/>
            <w:tcPrChange w:id="19625" w:author="Hardik Malhotra" w:date="2021-09-30T22:36:00Z">
              <w:tcPr>
                <w:tcW w:w="4060" w:type="dxa"/>
                <w:gridSpan w:val="2"/>
                <w:shd w:val="clear" w:color="000000" w:fill="FFFFFF"/>
                <w:noWrap/>
                <w:vAlign w:val="bottom"/>
                <w:hideMark/>
              </w:tcPr>
            </w:tcPrChange>
          </w:tcPr>
          <w:p w14:paraId="4F5520DC" w14:textId="77777777" w:rsidR="00E27AAA" w:rsidRPr="00E27AAA" w:rsidRDefault="00E27AAA" w:rsidP="00E27AAA">
            <w:pPr>
              <w:spacing w:after="0" w:line="240" w:lineRule="auto"/>
              <w:rPr>
                <w:ins w:id="19626" w:author="Hardik Malhotra" w:date="2021-09-30T22:36:00Z"/>
                <w:rFonts w:ascii="Calibri" w:eastAsia="Times New Roman" w:hAnsi="Calibri" w:cs="Times New Roman"/>
                <w:color w:val="000000"/>
                <w:lang w:val="en-US"/>
              </w:rPr>
            </w:pPr>
            <w:ins w:id="19627" w:author="Hardik Malhotra" w:date="2021-09-30T22:36:00Z">
              <w:r w:rsidRPr="00E27AAA">
                <w:rPr>
                  <w:rFonts w:ascii="Calibri" w:eastAsia="Times New Roman" w:hAnsi="Calibri" w:cs="Times New Roman"/>
                  <w:color w:val="000000"/>
                  <w:lang w:val="en-US"/>
                </w:rPr>
                <w:t>USA</w:t>
              </w:r>
            </w:ins>
          </w:p>
        </w:tc>
        <w:tc>
          <w:tcPr>
            <w:tcW w:w="914" w:type="dxa"/>
            <w:shd w:val="clear" w:color="000000" w:fill="FFFFFF"/>
            <w:noWrap/>
            <w:vAlign w:val="bottom"/>
            <w:hideMark/>
            <w:tcPrChange w:id="19628" w:author="Hardik Malhotra" w:date="2021-09-30T22:36:00Z">
              <w:tcPr>
                <w:tcW w:w="960" w:type="dxa"/>
                <w:gridSpan w:val="2"/>
                <w:shd w:val="clear" w:color="000000" w:fill="FFFFFF"/>
                <w:noWrap/>
                <w:vAlign w:val="bottom"/>
                <w:hideMark/>
              </w:tcPr>
            </w:tcPrChange>
          </w:tcPr>
          <w:p w14:paraId="0FDA8791" w14:textId="77777777" w:rsidR="00E27AAA" w:rsidRPr="00E27AAA" w:rsidRDefault="00E27AAA" w:rsidP="00E27AAA">
            <w:pPr>
              <w:spacing w:after="0" w:line="240" w:lineRule="auto"/>
              <w:jc w:val="right"/>
              <w:rPr>
                <w:ins w:id="19629" w:author="Hardik Malhotra" w:date="2021-09-30T22:36:00Z"/>
                <w:rFonts w:ascii="Calibri" w:eastAsia="Times New Roman" w:hAnsi="Calibri" w:cs="Times New Roman"/>
                <w:color w:val="000000"/>
                <w:lang w:val="en-US"/>
              </w:rPr>
            </w:pPr>
            <w:ins w:id="19630" w:author="Hardik Malhotra" w:date="2021-09-30T22:36:00Z">
              <w:r w:rsidRPr="00E27AAA">
                <w:rPr>
                  <w:rFonts w:ascii="Calibri" w:eastAsia="Times New Roman" w:hAnsi="Calibri" w:cs="Times New Roman"/>
                  <w:color w:val="000000"/>
                  <w:lang w:val="en-US"/>
                </w:rPr>
                <w:t>241</w:t>
              </w:r>
            </w:ins>
          </w:p>
        </w:tc>
        <w:tc>
          <w:tcPr>
            <w:tcW w:w="914" w:type="dxa"/>
            <w:shd w:val="clear" w:color="000000" w:fill="FFFFFF"/>
            <w:noWrap/>
            <w:vAlign w:val="bottom"/>
            <w:hideMark/>
            <w:tcPrChange w:id="19631" w:author="Hardik Malhotra" w:date="2021-09-30T22:36:00Z">
              <w:tcPr>
                <w:tcW w:w="960" w:type="dxa"/>
                <w:gridSpan w:val="2"/>
                <w:shd w:val="clear" w:color="000000" w:fill="FFFFFF"/>
                <w:noWrap/>
                <w:vAlign w:val="bottom"/>
                <w:hideMark/>
              </w:tcPr>
            </w:tcPrChange>
          </w:tcPr>
          <w:p w14:paraId="4D8F91E1" w14:textId="77777777" w:rsidR="00E27AAA" w:rsidRPr="00E27AAA" w:rsidRDefault="00E27AAA" w:rsidP="00E27AAA">
            <w:pPr>
              <w:spacing w:after="0" w:line="240" w:lineRule="auto"/>
              <w:jc w:val="right"/>
              <w:rPr>
                <w:ins w:id="19632" w:author="Hardik Malhotra" w:date="2021-09-30T22:36:00Z"/>
                <w:rFonts w:ascii="Calibri" w:eastAsia="Times New Roman" w:hAnsi="Calibri" w:cs="Times New Roman"/>
                <w:color w:val="000000"/>
                <w:lang w:val="en-US"/>
              </w:rPr>
            </w:pPr>
            <w:ins w:id="19633" w:author="Hardik Malhotra" w:date="2021-09-30T22:36:00Z">
              <w:r w:rsidRPr="00E27AAA">
                <w:rPr>
                  <w:rFonts w:ascii="Calibri" w:eastAsia="Times New Roman" w:hAnsi="Calibri" w:cs="Times New Roman"/>
                  <w:color w:val="000000"/>
                  <w:lang w:val="en-US"/>
                </w:rPr>
                <w:t>251</w:t>
              </w:r>
            </w:ins>
          </w:p>
        </w:tc>
        <w:tc>
          <w:tcPr>
            <w:tcW w:w="914" w:type="dxa"/>
            <w:shd w:val="clear" w:color="000000" w:fill="FFFFFF"/>
            <w:noWrap/>
            <w:vAlign w:val="bottom"/>
            <w:hideMark/>
            <w:tcPrChange w:id="19634" w:author="Hardik Malhotra" w:date="2021-09-30T22:36:00Z">
              <w:tcPr>
                <w:tcW w:w="960" w:type="dxa"/>
                <w:gridSpan w:val="2"/>
                <w:shd w:val="clear" w:color="000000" w:fill="FFFFFF"/>
                <w:noWrap/>
                <w:vAlign w:val="bottom"/>
                <w:hideMark/>
              </w:tcPr>
            </w:tcPrChange>
          </w:tcPr>
          <w:p w14:paraId="17DC342A" w14:textId="77777777" w:rsidR="00E27AAA" w:rsidRPr="00E27AAA" w:rsidRDefault="00E27AAA" w:rsidP="00E27AAA">
            <w:pPr>
              <w:spacing w:after="0" w:line="240" w:lineRule="auto"/>
              <w:jc w:val="right"/>
              <w:rPr>
                <w:ins w:id="19635" w:author="Hardik Malhotra" w:date="2021-09-30T22:36:00Z"/>
                <w:rFonts w:ascii="Calibri" w:eastAsia="Times New Roman" w:hAnsi="Calibri" w:cs="Times New Roman"/>
                <w:color w:val="000000"/>
                <w:lang w:val="en-US"/>
              </w:rPr>
            </w:pPr>
            <w:ins w:id="19636" w:author="Hardik Malhotra" w:date="2021-09-30T22:36:00Z">
              <w:r w:rsidRPr="00E27AAA">
                <w:rPr>
                  <w:rFonts w:ascii="Calibri" w:eastAsia="Times New Roman" w:hAnsi="Calibri" w:cs="Times New Roman"/>
                  <w:color w:val="000000"/>
                  <w:lang w:val="en-US"/>
                </w:rPr>
                <w:t>257</w:t>
              </w:r>
            </w:ins>
          </w:p>
        </w:tc>
        <w:tc>
          <w:tcPr>
            <w:tcW w:w="914" w:type="dxa"/>
            <w:shd w:val="clear" w:color="000000" w:fill="FFFFFF"/>
            <w:noWrap/>
            <w:vAlign w:val="bottom"/>
            <w:hideMark/>
            <w:tcPrChange w:id="19637" w:author="Hardik Malhotra" w:date="2021-09-30T22:36:00Z">
              <w:tcPr>
                <w:tcW w:w="960" w:type="dxa"/>
                <w:gridSpan w:val="2"/>
                <w:shd w:val="clear" w:color="000000" w:fill="FFFFFF"/>
                <w:noWrap/>
                <w:vAlign w:val="bottom"/>
                <w:hideMark/>
              </w:tcPr>
            </w:tcPrChange>
          </w:tcPr>
          <w:p w14:paraId="75C9F769" w14:textId="77777777" w:rsidR="00E27AAA" w:rsidRPr="00E27AAA" w:rsidRDefault="00E27AAA" w:rsidP="00E27AAA">
            <w:pPr>
              <w:spacing w:after="0" w:line="240" w:lineRule="auto"/>
              <w:jc w:val="right"/>
              <w:rPr>
                <w:ins w:id="19638" w:author="Hardik Malhotra" w:date="2021-09-30T22:36:00Z"/>
                <w:rFonts w:ascii="Calibri" w:eastAsia="Times New Roman" w:hAnsi="Calibri" w:cs="Times New Roman"/>
                <w:color w:val="000000"/>
                <w:lang w:val="en-US"/>
              </w:rPr>
            </w:pPr>
            <w:ins w:id="19639" w:author="Hardik Malhotra" w:date="2021-09-30T22:36:00Z">
              <w:r w:rsidRPr="00E27AAA">
                <w:rPr>
                  <w:rFonts w:ascii="Calibri" w:eastAsia="Times New Roman" w:hAnsi="Calibri" w:cs="Times New Roman"/>
                  <w:color w:val="000000"/>
                  <w:lang w:val="en-US"/>
                </w:rPr>
                <w:t>307</w:t>
              </w:r>
            </w:ins>
          </w:p>
        </w:tc>
        <w:tc>
          <w:tcPr>
            <w:tcW w:w="914" w:type="dxa"/>
            <w:shd w:val="clear" w:color="000000" w:fill="FFFFFF"/>
            <w:noWrap/>
            <w:vAlign w:val="bottom"/>
            <w:hideMark/>
            <w:tcPrChange w:id="19640" w:author="Hardik Malhotra" w:date="2021-09-30T22:36:00Z">
              <w:tcPr>
                <w:tcW w:w="960" w:type="dxa"/>
                <w:gridSpan w:val="2"/>
                <w:shd w:val="clear" w:color="000000" w:fill="FFFFFF"/>
                <w:noWrap/>
                <w:vAlign w:val="bottom"/>
                <w:hideMark/>
              </w:tcPr>
            </w:tcPrChange>
          </w:tcPr>
          <w:p w14:paraId="60257446" w14:textId="77777777" w:rsidR="00E27AAA" w:rsidRPr="00E27AAA" w:rsidRDefault="00E27AAA" w:rsidP="00E27AAA">
            <w:pPr>
              <w:spacing w:after="0" w:line="240" w:lineRule="auto"/>
              <w:jc w:val="right"/>
              <w:rPr>
                <w:ins w:id="19641" w:author="Hardik Malhotra" w:date="2021-09-30T22:36:00Z"/>
                <w:rFonts w:ascii="Calibri" w:eastAsia="Times New Roman" w:hAnsi="Calibri" w:cs="Times New Roman"/>
                <w:color w:val="000000"/>
                <w:lang w:val="en-US"/>
              </w:rPr>
            </w:pPr>
            <w:ins w:id="19642" w:author="Hardik Malhotra" w:date="2021-09-30T22:36:00Z">
              <w:r w:rsidRPr="00E27AAA">
                <w:rPr>
                  <w:rFonts w:ascii="Calibri" w:eastAsia="Times New Roman" w:hAnsi="Calibri" w:cs="Times New Roman"/>
                  <w:color w:val="000000"/>
                  <w:lang w:val="en-US"/>
                </w:rPr>
                <w:t>383</w:t>
              </w:r>
            </w:ins>
          </w:p>
        </w:tc>
        <w:tc>
          <w:tcPr>
            <w:tcW w:w="914" w:type="dxa"/>
            <w:shd w:val="clear" w:color="000000" w:fill="FFFFFF"/>
            <w:noWrap/>
            <w:vAlign w:val="bottom"/>
            <w:hideMark/>
            <w:tcPrChange w:id="19643" w:author="Hardik Malhotra" w:date="2021-09-30T22:36:00Z">
              <w:tcPr>
                <w:tcW w:w="960" w:type="dxa"/>
                <w:gridSpan w:val="2"/>
                <w:shd w:val="clear" w:color="000000" w:fill="FFFFFF"/>
                <w:noWrap/>
                <w:vAlign w:val="bottom"/>
                <w:hideMark/>
              </w:tcPr>
            </w:tcPrChange>
          </w:tcPr>
          <w:p w14:paraId="17EA8875" w14:textId="77777777" w:rsidR="00E27AAA" w:rsidRPr="00E27AAA" w:rsidRDefault="00E27AAA" w:rsidP="00E27AAA">
            <w:pPr>
              <w:spacing w:after="0" w:line="240" w:lineRule="auto"/>
              <w:jc w:val="right"/>
              <w:rPr>
                <w:ins w:id="19644" w:author="Hardik Malhotra" w:date="2021-09-30T22:36:00Z"/>
                <w:rFonts w:ascii="Calibri" w:eastAsia="Times New Roman" w:hAnsi="Calibri" w:cs="Times New Roman"/>
                <w:color w:val="000000"/>
                <w:lang w:val="en-US"/>
              </w:rPr>
            </w:pPr>
            <w:ins w:id="19645" w:author="Hardik Malhotra" w:date="2021-09-30T22:36:00Z">
              <w:r w:rsidRPr="00E27AAA">
                <w:rPr>
                  <w:rFonts w:ascii="Calibri" w:eastAsia="Times New Roman" w:hAnsi="Calibri" w:cs="Times New Roman"/>
                  <w:color w:val="000000"/>
                  <w:lang w:val="en-US"/>
                </w:rPr>
                <w:t>0.84%</w:t>
              </w:r>
            </w:ins>
          </w:p>
        </w:tc>
        <w:tc>
          <w:tcPr>
            <w:tcW w:w="914" w:type="dxa"/>
            <w:shd w:val="clear" w:color="000000" w:fill="FFFFFF"/>
            <w:noWrap/>
            <w:vAlign w:val="bottom"/>
            <w:hideMark/>
            <w:tcPrChange w:id="19646" w:author="Hardik Malhotra" w:date="2021-09-30T22:36:00Z">
              <w:tcPr>
                <w:tcW w:w="960" w:type="dxa"/>
                <w:gridSpan w:val="2"/>
                <w:shd w:val="clear" w:color="000000" w:fill="FFFFFF"/>
                <w:noWrap/>
                <w:vAlign w:val="bottom"/>
                <w:hideMark/>
              </w:tcPr>
            </w:tcPrChange>
          </w:tcPr>
          <w:p w14:paraId="1B81C0FB" w14:textId="77777777" w:rsidR="00E27AAA" w:rsidRPr="00E27AAA" w:rsidRDefault="00E27AAA" w:rsidP="00E27AAA">
            <w:pPr>
              <w:spacing w:after="0" w:line="240" w:lineRule="auto"/>
              <w:jc w:val="right"/>
              <w:rPr>
                <w:ins w:id="19647" w:author="Hardik Malhotra" w:date="2021-09-30T22:36:00Z"/>
                <w:rFonts w:ascii="Calibri" w:eastAsia="Times New Roman" w:hAnsi="Calibri" w:cs="Times New Roman"/>
                <w:color w:val="000000"/>
                <w:lang w:val="en-US"/>
              </w:rPr>
            </w:pPr>
            <w:ins w:id="19648" w:author="Hardik Malhotra" w:date="2021-09-30T22:36:00Z">
              <w:r w:rsidRPr="00E27AAA">
                <w:rPr>
                  <w:rFonts w:ascii="Calibri" w:eastAsia="Times New Roman" w:hAnsi="Calibri" w:cs="Times New Roman"/>
                  <w:color w:val="000000"/>
                  <w:lang w:val="en-US"/>
                </w:rPr>
                <w:t>8.30%</w:t>
              </w:r>
            </w:ins>
          </w:p>
        </w:tc>
      </w:tr>
      <w:tr w:rsidR="00E27AAA" w:rsidRPr="00E27AAA" w14:paraId="2E64C50E" w14:textId="77777777" w:rsidTr="00E27AAA">
        <w:trPr>
          <w:trHeight w:val="301"/>
          <w:ins w:id="19649" w:author="Hardik Malhotra" w:date="2021-09-30T22:36:00Z"/>
          <w:trPrChange w:id="19650" w:author="Hardik Malhotra" w:date="2021-09-30T22:36:00Z">
            <w:trPr>
              <w:gridBefore w:val="1"/>
              <w:trHeight w:val="300"/>
            </w:trPr>
          </w:trPrChange>
        </w:trPr>
        <w:tc>
          <w:tcPr>
            <w:tcW w:w="3868" w:type="dxa"/>
            <w:shd w:val="clear" w:color="000000" w:fill="FFFFFF"/>
            <w:noWrap/>
            <w:vAlign w:val="bottom"/>
            <w:hideMark/>
            <w:tcPrChange w:id="19651" w:author="Hardik Malhotra" w:date="2021-09-30T22:36:00Z">
              <w:tcPr>
                <w:tcW w:w="4060" w:type="dxa"/>
                <w:gridSpan w:val="2"/>
                <w:shd w:val="clear" w:color="000000" w:fill="FFFFFF"/>
                <w:noWrap/>
                <w:vAlign w:val="bottom"/>
                <w:hideMark/>
              </w:tcPr>
            </w:tcPrChange>
          </w:tcPr>
          <w:p w14:paraId="1865AFA3" w14:textId="77777777" w:rsidR="00E27AAA" w:rsidRPr="00E27AAA" w:rsidRDefault="00E27AAA" w:rsidP="00E27AAA">
            <w:pPr>
              <w:spacing w:after="0" w:line="240" w:lineRule="auto"/>
              <w:rPr>
                <w:ins w:id="19652" w:author="Hardik Malhotra" w:date="2021-09-30T22:36:00Z"/>
                <w:rFonts w:ascii="Calibri" w:eastAsia="Times New Roman" w:hAnsi="Calibri" w:cs="Times New Roman"/>
                <w:color w:val="000000"/>
                <w:lang w:val="en-US"/>
              </w:rPr>
            </w:pPr>
            <w:ins w:id="19653" w:author="Hardik Malhotra" w:date="2021-09-30T22:36:00Z">
              <w:r w:rsidRPr="00E27AAA">
                <w:rPr>
                  <w:rFonts w:ascii="Calibri" w:eastAsia="Times New Roman" w:hAnsi="Calibri" w:cs="Times New Roman"/>
                  <w:color w:val="000000"/>
                  <w:lang w:val="en-US"/>
                </w:rPr>
                <w:t>Canada</w:t>
              </w:r>
            </w:ins>
          </w:p>
        </w:tc>
        <w:tc>
          <w:tcPr>
            <w:tcW w:w="914" w:type="dxa"/>
            <w:shd w:val="clear" w:color="000000" w:fill="FFFFFF"/>
            <w:noWrap/>
            <w:vAlign w:val="bottom"/>
            <w:hideMark/>
            <w:tcPrChange w:id="19654" w:author="Hardik Malhotra" w:date="2021-09-30T22:36:00Z">
              <w:tcPr>
                <w:tcW w:w="960" w:type="dxa"/>
                <w:gridSpan w:val="2"/>
                <w:shd w:val="clear" w:color="000000" w:fill="FFFFFF"/>
                <w:noWrap/>
                <w:vAlign w:val="bottom"/>
                <w:hideMark/>
              </w:tcPr>
            </w:tcPrChange>
          </w:tcPr>
          <w:p w14:paraId="100FC5FA" w14:textId="77777777" w:rsidR="00E27AAA" w:rsidRPr="00E27AAA" w:rsidRDefault="00E27AAA" w:rsidP="00E27AAA">
            <w:pPr>
              <w:spacing w:after="0" w:line="240" w:lineRule="auto"/>
              <w:jc w:val="right"/>
              <w:rPr>
                <w:ins w:id="19655" w:author="Hardik Malhotra" w:date="2021-09-30T22:36:00Z"/>
                <w:rFonts w:ascii="Calibri" w:eastAsia="Times New Roman" w:hAnsi="Calibri" w:cs="Times New Roman"/>
                <w:color w:val="000000"/>
                <w:lang w:val="en-US"/>
              </w:rPr>
            </w:pPr>
            <w:ins w:id="19656" w:author="Hardik Malhotra" w:date="2021-09-30T22:36:00Z">
              <w:r w:rsidRPr="00E27AAA">
                <w:rPr>
                  <w:rFonts w:ascii="Calibri" w:eastAsia="Times New Roman" w:hAnsi="Calibri" w:cs="Times New Roman"/>
                  <w:color w:val="000000"/>
                  <w:lang w:val="en-US"/>
                </w:rPr>
                <w:t>37</w:t>
              </w:r>
            </w:ins>
          </w:p>
        </w:tc>
        <w:tc>
          <w:tcPr>
            <w:tcW w:w="914" w:type="dxa"/>
            <w:shd w:val="clear" w:color="000000" w:fill="FFFFFF"/>
            <w:noWrap/>
            <w:vAlign w:val="bottom"/>
            <w:hideMark/>
            <w:tcPrChange w:id="19657" w:author="Hardik Malhotra" w:date="2021-09-30T22:36:00Z">
              <w:tcPr>
                <w:tcW w:w="960" w:type="dxa"/>
                <w:gridSpan w:val="2"/>
                <w:shd w:val="clear" w:color="000000" w:fill="FFFFFF"/>
                <w:noWrap/>
                <w:vAlign w:val="bottom"/>
                <w:hideMark/>
              </w:tcPr>
            </w:tcPrChange>
          </w:tcPr>
          <w:p w14:paraId="482ABF6B" w14:textId="77777777" w:rsidR="00E27AAA" w:rsidRPr="00E27AAA" w:rsidRDefault="00E27AAA" w:rsidP="00E27AAA">
            <w:pPr>
              <w:spacing w:after="0" w:line="240" w:lineRule="auto"/>
              <w:jc w:val="right"/>
              <w:rPr>
                <w:ins w:id="19658" w:author="Hardik Malhotra" w:date="2021-09-30T22:36:00Z"/>
                <w:rFonts w:ascii="Calibri" w:eastAsia="Times New Roman" w:hAnsi="Calibri" w:cs="Times New Roman"/>
                <w:color w:val="000000"/>
                <w:lang w:val="en-US"/>
              </w:rPr>
            </w:pPr>
            <w:ins w:id="19659" w:author="Hardik Malhotra" w:date="2021-09-30T22:36:00Z">
              <w:r w:rsidRPr="00E27AAA">
                <w:rPr>
                  <w:rFonts w:ascii="Calibri" w:eastAsia="Times New Roman" w:hAnsi="Calibri" w:cs="Times New Roman"/>
                  <w:color w:val="000000"/>
                  <w:lang w:val="en-US"/>
                </w:rPr>
                <w:t>35</w:t>
              </w:r>
            </w:ins>
          </w:p>
        </w:tc>
        <w:tc>
          <w:tcPr>
            <w:tcW w:w="914" w:type="dxa"/>
            <w:shd w:val="clear" w:color="000000" w:fill="FFFFFF"/>
            <w:noWrap/>
            <w:vAlign w:val="bottom"/>
            <w:hideMark/>
            <w:tcPrChange w:id="19660" w:author="Hardik Malhotra" w:date="2021-09-30T22:36:00Z">
              <w:tcPr>
                <w:tcW w:w="960" w:type="dxa"/>
                <w:gridSpan w:val="2"/>
                <w:shd w:val="clear" w:color="000000" w:fill="FFFFFF"/>
                <w:noWrap/>
                <w:vAlign w:val="bottom"/>
                <w:hideMark/>
              </w:tcPr>
            </w:tcPrChange>
          </w:tcPr>
          <w:p w14:paraId="2AFE3D2B" w14:textId="77777777" w:rsidR="00E27AAA" w:rsidRPr="00E27AAA" w:rsidRDefault="00E27AAA" w:rsidP="00E27AAA">
            <w:pPr>
              <w:spacing w:after="0" w:line="240" w:lineRule="auto"/>
              <w:jc w:val="right"/>
              <w:rPr>
                <w:ins w:id="19661" w:author="Hardik Malhotra" w:date="2021-09-30T22:36:00Z"/>
                <w:rFonts w:ascii="Calibri" w:eastAsia="Times New Roman" w:hAnsi="Calibri" w:cs="Times New Roman"/>
                <w:color w:val="000000"/>
                <w:lang w:val="en-US"/>
              </w:rPr>
            </w:pPr>
            <w:ins w:id="19662" w:author="Hardik Malhotra" w:date="2021-09-30T22:36:00Z">
              <w:r w:rsidRPr="00E27AAA">
                <w:rPr>
                  <w:rFonts w:ascii="Calibri" w:eastAsia="Times New Roman" w:hAnsi="Calibri" w:cs="Times New Roman"/>
                  <w:color w:val="000000"/>
                  <w:lang w:val="en-US"/>
                </w:rPr>
                <w:t>28</w:t>
              </w:r>
            </w:ins>
          </w:p>
        </w:tc>
        <w:tc>
          <w:tcPr>
            <w:tcW w:w="914" w:type="dxa"/>
            <w:shd w:val="clear" w:color="000000" w:fill="FFFFFF"/>
            <w:noWrap/>
            <w:vAlign w:val="bottom"/>
            <w:hideMark/>
            <w:tcPrChange w:id="19663" w:author="Hardik Malhotra" w:date="2021-09-30T22:36:00Z">
              <w:tcPr>
                <w:tcW w:w="960" w:type="dxa"/>
                <w:gridSpan w:val="2"/>
                <w:shd w:val="clear" w:color="000000" w:fill="FFFFFF"/>
                <w:noWrap/>
                <w:vAlign w:val="bottom"/>
                <w:hideMark/>
              </w:tcPr>
            </w:tcPrChange>
          </w:tcPr>
          <w:p w14:paraId="767D7787" w14:textId="77777777" w:rsidR="00E27AAA" w:rsidRPr="00E27AAA" w:rsidRDefault="00E27AAA" w:rsidP="00E27AAA">
            <w:pPr>
              <w:spacing w:after="0" w:line="240" w:lineRule="auto"/>
              <w:jc w:val="right"/>
              <w:rPr>
                <w:ins w:id="19664" w:author="Hardik Malhotra" w:date="2021-09-30T22:36:00Z"/>
                <w:rFonts w:ascii="Calibri" w:eastAsia="Times New Roman" w:hAnsi="Calibri" w:cs="Times New Roman"/>
                <w:color w:val="000000"/>
                <w:lang w:val="en-US"/>
              </w:rPr>
            </w:pPr>
            <w:ins w:id="19665" w:author="Hardik Malhotra" w:date="2021-09-30T22:36:00Z">
              <w:r w:rsidRPr="00E27AAA">
                <w:rPr>
                  <w:rFonts w:ascii="Calibri" w:eastAsia="Times New Roman" w:hAnsi="Calibri" w:cs="Times New Roman"/>
                  <w:color w:val="000000"/>
                  <w:lang w:val="en-US"/>
                </w:rPr>
                <w:t>34</w:t>
              </w:r>
            </w:ins>
          </w:p>
        </w:tc>
        <w:tc>
          <w:tcPr>
            <w:tcW w:w="914" w:type="dxa"/>
            <w:shd w:val="clear" w:color="000000" w:fill="FFFFFF"/>
            <w:noWrap/>
            <w:vAlign w:val="bottom"/>
            <w:hideMark/>
            <w:tcPrChange w:id="19666" w:author="Hardik Malhotra" w:date="2021-09-30T22:36:00Z">
              <w:tcPr>
                <w:tcW w:w="960" w:type="dxa"/>
                <w:gridSpan w:val="2"/>
                <w:shd w:val="clear" w:color="000000" w:fill="FFFFFF"/>
                <w:noWrap/>
                <w:vAlign w:val="bottom"/>
                <w:hideMark/>
              </w:tcPr>
            </w:tcPrChange>
          </w:tcPr>
          <w:p w14:paraId="465F7F3D" w14:textId="77777777" w:rsidR="00E27AAA" w:rsidRPr="00E27AAA" w:rsidRDefault="00E27AAA" w:rsidP="00E27AAA">
            <w:pPr>
              <w:spacing w:after="0" w:line="240" w:lineRule="auto"/>
              <w:jc w:val="right"/>
              <w:rPr>
                <w:ins w:id="19667" w:author="Hardik Malhotra" w:date="2021-09-30T22:36:00Z"/>
                <w:rFonts w:ascii="Calibri" w:eastAsia="Times New Roman" w:hAnsi="Calibri" w:cs="Times New Roman"/>
                <w:color w:val="000000"/>
                <w:lang w:val="en-US"/>
              </w:rPr>
            </w:pPr>
            <w:ins w:id="19668" w:author="Hardik Malhotra" w:date="2021-09-30T22:36:00Z">
              <w:r w:rsidRPr="00E27AAA">
                <w:rPr>
                  <w:rFonts w:ascii="Calibri" w:eastAsia="Times New Roman" w:hAnsi="Calibri" w:cs="Times New Roman"/>
                  <w:color w:val="000000"/>
                  <w:lang w:val="en-US"/>
                </w:rPr>
                <w:t>41</w:t>
              </w:r>
            </w:ins>
          </w:p>
        </w:tc>
        <w:tc>
          <w:tcPr>
            <w:tcW w:w="914" w:type="dxa"/>
            <w:shd w:val="clear" w:color="000000" w:fill="FFFFFF"/>
            <w:noWrap/>
            <w:vAlign w:val="bottom"/>
            <w:hideMark/>
            <w:tcPrChange w:id="19669" w:author="Hardik Malhotra" w:date="2021-09-30T22:36:00Z">
              <w:tcPr>
                <w:tcW w:w="960" w:type="dxa"/>
                <w:gridSpan w:val="2"/>
                <w:shd w:val="clear" w:color="000000" w:fill="FFFFFF"/>
                <w:noWrap/>
                <w:vAlign w:val="bottom"/>
                <w:hideMark/>
              </w:tcPr>
            </w:tcPrChange>
          </w:tcPr>
          <w:p w14:paraId="58A1111D" w14:textId="77777777" w:rsidR="00E27AAA" w:rsidRPr="00E27AAA" w:rsidRDefault="00E27AAA" w:rsidP="00E27AAA">
            <w:pPr>
              <w:spacing w:after="0" w:line="240" w:lineRule="auto"/>
              <w:jc w:val="right"/>
              <w:rPr>
                <w:ins w:id="19670" w:author="Hardik Malhotra" w:date="2021-09-30T22:36:00Z"/>
                <w:rFonts w:ascii="Calibri" w:eastAsia="Times New Roman" w:hAnsi="Calibri" w:cs="Times New Roman"/>
                <w:color w:val="000000"/>
                <w:lang w:val="en-US"/>
              </w:rPr>
            </w:pPr>
            <w:ins w:id="19671" w:author="Hardik Malhotra" w:date="2021-09-30T22:36:00Z">
              <w:r w:rsidRPr="00E27AAA">
                <w:rPr>
                  <w:rFonts w:ascii="Calibri" w:eastAsia="Times New Roman" w:hAnsi="Calibri" w:cs="Times New Roman"/>
                  <w:color w:val="000000"/>
                  <w:lang w:val="en-US"/>
                </w:rPr>
                <w:t>-1.08%</w:t>
              </w:r>
            </w:ins>
          </w:p>
        </w:tc>
        <w:tc>
          <w:tcPr>
            <w:tcW w:w="914" w:type="dxa"/>
            <w:shd w:val="clear" w:color="000000" w:fill="FFFFFF"/>
            <w:noWrap/>
            <w:vAlign w:val="bottom"/>
            <w:hideMark/>
            <w:tcPrChange w:id="19672" w:author="Hardik Malhotra" w:date="2021-09-30T22:36:00Z">
              <w:tcPr>
                <w:tcW w:w="960" w:type="dxa"/>
                <w:gridSpan w:val="2"/>
                <w:shd w:val="clear" w:color="000000" w:fill="FFFFFF"/>
                <w:noWrap/>
                <w:vAlign w:val="bottom"/>
                <w:hideMark/>
              </w:tcPr>
            </w:tcPrChange>
          </w:tcPr>
          <w:p w14:paraId="361A6A17" w14:textId="77777777" w:rsidR="00E27AAA" w:rsidRPr="00E27AAA" w:rsidRDefault="00E27AAA" w:rsidP="00E27AAA">
            <w:pPr>
              <w:spacing w:after="0" w:line="240" w:lineRule="auto"/>
              <w:jc w:val="right"/>
              <w:rPr>
                <w:ins w:id="19673" w:author="Hardik Malhotra" w:date="2021-09-30T22:36:00Z"/>
                <w:rFonts w:ascii="Calibri" w:eastAsia="Times New Roman" w:hAnsi="Calibri" w:cs="Times New Roman"/>
                <w:color w:val="000000"/>
                <w:lang w:val="en-US"/>
              </w:rPr>
            </w:pPr>
            <w:ins w:id="19674" w:author="Hardik Malhotra" w:date="2021-09-30T22:36:00Z">
              <w:r w:rsidRPr="00E27AAA">
                <w:rPr>
                  <w:rFonts w:ascii="Calibri" w:eastAsia="Times New Roman" w:hAnsi="Calibri" w:cs="Times New Roman"/>
                  <w:color w:val="000000"/>
                  <w:lang w:val="en-US"/>
                </w:rPr>
                <w:t>7.52%</w:t>
              </w:r>
            </w:ins>
          </w:p>
        </w:tc>
      </w:tr>
      <w:tr w:rsidR="00E27AAA" w:rsidRPr="00E27AAA" w14:paraId="06BEE48F" w14:textId="77777777" w:rsidTr="00E27AAA">
        <w:trPr>
          <w:trHeight w:val="301"/>
          <w:ins w:id="19675" w:author="Hardik Malhotra" w:date="2021-09-30T22:36:00Z"/>
          <w:trPrChange w:id="19676" w:author="Hardik Malhotra" w:date="2021-09-30T22:36:00Z">
            <w:trPr>
              <w:gridBefore w:val="1"/>
              <w:trHeight w:val="300"/>
            </w:trPr>
          </w:trPrChange>
        </w:trPr>
        <w:tc>
          <w:tcPr>
            <w:tcW w:w="3868" w:type="dxa"/>
            <w:shd w:val="clear" w:color="000000" w:fill="FFFFFF"/>
            <w:noWrap/>
            <w:vAlign w:val="bottom"/>
            <w:hideMark/>
            <w:tcPrChange w:id="19677" w:author="Hardik Malhotra" w:date="2021-09-30T22:36:00Z">
              <w:tcPr>
                <w:tcW w:w="4060" w:type="dxa"/>
                <w:gridSpan w:val="2"/>
                <w:shd w:val="clear" w:color="000000" w:fill="FFFFFF"/>
                <w:noWrap/>
                <w:vAlign w:val="bottom"/>
                <w:hideMark/>
              </w:tcPr>
            </w:tcPrChange>
          </w:tcPr>
          <w:p w14:paraId="6AE8759D" w14:textId="77777777" w:rsidR="00E27AAA" w:rsidRPr="00E27AAA" w:rsidRDefault="00E27AAA" w:rsidP="00E27AAA">
            <w:pPr>
              <w:spacing w:after="0" w:line="240" w:lineRule="auto"/>
              <w:rPr>
                <w:ins w:id="19678" w:author="Hardik Malhotra" w:date="2021-09-30T22:36:00Z"/>
                <w:rFonts w:ascii="Calibri" w:eastAsia="Times New Roman" w:hAnsi="Calibri" w:cs="Times New Roman"/>
                <w:color w:val="000000"/>
                <w:lang w:val="en-US"/>
              </w:rPr>
            </w:pPr>
            <w:ins w:id="19679" w:author="Hardik Malhotra" w:date="2021-09-30T22:36:00Z">
              <w:r w:rsidRPr="00E27AAA">
                <w:rPr>
                  <w:rFonts w:ascii="Calibri" w:eastAsia="Times New Roman" w:hAnsi="Calibri" w:cs="Times New Roman"/>
                  <w:color w:val="000000"/>
                  <w:lang w:val="en-US"/>
                </w:rPr>
                <w:t>Others</w:t>
              </w:r>
            </w:ins>
          </w:p>
        </w:tc>
        <w:tc>
          <w:tcPr>
            <w:tcW w:w="914" w:type="dxa"/>
            <w:shd w:val="clear" w:color="000000" w:fill="FFFFFF"/>
            <w:noWrap/>
            <w:vAlign w:val="bottom"/>
            <w:hideMark/>
            <w:tcPrChange w:id="19680" w:author="Hardik Malhotra" w:date="2021-09-30T22:36:00Z">
              <w:tcPr>
                <w:tcW w:w="960" w:type="dxa"/>
                <w:gridSpan w:val="2"/>
                <w:shd w:val="clear" w:color="000000" w:fill="FFFFFF"/>
                <w:noWrap/>
                <w:vAlign w:val="bottom"/>
                <w:hideMark/>
              </w:tcPr>
            </w:tcPrChange>
          </w:tcPr>
          <w:p w14:paraId="72F4E578" w14:textId="77777777" w:rsidR="00E27AAA" w:rsidRPr="00E27AAA" w:rsidRDefault="00E27AAA" w:rsidP="00E27AAA">
            <w:pPr>
              <w:spacing w:after="0" w:line="240" w:lineRule="auto"/>
              <w:jc w:val="right"/>
              <w:rPr>
                <w:ins w:id="19681" w:author="Hardik Malhotra" w:date="2021-09-30T22:36:00Z"/>
                <w:rFonts w:ascii="Calibri" w:eastAsia="Times New Roman" w:hAnsi="Calibri" w:cs="Times New Roman"/>
                <w:color w:val="000000"/>
                <w:lang w:val="en-US"/>
              </w:rPr>
            </w:pPr>
            <w:ins w:id="19682" w:author="Hardik Malhotra" w:date="2021-09-30T22:36:00Z">
              <w:r w:rsidRPr="00E27AAA">
                <w:rPr>
                  <w:rFonts w:ascii="Calibri" w:eastAsia="Times New Roman" w:hAnsi="Calibri" w:cs="Times New Roman"/>
                  <w:color w:val="000000"/>
                  <w:lang w:val="en-US"/>
                </w:rPr>
                <w:t>22</w:t>
              </w:r>
            </w:ins>
          </w:p>
        </w:tc>
        <w:tc>
          <w:tcPr>
            <w:tcW w:w="914" w:type="dxa"/>
            <w:shd w:val="clear" w:color="000000" w:fill="FFFFFF"/>
            <w:noWrap/>
            <w:vAlign w:val="bottom"/>
            <w:hideMark/>
            <w:tcPrChange w:id="19683" w:author="Hardik Malhotra" w:date="2021-09-30T22:36:00Z">
              <w:tcPr>
                <w:tcW w:w="960" w:type="dxa"/>
                <w:gridSpan w:val="2"/>
                <w:shd w:val="clear" w:color="000000" w:fill="FFFFFF"/>
                <w:noWrap/>
                <w:vAlign w:val="bottom"/>
                <w:hideMark/>
              </w:tcPr>
            </w:tcPrChange>
          </w:tcPr>
          <w:p w14:paraId="381419EA" w14:textId="77777777" w:rsidR="00E27AAA" w:rsidRPr="00E27AAA" w:rsidRDefault="00E27AAA" w:rsidP="00E27AAA">
            <w:pPr>
              <w:spacing w:after="0" w:line="240" w:lineRule="auto"/>
              <w:jc w:val="right"/>
              <w:rPr>
                <w:ins w:id="19684" w:author="Hardik Malhotra" w:date="2021-09-30T22:36:00Z"/>
                <w:rFonts w:ascii="Calibri" w:eastAsia="Times New Roman" w:hAnsi="Calibri" w:cs="Times New Roman"/>
                <w:color w:val="000000"/>
                <w:lang w:val="en-US"/>
              </w:rPr>
            </w:pPr>
            <w:ins w:id="19685" w:author="Hardik Malhotra" w:date="2021-09-30T22:36:00Z">
              <w:r w:rsidRPr="00E27AAA">
                <w:rPr>
                  <w:rFonts w:ascii="Calibri" w:eastAsia="Times New Roman" w:hAnsi="Calibri" w:cs="Times New Roman"/>
                  <w:color w:val="000000"/>
                  <w:lang w:val="en-US"/>
                </w:rPr>
                <w:t>31</w:t>
              </w:r>
            </w:ins>
          </w:p>
        </w:tc>
        <w:tc>
          <w:tcPr>
            <w:tcW w:w="914" w:type="dxa"/>
            <w:shd w:val="clear" w:color="000000" w:fill="FFFFFF"/>
            <w:noWrap/>
            <w:vAlign w:val="bottom"/>
            <w:hideMark/>
            <w:tcPrChange w:id="19686" w:author="Hardik Malhotra" w:date="2021-09-30T22:36:00Z">
              <w:tcPr>
                <w:tcW w:w="960" w:type="dxa"/>
                <w:gridSpan w:val="2"/>
                <w:shd w:val="clear" w:color="000000" w:fill="FFFFFF"/>
                <w:noWrap/>
                <w:vAlign w:val="bottom"/>
                <w:hideMark/>
              </w:tcPr>
            </w:tcPrChange>
          </w:tcPr>
          <w:p w14:paraId="76330071" w14:textId="77777777" w:rsidR="00E27AAA" w:rsidRPr="00E27AAA" w:rsidRDefault="00E27AAA" w:rsidP="00E27AAA">
            <w:pPr>
              <w:spacing w:after="0" w:line="240" w:lineRule="auto"/>
              <w:jc w:val="right"/>
              <w:rPr>
                <w:ins w:id="19687" w:author="Hardik Malhotra" w:date="2021-09-30T22:36:00Z"/>
                <w:rFonts w:ascii="Calibri" w:eastAsia="Times New Roman" w:hAnsi="Calibri" w:cs="Times New Roman"/>
                <w:color w:val="000000"/>
                <w:lang w:val="en-US"/>
              </w:rPr>
            </w:pPr>
            <w:ins w:id="19688" w:author="Hardik Malhotra" w:date="2021-09-30T22:36:00Z">
              <w:r w:rsidRPr="00E27AAA">
                <w:rPr>
                  <w:rFonts w:ascii="Calibri" w:eastAsia="Times New Roman" w:hAnsi="Calibri" w:cs="Times New Roman"/>
                  <w:color w:val="000000"/>
                  <w:lang w:val="en-US"/>
                </w:rPr>
                <w:t>49</w:t>
              </w:r>
            </w:ins>
          </w:p>
        </w:tc>
        <w:tc>
          <w:tcPr>
            <w:tcW w:w="914" w:type="dxa"/>
            <w:shd w:val="clear" w:color="000000" w:fill="FFFFFF"/>
            <w:noWrap/>
            <w:vAlign w:val="bottom"/>
            <w:hideMark/>
            <w:tcPrChange w:id="19689" w:author="Hardik Malhotra" w:date="2021-09-30T22:36:00Z">
              <w:tcPr>
                <w:tcW w:w="960" w:type="dxa"/>
                <w:gridSpan w:val="2"/>
                <w:shd w:val="clear" w:color="000000" w:fill="FFFFFF"/>
                <w:noWrap/>
                <w:vAlign w:val="bottom"/>
                <w:hideMark/>
              </w:tcPr>
            </w:tcPrChange>
          </w:tcPr>
          <w:p w14:paraId="1DA4F879" w14:textId="77777777" w:rsidR="00E27AAA" w:rsidRPr="00E27AAA" w:rsidRDefault="00E27AAA" w:rsidP="00E27AAA">
            <w:pPr>
              <w:spacing w:after="0" w:line="240" w:lineRule="auto"/>
              <w:jc w:val="right"/>
              <w:rPr>
                <w:ins w:id="19690" w:author="Hardik Malhotra" w:date="2021-09-30T22:36:00Z"/>
                <w:rFonts w:ascii="Calibri" w:eastAsia="Times New Roman" w:hAnsi="Calibri" w:cs="Times New Roman"/>
                <w:color w:val="000000"/>
                <w:lang w:val="en-US"/>
              </w:rPr>
            </w:pPr>
            <w:ins w:id="19691" w:author="Hardik Malhotra" w:date="2021-09-30T22:36:00Z">
              <w:r w:rsidRPr="00E27AAA">
                <w:rPr>
                  <w:rFonts w:ascii="Calibri" w:eastAsia="Times New Roman" w:hAnsi="Calibri" w:cs="Times New Roman"/>
                  <w:color w:val="000000"/>
                  <w:lang w:val="en-US"/>
                </w:rPr>
                <w:t>56</w:t>
              </w:r>
            </w:ins>
          </w:p>
        </w:tc>
        <w:tc>
          <w:tcPr>
            <w:tcW w:w="914" w:type="dxa"/>
            <w:shd w:val="clear" w:color="000000" w:fill="FFFFFF"/>
            <w:noWrap/>
            <w:vAlign w:val="bottom"/>
            <w:hideMark/>
            <w:tcPrChange w:id="19692" w:author="Hardik Malhotra" w:date="2021-09-30T22:36:00Z">
              <w:tcPr>
                <w:tcW w:w="960" w:type="dxa"/>
                <w:gridSpan w:val="2"/>
                <w:shd w:val="clear" w:color="000000" w:fill="FFFFFF"/>
                <w:noWrap/>
                <w:vAlign w:val="bottom"/>
                <w:hideMark/>
              </w:tcPr>
            </w:tcPrChange>
          </w:tcPr>
          <w:p w14:paraId="5CDCF287" w14:textId="77777777" w:rsidR="00E27AAA" w:rsidRPr="00E27AAA" w:rsidRDefault="00E27AAA" w:rsidP="00E27AAA">
            <w:pPr>
              <w:spacing w:after="0" w:line="240" w:lineRule="auto"/>
              <w:jc w:val="right"/>
              <w:rPr>
                <w:ins w:id="19693" w:author="Hardik Malhotra" w:date="2021-09-30T22:36:00Z"/>
                <w:rFonts w:ascii="Calibri" w:eastAsia="Times New Roman" w:hAnsi="Calibri" w:cs="Times New Roman"/>
                <w:color w:val="000000"/>
                <w:lang w:val="en-US"/>
              </w:rPr>
            </w:pPr>
            <w:ins w:id="19694" w:author="Hardik Malhotra" w:date="2021-09-30T22:36:00Z">
              <w:r w:rsidRPr="00E27AAA">
                <w:rPr>
                  <w:rFonts w:ascii="Calibri" w:eastAsia="Times New Roman" w:hAnsi="Calibri" w:cs="Times New Roman"/>
                  <w:color w:val="000000"/>
                  <w:lang w:val="en-US"/>
                </w:rPr>
                <w:t>42</w:t>
              </w:r>
            </w:ins>
          </w:p>
        </w:tc>
        <w:tc>
          <w:tcPr>
            <w:tcW w:w="914" w:type="dxa"/>
            <w:shd w:val="clear" w:color="000000" w:fill="FFFFFF"/>
            <w:noWrap/>
            <w:vAlign w:val="bottom"/>
            <w:hideMark/>
            <w:tcPrChange w:id="19695" w:author="Hardik Malhotra" w:date="2021-09-30T22:36:00Z">
              <w:tcPr>
                <w:tcW w:w="960" w:type="dxa"/>
                <w:gridSpan w:val="2"/>
                <w:shd w:val="clear" w:color="000000" w:fill="FFFFFF"/>
                <w:noWrap/>
                <w:vAlign w:val="bottom"/>
                <w:hideMark/>
              </w:tcPr>
            </w:tcPrChange>
          </w:tcPr>
          <w:p w14:paraId="23510434" w14:textId="77777777" w:rsidR="00E27AAA" w:rsidRPr="00E27AAA" w:rsidRDefault="00E27AAA" w:rsidP="00E27AAA">
            <w:pPr>
              <w:spacing w:after="0" w:line="240" w:lineRule="auto"/>
              <w:jc w:val="right"/>
              <w:rPr>
                <w:ins w:id="19696" w:author="Hardik Malhotra" w:date="2021-09-30T22:36:00Z"/>
                <w:rFonts w:ascii="Calibri" w:eastAsia="Times New Roman" w:hAnsi="Calibri" w:cs="Times New Roman"/>
                <w:color w:val="000000"/>
                <w:lang w:val="en-US"/>
              </w:rPr>
            </w:pPr>
            <w:ins w:id="19697" w:author="Hardik Malhotra" w:date="2021-09-30T22:36:00Z">
              <w:r w:rsidRPr="00E27AAA">
                <w:rPr>
                  <w:rFonts w:ascii="Calibri" w:eastAsia="Times New Roman" w:hAnsi="Calibri" w:cs="Times New Roman"/>
                  <w:color w:val="000000"/>
                  <w:lang w:val="en-US"/>
                </w:rPr>
                <w:t>7.55%</w:t>
              </w:r>
            </w:ins>
          </w:p>
        </w:tc>
        <w:tc>
          <w:tcPr>
            <w:tcW w:w="914" w:type="dxa"/>
            <w:shd w:val="clear" w:color="000000" w:fill="FFFFFF"/>
            <w:noWrap/>
            <w:vAlign w:val="bottom"/>
            <w:hideMark/>
            <w:tcPrChange w:id="19698" w:author="Hardik Malhotra" w:date="2021-09-30T22:36:00Z">
              <w:tcPr>
                <w:tcW w:w="960" w:type="dxa"/>
                <w:gridSpan w:val="2"/>
                <w:shd w:val="clear" w:color="000000" w:fill="FFFFFF"/>
                <w:noWrap/>
                <w:vAlign w:val="bottom"/>
                <w:hideMark/>
              </w:tcPr>
            </w:tcPrChange>
          </w:tcPr>
          <w:p w14:paraId="761B0C97" w14:textId="77777777" w:rsidR="00E27AAA" w:rsidRPr="00E27AAA" w:rsidRDefault="00E27AAA" w:rsidP="00E27AAA">
            <w:pPr>
              <w:spacing w:after="0" w:line="240" w:lineRule="auto"/>
              <w:jc w:val="right"/>
              <w:rPr>
                <w:ins w:id="19699" w:author="Hardik Malhotra" w:date="2021-09-30T22:36:00Z"/>
                <w:rFonts w:ascii="Calibri" w:eastAsia="Times New Roman" w:hAnsi="Calibri" w:cs="Times New Roman"/>
                <w:color w:val="000000"/>
                <w:lang w:val="en-US"/>
              </w:rPr>
            </w:pPr>
            <w:ins w:id="19700" w:author="Hardik Malhotra" w:date="2021-09-30T22:36:00Z">
              <w:r w:rsidRPr="00E27AAA">
                <w:rPr>
                  <w:rFonts w:ascii="Calibri" w:eastAsia="Times New Roman" w:hAnsi="Calibri" w:cs="Times New Roman"/>
                  <w:color w:val="000000"/>
                  <w:lang w:val="en-US"/>
                </w:rPr>
                <w:t>-3.36%</w:t>
              </w:r>
            </w:ins>
          </w:p>
        </w:tc>
      </w:tr>
      <w:tr w:rsidR="00E27AAA" w:rsidRPr="00E27AAA" w14:paraId="13C39D8B" w14:textId="77777777" w:rsidTr="00E27AAA">
        <w:trPr>
          <w:trHeight w:val="301"/>
          <w:ins w:id="19701" w:author="Hardik Malhotra" w:date="2021-09-30T22:36:00Z"/>
          <w:trPrChange w:id="19702" w:author="Hardik Malhotra" w:date="2021-09-30T22:36:00Z">
            <w:trPr>
              <w:gridBefore w:val="1"/>
              <w:trHeight w:val="300"/>
            </w:trPr>
          </w:trPrChange>
        </w:trPr>
        <w:tc>
          <w:tcPr>
            <w:tcW w:w="3868" w:type="dxa"/>
            <w:shd w:val="clear" w:color="000000" w:fill="FFFFFF"/>
            <w:noWrap/>
            <w:vAlign w:val="bottom"/>
            <w:hideMark/>
            <w:tcPrChange w:id="19703" w:author="Hardik Malhotra" w:date="2021-09-30T22:36:00Z">
              <w:tcPr>
                <w:tcW w:w="4060" w:type="dxa"/>
                <w:gridSpan w:val="2"/>
                <w:shd w:val="clear" w:color="000000" w:fill="FFFFFF"/>
                <w:noWrap/>
                <w:vAlign w:val="bottom"/>
                <w:hideMark/>
              </w:tcPr>
            </w:tcPrChange>
          </w:tcPr>
          <w:p w14:paraId="64530469" w14:textId="77777777" w:rsidR="00E27AAA" w:rsidRPr="00E27AAA" w:rsidRDefault="00E27AAA" w:rsidP="00E27AAA">
            <w:pPr>
              <w:spacing w:after="0" w:line="240" w:lineRule="auto"/>
              <w:rPr>
                <w:ins w:id="19704" w:author="Hardik Malhotra" w:date="2021-09-30T22:36:00Z"/>
                <w:rFonts w:ascii="Calibri" w:eastAsia="Times New Roman" w:hAnsi="Calibri" w:cs="Times New Roman"/>
                <w:color w:val="000000"/>
                <w:lang w:val="en-US"/>
              </w:rPr>
            </w:pPr>
            <w:ins w:id="19705" w:author="Hardik Malhotra" w:date="2021-09-30T22:36:00Z">
              <w:r w:rsidRPr="00E27AAA">
                <w:rPr>
                  <w:rFonts w:ascii="Calibri" w:eastAsia="Times New Roman" w:hAnsi="Calibri" w:cs="Times New Roman"/>
                  <w:color w:val="000000"/>
                  <w:lang w:val="en-US"/>
                </w:rPr>
                <w:t xml:space="preserve">Global North America (Percentage Share) </w:t>
              </w:r>
            </w:ins>
          </w:p>
        </w:tc>
        <w:tc>
          <w:tcPr>
            <w:tcW w:w="914" w:type="dxa"/>
            <w:shd w:val="clear" w:color="000000" w:fill="FFFFFF"/>
            <w:noWrap/>
            <w:vAlign w:val="bottom"/>
            <w:hideMark/>
            <w:tcPrChange w:id="19706" w:author="Hardik Malhotra" w:date="2021-09-30T22:36:00Z">
              <w:tcPr>
                <w:tcW w:w="960" w:type="dxa"/>
                <w:gridSpan w:val="2"/>
                <w:shd w:val="clear" w:color="000000" w:fill="FFFFFF"/>
                <w:noWrap/>
                <w:vAlign w:val="bottom"/>
                <w:hideMark/>
              </w:tcPr>
            </w:tcPrChange>
          </w:tcPr>
          <w:p w14:paraId="5FDD0E67" w14:textId="77777777" w:rsidR="00E27AAA" w:rsidRPr="00E27AAA" w:rsidRDefault="00E27AAA" w:rsidP="00E27AAA">
            <w:pPr>
              <w:spacing w:after="0" w:line="240" w:lineRule="auto"/>
              <w:jc w:val="right"/>
              <w:rPr>
                <w:ins w:id="19707" w:author="Hardik Malhotra" w:date="2021-09-30T22:36:00Z"/>
                <w:rFonts w:ascii="Calibri" w:eastAsia="Times New Roman" w:hAnsi="Calibri" w:cs="Times New Roman"/>
                <w:color w:val="000000"/>
                <w:lang w:val="en-US"/>
              </w:rPr>
            </w:pPr>
            <w:ins w:id="19708" w:author="Hardik Malhotra" w:date="2021-09-30T22:36:00Z">
              <w:r w:rsidRPr="00E27AAA">
                <w:rPr>
                  <w:rFonts w:ascii="Calibri" w:eastAsia="Times New Roman" w:hAnsi="Calibri" w:cs="Times New Roman"/>
                  <w:color w:val="000000"/>
                  <w:lang w:val="en-US"/>
                </w:rPr>
                <w:t>11%</w:t>
              </w:r>
            </w:ins>
          </w:p>
        </w:tc>
        <w:tc>
          <w:tcPr>
            <w:tcW w:w="914" w:type="dxa"/>
            <w:shd w:val="clear" w:color="000000" w:fill="FFFFFF"/>
            <w:noWrap/>
            <w:vAlign w:val="bottom"/>
            <w:hideMark/>
            <w:tcPrChange w:id="19709" w:author="Hardik Malhotra" w:date="2021-09-30T22:36:00Z">
              <w:tcPr>
                <w:tcW w:w="960" w:type="dxa"/>
                <w:gridSpan w:val="2"/>
                <w:shd w:val="clear" w:color="000000" w:fill="FFFFFF"/>
                <w:noWrap/>
                <w:vAlign w:val="bottom"/>
                <w:hideMark/>
              </w:tcPr>
            </w:tcPrChange>
          </w:tcPr>
          <w:p w14:paraId="3E7E7297" w14:textId="77777777" w:rsidR="00E27AAA" w:rsidRPr="00E27AAA" w:rsidRDefault="00E27AAA" w:rsidP="00E27AAA">
            <w:pPr>
              <w:spacing w:after="0" w:line="240" w:lineRule="auto"/>
              <w:jc w:val="right"/>
              <w:rPr>
                <w:ins w:id="19710" w:author="Hardik Malhotra" w:date="2021-09-30T22:36:00Z"/>
                <w:rFonts w:ascii="Calibri" w:eastAsia="Times New Roman" w:hAnsi="Calibri" w:cs="Times New Roman"/>
                <w:color w:val="000000"/>
                <w:lang w:val="en-US"/>
              </w:rPr>
            </w:pPr>
            <w:ins w:id="19711" w:author="Hardik Malhotra" w:date="2021-09-30T22:36:00Z">
              <w:r w:rsidRPr="00E27AAA">
                <w:rPr>
                  <w:rFonts w:ascii="Calibri" w:eastAsia="Times New Roman" w:hAnsi="Calibri" w:cs="Times New Roman"/>
                  <w:color w:val="000000"/>
                  <w:lang w:val="en-US"/>
                </w:rPr>
                <w:t>10%</w:t>
              </w:r>
            </w:ins>
          </w:p>
        </w:tc>
        <w:tc>
          <w:tcPr>
            <w:tcW w:w="914" w:type="dxa"/>
            <w:shd w:val="clear" w:color="000000" w:fill="FFFFFF"/>
            <w:noWrap/>
            <w:vAlign w:val="bottom"/>
            <w:hideMark/>
            <w:tcPrChange w:id="19712" w:author="Hardik Malhotra" w:date="2021-09-30T22:36:00Z">
              <w:tcPr>
                <w:tcW w:w="960" w:type="dxa"/>
                <w:gridSpan w:val="2"/>
                <w:shd w:val="clear" w:color="000000" w:fill="FFFFFF"/>
                <w:noWrap/>
                <w:vAlign w:val="bottom"/>
                <w:hideMark/>
              </w:tcPr>
            </w:tcPrChange>
          </w:tcPr>
          <w:p w14:paraId="13FED749" w14:textId="77777777" w:rsidR="00E27AAA" w:rsidRPr="00E27AAA" w:rsidRDefault="00E27AAA" w:rsidP="00E27AAA">
            <w:pPr>
              <w:spacing w:after="0" w:line="240" w:lineRule="auto"/>
              <w:jc w:val="right"/>
              <w:rPr>
                <w:ins w:id="19713" w:author="Hardik Malhotra" w:date="2021-09-30T22:36:00Z"/>
                <w:rFonts w:ascii="Calibri" w:eastAsia="Times New Roman" w:hAnsi="Calibri" w:cs="Times New Roman"/>
                <w:color w:val="000000"/>
                <w:lang w:val="en-US"/>
              </w:rPr>
            </w:pPr>
            <w:ins w:id="19714" w:author="Hardik Malhotra" w:date="2021-09-30T22:36:00Z">
              <w:r w:rsidRPr="00E27AAA">
                <w:rPr>
                  <w:rFonts w:ascii="Calibri" w:eastAsia="Times New Roman" w:hAnsi="Calibri" w:cs="Times New Roman"/>
                  <w:color w:val="000000"/>
                  <w:lang w:val="en-US"/>
                </w:rPr>
                <w:t>10%</w:t>
              </w:r>
            </w:ins>
          </w:p>
        </w:tc>
        <w:tc>
          <w:tcPr>
            <w:tcW w:w="914" w:type="dxa"/>
            <w:shd w:val="clear" w:color="000000" w:fill="FFFFFF"/>
            <w:noWrap/>
            <w:vAlign w:val="bottom"/>
            <w:hideMark/>
            <w:tcPrChange w:id="19715" w:author="Hardik Malhotra" w:date="2021-09-30T22:36:00Z">
              <w:tcPr>
                <w:tcW w:w="960" w:type="dxa"/>
                <w:gridSpan w:val="2"/>
                <w:shd w:val="clear" w:color="000000" w:fill="FFFFFF"/>
                <w:noWrap/>
                <w:vAlign w:val="bottom"/>
                <w:hideMark/>
              </w:tcPr>
            </w:tcPrChange>
          </w:tcPr>
          <w:p w14:paraId="3295C97D" w14:textId="77777777" w:rsidR="00E27AAA" w:rsidRPr="00E27AAA" w:rsidRDefault="00E27AAA" w:rsidP="00E27AAA">
            <w:pPr>
              <w:spacing w:after="0" w:line="240" w:lineRule="auto"/>
              <w:jc w:val="right"/>
              <w:rPr>
                <w:ins w:id="19716" w:author="Hardik Malhotra" w:date="2021-09-30T22:36:00Z"/>
                <w:rFonts w:ascii="Calibri" w:eastAsia="Times New Roman" w:hAnsi="Calibri" w:cs="Times New Roman"/>
                <w:color w:val="000000"/>
                <w:lang w:val="en-US"/>
              </w:rPr>
            </w:pPr>
            <w:ins w:id="19717" w:author="Hardik Malhotra" w:date="2021-09-30T22:36:00Z">
              <w:r w:rsidRPr="00E27AAA">
                <w:rPr>
                  <w:rFonts w:ascii="Calibri" w:eastAsia="Times New Roman" w:hAnsi="Calibri" w:cs="Times New Roman"/>
                  <w:color w:val="000000"/>
                  <w:lang w:val="en-US"/>
                </w:rPr>
                <w:t>9%</w:t>
              </w:r>
            </w:ins>
          </w:p>
        </w:tc>
        <w:tc>
          <w:tcPr>
            <w:tcW w:w="914" w:type="dxa"/>
            <w:shd w:val="clear" w:color="000000" w:fill="FFFFFF"/>
            <w:noWrap/>
            <w:vAlign w:val="bottom"/>
            <w:hideMark/>
            <w:tcPrChange w:id="19718" w:author="Hardik Malhotra" w:date="2021-09-30T22:36:00Z">
              <w:tcPr>
                <w:tcW w:w="960" w:type="dxa"/>
                <w:gridSpan w:val="2"/>
                <w:shd w:val="clear" w:color="000000" w:fill="FFFFFF"/>
                <w:noWrap/>
                <w:vAlign w:val="bottom"/>
                <w:hideMark/>
              </w:tcPr>
            </w:tcPrChange>
          </w:tcPr>
          <w:p w14:paraId="375F7C34" w14:textId="77777777" w:rsidR="00E27AAA" w:rsidRPr="00E27AAA" w:rsidRDefault="00E27AAA" w:rsidP="00E27AAA">
            <w:pPr>
              <w:spacing w:after="0" w:line="240" w:lineRule="auto"/>
              <w:jc w:val="right"/>
              <w:rPr>
                <w:ins w:id="19719" w:author="Hardik Malhotra" w:date="2021-09-30T22:36:00Z"/>
                <w:rFonts w:ascii="Calibri" w:eastAsia="Times New Roman" w:hAnsi="Calibri" w:cs="Times New Roman"/>
                <w:color w:val="000000"/>
                <w:lang w:val="en-US"/>
              </w:rPr>
            </w:pPr>
            <w:ins w:id="19720" w:author="Hardik Malhotra" w:date="2021-09-30T22:36:00Z">
              <w:r w:rsidRPr="00E27AAA">
                <w:rPr>
                  <w:rFonts w:ascii="Calibri" w:eastAsia="Times New Roman" w:hAnsi="Calibri" w:cs="Times New Roman"/>
                  <w:color w:val="000000"/>
                  <w:lang w:val="en-US"/>
                </w:rPr>
                <w:t>8%</w:t>
              </w:r>
            </w:ins>
          </w:p>
        </w:tc>
        <w:tc>
          <w:tcPr>
            <w:tcW w:w="914" w:type="dxa"/>
            <w:shd w:val="clear" w:color="000000" w:fill="FFFFFF"/>
            <w:noWrap/>
            <w:vAlign w:val="bottom"/>
            <w:hideMark/>
            <w:tcPrChange w:id="19721" w:author="Hardik Malhotra" w:date="2021-09-30T22:36:00Z">
              <w:tcPr>
                <w:tcW w:w="960" w:type="dxa"/>
                <w:gridSpan w:val="2"/>
                <w:shd w:val="clear" w:color="000000" w:fill="FFFFFF"/>
                <w:noWrap/>
                <w:vAlign w:val="bottom"/>
                <w:hideMark/>
              </w:tcPr>
            </w:tcPrChange>
          </w:tcPr>
          <w:p w14:paraId="652CAEC8" w14:textId="77777777" w:rsidR="00E27AAA" w:rsidRPr="00E27AAA" w:rsidRDefault="00E27AAA" w:rsidP="00E27AAA">
            <w:pPr>
              <w:spacing w:after="0" w:line="240" w:lineRule="auto"/>
              <w:rPr>
                <w:ins w:id="19722" w:author="Hardik Malhotra" w:date="2021-09-30T22:36:00Z"/>
                <w:rFonts w:ascii="Calibri" w:eastAsia="Times New Roman" w:hAnsi="Calibri" w:cs="Times New Roman"/>
                <w:color w:val="000000"/>
                <w:lang w:val="en-US"/>
              </w:rPr>
            </w:pPr>
            <w:ins w:id="19723" w:author="Hardik Malhotra" w:date="2021-09-30T22:36:00Z">
              <w:r w:rsidRPr="00E27AAA">
                <w:rPr>
                  <w:rFonts w:ascii="Calibri" w:eastAsia="Times New Roman" w:hAnsi="Calibri" w:cs="Times New Roman"/>
                  <w:color w:val="000000"/>
                  <w:lang w:val="en-US"/>
                </w:rPr>
                <w:t> </w:t>
              </w:r>
            </w:ins>
          </w:p>
        </w:tc>
        <w:tc>
          <w:tcPr>
            <w:tcW w:w="914" w:type="dxa"/>
            <w:shd w:val="clear" w:color="000000" w:fill="FFFFFF"/>
            <w:noWrap/>
            <w:vAlign w:val="bottom"/>
            <w:hideMark/>
            <w:tcPrChange w:id="19724" w:author="Hardik Malhotra" w:date="2021-09-30T22:36:00Z">
              <w:tcPr>
                <w:tcW w:w="960" w:type="dxa"/>
                <w:gridSpan w:val="2"/>
                <w:shd w:val="clear" w:color="000000" w:fill="FFFFFF"/>
                <w:noWrap/>
                <w:vAlign w:val="bottom"/>
                <w:hideMark/>
              </w:tcPr>
            </w:tcPrChange>
          </w:tcPr>
          <w:p w14:paraId="7E3A0AF7" w14:textId="77777777" w:rsidR="00E27AAA" w:rsidRPr="00E27AAA" w:rsidRDefault="00E27AAA" w:rsidP="00E27AAA">
            <w:pPr>
              <w:spacing w:after="0" w:line="240" w:lineRule="auto"/>
              <w:rPr>
                <w:ins w:id="19725" w:author="Hardik Malhotra" w:date="2021-09-30T22:36:00Z"/>
                <w:rFonts w:ascii="Calibri" w:eastAsia="Times New Roman" w:hAnsi="Calibri" w:cs="Times New Roman"/>
                <w:color w:val="000000"/>
                <w:lang w:val="en-US"/>
              </w:rPr>
            </w:pPr>
            <w:ins w:id="19726" w:author="Hardik Malhotra" w:date="2021-09-30T22:36:00Z">
              <w:r w:rsidRPr="00E27AAA">
                <w:rPr>
                  <w:rFonts w:ascii="Calibri" w:eastAsia="Times New Roman" w:hAnsi="Calibri" w:cs="Times New Roman"/>
                  <w:color w:val="000000"/>
                  <w:lang w:val="en-US"/>
                </w:rPr>
                <w:t> </w:t>
              </w:r>
            </w:ins>
          </w:p>
        </w:tc>
      </w:tr>
      <w:tr w:rsidR="00E27AAA" w:rsidRPr="00E27AAA" w14:paraId="32E4B2EE" w14:textId="77777777" w:rsidTr="00E27AAA">
        <w:trPr>
          <w:trHeight w:val="301"/>
          <w:ins w:id="19727" w:author="Hardik Malhotra" w:date="2021-09-30T22:36:00Z"/>
          <w:trPrChange w:id="19728" w:author="Hardik Malhotra" w:date="2021-09-30T22:37:00Z">
            <w:trPr>
              <w:gridBefore w:val="1"/>
              <w:trHeight w:val="300"/>
            </w:trPr>
          </w:trPrChange>
        </w:trPr>
        <w:tc>
          <w:tcPr>
            <w:tcW w:w="3868" w:type="dxa"/>
            <w:shd w:val="clear" w:color="auto" w:fill="C00000"/>
            <w:noWrap/>
            <w:vAlign w:val="bottom"/>
            <w:hideMark/>
            <w:tcPrChange w:id="19729" w:author="Hardik Malhotra" w:date="2021-09-30T22:37:00Z">
              <w:tcPr>
                <w:tcW w:w="4060" w:type="dxa"/>
                <w:gridSpan w:val="2"/>
                <w:shd w:val="clear" w:color="000000" w:fill="FFFFFF"/>
                <w:noWrap/>
                <w:vAlign w:val="bottom"/>
                <w:hideMark/>
              </w:tcPr>
            </w:tcPrChange>
          </w:tcPr>
          <w:p w14:paraId="527FA20E" w14:textId="77777777" w:rsidR="00E27AAA" w:rsidRPr="00E27AAA" w:rsidRDefault="00E27AAA" w:rsidP="00E27AAA">
            <w:pPr>
              <w:spacing w:after="0" w:line="240" w:lineRule="auto"/>
              <w:rPr>
                <w:ins w:id="19730" w:author="Hardik Malhotra" w:date="2021-09-30T22:36:00Z"/>
                <w:rFonts w:ascii="Calibri" w:eastAsia="Times New Roman" w:hAnsi="Calibri" w:cs="Times New Roman"/>
                <w:color w:val="FFFFFF" w:themeColor="background1"/>
                <w:lang w:val="en-US"/>
                <w:rPrChange w:id="19731" w:author="Hardik Malhotra" w:date="2021-09-30T22:37:00Z">
                  <w:rPr>
                    <w:ins w:id="19732" w:author="Hardik Malhotra" w:date="2021-09-30T22:36:00Z"/>
                    <w:rFonts w:ascii="Calibri" w:eastAsia="Times New Roman" w:hAnsi="Calibri" w:cs="Times New Roman"/>
                    <w:color w:val="000000"/>
                    <w:lang w:val="en-US"/>
                  </w:rPr>
                </w:rPrChange>
              </w:rPr>
            </w:pPr>
            <w:ins w:id="19733" w:author="Hardik Malhotra" w:date="2021-09-30T22:36:00Z">
              <w:r w:rsidRPr="00E27AAA">
                <w:rPr>
                  <w:rFonts w:ascii="Calibri" w:eastAsia="Times New Roman" w:hAnsi="Calibri" w:cs="Times New Roman"/>
                  <w:color w:val="FFFFFF" w:themeColor="background1"/>
                  <w:lang w:val="en-US"/>
                  <w:rPrChange w:id="19734" w:author="Hardik Malhotra" w:date="2021-09-30T22:37:00Z">
                    <w:rPr>
                      <w:rFonts w:ascii="Calibri" w:eastAsia="Times New Roman" w:hAnsi="Calibri" w:cs="Times New Roman"/>
                      <w:color w:val="000000"/>
                      <w:lang w:val="en-US"/>
                    </w:rPr>
                  </w:rPrChange>
                </w:rPr>
                <w:t>South America</w:t>
              </w:r>
            </w:ins>
          </w:p>
        </w:tc>
        <w:tc>
          <w:tcPr>
            <w:tcW w:w="914" w:type="dxa"/>
            <w:shd w:val="clear" w:color="auto" w:fill="C00000"/>
            <w:noWrap/>
            <w:vAlign w:val="bottom"/>
            <w:hideMark/>
            <w:tcPrChange w:id="19735" w:author="Hardik Malhotra" w:date="2021-09-30T22:37:00Z">
              <w:tcPr>
                <w:tcW w:w="960" w:type="dxa"/>
                <w:gridSpan w:val="2"/>
                <w:shd w:val="clear" w:color="000000" w:fill="FFFFFF"/>
                <w:noWrap/>
                <w:vAlign w:val="bottom"/>
                <w:hideMark/>
              </w:tcPr>
            </w:tcPrChange>
          </w:tcPr>
          <w:p w14:paraId="0578D4A5" w14:textId="77777777" w:rsidR="00E27AAA" w:rsidRPr="00E27AAA" w:rsidRDefault="00E27AAA" w:rsidP="00E27AAA">
            <w:pPr>
              <w:spacing w:after="0" w:line="240" w:lineRule="auto"/>
              <w:jc w:val="right"/>
              <w:rPr>
                <w:ins w:id="19736" w:author="Hardik Malhotra" w:date="2021-09-30T22:36:00Z"/>
                <w:rFonts w:ascii="Calibri" w:eastAsia="Times New Roman" w:hAnsi="Calibri" w:cs="Times New Roman"/>
                <w:color w:val="FFFFFF" w:themeColor="background1"/>
                <w:lang w:val="en-US"/>
                <w:rPrChange w:id="19737" w:author="Hardik Malhotra" w:date="2021-09-30T22:37:00Z">
                  <w:rPr>
                    <w:ins w:id="19738" w:author="Hardik Malhotra" w:date="2021-09-30T22:36:00Z"/>
                    <w:rFonts w:ascii="Calibri" w:eastAsia="Times New Roman" w:hAnsi="Calibri" w:cs="Times New Roman"/>
                    <w:color w:val="000000"/>
                    <w:lang w:val="en-US"/>
                  </w:rPr>
                </w:rPrChange>
              </w:rPr>
            </w:pPr>
            <w:ins w:id="19739" w:author="Hardik Malhotra" w:date="2021-09-30T22:36:00Z">
              <w:r w:rsidRPr="00E27AAA">
                <w:rPr>
                  <w:rFonts w:ascii="Calibri" w:eastAsia="Times New Roman" w:hAnsi="Calibri" w:cs="Times New Roman"/>
                  <w:color w:val="FFFFFF" w:themeColor="background1"/>
                  <w:lang w:val="en-US"/>
                  <w:rPrChange w:id="19740" w:author="Hardik Malhotra" w:date="2021-09-30T22:37:00Z">
                    <w:rPr>
                      <w:rFonts w:ascii="Calibri" w:eastAsia="Times New Roman" w:hAnsi="Calibri" w:cs="Times New Roman"/>
                      <w:color w:val="000000"/>
                      <w:lang w:val="en-US"/>
                    </w:rPr>
                  </w:rPrChange>
                </w:rPr>
                <w:t>80</w:t>
              </w:r>
            </w:ins>
          </w:p>
        </w:tc>
        <w:tc>
          <w:tcPr>
            <w:tcW w:w="914" w:type="dxa"/>
            <w:shd w:val="clear" w:color="auto" w:fill="C00000"/>
            <w:noWrap/>
            <w:vAlign w:val="bottom"/>
            <w:hideMark/>
            <w:tcPrChange w:id="19741" w:author="Hardik Malhotra" w:date="2021-09-30T22:37:00Z">
              <w:tcPr>
                <w:tcW w:w="960" w:type="dxa"/>
                <w:gridSpan w:val="2"/>
                <w:shd w:val="clear" w:color="000000" w:fill="FFFFFF"/>
                <w:noWrap/>
                <w:vAlign w:val="bottom"/>
                <w:hideMark/>
              </w:tcPr>
            </w:tcPrChange>
          </w:tcPr>
          <w:p w14:paraId="07828474" w14:textId="77777777" w:rsidR="00E27AAA" w:rsidRPr="00E27AAA" w:rsidRDefault="00E27AAA" w:rsidP="00E27AAA">
            <w:pPr>
              <w:spacing w:after="0" w:line="240" w:lineRule="auto"/>
              <w:jc w:val="right"/>
              <w:rPr>
                <w:ins w:id="19742" w:author="Hardik Malhotra" w:date="2021-09-30T22:36:00Z"/>
                <w:rFonts w:ascii="Calibri" w:eastAsia="Times New Roman" w:hAnsi="Calibri" w:cs="Times New Roman"/>
                <w:color w:val="FFFFFF" w:themeColor="background1"/>
                <w:lang w:val="en-US"/>
                <w:rPrChange w:id="19743" w:author="Hardik Malhotra" w:date="2021-09-30T22:37:00Z">
                  <w:rPr>
                    <w:ins w:id="19744" w:author="Hardik Malhotra" w:date="2021-09-30T22:36:00Z"/>
                    <w:rFonts w:ascii="Calibri" w:eastAsia="Times New Roman" w:hAnsi="Calibri" w:cs="Times New Roman"/>
                    <w:color w:val="000000"/>
                    <w:lang w:val="en-US"/>
                  </w:rPr>
                </w:rPrChange>
              </w:rPr>
            </w:pPr>
            <w:ins w:id="19745" w:author="Hardik Malhotra" w:date="2021-09-30T22:36:00Z">
              <w:r w:rsidRPr="00E27AAA">
                <w:rPr>
                  <w:rFonts w:ascii="Calibri" w:eastAsia="Times New Roman" w:hAnsi="Calibri" w:cs="Times New Roman"/>
                  <w:color w:val="FFFFFF" w:themeColor="background1"/>
                  <w:lang w:val="en-US"/>
                  <w:rPrChange w:id="19746" w:author="Hardik Malhotra" w:date="2021-09-30T22:37:00Z">
                    <w:rPr>
                      <w:rFonts w:ascii="Calibri" w:eastAsia="Times New Roman" w:hAnsi="Calibri" w:cs="Times New Roman"/>
                      <w:color w:val="000000"/>
                      <w:lang w:val="en-US"/>
                    </w:rPr>
                  </w:rPrChange>
                </w:rPr>
                <w:t>83</w:t>
              </w:r>
            </w:ins>
          </w:p>
        </w:tc>
        <w:tc>
          <w:tcPr>
            <w:tcW w:w="914" w:type="dxa"/>
            <w:shd w:val="clear" w:color="auto" w:fill="C00000"/>
            <w:noWrap/>
            <w:vAlign w:val="bottom"/>
            <w:hideMark/>
            <w:tcPrChange w:id="19747" w:author="Hardik Malhotra" w:date="2021-09-30T22:37:00Z">
              <w:tcPr>
                <w:tcW w:w="960" w:type="dxa"/>
                <w:gridSpan w:val="2"/>
                <w:shd w:val="clear" w:color="000000" w:fill="FFFFFF"/>
                <w:noWrap/>
                <w:vAlign w:val="bottom"/>
                <w:hideMark/>
              </w:tcPr>
            </w:tcPrChange>
          </w:tcPr>
          <w:p w14:paraId="352006B2" w14:textId="77777777" w:rsidR="00E27AAA" w:rsidRPr="00E27AAA" w:rsidRDefault="00E27AAA" w:rsidP="00E27AAA">
            <w:pPr>
              <w:spacing w:after="0" w:line="240" w:lineRule="auto"/>
              <w:jc w:val="right"/>
              <w:rPr>
                <w:ins w:id="19748" w:author="Hardik Malhotra" w:date="2021-09-30T22:36:00Z"/>
                <w:rFonts w:ascii="Calibri" w:eastAsia="Times New Roman" w:hAnsi="Calibri" w:cs="Times New Roman"/>
                <w:color w:val="FFFFFF" w:themeColor="background1"/>
                <w:lang w:val="en-US"/>
                <w:rPrChange w:id="19749" w:author="Hardik Malhotra" w:date="2021-09-30T22:37:00Z">
                  <w:rPr>
                    <w:ins w:id="19750" w:author="Hardik Malhotra" w:date="2021-09-30T22:36:00Z"/>
                    <w:rFonts w:ascii="Calibri" w:eastAsia="Times New Roman" w:hAnsi="Calibri" w:cs="Times New Roman"/>
                    <w:color w:val="000000"/>
                    <w:lang w:val="en-US"/>
                  </w:rPr>
                </w:rPrChange>
              </w:rPr>
            </w:pPr>
            <w:ins w:id="19751" w:author="Hardik Malhotra" w:date="2021-09-30T22:36:00Z">
              <w:r w:rsidRPr="00E27AAA">
                <w:rPr>
                  <w:rFonts w:ascii="Calibri" w:eastAsia="Times New Roman" w:hAnsi="Calibri" w:cs="Times New Roman"/>
                  <w:color w:val="FFFFFF" w:themeColor="background1"/>
                  <w:lang w:val="en-US"/>
                  <w:rPrChange w:id="19752" w:author="Hardik Malhotra" w:date="2021-09-30T22:37:00Z">
                    <w:rPr>
                      <w:rFonts w:ascii="Calibri" w:eastAsia="Times New Roman" w:hAnsi="Calibri" w:cs="Times New Roman"/>
                      <w:color w:val="000000"/>
                      <w:lang w:val="en-US"/>
                    </w:rPr>
                  </w:rPrChange>
                </w:rPr>
                <w:t>88</w:t>
              </w:r>
            </w:ins>
          </w:p>
        </w:tc>
        <w:tc>
          <w:tcPr>
            <w:tcW w:w="914" w:type="dxa"/>
            <w:shd w:val="clear" w:color="auto" w:fill="C00000"/>
            <w:noWrap/>
            <w:vAlign w:val="bottom"/>
            <w:hideMark/>
            <w:tcPrChange w:id="19753" w:author="Hardik Malhotra" w:date="2021-09-30T22:37:00Z">
              <w:tcPr>
                <w:tcW w:w="960" w:type="dxa"/>
                <w:gridSpan w:val="2"/>
                <w:shd w:val="clear" w:color="000000" w:fill="FFFFFF"/>
                <w:noWrap/>
                <w:vAlign w:val="bottom"/>
                <w:hideMark/>
              </w:tcPr>
            </w:tcPrChange>
          </w:tcPr>
          <w:p w14:paraId="28ADA91E" w14:textId="77777777" w:rsidR="00E27AAA" w:rsidRPr="00E27AAA" w:rsidRDefault="00E27AAA" w:rsidP="00E27AAA">
            <w:pPr>
              <w:spacing w:after="0" w:line="240" w:lineRule="auto"/>
              <w:jc w:val="right"/>
              <w:rPr>
                <w:ins w:id="19754" w:author="Hardik Malhotra" w:date="2021-09-30T22:36:00Z"/>
                <w:rFonts w:ascii="Calibri" w:eastAsia="Times New Roman" w:hAnsi="Calibri" w:cs="Times New Roman"/>
                <w:color w:val="FFFFFF" w:themeColor="background1"/>
                <w:lang w:val="en-US"/>
                <w:rPrChange w:id="19755" w:author="Hardik Malhotra" w:date="2021-09-30T22:37:00Z">
                  <w:rPr>
                    <w:ins w:id="19756" w:author="Hardik Malhotra" w:date="2021-09-30T22:36:00Z"/>
                    <w:rFonts w:ascii="Calibri" w:eastAsia="Times New Roman" w:hAnsi="Calibri" w:cs="Times New Roman"/>
                    <w:color w:val="000000"/>
                    <w:lang w:val="en-US"/>
                  </w:rPr>
                </w:rPrChange>
              </w:rPr>
            </w:pPr>
            <w:ins w:id="19757" w:author="Hardik Malhotra" w:date="2021-09-30T22:36:00Z">
              <w:r w:rsidRPr="00E27AAA">
                <w:rPr>
                  <w:rFonts w:ascii="Calibri" w:eastAsia="Times New Roman" w:hAnsi="Calibri" w:cs="Times New Roman"/>
                  <w:color w:val="FFFFFF" w:themeColor="background1"/>
                  <w:lang w:val="en-US"/>
                  <w:rPrChange w:id="19758" w:author="Hardik Malhotra" w:date="2021-09-30T22:37:00Z">
                    <w:rPr>
                      <w:rFonts w:ascii="Calibri" w:eastAsia="Times New Roman" w:hAnsi="Calibri" w:cs="Times New Roman"/>
                      <w:color w:val="000000"/>
                      <w:lang w:val="en-US"/>
                    </w:rPr>
                  </w:rPrChange>
                </w:rPr>
                <w:t>105</w:t>
              </w:r>
            </w:ins>
          </w:p>
        </w:tc>
        <w:tc>
          <w:tcPr>
            <w:tcW w:w="914" w:type="dxa"/>
            <w:shd w:val="clear" w:color="auto" w:fill="C00000"/>
            <w:noWrap/>
            <w:vAlign w:val="bottom"/>
            <w:hideMark/>
            <w:tcPrChange w:id="19759" w:author="Hardik Malhotra" w:date="2021-09-30T22:37:00Z">
              <w:tcPr>
                <w:tcW w:w="960" w:type="dxa"/>
                <w:gridSpan w:val="2"/>
                <w:shd w:val="clear" w:color="000000" w:fill="FFFFFF"/>
                <w:noWrap/>
                <w:vAlign w:val="bottom"/>
                <w:hideMark/>
              </w:tcPr>
            </w:tcPrChange>
          </w:tcPr>
          <w:p w14:paraId="293D9E32" w14:textId="77777777" w:rsidR="00E27AAA" w:rsidRPr="00E27AAA" w:rsidRDefault="00E27AAA" w:rsidP="00E27AAA">
            <w:pPr>
              <w:spacing w:after="0" w:line="240" w:lineRule="auto"/>
              <w:jc w:val="right"/>
              <w:rPr>
                <w:ins w:id="19760" w:author="Hardik Malhotra" w:date="2021-09-30T22:36:00Z"/>
                <w:rFonts w:ascii="Calibri" w:eastAsia="Times New Roman" w:hAnsi="Calibri" w:cs="Times New Roman"/>
                <w:color w:val="FFFFFF" w:themeColor="background1"/>
                <w:lang w:val="en-US"/>
                <w:rPrChange w:id="19761" w:author="Hardik Malhotra" w:date="2021-09-30T22:37:00Z">
                  <w:rPr>
                    <w:ins w:id="19762" w:author="Hardik Malhotra" w:date="2021-09-30T22:36:00Z"/>
                    <w:rFonts w:ascii="Calibri" w:eastAsia="Times New Roman" w:hAnsi="Calibri" w:cs="Times New Roman"/>
                    <w:color w:val="000000"/>
                    <w:lang w:val="en-US"/>
                  </w:rPr>
                </w:rPrChange>
              </w:rPr>
            </w:pPr>
            <w:ins w:id="19763" w:author="Hardik Malhotra" w:date="2021-09-30T22:36:00Z">
              <w:r w:rsidRPr="00E27AAA">
                <w:rPr>
                  <w:rFonts w:ascii="Calibri" w:eastAsia="Times New Roman" w:hAnsi="Calibri" w:cs="Times New Roman"/>
                  <w:color w:val="FFFFFF" w:themeColor="background1"/>
                  <w:lang w:val="en-US"/>
                  <w:rPrChange w:id="19764" w:author="Hardik Malhotra" w:date="2021-09-30T22:37:00Z">
                    <w:rPr>
                      <w:rFonts w:ascii="Calibri" w:eastAsia="Times New Roman" w:hAnsi="Calibri" w:cs="Times New Roman"/>
                      <w:color w:val="000000"/>
                      <w:lang w:val="en-US"/>
                    </w:rPr>
                  </w:rPrChange>
                </w:rPr>
                <w:t>124</w:t>
              </w:r>
            </w:ins>
          </w:p>
        </w:tc>
        <w:tc>
          <w:tcPr>
            <w:tcW w:w="914" w:type="dxa"/>
            <w:shd w:val="clear" w:color="auto" w:fill="C00000"/>
            <w:noWrap/>
            <w:vAlign w:val="bottom"/>
            <w:hideMark/>
            <w:tcPrChange w:id="19765" w:author="Hardik Malhotra" w:date="2021-09-30T22:37:00Z">
              <w:tcPr>
                <w:tcW w:w="960" w:type="dxa"/>
                <w:gridSpan w:val="2"/>
                <w:shd w:val="clear" w:color="000000" w:fill="FFFFFF"/>
                <w:noWrap/>
                <w:vAlign w:val="bottom"/>
                <w:hideMark/>
              </w:tcPr>
            </w:tcPrChange>
          </w:tcPr>
          <w:p w14:paraId="3BEAA3C7" w14:textId="77777777" w:rsidR="00E27AAA" w:rsidRPr="00E27AAA" w:rsidRDefault="00E27AAA" w:rsidP="00E27AAA">
            <w:pPr>
              <w:spacing w:after="0" w:line="240" w:lineRule="auto"/>
              <w:jc w:val="right"/>
              <w:rPr>
                <w:ins w:id="19766" w:author="Hardik Malhotra" w:date="2021-09-30T22:36:00Z"/>
                <w:rFonts w:ascii="Calibri" w:eastAsia="Times New Roman" w:hAnsi="Calibri" w:cs="Times New Roman"/>
                <w:color w:val="FFFFFF" w:themeColor="background1"/>
                <w:lang w:val="en-US"/>
                <w:rPrChange w:id="19767" w:author="Hardik Malhotra" w:date="2021-09-30T22:37:00Z">
                  <w:rPr>
                    <w:ins w:id="19768" w:author="Hardik Malhotra" w:date="2021-09-30T22:36:00Z"/>
                    <w:rFonts w:ascii="Calibri" w:eastAsia="Times New Roman" w:hAnsi="Calibri" w:cs="Times New Roman"/>
                    <w:color w:val="000000"/>
                    <w:lang w:val="en-US"/>
                  </w:rPr>
                </w:rPrChange>
              </w:rPr>
            </w:pPr>
            <w:ins w:id="19769" w:author="Hardik Malhotra" w:date="2021-09-30T22:36:00Z">
              <w:r w:rsidRPr="00E27AAA">
                <w:rPr>
                  <w:rFonts w:ascii="Calibri" w:eastAsia="Times New Roman" w:hAnsi="Calibri" w:cs="Times New Roman"/>
                  <w:color w:val="FFFFFF" w:themeColor="background1"/>
                  <w:lang w:val="en-US"/>
                  <w:rPrChange w:id="19770" w:author="Hardik Malhotra" w:date="2021-09-30T22:37:00Z">
                    <w:rPr>
                      <w:rFonts w:ascii="Calibri" w:eastAsia="Times New Roman" w:hAnsi="Calibri" w:cs="Times New Roman"/>
                      <w:color w:val="000000"/>
                      <w:lang w:val="en-US"/>
                    </w:rPr>
                  </w:rPrChange>
                </w:rPr>
                <w:t>0.81%</w:t>
              </w:r>
            </w:ins>
          </w:p>
        </w:tc>
        <w:tc>
          <w:tcPr>
            <w:tcW w:w="914" w:type="dxa"/>
            <w:shd w:val="clear" w:color="auto" w:fill="C00000"/>
            <w:noWrap/>
            <w:vAlign w:val="bottom"/>
            <w:hideMark/>
            <w:tcPrChange w:id="19771" w:author="Hardik Malhotra" w:date="2021-09-30T22:37:00Z">
              <w:tcPr>
                <w:tcW w:w="960" w:type="dxa"/>
                <w:gridSpan w:val="2"/>
                <w:shd w:val="clear" w:color="000000" w:fill="FFFFFF"/>
                <w:noWrap/>
                <w:vAlign w:val="bottom"/>
                <w:hideMark/>
              </w:tcPr>
            </w:tcPrChange>
          </w:tcPr>
          <w:p w14:paraId="3399EB4D" w14:textId="77777777" w:rsidR="00E27AAA" w:rsidRPr="00E27AAA" w:rsidRDefault="00E27AAA" w:rsidP="00E27AAA">
            <w:pPr>
              <w:spacing w:after="0" w:line="240" w:lineRule="auto"/>
              <w:jc w:val="right"/>
              <w:rPr>
                <w:ins w:id="19772" w:author="Hardik Malhotra" w:date="2021-09-30T22:36:00Z"/>
                <w:rFonts w:ascii="Calibri" w:eastAsia="Times New Roman" w:hAnsi="Calibri" w:cs="Times New Roman"/>
                <w:color w:val="FFFFFF" w:themeColor="background1"/>
                <w:lang w:val="en-US"/>
                <w:rPrChange w:id="19773" w:author="Hardik Malhotra" w:date="2021-09-30T22:37:00Z">
                  <w:rPr>
                    <w:ins w:id="19774" w:author="Hardik Malhotra" w:date="2021-09-30T22:36:00Z"/>
                    <w:rFonts w:ascii="Calibri" w:eastAsia="Times New Roman" w:hAnsi="Calibri" w:cs="Times New Roman"/>
                    <w:color w:val="000000"/>
                    <w:lang w:val="en-US"/>
                  </w:rPr>
                </w:rPrChange>
              </w:rPr>
            </w:pPr>
            <w:ins w:id="19775" w:author="Hardik Malhotra" w:date="2021-09-30T22:36:00Z">
              <w:r w:rsidRPr="00E27AAA">
                <w:rPr>
                  <w:rFonts w:ascii="Calibri" w:eastAsia="Times New Roman" w:hAnsi="Calibri" w:cs="Times New Roman"/>
                  <w:color w:val="FFFFFF" w:themeColor="background1"/>
                  <w:lang w:val="en-US"/>
                  <w:rPrChange w:id="19776" w:author="Hardik Malhotra" w:date="2021-09-30T22:37:00Z">
                    <w:rPr>
                      <w:rFonts w:ascii="Calibri" w:eastAsia="Times New Roman" w:hAnsi="Calibri" w:cs="Times New Roman"/>
                      <w:color w:val="000000"/>
                      <w:lang w:val="en-US"/>
                    </w:rPr>
                  </w:rPrChange>
                </w:rPr>
                <w:t>7.20%</w:t>
              </w:r>
            </w:ins>
          </w:p>
        </w:tc>
      </w:tr>
      <w:tr w:rsidR="00E27AAA" w:rsidRPr="00E27AAA" w14:paraId="7B003FDB" w14:textId="77777777" w:rsidTr="00E27AAA">
        <w:trPr>
          <w:trHeight w:val="301"/>
          <w:ins w:id="19777" w:author="Hardik Malhotra" w:date="2021-09-30T22:36:00Z"/>
          <w:trPrChange w:id="19778" w:author="Hardik Malhotra" w:date="2021-09-30T22:36:00Z">
            <w:trPr>
              <w:gridBefore w:val="1"/>
              <w:trHeight w:val="300"/>
            </w:trPr>
          </w:trPrChange>
        </w:trPr>
        <w:tc>
          <w:tcPr>
            <w:tcW w:w="3868" w:type="dxa"/>
            <w:shd w:val="clear" w:color="000000" w:fill="FFFFFF"/>
            <w:noWrap/>
            <w:vAlign w:val="bottom"/>
            <w:hideMark/>
            <w:tcPrChange w:id="19779" w:author="Hardik Malhotra" w:date="2021-09-30T22:36:00Z">
              <w:tcPr>
                <w:tcW w:w="4060" w:type="dxa"/>
                <w:gridSpan w:val="2"/>
                <w:shd w:val="clear" w:color="000000" w:fill="FFFFFF"/>
                <w:noWrap/>
                <w:vAlign w:val="bottom"/>
                <w:hideMark/>
              </w:tcPr>
            </w:tcPrChange>
          </w:tcPr>
          <w:p w14:paraId="0AB112A8" w14:textId="77777777" w:rsidR="00E27AAA" w:rsidRPr="00E27AAA" w:rsidRDefault="00E27AAA" w:rsidP="00E27AAA">
            <w:pPr>
              <w:spacing w:after="0" w:line="240" w:lineRule="auto"/>
              <w:rPr>
                <w:ins w:id="19780" w:author="Hardik Malhotra" w:date="2021-09-30T22:36:00Z"/>
                <w:rFonts w:ascii="Calibri" w:eastAsia="Times New Roman" w:hAnsi="Calibri" w:cs="Times New Roman"/>
                <w:color w:val="000000"/>
                <w:lang w:val="en-US"/>
              </w:rPr>
            </w:pPr>
            <w:ins w:id="19781" w:author="Hardik Malhotra" w:date="2021-09-30T22:36:00Z">
              <w:r w:rsidRPr="00E27AAA">
                <w:rPr>
                  <w:rFonts w:ascii="Calibri" w:eastAsia="Times New Roman" w:hAnsi="Calibri" w:cs="Times New Roman"/>
                  <w:color w:val="000000"/>
                  <w:lang w:val="en-US"/>
                </w:rPr>
                <w:t>Brazil</w:t>
              </w:r>
            </w:ins>
          </w:p>
        </w:tc>
        <w:tc>
          <w:tcPr>
            <w:tcW w:w="914" w:type="dxa"/>
            <w:shd w:val="clear" w:color="000000" w:fill="FFFFFF"/>
            <w:noWrap/>
            <w:vAlign w:val="bottom"/>
            <w:hideMark/>
            <w:tcPrChange w:id="19782" w:author="Hardik Malhotra" w:date="2021-09-30T22:36:00Z">
              <w:tcPr>
                <w:tcW w:w="960" w:type="dxa"/>
                <w:gridSpan w:val="2"/>
                <w:shd w:val="clear" w:color="000000" w:fill="FFFFFF"/>
                <w:noWrap/>
                <w:vAlign w:val="bottom"/>
                <w:hideMark/>
              </w:tcPr>
            </w:tcPrChange>
          </w:tcPr>
          <w:p w14:paraId="4625615E" w14:textId="77777777" w:rsidR="00E27AAA" w:rsidRPr="00E27AAA" w:rsidRDefault="00E27AAA" w:rsidP="00E27AAA">
            <w:pPr>
              <w:spacing w:after="0" w:line="240" w:lineRule="auto"/>
              <w:jc w:val="right"/>
              <w:rPr>
                <w:ins w:id="19783" w:author="Hardik Malhotra" w:date="2021-09-30T22:36:00Z"/>
                <w:rFonts w:ascii="Calibri" w:eastAsia="Times New Roman" w:hAnsi="Calibri" w:cs="Times New Roman"/>
                <w:color w:val="000000"/>
                <w:lang w:val="en-US"/>
              </w:rPr>
            </w:pPr>
            <w:ins w:id="19784" w:author="Hardik Malhotra" w:date="2021-09-30T22:36:00Z">
              <w:r w:rsidRPr="00E27AAA">
                <w:rPr>
                  <w:rFonts w:ascii="Calibri" w:eastAsia="Times New Roman" w:hAnsi="Calibri" w:cs="Times New Roman"/>
                  <w:color w:val="000000"/>
                  <w:lang w:val="en-US"/>
                </w:rPr>
                <w:t>59</w:t>
              </w:r>
            </w:ins>
          </w:p>
        </w:tc>
        <w:tc>
          <w:tcPr>
            <w:tcW w:w="914" w:type="dxa"/>
            <w:shd w:val="clear" w:color="000000" w:fill="FFFFFF"/>
            <w:noWrap/>
            <w:vAlign w:val="bottom"/>
            <w:hideMark/>
            <w:tcPrChange w:id="19785" w:author="Hardik Malhotra" w:date="2021-09-30T22:36:00Z">
              <w:tcPr>
                <w:tcW w:w="960" w:type="dxa"/>
                <w:gridSpan w:val="2"/>
                <w:shd w:val="clear" w:color="000000" w:fill="FFFFFF"/>
                <w:noWrap/>
                <w:vAlign w:val="bottom"/>
                <w:hideMark/>
              </w:tcPr>
            </w:tcPrChange>
          </w:tcPr>
          <w:p w14:paraId="23151EAE" w14:textId="77777777" w:rsidR="00E27AAA" w:rsidRPr="00E27AAA" w:rsidRDefault="00E27AAA" w:rsidP="00E27AAA">
            <w:pPr>
              <w:spacing w:after="0" w:line="240" w:lineRule="auto"/>
              <w:jc w:val="right"/>
              <w:rPr>
                <w:ins w:id="19786" w:author="Hardik Malhotra" w:date="2021-09-30T22:36:00Z"/>
                <w:rFonts w:ascii="Calibri" w:eastAsia="Times New Roman" w:hAnsi="Calibri" w:cs="Times New Roman"/>
                <w:color w:val="000000"/>
                <w:lang w:val="en-US"/>
              </w:rPr>
            </w:pPr>
            <w:ins w:id="19787" w:author="Hardik Malhotra" w:date="2021-09-30T22:36:00Z">
              <w:r w:rsidRPr="00E27AAA">
                <w:rPr>
                  <w:rFonts w:ascii="Calibri" w:eastAsia="Times New Roman" w:hAnsi="Calibri" w:cs="Times New Roman"/>
                  <w:color w:val="000000"/>
                  <w:lang w:val="en-US"/>
                </w:rPr>
                <w:t>61</w:t>
              </w:r>
            </w:ins>
          </w:p>
        </w:tc>
        <w:tc>
          <w:tcPr>
            <w:tcW w:w="914" w:type="dxa"/>
            <w:shd w:val="clear" w:color="000000" w:fill="FFFFFF"/>
            <w:noWrap/>
            <w:vAlign w:val="bottom"/>
            <w:hideMark/>
            <w:tcPrChange w:id="19788" w:author="Hardik Malhotra" w:date="2021-09-30T22:36:00Z">
              <w:tcPr>
                <w:tcW w:w="960" w:type="dxa"/>
                <w:gridSpan w:val="2"/>
                <w:shd w:val="clear" w:color="000000" w:fill="FFFFFF"/>
                <w:noWrap/>
                <w:vAlign w:val="bottom"/>
                <w:hideMark/>
              </w:tcPr>
            </w:tcPrChange>
          </w:tcPr>
          <w:p w14:paraId="7C46B048" w14:textId="77777777" w:rsidR="00E27AAA" w:rsidRPr="00E27AAA" w:rsidRDefault="00E27AAA" w:rsidP="00E27AAA">
            <w:pPr>
              <w:spacing w:after="0" w:line="240" w:lineRule="auto"/>
              <w:jc w:val="right"/>
              <w:rPr>
                <w:ins w:id="19789" w:author="Hardik Malhotra" w:date="2021-09-30T22:36:00Z"/>
                <w:rFonts w:ascii="Calibri" w:eastAsia="Times New Roman" w:hAnsi="Calibri" w:cs="Times New Roman"/>
                <w:color w:val="000000"/>
                <w:lang w:val="en-US"/>
              </w:rPr>
            </w:pPr>
            <w:ins w:id="19790" w:author="Hardik Malhotra" w:date="2021-09-30T22:36:00Z">
              <w:r w:rsidRPr="00E27AAA">
                <w:rPr>
                  <w:rFonts w:ascii="Calibri" w:eastAsia="Times New Roman" w:hAnsi="Calibri" w:cs="Times New Roman"/>
                  <w:color w:val="000000"/>
                  <w:lang w:val="en-US"/>
                </w:rPr>
                <w:t>64</w:t>
              </w:r>
            </w:ins>
          </w:p>
        </w:tc>
        <w:tc>
          <w:tcPr>
            <w:tcW w:w="914" w:type="dxa"/>
            <w:shd w:val="clear" w:color="000000" w:fill="FFFFFF"/>
            <w:noWrap/>
            <w:vAlign w:val="bottom"/>
            <w:hideMark/>
            <w:tcPrChange w:id="19791" w:author="Hardik Malhotra" w:date="2021-09-30T22:36:00Z">
              <w:tcPr>
                <w:tcW w:w="960" w:type="dxa"/>
                <w:gridSpan w:val="2"/>
                <w:shd w:val="clear" w:color="000000" w:fill="FFFFFF"/>
                <w:noWrap/>
                <w:vAlign w:val="bottom"/>
                <w:hideMark/>
              </w:tcPr>
            </w:tcPrChange>
          </w:tcPr>
          <w:p w14:paraId="3EE5A767" w14:textId="77777777" w:rsidR="00E27AAA" w:rsidRPr="00E27AAA" w:rsidRDefault="00E27AAA" w:rsidP="00E27AAA">
            <w:pPr>
              <w:spacing w:after="0" w:line="240" w:lineRule="auto"/>
              <w:jc w:val="right"/>
              <w:rPr>
                <w:ins w:id="19792" w:author="Hardik Malhotra" w:date="2021-09-30T22:36:00Z"/>
                <w:rFonts w:ascii="Calibri" w:eastAsia="Times New Roman" w:hAnsi="Calibri" w:cs="Times New Roman"/>
                <w:color w:val="000000"/>
                <w:lang w:val="en-US"/>
              </w:rPr>
            </w:pPr>
            <w:ins w:id="19793" w:author="Hardik Malhotra" w:date="2021-09-30T22:36:00Z">
              <w:r w:rsidRPr="00E27AAA">
                <w:rPr>
                  <w:rFonts w:ascii="Calibri" w:eastAsia="Times New Roman" w:hAnsi="Calibri" w:cs="Times New Roman"/>
                  <w:color w:val="000000"/>
                  <w:lang w:val="en-US"/>
                </w:rPr>
                <w:t>79</w:t>
              </w:r>
            </w:ins>
          </w:p>
        </w:tc>
        <w:tc>
          <w:tcPr>
            <w:tcW w:w="914" w:type="dxa"/>
            <w:shd w:val="clear" w:color="000000" w:fill="FFFFFF"/>
            <w:noWrap/>
            <w:vAlign w:val="bottom"/>
            <w:hideMark/>
            <w:tcPrChange w:id="19794" w:author="Hardik Malhotra" w:date="2021-09-30T22:36:00Z">
              <w:tcPr>
                <w:tcW w:w="960" w:type="dxa"/>
                <w:gridSpan w:val="2"/>
                <w:shd w:val="clear" w:color="000000" w:fill="FFFFFF"/>
                <w:noWrap/>
                <w:vAlign w:val="bottom"/>
                <w:hideMark/>
              </w:tcPr>
            </w:tcPrChange>
          </w:tcPr>
          <w:p w14:paraId="0B53EDF7" w14:textId="77777777" w:rsidR="00E27AAA" w:rsidRPr="00E27AAA" w:rsidRDefault="00E27AAA" w:rsidP="00E27AAA">
            <w:pPr>
              <w:spacing w:after="0" w:line="240" w:lineRule="auto"/>
              <w:jc w:val="right"/>
              <w:rPr>
                <w:ins w:id="19795" w:author="Hardik Malhotra" w:date="2021-09-30T22:36:00Z"/>
                <w:rFonts w:ascii="Calibri" w:eastAsia="Times New Roman" w:hAnsi="Calibri" w:cs="Times New Roman"/>
                <w:color w:val="000000"/>
                <w:lang w:val="en-US"/>
              </w:rPr>
            </w:pPr>
            <w:ins w:id="19796" w:author="Hardik Malhotra" w:date="2021-09-30T22:36:00Z">
              <w:r w:rsidRPr="00E27AAA">
                <w:rPr>
                  <w:rFonts w:ascii="Calibri" w:eastAsia="Times New Roman" w:hAnsi="Calibri" w:cs="Times New Roman"/>
                  <w:color w:val="000000"/>
                  <w:lang w:val="en-US"/>
                </w:rPr>
                <w:t>91</w:t>
              </w:r>
            </w:ins>
          </w:p>
        </w:tc>
        <w:tc>
          <w:tcPr>
            <w:tcW w:w="914" w:type="dxa"/>
            <w:shd w:val="clear" w:color="000000" w:fill="FFFFFF"/>
            <w:noWrap/>
            <w:vAlign w:val="bottom"/>
            <w:hideMark/>
            <w:tcPrChange w:id="19797" w:author="Hardik Malhotra" w:date="2021-09-30T22:36:00Z">
              <w:tcPr>
                <w:tcW w:w="960" w:type="dxa"/>
                <w:gridSpan w:val="2"/>
                <w:shd w:val="clear" w:color="000000" w:fill="FFFFFF"/>
                <w:noWrap/>
                <w:vAlign w:val="bottom"/>
                <w:hideMark/>
              </w:tcPr>
            </w:tcPrChange>
          </w:tcPr>
          <w:p w14:paraId="2DDCE483" w14:textId="77777777" w:rsidR="00E27AAA" w:rsidRPr="00E27AAA" w:rsidRDefault="00E27AAA" w:rsidP="00E27AAA">
            <w:pPr>
              <w:spacing w:after="0" w:line="240" w:lineRule="auto"/>
              <w:jc w:val="right"/>
              <w:rPr>
                <w:ins w:id="19798" w:author="Hardik Malhotra" w:date="2021-09-30T22:36:00Z"/>
                <w:rFonts w:ascii="Calibri" w:eastAsia="Times New Roman" w:hAnsi="Calibri" w:cs="Times New Roman"/>
                <w:color w:val="000000"/>
                <w:lang w:val="en-US"/>
              </w:rPr>
            </w:pPr>
            <w:ins w:id="19799" w:author="Hardik Malhotra" w:date="2021-09-30T22:36:00Z">
              <w:r w:rsidRPr="00E27AAA">
                <w:rPr>
                  <w:rFonts w:ascii="Calibri" w:eastAsia="Times New Roman" w:hAnsi="Calibri" w:cs="Times New Roman"/>
                  <w:color w:val="000000"/>
                  <w:lang w:val="en-US"/>
                </w:rPr>
                <w:t>0.72%</w:t>
              </w:r>
            </w:ins>
          </w:p>
        </w:tc>
        <w:tc>
          <w:tcPr>
            <w:tcW w:w="914" w:type="dxa"/>
            <w:shd w:val="clear" w:color="000000" w:fill="FFFFFF"/>
            <w:noWrap/>
            <w:vAlign w:val="bottom"/>
            <w:hideMark/>
            <w:tcPrChange w:id="19800" w:author="Hardik Malhotra" w:date="2021-09-30T22:36:00Z">
              <w:tcPr>
                <w:tcW w:w="960" w:type="dxa"/>
                <w:gridSpan w:val="2"/>
                <w:shd w:val="clear" w:color="000000" w:fill="FFFFFF"/>
                <w:noWrap/>
                <w:vAlign w:val="bottom"/>
                <w:hideMark/>
              </w:tcPr>
            </w:tcPrChange>
          </w:tcPr>
          <w:p w14:paraId="0E374FE2" w14:textId="77777777" w:rsidR="00E27AAA" w:rsidRPr="00E27AAA" w:rsidRDefault="00E27AAA" w:rsidP="00E27AAA">
            <w:pPr>
              <w:spacing w:after="0" w:line="240" w:lineRule="auto"/>
              <w:jc w:val="right"/>
              <w:rPr>
                <w:ins w:id="19801" w:author="Hardik Malhotra" w:date="2021-09-30T22:36:00Z"/>
                <w:rFonts w:ascii="Calibri" w:eastAsia="Times New Roman" w:hAnsi="Calibri" w:cs="Times New Roman"/>
                <w:color w:val="000000"/>
                <w:lang w:val="en-US"/>
              </w:rPr>
            </w:pPr>
            <w:ins w:id="19802" w:author="Hardik Malhotra" w:date="2021-09-30T22:36:00Z">
              <w:r w:rsidRPr="00E27AAA">
                <w:rPr>
                  <w:rFonts w:ascii="Calibri" w:eastAsia="Times New Roman" w:hAnsi="Calibri" w:cs="Times New Roman"/>
                  <w:color w:val="000000"/>
                  <w:lang w:val="en-US"/>
                </w:rPr>
                <w:t>7.30%</w:t>
              </w:r>
            </w:ins>
          </w:p>
        </w:tc>
      </w:tr>
      <w:tr w:rsidR="00E27AAA" w:rsidRPr="00E27AAA" w14:paraId="334C0BEA" w14:textId="77777777" w:rsidTr="00E27AAA">
        <w:trPr>
          <w:trHeight w:val="301"/>
          <w:ins w:id="19803" w:author="Hardik Malhotra" w:date="2021-09-30T22:36:00Z"/>
          <w:trPrChange w:id="19804" w:author="Hardik Malhotra" w:date="2021-09-30T22:36:00Z">
            <w:trPr>
              <w:gridBefore w:val="1"/>
              <w:trHeight w:val="300"/>
            </w:trPr>
          </w:trPrChange>
        </w:trPr>
        <w:tc>
          <w:tcPr>
            <w:tcW w:w="3868" w:type="dxa"/>
            <w:shd w:val="clear" w:color="000000" w:fill="FFFFFF"/>
            <w:noWrap/>
            <w:vAlign w:val="bottom"/>
            <w:hideMark/>
            <w:tcPrChange w:id="19805" w:author="Hardik Malhotra" w:date="2021-09-30T22:36:00Z">
              <w:tcPr>
                <w:tcW w:w="4060" w:type="dxa"/>
                <w:gridSpan w:val="2"/>
                <w:shd w:val="clear" w:color="000000" w:fill="FFFFFF"/>
                <w:noWrap/>
                <w:vAlign w:val="bottom"/>
                <w:hideMark/>
              </w:tcPr>
            </w:tcPrChange>
          </w:tcPr>
          <w:p w14:paraId="539E9B96" w14:textId="77777777" w:rsidR="00E27AAA" w:rsidRPr="00E27AAA" w:rsidRDefault="00E27AAA" w:rsidP="00E27AAA">
            <w:pPr>
              <w:spacing w:after="0" w:line="240" w:lineRule="auto"/>
              <w:rPr>
                <w:ins w:id="19806" w:author="Hardik Malhotra" w:date="2021-09-30T22:36:00Z"/>
                <w:rFonts w:ascii="Calibri" w:eastAsia="Times New Roman" w:hAnsi="Calibri" w:cs="Times New Roman"/>
                <w:color w:val="000000"/>
                <w:lang w:val="en-US"/>
              </w:rPr>
            </w:pPr>
            <w:ins w:id="19807" w:author="Hardik Malhotra" w:date="2021-09-30T22:36:00Z">
              <w:r w:rsidRPr="00E27AAA">
                <w:rPr>
                  <w:rFonts w:ascii="Calibri" w:eastAsia="Times New Roman" w:hAnsi="Calibri" w:cs="Times New Roman"/>
                  <w:color w:val="000000"/>
                  <w:lang w:val="en-US"/>
                </w:rPr>
                <w:t>Others</w:t>
              </w:r>
            </w:ins>
          </w:p>
        </w:tc>
        <w:tc>
          <w:tcPr>
            <w:tcW w:w="914" w:type="dxa"/>
            <w:shd w:val="clear" w:color="000000" w:fill="FFFFFF"/>
            <w:noWrap/>
            <w:vAlign w:val="bottom"/>
            <w:hideMark/>
            <w:tcPrChange w:id="19808" w:author="Hardik Malhotra" w:date="2021-09-30T22:36:00Z">
              <w:tcPr>
                <w:tcW w:w="960" w:type="dxa"/>
                <w:gridSpan w:val="2"/>
                <w:shd w:val="clear" w:color="000000" w:fill="FFFFFF"/>
                <w:noWrap/>
                <w:vAlign w:val="bottom"/>
                <w:hideMark/>
              </w:tcPr>
            </w:tcPrChange>
          </w:tcPr>
          <w:p w14:paraId="06C39A0B" w14:textId="77777777" w:rsidR="00E27AAA" w:rsidRPr="00E27AAA" w:rsidRDefault="00E27AAA" w:rsidP="00E27AAA">
            <w:pPr>
              <w:spacing w:after="0" w:line="240" w:lineRule="auto"/>
              <w:jc w:val="right"/>
              <w:rPr>
                <w:ins w:id="19809" w:author="Hardik Malhotra" w:date="2021-09-30T22:36:00Z"/>
                <w:rFonts w:ascii="Calibri" w:eastAsia="Times New Roman" w:hAnsi="Calibri" w:cs="Times New Roman"/>
                <w:color w:val="000000"/>
                <w:lang w:val="en-US"/>
              </w:rPr>
            </w:pPr>
            <w:ins w:id="19810" w:author="Hardik Malhotra" w:date="2021-09-30T22:36:00Z">
              <w:r w:rsidRPr="00E27AAA">
                <w:rPr>
                  <w:rFonts w:ascii="Calibri" w:eastAsia="Times New Roman" w:hAnsi="Calibri" w:cs="Times New Roman"/>
                  <w:color w:val="000000"/>
                  <w:lang w:val="en-US"/>
                </w:rPr>
                <w:t>21</w:t>
              </w:r>
            </w:ins>
          </w:p>
        </w:tc>
        <w:tc>
          <w:tcPr>
            <w:tcW w:w="914" w:type="dxa"/>
            <w:shd w:val="clear" w:color="000000" w:fill="FFFFFF"/>
            <w:noWrap/>
            <w:vAlign w:val="bottom"/>
            <w:hideMark/>
            <w:tcPrChange w:id="19811" w:author="Hardik Malhotra" w:date="2021-09-30T22:36:00Z">
              <w:tcPr>
                <w:tcW w:w="960" w:type="dxa"/>
                <w:gridSpan w:val="2"/>
                <w:shd w:val="clear" w:color="000000" w:fill="FFFFFF"/>
                <w:noWrap/>
                <w:vAlign w:val="bottom"/>
                <w:hideMark/>
              </w:tcPr>
            </w:tcPrChange>
          </w:tcPr>
          <w:p w14:paraId="18F95597" w14:textId="77777777" w:rsidR="00E27AAA" w:rsidRPr="00E27AAA" w:rsidRDefault="00E27AAA" w:rsidP="00E27AAA">
            <w:pPr>
              <w:spacing w:after="0" w:line="240" w:lineRule="auto"/>
              <w:jc w:val="right"/>
              <w:rPr>
                <w:ins w:id="19812" w:author="Hardik Malhotra" w:date="2021-09-30T22:36:00Z"/>
                <w:rFonts w:ascii="Calibri" w:eastAsia="Times New Roman" w:hAnsi="Calibri" w:cs="Times New Roman"/>
                <w:color w:val="000000"/>
                <w:lang w:val="en-US"/>
              </w:rPr>
            </w:pPr>
            <w:ins w:id="19813" w:author="Hardik Malhotra" w:date="2021-09-30T22:36:00Z">
              <w:r w:rsidRPr="00E27AAA">
                <w:rPr>
                  <w:rFonts w:ascii="Calibri" w:eastAsia="Times New Roman" w:hAnsi="Calibri" w:cs="Times New Roman"/>
                  <w:color w:val="000000"/>
                  <w:lang w:val="en-US"/>
                </w:rPr>
                <w:t>22</w:t>
              </w:r>
            </w:ins>
          </w:p>
        </w:tc>
        <w:tc>
          <w:tcPr>
            <w:tcW w:w="914" w:type="dxa"/>
            <w:shd w:val="clear" w:color="000000" w:fill="FFFFFF"/>
            <w:noWrap/>
            <w:vAlign w:val="bottom"/>
            <w:hideMark/>
            <w:tcPrChange w:id="19814" w:author="Hardik Malhotra" w:date="2021-09-30T22:36:00Z">
              <w:tcPr>
                <w:tcW w:w="960" w:type="dxa"/>
                <w:gridSpan w:val="2"/>
                <w:shd w:val="clear" w:color="000000" w:fill="FFFFFF"/>
                <w:noWrap/>
                <w:vAlign w:val="bottom"/>
                <w:hideMark/>
              </w:tcPr>
            </w:tcPrChange>
          </w:tcPr>
          <w:p w14:paraId="3055412C" w14:textId="77777777" w:rsidR="00E27AAA" w:rsidRPr="00E27AAA" w:rsidRDefault="00E27AAA" w:rsidP="00E27AAA">
            <w:pPr>
              <w:spacing w:after="0" w:line="240" w:lineRule="auto"/>
              <w:jc w:val="right"/>
              <w:rPr>
                <w:ins w:id="19815" w:author="Hardik Malhotra" w:date="2021-09-30T22:36:00Z"/>
                <w:rFonts w:ascii="Calibri" w:eastAsia="Times New Roman" w:hAnsi="Calibri" w:cs="Times New Roman"/>
                <w:color w:val="000000"/>
                <w:lang w:val="en-US"/>
              </w:rPr>
            </w:pPr>
            <w:ins w:id="19816" w:author="Hardik Malhotra" w:date="2021-09-30T22:36:00Z">
              <w:r w:rsidRPr="00E27AAA">
                <w:rPr>
                  <w:rFonts w:ascii="Calibri" w:eastAsia="Times New Roman" w:hAnsi="Calibri" w:cs="Times New Roman"/>
                  <w:color w:val="000000"/>
                  <w:lang w:val="en-US"/>
                </w:rPr>
                <w:t>24</w:t>
              </w:r>
            </w:ins>
          </w:p>
        </w:tc>
        <w:tc>
          <w:tcPr>
            <w:tcW w:w="914" w:type="dxa"/>
            <w:shd w:val="clear" w:color="000000" w:fill="FFFFFF"/>
            <w:noWrap/>
            <w:vAlign w:val="bottom"/>
            <w:hideMark/>
            <w:tcPrChange w:id="19817" w:author="Hardik Malhotra" w:date="2021-09-30T22:36:00Z">
              <w:tcPr>
                <w:tcW w:w="960" w:type="dxa"/>
                <w:gridSpan w:val="2"/>
                <w:shd w:val="clear" w:color="000000" w:fill="FFFFFF"/>
                <w:noWrap/>
                <w:vAlign w:val="bottom"/>
                <w:hideMark/>
              </w:tcPr>
            </w:tcPrChange>
          </w:tcPr>
          <w:p w14:paraId="51B1FB1E" w14:textId="77777777" w:rsidR="00E27AAA" w:rsidRPr="00E27AAA" w:rsidRDefault="00E27AAA" w:rsidP="00E27AAA">
            <w:pPr>
              <w:spacing w:after="0" w:line="240" w:lineRule="auto"/>
              <w:jc w:val="right"/>
              <w:rPr>
                <w:ins w:id="19818" w:author="Hardik Malhotra" w:date="2021-09-30T22:36:00Z"/>
                <w:rFonts w:ascii="Calibri" w:eastAsia="Times New Roman" w:hAnsi="Calibri" w:cs="Times New Roman"/>
                <w:color w:val="000000"/>
                <w:lang w:val="en-US"/>
              </w:rPr>
            </w:pPr>
            <w:ins w:id="19819" w:author="Hardik Malhotra" w:date="2021-09-30T22:36:00Z">
              <w:r w:rsidRPr="00E27AAA">
                <w:rPr>
                  <w:rFonts w:ascii="Calibri" w:eastAsia="Times New Roman" w:hAnsi="Calibri" w:cs="Times New Roman"/>
                  <w:color w:val="000000"/>
                  <w:lang w:val="en-US"/>
                </w:rPr>
                <w:t>26</w:t>
              </w:r>
            </w:ins>
          </w:p>
        </w:tc>
        <w:tc>
          <w:tcPr>
            <w:tcW w:w="914" w:type="dxa"/>
            <w:shd w:val="clear" w:color="000000" w:fill="FFFFFF"/>
            <w:noWrap/>
            <w:vAlign w:val="bottom"/>
            <w:hideMark/>
            <w:tcPrChange w:id="19820" w:author="Hardik Malhotra" w:date="2021-09-30T22:36:00Z">
              <w:tcPr>
                <w:tcW w:w="960" w:type="dxa"/>
                <w:gridSpan w:val="2"/>
                <w:shd w:val="clear" w:color="000000" w:fill="FFFFFF"/>
                <w:noWrap/>
                <w:vAlign w:val="bottom"/>
                <w:hideMark/>
              </w:tcPr>
            </w:tcPrChange>
          </w:tcPr>
          <w:p w14:paraId="33FB8857" w14:textId="77777777" w:rsidR="00E27AAA" w:rsidRPr="00E27AAA" w:rsidRDefault="00E27AAA" w:rsidP="00E27AAA">
            <w:pPr>
              <w:spacing w:after="0" w:line="240" w:lineRule="auto"/>
              <w:jc w:val="right"/>
              <w:rPr>
                <w:ins w:id="19821" w:author="Hardik Malhotra" w:date="2021-09-30T22:36:00Z"/>
                <w:rFonts w:ascii="Calibri" w:eastAsia="Times New Roman" w:hAnsi="Calibri" w:cs="Times New Roman"/>
                <w:color w:val="000000"/>
                <w:lang w:val="en-US"/>
              </w:rPr>
            </w:pPr>
            <w:ins w:id="19822" w:author="Hardik Malhotra" w:date="2021-09-30T22:36:00Z">
              <w:r w:rsidRPr="00E27AAA">
                <w:rPr>
                  <w:rFonts w:ascii="Calibri" w:eastAsia="Times New Roman" w:hAnsi="Calibri" w:cs="Times New Roman"/>
                  <w:color w:val="000000"/>
                  <w:lang w:val="en-US"/>
                </w:rPr>
                <w:t>33</w:t>
              </w:r>
            </w:ins>
          </w:p>
        </w:tc>
        <w:tc>
          <w:tcPr>
            <w:tcW w:w="914" w:type="dxa"/>
            <w:shd w:val="clear" w:color="000000" w:fill="FFFFFF"/>
            <w:noWrap/>
            <w:vAlign w:val="bottom"/>
            <w:hideMark/>
            <w:tcPrChange w:id="19823" w:author="Hardik Malhotra" w:date="2021-09-30T22:36:00Z">
              <w:tcPr>
                <w:tcW w:w="960" w:type="dxa"/>
                <w:gridSpan w:val="2"/>
                <w:shd w:val="clear" w:color="000000" w:fill="FFFFFF"/>
                <w:noWrap/>
                <w:vAlign w:val="bottom"/>
                <w:hideMark/>
              </w:tcPr>
            </w:tcPrChange>
          </w:tcPr>
          <w:p w14:paraId="53AA2E4C" w14:textId="77777777" w:rsidR="00E27AAA" w:rsidRPr="00E27AAA" w:rsidRDefault="00E27AAA" w:rsidP="00E27AAA">
            <w:pPr>
              <w:spacing w:after="0" w:line="240" w:lineRule="auto"/>
              <w:jc w:val="right"/>
              <w:rPr>
                <w:ins w:id="19824" w:author="Hardik Malhotra" w:date="2021-09-30T22:36:00Z"/>
                <w:rFonts w:ascii="Calibri" w:eastAsia="Times New Roman" w:hAnsi="Calibri" w:cs="Times New Roman"/>
                <w:color w:val="000000"/>
                <w:lang w:val="en-US"/>
              </w:rPr>
            </w:pPr>
            <w:ins w:id="19825" w:author="Hardik Malhotra" w:date="2021-09-30T22:36:00Z">
              <w:r w:rsidRPr="00E27AAA">
                <w:rPr>
                  <w:rFonts w:ascii="Calibri" w:eastAsia="Times New Roman" w:hAnsi="Calibri" w:cs="Times New Roman"/>
                  <w:color w:val="000000"/>
                  <w:lang w:val="en-US"/>
                </w:rPr>
                <w:t>1.08%</w:t>
              </w:r>
            </w:ins>
          </w:p>
        </w:tc>
        <w:tc>
          <w:tcPr>
            <w:tcW w:w="914" w:type="dxa"/>
            <w:shd w:val="clear" w:color="000000" w:fill="FFFFFF"/>
            <w:noWrap/>
            <w:vAlign w:val="bottom"/>
            <w:hideMark/>
            <w:tcPrChange w:id="19826" w:author="Hardik Malhotra" w:date="2021-09-30T22:36:00Z">
              <w:tcPr>
                <w:tcW w:w="960" w:type="dxa"/>
                <w:gridSpan w:val="2"/>
                <w:shd w:val="clear" w:color="000000" w:fill="FFFFFF"/>
                <w:noWrap/>
                <w:vAlign w:val="bottom"/>
                <w:hideMark/>
              </w:tcPr>
            </w:tcPrChange>
          </w:tcPr>
          <w:p w14:paraId="42BEF865" w14:textId="77777777" w:rsidR="00E27AAA" w:rsidRPr="00E27AAA" w:rsidRDefault="00E27AAA" w:rsidP="00E27AAA">
            <w:pPr>
              <w:spacing w:after="0" w:line="240" w:lineRule="auto"/>
              <w:jc w:val="right"/>
              <w:rPr>
                <w:ins w:id="19827" w:author="Hardik Malhotra" w:date="2021-09-30T22:36:00Z"/>
                <w:rFonts w:ascii="Calibri" w:eastAsia="Times New Roman" w:hAnsi="Calibri" w:cs="Times New Roman"/>
                <w:color w:val="000000"/>
                <w:lang w:val="en-US"/>
              </w:rPr>
            </w:pPr>
            <w:ins w:id="19828" w:author="Hardik Malhotra" w:date="2021-09-30T22:36:00Z">
              <w:r w:rsidRPr="00E27AAA">
                <w:rPr>
                  <w:rFonts w:ascii="Calibri" w:eastAsia="Times New Roman" w:hAnsi="Calibri" w:cs="Times New Roman"/>
                  <w:color w:val="000000"/>
                  <w:lang w:val="en-US"/>
                </w:rPr>
                <w:t>6.90%</w:t>
              </w:r>
            </w:ins>
          </w:p>
        </w:tc>
      </w:tr>
      <w:tr w:rsidR="00E27AAA" w:rsidRPr="00E27AAA" w14:paraId="5A904069" w14:textId="77777777" w:rsidTr="00E27AAA">
        <w:trPr>
          <w:trHeight w:val="301"/>
          <w:ins w:id="19829" w:author="Hardik Malhotra" w:date="2021-09-30T22:36:00Z"/>
          <w:trPrChange w:id="19830" w:author="Hardik Malhotra" w:date="2021-09-30T22:36:00Z">
            <w:trPr>
              <w:gridBefore w:val="1"/>
              <w:trHeight w:val="300"/>
            </w:trPr>
          </w:trPrChange>
        </w:trPr>
        <w:tc>
          <w:tcPr>
            <w:tcW w:w="3868" w:type="dxa"/>
            <w:shd w:val="clear" w:color="000000" w:fill="FFFFFF"/>
            <w:noWrap/>
            <w:vAlign w:val="bottom"/>
            <w:hideMark/>
            <w:tcPrChange w:id="19831" w:author="Hardik Malhotra" w:date="2021-09-30T22:36:00Z">
              <w:tcPr>
                <w:tcW w:w="4060" w:type="dxa"/>
                <w:gridSpan w:val="2"/>
                <w:shd w:val="clear" w:color="000000" w:fill="FFFFFF"/>
                <w:noWrap/>
                <w:vAlign w:val="bottom"/>
                <w:hideMark/>
              </w:tcPr>
            </w:tcPrChange>
          </w:tcPr>
          <w:p w14:paraId="0771E5F4" w14:textId="77777777" w:rsidR="00E27AAA" w:rsidRPr="00E27AAA" w:rsidRDefault="00E27AAA" w:rsidP="00E27AAA">
            <w:pPr>
              <w:spacing w:after="0" w:line="240" w:lineRule="auto"/>
              <w:rPr>
                <w:ins w:id="19832" w:author="Hardik Malhotra" w:date="2021-09-30T22:36:00Z"/>
                <w:rFonts w:ascii="Calibri" w:eastAsia="Times New Roman" w:hAnsi="Calibri" w:cs="Times New Roman"/>
                <w:color w:val="000000"/>
                <w:lang w:val="en-US"/>
              </w:rPr>
            </w:pPr>
            <w:ins w:id="19833" w:author="Hardik Malhotra" w:date="2021-09-30T22:36:00Z">
              <w:r w:rsidRPr="00E27AAA">
                <w:rPr>
                  <w:rFonts w:ascii="Calibri" w:eastAsia="Times New Roman" w:hAnsi="Calibri" w:cs="Times New Roman"/>
                  <w:color w:val="000000"/>
                  <w:lang w:val="en-US"/>
                </w:rPr>
                <w:t xml:space="preserve">Global South America (Percentage Share) </w:t>
              </w:r>
            </w:ins>
          </w:p>
        </w:tc>
        <w:tc>
          <w:tcPr>
            <w:tcW w:w="914" w:type="dxa"/>
            <w:shd w:val="clear" w:color="000000" w:fill="FFFFFF"/>
            <w:noWrap/>
            <w:vAlign w:val="bottom"/>
            <w:hideMark/>
            <w:tcPrChange w:id="19834" w:author="Hardik Malhotra" w:date="2021-09-30T22:36:00Z">
              <w:tcPr>
                <w:tcW w:w="960" w:type="dxa"/>
                <w:gridSpan w:val="2"/>
                <w:shd w:val="clear" w:color="000000" w:fill="FFFFFF"/>
                <w:noWrap/>
                <w:vAlign w:val="bottom"/>
                <w:hideMark/>
              </w:tcPr>
            </w:tcPrChange>
          </w:tcPr>
          <w:p w14:paraId="378F823B" w14:textId="77777777" w:rsidR="00E27AAA" w:rsidRPr="00E27AAA" w:rsidRDefault="00E27AAA" w:rsidP="00E27AAA">
            <w:pPr>
              <w:spacing w:after="0" w:line="240" w:lineRule="auto"/>
              <w:jc w:val="right"/>
              <w:rPr>
                <w:ins w:id="19835" w:author="Hardik Malhotra" w:date="2021-09-30T22:36:00Z"/>
                <w:rFonts w:ascii="Calibri" w:eastAsia="Times New Roman" w:hAnsi="Calibri" w:cs="Times New Roman"/>
                <w:color w:val="000000"/>
                <w:lang w:val="en-US"/>
              </w:rPr>
            </w:pPr>
            <w:ins w:id="19836" w:author="Hardik Malhotra" w:date="2021-09-30T22:36:00Z">
              <w:r w:rsidRPr="00E27AAA">
                <w:rPr>
                  <w:rFonts w:ascii="Calibri" w:eastAsia="Times New Roman" w:hAnsi="Calibri" w:cs="Times New Roman"/>
                  <w:color w:val="000000"/>
                  <w:lang w:val="en-US"/>
                </w:rPr>
                <w:t>3%</w:t>
              </w:r>
            </w:ins>
          </w:p>
        </w:tc>
        <w:tc>
          <w:tcPr>
            <w:tcW w:w="914" w:type="dxa"/>
            <w:shd w:val="clear" w:color="000000" w:fill="FFFFFF"/>
            <w:noWrap/>
            <w:vAlign w:val="bottom"/>
            <w:hideMark/>
            <w:tcPrChange w:id="19837" w:author="Hardik Malhotra" w:date="2021-09-30T22:36:00Z">
              <w:tcPr>
                <w:tcW w:w="960" w:type="dxa"/>
                <w:gridSpan w:val="2"/>
                <w:shd w:val="clear" w:color="000000" w:fill="FFFFFF"/>
                <w:noWrap/>
                <w:vAlign w:val="bottom"/>
                <w:hideMark/>
              </w:tcPr>
            </w:tcPrChange>
          </w:tcPr>
          <w:p w14:paraId="1783DAF1" w14:textId="77777777" w:rsidR="00E27AAA" w:rsidRPr="00E27AAA" w:rsidRDefault="00E27AAA" w:rsidP="00E27AAA">
            <w:pPr>
              <w:spacing w:after="0" w:line="240" w:lineRule="auto"/>
              <w:jc w:val="right"/>
              <w:rPr>
                <w:ins w:id="19838" w:author="Hardik Malhotra" w:date="2021-09-30T22:36:00Z"/>
                <w:rFonts w:ascii="Calibri" w:eastAsia="Times New Roman" w:hAnsi="Calibri" w:cs="Times New Roman"/>
                <w:color w:val="000000"/>
                <w:lang w:val="en-US"/>
              </w:rPr>
            </w:pPr>
            <w:ins w:id="19839" w:author="Hardik Malhotra" w:date="2021-09-30T22:36:00Z">
              <w:r w:rsidRPr="00E27AAA">
                <w:rPr>
                  <w:rFonts w:ascii="Calibri" w:eastAsia="Times New Roman" w:hAnsi="Calibri" w:cs="Times New Roman"/>
                  <w:color w:val="000000"/>
                  <w:lang w:val="en-US"/>
                </w:rPr>
                <w:t>3%</w:t>
              </w:r>
            </w:ins>
          </w:p>
        </w:tc>
        <w:tc>
          <w:tcPr>
            <w:tcW w:w="914" w:type="dxa"/>
            <w:shd w:val="clear" w:color="000000" w:fill="FFFFFF"/>
            <w:noWrap/>
            <w:vAlign w:val="bottom"/>
            <w:hideMark/>
            <w:tcPrChange w:id="19840" w:author="Hardik Malhotra" w:date="2021-09-30T22:36:00Z">
              <w:tcPr>
                <w:tcW w:w="960" w:type="dxa"/>
                <w:gridSpan w:val="2"/>
                <w:shd w:val="clear" w:color="000000" w:fill="FFFFFF"/>
                <w:noWrap/>
                <w:vAlign w:val="bottom"/>
                <w:hideMark/>
              </w:tcPr>
            </w:tcPrChange>
          </w:tcPr>
          <w:p w14:paraId="38730A4C" w14:textId="77777777" w:rsidR="00E27AAA" w:rsidRPr="00E27AAA" w:rsidRDefault="00E27AAA" w:rsidP="00E27AAA">
            <w:pPr>
              <w:spacing w:after="0" w:line="240" w:lineRule="auto"/>
              <w:jc w:val="right"/>
              <w:rPr>
                <w:ins w:id="19841" w:author="Hardik Malhotra" w:date="2021-09-30T22:36:00Z"/>
                <w:rFonts w:ascii="Calibri" w:eastAsia="Times New Roman" w:hAnsi="Calibri" w:cs="Times New Roman"/>
                <w:color w:val="000000"/>
                <w:lang w:val="en-US"/>
              </w:rPr>
            </w:pPr>
            <w:ins w:id="19842" w:author="Hardik Malhotra" w:date="2021-09-30T22:36:00Z">
              <w:r w:rsidRPr="00E27AAA">
                <w:rPr>
                  <w:rFonts w:ascii="Calibri" w:eastAsia="Times New Roman" w:hAnsi="Calibri" w:cs="Times New Roman"/>
                  <w:color w:val="000000"/>
                  <w:lang w:val="en-US"/>
                </w:rPr>
                <w:t>3%</w:t>
              </w:r>
            </w:ins>
          </w:p>
        </w:tc>
        <w:tc>
          <w:tcPr>
            <w:tcW w:w="914" w:type="dxa"/>
            <w:shd w:val="clear" w:color="000000" w:fill="FFFFFF"/>
            <w:noWrap/>
            <w:vAlign w:val="bottom"/>
            <w:hideMark/>
            <w:tcPrChange w:id="19843" w:author="Hardik Malhotra" w:date="2021-09-30T22:36:00Z">
              <w:tcPr>
                <w:tcW w:w="960" w:type="dxa"/>
                <w:gridSpan w:val="2"/>
                <w:shd w:val="clear" w:color="000000" w:fill="FFFFFF"/>
                <w:noWrap/>
                <w:vAlign w:val="bottom"/>
                <w:hideMark/>
              </w:tcPr>
            </w:tcPrChange>
          </w:tcPr>
          <w:p w14:paraId="305EC8AC" w14:textId="77777777" w:rsidR="00E27AAA" w:rsidRPr="00E27AAA" w:rsidRDefault="00E27AAA" w:rsidP="00E27AAA">
            <w:pPr>
              <w:spacing w:after="0" w:line="240" w:lineRule="auto"/>
              <w:jc w:val="right"/>
              <w:rPr>
                <w:ins w:id="19844" w:author="Hardik Malhotra" w:date="2021-09-30T22:36:00Z"/>
                <w:rFonts w:ascii="Calibri" w:eastAsia="Times New Roman" w:hAnsi="Calibri" w:cs="Times New Roman"/>
                <w:color w:val="000000"/>
                <w:lang w:val="en-US"/>
              </w:rPr>
            </w:pPr>
            <w:ins w:id="19845" w:author="Hardik Malhotra" w:date="2021-09-30T22:36:00Z">
              <w:r w:rsidRPr="00E27AAA">
                <w:rPr>
                  <w:rFonts w:ascii="Calibri" w:eastAsia="Times New Roman" w:hAnsi="Calibri" w:cs="Times New Roman"/>
                  <w:color w:val="000000"/>
                  <w:lang w:val="en-US"/>
                </w:rPr>
                <w:t>2%</w:t>
              </w:r>
            </w:ins>
          </w:p>
        </w:tc>
        <w:tc>
          <w:tcPr>
            <w:tcW w:w="914" w:type="dxa"/>
            <w:shd w:val="clear" w:color="000000" w:fill="FFFFFF"/>
            <w:noWrap/>
            <w:vAlign w:val="bottom"/>
            <w:hideMark/>
            <w:tcPrChange w:id="19846" w:author="Hardik Malhotra" w:date="2021-09-30T22:36:00Z">
              <w:tcPr>
                <w:tcW w:w="960" w:type="dxa"/>
                <w:gridSpan w:val="2"/>
                <w:shd w:val="clear" w:color="000000" w:fill="FFFFFF"/>
                <w:noWrap/>
                <w:vAlign w:val="bottom"/>
                <w:hideMark/>
              </w:tcPr>
            </w:tcPrChange>
          </w:tcPr>
          <w:p w14:paraId="3F4537C4" w14:textId="77777777" w:rsidR="00E27AAA" w:rsidRPr="00E27AAA" w:rsidRDefault="00E27AAA" w:rsidP="00E27AAA">
            <w:pPr>
              <w:spacing w:after="0" w:line="240" w:lineRule="auto"/>
              <w:jc w:val="right"/>
              <w:rPr>
                <w:ins w:id="19847" w:author="Hardik Malhotra" w:date="2021-09-30T22:36:00Z"/>
                <w:rFonts w:ascii="Calibri" w:eastAsia="Times New Roman" w:hAnsi="Calibri" w:cs="Times New Roman"/>
                <w:color w:val="000000"/>
                <w:lang w:val="en-US"/>
              </w:rPr>
            </w:pPr>
            <w:ins w:id="19848" w:author="Hardik Malhotra" w:date="2021-09-30T22:36:00Z">
              <w:r w:rsidRPr="00E27AAA">
                <w:rPr>
                  <w:rFonts w:ascii="Calibri" w:eastAsia="Times New Roman" w:hAnsi="Calibri" w:cs="Times New Roman"/>
                  <w:color w:val="000000"/>
                  <w:lang w:val="en-US"/>
                </w:rPr>
                <w:t>2%</w:t>
              </w:r>
            </w:ins>
          </w:p>
        </w:tc>
        <w:tc>
          <w:tcPr>
            <w:tcW w:w="914" w:type="dxa"/>
            <w:shd w:val="clear" w:color="000000" w:fill="FFFFFF"/>
            <w:noWrap/>
            <w:vAlign w:val="bottom"/>
            <w:hideMark/>
            <w:tcPrChange w:id="19849" w:author="Hardik Malhotra" w:date="2021-09-30T22:36:00Z">
              <w:tcPr>
                <w:tcW w:w="960" w:type="dxa"/>
                <w:gridSpan w:val="2"/>
                <w:shd w:val="clear" w:color="000000" w:fill="FFFFFF"/>
                <w:noWrap/>
                <w:vAlign w:val="bottom"/>
                <w:hideMark/>
              </w:tcPr>
            </w:tcPrChange>
          </w:tcPr>
          <w:p w14:paraId="5D792667" w14:textId="77777777" w:rsidR="00E27AAA" w:rsidRPr="00E27AAA" w:rsidRDefault="00E27AAA" w:rsidP="00E27AAA">
            <w:pPr>
              <w:spacing w:after="0" w:line="240" w:lineRule="auto"/>
              <w:rPr>
                <w:ins w:id="19850" w:author="Hardik Malhotra" w:date="2021-09-30T22:36:00Z"/>
                <w:rFonts w:ascii="Calibri" w:eastAsia="Times New Roman" w:hAnsi="Calibri" w:cs="Times New Roman"/>
                <w:color w:val="000000"/>
                <w:lang w:val="en-US"/>
              </w:rPr>
            </w:pPr>
            <w:ins w:id="19851" w:author="Hardik Malhotra" w:date="2021-09-30T22:36:00Z">
              <w:r w:rsidRPr="00E27AAA">
                <w:rPr>
                  <w:rFonts w:ascii="Calibri" w:eastAsia="Times New Roman" w:hAnsi="Calibri" w:cs="Times New Roman"/>
                  <w:color w:val="000000"/>
                  <w:lang w:val="en-US"/>
                </w:rPr>
                <w:t> </w:t>
              </w:r>
            </w:ins>
          </w:p>
        </w:tc>
        <w:tc>
          <w:tcPr>
            <w:tcW w:w="914" w:type="dxa"/>
            <w:shd w:val="clear" w:color="000000" w:fill="FFFFFF"/>
            <w:noWrap/>
            <w:vAlign w:val="bottom"/>
            <w:hideMark/>
            <w:tcPrChange w:id="19852" w:author="Hardik Malhotra" w:date="2021-09-30T22:36:00Z">
              <w:tcPr>
                <w:tcW w:w="960" w:type="dxa"/>
                <w:gridSpan w:val="2"/>
                <w:shd w:val="clear" w:color="000000" w:fill="FFFFFF"/>
                <w:noWrap/>
                <w:vAlign w:val="bottom"/>
                <w:hideMark/>
              </w:tcPr>
            </w:tcPrChange>
          </w:tcPr>
          <w:p w14:paraId="0BC33335" w14:textId="77777777" w:rsidR="00E27AAA" w:rsidRPr="00E27AAA" w:rsidRDefault="00E27AAA" w:rsidP="00E27AAA">
            <w:pPr>
              <w:spacing w:after="0" w:line="240" w:lineRule="auto"/>
              <w:rPr>
                <w:ins w:id="19853" w:author="Hardik Malhotra" w:date="2021-09-30T22:36:00Z"/>
                <w:rFonts w:ascii="Calibri" w:eastAsia="Times New Roman" w:hAnsi="Calibri" w:cs="Times New Roman"/>
                <w:color w:val="000000"/>
                <w:lang w:val="en-US"/>
              </w:rPr>
            </w:pPr>
            <w:ins w:id="19854" w:author="Hardik Malhotra" w:date="2021-09-30T22:36:00Z">
              <w:r w:rsidRPr="00E27AAA">
                <w:rPr>
                  <w:rFonts w:ascii="Calibri" w:eastAsia="Times New Roman" w:hAnsi="Calibri" w:cs="Times New Roman"/>
                  <w:color w:val="000000"/>
                  <w:lang w:val="en-US"/>
                </w:rPr>
                <w:t> </w:t>
              </w:r>
            </w:ins>
          </w:p>
        </w:tc>
      </w:tr>
      <w:tr w:rsidR="00E27AAA" w:rsidRPr="00E27AAA" w14:paraId="74D0EA59" w14:textId="77777777" w:rsidTr="00E27AAA">
        <w:trPr>
          <w:trHeight w:val="301"/>
          <w:ins w:id="19855" w:author="Hardik Malhotra" w:date="2021-09-30T22:36:00Z"/>
          <w:trPrChange w:id="19856" w:author="Hardik Malhotra" w:date="2021-09-30T22:38:00Z">
            <w:trPr>
              <w:gridBefore w:val="1"/>
              <w:trHeight w:val="300"/>
            </w:trPr>
          </w:trPrChange>
        </w:trPr>
        <w:tc>
          <w:tcPr>
            <w:tcW w:w="3868" w:type="dxa"/>
            <w:shd w:val="clear" w:color="auto" w:fill="C00000"/>
            <w:noWrap/>
            <w:vAlign w:val="bottom"/>
            <w:hideMark/>
            <w:tcPrChange w:id="19857" w:author="Hardik Malhotra" w:date="2021-09-30T22:38:00Z">
              <w:tcPr>
                <w:tcW w:w="4060" w:type="dxa"/>
                <w:gridSpan w:val="2"/>
                <w:shd w:val="clear" w:color="000000" w:fill="FFFFFF"/>
                <w:noWrap/>
                <w:vAlign w:val="bottom"/>
                <w:hideMark/>
              </w:tcPr>
            </w:tcPrChange>
          </w:tcPr>
          <w:p w14:paraId="6B03D2E9" w14:textId="77777777" w:rsidR="00E27AAA" w:rsidRPr="00E27AAA" w:rsidRDefault="00E27AAA" w:rsidP="00E27AAA">
            <w:pPr>
              <w:spacing w:after="0" w:line="240" w:lineRule="auto"/>
              <w:rPr>
                <w:ins w:id="19858" w:author="Hardik Malhotra" w:date="2021-09-30T22:36:00Z"/>
                <w:rFonts w:ascii="Calibri" w:eastAsia="Times New Roman" w:hAnsi="Calibri" w:cs="Times New Roman"/>
                <w:color w:val="FFFFFF" w:themeColor="background1"/>
                <w:lang w:val="en-US"/>
                <w:rPrChange w:id="19859" w:author="Hardik Malhotra" w:date="2021-09-30T22:38:00Z">
                  <w:rPr>
                    <w:ins w:id="19860" w:author="Hardik Malhotra" w:date="2021-09-30T22:36:00Z"/>
                    <w:rFonts w:ascii="Calibri" w:eastAsia="Times New Roman" w:hAnsi="Calibri" w:cs="Times New Roman"/>
                    <w:color w:val="000000"/>
                    <w:lang w:val="en-US"/>
                  </w:rPr>
                </w:rPrChange>
              </w:rPr>
            </w:pPr>
            <w:ins w:id="19861" w:author="Hardik Malhotra" w:date="2021-09-30T22:36:00Z">
              <w:r w:rsidRPr="00E27AAA">
                <w:rPr>
                  <w:rFonts w:ascii="Calibri" w:eastAsia="Times New Roman" w:hAnsi="Calibri" w:cs="Times New Roman"/>
                  <w:color w:val="FFFFFF" w:themeColor="background1"/>
                  <w:lang w:val="en-US"/>
                  <w:rPrChange w:id="19862" w:author="Hardik Malhotra" w:date="2021-09-30T22:38:00Z">
                    <w:rPr>
                      <w:rFonts w:ascii="Calibri" w:eastAsia="Times New Roman" w:hAnsi="Calibri" w:cs="Times New Roman"/>
                      <w:color w:val="000000"/>
                      <w:lang w:val="en-US"/>
                    </w:rPr>
                  </w:rPrChange>
                </w:rPr>
                <w:t>Middle East and Africa</w:t>
              </w:r>
            </w:ins>
          </w:p>
        </w:tc>
        <w:tc>
          <w:tcPr>
            <w:tcW w:w="914" w:type="dxa"/>
            <w:shd w:val="clear" w:color="auto" w:fill="C00000"/>
            <w:noWrap/>
            <w:vAlign w:val="bottom"/>
            <w:hideMark/>
            <w:tcPrChange w:id="19863" w:author="Hardik Malhotra" w:date="2021-09-30T22:38:00Z">
              <w:tcPr>
                <w:tcW w:w="960" w:type="dxa"/>
                <w:gridSpan w:val="2"/>
                <w:shd w:val="clear" w:color="000000" w:fill="FFFFFF"/>
                <w:noWrap/>
                <w:vAlign w:val="bottom"/>
                <w:hideMark/>
              </w:tcPr>
            </w:tcPrChange>
          </w:tcPr>
          <w:p w14:paraId="0CBF1B86" w14:textId="77777777" w:rsidR="00E27AAA" w:rsidRPr="00E27AAA" w:rsidRDefault="00E27AAA" w:rsidP="00E27AAA">
            <w:pPr>
              <w:spacing w:after="0" w:line="240" w:lineRule="auto"/>
              <w:jc w:val="right"/>
              <w:rPr>
                <w:ins w:id="19864" w:author="Hardik Malhotra" w:date="2021-09-30T22:36:00Z"/>
                <w:rFonts w:ascii="Calibri" w:eastAsia="Times New Roman" w:hAnsi="Calibri" w:cs="Times New Roman"/>
                <w:color w:val="FFFFFF" w:themeColor="background1"/>
                <w:lang w:val="en-US"/>
                <w:rPrChange w:id="19865" w:author="Hardik Malhotra" w:date="2021-09-30T22:38:00Z">
                  <w:rPr>
                    <w:ins w:id="19866" w:author="Hardik Malhotra" w:date="2021-09-30T22:36:00Z"/>
                    <w:rFonts w:ascii="Calibri" w:eastAsia="Times New Roman" w:hAnsi="Calibri" w:cs="Times New Roman"/>
                    <w:color w:val="000000"/>
                    <w:lang w:val="en-US"/>
                  </w:rPr>
                </w:rPrChange>
              </w:rPr>
            </w:pPr>
            <w:ins w:id="19867" w:author="Hardik Malhotra" w:date="2021-09-30T22:36:00Z">
              <w:r w:rsidRPr="00E27AAA">
                <w:rPr>
                  <w:rFonts w:ascii="Calibri" w:eastAsia="Times New Roman" w:hAnsi="Calibri" w:cs="Times New Roman"/>
                  <w:color w:val="FFFFFF" w:themeColor="background1"/>
                  <w:lang w:val="en-US"/>
                  <w:rPrChange w:id="19868" w:author="Hardik Malhotra" w:date="2021-09-30T22:38:00Z">
                    <w:rPr>
                      <w:rFonts w:ascii="Calibri" w:eastAsia="Times New Roman" w:hAnsi="Calibri" w:cs="Times New Roman"/>
                      <w:color w:val="000000"/>
                      <w:lang w:val="en-US"/>
                    </w:rPr>
                  </w:rPrChange>
                </w:rPr>
                <w:t>274</w:t>
              </w:r>
            </w:ins>
          </w:p>
        </w:tc>
        <w:tc>
          <w:tcPr>
            <w:tcW w:w="914" w:type="dxa"/>
            <w:shd w:val="clear" w:color="auto" w:fill="C00000"/>
            <w:noWrap/>
            <w:vAlign w:val="bottom"/>
            <w:hideMark/>
            <w:tcPrChange w:id="19869" w:author="Hardik Malhotra" w:date="2021-09-30T22:38:00Z">
              <w:tcPr>
                <w:tcW w:w="960" w:type="dxa"/>
                <w:gridSpan w:val="2"/>
                <w:shd w:val="clear" w:color="000000" w:fill="FFFFFF"/>
                <w:noWrap/>
                <w:vAlign w:val="bottom"/>
                <w:hideMark/>
              </w:tcPr>
            </w:tcPrChange>
          </w:tcPr>
          <w:p w14:paraId="1A8FA64B" w14:textId="77777777" w:rsidR="00E27AAA" w:rsidRPr="00E27AAA" w:rsidRDefault="00E27AAA" w:rsidP="00E27AAA">
            <w:pPr>
              <w:spacing w:after="0" w:line="240" w:lineRule="auto"/>
              <w:jc w:val="right"/>
              <w:rPr>
                <w:ins w:id="19870" w:author="Hardik Malhotra" w:date="2021-09-30T22:36:00Z"/>
                <w:rFonts w:ascii="Calibri" w:eastAsia="Times New Roman" w:hAnsi="Calibri" w:cs="Times New Roman"/>
                <w:color w:val="FFFFFF" w:themeColor="background1"/>
                <w:lang w:val="en-US"/>
                <w:rPrChange w:id="19871" w:author="Hardik Malhotra" w:date="2021-09-30T22:38:00Z">
                  <w:rPr>
                    <w:ins w:id="19872" w:author="Hardik Malhotra" w:date="2021-09-30T22:36:00Z"/>
                    <w:rFonts w:ascii="Calibri" w:eastAsia="Times New Roman" w:hAnsi="Calibri" w:cs="Times New Roman"/>
                    <w:color w:val="000000"/>
                    <w:lang w:val="en-US"/>
                  </w:rPr>
                </w:rPrChange>
              </w:rPr>
            </w:pPr>
            <w:ins w:id="19873" w:author="Hardik Malhotra" w:date="2021-09-30T22:36:00Z">
              <w:r w:rsidRPr="00E27AAA">
                <w:rPr>
                  <w:rFonts w:ascii="Calibri" w:eastAsia="Times New Roman" w:hAnsi="Calibri" w:cs="Times New Roman"/>
                  <w:color w:val="FFFFFF" w:themeColor="background1"/>
                  <w:lang w:val="en-US"/>
                  <w:rPrChange w:id="19874" w:author="Hardik Malhotra" w:date="2021-09-30T22:38:00Z">
                    <w:rPr>
                      <w:rFonts w:ascii="Calibri" w:eastAsia="Times New Roman" w:hAnsi="Calibri" w:cs="Times New Roman"/>
                      <w:color w:val="000000"/>
                      <w:lang w:val="en-US"/>
                    </w:rPr>
                  </w:rPrChange>
                </w:rPr>
                <w:t>271</w:t>
              </w:r>
            </w:ins>
          </w:p>
        </w:tc>
        <w:tc>
          <w:tcPr>
            <w:tcW w:w="914" w:type="dxa"/>
            <w:shd w:val="clear" w:color="auto" w:fill="C00000"/>
            <w:noWrap/>
            <w:vAlign w:val="bottom"/>
            <w:hideMark/>
            <w:tcPrChange w:id="19875" w:author="Hardik Malhotra" w:date="2021-09-30T22:38:00Z">
              <w:tcPr>
                <w:tcW w:w="960" w:type="dxa"/>
                <w:gridSpan w:val="2"/>
                <w:shd w:val="clear" w:color="000000" w:fill="FFFFFF"/>
                <w:noWrap/>
                <w:vAlign w:val="bottom"/>
                <w:hideMark/>
              </w:tcPr>
            </w:tcPrChange>
          </w:tcPr>
          <w:p w14:paraId="13EB5115" w14:textId="77777777" w:rsidR="00E27AAA" w:rsidRPr="00E27AAA" w:rsidRDefault="00E27AAA" w:rsidP="00E27AAA">
            <w:pPr>
              <w:spacing w:after="0" w:line="240" w:lineRule="auto"/>
              <w:jc w:val="right"/>
              <w:rPr>
                <w:ins w:id="19876" w:author="Hardik Malhotra" w:date="2021-09-30T22:36:00Z"/>
                <w:rFonts w:ascii="Calibri" w:eastAsia="Times New Roman" w:hAnsi="Calibri" w:cs="Times New Roman"/>
                <w:color w:val="FFFFFF" w:themeColor="background1"/>
                <w:lang w:val="en-US"/>
                <w:rPrChange w:id="19877" w:author="Hardik Malhotra" w:date="2021-09-30T22:38:00Z">
                  <w:rPr>
                    <w:ins w:id="19878" w:author="Hardik Malhotra" w:date="2021-09-30T22:36:00Z"/>
                    <w:rFonts w:ascii="Calibri" w:eastAsia="Times New Roman" w:hAnsi="Calibri" w:cs="Times New Roman"/>
                    <w:color w:val="000000"/>
                    <w:lang w:val="en-US"/>
                  </w:rPr>
                </w:rPrChange>
              </w:rPr>
            </w:pPr>
            <w:ins w:id="19879" w:author="Hardik Malhotra" w:date="2021-09-30T22:36:00Z">
              <w:r w:rsidRPr="00E27AAA">
                <w:rPr>
                  <w:rFonts w:ascii="Calibri" w:eastAsia="Times New Roman" w:hAnsi="Calibri" w:cs="Times New Roman"/>
                  <w:color w:val="FFFFFF" w:themeColor="background1"/>
                  <w:lang w:val="en-US"/>
                  <w:rPrChange w:id="19880" w:author="Hardik Malhotra" w:date="2021-09-30T22:38:00Z">
                    <w:rPr>
                      <w:rFonts w:ascii="Calibri" w:eastAsia="Times New Roman" w:hAnsi="Calibri" w:cs="Times New Roman"/>
                      <w:color w:val="000000"/>
                      <w:lang w:val="en-US"/>
                    </w:rPr>
                  </w:rPrChange>
                </w:rPr>
                <w:t>289</w:t>
              </w:r>
            </w:ins>
          </w:p>
        </w:tc>
        <w:tc>
          <w:tcPr>
            <w:tcW w:w="914" w:type="dxa"/>
            <w:shd w:val="clear" w:color="auto" w:fill="C00000"/>
            <w:noWrap/>
            <w:vAlign w:val="bottom"/>
            <w:hideMark/>
            <w:tcPrChange w:id="19881" w:author="Hardik Malhotra" w:date="2021-09-30T22:38:00Z">
              <w:tcPr>
                <w:tcW w:w="960" w:type="dxa"/>
                <w:gridSpan w:val="2"/>
                <w:shd w:val="clear" w:color="000000" w:fill="FFFFFF"/>
                <w:noWrap/>
                <w:vAlign w:val="bottom"/>
                <w:hideMark/>
              </w:tcPr>
            </w:tcPrChange>
          </w:tcPr>
          <w:p w14:paraId="45925132" w14:textId="77777777" w:rsidR="00E27AAA" w:rsidRPr="00E27AAA" w:rsidRDefault="00E27AAA" w:rsidP="00E27AAA">
            <w:pPr>
              <w:spacing w:after="0" w:line="240" w:lineRule="auto"/>
              <w:jc w:val="right"/>
              <w:rPr>
                <w:ins w:id="19882" w:author="Hardik Malhotra" w:date="2021-09-30T22:36:00Z"/>
                <w:rFonts w:ascii="Calibri" w:eastAsia="Times New Roman" w:hAnsi="Calibri" w:cs="Times New Roman"/>
                <w:color w:val="FFFFFF" w:themeColor="background1"/>
                <w:lang w:val="en-US"/>
                <w:rPrChange w:id="19883" w:author="Hardik Malhotra" w:date="2021-09-30T22:38:00Z">
                  <w:rPr>
                    <w:ins w:id="19884" w:author="Hardik Malhotra" w:date="2021-09-30T22:36:00Z"/>
                    <w:rFonts w:ascii="Calibri" w:eastAsia="Times New Roman" w:hAnsi="Calibri" w:cs="Times New Roman"/>
                    <w:color w:val="000000"/>
                    <w:lang w:val="en-US"/>
                  </w:rPr>
                </w:rPrChange>
              </w:rPr>
            </w:pPr>
            <w:ins w:id="19885" w:author="Hardik Malhotra" w:date="2021-09-30T22:36:00Z">
              <w:r w:rsidRPr="00E27AAA">
                <w:rPr>
                  <w:rFonts w:ascii="Calibri" w:eastAsia="Times New Roman" w:hAnsi="Calibri" w:cs="Times New Roman"/>
                  <w:color w:val="FFFFFF" w:themeColor="background1"/>
                  <w:lang w:val="en-US"/>
                  <w:rPrChange w:id="19886" w:author="Hardik Malhotra" w:date="2021-09-30T22:38:00Z">
                    <w:rPr>
                      <w:rFonts w:ascii="Calibri" w:eastAsia="Times New Roman" w:hAnsi="Calibri" w:cs="Times New Roman"/>
                      <w:color w:val="000000"/>
                      <w:lang w:val="en-US"/>
                    </w:rPr>
                  </w:rPrChange>
                </w:rPr>
                <w:t>352</w:t>
              </w:r>
            </w:ins>
          </w:p>
        </w:tc>
        <w:tc>
          <w:tcPr>
            <w:tcW w:w="914" w:type="dxa"/>
            <w:shd w:val="clear" w:color="auto" w:fill="C00000"/>
            <w:noWrap/>
            <w:vAlign w:val="bottom"/>
            <w:hideMark/>
            <w:tcPrChange w:id="19887" w:author="Hardik Malhotra" w:date="2021-09-30T22:38:00Z">
              <w:tcPr>
                <w:tcW w:w="960" w:type="dxa"/>
                <w:gridSpan w:val="2"/>
                <w:shd w:val="clear" w:color="000000" w:fill="FFFFFF"/>
                <w:noWrap/>
                <w:vAlign w:val="bottom"/>
                <w:hideMark/>
              </w:tcPr>
            </w:tcPrChange>
          </w:tcPr>
          <w:p w14:paraId="1941B858" w14:textId="77777777" w:rsidR="00E27AAA" w:rsidRPr="00E27AAA" w:rsidRDefault="00E27AAA" w:rsidP="00E27AAA">
            <w:pPr>
              <w:spacing w:after="0" w:line="240" w:lineRule="auto"/>
              <w:jc w:val="right"/>
              <w:rPr>
                <w:ins w:id="19888" w:author="Hardik Malhotra" w:date="2021-09-30T22:36:00Z"/>
                <w:rFonts w:ascii="Calibri" w:eastAsia="Times New Roman" w:hAnsi="Calibri" w:cs="Times New Roman"/>
                <w:color w:val="FFFFFF" w:themeColor="background1"/>
                <w:lang w:val="en-US"/>
                <w:rPrChange w:id="19889" w:author="Hardik Malhotra" w:date="2021-09-30T22:38:00Z">
                  <w:rPr>
                    <w:ins w:id="19890" w:author="Hardik Malhotra" w:date="2021-09-30T22:36:00Z"/>
                    <w:rFonts w:ascii="Calibri" w:eastAsia="Times New Roman" w:hAnsi="Calibri" w:cs="Times New Roman"/>
                    <w:color w:val="000000"/>
                    <w:lang w:val="en-US"/>
                  </w:rPr>
                </w:rPrChange>
              </w:rPr>
            </w:pPr>
            <w:ins w:id="19891" w:author="Hardik Malhotra" w:date="2021-09-30T22:36:00Z">
              <w:r w:rsidRPr="00E27AAA">
                <w:rPr>
                  <w:rFonts w:ascii="Calibri" w:eastAsia="Times New Roman" w:hAnsi="Calibri" w:cs="Times New Roman"/>
                  <w:color w:val="FFFFFF" w:themeColor="background1"/>
                  <w:lang w:val="en-US"/>
                  <w:rPrChange w:id="19892" w:author="Hardik Malhotra" w:date="2021-09-30T22:38:00Z">
                    <w:rPr>
                      <w:rFonts w:ascii="Calibri" w:eastAsia="Times New Roman" w:hAnsi="Calibri" w:cs="Times New Roman"/>
                      <w:color w:val="000000"/>
                      <w:lang w:val="en-US"/>
                    </w:rPr>
                  </w:rPrChange>
                </w:rPr>
                <w:t>425</w:t>
              </w:r>
            </w:ins>
          </w:p>
        </w:tc>
        <w:tc>
          <w:tcPr>
            <w:tcW w:w="914" w:type="dxa"/>
            <w:shd w:val="clear" w:color="auto" w:fill="C00000"/>
            <w:noWrap/>
            <w:vAlign w:val="bottom"/>
            <w:hideMark/>
            <w:tcPrChange w:id="19893" w:author="Hardik Malhotra" w:date="2021-09-30T22:38:00Z">
              <w:tcPr>
                <w:tcW w:w="960" w:type="dxa"/>
                <w:gridSpan w:val="2"/>
                <w:shd w:val="clear" w:color="000000" w:fill="FFFFFF"/>
                <w:noWrap/>
                <w:vAlign w:val="bottom"/>
                <w:hideMark/>
              </w:tcPr>
            </w:tcPrChange>
          </w:tcPr>
          <w:p w14:paraId="0949BEE5" w14:textId="77777777" w:rsidR="00E27AAA" w:rsidRPr="00E27AAA" w:rsidRDefault="00E27AAA" w:rsidP="00E27AAA">
            <w:pPr>
              <w:spacing w:after="0" w:line="240" w:lineRule="auto"/>
              <w:jc w:val="right"/>
              <w:rPr>
                <w:ins w:id="19894" w:author="Hardik Malhotra" w:date="2021-09-30T22:36:00Z"/>
                <w:rFonts w:ascii="Calibri" w:eastAsia="Times New Roman" w:hAnsi="Calibri" w:cs="Times New Roman"/>
                <w:color w:val="FFFFFF" w:themeColor="background1"/>
                <w:lang w:val="en-US"/>
                <w:rPrChange w:id="19895" w:author="Hardik Malhotra" w:date="2021-09-30T22:38:00Z">
                  <w:rPr>
                    <w:ins w:id="19896" w:author="Hardik Malhotra" w:date="2021-09-30T22:36:00Z"/>
                    <w:rFonts w:ascii="Calibri" w:eastAsia="Times New Roman" w:hAnsi="Calibri" w:cs="Times New Roman"/>
                    <w:color w:val="000000"/>
                    <w:lang w:val="en-US"/>
                  </w:rPr>
                </w:rPrChange>
              </w:rPr>
            </w:pPr>
            <w:ins w:id="19897" w:author="Hardik Malhotra" w:date="2021-09-30T22:36:00Z">
              <w:r w:rsidRPr="00E27AAA">
                <w:rPr>
                  <w:rFonts w:ascii="Calibri" w:eastAsia="Times New Roman" w:hAnsi="Calibri" w:cs="Times New Roman"/>
                  <w:color w:val="FFFFFF" w:themeColor="background1"/>
                  <w:lang w:val="en-US"/>
                  <w:rPrChange w:id="19898" w:author="Hardik Malhotra" w:date="2021-09-30T22:38:00Z">
                    <w:rPr>
                      <w:rFonts w:ascii="Calibri" w:eastAsia="Times New Roman" w:hAnsi="Calibri" w:cs="Times New Roman"/>
                      <w:color w:val="000000"/>
                      <w:lang w:val="en-US"/>
                    </w:rPr>
                  </w:rPrChange>
                </w:rPr>
                <w:t>-0.21%</w:t>
              </w:r>
            </w:ins>
          </w:p>
        </w:tc>
        <w:tc>
          <w:tcPr>
            <w:tcW w:w="914" w:type="dxa"/>
            <w:shd w:val="clear" w:color="auto" w:fill="C00000"/>
            <w:noWrap/>
            <w:vAlign w:val="bottom"/>
            <w:hideMark/>
            <w:tcPrChange w:id="19899" w:author="Hardik Malhotra" w:date="2021-09-30T22:38:00Z">
              <w:tcPr>
                <w:tcW w:w="960" w:type="dxa"/>
                <w:gridSpan w:val="2"/>
                <w:shd w:val="clear" w:color="000000" w:fill="FFFFFF"/>
                <w:noWrap/>
                <w:vAlign w:val="bottom"/>
                <w:hideMark/>
              </w:tcPr>
            </w:tcPrChange>
          </w:tcPr>
          <w:p w14:paraId="6D2D1022" w14:textId="77777777" w:rsidR="00E27AAA" w:rsidRPr="00E27AAA" w:rsidRDefault="00E27AAA" w:rsidP="00E27AAA">
            <w:pPr>
              <w:spacing w:after="0" w:line="240" w:lineRule="auto"/>
              <w:jc w:val="right"/>
              <w:rPr>
                <w:ins w:id="19900" w:author="Hardik Malhotra" w:date="2021-09-30T22:36:00Z"/>
                <w:rFonts w:ascii="Calibri" w:eastAsia="Times New Roman" w:hAnsi="Calibri" w:cs="Times New Roman"/>
                <w:color w:val="FFFFFF" w:themeColor="background1"/>
                <w:lang w:val="en-US"/>
                <w:rPrChange w:id="19901" w:author="Hardik Malhotra" w:date="2021-09-30T22:38:00Z">
                  <w:rPr>
                    <w:ins w:id="19902" w:author="Hardik Malhotra" w:date="2021-09-30T22:36:00Z"/>
                    <w:rFonts w:ascii="Calibri" w:eastAsia="Times New Roman" w:hAnsi="Calibri" w:cs="Times New Roman"/>
                    <w:color w:val="000000"/>
                    <w:lang w:val="en-US"/>
                  </w:rPr>
                </w:rPrChange>
              </w:rPr>
            </w:pPr>
            <w:ins w:id="19903" w:author="Hardik Malhotra" w:date="2021-09-30T22:36:00Z">
              <w:r w:rsidRPr="00E27AAA">
                <w:rPr>
                  <w:rFonts w:ascii="Calibri" w:eastAsia="Times New Roman" w:hAnsi="Calibri" w:cs="Times New Roman"/>
                  <w:color w:val="FFFFFF" w:themeColor="background1"/>
                  <w:lang w:val="en-US"/>
                  <w:rPrChange w:id="19904" w:author="Hardik Malhotra" w:date="2021-09-30T22:38:00Z">
                    <w:rPr>
                      <w:rFonts w:ascii="Calibri" w:eastAsia="Times New Roman" w:hAnsi="Calibri" w:cs="Times New Roman"/>
                      <w:color w:val="000000"/>
                      <w:lang w:val="en-US"/>
                    </w:rPr>
                  </w:rPrChange>
                </w:rPr>
                <w:t>8.02%</w:t>
              </w:r>
            </w:ins>
          </w:p>
        </w:tc>
      </w:tr>
      <w:tr w:rsidR="00E27AAA" w:rsidRPr="00E27AAA" w14:paraId="08D5F025" w14:textId="77777777" w:rsidTr="00E27AAA">
        <w:trPr>
          <w:trHeight w:val="301"/>
          <w:ins w:id="19905" w:author="Hardik Malhotra" w:date="2021-09-30T22:36:00Z"/>
          <w:trPrChange w:id="19906" w:author="Hardik Malhotra" w:date="2021-09-30T22:36:00Z">
            <w:trPr>
              <w:gridBefore w:val="1"/>
              <w:trHeight w:val="300"/>
            </w:trPr>
          </w:trPrChange>
        </w:trPr>
        <w:tc>
          <w:tcPr>
            <w:tcW w:w="3868" w:type="dxa"/>
            <w:shd w:val="clear" w:color="000000" w:fill="FFFFFF"/>
            <w:noWrap/>
            <w:vAlign w:val="bottom"/>
            <w:hideMark/>
            <w:tcPrChange w:id="19907" w:author="Hardik Malhotra" w:date="2021-09-30T22:36:00Z">
              <w:tcPr>
                <w:tcW w:w="4060" w:type="dxa"/>
                <w:gridSpan w:val="2"/>
                <w:shd w:val="clear" w:color="000000" w:fill="FFFFFF"/>
                <w:noWrap/>
                <w:vAlign w:val="bottom"/>
                <w:hideMark/>
              </w:tcPr>
            </w:tcPrChange>
          </w:tcPr>
          <w:p w14:paraId="0DBB5E3B" w14:textId="77777777" w:rsidR="00E27AAA" w:rsidRPr="00E27AAA" w:rsidRDefault="00E27AAA" w:rsidP="00E27AAA">
            <w:pPr>
              <w:spacing w:after="0" w:line="240" w:lineRule="auto"/>
              <w:rPr>
                <w:ins w:id="19908" w:author="Hardik Malhotra" w:date="2021-09-30T22:36:00Z"/>
                <w:rFonts w:ascii="Calibri" w:eastAsia="Times New Roman" w:hAnsi="Calibri" w:cs="Times New Roman"/>
                <w:color w:val="000000"/>
                <w:lang w:val="en-US"/>
              </w:rPr>
            </w:pPr>
            <w:ins w:id="19909" w:author="Hardik Malhotra" w:date="2021-09-30T22:36:00Z">
              <w:r w:rsidRPr="00E27AAA">
                <w:rPr>
                  <w:rFonts w:ascii="Calibri" w:eastAsia="Times New Roman" w:hAnsi="Calibri" w:cs="Times New Roman"/>
                  <w:color w:val="000000"/>
                  <w:lang w:val="en-US"/>
                </w:rPr>
                <w:t>Saudi Arabia</w:t>
              </w:r>
            </w:ins>
          </w:p>
        </w:tc>
        <w:tc>
          <w:tcPr>
            <w:tcW w:w="914" w:type="dxa"/>
            <w:shd w:val="clear" w:color="000000" w:fill="FFFFFF"/>
            <w:noWrap/>
            <w:vAlign w:val="bottom"/>
            <w:hideMark/>
            <w:tcPrChange w:id="19910" w:author="Hardik Malhotra" w:date="2021-09-30T22:36:00Z">
              <w:tcPr>
                <w:tcW w:w="960" w:type="dxa"/>
                <w:gridSpan w:val="2"/>
                <w:shd w:val="clear" w:color="000000" w:fill="FFFFFF"/>
                <w:noWrap/>
                <w:vAlign w:val="bottom"/>
                <w:hideMark/>
              </w:tcPr>
            </w:tcPrChange>
          </w:tcPr>
          <w:p w14:paraId="681AC7AF" w14:textId="77777777" w:rsidR="00E27AAA" w:rsidRPr="00E27AAA" w:rsidRDefault="00E27AAA" w:rsidP="00E27AAA">
            <w:pPr>
              <w:spacing w:after="0" w:line="240" w:lineRule="auto"/>
              <w:jc w:val="right"/>
              <w:rPr>
                <w:ins w:id="19911" w:author="Hardik Malhotra" w:date="2021-09-30T22:36:00Z"/>
                <w:rFonts w:ascii="Calibri" w:eastAsia="Times New Roman" w:hAnsi="Calibri" w:cs="Times New Roman"/>
                <w:color w:val="000000"/>
                <w:lang w:val="en-US"/>
              </w:rPr>
            </w:pPr>
            <w:ins w:id="19912" w:author="Hardik Malhotra" w:date="2021-09-30T22:36:00Z">
              <w:r w:rsidRPr="00E27AAA">
                <w:rPr>
                  <w:rFonts w:ascii="Calibri" w:eastAsia="Times New Roman" w:hAnsi="Calibri" w:cs="Times New Roman"/>
                  <w:color w:val="000000"/>
                  <w:lang w:val="en-US"/>
                </w:rPr>
                <w:t>55</w:t>
              </w:r>
            </w:ins>
          </w:p>
        </w:tc>
        <w:tc>
          <w:tcPr>
            <w:tcW w:w="914" w:type="dxa"/>
            <w:shd w:val="clear" w:color="000000" w:fill="FFFFFF"/>
            <w:noWrap/>
            <w:vAlign w:val="bottom"/>
            <w:hideMark/>
            <w:tcPrChange w:id="19913" w:author="Hardik Malhotra" w:date="2021-09-30T22:36:00Z">
              <w:tcPr>
                <w:tcW w:w="960" w:type="dxa"/>
                <w:gridSpan w:val="2"/>
                <w:shd w:val="clear" w:color="000000" w:fill="FFFFFF"/>
                <w:noWrap/>
                <w:vAlign w:val="bottom"/>
                <w:hideMark/>
              </w:tcPr>
            </w:tcPrChange>
          </w:tcPr>
          <w:p w14:paraId="666B8500" w14:textId="77777777" w:rsidR="00E27AAA" w:rsidRPr="00E27AAA" w:rsidRDefault="00E27AAA" w:rsidP="00E27AAA">
            <w:pPr>
              <w:spacing w:after="0" w:line="240" w:lineRule="auto"/>
              <w:jc w:val="right"/>
              <w:rPr>
                <w:ins w:id="19914" w:author="Hardik Malhotra" w:date="2021-09-30T22:36:00Z"/>
                <w:rFonts w:ascii="Calibri" w:eastAsia="Times New Roman" w:hAnsi="Calibri" w:cs="Times New Roman"/>
                <w:color w:val="000000"/>
                <w:lang w:val="en-US"/>
              </w:rPr>
            </w:pPr>
            <w:ins w:id="19915" w:author="Hardik Malhotra" w:date="2021-09-30T22:36:00Z">
              <w:r w:rsidRPr="00E27AAA">
                <w:rPr>
                  <w:rFonts w:ascii="Calibri" w:eastAsia="Times New Roman" w:hAnsi="Calibri" w:cs="Times New Roman"/>
                  <w:color w:val="000000"/>
                  <w:lang w:val="en-US"/>
                </w:rPr>
                <w:t>55</w:t>
              </w:r>
            </w:ins>
          </w:p>
        </w:tc>
        <w:tc>
          <w:tcPr>
            <w:tcW w:w="914" w:type="dxa"/>
            <w:shd w:val="clear" w:color="000000" w:fill="FFFFFF"/>
            <w:noWrap/>
            <w:vAlign w:val="bottom"/>
            <w:hideMark/>
            <w:tcPrChange w:id="19916" w:author="Hardik Malhotra" w:date="2021-09-30T22:36:00Z">
              <w:tcPr>
                <w:tcW w:w="960" w:type="dxa"/>
                <w:gridSpan w:val="2"/>
                <w:shd w:val="clear" w:color="000000" w:fill="FFFFFF"/>
                <w:noWrap/>
                <w:vAlign w:val="bottom"/>
                <w:hideMark/>
              </w:tcPr>
            </w:tcPrChange>
          </w:tcPr>
          <w:p w14:paraId="45DA3794" w14:textId="77777777" w:rsidR="00E27AAA" w:rsidRPr="00E27AAA" w:rsidRDefault="00E27AAA" w:rsidP="00E27AAA">
            <w:pPr>
              <w:spacing w:after="0" w:line="240" w:lineRule="auto"/>
              <w:jc w:val="right"/>
              <w:rPr>
                <w:ins w:id="19917" w:author="Hardik Malhotra" w:date="2021-09-30T22:36:00Z"/>
                <w:rFonts w:ascii="Calibri" w:eastAsia="Times New Roman" w:hAnsi="Calibri" w:cs="Times New Roman"/>
                <w:color w:val="000000"/>
                <w:lang w:val="en-US"/>
              </w:rPr>
            </w:pPr>
            <w:ins w:id="19918" w:author="Hardik Malhotra" w:date="2021-09-30T22:36:00Z">
              <w:r w:rsidRPr="00E27AAA">
                <w:rPr>
                  <w:rFonts w:ascii="Calibri" w:eastAsia="Times New Roman" w:hAnsi="Calibri" w:cs="Times New Roman"/>
                  <w:color w:val="000000"/>
                  <w:lang w:val="en-US"/>
                </w:rPr>
                <w:t>58</w:t>
              </w:r>
            </w:ins>
          </w:p>
        </w:tc>
        <w:tc>
          <w:tcPr>
            <w:tcW w:w="914" w:type="dxa"/>
            <w:shd w:val="clear" w:color="000000" w:fill="FFFFFF"/>
            <w:noWrap/>
            <w:vAlign w:val="bottom"/>
            <w:hideMark/>
            <w:tcPrChange w:id="19919" w:author="Hardik Malhotra" w:date="2021-09-30T22:36:00Z">
              <w:tcPr>
                <w:tcW w:w="960" w:type="dxa"/>
                <w:gridSpan w:val="2"/>
                <w:shd w:val="clear" w:color="000000" w:fill="FFFFFF"/>
                <w:noWrap/>
                <w:vAlign w:val="bottom"/>
                <w:hideMark/>
              </w:tcPr>
            </w:tcPrChange>
          </w:tcPr>
          <w:p w14:paraId="5F92F5CA" w14:textId="77777777" w:rsidR="00E27AAA" w:rsidRPr="00E27AAA" w:rsidRDefault="00E27AAA" w:rsidP="00E27AAA">
            <w:pPr>
              <w:spacing w:after="0" w:line="240" w:lineRule="auto"/>
              <w:jc w:val="right"/>
              <w:rPr>
                <w:ins w:id="19920" w:author="Hardik Malhotra" w:date="2021-09-30T22:36:00Z"/>
                <w:rFonts w:ascii="Calibri" w:eastAsia="Times New Roman" w:hAnsi="Calibri" w:cs="Times New Roman"/>
                <w:color w:val="000000"/>
                <w:lang w:val="en-US"/>
              </w:rPr>
            </w:pPr>
            <w:ins w:id="19921" w:author="Hardik Malhotra" w:date="2021-09-30T22:36:00Z">
              <w:r w:rsidRPr="00E27AAA">
                <w:rPr>
                  <w:rFonts w:ascii="Calibri" w:eastAsia="Times New Roman" w:hAnsi="Calibri" w:cs="Times New Roman"/>
                  <w:color w:val="000000"/>
                  <w:lang w:val="en-US"/>
                </w:rPr>
                <w:t>73</w:t>
              </w:r>
            </w:ins>
          </w:p>
        </w:tc>
        <w:tc>
          <w:tcPr>
            <w:tcW w:w="914" w:type="dxa"/>
            <w:shd w:val="clear" w:color="000000" w:fill="FFFFFF"/>
            <w:noWrap/>
            <w:vAlign w:val="bottom"/>
            <w:hideMark/>
            <w:tcPrChange w:id="19922" w:author="Hardik Malhotra" w:date="2021-09-30T22:36:00Z">
              <w:tcPr>
                <w:tcW w:w="960" w:type="dxa"/>
                <w:gridSpan w:val="2"/>
                <w:shd w:val="clear" w:color="000000" w:fill="FFFFFF"/>
                <w:noWrap/>
                <w:vAlign w:val="bottom"/>
                <w:hideMark/>
              </w:tcPr>
            </w:tcPrChange>
          </w:tcPr>
          <w:p w14:paraId="23EC3C19" w14:textId="77777777" w:rsidR="00E27AAA" w:rsidRPr="00E27AAA" w:rsidRDefault="00E27AAA" w:rsidP="00E27AAA">
            <w:pPr>
              <w:spacing w:after="0" w:line="240" w:lineRule="auto"/>
              <w:jc w:val="right"/>
              <w:rPr>
                <w:ins w:id="19923" w:author="Hardik Malhotra" w:date="2021-09-30T22:36:00Z"/>
                <w:rFonts w:ascii="Calibri" w:eastAsia="Times New Roman" w:hAnsi="Calibri" w:cs="Times New Roman"/>
                <w:color w:val="000000"/>
                <w:lang w:val="en-US"/>
              </w:rPr>
            </w:pPr>
            <w:ins w:id="19924" w:author="Hardik Malhotra" w:date="2021-09-30T22:36:00Z">
              <w:r w:rsidRPr="00E27AAA">
                <w:rPr>
                  <w:rFonts w:ascii="Calibri" w:eastAsia="Times New Roman" w:hAnsi="Calibri" w:cs="Times New Roman"/>
                  <w:color w:val="000000"/>
                  <w:lang w:val="en-US"/>
                </w:rPr>
                <w:t>98</w:t>
              </w:r>
            </w:ins>
          </w:p>
        </w:tc>
        <w:tc>
          <w:tcPr>
            <w:tcW w:w="914" w:type="dxa"/>
            <w:shd w:val="clear" w:color="000000" w:fill="FFFFFF"/>
            <w:noWrap/>
            <w:vAlign w:val="bottom"/>
            <w:hideMark/>
            <w:tcPrChange w:id="19925" w:author="Hardik Malhotra" w:date="2021-09-30T22:36:00Z">
              <w:tcPr>
                <w:tcW w:w="960" w:type="dxa"/>
                <w:gridSpan w:val="2"/>
                <w:shd w:val="clear" w:color="000000" w:fill="FFFFFF"/>
                <w:noWrap/>
                <w:vAlign w:val="bottom"/>
                <w:hideMark/>
              </w:tcPr>
            </w:tcPrChange>
          </w:tcPr>
          <w:p w14:paraId="38CA4C45" w14:textId="77777777" w:rsidR="00E27AAA" w:rsidRPr="00E27AAA" w:rsidRDefault="00E27AAA" w:rsidP="00E27AAA">
            <w:pPr>
              <w:spacing w:after="0" w:line="240" w:lineRule="auto"/>
              <w:jc w:val="right"/>
              <w:rPr>
                <w:ins w:id="19926" w:author="Hardik Malhotra" w:date="2021-09-30T22:36:00Z"/>
                <w:rFonts w:ascii="Calibri" w:eastAsia="Times New Roman" w:hAnsi="Calibri" w:cs="Times New Roman"/>
                <w:color w:val="000000"/>
                <w:lang w:val="en-US"/>
              </w:rPr>
            </w:pPr>
            <w:ins w:id="19927" w:author="Hardik Malhotra" w:date="2021-09-30T22:36:00Z">
              <w:r w:rsidRPr="00E27AAA">
                <w:rPr>
                  <w:rFonts w:ascii="Calibri" w:eastAsia="Times New Roman" w:hAnsi="Calibri" w:cs="Times New Roman"/>
                  <w:color w:val="000000"/>
                  <w:lang w:val="en-US"/>
                </w:rPr>
                <w:t>0.01%</w:t>
              </w:r>
            </w:ins>
          </w:p>
        </w:tc>
        <w:tc>
          <w:tcPr>
            <w:tcW w:w="914" w:type="dxa"/>
            <w:shd w:val="clear" w:color="000000" w:fill="FFFFFF"/>
            <w:noWrap/>
            <w:vAlign w:val="bottom"/>
            <w:hideMark/>
            <w:tcPrChange w:id="19928" w:author="Hardik Malhotra" w:date="2021-09-30T22:36:00Z">
              <w:tcPr>
                <w:tcW w:w="960" w:type="dxa"/>
                <w:gridSpan w:val="2"/>
                <w:shd w:val="clear" w:color="000000" w:fill="FFFFFF"/>
                <w:noWrap/>
                <w:vAlign w:val="bottom"/>
                <w:hideMark/>
              </w:tcPr>
            </w:tcPrChange>
          </w:tcPr>
          <w:p w14:paraId="43DCCDF4" w14:textId="77777777" w:rsidR="00E27AAA" w:rsidRPr="00E27AAA" w:rsidRDefault="00E27AAA" w:rsidP="00E27AAA">
            <w:pPr>
              <w:spacing w:after="0" w:line="240" w:lineRule="auto"/>
              <w:jc w:val="right"/>
              <w:rPr>
                <w:ins w:id="19929" w:author="Hardik Malhotra" w:date="2021-09-30T22:36:00Z"/>
                <w:rFonts w:ascii="Calibri" w:eastAsia="Times New Roman" w:hAnsi="Calibri" w:cs="Times New Roman"/>
                <w:color w:val="000000"/>
                <w:lang w:val="en-US"/>
              </w:rPr>
            </w:pPr>
            <w:ins w:id="19930" w:author="Hardik Malhotra" w:date="2021-09-30T22:36:00Z">
              <w:r w:rsidRPr="00E27AAA">
                <w:rPr>
                  <w:rFonts w:ascii="Calibri" w:eastAsia="Times New Roman" w:hAnsi="Calibri" w:cs="Times New Roman"/>
                  <w:color w:val="000000"/>
                  <w:lang w:val="en-US"/>
                </w:rPr>
                <w:t>11.17%</w:t>
              </w:r>
            </w:ins>
          </w:p>
        </w:tc>
      </w:tr>
      <w:tr w:rsidR="00E27AAA" w:rsidRPr="00E27AAA" w14:paraId="728EBC47" w14:textId="77777777" w:rsidTr="00E27AAA">
        <w:trPr>
          <w:trHeight w:val="301"/>
          <w:ins w:id="19931" w:author="Hardik Malhotra" w:date="2021-09-30T22:36:00Z"/>
          <w:trPrChange w:id="19932" w:author="Hardik Malhotra" w:date="2021-09-30T22:36:00Z">
            <w:trPr>
              <w:gridBefore w:val="1"/>
              <w:trHeight w:val="300"/>
            </w:trPr>
          </w:trPrChange>
        </w:trPr>
        <w:tc>
          <w:tcPr>
            <w:tcW w:w="3868" w:type="dxa"/>
            <w:shd w:val="clear" w:color="000000" w:fill="FFFFFF"/>
            <w:noWrap/>
            <w:vAlign w:val="bottom"/>
            <w:hideMark/>
            <w:tcPrChange w:id="19933" w:author="Hardik Malhotra" w:date="2021-09-30T22:36:00Z">
              <w:tcPr>
                <w:tcW w:w="4060" w:type="dxa"/>
                <w:gridSpan w:val="2"/>
                <w:shd w:val="clear" w:color="000000" w:fill="FFFFFF"/>
                <w:noWrap/>
                <w:vAlign w:val="bottom"/>
                <w:hideMark/>
              </w:tcPr>
            </w:tcPrChange>
          </w:tcPr>
          <w:p w14:paraId="126A8181" w14:textId="77777777" w:rsidR="00E27AAA" w:rsidRPr="00E27AAA" w:rsidRDefault="00E27AAA" w:rsidP="00E27AAA">
            <w:pPr>
              <w:spacing w:after="0" w:line="240" w:lineRule="auto"/>
              <w:rPr>
                <w:ins w:id="19934" w:author="Hardik Malhotra" w:date="2021-09-30T22:36:00Z"/>
                <w:rFonts w:ascii="Calibri" w:eastAsia="Times New Roman" w:hAnsi="Calibri" w:cs="Times New Roman"/>
                <w:color w:val="000000"/>
                <w:lang w:val="en-US"/>
              </w:rPr>
            </w:pPr>
            <w:ins w:id="19935" w:author="Hardik Malhotra" w:date="2021-09-30T22:36:00Z">
              <w:r w:rsidRPr="00E27AAA">
                <w:rPr>
                  <w:rFonts w:ascii="Calibri" w:eastAsia="Times New Roman" w:hAnsi="Calibri" w:cs="Times New Roman"/>
                  <w:color w:val="000000"/>
                  <w:lang w:val="en-US"/>
                </w:rPr>
                <w:t>Turkey</w:t>
              </w:r>
            </w:ins>
          </w:p>
        </w:tc>
        <w:tc>
          <w:tcPr>
            <w:tcW w:w="914" w:type="dxa"/>
            <w:shd w:val="clear" w:color="000000" w:fill="FFFFFF"/>
            <w:noWrap/>
            <w:vAlign w:val="bottom"/>
            <w:hideMark/>
            <w:tcPrChange w:id="19936" w:author="Hardik Malhotra" w:date="2021-09-30T22:36:00Z">
              <w:tcPr>
                <w:tcW w:w="960" w:type="dxa"/>
                <w:gridSpan w:val="2"/>
                <w:shd w:val="clear" w:color="000000" w:fill="FFFFFF"/>
                <w:noWrap/>
                <w:vAlign w:val="bottom"/>
                <w:hideMark/>
              </w:tcPr>
            </w:tcPrChange>
          </w:tcPr>
          <w:p w14:paraId="1AF6DEF9" w14:textId="77777777" w:rsidR="00E27AAA" w:rsidRPr="00E27AAA" w:rsidRDefault="00E27AAA" w:rsidP="00E27AAA">
            <w:pPr>
              <w:spacing w:after="0" w:line="240" w:lineRule="auto"/>
              <w:jc w:val="right"/>
              <w:rPr>
                <w:ins w:id="19937" w:author="Hardik Malhotra" w:date="2021-09-30T22:36:00Z"/>
                <w:rFonts w:ascii="Calibri" w:eastAsia="Times New Roman" w:hAnsi="Calibri" w:cs="Times New Roman"/>
                <w:color w:val="000000"/>
                <w:lang w:val="en-US"/>
              </w:rPr>
            </w:pPr>
            <w:ins w:id="19938" w:author="Hardik Malhotra" w:date="2021-09-30T22:36:00Z">
              <w:r w:rsidRPr="00E27AAA">
                <w:rPr>
                  <w:rFonts w:ascii="Calibri" w:eastAsia="Times New Roman" w:hAnsi="Calibri" w:cs="Times New Roman"/>
                  <w:color w:val="000000"/>
                  <w:lang w:val="en-US"/>
                </w:rPr>
                <w:t>21</w:t>
              </w:r>
            </w:ins>
          </w:p>
        </w:tc>
        <w:tc>
          <w:tcPr>
            <w:tcW w:w="914" w:type="dxa"/>
            <w:shd w:val="clear" w:color="000000" w:fill="FFFFFF"/>
            <w:noWrap/>
            <w:vAlign w:val="bottom"/>
            <w:hideMark/>
            <w:tcPrChange w:id="19939" w:author="Hardik Malhotra" w:date="2021-09-30T22:36:00Z">
              <w:tcPr>
                <w:tcW w:w="960" w:type="dxa"/>
                <w:gridSpan w:val="2"/>
                <w:shd w:val="clear" w:color="000000" w:fill="FFFFFF"/>
                <w:noWrap/>
                <w:vAlign w:val="bottom"/>
                <w:hideMark/>
              </w:tcPr>
            </w:tcPrChange>
          </w:tcPr>
          <w:p w14:paraId="0BD4B746" w14:textId="77777777" w:rsidR="00E27AAA" w:rsidRPr="00E27AAA" w:rsidRDefault="00E27AAA" w:rsidP="00E27AAA">
            <w:pPr>
              <w:spacing w:after="0" w:line="240" w:lineRule="auto"/>
              <w:jc w:val="right"/>
              <w:rPr>
                <w:ins w:id="19940" w:author="Hardik Malhotra" w:date="2021-09-30T22:36:00Z"/>
                <w:rFonts w:ascii="Calibri" w:eastAsia="Times New Roman" w:hAnsi="Calibri" w:cs="Times New Roman"/>
                <w:color w:val="000000"/>
                <w:lang w:val="en-US"/>
              </w:rPr>
            </w:pPr>
            <w:ins w:id="19941" w:author="Hardik Malhotra" w:date="2021-09-30T22:36:00Z">
              <w:r w:rsidRPr="00E27AAA">
                <w:rPr>
                  <w:rFonts w:ascii="Calibri" w:eastAsia="Times New Roman" w:hAnsi="Calibri" w:cs="Times New Roman"/>
                  <w:color w:val="000000"/>
                  <w:lang w:val="en-US"/>
                </w:rPr>
                <w:t>25</w:t>
              </w:r>
            </w:ins>
          </w:p>
        </w:tc>
        <w:tc>
          <w:tcPr>
            <w:tcW w:w="914" w:type="dxa"/>
            <w:shd w:val="clear" w:color="000000" w:fill="FFFFFF"/>
            <w:noWrap/>
            <w:vAlign w:val="bottom"/>
            <w:hideMark/>
            <w:tcPrChange w:id="19942" w:author="Hardik Malhotra" w:date="2021-09-30T22:36:00Z">
              <w:tcPr>
                <w:tcW w:w="960" w:type="dxa"/>
                <w:gridSpan w:val="2"/>
                <w:shd w:val="clear" w:color="000000" w:fill="FFFFFF"/>
                <w:noWrap/>
                <w:vAlign w:val="bottom"/>
                <w:hideMark/>
              </w:tcPr>
            </w:tcPrChange>
          </w:tcPr>
          <w:p w14:paraId="7A87B079" w14:textId="77777777" w:rsidR="00E27AAA" w:rsidRPr="00E27AAA" w:rsidRDefault="00E27AAA" w:rsidP="00E27AAA">
            <w:pPr>
              <w:spacing w:after="0" w:line="240" w:lineRule="auto"/>
              <w:jc w:val="right"/>
              <w:rPr>
                <w:ins w:id="19943" w:author="Hardik Malhotra" w:date="2021-09-30T22:36:00Z"/>
                <w:rFonts w:ascii="Calibri" w:eastAsia="Times New Roman" w:hAnsi="Calibri" w:cs="Times New Roman"/>
                <w:color w:val="000000"/>
                <w:lang w:val="en-US"/>
              </w:rPr>
            </w:pPr>
            <w:ins w:id="19944" w:author="Hardik Malhotra" w:date="2021-09-30T22:36:00Z">
              <w:r w:rsidRPr="00E27AAA">
                <w:rPr>
                  <w:rFonts w:ascii="Calibri" w:eastAsia="Times New Roman" w:hAnsi="Calibri" w:cs="Times New Roman"/>
                  <w:color w:val="000000"/>
                  <w:lang w:val="en-US"/>
                </w:rPr>
                <w:t>26</w:t>
              </w:r>
            </w:ins>
          </w:p>
        </w:tc>
        <w:tc>
          <w:tcPr>
            <w:tcW w:w="914" w:type="dxa"/>
            <w:shd w:val="clear" w:color="000000" w:fill="FFFFFF"/>
            <w:noWrap/>
            <w:vAlign w:val="bottom"/>
            <w:hideMark/>
            <w:tcPrChange w:id="19945" w:author="Hardik Malhotra" w:date="2021-09-30T22:36:00Z">
              <w:tcPr>
                <w:tcW w:w="960" w:type="dxa"/>
                <w:gridSpan w:val="2"/>
                <w:shd w:val="clear" w:color="000000" w:fill="FFFFFF"/>
                <w:noWrap/>
                <w:vAlign w:val="bottom"/>
                <w:hideMark/>
              </w:tcPr>
            </w:tcPrChange>
          </w:tcPr>
          <w:p w14:paraId="428A0D10" w14:textId="77777777" w:rsidR="00E27AAA" w:rsidRPr="00E27AAA" w:rsidRDefault="00E27AAA" w:rsidP="00E27AAA">
            <w:pPr>
              <w:spacing w:after="0" w:line="240" w:lineRule="auto"/>
              <w:jc w:val="right"/>
              <w:rPr>
                <w:ins w:id="19946" w:author="Hardik Malhotra" w:date="2021-09-30T22:36:00Z"/>
                <w:rFonts w:ascii="Calibri" w:eastAsia="Times New Roman" w:hAnsi="Calibri" w:cs="Times New Roman"/>
                <w:color w:val="000000"/>
                <w:lang w:val="en-US"/>
              </w:rPr>
            </w:pPr>
            <w:ins w:id="19947" w:author="Hardik Malhotra" w:date="2021-09-30T22:36:00Z">
              <w:r w:rsidRPr="00E27AAA">
                <w:rPr>
                  <w:rFonts w:ascii="Calibri" w:eastAsia="Times New Roman" w:hAnsi="Calibri" w:cs="Times New Roman"/>
                  <w:color w:val="000000"/>
                  <w:lang w:val="en-US"/>
                </w:rPr>
                <w:t>32</w:t>
              </w:r>
            </w:ins>
          </w:p>
        </w:tc>
        <w:tc>
          <w:tcPr>
            <w:tcW w:w="914" w:type="dxa"/>
            <w:shd w:val="clear" w:color="000000" w:fill="FFFFFF"/>
            <w:noWrap/>
            <w:vAlign w:val="bottom"/>
            <w:hideMark/>
            <w:tcPrChange w:id="19948" w:author="Hardik Malhotra" w:date="2021-09-30T22:36:00Z">
              <w:tcPr>
                <w:tcW w:w="960" w:type="dxa"/>
                <w:gridSpan w:val="2"/>
                <w:shd w:val="clear" w:color="000000" w:fill="FFFFFF"/>
                <w:noWrap/>
                <w:vAlign w:val="bottom"/>
                <w:hideMark/>
              </w:tcPr>
            </w:tcPrChange>
          </w:tcPr>
          <w:p w14:paraId="4524096F" w14:textId="77777777" w:rsidR="00E27AAA" w:rsidRPr="00E27AAA" w:rsidRDefault="00E27AAA" w:rsidP="00E27AAA">
            <w:pPr>
              <w:spacing w:after="0" w:line="240" w:lineRule="auto"/>
              <w:jc w:val="right"/>
              <w:rPr>
                <w:ins w:id="19949" w:author="Hardik Malhotra" w:date="2021-09-30T22:36:00Z"/>
                <w:rFonts w:ascii="Calibri" w:eastAsia="Times New Roman" w:hAnsi="Calibri" w:cs="Times New Roman"/>
                <w:color w:val="000000"/>
                <w:lang w:val="en-US"/>
              </w:rPr>
            </w:pPr>
            <w:ins w:id="19950" w:author="Hardik Malhotra" w:date="2021-09-30T22:36:00Z">
              <w:r w:rsidRPr="00E27AAA">
                <w:rPr>
                  <w:rFonts w:ascii="Calibri" w:eastAsia="Times New Roman" w:hAnsi="Calibri" w:cs="Times New Roman"/>
                  <w:color w:val="000000"/>
                  <w:lang w:val="en-US"/>
                </w:rPr>
                <w:t>43</w:t>
              </w:r>
            </w:ins>
          </w:p>
        </w:tc>
        <w:tc>
          <w:tcPr>
            <w:tcW w:w="914" w:type="dxa"/>
            <w:shd w:val="clear" w:color="000000" w:fill="FFFFFF"/>
            <w:noWrap/>
            <w:vAlign w:val="bottom"/>
            <w:hideMark/>
            <w:tcPrChange w:id="19951" w:author="Hardik Malhotra" w:date="2021-09-30T22:36:00Z">
              <w:tcPr>
                <w:tcW w:w="960" w:type="dxa"/>
                <w:gridSpan w:val="2"/>
                <w:shd w:val="clear" w:color="000000" w:fill="FFFFFF"/>
                <w:noWrap/>
                <w:vAlign w:val="bottom"/>
                <w:hideMark/>
              </w:tcPr>
            </w:tcPrChange>
          </w:tcPr>
          <w:p w14:paraId="128AD360" w14:textId="77777777" w:rsidR="00E27AAA" w:rsidRPr="00E27AAA" w:rsidRDefault="00E27AAA" w:rsidP="00E27AAA">
            <w:pPr>
              <w:spacing w:after="0" w:line="240" w:lineRule="auto"/>
              <w:jc w:val="right"/>
              <w:rPr>
                <w:ins w:id="19952" w:author="Hardik Malhotra" w:date="2021-09-30T22:36:00Z"/>
                <w:rFonts w:ascii="Calibri" w:eastAsia="Times New Roman" w:hAnsi="Calibri" w:cs="Times New Roman"/>
                <w:color w:val="000000"/>
                <w:lang w:val="en-US"/>
              </w:rPr>
            </w:pPr>
            <w:ins w:id="19953" w:author="Hardik Malhotra" w:date="2021-09-30T22:36:00Z">
              <w:r w:rsidRPr="00E27AAA">
                <w:rPr>
                  <w:rFonts w:ascii="Calibri" w:eastAsia="Times New Roman" w:hAnsi="Calibri" w:cs="Times New Roman"/>
                  <w:color w:val="000000"/>
                  <w:lang w:val="en-US"/>
                </w:rPr>
                <w:t>3.50%</w:t>
              </w:r>
            </w:ins>
          </w:p>
        </w:tc>
        <w:tc>
          <w:tcPr>
            <w:tcW w:w="914" w:type="dxa"/>
            <w:shd w:val="clear" w:color="000000" w:fill="FFFFFF"/>
            <w:noWrap/>
            <w:vAlign w:val="bottom"/>
            <w:hideMark/>
            <w:tcPrChange w:id="19954" w:author="Hardik Malhotra" w:date="2021-09-30T22:36:00Z">
              <w:tcPr>
                <w:tcW w:w="960" w:type="dxa"/>
                <w:gridSpan w:val="2"/>
                <w:shd w:val="clear" w:color="000000" w:fill="FFFFFF"/>
                <w:noWrap/>
                <w:vAlign w:val="bottom"/>
                <w:hideMark/>
              </w:tcPr>
            </w:tcPrChange>
          </w:tcPr>
          <w:p w14:paraId="72DBBA80" w14:textId="77777777" w:rsidR="00E27AAA" w:rsidRPr="00E27AAA" w:rsidRDefault="00E27AAA" w:rsidP="00E27AAA">
            <w:pPr>
              <w:spacing w:after="0" w:line="240" w:lineRule="auto"/>
              <w:jc w:val="right"/>
              <w:rPr>
                <w:ins w:id="19955" w:author="Hardik Malhotra" w:date="2021-09-30T22:36:00Z"/>
                <w:rFonts w:ascii="Calibri" w:eastAsia="Times New Roman" w:hAnsi="Calibri" w:cs="Times New Roman"/>
                <w:color w:val="000000"/>
                <w:lang w:val="en-US"/>
              </w:rPr>
            </w:pPr>
            <w:ins w:id="19956" w:author="Hardik Malhotra" w:date="2021-09-30T22:36:00Z">
              <w:r w:rsidRPr="00E27AAA">
                <w:rPr>
                  <w:rFonts w:ascii="Calibri" w:eastAsia="Times New Roman" w:hAnsi="Calibri" w:cs="Times New Roman"/>
                  <w:color w:val="000000"/>
                  <w:lang w:val="en-US"/>
                </w:rPr>
                <w:t>10.61%</w:t>
              </w:r>
            </w:ins>
          </w:p>
        </w:tc>
      </w:tr>
      <w:tr w:rsidR="00E27AAA" w:rsidRPr="00E27AAA" w14:paraId="4A60D984" w14:textId="77777777" w:rsidTr="00E27AAA">
        <w:trPr>
          <w:trHeight w:val="301"/>
          <w:ins w:id="19957" w:author="Hardik Malhotra" w:date="2021-09-30T22:36:00Z"/>
          <w:trPrChange w:id="19958" w:author="Hardik Malhotra" w:date="2021-09-30T22:36:00Z">
            <w:trPr>
              <w:gridBefore w:val="1"/>
              <w:trHeight w:val="300"/>
            </w:trPr>
          </w:trPrChange>
        </w:trPr>
        <w:tc>
          <w:tcPr>
            <w:tcW w:w="3868" w:type="dxa"/>
            <w:shd w:val="clear" w:color="000000" w:fill="FFFFFF"/>
            <w:noWrap/>
            <w:vAlign w:val="bottom"/>
            <w:hideMark/>
            <w:tcPrChange w:id="19959" w:author="Hardik Malhotra" w:date="2021-09-30T22:36:00Z">
              <w:tcPr>
                <w:tcW w:w="4060" w:type="dxa"/>
                <w:gridSpan w:val="2"/>
                <w:shd w:val="clear" w:color="000000" w:fill="FFFFFF"/>
                <w:noWrap/>
                <w:vAlign w:val="bottom"/>
                <w:hideMark/>
              </w:tcPr>
            </w:tcPrChange>
          </w:tcPr>
          <w:p w14:paraId="68D9F2B1" w14:textId="77777777" w:rsidR="00E27AAA" w:rsidRPr="00E27AAA" w:rsidRDefault="00E27AAA" w:rsidP="00E27AAA">
            <w:pPr>
              <w:spacing w:after="0" w:line="240" w:lineRule="auto"/>
              <w:rPr>
                <w:ins w:id="19960" w:author="Hardik Malhotra" w:date="2021-09-30T22:36:00Z"/>
                <w:rFonts w:ascii="Calibri" w:eastAsia="Times New Roman" w:hAnsi="Calibri" w:cs="Times New Roman"/>
                <w:color w:val="000000"/>
                <w:lang w:val="en-US"/>
              </w:rPr>
            </w:pPr>
            <w:ins w:id="19961" w:author="Hardik Malhotra" w:date="2021-09-30T22:36:00Z">
              <w:r w:rsidRPr="00E27AAA">
                <w:rPr>
                  <w:rFonts w:ascii="Calibri" w:eastAsia="Times New Roman" w:hAnsi="Calibri" w:cs="Times New Roman"/>
                  <w:color w:val="000000"/>
                  <w:lang w:val="en-US"/>
                </w:rPr>
                <w:t>Others</w:t>
              </w:r>
            </w:ins>
          </w:p>
        </w:tc>
        <w:tc>
          <w:tcPr>
            <w:tcW w:w="914" w:type="dxa"/>
            <w:shd w:val="clear" w:color="000000" w:fill="FFFFFF"/>
            <w:noWrap/>
            <w:vAlign w:val="bottom"/>
            <w:hideMark/>
            <w:tcPrChange w:id="19962" w:author="Hardik Malhotra" w:date="2021-09-30T22:36:00Z">
              <w:tcPr>
                <w:tcW w:w="960" w:type="dxa"/>
                <w:gridSpan w:val="2"/>
                <w:shd w:val="clear" w:color="000000" w:fill="FFFFFF"/>
                <w:noWrap/>
                <w:vAlign w:val="bottom"/>
                <w:hideMark/>
              </w:tcPr>
            </w:tcPrChange>
          </w:tcPr>
          <w:p w14:paraId="0C4056BB" w14:textId="77777777" w:rsidR="00E27AAA" w:rsidRPr="00E27AAA" w:rsidRDefault="00E27AAA" w:rsidP="00E27AAA">
            <w:pPr>
              <w:spacing w:after="0" w:line="240" w:lineRule="auto"/>
              <w:jc w:val="right"/>
              <w:rPr>
                <w:ins w:id="19963" w:author="Hardik Malhotra" w:date="2021-09-30T22:36:00Z"/>
                <w:rFonts w:ascii="Calibri" w:eastAsia="Times New Roman" w:hAnsi="Calibri" w:cs="Times New Roman"/>
                <w:color w:val="000000"/>
                <w:lang w:val="en-US"/>
              </w:rPr>
            </w:pPr>
            <w:ins w:id="19964" w:author="Hardik Malhotra" w:date="2021-09-30T22:36:00Z">
              <w:r w:rsidRPr="00E27AAA">
                <w:rPr>
                  <w:rFonts w:ascii="Calibri" w:eastAsia="Times New Roman" w:hAnsi="Calibri" w:cs="Times New Roman"/>
                  <w:color w:val="000000"/>
                  <w:lang w:val="en-US"/>
                </w:rPr>
                <w:t>198</w:t>
              </w:r>
            </w:ins>
          </w:p>
        </w:tc>
        <w:tc>
          <w:tcPr>
            <w:tcW w:w="914" w:type="dxa"/>
            <w:shd w:val="clear" w:color="000000" w:fill="FFFFFF"/>
            <w:noWrap/>
            <w:vAlign w:val="bottom"/>
            <w:hideMark/>
            <w:tcPrChange w:id="19965" w:author="Hardik Malhotra" w:date="2021-09-30T22:36:00Z">
              <w:tcPr>
                <w:tcW w:w="960" w:type="dxa"/>
                <w:gridSpan w:val="2"/>
                <w:shd w:val="clear" w:color="000000" w:fill="FFFFFF"/>
                <w:noWrap/>
                <w:vAlign w:val="bottom"/>
                <w:hideMark/>
              </w:tcPr>
            </w:tcPrChange>
          </w:tcPr>
          <w:p w14:paraId="1B4C0307" w14:textId="77777777" w:rsidR="00E27AAA" w:rsidRPr="00E27AAA" w:rsidRDefault="00E27AAA" w:rsidP="00E27AAA">
            <w:pPr>
              <w:spacing w:after="0" w:line="240" w:lineRule="auto"/>
              <w:jc w:val="right"/>
              <w:rPr>
                <w:ins w:id="19966" w:author="Hardik Malhotra" w:date="2021-09-30T22:36:00Z"/>
                <w:rFonts w:ascii="Calibri" w:eastAsia="Times New Roman" w:hAnsi="Calibri" w:cs="Times New Roman"/>
                <w:color w:val="000000"/>
                <w:lang w:val="en-US"/>
              </w:rPr>
            </w:pPr>
            <w:ins w:id="19967" w:author="Hardik Malhotra" w:date="2021-09-30T22:36:00Z">
              <w:r w:rsidRPr="00E27AAA">
                <w:rPr>
                  <w:rFonts w:ascii="Calibri" w:eastAsia="Times New Roman" w:hAnsi="Calibri" w:cs="Times New Roman"/>
                  <w:color w:val="000000"/>
                  <w:lang w:val="en-US"/>
                </w:rPr>
                <w:t>191</w:t>
              </w:r>
            </w:ins>
          </w:p>
        </w:tc>
        <w:tc>
          <w:tcPr>
            <w:tcW w:w="914" w:type="dxa"/>
            <w:shd w:val="clear" w:color="000000" w:fill="FFFFFF"/>
            <w:noWrap/>
            <w:vAlign w:val="bottom"/>
            <w:hideMark/>
            <w:tcPrChange w:id="19968" w:author="Hardik Malhotra" w:date="2021-09-30T22:36:00Z">
              <w:tcPr>
                <w:tcW w:w="960" w:type="dxa"/>
                <w:gridSpan w:val="2"/>
                <w:shd w:val="clear" w:color="000000" w:fill="FFFFFF"/>
                <w:noWrap/>
                <w:vAlign w:val="bottom"/>
                <w:hideMark/>
              </w:tcPr>
            </w:tcPrChange>
          </w:tcPr>
          <w:p w14:paraId="4E1CD4C5" w14:textId="77777777" w:rsidR="00E27AAA" w:rsidRPr="00E27AAA" w:rsidRDefault="00E27AAA" w:rsidP="00E27AAA">
            <w:pPr>
              <w:spacing w:after="0" w:line="240" w:lineRule="auto"/>
              <w:jc w:val="right"/>
              <w:rPr>
                <w:ins w:id="19969" w:author="Hardik Malhotra" w:date="2021-09-30T22:36:00Z"/>
                <w:rFonts w:ascii="Calibri" w:eastAsia="Times New Roman" w:hAnsi="Calibri" w:cs="Times New Roman"/>
                <w:color w:val="000000"/>
                <w:lang w:val="en-US"/>
              </w:rPr>
            </w:pPr>
            <w:ins w:id="19970" w:author="Hardik Malhotra" w:date="2021-09-30T22:36:00Z">
              <w:r w:rsidRPr="00E27AAA">
                <w:rPr>
                  <w:rFonts w:ascii="Calibri" w:eastAsia="Times New Roman" w:hAnsi="Calibri" w:cs="Times New Roman"/>
                  <w:color w:val="000000"/>
                  <w:lang w:val="en-US"/>
                </w:rPr>
                <w:t>205</w:t>
              </w:r>
            </w:ins>
          </w:p>
        </w:tc>
        <w:tc>
          <w:tcPr>
            <w:tcW w:w="914" w:type="dxa"/>
            <w:shd w:val="clear" w:color="000000" w:fill="FFFFFF"/>
            <w:noWrap/>
            <w:vAlign w:val="bottom"/>
            <w:hideMark/>
            <w:tcPrChange w:id="19971" w:author="Hardik Malhotra" w:date="2021-09-30T22:36:00Z">
              <w:tcPr>
                <w:tcW w:w="960" w:type="dxa"/>
                <w:gridSpan w:val="2"/>
                <w:shd w:val="clear" w:color="000000" w:fill="FFFFFF"/>
                <w:noWrap/>
                <w:vAlign w:val="bottom"/>
                <w:hideMark/>
              </w:tcPr>
            </w:tcPrChange>
          </w:tcPr>
          <w:p w14:paraId="431B705E" w14:textId="77777777" w:rsidR="00E27AAA" w:rsidRPr="00E27AAA" w:rsidRDefault="00E27AAA" w:rsidP="00E27AAA">
            <w:pPr>
              <w:spacing w:after="0" w:line="240" w:lineRule="auto"/>
              <w:jc w:val="right"/>
              <w:rPr>
                <w:ins w:id="19972" w:author="Hardik Malhotra" w:date="2021-09-30T22:36:00Z"/>
                <w:rFonts w:ascii="Calibri" w:eastAsia="Times New Roman" w:hAnsi="Calibri" w:cs="Times New Roman"/>
                <w:color w:val="000000"/>
                <w:lang w:val="en-US"/>
              </w:rPr>
            </w:pPr>
            <w:ins w:id="19973" w:author="Hardik Malhotra" w:date="2021-09-30T22:36:00Z">
              <w:r w:rsidRPr="00E27AAA">
                <w:rPr>
                  <w:rFonts w:ascii="Calibri" w:eastAsia="Times New Roman" w:hAnsi="Calibri" w:cs="Times New Roman"/>
                  <w:color w:val="000000"/>
                  <w:lang w:val="en-US"/>
                </w:rPr>
                <w:t>247</w:t>
              </w:r>
            </w:ins>
          </w:p>
        </w:tc>
        <w:tc>
          <w:tcPr>
            <w:tcW w:w="914" w:type="dxa"/>
            <w:shd w:val="clear" w:color="000000" w:fill="FFFFFF"/>
            <w:noWrap/>
            <w:vAlign w:val="bottom"/>
            <w:hideMark/>
            <w:tcPrChange w:id="19974" w:author="Hardik Malhotra" w:date="2021-09-30T22:36:00Z">
              <w:tcPr>
                <w:tcW w:w="960" w:type="dxa"/>
                <w:gridSpan w:val="2"/>
                <w:shd w:val="clear" w:color="000000" w:fill="FFFFFF"/>
                <w:noWrap/>
                <w:vAlign w:val="bottom"/>
                <w:hideMark/>
              </w:tcPr>
            </w:tcPrChange>
          </w:tcPr>
          <w:p w14:paraId="0EB2A815" w14:textId="77777777" w:rsidR="00E27AAA" w:rsidRPr="00E27AAA" w:rsidRDefault="00E27AAA" w:rsidP="00E27AAA">
            <w:pPr>
              <w:spacing w:after="0" w:line="240" w:lineRule="auto"/>
              <w:jc w:val="right"/>
              <w:rPr>
                <w:ins w:id="19975" w:author="Hardik Malhotra" w:date="2021-09-30T22:36:00Z"/>
                <w:rFonts w:ascii="Calibri" w:eastAsia="Times New Roman" w:hAnsi="Calibri" w:cs="Times New Roman"/>
                <w:color w:val="000000"/>
                <w:lang w:val="en-US"/>
              </w:rPr>
            </w:pPr>
            <w:ins w:id="19976" w:author="Hardik Malhotra" w:date="2021-09-30T22:36:00Z">
              <w:r w:rsidRPr="00E27AAA">
                <w:rPr>
                  <w:rFonts w:ascii="Calibri" w:eastAsia="Times New Roman" w:hAnsi="Calibri" w:cs="Times New Roman"/>
                  <w:color w:val="000000"/>
                  <w:lang w:val="en-US"/>
                </w:rPr>
                <w:t>284</w:t>
              </w:r>
            </w:ins>
          </w:p>
        </w:tc>
        <w:tc>
          <w:tcPr>
            <w:tcW w:w="914" w:type="dxa"/>
            <w:shd w:val="clear" w:color="000000" w:fill="FFFFFF"/>
            <w:noWrap/>
            <w:vAlign w:val="bottom"/>
            <w:hideMark/>
            <w:tcPrChange w:id="19977" w:author="Hardik Malhotra" w:date="2021-09-30T22:36:00Z">
              <w:tcPr>
                <w:tcW w:w="960" w:type="dxa"/>
                <w:gridSpan w:val="2"/>
                <w:shd w:val="clear" w:color="000000" w:fill="FFFFFF"/>
                <w:noWrap/>
                <w:vAlign w:val="bottom"/>
                <w:hideMark/>
              </w:tcPr>
            </w:tcPrChange>
          </w:tcPr>
          <w:p w14:paraId="76E6F09D" w14:textId="77777777" w:rsidR="00E27AAA" w:rsidRPr="00E27AAA" w:rsidRDefault="00E27AAA" w:rsidP="00E27AAA">
            <w:pPr>
              <w:spacing w:after="0" w:line="240" w:lineRule="auto"/>
              <w:jc w:val="right"/>
              <w:rPr>
                <w:ins w:id="19978" w:author="Hardik Malhotra" w:date="2021-09-30T22:36:00Z"/>
                <w:rFonts w:ascii="Calibri" w:eastAsia="Times New Roman" w:hAnsi="Calibri" w:cs="Times New Roman"/>
                <w:color w:val="000000"/>
                <w:lang w:val="en-US"/>
              </w:rPr>
            </w:pPr>
            <w:ins w:id="19979" w:author="Hardik Malhotra" w:date="2021-09-30T22:36:00Z">
              <w:r w:rsidRPr="00E27AAA">
                <w:rPr>
                  <w:rFonts w:ascii="Calibri" w:eastAsia="Times New Roman" w:hAnsi="Calibri" w:cs="Times New Roman"/>
                  <w:color w:val="000000"/>
                  <w:lang w:val="en-US"/>
                </w:rPr>
                <w:t>-0.70%</w:t>
              </w:r>
            </w:ins>
          </w:p>
        </w:tc>
        <w:tc>
          <w:tcPr>
            <w:tcW w:w="914" w:type="dxa"/>
            <w:shd w:val="clear" w:color="000000" w:fill="FFFFFF"/>
            <w:noWrap/>
            <w:vAlign w:val="bottom"/>
            <w:hideMark/>
            <w:tcPrChange w:id="19980" w:author="Hardik Malhotra" w:date="2021-09-30T22:36:00Z">
              <w:tcPr>
                <w:tcW w:w="960" w:type="dxa"/>
                <w:gridSpan w:val="2"/>
                <w:shd w:val="clear" w:color="000000" w:fill="FFFFFF"/>
                <w:noWrap/>
                <w:vAlign w:val="bottom"/>
                <w:hideMark/>
              </w:tcPr>
            </w:tcPrChange>
          </w:tcPr>
          <w:p w14:paraId="14A99FB7" w14:textId="77777777" w:rsidR="00E27AAA" w:rsidRPr="00E27AAA" w:rsidRDefault="00E27AAA" w:rsidP="00E27AAA">
            <w:pPr>
              <w:spacing w:after="0" w:line="240" w:lineRule="auto"/>
              <w:jc w:val="right"/>
              <w:rPr>
                <w:ins w:id="19981" w:author="Hardik Malhotra" w:date="2021-09-30T22:36:00Z"/>
                <w:rFonts w:ascii="Calibri" w:eastAsia="Times New Roman" w:hAnsi="Calibri" w:cs="Times New Roman"/>
                <w:color w:val="000000"/>
                <w:lang w:val="en-US"/>
              </w:rPr>
            </w:pPr>
            <w:ins w:id="19982" w:author="Hardik Malhotra" w:date="2021-09-30T22:36:00Z">
              <w:r w:rsidRPr="00E27AAA">
                <w:rPr>
                  <w:rFonts w:ascii="Calibri" w:eastAsia="Times New Roman" w:hAnsi="Calibri" w:cs="Times New Roman"/>
                  <w:color w:val="000000"/>
                  <w:lang w:val="en-US"/>
                </w:rPr>
                <w:t>6.70%</w:t>
              </w:r>
            </w:ins>
          </w:p>
        </w:tc>
      </w:tr>
      <w:tr w:rsidR="00E27AAA" w:rsidRPr="00E27AAA" w14:paraId="51E8843A" w14:textId="77777777" w:rsidTr="00E27AAA">
        <w:trPr>
          <w:trHeight w:val="301"/>
          <w:ins w:id="19983" w:author="Hardik Malhotra" w:date="2021-09-30T22:36:00Z"/>
          <w:trPrChange w:id="19984" w:author="Hardik Malhotra" w:date="2021-09-30T22:36:00Z">
            <w:trPr>
              <w:gridBefore w:val="1"/>
              <w:trHeight w:val="300"/>
            </w:trPr>
          </w:trPrChange>
        </w:trPr>
        <w:tc>
          <w:tcPr>
            <w:tcW w:w="3868" w:type="dxa"/>
            <w:shd w:val="clear" w:color="000000" w:fill="FFFFFF"/>
            <w:noWrap/>
            <w:vAlign w:val="bottom"/>
            <w:hideMark/>
            <w:tcPrChange w:id="19985" w:author="Hardik Malhotra" w:date="2021-09-30T22:36:00Z">
              <w:tcPr>
                <w:tcW w:w="4060" w:type="dxa"/>
                <w:gridSpan w:val="2"/>
                <w:shd w:val="clear" w:color="000000" w:fill="FFFFFF"/>
                <w:noWrap/>
                <w:vAlign w:val="bottom"/>
                <w:hideMark/>
              </w:tcPr>
            </w:tcPrChange>
          </w:tcPr>
          <w:p w14:paraId="008572FA" w14:textId="77777777" w:rsidR="00E27AAA" w:rsidRPr="00E27AAA" w:rsidRDefault="00E27AAA" w:rsidP="00E27AAA">
            <w:pPr>
              <w:spacing w:after="0" w:line="240" w:lineRule="auto"/>
              <w:rPr>
                <w:ins w:id="19986" w:author="Hardik Malhotra" w:date="2021-09-30T22:36:00Z"/>
                <w:rFonts w:ascii="Calibri" w:eastAsia="Times New Roman" w:hAnsi="Calibri" w:cs="Times New Roman"/>
                <w:color w:val="000000"/>
                <w:lang w:val="en-US"/>
              </w:rPr>
            </w:pPr>
            <w:ins w:id="19987" w:author="Hardik Malhotra" w:date="2021-09-30T22:36:00Z">
              <w:r w:rsidRPr="00E27AAA">
                <w:rPr>
                  <w:rFonts w:ascii="Calibri" w:eastAsia="Times New Roman" w:hAnsi="Calibri" w:cs="Times New Roman"/>
                  <w:color w:val="000000"/>
                  <w:lang w:val="en-US"/>
                </w:rPr>
                <w:t xml:space="preserve">Global MEA (Percentage Share) </w:t>
              </w:r>
            </w:ins>
          </w:p>
        </w:tc>
        <w:tc>
          <w:tcPr>
            <w:tcW w:w="914" w:type="dxa"/>
            <w:shd w:val="clear" w:color="000000" w:fill="FFFFFF"/>
            <w:noWrap/>
            <w:vAlign w:val="bottom"/>
            <w:hideMark/>
            <w:tcPrChange w:id="19988" w:author="Hardik Malhotra" w:date="2021-09-30T22:36:00Z">
              <w:tcPr>
                <w:tcW w:w="960" w:type="dxa"/>
                <w:gridSpan w:val="2"/>
                <w:shd w:val="clear" w:color="000000" w:fill="FFFFFF"/>
                <w:noWrap/>
                <w:vAlign w:val="bottom"/>
                <w:hideMark/>
              </w:tcPr>
            </w:tcPrChange>
          </w:tcPr>
          <w:p w14:paraId="1A988204" w14:textId="77777777" w:rsidR="00E27AAA" w:rsidRPr="00E27AAA" w:rsidRDefault="00E27AAA" w:rsidP="00E27AAA">
            <w:pPr>
              <w:spacing w:after="0" w:line="240" w:lineRule="auto"/>
              <w:jc w:val="right"/>
              <w:rPr>
                <w:ins w:id="19989" w:author="Hardik Malhotra" w:date="2021-09-30T22:36:00Z"/>
                <w:rFonts w:ascii="Calibri" w:eastAsia="Times New Roman" w:hAnsi="Calibri" w:cs="Times New Roman"/>
                <w:color w:val="000000"/>
                <w:lang w:val="en-US"/>
              </w:rPr>
            </w:pPr>
            <w:ins w:id="19990" w:author="Hardik Malhotra" w:date="2021-09-30T22:36:00Z">
              <w:r w:rsidRPr="00E27AAA">
                <w:rPr>
                  <w:rFonts w:ascii="Calibri" w:eastAsia="Times New Roman" w:hAnsi="Calibri" w:cs="Times New Roman"/>
                  <w:color w:val="000000"/>
                  <w:lang w:val="en-US"/>
                </w:rPr>
                <w:t>10%</w:t>
              </w:r>
            </w:ins>
          </w:p>
        </w:tc>
        <w:tc>
          <w:tcPr>
            <w:tcW w:w="914" w:type="dxa"/>
            <w:shd w:val="clear" w:color="000000" w:fill="FFFFFF"/>
            <w:noWrap/>
            <w:vAlign w:val="bottom"/>
            <w:hideMark/>
            <w:tcPrChange w:id="19991" w:author="Hardik Malhotra" w:date="2021-09-30T22:36:00Z">
              <w:tcPr>
                <w:tcW w:w="960" w:type="dxa"/>
                <w:gridSpan w:val="2"/>
                <w:shd w:val="clear" w:color="000000" w:fill="FFFFFF"/>
                <w:noWrap/>
                <w:vAlign w:val="bottom"/>
                <w:hideMark/>
              </w:tcPr>
            </w:tcPrChange>
          </w:tcPr>
          <w:p w14:paraId="67C098D6" w14:textId="77777777" w:rsidR="00E27AAA" w:rsidRPr="00E27AAA" w:rsidRDefault="00E27AAA" w:rsidP="00E27AAA">
            <w:pPr>
              <w:spacing w:after="0" w:line="240" w:lineRule="auto"/>
              <w:jc w:val="right"/>
              <w:rPr>
                <w:ins w:id="19992" w:author="Hardik Malhotra" w:date="2021-09-30T22:36:00Z"/>
                <w:rFonts w:ascii="Calibri" w:eastAsia="Times New Roman" w:hAnsi="Calibri" w:cs="Times New Roman"/>
                <w:color w:val="000000"/>
                <w:lang w:val="en-US"/>
              </w:rPr>
            </w:pPr>
            <w:ins w:id="19993" w:author="Hardik Malhotra" w:date="2021-09-30T22:36:00Z">
              <w:r w:rsidRPr="00E27AAA">
                <w:rPr>
                  <w:rFonts w:ascii="Calibri" w:eastAsia="Times New Roman" w:hAnsi="Calibri" w:cs="Times New Roman"/>
                  <w:color w:val="000000"/>
                  <w:lang w:val="en-US"/>
                </w:rPr>
                <w:t>8%</w:t>
              </w:r>
            </w:ins>
          </w:p>
        </w:tc>
        <w:tc>
          <w:tcPr>
            <w:tcW w:w="914" w:type="dxa"/>
            <w:shd w:val="clear" w:color="000000" w:fill="FFFFFF"/>
            <w:noWrap/>
            <w:vAlign w:val="bottom"/>
            <w:hideMark/>
            <w:tcPrChange w:id="19994" w:author="Hardik Malhotra" w:date="2021-09-30T22:36:00Z">
              <w:tcPr>
                <w:tcW w:w="960" w:type="dxa"/>
                <w:gridSpan w:val="2"/>
                <w:shd w:val="clear" w:color="000000" w:fill="FFFFFF"/>
                <w:noWrap/>
                <w:vAlign w:val="bottom"/>
                <w:hideMark/>
              </w:tcPr>
            </w:tcPrChange>
          </w:tcPr>
          <w:p w14:paraId="62B436B9" w14:textId="77777777" w:rsidR="00E27AAA" w:rsidRPr="00E27AAA" w:rsidRDefault="00E27AAA" w:rsidP="00E27AAA">
            <w:pPr>
              <w:spacing w:after="0" w:line="240" w:lineRule="auto"/>
              <w:jc w:val="right"/>
              <w:rPr>
                <w:ins w:id="19995" w:author="Hardik Malhotra" w:date="2021-09-30T22:36:00Z"/>
                <w:rFonts w:ascii="Calibri" w:eastAsia="Times New Roman" w:hAnsi="Calibri" w:cs="Times New Roman"/>
                <w:color w:val="000000"/>
                <w:lang w:val="en-US"/>
              </w:rPr>
            </w:pPr>
            <w:ins w:id="19996" w:author="Hardik Malhotra" w:date="2021-09-30T22:36:00Z">
              <w:r w:rsidRPr="00E27AAA">
                <w:rPr>
                  <w:rFonts w:ascii="Calibri" w:eastAsia="Times New Roman" w:hAnsi="Calibri" w:cs="Times New Roman"/>
                  <w:color w:val="000000"/>
                  <w:lang w:val="en-US"/>
                </w:rPr>
                <w:t>8%</w:t>
              </w:r>
            </w:ins>
          </w:p>
        </w:tc>
        <w:tc>
          <w:tcPr>
            <w:tcW w:w="914" w:type="dxa"/>
            <w:shd w:val="clear" w:color="000000" w:fill="FFFFFF"/>
            <w:noWrap/>
            <w:vAlign w:val="bottom"/>
            <w:hideMark/>
            <w:tcPrChange w:id="19997" w:author="Hardik Malhotra" w:date="2021-09-30T22:36:00Z">
              <w:tcPr>
                <w:tcW w:w="960" w:type="dxa"/>
                <w:gridSpan w:val="2"/>
                <w:shd w:val="clear" w:color="000000" w:fill="FFFFFF"/>
                <w:noWrap/>
                <w:vAlign w:val="bottom"/>
                <w:hideMark/>
              </w:tcPr>
            </w:tcPrChange>
          </w:tcPr>
          <w:p w14:paraId="36A44BCC" w14:textId="77777777" w:rsidR="00E27AAA" w:rsidRPr="00E27AAA" w:rsidRDefault="00E27AAA" w:rsidP="00E27AAA">
            <w:pPr>
              <w:spacing w:after="0" w:line="240" w:lineRule="auto"/>
              <w:jc w:val="right"/>
              <w:rPr>
                <w:ins w:id="19998" w:author="Hardik Malhotra" w:date="2021-09-30T22:36:00Z"/>
                <w:rFonts w:ascii="Calibri" w:eastAsia="Times New Roman" w:hAnsi="Calibri" w:cs="Times New Roman"/>
                <w:color w:val="000000"/>
                <w:lang w:val="en-US"/>
              </w:rPr>
            </w:pPr>
            <w:ins w:id="19999" w:author="Hardik Malhotra" w:date="2021-09-30T22:36:00Z">
              <w:r w:rsidRPr="00E27AAA">
                <w:rPr>
                  <w:rFonts w:ascii="Calibri" w:eastAsia="Times New Roman" w:hAnsi="Calibri" w:cs="Times New Roman"/>
                  <w:color w:val="000000"/>
                  <w:lang w:val="en-US"/>
                </w:rPr>
                <w:t>8%</w:t>
              </w:r>
            </w:ins>
          </w:p>
        </w:tc>
        <w:tc>
          <w:tcPr>
            <w:tcW w:w="914" w:type="dxa"/>
            <w:shd w:val="clear" w:color="000000" w:fill="FFFFFF"/>
            <w:noWrap/>
            <w:vAlign w:val="bottom"/>
            <w:hideMark/>
            <w:tcPrChange w:id="20000" w:author="Hardik Malhotra" w:date="2021-09-30T22:36:00Z">
              <w:tcPr>
                <w:tcW w:w="960" w:type="dxa"/>
                <w:gridSpan w:val="2"/>
                <w:shd w:val="clear" w:color="000000" w:fill="FFFFFF"/>
                <w:noWrap/>
                <w:vAlign w:val="bottom"/>
                <w:hideMark/>
              </w:tcPr>
            </w:tcPrChange>
          </w:tcPr>
          <w:p w14:paraId="57FC9CDC" w14:textId="77777777" w:rsidR="00E27AAA" w:rsidRPr="00E27AAA" w:rsidRDefault="00E27AAA" w:rsidP="00E27AAA">
            <w:pPr>
              <w:spacing w:after="0" w:line="240" w:lineRule="auto"/>
              <w:jc w:val="right"/>
              <w:rPr>
                <w:ins w:id="20001" w:author="Hardik Malhotra" w:date="2021-09-30T22:36:00Z"/>
                <w:rFonts w:ascii="Calibri" w:eastAsia="Times New Roman" w:hAnsi="Calibri" w:cs="Times New Roman"/>
                <w:color w:val="000000"/>
                <w:lang w:val="en-US"/>
              </w:rPr>
            </w:pPr>
            <w:ins w:id="20002" w:author="Hardik Malhotra" w:date="2021-09-30T22:36:00Z">
              <w:r w:rsidRPr="00E27AAA">
                <w:rPr>
                  <w:rFonts w:ascii="Calibri" w:eastAsia="Times New Roman" w:hAnsi="Calibri" w:cs="Times New Roman"/>
                  <w:color w:val="000000"/>
                  <w:lang w:val="en-US"/>
                </w:rPr>
                <w:t>8%</w:t>
              </w:r>
            </w:ins>
          </w:p>
        </w:tc>
        <w:tc>
          <w:tcPr>
            <w:tcW w:w="914" w:type="dxa"/>
            <w:shd w:val="clear" w:color="000000" w:fill="FFFFFF"/>
            <w:noWrap/>
            <w:vAlign w:val="bottom"/>
            <w:hideMark/>
            <w:tcPrChange w:id="20003" w:author="Hardik Malhotra" w:date="2021-09-30T22:36:00Z">
              <w:tcPr>
                <w:tcW w:w="960" w:type="dxa"/>
                <w:gridSpan w:val="2"/>
                <w:shd w:val="clear" w:color="000000" w:fill="FFFFFF"/>
                <w:noWrap/>
                <w:vAlign w:val="bottom"/>
                <w:hideMark/>
              </w:tcPr>
            </w:tcPrChange>
          </w:tcPr>
          <w:p w14:paraId="111A9644" w14:textId="77777777" w:rsidR="00E27AAA" w:rsidRPr="00E27AAA" w:rsidRDefault="00E27AAA" w:rsidP="00E27AAA">
            <w:pPr>
              <w:spacing w:after="0" w:line="240" w:lineRule="auto"/>
              <w:rPr>
                <w:ins w:id="20004" w:author="Hardik Malhotra" w:date="2021-09-30T22:36:00Z"/>
                <w:rFonts w:ascii="Calibri" w:eastAsia="Times New Roman" w:hAnsi="Calibri" w:cs="Times New Roman"/>
                <w:color w:val="000000"/>
                <w:lang w:val="en-US"/>
              </w:rPr>
            </w:pPr>
            <w:ins w:id="20005" w:author="Hardik Malhotra" w:date="2021-09-30T22:36:00Z">
              <w:r w:rsidRPr="00E27AAA">
                <w:rPr>
                  <w:rFonts w:ascii="Calibri" w:eastAsia="Times New Roman" w:hAnsi="Calibri" w:cs="Times New Roman"/>
                  <w:color w:val="000000"/>
                  <w:lang w:val="en-US"/>
                </w:rPr>
                <w:t> </w:t>
              </w:r>
            </w:ins>
          </w:p>
        </w:tc>
        <w:tc>
          <w:tcPr>
            <w:tcW w:w="914" w:type="dxa"/>
            <w:shd w:val="clear" w:color="000000" w:fill="FFFFFF"/>
            <w:noWrap/>
            <w:vAlign w:val="bottom"/>
            <w:hideMark/>
            <w:tcPrChange w:id="20006" w:author="Hardik Malhotra" w:date="2021-09-30T22:36:00Z">
              <w:tcPr>
                <w:tcW w:w="960" w:type="dxa"/>
                <w:gridSpan w:val="2"/>
                <w:shd w:val="clear" w:color="000000" w:fill="FFFFFF"/>
                <w:noWrap/>
                <w:vAlign w:val="bottom"/>
                <w:hideMark/>
              </w:tcPr>
            </w:tcPrChange>
          </w:tcPr>
          <w:p w14:paraId="44036939" w14:textId="77777777" w:rsidR="00E27AAA" w:rsidRPr="00E27AAA" w:rsidRDefault="00E27AAA" w:rsidP="00E27AAA">
            <w:pPr>
              <w:spacing w:after="0" w:line="240" w:lineRule="auto"/>
              <w:rPr>
                <w:ins w:id="20007" w:author="Hardik Malhotra" w:date="2021-09-30T22:36:00Z"/>
                <w:rFonts w:ascii="Calibri" w:eastAsia="Times New Roman" w:hAnsi="Calibri" w:cs="Times New Roman"/>
                <w:color w:val="000000"/>
                <w:lang w:val="en-US"/>
              </w:rPr>
            </w:pPr>
            <w:ins w:id="20008" w:author="Hardik Malhotra" w:date="2021-09-30T22:36:00Z">
              <w:r w:rsidRPr="00E27AAA">
                <w:rPr>
                  <w:rFonts w:ascii="Calibri" w:eastAsia="Times New Roman" w:hAnsi="Calibri" w:cs="Times New Roman"/>
                  <w:color w:val="000000"/>
                  <w:lang w:val="en-US"/>
                </w:rPr>
                <w:t> </w:t>
              </w:r>
            </w:ins>
          </w:p>
        </w:tc>
      </w:tr>
    </w:tbl>
    <w:p w14:paraId="1D02625F" w14:textId="001312FF" w:rsidR="001D08D4" w:rsidRDefault="001D08D4" w:rsidP="00CB55FA">
      <w:pPr>
        <w:spacing w:line="360" w:lineRule="auto"/>
        <w:jc w:val="both"/>
        <w:rPr>
          <w:ins w:id="20009" w:author="Dilip Kumar" w:date="2021-09-25T12:15:00Z"/>
          <w:rFonts w:ascii="Arial" w:eastAsia="Arial" w:hAnsi="Arial" w:cs="Arial"/>
          <w:noProof/>
          <w:sz w:val="24"/>
          <w:szCs w:val="24"/>
          <w:lang w:val="en-US"/>
        </w:rPr>
        <w:sectPr w:rsidR="001D08D4"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A2A4689" w14:textId="074826FF" w:rsidR="003868A8" w:rsidRDefault="00F9062E" w:rsidP="00CB55FA">
      <w:pPr>
        <w:spacing w:line="360" w:lineRule="auto"/>
        <w:jc w:val="both"/>
        <w:rPr>
          <w:ins w:id="20010" w:author="Dilip Kumar" w:date="2021-09-25T12:15:00Z"/>
          <w:rFonts w:ascii="Arial" w:eastAsia="Arial" w:hAnsi="Arial" w:cs="Arial"/>
          <w:noProof/>
          <w:sz w:val="24"/>
          <w:szCs w:val="24"/>
          <w:lang w:val="en-US"/>
        </w:rPr>
        <w:sectPr w:rsidR="003868A8"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7A32EE">
        <w:rPr>
          <w:rFonts w:ascii="Arial" w:eastAsia="Arial" w:hAnsi="Arial" w:cs="Arial"/>
          <w:noProof/>
          <w:color w:val="FF0000"/>
          <w:sz w:val="24"/>
          <w:szCs w:val="24"/>
          <w:lang w:val="en-US"/>
          <w:rPrChange w:id="20011" w:author="Hardik Malhotra" w:date="2021-09-29T18:53:00Z">
            <w:rPr>
              <w:rFonts w:ascii="Arial" w:eastAsia="Arial" w:hAnsi="Arial" w:cs="Arial"/>
              <w:noProof/>
              <w:sz w:val="24"/>
              <w:szCs w:val="24"/>
              <w:lang w:val="en-US"/>
            </w:rPr>
          </w:rPrChange>
        </w:rPr>
        <w:t xml:space="preserve">Region wise, Asia Pacific holds the major share of </w:t>
      </w:r>
      <w:ins w:id="20012" w:author="Supreet Mathaun" w:date="2021-09-24T09:12:00Z">
        <w:r w:rsidR="00F1691D" w:rsidRPr="007A32EE">
          <w:rPr>
            <w:rFonts w:ascii="Arial" w:eastAsia="Arial" w:hAnsi="Arial" w:cs="Arial"/>
            <w:noProof/>
            <w:color w:val="FF0000"/>
            <w:sz w:val="24"/>
            <w:szCs w:val="24"/>
            <w:lang w:val="en-US"/>
            <w:rPrChange w:id="20013" w:author="Hardik Malhotra" w:date="2021-09-29T18:53:00Z">
              <w:rPr>
                <w:rFonts w:ascii="Arial" w:eastAsia="Arial" w:hAnsi="Arial" w:cs="Arial"/>
                <w:noProof/>
                <w:sz w:val="24"/>
                <w:szCs w:val="24"/>
                <w:lang w:val="en-US"/>
              </w:rPr>
            </w:rPrChange>
          </w:rPr>
          <w:t xml:space="preserve">the </w:t>
        </w:r>
      </w:ins>
      <w:del w:id="20014" w:author="Supreet Mathaun" w:date="2021-09-24T09:12:00Z">
        <w:r w:rsidRPr="007A32EE" w:rsidDel="00F1691D">
          <w:rPr>
            <w:rFonts w:ascii="Arial" w:eastAsia="Arial" w:hAnsi="Arial" w:cs="Arial"/>
            <w:noProof/>
            <w:color w:val="FF0000"/>
            <w:sz w:val="24"/>
            <w:szCs w:val="24"/>
            <w:lang w:val="en-US"/>
            <w:rPrChange w:id="20015" w:author="Hardik Malhotra" w:date="2021-09-29T18:53:00Z">
              <w:rPr>
                <w:rFonts w:ascii="Arial" w:eastAsia="Arial" w:hAnsi="Arial" w:cs="Arial"/>
                <w:noProof/>
                <w:sz w:val="24"/>
                <w:szCs w:val="24"/>
                <w:lang w:val="en-US"/>
              </w:rPr>
            </w:rPrChange>
          </w:rPr>
          <w:delText>G</w:delText>
        </w:r>
      </w:del>
      <w:ins w:id="20016" w:author="Supreet Mathaun" w:date="2021-09-24T09:12:00Z">
        <w:r w:rsidR="00F1691D" w:rsidRPr="007A32EE">
          <w:rPr>
            <w:rFonts w:ascii="Arial" w:eastAsia="Arial" w:hAnsi="Arial" w:cs="Arial"/>
            <w:noProof/>
            <w:color w:val="FF0000"/>
            <w:sz w:val="24"/>
            <w:szCs w:val="24"/>
            <w:lang w:val="en-US"/>
            <w:rPrChange w:id="20017" w:author="Hardik Malhotra" w:date="2021-09-29T18:53:00Z">
              <w:rPr>
                <w:rFonts w:ascii="Arial" w:eastAsia="Arial" w:hAnsi="Arial" w:cs="Arial"/>
                <w:noProof/>
                <w:sz w:val="24"/>
                <w:szCs w:val="24"/>
                <w:lang w:val="en-US"/>
              </w:rPr>
            </w:rPrChange>
          </w:rPr>
          <w:t>g</w:t>
        </w:r>
      </w:ins>
      <w:r w:rsidRPr="007A32EE">
        <w:rPr>
          <w:rFonts w:ascii="Arial" w:eastAsia="Arial" w:hAnsi="Arial" w:cs="Arial"/>
          <w:noProof/>
          <w:color w:val="FF0000"/>
          <w:sz w:val="24"/>
          <w:szCs w:val="24"/>
          <w:lang w:val="en-US"/>
          <w:rPrChange w:id="20018" w:author="Hardik Malhotra" w:date="2021-09-29T18:53:00Z">
            <w:rPr>
              <w:rFonts w:ascii="Arial" w:eastAsia="Arial" w:hAnsi="Arial" w:cs="Arial"/>
              <w:noProof/>
              <w:sz w:val="24"/>
              <w:szCs w:val="24"/>
              <w:lang w:val="en-US"/>
            </w:rPr>
          </w:rPrChange>
        </w:rPr>
        <w:t xml:space="preserve">lobal demand for </w:t>
      </w:r>
      <w:r w:rsidR="00F615C8" w:rsidRPr="007A32EE">
        <w:rPr>
          <w:rFonts w:ascii="Arial" w:eastAsia="Arial" w:hAnsi="Arial" w:cs="Arial"/>
          <w:noProof/>
          <w:color w:val="FF0000"/>
          <w:sz w:val="24"/>
          <w:szCs w:val="24"/>
          <w:lang w:val="en-US"/>
          <w:rPrChange w:id="20019" w:author="Hardik Malhotra" w:date="2021-09-29T18:53:00Z">
            <w:rPr>
              <w:rFonts w:ascii="Arial" w:eastAsia="Arial" w:hAnsi="Arial" w:cs="Arial"/>
              <w:noProof/>
              <w:sz w:val="24"/>
              <w:szCs w:val="24"/>
              <w:lang w:val="en-US"/>
            </w:rPr>
          </w:rPrChange>
        </w:rPr>
        <w:t>Epoxy Resin</w:t>
      </w:r>
      <w:r w:rsidRPr="007A32EE">
        <w:rPr>
          <w:rFonts w:ascii="Arial" w:eastAsia="Arial" w:hAnsi="Arial" w:cs="Arial"/>
          <w:noProof/>
          <w:color w:val="FF0000"/>
          <w:sz w:val="24"/>
          <w:szCs w:val="24"/>
          <w:lang w:val="en-US"/>
          <w:rPrChange w:id="20020" w:author="Hardik Malhotra" w:date="2021-09-29T18:53:00Z">
            <w:rPr>
              <w:rFonts w:ascii="Arial" w:eastAsia="Arial" w:hAnsi="Arial" w:cs="Arial"/>
              <w:noProof/>
              <w:sz w:val="24"/>
              <w:szCs w:val="24"/>
              <w:lang w:val="en-US"/>
            </w:rPr>
          </w:rPrChange>
        </w:rPr>
        <w:t xml:space="preserve"> with a market share of </w:t>
      </w:r>
      <w:ins w:id="20021" w:author="Ritu Kamra" w:date="2021-09-26T08:58:00Z">
        <w:r w:rsidR="0014106E" w:rsidRPr="007A32EE">
          <w:rPr>
            <w:rFonts w:ascii="Arial" w:eastAsia="Arial" w:hAnsi="Arial" w:cs="Arial"/>
            <w:noProof/>
            <w:color w:val="FF0000"/>
            <w:sz w:val="24"/>
            <w:szCs w:val="24"/>
            <w:lang w:val="en-US"/>
            <w:rPrChange w:id="20022" w:author="Hardik Malhotra" w:date="2021-09-29T18:53:00Z">
              <w:rPr>
                <w:rFonts w:ascii="Arial" w:eastAsia="Arial" w:hAnsi="Arial" w:cs="Arial"/>
                <w:noProof/>
                <w:sz w:val="24"/>
                <w:szCs w:val="24"/>
                <w:lang w:val="en-US"/>
              </w:rPr>
            </w:rPrChange>
          </w:rPr>
          <w:t>62.56</w:t>
        </w:r>
      </w:ins>
      <w:del w:id="20023" w:author="Ritu Kamra" w:date="2021-09-26T08:58:00Z">
        <w:r w:rsidRPr="007A32EE" w:rsidDel="0014106E">
          <w:rPr>
            <w:rFonts w:ascii="Arial" w:eastAsia="Arial" w:hAnsi="Arial" w:cs="Arial"/>
            <w:noProof/>
            <w:color w:val="FF0000"/>
            <w:sz w:val="24"/>
            <w:szCs w:val="24"/>
            <w:lang w:val="en-US"/>
            <w:rPrChange w:id="20024" w:author="Hardik Malhotra" w:date="2021-09-29T18:53:00Z">
              <w:rPr>
                <w:rFonts w:ascii="Arial" w:eastAsia="Arial" w:hAnsi="Arial" w:cs="Arial"/>
                <w:noProof/>
                <w:sz w:val="24"/>
                <w:szCs w:val="24"/>
                <w:lang w:val="en-US"/>
              </w:rPr>
            </w:rPrChange>
          </w:rPr>
          <w:delText>44.67</w:delText>
        </w:r>
      </w:del>
      <w:r w:rsidRPr="007A32EE">
        <w:rPr>
          <w:rFonts w:ascii="Arial" w:eastAsia="Arial" w:hAnsi="Arial" w:cs="Arial"/>
          <w:noProof/>
          <w:color w:val="FF0000"/>
          <w:sz w:val="24"/>
          <w:szCs w:val="24"/>
          <w:lang w:val="en-US"/>
          <w:rPrChange w:id="20025" w:author="Hardik Malhotra" w:date="2021-09-29T18:53:00Z">
            <w:rPr>
              <w:rFonts w:ascii="Arial" w:eastAsia="Arial" w:hAnsi="Arial" w:cs="Arial"/>
              <w:noProof/>
              <w:sz w:val="24"/>
              <w:szCs w:val="24"/>
              <w:lang w:val="en-US"/>
            </w:rPr>
          </w:rPrChange>
        </w:rPr>
        <w:t>% in 2021</w:t>
      </w:r>
      <w:ins w:id="20026" w:author="Supreet Mathaun" w:date="2021-09-24T09:12:00Z">
        <w:r w:rsidR="00F1691D" w:rsidRPr="007A32EE">
          <w:rPr>
            <w:rFonts w:ascii="Arial" w:eastAsia="Arial" w:hAnsi="Arial" w:cs="Arial"/>
            <w:noProof/>
            <w:color w:val="FF0000"/>
            <w:sz w:val="24"/>
            <w:szCs w:val="24"/>
            <w:lang w:val="en-US"/>
            <w:rPrChange w:id="20027" w:author="Hardik Malhotra" w:date="2021-09-29T18:53:00Z">
              <w:rPr>
                <w:rFonts w:ascii="Arial" w:eastAsia="Arial" w:hAnsi="Arial" w:cs="Arial"/>
                <w:noProof/>
                <w:sz w:val="24"/>
                <w:szCs w:val="24"/>
                <w:lang w:val="en-US"/>
              </w:rPr>
            </w:rPrChange>
          </w:rPr>
          <w:t>,</w:t>
        </w:r>
      </w:ins>
      <w:r w:rsidRPr="007A32EE">
        <w:rPr>
          <w:rFonts w:ascii="Arial" w:eastAsia="Arial" w:hAnsi="Arial" w:cs="Arial"/>
          <w:noProof/>
          <w:color w:val="FF0000"/>
          <w:sz w:val="24"/>
          <w:szCs w:val="24"/>
          <w:lang w:val="en-US"/>
          <w:rPrChange w:id="20028" w:author="Hardik Malhotra" w:date="2021-09-29T18:53:00Z">
            <w:rPr>
              <w:rFonts w:ascii="Arial" w:eastAsia="Arial" w:hAnsi="Arial" w:cs="Arial"/>
              <w:noProof/>
              <w:sz w:val="24"/>
              <w:szCs w:val="24"/>
              <w:lang w:val="en-US"/>
            </w:rPr>
          </w:rPrChange>
        </w:rPr>
        <w:t xml:space="preserve"> which is expected to rise gradually during the forecast period to around </w:t>
      </w:r>
      <w:ins w:id="20029" w:author="Ritu Kamra" w:date="2021-09-26T08:58:00Z">
        <w:r w:rsidR="0014106E" w:rsidRPr="007A32EE">
          <w:rPr>
            <w:rFonts w:ascii="Arial" w:eastAsia="Arial" w:hAnsi="Arial" w:cs="Arial"/>
            <w:noProof/>
            <w:color w:val="FF0000"/>
            <w:sz w:val="24"/>
            <w:szCs w:val="24"/>
            <w:lang w:val="en-US"/>
            <w:rPrChange w:id="20030" w:author="Hardik Malhotra" w:date="2021-09-29T18:53:00Z">
              <w:rPr>
                <w:rFonts w:ascii="Arial" w:eastAsia="Arial" w:hAnsi="Arial" w:cs="Arial"/>
                <w:noProof/>
                <w:sz w:val="24"/>
                <w:szCs w:val="24"/>
                <w:lang w:val="en-US"/>
              </w:rPr>
            </w:rPrChange>
          </w:rPr>
          <w:t>66.68</w:t>
        </w:r>
      </w:ins>
      <w:del w:id="20031" w:author="Ritu Kamra" w:date="2021-09-26T08:58:00Z">
        <w:r w:rsidRPr="007A32EE" w:rsidDel="0014106E">
          <w:rPr>
            <w:rFonts w:ascii="Arial" w:eastAsia="Arial" w:hAnsi="Arial" w:cs="Arial"/>
            <w:noProof/>
            <w:color w:val="FF0000"/>
            <w:sz w:val="24"/>
            <w:szCs w:val="24"/>
            <w:lang w:val="en-US"/>
            <w:rPrChange w:id="20032" w:author="Hardik Malhotra" w:date="2021-09-29T18:53:00Z">
              <w:rPr>
                <w:rFonts w:ascii="Arial" w:eastAsia="Arial" w:hAnsi="Arial" w:cs="Arial"/>
                <w:noProof/>
                <w:sz w:val="24"/>
                <w:szCs w:val="24"/>
                <w:lang w:val="en-US"/>
              </w:rPr>
            </w:rPrChange>
          </w:rPr>
          <w:delText>46</w:delText>
        </w:r>
      </w:del>
      <w:r w:rsidRPr="007A32EE">
        <w:rPr>
          <w:rFonts w:ascii="Arial" w:eastAsia="Arial" w:hAnsi="Arial" w:cs="Arial"/>
          <w:noProof/>
          <w:color w:val="FF0000"/>
          <w:sz w:val="24"/>
          <w:szCs w:val="24"/>
          <w:lang w:val="en-US"/>
          <w:rPrChange w:id="20033" w:author="Hardik Malhotra" w:date="2021-09-29T18:53:00Z">
            <w:rPr>
              <w:rFonts w:ascii="Arial" w:eastAsia="Arial" w:hAnsi="Arial" w:cs="Arial"/>
              <w:noProof/>
              <w:sz w:val="24"/>
              <w:szCs w:val="24"/>
              <w:lang w:val="en-US"/>
            </w:rPr>
          </w:rPrChange>
        </w:rPr>
        <w:t xml:space="preserve">% in 2030. </w:t>
      </w:r>
      <w:r w:rsidR="00F615C8" w:rsidRPr="007A32EE">
        <w:rPr>
          <w:rFonts w:ascii="Arial" w:eastAsia="Arial" w:hAnsi="Arial" w:cs="Arial"/>
          <w:noProof/>
          <w:color w:val="FF0000"/>
          <w:sz w:val="24"/>
          <w:szCs w:val="24"/>
          <w:lang w:val="en-US"/>
          <w:rPrChange w:id="20034" w:author="Hardik Malhotra" w:date="2021-09-29T18:53:00Z">
            <w:rPr>
              <w:rFonts w:ascii="Arial" w:eastAsia="Arial" w:hAnsi="Arial" w:cs="Arial"/>
              <w:noProof/>
              <w:sz w:val="24"/>
              <w:szCs w:val="24"/>
              <w:lang w:val="en-US"/>
            </w:rPr>
          </w:rPrChange>
        </w:rPr>
        <w:t>Epoxy Resin</w:t>
      </w:r>
      <w:r w:rsidRPr="007A32EE">
        <w:rPr>
          <w:rFonts w:ascii="Arial" w:eastAsia="Arial" w:hAnsi="Arial" w:cs="Arial"/>
          <w:noProof/>
          <w:color w:val="FF0000"/>
          <w:sz w:val="24"/>
          <w:szCs w:val="24"/>
          <w:lang w:val="en-US"/>
          <w:rPrChange w:id="20035" w:author="Hardik Malhotra" w:date="2021-09-29T18:53:00Z">
            <w:rPr>
              <w:rFonts w:ascii="Arial" w:eastAsia="Arial" w:hAnsi="Arial" w:cs="Arial"/>
              <w:noProof/>
              <w:sz w:val="24"/>
              <w:szCs w:val="24"/>
              <w:lang w:val="en-US"/>
            </w:rPr>
          </w:rPrChange>
        </w:rPr>
        <w:t xml:space="preserve"> has major application</w:t>
      </w:r>
      <w:ins w:id="20036" w:author="Supreet Mathaun" w:date="2021-09-24T09:13:00Z">
        <w:r w:rsidR="00F1691D" w:rsidRPr="007A32EE">
          <w:rPr>
            <w:rFonts w:ascii="Arial" w:eastAsia="Arial" w:hAnsi="Arial" w:cs="Arial"/>
            <w:noProof/>
            <w:color w:val="FF0000"/>
            <w:sz w:val="24"/>
            <w:szCs w:val="24"/>
            <w:lang w:val="en-US"/>
            <w:rPrChange w:id="20037" w:author="Hardik Malhotra" w:date="2021-09-29T18:53:00Z">
              <w:rPr>
                <w:rFonts w:ascii="Arial" w:eastAsia="Arial" w:hAnsi="Arial" w:cs="Arial"/>
                <w:noProof/>
                <w:sz w:val="24"/>
                <w:szCs w:val="24"/>
                <w:lang w:val="en-US"/>
              </w:rPr>
            </w:rPrChange>
          </w:rPr>
          <w:t>s</w:t>
        </w:r>
      </w:ins>
      <w:r w:rsidRPr="007A32EE">
        <w:rPr>
          <w:rFonts w:ascii="Arial" w:eastAsia="Arial" w:hAnsi="Arial" w:cs="Arial"/>
          <w:noProof/>
          <w:color w:val="FF0000"/>
          <w:sz w:val="24"/>
          <w:szCs w:val="24"/>
          <w:lang w:val="en-US"/>
          <w:rPrChange w:id="20038" w:author="Hardik Malhotra" w:date="2021-09-29T18:53:00Z">
            <w:rPr>
              <w:rFonts w:ascii="Arial" w:eastAsia="Arial" w:hAnsi="Arial" w:cs="Arial"/>
              <w:noProof/>
              <w:sz w:val="24"/>
              <w:szCs w:val="24"/>
              <w:lang w:val="en-US"/>
            </w:rPr>
          </w:rPrChange>
        </w:rPr>
        <w:t xml:space="preserve"> in areas like wind energy, automotive,</w:t>
      </w:r>
      <w:ins w:id="20039" w:author="Ritu Kamra" w:date="2021-09-26T09:11:00Z">
        <w:r w:rsidR="008B4099" w:rsidRPr="007A32EE">
          <w:rPr>
            <w:rFonts w:ascii="Arial" w:eastAsia="Arial" w:hAnsi="Arial" w:cs="Arial"/>
            <w:noProof/>
            <w:color w:val="FF0000"/>
            <w:sz w:val="24"/>
            <w:szCs w:val="24"/>
            <w:lang w:val="en-US"/>
            <w:rPrChange w:id="20040" w:author="Hardik Malhotra" w:date="2021-09-29T18:53:00Z">
              <w:rPr>
                <w:rFonts w:ascii="Arial" w:eastAsia="Arial" w:hAnsi="Arial" w:cs="Arial"/>
                <w:noProof/>
                <w:sz w:val="24"/>
                <w:szCs w:val="24"/>
                <w:lang w:val="en-US"/>
              </w:rPr>
            </w:rPrChange>
          </w:rPr>
          <w:t xml:space="preserve"> </w:t>
        </w:r>
      </w:ins>
      <w:ins w:id="20041" w:author="Ritu Kamra" w:date="2021-09-26T09:10:00Z">
        <w:r w:rsidR="008B4099" w:rsidRPr="007A32EE">
          <w:rPr>
            <w:rFonts w:ascii="Arial" w:eastAsia="Arial" w:hAnsi="Arial" w:cs="Arial"/>
            <w:noProof/>
            <w:color w:val="FF0000"/>
            <w:sz w:val="24"/>
            <w:szCs w:val="24"/>
            <w:lang w:val="en-US"/>
            <w:rPrChange w:id="20042" w:author="Hardik Malhotra" w:date="2021-09-29T18:53:00Z">
              <w:rPr>
                <w:rFonts w:ascii="Arial" w:eastAsia="Arial" w:hAnsi="Arial" w:cs="Arial"/>
                <w:noProof/>
                <w:sz w:val="24"/>
                <w:szCs w:val="24"/>
                <w:lang w:val="en-US"/>
              </w:rPr>
            </w:rPrChange>
          </w:rPr>
          <w:t xml:space="preserve">Electrical &amp; electronice </w:t>
        </w:r>
      </w:ins>
      <w:r w:rsidRPr="007A32EE">
        <w:rPr>
          <w:rFonts w:ascii="Arial" w:eastAsia="Arial" w:hAnsi="Arial" w:cs="Arial"/>
          <w:noProof/>
          <w:color w:val="FF0000"/>
          <w:sz w:val="24"/>
          <w:szCs w:val="24"/>
          <w:lang w:val="en-US"/>
          <w:rPrChange w:id="20043" w:author="Hardik Malhotra" w:date="2021-09-29T18:53:00Z">
            <w:rPr>
              <w:rFonts w:ascii="Arial" w:eastAsia="Arial" w:hAnsi="Arial" w:cs="Arial"/>
              <w:noProof/>
              <w:sz w:val="24"/>
              <w:szCs w:val="24"/>
              <w:lang w:val="en-US"/>
            </w:rPr>
          </w:rPrChange>
        </w:rPr>
        <w:t xml:space="preserve"> and other areas having a demand </w:t>
      </w:r>
      <w:del w:id="20044" w:author="Supreet Mathaun" w:date="2021-09-24T09:13:00Z">
        <w:r w:rsidRPr="007A32EE" w:rsidDel="00F1691D">
          <w:rPr>
            <w:rFonts w:ascii="Arial" w:eastAsia="Arial" w:hAnsi="Arial" w:cs="Arial"/>
            <w:noProof/>
            <w:color w:val="FF0000"/>
            <w:sz w:val="24"/>
            <w:szCs w:val="24"/>
            <w:lang w:val="en-US"/>
            <w:rPrChange w:id="20045" w:author="Hardik Malhotra" w:date="2021-09-29T18:53:00Z">
              <w:rPr>
                <w:rFonts w:ascii="Arial" w:eastAsia="Arial" w:hAnsi="Arial" w:cs="Arial"/>
                <w:noProof/>
                <w:sz w:val="24"/>
                <w:szCs w:val="24"/>
                <w:lang w:val="en-US"/>
              </w:rPr>
            </w:rPrChange>
          </w:rPr>
          <w:delText xml:space="preserve">of </w:delText>
        </w:r>
      </w:del>
      <w:ins w:id="20046" w:author="Supreet Mathaun" w:date="2021-09-24T09:13:00Z">
        <w:r w:rsidR="00F1691D" w:rsidRPr="007A32EE">
          <w:rPr>
            <w:rFonts w:ascii="Arial" w:eastAsia="Arial" w:hAnsi="Arial" w:cs="Arial"/>
            <w:noProof/>
            <w:color w:val="FF0000"/>
            <w:sz w:val="24"/>
            <w:szCs w:val="24"/>
            <w:lang w:val="en-US"/>
            <w:rPrChange w:id="20047" w:author="Hardik Malhotra" w:date="2021-09-29T18:53:00Z">
              <w:rPr>
                <w:rFonts w:ascii="Arial" w:eastAsia="Arial" w:hAnsi="Arial" w:cs="Arial"/>
                <w:noProof/>
                <w:sz w:val="24"/>
                <w:szCs w:val="24"/>
                <w:lang w:val="en-US"/>
              </w:rPr>
            </w:rPrChange>
          </w:rPr>
          <w:t xml:space="preserve">for </w:t>
        </w:r>
      </w:ins>
      <w:r w:rsidRPr="007A32EE">
        <w:rPr>
          <w:rFonts w:ascii="Arial" w:eastAsia="Arial" w:hAnsi="Arial" w:cs="Arial"/>
          <w:noProof/>
          <w:color w:val="FF0000"/>
          <w:sz w:val="24"/>
          <w:szCs w:val="24"/>
          <w:lang w:val="en-US"/>
          <w:rPrChange w:id="20048" w:author="Hardik Malhotra" w:date="2021-09-29T18:53:00Z">
            <w:rPr>
              <w:rFonts w:ascii="Arial" w:eastAsia="Arial" w:hAnsi="Arial" w:cs="Arial"/>
              <w:noProof/>
              <w:sz w:val="24"/>
              <w:szCs w:val="24"/>
              <w:lang w:val="en-US"/>
            </w:rPr>
          </w:rPrChange>
        </w:rPr>
        <w:t xml:space="preserve">high-performance materials </w:t>
      </w:r>
      <w:del w:id="20049" w:author="Supreet Mathaun" w:date="2021-09-24T09:13:00Z">
        <w:r w:rsidRPr="007A32EE" w:rsidDel="00F1691D">
          <w:rPr>
            <w:rFonts w:ascii="Arial" w:eastAsia="Arial" w:hAnsi="Arial" w:cs="Arial"/>
            <w:noProof/>
            <w:color w:val="FF0000"/>
            <w:sz w:val="24"/>
            <w:szCs w:val="24"/>
            <w:lang w:val="en-US"/>
            <w:rPrChange w:id="20050" w:author="Hardik Malhotra" w:date="2021-09-29T18:53:00Z">
              <w:rPr>
                <w:rFonts w:ascii="Arial" w:eastAsia="Arial" w:hAnsi="Arial" w:cs="Arial"/>
                <w:noProof/>
                <w:sz w:val="24"/>
                <w:szCs w:val="24"/>
                <w:lang w:val="en-US"/>
              </w:rPr>
            </w:rPrChange>
          </w:rPr>
          <w:delText xml:space="preserve">having </w:delText>
        </w:r>
      </w:del>
      <w:ins w:id="20051" w:author="Supreet Mathaun" w:date="2021-09-24T09:13:00Z">
        <w:r w:rsidR="00F1691D" w:rsidRPr="007A32EE">
          <w:rPr>
            <w:rFonts w:ascii="Arial" w:eastAsia="Arial" w:hAnsi="Arial" w:cs="Arial"/>
            <w:noProof/>
            <w:color w:val="FF0000"/>
            <w:sz w:val="24"/>
            <w:szCs w:val="24"/>
            <w:lang w:val="en-US"/>
            <w:rPrChange w:id="20052" w:author="Hardik Malhotra" w:date="2021-09-29T18:53:00Z">
              <w:rPr>
                <w:rFonts w:ascii="Arial" w:eastAsia="Arial" w:hAnsi="Arial" w:cs="Arial"/>
                <w:noProof/>
                <w:sz w:val="24"/>
                <w:szCs w:val="24"/>
                <w:lang w:val="en-US"/>
              </w:rPr>
            </w:rPrChange>
          </w:rPr>
          <w:t xml:space="preserve">with </w:t>
        </w:r>
      </w:ins>
      <w:r w:rsidRPr="007A32EE">
        <w:rPr>
          <w:rFonts w:ascii="Arial" w:eastAsia="Arial" w:hAnsi="Arial" w:cs="Arial"/>
          <w:noProof/>
          <w:color w:val="FF0000"/>
          <w:sz w:val="24"/>
          <w:szCs w:val="24"/>
          <w:lang w:val="en-US"/>
          <w:rPrChange w:id="20053" w:author="Hardik Malhotra" w:date="2021-09-29T18:53:00Z">
            <w:rPr>
              <w:rFonts w:ascii="Arial" w:eastAsia="Arial" w:hAnsi="Arial" w:cs="Arial"/>
              <w:noProof/>
              <w:sz w:val="24"/>
              <w:szCs w:val="24"/>
              <w:lang w:val="en-US"/>
            </w:rPr>
          </w:rPrChange>
        </w:rPr>
        <w:t>chemical resistance properties. Asia pacific</w:t>
      </w:r>
      <w:ins w:id="20054" w:author="Supreet Mathaun" w:date="2021-09-24T09:14:00Z">
        <w:r w:rsidR="00F1691D" w:rsidRPr="007A32EE">
          <w:rPr>
            <w:rFonts w:ascii="Arial" w:eastAsia="Arial" w:hAnsi="Arial" w:cs="Arial"/>
            <w:noProof/>
            <w:color w:val="FF0000"/>
            <w:sz w:val="24"/>
            <w:szCs w:val="24"/>
            <w:lang w:val="en-US"/>
            <w:rPrChange w:id="20055" w:author="Hardik Malhotra" w:date="2021-09-29T18:53:00Z">
              <w:rPr>
                <w:rFonts w:ascii="Arial" w:eastAsia="Arial" w:hAnsi="Arial" w:cs="Arial"/>
                <w:noProof/>
                <w:sz w:val="24"/>
                <w:szCs w:val="24"/>
                <w:lang w:val="en-US"/>
              </w:rPr>
            </w:rPrChange>
          </w:rPr>
          <w:t>,</w:t>
        </w:r>
      </w:ins>
      <w:r w:rsidRPr="007A32EE">
        <w:rPr>
          <w:rFonts w:ascii="Arial" w:eastAsia="Arial" w:hAnsi="Arial" w:cs="Arial"/>
          <w:noProof/>
          <w:color w:val="FF0000"/>
          <w:sz w:val="24"/>
          <w:szCs w:val="24"/>
          <w:lang w:val="en-US"/>
          <w:rPrChange w:id="20056" w:author="Hardik Malhotra" w:date="2021-09-29T18:53:00Z">
            <w:rPr>
              <w:rFonts w:ascii="Arial" w:eastAsia="Arial" w:hAnsi="Arial" w:cs="Arial"/>
              <w:noProof/>
              <w:sz w:val="24"/>
              <w:szCs w:val="24"/>
              <w:lang w:val="en-US"/>
            </w:rPr>
          </w:rPrChange>
        </w:rPr>
        <w:t xml:space="preserve"> being home to </w:t>
      </w:r>
      <w:ins w:id="20057" w:author="Supreet Mathaun" w:date="2021-09-24T09:14:00Z">
        <w:r w:rsidR="00F1691D" w:rsidRPr="007A32EE">
          <w:rPr>
            <w:rFonts w:ascii="Arial" w:eastAsia="Arial" w:hAnsi="Arial" w:cs="Arial"/>
            <w:noProof/>
            <w:color w:val="FF0000"/>
            <w:sz w:val="24"/>
            <w:szCs w:val="24"/>
            <w:lang w:val="en-US"/>
            <w:rPrChange w:id="20058" w:author="Hardik Malhotra" w:date="2021-09-29T18:53:00Z">
              <w:rPr>
                <w:rFonts w:ascii="Arial" w:eastAsia="Arial" w:hAnsi="Arial" w:cs="Arial"/>
                <w:noProof/>
                <w:sz w:val="24"/>
                <w:szCs w:val="24"/>
                <w:lang w:val="en-US"/>
              </w:rPr>
            </w:rPrChange>
          </w:rPr>
          <w:t xml:space="preserve">the </w:t>
        </w:r>
      </w:ins>
      <w:ins w:id="20059" w:author="Ritu Kamra" w:date="2021-09-26T09:00:00Z">
        <w:r w:rsidR="0014106E" w:rsidRPr="007A32EE">
          <w:rPr>
            <w:rFonts w:ascii="Arial" w:eastAsia="Arial" w:hAnsi="Arial" w:cs="Arial"/>
            <w:noProof/>
            <w:color w:val="FF0000"/>
            <w:sz w:val="24"/>
            <w:szCs w:val="24"/>
            <w:lang w:val="en-US"/>
            <w:rPrChange w:id="20060" w:author="Hardik Malhotra" w:date="2021-09-29T18:53:00Z">
              <w:rPr>
                <w:rFonts w:ascii="Arial" w:eastAsia="Arial" w:hAnsi="Arial" w:cs="Arial"/>
                <w:noProof/>
                <w:sz w:val="24"/>
                <w:szCs w:val="24"/>
                <w:lang w:val="en-US"/>
              </w:rPr>
            </w:rPrChange>
          </w:rPr>
          <w:t xml:space="preserve">China &amp; India </w:t>
        </w:r>
      </w:ins>
      <w:ins w:id="20061" w:author="Ritu Kamra" w:date="2021-09-26T09:01:00Z">
        <w:r w:rsidR="0014106E" w:rsidRPr="007A32EE">
          <w:rPr>
            <w:rFonts w:ascii="Arial" w:eastAsia="Arial" w:hAnsi="Arial" w:cs="Arial"/>
            <w:noProof/>
            <w:color w:val="FF0000"/>
            <w:sz w:val="24"/>
            <w:szCs w:val="24"/>
            <w:lang w:val="en-US"/>
            <w:rPrChange w:id="20062" w:author="Hardik Malhotra" w:date="2021-09-29T18:53:00Z">
              <w:rPr>
                <w:rFonts w:ascii="Arial" w:eastAsia="Arial" w:hAnsi="Arial" w:cs="Arial"/>
                <w:noProof/>
                <w:sz w:val="24"/>
                <w:szCs w:val="24"/>
                <w:lang w:val="en-US"/>
              </w:rPr>
            </w:rPrChange>
          </w:rPr>
          <w:t>are the</w:t>
        </w:r>
      </w:ins>
      <w:ins w:id="20063" w:author="Ritu Kamra" w:date="2021-09-26T09:02:00Z">
        <w:r w:rsidR="008B4099" w:rsidRPr="007A32EE">
          <w:rPr>
            <w:rFonts w:ascii="Arial" w:eastAsia="Arial" w:hAnsi="Arial" w:cs="Arial"/>
            <w:noProof/>
            <w:color w:val="FF0000"/>
            <w:sz w:val="24"/>
            <w:szCs w:val="24"/>
            <w:lang w:val="en-US"/>
            <w:rPrChange w:id="20064" w:author="Hardik Malhotra" w:date="2021-09-29T18:53:00Z">
              <w:rPr>
                <w:rFonts w:ascii="Arial" w:eastAsia="Arial" w:hAnsi="Arial" w:cs="Arial"/>
                <w:noProof/>
                <w:sz w:val="24"/>
                <w:szCs w:val="24"/>
                <w:lang w:val="en-US"/>
              </w:rPr>
            </w:rPrChange>
          </w:rPr>
          <w:t xml:space="preserve"> developing &amp;</w:t>
        </w:r>
      </w:ins>
      <w:ins w:id="20065" w:author="Ritu Kamra" w:date="2021-09-26T09:01:00Z">
        <w:r w:rsidR="0014106E" w:rsidRPr="007A32EE">
          <w:rPr>
            <w:rFonts w:ascii="Arial" w:eastAsia="Arial" w:hAnsi="Arial" w:cs="Arial"/>
            <w:noProof/>
            <w:color w:val="FF0000"/>
            <w:sz w:val="24"/>
            <w:szCs w:val="24"/>
            <w:lang w:val="en-US"/>
            <w:rPrChange w:id="20066" w:author="Hardik Malhotra" w:date="2021-09-29T18:53:00Z">
              <w:rPr>
                <w:rFonts w:ascii="Arial" w:eastAsia="Arial" w:hAnsi="Arial" w:cs="Arial"/>
                <w:noProof/>
                <w:sz w:val="24"/>
                <w:szCs w:val="24"/>
                <w:lang w:val="en-US"/>
              </w:rPr>
            </w:rPrChange>
          </w:rPr>
          <w:t xml:space="preserve"> wo</w:t>
        </w:r>
      </w:ins>
      <w:ins w:id="20067" w:author="Ritu Kamra" w:date="2021-09-26T09:02:00Z">
        <w:r w:rsidR="008B4099" w:rsidRPr="007A32EE">
          <w:rPr>
            <w:rFonts w:ascii="Arial" w:eastAsia="Arial" w:hAnsi="Arial" w:cs="Arial"/>
            <w:noProof/>
            <w:color w:val="FF0000"/>
            <w:sz w:val="24"/>
            <w:szCs w:val="24"/>
            <w:lang w:val="en-US"/>
            <w:rPrChange w:id="20068" w:author="Hardik Malhotra" w:date="2021-09-29T18:53:00Z">
              <w:rPr>
                <w:rFonts w:ascii="Arial" w:eastAsia="Arial" w:hAnsi="Arial" w:cs="Arial"/>
                <w:noProof/>
                <w:sz w:val="24"/>
                <w:szCs w:val="24"/>
                <w:lang w:val="en-US"/>
              </w:rPr>
            </w:rPrChange>
          </w:rPr>
          <w:t>rl</w:t>
        </w:r>
      </w:ins>
      <w:ins w:id="20069" w:author="Ritu Kamra" w:date="2021-09-26T09:01:00Z">
        <w:r w:rsidR="0014106E" w:rsidRPr="007A32EE">
          <w:rPr>
            <w:rFonts w:ascii="Arial" w:eastAsia="Arial" w:hAnsi="Arial" w:cs="Arial"/>
            <w:noProof/>
            <w:color w:val="FF0000"/>
            <w:sz w:val="24"/>
            <w:szCs w:val="24"/>
            <w:lang w:val="en-US"/>
            <w:rPrChange w:id="20070" w:author="Hardik Malhotra" w:date="2021-09-29T18:53:00Z">
              <w:rPr>
                <w:rFonts w:ascii="Arial" w:eastAsia="Arial" w:hAnsi="Arial" w:cs="Arial"/>
                <w:noProof/>
                <w:sz w:val="24"/>
                <w:szCs w:val="24"/>
                <w:lang w:val="en-US"/>
              </w:rPr>
            </w:rPrChange>
          </w:rPr>
          <w:t>d</w:t>
        </w:r>
      </w:ins>
      <w:ins w:id="20071" w:author="Ritu Kamra" w:date="2021-09-26T09:02:00Z">
        <w:r w:rsidR="008B4099" w:rsidRPr="007A32EE">
          <w:rPr>
            <w:rFonts w:ascii="Arial" w:eastAsia="Arial" w:hAnsi="Arial" w:cs="Arial"/>
            <w:noProof/>
            <w:color w:val="FF0000"/>
            <w:sz w:val="24"/>
            <w:szCs w:val="24"/>
            <w:lang w:val="en-US"/>
            <w:rPrChange w:id="20072" w:author="Hardik Malhotra" w:date="2021-09-29T18:53:00Z">
              <w:rPr>
                <w:rFonts w:ascii="Arial" w:eastAsia="Arial" w:hAnsi="Arial" w:cs="Arial"/>
                <w:noProof/>
                <w:sz w:val="24"/>
                <w:szCs w:val="24"/>
                <w:lang w:val="en-US"/>
              </w:rPr>
            </w:rPrChange>
          </w:rPr>
          <w:t>’</w:t>
        </w:r>
      </w:ins>
      <w:ins w:id="20073" w:author="Ritu Kamra" w:date="2021-09-26T09:01:00Z">
        <w:r w:rsidR="0014106E" w:rsidRPr="007A32EE">
          <w:rPr>
            <w:rFonts w:ascii="Arial" w:eastAsia="Arial" w:hAnsi="Arial" w:cs="Arial"/>
            <w:noProof/>
            <w:color w:val="FF0000"/>
            <w:sz w:val="24"/>
            <w:szCs w:val="24"/>
            <w:lang w:val="en-US"/>
            <w:rPrChange w:id="20074" w:author="Hardik Malhotra" w:date="2021-09-29T18:53:00Z">
              <w:rPr>
                <w:rFonts w:ascii="Arial" w:eastAsia="Arial" w:hAnsi="Arial" w:cs="Arial"/>
                <w:noProof/>
                <w:sz w:val="24"/>
                <w:szCs w:val="24"/>
                <w:lang w:val="en-US"/>
              </w:rPr>
            </w:rPrChange>
          </w:rPr>
          <w:t xml:space="preserve">s most populated country </w:t>
        </w:r>
      </w:ins>
      <w:del w:id="20075" w:author="Ritu Kamra" w:date="2021-09-26T09:01:00Z">
        <w:r w:rsidRPr="007A32EE" w:rsidDel="0014106E">
          <w:rPr>
            <w:rFonts w:ascii="Arial" w:eastAsia="Arial" w:hAnsi="Arial" w:cs="Arial"/>
            <w:noProof/>
            <w:color w:val="FF0000"/>
            <w:sz w:val="24"/>
            <w:szCs w:val="24"/>
            <w:lang w:val="en-US"/>
            <w:rPrChange w:id="20076" w:author="Hardik Malhotra" w:date="2021-09-29T18:53:00Z">
              <w:rPr>
                <w:rFonts w:ascii="Arial" w:eastAsia="Arial" w:hAnsi="Arial" w:cs="Arial"/>
                <w:noProof/>
                <w:sz w:val="24"/>
                <w:szCs w:val="24"/>
                <w:lang w:val="en-US"/>
              </w:rPr>
            </w:rPrChange>
          </w:rPr>
          <w:delText>world’s major population</w:delText>
        </w:r>
      </w:del>
      <w:r w:rsidRPr="007A32EE">
        <w:rPr>
          <w:rFonts w:ascii="Arial" w:eastAsia="Arial" w:hAnsi="Arial" w:cs="Arial"/>
          <w:noProof/>
          <w:color w:val="FF0000"/>
          <w:sz w:val="24"/>
          <w:szCs w:val="24"/>
          <w:lang w:val="en-US"/>
          <w:rPrChange w:id="20077" w:author="Hardik Malhotra" w:date="2021-09-29T18:53:00Z">
            <w:rPr>
              <w:rFonts w:ascii="Arial" w:eastAsia="Arial" w:hAnsi="Arial" w:cs="Arial"/>
              <w:noProof/>
              <w:sz w:val="24"/>
              <w:szCs w:val="24"/>
              <w:lang w:val="en-US"/>
            </w:rPr>
          </w:rPrChange>
        </w:rPr>
        <w:t xml:space="preserve">, </w:t>
      </w:r>
      <w:ins w:id="20078" w:author="Ritu Kamra" w:date="2021-09-26T09:02:00Z">
        <w:r w:rsidR="008B4099" w:rsidRPr="007A32EE">
          <w:rPr>
            <w:rFonts w:ascii="Arial" w:eastAsia="Arial" w:hAnsi="Arial" w:cs="Arial"/>
            <w:noProof/>
            <w:color w:val="FF0000"/>
            <w:sz w:val="24"/>
            <w:szCs w:val="24"/>
            <w:lang w:val="en-US"/>
            <w:rPrChange w:id="20079" w:author="Hardik Malhotra" w:date="2021-09-29T18:53:00Z">
              <w:rPr>
                <w:rFonts w:ascii="Arial" w:eastAsia="Arial" w:hAnsi="Arial" w:cs="Arial"/>
                <w:noProof/>
                <w:sz w:val="24"/>
                <w:szCs w:val="24"/>
                <w:lang w:val="en-US"/>
              </w:rPr>
            </w:rPrChange>
          </w:rPr>
          <w:t xml:space="preserve">so demand can direclly linked to </w:t>
        </w:r>
      </w:ins>
      <w:ins w:id="20080" w:author="Ritu Kamra" w:date="2021-09-26T09:03:00Z">
        <w:r w:rsidR="008B4099" w:rsidRPr="007A32EE">
          <w:rPr>
            <w:rFonts w:ascii="Arial" w:eastAsia="Arial" w:hAnsi="Arial" w:cs="Arial"/>
            <w:noProof/>
            <w:color w:val="FF0000"/>
            <w:sz w:val="24"/>
            <w:szCs w:val="24"/>
            <w:lang w:val="en-US"/>
            <w:rPrChange w:id="20081" w:author="Hardik Malhotra" w:date="2021-09-29T18:53:00Z">
              <w:rPr>
                <w:rFonts w:ascii="Arial" w:eastAsia="Arial" w:hAnsi="Arial" w:cs="Arial"/>
                <w:noProof/>
                <w:sz w:val="24"/>
                <w:szCs w:val="24"/>
                <w:lang w:val="en-US"/>
              </w:rPr>
            </w:rPrChange>
          </w:rPr>
          <w:t>this &amp;</w:t>
        </w:r>
      </w:ins>
      <w:ins w:id="20082" w:author="Ritu Kamra" w:date="2021-09-26T09:04:00Z">
        <w:r w:rsidR="008B4099" w:rsidRPr="007A32EE">
          <w:rPr>
            <w:rFonts w:ascii="Arial" w:eastAsia="Arial" w:hAnsi="Arial" w:cs="Arial"/>
            <w:noProof/>
            <w:color w:val="FF0000"/>
            <w:sz w:val="24"/>
            <w:szCs w:val="24"/>
            <w:lang w:val="en-US"/>
            <w:rPrChange w:id="20083" w:author="Hardik Malhotra" w:date="2021-09-29T18:53:00Z">
              <w:rPr>
                <w:rFonts w:ascii="Arial" w:eastAsia="Arial" w:hAnsi="Arial" w:cs="Arial"/>
                <w:noProof/>
                <w:sz w:val="24"/>
                <w:szCs w:val="24"/>
                <w:lang w:val="en-US"/>
              </w:rPr>
            </w:rPrChange>
          </w:rPr>
          <w:t xml:space="preserve"> simultaneously</w:t>
        </w:r>
      </w:ins>
      <w:del w:id="20084" w:author="Ritu Kamra" w:date="2021-09-26T09:02:00Z">
        <w:r w:rsidRPr="007A32EE" w:rsidDel="008B4099">
          <w:rPr>
            <w:rFonts w:ascii="Arial" w:eastAsia="Arial" w:hAnsi="Arial" w:cs="Arial"/>
            <w:noProof/>
            <w:color w:val="FF0000"/>
            <w:sz w:val="24"/>
            <w:szCs w:val="24"/>
            <w:lang w:val="en-US"/>
            <w:rPrChange w:id="20085" w:author="Hardik Malhotra" w:date="2021-09-29T18:53:00Z">
              <w:rPr>
                <w:rFonts w:ascii="Arial" w:eastAsia="Arial" w:hAnsi="Arial" w:cs="Arial"/>
                <w:noProof/>
                <w:sz w:val="24"/>
                <w:szCs w:val="24"/>
                <w:lang w:val="en-US"/>
              </w:rPr>
            </w:rPrChange>
          </w:rPr>
          <w:delText>is</w:delText>
        </w:r>
      </w:del>
      <w:r w:rsidRPr="007A32EE">
        <w:rPr>
          <w:rFonts w:ascii="Arial" w:eastAsia="Arial" w:hAnsi="Arial" w:cs="Arial"/>
          <w:noProof/>
          <w:color w:val="FF0000"/>
          <w:sz w:val="24"/>
          <w:szCs w:val="24"/>
          <w:lang w:val="en-US"/>
          <w:rPrChange w:id="20086" w:author="Hardik Malhotra" w:date="2021-09-29T18:53:00Z">
            <w:rPr>
              <w:rFonts w:ascii="Arial" w:eastAsia="Arial" w:hAnsi="Arial" w:cs="Arial"/>
              <w:noProof/>
              <w:sz w:val="24"/>
              <w:szCs w:val="24"/>
              <w:lang w:val="en-US"/>
            </w:rPr>
          </w:rPrChange>
        </w:rPr>
        <w:t xml:space="preserve"> expected to have high</w:t>
      </w:r>
      <w:ins w:id="20087" w:author="Ritu Kamra" w:date="2021-09-26T09:03:00Z">
        <w:r w:rsidR="008B4099" w:rsidRPr="007A32EE">
          <w:rPr>
            <w:rFonts w:ascii="Arial" w:eastAsia="Arial" w:hAnsi="Arial" w:cs="Arial"/>
            <w:noProof/>
            <w:color w:val="FF0000"/>
            <w:sz w:val="24"/>
            <w:szCs w:val="24"/>
            <w:lang w:val="en-US"/>
            <w:rPrChange w:id="20088" w:author="Hardik Malhotra" w:date="2021-09-29T18:53:00Z">
              <w:rPr>
                <w:rFonts w:ascii="Arial" w:eastAsia="Arial" w:hAnsi="Arial" w:cs="Arial"/>
                <w:noProof/>
                <w:sz w:val="24"/>
                <w:szCs w:val="24"/>
                <w:lang w:val="en-US"/>
              </w:rPr>
            </w:rPrChange>
          </w:rPr>
          <w:t xml:space="preserve"> </w:t>
        </w:r>
      </w:ins>
      <w:del w:id="20089" w:author="Ritu Kamra" w:date="2021-09-26T09:03:00Z">
        <w:r w:rsidRPr="007A32EE" w:rsidDel="008B4099">
          <w:rPr>
            <w:rFonts w:ascii="Arial" w:eastAsia="Arial" w:hAnsi="Arial" w:cs="Arial"/>
            <w:noProof/>
            <w:color w:val="FF0000"/>
            <w:sz w:val="24"/>
            <w:szCs w:val="24"/>
            <w:lang w:val="en-US"/>
            <w:rPrChange w:id="20090" w:author="Hardik Malhotra" w:date="2021-09-29T18:53:00Z">
              <w:rPr>
                <w:rFonts w:ascii="Arial" w:eastAsia="Arial" w:hAnsi="Arial" w:cs="Arial"/>
                <w:noProof/>
                <w:sz w:val="24"/>
                <w:szCs w:val="24"/>
                <w:lang w:val="en-US"/>
              </w:rPr>
            </w:rPrChange>
          </w:rPr>
          <w:delText xml:space="preserve"> </w:delText>
        </w:r>
      </w:del>
      <w:ins w:id="20091" w:author="Supreet Mathaun" w:date="2021-09-24T09:14:00Z">
        <w:del w:id="20092" w:author="Ritu Kamra" w:date="2021-09-26T09:03:00Z">
          <w:r w:rsidR="00F1691D" w:rsidRPr="007A32EE" w:rsidDel="008B4099">
            <w:rPr>
              <w:rFonts w:ascii="Arial" w:eastAsia="Arial" w:hAnsi="Arial" w:cs="Arial"/>
              <w:noProof/>
              <w:color w:val="FF0000"/>
              <w:sz w:val="24"/>
              <w:szCs w:val="24"/>
              <w:lang w:val="en-US"/>
              <w:rPrChange w:id="20093" w:author="Hardik Malhotra" w:date="2021-09-29T18:53:00Z">
                <w:rPr>
                  <w:rFonts w:ascii="Arial" w:eastAsia="Arial" w:hAnsi="Arial" w:cs="Arial"/>
                  <w:noProof/>
                  <w:sz w:val="24"/>
                  <w:szCs w:val="24"/>
                  <w:lang w:val="en-US"/>
                </w:rPr>
              </w:rPrChange>
            </w:rPr>
            <w:delText xml:space="preserve">energy </w:delText>
          </w:r>
        </w:del>
      </w:ins>
      <w:r w:rsidRPr="007A32EE">
        <w:rPr>
          <w:rFonts w:ascii="Arial" w:eastAsia="Arial" w:hAnsi="Arial" w:cs="Arial"/>
          <w:noProof/>
          <w:color w:val="FF0000"/>
          <w:sz w:val="24"/>
          <w:szCs w:val="24"/>
          <w:lang w:val="en-US"/>
          <w:rPrChange w:id="20094" w:author="Hardik Malhotra" w:date="2021-09-29T18:53:00Z">
            <w:rPr>
              <w:rFonts w:ascii="Arial" w:eastAsia="Arial" w:hAnsi="Arial" w:cs="Arial"/>
              <w:noProof/>
              <w:sz w:val="24"/>
              <w:szCs w:val="24"/>
              <w:lang w:val="en-US"/>
            </w:rPr>
          </w:rPrChange>
        </w:rPr>
        <w:t xml:space="preserve">demand </w:t>
      </w:r>
      <w:del w:id="20095" w:author="Supreet Mathaun" w:date="2021-09-24T09:14:00Z">
        <w:r w:rsidRPr="007A32EE" w:rsidDel="00F1691D">
          <w:rPr>
            <w:rFonts w:ascii="Arial" w:eastAsia="Arial" w:hAnsi="Arial" w:cs="Arial"/>
            <w:noProof/>
            <w:color w:val="FF0000"/>
            <w:sz w:val="24"/>
            <w:szCs w:val="24"/>
            <w:lang w:val="en-US"/>
            <w:rPrChange w:id="20096" w:author="Hardik Malhotra" w:date="2021-09-29T18:53:00Z">
              <w:rPr>
                <w:rFonts w:ascii="Arial" w:eastAsia="Arial" w:hAnsi="Arial" w:cs="Arial"/>
                <w:noProof/>
                <w:sz w:val="24"/>
                <w:szCs w:val="24"/>
                <w:lang w:val="en-US"/>
              </w:rPr>
            </w:rPrChange>
          </w:rPr>
          <w:delText xml:space="preserve">of energy </w:delText>
        </w:r>
      </w:del>
      <w:r w:rsidRPr="007A32EE">
        <w:rPr>
          <w:rFonts w:ascii="Arial" w:eastAsia="Arial" w:hAnsi="Arial" w:cs="Arial"/>
          <w:noProof/>
          <w:color w:val="FF0000"/>
          <w:sz w:val="24"/>
          <w:szCs w:val="24"/>
          <w:lang w:val="en-US"/>
          <w:rPrChange w:id="20097" w:author="Hardik Malhotra" w:date="2021-09-29T18:53:00Z">
            <w:rPr>
              <w:rFonts w:ascii="Arial" w:eastAsia="Arial" w:hAnsi="Arial" w:cs="Arial"/>
              <w:noProof/>
              <w:sz w:val="24"/>
              <w:szCs w:val="24"/>
              <w:lang w:val="en-US"/>
            </w:rPr>
          </w:rPrChange>
        </w:rPr>
        <w:t xml:space="preserve">in the forecast period. With the countries moving towards more and more sustainable energy solutions, the demand for wind energy is expected to grow exponentially in Asia </w:t>
      </w:r>
      <w:del w:id="20098" w:author="Supreet Mathaun" w:date="2021-09-24T09:14:00Z">
        <w:r w:rsidRPr="007A32EE" w:rsidDel="00F1691D">
          <w:rPr>
            <w:rFonts w:ascii="Arial" w:eastAsia="Arial" w:hAnsi="Arial" w:cs="Arial"/>
            <w:noProof/>
            <w:color w:val="FF0000"/>
            <w:sz w:val="24"/>
            <w:szCs w:val="24"/>
            <w:lang w:val="en-US"/>
            <w:rPrChange w:id="20099" w:author="Hardik Malhotra" w:date="2021-09-29T18:53:00Z">
              <w:rPr>
                <w:rFonts w:ascii="Arial" w:eastAsia="Arial" w:hAnsi="Arial" w:cs="Arial"/>
                <w:noProof/>
                <w:sz w:val="24"/>
                <w:szCs w:val="24"/>
                <w:lang w:val="en-US"/>
              </w:rPr>
            </w:rPrChange>
          </w:rPr>
          <w:delText>p</w:delText>
        </w:r>
      </w:del>
      <w:ins w:id="20100" w:author="Supreet Mathaun" w:date="2021-09-24T09:14:00Z">
        <w:r w:rsidR="00F1691D" w:rsidRPr="007A32EE">
          <w:rPr>
            <w:rFonts w:ascii="Arial" w:eastAsia="Arial" w:hAnsi="Arial" w:cs="Arial"/>
            <w:noProof/>
            <w:color w:val="FF0000"/>
            <w:sz w:val="24"/>
            <w:szCs w:val="24"/>
            <w:lang w:val="en-US"/>
            <w:rPrChange w:id="20101" w:author="Hardik Malhotra" w:date="2021-09-29T18:53:00Z">
              <w:rPr>
                <w:rFonts w:ascii="Arial" w:eastAsia="Arial" w:hAnsi="Arial" w:cs="Arial"/>
                <w:noProof/>
                <w:sz w:val="24"/>
                <w:szCs w:val="24"/>
                <w:lang w:val="en-US"/>
              </w:rPr>
            </w:rPrChange>
          </w:rPr>
          <w:t>P</w:t>
        </w:r>
      </w:ins>
      <w:r w:rsidRPr="007A32EE">
        <w:rPr>
          <w:rFonts w:ascii="Arial" w:eastAsia="Arial" w:hAnsi="Arial" w:cs="Arial"/>
          <w:noProof/>
          <w:color w:val="FF0000"/>
          <w:sz w:val="24"/>
          <w:szCs w:val="24"/>
          <w:lang w:val="en-US"/>
          <w:rPrChange w:id="20102" w:author="Hardik Malhotra" w:date="2021-09-29T18:53:00Z">
            <w:rPr>
              <w:rFonts w:ascii="Arial" w:eastAsia="Arial" w:hAnsi="Arial" w:cs="Arial"/>
              <w:noProof/>
              <w:sz w:val="24"/>
              <w:szCs w:val="24"/>
              <w:lang w:val="en-US"/>
            </w:rPr>
          </w:rPrChange>
        </w:rPr>
        <w:t>acific during the forecast period</w:t>
      </w:r>
      <w:ins w:id="20103" w:author="Supreet Mathaun" w:date="2021-09-24T09:14:00Z">
        <w:r w:rsidR="00F1691D" w:rsidRPr="007A32EE">
          <w:rPr>
            <w:rFonts w:ascii="Arial" w:eastAsia="Arial" w:hAnsi="Arial" w:cs="Arial"/>
            <w:noProof/>
            <w:color w:val="FF0000"/>
            <w:sz w:val="24"/>
            <w:szCs w:val="24"/>
            <w:lang w:val="en-US"/>
            <w:rPrChange w:id="20104" w:author="Hardik Malhotra" w:date="2021-09-29T18:53:00Z">
              <w:rPr>
                <w:rFonts w:ascii="Arial" w:eastAsia="Arial" w:hAnsi="Arial" w:cs="Arial"/>
                <w:noProof/>
                <w:sz w:val="24"/>
                <w:szCs w:val="24"/>
                <w:lang w:val="en-US"/>
              </w:rPr>
            </w:rPrChange>
          </w:rPr>
          <w:t>;</w:t>
        </w:r>
      </w:ins>
      <w:r w:rsidRPr="007A32EE">
        <w:rPr>
          <w:rFonts w:ascii="Arial" w:eastAsia="Arial" w:hAnsi="Arial" w:cs="Arial"/>
          <w:noProof/>
          <w:color w:val="FF0000"/>
          <w:sz w:val="24"/>
          <w:szCs w:val="24"/>
          <w:lang w:val="en-US"/>
          <w:rPrChange w:id="20105" w:author="Hardik Malhotra" w:date="2021-09-29T18:53:00Z">
            <w:rPr>
              <w:rFonts w:ascii="Arial" w:eastAsia="Arial" w:hAnsi="Arial" w:cs="Arial"/>
              <w:noProof/>
              <w:sz w:val="24"/>
              <w:szCs w:val="24"/>
              <w:lang w:val="en-US"/>
            </w:rPr>
          </w:rPrChange>
        </w:rPr>
        <w:t xml:space="preserve"> hence the region will keep the lion’s share of global demand for </w:t>
      </w:r>
      <w:r w:rsidR="00F615C8" w:rsidRPr="007A32EE">
        <w:rPr>
          <w:rFonts w:ascii="Arial" w:eastAsia="Arial" w:hAnsi="Arial" w:cs="Arial"/>
          <w:noProof/>
          <w:color w:val="FF0000"/>
          <w:sz w:val="24"/>
          <w:szCs w:val="24"/>
          <w:lang w:val="en-US"/>
          <w:rPrChange w:id="20106" w:author="Hardik Malhotra" w:date="2021-09-29T18:53:00Z">
            <w:rPr>
              <w:rFonts w:ascii="Arial" w:eastAsia="Arial" w:hAnsi="Arial" w:cs="Arial"/>
              <w:noProof/>
              <w:sz w:val="24"/>
              <w:szCs w:val="24"/>
              <w:lang w:val="en-US"/>
            </w:rPr>
          </w:rPrChange>
        </w:rPr>
        <w:t>Epoxy Resin</w:t>
      </w:r>
      <w:r w:rsidRPr="007A32EE">
        <w:rPr>
          <w:rFonts w:ascii="Arial" w:eastAsia="Arial" w:hAnsi="Arial" w:cs="Arial"/>
          <w:noProof/>
          <w:color w:val="FF0000"/>
          <w:sz w:val="24"/>
          <w:szCs w:val="24"/>
          <w:lang w:val="en-US"/>
          <w:rPrChange w:id="20107" w:author="Hardik Malhotra" w:date="2021-09-29T18:53:00Z">
            <w:rPr>
              <w:rFonts w:ascii="Arial" w:eastAsia="Arial" w:hAnsi="Arial" w:cs="Arial"/>
              <w:noProof/>
              <w:sz w:val="24"/>
              <w:szCs w:val="24"/>
              <w:lang w:val="en-US"/>
            </w:rPr>
          </w:rPrChange>
        </w:rPr>
        <w:t xml:space="preserve">. North America and Europe have a </w:t>
      </w:r>
      <w:del w:id="20108" w:author="Supreet Mathaun" w:date="2021-09-24T09:15:00Z">
        <w:r w:rsidRPr="007A32EE" w:rsidDel="00F1691D">
          <w:rPr>
            <w:rFonts w:ascii="Arial" w:eastAsia="Arial" w:hAnsi="Arial" w:cs="Arial"/>
            <w:noProof/>
            <w:color w:val="FF0000"/>
            <w:sz w:val="24"/>
            <w:szCs w:val="24"/>
            <w:lang w:val="en-US"/>
            <w:rPrChange w:id="20109" w:author="Hardik Malhotra" w:date="2021-09-29T18:53:00Z">
              <w:rPr>
                <w:rFonts w:ascii="Arial" w:eastAsia="Arial" w:hAnsi="Arial" w:cs="Arial"/>
                <w:noProof/>
                <w:sz w:val="24"/>
                <w:szCs w:val="24"/>
                <w:lang w:val="en-US"/>
              </w:rPr>
            </w:rPrChange>
          </w:rPr>
          <w:delText xml:space="preserve">respective </w:delText>
        </w:r>
      </w:del>
      <w:r w:rsidRPr="007A32EE">
        <w:rPr>
          <w:rFonts w:ascii="Arial" w:eastAsia="Arial" w:hAnsi="Arial" w:cs="Arial"/>
          <w:noProof/>
          <w:color w:val="FF0000"/>
          <w:sz w:val="24"/>
          <w:szCs w:val="24"/>
          <w:lang w:val="en-US"/>
          <w:rPrChange w:id="20110" w:author="Hardik Malhotra" w:date="2021-09-29T18:53:00Z">
            <w:rPr>
              <w:rFonts w:ascii="Arial" w:eastAsia="Arial" w:hAnsi="Arial" w:cs="Arial"/>
              <w:noProof/>
              <w:sz w:val="24"/>
              <w:szCs w:val="24"/>
              <w:lang w:val="en-US"/>
            </w:rPr>
          </w:rPrChange>
        </w:rPr>
        <w:t xml:space="preserve">demand share of around </w:t>
      </w:r>
      <w:ins w:id="20111" w:author="Ritu Kamra" w:date="2021-09-26T09:12:00Z">
        <w:r w:rsidR="007F0E4D" w:rsidRPr="007A32EE">
          <w:rPr>
            <w:rFonts w:ascii="Arial" w:eastAsia="Arial" w:hAnsi="Arial" w:cs="Arial"/>
            <w:noProof/>
            <w:color w:val="FF0000"/>
            <w:sz w:val="24"/>
            <w:szCs w:val="24"/>
            <w:lang w:val="en-US"/>
            <w:rPrChange w:id="20112" w:author="Hardik Malhotra" w:date="2021-09-29T18:53:00Z">
              <w:rPr>
                <w:rFonts w:ascii="Arial" w:eastAsia="Arial" w:hAnsi="Arial" w:cs="Arial"/>
                <w:noProof/>
                <w:sz w:val="24"/>
                <w:szCs w:val="24"/>
                <w:lang w:val="en-US"/>
              </w:rPr>
            </w:rPrChange>
          </w:rPr>
          <w:t>9.71% &amp; 16.68</w:t>
        </w:r>
      </w:ins>
      <w:ins w:id="20113" w:author="Ritu Kamra" w:date="2021-09-26T09:07:00Z">
        <w:r w:rsidR="008B4099" w:rsidRPr="007A32EE">
          <w:rPr>
            <w:rFonts w:ascii="Arial" w:eastAsia="Arial" w:hAnsi="Arial" w:cs="Arial"/>
            <w:noProof/>
            <w:color w:val="FF0000"/>
            <w:sz w:val="24"/>
            <w:szCs w:val="24"/>
            <w:lang w:val="en-US"/>
            <w:rPrChange w:id="20114" w:author="Hardik Malhotra" w:date="2021-09-29T18:53:00Z">
              <w:rPr>
                <w:rFonts w:ascii="Arial" w:eastAsia="Arial" w:hAnsi="Arial" w:cs="Arial"/>
                <w:noProof/>
                <w:sz w:val="24"/>
                <w:szCs w:val="24"/>
                <w:lang w:val="en-US"/>
              </w:rPr>
            </w:rPrChange>
          </w:rPr>
          <w:t xml:space="preserve"> </w:t>
        </w:r>
      </w:ins>
      <w:del w:id="20115" w:author="Ritu Kamra" w:date="2021-09-26T09:05:00Z">
        <w:r w:rsidRPr="007A32EE" w:rsidDel="008B4099">
          <w:rPr>
            <w:rFonts w:ascii="Arial" w:eastAsia="Arial" w:hAnsi="Arial" w:cs="Arial"/>
            <w:noProof/>
            <w:color w:val="FF0000"/>
            <w:sz w:val="24"/>
            <w:szCs w:val="24"/>
            <w:lang w:val="en-US"/>
            <w:rPrChange w:id="20116" w:author="Hardik Malhotra" w:date="2021-09-29T18:53:00Z">
              <w:rPr>
                <w:rFonts w:ascii="Arial" w:eastAsia="Arial" w:hAnsi="Arial" w:cs="Arial"/>
                <w:noProof/>
                <w:sz w:val="24"/>
                <w:szCs w:val="24"/>
                <w:lang w:val="en-US"/>
              </w:rPr>
            </w:rPrChange>
          </w:rPr>
          <w:delText>22</w:delText>
        </w:r>
      </w:del>
      <w:r w:rsidRPr="007A32EE">
        <w:rPr>
          <w:rFonts w:ascii="Arial" w:eastAsia="Arial" w:hAnsi="Arial" w:cs="Arial"/>
          <w:noProof/>
          <w:color w:val="FF0000"/>
          <w:sz w:val="24"/>
          <w:szCs w:val="24"/>
          <w:lang w:val="en-US"/>
          <w:rPrChange w:id="20117" w:author="Hardik Malhotra" w:date="2021-09-29T18:53:00Z">
            <w:rPr>
              <w:rFonts w:ascii="Arial" w:eastAsia="Arial" w:hAnsi="Arial" w:cs="Arial"/>
              <w:noProof/>
              <w:sz w:val="24"/>
              <w:szCs w:val="24"/>
              <w:lang w:val="en-US"/>
            </w:rPr>
          </w:rPrChange>
        </w:rPr>
        <w:t xml:space="preserve">% </w:t>
      </w:r>
      <w:ins w:id="20118" w:author="Ritu Kamra" w:date="2021-09-26T09:12:00Z">
        <w:r w:rsidR="007F0E4D" w:rsidRPr="007A32EE">
          <w:rPr>
            <w:rFonts w:ascii="Arial" w:eastAsia="Arial" w:hAnsi="Arial" w:cs="Arial"/>
            <w:noProof/>
            <w:color w:val="FF0000"/>
            <w:sz w:val="24"/>
            <w:szCs w:val="24"/>
            <w:lang w:val="en-US"/>
            <w:rPrChange w:id="20119" w:author="Hardik Malhotra" w:date="2021-09-29T18:53:00Z">
              <w:rPr>
                <w:rFonts w:ascii="Arial" w:eastAsia="Arial" w:hAnsi="Arial" w:cs="Arial"/>
                <w:noProof/>
                <w:sz w:val="24"/>
                <w:szCs w:val="24"/>
                <w:lang w:val="en-US"/>
              </w:rPr>
            </w:rPrChange>
          </w:rPr>
          <w:t>respectively</w:t>
        </w:r>
      </w:ins>
      <w:del w:id="20120" w:author="Ritu Kamra" w:date="2021-09-26T09:12:00Z">
        <w:r w:rsidRPr="007A32EE" w:rsidDel="007F0E4D">
          <w:rPr>
            <w:rFonts w:ascii="Arial" w:eastAsia="Arial" w:hAnsi="Arial" w:cs="Arial"/>
            <w:noProof/>
            <w:color w:val="FF0000"/>
            <w:sz w:val="24"/>
            <w:szCs w:val="24"/>
            <w:lang w:val="en-US"/>
            <w:rPrChange w:id="20121" w:author="Hardik Malhotra" w:date="2021-09-29T18:53:00Z">
              <w:rPr>
                <w:rFonts w:ascii="Arial" w:eastAsia="Arial" w:hAnsi="Arial" w:cs="Arial"/>
                <w:noProof/>
                <w:sz w:val="24"/>
                <w:szCs w:val="24"/>
                <w:lang w:val="en-US"/>
              </w:rPr>
            </w:rPrChange>
          </w:rPr>
          <w:delText>each</w:delText>
        </w:r>
      </w:del>
      <w:ins w:id="20122" w:author="Hardik Malhotra" w:date="2021-10-01T00:01:00Z">
        <w:r w:rsidR="0069225A">
          <w:rPr>
            <w:rFonts w:ascii="Arial" w:eastAsia="Arial" w:hAnsi="Arial" w:cs="Arial"/>
            <w:noProof/>
            <w:color w:val="FF0000"/>
            <w:sz w:val="24"/>
            <w:szCs w:val="24"/>
            <w:lang w:val="en-US"/>
          </w:rPr>
          <w:t>.</w:t>
        </w:r>
      </w:ins>
      <w:ins w:id="20123" w:author="Ritu Kamra" w:date="2021-09-26T09:12:00Z">
        <w:del w:id="20124" w:author="Hardik Malhotra" w:date="2021-10-01T00:01:00Z">
          <w:r w:rsidR="008B4099" w:rsidRPr="007A32EE" w:rsidDel="0069225A">
            <w:rPr>
              <w:rFonts w:ascii="Arial" w:eastAsia="Arial" w:hAnsi="Arial" w:cs="Arial"/>
              <w:noProof/>
              <w:color w:val="FF0000"/>
              <w:sz w:val="24"/>
              <w:szCs w:val="24"/>
              <w:lang w:val="en-US"/>
              <w:rPrChange w:id="20125" w:author="Hardik Malhotra" w:date="2021-09-29T18:53:00Z">
                <w:rPr>
                  <w:rFonts w:ascii="Arial" w:eastAsia="Arial" w:hAnsi="Arial" w:cs="Arial"/>
                  <w:noProof/>
                  <w:sz w:val="24"/>
                  <w:szCs w:val="24"/>
                  <w:lang w:val="en-US"/>
                </w:rPr>
              </w:rPrChange>
            </w:rPr>
            <w:delText>.</w:delText>
          </w:r>
        </w:del>
      </w:ins>
      <w:del w:id="20126" w:author="Ritu Kamra" w:date="2021-09-26T09:11:00Z">
        <w:r w:rsidRPr="007B0EA9" w:rsidDel="008B4099">
          <w:rPr>
            <w:rFonts w:ascii="Arial" w:eastAsia="Arial" w:hAnsi="Arial" w:cs="Arial"/>
            <w:noProof/>
            <w:sz w:val="24"/>
            <w:szCs w:val="24"/>
            <w:lang w:val="en-US"/>
          </w:rPr>
          <w:delText>.</w:delText>
        </w:r>
        <w:r w:rsidR="003832D4" w:rsidRPr="007B0EA9" w:rsidDel="008B4099">
          <w:rPr>
            <w:rFonts w:ascii="Arial" w:eastAsia="Arial" w:hAnsi="Arial" w:cs="Arial"/>
            <w:noProof/>
            <w:sz w:val="24"/>
            <w:szCs w:val="24"/>
            <w:lang w:val="en-US"/>
          </w:rPr>
          <w:delText xml:space="preserve"> Asia pacific, owing</w:delText>
        </w:r>
      </w:del>
      <w:ins w:id="20127" w:author="Supreet Mathaun" w:date="2021-09-24T09:15:00Z">
        <w:del w:id="20128" w:author="Ritu Kamra" w:date="2021-09-26T09:11:00Z">
          <w:r w:rsidR="00F1691D" w:rsidRPr="007B0EA9" w:rsidDel="008B4099">
            <w:rPr>
              <w:rFonts w:ascii="Arial" w:eastAsia="Arial" w:hAnsi="Arial" w:cs="Arial"/>
              <w:noProof/>
              <w:sz w:val="24"/>
              <w:szCs w:val="24"/>
              <w:lang w:val="en-US"/>
            </w:rPr>
            <w:delText>Due</w:delText>
          </w:r>
        </w:del>
      </w:ins>
      <w:del w:id="20129" w:author="Ritu Kamra" w:date="2021-09-26T09:11:00Z">
        <w:r w:rsidR="003832D4" w:rsidRPr="007B0EA9" w:rsidDel="008B4099">
          <w:rPr>
            <w:rFonts w:ascii="Arial" w:eastAsia="Arial" w:hAnsi="Arial" w:cs="Arial"/>
            <w:noProof/>
            <w:sz w:val="24"/>
            <w:szCs w:val="24"/>
            <w:lang w:val="en-US"/>
          </w:rPr>
          <w:delText xml:space="preserve"> to the high demand from various industries in China, such as chemical, water &amp; wastewater treatment, construction and renewables, </w:delText>
        </w:r>
      </w:del>
      <w:ins w:id="20130" w:author="Supreet Mathaun" w:date="2021-09-24T09:15:00Z">
        <w:del w:id="20131" w:author="Ritu Kamra" w:date="2021-09-26T09:11:00Z">
          <w:r w:rsidR="00F1691D" w:rsidRPr="007B0EA9" w:rsidDel="008B4099">
            <w:rPr>
              <w:rFonts w:ascii="Arial" w:eastAsia="Arial" w:hAnsi="Arial" w:cs="Arial"/>
              <w:noProof/>
              <w:sz w:val="24"/>
              <w:szCs w:val="24"/>
              <w:lang w:val="en-US"/>
            </w:rPr>
            <w:delText xml:space="preserve">Asia Pacific </w:delText>
          </w:r>
        </w:del>
      </w:ins>
      <w:del w:id="20132" w:author="Ritu Kamra" w:date="2021-09-26T09:11:00Z">
        <w:r w:rsidR="003832D4" w:rsidRPr="007B0EA9" w:rsidDel="008B4099">
          <w:rPr>
            <w:rFonts w:ascii="Arial" w:eastAsia="Arial" w:hAnsi="Arial" w:cs="Arial"/>
            <w:noProof/>
            <w:sz w:val="24"/>
            <w:szCs w:val="24"/>
            <w:lang w:val="en-US"/>
          </w:rPr>
          <w:delText>is anticipated to be the fastest</w:delText>
        </w:r>
      </w:del>
      <w:ins w:id="20133" w:author="Supreet Mathaun" w:date="2021-09-24T09:16:00Z">
        <w:del w:id="20134" w:author="Ritu Kamra" w:date="2021-09-26T09:11:00Z">
          <w:r w:rsidR="00F1691D" w:rsidRPr="007B0EA9" w:rsidDel="008B4099">
            <w:rPr>
              <w:rFonts w:ascii="Arial" w:eastAsia="Arial" w:hAnsi="Arial" w:cs="Arial"/>
              <w:noProof/>
              <w:sz w:val="24"/>
              <w:szCs w:val="24"/>
              <w:lang w:val="en-US"/>
            </w:rPr>
            <w:delText>-</w:delText>
          </w:r>
        </w:del>
      </w:ins>
      <w:del w:id="20135" w:author="Ritu Kamra" w:date="2021-09-26T09:11:00Z">
        <w:r w:rsidR="003832D4" w:rsidRPr="007B0EA9" w:rsidDel="008B4099">
          <w:rPr>
            <w:rFonts w:ascii="Arial" w:eastAsia="Arial" w:hAnsi="Arial" w:cs="Arial"/>
            <w:noProof/>
            <w:sz w:val="24"/>
            <w:szCs w:val="24"/>
            <w:lang w:val="en-US"/>
          </w:rPr>
          <w:delText xml:space="preserve"> growing region. </w:delText>
        </w:r>
      </w:del>
      <w:del w:id="20136" w:author="Ritu Kamra" w:date="2021-09-26T09:06:00Z">
        <w:r w:rsidR="00795374" w:rsidRPr="007B0EA9" w:rsidDel="008B4099">
          <w:rPr>
            <w:rFonts w:ascii="Arial" w:eastAsia="Arial" w:hAnsi="Arial" w:cs="Arial"/>
            <w:noProof/>
            <w:sz w:val="24"/>
            <w:szCs w:val="24"/>
            <w:lang w:val="en-US"/>
          </w:rPr>
          <w:delText xml:space="preserve">The increasing demand for FGD systems which </w:delText>
        </w:r>
      </w:del>
      <w:ins w:id="20137" w:author="Supreet Mathaun" w:date="2021-09-24T09:16:00Z">
        <w:del w:id="20138" w:author="Ritu Kamra" w:date="2021-09-26T09:06:00Z">
          <w:r w:rsidR="00F1691D" w:rsidRPr="007B0EA9" w:rsidDel="008B4099">
            <w:rPr>
              <w:rFonts w:ascii="Arial" w:eastAsia="Arial" w:hAnsi="Arial" w:cs="Arial"/>
              <w:noProof/>
              <w:sz w:val="24"/>
              <w:szCs w:val="24"/>
              <w:lang w:val="en-US"/>
            </w:rPr>
            <w:delText xml:space="preserve">that </w:delText>
          </w:r>
        </w:del>
      </w:ins>
      <w:del w:id="20139" w:author="Ritu Kamra" w:date="2021-09-26T09:06:00Z">
        <w:r w:rsidR="00795374" w:rsidRPr="007B0EA9" w:rsidDel="008B4099">
          <w:rPr>
            <w:rFonts w:ascii="Arial" w:eastAsia="Arial" w:hAnsi="Arial" w:cs="Arial"/>
            <w:noProof/>
            <w:sz w:val="24"/>
            <w:szCs w:val="24"/>
            <w:lang w:val="en-US"/>
          </w:rPr>
          <w:delText>use vinyl ester linings for protection</w:delText>
        </w:r>
      </w:del>
      <w:ins w:id="20140" w:author="Supreet Mathaun" w:date="2021-09-24T09:16:00Z">
        <w:del w:id="20141" w:author="Ritu Kamra" w:date="2021-09-26T09:06:00Z">
          <w:r w:rsidR="00F1691D" w:rsidRPr="007B0EA9" w:rsidDel="008B4099">
            <w:rPr>
              <w:rFonts w:ascii="Arial" w:eastAsia="Arial" w:hAnsi="Arial" w:cs="Arial"/>
              <w:noProof/>
              <w:sz w:val="24"/>
              <w:szCs w:val="24"/>
              <w:lang w:val="en-US"/>
            </w:rPr>
            <w:delText>to protect</w:delText>
          </w:r>
        </w:del>
      </w:ins>
      <w:del w:id="20142" w:author="Ritu Kamra" w:date="2021-09-26T09:06:00Z">
        <w:r w:rsidR="00795374" w:rsidRPr="007B0EA9" w:rsidDel="008B4099">
          <w:rPr>
            <w:rFonts w:ascii="Arial" w:eastAsia="Arial" w:hAnsi="Arial" w:cs="Arial"/>
            <w:noProof/>
            <w:sz w:val="24"/>
            <w:szCs w:val="24"/>
            <w:lang w:val="en-US"/>
          </w:rPr>
          <w:delText xml:space="preserve"> from corrosion due to environmental regulations on harmful emissions also contributed to the increasing market for vinyl ester.</w:delText>
        </w:r>
      </w:del>
    </w:p>
    <w:p w14:paraId="427C52FB" w14:textId="640709C3" w:rsidR="00AD5BD7" w:rsidDel="00E27AAA" w:rsidRDefault="005858C1" w:rsidP="0068477D">
      <w:pPr>
        <w:tabs>
          <w:tab w:val="left" w:pos="1530"/>
        </w:tabs>
        <w:spacing w:line="480" w:lineRule="auto"/>
        <w:rPr>
          <w:ins w:id="20143" w:author="Ritu Kamra" w:date="2021-09-27T17:02:00Z"/>
          <w:del w:id="20144" w:author="Hardik Malhotra" w:date="2021-09-30T22:44:00Z"/>
          <w:rFonts w:ascii="Arial" w:eastAsia="Arial" w:hAnsi="Arial" w:cs="Arial"/>
          <w:noProof/>
          <w:sz w:val="24"/>
          <w:szCs w:val="24"/>
          <w:lang w:val="en-US"/>
        </w:rPr>
      </w:pPr>
      <w:ins w:id="20145" w:author="Ritu Kamra" w:date="2021-09-27T20:15:00Z">
        <w:del w:id="20146" w:author="Hardik Malhotra" w:date="2021-09-30T22:44:00Z">
          <w:r>
            <w:rPr>
              <w:noProof/>
            </w:rPr>
            <w:pict w14:anchorId="3DFE68CB">
              <v:shape id="_x0000_s1412" type="#_x0000_t202" style="position:absolute;margin-left:-15.75pt;margin-top:35pt;width:508.5pt;height:24.75pt;z-index:25264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" filled="f" stroked="f">
                <v:textbox>
                  <w:txbxContent>
                    <w:p w14:paraId="19A11DE4" w14:textId="7DBFE212" w:rsidR="002F5E88" w:rsidRDefault="002F5E88" w:rsidP="002F5E88">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Figure</w:t>
                      </w:r>
                      <w:ins w:id="20147" w:author="Ritu Kamra" w:date="2021-09-27T20:18:00Z">
                        <w:r>
                          <w:rPr>
                            <w:rFonts w:ascii="Verdana" w:eastAsia="Verdana" w:hAnsi="Verdana" w:cs="Verdana"/>
                            <w:b/>
                            <w:bCs/>
                            <w:color w:val="000000"/>
                            <w:kern w:val="24"/>
                            <w:sz w:val="20"/>
                            <w:szCs w:val="20"/>
                          </w:rPr>
                          <w:t xml:space="preserve"> 11</w:t>
                        </w:r>
                      </w:ins>
                      <w:del w:id="20148" w:author="Ritu Kamra" w:date="2021-09-27T20:18:00Z">
                        <w:r w:rsidDel="002F5E88">
                          <w:rPr>
                            <w:rFonts w:ascii="Verdana" w:eastAsia="Verdana" w:hAnsi="Verdana" w:cs="Verdana"/>
                            <w:b/>
                            <w:bCs/>
                            <w:color w:val="000000"/>
                            <w:kern w:val="24"/>
                            <w:sz w:val="20"/>
                            <w:szCs w:val="20"/>
                          </w:rPr>
                          <w:delText xml:space="preserve"> 6</w:delText>
                        </w:r>
                      </w:del>
                      <w:r>
                        <w:rPr>
                          <w:rFonts w:ascii="Verdana" w:eastAsia="Verdana" w:hAnsi="Verdana" w:cs="Verdana"/>
                          <w:b/>
                          <w:bCs/>
                          <w:color w:val="000000"/>
                          <w:kern w:val="24"/>
                          <w:sz w:val="20"/>
                          <w:szCs w:val="20"/>
                        </w:rPr>
                        <w:t xml:space="preserve">: Asia Pacific </w:t>
                      </w:r>
                      <w:ins w:id="20149" w:author="Ritu Kamra" w:date="2021-09-27T20:16:00Z">
                        <w:r>
                          <w:rPr>
                            <w:rFonts w:ascii="Verdana" w:eastAsia="Verdana" w:hAnsi="Verdana" w:cs="Verdana"/>
                            <w:b/>
                            <w:bCs/>
                            <w:color w:val="000000"/>
                            <w:kern w:val="24"/>
                            <w:sz w:val="20"/>
                            <w:szCs w:val="20"/>
                          </w:rPr>
                          <w:t>Epoxy</w:t>
                        </w:r>
                      </w:ins>
                      <w:del w:id="20150" w:author="Ritu Kamra" w:date="2021-09-27T20:16:00Z">
                        <w:r w:rsidDel="002F5E88">
                          <w:rPr>
                            <w:rFonts w:ascii="Verdana" w:eastAsia="Verdana" w:hAnsi="Verdana" w:cs="Verdana"/>
                            <w:b/>
                            <w:bCs/>
                            <w:color w:val="000000"/>
                            <w:kern w:val="24"/>
                            <w:sz w:val="20"/>
                            <w:szCs w:val="20"/>
                          </w:rPr>
                          <w:delText>Vinyl Ester</w:delText>
                        </w:r>
                      </w:del>
                      <w:r>
                        <w:rPr>
                          <w:rFonts w:ascii="Verdana" w:eastAsia="Verdana" w:hAnsi="Verdana" w:cs="Verdana"/>
                          <w:b/>
                          <w:bCs/>
                          <w:color w:val="000000"/>
                          <w:kern w:val="24"/>
                          <w:sz w:val="20"/>
                          <w:szCs w:val="20"/>
                        </w:rPr>
                        <w:t xml:space="preserve"> Resin Demand, By Country, By Volume, 2015 - 2030F </w:t>
                      </w:r>
                    </w:p>
                  </w:txbxContent>
                </v:textbox>
              </v:shape>
            </w:pict>
          </w:r>
        </w:del>
      </w:ins>
      <w:ins w:id="20151" w:author="Neeshu Bhadauriya" w:date="2021-09-27T10:03:00Z">
        <w:del w:id="20152" w:author="Hardik Malhotra" w:date="2021-09-30T22:44:00Z">
          <w:r>
            <w:rPr>
              <w:noProof/>
            </w:rPr>
            <w:pict w14:anchorId="4FD24E72">
              <v:shape id="_x0000_s1411" type="#_x0000_t202" style="position:absolute;margin-left:-13.95pt;margin-top:11.85pt;width:510.75pt;height:23.45pt;z-index:2525050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" filled="f" stroked="f">
                <v:textbox>
                  <w:txbxContent>
                    <w:p w14:paraId="391AF1AA" w14:textId="5CCF4319" w:rsidR="00665950" w:rsidRDefault="00665950" w:rsidP="00665950">
                      <w:pPr>
                        <w:spacing w:line="360" w:lineRule="auto"/>
                        <w:textAlignment w:val="baseline"/>
                        <w:rPr>
                          <w:ins w:id="20153" w:author="Ritu Kamra" w:date="2021-09-27T17:02:00Z"/>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w:t>
                      </w:r>
                      <w:ins w:id="20154" w:author="Neeshu Bhadauriya" w:date="2021-09-27T15:32:00Z">
                        <w:r w:rsidR="0069015D">
                          <w:rPr>
                            <w:rFonts w:ascii="Verdana" w:eastAsia="Verdana" w:hAnsi="Verdana" w:cs="Verdana"/>
                            <w:b/>
                            <w:bCs/>
                            <w:color w:val="000000" w:themeColor="text1"/>
                            <w:kern w:val="24"/>
                            <w:sz w:val="20"/>
                            <w:szCs w:val="20"/>
                          </w:rPr>
                          <w:t>9.1</w:t>
                        </w:r>
                      </w:ins>
                      <w:del w:id="20155" w:author="Neeshu Bhadauriya" w:date="2021-09-27T15:32:00Z">
                        <w:r w:rsidRPr="00CE35EB" w:rsidDel="0069015D">
                          <w:rPr>
                            <w:rFonts w:ascii="Verdana" w:eastAsia="Verdana" w:hAnsi="Verdana" w:cs="Verdana"/>
                            <w:b/>
                            <w:bCs/>
                            <w:color w:val="000000" w:themeColor="text1"/>
                            <w:kern w:val="24"/>
                            <w:sz w:val="20"/>
                            <w:szCs w:val="20"/>
                          </w:rPr>
                          <w:delText>8</w:delText>
                        </w:r>
                      </w:del>
                      <w:r w:rsidRPr="00CE35EB">
                        <w:rPr>
                          <w:rFonts w:ascii="Verdana" w:eastAsia="Verdana" w:hAnsi="Verdana" w:cs="Verdana"/>
                          <w:b/>
                          <w:bCs/>
                          <w:color w:val="000000" w:themeColor="text1"/>
                          <w:kern w:val="24"/>
                          <w:sz w:val="20"/>
                          <w:szCs w:val="20"/>
                        </w:rPr>
                        <w:t xml:space="preserve">. </w:t>
                      </w:r>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w:t>
                      </w:r>
                      <w:r>
                        <w:rPr>
                          <w:rFonts w:ascii="Verdana" w:eastAsia="Verdana" w:hAnsi="Verdana" w:cs="Verdana"/>
                          <w:b/>
                          <w:bCs/>
                          <w:color w:val="000000" w:themeColor="text1"/>
                          <w:kern w:val="24"/>
                          <w:sz w:val="20"/>
                          <w:szCs w:val="20"/>
                        </w:rPr>
                        <w:t>Country- Asia Pacific</w:t>
                      </w:r>
                    </w:p>
                    <w:p w14:paraId="164DED00" w14:textId="77777777" w:rsidR="00AD5BD7" w:rsidRDefault="00AD5BD7" w:rsidP="00665950">
                      <w:pPr>
                        <w:spacing w:line="360" w:lineRule="auto"/>
                        <w:textAlignment w:val="baseline"/>
                        <w:rPr>
                          <w:ins w:id="20156" w:author="Ritu Kamra" w:date="2021-09-27T17:01:00Z"/>
                          <w:rFonts w:ascii="Verdana" w:eastAsia="Verdana" w:hAnsi="Verdana" w:cs="Verdana"/>
                          <w:b/>
                          <w:bCs/>
                          <w:color w:val="000000" w:themeColor="text1"/>
                          <w:kern w:val="24"/>
                          <w:sz w:val="20"/>
                          <w:szCs w:val="20"/>
                        </w:rPr>
                      </w:pPr>
                    </w:p>
                    <w:p w14:paraId="1A1E7180" w14:textId="1CF4F785" w:rsidR="00AD5BD7" w:rsidRDefault="00AD5BD7" w:rsidP="00665950">
                      <w:pPr>
                        <w:spacing w:line="360" w:lineRule="auto"/>
                        <w:textAlignment w:val="baseline"/>
                        <w:rPr>
                          <w:ins w:id="20157" w:author="Ritu Kamra" w:date="2021-09-27T17:01:00Z"/>
                          <w:rFonts w:ascii="Verdana" w:eastAsia="Verdana" w:hAnsi="Verdana" w:cs="Verdana"/>
                          <w:b/>
                          <w:bCs/>
                          <w:color w:val="000000" w:themeColor="text1"/>
                          <w:kern w:val="24"/>
                          <w:sz w:val="20"/>
                          <w:szCs w:val="20"/>
                        </w:rPr>
                      </w:pPr>
                    </w:p>
                    <w:p w14:paraId="7CC86FBF" w14:textId="77777777" w:rsidR="00AD5BD7" w:rsidRPr="00CE35EB" w:rsidRDefault="00AD5BD7" w:rsidP="00665950">
                      <w:pPr>
                        <w:spacing w:line="360" w:lineRule="auto"/>
                        <w:textAlignment w:val="baseline"/>
                        <w:rPr>
                          <w:rFonts w:ascii="Verdana" w:eastAsia="Verdana" w:hAnsi="Verdana" w:cs="Verdana"/>
                          <w:b/>
                          <w:bCs/>
                          <w:color w:val="000000" w:themeColor="text1"/>
                          <w:kern w:val="24"/>
                          <w:sz w:val="20"/>
                          <w:szCs w:val="20"/>
                        </w:rPr>
                      </w:pPr>
                    </w:p>
                  </w:txbxContent>
                </v:textbox>
                <w10:wrap anchorx="margin"/>
              </v:shape>
            </w:pict>
          </w:r>
        </w:del>
      </w:ins>
    </w:p>
    <w:p w14:paraId="0911D3C0" w14:textId="48AE6DDD" w:rsidR="0068477D" w:rsidRPr="00AD5BD7" w:rsidDel="00E27AAA" w:rsidRDefault="0068477D" w:rsidP="00CB55FA">
      <w:pPr>
        <w:spacing w:line="360" w:lineRule="auto"/>
        <w:jc w:val="both"/>
        <w:rPr>
          <w:del w:id="20158" w:author="Hardik Malhotra" w:date="2021-09-30T22:44:00Z"/>
          <w:rFonts w:ascii="Verdana" w:eastAsia="Verdana" w:hAnsi="Verdana" w:cs="Verdana"/>
          <w:b/>
          <w:bCs/>
          <w:color w:val="000000" w:themeColor="text1"/>
          <w:kern w:val="24"/>
          <w:sz w:val="20"/>
          <w:szCs w:val="20"/>
          <w:rPrChange w:id="20159" w:author="Ritu Kamra" w:date="2021-09-27T17:03:00Z">
            <w:rPr>
              <w:del w:id="20160" w:author="Hardik Malhotra" w:date="2021-09-30T22:44:00Z"/>
              <w:rFonts w:ascii="Arial" w:eastAsia="Arial" w:hAnsi="Arial" w:cs="Arial"/>
              <w:noProof/>
              <w:sz w:val="24"/>
              <w:szCs w:val="24"/>
              <w:lang w:val="en-US"/>
            </w:rPr>
          </w:rPrChange>
        </w:rPr>
      </w:pPr>
    </w:p>
    <w:p w14:paraId="0BA106C7" w14:textId="66B98FC6" w:rsidR="00665950" w:rsidRPr="00AD5BD7" w:rsidDel="00E27AAA" w:rsidRDefault="00665950" w:rsidP="0068477D">
      <w:pPr>
        <w:tabs>
          <w:tab w:val="left" w:pos="1530"/>
        </w:tabs>
        <w:spacing w:line="480" w:lineRule="auto"/>
        <w:rPr>
          <w:ins w:id="20161" w:author="Neeshu Bhadauriya" w:date="2021-09-27T10:01:00Z"/>
          <w:del w:id="20162" w:author="Hardik Malhotra" w:date="2021-09-30T22:44:00Z"/>
          <w:rFonts w:ascii="Verdana" w:eastAsia="Verdana" w:hAnsi="Verdana" w:cs="Verdana"/>
          <w:b/>
          <w:bCs/>
          <w:color w:val="000000" w:themeColor="text1"/>
          <w:kern w:val="24"/>
          <w:sz w:val="20"/>
          <w:szCs w:val="20"/>
          <w:rPrChange w:id="20163" w:author="Ritu Kamra" w:date="2021-09-27T17:03:00Z">
            <w:rPr>
              <w:ins w:id="20164" w:author="Neeshu Bhadauriya" w:date="2021-09-27T10:01:00Z"/>
              <w:del w:id="20165" w:author="Hardik Malhotra" w:date="2021-09-30T22:44:00Z"/>
              <w:rFonts w:ascii="Arial" w:eastAsia="Arial" w:hAnsi="Arial" w:cs="Arial"/>
              <w:noProof/>
              <w:sz w:val="24"/>
              <w:szCs w:val="24"/>
              <w:lang w:val="en-US"/>
            </w:rPr>
          </w:rPrChange>
        </w:rPr>
      </w:pPr>
    </w:p>
    <w:p w14:paraId="53507CE5" w14:textId="7BBA5976" w:rsidR="008B4099" w:rsidDel="00E27AAA" w:rsidRDefault="005858C1">
      <w:pPr>
        <w:tabs>
          <w:tab w:val="left" w:pos="1530"/>
        </w:tabs>
        <w:spacing w:line="480" w:lineRule="auto"/>
        <w:rPr>
          <w:del w:id="20166" w:author="Hardik Malhotra" w:date="2021-09-30T22:44:00Z"/>
          <w:rFonts w:ascii="Arial" w:eastAsia="Arial" w:hAnsi="Arial" w:cs="Arial"/>
          <w:noProof/>
          <w:sz w:val="24"/>
          <w:szCs w:val="24"/>
          <w:lang w:val="en-US"/>
        </w:rPr>
      </w:pPr>
      <w:ins w:id="20167" w:author="Neeshu Bhadauriya" w:date="2021-09-27T10:05:00Z">
        <w:del w:id="20168" w:author="Hardik Malhotra" w:date="2021-09-30T22:44:00Z">
          <w:r>
            <w:rPr>
              <w:noProof/>
            </w:rPr>
            <w:pict w14:anchorId="709E15E1">
              <v:shape id="_x0000_s1410" type="#_x0000_t202" style="position:absolute;margin-left:0;margin-top:242.75pt;width:510.75pt;height:23.45pt;z-index:2525071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" filled="f" stroked="f">
                <v:textbox>
                  <w:txbxContent>
                    <w:p w14:paraId="010D7C47" w14:textId="1F6788E4" w:rsidR="00665950" w:rsidRPr="00CE35EB" w:rsidRDefault="00665950" w:rsidP="00665950">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3.1.8. </w:t>
                      </w:r>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w:t>
                      </w:r>
                      <w:r>
                        <w:rPr>
                          <w:rFonts w:ascii="Verdana" w:eastAsia="Verdana" w:hAnsi="Verdana" w:cs="Verdana"/>
                          <w:b/>
                          <w:bCs/>
                          <w:color w:val="000000" w:themeColor="text1"/>
                          <w:kern w:val="24"/>
                          <w:sz w:val="20"/>
                          <w:szCs w:val="20"/>
                        </w:rPr>
                        <w:t xml:space="preserve">Country- </w:t>
                      </w:r>
                      <w:ins w:id="20169" w:author="Neeshu Bhadauriya" w:date="2021-09-27T10:06:00Z">
                        <w:r>
                          <w:rPr>
                            <w:rFonts w:ascii="Verdana" w:eastAsia="Verdana" w:hAnsi="Verdana" w:cs="Verdana"/>
                            <w:b/>
                            <w:bCs/>
                            <w:color w:val="000000" w:themeColor="text1"/>
                            <w:kern w:val="24"/>
                            <w:sz w:val="20"/>
                            <w:szCs w:val="20"/>
                          </w:rPr>
                          <w:t>Europe</w:t>
                        </w:r>
                      </w:ins>
                      <w:del w:id="20170" w:author="Neeshu Bhadauriya" w:date="2021-09-27T10:06:00Z">
                        <w:r w:rsidDel="00665950">
                          <w:rPr>
                            <w:rFonts w:ascii="Verdana" w:eastAsia="Verdana" w:hAnsi="Verdana" w:cs="Verdana"/>
                            <w:b/>
                            <w:bCs/>
                            <w:color w:val="000000" w:themeColor="text1"/>
                            <w:kern w:val="24"/>
                            <w:sz w:val="20"/>
                            <w:szCs w:val="20"/>
                          </w:rPr>
                          <w:delText>Asia Pacific</w:delText>
                        </w:r>
                      </w:del>
                    </w:p>
                  </w:txbxContent>
                </v:textbox>
                <w10:wrap anchorx="margin"/>
              </v:shape>
            </w:pict>
          </w:r>
        </w:del>
      </w:ins>
      <w:ins w:id="20171" w:author="Neeshu Bhadauriya" w:date="2021-09-27T10:04:00Z">
        <w:del w:id="20172" w:author="Hardik Malhotra" w:date="2021-09-30T22:44:00Z">
          <w:r w:rsidR="00665950" w:rsidRPr="002B5730" w:rsidDel="00E27AAA">
            <w:rPr>
              <w:noProof/>
              <w:color w:val="000000" w:themeColor="text1"/>
            </w:rPr>
            <w:drawing>
              <wp:inline distT="0" distB="0" distL="0" distR="0" wp14:anchorId="2E141662" wp14:editId="1916CBE2">
                <wp:extent cx="6457950" cy="3084830"/>
                <wp:effectExtent l="0" t="0" r="0" b="1270"/>
                <wp:docPr id="586" name="Chart 586">
                  <a:extLst xmlns:a="http://schemas.openxmlformats.org/drawingml/2006/main">
                    <a:ext uri="{FF2B5EF4-FFF2-40B4-BE49-F238E27FC236}">
                      <a16:creationId xmlns:a16="http://schemas.microsoft.com/office/drawing/2014/main" id="{FA28C5A6-1A82-484B-A07F-51A771C26F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del>
      </w:ins>
    </w:p>
    <w:p w14:paraId="7C2F6FFB" w14:textId="242E6E71" w:rsidR="00AD5BD7" w:rsidDel="00E27AAA" w:rsidRDefault="00AD5BD7">
      <w:pPr>
        <w:tabs>
          <w:tab w:val="left" w:pos="1530"/>
        </w:tabs>
        <w:spacing w:line="480" w:lineRule="auto"/>
        <w:rPr>
          <w:ins w:id="20173" w:author="Ritu Kamra" w:date="2021-09-27T17:01:00Z"/>
          <w:del w:id="20174" w:author="Hardik Malhotra" w:date="2021-09-30T22:44:00Z"/>
          <w:rFonts w:ascii="Arial" w:eastAsia="Arial" w:hAnsi="Arial" w:cs="Arial"/>
          <w:noProof/>
          <w:sz w:val="24"/>
          <w:szCs w:val="24"/>
          <w:lang w:val="en-US"/>
        </w:rPr>
      </w:pPr>
    </w:p>
    <w:p w14:paraId="3E705E58" w14:textId="244F9CF3" w:rsidR="001D08D4" w:rsidDel="00E27AAA" w:rsidRDefault="001D08D4">
      <w:pPr>
        <w:tabs>
          <w:tab w:val="left" w:pos="1530"/>
        </w:tabs>
        <w:spacing w:line="480" w:lineRule="auto"/>
        <w:rPr>
          <w:ins w:id="20175" w:author="Ritu Kamra" w:date="2021-09-27T19:17:00Z"/>
          <w:del w:id="20176" w:author="Hardik Malhotra" w:date="2021-09-30T22:44:00Z"/>
          <w:rFonts w:ascii="Arial" w:eastAsia="Arial" w:hAnsi="Arial" w:cs="Arial"/>
          <w:noProof/>
          <w:sz w:val="24"/>
          <w:szCs w:val="24"/>
          <w:lang w:val="en-US"/>
        </w:rPr>
      </w:pPr>
    </w:p>
    <w:p w14:paraId="6E68EBF0" w14:textId="1D44DD16" w:rsidR="001D08D4" w:rsidDel="00E27AAA" w:rsidRDefault="001D08D4">
      <w:pPr>
        <w:tabs>
          <w:tab w:val="left" w:pos="1530"/>
        </w:tabs>
        <w:spacing w:line="480" w:lineRule="auto"/>
        <w:rPr>
          <w:ins w:id="20177" w:author="Ritu Kamra" w:date="2021-09-27T19:17:00Z"/>
          <w:del w:id="20178" w:author="Hardik Malhotra" w:date="2021-09-30T22:44:00Z"/>
          <w:rFonts w:ascii="Arial" w:eastAsia="Arial" w:hAnsi="Arial" w:cs="Arial"/>
          <w:noProof/>
          <w:sz w:val="24"/>
          <w:szCs w:val="24"/>
          <w:lang w:val="en-US"/>
        </w:rPr>
      </w:pPr>
    </w:p>
    <w:p w14:paraId="39C59F37" w14:textId="77777777" w:rsidR="001D08D4" w:rsidDel="005F21EC" w:rsidRDefault="001D08D4">
      <w:pPr>
        <w:tabs>
          <w:tab w:val="left" w:pos="1530"/>
        </w:tabs>
        <w:spacing w:line="480" w:lineRule="auto"/>
        <w:rPr>
          <w:ins w:id="20179" w:author="Ritu Kamra" w:date="2021-09-27T19:17:00Z"/>
          <w:del w:id="20180" w:author="Hardik Malhotra" w:date="2021-09-30T21:49:00Z"/>
          <w:rFonts w:ascii="Arial" w:eastAsia="Arial" w:hAnsi="Arial" w:cs="Arial"/>
          <w:noProof/>
          <w:sz w:val="24"/>
          <w:szCs w:val="24"/>
          <w:lang w:val="en-US"/>
        </w:rPr>
      </w:pPr>
    </w:p>
    <w:p w14:paraId="7731176E" w14:textId="7D8DFBC5" w:rsidR="001D08D4" w:rsidDel="005F21EC" w:rsidRDefault="001D08D4">
      <w:pPr>
        <w:tabs>
          <w:tab w:val="left" w:pos="1530"/>
        </w:tabs>
        <w:spacing w:line="480" w:lineRule="auto"/>
        <w:rPr>
          <w:ins w:id="20181" w:author="Ritu Kamra" w:date="2021-09-27T20:15:00Z"/>
          <w:del w:id="20182" w:author="Hardik Malhotra" w:date="2021-09-30T21:49:00Z"/>
          <w:rFonts w:ascii="Arial" w:eastAsia="Arial" w:hAnsi="Arial" w:cs="Arial"/>
          <w:noProof/>
          <w:sz w:val="24"/>
          <w:szCs w:val="24"/>
          <w:lang w:val="en-US"/>
        </w:rPr>
      </w:pPr>
    </w:p>
    <w:p w14:paraId="6B1A6103" w14:textId="75E2616B" w:rsidR="002F5E88" w:rsidDel="00E27AAA" w:rsidRDefault="002F5E88">
      <w:pPr>
        <w:tabs>
          <w:tab w:val="left" w:pos="1530"/>
        </w:tabs>
        <w:spacing w:line="480" w:lineRule="auto"/>
        <w:rPr>
          <w:ins w:id="20183" w:author="Ritu Kamra" w:date="2021-09-27T19:17:00Z"/>
          <w:del w:id="20184" w:author="Hardik Malhotra" w:date="2021-09-30T22:44:00Z"/>
          <w:rFonts w:ascii="Arial" w:eastAsia="Arial" w:hAnsi="Arial" w:cs="Arial"/>
          <w:noProof/>
          <w:sz w:val="24"/>
          <w:szCs w:val="24"/>
          <w:lang w:val="en-US"/>
        </w:rPr>
      </w:pPr>
    </w:p>
    <w:p w14:paraId="671FD83A" w14:textId="65B16385" w:rsidR="00AD5BD7" w:rsidDel="00E27AAA" w:rsidRDefault="005858C1">
      <w:pPr>
        <w:tabs>
          <w:tab w:val="left" w:pos="1530"/>
        </w:tabs>
        <w:spacing w:line="480" w:lineRule="auto"/>
        <w:rPr>
          <w:ins w:id="20185" w:author="Ritu Kamra" w:date="2021-09-27T17:04:00Z"/>
          <w:del w:id="20186" w:author="Hardik Malhotra" w:date="2021-09-30T22:44:00Z"/>
          <w:rFonts w:ascii="Arial" w:eastAsia="Arial" w:hAnsi="Arial" w:cs="Arial"/>
          <w:noProof/>
          <w:sz w:val="24"/>
          <w:szCs w:val="24"/>
          <w:lang w:val="en-US"/>
        </w:rPr>
      </w:pPr>
      <w:ins w:id="20187" w:author="Ritu Kamra" w:date="2021-09-27T20:16:00Z">
        <w:del w:id="20188" w:author="Hardik Malhotra" w:date="2021-09-30T22:44:00Z">
          <w:r>
            <w:rPr>
              <w:noProof/>
            </w:rPr>
            <w:pict w14:anchorId="5C0923DB">
              <v:shape id="_x0000_s1409" type="#_x0000_t202" style="position:absolute;margin-left:-8.25pt;margin-top:24.5pt;width:508.5pt;height:24.75pt;z-index:25265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" filled="f" stroked="f">
                <v:textbox>
                  <w:txbxContent>
                    <w:p w14:paraId="6310CC2E" w14:textId="342BD4E6" w:rsidR="002F5E88" w:rsidRDefault="002F5E88" w:rsidP="002F5E88">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Figure </w:t>
                      </w:r>
                      <w:ins w:id="20189" w:author="Ritu Kamra" w:date="2021-09-27T20:18:00Z">
                        <w:r>
                          <w:rPr>
                            <w:rFonts w:ascii="Verdana" w:eastAsia="Verdana" w:hAnsi="Verdana" w:cs="Verdana"/>
                            <w:b/>
                            <w:bCs/>
                            <w:color w:val="000000"/>
                            <w:kern w:val="24"/>
                            <w:sz w:val="20"/>
                            <w:szCs w:val="20"/>
                          </w:rPr>
                          <w:t>12</w:t>
                        </w:r>
                      </w:ins>
                      <w:del w:id="20190" w:author="Ritu Kamra" w:date="2021-09-27T20:18:00Z">
                        <w:r w:rsidDel="002F5E88">
                          <w:rPr>
                            <w:rFonts w:ascii="Verdana" w:eastAsia="Verdana" w:hAnsi="Verdana" w:cs="Verdana"/>
                            <w:b/>
                            <w:bCs/>
                            <w:color w:val="000000"/>
                            <w:kern w:val="24"/>
                            <w:sz w:val="20"/>
                            <w:szCs w:val="20"/>
                          </w:rPr>
                          <w:delText>6</w:delText>
                        </w:r>
                      </w:del>
                      <w:r>
                        <w:rPr>
                          <w:rFonts w:ascii="Verdana" w:eastAsia="Verdana" w:hAnsi="Verdana" w:cs="Verdana"/>
                          <w:b/>
                          <w:bCs/>
                          <w:color w:val="000000"/>
                          <w:kern w:val="24"/>
                          <w:sz w:val="20"/>
                          <w:szCs w:val="20"/>
                        </w:rPr>
                        <w:t xml:space="preserve">: </w:t>
                      </w:r>
                      <w:ins w:id="20191" w:author="Ritu Kamra" w:date="2021-09-27T20:17:00Z">
                        <w:r>
                          <w:rPr>
                            <w:rFonts w:ascii="Verdana" w:eastAsia="Verdana" w:hAnsi="Verdana" w:cs="Verdana"/>
                            <w:b/>
                            <w:bCs/>
                            <w:color w:val="000000"/>
                            <w:kern w:val="24"/>
                            <w:sz w:val="20"/>
                            <w:szCs w:val="20"/>
                          </w:rPr>
                          <w:t>Europe</w:t>
                        </w:r>
                      </w:ins>
                      <w:del w:id="20192" w:author="Ritu Kamra" w:date="2021-09-27T20:17:00Z">
                        <w:r w:rsidDel="002F5E88">
                          <w:rPr>
                            <w:rFonts w:ascii="Verdana" w:eastAsia="Verdana" w:hAnsi="Verdana" w:cs="Verdana"/>
                            <w:b/>
                            <w:bCs/>
                            <w:color w:val="000000"/>
                            <w:kern w:val="24"/>
                            <w:sz w:val="20"/>
                            <w:szCs w:val="20"/>
                          </w:rPr>
                          <w:delText>Asia Pacific</w:delText>
                        </w:r>
                      </w:del>
                      <w:r>
                        <w:rPr>
                          <w:rFonts w:ascii="Verdana" w:eastAsia="Verdana" w:hAnsi="Verdana" w:cs="Verdana"/>
                          <w:b/>
                          <w:bCs/>
                          <w:color w:val="000000"/>
                          <w:kern w:val="24"/>
                          <w:sz w:val="20"/>
                          <w:szCs w:val="20"/>
                        </w:rPr>
                        <w:t xml:space="preserve"> </w:t>
                      </w:r>
                      <w:ins w:id="20193" w:author="Ritu Kamra" w:date="2021-09-27T20:16:00Z">
                        <w:r>
                          <w:rPr>
                            <w:rFonts w:ascii="Verdana" w:eastAsia="Verdana" w:hAnsi="Verdana" w:cs="Verdana"/>
                            <w:b/>
                            <w:bCs/>
                            <w:color w:val="000000"/>
                            <w:kern w:val="24"/>
                            <w:sz w:val="20"/>
                            <w:szCs w:val="20"/>
                          </w:rPr>
                          <w:t>Epoxy</w:t>
                        </w:r>
                      </w:ins>
                      <w:del w:id="20194" w:author="Ritu Kamra" w:date="2021-09-27T20:16:00Z">
                        <w:r w:rsidDel="002F5E88">
                          <w:rPr>
                            <w:rFonts w:ascii="Verdana" w:eastAsia="Verdana" w:hAnsi="Verdana" w:cs="Verdana"/>
                            <w:b/>
                            <w:bCs/>
                            <w:color w:val="000000"/>
                            <w:kern w:val="24"/>
                            <w:sz w:val="20"/>
                            <w:szCs w:val="20"/>
                          </w:rPr>
                          <w:delText>Vinyl Ester</w:delText>
                        </w:r>
                      </w:del>
                      <w:r>
                        <w:rPr>
                          <w:rFonts w:ascii="Verdana" w:eastAsia="Verdana" w:hAnsi="Verdana" w:cs="Verdana"/>
                          <w:b/>
                          <w:bCs/>
                          <w:color w:val="000000"/>
                          <w:kern w:val="24"/>
                          <w:sz w:val="20"/>
                          <w:szCs w:val="20"/>
                        </w:rPr>
                        <w:t xml:space="preserve"> Resin Demand, By Country, By Volume, 2015 - 2030F </w:t>
                      </w:r>
                    </w:p>
                  </w:txbxContent>
                </v:textbox>
              </v:shape>
            </w:pict>
          </w:r>
        </w:del>
      </w:ins>
      <w:ins w:id="20195" w:author="Ritu Kamra" w:date="2021-09-27T12:00:00Z">
        <w:del w:id="20196" w:author="Hardik Malhotra" w:date="2021-09-30T22:44:00Z">
          <w:r>
            <w:rPr>
              <w:noProof/>
            </w:rPr>
            <w:pict w14:anchorId="5D337915">
              <v:shape id="_x0000_s1408" type="#_x0000_t202" style="position:absolute;margin-left:0;margin-top:1.05pt;width:510.75pt;height:23.45pt;z-index:2525962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" filled="f" stroked="f">
                <v:textbox>
                  <w:txbxContent>
                    <w:p w14:paraId="57D773BC" w14:textId="0C07A19E" w:rsidR="00FD64C9" w:rsidRPr="00CE35EB" w:rsidRDefault="00FD64C9" w:rsidP="00FD64C9">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w:t>
                      </w:r>
                      <w:ins w:id="20197" w:author="Neeshu Bhadauriya" w:date="2021-09-27T15:32:00Z">
                        <w:r w:rsidR="0069015D">
                          <w:rPr>
                            <w:rFonts w:ascii="Verdana" w:eastAsia="Verdana" w:hAnsi="Verdana" w:cs="Verdana"/>
                            <w:b/>
                            <w:bCs/>
                            <w:color w:val="000000" w:themeColor="text1"/>
                            <w:kern w:val="24"/>
                            <w:sz w:val="20"/>
                            <w:szCs w:val="20"/>
                          </w:rPr>
                          <w:t>9.2</w:t>
                        </w:r>
                      </w:ins>
                      <w:del w:id="20198" w:author="Neeshu Bhadauriya" w:date="2021-09-27T15:32:00Z">
                        <w:r w:rsidRPr="00CE35EB" w:rsidDel="0069015D">
                          <w:rPr>
                            <w:rFonts w:ascii="Verdana" w:eastAsia="Verdana" w:hAnsi="Verdana" w:cs="Verdana"/>
                            <w:b/>
                            <w:bCs/>
                            <w:color w:val="000000" w:themeColor="text1"/>
                            <w:kern w:val="24"/>
                            <w:sz w:val="20"/>
                            <w:szCs w:val="20"/>
                          </w:rPr>
                          <w:delText>8</w:delText>
                        </w:r>
                      </w:del>
                      <w:r w:rsidRPr="00CE35EB">
                        <w:rPr>
                          <w:rFonts w:ascii="Verdana" w:eastAsia="Verdana" w:hAnsi="Verdana" w:cs="Verdana"/>
                          <w:b/>
                          <w:bCs/>
                          <w:color w:val="000000" w:themeColor="text1"/>
                          <w:kern w:val="24"/>
                          <w:sz w:val="20"/>
                          <w:szCs w:val="20"/>
                        </w:rPr>
                        <w:t xml:space="preserve">. </w:t>
                      </w:r>
                      <w:bookmarkStart w:id="20199" w:name="_Hlk83654721"/>
                      <w:bookmarkStart w:id="20200" w:name="_Hlk83654722"/>
                      <w:bookmarkStart w:id="20201" w:name="_Hlk83654723"/>
                      <w:bookmarkStart w:id="20202" w:name="_Hlk83654724"/>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w:t>
                      </w:r>
                      <w:r>
                        <w:rPr>
                          <w:rFonts w:ascii="Verdana" w:eastAsia="Verdana" w:hAnsi="Verdana" w:cs="Verdana"/>
                          <w:b/>
                          <w:bCs/>
                          <w:color w:val="000000" w:themeColor="text1"/>
                          <w:kern w:val="24"/>
                          <w:sz w:val="20"/>
                          <w:szCs w:val="20"/>
                        </w:rPr>
                        <w:t xml:space="preserve">Country- </w:t>
                      </w:r>
                      <w:ins w:id="20203" w:author="Neeshu Bhadauriya" w:date="2021-09-27T10:06:00Z">
                        <w:r>
                          <w:rPr>
                            <w:rFonts w:ascii="Verdana" w:eastAsia="Verdana" w:hAnsi="Verdana" w:cs="Verdana"/>
                            <w:b/>
                            <w:bCs/>
                            <w:color w:val="000000" w:themeColor="text1"/>
                            <w:kern w:val="24"/>
                            <w:sz w:val="20"/>
                            <w:szCs w:val="20"/>
                          </w:rPr>
                          <w:t>Europe</w:t>
                        </w:r>
                      </w:ins>
                      <w:del w:id="20204" w:author="Neeshu Bhadauriya" w:date="2021-09-27T10:06:00Z">
                        <w:r w:rsidDel="00665950">
                          <w:rPr>
                            <w:rFonts w:ascii="Verdana" w:eastAsia="Verdana" w:hAnsi="Verdana" w:cs="Verdana"/>
                            <w:b/>
                            <w:bCs/>
                            <w:color w:val="000000" w:themeColor="text1"/>
                            <w:kern w:val="24"/>
                            <w:sz w:val="20"/>
                            <w:szCs w:val="20"/>
                          </w:rPr>
                          <w:delText>Asia Pacific</w:delText>
                        </w:r>
                      </w:del>
                      <w:bookmarkEnd w:id="20199"/>
                      <w:bookmarkEnd w:id="20200"/>
                      <w:bookmarkEnd w:id="20201"/>
                      <w:bookmarkEnd w:id="20202"/>
                    </w:p>
                  </w:txbxContent>
                </v:textbox>
                <w10:wrap anchorx="margin"/>
              </v:shape>
            </w:pict>
          </w:r>
        </w:del>
      </w:ins>
    </w:p>
    <w:p w14:paraId="5832BE57" w14:textId="6A62AE10" w:rsidR="008B4099" w:rsidDel="00E27AAA" w:rsidRDefault="008B4099">
      <w:pPr>
        <w:tabs>
          <w:tab w:val="left" w:pos="1530"/>
        </w:tabs>
        <w:spacing w:line="480" w:lineRule="auto"/>
        <w:rPr>
          <w:ins w:id="20205" w:author="Ritu Kamra" w:date="2021-09-26T09:06:00Z"/>
          <w:del w:id="20206" w:author="Hardik Malhotra" w:date="2021-09-30T22:44:00Z"/>
          <w:rFonts w:ascii="Arial" w:eastAsia="Arial" w:hAnsi="Arial" w:cs="Arial"/>
          <w:noProof/>
          <w:sz w:val="24"/>
          <w:szCs w:val="24"/>
          <w:lang w:val="en-US"/>
        </w:rPr>
        <w:pPrChange w:id="20207" w:author="Ritu Kamra" w:date="2021-09-27T12:00:00Z">
          <w:pPr>
            <w:spacing w:line="360" w:lineRule="auto"/>
            <w:jc w:val="both"/>
          </w:pPr>
        </w:pPrChange>
      </w:pPr>
    </w:p>
    <w:p w14:paraId="458512DE" w14:textId="160886D9" w:rsidR="008B4099" w:rsidDel="00E27AAA" w:rsidRDefault="005858C1" w:rsidP="00CB55FA">
      <w:pPr>
        <w:spacing w:line="360" w:lineRule="auto"/>
        <w:jc w:val="both"/>
        <w:rPr>
          <w:ins w:id="20208" w:author="Ritu Kamra" w:date="2021-09-26T09:06:00Z"/>
          <w:del w:id="20209" w:author="Hardik Malhotra" w:date="2021-09-30T22:44:00Z"/>
          <w:rFonts w:ascii="Arial" w:eastAsia="Arial" w:hAnsi="Arial" w:cs="Arial"/>
          <w:noProof/>
          <w:sz w:val="24"/>
          <w:szCs w:val="24"/>
          <w:lang w:val="en-US"/>
        </w:rPr>
      </w:pPr>
      <w:ins w:id="20210" w:author="Neeshu Bhadauriya" w:date="2021-09-27T10:07:00Z">
        <w:del w:id="20211" w:author="Hardik Malhotra" w:date="2021-09-30T22:44:00Z">
          <w:r>
            <w:rPr>
              <w:noProof/>
            </w:rPr>
            <w:pict w14:anchorId="0D83D82A">
              <v:shape id="_x0000_s1407" type="#_x0000_t202" style="position:absolute;left:0;text-align:left;margin-left:0;margin-top:206.65pt;width:510.75pt;height:23.45pt;z-index:2525091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" filled="f" stroked="f">
                <v:textbox>
                  <w:txbxContent>
                    <w:p w14:paraId="7CE3FC3C" w14:textId="37BA0249" w:rsidR="00665950" w:rsidRDefault="00665950" w:rsidP="00665950">
                      <w:pPr>
                        <w:spacing w:line="360" w:lineRule="auto"/>
                        <w:textAlignment w:val="baseline"/>
                        <w:rPr>
                          <w:ins w:id="20212" w:author="Ritu Kamra" w:date="2021-09-27T17:06:00Z"/>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w:t>
                      </w:r>
                      <w:ins w:id="20213" w:author="Neeshu Bhadauriya" w:date="2021-09-27T15:32:00Z">
                        <w:r w:rsidR="0069015D">
                          <w:rPr>
                            <w:rFonts w:ascii="Verdana" w:eastAsia="Verdana" w:hAnsi="Verdana" w:cs="Verdana"/>
                            <w:b/>
                            <w:bCs/>
                            <w:color w:val="000000" w:themeColor="text1"/>
                            <w:kern w:val="24"/>
                            <w:sz w:val="20"/>
                            <w:szCs w:val="20"/>
                          </w:rPr>
                          <w:t>9.3</w:t>
                        </w:r>
                      </w:ins>
                      <w:del w:id="20214" w:author="Neeshu Bhadauriya" w:date="2021-09-27T15:32:00Z">
                        <w:r w:rsidRPr="00CE35EB" w:rsidDel="0069015D">
                          <w:rPr>
                            <w:rFonts w:ascii="Verdana" w:eastAsia="Verdana" w:hAnsi="Verdana" w:cs="Verdana"/>
                            <w:b/>
                            <w:bCs/>
                            <w:color w:val="000000" w:themeColor="text1"/>
                            <w:kern w:val="24"/>
                            <w:sz w:val="20"/>
                            <w:szCs w:val="20"/>
                          </w:rPr>
                          <w:delText>8</w:delText>
                        </w:r>
                      </w:del>
                      <w:r w:rsidRPr="00CE35EB">
                        <w:rPr>
                          <w:rFonts w:ascii="Verdana" w:eastAsia="Verdana" w:hAnsi="Verdana" w:cs="Verdana"/>
                          <w:b/>
                          <w:bCs/>
                          <w:color w:val="000000" w:themeColor="text1"/>
                          <w:kern w:val="24"/>
                          <w:sz w:val="20"/>
                          <w:szCs w:val="20"/>
                        </w:rPr>
                        <w:t xml:space="preserve">. </w:t>
                      </w:r>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w:t>
                      </w:r>
                      <w:r>
                        <w:rPr>
                          <w:rFonts w:ascii="Verdana" w:eastAsia="Verdana" w:hAnsi="Verdana" w:cs="Verdana"/>
                          <w:b/>
                          <w:bCs/>
                          <w:color w:val="000000" w:themeColor="text1"/>
                          <w:kern w:val="24"/>
                          <w:sz w:val="20"/>
                          <w:szCs w:val="20"/>
                        </w:rPr>
                        <w:t>Country- North America</w:t>
                      </w:r>
                    </w:p>
                    <w:p w14:paraId="75F67ED0" w14:textId="0C6BD8AB" w:rsidR="003427EB" w:rsidRDefault="003427EB" w:rsidP="00665950">
                      <w:pPr>
                        <w:spacing w:line="360" w:lineRule="auto"/>
                        <w:textAlignment w:val="baseline"/>
                        <w:rPr>
                          <w:ins w:id="20215" w:author="Ritu Kamra" w:date="2021-09-27T17:06:00Z"/>
                          <w:rFonts w:ascii="Verdana" w:eastAsia="Verdana" w:hAnsi="Verdana" w:cs="Verdana"/>
                          <w:b/>
                          <w:bCs/>
                          <w:color w:val="000000" w:themeColor="text1"/>
                          <w:kern w:val="24"/>
                          <w:sz w:val="20"/>
                          <w:szCs w:val="20"/>
                        </w:rPr>
                      </w:pPr>
                    </w:p>
                    <w:p w14:paraId="2063C934" w14:textId="77777777" w:rsidR="003427EB" w:rsidRPr="00CE35EB" w:rsidRDefault="003427EB" w:rsidP="00665950">
                      <w:pPr>
                        <w:spacing w:line="360" w:lineRule="auto"/>
                        <w:textAlignment w:val="baseline"/>
                        <w:rPr>
                          <w:rFonts w:ascii="Verdana" w:eastAsia="Verdana" w:hAnsi="Verdana" w:cs="Verdana"/>
                          <w:b/>
                          <w:bCs/>
                          <w:color w:val="000000" w:themeColor="text1"/>
                          <w:kern w:val="24"/>
                          <w:sz w:val="20"/>
                          <w:szCs w:val="20"/>
                        </w:rPr>
                      </w:pPr>
                    </w:p>
                  </w:txbxContent>
                </v:textbox>
                <w10:wrap anchorx="margin"/>
              </v:shape>
            </w:pict>
          </w:r>
        </w:del>
      </w:ins>
      <w:ins w:id="20216" w:author="Neeshu Bhadauriya" w:date="2021-09-27T10:05:00Z">
        <w:del w:id="20217" w:author="Hardik Malhotra" w:date="2021-09-30T22:44:00Z">
          <w:r w:rsidR="00665950" w:rsidRPr="002B5730" w:rsidDel="00E27AAA">
            <w:rPr>
              <w:noProof/>
              <w:color w:val="000000" w:themeColor="text1"/>
            </w:rPr>
            <w:drawing>
              <wp:inline distT="0" distB="0" distL="0" distR="0" wp14:anchorId="6760B718" wp14:editId="074A2CDB">
                <wp:extent cx="6457950" cy="2679065"/>
                <wp:effectExtent l="0" t="0" r="0" b="6985"/>
                <wp:docPr id="2048" name="Chart 2048">
                  <a:extLst xmlns:a="http://schemas.openxmlformats.org/drawingml/2006/main">
                    <a:ext uri="{FF2B5EF4-FFF2-40B4-BE49-F238E27FC236}">
                      <a16:creationId xmlns:a16="http://schemas.microsoft.com/office/drawing/2014/main" id="{FA28C5A6-1A82-484B-A07F-51A771C26F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del>
      </w:ins>
    </w:p>
    <w:p w14:paraId="1555F25E" w14:textId="7F1F8BBA" w:rsidR="008B4099" w:rsidDel="00E27AAA" w:rsidRDefault="005858C1" w:rsidP="00CB55FA">
      <w:pPr>
        <w:spacing w:line="360" w:lineRule="auto"/>
        <w:jc w:val="both"/>
        <w:rPr>
          <w:del w:id="20218" w:author="Hardik Malhotra" w:date="2021-09-30T22:44:00Z"/>
          <w:rFonts w:ascii="Arial" w:eastAsia="Arial" w:hAnsi="Arial" w:cs="Arial"/>
          <w:noProof/>
          <w:sz w:val="24"/>
          <w:szCs w:val="24"/>
          <w:lang w:val="en-US"/>
        </w:rPr>
      </w:pPr>
      <w:ins w:id="20219" w:author="Ritu Kamra" w:date="2021-09-27T20:18:00Z">
        <w:del w:id="20220" w:author="Hardik Malhotra" w:date="2021-09-30T22:44:00Z">
          <w:r>
            <w:rPr>
              <w:noProof/>
            </w:rPr>
            <w:pict w14:anchorId="0A6C7DB7">
              <v:shape id="_x0000_s1406" type="#_x0000_t202" style="position:absolute;left:0;text-align:left;margin-left:0;margin-top:-.05pt;width:508.5pt;height:24.75pt;z-index:25265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" filled="f" stroked="f">
                <v:textbox>
                  <w:txbxContent>
                    <w:p w14:paraId="0F78A72E" w14:textId="524F0B4E" w:rsidR="002F5E88" w:rsidRDefault="002F5E88" w:rsidP="002F5E88">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Figure </w:t>
                      </w:r>
                      <w:ins w:id="20221" w:author="Ritu Kamra" w:date="2021-09-27T20:18:00Z">
                        <w:r>
                          <w:rPr>
                            <w:rFonts w:ascii="Verdana" w:eastAsia="Verdana" w:hAnsi="Verdana" w:cs="Verdana"/>
                            <w:b/>
                            <w:bCs/>
                            <w:color w:val="000000"/>
                            <w:kern w:val="24"/>
                            <w:sz w:val="20"/>
                            <w:szCs w:val="20"/>
                          </w:rPr>
                          <w:t>13</w:t>
                        </w:r>
                      </w:ins>
                      <w:del w:id="20222" w:author="Ritu Kamra" w:date="2021-09-27T20:18:00Z">
                        <w:r w:rsidDel="002F5E88">
                          <w:rPr>
                            <w:rFonts w:ascii="Verdana" w:eastAsia="Verdana" w:hAnsi="Verdana" w:cs="Verdana"/>
                            <w:b/>
                            <w:bCs/>
                            <w:color w:val="000000"/>
                            <w:kern w:val="24"/>
                            <w:sz w:val="20"/>
                            <w:szCs w:val="20"/>
                          </w:rPr>
                          <w:delText>6</w:delText>
                        </w:r>
                      </w:del>
                      <w:r>
                        <w:rPr>
                          <w:rFonts w:ascii="Verdana" w:eastAsia="Verdana" w:hAnsi="Verdana" w:cs="Verdana"/>
                          <w:b/>
                          <w:bCs/>
                          <w:color w:val="000000"/>
                          <w:kern w:val="24"/>
                          <w:sz w:val="20"/>
                          <w:szCs w:val="20"/>
                        </w:rPr>
                        <w:t xml:space="preserve">: </w:t>
                      </w:r>
                      <w:ins w:id="20223" w:author="Ritu Kamra" w:date="2021-09-27T20:18:00Z">
                        <w:r w:rsidRPr="002F5E88">
                          <w:rPr>
                            <w:rFonts w:ascii="Verdana" w:eastAsia="Verdana" w:hAnsi="Verdana" w:cs="Verdana"/>
                            <w:b/>
                            <w:bCs/>
                            <w:color w:val="000000"/>
                            <w:kern w:val="24"/>
                            <w:sz w:val="20"/>
                            <w:szCs w:val="20"/>
                          </w:rPr>
                          <w:t>N</w:t>
                        </w:r>
                      </w:ins>
                      <w:ins w:id="20224" w:author="Ritu Kamra" w:date="2021-09-27T20:19:00Z">
                        <w:r>
                          <w:rPr>
                            <w:rFonts w:ascii="Verdana" w:eastAsia="Verdana" w:hAnsi="Verdana" w:cs="Verdana"/>
                            <w:b/>
                            <w:bCs/>
                            <w:color w:val="000000"/>
                            <w:kern w:val="24"/>
                            <w:sz w:val="20"/>
                            <w:szCs w:val="20"/>
                          </w:rPr>
                          <w:t>orth America</w:t>
                        </w:r>
                      </w:ins>
                      <w:del w:id="20225" w:author="Ritu Kamra" w:date="2021-09-27T20:17:00Z">
                        <w:r w:rsidDel="002F5E88">
                          <w:rPr>
                            <w:rFonts w:ascii="Verdana" w:eastAsia="Verdana" w:hAnsi="Verdana" w:cs="Verdana"/>
                            <w:b/>
                            <w:bCs/>
                            <w:color w:val="000000"/>
                            <w:kern w:val="24"/>
                            <w:sz w:val="20"/>
                            <w:szCs w:val="20"/>
                          </w:rPr>
                          <w:delText>Asia Pacific</w:delText>
                        </w:r>
                      </w:del>
                      <w:r>
                        <w:rPr>
                          <w:rFonts w:ascii="Verdana" w:eastAsia="Verdana" w:hAnsi="Verdana" w:cs="Verdana"/>
                          <w:b/>
                          <w:bCs/>
                          <w:color w:val="000000"/>
                          <w:kern w:val="24"/>
                          <w:sz w:val="20"/>
                          <w:szCs w:val="20"/>
                        </w:rPr>
                        <w:t xml:space="preserve"> </w:t>
                      </w:r>
                      <w:ins w:id="20226" w:author="Ritu Kamra" w:date="2021-09-27T20:16:00Z">
                        <w:r>
                          <w:rPr>
                            <w:rFonts w:ascii="Verdana" w:eastAsia="Verdana" w:hAnsi="Verdana" w:cs="Verdana"/>
                            <w:b/>
                            <w:bCs/>
                            <w:color w:val="000000"/>
                            <w:kern w:val="24"/>
                            <w:sz w:val="20"/>
                            <w:szCs w:val="20"/>
                          </w:rPr>
                          <w:t>Epoxy</w:t>
                        </w:r>
                      </w:ins>
                      <w:del w:id="20227" w:author="Ritu Kamra" w:date="2021-09-27T20:16:00Z">
                        <w:r w:rsidDel="002F5E88">
                          <w:rPr>
                            <w:rFonts w:ascii="Verdana" w:eastAsia="Verdana" w:hAnsi="Verdana" w:cs="Verdana"/>
                            <w:b/>
                            <w:bCs/>
                            <w:color w:val="000000"/>
                            <w:kern w:val="24"/>
                            <w:sz w:val="20"/>
                            <w:szCs w:val="20"/>
                          </w:rPr>
                          <w:delText>Vinyl Ester</w:delText>
                        </w:r>
                      </w:del>
                      <w:r>
                        <w:rPr>
                          <w:rFonts w:ascii="Verdana" w:eastAsia="Verdana" w:hAnsi="Verdana" w:cs="Verdana"/>
                          <w:b/>
                          <w:bCs/>
                          <w:color w:val="000000"/>
                          <w:kern w:val="24"/>
                          <w:sz w:val="20"/>
                          <w:szCs w:val="20"/>
                        </w:rPr>
                        <w:t xml:space="preserve"> Resin Demand, By Country, By Volume, 2015 - 2030F </w:t>
                      </w:r>
                    </w:p>
                  </w:txbxContent>
                </v:textbox>
              </v:shape>
            </w:pict>
          </w:r>
        </w:del>
      </w:ins>
    </w:p>
    <w:p w14:paraId="4DC0EA29" w14:textId="1E02AE12" w:rsidR="00665950" w:rsidDel="00E27AAA" w:rsidRDefault="00665950" w:rsidP="00CB55FA">
      <w:pPr>
        <w:spacing w:line="360" w:lineRule="auto"/>
        <w:jc w:val="both"/>
        <w:rPr>
          <w:ins w:id="20228" w:author="Neeshu Bhadauriya" w:date="2021-09-27T10:07:00Z"/>
          <w:del w:id="20229" w:author="Hardik Malhotra" w:date="2021-09-30T22:44:00Z"/>
          <w:rFonts w:ascii="Arial" w:eastAsia="Arial" w:hAnsi="Arial" w:cs="Arial"/>
          <w:noProof/>
          <w:sz w:val="24"/>
          <w:szCs w:val="24"/>
          <w:lang w:val="en-US"/>
        </w:rPr>
      </w:pPr>
    </w:p>
    <w:p w14:paraId="3410C24D" w14:textId="67DC9DE3" w:rsidR="008B4099" w:rsidDel="00E27AAA" w:rsidRDefault="008B4099" w:rsidP="00CB55FA">
      <w:pPr>
        <w:spacing w:line="360" w:lineRule="auto"/>
        <w:jc w:val="both"/>
        <w:rPr>
          <w:ins w:id="20230" w:author="Ritu Kamra" w:date="2021-09-26T09:06:00Z"/>
          <w:del w:id="20231" w:author="Hardik Malhotra" w:date="2021-09-30T22:44:00Z"/>
          <w:rFonts w:ascii="Arial" w:eastAsia="Arial" w:hAnsi="Arial" w:cs="Arial"/>
          <w:noProof/>
          <w:sz w:val="24"/>
          <w:szCs w:val="24"/>
          <w:lang w:val="en-US"/>
        </w:rPr>
      </w:pPr>
    </w:p>
    <w:p w14:paraId="7C5BF184" w14:textId="55CB6215" w:rsidR="00CC7090" w:rsidDel="00E27AAA" w:rsidRDefault="00665950" w:rsidP="00CB55FA">
      <w:pPr>
        <w:spacing w:line="360" w:lineRule="auto"/>
        <w:jc w:val="both"/>
        <w:rPr>
          <w:ins w:id="20232" w:author="Ritu Kamra" w:date="2021-09-26T09:06:00Z"/>
          <w:del w:id="20233" w:author="Hardik Malhotra" w:date="2021-09-30T22:44:00Z"/>
          <w:rFonts w:ascii="Arial" w:eastAsia="Arial" w:hAnsi="Arial" w:cs="Arial"/>
          <w:noProof/>
          <w:sz w:val="24"/>
          <w:szCs w:val="24"/>
          <w:lang w:val="en-US"/>
        </w:rPr>
      </w:pPr>
      <w:ins w:id="20234" w:author="Neeshu Bhadauriya" w:date="2021-09-27T10:08:00Z">
        <w:del w:id="20235" w:author="Hardik Malhotra" w:date="2021-09-30T22:44:00Z">
          <w:r w:rsidRPr="002B5730" w:rsidDel="00E27AAA">
            <w:rPr>
              <w:noProof/>
              <w:color w:val="000000" w:themeColor="text1"/>
            </w:rPr>
            <w:drawing>
              <wp:inline distT="0" distB="0" distL="0" distR="0" wp14:anchorId="5A60E63A" wp14:editId="63C4DE5B">
                <wp:extent cx="6457950" cy="3000375"/>
                <wp:effectExtent l="0" t="0" r="0" b="0"/>
                <wp:docPr id="2061" name="Chart 2061">
                  <a:extLst xmlns:a="http://schemas.openxmlformats.org/drawingml/2006/main">
                    <a:ext uri="{FF2B5EF4-FFF2-40B4-BE49-F238E27FC236}">
                      <a16:creationId xmlns:a16="http://schemas.microsoft.com/office/drawing/2014/main" id="{FA28C5A6-1A82-484B-A07F-51A771C26F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del>
      </w:ins>
    </w:p>
    <w:p w14:paraId="034C1E28" w14:textId="767EA2E8" w:rsidR="003427EB" w:rsidDel="00E27AAA" w:rsidRDefault="003427EB" w:rsidP="00CB55FA">
      <w:pPr>
        <w:spacing w:line="360" w:lineRule="auto"/>
        <w:jc w:val="both"/>
        <w:rPr>
          <w:ins w:id="20236" w:author="Ritu Kamra" w:date="2021-09-27T17:07:00Z"/>
          <w:del w:id="20237" w:author="Hardik Malhotra" w:date="2021-09-30T22:44:00Z"/>
          <w:rFonts w:ascii="Arial" w:eastAsia="Arial" w:hAnsi="Arial" w:cs="Arial"/>
          <w:noProof/>
          <w:sz w:val="24"/>
          <w:szCs w:val="24"/>
          <w:lang w:val="en-US"/>
        </w:rPr>
      </w:pPr>
    </w:p>
    <w:p w14:paraId="645C6D3F" w14:textId="733C91F8" w:rsidR="003427EB" w:rsidDel="00E27AAA" w:rsidRDefault="003427EB" w:rsidP="00CB55FA">
      <w:pPr>
        <w:spacing w:line="360" w:lineRule="auto"/>
        <w:jc w:val="both"/>
        <w:rPr>
          <w:ins w:id="20238" w:author="Ritu Kamra" w:date="2021-09-27T17:07:00Z"/>
          <w:del w:id="20239" w:author="Hardik Malhotra" w:date="2021-09-30T22:44:00Z"/>
          <w:rFonts w:ascii="Arial" w:eastAsia="Arial" w:hAnsi="Arial" w:cs="Arial"/>
          <w:noProof/>
          <w:sz w:val="24"/>
          <w:szCs w:val="24"/>
          <w:lang w:val="en-US"/>
        </w:rPr>
      </w:pPr>
    </w:p>
    <w:p w14:paraId="2A03C699" w14:textId="75B8C250" w:rsidR="00054F74" w:rsidDel="00E27AAA" w:rsidRDefault="00054F74" w:rsidP="00CB55FA">
      <w:pPr>
        <w:spacing w:line="360" w:lineRule="auto"/>
        <w:jc w:val="both"/>
        <w:rPr>
          <w:ins w:id="20240" w:author="Ritu Kamra" w:date="2021-09-27T20:19:00Z"/>
          <w:del w:id="20241" w:author="Hardik Malhotra" w:date="2021-09-30T22:44:00Z"/>
          <w:rFonts w:ascii="Verdana" w:eastAsia="Verdana" w:hAnsi="Verdana" w:cs="Verdana"/>
          <w:b/>
          <w:bCs/>
          <w:color w:val="000000" w:themeColor="text1"/>
          <w:kern w:val="24"/>
          <w:sz w:val="20"/>
          <w:szCs w:val="20"/>
        </w:rPr>
      </w:pPr>
    </w:p>
    <w:p w14:paraId="3FA90E02" w14:textId="4C037491" w:rsidR="002F5E88" w:rsidDel="00E27AAA" w:rsidRDefault="002F5E88" w:rsidP="00CB55FA">
      <w:pPr>
        <w:spacing w:line="360" w:lineRule="auto"/>
        <w:jc w:val="both"/>
        <w:rPr>
          <w:ins w:id="20242" w:author="Ritu Kamra" w:date="2021-09-27T20:19:00Z"/>
          <w:del w:id="20243" w:author="Hardik Malhotra" w:date="2021-09-30T22:44:00Z"/>
          <w:rFonts w:ascii="Verdana" w:eastAsia="Verdana" w:hAnsi="Verdana" w:cs="Verdana"/>
          <w:b/>
          <w:bCs/>
          <w:color w:val="000000" w:themeColor="text1"/>
          <w:kern w:val="24"/>
          <w:sz w:val="20"/>
          <w:szCs w:val="20"/>
        </w:rPr>
      </w:pPr>
    </w:p>
    <w:p w14:paraId="1E7A258B" w14:textId="3B9BC21B" w:rsidR="002F5E88" w:rsidDel="00E27AAA" w:rsidRDefault="002F5E88" w:rsidP="00CB55FA">
      <w:pPr>
        <w:spacing w:line="360" w:lineRule="auto"/>
        <w:jc w:val="both"/>
        <w:rPr>
          <w:ins w:id="20244" w:author="Ritu Kamra" w:date="2021-09-27T17:40:00Z"/>
          <w:del w:id="20245" w:author="Hardik Malhotra" w:date="2021-09-30T22:44:00Z"/>
          <w:rFonts w:ascii="Verdana" w:eastAsia="Verdana" w:hAnsi="Verdana" w:cs="Verdana"/>
          <w:b/>
          <w:bCs/>
          <w:color w:val="000000" w:themeColor="text1"/>
          <w:kern w:val="24"/>
          <w:sz w:val="20"/>
          <w:szCs w:val="20"/>
        </w:rPr>
      </w:pPr>
    </w:p>
    <w:p w14:paraId="7DCAD90B" w14:textId="3D3C505C" w:rsidR="008B4099" w:rsidDel="00E27AAA" w:rsidRDefault="005858C1" w:rsidP="00CB55FA">
      <w:pPr>
        <w:spacing w:line="360" w:lineRule="auto"/>
        <w:jc w:val="both"/>
        <w:rPr>
          <w:ins w:id="20246" w:author="Ritu Kamra" w:date="2021-09-27T17:07:00Z"/>
          <w:del w:id="20247" w:author="Hardik Malhotra" w:date="2021-09-30T22:44:00Z"/>
          <w:rFonts w:ascii="Verdana" w:eastAsia="Verdana" w:hAnsi="Verdana" w:cs="Verdana"/>
          <w:b/>
          <w:bCs/>
          <w:color w:val="000000" w:themeColor="text1"/>
          <w:kern w:val="24"/>
          <w:sz w:val="20"/>
          <w:szCs w:val="20"/>
        </w:rPr>
      </w:pPr>
      <w:ins w:id="20248" w:author="Neeshu Bhadauriya" w:date="2021-09-27T10:09:00Z">
        <w:del w:id="20249" w:author="Hardik Malhotra" w:date="2021-09-30T22:44:00Z">
          <w:r>
            <w:rPr>
              <w:noProof/>
            </w:rPr>
            <w:pict w14:anchorId="5FF7B735">
              <v:shape id="_x0000_s1405" type="#_x0000_t202" style="position:absolute;left:0;text-align:left;margin-left:0;margin-top:3.7pt;width:510.75pt;height:23.45pt;z-index:2525112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" filled="f" stroked="f">
                <v:textbox>
                  <w:txbxContent>
                    <w:p w14:paraId="24B3116D" w14:textId="48D7EB2E" w:rsidR="00CC7090" w:rsidRDefault="00CC7090" w:rsidP="00CC7090">
                      <w:pPr>
                        <w:spacing w:line="360" w:lineRule="auto"/>
                        <w:textAlignment w:val="baseline"/>
                        <w:rPr>
                          <w:ins w:id="20250" w:author="Ritu Kamra" w:date="2021-09-27T17:07:00Z"/>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w:t>
                      </w:r>
                      <w:ins w:id="20251" w:author="Neeshu Bhadauriya" w:date="2021-09-27T15:32:00Z">
                        <w:r w:rsidR="0069015D">
                          <w:rPr>
                            <w:rFonts w:ascii="Verdana" w:eastAsia="Verdana" w:hAnsi="Verdana" w:cs="Verdana"/>
                            <w:b/>
                            <w:bCs/>
                            <w:color w:val="000000" w:themeColor="text1"/>
                            <w:kern w:val="24"/>
                            <w:sz w:val="20"/>
                            <w:szCs w:val="20"/>
                          </w:rPr>
                          <w:t>9.4</w:t>
                        </w:r>
                      </w:ins>
                      <w:del w:id="20252" w:author="Neeshu Bhadauriya" w:date="2021-09-27T15:32:00Z">
                        <w:r w:rsidRPr="00CE35EB" w:rsidDel="0069015D">
                          <w:rPr>
                            <w:rFonts w:ascii="Verdana" w:eastAsia="Verdana" w:hAnsi="Verdana" w:cs="Verdana"/>
                            <w:b/>
                            <w:bCs/>
                            <w:color w:val="000000" w:themeColor="text1"/>
                            <w:kern w:val="24"/>
                            <w:sz w:val="20"/>
                            <w:szCs w:val="20"/>
                          </w:rPr>
                          <w:delText>8</w:delText>
                        </w:r>
                      </w:del>
                      <w:r w:rsidRPr="00CE35EB">
                        <w:rPr>
                          <w:rFonts w:ascii="Verdana" w:eastAsia="Verdana" w:hAnsi="Verdana" w:cs="Verdana"/>
                          <w:b/>
                          <w:bCs/>
                          <w:color w:val="000000" w:themeColor="text1"/>
                          <w:kern w:val="24"/>
                          <w:sz w:val="20"/>
                          <w:szCs w:val="20"/>
                        </w:rPr>
                        <w:t xml:space="preserve">. </w:t>
                      </w:r>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w:t>
                      </w:r>
                      <w:r>
                        <w:rPr>
                          <w:rFonts w:ascii="Verdana" w:eastAsia="Verdana" w:hAnsi="Verdana" w:cs="Verdana"/>
                          <w:b/>
                          <w:bCs/>
                          <w:color w:val="000000" w:themeColor="text1"/>
                          <w:kern w:val="24"/>
                          <w:sz w:val="20"/>
                          <w:szCs w:val="20"/>
                        </w:rPr>
                        <w:t>Country- South America</w:t>
                      </w:r>
                    </w:p>
                    <w:p w14:paraId="1E662B6A" w14:textId="77777777" w:rsidR="003427EB" w:rsidRPr="00CE35EB" w:rsidRDefault="003427EB" w:rsidP="00CC7090">
                      <w:pPr>
                        <w:spacing w:line="360" w:lineRule="auto"/>
                        <w:textAlignment w:val="baseline"/>
                        <w:rPr>
                          <w:rFonts w:ascii="Verdana" w:eastAsia="Verdana" w:hAnsi="Verdana" w:cs="Verdana"/>
                          <w:b/>
                          <w:bCs/>
                          <w:color w:val="000000" w:themeColor="text1"/>
                          <w:kern w:val="24"/>
                          <w:sz w:val="20"/>
                          <w:szCs w:val="20"/>
                        </w:rPr>
                      </w:pPr>
                    </w:p>
                  </w:txbxContent>
                </v:textbox>
                <w10:wrap anchorx="margin"/>
              </v:shape>
            </w:pict>
          </w:r>
        </w:del>
      </w:ins>
    </w:p>
    <w:p w14:paraId="072ACC8F" w14:textId="49E07CB4" w:rsidR="003427EB" w:rsidDel="00E27AAA" w:rsidRDefault="005858C1" w:rsidP="00CB55FA">
      <w:pPr>
        <w:spacing w:line="360" w:lineRule="auto"/>
        <w:jc w:val="both"/>
        <w:rPr>
          <w:ins w:id="20253" w:author="Ritu Kamra" w:date="2021-09-26T09:06:00Z"/>
          <w:del w:id="20254" w:author="Hardik Malhotra" w:date="2021-09-30T22:44:00Z"/>
          <w:rFonts w:ascii="Arial" w:eastAsia="Arial" w:hAnsi="Arial" w:cs="Arial"/>
          <w:noProof/>
          <w:sz w:val="24"/>
          <w:szCs w:val="24"/>
          <w:lang w:val="en-US"/>
        </w:rPr>
      </w:pPr>
      <w:ins w:id="20255" w:author="Ritu Kamra" w:date="2021-09-27T20:19:00Z">
        <w:del w:id="20256" w:author="Hardik Malhotra" w:date="2021-09-30T22:44:00Z">
          <w:r>
            <w:rPr>
              <w:noProof/>
            </w:rPr>
            <w:pict w14:anchorId="5C1FC54A">
              <v:shape id="_x0000_s1404" type="#_x0000_t202" style="position:absolute;left:0;text-align:left;margin-left:0;margin-top:0;width:508.5pt;height:24.75pt;z-index:25265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" filled="f" stroked="f">
                <v:textbox>
                  <w:txbxContent>
                    <w:p w14:paraId="47F38C17" w14:textId="2651BDC0" w:rsidR="002F5E88" w:rsidRDefault="002F5E88" w:rsidP="002F5E88">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Figure </w:t>
                      </w:r>
                      <w:ins w:id="20257" w:author="Ritu Kamra" w:date="2021-09-27T20:18:00Z">
                        <w:r>
                          <w:rPr>
                            <w:rFonts w:ascii="Verdana" w:eastAsia="Verdana" w:hAnsi="Verdana" w:cs="Verdana"/>
                            <w:b/>
                            <w:bCs/>
                            <w:color w:val="000000"/>
                            <w:kern w:val="24"/>
                            <w:sz w:val="20"/>
                            <w:szCs w:val="20"/>
                          </w:rPr>
                          <w:t>1</w:t>
                        </w:r>
                      </w:ins>
                      <w:ins w:id="20258" w:author="Ritu Kamra" w:date="2021-09-27T20:20:00Z">
                        <w:r>
                          <w:rPr>
                            <w:rFonts w:ascii="Verdana" w:eastAsia="Verdana" w:hAnsi="Verdana" w:cs="Verdana"/>
                            <w:b/>
                            <w:bCs/>
                            <w:color w:val="000000"/>
                            <w:kern w:val="24"/>
                            <w:sz w:val="20"/>
                            <w:szCs w:val="20"/>
                          </w:rPr>
                          <w:t>4</w:t>
                        </w:r>
                      </w:ins>
                      <w:del w:id="20259" w:author="Ritu Kamra" w:date="2021-09-27T20:18:00Z">
                        <w:r w:rsidDel="002F5E88">
                          <w:rPr>
                            <w:rFonts w:ascii="Verdana" w:eastAsia="Verdana" w:hAnsi="Verdana" w:cs="Verdana"/>
                            <w:b/>
                            <w:bCs/>
                            <w:color w:val="000000"/>
                            <w:kern w:val="24"/>
                            <w:sz w:val="20"/>
                            <w:szCs w:val="20"/>
                          </w:rPr>
                          <w:delText>6</w:delText>
                        </w:r>
                      </w:del>
                      <w:r>
                        <w:rPr>
                          <w:rFonts w:ascii="Verdana" w:eastAsia="Verdana" w:hAnsi="Verdana" w:cs="Verdana"/>
                          <w:b/>
                          <w:bCs/>
                          <w:color w:val="000000"/>
                          <w:kern w:val="24"/>
                          <w:sz w:val="20"/>
                          <w:szCs w:val="20"/>
                        </w:rPr>
                        <w:t>:</w:t>
                      </w:r>
                      <w:ins w:id="20260" w:author="Ritu Kamra" w:date="2021-09-27T20:19:00Z">
                        <w:r>
                          <w:rPr>
                            <w:rFonts w:ascii="Verdana" w:eastAsia="Verdana" w:hAnsi="Verdana" w:cs="Verdana"/>
                            <w:b/>
                            <w:bCs/>
                            <w:color w:val="000000"/>
                            <w:kern w:val="24"/>
                            <w:sz w:val="20"/>
                            <w:szCs w:val="20"/>
                          </w:rPr>
                          <w:t xml:space="preserve"> South</w:t>
                        </w:r>
                      </w:ins>
                      <w:del w:id="20261" w:author="Ritu Kamra" w:date="2021-09-27T20:19:00Z">
                        <w:r w:rsidDel="002F5E88">
                          <w:rPr>
                            <w:rFonts w:ascii="Verdana" w:eastAsia="Verdana" w:hAnsi="Verdana" w:cs="Verdana"/>
                            <w:b/>
                            <w:bCs/>
                            <w:color w:val="000000"/>
                            <w:kern w:val="24"/>
                            <w:sz w:val="20"/>
                            <w:szCs w:val="20"/>
                          </w:rPr>
                          <w:delText xml:space="preserve"> </w:delText>
                        </w:r>
                      </w:del>
                      <w:ins w:id="20262" w:author="Ritu Kamra" w:date="2021-09-27T20:19:00Z">
                        <w:r>
                          <w:rPr>
                            <w:rFonts w:ascii="Verdana" w:eastAsia="Verdana" w:hAnsi="Verdana" w:cs="Verdana"/>
                            <w:b/>
                            <w:bCs/>
                            <w:color w:val="000000"/>
                            <w:kern w:val="24"/>
                            <w:sz w:val="20"/>
                            <w:szCs w:val="20"/>
                          </w:rPr>
                          <w:t xml:space="preserve"> America</w:t>
                        </w:r>
                      </w:ins>
                      <w:del w:id="20263" w:author="Ritu Kamra" w:date="2021-09-27T20:17:00Z">
                        <w:r w:rsidDel="002F5E88">
                          <w:rPr>
                            <w:rFonts w:ascii="Verdana" w:eastAsia="Verdana" w:hAnsi="Verdana" w:cs="Verdana"/>
                            <w:b/>
                            <w:bCs/>
                            <w:color w:val="000000"/>
                            <w:kern w:val="24"/>
                            <w:sz w:val="20"/>
                            <w:szCs w:val="20"/>
                          </w:rPr>
                          <w:delText>Asia Pacific</w:delText>
                        </w:r>
                      </w:del>
                      <w:r>
                        <w:rPr>
                          <w:rFonts w:ascii="Verdana" w:eastAsia="Verdana" w:hAnsi="Verdana" w:cs="Verdana"/>
                          <w:b/>
                          <w:bCs/>
                          <w:color w:val="000000"/>
                          <w:kern w:val="24"/>
                          <w:sz w:val="20"/>
                          <w:szCs w:val="20"/>
                        </w:rPr>
                        <w:t xml:space="preserve"> </w:t>
                      </w:r>
                      <w:ins w:id="20264" w:author="Ritu Kamra" w:date="2021-09-27T20:16:00Z">
                        <w:r>
                          <w:rPr>
                            <w:rFonts w:ascii="Verdana" w:eastAsia="Verdana" w:hAnsi="Verdana" w:cs="Verdana"/>
                            <w:b/>
                            <w:bCs/>
                            <w:color w:val="000000"/>
                            <w:kern w:val="24"/>
                            <w:sz w:val="20"/>
                            <w:szCs w:val="20"/>
                          </w:rPr>
                          <w:t>Epoxy</w:t>
                        </w:r>
                      </w:ins>
                      <w:del w:id="20265" w:author="Ritu Kamra" w:date="2021-09-27T20:16:00Z">
                        <w:r w:rsidDel="002F5E88">
                          <w:rPr>
                            <w:rFonts w:ascii="Verdana" w:eastAsia="Verdana" w:hAnsi="Verdana" w:cs="Verdana"/>
                            <w:b/>
                            <w:bCs/>
                            <w:color w:val="000000"/>
                            <w:kern w:val="24"/>
                            <w:sz w:val="20"/>
                            <w:szCs w:val="20"/>
                          </w:rPr>
                          <w:delText>Vinyl Ester</w:delText>
                        </w:r>
                      </w:del>
                      <w:r>
                        <w:rPr>
                          <w:rFonts w:ascii="Verdana" w:eastAsia="Verdana" w:hAnsi="Verdana" w:cs="Verdana"/>
                          <w:b/>
                          <w:bCs/>
                          <w:color w:val="000000"/>
                          <w:kern w:val="24"/>
                          <w:sz w:val="20"/>
                          <w:szCs w:val="20"/>
                        </w:rPr>
                        <w:t xml:space="preserve"> Resin Demand, By Country, By Volume, 2015 - 2030F </w:t>
                      </w:r>
                    </w:p>
                  </w:txbxContent>
                </v:textbox>
              </v:shape>
            </w:pict>
          </w:r>
        </w:del>
      </w:ins>
      <w:ins w:id="20266" w:author="Ritu Kamra" w:date="2021-09-27T17:07:00Z">
        <w:del w:id="20267" w:author="Hardik Malhotra" w:date="2021-09-30T22:44:00Z">
          <w:r w:rsidR="003427EB" w:rsidDel="00E27AAA">
            <w:rPr>
              <w:rFonts w:ascii="Verdana" w:eastAsia="Verdana" w:hAnsi="Verdana" w:cs="Verdana"/>
              <w:b/>
              <w:bCs/>
              <w:color w:val="000000" w:themeColor="text1"/>
              <w:kern w:val="24"/>
              <w:sz w:val="20"/>
              <w:szCs w:val="20"/>
            </w:rPr>
            <w:delText xml:space="preserve">  </w:delText>
          </w:r>
        </w:del>
      </w:ins>
    </w:p>
    <w:p w14:paraId="0AFF9435" w14:textId="02F9E17C" w:rsidR="008B4099" w:rsidDel="00E27AAA" w:rsidRDefault="00CC7090" w:rsidP="00CB55FA">
      <w:pPr>
        <w:spacing w:line="360" w:lineRule="auto"/>
        <w:jc w:val="both"/>
        <w:rPr>
          <w:ins w:id="20268" w:author="Ritu Kamra" w:date="2021-09-27T17:07:00Z"/>
          <w:del w:id="20269" w:author="Hardik Malhotra" w:date="2021-09-30T22:44:00Z"/>
          <w:rFonts w:ascii="Arial" w:eastAsia="Arial" w:hAnsi="Arial" w:cs="Arial"/>
          <w:noProof/>
          <w:sz w:val="24"/>
          <w:szCs w:val="24"/>
          <w:lang w:val="en-US"/>
        </w:rPr>
      </w:pPr>
      <w:ins w:id="20270" w:author="Neeshu Bhadauriya" w:date="2021-09-27T10:09:00Z">
        <w:del w:id="20271" w:author="Hardik Malhotra" w:date="2021-09-30T22:44:00Z">
          <w:r w:rsidRPr="002B5730" w:rsidDel="00E27AAA">
            <w:rPr>
              <w:noProof/>
              <w:color w:val="000000" w:themeColor="text1"/>
            </w:rPr>
            <w:drawing>
              <wp:inline distT="0" distB="0" distL="0" distR="0" wp14:anchorId="2F7BED6B" wp14:editId="17461009">
                <wp:extent cx="6457950" cy="3296093"/>
                <wp:effectExtent l="0" t="0" r="0" b="0"/>
                <wp:docPr id="2063" name="Chart 2063">
                  <a:extLst xmlns:a="http://schemas.openxmlformats.org/drawingml/2006/main">
                    <a:ext uri="{FF2B5EF4-FFF2-40B4-BE49-F238E27FC236}">
                      <a16:creationId xmlns:a16="http://schemas.microsoft.com/office/drawing/2014/main" id="{FA28C5A6-1A82-484B-A07F-51A771C26F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del>
      </w:ins>
    </w:p>
    <w:p w14:paraId="15E85F5B" w14:textId="727F4AB1" w:rsidR="003427EB" w:rsidDel="00E27AAA" w:rsidRDefault="005858C1" w:rsidP="00CB55FA">
      <w:pPr>
        <w:spacing w:line="360" w:lineRule="auto"/>
        <w:jc w:val="both"/>
        <w:rPr>
          <w:ins w:id="20272" w:author="Neeshu Bhadauriya" w:date="2021-09-27T10:12:00Z"/>
          <w:del w:id="20273" w:author="Hardik Malhotra" w:date="2021-09-30T22:44:00Z"/>
          <w:rFonts w:ascii="Arial" w:eastAsia="Arial" w:hAnsi="Arial" w:cs="Arial"/>
          <w:noProof/>
          <w:sz w:val="24"/>
          <w:szCs w:val="24"/>
          <w:lang w:val="en-US"/>
        </w:rPr>
      </w:pPr>
      <w:ins w:id="20274" w:author="Ritu Kamra" w:date="2021-09-27T20:20:00Z">
        <w:del w:id="20275" w:author="Hardik Malhotra" w:date="2021-09-30T22:44:00Z">
          <w:r>
            <w:rPr>
              <w:noProof/>
            </w:rPr>
            <w:pict w14:anchorId="73F0A88E">
              <v:shape id="_x0000_s1403" type="#_x0000_t202" style="position:absolute;left:0;text-align:left;margin-left:0;margin-top:28.9pt;width:537.75pt;height:32.25pt;z-index:252657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" filled="f" stroked="f">
                <v:textbox>
                  <w:txbxContent>
                    <w:p w14:paraId="7BDDE6CD" w14:textId="3142CF7E" w:rsidR="002F5E88" w:rsidRDefault="002F5E88" w:rsidP="002F5E88">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Figure </w:t>
                      </w:r>
                      <w:ins w:id="20276" w:author="Ritu Kamra" w:date="2021-09-27T20:18:00Z">
                        <w:r>
                          <w:rPr>
                            <w:rFonts w:ascii="Verdana" w:eastAsia="Verdana" w:hAnsi="Verdana" w:cs="Verdana"/>
                            <w:b/>
                            <w:bCs/>
                            <w:color w:val="000000"/>
                            <w:kern w:val="24"/>
                            <w:sz w:val="20"/>
                            <w:szCs w:val="20"/>
                          </w:rPr>
                          <w:t>1</w:t>
                        </w:r>
                      </w:ins>
                      <w:ins w:id="20277" w:author="Ritu Kamra" w:date="2021-09-27T20:20:00Z">
                        <w:r>
                          <w:rPr>
                            <w:rFonts w:ascii="Verdana" w:eastAsia="Verdana" w:hAnsi="Verdana" w:cs="Verdana"/>
                            <w:b/>
                            <w:bCs/>
                            <w:color w:val="000000"/>
                            <w:kern w:val="24"/>
                            <w:sz w:val="20"/>
                            <w:szCs w:val="20"/>
                          </w:rPr>
                          <w:t>5</w:t>
                        </w:r>
                      </w:ins>
                      <w:del w:id="20278" w:author="Ritu Kamra" w:date="2021-09-27T20:18:00Z">
                        <w:r w:rsidDel="002F5E88">
                          <w:rPr>
                            <w:rFonts w:ascii="Verdana" w:eastAsia="Verdana" w:hAnsi="Verdana" w:cs="Verdana"/>
                            <w:b/>
                            <w:bCs/>
                            <w:color w:val="000000"/>
                            <w:kern w:val="24"/>
                            <w:sz w:val="20"/>
                            <w:szCs w:val="20"/>
                          </w:rPr>
                          <w:delText>6</w:delText>
                        </w:r>
                      </w:del>
                      <w:r>
                        <w:rPr>
                          <w:rFonts w:ascii="Verdana" w:eastAsia="Verdana" w:hAnsi="Verdana" w:cs="Verdana"/>
                          <w:b/>
                          <w:bCs/>
                          <w:color w:val="000000"/>
                          <w:kern w:val="24"/>
                          <w:sz w:val="20"/>
                          <w:szCs w:val="20"/>
                        </w:rPr>
                        <w:t>:</w:t>
                      </w:r>
                      <w:ins w:id="20279" w:author="Ritu Kamra" w:date="2021-09-27T20:19:00Z">
                        <w:r>
                          <w:rPr>
                            <w:rFonts w:ascii="Verdana" w:eastAsia="Verdana" w:hAnsi="Verdana" w:cs="Verdana"/>
                            <w:b/>
                            <w:bCs/>
                            <w:color w:val="000000"/>
                            <w:kern w:val="24"/>
                            <w:sz w:val="20"/>
                            <w:szCs w:val="20"/>
                          </w:rPr>
                          <w:t xml:space="preserve"> </w:t>
                        </w:r>
                      </w:ins>
                      <w:ins w:id="20280" w:author="Ritu Kamra" w:date="2021-09-27T20:20:00Z">
                        <w:r>
                          <w:rPr>
                            <w:rFonts w:ascii="Verdana" w:eastAsia="Verdana" w:hAnsi="Verdana" w:cs="Verdana"/>
                            <w:b/>
                            <w:bCs/>
                            <w:color w:val="000000"/>
                            <w:kern w:val="24"/>
                            <w:sz w:val="20"/>
                            <w:szCs w:val="20"/>
                          </w:rPr>
                          <w:t>Middle East &amp; Africa</w:t>
                        </w:r>
                      </w:ins>
                      <w:del w:id="20281" w:author="Ritu Kamra" w:date="2021-09-27T20:19:00Z">
                        <w:r w:rsidDel="002F5E88">
                          <w:rPr>
                            <w:rFonts w:ascii="Verdana" w:eastAsia="Verdana" w:hAnsi="Verdana" w:cs="Verdana"/>
                            <w:b/>
                            <w:bCs/>
                            <w:color w:val="000000"/>
                            <w:kern w:val="24"/>
                            <w:sz w:val="20"/>
                            <w:szCs w:val="20"/>
                          </w:rPr>
                          <w:delText xml:space="preserve"> </w:delText>
                        </w:r>
                      </w:del>
                      <w:del w:id="20282" w:author="Ritu Kamra" w:date="2021-09-27T20:17:00Z">
                        <w:r w:rsidDel="002F5E88">
                          <w:rPr>
                            <w:rFonts w:ascii="Verdana" w:eastAsia="Verdana" w:hAnsi="Verdana" w:cs="Verdana"/>
                            <w:b/>
                            <w:bCs/>
                            <w:color w:val="000000"/>
                            <w:kern w:val="24"/>
                            <w:sz w:val="20"/>
                            <w:szCs w:val="20"/>
                          </w:rPr>
                          <w:delText>Asia Pacific</w:delText>
                        </w:r>
                      </w:del>
                      <w:r>
                        <w:rPr>
                          <w:rFonts w:ascii="Verdana" w:eastAsia="Verdana" w:hAnsi="Verdana" w:cs="Verdana"/>
                          <w:b/>
                          <w:bCs/>
                          <w:color w:val="000000"/>
                          <w:kern w:val="24"/>
                          <w:sz w:val="20"/>
                          <w:szCs w:val="20"/>
                        </w:rPr>
                        <w:t xml:space="preserve"> </w:t>
                      </w:r>
                      <w:ins w:id="20283" w:author="Ritu Kamra" w:date="2021-09-27T20:16:00Z">
                        <w:r>
                          <w:rPr>
                            <w:rFonts w:ascii="Verdana" w:eastAsia="Verdana" w:hAnsi="Verdana" w:cs="Verdana"/>
                            <w:b/>
                            <w:bCs/>
                            <w:color w:val="000000"/>
                            <w:kern w:val="24"/>
                            <w:sz w:val="20"/>
                            <w:szCs w:val="20"/>
                          </w:rPr>
                          <w:t>Epoxy</w:t>
                        </w:r>
                      </w:ins>
                      <w:del w:id="20284" w:author="Ritu Kamra" w:date="2021-09-27T20:16:00Z">
                        <w:r w:rsidDel="002F5E88">
                          <w:rPr>
                            <w:rFonts w:ascii="Verdana" w:eastAsia="Verdana" w:hAnsi="Verdana" w:cs="Verdana"/>
                            <w:b/>
                            <w:bCs/>
                            <w:color w:val="000000"/>
                            <w:kern w:val="24"/>
                            <w:sz w:val="20"/>
                            <w:szCs w:val="20"/>
                          </w:rPr>
                          <w:delText>Vinyl Ester</w:delText>
                        </w:r>
                      </w:del>
                      <w:r>
                        <w:rPr>
                          <w:rFonts w:ascii="Verdana" w:eastAsia="Verdana" w:hAnsi="Verdana" w:cs="Verdana"/>
                          <w:b/>
                          <w:bCs/>
                          <w:color w:val="000000"/>
                          <w:kern w:val="24"/>
                          <w:sz w:val="20"/>
                          <w:szCs w:val="20"/>
                        </w:rPr>
                        <w:t xml:space="preserve"> Resin Demand, By Country, By Volume, 2015 </w:t>
                      </w:r>
                      <w:ins w:id="20285" w:author="Ritu Kamra" w:date="2021-09-27T20:21:00Z">
                        <w:r w:rsidR="002F65E2">
                          <w:rPr>
                            <w:rFonts w:ascii="Verdana" w:eastAsia="Verdana" w:hAnsi="Verdana" w:cs="Verdana"/>
                            <w:b/>
                            <w:bCs/>
                            <w:color w:val="000000"/>
                            <w:kern w:val="24"/>
                            <w:sz w:val="20"/>
                            <w:szCs w:val="20"/>
                          </w:rPr>
                          <w:t>-</w:t>
                        </w:r>
                      </w:ins>
                      <w:del w:id="20286" w:author="Ritu Kamra" w:date="2021-09-27T20:20:00Z">
                        <w:r w:rsidDel="002F65E2">
                          <w:rPr>
                            <w:rFonts w:ascii="Verdana" w:eastAsia="Verdana" w:hAnsi="Verdana" w:cs="Verdana"/>
                            <w:b/>
                            <w:bCs/>
                            <w:color w:val="000000"/>
                            <w:kern w:val="24"/>
                            <w:sz w:val="20"/>
                            <w:szCs w:val="20"/>
                          </w:rPr>
                          <w:delText xml:space="preserve">- </w:delText>
                        </w:r>
                      </w:del>
                      <w:r>
                        <w:rPr>
                          <w:rFonts w:ascii="Verdana" w:eastAsia="Verdana" w:hAnsi="Verdana" w:cs="Verdana"/>
                          <w:b/>
                          <w:bCs/>
                          <w:color w:val="000000"/>
                          <w:kern w:val="24"/>
                          <w:sz w:val="20"/>
                          <w:szCs w:val="20"/>
                        </w:rPr>
                        <w:t xml:space="preserve">2030F </w:t>
                      </w:r>
                    </w:p>
                  </w:txbxContent>
                </v:textbox>
                <w10:wrap anchorx="margin"/>
              </v:shape>
            </w:pict>
          </w:r>
        </w:del>
      </w:ins>
      <w:ins w:id="20287" w:author="Neeshu Bhadauriya" w:date="2021-09-27T10:10:00Z">
        <w:del w:id="20288" w:author="Hardik Malhotra" w:date="2021-09-30T22:44:00Z">
          <w:r>
            <w:rPr>
              <w:noProof/>
            </w:rPr>
            <w:pict w14:anchorId="1E78846C">
              <v:shape id="_x0000_s1402" type="#_x0000_t202" style="position:absolute;left:0;text-align:left;margin-left:0;margin-top:6.4pt;width:510.75pt;height:23.4pt;z-index:2525132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" filled="f" stroked="f">
                <v:textbox>
                  <w:txbxContent>
                    <w:p w14:paraId="3D54F045" w14:textId="02404828" w:rsidR="00CC7090" w:rsidRPr="00CE35EB" w:rsidRDefault="00CC7090" w:rsidP="00CC7090">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w:t>
                      </w:r>
                      <w:ins w:id="20289" w:author="Neeshu Bhadauriya" w:date="2021-09-27T15:32:00Z">
                        <w:r w:rsidR="0069015D">
                          <w:rPr>
                            <w:rFonts w:ascii="Verdana" w:eastAsia="Verdana" w:hAnsi="Verdana" w:cs="Verdana"/>
                            <w:b/>
                            <w:bCs/>
                            <w:color w:val="000000" w:themeColor="text1"/>
                            <w:kern w:val="24"/>
                            <w:sz w:val="20"/>
                            <w:szCs w:val="20"/>
                          </w:rPr>
                          <w:t>9.5</w:t>
                        </w:r>
                      </w:ins>
                      <w:del w:id="20290" w:author="Neeshu Bhadauriya" w:date="2021-09-27T15:32:00Z">
                        <w:r w:rsidRPr="00CE35EB" w:rsidDel="0069015D">
                          <w:rPr>
                            <w:rFonts w:ascii="Verdana" w:eastAsia="Verdana" w:hAnsi="Verdana" w:cs="Verdana"/>
                            <w:b/>
                            <w:bCs/>
                            <w:color w:val="000000" w:themeColor="text1"/>
                            <w:kern w:val="24"/>
                            <w:sz w:val="20"/>
                            <w:szCs w:val="20"/>
                          </w:rPr>
                          <w:delText>8</w:delText>
                        </w:r>
                      </w:del>
                      <w:r w:rsidRPr="00CE35EB">
                        <w:rPr>
                          <w:rFonts w:ascii="Verdana" w:eastAsia="Verdana" w:hAnsi="Verdana" w:cs="Verdana"/>
                          <w:b/>
                          <w:bCs/>
                          <w:color w:val="000000" w:themeColor="text1"/>
                          <w:kern w:val="24"/>
                          <w:sz w:val="20"/>
                          <w:szCs w:val="20"/>
                        </w:rPr>
                        <w:t xml:space="preserve">. </w:t>
                      </w:r>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w:t>
                      </w:r>
                      <w:r>
                        <w:rPr>
                          <w:rFonts w:ascii="Verdana" w:eastAsia="Verdana" w:hAnsi="Verdana" w:cs="Verdana"/>
                          <w:b/>
                          <w:bCs/>
                          <w:color w:val="000000" w:themeColor="text1"/>
                          <w:kern w:val="24"/>
                          <w:sz w:val="20"/>
                          <w:szCs w:val="20"/>
                        </w:rPr>
                        <w:t>Country- Middle East &amp; Africa</w:t>
                      </w:r>
                    </w:p>
                  </w:txbxContent>
                </v:textbox>
                <w10:wrap anchorx="margin"/>
              </v:shape>
            </w:pict>
          </w:r>
        </w:del>
      </w:ins>
    </w:p>
    <w:p w14:paraId="3924108D" w14:textId="3C6A14E5" w:rsidR="00CC7090" w:rsidDel="00E27AAA" w:rsidRDefault="003427EB" w:rsidP="00CB55FA">
      <w:pPr>
        <w:spacing w:line="360" w:lineRule="auto"/>
        <w:jc w:val="both"/>
        <w:rPr>
          <w:ins w:id="20291" w:author="Ritu Kamra" w:date="2021-09-26T09:06:00Z"/>
          <w:del w:id="20292" w:author="Hardik Malhotra" w:date="2021-09-30T22:44:00Z"/>
          <w:rFonts w:ascii="Arial" w:eastAsia="Arial" w:hAnsi="Arial" w:cs="Arial"/>
          <w:noProof/>
          <w:sz w:val="24"/>
          <w:szCs w:val="24"/>
          <w:lang w:val="en-US"/>
        </w:rPr>
      </w:pPr>
      <w:ins w:id="20293" w:author="Ritu Kamra" w:date="2021-09-27T17:08:00Z">
        <w:del w:id="20294" w:author="Hardik Malhotra" w:date="2021-09-30T22:44:00Z">
          <w:r w:rsidDel="00E27AAA">
            <w:rPr>
              <w:rFonts w:ascii="Verdana" w:eastAsia="Verdana" w:hAnsi="Verdana" w:cs="Verdana"/>
              <w:b/>
              <w:bCs/>
              <w:color w:val="000000" w:themeColor="text1"/>
              <w:kern w:val="24"/>
              <w:sz w:val="20"/>
              <w:szCs w:val="20"/>
            </w:rPr>
            <w:delText xml:space="preserve">  </w:delText>
          </w:r>
        </w:del>
      </w:ins>
    </w:p>
    <w:p w14:paraId="40E14041" w14:textId="093AF86F" w:rsidR="008B4099" w:rsidDel="00E27AAA" w:rsidRDefault="00CC7090" w:rsidP="00CB55FA">
      <w:pPr>
        <w:spacing w:line="360" w:lineRule="auto"/>
        <w:jc w:val="both"/>
        <w:rPr>
          <w:ins w:id="20295" w:author="Ritu Kamra" w:date="2021-09-26T09:06:00Z"/>
          <w:del w:id="20296" w:author="Hardik Malhotra" w:date="2021-09-30T22:44:00Z"/>
          <w:rFonts w:ascii="Arial" w:eastAsia="Arial" w:hAnsi="Arial" w:cs="Arial"/>
          <w:noProof/>
          <w:sz w:val="24"/>
          <w:szCs w:val="24"/>
          <w:lang w:val="en-US"/>
        </w:rPr>
      </w:pPr>
      <w:ins w:id="20297" w:author="Neeshu Bhadauriya" w:date="2021-09-27T10:11:00Z">
        <w:del w:id="20298" w:author="Hardik Malhotra" w:date="2021-09-30T22:44:00Z">
          <w:r w:rsidRPr="002B5730" w:rsidDel="00E27AAA">
            <w:rPr>
              <w:noProof/>
              <w:color w:val="000000" w:themeColor="text1"/>
            </w:rPr>
            <w:drawing>
              <wp:inline distT="0" distB="0" distL="0" distR="0" wp14:anchorId="5656000A" wp14:editId="2BDCF35A">
                <wp:extent cx="6457950" cy="3264195"/>
                <wp:effectExtent l="0" t="0" r="0" b="0"/>
                <wp:docPr id="2065" name="Chart 2065">
                  <a:extLst xmlns:a="http://schemas.openxmlformats.org/drawingml/2006/main">
                    <a:ext uri="{FF2B5EF4-FFF2-40B4-BE49-F238E27FC236}">
                      <a16:creationId xmlns:a16="http://schemas.microsoft.com/office/drawing/2014/main" id="{FA28C5A6-1A82-484B-A07F-51A771C26F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del>
      </w:ins>
    </w:p>
    <w:p w14:paraId="471DCE3D" w14:textId="36597AEA" w:rsidR="008B4099" w:rsidDel="00E27AAA" w:rsidRDefault="008B4099" w:rsidP="00CB55FA">
      <w:pPr>
        <w:spacing w:line="360" w:lineRule="auto"/>
        <w:jc w:val="both"/>
        <w:rPr>
          <w:ins w:id="20299" w:author="Ritu Kamra" w:date="2021-09-26T09:06:00Z"/>
          <w:del w:id="20300" w:author="Hardik Malhotra" w:date="2021-09-30T22:44:00Z"/>
          <w:rFonts w:ascii="Arial" w:eastAsia="Arial" w:hAnsi="Arial" w:cs="Arial"/>
          <w:noProof/>
          <w:sz w:val="24"/>
          <w:szCs w:val="24"/>
          <w:lang w:val="en-US"/>
        </w:rPr>
      </w:pPr>
    </w:p>
    <w:p w14:paraId="1DF0095D" w14:textId="21CD2C84" w:rsidR="003427EB" w:rsidDel="00E27AAA" w:rsidRDefault="003427EB" w:rsidP="0069015D">
      <w:pPr>
        <w:pStyle w:val="BodyText"/>
        <w:spacing w:before="162" w:line="480" w:lineRule="auto"/>
        <w:ind w:right="-90"/>
        <w:jc w:val="both"/>
        <w:rPr>
          <w:ins w:id="20301" w:author="Ritu Kamra" w:date="2021-09-27T17:09:00Z"/>
          <w:del w:id="20302" w:author="Hardik Malhotra" w:date="2021-09-30T22:44:00Z"/>
          <w:noProof/>
        </w:rPr>
      </w:pPr>
    </w:p>
    <w:p w14:paraId="584B75EA" w14:textId="77777777" w:rsidR="003427EB" w:rsidDel="0069225A" w:rsidRDefault="003427EB" w:rsidP="0069015D">
      <w:pPr>
        <w:pStyle w:val="BodyText"/>
        <w:spacing w:before="162" w:line="480" w:lineRule="auto"/>
        <w:ind w:right="-90"/>
        <w:jc w:val="both"/>
        <w:rPr>
          <w:ins w:id="20303" w:author="Ritu Kamra" w:date="2021-09-27T17:09:00Z"/>
          <w:del w:id="20304" w:author="Hardik Malhotra" w:date="2021-10-01T00:01:00Z"/>
          <w:noProof/>
        </w:rPr>
      </w:pPr>
    </w:p>
    <w:p w14:paraId="6D8C4302" w14:textId="5F18B391" w:rsidR="003427EB" w:rsidRDefault="005858C1" w:rsidP="0069015D">
      <w:pPr>
        <w:pStyle w:val="BodyText"/>
        <w:spacing w:before="162" w:line="480" w:lineRule="auto"/>
        <w:ind w:right="-90"/>
        <w:jc w:val="both"/>
        <w:rPr>
          <w:ins w:id="20305" w:author="Ritu Kamra" w:date="2021-09-27T17:09:00Z"/>
          <w:noProof/>
        </w:rPr>
      </w:pPr>
      <w:ins w:id="20306" w:author="Neeshu Bhadauriya" w:date="2021-09-27T15:32:00Z">
        <w:r>
          <w:rPr>
            <w:noProof/>
          </w:rPr>
          <w:pict w14:anchorId="384C384D">
            <v:shape id="_x0000_s1401" type="#_x0000_t202" style="position:absolute;left:0;text-align:left;margin-left:0;margin-top:1pt;width:495pt;height:21pt;z-index:252615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" filled="f" stroked="f">
              <v:textbox>
                <w:txbxContent>
                  <w:p w14:paraId="08A0AFB4" w14:textId="125BE9B3" w:rsidR="0069015D" w:rsidRPr="00CE35EB" w:rsidRDefault="0069015D" w:rsidP="0069015D">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w:t>
                    </w:r>
                    <w:ins w:id="20307" w:author="Neeshu Bhadauriya" w:date="2021-09-27T15:32:00Z">
                      <w:r>
                        <w:rPr>
                          <w:rFonts w:ascii="Verdana" w:eastAsia="Verdana" w:hAnsi="Verdana" w:cs="Verdana"/>
                          <w:b/>
                          <w:bCs/>
                          <w:color w:val="000000" w:themeColor="text1"/>
                          <w:kern w:val="24"/>
                          <w:sz w:val="20"/>
                          <w:szCs w:val="20"/>
                        </w:rPr>
                        <w:t>10</w:t>
                      </w:r>
                    </w:ins>
                    <w:del w:id="20308" w:author="Neeshu Bhadauriya" w:date="2021-09-27T15:32:00Z">
                      <w:r w:rsidRPr="00B5218A" w:rsidDel="0069015D">
                        <w:rPr>
                          <w:rFonts w:ascii="Verdana" w:eastAsia="Verdana" w:hAnsi="Verdana" w:cs="Verdana"/>
                          <w:b/>
                          <w:bCs/>
                          <w:color w:val="000000" w:themeColor="text1"/>
                          <w:kern w:val="24"/>
                          <w:sz w:val="20"/>
                          <w:szCs w:val="20"/>
                        </w:rPr>
                        <w:delText>9</w:delText>
                      </w:r>
                    </w:del>
                    <w:r w:rsidRPr="00B5218A">
                      <w:rPr>
                        <w:rFonts w:ascii="Verdana" w:eastAsia="Verdana" w:hAnsi="Verdana" w:cs="Verdana"/>
                        <w:b/>
                        <w:bCs/>
                        <w:color w:val="000000" w:themeColor="text1"/>
                        <w:kern w:val="24"/>
                        <w:sz w:val="20"/>
                        <w:szCs w:val="20"/>
                      </w:rPr>
                      <w:t xml:space="preserve">. Sales </w:t>
                    </w:r>
                    <w:r w:rsidRPr="002B5730">
                      <w:rPr>
                        <w:rFonts w:ascii="Verdana" w:eastAsia="Verdana" w:hAnsi="Verdana" w:cs="Verdana"/>
                        <w:b/>
                        <w:bCs/>
                        <w:color w:val="000000" w:themeColor="text1"/>
                        <w:kern w:val="24"/>
                        <w:sz w:val="20"/>
                        <w:szCs w:val="20"/>
                      </w:rPr>
                      <w:t>By Company</w:t>
                    </w:r>
                  </w:p>
                </w:txbxContent>
              </v:textbox>
              <w10:wrap anchorx="margin"/>
            </v:shape>
          </w:pict>
        </w:r>
      </w:ins>
    </w:p>
    <w:p w14:paraId="19565ED4" w14:textId="66D51D26" w:rsidR="0069015D" w:rsidDel="00064A01" w:rsidRDefault="005858C1" w:rsidP="0069015D">
      <w:pPr>
        <w:pStyle w:val="BodyText"/>
        <w:spacing w:before="162" w:line="480" w:lineRule="auto"/>
        <w:ind w:right="-90"/>
        <w:jc w:val="both"/>
        <w:rPr>
          <w:ins w:id="20309" w:author="Neeshu Bhadauriya" w:date="2021-09-27T15:32:00Z"/>
          <w:del w:id="20310" w:author="Hardik Malhotra" w:date="2021-10-01T00:06:00Z"/>
          <w:noProof/>
        </w:rPr>
      </w:pPr>
      <w:ins w:id="20311" w:author="Neeshu Bhadauriya" w:date="2021-09-27T15:32:00Z">
        <w:r>
          <w:rPr>
            <w:noProof/>
          </w:rPr>
          <w:pict w14:anchorId="60A2F670">
            <v:shape id="_x0000_s1400" type="#_x0000_t202" style="position:absolute;left:0;text-align:left;margin-left:-6.75pt;margin-top:8.6pt;width:515.25pt;height:21.75pt;z-index:25261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" filled="f" stroked="f">
              <v:textbox>
                <w:txbxContent>
                  <w:p w14:paraId="17814D22" w14:textId="73BFABD5" w:rsidR="0069015D" w:rsidRPr="00CE35EB" w:rsidRDefault="0069015D" w:rsidP="0069015D">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w:t>
                    </w:r>
                    <w:ins w:id="20312" w:author="Ritu Kamra" w:date="2021-09-27T17:09:00Z">
                      <w:r w:rsidR="003427EB">
                        <w:rPr>
                          <w:rFonts w:ascii="Verdana" w:eastAsia="Verdana" w:hAnsi="Verdana" w:cs="Verdana"/>
                          <w:b/>
                          <w:bCs/>
                          <w:color w:val="000000" w:themeColor="text1"/>
                          <w:kern w:val="24"/>
                          <w:sz w:val="20"/>
                          <w:szCs w:val="20"/>
                        </w:rPr>
                        <w:t>16</w:t>
                      </w:r>
                    </w:ins>
                    <w:del w:id="20313" w:author="Ritu Kamra" w:date="2021-09-27T17:09:00Z">
                      <w:r w:rsidRPr="00CE35EB" w:rsidDel="003427EB">
                        <w:rPr>
                          <w:rFonts w:ascii="Verdana" w:eastAsia="Verdana" w:hAnsi="Verdana" w:cs="Verdana"/>
                          <w:b/>
                          <w:bCs/>
                          <w:color w:val="000000" w:themeColor="text1"/>
                          <w:kern w:val="24"/>
                          <w:sz w:val="20"/>
                          <w:szCs w:val="20"/>
                        </w:rPr>
                        <w:delText>6</w:delText>
                      </w:r>
                    </w:del>
                    <w:r w:rsidRPr="00CE35EB">
                      <w:rPr>
                        <w:rFonts w:ascii="Verdana" w:eastAsia="Verdana" w:hAnsi="Verdana" w:cs="Verdana"/>
                        <w:b/>
                        <w:bCs/>
                        <w:color w:val="000000" w:themeColor="text1"/>
                        <w:kern w:val="24"/>
                        <w:sz w:val="20"/>
                        <w:szCs w:val="20"/>
                      </w:rPr>
                      <w:t xml:space="preserve">: Global </w:t>
                    </w:r>
                    <w:r>
                      <w:rPr>
                        <w:rFonts w:ascii="Verdana" w:eastAsia="Verdana" w:hAnsi="Verdana" w:cs="Verdana"/>
                        <w:b/>
                        <w:bCs/>
                        <w:color w:val="000000" w:themeColor="text1"/>
                        <w:kern w:val="24"/>
                        <w:sz w:val="20"/>
                        <w:szCs w:val="20"/>
                      </w:rPr>
                      <w:t>Epoxy</w:t>
                    </w:r>
                    <w:r w:rsidRPr="00CE35EB">
                      <w:rPr>
                        <w:rFonts w:ascii="Verdana" w:eastAsia="Verdana" w:hAnsi="Verdana" w:cs="Verdana"/>
                        <w:b/>
                        <w:bCs/>
                        <w:color w:val="000000" w:themeColor="text1"/>
                        <w:kern w:val="24"/>
                        <w:sz w:val="20"/>
                        <w:szCs w:val="20"/>
                      </w:rPr>
                      <w:t xml:space="preserve"> Resin </w:t>
                    </w:r>
                    <w:r>
                      <w:rPr>
                        <w:rFonts w:ascii="Verdana" w:eastAsia="Verdana" w:hAnsi="Verdana" w:cs="Verdana"/>
                        <w:b/>
                        <w:bCs/>
                        <w:color w:val="000000" w:themeColor="text1"/>
                        <w:kern w:val="24"/>
                        <w:sz w:val="20"/>
                        <w:szCs w:val="20"/>
                      </w:rPr>
                      <w:t>Sales</w:t>
                    </w:r>
                    <w:r w:rsidRPr="00CE35EB">
                      <w:rPr>
                        <w:rFonts w:ascii="Verdana" w:eastAsia="Verdana" w:hAnsi="Verdana" w:cs="Verdana"/>
                        <w:b/>
                        <w:bCs/>
                        <w:color w:val="000000" w:themeColor="text1"/>
                        <w:kern w:val="24"/>
                        <w:sz w:val="20"/>
                        <w:szCs w:val="20"/>
                      </w:rPr>
                      <w:t>, By Company, By Volume, 2020</w:t>
                    </w:r>
                  </w:p>
                </w:txbxContent>
              </v:textbox>
              <w10:wrap anchorx="margin"/>
            </v:shape>
          </w:pict>
        </w:r>
      </w:ins>
    </w:p>
    <w:p w14:paraId="2180AD54" w14:textId="503641AE" w:rsidR="0069015D" w:rsidRDefault="0069015D" w:rsidP="0069015D">
      <w:pPr>
        <w:pStyle w:val="BodyText"/>
        <w:spacing w:before="162" w:line="480" w:lineRule="auto"/>
        <w:ind w:right="-90"/>
        <w:jc w:val="both"/>
        <w:rPr>
          <w:ins w:id="20314" w:author="Neeshu Bhadauriya" w:date="2021-09-27T15:32:00Z"/>
          <w:noProof/>
        </w:rPr>
      </w:pPr>
    </w:p>
    <w:p w14:paraId="60863FD6" w14:textId="4B32B737" w:rsidR="0069015D" w:rsidRDefault="005858C1" w:rsidP="0069015D">
      <w:pPr>
        <w:pStyle w:val="BodyText"/>
        <w:spacing w:before="162" w:line="480" w:lineRule="auto"/>
        <w:ind w:right="-90"/>
        <w:jc w:val="both"/>
        <w:rPr>
          <w:ins w:id="20315" w:author="Neeshu Bhadauriya" w:date="2021-09-27T15:32:00Z"/>
          <w:noProof/>
        </w:rPr>
      </w:pPr>
      <w:ins w:id="20316" w:author="Neeshu Bhadauriya" w:date="2021-09-27T15:32:00Z">
        <w:r>
          <w:rPr>
            <w:noProof/>
          </w:rPr>
          <w:lastRenderedPageBreak/>
          <w:pict w14:anchorId="6BAF9D4E">
            <v:shape id="_x0000_s1399" type="#_x0000_t202" style="position:absolute;left:0;text-align:left;margin-left:194.3pt;margin-top:237.5pt;width:320.9pt;height:32.7pt;z-index:2526167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" filled="f" stroked="f">
              <v:textbox style="mso-fit-shape-to-text:t">
                <w:txbxContent>
                  <w:p w14:paraId="5678C26E" w14:textId="77777777" w:rsidR="0069015D" w:rsidRPr="005858C1" w:rsidRDefault="0069015D" w:rsidP="0069015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Others include Poliya, Hexion Inc., DIC Corporation, Saudi Arabia Industrial Resins Ltd.., Reinhold GmbH, Interplastic Corporatio, Allnex Group, Sewon Chemical, Innovative Resins Pvt. Ltd., Orson Chemicals etc.</w:t>
                    </w:r>
                    <w:r w:rsidRPr="005858C1">
                      <w:rPr>
                        <w:rFonts w:ascii="Verdana" w:eastAsia="Verdana" w:hAnsi="Verdana" w:cs="Verdana"/>
                        <w:i/>
                        <w:iCs/>
                        <w:color w:val="3F3F3F"/>
                        <w:kern w:val="24"/>
                        <w:sz w:val="12"/>
                        <w:szCs w:val="12"/>
                      </w:rPr>
                      <w:tab/>
                      <w:t xml:space="preserve">  </w:t>
                    </w:r>
                  </w:p>
                  <w:p w14:paraId="71C7CED3" w14:textId="77777777" w:rsidR="0069015D" w:rsidRPr="005858C1" w:rsidRDefault="0069015D" w:rsidP="0069015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 Source: TechSci Research</w:t>
                    </w:r>
                  </w:p>
                </w:txbxContent>
              </v:textbox>
              <w10:wrap anchorx="margin"/>
            </v:shape>
          </w:pict>
        </w:r>
        <w:del w:id="20317" w:author="Hardik Malhotra" w:date="2021-10-01T00:05:00Z">
          <w:r w:rsidR="0069015D" w:rsidRPr="002B5730" w:rsidDel="00064A01">
            <w:rPr>
              <w:noProof/>
              <w:color w:val="000000" w:themeColor="text1"/>
            </w:rPr>
            <w:drawing>
              <wp:inline distT="0" distB="0" distL="0" distR="0" wp14:anchorId="39507DA3" wp14:editId="49038D6A">
                <wp:extent cx="6457950" cy="2834270"/>
                <wp:effectExtent l="0" t="0" r="0" b="4445"/>
                <wp:docPr id="2049" name="Chart 2049">
                  <a:extLst xmlns:a="http://schemas.openxmlformats.org/drawingml/2006/main">
                    <a:ext uri="{FF2B5EF4-FFF2-40B4-BE49-F238E27FC236}">
                      <a16:creationId xmlns:a16="http://schemas.microsoft.com/office/drawing/2014/main" id="{216E1D67-D8C4-4C9D-B19D-4637D83171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del>
      </w:ins>
      <w:ins w:id="20318" w:author="Hardik Malhotra" w:date="2021-10-01T00:05:00Z">
        <w:r w:rsidR="00064A01" w:rsidRPr="00064A01">
          <w:rPr>
            <w:noProof/>
            <w:lang w:val="en-IN"/>
          </w:rPr>
          <w:drawing>
            <wp:inline distT="0" distB="0" distL="0" distR="0" wp14:anchorId="1A9842F7" wp14:editId="28F80ABD">
              <wp:extent cx="6457950" cy="2838734"/>
              <wp:effectExtent l="0" t="0" r="0" b="0"/>
              <wp:docPr id="2182" name="Chart 2182">
                <a:extLst xmlns:a="http://schemas.openxmlformats.org/drawingml/2006/main">
                  <a:ext uri="{FF2B5EF4-FFF2-40B4-BE49-F238E27FC236}">
                    <a16:creationId xmlns:a16="http://schemas.microsoft.com/office/drawing/2014/main" id="{73372E9D-22B2-4DD6-930C-68D96C514F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ins>
    </w:p>
    <w:p w14:paraId="194BEA28" w14:textId="7DCC925D" w:rsidR="0069015D" w:rsidRDefault="0069015D" w:rsidP="0069015D">
      <w:pPr>
        <w:pStyle w:val="BodyText"/>
        <w:spacing w:before="162" w:line="480" w:lineRule="auto"/>
        <w:ind w:right="-90"/>
        <w:jc w:val="both"/>
        <w:rPr>
          <w:ins w:id="20319" w:author="Neeshu Bhadauriya" w:date="2021-09-27T15:32:00Z"/>
          <w:noProof/>
        </w:rPr>
      </w:pPr>
    </w:p>
    <w:p w14:paraId="1062CC36" w14:textId="53846B0E" w:rsidR="0069015D" w:rsidRDefault="0069015D" w:rsidP="0069015D">
      <w:pPr>
        <w:pStyle w:val="BodyText"/>
        <w:spacing w:before="162" w:line="480" w:lineRule="auto"/>
        <w:ind w:right="-90"/>
        <w:jc w:val="both"/>
        <w:rPr>
          <w:ins w:id="20320" w:author="Ritu Kamra" w:date="2021-09-27T17:09:00Z"/>
          <w:noProof/>
        </w:rPr>
      </w:pPr>
    </w:p>
    <w:p w14:paraId="1A3B88AC" w14:textId="78F6F643" w:rsidR="003427EB" w:rsidRDefault="003427EB" w:rsidP="0069015D">
      <w:pPr>
        <w:pStyle w:val="BodyText"/>
        <w:spacing w:before="162" w:line="480" w:lineRule="auto"/>
        <w:ind w:right="-90"/>
        <w:jc w:val="both"/>
        <w:rPr>
          <w:ins w:id="20321" w:author="Ritu Kamra" w:date="2021-09-27T17:09:00Z"/>
          <w:noProof/>
        </w:rPr>
      </w:pPr>
    </w:p>
    <w:p w14:paraId="355268FE" w14:textId="3592AD78" w:rsidR="003427EB" w:rsidRDefault="003427EB" w:rsidP="0069015D">
      <w:pPr>
        <w:pStyle w:val="BodyText"/>
        <w:spacing w:before="162" w:line="480" w:lineRule="auto"/>
        <w:ind w:right="-90"/>
        <w:jc w:val="both"/>
        <w:rPr>
          <w:ins w:id="20322" w:author="Ritu Kamra" w:date="2021-09-27T17:09:00Z"/>
          <w:noProof/>
        </w:rPr>
      </w:pPr>
    </w:p>
    <w:p w14:paraId="57159C39" w14:textId="7317296B" w:rsidR="003427EB" w:rsidRDefault="003427EB" w:rsidP="0069015D">
      <w:pPr>
        <w:pStyle w:val="BodyText"/>
        <w:spacing w:before="162" w:line="480" w:lineRule="auto"/>
        <w:ind w:right="-90"/>
        <w:jc w:val="both"/>
        <w:rPr>
          <w:ins w:id="20323" w:author="Ritu Kamra" w:date="2021-09-27T17:09:00Z"/>
          <w:noProof/>
        </w:rPr>
      </w:pPr>
    </w:p>
    <w:p w14:paraId="0410852D" w14:textId="08D1D1D0" w:rsidR="003427EB" w:rsidRDefault="003427EB" w:rsidP="0069015D">
      <w:pPr>
        <w:pStyle w:val="BodyText"/>
        <w:spacing w:before="162" w:line="480" w:lineRule="auto"/>
        <w:ind w:right="-90"/>
        <w:jc w:val="both"/>
        <w:rPr>
          <w:ins w:id="20324" w:author="Ritu Kamra" w:date="2021-09-27T17:09:00Z"/>
          <w:noProof/>
        </w:rPr>
      </w:pPr>
    </w:p>
    <w:p w14:paraId="6E028A59" w14:textId="77777777" w:rsidR="003427EB" w:rsidRDefault="003427EB" w:rsidP="0069015D">
      <w:pPr>
        <w:pStyle w:val="BodyText"/>
        <w:spacing w:before="162" w:line="480" w:lineRule="auto"/>
        <w:ind w:right="-90"/>
        <w:jc w:val="both"/>
        <w:rPr>
          <w:ins w:id="20325" w:author="Neeshu Bhadauriya" w:date="2021-09-27T15:32:00Z"/>
          <w:noProof/>
        </w:rPr>
      </w:pPr>
    </w:p>
    <w:p w14:paraId="3FC1EF98" w14:textId="688B5213" w:rsidR="008B4099" w:rsidRDefault="008B4099" w:rsidP="00CB55FA">
      <w:pPr>
        <w:spacing w:line="360" w:lineRule="auto"/>
        <w:jc w:val="both"/>
        <w:rPr>
          <w:ins w:id="20326" w:author="Neeshu Bhadauriya" w:date="2021-09-27T15:31:00Z"/>
          <w:rFonts w:ascii="Arial" w:eastAsia="Arial" w:hAnsi="Arial" w:cs="Arial"/>
          <w:noProof/>
          <w:sz w:val="24"/>
          <w:szCs w:val="24"/>
          <w:lang w:val="en-US"/>
        </w:rPr>
      </w:pPr>
    </w:p>
    <w:p w14:paraId="43D8922C" w14:textId="666C71B5" w:rsidR="0069015D" w:rsidRDefault="0069015D" w:rsidP="00CB55FA">
      <w:pPr>
        <w:spacing w:line="360" w:lineRule="auto"/>
        <w:jc w:val="both"/>
        <w:rPr>
          <w:ins w:id="20327" w:author="Neeshu Bhadauriya" w:date="2021-09-27T15:31:00Z"/>
          <w:rFonts w:ascii="Arial" w:eastAsia="Arial" w:hAnsi="Arial" w:cs="Arial"/>
          <w:noProof/>
          <w:sz w:val="24"/>
          <w:szCs w:val="24"/>
          <w:lang w:val="en-US"/>
        </w:rPr>
      </w:pPr>
    </w:p>
    <w:p w14:paraId="695310C8" w14:textId="32B7B54E" w:rsidR="0069015D" w:rsidRDefault="0069015D" w:rsidP="00CB55FA">
      <w:pPr>
        <w:spacing w:line="360" w:lineRule="auto"/>
        <w:jc w:val="both"/>
        <w:rPr>
          <w:ins w:id="20328" w:author="Neeshu Bhadauriya" w:date="2021-09-27T15:31:00Z"/>
          <w:rFonts w:ascii="Arial" w:eastAsia="Arial" w:hAnsi="Arial" w:cs="Arial"/>
          <w:noProof/>
          <w:sz w:val="24"/>
          <w:szCs w:val="24"/>
          <w:lang w:val="en-US"/>
        </w:rPr>
      </w:pPr>
    </w:p>
    <w:p w14:paraId="62206F11" w14:textId="1151C289" w:rsidR="0069015D" w:rsidDel="0069015D" w:rsidRDefault="0069015D" w:rsidP="00CB55FA">
      <w:pPr>
        <w:spacing w:line="360" w:lineRule="auto"/>
        <w:jc w:val="both"/>
        <w:rPr>
          <w:ins w:id="20329" w:author="Ritu Kamra" w:date="2021-09-26T09:06:00Z"/>
          <w:del w:id="20330" w:author="Neeshu Bhadauriya" w:date="2021-09-27T15:32:00Z"/>
          <w:rFonts w:ascii="Arial" w:eastAsia="Arial" w:hAnsi="Arial" w:cs="Arial"/>
          <w:noProof/>
          <w:sz w:val="24"/>
          <w:szCs w:val="24"/>
          <w:lang w:val="en-US"/>
        </w:rPr>
      </w:pPr>
    </w:p>
    <w:p w14:paraId="4E451921" w14:textId="771CDCDA" w:rsidR="008B4099" w:rsidDel="0069015D" w:rsidRDefault="008B4099" w:rsidP="00CB55FA">
      <w:pPr>
        <w:spacing w:line="360" w:lineRule="auto"/>
        <w:jc w:val="both"/>
        <w:rPr>
          <w:ins w:id="20331" w:author="Ritu Kamra" w:date="2021-09-26T09:06:00Z"/>
          <w:del w:id="20332" w:author="Neeshu Bhadauriya" w:date="2021-09-27T15:33:00Z"/>
          <w:rFonts w:ascii="Arial" w:eastAsia="Arial" w:hAnsi="Arial" w:cs="Arial"/>
          <w:noProof/>
          <w:sz w:val="24"/>
          <w:szCs w:val="24"/>
          <w:lang w:val="en-US"/>
        </w:rPr>
      </w:pPr>
    </w:p>
    <w:p w14:paraId="354F819C" w14:textId="41B9C40C" w:rsidR="008B4099" w:rsidDel="00FD64C9" w:rsidRDefault="008B4099" w:rsidP="00CB55FA">
      <w:pPr>
        <w:spacing w:line="360" w:lineRule="auto"/>
        <w:jc w:val="both"/>
        <w:rPr>
          <w:ins w:id="20333" w:author="Neeshu Bhadauriya" w:date="2021-09-27T10:14:00Z"/>
          <w:del w:id="20334" w:author="Ritu Kamra" w:date="2021-09-27T12:01:00Z"/>
          <w:rFonts w:ascii="Arial" w:eastAsia="Arial" w:hAnsi="Arial" w:cs="Arial"/>
          <w:noProof/>
          <w:sz w:val="24"/>
          <w:szCs w:val="24"/>
          <w:lang w:val="en-US"/>
        </w:rPr>
      </w:pPr>
    </w:p>
    <w:p w14:paraId="0EA2DCE6" w14:textId="1901238C" w:rsidR="00CC7090" w:rsidDel="00FD64C9" w:rsidRDefault="00CC7090" w:rsidP="00CB55FA">
      <w:pPr>
        <w:spacing w:line="360" w:lineRule="auto"/>
        <w:jc w:val="both"/>
        <w:rPr>
          <w:ins w:id="20335" w:author="Neeshu Bhadauriya" w:date="2021-09-27T10:14:00Z"/>
          <w:del w:id="20336" w:author="Ritu Kamra" w:date="2021-09-27T12:01:00Z"/>
          <w:rFonts w:ascii="Arial" w:eastAsia="Arial" w:hAnsi="Arial" w:cs="Arial"/>
          <w:noProof/>
          <w:sz w:val="24"/>
          <w:szCs w:val="24"/>
          <w:lang w:val="en-US"/>
        </w:rPr>
      </w:pPr>
    </w:p>
    <w:p w14:paraId="5BBD69FB" w14:textId="0C979DE6" w:rsidR="00CC7090" w:rsidDel="00FD64C9" w:rsidRDefault="00CC7090" w:rsidP="00CB55FA">
      <w:pPr>
        <w:spacing w:line="360" w:lineRule="auto"/>
        <w:jc w:val="both"/>
        <w:rPr>
          <w:ins w:id="20337" w:author="Neeshu Bhadauriya" w:date="2021-09-27T10:14:00Z"/>
          <w:del w:id="20338" w:author="Ritu Kamra" w:date="2021-09-27T12:01:00Z"/>
          <w:rFonts w:ascii="Arial" w:eastAsia="Arial" w:hAnsi="Arial" w:cs="Arial"/>
          <w:noProof/>
          <w:sz w:val="24"/>
          <w:szCs w:val="24"/>
          <w:lang w:val="en-US"/>
        </w:rPr>
      </w:pPr>
    </w:p>
    <w:p w14:paraId="2F91409F" w14:textId="7268D2D9" w:rsidR="00CC7090" w:rsidDel="00FD64C9" w:rsidRDefault="00CC7090" w:rsidP="00CB55FA">
      <w:pPr>
        <w:spacing w:line="360" w:lineRule="auto"/>
        <w:jc w:val="both"/>
        <w:rPr>
          <w:ins w:id="20339" w:author="Neeshu Bhadauriya" w:date="2021-09-27T10:14:00Z"/>
          <w:del w:id="20340" w:author="Ritu Kamra" w:date="2021-09-27T12:01:00Z"/>
          <w:rFonts w:ascii="Arial" w:eastAsia="Arial" w:hAnsi="Arial" w:cs="Arial"/>
          <w:noProof/>
          <w:sz w:val="24"/>
          <w:szCs w:val="24"/>
          <w:lang w:val="en-US"/>
        </w:rPr>
      </w:pPr>
    </w:p>
    <w:p w14:paraId="3A6DCCCA" w14:textId="215621E6" w:rsidR="00CC7090" w:rsidDel="00FD64C9" w:rsidRDefault="00CC7090" w:rsidP="00CB55FA">
      <w:pPr>
        <w:spacing w:line="360" w:lineRule="auto"/>
        <w:jc w:val="both"/>
        <w:rPr>
          <w:ins w:id="20341" w:author="Neeshu Bhadauriya" w:date="2021-09-27T10:14:00Z"/>
          <w:del w:id="20342" w:author="Ritu Kamra" w:date="2021-09-27T12:01:00Z"/>
          <w:rFonts w:ascii="Arial" w:eastAsia="Arial" w:hAnsi="Arial" w:cs="Arial"/>
          <w:noProof/>
          <w:sz w:val="24"/>
          <w:szCs w:val="24"/>
          <w:lang w:val="en-US"/>
        </w:rPr>
      </w:pPr>
    </w:p>
    <w:p w14:paraId="005F3718" w14:textId="5FD15295" w:rsidR="00CC7090" w:rsidDel="00FD64C9" w:rsidRDefault="00CC7090" w:rsidP="00CB55FA">
      <w:pPr>
        <w:spacing w:line="360" w:lineRule="auto"/>
        <w:jc w:val="both"/>
        <w:rPr>
          <w:ins w:id="20343" w:author="Neeshu Bhadauriya" w:date="2021-09-27T10:14:00Z"/>
          <w:del w:id="20344" w:author="Ritu Kamra" w:date="2021-09-27T12:01:00Z"/>
          <w:rFonts w:ascii="Arial" w:eastAsia="Arial" w:hAnsi="Arial" w:cs="Arial"/>
          <w:noProof/>
          <w:sz w:val="24"/>
          <w:szCs w:val="24"/>
          <w:lang w:val="en-US"/>
        </w:rPr>
      </w:pPr>
    </w:p>
    <w:p w14:paraId="7C5A072D" w14:textId="24D24AE7" w:rsidR="00CC7090" w:rsidDel="00FD64C9" w:rsidRDefault="00CC7090" w:rsidP="00CB55FA">
      <w:pPr>
        <w:spacing w:line="360" w:lineRule="auto"/>
        <w:jc w:val="both"/>
        <w:rPr>
          <w:ins w:id="20345" w:author="Neeshu Bhadauriya" w:date="2021-09-27T10:14:00Z"/>
          <w:del w:id="20346" w:author="Ritu Kamra" w:date="2021-09-27T12:01:00Z"/>
          <w:rFonts w:ascii="Arial" w:eastAsia="Arial" w:hAnsi="Arial" w:cs="Arial"/>
          <w:noProof/>
          <w:sz w:val="24"/>
          <w:szCs w:val="24"/>
          <w:lang w:val="en-US"/>
        </w:rPr>
      </w:pPr>
    </w:p>
    <w:p w14:paraId="329035A5" w14:textId="6166B77B" w:rsidR="00CC7090" w:rsidDel="00FD64C9" w:rsidRDefault="00CC7090" w:rsidP="00CB55FA">
      <w:pPr>
        <w:spacing w:line="360" w:lineRule="auto"/>
        <w:jc w:val="both"/>
        <w:rPr>
          <w:ins w:id="20347" w:author="Neeshu Bhadauriya" w:date="2021-09-27T10:14:00Z"/>
          <w:del w:id="20348" w:author="Ritu Kamra" w:date="2021-09-27T12:01:00Z"/>
          <w:rFonts w:ascii="Arial" w:eastAsia="Arial" w:hAnsi="Arial" w:cs="Arial"/>
          <w:noProof/>
          <w:sz w:val="24"/>
          <w:szCs w:val="24"/>
          <w:lang w:val="en-US"/>
        </w:rPr>
      </w:pPr>
    </w:p>
    <w:p w14:paraId="6561E14F" w14:textId="29518B7D" w:rsidR="008B4099" w:rsidRPr="007B0EA9" w:rsidDel="0069015D" w:rsidRDefault="008B4099" w:rsidP="00CB55FA">
      <w:pPr>
        <w:spacing w:line="360" w:lineRule="auto"/>
        <w:jc w:val="both"/>
        <w:rPr>
          <w:ins w:id="20349" w:author="Ritu Kamra" w:date="2021-09-26T09:06:00Z"/>
          <w:del w:id="20350" w:author="Neeshu Bhadauriya" w:date="2021-09-27T15:33:00Z"/>
          <w:rFonts w:ascii="Arial" w:eastAsia="Arial" w:hAnsi="Arial" w:cs="Arial"/>
          <w:noProof/>
          <w:sz w:val="24"/>
          <w:szCs w:val="24"/>
          <w:lang w:val="en-US"/>
        </w:rPr>
      </w:pPr>
    </w:p>
    <w:p w14:paraId="7568A05B" w14:textId="0C068666" w:rsidR="00D51608" w:rsidRPr="007B0EA9" w:rsidDel="008B4099" w:rsidRDefault="00D51608" w:rsidP="0068477D">
      <w:pPr>
        <w:tabs>
          <w:tab w:val="left" w:pos="1530"/>
        </w:tabs>
        <w:spacing w:line="480" w:lineRule="auto"/>
        <w:rPr>
          <w:del w:id="20351" w:author="Ritu Kamra" w:date="2021-09-26T09:06:00Z"/>
          <w:rFonts w:ascii="Arial" w:eastAsia="Arial" w:hAnsi="Arial" w:cs="Arial"/>
          <w:b/>
          <w:sz w:val="24"/>
          <w:szCs w:val="24"/>
        </w:rPr>
      </w:pPr>
    </w:p>
    <w:p w14:paraId="49FA6A54" w14:textId="646BBD7A" w:rsidR="00CB55FA" w:rsidRPr="007B0EA9" w:rsidDel="008B4099" w:rsidRDefault="00CB55FA" w:rsidP="0068477D">
      <w:pPr>
        <w:tabs>
          <w:tab w:val="left" w:pos="1530"/>
        </w:tabs>
        <w:spacing w:line="480" w:lineRule="auto"/>
        <w:rPr>
          <w:del w:id="20352" w:author="Ritu Kamra" w:date="2021-09-26T09:06:00Z"/>
          <w:rFonts w:ascii="Arial" w:eastAsia="Arial" w:hAnsi="Arial" w:cs="Arial"/>
          <w:b/>
          <w:sz w:val="24"/>
          <w:szCs w:val="24"/>
        </w:rPr>
      </w:pPr>
    </w:p>
    <w:p w14:paraId="477DEBB8" w14:textId="4170EFC0" w:rsidR="00CB55FA" w:rsidRPr="007B0EA9" w:rsidDel="008B4099" w:rsidRDefault="00CB55FA" w:rsidP="0068477D">
      <w:pPr>
        <w:tabs>
          <w:tab w:val="left" w:pos="1530"/>
        </w:tabs>
        <w:spacing w:line="480" w:lineRule="auto"/>
        <w:rPr>
          <w:del w:id="20353" w:author="Ritu Kamra" w:date="2021-09-26T09:06:00Z"/>
          <w:rFonts w:ascii="Arial" w:eastAsia="Arial" w:hAnsi="Arial" w:cs="Arial"/>
          <w:b/>
          <w:sz w:val="24"/>
          <w:szCs w:val="24"/>
        </w:rPr>
      </w:pPr>
    </w:p>
    <w:p w14:paraId="675D1D2F" w14:textId="1E7EB916" w:rsidR="00CB55FA" w:rsidRPr="007B0EA9" w:rsidDel="008B4099" w:rsidRDefault="00CB55FA" w:rsidP="0068477D">
      <w:pPr>
        <w:tabs>
          <w:tab w:val="left" w:pos="1530"/>
        </w:tabs>
        <w:spacing w:line="480" w:lineRule="auto"/>
        <w:rPr>
          <w:del w:id="20354" w:author="Ritu Kamra" w:date="2021-09-26T09:06:00Z"/>
          <w:rFonts w:ascii="Arial" w:eastAsia="Arial" w:hAnsi="Arial" w:cs="Arial"/>
          <w:b/>
          <w:sz w:val="24"/>
          <w:szCs w:val="24"/>
        </w:rPr>
      </w:pPr>
    </w:p>
    <w:p w14:paraId="6F92927F" w14:textId="0E02A043" w:rsidR="00CB55FA" w:rsidDel="008B4099" w:rsidRDefault="00CB55FA" w:rsidP="0068477D">
      <w:pPr>
        <w:tabs>
          <w:tab w:val="left" w:pos="1530"/>
        </w:tabs>
        <w:spacing w:line="480" w:lineRule="auto"/>
        <w:rPr>
          <w:del w:id="20355" w:author="Ritu Kamra" w:date="2021-09-26T09:06:00Z"/>
          <w:rFonts w:ascii="Arial" w:eastAsia="Arial" w:hAnsi="Arial" w:cs="Arial"/>
          <w:b/>
          <w:sz w:val="24"/>
          <w:szCs w:val="24"/>
        </w:rPr>
      </w:pPr>
    </w:p>
    <w:p w14:paraId="71224F83" w14:textId="00810B09" w:rsidR="00CB55FA" w:rsidDel="008B4099" w:rsidRDefault="00CB55FA" w:rsidP="0068477D">
      <w:pPr>
        <w:tabs>
          <w:tab w:val="left" w:pos="1530"/>
        </w:tabs>
        <w:spacing w:line="480" w:lineRule="auto"/>
        <w:rPr>
          <w:del w:id="20356" w:author="Ritu Kamra" w:date="2021-09-26T09:06:00Z"/>
          <w:rFonts w:ascii="Arial" w:eastAsia="Arial" w:hAnsi="Arial" w:cs="Arial"/>
          <w:b/>
          <w:sz w:val="24"/>
          <w:szCs w:val="24"/>
        </w:rPr>
      </w:pPr>
    </w:p>
    <w:p w14:paraId="6285D716" w14:textId="479D84CD" w:rsidR="00CB55FA" w:rsidDel="008B4099" w:rsidRDefault="00CB55FA" w:rsidP="0068477D">
      <w:pPr>
        <w:tabs>
          <w:tab w:val="left" w:pos="1530"/>
        </w:tabs>
        <w:spacing w:line="480" w:lineRule="auto"/>
        <w:rPr>
          <w:del w:id="20357" w:author="Ritu Kamra" w:date="2021-09-26T09:06:00Z"/>
          <w:rFonts w:ascii="Arial" w:eastAsia="Arial" w:hAnsi="Arial" w:cs="Arial"/>
          <w:b/>
          <w:sz w:val="24"/>
          <w:szCs w:val="24"/>
        </w:rPr>
      </w:pPr>
    </w:p>
    <w:p w14:paraId="15974077" w14:textId="0D43081E" w:rsidR="000627CD" w:rsidDel="008B4099" w:rsidRDefault="000627CD" w:rsidP="0068477D">
      <w:pPr>
        <w:tabs>
          <w:tab w:val="left" w:pos="1530"/>
        </w:tabs>
        <w:spacing w:line="480" w:lineRule="auto"/>
        <w:rPr>
          <w:del w:id="20358" w:author="Ritu Kamra" w:date="2021-09-26T09:06:00Z"/>
          <w:rFonts w:ascii="Arial" w:eastAsia="Arial" w:hAnsi="Arial" w:cs="Arial"/>
          <w:b/>
          <w:sz w:val="24"/>
          <w:szCs w:val="24"/>
        </w:rPr>
      </w:pPr>
    </w:p>
    <w:p w14:paraId="5A2EA7E9" w14:textId="35723000" w:rsidR="000627CD" w:rsidDel="008B4099" w:rsidRDefault="000627CD" w:rsidP="0068477D">
      <w:pPr>
        <w:tabs>
          <w:tab w:val="left" w:pos="1530"/>
        </w:tabs>
        <w:spacing w:line="480" w:lineRule="auto"/>
        <w:rPr>
          <w:del w:id="20359" w:author="Ritu Kamra" w:date="2021-09-26T09:06:00Z"/>
          <w:rFonts w:ascii="Arial" w:eastAsia="Arial" w:hAnsi="Arial" w:cs="Arial"/>
          <w:b/>
          <w:sz w:val="24"/>
          <w:szCs w:val="24"/>
        </w:rPr>
      </w:pPr>
    </w:p>
    <w:p w14:paraId="6B9A786C" w14:textId="0B197CF1" w:rsidR="000627CD" w:rsidDel="008B4099" w:rsidRDefault="000627CD" w:rsidP="0068477D">
      <w:pPr>
        <w:tabs>
          <w:tab w:val="left" w:pos="1530"/>
        </w:tabs>
        <w:spacing w:line="480" w:lineRule="auto"/>
        <w:rPr>
          <w:del w:id="20360" w:author="Ritu Kamra" w:date="2021-09-26T09:06:00Z"/>
          <w:rFonts w:ascii="Arial" w:eastAsia="Arial" w:hAnsi="Arial" w:cs="Arial"/>
          <w:b/>
          <w:sz w:val="24"/>
          <w:szCs w:val="24"/>
        </w:rPr>
      </w:pPr>
    </w:p>
    <w:p w14:paraId="58136B20" w14:textId="3861015E" w:rsidR="000627CD" w:rsidDel="0069015D" w:rsidRDefault="000627CD" w:rsidP="0068477D">
      <w:pPr>
        <w:tabs>
          <w:tab w:val="left" w:pos="1530"/>
        </w:tabs>
        <w:spacing w:line="480" w:lineRule="auto"/>
        <w:rPr>
          <w:del w:id="20361" w:author="Neeshu Bhadauriya" w:date="2021-09-27T15:33:00Z"/>
          <w:rFonts w:ascii="Arial" w:eastAsia="Arial" w:hAnsi="Arial" w:cs="Arial"/>
          <w:b/>
          <w:sz w:val="24"/>
          <w:szCs w:val="24"/>
        </w:rPr>
      </w:pPr>
    </w:p>
    <w:p w14:paraId="60AB41C1" w14:textId="74DFC4E3" w:rsidR="000627CD" w:rsidDel="0042100A" w:rsidRDefault="000627CD" w:rsidP="0068477D">
      <w:pPr>
        <w:tabs>
          <w:tab w:val="left" w:pos="1530"/>
        </w:tabs>
        <w:spacing w:line="480" w:lineRule="auto"/>
        <w:rPr>
          <w:del w:id="20362" w:author="Neeshu Bhadauriya" w:date="2021-09-27T10:47:00Z"/>
          <w:rFonts w:ascii="Arial" w:eastAsia="Arial" w:hAnsi="Arial" w:cs="Arial"/>
          <w:b/>
          <w:sz w:val="24"/>
          <w:szCs w:val="24"/>
        </w:rPr>
      </w:pPr>
    </w:p>
    <w:p w14:paraId="04FD0F0D" w14:textId="7C7E4D82" w:rsidR="000627CD" w:rsidDel="0069015D" w:rsidRDefault="000627CD" w:rsidP="0068477D">
      <w:pPr>
        <w:tabs>
          <w:tab w:val="left" w:pos="1530"/>
        </w:tabs>
        <w:spacing w:line="480" w:lineRule="auto"/>
        <w:rPr>
          <w:del w:id="20363" w:author="Neeshu Bhadauriya" w:date="2021-09-27T15:33:00Z"/>
          <w:rFonts w:ascii="Arial" w:eastAsia="Arial" w:hAnsi="Arial" w:cs="Arial"/>
          <w:b/>
          <w:sz w:val="24"/>
          <w:szCs w:val="24"/>
        </w:rPr>
      </w:pPr>
    </w:p>
    <w:p w14:paraId="0E0D7156" w14:textId="6B3F68F8" w:rsidR="000627CD" w:rsidRDefault="00DE5189" w:rsidP="00942235">
      <w:pPr>
        <w:tabs>
          <w:tab w:val="left" w:pos="2025"/>
        </w:tabs>
        <w:spacing w:line="480" w:lineRule="auto"/>
        <w:rPr>
          <w:rFonts w:ascii="Arial" w:eastAsia="Arial" w:hAnsi="Arial" w:cs="Arial"/>
          <w:b/>
          <w:sz w:val="24"/>
          <w:szCs w:val="24"/>
        </w:rPr>
      </w:pPr>
      <w:ins w:id="20364" w:author="Dilip Kumar" w:date="2021-09-25T13:08:00Z">
        <w:r>
          <w:rPr>
            <w:noProof/>
          </w:rPr>
          <w:drawing>
            <wp:anchor distT="0" distB="0" distL="114300" distR="114300" simplePos="0" relativeHeight="251653115" behindDoc="0" locked="0" layoutInCell="1" allowOverlap="1" wp14:anchorId="1DFA40A5" wp14:editId="2224ABC4">
              <wp:simplePos x="0" y="0"/>
              <wp:positionH relativeFrom="page">
                <wp:posOffset>0</wp:posOffset>
              </wp:positionH>
              <wp:positionV relativeFrom="paragraph">
                <wp:posOffset>-1087755</wp:posOffset>
              </wp:positionV>
              <wp:extent cx="7534275" cy="10655935"/>
              <wp:effectExtent l="0" t="0" r="9525" b="0"/>
              <wp:wrapNone/>
              <wp:docPr id="204" name="Picture 204" descr="A picture containing d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picture containing dom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534275" cy="10655935"/>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00942235">
        <w:rPr>
          <w:rFonts w:ascii="Arial" w:eastAsia="Arial" w:hAnsi="Arial" w:cs="Arial"/>
          <w:b/>
          <w:sz w:val="24"/>
          <w:szCs w:val="24"/>
        </w:rPr>
        <w:tab/>
      </w:r>
    </w:p>
    <w:p w14:paraId="069DF9E5" w14:textId="6A481AF7" w:rsidR="000627CD" w:rsidRDefault="003868A8" w:rsidP="006F6D2F">
      <w:pPr>
        <w:tabs>
          <w:tab w:val="left" w:pos="2295"/>
          <w:tab w:val="left" w:pos="2730"/>
        </w:tabs>
        <w:spacing w:line="480" w:lineRule="auto"/>
        <w:rPr>
          <w:rFonts w:ascii="Arial" w:eastAsia="Arial" w:hAnsi="Arial" w:cs="Arial"/>
          <w:b/>
          <w:sz w:val="24"/>
          <w:szCs w:val="24"/>
        </w:rPr>
      </w:pPr>
      <w:del w:id="20365" w:author="Dilip Kumar" w:date="2021-09-25T13:08:00Z">
        <w:r w:rsidDel="0004585B">
          <w:rPr>
            <w:noProof/>
          </w:rPr>
          <w:drawing>
            <wp:anchor distT="0" distB="0" distL="114300" distR="114300" simplePos="0" relativeHeight="252126208" behindDoc="1" locked="0" layoutInCell="1" allowOverlap="1" wp14:anchorId="1857E973" wp14:editId="6D4E4F2D">
              <wp:simplePos x="0" y="0"/>
              <wp:positionH relativeFrom="page">
                <wp:posOffset>0</wp:posOffset>
              </wp:positionH>
              <wp:positionV relativeFrom="paragraph">
                <wp:posOffset>-1095375</wp:posOffset>
              </wp:positionV>
              <wp:extent cx="7648575" cy="10868660"/>
              <wp:effectExtent l="0" t="0" r="9525" b="889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648575" cy="10868660"/>
                      </a:xfrm>
                      <a:prstGeom prst="rect">
                        <a:avLst/>
                      </a:prstGeom>
                      <a:noFill/>
                      <a:ln>
                        <a:noFill/>
                      </a:ln>
                    </pic:spPr>
                  </pic:pic>
                </a:graphicData>
              </a:graphic>
              <wp14:sizeRelH relativeFrom="margin">
                <wp14:pctWidth>0</wp14:pctWidth>
              </wp14:sizeRelH>
              <wp14:sizeRelV relativeFrom="margin">
                <wp14:pctHeight>0</wp14:pctHeight>
              </wp14:sizeRelV>
            </wp:anchor>
          </w:drawing>
        </w:r>
      </w:del>
      <w:r w:rsidR="006F6D2F">
        <w:rPr>
          <w:rFonts w:ascii="Arial" w:eastAsia="Arial" w:hAnsi="Arial" w:cs="Arial"/>
          <w:b/>
          <w:sz w:val="24"/>
          <w:szCs w:val="24"/>
        </w:rPr>
        <w:tab/>
      </w:r>
      <w:r w:rsidR="006F6D2F">
        <w:rPr>
          <w:rFonts w:ascii="Arial" w:eastAsia="Arial" w:hAnsi="Arial" w:cs="Arial"/>
          <w:b/>
          <w:sz w:val="24"/>
          <w:szCs w:val="24"/>
        </w:rPr>
        <w:tab/>
      </w:r>
    </w:p>
    <w:p w14:paraId="1006A2EB" w14:textId="58F2239A" w:rsidR="000627CD" w:rsidRDefault="000627CD" w:rsidP="0068477D">
      <w:pPr>
        <w:tabs>
          <w:tab w:val="left" w:pos="1530"/>
        </w:tabs>
        <w:spacing w:line="480" w:lineRule="auto"/>
        <w:rPr>
          <w:rFonts w:ascii="Arial" w:eastAsia="Arial" w:hAnsi="Arial" w:cs="Arial"/>
          <w:b/>
          <w:sz w:val="24"/>
          <w:szCs w:val="24"/>
        </w:rPr>
      </w:pPr>
    </w:p>
    <w:p w14:paraId="6FC79A05" w14:textId="281A03B5" w:rsidR="000627CD" w:rsidRDefault="000627CD" w:rsidP="0068477D">
      <w:pPr>
        <w:tabs>
          <w:tab w:val="left" w:pos="1530"/>
        </w:tabs>
        <w:spacing w:line="480" w:lineRule="auto"/>
        <w:rPr>
          <w:rFonts w:ascii="Arial" w:eastAsia="Arial" w:hAnsi="Arial" w:cs="Arial"/>
          <w:b/>
          <w:sz w:val="24"/>
          <w:szCs w:val="24"/>
        </w:rPr>
      </w:pPr>
    </w:p>
    <w:p w14:paraId="7F440394" w14:textId="6FCBCD1B" w:rsidR="000627CD" w:rsidRDefault="005858C1" w:rsidP="0068477D">
      <w:pPr>
        <w:tabs>
          <w:tab w:val="left" w:pos="1530"/>
        </w:tabs>
        <w:spacing w:line="480" w:lineRule="auto"/>
        <w:rPr>
          <w:rFonts w:ascii="Arial" w:eastAsia="Arial" w:hAnsi="Arial" w:cs="Arial"/>
          <w:b/>
          <w:sz w:val="24"/>
          <w:szCs w:val="24"/>
        </w:rPr>
      </w:pPr>
      <w:r>
        <w:rPr>
          <w:noProof/>
        </w:rPr>
        <w:lastRenderedPageBreak/>
        <w:pict w14:anchorId="327C90CD">
          <v:shape id="Content Placeholder 2" o:spid="_x0000_s1398" type="#_x0000_t202" style="position:absolute;margin-left:0;margin-top:3pt;width:387.85pt;height:191.65pt;z-index:2521282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" filled="f" stroked="f">
            <v:textbox inset="2.30908mm,1.1546mm,2.30908mm,1.1546mm">
              <w:txbxContent>
                <w:p w14:paraId="244B90F4" w14:textId="120C2069" w:rsidR="000627CD" w:rsidRPr="005858C1" w:rsidRDefault="000627CD" w:rsidP="000627CD">
                  <w:pPr>
                    <w:spacing w:after="120"/>
                    <w:jc w:val="center"/>
                    <w:rPr>
                      <w:rFonts w:ascii="Verdana" w:hAnsi="Verdana" w:cs="Arial"/>
                      <w:b/>
                      <w:bCs/>
                      <w:color w:val="404040" w:themeColor="text1" w:themeTint="BF"/>
                      <w:spacing w:val="-27"/>
                      <w:kern w:val="24"/>
                      <w:sz w:val="64"/>
                      <w:szCs w:val="160"/>
                      <w:lang w:val="en-US"/>
                      <w:rPrChange w:id="20366" w:author="Dilip Kumar" w:date="2021-09-25T13:09:00Z">
                        <w:rPr>
                          <w:rFonts w:ascii="Verdana" w:hAnsi="Verdana" w:cs="Arial"/>
                          <w:b/>
                          <w:bCs/>
                          <w:color w:val="FFFFFF" w:themeColor="background1"/>
                          <w:spacing w:val="-27"/>
                          <w:kern w:val="24"/>
                          <w:sz w:val="64"/>
                          <w:szCs w:val="160"/>
                          <w:lang w:val="en-US"/>
                        </w:rPr>
                      </w:rPrChange>
                    </w:rPr>
                  </w:pPr>
                  <w:r w:rsidRPr="005858C1">
                    <w:rPr>
                      <w:rFonts w:ascii="Verdana" w:hAnsi="Verdana" w:cs="Arial"/>
                      <w:b/>
                      <w:bCs/>
                      <w:color w:val="404040" w:themeColor="text1" w:themeTint="BF"/>
                      <w:spacing w:val="-27"/>
                      <w:kern w:val="24"/>
                      <w:sz w:val="64"/>
                      <w:szCs w:val="160"/>
                      <w:lang w:val="en-US"/>
                      <w:rPrChange w:id="20367" w:author="Dilip Kumar" w:date="2021-09-25T13:09:00Z">
                        <w:rPr>
                          <w:rFonts w:ascii="Verdana" w:hAnsi="Verdana" w:cs="Arial"/>
                          <w:b/>
                          <w:bCs/>
                          <w:color w:val="FFFFFF" w:themeColor="background1"/>
                          <w:spacing w:val="-27"/>
                          <w:kern w:val="24"/>
                          <w:sz w:val="64"/>
                          <w:szCs w:val="160"/>
                          <w:lang w:val="en-US"/>
                        </w:rPr>
                      </w:rPrChange>
                    </w:rPr>
                    <w:t xml:space="preserve">ASIA PACIFIC </w:t>
                  </w:r>
                  <w:r w:rsidR="00F615C8" w:rsidRPr="005858C1">
                    <w:rPr>
                      <w:rFonts w:ascii="Verdana" w:hAnsi="Verdana" w:cs="Arial"/>
                      <w:b/>
                      <w:bCs/>
                      <w:color w:val="404040" w:themeColor="text1" w:themeTint="BF"/>
                      <w:spacing w:val="-27"/>
                      <w:kern w:val="24"/>
                      <w:sz w:val="64"/>
                      <w:szCs w:val="160"/>
                      <w:lang w:val="en-US"/>
                      <w:rPrChange w:id="20368" w:author="Dilip Kumar" w:date="2021-09-25T13:09:00Z">
                        <w:rPr>
                          <w:rFonts w:ascii="Verdana" w:hAnsi="Verdana" w:cs="Arial"/>
                          <w:b/>
                          <w:bCs/>
                          <w:color w:val="FFFFFF" w:themeColor="background1"/>
                          <w:spacing w:val="-27"/>
                          <w:kern w:val="24"/>
                          <w:sz w:val="64"/>
                          <w:szCs w:val="160"/>
                          <w:lang w:val="en-US"/>
                        </w:rPr>
                      </w:rPrChange>
                    </w:rPr>
                    <w:t>EPOXY RESIN</w:t>
                  </w:r>
                  <w:r w:rsidRPr="005858C1">
                    <w:rPr>
                      <w:rFonts w:ascii="Verdana" w:hAnsi="Verdana" w:cs="Arial"/>
                      <w:b/>
                      <w:bCs/>
                      <w:color w:val="404040" w:themeColor="text1" w:themeTint="BF"/>
                      <w:spacing w:val="-27"/>
                      <w:kern w:val="24"/>
                      <w:sz w:val="64"/>
                      <w:szCs w:val="160"/>
                      <w:lang w:val="en-US"/>
                      <w:rPrChange w:id="20369" w:author="Dilip Kumar" w:date="2021-09-25T13:09:00Z">
                        <w:rPr>
                          <w:rFonts w:ascii="Verdana" w:hAnsi="Verdana" w:cs="Arial"/>
                          <w:b/>
                          <w:bCs/>
                          <w:color w:val="FFFFFF" w:themeColor="background1"/>
                          <w:spacing w:val="-27"/>
                          <w:kern w:val="24"/>
                          <w:sz w:val="64"/>
                          <w:szCs w:val="160"/>
                          <w:lang w:val="en-US"/>
                        </w:rPr>
                      </w:rPrChange>
                    </w:rPr>
                    <w:t xml:space="preserve"> MARKET OUTLOOK</w:t>
                  </w:r>
                </w:p>
              </w:txbxContent>
            </v:textbox>
            <w10:wrap anchorx="page"/>
          </v:shape>
        </w:pict>
      </w:r>
    </w:p>
    <w:p w14:paraId="0E4A9B05" w14:textId="2A1A49DD" w:rsidR="000627CD" w:rsidRDefault="000627CD" w:rsidP="0068477D">
      <w:pPr>
        <w:tabs>
          <w:tab w:val="left" w:pos="1530"/>
        </w:tabs>
        <w:spacing w:line="480" w:lineRule="auto"/>
        <w:rPr>
          <w:rFonts w:ascii="Arial" w:eastAsia="Arial" w:hAnsi="Arial" w:cs="Arial"/>
          <w:b/>
          <w:sz w:val="24"/>
          <w:szCs w:val="24"/>
        </w:rPr>
      </w:pPr>
    </w:p>
    <w:p w14:paraId="16CF1F76" w14:textId="4B284047" w:rsidR="00942235" w:rsidRDefault="00942235" w:rsidP="00942235">
      <w:pPr>
        <w:tabs>
          <w:tab w:val="left" w:pos="1530"/>
          <w:tab w:val="left" w:pos="2175"/>
          <w:tab w:val="left" w:pos="9045"/>
        </w:tabs>
        <w:rPr>
          <w:rFonts w:ascii="Arial" w:eastAsia="Arial" w:hAnsi="Arial" w:cs="Arial"/>
          <w:b/>
          <w:sz w:val="24"/>
          <w:szCs w:val="24"/>
        </w:rPr>
      </w:pPr>
    </w:p>
    <w:p w14:paraId="4D051D11" w14:textId="2E3458D3" w:rsidR="000627CD" w:rsidRDefault="000627CD" w:rsidP="00942235">
      <w:pPr>
        <w:tabs>
          <w:tab w:val="left" w:pos="1530"/>
          <w:tab w:val="left" w:pos="2175"/>
          <w:tab w:val="left" w:pos="9045"/>
        </w:tabs>
        <w:rPr>
          <w:rFonts w:ascii="Arial" w:eastAsia="Arial" w:hAnsi="Arial" w:cs="Arial"/>
          <w:sz w:val="24"/>
          <w:szCs w:val="24"/>
        </w:rPr>
      </w:pPr>
    </w:p>
    <w:p w14:paraId="60DBDDCC" w14:textId="67382CF4" w:rsidR="00D51608" w:rsidRDefault="005858C1" w:rsidP="0068477D">
      <w:pPr>
        <w:tabs>
          <w:tab w:val="left" w:pos="1020"/>
        </w:tabs>
        <w:rPr>
          <w:ins w:id="20370" w:author="Ritu Kamra" w:date="2021-09-24T16:51:00Z"/>
          <w:rFonts w:ascii="Arial" w:eastAsia="Arial" w:hAnsi="Arial" w:cs="Arial"/>
          <w:sz w:val="24"/>
          <w:szCs w:val="24"/>
        </w:rPr>
      </w:pPr>
      <w:r>
        <w:rPr>
          <w:noProof/>
        </w:rPr>
        <w:pict w14:anchorId="71DDDB6F">
          <v:line id="Straight Connector 143" o:spid="_x0000_s1397" style="position:absolute;z-index:252130304;visibility:visible;mso-wrap-style:square;mso-wrap-distance-left:9pt;mso-wrap-distance-top:0;mso-wrap-distance-right:9pt;mso-wrap-distance-bottom:0;mso-position-horizontal:absolute;mso-position-horizontal-relative:margin;mso-position-vertical:absolute;mso-position-vertical-relative:text" from="-.05pt,.65pt" to="158.1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" strokecolor="black [3200]" strokeweight=".5pt">
            <v:stroke joinstyle="miter"/>
            <w10:wrap anchorx="margin"/>
          </v:line>
        </w:pict>
      </w:r>
      <w:r>
        <w:rPr>
          <w:noProof/>
        </w:rPr>
        <w:pict w14:anchorId="1E17246A">
          <v:line id="Straight Connector 234" o:spid="_x0000_s1396" style="position:absolute;z-index:252222464;visibility:visible;mso-wrap-style:square;mso-wrap-distance-left:9pt;mso-wrap-distance-top:0;mso-wrap-distance-right:9pt;mso-wrap-distance-bottom:0;mso-position-horizontal:absolute;mso-position-horizontal-relative:page;mso-position-vertical:absolute;mso-position-vertical-relative:text" from="392.1pt,.75pt" to="550.3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" strokecolor="black [3200]" strokeweight=".5pt">
            <v:stroke joinstyle="miter"/>
            <w10:wrap anchorx="page"/>
          </v:line>
        </w:pict>
      </w:r>
    </w:p>
    <w:p w14:paraId="7B663636" w14:textId="04FEBB73" w:rsidR="00A959FC" w:rsidRDefault="00A959FC" w:rsidP="0068477D">
      <w:pPr>
        <w:tabs>
          <w:tab w:val="left" w:pos="1020"/>
        </w:tabs>
        <w:rPr>
          <w:ins w:id="20371" w:author="Ritu Kamra" w:date="2021-09-24T16:51:00Z"/>
          <w:rFonts w:ascii="Arial" w:eastAsia="Arial" w:hAnsi="Arial" w:cs="Arial"/>
          <w:sz w:val="24"/>
          <w:szCs w:val="24"/>
        </w:rPr>
      </w:pPr>
    </w:p>
    <w:p w14:paraId="363E6C62" w14:textId="33612CFC" w:rsidR="00A959FC" w:rsidRDefault="0004585B" w:rsidP="0068477D">
      <w:pPr>
        <w:tabs>
          <w:tab w:val="left" w:pos="1020"/>
        </w:tabs>
        <w:rPr>
          <w:ins w:id="20372" w:author="Ritu Kamra" w:date="2021-09-24T16:51:00Z"/>
          <w:rFonts w:ascii="Arial" w:eastAsia="Arial" w:hAnsi="Arial" w:cs="Arial"/>
          <w:sz w:val="24"/>
          <w:szCs w:val="24"/>
        </w:rPr>
      </w:pPr>
      <w:r w:rsidRPr="00B02181">
        <w:rPr>
          <w:noProof/>
        </w:rPr>
        <w:drawing>
          <wp:anchor distT="0" distB="0" distL="114300" distR="114300" simplePos="0" relativeHeight="252132352" behindDoc="0" locked="0" layoutInCell="1" allowOverlap="1" wp14:anchorId="5266A895" wp14:editId="0C08829B">
            <wp:simplePos x="0" y="0"/>
            <wp:positionH relativeFrom="margin">
              <wp:posOffset>1739900</wp:posOffset>
            </wp:positionH>
            <wp:positionV relativeFrom="paragraph">
              <wp:posOffset>135890</wp:posOffset>
            </wp:positionV>
            <wp:extent cx="3042285" cy="1950085"/>
            <wp:effectExtent l="38100" t="38100" r="100965" b="88265"/>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2285" cy="195008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4C2D6679" w14:textId="142FF137" w:rsidR="00A959FC" w:rsidRDefault="00A959FC" w:rsidP="0068477D">
      <w:pPr>
        <w:tabs>
          <w:tab w:val="left" w:pos="1020"/>
        </w:tabs>
        <w:rPr>
          <w:ins w:id="20373" w:author="Ritu Kamra" w:date="2021-09-24T16:51:00Z"/>
          <w:rFonts w:ascii="Arial" w:eastAsia="Arial" w:hAnsi="Arial" w:cs="Arial"/>
          <w:sz w:val="24"/>
          <w:szCs w:val="24"/>
        </w:rPr>
      </w:pPr>
    </w:p>
    <w:p w14:paraId="7A93A072" w14:textId="33422EAF" w:rsidR="00A959FC" w:rsidRDefault="00A959FC" w:rsidP="0068477D">
      <w:pPr>
        <w:tabs>
          <w:tab w:val="left" w:pos="1020"/>
        </w:tabs>
        <w:rPr>
          <w:ins w:id="20374" w:author="Ritu Kamra" w:date="2021-09-24T16:51:00Z"/>
          <w:rFonts w:ascii="Arial" w:eastAsia="Arial" w:hAnsi="Arial" w:cs="Arial"/>
          <w:sz w:val="24"/>
          <w:szCs w:val="24"/>
        </w:rPr>
      </w:pPr>
    </w:p>
    <w:p w14:paraId="053077A2" w14:textId="64C352A6" w:rsidR="00A959FC" w:rsidRDefault="00A959FC" w:rsidP="0068477D">
      <w:pPr>
        <w:tabs>
          <w:tab w:val="left" w:pos="1020"/>
        </w:tabs>
        <w:rPr>
          <w:ins w:id="20375" w:author="Ritu Kamra" w:date="2021-09-24T16:51:00Z"/>
          <w:rFonts w:ascii="Arial" w:eastAsia="Arial" w:hAnsi="Arial" w:cs="Arial"/>
          <w:sz w:val="24"/>
          <w:szCs w:val="24"/>
        </w:rPr>
      </w:pPr>
    </w:p>
    <w:p w14:paraId="175ED6C5" w14:textId="4272E290" w:rsidR="00A959FC" w:rsidRDefault="00A959FC" w:rsidP="0068477D">
      <w:pPr>
        <w:tabs>
          <w:tab w:val="left" w:pos="1020"/>
        </w:tabs>
        <w:rPr>
          <w:ins w:id="20376" w:author="Ritu Kamra" w:date="2021-09-24T16:51:00Z"/>
          <w:rFonts w:ascii="Arial" w:eastAsia="Arial" w:hAnsi="Arial" w:cs="Arial"/>
          <w:sz w:val="24"/>
          <w:szCs w:val="24"/>
        </w:rPr>
      </w:pPr>
    </w:p>
    <w:p w14:paraId="46D900F3" w14:textId="0273A81E" w:rsidR="00A959FC" w:rsidRDefault="00A959FC" w:rsidP="0068477D">
      <w:pPr>
        <w:tabs>
          <w:tab w:val="left" w:pos="1020"/>
        </w:tabs>
        <w:rPr>
          <w:ins w:id="20377" w:author="Ritu Kamra" w:date="2021-09-24T16:51:00Z"/>
          <w:rFonts w:ascii="Arial" w:eastAsia="Arial" w:hAnsi="Arial" w:cs="Arial"/>
          <w:sz w:val="24"/>
          <w:szCs w:val="24"/>
        </w:rPr>
      </w:pPr>
    </w:p>
    <w:p w14:paraId="22FF9299" w14:textId="2111A69A" w:rsidR="00A959FC" w:rsidRDefault="00A959FC" w:rsidP="0068477D">
      <w:pPr>
        <w:tabs>
          <w:tab w:val="left" w:pos="1020"/>
        </w:tabs>
        <w:rPr>
          <w:ins w:id="20378" w:author="Ritu Kamra" w:date="2021-09-24T16:51:00Z"/>
          <w:rFonts w:ascii="Arial" w:eastAsia="Arial" w:hAnsi="Arial" w:cs="Arial"/>
          <w:sz w:val="24"/>
          <w:szCs w:val="24"/>
        </w:rPr>
      </w:pPr>
    </w:p>
    <w:p w14:paraId="58AD8C5F" w14:textId="25ECDAA2" w:rsidR="00A959FC" w:rsidRDefault="00A959FC" w:rsidP="0068477D">
      <w:pPr>
        <w:tabs>
          <w:tab w:val="left" w:pos="1020"/>
        </w:tabs>
        <w:rPr>
          <w:ins w:id="20379" w:author="Ritu Kamra" w:date="2021-09-24T16:51:00Z"/>
          <w:rFonts w:ascii="Arial" w:eastAsia="Arial" w:hAnsi="Arial" w:cs="Arial"/>
          <w:sz w:val="24"/>
          <w:szCs w:val="24"/>
        </w:rPr>
      </w:pPr>
    </w:p>
    <w:p w14:paraId="2D1960C6" w14:textId="35798A21" w:rsidR="00A959FC" w:rsidDel="005F21EC" w:rsidRDefault="005858C1" w:rsidP="0068477D">
      <w:pPr>
        <w:tabs>
          <w:tab w:val="left" w:pos="1020"/>
        </w:tabs>
        <w:rPr>
          <w:ins w:id="20380" w:author="Ritu Kamra" w:date="2021-09-24T16:51:00Z"/>
          <w:del w:id="20381" w:author="Hardik Malhotra" w:date="2021-09-30T21:53:00Z"/>
          <w:rFonts w:ascii="Arial" w:eastAsia="Arial" w:hAnsi="Arial" w:cs="Arial"/>
          <w:sz w:val="24"/>
          <w:szCs w:val="24"/>
        </w:rPr>
      </w:pPr>
      <w:r>
        <w:rPr>
          <w:noProof/>
        </w:rPr>
        <w:pict w14:anchorId="56773001">
          <v:shape id="_x0000_s1395" type="#_x0000_t202" style="position:absolute;margin-left:-4.5pt;margin-top:18.9pt;width:642pt;height:21.75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" filled="f" stroked="f">
            <v:textbox>
              <w:txbxContent>
                <w:p w14:paraId="7819BC25" w14:textId="54C7FFD4" w:rsidR="008558BA" w:rsidRPr="00CE35EB" w:rsidRDefault="008558BA" w:rsidP="008558BA">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3.2.</w:t>
                  </w:r>
                  <w:r w:rsidR="0069198A" w:rsidRPr="00CE35EB">
                    <w:rPr>
                      <w:rFonts w:ascii="Verdana" w:eastAsia="Verdana" w:hAnsi="Verdana" w:cs="Verdana"/>
                      <w:b/>
                      <w:bCs/>
                      <w:color w:val="000000" w:themeColor="text1"/>
                      <w:kern w:val="24"/>
                      <w:sz w:val="20"/>
                      <w:szCs w:val="20"/>
                    </w:rPr>
                    <w:t>1.</w:t>
                  </w:r>
                  <w:r w:rsidRPr="00CE35EB">
                    <w:rPr>
                      <w:rFonts w:ascii="Verdana" w:eastAsia="Verdana" w:hAnsi="Verdana" w:cs="Verdana"/>
                      <w:b/>
                      <w:bCs/>
                      <w:color w:val="000000" w:themeColor="text1"/>
                      <w:kern w:val="24"/>
                      <w:sz w:val="20"/>
                      <w:szCs w:val="20"/>
                    </w:rPr>
                    <w:t xml:space="preserve"> </w:t>
                  </w:r>
                  <w:r w:rsidR="00674114" w:rsidRPr="00CE35EB">
                    <w:rPr>
                      <w:rFonts w:ascii="Verdana" w:eastAsia="Verdana" w:hAnsi="Verdana" w:cs="Verdana"/>
                      <w:b/>
                      <w:bCs/>
                      <w:color w:val="000000" w:themeColor="text1"/>
                      <w:kern w:val="24"/>
                      <w:sz w:val="20"/>
                      <w:szCs w:val="20"/>
                    </w:rPr>
                    <w:t xml:space="preserve">Asia Pacific </w:t>
                  </w:r>
                  <w:r w:rsidRPr="00CE35EB">
                    <w:rPr>
                      <w:rFonts w:ascii="Verdana" w:eastAsia="Verdana" w:hAnsi="Verdana" w:cs="Verdana"/>
                      <w:b/>
                      <w:bCs/>
                      <w:color w:val="000000" w:themeColor="text1"/>
                      <w:kern w:val="24"/>
                      <w:sz w:val="20"/>
                      <w:szCs w:val="20"/>
                    </w:rPr>
                    <w:t>Demand Supply Outlook</w:t>
                  </w:r>
                </w:p>
              </w:txbxContent>
            </v:textbox>
            <w10:wrap anchorx="margin"/>
          </v:shape>
        </w:pict>
      </w:r>
    </w:p>
    <w:p w14:paraId="0DFBEA2E" w14:textId="02683107" w:rsidR="00A959FC" w:rsidDel="005F21EC" w:rsidRDefault="00A959FC" w:rsidP="0068477D">
      <w:pPr>
        <w:tabs>
          <w:tab w:val="left" w:pos="1020"/>
        </w:tabs>
        <w:rPr>
          <w:ins w:id="20382" w:author="Ritu Kamra" w:date="2021-09-24T16:51:00Z"/>
          <w:del w:id="20383" w:author="Hardik Malhotra" w:date="2021-09-30T21:53:00Z"/>
          <w:rFonts w:ascii="Arial" w:eastAsia="Arial" w:hAnsi="Arial" w:cs="Arial"/>
          <w:sz w:val="24"/>
          <w:szCs w:val="24"/>
        </w:rPr>
      </w:pPr>
    </w:p>
    <w:p w14:paraId="69C16D67" w14:textId="5716FD6A" w:rsidR="00A959FC" w:rsidDel="005F21EC" w:rsidRDefault="00A959FC" w:rsidP="0068477D">
      <w:pPr>
        <w:tabs>
          <w:tab w:val="left" w:pos="1020"/>
        </w:tabs>
        <w:rPr>
          <w:ins w:id="20384" w:author="Ritu Kamra" w:date="2021-09-24T16:51:00Z"/>
          <w:del w:id="20385" w:author="Hardik Malhotra" w:date="2021-09-30T21:53:00Z"/>
          <w:rFonts w:ascii="Arial" w:eastAsia="Arial" w:hAnsi="Arial" w:cs="Arial"/>
          <w:sz w:val="24"/>
          <w:szCs w:val="24"/>
        </w:rPr>
      </w:pPr>
    </w:p>
    <w:p w14:paraId="5658ECC9" w14:textId="2876C633" w:rsidR="00A959FC" w:rsidDel="005F21EC" w:rsidRDefault="00A959FC" w:rsidP="0068477D">
      <w:pPr>
        <w:tabs>
          <w:tab w:val="left" w:pos="1020"/>
        </w:tabs>
        <w:rPr>
          <w:ins w:id="20386" w:author="Ritu Kamra" w:date="2021-09-24T16:51:00Z"/>
          <w:del w:id="20387" w:author="Hardik Malhotra" w:date="2021-09-30T21:53:00Z"/>
          <w:rFonts w:ascii="Arial" w:eastAsia="Arial" w:hAnsi="Arial" w:cs="Arial"/>
          <w:sz w:val="24"/>
          <w:szCs w:val="24"/>
        </w:rPr>
      </w:pPr>
    </w:p>
    <w:p w14:paraId="633F2FB8" w14:textId="0A16865B" w:rsidR="00A959FC" w:rsidDel="005F21EC" w:rsidRDefault="00A959FC" w:rsidP="0068477D">
      <w:pPr>
        <w:tabs>
          <w:tab w:val="left" w:pos="1020"/>
        </w:tabs>
        <w:rPr>
          <w:ins w:id="20388" w:author="Ritu Kamra" w:date="2021-09-24T16:51:00Z"/>
          <w:del w:id="20389" w:author="Hardik Malhotra" w:date="2021-09-30T21:53:00Z"/>
          <w:rFonts w:ascii="Arial" w:eastAsia="Arial" w:hAnsi="Arial" w:cs="Arial"/>
          <w:sz w:val="24"/>
          <w:szCs w:val="24"/>
        </w:rPr>
      </w:pPr>
    </w:p>
    <w:p w14:paraId="1D2D02BD" w14:textId="62CED08B" w:rsidR="00A959FC" w:rsidDel="005F21EC" w:rsidRDefault="00A959FC" w:rsidP="0068477D">
      <w:pPr>
        <w:tabs>
          <w:tab w:val="left" w:pos="1020"/>
        </w:tabs>
        <w:rPr>
          <w:ins w:id="20390" w:author="Ritu Kamra" w:date="2021-09-24T16:51:00Z"/>
          <w:del w:id="20391" w:author="Hardik Malhotra" w:date="2021-09-30T21:53:00Z"/>
          <w:rFonts w:ascii="Arial" w:eastAsia="Arial" w:hAnsi="Arial" w:cs="Arial"/>
          <w:sz w:val="24"/>
          <w:szCs w:val="24"/>
        </w:rPr>
      </w:pPr>
    </w:p>
    <w:p w14:paraId="33235411" w14:textId="6D5CD568" w:rsidR="00A959FC" w:rsidRDefault="00A959FC" w:rsidP="0068477D">
      <w:pPr>
        <w:tabs>
          <w:tab w:val="left" w:pos="1020"/>
        </w:tabs>
        <w:rPr>
          <w:ins w:id="20392" w:author="Ritu Kamra" w:date="2021-09-24T16:51:00Z"/>
          <w:rFonts w:ascii="Arial" w:eastAsia="Arial" w:hAnsi="Arial" w:cs="Arial"/>
          <w:sz w:val="24"/>
          <w:szCs w:val="24"/>
        </w:rPr>
      </w:pPr>
    </w:p>
    <w:p w14:paraId="4B561CC9" w14:textId="7264A58D" w:rsidR="00A959FC" w:rsidDel="00DE5189" w:rsidRDefault="005858C1" w:rsidP="0068477D">
      <w:pPr>
        <w:tabs>
          <w:tab w:val="left" w:pos="1020"/>
        </w:tabs>
        <w:rPr>
          <w:ins w:id="20393" w:author="Ritu Kamra" w:date="2021-09-24T16:51:00Z"/>
          <w:del w:id="20394" w:author="Dilip Kumar" w:date="2021-09-26T12:02:00Z"/>
          <w:rFonts w:ascii="Arial" w:eastAsia="Arial" w:hAnsi="Arial" w:cs="Arial"/>
          <w:sz w:val="24"/>
          <w:szCs w:val="24"/>
        </w:rPr>
      </w:pPr>
      <w:r>
        <w:rPr>
          <w:noProof/>
        </w:rPr>
        <w:pict w14:anchorId="759F1139">
          <v:rect id="_x0000_s1394" style="position:absolute;margin-left:351.75pt;margin-top:138.5pt;width:130pt;height:73.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" filled="f" stroked="f" strokeweight="1pt">
            <v:textbox>
              <w:txbxContent>
                <w:p w14:paraId="60DC95B1" w14:textId="77777777" w:rsidR="0068477D" w:rsidRDefault="0068477D" w:rsidP="0068477D">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2021E-2030F</w:t>
                  </w:r>
                </w:p>
                <w:p w14:paraId="096782B8" w14:textId="77777777" w:rsidR="0068477D" w:rsidRDefault="0068477D" w:rsidP="0068477D">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630E7108" w14:textId="054D94B3" w:rsidR="0068477D" w:rsidRDefault="00553C2E" w:rsidP="0068477D">
                  <w:pPr>
                    <w:spacing w:line="240" w:lineRule="auto"/>
                    <w:jc w:val="center"/>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5.8</w:t>
                  </w:r>
                  <w:r w:rsidR="00A118A8">
                    <w:rPr>
                      <w:rFonts w:ascii="Verdana" w:eastAsia="Verdana" w:hAnsi="Verdana" w:cs="Verdana"/>
                      <w:b/>
                      <w:bCs/>
                      <w:color w:val="000000"/>
                      <w:kern w:val="24"/>
                      <w:sz w:val="18"/>
                      <w:szCs w:val="18"/>
                    </w:rPr>
                    <w:t>6</w:t>
                  </w:r>
                  <w:r w:rsidR="0068477D">
                    <w:rPr>
                      <w:rFonts w:ascii="Verdana" w:eastAsia="Verdana" w:hAnsi="Verdana" w:cs="Verdana"/>
                      <w:b/>
                      <w:bCs/>
                      <w:color w:val="000000"/>
                      <w:kern w:val="24"/>
                      <w:sz w:val="18"/>
                      <w:szCs w:val="18"/>
                    </w:rPr>
                    <w:t>% By Volume</w:t>
                  </w:r>
                </w:p>
              </w:txbxContent>
            </v:textbox>
          </v:rect>
        </w:pict>
      </w:r>
      <w:r>
        <w:rPr>
          <w:noProof/>
        </w:rPr>
        <w:pict w14:anchorId="048041BB">
          <v:shape id="_x0000_s1393" type="#_x0000_t202" style="position:absolute;margin-left:0;margin-top:13.25pt;width:510pt;height:38.25pt;z-index:251858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" filled="f" stroked="f">
            <v:textbox>
              <w:txbxContent>
                <w:p w14:paraId="6DD8B7A5" w14:textId="618A284D" w:rsidR="00D51608" w:rsidRPr="00CE35EB" w:rsidRDefault="00D51608" w:rsidP="00D51608">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w:t>
                  </w:r>
                  <w:ins w:id="20395" w:author="Ritu Kamra" w:date="2021-09-27T17:10:00Z">
                    <w:r w:rsidR="003427EB">
                      <w:rPr>
                        <w:rFonts w:ascii="Verdana" w:eastAsia="Verdana" w:hAnsi="Verdana" w:cs="Verdana"/>
                        <w:b/>
                        <w:bCs/>
                        <w:color w:val="000000" w:themeColor="text1"/>
                        <w:kern w:val="24"/>
                        <w:sz w:val="20"/>
                        <w:szCs w:val="20"/>
                      </w:rPr>
                      <w:t>17</w:t>
                    </w:r>
                  </w:ins>
                  <w:del w:id="20396" w:author="Ritu Kamra" w:date="2021-09-27T17:10:00Z">
                    <w:r w:rsidRPr="00CE35EB" w:rsidDel="003427EB">
                      <w:rPr>
                        <w:rFonts w:ascii="Verdana" w:eastAsia="Verdana" w:hAnsi="Verdana" w:cs="Verdana"/>
                        <w:b/>
                        <w:bCs/>
                        <w:color w:val="000000" w:themeColor="text1"/>
                        <w:kern w:val="24"/>
                        <w:sz w:val="20"/>
                        <w:szCs w:val="20"/>
                      </w:rPr>
                      <w:delText>21</w:delText>
                    </w:r>
                  </w:del>
                  <w:r w:rsidRPr="00CE35EB">
                    <w:rPr>
                      <w:rFonts w:ascii="Verdana" w:eastAsia="Verdana" w:hAnsi="Verdana" w:cs="Verdana"/>
                      <w:b/>
                      <w:bCs/>
                      <w:color w:val="000000" w:themeColor="text1"/>
                      <w:kern w:val="24"/>
                      <w:sz w:val="20"/>
                      <w:szCs w:val="20"/>
                    </w:rPr>
                    <w:t xml:space="preserve">: Asia Pacific </w:t>
                  </w:r>
                  <w:r w:rsidR="00F615C8">
                    <w:rPr>
                      <w:rFonts w:ascii="Verdana" w:eastAsia="Verdana" w:hAnsi="Verdana" w:cs="Verdana"/>
                      <w:b/>
                      <w:bCs/>
                      <w:color w:val="000000" w:themeColor="text1"/>
                      <w:kern w:val="24"/>
                      <w:sz w:val="20"/>
                      <w:szCs w:val="20"/>
                    </w:rPr>
                    <w:t>Epoxy Resin</w:t>
                  </w:r>
                  <w:r w:rsidRPr="00CE35EB">
                    <w:rPr>
                      <w:rFonts w:ascii="Verdana" w:eastAsia="Verdana" w:hAnsi="Verdana" w:cs="Verdana"/>
                      <w:b/>
                      <w:bCs/>
                      <w:color w:val="000000" w:themeColor="text1"/>
                      <w:kern w:val="24"/>
                      <w:sz w:val="20"/>
                      <w:szCs w:val="20"/>
                    </w:rPr>
                    <w:t xml:space="preserve"> </w:t>
                  </w:r>
                  <w:ins w:id="20397" w:author="Hardik Malhotra" w:date="2021-09-30T21:53:00Z">
                    <w:r w:rsidR="005F21EC">
                      <w:rPr>
                        <w:rFonts w:ascii="Verdana" w:eastAsia="Verdana" w:hAnsi="Verdana" w:cs="Verdana"/>
                        <w:b/>
                        <w:bCs/>
                        <w:color w:val="000000" w:themeColor="text1"/>
                        <w:kern w:val="24"/>
                        <w:sz w:val="20"/>
                        <w:szCs w:val="20"/>
                      </w:rPr>
                      <w:t>Demand</w:t>
                    </w:r>
                  </w:ins>
                  <w:del w:id="20398" w:author="Hardik Malhotra" w:date="2021-09-30T21:53:00Z">
                    <w:r w:rsidRPr="00CE35EB" w:rsidDel="005F21EC">
                      <w:rPr>
                        <w:rFonts w:ascii="Verdana" w:eastAsia="Verdana" w:hAnsi="Verdana" w:cs="Verdana"/>
                        <w:b/>
                        <w:bCs/>
                        <w:color w:val="000000" w:themeColor="text1"/>
                        <w:kern w:val="24"/>
                        <w:sz w:val="20"/>
                        <w:szCs w:val="20"/>
                      </w:rPr>
                      <w:delText>Market Size</w:delText>
                    </w:r>
                  </w:del>
                  <w:r w:rsidRPr="00CE35EB">
                    <w:rPr>
                      <w:rFonts w:ascii="Verdana" w:eastAsia="Verdana" w:hAnsi="Verdana" w:cs="Verdana"/>
                      <w:b/>
                      <w:bCs/>
                      <w:color w:val="000000" w:themeColor="text1"/>
                      <w:kern w:val="24"/>
                      <w:sz w:val="20"/>
                      <w:szCs w:val="20"/>
                    </w:rPr>
                    <w:t>, By Volume (Thousand Tonnes), 2015–2030F</w:t>
                  </w:r>
                </w:p>
              </w:txbxContent>
            </v:textbox>
            <w10:wrap anchorx="margin"/>
          </v:shape>
        </w:pict>
      </w:r>
    </w:p>
    <w:p w14:paraId="7A93BE8D" w14:textId="11022F5F" w:rsidR="00A959FC" w:rsidDel="00DE5189" w:rsidRDefault="00A959FC" w:rsidP="0068477D">
      <w:pPr>
        <w:tabs>
          <w:tab w:val="left" w:pos="1020"/>
        </w:tabs>
        <w:rPr>
          <w:ins w:id="20399" w:author="Ritu Kamra" w:date="2021-09-24T16:51:00Z"/>
          <w:del w:id="20400" w:author="Dilip Kumar" w:date="2021-09-26T12:02:00Z"/>
          <w:rFonts w:ascii="Arial" w:eastAsia="Arial" w:hAnsi="Arial" w:cs="Arial"/>
          <w:sz w:val="24"/>
          <w:szCs w:val="24"/>
        </w:rPr>
      </w:pPr>
    </w:p>
    <w:p w14:paraId="40BBC81D" w14:textId="7B24E844" w:rsidR="00A959FC" w:rsidDel="001D08D4" w:rsidRDefault="00A959FC" w:rsidP="0068477D">
      <w:pPr>
        <w:tabs>
          <w:tab w:val="left" w:pos="1020"/>
        </w:tabs>
        <w:rPr>
          <w:del w:id="20401" w:author="Ritu Kamra" w:date="2021-09-27T19:18:00Z"/>
          <w:rFonts w:ascii="Arial" w:eastAsia="Arial" w:hAnsi="Arial" w:cs="Arial"/>
          <w:sz w:val="24"/>
          <w:szCs w:val="24"/>
        </w:rPr>
      </w:pPr>
    </w:p>
    <w:p w14:paraId="6625A7C0" w14:textId="5D19E900" w:rsidR="0068477D" w:rsidRDefault="005858C1" w:rsidP="0068477D">
      <w:pPr>
        <w:rPr>
          <w:rFonts w:ascii="Arial" w:eastAsia="Arial" w:hAnsi="Arial" w:cs="Arial"/>
          <w:sz w:val="24"/>
          <w:szCs w:val="24"/>
        </w:rPr>
      </w:pPr>
      <w:r>
        <w:rPr>
          <w:noProof/>
        </w:rPr>
        <w:pict w14:anchorId="4FADE43D">
          <v:rect id="_x0000_s1392" style="position:absolute;margin-left:45pt;margin-top:138.75pt;width:130.05pt;height:73.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" filled="f" stroked="f" strokeweight="1pt">
            <v:textbox>
              <w:txbxContent>
                <w:p w14:paraId="48057590" w14:textId="77777777" w:rsidR="0068477D" w:rsidRDefault="0068477D" w:rsidP="0068477D">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2015-2020</w:t>
                  </w:r>
                </w:p>
                <w:p w14:paraId="147BE3D7" w14:textId="77777777" w:rsidR="0068477D" w:rsidRDefault="0068477D" w:rsidP="0068477D">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6FE0705E" w14:textId="311EDD97" w:rsidR="0068477D" w:rsidRDefault="00553C2E" w:rsidP="0068477D">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5.05%</w:t>
                  </w:r>
                  <w:r w:rsidR="0068477D">
                    <w:rPr>
                      <w:rFonts w:ascii="Verdana" w:eastAsia="Verdana" w:hAnsi="Verdana" w:cs="Verdana"/>
                      <w:b/>
                      <w:bCs/>
                      <w:color w:val="000000"/>
                      <w:kern w:val="24"/>
                      <w:sz w:val="18"/>
                      <w:szCs w:val="18"/>
                    </w:rPr>
                    <w:t>% By Volume</w:t>
                  </w:r>
                </w:p>
              </w:txbxContent>
            </v:textbox>
          </v:rect>
        </w:pict>
      </w:r>
      <w:r w:rsidR="0068477D" w:rsidRPr="005E4F0D">
        <w:rPr>
          <w:rFonts w:ascii="Arial" w:eastAsia="Arial" w:hAnsi="Arial" w:cs="Arial"/>
          <w:noProof/>
          <w:sz w:val="24"/>
          <w:szCs w:val="24"/>
        </w:rPr>
        <w:drawing>
          <wp:inline distT="0" distB="0" distL="0" distR="0" wp14:anchorId="545A6DB7" wp14:editId="0E2AA615">
            <wp:extent cx="6429375" cy="2193925"/>
            <wp:effectExtent l="0" t="0" r="0" b="0"/>
            <wp:docPr id="603" name="Chart 603">
              <a:extLst xmlns:a="http://schemas.openxmlformats.org/drawingml/2006/main">
                <a:ext uri="{FF2B5EF4-FFF2-40B4-BE49-F238E27FC236}">
                  <a16:creationId xmlns:a16="http://schemas.microsoft.com/office/drawing/2014/main" id="{EBEC80D7-2033-420E-9714-B47A03548B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4DA16231" w14:textId="783D8014" w:rsidR="0068477D" w:rsidRDefault="005858C1" w:rsidP="0068477D">
      <w:pPr>
        <w:tabs>
          <w:tab w:val="left" w:pos="1425"/>
        </w:tabs>
        <w:rPr>
          <w:rFonts w:ascii="Arial" w:eastAsia="Arial" w:hAnsi="Arial" w:cs="Arial"/>
          <w:sz w:val="24"/>
          <w:szCs w:val="24"/>
        </w:rPr>
      </w:pPr>
      <w:r>
        <w:rPr>
          <w:noProof/>
        </w:rPr>
        <w:pict w14:anchorId="251D8329">
          <v:shape id="_x0000_s1391" type="#_x0000_t202" style="position:absolute;margin-left:97.6pt;margin-top:19.9pt;width:148.8pt;height:21pt;z-index:252179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" filled="f" stroked="f">
            <v:textbox>
              <w:txbxContent>
                <w:p w14:paraId="0503F22C" w14:textId="77777777" w:rsidR="00687E98" w:rsidRPr="005858C1" w:rsidRDefault="00687E98" w:rsidP="00687E9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w:r>
    </w:p>
    <w:p w14:paraId="4340CBCA" w14:textId="4B9AB47A" w:rsidR="0068477D" w:rsidRPr="005E4F0D" w:rsidRDefault="0068477D" w:rsidP="0068477D">
      <w:pPr>
        <w:rPr>
          <w:rFonts w:ascii="Arial" w:eastAsia="Arial" w:hAnsi="Arial" w:cs="Arial"/>
          <w:sz w:val="24"/>
          <w:szCs w:val="24"/>
        </w:rPr>
      </w:pPr>
    </w:p>
    <w:p w14:paraId="500536D4" w14:textId="77777777" w:rsidR="00FC6FD8" w:rsidRDefault="00FC6FD8" w:rsidP="003B3DB5">
      <w:pPr>
        <w:spacing w:line="360" w:lineRule="auto"/>
        <w:jc w:val="both"/>
        <w:rPr>
          <w:ins w:id="20402" w:author="Dilip Kumar" w:date="2021-09-25T12:16:00Z"/>
          <w:rFonts w:ascii="Arial" w:eastAsia="Arial" w:hAnsi="Arial" w:cs="Arial"/>
          <w:sz w:val="24"/>
          <w:szCs w:val="24"/>
        </w:rPr>
        <w:sectPr w:rsidR="00FC6FD8"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A671408" w14:textId="014BB256" w:rsidR="003B3DB5" w:rsidRPr="00D72BB7" w:rsidRDefault="003B3DB5" w:rsidP="003B3DB5">
      <w:pPr>
        <w:spacing w:line="360" w:lineRule="auto"/>
        <w:jc w:val="both"/>
        <w:rPr>
          <w:rFonts w:ascii="Arial" w:eastAsia="Arial" w:hAnsi="Arial" w:cs="Arial"/>
          <w:color w:val="FF0000"/>
          <w:sz w:val="24"/>
          <w:szCs w:val="24"/>
          <w:rPrChange w:id="20403" w:author="Hardik Malhotra" w:date="2021-09-29T19:01:00Z">
            <w:rPr>
              <w:rFonts w:ascii="Arial" w:eastAsia="Arial" w:hAnsi="Arial" w:cs="Arial"/>
              <w:sz w:val="24"/>
              <w:szCs w:val="24"/>
            </w:rPr>
          </w:rPrChange>
        </w:rPr>
      </w:pPr>
      <w:r w:rsidRPr="00D72BB7">
        <w:rPr>
          <w:rFonts w:ascii="Arial" w:eastAsia="Arial" w:hAnsi="Arial" w:cs="Arial"/>
          <w:color w:val="FF0000"/>
          <w:sz w:val="24"/>
          <w:szCs w:val="24"/>
          <w:rPrChange w:id="20404" w:author="Hardik Malhotra" w:date="2021-09-29T19:01:00Z">
            <w:rPr>
              <w:rFonts w:ascii="Arial" w:eastAsia="Arial" w:hAnsi="Arial" w:cs="Arial"/>
              <w:sz w:val="24"/>
              <w:szCs w:val="24"/>
            </w:rPr>
          </w:rPrChange>
        </w:rPr>
        <w:t xml:space="preserve">The demand </w:t>
      </w:r>
      <w:del w:id="20405" w:author="Supreet Mathaun" w:date="2021-09-24T09:17:00Z">
        <w:r w:rsidRPr="00D72BB7" w:rsidDel="00F1691D">
          <w:rPr>
            <w:rFonts w:ascii="Arial" w:eastAsia="Arial" w:hAnsi="Arial" w:cs="Arial"/>
            <w:color w:val="FF0000"/>
            <w:sz w:val="24"/>
            <w:szCs w:val="24"/>
            <w:rPrChange w:id="20406" w:author="Hardik Malhotra" w:date="2021-09-29T19:01:00Z">
              <w:rPr>
                <w:rFonts w:ascii="Arial" w:eastAsia="Arial" w:hAnsi="Arial" w:cs="Arial"/>
                <w:sz w:val="24"/>
                <w:szCs w:val="24"/>
              </w:rPr>
            </w:rPrChange>
          </w:rPr>
          <w:delText xml:space="preserve">of </w:delText>
        </w:r>
      </w:del>
      <w:ins w:id="20407" w:author="Supreet Mathaun" w:date="2021-09-24T09:17:00Z">
        <w:r w:rsidR="00F1691D" w:rsidRPr="00D72BB7">
          <w:rPr>
            <w:rFonts w:ascii="Arial" w:eastAsia="Arial" w:hAnsi="Arial" w:cs="Arial"/>
            <w:color w:val="FF0000"/>
            <w:sz w:val="24"/>
            <w:szCs w:val="24"/>
            <w:rPrChange w:id="20408" w:author="Hardik Malhotra" w:date="2021-09-29T19:01:00Z">
              <w:rPr>
                <w:rFonts w:ascii="Arial" w:eastAsia="Arial" w:hAnsi="Arial" w:cs="Arial"/>
                <w:sz w:val="24"/>
                <w:szCs w:val="24"/>
              </w:rPr>
            </w:rPrChange>
          </w:rPr>
          <w:t xml:space="preserve">for </w:t>
        </w:r>
      </w:ins>
      <w:r w:rsidRPr="00D72BB7">
        <w:rPr>
          <w:rFonts w:ascii="Arial" w:eastAsia="Arial" w:hAnsi="Arial" w:cs="Arial"/>
          <w:color w:val="FF0000"/>
          <w:sz w:val="24"/>
          <w:szCs w:val="24"/>
          <w:rPrChange w:id="20409" w:author="Hardik Malhotra" w:date="2021-09-29T19:01:00Z">
            <w:rPr>
              <w:rFonts w:ascii="Arial" w:eastAsia="Arial" w:hAnsi="Arial" w:cs="Arial"/>
              <w:sz w:val="24"/>
              <w:szCs w:val="24"/>
            </w:rPr>
          </w:rPrChange>
        </w:rPr>
        <w:t xml:space="preserve">Epoxy Resin is expected to increase in the Asia Pacific region due to </w:t>
      </w:r>
      <w:ins w:id="20410" w:author="Supreet Mathaun" w:date="2021-09-24T09:17:00Z">
        <w:r w:rsidR="00F1691D" w:rsidRPr="00D72BB7">
          <w:rPr>
            <w:rFonts w:ascii="Arial" w:eastAsia="Arial" w:hAnsi="Arial" w:cs="Arial"/>
            <w:color w:val="FF0000"/>
            <w:sz w:val="24"/>
            <w:szCs w:val="24"/>
            <w:rPrChange w:id="20411" w:author="Hardik Malhotra" w:date="2021-09-29T19:01:00Z">
              <w:rPr>
                <w:rFonts w:ascii="Arial" w:eastAsia="Arial" w:hAnsi="Arial" w:cs="Arial"/>
                <w:sz w:val="24"/>
                <w:szCs w:val="24"/>
              </w:rPr>
            </w:rPrChange>
          </w:rPr>
          <w:t xml:space="preserve">the </w:t>
        </w:r>
      </w:ins>
      <w:r w:rsidRPr="00D72BB7">
        <w:rPr>
          <w:rFonts w:ascii="Arial" w:eastAsia="Arial" w:hAnsi="Arial" w:cs="Arial"/>
          <w:color w:val="FF0000"/>
          <w:sz w:val="24"/>
          <w:szCs w:val="24"/>
          <w:rPrChange w:id="20412" w:author="Hardik Malhotra" w:date="2021-09-29T19:01:00Z">
            <w:rPr>
              <w:rFonts w:ascii="Arial" w:eastAsia="Arial" w:hAnsi="Arial" w:cs="Arial"/>
              <w:sz w:val="24"/>
              <w:szCs w:val="24"/>
            </w:rPr>
          </w:rPrChange>
        </w:rPr>
        <w:t xml:space="preserve">rise in demand from the end-user industries such as in powder coating applications and flooring in expanding building and construction sector. The highest demand </w:t>
      </w:r>
      <w:del w:id="20413" w:author="Supreet Mathaun" w:date="2021-09-24T09:17:00Z">
        <w:r w:rsidRPr="00D72BB7" w:rsidDel="00F1691D">
          <w:rPr>
            <w:rFonts w:ascii="Arial" w:eastAsia="Arial" w:hAnsi="Arial" w:cs="Arial"/>
            <w:color w:val="FF0000"/>
            <w:sz w:val="24"/>
            <w:szCs w:val="24"/>
            <w:rPrChange w:id="20414" w:author="Hardik Malhotra" w:date="2021-09-29T19:01:00Z">
              <w:rPr>
                <w:rFonts w:ascii="Arial" w:eastAsia="Arial" w:hAnsi="Arial" w:cs="Arial"/>
                <w:sz w:val="24"/>
                <w:szCs w:val="24"/>
              </w:rPr>
            </w:rPrChange>
          </w:rPr>
          <w:delText xml:space="preserve">of </w:delText>
        </w:r>
      </w:del>
      <w:ins w:id="20415" w:author="Supreet Mathaun" w:date="2021-09-24T09:17:00Z">
        <w:r w:rsidR="00F1691D" w:rsidRPr="00D72BB7">
          <w:rPr>
            <w:rFonts w:ascii="Arial" w:eastAsia="Arial" w:hAnsi="Arial" w:cs="Arial"/>
            <w:color w:val="FF0000"/>
            <w:sz w:val="24"/>
            <w:szCs w:val="24"/>
            <w:rPrChange w:id="20416" w:author="Hardik Malhotra" w:date="2021-09-29T19:01:00Z">
              <w:rPr>
                <w:rFonts w:ascii="Arial" w:eastAsia="Arial" w:hAnsi="Arial" w:cs="Arial"/>
                <w:sz w:val="24"/>
                <w:szCs w:val="24"/>
              </w:rPr>
            </w:rPrChange>
          </w:rPr>
          <w:t xml:space="preserve">for </w:t>
        </w:r>
      </w:ins>
      <w:r w:rsidRPr="00D72BB7">
        <w:rPr>
          <w:rFonts w:ascii="Arial" w:eastAsia="Arial" w:hAnsi="Arial" w:cs="Arial"/>
          <w:color w:val="FF0000"/>
          <w:sz w:val="24"/>
          <w:szCs w:val="24"/>
          <w:rPrChange w:id="20417" w:author="Hardik Malhotra" w:date="2021-09-29T19:01:00Z">
            <w:rPr>
              <w:rFonts w:ascii="Arial" w:eastAsia="Arial" w:hAnsi="Arial" w:cs="Arial"/>
              <w:sz w:val="24"/>
              <w:szCs w:val="24"/>
            </w:rPr>
          </w:rPrChange>
        </w:rPr>
        <w:t>Epoxy Resin is generated from the Asia Pacific region and account</w:t>
      </w:r>
      <w:ins w:id="20418" w:author="Supreet Mathaun" w:date="2021-09-24T09:18:00Z">
        <w:r w:rsidR="00F1691D" w:rsidRPr="00D72BB7">
          <w:rPr>
            <w:rFonts w:ascii="Arial" w:eastAsia="Arial" w:hAnsi="Arial" w:cs="Arial"/>
            <w:color w:val="FF0000"/>
            <w:sz w:val="24"/>
            <w:szCs w:val="24"/>
            <w:rPrChange w:id="20419" w:author="Hardik Malhotra" w:date="2021-09-29T19:01:00Z">
              <w:rPr>
                <w:rFonts w:ascii="Arial" w:eastAsia="Arial" w:hAnsi="Arial" w:cs="Arial"/>
                <w:sz w:val="24"/>
                <w:szCs w:val="24"/>
              </w:rPr>
            </w:rPrChange>
          </w:rPr>
          <w:t>s</w:t>
        </w:r>
      </w:ins>
      <w:r w:rsidRPr="00D72BB7">
        <w:rPr>
          <w:rFonts w:ascii="Arial" w:eastAsia="Arial" w:hAnsi="Arial" w:cs="Arial"/>
          <w:color w:val="FF0000"/>
          <w:sz w:val="24"/>
          <w:szCs w:val="24"/>
          <w:rPrChange w:id="20420" w:author="Hardik Malhotra" w:date="2021-09-29T19:01:00Z">
            <w:rPr>
              <w:rFonts w:ascii="Arial" w:eastAsia="Arial" w:hAnsi="Arial" w:cs="Arial"/>
              <w:sz w:val="24"/>
              <w:szCs w:val="24"/>
            </w:rPr>
          </w:rPrChange>
        </w:rPr>
        <w:t xml:space="preserve"> for more than 45% </w:t>
      </w:r>
      <w:ins w:id="20421" w:author="Supreet Mathaun" w:date="2021-09-24T09:18:00Z">
        <w:r w:rsidR="00E34C5A" w:rsidRPr="00D72BB7">
          <w:rPr>
            <w:rFonts w:ascii="Arial" w:eastAsia="Arial" w:hAnsi="Arial" w:cs="Arial"/>
            <w:color w:val="FF0000"/>
            <w:sz w:val="24"/>
            <w:szCs w:val="24"/>
            <w:rPrChange w:id="20422" w:author="Hardik Malhotra" w:date="2021-09-29T19:01:00Z">
              <w:rPr>
                <w:rFonts w:ascii="Arial" w:eastAsia="Arial" w:hAnsi="Arial" w:cs="Arial"/>
                <w:sz w:val="24"/>
                <w:szCs w:val="24"/>
              </w:rPr>
            </w:rPrChange>
          </w:rPr>
          <w:t xml:space="preserve">of </w:t>
        </w:r>
      </w:ins>
      <w:r w:rsidRPr="00D72BB7">
        <w:rPr>
          <w:rFonts w:ascii="Arial" w:eastAsia="Arial" w:hAnsi="Arial" w:cs="Arial"/>
          <w:color w:val="FF0000"/>
          <w:sz w:val="24"/>
          <w:szCs w:val="24"/>
          <w:rPrChange w:id="20423" w:author="Hardik Malhotra" w:date="2021-09-29T19:01:00Z">
            <w:rPr>
              <w:rFonts w:ascii="Arial" w:eastAsia="Arial" w:hAnsi="Arial" w:cs="Arial"/>
              <w:sz w:val="24"/>
              <w:szCs w:val="24"/>
            </w:rPr>
          </w:rPrChange>
        </w:rPr>
        <w:t xml:space="preserve">market share due to the growing population and </w:t>
      </w:r>
      <w:del w:id="20424" w:author="Supreet Mathaun" w:date="2021-09-24T09:19:00Z">
        <w:r w:rsidRPr="00D72BB7" w:rsidDel="005C2B59">
          <w:rPr>
            <w:rFonts w:ascii="Arial" w:eastAsia="Arial" w:hAnsi="Arial" w:cs="Arial"/>
            <w:color w:val="FF0000"/>
            <w:sz w:val="24"/>
            <w:szCs w:val="24"/>
            <w:rPrChange w:id="20425" w:author="Hardik Malhotra" w:date="2021-09-29T19:01:00Z">
              <w:rPr>
                <w:rFonts w:ascii="Arial" w:eastAsia="Arial" w:hAnsi="Arial" w:cs="Arial"/>
                <w:sz w:val="24"/>
                <w:szCs w:val="24"/>
              </w:rPr>
            </w:rPrChange>
          </w:rPr>
          <w:delText xml:space="preserve">hence </w:delText>
        </w:r>
      </w:del>
      <w:r w:rsidRPr="00D72BB7">
        <w:rPr>
          <w:rFonts w:ascii="Arial" w:eastAsia="Arial" w:hAnsi="Arial" w:cs="Arial"/>
          <w:color w:val="FF0000"/>
          <w:sz w:val="24"/>
          <w:szCs w:val="24"/>
          <w:rPrChange w:id="20426" w:author="Hardik Malhotra" w:date="2021-09-29T19:01:00Z">
            <w:rPr>
              <w:rFonts w:ascii="Arial" w:eastAsia="Arial" w:hAnsi="Arial" w:cs="Arial"/>
              <w:sz w:val="24"/>
              <w:szCs w:val="24"/>
            </w:rPr>
          </w:rPrChange>
        </w:rPr>
        <w:t>construction activities across the region</w:t>
      </w:r>
      <w:ins w:id="20427" w:author="Supreet Mathaun" w:date="2021-09-24T09:19:00Z">
        <w:r w:rsidR="005C2B59" w:rsidRPr="00D72BB7">
          <w:rPr>
            <w:rFonts w:ascii="Arial" w:eastAsia="Arial" w:hAnsi="Arial" w:cs="Arial"/>
            <w:color w:val="FF0000"/>
            <w:sz w:val="24"/>
            <w:szCs w:val="24"/>
            <w:rPrChange w:id="20428" w:author="Hardik Malhotra" w:date="2021-09-29T19:01:00Z">
              <w:rPr>
                <w:rFonts w:ascii="Arial" w:eastAsia="Arial" w:hAnsi="Arial" w:cs="Arial"/>
                <w:sz w:val="24"/>
                <w:szCs w:val="24"/>
              </w:rPr>
            </w:rPrChange>
          </w:rPr>
          <w:t>,</w:t>
        </w:r>
      </w:ins>
      <w:r w:rsidRPr="00D72BB7">
        <w:rPr>
          <w:rFonts w:ascii="Arial" w:eastAsia="Arial" w:hAnsi="Arial" w:cs="Arial"/>
          <w:color w:val="FF0000"/>
          <w:sz w:val="24"/>
          <w:szCs w:val="24"/>
          <w:rPrChange w:id="20429" w:author="Hardik Malhotra" w:date="2021-09-29T19:01:00Z">
            <w:rPr>
              <w:rFonts w:ascii="Arial" w:eastAsia="Arial" w:hAnsi="Arial" w:cs="Arial"/>
              <w:sz w:val="24"/>
              <w:szCs w:val="24"/>
            </w:rPr>
          </w:rPrChange>
        </w:rPr>
        <w:t xml:space="preserve"> majorly in </w:t>
      </w:r>
      <w:del w:id="20430" w:author="Supreet Mathaun" w:date="2021-09-24T09:19:00Z">
        <w:r w:rsidRPr="00D72BB7" w:rsidDel="005C2B59">
          <w:rPr>
            <w:rFonts w:ascii="Arial" w:eastAsia="Arial" w:hAnsi="Arial" w:cs="Arial"/>
            <w:color w:val="FF0000"/>
            <w:sz w:val="24"/>
            <w:szCs w:val="24"/>
            <w:rPrChange w:id="20431" w:author="Hardik Malhotra" w:date="2021-09-29T19:01:00Z">
              <w:rPr>
                <w:rFonts w:ascii="Arial" w:eastAsia="Arial" w:hAnsi="Arial" w:cs="Arial"/>
                <w:sz w:val="24"/>
                <w:szCs w:val="24"/>
              </w:rPr>
            </w:rPrChange>
          </w:rPr>
          <w:delText xml:space="preserve">the </w:delText>
        </w:r>
      </w:del>
      <w:r w:rsidRPr="00D72BB7">
        <w:rPr>
          <w:rFonts w:ascii="Arial" w:eastAsia="Arial" w:hAnsi="Arial" w:cs="Arial"/>
          <w:color w:val="FF0000"/>
          <w:sz w:val="24"/>
          <w:szCs w:val="24"/>
          <w:rPrChange w:id="20432" w:author="Hardik Malhotra" w:date="2021-09-29T19:01:00Z">
            <w:rPr>
              <w:rFonts w:ascii="Arial" w:eastAsia="Arial" w:hAnsi="Arial" w:cs="Arial"/>
              <w:sz w:val="24"/>
              <w:szCs w:val="24"/>
            </w:rPr>
          </w:rPrChange>
        </w:rPr>
        <w:t xml:space="preserve">developing countries like China and India. Epoxy Resin </w:t>
      </w:r>
      <w:ins w:id="20433" w:author="Supreet Mathaun" w:date="2021-09-24T09:19:00Z">
        <w:r w:rsidR="005C2B59" w:rsidRPr="00D72BB7">
          <w:rPr>
            <w:rFonts w:ascii="Arial" w:eastAsia="Arial" w:hAnsi="Arial" w:cs="Arial"/>
            <w:color w:val="FF0000"/>
            <w:sz w:val="24"/>
            <w:szCs w:val="24"/>
            <w:rPrChange w:id="20434" w:author="Hardik Malhotra" w:date="2021-09-29T19:01:00Z">
              <w:rPr>
                <w:rFonts w:ascii="Arial" w:eastAsia="Arial" w:hAnsi="Arial" w:cs="Arial"/>
                <w:sz w:val="24"/>
                <w:szCs w:val="24"/>
              </w:rPr>
            </w:rPrChange>
          </w:rPr>
          <w:t xml:space="preserve">is </w:t>
        </w:r>
      </w:ins>
      <w:r w:rsidRPr="00D72BB7">
        <w:rPr>
          <w:rFonts w:ascii="Arial" w:eastAsia="Arial" w:hAnsi="Arial" w:cs="Arial"/>
          <w:color w:val="FF0000"/>
          <w:sz w:val="24"/>
          <w:szCs w:val="24"/>
          <w:rPrChange w:id="20435" w:author="Hardik Malhotra" w:date="2021-09-29T19:01:00Z">
            <w:rPr>
              <w:rFonts w:ascii="Arial" w:eastAsia="Arial" w:hAnsi="Arial" w:cs="Arial"/>
              <w:sz w:val="24"/>
              <w:szCs w:val="24"/>
            </w:rPr>
          </w:rPrChange>
        </w:rPr>
        <w:t xml:space="preserve">used widely in the construction sector, adhesives, </w:t>
      </w:r>
      <w:r w:rsidRPr="00D72BB7">
        <w:rPr>
          <w:rFonts w:ascii="Arial" w:eastAsia="Arial" w:hAnsi="Arial" w:cs="Arial"/>
          <w:color w:val="FF0000"/>
          <w:sz w:val="24"/>
          <w:szCs w:val="24"/>
          <w:rPrChange w:id="20436" w:author="Hardik Malhotra" w:date="2021-09-29T19:01:00Z">
            <w:rPr>
              <w:rFonts w:ascii="Arial" w:eastAsia="Arial" w:hAnsi="Arial" w:cs="Arial"/>
              <w:sz w:val="24"/>
              <w:szCs w:val="24"/>
            </w:rPr>
          </w:rPrChange>
        </w:rPr>
        <w:lastRenderedPageBreak/>
        <w:t xml:space="preserve">composites, and other applications owing to its thermal stability, chemical &amp; moisture resistivity, superior durability, mechanical strength, and other properties. Also, reduced GST rate from 28% to 18% </w:t>
      </w:r>
      <w:del w:id="20437" w:author="Supreet Mathaun" w:date="2021-09-24T09:20:00Z">
        <w:r w:rsidRPr="00D72BB7" w:rsidDel="005C2B59">
          <w:rPr>
            <w:rFonts w:ascii="Arial" w:eastAsia="Arial" w:hAnsi="Arial" w:cs="Arial"/>
            <w:color w:val="FF0000"/>
            <w:sz w:val="24"/>
            <w:szCs w:val="24"/>
            <w:rPrChange w:id="20438" w:author="Hardik Malhotra" w:date="2021-09-29T19:01:00Z">
              <w:rPr>
                <w:rFonts w:ascii="Arial" w:eastAsia="Arial" w:hAnsi="Arial" w:cs="Arial"/>
                <w:sz w:val="24"/>
                <w:szCs w:val="24"/>
              </w:rPr>
            </w:rPrChange>
          </w:rPr>
          <w:delText xml:space="preserve"> </w:delText>
        </w:r>
      </w:del>
      <w:r w:rsidRPr="00D72BB7">
        <w:rPr>
          <w:rFonts w:ascii="Arial" w:eastAsia="Arial" w:hAnsi="Arial" w:cs="Arial"/>
          <w:color w:val="FF0000"/>
          <w:sz w:val="24"/>
          <w:szCs w:val="24"/>
          <w:rPrChange w:id="20439" w:author="Hardik Malhotra" w:date="2021-09-29T19:01:00Z">
            <w:rPr>
              <w:rFonts w:ascii="Arial" w:eastAsia="Arial" w:hAnsi="Arial" w:cs="Arial"/>
              <w:sz w:val="24"/>
              <w:szCs w:val="24"/>
            </w:rPr>
          </w:rPrChange>
        </w:rPr>
        <w:t xml:space="preserve">has created growth in </w:t>
      </w:r>
      <w:ins w:id="20440" w:author="Supreet Mathaun" w:date="2021-09-24T09:20:00Z">
        <w:r w:rsidR="005C2B59" w:rsidRPr="00D72BB7">
          <w:rPr>
            <w:rFonts w:ascii="Arial" w:eastAsia="Arial" w:hAnsi="Arial" w:cs="Arial"/>
            <w:color w:val="FF0000"/>
            <w:sz w:val="24"/>
            <w:szCs w:val="24"/>
            <w:rPrChange w:id="20441" w:author="Hardik Malhotra" w:date="2021-09-29T19:01:00Z">
              <w:rPr>
                <w:rFonts w:ascii="Arial" w:eastAsia="Arial" w:hAnsi="Arial" w:cs="Arial"/>
                <w:sz w:val="24"/>
                <w:szCs w:val="24"/>
              </w:rPr>
            </w:rPrChange>
          </w:rPr>
          <w:t xml:space="preserve">the </w:t>
        </w:r>
      </w:ins>
      <w:r w:rsidRPr="00D72BB7">
        <w:rPr>
          <w:rFonts w:ascii="Arial" w:eastAsia="Arial" w:hAnsi="Arial" w:cs="Arial"/>
          <w:color w:val="FF0000"/>
          <w:sz w:val="24"/>
          <w:szCs w:val="24"/>
          <w:rPrChange w:id="20442" w:author="Hardik Malhotra" w:date="2021-09-29T19:01:00Z">
            <w:rPr>
              <w:rFonts w:ascii="Arial" w:eastAsia="Arial" w:hAnsi="Arial" w:cs="Arial"/>
              <w:sz w:val="24"/>
              <w:szCs w:val="24"/>
            </w:rPr>
          </w:rPrChange>
        </w:rPr>
        <w:t>paint market</w:t>
      </w:r>
      <w:r w:rsidRPr="00D72BB7">
        <w:rPr>
          <w:rFonts w:ascii="Arial" w:eastAsia="Arial" w:hAnsi="Arial" w:cs="Arial"/>
          <w:color w:val="FF0000"/>
          <w:sz w:val="24"/>
          <w:szCs w:val="24"/>
          <w:lang w:val="en-US"/>
          <w:rPrChange w:id="20443" w:author="Hardik Malhotra" w:date="2021-09-29T19:01:00Z">
            <w:rPr>
              <w:rFonts w:ascii="Arial" w:eastAsia="Arial" w:hAnsi="Arial" w:cs="Arial"/>
              <w:sz w:val="24"/>
              <w:szCs w:val="24"/>
              <w:lang w:val="en-US"/>
            </w:rPr>
          </w:rPrChange>
        </w:rPr>
        <w:t xml:space="preserve"> across Asian countries like India and China</w:t>
      </w:r>
      <w:ins w:id="20444" w:author="Supreet Mathaun" w:date="2021-09-24T09:20:00Z">
        <w:r w:rsidR="005C2B59" w:rsidRPr="00D72BB7">
          <w:rPr>
            <w:rFonts w:ascii="Arial" w:eastAsia="Arial" w:hAnsi="Arial" w:cs="Arial"/>
            <w:color w:val="FF0000"/>
            <w:sz w:val="24"/>
            <w:szCs w:val="24"/>
            <w:lang w:val="en-US"/>
            <w:rPrChange w:id="20445" w:author="Hardik Malhotra" w:date="2021-09-29T19:01:00Z">
              <w:rPr>
                <w:rFonts w:ascii="Arial" w:eastAsia="Arial" w:hAnsi="Arial" w:cs="Arial"/>
                <w:sz w:val="24"/>
                <w:szCs w:val="24"/>
                <w:lang w:val="en-US"/>
              </w:rPr>
            </w:rPrChange>
          </w:rPr>
          <w:t>,</w:t>
        </w:r>
      </w:ins>
      <w:r w:rsidRPr="00D72BB7">
        <w:rPr>
          <w:rFonts w:ascii="Arial" w:eastAsia="Arial" w:hAnsi="Arial" w:cs="Arial"/>
          <w:color w:val="FF0000"/>
          <w:sz w:val="24"/>
          <w:szCs w:val="24"/>
          <w:lang w:val="en-US"/>
          <w:rPrChange w:id="20446" w:author="Hardik Malhotra" w:date="2021-09-29T19:01:00Z">
            <w:rPr>
              <w:rFonts w:ascii="Arial" w:eastAsia="Arial" w:hAnsi="Arial" w:cs="Arial"/>
              <w:sz w:val="24"/>
              <w:szCs w:val="24"/>
              <w:lang w:val="en-US"/>
            </w:rPr>
          </w:rPrChange>
        </w:rPr>
        <w:t xml:space="preserve"> which </w:t>
      </w:r>
      <w:del w:id="20447" w:author="Supreet Mathaun" w:date="2021-09-24T09:23:00Z">
        <w:r w:rsidRPr="00D72BB7" w:rsidDel="005C2B59">
          <w:rPr>
            <w:rFonts w:ascii="Arial" w:eastAsia="Arial" w:hAnsi="Arial" w:cs="Arial"/>
            <w:color w:val="FF0000"/>
            <w:sz w:val="24"/>
            <w:szCs w:val="24"/>
            <w:lang w:val="en-US"/>
            <w:rPrChange w:id="20448" w:author="Hardik Malhotra" w:date="2021-09-29T19:01:00Z">
              <w:rPr>
                <w:rFonts w:ascii="Arial" w:eastAsia="Arial" w:hAnsi="Arial" w:cs="Arial"/>
                <w:sz w:val="24"/>
                <w:szCs w:val="24"/>
                <w:lang w:val="en-US"/>
              </w:rPr>
            </w:rPrChange>
          </w:rPr>
          <w:delText xml:space="preserve">have </w:delText>
        </w:r>
      </w:del>
      <w:ins w:id="20449" w:author="Supreet Mathaun" w:date="2021-09-24T09:23:00Z">
        <w:r w:rsidR="005C2B59" w:rsidRPr="00D72BB7">
          <w:rPr>
            <w:rFonts w:ascii="Arial" w:eastAsia="Arial" w:hAnsi="Arial" w:cs="Arial"/>
            <w:color w:val="FF0000"/>
            <w:sz w:val="24"/>
            <w:szCs w:val="24"/>
            <w:lang w:val="en-US"/>
            <w:rPrChange w:id="20450" w:author="Hardik Malhotra" w:date="2021-09-29T19:01:00Z">
              <w:rPr>
                <w:rFonts w:ascii="Arial" w:eastAsia="Arial" w:hAnsi="Arial" w:cs="Arial"/>
                <w:sz w:val="24"/>
                <w:szCs w:val="24"/>
                <w:lang w:val="en-US"/>
              </w:rPr>
            </w:rPrChange>
          </w:rPr>
          <w:t xml:space="preserve">has </w:t>
        </w:r>
      </w:ins>
      <w:r w:rsidRPr="00D72BB7">
        <w:rPr>
          <w:rFonts w:ascii="Arial" w:eastAsia="Arial" w:hAnsi="Arial" w:cs="Arial"/>
          <w:color w:val="FF0000"/>
          <w:sz w:val="24"/>
          <w:szCs w:val="24"/>
          <w:lang w:val="en-US"/>
          <w:rPrChange w:id="20451" w:author="Hardik Malhotra" w:date="2021-09-29T19:01:00Z">
            <w:rPr>
              <w:rFonts w:ascii="Arial" w:eastAsia="Arial" w:hAnsi="Arial" w:cs="Arial"/>
              <w:sz w:val="24"/>
              <w:szCs w:val="24"/>
              <w:lang w:val="en-US"/>
            </w:rPr>
          </w:rPrChange>
        </w:rPr>
        <w:t xml:space="preserve">created </w:t>
      </w:r>
      <w:ins w:id="20452" w:author="Supreet Mathaun" w:date="2021-09-24T09:21:00Z">
        <w:r w:rsidR="005C2B59" w:rsidRPr="00D72BB7">
          <w:rPr>
            <w:rFonts w:ascii="Arial" w:eastAsia="Arial" w:hAnsi="Arial" w:cs="Arial"/>
            <w:color w:val="FF0000"/>
            <w:sz w:val="24"/>
            <w:szCs w:val="24"/>
            <w:lang w:val="en-US"/>
            <w:rPrChange w:id="20453" w:author="Hardik Malhotra" w:date="2021-09-29T19:01:00Z">
              <w:rPr>
                <w:rFonts w:ascii="Arial" w:eastAsia="Arial" w:hAnsi="Arial" w:cs="Arial"/>
                <w:sz w:val="24"/>
                <w:szCs w:val="24"/>
                <w:lang w:val="en-US"/>
              </w:rPr>
            </w:rPrChange>
          </w:rPr>
          <w:t xml:space="preserve">an </w:t>
        </w:r>
      </w:ins>
      <w:r w:rsidRPr="00D72BB7">
        <w:rPr>
          <w:rFonts w:ascii="Arial" w:eastAsia="Arial" w:hAnsi="Arial" w:cs="Arial"/>
          <w:color w:val="FF0000"/>
          <w:sz w:val="24"/>
          <w:szCs w:val="24"/>
          <w:lang w:val="en-US"/>
          <w:rPrChange w:id="20454" w:author="Hardik Malhotra" w:date="2021-09-29T19:01:00Z">
            <w:rPr>
              <w:rFonts w:ascii="Arial" w:eastAsia="Arial" w:hAnsi="Arial" w:cs="Arial"/>
              <w:sz w:val="24"/>
              <w:szCs w:val="24"/>
              <w:lang w:val="en-US"/>
            </w:rPr>
          </w:rPrChange>
        </w:rPr>
        <w:t xml:space="preserve">opportunity for the </w:t>
      </w:r>
      <w:r w:rsidRPr="00D72BB7">
        <w:rPr>
          <w:rFonts w:ascii="Arial" w:eastAsia="Arial" w:hAnsi="Arial" w:cs="Arial"/>
          <w:color w:val="FF0000"/>
          <w:sz w:val="24"/>
          <w:szCs w:val="24"/>
          <w:rPrChange w:id="20455" w:author="Hardik Malhotra" w:date="2021-09-29T19:01:00Z">
            <w:rPr>
              <w:rFonts w:ascii="Arial" w:eastAsia="Arial" w:hAnsi="Arial" w:cs="Arial"/>
              <w:sz w:val="24"/>
              <w:szCs w:val="24"/>
            </w:rPr>
          </w:rPrChange>
        </w:rPr>
        <w:t xml:space="preserve">paint manufacturers to pass the cost benefits on customers creating a higher growth in demand for paints. </w:t>
      </w:r>
    </w:p>
    <w:p w14:paraId="0F787311" w14:textId="1967794B" w:rsidR="003B3DB5" w:rsidRPr="00D72BB7" w:rsidRDefault="003B3DB5" w:rsidP="003B3DB5">
      <w:pPr>
        <w:spacing w:line="360" w:lineRule="auto"/>
        <w:jc w:val="both"/>
        <w:rPr>
          <w:rFonts w:ascii="Arial" w:eastAsia="Arial" w:hAnsi="Arial" w:cs="Arial"/>
          <w:color w:val="FF0000"/>
          <w:sz w:val="24"/>
          <w:szCs w:val="24"/>
          <w:rPrChange w:id="20456" w:author="Hardik Malhotra" w:date="2021-09-29T19:01:00Z">
            <w:rPr>
              <w:rFonts w:ascii="Arial" w:eastAsia="Arial" w:hAnsi="Arial" w:cs="Arial"/>
              <w:sz w:val="24"/>
              <w:szCs w:val="24"/>
            </w:rPr>
          </w:rPrChange>
        </w:rPr>
      </w:pPr>
      <w:r w:rsidRPr="00D72BB7">
        <w:rPr>
          <w:rFonts w:ascii="Arial" w:eastAsia="Arial" w:hAnsi="Arial" w:cs="Arial"/>
          <w:color w:val="FF0000"/>
          <w:sz w:val="24"/>
          <w:szCs w:val="24"/>
          <w:rPrChange w:id="20457" w:author="Hardik Malhotra" w:date="2021-09-29T19:01:00Z">
            <w:rPr>
              <w:rFonts w:ascii="Arial" w:eastAsia="Arial" w:hAnsi="Arial" w:cs="Arial"/>
              <w:sz w:val="24"/>
              <w:szCs w:val="24"/>
            </w:rPr>
          </w:rPrChange>
        </w:rPr>
        <w:t xml:space="preserve">Asia </w:t>
      </w:r>
      <w:del w:id="20458" w:author="Supreet Mathaun" w:date="2021-09-24T09:23:00Z">
        <w:r w:rsidRPr="00D72BB7" w:rsidDel="005C2B59">
          <w:rPr>
            <w:rFonts w:ascii="Arial" w:eastAsia="Arial" w:hAnsi="Arial" w:cs="Arial"/>
            <w:color w:val="FF0000"/>
            <w:sz w:val="24"/>
            <w:szCs w:val="24"/>
            <w:rPrChange w:id="20459" w:author="Hardik Malhotra" w:date="2021-09-29T19:01:00Z">
              <w:rPr>
                <w:rFonts w:ascii="Arial" w:eastAsia="Arial" w:hAnsi="Arial" w:cs="Arial"/>
                <w:sz w:val="24"/>
                <w:szCs w:val="24"/>
              </w:rPr>
            </w:rPrChange>
          </w:rPr>
          <w:delText>p</w:delText>
        </w:r>
      </w:del>
      <w:ins w:id="20460" w:author="Supreet Mathaun" w:date="2021-09-24T09:23:00Z">
        <w:r w:rsidR="005C2B59" w:rsidRPr="00D72BB7">
          <w:rPr>
            <w:rFonts w:ascii="Arial" w:eastAsia="Arial" w:hAnsi="Arial" w:cs="Arial"/>
            <w:color w:val="FF0000"/>
            <w:sz w:val="24"/>
            <w:szCs w:val="24"/>
            <w:rPrChange w:id="20461" w:author="Hardik Malhotra" w:date="2021-09-29T19:01:00Z">
              <w:rPr>
                <w:rFonts w:ascii="Arial" w:eastAsia="Arial" w:hAnsi="Arial" w:cs="Arial"/>
                <w:sz w:val="24"/>
                <w:szCs w:val="24"/>
              </w:rPr>
            </w:rPrChange>
          </w:rPr>
          <w:t>P</w:t>
        </w:r>
      </w:ins>
      <w:r w:rsidRPr="00D72BB7">
        <w:rPr>
          <w:rFonts w:ascii="Arial" w:eastAsia="Arial" w:hAnsi="Arial" w:cs="Arial"/>
          <w:color w:val="FF0000"/>
          <w:sz w:val="24"/>
          <w:szCs w:val="24"/>
          <w:rPrChange w:id="20462" w:author="Hardik Malhotra" w:date="2021-09-29T19:01:00Z">
            <w:rPr>
              <w:rFonts w:ascii="Arial" w:eastAsia="Arial" w:hAnsi="Arial" w:cs="Arial"/>
              <w:sz w:val="24"/>
              <w:szCs w:val="24"/>
            </w:rPr>
          </w:rPrChange>
        </w:rPr>
        <w:t>acific contribute</w:t>
      </w:r>
      <w:ins w:id="20463" w:author="Supreet Mathaun" w:date="2021-09-24T09:23:00Z">
        <w:r w:rsidR="005C2B59" w:rsidRPr="00D72BB7">
          <w:rPr>
            <w:rFonts w:ascii="Arial" w:eastAsia="Arial" w:hAnsi="Arial" w:cs="Arial"/>
            <w:color w:val="FF0000"/>
            <w:sz w:val="24"/>
            <w:szCs w:val="24"/>
            <w:rPrChange w:id="20464" w:author="Hardik Malhotra" w:date="2021-09-29T19:01:00Z">
              <w:rPr>
                <w:rFonts w:ascii="Arial" w:eastAsia="Arial" w:hAnsi="Arial" w:cs="Arial"/>
                <w:sz w:val="24"/>
                <w:szCs w:val="24"/>
              </w:rPr>
            </w:rPrChange>
          </w:rPr>
          <w:t>s</w:t>
        </w:r>
      </w:ins>
      <w:r w:rsidRPr="00D72BB7">
        <w:rPr>
          <w:rFonts w:ascii="Arial" w:eastAsia="Arial" w:hAnsi="Arial" w:cs="Arial"/>
          <w:color w:val="FF0000"/>
          <w:sz w:val="24"/>
          <w:szCs w:val="24"/>
          <w:rPrChange w:id="20465" w:author="Hardik Malhotra" w:date="2021-09-29T19:01:00Z">
            <w:rPr>
              <w:rFonts w:ascii="Arial" w:eastAsia="Arial" w:hAnsi="Arial" w:cs="Arial"/>
              <w:sz w:val="24"/>
              <w:szCs w:val="24"/>
            </w:rPr>
          </w:rPrChange>
        </w:rPr>
        <w:t xml:space="preserve"> the highest </w:t>
      </w:r>
      <w:del w:id="20466" w:author="Supreet Mathaun" w:date="2021-09-24T09:23:00Z">
        <w:r w:rsidRPr="00D72BB7" w:rsidDel="002E3E5D">
          <w:rPr>
            <w:rFonts w:ascii="Arial" w:eastAsia="Arial" w:hAnsi="Arial" w:cs="Arial"/>
            <w:color w:val="FF0000"/>
            <w:sz w:val="24"/>
            <w:szCs w:val="24"/>
            <w:rPrChange w:id="20467" w:author="Hardik Malhotra" w:date="2021-09-29T19:01:00Z">
              <w:rPr>
                <w:rFonts w:ascii="Arial" w:eastAsia="Arial" w:hAnsi="Arial" w:cs="Arial"/>
                <w:sz w:val="24"/>
                <w:szCs w:val="24"/>
              </w:rPr>
            </w:rPrChange>
          </w:rPr>
          <w:delText xml:space="preserve">% </w:delText>
        </w:r>
      </w:del>
      <w:ins w:id="20468" w:author="Supreet Mathaun" w:date="2021-09-24T09:23:00Z">
        <w:r w:rsidR="002E3E5D" w:rsidRPr="00D72BB7">
          <w:rPr>
            <w:rFonts w:ascii="Arial" w:eastAsia="Arial" w:hAnsi="Arial" w:cs="Arial"/>
            <w:color w:val="FF0000"/>
            <w:sz w:val="24"/>
            <w:szCs w:val="24"/>
            <w:rPrChange w:id="20469" w:author="Hardik Malhotra" w:date="2021-09-29T19:01:00Z">
              <w:rPr>
                <w:rFonts w:ascii="Arial" w:eastAsia="Arial" w:hAnsi="Arial" w:cs="Arial"/>
                <w:sz w:val="24"/>
                <w:szCs w:val="24"/>
              </w:rPr>
            </w:rPrChange>
          </w:rPr>
          <w:t xml:space="preserve">percent </w:t>
        </w:r>
      </w:ins>
      <w:del w:id="20470" w:author="Supreet Mathaun" w:date="2021-09-24T09:23:00Z">
        <w:r w:rsidRPr="00D72BB7" w:rsidDel="005C2B59">
          <w:rPr>
            <w:rFonts w:ascii="Arial" w:eastAsia="Arial" w:hAnsi="Arial" w:cs="Arial"/>
            <w:color w:val="FF0000"/>
            <w:sz w:val="24"/>
            <w:szCs w:val="24"/>
            <w:rPrChange w:id="20471" w:author="Hardik Malhotra" w:date="2021-09-29T19:01:00Z">
              <w:rPr>
                <w:rFonts w:ascii="Arial" w:eastAsia="Arial" w:hAnsi="Arial" w:cs="Arial"/>
                <w:sz w:val="24"/>
                <w:szCs w:val="24"/>
              </w:rPr>
            </w:rPrChange>
          </w:rPr>
          <w:delText>D</w:delText>
        </w:r>
      </w:del>
      <w:ins w:id="20472" w:author="Supreet Mathaun" w:date="2021-09-24T09:23:00Z">
        <w:r w:rsidR="005C2B59" w:rsidRPr="00D72BB7">
          <w:rPr>
            <w:rFonts w:ascii="Arial" w:eastAsia="Arial" w:hAnsi="Arial" w:cs="Arial"/>
            <w:color w:val="FF0000"/>
            <w:sz w:val="24"/>
            <w:szCs w:val="24"/>
            <w:rPrChange w:id="20473" w:author="Hardik Malhotra" w:date="2021-09-29T19:01:00Z">
              <w:rPr>
                <w:rFonts w:ascii="Arial" w:eastAsia="Arial" w:hAnsi="Arial" w:cs="Arial"/>
                <w:sz w:val="24"/>
                <w:szCs w:val="24"/>
              </w:rPr>
            </w:rPrChange>
          </w:rPr>
          <w:t>d</w:t>
        </w:r>
      </w:ins>
      <w:r w:rsidRPr="00D72BB7">
        <w:rPr>
          <w:rFonts w:ascii="Arial" w:eastAsia="Arial" w:hAnsi="Arial" w:cs="Arial"/>
          <w:color w:val="FF0000"/>
          <w:sz w:val="24"/>
          <w:szCs w:val="24"/>
          <w:rPrChange w:id="20474" w:author="Hardik Malhotra" w:date="2021-09-29T19:01:00Z">
            <w:rPr>
              <w:rFonts w:ascii="Arial" w:eastAsia="Arial" w:hAnsi="Arial" w:cs="Arial"/>
              <w:sz w:val="24"/>
              <w:szCs w:val="24"/>
            </w:rPr>
          </w:rPrChange>
        </w:rPr>
        <w:t xml:space="preserve">emand by </w:t>
      </w:r>
      <w:r w:rsidR="002E3E5D" w:rsidRPr="00D72BB7">
        <w:rPr>
          <w:rFonts w:ascii="Arial" w:eastAsia="Arial" w:hAnsi="Arial" w:cs="Arial"/>
          <w:color w:val="FF0000"/>
          <w:sz w:val="24"/>
          <w:szCs w:val="24"/>
          <w:rPrChange w:id="20475" w:author="Hardik Malhotra" w:date="2021-09-29T19:01:00Z">
            <w:rPr>
              <w:rFonts w:ascii="Arial" w:eastAsia="Arial" w:hAnsi="Arial" w:cs="Arial"/>
              <w:sz w:val="24"/>
              <w:szCs w:val="24"/>
            </w:rPr>
          </w:rPrChange>
        </w:rPr>
        <w:t>capacity, volume</w:t>
      </w:r>
      <w:del w:id="20476" w:author="Supreet Mathaun" w:date="2021-09-24T09:23:00Z">
        <w:r w:rsidR="002E3E5D" w:rsidRPr="00D72BB7" w:rsidDel="002E3E5D">
          <w:rPr>
            <w:rFonts w:ascii="Arial" w:eastAsia="Arial" w:hAnsi="Arial" w:cs="Arial"/>
            <w:color w:val="FF0000"/>
            <w:sz w:val="24"/>
            <w:szCs w:val="24"/>
            <w:rPrChange w:id="20477" w:author="Hardik Malhotra" w:date="2021-09-29T19:01:00Z">
              <w:rPr>
                <w:rFonts w:ascii="Arial" w:eastAsia="Arial" w:hAnsi="Arial" w:cs="Arial"/>
                <w:sz w:val="24"/>
                <w:szCs w:val="24"/>
              </w:rPr>
            </w:rPrChange>
          </w:rPr>
          <w:delText xml:space="preserve"> </w:delText>
        </w:r>
      </w:del>
      <w:r w:rsidR="002E3E5D" w:rsidRPr="00D72BB7">
        <w:rPr>
          <w:rFonts w:ascii="Arial" w:eastAsia="Arial" w:hAnsi="Arial" w:cs="Arial"/>
          <w:color w:val="FF0000"/>
          <w:sz w:val="24"/>
          <w:szCs w:val="24"/>
          <w:rPrChange w:id="20478" w:author="Hardik Malhotra" w:date="2021-09-29T19:01:00Z">
            <w:rPr>
              <w:rFonts w:ascii="Arial" w:eastAsia="Arial" w:hAnsi="Arial" w:cs="Arial"/>
              <w:sz w:val="24"/>
              <w:szCs w:val="24"/>
            </w:rPr>
          </w:rPrChange>
        </w:rPr>
        <w:t xml:space="preserve"> &amp; usage</w:t>
      </w:r>
      <w:r w:rsidRPr="00D72BB7">
        <w:rPr>
          <w:rFonts w:ascii="Arial" w:eastAsia="Arial" w:hAnsi="Arial" w:cs="Arial"/>
          <w:color w:val="FF0000"/>
          <w:sz w:val="24"/>
          <w:szCs w:val="24"/>
          <w:rPrChange w:id="20479" w:author="Hardik Malhotra" w:date="2021-09-29T19:01:00Z">
            <w:rPr>
              <w:rFonts w:ascii="Arial" w:eastAsia="Arial" w:hAnsi="Arial" w:cs="Arial"/>
              <w:sz w:val="24"/>
              <w:szCs w:val="24"/>
            </w:rPr>
          </w:rPrChange>
        </w:rPr>
        <w:t xml:space="preserve">, of which China </w:t>
      </w:r>
      <w:ins w:id="20480" w:author="Supreet Mathaun" w:date="2021-09-24T09:24:00Z">
        <w:r w:rsidR="002E3E5D" w:rsidRPr="00D72BB7">
          <w:rPr>
            <w:rFonts w:ascii="Arial" w:eastAsia="Arial" w:hAnsi="Arial" w:cs="Arial"/>
            <w:color w:val="FF0000"/>
            <w:sz w:val="24"/>
            <w:szCs w:val="24"/>
            <w:rPrChange w:id="20481" w:author="Hardik Malhotra" w:date="2021-09-29T19:01:00Z">
              <w:rPr>
                <w:rFonts w:ascii="Arial" w:eastAsia="Arial" w:hAnsi="Arial" w:cs="Arial"/>
                <w:sz w:val="24"/>
                <w:szCs w:val="24"/>
              </w:rPr>
            </w:rPrChange>
          </w:rPr>
          <w:t xml:space="preserve">has </w:t>
        </w:r>
      </w:ins>
      <w:r w:rsidRPr="00D72BB7">
        <w:rPr>
          <w:rFonts w:ascii="Arial" w:eastAsia="Arial" w:hAnsi="Arial" w:cs="Arial"/>
          <w:color w:val="FF0000"/>
          <w:sz w:val="24"/>
          <w:szCs w:val="24"/>
          <w:rPrChange w:id="20482" w:author="Hardik Malhotra" w:date="2021-09-29T19:01:00Z">
            <w:rPr>
              <w:rFonts w:ascii="Arial" w:eastAsia="Arial" w:hAnsi="Arial" w:cs="Arial"/>
              <w:sz w:val="24"/>
              <w:szCs w:val="24"/>
            </w:rPr>
          </w:rPrChange>
        </w:rPr>
        <w:t>been the largest producer</w:t>
      </w:r>
      <w:del w:id="20483" w:author="Supreet Mathaun" w:date="2021-09-24T09:24:00Z">
        <w:r w:rsidRPr="00D72BB7" w:rsidDel="002E3E5D">
          <w:rPr>
            <w:rFonts w:ascii="Arial" w:eastAsia="Arial" w:hAnsi="Arial" w:cs="Arial"/>
            <w:color w:val="FF0000"/>
            <w:sz w:val="24"/>
            <w:szCs w:val="24"/>
            <w:rPrChange w:id="20484" w:author="Hardik Malhotra" w:date="2021-09-29T19:01:00Z">
              <w:rPr>
                <w:rFonts w:ascii="Arial" w:eastAsia="Arial" w:hAnsi="Arial" w:cs="Arial"/>
                <w:sz w:val="24"/>
                <w:szCs w:val="24"/>
              </w:rPr>
            </w:rPrChange>
          </w:rPr>
          <w:delText xml:space="preserve"> </w:delText>
        </w:r>
      </w:del>
      <w:r w:rsidRPr="00D72BB7">
        <w:rPr>
          <w:rFonts w:ascii="Arial" w:eastAsia="Arial" w:hAnsi="Arial" w:cs="Arial"/>
          <w:color w:val="FF0000"/>
          <w:sz w:val="24"/>
          <w:szCs w:val="24"/>
          <w:rPrChange w:id="20485" w:author="Hardik Malhotra" w:date="2021-09-29T19:01:00Z">
            <w:rPr>
              <w:rFonts w:ascii="Arial" w:eastAsia="Arial" w:hAnsi="Arial" w:cs="Arial"/>
              <w:sz w:val="24"/>
              <w:szCs w:val="24"/>
            </w:rPr>
          </w:rPrChange>
        </w:rPr>
        <w:t xml:space="preserve"> </w:t>
      </w:r>
      <w:del w:id="20486" w:author="Supreet Mathaun" w:date="2021-09-24T09:24:00Z">
        <w:r w:rsidRPr="00D72BB7" w:rsidDel="002E3E5D">
          <w:rPr>
            <w:rFonts w:ascii="Arial" w:eastAsia="Arial" w:hAnsi="Arial" w:cs="Arial"/>
            <w:color w:val="FF0000"/>
            <w:sz w:val="24"/>
            <w:szCs w:val="24"/>
            <w:rPrChange w:id="20487" w:author="Hardik Malhotra" w:date="2021-09-29T19:01:00Z">
              <w:rPr>
                <w:rFonts w:ascii="Arial" w:eastAsia="Arial" w:hAnsi="Arial" w:cs="Arial"/>
                <w:sz w:val="24"/>
                <w:szCs w:val="24"/>
              </w:rPr>
            </w:rPrChange>
          </w:rPr>
          <w:delText xml:space="preserve">&amp; </w:delText>
        </w:r>
      </w:del>
      <w:ins w:id="20488" w:author="Supreet Mathaun" w:date="2021-09-24T09:24:00Z">
        <w:r w:rsidR="002E3E5D" w:rsidRPr="00D72BB7">
          <w:rPr>
            <w:rFonts w:ascii="Arial" w:eastAsia="Arial" w:hAnsi="Arial" w:cs="Arial"/>
            <w:color w:val="FF0000"/>
            <w:sz w:val="24"/>
            <w:szCs w:val="24"/>
            <w:rPrChange w:id="20489" w:author="Hardik Malhotra" w:date="2021-09-29T19:01:00Z">
              <w:rPr>
                <w:rFonts w:ascii="Arial" w:eastAsia="Arial" w:hAnsi="Arial" w:cs="Arial"/>
                <w:sz w:val="24"/>
                <w:szCs w:val="24"/>
              </w:rPr>
            </w:rPrChange>
          </w:rPr>
          <w:t xml:space="preserve">and </w:t>
        </w:r>
      </w:ins>
      <w:del w:id="20490" w:author="Supreet Mathaun" w:date="2021-09-24T09:24:00Z">
        <w:r w:rsidRPr="00D72BB7" w:rsidDel="002E3E5D">
          <w:rPr>
            <w:rFonts w:ascii="Arial" w:eastAsia="Arial" w:hAnsi="Arial" w:cs="Arial"/>
            <w:color w:val="FF0000"/>
            <w:sz w:val="24"/>
            <w:szCs w:val="24"/>
            <w:rPrChange w:id="20491" w:author="Hardik Malhotra" w:date="2021-09-29T19:01:00Z">
              <w:rPr>
                <w:rFonts w:ascii="Arial" w:eastAsia="Arial" w:hAnsi="Arial" w:cs="Arial"/>
                <w:sz w:val="24"/>
                <w:szCs w:val="24"/>
              </w:rPr>
            </w:rPrChange>
          </w:rPr>
          <w:delText>U</w:delText>
        </w:r>
      </w:del>
      <w:ins w:id="20492" w:author="Supreet Mathaun" w:date="2021-09-24T09:24:00Z">
        <w:r w:rsidR="002E3E5D" w:rsidRPr="00D72BB7">
          <w:rPr>
            <w:rFonts w:ascii="Arial" w:eastAsia="Arial" w:hAnsi="Arial" w:cs="Arial"/>
            <w:color w:val="FF0000"/>
            <w:sz w:val="24"/>
            <w:szCs w:val="24"/>
            <w:rPrChange w:id="20493" w:author="Hardik Malhotra" w:date="2021-09-29T19:01:00Z">
              <w:rPr>
                <w:rFonts w:ascii="Arial" w:eastAsia="Arial" w:hAnsi="Arial" w:cs="Arial"/>
                <w:sz w:val="24"/>
                <w:szCs w:val="24"/>
              </w:rPr>
            </w:rPrChange>
          </w:rPr>
          <w:t>u</w:t>
        </w:r>
      </w:ins>
      <w:r w:rsidRPr="00D72BB7">
        <w:rPr>
          <w:rFonts w:ascii="Arial" w:eastAsia="Arial" w:hAnsi="Arial" w:cs="Arial"/>
          <w:color w:val="FF0000"/>
          <w:sz w:val="24"/>
          <w:szCs w:val="24"/>
          <w:rPrChange w:id="20494" w:author="Hardik Malhotra" w:date="2021-09-29T19:01:00Z">
            <w:rPr>
              <w:rFonts w:ascii="Arial" w:eastAsia="Arial" w:hAnsi="Arial" w:cs="Arial"/>
              <w:sz w:val="24"/>
              <w:szCs w:val="24"/>
            </w:rPr>
          </w:rPrChange>
        </w:rPr>
        <w:t xml:space="preserve">ser of Epoxy  </w:t>
      </w:r>
      <w:del w:id="20495" w:author="Supreet Mathaun" w:date="2021-09-24T09:24:00Z">
        <w:r w:rsidRPr="00D72BB7" w:rsidDel="002E3E5D">
          <w:rPr>
            <w:rFonts w:ascii="Arial" w:eastAsia="Arial" w:hAnsi="Arial" w:cs="Arial"/>
            <w:color w:val="FF0000"/>
            <w:sz w:val="24"/>
            <w:szCs w:val="24"/>
            <w:rPrChange w:id="20496" w:author="Hardik Malhotra" w:date="2021-09-29T19:01:00Z">
              <w:rPr>
                <w:rFonts w:ascii="Arial" w:eastAsia="Arial" w:hAnsi="Arial" w:cs="Arial"/>
                <w:sz w:val="24"/>
                <w:szCs w:val="24"/>
              </w:rPr>
            </w:rPrChange>
          </w:rPr>
          <w:delText>r</w:delText>
        </w:r>
      </w:del>
      <w:ins w:id="20497" w:author="Supreet Mathaun" w:date="2021-09-24T09:24:00Z">
        <w:r w:rsidR="002E3E5D" w:rsidRPr="00D72BB7">
          <w:rPr>
            <w:rFonts w:ascii="Arial" w:eastAsia="Arial" w:hAnsi="Arial" w:cs="Arial"/>
            <w:color w:val="FF0000"/>
            <w:sz w:val="24"/>
            <w:szCs w:val="24"/>
            <w:rPrChange w:id="20498" w:author="Hardik Malhotra" w:date="2021-09-29T19:01:00Z">
              <w:rPr>
                <w:rFonts w:ascii="Arial" w:eastAsia="Arial" w:hAnsi="Arial" w:cs="Arial"/>
                <w:sz w:val="24"/>
                <w:szCs w:val="24"/>
              </w:rPr>
            </w:rPrChange>
          </w:rPr>
          <w:t>R</w:t>
        </w:r>
      </w:ins>
      <w:r w:rsidRPr="00D72BB7">
        <w:rPr>
          <w:rFonts w:ascii="Arial" w:eastAsia="Arial" w:hAnsi="Arial" w:cs="Arial"/>
          <w:color w:val="FF0000"/>
          <w:sz w:val="24"/>
          <w:szCs w:val="24"/>
          <w:rPrChange w:id="20499" w:author="Hardik Malhotra" w:date="2021-09-29T19:01:00Z">
            <w:rPr>
              <w:rFonts w:ascii="Arial" w:eastAsia="Arial" w:hAnsi="Arial" w:cs="Arial"/>
              <w:sz w:val="24"/>
              <w:szCs w:val="24"/>
            </w:rPr>
          </w:rPrChange>
        </w:rPr>
        <w:t>esin</w:t>
      </w:r>
      <w:del w:id="20500" w:author="Supreet Mathaun" w:date="2021-09-24T09:24:00Z">
        <w:r w:rsidRPr="00D72BB7" w:rsidDel="002E3E5D">
          <w:rPr>
            <w:rFonts w:ascii="Arial" w:eastAsia="Arial" w:hAnsi="Arial" w:cs="Arial"/>
            <w:color w:val="FF0000"/>
            <w:sz w:val="24"/>
            <w:szCs w:val="24"/>
            <w:rPrChange w:id="20501" w:author="Hardik Malhotra" w:date="2021-09-29T19:01:00Z">
              <w:rPr>
                <w:rFonts w:ascii="Arial" w:eastAsia="Arial" w:hAnsi="Arial" w:cs="Arial"/>
                <w:sz w:val="24"/>
                <w:szCs w:val="24"/>
              </w:rPr>
            </w:rPrChange>
          </w:rPr>
          <w:delText>,</w:delText>
        </w:r>
      </w:del>
      <w:r w:rsidRPr="00D72BB7">
        <w:rPr>
          <w:rFonts w:ascii="Arial" w:eastAsia="Arial" w:hAnsi="Arial" w:cs="Arial"/>
          <w:color w:val="FF0000"/>
          <w:sz w:val="24"/>
          <w:szCs w:val="24"/>
          <w:rPrChange w:id="20502" w:author="Hardik Malhotra" w:date="2021-09-29T19:01:00Z">
            <w:rPr>
              <w:rFonts w:ascii="Arial" w:eastAsia="Arial" w:hAnsi="Arial" w:cs="Arial"/>
              <w:sz w:val="24"/>
              <w:szCs w:val="24"/>
            </w:rPr>
          </w:rPrChange>
        </w:rPr>
        <w:t xml:space="preserve"> </w:t>
      </w:r>
      <w:ins w:id="20503" w:author="Supreet Mathaun" w:date="2021-09-24T09:24:00Z">
        <w:r w:rsidR="002E3E5D" w:rsidRPr="00D72BB7">
          <w:rPr>
            <w:rFonts w:ascii="Arial" w:eastAsia="Arial" w:hAnsi="Arial" w:cs="Arial"/>
            <w:color w:val="FF0000"/>
            <w:sz w:val="24"/>
            <w:szCs w:val="24"/>
            <w:rPrChange w:id="20504" w:author="Hardik Malhotra" w:date="2021-09-29T19:01:00Z">
              <w:rPr>
                <w:rFonts w:ascii="Arial" w:eastAsia="Arial" w:hAnsi="Arial" w:cs="Arial"/>
                <w:sz w:val="24"/>
                <w:szCs w:val="24"/>
              </w:rPr>
            </w:rPrChange>
          </w:rPr>
          <w:t xml:space="preserve">and </w:t>
        </w:r>
      </w:ins>
      <w:r w:rsidRPr="00D72BB7">
        <w:rPr>
          <w:rFonts w:ascii="Arial" w:eastAsia="Arial" w:hAnsi="Arial" w:cs="Arial"/>
          <w:color w:val="FF0000"/>
          <w:sz w:val="24"/>
          <w:szCs w:val="24"/>
          <w:rPrChange w:id="20505" w:author="Hardik Malhotra" w:date="2021-09-29T19:01:00Z">
            <w:rPr>
              <w:rFonts w:ascii="Arial" w:eastAsia="Arial" w:hAnsi="Arial" w:cs="Arial"/>
              <w:sz w:val="24"/>
              <w:szCs w:val="24"/>
            </w:rPr>
          </w:rPrChange>
        </w:rPr>
        <w:t>covers almost 80</w:t>
      </w:r>
      <w:del w:id="20506" w:author="Supreet Mathaun" w:date="2021-09-24T09:24:00Z">
        <w:r w:rsidRPr="00D72BB7" w:rsidDel="002E3E5D">
          <w:rPr>
            <w:rFonts w:ascii="Arial" w:eastAsia="Arial" w:hAnsi="Arial" w:cs="Arial"/>
            <w:color w:val="FF0000"/>
            <w:sz w:val="24"/>
            <w:szCs w:val="24"/>
            <w:rPrChange w:id="20507" w:author="Hardik Malhotra" w:date="2021-09-29T19:01:00Z">
              <w:rPr>
                <w:rFonts w:ascii="Arial" w:eastAsia="Arial" w:hAnsi="Arial" w:cs="Arial"/>
                <w:sz w:val="24"/>
                <w:szCs w:val="24"/>
              </w:rPr>
            </w:rPrChange>
          </w:rPr>
          <w:delText xml:space="preserve"> </w:delText>
        </w:r>
      </w:del>
      <w:r w:rsidRPr="00D72BB7">
        <w:rPr>
          <w:rFonts w:ascii="Arial" w:eastAsia="Arial" w:hAnsi="Arial" w:cs="Arial"/>
          <w:color w:val="FF0000"/>
          <w:sz w:val="24"/>
          <w:szCs w:val="24"/>
          <w:rPrChange w:id="20508" w:author="Hardik Malhotra" w:date="2021-09-29T19:01:00Z">
            <w:rPr>
              <w:rFonts w:ascii="Arial" w:eastAsia="Arial" w:hAnsi="Arial" w:cs="Arial"/>
              <w:sz w:val="24"/>
              <w:szCs w:val="24"/>
            </w:rPr>
          </w:rPrChange>
        </w:rPr>
        <w:t xml:space="preserve">% of the APAC Market.  With the increase in income of </w:t>
      </w:r>
      <w:ins w:id="20509" w:author="Supreet Mathaun" w:date="2021-09-24T09:25:00Z">
        <w:r w:rsidR="001F71FF" w:rsidRPr="00D72BB7">
          <w:rPr>
            <w:rFonts w:ascii="Arial" w:eastAsia="Arial" w:hAnsi="Arial" w:cs="Arial"/>
            <w:color w:val="FF0000"/>
            <w:sz w:val="24"/>
            <w:szCs w:val="24"/>
            <w:rPrChange w:id="20510" w:author="Hardik Malhotra" w:date="2021-09-29T19:01:00Z">
              <w:rPr>
                <w:rFonts w:ascii="Arial" w:eastAsia="Arial" w:hAnsi="Arial" w:cs="Arial"/>
                <w:sz w:val="24"/>
                <w:szCs w:val="24"/>
              </w:rPr>
            </w:rPrChange>
          </w:rPr>
          <w:t xml:space="preserve">the </w:t>
        </w:r>
      </w:ins>
      <w:r w:rsidRPr="00D72BB7">
        <w:rPr>
          <w:rFonts w:ascii="Arial" w:eastAsia="Arial" w:hAnsi="Arial" w:cs="Arial"/>
          <w:color w:val="FF0000"/>
          <w:sz w:val="24"/>
          <w:szCs w:val="24"/>
          <w:rPrChange w:id="20511" w:author="Hardik Malhotra" w:date="2021-09-29T19:01:00Z">
            <w:rPr>
              <w:rFonts w:ascii="Arial" w:eastAsia="Arial" w:hAnsi="Arial" w:cs="Arial"/>
              <w:sz w:val="24"/>
              <w:szCs w:val="24"/>
            </w:rPr>
          </w:rPrChange>
        </w:rPr>
        <w:t>middle</w:t>
      </w:r>
      <w:ins w:id="20512" w:author="Supreet Mathaun" w:date="2021-09-24T09:25:00Z">
        <w:r w:rsidR="001F71FF" w:rsidRPr="00D72BB7">
          <w:rPr>
            <w:rFonts w:ascii="Arial" w:eastAsia="Arial" w:hAnsi="Arial" w:cs="Arial"/>
            <w:color w:val="FF0000"/>
            <w:sz w:val="24"/>
            <w:szCs w:val="24"/>
            <w:rPrChange w:id="20513" w:author="Hardik Malhotra" w:date="2021-09-29T19:01:00Z">
              <w:rPr>
                <w:rFonts w:ascii="Arial" w:eastAsia="Arial" w:hAnsi="Arial" w:cs="Arial"/>
                <w:sz w:val="24"/>
                <w:szCs w:val="24"/>
              </w:rPr>
            </w:rPrChange>
          </w:rPr>
          <w:t>-</w:t>
        </w:r>
      </w:ins>
      <w:del w:id="20514" w:author="Supreet Mathaun" w:date="2021-09-24T09:25:00Z">
        <w:r w:rsidRPr="00D72BB7" w:rsidDel="001F71FF">
          <w:rPr>
            <w:rFonts w:ascii="Arial" w:eastAsia="Arial" w:hAnsi="Arial" w:cs="Arial"/>
            <w:color w:val="FF0000"/>
            <w:sz w:val="24"/>
            <w:szCs w:val="24"/>
            <w:rPrChange w:id="20515" w:author="Hardik Malhotra" w:date="2021-09-29T19:01:00Z">
              <w:rPr>
                <w:rFonts w:ascii="Arial" w:eastAsia="Arial" w:hAnsi="Arial" w:cs="Arial"/>
                <w:sz w:val="24"/>
                <w:szCs w:val="24"/>
              </w:rPr>
            </w:rPrChange>
          </w:rPr>
          <w:delText xml:space="preserve"> </w:delText>
        </w:r>
      </w:del>
      <w:r w:rsidRPr="00D72BB7">
        <w:rPr>
          <w:rFonts w:ascii="Arial" w:eastAsia="Arial" w:hAnsi="Arial" w:cs="Arial"/>
          <w:color w:val="FF0000"/>
          <w:sz w:val="24"/>
          <w:szCs w:val="24"/>
          <w:rPrChange w:id="20516" w:author="Hardik Malhotra" w:date="2021-09-29T19:01:00Z">
            <w:rPr>
              <w:rFonts w:ascii="Arial" w:eastAsia="Arial" w:hAnsi="Arial" w:cs="Arial"/>
              <w:sz w:val="24"/>
              <w:szCs w:val="24"/>
            </w:rPr>
          </w:rPrChange>
        </w:rPr>
        <w:t xml:space="preserve">class population, demand </w:t>
      </w:r>
      <w:del w:id="20517" w:author="Supreet Mathaun" w:date="2021-09-24T09:25:00Z">
        <w:r w:rsidRPr="00D72BB7" w:rsidDel="001F71FF">
          <w:rPr>
            <w:rFonts w:ascii="Arial" w:eastAsia="Arial" w:hAnsi="Arial" w:cs="Arial"/>
            <w:color w:val="FF0000"/>
            <w:sz w:val="24"/>
            <w:szCs w:val="24"/>
            <w:rPrChange w:id="20518" w:author="Hardik Malhotra" w:date="2021-09-29T19:01:00Z">
              <w:rPr>
                <w:rFonts w:ascii="Arial" w:eastAsia="Arial" w:hAnsi="Arial" w:cs="Arial"/>
                <w:sz w:val="24"/>
                <w:szCs w:val="24"/>
              </w:rPr>
            </w:rPrChange>
          </w:rPr>
          <w:delText xml:space="preserve">of </w:delText>
        </w:r>
      </w:del>
      <w:ins w:id="20519" w:author="Supreet Mathaun" w:date="2021-09-24T09:25:00Z">
        <w:r w:rsidR="001F71FF" w:rsidRPr="00D72BB7">
          <w:rPr>
            <w:rFonts w:ascii="Arial" w:eastAsia="Arial" w:hAnsi="Arial" w:cs="Arial"/>
            <w:color w:val="FF0000"/>
            <w:sz w:val="24"/>
            <w:szCs w:val="24"/>
            <w:rPrChange w:id="20520" w:author="Hardik Malhotra" w:date="2021-09-29T19:01:00Z">
              <w:rPr>
                <w:rFonts w:ascii="Arial" w:eastAsia="Arial" w:hAnsi="Arial" w:cs="Arial"/>
                <w:sz w:val="24"/>
                <w:szCs w:val="24"/>
              </w:rPr>
            </w:rPrChange>
          </w:rPr>
          <w:t xml:space="preserve">for </w:t>
        </w:r>
      </w:ins>
      <w:r w:rsidRPr="00D72BB7">
        <w:rPr>
          <w:rFonts w:ascii="Arial" w:eastAsia="Arial" w:hAnsi="Arial" w:cs="Arial"/>
          <w:color w:val="FF0000"/>
          <w:sz w:val="24"/>
          <w:szCs w:val="24"/>
          <w:rPrChange w:id="20521" w:author="Hardik Malhotra" w:date="2021-09-29T19:01:00Z">
            <w:rPr>
              <w:rFonts w:ascii="Arial" w:eastAsia="Arial" w:hAnsi="Arial" w:cs="Arial"/>
              <w:sz w:val="24"/>
              <w:szCs w:val="24"/>
            </w:rPr>
          </w:rPrChange>
        </w:rPr>
        <w:t xml:space="preserve">electronic products is projected to grow in </w:t>
      </w:r>
      <w:ins w:id="20522" w:author="Supreet Mathaun" w:date="2021-09-24T09:25:00Z">
        <w:r w:rsidR="001F71FF" w:rsidRPr="00D72BB7">
          <w:rPr>
            <w:rFonts w:ascii="Arial" w:eastAsia="Arial" w:hAnsi="Arial" w:cs="Arial"/>
            <w:color w:val="FF0000"/>
            <w:sz w:val="24"/>
            <w:szCs w:val="24"/>
            <w:rPrChange w:id="20523" w:author="Hardik Malhotra" w:date="2021-09-29T19:01:00Z">
              <w:rPr>
                <w:rFonts w:ascii="Arial" w:eastAsia="Arial" w:hAnsi="Arial" w:cs="Arial"/>
                <w:sz w:val="24"/>
                <w:szCs w:val="24"/>
              </w:rPr>
            </w:rPrChange>
          </w:rPr>
          <w:t xml:space="preserve">the </w:t>
        </w:r>
      </w:ins>
      <w:r w:rsidRPr="00D72BB7">
        <w:rPr>
          <w:rFonts w:ascii="Arial" w:eastAsia="Arial" w:hAnsi="Arial" w:cs="Arial"/>
          <w:color w:val="FF0000"/>
          <w:sz w:val="24"/>
          <w:szCs w:val="24"/>
          <w:rPrChange w:id="20524" w:author="Hardik Malhotra" w:date="2021-09-29T19:01:00Z">
            <w:rPr>
              <w:rFonts w:ascii="Arial" w:eastAsia="Arial" w:hAnsi="Arial" w:cs="Arial"/>
              <w:sz w:val="24"/>
              <w:szCs w:val="24"/>
            </w:rPr>
          </w:rPrChange>
        </w:rPr>
        <w:t xml:space="preserve">future, therefore driving the epoxy market </w:t>
      </w:r>
      <w:del w:id="20525" w:author="Supreet Mathaun" w:date="2021-09-24T09:26:00Z">
        <w:r w:rsidRPr="00D72BB7" w:rsidDel="001F71FF">
          <w:rPr>
            <w:rFonts w:ascii="Arial" w:eastAsia="Arial" w:hAnsi="Arial" w:cs="Arial"/>
            <w:color w:val="FF0000"/>
            <w:sz w:val="24"/>
            <w:szCs w:val="24"/>
            <w:rPrChange w:id="20526" w:author="Hardik Malhotra" w:date="2021-09-29T19:01:00Z">
              <w:rPr>
                <w:rFonts w:ascii="Arial" w:eastAsia="Arial" w:hAnsi="Arial" w:cs="Arial"/>
                <w:sz w:val="24"/>
                <w:szCs w:val="24"/>
              </w:rPr>
            </w:rPrChange>
          </w:rPr>
          <w:delText>too</w:delText>
        </w:r>
      </w:del>
      <w:ins w:id="20527" w:author="Supreet Mathaun" w:date="2021-09-24T09:26:00Z">
        <w:r w:rsidR="001F71FF" w:rsidRPr="00D72BB7">
          <w:rPr>
            <w:rFonts w:ascii="Arial" w:eastAsia="Arial" w:hAnsi="Arial" w:cs="Arial"/>
            <w:color w:val="FF0000"/>
            <w:sz w:val="24"/>
            <w:szCs w:val="24"/>
            <w:rPrChange w:id="20528" w:author="Hardik Malhotra" w:date="2021-09-29T19:01:00Z">
              <w:rPr>
                <w:rFonts w:ascii="Arial" w:eastAsia="Arial" w:hAnsi="Arial" w:cs="Arial"/>
                <w:sz w:val="24"/>
                <w:szCs w:val="24"/>
              </w:rPr>
            </w:rPrChange>
          </w:rPr>
          <w:t>as well</w:t>
        </w:r>
      </w:ins>
      <w:r w:rsidRPr="00D72BB7">
        <w:rPr>
          <w:rFonts w:ascii="Arial" w:eastAsia="Arial" w:hAnsi="Arial" w:cs="Arial"/>
          <w:color w:val="FF0000"/>
          <w:sz w:val="24"/>
          <w:szCs w:val="24"/>
          <w:rPrChange w:id="20529" w:author="Hardik Malhotra" w:date="2021-09-29T19:01:00Z">
            <w:rPr>
              <w:rFonts w:ascii="Arial" w:eastAsia="Arial" w:hAnsi="Arial" w:cs="Arial"/>
              <w:sz w:val="24"/>
              <w:szCs w:val="24"/>
            </w:rPr>
          </w:rPrChange>
        </w:rPr>
        <w:t>.</w:t>
      </w:r>
    </w:p>
    <w:p w14:paraId="1AE305D4" w14:textId="7F38181D" w:rsidR="003B3DB5" w:rsidRPr="00D72BB7" w:rsidDel="00163DC1" w:rsidRDefault="003B3DB5" w:rsidP="003B3DB5">
      <w:pPr>
        <w:spacing w:line="360" w:lineRule="auto"/>
        <w:jc w:val="both"/>
        <w:rPr>
          <w:del w:id="20530" w:author="Ritu Kamra" w:date="2021-09-24T17:02:00Z"/>
          <w:rFonts w:ascii="Arial" w:eastAsia="Arial" w:hAnsi="Arial" w:cs="Arial"/>
          <w:color w:val="FF0000"/>
          <w:sz w:val="24"/>
          <w:szCs w:val="24"/>
          <w:rPrChange w:id="20531" w:author="Hardik Malhotra" w:date="2021-09-29T19:01:00Z">
            <w:rPr>
              <w:del w:id="20532" w:author="Ritu Kamra" w:date="2021-09-24T17:02:00Z"/>
              <w:rFonts w:ascii="Arial" w:eastAsia="Arial" w:hAnsi="Arial" w:cs="Arial"/>
              <w:sz w:val="24"/>
              <w:szCs w:val="24"/>
            </w:rPr>
          </w:rPrChange>
        </w:rPr>
      </w:pPr>
      <w:r w:rsidRPr="00D72BB7">
        <w:rPr>
          <w:rFonts w:ascii="Arial" w:eastAsia="Arial" w:hAnsi="Arial" w:cs="Arial"/>
          <w:color w:val="FF0000"/>
          <w:sz w:val="24"/>
          <w:szCs w:val="24"/>
          <w:rPrChange w:id="20533" w:author="Hardik Malhotra" w:date="2021-09-29T19:01:00Z">
            <w:rPr>
              <w:rFonts w:ascii="Arial" w:eastAsia="Arial" w:hAnsi="Arial" w:cs="Arial"/>
              <w:sz w:val="24"/>
              <w:szCs w:val="24"/>
            </w:rPr>
          </w:rPrChange>
        </w:rPr>
        <w:t xml:space="preserve">China &amp; </w:t>
      </w:r>
      <w:del w:id="20534" w:author="Supreet Mathaun" w:date="2021-09-24T09:26:00Z">
        <w:r w:rsidRPr="00D72BB7" w:rsidDel="001F71FF">
          <w:rPr>
            <w:rFonts w:ascii="Arial" w:eastAsia="Arial" w:hAnsi="Arial" w:cs="Arial"/>
            <w:color w:val="FF0000"/>
            <w:sz w:val="24"/>
            <w:szCs w:val="24"/>
            <w:rPrChange w:id="20535" w:author="Hardik Malhotra" w:date="2021-09-29T19:01:00Z">
              <w:rPr>
                <w:rFonts w:ascii="Arial" w:eastAsia="Arial" w:hAnsi="Arial" w:cs="Arial"/>
                <w:sz w:val="24"/>
                <w:szCs w:val="24"/>
              </w:rPr>
            </w:rPrChange>
          </w:rPr>
          <w:delText xml:space="preserve">india </w:delText>
        </w:r>
      </w:del>
      <w:ins w:id="20536" w:author="Supreet Mathaun" w:date="2021-09-24T09:26:00Z">
        <w:r w:rsidR="001F71FF" w:rsidRPr="00D72BB7">
          <w:rPr>
            <w:rFonts w:ascii="Arial" w:eastAsia="Arial" w:hAnsi="Arial" w:cs="Arial"/>
            <w:color w:val="FF0000"/>
            <w:sz w:val="24"/>
            <w:szCs w:val="24"/>
            <w:rPrChange w:id="20537" w:author="Hardik Malhotra" w:date="2021-09-29T19:01:00Z">
              <w:rPr>
                <w:rFonts w:ascii="Arial" w:eastAsia="Arial" w:hAnsi="Arial" w:cs="Arial"/>
                <w:sz w:val="24"/>
                <w:szCs w:val="24"/>
              </w:rPr>
            </w:rPrChange>
          </w:rPr>
          <w:t xml:space="preserve">India </w:t>
        </w:r>
      </w:ins>
      <w:ins w:id="20538" w:author="Ritu Kamra" w:date="2021-09-24T17:01:00Z">
        <w:r w:rsidR="00163DC1" w:rsidRPr="00D72BB7">
          <w:rPr>
            <w:rFonts w:ascii="Arial" w:eastAsia="Arial" w:hAnsi="Arial" w:cs="Arial"/>
            <w:color w:val="FF0000"/>
            <w:sz w:val="24"/>
            <w:szCs w:val="24"/>
            <w:rPrChange w:id="20539" w:author="Hardik Malhotra" w:date="2021-09-29T19:01:00Z">
              <w:rPr>
                <w:rFonts w:ascii="Arial" w:eastAsia="Arial" w:hAnsi="Arial" w:cs="Arial"/>
                <w:sz w:val="24"/>
                <w:szCs w:val="24"/>
              </w:rPr>
            </w:rPrChange>
          </w:rPr>
          <w:t xml:space="preserve">are </w:t>
        </w:r>
      </w:ins>
      <w:del w:id="20540" w:author="Ritu Kamra" w:date="2021-09-24T17:01:00Z">
        <w:r w:rsidRPr="00D72BB7" w:rsidDel="00163DC1">
          <w:rPr>
            <w:rFonts w:ascii="Arial" w:eastAsia="Arial" w:hAnsi="Arial" w:cs="Arial"/>
            <w:color w:val="FF0000"/>
            <w:sz w:val="24"/>
            <w:szCs w:val="24"/>
            <w:rPrChange w:id="20541" w:author="Hardik Malhotra" w:date="2021-09-29T19:01:00Z">
              <w:rPr>
                <w:rFonts w:ascii="Arial" w:eastAsia="Arial" w:hAnsi="Arial" w:cs="Arial"/>
                <w:sz w:val="24"/>
                <w:szCs w:val="24"/>
              </w:rPr>
            </w:rPrChange>
          </w:rPr>
          <w:delText>been the developing countries</w:delText>
        </w:r>
      </w:del>
      <w:ins w:id="20542" w:author="Ritu Kamra" w:date="2021-09-24T17:01:00Z">
        <w:r w:rsidR="00163DC1" w:rsidRPr="00D72BB7">
          <w:rPr>
            <w:rFonts w:ascii="Arial" w:eastAsia="Arial" w:hAnsi="Arial" w:cs="Arial"/>
            <w:color w:val="FF0000"/>
            <w:sz w:val="24"/>
            <w:szCs w:val="24"/>
            <w:rPrChange w:id="20543" w:author="Hardik Malhotra" w:date="2021-09-29T19:01:00Z">
              <w:rPr>
                <w:rFonts w:ascii="Arial" w:eastAsia="Arial" w:hAnsi="Arial" w:cs="Arial"/>
                <w:sz w:val="24"/>
                <w:szCs w:val="24"/>
              </w:rPr>
            </w:rPrChange>
          </w:rPr>
          <w:t>fast growing economy</w:t>
        </w:r>
      </w:ins>
      <w:del w:id="20544" w:author="Ritu Kamra" w:date="2021-09-24T17:01:00Z">
        <w:r w:rsidRPr="00D72BB7" w:rsidDel="00163DC1">
          <w:rPr>
            <w:rFonts w:ascii="Arial" w:eastAsia="Arial" w:hAnsi="Arial" w:cs="Arial"/>
            <w:color w:val="FF0000"/>
            <w:sz w:val="24"/>
            <w:szCs w:val="24"/>
            <w:rPrChange w:id="20545" w:author="Hardik Malhotra" w:date="2021-09-29T19:01:00Z">
              <w:rPr>
                <w:rFonts w:ascii="Arial" w:eastAsia="Arial" w:hAnsi="Arial" w:cs="Arial"/>
                <w:sz w:val="24"/>
                <w:szCs w:val="24"/>
              </w:rPr>
            </w:rPrChange>
          </w:rPr>
          <w:delText xml:space="preserve"> </w:delText>
        </w:r>
      </w:del>
      <w:del w:id="20546" w:author="Ritu Kamra" w:date="2021-09-24T17:00:00Z">
        <w:r w:rsidRPr="00D72BB7" w:rsidDel="00163DC1">
          <w:rPr>
            <w:rFonts w:ascii="Arial" w:eastAsia="Arial" w:hAnsi="Arial" w:cs="Arial"/>
            <w:color w:val="FF0000"/>
            <w:sz w:val="24"/>
            <w:szCs w:val="24"/>
            <w:rPrChange w:id="20547" w:author="Hardik Malhotra" w:date="2021-09-29T19:01:00Z">
              <w:rPr>
                <w:rFonts w:ascii="Arial" w:eastAsia="Arial" w:hAnsi="Arial" w:cs="Arial"/>
                <w:sz w:val="24"/>
                <w:szCs w:val="24"/>
              </w:rPr>
            </w:rPrChange>
          </w:rPr>
          <w:delText>&amp;</w:delText>
        </w:r>
      </w:del>
      <w:del w:id="20548" w:author="Ritu Kamra" w:date="2021-09-24T17:01:00Z">
        <w:r w:rsidRPr="00D72BB7" w:rsidDel="00163DC1">
          <w:rPr>
            <w:rFonts w:ascii="Arial" w:eastAsia="Arial" w:hAnsi="Arial" w:cs="Arial"/>
            <w:color w:val="FF0000"/>
            <w:sz w:val="24"/>
            <w:szCs w:val="24"/>
            <w:rPrChange w:id="20549" w:author="Hardik Malhotra" w:date="2021-09-29T19:01:00Z">
              <w:rPr>
                <w:rFonts w:ascii="Arial" w:eastAsia="Arial" w:hAnsi="Arial" w:cs="Arial"/>
                <w:sz w:val="24"/>
                <w:szCs w:val="24"/>
              </w:rPr>
            </w:rPrChange>
          </w:rPr>
          <w:delText xml:space="preserve"> </w:delText>
        </w:r>
      </w:del>
      <w:del w:id="20550" w:author="Ritu Kamra" w:date="2021-09-24T17:00:00Z">
        <w:r w:rsidRPr="00D72BB7" w:rsidDel="00163DC1">
          <w:rPr>
            <w:rFonts w:ascii="Arial" w:eastAsia="Arial" w:hAnsi="Arial" w:cs="Arial"/>
            <w:color w:val="FF0000"/>
            <w:sz w:val="24"/>
            <w:szCs w:val="24"/>
            <w:rPrChange w:id="20551" w:author="Hardik Malhotra" w:date="2021-09-29T19:01:00Z">
              <w:rPr>
                <w:rFonts w:ascii="Arial" w:eastAsia="Arial" w:hAnsi="Arial" w:cs="Arial"/>
                <w:sz w:val="24"/>
                <w:szCs w:val="24"/>
              </w:rPr>
            </w:rPrChange>
          </w:rPr>
          <w:delText>have</w:delText>
        </w:r>
      </w:del>
      <w:del w:id="20552" w:author="Ritu Kamra" w:date="2021-09-24T17:01:00Z">
        <w:r w:rsidRPr="00D72BB7" w:rsidDel="00163DC1">
          <w:rPr>
            <w:rFonts w:ascii="Arial" w:eastAsia="Arial" w:hAnsi="Arial" w:cs="Arial"/>
            <w:color w:val="FF0000"/>
            <w:sz w:val="24"/>
            <w:szCs w:val="24"/>
            <w:rPrChange w:id="20553" w:author="Hardik Malhotra" w:date="2021-09-29T19:01:00Z">
              <w:rPr>
                <w:rFonts w:ascii="Arial" w:eastAsia="Arial" w:hAnsi="Arial" w:cs="Arial"/>
                <w:sz w:val="24"/>
                <w:szCs w:val="24"/>
              </w:rPr>
            </w:rPrChange>
          </w:rPr>
          <w:delText xml:space="preserve"> highest GDP growth rate</w:delText>
        </w:r>
      </w:del>
      <w:r w:rsidRPr="00D72BB7">
        <w:rPr>
          <w:rFonts w:ascii="Arial" w:eastAsia="Arial" w:hAnsi="Arial" w:cs="Arial"/>
          <w:color w:val="FF0000"/>
          <w:sz w:val="24"/>
          <w:szCs w:val="24"/>
          <w:rPrChange w:id="20554" w:author="Hardik Malhotra" w:date="2021-09-29T19:01:00Z">
            <w:rPr>
              <w:rFonts w:ascii="Arial" w:eastAsia="Arial" w:hAnsi="Arial" w:cs="Arial"/>
              <w:sz w:val="24"/>
              <w:szCs w:val="24"/>
            </w:rPr>
          </w:rPrChange>
        </w:rPr>
        <w:t xml:space="preserve">, </w:t>
      </w:r>
      <w:ins w:id="20555" w:author="Ritu Kamra" w:date="2021-09-24T17:02:00Z">
        <w:r w:rsidR="00163DC1" w:rsidRPr="00D72BB7">
          <w:rPr>
            <w:rFonts w:ascii="Arial" w:eastAsia="Arial" w:hAnsi="Arial" w:cs="Arial"/>
            <w:color w:val="FF0000"/>
            <w:sz w:val="24"/>
            <w:szCs w:val="24"/>
            <w:rPrChange w:id="20556" w:author="Hardik Malhotra" w:date="2021-09-29T19:01:00Z">
              <w:rPr>
                <w:rFonts w:ascii="Arial" w:eastAsia="Arial" w:hAnsi="Arial" w:cs="Arial"/>
                <w:sz w:val="24"/>
                <w:szCs w:val="24"/>
              </w:rPr>
            </w:rPrChange>
          </w:rPr>
          <w:t>with an ample</w:t>
        </w:r>
      </w:ins>
      <w:del w:id="20557" w:author="Ritu Kamra" w:date="2021-09-24T17:02:00Z">
        <w:r w:rsidRPr="00D72BB7" w:rsidDel="00163DC1">
          <w:rPr>
            <w:rFonts w:ascii="Arial" w:eastAsia="Arial" w:hAnsi="Arial" w:cs="Arial"/>
            <w:color w:val="FF0000"/>
            <w:sz w:val="24"/>
            <w:szCs w:val="24"/>
            <w:rPrChange w:id="20558" w:author="Hardik Malhotra" w:date="2021-09-29T19:01:00Z">
              <w:rPr>
                <w:rFonts w:ascii="Arial" w:eastAsia="Arial" w:hAnsi="Arial" w:cs="Arial"/>
                <w:sz w:val="24"/>
                <w:szCs w:val="24"/>
              </w:rPr>
            </w:rPrChange>
          </w:rPr>
          <w:delText>there are</w:delText>
        </w:r>
      </w:del>
      <w:del w:id="20559" w:author="Ritu Kamra" w:date="2021-09-24T17:01:00Z">
        <w:r w:rsidRPr="00D72BB7" w:rsidDel="00163DC1">
          <w:rPr>
            <w:rFonts w:ascii="Arial" w:eastAsia="Arial" w:hAnsi="Arial" w:cs="Arial"/>
            <w:color w:val="FF0000"/>
            <w:sz w:val="24"/>
            <w:szCs w:val="24"/>
            <w:rPrChange w:id="20560" w:author="Hardik Malhotra" w:date="2021-09-29T19:01:00Z">
              <w:rPr>
                <w:rFonts w:ascii="Arial" w:eastAsia="Arial" w:hAnsi="Arial" w:cs="Arial"/>
                <w:sz w:val="24"/>
                <w:szCs w:val="24"/>
              </w:rPr>
            </w:rPrChange>
          </w:rPr>
          <w:delText xml:space="preserve"> finite</w:delText>
        </w:r>
      </w:del>
      <w:r w:rsidRPr="00D72BB7">
        <w:rPr>
          <w:rFonts w:ascii="Arial" w:eastAsia="Arial" w:hAnsi="Arial" w:cs="Arial"/>
          <w:color w:val="FF0000"/>
          <w:sz w:val="24"/>
          <w:szCs w:val="24"/>
          <w:rPrChange w:id="20561" w:author="Hardik Malhotra" w:date="2021-09-29T19:01:00Z">
            <w:rPr>
              <w:rFonts w:ascii="Arial" w:eastAsia="Arial" w:hAnsi="Arial" w:cs="Arial"/>
              <w:sz w:val="24"/>
              <w:szCs w:val="24"/>
            </w:rPr>
          </w:rPrChange>
        </w:rPr>
        <w:t xml:space="preserve"> opportunities for new business project, </w:t>
      </w:r>
      <w:del w:id="20562" w:author="Ritu Kamra" w:date="2021-09-27T20:21:00Z">
        <w:r w:rsidRPr="00D72BB7" w:rsidDel="002F65E2">
          <w:rPr>
            <w:rFonts w:ascii="Arial" w:eastAsia="Arial" w:hAnsi="Arial" w:cs="Arial"/>
            <w:color w:val="FF0000"/>
            <w:sz w:val="24"/>
            <w:szCs w:val="24"/>
            <w:rPrChange w:id="20563" w:author="Hardik Malhotra" w:date="2021-09-29T19:01:00Z">
              <w:rPr>
                <w:rFonts w:ascii="Arial" w:eastAsia="Arial" w:hAnsi="Arial" w:cs="Arial"/>
                <w:sz w:val="24"/>
                <w:szCs w:val="24"/>
              </w:rPr>
            </w:rPrChange>
          </w:rPr>
          <w:delText xml:space="preserve"> </w:delText>
        </w:r>
      </w:del>
      <w:r w:rsidRPr="00D72BB7">
        <w:rPr>
          <w:rFonts w:ascii="Arial" w:eastAsia="Arial" w:hAnsi="Arial" w:cs="Arial"/>
          <w:color w:val="FF0000"/>
          <w:sz w:val="24"/>
          <w:szCs w:val="24"/>
          <w:rPrChange w:id="20564" w:author="Hardik Malhotra" w:date="2021-09-29T19:01:00Z">
            <w:rPr>
              <w:rFonts w:ascii="Arial" w:eastAsia="Arial" w:hAnsi="Arial" w:cs="Arial"/>
              <w:sz w:val="24"/>
              <w:szCs w:val="24"/>
            </w:rPr>
          </w:rPrChange>
        </w:rPr>
        <w:t>EPC (Engineering, Procurement &amp; construction), Joint venture (Domestic &amp; international)etc project.</w:t>
      </w:r>
      <w:ins w:id="20565" w:author="Ritu Kamra" w:date="2021-09-24T17:02:00Z">
        <w:r w:rsidR="00163DC1" w:rsidRPr="00D72BB7">
          <w:rPr>
            <w:rFonts w:ascii="Arial" w:eastAsia="Arial" w:hAnsi="Arial" w:cs="Arial"/>
            <w:color w:val="FF0000"/>
            <w:sz w:val="24"/>
            <w:szCs w:val="24"/>
            <w:rPrChange w:id="20566" w:author="Hardik Malhotra" w:date="2021-09-29T19:01:00Z">
              <w:rPr>
                <w:rFonts w:ascii="Arial" w:eastAsia="Arial" w:hAnsi="Arial" w:cs="Arial"/>
                <w:sz w:val="24"/>
                <w:szCs w:val="24"/>
              </w:rPr>
            </w:rPrChange>
          </w:rPr>
          <w:t xml:space="preserve"> </w:t>
        </w:r>
      </w:ins>
    </w:p>
    <w:p w14:paraId="0FB5A73E" w14:textId="77777777" w:rsidR="00FC6FD8" w:rsidRPr="00D72BB7" w:rsidRDefault="003B3DB5" w:rsidP="003B3DB5">
      <w:pPr>
        <w:spacing w:line="360" w:lineRule="auto"/>
        <w:jc w:val="both"/>
        <w:rPr>
          <w:ins w:id="20567" w:author="Dilip Kumar" w:date="2021-09-25T12:16:00Z"/>
          <w:rFonts w:ascii="Arial" w:eastAsia="Arial" w:hAnsi="Arial" w:cs="Arial"/>
          <w:color w:val="FF0000"/>
          <w:sz w:val="24"/>
          <w:szCs w:val="24"/>
          <w:rPrChange w:id="20568" w:author="Hardik Malhotra" w:date="2021-09-29T19:01:00Z">
            <w:rPr>
              <w:ins w:id="20569" w:author="Dilip Kumar" w:date="2021-09-25T12:16:00Z"/>
              <w:rFonts w:ascii="Arial" w:eastAsia="Arial" w:hAnsi="Arial" w:cs="Arial"/>
              <w:sz w:val="24"/>
              <w:szCs w:val="24"/>
            </w:rPr>
          </w:rPrChange>
        </w:rPr>
        <w:sectPr w:rsidR="00FC6FD8" w:rsidRPr="00D72BB7"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D72BB7">
        <w:rPr>
          <w:rFonts w:ascii="Arial" w:eastAsia="Arial" w:hAnsi="Arial" w:cs="Arial"/>
          <w:color w:val="FF0000"/>
          <w:sz w:val="24"/>
          <w:szCs w:val="24"/>
          <w:rPrChange w:id="20570" w:author="Hardik Malhotra" w:date="2021-09-29T19:01:00Z">
            <w:rPr>
              <w:rFonts w:ascii="Arial" w:eastAsia="Arial" w:hAnsi="Arial" w:cs="Arial"/>
              <w:sz w:val="24"/>
              <w:szCs w:val="24"/>
            </w:rPr>
          </w:rPrChange>
        </w:rPr>
        <w:t xml:space="preserve">Simultaneously, this will increase the demand for the paint &amp; coating, </w:t>
      </w:r>
      <w:del w:id="20571" w:author="Supreet Mathaun" w:date="2021-09-24T09:26:00Z">
        <w:r w:rsidRPr="00D72BB7" w:rsidDel="003E646E">
          <w:rPr>
            <w:rFonts w:ascii="Arial" w:eastAsia="Arial" w:hAnsi="Arial" w:cs="Arial"/>
            <w:color w:val="FF0000"/>
            <w:sz w:val="24"/>
            <w:szCs w:val="24"/>
            <w:rPrChange w:id="20572" w:author="Hardik Malhotra" w:date="2021-09-29T19:01:00Z">
              <w:rPr>
                <w:rFonts w:ascii="Arial" w:eastAsia="Arial" w:hAnsi="Arial" w:cs="Arial"/>
                <w:sz w:val="24"/>
                <w:szCs w:val="24"/>
              </w:rPr>
            </w:rPrChange>
          </w:rPr>
          <w:delText>W</w:delText>
        </w:r>
      </w:del>
      <w:ins w:id="20573" w:author="Supreet Mathaun" w:date="2021-09-24T09:26:00Z">
        <w:r w:rsidR="003E646E" w:rsidRPr="00D72BB7">
          <w:rPr>
            <w:rFonts w:ascii="Arial" w:eastAsia="Arial" w:hAnsi="Arial" w:cs="Arial"/>
            <w:color w:val="FF0000"/>
            <w:sz w:val="24"/>
            <w:szCs w:val="24"/>
            <w:rPrChange w:id="20574" w:author="Hardik Malhotra" w:date="2021-09-29T19:01:00Z">
              <w:rPr>
                <w:rFonts w:ascii="Arial" w:eastAsia="Arial" w:hAnsi="Arial" w:cs="Arial"/>
                <w:sz w:val="24"/>
                <w:szCs w:val="24"/>
              </w:rPr>
            </w:rPrChange>
          </w:rPr>
          <w:t>w</w:t>
        </w:r>
      </w:ins>
      <w:r w:rsidRPr="00D72BB7">
        <w:rPr>
          <w:rFonts w:ascii="Arial" w:eastAsia="Arial" w:hAnsi="Arial" w:cs="Arial"/>
          <w:color w:val="FF0000"/>
          <w:sz w:val="24"/>
          <w:szCs w:val="24"/>
          <w:rPrChange w:id="20575" w:author="Hardik Malhotra" w:date="2021-09-29T19:01:00Z">
            <w:rPr>
              <w:rFonts w:ascii="Arial" w:eastAsia="Arial" w:hAnsi="Arial" w:cs="Arial"/>
              <w:sz w:val="24"/>
              <w:szCs w:val="24"/>
            </w:rPr>
          </w:rPrChange>
        </w:rPr>
        <w:t xml:space="preserve">hich will derive the demand of </w:t>
      </w:r>
      <w:ins w:id="20576" w:author="Supreet Mathaun" w:date="2021-09-24T09:26:00Z">
        <w:r w:rsidR="003E646E" w:rsidRPr="00D72BB7">
          <w:rPr>
            <w:rFonts w:ascii="Arial" w:eastAsia="Arial" w:hAnsi="Arial" w:cs="Arial"/>
            <w:color w:val="FF0000"/>
            <w:sz w:val="24"/>
            <w:szCs w:val="24"/>
            <w:rPrChange w:id="20577" w:author="Hardik Malhotra" w:date="2021-09-29T19:01:00Z">
              <w:rPr>
                <w:rFonts w:ascii="Arial" w:eastAsia="Arial" w:hAnsi="Arial" w:cs="Arial"/>
                <w:sz w:val="24"/>
                <w:szCs w:val="24"/>
              </w:rPr>
            </w:rPrChange>
          </w:rPr>
          <w:t xml:space="preserve">the </w:t>
        </w:r>
      </w:ins>
      <w:r w:rsidRPr="00D72BB7">
        <w:rPr>
          <w:rFonts w:ascii="Arial" w:eastAsia="Arial" w:hAnsi="Arial" w:cs="Arial"/>
          <w:color w:val="FF0000"/>
          <w:sz w:val="24"/>
          <w:szCs w:val="24"/>
          <w:rPrChange w:id="20578" w:author="Hardik Malhotra" w:date="2021-09-29T19:01:00Z">
            <w:rPr>
              <w:rFonts w:ascii="Arial" w:eastAsia="Arial" w:hAnsi="Arial" w:cs="Arial"/>
              <w:sz w:val="24"/>
              <w:szCs w:val="24"/>
            </w:rPr>
          </w:rPrChange>
        </w:rPr>
        <w:t>epoxy market.</w:t>
      </w:r>
    </w:p>
    <w:p w14:paraId="126367C4" w14:textId="73153596" w:rsidR="003B3DB5" w:rsidRPr="003B3DB5" w:rsidRDefault="003B3DB5" w:rsidP="003B3DB5">
      <w:pPr>
        <w:spacing w:line="360" w:lineRule="auto"/>
        <w:jc w:val="both"/>
        <w:rPr>
          <w:rFonts w:ascii="Arial" w:eastAsia="Arial" w:hAnsi="Arial" w:cs="Arial"/>
          <w:sz w:val="24"/>
          <w:szCs w:val="24"/>
        </w:rPr>
      </w:pPr>
      <w:r w:rsidRPr="003B3DB5">
        <w:rPr>
          <w:rFonts w:ascii="Arial" w:eastAsia="Arial" w:hAnsi="Arial" w:cs="Arial"/>
          <w:sz w:val="24"/>
          <w:szCs w:val="24"/>
        </w:rPr>
        <w:t xml:space="preserve">  </w:t>
      </w:r>
    </w:p>
    <w:p w14:paraId="1710F7E8" w14:textId="65784229" w:rsidR="003B3DB5" w:rsidRPr="003B3DB5" w:rsidRDefault="003B3DB5" w:rsidP="003B3DB5">
      <w:pPr>
        <w:spacing w:line="360" w:lineRule="auto"/>
        <w:jc w:val="both"/>
        <w:rPr>
          <w:rFonts w:ascii="Arial" w:eastAsia="Arial" w:hAnsi="Arial" w:cs="Arial"/>
          <w:sz w:val="24"/>
          <w:szCs w:val="24"/>
        </w:rPr>
      </w:pPr>
    </w:p>
    <w:p w14:paraId="544DF635" w14:textId="7A451241" w:rsidR="0068477D" w:rsidRDefault="005858C1" w:rsidP="0068477D">
      <w:pPr>
        <w:spacing w:line="480" w:lineRule="auto"/>
        <w:jc w:val="both"/>
        <w:rPr>
          <w:rFonts w:ascii="Arial" w:eastAsia="Arial" w:hAnsi="Arial" w:cs="Arial"/>
          <w:sz w:val="24"/>
          <w:szCs w:val="24"/>
        </w:rPr>
      </w:pPr>
      <w:r>
        <w:rPr>
          <w:noProof/>
        </w:rPr>
        <w:pict w14:anchorId="3B4FAA4D">
          <v:shape id="_x0000_s1390" type="#_x0000_t202" style="position:absolute;left:0;text-align:left;margin-left:0;margin-top:3.3pt;width:642pt;height:22.95pt;z-index:2519756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" filled="f" stroked="f">
            <v:textbox style="mso-fit-shape-to-text:t">
              <w:txbxContent>
                <w:p w14:paraId="3BA8513A" w14:textId="10930E8E" w:rsidR="00674114" w:rsidRPr="002F3659" w:rsidRDefault="0069015D" w:rsidP="00674114">
                  <w:pPr>
                    <w:spacing w:line="360" w:lineRule="auto"/>
                    <w:textAlignment w:val="baseline"/>
                    <w:rPr>
                      <w:rFonts w:ascii="Verdana" w:eastAsia="Verdana" w:hAnsi="Verdana" w:cs="Verdana"/>
                      <w:b/>
                      <w:bCs/>
                      <w:color w:val="000000" w:themeColor="text1"/>
                      <w:kern w:val="24"/>
                      <w:sz w:val="20"/>
                      <w:szCs w:val="20"/>
                    </w:rPr>
                  </w:pPr>
                  <w:ins w:id="20579" w:author="Neeshu Bhadauriya" w:date="2021-09-27T15:34:00Z">
                    <w:r>
                      <w:rPr>
                        <w:rFonts w:ascii="Verdana" w:eastAsia="Verdana" w:hAnsi="Verdana" w:cs="Verdana"/>
                        <w:b/>
                        <w:bCs/>
                        <w:color w:val="000000" w:themeColor="text1"/>
                        <w:kern w:val="24"/>
                        <w:sz w:val="20"/>
                        <w:szCs w:val="20"/>
                      </w:rPr>
                      <w:t xml:space="preserve">3.2.1.1. </w:t>
                    </w:r>
                  </w:ins>
                  <w:r w:rsidR="00674114" w:rsidRPr="002F3659">
                    <w:rPr>
                      <w:rFonts w:ascii="Verdana" w:eastAsia="Verdana" w:hAnsi="Verdana" w:cs="Verdana"/>
                      <w:b/>
                      <w:bCs/>
                      <w:color w:val="000000" w:themeColor="text1"/>
                      <w:kern w:val="24"/>
                      <w:sz w:val="20"/>
                      <w:szCs w:val="20"/>
                    </w:rPr>
                    <w:t>Capacity</w:t>
                  </w:r>
                  <w:ins w:id="20580" w:author="Neeshu Bhadauriya" w:date="2021-09-27T15:34:00Z">
                    <w:r>
                      <w:rPr>
                        <w:rFonts w:ascii="Verdana" w:eastAsia="Verdana" w:hAnsi="Verdana" w:cs="Verdana"/>
                        <w:b/>
                        <w:bCs/>
                        <w:color w:val="000000" w:themeColor="text1"/>
                        <w:kern w:val="24"/>
                        <w:sz w:val="20"/>
                        <w:szCs w:val="20"/>
                      </w:rPr>
                      <w:t xml:space="preserve"> and </w:t>
                    </w:r>
                  </w:ins>
                  <w:del w:id="20581" w:author="Neeshu Bhadauriya" w:date="2021-09-27T15:33:00Z">
                    <w:r w:rsidR="00674114" w:rsidRPr="002F3659" w:rsidDel="0069015D">
                      <w:rPr>
                        <w:rFonts w:ascii="Verdana" w:eastAsia="Verdana" w:hAnsi="Verdana" w:cs="Verdana"/>
                        <w:b/>
                        <w:bCs/>
                        <w:color w:val="000000" w:themeColor="text1"/>
                        <w:kern w:val="24"/>
                        <w:sz w:val="20"/>
                        <w:szCs w:val="20"/>
                      </w:rPr>
                      <w:delText xml:space="preserve">, </w:delText>
                    </w:r>
                  </w:del>
                  <w:r w:rsidR="00674114" w:rsidRPr="002F3659">
                    <w:rPr>
                      <w:rFonts w:ascii="Verdana" w:eastAsia="Verdana" w:hAnsi="Verdana" w:cs="Verdana"/>
                      <w:b/>
                      <w:bCs/>
                      <w:color w:val="000000" w:themeColor="text1"/>
                      <w:kern w:val="24"/>
                      <w:sz w:val="20"/>
                      <w:szCs w:val="20"/>
                    </w:rPr>
                    <w:t>Production</w:t>
                  </w:r>
                  <w:del w:id="20582" w:author="Neeshu Bhadauriya" w:date="2021-09-27T15:33:00Z">
                    <w:r w:rsidR="00674114" w:rsidRPr="002F3659" w:rsidDel="0069015D">
                      <w:rPr>
                        <w:rFonts w:ascii="Verdana" w:eastAsia="Verdana" w:hAnsi="Verdana" w:cs="Verdana"/>
                        <w:b/>
                        <w:bCs/>
                        <w:color w:val="000000" w:themeColor="text1"/>
                        <w:kern w:val="24"/>
                        <w:sz w:val="20"/>
                        <w:szCs w:val="20"/>
                      </w:rPr>
                      <w:delText xml:space="preserve"> and Operating Efficiency</w:delText>
                    </w:r>
                  </w:del>
                </w:p>
              </w:txbxContent>
            </v:textbox>
            <w10:wrap anchorx="margin"/>
          </v:shape>
        </w:pict>
      </w:r>
    </w:p>
    <w:p w14:paraId="4DEB3A7A" w14:textId="17DEF874" w:rsidR="0068477D" w:rsidRDefault="005858C1" w:rsidP="0068477D">
      <w:pPr>
        <w:tabs>
          <w:tab w:val="left" w:pos="990"/>
        </w:tabs>
        <w:rPr>
          <w:rFonts w:ascii="Arial" w:eastAsia="Arial" w:hAnsi="Arial" w:cs="Arial"/>
          <w:sz w:val="24"/>
          <w:szCs w:val="24"/>
        </w:rPr>
      </w:pPr>
      <w:r>
        <w:rPr>
          <w:noProof/>
        </w:rPr>
        <w:pict w14:anchorId="5E059982">
          <v:shape id="_x0000_s1389" type="#_x0000_t202" style="position:absolute;margin-left:449.8pt;margin-top:1.4pt;width:501pt;height:22.95pt;z-index:2517575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" filled="f" stroked="f">
            <v:textbox style="mso-fit-shape-to-text:t">
              <w:txbxContent>
                <w:p w14:paraId="0E9110E6" w14:textId="0413CF3A" w:rsidR="0068477D" w:rsidRPr="002F3659" w:rsidRDefault="0068477D" w:rsidP="0068477D">
                  <w:pPr>
                    <w:spacing w:line="360" w:lineRule="auto"/>
                    <w:textAlignment w:val="baseline"/>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 xml:space="preserve">Figure </w:t>
                  </w:r>
                  <w:ins w:id="20583" w:author="Ritu Kamra" w:date="2021-09-27T17:10:00Z">
                    <w:r w:rsidR="003427EB">
                      <w:rPr>
                        <w:rFonts w:ascii="Verdana" w:eastAsia="Verdana" w:hAnsi="Verdana" w:cs="Verdana"/>
                        <w:b/>
                        <w:bCs/>
                        <w:color w:val="000000" w:themeColor="text1"/>
                        <w:kern w:val="24"/>
                        <w:sz w:val="20"/>
                        <w:szCs w:val="20"/>
                      </w:rPr>
                      <w:t>18</w:t>
                    </w:r>
                  </w:ins>
                  <w:del w:id="20584" w:author="Ritu Kamra" w:date="2021-09-27T17:10:00Z">
                    <w:r w:rsidRPr="002F3659" w:rsidDel="003427EB">
                      <w:rPr>
                        <w:rFonts w:ascii="Verdana" w:eastAsia="Verdana" w:hAnsi="Verdana" w:cs="Verdana"/>
                        <w:b/>
                        <w:bCs/>
                        <w:color w:val="000000" w:themeColor="text1"/>
                        <w:kern w:val="24"/>
                        <w:sz w:val="20"/>
                        <w:szCs w:val="20"/>
                      </w:rPr>
                      <w:delText>22</w:delText>
                    </w:r>
                  </w:del>
                  <w:r w:rsidRPr="002F3659">
                    <w:rPr>
                      <w:rFonts w:ascii="Verdana" w:eastAsia="Verdana" w:hAnsi="Verdana" w:cs="Verdana"/>
                      <w:b/>
                      <w:bCs/>
                      <w:color w:val="000000" w:themeColor="text1"/>
                      <w:kern w:val="24"/>
                      <w:sz w:val="20"/>
                      <w:szCs w:val="20"/>
                    </w:rPr>
                    <w:t xml:space="preserve">: Asia Pacific </w:t>
                  </w:r>
                  <w:r w:rsidR="00F615C8">
                    <w:rPr>
                      <w:rFonts w:ascii="Verdana" w:eastAsia="Verdana" w:hAnsi="Verdana" w:cs="Verdana"/>
                      <w:b/>
                      <w:bCs/>
                      <w:color w:val="000000" w:themeColor="text1"/>
                      <w:kern w:val="24"/>
                      <w:sz w:val="20"/>
                      <w:szCs w:val="20"/>
                    </w:rPr>
                    <w:t>Epoxy Resin</w:t>
                  </w:r>
                  <w:r w:rsidRPr="002F3659">
                    <w:rPr>
                      <w:rFonts w:ascii="Verdana" w:eastAsia="Verdana" w:hAnsi="Verdana" w:cs="Verdana"/>
                      <w:b/>
                      <w:bCs/>
                      <w:color w:val="000000" w:themeColor="text1"/>
                      <w:kern w:val="24"/>
                      <w:sz w:val="20"/>
                      <w:szCs w:val="20"/>
                    </w:rPr>
                    <w:t xml:space="preserve"> Capacity &amp; Production (Thousand Tonnes), 2015-2030F</w:t>
                  </w:r>
                </w:p>
              </w:txbxContent>
            </v:textbox>
            <w10:wrap anchorx="margin"/>
          </v:shape>
        </w:pict>
      </w:r>
    </w:p>
    <w:p w14:paraId="542F3163" w14:textId="77777777" w:rsidR="0068477D" w:rsidRDefault="0068477D" w:rsidP="0068477D">
      <w:pPr>
        <w:rPr>
          <w:rFonts w:ascii="Arial" w:eastAsia="Arial" w:hAnsi="Arial" w:cs="Arial"/>
          <w:sz w:val="24"/>
          <w:szCs w:val="24"/>
        </w:rPr>
      </w:pPr>
      <w:r w:rsidRPr="00CE65AC">
        <w:rPr>
          <w:rFonts w:ascii="Arial" w:eastAsia="Arial" w:hAnsi="Arial" w:cs="Arial"/>
          <w:noProof/>
          <w:sz w:val="24"/>
          <w:szCs w:val="24"/>
        </w:rPr>
        <w:drawing>
          <wp:inline distT="0" distB="0" distL="0" distR="0" wp14:anchorId="093847DB" wp14:editId="468448EB">
            <wp:extent cx="6381750" cy="2526665"/>
            <wp:effectExtent l="0" t="0" r="0" b="6985"/>
            <wp:docPr id="604" name="Chart 604">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41D42939" w14:textId="77777777" w:rsidR="00FC6FD8" w:rsidRDefault="00FC6FD8" w:rsidP="003B3DB5">
      <w:pPr>
        <w:spacing w:line="360" w:lineRule="auto"/>
        <w:jc w:val="both"/>
        <w:rPr>
          <w:ins w:id="20585" w:author="Dilip Kumar" w:date="2021-09-25T12:16:00Z"/>
          <w:rFonts w:ascii="Arial" w:eastAsia="Arial" w:hAnsi="Arial" w:cs="Arial"/>
          <w:sz w:val="24"/>
          <w:szCs w:val="24"/>
        </w:rPr>
        <w:sectPr w:rsidR="00FC6FD8"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CAC6A51" w14:textId="33CA28C3" w:rsidR="00163DC1" w:rsidRPr="00D72BB7" w:rsidDel="00163DC1" w:rsidRDefault="003B3DB5" w:rsidP="00163DC1">
      <w:pPr>
        <w:spacing w:line="360" w:lineRule="auto"/>
        <w:jc w:val="both"/>
        <w:rPr>
          <w:del w:id="20586" w:author="Ritu Kamra" w:date="2021-09-24T17:07:00Z"/>
          <w:moveTo w:id="20587" w:author="Ritu Kamra" w:date="2021-09-24T17:05:00Z"/>
          <w:rFonts w:ascii="Arial" w:eastAsia="Arial" w:hAnsi="Arial" w:cs="Arial"/>
          <w:color w:val="FF0000"/>
          <w:sz w:val="24"/>
          <w:szCs w:val="24"/>
          <w:rPrChange w:id="20588" w:author="Hardik Malhotra" w:date="2021-09-29T19:01:00Z">
            <w:rPr>
              <w:del w:id="20589" w:author="Ritu Kamra" w:date="2021-09-24T17:07:00Z"/>
              <w:moveTo w:id="20590" w:author="Ritu Kamra" w:date="2021-09-24T17:05:00Z"/>
              <w:rFonts w:ascii="Arial" w:eastAsia="Arial" w:hAnsi="Arial" w:cs="Arial"/>
              <w:sz w:val="24"/>
              <w:szCs w:val="24"/>
            </w:rPr>
          </w:rPrChange>
        </w:rPr>
      </w:pPr>
      <w:r w:rsidRPr="00D72BB7">
        <w:rPr>
          <w:rFonts w:ascii="Arial" w:eastAsia="Arial" w:hAnsi="Arial" w:cs="Arial"/>
          <w:color w:val="FF0000"/>
          <w:sz w:val="24"/>
          <w:szCs w:val="24"/>
          <w:rPrChange w:id="20591" w:author="Hardik Malhotra" w:date="2021-09-29T19:01:00Z">
            <w:rPr>
              <w:rFonts w:ascii="Arial" w:eastAsia="Arial" w:hAnsi="Arial" w:cs="Arial"/>
              <w:sz w:val="24"/>
              <w:szCs w:val="24"/>
            </w:rPr>
          </w:rPrChange>
        </w:rPr>
        <w:t>Asia pacific contribute the highest % Demand by Capacity, Volume &amp; Usage, of which China been the largest producer</w:t>
      </w:r>
      <w:del w:id="20592" w:author="Ritu Kamra" w:date="2021-09-27T20:21:00Z">
        <w:r w:rsidRPr="00D72BB7" w:rsidDel="002F65E2">
          <w:rPr>
            <w:rFonts w:ascii="Arial" w:eastAsia="Arial" w:hAnsi="Arial" w:cs="Arial"/>
            <w:color w:val="FF0000"/>
            <w:sz w:val="24"/>
            <w:szCs w:val="24"/>
            <w:rPrChange w:id="20593" w:author="Hardik Malhotra" w:date="2021-09-29T19:01:00Z">
              <w:rPr>
                <w:rFonts w:ascii="Arial" w:eastAsia="Arial" w:hAnsi="Arial" w:cs="Arial"/>
                <w:sz w:val="24"/>
                <w:szCs w:val="24"/>
              </w:rPr>
            </w:rPrChange>
          </w:rPr>
          <w:delText xml:space="preserve"> </w:delText>
        </w:r>
      </w:del>
      <w:r w:rsidRPr="00D72BB7">
        <w:rPr>
          <w:rFonts w:ascii="Arial" w:eastAsia="Arial" w:hAnsi="Arial" w:cs="Arial"/>
          <w:color w:val="FF0000"/>
          <w:sz w:val="24"/>
          <w:szCs w:val="24"/>
          <w:rPrChange w:id="20594" w:author="Hardik Malhotra" w:date="2021-09-29T19:01:00Z">
            <w:rPr>
              <w:rFonts w:ascii="Arial" w:eastAsia="Arial" w:hAnsi="Arial" w:cs="Arial"/>
              <w:sz w:val="24"/>
              <w:szCs w:val="24"/>
            </w:rPr>
          </w:rPrChange>
        </w:rPr>
        <w:t xml:space="preserve"> &amp; User of Epoxy </w:t>
      </w:r>
      <w:del w:id="20595" w:author="Ritu Kamra" w:date="2021-09-27T20:21:00Z">
        <w:r w:rsidRPr="00D72BB7" w:rsidDel="002F65E2">
          <w:rPr>
            <w:rFonts w:ascii="Arial" w:eastAsia="Arial" w:hAnsi="Arial" w:cs="Arial"/>
            <w:color w:val="FF0000"/>
            <w:sz w:val="24"/>
            <w:szCs w:val="24"/>
            <w:rPrChange w:id="20596" w:author="Hardik Malhotra" w:date="2021-09-29T19:01:00Z">
              <w:rPr>
                <w:rFonts w:ascii="Arial" w:eastAsia="Arial" w:hAnsi="Arial" w:cs="Arial"/>
                <w:sz w:val="24"/>
                <w:szCs w:val="24"/>
              </w:rPr>
            </w:rPrChange>
          </w:rPr>
          <w:delText xml:space="preserve"> </w:delText>
        </w:r>
      </w:del>
      <w:r w:rsidRPr="00D72BB7">
        <w:rPr>
          <w:rFonts w:ascii="Arial" w:eastAsia="Arial" w:hAnsi="Arial" w:cs="Arial"/>
          <w:color w:val="FF0000"/>
          <w:sz w:val="24"/>
          <w:szCs w:val="24"/>
          <w:rPrChange w:id="20597" w:author="Hardik Malhotra" w:date="2021-09-29T19:01:00Z">
            <w:rPr>
              <w:rFonts w:ascii="Arial" w:eastAsia="Arial" w:hAnsi="Arial" w:cs="Arial"/>
              <w:sz w:val="24"/>
              <w:szCs w:val="24"/>
            </w:rPr>
          </w:rPrChange>
        </w:rPr>
        <w:t>resin, covers almost 80 % of the APAC Market.</w:t>
      </w:r>
      <w:ins w:id="20598" w:author="Ritu Kamra" w:date="2021-09-27T20:21:00Z">
        <w:r w:rsidR="002F65E2" w:rsidRPr="00D72BB7">
          <w:rPr>
            <w:rFonts w:ascii="Arial" w:eastAsia="Arial" w:hAnsi="Arial" w:cs="Arial"/>
            <w:color w:val="FF0000"/>
            <w:sz w:val="24"/>
            <w:szCs w:val="24"/>
            <w:rPrChange w:id="20599" w:author="Hardik Malhotra" w:date="2021-09-29T19:01:00Z">
              <w:rPr>
                <w:rFonts w:ascii="Arial" w:eastAsia="Arial" w:hAnsi="Arial" w:cs="Arial"/>
                <w:sz w:val="24"/>
                <w:szCs w:val="24"/>
              </w:rPr>
            </w:rPrChange>
          </w:rPr>
          <w:t xml:space="preserve"> </w:t>
        </w:r>
      </w:ins>
      <w:moveToRangeStart w:id="20600" w:author="Ritu Kamra" w:date="2021-09-24T17:05:00Z" w:name="move83395562"/>
      <w:moveTo w:id="20601" w:author="Ritu Kamra" w:date="2021-09-24T17:05:00Z">
        <w:r w:rsidR="00163DC1" w:rsidRPr="00D72BB7">
          <w:rPr>
            <w:rFonts w:ascii="Arial" w:eastAsia="Arial" w:hAnsi="Arial" w:cs="Arial"/>
            <w:color w:val="FF0000"/>
            <w:sz w:val="24"/>
            <w:szCs w:val="24"/>
            <w:rPrChange w:id="20602" w:author="Hardik Malhotra" w:date="2021-09-29T19:01:00Z">
              <w:rPr>
                <w:rFonts w:ascii="Arial" w:eastAsia="Arial" w:hAnsi="Arial" w:cs="Arial"/>
                <w:sz w:val="24"/>
                <w:szCs w:val="24"/>
              </w:rPr>
            </w:rPrChange>
          </w:rPr>
          <w:t xml:space="preserve">China &amp; india </w:t>
        </w:r>
        <w:del w:id="20603" w:author="Ritu Kamra" w:date="2021-09-24T17:06:00Z">
          <w:r w:rsidR="00163DC1" w:rsidRPr="00D72BB7" w:rsidDel="00163DC1">
            <w:rPr>
              <w:rFonts w:ascii="Arial" w:eastAsia="Arial" w:hAnsi="Arial" w:cs="Arial"/>
              <w:color w:val="FF0000"/>
              <w:sz w:val="24"/>
              <w:szCs w:val="24"/>
              <w:rPrChange w:id="20604" w:author="Hardik Malhotra" w:date="2021-09-29T19:01:00Z">
                <w:rPr>
                  <w:rFonts w:ascii="Arial" w:eastAsia="Arial" w:hAnsi="Arial" w:cs="Arial"/>
                  <w:sz w:val="24"/>
                  <w:szCs w:val="24"/>
                </w:rPr>
              </w:rPrChange>
            </w:rPr>
            <w:delText>been the developing countries</w:delText>
          </w:r>
        </w:del>
      </w:moveTo>
      <w:ins w:id="20605" w:author="Ritu Kamra" w:date="2021-09-24T17:06:00Z">
        <w:r w:rsidR="00163DC1" w:rsidRPr="00D72BB7">
          <w:rPr>
            <w:rFonts w:ascii="Arial" w:eastAsia="Arial" w:hAnsi="Arial" w:cs="Arial"/>
            <w:color w:val="FF0000"/>
            <w:sz w:val="24"/>
            <w:szCs w:val="24"/>
            <w:rPrChange w:id="20606" w:author="Hardik Malhotra" w:date="2021-09-29T19:01:00Z">
              <w:rPr>
                <w:rFonts w:ascii="Arial" w:eastAsia="Arial" w:hAnsi="Arial" w:cs="Arial"/>
                <w:sz w:val="24"/>
                <w:szCs w:val="24"/>
              </w:rPr>
            </w:rPrChange>
          </w:rPr>
          <w:t>are the fastest growing economies</w:t>
        </w:r>
      </w:ins>
      <w:moveTo w:id="20607" w:author="Ritu Kamra" w:date="2021-09-24T17:05:00Z">
        <w:del w:id="20608" w:author="Ritu Kamra" w:date="2021-09-24T17:06:00Z">
          <w:r w:rsidR="00163DC1" w:rsidRPr="00D72BB7" w:rsidDel="00163DC1">
            <w:rPr>
              <w:rFonts w:ascii="Arial" w:eastAsia="Arial" w:hAnsi="Arial" w:cs="Arial"/>
              <w:color w:val="FF0000"/>
              <w:sz w:val="24"/>
              <w:szCs w:val="24"/>
              <w:rPrChange w:id="20609" w:author="Hardik Malhotra" w:date="2021-09-29T19:01:00Z">
                <w:rPr>
                  <w:rFonts w:ascii="Arial" w:eastAsia="Arial" w:hAnsi="Arial" w:cs="Arial"/>
                  <w:sz w:val="24"/>
                  <w:szCs w:val="24"/>
                </w:rPr>
              </w:rPrChange>
            </w:rPr>
            <w:delText xml:space="preserve"> &amp; have highest GDP growth rate</w:delText>
          </w:r>
        </w:del>
        <w:r w:rsidR="00163DC1" w:rsidRPr="00D72BB7">
          <w:rPr>
            <w:rFonts w:ascii="Arial" w:eastAsia="Arial" w:hAnsi="Arial" w:cs="Arial"/>
            <w:color w:val="FF0000"/>
            <w:sz w:val="24"/>
            <w:szCs w:val="24"/>
            <w:rPrChange w:id="20610" w:author="Hardik Malhotra" w:date="2021-09-29T19:01:00Z">
              <w:rPr>
                <w:rFonts w:ascii="Arial" w:eastAsia="Arial" w:hAnsi="Arial" w:cs="Arial"/>
                <w:sz w:val="24"/>
                <w:szCs w:val="24"/>
              </w:rPr>
            </w:rPrChange>
          </w:rPr>
          <w:t xml:space="preserve">, there are finite opportunities for new business project,  EPC (Engineering, Procurement &amp; construction), Joint venture (Domestic &amp; international)etc project. Simultaneously, this will increase the demand for the paint &amp; coating, </w:t>
        </w:r>
        <w:del w:id="20611" w:author="Neeshu Bhadauriya" w:date="2021-09-27T22:47:00Z">
          <w:r w:rsidR="00163DC1" w:rsidRPr="00D72BB7" w:rsidDel="00CC26A8">
            <w:rPr>
              <w:rFonts w:ascii="Arial" w:eastAsia="Arial" w:hAnsi="Arial" w:cs="Arial"/>
              <w:color w:val="FF0000"/>
              <w:sz w:val="24"/>
              <w:szCs w:val="24"/>
              <w:rPrChange w:id="20612" w:author="Hardik Malhotra" w:date="2021-09-29T19:01:00Z">
                <w:rPr>
                  <w:rFonts w:ascii="Arial" w:eastAsia="Arial" w:hAnsi="Arial" w:cs="Arial"/>
                  <w:sz w:val="24"/>
                  <w:szCs w:val="24"/>
                </w:rPr>
              </w:rPrChange>
            </w:rPr>
            <w:lastRenderedPageBreak/>
            <w:delText>Which</w:delText>
          </w:r>
        </w:del>
        <w:ins w:id="20613" w:author="Neeshu Bhadauriya" w:date="2021-09-27T22:47:00Z">
          <w:r w:rsidR="00CC26A8" w:rsidRPr="00D72BB7">
            <w:rPr>
              <w:rFonts w:ascii="Arial" w:eastAsia="Arial" w:hAnsi="Arial" w:cs="Arial"/>
              <w:color w:val="FF0000"/>
              <w:sz w:val="24"/>
              <w:szCs w:val="24"/>
              <w:rPrChange w:id="20614" w:author="Hardik Malhotra" w:date="2021-09-29T19:01:00Z">
                <w:rPr>
                  <w:rFonts w:ascii="Arial" w:eastAsia="Arial" w:hAnsi="Arial" w:cs="Arial"/>
                  <w:sz w:val="24"/>
                  <w:szCs w:val="24"/>
                </w:rPr>
              </w:rPrChange>
            </w:rPr>
            <w:t>which</w:t>
          </w:r>
        </w:ins>
        <w:r w:rsidR="00163DC1" w:rsidRPr="00D72BB7">
          <w:rPr>
            <w:rFonts w:ascii="Arial" w:eastAsia="Arial" w:hAnsi="Arial" w:cs="Arial"/>
            <w:color w:val="FF0000"/>
            <w:sz w:val="24"/>
            <w:szCs w:val="24"/>
            <w:rPrChange w:id="20615" w:author="Hardik Malhotra" w:date="2021-09-29T19:01:00Z">
              <w:rPr>
                <w:rFonts w:ascii="Arial" w:eastAsia="Arial" w:hAnsi="Arial" w:cs="Arial"/>
                <w:sz w:val="24"/>
                <w:szCs w:val="24"/>
              </w:rPr>
            </w:rPrChange>
          </w:rPr>
          <w:t xml:space="preserve"> will derive the demand of epoxy market.  </w:t>
        </w:r>
      </w:moveTo>
      <w:ins w:id="20616" w:author="Ritu Kamra" w:date="2021-09-24T17:07:00Z">
        <w:r w:rsidR="00163DC1" w:rsidRPr="00D72BB7">
          <w:rPr>
            <w:rFonts w:ascii="Arial" w:eastAsia="Arial" w:hAnsi="Arial" w:cs="Arial"/>
            <w:color w:val="FF0000"/>
            <w:sz w:val="24"/>
            <w:szCs w:val="24"/>
            <w:rPrChange w:id="20617" w:author="Hardik Malhotra" w:date="2021-09-29T19:01:00Z">
              <w:rPr>
                <w:rFonts w:ascii="Arial" w:eastAsia="Arial" w:hAnsi="Arial" w:cs="Arial"/>
                <w:sz w:val="24"/>
                <w:szCs w:val="24"/>
              </w:rPr>
            </w:rPrChange>
          </w:rPr>
          <w:t xml:space="preserve">Also </w:t>
        </w:r>
      </w:ins>
    </w:p>
    <w:moveToRangeEnd w:id="20600"/>
    <w:p w14:paraId="2F88B1D9" w14:textId="6911B07A" w:rsidR="003B3DB5" w:rsidRPr="00D72BB7" w:rsidRDefault="003B3DB5" w:rsidP="003B3DB5">
      <w:pPr>
        <w:spacing w:line="360" w:lineRule="auto"/>
        <w:jc w:val="both"/>
        <w:rPr>
          <w:rFonts w:ascii="Arial" w:eastAsia="Arial" w:hAnsi="Arial" w:cs="Arial"/>
          <w:color w:val="FF0000"/>
          <w:sz w:val="24"/>
          <w:szCs w:val="24"/>
          <w:rPrChange w:id="20618" w:author="Hardik Malhotra" w:date="2021-09-29T19:01:00Z">
            <w:rPr>
              <w:rFonts w:ascii="Arial" w:eastAsia="Arial" w:hAnsi="Arial" w:cs="Arial"/>
              <w:sz w:val="24"/>
              <w:szCs w:val="24"/>
            </w:rPr>
          </w:rPrChange>
        </w:rPr>
      </w:pPr>
      <w:del w:id="20619" w:author="Ritu Kamra" w:date="2021-09-24T17:05:00Z">
        <w:r w:rsidRPr="00D72BB7" w:rsidDel="00163DC1">
          <w:rPr>
            <w:rFonts w:ascii="Arial" w:eastAsia="Arial" w:hAnsi="Arial" w:cs="Arial"/>
            <w:color w:val="FF0000"/>
            <w:sz w:val="24"/>
            <w:szCs w:val="24"/>
            <w:rPrChange w:id="20620" w:author="Hardik Malhotra" w:date="2021-09-29T19:01:00Z">
              <w:rPr>
                <w:rFonts w:ascii="Arial" w:eastAsia="Arial" w:hAnsi="Arial" w:cs="Arial"/>
                <w:sz w:val="24"/>
                <w:szCs w:val="24"/>
              </w:rPr>
            </w:rPrChange>
          </w:rPr>
          <w:delText xml:space="preserve">  </w:delText>
        </w:r>
      </w:del>
      <w:r w:rsidRPr="00D72BB7">
        <w:rPr>
          <w:rFonts w:ascii="Arial" w:eastAsia="Arial" w:hAnsi="Arial" w:cs="Arial"/>
          <w:color w:val="FF0000"/>
          <w:sz w:val="24"/>
          <w:szCs w:val="24"/>
          <w:rPrChange w:id="20621" w:author="Hardik Malhotra" w:date="2021-09-29T19:01:00Z">
            <w:rPr>
              <w:rFonts w:ascii="Arial" w:eastAsia="Arial" w:hAnsi="Arial" w:cs="Arial"/>
              <w:sz w:val="24"/>
              <w:szCs w:val="24"/>
            </w:rPr>
          </w:rPrChange>
        </w:rPr>
        <w:t>With the increase in income of middle</w:t>
      </w:r>
      <w:ins w:id="20622" w:author="Ritu Kamra" w:date="2021-09-27T20:21:00Z">
        <w:r w:rsidR="002F65E2" w:rsidRPr="00D72BB7">
          <w:rPr>
            <w:rFonts w:ascii="Arial" w:eastAsia="Arial" w:hAnsi="Arial" w:cs="Arial"/>
            <w:color w:val="FF0000"/>
            <w:sz w:val="24"/>
            <w:szCs w:val="24"/>
            <w:rPrChange w:id="20623" w:author="Hardik Malhotra" w:date="2021-09-29T19:01:00Z">
              <w:rPr>
                <w:rFonts w:ascii="Arial" w:eastAsia="Arial" w:hAnsi="Arial" w:cs="Arial"/>
                <w:sz w:val="24"/>
                <w:szCs w:val="24"/>
              </w:rPr>
            </w:rPrChange>
          </w:rPr>
          <w:t xml:space="preserve"> </w:t>
        </w:r>
      </w:ins>
      <w:del w:id="20624" w:author="Ritu Kamra" w:date="2021-09-27T20:21:00Z">
        <w:r w:rsidRPr="00D72BB7" w:rsidDel="002F65E2">
          <w:rPr>
            <w:rFonts w:ascii="Arial" w:eastAsia="Arial" w:hAnsi="Arial" w:cs="Arial"/>
            <w:color w:val="FF0000"/>
            <w:sz w:val="24"/>
            <w:szCs w:val="24"/>
            <w:rPrChange w:id="20625" w:author="Hardik Malhotra" w:date="2021-09-29T19:01:00Z">
              <w:rPr>
                <w:rFonts w:ascii="Arial" w:eastAsia="Arial" w:hAnsi="Arial" w:cs="Arial"/>
                <w:sz w:val="24"/>
                <w:szCs w:val="24"/>
              </w:rPr>
            </w:rPrChange>
          </w:rPr>
          <w:delText xml:space="preserve"> </w:delText>
        </w:r>
      </w:del>
      <w:r w:rsidRPr="00D72BB7">
        <w:rPr>
          <w:rFonts w:ascii="Arial" w:eastAsia="Arial" w:hAnsi="Arial" w:cs="Arial"/>
          <w:color w:val="FF0000"/>
          <w:sz w:val="24"/>
          <w:szCs w:val="24"/>
          <w:rPrChange w:id="20626" w:author="Hardik Malhotra" w:date="2021-09-29T19:01:00Z">
            <w:rPr>
              <w:rFonts w:ascii="Arial" w:eastAsia="Arial" w:hAnsi="Arial" w:cs="Arial"/>
              <w:sz w:val="24"/>
              <w:szCs w:val="24"/>
            </w:rPr>
          </w:rPrChange>
        </w:rPr>
        <w:t>class population, demand of electronic products is projected to grow in future, therefore driving the epoxy market too.</w:t>
      </w:r>
    </w:p>
    <w:p w14:paraId="7FC44E9E" w14:textId="03E7C4A5" w:rsidR="003B3DB5" w:rsidRPr="00D72BB7" w:rsidDel="00163DC1" w:rsidRDefault="003B3DB5" w:rsidP="003B3DB5">
      <w:pPr>
        <w:spacing w:line="360" w:lineRule="auto"/>
        <w:jc w:val="both"/>
        <w:rPr>
          <w:moveFrom w:id="20627" w:author="Ritu Kamra" w:date="2021-09-24T17:05:00Z"/>
          <w:rFonts w:ascii="Arial" w:eastAsia="Arial" w:hAnsi="Arial" w:cs="Arial"/>
          <w:color w:val="FF0000"/>
          <w:sz w:val="24"/>
          <w:szCs w:val="24"/>
          <w:rPrChange w:id="20628" w:author="Hardik Malhotra" w:date="2021-09-29T19:01:00Z">
            <w:rPr>
              <w:moveFrom w:id="20629" w:author="Ritu Kamra" w:date="2021-09-24T17:05:00Z"/>
              <w:rFonts w:ascii="Arial" w:eastAsia="Arial" w:hAnsi="Arial" w:cs="Arial"/>
              <w:sz w:val="24"/>
              <w:szCs w:val="24"/>
            </w:rPr>
          </w:rPrChange>
        </w:rPr>
      </w:pPr>
      <w:moveFromRangeStart w:id="20630" w:author="Ritu Kamra" w:date="2021-09-24T17:05:00Z" w:name="move83395562"/>
      <w:moveFrom w:id="20631" w:author="Ritu Kamra" w:date="2021-09-24T17:05:00Z">
        <w:r w:rsidRPr="00D72BB7" w:rsidDel="00163DC1">
          <w:rPr>
            <w:rFonts w:ascii="Arial" w:eastAsia="Arial" w:hAnsi="Arial" w:cs="Arial"/>
            <w:color w:val="FF0000"/>
            <w:sz w:val="24"/>
            <w:szCs w:val="24"/>
            <w:rPrChange w:id="20632" w:author="Hardik Malhotra" w:date="2021-09-29T19:01:00Z">
              <w:rPr>
                <w:rFonts w:ascii="Arial" w:eastAsia="Arial" w:hAnsi="Arial" w:cs="Arial"/>
                <w:sz w:val="24"/>
                <w:szCs w:val="24"/>
              </w:rPr>
            </w:rPrChange>
          </w:rPr>
          <w:t xml:space="preserve">China &amp; india been the developing countries &amp; have highest GDP growth rate, there are finite opportunities for new business project,  EPC (Engineering, Procurement &amp; construction), Joint venture (Domestic &amp; international)etc project. Simultaneously, this will increase the demand for the paint &amp; coating, Which will derive the demand of epoxy market.  </w:t>
        </w:r>
      </w:moveFrom>
    </w:p>
    <w:moveFromRangeEnd w:id="20630"/>
    <w:p w14:paraId="068A1DB1" w14:textId="77777777" w:rsidR="00FC6FD8" w:rsidRPr="00D72BB7" w:rsidRDefault="003B3DB5" w:rsidP="003B3DB5">
      <w:pPr>
        <w:spacing w:line="360" w:lineRule="auto"/>
        <w:jc w:val="both"/>
        <w:rPr>
          <w:ins w:id="20633" w:author="Dilip Kumar" w:date="2021-09-25T12:16:00Z"/>
          <w:rFonts w:ascii="Arial" w:eastAsia="Arial" w:hAnsi="Arial" w:cs="Arial"/>
          <w:color w:val="FF0000"/>
          <w:sz w:val="24"/>
          <w:szCs w:val="24"/>
          <w:rPrChange w:id="20634" w:author="Hardik Malhotra" w:date="2021-09-29T19:01:00Z">
            <w:rPr>
              <w:ins w:id="20635" w:author="Dilip Kumar" w:date="2021-09-25T12:16:00Z"/>
              <w:rFonts w:ascii="Arial" w:eastAsia="Arial" w:hAnsi="Arial" w:cs="Arial"/>
              <w:sz w:val="24"/>
              <w:szCs w:val="24"/>
            </w:rPr>
          </w:rPrChange>
        </w:rPr>
        <w:sectPr w:rsidR="00FC6FD8" w:rsidRPr="00D72BB7"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D72BB7">
        <w:rPr>
          <w:rFonts w:ascii="Arial" w:eastAsia="Arial" w:hAnsi="Arial" w:cs="Arial"/>
          <w:color w:val="FF0000"/>
          <w:sz w:val="24"/>
          <w:szCs w:val="24"/>
          <w:rPrChange w:id="20636" w:author="Hardik Malhotra" w:date="2021-09-29T19:01:00Z">
            <w:rPr>
              <w:rFonts w:ascii="Arial" w:eastAsia="Arial" w:hAnsi="Arial" w:cs="Arial"/>
              <w:sz w:val="24"/>
              <w:szCs w:val="24"/>
            </w:rPr>
          </w:rPrChange>
        </w:rPr>
        <w:t xml:space="preserve">The total production of Epoxy Resin stood at around </w:t>
      </w:r>
      <w:ins w:id="20637" w:author="Ritu Kamra" w:date="2021-09-24T17:04:00Z">
        <w:r w:rsidR="00163DC1" w:rsidRPr="00D72BB7">
          <w:rPr>
            <w:rFonts w:ascii="Arial" w:eastAsia="Arial" w:hAnsi="Arial" w:cs="Arial"/>
            <w:color w:val="FF0000"/>
            <w:sz w:val="24"/>
            <w:szCs w:val="24"/>
            <w:rPrChange w:id="20638" w:author="Hardik Malhotra" w:date="2021-09-29T19:01:00Z">
              <w:rPr>
                <w:rFonts w:ascii="Arial" w:eastAsia="Arial" w:hAnsi="Arial" w:cs="Arial"/>
                <w:sz w:val="24"/>
                <w:szCs w:val="24"/>
              </w:rPr>
            </w:rPrChange>
          </w:rPr>
          <w:t>2134</w:t>
        </w:r>
      </w:ins>
      <w:del w:id="20639" w:author="Ritu Kamra" w:date="2021-09-24T17:04:00Z">
        <w:r w:rsidRPr="00D72BB7" w:rsidDel="00163DC1">
          <w:rPr>
            <w:rFonts w:ascii="Arial" w:eastAsia="Arial" w:hAnsi="Arial" w:cs="Arial"/>
            <w:color w:val="FF0000"/>
            <w:sz w:val="24"/>
            <w:szCs w:val="24"/>
            <w:rPrChange w:id="20640" w:author="Hardik Malhotra" w:date="2021-09-29T19:01:00Z">
              <w:rPr>
                <w:rFonts w:ascii="Arial" w:eastAsia="Arial" w:hAnsi="Arial" w:cs="Arial"/>
                <w:sz w:val="24"/>
                <w:szCs w:val="24"/>
              </w:rPr>
            </w:rPrChange>
          </w:rPr>
          <w:delText>3722</w:delText>
        </w:r>
      </w:del>
      <w:r w:rsidRPr="00D72BB7">
        <w:rPr>
          <w:rFonts w:ascii="Arial" w:eastAsia="Arial" w:hAnsi="Arial" w:cs="Arial"/>
          <w:color w:val="FF0000"/>
          <w:sz w:val="24"/>
          <w:szCs w:val="24"/>
          <w:rPrChange w:id="20641" w:author="Hardik Malhotra" w:date="2021-09-29T19:01:00Z">
            <w:rPr>
              <w:rFonts w:ascii="Arial" w:eastAsia="Arial" w:hAnsi="Arial" w:cs="Arial"/>
              <w:sz w:val="24"/>
              <w:szCs w:val="24"/>
            </w:rPr>
          </w:rPrChange>
        </w:rPr>
        <w:t xml:space="preserve"> thousand tonnes in 2020 and is expected to reach around</w:t>
      </w:r>
      <w:ins w:id="20642" w:author="Ritu Kamra" w:date="2021-09-24T17:05:00Z">
        <w:r w:rsidR="00163DC1" w:rsidRPr="00D72BB7">
          <w:rPr>
            <w:rFonts w:ascii="Arial" w:eastAsia="Arial" w:hAnsi="Arial" w:cs="Arial"/>
            <w:color w:val="FF0000"/>
            <w:sz w:val="24"/>
            <w:szCs w:val="24"/>
            <w:rPrChange w:id="20643" w:author="Hardik Malhotra" w:date="2021-09-29T19:01:00Z">
              <w:rPr>
                <w:rFonts w:ascii="Arial" w:eastAsia="Arial" w:hAnsi="Arial" w:cs="Arial"/>
                <w:sz w:val="24"/>
                <w:szCs w:val="24"/>
              </w:rPr>
            </w:rPrChange>
          </w:rPr>
          <w:t xml:space="preserve"> 3020</w:t>
        </w:r>
      </w:ins>
      <w:del w:id="20644" w:author="Ritu Kamra" w:date="2021-09-24T17:05:00Z">
        <w:r w:rsidRPr="00D72BB7" w:rsidDel="00163DC1">
          <w:rPr>
            <w:rFonts w:ascii="Arial" w:eastAsia="Arial" w:hAnsi="Arial" w:cs="Arial"/>
            <w:color w:val="FF0000"/>
            <w:sz w:val="24"/>
            <w:szCs w:val="24"/>
            <w:rPrChange w:id="20645" w:author="Hardik Malhotra" w:date="2021-09-29T19:01:00Z">
              <w:rPr>
                <w:rFonts w:ascii="Arial" w:eastAsia="Arial" w:hAnsi="Arial" w:cs="Arial"/>
                <w:sz w:val="24"/>
                <w:szCs w:val="24"/>
              </w:rPr>
            </w:rPrChange>
          </w:rPr>
          <w:delText xml:space="preserve"> 510</w:delText>
        </w:r>
      </w:del>
      <w:del w:id="20646" w:author="Ritu Kamra" w:date="2021-09-24T17:04:00Z">
        <w:r w:rsidRPr="00D72BB7" w:rsidDel="00163DC1">
          <w:rPr>
            <w:rFonts w:ascii="Arial" w:eastAsia="Arial" w:hAnsi="Arial" w:cs="Arial"/>
            <w:color w:val="FF0000"/>
            <w:sz w:val="24"/>
            <w:szCs w:val="24"/>
            <w:rPrChange w:id="20647" w:author="Hardik Malhotra" w:date="2021-09-29T19:01:00Z">
              <w:rPr>
                <w:rFonts w:ascii="Arial" w:eastAsia="Arial" w:hAnsi="Arial" w:cs="Arial"/>
                <w:sz w:val="24"/>
                <w:szCs w:val="24"/>
              </w:rPr>
            </w:rPrChange>
          </w:rPr>
          <w:delText>6</w:delText>
        </w:r>
      </w:del>
      <w:r w:rsidRPr="00D72BB7">
        <w:rPr>
          <w:rFonts w:ascii="Arial" w:eastAsia="Arial" w:hAnsi="Arial" w:cs="Arial"/>
          <w:color w:val="FF0000"/>
          <w:sz w:val="24"/>
          <w:szCs w:val="24"/>
          <w:rPrChange w:id="20648" w:author="Hardik Malhotra" w:date="2021-09-29T19:01:00Z">
            <w:rPr>
              <w:rFonts w:ascii="Arial" w:eastAsia="Arial" w:hAnsi="Arial" w:cs="Arial"/>
              <w:sz w:val="24"/>
              <w:szCs w:val="24"/>
            </w:rPr>
          </w:rPrChange>
        </w:rPr>
        <w:t xml:space="preserve"> thousand tonnes by </w:t>
      </w:r>
      <w:ins w:id="20649" w:author="Supreet Mathaun" w:date="2021-09-24T09:33:00Z">
        <w:r w:rsidR="00382511" w:rsidRPr="00D72BB7">
          <w:rPr>
            <w:rFonts w:ascii="Arial" w:eastAsia="Arial" w:hAnsi="Arial" w:cs="Arial"/>
            <w:color w:val="FF0000"/>
            <w:sz w:val="24"/>
            <w:szCs w:val="24"/>
            <w:rPrChange w:id="20650" w:author="Hardik Malhotra" w:date="2021-09-29T19:01:00Z">
              <w:rPr>
                <w:rFonts w:ascii="Arial" w:eastAsia="Arial" w:hAnsi="Arial" w:cs="Arial"/>
                <w:sz w:val="24"/>
                <w:szCs w:val="24"/>
              </w:rPr>
            </w:rPrChange>
          </w:rPr>
          <w:t xml:space="preserve">the </w:t>
        </w:r>
      </w:ins>
      <w:r w:rsidRPr="00D72BB7">
        <w:rPr>
          <w:rFonts w:ascii="Arial" w:eastAsia="Arial" w:hAnsi="Arial" w:cs="Arial"/>
          <w:color w:val="FF0000"/>
          <w:sz w:val="24"/>
          <w:szCs w:val="24"/>
          <w:rPrChange w:id="20651" w:author="Hardik Malhotra" w:date="2021-09-29T19:01:00Z">
            <w:rPr>
              <w:rFonts w:ascii="Arial" w:eastAsia="Arial" w:hAnsi="Arial" w:cs="Arial"/>
              <w:sz w:val="24"/>
              <w:szCs w:val="24"/>
            </w:rPr>
          </w:rPrChange>
        </w:rPr>
        <w:t>forecast period 2030. Major capacities of Epoxy Resin are in China, Northeast Asia, Europe &amp; North America. While very small capacity of Epoxy resin is in Indian Sub-continent, Australia and Africa. In Asia-Pacific, China and Taiwan have become market leader</w:t>
      </w:r>
      <w:ins w:id="20652" w:author="Supreet Mathaun" w:date="2021-09-24T09:44:00Z">
        <w:r w:rsidR="0042408D" w:rsidRPr="00D72BB7">
          <w:rPr>
            <w:rFonts w:ascii="Arial" w:eastAsia="Arial" w:hAnsi="Arial" w:cs="Arial"/>
            <w:color w:val="FF0000"/>
            <w:sz w:val="24"/>
            <w:szCs w:val="24"/>
            <w:rPrChange w:id="20653" w:author="Hardik Malhotra" w:date="2021-09-29T19:01:00Z">
              <w:rPr>
                <w:rFonts w:ascii="Arial" w:eastAsia="Arial" w:hAnsi="Arial" w:cs="Arial"/>
                <w:sz w:val="24"/>
                <w:szCs w:val="24"/>
              </w:rPr>
            </w:rPrChange>
          </w:rPr>
          <w:t>s</w:t>
        </w:r>
      </w:ins>
      <w:r w:rsidRPr="00D72BB7">
        <w:rPr>
          <w:rFonts w:ascii="Arial" w:eastAsia="Arial" w:hAnsi="Arial" w:cs="Arial"/>
          <w:color w:val="FF0000"/>
          <w:sz w:val="24"/>
          <w:szCs w:val="24"/>
          <w:rPrChange w:id="20654" w:author="Hardik Malhotra" w:date="2021-09-29T19:01:00Z">
            <w:rPr>
              <w:rFonts w:ascii="Arial" w:eastAsia="Arial" w:hAnsi="Arial" w:cs="Arial"/>
              <w:sz w:val="24"/>
              <w:szCs w:val="24"/>
            </w:rPr>
          </w:rPrChange>
        </w:rPr>
        <w:t xml:space="preserve"> in epoxy resin manufacturing with </w:t>
      </w:r>
      <w:ins w:id="20655" w:author="Supreet Mathaun" w:date="2021-09-24T09:44:00Z">
        <w:r w:rsidR="0042408D" w:rsidRPr="00D72BB7">
          <w:rPr>
            <w:rFonts w:ascii="Arial" w:eastAsia="Arial" w:hAnsi="Arial" w:cs="Arial"/>
            <w:color w:val="FF0000"/>
            <w:sz w:val="24"/>
            <w:szCs w:val="24"/>
            <w:rPrChange w:id="20656" w:author="Hardik Malhotra" w:date="2021-09-29T19:01:00Z">
              <w:rPr>
                <w:rFonts w:ascii="Arial" w:eastAsia="Arial" w:hAnsi="Arial" w:cs="Arial"/>
                <w:sz w:val="24"/>
                <w:szCs w:val="24"/>
              </w:rPr>
            </w:rPrChange>
          </w:rPr>
          <w:t xml:space="preserve">a </w:t>
        </w:r>
      </w:ins>
      <w:r w:rsidRPr="00D72BB7">
        <w:rPr>
          <w:rFonts w:ascii="Arial" w:eastAsia="Arial" w:hAnsi="Arial" w:cs="Arial"/>
          <w:color w:val="FF0000"/>
          <w:sz w:val="24"/>
          <w:szCs w:val="24"/>
          <w:rPrChange w:id="20657" w:author="Hardik Malhotra" w:date="2021-09-29T19:01:00Z">
            <w:rPr>
              <w:rFonts w:ascii="Arial" w:eastAsia="Arial" w:hAnsi="Arial" w:cs="Arial"/>
              <w:sz w:val="24"/>
              <w:szCs w:val="24"/>
            </w:rPr>
          </w:rPrChange>
        </w:rPr>
        <w:t>total capacity of around 2246 thousand tonnes and 310 thousand tonnes</w:t>
      </w:r>
      <w:ins w:id="20658" w:author="Supreet Mathaun" w:date="2021-09-24T09:44:00Z">
        <w:r w:rsidR="0042408D" w:rsidRPr="00D72BB7">
          <w:rPr>
            <w:rFonts w:ascii="Arial" w:eastAsia="Arial" w:hAnsi="Arial" w:cs="Arial"/>
            <w:color w:val="FF0000"/>
            <w:sz w:val="24"/>
            <w:szCs w:val="24"/>
            <w:rPrChange w:id="20659" w:author="Hardik Malhotra" w:date="2021-09-29T19:01:00Z">
              <w:rPr>
                <w:rFonts w:ascii="Arial" w:eastAsia="Arial" w:hAnsi="Arial" w:cs="Arial"/>
                <w:sz w:val="24"/>
                <w:szCs w:val="24"/>
              </w:rPr>
            </w:rPrChange>
          </w:rPr>
          <w:t>,</w:t>
        </w:r>
      </w:ins>
      <w:r w:rsidRPr="00D72BB7">
        <w:rPr>
          <w:rFonts w:ascii="Arial" w:eastAsia="Arial" w:hAnsi="Arial" w:cs="Arial"/>
          <w:color w:val="FF0000"/>
          <w:sz w:val="24"/>
          <w:szCs w:val="24"/>
          <w:rPrChange w:id="20660" w:author="Hardik Malhotra" w:date="2021-09-29T19:01:00Z">
            <w:rPr>
              <w:rFonts w:ascii="Arial" w:eastAsia="Arial" w:hAnsi="Arial" w:cs="Arial"/>
              <w:sz w:val="24"/>
              <w:szCs w:val="24"/>
            </w:rPr>
          </w:rPrChange>
        </w:rPr>
        <w:t xml:space="preserve"> respectively</w:t>
      </w:r>
      <w:ins w:id="20661" w:author="Supreet Mathaun" w:date="2021-09-24T09:44:00Z">
        <w:r w:rsidR="0042408D" w:rsidRPr="00D72BB7">
          <w:rPr>
            <w:rFonts w:ascii="Arial" w:eastAsia="Arial" w:hAnsi="Arial" w:cs="Arial"/>
            <w:color w:val="FF0000"/>
            <w:sz w:val="24"/>
            <w:szCs w:val="24"/>
            <w:rPrChange w:id="20662" w:author="Hardik Malhotra" w:date="2021-09-29T19:01:00Z">
              <w:rPr>
                <w:rFonts w:ascii="Arial" w:eastAsia="Arial" w:hAnsi="Arial" w:cs="Arial"/>
                <w:sz w:val="24"/>
                <w:szCs w:val="24"/>
              </w:rPr>
            </w:rPrChange>
          </w:rPr>
          <w:t>,</w:t>
        </w:r>
      </w:ins>
      <w:r w:rsidRPr="00D72BB7">
        <w:rPr>
          <w:rFonts w:ascii="Arial" w:eastAsia="Arial" w:hAnsi="Arial" w:cs="Arial"/>
          <w:color w:val="FF0000"/>
          <w:sz w:val="24"/>
          <w:szCs w:val="24"/>
          <w:rPrChange w:id="20663" w:author="Hardik Malhotra" w:date="2021-09-29T19:01:00Z">
            <w:rPr>
              <w:rFonts w:ascii="Arial" w:eastAsia="Arial" w:hAnsi="Arial" w:cs="Arial"/>
              <w:sz w:val="24"/>
              <w:szCs w:val="24"/>
            </w:rPr>
          </w:rPrChange>
        </w:rPr>
        <w:t xml:space="preserve"> as of 2020. </w:t>
      </w:r>
      <w:del w:id="20664" w:author="Supreet Mathaun" w:date="2021-09-24T09:44:00Z">
        <w:r w:rsidRPr="00D72BB7" w:rsidDel="0042408D">
          <w:rPr>
            <w:rFonts w:ascii="Arial" w:eastAsia="Arial" w:hAnsi="Arial" w:cs="Arial"/>
            <w:color w:val="FF0000"/>
            <w:sz w:val="24"/>
            <w:szCs w:val="24"/>
            <w:rPrChange w:id="20665" w:author="Hardik Malhotra" w:date="2021-09-29T19:01:00Z">
              <w:rPr>
                <w:rFonts w:ascii="Arial" w:eastAsia="Arial" w:hAnsi="Arial" w:cs="Arial"/>
                <w:sz w:val="24"/>
                <w:szCs w:val="24"/>
              </w:rPr>
            </w:rPrChange>
          </w:rPr>
          <w:delText>v</w:delText>
        </w:r>
      </w:del>
      <w:ins w:id="20666" w:author="Supreet Mathaun" w:date="2021-09-24T09:44:00Z">
        <w:r w:rsidR="0042408D" w:rsidRPr="00D72BB7">
          <w:rPr>
            <w:rFonts w:ascii="Arial" w:eastAsia="Arial" w:hAnsi="Arial" w:cs="Arial"/>
            <w:color w:val="FF0000"/>
            <w:sz w:val="24"/>
            <w:szCs w:val="24"/>
            <w:rPrChange w:id="20667" w:author="Hardik Malhotra" w:date="2021-09-29T19:01:00Z">
              <w:rPr>
                <w:rFonts w:ascii="Arial" w:eastAsia="Arial" w:hAnsi="Arial" w:cs="Arial"/>
                <w:sz w:val="24"/>
                <w:szCs w:val="24"/>
              </w:rPr>
            </w:rPrChange>
          </w:rPr>
          <w:t>V</w:t>
        </w:r>
      </w:ins>
      <w:r w:rsidRPr="00D72BB7">
        <w:rPr>
          <w:rFonts w:ascii="Arial" w:eastAsia="Arial" w:hAnsi="Arial" w:cs="Arial"/>
          <w:color w:val="FF0000"/>
          <w:sz w:val="24"/>
          <w:szCs w:val="24"/>
          <w:rPrChange w:id="20668" w:author="Hardik Malhotra" w:date="2021-09-29T19:01:00Z">
            <w:rPr>
              <w:rFonts w:ascii="Arial" w:eastAsia="Arial" w:hAnsi="Arial" w:cs="Arial"/>
              <w:sz w:val="24"/>
              <w:szCs w:val="24"/>
            </w:rPr>
          </w:rPrChange>
        </w:rPr>
        <w:t>arious producers including Kukdo Chemical (Kunshan) Co., Ltd., Jiangsu Sanmu Group and others are planning capacity addition in coming years in China.</w:t>
      </w:r>
    </w:p>
    <w:p w14:paraId="093351A8" w14:textId="51EF602E" w:rsidR="003B3DB5" w:rsidRDefault="003B3DB5" w:rsidP="003B3DB5">
      <w:pPr>
        <w:spacing w:line="360" w:lineRule="auto"/>
        <w:jc w:val="both"/>
        <w:rPr>
          <w:ins w:id="20669" w:author="Ritu Kamra" w:date="2021-09-27T19:19:00Z"/>
          <w:rFonts w:ascii="Arial" w:eastAsia="Arial" w:hAnsi="Arial" w:cs="Arial"/>
          <w:sz w:val="24"/>
          <w:szCs w:val="24"/>
        </w:rPr>
      </w:pPr>
    </w:p>
    <w:p w14:paraId="674998B4" w14:textId="77777777" w:rsidR="001D08D4" w:rsidRPr="003B3DB5" w:rsidRDefault="001D08D4" w:rsidP="003B3DB5">
      <w:pPr>
        <w:spacing w:line="360" w:lineRule="auto"/>
        <w:jc w:val="both"/>
        <w:rPr>
          <w:rFonts w:ascii="Arial" w:eastAsia="Arial" w:hAnsi="Arial" w:cs="Arial"/>
          <w:sz w:val="24"/>
          <w:szCs w:val="24"/>
        </w:rPr>
      </w:pPr>
    </w:p>
    <w:p w14:paraId="70C511D7" w14:textId="1E27C5ED" w:rsidR="00F95B40" w:rsidRDefault="00F95B40" w:rsidP="003B3DB5">
      <w:pPr>
        <w:tabs>
          <w:tab w:val="left" w:pos="1905"/>
        </w:tabs>
        <w:spacing w:line="480" w:lineRule="auto"/>
        <w:rPr>
          <w:ins w:id="20670" w:author="Ritu Kamra" w:date="2021-09-24T17:09:00Z"/>
          <w:rFonts w:ascii="Arial" w:eastAsia="Arial" w:hAnsi="Arial" w:cs="Arial"/>
          <w:sz w:val="24"/>
          <w:szCs w:val="24"/>
        </w:rPr>
      </w:pPr>
    </w:p>
    <w:p w14:paraId="675CC209" w14:textId="18B46B9B" w:rsidR="00F95B40" w:rsidDel="00DE5189" w:rsidRDefault="005858C1" w:rsidP="003B3DB5">
      <w:pPr>
        <w:tabs>
          <w:tab w:val="left" w:pos="1905"/>
        </w:tabs>
        <w:spacing w:line="480" w:lineRule="auto"/>
        <w:rPr>
          <w:ins w:id="20671" w:author="Ritu Kamra" w:date="2021-09-24T17:09:00Z"/>
          <w:del w:id="20672" w:author="Dilip Kumar" w:date="2021-09-26T12:03:00Z"/>
          <w:rFonts w:ascii="Arial" w:eastAsia="Arial" w:hAnsi="Arial" w:cs="Arial"/>
          <w:sz w:val="24"/>
          <w:szCs w:val="24"/>
        </w:rPr>
      </w:pPr>
      <w:ins w:id="20673" w:author="Neeshu Bhadauriya" w:date="2021-09-27T15:36:00Z">
        <w:r>
          <w:rPr>
            <w:noProof/>
          </w:rPr>
          <w:pict w14:anchorId="7BF8F3F8">
            <v:shape id="_x0000_s1388" type="#_x0000_t202" style="position:absolute;margin-left:.15pt;margin-top:4.05pt;width:481.45pt;height:27pt;z-index:25261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" filled="f" stroked="f">
              <v:textbox>
                <w:txbxContent>
                  <w:p w14:paraId="5F09BDF4" w14:textId="140CFA11" w:rsidR="00F432EB" w:rsidRPr="002F3659" w:rsidRDefault="00F432EB" w:rsidP="00F432EB">
                    <w:pPr>
                      <w:spacing w:line="360" w:lineRule="auto"/>
                      <w:textAlignment w:val="baseline"/>
                      <w:rPr>
                        <w:rFonts w:ascii="Verdana" w:eastAsia="Verdana" w:hAnsi="Verdana" w:cs="Verdana"/>
                        <w:b/>
                        <w:bCs/>
                        <w:color w:val="000000" w:themeColor="text1"/>
                        <w:kern w:val="24"/>
                        <w:sz w:val="20"/>
                        <w:szCs w:val="20"/>
                      </w:rPr>
                    </w:pPr>
                    <w:ins w:id="20674" w:author="Neeshu Bhadauriya" w:date="2021-09-27T15:34:00Z">
                      <w:r>
                        <w:rPr>
                          <w:rFonts w:ascii="Verdana" w:eastAsia="Verdana" w:hAnsi="Verdana" w:cs="Verdana"/>
                          <w:b/>
                          <w:bCs/>
                          <w:color w:val="000000" w:themeColor="text1"/>
                          <w:kern w:val="24"/>
                          <w:sz w:val="20"/>
                          <w:szCs w:val="20"/>
                        </w:rPr>
                        <w:t>3.2.1.</w:t>
                      </w:r>
                    </w:ins>
                    <w:ins w:id="20675" w:author="Neeshu Bhadauriya" w:date="2021-09-27T15:37:00Z">
                      <w:r>
                        <w:rPr>
                          <w:rFonts w:ascii="Verdana" w:eastAsia="Verdana" w:hAnsi="Verdana" w:cs="Verdana"/>
                          <w:b/>
                          <w:bCs/>
                          <w:color w:val="000000" w:themeColor="text1"/>
                          <w:kern w:val="24"/>
                          <w:sz w:val="20"/>
                          <w:szCs w:val="20"/>
                        </w:rPr>
                        <w:t>2</w:t>
                      </w:r>
                    </w:ins>
                    <w:ins w:id="20676" w:author="Neeshu Bhadauriya" w:date="2021-09-27T15:34:00Z">
                      <w:r>
                        <w:rPr>
                          <w:rFonts w:ascii="Verdana" w:eastAsia="Verdana" w:hAnsi="Verdana" w:cs="Verdana"/>
                          <w:b/>
                          <w:bCs/>
                          <w:color w:val="000000" w:themeColor="text1"/>
                          <w:kern w:val="24"/>
                          <w:sz w:val="20"/>
                          <w:szCs w:val="20"/>
                        </w:rPr>
                        <w:t xml:space="preserve">. </w:t>
                      </w:r>
                    </w:ins>
                    <w:del w:id="20677" w:author="Neeshu Bhadauriya" w:date="2021-09-27T15:37:00Z">
                      <w:r w:rsidRPr="002F3659" w:rsidDel="00F432EB">
                        <w:rPr>
                          <w:rFonts w:ascii="Verdana" w:eastAsia="Verdana" w:hAnsi="Verdana" w:cs="Verdana"/>
                          <w:b/>
                          <w:bCs/>
                          <w:color w:val="000000" w:themeColor="text1"/>
                          <w:kern w:val="24"/>
                          <w:sz w:val="20"/>
                          <w:szCs w:val="20"/>
                        </w:rPr>
                        <w:delText>Capacity</w:delText>
                      </w:r>
                    </w:del>
                    <w:del w:id="20678" w:author="Neeshu Bhadauriya" w:date="2021-09-27T15:33:00Z">
                      <w:r w:rsidRPr="002F3659" w:rsidDel="0069015D">
                        <w:rPr>
                          <w:rFonts w:ascii="Verdana" w:eastAsia="Verdana" w:hAnsi="Verdana" w:cs="Verdana"/>
                          <w:b/>
                          <w:bCs/>
                          <w:color w:val="000000" w:themeColor="text1"/>
                          <w:kern w:val="24"/>
                          <w:sz w:val="20"/>
                          <w:szCs w:val="20"/>
                        </w:rPr>
                        <w:delText xml:space="preserve">, </w:delText>
                      </w:r>
                    </w:del>
                    <w:del w:id="20679" w:author="Neeshu Bhadauriya" w:date="2021-09-27T15:37:00Z">
                      <w:r w:rsidRPr="002F3659" w:rsidDel="00F432EB">
                        <w:rPr>
                          <w:rFonts w:ascii="Verdana" w:eastAsia="Verdana" w:hAnsi="Verdana" w:cs="Verdana"/>
                          <w:b/>
                          <w:bCs/>
                          <w:color w:val="000000" w:themeColor="text1"/>
                          <w:kern w:val="24"/>
                          <w:sz w:val="20"/>
                          <w:szCs w:val="20"/>
                        </w:rPr>
                        <w:delText>Production</w:delText>
                      </w:r>
                    </w:del>
                    <w:del w:id="20680" w:author="Neeshu Bhadauriya" w:date="2021-09-27T15:33:00Z">
                      <w:r w:rsidRPr="002F3659" w:rsidDel="0069015D">
                        <w:rPr>
                          <w:rFonts w:ascii="Verdana" w:eastAsia="Verdana" w:hAnsi="Verdana" w:cs="Verdana"/>
                          <w:b/>
                          <w:bCs/>
                          <w:color w:val="000000" w:themeColor="text1"/>
                          <w:kern w:val="24"/>
                          <w:sz w:val="20"/>
                          <w:szCs w:val="20"/>
                        </w:rPr>
                        <w:delText xml:space="preserve"> and Operating Efficiency</w:delText>
                      </w:r>
                    </w:del>
                    <w:ins w:id="20681" w:author="Neeshu Bhadauriya" w:date="2021-09-27T15:37:00Z">
                      <w:r>
                        <w:rPr>
                          <w:rFonts w:ascii="Verdana" w:eastAsia="Verdana" w:hAnsi="Verdana" w:cs="Verdana"/>
                          <w:b/>
                          <w:bCs/>
                          <w:color w:val="000000" w:themeColor="text1"/>
                          <w:kern w:val="24"/>
                          <w:sz w:val="20"/>
                          <w:szCs w:val="20"/>
                        </w:rPr>
                        <w:t>Operating Efficiency</w:t>
                      </w:r>
                    </w:ins>
                  </w:p>
                </w:txbxContent>
              </v:textbox>
              <w10:wrap anchorx="margin"/>
            </v:shape>
          </w:pict>
        </w:r>
      </w:ins>
      <w:r>
        <w:rPr>
          <w:noProof/>
        </w:rPr>
        <w:pict w14:anchorId="7E1BDCCB">
          <v:shape id="_x0000_s1387" type="#_x0000_t202" style="position:absolute;margin-left:0;margin-top:31.75pt;width:505.5pt;height:22.95pt;z-index:2517585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" filled="f" stroked="f">
            <v:textbox style="mso-fit-shape-to-text:t">
              <w:txbxContent>
                <w:p w14:paraId="73765D04" w14:textId="2E34E2C5" w:rsidR="0068477D" w:rsidRPr="002F3659" w:rsidRDefault="0068477D" w:rsidP="0068477D">
                  <w:pPr>
                    <w:spacing w:line="360" w:lineRule="auto"/>
                    <w:textAlignment w:val="baseline"/>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 xml:space="preserve">Figure </w:t>
                  </w:r>
                  <w:ins w:id="20682" w:author="Ritu Kamra" w:date="2021-09-27T17:10:00Z">
                    <w:r w:rsidR="003427EB">
                      <w:rPr>
                        <w:rFonts w:ascii="Verdana" w:eastAsia="Verdana" w:hAnsi="Verdana" w:cs="Verdana"/>
                        <w:b/>
                        <w:bCs/>
                        <w:color w:val="000000" w:themeColor="text1"/>
                        <w:kern w:val="24"/>
                        <w:sz w:val="20"/>
                        <w:szCs w:val="20"/>
                      </w:rPr>
                      <w:t>19</w:t>
                    </w:r>
                  </w:ins>
                  <w:del w:id="20683" w:author="Ritu Kamra" w:date="2021-09-27T17:10:00Z">
                    <w:r w:rsidRPr="002F3659" w:rsidDel="003427EB">
                      <w:rPr>
                        <w:rFonts w:ascii="Verdana" w:eastAsia="Verdana" w:hAnsi="Verdana" w:cs="Verdana"/>
                        <w:b/>
                        <w:bCs/>
                        <w:color w:val="000000" w:themeColor="text1"/>
                        <w:kern w:val="24"/>
                        <w:sz w:val="20"/>
                        <w:szCs w:val="20"/>
                      </w:rPr>
                      <w:delText>23</w:delText>
                    </w:r>
                  </w:del>
                  <w:r w:rsidRPr="002F3659">
                    <w:rPr>
                      <w:rFonts w:ascii="Verdana" w:eastAsia="Verdana" w:hAnsi="Verdana" w:cs="Verdana"/>
                      <w:b/>
                      <w:bCs/>
                      <w:color w:val="000000" w:themeColor="text1"/>
                      <w:kern w:val="24"/>
                      <w:sz w:val="20"/>
                      <w:szCs w:val="20"/>
                    </w:rPr>
                    <w:t xml:space="preserve">: Asia Pacific </w:t>
                  </w:r>
                  <w:r w:rsidR="00F615C8">
                    <w:rPr>
                      <w:rFonts w:ascii="Verdana" w:eastAsia="Verdana" w:hAnsi="Verdana" w:cs="Verdana"/>
                      <w:b/>
                      <w:bCs/>
                      <w:color w:val="000000" w:themeColor="text1"/>
                      <w:kern w:val="24"/>
                      <w:sz w:val="20"/>
                      <w:szCs w:val="20"/>
                    </w:rPr>
                    <w:t>Epoxy Resin</w:t>
                  </w:r>
                  <w:r w:rsidRPr="002F3659">
                    <w:rPr>
                      <w:rFonts w:ascii="Verdana" w:eastAsia="Verdana" w:hAnsi="Verdana" w:cs="Verdana"/>
                      <w:b/>
                      <w:bCs/>
                      <w:color w:val="000000" w:themeColor="text1"/>
                      <w:kern w:val="24"/>
                      <w:sz w:val="20"/>
                      <w:szCs w:val="20"/>
                    </w:rPr>
                    <w:t xml:space="preserve"> </w:t>
                  </w:r>
                  <w:ins w:id="20684" w:author="Ritu Kamra" w:date="2021-09-27T20:22:00Z">
                    <w:r w:rsidR="002F65E2" w:rsidRPr="002F65E2">
                      <w:rPr>
                        <w:rFonts w:ascii="Verdana" w:eastAsia="Verdana" w:hAnsi="Verdana" w:cs="Verdana"/>
                        <w:b/>
                        <w:bCs/>
                        <w:color w:val="000000" w:themeColor="text1"/>
                        <w:kern w:val="24"/>
                        <w:sz w:val="20"/>
                        <w:szCs w:val="20"/>
                      </w:rPr>
                      <w:t>Operating Efficiency</w:t>
                    </w:r>
                    <w:r w:rsidR="002F65E2">
                      <w:rPr>
                        <w:rFonts w:ascii="Verdana" w:eastAsia="Verdana" w:hAnsi="Verdana" w:cs="Verdana"/>
                        <w:b/>
                        <w:bCs/>
                        <w:color w:val="000000" w:themeColor="text1"/>
                        <w:kern w:val="24"/>
                        <w:sz w:val="20"/>
                        <w:szCs w:val="20"/>
                      </w:rPr>
                      <w:t xml:space="preserve"> </w:t>
                    </w:r>
                  </w:ins>
                  <w:del w:id="20685" w:author="Ritu Kamra" w:date="2021-09-27T20:22:00Z">
                    <w:r w:rsidRPr="002F3659" w:rsidDel="002F65E2">
                      <w:rPr>
                        <w:rFonts w:ascii="Verdana" w:eastAsia="Verdana" w:hAnsi="Verdana" w:cs="Verdana"/>
                        <w:b/>
                        <w:bCs/>
                        <w:color w:val="000000" w:themeColor="text1"/>
                        <w:kern w:val="24"/>
                        <w:sz w:val="20"/>
                        <w:szCs w:val="20"/>
                      </w:rPr>
                      <w:delText xml:space="preserve">Production Operating Rate </w:delText>
                    </w:r>
                  </w:del>
                  <w:r w:rsidRPr="002F3659">
                    <w:rPr>
                      <w:rFonts w:ascii="Verdana" w:eastAsia="Verdana" w:hAnsi="Verdana" w:cs="Verdana"/>
                      <w:b/>
                      <w:bCs/>
                      <w:color w:val="000000" w:themeColor="text1"/>
                      <w:kern w:val="24"/>
                      <w:sz w:val="20"/>
                      <w:szCs w:val="20"/>
                    </w:rPr>
                    <w:t>(Percentage), 2015-2030F</w:t>
                  </w:r>
                </w:p>
              </w:txbxContent>
            </v:textbox>
            <w10:wrap anchorx="margin"/>
          </v:shape>
        </w:pict>
      </w:r>
    </w:p>
    <w:p w14:paraId="6CEAF08E" w14:textId="77777777" w:rsidR="00F95B40" w:rsidRDefault="00F95B40" w:rsidP="003B3DB5">
      <w:pPr>
        <w:tabs>
          <w:tab w:val="left" w:pos="1905"/>
        </w:tabs>
        <w:spacing w:line="480" w:lineRule="auto"/>
        <w:rPr>
          <w:ins w:id="20686" w:author="Ritu Kamra" w:date="2021-09-24T17:09:00Z"/>
          <w:rFonts w:ascii="Arial" w:eastAsia="Arial" w:hAnsi="Arial" w:cs="Arial"/>
          <w:sz w:val="24"/>
          <w:szCs w:val="24"/>
        </w:rPr>
      </w:pPr>
    </w:p>
    <w:p w14:paraId="6BAFA96C" w14:textId="542DFE75" w:rsidR="003B3DB5" w:rsidRDefault="0068477D" w:rsidP="003B3DB5">
      <w:pPr>
        <w:tabs>
          <w:tab w:val="left" w:pos="1905"/>
        </w:tabs>
        <w:spacing w:line="480" w:lineRule="auto"/>
        <w:rPr>
          <w:ins w:id="20687" w:author="Ritu Kamra" w:date="2021-09-24T17:09:00Z"/>
          <w:rFonts w:ascii="Arial" w:eastAsia="Arial" w:hAnsi="Arial" w:cs="Arial"/>
          <w:sz w:val="24"/>
          <w:szCs w:val="24"/>
        </w:rPr>
      </w:pPr>
      <w:r w:rsidRPr="00CE65AC">
        <w:rPr>
          <w:rFonts w:ascii="Arial" w:eastAsia="Arial" w:hAnsi="Arial" w:cs="Arial"/>
          <w:noProof/>
          <w:sz w:val="24"/>
          <w:szCs w:val="24"/>
        </w:rPr>
        <w:drawing>
          <wp:inline distT="0" distB="0" distL="0" distR="0" wp14:anchorId="722B8A0F" wp14:editId="01E9CD0F">
            <wp:extent cx="6457950" cy="2774950"/>
            <wp:effectExtent l="0" t="0" r="0" b="6350"/>
            <wp:docPr id="605" name="Chart 605">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0838AF46" w14:textId="77777777" w:rsidR="00FC6FD8" w:rsidRDefault="00FC6FD8">
      <w:pPr>
        <w:tabs>
          <w:tab w:val="left" w:pos="1905"/>
        </w:tabs>
        <w:spacing w:line="360" w:lineRule="auto"/>
        <w:jc w:val="both"/>
        <w:rPr>
          <w:ins w:id="20688" w:author="Dilip Kumar" w:date="2021-09-25T12:16:00Z"/>
          <w:rFonts w:ascii="Arial" w:eastAsia="Arial" w:hAnsi="Arial" w:cs="Arial"/>
          <w:sz w:val="24"/>
          <w:szCs w:val="24"/>
          <w:lang w:val="en-US"/>
        </w:rPr>
        <w:sectPr w:rsidR="00FC6FD8"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3857B87D" w14:textId="5A92A9AE" w:rsidR="00F95B40" w:rsidRPr="007B0EA9" w:rsidDel="00B52CA7" w:rsidRDefault="00F95B40">
      <w:pPr>
        <w:tabs>
          <w:tab w:val="left" w:pos="1905"/>
        </w:tabs>
        <w:spacing w:line="360" w:lineRule="auto"/>
        <w:jc w:val="both"/>
        <w:rPr>
          <w:ins w:id="20689" w:author="Ritu Kamra" w:date="2021-09-24T17:09:00Z"/>
          <w:del w:id="20690" w:author="Hardik Malhotra" w:date="2021-09-30T12:20:00Z"/>
          <w:rFonts w:ascii="Arial" w:eastAsia="Arial" w:hAnsi="Arial" w:cs="Arial"/>
          <w:sz w:val="24"/>
          <w:szCs w:val="24"/>
          <w:lang w:val="en-US"/>
          <w:rPrChange w:id="20691" w:author="Ritu Kamra" w:date="2021-09-24T19:22:00Z">
            <w:rPr>
              <w:ins w:id="20692" w:author="Ritu Kamra" w:date="2021-09-24T17:09:00Z"/>
              <w:del w:id="20693" w:author="Hardik Malhotra" w:date="2021-09-30T12:20:00Z"/>
              <w:rFonts w:ascii="Arial" w:hAnsi="Arial" w:cs="Arial"/>
              <w:color w:val="444444"/>
              <w:sz w:val="24"/>
              <w:szCs w:val="24"/>
              <w:shd w:val="clear" w:color="auto" w:fill="FFFFFF"/>
            </w:rPr>
          </w:rPrChange>
        </w:rPr>
      </w:pPr>
      <w:ins w:id="20694" w:author="Ritu Kamra" w:date="2021-09-24T17:09:00Z">
        <w:del w:id="20695" w:author="Hardik Malhotra" w:date="2021-09-30T12:20:00Z">
          <w:r w:rsidRPr="007B0EA9" w:rsidDel="00B52CA7">
            <w:rPr>
              <w:rFonts w:ascii="Arial" w:eastAsia="Arial" w:hAnsi="Arial" w:cs="Arial"/>
              <w:sz w:val="24"/>
              <w:szCs w:val="24"/>
              <w:lang w:val="en-US"/>
              <w:rPrChange w:id="20696" w:author="Ritu Kamra" w:date="2021-09-24T19:22:00Z">
                <w:rPr>
                  <w:rFonts w:ascii="Arial" w:hAnsi="Arial" w:cs="Arial"/>
                  <w:color w:val="444444"/>
                  <w:sz w:val="24"/>
                  <w:szCs w:val="24"/>
                  <w:shd w:val="clear" w:color="auto" w:fill="FFFFFF"/>
                </w:rPr>
              </w:rPrChange>
            </w:rPr>
            <w:delText>The Asia-Pacific epoxy resins market is forecasted to register a CAGR of 6.07% during the estimated period of 2021 to 2030. In Asia growth is attributable to large population, construction (infrastructure development &amp; growth in multiple companies), a developing R&amp;D sector &amp; surge in no of application.</w:delText>
          </w:r>
        </w:del>
      </w:ins>
    </w:p>
    <w:p w14:paraId="184D69A8" w14:textId="3A273014" w:rsidR="00F95B40" w:rsidRPr="007B0EA9" w:rsidDel="00B52CA7" w:rsidRDefault="00F95B40">
      <w:pPr>
        <w:tabs>
          <w:tab w:val="left" w:pos="1905"/>
        </w:tabs>
        <w:spacing w:line="360" w:lineRule="auto"/>
        <w:jc w:val="both"/>
        <w:rPr>
          <w:ins w:id="20697" w:author="Ritu Kamra" w:date="2021-09-24T17:09:00Z"/>
          <w:del w:id="20698" w:author="Hardik Malhotra" w:date="2021-09-30T12:20:00Z"/>
          <w:rFonts w:ascii="Arial" w:eastAsia="Arial" w:hAnsi="Arial" w:cs="Arial"/>
          <w:sz w:val="24"/>
          <w:szCs w:val="24"/>
          <w:lang w:val="en-US"/>
          <w:rPrChange w:id="20699" w:author="Ritu Kamra" w:date="2021-09-24T19:22:00Z">
            <w:rPr>
              <w:ins w:id="20700" w:author="Ritu Kamra" w:date="2021-09-24T17:09:00Z"/>
              <w:del w:id="20701" w:author="Hardik Malhotra" w:date="2021-09-30T12:20:00Z"/>
              <w:rFonts w:ascii="Arial" w:hAnsi="Arial" w:cs="Arial"/>
              <w:color w:val="444444"/>
              <w:sz w:val="24"/>
              <w:szCs w:val="24"/>
              <w:shd w:val="clear" w:color="auto" w:fill="FFFFFF"/>
            </w:rPr>
          </w:rPrChange>
        </w:rPr>
      </w:pPr>
      <w:ins w:id="20702" w:author="Ritu Kamra" w:date="2021-09-24T17:09:00Z">
        <w:del w:id="20703" w:author="Hardik Malhotra" w:date="2021-09-30T12:20:00Z">
          <w:r w:rsidRPr="007B0EA9" w:rsidDel="00B52CA7">
            <w:rPr>
              <w:rFonts w:ascii="Arial" w:eastAsia="Arial" w:hAnsi="Arial" w:cs="Arial"/>
              <w:sz w:val="24"/>
              <w:szCs w:val="24"/>
              <w:lang w:val="en-US"/>
              <w:rPrChange w:id="20704" w:author="Ritu Kamra" w:date="2021-09-24T19:22:00Z">
                <w:rPr>
                  <w:rFonts w:ascii="Arial" w:hAnsi="Arial" w:cs="Arial"/>
                  <w:color w:val="444444"/>
                  <w:sz w:val="24"/>
                  <w:szCs w:val="24"/>
                  <w:shd w:val="clear" w:color="auto" w:fill="FFFFFF"/>
                </w:rPr>
              </w:rPrChange>
            </w:rPr>
            <w:delText>There seen a significant demand in electrical &amp; electronics sector in last 7 year, therefore manufacturers are highly interested in increasing the operating efficiency &amp; expansion of the plant.</w:delText>
          </w:r>
        </w:del>
      </w:ins>
    </w:p>
    <w:p w14:paraId="404E4586" w14:textId="2DB3EB38" w:rsidR="00FC6FD8" w:rsidDel="00B52CA7" w:rsidRDefault="00F95B40">
      <w:pPr>
        <w:tabs>
          <w:tab w:val="left" w:pos="1905"/>
        </w:tabs>
        <w:spacing w:line="360" w:lineRule="auto"/>
        <w:jc w:val="both"/>
        <w:rPr>
          <w:ins w:id="20705" w:author="Dilip Kumar" w:date="2021-09-25T12:16:00Z"/>
          <w:del w:id="20706" w:author="Hardik Malhotra" w:date="2021-09-30T12:20:00Z"/>
          <w:rFonts w:ascii="Arial" w:eastAsia="Arial" w:hAnsi="Arial" w:cs="Arial"/>
          <w:sz w:val="24"/>
          <w:szCs w:val="24"/>
          <w:lang w:val="en-US"/>
        </w:rPr>
        <w:sectPr w:rsidR="00FC6FD8" w:rsidDel="00B52CA7"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ins w:id="20707" w:author="Ritu Kamra" w:date="2021-09-24T17:09:00Z">
        <w:del w:id="20708" w:author="Hardik Malhotra" w:date="2021-09-30T12:20:00Z">
          <w:r w:rsidRPr="007B0EA9" w:rsidDel="00B52CA7">
            <w:rPr>
              <w:rFonts w:ascii="Arial" w:eastAsia="Arial" w:hAnsi="Arial" w:cs="Arial"/>
              <w:sz w:val="24"/>
              <w:szCs w:val="24"/>
              <w:lang w:val="en-US"/>
              <w:rPrChange w:id="20709" w:author="Ritu Kamra" w:date="2021-09-24T19:22:00Z">
                <w:rPr>
                  <w:rFonts w:ascii="Arial" w:hAnsi="Arial" w:cs="Arial"/>
                  <w:color w:val="444444"/>
                  <w:sz w:val="24"/>
                  <w:szCs w:val="24"/>
                  <w:shd w:val="clear" w:color="auto" w:fill="FFFFFF"/>
                </w:rPr>
              </w:rPrChange>
            </w:rPr>
            <w:delText>Currently Asia Pacific region is operating at the max. efficiency (ie.75-80%) &amp; forecasted to increase in coming years.</w:delText>
          </w:r>
        </w:del>
      </w:ins>
    </w:p>
    <w:p w14:paraId="6CDB0821" w14:textId="27F77D26" w:rsidR="00F95B40" w:rsidDel="00054F74" w:rsidRDefault="005858C1" w:rsidP="003B3DB5">
      <w:pPr>
        <w:tabs>
          <w:tab w:val="left" w:pos="1905"/>
        </w:tabs>
        <w:spacing w:line="480" w:lineRule="auto"/>
        <w:rPr>
          <w:del w:id="20710" w:author="Dilip Kumar" w:date="2021-09-25T12:16:00Z"/>
          <w:rFonts w:ascii="Arial" w:eastAsia="Arial" w:hAnsi="Arial" w:cs="Arial"/>
          <w:sz w:val="24"/>
          <w:szCs w:val="24"/>
          <w:lang w:val="en-US"/>
        </w:rPr>
      </w:pPr>
      <w:r>
        <w:rPr>
          <w:noProof/>
        </w:rPr>
        <w:pict w14:anchorId="3735D9F6">
          <v:shape id="_x0000_s1386" type="#_x0000_t202" style="position:absolute;margin-left:457.3pt;margin-top:21pt;width:508.5pt;height:23pt;z-index:2522828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" filled="f" stroked="f">
            <v:textbox style="mso-fit-shape-to-text:t">
              <w:txbxContent>
                <w:p w14:paraId="4A337D18" w14:textId="195BA00D" w:rsidR="003B3DB5" w:rsidRDefault="00054F74" w:rsidP="003B3DB5">
                  <w:pPr>
                    <w:spacing w:line="360" w:lineRule="auto"/>
                    <w:rPr>
                      <w:rFonts w:ascii="Verdana" w:eastAsia="Verdana" w:hAnsi="Verdana" w:cs="Verdana"/>
                      <w:b/>
                      <w:bCs/>
                      <w:color w:val="000000"/>
                      <w:kern w:val="24"/>
                      <w:sz w:val="20"/>
                      <w:szCs w:val="20"/>
                    </w:rPr>
                  </w:pPr>
                  <w:ins w:id="20711" w:author="Ritu Kamra" w:date="2021-09-27T17:41:00Z">
                    <w:r w:rsidRPr="002F3659">
                      <w:rPr>
                        <w:rFonts w:ascii="Verdana" w:eastAsia="Verdana" w:hAnsi="Verdana" w:cs="Verdana"/>
                        <w:b/>
                        <w:bCs/>
                        <w:color w:val="000000" w:themeColor="text1"/>
                        <w:kern w:val="24"/>
                        <w:sz w:val="20"/>
                        <w:szCs w:val="20"/>
                      </w:rPr>
                      <w:t xml:space="preserve">Figure </w:t>
                    </w:r>
                    <w:r>
                      <w:rPr>
                        <w:rFonts w:ascii="Verdana" w:eastAsia="Verdana" w:hAnsi="Verdana" w:cs="Verdana"/>
                        <w:b/>
                        <w:bCs/>
                        <w:color w:val="000000" w:themeColor="text1"/>
                        <w:kern w:val="24"/>
                        <w:sz w:val="20"/>
                        <w:szCs w:val="20"/>
                      </w:rPr>
                      <w:t xml:space="preserve">20: </w:t>
                    </w:r>
                  </w:ins>
                  <w:r w:rsidR="003B3DB5">
                    <w:rPr>
                      <w:rFonts w:ascii="Verdana" w:eastAsia="Verdana" w:hAnsi="Verdana" w:cs="Verdana"/>
                      <w:b/>
                      <w:bCs/>
                      <w:color w:val="000000"/>
                      <w:kern w:val="24"/>
                      <w:sz w:val="20"/>
                      <w:szCs w:val="20"/>
                    </w:rPr>
                    <w:t>Asia Pacific Growth Trend in Foreign Direct Investment, (USD Billion), 2010, 2019 &amp; 2025F</w:t>
                  </w:r>
                </w:p>
              </w:txbxContent>
            </v:textbox>
            <w10:wrap anchorx="margin"/>
          </v:shape>
        </w:pict>
      </w:r>
    </w:p>
    <w:p w14:paraId="4D2CB7D8" w14:textId="1FAF8ADB" w:rsidR="00054F74" w:rsidRDefault="00054F74">
      <w:pPr>
        <w:tabs>
          <w:tab w:val="left" w:pos="1905"/>
        </w:tabs>
        <w:spacing w:line="360" w:lineRule="auto"/>
        <w:jc w:val="both"/>
        <w:rPr>
          <w:ins w:id="20712" w:author="Ritu Kamra" w:date="2021-09-27T17:40:00Z"/>
          <w:rFonts w:ascii="Arial" w:eastAsia="Arial" w:hAnsi="Arial" w:cs="Arial"/>
          <w:sz w:val="24"/>
          <w:szCs w:val="24"/>
          <w:lang w:val="en-US"/>
        </w:rPr>
      </w:pPr>
    </w:p>
    <w:p w14:paraId="15646672" w14:textId="738C374F" w:rsidR="00F95B40" w:rsidDel="00FC6FD8" w:rsidRDefault="00F95B40" w:rsidP="003B3DB5">
      <w:pPr>
        <w:tabs>
          <w:tab w:val="left" w:pos="1905"/>
        </w:tabs>
        <w:spacing w:line="480" w:lineRule="auto"/>
        <w:rPr>
          <w:ins w:id="20713" w:author="Ritu Kamra" w:date="2021-09-24T17:09:00Z"/>
          <w:del w:id="20714" w:author="Dilip Kumar" w:date="2021-09-25T12:16:00Z"/>
          <w:rFonts w:ascii="Arial" w:eastAsia="Arial" w:hAnsi="Arial" w:cs="Arial"/>
          <w:sz w:val="24"/>
          <w:szCs w:val="24"/>
        </w:rPr>
      </w:pPr>
    </w:p>
    <w:p w14:paraId="69761099" w14:textId="77777777" w:rsidR="00F95B40" w:rsidRDefault="00F95B40" w:rsidP="003B3DB5">
      <w:pPr>
        <w:tabs>
          <w:tab w:val="left" w:pos="1905"/>
        </w:tabs>
        <w:spacing w:line="480" w:lineRule="auto"/>
        <w:rPr>
          <w:rFonts w:ascii="Arial" w:eastAsia="Arial" w:hAnsi="Arial" w:cs="Arial"/>
          <w:sz w:val="24"/>
          <w:szCs w:val="24"/>
        </w:rPr>
      </w:pPr>
    </w:p>
    <w:p w14:paraId="0B4FC87D" w14:textId="5F903FD2" w:rsidR="0068477D" w:rsidDel="00DE5189" w:rsidRDefault="005858C1">
      <w:pPr>
        <w:tabs>
          <w:tab w:val="left" w:pos="1905"/>
        </w:tabs>
        <w:spacing w:line="480" w:lineRule="auto"/>
        <w:rPr>
          <w:del w:id="20715" w:author="Dilip Kumar" w:date="2021-09-26T12:03:00Z"/>
          <w:rFonts w:ascii="Arial" w:eastAsia="Arial" w:hAnsi="Arial" w:cs="Arial"/>
          <w:sz w:val="24"/>
          <w:szCs w:val="24"/>
        </w:rPr>
      </w:pPr>
      <w:del w:id="20716" w:author="Supreet Mathaun" w:date="2021-09-23T19:06:00Z">
        <w:r>
          <w:rPr>
            <w:noProof/>
          </w:rPr>
          <w:lastRenderedPageBreak/>
          <w:pict w14:anchorId="0BB5FBF9">
            <v:shape id="_x0000_s1385" type="#_x0000_t202" style="position:absolute;margin-left:211.2pt;margin-top:205.7pt;width:148.8pt;height:21pt;z-index:25218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" filled="f" stroked="f">
              <v:textbox>
                <w:txbxContent>
                  <w:p w14:paraId="24E2A1DA" w14:textId="77777777" w:rsidR="00687E98" w:rsidRPr="005858C1" w:rsidRDefault="00687E98" w:rsidP="00687E9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w:r>
      </w:del>
      <w:del w:id="20717" w:author="Supreet Mathaun" w:date="2021-09-23T19:07:00Z">
        <w:r>
          <w:rPr>
            <w:noProof/>
          </w:rPr>
          <w:pict w14:anchorId="548161F3">
            <v:shape id="_x0000_s1384" type="#_x0000_t202" style="position:absolute;margin-left:97.6pt;margin-top:205.65pt;width:148.8pt;height:21pt;z-index:252181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" filled="f" stroked="f">
              <v:textbox>
                <w:txbxContent>
                  <w:p w14:paraId="2C9678DB" w14:textId="77777777" w:rsidR="00687E98" w:rsidRPr="005858C1" w:rsidRDefault="00687E98" w:rsidP="00687E9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w:r>
      </w:del>
      <w:del w:id="20718" w:author="Ritu Kamra" w:date="2021-09-24T17:11:00Z">
        <w:r w:rsidR="003B3DB5" w:rsidRPr="003B3DB5" w:rsidDel="00F95B40">
          <w:rPr>
            <w:noProof/>
          </w:rPr>
          <w:delText xml:space="preserve"> </w:delText>
        </w:r>
      </w:del>
      <w:r w:rsidR="003B3DB5" w:rsidRPr="003B3DB5">
        <w:rPr>
          <w:rFonts w:ascii="Arial" w:eastAsia="Arial" w:hAnsi="Arial" w:cs="Arial"/>
          <w:noProof/>
          <w:sz w:val="24"/>
          <w:szCs w:val="24"/>
        </w:rPr>
        <w:drawing>
          <wp:inline distT="0" distB="0" distL="0" distR="0" wp14:anchorId="7EF791D4" wp14:editId="08769F87">
            <wp:extent cx="6457950" cy="2257425"/>
            <wp:effectExtent l="0" t="0" r="0" b="0"/>
            <wp:docPr id="1030" name="Chart 1030">
              <a:extLst xmlns:a="http://schemas.openxmlformats.org/drawingml/2006/main">
                <a:ext uri="{FF2B5EF4-FFF2-40B4-BE49-F238E27FC236}">
                  <a16:creationId xmlns:a16="http://schemas.microsoft.com/office/drawing/2014/main" id="{D7EEEBE5-33C5-4FA9-B906-6F5BC7EFC9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7CCA41F4" w14:textId="77777777" w:rsidR="00DE5189" w:rsidRDefault="00DE5189">
      <w:pPr>
        <w:tabs>
          <w:tab w:val="left" w:pos="1905"/>
        </w:tabs>
        <w:spacing w:line="480" w:lineRule="auto"/>
        <w:rPr>
          <w:ins w:id="20719" w:author="Dilip Kumar" w:date="2021-09-26T12:03:00Z"/>
          <w:rFonts w:ascii="Arial" w:eastAsia="Arial" w:hAnsi="Arial" w:cs="Arial"/>
          <w:sz w:val="24"/>
          <w:szCs w:val="24"/>
        </w:rPr>
        <w:pPrChange w:id="20720" w:author="Dilip Kumar" w:date="2021-09-26T12:03:00Z">
          <w:pPr>
            <w:tabs>
              <w:tab w:val="left" w:pos="1035"/>
            </w:tabs>
          </w:pPr>
        </w:pPrChange>
      </w:pPr>
    </w:p>
    <w:p w14:paraId="2463DD1E" w14:textId="5711ABDA" w:rsidR="00DE5189" w:rsidRDefault="005858C1" w:rsidP="0068477D">
      <w:pPr>
        <w:tabs>
          <w:tab w:val="left" w:pos="1035"/>
        </w:tabs>
        <w:rPr>
          <w:ins w:id="20721" w:author="Dilip Kumar" w:date="2021-09-26T12:03:00Z"/>
          <w:rFonts w:ascii="Arial" w:eastAsia="Arial" w:hAnsi="Arial" w:cs="Arial"/>
          <w:sz w:val="24"/>
          <w:szCs w:val="24"/>
        </w:rPr>
      </w:pPr>
      <w:r>
        <w:rPr>
          <w:noProof/>
        </w:rPr>
        <w:pict w14:anchorId="09FD577A">
          <v:shape id="_x0000_s1383" type="#_x0000_t202" style="position:absolute;margin-left:0;margin-top:20.55pt;width:503.25pt;height:23.25pt;z-index:2519777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" filled="f" stroked="f">
            <v:textbox>
              <w:txbxContent>
                <w:p w14:paraId="7295AAB1" w14:textId="50E2220F" w:rsidR="00674114" w:rsidRPr="002F3659" w:rsidRDefault="00674114" w:rsidP="00674114">
                  <w:pPr>
                    <w:spacing w:line="360" w:lineRule="auto"/>
                    <w:textAlignment w:val="baseline"/>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3.2.</w:t>
                  </w:r>
                  <w:r w:rsidR="0069198A" w:rsidRPr="002F3659">
                    <w:rPr>
                      <w:rFonts w:ascii="Verdana" w:eastAsia="Verdana" w:hAnsi="Verdana" w:cs="Verdana"/>
                      <w:b/>
                      <w:bCs/>
                      <w:color w:val="000000" w:themeColor="text1"/>
                      <w:kern w:val="24"/>
                      <w:sz w:val="20"/>
                      <w:szCs w:val="20"/>
                    </w:rPr>
                    <w:t>1.</w:t>
                  </w:r>
                  <w:ins w:id="20722" w:author="Neeshu Bhadauriya" w:date="2021-09-27T15:37:00Z">
                    <w:r w:rsidR="00F432EB">
                      <w:rPr>
                        <w:rFonts w:ascii="Verdana" w:eastAsia="Verdana" w:hAnsi="Verdana" w:cs="Verdana"/>
                        <w:b/>
                        <w:bCs/>
                        <w:color w:val="000000" w:themeColor="text1"/>
                        <w:kern w:val="24"/>
                        <w:sz w:val="20"/>
                        <w:szCs w:val="20"/>
                      </w:rPr>
                      <w:t>3</w:t>
                    </w:r>
                  </w:ins>
                  <w:del w:id="20723" w:author="Neeshu Bhadauriya" w:date="2021-09-27T15:37:00Z">
                    <w:r w:rsidR="0069198A" w:rsidRPr="002F3659" w:rsidDel="00F432EB">
                      <w:rPr>
                        <w:rFonts w:ascii="Verdana" w:eastAsia="Verdana" w:hAnsi="Verdana" w:cs="Verdana"/>
                        <w:b/>
                        <w:bCs/>
                        <w:color w:val="000000" w:themeColor="text1"/>
                        <w:kern w:val="24"/>
                        <w:sz w:val="20"/>
                        <w:szCs w:val="20"/>
                      </w:rPr>
                      <w:delText>1</w:delText>
                    </w:r>
                  </w:del>
                  <w:r w:rsidRPr="002F3659">
                    <w:rPr>
                      <w:rFonts w:ascii="Verdana" w:eastAsia="Verdana" w:hAnsi="Verdana" w:cs="Verdana"/>
                      <w:b/>
                      <w:bCs/>
                      <w:color w:val="000000" w:themeColor="text1"/>
                      <w:kern w:val="24"/>
                      <w:sz w:val="20"/>
                      <w:szCs w:val="20"/>
                    </w:rPr>
                    <w:t>. Demand By Application</w:t>
                  </w:r>
                </w:p>
              </w:txbxContent>
            </v:textbox>
            <w10:wrap anchorx="margin"/>
          </v:shape>
        </w:pict>
      </w:r>
    </w:p>
    <w:p w14:paraId="0ECB13D1" w14:textId="4CCDD5AB" w:rsidR="0068477D" w:rsidRDefault="005858C1" w:rsidP="0068477D">
      <w:pPr>
        <w:tabs>
          <w:tab w:val="left" w:pos="1035"/>
        </w:tabs>
        <w:rPr>
          <w:rFonts w:ascii="Arial" w:eastAsia="Arial" w:hAnsi="Arial" w:cs="Arial"/>
          <w:sz w:val="24"/>
          <w:szCs w:val="24"/>
        </w:rPr>
      </w:pPr>
      <w:r>
        <w:rPr>
          <w:noProof/>
        </w:rPr>
        <w:pict w14:anchorId="1CC1AB1A">
          <v:shape id="_x0000_s1382" type="#_x0000_t202" style="position:absolute;margin-left:0;margin-top:20.6pt;width:509.25pt;height:22.95pt;z-index:2517616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" filled="f" stroked="f">
            <v:textbox style="mso-fit-shape-to-text:t">
              <w:txbxContent>
                <w:p w14:paraId="756007F3" w14:textId="42DB1FB1" w:rsidR="0068477D" w:rsidRPr="002F3659" w:rsidRDefault="0068477D" w:rsidP="0068477D">
                  <w:pPr>
                    <w:spacing w:line="360" w:lineRule="auto"/>
                    <w:textAlignment w:val="baseline"/>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 xml:space="preserve">Figure </w:t>
                  </w:r>
                  <w:ins w:id="20724" w:author="Ritu Kamra" w:date="2021-09-27T17:10:00Z">
                    <w:r w:rsidR="003427EB">
                      <w:rPr>
                        <w:rFonts w:ascii="Verdana" w:eastAsia="Verdana" w:hAnsi="Verdana" w:cs="Verdana"/>
                        <w:b/>
                        <w:bCs/>
                        <w:color w:val="000000" w:themeColor="text1"/>
                        <w:kern w:val="24"/>
                        <w:sz w:val="20"/>
                        <w:szCs w:val="20"/>
                      </w:rPr>
                      <w:t>2</w:t>
                    </w:r>
                  </w:ins>
                  <w:ins w:id="20725" w:author="Ritu Kamra" w:date="2021-09-27T17:41:00Z">
                    <w:r w:rsidR="00054F74">
                      <w:rPr>
                        <w:rFonts w:ascii="Verdana" w:eastAsia="Verdana" w:hAnsi="Verdana" w:cs="Verdana"/>
                        <w:b/>
                        <w:bCs/>
                        <w:color w:val="000000" w:themeColor="text1"/>
                        <w:kern w:val="24"/>
                        <w:sz w:val="20"/>
                        <w:szCs w:val="20"/>
                      </w:rPr>
                      <w:t>1</w:t>
                    </w:r>
                  </w:ins>
                  <w:del w:id="20726" w:author="Ritu Kamra" w:date="2021-09-27T17:10:00Z">
                    <w:r w:rsidRPr="002F3659" w:rsidDel="003427EB">
                      <w:rPr>
                        <w:rFonts w:ascii="Verdana" w:eastAsia="Verdana" w:hAnsi="Verdana" w:cs="Verdana"/>
                        <w:b/>
                        <w:bCs/>
                        <w:color w:val="000000" w:themeColor="text1"/>
                        <w:kern w:val="24"/>
                        <w:sz w:val="20"/>
                        <w:szCs w:val="20"/>
                      </w:rPr>
                      <w:delText>24</w:delText>
                    </w:r>
                  </w:del>
                  <w:r w:rsidRPr="002F3659">
                    <w:rPr>
                      <w:rFonts w:ascii="Verdana" w:eastAsia="Verdana" w:hAnsi="Verdana" w:cs="Verdana"/>
                      <w:b/>
                      <w:bCs/>
                      <w:color w:val="000000" w:themeColor="text1"/>
                      <w:kern w:val="24"/>
                      <w:sz w:val="20"/>
                      <w:szCs w:val="20"/>
                    </w:rPr>
                    <w:t xml:space="preserve">: Asia Pacific </w:t>
                  </w:r>
                  <w:r w:rsidR="00F615C8">
                    <w:rPr>
                      <w:rFonts w:ascii="Verdana" w:eastAsia="Verdana" w:hAnsi="Verdana" w:cs="Verdana"/>
                      <w:b/>
                      <w:bCs/>
                      <w:color w:val="000000" w:themeColor="text1"/>
                      <w:kern w:val="24"/>
                      <w:sz w:val="20"/>
                      <w:szCs w:val="20"/>
                    </w:rPr>
                    <w:t>Epoxy Resin</w:t>
                  </w:r>
                  <w:r w:rsidRPr="002F3659">
                    <w:rPr>
                      <w:rFonts w:ascii="Verdana" w:eastAsia="Verdana" w:hAnsi="Verdana" w:cs="Verdana"/>
                      <w:b/>
                      <w:bCs/>
                      <w:color w:val="000000" w:themeColor="text1"/>
                      <w:kern w:val="24"/>
                      <w:sz w:val="20"/>
                      <w:szCs w:val="20"/>
                    </w:rPr>
                    <w:t xml:space="preserve"> </w:t>
                  </w:r>
                  <w:ins w:id="20727" w:author="Hardik Malhotra" w:date="2021-09-30T21:54:00Z">
                    <w:r w:rsidR="005F21EC">
                      <w:rPr>
                        <w:rFonts w:ascii="Verdana" w:eastAsia="Verdana" w:hAnsi="Verdana" w:cs="Verdana"/>
                        <w:b/>
                        <w:bCs/>
                        <w:color w:val="000000" w:themeColor="text1"/>
                        <w:kern w:val="24"/>
                        <w:sz w:val="20"/>
                        <w:szCs w:val="20"/>
                      </w:rPr>
                      <w:t>Demand</w:t>
                    </w:r>
                  </w:ins>
                  <w:del w:id="20728" w:author="Hardik Malhotra" w:date="2021-09-30T21:54:00Z">
                    <w:r w:rsidRPr="002F3659" w:rsidDel="005F21EC">
                      <w:rPr>
                        <w:rFonts w:ascii="Verdana" w:eastAsia="Verdana" w:hAnsi="Verdana" w:cs="Verdana"/>
                        <w:b/>
                        <w:bCs/>
                        <w:color w:val="000000" w:themeColor="text1"/>
                        <w:kern w:val="24"/>
                        <w:sz w:val="20"/>
                        <w:szCs w:val="20"/>
                      </w:rPr>
                      <w:delText>Market Share</w:delText>
                    </w:r>
                  </w:del>
                  <w:r w:rsidRPr="002F3659">
                    <w:rPr>
                      <w:rFonts w:ascii="Verdana" w:eastAsia="Verdana" w:hAnsi="Verdana" w:cs="Verdana"/>
                      <w:b/>
                      <w:bCs/>
                      <w:color w:val="000000" w:themeColor="text1"/>
                      <w:kern w:val="24"/>
                      <w:sz w:val="20"/>
                      <w:szCs w:val="20"/>
                    </w:rPr>
                    <w:t>, By Application, By Volume, 2015–2030F</w:t>
                  </w:r>
                </w:p>
              </w:txbxContent>
            </v:textbox>
            <w10:wrap anchorx="margin"/>
          </v:shape>
        </w:pict>
      </w:r>
    </w:p>
    <w:p w14:paraId="1FC3F971" w14:textId="20BD48B3" w:rsidR="0068477D" w:rsidRDefault="0068477D" w:rsidP="0068477D">
      <w:pPr>
        <w:tabs>
          <w:tab w:val="left" w:pos="1035"/>
        </w:tabs>
        <w:rPr>
          <w:rFonts w:ascii="Arial" w:eastAsia="Arial" w:hAnsi="Arial" w:cs="Arial"/>
          <w:sz w:val="24"/>
          <w:szCs w:val="24"/>
        </w:rPr>
      </w:pPr>
    </w:p>
    <w:p w14:paraId="3C452696" w14:textId="2F7BAE60" w:rsidR="0068477D" w:rsidRDefault="005858C1" w:rsidP="0068477D">
      <w:pPr>
        <w:rPr>
          <w:rFonts w:ascii="Arial" w:eastAsia="Arial" w:hAnsi="Arial" w:cs="Arial"/>
          <w:sz w:val="24"/>
          <w:szCs w:val="24"/>
        </w:rPr>
      </w:pPr>
      <w:r>
        <w:rPr>
          <w:noProof/>
        </w:rPr>
        <w:pict w14:anchorId="41F6ADF0">
          <v:shape id="_x0000_s1381" type="#_x0000_t202" style="position:absolute;margin-left:270pt;margin-top:253.6pt;width:226.65pt;height:24.25pt;z-index:2520145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" filled="f" stroked="f">
            <v:textbox style="mso-fit-shape-to-text:t">
              <w:txbxContent>
                <w:p w14:paraId="30DF8CD0" w14:textId="2FAB0267" w:rsidR="0062149D" w:rsidRPr="002F3659" w:rsidDel="005C3363" w:rsidRDefault="0062149D" w:rsidP="0062149D">
                  <w:pPr>
                    <w:jc w:val="right"/>
                    <w:textAlignment w:val="baseline"/>
                    <w:rPr>
                      <w:del w:id="20729" w:author="Neeshu Bhadauriya" w:date="2021-09-27T21:39:00Z"/>
                      <w:rFonts w:ascii="Verdana" w:eastAsia="Verdana" w:hAnsi="Verdana" w:cs="Verdana"/>
                      <w:i/>
                      <w:iCs/>
                      <w:color w:val="000000" w:themeColor="text1"/>
                      <w:kern w:val="24"/>
                      <w:sz w:val="12"/>
                      <w:szCs w:val="12"/>
                    </w:rPr>
                  </w:pPr>
                  <w:del w:id="20730" w:author="Neeshu Bhadauriya" w:date="2021-09-27T21:39:00Z">
                    <w:r w:rsidRPr="002F3659" w:rsidDel="005C3363">
                      <w:rPr>
                        <w:rFonts w:ascii="Verdana" w:eastAsia="Verdana" w:hAnsi="Verdana" w:cs="Verdana"/>
                        <w:i/>
                        <w:iCs/>
                        <w:color w:val="000000" w:themeColor="text1"/>
                        <w:kern w:val="24"/>
                        <w:sz w:val="12"/>
                        <w:szCs w:val="12"/>
                      </w:rPr>
                      <w:delText>Others include</w:delText>
                    </w:r>
                    <w:r w:rsidR="00310F5B" w:rsidDel="005C3363">
                      <w:rPr>
                        <w:rFonts w:ascii="Verdana" w:eastAsia="Verdana" w:hAnsi="Verdana" w:cs="Verdana"/>
                        <w:i/>
                        <w:iCs/>
                        <w:color w:val="000000" w:themeColor="text1"/>
                        <w:kern w:val="24"/>
                        <w:sz w:val="12"/>
                        <w:szCs w:val="12"/>
                      </w:rPr>
                      <w:delText xml:space="preserve"> </w:delText>
                    </w:r>
                    <w:r w:rsidRPr="002F3659" w:rsidDel="005C3363">
                      <w:rPr>
                        <w:rFonts w:ascii="Verdana" w:eastAsia="Verdana" w:hAnsi="Verdana" w:cs="Verdana"/>
                        <w:i/>
                        <w:iCs/>
                        <w:color w:val="000000" w:themeColor="text1"/>
                        <w:kern w:val="24"/>
                        <w:sz w:val="12"/>
                        <w:szCs w:val="12"/>
                      </w:rPr>
                      <w:delText>etc.</w:delText>
                    </w:r>
                  </w:del>
                </w:p>
                <w:p w14:paraId="0B29C588" w14:textId="77777777"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Source: TechSci Research</w:t>
                  </w:r>
                </w:p>
              </w:txbxContent>
            </v:textbox>
            <w10:wrap anchorx="margin"/>
          </v:shape>
        </w:pict>
      </w:r>
      <w:r w:rsidR="0068477D" w:rsidRPr="00CE65AC">
        <w:rPr>
          <w:rFonts w:ascii="Arial" w:eastAsia="Arial" w:hAnsi="Arial" w:cs="Arial"/>
          <w:noProof/>
          <w:sz w:val="24"/>
          <w:szCs w:val="24"/>
        </w:rPr>
        <w:drawing>
          <wp:inline distT="0" distB="0" distL="0" distR="0" wp14:anchorId="1423F6CF" wp14:editId="48E5A9FD">
            <wp:extent cx="6572250" cy="3581400"/>
            <wp:effectExtent l="0" t="0" r="0" b="0"/>
            <wp:docPr id="607" name="Chart 607">
              <a:extLst xmlns:a="http://schemas.openxmlformats.org/drawingml/2006/main">
                <a:ext uri="{FF2B5EF4-FFF2-40B4-BE49-F238E27FC236}">
                  <a16:creationId xmlns:a16="http://schemas.microsoft.com/office/drawing/2014/main" id="{33E62D94-53AA-4D38-A7F9-BA180DBC6E6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39ADB002" w14:textId="77777777" w:rsidR="0069120A" w:rsidRDefault="0069120A" w:rsidP="003B3DB5">
      <w:pPr>
        <w:spacing w:line="360" w:lineRule="auto"/>
        <w:jc w:val="both"/>
        <w:rPr>
          <w:ins w:id="20731" w:author="Dilip Kumar" w:date="2021-09-25T12:17:00Z"/>
          <w:rFonts w:ascii="Arial" w:eastAsia="Arial" w:hAnsi="Arial" w:cs="Arial"/>
          <w:sz w:val="24"/>
          <w:szCs w:val="24"/>
          <w:lang w:val="en-US"/>
        </w:rPr>
        <w:sectPr w:rsidR="0069120A"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tbl>
      <w:tblPr>
        <w:tblW w:w="10321" w:type="dxa"/>
        <w:tblInd w:w="-185" w:type="dxa"/>
        <w:tblLook w:val="04A0" w:firstRow="1" w:lastRow="0" w:firstColumn="1" w:lastColumn="0" w:noHBand="0" w:noVBand="1"/>
      </w:tblPr>
      <w:tblGrid>
        <w:gridCol w:w="1185"/>
        <w:gridCol w:w="519"/>
        <w:gridCol w:w="519"/>
        <w:gridCol w:w="519"/>
        <w:gridCol w:w="520"/>
        <w:gridCol w:w="593"/>
        <w:gridCol w:w="590"/>
        <w:gridCol w:w="590"/>
        <w:gridCol w:w="590"/>
        <w:gridCol w:w="590"/>
        <w:gridCol w:w="590"/>
        <w:gridCol w:w="590"/>
        <w:gridCol w:w="590"/>
        <w:gridCol w:w="590"/>
        <w:gridCol w:w="590"/>
        <w:gridCol w:w="590"/>
        <w:gridCol w:w="566"/>
        <w:tblGridChange w:id="20732">
          <w:tblGrid>
            <w:gridCol w:w="113"/>
            <w:gridCol w:w="1072"/>
            <w:gridCol w:w="113"/>
            <w:gridCol w:w="406"/>
            <w:gridCol w:w="113"/>
            <w:gridCol w:w="406"/>
            <w:gridCol w:w="113"/>
            <w:gridCol w:w="406"/>
            <w:gridCol w:w="113"/>
            <w:gridCol w:w="407"/>
            <w:gridCol w:w="113"/>
            <w:gridCol w:w="480"/>
            <w:gridCol w:w="113"/>
            <w:gridCol w:w="477"/>
            <w:gridCol w:w="113"/>
            <w:gridCol w:w="477"/>
            <w:gridCol w:w="113"/>
            <w:gridCol w:w="477"/>
            <w:gridCol w:w="113"/>
            <w:gridCol w:w="477"/>
            <w:gridCol w:w="113"/>
            <w:gridCol w:w="477"/>
            <w:gridCol w:w="113"/>
            <w:gridCol w:w="477"/>
            <w:gridCol w:w="113"/>
            <w:gridCol w:w="477"/>
            <w:gridCol w:w="113"/>
            <w:gridCol w:w="477"/>
            <w:gridCol w:w="113"/>
            <w:gridCol w:w="477"/>
            <w:gridCol w:w="113"/>
            <w:gridCol w:w="477"/>
            <w:gridCol w:w="113"/>
            <w:gridCol w:w="453"/>
            <w:gridCol w:w="113"/>
          </w:tblGrid>
        </w:tblGridChange>
      </w:tblGrid>
      <w:tr w:rsidR="00AA0102" w:rsidRPr="00257590" w14:paraId="601AC19F" w14:textId="77777777" w:rsidTr="00092529">
        <w:trPr>
          <w:trHeight w:val="284"/>
          <w:ins w:id="20733" w:author="Hardik Malhotra" w:date="2021-09-30T23:26:00Z"/>
        </w:trPr>
        <w:tc>
          <w:tcPr>
            <w:tcW w:w="1185"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1F5FB5B6" w14:textId="77777777" w:rsidR="00AA0102" w:rsidRPr="00257590" w:rsidRDefault="00AA0102" w:rsidP="00092529">
            <w:pPr>
              <w:spacing w:after="0" w:line="240" w:lineRule="auto"/>
              <w:jc w:val="center"/>
              <w:rPr>
                <w:ins w:id="20734" w:author="Hardik Malhotra" w:date="2021-09-30T23:26:00Z"/>
                <w:rFonts w:ascii="Verdana" w:eastAsia="Times New Roman" w:hAnsi="Verdana" w:cs="Arial"/>
                <w:b/>
                <w:bCs/>
                <w:color w:val="FFFFFF" w:themeColor="background1"/>
                <w:sz w:val="10"/>
                <w:szCs w:val="10"/>
                <w:lang w:val="en-US"/>
              </w:rPr>
            </w:pPr>
            <w:ins w:id="20735" w:author="Hardik Malhotra" w:date="2021-09-30T23:26:00Z">
              <w:r w:rsidRPr="00257590">
                <w:rPr>
                  <w:rFonts w:ascii="Verdana" w:eastAsia="Times New Roman" w:hAnsi="Verdana" w:cs="Arial"/>
                  <w:b/>
                  <w:bCs/>
                  <w:color w:val="FFFFFF" w:themeColor="background1"/>
                  <w:sz w:val="10"/>
                  <w:szCs w:val="10"/>
                  <w:lang w:val="en-US"/>
                </w:rPr>
                <w:t>Demand by End Use (%)</w:t>
              </w:r>
            </w:ins>
          </w:p>
        </w:tc>
        <w:tc>
          <w:tcPr>
            <w:tcW w:w="519" w:type="dxa"/>
            <w:tcBorders>
              <w:top w:val="single" w:sz="4" w:space="0" w:color="auto"/>
              <w:left w:val="nil"/>
              <w:bottom w:val="single" w:sz="4" w:space="0" w:color="auto"/>
              <w:right w:val="single" w:sz="4" w:space="0" w:color="auto"/>
            </w:tcBorders>
            <w:shd w:val="clear" w:color="auto" w:fill="C00000"/>
            <w:noWrap/>
            <w:vAlign w:val="center"/>
            <w:hideMark/>
          </w:tcPr>
          <w:p w14:paraId="35CAC037" w14:textId="77777777" w:rsidR="00AA0102" w:rsidRPr="00257590" w:rsidRDefault="00AA0102" w:rsidP="00092529">
            <w:pPr>
              <w:spacing w:after="0" w:line="480" w:lineRule="auto"/>
              <w:jc w:val="center"/>
              <w:rPr>
                <w:ins w:id="20736" w:author="Hardik Malhotra" w:date="2021-09-30T23:26:00Z"/>
                <w:rFonts w:ascii="Verdana" w:eastAsia="Times New Roman" w:hAnsi="Verdana" w:cs="Arial"/>
                <w:b/>
                <w:bCs/>
                <w:color w:val="FFFFFF" w:themeColor="background1"/>
                <w:sz w:val="10"/>
                <w:szCs w:val="10"/>
                <w:lang w:val="en-US"/>
              </w:rPr>
            </w:pPr>
            <w:ins w:id="20737" w:author="Hardik Malhotra" w:date="2021-09-30T23:26:00Z">
              <w:r w:rsidRPr="00257590">
                <w:rPr>
                  <w:rFonts w:ascii="Verdana" w:eastAsia="Times New Roman" w:hAnsi="Verdana" w:cs="Arial"/>
                  <w:b/>
                  <w:bCs/>
                  <w:color w:val="FFFFFF" w:themeColor="background1"/>
                  <w:sz w:val="10"/>
                  <w:szCs w:val="10"/>
                  <w:lang w:val="en-US"/>
                </w:rPr>
                <w:t>2015</w:t>
              </w:r>
            </w:ins>
          </w:p>
        </w:tc>
        <w:tc>
          <w:tcPr>
            <w:tcW w:w="519" w:type="dxa"/>
            <w:tcBorders>
              <w:top w:val="single" w:sz="4" w:space="0" w:color="auto"/>
              <w:left w:val="nil"/>
              <w:bottom w:val="single" w:sz="4" w:space="0" w:color="auto"/>
              <w:right w:val="single" w:sz="4" w:space="0" w:color="auto"/>
            </w:tcBorders>
            <w:shd w:val="clear" w:color="auto" w:fill="C00000"/>
            <w:noWrap/>
            <w:vAlign w:val="center"/>
            <w:hideMark/>
          </w:tcPr>
          <w:p w14:paraId="3E3CC131" w14:textId="77777777" w:rsidR="00AA0102" w:rsidRPr="00257590" w:rsidRDefault="00AA0102" w:rsidP="00092529">
            <w:pPr>
              <w:spacing w:after="0" w:line="480" w:lineRule="auto"/>
              <w:jc w:val="center"/>
              <w:rPr>
                <w:ins w:id="20738" w:author="Hardik Malhotra" w:date="2021-09-30T23:26:00Z"/>
                <w:rFonts w:ascii="Verdana" w:eastAsia="Times New Roman" w:hAnsi="Verdana" w:cs="Arial"/>
                <w:b/>
                <w:bCs/>
                <w:color w:val="FFFFFF" w:themeColor="background1"/>
                <w:sz w:val="10"/>
                <w:szCs w:val="10"/>
                <w:lang w:val="en-US"/>
              </w:rPr>
            </w:pPr>
            <w:ins w:id="20739" w:author="Hardik Malhotra" w:date="2021-09-30T23:26:00Z">
              <w:r w:rsidRPr="00257590">
                <w:rPr>
                  <w:rFonts w:ascii="Verdana" w:eastAsia="Times New Roman" w:hAnsi="Verdana" w:cs="Arial"/>
                  <w:b/>
                  <w:bCs/>
                  <w:color w:val="FFFFFF" w:themeColor="background1"/>
                  <w:sz w:val="10"/>
                  <w:szCs w:val="10"/>
                  <w:lang w:val="en-US"/>
                </w:rPr>
                <w:t>2016</w:t>
              </w:r>
            </w:ins>
          </w:p>
        </w:tc>
        <w:tc>
          <w:tcPr>
            <w:tcW w:w="519" w:type="dxa"/>
            <w:tcBorders>
              <w:top w:val="single" w:sz="4" w:space="0" w:color="auto"/>
              <w:left w:val="nil"/>
              <w:bottom w:val="single" w:sz="4" w:space="0" w:color="auto"/>
              <w:right w:val="single" w:sz="4" w:space="0" w:color="auto"/>
            </w:tcBorders>
            <w:shd w:val="clear" w:color="auto" w:fill="C00000"/>
            <w:noWrap/>
            <w:vAlign w:val="bottom"/>
            <w:hideMark/>
          </w:tcPr>
          <w:p w14:paraId="3BCC4C05" w14:textId="77777777" w:rsidR="00AA0102" w:rsidRPr="00257590" w:rsidRDefault="00AA0102" w:rsidP="00092529">
            <w:pPr>
              <w:spacing w:after="0" w:line="480" w:lineRule="auto"/>
              <w:jc w:val="center"/>
              <w:rPr>
                <w:ins w:id="20740" w:author="Hardik Malhotra" w:date="2021-09-30T23:26:00Z"/>
                <w:rFonts w:ascii="Verdana" w:eastAsia="Times New Roman" w:hAnsi="Verdana" w:cs="Arial"/>
                <w:b/>
                <w:bCs/>
                <w:color w:val="FFFFFF" w:themeColor="background1"/>
                <w:sz w:val="10"/>
                <w:szCs w:val="10"/>
                <w:lang w:val="en-US"/>
              </w:rPr>
            </w:pPr>
            <w:ins w:id="20741" w:author="Hardik Malhotra" w:date="2021-09-30T23:26:00Z">
              <w:r w:rsidRPr="00257590">
                <w:rPr>
                  <w:rFonts w:ascii="Verdana" w:eastAsia="Times New Roman" w:hAnsi="Verdana" w:cs="Arial"/>
                  <w:b/>
                  <w:bCs/>
                  <w:color w:val="FFFFFF" w:themeColor="background1"/>
                  <w:sz w:val="10"/>
                  <w:szCs w:val="10"/>
                  <w:lang w:val="en-US"/>
                </w:rPr>
                <w:t>2017</w:t>
              </w:r>
            </w:ins>
          </w:p>
        </w:tc>
        <w:tc>
          <w:tcPr>
            <w:tcW w:w="520" w:type="dxa"/>
            <w:tcBorders>
              <w:top w:val="single" w:sz="4" w:space="0" w:color="auto"/>
              <w:left w:val="nil"/>
              <w:bottom w:val="single" w:sz="4" w:space="0" w:color="auto"/>
              <w:right w:val="single" w:sz="4" w:space="0" w:color="auto"/>
            </w:tcBorders>
            <w:shd w:val="clear" w:color="auto" w:fill="C00000"/>
            <w:noWrap/>
            <w:vAlign w:val="bottom"/>
            <w:hideMark/>
          </w:tcPr>
          <w:p w14:paraId="278D1FC7" w14:textId="77777777" w:rsidR="00AA0102" w:rsidRPr="00257590" w:rsidRDefault="00AA0102" w:rsidP="00092529">
            <w:pPr>
              <w:spacing w:after="0" w:line="480" w:lineRule="auto"/>
              <w:jc w:val="center"/>
              <w:rPr>
                <w:ins w:id="20742" w:author="Hardik Malhotra" w:date="2021-09-30T23:26:00Z"/>
                <w:rFonts w:ascii="Verdana" w:eastAsia="Times New Roman" w:hAnsi="Verdana" w:cs="Arial"/>
                <w:b/>
                <w:bCs/>
                <w:color w:val="FFFFFF" w:themeColor="background1"/>
                <w:sz w:val="10"/>
                <w:szCs w:val="10"/>
                <w:lang w:val="en-US"/>
              </w:rPr>
            </w:pPr>
            <w:ins w:id="20743" w:author="Hardik Malhotra" w:date="2021-09-30T23:26:00Z">
              <w:r w:rsidRPr="00257590">
                <w:rPr>
                  <w:rFonts w:ascii="Verdana" w:eastAsia="Times New Roman" w:hAnsi="Verdana" w:cs="Arial"/>
                  <w:b/>
                  <w:bCs/>
                  <w:color w:val="FFFFFF" w:themeColor="background1"/>
                  <w:sz w:val="10"/>
                  <w:szCs w:val="10"/>
                  <w:lang w:val="en-US"/>
                </w:rPr>
                <w:t>2018</w:t>
              </w:r>
            </w:ins>
          </w:p>
        </w:tc>
        <w:tc>
          <w:tcPr>
            <w:tcW w:w="593" w:type="dxa"/>
            <w:tcBorders>
              <w:top w:val="single" w:sz="4" w:space="0" w:color="auto"/>
              <w:left w:val="nil"/>
              <w:bottom w:val="single" w:sz="4" w:space="0" w:color="auto"/>
              <w:right w:val="single" w:sz="4" w:space="0" w:color="auto"/>
            </w:tcBorders>
            <w:shd w:val="clear" w:color="auto" w:fill="C00000"/>
            <w:noWrap/>
            <w:vAlign w:val="bottom"/>
            <w:hideMark/>
          </w:tcPr>
          <w:p w14:paraId="6C08E577" w14:textId="77777777" w:rsidR="00AA0102" w:rsidRPr="00257590" w:rsidRDefault="00AA0102" w:rsidP="00092529">
            <w:pPr>
              <w:spacing w:after="0" w:line="480" w:lineRule="auto"/>
              <w:jc w:val="center"/>
              <w:rPr>
                <w:ins w:id="20744" w:author="Hardik Malhotra" w:date="2021-09-30T23:26:00Z"/>
                <w:rFonts w:ascii="Verdana" w:eastAsia="Times New Roman" w:hAnsi="Verdana" w:cs="Arial"/>
                <w:b/>
                <w:bCs/>
                <w:color w:val="FFFFFF" w:themeColor="background1"/>
                <w:sz w:val="10"/>
                <w:szCs w:val="10"/>
                <w:lang w:val="en-US"/>
              </w:rPr>
            </w:pPr>
            <w:ins w:id="20745" w:author="Hardik Malhotra" w:date="2021-09-30T23:26:00Z">
              <w:r w:rsidRPr="00257590">
                <w:rPr>
                  <w:rFonts w:ascii="Verdana" w:eastAsia="Times New Roman" w:hAnsi="Verdana" w:cs="Arial"/>
                  <w:b/>
                  <w:bCs/>
                  <w:color w:val="FFFFFF" w:themeColor="background1"/>
                  <w:sz w:val="10"/>
                  <w:szCs w:val="10"/>
                  <w:lang w:val="en-US"/>
                </w:rPr>
                <w:t>2019</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2C57EDB5" w14:textId="77777777" w:rsidR="00AA0102" w:rsidRPr="00257590" w:rsidRDefault="00AA0102" w:rsidP="00092529">
            <w:pPr>
              <w:spacing w:after="0" w:line="480" w:lineRule="auto"/>
              <w:jc w:val="center"/>
              <w:rPr>
                <w:ins w:id="20746" w:author="Hardik Malhotra" w:date="2021-09-30T23:26:00Z"/>
                <w:rFonts w:ascii="Verdana" w:eastAsia="Times New Roman" w:hAnsi="Verdana" w:cs="Arial"/>
                <w:b/>
                <w:bCs/>
                <w:color w:val="FFFFFF" w:themeColor="background1"/>
                <w:sz w:val="10"/>
                <w:szCs w:val="10"/>
                <w:lang w:val="en-US"/>
              </w:rPr>
            </w:pPr>
            <w:ins w:id="20747" w:author="Hardik Malhotra" w:date="2021-09-30T23:26:00Z">
              <w:r w:rsidRPr="00257590">
                <w:rPr>
                  <w:rFonts w:ascii="Verdana" w:eastAsia="Times New Roman" w:hAnsi="Verdana" w:cs="Arial"/>
                  <w:b/>
                  <w:bCs/>
                  <w:color w:val="FFFFFF" w:themeColor="background1"/>
                  <w:sz w:val="10"/>
                  <w:szCs w:val="10"/>
                  <w:lang w:val="en-US"/>
                </w:rPr>
                <w:t>2020</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44470CC0" w14:textId="77777777" w:rsidR="00AA0102" w:rsidRPr="00257590" w:rsidRDefault="00AA0102" w:rsidP="00092529">
            <w:pPr>
              <w:spacing w:after="0" w:line="480" w:lineRule="auto"/>
              <w:jc w:val="center"/>
              <w:rPr>
                <w:ins w:id="20748" w:author="Hardik Malhotra" w:date="2021-09-30T23:26:00Z"/>
                <w:rFonts w:ascii="Verdana" w:eastAsia="Times New Roman" w:hAnsi="Verdana" w:cs="Arial"/>
                <w:b/>
                <w:bCs/>
                <w:color w:val="FFFFFF" w:themeColor="background1"/>
                <w:sz w:val="10"/>
                <w:szCs w:val="10"/>
                <w:lang w:val="en-US"/>
              </w:rPr>
            </w:pPr>
            <w:ins w:id="20749" w:author="Hardik Malhotra" w:date="2021-09-30T23:26:00Z">
              <w:r w:rsidRPr="00257590">
                <w:rPr>
                  <w:rFonts w:ascii="Verdana" w:eastAsia="Times New Roman" w:hAnsi="Verdana" w:cs="Arial"/>
                  <w:b/>
                  <w:bCs/>
                  <w:color w:val="FFFFFF" w:themeColor="background1"/>
                  <w:sz w:val="10"/>
                  <w:szCs w:val="10"/>
                  <w:lang w:val="en-US"/>
                </w:rPr>
                <w:t>2021E</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74C0ECFA" w14:textId="77777777" w:rsidR="00AA0102" w:rsidRPr="00257590" w:rsidRDefault="00AA0102" w:rsidP="00092529">
            <w:pPr>
              <w:spacing w:after="0" w:line="480" w:lineRule="auto"/>
              <w:jc w:val="center"/>
              <w:rPr>
                <w:ins w:id="20750" w:author="Hardik Malhotra" w:date="2021-09-30T23:26:00Z"/>
                <w:rFonts w:ascii="Verdana" w:eastAsia="Times New Roman" w:hAnsi="Verdana" w:cs="Arial"/>
                <w:b/>
                <w:bCs/>
                <w:color w:val="FFFFFF" w:themeColor="background1"/>
                <w:sz w:val="10"/>
                <w:szCs w:val="10"/>
                <w:lang w:val="en-US"/>
              </w:rPr>
            </w:pPr>
            <w:ins w:id="20751" w:author="Hardik Malhotra" w:date="2021-09-30T23:26:00Z">
              <w:r w:rsidRPr="00257590">
                <w:rPr>
                  <w:rFonts w:ascii="Verdana" w:eastAsia="Times New Roman" w:hAnsi="Verdana" w:cs="Arial"/>
                  <w:b/>
                  <w:bCs/>
                  <w:color w:val="FFFFFF" w:themeColor="background1"/>
                  <w:sz w:val="10"/>
                  <w:szCs w:val="10"/>
                  <w:lang w:val="en-US"/>
                </w:rPr>
                <w:t>2022F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28501ABF" w14:textId="77777777" w:rsidR="00AA0102" w:rsidRPr="00257590" w:rsidRDefault="00AA0102" w:rsidP="00092529">
            <w:pPr>
              <w:spacing w:after="0" w:line="480" w:lineRule="auto"/>
              <w:jc w:val="center"/>
              <w:rPr>
                <w:ins w:id="20752" w:author="Hardik Malhotra" w:date="2021-09-30T23:26:00Z"/>
                <w:rFonts w:ascii="Verdana" w:eastAsia="Times New Roman" w:hAnsi="Verdana" w:cs="Arial"/>
                <w:b/>
                <w:bCs/>
                <w:color w:val="FFFFFF" w:themeColor="background1"/>
                <w:sz w:val="10"/>
                <w:szCs w:val="10"/>
                <w:lang w:val="en-US"/>
              </w:rPr>
            </w:pPr>
            <w:ins w:id="20753" w:author="Hardik Malhotra" w:date="2021-09-30T23:26:00Z">
              <w:r w:rsidRPr="00257590">
                <w:rPr>
                  <w:rFonts w:ascii="Verdana" w:eastAsia="Times New Roman" w:hAnsi="Verdana" w:cs="Arial"/>
                  <w:b/>
                  <w:bCs/>
                  <w:color w:val="FFFFFF" w:themeColor="background1"/>
                  <w:sz w:val="10"/>
                  <w:szCs w:val="10"/>
                  <w:lang w:val="en-US"/>
                </w:rPr>
                <w:t>2023F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241EE8D4" w14:textId="77777777" w:rsidR="00AA0102" w:rsidRPr="00257590" w:rsidRDefault="00AA0102" w:rsidP="00092529">
            <w:pPr>
              <w:spacing w:after="0" w:line="480" w:lineRule="auto"/>
              <w:jc w:val="center"/>
              <w:rPr>
                <w:ins w:id="20754" w:author="Hardik Malhotra" w:date="2021-09-30T23:26:00Z"/>
                <w:rFonts w:ascii="Verdana" w:eastAsia="Times New Roman" w:hAnsi="Verdana" w:cs="Arial"/>
                <w:b/>
                <w:bCs/>
                <w:color w:val="FFFFFF" w:themeColor="background1"/>
                <w:sz w:val="10"/>
                <w:szCs w:val="10"/>
                <w:lang w:val="en-US"/>
              </w:rPr>
            </w:pPr>
            <w:ins w:id="20755" w:author="Hardik Malhotra" w:date="2021-09-30T23:26:00Z">
              <w:r w:rsidRPr="00257590">
                <w:rPr>
                  <w:rFonts w:ascii="Verdana" w:eastAsia="Times New Roman" w:hAnsi="Verdana" w:cs="Arial"/>
                  <w:b/>
                  <w:bCs/>
                  <w:color w:val="FFFFFF" w:themeColor="background1"/>
                  <w:sz w:val="10"/>
                  <w:szCs w:val="10"/>
                  <w:lang w:val="en-US"/>
                </w:rPr>
                <w:t>2024F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50D6E5E1" w14:textId="77777777" w:rsidR="00AA0102" w:rsidRPr="00257590" w:rsidRDefault="00AA0102" w:rsidP="00092529">
            <w:pPr>
              <w:spacing w:after="0" w:line="480" w:lineRule="auto"/>
              <w:jc w:val="center"/>
              <w:rPr>
                <w:ins w:id="20756" w:author="Hardik Malhotra" w:date="2021-09-30T23:26:00Z"/>
                <w:rFonts w:ascii="Verdana" w:eastAsia="Times New Roman" w:hAnsi="Verdana" w:cs="Arial"/>
                <w:b/>
                <w:bCs/>
                <w:color w:val="FFFFFF" w:themeColor="background1"/>
                <w:sz w:val="10"/>
                <w:szCs w:val="10"/>
                <w:lang w:val="en-US"/>
              </w:rPr>
            </w:pPr>
            <w:ins w:id="20757" w:author="Hardik Malhotra" w:date="2021-09-30T23:26:00Z">
              <w:r w:rsidRPr="00257590">
                <w:rPr>
                  <w:rFonts w:ascii="Verdana" w:eastAsia="Times New Roman" w:hAnsi="Verdana" w:cs="Arial"/>
                  <w:b/>
                  <w:bCs/>
                  <w:color w:val="FFFFFF" w:themeColor="background1"/>
                  <w:sz w:val="10"/>
                  <w:szCs w:val="10"/>
                  <w:lang w:val="en-US"/>
                </w:rPr>
                <w:t>2025F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5F3DD2E9" w14:textId="77777777" w:rsidR="00AA0102" w:rsidRPr="00257590" w:rsidRDefault="00AA0102" w:rsidP="00092529">
            <w:pPr>
              <w:spacing w:after="0" w:line="480" w:lineRule="auto"/>
              <w:jc w:val="center"/>
              <w:rPr>
                <w:ins w:id="20758" w:author="Hardik Malhotra" w:date="2021-09-30T23:26:00Z"/>
                <w:rFonts w:ascii="Verdana" w:eastAsia="Times New Roman" w:hAnsi="Verdana" w:cs="Arial"/>
                <w:b/>
                <w:bCs/>
                <w:color w:val="FFFFFF" w:themeColor="background1"/>
                <w:sz w:val="10"/>
                <w:szCs w:val="10"/>
                <w:lang w:val="en-US"/>
              </w:rPr>
            </w:pPr>
            <w:ins w:id="20759" w:author="Hardik Malhotra" w:date="2021-09-30T23:26:00Z">
              <w:r w:rsidRPr="00257590">
                <w:rPr>
                  <w:rFonts w:ascii="Verdana" w:eastAsia="Times New Roman" w:hAnsi="Verdana" w:cs="Arial"/>
                  <w:b/>
                  <w:bCs/>
                  <w:color w:val="FFFFFF" w:themeColor="background1"/>
                  <w:sz w:val="10"/>
                  <w:szCs w:val="10"/>
                  <w:lang w:val="en-US"/>
                </w:rPr>
                <w:t>2026F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61D11D3E" w14:textId="77777777" w:rsidR="00AA0102" w:rsidRPr="00257590" w:rsidRDefault="00AA0102" w:rsidP="00092529">
            <w:pPr>
              <w:spacing w:after="0" w:line="480" w:lineRule="auto"/>
              <w:jc w:val="center"/>
              <w:rPr>
                <w:ins w:id="20760" w:author="Hardik Malhotra" w:date="2021-09-30T23:26:00Z"/>
                <w:rFonts w:ascii="Verdana" w:eastAsia="Times New Roman" w:hAnsi="Verdana" w:cs="Arial"/>
                <w:b/>
                <w:bCs/>
                <w:color w:val="FFFFFF" w:themeColor="background1"/>
                <w:sz w:val="10"/>
                <w:szCs w:val="10"/>
                <w:lang w:val="en-US"/>
              </w:rPr>
            </w:pPr>
            <w:ins w:id="20761" w:author="Hardik Malhotra" w:date="2021-09-30T23:26:00Z">
              <w:r w:rsidRPr="00257590">
                <w:rPr>
                  <w:rFonts w:ascii="Verdana" w:eastAsia="Times New Roman" w:hAnsi="Verdana" w:cs="Arial"/>
                  <w:b/>
                  <w:bCs/>
                  <w:color w:val="FFFFFF" w:themeColor="background1"/>
                  <w:sz w:val="10"/>
                  <w:szCs w:val="10"/>
                  <w:lang w:val="en-US"/>
                </w:rPr>
                <w:t>2027F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2E5BC33E" w14:textId="77777777" w:rsidR="00AA0102" w:rsidRPr="00257590" w:rsidRDefault="00AA0102" w:rsidP="00092529">
            <w:pPr>
              <w:spacing w:after="0" w:line="480" w:lineRule="auto"/>
              <w:jc w:val="center"/>
              <w:rPr>
                <w:ins w:id="20762" w:author="Hardik Malhotra" w:date="2021-09-30T23:26:00Z"/>
                <w:rFonts w:ascii="Verdana" w:eastAsia="Times New Roman" w:hAnsi="Verdana" w:cs="Arial"/>
                <w:b/>
                <w:bCs/>
                <w:color w:val="FFFFFF" w:themeColor="background1"/>
                <w:sz w:val="10"/>
                <w:szCs w:val="10"/>
                <w:lang w:val="en-US"/>
              </w:rPr>
            </w:pPr>
            <w:ins w:id="20763" w:author="Hardik Malhotra" w:date="2021-09-30T23:26:00Z">
              <w:r w:rsidRPr="00257590">
                <w:rPr>
                  <w:rFonts w:ascii="Verdana" w:eastAsia="Times New Roman" w:hAnsi="Verdana" w:cs="Arial"/>
                  <w:b/>
                  <w:bCs/>
                  <w:color w:val="FFFFFF" w:themeColor="background1"/>
                  <w:sz w:val="10"/>
                  <w:szCs w:val="10"/>
                  <w:lang w:val="en-US"/>
                </w:rPr>
                <w:t>2028F</w:t>
              </w:r>
            </w:ins>
          </w:p>
        </w:tc>
        <w:tc>
          <w:tcPr>
            <w:tcW w:w="590" w:type="dxa"/>
            <w:tcBorders>
              <w:top w:val="single" w:sz="4" w:space="0" w:color="auto"/>
              <w:left w:val="nil"/>
              <w:bottom w:val="single" w:sz="4" w:space="0" w:color="auto"/>
              <w:right w:val="nil"/>
            </w:tcBorders>
            <w:shd w:val="clear" w:color="auto" w:fill="C00000"/>
            <w:noWrap/>
            <w:vAlign w:val="bottom"/>
            <w:hideMark/>
          </w:tcPr>
          <w:p w14:paraId="115DF4B2" w14:textId="77777777" w:rsidR="00AA0102" w:rsidRPr="00257590" w:rsidRDefault="00AA0102" w:rsidP="00092529">
            <w:pPr>
              <w:spacing w:after="0" w:line="480" w:lineRule="auto"/>
              <w:jc w:val="center"/>
              <w:rPr>
                <w:ins w:id="20764" w:author="Hardik Malhotra" w:date="2021-09-30T23:26:00Z"/>
                <w:rFonts w:ascii="Verdana" w:eastAsia="Times New Roman" w:hAnsi="Verdana" w:cs="Arial"/>
                <w:b/>
                <w:bCs/>
                <w:color w:val="FFFFFF" w:themeColor="background1"/>
                <w:sz w:val="10"/>
                <w:szCs w:val="10"/>
                <w:lang w:val="en-US"/>
              </w:rPr>
            </w:pPr>
            <w:ins w:id="20765" w:author="Hardik Malhotra" w:date="2021-09-30T23:26:00Z">
              <w:r w:rsidRPr="00257590">
                <w:rPr>
                  <w:rFonts w:ascii="Verdana" w:eastAsia="Times New Roman" w:hAnsi="Verdana" w:cs="Arial"/>
                  <w:b/>
                  <w:bCs/>
                  <w:color w:val="FFFFFF" w:themeColor="background1"/>
                  <w:sz w:val="10"/>
                  <w:szCs w:val="10"/>
                  <w:lang w:val="en-US"/>
                </w:rPr>
                <w:t>2029F</w:t>
              </w:r>
            </w:ins>
          </w:p>
        </w:tc>
        <w:tc>
          <w:tcPr>
            <w:tcW w:w="566"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5C811BF7" w14:textId="77777777" w:rsidR="00AA0102" w:rsidRPr="00257590" w:rsidRDefault="00AA0102" w:rsidP="00092529">
            <w:pPr>
              <w:spacing w:after="0" w:line="480" w:lineRule="auto"/>
              <w:jc w:val="center"/>
              <w:rPr>
                <w:ins w:id="20766" w:author="Hardik Malhotra" w:date="2021-09-30T23:26:00Z"/>
                <w:rFonts w:ascii="Verdana" w:eastAsia="Times New Roman" w:hAnsi="Verdana" w:cs="Arial"/>
                <w:b/>
                <w:bCs/>
                <w:color w:val="FFFFFF" w:themeColor="background1"/>
                <w:sz w:val="10"/>
                <w:szCs w:val="10"/>
                <w:lang w:val="en-US"/>
              </w:rPr>
            </w:pPr>
            <w:ins w:id="20767" w:author="Hardik Malhotra" w:date="2021-09-30T23:26:00Z">
              <w:r w:rsidRPr="00257590">
                <w:rPr>
                  <w:rFonts w:ascii="Verdana" w:eastAsia="Times New Roman" w:hAnsi="Verdana" w:cs="Arial"/>
                  <w:b/>
                  <w:bCs/>
                  <w:color w:val="FFFFFF" w:themeColor="background1"/>
                  <w:sz w:val="10"/>
                  <w:szCs w:val="10"/>
                  <w:lang w:val="en-US"/>
                </w:rPr>
                <w:t>2030F</w:t>
              </w:r>
            </w:ins>
          </w:p>
        </w:tc>
      </w:tr>
      <w:tr w:rsidR="00AA0102" w:rsidRPr="00257590" w14:paraId="7880AE79" w14:textId="77777777" w:rsidTr="00092529">
        <w:tblPrEx>
          <w:tblW w:w="10321" w:type="dxa"/>
          <w:tblInd w:w="-185" w:type="dxa"/>
          <w:tblPrExChange w:id="20768" w:author="Hardik Malhotra" w:date="2021-09-30T23:27:00Z">
            <w:tblPrEx>
              <w:tblW w:w="10321" w:type="dxa"/>
              <w:tblInd w:w="-185" w:type="dxa"/>
            </w:tblPrEx>
          </w:tblPrExChange>
        </w:tblPrEx>
        <w:trPr>
          <w:trHeight w:val="334"/>
          <w:ins w:id="20769" w:author="Hardik Malhotra" w:date="2021-09-30T23:26:00Z"/>
          <w:trPrChange w:id="20770" w:author="Hardik Malhotra" w:date="2021-09-30T23:27:00Z">
            <w:trPr>
              <w:gridBefore w:val="1"/>
              <w:trHeight w:val="334"/>
            </w:trPr>
          </w:trPrChange>
        </w:trPr>
        <w:tc>
          <w:tcPr>
            <w:tcW w:w="1185" w:type="dxa"/>
            <w:tcBorders>
              <w:top w:val="nil"/>
              <w:left w:val="single" w:sz="4" w:space="0" w:color="auto"/>
              <w:bottom w:val="single" w:sz="4" w:space="0" w:color="auto"/>
              <w:right w:val="single" w:sz="4" w:space="0" w:color="auto"/>
            </w:tcBorders>
            <w:shd w:val="clear" w:color="000000" w:fill="FFFFFF"/>
            <w:noWrap/>
            <w:vAlign w:val="bottom"/>
            <w:hideMark/>
            <w:tcPrChange w:id="20771" w:author="Hardik Malhotra" w:date="2021-09-30T23:27:00Z">
              <w:tcPr>
                <w:tcW w:w="1185" w:type="dxa"/>
                <w:gridSpan w:val="2"/>
                <w:tcBorders>
                  <w:top w:val="nil"/>
                  <w:left w:val="single" w:sz="4" w:space="0" w:color="auto"/>
                  <w:bottom w:val="single" w:sz="4" w:space="0" w:color="auto"/>
                  <w:right w:val="single" w:sz="4" w:space="0" w:color="auto"/>
                </w:tcBorders>
                <w:shd w:val="clear" w:color="000000" w:fill="FFFFFF"/>
                <w:noWrap/>
                <w:vAlign w:val="bottom"/>
                <w:hideMark/>
              </w:tcPr>
            </w:tcPrChange>
          </w:tcPr>
          <w:p w14:paraId="7D82EA5E" w14:textId="77777777" w:rsidR="00AA0102" w:rsidRPr="00257590" w:rsidRDefault="00AA0102" w:rsidP="00AA0102">
            <w:pPr>
              <w:spacing w:after="0" w:line="240" w:lineRule="auto"/>
              <w:rPr>
                <w:ins w:id="20772" w:author="Hardik Malhotra" w:date="2021-09-30T23:26:00Z"/>
                <w:rFonts w:ascii="Verdana" w:eastAsia="Times New Roman" w:hAnsi="Verdana" w:cs="Times New Roman"/>
                <w:color w:val="000000"/>
                <w:sz w:val="10"/>
                <w:szCs w:val="10"/>
                <w:lang w:val="en-US"/>
              </w:rPr>
            </w:pPr>
            <w:ins w:id="20773" w:author="Hardik Malhotra" w:date="2021-09-30T23:26:00Z">
              <w:r w:rsidRPr="00257590">
                <w:rPr>
                  <w:rFonts w:ascii="Verdana" w:eastAsia="Times New Roman" w:hAnsi="Verdana" w:cs="Times New Roman"/>
                  <w:color w:val="000000"/>
                  <w:sz w:val="10"/>
                  <w:szCs w:val="10"/>
                  <w:lang w:val="en-US"/>
                </w:rPr>
                <w:t>Paints &amp; Coatings</w:t>
              </w:r>
            </w:ins>
          </w:p>
        </w:tc>
        <w:tc>
          <w:tcPr>
            <w:tcW w:w="519" w:type="dxa"/>
            <w:tcBorders>
              <w:top w:val="nil"/>
              <w:left w:val="nil"/>
              <w:bottom w:val="single" w:sz="4" w:space="0" w:color="auto"/>
              <w:right w:val="single" w:sz="4" w:space="0" w:color="auto"/>
            </w:tcBorders>
            <w:shd w:val="clear" w:color="000000" w:fill="FFFFFF"/>
            <w:noWrap/>
            <w:vAlign w:val="bottom"/>
            <w:hideMark/>
            <w:tcPrChange w:id="20774" w:author="Hardik Malhotra" w:date="2021-09-30T23:27:00Z">
              <w:tcPr>
                <w:tcW w:w="519" w:type="dxa"/>
                <w:gridSpan w:val="2"/>
                <w:tcBorders>
                  <w:top w:val="nil"/>
                  <w:left w:val="nil"/>
                  <w:bottom w:val="single" w:sz="4" w:space="0" w:color="auto"/>
                  <w:right w:val="single" w:sz="4" w:space="0" w:color="auto"/>
                </w:tcBorders>
                <w:shd w:val="clear" w:color="000000" w:fill="FFFFFF"/>
                <w:noWrap/>
                <w:vAlign w:val="center"/>
                <w:hideMark/>
              </w:tcPr>
            </w:tcPrChange>
          </w:tcPr>
          <w:p w14:paraId="226610C9" w14:textId="1331EF51" w:rsidR="00AA0102" w:rsidRPr="005858C1" w:rsidRDefault="00AA0102" w:rsidP="00AA0102">
            <w:pPr>
              <w:spacing w:after="0" w:line="240" w:lineRule="auto"/>
              <w:jc w:val="center"/>
              <w:rPr>
                <w:ins w:id="20775" w:author="Hardik Malhotra" w:date="2021-09-30T23:26:00Z"/>
                <w:rFonts w:ascii="Verdana" w:eastAsia="Times New Roman" w:hAnsi="Verdana" w:cs="Times New Roman"/>
                <w:color w:val="000000" w:themeColor="text1"/>
                <w:sz w:val="10"/>
                <w:szCs w:val="10"/>
                <w:lang w:val="en-US"/>
              </w:rPr>
            </w:pPr>
            <w:ins w:id="20776" w:author="Hardik Malhotra" w:date="2021-09-30T23:27:00Z">
              <w:r w:rsidRPr="00AA0102">
                <w:rPr>
                  <w:rFonts w:ascii="Verdana" w:hAnsi="Verdana"/>
                  <w:color w:val="000000"/>
                  <w:sz w:val="10"/>
                  <w:szCs w:val="10"/>
                  <w:rPrChange w:id="20777" w:author="Hardik Malhotra" w:date="2021-09-30T23:27:00Z">
                    <w:rPr>
                      <w:rFonts w:ascii="Verdana" w:hAnsi="Verdana"/>
                      <w:b/>
                      <w:bCs/>
                      <w:color w:val="000000"/>
                      <w:sz w:val="20"/>
                      <w:szCs w:val="20"/>
                    </w:rPr>
                  </w:rPrChange>
                </w:rPr>
                <w:t>702</w:t>
              </w:r>
            </w:ins>
          </w:p>
        </w:tc>
        <w:tc>
          <w:tcPr>
            <w:tcW w:w="519" w:type="dxa"/>
            <w:tcBorders>
              <w:top w:val="nil"/>
              <w:left w:val="nil"/>
              <w:bottom w:val="single" w:sz="4" w:space="0" w:color="auto"/>
              <w:right w:val="single" w:sz="4" w:space="0" w:color="auto"/>
            </w:tcBorders>
            <w:shd w:val="clear" w:color="000000" w:fill="FFFFFF"/>
            <w:noWrap/>
            <w:vAlign w:val="bottom"/>
            <w:hideMark/>
            <w:tcPrChange w:id="20778" w:author="Hardik Malhotra" w:date="2021-09-30T23:27:00Z">
              <w:tcPr>
                <w:tcW w:w="519" w:type="dxa"/>
                <w:gridSpan w:val="2"/>
                <w:tcBorders>
                  <w:top w:val="nil"/>
                  <w:left w:val="nil"/>
                  <w:bottom w:val="single" w:sz="4" w:space="0" w:color="auto"/>
                  <w:right w:val="single" w:sz="4" w:space="0" w:color="auto"/>
                </w:tcBorders>
                <w:shd w:val="clear" w:color="000000" w:fill="FFFFFF"/>
                <w:noWrap/>
                <w:vAlign w:val="center"/>
                <w:hideMark/>
              </w:tcPr>
            </w:tcPrChange>
          </w:tcPr>
          <w:p w14:paraId="409EB394" w14:textId="6527C300" w:rsidR="00AA0102" w:rsidRPr="005858C1" w:rsidRDefault="00AA0102" w:rsidP="00AA0102">
            <w:pPr>
              <w:spacing w:after="0" w:line="240" w:lineRule="auto"/>
              <w:jc w:val="center"/>
              <w:rPr>
                <w:ins w:id="20779" w:author="Hardik Malhotra" w:date="2021-09-30T23:26:00Z"/>
                <w:rFonts w:ascii="Verdana" w:eastAsia="Times New Roman" w:hAnsi="Verdana" w:cs="Times New Roman"/>
                <w:color w:val="000000" w:themeColor="text1"/>
                <w:sz w:val="10"/>
                <w:szCs w:val="10"/>
                <w:lang w:val="en-US"/>
              </w:rPr>
            </w:pPr>
            <w:ins w:id="20780" w:author="Hardik Malhotra" w:date="2021-09-30T23:27:00Z">
              <w:r w:rsidRPr="00AA0102">
                <w:rPr>
                  <w:rFonts w:ascii="Verdana" w:hAnsi="Verdana"/>
                  <w:color w:val="000000"/>
                  <w:sz w:val="10"/>
                  <w:szCs w:val="10"/>
                  <w:rPrChange w:id="20781" w:author="Hardik Malhotra" w:date="2021-09-30T23:27:00Z">
                    <w:rPr>
                      <w:rFonts w:ascii="Verdana" w:hAnsi="Verdana"/>
                      <w:b/>
                      <w:bCs/>
                      <w:color w:val="000000"/>
                      <w:sz w:val="20"/>
                      <w:szCs w:val="20"/>
                    </w:rPr>
                  </w:rPrChange>
                </w:rPr>
                <w:t>747</w:t>
              </w:r>
            </w:ins>
          </w:p>
        </w:tc>
        <w:tc>
          <w:tcPr>
            <w:tcW w:w="519" w:type="dxa"/>
            <w:tcBorders>
              <w:top w:val="nil"/>
              <w:left w:val="nil"/>
              <w:bottom w:val="single" w:sz="4" w:space="0" w:color="auto"/>
              <w:right w:val="single" w:sz="4" w:space="0" w:color="auto"/>
            </w:tcBorders>
            <w:shd w:val="clear" w:color="000000" w:fill="FFFFFF"/>
            <w:noWrap/>
            <w:vAlign w:val="bottom"/>
            <w:hideMark/>
            <w:tcPrChange w:id="20782" w:author="Hardik Malhotra" w:date="2021-09-30T23:27:00Z">
              <w:tcPr>
                <w:tcW w:w="519" w:type="dxa"/>
                <w:gridSpan w:val="2"/>
                <w:tcBorders>
                  <w:top w:val="nil"/>
                  <w:left w:val="nil"/>
                  <w:bottom w:val="single" w:sz="4" w:space="0" w:color="auto"/>
                  <w:right w:val="single" w:sz="4" w:space="0" w:color="auto"/>
                </w:tcBorders>
                <w:shd w:val="clear" w:color="000000" w:fill="FFFFFF"/>
                <w:noWrap/>
                <w:vAlign w:val="center"/>
                <w:hideMark/>
              </w:tcPr>
            </w:tcPrChange>
          </w:tcPr>
          <w:p w14:paraId="235C1653" w14:textId="1D70606F" w:rsidR="00AA0102" w:rsidRPr="005858C1" w:rsidRDefault="00AA0102" w:rsidP="00AA0102">
            <w:pPr>
              <w:spacing w:after="0" w:line="240" w:lineRule="auto"/>
              <w:jc w:val="center"/>
              <w:rPr>
                <w:ins w:id="20783" w:author="Hardik Malhotra" w:date="2021-09-30T23:26:00Z"/>
                <w:rFonts w:ascii="Verdana" w:eastAsia="Times New Roman" w:hAnsi="Verdana" w:cs="Times New Roman"/>
                <w:color w:val="000000" w:themeColor="text1"/>
                <w:sz w:val="10"/>
                <w:szCs w:val="10"/>
                <w:lang w:val="en-US"/>
              </w:rPr>
            </w:pPr>
            <w:ins w:id="20784" w:author="Hardik Malhotra" w:date="2021-09-30T23:27:00Z">
              <w:r w:rsidRPr="00AA0102">
                <w:rPr>
                  <w:rFonts w:ascii="Verdana" w:hAnsi="Verdana"/>
                  <w:color w:val="000000"/>
                  <w:sz w:val="10"/>
                  <w:szCs w:val="10"/>
                  <w:rPrChange w:id="20785" w:author="Hardik Malhotra" w:date="2021-09-30T23:27:00Z">
                    <w:rPr>
                      <w:rFonts w:ascii="Verdana" w:hAnsi="Verdana"/>
                      <w:b/>
                      <w:bCs/>
                      <w:color w:val="000000"/>
                      <w:sz w:val="20"/>
                      <w:szCs w:val="20"/>
                    </w:rPr>
                  </w:rPrChange>
                </w:rPr>
                <w:t>825</w:t>
              </w:r>
            </w:ins>
          </w:p>
        </w:tc>
        <w:tc>
          <w:tcPr>
            <w:tcW w:w="520" w:type="dxa"/>
            <w:tcBorders>
              <w:top w:val="nil"/>
              <w:left w:val="nil"/>
              <w:bottom w:val="single" w:sz="4" w:space="0" w:color="auto"/>
              <w:right w:val="single" w:sz="4" w:space="0" w:color="auto"/>
            </w:tcBorders>
            <w:shd w:val="clear" w:color="000000" w:fill="FFFFFF"/>
            <w:noWrap/>
            <w:vAlign w:val="bottom"/>
            <w:hideMark/>
            <w:tcPrChange w:id="20786" w:author="Hardik Malhotra" w:date="2021-09-30T23:27:00Z">
              <w:tcPr>
                <w:tcW w:w="520" w:type="dxa"/>
                <w:gridSpan w:val="2"/>
                <w:tcBorders>
                  <w:top w:val="nil"/>
                  <w:left w:val="nil"/>
                  <w:bottom w:val="single" w:sz="4" w:space="0" w:color="auto"/>
                  <w:right w:val="single" w:sz="4" w:space="0" w:color="auto"/>
                </w:tcBorders>
                <w:shd w:val="clear" w:color="000000" w:fill="FFFFFF"/>
                <w:noWrap/>
                <w:vAlign w:val="center"/>
                <w:hideMark/>
              </w:tcPr>
            </w:tcPrChange>
          </w:tcPr>
          <w:p w14:paraId="1ED134AA" w14:textId="032B0F8C" w:rsidR="00AA0102" w:rsidRPr="005858C1" w:rsidRDefault="00AA0102" w:rsidP="00AA0102">
            <w:pPr>
              <w:spacing w:after="0" w:line="240" w:lineRule="auto"/>
              <w:jc w:val="center"/>
              <w:rPr>
                <w:ins w:id="20787" w:author="Hardik Malhotra" w:date="2021-09-30T23:26:00Z"/>
                <w:rFonts w:ascii="Verdana" w:eastAsia="Times New Roman" w:hAnsi="Verdana" w:cs="Times New Roman"/>
                <w:color w:val="000000" w:themeColor="text1"/>
                <w:sz w:val="10"/>
                <w:szCs w:val="10"/>
                <w:lang w:val="en-US"/>
              </w:rPr>
            </w:pPr>
            <w:ins w:id="20788" w:author="Hardik Malhotra" w:date="2021-09-30T23:27:00Z">
              <w:r w:rsidRPr="00AA0102">
                <w:rPr>
                  <w:rFonts w:ascii="Verdana" w:hAnsi="Verdana"/>
                  <w:color w:val="000000"/>
                  <w:sz w:val="10"/>
                  <w:szCs w:val="10"/>
                  <w:rPrChange w:id="20789" w:author="Hardik Malhotra" w:date="2021-09-30T23:27:00Z">
                    <w:rPr>
                      <w:rFonts w:ascii="Verdana" w:hAnsi="Verdana"/>
                      <w:b/>
                      <w:bCs/>
                      <w:color w:val="000000"/>
                      <w:sz w:val="20"/>
                      <w:szCs w:val="20"/>
                    </w:rPr>
                  </w:rPrChange>
                </w:rPr>
                <w:t>850</w:t>
              </w:r>
            </w:ins>
          </w:p>
        </w:tc>
        <w:tc>
          <w:tcPr>
            <w:tcW w:w="593" w:type="dxa"/>
            <w:tcBorders>
              <w:top w:val="nil"/>
              <w:left w:val="nil"/>
              <w:bottom w:val="single" w:sz="4" w:space="0" w:color="auto"/>
              <w:right w:val="single" w:sz="4" w:space="0" w:color="auto"/>
            </w:tcBorders>
            <w:shd w:val="clear" w:color="000000" w:fill="FFFFFF"/>
            <w:noWrap/>
            <w:vAlign w:val="bottom"/>
            <w:hideMark/>
            <w:tcPrChange w:id="20790" w:author="Hardik Malhotra" w:date="2021-09-30T23:27:00Z">
              <w:tcPr>
                <w:tcW w:w="593" w:type="dxa"/>
                <w:gridSpan w:val="2"/>
                <w:tcBorders>
                  <w:top w:val="nil"/>
                  <w:left w:val="nil"/>
                  <w:bottom w:val="single" w:sz="4" w:space="0" w:color="auto"/>
                  <w:right w:val="single" w:sz="4" w:space="0" w:color="auto"/>
                </w:tcBorders>
                <w:shd w:val="clear" w:color="000000" w:fill="FFFFFF"/>
                <w:noWrap/>
                <w:vAlign w:val="center"/>
                <w:hideMark/>
              </w:tcPr>
            </w:tcPrChange>
          </w:tcPr>
          <w:p w14:paraId="5ADE0E4F" w14:textId="6BFAC9B6" w:rsidR="00AA0102" w:rsidRPr="005858C1" w:rsidRDefault="00AA0102" w:rsidP="00AA0102">
            <w:pPr>
              <w:spacing w:after="0" w:line="240" w:lineRule="auto"/>
              <w:jc w:val="center"/>
              <w:rPr>
                <w:ins w:id="20791" w:author="Hardik Malhotra" w:date="2021-09-30T23:26:00Z"/>
                <w:rFonts w:ascii="Verdana" w:eastAsia="Times New Roman" w:hAnsi="Verdana" w:cs="Times New Roman"/>
                <w:color w:val="000000" w:themeColor="text1"/>
                <w:sz w:val="10"/>
                <w:szCs w:val="10"/>
                <w:lang w:val="en-US"/>
              </w:rPr>
            </w:pPr>
            <w:ins w:id="20792" w:author="Hardik Malhotra" w:date="2021-09-30T23:27:00Z">
              <w:r w:rsidRPr="00AA0102">
                <w:rPr>
                  <w:rFonts w:ascii="Verdana" w:hAnsi="Verdana"/>
                  <w:color w:val="000000"/>
                  <w:sz w:val="10"/>
                  <w:szCs w:val="10"/>
                  <w:rPrChange w:id="20793" w:author="Hardik Malhotra" w:date="2021-09-30T23:27:00Z">
                    <w:rPr>
                      <w:rFonts w:ascii="Verdana" w:hAnsi="Verdana"/>
                      <w:b/>
                      <w:bCs/>
                      <w:color w:val="000000"/>
                      <w:sz w:val="20"/>
                      <w:szCs w:val="20"/>
                    </w:rPr>
                  </w:rPrChange>
                </w:rPr>
                <w:t>907</w:t>
              </w:r>
            </w:ins>
          </w:p>
        </w:tc>
        <w:tc>
          <w:tcPr>
            <w:tcW w:w="590" w:type="dxa"/>
            <w:tcBorders>
              <w:top w:val="nil"/>
              <w:left w:val="nil"/>
              <w:bottom w:val="single" w:sz="4" w:space="0" w:color="auto"/>
              <w:right w:val="single" w:sz="4" w:space="0" w:color="auto"/>
            </w:tcBorders>
            <w:shd w:val="clear" w:color="000000" w:fill="FFFFFF"/>
            <w:noWrap/>
            <w:vAlign w:val="bottom"/>
            <w:hideMark/>
            <w:tcPrChange w:id="20794"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13D7E184" w14:textId="54B3E544" w:rsidR="00AA0102" w:rsidRPr="005858C1" w:rsidRDefault="00AA0102" w:rsidP="00AA0102">
            <w:pPr>
              <w:spacing w:after="0" w:line="240" w:lineRule="auto"/>
              <w:jc w:val="center"/>
              <w:rPr>
                <w:ins w:id="20795" w:author="Hardik Malhotra" w:date="2021-09-30T23:26:00Z"/>
                <w:rFonts w:ascii="Verdana" w:eastAsia="Times New Roman" w:hAnsi="Verdana" w:cs="Times New Roman"/>
                <w:color w:val="000000" w:themeColor="text1"/>
                <w:sz w:val="10"/>
                <w:szCs w:val="10"/>
                <w:lang w:val="en-US"/>
              </w:rPr>
            </w:pPr>
            <w:ins w:id="20796" w:author="Hardik Malhotra" w:date="2021-09-30T23:27:00Z">
              <w:r w:rsidRPr="00AA0102">
                <w:rPr>
                  <w:rFonts w:ascii="Verdana" w:hAnsi="Verdana"/>
                  <w:color w:val="000000"/>
                  <w:sz w:val="10"/>
                  <w:szCs w:val="10"/>
                  <w:rPrChange w:id="20797" w:author="Hardik Malhotra" w:date="2021-09-30T23:27:00Z">
                    <w:rPr>
                      <w:rFonts w:ascii="Verdana" w:hAnsi="Verdana"/>
                      <w:b/>
                      <w:bCs/>
                      <w:color w:val="000000"/>
                      <w:sz w:val="20"/>
                      <w:szCs w:val="20"/>
                    </w:rPr>
                  </w:rPrChange>
                </w:rPr>
                <w:t>897</w:t>
              </w:r>
            </w:ins>
          </w:p>
        </w:tc>
        <w:tc>
          <w:tcPr>
            <w:tcW w:w="590" w:type="dxa"/>
            <w:tcBorders>
              <w:top w:val="nil"/>
              <w:left w:val="nil"/>
              <w:bottom w:val="single" w:sz="4" w:space="0" w:color="auto"/>
              <w:right w:val="single" w:sz="4" w:space="0" w:color="auto"/>
            </w:tcBorders>
            <w:shd w:val="clear" w:color="000000" w:fill="FFFFFF"/>
            <w:noWrap/>
            <w:vAlign w:val="bottom"/>
            <w:hideMark/>
            <w:tcPrChange w:id="20798"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5BF33F3F" w14:textId="0D6E1117" w:rsidR="00AA0102" w:rsidRPr="005858C1" w:rsidRDefault="00AA0102" w:rsidP="00AA0102">
            <w:pPr>
              <w:spacing w:after="0" w:line="240" w:lineRule="auto"/>
              <w:jc w:val="center"/>
              <w:rPr>
                <w:ins w:id="20799" w:author="Hardik Malhotra" w:date="2021-09-30T23:26:00Z"/>
                <w:rFonts w:ascii="Verdana" w:eastAsia="Times New Roman" w:hAnsi="Verdana" w:cs="Times New Roman"/>
                <w:color w:val="000000" w:themeColor="text1"/>
                <w:sz w:val="10"/>
                <w:szCs w:val="10"/>
                <w:lang w:val="en-US"/>
              </w:rPr>
            </w:pPr>
            <w:ins w:id="20800" w:author="Hardik Malhotra" w:date="2021-09-30T23:27:00Z">
              <w:r w:rsidRPr="00AA0102">
                <w:rPr>
                  <w:rFonts w:ascii="Verdana" w:hAnsi="Verdana"/>
                  <w:color w:val="000000"/>
                  <w:sz w:val="10"/>
                  <w:szCs w:val="10"/>
                  <w:rPrChange w:id="20801" w:author="Hardik Malhotra" w:date="2021-09-30T23:27:00Z">
                    <w:rPr>
                      <w:rFonts w:ascii="Verdana" w:hAnsi="Verdana"/>
                      <w:b/>
                      <w:bCs/>
                      <w:color w:val="000000"/>
                      <w:sz w:val="20"/>
                      <w:szCs w:val="20"/>
                    </w:rPr>
                  </w:rPrChange>
                </w:rPr>
                <w:t>971</w:t>
              </w:r>
            </w:ins>
          </w:p>
        </w:tc>
        <w:tc>
          <w:tcPr>
            <w:tcW w:w="590" w:type="dxa"/>
            <w:tcBorders>
              <w:top w:val="nil"/>
              <w:left w:val="nil"/>
              <w:bottom w:val="single" w:sz="4" w:space="0" w:color="auto"/>
              <w:right w:val="single" w:sz="4" w:space="0" w:color="auto"/>
            </w:tcBorders>
            <w:shd w:val="clear" w:color="000000" w:fill="FFFFFF"/>
            <w:noWrap/>
            <w:vAlign w:val="bottom"/>
            <w:hideMark/>
            <w:tcPrChange w:id="20802"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1DCE39DE" w14:textId="529A65E3" w:rsidR="00AA0102" w:rsidRPr="005858C1" w:rsidRDefault="00AA0102" w:rsidP="00AA0102">
            <w:pPr>
              <w:spacing w:after="0" w:line="240" w:lineRule="auto"/>
              <w:jc w:val="center"/>
              <w:rPr>
                <w:ins w:id="20803" w:author="Hardik Malhotra" w:date="2021-09-30T23:26:00Z"/>
                <w:rFonts w:ascii="Verdana" w:eastAsia="Times New Roman" w:hAnsi="Verdana" w:cs="Times New Roman"/>
                <w:color w:val="000000" w:themeColor="text1"/>
                <w:sz w:val="10"/>
                <w:szCs w:val="10"/>
                <w:lang w:val="en-US"/>
              </w:rPr>
            </w:pPr>
            <w:ins w:id="20804" w:author="Hardik Malhotra" w:date="2021-09-30T23:27:00Z">
              <w:r w:rsidRPr="00AA0102">
                <w:rPr>
                  <w:rFonts w:ascii="Verdana" w:hAnsi="Verdana"/>
                  <w:color w:val="000000"/>
                  <w:sz w:val="10"/>
                  <w:szCs w:val="10"/>
                  <w:rPrChange w:id="20805" w:author="Hardik Malhotra" w:date="2021-09-30T23:27:00Z">
                    <w:rPr>
                      <w:rFonts w:ascii="Verdana" w:hAnsi="Verdana"/>
                      <w:b/>
                      <w:bCs/>
                      <w:color w:val="000000"/>
                      <w:sz w:val="20"/>
                      <w:szCs w:val="20"/>
                    </w:rPr>
                  </w:rPrChange>
                </w:rPr>
                <w:t>1047</w:t>
              </w:r>
            </w:ins>
          </w:p>
        </w:tc>
        <w:tc>
          <w:tcPr>
            <w:tcW w:w="590" w:type="dxa"/>
            <w:tcBorders>
              <w:top w:val="nil"/>
              <w:left w:val="nil"/>
              <w:bottom w:val="single" w:sz="4" w:space="0" w:color="auto"/>
              <w:right w:val="single" w:sz="4" w:space="0" w:color="auto"/>
            </w:tcBorders>
            <w:shd w:val="clear" w:color="000000" w:fill="FFFFFF"/>
            <w:noWrap/>
            <w:vAlign w:val="bottom"/>
            <w:hideMark/>
            <w:tcPrChange w:id="20806"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0B8EB54B" w14:textId="22FD1396" w:rsidR="00AA0102" w:rsidRPr="005858C1" w:rsidRDefault="00AA0102" w:rsidP="00AA0102">
            <w:pPr>
              <w:spacing w:after="0" w:line="240" w:lineRule="auto"/>
              <w:jc w:val="center"/>
              <w:rPr>
                <w:ins w:id="20807" w:author="Hardik Malhotra" w:date="2021-09-30T23:26:00Z"/>
                <w:rFonts w:ascii="Verdana" w:eastAsia="Times New Roman" w:hAnsi="Verdana" w:cs="Times New Roman"/>
                <w:color w:val="000000" w:themeColor="text1"/>
                <w:sz w:val="10"/>
                <w:szCs w:val="10"/>
                <w:lang w:val="en-US"/>
              </w:rPr>
            </w:pPr>
            <w:ins w:id="20808" w:author="Hardik Malhotra" w:date="2021-09-30T23:27:00Z">
              <w:r w:rsidRPr="00AA0102">
                <w:rPr>
                  <w:rFonts w:ascii="Verdana" w:hAnsi="Verdana"/>
                  <w:color w:val="000000"/>
                  <w:sz w:val="10"/>
                  <w:szCs w:val="10"/>
                  <w:rPrChange w:id="20809" w:author="Hardik Malhotra" w:date="2021-09-30T23:27:00Z">
                    <w:rPr>
                      <w:rFonts w:ascii="Verdana" w:hAnsi="Verdana"/>
                      <w:b/>
                      <w:bCs/>
                      <w:color w:val="000000"/>
                      <w:sz w:val="20"/>
                      <w:szCs w:val="20"/>
                    </w:rPr>
                  </w:rPrChange>
                </w:rPr>
                <w:t>1122</w:t>
              </w:r>
            </w:ins>
          </w:p>
        </w:tc>
        <w:tc>
          <w:tcPr>
            <w:tcW w:w="590" w:type="dxa"/>
            <w:tcBorders>
              <w:top w:val="nil"/>
              <w:left w:val="nil"/>
              <w:bottom w:val="single" w:sz="4" w:space="0" w:color="auto"/>
              <w:right w:val="single" w:sz="4" w:space="0" w:color="auto"/>
            </w:tcBorders>
            <w:shd w:val="clear" w:color="000000" w:fill="FFFFFF"/>
            <w:noWrap/>
            <w:vAlign w:val="bottom"/>
            <w:hideMark/>
            <w:tcPrChange w:id="20810"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7CCDC832" w14:textId="31056A5B" w:rsidR="00AA0102" w:rsidRPr="005858C1" w:rsidRDefault="00AA0102" w:rsidP="00AA0102">
            <w:pPr>
              <w:spacing w:after="0" w:line="240" w:lineRule="auto"/>
              <w:jc w:val="center"/>
              <w:rPr>
                <w:ins w:id="20811" w:author="Hardik Malhotra" w:date="2021-09-30T23:26:00Z"/>
                <w:rFonts w:ascii="Verdana" w:eastAsia="Times New Roman" w:hAnsi="Verdana" w:cs="Times New Roman"/>
                <w:color w:val="000000" w:themeColor="text1"/>
                <w:sz w:val="10"/>
                <w:szCs w:val="10"/>
                <w:lang w:val="en-US"/>
              </w:rPr>
            </w:pPr>
            <w:ins w:id="20812" w:author="Hardik Malhotra" w:date="2021-09-30T23:27:00Z">
              <w:r w:rsidRPr="00AA0102">
                <w:rPr>
                  <w:rFonts w:ascii="Verdana" w:hAnsi="Verdana"/>
                  <w:color w:val="000000"/>
                  <w:sz w:val="10"/>
                  <w:szCs w:val="10"/>
                  <w:rPrChange w:id="20813" w:author="Hardik Malhotra" w:date="2021-09-30T23:27:00Z">
                    <w:rPr>
                      <w:rFonts w:ascii="Verdana" w:hAnsi="Verdana"/>
                      <w:b/>
                      <w:bCs/>
                      <w:color w:val="000000"/>
                      <w:sz w:val="20"/>
                      <w:szCs w:val="20"/>
                    </w:rPr>
                  </w:rPrChange>
                </w:rPr>
                <w:t>1197</w:t>
              </w:r>
            </w:ins>
          </w:p>
        </w:tc>
        <w:tc>
          <w:tcPr>
            <w:tcW w:w="590" w:type="dxa"/>
            <w:tcBorders>
              <w:top w:val="nil"/>
              <w:left w:val="nil"/>
              <w:bottom w:val="single" w:sz="4" w:space="0" w:color="auto"/>
              <w:right w:val="single" w:sz="4" w:space="0" w:color="auto"/>
            </w:tcBorders>
            <w:shd w:val="clear" w:color="000000" w:fill="FFFFFF"/>
            <w:noWrap/>
            <w:vAlign w:val="bottom"/>
            <w:hideMark/>
            <w:tcPrChange w:id="20814"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7D863114" w14:textId="728DC82F" w:rsidR="00AA0102" w:rsidRPr="005858C1" w:rsidRDefault="00AA0102" w:rsidP="00AA0102">
            <w:pPr>
              <w:spacing w:after="0" w:line="240" w:lineRule="auto"/>
              <w:jc w:val="center"/>
              <w:rPr>
                <w:ins w:id="20815" w:author="Hardik Malhotra" w:date="2021-09-30T23:26:00Z"/>
                <w:rFonts w:ascii="Verdana" w:eastAsia="Times New Roman" w:hAnsi="Verdana" w:cs="Times New Roman"/>
                <w:color w:val="000000" w:themeColor="text1"/>
                <w:sz w:val="10"/>
                <w:szCs w:val="10"/>
                <w:lang w:val="en-US"/>
              </w:rPr>
            </w:pPr>
            <w:ins w:id="20816" w:author="Hardik Malhotra" w:date="2021-09-30T23:27:00Z">
              <w:r w:rsidRPr="00AA0102">
                <w:rPr>
                  <w:rFonts w:ascii="Verdana" w:hAnsi="Verdana"/>
                  <w:color w:val="000000"/>
                  <w:sz w:val="10"/>
                  <w:szCs w:val="10"/>
                  <w:rPrChange w:id="20817" w:author="Hardik Malhotra" w:date="2021-09-30T23:27:00Z">
                    <w:rPr>
                      <w:rFonts w:ascii="Verdana" w:hAnsi="Verdana"/>
                      <w:b/>
                      <w:bCs/>
                      <w:color w:val="000000"/>
                      <w:sz w:val="20"/>
                      <w:szCs w:val="20"/>
                    </w:rPr>
                  </w:rPrChange>
                </w:rPr>
                <w:t>1278</w:t>
              </w:r>
            </w:ins>
          </w:p>
        </w:tc>
        <w:tc>
          <w:tcPr>
            <w:tcW w:w="590" w:type="dxa"/>
            <w:tcBorders>
              <w:top w:val="nil"/>
              <w:left w:val="nil"/>
              <w:bottom w:val="single" w:sz="4" w:space="0" w:color="auto"/>
              <w:right w:val="single" w:sz="4" w:space="0" w:color="auto"/>
            </w:tcBorders>
            <w:shd w:val="clear" w:color="000000" w:fill="FFFFFF"/>
            <w:noWrap/>
            <w:vAlign w:val="bottom"/>
            <w:hideMark/>
            <w:tcPrChange w:id="20818"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2015C37B" w14:textId="3F606EF5" w:rsidR="00AA0102" w:rsidRPr="005858C1" w:rsidRDefault="00AA0102" w:rsidP="00AA0102">
            <w:pPr>
              <w:spacing w:after="0" w:line="240" w:lineRule="auto"/>
              <w:jc w:val="center"/>
              <w:rPr>
                <w:ins w:id="20819" w:author="Hardik Malhotra" w:date="2021-09-30T23:26:00Z"/>
                <w:rFonts w:ascii="Verdana" w:eastAsia="Times New Roman" w:hAnsi="Verdana" w:cs="Times New Roman"/>
                <w:color w:val="000000" w:themeColor="text1"/>
                <w:sz w:val="10"/>
                <w:szCs w:val="10"/>
                <w:lang w:val="en-US"/>
              </w:rPr>
            </w:pPr>
            <w:ins w:id="20820" w:author="Hardik Malhotra" w:date="2021-09-30T23:27:00Z">
              <w:r w:rsidRPr="00AA0102">
                <w:rPr>
                  <w:rFonts w:ascii="Verdana" w:hAnsi="Verdana"/>
                  <w:color w:val="000000"/>
                  <w:sz w:val="10"/>
                  <w:szCs w:val="10"/>
                  <w:rPrChange w:id="20821" w:author="Hardik Malhotra" w:date="2021-09-30T23:27:00Z">
                    <w:rPr>
                      <w:rFonts w:ascii="Verdana" w:hAnsi="Verdana"/>
                      <w:b/>
                      <w:bCs/>
                      <w:color w:val="000000"/>
                      <w:sz w:val="20"/>
                      <w:szCs w:val="20"/>
                    </w:rPr>
                  </w:rPrChange>
                </w:rPr>
                <w:t>1351</w:t>
              </w:r>
            </w:ins>
          </w:p>
        </w:tc>
        <w:tc>
          <w:tcPr>
            <w:tcW w:w="590" w:type="dxa"/>
            <w:tcBorders>
              <w:top w:val="nil"/>
              <w:left w:val="nil"/>
              <w:bottom w:val="single" w:sz="4" w:space="0" w:color="auto"/>
              <w:right w:val="single" w:sz="4" w:space="0" w:color="auto"/>
            </w:tcBorders>
            <w:shd w:val="clear" w:color="000000" w:fill="FFFFFF"/>
            <w:noWrap/>
            <w:vAlign w:val="bottom"/>
            <w:hideMark/>
            <w:tcPrChange w:id="20822"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7DF8F8DB" w14:textId="5F7D66FD" w:rsidR="00AA0102" w:rsidRPr="005858C1" w:rsidRDefault="00AA0102" w:rsidP="00AA0102">
            <w:pPr>
              <w:spacing w:after="0" w:line="240" w:lineRule="auto"/>
              <w:jc w:val="center"/>
              <w:rPr>
                <w:ins w:id="20823" w:author="Hardik Malhotra" w:date="2021-09-30T23:26:00Z"/>
                <w:rFonts w:ascii="Verdana" w:eastAsia="Times New Roman" w:hAnsi="Verdana" w:cs="Times New Roman"/>
                <w:color w:val="000000" w:themeColor="text1"/>
                <w:sz w:val="10"/>
                <w:szCs w:val="10"/>
                <w:lang w:val="en-US"/>
              </w:rPr>
            </w:pPr>
            <w:ins w:id="20824" w:author="Hardik Malhotra" w:date="2021-09-30T23:27:00Z">
              <w:r w:rsidRPr="00AA0102">
                <w:rPr>
                  <w:rFonts w:ascii="Verdana" w:hAnsi="Verdana"/>
                  <w:color w:val="000000"/>
                  <w:sz w:val="10"/>
                  <w:szCs w:val="10"/>
                  <w:rPrChange w:id="20825" w:author="Hardik Malhotra" w:date="2021-09-30T23:27:00Z">
                    <w:rPr>
                      <w:rFonts w:ascii="Verdana" w:hAnsi="Verdana"/>
                      <w:b/>
                      <w:bCs/>
                      <w:color w:val="000000"/>
                      <w:sz w:val="20"/>
                      <w:szCs w:val="20"/>
                    </w:rPr>
                  </w:rPrChange>
                </w:rPr>
                <w:t>1423</w:t>
              </w:r>
            </w:ins>
          </w:p>
        </w:tc>
        <w:tc>
          <w:tcPr>
            <w:tcW w:w="590" w:type="dxa"/>
            <w:tcBorders>
              <w:top w:val="nil"/>
              <w:left w:val="nil"/>
              <w:bottom w:val="single" w:sz="4" w:space="0" w:color="auto"/>
              <w:right w:val="single" w:sz="4" w:space="0" w:color="auto"/>
            </w:tcBorders>
            <w:shd w:val="clear" w:color="000000" w:fill="FFFFFF"/>
            <w:noWrap/>
            <w:vAlign w:val="bottom"/>
            <w:hideMark/>
            <w:tcPrChange w:id="20826"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536FEC15" w14:textId="31B091FC" w:rsidR="00AA0102" w:rsidRPr="005858C1" w:rsidRDefault="00AA0102" w:rsidP="00AA0102">
            <w:pPr>
              <w:spacing w:after="0" w:line="240" w:lineRule="auto"/>
              <w:jc w:val="center"/>
              <w:rPr>
                <w:ins w:id="20827" w:author="Hardik Malhotra" w:date="2021-09-30T23:26:00Z"/>
                <w:rFonts w:ascii="Verdana" w:eastAsia="Times New Roman" w:hAnsi="Verdana" w:cs="Times New Roman"/>
                <w:color w:val="000000" w:themeColor="text1"/>
                <w:sz w:val="10"/>
                <w:szCs w:val="10"/>
                <w:lang w:val="en-US"/>
              </w:rPr>
            </w:pPr>
            <w:ins w:id="20828" w:author="Hardik Malhotra" w:date="2021-09-30T23:27:00Z">
              <w:r w:rsidRPr="00AA0102">
                <w:rPr>
                  <w:rFonts w:ascii="Verdana" w:hAnsi="Verdana"/>
                  <w:color w:val="000000"/>
                  <w:sz w:val="10"/>
                  <w:szCs w:val="10"/>
                  <w:rPrChange w:id="20829" w:author="Hardik Malhotra" w:date="2021-09-30T23:27:00Z">
                    <w:rPr>
                      <w:rFonts w:ascii="Verdana" w:hAnsi="Verdana"/>
                      <w:b/>
                      <w:bCs/>
                      <w:color w:val="000000"/>
                      <w:sz w:val="20"/>
                      <w:szCs w:val="20"/>
                    </w:rPr>
                  </w:rPrChange>
                </w:rPr>
                <w:t>1497</w:t>
              </w:r>
            </w:ins>
          </w:p>
        </w:tc>
        <w:tc>
          <w:tcPr>
            <w:tcW w:w="590" w:type="dxa"/>
            <w:tcBorders>
              <w:top w:val="nil"/>
              <w:left w:val="nil"/>
              <w:bottom w:val="single" w:sz="4" w:space="0" w:color="auto"/>
              <w:right w:val="single" w:sz="4" w:space="0" w:color="auto"/>
            </w:tcBorders>
            <w:shd w:val="clear" w:color="000000" w:fill="FFFFFF"/>
            <w:noWrap/>
            <w:vAlign w:val="bottom"/>
            <w:hideMark/>
            <w:tcPrChange w:id="20830"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07C0CBA8" w14:textId="0E05836F" w:rsidR="00AA0102" w:rsidRPr="005858C1" w:rsidRDefault="00AA0102" w:rsidP="00AA0102">
            <w:pPr>
              <w:spacing w:after="0" w:line="240" w:lineRule="auto"/>
              <w:jc w:val="center"/>
              <w:rPr>
                <w:ins w:id="20831" w:author="Hardik Malhotra" w:date="2021-09-30T23:26:00Z"/>
                <w:rFonts w:ascii="Verdana" w:eastAsia="Times New Roman" w:hAnsi="Verdana" w:cs="Times New Roman"/>
                <w:color w:val="000000" w:themeColor="text1"/>
                <w:sz w:val="10"/>
                <w:szCs w:val="10"/>
                <w:lang w:val="en-US"/>
              </w:rPr>
            </w:pPr>
            <w:ins w:id="20832" w:author="Hardik Malhotra" w:date="2021-09-30T23:27:00Z">
              <w:r w:rsidRPr="00AA0102">
                <w:rPr>
                  <w:rFonts w:ascii="Verdana" w:hAnsi="Verdana"/>
                  <w:color w:val="000000"/>
                  <w:sz w:val="10"/>
                  <w:szCs w:val="10"/>
                  <w:rPrChange w:id="20833" w:author="Hardik Malhotra" w:date="2021-09-30T23:27:00Z">
                    <w:rPr>
                      <w:rFonts w:ascii="Verdana" w:hAnsi="Verdana"/>
                      <w:b/>
                      <w:bCs/>
                      <w:color w:val="000000"/>
                      <w:sz w:val="20"/>
                      <w:szCs w:val="20"/>
                    </w:rPr>
                  </w:rPrChange>
                </w:rPr>
                <w:t>1570</w:t>
              </w:r>
            </w:ins>
          </w:p>
        </w:tc>
        <w:tc>
          <w:tcPr>
            <w:tcW w:w="566" w:type="dxa"/>
            <w:tcBorders>
              <w:top w:val="nil"/>
              <w:left w:val="nil"/>
              <w:bottom w:val="single" w:sz="4" w:space="0" w:color="auto"/>
              <w:right w:val="single" w:sz="4" w:space="0" w:color="auto"/>
            </w:tcBorders>
            <w:shd w:val="clear" w:color="000000" w:fill="FFFFFF"/>
            <w:noWrap/>
            <w:vAlign w:val="bottom"/>
            <w:hideMark/>
            <w:tcPrChange w:id="20834" w:author="Hardik Malhotra" w:date="2021-09-30T23:27:00Z">
              <w:tcPr>
                <w:tcW w:w="566" w:type="dxa"/>
                <w:gridSpan w:val="2"/>
                <w:tcBorders>
                  <w:top w:val="nil"/>
                  <w:left w:val="nil"/>
                  <w:bottom w:val="single" w:sz="4" w:space="0" w:color="auto"/>
                  <w:right w:val="single" w:sz="4" w:space="0" w:color="auto"/>
                </w:tcBorders>
                <w:shd w:val="clear" w:color="000000" w:fill="FFFFFF"/>
                <w:noWrap/>
                <w:vAlign w:val="center"/>
                <w:hideMark/>
              </w:tcPr>
            </w:tcPrChange>
          </w:tcPr>
          <w:p w14:paraId="0A51A056" w14:textId="1F851145" w:rsidR="00AA0102" w:rsidRPr="005858C1" w:rsidRDefault="00AA0102" w:rsidP="00AA0102">
            <w:pPr>
              <w:spacing w:after="0" w:line="240" w:lineRule="auto"/>
              <w:jc w:val="center"/>
              <w:rPr>
                <w:ins w:id="20835" w:author="Hardik Malhotra" w:date="2021-09-30T23:26:00Z"/>
                <w:rFonts w:ascii="Verdana" w:eastAsia="Times New Roman" w:hAnsi="Verdana" w:cs="Times New Roman"/>
                <w:color w:val="000000" w:themeColor="text1"/>
                <w:sz w:val="10"/>
                <w:szCs w:val="10"/>
                <w:lang w:val="en-US"/>
              </w:rPr>
            </w:pPr>
            <w:ins w:id="20836" w:author="Hardik Malhotra" w:date="2021-09-30T23:27:00Z">
              <w:r w:rsidRPr="00AA0102">
                <w:rPr>
                  <w:rFonts w:ascii="Verdana" w:hAnsi="Verdana"/>
                  <w:color w:val="000000"/>
                  <w:sz w:val="10"/>
                  <w:szCs w:val="10"/>
                  <w:rPrChange w:id="20837" w:author="Hardik Malhotra" w:date="2021-09-30T23:27:00Z">
                    <w:rPr>
                      <w:rFonts w:ascii="Verdana" w:hAnsi="Verdana"/>
                      <w:b/>
                      <w:bCs/>
                      <w:color w:val="000000"/>
                      <w:sz w:val="20"/>
                      <w:szCs w:val="20"/>
                    </w:rPr>
                  </w:rPrChange>
                </w:rPr>
                <w:t>1646</w:t>
              </w:r>
            </w:ins>
          </w:p>
        </w:tc>
      </w:tr>
      <w:tr w:rsidR="00AA0102" w:rsidRPr="00257590" w14:paraId="7AE40B74" w14:textId="77777777" w:rsidTr="00092529">
        <w:tblPrEx>
          <w:tblW w:w="10321" w:type="dxa"/>
          <w:tblInd w:w="-185" w:type="dxa"/>
          <w:tblPrExChange w:id="20838" w:author="Hardik Malhotra" w:date="2021-09-30T23:27:00Z">
            <w:tblPrEx>
              <w:tblW w:w="10321" w:type="dxa"/>
              <w:tblInd w:w="-185" w:type="dxa"/>
            </w:tblPrEx>
          </w:tblPrExChange>
        </w:tblPrEx>
        <w:trPr>
          <w:trHeight w:val="334"/>
          <w:ins w:id="20839" w:author="Hardik Malhotra" w:date="2021-09-30T23:26:00Z"/>
          <w:trPrChange w:id="20840" w:author="Hardik Malhotra" w:date="2021-09-30T23:27:00Z">
            <w:trPr>
              <w:gridBefore w:val="1"/>
              <w:trHeight w:val="334"/>
            </w:trPr>
          </w:trPrChange>
        </w:trPr>
        <w:tc>
          <w:tcPr>
            <w:tcW w:w="1185" w:type="dxa"/>
            <w:tcBorders>
              <w:top w:val="nil"/>
              <w:left w:val="single" w:sz="4" w:space="0" w:color="auto"/>
              <w:bottom w:val="single" w:sz="4" w:space="0" w:color="auto"/>
              <w:right w:val="single" w:sz="4" w:space="0" w:color="auto"/>
            </w:tcBorders>
            <w:shd w:val="clear" w:color="000000" w:fill="FFFFFF"/>
            <w:noWrap/>
            <w:vAlign w:val="bottom"/>
            <w:hideMark/>
            <w:tcPrChange w:id="20841" w:author="Hardik Malhotra" w:date="2021-09-30T23:27:00Z">
              <w:tcPr>
                <w:tcW w:w="1185" w:type="dxa"/>
                <w:gridSpan w:val="2"/>
                <w:tcBorders>
                  <w:top w:val="nil"/>
                  <w:left w:val="single" w:sz="4" w:space="0" w:color="auto"/>
                  <w:bottom w:val="single" w:sz="4" w:space="0" w:color="auto"/>
                  <w:right w:val="single" w:sz="4" w:space="0" w:color="auto"/>
                </w:tcBorders>
                <w:shd w:val="clear" w:color="000000" w:fill="FFFFFF"/>
                <w:noWrap/>
                <w:vAlign w:val="bottom"/>
                <w:hideMark/>
              </w:tcPr>
            </w:tcPrChange>
          </w:tcPr>
          <w:p w14:paraId="7BB250BD" w14:textId="77777777" w:rsidR="00AA0102" w:rsidRPr="00257590" w:rsidRDefault="00AA0102" w:rsidP="00AA0102">
            <w:pPr>
              <w:spacing w:after="0" w:line="240" w:lineRule="auto"/>
              <w:rPr>
                <w:ins w:id="20842" w:author="Hardik Malhotra" w:date="2021-09-30T23:26:00Z"/>
                <w:rFonts w:ascii="Verdana" w:eastAsia="Times New Roman" w:hAnsi="Verdana" w:cs="Times New Roman"/>
                <w:color w:val="000000"/>
                <w:sz w:val="10"/>
                <w:szCs w:val="10"/>
                <w:lang w:val="en-US"/>
              </w:rPr>
            </w:pPr>
            <w:ins w:id="20843" w:author="Hardik Malhotra" w:date="2021-09-30T23:26:00Z">
              <w:r w:rsidRPr="00257590">
                <w:rPr>
                  <w:rFonts w:ascii="Verdana" w:eastAsia="Times New Roman" w:hAnsi="Verdana" w:cs="Times New Roman"/>
                  <w:color w:val="000000"/>
                  <w:sz w:val="10"/>
                  <w:szCs w:val="10"/>
                  <w:lang w:val="en-US"/>
                </w:rPr>
                <w:t>Electrical &amp; Electronics</w:t>
              </w:r>
            </w:ins>
          </w:p>
        </w:tc>
        <w:tc>
          <w:tcPr>
            <w:tcW w:w="519" w:type="dxa"/>
            <w:tcBorders>
              <w:top w:val="nil"/>
              <w:left w:val="nil"/>
              <w:bottom w:val="single" w:sz="4" w:space="0" w:color="auto"/>
              <w:right w:val="single" w:sz="4" w:space="0" w:color="auto"/>
            </w:tcBorders>
            <w:shd w:val="clear" w:color="000000" w:fill="FFFFFF"/>
            <w:noWrap/>
            <w:vAlign w:val="bottom"/>
            <w:hideMark/>
            <w:tcPrChange w:id="20844" w:author="Hardik Malhotra" w:date="2021-09-30T23:27:00Z">
              <w:tcPr>
                <w:tcW w:w="519" w:type="dxa"/>
                <w:gridSpan w:val="2"/>
                <w:tcBorders>
                  <w:top w:val="nil"/>
                  <w:left w:val="nil"/>
                  <w:bottom w:val="single" w:sz="4" w:space="0" w:color="auto"/>
                  <w:right w:val="single" w:sz="4" w:space="0" w:color="auto"/>
                </w:tcBorders>
                <w:shd w:val="clear" w:color="000000" w:fill="FFFFFF"/>
                <w:noWrap/>
                <w:vAlign w:val="center"/>
                <w:hideMark/>
              </w:tcPr>
            </w:tcPrChange>
          </w:tcPr>
          <w:p w14:paraId="02D05B60" w14:textId="0B51122B" w:rsidR="00AA0102" w:rsidRPr="005858C1" w:rsidRDefault="00AA0102" w:rsidP="00AA0102">
            <w:pPr>
              <w:spacing w:after="0" w:line="240" w:lineRule="auto"/>
              <w:jc w:val="center"/>
              <w:rPr>
                <w:ins w:id="20845" w:author="Hardik Malhotra" w:date="2021-09-30T23:26:00Z"/>
                <w:rFonts w:ascii="Verdana" w:eastAsia="Times New Roman" w:hAnsi="Verdana" w:cs="Times New Roman"/>
                <w:color w:val="000000" w:themeColor="text1"/>
                <w:sz w:val="10"/>
                <w:szCs w:val="10"/>
                <w:lang w:val="en-US"/>
              </w:rPr>
            </w:pPr>
            <w:ins w:id="20846" w:author="Hardik Malhotra" w:date="2021-09-30T23:27:00Z">
              <w:r w:rsidRPr="00AA0102">
                <w:rPr>
                  <w:rFonts w:ascii="Verdana" w:hAnsi="Verdana"/>
                  <w:color w:val="000000"/>
                  <w:sz w:val="10"/>
                  <w:szCs w:val="10"/>
                  <w:rPrChange w:id="20847" w:author="Hardik Malhotra" w:date="2021-09-30T23:27:00Z">
                    <w:rPr>
                      <w:rFonts w:ascii="Verdana" w:hAnsi="Verdana"/>
                      <w:b/>
                      <w:bCs/>
                      <w:color w:val="000000"/>
                      <w:sz w:val="20"/>
                      <w:szCs w:val="20"/>
                    </w:rPr>
                  </w:rPrChange>
                </w:rPr>
                <w:t>450</w:t>
              </w:r>
            </w:ins>
          </w:p>
        </w:tc>
        <w:tc>
          <w:tcPr>
            <w:tcW w:w="519" w:type="dxa"/>
            <w:tcBorders>
              <w:top w:val="nil"/>
              <w:left w:val="nil"/>
              <w:bottom w:val="single" w:sz="4" w:space="0" w:color="auto"/>
              <w:right w:val="single" w:sz="4" w:space="0" w:color="auto"/>
            </w:tcBorders>
            <w:shd w:val="clear" w:color="000000" w:fill="FFFFFF"/>
            <w:noWrap/>
            <w:vAlign w:val="bottom"/>
            <w:hideMark/>
            <w:tcPrChange w:id="20848" w:author="Hardik Malhotra" w:date="2021-09-30T23:27:00Z">
              <w:tcPr>
                <w:tcW w:w="519" w:type="dxa"/>
                <w:gridSpan w:val="2"/>
                <w:tcBorders>
                  <w:top w:val="nil"/>
                  <w:left w:val="nil"/>
                  <w:bottom w:val="single" w:sz="4" w:space="0" w:color="auto"/>
                  <w:right w:val="single" w:sz="4" w:space="0" w:color="auto"/>
                </w:tcBorders>
                <w:shd w:val="clear" w:color="000000" w:fill="FFFFFF"/>
                <w:noWrap/>
                <w:vAlign w:val="center"/>
                <w:hideMark/>
              </w:tcPr>
            </w:tcPrChange>
          </w:tcPr>
          <w:p w14:paraId="0E4E16F8" w14:textId="767C40D5" w:rsidR="00AA0102" w:rsidRPr="005858C1" w:rsidRDefault="00AA0102" w:rsidP="00AA0102">
            <w:pPr>
              <w:spacing w:after="0" w:line="240" w:lineRule="auto"/>
              <w:jc w:val="center"/>
              <w:rPr>
                <w:ins w:id="20849" w:author="Hardik Malhotra" w:date="2021-09-30T23:26:00Z"/>
                <w:rFonts w:ascii="Verdana" w:eastAsia="Times New Roman" w:hAnsi="Verdana" w:cs="Times New Roman"/>
                <w:color w:val="000000" w:themeColor="text1"/>
                <w:sz w:val="10"/>
                <w:szCs w:val="10"/>
                <w:lang w:val="en-US"/>
              </w:rPr>
            </w:pPr>
            <w:ins w:id="20850" w:author="Hardik Malhotra" w:date="2021-09-30T23:27:00Z">
              <w:r w:rsidRPr="00AA0102">
                <w:rPr>
                  <w:rFonts w:ascii="Verdana" w:hAnsi="Verdana"/>
                  <w:color w:val="000000"/>
                  <w:sz w:val="10"/>
                  <w:szCs w:val="10"/>
                  <w:rPrChange w:id="20851" w:author="Hardik Malhotra" w:date="2021-09-30T23:27:00Z">
                    <w:rPr>
                      <w:rFonts w:ascii="Verdana" w:hAnsi="Verdana"/>
                      <w:b/>
                      <w:bCs/>
                      <w:color w:val="000000"/>
                      <w:sz w:val="20"/>
                      <w:szCs w:val="20"/>
                    </w:rPr>
                  </w:rPrChange>
                </w:rPr>
                <w:t>476</w:t>
              </w:r>
            </w:ins>
          </w:p>
        </w:tc>
        <w:tc>
          <w:tcPr>
            <w:tcW w:w="519" w:type="dxa"/>
            <w:tcBorders>
              <w:top w:val="nil"/>
              <w:left w:val="nil"/>
              <w:bottom w:val="single" w:sz="4" w:space="0" w:color="auto"/>
              <w:right w:val="single" w:sz="4" w:space="0" w:color="auto"/>
            </w:tcBorders>
            <w:shd w:val="clear" w:color="000000" w:fill="FFFFFF"/>
            <w:noWrap/>
            <w:vAlign w:val="bottom"/>
            <w:hideMark/>
            <w:tcPrChange w:id="20852" w:author="Hardik Malhotra" w:date="2021-09-30T23:27:00Z">
              <w:tcPr>
                <w:tcW w:w="519" w:type="dxa"/>
                <w:gridSpan w:val="2"/>
                <w:tcBorders>
                  <w:top w:val="nil"/>
                  <w:left w:val="nil"/>
                  <w:bottom w:val="single" w:sz="4" w:space="0" w:color="auto"/>
                  <w:right w:val="single" w:sz="4" w:space="0" w:color="auto"/>
                </w:tcBorders>
                <w:shd w:val="clear" w:color="000000" w:fill="FFFFFF"/>
                <w:noWrap/>
                <w:vAlign w:val="center"/>
                <w:hideMark/>
              </w:tcPr>
            </w:tcPrChange>
          </w:tcPr>
          <w:p w14:paraId="64D3D833" w14:textId="280DC5E9" w:rsidR="00AA0102" w:rsidRPr="005858C1" w:rsidRDefault="00AA0102" w:rsidP="00AA0102">
            <w:pPr>
              <w:spacing w:after="0" w:line="240" w:lineRule="auto"/>
              <w:jc w:val="center"/>
              <w:rPr>
                <w:ins w:id="20853" w:author="Hardik Malhotra" w:date="2021-09-30T23:26:00Z"/>
                <w:rFonts w:ascii="Verdana" w:eastAsia="Times New Roman" w:hAnsi="Verdana" w:cs="Times New Roman"/>
                <w:color w:val="000000" w:themeColor="text1"/>
                <w:sz w:val="10"/>
                <w:szCs w:val="10"/>
                <w:lang w:val="en-US"/>
              </w:rPr>
            </w:pPr>
            <w:ins w:id="20854" w:author="Hardik Malhotra" w:date="2021-09-30T23:27:00Z">
              <w:r w:rsidRPr="00AA0102">
                <w:rPr>
                  <w:rFonts w:ascii="Verdana" w:hAnsi="Verdana"/>
                  <w:color w:val="000000"/>
                  <w:sz w:val="10"/>
                  <w:szCs w:val="10"/>
                  <w:rPrChange w:id="20855" w:author="Hardik Malhotra" w:date="2021-09-30T23:27:00Z">
                    <w:rPr>
                      <w:rFonts w:ascii="Verdana" w:hAnsi="Verdana"/>
                      <w:b/>
                      <w:bCs/>
                      <w:color w:val="000000"/>
                      <w:sz w:val="20"/>
                      <w:szCs w:val="20"/>
                    </w:rPr>
                  </w:rPrChange>
                </w:rPr>
                <w:t>529</w:t>
              </w:r>
            </w:ins>
          </w:p>
        </w:tc>
        <w:tc>
          <w:tcPr>
            <w:tcW w:w="520" w:type="dxa"/>
            <w:tcBorders>
              <w:top w:val="nil"/>
              <w:left w:val="nil"/>
              <w:bottom w:val="single" w:sz="4" w:space="0" w:color="auto"/>
              <w:right w:val="single" w:sz="4" w:space="0" w:color="auto"/>
            </w:tcBorders>
            <w:shd w:val="clear" w:color="000000" w:fill="FFFFFF"/>
            <w:noWrap/>
            <w:vAlign w:val="bottom"/>
            <w:hideMark/>
            <w:tcPrChange w:id="20856" w:author="Hardik Malhotra" w:date="2021-09-30T23:27:00Z">
              <w:tcPr>
                <w:tcW w:w="520" w:type="dxa"/>
                <w:gridSpan w:val="2"/>
                <w:tcBorders>
                  <w:top w:val="nil"/>
                  <w:left w:val="nil"/>
                  <w:bottom w:val="single" w:sz="4" w:space="0" w:color="auto"/>
                  <w:right w:val="single" w:sz="4" w:space="0" w:color="auto"/>
                </w:tcBorders>
                <w:shd w:val="clear" w:color="000000" w:fill="FFFFFF"/>
                <w:noWrap/>
                <w:vAlign w:val="center"/>
                <w:hideMark/>
              </w:tcPr>
            </w:tcPrChange>
          </w:tcPr>
          <w:p w14:paraId="2E19FE89" w14:textId="2AFD65C8" w:rsidR="00AA0102" w:rsidRPr="005858C1" w:rsidRDefault="00AA0102" w:rsidP="00AA0102">
            <w:pPr>
              <w:spacing w:after="0" w:line="240" w:lineRule="auto"/>
              <w:jc w:val="center"/>
              <w:rPr>
                <w:ins w:id="20857" w:author="Hardik Malhotra" w:date="2021-09-30T23:26:00Z"/>
                <w:rFonts w:ascii="Verdana" w:eastAsia="Times New Roman" w:hAnsi="Verdana" w:cs="Times New Roman"/>
                <w:color w:val="000000" w:themeColor="text1"/>
                <w:sz w:val="10"/>
                <w:szCs w:val="10"/>
                <w:lang w:val="en-US"/>
              </w:rPr>
            </w:pPr>
            <w:ins w:id="20858" w:author="Hardik Malhotra" w:date="2021-09-30T23:27:00Z">
              <w:r w:rsidRPr="00AA0102">
                <w:rPr>
                  <w:rFonts w:ascii="Verdana" w:hAnsi="Verdana"/>
                  <w:color w:val="000000"/>
                  <w:sz w:val="10"/>
                  <w:szCs w:val="10"/>
                  <w:rPrChange w:id="20859" w:author="Hardik Malhotra" w:date="2021-09-30T23:27:00Z">
                    <w:rPr>
                      <w:rFonts w:ascii="Verdana" w:hAnsi="Verdana"/>
                      <w:b/>
                      <w:bCs/>
                      <w:color w:val="000000"/>
                      <w:sz w:val="20"/>
                      <w:szCs w:val="20"/>
                    </w:rPr>
                  </w:rPrChange>
                </w:rPr>
                <w:t>546</w:t>
              </w:r>
            </w:ins>
          </w:p>
        </w:tc>
        <w:tc>
          <w:tcPr>
            <w:tcW w:w="593" w:type="dxa"/>
            <w:tcBorders>
              <w:top w:val="nil"/>
              <w:left w:val="nil"/>
              <w:bottom w:val="single" w:sz="4" w:space="0" w:color="auto"/>
              <w:right w:val="single" w:sz="4" w:space="0" w:color="auto"/>
            </w:tcBorders>
            <w:shd w:val="clear" w:color="000000" w:fill="FFFFFF"/>
            <w:noWrap/>
            <w:vAlign w:val="bottom"/>
            <w:hideMark/>
            <w:tcPrChange w:id="20860" w:author="Hardik Malhotra" w:date="2021-09-30T23:27:00Z">
              <w:tcPr>
                <w:tcW w:w="593" w:type="dxa"/>
                <w:gridSpan w:val="2"/>
                <w:tcBorders>
                  <w:top w:val="nil"/>
                  <w:left w:val="nil"/>
                  <w:bottom w:val="single" w:sz="4" w:space="0" w:color="auto"/>
                  <w:right w:val="single" w:sz="4" w:space="0" w:color="auto"/>
                </w:tcBorders>
                <w:shd w:val="clear" w:color="000000" w:fill="FFFFFF"/>
                <w:noWrap/>
                <w:vAlign w:val="center"/>
                <w:hideMark/>
              </w:tcPr>
            </w:tcPrChange>
          </w:tcPr>
          <w:p w14:paraId="364697BA" w14:textId="00CA7A11" w:rsidR="00AA0102" w:rsidRPr="005858C1" w:rsidRDefault="00AA0102" w:rsidP="00AA0102">
            <w:pPr>
              <w:spacing w:after="0" w:line="240" w:lineRule="auto"/>
              <w:jc w:val="center"/>
              <w:rPr>
                <w:ins w:id="20861" w:author="Hardik Malhotra" w:date="2021-09-30T23:26:00Z"/>
                <w:rFonts w:ascii="Verdana" w:eastAsia="Times New Roman" w:hAnsi="Verdana" w:cs="Times New Roman"/>
                <w:color w:val="000000" w:themeColor="text1"/>
                <w:sz w:val="10"/>
                <w:szCs w:val="10"/>
                <w:lang w:val="en-US"/>
              </w:rPr>
            </w:pPr>
            <w:ins w:id="20862" w:author="Hardik Malhotra" w:date="2021-09-30T23:27:00Z">
              <w:r w:rsidRPr="00AA0102">
                <w:rPr>
                  <w:rFonts w:ascii="Verdana" w:hAnsi="Verdana"/>
                  <w:color w:val="000000"/>
                  <w:sz w:val="10"/>
                  <w:szCs w:val="10"/>
                  <w:rPrChange w:id="20863" w:author="Hardik Malhotra" w:date="2021-09-30T23:27:00Z">
                    <w:rPr>
                      <w:rFonts w:ascii="Verdana" w:hAnsi="Verdana"/>
                      <w:b/>
                      <w:bCs/>
                      <w:color w:val="000000"/>
                      <w:sz w:val="20"/>
                      <w:szCs w:val="20"/>
                    </w:rPr>
                  </w:rPrChange>
                </w:rPr>
                <w:t>583</w:t>
              </w:r>
            </w:ins>
          </w:p>
        </w:tc>
        <w:tc>
          <w:tcPr>
            <w:tcW w:w="590" w:type="dxa"/>
            <w:tcBorders>
              <w:top w:val="nil"/>
              <w:left w:val="nil"/>
              <w:bottom w:val="single" w:sz="4" w:space="0" w:color="auto"/>
              <w:right w:val="single" w:sz="4" w:space="0" w:color="auto"/>
            </w:tcBorders>
            <w:shd w:val="clear" w:color="000000" w:fill="FFFFFF"/>
            <w:noWrap/>
            <w:vAlign w:val="bottom"/>
            <w:hideMark/>
            <w:tcPrChange w:id="20864"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4D3778C3" w14:textId="558E1466" w:rsidR="00AA0102" w:rsidRPr="005858C1" w:rsidRDefault="00AA0102" w:rsidP="00AA0102">
            <w:pPr>
              <w:spacing w:after="0" w:line="240" w:lineRule="auto"/>
              <w:jc w:val="center"/>
              <w:rPr>
                <w:ins w:id="20865" w:author="Hardik Malhotra" w:date="2021-09-30T23:26:00Z"/>
                <w:rFonts w:ascii="Verdana" w:eastAsia="Times New Roman" w:hAnsi="Verdana" w:cs="Times New Roman"/>
                <w:color w:val="000000" w:themeColor="text1"/>
                <w:sz w:val="10"/>
                <w:szCs w:val="10"/>
                <w:lang w:val="en-US"/>
              </w:rPr>
            </w:pPr>
            <w:ins w:id="20866" w:author="Hardik Malhotra" w:date="2021-09-30T23:27:00Z">
              <w:r w:rsidRPr="00AA0102">
                <w:rPr>
                  <w:rFonts w:ascii="Verdana" w:hAnsi="Verdana"/>
                  <w:color w:val="000000"/>
                  <w:sz w:val="10"/>
                  <w:szCs w:val="10"/>
                  <w:rPrChange w:id="20867" w:author="Hardik Malhotra" w:date="2021-09-30T23:27:00Z">
                    <w:rPr>
                      <w:rFonts w:ascii="Verdana" w:hAnsi="Verdana"/>
                      <w:b/>
                      <w:bCs/>
                      <w:color w:val="000000"/>
                      <w:sz w:val="20"/>
                      <w:szCs w:val="20"/>
                    </w:rPr>
                  </w:rPrChange>
                </w:rPr>
                <w:t>578</w:t>
              </w:r>
            </w:ins>
          </w:p>
        </w:tc>
        <w:tc>
          <w:tcPr>
            <w:tcW w:w="590" w:type="dxa"/>
            <w:tcBorders>
              <w:top w:val="nil"/>
              <w:left w:val="nil"/>
              <w:bottom w:val="single" w:sz="4" w:space="0" w:color="auto"/>
              <w:right w:val="single" w:sz="4" w:space="0" w:color="auto"/>
            </w:tcBorders>
            <w:shd w:val="clear" w:color="000000" w:fill="FFFFFF"/>
            <w:noWrap/>
            <w:vAlign w:val="bottom"/>
            <w:hideMark/>
            <w:tcPrChange w:id="20868"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6420A189" w14:textId="20072262" w:rsidR="00AA0102" w:rsidRPr="005858C1" w:rsidRDefault="00AA0102" w:rsidP="00AA0102">
            <w:pPr>
              <w:spacing w:after="0" w:line="240" w:lineRule="auto"/>
              <w:jc w:val="center"/>
              <w:rPr>
                <w:ins w:id="20869" w:author="Hardik Malhotra" w:date="2021-09-30T23:26:00Z"/>
                <w:rFonts w:ascii="Verdana" w:eastAsia="Times New Roman" w:hAnsi="Verdana" w:cs="Times New Roman"/>
                <w:color w:val="000000" w:themeColor="text1"/>
                <w:sz w:val="10"/>
                <w:szCs w:val="10"/>
                <w:lang w:val="en-US"/>
              </w:rPr>
            </w:pPr>
            <w:ins w:id="20870" w:author="Hardik Malhotra" w:date="2021-09-30T23:27:00Z">
              <w:r w:rsidRPr="00AA0102">
                <w:rPr>
                  <w:rFonts w:ascii="Verdana" w:hAnsi="Verdana"/>
                  <w:color w:val="000000"/>
                  <w:sz w:val="10"/>
                  <w:szCs w:val="10"/>
                  <w:rPrChange w:id="20871" w:author="Hardik Malhotra" w:date="2021-09-30T23:27:00Z">
                    <w:rPr>
                      <w:rFonts w:ascii="Verdana" w:hAnsi="Verdana"/>
                      <w:b/>
                      <w:bCs/>
                      <w:color w:val="000000"/>
                      <w:sz w:val="20"/>
                      <w:szCs w:val="20"/>
                    </w:rPr>
                  </w:rPrChange>
                </w:rPr>
                <w:t>625</w:t>
              </w:r>
            </w:ins>
          </w:p>
        </w:tc>
        <w:tc>
          <w:tcPr>
            <w:tcW w:w="590" w:type="dxa"/>
            <w:tcBorders>
              <w:top w:val="nil"/>
              <w:left w:val="nil"/>
              <w:bottom w:val="single" w:sz="4" w:space="0" w:color="auto"/>
              <w:right w:val="single" w:sz="4" w:space="0" w:color="auto"/>
            </w:tcBorders>
            <w:shd w:val="clear" w:color="000000" w:fill="FFFFFF"/>
            <w:noWrap/>
            <w:vAlign w:val="bottom"/>
            <w:hideMark/>
            <w:tcPrChange w:id="20872"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52E1F6A9" w14:textId="4C293CC8" w:rsidR="00AA0102" w:rsidRPr="005858C1" w:rsidRDefault="00AA0102" w:rsidP="00AA0102">
            <w:pPr>
              <w:spacing w:after="0" w:line="240" w:lineRule="auto"/>
              <w:jc w:val="center"/>
              <w:rPr>
                <w:ins w:id="20873" w:author="Hardik Malhotra" w:date="2021-09-30T23:26:00Z"/>
                <w:rFonts w:ascii="Verdana" w:eastAsia="Times New Roman" w:hAnsi="Verdana" w:cs="Times New Roman"/>
                <w:color w:val="000000" w:themeColor="text1"/>
                <w:sz w:val="10"/>
                <w:szCs w:val="10"/>
                <w:lang w:val="en-US"/>
              </w:rPr>
            </w:pPr>
            <w:ins w:id="20874" w:author="Hardik Malhotra" w:date="2021-09-30T23:27:00Z">
              <w:r w:rsidRPr="00AA0102">
                <w:rPr>
                  <w:rFonts w:ascii="Verdana" w:hAnsi="Verdana"/>
                  <w:color w:val="000000"/>
                  <w:sz w:val="10"/>
                  <w:szCs w:val="10"/>
                  <w:rPrChange w:id="20875" w:author="Hardik Malhotra" w:date="2021-09-30T23:27:00Z">
                    <w:rPr>
                      <w:rFonts w:ascii="Verdana" w:hAnsi="Verdana"/>
                      <w:b/>
                      <w:bCs/>
                      <w:color w:val="000000"/>
                      <w:sz w:val="20"/>
                      <w:szCs w:val="20"/>
                    </w:rPr>
                  </w:rPrChange>
                </w:rPr>
                <w:t>673</w:t>
              </w:r>
            </w:ins>
          </w:p>
        </w:tc>
        <w:tc>
          <w:tcPr>
            <w:tcW w:w="590" w:type="dxa"/>
            <w:tcBorders>
              <w:top w:val="nil"/>
              <w:left w:val="nil"/>
              <w:bottom w:val="single" w:sz="4" w:space="0" w:color="auto"/>
              <w:right w:val="single" w:sz="4" w:space="0" w:color="auto"/>
            </w:tcBorders>
            <w:shd w:val="clear" w:color="000000" w:fill="FFFFFF"/>
            <w:noWrap/>
            <w:vAlign w:val="bottom"/>
            <w:hideMark/>
            <w:tcPrChange w:id="20876"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41C08ED5" w14:textId="588BA887" w:rsidR="00AA0102" w:rsidRPr="005858C1" w:rsidRDefault="00AA0102" w:rsidP="00AA0102">
            <w:pPr>
              <w:spacing w:after="0" w:line="240" w:lineRule="auto"/>
              <w:jc w:val="center"/>
              <w:rPr>
                <w:ins w:id="20877" w:author="Hardik Malhotra" w:date="2021-09-30T23:26:00Z"/>
                <w:rFonts w:ascii="Verdana" w:eastAsia="Times New Roman" w:hAnsi="Verdana" w:cs="Times New Roman"/>
                <w:color w:val="000000" w:themeColor="text1"/>
                <w:sz w:val="10"/>
                <w:szCs w:val="10"/>
                <w:lang w:val="en-US"/>
              </w:rPr>
            </w:pPr>
            <w:ins w:id="20878" w:author="Hardik Malhotra" w:date="2021-09-30T23:27:00Z">
              <w:r w:rsidRPr="00AA0102">
                <w:rPr>
                  <w:rFonts w:ascii="Verdana" w:hAnsi="Verdana"/>
                  <w:color w:val="000000"/>
                  <w:sz w:val="10"/>
                  <w:szCs w:val="10"/>
                  <w:rPrChange w:id="20879" w:author="Hardik Malhotra" w:date="2021-09-30T23:27:00Z">
                    <w:rPr>
                      <w:rFonts w:ascii="Verdana" w:hAnsi="Verdana"/>
                      <w:b/>
                      <w:bCs/>
                      <w:color w:val="000000"/>
                      <w:sz w:val="20"/>
                      <w:szCs w:val="20"/>
                    </w:rPr>
                  </w:rPrChange>
                </w:rPr>
                <w:t>719</w:t>
              </w:r>
            </w:ins>
          </w:p>
        </w:tc>
        <w:tc>
          <w:tcPr>
            <w:tcW w:w="590" w:type="dxa"/>
            <w:tcBorders>
              <w:top w:val="nil"/>
              <w:left w:val="nil"/>
              <w:bottom w:val="single" w:sz="4" w:space="0" w:color="auto"/>
              <w:right w:val="single" w:sz="4" w:space="0" w:color="auto"/>
            </w:tcBorders>
            <w:shd w:val="clear" w:color="000000" w:fill="FFFFFF"/>
            <w:noWrap/>
            <w:vAlign w:val="bottom"/>
            <w:hideMark/>
            <w:tcPrChange w:id="20880"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13344844" w14:textId="5B99F094" w:rsidR="00AA0102" w:rsidRPr="005858C1" w:rsidRDefault="00AA0102" w:rsidP="00AA0102">
            <w:pPr>
              <w:spacing w:after="0" w:line="240" w:lineRule="auto"/>
              <w:jc w:val="center"/>
              <w:rPr>
                <w:ins w:id="20881" w:author="Hardik Malhotra" w:date="2021-09-30T23:26:00Z"/>
                <w:rFonts w:ascii="Verdana" w:eastAsia="Times New Roman" w:hAnsi="Verdana" w:cs="Times New Roman"/>
                <w:color w:val="000000" w:themeColor="text1"/>
                <w:sz w:val="10"/>
                <w:szCs w:val="10"/>
                <w:lang w:val="en-US"/>
              </w:rPr>
            </w:pPr>
            <w:ins w:id="20882" w:author="Hardik Malhotra" w:date="2021-09-30T23:27:00Z">
              <w:r w:rsidRPr="00AA0102">
                <w:rPr>
                  <w:rFonts w:ascii="Verdana" w:hAnsi="Verdana"/>
                  <w:color w:val="000000"/>
                  <w:sz w:val="10"/>
                  <w:szCs w:val="10"/>
                  <w:rPrChange w:id="20883" w:author="Hardik Malhotra" w:date="2021-09-30T23:27:00Z">
                    <w:rPr>
                      <w:rFonts w:ascii="Verdana" w:hAnsi="Verdana"/>
                      <w:b/>
                      <w:bCs/>
                      <w:color w:val="000000"/>
                      <w:sz w:val="20"/>
                      <w:szCs w:val="20"/>
                    </w:rPr>
                  </w:rPrChange>
                </w:rPr>
                <w:t>769</w:t>
              </w:r>
            </w:ins>
          </w:p>
        </w:tc>
        <w:tc>
          <w:tcPr>
            <w:tcW w:w="590" w:type="dxa"/>
            <w:tcBorders>
              <w:top w:val="nil"/>
              <w:left w:val="nil"/>
              <w:bottom w:val="single" w:sz="4" w:space="0" w:color="auto"/>
              <w:right w:val="single" w:sz="4" w:space="0" w:color="auto"/>
            </w:tcBorders>
            <w:shd w:val="clear" w:color="000000" w:fill="FFFFFF"/>
            <w:noWrap/>
            <w:vAlign w:val="bottom"/>
            <w:hideMark/>
            <w:tcPrChange w:id="20884"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57C505BC" w14:textId="4C960B34" w:rsidR="00AA0102" w:rsidRPr="005858C1" w:rsidRDefault="00AA0102" w:rsidP="00AA0102">
            <w:pPr>
              <w:spacing w:after="0" w:line="240" w:lineRule="auto"/>
              <w:jc w:val="center"/>
              <w:rPr>
                <w:ins w:id="20885" w:author="Hardik Malhotra" w:date="2021-09-30T23:26:00Z"/>
                <w:rFonts w:ascii="Verdana" w:eastAsia="Times New Roman" w:hAnsi="Verdana" w:cs="Times New Roman"/>
                <w:color w:val="000000" w:themeColor="text1"/>
                <w:sz w:val="10"/>
                <w:szCs w:val="10"/>
                <w:lang w:val="en-US"/>
              </w:rPr>
            </w:pPr>
            <w:ins w:id="20886" w:author="Hardik Malhotra" w:date="2021-09-30T23:27:00Z">
              <w:r w:rsidRPr="00AA0102">
                <w:rPr>
                  <w:rFonts w:ascii="Verdana" w:hAnsi="Verdana"/>
                  <w:color w:val="000000"/>
                  <w:sz w:val="10"/>
                  <w:szCs w:val="10"/>
                  <w:rPrChange w:id="20887" w:author="Hardik Malhotra" w:date="2021-09-30T23:27:00Z">
                    <w:rPr>
                      <w:rFonts w:ascii="Verdana" w:hAnsi="Verdana"/>
                      <w:b/>
                      <w:bCs/>
                      <w:color w:val="000000"/>
                      <w:sz w:val="20"/>
                      <w:szCs w:val="20"/>
                    </w:rPr>
                  </w:rPrChange>
                </w:rPr>
                <w:t>818</w:t>
              </w:r>
            </w:ins>
          </w:p>
        </w:tc>
        <w:tc>
          <w:tcPr>
            <w:tcW w:w="590" w:type="dxa"/>
            <w:tcBorders>
              <w:top w:val="nil"/>
              <w:left w:val="nil"/>
              <w:bottom w:val="single" w:sz="4" w:space="0" w:color="auto"/>
              <w:right w:val="single" w:sz="4" w:space="0" w:color="auto"/>
            </w:tcBorders>
            <w:shd w:val="clear" w:color="000000" w:fill="FFFFFF"/>
            <w:noWrap/>
            <w:vAlign w:val="bottom"/>
            <w:hideMark/>
            <w:tcPrChange w:id="20888"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3C79DD81" w14:textId="1D923E42" w:rsidR="00AA0102" w:rsidRPr="005858C1" w:rsidRDefault="00AA0102" w:rsidP="00AA0102">
            <w:pPr>
              <w:spacing w:after="0" w:line="240" w:lineRule="auto"/>
              <w:jc w:val="center"/>
              <w:rPr>
                <w:ins w:id="20889" w:author="Hardik Malhotra" w:date="2021-09-30T23:26:00Z"/>
                <w:rFonts w:ascii="Verdana" w:eastAsia="Times New Roman" w:hAnsi="Verdana" w:cs="Times New Roman"/>
                <w:color w:val="000000" w:themeColor="text1"/>
                <w:sz w:val="10"/>
                <w:szCs w:val="10"/>
                <w:lang w:val="en-US"/>
              </w:rPr>
            </w:pPr>
            <w:ins w:id="20890" w:author="Hardik Malhotra" w:date="2021-09-30T23:27:00Z">
              <w:r w:rsidRPr="00AA0102">
                <w:rPr>
                  <w:rFonts w:ascii="Verdana" w:hAnsi="Verdana"/>
                  <w:color w:val="000000"/>
                  <w:sz w:val="10"/>
                  <w:szCs w:val="10"/>
                  <w:rPrChange w:id="20891" w:author="Hardik Malhotra" w:date="2021-09-30T23:27:00Z">
                    <w:rPr>
                      <w:rFonts w:ascii="Verdana" w:hAnsi="Verdana"/>
                      <w:b/>
                      <w:bCs/>
                      <w:color w:val="000000"/>
                      <w:sz w:val="20"/>
                      <w:szCs w:val="20"/>
                    </w:rPr>
                  </w:rPrChange>
                </w:rPr>
                <w:t>863</w:t>
              </w:r>
            </w:ins>
          </w:p>
        </w:tc>
        <w:tc>
          <w:tcPr>
            <w:tcW w:w="590" w:type="dxa"/>
            <w:tcBorders>
              <w:top w:val="nil"/>
              <w:left w:val="nil"/>
              <w:bottom w:val="single" w:sz="4" w:space="0" w:color="auto"/>
              <w:right w:val="single" w:sz="4" w:space="0" w:color="auto"/>
            </w:tcBorders>
            <w:shd w:val="clear" w:color="000000" w:fill="FFFFFF"/>
            <w:noWrap/>
            <w:vAlign w:val="bottom"/>
            <w:hideMark/>
            <w:tcPrChange w:id="20892"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2A338065" w14:textId="3E419DB8" w:rsidR="00AA0102" w:rsidRPr="005858C1" w:rsidRDefault="00AA0102" w:rsidP="00AA0102">
            <w:pPr>
              <w:spacing w:after="0" w:line="240" w:lineRule="auto"/>
              <w:jc w:val="center"/>
              <w:rPr>
                <w:ins w:id="20893" w:author="Hardik Malhotra" w:date="2021-09-30T23:26:00Z"/>
                <w:rFonts w:ascii="Verdana" w:eastAsia="Times New Roman" w:hAnsi="Verdana" w:cs="Times New Roman"/>
                <w:color w:val="000000" w:themeColor="text1"/>
                <w:sz w:val="10"/>
                <w:szCs w:val="10"/>
                <w:lang w:val="en-US"/>
              </w:rPr>
            </w:pPr>
            <w:ins w:id="20894" w:author="Hardik Malhotra" w:date="2021-09-30T23:27:00Z">
              <w:r w:rsidRPr="00AA0102">
                <w:rPr>
                  <w:rFonts w:ascii="Verdana" w:hAnsi="Verdana"/>
                  <w:color w:val="000000"/>
                  <w:sz w:val="10"/>
                  <w:szCs w:val="10"/>
                  <w:rPrChange w:id="20895" w:author="Hardik Malhotra" w:date="2021-09-30T23:27:00Z">
                    <w:rPr>
                      <w:rFonts w:ascii="Verdana" w:hAnsi="Verdana"/>
                      <w:b/>
                      <w:bCs/>
                      <w:color w:val="000000"/>
                      <w:sz w:val="20"/>
                      <w:szCs w:val="20"/>
                    </w:rPr>
                  </w:rPrChange>
                </w:rPr>
                <w:t>909</w:t>
              </w:r>
            </w:ins>
          </w:p>
        </w:tc>
        <w:tc>
          <w:tcPr>
            <w:tcW w:w="590" w:type="dxa"/>
            <w:tcBorders>
              <w:top w:val="nil"/>
              <w:left w:val="nil"/>
              <w:bottom w:val="single" w:sz="4" w:space="0" w:color="auto"/>
              <w:right w:val="single" w:sz="4" w:space="0" w:color="auto"/>
            </w:tcBorders>
            <w:shd w:val="clear" w:color="000000" w:fill="FFFFFF"/>
            <w:noWrap/>
            <w:vAlign w:val="bottom"/>
            <w:hideMark/>
            <w:tcPrChange w:id="20896"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14D17710" w14:textId="6CCD3D72" w:rsidR="00AA0102" w:rsidRPr="005858C1" w:rsidRDefault="00AA0102" w:rsidP="00AA0102">
            <w:pPr>
              <w:spacing w:after="0" w:line="240" w:lineRule="auto"/>
              <w:jc w:val="center"/>
              <w:rPr>
                <w:ins w:id="20897" w:author="Hardik Malhotra" w:date="2021-09-30T23:26:00Z"/>
                <w:rFonts w:ascii="Verdana" w:eastAsia="Times New Roman" w:hAnsi="Verdana" w:cs="Times New Roman"/>
                <w:color w:val="000000" w:themeColor="text1"/>
                <w:sz w:val="10"/>
                <w:szCs w:val="10"/>
                <w:lang w:val="en-US"/>
              </w:rPr>
            </w:pPr>
            <w:ins w:id="20898" w:author="Hardik Malhotra" w:date="2021-09-30T23:27:00Z">
              <w:r w:rsidRPr="00AA0102">
                <w:rPr>
                  <w:rFonts w:ascii="Verdana" w:hAnsi="Verdana"/>
                  <w:color w:val="000000"/>
                  <w:sz w:val="10"/>
                  <w:szCs w:val="10"/>
                  <w:rPrChange w:id="20899" w:author="Hardik Malhotra" w:date="2021-09-30T23:27:00Z">
                    <w:rPr>
                      <w:rFonts w:ascii="Verdana" w:hAnsi="Verdana"/>
                      <w:b/>
                      <w:bCs/>
                      <w:color w:val="000000"/>
                      <w:sz w:val="20"/>
                      <w:szCs w:val="20"/>
                    </w:rPr>
                  </w:rPrChange>
                </w:rPr>
                <w:t>954</w:t>
              </w:r>
            </w:ins>
          </w:p>
        </w:tc>
        <w:tc>
          <w:tcPr>
            <w:tcW w:w="590" w:type="dxa"/>
            <w:tcBorders>
              <w:top w:val="nil"/>
              <w:left w:val="nil"/>
              <w:bottom w:val="single" w:sz="4" w:space="0" w:color="auto"/>
              <w:right w:val="single" w:sz="4" w:space="0" w:color="auto"/>
            </w:tcBorders>
            <w:shd w:val="clear" w:color="000000" w:fill="FFFFFF"/>
            <w:noWrap/>
            <w:vAlign w:val="bottom"/>
            <w:hideMark/>
            <w:tcPrChange w:id="20900"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42D16885" w14:textId="5E3674FF" w:rsidR="00AA0102" w:rsidRPr="005858C1" w:rsidRDefault="00AA0102" w:rsidP="00AA0102">
            <w:pPr>
              <w:spacing w:after="0" w:line="240" w:lineRule="auto"/>
              <w:jc w:val="center"/>
              <w:rPr>
                <w:ins w:id="20901" w:author="Hardik Malhotra" w:date="2021-09-30T23:26:00Z"/>
                <w:rFonts w:ascii="Verdana" w:eastAsia="Times New Roman" w:hAnsi="Verdana" w:cs="Times New Roman"/>
                <w:color w:val="000000" w:themeColor="text1"/>
                <w:sz w:val="10"/>
                <w:szCs w:val="10"/>
                <w:lang w:val="en-US"/>
              </w:rPr>
            </w:pPr>
            <w:ins w:id="20902" w:author="Hardik Malhotra" w:date="2021-09-30T23:27:00Z">
              <w:r w:rsidRPr="00AA0102">
                <w:rPr>
                  <w:rFonts w:ascii="Verdana" w:hAnsi="Verdana"/>
                  <w:color w:val="000000"/>
                  <w:sz w:val="10"/>
                  <w:szCs w:val="10"/>
                  <w:rPrChange w:id="20903" w:author="Hardik Malhotra" w:date="2021-09-30T23:27:00Z">
                    <w:rPr>
                      <w:rFonts w:ascii="Verdana" w:hAnsi="Verdana"/>
                      <w:b/>
                      <w:bCs/>
                      <w:color w:val="000000"/>
                      <w:sz w:val="20"/>
                      <w:szCs w:val="20"/>
                    </w:rPr>
                  </w:rPrChange>
                </w:rPr>
                <w:t>1002</w:t>
              </w:r>
            </w:ins>
          </w:p>
        </w:tc>
        <w:tc>
          <w:tcPr>
            <w:tcW w:w="566" w:type="dxa"/>
            <w:tcBorders>
              <w:top w:val="nil"/>
              <w:left w:val="nil"/>
              <w:bottom w:val="single" w:sz="4" w:space="0" w:color="auto"/>
              <w:right w:val="single" w:sz="4" w:space="0" w:color="auto"/>
            </w:tcBorders>
            <w:shd w:val="clear" w:color="000000" w:fill="FFFFFF"/>
            <w:noWrap/>
            <w:vAlign w:val="bottom"/>
            <w:hideMark/>
            <w:tcPrChange w:id="20904" w:author="Hardik Malhotra" w:date="2021-09-30T23:27:00Z">
              <w:tcPr>
                <w:tcW w:w="566" w:type="dxa"/>
                <w:gridSpan w:val="2"/>
                <w:tcBorders>
                  <w:top w:val="nil"/>
                  <w:left w:val="nil"/>
                  <w:bottom w:val="single" w:sz="4" w:space="0" w:color="auto"/>
                  <w:right w:val="single" w:sz="4" w:space="0" w:color="auto"/>
                </w:tcBorders>
                <w:shd w:val="clear" w:color="000000" w:fill="FFFFFF"/>
                <w:noWrap/>
                <w:vAlign w:val="center"/>
                <w:hideMark/>
              </w:tcPr>
            </w:tcPrChange>
          </w:tcPr>
          <w:p w14:paraId="76A389A2" w14:textId="48F5638E" w:rsidR="00AA0102" w:rsidRPr="005858C1" w:rsidRDefault="00AA0102" w:rsidP="00AA0102">
            <w:pPr>
              <w:spacing w:after="0" w:line="240" w:lineRule="auto"/>
              <w:jc w:val="center"/>
              <w:rPr>
                <w:ins w:id="20905" w:author="Hardik Malhotra" w:date="2021-09-30T23:26:00Z"/>
                <w:rFonts w:ascii="Verdana" w:eastAsia="Times New Roman" w:hAnsi="Verdana" w:cs="Times New Roman"/>
                <w:color w:val="000000" w:themeColor="text1"/>
                <w:sz w:val="10"/>
                <w:szCs w:val="10"/>
                <w:lang w:val="en-US"/>
              </w:rPr>
            </w:pPr>
            <w:ins w:id="20906" w:author="Hardik Malhotra" w:date="2021-09-30T23:27:00Z">
              <w:r w:rsidRPr="00AA0102">
                <w:rPr>
                  <w:rFonts w:ascii="Verdana" w:hAnsi="Verdana"/>
                  <w:color w:val="000000"/>
                  <w:sz w:val="10"/>
                  <w:szCs w:val="10"/>
                  <w:rPrChange w:id="20907" w:author="Hardik Malhotra" w:date="2021-09-30T23:27:00Z">
                    <w:rPr>
                      <w:rFonts w:ascii="Verdana" w:hAnsi="Verdana"/>
                      <w:b/>
                      <w:bCs/>
                      <w:color w:val="000000"/>
                      <w:sz w:val="20"/>
                      <w:szCs w:val="20"/>
                    </w:rPr>
                  </w:rPrChange>
                </w:rPr>
                <w:t>1050</w:t>
              </w:r>
            </w:ins>
          </w:p>
        </w:tc>
      </w:tr>
      <w:tr w:rsidR="00AA0102" w:rsidRPr="00257590" w14:paraId="7986828F" w14:textId="77777777" w:rsidTr="00092529">
        <w:tblPrEx>
          <w:tblW w:w="10321" w:type="dxa"/>
          <w:tblInd w:w="-185" w:type="dxa"/>
          <w:tblPrExChange w:id="20908" w:author="Hardik Malhotra" w:date="2021-09-30T23:27:00Z">
            <w:tblPrEx>
              <w:tblW w:w="10321" w:type="dxa"/>
              <w:tblInd w:w="-185" w:type="dxa"/>
            </w:tblPrEx>
          </w:tblPrExChange>
        </w:tblPrEx>
        <w:trPr>
          <w:trHeight w:val="334"/>
          <w:ins w:id="20909" w:author="Hardik Malhotra" w:date="2021-09-30T23:26:00Z"/>
          <w:trPrChange w:id="20910" w:author="Hardik Malhotra" w:date="2021-09-30T23:27:00Z">
            <w:trPr>
              <w:gridBefore w:val="1"/>
              <w:trHeight w:val="334"/>
            </w:trPr>
          </w:trPrChange>
        </w:trPr>
        <w:tc>
          <w:tcPr>
            <w:tcW w:w="1185" w:type="dxa"/>
            <w:tcBorders>
              <w:top w:val="nil"/>
              <w:left w:val="single" w:sz="4" w:space="0" w:color="auto"/>
              <w:bottom w:val="single" w:sz="4" w:space="0" w:color="auto"/>
              <w:right w:val="single" w:sz="4" w:space="0" w:color="auto"/>
            </w:tcBorders>
            <w:shd w:val="clear" w:color="000000" w:fill="FFFFFF"/>
            <w:noWrap/>
            <w:vAlign w:val="bottom"/>
            <w:hideMark/>
            <w:tcPrChange w:id="20911" w:author="Hardik Malhotra" w:date="2021-09-30T23:27:00Z">
              <w:tcPr>
                <w:tcW w:w="1185" w:type="dxa"/>
                <w:gridSpan w:val="2"/>
                <w:tcBorders>
                  <w:top w:val="nil"/>
                  <w:left w:val="single" w:sz="4" w:space="0" w:color="auto"/>
                  <w:bottom w:val="single" w:sz="4" w:space="0" w:color="auto"/>
                  <w:right w:val="single" w:sz="4" w:space="0" w:color="auto"/>
                </w:tcBorders>
                <w:shd w:val="clear" w:color="000000" w:fill="FFFFFF"/>
                <w:noWrap/>
                <w:vAlign w:val="bottom"/>
                <w:hideMark/>
              </w:tcPr>
            </w:tcPrChange>
          </w:tcPr>
          <w:p w14:paraId="199847DF" w14:textId="77777777" w:rsidR="00AA0102" w:rsidRPr="00257590" w:rsidRDefault="00AA0102" w:rsidP="00AA0102">
            <w:pPr>
              <w:spacing w:after="0" w:line="240" w:lineRule="auto"/>
              <w:rPr>
                <w:ins w:id="20912" w:author="Hardik Malhotra" w:date="2021-09-30T23:26:00Z"/>
                <w:rFonts w:ascii="Verdana" w:eastAsia="Times New Roman" w:hAnsi="Verdana" w:cs="Times New Roman"/>
                <w:color w:val="000000"/>
                <w:sz w:val="10"/>
                <w:szCs w:val="10"/>
                <w:lang w:val="en-US"/>
              </w:rPr>
            </w:pPr>
            <w:ins w:id="20913" w:author="Hardik Malhotra" w:date="2021-09-30T23:26:00Z">
              <w:r w:rsidRPr="00257590">
                <w:rPr>
                  <w:rFonts w:ascii="Verdana" w:eastAsia="Times New Roman" w:hAnsi="Verdana" w:cs="Times New Roman"/>
                  <w:color w:val="000000"/>
                  <w:sz w:val="10"/>
                  <w:szCs w:val="10"/>
                  <w:lang w:val="en-US"/>
                </w:rPr>
                <w:t>Construction</w:t>
              </w:r>
            </w:ins>
          </w:p>
        </w:tc>
        <w:tc>
          <w:tcPr>
            <w:tcW w:w="519" w:type="dxa"/>
            <w:tcBorders>
              <w:top w:val="nil"/>
              <w:left w:val="nil"/>
              <w:bottom w:val="single" w:sz="4" w:space="0" w:color="auto"/>
              <w:right w:val="single" w:sz="4" w:space="0" w:color="auto"/>
            </w:tcBorders>
            <w:shd w:val="clear" w:color="000000" w:fill="FFFFFF"/>
            <w:noWrap/>
            <w:vAlign w:val="bottom"/>
            <w:hideMark/>
            <w:tcPrChange w:id="20914" w:author="Hardik Malhotra" w:date="2021-09-30T23:27:00Z">
              <w:tcPr>
                <w:tcW w:w="519" w:type="dxa"/>
                <w:gridSpan w:val="2"/>
                <w:tcBorders>
                  <w:top w:val="nil"/>
                  <w:left w:val="nil"/>
                  <w:bottom w:val="single" w:sz="4" w:space="0" w:color="auto"/>
                  <w:right w:val="single" w:sz="4" w:space="0" w:color="auto"/>
                </w:tcBorders>
                <w:shd w:val="clear" w:color="000000" w:fill="FFFFFF"/>
                <w:noWrap/>
                <w:vAlign w:val="center"/>
                <w:hideMark/>
              </w:tcPr>
            </w:tcPrChange>
          </w:tcPr>
          <w:p w14:paraId="0209EAB1" w14:textId="54E91943" w:rsidR="00AA0102" w:rsidRPr="005858C1" w:rsidRDefault="00AA0102" w:rsidP="00AA0102">
            <w:pPr>
              <w:spacing w:after="0" w:line="240" w:lineRule="auto"/>
              <w:jc w:val="center"/>
              <w:rPr>
                <w:ins w:id="20915" w:author="Hardik Malhotra" w:date="2021-09-30T23:26:00Z"/>
                <w:rFonts w:ascii="Verdana" w:eastAsia="Times New Roman" w:hAnsi="Verdana" w:cs="Times New Roman"/>
                <w:color w:val="000000" w:themeColor="text1"/>
                <w:sz w:val="10"/>
                <w:szCs w:val="10"/>
                <w:lang w:val="en-US"/>
              </w:rPr>
            </w:pPr>
            <w:ins w:id="20916" w:author="Hardik Malhotra" w:date="2021-09-30T23:27:00Z">
              <w:r w:rsidRPr="00AA0102">
                <w:rPr>
                  <w:rFonts w:ascii="Verdana" w:hAnsi="Verdana"/>
                  <w:color w:val="000000"/>
                  <w:sz w:val="10"/>
                  <w:szCs w:val="10"/>
                  <w:rPrChange w:id="20917" w:author="Hardik Malhotra" w:date="2021-09-30T23:27:00Z">
                    <w:rPr>
                      <w:rFonts w:ascii="Verdana" w:hAnsi="Verdana"/>
                      <w:b/>
                      <w:bCs/>
                      <w:color w:val="000000"/>
                      <w:sz w:val="20"/>
                      <w:szCs w:val="20"/>
                    </w:rPr>
                  </w:rPrChange>
                </w:rPr>
                <w:t>144</w:t>
              </w:r>
            </w:ins>
          </w:p>
        </w:tc>
        <w:tc>
          <w:tcPr>
            <w:tcW w:w="519" w:type="dxa"/>
            <w:tcBorders>
              <w:top w:val="nil"/>
              <w:left w:val="nil"/>
              <w:bottom w:val="single" w:sz="4" w:space="0" w:color="auto"/>
              <w:right w:val="single" w:sz="4" w:space="0" w:color="auto"/>
            </w:tcBorders>
            <w:shd w:val="clear" w:color="000000" w:fill="FFFFFF"/>
            <w:noWrap/>
            <w:vAlign w:val="bottom"/>
            <w:hideMark/>
            <w:tcPrChange w:id="20918" w:author="Hardik Malhotra" w:date="2021-09-30T23:27:00Z">
              <w:tcPr>
                <w:tcW w:w="519" w:type="dxa"/>
                <w:gridSpan w:val="2"/>
                <w:tcBorders>
                  <w:top w:val="nil"/>
                  <w:left w:val="nil"/>
                  <w:bottom w:val="single" w:sz="4" w:space="0" w:color="auto"/>
                  <w:right w:val="single" w:sz="4" w:space="0" w:color="auto"/>
                </w:tcBorders>
                <w:shd w:val="clear" w:color="000000" w:fill="FFFFFF"/>
                <w:noWrap/>
                <w:vAlign w:val="center"/>
                <w:hideMark/>
              </w:tcPr>
            </w:tcPrChange>
          </w:tcPr>
          <w:p w14:paraId="517D3003" w14:textId="450BE4F9" w:rsidR="00AA0102" w:rsidRPr="005858C1" w:rsidRDefault="00AA0102" w:rsidP="00AA0102">
            <w:pPr>
              <w:spacing w:after="0" w:line="240" w:lineRule="auto"/>
              <w:jc w:val="center"/>
              <w:rPr>
                <w:ins w:id="20919" w:author="Hardik Malhotra" w:date="2021-09-30T23:26:00Z"/>
                <w:rFonts w:ascii="Verdana" w:eastAsia="Times New Roman" w:hAnsi="Verdana" w:cs="Times New Roman"/>
                <w:color w:val="000000" w:themeColor="text1"/>
                <w:sz w:val="10"/>
                <w:szCs w:val="10"/>
                <w:lang w:val="en-US"/>
              </w:rPr>
            </w:pPr>
            <w:ins w:id="20920" w:author="Hardik Malhotra" w:date="2021-09-30T23:27:00Z">
              <w:r w:rsidRPr="00AA0102">
                <w:rPr>
                  <w:rFonts w:ascii="Verdana" w:hAnsi="Verdana"/>
                  <w:color w:val="000000"/>
                  <w:sz w:val="10"/>
                  <w:szCs w:val="10"/>
                  <w:rPrChange w:id="20921" w:author="Hardik Malhotra" w:date="2021-09-30T23:27:00Z">
                    <w:rPr>
                      <w:rFonts w:ascii="Verdana" w:hAnsi="Verdana"/>
                      <w:b/>
                      <w:bCs/>
                      <w:color w:val="000000"/>
                      <w:sz w:val="20"/>
                      <w:szCs w:val="20"/>
                    </w:rPr>
                  </w:rPrChange>
                </w:rPr>
                <w:t>153</w:t>
              </w:r>
            </w:ins>
          </w:p>
        </w:tc>
        <w:tc>
          <w:tcPr>
            <w:tcW w:w="519" w:type="dxa"/>
            <w:tcBorders>
              <w:top w:val="nil"/>
              <w:left w:val="nil"/>
              <w:bottom w:val="single" w:sz="4" w:space="0" w:color="auto"/>
              <w:right w:val="single" w:sz="4" w:space="0" w:color="auto"/>
            </w:tcBorders>
            <w:shd w:val="clear" w:color="000000" w:fill="FFFFFF"/>
            <w:noWrap/>
            <w:vAlign w:val="bottom"/>
            <w:hideMark/>
            <w:tcPrChange w:id="20922" w:author="Hardik Malhotra" w:date="2021-09-30T23:27:00Z">
              <w:tcPr>
                <w:tcW w:w="519" w:type="dxa"/>
                <w:gridSpan w:val="2"/>
                <w:tcBorders>
                  <w:top w:val="nil"/>
                  <w:left w:val="nil"/>
                  <w:bottom w:val="single" w:sz="4" w:space="0" w:color="auto"/>
                  <w:right w:val="single" w:sz="4" w:space="0" w:color="auto"/>
                </w:tcBorders>
                <w:shd w:val="clear" w:color="000000" w:fill="FFFFFF"/>
                <w:noWrap/>
                <w:vAlign w:val="center"/>
                <w:hideMark/>
              </w:tcPr>
            </w:tcPrChange>
          </w:tcPr>
          <w:p w14:paraId="4AA7C745" w14:textId="08B315B9" w:rsidR="00AA0102" w:rsidRPr="005858C1" w:rsidRDefault="00AA0102" w:rsidP="00AA0102">
            <w:pPr>
              <w:spacing w:after="0" w:line="240" w:lineRule="auto"/>
              <w:jc w:val="center"/>
              <w:rPr>
                <w:ins w:id="20923" w:author="Hardik Malhotra" w:date="2021-09-30T23:26:00Z"/>
                <w:rFonts w:ascii="Verdana" w:eastAsia="Times New Roman" w:hAnsi="Verdana" w:cs="Times New Roman"/>
                <w:color w:val="000000" w:themeColor="text1"/>
                <w:sz w:val="10"/>
                <w:szCs w:val="10"/>
                <w:lang w:val="en-US"/>
              </w:rPr>
            </w:pPr>
            <w:ins w:id="20924" w:author="Hardik Malhotra" w:date="2021-09-30T23:27:00Z">
              <w:r w:rsidRPr="00AA0102">
                <w:rPr>
                  <w:rFonts w:ascii="Verdana" w:hAnsi="Verdana"/>
                  <w:color w:val="000000"/>
                  <w:sz w:val="10"/>
                  <w:szCs w:val="10"/>
                  <w:rPrChange w:id="20925" w:author="Hardik Malhotra" w:date="2021-09-30T23:27:00Z">
                    <w:rPr>
                      <w:rFonts w:ascii="Verdana" w:hAnsi="Verdana"/>
                      <w:b/>
                      <w:bCs/>
                      <w:color w:val="000000"/>
                      <w:sz w:val="20"/>
                      <w:szCs w:val="20"/>
                    </w:rPr>
                  </w:rPrChange>
                </w:rPr>
                <w:t>170</w:t>
              </w:r>
            </w:ins>
          </w:p>
        </w:tc>
        <w:tc>
          <w:tcPr>
            <w:tcW w:w="520" w:type="dxa"/>
            <w:tcBorders>
              <w:top w:val="nil"/>
              <w:left w:val="nil"/>
              <w:bottom w:val="single" w:sz="4" w:space="0" w:color="auto"/>
              <w:right w:val="single" w:sz="4" w:space="0" w:color="auto"/>
            </w:tcBorders>
            <w:shd w:val="clear" w:color="000000" w:fill="FFFFFF"/>
            <w:noWrap/>
            <w:vAlign w:val="bottom"/>
            <w:hideMark/>
            <w:tcPrChange w:id="20926" w:author="Hardik Malhotra" w:date="2021-09-30T23:27:00Z">
              <w:tcPr>
                <w:tcW w:w="520" w:type="dxa"/>
                <w:gridSpan w:val="2"/>
                <w:tcBorders>
                  <w:top w:val="nil"/>
                  <w:left w:val="nil"/>
                  <w:bottom w:val="single" w:sz="4" w:space="0" w:color="auto"/>
                  <w:right w:val="single" w:sz="4" w:space="0" w:color="auto"/>
                </w:tcBorders>
                <w:shd w:val="clear" w:color="000000" w:fill="FFFFFF"/>
                <w:noWrap/>
                <w:vAlign w:val="center"/>
                <w:hideMark/>
              </w:tcPr>
            </w:tcPrChange>
          </w:tcPr>
          <w:p w14:paraId="21948D4A" w14:textId="311CEBAD" w:rsidR="00AA0102" w:rsidRPr="005858C1" w:rsidRDefault="00AA0102" w:rsidP="00AA0102">
            <w:pPr>
              <w:spacing w:after="0" w:line="240" w:lineRule="auto"/>
              <w:jc w:val="center"/>
              <w:rPr>
                <w:ins w:id="20927" w:author="Hardik Malhotra" w:date="2021-09-30T23:26:00Z"/>
                <w:rFonts w:ascii="Verdana" w:eastAsia="Times New Roman" w:hAnsi="Verdana" w:cs="Times New Roman"/>
                <w:color w:val="000000" w:themeColor="text1"/>
                <w:sz w:val="10"/>
                <w:szCs w:val="10"/>
                <w:lang w:val="en-US"/>
              </w:rPr>
            </w:pPr>
            <w:ins w:id="20928" w:author="Hardik Malhotra" w:date="2021-09-30T23:27:00Z">
              <w:r w:rsidRPr="00AA0102">
                <w:rPr>
                  <w:rFonts w:ascii="Verdana" w:hAnsi="Verdana"/>
                  <w:color w:val="000000"/>
                  <w:sz w:val="10"/>
                  <w:szCs w:val="10"/>
                  <w:rPrChange w:id="20929" w:author="Hardik Malhotra" w:date="2021-09-30T23:27:00Z">
                    <w:rPr>
                      <w:rFonts w:ascii="Verdana" w:hAnsi="Verdana"/>
                      <w:b/>
                      <w:bCs/>
                      <w:color w:val="000000"/>
                      <w:sz w:val="20"/>
                      <w:szCs w:val="20"/>
                    </w:rPr>
                  </w:rPrChange>
                </w:rPr>
                <w:t>176</w:t>
              </w:r>
            </w:ins>
          </w:p>
        </w:tc>
        <w:tc>
          <w:tcPr>
            <w:tcW w:w="593" w:type="dxa"/>
            <w:tcBorders>
              <w:top w:val="nil"/>
              <w:left w:val="nil"/>
              <w:bottom w:val="single" w:sz="4" w:space="0" w:color="auto"/>
              <w:right w:val="single" w:sz="4" w:space="0" w:color="auto"/>
            </w:tcBorders>
            <w:shd w:val="clear" w:color="000000" w:fill="FFFFFF"/>
            <w:noWrap/>
            <w:vAlign w:val="bottom"/>
            <w:hideMark/>
            <w:tcPrChange w:id="20930" w:author="Hardik Malhotra" w:date="2021-09-30T23:27:00Z">
              <w:tcPr>
                <w:tcW w:w="593" w:type="dxa"/>
                <w:gridSpan w:val="2"/>
                <w:tcBorders>
                  <w:top w:val="nil"/>
                  <w:left w:val="nil"/>
                  <w:bottom w:val="single" w:sz="4" w:space="0" w:color="auto"/>
                  <w:right w:val="single" w:sz="4" w:space="0" w:color="auto"/>
                </w:tcBorders>
                <w:shd w:val="clear" w:color="000000" w:fill="FFFFFF"/>
                <w:noWrap/>
                <w:vAlign w:val="center"/>
                <w:hideMark/>
              </w:tcPr>
            </w:tcPrChange>
          </w:tcPr>
          <w:p w14:paraId="5AFD26F3" w14:textId="7567BE8A" w:rsidR="00AA0102" w:rsidRPr="005858C1" w:rsidRDefault="00AA0102" w:rsidP="00AA0102">
            <w:pPr>
              <w:spacing w:after="0" w:line="240" w:lineRule="auto"/>
              <w:jc w:val="center"/>
              <w:rPr>
                <w:ins w:id="20931" w:author="Hardik Malhotra" w:date="2021-09-30T23:26:00Z"/>
                <w:rFonts w:ascii="Verdana" w:eastAsia="Times New Roman" w:hAnsi="Verdana" w:cs="Times New Roman"/>
                <w:color w:val="000000" w:themeColor="text1"/>
                <w:sz w:val="10"/>
                <w:szCs w:val="10"/>
                <w:lang w:val="en-US"/>
              </w:rPr>
            </w:pPr>
            <w:ins w:id="20932" w:author="Hardik Malhotra" w:date="2021-09-30T23:27:00Z">
              <w:r w:rsidRPr="00AA0102">
                <w:rPr>
                  <w:rFonts w:ascii="Verdana" w:hAnsi="Verdana"/>
                  <w:color w:val="000000"/>
                  <w:sz w:val="10"/>
                  <w:szCs w:val="10"/>
                  <w:rPrChange w:id="20933" w:author="Hardik Malhotra" w:date="2021-09-30T23:27:00Z">
                    <w:rPr>
                      <w:rFonts w:ascii="Verdana" w:hAnsi="Verdana"/>
                      <w:b/>
                      <w:bCs/>
                      <w:color w:val="000000"/>
                      <w:sz w:val="20"/>
                      <w:szCs w:val="20"/>
                    </w:rPr>
                  </w:rPrChange>
                </w:rPr>
                <w:t>190</w:t>
              </w:r>
            </w:ins>
          </w:p>
        </w:tc>
        <w:tc>
          <w:tcPr>
            <w:tcW w:w="590" w:type="dxa"/>
            <w:tcBorders>
              <w:top w:val="nil"/>
              <w:left w:val="nil"/>
              <w:bottom w:val="single" w:sz="4" w:space="0" w:color="auto"/>
              <w:right w:val="single" w:sz="4" w:space="0" w:color="auto"/>
            </w:tcBorders>
            <w:shd w:val="clear" w:color="000000" w:fill="FFFFFF"/>
            <w:noWrap/>
            <w:vAlign w:val="bottom"/>
            <w:hideMark/>
            <w:tcPrChange w:id="20934"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3CCC14AA" w14:textId="7EFDCC50" w:rsidR="00AA0102" w:rsidRPr="005858C1" w:rsidRDefault="00AA0102" w:rsidP="00AA0102">
            <w:pPr>
              <w:spacing w:after="0" w:line="240" w:lineRule="auto"/>
              <w:jc w:val="center"/>
              <w:rPr>
                <w:ins w:id="20935" w:author="Hardik Malhotra" w:date="2021-09-30T23:26:00Z"/>
                <w:rFonts w:ascii="Verdana" w:eastAsia="Times New Roman" w:hAnsi="Verdana" w:cs="Times New Roman"/>
                <w:color w:val="000000" w:themeColor="text1"/>
                <w:sz w:val="10"/>
                <w:szCs w:val="10"/>
                <w:lang w:val="en-US"/>
              </w:rPr>
            </w:pPr>
            <w:ins w:id="20936" w:author="Hardik Malhotra" w:date="2021-09-30T23:27:00Z">
              <w:r w:rsidRPr="00AA0102">
                <w:rPr>
                  <w:rFonts w:ascii="Verdana" w:hAnsi="Verdana"/>
                  <w:color w:val="000000"/>
                  <w:sz w:val="10"/>
                  <w:szCs w:val="10"/>
                  <w:rPrChange w:id="20937" w:author="Hardik Malhotra" w:date="2021-09-30T23:27:00Z">
                    <w:rPr>
                      <w:rFonts w:ascii="Verdana" w:hAnsi="Verdana"/>
                      <w:b/>
                      <w:bCs/>
                      <w:color w:val="000000"/>
                      <w:sz w:val="20"/>
                      <w:szCs w:val="20"/>
                    </w:rPr>
                  </w:rPrChange>
                </w:rPr>
                <w:t>184</w:t>
              </w:r>
            </w:ins>
          </w:p>
        </w:tc>
        <w:tc>
          <w:tcPr>
            <w:tcW w:w="590" w:type="dxa"/>
            <w:tcBorders>
              <w:top w:val="nil"/>
              <w:left w:val="nil"/>
              <w:bottom w:val="single" w:sz="4" w:space="0" w:color="auto"/>
              <w:right w:val="single" w:sz="4" w:space="0" w:color="auto"/>
            </w:tcBorders>
            <w:shd w:val="clear" w:color="000000" w:fill="FFFFFF"/>
            <w:noWrap/>
            <w:vAlign w:val="bottom"/>
            <w:hideMark/>
            <w:tcPrChange w:id="20938"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7C41962B" w14:textId="6F8C0F0A" w:rsidR="00AA0102" w:rsidRPr="005858C1" w:rsidRDefault="00AA0102" w:rsidP="00AA0102">
            <w:pPr>
              <w:spacing w:after="0" w:line="240" w:lineRule="auto"/>
              <w:jc w:val="center"/>
              <w:rPr>
                <w:ins w:id="20939" w:author="Hardik Malhotra" w:date="2021-09-30T23:26:00Z"/>
                <w:rFonts w:ascii="Verdana" w:eastAsia="Times New Roman" w:hAnsi="Verdana" w:cs="Times New Roman"/>
                <w:color w:val="000000" w:themeColor="text1"/>
                <w:sz w:val="10"/>
                <w:szCs w:val="10"/>
                <w:lang w:val="en-US"/>
              </w:rPr>
            </w:pPr>
            <w:ins w:id="20940" w:author="Hardik Malhotra" w:date="2021-09-30T23:27:00Z">
              <w:r w:rsidRPr="00AA0102">
                <w:rPr>
                  <w:rFonts w:ascii="Verdana" w:hAnsi="Verdana"/>
                  <w:color w:val="000000"/>
                  <w:sz w:val="10"/>
                  <w:szCs w:val="10"/>
                  <w:rPrChange w:id="20941" w:author="Hardik Malhotra" w:date="2021-09-30T23:27:00Z">
                    <w:rPr>
                      <w:rFonts w:ascii="Verdana" w:hAnsi="Verdana"/>
                      <w:b/>
                      <w:bCs/>
                      <w:color w:val="000000"/>
                      <w:sz w:val="20"/>
                      <w:szCs w:val="20"/>
                    </w:rPr>
                  </w:rPrChange>
                </w:rPr>
                <w:t>199</w:t>
              </w:r>
            </w:ins>
          </w:p>
        </w:tc>
        <w:tc>
          <w:tcPr>
            <w:tcW w:w="590" w:type="dxa"/>
            <w:tcBorders>
              <w:top w:val="nil"/>
              <w:left w:val="nil"/>
              <w:bottom w:val="single" w:sz="4" w:space="0" w:color="auto"/>
              <w:right w:val="single" w:sz="4" w:space="0" w:color="auto"/>
            </w:tcBorders>
            <w:shd w:val="clear" w:color="000000" w:fill="FFFFFF"/>
            <w:noWrap/>
            <w:vAlign w:val="bottom"/>
            <w:hideMark/>
            <w:tcPrChange w:id="20942"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7B2AFCB5" w14:textId="414D84F9" w:rsidR="00AA0102" w:rsidRPr="005858C1" w:rsidRDefault="00AA0102" w:rsidP="00AA0102">
            <w:pPr>
              <w:spacing w:after="0" w:line="240" w:lineRule="auto"/>
              <w:jc w:val="center"/>
              <w:rPr>
                <w:ins w:id="20943" w:author="Hardik Malhotra" w:date="2021-09-30T23:26:00Z"/>
                <w:rFonts w:ascii="Verdana" w:eastAsia="Times New Roman" w:hAnsi="Verdana" w:cs="Times New Roman"/>
                <w:color w:val="000000" w:themeColor="text1"/>
                <w:sz w:val="10"/>
                <w:szCs w:val="10"/>
                <w:lang w:val="en-US"/>
              </w:rPr>
            </w:pPr>
            <w:ins w:id="20944" w:author="Hardik Malhotra" w:date="2021-09-30T23:27:00Z">
              <w:r w:rsidRPr="00AA0102">
                <w:rPr>
                  <w:rFonts w:ascii="Verdana" w:hAnsi="Verdana"/>
                  <w:color w:val="000000"/>
                  <w:sz w:val="10"/>
                  <w:szCs w:val="10"/>
                  <w:rPrChange w:id="20945" w:author="Hardik Malhotra" w:date="2021-09-30T23:27:00Z">
                    <w:rPr>
                      <w:rFonts w:ascii="Verdana" w:hAnsi="Verdana"/>
                      <w:b/>
                      <w:bCs/>
                      <w:color w:val="000000"/>
                      <w:sz w:val="20"/>
                      <w:szCs w:val="20"/>
                    </w:rPr>
                  </w:rPrChange>
                </w:rPr>
                <w:t>214</w:t>
              </w:r>
            </w:ins>
          </w:p>
        </w:tc>
        <w:tc>
          <w:tcPr>
            <w:tcW w:w="590" w:type="dxa"/>
            <w:tcBorders>
              <w:top w:val="nil"/>
              <w:left w:val="nil"/>
              <w:bottom w:val="single" w:sz="4" w:space="0" w:color="auto"/>
              <w:right w:val="single" w:sz="4" w:space="0" w:color="auto"/>
            </w:tcBorders>
            <w:shd w:val="clear" w:color="000000" w:fill="FFFFFF"/>
            <w:noWrap/>
            <w:vAlign w:val="bottom"/>
            <w:hideMark/>
            <w:tcPrChange w:id="20946"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3B2DAD28" w14:textId="69B328BB" w:rsidR="00AA0102" w:rsidRPr="005858C1" w:rsidRDefault="00AA0102" w:rsidP="00AA0102">
            <w:pPr>
              <w:spacing w:after="0" w:line="240" w:lineRule="auto"/>
              <w:jc w:val="center"/>
              <w:rPr>
                <w:ins w:id="20947" w:author="Hardik Malhotra" w:date="2021-09-30T23:26:00Z"/>
                <w:rFonts w:ascii="Verdana" w:eastAsia="Times New Roman" w:hAnsi="Verdana" w:cs="Times New Roman"/>
                <w:color w:val="000000" w:themeColor="text1"/>
                <w:sz w:val="10"/>
                <w:szCs w:val="10"/>
                <w:lang w:val="en-US"/>
              </w:rPr>
            </w:pPr>
            <w:ins w:id="20948" w:author="Hardik Malhotra" w:date="2021-09-30T23:27:00Z">
              <w:r w:rsidRPr="00AA0102">
                <w:rPr>
                  <w:rFonts w:ascii="Verdana" w:hAnsi="Verdana"/>
                  <w:color w:val="000000"/>
                  <w:sz w:val="10"/>
                  <w:szCs w:val="10"/>
                  <w:rPrChange w:id="20949" w:author="Hardik Malhotra" w:date="2021-09-30T23:27:00Z">
                    <w:rPr>
                      <w:rFonts w:ascii="Verdana" w:hAnsi="Verdana"/>
                      <w:b/>
                      <w:bCs/>
                      <w:color w:val="000000"/>
                      <w:sz w:val="20"/>
                      <w:szCs w:val="20"/>
                    </w:rPr>
                  </w:rPrChange>
                </w:rPr>
                <w:t>228</w:t>
              </w:r>
            </w:ins>
          </w:p>
        </w:tc>
        <w:tc>
          <w:tcPr>
            <w:tcW w:w="590" w:type="dxa"/>
            <w:tcBorders>
              <w:top w:val="nil"/>
              <w:left w:val="nil"/>
              <w:bottom w:val="single" w:sz="4" w:space="0" w:color="auto"/>
              <w:right w:val="single" w:sz="4" w:space="0" w:color="auto"/>
            </w:tcBorders>
            <w:shd w:val="clear" w:color="000000" w:fill="FFFFFF"/>
            <w:noWrap/>
            <w:vAlign w:val="bottom"/>
            <w:hideMark/>
            <w:tcPrChange w:id="20950"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6258A5AE" w14:textId="253B9E00" w:rsidR="00AA0102" w:rsidRPr="005858C1" w:rsidRDefault="00AA0102" w:rsidP="00AA0102">
            <w:pPr>
              <w:spacing w:after="0" w:line="240" w:lineRule="auto"/>
              <w:jc w:val="center"/>
              <w:rPr>
                <w:ins w:id="20951" w:author="Hardik Malhotra" w:date="2021-09-30T23:26:00Z"/>
                <w:rFonts w:ascii="Verdana" w:eastAsia="Times New Roman" w:hAnsi="Verdana" w:cs="Times New Roman"/>
                <w:color w:val="000000" w:themeColor="text1"/>
                <w:sz w:val="10"/>
                <w:szCs w:val="10"/>
                <w:lang w:val="en-US"/>
              </w:rPr>
            </w:pPr>
            <w:ins w:id="20952" w:author="Hardik Malhotra" w:date="2021-09-30T23:27:00Z">
              <w:r w:rsidRPr="00AA0102">
                <w:rPr>
                  <w:rFonts w:ascii="Verdana" w:hAnsi="Verdana"/>
                  <w:color w:val="000000"/>
                  <w:sz w:val="10"/>
                  <w:szCs w:val="10"/>
                  <w:rPrChange w:id="20953" w:author="Hardik Malhotra" w:date="2021-09-30T23:27:00Z">
                    <w:rPr>
                      <w:rFonts w:ascii="Verdana" w:hAnsi="Verdana"/>
                      <w:b/>
                      <w:bCs/>
                      <w:color w:val="000000"/>
                      <w:sz w:val="20"/>
                      <w:szCs w:val="20"/>
                    </w:rPr>
                  </w:rPrChange>
                </w:rPr>
                <w:t>244</w:t>
              </w:r>
            </w:ins>
          </w:p>
        </w:tc>
        <w:tc>
          <w:tcPr>
            <w:tcW w:w="590" w:type="dxa"/>
            <w:tcBorders>
              <w:top w:val="nil"/>
              <w:left w:val="nil"/>
              <w:bottom w:val="single" w:sz="4" w:space="0" w:color="auto"/>
              <w:right w:val="single" w:sz="4" w:space="0" w:color="auto"/>
            </w:tcBorders>
            <w:shd w:val="clear" w:color="000000" w:fill="FFFFFF"/>
            <w:noWrap/>
            <w:vAlign w:val="bottom"/>
            <w:hideMark/>
            <w:tcPrChange w:id="20954"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7DD8EF5B" w14:textId="73CBA317" w:rsidR="00AA0102" w:rsidRPr="005858C1" w:rsidRDefault="00AA0102" w:rsidP="00AA0102">
            <w:pPr>
              <w:spacing w:after="0" w:line="240" w:lineRule="auto"/>
              <w:jc w:val="center"/>
              <w:rPr>
                <w:ins w:id="20955" w:author="Hardik Malhotra" w:date="2021-09-30T23:26:00Z"/>
                <w:rFonts w:ascii="Verdana" w:eastAsia="Times New Roman" w:hAnsi="Verdana" w:cs="Times New Roman"/>
                <w:color w:val="000000" w:themeColor="text1"/>
                <w:sz w:val="10"/>
                <w:szCs w:val="10"/>
                <w:lang w:val="en-US"/>
              </w:rPr>
            </w:pPr>
            <w:ins w:id="20956" w:author="Hardik Malhotra" w:date="2021-09-30T23:27:00Z">
              <w:r w:rsidRPr="00AA0102">
                <w:rPr>
                  <w:rFonts w:ascii="Verdana" w:hAnsi="Verdana"/>
                  <w:color w:val="000000"/>
                  <w:sz w:val="10"/>
                  <w:szCs w:val="10"/>
                  <w:rPrChange w:id="20957" w:author="Hardik Malhotra" w:date="2021-09-30T23:27:00Z">
                    <w:rPr>
                      <w:rFonts w:ascii="Verdana" w:hAnsi="Verdana"/>
                      <w:b/>
                      <w:bCs/>
                      <w:color w:val="000000"/>
                      <w:sz w:val="20"/>
                      <w:szCs w:val="20"/>
                    </w:rPr>
                  </w:rPrChange>
                </w:rPr>
                <w:t>260</w:t>
              </w:r>
            </w:ins>
          </w:p>
        </w:tc>
        <w:tc>
          <w:tcPr>
            <w:tcW w:w="590" w:type="dxa"/>
            <w:tcBorders>
              <w:top w:val="nil"/>
              <w:left w:val="nil"/>
              <w:bottom w:val="single" w:sz="4" w:space="0" w:color="auto"/>
              <w:right w:val="single" w:sz="4" w:space="0" w:color="auto"/>
            </w:tcBorders>
            <w:shd w:val="clear" w:color="000000" w:fill="FFFFFF"/>
            <w:noWrap/>
            <w:vAlign w:val="bottom"/>
            <w:hideMark/>
            <w:tcPrChange w:id="20958"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06636C86" w14:textId="40E29D74" w:rsidR="00AA0102" w:rsidRPr="005858C1" w:rsidRDefault="00AA0102" w:rsidP="00AA0102">
            <w:pPr>
              <w:spacing w:after="0" w:line="240" w:lineRule="auto"/>
              <w:jc w:val="center"/>
              <w:rPr>
                <w:ins w:id="20959" w:author="Hardik Malhotra" w:date="2021-09-30T23:26:00Z"/>
                <w:rFonts w:ascii="Verdana" w:eastAsia="Times New Roman" w:hAnsi="Verdana" w:cs="Times New Roman"/>
                <w:color w:val="000000" w:themeColor="text1"/>
                <w:sz w:val="10"/>
                <w:szCs w:val="10"/>
                <w:lang w:val="en-US"/>
              </w:rPr>
            </w:pPr>
            <w:ins w:id="20960" w:author="Hardik Malhotra" w:date="2021-09-30T23:27:00Z">
              <w:r w:rsidRPr="00AA0102">
                <w:rPr>
                  <w:rFonts w:ascii="Verdana" w:hAnsi="Verdana"/>
                  <w:color w:val="000000"/>
                  <w:sz w:val="10"/>
                  <w:szCs w:val="10"/>
                  <w:rPrChange w:id="20961" w:author="Hardik Malhotra" w:date="2021-09-30T23:27:00Z">
                    <w:rPr>
                      <w:rFonts w:ascii="Verdana" w:hAnsi="Verdana"/>
                      <w:b/>
                      <w:bCs/>
                      <w:color w:val="000000"/>
                      <w:sz w:val="20"/>
                      <w:szCs w:val="20"/>
                    </w:rPr>
                  </w:rPrChange>
                </w:rPr>
                <w:t>274</w:t>
              </w:r>
            </w:ins>
          </w:p>
        </w:tc>
        <w:tc>
          <w:tcPr>
            <w:tcW w:w="590" w:type="dxa"/>
            <w:tcBorders>
              <w:top w:val="nil"/>
              <w:left w:val="nil"/>
              <w:bottom w:val="single" w:sz="4" w:space="0" w:color="auto"/>
              <w:right w:val="single" w:sz="4" w:space="0" w:color="auto"/>
            </w:tcBorders>
            <w:shd w:val="clear" w:color="000000" w:fill="FFFFFF"/>
            <w:noWrap/>
            <w:vAlign w:val="bottom"/>
            <w:hideMark/>
            <w:tcPrChange w:id="20962"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2F470AE6" w14:textId="55A938A3" w:rsidR="00AA0102" w:rsidRPr="005858C1" w:rsidRDefault="00AA0102" w:rsidP="00AA0102">
            <w:pPr>
              <w:spacing w:after="0" w:line="240" w:lineRule="auto"/>
              <w:jc w:val="center"/>
              <w:rPr>
                <w:ins w:id="20963" w:author="Hardik Malhotra" w:date="2021-09-30T23:26:00Z"/>
                <w:rFonts w:ascii="Verdana" w:eastAsia="Times New Roman" w:hAnsi="Verdana" w:cs="Times New Roman"/>
                <w:color w:val="000000" w:themeColor="text1"/>
                <w:sz w:val="10"/>
                <w:szCs w:val="10"/>
                <w:lang w:val="en-US"/>
              </w:rPr>
            </w:pPr>
            <w:ins w:id="20964" w:author="Hardik Malhotra" w:date="2021-09-30T23:27:00Z">
              <w:r w:rsidRPr="00AA0102">
                <w:rPr>
                  <w:rFonts w:ascii="Verdana" w:hAnsi="Verdana"/>
                  <w:color w:val="000000"/>
                  <w:sz w:val="10"/>
                  <w:szCs w:val="10"/>
                  <w:rPrChange w:id="20965" w:author="Hardik Malhotra" w:date="2021-09-30T23:27:00Z">
                    <w:rPr>
                      <w:rFonts w:ascii="Verdana" w:hAnsi="Verdana"/>
                      <w:b/>
                      <w:bCs/>
                      <w:color w:val="000000"/>
                      <w:sz w:val="20"/>
                      <w:szCs w:val="20"/>
                    </w:rPr>
                  </w:rPrChange>
                </w:rPr>
                <w:t>289</w:t>
              </w:r>
            </w:ins>
          </w:p>
        </w:tc>
        <w:tc>
          <w:tcPr>
            <w:tcW w:w="590" w:type="dxa"/>
            <w:tcBorders>
              <w:top w:val="nil"/>
              <w:left w:val="nil"/>
              <w:bottom w:val="single" w:sz="4" w:space="0" w:color="auto"/>
              <w:right w:val="single" w:sz="4" w:space="0" w:color="auto"/>
            </w:tcBorders>
            <w:shd w:val="clear" w:color="000000" w:fill="FFFFFF"/>
            <w:noWrap/>
            <w:vAlign w:val="bottom"/>
            <w:hideMark/>
            <w:tcPrChange w:id="20966"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5379F890" w14:textId="7B3B6C85" w:rsidR="00AA0102" w:rsidRPr="005858C1" w:rsidRDefault="00AA0102" w:rsidP="00AA0102">
            <w:pPr>
              <w:spacing w:after="0" w:line="240" w:lineRule="auto"/>
              <w:jc w:val="center"/>
              <w:rPr>
                <w:ins w:id="20967" w:author="Hardik Malhotra" w:date="2021-09-30T23:26:00Z"/>
                <w:rFonts w:ascii="Verdana" w:eastAsia="Times New Roman" w:hAnsi="Verdana" w:cs="Times New Roman"/>
                <w:color w:val="000000" w:themeColor="text1"/>
                <w:sz w:val="10"/>
                <w:szCs w:val="10"/>
                <w:lang w:val="en-US"/>
              </w:rPr>
            </w:pPr>
            <w:ins w:id="20968" w:author="Hardik Malhotra" w:date="2021-09-30T23:27:00Z">
              <w:r w:rsidRPr="00AA0102">
                <w:rPr>
                  <w:rFonts w:ascii="Verdana" w:hAnsi="Verdana"/>
                  <w:color w:val="000000"/>
                  <w:sz w:val="10"/>
                  <w:szCs w:val="10"/>
                  <w:rPrChange w:id="20969" w:author="Hardik Malhotra" w:date="2021-09-30T23:27:00Z">
                    <w:rPr>
                      <w:rFonts w:ascii="Verdana" w:hAnsi="Verdana"/>
                      <w:b/>
                      <w:bCs/>
                      <w:color w:val="000000"/>
                      <w:sz w:val="20"/>
                      <w:szCs w:val="20"/>
                    </w:rPr>
                  </w:rPrChange>
                </w:rPr>
                <w:t>304</w:t>
              </w:r>
            </w:ins>
          </w:p>
        </w:tc>
        <w:tc>
          <w:tcPr>
            <w:tcW w:w="590" w:type="dxa"/>
            <w:tcBorders>
              <w:top w:val="nil"/>
              <w:left w:val="nil"/>
              <w:bottom w:val="single" w:sz="4" w:space="0" w:color="auto"/>
              <w:right w:val="single" w:sz="4" w:space="0" w:color="auto"/>
            </w:tcBorders>
            <w:shd w:val="clear" w:color="000000" w:fill="FFFFFF"/>
            <w:noWrap/>
            <w:vAlign w:val="bottom"/>
            <w:hideMark/>
            <w:tcPrChange w:id="20970"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09419272" w14:textId="0A3FCB23" w:rsidR="00AA0102" w:rsidRPr="005858C1" w:rsidRDefault="00AA0102" w:rsidP="00AA0102">
            <w:pPr>
              <w:spacing w:after="0" w:line="240" w:lineRule="auto"/>
              <w:jc w:val="center"/>
              <w:rPr>
                <w:ins w:id="20971" w:author="Hardik Malhotra" w:date="2021-09-30T23:26:00Z"/>
                <w:rFonts w:ascii="Verdana" w:eastAsia="Times New Roman" w:hAnsi="Verdana" w:cs="Times New Roman"/>
                <w:color w:val="000000" w:themeColor="text1"/>
                <w:sz w:val="10"/>
                <w:szCs w:val="10"/>
                <w:lang w:val="en-US"/>
              </w:rPr>
            </w:pPr>
            <w:ins w:id="20972" w:author="Hardik Malhotra" w:date="2021-09-30T23:27:00Z">
              <w:r w:rsidRPr="00AA0102">
                <w:rPr>
                  <w:rFonts w:ascii="Verdana" w:hAnsi="Verdana"/>
                  <w:color w:val="000000"/>
                  <w:sz w:val="10"/>
                  <w:szCs w:val="10"/>
                  <w:rPrChange w:id="20973" w:author="Hardik Malhotra" w:date="2021-09-30T23:27:00Z">
                    <w:rPr>
                      <w:rFonts w:ascii="Verdana" w:hAnsi="Verdana"/>
                      <w:b/>
                      <w:bCs/>
                      <w:color w:val="000000"/>
                      <w:sz w:val="20"/>
                      <w:szCs w:val="20"/>
                    </w:rPr>
                  </w:rPrChange>
                </w:rPr>
                <w:t>319</w:t>
              </w:r>
            </w:ins>
          </w:p>
        </w:tc>
        <w:tc>
          <w:tcPr>
            <w:tcW w:w="566" w:type="dxa"/>
            <w:tcBorders>
              <w:top w:val="nil"/>
              <w:left w:val="nil"/>
              <w:bottom w:val="single" w:sz="4" w:space="0" w:color="auto"/>
              <w:right w:val="single" w:sz="4" w:space="0" w:color="auto"/>
            </w:tcBorders>
            <w:shd w:val="clear" w:color="000000" w:fill="FFFFFF"/>
            <w:noWrap/>
            <w:vAlign w:val="bottom"/>
            <w:hideMark/>
            <w:tcPrChange w:id="20974" w:author="Hardik Malhotra" w:date="2021-09-30T23:27:00Z">
              <w:tcPr>
                <w:tcW w:w="566" w:type="dxa"/>
                <w:gridSpan w:val="2"/>
                <w:tcBorders>
                  <w:top w:val="nil"/>
                  <w:left w:val="nil"/>
                  <w:bottom w:val="single" w:sz="4" w:space="0" w:color="auto"/>
                  <w:right w:val="single" w:sz="4" w:space="0" w:color="auto"/>
                </w:tcBorders>
                <w:shd w:val="clear" w:color="000000" w:fill="FFFFFF"/>
                <w:noWrap/>
                <w:vAlign w:val="center"/>
                <w:hideMark/>
              </w:tcPr>
            </w:tcPrChange>
          </w:tcPr>
          <w:p w14:paraId="339BC2A2" w14:textId="36CD7BB4" w:rsidR="00AA0102" w:rsidRPr="005858C1" w:rsidRDefault="00AA0102" w:rsidP="00AA0102">
            <w:pPr>
              <w:spacing w:after="0" w:line="240" w:lineRule="auto"/>
              <w:jc w:val="center"/>
              <w:rPr>
                <w:ins w:id="20975" w:author="Hardik Malhotra" w:date="2021-09-30T23:26:00Z"/>
                <w:rFonts w:ascii="Verdana" w:eastAsia="Times New Roman" w:hAnsi="Verdana" w:cs="Times New Roman"/>
                <w:color w:val="000000" w:themeColor="text1"/>
                <w:sz w:val="10"/>
                <w:szCs w:val="10"/>
                <w:lang w:val="en-US"/>
              </w:rPr>
            </w:pPr>
            <w:ins w:id="20976" w:author="Hardik Malhotra" w:date="2021-09-30T23:27:00Z">
              <w:r w:rsidRPr="00AA0102">
                <w:rPr>
                  <w:rFonts w:ascii="Verdana" w:hAnsi="Verdana"/>
                  <w:color w:val="000000"/>
                  <w:sz w:val="10"/>
                  <w:szCs w:val="10"/>
                  <w:rPrChange w:id="20977" w:author="Hardik Malhotra" w:date="2021-09-30T23:27:00Z">
                    <w:rPr>
                      <w:rFonts w:ascii="Verdana" w:hAnsi="Verdana"/>
                      <w:b/>
                      <w:bCs/>
                      <w:color w:val="000000"/>
                      <w:sz w:val="20"/>
                      <w:szCs w:val="20"/>
                    </w:rPr>
                  </w:rPrChange>
                </w:rPr>
                <w:t>334</w:t>
              </w:r>
            </w:ins>
          </w:p>
        </w:tc>
      </w:tr>
      <w:tr w:rsidR="00AA0102" w:rsidRPr="00257590" w14:paraId="4357EC23" w14:textId="77777777" w:rsidTr="00092529">
        <w:tblPrEx>
          <w:tblW w:w="10321" w:type="dxa"/>
          <w:tblInd w:w="-185" w:type="dxa"/>
          <w:tblPrExChange w:id="20978" w:author="Hardik Malhotra" w:date="2021-09-30T23:27:00Z">
            <w:tblPrEx>
              <w:tblW w:w="10321" w:type="dxa"/>
              <w:tblInd w:w="-185" w:type="dxa"/>
            </w:tblPrEx>
          </w:tblPrExChange>
        </w:tblPrEx>
        <w:trPr>
          <w:trHeight w:val="334"/>
          <w:ins w:id="20979" w:author="Hardik Malhotra" w:date="2021-09-30T23:26:00Z"/>
          <w:trPrChange w:id="20980" w:author="Hardik Malhotra" w:date="2021-09-30T23:27:00Z">
            <w:trPr>
              <w:gridBefore w:val="1"/>
              <w:trHeight w:val="334"/>
            </w:trPr>
          </w:trPrChange>
        </w:trPr>
        <w:tc>
          <w:tcPr>
            <w:tcW w:w="1185" w:type="dxa"/>
            <w:tcBorders>
              <w:top w:val="nil"/>
              <w:left w:val="single" w:sz="4" w:space="0" w:color="auto"/>
              <w:bottom w:val="single" w:sz="4" w:space="0" w:color="auto"/>
              <w:right w:val="single" w:sz="4" w:space="0" w:color="auto"/>
            </w:tcBorders>
            <w:shd w:val="clear" w:color="000000" w:fill="FFFFFF"/>
            <w:noWrap/>
            <w:vAlign w:val="bottom"/>
            <w:hideMark/>
            <w:tcPrChange w:id="20981" w:author="Hardik Malhotra" w:date="2021-09-30T23:27:00Z">
              <w:tcPr>
                <w:tcW w:w="1185" w:type="dxa"/>
                <w:gridSpan w:val="2"/>
                <w:tcBorders>
                  <w:top w:val="nil"/>
                  <w:left w:val="single" w:sz="4" w:space="0" w:color="auto"/>
                  <w:bottom w:val="single" w:sz="4" w:space="0" w:color="auto"/>
                  <w:right w:val="single" w:sz="4" w:space="0" w:color="auto"/>
                </w:tcBorders>
                <w:shd w:val="clear" w:color="000000" w:fill="FFFFFF"/>
                <w:noWrap/>
                <w:vAlign w:val="bottom"/>
                <w:hideMark/>
              </w:tcPr>
            </w:tcPrChange>
          </w:tcPr>
          <w:p w14:paraId="384BB39E" w14:textId="77777777" w:rsidR="00AA0102" w:rsidRPr="00257590" w:rsidRDefault="00AA0102" w:rsidP="00AA0102">
            <w:pPr>
              <w:spacing w:after="0" w:line="240" w:lineRule="auto"/>
              <w:rPr>
                <w:ins w:id="20982" w:author="Hardik Malhotra" w:date="2021-09-30T23:26:00Z"/>
                <w:rFonts w:ascii="Verdana" w:eastAsia="Times New Roman" w:hAnsi="Verdana" w:cs="Times New Roman"/>
                <w:color w:val="000000"/>
                <w:sz w:val="10"/>
                <w:szCs w:val="10"/>
                <w:lang w:val="en-US"/>
              </w:rPr>
            </w:pPr>
            <w:ins w:id="20983" w:author="Hardik Malhotra" w:date="2021-09-30T23:26:00Z">
              <w:r w:rsidRPr="00257590">
                <w:rPr>
                  <w:rFonts w:ascii="Verdana" w:eastAsia="Times New Roman" w:hAnsi="Verdana" w:cs="Times New Roman"/>
                  <w:color w:val="000000"/>
                  <w:sz w:val="10"/>
                  <w:szCs w:val="10"/>
                  <w:lang w:val="en-US"/>
                </w:rPr>
                <w:t xml:space="preserve">Composite Materials </w:t>
              </w:r>
            </w:ins>
          </w:p>
        </w:tc>
        <w:tc>
          <w:tcPr>
            <w:tcW w:w="519" w:type="dxa"/>
            <w:tcBorders>
              <w:top w:val="nil"/>
              <w:left w:val="nil"/>
              <w:bottom w:val="single" w:sz="4" w:space="0" w:color="auto"/>
              <w:right w:val="single" w:sz="4" w:space="0" w:color="auto"/>
            </w:tcBorders>
            <w:shd w:val="clear" w:color="000000" w:fill="FFFFFF"/>
            <w:noWrap/>
            <w:vAlign w:val="bottom"/>
            <w:hideMark/>
            <w:tcPrChange w:id="20984" w:author="Hardik Malhotra" w:date="2021-09-30T23:27:00Z">
              <w:tcPr>
                <w:tcW w:w="519" w:type="dxa"/>
                <w:gridSpan w:val="2"/>
                <w:tcBorders>
                  <w:top w:val="nil"/>
                  <w:left w:val="nil"/>
                  <w:bottom w:val="single" w:sz="4" w:space="0" w:color="auto"/>
                  <w:right w:val="single" w:sz="4" w:space="0" w:color="auto"/>
                </w:tcBorders>
                <w:shd w:val="clear" w:color="000000" w:fill="FFFFFF"/>
                <w:noWrap/>
                <w:vAlign w:val="center"/>
                <w:hideMark/>
              </w:tcPr>
            </w:tcPrChange>
          </w:tcPr>
          <w:p w14:paraId="4B367E0D" w14:textId="6096D387" w:rsidR="00AA0102" w:rsidRPr="005858C1" w:rsidRDefault="00AA0102" w:rsidP="00AA0102">
            <w:pPr>
              <w:spacing w:after="0" w:line="240" w:lineRule="auto"/>
              <w:jc w:val="center"/>
              <w:rPr>
                <w:ins w:id="20985" w:author="Hardik Malhotra" w:date="2021-09-30T23:26:00Z"/>
                <w:rFonts w:ascii="Verdana" w:eastAsia="Times New Roman" w:hAnsi="Verdana" w:cs="Times New Roman"/>
                <w:color w:val="000000" w:themeColor="text1"/>
                <w:sz w:val="10"/>
                <w:szCs w:val="10"/>
                <w:lang w:val="en-US"/>
              </w:rPr>
            </w:pPr>
            <w:ins w:id="20986" w:author="Hardik Malhotra" w:date="2021-09-30T23:27:00Z">
              <w:r w:rsidRPr="00AA0102">
                <w:rPr>
                  <w:rFonts w:ascii="Verdana" w:hAnsi="Verdana"/>
                  <w:color w:val="000000"/>
                  <w:sz w:val="10"/>
                  <w:szCs w:val="10"/>
                  <w:rPrChange w:id="20987" w:author="Hardik Malhotra" w:date="2021-09-30T23:27:00Z">
                    <w:rPr>
                      <w:rFonts w:ascii="Verdana" w:hAnsi="Verdana"/>
                      <w:b/>
                      <w:bCs/>
                      <w:color w:val="000000"/>
                      <w:sz w:val="20"/>
                      <w:szCs w:val="20"/>
                    </w:rPr>
                  </w:rPrChange>
                </w:rPr>
                <w:t>140</w:t>
              </w:r>
            </w:ins>
          </w:p>
        </w:tc>
        <w:tc>
          <w:tcPr>
            <w:tcW w:w="519" w:type="dxa"/>
            <w:tcBorders>
              <w:top w:val="nil"/>
              <w:left w:val="nil"/>
              <w:bottom w:val="single" w:sz="4" w:space="0" w:color="auto"/>
              <w:right w:val="single" w:sz="4" w:space="0" w:color="auto"/>
            </w:tcBorders>
            <w:shd w:val="clear" w:color="000000" w:fill="FFFFFF"/>
            <w:noWrap/>
            <w:vAlign w:val="bottom"/>
            <w:hideMark/>
            <w:tcPrChange w:id="20988" w:author="Hardik Malhotra" w:date="2021-09-30T23:27:00Z">
              <w:tcPr>
                <w:tcW w:w="519" w:type="dxa"/>
                <w:gridSpan w:val="2"/>
                <w:tcBorders>
                  <w:top w:val="nil"/>
                  <w:left w:val="nil"/>
                  <w:bottom w:val="single" w:sz="4" w:space="0" w:color="auto"/>
                  <w:right w:val="single" w:sz="4" w:space="0" w:color="auto"/>
                </w:tcBorders>
                <w:shd w:val="clear" w:color="000000" w:fill="FFFFFF"/>
                <w:noWrap/>
                <w:vAlign w:val="center"/>
                <w:hideMark/>
              </w:tcPr>
            </w:tcPrChange>
          </w:tcPr>
          <w:p w14:paraId="048EA7C5" w14:textId="7FFE14FF" w:rsidR="00AA0102" w:rsidRPr="005858C1" w:rsidRDefault="00AA0102" w:rsidP="00AA0102">
            <w:pPr>
              <w:spacing w:after="0" w:line="240" w:lineRule="auto"/>
              <w:jc w:val="center"/>
              <w:rPr>
                <w:ins w:id="20989" w:author="Hardik Malhotra" w:date="2021-09-30T23:26:00Z"/>
                <w:rFonts w:ascii="Verdana" w:eastAsia="Times New Roman" w:hAnsi="Verdana" w:cs="Times New Roman"/>
                <w:color w:val="000000" w:themeColor="text1"/>
                <w:sz w:val="10"/>
                <w:szCs w:val="10"/>
                <w:lang w:val="en-US"/>
              </w:rPr>
            </w:pPr>
            <w:ins w:id="20990" w:author="Hardik Malhotra" w:date="2021-09-30T23:27:00Z">
              <w:r w:rsidRPr="00AA0102">
                <w:rPr>
                  <w:rFonts w:ascii="Verdana" w:hAnsi="Verdana"/>
                  <w:color w:val="000000"/>
                  <w:sz w:val="10"/>
                  <w:szCs w:val="10"/>
                  <w:rPrChange w:id="20991" w:author="Hardik Malhotra" w:date="2021-09-30T23:27:00Z">
                    <w:rPr>
                      <w:rFonts w:ascii="Verdana" w:hAnsi="Verdana"/>
                      <w:b/>
                      <w:bCs/>
                      <w:color w:val="000000"/>
                      <w:sz w:val="20"/>
                      <w:szCs w:val="20"/>
                    </w:rPr>
                  </w:rPrChange>
                </w:rPr>
                <w:t>147</w:t>
              </w:r>
            </w:ins>
          </w:p>
        </w:tc>
        <w:tc>
          <w:tcPr>
            <w:tcW w:w="519" w:type="dxa"/>
            <w:tcBorders>
              <w:top w:val="nil"/>
              <w:left w:val="nil"/>
              <w:bottom w:val="single" w:sz="4" w:space="0" w:color="auto"/>
              <w:right w:val="single" w:sz="4" w:space="0" w:color="auto"/>
            </w:tcBorders>
            <w:shd w:val="clear" w:color="000000" w:fill="FFFFFF"/>
            <w:noWrap/>
            <w:vAlign w:val="bottom"/>
            <w:hideMark/>
            <w:tcPrChange w:id="20992" w:author="Hardik Malhotra" w:date="2021-09-30T23:27:00Z">
              <w:tcPr>
                <w:tcW w:w="519" w:type="dxa"/>
                <w:gridSpan w:val="2"/>
                <w:tcBorders>
                  <w:top w:val="nil"/>
                  <w:left w:val="nil"/>
                  <w:bottom w:val="single" w:sz="4" w:space="0" w:color="auto"/>
                  <w:right w:val="single" w:sz="4" w:space="0" w:color="auto"/>
                </w:tcBorders>
                <w:shd w:val="clear" w:color="000000" w:fill="FFFFFF"/>
                <w:noWrap/>
                <w:vAlign w:val="center"/>
                <w:hideMark/>
              </w:tcPr>
            </w:tcPrChange>
          </w:tcPr>
          <w:p w14:paraId="6FC6EB62" w14:textId="17B9A883" w:rsidR="00AA0102" w:rsidRPr="005858C1" w:rsidRDefault="00AA0102" w:rsidP="00AA0102">
            <w:pPr>
              <w:spacing w:after="0" w:line="240" w:lineRule="auto"/>
              <w:jc w:val="center"/>
              <w:rPr>
                <w:ins w:id="20993" w:author="Hardik Malhotra" w:date="2021-09-30T23:26:00Z"/>
                <w:rFonts w:ascii="Verdana" w:eastAsia="Times New Roman" w:hAnsi="Verdana" w:cs="Times New Roman"/>
                <w:color w:val="000000" w:themeColor="text1"/>
                <w:sz w:val="10"/>
                <w:szCs w:val="10"/>
                <w:lang w:val="en-US"/>
              </w:rPr>
            </w:pPr>
            <w:ins w:id="20994" w:author="Hardik Malhotra" w:date="2021-09-30T23:27:00Z">
              <w:r w:rsidRPr="00AA0102">
                <w:rPr>
                  <w:rFonts w:ascii="Verdana" w:hAnsi="Verdana"/>
                  <w:color w:val="000000"/>
                  <w:sz w:val="10"/>
                  <w:szCs w:val="10"/>
                  <w:rPrChange w:id="20995" w:author="Hardik Malhotra" w:date="2021-09-30T23:27:00Z">
                    <w:rPr>
                      <w:rFonts w:ascii="Verdana" w:hAnsi="Verdana"/>
                      <w:b/>
                      <w:bCs/>
                      <w:color w:val="000000"/>
                      <w:sz w:val="20"/>
                      <w:szCs w:val="20"/>
                    </w:rPr>
                  </w:rPrChange>
                </w:rPr>
                <w:t>164</w:t>
              </w:r>
            </w:ins>
          </w:p>
        </w:tc>
        <w:tc>
          <w:tcPr>
            <w:tcW w:w="520" w:type="dxa"/>
            <w:tcBorders>
              <w:top w:val="nil"/>
              <w:left w:val="nil"/>
              <w:bottom w:val="single" w:sz="4" w:space="0" w:color="auto"/>
              <w:right w:val="single" w:sz="4" w:space="0" w:color="auto"/>
            </w:tcBorders>
            <w:shd w:val="clear" w:color="000000" w:fill="FFFFFF"/>
            <w:noWrap/>
            <w:vAlign w:val="bottom"/>
            <w:hideMark/>
            <w:tcPrChange w:id="20996" w:author="Hardik Malhotra" w:date="2021-09-30T23:27:00Z">
              <w:tcPr>
                <w:tcW w:w="520" w:type="dxa"/>
                <w:gridSpan w:val="2"/>
                <w:tcBorders>
                  <w:top w:val="nil"/>
                  <w:left w:val="nil"/>
                  <w:bottom w:val="single" w:sz="4" w:space="0" w:color="auto"/>
                  <w:right w:val="single" w:sz="4" w:space="0" w:color="auto"/>
                </w:tcBorders>
                <w:shd w:val="clear" w:color="000000" w:fill="FFFFFF"/>
                <w:noWrap/>
                <w:vAlign w:val="center"/>
                <w:hideMark/>
              </w:tcPr>
            </w:tcPrChange>
          </w:tcPr>
          <w:p w14:paraId="3D40FEFF" w14:textId="4C1F4803" w:rsidR="00AA0102" w:rsidRPr="005858C1" w:rsidRDefault="00AA0102" w:rsidP="00AA0102">
            <w:pPr>
              <w:spacing w:after="0" w:line="240" w:lineRule="auto"/>
              <w:jc w:val="center"/>
              <w:rPr>
                <w:ins w:id="20997" w:author="Hardik Malhotra" w:date="2021-09-30T23:26:00Z"/>
                <w:rFonts w:ascii="Verdana" w:eastAsia="Times New Roman" w:hAnsi="Verdana" w:cs="Times New Roman"/>
                <w:color w:val="000000" w:themeColor="text1"/>
                <w:sz w:val="10"/>
                <w:szCs w:val="10"/>
                <w:lang w:val="en-US"/>
              </w:rPr>
            </w:pPr>
            <w:ins w:id="20998" w:author="Hardik Malhotra" w:date="2021-09-30T23:27:00Z">
              <w:r w:rsidRPr="00AA0102">
                <w:rPr>
                  <w:rFonts w:ascii="Verdana" w:hAnsi="Verdana"/>
                  <w:color w:val="000000"/>
                  <w:sz w:val="10"/>
                  <w:szCs w:val="10"/>
                  <w:rPrChange w:id="20999" w:author="Hardik Malhotra" w:date="2021-09-30T23:27:00Z">
                    <w:rPr>
                      <w:rFonts w:ascii="Verdana" w:hAnsi="Verdana"/>
                      <w:b/>
                      <w:bCs/>
                      <w:color w:val="000000"/>
                      <w:sz w:val="20"/>
                      <w:szCs w:val="20"/>
                    </w:rPr>
                  </w:rPrChange>
                </w:rPr>
                <w:t>169</w:t>
              </w:r>
            </w:ins>
          </w:p>
        </w:tc>
        <w:tc>
          <w:tcPr>
            <w:tcW w:w="593" w:type="dxa"/>
            <w:tcBorders>
              <w:top w:val="nil"/>
              <w:left w:val="nil"/>
              <w:bottom w:val="single" w:sz="4" w:space="0" w:color="auto"/>
              <w:right w:val="single" w:sz="4" w:space="0" w:color="auto"/>
            </w:tcBorders>
            <w:shd w:val="clear" w:color="000000" w:fill="FFFFFF"/>
            <w:noWrap/>
            <w:vAlign w:val="bottom"/>
            <w:hideMark/>
            <w:tcPrChange w:id="21000" w:author="Hardik Malhotra" w:date="2021-09-30T23:27:00Z">
              <w:tcPr>
                <w:tcW w:w="593" w:type="dxa"/>
                <w:gridSpan w:val="2"/>
                <w:tcBorders>
                  <w:top w:val="nil"/>
                  <w:left w:val="nil"/>
                  <w:bottom w:val="single" w:sz="4" w:space="0" w:color="auto"/>
                  <w:right w:val="single" w:sz="4" w:space="0" w:color="auto"/>
                </w:tcBorders>
                <w:shd w:val="clear" w:color="000000" w:fill="FFFFFF"/>
                <w:noWrap/>
                <w:vAlign w:val="center"/>
                <w:hideMark/>
              </w:tcPr>
            </w:tcPrChange>
          </w:tcPr>
          <w:p w14:paraId="018341CD" w14:textId="7CC2831B" w:rsidR="00AA0102" w:rsidRPr="005858C1" w:rsidRDefault="00AA0102" w:rsidP="00AA0102">
            <w:pPr>
              <w:spacing w:after="0" w:line="240" w:lineRule="auto"/>
              <w:jc w:val="center"/>
              <w:rPr>
                <w:ins w:id="21001" w:author="Hardik Malhotra" w:date="2021-09-30T23:26:00Z"/>
                <w:rFonts w:ascii="Verdana" w:eastAsia="Times New Roman" w:hAnsi="Verdana" w:cs="Times New Roman"/>
                <w:color w:val="000000" w:themeColor="text1"/>
                <w:sz w:val="10"/>
                <w:szCs w:val="10"/>
                <w:lang w:val="en-US"/>
              </w:rPr>
            </w:pPr>
            <w:ins w:id="21002" w:author="Hardik Malhotra" w:date="2021-09-30T23:27:00Z">
              <w:r w:rsidRPr="00AA0102">
                <w:rPr>
                  <w:rFonts w:ascii="Verdana" w:hAnsi="Verdana"/>
                  <w:color w:val="000000"/>
                  <w:sz w:val="10"/>
                  <w:szCs w:val="10"/>
                  <w:rPrChange w:id="21003" w:author="Hardik Malhotra" w:date="2021-09-30T23:27:00Z">
                    <w:rPr>
                      <w:rFonts w:ascii="Verdana" w:hAnsi="Verdana"/>
                      <w:b/>
                      <w:bCs/>
                      <w:color w:val="000000"/>
                      <w:sz w:val="20"/>
                      <w:szCs w:val="20"/>
                    </w:rPr>
                  </w:rPrChange>
                </w:rPr>
                <w:t>181</w:t>
              </w:r>
            </w:ins>
          </w:p>
        </w:tc>
        <w:tc>
          <w:tcPr>
            <w:tcW w:w="590" w:type="dxa"/>
            <w:tcBorders>
              <w:top w:val="nil"/>
              <w:left w:val="nil"/>
              <w:bottom w:val="single" w:sz="4" w:space="0" w:color="auto"/>
              <w:right w:val="single" w:sz="4" w:space="0" w:color="auto"/>
            </w:tcBorders>
            <w:shd w:val="clear" w:color="000000" w:fill="FFFFFF"/>
            <w:noWrap/>
            <w:vAlign w:val="bottom"/>
            <w:hideMark/>
            <w:tcPrChange w:id="21004"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237FFBB0" w14:textId="415A3FBC" w:rsidR="00AA0102" w:rsidRPr="005858C1" w:rsidRDefault="00AA0102" w:rsidP="00AA0102">
            <w:pPr>
              <w:spacing w:after="0" w:line="240" w:lineRule="auto"/>
              <w:jc w:val="center"/>
              <w:rPr>
                <w:ins w:id="21005" w:author="Hardik Malhotra" w:date="2021-09-30T23:26:00Z"/>
                <w:rFonts w:ascii="Verdana" w:eastAsia="Times New Roman" w:hAnsi="Verdana" w:cs="Times New Roman"/>
                <w:color w:val="000000" w:themeColor="text1"/>
                <w:sz w:val="10"/>
                <w:szCs w:val="10"/>
                <w:lang w:val="en-US"/>
              </w:rPr>
            </w:pPr>
            <w:ins w:id="21006" w:author="Hardik Malhotra" w:date="2021-09-30T23:27:00Z">
              <w:r w:rsidRPr="00AA0102">
                <w:rPr>
                  <w:rFonts w:ascii="Verdana" w:hAnsi="Verdana"/>
                  <w:color w:val="000000"/>
                  <w:sz w:val="10"/>
                  <w:szCs w:val="10"/>
                  <w:rPrChange w:id="21007" w:author="Hardik Malhotra" w:date="2021-09-30T23:27:00Z">
                    <w:rPr>
                      <w:rFonts w:ascii="Verdana" w:hAnsi="Verdana"/>
                      <w:b/>
                      <w:bCs/>
                      <w:color w:val="000000"/>
                      <w:sz w:val="20"/>
                      <w:szCs w:val="20"/>
                    </w:rPr>
                  </w:rPrChange>
                </w:rPr>
                <w:t>178</w:t>
              </w:r>
            </w:ins>
          </w:p>
        </w:tc>
        <w:tc>
          <w:tcPr>
            <w:tcW w:w="590" w:type="dxa"/>
            <w:tcBorders>
              <w:top w:val="nil"/>
              <w:left w:val="nil"/>
              <w:bottom w:val="single" w:sz="4" w:space="0" w:color="auto"/>
              <w:right w:val="single" w:sz="4" w:space="0" w:color="auto"/>
            </w:tcBorders>
            <w:shd w:val="clear" w:color="000000" w:fill="FFFFFF"/>
            <w:noWrap/>
            <w:vAlign w:val="bottom"/>
            <w:hideMark/>
            <w:tcPrChange w:id="21008"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7FE75AD6" w14:textId="01D9CE47" w:rsidR="00AA0102" w:rsidRPr="005858C1" w:rsidRDefault="00AA0102" w:rsidP="00AA0102">
            <w:pPr>
              <w:spacing w:after="0" w:line="240" w:lineRule="auto"/>
              <w:jc w:val="center"/>
              <w:rPr>
                <w:ins w:id="21009" w:author="Hardik Malhotra" w:date="2021-09-30T23:26:00Z"/>
                <w:rFonts w:ascii="Verdana" w:eastAsia="Times New Roman" w:hAnsi="Verdana" w:cs="Times New Roman"/>
                <w:color w:val="000000" w:themeColor="text1"/>
                <w:sz w:val="10"/>
                <w:szCs w:val="10"/>
                <w:lang w:val="en-US"/>
              </w:rPr>
            </w:pPr>
            <w:ins w:id="21010" w:author="Hardik Malhotra" w:date="2021-09-30T23:27:00Z">
              <w:r w:rsidRPr="00AA0102">
                <w:rPr>
                  <w:rFonts w:ascii="Verdana" w:hAnsi="Verdana"/>
                  <w:color w:val="000000"/>
                  <w:sz w:val="10"/>
                  <w:szCs w:val="10"/>
                  <w:rPrChange w:id="21011" w:author="Hardik Malhotra" w:date="2021-09-30T23:27:00Z">
                    <w:rPr>
                      <w:rFonts w:ascii="Verdana" w:hAnsi="Verdana"/>
                      <w:b/>
                      <w:bCs/>
                      <w:color w:val="000000"/>
                      <w:sz w:val="20"/>
                      <w:szCs w:val="20"/>
                    </w:rPr>
                  </w:rPrChange>
                </w:rPr>
                <w:t>192</w:t>
              </w:r>
            </w:ins>
          </w:p>
        </w:tc>
        <w:tc>
          <w:tcPr>
            <w:tcW w:w="590" w:type="dxa"/>
            <w:tcBorders>
              <w:top w:val="nil"/>
              <w:left w:val="nil"/>
              <w:bottom w:val="single" w:sz="4" w:space="0" w:color="auto"/>
              <w:right w:val="single" w:sz="4" w:space="0" w:color="auto"/>
            </w:tcBorders>
            <w:shd w:val="clear" w:color="000000" w:fill="FFFFFF"/>
            <w:noWrap/>
            <w:vAlign w:val="bottom"/>
            <w:hideMark/>
            <w:tcPrChange w:id="21012"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6994CF85" w14:textId="5D0A5C70" w:rsidR="00AA0102" w:rsidRPr="005858C1" w:rsidRDefault="00AA0102" w:rsidP="00AA0102">
            <w:pPr>
              <w:spacing w:after="0" w:line="240" w:lineRule="auto"/>
              <w:jc w:val="center"/>
              <w:rPr>
                <w:ins w:id="21013" w:author="Hardik Malhotra" w:date="2021-09-30T23:26:00Z"/>
                <w:rFonts w:ascii="Verdana" w:eastAsia="Times New Roman" w:hAnsi="Verdana" w:cs="Times New Roman"/>
                <w:color w:val="000000" w:themeColor="text1"/>
                <w:sz w:val="10"/>
                <w:szCs w:val="10"/>
                <w:lang w:val="en-US"/>
              </w:rPr>
            </w:pPr>
            <w:ins w:id="21014" w:author="Hardik Malhotra" w:date="2021-09-30T23:27:00Z">
              <w:r w:rsidRPr="00AA0102">
                <w:rPr>
                  <w:rFonts w:ascii="Verdana" w:hAnsi="Verdana"/>
                  <w:color w:val="000000"/>
                  <w:sz w:val="10"/>
                  <w:szCs w:val="10"/>
                  <w:rPrChange w:id="21015" w:author="Hardik Malhotra" w:date="2021-09-30T23:27:00Z">
                    <w:rPr>
                      <w:rFonts w:ascii="Verdana" w:hAnsi="Verdana"/>
                      <w:b/>
                      <w:bCs/>
                      <w:color w:val="000000"/>
                      <w:sz w:val="20"/>
                      <w:szCs w:val="20"/>
                    </w:rPr>
                  </w:rPrChange>
                </w:rPr>
                <w:t>207</w:t>
              </w:r>
            </w:ins>
          </w:p>
        </w:tc>
        <w:tc>
          <w:tcPr>
            <w:tcW w:w="590" w:type="dxa"/>
            <w:tcBorders>
              <w:top w:val="nil"/>
              <w:left w:val="nil"/>
              <w:bottom w:val="single" w:sz="4" w:space="0" w:color="auto"/>
              <w:right w:val="single" w:sz="4" w:space="0" w:color="auto"/>
            </w:tcBorders>
            <w:shd w:val="clear" w:color="000000" w:fill="FFFFFF"/>
            <w:noWrap/>
            <w:vAlign w:val="bottom"/>
            <w:hideMark/>
            <w:tcPrChange w:id="21016"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0CEA08A5" w14:textId="330D568F" w:rsidR="00AA0102" w:rsidRPr="005858C1" w:rsidRDefault="00AA0102" w:rsidP="00AA0102">
            <w:pPr>
              <w:spacing w:after="0" w:line="240" w:lineRule="auto"/>
              <w:jc w:val="center"/>
              <w:rPr>
                <w:ins w:id="21017" w:author="Hardik Malhotra" w:date="2021-09-30T23:26:00Z"/>
                <w:rFonts w:ascii="Verdana" w:eastAsia="Times New Roman" w:hAnsi="Verdana" w:cs="Times New Roman"/>
                <w:color w:val="000000" w:themeColor="text1"/>
                <w:sz w:val="10"/>
                <w:szCs w:val="10"/>
                <w:lang w:val="en-US"/>
              </w:rPr>
            </w:pPr>
            <w:ins w:id="21018" w:author="Hardik Malhotra" w:date="2021-09-30T23:27:00Z">
              <w:r w:rsidRPr="00AA0102">
                <w:rPr>
                  <w:rFonts w:ascii="Verdana" w:hAnsi="Verdana"/>
                  <w:color w:val="000000"/>
                  <w:sz w:val="10"/>
                  <w:szCs w:val="10"/>
                  <w:rPrChange w:id="21019" w:author="Hardik Malhotra" w:date="2021-09-30T23:27:00Z">
                    <w:rPr>
                      <w:rFonts w:ascii="Verdana" w:hAnsi="Verdana"/>
                      <w:b/>
                      <w:bCs/>
                      <w:color w:val="000000"/>
                      <w:sz w:val="20"/>
                      <w:szCs w:val="20"/>
                    </w:rPr>
                  </w:rPrChange>
                </w:rPr>
                <w:t>221</w:t>
              </w:r>
            </w:ins>
          </w:p>
        </w:tc>
        <w:tc>
          <w:tcPr>
            <w:tcW w:w="590" w:type="dxa"/>
            <w:tcBorders>
              <w:top w:val="nil"/>
              <w:left w:val="nil"/>
              <w:bottom w:val="single" w:sz="4" w:space="0" w:color="auto"/>
              <w:right w:val="single" w:sz="4" w:space="0" w:color="auto"/>
            </w:tcBorders>
            <w:shd w:val="clear" w:color="000000" w:fill="FFFFFF"/>
            <w:noWrap/>
            <w:vAlign w:val="bottom"/>
            <w:hideMark/>
            <w:tcPrChange w:id="21020"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095A67EE" w14:textId="247E6F4D" w:rsidR="00AA0102" w:rsidRPr="005858C1" w:rsidRDefault="00AA0102" w:rsidP="00AA0102">
            <w:pPr>
              <w:spacing w:after="0" w:line="240" w:lineRule="auto"/>
              <w:jc w:val="center"/>
              <w:rPr>
                <w:ins w:id="21021" w:author="Hardik Malhotra" w:date="2021-09-30T23:26:00Z"/>
                <w:rFonts w:ascii="Verdana" w:eastAsia="Times New Roman" w:hAnsi="Verdana" w:cs="Times New Roman"/>
                <w:color w:val="000000" w:themeColor="text1"/>
                <w:sz w:val="10"/>
                <w:szCs w:val="10"/>
                <w:lang w:val="en-US"/>
              </w:rPr>
            </w:pPr>
            <w:ins w:id="21022" w:author="Hardik Malhotra" w:date="2021-09-30T23:27:00Z">
              <w:r w:rsidRPr="00AA0102">
                <w:rPr>
                  <w:rFonts w:ascii="Verdana" w:hAnsi="Verdana"/>
                  <w:color w:val="000000"/>
                  <w:sz w:val="10"/>
                  <w:szCs w:val="10"/>
                  <w:rPrChange w:id="21023" w:author="Hardik Malhotra" w:date="2021-09-30T23:27:00Z">
                    <w:rPr>
                      <w:rFonts w:ascii="Verdana" w:hAnsi="Verdana"/>
                      <w:b/>
                      <w:bCs/>
                      <w:color w:val="000000"/>
                      <w:sz w:val="20"/>
                      <w:szCs w:val="20"/>
                    </w:rPr>
                  </w:rPrChange>
                </w:rPr>
                <w:t>237</w:t>
              </w:r>
            </w:ins>
          </w:p>
        </w:tc>
        <w:tc>
          <w:tcPr>
            <w:tcW w:w="590" w:type="dxa"/>
            <w:tcBorders>
              <w:top w:val="nil"/>
              <w:left w:val="nil"/>
              <w:bottom w:val="single" w:sz="4" w:space="0" w:color="auto"/>
              <w:right w:val="single" w:sz="4" w:space="0" w:color="auto"/>
            </w:tcBorders>
            <w:shd w:val="clear" w:color="000000" w:fill="FFFFFF"/>
            <w:noWrap/>
            <w:vAlign w:val="bottom"/>
            <w:hideMark/>
            <w:tcPrChange w:id="21024"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6C51BB99" w14:textId="5C381D30" w:rsidR="00AA0102" w:rsidRPr="005858C1" w:rsidRDefault="00AA0102" w:rsidP="00AA0102">
            <w:pPr>
              <w:spacing w:after="0" w:line="240" w:lineRule="auto"/>
              <w:jc w:val="center"/>
              <w:rPr>
                <w:ins w:id="21025" w:author="Hardik Malhotra" w:date="2021-09-30T23:26:00Z"/>
                <w:rFonts w:ascii="Verdana" w:eastAsia="Times New Roman" w:hAnsi="Verdana" w:cs="Times New Roman"/>
                <w:color w:val="000000" w:themeColor="text1"/>
                <w:sz w:val="10"/>
                <w:szCs w:val="10"/>
                <w:lang w:val="en-US"/>
              </w:rPr>
            </w:pPr>
            <w:ins w:id="21026" w:author="Hardik Malhotra" w:date="2021-09-30T23:27:00Z">
              <w:r w:rsidRPr="00AA0102">
                <w:rPr>
                  <w:rFonts w:ascii="Verdana" w:hAnsi="Verdana"/>
                  <w:color w:val="000000"/>
                  <w:sz w:val="10"/>
                  <w:szCs w:val="10"/>
                  <w:rPrChange w:id="21027" w:author="Hardik Malhotra" w:date="2021-09-30T23:27:00Z">
                    <w:rPr>
                      <w:rFonts w:ascii="Verdana" w:hAnsi="Verdana"/>
                      <w:b/>
                      <w:bCs/>
                      <w:color w:val="000000"/>
                      <w:sz w:val="20"/>
                      <w:szCs w:val="20"/>
                    </w:rPr>
                  </w:rPrChange>
                </w:rPr>
                <w:t>252</w:t>
              </w:r>
            </w:ins>
          </w:p>
        </w:tc>
        <w:tc>
          <w:tcPr>
            <w:tcW w:w="590" w:type="dxa"/>
            <w:tcBorders>
              <w:top w:val="nil"/>
              <w:left w:val="nil"/>
              <w:bottom w:val="single" w:sz="4" w:space="0" w:color="auto"/>
              <w:right w:val="single" w:sz="4" w:space="0" w:color="auto"/>
            </w:tcBorders>
            <w:shd w:val="clear" w:color="000000" w:fill="FFFFFF"/>
            <w:noWrap/>
            <w:vAlign w:val="bottom"/>
            <w:hideMark/>
            <w:tcPrChange w:id="21028"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1696C7E2" w14:textId="67EB8640" w:rsidR="00AA0102" w:rsidRPr="005858C1" w:rsidRDefault="00AA0102" w:rsidP="00AA0102">
            <w:pPr>
              <w:spacing w:after="0" w:line="240" w:lineRule="auto"/>
              <w:jc w:val="center"/>
              <w:rPr>
                <w:ins w:id="21029" w:author="Hardik Malhotra" w:date="2021-09-30T23:26:00Z"/>
                <w:rFonts w:ascii="Verdana" w:eastAsia="Times New Roman" w:hAnsi="Verdana" w:cs="Times New Roman"/>
                <w:color w:val="000000" w:themeColor="text1"/>
                <w:sz w:val="10"/>
                <w:szCs w:val="10"/>
                <w:lang w:val="en-US"/>
              </w:rPr>
            </w:pPr>
            <w:ins w:id="21030" w:author="Hardik Malhotra" w:date="2021-09-30T23:27:00Z">
              <w:r w:rsidRPr="00AA0102">
                <w:rPr>
                  <w:rFonts w:ascii="Verdana" w:hAnsi="Verdana"/>
                  <w:color w:val="000000"/>
                  <w:sz w:val="10"/>
                  <w:szCs w:val="10"/>
                  <w:rPrChange w:id="21031" w:author="Hardik Malhotra" w:date="2021-09-30T23:27:00Z">
                    <w:rPr>
                      <w:rFonts w:ascii="Verdana" w:hAnsi="Verdana"/>
                      <w:b/>
                      <w:bCs/>
                      <w:color w:val="000000"/>
                      <w:sz w:val="20"/>
                      <w:szCs w:val="20"/>
                    </w:rPr>
                  </w:rPrChange>
                </w:rPr>
                <w:t>265</w:t>
              </w:r>
            </w:ins>
          </w:p>
        </w:tc>
        <w:tc>
          <w:tcPr>
            <w:tcW w:w="590" w:type="dxa"/>
            <w:tcBorders>
              <w:top w:val="nil"/>
              <w:left w:val="nil"/>
              <w:bottom w:val="single" w:sz="4" w:space="0" w:color="auto"/>
              <w:right w:val="single" w:sz="4" w:space="0" w:color="auto"/>
            </w:tcBorders>
            <w:shd w:val="clear" w:color="000000" w:fill="FFFFFF"/>
            <w:noWrap/>
            <w:vAlign w:val="bottom"/>
            <w:hideMark/>
            <w:tcPrChange w:id="21032"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317EE0C6" w14:textId="3D726906" w:rsidR="00AA0102" w:rsidRPr="005858C1" w:rsidRDefault="00AA0102" w:rsidP="00AA0102">
            <w:pPr>
              <w:spacing w:after="0" w:line="240" w:lineRule="auto"/>
              <w:jc w:val="center"/>
              <w:rPr>
                <w:ins w:id="21033" w:author="Hardik Malhotra" w:date="2021-09-30T23:26:00Z"/>
                <w:rFonts w:ascii="Verdana" w:eastAsia="Times New Roman" w:hAnsi="Verdana" w:cs="Times New Roman"/>
                <w:color w:val="000000" w:themeColor="text1"/>
                <w:sz w:val="10"/>
                <w:szCs w:val="10"/>
                <w:lang w:val="en-US"/>
              </w:rPr>
            </w:pPr>
            <w:ins w:id="21034" w:author="Hardik Malhotra" w:date="2021-09-30T23:27:00Z">
              <w:r w:rsidRPr="00AA0102">
                <w:rPr>
                  <w:rFonts w:ascii="Verdana" w:hAnsi="Verdana"/>
                  <w:color w:val="000000"/>
                  <w:sz w:val="10"/>
                  <w:szCs w:val="10"/>
                  <w:rPrChange w:id="21035" w:author="Hardik Malhotra" w:date="2021-09-30T23:27:00Z">
                    <w:rPr>
                      <w:rFonts w:ascii="Verdana" w:hAnsi="Verdana"/>
                      <w:b/>
                      <w:bCs/>
                      <w:color w:val="000000"/>
                      <w:sz w:val="20"/>
                      <w:szCs w:val="20"/>
                    </w:rPr>
                  </w:rPrChange>
                </w:rPr>
                <w:t>280</w:t>
              </w:r>
            </w:ins>
          </w:p>
        </w:tc>
        <w:tc>
          <w:tcPr>
            <w:tcW w:w="590" w:type="dxa"/>
            <w:tcBorders>
              <w:top w:val="nil"/>
              <w:left w:val="nil"/>
              <w:bottom w:val="single" w:sz="4" w:space="0" w:color="auto"/>
              <w:right w:val="single" w:sz="4" w:space="0" w:color="auto"/>
            </w:tcBorders>
            <w:shd w:val="clear" w:color="000000" w:fill="FFFFFF"/>
            <w:noWrap/>
            <w:vAlign w:val="bottom"/>
            <w:hideMark/>
            <w:tcPrChange w:id="21036"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6B81E431" w14:textId="07477E18" w:rsidR="00AA0102" w:rsidRPr="005858C1" w:rsidRDefault="00AA0102" w:rsidP="00AA0102">
            <w:pPr>
              <w:spacing w:after="0" w:line="240" w:lineRule="auto"/>
              <w:jc w:val="center"/>
              <w:rPr>
                <w:ins w:id="21037" w:author="Hardik Malhotra" w:date="2021-09-30T23:26:00Z"/>
                <w:rFonts w:ascii="Verdana" w:eastAsia="Times New Roman" w:hAnsi="Verdana" w:cs="Times New Roman"/>
                <w:color w:val="000000" w:themeColor="text1"/>
                <w:sz w:val="10"/>
                <w:szCs w:val="10"/>
                <w:lang w:val="en-US"/>
              </w:rPr>
            </w:pPr>
            <w:ins w:id="21038" w:author="Hardik Malhotra" w:date="2021-09-30T23:27:00Z">
              <w:r w:rsidRPr="00AA0102">
                <w:rPr>
                  <w:rFonts w:ascii="Verdana" w:hAnsi="Verdana"/>
                  <w:color w:val="000000"/>
                  <w:sz w:val="10"/>
                  <w:szCs w:val="10"/>
                  <w:rPrChange w:id="21039" w:author="Hardik Malhotra" w:date="2021-09-30T23:27:00Z">
                    <w:rPr>
                      <w:rFonts w:ascii="Verdana" w:hAnsi="Verdana"/>
                      <w:b/>
                      <w:bCs/>
                      <w:color w:val="000000"/>
                      <w:sz w:val="20"/>
                      <w:szCs w:val="20"/>
                    </w:rPr>
                  </w:rPrChange>
                </w:rPr>
                <w:t>294</w:t>
              </w:r>
            </w:ins>
          </w:p>
        </w:tc>
        <w:tc>
          <w:tcPr>
            <w:tcW w:w="590" w:type="dxa"/>
            <w:tcBorders>
              <w:top w:val="nil"/>
              <w:left w:val="nil"/>
              <w:bottom w:val="single" w:sz="4" w:space="0" w:color="auto"/>
              <w:right w:val="single" w:sz="4" w:space="0" w:color="auto"/>
            </w:tcBorders>
            <w:shd w:val="clear" w:color="000000" w:fill="FFFFFF"/>
            <w:noWrap/>
            <w:vAlign w:val="bottom"/>
            <w:hideMark/>
            <w:tcPrChange w:id="21040"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711C2AF4" w14:textId="5E5E4397" w:rsidR="00AA0102" w:rsidRPr="005858C1" w:rsidRDefault="00AA0102" w:rsidP="00AA0102">
            <w:pPr>
              <w:spacing w:after="0" w:line="240" w:lineRule="auto"/>
              <w:jc w:val="center"/>
              <w:rPr>
                <w:ins w:id="21041" w:author="Hardik Malhotra" w:date="2021-09-30T23:26:00Z"/>
                <w:rFonts w:ascii="Verdana" w:eastAsia="Times New Roman" w:hAnsi="Verdana" w:cs="Times New Roman"/>
                <w:color w:val="000000" w:themeColor="text1"/>
                <w:sz w:val="10"/>
                <w:szCs w:val="10"/>
                <w:lang w:val="en-US"/>
              </w:rPr>
            </w:pPr>
            <w:ins w:id="21042" w:author="Hardik Malhotra" w:date="2021-09-30T23:27:00Z">
              <w:r w:rsidRPr="00AA0102">
                <w:rPr>
                  <w:rFonts w:ascii="Verdana" w:hAnsi="Verdana"/>
                  <w:color w:val="000000"/>
                  <w:sz w:val="10"/>
                  <w:szCs w:val="10"/>
                  <w:rPrChange w:id="21043" w:author="Hardik Malhotra" w:date="2021-09-30T23:27:00Z">
                    <w:rPr>
                      <w:rFonts w:ascii="Verdana" w:hAnsi="Verdana"/>
                      <w:b/>
                      <w:bCs/>
                      <w:color w:val="000000"/>
                      <w:sz w:val="20"/>
                      <w:szCs w:val="20"/>
                    </w:rPr>
                  </w:rPrChange>
                </w:rPr>
                <w:t>309</w:t>
              </w:r>
            </w:ins>
          </w:p>
        </w:tc>
        <w:tc>
          <w:tcPr>
            <w:tcW w:w="566" w:type="dxa"/>
            <w:tcBorders>
              <w:top w:val="nil"/>
              <w:left w:val="nil"/>
              <w:bottom w:val="single" w:sz="4" w:space="0" w:color="auto"/>
              <w:right w:val="single" w:sz="4" w:space="0" w:color="auto"/>
            </w:tcBorders>
            <w:shd w:val="clear" w:color="000000" w:fill="FFFFFF"/>
            <w:noWrap/>
            <w:vAlign w:val="bottom"/>
            <w:hideMark/>
            <w:tcPrChange w:id="21044" w:author="Hardik Malhotra" w:date="2021-09-30T23:27:00Z">
              <w:tcPr>
                <w:tcW w:w="566" w:type="dxa"/>
                <w:gridSpan w:val="2"/>
                <w:tcBorders>
                  <w:top w:val="nil"/>
                  <w:left w:val="nil"/>
                  <w:bottom w:val="single" w:sz="4" w:space="0" w:color="auto"/>
                  <w:right w:val="single" w:sz="4" w:space="0" w:color="auto"/>
                </w:tcBorders>
                <w:shd w:val="clear" w:color="000000" w:fill="FFFFFF"/>
                <w:noWrap/>
                <w:vAlign w:val="center"/>
                <w:hideMark/>
              </w:tcPr>
            </w:tcPrChange>
          </w:tcPr>
          <w:p w14:paraId="60A8B5EB" w14:textId="6A918973" w:rsidR="00AA0102" w:rsidRPr="005858C1" w:rsidRDefault="00AA0102" w:rsidP="00AA0102">
            <w:pPr>
              <w:spacing w:after="0" w:line="240" w:lineRule="auto"/>
              <w:jc w:val="center"/>
              <w:rPr>
                <w:ins w:id="21045" w:author="Hardik Malhotra" w:date="2021-09-30T23:26:00Z"/>
                <w:rFonts w:ascii="Verdana" w:eastAsia="Times New Roman" w:hAnsi="Verdana" w:cs="Times New Roman"/>
                <w:color w:val="000000" w:themeColor="text1"/>
                <w:sz w:val="10"/>
                <w:szCs w:val="10"/>
                <w:lang w:val="en-US"/>
              </w:rPr>
            </w:pPr>
            <w:ins w:id="21046" w:author="Hardik Malhotra" w:date="2021-09-30T23:27:00Z">
              <w:r w:rsidRPr="00AA0102">
                <w:rPr>
                  <w:rFonts w:ascii="Verdana" w:hAnsi="Verdana"/>
                  <w:color w:val="000000"/>
                  <w:sz w:val="10"/>
                  <w:szCs w:val="10"/>
                  <w:rPrChange w:id="21047" w:author="Hardik Malhotra" w:date="2021-09-30T23:27:00Z">
                    <w:rPr>
                      <w:rFonts w:ascii="Verdana" w:hAnsi="Verdana"/>
                      <w:b/>
                      <w:bCs/>
                      <w:color w:val="000000"/>
                      <w:sz w:val="20"/>
                      <w:szCs w:val="20"/>
                    </w:rPr>
                  </w:rPrChange>
                </w:rPr>
                <w:t>324</w:t>
              </w:r>
            </w:ins>
          </w:p>
        </w:tc>
      </w:tr>
      <w:tr w:rsidR="00AA0102" w:rsidRPr="00257590" w14:paraId="4473CE74" w14:textId="77777777" w:rsidTr="00092529">
        <w:tblPrEx>
          <w:tblW w:w="10321" w:type="dxa"/>
          <w:tblInd w:w="-185" w:type="dxa"/>
          <w:tblPrExChange w:id="21048" w:author="Hardik Malhotra" w:date="2021-09-30T23:27:00Z">
            <w:tblPrEx>
              <w:tblW w:w="10321" w:type="dxa"/>
              <w:tblInd w:w="-185" w:type="dxa"/>
            </w:tblPrEx>
          </w:tblPrExChange>
        </w:tblPrEx>
        <w:trPr>
          <w:trHeight w:val="334"/>
          <w:ins w:id="21049" w:author="Hardik Malhotra" w:date="2021-09-30T23:26:00Z"/>
          <w:trPrChange w:id="21050" w:author="Hardik Malhotra" w:date="2021-09-30T23:27:00Z">
            <w:trPr>
              <w:gridBefore w:val="1"/>
              <w:trHeight w:val="334"/>
            </w:trPr>
          </w:trPrChange>
        </w:trPr>
        <w:tc>
          <w:tcPr>
            <w:tcW w:w="1185" w:type="dxa"/>
            <w:tcBorders>
              <w:top w:val="nil"/>
              <w:left w:val="single" w:sz="4" w:space="0" w:color="auto"/>
              <w:bottom w:val="single" w:sz="4" w:space="0" w:color="auto"/>
              <w:right w:val="single" w:sz="4" w:space="0" w:color="auto"/>
            </w:tcBorders>
            <w:shd w:val="clear" w:color="000000" w:fill="FFFFFF"/>
            <w:noWrap/>
            <w:vAlign w:val="bottom"/>
            <w:hideMark/>
            <w:tcPrChange w:id="21051" w:author="Hardik Malhotra" w:date="2021-09-30T23:27:00Z">
              <w:tcPr>
                <w:tcW w:w="1185" w:type="dxa"/>
                <w:gridSpan w:val="2"/>
                <w:tcBorders>
                  <w:top w:val="nil"/>
                  <w:left w:val="single" w:sz="4" w:space="0" w:color="auto"/>
                  <w:bottom w:val="single" w:sz="4" w:space="0" w:color="auto"/>
                  <w:right w:val="single" w:sz="4" w:space="0" w:color="auto"/>
                </w:tcBorders>
                <w:shd w:val="clear" w:color="000000" w:fill="FFFFFF"/>
                <w:noWrap/>
                <w:vAlign w:val="bottom"/>
                <w:hideMark/>
              </w:tcPr>
            </w:tcPrChange>
          </w:tcPr>
          <w:p w14:paraId="1F0AC68B" w14:textId="77777777" w:rsidR="00AA0102" w:rsidRPr="00257590" w:rsidRDefault="00AA0102" w:rsidP="00AA0102">
            <w:pPr>
              <w:spacing w:after="0" w:line="240" w:lineRule="auto"/>
              <w:rPr>
                <w:ins w:id="21052" w:author="Hardik Malhotra" w:date="2021-09-30T23:26:00Z"/>
                <w:rFonts w:ascii="Verdana" w:eastAsia="Times New Roman" w:hAnsi="Verdana" w:cs="Times New Roman"/>
                <w:color w:val="000000"/>
                <w:sz w:val="10"/>
                <w:szCs w:val="10"/>
                <w:lang w:val="en-US"/>
              </w:rPr>
            </w:pPr>
            <w:ins w:id="21053" w:author="Hardik Malhotra" w:date="2021-09-30T23:26:00Z">
              <w:r w:rsidRPr="00257590">
                <w:rPr>
                  <w:rFonts w:ascii="Verdana" w:eastAsia="Times New Roman" w:hAnsi="Verdana" w:cs="Times New Roman"/>
                  <w:color w:val="000000"/>
                  <w:sz w:val="10"/>
                  <w:szCs w:val="10"/>
                  <w:lang w:val="en-US"/>
                </w:rPr>
                <w:t>Adhesives</w:t>
              </w:r>
            </w:ins>
          </w:p>
        </w:tc>
        <w:tc>
          <w:tcPr>
            <w:tcW w:w="519" w:type="dxa"/>
            <w:tcBorders>
              <w:top w:val="nil"/>
              <w:left w:val="nil"/>
              <w:bottom w:val="single" w:sz="4" w:space="0" w:color="auto"/>
              <w:right w:val="single" w:sz="4" w:space="0" w:color="auto"/>
            </w:tcBorders>
            <w:shd w:val="clear" w:color="000000" w:fill="FFFFFF"/>
            <w:noWrap/>
            <w:vAlign w:val="bottom"/>
            <w:hideMark/>
            <w:tcPrChange w:id="21054" w:author="Hardik Malhotra" w:date="2021-09-30T23:27:00Z">
              <w:tcPr>
                <w:tcW w:w="519" w:type="dxa"/>
                <w:gridSpan w:val="2"/>
                <w:tcBorders>
                  <w:top w:val="nil"/>
                  <w:left w:val="nil"/>
                  <w:bottom w:val="single" w:sz="4" w:space="0" w:color="auto"/>
                  <w:right w:val="single" w:sz="4" w:space="0" w:color="auto"/>
                </w:tcBorders>
                <w:shd w:val="clear" w:color="000000" w:fill="FFFFFF"/>
                <w:noWrap/>
                <w:vAlign w:val="center"/>
                <w:hideMark/>
              </w:tcPr>
            </w:tcPrChange>
          </w:tcPr>
          <w:p w14:paraId="7B6F9570" w14:textId="46737934" w:rsidR="00AA0102" w:rsidRPr="005858C1" w:rsidRDefault="00AA0102" w:rsidP="00AA0102">
            <w:pPr>
              <w:spacing w:after="0" w:line="240" w:lineRule="auto"/>
              <w:jc w:val="center"/>
              <w:rPr>
                <w:ins w:id="21055" w:author="Hardik Malhotra" w:date="2021-09-30T23:26:00Z"/>
                <w:rFonts w:ascii="Verdana" w:eastAsia="Times New Roman" w:hAnsi="Verdana" w:cs="Times New Roman"/>
                <w:color w:val="000000" w:themeColor="text1"/>
                <w:sz w:val="10"/>
                <w:szCs w:val="10"/>
                <w:lang w:val="en-US"/>
              </w:rPr>
            </w:pPr>
            <w:ins w:id="21056" w:author="Hardik Malhotra" w:date="2021-09-30T23:27:00Z">
              <w:r w:rsidRPr="00AA0102">
                <w:rPr>
                  <w:rFonts w:ascii="Verdana" w:hAnsi="Verdana"/>
                  <w:color w:val="000000"/>
                  <w:sz w:val="10"/>
                  <w:szCs w:val="10"/>
                  <w:rPrChange w:id="21057" w:author="Hardik Malhotra" w:date="2021-09-30T23:27:00Z">
                    <w:rPr>
                      <w:rFonts w:ascii="Verdana" w:hAnsi="Verdana"/>
                      <w:b/>
                      <w:bCs/>
                      <w:color w:val="000000"/>
                      <w:sz w:val="20"/>
                      <w:szCs w:val="20"/>
                    </w:rPr>
                  </w:rPrChange>
                </w:rPr>
                <w:t>100</w:t>
              </w:r>
            </w:ins>
          </w:p>
        </w:tc>
        <w:tc>
          <w:tcPr>
            <w:tcW w:w="519" w:type="dxa"/>
            <w:tcBorders>
              <w:top w:val="nil"/>
              <w:left w:val="nil"/>
              <w:bottom w:val="single" w:sz="4" w:space="0" w:color="auto"/>
              <w:right w:val="single" w:sz="4" w:space="0" w:color="auto"/>
            </w:tcBorders>
            <w:shd w:val="clear" w:color="000000" w:fill="FFFFFF"/>
            <w:noWrap/>
            <w:vAlign w:val="bottom"/>
            <w:hideMark/>
            <w:tcPrChange w:id="21058" w:author="Hardik Malhotra" w:date="2021-09-30T23:27:00Z">
              <w:tcPr>
                <w:tcW w:w="519" w:type="dxa"/>
                <w:gridSpan w:val="2"/>
                <w:tcBorders>
                  <w:top w:val="nil"/>
                  <w:left w:val="nil"/>
                  <w:bottom w:val="single" w:sz="4" w:space="0" w:color="auto"/>
                  <w:right w:val="single" w:sz="4" w:space="0" w:color="auto"/>
                </w:tcBorders>
                <w:shd w:val="clear" w:color="000000" w:fill="FFFFFF"/>
                <w:noWrap/>
                <w:vAlign w:val="center"/>
                <w:hideMark/>
              </w:tcPr>
            </w:tcPrChange>
          </w:tcPr>
          <w:p w14:paraId="02C4ECD1" w14:textId="579E0805" w:rsidR="00AA0102" w:rsidRPr="005858C1" w:rsidRDefault="00AA0102" w:rsidP="00AA0102">
            <w:pPr>
              <w:spacing w:after="0" w:line="240" w:lineRule="auto"/>
              <w:jc w:val="center"/>
              <w:rPr>
                <w:ins w:id="21059" w:author="Hardik Malhotra" w:date="2021-09-30T23:26:00Z"/>
                <w:rFonts w:ascii="Verdana" w:eastAsia="Times New Roman" w:hAnsi="Verdana" w:cs="Times New Roman"/>
                <w:color w:val="000000" w:themeColor="text1"/>
                <w:sz w:val="10"/>
                <w:szCs w:val="10"/>
                <w:lang w:val="en-US"/>
              </w:rPr>
            </w:pPr>
            <w:ins w:id="21060" w:author="Hardik Malhotra" w:date="2021-09-30T23:27:00Z">
              <w:r w:rsidRPr="00AA0102">
                <w:rPr>
                  <w:rFonts w:ascii="Verdana" w:hAnsi="Verdana"/>
                  <w:color w:val="000000"/>
                  <w:sz w:val="10"/>
                  <w:szCs w:val="10"/>
                  <w:rPrChange w:id="21061" w:author="Hardik Malhotra" w:date="2021-09-30T23:27:00Z">
                    <w:rPr>
                      <w:rFonts w:ascii="Verdana" w:hAnsi="Verdana"/>
                      <w:b/>
                      <w:bCs/>
                      <w:color w:val="000000"/>
                      <w:sz w:val="20"/>
                      <w:szCs w:val="20"/>
                    </w:rPr>
                  </w:rPrChange>
                </w:rPr>
                <w:t>105</w:t>
              </w:r>
            </w:ins>
          </w:p>
        </w:tc>
        <w:tc>
          <w:tcPr>
            <w:tcW w:w="519" w:type="dxa"/>
            <w:tcBorders>
              <w:top w:val="nil"/>
              <w:left w:val="nil"/>
              <w:bottom w:val="single" w:sz="4" w:space="0" w:color="auto"/>
              <w:right w:val="single" w:sz="4" w:space="0" w:color="auto"/>
            </w:tcBorders>
            <w:shd w:val="clear" w:color="000000" w:fill="FFFFFF"/>
            <w:noWrap/>
            <w:vAlign w:val="bottom"/>
            <w:hideMark/>
            <w:tcPrChange w:id="21062" w:author="Hardik Malhotra" w:date="2021-09-30T23:27:00Z">
              <w:tcPr>
                <w:tcW w:w="519" w:type="dxa"/>
                <w:gridSpan w:val="2"/>
                <w:tcBorders>
                  <w:top w:val="nil"/>
                  <w:left w:val="nil"/>
                  <w:bottom w:val="single" w:sz="4" w:space="0" w:color="auto"/>
                  <w:right w:val="single" w:sz="4" w:space="0" w:color="auto"/>
                </w:tcBorders>
                <w:shd w:val="clear" w:color="000000" w:fill="FFFFFF"/>
                <w:noWrap/>
                <w:vAlign w:val="center"/>
                <w:hideMark/>
              </w:tcPr>
            </w:tcPrChange>
          </w:tcPr>
          <w:p w14:paraId="57BDBC9B" w14:textId="6729E944" w:rsidR="00AA0102" w:rsidRPr="005858C1" w:rsidRDefault="00AA0102" w:rsidP="00AA0102">
            <w:pPr>
              <w:spacing w:after="0" w:line="240" w:lineRule="auto"/>
              <w:jc w:val="center"/>
              <w:rPr>
                <w:ins w:id="21063" w:author="Hardik Malhotra" w:date="2021-09-30T23:26:00Z"/>
                <w:rFonts w:ascii="Verdana" w:eastAsia="Times New Roman" w:hAnsi="Verdana" w:cs="Times New Roman"/>
                <w:color w:val="000000" w:themeColor="text1"/>
                <w:sz w:val="10"/>
                <w:szCs w:val="10"/>
                <w:lang w:val="en-US"/>
              </w:rPr>
            </w:pPr>
            <w:ins w:id="21064" w:author="Hardik Malhotra" w:date="2021-09-30T23:27:00Z">
              <w:r w:rsidRPr="00AA0102">
                <w:rPr>
                  <w:rFonts w:ascii="Verdana" w:hAnsi="Verdana"/>
                  <w:color w:val="000000"/>
                  <w:sz w:val="10"/>
                  <w:szCs w:val="10"/>
                  <w:rPrChange w:id="21065" w:author="Hardik Malhotra" w:date="2021-09-30T23:27:00Z">
                    <w:rPr>
                      <w:rFonts w:ascii="Verdana" w:hAnsi="Verdana"/>
                      <w:b/>
                      <w:bCs/>
                      <w:color w:val="000000"/>
                      <w:sz w:val="20"/>
                      <w:szCs w:val="20"/>
                    </w:rPr>
                  </w:rPrChange>
                </w:rPr>
                <w:t>116</w:t>
              </w:r>
            </w:ins>
          </w:p>
        </w:tc>
        <w:tc>
          <w:tcPr>
            <w:tcW w:w="520" w:type="dxa"/>
            <w:tcBorders>
              <w:top w:val="nil"/>
              <w:left w:val="nil"/>
              <w:bottom w:val="single" w:sz="4" w:space="0" w:color="auto"/>
              <w:right w:val="single" w:sz="4" w:space="0" w:color="auto"/>
            </w:tcBorders>
            <w:shd w:val="clear" w:color="000000" w:fill="FFFFFF"/>
            <w:noWrap/>
            <w:vAlign w:val="bottom"/>
            <w:hideMark/>
            <w:tcPrChange w:id="21066" w:author="Hardik Malhotra" w:date="2021-09-30T23:27:00Z">
              <w:tcPr>
                <w:tcW w:w="520" w:type="dxa"/>
                <w:gridSpan w:val="2"/>
                <w:tcBorders>
                  <w:top w:val="nil"/>
                  <w:left w:val="nil"/>
                  <w:bottom w:val="single" w:sz="4" w:space="0" w:color="auto"/>
                  <w:right w:val="single" w:sz="4" w:space="0" w:color="auto"/>
                </w:tcBorders>
                <w:shd w:val="clear" w:color="000000" w:fill="FFFFFF"/>
                <w:noWrap/>
                <w:vAlign w:val="center"/>
                <w:hideMark/>
              </w:tcPr>
            </w:tcPrChange>
          </w:tcPr>
          <w:p w14:paraId="24F9665F" w14:textId="267332F6" w:rsidR="00AA0102" w:rsidRPr="005858C1" w:rsidRDefault="00AA0102" w:rsidP="00AA0102">
            <w:pPr>
              <w:spacing w:after="0" w:line="240" w:lineRule="auto"/>
              <w:jc w:val="center"/>
              <w:rPr>
                <w:ins w:id="21067" w:author="Hardik Malhotra" w:date="2021-09-30T23:26:00Z"/>
                <w:rFonts w:ascii="Verdana" w:eastAsia="Times New Roman" w:hAnsi="Verdana" w:cs="Times New Roman"/>
                <w:color w:val="000000" w:themeColor="text1"/>
                <w:sz w:val="10"/>
                <w:szCs w:val="10"/>
                <w:lang w:val="en-US"/>
              </w:rPr>
            </w:pPr>
            <w:ins w:id="21068" w:author="Hardik Malhotra" w:date="2021-09-30T23:27:00Z">
              <w:r w:rsidRPr="00AA0102">
                <w:rPr>
                  <w:rFonts w:ascii="Verdana" w:hAnsi="Verdana"/>
                  <w:color w:val="000000"/>
                  <w:sz w:val="10"/>
                  <w:szCs w:val="10"/>
                  <w:rPrChange w:id="21069" w:author="Hardik Malhotra" w:date="2021-09-30T23:27:00Z">
                    <w:rPr>
                      <w:rFonts w:ascii="Verdana" w:hAnsi="Verdana"/>
                      <w:b/>
                      <w:bCs/>
                      <w:color w:val="000000"/>
                      <w:sz w:val="20"/>
                      <w:szCs w:val="20"/>
                    </w:rPr>
                  </w:rPrChange>
                </w:rPr>
                <w:t>121</w:t>
              </w:r>
            </w:ins>
          </w:p>
        </w:tc>
        <w:tc>
          <w:tcPr>
            <w:tcW w:w="593" w:type="dxa"/>
            <w:tcBorders>
              <w:top w:val="nil"/>
              <w:left w:val="nil"/>
              <w:bottom w:val="single" w:sz="4" w:space="0" w:color="auto"/>
              <w:right w:val="single" w:sz="4" w:space="0" w:color="auto"/>
            </w:tcBorders>
            <w:shd w:val="clear" w:color="000000" w:fill="FFFFFF"/>
            <w:noWrap/>
            <w:vAlign w:val="bottom"/>
            <w:hideMark/>
            <w:tcPrChange w:id="21070" w:author="Hardik Malhotra" w:date="2021-09-30T23:27:00Z">
              <w:tcPr>
                <w:tcW w:w="593" w:type="dxa"/>
                <w:gridSpan w:val="2"/>
                <w:tcBorders>
                  <w:top w:val="nil"/>
                  <w:left w:val="nil"/>
                  <w:bottom w:val="single" w:sz="4" w:space="0" w:color="auto"/>
                  <w:right w:val="single" w:sz="4" w:space="0" w:color="auto"/>
                </w:tcBorders>
                <w:shd w:val="clear" w:color="000000" w:fill="FFFFFF"/>
                <w:noWrap/>
                <w:vAlign w:val="center"/>
                <w:hideMark/>
              </w:tcPr>
            </w:tcPrChange>
          </w:tcPr>
          <w:p w14:paraId="0ED90FC0" w14:textId="66B34B0C" w:rsidR="00AA0102" w:rsidRPr="005858C1" w:rsidRDefault="00AA0102" w:rsidP="00AA0102">
            <w:pPr>
              <w:spacing w:after="0" w:line="240" w:lineRule="auto"/>
              <w:jc w:val="center"/>
              <w:rPr>
                <w:ins w:id="21071" w:author="Hardik Malhotra" w:date="2021-09-30T23:26:00Z"/>
                <w:rFonts w:ascii="Verdana" w:eastAsia="Times New Roman" w:hAnsi="Verdana" w:cs="Times New Roman"/>
                <w:color w:val="000000" w:themeColor="text1"/>
                <w:sz w:val="10"/>
                <w:szCs w:val="10"/>
                <w:lang w:val="en-US"/>
              </w:rPr>
            </w:pPr>
            <w:ins w:id="21072" w:author="Hardik Malhotra" w:date="2021-09-30T23:27:00Z">
              <w:r w:rsidRPr="00AA0102">
                <w:rPr>
                  <w:rFonts w:ascii="Verdana" w:hAnsi="Verdana"/>
                  <w:color w:val="000000"/>
                  <w:sz w:val="10"/>
                  <w:szCs w:val="10"/>
                  <w:rPrChange w:id="21073" w:author="Hardik Malhotra" w:date="2021-09-30T23:27:00Z">
                    <w:rPr>
                      <w:rFonts w:ascii="Verdana" w:hAnsi="Verdana"/>
                      <w:b/>
                      <w:bCs/>
                      <w:color w:val="000000"/>
                      <w:sz w:val="20"/>
                      <w:szCs w:val="20"/>
                    </w:rPr>
                  </w:rPrChange>
                </w:rPr>
                <w:t>128</w:t>
              </w:r>
            </w:ins>
          </w:p>
        </w:tc>
        <w:tc>
          <w:tcPr>
            <w:tcW w:w="590" w:type="dxa"/>
            <w:tcBorders>
              <w:top w:val="nil"/>
              <w:left w:val="nil"/>
              <w:bottom w:val="single" w:sz="4" w:space="0" w:color="auto"/>
              <w:right w:val="single" w:sz="4" w:space="0" w:color="auto"/>
            </w:tcBorders>
            <w:shd w:val="clear" w:color="000000" w:fill="FFFFFF"/>
            <w:noWrap/>
            <w:vAlign w:val="bottom"/>
            <w:hideMark/>
            <w:tcPrChange w:id="21074"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383DE5EF" w14:textId="137D1833" w:rsidR="00AA0102" w:rsidRPr="005858C1" w:rsidRDefault="00AA0102" w:rsidP="00AA0102">
            <w:pPr>
              <w:spacing w:after="0" w:line="240" w:lineRule="auto"/>
              <w:jc w:val="center"/>
              <w:rPr>
                <w:ins w:id="21075" w:author="Hardik Malhotra" w:date="2021-09-30T23:26:00Z"/>
                <w:rFonts w:ascii="Verdana" w:eastAsia="Times New Roman" w:hAnsi="Verdana" w:cs="Times New Roman"/>
                <w:color w:val="000000" w:themeColor="text1"/>
                <w:sz w:val="10"/>
                <w:szCs w:val="10"/>
                <w:lang w:val="en-US"/>
              </w:rPr>
            </w:pPr>
            <w:ins w:id="21076" w:author="Hardik Malhotra" w:date="2021-09-30T23:27:00Z">
              <w:r w:rsidRPr="00AA0102">
                <w:rPr>
                  <w:rFonts w:ascii="Verdana" w:hAnsi="Verdana"/>
                  <w:color w:val="000000"/>
                  <w:sz w:val="10"/>
                  <w:szCs w:val="10"/>
                  <w:rPrChange w:id="21077" w:author="Hardik Malhotra" w:date="2021-09-30T23:27:00Z">
                    <w:rPr>
                      <w:rFonts w:ascii="Verdana" w:hAnsi="Verdana"/>
                      <w:b/>
                      <w:bCs/>
                      <w:color w:val="000000"/>
                      <w:sz w:val="20"/>
                      <w:szCs w:val="20"/>
                    </w:rPr>
                  </w:rPrChange>
                </w:rPr>
                <w:t>128</w:t>
              </w:r>
            </w:ins>
          </w:p>
        </w:tc>
        <w:tc>
          <w:tcPr>
            <w:tcW w:w="590" w:type="dxa"/>
            <w:tcBorders>
              <w:top w:val="nil"/>
              <w:left w:val="nil"/>
              <w:bottom w:val="single" w:sz="4" w:space="0" w:color="auto"/>
              <w:right w:val="single" w:sz="4" w:space="0" w:color="auto"/>
            </w:tcBorders>
            <w:shd w:val="clear" w:color="000000" w:fill="FFFFFF"/>
            <w:noWrap/>
            <w:vAlign w:val="bottom"/>
            <w:hideMark/>
            <w:tcPrChange w:id="21078"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39AAC99B" w14:textId="0978E51F" w:rsidR="00AA0102" w:rsidRPr="005858C1" w:rsidRDefault="00AA0102" w:rsidP="00AA0102">
            <w:pPr>
              <w:spacing w:after="0" w:line="240" w:lineRule="auto"/>
              <w:jc w:val="center"/>
              <w:rPr>
                <w:ins w:id="21079" w:author="Hardik Malhotra" w:date="2021-09-30T23:26:00Z"/>
                <w:rFonts w:ascii="Verdana" w:eastAsia="Times New Roman" w:hAnsi="Verdana" w:cs="Times New Roman"/>
                <w:color w:val="000000" w:themeColor="text1"/>
                <w:sz w:val="10"/>
                <w:szCs w:val="10"/>
                <w:lang w:val="en-US"/>
              </w:rPr>
            </w:pPr>
            <w:ins w:id="21080" w:author="Hardik Malhotra" w:date="2021-09-30T23:27:00Z">
              <w:r w:rsidRPr="00AA0102">
                <w:rPr>
                  <w:rFonts w:ascii="Verdana" w:hAnsi="Verdana"/>
                  <w:color w:val="000000"/>
                  <w:sz w:val="10"/>
                  <w:szCs w:val="10"/>
                  <w:rPrChange w:id="21081" w:author="Hardik Malhotra" w:date="2021-09-30T23:27:00Z">
                    <w:rPr>
                      <w:rFonts w:ascii="Verdana" w:hAnsi="Verdana"/>
                      <w:b/>
                      <w:bCs/>
                      <w:color w:val="000000"/>
                      <w:sz w:val="20"/>
                      <w:szCs w:val="20"/>
                    </w:rPr>
                  </w:rPrChange>
                </w:rPr>
                <w:t>138</w:t>
              </w:r>
            </w:ins>
          </w:p>
        </w:tc>
        <w:tc>
          <w:tcPr>
            <w:tcW w:w="590" w:type="dxa"/>
            <w:tcBorders>
              <w:top w:val="nil"/>
              <w:left w:val="nil"/>
              <w:bottom w:val="single" w:sz="4" w:space="0" w:color="auto"/>
              <w:right w:val="single" w:sz="4" w:space="0" w:color="auto"/>
            </w:tcBorders>
            <w:shd w:val="clear" w:color="000000" w:fill="FFFFFF"/>
            <w:noWrap/>
            <w:vAlign w:val="bottom"/>
            <w:hideMark/>
            <w:tcPrChange w:id="21082"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68051998" w14:textId="0F6BEA5F" w:rsidR="00AA0102" w:rsidRPr="005858C1" w:rsidRDefault="00AA0102" w:rsidP="00AA0102">
            <w:pPr>
              <w:spacing w:after="0" w:line="240" w:lineRule="auto"/>
              <w:jc w:val="center"/>
              <w:rPr>
                <w:ins w:id="21083" w:author="Hardik Malhotra" w:date="2021-09-30T23:26:00Z"/>
                <w:rFonts w:ascii="Verdana" w:eastAsia="Times New Roman" w:hAnsi="Verdana" w:cs="Times New Roman"/>
                <w:color w:val="000000" w:themeColor="text1"/>
                <w:sz w:val="10"/>
                <w:szCs w:val="10"/>
                <w:lang w:val="en-US"/>
              </w:rPr>
            </w:pPr>
            <w:ins w:id="21084" w:author="Hardik Malhotra" w:date="2021-09-30T23:27:00Z">
              <w:r w:rsidRPr="00AA0102">
                <w:rPr>
                  <w:rFonts w:ascii="Verdana" w:hAnsi="Verdana"/>
                  <w:color w:val="000000"/>
                  <w:sz w:val="10"/>
                  <w:szCs w:val="10"/>
                  <w:rPrChange w:id="21085" w:author="Hardik Malhotra" w:date="2021-09-30T23:27:00Z">
                    <w:rPr>
                      <w:rFonts w:ascii="Verdana" w:hAnsi="Verdana"/>
                      <w:b/>
                      <w:bCs/>
                      <w:color w:val="000000"/>
                      <w:sz w:val="20"/>
                      <w:szCs w:val="20"/>
                    </w:rPr>
                  </w:rPrChange>
                </w:rPr>
                <w:t>148</w:t>
              </w:r>
            </w:ins>
          </w:p>
        </w:tc>
        <w:tc>
          <w:tcPr>
            <w:tcW w:w="590" w:type="dxa"/>
            <w:tcBorders>
              <w:top w:val="nil"/>
              <w:left w:val="nil"/>
              <w:bottom w:val="single" w:sz="4" w:space="0" w:color="auto"/>
              <w:right w:val="single" w:sz="4" w:space="0" w:color="auto"/>
            </w:tcBorders>
            <w:shd w:val="clear" w:color="000000" w:fill="FFFFFF"/>
            <w:noWrap/>
            <w:vAlign w:val="bottom"/>
            <w:hideMark/>
            <w:tcPrChange w:id="21086"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26B3D7B4" w14:textId="5017D269" w:rsidR="00AA0102" w:rsidRPr="005858C1" w:rsidRDefault="00AA0102" w:rsidP="00AA0102">
            <w:pPr>
              <w:spacing w:after="0" w:line="240" w:lineRule="auto"/>
              <w:jc w:val="center"/>
              <w:rPr>
                <w:ins w:id="21087" w:author="Hardik Malhotra" w:date="2021-09-30T23:26:00Z"/>
                <w:rFonts w:ascii="Verdana" w:eastAsia="Times New Roman" w:hAnsi="Verdana" w:cs="Times New Roman"/>
                <w:color w:val="000000" w:themeColor="text1"/>
                <w:sz w:val="10"/>
                <w:szCs w:val="10"/>
                <w:lang w:val="en-US"/>
              </w:rPr>
            </w:pPr>
            <w:ins w:id="21088" w:author="Hardik Malhotra" w:date="2021-09-30T23:27:00Z">
              <w:r w:rsidRPr="00AA0102">
                <w:rPr>
                  <w:rFonts w:ascii="Verdana" w:hAnsi="Verdana"/>
                  <w:color w:val="000000"/>
                  <w:sz w:val="10"/>
                  <w:szCs w:val="10"/>
                  <w:rPrChange w:id="21089" w:author="Hardik Malhotra" w:date="2021-09-30T23:27:00Z">
                    <w:rPr>
                      <w:rFonts w:ascii="Verdana" w:hAnsi="Verdana"/>
                      <w:b/>
                      <w:bCs/>
                      <w:color w:val="000000"/>
                      <w:sz w:val="20"/>
                      <w:szCs w:val="20"/>
                    </w:rPr>
                  </w:rPrChange>
                </w:rPr>
                <w:t>159</w:t>
              </w:r>
            </w:ins>
          </w:p>
        </w:tc>
        <w:tc>
          <w:tcPr>
            <w:tcW w:w="590" w:type="dxa"/>
            <w:tcBorders>
              <w:top w:val="nil"/>
              <w:left w:val="nil"/>
              <w:bottom w:val="single" w:sz="4" w:space="0" w:color="auto"/>
              <w:right w:val="single" w:sz="4" w:space="0" w:color="auto"/>
            </w:tcBorders>
            <w:shd w:val="clear" w:color="000000" w:fill="FFFFFF"/>
            <w:noWrap/>
            <w:vAlign w:val="bottom"/>
            <w:hideMark/>
            <w:tcPrChange w:id="21090"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5C66D50D" w14:textId="5A50CE21" w:rsidR="00AA0102" w:rsidRPr="005858C1" w:rsidRDefault="00AA0102" w:rsidP="00AA0102">
            <w:pPr>
              <w:spacing w:after="0" w:line="240" w:lineRule="auto"/>
              <w:jc w:val="center"/>
              <w:rPr>
                <w:ins w:id="21091" w:author="Hardik Malhotra" w:date="2021-09-30T23:26:00Z"/>
                <w:rFonts w:ascii="Verdana" w:eastAsia="Times New Roman" w:hAnsi="Verdana" w:cs="Times New Roman"/>
                <w:color w:val="000000" w:themeColor="text1"/>
                <w:sz w:val="10"/>
                <w:szCs w:val="10"/>
                <w:lang w:val="en-US"/>
              </w:rPr>
            </w:pPr>
            <w:ins w:id="21092" w:author="Hardik Malhotra" w:date="2021-09-30T23:27:00Z">
              <w:r w:rsidRPr="00AA0102">
                <w:rPr>
                  <w:rFonts w:ascii="Verdana" w:hAnsi="Verdana"/>
                  <w:color w:val="000000"/>
                  <w:sz w:val="10"/>
                  <w:szCs w:val="10"/>
                  <w:rPrChange w:id="21093" w:author="Hardik Malhotra" w:date="2021-09-30T23:27:00Z">
                    <w:rPr>
                      <w:rFonts w:ascii="Verdana" w:hAnsi="Verdana"/>
                      <w:b/>
                      <w:bCs/>
                      <w:color w:val="000000"/>
                      <w:sz w:val="20"/>
                      <w:szCs w:val="20"/>
                    </w:rPr>
                  </w:rPrChange>
                </w:rPr>
                <w:t>170</w:t>
              </w:r>
            </w:ins>
          </w:p>
        </w:tc>
        <w:tc>
          <w:tcPr>
            <w:tcW w:w="590" w:type="dxa"/>
            <w:tcBorders>
              <w:top w:val="nil"/>
              <w:left w:val="nil"/>
              <w:bottom w:val="single" w:sz="4" w:space="0" w:color="auto"/>
              <w:right w:val="single" w:sz="4" w:space="0" w:color="auto"/>
            </w:tcBorders>
            <w:shd w:val="clear" w:color="000000" w:fill="FFFFFF"/>
            <w:noWrap/>
            <w:vAlign w:val="bottom"/>
            <w:hideMark/>
            <w:tcPrChange w:id="21094"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70084A8E" w14:textId="5BCDEB56" w:rsidR="00AA0102" w:rsidRPr="005858C1" w:rsidRDefault="00AA0102" w:rsidP="00AA0102">
            <w:pPr>
              <w:spacing w:after="0" w:line="240" w:lineRule="auto"/>
              <w:jc w:val="center"/>
              <w:rPr>
                <w:ins w:id="21095" w:author="Hardik Malhotra" w:date="2021-09-30T23:26:00Z"/>
                <w:rFonts w:ascii="Verdana" w:eastAsia="Times New Roman" w:hAnsi="Verdana" w:cs="Times New Roman"/>
                <w:color w:val="000000" w:themeColor="text1"/>
                <w:sz w:val="10"/>
                <w:szCs w:val="10"/>
                <w:lang w:val="en-US"/>
              </w:rPr>
            </w:pPr>
            <w:ins w:id="21096" w:author="Hardik Malhotra" w:date="2021-09-30T23:27:00Z">
              <w:r w:rsidRPr="00AA0102">
                <w:rPr>
                  <w:rFonts w:ascii="Verdana" w:hAnsi="Verdana"/>
                  <w:color w:val="000000"/>
                  <w:sz w:val="10"/>
                  <w:szCs w:val="10"/>
                  <w:rPrChange w:id="21097" w:author="Hardik Malhotra" w:date="2021-09-30T23:27:00Z">
                    <w:rPr>
                      <w:rFonts w:ascii="Verdana" w:hAnsi="Verdana"/>
                      <w:b/>
                      <w:bCs/>
                      <w:color w:val="000000"/>
                      <w:sz w:val="20"/>
                      <w:szCs w:val="20"/>
                    </w:rPr>
                  </w:rPrChange>
                </w:rPr>
                <w:t>181</w:t>
              </w:r>
            </w:ins>
          </w:p>
        </w:tc>
        <w:tc>
          <w:tcPr>
            <w:tcW w:w="590" w:type="dxa"/>
            <w:tcBorders>
              <w:top w:val="nil"/>
              <w:left w:val="nil"/>
              <w:bottom w:val="single" w:sz="4" w:space="0" w:color="auto"/>
              <w:right w:val="single" w:sz="4" w:space="0" w:color="auto"/>
            </w:tcBorders>
            <w:shd w:val="clear" w:color="000000" w:fill="FFFFFF"/>
            <w:noWrap/>
            <w:vAlign w:val="bottom"/>
            <w:hideMark/>
            <w:tcPrChange w:id="21098"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09212CF0" w14:textId="385BC401" w:rsidR="00AA0102" w:rsidRPr="005858C1" w:rsidRDefault="00AA0102" w:rsidP="00AA0102">
            <w:pPr>
              <w:spacing w:after="0" w:line="240" w:lineRule="auto"/>
              <w:jc w:val="center"/>
              <w:rPr>
                <w:ins w:id="21099" w:author="Hardik Malhotra" w:date="2021-09-30T23:26:00Z"/>
                <w:rFonts w:ascii="Verdana" w:eastAsia="Times New Roman" w:hAnsi="Verdana" w:cs="Times New Roman"/>
                <w:color w:val="000000" w:themeColor="text1"/>
                <w:sz w:val="10"/>
                <w:szCs w:val="10"/>
                <w:lang w:val="en-US"/>
              </w:rPr>
            </w:pPr>
            <w:ins w:id="21100" w:author="Hardik Malhotra" w:date="2021-09-30T23:27:00Z">
              <w:r w:rsidRPr="00AA0102">
                <w:rPr>
                  <w:rFonts w:ascii="Verdana" w:hAnsi="Verdana"/>
                  <w:color w:val="000000"/>
                  <w:sz w:val="10"/>
                  <w:szCs w:val="10"/>
                  <w:rPrChange w:id="21101" w:author="Hardik Malhotra" w:date="2021-09-30T23:27:00Z">
                    <w:rPr>
                      <w:rFonts w:ascii="Verdana" w:hAnsi="Verdana"/>
                      <w:b/>
                      <w:bCs/>
                      <w:color w:val="000000"/>
                      <w:sz w:val="20"/>
                      <w:szCs w:val="20"/>
                    </w:rPr>
                  </w:rPrChange>
                </w:rPr>
                <w:t>191</w:t>
              </w:r>
            </w:ins>
          </w:p>
        </w:tc>
        <w:tc>
          <w:tcPr>
            <w:tcW w:w="590" w:type="dxa"/>
            <w:tcBorders>
              <w:top w:val="nil"/>
              <w:left w:val="nil"/>
              <w:bottom w:val="single" w:sz="4" w:space="0" w:color="auto"/>
              <w:right w:val="single" w:sz="4" w:space="0" w:color="auto"/>
            </w:tcBorders>
            <w:shd w:val="clear" w:color="000000" w:fill="FFFFFF"/>
            <w:noWrap/>
            <w:vAlign w:val="bottom"/>
            <w:hideMark/>
            <w:tcPrChange w:id="21102"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58C5B6B2" w14:textId="18830115" w:rsidR="00AA0102" w:rsidRPr="005858C1" w:rsidRDefault="00AA0102" w:rsidP="00AA0102">
            <w:pPr>
              <w:spacing w:after="0" w:line="240" w:lineRule="auto"/>
              <w:jc w:val="center"/>
              <w:rPr>
                <w:ins w:id="21103" w:author="Hardik Malhotra" w:date="2021-09-30T23:26:00Z"/>
                <w:rFonts w:ascii="Verdana" w:eastAsia="Times New Roman" w:hAnsi="Verdana" w:cs="Times New Roman"/>
                <w:color w:val="000000" w:themeColor="text1"/>
                <w:sz w:val="10"/>
                <w:szCs w:val="10"/>
                <w:lang w:val="en-US"/>
              </w:rPr>
            </w:pPr>
            <w:ins w:id="21104" w:author="Hardik Malhotra" w:date="2021-09-30T23:27:00Z">
              <w:r w:rsidRPr="00AA0102">
                <w:rPr>
                  <w:rFonts w:ascii="Verdana" w:hAnsi="Verdana"/>
                  <w:color w:val="000000"/>
                  <w:sz w:val="10"/>
                  <w:szCs w:val="10"/>
                  <w:rPrChange w:id="21105" w:author="Hardik Malhotra" w:date="2021-09-30T23:27:00Z">
                    <w:rPr>
                      <w:rFonts w:ascii="Verdana" w:hAnsi="Verdana"/>
                      <w:b/>
                      <w:bCs/>
                      <w:color w:val="000000"/>
                      <w:sz w:val="20"/>
                      <w:szCs w:val="20"/>
                    </w:rPr>
                  </w:rPrChange>
                </w:rPr>
                <w:t>201</w:t>
              </w:r>
            </w:ins>
          </w:p>
        </w:tc>
        <w:tc>
          <w:tcPr>
            <w:tcW w:w="590" w:type="dxa"/>
            <w:tcBorders>
              <w:top w:val="nil"/>
              <w:left w:val="nil"/>
              <w:bottom w:val="single" w:sz="4" w:space="0" w:color="auto"/>
              <w:right w:val="single" w:sz="4" w:space="0" w:color="auto"/>
            </w:tcBorders>
            <w:shd w:val="clear" w:color="000000" w:fill="FFFFFF"/>
            <w:noWrap/>
            <w:vAlign w:val="bottom"/>
            <w:hideMark/>
            <w:tcPrChange w:id="21106"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33FEBDC1" w14:textId="02089FCF" w:rsidR="00AA0102" w:rsidRPr="005858C1" w:rsidRDefault="00AA0102" w:rsidP="00AA0102">
            <w:pPr>
              <w:spacing w:after="0" w:line="240" w:lineRule="auto"/>
              <w:jc w:val="center"/>
              <w:rPr>
                <w:ins w:id="21107" w:author="Hardik Malhotra" w:date="2021-09-30T23:26:00Z"/>
                <w:rFonts w:ascii="Verdana" w:eastAsia="Times New Roman" w:hAnsi="Verdana" w:cs="Times New Roman"/>
                <w:color w:val="000000" w:themeColor="text1"/>
                <w:sz w:val="10"/>
                <w:szCs w:val="10"/>
                <w:lang w:val="en-US"/>
              </w:rPr>
            </w:pPr>
            <w:ins w:id="21108" w:author="Hardik Malhotra" w:date="2021-09-30T23:27:00Z">
              <w:r w:rsidRPr="00AA0102">
                <w:rPr>
                  <w:rFonts w:ascii="Verdana" w:hAnsi="Verdana"/>
                  <w:color w:val="000000"/>
                  <w:sz w:val="10"/>
                  <w:szCs w:val="10"/>
                  <w:rPrChange w:id="21109" w:author="Hardik Malhotra" w:date="2021-09-30T23:27:00Z">
                    <w:rPr>
                      <w:rFonts w:ascii="Verdana" w:hAnsi="Verdana"/>
                      <w:b/>
                      <w:bCs/>
                      <w:color w:val="000000"/>
                      <w:sz w:val="20"/>
                      <w:szCs w:val="20"/>
                    </w:rPr>
                  </w:rPrChange>
                </w:rPr>
                <w:t>212</w:t>
              </w:r>
            </w:ins>
          </w:p>
        </w:tc>
        <w:tc>
          <w:tcPr>
            <w:tcW w:w="590" w:type="dxa"/>
            <w:tcBorders>
              <w:top w:val="nil"/>
              <w:left w:val="nil"/>
              <w:bottom w:val="single" w:sz="4" w:space="0" w:color="auto"/>
              <w:right w:val="single" w:sz="4" w:space="0" w:color="auto"/>
            </w:tcBorders>
            <w:shd w:val="clear" w:color="000000" w:fill="FFFFFF"/>
            <w:noWrap/>
            <w:vAlign w:val="bottom"/>
            <w:hideMark/>
            <w:tcPrChange w:id="21110"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4EC26EF4" w14:textId="0E806D86" w:rsidR="00AA0102" w:rsidRPr="005858C1" w:rsidRDefault="00AA0102" w:rsidP="00AA0102">
            <w:pPr>
              <w:spacing w:after="0" w:line="240" w:lineRule="auto"/>
              <w:jc w:val="center"/>
              <w:rPr>
                <w:ins w:id="21111" w:author="Hardik Malhotra" w:date="2021-09-30T23:26:00Z"/>
                <w:rFonts w:ascii="Verdana" w:eastAsia="Times New Roman" w:hAnsi="Verdana" w:cs="Times New Roman"/>
                <w:color w:val="000000" w:themeColor="text1"/>
                <w:sz w:val="10"/>
                <w:szCs w:val="10"/>
                <w:lang w:val="en-US"/>
              </w:rPr>
            </w:pPr>
            <w:ins w:id="21112" w:author="Hardik Malhotra" w:date="2021-09-30T23:27:00Z">
              <w:r w:rsidRPr="00AA0102">
                <w:rPr>
                  <w:rFonts w:ascii="Verdana" w:hAnsi="Verdana"/>
                  <w:color w:val="000000"/>
                  <w:sz w:val="10"/>
                  <w:szCs w:val="10"/>
                  <w:rPrChange w:id="21113" w:author="Hardik Malhotra" w:date="2021-09-30T23:27:00Z">
                    <w:rPr>
                      <w:rFonts w:ascii="Verdana" w:hAnsi="Verdana"/>
                      <w:b/>
                      <w:bCs/>
                      <w:color w:val="000000"/>
                      <w:sz w:val="20"/>
                      <w:szCs w:val="20"/>
                    </w:rPr>
                  </w:rPrChange>
                </w:rPr>
                <w:t>222</w:t>
              </w:r>
            </w:ins>
          </w:p>
        </w:tc>
        <w:tc>
          <w:tcPr>
            <w:tcW w:w="566" w:type="dxa"/>
            <w:tcBorders>
              <w:top w:val="nil"/>
              <w:left w:val="nil"/>
              <w:bottom w:val="single" w:sz="4" w:space="0" w:color="auto"/>
              <w:right w:val="single" w:sz="4" w:space="0" w:color="auto"/>
            </w:tcBorders>
            <w:shd w:val="clear" w:color="000000" w:fill="FFFFFF"/>
            <w:noWrap/>
            <w:vAlign w:val="bottom"/>
            <w:hideMark/>
            <w:tcPrChange w:id="21114" w:author="Hardik Malhotra" w:date="2021-09-30T23:27:00Z">
              <w:tcPr>
                <w:tcW w:w="566" w:type="dxa"/>
                <w:gridSpan w:val="2"/>
                <w:tcBorders>
                  <w:top w:val="nil"/>
                  <w:left w:val="nil"/>
                  <w:bottom w:val="single" w:sz="4" w:space="0" w:color="auto"/>
                  <w:right w:val="single" w:sz="4" w:space="0" w:color="auto"/>
                </w:tcBorders>
                <w:shd w:val="clear" w:color="000000" w:fill="FFFFFF"/>
                <w:noWrap/>
                <w:vAlign w:val="center"/>
                <w:hideMark/>
              </w:tcPr>
            </w:tcPrChange>
          </w:tcPr>
          <w:p w14:paraId="14275851" w14:textId="5D5B4646" w:rsidR="00AA0102" w:rsidRPr="005858C1" w:rsidRDefault="00AA0102" w:rsidP="00AA0102">
            <w:pPr>
              <w:spacing w:after="0" w:line="240" w:lineRule="auto"/>
              <w:jc w:val="center"/>
              <w:rPr>
                <w:ins w:id="21115" w:author="Hardik Malhotra" w:date="2021-09-30T23:26:00Z"/>
                <w:rFonts w:ascii="Verdana" w:eastAsia="Times New Roman" w:hAnsi="Verdana" w:cs="Times New Roman"/>
                <w:color w:val="000000" w:themeColor="text1"/>
                <w:sz w:val="10"/>
                <w:szCs w:val="10"/>
                <w:lang w:val="en-US"/>
              </w:rPr>
            </w:pPr>
            <w:ins w:id="21116" w:author="Hardik Malhotra" w:date="2021-09-30T23:27:00Z">
              <w:r w:rsidRPr="00AA0102">
                <w:rPr>
                  <w:rFonts w:ascii="Verdana" w:hAnsi="Verdana"/>
                  <w:color w:val="000000"/>
                  <w:sz w:val="10"/>
                  <w:szCs w:val="10"/>
                  <w:rPrChange w:id="21117" w:author="Hardik Malhotra" w:date="2021-09-30T23:27:00Z">
                    <w:rPr>
                      <w:rFonts w:ascii="Verdana" w:hAnsi="Verdana"/>
                      <w:b/>
                      <w:bCs/>
                      <w:color w:val="000000"/>
                      <w:sz w:val="20"/>
                      <w:szCs w:val="20"/>
                    </w:rPr>
                  </w:rPrChange>
                </w:rPr>
                <w:t>233</w:t>
              </w:r>
            </w:ins>
          </w:p>
        </w:tc>
      </w:tr>
      <w:tr w:rsidR="00AA0102" w:rsidRPr="00257590" w14:paraId="5E785CB6" w14:textId="77777777" w:rsidTr="00092529">
        <w:tblPrEx>
          <w:tblW w:w="10321" w:type="dxa"/>
          <w:tblInd w:w="-185" w:type="dxa"/>
          <w:tblPrExChange w:id="21118" w:author="Hardik Malhotra" w:date="2021-09-30T23:27:00Z">
            <w:tblPrEx>
              <w:tblW w:w="10321" w:type="dxa"/>
              <w:tblInd w:w="-185" w:type="dxa"/>
            </w:tblPrEx>
          </w:tblPrExChange>
        </w:tblPrEx>
        <w:trPr>
          <w:trHeight w:val="334"/>
          <w:ins w:id="21119" w:author="Hardik Malhotra" w:date="2021-09-30T23:26:00Z"/>
          <w:trPrChange w:id="21120" w:author="Hardik Malhotra" w:date="2021-09-30T23:27:00Z">
            <w:trPr>
              <w:gridBefore w:val="1"/>
              <w:trHeight w:val="334"/>
            </w:trPr>
          </w:trPrChange>
        </w:trPr>
        <w:tc>
          <w:tcPr>
            <w:tcW w:w="1185" w:type="dxa"/>
            <w:tcBorders>
              <w:top w:val="nil"/>
              <w:left w:val="single" w:sz="4" w:space="0" w:color="auto"/>
              <w:bottom w:val="single" w:sz="4" w:space="0" w:color="auto"/>
              <w:right w:val="single" w:sz="4" w:space="0" w:color="auto"/>
            </w:tcBorders>
            <w:shd w:val="clear" w:color="000000" w:fill="FFFFFF"/>
            <w:noWrap/>
            <w:vAlign w:val="bottom"/>
            <w:hideMark/>
            <w:tcPrChange w:id="21121" w:author="Hardik Malhotra" w:date="2021-09-30T23:27:00Z">
              <w:tcPr>
                <w:tcW w:w="1185" w:type="dxa"/>
                <w:gridSpan w:val="2"/>
                <w:tcBorders>
                  <w:top w:val="nil"/>
                  <w:left w:val="single" w:sz="4" w:space="0" w:color="auto"/>
                  <w:bottom w:val="single" w:sz="4" w:space="0" w:color="auto"/>
                  <w:right w:val="single" w:sz="4" w:space="0" w:color="auto"/>
                </w:tcBorders>
                <w:shd w:val="clear" w:color="000000" w:fill="FFFFFF"/>
                <w:noWrap/>
                <w:vAlign w:val="bottom"/>
                <w:hideMark/>
              </w:tcPr>
            </w:tcPrChange>
          </w:tcPr>
          <w:p w14:paraId="29C4065E" w14:textId="77777777" w:rsidR="00AA0102" w:rsidRPr="00257590" w:rsidRDefault="00AA0102" w:rsidP="00AA0102">
            <w:pPr>
              <w:spacing w:after="0" w:line="240" w:lineRule="auto"/>
              <w:rPr>
                <w:ins w:id="21122" w:author="Hardik Malhotra" w:date="2021-09-30T23:26:00Z"/>
                <w:rFonts w:ascii="Verdana" w:eastAsia="Times New Roman" w:hAnsi="Verdana" w:cs="Times New Roman"/>
                <w:color w:val="000000"/>
                <w:sz w:val="10"/>
                <w:szCs w:val="10"/>
                <w:lang w:val="en-US"/>
              </w:rPr>
            </w:pPr>
            <w:ins w:id="21123" w:author="Hardik Malhotra" w:date="2021-09-30T23:26:00Z">
              <w:r w:rsidRPr="00257590">
                <w:rPr>
                  <w:rFonts w:ascii="Verdana" w:eastAsia="Times New Roman" w:hAnsi="Verdana" w:cs="Times New Roman"/>
                  <w:color w:val="000000"/>
                  <w:sz w:val="10"/>
                  <w:szCs w:val="10"/>
                  <w:lang w:val="en-US"/>
                </w:rPr>
                <w:t>Others</w:t>
              </w:r>
            </w:ins>
          </w:p>
        </w:tc>
        <w:tc>
          <w:tcPr>
            <w:tcW w:w="519" w:type="dxa"/>
            <w:tcBorders>
              <w:top w:val="nil"/>
              <w:left w:val="nil"/>
              <w:bottom w:val="single" w:sz="4" w:space="0" w:color="auto"/>
              <w:right w:val="single" w:sz="4" w:space="0" w:color="auto"/>
            </w:tcBorders>
            <w:shd w:val="clear" w:color="000000" w:fill="FFFFFF"/>
            <w:noWrap/>
            <w:vAlign w:val="bottom"/>
            <w:hideMark/>
            <w:tcPrChange w:id="21124" w:author="Hardik Malhotra" w:date="2021-09-30T23:27:00Z">
              <w:tcPr>
                <w:tcW w:w="519" w:type="dxa"/>
                <w:gridSpan w:val="2"/>
                <w:tcBorders>
                  <w:top w:val="nil"/>
                  <w:left w:val="nil"/>
                  <w:bottom w:val="single" w:sz="4" w:space="0" w:color="auto"/>
                  <w:right w:val="single" w:sz="4" w:space="0" w:color="auto"/>
                </w:tcBorders>
                <w:shd w:val="clear" w:color="000000" w:fill="FFFFFF"/>
                <w:noWrap/>
                <w:vAlign w:val="center"/>
                <w:hideMark/>
              </w:tcPr>
            </w:tcPrChange>
          </w:tcPr>
          <w:p w14:paraId="60350FE6" w14:textId="56998E49" w:rsidR="00AA0102" w:rsidRPr="005858C1" w:rsidRDefault="00AA0102" w:rsidP="00AA0102">
            <w:pPr>
              <w:spacing w:after="0" w:line="240" w:lineRule="auto"/>
              <w:jc w:val="center"/>
              <w:rPr>
                <w:ins w:id="21125" w:author="Hardik Malhotra" w:date="2021-09-30T23:26:00Z"/>
                <w:rFonts w:ascii="Verdana" w:eastAsia="Times New Roman" w:hAnsi="Verdana" w:cs="Times New Roman"/>
                <w:color w:val="000000" w:themeColor="text1"/>
                <w:sz w:val="10"/>
                <w:szCs w:val="10"/>
                <w:lang w:val="en-US"/>
              </w:rPr>
            </w:pPr>
            <w:ins w:id="21126" w:author="Hardik Malhotra" w:date="2021-09-30T23:27:00Z">
              <w:r w:rsidRPr="00AA0102">
                <w:rPr>
                  <w:rFonts w:ascii="Verdana" w:hAnsi="Verdana"/>
                  <w:color w:val="000000"/>
                  <w:sz w:val="10"/>
                  <w:szCs w:val="10"/>
                  <w:rPrChange w:id="21127" w:author="Hardik Malhotra" w:date="2021-09-30T23:27:00Z">
                    <w:rPr>
                      <w:rFonts w:ascii="Verdana" w:hAnsi="Verdana"/>
                      <w:b/>
                      <w:bCs/>
                      <w:color w:val="000000"/>
                      <w:sz w:val="20"/>
                      <w:szCs w:val="20"/>
                    </w:rPr>
                  </w:rPrChange>
                </w:rPr>
                <w:t>58</w:t>
              </w:r>
            </w:ins>
          </w:p>
        </w:tc>
        <w:tc>
          <w:tcPr>
            <w:tcW w:w="519" w:type="dxa"/>
            <w:tcBorders>
              <w:top w:val="nil"/>
              <w:left w:val="nil"/>
              <w:bottom w:val="single" w:sz="4" w:space="0" w:color="auto"/>
              <w:right w:val="single" w:sz="4" w:space="0" w:color="auto"/>
            </w:tcBorders>
            <w:shd w:val="clear" w:color="000000" w:fill="FFFFFF"/>
            <w:noWrap/>
            <w:vAlign w:val="bottom"/>
            <w:hideMark/>
            <w:tcPrChange w:id="21128" w:author="Hardik Malhotra" w:date="2021-09-30T23:27:00Z">
              <w:tcPr>
                <w:tcW w:w="519" w:type="dxa"/>
                <w:gridSpan w:val="2"/>
                <w:tcBorders>
                  <w:top w:val="nil"/>
                  <w:left w:val="nil"/>
                  <w:bottom w:val="single" w:sz="4" w:space="0" w:color="auto"/>
                  <w:right w:val="single" w:sz="4" w:space="0" w:color="auto"/>
                </w:tcBorders>
                <w:shd w:val="clear" w:color="000000" w:fill="FFFFFF"/>
                <w:noWrap/>
                <w:vAlign w:val="center"/>
                <w:hideMark/>
              </w:tcPr>
            </w:tcPrChange>
          </w:tcPr>
          <w:p w14:paraId="6EAFDCE5" w14:textId="48864214" w:rsidR="00AA0102" w:rsidRPr="005858C1" w:rsidRDefault="00AA0102" w:rsidP="00AA0102">
            <w:pPr>
              <w:spacing w:after="0" w:line="240" w:lineRule="auto"/>
              <w:jc w:val="center"/>
              <w:rPr>
                <w:ins w:id="21129" w:author="Hardik Malhotra" w:date="2021-09-30T23:26:00Z"/>
                <w:rFonts w:ascii="Verdana" w:eastAsia="Times New Roman" w:hAnsi="Verdana" w:cs="Times New Roman"/>
                <w:color w:val="000000" w:themeColor="text1"/>
                <w:sz w:val="10"/>
                <w:szCs w:val="10"/>
                <w:lang w:val="en-US"/>
              </w:rPr>
            </w:pPr>
            <w:ins w:id="21130" w:author="Hardik Malhotra" w:date="2021-09-30T23:27:00Z">
              <w:r w:rsidRPr="00AA0102">
                <w:rPr>
                  <w:rFonts w:ascii="Verdana" w:hAnsi="Verdana"/>
                  <w:color w:val="000000"/>
                  <w:sz w:val="10"/>
                  <w:szCs w:val="10"/>
                  <w:rPrChange w:id="21131" w:author="Hardik Malhotra" w:date="2021-09-30T23:27:00Z">
                    <w:rPr>
                      <w:rFonts w:ascii="Verdana" w:hAnsi="Verdana"/>
                      <w:b/>
                      <w:bCs/>
                      <w:color w:val="000000"/>
                      <w:sz w:val="20"/>
                      <w:szCs w:val="20"/>
                    </w:rPr>
                  </w:rPrChange>
                </w:rPr>
                <w:t>55</w:t>
              </w:r>
            </w:ins>
          </w:p>
        </w:tc>
        <w:tc>
          <w:tcPr>
            <w:tcW w:w="519" w:type="dxa"/>
            <w:tcBorders>
              <w:top w:val="nil"/>
              <w:left w:val="nil"/>
              <w:bottom w:val="single" w:sz="4" w:space="0" w:color="auto"/>
              <w:right w:val="single" w:sz="4" w:space="0" w:color="auto"/>
            </w:tcBorders>
            <w:shd w:val="clear" w:color="000000" w:fill="FFFFFF"/>
            <w:noWrap/>
            <w:vAlign w:val="bottom"/>
            <w:hideMark/>
            <w:tcPrChange w:id="21132" w:author="Hardik Malhotra" w:date="2021-09-30T23:27:00Z">
              <w:tcPr>
                <w:tcW w:w="519" w:type="dxa"/>
                <w:gridSpan w:val="2"/>
                <w:tcBorders>
                  <w:top w:val="nil"/>
                  <w:left w:val="nil"/>
                  <w:bottom w:val="single" w:sz="4" w:space="0" w:color="auto"/>
                  <w:right w:val="single" w:sz="4" w:space="0" w:color="auto"/>
                </w:tcBorders>
                <w:shd w:val="clear" w:color="000000" w:fill="FFFFFF"/>
                <w:noWrap/>
                <w:vAlign w:val="center"/>
                <w:hideMark/>
              </w:tcPr>
            </w:tcPrChange>
          </w:tcPr>
          <w:p w14:paraId="6BBA1E12" w14:textId="16F61273" w:rsidR="00AA0102" w:rsidRPr="005858C1" w:rsidRDefault="00AA0102" w:rsidP="00AA0102">
            <w:pPr>
              <w:spacing w:after="0" w:line="240" w:lineRule="auto"/>
              <w:jc w:val="center"/>
              <w:rPr>
                <w:ins w:id="21133" w:author="Hardik Malhotra" w:date="2021-09-30T23:26:00Z"/>
                <w:rFonts w:ascii="Verdana" w:eastAsia="Times New Roman" w:hAnsi="Verdana" w:cs="Times New Roman"/>
                <w:color w:val="000000" w:themeColor="text1"/>
                <w:sz w:val="10"/>
                <w:szCs w:val="10"/>
                <w:lang w:val="en-US"/>
              </w:rPr>
            </w:pPr>
            <w:ins w:id="21134" w:author="Hardik Malhotra" w:date="2021-09-30T23:27:00Z">
              <w:r w:rsidRPr="00AA0102">
                <w:rPr>
                  <w:rFonts w:ascii="Verdana" w:hAnsi="Verdana"/>
                  <w:color w:val="000000"/>
                  <w:sz w:val="10"/>
                  <w:szCs w:val="10"/>
                  <w:rPrChange w:id="21135" w:author="Hardik Malhotra" w:date="2021-09-30T23:27:00Z">
                    <w:rPr>
                      <w:rFonts w:ascii="Verdana" w:hAnsi="Verdana"/>
                      <w:b/>
                      <w:bCs/>
                      <w:color w:val="000000"/>
                      <w:sz w:val="20"/>
                      <w:szCs w:val="20"/>
                    </w:rPr>
                  </w:rPrChange>
                </w:rPr>
                <w:t>60</w:t>
              </w:r>
            </w:ins>
          </w:p>
        </w:tc>
        <w:tc>
          <w:tcPr>
            <w:tcW w:w="520" w:type="dxa"/>
            <w:tcBorders>
              <w:top w:val="nil"/>
              <w:left w:val="nil"/>
              <w:bottom w:val="single" w:sz="4" w:space="0" w:color="auto"/>
              <w:right w:val="single" w:sz="4" w:space="0" w:color="auto"/>
            </w:tcBorders>
            <w:shd w:val="clear" w:color="000000" w:fill="FFFFFF"/>
            <w:noWrap/>
            <w:vAlign w:val="bottom"/>
            <w:hideMark/>
            <w:tcPrChange w:id="21136" w:author="Hardik Malhotra" w:date="2021-09-30T23:27:00Z">
              <w:tcPr>
                <w:tcW w:w="520" w:type="dxa"/>
                <w:gridSpan w:val="2"/>
                <w:tcBorders>
                  <w:top w:val="nil"/>
                  <w:left w:val="nil"/>
                  <w:bottom w:val="single" w:sz="4" w:space="0" w:color="auto"/>
                  <w:right w:val="single" w:sz="4" w:space="0" w:color="auto"/>
                </w:tcBorders>
                <w:shd w:val="clear" w:color="000000" w:fill="FFFFFF"/>
                <w:noWrap/>
                <w:vAlign w:val="center"/>
                <w:hideMark/>
              </w:tcPr>
            </w:tcPrChange>
          </w:tcPr>
          <w:p w14:paraId="5E20937F" w14:textId="0A529D3B" w:rsidR="00AA0102" w:rsidRPr="005858C1" w:rsidRDefault="00AA0102" w:rsidP="00AA0102">
            <w:pPr>
              <w:spacing w:after="0" w:line="240" w:lineRule="auto"/>
              <w:jc w:val="center"/>
              <w:rPr>
                <w:ins w:id="21137" w:author="Hardik Malhotra" w:date="2021-09-30T23:26:00Z"/>
                <w:rFonts w:ascii="Verdana" w:eastAsia="Times New Roman" w:hAnsi="Verdana" w:cs="Times New Roman"/>
                <w:color w:val="000000" w:themeColor="text1"/>
                <w:sz w:val="10"/>
                <w:szCs w:val="10"/>
                <w:lang w:val="en-US"/>
              </w:rPr>
            </w:pPr>
            <w:ins w:id="21138" w:author="Hardik Malhotra" w:date="2021-09-30T23:27:00Z">
              <w:r w:rsidRPr="00AA0102">
                <w:rPr>
                  <w:rFonts w:ascii="Verdana" w:hAnsi="Verdana"/>
                  <w:color w:val="000000"/>
                  <w:sz w:val="10"/>
                  <w:szCs w:val="10"/>
                  <w:rPrChange w:id="21139" w:author="Hardik Malhotra" w:date="2021-09-30T23:27:00Z">
                    <w:rPr>
                      <w:rFonts w:ascii="Verdana" w:hAnsi="Verdana"/>
                      <w:b/>
                      <w:bCs/>
                      <w:color w:val="000000"/>
                      <w:sz w:val="20"/>
                      <w:szCs w:val="20"/>
                    </w:rPr>
                  </w:rPrChange>
                </w:rPr>
                <w:t>62</w:t>
              </w:r>
            </w:ins>
          </w:p>
        </w:tc>
        <w:tc>
          <w:tcPr>
            <w:tcW w:w="593" w:type="dxa"/>
            <w:tcBorders>
              <w:top w:val="nil"/>
              <w:left w:val="nil"/>
              <w:bottom w:val="single" w:sz="4" w:space="0" w:color="auto"/>
              <w:right w:val="single" w:sz="4" w:space="0" w:color="auto"/>
            </w:tcBorders>
            <w:shd w:val="clear" w:color="000000" w:fill="FFFFFF"/>
            <w:noWrap/>
            <w:vAlign w:val="bottom"/>
            <w:hideMark/>
            <w:tcPrChange w:id="21140" w:author="Hardik Malhotra" w:date="2021-09-30T23:27:00Z">
              <w:tcPr>
                <w:tcW w:w="593" w:type="dxa"/>
                <w:gridSpan w:val="2"/>
                <w:tcBorders>
                  <w:top w:val="nil"/>
                  <w:left w:val="nil"/>
                  <w:bottom w:val="single" w:sz="4" w:space="0" w:color="auto"/>
                  <w:right w:val="single" w:sz="4" w:space="0" w:color="auto"/>
                </w:tcBorders>
                <w:shd w:val="clear" w:color="000000" w:fill="FFFFFF"/>
                <w:noWrap/>
                <w:vAlign w:val="center"/>
                <w:hideMark/>
              </w:tcPr>
            </w:tcPrChange>
          </w:tcPr>
          <w:p w14:paraId="22C74BD3" w14:textId="6369FF1A" w:rsidR="00AA0102" w:rsidRPr="005858C1" w:rsidRDefault="00AA0102" w:rsidP="00AA0102">
            <w:pPr>
              <w:spacing w:after="0" w:line="240" w:lineRule="auto"/>
              <w:jc w:val="center"/>
              <w:rPr>
                <w:ins w:id="21141" w:author="Hardik Malhotra" w:date="2021-09-30T23:26:00Z"/>
                <w:rFonts w:ascii="Verdana" w:eastAsia="Times New Roman" w:hAnsi="Verdana" w:cs="Times New Roman"/>
                <w:color w:val="000000" w:themeColor="text1"/>
                <w:sz w:val="10"/>
                <w:szCs w:val="10"/>
                <w:lang w:val="en-US"/>
              </w:rPr>
            </w:pPr>
            <w:ins w:id="21142" w:author="Hardik Malhotra" w:date="2021-09-30T23:27:00Z">
              <w:r w:rsidRPr="00AA0102">
                <w:rPr>
                  <w:rFonts w:ascii="Verdana" w:hAnsi="Verdana"/>
                  <w:color w:val="000000"/>
                  <w:sz w:val="10"/>
                  <w:szCs w:val="10"/>
                  <w:rPrChange w:id="21143" w:author="Hardik Malhotra" w:date="2021-09-30T23:27:00Z">
                    <w:rPr>
                      <w:rFonts w:ascii="Verdana" w:hAnsi="Verdana"/>
                      <w:b/>
                      <w:bCs/>
                      <w:color w:val="000000"/>
                      <w:sz w:val="20"/>
                      <w:szCs w:val="20"/>
                    </w:rPr>
                  </w:rPrChange>
                </w:rPr>
                <w:t>64</w:t>
              </w:r>
            </w:ins>
          </w:p>
        </w:tc>
        <w:tc>
          <w:tcPr>
            <w:tcW w:w="590" w:type="dxa"/>
            <w:tcBorders>
              <w:top w:val="nil"/>
              <w:left w:val="nil"/>
              <w:bottom w:val="single" w:sz="4" w:space="0" w:color="auto"/>
              <w:right w:val="single" w:sz="4" w:space="0" w:color="auto"/>
            </w:tcBorders>
            <w:shd w:val="clear" w:color="000000" w:fill="FFFFFF"/>
            <w:noWrap/>
            <w:vAlign w:val="bottom"/>
            <w:hideMark/>
            <w:tcPrChange w:id="21144"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52B4AB94" w14:textId="023EDFEE" w:rsidR="00AA0102" w:rsidRPr="005858C1" w:rsidRDefault="00AA0102" w:rsidP="00AA0102">
            <w:pPr>
              <w:spacing w:after="0" w:line="240" w:lineRule="auto"/>
              <w:jc w:val="center"/>
              <w:rPr>
                <w:ins w:id="21145" w:author="Hardik Malhotra" w:date="2021-09-30T23:26:00Z"/>
                <w:rFonts w:ascii="Verdana" w:eastAsia="Times New Roman" w:hAnsi="Verdana" w:cs="Times New Roman"/>
                <w:color w:val="000000" w:themeColor="text1"/>
                <w:sz w:val="10"/>
                <w:szCs w:val="10"/>
                <w:lang w:val="en-US"/>
              </w:rPr>
            </w:pPr>
            <w:ins w:id="21146" w:author="Hardik Malhotra" w:date="2021-09-30T23:27:00Z">
              <w:r w:rsidRPr="00AA0102">
                <w:rPr>
                  <w:rFonts w:ascii="Verdana" w:hAnsi="Verdana"/>
                  <w:color w:val="000000"/>
                  <w:sz w:val="10"/>
                  <w:szCs w:val="10"/>
                  <w:rPrChange w:id="21147" w:author="Hardik Malhotra" w:date="2021-09-30T23:27:00Z">
                    <w:rPr>
                      <w:rFonts w:ascii="Verdana" w:hAnsi="Verdana"/>
                      <w:b/>
                      <w:bCs/>
                      <w:color w:val="000000"/>
                      <w:sz w:val="20"/>
                      <w:szCs w:val="20"/>
                    </w:rPr>
                  </w:rPrChange>
                </w:rPr>
                <w:t>76</w:t>
              </w:r>
            </w:ins>
          </w:p>
        </w:tc>
        <w:tc>
          <w:tcPr>
            <w:tcW w:w="590" w:type="dxa"/>
            <w:tcBorders>
              <w:top w:val="nil"/>
              <w:left w:val="nil"/>
              <w:bottom w:val="single" w:sz="4" w:space="0" w:color="auto"/>
              <w:right w:val="single" w:sz="4" w:space="0" w:color="auto"/>
            </w:tcBorders>
            <w:shd w:val="clear" w:color="000000" w:fill="FFFFFF"/>
            <w:noWrap/>
            <w:vAlign w:val="bottom"/>
            <w:hideMark/>
            <w:tcPrChange w:id="21148"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78272301" w14:textId="38292D85" w:rsidR="00AA0102" w:rsidRPr="005858C1" w:rsidRDefault="00AA0102" w:rsidP="00AA0102">
            <w:pPr>
              <w:spacing w:after="0" w:line="240" w:lineRule="auto"/>
              <w:jc w:val="center"/>
              <w:rPr>
                <w:ins w:id="21149" w:author="Hardik Malhotra" w:date="2021-09-30T23:26:00Z"/>
                <w:rFonts w:ascii="Verdana" w:eastAsia="Times New Roman" w:hAnsi="Verdana" w:cs="Times New Roman"/>
                <w:color w:val="000000" w:themeColor="text1"/>
                <w:sz w:val="10"/>
                <w:szCs w:val="10"/>
                <w:lang w:val="en-US"/>
              </w:rPr>
            </w:pPr>
            <w:ins w:id="21150" w:author="Hardik Malhotra" w:date="2021-09-30T23:27:00Z">
              <w:r w:rsidRPr="00AA0102">
                <w:rPr>
                  <w:rFonts w:ascii="Verdana" w:hAnsi="Verdana"/>
                  <w:color w:val="000000"/>
                  <w:sz w:val="10"/>
                  <w:szCs w:val="10"/>
                  <w:rPrChange w:id="21151" w:author="Hardik Malhotra" w:date="2021-09-30T23:27:00Z">
                    <w:rPr>
                      <w:rFonts w:ascii="Verdana" w:hAnsi="Verdana"/>
                      <w:b/>
                      <w:bCs/>
                      <w:color w:val="000000"/>
                      <w:sz w:val="20"/>
                      <w:szCs w:val="20"/>
                    </w:rPr>
                  </w:rPrChange>
                </w:rPr>
                <w:t>77</w:t>
              </w:r>
            </w:ins>
          </w:p>
        </w:tc>
        <w:tc>
          <w:tcPr>
            <w:tcW w:w="590" w:type="dxa"/>
            <w:tcBorders>
              <w:top w:val="nil"/>
              <w:left w:val="nil"/>
              <w:bottom w:val="single" w:sz="4" w:space="0" w:color="auto"/>
              <w:right w:val="single" w:sz="4" w:space="0" w:color="auto"/>
            </w:tcBorders>
            <w:shd w:val="clear" w:color="000000" w:fill="FFFFFF"/>
            <w:noWrap/>
            <w:vAlign w:val="bottom"/>
            <w:hideMark/>
            <w:tcPrChange w:id="21152"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1076E031" w14:textId="6216D149" w:rsidR="00AA0102" w:rsidRPr="005858C1" w:rsidRDefault="00AA0102" w:rsidP="00AA0102">
            <w:pPr>
              <w:spacing w:after="0" w:line="240" w:lineRule="auto"/>
              <w:jc w:val="center"/>
              <w:rPr>
                <w:ins w:id="21153" w:author="Hardik Malhotra" w:date="2021-09-30T23:26:00Z"/>
                <w:rFonts w:ascii="Verdana" w:eastAsia="Times New Roman" w:hAnsi="Verdana" w:cs="Times New Roman"/>
                <w:color w:val="000000" w:themeColor="text1"/>
                <w:sz w:val="10"/>
                <w:szCs w:val="10"/>
                <w:lang w:val="en-US"/>
              </w:rPr>
            </w:pPr>
            <w:ins w:id="21154" w:author="Hardik Malhotra" w:date="2021-09-30T23:27:00Z">
              <w:r w:rsidRPr="00AA0102">
                <w:rPr>
                  <w:rFonts w:ascii="Verdana" w:hAnsi="Verdana"/>
                  <w:color w:val="000000"/>
                  <w:sz w:val="10"/>
                  <w:szCs w:val="10"/>
                  <w:rPrChange w:id="21155" w:author="Hardik Malhotra" w:date="2021-09-30T23:27:00Z">
                    <w:rPr>
                      <w:rFonts w:ascii="Verdana" w:hAnsi="Verdana"/>
                      <w:b/>
                      <w:bCs/>
                      <w:color w:val="000000"/>
                      <w:sz w:val="20"/>
                      <w:szCs w:val="20"/>
                    </w:rPr>
                  </w:rPrChange>
                </w:rPr>
                <w:t>78</w:t>
              </w:r>
            </w:ins>
          </w:p>
        </w:tc>
        <w:tc>
          <w:tcPr>
            <w:tcW w:w="590" w:type="dxa"/>
            <w:tcBorders>
              <w:top w:val="nil"/>
              <w:left w:val="nil"/>
              <w:bottom w:val="single" w:sz="4" w:space="0" w:color="auto"/>
              <w:right w:val="single" w:sz="4" w:space="0" w:color="auto"/>
            </w:tcBorders>
            <w:shd w:val="clear" w:color="000000" w:fill="FFFFFF"/>
            <w:noWrap/>
            <w:vAlign w:val="bottom"/>
            <w:hideMark/>
            <w:tcPrChange w:id="21156"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3B8370F9" w14:textId="45B5B8CF" w:rsidR="00AA0102" w:rsidRPr="005858C1" w:rsidRDefault="00AA0102" w:rsidP="00AA0102">
            <w:pPr>
              <w:spacing w:after="0" w:line="240" w:lineRule="auto"/>
              <w:jc w:val="center"/>
              <w:rPr>
                <w:ins w:id="21157" w:author="Hardik Malhotra" w:date="2021-09-30T23:26:00Z"/>
                <w:rFonts w:ascii="Verdana" w:eastAsia="Times New Roman" w:hAnsi="Verdana" w:cs="Times New Roman"/>
                <w:color w:val="000000" w:themeColor="text1"/>
                <w:sz w:val="10"/>
                <w:szCs w:val="10"/>
                <w:lang w:val="en-US"/>
              </w:rPr>
            </w:pPr>
            <w:ins w:id="21158" w:author="Hardik Malhotra" w:date="2021-09-30T23:27:00Z">
              <w:r w:rsidRPr="00AA0102">
                <w:rPr>
                  <w:rFonts w:ascii="Verdana" w:hAnsi="Verdana"/>
                  <w:color w:val="000000"/>
                  <w:sz w:val="10"/>
                  <w:szCs w:val="10"/>
                  <w:rPrChange w:id="21159" w:author="Hardik Malhotra" w:date="2021-09-30T23:27:00Z">
                    <w:rPr>
                      <w:rFonts w:ascii="Verdana" w:hAnsi="Verdana"/>
                      <w:b/>
                      <w:bCs/>
                      <w:color w:val="000000"/>
                      <w:sz w:val="20"/>
                      <w:szCs w:val="20"/>
                    </w:rPr>
                  </w:rPrChange>
                </w:rPr>
                <w:t>77</w:t>
              </w:r>
            </w:ins>
          </w:p>
        </w:tc>
        <w:tc>
          <w:tcPr>
            <w:tcW w:w="590" w:type="dxa"/>
            <w:tcBorders>
              <w:top w:val="nil"/>
              <w:left w:val="nil"/>
              <w:bottom w:val="single" w:sz="4" w:space="0" w:color="auto"/>
              <w:right w:val="single" w:sz="4" w:space="0" w:color="auto"/>
            </w:tcBorders>
            <w:shd w:val="clear" w:color="000000" w:fill="FFFFFF"/>
            <w:noWrap/>
            <w:vAlign w:val="bottom"/>
            <w:hideMark/>
            <w:tcPrChange w:id="21160"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3C91CAA3" w14:textId="2B051C24" w:rsidR="00AA0102" w:rsidRPr="005858C1" w:rsidRDefault="00AA0102" w:rsidP="00AA0102">
            <w:pPr>
              <w:spacing w:after="0" w:line="240" w:lineRule="auto"/>
              <w:jc w:val="center"/>
              <w:rPr>
                <w:ins w:id="21161" w:author="Hardik Malhotra" w:date="2021-09-30T23:26:00Z"/>
                <w:rFonts w:ascii="Verdana" w:eastAsia="Times New Roman" w:hAnsi="Verdana" w:cs="Times New Roman"/>
                <w:color w:val="000000" w:themeColor="text1"/>
                <w:sz w:val="10"/>
                <w:szCs w:val="10"/>
                <w:lang w:val="en-US"/>
              </w:rPr>
            </w:pPr>
            <w:ins w:id="21162" w:author="Hardik Malhotra" w:date="2021-09-30T23:27:00Z">
              <w:r w:rsidRPr="00AA0102">
                <w:rPr>
                  <w:rFonts w:ascii="Verdana" w:hAnsi="Verdana"/>
                  <w:color w:val="000000"/>
                  <w:sz w:val="10"/>
                  <w:szCs w:val="10"/>
                  <w:rPrChange w:id="21163" w:author="Hardik Malhotra" w:date="2021-09-30T23:27:00Z">
                    <w:rPr>
                      <w:rFonts w:ascii="Verdana" w:hAnsi="Verdana"/>
                      <w:b/>
                      <w:bCs/>
                      <w:color w:val="000000"/>
                      <w:sz w:val="20"/>
                      <w:szCs w:val="20"/>
                    </w:rPr>
                  </w:rPrChange>
                </w:rPr>
                <w:t>83</w:t>
              </w:r>
            </w:ins>
          </w:p>
        </w:tc>
        <w:tc>
          <w:tcPr>
            <w:tcW w:w="590" w:type="dxa"/>
            <w:tcBorders>
              <w:top w:val="nil"/>
              <w:left w:val="nil"/>
              <w:bottom w:val="single" w:sz="4" w:space="0" w:color="auto"/>
              <w:right w:val="single" w:sz="4" w:space="0" w:color="auto"/>
            </w:tcBorders>
            <w:shd w:val="clear" w:color="000000" w:fill="FFFFFF"/>
            <w:noWrap/>
            <w:vAlign w:val="bottom"/>
            <w:hideMark/>
            <w:tcPrChange w:id="21164"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4017A250" w14:textId="142CC825" w:rsidR="00AA0102" w:rsidRPr="005858C1" w:rsidRDefault="00AA0102" w:rsidP="00AA0102">
            <w:pPr>
              <w:spacing w:after="0" w:line="240" w:lineRule="auto"/>
              <w:jc w:val="center"/>
              <w:rPr>
                <w:ins w:id="21165" w:author="Hardik Malhotra" w:date="2021-09-30T23:26:00Z"/>
                <w:rFonts w:ascii="Verdana" w:eastAsia="Times New Roman" w:hAnsi="Verdana" w:cs="Times New Roman"/>
                <w:color w:val="000000" w:themeColor="text1"/>
                <w:sz w:val="10"/>
                <w:szCs w:val="10"/>
                <w:lang w:val="en-US"/>
              </w:rPr>
            </w:pPr>
            <w:ins w:id="21166" w:author="Hardik Malhotra" w:date="2021-09-30T23:27:00Z">
              <w:r w:rsidRPr="00AA0102">
                <w:rPr>
                  <w:rFonts w:ascii="Verdana" w:hAnsi="Verdana"/>
                  <w:color w:val="000000"/>
                  <w:sz w:val="10"/>
                  <w:szCs w:val="10"/>
                  <w:rPrChange w:id="21167" w:author="Hardik Malhotra" w:date="2021-09-30T23:27:00Z">
                    <w:rPr>
                      <w:rFonts w:ascii="Verdana" w:hAnsi="Verdana"/>
                      <w:b/>
                      <w:bCs/>
                      <w:color w:val="000000"/>
                      <w:sz w:val="20"/>
                      <w:szCs w:val="20"/>
                    </w:rPr>
                  </w:rPrChange>
                </w:rPr>
                <w:t>82</w:t>
              </w:r>
            </w:ins>
          </w:p>
        </w:tc>
        <w:tc>
          <w:tcPr>
            <w:tcW w:w="590" w:type="dxa"/>
            <w:tcBorders>
              <w:top w:val="nil"/>
              <w:left w:val="nil"/>
              <w:bottom w:val="single" w:sz="4" w:space="0" w:color="auto"/>
              <w:right w:val="single" w:sz="4" w:space="0" w:color="auto"/>
            </w:tcBorders>
            <w:shd w:val="clear" w:color="000000" w:fill="FFFFFF"/>
            <w:noWrap/>
            <w:vAlign w:val="bottom"/>
            <w:hideMark/>
            <w:tcPrChange w:id="21168"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65BA9B65" w14:textId="45C14C70" w:rsidR="00AA0102" w:rsidRPr="005858C1" w:rsidRDefault="00AA0102" w:rsidP="00AA0102">
            <w:pPr>
              <w:spacing w:after="0" w:line="240" w:lineRule="auto"/>
              <w:jc w:val="center"/>
              <w:rPr>
                <w:ins w:id="21169" w:author="Hardik Malhotra" w:date="2021-09-30T23:26:00Z"/>
                <w:rFonts w:ascii="Verdana" w:eastAsia="Times New Roman" w:hAnsi="Verdana" w:cs="Times New Roman"/>
                <w:color w:val="000000" w:themeColor="text1"/>
                <w:sz w:val="10"/>
                <w:szCs w:val="10"/>
                <w:lang w:val="en-US"/>
              </w:rPr>
            </w:pPr>
            <w:ins w:id="21170" w:author="Hardik Malhotra" w:date="2021-09-30T23:27:00Z">
              <w:r w:rsidRPr="00AA0102">
                <w:rPr>
                  <w:rFonts w:ascii="Verdana" w:hAnsi="Verdana"/>
                  <w:color w:val="000000"/>
                  <w:sz w:val="10"/>
                  <w:szCs w:val="10"/>
                  <w:rPrChange w:id="21171" w:author="Hardik Malhotra" w:date="2021-09-30T23:27:00Z">
                    <w:rPr>
                      <w:rFonts w:ascii="Verdana" w:hAnsi="Verdana"/>
                      <w:b/>
                      <w:bCs/>
                      <w:color w:val="000000"/>
                      <w:sz w:val="20"/>
                      <w:szCs w:val="20"/>
                    </w:rPr>
                  </w:rPrChange>
                </w:rPr>
                <w:t>82</w:t>
              </w:r>
            </w:ins>
          </w:p>
        </w:tc>
        <w:tc>
          <w:tcPr>
            <w:tcW w:w="590" w:type="dxa"/>
            <w:tcBorders>
              <w:top w:val="nil"/>
              <w:left w:val="nil"/>
              <w:bottom w:val="single" w:sz="4" w:space="0" w:color="auto"/>
              <w:right w:val="single" w:sz="4" w:space="0" w:color="auto"/>
            </w:tcBorders>
            <w:shd w:val="clear" w:color="000000" w:fill="FFFFFF"/>
            <w:noWrap/>
            <w:vAlign w:val="bottom"/>
            <w:hideMark/>
            <w:tcPrChange w:id="21172"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42E864B5" w14:textId="09DA06D2" w:rsidR="00AA0102" w:rsidRPr="005858C1" w:rsidRDefault="00AA0102" w:rsidP="00AA0102">
            <w:pPr>
              <w:spacing w:after="0" w:line="240" w:lineRule="auto"/>
              <w:jc w:val="center"/>
              <w:rPr>
                <w:ins w:id="21173" w:author="Hardik Malhotra" w:date="2021-09-30T23:26:00Z"/>
                <w:rFonts w:ascii="Verdana" w:eastAsia="Times New Roman" w:hAnsi="Verdana" w:cs="Times New Roman"/>
                <w:color w:val="000000" w:themeColor="text1"/>
                <w:sz w:val="10"/>
                <w:szCs w:val="10"/>
                <w:lang w:val="en-US"/>
              </w:rPr>
            </w:pPr>
            <w:ins w:id="21174" w:author="Hardik Malhotra" w:date="2021-09-30T23:27:00Z">
              <w:r w:rsidRPr="00AA0102">
                <w:rPr>
                  <w:rFonts w:ascii="Verdana" w:hAnsi="Verdana"/>
                  <w:color w:val="000000"/>
                  <w:sz w:val="10"/>
                  <w:szCs w:val="10"/>
                  <w:rPrChange w:id="21175" w:author="Hardik Malhotra" w:date="2021-09-30T23:27:00Z">
                    <w:rPr>
                      <w:rFonts w:ascii="Verdana" w:hAnsi="Verdana"/>
                      <w:b/>
                      <w:bCs/>
                      <w:color w:val="000000"/>
                      <w:sz w:val="20"/>
                      <w:szCs w:val="20"/>
                    </w:rPr>
                  </w:rPrChange>
                </w:rPr>
                <w:t>84</w:t>
              </w:r>
            </w:ins>
          </w:p>
        </w:tc>
        <w:tc>
          <w:tcPr>
            <w:tcW w:w="590" w:type="dxa"/>
            <w:tcBorders>
              <w:top w:val="nil"/>
              <w:left w:val="nil"/>
              <w:bottom w:val="single" w:sz="4" w:space="0" w:color="auto"/>
              <w:right w:val="single" w:sz="4" w:space="0" w:color="auto"/>
            </w:tcBorders>
            <w:shd w:val="clear" w:color="000000" w:fill="FFFFFF"/>
            <w:noWrap/>
            <w:vAlign w:val="bottom"/>
            <w:hideMark/>
            <w:tcPrChange w:id="21176"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686C469F" w14:textId="35CFBEE4" w:rsidR="00AA0102" w:rsidRPr="005858C1" w:rsidRDefault="00AA0102" w:rsidP="00AA0102">
            <w:pPr>
              <w:spacing w:after="0" w:line="240" w:lineRule="auto"/>
              <w:jc w:val="center"/>
              <w:rPr>
                <w:ins w:id="21177" w:author="Hardik Malhotra" w:date="2021-09-30T23:26:00Z"/>
                <w:rFonts w:ascii="Verdana" w:eastAsia="Times New Roman" w:hAnsi="Verdana" w:cs="Times New Roman"/>
                <w:color w:val="000000" w:themeColor="text1"/>
                <w:sz w:val="10"/>
                <w:szCs w:val="10"/>
                <w:lang w:val="en-US"/>
              </w:rPr>
            </w:pPr>
            <w:ins w:id="21178" w:author="Hardik Malhotra" w:date="2021-09-30T23:27:00Z">
              <w:r w:rsidRPr="00AA0102">
                <w:rPr>
                  <w:rFonts w:ascii="Verdana" w:hAnsi="Verdana"/>
                  <w:color w:val="000000"/>
                  <w:sz w:val="10"/>
                  <w:szCs w:val="10"/>
                  <w:rPrChange w:id="21179" w:author="Hardik Malhotra" w:date="2021-09-30T23:27:00Z">
                    <w:rPr>
                      <w:rFonts w:ascii="Verdana" w:hAnsi="Verdana"/>
                      <w:b/>
                      <w:bCs/>
                      <w:color w:val="000000"/>
                      <w:sz w:val="20"/>
                      <w:szCs w:val="20"/>
                    </w:rPr>
                  </w:rPrChange>
                </w:rPr>
                <w:t>85</w:t>
              </w:r>
            </w:ins>
          </w:p>
        </w:tc>
        <w:tc>
          <w:tcPr>
            <w:tcW w:w="590" w:type="dxa"/>
            <w:tcBorders>
              <w:top w:val="nil"/>
              <w:left w:val="nil"/>
              <w:bottom w:val="single" w:sz="4" w:space="0" w:color="auto"/>
              <w:right w:val="single" w:sz="4" w:space="0" w:color="auto"/>
            </w:tcBorders>
            <w:shd w:val="clear" w:color="000000" w:fill="FFFFFF"/>
            <w:noWrap/>
            <w:vAlign w:val="bottom"/>
            <w:hideMark/>
            <w:tcPrChange w:id="21180"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1CDE3DEC" w14:textId="58490760" w:rsidR="00AA0102" w:rsidRPr="005858C1" w:rsidRDefault="00AA0102" w:rsidP="00AA0102">
            <w:pPr>
              <w:spacing w:after="0" w:line="240" w:lineRule="auto"/>
              <w:jc w:val="center"/>
              <w:rPr>
                <w:ins w:id="21181" w:author="Hardik Malhotra" w:date="2021-09-30T23:26:00Z"/>
                <w:rFonts w:ascii="Verdana" w:eastAsia="Times New Roman" w:hAnsi="Verdana" w:cs="Times New Roman"/>
                <w:color w:val="000000" w:themeColor="text1"/>
                <w:sz w:val="10"/>
                <w:szCs w:val="10"/>
                <w:lang w:val="en-US"/>
              </w:rPr>
            </w:pPr>
            <w:ins w:id="21182" w:author="Hardik Malhotra" w:date="2021-09-30T23:27:00Z">
              <w:r w:rsidRPr="00AA0102">
                <w:rPr>
                  <w:rFonts w:ascii="Verdana" w:hAnsi="Verdana"/>
                  <w:color w:val="000000"/>
                  <w:sz w:val="10"/>
                  <w:szCs w:val="10"/>
                  <w:rPrChange w:id="21183" w:author="Hardik Malhotra" w:date="2021-09-30T23:27:00Z">
                    <w:rPr>
                      <w:rFonts w:ascii="Verdana" w:hAnsi="Verdana"/>
                      <w:b/>
                      <w:bCs/>
                      <w:color w:val="000000"/>
                      <w:sz w:val="20"/>
                      <w:szCs w:val="20"/>
                    </w:rPr>
                  </w:rPrChange>
                </w:rPr>
                <w:t>86</w:t>
              </w:r>
            </w:ins>
          </w:p>
        </w:tc>
        <w:tc>
          <w:tcPr>
            <w:tcW w:w="566" w:type="dxa"/>
            <w:tcBorders>
              <w:top w:val="nil"/>
              <w:left w:val="nil"/>
              <w:bottom w:val="single" w:sz="4" w:space="0" w:color="auto"/>
              <w:right w:val="single" w:sz="4" w:space="0" w:color="auto"/>
            </w:tcBorders>
            <w:shd w:val="clear" w:color="000000" w:fill="FFFFFF"/>
            <w:noWrap/>
            <w:vAlign w:val="bottom"/>
            <w:hideMark/>
            <w:tcPrChange w:id="21184" w:author="Hardik Malhotra" w:date="2021-09-30T23:27:00Z">
              <w:tcPr>
                <w:tcW w:w="566" w:type="dxa"/>
                <w:gridSpan w:val="2"/>
                <w:tcBorders>
                  <w:top w:val="nil"/>
                  <w:left w:val="nil"/>
                  <w:bottom w:val="single" w:sz="4" w:space="0" w:color="auto"/>
                  <w:right w:val="single" w:sz="4" w:space="0" w:color="auto"/>
                </w:tcBorders>
                <w:shd w:val="clear" w:color="000000" w:fill="FFFFFF"/>
                <w:noWrap/>
                <w:vAlign w:val="center"/>
                <w:hideMark/>
              </w:tcPr>
            </w:tcPrChange>
          </w:tcPr>
          <w:p w14:paraId="14FA3964" w14:textId="775EDC25" w:rsidR="00AA0102" w:rsidRPr="005858C1" w:rsidRDefault="00AA0102" w:rsidP="00AA0102">
            <w:pPr>
              <w:spacing w:after="0" w:line="240" w:lineRule="auto"/>
              <w:jc w:val="center"/>
              <w:rPr>
                <w:ins w:id="21185" w:author="Hardik Malhotra" w:date="2021-09-30T23:26:00Z"/>
                <w:rFonts w:ascii="Verdana" w:eastAsia="Times New Roman" w:hAnsi="Verdana" w:cs="Times New Roman"/>
                <w:color w:val="000000" w:themeColor="text1"/>
                <w:sz w:val="10"/>
                <w:szCs w:val="10"/>
                <w:lang w:val="en-US"/>
              </w:rPr>
            </w:pPr>
            <w:ins w:id="21186" w:author="Hardik Malhotra" w:date="2021-09-30T23:27:00Z">
              <w:r w:rsidRPr="00AA0102">
                <w:rPr>
                  <w:rFonts w:ascii="Verdana" w:hAnsi="Verdana"/>
                  <w:color w:val="000000"/>
                  <w:sz w:val="10"/>
                  <w:szCs w:val="10"/>
                  <w:rPrChange w:id="21187" w:author="Hardik Malhotra" w:date="2021-09-30T23:27:00Z">
                    <w:rPr>
                      <w:rFonts w:ascii="Verdana" w:hAnsi="Verdana"/>
                      <w:b/>
                      <w:bCs/>
                      <w:color w:val="000000"/>
                      <w:sz w:val="20"/>
                      <w:szCs w:val="20"/>
                    </w:rPr>
                  </w:rPrChange>
                </w:rPr>
                <w:t>88</w:t>
              </w:r>
            </w:ins>
          </w:p>
        </w:tc>
      </w:tr>
      <w:tr w:rsidR="00AA0102" w:rsidRPr="00257590" w14:paraId="138BA307" w14:textId="77777777" w:rsidTr="00092529">
        <w:tblPrEx>
          <w:tblW w:w="10321" w:type="dxa"/>
          <w:tblInd w:w="-185" w:type="dxa"/>
          <w:tblPrExChange w:id="21188" w:author="Hardik Malhotra" w:date="2021-09-30T23:27:00Z">
            <w:tblPrEx>
              <w:tblW w:w="10321" w:type="dxa"/>
              <w:tblInd w:w="-185" w:type="dxa"/>
            </w:tblPrEx>
          </w:tblPrExChange>
        </w:tblPrEx>
        <w:trPr>
          <w:trHeight w:val="334"/>
          <w:ins w:id="21189" w:author="Hardik Malhotra" w:date="2021-09-30T23:26:00Z"/>
          <w:trPrChange w:id="21190" w:author="Hardik Malhotra" w:date="2021-09-30T23:27:00Z">
            <w:trPr>
              <w:gridBefore w:val="1"/>
              <w:trHeight w:val="334"/>
            </w:trPr>
          </w:trPrChange>
        </w:trPr>
        <w:tc>
          <w:tcPr>
            <w:tcW w:w="1185" w:type="dxa"/>
            <w:tcBorders>
              <w:top w:val="nil"/>
              <w:left w:val="single" w:sz="4" w:space="0" w:color="auto"/>
              <w:bottom w:val="nil"/>
              <w:right w:val="single" w:sz="4" w:space="0" w:color="auto"/>
            </w:tcBorders>
            <w:shd w:val="clear" w:color="000000" w:fill="FFFFFF"/>
            <w:noWrap/>
            <w:vAlign w:val="bottom"/>
            <w:hideMark/>
            <w:tcPrChange w:id="21191" w:author="Hardik Malhotra" w:date="2021-09-30T23:27:00Z">
              <w:tcPr>
                <w:tcW w:w="1185" w:type="dxa"/>
                <w:gridSpan w:val="2"/>
                <w:tcBorders>
                  <w:top w:val="nil"/>
                  <w:left w:val="single" w:sz="4" w:space="0" w:color="auto"/>
                  <w:bottom w:val="nil"/>
                  <w:right w:val="single" w:sz="4" w:space="0" w:color="auto"/>
                </w:tcBorders>
                <w:shd w:val="clear" w:color="000000" w:fill="FFFFFF"/>
                <w:noWrap/>
                <w:vAlign w:val="bottom"/>
                <w:hideMark/>
              </w:tcPr>
            </w:tcPrChange>
          </w:tcPr>
          <w:p w14:paraId="4A89927A" w14:textId="77777777" w:rsidR="00AA0102" w:rsidRPr="00AA0102" w:rsidRDefault="00AA0102" w:rsidP="00AA0102">
            <w:pPr>
              <w:spacing w:after="0" w:line="240" w:lineRule="auto"/>
              <w:rPr>
                <w:ins w:id="21192" w:author="Hardik Malhotra" w:date="2021-09-30T23:26:00Z"/>
                <w:rFonts w:ascii="Verdana" w:eastAsia="Times New Roman" w:hAnsi="Verdana" w:cs="Times New Roman"/>
                <w:b/>
                <w:bCs/>
                <w:color w:val="000000"/>
                <w:sz w:val="10"/>
                <w:szCs w:val="10"/>
                <w:lang w:val="en-US"/>
                <w:rPrChange w:id="21193" w:author="Hardik Malhotra" w:date="2021-09-30T23:27:00Z">
                  <w:rPr>
                    <w:ins w:id="21194" w:author="Hardik Malhotra" w:date="2021-09-30T23:26:00Z"/>
                    <w:rFonts w:ascii="Verdana" w:eastAsia="Times New Roman" w:hAnsi="Verdana" w:cs="Times New Roman"/>
                    <w:color w:val="000000"/>
                    <w:sz w:val="10"/>
                    <w:szCs w:val="10"/>
                    <w:lang w:val="en-US"/>
                  </w:rPr>
                </w:rPrChange>
              </w:rPr>
            </w:pPr>
            <w:ins w:id="21195" w:author="Hardik Malhotra" w:date="2021-09-30T23:26:00Z">
              <w:r w:rsidRPr="00AA0102">
                <w:rPr>
                  <w:rFonts w:ascii="Verdana" w:eastAsia="Times New Roman" w:hAnsi="Verdana" w:cs="Times New Roman"/>
                  <w:b/>
                  <w:bCs/>
                  <w:color w:val="000000"/>
                  <w:sz w:val="10"/>
                  <w:szCs w:val="10"/>
                  <w:lang w:val="en-US"/>
                  <w:rPrChange w:id="21196" w:author="Hardik Malhotra" w:date="2021-09-30T23:27:00Z">
                    <w:rPr>
                      <w:rFonts w:ascii="Verdana" w:eastAsia="Times New Roman" w:hAnsi="Verdana" w:cs="Times New Roman"/>
                      <w:color w:val="000000"/>
                      <w:sz w:val="10"/>
                      <w:szCs w:val="10"/>
                      <w:lang w:val="en-US"/>
                    </w:rPr>
                  </w:rPrChange>
                </w:rPr>
                <w:t>Total</w:t>
              </w:r>
            </w:ins>
          </w:p>
        </w:tc>
        <w:tc>
          <w:tcPr>
            <w:tcW w:w="519" w:type="dxa"/>
            <w:tcBorders>
              <w:top w:val="nil"/>
              <w:left w:val="nil"/>
              <w:bottom w:val="single" w:sz="4" w:space="0" w:color="auto"/>
              <w:right w:val="single" w:sz="4" w:space="0" w:color="auto"/>
            </w:tcBorders>
            <w:shd w:val="clear" w:color="000000" w:fill="FFFFFF"/>
            <w:noWrap/>
            <w:vAlign w:val="bottom"/>
            <w:hideMark/>
            <w:tcPrChange w:id="21197" w:author="Hardik Malhotra" w:date="2021-09-30T23:27:00Z">
              <w:tcPr>
                <w:tcW w:w="519" w:type="dxa"/>
                <w:gridSpan w:val="2"/>
                <w:tcBorders>
                  <w:top w:val="nil"/>
                  <w:left w:val="nil"/>
                  <w:bottom w:val="single" w:sz="4" w:space="0" w:color="auto"/>
                  <w:right w:val="single" w:sz="4" w:space="0" w:color="auto"/>
                </w:tcBorders>
                <w:shd w:val="clear" w:color="000000" w:fill="FFFFFF"/>
                <w:noWrap/>
                <w:vAlign w:val="center"/>
                <w:hideMark/>
              </w:tcPr>
            </w:tcPrChange>
          </w:tcPr>
          <w:p w14:paraId="1AC51C6D" w14:textId="152620D1" w:rsidR="00AA0102" w:rsidRPr="00AA0102" w:rsidRDefault="00AA0102" w:rsidP="00AA0102">
            <w:pPr>
              <w:spacing w:after="0" w:line="240" w:lineRule="auto"/>
              <w:jc w:val="center"/>
              <w:rPr>
                <w:ins w:id="21198" w:author="Hardik Malhotra" w:date="2021-09-30T23:26:00Z"/>
                <w:rFonts w:ascii="Verdana" w:eastAsia="Times New Roman" w:hAnsi="Verdana" w:cs="Times New Roman"/>
                <w:b/>
                <w:bCs/>
                <w:color w:val="000000" w:themeColor="text1"/>
                <w:sz w:val="10"/>
                <w:szCs w:val="10"/>
                <w:lang w:val="en-US"/>
                <w:rPrChange w:id="21199" w:author="Hardik Malhotra" w:date="2021-09-30T23:27:00Z">
                  <w:rPr>
                    <w:ins w:id="21200" w:author="Hardik Malhotra" w:date="2021-09-30T23:26:00Z"/>
                    <w:rFonts w:ascii="Verdana" w:eastAsia="Times New Roman" w:hAnsi="Verdana" w:cs="Times New Roman"/>
                    <w:color w:val="000000" w:themeColor="text1"/>
                    <w:sz w:val="10"/>
                    <w:szCs w:val="10"/>
                    <w:lang w:val="en-US"/>
                  </w:rPr>
                </w:rPrChange>
              </w:rPr>
            </w:pPr>
            <w:ins w:id="21201" w:author="Hardik Malhotra" w:date="2021-09-30T23:27:00Z">
              <w:r w:rsidRPr="00AA0102">
                <w:rPr>
                  <w:rFonts w:ascii="Verdana" w:hAnsi="Verdana"/>
                  <w:b/>
                  <w:bCs/>
                  <w:color w:val="000000"/>
                  <w:sz w:val="10"/>
                  <w:szCs w:val="10"/>
                  <w:rPrChange w:id="21202" w:author="Hardik Malhotra" w:date="2021-09-30T23:27:00Z">
                    <w:rPr>
                      <w:rFonts w:ascii="Verdana" w:hAnsi="Verdana"/>
                      <w:b/>
                      <w:bCs/>
                      <w:color w:val="000000"/>
                      <w:sz w:val="20"/>
                      <w:szCs w:val="20"/>
                    </w:rPr>
                  </w:rPrChange>
                </w:rPr>
                <w:t>1594</w:t>
              </w:r>
            </w:ins>
          </w:p>
        </w:tc>
        <w:tc>
          <w:tcPr>
            <w:tcW w:w="519" w:type="dxa"/>
            <w:tcBorders>
              <w:top w:val="nil"/>
              <w:left w:val="nil"/>
              <w:bottom w:val="single" w:sz="4" w:space="0" w:color="auto"/>
              <w:right w:val="single" w:sz="4" w:space="0" w:color="auto"/>
            </w:tcBorders>
            <w:shd w:val="clear" w:color="000000" w:fill="FFFFFF"/>
            <w:noWrap/>
            <w:vAlign w:val="bottom"/>
            <w:hideMark/>
            <w:tcPrChange w:id="21203" w:author="Hardik Malhotra" w:date="2021-09-30T23:27:00Z">
              <w:tcPr>
                <w:tcW w:w="519" w:type="dxa"/>
                <w:gridSpan w:val="2"/>
                <w:tcBorders>
                  <w:top w:val="nil"/>
                  <w:left w:val="nil"/>
                  <w:bottom w:val="single" w:sz="4" w:space="0" w:color="auto"/>
                  <w:right w:val="single" w:sz="4" w:space="0" w:color="auto"/>
                </w:tcBorders>
                <w:shd w:val="clear" w:color="000000" w:fill="FFFFFF"/>
                <w:noWrap/>
                <w:vAlign w:val="center"/>
                <w:hideMark/>
              </w:tcPr>
            </w:tcPrChange>
          </w:tcPr>
          <w:p w14:paraId="16E04DBA" w14:textId="22A69AC2" w:rsidR="00AA0102" w:rsidRPr="00AA0102" w:rsidRDefault="00AA0102" w:rsidP="00AA0102">
            <w:pPr>
              <w:spacing w:after="0" w:line="240" w:lineRule="auto"/>
              <w:jc w:val="center"/>
              <w:rPr>
                <w:ins w:id="21204" w:author="Hardik Malhotra" w:date="2021-09-30T23:26:00Z"/>
                <w:rFonts w:ascii="Verdana" w:eastAsia="Times New Roman" w:hAnsi="Verdana" w:cs="Times New Roman"/>
                <w:b/>
                <w:bCs/>
                <w:color w:val="000000" w:themeColor="text1"/>
                <w:sz w:val="10"/>
                <w:szCs w:val="10"/>
                <w:lang w:val="en-US"/>
                <w:rPrChange w:id="21205" w:author="Hardik Malhotra" w:date="2021-09-30T23:27:00Z">
                  <w:rPr>
                    <w:ins w:id="21206" w:author="Hardik Malhotra" w:date="2021-09-30T23:26:00Z"/>
                    <w:rFonts w:ascii="Verdana" w:eastAsia="Times New Roman" w:hAnsi="Verdana" w:cs="Times New Roman"/>
                    <w:color w:val="000000" w:themeColor="text1"/>
                    <w:sz w:val="10"/>
                    <w:szCs w:val="10"/>
                    <w:lang w:val="en-US"/>
                  </w:rPr>
                </w:rPrChange>
              </w:rPr>
            </w:pPr>
            <w:ins w:id="21207" w:author="Hardik Malhotra" w:date="2021-09-30T23:27:00Z">
              <w:r w:rsidRPr="00AA0102">
                <w:rPr>
                  <w:rFonts w:ascii="Verdana" w:hAnsi="Verdana"/>
                  <w:b/>
                  <w:bCs/>
                  <w:color w:val="000000"/>
                  <w:sz w:val="10"/>
                  <w:szCs w:val="10"/>
                  <w:rPrChange w:id="21208" w:author="Hardik Malhotra" w:date="2021-09-30T23:27:00Z">
                    <w:rPr>
                      <w:rFonts w:ascii="Verdana" w:hAnsi="Verdana"/>
                      <w:b/>
                      <w:bCs/>
                      <w:color w:val="000000"/>
                      <w:sz w:val="20"/>
                      <w:szCs w:val="20"/>
                    </w:rPr>
                  </w:rPrChange>
                </w:rPr>
                <w:t>1683</w:t>
              </w:r>
            </w:ins>
          </w:p>
        </w:tc>
        <w:tc>
          <w:tcPr>
            <w:tcW w:w="519" w:type="dxa"/>
            <w:tcBorders>
              <w:top w:val="nil"/>
              <w:left w:val="nil"/>
              <w:bottom w:val="single" w:sz="4" w:space="0" w:color="auto"/>
              <w:right w:val="single" w:sz="4" w:space="0" w:color="auto"/>
            </w:tcBorders>
            <w:shd w:val="clear" w:color="000000" w:fill="FFFFFF"/>
            <w:noWrap/>
            <w:vAlign w:val="bottom"/>
            <w:hideMark/>
            <w:tcPrChange w:id="21209" w:author="Hardik Malhotra" w:date="2021-09-30T23:27:00Z">
              <w:tcPr>
                <w:tcW w:w="519" w:type="dxa"/>
                <w:gridSpan w:val="2"/>
                <w:tcBorders>
                  <w:top w:val="nil"/>
                  <w:left w:val="nil"/>
                  <w:bottom w:val="single" w:sz="4" w:space="0" w:color="auto"/>
                  <w:right w:val="single" w:sz="4" w:space="0" w:color="auto"/>
                </w:tcBorders>
                <w:shd w:val="clear" w:color="000000" w:fill="FFFFFF"/>
                <w:noWrap/>
                <w:vAlign w:val="center"/>
                <w:hideMark/>
              </w:tcPr>
            </w:tcPrChange>
          </w:tcPr>
          <w:p w14:paraId="3612A107" w14:textId="4830D0E6" w:rsidR="00AA0102" w:rsidRPr="00AA0102" w:rsidRDefault="00AA0102" w:rsidP="00AA0102">
            <w:pPr>
              <w:spacing w:after="0" w:line="240" w:lineRule="auto"/>
              <w:jc w:val="center"/>
              <w:rPr>
                <w:ins w:id="21210" w:author="Hardik Malhotra" w:date="2021-09-30T23:26:00Z"/>
                <w:rFonts w:ascii="Verdana" w:eastAsia="Times New Roman" w:hAnsi="Verdana" w:cs="Times New Roman"/>
                <w:b/>
                <w:bCs/>
                <w:color w:val="000000" w:themeColor="text1"/>
                <w:sz w:val="10"/>
                <w:szCs w:val="10"/>
                <w:lang w:val="en-US"/>
                <w:rPrChange w:id="21211" w:author="Hardik Malhotra" w:date="2021-09-30T23:27:00Z">
                  <w:rPr>
                    <w:ins w:id="21212" w:author="Hardik Malhotra" w:date="2021-09-30T23:26:00Z"/>
                    <w:rFonts w:ascii="Verdana" w:eastAsia="Times New Roman" w:hAnsi="Verdana" w:cs="Times New Roman"/>
                    <w:color w:val="000000" w:themeColor="text1"/>
                    <w:sz w:val="10"/>
                    <w:szCs w:val="10"/>
                    <w:lang w:val="en-US"/>
                  </w:rPr>
                </w:rPrChange>
              </w:rPr>
            </w:pPr>
            <w:ins w:id="21213" w:author="Hardik Malhotra" w:date="2021-09-30T23:27:00Z">
              <w:r w:rsidRPr="00AA0102">
                <w:rPr>
                  <w:rFonts w:ascii="Verdana" w:hAnsi="Verdana"/>
                  <w:b/>
                  <w:bCs/>
                  <w:color w:val="000000"/>
                  <w:sz w:val="10"/>
                  <w:szCs w:val="10"/>
                  <w:rPrChange w:id="21214" w:author="Hardik Malhotra" w:date="2021-09-30T23:27:00Z">
                    <w:rPr>
                      <w:rFonts w:ascii="Verdana" w:hAnsi="Verdana"/>
                      <w:b/>
                      <w:bCs/>
                      <w:color w:val="000000"/>
                      <w:sz w:val="20"/>
                      <w:szCs w:val="20"/>
                    </w:rPr>
                  </w:rPrChange>
                </w:rPr>
                <w:t>1864</w:t>
              </w:r>
            </w:ins>
          </w:p>
        </w:tc>
        <w:tc>
          <w:tcPr>
            <w:tcW w:w="520" w:type="dxa"/>
            <w:tcBorders>
              <w:top w:val="nil"/>
              <w:left w:val="nil"/>
              <w:bottom w:val="single" w:sz="4" w:space="0" w:color="auto"/>
              <w:right w:val="single" w:sz="4" w:space="0" w:color="auto"/>
            </w:tcBorders>
            <w:shd w:val="clear" w:color="000000" w:fill="FFFFFF"/>
            <w:noWrap/>
            <w:vAlign w:val="bottom"/>
            <w:hideMark/>
            <w:tcPrChange w:id="21215" w:author="Hardik Malhotra" w:date="2021-09-30T23:27:00Z">
              <w:tcPr>
                <w:tcW w:w="520" w:type="dxa"/>
                <w:gridSpan w:val="2"/>
                <w:tcBorders>
                  <w:top w:val="nil"/>
                  <w:left w:val="nil"/>
                  <w:bottom w:val="single" w:sz="4" w:space="0" w:color="auto"/>
                  <w:right w:val="single" w:sz="4" w:space="0" w:color="auto"/>
                </w:tcBorders>
                <w:shd w:val="clear" w:color="000000" w:fill="FFFFFF"/>
                <w:noWrap/>
                <w:vAlign w:val="center"/>
                <w:hideMark/>
              </w:tcPr>
            </w:tcPrChange>
          </w:tcPr>
          <w:p w14:paraId="03B855D3" w14:textId="675E4692" w:rsidR="00AA0102" w:rsidRPr="00AA0102" w:rsidRDefault="00AA0102" w:rsidP="00AA0102">
            <w:pPr>
              <w:spacing w:after="0" w:line="240" w:lineRule="auto"/>
              <w:jc w:val="center"/>
              <w:rPr>
                <w:ins w:id="21216" w:author="Hardik Malhotra" w:date="2021-09-30T23:26:00Z"/>
                <w:rFonts w:ascii="Verdana" w:eastAsia="Times New Roman" w:hAnsi="Verdana" w:cs="Times New Roman"/>
                <w:b/>
                <w:bCs/>
                <w:color w:val="000000" w:themeColor="text1"/>
                <w:sz w:val="10"/>
                <w:szCs w:val="10"/>
                <w:lang w:val="en-US"/>
                <w:rPrChange w:id="21217" w:author="Hardik Malhotra" w:date="2021-09-30T23:27:00Z">
                  <w:rPr>
                    <w:ins w:id="21218" w:author="Hardik Malhotra" w:date="2021-09-30T23:26:00Z"/>
                    <w:rFonts w:ascii="Verdana" w:eastAsia="Times New Roman" w:hAnsi="Verdana" w:cs="Times New Roman"/>
                    <w:color w:val="000000" w:themeColor="text1"/>
                    <w:sz w:val="10"/>
                    <w:szCs w:val="10"/>
                    <w:lang w:val="en-US"/>
                  </w:rPr>
                </w:rPrChange>
              </w:rPr>
            </w:pPr>
            <w:ins w:id="21219" w:author="Hardik Malhotra" w:date="2021-09-30T23:27:00Z">
              <w:r w:rsidRPr="00AA0102">
                <w:rPr>
                  <w:rFonts w:ascii="Verdana" w:hAnsi="Verdana"/>
                  <w:b/>
                  <w:bCs/>
                  <w:color w:val="000000"/>
                  <w:sz w:val="10"/>
                  <w:szCs w:val="10"/>
                  <w:rPrChange w:id="21220" w:author="Hardik Malhotra" w:date="2021-09-30T23:27:00Z">
                    <w:rPr>
                      <w:rFonts w:ascii="Verdana" w:hAnsi="Verdana"/>
                      <w:b/>
                      <w:bCs/>
                      <w:color w:val="000000"/>
                      <w:sz w:val="20"/>
                      <w:szCs w:val="20"/>
                    </w:rPr>
                  </w:rPrChange>
                </w:rPr>
                <w:t>1924</w:t>
              </w:r>
            </w:ins>
          </w:p>
        </w:tc>
        <w:tc>
          <w:tcPr>
            <w:tcW w:w="593" w:type="dxa"/>
            <w:tcBorders>
              <w:top w:val="nil"/>
              <w:left w:val="nil"/>
              <w:bottom w:val="single" w:sz="4" w:space="0" w:color="auto"/>
              <w:right w:val="single" w:sz="4" w:space="0" w:color="auto"/>
            </w:tcBorders>
            <w:shd w:val="clear" w:color="000000" w:fill="FFFFFF"/>
            <w:noWrap/>
            <w:vAlign w:val="bottom"/>
            <w:hideMark/>
            <w:tcPrChange w:id="21221" w:author="Hardik Malhotra" w:date="2021-09-30T23:27:00Z">
              <w:tcPr>
                <w:tcW w:w="593" w:type="dxa"/>
                <w:gridSpan w:val="2"/>
                <w:tcBorders>
                  <w:top w:val="nil"/>
                  <w:left w:val="nil"/>
                  <w:bottom w:val="single" w:sz="4" w:space="0" w:color="auto"/>
                  <w:right w:val="single" w:sz="4" w:space="0" w:color="auto"/>
                </w:tcBorders>
                <w:shd w:val="clear" w:color="000000" w:fill="FFFFFF"/>
                <w:noWrap/>
                <w:vAlign w:val="center"/>
                <w:hideMark/>
              </w:tcPr>
            </w:tcPrChange>
          </w:tcPr>
          <w:p w14:paraId="51C12FAE" w14:textId="1E962952" w:rsidR="00AA0102" w:rsidRPr="00AA0102" w:rsidRDefault="00AA0102" w:rsidP="00AA0102">
            <w:pPr>
              <w:spacing w:after="0" w:line="240" w:lineRule="auto"/>
              <w:jc w:val="center"/>
              <w:rPr>
                <w:ins w:id="21222" w:author="Hardik Malhotra" w:date="2021-09-30T23:26:00Z"/>
                <w:rFonts w:ascii="Verdana" w:eastAsia="Times New Roman" w:hAnsi="Verdana" w:cs="Times New Roman"/>
                <w:b/>
                <w:bCs/>
                <w:color w:val="000000" w:themeColor="text1"/>
                <w:sz w:val="10"/>
                <w:szCs w:val="10"/>
                <w:lang w:val="en-US"/>
                <w:rPrChange w:id="21223" w:author="Hardik Malhotra" w:date="2021-09-30T23:27:00Z">
                  <w:rPr>
                    <w:ins w:id="21224" w:author="Hardik Malhotra" w:date="2021-09-30T23:26:00Z"/>
                    <w:rFonts w:ascii="Verdana" w:eastAsia="Times New Roman" w:hAnsi="Verdana" w:cs="Times New Roman"/>
                    <w:color w:val="000000" w:themeColor="text1"/>
                    <w:sz w:val="10"/>
                    <w:szCs w:val="10"/>
                    <w:lang w:val="en-US"/>
                  </w:rPr>
                </w:rPrChange>
              </w:rPr>
            </w:pPr>
            <w:ins w:id="21225" w:author="Hardik Malhotra" w:date="2021-09-30T23:27:00Z">
              <w:r w:rsidRPr="00AA0102">
                <w:rPr>
                  <w:rFonts w:ascii="Verdana" w:hAnsi="Verdana"/>
                  <w:b/>
                  <w:bCs/>
                  <w:color w:val="000000"/>
                  <w:sz w:val="10"/>
                  <w:szCs w:val="10"/>
                  <w:rPrChange w:id="21226" w:author="Hardik Malhotra" w:date="2021-09-30T23:27:00Z">
                    <w:rPr>
                      <w:rFonts w:ascii="Verdana" w:hAnsi="Verdana"/>
                      <w:b/>
                      <w:bCs/>
                      <w:color w:val="000000"/>
                      <w:sz w:val="20"/>
                      <w:szCs w:val="20"/>
                    </w:rPr>
                  </w:rPrChange>
                </w:rPr>
                <w:t>2053</w:t>
              </w:r>
            </w:ins>
          </w:p>
        </w:tc>
        <w:tc>
          <w:tcPr>
            <w:tcW w:w="590" w:type="dxa"/>
            <w:tcBorders>
              <w:top w:val="nil"/>
              <w:left w:val="nil"/>
              <w:bottom w:val="single" w:sz="4" w:space="0" w:color="auto"/>
              <w:right w:val="single" w:sz="4" w:space="0" w:color="auto"/>
            </w:tcBorders>
            <w:shd w:val="clear" w:color="000000" w:fill="FFFFFF"/>
            <w:noWrap/>
            <w:vAlign w:val="bottom"/>
            <w:hideMark/>
            <w:tcPrChange w:id="21227"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7B4F109B" w14:textId="23D7EEDB" w:rsidR="00AA0102" w:rsidRPr="00AA0102" w:rsidRDefault="00AA0102" w:rsidP="00AA0102">
            <w:pPr>
              <w:spacing w:after="0" w:line="240" w:lineRule="auto"/>
              <w:jc w:val="center"/>
              <w:rPr>
                <w:ins w:id="21228" w:author="Hardik Malhotra" w:date="2021-09-30T23:26:00Z"/>
                <w:rFonts w:ascii="Verdana" w:eastAsia="Times New Roman" w:hAnsi="Verdana" w:cs="Times New Roman"/>
                <w:b/>
                <w:bCs/>
                <w:color w:val="000000" w:themeColor="text1"/>
                <w:sz w:val="10"/>
                <w:szCs w:val="10"/>
                <w:lang w:val="en-US"/>
                <w:rPrChange w:id="21229" w:author="Hardik Malhotra" w:date="2021-09-30T23:27:00Z">
                  <w:rPr>
                    <w:ins w:id="21230" w:author="Hardik Malhotra" w:date="2021-09-30T23:26:00Z"/>
                    <w:rFonts w:ascii="Verdana" w:eastAsia="Times New Roman" w:hAnsi="Verdana" w:cs="Times New Roman"/>
                    <w:color w:val="000000" w:themeColor="text1"/>
                    <w:sz w:val="10"/>
                    <w:szCs w:val="10"/>
                    <w:lang w:val="en-US"/>
                  </w:rPr>
                </w:rPrChange>
              </w:rPr>
            </w:pPr>
            <w:ins w:id="21231" w:author="Hardik Malhotra" w:date="2021-09-30T23:27:00Z">
              <w:r w:rsidRPr="00AA0102">
                <w:rPr>
                  <w:rFonts w:ascii="Verdana" w:hAnsi="Verdana"/>
                  <w:b/>
                  <w:bCs/>
                  <w:color w:val="000000"/>
                  <w:sz w:val="10"/>
                  <w:szCs w:val="10"/>
                  <w:rPrChange w:id="21232" w:author="Hardik Malhotra" w:date="2021-09-30T23:27:00Z">
                    <w:rPr>
                      <w:rFonts w:ascii="Verdana" w:hAnsi="Verdana"/>
                      <w:b/>
                      <w:bCs/>
                      <w:color w:val="000000"/>
                      <w:sz w:val="20"/>
                      <w:szCs w:val="20"/>
                    </w:rPr>
                  </w:rPrChange>
                </w:rPr>
                <w:t>2040</w:t>
              </w:r>
            </w:ins>
          </w:p>
        </w:tc>
        <w:tc>
          <w:tcPr>
            <w:tcW w:w="590" w:type="dxa"/>
            <w:tcBorders>
              <w:top w:val="nil"/>
              <w:left w:val="nil"/>
              <w:bottom w:val="single" w:sz="4" w:space="0" w:color="auto"/>
              <w:right w:val="single" w:sz="4" w:space="0" w:color="auto"/>
            </w:tcBorders>
            <w:shd w:val="clear" w:color="000000" w:fill="FFFFFF"/>
            <w:noWrap/>
            <w:vAlign w:val="bottom"/>
            <w:hideMark/>
            <w:tcPrChange w:id="21233"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233D07D1" w14:textId="5E98254E" w:rsidR="00AA0102" w:rsidRPr="00AA0102" w:rsidRDefault="00AA0102" w:rsidP="00AA0102">
            <w:pPr>
              <w:spacing w:after="0" w:line="240" w:lineRule="auto"/>
              <w:jc w:val="center"/>
              <w:rPr>
                <w:ins w:id="21234" w:author="Hardik Malhotra" w:date="2021-09-30T23:26:00Z"/>
                <w:rFonts w:ascii="Verdana" w:eastAsia="Times New Roman" w:hAnsi="Verdana" w:cs="Times New Roman"/>
                <w:b/>
                <w:bCs/>
                <w:color w:val="000000" w:themeColor="text1"/>
                <w:sz w:val="10"/>
                <w:szCs w:val="10"/>
                <w:lang w:val="en-US"/>
                <w:rPrChange w:id="21235" w:author="Hardik Malhotra" w:date="2021-09-30T23:27:00Z">
                  <w:rPr>
                    <w:ins w:id="21236" w:author="Hardik Malhotra" w:date="2021-09-30T23:26:00Z"/>
                    <w:rFonts w:ascii="Verdana" w:eastAsia="Times New Roman" w:hAnsi="Verdana" w:cs="Times New Roman"/>
                    <w:color w:val="000000" w:themeColor="text1"/>
                    <w:sz w:val="10"/>
                    <w:szCs w:val="10"/>
                    <w:lang w:val="en-US"/>
                  </w:rPr>
                </w:rPrChange>
              </w:rPr>
            </w:pPr>
            <w:ins w:id="21237" w:author="Hardik Malhotra" w:date="2021-09-30T23:27:00Z">
              <w:r w:rsidRPr="00AA0102">
                <w:rPr>
                  <w:rFonts w:ascii="Verdana" w:hAnsi="Verdana"/>
                  <w:b/>
                  <w:bCs/>
                  <w:color w:val="000000"/>
                  <w:sz w:val="10"/>
                  <w:szCs w:val="10"/>
                  <w:rPrChange w:id="21238" w:author="Hardik Malhotra" w:date="2021-09-30T23:27:00Z">
                    <w:rPr>
                      <w:rFonts w:ascii="Verdana" w:hAnsi="Verdana"/>
                      <w:b/>
                      <w:bCs/>
                      <w:color w:val="000000"/>
                      <w:sz w:val="20"/>
                      <w:szCs w:val="20"/>
                    </w:rPr>
                  </w:rPrChange>
                </w:rPr>
                <w:t>2200</w:t>
              </w:r>
            </w:ins>
          </w:p>
        </w:tc>
        <w:tc>
          <w:tcPr>
            <w:tcW w:w="590" w:type="dxa"/>
            <w:tcBorders>
              <w:top w:val="nil"/>
              <w:left w:val="nil"/>
              <w:bottom w:val="single" w:sz="4" w:space="0" w:color="auto"/>
              <w:right w:val="single" w:sz="4" w:space="0" w:color="auto"/>
            </w:tcBorders>
            <w:shd w:val="clear" w:color="000000" w:fill="FFFFFF"/>
            <w:noWrap/>
            <w:vAlign w:val="bottom"/>
            <w:hideMark/>
            <w:tcPrChange w:id="21239"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776199FD" w14:textId="4BBB5975" w:rsidR="00AA0102" w:rsidRPr="00AA0102" w:rsidRDefault="00AA0102" w:rsidP="00AA0102">
            <w:pPr>
              <w:spacing w:after="0" w:line="240" w:lineRule="auto"/>
              <w:jc w:val="center"/>
              <w:rPr>
                <w:ins w:id="21240" w:author="Hardik Malhotra" w:date="2021-09-30T23:26:00Z"/>
                <w:rFonts w:ascii="Verdana" w:eastAsia="Times New Roman" w:hAnsi="Verdana" w:cs="Times New Roman"/>
                <w:b/>
                <w:bCs/>
                <w:color w:val="000000" w:themeColor="text1"/>
                <w:sz w:val="10"/>
                <w:szCs w:val="10"/>
                <w:lang w:val="en-US"/>
                <w:rPrChange w:id="21241" w:author="Hardik Malhotra" w:date="2021-09-30T23:27:00Z">
                  <w:rPr>
                    <w:ins w:id="21242" w:author="Hardik Malhotra" w:date="2021-09-30T23:26:00Z"/>
                    <w:rFonts w:ascii="Verdana" w:eastAsia="Times New Roman" w:hAnsi="Verdana" w:cs="Times New Roman"/>
                    <w:color w:val="000000" w:themeColor="text1"/>
                    <w:sz w:val="10"/>
                    <w:szCs w:val="10"/>
                    <w:lang w:val="en-US"/>
                  </w:rPr>
                </w:rPrChange>
              </w:rPr>
            </w:pPr>
            <w:ins w:id="21243" w:author="Hardik Malhotra" w:date="2021-09-30T23:27:00Z">
              <w:r w:rsidRPr="00AA0102">
                <w:rPr>
                  <w:rFonts w:ascii="Verdana" w:hAnsi="Verdana"/>
                  <w:b/>
                  <w:bCs/>
                  <w:color w:val="000000"/>
                  <w:sz w:val="10"/>
                  <w:szCs w:val="10"/>
                  <w:rPrChange w:id="21244" w:author="Hardik Malhotra" w:date="2021-09-30T23:27:00Z">
                    <w:rPr>
                      <w:rFonts w:ascii="Verdana" w:hAnsi="Verdana"/>
                      <w:b/>
                      <w:bCs/>
                      <w:color w:val="000000"/>
                      <w:sz w:val="20"/>
                      <w:szCs w:val="20"/>
                    </w:rPr>
                  </w:rPrChange>
                </w:rPr>
                <w:t>2367</w:t>
              </w:r>
            </w:ins>
          </w:p>
        </w:tc>
        <w:tc>
          <w:tcPr>
            <w:tcW w:w="590" w:type="dxa"/>
            <w:tcBorders>
              <w:top w:val="nil"/>
              <w:left w:val="nil"/>
              <w:bottom w:val="single" w:sz="4" w:space="0" w:color="auto"/>
              <w:right w:val="single" w:sz="4" w:space="0" w:color="auto"/>
            </w:tcBorders>
            <w:shd w:val="clear" w:color="000000" w:fill="FFFFFF"/>
            <w:noWrap/>
            <w:vAlign w:val="bottom"/>
            <w:hideMark/>
            <w:tcPrChange w:id="21245"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765D8088" w14:textId="279CC433" w:rsidR="00AA0102" w:rsidRPr="00AA0102" w:rsidRDefault="00AA0102" w:rsidP="00AA0102">
            <w:pPr>
              <w:spacing w:after="0" w:line="240" w:lineRule="auto"/>
              <w:jc w:val="center"/>
              <w:rPr>
                <w:ins w:id="21246" w:author="Hardik Malhotra" w:date="2021-09-30T23:26:00Z"/>
                <w:rFonts w:ascii="Verdana" w:eastAsia="Times New Roman" w:hAnsi="Verdana" w:cs="Times New Roman"/>
                <w:b/>
                <w:bCs/>
                <w:color w:val="000000" w:themeColor="text1"/>
                <w:sz w:val="10"/>
                <w:szCs w:val="10"/>
                <w:lang w:val="en-US"/>
                <w:rPrChange w:id="21247" w:author="Hardik Malhotra" w:date="2021-09-30T23:27:00Z">
                  <w:rPr>
                    <w:ins w:id="21248" w:author="Hardik Malhotra" w:date="2021-09-30T23:26:00Z"/>
                    <w:rFonts w:ascii="Verdana" w:eastAsia="Times New Roman" w:hAnsi="Verdana" w:cs="Times New Roman"/>
                    <w:color w:val="000000" w:themeColor="text1"/>
                    <w:sz w:val="10"/>
                    <w:szCs w:val="10"/>
                    <w:lang w:val="en-US"/>
                  </w:rPr>
                </w:rPrChange>
              </w:rPr>
            </w:pPr>
            <w:ins w:id="21249" w:author="Hardik Malhotra" w:date="2021-09-30T23:27:00Z">
              <w:r w:rsidRPr="00AA0102">
                <w:rPr>
                  <w:rFonts w:ascii="Verdana" w:hAnsi="Verdana"/>
                  <w:b/>
                  <w:bCs/>
                  <w:color w:val="000000"/>
                  <w:sz w:val="10"/>
                  <w:szCs w:val="10"/>
                  <w:rPrChange w:id="21250" w:author="Hardik Malhotra" w:date="2021-09-30T23:27:00Z">
                    <w:rPr>
                      <w:rFonts w:ascii="Verdana" w:hAnsi="Verdana"/>
                      <w:b/>
                      <w:bCs/>
                      <w:color w:val="000000"/>
                      <w:sz w:val="20"/>
                      <w:szCs w:val="20"/>
                    </w:rPr>
                  </w:rPrChange>
                </w:rPr>
                <w:t>2526</w:t>
              </w:r>
            </w:ins>
          </w:p>
        </w:tc>
        <w:tc>
          <w:tcPr>
            <w:tcW w:w="590" w:type="dxa"/>
            <w:tcBorders>
              <w:top w:val="nil"/>
              <w:left w:val="nil"/>
              <w:bottom w:val="single" w:sz="4" w:space="0" w:color="auto"/>
              <w:right w:val="single" w:sz="4" w:space="0" w:color="auto"/>
            </w:tcBorders>
            <w:shd w:val="clear" w:color="000000" w:fill="FFFFFF"/>
            <w:noWrap/>
            <w:vAlign w:val="bottom"/>
            <w:hideMark/>
            <w:tcPrChange w:id="21251"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7C18EAE5" w14:textId="0D3EA684" w:rsidR="00AA0102" w:rsidRPr="00AA0102" w:rsidRDefault="00AA0102" w:rsidP="00AA0102">
            <w:pPr>
              <w:spacing w:after="0" w:line="240" w:lineRule="auto"/>
              <w:jc w:val="center"/>
              <w:rPr>
                <w:ins w:id="21252" w:author="Hardik Malhotra" w:date="2021-09-30T23:26:00Z"/>
                <w:rFonts w:ascii="Verdana" w:eastAsia="Times New Roman" w:hAnsi="Verdana" w:cs="Times New Roman"/>
                <w:b/>
                <w:bCs/>
                <w:color w:val="000000" w:themeColor="text1"/>
                <w:sz w:val="10"/>
                <w:szCs w:val="10"/>
                <w:lang w:val="en-US"/>
                <w:rPrChange w:id="21253" w:author="Hardik Malhotra" w:date="2021-09-30T23:27:00Z">
                  <w:rPr>
                    <w:ins w:id="21254" w:author="Hardik Malhotra" w:date="2021-09-30T23:26:00Z"/>
                    <w:rFonts w:ascii="Verdana" w:eastAsia="Times New Roman" w:hAnsi="Verdana" w:cs="Times New Roman"/>
                    <w:color w:val="000000" w:themeColor="text1"/>
                    <w:sz w:val="10"/>
                    <w:szCs w:val="10"/>
                    <w:lang w:val="en-US"/>
                  </w:rPr>
                </w:rPrChange>
              </w:rPr>
            </w:pPr>
            <w:ins w:id="21255" w:author="Hardik Malhotra" w:date="2021-09-30T23:27:00Z">
              <w:r w:rsidRPr="00AA0102">
                <w:rPr>
                  <w:rFonts w:ascii="Verdana" w:hAnsi="Verdana"/>
                  <w:b/>
                  <w:bCs/>
                  <w:color w:val="000000"/>
                  <w:sz w:val="10"/>
                  <w:szCs w:val="10"/>
                  <w:rPrChange w:id="21256" w:author="Hardik Malhotra" w:date="2021-09-30T23:27:00Z">
                    <w:rPr>
                      <w:rFonts w:ascii="Verdana" w:hAnsi="Verdana"/>
                      <w:b/>
                      <w:bCs/>
                      <w:color w:val="000000"/>
                      <w:sz w:val="20"/>
                      <w:szCs w:val="20"/>
                    </w:rPr>
                  </w:rPrChange>
                </w:rPr>
                <w:t>2700</w:t>
              </w:r>
            </w:ins>
          </w:p>
        </w:tc>
        <w:tc>
          <w:tcPr>
            <w:tcW w:w="590" w:type="dxa"/>
            <w:tcBorders>
              <w:top w:val="nil"/>
              <w:left w:val="nil"/>
              <w:bottom w:val="single" w:sz="4" w:space="0" w:color="auto"/>
              <w:right w:val="single" w:sz="4" w:space="0" w:color="auto"/>
            </w:tcBorders>
            <w:shd w:val="clear" w:color="000000" w:fill="FFFFFF"/>
            <w:noWrap/>
            <w:vAlign w:val="bottom"/>
            <w:hideMark/>
            <w:tcPrChange w:id="21257"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62F85F61" w14:textId="49ED06FE" w:rsidR="00AA0102" w:rsidRPr="00AA0102" w:rsidRDefault="00AA0102" w:rsidP="00AA0102">
            <w:pPr>
              <w:spacing w:after="0" w:line="240" w:lineRule="auto"/>
              <w:jc w:val="center"/>
              <w:rPr>
                <w:ins w:id="21258" w:author="Hardik Malhotra" w:date="2021-09-30T23:26:00Z"/>
                <w:rFonts w:ascii="Verdana" w:eastAsia="Times New Roman" w:hAnsi="Verdana" w:cs="Times New Roman"/>
                <w:b/>
                <w:bCs/>
                <w:color w:val="000000" w:themeColor="text1"/>
                <w:sz w:val="10"/>
                <w:szCs w:val="10"/>
                <w:lang w:val="en-US"/>
                <w:rPrChange w:id="21259" w:author="Hardik Malhotra" w:date="2021-09-30T23:27:00Z">
                  <w:rPr>
                    <w:ins w:id="21260" w:author="Hardik Malhotra" w:date="2021-09-30T23:26:00Z"/>
                    <w:rFonts w:ascii="Verdana" w:eastAsia="Times New Roman" w:hAnsi="Verdana" w:cs="Times New Roman"/>
                    <w:color w:val="000000" w:themeColor="text1"/>
                    <w:sz w:val="10"/>
                    <w:szCs w:val="10"/>
                    <w:lang w:val="en-US"/>
                  </w:rPr>
                </w:rPrChange>
              </w:rPr>
            </w:pPr>
            <w:ins w:id="21261" w:author="Hardik Malhotra" w:date="2021-09-30T23:27:00Z">
              <w:r w:rsidRPr="00AA0102">
                <w:rPr>
                  <w:rFonts w:ascii="Verdana" w:hAnsi="Verdana"/>
                  <w:b/>
                  <w:bCs/>
                  <w:color w:val="000000"/>
                  <w:sz w:val="10"/>
                  <w:szCs w:val="10"/>
                  <w:rPrChange w:id="21262" w:author="Hardik Malhotra" w:date="2021-09-30T23:27:00Z">
                    <w:rPr>
                      <w:rFonts w:ascii="Verdana" w:hAnsi="Verdana"/>
                      <w:b/>
                      <w:bCs/>
                      <w:color w:val="000000"/>
                      <w:sz w:val="20"/>
                      <w:szCs w:val="20"/>
                    </w:rPr>
                  </w:rPrChange>
                </w:rPr>
                <w:t>2870</w:t>
              </w:r>
            </w:ins>
          </w:p>
        </w:tc>
        <w:tc>
          <w:tcPr>
            <w:tcW w:w="590" w:type="dxa"/>
            <w:tcBorders>
              <w:top w:val="nil"/>
              <w:left w:val="nil"/>
              <w:bottom w:val="single" w:sz="4" w:space="0" w:color="auto"/>
              <w:right w:val="single" w:sz="4" w:space="0" w:color="auto"/>
            </w:tcBorders>
            <w:shd w:val="clear" w:color="000000" w:fill="FFFFFF"/>
            <w:noWrap/>
            <w:vAlign w:val="bottom"/>
            <w:hideMark/>
            <w:tcPrChange w:id="21263"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6D7006BE" w14:textId="0FAB4D00" w:rsidR="00AA0102" w:rsidRPr="00AA0102" w:rsidRDefault="00AA0102" w:rsidP="00AA0102">
            <w:pPr>
              <w:spacing w:after="0" w:line="240" w:lineRule="auto"/>
              <w:jc w:val="center"/>
              <w:rPr>
                <w:ins w:id="21264" w:author="Hardik Malhotra" w:date="2021-09-30T23:26:00Z"/>
                <w:rFonts w:ascii="Verdana" w:eastAsia="Times New Roman" w:hAnsi="Verdana" w:cs="Times New Roman"/>
                <w:b/>
                <w:bCs/>
                <w:color w:val="000000" w:themeColor="text1"/>
                <w:sz w:val="10"/>
                <w:szCs w:val="10"/>
                <w:lang w:val="en-US"/>
                <w:rPrChange w:id="21265" w:author="Hardik Malhotra" w:date="2021-09-30T23:27:00Z">
                  <w:rPr>
                    <w:ins w:id="21266" w:author="Hardik Malhotra" w:date="2021-09-30T23:26:00Z"/>
                    <w:rFonts w:ascii="Verdana" w:eastAsia="Times New Roman" w:hAnsi="Verdana" w:cs="Times New Roman"/>
                    <w:color w:val="000000" w:themeColor="text1"/>
                    <w:sz w:val="10"/>
                    <w:szCs w:val="10"/>
                    <w:lang w:val="en-US"/>
                  </w:rPr>
                </w:rPrChange>
              </w:rPr>
            </w:pPr>
            <w:ins w:id="21267" w:author="Hardik Malhotra" w:date="2021-09-30T23:27:00Z">
              <w:r w:rsidRPr="00AA0102">
                <w:rPr>
                  <w:rFonts w:ascii="Verdana" w:hAnsi="Verdana"/>
                  <w:b/>
                  <w:bCs/>
                  <w:color w:val="000000"/>
                  <w:sz w:val="10"/>
                  <w:szCs w:val="10"/>
                  <w:rPrChange w:id="21268" w:author="Hardik Malhotra" w:date="2021-09-30T23:27:00Z">
                    <w:rPr>
                      <w:rFonts w:ascii="Verdana" w:hAnsi="Verdana"/>
                      <w:b/>
                      <w:bCs/>
                      <w:color w:val="000000"/>
                      <w:sz w:val="20"/>
                      <w:szCs w:val="20"/>
                    </w:rPr>
                  </w:rPrChange>
                </w:rPr>
                <w:t>3027</w:t>
              </w:r>
            </w:ins>
          </w:p>
        </w:tc>
        <w:tc>
          <w:tcPr>
            <w:tcW w:w="590" w:type="dxa"/>
            <w:tcBorders>
              <w:top w:val="nil"/>
              <w:left w:val="nil"/>
              <w:bottom w:val="single" w:sz="4" w:space="0" w:color="auto"/>
              <w:right w:val="single" w:sz="4" w:space="0" w:color="auto"/>
            </w:tcBorders>
            <w:shd w:val="clear" w:color="000000" w:fill="FFFFFF"/>
            <w:noWrap/>
            <w:vAlign w:val="bottom"/>
            <w:hideMark/>
            <w:tcPrChange w:id="21269"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7DBFA68C" w14:textId="0BC8BD6C" w:rsidR="00AA0102" w:rsidRPr="00AA0102" w:rsidRDefault="00AA0102" w:rsidP="00AA0102">
            <w:pPr>
              <w:spacing w:after="0" w:line="240" w:lineRule="auto"/>
              <w:jc w:val="center"/>
              <w:rPr>
                <w:ins w:id="21270" w:author="Hardik Malhotra" w:date="2021-09-30T23:26:00Z"/>
                <w:rFonts w:ascii="Verdana" w:eastAsia="Times New Roman" w:hAnsi="Verdana" w:cs="Times New Roman"/>
                <w:b/>
                <w:bCs/>
                <w:color w:val="000000" w:themeColor="text1"/>
                <w:sz w:val="10"/>
                <w:szCs w:val="10"/>
                <w:lang w:val="en-US"/>
                <w:rPrChange w:id="21271" w:author="Hardik Malhotra" w:date="2021-09-30T23:27:00Z">
                  <w:rPr>
                    <w:ins w:id="21272" w:author="Hardik Malhotra" w:date="2021-09-30T23:26:00Z"/>
                    <w:rFonts w:ascii="Verdana" w:eastAsia="Times New Roman" w:hAnsi="Verdana" w:cs="Times New Roman"/>
                    <w:color w:val="000000" w:themeColor="text1"/>
                    <w:sz w:val="10"/>
                    <w:szCs w:val="10"/>
                    <w:lang w:val="en-US"/>
                  </w:rPr>
                </w:rPrChange>
              </w:rPr>
            </w:pPr>
            <w:ins w:id="21273" w:author="Hardik Malhotra" w:date="2021-09-30T23:27:00Z">
              <w:r w:rsidRPr="00AA0102">
                <w:rPr>
                  <w:rFonts w:ascii="Verdana" w:hAnsi="Verdana"/>
                  <w:b/>
                  <w:bCs/>
                  <w:color w:val="000000"/>
                  <w:sz w:val="10"/>
                  <w:szCs w:val="10"/>
                  <w:rPrChange w:id="21274" w:author="Hardik Malhotra" w:date="2021-09-30T23:27:00Z">
                    <w:rPr>
                      <w:rFonts w:ascii="Verdana" w:hAnsi="Verdana"/>
                      <w:b/>
                      <w:bCs/>
                      <w:color w:val="000000"/>
                      <w:sz w:val="20"/>
                      <w:szCs w:val="20"/>
                    </w:rPr>
                  </w:rPrChange>
                </w:rPr>
                <w:t>3186</w:t>
              </w:r>
            </w:ins>
          </w:p>
        </w:tc>
        <w:tc>
          <w:tcPr>
            <w:tcW w:w="590" w:type="dxa"/>
            <w:tcBorders>
              <w:top w:val="nil"/>
              <w:left w:val="nil"/>
              <w:bottom w:val="single" w:sz="4" w:space="0" w:color="auto"/>
              <w:right w:val="single" w:sz="4" w:space="0" w:color="auto"/>
            </w:tcBorders>
            <w:shd w:val="clear" w:color="000000" w:fill="FFFFFF"/>
            <w:noWrap/>
            <w:vAlign w:val="bottom"/>
            <w:hideMark/>
            <w:tcPrChange w:id="21275"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3C654F0E" w14:textId="38AA7082" w:rsidR="00AA0102" w:rsidRPr="00AA0102" w:rsidRDefault="00AA0102" w:rsidP="00AA0102">
            <w:pPr>
              <w:spacing w:after="0" w:line="240" w:lineRule="auto"/>
              <w:jc w:val="center"/>
              <w:rPr>
                <w:ins w:id="21276" w:author="Hardik Malhotra" w:date="2021-09-30T23:26:00Z"/>
                <w:rFonts w:ascii="Verdana" w:eastAsia="Times New Roman" w:hAnsi="Verdana" w:cs="Times New Roman"/>
                <w:b/>
                <w:bCs/>
                <w:color w:val="000000" w:themeColor="text1"/>
                <w:sz w:val="10"/>
                <w:szCs w:val="10"/>
                <w:lang w:val="en-US"/>
                <w:rPrChange w:id="21277" w:author="Hardik Malhotra" w:date="2021-09-30T23:27:00Z">
                  <w:rPr>
                    <w:ins w:id="21278" w:author="Hardik Malhotra" w:date="2021-09-30T23:26:00Z"/>
                    <w:rFonts w:ascii="Verdana" w:eastAsia="Times New Roman" w:hAnsi="Verdana" w:cs="Times New Roman"/>
                    <w:color w:val="000000" w:themeColor="text1"/>
                    <w:sz w:val="10"/>
                    <w:szCs w:val="10"/>
                    <w:lang w:val="en-US"/>
                  </w:rPr>
                </w:rPrChange>
              </w:rPr>
            </w:pPr>
            <w:ins w:id="21279" w:author="Hardik Malhotra" w:date="2021-09-30T23:27:00Z">
              <w:r w:rsidRPr="00AA0102">
                <w:rPr>
                  <w:rFonts w:ascii="Verdana" w:hAnsi="Verdana"/>
                  <w:b/>
                  <w:bCs/>
                  <w:color w:val="000000"/>
                  <w:sz w:val="10"/>
                  <w:szCs w:val="10"/>
                  <w:rPrChange w:id="21280" w:author="Hardik Malhotra" w:date="2021-09-30T23:27:00Z">
                    <w:rPr>
                      <w:rFonts w:ascii="Verdana" w:hAnsi="Verdana"/>
                      <w:b/>
                      <w:bCs/>
                      <w:color w:val="000000"/>
                      <w:sz w:val="20"/>
                      <w:szCs w:val="20"/>
                    </w:rPr>
                  </w:rPrChange>
                </w:rPr>
                <w:t>3346</w:t>
              </w:r>
            </w:ins>
          </w:p>
        </w:tc>
        <w:tc>
          <w:tcPr>
            <w:tcW w:w="590" w:type="dxa"/>
            <w:tcBorders>
              <w:top w:val="nil"/>
              <w:left w:val="nil"/>
              <w:bottom w:val="single" w:sz="4" w:space="0" w:color="auto"/>
              <w:right w:val="single" w:sz="4" w:space="0" w:color="auto"/>
            </w:tcBorders>
            <w:shd w:val="clear" w:color="000000" w:fill="FFFFFF"/>
            <w:noWrap/>
            <w:vAlign w:val="bottom"/>
            <w:hideMark/>
            <w:tcPrChange w:id="21281" w:author="Hardik Malhotra" w:date="2021-09-30T23:27:00Z">
              <w:tcPr>
                <w:tcW w:w="590" w:type="dxa"/>
                <w:gridSpan w:val="2"/>
                <w:tcBorders>
                  <w:top w:val="nil"/>
                  <w:left w:val="nil"/>
                  <w:bottom w:val="single" w:sz="4" w:space="0" w:color="auto"/>
                  <w:right w:val="single" w:sz="4" w:space="0" w:color="auto"/>
                </w:tcBorders>
                <w:shd w:val="clear" w:color="000000" w:fill="FFFFFF"/>
                <w:noWrap/>
                <w:vAlign w:val="center"/>
                <w:hideMark/>
              </w:tcPr>
            </w:tcPrChange>
          </w:tcPr>
          <w:p w14:paraId="1596B237" w14:textId="2607E22D" w:rsidR="00AA0102" w:rsidRPr="00AA0102" w:rsidRDefault="00AA0102" w:rsidP="00AA0102">
            <w:pPr>
              <w:spacing w:after="0" w:line="240" w:lineRule="auto"/>
              <w:jc w:val="center"/>
              <w:rPr>
                <w:ins w:id="21282" w:author="Hardik Malhotra" w:date="2021-09-30T23:26:00Z"/>
                <w:rFonts w:ascii="Verdana" w:eastAsia="Times New Roman" w:hAnsi="Verdana" w:cs="Times New Roman"/>
                <w:b/>
                <w:bCs/>
                <w:color w:val="000000" w:themeColor="text1"/>
                <w:sz w:val="10"/>
                <w:szCs w:val="10"/>
                <w:lang w:val="en-US"/>
                <w:rPrChange w:id="21283" w:author="Hardik Malhotra" w:date="2021-09-30T23:27:00Z">
                  <w:rPr>
                    <w:ins w:id="21284" w:author="Hardik Malhotra" w:date="2021-09-30T23:26:00Z"/>
                    <w:rFonts w:ascii="Verdana" w:eastAsia="Times New Roman" w:hAnsi="Verdana" w:cs="Times New Roman"/>
                    <w:color w:val="000000" w:themeColor="text1"/>
                    <w:sz w:val="10"/>
                    <w:szCs w:val="10"/>
                    <w:lang w:val="en-US"/>
                  </w:rPr>
                </w:rPrChange>
              </w:rPr>
            </w:pPr>
            <w:ins w:id="21285" w:author="Hardik Malhotra" w:date="2021-09-30T23:27:00Z">
              <w:r w:rsidRPr="00AA0102">
                <w:rPr>
                  <w:rFonts w:ascii="Verdana" w:hAnsi="Verdana"/>
                  <w:b/>
                  <w:bCs/>
                  <w:color w:val="000000"/>
                  <w:sz w:val="10"/>
                  <w:szCs w:val="10"/>
                  <w:rPrChange w:id="21286" w:author="Hardik Malhotra" w:date="2021-09-30T23:27:00Z">
                    <w:rPr>
                      <w:rFonts w:ascii="Verdana" w:hAnsi="Verdana"/>
                      <w:b/>
                      <w:bCs/>
                      <w:color w:val="000000"/>
                      <w:sz w:val="20"/>
                      <w:szCs w:val="20"/>
                    </w:rPr>
                  </w:rPrChange>
                </w:rPr>
                <w:t>3509</w:t>
              </w:r>
            </w:ins>
          </w:p>
        </w:tc>
        <w:tc>
          <w:tcPr>
            <w:tcW w:w="566" w:type="dxa"/>
            <w:tcBorders>
              <w:top w:val="nil"/>
              <w:left w:val="nil"/>
              <w:bottom w:val="single" w:sz="4" w:space="0" w:color="auto"/>
              <w:right w:val="single" w:sz="4" w:space="0" w:color="auto"/>
            </w:tcBorders>
            <w:shd w:val="clear" w:color="000000" w:fill="FFFFFF"/>
            <w:noWrap/>
            <w:vAlign w:val="bottom"/>
            <w:hideMark/>
            <w:tcPrChange w:id="21287" w:author="Hardik Malhotra" w:date="2021-09-30T23:27:00Z">
              <w:tcPr>
                <w:tcW w:w="566" w:type="dxa"/>
                <w:gridSpan w:val="2"/>
                <w:tcBorders>
                  <w:top w:val="nil"/>
                  <w:left w:val="nil"/>
                  <w:bottom w:val="single" w:sz="4" w:space="0" w:color="auto"/>
                  <w:right w:val="single" w:sz="4" w:space="0" w:color="auto"/>
                </w:tcBorders>
                <w:shd w:val="clear" w:color="000000" w:fill="FFFFFF"/>
                <w:noWrap/>
                <w:vAlign w:val="center"/>
                <w:hideMark/>
              </w:tcPr>
            </w:tcPrChange>
          </w:tcPr>
          <w:p w14:paraId="513FB18F" w14:textId="22B350CE" w:rsidR="00AA0102" w:rsidRPr="00AA0102" w:rsidRDefault="00AA0102" w:rsidP="00AA0102">
            <w:pPr>
              <w:spacing w:after="0" w:line="240" w:lineRule="auto"/>
              <w:jc w:val="center"/>
              <w:rPr>
                <w:ins w:id="21288" w:author="Hardik Malhotra" w:date="2021-09-30T23:26:00Z"/>
                <w:rFonts w:ascii="Verdana" w:eastAsia="Times New Roman" w:hAnsi="Verdana" w:cs="Times New Roman"/>
                <w:b/>
                <w:bCs/>
                <w:color w:val="000000" w:themeColor="text1"/>
                <w:sz w:val="10"/>
                <w:szCs w:val="10"/>
                <w:lang w:val="en-US"/>
                <w:rPrChange w:id="21289" w:author="Hardik Malhotra" w:date="2021-09-30T23:27:00Z">
                  <w:rPr>
                    <w:ins w:id="21290" w:author="Hardik Malhotra" w:date="2021-09-30T23:26:00Z"/>
                    <w:rFonts w:ascii="Verdana" w:eastAsia="Times New Roman" w:hAnsi="Verdana" w:cs="Times New Roman"/>
                    <w:color w:val="000000" w:themeColor="text1"/>
                    <w:sz w:val="10"/>
                    <w:szCs w:val="10"/>
                    <w:lang w:val="en-US"/>
                  </w:rPr>
                </w:rPrChange>
              </w:rPr>
            </w:pPr>
            <w:ins w:id="21291" w:author="Hardik Malhotra" w:date="2021-09-30T23:27:00Z">
              <w:r w:rsidRPr="00AA0102">
                <w:rPr>
                  <w:rFonts w:ascii="Verdana" w:hAnsi="Verdana"/>
                  <w:b/>
                  <w:bCs/>
                  <w:color w:val="000000"/>
                  <w:sz w:val="10"/>
                  <w:szCs w:val="10"/>
                  <w:rPrChange w:id="21292" w:author="Hardik Malhotra" w:date="2021-09-30T23:27:00Z">
                    <w:rPr>
                      <w:rFonts w:ascii="Verdana" w:hAnsi="Verdana"/>
                      <w:b/>
                      <w:bCs/>
                      <w:color w:val="000000"/>
                      <w:sz w:val="20"/>
                      <w:szCs w:val="20"/>
                    </w:rPr>
                  </w:rPrChange>
                </w:rPr>
                <w:t>3675</w:t>
              </w:r>
            </w:ins>
          </w:p>
        </w:tc>
      </w:tr>
    </w:tbl>
    <w:p w14:paraId="70AC20D7" w14:textId="6D62C603" w:rsidR="003B3DB5" w:rsidRPr="007A32EE" w:rsidDel="00B52CA7" w:rsidRDefault="003B3DB5" w:rsidP="003B3DB5">
      <w:pPr>
        <w:spacing w:line="360" w:lineRule="auto"/>
        <w:jc w:val="both"/>
        <w:rPr>
          <w:ins w:id="21293" w:author="Ritu Kamra" w:date="2021-09-24T17:15:00Z"/>
          <w:del w:id="21294" w:author="Hardik Malhotra" w:date="2021-09-30T12:20:00Z"/>
          <w:rFonts w:ascii="Arial" w:eastAsia="Arial" w:hAnsi="Arial" w:cs="Arial"/>
          <w:color w:val="FF0000"/>
          <w:sz w:val="24"/>
          <w:szCs w:val="24"/>
          <w:lang w:val="en-US"/>
          <w:rPrChange w:id="21295" w:author="Hardik Malhotra" w:date="2021-09-29T18:43:00Z">
            <w:rPr>
              <w:ins w:id="21296" w:author="Ritu Kamra" w:date="2021-09-24T17:15:00Z"/>
              <w:del w:id="21297" w:author="Hardik Malhotra" w:date="2021-09-30T12:20:00Z"/>
              <w:rFonts w:ascii="Arial" w:eastAsia="Arial" w:hAnsi="Arial" w:cs="Arial"/>
              <w:sz w:val="24"/>
              <w:szCs w:val="24"/>
              <w:lang w:val="en-US"/>
            </w:rPr>
          </w:rPrChange>
        </w:rPr>
      </w:pPr>
      <w:del w:id="21298" w:author="Hardik Malhotra" w:date="2021-09-30T12:20:00Z">
        <w:r w:rsidRPr="007A32EE" w:rsidDel="00B52CA7">
          <w:rPr>
            <w:rFonts w:ascii="Arial" w:eastAsia="Arial" w:hAnsi="Arial" w:cs="Arial"/>
            <w:color w:val="FF0000"/>
            <w:sz w:val="24"/>
            <w:szCs w:val="24"/>
            <w:lang w:val="en-US"/>
            <w:rPrChange w:id="21299" w:author="Hardik Malhotra" w:date="2021-09-29T18:43:00Z">
              <w:rPr>
                <w:rFonts w:ascii="Arial" w:eastAsia="Arial" w:hAnsi="Arial" w:cs="Arial"/>
                <w:sz w:val="24"/>
                <w:szCs w:val="24"/>
                <w:lang w:val="en-US"/>
              </w:rPr>
            </w:rPrChange>
          </w:rPr>
          <w:delText xml:space="preserve">The rapid growth in the Indian paints and coatings industry (mainly automotive, industrial coatings, Medical Sector &amp; wind energy) is expected to propel the growth of the epoxy resins market during the forecast period.. </w:delText>
        </w:r>
      </w:del>
    </w:p>
    <w:p w14:paraId="59E5295E" w14:textId="75ADD9FF" w:rsidR="00F95B40" w:rsidRPr="007A32EE" w:rsidDel="00B52CA7" w:rsidRDefault="00F95B40" w:rsidP="003B3DB5">
      <w:pPr>
        <w:spacing w:line="360" w:lineRule="auto"/>
        <w:jc w:val="both"/>
        <w:rPr>
          <w:del w:id="21300" w:author="Hardik Malhotra" w:date="2021-09-30T12:20:00Z"/>
          <w:rFonts w:ascii="Arial" w:eastAsia="Arial" w:hAnsi="Arial" w:cs="Arial"/>
          <w:color w:val="FF0000"/>
          <w:sz w:val="24"/>
          <w:szCs w:val="24"/>
          <w:rPrChange w:id="21301" w:author="Hardik Malhotra" w:date="2021-09-29T18:43:00Z">
            <w:rPr>
              <w:del w:id="21302" w:author="Hardik Malhotra" w:date="2021-09-30T12:20:00Z"/>
              <w:rFonts w:ascii="Arial" w:eastAsia="Arial" w:hAnsi="Arial" w:cs="Arial"/>
              <w:sz w:val="24"/>
              <w:szCs w:val="24"/>
            </w:rPr>
          </w:rPrChange>
        </w:rPr>
      </w:pPr>
      <w:ins w:id="21303" w:author="Ritu Kamra" w:date="2021-09-24T17:16:00Z">
        <w:del w:id="21304" w:author="Hardik Malhotra" w:date="2021-09-30T12:20:00Z">
          <w:r w:rsidRPr="007A32EE" w:rsidDel="00B52CA7">
            <w:rPr>
              <w:rFonts w:ascii="Arial" w:eastAsia="Arial" w:hAnsi="Arial" w:cs="Arial"/>
              <w:color w:val="FF0000"/>
              <w:sz w:val="24"/>
              <w:szCs w:val="24"/>
              <w:lang w:val="en-US"/>
              <w:rPrChange w:id="21305" w:author="Hardik Malhotra" w:date="2021-09-29T18:43:00Z">
                <w:rPr>
                  <w:rFonts w:ascii="Arial" w:eastAsia="Arial" w:hAnsi="Arial" w:cs="Arial"/>
                  <w:sz w:val="24"/>
                  <w:szCs w:val="24"/>
                  <w:lang w:val="en-US"/>
                </w:rPr>
              </w:rPrChange>
            </w:rPr>
            <w:delText xml:space="preserve">Major </w:delText>
          </w:r>
        </w:del>
      </w:ins>
      <w:ins w:id="21306" w:author="Ritu Kamra" w:date="2021-09-24T17:15:00Z">
        <w:del w:id="21307" w:author="Hardik Malhotra" w:date="2021-09-30T12:20:00Z">
          <w:r w:rsidRPr="007A32EE" w:rsidDel="00B52CA7">
            <w:rPr>
              <w:rFonts w:ascii="Arial" w:eastAsia="Arial" w:hAnsi="Arial" w:cs="Arial"/>
              <w:color w:val="FF0000"/>
              <w:sz w:val="24"/>
              <w:szCs w:val="24"/>
              <w:lang w:val="en-US"/>
              <w:rPrChange w:id="21308" w:author="Hardik Malhotra" w:date="2021-09-29T18:43:00Z">
                <w:rPr>
                  <w:rFonts w:ascii="Arial" w:eastAsia="Arial" w:hAnsi="Arial" w:cs="Arial"/>
                  <w:sz w:val="24"/>
                  <w:szCs w:val="24"/>
                  <w:lang w:val="en-US"/>
                </w:rPr>
              </w:rPrChange>
            </w:rPr>
            <w:delText>Application in</w:delText>
          </w:r>
        </w:del>
      </w:ins>
      <w:ins w:id="21309" w:author="Ritu Kamra" w:date="2021-09-24T17:16:00Z">
        <w:del w:id="21310" w:author="Hardik Malhotra" w:date="2021-09-30T12:20:00Z">
          <w:r w:rsidRPr="007A32EE" w:rsidDel="00B52CA7">
            <w:rPr>
              <w:rFonts w:ascii="Arial" w:eastAsia="Arial" w:hAnsi="Arial" w:cs="Arial"/>
              <w:color w:val="FF0000"/>
              <w:sz w:val="24"/>
              <w:szCs w:val="24"/>
              <w:lang w:val="en-US"/>
              <w:rPrChange w:id="21311" w:author="Hardik Malhotra" w:date="2021-09-29T18:43:00Z">
                <w:rPr>
                  <w:rFonts w:ascii="Arial" w:eastAsia="Arial" w:hAnsi="Arial" w:cs="Arial"/>
                  <w:sz w:val="24"/>
                  <w:szCs w:val="24"/>
                  <w:lang w:val="en-US"/>
                </w:rPr>
              </w:rPrChange>
            </w:rPr>
            <w:delText>cludes</w:delText>
          </w:r>
        </w:del>
      </w:ins>
      <w:ins w:id="21312" w:author="Ritu Kamra" w:date="2021-09-27T20:23:00Z">
        <w:del w:id="21313" w:author="Hardik Malhotra" w:date="2021-09-30T12:20:00Z">
          <w:r w:rsidR="002F65E2" w:rsidRPr="007A32EE" w:rsidDel="00B52CA7">
            <w:rPr>
              <w:rFonts w:ascii="Arial" w:eastAsia="Arial" w:hAnsi="Arial" w:cs="Arial"/>
              <w:color w:val="FF0000"/>
              <w:sz w:val="24"/>
              <w:szCs w:val="24"/>
              <w:lang w:val="en-US"/>
              <w:rPrChange w:id="21314" w:author="Hardik Malhotra" w:date="2021-09-29T18:43:00Z">
                <w:rPr>
                  <w:rFonts w:ascii="Arial" w:eastAsia="Arial" w:hAnsi="Arial" w:cs="Arial"/>
                  <w:sz w:val="24"/>
                  <w:szCs w:val="24"/>
                  <w:lang w:val="en-US"/>
                </w:rPr>
              </w:rPrChange>
            </w:rPr>
            <w:delText xml:space="preserve"> </w:delText>
          </w:r>
        </w:del>
      </w:ins>
    </w:p>
    <w:p w14:paraId="1674BF0F" w14:textId="1E128325" w:rsidR="003B3DB5" w:rsidRPr="007A32EE" w:rsidDel="00B52CA7" w:rsidRDefault="003B3DB5" w:rsidP="003B3DB5">
      <w:pPr>
        <w:spacing w:line="360" w:lineRule="auto"/>
        <w:jc w:val="both"/>
        <w:rPr>
          <w:del w:id="21315" w:author="Hardik Malhotra" w:date="2021-09-30T12:20:00Z"/>
          <w:rFonts w:ascii="Arial" w:eastAsia="Arial" w:hAnsi="Arial" w:cs="Arial"/>
          <w:color w:val="FF0000"/>
          <w:sz w:val="24"/>
          <w:szCs w:val="24"/>
          <w:lang w:val="en-US"/>
          <w:rPrChange w:id="21316" w:author="Hardik Malhotra" w:date="2021-09-29T18:43:00Z">
            <w:rPr>
              <w:del w:id="21317" w:author="Hardik Malhotra" w:date="2021-09-30T12:20:00Z"/>
              <w:rFonts w:ascii="Arial" w:eastAsia="Arial" w:hAnsi="Arial" w:cs="Arial"/>
              <w:color w:val="2E74B5" w:themeColor="accent5" w:themeShade="BF"/>
              <w:sz w:val="24"/>
              <w:szCs w:val="24"/>
              <w:lang w:val="en-US"/>
            </w:rPr>
          </w:rPrChange>
        </w:rPr>
      </w:pPr>
      <w:del w:id="21318" w:author="Hardik Malhotra" w:date="2021-09-30T12:20:00Z">
        <w:r w:rsidRPr="007A32EE" w:rsidDel="00B52CA7">
          <w:rPr>
            <w:rFonts w:ascii="Arial" w:eastAsia="Arial" w:hAnsi="Arial" w:cs="Arial"/>
            <w:color w:val="FF0000"/>
            <w:sz w:val="24"/>
            <w:szCs w:val="24"/>
            <w:lang w:val="en-US"/>
            <w:rPrChange w:id="21319" w:author="Hardik Malhotra" w:date="2021-09-29T18:43:00Z">
              <w:rPr>
                <w:rFonts w:ascii="Arial" w:eastAsia="Arial" w:hAnsi="Arial" w:cs="Arial"/>
                <w:sz w:val="24"/>
                <w:szCs w:val="24"/>
                <w:lang w:val="en-US"/>
              </w:rPr>
            </w:rPrChange>
          </w:rPr>
          <w:delText>e</w:delText>
        </w:r>
      </w:del>
      <w:ins w:id="21320" w:author="Supreet Mathaun" w:date="2021-09-24T09:46:00Z">
        <w:del w:id="21321" w:author="Hardik Malhotra" w:date="2021-09-30T12:20:00Z">
          <w:r w:rsidR="0088195D" w:rsidRPr="007A32EE" w:rsidDel="00B52CA7">
            <w:rPr>
              <w:rFonts w:ascii="Arial" w:eastAsia="Arial" w:hAnsi="Arial" w:cs="Arial"/>
              <w:color w:val="FF0000"/>
              <w:sz w:val="24"/>
              <w:szCs w:val="24"/>
              <w:lang w:val="en-US"/>
              <w:rPrChange w:id="21322" w:author="Hardik Malhotra" w:date="2021-09-29T18:43:00Z">
                <w:rPr>
                  <w:rFonts w:ascii="Arial" w:eastAsia="Arial" w:hAnsi="Arial" w:cs="Arial"/>
                  <w:sz w:val="24"/>
                  <w:szCs w:val="24"/>
                  <w:lang w:val="en-US"/>
                </w:rPr>
              </w:rPrChange>
            </w:rPr>
            <w:delText>E</w:delText>
          </w:r>
        </w:del>
      </w:ins>
      <w:del w:id="21323" w:author="Hardik Malhotra" w:date="2021-09-30T12:20:00Z">
        <w:r w:rsidRPr="007A32EE" w:rsidDel="00B52CA7">
          <w:rPr>
            <w:rFonts w:ascii="Arial" w:eastAsia="Arial" w:hAnsi="Arial" w:cs="Arial"/>
            <w:color w:val="FF0000"/>
            <w:sz w:val="24"/>
            <w:szCs w:val="24"/>
            <w:lang w:val="en-US"/>
            <w:rPrChange w:id="21324" w:author="Hardik Malhotra" w:date="2021-09-29T18:43:00Z">
              <w:rPr>
                <w:rFonts w:ascii="Arial" w:eastAsia="Arial" w:hAnsi="Arial" w:cs="Arial"/>
                <w:sz w:val="24"/>
                <w:szCs w:val="24"/>
                <w:lang w:val="en-US"/>
              </w:rPr>
            </w:rPrChange>
          </w:rPr>
          <w:delText>lectrical and energy distribution systems as sealants, coatings and adhesives, also in the manufacturing of t</w:delText>
        </w:r>
        <w:r w:rsidRPr="007A32EE" w:rsidDel="00B52CA7">
          <w:rPr>
            <w:rFonts w:ascii="Arial" w:eastAsia="Arial" w:hAnsi="Arial" w:cs="Arial"/>
            <w:color w:val="FF0000"/>
            <w:sz w:val="24"/>
            <w:szCs w:val="24"/>
            <w:rPrChange w:id="21325" w:author="Hardik Malhotra" w:date="2021-09-29T18:43:00Z">
              <w:rPr>
                <w:rFonts w:ascii="Arial" w:eastAsia="Arial" w:hAnsi="Arial" w:cs="Arial"/>
                <w:sz w:val="24"/>
                <w:szCs w:val="24"/>
              </w:rPr>
            </w:rPrChange>
          </w:rPr>
          <w:delText>ransformers</w:delText>
        </w:r>
      </w:del>
      <w:ins w:id="21326" w:author="Neeshu Bhadauriya" w:date="2021-09-27T22:56:00Z">
        <w:del w:id="21327" w:author="Hardik Malhotra" w:date="2021-09-30T12:20:00Z">
          <w:r w:rsidR="00751066" w:rsidRPr="007A32EE" w:rsidDel="00B52CA7">
            <w:rPr>
              <w:rFonts w:ascii="Arial" w:eastAsia="Arial" w:hAnsi="Arial" w:cs="Arial"/>
              <w:color w:val="FF0000"/>
              <w:sz w:val="24"/>
              <w:szCs w:val="24"/>
              <w:rPrChange w:id="21328" w:author="Hardik Malhotra" w:date="2021-09-29T18:43:00Z">
                <w:rPr>
                  <w:rFonts w:ascii="Arial" w:eastAsia="Arial" w:hAnsi="Arial" w:cs="Arial"/>
                  <w:sz w:val="24"/>
                  <w:szCs w:val="24"/>
                </w:rPr>
              </w:rPrChange>
            </w:rPr>
            <w:delText>transformers</w:delText>
          </w:r>
        </w:del>
      </w:ins>
      <w:del w:id="21329" w:author="Hardik Malhotra" w:date="2021-09-30T12:20:00Z">
        <w:r w:rsidRPr="007A32EE" w:rsidDel="00B52CA7">
          <w:rPr>
            <w:rFonts w:ascii="Arial" w:eastAsia="Arial" w:hAnsi="Arial" w:cs="Arial"/>
            <w:color w:val="FF0000"/>
            <w:sz w:val="24"/>
            <w:szCs w:val="24"/>
            <w:rPrChange w:id="21330" w:author="Hardik Malhotra" w:date="2021-09-29T18:43:00Z">
              <w:rPr>
                <w:rFonts w:ascii="Arial" w:eastAsia="Arial" w:hAnsi="Arial" w:cs="Arial"/>
                <w:sz w:val="24"/>
                <w:szCs w:val="24"/>
              </w:rPr>
            </w:rPrChange>
          </w:rPr>
          <w:delText>, insulators and bushings (these are used as protective coatings in large generators &amp; on printed circuit board).  Sales to downstream users is approx.. 28 %..</w:delText>
        </w:r>
      </w:del>
    </w:p>
    <w:p w14:paraId="32CBF8E5" w14:textId="473DD5C4" w:rsidR="00F95B40" w:rsidRPr="007A32EE" w:rsidDel="00B52CA7" w:rsidRDefault="00F95B40" w:rsidP="003B3DB5">
      <w:pPr>
        <w:spacing w:line="360" w:lineRule="auto"/>
        <w:jc w:val="both"/>
        <w:rPr>
          <w:ins w:id="21331" w:author="Ritu Kamra" w:date="2021-09-24T17:13:00Z"/>
          <w:del w:id="21332" w:author="Hardik Malhotra" w:date="2021-09-30T12:20:00Z"/>
          <w:rFonts w:ascii="Arial" w:eastAsia="Arial" w:hAnsi="Arial" w:cs="Arial"/>
          <w:color w:val="FF0000"/>
          <w:sz w:val="24"/>
          <w:szCs w:val="24"/>
          <w:rPrChange w:id="21333" w:author="Hardik Malhotra" w:date="2021-09-29T18:43:00Z">
            <w:rPr>
              <w:ins w:id="21334" w:author="Ritu Kamra" w:date="2021-09-24T17:13:00Z"/>
              <w:del w:id="21335" w:author="Hardik Malhotra" w:date="2021-09-30T12:20:00Z"/>
              <w:rFonts w:ascii="Arial" w:eastAsia="Arial" w:hAnsi="Arial" w:cs="Arial"/>
              <w:sz w:val="24"/>
              <w:szCs w:val="24"/>
            </w:rPr>
          </w:rPrChange>
        </w:rPr>
      </w:pPr>
    </w:p>
    <w:p w14:paraId="17D26C1B" w14:textId="792F6735" w:rsidR="003B3DB5" w:rsidRPr="007A32EE" w:rsidDel="00B52CA7" w:rsidRDefault="00F95B40" w:rsidP="003B3DB5">
      <w:pPr>
        <w:spacing w:line="360" w:lineRule="auto"/>
        <w:jc w:val="both"/>
        <w:rPr>
          <w:del w:id="21336" w:author="Hardik Malhotra" w:date="2021-09-30T12:20:00Z"/>
          <w:rFonts w:ascii="Arial" w:eastAsia="Arial" w:hAnsi="Arial" w:cs="Arial"/>
          <w:color w:val="FF0000"/>
          <w:sz w:val="24"/>
          <w:szCs w:val="24"/>
          <w:rPrChange w:id="21337" w:author="Hardik Malhotra" w:date="2021-09-29T18:43:00Z">
            <w:rPr>
              <w:del w:id="21338" w:author="Hardik Malhotra" w:date="2021-09-30T12:20:00Z"/>
              <w:rFonts w:ascii="Arial" w:eastAsia="Arial" w:hAnsi="Arial" w:cs="Arial"/>
              <w:sz w:val="24"/>
              <w:szCs w:val="24"/>
            </w:rPr>
          </w:rPrChange>
        </w:rPr>
      </w:pPr>
      <w:ins w:id="21339" w:author="Ritu Kamra" w:date="2021-09-24T17:12:00Z">
        <w:del w:id="21340" w:author="Hardik Malhotra" w:date="2021-09-30T12:20:00Z">
          <w:r w:rsidRPr="007A32EE" w:rsidDel="00B52CA7">
            <w:rPr>
              <w:rFonts w:ascii="Arial" w:eastAsia="Arial" w:hAnsi="Arial" w:cs="Arial"/>
              <w:color w:val="FF0000"/>
              <w:sz w:val="24"/>
              <w:szCs w:val="24"/>
              <w:lang w:val="en-US"/>
              <w:rPrChange w:id="21341" w:author="Hardik Malhotra" w:date="2021-09-29T18:43:00Z">
                <w:rPr>
                  <w:rFonts w:ascii="Arial" w:eastAsia="Arial" w:hAnsi="Arial" w:cs="Arial"/>
                  <w:color w:val="2E74B5" w:themeColor="accent5" w:themeShade="BF"/>
                  <w:sz w:val="24"/>
                  <w:szCs w:val="24"/>
                  <w:lang w:val="en-US"/>
                </w:rPr>
              </w:rPrChange>
            </w:rPr>
            <w:delText xml:space="preserve"> </w:delText>
          </w:r>
        </w:del>
      </w:ins>
      <w:del w:id="21342" w:author="Hardik Malhotra" w:date="2021-09-30T12:20:00Z">
        <w:r w:rsidR="003B3DB5" w:rsidRPr="007A32EE" w:rsidDel="00B52CA7">
          <w:rPr>
            <w:rFonts w:ascii="Arial" w:eastAsia="Arial" w:hAnsi="Arial" w:cs="Arial"/>
            <w:color w:val="FF0000"/>
            <w:sz w:val="24"/>
            <w:szCs w:val="24"/>
            <w:lang w:val="en-US"/>
            <w:rPrChange w:id="21343" w:author="Hardik Malhotra" w:date="2021-09-29T18:43:00Z">
              <w:rPr>
                <w:rFonts w:ascii="Arial" w:eastAsia="Arial" w:hAnsi="Arial" w:cs="Arial"/>
                <w:sz w:val="24"/>
                <w:szCs w:val="24"/>
                <w:lang w:val="en-US"/>
              </w:rPr>
            </w:rPrChange>
          </w:rPr>
          <w:delText>Commercial construction, providing particularly strong bonding adhesives, sealants and fillers</w:delText>
        </w:r>
        <w:r w:rsidR="003B3DB5" w:rsidRPr="007A32EE" w:rsidDel="00B52CA7">
          <w:rPr>
            <w:rFonts w:ascii="Arial" w:eastAsia="Arial" w:hAnsi="Arial" w:cs="Arial"/>
            <w:color w:val="FF0000"/>
            <w:sz w:val="24"/>
            <w:szCs w:val="24"/>
            <w:rPrChange w:id="21344" w:author="Hardik Malhotra" w:date="2021-09-29T18:43:00Z">
              <w:rPr>
                <w:rFonts w:ascii="Arial" w:eastAsia="Arial" w:hAnsi="Arial" w:cs="Arial"/>
                <w:sz w:val="24"/>
                <w:szCs w:val="24"/>
              </w:rPr>
            </w:rPrChange>
          </w:rPr>
          <w:delText xml:space="preserve"> , </w:delText>
        </w:r>
        <w:r w:rsidR="003B3DB5" w:rsidRPr="007A32EE" w:rsidDel="00B52CA7">
          <w:rPr>
            <w:rFonts w:ascii="Arial" w:eastAsia="Arial" w:hAnsi="Arial" w:cs="Arial"/>
            <w:color w:val="FF0000"/>
            <w:sz w:val="24"/>
            <w:szCs w:val="24"/>
            <w:lang w:val="en-US"/>
            <w:rPrChange w:id="21345" w:author="Hardik Malhotra" w:date="2021-09-29T18:43:00Z">
              <w:rPr>
                <w:rFonts w:ascii="Arial" w:eastAsia="Arial" w:hAnsi="Arial" w:cs="Arial"/>
                <w:sz w:val="24"/>
                <w:szCs w:val="24"/>
                <w:lang w:val="en-US"/>
              </w:rPr>
            </w:rPrChange>
          </w:rPr>
          <w:delText>epoxy resins are suitable for internal and external use given their strength, durability and chemical resistance of mechanical fixings and to repair bridge &amp; decks. . As the largest end-user sector examined, accounting for approx. 9% of total epoxy manufacture sale.</w:delText>
        </w:r>
      </w:del>
    </w:p>
    <w:p w14:paraId="354A1C74" w14:textId="27B503BB" w:rsidR="0069120A" w:rsidDel="00B52CA7" w:rsidRDefault="00F95B40" w:rsidP="003B3DB5">
      <w:pPr>
        <w:spacing w:line="360" w:lineRule="auto"/>
        <w:jc w:val="both"/>
        <w:rPr>
          <w:ins w:id="21346" w:author="Dilip Kumar" w:date="2021-09-25T12:17:00Z"/>
          <w:del w:id="21347" w:author="Hardik Malhotra" w:date="2021-09-30T12:20:00Z"/>
          <w:rFonts w:ascii="Arial" w:eastAsia="Arial" w:hAnsi="Arial" w:cs="Arial"/>
          <w:sz w:val="24"/>
          <w:szCs w:val="24"/>
          <w:lang w:val="en-US"/>
        </w:rPr>
        <w:sectPr w:rsidR="0069120A" w:rsidDel="00B52CA7"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21348" w:author="Hardik Malhotra" w:date="2021-09-30T12:48:00Z">
            <w:sectPr w:rsidR="0069120A" w:rsidDel="00B52CA7" w:rsidSect="00AF4AFC">
              <w:pgMar w:top="1134" w:right="836" w:bottom="630" w:left="900" w:header="708" w:footer="708" w:gutter="0"/>
            </w:sectPr>
          </w:sectPrChange>
        </w:sectPr>
      </w:pPr>
      <w:ins w:id="21349" w:author="Ritu Kamra" w:date="2021-09-24T17:12:00Z">
        <w:del w:id="21350" w:author="Hardik Malhotra" w:date="2021-09-30T12:20:00Z">
          <w:r w:rsidRPr="007A32EE" w:rsidDel="00B52CA7">
            <w:rPr>
              <w:rFonts w:ascii="Arial" w:eastAsia="Arial" w:hAnsi="Arial" w:cs="Arial"/>
              <w:color w:val="FF0000"/>
              <w:sz w:val="24"/>
              <w:szCs w:val="24"/>
              <w:lang w:val="en-US"/>
              <w:rPrChange w:id="21351" w:author="Hardik Malhotra" w:date="2021-09-29T18:43:00Z">
                <w:rPr>
                  <w:rFonts w:ascii="Arial" w:eastAsia="Arial" w:hAnsi="Arial" w:cs="Arial"/>
                  <w:color w:val="2E74B5" w:themeColor="accent5" w:themeShade="BF"/>
                  <w:sz w:val="24"/>
                  <w:szCs w:val="24"/>
                  <w:lang w:val="en-US"/>
                </w:rPr>
              </w:rPrChange>
            </w:rPr>
            <w:delText xml:space="preserve">It is used in </w:delText>
          </w:r>
        </w:del>
      </w:ins>
      <w:del w:id="21352" w:author="Hardik Malhotra" w:date="2021-09-30T12:20:00Z">
        <w:r w:rsidR="003B3DB5" w:rsidRPr="007A32EE" w:rsidDel="00B52CA7">
          <w:rPr>
            <w:rFonts w:ascii="Arial" w:eastAsia="Arial" w:hAnsi="Arial" w:cs="Arial"/>
            <w:color w:val="FF0000"/>
            <w:sz w:val="24"/>
            <w:szCs w:val="24"/>
            <w:lang w:val="en-US"/>
            <w:rPrChange w:id="21353" w:author="Hardik Malhotra" w:date="2021-09-29T18:43:00Z">
              <w:rPr>
                <w:rFonts w:ascii="Arial" w:eastAsia="Arial" w:hAnsi="Arial" w:cs="Arial"/>
                <w:sz w:val="24"/>
                <w:szCs w:val="24"/>
                <w:lang w:val="en-US"/>
              </w:rPr>
            </w:rPrChange>
          </w:rPr>
          <w:delText>manufacturing of wind turbine blades as structural elements, (reinforced fiber composites), as coatings of generators and other components and as adhesives</w:delText>
        </w:r>
        <w:r w:rsidR="003B3DB5" w:rsidRPr="007B0EA9" w:rsidDel="00B52CA7">
          <w:rPr>
            <w:rFonts w:ascii="Arial" w:eastAsia="Arial" w:hAnsi="Arial" w:cs="Arial"/>
            <w:sz w:val="24"/>
            <w:szCs w:val="24"/>
            <w:lang w:val="en-US"/>
          </w:rPr>
          <w:delText>.</w:delText>
        </w:r>
      </w:del>
    </w:p>
    <w:p w14:paraId="7E8A107C" w14:textId="6B5BAB61" w:rsidR="003B3DB5" w:rsidDel="005F21EC" w:rsidRDefault="003B3DB5" w:rsidP="00D47A79">
      <w:pPr>
        <w:spacing w:line="360" w:lineRule="auto"/>
        <w:jc w:val="both"/>
        <w:rPr>
          <w:del w:id="21354" w:author="Hardik Malhotra" w:date="2021-09-30T21:54:00Z"/>
          <w:rFonts w:ascii="Arial" w:eastAsia="Arial" w:hAnsi="Arial" w:cs="Arial"/>
          <w:sz w:val="24"/>
          <w:szCs w:val="24"/>
        </w:rPr>
      </w:pPr>
      <w:del w:id="21355" w:author="Hardik Malhotra" w:date="2021-09-30T12:20:00Z">
        <w:r w:rsidRPr="007B0EA9" w:rsidDel="00B52CA7">
          <w:rPr>
            <w:rFonts w:ascii="Arial" w:eastAsia="Arial" w:hAnsi="Arial" w:cs="Arial"/>
            <w:sz w:val="24"/>
            <w:szCs w:val="24"/>
            <w:lang w:val="en-US"/>
          </w:rPr>
          <w:delText xml:space="preserve"> </w:delText>
        </w:r>
      </w:del>
    </w:p>
    <w:p w14:paraId="36CA9F86" w14:textId="1656B81E" w:rsidR="005F21EC" w:rsidRDefault="005F21EC" w:rsidP="003B3DB5">
      <w:pPr>
        <w:spacing w:line="360" w:lineRule="auto"/>
        <w:jc w:val="both"/>
        <w:rPr>
          <w:ins w:id="21356" w:author="Hardik Malhotra" w:date="2021-09-30T21:54:00Z"/>
          <w:rFonts w:ascii="Arial" w:eastAsia="Arial" w:hAnsi="Arial" w:cs="Arial"/>
          <w:sz w:val="24"/>
          <w:szCs w:val="24"/>
        </w:rPr>
      </w:pPr>
    </w:p>
    <w:p w14:paraId="77866DC4" w14:textId="77777777" w:rsidR="00F95B40" w:rsidDel="005F21EC" w:rsidRDefault="00F95B40" w:rsidP="00D47A79">
      <w:pPr>
        <w:spacing w:line="360" w:lineRule="auto"/>
        <w:jc w:val="both"/>
        <w:rPr>
          <w:ins w:id="21357" w:author="Ritu Kamra" w:date="2021-09-24T17:16:00Z"/>
          <w:del w:id="21358" w:author="Hardik Malhotra" w:date="2021-09-30T21:54:00Z"/>
          <w:rFonts w:ascii="Arial" w:eastAsia="Arial" w:hAnsi="Arial" w:cs="Arial"/>
          <w:sz w:val="24"/>
          <w:szCs w:val="24"/>
        </w:rPr>
      </w:pPr>
    </w:p>
    <w:p w14:paraId="2E9C7426" w14:textId="77777777" w:rsidR="00F95B40" w:rsidRDefault="00F95B40" w:rsidP="00D47A79">
      <w:pPr>
        <w:spacing w:line="360" w:lineRule="auto"/>
        <w:jc w:val="both"/>
        <w:rPr>
          <w:ins w:id="21359" w:author="Ritu Kamra" w:date="2021-09-24T17:16:00Z"/>
          <w:rFonts w:ascii="Arial" w:eastAsia="Arial" w:hAnsi="Arial" w:cs="Arial"/>
          <w:sz w:val="24"/>
          <w:szCs w:val="24"/>
        </w:rPr>
      </w:pPr>
    </w:p>
    <w:p w14:paraId="5661313C" w14:textId="38A49A04" w:rsidR="00F95B40" w:rsidDel="00F432EB" w:rsidRDefault="005858C1" w:rsidP="00D47A79">
      <w:pPr>
        <w:spacing w:line="360" w:lineRule="auto"/>
        <w:jc w:val="both"/>
        <w:rPr>
          <w:ins w:id="21360" w:author="Ritu Kamra" w:date="2021-09-24T17:16:00Z"/>
          <w:del w:id="21361" w:author="Neeshu Bhadauriya" w:date="2021-09-27T15:37:00Z"/>
          <w:rFonts w:ascii="Arial" w:eastAsia="Arial" w:hAnsi="Arial" w:cs="Arial"/>
          <w:sz w:val="24"/>
          <w:szCs w:val="24"/>
        </w:rPr>
      </w:pPr>
      <w:r>
        <w:rPr>
          <w:noProof/>
        </w:rPr>
        <w:pict w14:anchorId="74D8B4FF">
          <v:shape id="_x0000_s1380" type="#_x0000_t202" style="position:absolute;left:0;text-align:left;margin-left:-.75pt;margin-top:-3pt;width:508.5pt;height:20.25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" filled="f" stroked="f">
            <v:textbox>
              <w:txbxContent>
                <w:p w14:paraId="58426800" w14:textId="1CB13E37" w:rsidR="00674114" w:rsidRPr="002F3659" w:rsidRDefault="00674114" w:rsidP="00674114">
                  <w:pPr>
                    <w:spacing w:line="360" w:lineRule="auto"/>
                    <w:textAlignment w:val="baseline"/>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3.2.1.</w:t>
                  </w:r>
                  <w:ins w:id="21362" w:author="Neeshu Bhadauriya" w:date="2021-09-27T15:38:00Z">
                    <w:r w:rsidR="00F432EB">
                      <w:rPr>
                        <w:rFonts w:ascii="Verdana" w:eastAsia="Verdana" w:hAnsi="Verdana" w:cs="Verdana"/>
                        <w:b/>
                        <w:bCs/>
                        <w:color w:val="000000" w:themeColor="text1"/>
                        <w:kern w:val="24"/>
                        <w:sz w:val="20"/>
                        <w:szCs w:val="20"/>
                      </w:rPr>
                      <w:t>4</w:t>
                    </w:r>
                  </w:ins>
                  <w:del w:id="21363" w:author="Neeshu Bhadauriya" w:date="2021-09-27T15:38:00Z">
                    <w:r w:rsidR="0069198A" w:rsidRPr="002F3659" w:rsidDel="00F432EB">
                      <w:rPr>
                        <w:rFonts w:ascii="Verdana" w:eastAsia="Verdana" w:hAnsi="Verdana" w:cs="Verdana"/>
                        <w:b/>
                        <w:bCs/>
                        <w:color w:val="000000" w:themeColor="text1"/>
                        <w:kern w:val="24"/>
                        <w:sz w:val="20"/>
                        <w:szCs w:val="20"/>
                      </w:rPr>
                      <w:delText>2</w:delText>
                    </w:r>
                  </w:del>
                  <w:r w:rsidR="0069198A" w:rsidRPr="002F3659">
                    <w:rPr>
                      <w:rFonts w:ascii="Verdana" w:eastAsia="Verdana" w:hAnsi="Verdana" w:cs="Verdana"/>
                      <w:b/>
                      <w:bCs/>
                      <w:color w:val="000000" w:themeColor="text1"/>
                      <w:kern w:val="24"/>
                      <w:sz w:val="20"/>
                      <w:szCs w:val="20"/>
                    </w:rPr>
                    <w:t>.</w:t>
                  </w:r>
                  <w:r w:rsidRPr="002F3659">
                    <w:rPr>
                      <w:rFonts w:ascii="Verdana" w:eastAsia="Verdana" w:hAnsi="Verdana" w:cs="Verdana"/>
                      <w:b/>
                      <w:bCs/>
                      <w:color w:val="000000" w:themeColor="text1"/>
                      <w:kern w:val="24"/>
                      <w:sz w:val="20"/>
                      <w:szCs w:val="20"/>
                    </w:rPr>
                    <w:t xml:space="preserve"> Demand By Type</w:t>
                  </w:r>
                </w:p>
              </w:txbxContent>
            </v:textbox>
            <w10:wrap anchorx="margin"/>
          </v:shape>
        </w:pict>
      </w:r>
    </w:p>
    <w:p w14:paraId="231635A8" w14:textId="606FE9F2" w:rsidR="00CB55FA" w:rsidRDefault="005858C1" w:rsidP="00D47A79">
      <w:pPr>
        <w:spacing w:line="360" w:lineRule="auto"/>
        <w:jc w:val="both"/>
        <w:rPr>
          <w:rFonts w:ascii="Arial" w:eastAsia="Arial" w:hAnsi="Arial" w:cs="Arial"/>
          <w:sz w:val="24"/>
          <w:szCs w:val="24"/>
        </w:rPr>
      </w:pPr>
      <w:r>
        <w:rPr>
          <w:noProof/>
        </w:rPr>
        <w:pict w14:anchorId="7C659772">
          <v:shape id="_x0000_s1379" type="#_x0000_t202" style="position:absolute;left:0;text-align:left;margin-left:457.3pt;margin-top:17.7pt;width:508.5pt;height:22.95pt;z-index:2517626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" filled="f" stroked="f">
            <v:textbox style="mso-fit-shape-to-text:t">
              <w:txbxContent>
                <w:p w14:paraId="1531C5F5" w14:textId="5FE0F70F" w:rsidR="0068477D" w:rsidRPr="002F3659" w:rsidRDefault="0068477D" w:rsidP="0068477D">
                  <w:pPr>
                    <w:spacing w:line="360" w:lineRule="auto"/>
                    <w:textAlignment w:val="baseline"/>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 xml:space="preserve">Figure </w:t>
                  </w:r>
                  <w:ins w:id="21364" w:author="Ritu Kamra" w:date="2021-09-27T17:11:00Z">
                    <w:r w:rsidR="003427EB">
                      <w:rPr>
                        <w:rFonts w:ascii="Verdana" w:eastAsia="Verdana" w:hAnsi="Verdana" w:cs="Verdana"/>
                        <w:b/>
                        <w:bCs/>
                        <w:color w:val="000000" w:themeColor="text1"/>
                        <w:kern w:val="24"/>
                        <w:sz w:val="20"/>
                        <w:szCs w:val="20"/>
                      </w:rPr>
                      <w:t>2</w:t>
                    </w:r>
                  </w:ins>
                  <w:ins w:id="21365" w:author="Ritu Kamra" w:date="2021-09-27T17:41:00Z">
                    <w:r w:rsidR="00054F74">
                      <w:rPr>
                        <w:rFonts w:ascii="Verdana" w:eastAsia="Verdana" w:hAnsi="Verdana" w:cs="Verdana"/>
                        <w:b/>
                        <w:bCs/>
                        <w:color w:val="000000" w:themeColor="text1"/>
                        <w:kern w:val="24"/>
                        <w:sz w:val="20"/>
                        <w:szCs w:val="20"/>
                      </w:rPr>
                      <w:t>2</w:t>
                    </w:r>
                  </w:ins>
                  <w:del w:id="21366" w:author="Ritu Kamra" w:date="2021-09-27T17:11:00Z">
                    <w:r w:rsidRPr="002F3659" w:rsidDel="003427EB">
                      <w:rPr>
                        <w:rFonts w:ascii="Verdana" w:eastAsia="Verdana" w:hAnsi="Verdana" w:cs="Verdana"/>
                        <w:b/>
                        <w:bCs/>
                        <w:color w:val="000000" w:themeColor="text1"/>
                        <w:kern w:val="24"/>
                        <w:sz w:val="20"/>
                        <w:szCs w:val="20"/>
                      </w:rPr>
                      <w:delText>25</w:delText>
                    </w:r>
                  </w:del>
                  <w:r w:rsidRPr="002F3659">
                    <w:rPr>
                      <w:rFonts w:ascii="Verdana" w:eastAsia="Verdana" w:hAnsi="Verdana" w:cs="Verdana"/>
                      <w:b/>
                      <w:bCs/>
                      <w:color w:val="000000" w:themeColor="text1"/>
                      <w:kern w:val="24"/>
                      <w:sz w:val="20"/>
                      <w:szCs w:val="20"/>
                    </w:rPr>
                    <w:t xml:space="preserve">: Asia Pacific </w:t>
                  </w:r>
                  <w:r w:rsidR="00F615C8">
                    <w:rPr>
                      <w:rFonts w:ascii="Verdana" w:eastAsia="Verdana" w:hAnsi="Verdana" w:cs="Verdana"/>
                      <w:b/>
                      <w:bCs/>
                      <w:color w:val="000000" w:themeColor="text1"/>
                      <w:kern w:val="24"/>
                      <w:sz w:val="20"/>
                      <w:szCs w:val="20"/>
                    </w:rPr>
                    <w:t>Epoxy Resin</w:t>
                  </w:r>
                  <w:del w:id="21367" w:author="Ritu Kamra" w:date="2021-09-27T20:36:00Z">
                    <w:r w:rsidRPr="002F3659" w:rsidDel="00D02970">
                      <w:rPr>
                        <w:rFonts w:ascii="Verdana" w:eastAsia="Verdana" w:hAnsi="Verdana" w:cs="Verdana"/>
                        <w:b/>
                        <w:bCs/>
                        <w:color w:val="000000" w:themeColor="text1"/>
                        <w:kern w:val="24"/>
                        <w:sz w:val="20"/>
                        <w:szCs w:val="20"/>
                      </w:rPr>
                      <w:delText xml:space="preserve"> </w:delText>
                    </w:r>
                  </w:del>
                  <w:ins w:id="21368" w:author="Ritu Kamra" w:date="2021-09-27T20:36:00Z">
                    <w:r w:rsidR="00D02970">
                      <w:rPr>
                        <w:rFonts w:ascii="Verdana" w:eastAsia="Verdana" w:hAnsi="Verdana" w:cs="Verdana"/>
                        <w:b/>
                        <w:bCs/>
                        <w:color w:val="000000" w:themeColor="text1"/>
                        <w:kern w:val="24"/>
                        <w:sz w:val="20"/>
                        <w:szCs w:val="20"/>
                      </w:rPr>
                      <w:t xml:space="preserve"> Demand</w:t>
                    </w:r>
                  </w:ins>
                  <w:del w:id="21369" w:author="Ritu Kamra" w:date="2021-09-27T20:36:00Z">
                    <w:r w:rsidRPr="002F3659" w:rsidDel="00D02970">
                      <w:rPr>
                        <w:rFonts w:ascii="Verdana" w:eastAsia="Verdana" w:hAnsi="Verdana" w:cs="Verdana"/>
                        <w:b/>
                        <w:bCs/>
                        <w:color w:val="000000" w:themeColor="text1"/>
                        <w:kern w:val="24"/>
                        <w:sz w:val="20"/>
                        <w:szCs w:val="20"/>
                      </w:rPr>
                      <w:delText>Market Share</w:delText>
                    </w:r>
                  </w:del>
                  <w:r w:rsidRPr="002F3659">
                    <w:rPr>
                      <w:rFonts w:ascii="Verdana" w:eastAsia="Verdana" w:hAnsi="Verdana" w:cs="Verdana"/>
                      <w:b/>
                      <w:bCs/>
                      <w:color w:val="000000" w:themeColor="text1"/>
                      <w:kern w:val="24"/>
                      <w:sz w:val="20"/>
                      <w:szCs w:val="20"/>
                    </w:rPr>
                    <w:t>, By Type, By Volume, 2015–2030F</w:t>
                  </w:r>
                </w:p>
              </w:txbxContent>
            </v:textbox>
            <w10:wrap anchorx="margin"/>
          </v:shape>
        </w:pict>
      </w:r>
    </w:p>
    <w:p w14:paraId="64998A30" w14:textId="2C30EDE5" w:rsidR="00674114" w:rsidDel="00064A01" w:rsidRDefault="00674114" w:rsidP="0068477D">
      <w:pPr>
        <w:rPr>
          <w:del w:id="21370" w:author="Hardik Malhotra" w:date="2021-10-01T00:07:00Z"/>
          <w:rFonts w:ascii="Arial" w:eastAsia="Arial" w:hAnsi="Arial" w:cs="Arial"/>
          <w:sz w:val="24"/>
          <w:szCs w:val="24"/>
        </w:rPr>
      </w:pPr>
    </w:p>
    <w:p w14:paraId="03A9490E" w14:textId="46AF58FC" w:rsidR="0068477D" w:rsidDel="005F21EC" w:rsidRDefault="005858C1" w:rsidP="0068477D">
      <w:pPr>
        <w:rPr>
          <w:del w:id="21371" w:author="Hardik Malhotra" w:date="2021-09-30T21:55:00Z"/>
          <w:rFonts w:ascii="Arial" w:eastAsia="Arial" w:hAnsi="Arial" w:cs="Arial"/>
          <w:sz w:val="24"/>
          <w:szCs w:val="24"/>
        </w:rPr>
      </w:pPr>
      <w:r>
        <w:rPr>
          <w:noProof/>
        </w:rPr>
        <w:pict w14:anchorId="2E211856">
          <v:shape id="TextBox 22" o:spid="_x0000_s1378" type="#_x0000_t202" style="position:absolute;margin-left:237pt;margin-top:196.95pt;width:270.75pt;height:24.2pt;z-index:2520227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" filled="f" stroked="f">
            <v:textbox style="mso-fit-shape-to-text:t">
              <w:txbxContent>
                <w:p w14:paraId="51324337" w14:textId="52069E38" w:rsidR="0062149D" w:rsidRPr="002F3659" w:rsidDel="002F65E2" w:rsidRDefault="0062149D" w:rsidP="0062149D">
                  <w:pPr>
                    <w:jc w:val="right"/>
                    <w:textAlignment w:val="baseline"/>
                    <w:rPr>
                      <w:del w:id="21372" w:author="Ritu Kamra" w:date="2021-09-27T20:23:00Z"/>
                      <w:rFonts w:ascii="Verdana" w:eastAsia="Verdana" w:hAnsi="Verdana" w:cs="Verdana"/>
                      <w:i/>
                      <w:iCs/>
                      <w:color w:val="000000" w:themeColor="text1"/>
                      <w:kern w:val="24"/>
                      <w:sz w:val="12"/>
                      <w:szCs w:val="12"/>
                    </w:rPr>
                  </w:pPr>
                  <w:del w:id="21373" w:author="Ritu Kamra" w:date="2021-09-27T20:23:00Z">
                    <w:r w:rsidRPr="002F3659" w:rsidDel="002F65E2">
                      <w:rPr>
                        <w:rFonts w:ascii="Verdana" w:eastAsia="Verdana" w:hAnsi="Verdana" w:cs="Verdana"/>
                        <w:i/>
                        <w:iCs/>
                        <w:color w:val="000000" w:themeColor="text1"/>
                        <w:kern w:val="24"/>
                        <w:sz w:val="12"/>
                        <w:szCs w:val="12"/>
                      </w:rPr>
                      <w:delText>Others include etc.</w:delText>
                    </w:r>
                  </w:del>
                </w:p>
                <w:p w14:paraId="10496562" w14:textId="77777777"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Source: TechSci Research</w:t>
                  </w:r>
                </w:p>
              </w:txbxContent>
            </v:textbox>
            <w10:wrap anchorx="margin"/>
          </v:shape>
        </w:pict>
      </w:r>
      <w:r w:rsidR="00310F5B" w:rsidRPr="0013644D">
        <w:rPr>
          <w:noProof/>
        </w:rPr>
        <w:drawing>
          <wp:inline distT="0" distB="0" distL="0" distR="0" wp14:anchorId="3605DE08" wp14:editId="55E7E4B8">
            <wp:extent cx="6448425" cy="3190875"/>
            <wp:effectExtent l="0" t="0" r="0" b="0"/>
            <wp:docPr id="238" name="Chart 238">
              <a:extLst xmlns:a="http://schemas.openxmlformats.org/drawingml/2006/main">
                <a:ext uri="{FF2B5EF4-FFF2-40B4-BE49-F238E27FC236}">
                  <a16:creationId xmlns:a16="http://schemas.microsoft.com/office/drawing/2014/main" id="{5083EE75-E38F-4D2E-83CF-7096F52B3E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63F4180B" w14:textId="77777777" w:rsidR="0069120A" w:rsidRDefault="0069120A" w:rsidP="005F21EC">
      <w:pPr>
        <w:rPr>
          <w:ins w:id="21374" w:author="Dilip Kumar" w:date="2021-09-25T12:17:00Z"/>
          <w:rFonts w:ascii="Arial" w:eastAsia="Arial" w:hAnsi="Arial" w:cs="Arial"/>
          <w:sz w:val="24"/>
          <w:szCs w:val="24"/>
        </w:rPr>
        <w:sectPr w:rsidR="0069120A"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Change w:id="21375" w:author="Hardik Malhotra" w:date="2021-09-30T21:55:00Z">
          <w:pPr>
            <w:spacing w:line="360" w:lineRule="auto"/>
            <w:jc w:val="both"/>
          </w:pPr>
        </w:pPrChange>
      </w:pPr>
    </w:p>
    <w:tbl>
      <w:tblPr>
        <w:tblW w:w="10321" w:type="dxa"/>
        <w:tblInd w:w="-185" w:type="dxa"/>
        <w:tblLook w:val="04A0" w:firstRow="1" w:lastRow="0" w:firstColumn="1" w:lastColumn="0" w:noHBand="0" w:noVBand="1"/>
      </w:tblPr>
      <w:tblGrid>
        <w:gridCol w:w="1185"/>
        <w:gridCol w:w="519"/>
        <w:gridCol w:w="519"/>
        <w:gridCol w:w="519"/>
        <w:gridCol w:w="520"/>
        <w:gridCol w:w="593"/>
        <w:gridCol w:w="590"/>
        <w:gridCol w:w="590"/>
        <w:gridCol w:w="590"/>
        <w:gridCol w:w="590"/>
        <w:gridCol w:w="590"/>
        <w:gridCol w:w="590"/>
        <w:gridCol w:w="590"/>
        <w:gridCol w:w="590"/>
        <w:gridCol w:w="590"/>
        <w:gridCol w:w="590"/>
        <w:gridCol w:w="566"/>
        <w:tblGridChange w:id="21376">
          <w:tblGrid>
            <w:gridCol w:w="1185"/>
            <w:gridCol w:w="519"/>
            <w:gridCol w:w="519"/>
            <w:gridCol w:w="519"/>
            <w:gridCol w:w="520"/>
            <w:gridCol w:w="593"/>
            <w:gridCol w:w="590"/>
            <w:gridCol w:w="590"/>
            <w:gridCol w:w="590"/>
            <w:gridCol w:w="590"/>
            <w:gridCol w:w="590"/>
            <w:gridCol w:w="590"/>
            <w:gridCol w:w="590"/>
            <w:gridCol w:w="590"/>
            <w:gridCol w:w="590"/>
            <w:gridCol w:w="590"/>
            <w:gridCol w:w="566"/>
          </w:tblGrid>
        </w:tblGridChange>
      </w:tblGrid>
      <w:tr w:rsidR="00092529" w:rsidRPr="00257590" w14:paraId="2AE026F3" w14:textId="77777777" w:rsidTr="00092529">
        <w:trPr>
          <w:trHeight w:val="284"/>
          <w:ins w:id="21377" w:author="Hardik Malhotra" w:date="2021-10-01T14:45:00Z"/>
        </w:trPr>
        <w:tc>
          <w:tcPr>
            <w:tcW w:w="1185"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3C15A18A" w14:textId="77777777" w:rsidR="00092529" w:rsidRPr="00257590" w:rsidRDefault="00092529" w:rsidP="00092529">
            <w:pPr>
              <w:spacing w:after="0" w:line="240" w:lineRule="auto"/>
              <w:jc w:val="center"/>
              <w:rPr>
                <w:ins w:id="21378" w:author="Hardik Malhotra" w:date="2021-10-01T14:45:00Z"/>
                <w:rFonts w:ascii="Verdana" w:eastAsia="Times New Roman" w:hAnsi="Verdana" w:cs="Arial"/>
                <w:b/>
                <w:bCs/>
                <w:color w:val="FFFFFF" w:themeColor="background1"/>
                <w:sz w:val="10"/>
                <w:szCs w:val="10"/>
                <w:lang w:val="en-US"/>
              </w:rPr>
            </w:pPr>
            <w:ins w:id="21379" w:author="Hardik Malhotra" w:date="2021-10-01T14:45:00Z">
              <w:r w:rsidRPr="00257590">
                <w:rPr>
                  <w:rFonts w:ascii="Verdana" w:eastAsia="Times New Roman" w:hAnsi="Verdana" w:cs="Arial"/>
                  <w:b/>
                  <w:bCs/>
                  <w:color w:val="FFFFFF" w:themeColor="background1"/>
                  <w:sz w:val="10"/>
                  <w:szCs w:val="10"/>
                  <w:lang w:val="en-US"/>
                </w:rPr>
                <w:t>Demand by</w:t>
              </w:r>
              <w:r>
                <w:rPr>
                  <w:rFonts w:ascii="Verdana" w:eastAsia="Times New Roman" w:hAnsi="Verdana" w:cs="Arial"/>
                  <w:b/>
                  <w:bCs/>
                  <w:color w:val="FFFFFF" w:themeColor="background1"/>
                  <w:sz w:val="10"/>
                  <w:szCs w:val="10"/>
                  <w:lang w:val="en-US"/>
                </w:rPr>
                <w:t xml:space="preserve"> Type</w:t>
              </w:r>
            </w:ins>
          </w:p>
        </w:tc>
        <w:tc>
          <w:tcPr>
            <w:tcW w:w="519" w:type="dxa"/>
            <w:tcBorders>
              <w:top w:val="single" w:sz="4" w:space="0" w:color="auto"/>
              <w:left w:val="nil"/>
              <w:bottom w:val="single" w:sz="4" w:space="0" w:color="auto"/>
              <w:right w:val="single" w:sz="4" w:space="0" w:color="auto"/>
            </w:tcBorders>
            <w:shd w:val="clear" w:color="auto" w:fill="C00000"/>
            <w:noWrap/>
            <w:vAlign w:val="center"/>
            <w:hideMark/>
          </w:tcPr>
          <w:p w14:paraId="24E2F1CB" w14:textId="77777777" w:rsidR="00092529" w:rsidRPr="00257590" w:rsidRDefault="00092529" w:rsidP="00092529">
            <w:pPr>
              <w:spacing w:after="0" w:line="480" w:lineRule="auto"/>
              <w:jc w:val="center"/>
              <w:rPr>
                <w:ins w:id="21380" w:author="Hardik Malhotra" w:date="2021-10-01T14:45:00Z"/>
                <w:rFonts w:ascii="Verdana" w:eastAsia="Times New Roman" w:hAnsi="Verdana" w:cs="Arial"/>
                <w:b/>
                <w:bCs/>
                <w:color w:val="FFFFFF" w:themeColor="background1"/>
                <w:sz w:val="10"/>
                <w:szCs w:val="10"/>
                <w:lang w:val="en-US"/>
              </w:rPr>
            </w:pPr>
            <w:ins w:id="21381" w:author="Hardik Malhotra" w:date="2021-10-01T14:45:00Z">
              <w:r w:rsidRPr="00257590">
                <w:rPr>
                  <w:rFonts w:ascii="Verdana" w:eastAsia="Times New Roman" w:hAnsi="Verdana" w:cs="Arial"/>
                  <w:b/>
                  <w:bCs/>
                  <w:color w:val="FFFFFF" w:themeColor="background1"/>
                  <w:sz w:val="10"/>
                  <w:szCs w:val="10"/>
                  <w:lang w:val="en-US"/>
                </w:rPr>
                <w:t>2015</w:t>
              </w:r>
            </w:ins>
          </w:p>
        </w:tc>
        <w:tc>
          <w:tcPr>
            <w:tcW w:w="519" w:type="dxa"/>
            <w:tcBorders>
              <w:top w:val="single" w:sz="4" w:space="0" w:color="auto"/>
              <w:left w:val="nil"/>
              <w:bottom w:val="single" w:sz="4" w:space="0" w:color="auto"/>
              <w:right w:val="single" w:sz="4" w:space="0" w:color="auto"/>
            </w:tcBorders>
            <w:shd w:val="clear" w:color="auto" w:fill="C00000"/>
            <w:noWrap/>
            <w:vAlign w:val="center"/>
            <w:hideMark/>
          </w:tcPr>
          <w:p w14:paraId="3162B73D" w14:textId="77777777" w:rsidR="00092529" w:rsidRPr="00257590" w:rsidRDefault="00092529" w:rsidP="00092529">
            <w:pPr>
              <w:spacing w:after="0" w:line="480" w:lineRule="auto"/>
              <w:jc w:val="center"/>
              <w:rPr>
                <w:ins w:id="21382" w:author="Hardik Malhotra" w:date="2021-10-01T14:45:00Z"/>
                <w:rFonts w:ascii="Verdana" w:eastAsia="Times New Roman" w:hAnsi="Verdana" w:cs="Arial"/>
                <w:b/>
                <w:bCs/>
                <w:color w:val="FFFFFF" w:themeColor="background1"/>
                <w:sz w:val="10"/>
                <w:szCs w:val="10"/>
                <w:lang w:val="en-US"/>
              </w:rPr>
            </w:pPr>
            <w:ins w:id="21383" w:author="Hardik Malhotra" w:date="2021-10-01T14:45:00Z">
              <w:r w:rsidRPr="00257590">
                <w:rPr>
                  <w:rFonts w:ascii="Verdana" w:eastAsia="Times New Roman" w:hAnsi="Verdana" w:cs="Arial"/>
                  <w:b/>
                  <w:bCs/>
                  <w:color w:val="FFFFFF" w:themeColor="background1"/>
                  <w:sz w:val="10"/>
                  <w:szCs w:val="10"/>
                  <w:lang w:val="en-US"/>
                </w:rPr>
                <w:t>2016</w:t>
              </w:r>
            </w:ins>
          </w:p>
        </w:tc>
        <w:tc>
          <w:tcPr>
            <w:tcW w:w="519" w:type="dxa"/>
            <w:tcBorders>
              <w:top w:val="single" w:sz="4" w:space="0" w:color="auto"/>
              <w:left w:val="nil"/>
              <w:bottom w:val="single" w:sz="4" w:space="0" w:color="auto"/>
              <w:right w:val="single" w:sz="4" w:space="0" w:color="auto"/>
            </w:tcBorders>
            <w:shd w:val="clear" w:color="auto" w:fill="C00000"/>
            <w:noWrap/>
            <w:vAlign w:val="bottom"/>
            <w:hideMark/>
          </w:tcPr>
          <w:p w14:paraId="331C655E" w14:textId="77777777" w:rsidR="00092529" w:rsidRPr="00257590" w:rsidRDefault="00092529" w:rsidP="00092529">
            <w:pPr>
              <w:spacing w:after="0" w:line="480" w:lineRule="auto"/>
              <w:jc w:val="center"/>
              <w:rPr>
                <w:ins w:id="21384" w:author="Hardik Malhotra" w:date="2021-10-01T14:45:00Z"/>
                <w:rFonts w:ascii="Verdana" w:eastAsia="Times New Roman" w:hAnsi="Verdana" w:cs="Arial"/>
                <w:b/>
                <w:bCs/>
                <w:color w:val="FFFFFF" w:themeColor="background1"/>
                <w:sz w:val="10"/>
                <w:szCs w:val="10"/>
                <w:lang w:val="en-US"/>
              </w:rPr>
            </w:pPr>
            <w:ins w:id="21385" w:author="Hardik Malhotra" w:date="2021-10-01T14:45:00Z">
              <w:r w:rsidRPr="00257590">
                <w:rPr>
                  <w:rFonts w:ascii="Verdana" w:eastAsia="Times New Roman" w:hAnsi="Verdana" w:cs="Arial"/>
                  <w:b/>
                  <w:bCs/>
                  <w:color w:val="FFFFFF" w:themeColor="background1"/>
                  <w:sz w:val="10"/>
                  <w:szCs w:val="10"/>
                  <w:lang w:val="en-US"/>
                </w:rPr>
                <w:t>2017</w:t>
              </w:r>
            </w:ins>
          </w:p>
        </w:tc>
        <w:tc>
          <w:tcPr>
            <w:tcW w:w="520" w:type="dxa"/>
            <w:tcBorders>
              <w:top w:val="single" w:sz="4" w:space="0" w:color="auto"/>
              <w:left w:val="nil"/>
              <w:bottom w:val="single" w:sz="4" w:space="0" w:color="auto"/>
              <w:right w:val="single" w:sz="4" w:space="0" w:color="auto"/>
            </w:tcBorders>
            <w:shd w:val="clear" w:color="auto" w:fill="C00000"/>
            <w:noWrap/>
            <w:vAlign w:val="bottom"/>
            <w:hideMark/>
          </w:tcPr>
          <w:p w14:paraId="6369A88E" w14:textId="77777777" w:rsidR="00092529" w:rsidRPr="00257590" w:rsidRDefault="00092529" w:rsidP="00092529">
            <w:pPr>
              <w:spacing w:after="0" w:line="480" w:lineRule="auto"/>
              <w:jc w:val="center"/>
              <w:rPr>
                <w:ins w:id="21386" w:author="Hardik Malhotra" w:date="2021-10-01T14:45:00Z"/>
                <w:rFonts w:ascii="Verdana" w:eastAsia="Times New Roman" w:hAnsi="Verdana" w:cs="Arial"/>
                <w:b/>
                <w:bCs/>
                <w:color w:val="FFFFFF" w:themeColor="background1"/>
                <w:sz w:val="10"/>
                <w:szCs w:val="10"/>
                <w:lang w:val="en-US"/>
              </w:rPr>
            </w:pPr>
            <w:ins w:id="21387" w:author="Hardik Malhotra" w:date="2021-10-01T14:45:00Z">
              <w:r w:rsidRPr="00257590">
                <w:rPr>
                  <w:rFonts w:ascii="Verdana" w:eastAsia="Times New Roman" w:hAnsi="Verdana" w:cs="Arial"/>
                  <w:b/>
                  <w:bCs/>
                  <w:color w:val="FFFFFF" w:themeColor="background1"/>
                  <w:sz w:val="10"/>
                  <w:szCs w:val="10"/>
                  <w:lang w:val="en-US"/>
                </w:rPr>
                <w:t>2018</w:t>
              </w:r>
            </w:ins>
          </w:p>
        </w:tc>
        <w:tc>
          <w:tcPr>
            <w:tcW w:w="593" w:type="dxa"/>
            <w:tcBorders>
              <w:top w:val="single" w:sz="4" w:space="0" w:color="auto"/>
              <w:left w:val="nil"/>
              <w:bottom w:val="single" w:sz="4" w:space="0" w:color="auto"/>
              <w:right w:val="single" w:sz="4" w:space="0" w:color="auto"/>
            </w:tcBorders>
            <w:shd w:val="clear" w:color="auto" w:fill="C00000"/>
            <w:noWrap/>
            <w:vAlign w:val="bottom"/>
            <w:hideMark/>
          </w:tcPr>
          <w:p w14:paraId="67742E85" w14:textId="77777777" w:rsidR="00092529" w:rsidRPr="00257590" w:rsidRDefault="00092529" w:rsidP="00092529">
            <w:pPr>
              <w:spacing w:after="0" w:line="480" w:lineRule="auto"/>
              <w:jc w:val="center"/>
              <w:rPr>
                <w:ins w:id="21388" w:author="Hardik Malhotra" w:date="2021-10-01T14:45:00Z"/>
                <w:rFonts w:ascii="Verdana" w:eastAsia="Times New Roman" w:hAnsi="Verdana" w:cs="Arial"/>
                <w:b/>
                <w:bCs/>
                <w:color w:val="FFFFFF" w:themeColor="background1"/>
                <w:sz w:val="10"/>
                <w:szCs w:val="10"/>
                <w:lang w:val="en-US"/>
              </w:rPr>
            </w:pPr>
            <w:ins w:id="21389" w:author="Hardik Malhotra" w:date="2021-10-01T14:45:00Z">
              <w:r w:rsidRPr="00257590">
                <w:rPr>
                  <w:rFonts w:ascii="Verdana" w:eastAsia="Times New Roman" w:hAnsi="Verdana" w:cs="Arial"/>
                  <w:b/>
                  <w:bCs/>
                  <w:color w:val="FFFFFF" w:themeColor="background1"/>
                  <w:sz w:val="10"/>
                  <w:szCs w:val="10"/>
                  <w:lang w:val="en-US"/>
                </w:rPr>
                <w:t>2019E</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6F298379" w14:textId="77777777" w:rsidR="00092529" w:rsidRPr="00257590" w:rsidRDefault="00092529" w:rsidP="00092529">
            <w:pPr>
              <w:spacing w:after="0" w:line="480" w:lineRule="auto"/>
              <w:jc w:val="center"/>
              <w:rPr>
                <w:ins w:id="21390" w:author="Hardik Malhotra" w:date="2021-10-01T14:45:00Z"/>
                <w:rFonts w:ascii="Verdana" w:eastAsia="Times New Roman" w:hAnsi="Verdana" w:cs="Arial"/>
                <w:b/>
                <w:bCs/>
                <w:color w:val="FFFFFF" w:themeColor="background1"/>
                <w:sz w:val="10"/>
                <w:szCs w:val="10"/>
                <w:lang w:val="en-US"/>
              </w:rPr>
            </w:pPr>
            <w:ins w:id="21391" w:author="Hardik Malhotra" w:date="2021-10-01T14:45:00Z">
              <w:r w:rsidRPr="00257590">
                <w:rPr>
                  <w:rFonts w:ascii="Verdana" w:eastAsia="Times New Roman" w:hAnsi="Verdana" w:cs="Arial"/>
                  <w:b/>
                  <w:bCs/>
                  <w:color w:val="FFFFFF" w:themeColor="background1"/>
                  <w:sz w:val="10"/>
                  <w:szCs w:val="10"/>
                  <w:lang w:val="en-US"/>
                </w:rPr>
                <w:t>2020F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26A5AD06" w14:textId="77777777" w:rsidR="00092529" w:rsidRPr="00257590" w:rsidRDefault="00092529" w:rsidP="00092529">
            <w:pPr>
              <w:spacing w:after="0" w:line="480" w:lineRule="auto"/>
              <w:jc w:val="center"/>
              <w:rPr>
                <w:ins w:id="21392" w:author="Hardik Malhotra" w:date="2021-10-01T14:45:00Z"/>
                <w:rFonts w:ascii="Verdana" w:eastAsia="Times New Roman" w:hAnsi="Verdana" w:cs="Arial"/>
                <w:b/>
                <w:bCs/>
                <w:color w:val="FFFFFF" w:themeColor="background1"/>
                <w:sz w:val="10"/>
                <w:szCs w:val="10"/>
                <w:lang w:val="en-US"/>
              </w:rPr>
            </w:pPr>
            <w:ins w:id="21393" w:author="Hardik Malhotra" w:date="2021-10-01T14:45:00Z">
              <w:r w:rsidRPr="00257590">
                <w:rPr>
                  <w:rFonts w:ascii="Verdana" w:eastAsia="Times New Roman" w:hAnsi="Verdana" w:cs="Arial"/>
                  <w:b/>
                  <w:bCs/>
                  <w:color w:val="FFFFFF" w:themeColor="background1"/>
                  <w:sz w:val="10"/>
                  <w:szCs w:val="10"/>
                  <w:lang w:val="en-US"/>
                </w:rPr>
                <w:t>2021F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3CEB8098" w14:textId="77777777" w:rsidR="00092529" w:rsidRPr="00257590" w:rsidRDefault="00092529" w:rsidP="00092529">
            <w:pPr>
              <w:spacing w:after="0" w:line="480" w:lineRule="auto"/>
              <w:jc w:val="center"/>
              <w:rPr>
                <w:ins w:id="21394" w:author="Hardik Malhotra" w:date="2021-10-01T14:45:00Z"/>
                <w:rFonts w:ascii="Verdana" w:eastAsia="Times New Roman" w:hAnsi="Verdana" w:cs="Arial"/>
                <w:b/>
                <w:bCs/>
                <w:color w:val="FFFFFF" w:themeColor="background1"/>
                <w:sz w:val="10"/>
                <w:szCs w:val="10"/>
                <w:lang w:val="en-US"/>
              </w:rPr>
            </w:pPr>
            <w:ins w:id="21395" w:author="Hardik Malhotra" w:date="2021-10-01T14:45:00Z">
              <w:r w:rsidRPr="00257590">
                <w:rPr>
                  <w:rFonts w:ascii="Verdana" w:eastAsia="Times New Roman" w:hAnsi="Verdana" w:cs="Arial"/>
                  <w:b/>
                  <w:bCs/>
                  <w:color w:val="FFFFFF" w:themeColor="background1"/>
                  <w:sz w:val="10"/>
                  <w:szCs w:val="10"/>
                  <w:lang w:val="en-US"/>
                </w:rPr>
                <w:t>2022F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31B110A6" w14:textId="77777777" w:rsidR="00092529" w:rsidRPr="00257590" w:rsidRDefault="00092529" w:rsidP="00092529">
            <w:pPr>
              <w:spacing w:after="0" w:line="480" w:lineRule="auto"/>
              <w:jc w:val="center"/>
              <w:rPr>
                <w:ins w:id="21396" w:author="Hardik Malhotra" w:date="2021-10-01T14:45:00Z"/>
                <w:rFonts w:ascii="Verdana" w:eastAsia="Times New Roman" w:hAnsi="Verdana" w:cs="Arial"/>
                <w:b/>
                <w:bCs/>
                <w:color w:val="FFFFFF" w:themeColor="background1"/>
                <w:sz w:val="10"/>
                <w:szCs w:val="10"/>
                <w:lang w:val="en-US"/>
              </w:rPr>
            </w:pPr>
            <w:ins w:id="21397" w:author="Hardik Malhotra" w:date="2021-10-01T14:45:00Z">
              <w:r w:rsidRPr="00257590">
                <w:rPr>
                  <w:rFonts w:ascii="Verdana" w:eastAsia="Times New Roman" w:hAnsi="Verdana" w:cs="Arial"/>
                  <w:b/>
                  <w:bCs/>
                  <w:color w:val="FFFFFF" w:themeColor="background1"/>
                  <w:sz w:val="10"/>
                  <w:szCs w:val="10"/>
                  <w:lang w:val="en-US"/>
                </w:rPr>
                <w:t>2023F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70D88A71" w14:textId="77777777" w:rsidR="00092529" w:rsidRPr="00257590" w:rsidRDefault="00092529" w:rsidP="00092529">
            <w:pPr>
              <w:spacing w:after="0" w:line="480" w:lineRule="auto"/>
              <w:jc w:val="center"/>
              <w:rPr>
                <w:ins w:id="21398" w:author="Hardik Malhotra" w:date="2021-10-01T14:45:00Z"/>
                <w:rFonts w:ascii="Verdana" w:eastAsia="Times New Roman" w:hAnsi="Verdana" w:cs="Arial"/>
                <w:b/>
                <w:bCs/>
                <w:color w:val="FFFFFF" w:themeColor="background1"/>
                <w:sz w:val="10"/>
                <w:szCs w:val="10"/>
                <w:lang w:val="en-US"/>
              </w:rPr>
            </w:pPr>
            <w:ins w:id="21399" w:author="Hardik Malhotra" w:date="2021-10-01T14:45:00Z">
              <w:r w:rsidRPr="00257590">
                <w:rPr>
                  <w:rFonts w:ascii="Verdana" w:eastAsia="Times New Roman" w:hAnsi="Verdana" w:cs="Arial"/>
                  <w:b/>
                  <w:bCs/>
                  <w:color w:val="FFFFFF" w:themeColor="background1"/>
                  <w:sz w:val="10"/>
                  <w:szCs w:val="10"/>
                  <w:lang w:val="en-US"/>
                </w:rPr>
                <w:t>2024F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3E43FE99" w14:textId="77777777" w:rsidR="00092529" w:rsidRPr="00257590" w:rsidRDefault="00092529" w:rsidP="00092529">
            <w:pPr>
              <w:spacing w:after="0" w:line="480" w:lineRule="auto"/>
              <w:jc w:val="center"/>
              <w:rPr>
                <w:ins w:id="21400" w:author="Hardik Malhotra" w:date="2021-10-01T14:45:00Z"/>
                <w:rFonts w:ascii="Verdana" w:eastAsia="Times New Roman" w:hAnsi="Verdana" w:cs="Arial"/>
                <w:b/>
                <w:bCs/>
                <w:color w:val="FFFFFF" w:themeColor="background1"/>
                <w:sz w:val="10"/>
                <w:szCs w:val="10"/>
                <w:lang w:val="en-US"/>
              </w:rPr>
            </w:pPr>
            <w:ins w:id="21401" w:author="Hardik Malhotra" w:date="2021-10-01T14:45:00Z">
              <w:r w:rsidRPr="00257590">
                <w:rPr>
                  <w:rFonts w:ascii="Verdana" w:eastAsia="Times New Roman" w:hAnsi="Verdana" w:cs="Arial"/>
                  <w:b/>
                  <w:bCs/>
                  <w:color w:val="FFFFFF" w:themeColor="background1"/>
                  <w:sz w:val="10"/>
                  <w:szCs w:val="10"/>
                  <w:lang w:val="en-US"/>
                </w:rPr>
                <w:t>2025F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518AFCA3" w14:textId="77777777" w:rsidR="00092529" w:rsidRPr="00257590" w:rsidRDefault="00092529" w:rsidP="00092529">
            <w:pPr>
              <w:spacing w:after="0" w:line="480" w:lineRule="auto"/>
              <w:jc w:val="center"/>
              <w:rPr>
                <w:ins w:id="21402" w:author="Hardik Malhotra" w:date="2021-10-01T14:45:00Z"/>
                <w:rFonts w:ascii="Verdana" w:eastAsia="Times New Roman" w:hAnsi="Verdana" w:cs="Arial"/>
                <w:b/>
                <w:bCs/>
                <w:color w:val="FFFFFF" w:themeColor="background1"/>
                <w:sz w:val="10"/>
                <w:szCs w:val="10"/>
                <w:lang w:val="en-US"/>
              </w:rPr>
            </w:pPr>
            <w:ins w:id="21403" w:author="Hardik Malhotra" w:date="2021-10-01T14:45:00Z">
              <w:r w:rsidRPr="00257590">
                <w:rPr>
                  <w:rFonts w:ascii="Verdana" w:eastAsia="Times New Roman" w:hAnsi="Verdana" w:cs="Arial"/>
                  <w:b/>
                  <w:bCs/>
                  <w:color w:val="FFFFFF" w:themeColor="background1"/>
                  <w:sz w:val="10"/>
                  <w:szCs w:val="10"/>
                  <w:lang w:val="en-US"/>
                </w:rPr>
                <w:t>2026F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5C0AD6E0" w14:textId="77777777" w:rsidR="00092529" w:rsidRPr="00257590" w:rsidRDefault="00092529" w:rsidP="00092529">
            <w:pPr>
              <w:spacing w:after="0" w:line="480" w:lineRule="auto"/>
              <w:jc w:val="center"/>
              <w:rPr>
                <w:ins w:id="21404" w:author="Hardik Malhotra" w:date="2021-10-01T14:45:00Z"/>
                <w:rFonts w:ascii="Verdana" w:eastAsia="Times New Roman" w:hAnsi="Verdana" w:cs="Arial"/>
                <w:b/>
                <w:bCs/>
                <w:color w:val="FFFFFF" w:themeColor="background1"/>
                <w:sz w:val="10"/>
                <w:szCs w:val="10"/>
                <w:lang w:val="en-US"/>
              </w:rPr>
            </w:pPr>
            <w:ins w:id="21405" w:author="Hardik Malhotra" w:date="2021-10-01T14:45:00Z">
              <w:r w:rsidRPr="00257590">
                <w:rPr>
                  <w:rFonts w:ascii="Verdana" w:eastAsia="Times New Roman" w:hAnsi="Verdana" w:cs="Arial"/>
                  <w:b/>
                  <w:bCs/>
                  <w:color w:val="FFFFFF" w:themeColor="background1"/>
                  <w:sz w:val="10"/>
                  <w:szCs w:val="10"/>
                  <w:lang w:val="en-US"/>
                </w:rPr>
                <w:t>2027F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26E22B2A" w14:textId="77777777" w:rsidR="00092529" w:rsidRPr="00257590" w:rsidRDefault="00092529" w:rsidP="00092529">
            <w:pPr>
              <w:spacing w:after="0" w:line="480" w:lineRule="auto"/>
              <w:jc w:val="center"/>
              <w:rPr>
                <w:ins w:id="21406" w:author="Hardik Malhotra" w:date="2021-10-01T14:45:00Z"/>
                <w:rFonts w:ascii="Verdana" w:eastAsia="Times New Roman" w:hAnsi="Verdana" w:cs="Arial"/>
                <w:b/>
                <w:bCs/>
                <w:color w:val="FFFFFF" w:themeColor="background1"/>
                <w:sz w:val="10"/>
                <w:szCs w:val="10"/>
                <w:lang w:val="en-US"/>
              </w:rPr>
            </w:pPr>
            <w:ins w:id="21407" w:author="Hardik Malhotra" w:date="2021-10-01T14:45:00Z">
              <w:r w:rsidRPr="00257590">
                <w:rPr>
                  <w:rFonts w:ascii="Verdana" w:eastAsia="Times New Roman" w:hAnsi="Verdana" w:cs="Arial"/>
                  <w:b/>
                  <w:bCs/>
                  <w:color w:val="FFFFFF" w:themeColor="background1"/>
                  <w:sz w:val="10"/>
                  <w:szCs w:val="10"/>
                  <w:lang w:val="en-US"/>
                </w:rPr>
                <w:t>2028F</w:t>
              </w:r>
            </w:ins>
          </w:p>
        </w:tc>
        <w:tc>
          <w:tcPr>
            <w:tcW w:w="590" w:type="dxa"/>
            <w:tcBorders>
              <w:top w:val="single" w:sz="4" w:space="0" w:color="auto"/>
              <w:left w:val="nil"/>
              <w:bottom w:val="single" w:sz="4" w:space="0" w:color="auto"/>
              <w:right w:val="nil"/>
            </w:tcBorders>
            <w:shd w:val="clear" w:color="auto" w:fill="C00000"/>
            <w:noWrap/>
            <w:vAlign w:val="bottom"/>
            <w:hideMark/>
          </w:tcPr>
          <w:p w14:paraId="4D9EB14A" w14:textId="77777777" w:rsidR="00092529" w:rsidRPr="00257590" w:rsidRDefault="00092529" w:rsidP="00092529">
            <w:pPr>
              <w:spacing w:after="0" w:line="480" w:lineRule="auto"/>
              <w:jc w:val="center"/>
              <w:rPr>
                <w:ins w:id="21408" w:author="Hardik Malhotra" w:date="2021-10-01T14:45:00Z"/>
                <w:rFonts w:ascii="Verdana" w:eastAsia="Times New Roman" w:hAnsi="Verdana" w:cs="Arial"/>
                <w:b/>
                <w:bCs/>
                <w:color w:val="FFFFFF" w:themeColor="background1"/>
                <w:sz w:val="10"/>
                <w:szCs w:val="10"/>
                <w:lang w:val="en-US"/>
              </w:rPr>
            </w:pPr>
            <w:ins w:id="21409" w:author="Hardik Malhotra" w:date="2021-10-01T14:45:00Z">
              <w:r w:rsidRPr="00257590">
                <w:rPr>
                  <w:rFonts w:ascii="Verdana" w:eastAsia="Times New Roman" w:hAnsi="Verdana" w:cs="Arial"/>
                  <w:b/>
                  <w:bCs/>
                  <w:color w:val="FFFFFF" w:themeColor="background1"/>
                  <w:sz w:val="10"/>
                  <w:szCs w:val="10"/>
                  <w:lang w:val="en-US"/>
                </w:rPr>
                <w:t>2029F</w:t>
              </w:r>
            </w:ins>
          </w:p>
        </w:tc>
        <w:tc>
          <w:tcPr>
            <w:tcW w:w="566"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5C044537" w14:textId="77777777" w:rsidR="00092529" w:rsidRPr="00257590" w:rsidRDefault="00092529" w:rsidP="00092529">
            <w:pPr>
              <w:spacing w:after="0" w:line="480" w:lineRule="auto"/>
              <w:jc w:val="center"/>
              <w:rPr>
                <w:ins w:id="21410" w:author="Hardik Malhotra" w:date="2021-10-01T14:45:00Z"/>
                <w:rFonts w:ascii="Verdana" w:eastAsia="Times New Roman" w:hAnsi="Verdana" w:cs="Arial"/>
                <w:b/>
                <w:bCs/>
                <w:color w:val="FFFFFF" w:themeColor="background1"/>
                <w:sz w:val="10"/>
                <w:szCs w:val="10"/>
                <w:lang w:val="en-US"/>
              </w:rPr>
            </w:pPr>
            <w:ins w:id="21411" w:author="Hardik Malhotra" w:date="2021-10-01T14:45:00Z">
              <w:r w:rsidRPr="00257590">
                <w:rPr>
                  <w:rFonts w:ascii="Verdana" w:eastAsia="Times New Roman" w:hAnsi="Verdana" w:cs="Arial"/>
                  <w:b/>
                  <w:bCs/>
                  <w:color w:val="FFFFFF" w:themeColor="background1"/>
                  <w:sz w:val="10"/>
                  <w:szCs w:val="10"/>
                  <w:lang w:val="en-US"/>
                </w:rPr>
                <w:t>2030F</w:t>
              </w:r>
            </w:ins>
          </w:p>
        </w:tc>
      </w:tr>
      <w:tr w:rsidR="00092529" w:rsidRPr="00257590" w14:paraId="25D671AE" w14:textId="77777777" w:rsidTr="00092529">
        <w:trPr>
          <w:trHeight w:val="334"/>
          <w:ins w:id="21412" w:author="Hardik Malhotra" w:date="2021-10-01T14:45:00Z"/>
        </w:trPr>
        <w:tc>
          <w:tcPr>
            <w:tcW w:w="1185" w:type="dxa"/>
            <w:tcBorders>
              <w:top w:val="nil"/>
              <w:left w:val="single" w:sz="4" w:space="0" w:color="auto"/>
              <w:bottom w:val="single" w:sz="4" w:space="0" w:color="auto"/>
              <w:right w:val="single" w:sz="4" w:space="0" w:color="auto"/>
            </w:tcBorders>
            <w:shd w:val="clear" w:color="000000" w:fill="FFFFFF"/>
            <w:noWrap/>
            <w:vAlign w:val="bottom"/>
            <w:hideMark/>
          </w:tcPr>
          <w:p w14:paraId="7442F531" w14:textId="77777777" w:rsidR="00092529" w:rsidRPr="00257590" w:rsidRDefault="00092529" w:rsidP="00092529">
            <w:pPr>
              <w:spacing w:after="0" w:line="240" w:lineRule="auto"/>
              <w:rPr>
                <w:ins w:id="21413" w:author="Hardik Malhotra" w:date="2021-10-01T14:45:00Z"/>
                <w:rFonts w:ascii="Verdana" w:eastAsia="Times New Roman" w:hAnsi="Verdana" w:cs="Times New Roman"/>
                <w:color w:val="000000"/>
                <w:sz w:val="10"/>
                <w:szCs w:val="10"/>
                <w:lang w:val="en-US"/>
              </w:rPr>
            </w:pPr>
            <w:ins w:id="21414" w:author="Hardik Malhotra" w:date="2021-10-01T14:45:00Z">
              <w:r w:rsidRPr="00257590">
                <w:rPr>
                  <w:rFonts w:ascii="Verdana" w:hAnsi="Verdana"/>
                  <w:color w:val="000000"/>
                  <w:sz w:val="10"/>
                  <w:szCs w:val="10"/>
                </w:rPr>
                <w:t>Bisphenol A Based Resin</w:t>
              </w:r>
            </w:ins>
          </w:p>
        </w:tc>
        <w:tc>
          <w:tcPr>
            <w:tcW w:w="519" w:type="dxa"/>
            <w:tcBorders>
              <w:top w:val="nil"/>
              <w:left w:val="nil"/>
              <w:bottom w:val="single" w:sz="4" w:space="0" w:color="auto"/>
              <w:right w:val="single" w:sz="4" w:space="0" w:color="auto"/>
            </w:tcBorders>
            <w:shd w:val="clear" w:color="000000" w:fill="FFFFFF"/>
            <w:noWrap/>
            <w:vAlign w:val="bottom"/>
            <w:hideMark/>
          </w:tcPr>
          <w:p w14:paraId="47C54C7D" w14:textId="77777777" w:rsidR="00092529" w:rsidRPr="00257590" w:rsidRDefault="00092529" w:rsidP="00092529">
            <w:pPr>
              <w:spacing w:after="0" w:line="240" w:lineRule="auto"/>
              <w:jc w:val="center"/>
              <w:rPr>
                <w:ins w:id="21415" w:author="Hardik Malhotra" w:date="2021-10-01T14:45:00Z"/>
                <w:rFonts w:ascii="Verdana" w:eastAsia="Times New Roman" w:hAnsi="Verdana" w:cs="Times New Roman"/>
                <w:color w:val="000000"/>
                <w:sz w:val="10"/>
                <w:szCs w:val="10"/>
                <w:lang w:val="en-US"/>
              </w:rPr>
            </w:pPr>
            <w:ins w:id="21416" w:author="Hardik Malhotra" w:date="2021-10-01T14:45:00Z">
              <w:r w:rsidRPr="00257590">
                <w:rPr>
                  <w:rFonts w:ascii="Verdana" w:hAnsi="Verdana"/>
                  <w:color w:val="000000"/>
                  <w:sz w:val="10"/>
                  <w:szCs w:val="10"/>
                </w:rPr>
                <w:t>1348</w:t>
              </w:r>
            </w:ins>
          </w:p>
        </w:tc>
        <w:tc>
          <w:tcPr>
            <w:tcW w:w="519" w:type="dxa"/>
            <w:tcBorders>
              <w:top w:val="nil"/>
              <w:left w:val="nil"/>
              <w:bottom w:val="single" w:sz="4" w:space="0" w:color="auto"/>
              <w:right w:val="single" w:sz="4" w:space="0" w:color="auto"/>
            </w:tcBorders>
            <w:shd w:val="clear" w:color="000000" w:fill="FFFFFF"/>
            <w:noWrap/>
            <w:vAlign w:val="bottom"/>
            <w:hideMark/>
          </w:tcPr>
          <w:p w14:paraId="771442A1" w14:textId="77777777" w:rsidR="00092529" w:rsidRPr="00257590" w:rsidRDefault="00092529" w:rsidP="00092529">
            <w:pPr>
              <w:spacing w:after="0" w:line="240" w:lineRule="auto"/>
              <w:jc w:val="center"/>
              <w:rPr>
                <w:ins w:id="21417" w:author="Hardik Malhotra" w:date="2021-10-01T14:45:00Z"/>
                <w:rFonts w:ascii="Verdana" w:eastAsia="Times New Roman" w:hAnsi="Verdana" w:cs="Times New Roman"/>
                <w:color w:val="000000"/>
                <w:sz w:val="10"/>
                <w:szCs w:val="10"/>
                <w:lang w:val="en-US"/>
              </w:rPr>
            </w:pPr>
            <w:ins w:id="21418" w:author="Hardik Malhotra" w:date="2021-10-01T14:45:00Z">
              <w:r w:rsidRPr="00257590">
                <w:rPr>
                  <w:rFonts w:ascii="Verdana" w:hAnsi="Verdana"/>
                  <w:color w:val="000000"/>
                  <w:sz w:val="10"/>
                  <w:szCs w:val="10"/>
                </w:rPr>
                <w:t>1421</w:t>
              </w:r>
            </w:ins>
          </w:p>
        </w:tc>
        <w:tc>
          <w:tcPr>
            <w:tcW w:w="519" w:type="dxa"/>
            <w:tcBorders>
              <w:top w:val="nil"/>
              <w:left w:val="nil"/>
              <w:bottom w:val="single" w:sz="4" w:space="0" w:color="auto"/>
              <w:right w:val="single" w:sz="4" w:space="0" w:color="auto"/>
            </w:tcBorders>
            <w:shd w:val="clear" w:color="000000" w:fill="FFFFFF"/>
            <w:noWrap/>
            <w:vAlign w:val="bottom"/>
            <w:hideMark/>
          </w:tcPr>
          <w:p w14:paraId="5F4D17EB" w14:textId="77777777" w:rsidR="00092529" w:rsidRPr="00257590" w:rsidRDefault="00092529" w:rsidP="00092529">
            <w:pPr>
              <w:spacing w:after="0" w:line="240" w:lineRule="auto"/>
              <w:jc w:val="center"/>
              <w:rPr>
                <w:ins w:id="21419" w:author="Hardik Malhotra" w:date="2021-10-01T14:45:00Z"/>
                <w:rFonts w:ascii="Verdana" w:eastAsia="Times New Roman" w:hAnsi="Verdana" w:cs="Times New Roman"/>
                <w:color w:val="000000"/>
                <w:sz w:val="10"/>
                <w:szCs w:val="10"/>
                <w:lang w:val="en-US"/>
              </w:rPr>
            </w:pPr>
            <w:ins w:id="21420" w:author="Hardik Malhotra" w:date="2021-10-01T14:45:00Z">
              <w:r w:rsidRPr="00257590">
                <w:rPr>
                  <w:rFonts w:ascii="Verdana" w:hAnsi="Verdana"/>
                  <w:color w:val="000000"/>
                  <w:sz w:val="10"/>
                  <w:szCs w:val="10"/>
                </w:rPr>
                <w:t>1573</w:t>
              </w:r>
            </w:ins>
          </w:p>
        </w:tc>
        <w:tc>
          <w:tcPr>
            <w:tcW w:w="520" w:type="dxa"/>
            <w:tcBorders>
              <w:top w:val="nil"/>
              <w:left w:val="nil"/>
              <w:bottom w:val="single" w:sz="4" w:space="0" w:color="auto"/>
              <w:right w:val="single" w:sz="4" w:space="0" w:color="auto"/>
            </w:tcBorders>
            <w:shd w:val="clear" w:color="000000" w:fill="FFFFFF"/>
            <w:noWrap/>
            <w:vAlign w:val="bottom"/>
            <w:hideMark/>
          </w:tcPr>
          <w:p w14:paraId="2B9B6EE9" w14:textId="77777777" w:rsidR="00092529" w:rsidRPr="00257590" w:rsidRDefault="00092529" w:rsidP="00092529">
            <w:pPr>
              <w:spacing w:after="0" w:line="240" w:lineRule="auto"/>
              <w:jc w:val="center"/>
              <w:rPr>
                <w:ins w:id="21421" w:author="Hardik Malhotra" w:date="2021-10-01T14:45:00Z"/>
                <w:rFonts w:ascii="Verdana" w:eastAsia="Times New Roman" w:hAnsi="Verdana" w:cs="Times New Roman"/>
                <w:color w:val="000000"/>
                <w:sz w:val="10"/>
                <w:szCs w:val="10"/>
                <w:lang w:val="en-US"/>
              </w:rPr>
            </w:pPr>
            <w:ins w:id="21422" w:author="Hardik Malhotra" w:date="2021-10-01T14:45:00Z">
              <w:r w:rsidRPr="00257590">
                <w:rPr>
                  <w:rFonts w:ascii="Verdana" w:hAnsi="Verdana"/>
                  <w:color w:val="000000"/>
                  <w:sz w:val="10"/>
                  <w:szCs w:val="10"/>
                </w:rPr>
                <w:t>1622</w:t>
              </w:r>
            </w:ins>
          </w:p>
        </w:tc>
        <w:tc>
          <w:tcPr>
            <w:tcW w:w="593" w:type="dxa"/>
            <w:tcBorders>
              <w:top w:val="nil"/>
              <w:left w:val="nil"/>
              <w:bottom w:val="single" w:sz="4" w:space="0" w:color="auto"/>
              <w:right w:val="single" w:sz="4" w:space="0" w:color="auto"/>
            </w:tcBorders>
            <w:shd w:val="clear" w:color="000000" w:fill="FFFFFF"/>
            <w:noWrap/>
            <w:vAlign w:val="bottom"/>
            <w:hideMark/>
          </w:tcPr>
          <w:p w14:paraId="04FAA0A3" w14:textId="77777777" w:rsidR="00092529" w:rsidRPr="00257590" w:rsidRDefault="00092529" w:rsidP="00092529">
            <w:pPr>
              <w:spacing w:after="0" w:line="240" w:lineRule="auto"/>
              <w:jc w:val="center"/>
              <w:rPr>
                <w:ins w:id="21423" w:author="Hardik Malhotra" w:date="2021-10-01T14:45:00Z"/>
                <w:rFonts w:ascii="Verdana" w:eastAsia="Times New Roman" w:hAnsi="Verdana" w:cs="Times New Roman"/>
                <w:color w:val="000000"/>
                <w:sz w:val="10"/>
                <w:szCs w:val="10"/>
                <w:lang w:val="en-US"/>
              </w:rPr>
            </w:pPr>
            <w:ins w:id="21424" w:author="Hardik Malhotra" w:date="2021-10-01T14:45:00Z">
              <w:r w:rsidRPr="00257590">
                <w:rPr>
                  <w:rFonts w:ascii="Verdana" w:hAnsi="Verdana"/>
                  <w:color w:val="000000"/>
                  <w:sz w:val="10"/>
                  <w:szCs w:val="10"/>
                </w:rPr>
                <w:t>1732</w:t>
              </w:r>
            </w:ins>
          </w:p>
        </w:tc>
        <w:tc>
          <w:tcPr>
            <w:tcW w:w="590" w:type="dxa"/>
            <w:tcBorders>
              <w:top w:val="nil"/>
              <w:left w:val="nil"/>
              <w:bottom w:val="single" w:sz="4" w:space="0" w:color="auto"/>
              <w:right w:val="single" w:sz="4" w:space="0" w:color="auto"/>
            </w:tcBorders>
            <w:shd w:val="clear" w:color="000000" w:fill="FFFFFF"/>
            <w:noWrap/>
            <w:vAlign w:val="bottom"/>
            <w:hideMark/>
          </w:tcPr>
          <w:p w14:paraId="1DF14557" w14:textId="77777777" w:rsidR="00092529" w:rsidRPr="00257590" w:rsidRDefault="00092529" w:rsidP="00092529">
            <w:pPr>
              <w:spacing w:after="0" w:line="240" w:lineRule="auto"/>
              <w:jc w:val="center"/>
              <w:rPr>
                <w:ins w:id="21425" w:author="Hardik Malhotra" w:date="2021-10-01T14:45:00Z"/>
                <w:rFonts w:ascii="Verdana" w:eastAsia="Times New Roman" w:hAnsi="Verdana" w:cs="Times New Roman"/>
                <w:color w:val="000000"/>
                <w:sz w:val="10"/>
                <w:szCs w:val="10"/>
                <w:lang w:val="en-US"/>
              </w:rPr>
            </w:pPr>
            <w:ins w:id="21426" w:author="Hardik Malhotra" w:date="2021-10-01T14:45:00Z">
              <w:r w:rsidRPr="00257590">
                <w:rPr>
                  <w:rFonts w:ascii="Verdana" w:hAnsi="Verdana"/>
                  <w:color w:val="000000"/>
                  <w:sz w:val="10"/>
                  <w:szCs w:val="10"/>
                </w:rPr>
                <w:t>1718</w:t>
              </w:r>
            </w:ins>
          </w:p>
        </w:tc>
        <w:tc>
          <w:tcPr>
            <w:tcW w:w="590" w:type="dxa"/>
            <w:tcBorders>
              <w:top w:val="nil"/>
              <w:left w:val="nil"/>
              <w:bottom w:val="single" w:sz="4" w:space="0" w:color="auto"/>
              <w:right w:val="single" w:sz="4" w:space="0" w:color="auto"/>
            </w:tcBorders>
            <w:shd w:val="clear" w:color="000000" w:fill="FFFFFF"/>
            <w:noWrap/>
            <w:vAlign w:val="bottom"/>
            <w:hideMark/>
          </w:tcPr>
          <w:p w14:paraId="4BFDCFF4" w14:textId="77777777" w:rsidR="00092529" w:rsidRPr="00257590" w:rsidRDefault="00092529" w:rsidP="00092529">
            <w:pPr>
              <w:spacing w:after="0" w:line="240" w:lineRule="auto"/>
              <w:jc w:val="center"/>
              <w:rPr>
                <w:ins w:id="21427" w:author="Hardik Malhotra" w:date="2021-10-01T14:45:00Z"/>
                <w:rFonts w:ascii="Verdana" w:eastAsia="Times New Roman" w:hAnsi="Verdana" w:cs="Times New Roman"/>
                <w:color w:val="000000"/>
                <w:sz w:val="10"/>
                <w:szCs w:val="10"/>
                <w:lang w:val="en-US"/>
              </w:rPr>
            </w:pPr>
            <w:ins w:id="21428" w:author="Hardik Malhotra" w:date="2021-10-01T14:45:00Z">
              <w:r w:rsidRPr="00257590">
                <w:rPr>
                  <w:rFonts w:ascii="Verdana" w:hAnsi="Verdana"/>
                  <w:color w:val="000000"/>
                  <w:sz w:val="10"/>
                  <w:szCs w:val="10"/>
                </w:rPr>
                <w:t>1846</w:t>
              </w:r>
            </w:ins>
          </w:p>
        </w:tc>
        <w:tc>
          <w:tcPr>
            <w:tcW w:w="590" w:type="dxa"/>
            <w:tcBorders>
              <w:top w:val="nil"/>
              <w:left w:val="nil"/>
              <w:bottom w:val="single" w:sz="4" w:space="0" w:color="auto"/>
              <w:right w:val="single" w:sz="4" w:space="0" w:color="auto"/>
            </w:tcBorders>
            <w:shd w:val="clear" w:color="000000" w:fill="FFFFFF"/>
            <w:noWrap/>
            <w:vAlign w:val="bottom"/>
            <w:hideMark/>
          </w:tcPr>
          <w:p w14:paraId="631FAA11" w14:textId="77777777" w:rsidR="00092529" w:rsidRPr="00257590" w:rsidRDefault="00092529" w:rsidP="00092529">
            <w:pPr>
              <w:spacing w:after="0" w:line="240" w:lineRule="auto"/>
              <w:jc w:val="center"/>
              <w:rPr>
                <w:ins w:id="21429" w:author="Hardik Malhotra" w:date="2021-10-01T14:45:00Z"/>
                <w:rFonts w:ascii="Verdana" w:eastAsia="Times New Roman" w:hAnsi="Verdana" w:cs="Times New Roman"/>
                <w:color w:val="000000"/>
                <w:sz w:val="10"/>
                <w:szCs w:val="10"/>
                <w:lang w:val="en-US"/>
              </w:rPr>
            </w:pPr>
            <w:ins w:id="21430" w:author="Hardik Malhotra" w:date="2021-10-01T14:45:00Z">
              <w:r w:rsidRPr="00257590">
                <w:rPr>
                  <w:rFonts w:ascii="Verdana" w:hAnsi="Verdana"/>
                  <w:color w:val="000000"/>
                  <w:sz w:val="10"/>
                  <w:szCs w:val="10"/>
                </w:rPr>
                <w:t>1986</w:t>
              </w:r>
            </w:ins>
          </w:p>
        </w:tc>
        <w:tc>
          <w:tcPr>
            <w:tcW w:w="590" w:type="dxa"/>
            <w:tcBorders>
              <w:top w:val="nil"/>
              <w:left w:val="nil"/>
              <w:bottom w:val="single" w:sz="4" w:space="0" w:color="auto"/>
              <w:right w:val="single" w:sz="4" w:space="0" w:color="auto"/>
            </w:tcBorders>
            <w:shd w:val="clear" w:color="000000" w:fill="FFFFFF"/>
            <w:noWrap/>
            <w:vAlign w:val="bottom"/>
            <w:hideMark/>
          </w:tcPr>
          <w:p w14:paraId="50CC33A1" w14:textId="77777777" w:rsidR="00092529" w:rsidRPr="00257590" w:rsidRDefault="00092529" w:rsidP="00092529">
            <w:pPr>
              <w:spacing w:after="0" w:line="240" w:lineRule="auto"/>
              <w:jc w:val="center"/>
              <w:rPr>
                <w:ins w:id="21431" w:author="Hardik Malhotra" w:date="2021-10-01T14:45:00Z"/>
                <w:rFonts w:ascii="Verdana" w:eastAsia="Times New Roman" w:hAnsi="Verdana" w:cs="Times New Roman"/>
                <w:color w:val="000000"/>
                <w:sz w:val="10"/>
                <w:szCs w:val="10"/>
                <w:lang w:val="en-US"/>
              </w:rPr>
            </w:pPr>
            <w:ins w:id="21432" w:author="Hardik Malhotra" w:date="2021-10-01T14:45:00Z">
              <w:r w:rsidRPr="00257590">
                <w:rPr>
                  <w:rFonts w:ascii="Verdana" w:hAnsi="Verdana"/>
                  <w:color w:val="000000"/>
                  <w:sz w:val="10"/>
                  <w:szCs w:val="10"/>
                </w:rPr>
                <w:t>2111</w:t>
              </w:r>
            </w:ins>
          </w:p>
        </w:tc>
        <w:tc>
          <w:tcPr>
            <w:tcW w:w="590" w:type="dxa"/>
            <w:tcBorders>
              <w:top w:val="nil"/>
              <w:left w:val="nil"/>
              <w:bottom w:val="single" w:sz="4" w:space="0" w:color="auto"/>
              <w:right w:val="single" w:sz="4" w:space="0" w:color="auto"/>
            </w:tcBorders>
            <w:shd w:val="clear" w:color="000000" w:fill="FFFFFF"/>
            <w:noWrap/>
            <w:vAlign w:val="bottom"/>
            <w:hideMark/>
          </w:tcPr>
          <w:p w14:paraId="44E57F14" w14:textId="77777777" w:rsidR="00092529" w:rsidRPr="00257590" w:rsidRDefault="00092529" w:rsidP="00092529">
            <w:pPr>
              <w:spacing w:after="0" w:line="240" w:lineRule="auto"/>
              <w:jc w:val="center"/>
              <w:rPr>
                <w:ins w:id="21433" w:author="Hardik Malhotra" w:date="2021-10-01T14:45:00Z"/>
                <w:rFonts w:ascii="Verdana" w:eastAsia="Times New Roman" w:hAnsi="Verdana" w:cs="Times New Roman"/>
                <w:color w:val="000000"/>
                <w:sz w:val="10"/>
                <w:szCs w:val="10"/>
                <w:lang w:val="en-US"/>
              </w:rPr>
            </w:pPr>
            <w:ins w:id="21434" w:author="Hardik Malhotra" w:date="2021-10-01T14:45:00Z">
              <w:r w:rsidRPr="00257590">
                <w:rPr>
                  <w:rFonts w:ascii="Verdana" w:hAnsi="Verdana"/>
                  <w:color w:val="000000"/>
                  <w:sz w:val="10"/>
                  <w:szCs w:val="10"/>
                </w:rPr>
                <w:t>2247</w:t>
              </w:r>
            </w:ins>
          </w:p>
        </w:tc>
        <w:tc>
          <w:tcPr>
            <w:tcW w:w="590" w:type="dxa"/>
            <w:tcBorders>
              <w:top w:val="nil"/>
              <w:left w:val="nil"/>
              <w:bottom w:val="single" w:sz="4" w:space="0" w:color="auto"/>
              <w:right w:val="single" w:sz="4" w:space="0" w:color="auto"/>
            </w:tcBorders>
            <w:shd w:val="clear" w:color="000000" w:fill="FFFFFF"/>
            <w:noWrap/>
            <w:vAlign w:val="bottom"/>
            <w:hideMark/>
          </w:tcPr>
          <w:p w14:paraId="33490911" w14:textId="77777777" w:rsidR="00092529" w:rsidRPr="00257590" w:rsidRDefault="00092529" w:rsidP="00092529">
            <w:pPr>
              <w:spacing w:after="0" w:line="240" w:lineRule="auto"/>
              <w:jc w:val="center"/>
              <w:rPr>
                <w:ins w:id="21435" w:author="Hardik Malhotra" w:date="2021-10-01T14:45:00Z"/>
                <w:rFonts w:ascii="Verdana" w:eastAsia="Times New Roman" w:hAnsi="Verdana" w:cs="Times New Roman"/>
                <w:color w:val="000000"/>
                <w:sz w:val="10"/>
                <w:szCs w:val="10"/>
                <w:lang w:val="en-US"/>
              </w:rPr>
            </w:pPr>
            <w:ins w:id="21436" w:author="Hardik Malhotra" w:date="2021-10-01T14:45:00Z">
              <w:r w:rsidRPr="00257590">
                <w:rPr>
                  <w:rFonts w:ascii="Verdana" w:hAnsi="Verdana"/>
                  <w:color w:val="000000"/>
                  <w:sz w:val="10"/>
                  <w:szCs w:val="10"/>
                </w:rPr>
                <w:t>2378</w:t>
              </w:r>
            </w:ins>
          </w:p>
        </w:tc>
        <w:tc>
          <w:tcPr>
            <w:tcW w:w="590" w:type="dxa"/>
            <w:tcBorders>
              <w:top w:val="nil"/>
              <w:left w:val="nil"/>
              <w:bottom w:val="single" w:sz="4" w:space="0" w:color="auto"/>
              <w:right w:val="single" w:sz="4" w:space="0" w:color="auto"/>
            </w:tcBorders>
            <w:shd w:val="clear" w:color="000000" w:fill="FFFFFF"/>
            <w:noWrap/>
            <w:vAlign w:val="bottom"/>
            <w:hideMark/>
          </w:tcPr>
          <w:p w14:paraId="13EDB31C" w14:textId="77777777" w:rsidR="00092529" w:rsidRPr="00257590" w:rsidRDefault="00092529" w:rsidP="00092529">
            <w:pPr>
              <w:spacing w:after="0" w:line="240" w:lineRule="auto"/>
              <w:jc w:val="center"/>
              <w:rPr>
                <w:ins w:id="21437" w:author="Hardik Malhotra" w:date="2021-10-01T14:45:00Z"/>
                <w:rFonts w:ascii="Verdana" w:eastAsia="Times New Roman" w:hAnsi="Verdana" w:cs="Times New Roman"/>
                <w:color w:val="000000"/>
                <w:sz w:val="10"/>
                <w:szCs w:val="10"/>
                <w:lang w:val="en-US"/>
              </w:rPr>
            </w:pPr>
            <w:ins w:id="21438" w:author="Hardik Malhotra" w:date="2021-10-01T14:45:00Z">
              <w:r w:rsidRPr="00257590">
                <w:rPr>
                  <w:rFonts w:ascii="Verdana" w:hAnsi="Verdana"/>
                  <w:color w:val="000000"/>
                  <w:sz w:val="10"/>
                  <w:szCs w:val="10"/>
                </w:rPr>
                <w:t>2496</w:t>
              </w:r>
            </w:ins>
          </w:p>
        </w:tc>
        <w:tc>
          <w:tcPr>
            <w:tcW w:w="590" w:type="dxa"/>
            <w:tcBorders>
              <w:top w:val="nil"/>
              <w:left w:val="nil"/>
              <w:bottom w:val="single" w:sz="4" w:space="0" w:color="auto"/>
              <w:right w:val="single" w:sz="4" w:space="0" w:color="auto"/>
            </w:tcBorders>
            <w:shd w:val="clear" w:color="000000" w:fill="FFFFFF"/>
            <w:noWrap/>
            <w:vAlign w:val="bottom"/>
            <w:hideMark/>
          </w:tcPr>
          <w:p w14:paraId="20FCFC29" w14:textId="77777777" w:rsidR="00092529" w:rsidRPr="00257590" w:rsidRDefault="00092529" w:rsidP="00092529">
            <w:pPr>
              <w:spacing w:after="0" w:line="240" w:lineRule="auto"/>
              <w:jc w:val="center"/>
              <w:rPr>
                <w:ins w:id="21439" w:author="Hardik Malhotra" w:date="2021-10-01T14:45:00Z"/>
                <w:rFonts w:ascii="Verdana" w:eastAsia="Times New Roman" w:hAnsi="Verdana" w:cs="Times New Roman"/>
                <w:color w:val="000000"/>
                <w:sz w:val="10"/>
                <w:szCs w:val="10"/>
                <w:lang w:val="en-US"/>
              </w:rPr>
            </w:pPr>
            <w:ins w:id="21440" w:author="Hardik Malhotra" w:date="2021-10-01T14:45:00Z">
              <w:r w:rsidRPr="00257590">
                <w:rPr>
                  <w:rFonts w:ascii="Verdana" w:hAnsi="Verdana"/>
                  <w:color w:val="000000"/>
                  <w:sz w:val="10"/>
                  <w:szCs w:val="10"/>
                </w:rPr>
                <w:t>2626</w:t>
              </w:r>
            </w:ins>
          </w:p>
        </w:tc>
        <w:tc>
          <w:tcPr>
            <w:tcW w:w="590" w:type="dxa"/>
            <w:tcBorders>
              <w:top w:val="nil"/>
              <w:left w:val="nil"/>
              <w:bottom w:val="single" w:sz="4" w:space="0" w:color="auto"/>
              <w:right w:val="single" w:sz="4" w:space="0" w:color="auto"/>
            </w:tcBorders>
            <w:shd w:val="clear" w:color="000000" w:fill="FFFFFF"/>
            <w:noWrap/>
            <w:vAlign w:val="bottom"/>
            <w:hideMark/>
          </w:tcPr>
          <w:p w14:paraId="24627335" w14:textId="77777777" w:rsidR="00092529" w:rsidRPr="00257590" w:rsidRDefault="00092529" w:rsidP="00092529">
            <w:pPr>
              <w:spacing w:after="0" w:line="240" w:lineRule="auto"/>
              <w:jc w:val="center"/>
              <w:rPr>
                <w:ins w:id="21441" w:author="Hardik Malhotra" w:date="2021-10-01T14:45:00Z"/>
                <w:rFonts w:ascii="Verdana" w:eastAsia="Times New Roman" w:hAnsi="Verdana" w:cs="Times New Roman"/>
                <w:color w:val="000000"/>
                <w:sz w:val="10"/>
                <w:szCs w:val="10"/>
                <w:lang w:val="en-US"/>
              </w:rPr>
            </w:pPr>
            <w:ins w:id="21442" w:author="Hardik Malhotra" w:date="2021-10-01T14:45:00Z">
              <w:r w:rsidRPr="00257590">
                <w:rPr>
                  <w:rFonts w:ascii="Verdana" w:hAnsi="Verdana"/>
                  <w:color w:val="000000"/>
                  <w:sz w:val="10"/>
                  <w:szCs w:val="10"/>
                </w:rPr>
                <w:t>2735</w:t>
              </w:r>
            </w:ins>
          </w:p>
        </w:tc>
        <w:tc>
          <w:tcPr>
            <w:tcW w:w="590" w:type="dxa"/>
            <w:tcBorders>
              <w:top w:val="nil"/>
              <w:left w:val="nil"/>
              <w:bottom w:val="single" w:sz="4" w:space="0" w:color="auto"/>
              <w:right w:val="single" w:sz="4" w:space="0" w:color="auto"/>
            </w:tcBorders>
            <w:shd w:val="clear" w:color="000000" w:fill="FFFFFF"/>
            <w:noWrap/>
            <w:vAlign w:val="bottom"/>
            <w:hideMark/>
          </w:tcPr>
          <w:p w14:paraId="6FEA8893" w14:textId="77777777" w:rsidR="00092529" w:rsidRPr="00257590" w:rsidRDefault="00092529" w:rsidP="00092529">
            <w:pPr>
              <w:spacing w:after="0" w:line="240" w:lineRule="auto"/>
              <w:jc w:val="center"/>
              <w:rPr>
                <w:ins w:id="21443" w:author="Hardik Malhotra" w:date="2021-10-01T14:45:00Z"/>
                <w:rFonts w:ascii="Verdana" w:eastAsia="Times New Roman" w:hAnsi="Verdana" w:cs="Times New Roman"/>
                <w:color w:val="000000"/>
                <w:sz w:val="10"/>
                <w:szCs w:val="10"/>
                <w:lang w:val="en-US"/>
              </w:rPr>
            </w:pPr>
            <w:ins w:id="21444" w:author="Hardik Malhotra" w:date="2021-10-01T14:45:00Z">
              <w:r w:rsidRPr="00257590">
                <w:rPr>
                  <w:rFonts w:ascii="Verdana" w:hAnsi="Verdana"/>
                  <w:color w:val="000000"/>
                  <w:sz w:val="10"/>
                  <w:szCs w:val="10"/>
                </w:rPr>
                <w:t>2857</w:t>
              </w:r>
            </w:ins>
          </w:p>
        </w:tc>
        <w:tc>
          <w:tcPr>
            <w:tcW w:w="566" w:type="dxa"/>
            <w:tcBorders>
              <w:top w:val="nil"/>
              <w:left w:val="nil"/>
              <w:bottom w:val="single" w:sz="4" w:space="0" w:color="auto"/>
              <w:right w:val="single" w:sz="4" w:space="0" w:color="auto"/>
            </w:tcBorders>
            <w:shd w:val="clear" w:color="000000" w:fill="FFFFFF"/>
            <w:noWrap/>
            <w:vAlign w:val="bottom"/>
            <w:hideMark/>
          </w:tcPr>
          <w:p w14:paraId="138664D1" w14:textId="77777777" w:rsidR="00092529" w:rsidRPr="00257590" w:rsidRDefault="00092529" w:rsidP="00092529">
            <w:pPr>
              <w:spacing w:after="0" w:line="240" w:lineRule="auto"/>
              <w:jc w:val="center"/>
              <w:rPr>
                <w:ins w:id="21445" w:author="Hardik Malhotra" w:date="2021-10-01T14:45:00Z"/>
                <w:rFonts w:ascii="Verdana" w:eastAsia="Times New Roman" w:hAnsi="Verdana" w:cs="Times New Roman"/>
                <w:color w:val="000000"/>
                <w:sz w:val="10"/>
                <w:szCs w:val="10"/>
                <w:lang w:val="en-US"/>
              </w:rPr>
            </w:pPr>
            <w:ins w:id="21446" w:author="Hardik Malhotra" w:date="2021-10-01T14:45:00Z">
              <w:r w:rsidRPr="00257590">
                <w:rPr>
                  <w:rFonts w:ascii="Verdana" w:hAnsi="Verdana"/>
                  <w:color w:val="000000"/>
                  <w:sz w:val="10"/>
                  <w:szCs w:val="10"/>
                </w:rPr>
                <w:t>2979</w:t>
              </w:r>
            </w:ins>
          </w:p>
        </w:tc>
      </w:tr>
      <w:tr w:rsidR="00092529" w:rsidRPr="00257590" w14:paraId="1D78A3BD" w14:textId="77777777" w:rsidTr="00092529">
        <w:trPr>
          <w:trHeight w:val="334"/>
          <w:ins w:id="21447" w:author="Hardik Malhotra" w:date="2021-10-01T14:45:00Z"/>
        </w:trPr>
        <w:tc>
          <w:tcPr>
            <w:tcW w:w="1185" w:type="dxa"/>
            <w:tcBorders>
              <w:top w:val="nil"/>
              <w:left w:val="single" w:sz="4" w:space="0" w:color="auto"/>
              <w:bottom w:val="single" w:sz="4" w:space="0" w:color="auto"/>
              <w:right w:val="single" w:sz="4" w:space="0" w:color="auto"/>
            </w:tcBorders>
            <w:shd w:val="clear" w:color="000000" w:fill="FFFFFF"/>
            <w:noWrap/>
            <w:vAlign w:val="bottom"/>
            <w:hideMark/>
          </w:tcPr>
          <w:p w14:paraId="2ED3EC31" w14:textId="77777777" w:rsidR="00092529" w:rsidRPr="00257590" w:rsidRDefault="00092529" w:rsidP="00092529">
            <w:pPr>
              <w:spacing w:after="0" w:line="240" w:lineRule="auto"/>
              <w:rPr>
                <w:ins w:id="21448" w:author="Hardik Malhotra" w:date="2021-10-01T14:45:00Z"/>
                <w:rFonts w:ascii="Verdana" w:eastAsia="Times New Roman" w:hAnsi="Verdana" w:cs="Times New Roman"/>
                <w:color w:val="000000"/>
                <w:sz w:val="10"/>
                <w:szCs w:val="10"/>
                <w:lang w:val="en-US"/>
              </w:rPr>
            </w:pPr>
            <w:ins w:id="21449" w:author="Hardik Malhotra" w:date="2021-10-01T14:45:00Z">
              <w:r w:rsidRPr="00257590">
                <w:rPr>
                  <w:rFonts w:ascii="Verdana" w:hAnsi="Verdana"/>
                  <w:color w:val="000000"/>
                  <w:sz w:val="10"/>
                  <w:szCs w:val="10"/>
                </w:rPr>
                <w:t>Bisphenol F Based Resin</w:t>
              </w:r>
            </w:ins>
          </w:p>
        </w:tc>
        <w:tc>
          <w:tcPr>
            <w:tcW w:w="519" w:type="dxa"/>
            <w:tcBorders>
              <w:top w:val="nil"/>
              <w:left w:val="nil"/>
              <w:bottom w:val="single" w:sz="4" w:space="0" w:color="auto"/>
              <w:right w:val="single" w:sz="4" w:space="0" w:color="auto"/>
            </w:tcBorders>
            <w:shd w:val="clear" w:color="000000" w:fill="FFFFFF"/>
            <w:noWrap/>
            <w:vAlign w:val="bottom"/>
            <w:hideMark/>
          </w:tcPr>
          <w:p w14:paraId="1318CE53" w14:textId="77777777" w:rsidR="00092529" w:rsidRPr="00257590" w:rsidRDefault="00092529" w:rsidP="00092529">
            <w:pPr>
              <w:spacing w:after="0" w:line="240" w:lineRule="auto"/>
              <w:jc w:val="center"/>
              <w:rPr>
                <w:ins w:id="21450" w:author="Hardik Malhotra" w:date="2021-10-01T14:45:00Z"/>
                <w:rFonts w:ascii="Verdana" w:eastAsia="Times New Roman" w:hAnsi="Verdana" w:cs="Times New Roman"/>
                <w:color w:val="000000"/>
                <w:sz w:val="10"/>
                <w:szCs w:val="10"/>
                <w:lang w:val="en-US"/>
              </w:rPr>
            </w:pPr>
            <w:ins w:id="21451" w:author="Hardik Malhotra" w:date="2021-10-01T14:45:00Z">
              <w:r w:rsidRPr="00257590">
                <w:rPr>
                  <w:rFonts w:ascii="Verdana" w:hAnsi="Verdana"/>
                  <w:color w:val="000000"/>
                  <w:sz w:val="10"/>
                  <w:szCs w:val="10"/>
                </w:rPr>
                <w:t>55</w:t>
              </w:r>
            </w:ins>
          </w:p>
        </w:tc>
        <w:tc>
          <w:tcPr>
            <w:tcW w:w="519" w:type="dxa"/>
            <w:tcBorders>
              <w:top w:val="nil"/>
              <w:left w:val="nil"/>
              <w:bottom w:val="single" w:sz="4" w:space="0" w:color="auto"/>
              <w:right w:val="single" w:sz="4" w:space="0" w:color="auto"/>
            </w:tcBorders>
            <w:shd w:val="clear" w:color="000000" w:fill="FFFFFF"/>
            <w:noWrap/>
            <w:vAlign w:val="bottom"/>
            <w:hideMark/>
          </w:tcPr>
          <w:p w14:paraId="39AFF44F" w14:textId="77777777" w:rsidR="00092529" w:rsidRPr="00257590" w:rsidRDefault="00092529" w:rsidP="00092529">
            <w:pPr>
              <w:spacing w:after="0" w:line="240" w:lineRule="auto"/>
              <w:jc w:val="center"/>
              <w:rPr>
                <w:ins w:id="21452" w:author="Hardik Malhotra" w:date="2021-10-01T14:45:00Z"/>
                <w:rFonts w:ascii="Verdana" w:eastAsia="Times New Roman" w:hAnsi="Verdana" w:cs="Times New Roman"/>
                <w:color w:val="000000"/>
                <w:sz w:val="10"/>
                <w:szCs w:val="10"/>
                <w:lang w:val="en-US"/>
              </w:rPr>
            </w:pPr>
            <w:ins w:id="21453" w:author="Hardik Malhotra" w:date="2021-10-01T14:45:00Z">
              <w:r w:rsidRPr="00257590">
                <w:rPr>
                  <w:rFonts w:ascii="Verdana" w:hAnsi="Verdana"/>
                  <w:color w:val="000000"/>
                  <w:sz w:val="10"/>
                  <w:szCs w:val="10"/>
                </w:rPr>
                <w:t>61</w:t>
              </w:r>
            </w:ins>
          </w:p>
        </w:tc>
        <w:tc>
          <w:tcPr>
            <w:tcW w:w="519" w:type="dxa"/>
            <w:tcBorders>
              <w:top w:val="nil"/>
              <w:left w:val="nil"/>
              <w:bottom w:val="single" w:sz="4" w:space="0" w:color="auto"/>
              <w:right w:val="single" w:sz="4" w:space="0" w:color="auto"/>
            </w:tcBorders>
            <w:shd w:val="clear" w:color="000000" w:fill="FFFFFF"/>
            <w:noWrap/>
            <w:vAlign w:val="bottom"/>
            <w:hideMark/>
          </w:tcPr>
          <w:p w14:paraId="2E3C5058" w14:textId="77777777" w:rsidR="00092529" w:rsidRPr="00257590" w:rsidRDefault="00092529" w:rsidP="00092529">
            <w:pPr>
              <w:spacing w:after="0" w:line="240" w:lineRule="auto"/>
              <w:jc w:val="center"/>
              <w:rPr>
                <w:ins w:id="21454" w:author="Hardik Malhotra" w:date="2021-10-01T14:45:00Z"/>
                <w:rFonts w:ascii="Verdana" w:eastAsia="Times New Roman" w:hAnsi="Verdana" w:cs="Times New Roman"/>
                <w:color w:val="000000"/>
                <w:sz w:val="10"/>
                <w:szCs w:val="10"/>
                <w:lang w:val="en-US"/>
              </w:rPr>
            </w:pPr>
            <w:ins w:id="21455" w:author="Hardik Malhotra" w:date="2021-10-01T14:45:00Z">
              <w:r w:rsidRPr="00257590">
                <w:rPr>
                  <w:rFonts w:ascii="Verdana" w:hAnsi="Verdana"/>
                  <w:color w:val="000000"/>
                  <w:sz w:val="10"/>
                  <w:szCs w:val="10"/>
                </w:rPr>
                <w:t>71</w:t>
              </w:r>
            </w:ins>
          </w:p>
        </w:tc>
        <w:tc>
          <w:tcPr>
            <w:tcW w:w="520" w:type="dxa"/>
            <w:tcBorders>
              <w:top w:val="nil"/>
              <w:left w:val="nil"/>
              <w:bottom w:val="single" w:sz="4" w:space="0" w:color="auto"/>
              <w:right w:val="single" w:sz="4" w:space="0" w:color="auto"/>
            </w:tcBorders>
            <w:shd w:val="clear" w:color="000000" w:fill="FFFFFF"/>
            <w:noWrap/>
            <w:vAlign w:val="bottom"/>
            <w:hideMark/>
          </w:tcPr>
          <w:p w14:paraId="5AE30B0C" w14:textId="77777777" w:rsidR="00092529" w:rsidRPr="00257590" w:rsidRDefault="00092529" w:rsidP="00092529">
            <w:pPr>
              <w:spacing w:after="0" w:line="240" w:lineRule="auto"/>
              <w:jc w:val="center"/>
              <w:rPr>
                <w:ins w:id="21456" w:author="Hardik Malhotra" w:date="2021-10-01T14:45:00Z"/>
                <w:rFonts w:ascii="Verdana" w:eastAsia="Times New Roman" w:hAnsi="Verdana" w:cs="Times New Roman"/>
                <w:color w:val="000000"/>
                <w:sz w:val="10"/>
                <w:szCs w:val="10"/>
                <w:lang w:val="en-US"/>
              </w:rPr>
            </w:pPr>
            <w:ins w:id="21457" w:author="Hardik Malhotra" w:date="2021-10-01T14:45:00Z">
              <w:r w:rsidRPr="00257590">
                <w:rPr>
                  <w:rFonts w:ascii="Verdana" w:hAnsi="Verdana"/>
                  <w:color w:val="000000"/>
                  <w:sz w:val="10"/>
                  <w:szCs w:val="10"/>
                </w:rPr>
                <w:t>73</w:t>
              </w:r>
            </w:ins>
          </w:p>
        </w:tc>
        <w:tc>
          <w:tcPr>
            <w:tcW w:w="593" w:type="dxa"/>
            <w:tcBorders>
              <w:top w:val="nil"/>
              <w:left w:val="nil"/>
              <w:bottom w:val="single" w:sz="4" w:space="0" w:color="auto"/>
              <w:right w:val="single" w:sz="4" w:space="0" w:color="auto"/>
            </w:tcBorders>
            <w:shd w:val="clear" w:color="000000" w:fill="FFFFFF"/>
            <w:noWrap/>
            <w:vAlign w:val="bottom"/>
            <w:hideMark/>
          </w:tcPr>
          <w:p w14:paraId="532BA559" w14:textId="77777777" w:rsidR="00092529" w:rsidRPr="00257590" w:rsidRDefault="00092529" w:rsidP="00092529">
            <w:pPr>
              <w:spacing w:after="0" w:line="240" w:lineRule="auto"/>
              <w:jc w:val="center"/>
              <w:rPr>
                <w:ins w:id="21458" w:author="Hardik Malhotra" w:date="2021-10-01T14:45:00Z"/>
                <w:rFonts w:ascii="Verdana" w:eastAsia="Times New Roman" w:hAnsi="Verdana" w:cs="Times New Roman"/>
                <w:color w:val="000000"/>
                <w:sz w:val="10"/>
                <w:szCs w:val="10"/>
                <w:lang w:val="en-US"/>
              </w:rPr>
            </w:pPr>
            <w:ins w:id="21459" w:author="Hardik Malhotra" w:date="2021-10-01T14:45:00Z">
              <w:r w:rsidRPr="00257590">
                <w:rPr>
                  <w:rFonts w:ascii="Verdana" w:hAnsi="Verdana"/>
                  <w:color w:val="000000"/>
                  <w:sz w:val="10"/>
                  <w:szCs w:val="10"/>
                </w:rPr>
                <w:t>87</w:t>
              </w:r>
            </w:ins>
          </w:p>
        </w:tc>
        <w:tc>
          <w:tcPr>
            <w:tcW w:w="590" w:type="dxa"/>
            <w:tcBorders>
              <w:top w:val="nil"/>
              <w:left w:val="nil"/>
              <w:bottom w:val="single" w:sz="4" w:space="0" w:color="auto"/>
              <w:right w:val="single" w:sz="4" w:space="0" w:color="auto"/>
            </w:tcBorders>
            <w:shd w:val="clear" w:color="000000" w:fill="FFFFFF"/>
            <w:noWrap/>
            <w:vAlign w:val="bottom"/>
            <w:hideMark/>
          </w:tcPr>
          <w:p w14:paraId="4C7326F1" w14:textId="77777777" w:rsidR="00092529" w:rsidRPr="00257590" w:rsidRDefault="00092529" w:rsidP="00092529">
            <w:pPr>
              <w:spacing w:after="0" w:line="240" w:lineRule="auto"/>
              <w:jc w:val="center"/>
              <w:rPr>
                <w:ins w:id="21460" w:author="Hardik Malhotra" w:date="2021-10-01T14:45:00Z"/>
                <w:rFonts w:ascii="Verdana" w:eastAsia="Times New Roman" w:hAnsi="Verdana" w:cs="Times New Roman"/>
                <w:color w:val="000000"/>
                <w:sz w:val="10"/>
                <w:szCs w:val="10"/>
                <w:lang w:val="en-US"/>
              </w:rPr>
            </w:pPr>
            <w:ins w:id="21461" w:author="Hardik Malhotra" w:date="2021-10-01T14:45:00Z">
              <w:r w:rsidRPr="00257590">
                <w:rPr>
                  <w:rFonts w:ascii="Verdana" w:hAnsi="Verdana"/>
                  <w:color w:val="000000"/>
                  <w:sz w:val="10"/>
                  <w:szCs w:val="10"/>
                </w:rPr>
                <w:t>93</w:t>
              </w:r>
            </w:ins>
          </w:p>
        </w:tc>
        <w:tc>
          <w:tcPr>
            <w:tcW w:w="590" w:type="dxa"/>
            <w:tcBorders>
              <w:top w:val="nil"/>
              <w:left w:val="nil"/>
              <w:bottom w:val="single" w:sz="4" w:space="0" w:color="auto"/>
              <w:right w:val="single" w:sz="4" w:space="0" w:color="auto"/>
            </w:tcBorders>
            <w:shd w:val="clear" w:color="000000" w:fill="FFFFFF"/>
            <w:noWrap/>
            <w:vAlign w:val="bottom"/>
            <w:hideMark/>
          </w:tcPr>
          <w:p w14:paraId="78A9BCB2" w14:textId="77777777" w:rsidR="00092529" w:rsidRPr="00257590" w:rsidRDefault="00092529" w:rsidP="00092529">
            <w:pPr>
              <w:spacing w:after="0" w:line="240" w:lineRule="auto"/>
              <w:jc w:val="center"/>
              <w:rPr>
                <w:ins w:id="21462" w:author="Hardik Malhotra" w:date="2021-10-01T14:45:00Z"/>
                <w:rFonts w:ascii="Verdana" w:eastAsia="Times New Roman" w:hAnsi="Verdana" w:cs="Times New Roman"/>
                <w:color w:val="000000"/>
                <w:sz w:val="10"/>
                <w:szCs w:val="10"/>
                <w:lang w:val="en-US"/>
              </w:rPr>
            </w:pPr>
            <w:ins w:id="21463" w:author="Hardik Malhotra" w:date="2021-10-01T14:45:00Z">
              <w:r w:rsidRPr="00257590">
                <w:rPr>
                  <w:rFonts w:ascii="Verdana" w:hAnsi="Verdana"/>
                  <w:color w:val="000000"/>
                  <w:sz w:val="10"/>
                  <w:szCs w:val="10"/>
                </w:rPr>
                <w:t>102</w:t>
              </w:r>
            </w:ins>
          </w:p>
        </w:tc>
        <w:tc>
          <w:tcPr>
            <w:tcW w:w="590" w:type="dxa"/>
            <w:tcBorders>
              <w:top w:val="nil"/>
              <w:left w:val="nil"/>
              <w:bottom w:val="single" w:sz="4" w:space="0" w:color="auto"/>
              <w:right w:val="single" w:sz="4" w:space="0" w:color="auto"/>
            </w:tcBorders>
            <w:shd w:val="clear" w:color="000000" w:fill="FFFFFF"/>
            <w:noWrap/>
            <w:vAlign w:val="bottom"/>
            <w:hideMark/>
          </w:tcPr>
          <w:p w14:paraId="22B8EE01" w14:textId="77777777" w:rsidR="00092529" w:rsidRPr="00257590" w:rsidRDefault="00092529" w:rsidP="00092529">
            <w:pPr>
              <w:spacing w:after="0" w:line="240" w:lineRule="auto"/>
              <w:jc w:val="center"/>
              <w:rPr>
                <w:ins w:id="21464" w:author="Hardik Malhotra" w:date="2021-10-01T14:45:00Z"/>
                <w:rFonts w:ascii="Verdana" w:eastAsia="Times New Roman" w:hAnsi="Verdana" w:cs="Times New Roman"/>
                <w:color w:val="000000"/>
                <w:sz w:val="10"/>
                <w:szCs w:val="10"/>
                <w:lang w:val="en-US"/>
              </w:rPr>
            </w:pPr>
            <w:ins w:id="21465" w:author="Hardik Malhotra" w:date="2021-10-01T14:45:00Z">
              <w:r w:rsidRPr="00257590">
                <w:rPr>
                  <w:rFonts w:ascii="Verdana" w:hAnsi="Verdana"/>
                  <w:color w:val="000000"/>
                  <w:sz w:val="10"/>
                  <w:szCs w:val="10"/>
                </w:rPr>
                <w:t>112</w:t>
              </w:r>
            </w:ins>
          </w:p>
        </w:tc>
        <w:tc>
          <w:tcPr>
            <w:tcW w:w="590" w:type="dxa"/>
            <w:tcBorders>
              <w:top w:val="nil"/>
              <w:left w:val="nil"/>
              <w:bottom w:val="single" w:sz="4" w:space="0" w:color="auto"/>
              <w:right w:val="single" w:sz="4" w:space="0" w:color="auto"/>
            </w:tcBorders>
            <w:shd w:val="clear" w:color="000000" w:fill="FFFFFF"/>
            <w:noWrap/>
            <w:vAlign w:val="bottom"/>
            <w:hideMark/>
          </w:tcPr>
          <w:p w14:paraId="2B8F6139" w14:textId="77777777" w:rsidR="00092529" w:rsidRPr="00257590" w:rsidRDefault="00092529" w:rsidP="00092529">
            <w:pPr>
              <w:spacing w:after="0" w:line="240" w:lineRule="auto"/>
              <w:jc w:val="center"/>
              <w:rPr>
                <w:ins w:id="21466" w:author="Hardik Malhotra" w:date="2021-10-01T14:45:00Z"/>
                <w:rFonts w:ascii="Verdana" w:eastAsia="Times New Roman" w:hAnsi="Verdana" w:cs="Times New Roman"/>
                <w:color w:val="000000"/>
                <w:sz w:val="10"/>
                <w:szCs w:val="10"/>
                <w:lang w:val="en-US"/>
              </w:rPr>
            </w:pPr>
            <w:ins w:id="21467" w:author="Hardik Malhotra" w:date="2021-10-01T14:45:00Z">
              <w:r w:rsidRPr="00257590">
                <w:rPr>
                  <w:rFonts w:ascii="Verdana" w:hAnsi="Verdana"/>
                  <w:color w:val="000000"/>
                  <w:sz w:val="10"/>
                  <w:szCs w:val="10"/>
                </w:rPr>
                <w:t>114</w:t>
              </w:r>
            </w:ins>
          </w:p>
        </w:tc>
        <w:tc>
          <w:tcPr>
            <w:tcW w:w="590" w:type="dxa"/>
            <w:tcBorders>
              <w:top w:val="nil"/>
              <w:left w:val="nil"/>
              <w:bottom w:val="single" w:sz="4" w:space="0" w:color="auto"/>
              <w:right w:val="single" w:sz="4" w:space="0" w:color="auto"/>
            </w:tcBorders>
            <w:shd w:val="clear" w:color="000000" w:fill="FFFFFF"/>
            <w:noWrap/>
            <w:vAlign w:val="bottom"/>
            <w:hideMark/>
          </w:tcPr>
          <w:p w14:paraId="36919EC6" w14:textId="77777777" w:rsidR="00092529" w:rsidRPr="00257590" w:rsidRDefault="00092529" w:rsidP="00092529">
            <w:pPr>
              <w:spacing w:after="0" w:line="240" w:lineRule="auto"/>
              <w:jc w:val="center"/>
              <w:rPr>
                <w:ins w:id="21468" w:author="Hardik Malhotra" w:date="2021-10-01T14:45:00Z"/>
                <w:rFonts w:ascii="Verdana" w:eastAsia="Times New Roman" w:hAnsi="Verdana" w:cs="Times New Roman"/>
                <w:color w:val="000000"/>
                <w:sz w:val="10"/>
                <w:szCs w:val="10"/>
                <w:lang w:val="en-US"/>
              </w:rPr>
            </w:pPr>
            <w:ins w:id="21469" w:author="Hardik Malhotra" w:date="2021-10-01T14:45:00Z">
              <w:r w:rsidRPr="00257590">
                <w:rPr>
                  <w:rFonts w:ascii="Verdana" w:hAnsi="Verdana"/>
                  <w:color w:val="000000"/>
                  <w:sz w:val="10"/>
                  <w:szCs w:val="10"/>
                </w:rPr>
                <w:t>136</w:t>
              </w:r>
            </w:ins>
          </w:p>
        </w:tc>
        <w:tc>
          <w:tcPr>
            <w:tcW w:w="590" w:type="dxa"/>
            <w:tcBorders>
              <w:top w:val="nil"/>
              <w:left w:val="nil"/>
              <w:bottom w:val="single" w:sz="4" w:space="0" w:color="auto"/>
              <w:right w:val="single" w:sz="4" w:space="0" w:color="auto"/>
            </w:tcBorders>
            <w:shd w:val="clear" w:color="000000" w:fill="FFFFFF"/>
            <w:noWrap/>
            <w:vAlign w:val="bottom"/>
            <w:hideMark/>
          </w:tcPr>
          <w:p w14:paraId="0B84EE52" w14:textId="77777777" w:rsidR="00092529" w:rsidRPr="00257590" w:rsidRDefault="00092529" w:rsidP="00092529">
            <w:pPr>
              <w:spacing w:after="0" w:line="240" w:lineRule="auto"/>
              <w:jc w:val="center"/>
              <w:rPr>
                <w:ins w:id="21470" w:author="Hardik Malhotra" w:date="2021-10-01T14:45:00Z"/>
                <w:rFonts w:ascii="Verdana" w:eastAsia="Times New Roman" w:hAnsi="Verdana" w:cs="Times New Roman"/>
                <w:color w:val="000000"/>
                <w:sz w:val="10"/>
                <w:szCs w:val="10"/>
                <w:lang w:val="en-US"/>
              </w:rPr>
            </w:pPr>
            <w:ins w:id="21471" w:author="Hardik Malhotra" w:date="2021-10-01T14:45:00Z">
              <w:r w:rsidRPr="00257590">
                <w:rPr>
                  <w:rFonts w:ascii="Verdana" w:hAnsi="Verdana"/>
                  <w:color w:val="000000"/>
                  <w:sz w:val="10"/>
                  <w:szCs w:val="10"/>
                </w:rPr>
                <w:t>158</w:t>
              </w:r>
            </w:ins>
          </w:p>
        </w:tc>
        <w:tc>
          <w:tcPr>
            <w:tcW w:w="590" w:type="dxa"/>
            <w:tcBorders>
              <w:top w:val="nil"/>
              <w:left w:val="nil"/>
              <w:bottom w:val="single" w:sz="4" w:space="0" w:color="auto"/>
              <w:right w:val="single" w:sz="4" w:space="0" w:color="auto"/>
            </w:tcBorders>
            <w:shd w:val="clear" w:color="000000" w:fill="FFFFFF"/>
            <w:noWrap/>
            <w:vAlign w:val="bottom"/>
            <w:hideMark/>
          </w:tcPr>
          <w:p w14:paraId="05B771D8" w14:textId="77777777" w:rsidR="00092529" w:rsidRPr="00257590" w:rsidRDefault="00092529" w:rsidP="00092529">
            <w:pPr>
              <w:spacing w:after="0" w:line="240" w:lineRule="auto"/>
              <w:jc w:val="center"/>
              <w:rPr>
                <w:ins w:id="21472" w:author="Hardik Malhotra" w:date="2021-10-01T14:45:00Z"/>
                <w:rFonts w:ascii="Verdana" w:eastAsia="Times New Roman" w:hAnsi="Verdana" w:cs="Times New Roman"/>
                <w:color w:val="000000"/>
                <w:sz w:val="10"/>
                <w:szCs w:val="10"/>
                <w:lang w:val="en-US"/>
              </w:rPr>
            </w:pPr>
            <w:ins w:id="21473" w:author="Hardik Malhotra" w:date="2021-10-01T14:45:00Z">
              <w:r w:rsidRPr="00257590">
                <w:rPr>
                  <w:rFonts w:ascii="Verdana" w:hAnsi="Verdana"/>
                  <w:color w:val="000000"/>
                  <w:sz w:val="10"/>
                  <w:szCs w:val="10"/>
                </w:rPr>
                <w:t>172</w:t>
              </w:r>
            </w:ins>
          </w:p>
        </w:tc>
        <w:tc>
          <w:tcPr>
            <w:tcW w:w="590" w:type="dxa"/>
            <w:tcBorders>
              <w:top w:val="nil"/>
              <w:left w:val="nil"/>
              <w:bottom w:val="single" w:sz="4" w:space="0" w:color="auto"/>
              <w:right w:val="single" w:sz="4" w:space="0" w:color="auto"/>
            </w:tcBorders>
            <w:shd w:val="clear" w:color="000000" w:fill="FFFFFF"/>
            <w:noWrap/>
            <w:vAlign w:val="bottom"/>
            <w:hideMark/>
          </w:tcPr>
          <w:p w14:paraId="69972BD4" w14:textId="77777777" w:rsidR="00092529" w:rsidRPr="00257590" w:rsidRDefault="00092529" w:rsidP="00092529">
            <w:pPr>
              <w:spacing w:after="0" w:line="240" w:lineRule="auto"/>
              <w:jc w:val="center"/>
              <w:rPr>
                <w:ins w:id="21474" w:author="Hardik Malhotra" w:date="2021-10-01T14:45:00Z"/>
                <w:rFonts w:ascii="Verdana" w:eastAsia="Times New Roman" w:hAnsi="Verdana" w:cs="Times New Roman"/>
                <w:color w:val="000000"/>
                <w:sz w:val="10"/>
                <w:szCs w:val="10"/>
                <w:lang w:val="en-US"/>
              </w:rPr>
            </w:pPr>
            <w:ins w:id="21475" w:author="Hardik Malhotra" w:date="2021-10-01T14:45:00Z">
              <w:r w:rsidRPr="00257590">
                <w:rPr>
                  <w:rFonts w:ascii="Verdana" w:hAnsi="Verdana"/>
                  <w:color w:val="000000"/>
                  <w:sz w:val="10"/>
                  <w:szCs w:val="10"/>
                </w:rPr>
                <w:t>170</w:t>
              </w:r>
            </w:ins>
          </w:p>
        </w:tc>
        <w:tc>
          <w:tcPr>
            <w:tcW w:w="590" w:type="dxa"/>
            <w:tcBorders>
              <w:top w:val="nil"/>
              <w:left w:val="nil"/>
              <w:bottom w:val="single" w:sz="4" w:space="0" w:color="auto"/>
              <w:right w:val="single" w:sz="4" w:space="0" w:color="auto"/>
            </w:tcBorders>
            <w:shd w:val="clear" w:color="000000" w:fill="FFFFFF"/>
            <w:noWrap/>
            <w:vAlign w:val="bottom"/>
            <w:hideMark/>
          </w:tcPr>
          <w:p w14:paraId="67796557" w14:textId="77777777" w:rsidR="00092529" w:rsidRPr="00257590" w:rsidRDefault="00092529" w:rsidP="00092529">
            <w:pPr>
              <w:spacing w:after="0" w:line="240" w:lineRule="auto"/>
              <w:jc w:val="center"/>
              <w:rPr>
                <w:ins w:id="21476" w:author="Hardik Malhotra" w:date="2021-10-01T14:45:00Z"/>
                <w:rFonts w:ascii="Verdana" w:eastAsia="Times New Roman" w:hAnsi="Verdana" w:cs="Times New Roman"/>
                <w:color w:val="000000"/>
                <w:sz w:val="10"/>
                <w:szCs w:val="10"/>
                <w:lang w:val="en-US"/>
              </w:rPr>
            </w:pPr>
            <w:ins w:id="21477" w:author="Hardik Malhotra" w:date="2021-10-01T14:45:00Z">
              <w:r w:rsidRPr="00257590">
                <w:rPr>
                  <w:rFonts w:ascii="Verdana" w:hAnsi="Verdana"/>
                  <w:color w:val="000000"/>
                  <w:sz w:val="10"/>
                  <w:szCs w:val="10"/>
                </w:rPr>
                <w:t>203</w:t>
              </w:r>
            </w:ins>
          </w:p>
        </w:tc>
        <w:tc>
          <w:tcPr>
            <w:tcW w:w="590" w:type="dxa"/>
            <w:tcBorders>
              <w:top w:val="nil"/>
              <w:left w:val="nil"/>
              <w:bottom w:val="single" w:sz="4" w:space="0" w:color="auto"/>
              <w:right w:val="single" w:sz="4" w:space="0" w:color="auto"/>
            </w:tcBorders>
            <w:shd w:val="clear" w:color="000000" w:fill="FFFFFF"/>
            <w:noWrap/>
            <w:vAlign w:val="bottom"/>
            <w:hideMark/>
          </w:tcPr>
          <w:p w14:paraId="3731A814" w14:textId="77777777" w:rsidR="00092529" w:rsidRPr="00257590" w:rsidRDefault="00092529" w:rsidP="00092529">
            <w:pPr>
              <w:spacing w:after="0" w:line="240" w:lineRule="auto"/>
              <w:jc w:val="center"/>
              <w:rPr>
                <w:ins w:id="21478" w:author="Hardik Malhotra" w:date="2021-10-01T14:45:00Z"/>
                <w:rFonts w:ascii="Verdana" w:eastAsia="Times New Roman" w:hAnsi="Verdana" w:cs="Times New Roman"/>
                <w:color w:val="000000"/>
                <w:sz w:val="10"/>
                <w:szCs w:val="10"/>
                <w:lang w:val="en-US"/>
              </w:rPr>
            </w:pPr>
            <w:ins w:id="21479" w:author="Hardik Malhotra" w:date="2021-10-01T14:45:00Z">
              <w:r w:rsidRPr="00257590">
                <w:rPr>
                  <w:rFonts w:ascii="Verdana" w:hAnsi="Verdana"/>
                  <w:color w:val="000000"/>
                  <w:sz w:val="10"/>
                  <w:szCs w:val="10"/>
                </w:rPr>
                <w:t>218</w:t>
              </w:r>
            </w:ins>
          </w:p>
        </w:tc>
        <w:tc>
          <w:tcPr>
            <w:tcW w:w="566" w:type="dxa"/>
            <w:tcBorders>
              <w:top w:val="nil"/>
              <w:left w:val="nil"/>
              <w:bottom w:val="single" w:sz="4" w:space="0" w:color="auto"/>
              <w:right w:val="single" w:sz="4" w:space="0" w:color="auto"/>
            </w:tcBorders>
            <w:shd w:val="clear" w:color="000000" w:fill="FFFFFF"/>
            <w:noWrap/>
            <w:vAlign w:val="bottom"/>
            <w:hideMark/>
          </w:tcPr>
          <w:p w14:paraId="0709C935" w14:textId="77777777" w:rsidR="00092529" w:rsidRPr="00257590" w:rsidRDefault="00092529" w:rsidP="00092529">
            <w:pPr>
              <w:spacing w:after="0" w:line="240" w:lineRule="auto"/>
              <w:jc w:val="center"/>
              <w:rPr>
                <w:ins w:id="21480" w:author="Hardik Malhotra" w:date="2021-10-01T14:45:00Z"/>
                <w:rFonts w:ascii="Verdana" w:eastAsia="Times New Roman" w:hAnsi="Verdana" w:cs="Times New Roman"/>
                <w:color w:val="000000"/>
                <w:sz w:val="10"/>
                <w:szCs w:val="10"/>
                <w:lang w:val="en-US"/>
              </w:rPr>
            </w:pPr>
            <w:ins w:id="21481" w:author="Hardik Malhotra" w:date="2021-10-01T14:45:00Z">
              <w:r w:rsidRPr="00257590">
                <w:rPr>
                  <w:rFonts w:ascii="Verdana" w:hAnsi="Verdana"/>
                  <w:color w:val="000000"/>
                  <w:sz w:val="10"/>
                  <w:szCs w:val="10"/>
                </w:rPr>
                <w:t>237</w:t>
              </w:r>
            </w:ins>
          </w:p>
        </w:tc>
      </w:tr>
      <w:tr w:rsidR="00092529" w:rsidRPr="00257590" w14:paraId="0585B3C5" w14:textId="77777777" w:rsidTr="00092529">
        <w:trPr>
          <w:trHeight w:val="334"/>
          <w:ins w:id="21482" w:author="Hardik Malhotra" w:date="2021-10-01T14:45:00Z"/>
        </w:trPr>
        <w:tc>
          <w:tcPr>
            <w:tcW w:w="1185" w:type="dxa"/>
            <w:tcBorders>
              <w:top w:val="nil"/>
              <w:left w:val="single" w:sz="4" w:space="0" w:color="auto"/>
              <w:bottom w:val="single" w:sz="4" w:space="0" w:color="auto"/>
              <w:right w:val="single" w:sz="4" w:space="0" w:color="auto"/>
            </w:tcBorders>
            <w:shd w:val="clear" w:color="000000" w:fill="FFFFFF"/>
            <w:noWrap/>
            <w:vAlign w:val="bottom"/>
            <w:hideMark/>
          </w:tcPr>
          <w:p w14:paraId="382E46F4" w14:textId="77777777" w:rsidR="00092529" w:rsidRPr="00257590" w:rsidRDefault="00092529" w:rsidP="00092529">
            <w:pPr>
              <w:spacing w:after="0" w:line="240" w:lineRule="auto"/>
              <w:rPr>
                <w:ins w:id="21483" w:author="Hardik Malhotra" w:date="2021-10-01T14:45:00Z"/>
                <w:rFonts w:ascii="Verdana" w:eastAsia="Times New Roman" w:hAnsi="Verdana" w:cs="Times New Roman"/>
                <w:color w:val="000000"/>
                <w:sz w:val="10"/>
                <w:szCs w:val="10"/>
                <w:lang w:val="en-US"/>
              </w:rPr>
            </w:pPr>
            <w:ins w:id="21484" w:author="Hardik Malhotra" w:date="2021-10-01T14:45:00Z">
              <w:r w:rsidRPr="00257590">
                <w:rPr>
                  <w:rFonts w:ascii="Verdana" w:hAnsi="Verdana"/>
                  <w:color w:val="000000"/>
                  <w:sz w:val="10"/>
                  <w:szCs w:val="10"/>
                </w:rPr>
                <w:t>Epoxy Phenol Novolac Based Resin</w:t>
              </w:r>
            </w:ins>
          </w:p>
        </w:tc>
        <w:tc>
          <w:tcPr>
            <w:tcW w:w="519" w:type="dxa"/>
            <w:tcBorders>
              <w:top w:val="nil"/>
              <w:left w:val="nil"/>
              <w:bottom w:val="single" w:sz="4" w:space="0" w:color="auto"/>
              <w:right w:val="single" w:sz="4" w:space="0" w:color="auto"/>
            </w:tcBorders>
            <w:shd w:val="clear" w:color="000000" w:fill="FFFFFF"/>
            <w:noWrap/>
            <w:vAlign w:val="bottom"/>
            <w:hideMark/>
          </w:tcPr>
          <w:p w14:paraId="6264C871" w14:textId="77777777" w:rsidR="00092529" w:rsidRPr="00257590" w:rsidRDefault="00092529" w:rsidP="00092529">
            <w:pPr>
              <w:spacing w:after="0" w:line="240" w:lineRule="auto"/>
              <w:jc w:val="center"/>
              <w:rPr>
                <w:ins w:id="21485" w:author="Hardik Malhotra" w:date="2021-10-01T14:45:00Z"/>
                <w:rFonts w:ascii="Verdana" w:eastAsia="Times New Roman" w:hAnsi="Verdana" w:cs="Times New Roman"/>
                <w:color w:val="000000"/>
                <w:sz w:val="10"/>
                <w:szCs w:val="10"/>
                <w:lang w:val="en-US"/>
              </w:rPr>
            </w:pPr>
            <w:ins w:id="21486" w:author="Hardik Malhotra" w:date="2021-10-01T14:45:00Z">
              <w:r w:rsidRPr="00257590">
                <w:rPr>
                  <w:rFonts w:ascii="Verdana" w:hAnsi="Verdana"/>
                  <w:color w:val="000000"/>
                  <w:sz w:val="10"/>
                  <w:szCs w:val="10"/>
                </w:rPr>
                <w:t>24</w:t>
              </w:r>
            </w:ins>
          </w:p>
        </w:tc>
        <w:tc>
          <w:tcPr>
            <w:tcW w:w="519" w:type="dxa"/>
            <w:tcBorders>
              <w:top w:val="nil"/>
              <w:left w:val="nil"/>
              <w:bottom w:val="single" w:sz="4" w:space="0" w:color="auto"/>
              <w:right w:val="single" w:sz="4" w:space="0" w:color="auto"/>
            </w:tcBorders>
            <w:shd w:val="clear" w:color="000000" w:fill="FFFFFF"/>
            <w:noWrap/>
            <w:vAlign w:val="bottom"/>
            <w:hideMark/>
          </w:tcPr>
          <w:p w14:paraId="4F6A9408" w14:textId="77777777" w:rsidR="00092529" w:rsidRPr="00257590" w:rsidRDefault="00092529" w:rsidP="00092529">
            <w:pPr>
              <w:spacing w:after="0" w:line="240" w:lineRule="auto"/>
              <w:jc w:val="center"/>
              <w:rPr>
                <w:ins w:id="21487" w:author="Hardik Malhotra" w:date="2021-10-01T14:45:00Z"/>
                <w:rFonts w:ascii="Verdana" w:eastAsia="Times New Roman" w:hAnsi="Verdana" w:cs="Times New Roman"/>
                <w:color w:val="000000"/>
                <w:sz w:val="10"/>
                <w:szCs w:val="10"/>
                <w:lang w:val="en-US"/>
              </w:rPr>
            </w:pPr>
            <w:ins w:id="21488" w:author="Hardik Malhotra" w:date="2021-10-01T14:45:00Z">
              <w:r w:rsidRPr="00257590">
                <w:rPr>
                  <w:rFonts w:ascii="Verdana" w:hAnsi="Verdana"/>
                  <w:color w:val="000000"/>
                  <w:sz w:val="10"/>
                  <w:szCs w:val="10"/>
                </w:rPr>
                <w:t>26</w:t>
              </w:r>
            </w:ins>
          </w:p>
        </w:tc>
        <w:tc>
          <w:tcPr>
            <w:tcW w:w="519" w:type="dxa"/>
            <w:tcBorders>
              <w:top w:val="nil"/>
              <w:left w:val="nil"/>
              <w:bottom w:val="single" w:sz="4" w:space="0" w:color="auto"/>
              <w:right w:val="single" w:sz="4" w:space="0" w:color="auto"/>
            </w:tcBorders>
            <w:shd w:val="clear" w:color="000000" w:fill="FFFFFF"/>
            <w:noWrap/>
            <w:vAlign w:val="bottom"/>
            <w:hideMark/>
          </w:tcPr>
          <w:p w14:paraId="46BDCFD9" w14:textId="77777777" w:rsidR="00092529" w:rsidRPr="00257590" w:rsidRDefault="00092529" w:rsidP="00092529">
            <w:pPr>
              <w:spacing w:after="0" w:line="240" w:lineRule="auto"/>
              <w:jc w:val="center"/>
              <w:rPr>
                <w:ins w:id="21489" w:author="Hardik Malhotra" w:date="2021-10-01T14:45:00Z"/>
                <w:rFonts w:ascii="Verdana" w:eastAsia="Times New Roman" w:hAnsi="Verdana" w:cs="Times New Roman"/>
                <w:color w:val="000000"/>
                <w:sz w:val="10"/>
                <w:szCs w:val="10"/>
                <w:lang w:val="en-US"/>
              </w:rPr>
            </w:pPr>
            <w:ins w:id="21490" w:author="Hardik Malhotra" w:date="2021-10-01T14:45:00Z">
              <w:r w:rsidRPr="00257590">
                <w:rPr>
                  <w:rFonts w:ascii="Verdana" w:hAnsi="Verdana"/>
                  <w:color w:val="000000"/>
                  <w:sz w:val="10"/>
                  <w:szCs w:val="10"/>
                </w:rPr>
                <w:t>28</w:t>
              </w:r>
            </w:ins>
          </w:p>
        </w:tc>
        <w:tc>
          <w:tcPr>
            <w:tcW w:w="520" w:type="dxa"/>
            <w:tcBorders>
              <w:top w:val="nil"/>
              <w:left w:val="nil"/>
              <w:bottom w:val="single" w:sz="4" w:space="0" w:color="auto"/>
              <w:right w:val="single" w:sz="4" w:space="0" w:color="auto"/>
            </w:tcBorders>
            <w:shd w:val="clear" w:color="000000" w:fill="FFFFFF"/>
            <w:noWrap/>
            <w:vAlign w:val="bottom"/>
            <w:hideMark/>
          </w:tcPr>
          <w:p w14:paraId="7ADB829B" w14:textId="77777777" w:rsidR="00092529" w:rsidRPr="00257590" w:rsidRDefault="00092529" w:rsidP="00092529">
            <w:pPr>
              <w:spacing w:after="0" w:line="240" w:lineRule="auto"/>
              <w:jc w:val="center"/>
              <w:rPr>
                <w:ins w:id="21491" w:author="Hardik Malhotra" w:date="2021-10-01T14:45:00Z"/>
                <w:rFonts w:ascii="Verdana" w:eastAsia="Times New Roman" w:hAnsi="Verdana" w:cs="Times New Roman"/>
                <w:color w:val="000000"/>
                <w:sz w:val="10"/>
                <w:szCs w:val="10"/>
                <w:lang w:val="en-US"/>
              </w:rPr>
            </w:pPr>
            <w:ins w:id="21492" w:author="Hardik Malhotra" w:date="2021-10-01T14:45:00Z">
              <w:r w:rsidRPr="00257590">
                <w:rPr>
                  <w:rFonts w:ascii="Verdana" w:hAnsi="Verdana"/>
                  <w:color w:val="000000"/>
                  <w:sz w:val="10"/>
                  <w:szCs w:val="10"/>
                </w:rPr>
                <w:t>34</w:t>
              </w:r>
            </w:ins>
          </w:p>
        </w:tc>
        <w:tc>
          <w:tcPr>
            <w:tcW w:w="593" w:type="dxa"/>
            <w:tcBorders>
              <w:top w:val="nil"/>
              <w:left w:val="nil"/>
              <w:bottom w:val="single" w:sz="4" w:space="0" w:color="auto"/>
              <w:right w:val="single" w:sz="4" w:space="0" w:color="auto"/>
            </w:tcBorders>
            <w:shd w:val="clear" w:color="000000" w:fill="FFFFFF"/>
            <w:noWrap/>
            <w:vAlign w:val="bottom"/>
            <w:hideMark/>
          </w:tcPr>
          <w:p w14:paraId="522E7F26" w14:textId="77777777" w:rsidR="00092529" w:rsidRPr="00257590" w:rsidRDefault="00092529" w:rsidP="00092529">
            <w:pPr>
              <w:spacing w:after="0" w:line="240" w:lineRule="auto"/>
              <w:jc w:val="center"/>
              <w:rPr>
                <w:ins w:id="21493" w:author="Hardik Malhotra" w:date="2021-10-01T14:45:00Z"/>
                <w:rFonts w:ascii="Verdana" w:eastAsia="Times New Roman" w:hAnsi="Verdana" w:cs="Times New Roman"/>
                <w:color w:val="000000"/>
                <w:sz w:val="10"/>
                <w:szCs w:val="10"/>
                <w:lang w:val="en-US"/>
              </w:rPr>
            </w:pPr>
            <w:ins w:id="21494" w:author="Hardik Malhotra" w:date="2021-10-01T14:45:00Z">
              <w:r w:rsidRPr="00257590">
                <w:rPr>
                  <w:rFonts w:ascii="Verdana" w:hAnsi="Verdana"/>
                  <w:color w:val="000000"/>
                  <w:sz w:val="10"/>
                  <w:szCs w:val="10"/>
                </w:rPr>
                <w:t>35</w:t>
              </w:r>
            </w:ins>
          </w:p>
        </w:tc>
        <w:tc>
          <w:tcPr>
            <w:tcW w:w="590" w:type="dxa"/>
            <w:tcBorders>
              <w:top w:val="nil"/>
              <w:left w:val="nil"/>
              <w:bottom w:val="single" w:sz="4" w:space="0" w:color="auto"/>
              <w:right w:val="single" w:sz="4" w:space="0" w:color="auto"/>
            </w:tcBorders>
            <w:shd w:val="clear" w:color="000000" w:fill="FFFFFF"/>
            <w:noWrap/>
            <w:vAlign w:val="bottom"/>
            <w:hideMark/>
          </w:tcPr>
          <w:p w14:paraId="5CD0C4F9" w14:textId="77777777" w:rsidR="00092529" w:rsidRPr="00257590" w:rsidRDefault="00092529" w:rsidP="00092529">
            <w:pPr>
              <w:spacing w:after="0" w:line="240" w:lineRule="auto"/>
              <w:jc w:val="center"/>
              <w:rPr>
                <w:ins w:id="21495" w:author="Hardik Malhotra" w:date="2021-10-01T14:45:00Z"/>
                <w:rFonts w:ascii="Verdana" w:eastAsia="Times New Roman" w:hAnsi="Verdana" w:cs="Times New Roman"/>
                <w:color w:val="000000"/>
                <w:sz w:val="10"/>
                <w:szCs w:val="10"/>
                <w:lang w:val="en-US"/>
              </w:rPr>
            </w:pPr>
            <w:ins w:id="21496" w:author="Hardik Malhotra" w:date="2021-10-01T14:45:00Z">
              <w:r w:rsidRPr="00257590">
                <w:rPr>
                  <w:rFonts w:ascii="Verdana" w:hAnsi="Verdana"/>
                  <w:color w:val="000000"/>
                  <w:sz w:val="10"/>
                  <w:szCs w:val="10"/>
                </w:rPr>
                <w:t>37</w:t>
              </w:r>
            </w:ins>
          </w:p>
        </w:tc>
        <w:tc>
          <w:tcPr>
            <w:tcW w:w="590" w:type="dxa"/>
            <w:tcBorders>
              <w:top w:val="nil"/>
              <w:left w:val="nil"/>
              <w:bottom w:val="single" w:sz="4" w:space="0" w:color="auto"/>
              <w:right w:val="single" w:sz="4" w:space="0" w:color="auto"/>
            </w:tcBorders>
            <w:shd w:val="clear" w:color="000000" w:fill="FFFFFF"/>
            <w:noWrap/>
            <w:vAlign w:val="bottom"/>
            <w:hideMark/>
          </w:tcPr>
          <w:p w14:paraId="50215B13" w14:textId="77777777" w:rsidR="00092529" w:rsidRPr="00257590" w:rsidRDefault="00092529" w:rsidP="00092529">
            <w:pPr>
              <w:spacing w:after="0" w:line="240" w:lineRule="auto"/>
              <w:jc w:val="center"/>
              <w:rPr>
                <w:ins w:id="21497" w:author="Hardik Malhotra" w:date="2021-10-01T14:45:00Z"/>
                <w:rFonts w:ascii="Verdana" w:eastAsia="Times New Roman" w:hAnsi="Verdana" w:cs="Times New Roman"/>
                <w:color w:val="000000"/>
                <w:sz w:val="10"/>
                <w:szCs w:val="10"/>
                <w:lang w:val="en-US"/>
              </w:rPr>
            </w:pPr>
            <w:ins w:id="21498" w:author="Hardik Malhotra" w:date="2021-10-01T14:45:00Z">
              <w:r w:rsidRPr="00257590">
                <w:rPr>
                  <w:rFonts w:ascii="Verdana" w:hAnsi="Verdana"/>
                  <w:color w:val="000000"/>
                  <w:sz w:val="10"/>
                  <w:szCs w:val="10"/>
                </w:rPr>
                <w:t>41</w:t>
              </w:r>
            </w:ins>
          </w:p>
        </w:tc>
        <w:tc>
          <w:tcPr>
            <w:tcW w:w="590" w:type="dxa"/>
            <w:tcBorders>
              <w:top w:val="nil"/>
              <w:left w:val="nil"/>
              <w:bottom w:val="single" w:sz="4" w:space="0" w:color="auto"/>
              <w:right w:val="single" w:sz="4" w:space="0" w:color="auto"/>
            </w:tcBorders>
            <w:shd w:val="clear" w:color="000000" w:fill="FFFFFF"/>
            <w:noWrap/>
            <w:vAlign w:val="bottom"/>
            <w:hideMark/>
          </w:tcPr>
          <w:p w14:paraId="2AAFC0D8" w14:textId="77777777" w:rsidR="00092529" w:rsidRPr="00257590" w:rsidRDefault="00092529" w:rsidP="00092529">
            <w:pPr>
              <w:spacing w:after="0" w:line="240" w:lineRule="auto"/>
              <w:jc w:val="center"/>
              <w:rPr>
                <w:ins w:id="21499" w:author="Hardik Malhotra" w:date="2021-10-01T14:45:00Z"/>
                <w:rFonts w:ascii="Verdana" w:eastAsia="Times New Roman" w:hAnsi="Verdana" w:cs="Times New Roman"/>
                <w:color w:val="000000"/>
                <w:sz w:val="10"/>
                <w:szCs w:val="10"/>
                <w:lang w:val="en-US"/>
              </w:rPr>
            </w:pPr>
            <w:ins w:id="21500" w:author="Hardik Malhotra" w:date="2021-10-01T14:45:00Z">
              <w:r w:rsidRPr="00257590">
                <w:rPr>
                  <w:rFonts w:ascii="Verdana" w:hAnsi="Verdana"/>
                  <w:color w:val="000000"/>
                  <w:sz w:val="10"/>
                  <w:szCs w:val="10"/>
                </w:rPr>
                <w:t>43</w:t>
              </w:r>
            </w:ins>
          </w:p>
        </w:tc>
        <w:tc>
          <w:tcPr>
            <w:tcW w:w="590" w:type="dxa"/>
            <w:tcBorders>
              <w:top w:val="nil"/>
              <w:left w:val="nil"/>
              <w:bottom w:val="single" w:sz="4" w:space="0" w:color="auto"/>
              <w:right w:val="single" w:sz="4" w:space="0" w:color="auto"/>
            </w:tcBorders>
            <w:shd w:val="clear" w:color="000000" w:fill="FFFFFF"/>
            <w:noWrap/>
            <w:vAlign w:val="bottom"/>
            <w:hideMark/>
          </w:tcPr>
          <w:p w14:paraId="3385E940" w14:textId="77777777" w:rsidR="00092529" w:rsidRPr="00257590" w:rsidRDefault="00092529" w:rsidP="00092529">
            <w:pPr>
              <w:spacing w:after="0" w:line="240" w:lineRule="auto"/>
              <w:jc w:val="center"/>
              <w:rPr>
                <w:ins w:id="21501" w:author="Hardik Malhotra" w:date="2021-10-01T14:45:00Z"/>
                <w:rFonts w:ascii="Verdana" w:eastAsia="Times New Roman" w:hAnsi="Verdana" w:cs="Times New Roman"/>
                <w:color w:val="000000"/>
                <w:sz w:val="10"/>
                <w:szCs w:val="10"/>
                <w:lang w:val="en-US"/>
              </w:rPr>
            </w:pPr>
            <w:ins w:id="21502" w:author="Hardik Malhotra" w:date="2021-10-01T14:45:00Z">
              <w:r w:rsidRPr="00257590">
                <w:rPr>
                  <w:rFonts w:ascii="Verdana" w:hAnsi="Verdana"/>
                  <w:color w:val="000000"/>
                  <w:sz w:val="10"/>
                  <w:szCs w:val="10"/>
                </w:rPr>
                <w:t>49</w:t>
              </w:r>
            </w:ins>
          </w:p>
        </w:tc>
        <w:tc>
          <w:tcPr>
            <w:tcW w:w="590" w:type="dxa"/>
            <w:tcBorders>
              <w:top w:val="nil"/>
              <w:left w:val="nil"/>
              <w:bottom w:val="single" w:sz="4" w:space="0" w:color="auto"/>
              <w:right w:val="single" w:sz="4" w:space="0" w:color="auto"/>
            </w:tcBorders>
            <w:shd w:val="clear" w:color="000000" w:fill="FFFFFF"/>
            <w:noWrap/>
            <w:vAlign w:val="bottom"/>
            <w:hideMark/>
          </w:tcPr>
          <w:p w14:paraId="3351FA5E" w14:textId="77777777" w:rsidR="00092529" w:rsidRPr="00257590" w:rsidRDefault="00092529" w:rsidP="00092529">
            <w:pPr>
              <w:spacing w:after="0" w:line="240" w:lineRule="auto"/>
              <w:jc w:val="center"/>
              <w:rPr>
                <w:ins w:id="21503" w:author="Hardik Malhotra" w:date="2021-10-01T14:45:00Z"/>
                <w:rFonts w:ascii="Verdana" w:eastAsia="Times New Roman" w:hAnsi="Verdana" w:cs="Times New Roman"/>
                <w:color w:val="000000"/>
                <w:sz w:val="10"/>
                <w:szCs w:val="10"/>
                <w:lang w:val="en-US"/>
              </w:rPr>
            </w:pPr>
            <w:ins w:id="21504" w:author="Hardik Malhotra" w:date="2021-10-01T14:45:00Z">
              <w:r w:rsidRPr="00257590">
                <w:rPr>
                  <w:rFonts w:ascii="Verdana" w:hAnsi="Verdana"/>
                  <w:color w:val="000000"/>
                  <w:sz w:val="10"/>
                  <w:szCs w:val="10"/>
                </w:rPr>
                <w:t>53</w:t>
              </w:r>
            </w:ins>
          </w:p>
        </w:tc>
        <w:tc>
          <w:tcPr>
            <w:tcW w:w="590" w:type="dxa"/>
            <w:tcBorders>
              <w:top w:val="nil"/>
              <w:left w:val="nil"/>
              <w:bottom w:val="single" w:sz="4" w:space="0" w:color="auto"/>
              <w:right w:val="single" w:sz="4" w:space="0" w:color="auto"/>
            </w:tcBorders>
            <w:shd w:val="clear" w:color="000000" w:fill="FFFFFF"/>
            <w:noWrap/>
            <w:vAlign w:val="bottom"/>
            <w:hideMark/>
          </w:tcPr>
          <w:p w14:paraId="6AFEB1E0" w14:textId="77777777" w:rsidR="00092529" w:rsidRPr="00257590" w:rsidRDefault="00092529" w:rsidP="00092529">
            <w:pPr>
              <w:spacing w:after="0" w:line="240" w:lineRule="auto"/>
              <w:jc w:val="center"/>
              <w:rPr>
                <w:ins w:id="21505" w:author="Hardik Malhotra" w:date="2021-10-01T14:45:00Z"/>
                <w:rFonts w:ascii="Verdana" w:eastAsia="Times New Roman" w:hAnsi="Verdana" w:cs="Times New Roman"/>
                <w:color w:val="000000"/>
                <w:sz w:val="10"/>
                <w:szCs w:val="10"/>
                <w:lang w:val="en-US"/>
              </w:rPr>
            </w:pPr>
            <w:ins w:id="21506" w:author="Hardik Malhotra" w:date="2021-10-01T14:45:00Z">
              <w:r w:rsidRPr="00257590">
                <w:rPr>
                  <w:rFonts w:ascii="Verdana" w:hAnsi="Verdana"/>
                  <w:color w:val="000000"/>
                  <w:sz w:val="10"/>
                  <w:szCs w:val="10"/>
                </w:rPr>
                <w:t>58</w:t>
              </w:r>
            </w:ins>
          </w:p>
        </w:tc>
        <w:tc>
          <w:tcPr>
            <w:tcW w:w="590" w:type="dxa"/>
            <w:tcBorders>
              <w:top w:val="nil"/>
              <w:left w:val="nil"/>
              <w:bottom w:val="single" w:sz="4" w:space="0" w:color="auto"/>
              <w:right w:val="single" w:sz="4" w:space="0" w:color="auto"/>
            </w:tcBorders>
            <w:shd w:val="clear" w:color="000000" w:fill="FFFFFF"/>
            <w:noWrap/>
            <w:vAlign w:val="bottom"/>
            <w:hideMark/>
          </w:tcPr>
          <w:p w14:paraId="47FAD463" w14:textId="77777777" w:rsidR="00092529" w:rsidRPr="00257590" w:rsidRDefault="00092529" w:rsidP="00092529">
            <w:pPr>
              <w:spacing w:after="0" w:line="240" w:lineRule="auto"/>
              <w:jc w:val="center"/>
              <w:rPr>
                <w:ins w:id="21507" w:author="Hardik Malhotra" w:date="2021-10-01T14:45:00Z"/>
                <w:rFonts w:ascii="Verdana" w:eastAsia="Times New Roman" w:hAnsi="Verdana" w:cs="Times New Roman"/>
                <w:color w:val="000000"/>
                <w:sz w:val="10"/>
                <w:szCs w:val="10"/>
                <w:lang w:val="en-US"/>
              </w:rPr>
            </w:pPr>
            <w:ins w:id="21508" w:author="Hardik Malhotra" w:date="2021-10-01T14:45:00Z">
              <w:r w:rsidRPr="00257590">
                <w:rPr>
                  <w:rFonts w:ascii="Verdana" w:hAnsi="Verdana"/>
                  <w:color w:val="000000"/>
                  <w:sz w:val="10"/>
                  <w:szCs w:val="10"/>
                </w:rPr>
                <w:t>60</w:t>
              </w:r>
            </w:ins>
          </w:p>
        </w:tc>
        <w:tc>
          <w:tcPr>
            <w:tcW w:w="590" w:type="dxa"/>
            <w:tcBorders>
              <w:top w:val="nil"/>
              <w:left w:val="nil"/>
              <w:bottom w:val="single" w:sz="4" w:space="0" w:color="auto"/>
              <w:right w:val="single" w:sz="4" w:space="0" w:color="auto"/>
            </w:tcBorders>
            <w:shd w:val="clear" w:color="000000" w:fill="FFFFFF"/>
            <w:noWrap/>
            <w:vAlign w:val="bottom"/>
            <w:hideMark/>
          </w:tcPr>
          <w:p w14:paraId="7CB2B719" w14:textId="77777777" w:rsidR="00092529" w:rsidRPr="00257590" w:rsidRDefault="00092529" w:rsidP="00092529">
            <w:pPr>
              <w:spacing w:after="0" w:line="240" w:lineRule="auto"/>
              <w:jc w:val="center"/>
              <w:rPr>
                <w:ins w:id="21509" w:author="Hardik Malhotra" w:date="2021-10-01T14:45:00Z"/>
                <w:rFonts w:ascii="Verdana" w:eastAsia="Times New Roman" w:hAnsi="Verdana" w:cs="Times New Roman"/>
                <w:color w:val="000000"/>
                <w:sz w:val="10"/>
                <w:szCs w:val="10"/>
                <w:lang w:val="en-US"/>
              </w:rPr>
            </w:pPr>
            <w:ins w:id="21510" w:author="Hardik Malhotra" w:date="2021-10-01T14:45:00Z">
              <w:r w:rsidRPr="00257590">
                <w:rPr>
                  <w:rFonts w:ascii="Verdana" w:hAnsi="Verdana"/>
                  <w:color w:val="000000"/>
                  <w:sz w:val="10"/>
                  <w:szCs w:val="10"/>
                </w:rPr>
                <w:t>65</w:t>
              </w:r>
            </w:ins>
          </w:p>
        </w:tc>
        <w:tc>
          <w:tcPr>
            <w:tcW w:w="590" w:type="dxa"/>
            <w:tcBorders>
              <w:top w:val="nil"/>
              <w:left w:val="nil"/>
              <w:bottom w:val="single" w:sz="4" w:space="0" w:color="auto"/>
              <w:right w:val="single" w:sz="4" w:space="0" w:color="auto"/>
            </w:tcBorders>
            <w:shd w:val="clear" w:color="000000" w:fill="FFFFFF"/>
            <w:noWrap/>
            <w:vAlign w:val="bottom"/>
            <w:hideMark/>
          </w:tcPr>
          <w:p w14:paraId="6F2731D1" w14:textId="77777777" w:rsidR="00092529" w:rsidRPr="00257590" w:rsidRDefault="00092529" w:rsidP="00092529">
            <w:pPr>
              <w:spacing w:after="0" w:line="240" w:lineRule="auto"/>
              <w:jc w:val="center"/>
              <w:rPr>
                <w:ins w:id="21511" w:author="Hardik Malhotra" w:date="2021-10-01T14:45:00Z"/>
                <w:rFonts w:ascii="Verdana" w:eastAsia="Times New Roman" w:hAnsi="Verdana" w:cs="Times New Roman"/>
                <w:color w:val="000000"/>
                <w:sz w:val="10"/>
                <w:szCs w:val="10"/>
                <w:lang w:val="en-US"/>
              </w:rPr>
            </w:pPr>
            <w:ins w:id="21512" w:author="Hardik Malhotra" w:date="2021-10-01T14:45:00Z">
              <w:r w:rsidRPr="00257590">
                <w:rPr>
                  <w:rFonts w:ascii="Verdana" w:hAnsi="Verdana"/>
                  <w:color w:val="000000"/>
                  <w:sz w:val="10"/>
                  <w:szCs w:val="10"/>
                </w:rPr>
                <w:t>70</w:t>
              </w:r>
            </w:ins>
          </w:p>
        </w:tc>
        <w:tc>
          <w:tcPr>
            <w:tcW w:w="590" w:type="dxa"/>
            <w:tcBorders>
              <w:top w:val="nil"/>
              <w:left w:val="nil"/>
              <w:bottom w:val="single" w:sz="4" w:space="0" w:color="auto"/>
              <w:right w:val="single" w:sz="4" w:space="0" w:color="auto"/>
            </w:tcBorders>
            <w:shd w:val="clear" w:color="000000" w:fill="FFFFFF"/>
            <w:noWrap/>
            <w:vAlign w:val="bottom"/>
            <w:hideMark/>
          </w:tcPr>
          <w:p w14:paraId="4DAF02F4" w14:textId="77777777" w:rsidR="00092529" w:rsidRPr="00257590" w:rsidRDefault="00092529" w:rsidP="00092529">
            <w:pPr>
              <w:spacing w:after="0" w:line="240" w:lineRule="auto"/>
              <w:jc w:val="center"/>
              <w:rPr>
                <w:ins w:id="21513" w:author="Hardik Malhotra" w:date="2021-10-01T14:45:00Z"/>
                <w:rFonts w:ascii="Verdana" w:eastAsia="Times New Roman" w:hAnsi="Verdana" w:cs="Times New Roman"/>
                <w:color w:val="000000"/>
                <w:sz w:val="10"/>
                <w:szCs w:val="10"/>
                <w:lang w:val="en-US"/>
              </w:rPr>
            </w:pPr>
            <w:ins w:id="21514" w:author="Hardik Malhotra" w:date="2021-10-01T14:45:00Z">
              <w:r w:rsidRPr="00257590">
                <w:rPr>
                  <w:rFonts w:ascii="Verdana" w:hAnsi="Verdana"/>
                  <w:color w:val="000000"/>
                  <w:sz w:val="10"/>
                  <w:szCs w:val="10"/>
                </w:rPr>
                <w:t>74</w:t>
              </w:r>
            </w:ins>
          </w:p>
        </w:tc>
        <w:tc>
          <w:tcPr>
            <w:tcW w:w="566" w:type="dxa"/>
            <w:tcBorders>
              <w:top w:val="nil"/>
              <w:left w:val="nil"/>
              <w:bottom w:val="single" w:sz="4" w:space="0" w:color="auto"/>
              <w:right w:val="single" w:sz="4" w:space="0" w:color="auto"/>
            </w:tcBorders>
            <w:shd w:val="clear" w:color="000000" w:fill="FFFFFF"/>
            <w:noWrap/>
            <w:vAlign w:val="bottom"/>
            <w:hideMark/>
          </w:tcPr>
          <w:p w14:paraId="4E11375C" w14:textId="77777777" w:rsidR="00092529" w:rsidRPr="00257590" w:rsidRDefault="00092529" w:rsidP="00092529">
            <w:pPr>
              <w:spacing w:after="0" w:line="240" w:lineRule="auto"/>
              <w:jc w:val="center"/>
              <w:rPr>
                <w:ins w:id="21515" w:author="Hardik Malhotra" w:date="2021-10-01T14:45:00Z"/>
                <w:rFonts w:ascii="Verdana" w:eastAsia="Times New Roman" w:hAnsi="Verdana" w:cs="Times New Roman"/>
                <w:color w:val="000000"/>
                <w:sz w:val="10"/>
                <w:szCs w:val="10"/>
                <w:lang w:val="en-US"/>
              </w:rPr>
            </w:pPr>
            <w:ins w:id="21516" w:author="Hardik Malhotra" w:date="2021-10-01T14:45:00Z">
              <w:r w:rsidRPr="00257590">
                <w:rPr>
                  <w:rFonts w:ascii="Verdana" w:hAnsi="Verdana"/>
                  <w:color w:val="000000"/>
                  <w:sz w:val="10"/>
                  <w:szCs w:val="10"/>
                </w:rPr>
                <w:t>79</w:t>
              </w:r>
            </w:ins>
          </w:p>
        </w:tc>
      </w:tr>
      <w:tr w:rsidR="00092529" w:rsidRPr="00257590" w14:paraId="0ED27FFC" w14:textId="77777777" w:rsidTr="00092529">
        <w:trPr>
          <w:trHeight w:val="334"/>
          <w:ins w:id="21517" w:author="Hardik Malhotra" w:date="2021-10-01T14:45:00Z"/>
        </w:trPr>
        <w:tc>
          <w:tcPr>
            <w:tcW w:w="1185" w:type="dxa"/>
            <w:tcBorders>
              <w:top w:val="nil"/>
              <w:left w:val="single" w:sz="4" w:space="0" w:color="auto"/>
              <w:bottom w:val="single" w:sz="4" w:space="0" w:color="auto"/>
              <w:right w:val="single" w:sz="4" w:space="0" w:color="auto"/>
            </w:tcBorders>
            <w:shd w:val="clear" w:color="000000" w:fill="FFFFFF"/>
            <w:noWrap/>
            <w:vAlign w:val="bottom"/>
            <w:hideMark/>
          </w:tcPr>
          <w:p w14:paraId="754E3CE4" w14:textId="77777777" w:rsidR="00092529" w:rsidRPr="00257590" w:rsidRDefault="00092529" w:rsidP="00092529">
            <w:pPr>
              <w:spacing w:after="0" w:line="240" w:lineRule="auto"/>
              <w:rPr>
                <w:ins w:id="21518" w:author="Hardik Malhotra" w:date="2021-10-01T14:45:00Z"/>
                <w:rFonts w:ascii="Verdana" w:eastAsia="Times New Roman" w:hAnsi="Verdana" w:cs="Times New Roman"/>
                <w:color w:val="000000"/>
                <w:sz w:val="10"/>
                <w:szCs w:val="10"/>
                <w:lang w:val="en-US"/>
              </w:rPr>
            </w:pPr>
            <w:ins w:id="21519" w:author="Hardik Malhotra" w:date="2021-10-01T14:45:00Z">
              <w:r w:rsidRPr="00257590">
                <w:rPr>
                  <w:rFonts w:ascii="Verdana" w:hAnsi="Verdana"/>
                  <w:color w:val="000000"/>
                  <w:sz w:val="10"/>
                  <w:szCs w:val="10"/>
                </w:rPr>
                <w:t>Cycloaliphatic Epoxy Based Resin</w:t>
              </w:r>
            </w:ins>
          </w:p>
        </w:tc>
        <w:tc>
          <w:tcPr>
            <w:tcW w:w="519" w:type="dxa"/>
            <w:tcBorders>
              <w:top w:val="nil"/>
              <w:left w:val="nil"/>
              <w:bottom w:val="single" w:sz="4" w:space="0" w:color="auto"/>
              <w:right w:val="single" w:sz="4" w:space="0" w:color="auto"/>
            </w:tcBorders>
            <w:shd w:val="clear" w:color="000000" w:fill="FFFFFF"/>
            <w:noWrap/>
            <w:vAlign w:val="bottom"/>
            <w:hideMark/>
          </w:tcPr>
          <w:p w14:paraId="5582FD19" w14:textId="77777777" w:rsidR="00092529" w:rsidRPr="00257590" w:rsidRDefault="00092529" w:rsidP="00092529">
            <w:pPr>
              <w:spacing w:after="0" w:line="240" w:lineRule="auto"/>
              <w:jc w:val="center"/>
              <w:rPr>
                <w:ins w:id="21520" w:author="Hardik Malhotra" w:date="2021-10-01T14:45:00Z"/>
                <w:rFonts w:ascii="Verdana" w:eastAsia="Times New Roman" w:hAnsi="Verdana" w:cs="Times New Roman"/>
                <w:color w:val="000000"/>
                <w:sz w:val="10"/>
                <w:szCs w:val="10"/>
                <w:lang w:val="en-US"/>
              </w:rPr>
            </w:pPr>
            <w:ins w:id="21521" w:author="Hardik Malhotra" w:date="2021-10-01T14:45:00Z">
              <w:r w:rsidRPr="00257590">
                <w:rPr>
                  <w:rFonts w:ascii="Verdana" w:hAnsi="Verdana"/>
                  <w:color w:val="000000"/>
                  <w:sz w:val="10"/>
                  <w:szCs w:val="10"/>
                </w:rPr>
                <w:t>19</w:t>
              </w:r>
            </w:ins>
          </w:p>
        </w:tc>
        <w:tc>
          <w:tcPr>
            <w:tcW w:w="519" w:type="dxa"/>
            <w:tcBorders>
              <w:top w:val="nil"/>
              <w:left w:val="nil"/>
              <w:bottom w:val="single" w:sz="4" w:space="0" w:color="auto"/>
              <w:right w:val="single" w:sz="4" w:space="0" w:color="auto"/>
            </w:tcBorders>
            <w:shd w:val="clear" w:color="000000" w:fill="FFFFFF"/>
            <w:noWrap/>
            <w:vAlign w:val="bottom"/>
            <w:hideMark/>
          </w:tcPr>
          <w:p w14:paraId="1D34951B" w14:textId="77777777" w:rsidR="00092529" w:rsidRPr="00257590" w:rsidRDefault="00092529" w:rsidP="00092529">
            <w:pPr>
              <w:spacing w:after="0" w:line="240" w:lineRule="auto"/>
              <w:jc w:val="center"/>
              <w:rPr>
                <w:ins w:id="21522" w:author="Hardik Malhotra" w:date="2021-10-01T14:45:00Z"/>
                <w:rFonts w:ascii="Verdana" w:eastAsia="Times New Roman" w:hAnsi="Verdana" w:cs="Times New Roman"/>
                <w:color w:val="000000"/>
                <w:sz w:val="10"/>
                <w:szCs w:val="10"/>
                <w:lang w:val="en-US"/>
              </w:rPr>
            </w:pPr>
            <w:ins w:id="21523" w:author="Hardik Malhotra" w:date="2021-10-01T14:45:00Z">
              <w:r w:rsidRPr="00257590">
                <w:rPr>
                  <w:rFonts w:ascii="Verdana" w:hAnsi="Verdana"/>
                  <w:color w:val="000000"/>
                  <w:sz w:val="10"/>
                  <w:szCs w:val="10"/>
                </w:rPr>
                <w:t>20</w:t>
              </w:r>
            </w:ins>
          </w:p>
        </w:tc>
        <w:tc>
          <w:tcPr>
            <w:tcW w:w="519" w:type="dxa"/>
            <w:tcBorders>
              <w:top w:val="nil"/>
              <w:left w:val="nil"/>
              <w:bottom w:val="single" w:sz="4" w:space="0" w:color="auto"/>
              <w:right w:val="single" w:sz="4" w:space="0" w:color="auto"/>
            </w:tcBorders>
            <w:shd w:val="clear" w:color="000000" w:fill="FFFFFF"/>
            <w:noWrap/>
            <w:vAlign w:val="bottom"/>
            <w:hideMark/>
          </w:tcPr>
          <w:p w14:paraId="0548EB4D" w14:textId="77777777" w:rsidR="00092529" w:rsidRPr="00257590" w:rsidRDefault="00092529" w:rsidP="00092529">
            <w:pPr>
              <w:spacing w:after="0" w:line="240" w:lineRule="auto"/>
              <w:jc w:val="center"/>
              <w:rPr>
                <w:ins w:id="21524" w:author="Hardik Malhotra" w:date="2021-10-01T14:45:00Z"/>
                <w:rFonts w:ascii="Verdana" w:eastAsia="Times New Roman" w:hAnsi="Verdana" w:cs="Times New Roman"/>
                <w:color w:val="000000"/>
                <w:sz w:val="10"/>
                <w:szCs w:val="10"/>
                <w:lang w:val="en-US"/>
              </w:rPr>
            </w:pPr>
            <w:ins w:id="21525" w:author="Hardik Malhotra" w:date="2021-10-01T14:45:00Z">
              <w:r w:rsidRPr="00257590">
                <w:rPr>
                  <w:rFonts w:ascii="Verdana" w:hAnsi="Verdana"/>
                  <w:color w:val="000000"/>
                  <w:sz w:val="10"/>
                  <w:szCs w:val="10"/>
                </w:rPr>
                <w:t>22</w:t>
              </w:r>
            </w:ins>
          </w:p>
        </w:tc>
        <w:tc>
          <w:tcPr>
            <w:tcW w:w="520" w:type="dxa"/>
            <w:tcBorders>
              <w:top w:val="nil"/>
              <w:left w:val="nil"/>
              <w:bottom w:val="single" w:sz="4" w:space="0" w:color="auto"/>
              <w:right w:val="single" w:sz="4" w:space="0" w:color="auto"/>
            </w:tcBorders>
            <w:shd w:val="clear" w:color="000000" w:fill="FFFFFF"/>
            <w:noWrap/>
            <w:vAlign w:val="bottom"/>
            <w:hideMark/>
          </w:tcPr>
          <w:p w14:paraId="5977AF2E" w14:textId="77777777" w:rsidR="00092529" w:rsidRPr="00257590" w:rsidRDefault="00092529" w:rsidP="00092529">
            <w:pPr>
              <w:spacing w:after="0" w:line="240" w:lineRule="auto"/>
              <w:jc w:val="center"/>
              <w:rPr>
                <w:ins w:id="21526" w:author="Hardik Malhotra" w:date="2021-10-01T14:45:00Z"/>
                <w:rFonts w:ascii="Verdana" w:eastAsia="Times New Roman" w:hAnsi="Verdana" w:cs="Times New Roman"/>
                <w:color w:val="000000"/>
                <w:sz w:val="10"/>
                <w:szCs w:val="10"/>
                <w:lang w:val="en-US"/>
              </w:rPr>
            </w:pPr>
            <w:ins w:id="21527" w:author="Hardik Malhotra" w:date="2021-10-01T14:45:00Z">
              <w:r w:rsidRPr="00257590">
                <w:rPr>
                  <w:rFonts w:ascii="Verdana" w:hAnsi="Verdana"/>
                  <w:color w:val="000000"/>
                  <w:sz w:val="10"/>
                  <w:szCs w:val="10"/>
                </w:rPr>
                <w:t>22</w:t>
              </w:r>
            </w:ins>
          </w:p>
        </w:tc>
        <w:tc>
          <w:tcPr>
            <w:tcW w:w="593" w:type="dxa"/>
            <w:tcBorders>
              <w:top w:val="nil"/>
              <w:left w:val="nil"/>
              <w:bottom w:val="single" w:sz="4" w:space="0" w:color="auto"/>
              <w:right w:val="single" w:sz="4" w:space="0" w:color="auto"/>
            </w:tcBorders>
            <w:shd w:val="clear" w:color="000000" w:fill="FFFFFF"/>
            <w:noWrap/>
            <w:vAlign w:val="bottom"/>
            <w:hideMark/>
          </w:tcPr>
          <w:p w14:paraId="5F88591E" w14:textId="77777777" w:rsidR="00092529" w:rsidRPr="00257590" w:rsidRDefault="00092529" w:rsidP="00092529">
            <w:pPr>
              <w:spacing w:after="0" w:line="240" w:lineRule="auto"/>
              <w:jc w:val="center"/>
              <w:rPr>
                <w:ins w:id="21528" w:author="Hardik Malhotra" w:date="2021-10-01T14:45:00Z"/>
                <w:rFonts w:ascii="Verdana" w:eastAsia="Times New Roman" w:hAnsi="Verdana" w:cs="Times New Roman"/>
                <w:color w:val="000000"/>
                <w:sz w:val="10"/>
                <w:szCs w:val="10"/>
                <w:lang w:val="en-US"/>
              </w:rPr>
            </w:pPr>
            <w:ins w:id="21529" w:author="Hardik Malhotra" w:date="2021-10-01T14:45:00Z">
              <w:r w:rsidRPr="00257590">
                <w:rPr>
                  <w:rFonts w:ascii="Verdana" w:hAnsi="Verdana"/>
                  <w:color w:val="000000"/>
                  <w:sz w:val="10"/>
                  <w:szCs w:val="10"/>
                </w:rPr>
                <w:t>24</w:t>
              </w:r>
            </w:ins>
          </w:p>
        </w:tc>
        <w:tc>
          <w:tcPr>
            <w:tcW w:w="590" w:type="dxa"/>
            <w:tcBorders>
              <w:top w:val="nil"/>
              <w:left w:val="nil"/>
              <w:bottom w:val="single" w:sz="4" w:space="0" w:color="auto"/>
              <w:right w:val="single" w:sz="4" w:space="0" w:color="auto"/>
            </w:tcBorders>
            <w:shd w:val="clear" w:color="000000" w:fill="FFFFFF"/>
            <w:noWrap/>
            <w:vAlign w:val="bottom"/>
            <w:hideMark/>
          </w:tcPr>
          <w:p w14:paraId="0CCFB2D6" w14:textId="77777777" w:rsidR="00092529" w:rsidRPr="00257590" w:rsidRDefault="00092529" w:rsidP="00092529">
            <w:pPr>
              <w:spacing w:after="0" w:line="240" w:lineRule="auto"/>
              <w:jc w:val="center"/>
              <w:rPr>
                <w:ins w:id="21530" w:author="Hardik Malhotra" w:date="2021-10-01T14:45:00Z"/>
                <w:rFonts w:ascii="Verdana" w:eastAsia="Times New Roman" w:hAnsi="Verdana" w:cs="Times New Roman"/>
                <w:color w:val="000000"/>
                <w:sz w:val="10"/>
                <w:szCs w:val="10"/>
                <w:lang w:val="en-US"/>
              </w:rPr>
            </w:pPr>
            <w:ins w:id="21531" w:author="Hardik Malhotra" w:date="2021-10-01T14:45:00Z">
              <w:r w:rsidRPr="00257590">
                <w:rPr>
                  <w:rFonts w:ascii="Verdana" w:hAnsi="Verdana"/>
                  <w:color w:val="000000"/>
                  <w:sz w:val="10"/>
                  <w:szCs w:val="10"/>
                </w:rPr>
                <w:t>22</w:t>
              </w:r>
            </w:ins>
          </w:p>
        </w:tc>
        <w:tc>
          <w:tcPr>
            <w:tcW w:w="590" w:type="dxa"/>
            <w:tcBorders>
              <w:top w:val="nil"/>
              <w:left w:val="nil"/>
              <w:bottom w:val="single" w:sz="4" w:space="0" w:color="auto"/>
              <w:right w:val="single" w:sz="4" w:space="0" w:color="auto"/>
            </w:tcBorders>
            <w:shd w:val="clear" w:color="000000" w:fill="FFFFFF"/>
            <w:noWrap/>
            <w:vAlign w:val="bottom"/>
            <w:hideMark/>
          </w:tcPr>
          <w:p w14:paraId="170C748A" w14:textId="77777777" w:rsidR="00092529" w:rsidRPr="00257590" w:rsidRDefault="00092529" w:rsidP="00092529">
            <w:pPr>
              <w:spacing w:after="0" w:line="240" w:lineRule="auto"/>
              <w:jc w:val="center"/>
              <w:rPr>
                <w:ins w:id="21532" w:author="Hardik Malhotra" w:date="2021-10-01T14:45:00Z"/>
                <w:rFonts w:ascii="Verdana" w:eastAsia="Times New Roman" w:hAnsi="Verdana" w:cs="Times New Roman"/>
                <w:color w:val="000000"/>
                <w:sz w:val="10"/>
                <w:szCs w:val="10"/>
                <w:lang w:val="en-US"/>
              </w:rPr>
            </w:pPr>
            <w:ins w:id="21533" w:author="Hardik Malhotra" w:date="2021-10-01T14:45:00Z">
              <w:r w:rsidRPr="00257590">
                <w:rPr>
                  <w:rFonts w:ascii="Verdana" w:hAnsi="Verdana"/>
                  <w:color w:val="000000"/>
                  <w:sz w:val="10"/>
                  <w:szCs w:val="10"/>
                </w:rPr>
                <w:t>25</w:t>
              </w:r>
            </w:ins>
          </w:p>
        </w:tc>
        <w:tc>
          <w:tcPr>
            <w:tcW w:w="590" w:type="dxa"/>
            <w:tcBorders>
              <w:top w:val="nil"/>
              <w:left w:val="nil"/>
              <w:bottom w:val="single" w:sz="4" w:space="0" w:color="auto"/>
              <w:right w:val="single" w:sz="4" w:space="0" w:color="auto"/>
            </w:tcBorders>
            <w:shd w:val="clear" w:color="000000" w:fill="FFFFFF"/>
            <w:noWrap/>
            <w:vAlign w:val="bottom"/>
            <w:hideMark/>
          </w:tcPr>
          <w:p w14:paraId="53DF9FD5" w14:textId="77777777" w:rsidR="00092529" w:rsidRPr="00257590" w:rsidRDefault="00092529" w:rsidP="00092529">
            <w:pPr>
              <w:spacing w:after="0" w:line="240" w:lineRule="auto"/>
              <w:jc w:val="center"/>
              <w:rPr>
                <w:ins w:id="21534" w:author="Hardik Malhotra" w:date="2021-10-01T14:45:00Z"/>
                <w:rFonts w:ascii="Verdana" w:eastAsia="Times New Roman" w:hAnsi="Verdana" w:cs="Times New Roman"/>
                <w:color w:val="000000"/>
                <w:sz w:val="10"/>
                <w:szCs w:val="10"/>
                <w:lang w:val="en-US"/>
              </w:rPr>
            </w:pPr>
            <w:ins w:id="21535" w:author="Hardik Malhotra" w:date="2021-10-01T14:45:00Z">
              <w:r w:rsidRPr="00257590">
                <w:rPr>
                  <w:rFonts w:ascii="Verdana" w:hAnsi="Verdana"/>
                  <w:color w:val="000000"/>
                  <w:sz w:val="10"/>
                  <w:szCs w:val="10"/>
                </w:rPr>
                <w:t>27</w:t>
              </w:r>
            </w:ins>
          </w:p>
        </w:tc>
        <w:tc>
          <w:tcPr>
            <w:tcW w:w="590" w:type="dxa"/>
            <w:tcBorders>
              <w:top w:val="nil"/>
              <w:left w:val="nil"/>
              <w:bottom w:val="single" w:sz="4" w:space="0" w:color="auto"/>
              <w:right w:val="single" w:sz="4" w:space="0" w:color="auto"/>
            </w:tcBorders>
            <w:shd w:val="clear" w:color="000000" w:fill="FFFFFF"/>
            <w:noWrap/>
            <w:vAlign w:val="bottom"/>
            <w:hideMark/>
          </w:tcPr>
          <w:p w14:paraId="45039614" w14:textId="77777777" w:rsidR="00092529" w:rsidRPr="00257590" w:rsidRDefault="00092529" w:rsidP="00092529">
            <w:pPr>
              <w:spacing w:after="0" w:line="240" w:lineRule="auto"/>
              <w:jc w:val="center"/>
              <w:rPr>
                <w:ins w:id="21536" w:author="Hardik Malhotra" w:date="2021-10-01T14:45:00Z"/>
                <w:rFonts w:ascii="Verdana" w:eastAsia="Times New Roman" w:hAnsi="Verdana" w:cs="Times New Roman"/>
                <w:color w:val="000000"/>
                <w:sz w:val="10"/>
                <w:szCs w:val="10"/>
                <w:lang w:val="en-US"/>
              </w:rPr>
            </w:pPr>
            <w:ins w:id="21537" w:author="Hardik Malhotra" w:date="2021-10-01T14:45:00Z">
              <w:r w:rsidRPr="00257590">
                <w:rPr>
                  <w:rFonts w:ascii="Verdana" w:hAnsi="Verdana"/>
                  <w:color w:val="000000"/>
                  <w:sz w:val="10"/>
                  <w:szCs w:val="10"/>
                </w:rPr>
                <w:t>29</w:t>
              </w:r>
            </w:ins>
          </w:p>
        </w:tc>
        <w:tc>
          <w:tcPr>
            <w:tcW w:w="590" w:type="dxa"/>
            <w:tcBorders>
              <w:top w:val="nil"/>
              <w:left w:val="nil"/>
              <w:bottom w:val="single" w:sz="4" w:space="0" w:color="auto"/>
              <w:right w:val="single" w:sz="4" w:space="0" w:color="auto"/>
            </w:tcBorders>
            <w:shd w:val="clear" w:color="000000" w:fill="FFFFFF"/>
            <w:noWrap/>
            <w:vAlign w:val="bottom"/>
            <w:hideMark/>
          </w:tcPr>
          <w:p w14:paraId="35A16617" w14:textId="77777777" w:rsidR="00092529" w:rsidRPr="00257590" w:rsidRDefault="00092529" w:rsidP="00092529">
            <w:pPr>
              <w:spacing w:after="0" w:line="240" w:lineRule="auto"/>
              <w:jc w:val="center"/>
              <w:rPr>
                <w:ins w:id="21538" w:author="Hardik Malhotra" w:date="2021-10-01T14:45:00Z"/>
                <w:rFonts w:ascii="Verdana" w:eastAsia="Times New Roman" w:hAnsi="Verdana" w:cs="Times New Roman"/>
                <w:color w:val="000000"/>
                <w:sz w:val="10"/>
                <w:szCs w:val="10"/>
                <w:lang w:val="en-US"/>
              </w:rPr>
            </w:pPr>
            <w:ins w:id="21539" w:author="Hardik Malhotra" w:date="2021-10-01T14:45:00Z">
              <w:r w:rsidRPr="00257590">
                <w:rPr>
                  <w:rFonts w:ascii="Verdana" w:hAnsi="Verdana"/>
                  <w:color w:val="000000"/>
                  <w:sz w:val="10"/>
                  <w:szCs w:val="10"/>
                </w:rPr>
                <w:t>33</w:t>
              </w:r>
            </w:ins>
          </w:p>
        </w:tc>
        <w:tc>
          <w:tcPr>
            <w:tcW w:w="590" w:type="dxa"/>
            <w:tcBorders>
              <w:top w:val="nil"/>
              <w:left w:val="nil"/>
              <w:bottom w:val="single" w:sz="4" w:space="0" w:color="auto"/>
              <w:right w:val="single" w:sz="4" w:space="0" w:color="auto"/>
            </w:tcBorders>
            <w:shd w:val="clear" w:color="000000" w:fill="FFFFFF"/>
            <w:noWrap/>
            <w:vAlign w:val="bottom"/>
            <w:hideMark/>
          </w:tcPr>
          <w:p w14:paraId="0BD65E9E" w14:textId="77777777" w:rsidR="00092529" w:rsidRPr="00257590" w:rsidRDefault="00092529" w:rsidP="00092529">
            <w:pPr>
              <w:spacing w:after="0" w:line="240" w:lineRule="auto"/>
              <w:jc w:val="center"/>
              <w:rPr>
                <w:ins w:id="21540" w:author="Hardik Malhotra" w:date="2021-10-01T14:45:00Z"/>
                <w:rFonts w:ascii="Verdana" w:eastAsia="Times New Roman" w:hAnsi="Verdana" w:cs="Times New Roman"/>
                <w:color w:val="000000"/>
                <w:sz w:val="10"/>
                <w:szCs w:val="10"/>
                <w:lang w:val="en-US"/>
              </w:rPr>
            </w:pPr>
            <w:ins w:id="21541" w:author="Hardik Malhotra" w:date="2021-10-01T14:45:00Z">
              <w:r w:rsidRPr="00257590">
                <w:rPr>
                  <w:rFonts w:ascii="Verdana" w:hAnsi="Verdana"/>
                  <w:color w:val="000000"/>
                  <w:sz w:val="10"/>
                  <w:szCs w:val="10"/>
                </w:rPr>
                <w:t>34</w:t>
              </w:r>
            </w:ins>
          </w:p>
        </w:tc>
        <w:tc>
          <w:tcPr>
            <w:tcW w:w="590" w:type="dxa"/>
            <w:tcBorders>
              <w:top w:val="nil"/>
              <w:left w:val="nil"/>
              <w:bottom w:val="single" w:sz="4" w:space="0" w:color="auto"/>
              <w:right w:val="single" w:sz="4" w:space="0" w:color="auto"/>
            </w:tcBorders>
            <w:shd w:val="clear" w:color="000000" w:fill="FFFFFF"/>
            <w:noWrap/>
            <w:vAlign w:val="bottom"/>
            <w:hideMark/>
          </w:tcPr>
          <w:p w14:paraId="39F89A35" w14:textId="77777777" w:rsidR="00092529" w:rsidRPr="00257590" w:rsidRDefault="00092529" w:rsidP="00092529">
            <w:pPr>
              <w:spacing w:after="0" w:line="240" w:lineRule="auto"/>
              <w:jc w:val="center"/>
              <w:rPr>
                <w:ins w:id="21542" w:author="Hardik Malhotra" w:date="2021-10-01T14:45:00Z"/>
                <w:rFonts w:ascii="Verdana" w:eastAsia="Times New Roman" w:hAnsi="Verdana" w:cs="Times New Roman"/>
                <w:color w:val="000000"/>
                <w:sz w:val="10"/>
                <w:szCs w:val="10"/>
                <w:lang w:val="en-US"/>
              </w:rPr>
            </w:pPr>
            <w:ins w:id="21543" w:author="Hardik Malhotra" w:date="2021-10-01T14:45:00Z">
              <w:r w:rsidRPr="00257590">
                <w:rPr>
                  <w:rFonts w:ascii="Verdana" w:hAnsi="Verdana"/>
                  <w:color w:val="000000"/>
                  <w:sz w:val="10"/>
                  <w:szCs w:val="10"/>
                </w:rPr>
                <w:t>38</w:t>
              </w:r>
            </w:ins>
          </w:p>
        </w:tc>
        <w:tc>
          <w:tcPr>
            <w:tcW w:w="590" w:type="dxa"/>
            <w:tcBorders>
              <w:top w:val="nil"/>
              <w:left w:val="nil"/>
              <w:bottom w:val="single" w:sz="4" w:space="0" w:color="auto"/>
              <w:right w:val="single" w:sz="4" w:space="0" w:color="auto"/>
            </w:tcBorders>
            <w:shd w:val="clear" w:color="000000" w:fill="FFFFFF"/>
            <w:noWrap/>
            <w:vAlign w:val="bottom"/>
            <w:hideMark/>
          </w:tcPr>
          <w:p w14:paraId="1140AFAF" w14:textId="77777777" w:rsidR="00092529" w:rsidRPr="00257590" w:rsidRDefault="00092529" w:rsidP="00092529">
            <w:pPr>
              <w:spacing w:after="0" w:line="240" w:lineRule="auto"/>
              <w:jc w:val="center"/>
              <w:rPr>
                <w:ins w:id="21544" w:author="Hardik Malhotra" w:date="2021-10-01T14:45:00Z"/>
                <w:rFonts w:ascii="Verdana" w:eastAsia="Times New Roman" w:hAnsi="Verdana" w:cs="Times New Roman"/>
                <w:color w:val="000000"/>
                <w:sz w:val="10"/>
                <w:szCs w:val="10"/>
                <w:lang w:val="en-US"/>
              </w:rPr>
            </w:pPr>
            <w:ins w:id="21545" w:author="Hardik Malhotra" w:date="2021-10-01T14:45:00Z">
              <w:r w:rsidRPr="00257590">
                <w:rPr>
                  <w:rFonts w:ascii="Verdana" w:hAnsi="Verdana"/>
                  <w:color w:val="000000"/>
                  <w:sz w:val="10"/>
                  <w:szCs w:val="10"/>
                </w:rPr>
                <w:t>43</w:t>
              </w:r>
            </w:ins>
          </w:p>
        </w:tc>
        <w:tc>
          <w:tcPr>
            <w:tcW w:w="590" w:type="dxa"/>
            <w:tcBorders>
              <w:top w:val="nil"/>
              <w:left w:val="nil"/>
              <w:bottom w:val="single" w:sz="4" w:space="0" w:color="auto"/>
              <w:right w:val="single" w:sz="4" w:space="0" w:color="auto"/>
            </w:tcBorders>
            <w:shd w:val="clear" w:color="000000" w:fill="FFFFFF"/>
            <w:noWrap/>
            <w:vAlign w:val="bottom"/>
            <w:hideMark/>
          </w:tcPr>
          <w:p w14:paraId="79A08A89" w14:textId="77777777" w:rsidR="00092529" w:rsidRPr="00257590" w:rsidRDefault="00092529" w:rsidP="00092529">
            <w:pPr>
              <w:spacing w:after="0" w:line="240" w:lineRule="auto"/>
              <w:jc w:val="center"/>
              <w:rPr>
                <w:ins w:id="21546" w:author="Hardik Malhotra" w:date="2021-10-01T14:45:00Z"/>
                <w:rFonts w:ascii="Verdana" w:eastAsia="Times New Roman" w:hAnsi="Verdana" w:cs="Times New Roman"/>
                <w:color w:val="000000"/>
                <w:sz w:val="10"/>
                <w:szCs w:val="10"/>
                <w:lang w:val="en-US"/>
              </w:rPr>
            </w:pPr>
            <w:ins w:id="21547" w:author="Hardik Malhotra" w:date="2021-10-01T14:45:00Z">
              <w:r w:rsidRPr="00257590">
                <w:rPr>
                  <w:rFonts w:ascii="Verdana" w:hAnsi="Verdana"/>
                  <w:color w:val="000000"/>
                  <w:sz w:val="10"/>
                  <w:szCs w:val="10"/>
                </w:rPr>
                <w:t>44</w:t>
              </w:r>
            </w:ins>
          </w:p>
        </w:tc>
        <w:tc>
          <w:tcPr>
            <w:tcW w:w="590" w:type="dxa"/>
            <w:tcBorders>
              <w:top w:val="nil"/>
              <w:left w:val="nil"/>
              <w:bottom w:val="single" w:sz="4" w:space="0" w:color="auto"/>
              <w:right w:val="single" w:sz="4" w:space="0" w:color="auto"/>
            </w:tcBorders>
            <w:shd w:val="clear" w:color="000000" w:fill="FFFFFF"/>
            <w:noWrap/>
            <w:vAlign w:val="bottom"/>
            <w:hideMark/>
          </w:tcPr>
          <w:p w14:paraId="1EEFB24B" w14:textId="77777777" w:rsidR="00092529" w:rsidRPr="00257590" w:rsidRDefault="00092529" w:rsidP="00092529">
            <w:pPr>
              <w:spacing w:after="0" w:line="240" w:lineRule="auto"/>
              <w:jc w:val="center"/>
              <w:rPr>
                <w:ins w:id="21548" w:author="Hardik Malhotra" w:date="2021-10-01T14:45:00Z"/>
                <w:rFonts w:ascii="Verdana" w:eastAsia="Times New Roman" w:hAnsi="Verdana" w:cs="Times New Roman"/>
                <w:color w:val="000000"/>
                <w:sz w:val="10"/>
                <w:szCs w:val="10"/>
                <w:lang w:val="en-US"/>
              </w:rPr>
            </w:pPr>
            <w:ins w:id="21549" w:author="Hardik Malhotra" w:date="2021-10-01T14:45:00Z">
              <w:r w:rsidRPr="00257590">
                <w:rPr>
                  <w:rFonts w:ascii="Verdana" w:hAnsi="Verdana"/>
                  <w:color w:val="000000"/>
                  <w:sz w:val="10"/>
                  <w:szCs w:val="10"/>
                </w:rPr>
                <w:t>50</w:t>
              </w:r>
            </w:ins>
          </w:p>
        </w:tc>
        <w:tc>
          <w:tcPr>
            <w:tcW w:w="566" w:type="dxa"/>
            <w:tcBorders>
              <w:top w:val="nil"/>
              <w:left w:val="nil"/>
              <w:bottom w:val="single" w:sz="4" w:space="0" w:color="auto"/>
              <w:right w:val="single" w:sz="4" w:space="0" w:color="auto"/>
            </w:tcBorders>
            <w:shd w:val="clear" w:color="000000" w:fill="FFFFFF"/>
            <w:noWrap/>
            <w:vAlign w:val="bottom"/>
            <w:hideMark/>
          </w:tcPr>
          <w:p w14:paraId="6C9798EC" w14:textId="77777777" w:rsidR="00092529" w:rsidRPr="00257590" w:rsidRDefault="00092529" w:rsidP="00092529">
            <w:pPr>
              <w:spacing w:after="0" w:line="240" w:lineRule="auto"/>
              <w:jc w:val="center"/>
              <w:rPr>
                <w:ins w:id="21550" w:author="Hardik Malhotra" w:date="2021-10-01T14:45:00Z"/>
                <w:rFonts w:ascii="Verdana" w:eastAsia="Times New Roman" w:hAnsi="Verdana" w:cs="Times New Roman"/>
                <w:color w:val="000000"/>
                <w:sz w:val="10"/>
                <w:szCs w:val="10"/>
                <w:lang w:val="en-US"/>
              </w:rPr>
            </w:pPr>
            <w:ins w:id="21551" w:author="Hardik Malhotra" w:date="2021-10-01T14:45:00Z">
              <w:r w:rsidRPr="00257590">
                <w:rPr>
                  <w:rFonts w:ascii="Verdana" w:hAnsi="Verdana"/>
                  <w:color w:val="000000"/>
                  <w:sz w:val="10"/>
                  <w:szCs w:val="10"/>
                </w:rPr>
                <w:t>56</w:t>
              </w:r>
            </w:ins>
          </w:p>
        </w:tc>
      </w:tr>
      <w:tr w:rsidR="00092529" w:rsidRPr="00257590" w14:paraId="72606047" w14:textId="77777777" w:rsidTr="00092529">
        <w:trPr>
          <w:trHeight w:val="334"/>
          <w:ins w:id="21552" w:author="Hardik Malhotra" w:date="2021-10-01T14:45:00Z"/>
        </w:trPr>
        <w:tc>
          <w:tcPr>
            <w:tcW w:w="1185" w:type="dxa"/>
            <w:tcBorders>
              <w:top w:val="nil"/>
              <w:left w:val="single" w:sz="4" w:space="0" w:color="auto"/>
              <w:bottom w:val="single" w:sz="4" w:space="0" w:color="auto"/>
              <w:right w:val="single" w:sz="4" w:space="0" w:color="auto"/>
            </w:tcBorders>
            <w:shd w:val="clear" w:color="000000" w:fill="FFFFFF"/>
            <w:noWrap/>
            <w:vAlign w:val="bottom"/>
            <w:hideMark/>
          </w:tcPr>
          <w:p w14:paraId="3C84AFE7" w14:textId="77777777" w:rsidR="00092529" w:rsidRPr="00257590" w:rsidRDefault="00092529" w:rsidP="00092529">
            <w:pPr>
              <w:spacing w:after="0" w:line="240" w:lineRule="auto"/>
              <w:rPr>
                <w:ins w:id="21553" w:author="Hardik Malhotra" w:date="2021-10-01T14:45:00Z"/>
                <w:rFonts w:ascii="Verdana" w:eastAsia="Times New Roman" w:hAnsi="Verdana" w:cs="Times New Roman"/>
                <w:color w:val="000000"/>
                <w:sz w:val="10"/>
                <w:szCs w:val="10"/>
                <w:lang w:val="en-US"/>
              </w:rPr>
            </w:pPr>
            <w:ins w:id="21554" w:author="Hardik Malhotra" w:date="2021-10-01T14:45:00Z">
              <w:r w:rsidRPr="00257590">
                <w:rPr>
                  <w:rFonts w:ascii="Verdana" w:hAnsi="Verdana"/>
                  <w:color w:val="000000"/>
                  <w:sz w:val="10"/>
                  <w:szCs w:val="10"/>
                </w:rPr>
                <w:t>Others</w:t>
              </w:r>
            </w:ins>
          </w:p>
        </w:tc>
        <w:tc>
          <w:tcPr>
            <w:tcW w:w="519" w:type="dxa"/>
            <w:tcBorders>
              <w:top w:val="nil"/>
              <w:left w:val="nil"/>
              <w:bottom w:val="single" w:sz="4" w:space="0" w:color="auto"/>
              <w:right w:val="single" w:sz="4" w:space="0" w:color="auto"/>
            </w:tcBorders>
            <w:shd w:val="clear" w:color="000000" w:fill="FFFFFF"/>
            <w:noWrap/>
            <w:vAlign w:val="bottom"/>
            <w:hideMark/>
          </w:tcPr>
          <w:p w14:paraId="495D0417" w14:textId="77777777" w:rsidR="00092529" w:rsidRPr="00257590" w:rsidRDefault="00092529" w:rsidP="00092529">
            <w:pPr>
              <w:spacing w:after="0" w:line="240" w:lineRule="auto"/>
              <w:jc w:val="center"/>
              <w:rPr>
                <w:ins w:id="21555" w:author="Hardik Malhotra" w:date="2021-10-01T14:45:00Z"/>
                <w:rFonts w:ascii="Verdana" w:eastAsia="Times New Roman" w:hAnsi="Verdana" w:cs="Times New Roman"/>
                <w:color w:val="000000"/>
                <w:sz w:val="10"/>
                <w:szCs w:val="10"/>
                <w:lang w:val="en-US"/>
              </w:rPr>
            </w:pPr>
            <w:ins w:id="21556" w:author="Hardik Malhotra" w:date="2021-10-01T14:45:00Z">
              <w:r w:rsidRPr="00257590">
                <w:rPr>
                  <w:rFonts w:ascii="Verdana" w:hAnsi="Verdana"/>
                  <w:color w:val="000000"/>
                  <w:sz w:val="10"/>
                  <w:szCs w:val="10"/>
                </w:rPr>
                <w:t>148</w:t>
              </w:r>
            </w:ins>
          </w:p>
        </w:tc>
        <w:tc>
          <w:tcPr>
            <w:tcW w:w="519" w:type="dxa"/>
            <w:tcBorders>
              <w:top w:val="nil"/>
              <w:left w:val="nil"/>
              <w:bottom w:val="single" w:sz="4" w:space="0" w:color="auto"/>
              <w:right w:val="single" w:sz="4" w:space="0" w:color="auto"/>
            </w:tcBorders>
            <w:shd w:val="clear" w:color="000000" w:fill="FFFFFF"/>
            <w:noWrap/>
            <w:vAlign w:val="bottom"/>
            <w:hideMark/>
          </w:tcPr>
          <w:p w14:paraId="1072B1A9" w14:textId="77777777" w:rsidR="00092529" w:rsidRPr="00257590" w:rsidRDefault="00092529" w:rsidP="00092529">
            <w:pPr>
              <w:spacing w:after="0" w:line="240" w:lineRule="auto"/>
              <w:jc w:val="center"/>
              <w:rPr>
                <w:ins w:id="21557" w:author="Hardik Malhotra" w:date="2021-10-01T14:45:00Z"/>
                <w:rFonts w:ascii="Verdana" w:eastAsia="Times New Roman" w:hAnsi="Verdana" w:cs="Times New Roman"/>
                <w:color w:val="000000"/>
                <w:sz w:val="10"/>
                <w:szCs w:val="10"/>
                <w:lang w:val="en-US"/>
              </w:rPr>
            </w:pPr>
            <w:ins w:id="21558" w:author="Hardik Malhotra" w:date="2021-10-01T14:45:00Z">
              <w:r w:rsidRPr="00257590">
                <w:rPr>
                  <w:rFonts w:ascii="Verdana" w:hAnsi="Verdana"/>
                  <w:color w:val="000000"/>
                  <w:sz w:val="10"/>
                  <w:szCs w:val="10"/>
                </w:rPr>
                <w:t>155</w:t>
              </w:r>
            </w:ins>
          </w:p>
        </w:tc>
        <w:tc>
          <w:tcPr>
            <w:tcW w:w="519" w:type="dxa"/>
            <w:tcBorders>
              <w:top w:val="nil"/>
              <w:left w:val="nil"/>
              <w:bottom w:val="single" w:sz="4" w:space="0" w:color="auto"/>
              <w:right w:val="single" w:sz="4" w:space="0" w:color="auto"/>
            </w:tcBorders>
            <w:shd w:val="clear" w:color="000000" w:fill="FFFFFF"/>
            <w:noWrap/>
            <w:vAlign w:val="bottom"/>
            <w:hideMark/>
          </w:tcPr>
          <w:p w14:paraId="1B1668ED" w14:textId="77777777" w:rsidR="00092529" w:rsidRPr="00257590" w:rsidRDefault="00092529" w:rsidP="00092529">
            <w:pPr>
              <w:spacing w:after="0" w:line="240" w:lineRule="auto"/>
              <w:jc w:val="center"/>
              <w:rPr>
                <w:ins w:id="21559" w:author="Hardik Malhotra" w:date="2021-10-01T14:45:00Z"/>
                <w:rFonts w:ascii="Verdana" w:eastAsia="Times New Roman" w:hAnsi="Verdana" w:cs="Times New Roman"/>
                <w:color w:val="000000"/>
                <w:sz w:val="10"/>
                <w:szCs w:val="10"/>
                <w:lang w:val="en-US"/>
              </w:rPr>
            </w:pPr>
            <w:ins w:id="21560" w:author="Hardik Malhotra" w:date="2021-10-01T14:45:00Z">
              <w:r w:rsidRPr="00257590">
                <w:rPr>
                  <w:rFonts w:ascii="Verdana" w:hAnsi="Verdana"/>
                  <w:color w:val="000000"/>
                  <w:sz w:val="10"/>
                  <w:szCs w:val="10"/>
                </w:rPr>
                <w:t>169</w:t>
              </w:r>
            </w:ins>
          </w:p>
        </w:tc>
        <w:tc>
          <w:tcPr>
            <w:tcW w:w="520" w:type="dxa"/>
            <w:tcBorders>
              <w:top w:val="nil"/>
              <w:left w:val="nil"/>
              <w:bottom w:val="single" w:sz="4" w:space="0" w:color="auto"/>
              <w:right w:val="single" w:sz="4" w:space="0" w:color="auto"/>
            </w:tcBorders>
            <w:shd w:val="clear" w:color="000000" w:fill="FFFFFF"/>
            <w:noWrap/>
            <w:vAlign w:val="bottom"/>
            <w:hideMark/>
          </w:tcPr>
          <w:p w14:paraId="45C41F58" w14:textId="77777777" w:rsidR="00092529" w:rsidRPr="00257590" w:rsidRDefault="00092529" w:rsidP="00092529">
            <w:pPr>
              <w:spacing w:after="0" w:line="240" w:lineRule="auto"/>
              <w:jc w:val="center"/>
              <w:rPr>
                <w:ins w:id="21561" w:author="Hardik Malhotra" w:date="2021-10-01T14:45:00Z"/>
                <w:rFonts w:ascii="Verdana" w:eastAsia="Times New Roman" w:hAnsi="Verdana" w:cs="Times New Roman"/>
                <w:color w:val="000000"/>
                <w:sz w:val="10"/>
                <w:szCs w:val="10"/>
                <w:lang w:val="en-US"/>
              </w:rPr>
            </w:pPr>
            <w:ins w:id="21562" w:author="Hardik Malhotra" w:date="2021-10-01T14:45:00Z">
              <w:r w:rsidRPr="00257590">
                <w:rPr>
                  <w:rFonts w:ascii="Verdana" w:hAnsi="Verdana"/>
                  <w:color w:val="000000"/>
                  <w:sz w:val="10"/>
                  <w:szCs w:val="10"/>
                </w:rPr>
                <w:t>173</w:t>
              </w:r>
            </w:ins>
          </w:p>
        </w:tc>
        <w:tc>
          <w:tcPr>
            <w:tcW w:w="593" w:type="dxa"/>
            <w:tcBorders>
              <w:top w:val="nil"/>
              <w:left w:val="nil"/>
              <w:bottom w:val="single" w:sz="4" w:space="0" w:color="auto"/>
              <w:right w:val="single" w:sz="4" w:space="0" w:color="auto"/>
            </w:tcBorders>
            <w:shd w:val="clear" w:color="000000" w:fill="FFFFFF"/>
            <w:noWrap/>
            <w:vAlign w:val="bottom"/>
            <w:hideMark/>
          </w:tcPr>
          <w:p w14:paraId="0FF3453E" w14:textId="77777777" w:rsidR="00092529" w:rsidRPr="00257590" w:rsidRDefault="00092529" w:rsidP="00092529">
            <w:pPr>
              <w:spacing w:after="0" w:line="240" w:lineRule="auto"/>
              <w:jc w:val="center"/>
              <w:rPr>
                <w:ins w:id="21563" w:author="Hardik Malhotra" w:date="2021-10-01T14:45:00Z"/>
                <w:rFonts w:ascii="Verdana" w:eastAsia="Times New Roman" w:hAnsi="Verdana" w:cs="Times New Roman"/>
                <w:color w:val="000000"/>
                <w:sz w:val="10"/>
                <w:szCs w:val="10"/>
                <w:lang w:val="en-US"/>
              </w:rPr>
            </w:pPr>
            <w:ins w:id="21564" w:author="Hardik Malhotra" w:date="2021-10-01T14:45:00Z">
              <w:r w:rsidRPr="00257590">
                <w:rPr>
                  <w:rFonts w:ascii="Verdana" w:hAnsi="Verdana"/>
                  <w:color w:val="000000"/>
                  <w:sz w:val="10"/>
                  <w:szCs w:val="10"/>
                </w:rPr>
                <w:t>175</w:t>
              </w:r>
            </w:ins>
          </w:p>
        </w:tc>
        <w:tc>
          <w:tcPr>
            <w:tcW w:w="590" w:type="dxa"/>
            <w:tcBorders>
              <w:top w:val="nil"/>
              <w:left w:val="nil"/>
              <w:bottom w:val="single" w:sz="4" w:space="0" w:color="auto"/>
              <w:right w:val="single" w:sz="4" w:space="0" w:color="auto"/>
            </w:tcBorders>
            <w:shd w:val="clear" w:color="000000" w:fill="FFFFFF"/>
            <w:noWrap/>
            <w:vAlign w:val="bottom"/>
            <w:hideMark/>
          </w:tcPr>
          <w:p w14:paraId="02B41FF0" w14:textId="77777777" w:rsidR="00092529" w:rsidRPr="00257590" w:rsidRDefault="00092529" w:rsidP="00092529">
            <w:pPr>
              <w:spacing w:after="0" w:line="240" w:lineRule="auto"/>
              <w:jc w:val="center"/>
              <w:rPr>
                <w:ins w:id="21565" w:author="Hardik Malhotra" w:date="2021-10-01T14:45:00Z"/>
                <w:rFonts w:ascii="Verdana" w:eastAsia="Times New Roman" w:hAnsi="Verdana" w:cs="Times New Roman"/>
                <w:color w:val="000000"/>
                <w:sz w:val="10"/>
                <w:szCs w:val="10"/>
                <w:lang w:val="en-US"/>
              </w:rPr>
            </w:pPr>
            <w:ins w:id="21566" w:author="Hardik Malhotra" w:date="2021-10-01T14:45:00Z">
              <w:r w:rsidRPr="00257590">
                <w:rPr>
                  <w:rFonts w:ascii="Verdana" w:hAnsi="Verdana"/>
                  <w:color w:val="000000"/>
                  <w:sz w:val="10"/>
                  <w:szCs w:val="10"/>
                </w:rPr>
                <w:t>170</w:t>
              </w:r>
            </w:ins>
          </w:p>
        </w:tc>
        <w:tc>
          <w:tcPr>
            <w:tcW w:w="590" w:type="dxa"/>
            <w:tcBorders>
              <w:top w:val="nil"/>
              <w:left w:val="nil"/>
              <w:bottom w:val="single" w:sz="4" w:space="0" w:color="auto"/>
              <w:right w:val="single" w:sz="4" w:space="0" w:color="auto"/>
            </w:tcBorders>
            <w:shd w:val="clear" w:color="000000" w:fill="FFFFFF"/>
            <w:noWrap/>
            <w:vAlign w:val="bottom"/>
            <w:hideMark/>
          </w:tcPr>
          <w:p w14:paraId="5339E771" w14:textId="77777777" w:rsidR="00092529" w:rsidRPr="00257590" w:rsidRDefault="00092529" w:rsidP="00092529">
            <w:pPr>
              <w:spacing w:after="0" w:line="240" w:lineRule="auto"/>
              <w:jc w:val="center"/>
              <w:rPr>
                <w:ins w:id="21567" w:author="Hardik Malhotra" w:date="2021-10-01T14:45:00Z"/>
                <w:rFonts w:ascii="Verdana" w:eastAsia="Times New Roman" w:hAnsi="Verdana" w:cs="Times New Roman"/>
                <w:color w:val="000000"/>
                <w:sz w:val="10"/>
                <w:szCs w:val="10"/>
                <w:lang w:val="en-US"/>
              </w:rPr>
            </w:pPr>
            <w:ins w:id="21568" w:author="Hardik Malhotra" w:date="2021-10-01T14:45:00Z">
              <w:r w:rsidRPr="00257590">
                <w:rPr>
                  <w:rFonts w:ascii="Verdana" w:hAnsi="Verdana"/>
                  <w:color w:val="000000"/>
                  <w:sz w:val="10"/>
                  <w:szCs w:val="10"/>
                </w:rPr>
                <w:t>187</w:t>
              </w:r>
            </w:ins>
          </w:p>
        </w:tc>
        <w:tc>
          <w:tcPr>
            <w:tcW w:w="590" w:type="dxa"/>
            <w:tcBorders>
              <w:top w:val="nil"/>
              <w:left w:val="nil"/>
              <w:bottom w:val="single" w:sz="4" w:space="0" w:color="auto"/>
              <w:right w:val="single" w:sz="4" w:space="0" w:color="auto"/>
            </w:tcBorders>
            <w:shd w:val="clear" w:color="000000" w:fill="FFFFFF"/>
            <w:noWrap/>
            <w:vAlign w:val="bottom"/>
            <w:hideMark/>
          </w:tcPr>
          <w:p w14:paraId="6F70CF2A" w14:textId="77777777" w:rsidR="00092529" w:rsidRPr="00257590" w:rsidRDefault="00092529" w:rsidP="00092529">
            <w:pPr>
              <w:spacing w:after="0" w:line="240" w:lineRule="auto"/>
              <w:jc w:val="center"/>
              <w:rPr>
                <w:ins w:id="21569" w:author="Hardik Malhotra" w:date="2021-10-01T14:45:00Z"/>
                <w:rFonts w:ascii="Verdana" w:eastAsia="Times New Roman" w:hAnsi="Verdana" w:cs="Times New Roman"/>
                <w:color w:val="000000"/>
                <w:sz w:val="10"/>
                <w:szCs w:val="10"/>
                <w:lang w:val="en-US"/>
              </w:rPr>
            </w:pPr>
            <w:ins w:id="21570" w:author="Hardik Malhotra" w:date="2021-10-01T14:45:00Z">
              <w:r w:rsidRPr="00257590">
                <w:rPr>
                  <w:rFonts w:ascii="Verdana" w:hAnsi="Verdana"/>
                  <w:color w:val="000000"/>
                  <w:sz w:val="10"/>
                  <w:szCs w:val="10"/>
                </w:rPr>
                <w:t>198</w:t>
              </w:r>
            </w:ins>
          </w:p>
        </w:tc>
        <w:tc>
          <w:tcPr>
            <w:tcW w:w="590" w:type="dxa"/>
            <w:tcBorders>
              <w:top w:val="nil"/>
              <w:left w:val="nil"/>
              <w:bottom w:val="single" w:sz="4" w:space="0" w:color="auto"/>
              <w:right w:val="single" w:sz="4" w:space="0" w:color="auto"/>
            </w:tcBorders>
            <w:shd w:val="clear" w:color="000000" w:fill="FFFFFF"/>
            <w:noWrap/>
            <w:vAlign w:val="bottom"/>
            <w:hideMark/>
          </w:tcPr>
          <w:p w14:paraId="55C86B6D" w14:textId="77777777" w:rsidR="00092529" w:rsidRPr="00257590" w:rsidRDefault="00092529" w:rsidP="00092529">
            <w:pPr>
              <w:spacing w:after="0" w:line="240" w:lineRule="auto"/>
              <w:jc w:val="center"/>
              <w:rPr>
                <w:ins w:id="21571" w:author="Hardik Malhotra" w:date="2021-10-01T14:45:00Z"/>
                <w:rFonts w:ascii="Verdana" w:eastAsia="Times New Roman" w:hAnsi="Verdana" w:cs="Times New Roman"/>
                <w:color w:val="000000"/>
                <w:sz w:val="10"/>
                <w:szCs w:val="10"/>
                <w:lang w:val="en-US"/>
              </w:rPr>
            </w:pPr>
            <w:ins w:id="21572" w:author="Hardik Malhotra" w:date="2021-10-01T14:45:00Z">
              <w:r w:rsidRPr="00257590">
                <w:rPr>
                  <w:rFonts w:ascii="Verdana" w:hAnsi="Verdana"/>
                  <w:color w:val="000000"/>
                  <w:sz w:val="10"/>
                  <w:szCs w:val="10"/>
                </w:rPr>
                <w:t>223</w:t>
              </w:r>
            </w:ins>
          </w:p>
        </w:tc>
        <w:tc>
          <w:tcPr>
            <w:tcW w:w="590" w:type="dxa"/>
            <w:tcBorders>
              <w:top w:val="nil"/>
              <w:left w:val="nil"/>
              <w:bottom w:val="single" w:sz="4" w:space="0" w:color="auto"/>
              <w:right w:val="single" w:sz="4" w:space="0" w:color="auto"/>
            </w:tcBorders>
            <w:shd w:val="clear" w:color="000000" w:fill="FFFFFF"/>
            <w:noWrap/>
            <w:vAlign w:val="bottom"/>
            <w:hideMark/>
          </w:tcPr>
          <w:p w14:paraId="04CE2777" w14:textId="77777777" w:rsidR="00092529" w:rsidRPr="00257590" w:rsidRDefault="00092529" w:rsidP="00092529">
            <w:pPr>
              <w:spacing w:after="0" w:line="240" w:lineRule="auto"/>
              <w:jc w:val="center"/>
              <w:rPr>
                <w:ins w:id="21573" w:author="Hardik Malhotra" w:date="2021-10-01T14:45:00Z"/>
                <w:rFonts w:ascii="Verdana" w:eastAsia="Times New Roman" w:hAnsi="Verdana" w:cs="Times New Roman"/>
                <w:color w:val="000000"/>
                <w:sz w:val="10"/>
                <w:szCs w:val="10"/>
                <w:lang w:val="en-US"/>
              </w:rPr>
            </w:pPr>
            <w:ins w:id="21574" w:author="Hardik Malhotra" w:date="2021-10-01T14:45:00Z">
              <w:r w:rsidRPr="00257590">
                <w:rPr>
                  <w:rFonts w:ascii="Verdana" w:hAnsi="Verdana"/>
                  <w:color w:val="000000"/>
                  <w:sz w:val="10"/>
                  <w:szCs w:val="10"/>
                </w:rPr>
                <w:t>231</w:t>
              </w:r>
            </w:ins>
          </w:p>
        </w:tc>
        <w:tc>
          <w:tcPr>
            <w:tcW w:w="590" w:type="dxa"/>
            <w:tcBorders>
              <w:top w:val="nil"/>
              <w:left w:val="nil"/>
              <w:bottom w:val="single" w:sz="4" w:space="0" w:color="auto"/>
              <w:right w:val="single" w:sz="4" w:space="0" w:color="auto"/>
            </w:tcBorders>
            <w:shd w:val="clear" w:color="000000" w:fill="FFFFFF"/>
            <w:noWrap/>
            <w:vAlign w:val="bottom"/>
            <w:hideMark/>
          </w:tcPr>
          <w:p w14:paraId="73CCC529" w14:textId="77777777" w:rsidR="00092529" w:rsidRPr="00257590" w:rsidRDefault="00092529" w:rsidP="00092529">
            <w:pPr>
              <w:spacing w:after="0" w:line="240" w:lineRule="auto"/>
              <w:jc w:val="center"/>
              <w:rPr>
                <w:ins w:id="21575" w:author="Hardik Malhotra" w:date="2021-10-01T14:45:00Z"/>
                <w:rFonts w:ascii="Verdana" w:eastAsia="Times New Roman" w:hAnsi="Verdana" w:cs="Times New Roman"/>
                <w:color w:val="000000"/>
                <w:sz w:val="10"/>
                <w:szCs w:val="10"/>
                <w:lang w:val="en-US"/>
              </w:rPr>
            </w:pPr>
            <w:ins w:id="21576" w:author="Hardik Malhotra" w:date="2021-10-01T14:45:00Z">
              <w:r w:rsidRPr="00257590">
                <w:rPr>
                  <w:rFonts w:ascii="Verdana" w:hAnsi="Verdana"/>
                  <w:color w:val="000000"/>
                  <w:sz w:val="10"/>
                  <w:szCs w:val="10"/>
                </w:rPr>
                <w:t>244</w:t>
              </w:r>
            </w:ins>
          </w:p>
        </w:tc>
        <w:tc>
          <w:tcPr>
            <w:tcW w:w="590" w:type="dxa"/>
            <w:tcBorders>
              <w:top w:val="nil"/>
              <w:left w:val="nil"/>
              <w:bottom w:val="single" w:sz="4" w:space="0" w:color="auto"/>
              <w:right w:val="single" w:sz="4" w:space="0" w:color="auto"/>
            </w:tcBorders>
            <w:shd w:val="clear" w:color="000000" w:fill="FFFFFF"/>
            <w:noWrap/>
            <w:vAlign w:val="bottom"/>
            <w:hideMark/>
          </w:tcPr>
          <w:p w14:paraId="11B4BA4C" w14:textId="77777777" w:rsidR="00092529" w:rsidRPr="00257590" w:rsidRDefault="00092529" w:rsidP="00092529">
            <w:pPr>
              <w:spacing w:after="0" w:line="240" w:lineRule="auto"/>
              <w:jc w:val="center"/>
              <w:rPr>
                <w:ins w:id="21577" w:author="Hardik Malhotra" w:date="2021-10-01T14:45:00Z"/>
                <w:rFonts w:ascii="Verdana" w:eastAsia="Times New Roman" w:hAnsi="Verdana" w:cs="Times New Roman"/>
                <w:color w:val="000000"/>
                <w:sz w:val="10"/>
                <w:szCs w:val="10"/>
                <w:lang w:val="en-US"/>
              </w:rPr>
            </w:pPr>
            <w:ins w:id="21578" w:author="Hardik Malhotra" w:date="2021-10-01T14:45:00Z">
              <w:r w:rsidRPr="00257590">
                <w:rPr>
                  <w:rFonts w:ascii="Verdana" w:hAnsi="Verdana"/>
                  <w:color w:val="000000"/>
                  <w:sz w:val="10"/>
                  <w:szCs w:val="10"/>
                </w:rPr>
                <w:t>261</w:t>
              </w:r>
            </w:ins>
          </w:p>
        </w:tc>
        <w:tc>
          <w:tcPr>
            <w:tcW w:w="590" w:type="dxa"/>
            <w:tcBorders>
              <w:top w:val="nil"/>
              <w:left w:val="nil"/>
              <w:bottom w:val="single" w:sz="4" w:space="0" w:color="auto"/>
              <w:right w:val="single" w:sz="4" w:space="0" w:color="auto"/>
            </w:tcBorders>
            <w:shd w:val="clear" w:color="000000" w:fill="FFFFFF"/>
            <w:noWrap/>
            <w:vAlign w:val="bottom"/>
            <w:hideMark/>
          </w:tcPr>
          <w:p w14:paraId="5D5BA796" w14:textId="77777777" w:rsidR="00092529" w:rsidRPr="00257590" w:rsidRDefault="00092529" w:rsidP="00092529">
            <w:pPr>
              <w:spacing w:after="0" w:line="240" w:lineRule="auto"/>
              <w:jc w:val="center"/>
              <w:rPr>
                <w:ins w:id="21579" w:author="Hardik Malhotra" w:date="2021-10-01T14:45:00Z"/>
                <w:rFonts w:ascii="Verdana" w:eastAsia="Times New Roman" w:hAnsi="Verdana" w:cs="Times New Roman"/>
                <w:color w:val="000000"/>
                <w:sz w:val="10"/>
                <w:szCs w:val="10"/>
                <w:lang w:val="en-US"/>
              </w:rPr>
            </w:pPr>
            <w:ins w:id="21580" w:author="Hardik Malhotra" w:date="2021-10-01T14:45:00Z">
              <w:r w:rsidRPr="00257590">
                <w:rPr>
                  <w:rFonts w:ascii="Verdana" w:hAnsi="Verdana"/>
                  <w:color w:val="000000"/>
                  <w:sz w:val="10"/>
                  <w:szCs w:val="10"/>
                </w:rPr>
                <w:t>282</w:t>
              </w:r>
            </w:ins>
          </w:p>
        </w:tc>
        <w:tc>
          <w:tcPr>
            <w:tcW w:w="590" w:type="dxa"/>
            <w:tcBorders>
              <w:top w:val="nil"/>
              <w:left w:val="nil"/>
              <w:bottom w:val="single" w:sz="4" w:space="0" w:color="auto"/>
              <w:right w:val="single" w:sz="4" w:space="0" w:color="auto"/>
            </w:tcBorders>
            <w:shd w:val="clear" w:color="000000" w:fill="FFFFFF"/>
            <w:noWrap/>
            <w:vAlign w:val="bottom"/>
            <w:hideMark/>
          </w:tcPr>
          <w:p w14:paraId="20390541" w14:textId="77777777" w:rsidR="00092529" w:rsidRPr="00257590" w:rsidRDefault="00092529" w:rsidP="00092529">
            <w:pPr>
              <w:spacing w:after="0" w:line="240" w:lineRule="auto"/>
              <w:jc w:val="center"/>
              <w:rPr>
                <w:ins w:id="21581" w:author="Hardik Malhotra" w:date="2021-10-01T14:45:00Z"/>
                <w:rFonts w:ascii="Verdana" w:eastAsia="Times New Roman" w:hAnsi="Verdana" w:cs="Times New Roman"/>
                <w:color w:val="000000"/>
                <w:sz w:val="10"/>
                <w:szCs w:val="10"/>
                <w:lang w:val="en-US"/>
              </w:rPr>
            </w:pPr>
            <w:ins w:id="21582" w:author="Hardik Malhotra" w:date="2021-10-01T14:45:00Z">
              <w:r w:rsidRPr="00257590">
                <w:rPr>
                  <w:rFonts w:ascii="Verdana" w:hAnsi="Verdana"/>
                  <w:color w:val="000000"/>
                  <w:sz w:val="10"/>
                  <w:szCs w:val="10"/>
                </w:rPr>
                <w:t>295</w:t>
              </w:r>
            </w:ins>
          </w:p>
        </w:tc>
        <w:tc>
          <w:tcPr>
            <w:tcW w:w="590" w:type="dxa"/>
            <w:tcBorders>
              <w:top w:val="nil"/>
              <w:left w:val="nil"/>
              <w:bottom w:val="single" w:sz="4" w:space="0" w:color="auto"/>
              <w:right w:val="single" w:sz="4" w:space="0" w:color="auto"/>
            </w:tcBorders>
            <w:shd w:val="clear" w:color="000000" w:fill="FFFFFF"/>
            <w:noWrap/>
            <w:vAlign w:val="bottom"/>
            <w:hideMark/>
          </w:tcPr>
          <w:p w14:paraId="468B4755" w14:textId="77777777" w:rsidR="00092529" w:rsidRPr="00257590" w:rsidRDefault="00092529" w:rsidP="00092529">
            <w:pPr>
              <w:spacing w:after="0" w:line="240" w:lineRule="auto"/>
              <w:jc w:val="center"/>
              <w:rPr>
                <w:ins w:id="21583" w:author="Hardik Malhotra" w:date="2021-10-01T14:45:00Z"/>
                <w:rFonts w:ascii="Verdana" w:eastAsia="Times New Roman" w:hAnsi="Verdana" w:cs="Times New Roman"/>
                <w:color w:val="000000"/>
                <w:sz w:val="10"/>
                <w:szCs w:val="10"/>
                <w:lang w:val="en-US"/>
              </w:rPr>
            </w:pPr>
            <w:ins w:id="21584" w:author="Hardik Malhotra" w:date="2021-10-01T14:45:00Z">
              <w:r w:rsidRPr="00257590">
                <w:rPr>
                  <w:rFonts w:ascii="Verdana" w:hAnsi="Verdana"/>
                  <w:color w:val="000000"/>
                  <w:sz w:val="10"/>
                  <w:szCs w:val="10"/>
                </w:rPr>
                <w:t>310</w:t>
              </w:r>
            </w:ins>
          </w:p>
        </w:tc>
        <w:tc>
          <w:tcPr>
            <w:tcW w:w="566" w:type="dxa"/>
            <w:tcBorders>
              <w:top w:val="nil"/>
              <w:left w:val="nil"/>
              <w:bottom w:val="single" w:sz="4" w:space="0" w:color="auto"/>
              <w:right w:val="single" w:sz="4" w:space="0" w:color="auto"/>
            </w:tcBorders>
            <w:shd w:val="clear" w:color="000000" w:fill="FFFFFF"/>
            <w:noWrap/>
            <w:vAlign w:val="bottom"/>
            <w:hideMark/>
          </w:tcPr>
          <w:p w14:paraId="683C74F9" w14:textId="77777777" w:rsidR="00092529" w:rsidRPr="00257590" w:rsidRDefault="00092529" w:rsidP="00092529">
            <w:pPr>
              <w:spacing w:after="0" w:line="240" w:lineRule="auto"/>
              <w:jc w:val="center"/>
              <w:rPr>
                <w:ins w:id="21585" w:author="Hardik Malhotra" w:date="2021-10-01T14:45:00Z"/>
                <w:rFonts w:ascii="Verdana" w:eastAsia="Times New Roman" w:hAnsi="Verdana" w:cs="Times New Roman"/>
                <w:color w:val="000000"/>
                <w:sz w:val="10"/>
                <w:szCs w:val="10"/>
                <w:lang w:val="en-US"/>
              </w:rPr>
            </w:pPr>
            <w:ins w:id="21586" w:author="Hardik Malhotra" w:date="2021-10-01T14:45:00Z">
              <w:r w:rsidRPr="00257590">
                <w:rPr>
                  <w:rFonts w:ascii="Verdana" w:hAnsi="Verdana"/>
                  <w:color w:val="000000"/>
                  <w:sz w:val="10"/>
                  <w:szCs w:val="10"/>
                </w:rPr>
                <w:t>325</w:t>
              </w:r>
            </w:ins>
          </w:p>
        </w:tc>
      </w:tr>
      <w:tr w:rsidR="00092529" w:rsidRPr="00257590" w14:paraId="53AECEE9" w14:textId="77777777" w:rsidTr="00092529">
        <w:trPr>
          <w:trHeight w:val="334"/>
          <w:ins w:id="21587" w:author="Hardik Malhotra" w:date="2021-10-01T14:45:00Z"/>
        </w:trPr>
        <w:tc>
          <w:tcPr>
            <w:tcW w:w="1185" w:type="dxa"/>
            <w:tcBorders>
              <w:top w:val="nil"/>
              <w:left w:val="single" w:sz="4" w:space="0" w:color="auto"/>
              <w:bottom w:val="single" w:sz="4" w:space="0" w:color="auto"/>
              <w:right w:val="single" w:sz="4" w:space="0" w:color="auto"/>
            </w:tcBorders>
            <w:shd w:val="clear" w:color="000000" w:fill="FFFFFF"/>
            <w:noWrap/>
            <w:vAlign w:val="bottom"/>
            <w:hideMark/>
          </w:tcPr>
          <w:p w14:paraId="765A6C3D" w14:textId="77777777" w:rsidR="00092529" w:rsidRPr="00257590" w:rsidRDefault="00092529" w:rsidP="00092529">
            <w:pPr>
              <w:spacing w:after="0" w:line="240" w:lineRule="auto"/>
              <w:rPr>
                <w:ins w:id="21588" w:author="Hardik Malhotra" w:date="2021-10-01T14:45:00Z"/>
                <w:rFonts w:ascii="Verdana" w:eastAsia="Times New Roman" w:hAnsi="Verdana" w:cs="Times New Roman"/>
                <w:b/>
                <w:bCs/>
                <w:color w:val="000000"/>
                <w:sz w:val="10"/>
                <w:szCs w:val="10"/>
                <w:lang w:val="en-US"/>
              </w:rPr>
            </w:pPr>
            <w:ins w:id="21589" w:author="Hardik Malhotra" w:date="2021-10-01T14:45:00Z">
              <w:r w:rsidRPr="00257590">
                <w:rPr>
                  <w:rFonts w:ascii="Verdana" w:hAnsi="Verdana"/>
                  <w:b/>
                  <w:bCs/>
                  <w:color w:val="000000"/>
                  <w:sz w:val="10"/>
                  <w:szCs w:val="10"/>
                </w:rPr>
                <w:t>Total</w:t>
              </w:r>
            </w:ins>
          </w:p>
        </w:tc>
        <w:tc>
          <w:tcPr>
            <w:tcW w:w="519" w:type="dxa"/>
            <w:tcBorders>
              <w:top w:val="nil"/>
              <w:left w:val="nil"/>
              <w:bottom w:val="single" w:sz="4" w:space="0" w:color="auto"/>
              <w:right w:val="single" w:sz="4" w:space="0" w:color="auto"/>
            </w:tcBorders>
            <w:shd w:val="clear" w:color="000000" w:fill="FFFFFF"/>
            <w:noWrap/>
            <w:vAlign w:val="bottom"/>
            <w:hideMark/>
          </w:tcPr>
          <w:p w14:paraId="05F76875" w14:textId="77777777" w:rsidR="00092529" w:rsidRPr="00257590" w:rsidRDefault="00092529" w:rsidP="00092529">
            <w:pPr>
              <w:spacing w:after="0" w:line="240" w:lineRule="auto"/>
              <w:jc w:val="center"/>
              <w:rPr>
                <w:ins w:id="21590" w:author="Hardik Malhotra" w:date="2021-10-01T14:45:00Z"/>
                <w:rFonts w:ascii="Verdana" w:eastAsia="Times New Roman" w:hAnsi="Verdana" w:cs="Times New Roman"/>
                <w:b/>
                <w:bCs/>
                <w:color w:val="000000"/>
                <w:sz w:val="10"/>
                <w:szCs w:val="10"/>
                <w:lang w:val="en-US"/>
              </w:rPr>
            </w:pPr>
            <w:ins w:id="21591" w:author="Hardik Malhotra" w:date="2021-10-01T14:45:00Z">
              <w:r w:rsidRPr="00257590">
                <w:rPr>
                  <w:rFonts w:ascii="Verdana" w:hAnsi="Verdana"/>
                  <w:b/>
                  <w:bCs/>
                  <w:color w:val="000000"/>
                  <w:sz w:val="10"/>
                  <w:szCs w:val="10"/>
                </w:rPr>
                <w:t>1594</w:t>
              </w:r>
            </w:ins>
          </w:p>
        </w:tc>
        <w:tc>
          <w:tcPr>
            <w:tcW w:w="519" w:type="dxa"/>
            <w:tcBorders>
              <w:top w:val="nil"/>
              <w:left w:val="nil"/>
              <w:bottom w:val="single" w:sz="4" w:space="0" w:color="auto"/>
              <w:right w:val="single" w:sz="4" w:space="0" w:color="auto"/>
            </w:tcBorders>
            <w:shd w:val="clear" w:color="000000" w:fill="FFFFFF"/>
            <w:noWrap/>
            <w:vAlign w:val="bottom"/>
            <w:hideMark/>
          </w:tcPr>
          <w:p w14:paraId="7F6F1390" w14:textId="77777777" w:rsidR="00092529" w:rsidRPr="00257590" w:rsidRDefault="00092529" w:rsidP="00092529">
            <w:pPr>
              <w:spacing w:after="0" w:line="240" w:lineRule="auto"/>
              <w:jc w:val="center"/>
              <w:rPr>
                <w:ins w:id="21592" w:author="Hardik Malhotra" w:date="2021-10-01T14:45:00Z"/>
                <w:rFonts w:ascii="Verdana" w:eastAsia="Times New Roman" w:hAnsi="Verdana" w:cs="Times New Roman"/>
                <w:b/>
                <w:bCs/>
                <w:color w:val="000000"/>
                <w:sz w:val="10"/>
                <w:szCs w:val="10"/>
                <w:lang w:val="en-US"/>
              </w:rPr>
            </w:pPr>
            <w:ins w:id="21593" w:author="Hardik Malhotra" w:date="2021-10-01T14:45:00Z">
              <w:r w:rsidRPr="00257590">
                <w:rPr>
                  <w:rFonts w:ascii="Verdana" w:hAnsi="Verdana"/>
                  <w:b/>
                  <w:bCs/>
                  <w:color w:val="000000"/>
                  <w:sz w:val="10"/>
                  <w:szCs w:val="10"/>
                </w:rPr>
                <w:t>1683</w:t>
              </w:r>
            </w:ins>
          </w:p>
        </w:tc>
        <w:tc>
          <w:tcPr>
            <w:tcW w:w="519" w:type="dxa"/>
            <w:tcBorders>
              <w:top w:val="nil"/>
              <w:left w:val="nil"/>
              <w:bottom w:val="single" w:sz="4" w:space="0" w:color="auto"/>
              <w:right w:val="single" w:sz="4" w:space="0" w:color="auto"/>
            </w:tcBorders>
            <w:shd w:val="clear" w:color="000000" w:fill="FFFFFF"/>
            <w:noWrap/>
            <w:vAlign w:val="bottom"/>
            <w:hideMark/>
          </w:tcPr>
          <w:p w14:paraId="634E6AF4" w14:textId="77777777" w:rsidR="00092529" w:rsidRPr="00257590" w:rsidRDefault="00092529" w:rsidP="00092529">
            <w:pPr>
              <w:spacing w:after="0" w:line="240" w:lineRule="auto"/>
              <w:jc w:val="center"/>
              <w:rPr>
                <w:ins w:id="21594" w:author="Hardik Malhotra" w:date="2021-10-01T14:45:00Z"/>
                <w:rFonts w:ascii="Verdana" w:eastAsia="Times New Roman" w:hAnsi="Verdana" w:cs="Times New Roman"/>
                <w:b/>
                <w:bCs/>
                <w:color w:val="000000"/>
                <w:sz w:val="10"/>
                <w:szCs w:val="10"/>
                <w:lang w:val="en-US"/>
              </w:rPr>
            </w:pPr>
            <w:ins w:id="21595" w:author="Hardik Malhotra" w:date="2021-10-01T14:45:00Z">
              <w:r w:rsidRPr="00257590">
                <w:rPr>
                  <w:rFonts w:ascii="Verdana" w:hAnsi="Verdana"/>
                  <w:b/>
                  <w:bCs/>
                  <w:color w:val="000000"/>
                  <w:sz w:val="10"/>
                  <w:szCs w:val="10"/>
                </w:rPr>
                <w:t>1864</w:t>
              </w:r>
            </w:ins>
          </w:p>
        </w:tc>
        <w:tc>
          <w:tcPr>
            <w:tcW w:w="520" w:type="dxa"/>
            <w:tcBorders>
              <w:top w:val="nil"/>
              <w:left w:val="nil"/>
              <w:bottom w:val="single" w:sz="4" w:space="0" w:color="auto"/>
              <w:right w:val="single" w:sz="4" w:space="0" w:color="auto"/>
            </w:tcBorders>
            <w:shd w:val="clear" w:color="000000" w:fill="FFFFFF"/>
            <w:noWrap/>
            <w:vAlign w:val="bottom"/>
            <w:hideMark/>
          </w:tcPr>
          <w:p w14:paraId="526A055B" w14:textId="77777777" w:rsidR="00092529" w:rsidRPr="00257590" w:rsidRDefault="00092529" w:rsidP="00092529">
            <w:pPr>
              <w:spacing w:after="0" w:line="240" w:lineRule="auto"/>
              <w:jc w:val="center"/>
              <w:rPr>
                <w:ins w:id="21596" w:author="Hardik Malhotra" w:date="2021-10-01T14:45:00Z"/>
                <w:rFonts w:ascii="Verdana" w:eastAsia="Times New Roman" w:hAnsi="Verdana" w:cs="Times New Roman"/>
                <w:b/>
                <w:bCs/>
                <w:color w:val="000000"/>
                <w:sz w:val="10"/>
                <w:szCs w:val="10"/>
                <w:lang w:val="en-US"/>
              </w:rPr>
            </w:pPr>
            <w:ins w:id="21597" w:author="Hardik Malhotra" w:date="2021-10-01T14:45:00Z">
              <w:r w:rsidRPr="00257590">
                <w:rPr>
                  <w:rFonts w:ascii="Verdana" w:hAnsi="Verdana"/>
                  <w:b/>
                  <w:bCs/>
                  <w:color w:val="000000"/>
                  <w:sz w:val="10"/>
                  <w:szCs w:val="10"/>
                </w:rPr>
                <w:t>1924</w:t>
              </w:r>
            </w:ins>
          </w:p>
        </w:tc>
        <w:tc>
          <w:tcPr>
            <w:tcW w:w="593" w:type="dxa"/>
            <w:tcBorders>
              <w:top w:val="nil"/>
              <w:left w:val="nil"/>
              <w:bottom w:val="single" w:sz="4" w:space="0" w:color="auto"/>
              <w:right w:val="single" w:sz="4" w:space="0" w:color="auto"/>
            </w:tcBorders>
            <w:shd w:val="clear" w:color="000000" w:fill="FFFFFF"/>
            <w:noWrap/>
            <w:vAlign w:val="bottom"/>
            <w:hideMark/>
          </w:tcPr>
          <w:p w14:paraId="485C516B" w14:textId="77777777" w:rsidR="00092529" w:rsidRPr="00257590" w:rsidRDefault="00092529" w:rsidP="00092529">
            <w:pPr>
              <w:spacing w:after="0" w:line="240" w:lineRule="auto"/>
              <w:jc w:val="center"/>
              <w:rPr>
                <w:ins w:id="21598" w:author="Hardik Malhotra" w:date="2021-10-01T14:45:00Z"/>
                <w:rFonts w:ascii="Verdana" w:eastAsia="Times New Roman" w:hAnsi="Verdana" w:cs="Times New Roman"/>
                <w:b/>
                <w:bCs/>
                <w:color w:val="000000"/>
                <w:sz w:val="10"/>
                <w:szCs w:val="10"/>
                <w:lang w:val="en-US"/>
              </w:rPr>
            </w:pPr>
            <w:ins w:id="21599" w:author="Hardik Malhotra" w:date="2021-10-01T14:45:00Z">
              <w:r w:rsidRPr="00257590">
                <w:rPr>
                  <w:rFonts w:ascii="Verdana" w:hAnsi="Verdana"/>
                  <w:b/>
                  <w:bCs/>
                  <w:color w:val="000000"/>
                  <w:sz w:val="10"/>
                  <w:szCs w:val="10"/>
                </w:rPr>
                <w:t>2053</w:t>
              </w:r>
            </w:ins>
          </w:p>
        </w:tc>
        <w:tc>
          <w:tcPr>
            <w:tcW w:w="590" w:type="dxa"/>
            <w:tcBorders>
              <w:top w:val="nil"/>
              <w:left w:val="nil"/>
              <w:bottom w:val="single" w:sz="4" w:space="0" w:color="auto"/>
              <w:right w:val="single" w:sz="4" w:space="0" w:color="auto"/>
            </w:tcBorders>
            <w:shd w:val="clear" w:color="000000" w:fill="FFFFFF"/>
            <w:noWrap/>
            <w:vAlign w:val="bottom"/>
            <w:hideMark/>
          </w:tcPr>
          <w:p w14:paraId="18AC5C27" w14:textId="77777777" w:rsidR="00092529" w:rsidRPr="00257590" w:rsidRDefault="00092529" w:rsidP="00092529">
            <w:pPr>
              <w:spacing w:after="0" w:line="240" w:lineRule="auto"/>
              <w:jc w:val="center"/>
              <w:rPr>
                <w:ins w:id="21600" w:author="Hardik Malhotra" w:date="2021-10-01T14:45:00Z"/>
                <w:rFonts w:ascii="Verdana" w:eastAsia="Times New Roman" w:hAnsi="Verdana" w:cs="Times New Roman"/>
                <w:b/>
                <w:bCs/>
                <w:color w:val="000000"/>
                <w:sz w:val="10"/>
                <w:szCs w:val="10"/>
                <w:lang w:val="en-US"/>
              </w:rPr>
            </w:pPr>
            <w:ins w:id="21601" w:author="Hardik Malhotra" w:date="2021-10-01T14:45:00Z">
              <w:r w:rsidRPr="00257590">
                <w:rPr>
                  <w:rFonts w:ascii="Verdana" w:hAnsi="Verdana"/>
                  <w:b/>
                  <w:bCs/>
                  <w:color w:val="000000"/>
                  <w:sz w:val="10"/>
                  <w:szCs w:val="10"/>
                </w:rPr>
                <w:t>2040</w:t>
              </w:r>
            </w:ins>
          </w:p>
        </w:tc>
        <w:tc>
          <w:tcPr>
            <w:tcW w:w="590" w:type="dxa"/>
            <w:tcBorders>
              <w:top w:val="nil"/>
              <w:left w:val="nil"/>
              <w:bottom w:val="single" w:sz="4" w:space="0" w:color="auto"/>
              <w:right w:val="single" w:sz="4" w:space="0" w:color="auto"/>
            </w:tcBorders>
            <w:shd w:val="clear" w:color="000000" w:fill="FFFFFF"/>
            <w:noWrap/>
            <w:vAlign w:val="bottom"/>
            <w:hideMark/>
          </w:tcPr>
          <w:p w14:paraId="2757F553" w14:textId="77777777" w:rsidR="00092529" w:rsidRPr="00257590" w:rsidRDefault="00092529" w:rsidP="00092529">
            <w:pPr>
              <w:spacing w:after="0" w:line="240" w:lineRule="auto"/>
              <w:jc w:val="center"/>
              <w:rPr>
                <w:ins w:id="21602" w:author="Hardik Malhotra" w:date="2021-10-01T14:45:00Z"/>
                <w:rFonts w:ascii="Verdana" w:eastAsia="Times New Roman" w:hAnsi="Verdana" w:cs="Times New Roman"/>
                <w:b/>
                <w:bCs/>
                <w:color w:val="000000"/>
                <w:sz w:val="10"/>
                <w:szCs w:val="10"/>
                <w:lang w:val="en-US"/>
              </w:rPr>
            </w:pPr>
            <w:ins w:id="21603" w:author="Hardik Malhotra" w:date="2021-10-01T14:45:00Z">
              <w:r w:rsidRPr="00257590">
                <w:rPr>
                  <w:rFonts w:ascii="Verdana" w:hAnsi="Verdana"/>
                  <w:b/>
                  <w:bCs/>
                  <w:color w:val="000000"/>
                  <w:sz w:val="10"/>
                  <w:szCs w:val="10"/>
                </w:rPr>
                <w:t>2200</w:t>
              </w:r>
            </w:ins>
          </w:p>
        </w:tc>
        <w:tc>
          <w:tcPr>
            <w:tcW w:w="590" w:type="dxa"/>
            <w:tcBorders>
              <w:top w:val="nil"/>
              <w:left w:val="nil"/>
              <w:bottom w:val="single" w:sz="4" w:space="0" w:color="auto"/>
              <w:right w:val="single" w:sz="4" w:space="0" w:color="auto"/>
            </w:tcBorders>
            <w:shd w:val="clear" w:color="000000" w:fill="FFFFFF"/>
            <w:noWrap/>
            <w:vAlign w:val="bottom"/>
            <w:hideMark/>
          </w:tcPr>
          <w:p w14:paraId="746B2A9F" w14:textId="77777777" w:rsidR="00092529" w:rsidRPr="00257590" w:rsidRDefault="00092529" w:rsidP="00092529">
            <w:pPr>
              <w:spacing w:after="0" w:line="240" w:lineRule="auto"/>
              <w:jc w:val="center"/>
              <w:rPr>
                <w:ins w:id="21604" w:author="Hardik Malhotra" w:date="2021-10-01T14:45:00Z"/>
                <w:rFonts w:ascii="Verdana" w:eastAsia="Times New Roman" w:hAnsi="Verdana" w:cs="Times New Roman"/>
                <w:b/>
                <w:bCs/>
                <w:color w:val="000000"/>
                <w:sz w:val="10"/>
                <w:szCs w:val="10"/>
                <w:lang w:val="en-US"/>
              </w:rPr>
            </w:pPr>
            <w:ins w:id="21605" w:author="Hardik Malhotra" w:date="2021-10-01T14:45:00Z">
              <w:r w:rsidRPr="00257590">
                <w:rPr>
                  <w:rFonts w:ascii="Verdana" w:hAnsi="Verdana"/>
                  <w:b/>
                  <w:bCs/>
                  <w:color w:val="000000"/>
                  <w:sz w:val="10"/>
                  <w:szCs w:val="10"/>
                </w:rPr>
                <w:t>2367</w:t>
              </w:r>
            </w:ins>
          </w:p>
        </w:tc>
        <w:tc>
          <w:tcPr>
            <w:tcW w:w="590" w:type="dxa"/>
            <w:tcBorders>
              <w:top w:val="nil"/>
              <w:left w:val="nil"/>
              <w:bottom w:val="single" w:sz="4" w:space="0" w:color="auto"/>
              <w:right w:val="single" w:sz="4" w:space="0" w:color="auto"/>
            </w:tcBorders>
            <w:shd w:val="clear" w:color="000000" w:fill="FFFFFF"/>
            <w:noWrap/>
            <w:vAlign w:val="bottom"/>
            <w:hideMark/>
          </w:tcPr>
          <w:p w14:paraId="4E4EFBD0" w14:textId="77777777" w:rsidR="00092529" w:rsidRPr="00257590" w:rsidRDefault="00092529" w:rsidP="00092529">
            <w:pPr>
              <w:spacing w:after="0" w:line="240" w:lineRule="auto"/>
              <w:jc w:val="center"/>
              <w:rPr>
                <w:ins w:id="21606" w:author="Hardik Malhotra" w:date="2021-10-01T14:45:00Z"/>
                <w:rFonts w:ascii="Verdana" w:eastAsia="Times New Roman" w:hAnsi="Verdana" w:cs="Times New Roman"/>
                <w:b/>
                <w:bCs/>
                <w:color w:val="000000"/>
                <w:sz w:val="10"/>
                <w:szCs w:val="10"/>
                <w:lang w:val="en-US"/>
              </w:rPr>
            </w:pPr>
            <w:ins w:id="21607" w:author="Hardik Malhotra" w:date="2021-10-01T14:45:00Z">
              <w:r w:rsidRPr="00257590">
                <w:rPr>
                  <w:rFonts w:ascii="Verdana" w:hAnsi="Verdana"/>
                  <w:b/>
                  <w:bCs/>
                  <w:color w:val="000000"/>
                  <w:sz w:val="10"/>
                  <w:szCs w:val="10"/>
                </w:rPr>
                <w:t>2526</w:t>
              </w:r>
            </w:ins>
          </w:p>
        </w:tc>
        <w:tc>
          <w:tcPr>
            <w:tcW w:w="590" w:type="dxa"/>
            <w:tcBorders>
              <w:top w:val="nil"/>
              <w:left w:val="nil"/>
              <w:bottom w:val="single" w:sz="4" w:space="0" w:color="auto"/>
              <w:right w:val="single" w:sz="4" w:space="0" w:color="auto"/>
            </w:tcBorders>
            <w:shd w:val="clear" w:color="000000" w:fill="FFFFFF"/>
            <w:noWrap/>
            <w:vAlign w:val="bottom"/>
            <w:hideMark/>
          </w:tcPr>
          <w:p w14:paraId="471F43B0" w14:textId="77777777" w:rsidR="00092529" w:rsidRPr="00257590" w:rsidRDefault="00092529" w:rsidP="00092529">
            <w:pPr>
              <w:spacing w:after="0" w:line="240" w:lineRule="auto"/>
              <w:jc w:val="center"/>
              <w:rPr>
                <w:ins w:id="21608" w:author="Hardik Malhotra" w:date="2021-10-01T14:45:00Z"/>
                <w:rFonts w:ascii="Verdana" w:eastAsia="Times New Roman" w:hAnsi="Verdana" w:cs="Times New Roman"/>
                <w:b/>
                <w:bCs/>
                <w:color w:val="000000"/>
                <w:sz w:val="10"/>
                <w:szCs w:val="10"/>
                <w:lang w:val="en-US"/>
              </w:rPr>
            </w:pPr>
            <w:ins w:id="21609" w:author="Hardik Malhotra" w:date="2021-10-01T14:45:00Z">
              <w:r w:rsidRPr="00257590">
                <w:rPr>
                  <w:rFonts w:ascii="Verdana" w:hAnsi="Verdana"/>
                  <w:b/>
                  <w:bCs/>
                  <w:color w:val="000000"/>
                  <w:sz w:val="10"/>
                  <w:szCs w:val="10"/>
                </w:rPr>
                <w:t>2700</w:t>
              </w:r>
            </w:ins>
          </w:p>
        </w:tc>
        <w:tc>
          <w:tcPr>
            <w:tcW w:w="590" w:type="dxa"/>
            <w:tcBorders>
              <w:top w:val="nil"/>
              <w:left w:val="nil"/>
              <w:bottom w:val="single" w:sz="4" w:space="0" w:color="auto"/>
              <w:right w:val="single" w:sz="4" w:space="0" w:color="auto"/>
            </w:tcBorders>
            <w:shd w:val="clear" w:color="000000" w:fill="FFFFFF"/>
            <w:noWrap/>
            <w:vAlign w:val="bottom"/>
            <w:hideMark/>
          </w:tcPr>
          <w:p w14:paraId="15748AB6" w14:textId="77777777" w:rsidR="00092529" w:rsidRPr="00257590" w:rsidRDefault="00092529" w:rsidP="00092529">
            <w:pPr>
              <w:spacing w:after="0" w:line="240" w:lineRule="auto"/>
              <w:jc w:val="center"/>
              <w:rPr>
                <w:ins w:id="21610" w:author="Hardik Malhotra" w:date="2021-10-01T14:45:00Z"/>
                <w:rFonts w:ascii="Verdana" w:eastAsia="Times New Roman" w:hAnsi="Verdana" w:cs="Times New Roman"/>
                <w:b/>
                <w:bCs/>
                <w:color w:val="000000"/>
                <w:sz w:val="10"/>
                <w:szCs w:val="10"/>
                <w:lang w:val="en-US"/>
              </w:rPr>
            </w:pPr>
            <w:ins w:id="21611" w:author="Hardik Malhotra" w:date="2021-10-01T14:45:00Z">
              <w:r w:rsidRPr="00257590">
                <w:rPr>
                  <w:rFonts w:ascii="Verdana" w:hAnsi="Verdana"/>
                  <w:b/>
                  <w:bCs/>
                  <w:color w:val="000000"/>
                  <w:sz w:val="10"/>
                  <w:szCs w:val="10"/>
                </w:rPr>
                <w:t>2870</w:t>
              </w:r>
            </w:ins>
          </w:p>
        </w:tc>
        <w:tc>
          <w:tcPr>
            <w:tcW w:w="590" w:type="dxa"/>
            <w:tcBorders>
              <w:top w:val="nil"/>
              <w:left w:val="nil"/>
              <w:bottom w:val="single" w:sz="4" w:space="0" w:color="auto"/>
              <w:right w:val="single" w:sz="4" w:space="0" w:color="auto"/>
            </w:tcBorders>
            <w:shd w:val="clear" w:color="000000" w:fill="FFFFFF"/>
            <w:noWrap/>
            <w:vAlign w:val="bottom"/>
            <w:hideMark/>
          </w:tcPr>
          <w:p w14:paraId="32FA1E71" w14:textId="77777777" w:rsidR="00092529" w:rsidRPr="00257590" w:rsidRDefault="00092529" w:rsidP="00092529">
            <w:pPr>
              <w:spacing w:after="0" w:line="240" w:lineRule="auto"/>
              <w:jc w:val="center"/>
              <w:rPr>
                <w:ins w:id="21612" w:author="Hardik Malhotra" w:date="2021-10-01T14:45:00Z"/>
                <w:rFonts w:ascii="Verdana" w:eastAsia="Times New Roman" w:hAnsi="Verdana" w:cs="Times New Roman"/>
                <w:b/>
                <w:bCs/>
                <w:color w:val="000000"/>
                <w:sz w:val="10"/>
                <w:szCs w:val="10"/>
                <w:lang w:val="en-US"/>
              </w:rPr>
            </w:pPr>
            <w:ins w:id="21613" w:author="Hardik Malhotra" w:date="2021-10-01T14:45:00Z">
              <w:r w:rsidRPr="00257590">
                <w:rPr>
                  <w:rFonts w:ascii="Verdana" w:hAnsi="Verdana"/>
                  <w:b/>
                  <w:bCs/>
                  <w:color w:val="000000"/>
                  <w:sz w:val="10"/>
                  <w:szCs w:val="10"/>
                </w:rPr>
                <w:t>3027</w:t>
              </w:r>
            </w:ins>
          </w:p>
        </w:tc>
        <w:tc>
          <w:tcPr>
            <w:tcW w:w="590" w:type="dxa"/>
            <w:tcBorders>
              <w:top w:val="nil"/>
              <w:left w:val="nil"/>
              <w:bottom w:val="single" w:sz="4" w:space="0" w:color="auto"/>
              <w:right w:val="single" w:sz="4" w:space="0" w:color="auto"/>
            </w:tcBorders>
            <w:shd w:val="clear" w:color="000000" w:fill="FFFFFF"/>
            <w:noWrap/>
            <w:vAlign w:val="bottom"/>
            <w:hideMark/>
          </w:tcPr>
          <w:p w14:paraId="406EA2FA" w14:textId="77777777" w:rsidR="00092529" w:rsidRPr="00257590" w:rsidRDefault="00092529" w:rsidP="00092529">
            <w:pPr>
              <w:spacing w:after="0" w:line="240" w:lineRule="auto"/>
              <w:jc w:val="center"/>
              <w:rPr>
                <w:ins w:id="21614" w:author="Hardik Malhotra" w:date="2021-10-01T14:45:00Z"/>
                <w:rFonts w:ascii="Verdana" w:eastAsia="Times New Roman" w:hAnsi="Verdana" w:cs="Times New Roman"/>
                <w:b/>
                <w:bCs/>
                <w:color w:val="000000"/>
                <w:sz w:val="10"/>
                <w:szCs w:val="10"/>
                <w:lang w:val="en-US"/>
              </w:rPr>
            </w:pPr>
            <w:ins w:id="21615" w:author="Hardik Malhotra" w:date="2021-10-01T14:45:00Z">
              <w:r w:rsidRPr="00257590">
                <w:rPr>
                  <w:rFonts w:ascii="Verdana" w:hAnsi="Verdana"/>
                  <w:b/>
                  <w:bCs/>
                  <w:color w:val="000000"/>
                  <w:sz w:val="10"/>
                  <w:szCs w:val="10"/>
                </w:rPr>
                <w:t>3186</w:t>
              </w:r>
            </w:ins>
          </w:p>
        </w:tc>
        <w:tc>
          <w:tcPr>
            <w:tcW w:w="590" w:type="dxa"/>
            <w:tcBorders>
              <w:top w:val="nil"/>
              <w:left w:val="nil"/>
              <w:bottom w:val="single" w:sz="4" w:space="0" w:color="auto"/>
              <w:right w:val="single" w:sz="4" w:space="0" w:color="auto"/>
            </w:tcBorders>
            <w:shd w:val="clear" w:color="000000" w:fill="FFFFFF"/>
            <w:noWrap/>
            <w:vAlign w:val="bottom"/>
            <w:hideMark/>
          </w:tcPr>
          <w:p w14:paraId="6F6F270F" w14:textId="77777777" w:rsidR="00092529" w:rsidRPr="00257590" w:rsidRDefault="00092529" w:rsidP="00092529">
            <w:pPr>
              <w:spacing w:after="0" w:line="240" w:lineRule="auto"/>
              <w:jc w:val="center"/>
              <w:rPr>
                <w:ins w:id="21616" w:author="Hardik Malhotra" w:date="2021-10-01T14:45:00Z"/>
                <w:rFonts w:ascii="Verdana" w:eastAsia="Times New Roman" w:hAnsi="Verdana" w:cs="Times New Roman"/>
                <w:b/>
                <w:bCs/>
                <w:color w:val="000000"/>
                <w:sz w:val="10"/>
                <w:szCs w:val="10"/>
                <w:lang w:val="en-US"/>
              </w:rPr>
            </w:pPr>
            <w:ins w:id="21617" w:author="Hardik Malhotra" w:date="2021-10-01T14:45:00Z">
              <w:r w:rsidRPr="00257590">
                <w:rPr>
                  <w:rFonts w:ascii="Verdana" w:hAnsi="Verdana"/>
                  <w:b/>
                  <w:bCs/>
                  <w:color w:val="000000"/>
                  <w:sz w:val="10"/>
                  <w:szCs w:val="10"/>
                </w:rPr>
                <w:t>3346</w:t>
              </w:r>
            </w:ins>
          </w:p>
        </w:tc>
        <w:tc>
          <w:tcPr>
            <w:tcW w:w="590" w:type="dxa"/>
            <w:tcBorders>
              <w:top w:val="nil"/>
              <w:left w:val="nil"/>
              <w:bottom w:val="single" w:sz="4" w:space="0" w:color="auto"/>
              <w:right w:val="single" w:sz="4" w:space="0" w:color="auto"/>
            </w:tcBorders>
            <w:shd w:val="clear" w:color="000000" w:fill="FFFFFF"/>
            <w:noWrap/>
            <w:vAlign w:val="bottom"/>
            <w:hideMark/>
          </w:tcPr>
          <w:p w14:paraId="163A6D47" w14:textId="77777777" w:rsidR="00092529" w:rsidRPr="00257590" w:rsidRDefault="00092529" w:rsidP="00092529">
            <w:pPr>
              <w:spacing w:after="0" w:line="240" w:lineRule="auto"/>
              <w:jc w:val="center"/>
              <w:rPr>
                <w:ins w:id="21618" w:author="Hardik Malhotra" w:date="2021-10-01T14:45:00Z"/>
                <w:rFonts w:ascii="Verdana" w:eastAsia="Times New Roman" w:hAnsi="Verdana" w:cs="Times New Roman"/>
                <w:b/>
                <w:bCs/>
                <w:color w:val="000000"/>
                <w:sz w:val="10"/>
                <w:szCs w:val="10"/>
                <w:lang w:val="en-US"/>
              </w:rPr>
            </w:pPr>
            <w:ins w:id="21619" w:author="Hardik Malhotra" w:date="2021-10-01T14:45:00Z">
              <w:r w:rsidRPr="00257590">
                <w:rPr>
                  <w:rFonts w:ascii="Verdana" w:hAnsi="Verdana"/>
                  <w:b/>
                  <w:bCs/>
                  <w:color w:val="000000"/>
                  <w:sz w:val="10"/>
                  <w:szCs w:val="10"/>
                </w:rPr>
                <w:t>3509</w:t>
              </w:r>
            </w:ins>
          </w:p>
        </w:tc>
        <w:tc>
          <w:tcPr>
            <w:tcW w:w="566" w:type="dxa"/>
            <w:tcBorders>
              <w:top w:val="nil"/>
              <w:left w:val="nil"/>
              <w:bottom w:val="single" w:sz="4" w:space="0" w:color="auto"/>
              <w:right w:val="single" w:sz="4" w:space="0" w:color="auto"/>
            </w:tcBorders>
            <w:shd w:val="clear" w:color="000000" w:fill="FFFFFF"/>
            <w:noWrap/>
            <w:vAlign w:val="bottom"/>
            <w:hideMark/>
          </w:tcPr>
          <w:p w14:paraId="5A7EF5F6" w14:textId="77777777" w:rsidR="00092529" w:rsidRPr="00257590" w:rsidRDefault="00092529" w:rsidP="00092529">
            <w:pPr>
              <w:spacing w:after="0" w:line="240" w:lineRule="auto"/>
              <w:jc w:val="center"/>
              <w:rPr>
                <w:ins w:id="21620" w:author="Hardik Malhotra" w:date="2021-10-01T14:45:00Z"/>
                <w:rFonts w:ascii="Verdana" w:eastAsia="Times New Roman" w:hAnsi="Verdana" w:cs="Times New Roman"/>
                <w:b/>
                <w:bCs/>
                <w:color w:val="000000"/>
                <w:sz w:val="10"/>
                <w:szCs w:val="10"/>
                <w:lang w:val="en-US"/>
              </w:rPr>
            </w:pPr>
            <w:ins w:id="21621" w:author="Hardik Malhotra" w:date="2021-10-01T14:45:00Z">
              <w:r w:rsidRPr="00257590">
                <w:rPr>
                  <w:rFonts w:ascii="Verdana" w:hAnsi="Verdana"/>
                  <w:b/>
                  <w:bCs/>
                  <w:color w:val="000000"/>
                  <w:sz w:val="10"/>
                  <w:szCs w:val="10"/>
                </w:rPr>
                <w:t>3675</w:t>
              </w:r>
            </w:ins>
          </w:p>
        </w:tc>
      </w:tr>
    </w:tbl>
    <w:p w14:paraId="3172BE58" w14:textId="621F5D82" w:rsidR="0069120A" w:rsidRPr="00BB3600" w:rsidDel="00B52CA7" w:rsidRDefault="009E39D2" w:rsidP="00F07638">
      <w:pPr>
        <w:spacing w:line="360" w:lineRule="auto"/>
        <w:jc w:val="both"/>
        <w:rPr>
          <w:ins w:id="21622" w:author="Dilip Kumar" w:date="2021-09-25T12:17:00Z"/>
          <w:del w:id="21623" w:author="Hardik Malhotra" w:date="2021-09-30T12:20:00Z"/>
          <w:rFonts w:ascii="Arial" w:eastAsia="Arial" w:hAnsi="Arial" w:cs="Arial"/>
          <w:color w:val="FF0000"/>
          <w:sz w:val="24"/>
          <w:szCs w:val="24"/>
          <w:rPrChange w:id="21624" w:author="Hardik Malhotra" w:date="2021-09-29T19:04:00Z">
            <w:rPr>
              <w:ins w:id="21625" w:author="Dilip Kumar" w:date="2021-09-25T12:17:00Z"/>
              <w:del w:id="21626" w:author="Hardik Malhotra" w:date="2021-09-30T12:20:00Z"/>
              <w:rFonts w:ascii="Arial" w:eastAsia="Arial" w:hAnsi="Arial" w:cs="Arial"/>
              <w:sz w:val="24"/>
              <w:szCs w:val="24"/>
            </w:rPr>
          </w:rPrChange>
        </w:rPr>
        <w:sectPr w:rsidR="0069120A" w:rsidRPr="00BB3600" w:rsidDel="00B52CA7"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21627" w:author="Hardik Malhotra" w:date="2021-09-30T12:48:00Z">
            <w:sectPr w:rsidR="0069120A" w:rsidRPr="00BB3600" w:rsidDel="00B52CA7" w:rsidSect="00AF4AFC">
              <w:pgMar w:top="1134" w:right="836" w:bottom="630" w:left="900" w:header="708" w:footer="708" w:gutter="0"/>
            </w:sectPr>
          </w:sectPrChange>
        </w:sectPr>
      </w:pPr>
      <w:del w:id="21628" w:author="Hardik Malhotra" w:date="2021-09-30T12:20:00Z">
        <w:r w:rsidRPr="00BB3600" w:rsidDel="00B52CA7">
          <w:rPr>
            <w:rFonts w:ascii="Arial" w:eastAsia="Arial" w:hAnsi="Arial" w:cs="Arial"/>
            <w:color w:val="FF0000"/>
            <w:sz w:val="24"/>
            <w:szCs w:val="24"/>
            <w:rPrChange w:id="21629" w:author="Hardik Malhotra" w:date="2021-09-29T19:04:00Z">
              <w:rPr>
                <w:rFonts w:ascii="Arial" w:eastAsia="Arial" w:hAnsi="Arial" w:cs="Arial"/>
                <w:sz w:val="24"/>
                <w:szCs w:val="24"/>
              </w:rPr>
            </w:rPrChange>
          </w:rPr>
          <w:delText xml:space="preserve">Bisphenol- A </w:delText>
        </w:r>
      </w:del>
      <w:ins w:id="21630" w:author="Ritu Kamra" w:date="2021-09-24T17:18:00Z">
        <w:del w:id="21631" w:author="Hardik Malhotra" w:date="2021-09-30T12:20:00Z">
          <w:r w:rsidR="00531EBF" w:rsidRPr="00BB3600" w:rsidDel="00B52CA7">
            <w:rPr>
              <w:rFonts w:ascii="Arial" w:eastAsia="Arial" w:hAnsi="Arial" w:cs="Arial"/>
              <w:color w:val="FF0000"/>
              <w:sz w:val="24"/>
              <w:szCs w:val="24"/>
              <w:rPrChange w:id="21632" w:author="Hardik Malhotra" w:date="2021-09-29T19:04:00Z">
                <w:rPr>
                  <w:rFonts w:ascii="Arial" w:eastAsia="Arial" w:hAnsi="Arial" w:cs="Arial"/>
                  <w:sz w:val="24"/>
                  <w:szCs w:val="24"/>
                </w:rPr>
              </w:rPrChange>
            </w:rPr>
            <w:delText xml:space="preserve">epoxy resin </w:delText>
          </w:r>
        </w:del>
      </w:ins>
      <w:del w:id="21633" w:author="Hardik Malhotra" w:date="2021-09-30T12:20:00Z">
        <w:r w:rsidRPr="00BB3600" w:rsidDel="00B52CA7">
          <w:rPr>
            <w:rFonts w:ascii="Arial" w:eastAsia="Arial" w:hAnsi="Arial" w:cs="Arial"/>
            <w:color w:val="FF0000"/>
            <w:sz w:val="24"/>
            <w:szCs w:val="24"/>
            <w:rPrChange w:id="21634" w:author="Hardik Malhotra" w:date="2021-09-29T19:04:00Z">
              <w:rPr>
                <w:rFonts w:ascii="Arial" w:eastAsia="Arial" w:hAnsi="Arial" w:cs="Arial"/>
                <w:sz w:val="24"/>
                <w:szCs w:val="24"/>
              </w:rPr>
            </w:rPrChange>
          </w:rPr>
          <w:delText xml:space="preserve">is the major demanding type of </w:delText>
        </w:r>
      </w:del>
      <w:ins w:id="21635" w:author="Ritu Kamra" w:date="2021-09-24T17:21:00Z">
        <w:del w:id="21636" w:author="Hardik Malhotra" w:date="2021-09-30T12:20:00Z">
          <w:r w:rsidR="00531EBF" w:rsidRPr="00BB3600" w:rsidDel="00B52CA7">
            <w:rPr>
              <w:rFonts w:ascii="Arial" w:eastAsia="Arial" w:hAnsi="Arial" w:cs="Arial"/>
              <w:color w:val="FF0000"/>
              <w:sz w:val="24"/>
              <w:szCs w:val="24"/>
              <w:rPrChange w:id="21637" w:author="Hardik Malhotra" w:date="2021-09-29T19:04:00Z">
                <w:rPr>
                  <w:rFonts w:ascii="Arial" w:eastAsia="Arial" w:hAnsi="Arial" w:cs="Arial"/>
                  <w:sz w:val="24"/>
                  <w:szCs w:val="24"/>
                </w:rPr>
              </w:rPrChange>
            </w:rPr>
            <w:delText>epoxy resin</w:delText>
          </w:r>
        </w:del>
      </w:ins>
      <w:del w:id="21638" w:author="Hardik Malhotra" w:date="2021-09-30T12:20:00Z">
        <w:r w:rsidRPr="00BB3600" w:rsidDel="00B52CA7">
          <w:rPr>
            <w:rFonts w:ascii="Arial" w:eastAsia="Arial" w:hAnsi="Arial" w:cs="Arial"/>
            <w:color w:val="FF0000"/>
            <w:sz w:val="24"/>
            <w:szCs w:val="24"/>
            <w:rPrChange w:id="21639" w:author="Hardik Malhotra" w:date="2021-09-29T19:04:00Z">
              <w:rPr>
                <w:rFonts w:ascii="Arial" w:eastAsia="Arial" w:hAnsi="Arial" w:cs="Arial"/>
                <w:sz w:val="24"/>
                <w:szCs w:val="24"/>
              </w:rPr>
            </w:rPrChange>
          </w:rPr>
          <w:delText>vinyl ester</w:delText>
        </w:r>
      </w:del>
      <w:ins w:id="21640" w:author="Supreet Mathaun" w:date="2021-09-24T09:50:00Z">
        <w:del w:id="21641" w:author="Hardik Malhotra" w:date="2021-09-30T12:20:00Z">
          <w:r w:rsidR="00F66B4A" w:rsidRPr="00BB3600" w:rsidDel="00B52CA7">
            <w:rPr>
              <w:rFonts w:ascii="Arial" w:eastAsia="Arial" w:hAnsi="Arial" w:cs="Arial"/>
              <w:color w:val="FF0000"/>
              <w:sz w:val="24"/>
              <w:szCs w:val="24"/>
              <w:rPrChange w:id="21642" w:author="Hardik Malhotra" w:date="2021-09-29T19:04:00Z">
                <w:rPr>
                  <w:rFonts w:ascii="Arial" w:eastAsia="Arial" w:hAnsi="Arial" w:cs="Arial"/>
                  <w:sz w:val="24"/>
                  <w:szCs w:val="24"/>
                </w:rPr>
              </w:rPrChange>
            </w:rPr>
            <w:delText>,</w:delText>
          </w:r>
        </w:del>
      </w:ins>
      <w:del w:id="21643" w:author="Hardik Malhotra" w:date="2021-09-30T12:20:00Z">
        <w:r w:rsidRPr="00BB3600" w:rsidDel="00B52CA7">
          <w:rPr>
            <w:rFonts w:ascii="Arial" w:eastAsia="Arial" w:hAnsi="Arial" w:cs="Arial"/>
            <w:color w:val="FF0000"/>
            <w:sz w:val="24"/>
            <w:szCs w:val="24"/>
            <w:rPrChange w:id="21644" w:author="Hardik Malhotra" w:date="2021-09-29T19:04:00Z">
              <w:rPr>
                <w:rFonts w:ascii="Arial" w:eastAsia="Arial" w:hAnsi="Arial" w:cs="Arial"/>
                <w:sz w:val="24"/>
                <w:szCs w:val="24"/>
              </w:rPr>
            </w:rPrChange>
          </w:rPr>
          <w:delText xml:space="preserve"> possessing the share of </w:delText>
        </w:r>
      </w:del>
      <w:ins w:id="21645" w:author="Ritu Kamra" w:date="2021-09-24T17:21:00Z">
        <w:del w:id="21646" w:author="Hardik Malhotra" w:date="2021-09-30T12:20:00Z">
          <w:r w:rsidR="00531EBF" w:rsidRPr="00BB3600" w:rsidDel="00B52CA7">
            <w:rPr>
              <w:rFonts w:ascii="Arial" w:eastAsia="Arial" w:hAnsi="Arial" w:cs="Arial"/>
              <w:color w:val="FF0000"/>
              <w:sz w:val="24"/>
              <w:szCs w:val="24"/>
              <w:rPrChange w:id="21647" w:author="Hardik Malhotra" w:date="2021-09-29T19:04:00Z">
                <w:rPr>
                  <w:rFonts w:ascii="Arial" w:eastAsia="Arial" w:hAnsi="Arial" w:cs="Arial"/>
                  <w:sz w:val="24"/>
                  <w:szCs w:val="24"/>
                </w:rPr>
              </w:rPrChange>
            </w:rPr>
            <w:delText>9</w:delText>
          </w:r>
        </w:del>
      </w:ins>
      <w:ins w:id="21648" w:author="Ritu Kamra" w:date="2021-09-24T17:22:00Z">
        <w:del w:id="21649" w:author="Hardik Malhotra" w:date="2021-09-30T12:20:00Z">
          <w:r w:rsidR="00531EBF" w:rsidRPr="00BB3600" w:rsidDel="00B52CA7">
            <w:rPr>
              <w:rFonts w:ascii="Arial" w:eastAsia="Arial" w:hAnsi="Arial" w:cs="Arial"/>
              <w:color w:val="FF0000"/>
              <w:sz w:val="24"/>
              <w:szCs w:val="24"/>
              <w:rPrChange w:id="21650" w:author="Hardik Malhotra" w:date="2021-09-29T19:04:00Z">
                <w:rPr>
                  <w:rFonts w:ascii="Arial" w:eastAsia="Arial" w:hAnsi="Arial" w:cs="Arial"/>
                  <w:sz w:val="24"/>
                  <w:szCs w:val="24"/>
                </w:rPr>
              </w:rPrChange>
            </w:rPr>
            <w:delText>0-92</w:delText>
          </w:r>
          <w:r w:rsidR="00531EBF" w:rsidRPr="00BB3600" w:rsidDel="00B52CA7">
            <w:rPr>
              <w:rFonts w:ascii="Arial" w:eastAsia="Arial" w:hAnsi="Arial" w:cs="Arial"/>
              <w:color w:val="FF0000"/>
              <w:sz w:val="24"/>
              <w:szCs w:val="24"/>
              <w:rPrChange w:id="21651" w:author="Hardik Malhotra" w:date="2021-09-29T19:04:00Z">
                <w:rPr>
                  <w:rFonts w:ascii="Arial" w:eastAsia="Arial" w:hAnsi="Arial" w:cs="Arial"/>
                  <w:sz w:val="24"/>
                  <w:szCs w:val="24"/>
                </w:rPr>
              </w:rPrChange>
            </w:rPr>
            <w:tab/>
          </w:r>
        </w:del>
      </w:ins>
      <w:del w:id="21652" w:author="Hardik Malhotra" w:date="2021-09-30T12:20:00Z">
        <w:r w:rsidRPr="00BB3600" w:rsidDel="00B52CA7">
          <w:rPr>
            <w:rFonts w:ascii="Arial" w:eastAsia="Arial" w:hAnsi="Arial" w:cs="Arial"/>
            <w:color w:val="FF0000"/>
            <w:sz w:val="24"/>
            <w:szCs w:val="24"/>
            <w:rPrChange w:id="21653" w:author="Hardik Malhotra" w:date="2021-09-29T19:04:00Z">
              <w:rPr>
                <w:rFonts w:ascii="Arial" w:eastAsia="Arial" w:hAnsi="Arial" w:cs="Arial"/>
                <w:sz w:val="24"/>
                <w:szCs w:val="24"/>
              </w:rPr>
            </w:rPrChange>
          </w:rPr>
          <w:delText xml:space="preserve">51% followed by </w:delText>
        </w:r>
      </w:del>
      <w:ins w:id="21654" w:author="Ritu Kamra" w:date="2021-09-24T17:23:00Z">
        <w:del w:id="21655" w:author="Hardik Malhotra" w:date="2021-09-30T12:20:00Z">
          <w:r w:rsidR="00531EBF" w:rsidRPr="00BB3600" w:rsidDel="00B52CA7">
            <w:rPr>
              <w:color w:val="FF0000"/>
              <w:rPrChange w:id="21656" w:author="Hardik Malhotra" w:date="2021-09-29T19:04:00Z">
                <w:rPr/>
              </w:rPrChange>
            </w:rPr>
            <w:delText xml:space="preserve">Specialty </w:delText>
          </w:r>
          <w:r w:rsidR="00531EBF" w:rsidRPr="00BB3600" w:rsidDel="00B52CA7">
            <w:rPr>
              <w:rFonts w:ascii="Arial" w:eastAsia="Arial" w:hAnsi="Arial" w:cs="Arial"/>
              <w:color w:val="FF0000"/>
              <w:sz w:val="24"/>
              <w:szCs w:val="24"/>
              <w:rPrChange w:id="21657" w:author="Hardik Malhotra" w:date="2021-09-29T19:04:00Z">
                <w:rPr/>
              </w:rPrChange>
            </w:rPr>
            <w:delText>Epoxy Resins – Brominated &amp; Specialty Epoxy Resins</w:delText>
          </w:r>
          <w:r w:rsidR="00531EBF" w:rsidRPr="00BB3600" w:rsidDel="00B52CA7">
            <w:rPr>
              <w:color w:val="FF0000"/>
              <w:rPrChange w:id="21658" w:author="Hardik Malhotra" w:date="2021-09-29T19:04:00Z">
                <w:rPr/>
              </w:rPrChange>
            </w:rPr>
            <w:delText xml:space="preserve"> </w:delText>
          </w:r>
          <w:r w:rsidR="00531EBF" w:rsidRPr="00BB3600" w:rsidDel="00B52CA7">
            <w:rPr>
              <w:rFonts w:ascii="Arial" w:eastAsia="Arial" w:hAnsi="Arial" w:cs="Arial"/>
              <w:color w:val="FF0000"/>
              <w:sz w:val="24"/>
              <w:szCs w:val="24"/>
              <w:rPrChange w:id="21659" w:author="Hardik Malhotra" w:date="2021-09-29T19:04:00Z">
                <w:rPr/>
              </w:rPrChange>
            </w:rPr>
            <w:delText>– Non-brominated</w:delText>
          </w:r>
        </w:del>
      </w:ins>
      <w:del w:id="21660" w:author="Hardik Malhotra" w:date="2021-09-30T12:20:00Z">
        <w:r w:rsidRPr="00BB3600" w:rsidDel="00B52CA7">
          <w:rPr>
            <w:rFonts w:ascii="Arial" w:eastAsia="Arial" w:hAnsi="Arial" w:cs="Arial"/>
            <w:color w:val="FF0000"/>
            <w:sz w:val="24"/>
            <w:szCs w:val="24"/>
            <w:rPrChange w:id="21661" w:author="Hardik Malhotra" w:date="2021-09-29T19:04:00Z">
              <w:rPr>
                <w:rFonts w:ascii="Arial" w:eastAsia="Arial" w:hAnsi="Arial" w:cs="Arial"/>
                <w:sz w:val="24"/>
                <w:szCs w:val="24"/>
              </w:rPr>
            </w:rPrChange>
          </w:rPr>
          <w:delText>novolac and brominated</w:delText>
        </w:r>
      </w:del>
      <w:ins w:id="21662" w:author="Supreet Mathaun" w:date="2021-09-24T09:50:00Z">
        <w:del w:id="21663" w:author="Hardik Malhotra" w:date="2021-09-30T12:20:00Z">
          <w:r w:rsidR="00F66B4A" w:rsidRPr="00BB3600" w:rsidDel="00B52CA7">
            <w:rPr>
              <w:rFonts w:ascii="Arial" w:eastAsia="Arial" w:hAnsi="Arial" w:cs="Arial"/>
              <w:color w:val="FF0000"/>
              <w:sz w:val="24"/>
              <w:szCs w:val="24"/>
              <w:rPrChange w:id="21664" w:author="Hardik Malhotra" w:date="2021-09-29T19:04:00Z">
                <w:rPr>
                  <w:rFonts w:ascii="Arial" w:eastAsia="Arial" w:hAnsi="Arial" w:cs="Arial"/>
                  <w:sz w:val="24"/>
                  <w:szCs w:val="24"/>
                </w:rPr>
              </w:rPrChange>
            </w:rPr>
            <w:delText>,</w:delText>
          </w:r>
        </w:del>
      </w:ins>
      <w:del w:id="21665" w:author="Hardik Malhotra" w:date="2021-09-30T12:20:00Z">
        <w:r w:rsidR="00E433FC" w:rsidRPr="00BB3600" w:rsidDel="00B52CA7">
          <w:rPr>
            <w:rFonts w:ascii="Arial" w:eastAsia="Arial" w:hAnsi="Arial" w:cs="Arial"/>
            <w:color w:val="FF0000"/>
            <w:sz w:val="24"/>
            <w:szCs w:val="24"/>
            <w:rPrChange w:id="21666" w:author="Hardik Malhotra" w:date="2021-09-29T19:04:00Z">
              <w:rPr>
                <w:rFonts w:ascii="Arial" w:eastAsia="Arial" w:hAnsi="Arial" w:cs="Arial"/>
                <w:sz w:val="24"/>
                <w:szCs w:val="24"/>
              </w:rPr>
            </w:rPrChange>
          </w:rPr>
          <w:delText xml:space="preserve"> contributing around 28% and 8</w:delText>
        </w:r>
      </w:del>
      <w:ins w:id="21667" w:author="Ritu Kamra" w:date="2021-09-24T17:24:00Z">
        <w:del w:id="21668" w:author="Hardik Malhotra" w:date="2021-09-30T12:20:00Z">
          <w:r w:rsidR="00531EBF" w:rsidRPr="00BB3600" w:rsidDel="00B52CA7">
            <w:rPr>
              <w:rFonts w:ascii="Arial" w:eastAsia="Arial" w:hAnsi="Arial" w:cs="Arial"/>
              <w:color w:val="FF0000"/>
              <w:sz w:val="24"/>
              <w:szCs w:val="24"/>
              <w:rPrChange w:id="21669" w:author="Hardik Malhotra" w:date="2021-09-29T19:04:00Z">
                <w:rPr>
                  <w:rFonts w:ascii="Arial" w:eastAsia="Arial" w:hAnsi="Arial" w:cs="Arial"/>
                  <w:sz w:val="24"/>
                  <w:szCs w:val="24"/>
                </w:rPr>
              </w:rPrChange>
            </w:rPr>
            <w:delText>-12</w:delText>
          </w:r>
        </w:del>
      </w:ins>
      <w:del w:id="21670" w:author="Hardik Malhotra" w:date="2021-09-30T12:20:00Z">
        <w:r w:rsidR="00E433FC" w:rsidRPr="00BB3600" w:rsidDel="00B52CA7">
          <w:rPr>
            <w:rFonts w:ascii="Arial" w:eastAsia="Arial" w:hAnsi="Arial" w:cs="Arial"/>
            <w:color w:val="FF0000"/>
            <w:sz w:val="24"/>
            <w:szCs w:val="24"/>
            <w:rPrChange w:id="21671" w:author="Hardik Malhotra" w:date="2021-09-29T19:04:00Z">
              <w:rPr>
                <w:rFonts w:ascii="Arial" w:eastAsia="Arial" w:hAnsi="Arial" w:cs="Arial"/>
                <w:sz w:val="24"/>
                <w:szCs w:val="24"/>
              </w:rPr>
            </w:rPrChange>
          </w:rPr>
          <w:delText>%, respectively</w:delText>
        </w:r>
        <w:r w:rsidR="00BE5605" w:rsidRPr="00BB3600" w:rsidDel="00B52CA7">
          <w:rPr>
            <w:rFonts w:ascii="Arial" w:eastAsia="Arial" w:hAnsi="Arial" w:cs="Arial"/>
            <w:color w:val="FF0000"/>
            <w:sz w:val="24"/>
            <w:szCs w:val="24"/>
            <w:rPrChange w:id="21672" w:author="Hardik Malhotra" w:date="2021-09-29T19:04:00Z">
              <w:rPr>
                <w:rFonts w:ascii="Arial" w:eastAsia="Arial" w:hAnsi="Arial" w:cs="Arial"/>
                <w:sz w:val="24"/>
                <w:szCs w:val="24"/>
              </w:rPr>
            </w:rPrChange>
          </w:rPr>
          <w:delText>.</w:delText>
        </w:r>
        <w:r w:rsidR="00E17330" w:rsidRPr="00BB3600" w:rsidDel="00B52CA7">
          <w:rPr>
            <w:rFonts w:ascii="Arial" w:eastAsia="Arial" w:hAnsi="Arial" w:cs="Arial"/>
            <w:color w:val="FF0000"/>
            <w:sz w:val="24"/>
            <w:szCs w:val="24"/>
            <w:rPrChange w:id="21673" w:author="Hardik Malhotra" w:date="2021-09-29T19:04:00Z">
              <w:rPr>
                <w:rFonts w:ascii="Arial" w:eastAsia="Arial" w:hAnsi="Arial" w:cs="Arial"/>
                <w:sz w:val="24"/>
                <w:szCs w:val="24"/>
              </w:rPr>
            </w:rPrChange>
          </w:rPr>
          <w:delText xml:space="preserve"> Bisphenol- A </w:delText>
        </w:r>
        <w:r w:rsidR="00F615C8" w:rsidRPr="00BB3600" w:rsidDel="00B52CA7">
          <w:rPr>
            <w:rFonts w:ascii="Arial" w:eastAsia="Arial" w:hAnsi="Arial" w:cs="Arial"/>
            <w:color w:val="FF0000"/>
            <w:sz w:val="24"/>
            <w:szCs w:val="24"/>
            <w:rPrChange w:id="21674" w:author="Hardik Malhotra" w:date="2021-09-29T19:04:00Z">
              <w:rPr>
                <w:rFonts w:ascii="Arial" w:eastAsia="Arial" w:hAnsi="Arial" w:cs="Arial"/>
                <w:sz w:val="24"/>
                <w:szCs w:val="24"/>
              </w:rPr>
            </w:rPrChange>
          </w:rPr>
          <w:delText>Epoxy Resin</w:delText>
        </w:r>
        <w:r w:rsidR="00E17330" w:rsidRPr="00BB3600" w:rsidDel="00B52CA7">
          <w:rPr>
            <w:rFonts w:ascii="Arial" w:eastAsia="Arial" w:hAnsi="Arial" w:cs="Arial"/>
            <w:color w:val="FF0000"/>
            <w:sz w:val="24"/>
            <w:szCs w:val="24"/>
            <w:rPrChange w:id="21675" w:author="Hardik Malhotra" w:date="2021-09-29T19:04:00Z">
              <w:rPr>
                <w:rFonts w:ascii="Arial" w:eastAsia="Arial" w:hAnsi="Arial" w:cs="Arial"/>
                <w:sz w:val="24"/>
                <w:szCs w:val="24"/>
              </w:rPr>
            </w:rPrChange>
          </w:rPr>
          <w:delText xml:space="preserve"> provides resistance to </w:delText>
        </w:r>
      </w:del>
      <w:ins w:id="21676" w:author="Supreet Mathaun" w:date="2021-09-24T09:53:00Z">
        <w:del w:id="21677" w:author="Hardik Malhotra" w:date="2021-09-30T12:20:00Z">
          <w:r w:rsidR="00F66B4A" w:rsidRPr="00BB3600" w:rsidDel="00B52CA7">
            <w:rPr>
              <w:rFonts w:ascii="Arial" w:eastAsia="Arial" w:hAnsi="Arial" w:cs="Arial"/>
              <w:color w:val="FF0000"/>
              <w:sz w:val="24"/>
              <w:szCs w:val="24"/>
              <w:rPrChange w:id="21678" w:author="Hardik Malhotra" w:date="2021-09-29T19:04:00Z">
                <w:rPr>
                  <w:rFonts w:ascii="Arial" w:eastAsia="Arial" w:hAnsi="Arial" w:cs="Arial"/>
                  <w:sz w:val="24"/>
                  <w:szCs w:val="24"/>
                </w:rPr>
              </w:rPrChange>
            </w:rPr>
            <w:delText xml:space="preserve">a </w:delText>
          </w:r>
        </w:del>
      </w:ins>
      <w:del w:id="21679" w:author="Hardik Malhotra" w:date="2021-09-30T12:20:00Z">
        <w:r w:rsidR="00E17330" w:rsidRPr="00BB3600" w:rsidDel="00B52CA7">
          <w:rPr>
            <w:rFonts w:ascii="Arial" w:eastAsia="Arial" w:hAnsi="Arial" w:cs="Arial"/>
            <w:color w:val="FF0000"/>
            <w:sz w:val="24"/>
            <w:szCs w:val="24"/>
            <w:rPrChange w:id="21680" w:author="Hardik Malhotra" w:date="2021-09-29T19:04:00Z">
              <w:rPr>
                <w:rFonts w:ascii="Arial" w:eastAsia="Arial" w:hAnsi="Arial" w:cs="Arial"/>
                <w:sz w:val="24"/>
                <w:szCs w:val="24"/>
              </w:rPr>
            </w:rPrChange>
          </w:rPr>
          <w:delText>wide variety of bleaches, alkalis and organic compounds possessing applications in various chemical processing industry</w:delText>
        </w:r>
      </w:del>
      <w:ins w:id="21681" w:author="Supreet Mathaun" w:date="2021-09-24T09:53:00Z">
        <w:del w:id="21682" w:author="Hardik Malhotra" w:date="2021-09-30T12:20:00Z">
          <w:r w:rsidR="00F66B4A" w:rsidRPr="00BB3600" w:rsidDel="00B52CA7">
            <w:rPr>
              <w:rFonts w:ascii="Arial" w:eastAsia="Arial" w:hAnsi="Arial" w:cs="Arial"/>
              <w:color w:val="FF0000"/>
              <w:sz w:val="24"/>
              <w:szCs w:val="24"/>
              <w:rPrChange w:id="21683" w:author="Hardik Malhotra" w:date="2021-09-29T19:04:00Z">
                <w:rPr>
                  <w:rFonts w:ascii="Arial" w:eastAsia="Arial" w:hAnsi="Arial" w:cs="Arial"/>
                  <w:sz w:val="24"/>
                  <w:szCs w:val="24"/>
                </w:rPr>
              </w:rPrChange>
            </w:rPr>
            <w:delText>industries</w:delText>
          </w:r>
        </w:del>
      </w:ins>
      <w:del w:id="21684" w:author="Hardik Malhotra" w:date="2021-09-30T12:20:00Z">
        <w:r w:rsidR="00E17330" w:rsidRPr="00BB3600" w:rsidDel="00B52CA7">
          <w:rPr>
            <w:rFonts w:ascii="Arial" w:eastAsia="Arial" w:hAnsi="Arial" w:cs="Arial"/>
            <w:color w:val="FF0000"/>
            <w:sz w:val="24"/>
            <w:szCs w:val="24"/>
            <w:rPrChange w:id="21685" w:author="Hardik Malhotra" w:date="2021-09-29T19:04:00Z">
              <w:rPr>
                <w:rFonts w:ascii="Arial" w:eastAsia="Arial" w:hAnsi="Arial" w:cs="Arial"/>
                <w:sz w:val="24"/>
                <w:szCs w:val="24"/>
              </w:rPr>
            </w:rPrChange>
          </w:rPr>
          <w:delText xml:space="preserve">. </w:delText>
        </w:r>
        <w:r w:rsidR="00F07638" w:rsidRPr="00BB3600" w:rsidDel="00B52CA7">
          <w:rPr>
            <w:rFonts w:ascii="Arial" w:eastAsia="Arial" w:hAnsi="Arial" w:cs="Arial"/>
            <w:color w:val="FF0000"/>
            <w:sz w:val="24"/>
            <w:szCs w:val="24"/>
            <w:rPrChange w:id="21686" w:author="Hardik Malhotra" w:date="2021-09-29T19:04:00Z">
              <w:rPr>
                <w:rFonts w:ascii="Arial" w:eastAsia="Arial" w:hAnsi="Arial" w:cs="Arial"/>
                <w:sz w:val="24"/>
                <w:szCs w:val="24"/>
              </w:rPr>
            </w:rPrChange>
          </w:rPr>
          <w:delText xml:space="preserve">The resin also provides toughness and superior elongation to fibre </w:delText>
        </w:r>
      </w:del>
      <w:ins w:id="21687" w:author="Supreet Mathaun" w:date="2021-09-24T09:54:00Z">
        <w:del w:id="21688" w:author="Hardik Malhotra" w:date="2021-09-30T12:20:00Z">
          <w:r w:rsidR="00F66B4A" w:rsidRPr="00BB3600" w:rsidDel="00B52CA7">
            <w:rPr>
              <w:rFonts w:ascii="Arial" w:eastAsia="Arial" w:hAnsi="Arial" w:cs="Arial"/>
              <w:color w:val="FF0000"/>
              <w:sz w:val="24"/>
              <w:szCs w:val="24"/>
              <w:rPrChange w:id="21689" w:author="Hardik Malhotra" w:date="2021-09-29T19:04:00Z">
                <w:rPr>
                  <w:rFonts w:ascii="Arial" w:eastAsia="Arial" w:hAnsi="Arial" w:cs="Arial"/>
                  <w:sz w:val="24"/>
                  <w:szCs w:val="24"/>
                </w:rPr>
              </w:rPrChange>
            </w:rPr>
            <w:delText xml:space="preserve">fiber </w:delText>
          </w:r>
        </w:del>
      </w:ins>
      <w:del w:id="21690" w:author="Hardik Malhotra" w:date="2021-09-30T12:20:00Z">
        <w:r w:rsidR="00F07638" w:rsidRPr="00BB3600" w:rsidDel="00B52CA7">
          <w:rPr>
            <w:rFonts w:ascii="Arial" w:eastAsia="Arial" w:hAnsi="Arial" w:cs="Arial"/>
            <w:color w:val="FF0000"/>
            <w:sz w:val="24"/>
            <w:szCs w:val="24"/>
            <w:rPrChange w:id="21691" w:author="Hardik Malhotra" w:date="2021-09-29T19:04:00Z">
              <w:rPr>
                <w:rFonts w:ascii="Arial" w:eastAsia="Arial" w:hAnsi="Arial" w:cs="Arial"/>
                <w:sz w:val="24"/>
                <w:szCs w:val="24"/>
              </w:rPr>
            </w:rPrChange>
          </w:rPr>
          <w:delText xml:space="preserve">reinforced plastic (FRP) equipment with less cracking and better impact resistance. Increasing industrialization coupled with various government initiatives to increase investment in </w:delText>
        </w:r>
      </w:del>
      <w:ins w:id="21692" w:author="Supreet Mathaun" w:date="2021-09-24T09:54:00Z">
        <w:del w:id="21693" w:author="Hardik Malhotra" w:date="2021-09-30T12:20:00Z">
          <w:r w:rsidR="00F66B4A" w:rsidRPr="00BB3600" w:rsidDel="00B52CA7">
            <w:rPr>
              <w:rFonts w:ascii="Arial" w:eastAsia="Arial" w:hAnsi="Arial" w:cs="Arial"/>
              <w:color w:val="FF0000"/>
              <w:sz w:val="24"/>
              <w:szCs w:val="24"/>
              <w:rPrChange w:id="21694" w:author="Hardik Malhotra" w:date="2021-09-29T19:04:00Z">
                <w:rPr>
                  <w:rFonts w:ascii="Arial" w:eastAsia="Arial" w:hAnsi="Arial" w:cs="Arial"/>
                  <w:sz w:val="24"/>
                  <w:szCs w:val="24"/>
                </w:rPr>
              </w:rPrChange>
            </w:rPr>
            <w:delText xml:space="preserve">the </w:delText>
          </w:r>
        </w:del>
      </w:ins>
      <w:del w:id="21695" w:author="Hardik Malhotra" w:date="2021-09-30T12:20:00Z">
        <w:r w:rsidR="00F07638" w:rsidRPr="00BB3600" w:rsidDel="00B52CA7">
          <w:rPr>
            <w:rFonts w:ascii="Arial" w:eastAsia="Arial" w:hAnsi="Arial" w:cs="Arial"/>
            <w:color w:val="FF0000"/>
            <w:sz w:val="24"/>
            <w:szCs w:val="24"/>
            <w:rPrChange w:id="21696" w:author="Hardik Malhotra" w:date="2021-09-29T19:04:00Z">
              <w:rPr>
                <w:rFonts w:ascii="Arial" w:eastAsia="Arial" w:hAnsi="Arial" w:cs="Arial"/>
                <w:sz w:val="24"/>
                <w:szCs w:val="24"/>
              </w:rPr>
            </w:rPrChange>
          </w:rPr>
          <w:delText xml:space="preserve">renewable sector </w:delText>
        </w:r>
        <w:r w:rsidR="00B96BC7" w:rsidRPr="00BB3600" w:rsidDel="00B52CA7">
          <w:rPr>
            <w:rFonts w:ascii="Arial" w:eastAsia="Arial" w:hAnsi="Arial" w:cs="Arial"/>
            <w:color w:val="FF0000"/>
            <w:sz w:val="24"/>
            <w:szCs w:val="24"/>
            <w:rPrChange w:id="21697" w:author="Hardik Malhotra" w:date="2021-09-29T19:04:00Z">
              <w:rPr>
                <w:rFonts w:ascii="Arial" w:eastAsia="Arial" w:hAnsi="Arial" w:cs="Arial"/>
                <w:sz w:val="24"/>
                <w:szCs w:val="24"/>
              </w:rPr>
            </w:rPrChange>
          </w:rPr>
          <w:delText xml:space="preserve">is anticipated to increase the market for </w:delText>
        </w:r>
      </w:del>
      <w:ins w:id="21698" w:author="Ritu Kamra" w:date="2021-09-24T17:24:00Z">
        <w:del w:id="21699" w:author="Hardik Malhotra" w:date="2021-09-30T12:20:00Z">
          <w:r w:rsidR="00531EBF" w:rsidRPr="00BB3600" w:rsidDel="00B52CA7">
            <w:rPr>
              <w:rFonts w:ascii="Arial" w:eastAsia="Arial" w:hAnsi="Arial" w:cs="Arial"/>
              <w:color w:val="FF0000"/>
              <w:sz w:val="24"/>
              <w:szCs w:val="24"/>
              <w:rPrChange w:id="21700" w:author="Hardik Malhotra" w:date="2021-09-29T19:04:00Z">
                <w:rPr>
                  <w:rFonts w:ascii="Arial" w:eastAsia="Arial" w:hAnsi="Arial" w:cs="Arial"/>
                  <w:sz w:val="24"/>
                  <w:szCs w:val="24"/>
                </w:rPr>
              </w:rPrChange>
            </w:rPr>
            <w:delText>epoxy resin</w:delText>
          </w:r>
        </w:del>
      </w:ins>
      <w:del w:id="21701" w:author="Hardik Malhotra" w:date="2021-09-30T12:20:00Z">
        <w:r w:rsidR="00B96BC7" w:rsidRPr="00BB3600" w:rsidDel="00B52CA7">
          <w:rPr>
            <w:rFonts w:ascii="Arial" w:eastAsia="Arial" w:hAnsi="Arial" w:cs="Arial"/>
            <w:color w:val="FF0000"/>
            <w:sz w:val="24"/>
            <w:szCs w:val="24"/>
            <w:rPrChange w:id="21702" w:author="Hardik Malhotra" w:date="2021-09-29T19:04:00Z">
              <w:rPr>
                <w:rFonts w:ascii="Arial" w:eastAsia="Arial" w:hAnsi="Arial" w:cs="Arial"/>
                <w:sz w:val="24"/>
                <w:szCs w:val="24"/>
              </w:rPr>
            </w:rPrChange>
          </w:rPr>
          <w:delText>vinyl ester for the forecasted period.</w:delText>
        </w:r>
      </w:del>
    </w:p>
    <w:p w14:paraId="2B90391C" w14:textId="264B4A6B" w:rsidR="009B5E8F" w:rsidDel="005F21EC" w:rsidRDefault="009B5E8F" w:rsidP="00F07638">
      <w:pPr>
        <w:spacing w:line="360" w:lineRule="auto"/>
        <w:jc w:val="both"/>
        <w:rPr>
          <w:del w:id="21703" w:author="Hardik Malhotra" w:date="2021-09-30T21:55:00Z"/>
          <w:rFonts w:ascii="Arial" w:eastAsia="Arial" w:hAnsi="Arial" w:cs="Arial"/>
          <w:sz w:val="24"/>
          <w:szCs w:val="24"/>
        </w:rPr>
      </w:pPr>
    </w:p>
    <w:p w14:paraId="5B545488" w14:textId="43248B54" w:rsidR="00B96BC7" w:rsidDel="005F21EC" w:rsidRDefault="00B96BC7" w:rsidP="0068477D">
      <w:pPr>
        <w:rPr>
          <w:del w:id="21704" w:author="Hardik Malhotra" w:date="2021-09-30T21:55:00Z"/>
          <w:rFonts w:ascii="Arial" w:eastAsia="Arial" w:hAnsi="Arial" w:cs="Arial"/>
          <w:sz w:val="24"/>
          <w:szCs w:val="24"/>
        </w:rPr>
      </w:pPr>
    </w:p>
    <w:p w14:paraId="0BFBB955" w14:textId="1C6E69B4" w:rsidR="00B96BC7" w:rsidDel="005F21EC" w:rsidRDefault="00B96BC7" w:rsidP="0068477D">
      <w:pPr>
        <w:rPr>
          <w:del w:id="21705" w:author="Hardik Malhotra" w:date="2021-09-30T21:55:00Z"/>
          <w:rFonts w:ascii="Arial" w:eastAsia="Arial" w:hAnsi="Arial" w:cs="Arial"/>
          <w:sz w:val="24"/>
          <w:szCs w:val="24"/>
        </w:rPr>
      </w:pPr>
    </w:p>
    <w:p w14:paraId="0D7BBD54" w14:textId="40718D77" w:rsidR="00FB7C1B" w:rsidRPr="00FB7C1B" w:rsidDel="005F21EC" w:rsidRDefault="00FB7C1B" w:rsidP="00FB7C1B">
      <w:pPr>
        <w:rPr>
          <w:del w:id="21706" w:author="Hardik Malhotra" w:date="2021-09-30T21:55:00Z"/>
          <w:rFonts w:ascii="Arial" w:eastAsia="Arial" w:hAnsi="Arial" w:cs="Arial"/>
          <w:sz w:val="24"/>
          <w:szCs w:val="24"/>
        </w:rPr>
      </w:pPr>
    </w:p>
    <w:p w14:paraId="288F8472" w14:textId="4C048F27" w:rsidR="00FB7C1B" w:rsidRPr="00FB7C1B" w:rsidDel="005F21EC" w:rsidRDefault="00FB7C1B" w:rsidP="00FB7C1B">
      <w:pPr>
        <w:rPr>
          <w:del w:id="21707" w:author="Hardik Malhotra" w:date="2021-09-30T21:55:00Z"/>
          <w:rFonts w:ascii="Arial" w:eastAsia="Arial" w:hAnsi="Arial" w:cs="Arial"/>
          <w:sz w:val="24"/>
          <w:szCs w:val="24"/>
        </w:rPr>
      </w:pPr>
    </w:p>
    <w:p w14:paraId="2E2E9653" w14:textId="3A3AA881" w:rsidR="00FB7C1B" w:rsidRPr="00FB7C1B" w:rsidDel="005F21EC" w:rsidRDefault="00FB7C1B" w:rsidP="00FB7C1B">
      <w:pPr>
        <w:rPr>
          <w:del w:id="21708" w:author="Hardik Malhotra" w:date="2021-09-30T21:55:00Z"/>
          <w:rFonts w:ascii="Arial" w:eastAsia="Arial" w:hAnsi="Arial" w:cs="Arial"/>
          <w:sz w:val="24"/>
          <w:szCs w:val="24"/>
        </w:rPr>
      </w:pPr>
    </w:p>
    <w:p w14:paraId="41909ABA" w14:textId="5337BE85" w:rsidR="00FB7C1B" w:rsidRPr="00FB7C1B" w:rsidRDefault="00FB7C1B" w:rsidP="00FB7C1B">
      <w:pPr>
        <w:rPr>
          <w:rFonts w:ascii="Arial" w:eastAsia="Arial" w:hAnsi="Arial" w:cs="Arial"/>
          <w:sz w:val="24"/>
          <w:szCs w:val="24"/>
        </w:rPr>
      </w:pPr>
    </w:p>
    <w:p w14:paraId="26AFABC9" w14:textId="004F52C5" w:rsidR="00FB7C1B" w:rsidDel="0069120A" w:rsidRDefault="00FB7C1B" w:rsidP="00FB7C1B">
      <w:pPr>
        <w:rPr>
          <w:del w:id="21709" w:author="Dilip Kumar" w:date="2021-09-25T12:18:00Z"/>
          <w:rFonts w:ascii="Arial" w:eastAsia="Arial" w:hAnsi="Arial" w:cs="Arial"/>
          <w:sz w:val="24"/>
          <w:szCs w:val="24"/>
        </w:rPr>
      </w:pPr>
    </w:p>
    <w:p w14:paraId="7BC41E45" w14:textId="06191FBC" w:rsidR="00FB7C1B" w:rsidDel="0069120A" w:rsidRDefault="00FB7C1B" w:rsidP="00FB7C1B">
      <w:pPr>
        <w:rPr>
          <w:del w:id="21710" w:author="Dilip Kumar" w:date="2021-09-25T12:18:00Z"/>
          <w:rFonts w:ascii="Arial" w:eastAsia="Arial" w:hAnsi="Arial" w:cs="Arial"/>
          <w:sz w:val="24"/>
          <w:szCs w:val="24"/>
        </w:rPr>
      </w:pPr>
    </w:p>
    <w:p w14:paraId="4207D88A" w14:textId="50B531CB" w:rsidR="00FB7C1B" w:rsidRDefault="00FB7C1B" w:rsidP="00FB7C1B">
      <w:pPr>
        <w:rPr>
          <w:rFonts w:ascii="Arial" w:eastAsia="Arial" w:hAnsi="Arial" w:cs="Arial"/>
          <w:sz w:val="24"/>
          <w:szCs w:val="24"/>
        </w:rPr>
      </w:pPr>
    </w:p>
    <w:p w14:paraId="39A3754C" w14:textId="4C16B372" w:rsidR="00FB7C1B" w:rsidRDefault="005858C1" w:rsidP="00FB7C1B">
      <w:pPr>
        <w:rPr>
          <w:rFonts w:ascii="Arial" w:eastAsia="Arial" w:hAnsi="Arial" w:cs="Arial"/>
          <w:sz w:val="24"/>
          <w:szCs w:val="24"/>
        </w:rPr>
      </w:pPr>
      <w:r>
        <w:rPr>
          <w:noProof/>
        </w:rPr>
        <w:pict w14:anchorId="4A30C587">
          <v:shape id="_x0000_s1377" type="#_x0000_t202" style="position:absolute;margin-left:-5.25pt;margin-top:8.5pt;width:508.5pt;height:25.5pt;z-index:252242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" filled="f" stroked="f">
            <v:textbox>
              <w:txbxContent>
                <w:p w14:paraId="43E9266A" w14:textId="591F7406" w:rsidR="00FB7C1B" w:rsidRPr="002F3659" w:rsidRDefault="00FB7C1B" w:rsidP="00FB7C1B">
                  <w:pPr>
                    <w:spacing w:line="360" w:lineRule="auto"/>
                    <w:textAlignment w:val="baseline"/>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 xml:space="preserve">Figure </w:t>
                  </w:r>
                  <w:ins w:id="21711" w:author="Ritu Kamra" w:date="2021-09-27T17:11:00Z">
                    <w:r w:rsidR="003427EB">
                      <w:rPr>
                        <w:rFonts w:ascii="Verdana" w:eastAsia="Verdana" w:hAnsi="Verdana" w:cs="Verdana"/>
                        <w:b/>
                        <w:bCs/>
                        <w:color w:val="000000" w:themeColor="text1"/>
                        <w:kern w:val="24"/>
                        <w:sz w:val="20"/>
                        <w:szCs w:val="20"/>
                      </w:rPr>
                      <w:t>2</w:t>
                    </w:r>
                  </w:ins>
                  <w:ins w:id="21712" w:author="Ritu Kamra" w:date="2021-09-27T17:41:00Z">
                    <w:r w:rsidR="00054F74">
                      <w:rPr>
                        <w:rFonts w:ascii="Verdana" w:eastAsia="Verdana" w:hAnsi="Verdana" w:cs="Verdana"/>
                        <w:b/>
                        <w:bCs/>
                        <w:color w:val="000000" w:themeColor="text1"/>
                        <w:kern w:val="24"/>
                        <w:sz w:val="20"/>
                        <w:szCs w:val="20"/>
                      </w:rPr>
                      <w:t>3</w:t>
                    </w:r>
                  </w:ins>
                  <w:del w:id="21713" w:author="Ritu Kamra" w:date="2021-09-27T17:11:00Z">
                    <w:r w:rsidRPr="002F3659" w:rsidDel="003427EB">
                      <w:rPr>
                        <w:rFonts w:ascii="Verdana" w:eastAsia="Verdana" w:hAnsi="Verdana" w:cs="Verdana"/>
                        <w:b/>
                        <w:bCs/>
                        <w:color w:val="000000" w:themeColor="text1"/>
                        <w:kern w:val="24"/>
                        <w:sz w:val="20"/>
                        <w:szCs w:val="20"/>
                      </w:rPr>
                      <w:delText>25</w:delText>
                    </w:r>
                  </w:del>
                  <w:r w:rsidRPr="002F3659">
                    <w:rPr>
                      <w:rFonts w:ascii="Verdana" w:eastAsia="Verdana" w:hAnsi="Verdana" w:cs="Verdana"/>
                      <w:b/>
                      <w:bCs/>
                      <w:color w:val="000000" w:themeColor="text1"/>
                      <w:kern w:val="24"/>
                      <w:sz w:val="20"/>
                      <w:szCs w:val="20"/>
                    </w:rPr>
                    <w:t xml:space="preserve">: Asia Pacific </w:t>
                  </w:r>
                  <w:r>
                    <w:rPr>
                      <w:rFonts w:ascii="Verdana" w:eastAsia="Verdana" w:hAnsi="Verdana" w:cs="Verdana"/>
                      <w:b/>
                      <w:bCs/>
                      <w:color w:val="000000" w:themeColor="text1"/>
                      <w:kern w:val="24"/>
                      <w:sz w:val="20"/>
                      <w:szCs w:val="20"/>
                    </w:rPr>
                    <w:t>Epoxy Resin</w:t>
                  </w:r>
                  <w:del w:id="21714" w:author="Ritu Kamra" w:date="2021-09-27T20:36:00Z">
                    <w:r w:rsidRPr="002F3659" w:rsidDel="00D02970">
                      <w:rPr>
                        <w:rFonts w:ascii="Verdana" w:eastAsia="Verdana" w:hAnsi="Verdana" w:cs="Verdana"/>
                        <w:b/>
                        <w:bCs/>
                        <w:color w:val="000000" w:themeColor="text1"/>
                        <w:kern w:val="24"/>
                        <w:sz w:val="20"/>
                        <w:szCs w:val="20"/>
                      </w:rPr>
                      <w:delText xml:space="preserve"> </w:delText>
                    </w:r>
                  </w:del>
                  <w:ins w:id="21715" w:author="Ritu Kamra" w:date="2021-09-27T20:36:00Z">
                    <w:r w:rsidR="00D02970">
                      <w:rPr>
                        <w:rFonts w:ascii="Verdana" w:eastAsia="Verdana" w:hAnsi="Verdana" w:cs="Verdana"/>
                        <w:b/>
                        <w:bCs/>
                        <w:color w:val="000000" w:themeColor="text1"/>
                        <w:kern w:val="24"/>
                        <w:sz w:val="20"/>
                        <w:szCs w:val="20"/>
                      </w:rPr>
                      <w:t xml:space="preserve"> Demand</w:t>
                    </w:r>
                  </w:ins>
                  <w:del w:id="21716" w:author="Ritu Kamra" w:date="2021-09-27T20:36:00Z">
                    <w:r w:rsidRPr="002F3659" w:rsidDel="00D02970">
                      <w:rPr>
                        <w:rFonts w:ascii="Verdana" w:eastAsia="Verdana" w:hAnsi="Verdana" w:cs="Verdana"/>
                        <w:b/>
                        <w:bCs/>
                        <w:color w:val="000000" w:themeColor="text1"/>
                        <w:kern w:val="24"/>
                        <w:sz w:val="20"/>
                        <w:szCs w:val="20"/>
                      </w:rPr>
                      <w:delText>Market Share</w:delText>
                    </w:r>
                  </w:del>
                  <w:r w:rsidRPr="002F3659">
                    <w:rPr>
                      <w:rFonts w:ascii="Verdana" w:eastAsia="Verdana" w:hAnsi="Verdana" w:cs="Verdana"/>
                      <w:b/>
                      <w:bCs/>
                      <w:color w:val="000000" w:themeColor="text1"/>
                      <w:kern w:val="24"/>
                      <w:sz w:val="20"/>
                      <w:szCs w:val="20"/>
                    </w:rPr>
                    <w:t xml:space="preserve">, By </w:t>
                  </w:r>
                  <w:r>
                    <w:rPr>
                      <w:rFonts w:ascii="Verdana" w:eastAsia="Verdana" w:hAnsi="Verdana" w:cs="Verdana"/>
                      <w:b/>
                      <w:bCs/>
                      <w:color w:val="000000" w:themeColor="text1"/>
                      <w:kern w:val="24"/>
                      <w:sz w:val="20"/>
                      <w:szCs w:val="20"/>
                    </w:rPr>
                    <w:t>Grade</w:t>
                  </w:r>
                  <w:r w:rsidRPr="002F3659">
                    <w:rPr>
                      <w:rFonts w:ascii="Verdana" w:eastAsia="Verdana" w:hAnsi="Verdana" w:cs="Verdana"/>
                      <w:b/>
                      <w:bCs/>
                      <w:color w:val="000000" w:themeColor="text1"/>
                      <w:kern w:val="24"/>
                      <w:sz w:val="20"/>
                      <w:szCs w:val="20"/>
                    </w:rPr>
                    <w:t>, By Volume, 2015–2030F</w:t>
                  </w:r>
                </w:p>
              </w:txbxContent>
            </v:textbox>
            <w10:wrap anchorx="margin"/>
          </v:shape>
        </w:pict>
      </w:r>
      <w:r>
        <w:rPr>
          <w:noProof/>
        </w:rPr>
        <w:pict w14:anchorId="3EEBB63E">
          <v:shape id="_x0000_s1376" type="#_x0000_t202" style="position:absolute;margin-left:-.75pt;margin-top:-5.75pt;width:508.5pt;height:22.5pt;z-index:25224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" filled="f" stroked="f">
            <v:textbox>
              <w:txbxContent>
                <w:p w14:paraId="4A1370A2" w14:textId="67BAF0F8" w:rsidR="00FB7C1B" w:rsidRPr="002F3659" w:rsidRDefault="00FB7C1B" w:rsidP="00FB7C1B">
                  <w:pPr>
                    <w:spacing w:line="360" w:lineRule="auto"/>
                    <w:textAlignment w:val="baseline"/>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3.2.1.</w:t>
                  </w:r>
                  <w:ins w:id="21717" w:author="Neeshu Bhadauriya" w:date="2021-09-27T15:39:00Z">
                    <w:r w:rsidR="00F432EB">
                      <w:rPr>
                        <w:rFonts w:ascii="Verdana" w:eastAsia="Verdana" w:hAnsi="Verdana" w:cs="Verdana"/>
                        <w:b/>
                        <w:bCs/>
                        <w:color w:val="000000" w:themeColor="text1"/>
                        <w:kern w:val="24"/>
                        <w:sz w:val="20"/>
                        <w:szCs w:val="20"/>
                      </w:rPr>
                      <w:t>5</w:t>
                    </w:r>
                  </w:ins>
                  <w:del w:id="21718" w:author="Neeshu Bhadauriya" w:date="2021-09-27T15:39:00Z">
                    <w:r w:rsidRPr="002F3659" w:rsidDel="00F432EB">
                      <w:rPr>
                        <w:rFonts w:ascii="Verdana" w:eastAsia="Verdana" w:hAnsi="Verdana" w:cs="Verdana"/>
                        <w:b/>
                        <w:bCs/>
                        <w:color w:val="000000" w:themeColor="text1"/>
                        <w:kern w:val="24"/>
                        <w:sz w:val="20"/>
                        <w:szCs w:val="20"/>
                      </w:rPr>
                      <w:delText>2</w:delText>
                    </w:r>
                  </w:del>
                  <w:r w:rsidRPr="002F3659">
                    <w:rPr>
                      <w:rFonts w:ascii="Verdana" w:eastAsia="Verdana" w:hAnsi="Verdana" w:cs="Verdana"/>
                      <w:b/>
                      <w:bCs/>
                      <w:color w:val="000000" w:themeColor="text1"/>
                      <w:kern w:val="24"/>
                      <w:sz w:val="20"/>
                      <w:szCs w:val="20"/>
                    </w:rPr>
                    <w:t>. Demand By</w:t>
                  </w:r>
                  <w:r>
                    <w:rPr>
                      <w:rFonts w:ascii="Verdana" w:eastAsia="Verdana" w:hAnsi="Verdana" w:cs="Verdana"/>
                      <w:b/>
                      <w:bCs/>
                      <w:color w:val="000000" w:themeColor="text1"/>
                      <w:kern w:val="24"/>
                      <w:sz w:val="20"/>
                      <w:szCs w:val="20"/>
                    </w:rPr>
                    <w:t xml:space="preserve"> Grade</w:t>
                  </w:r>
                </w:p>
              </w:txbxContent>
            </v:textbox>
            <w10:wrap anchorx="margin"/>
          </v:shape>
        </w:pict>
      </w:r>
    </w:p>
    <w:p w14:paraId="42569A1E" w14:textId="77777777" w:rsidR="00FB7C1B" w:rsidRPr="00FB7C1B" w:rsidRDefault="00FB7C1B" w:rsidP="00FB7C1B">
      <w:pPr>
        <w:rPr>
          <w:rFonts w:ascii="Arial" w:eastAsia="Arial" w:hAnsi="Arial" w:cs="Arial"/>
          <w:sz w:val="24"/>
          <w:szCs w:val="24"/>
        </w:rPr>
      </w:pPr>
    </w:p>
    <w:p w14:paraId="02A1552E" w14:textId="0A329DBC" w:rsidR="00B96BC7" w:rsidRDefault="00FB7C1B" w:rsidP="0068477D">
      <w:pPr>
        <w:rPr>
          <w:rFonts w:ascii="Arial" w:eastAsia="Arial" w:hAnsi="Arial" w:cs="Arial"/>
          <w:sz w:val="24"/>
          <w:szCs w:val="24"/>
        </w:rPr>
      </w:pPr>
      <w:r w:rsidRPr="0013644D">
        <w:rPr>
          <w:noProof/>
        </w:rPr>
        <w:lastRenderedPageBreak/>
        <w:drawing>
          <wp:inline distT="0" distB="0" distL="0" distR="0" wp14:anchorId="699EF241" wp14:editId="2CEA9220">
            <wp:extent cx="6448425" cy="3581400"/>
            <wp:effectExtent l="0" t="0" r="0" b="0"/>
            <wp:docPr id="634" name="Chart 634">
              <a:extLst xmlns:a="http://schemas.openxmlformats.org/drawingml/2006/main">
                <a:ext uri="{FF2B5EF4-FFF2-40B4-BE49-F238E27FC236}">
                  <a16:creationId xmlns:a16="http://schemas.microsoft.com/office/drawing/2014/main" id="{5083EE75-E38F-4D2E-83CF-7096F52B3E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4CD18273" w14:textId="77777777" w:rsidR="0069120A" w:rsidRDefault="0069120A" w:rsidP="003B3DB5">
      <w:pPr>
        <w:spacing w:line="360" w:lineRule="auto"/>
        <w:jc w:val="both"/>
        <w:rPr>
          <w:ins w:id="21719" w:author="Dilip Kumar" w:date="2021-09-25T12:18:00Z"/>
          <w:rFonts w:ascii="Arial" w:eastAsia="Arial" w:hAnsi="Arial" w:cs="Arial"/>
          <w:sz w:val="24"/>
          <w:szCs w:val="24"/>
        </w:rPr>
        <w:sectPr w:rsidR="0069120A"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tbl>
      <w:tblPr>
        <w:tblW w:w="10345" w:type="dxa"/>
        <w:tblInd w:w="-185" w:type="dxa"/>
        <w:tblLook w:val="04A0" w:firstRow="1" w:lastRow="0" w:firstColumn="1" w:lastColumn="0" w:noHBand="0" w:noVBand="1"/>
      </w:tblPr>
      <w:tblGrid>
        <w:gridCol w:w="966"/>
        <w:gridCol w:w="587"/>
        <w:gridCol w:w="587"/>
        <w:gridCol w:w="587"/>
        <w:gridCol w:w="586"/>
        <w:gridCol w:w="586"/>
        <w:gridCol w:w="586"/>
        <w:gridCol w:w="586"/>
        <w:gridCol w:w="586"/>
        <w:gridCol w:w="586"/>
        <w:gridCol w:w="586"/>
        <w:gridCol w:w="586"/>
        <w:gridCol w:w="586"/>
        <w:gridCol w:w="586"/>
        <w:gridCol w:w="586"/>
        <w:gridCol w:w="586"/>
        <w:gridCol w:w="586"/>
        <w:tblGridChange w:id="21720">
          <w:tblGrid>
            <w:gridCol w:w="966"/>
            <w:gridCol w:w="587"/>
            <w:gridCol w:w="587"/>
            <w:gridCol w:w="587"/>
            <w:gridCol w:w="586"/>
            <w:gridCol w:w="586"/>
            <w:gridCol w:w="586"/>
            <w:gridCol w:w="586"/>
            <w:gridCol w:w="586"/>
            <w:gridCol w:w="586"/>
            <w:gridCol w:w="586"/>
            <w:gridCol w:w="586"/>
            <w:gridCol w:w="586"/>
            <w:gridCol w:w="586"/>
            <w:gridCol w:w="586"/>
            <w:gridCol w:w="586"/>
            <w:gridCol w:w="586"/>
          </w:tblGrid>
        </w:tblGridChange>
      </w:tblGrid>
      <w:tr w:rsidR="00AA0102" w:rsidRPr="00257590" w14:paraId="68FE035F" w14:textId="77777777" w:rsidTr="00092529">
        <w:trPr>
          <w:trHeight w:val="284"/>
          <w:ins w:id="21721" w:author="Hardik Malhotra" w:date="2021-09-30T23:28:00Z"/>
        </w:trPr>
        <w:tc>
          <w:tcPr>
            <w:tcW w:w="966"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703D7691" w14:textId="77777777" w:rsidR="00AA0102" w:rsidRPr="00257590" w:rsidRDefault="00AA0102" w:rsidP="00092529">
            <w:pPr>
              <w:spacing w:after="0" w:line="240" w:lineRule="auto"/>
              <w:jc w:val="center"/>
              <w:rPr>
                <w:ins w:id="21722" w:author="Hardik Malhotra" w:date="2021-09-30T23:28:00Z"/>
                <w:rFonts w:ascii="Verdana" w:eastAsia="Times New Roman" w:hAnsi="Verdana" w:cs="Arial"/>
                <w:b/>
                <w:bCs/>
                <w:color w:val="FFFFFF" w:themeColor="background1"/>
                <w:sz w:val="10"/>
                <w:szCs w:val="10"/>
                <w:lang w:val="en-US"/>
              </w:rPr>
            </w:pPr>
            <w:ins w:id="21723" w:author="Hardik Malhotra" w:date="2021-09-30T23:28:00Z">
              <w:r w:rsidRPr="00257590">
                <w:rPr>
                  <w:rFonts w:ascii="Verdana" w:eastAsia="Times New Roman" w:hAnsi="Verdana" w:cs="Arial"/>
                  <w:b/>
                  <w:bCs/>
                  <w:color w:val="FFFFFF" w:themeColor="background1"/>
                  <w:sz w:val="10"/>
                  <w:szCs w:val="10"/>
                  <w:lang w:val="en-US"/>
                </w:rPr>
                <w:t>Demand by Grade</w:t>
              </w:r>
            </w:ins>
          </w:p>
        </w:tc>
        <w:tc>
          <w:tcPr>
            <w:tcW w:w="587" w:type="dxa"/>
            <w:tcBorders>
              <w:top w:val="single" w:sz="4" w:space="0" w:color="auto"/>
              <w:left w:val="nil"/>
              <w:bottom w:val="single" w:sz="4" w:space="0" w:color="auto"/>
              <w:right w:val="single" w:sz="4" w:space="0" w:color="auto"/>
            </w:tcBorders>
            <w:shd w:val="clear" w:color="auto" w:fill="C00000"/>
            <w:noWrap/>
            <w:vAlign w:val="center"/>
            <w:hideMark/>
          </w:tcPr>
          <w:p w14:paraId="00FA7D15" w14:textId="77777777" w:rsidR="00AA0102" w:rsidRPr="00257590" w:rsidRDefault="00AA0102" w:rsidP="00092529">
            <w:pPr>
              <w:spacing w:after="0" w:line="480" w:lineRule="auto"/>
              <w:jc w:val="center"/>
              <w:rPr>
                <w:ins w:id="21724" w:author="Hardik Malhotra" w:date="2021-09-30T23:28:00Z"/>
                <w:rFonts w:ascii="Verdana" w:eastAsia="Times New Roman" w:hAnsi="Verdana" w:cs="Arial"/>
                <w:b/>
                <w:bCs/>
                <w:color w:val="FFFFFF" w:themeColor="background1"/>
                <w:sz w:val="10"/>
                <w:szCs w:val="10"/>
                <w:lang w:val="en-US"/>
              </w:rPr>
            </w:pPr>
            <w:ins w:id="21725" w:author="Hardik Malhotra" w:date="2021-09-30T23:28:00Z">
              <w:r w:rsidRPr="00257590">
                <w:rPr>
                  <w:rFonts w:ascii="Verdana" w:eastAsia="Times New Roman" w:hAnsi="Verdana" w:cs="Arial"/>
                  <w:b/>
                  <w:bCs/>
                  <w:color w:val="FFFFFF" w:themeColor="background1"/>
                  <w:sz w:val="10"/>
                  <w:szCs w:val="10"/>
                  <w:lang w:val="en-US"/>
                </w:rPr>
                <w:t>2015</w:t>
              </w:r>
            </w:ins>
          </w:p>
        </w:tc>
        <w:tc>
          <w:tcPr>
            <w:tcW w:w="587" w:type="dxa"/>
            <w:tcBorders>
              <w:top w:val="single" w:sz="4" w:space="0" w:color="auto"/>
              <w:left w:val="nil"/>
              <w:bottom w:val="single" w:sz="4" w:space="0" w:color="auto"/>
              <w:right w:val="single" w:sz="4" w:space="0" w:color="auto"/>
            </w:tcBorders>
            <w:shd w:val="clear" w:color="auto" w:fill="C00000"/>
            <w:noWrap/>
            <w:vAlign w:val="center"/>
            <w:hideMark/>
          </w:tcPr>
          <w:p w14:paraId="249D5164" w14:textId="77777777" w:rsidR="00AA0102" w:rsidRPr="00257590" w:rsidRDefault="00AA0102" w:rsidP="00092529">
            <w:pPr>
              <w:spacing w:after="0" w:line="480" w:lineRule="auto"/>
              <w:jc w:val="center"/>
              <w:rPr>
                <w:ins w:id="21726" w:author="Hardik Malhotra" w:date="2021-09-30T23:28:00Z"/>
                <w:rFonts w:ascii="Verdana" w:eastAsia="Times New Roman" w:hAnsi="Verdana" w:cs="Arial"/>
                <w:b/>
                <w:bCs/>
                <w:color w:val="FFFFFF" w:themeColor="background1"/>
                <w:sz w:val="10"/>
                <w:szCs w:val="10"/>
                <w:lang w:val="en-US"/>
              </w:rPr>
            </w:pPr>
            <w:ins w:id="21727" w:author="Hardik Malhotra" w:date="2021-09-30T23:28:00Z">
              <w:r w:rsidRPr="00257590">
                <w:rPr>
                  <w:rFonts w:ascii="Verdana" w:eastAsia="Times New Roman" w:hAnsi="Verdana" w:cs="Arial"/>
                  <w:b/>
                  <w:bCs/>
                  <w:color w:val="FFFFFF" w:themeColor="background1"/>
                  <w:sz w:val="10"/>
                  <w:szCs w:val="10"/>
                  <w:lang w:val="en-US"/>
                </w:rPr>
                <w:t>2016</w:t>
              </w:r>
            </w:ins>
          </w:p>
        </w:tc>
        <w:tc>
          <w:tcPr>
            <w:tcW w:w="587" w:type="dxa"/>
            <w:tcBorders>
              <w:top w:val="single" w:sz="4" w:space="0" w:color="auto"/>
              <w:left w:val="nil"/>
              <w:bottom w:val="single" w:sz="4" w:space="0" w:color="auto"/>
              <w:right w:val="single" w:sz="4" w:space="0" w:color="auto"/>
            </w:tcBorders>
            <w:shd w:val="clear" w:color="auto" w:fill="C00000"/>
            <w:noWrap/>
            <w:vAlign w:val="bottom"/>
            <w:hideMark/>
          </w:tcPr>
          <w:p w14:paraId="42483D19" w14:textId="77777777" w:rsidR="00AA0102" w:rsidRPr="00257590" w:rsidRDefault="00AA0102" w:rsidP="00092529">
            <w:pPr>
              <w:spacing w:after="0" w:line="480" w:lineRule="auto"/>
              <w:jc w:val="center"/>
              <w:rPr>
                <w:ins w:id="21728" w:author="Hardik Malhotra" w:date="2021-09-30T23:28:00Z"/>
                <w:rFonts w:ascii="Verdana" w:eastAsia="Times New Roman" w:hAnsi="Verdana" w:cs="Arial"/>
                <w:b/>
                <w:bCs/>
                <w:color w:val="FFFFFF" w:themeColor="background1"/>
                <w:sz w:val="10"/>
                <w:szCs w:val="10"/>
                <w:lang w:val="en-US"/>
              </w:rPr>
            </w:pPr>
            <w:ins w:id="21729" w:author="Hardik Malhotra" w:date="2021-09-30T23:28:00Z">
              <w:r w:rsidRPr="00257590">
                <w:rPr>
                  <w:rFonts w:ascii="Verdana" w:eastAsia="Times New Roman" w:hAnsi="Verdana" w:cs="Arial"/>
                  <w:b/>
                  <w:bCs/>
                  <w:color w:val="FFFFFF" w:themeColor="background1"/>
                  <w:sz w:val="10"/>
                  <w:szCs w:val="10"/>
                  <w:lang w:val="en-US"/>
                </w:rPr>
                <w:t>2017</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685CD045" w14:textId="77777777" w:rsidR="00AA0102" w:rsidRPr="00257590" w:rsidRDefault="00AA0102" w:rsidP="00092529">
            <w:pPr>
              <w:spacing w:after="0" w:line="480" w:lineRule="auto"/>
              <w:jc w:val="center"/>
              <w:rPr>
                <w:ins w:id="21730" w:author="Hardik Malhotra" w:date="2021-09-30T23:28:00Z"/>
                <w:rFonts w:ascii="Verdana" w:eastAsia="Times New Roman" w:hAnsi="Verdana" w:cs="Arial"/>
                <w:b/>
                <w:bCs/>
                <w:color w:val="FFFFFF" w:themeColor="background1"/>
                <w:sz w:val="10"/>
                <w:szCs w:val="10"/>
                <w:lang w:val="en-US"/>
              </w:rPr>
            </w:pPr>
            <w:ins w:id="21731" w:author="Hardik Malhotra" w:date="2021-09-30T23:28:00Z">
              <w:r w:rsidRPr="00257590">
                <w:rPr>
                  <w:rFonts w:ascii="Verdana" w:eastAsia="Times New Roman" w:hAnsi="Verdana" w:cs="Arial"/>
                  <w:b/>
                  <w:bCs/>
                  <w:color w:val="FFFFFF" w:themeColor="background1"/>
                  <w:sz w:val="10"/>
                  <w:szCs w:val="10"/>
                  <w:lang w:val="en-US"/>
                </w:rPr>
                <w:t>2018</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4BAEC3AD" w14:textId="77777777" w:rsidR="00AA0102" w:rsidRPr="00257590" w:rsidRDefault="00AA0102" w:rsidP="00092529">
            <w:pPr>
              <w:spacing w:after="0" w:line="480" w:lineRule="auto"/>
              <w:jc w:val="center"/>
              <w:rPr>
                <w:ins w:id="21732" w:author="Hardik Malhotra" w:date="2021-09-30T23:28:00Z"/>
                <w:rFonts w:ascii="Verdana" w:eastAsia="Times New Roman" w:hAnsi="Verdana" w:cs="Arial"/>
                <w:b/>
                <w:bCs/>
                <w:color w:val="FFFFFF" w:themeColor="background1"/>
                <w:sz w:val="10"/>
                <w:szCs w:val="10"/>
                <w:lang w:val="en-US"/>
              </w:rPr>
            </w:pPr>
            <w:ins w:id="21733" w:author="Hardik Malhotra" w:date="2021-09-30T23:28:00Z">
              <w:r w:rsidRPr="00257590">
                <w:rPr>
                  <w:rFonts w:ascii="Verdana" w:eastAsia="Times New Roman" w:hAnsi="Verdana" w:cs="Arial"/>
                  <w:b/>
                  <w:bCs/>
                  <w:color w:val="FFFFFF" w:themeColor="background1"/>
                  <w:sz w:val="10"/>
                  <w:szCs w:val="10"/>
                  <w:lang w:val="en-US"/>
                </w:rPr>
                <w:t>2019</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0A95B12C" w14:textId="77777777" w:rsidR="00AA0102" w:rsidRPr="00257590" w:rsidRDefault="00AA0102" w:rsidP="00092529">
            <w:pPr>
              <w:spacing w:after="0" w:line="480" w:lineRule="auto"/>
              <w:jc w:val="center"/>
              <w:rPr>
                <w:ins w:id="21734" w:author="Hardik Malhotra" w:date="2021-09-30T23:28:00Z"/>
                <w:rFonts w:ascii="Verdana" w:eastAsia="Times New Roman" w:hAnsi="Verdana" w:cs="Arial"/>
                <w:b/>
                <w:bCs/>
                <w:color w:val="FFFFFF" w:themeColor="background1"/>
                <w:sz w:val="10"/>
                <w:szCs w:val="10"/>
                <w:lang w:val="en-US"/>
              </w:rPr>
            </w:pPr>
            <w:ins w:id="21735" w:author="Hardik Malhotra" w:date="2021-09-30T23:28:00Z">
              <w:r w:rsidRPr="00257590">
                <w:rPr>
                  <w:rFonts w:ascii="Verdana" w:eastAsia="Times New Roman" w:hAnsi="Verdana" w:cs="Arial"/>
                  <w:b/>
                  <w:bCs/>
                  <w:color w:val="FFFFFF" w:themeColor="background1"/>
                  <w:sz w:val="10"/>
                  <w:szCs w:val="10"/>
                  <w:lang w:val="en-US"/>
                </w:rPr>
                <w:t>2020</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2BBA98FC" w14:textId="77777777" w:rsidR="00AA0102" w:rsidRPr="00257590" w:rsidRDefault="00AA0102" w:rsidP="00092529">
            <w:pPr>
              <w:spacing w:after="0" w:line="480" w:lineRule="auto"/>
              <w:jc w:val="center"/>
              <w:rPr>
                <w:ins w:id="21736" w:author="Hardik Malhotra" w:date="2021-09-30T23:28:00Z"/>
                <w:rFonts w:ascii="Verdana" w:eastAsia="Times New Roman" w:hAnsi="Verdana" w:cs="Arial"/>
                <w:b/>
                <w:bCs/>
                <w:color w:val="FFFFFF" w:themeColor="background1"/>
                <w:sz w:val="10"/>
                <w:szCs w:val="10"/>
                <w:lang w:val="en-US"/>
              </w:rPr>
            </w:pPr>
            <w:ins w:id="21737" w:author="Hardik Malhotra" w:date="2021-09-30T23:28:00Z">
              <w:r w:rsidRPr="00257590">
                <w:rPr>
                  <w:rFonts w:ascii="Verdana" w:eastAsia="Times New Roman" w:hAnsi="Verdana" w:cs="Arial"/>
                  <w:b/>
                  <w:bCs/>
                  <w:color w:val="FFFFFF" w:themeColor="background1"/>
                  <w:sz w:val="10"/>
                  <w:szCs w:val="10"/>
                  <w:lang w:val="en-US"/>
                </w:rPr>
                <w:t>2021E</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308BD7A3" w14:textId="77777777" w:rsidR="00AA0102" w:rsidRPr="00257590" w:rsidRDefault="00AA0102" w:rsidP="00092529">
            <w:pPr>
              <w:spacing w:after="0" w:line="480" w:lineRule="auto"/>
              <w:jc w:val="center"/>
              <w:rPr>
                <w:ins w:id="21738" w:author="Hardik Malhotra" w:date="2021-09-30T23:28:00Z"/>
                <w:rFonts w:ascii="Verdana" w:eastAsia="Times New Roman" w:hAnsi="Verdana" w:cs="Arial"/>
                <w:b/>
                <w:bCs/>
                <w:color w:val="FFFFFF" w:themeColor="background1"/>
                <w:sz w:val="10"/>
                <w:szCs w:val="10"/>
                <w:lang w:val="en-US"/>
              </w:rPr>
            </w:pPr>
            <w:ins w:id="21739" w:author="Hardik Malhotra" w:date="2021-09-30T23:28:00Z">
              <w:r w:rsidRPr="00257590">
                <w:rPr>
                  <w:rFonts w:ascii="Verdana" w:eastAsia="Times New Roman" w:hAnsi="Verdana" w:cs="Arial"/>
                  <w:b/>
                  <w:bCs/>
                  <w:color w:val="FFFFFF" w:themeColor="background1"/>
                  <w:sz w:val="10"/>
                  <w:szCs w:val="10"/>
                  <w:lang w:val="en-US"/>
                </w:rPr>
                <w:t>2022F</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7FDC44C1" w14:textId="77777777" w:rsidR="00AA0102" w:rsidRPr="00257590" w:rsidRDefault="00AA0102" w:rsidP="00092529">
            <w:pPr>
              <w:spacing w:after="0" w:line="480" w:lineRule="auto"/>
              <w:jc w:val="center"/>
              <w:rPr>
                <w:ins w:id="21740" w:author="Hardik Malhotra" w:date="2021-09-30T23:28:00Z"/>
                <w:rFonts w:ascii="Verdana" w:eastAsia="Times New Roman" w:hAnsi="Verdana" w:cs="Arial"/>
                <w:b/>
                <w:bCs/>
                <w:color w:val="FFFFFF" w:themeColor="background1"/>
                <w:sz w:val="10"/>
                <w:szCs w:val="10"/>
                <w:lang w:val="en-US"/>
              </w:rPr>
            </w:pPr>
            <w:ins w:id="21741" w:author="Hardik Malhotra" w:date="2021-09-30T23:28:00Z">
              <w:r w:rsidRPr="00257590">
                <w:rPr>
                  <w:rFonts w:ascii="Verdana" w:eastAsia="Times New Roman" w:hAnsi="Verdana" w:cs="Arial"/>
                  <w:b/>
                  <w:bCs/>
                  <w:color w:val="FFFFFF" w:themeColor="background1"/>
                  <w:sz w:val="10"/>
                  <w:szCs w:val="10"/>
                  <w:lang w:val="en-US"/>
                </w:rPr>
                <w:t>2023F</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40469753" w14:textId="77777777" w:rsidR="00AA0102" w:rsidRPr="00257590" w:rsidRDefault="00AA0102" w:rsidP="00092529">
            <w:pPr>
              <w:spacing w:after="0" w:line="480" w:lineRule="auto"/>
              <w:jc w:val="center"/>
              <w:rPr>
                <w:ins w:id="21742" w:author="Hardik Malhotra" w:date="2021-09-30T23:28:00Z"/>
                <w:rFonts w:ascii="Verdana" w:eastAsia="Times New Roman" w:hAnsi="Verdana" w:cs="Arial"/>
                <w:b/>
                <w:bCs/>
                <w:color w:val="FFFFFF" w:themeColor="background1"/>
                <w:sz w:val="10"/>
                <w:szCs w:val="10"/>
                <w:lang w:val="en-US"/>
              </w:rPr>
            </w:pPr>
            <w:ins w:id="21743" w:author="Hardik Malhotra" w:date="2021-09-30T23:28:00Z">
              <w:r w:rsidRPr="00257590">
                <w:rPr>
                  <w:rFonts w:ascii="Verdana" w:eastAsia="Times New Roman" w:hAnsi="Verdana" w:cs="Arial"/>
                  <w:b/>
                  <w:bCs/>
                  <w:color w:val="FFFFFF" w:themeColor="background1"/>
                  <w:sz w:val="10"/>
                  <w:szCs w:val="10"/>
                  <w:lang w:val="en-US"/>
                </w:rPr>
                <w:t>2024F</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6F2824B0" w14:textId="77777777" w:rsidR="00AA0102" w:rsidRPr="00257590" w:rsidRDefault="00AA0102" w:rsidP="00092529">
            <w:pPr>
              <w:spacing w:after="0" w:line="480" w:lineRule="auto"/>
              <w:jc w:val="center"/>
              <w:rPr>
                <w:ins w:id="21744" w:author="Hardik Malhotra" w:date="2021-09-30T23:28:00Z"/>
                <w:rFonts w:ascii="Verdana" w:eastAsia="Times New Roman" w:hAnsi="Verdana" w:cs="Arial"/>
                <w:b/>
                <w:bCs/>
                <w:color w:val="FFFFFF" w:themeColor="background1"/>
                <w:sz w:val="10"/>
                <w:szCs w:val="10"/>
                <w:lang w:val="en-US"/>
              </w:rPr>
            </w:pPr>
            <w:ins w:id="21745" w:author="Hardik Malhotra" w:date="2021-09-30T23:28:00Z">
              <w:r w:rsidRPr="00257590">
                <w:rPr>
                  <w:rFonts w:ascii="Verdana" w:eastAsia="Times New Roman" w:hAnsi="Verdana" w:cs="Arial"/>
                  <w:b/>
                  <w:bCs/>
                  <w:color w:val="FFFFFF" w:themeColor="background1"/>
                  <w:sz w:val="10"/>
                  <w:szCs w:val="10"/>
                  <w:lang w:val="en-US"/>
                </w:rPr>
                <w:t>2025F</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72147676" w14:textId="77777777" w:rsidR="00AA0102" w:rsidRPr="00257590" w:rsidRDefault="00AA0102" w:rsidP="00092529">
            <w:pPr>
              <w:spacing w:after="0" w:line="480" w:lineRule="auto"/>
              <w:jc w:val="center"/>
              <w:rPr>
                <w:ins w:id="21746" w:author="Hardik Malhotra" w:date="2021-09-30T23:28:00Z"/>
                <w:rFonts w:ascii="Verdana" w:eastAsia="Times New Roman" w:hAnsi="Verdana" w:cs="Arial"/>
                <w:b/>
                <w:bCs/>
                <w:color w:val="FFFFFF" w:themeColor="background1"/>
                <w:sz w:val="10"/>
                <w:szCs w:val="10"/>
                <w:lang w:val="en-US"/>
              </w:rPr>
            </w:pPr>
            <w:ins w:id="21747" w:author="Hardik Malhotra" w:date="2021-09-30T23:28:00Z">
              <w:r w:rsidRPr="00257590">
                <w:rPr>
                  <w:rFonts w:ascii="Verdana" w:eastAsia="Times New Roman" w:hAnsi="Verdana" w:cs="Arial"/>
                  <w:b/>
                  <w:bCs/>
                  <w:color w:val="FFFFFF" w:themeColor="background1"/>
                  <w:sz w:val="10"/>
                  <w:szCs w:val="10"/>
                  <w:lang w:val="en-US"/>
                </w:rPr>
                <w:t>2026F</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161176E5" w14:textId="77777777" w:rsidR="00AA0102" w:rsidRPr="00257590" w:rsidRDefault="00AA0102" w:rsidP="00092529">
            <w:pPr>
              <w:spacing w:after="0" w:line="480" w:lineRule="auto"/>
              <w:jc w:val="center"/>
              <w:rPr>
                <w:ins w:id="21748" w:author="Hardik Malhotra" w:date="2021-09-30T23:28:00Z"/>
                <w:rFonts w:ascii="Verdana" w:eastAsia="Times New Roman" w:hAnsi="Verdana" w:cs="Arial"/>
                <w:b/>
                <w:bCs/>
                <w:color w:val="FFFFFF" w:themeColor="background1"/>
                <w:sz w:val="10"/>
                <w:szCs w:val="10"/>
                <w:lang w:val="en-US"/>
              </w:rPr>
            </w:pPr>
            <w:ins w:id="21749" w:author="Hardik Malhotra" w:date="2021-09-30T23:28:00Z">
              <w:r w:rsidRPr="00257590">
                <w:rPr>
                  <w:rFonts w:ascii="Verdana" w:eastAsia="Times New Roman" w:hAnsi="Verdana" w:cs="Arial"/>
                  <w:b/>
                  <w:bCs/>
                  <w:color w:val="FFFFFF" w:themeColor="background1"/>
                  <w:sz w:val="10"/>
                  <w:szCs w:val="10"/>
                  <w:lang w:val="en-US"/>
                </w:rPr>
                <w:t>2027F</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370AE391" w14:textId="77777777" w:rsidR="00AA0102" w:rsidRPr="00257590" w:rsidRDefault="00AA0102" w:rsidP="00092529">
            <w:pPr>
              <w:spacing w:after="0" w:line="480" w:lineRule="auto"/>
              <w:jc w:val="center"/>
              <w:rPr>
                <w:ins w:id="21750" w:author="Hardik Malhotra" w:date="2021-09-30T23:28:00Z"/>
                <w:rFonts w:ascii="Verdana" w:eastAsia="Times New Roman" w:hAnsi="Verdana" w:cs="Arial"/>
                <w:b/>
                <w:bCs/>
                <w:color w:val="FFFFFF" w:themeColor="background1"/>
                <w:sz w:val="10"/>
                <w:szCs w:val="10"/>
                <w:lang w:val="en-US"/>
              </w:rPr>
            </w:pPr>
            <w:ins w:id="21751" w:author="Hardik Malhotra" w:date="2021-09-30T23:28:00Z">
              <w:r w:rsidRPr="00257590">
                <w:rPr>
                  <w:rFonts w:ascii="Verdana" w:eastAsia="Times New Roman" w:hAnsi="Verdana" w:cs="Arial"/>
                  <w:b/>
                  <w:bCs/>
                  <w:color w:val="FFFFFF" w:themeColor="background1"/>
                  <w:sz w:val="10"/>
                  <w:szCs w:val="10"/>
                  <w:lang w:val="en-US"/>
                </w:rPr>
                <w:t>2028F</w:t>
              </w:r>
            </w:ins>
          </w:p>
        </w:tc>
        <w:tc>
          <w:tcPr>
            <w:tcW w:w="586" w:type="dxa"/>
            <w:tcBorders>
              <w:top w:val="single" w:sz="4" w:space="0" w:color="auto"/>
              <w:left w:val="nil"/>
              <w:bottom w:val="single" w:sz="4" w:space="0" w:color="auto"/>
              <w:right w:val="nil"/>
            </w:tcBorders>
            <w:shd w:val="clear" w:color="auto" w:fill="C00000"/>
            <w:noWrap/>
            <w:vAlign w:val="bottom"/>
            <w:hideMark/>
          </w:tcPr>
          <w:p w14:paraId="37C90A3E" w14:textId="77777777" w:rsidR="00AA0102" w:rsidRPr="00257590" w:rsidRDefault="00AA0102" w:rsidP="00092529">
            <w:pPr>
              <w:spacing w:after="0" w:line="480" w:lineRule="auto"/>
              <w:jc w:val="center"/>
              <w:rPr>
                <w:ins w:id="21752" w:author="Hardik Malhotra" w:date="2021-09-30T23:28:00Z"/>
                <w:rFonts w:ascii="Verdana" w:eastAsia="Times New Roman" w:hAnsi="Verdana" w:cs="Arial"/>
                <w:b/>
                <w:bCs/>
                <w:color w:val="FFFFFF" w:themeColor="background1"/>
                <w:sz w:val="10"/>
                <w:szCs w:val="10"/>
                <w:lang w:val="en-US"/>
              </w:rPr>
            </w:pPr>
            <w:ins w:id="21753" w:author="Hardik Malhotra" w:date="2021-09-30T23:28:00Z">
              <w:r w:rsidRPr="00257590">
                <w:rPr>
                  <w:rFonts w:ascii="Verdana" w:eastAsia="Times New Roman" w:hAnsi="Verdana" w:cs="Arial"/>
                  <w:b/>
                  <w:bCs/>
                  <w:color w:val="FFFFFF" w:themeColor="background1"/>
                  <w:sz w:val="10"/>
                  <w:szCs w:val="10"/>
                  <w:lang w:val="en-US"/>
                </w:rPr>
                <w:t>2029F</w:t>
              </w:r>
            </w:ins>
          </w:p>
        </w:tc>
        <w:tc>
          <w:tcPr>
            <w:tcW w:w="586"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369ABAD3" w14:textId="77777777" w:rsidR="00AA0102" w:rsidRPr="00257590" w:rsidRDefault="00AA0102" w:rsidP="00092529">
            <w:pPr>
              <w:spacing w:after="0" w:line="480" w:lineRule="auto"/>
              <w:jc w:val="center"/>
              <w:rPr>
                <w:ins w:id="21754" w:author="Hardik Malhotra" w:date="2021-09-30T23:28:00Z"/>
                <w:rFonts w:ascii="Verdana" w:eastAsia="Times New Roman" w:hAnsi="Verdana" w:cs="Arial"/>
                <w:b/>
                <w:bCs/>
                <w:color w:val="FFFFFF" w:themeColor="background1"/>
                <w:sz w:val="10"/>
                <w:szCs w:val="10"/>
                <w:lang w:val="en-US"/>
              </w:rPr>
            </w:pPr>
            <w:ins w:id="21755" w:author="Hardik Malhotra" w:date="2021-09-30T23:28:00Z">
              <w:r w:rsidRPr="00257590">
                <w:rPr>
                  <w:rFonts w:ascii="Verdana" w:eastAsia="Times New Roman" w:hAnsi="Verdana" w:cs="Arial"/>
                  <w:b/>
                  <w:bCs/>
                  <w:color w:val="FFFFFF" w:themeColor="background1"/>
                  <w:sz w:val="10"/>
                  <w:szCs w:val="10"/>
                  <w:lang w:val="en-US"/>
                </w:rPr>
                <w:t>2030F</w:t>
              </w:r>
            </w:ins>
          </w:p>
        </w:tc>
      </w:tr>
      <w:tr w:rsidR="00AA0102" w:rsidRPr="00257590" w14:paraId="0638D26D" w14:textId="77777777" w:rsidTr="00092529">
        <w:trPr>
          <w:trHeight w:val="334"/>
          <w:ins w:id="21756" w:author="Hardik Malhotra" w:date="2021-09-30T23:28:00Z"/>
        </w:trPr>
        <w:tc>
          <w:tcPr>
            <w:tcW w:w="966" w:type="dxa"/>
            <w:tcBorders>
              <w:top w:val="nil"/>
              <w:left w:val="single" w:sz="4" w:space="0" w:color="auto"/>
              <w:bottom w:val="single" w:sz="4" w:space="0" w:color="auto"/>
              <w:right w:val="single" w:sz="4" w:space="0" w:color="auto"/>
            </w:tcBorders>
            <w:shd w:val="clear" w:color="000000" w:fill="FFFFFF"/>
            <w:noWrap/>
            <w:vAlign w:val="bottom"/>
            <w:hideMark/>
          </w:tcPr>
          <w:p w14:paraId="73D441BA" w14:textId="77777777" w:rsidR="00AA0102" w:rsidRPr="00257590" w:rsidRDefault="00AA0102" w:rsidP="00AA0102">
            <w:pPr>
              <w:spacing w:after="0" w:line="240" w:lineRule="auto"/>
              <w:rPr>
                <w:ins w:id="21757" w:author="Hardik Malhotra" w:date="2021-09-30T23:28:00Z"/>
                <w:rFonts w:ascii="Verdana" w:eastAsia="Times New Roman" w:hAnsi="Verdana" w:cs="Times New Roman"/>
                <w:color w:val="000000"/>
                <w:sz w:val="10"/>
                <w:szCs w:val="10"/>
                <w:lang w:val="en-US"/>
              </w:rPr>
            </w:pPr>
            <w:ins w:id="21758" w:author="Hardik Malhotra" w:date="2021-09-30T23:28:00Z">
              <w:r w:rsidRPr="00257590">
                <w:rPr>
                  <w:rFonts w:ascii="Verdana" w:hAnsi="Verdana"/>
                  <w:color w:val="000000"/>
                  <w:sz w:val="10"/>
                  <w:szCs w:val="10"/>
                </w:rPr>
                <w:t>Liquid</w:t>
              </w:r>
            </w:ins>
          </w:p>
        </w:tc>
        <w:tc>
          <w:tcPr>
            <w:tcW w:w="587" w:type="dxa"/>
            <w:tcBorders>
              <w:top w:val="nil"/>
              <w:left w:val="nil"/>
              <w:bottom w:val="single" w:sz="4" w:space="0" w:color="auto"/>
              <w:right w:val="single" w:sz="4" w:space="0" w:color="auto"/>
            </w:tcBorders>
            <w:shd w:val="clear" w:color="000000" w:fill="FFFFFF"/>
            <w:noWrap/>
            <w:vAlign w:val="bottom"/>
            <w:hideMark/>
          </w:tcPr>
          <w:p w14:paraId="30EA8431" w14:textId="6C5BAC07" w:rsidR="00AA0102" w:rsidRPr="005858C1" w:rsidRDefault="00AA0102" w:rsidP="00AA0102">
            <w:pPr>
              <w:spacing w:after="0" w:line="240" w:lineRule="auto"/>
              <w:jc w:val="center"/>
              <w:rPr>
                <w:ins w:id="21759" w:author="Hardik Malhotra" w:date="2021-09-30T23:28:00Z"/>
                <w:rFonts w:ascii="Verdana" w:eastAsia="Times New Roman" w:hAnsi="Verdana" w:cs="Times New Roman"/>
                <w:color w:val="000000"/>
                <w:sz w:val="10"/>
                <w:szCs w:val="10"/>
                <w:lang w:val="en-US"/>
              </w:rPr>
            </w:pPr>
            <w:ins w:id="21760" w:author="Hardik Malhotra" w:date="2021-09-30T23:28:00Z">
              <w:r w:rsidRPr="00AA0102">
                <w:rPr>
                  <w:rFonts w:ascii="Verdana" w:hAnsi="Verdana" w:cs="Arial"/>
                  <w:color w:val="000000"/>
                  <w:sz w:val="10"/>
                  <w:szCs w:val="10"/>
                  <w:rPrChange w:id="21761" w:author="Hardik Malhotra" w:date="2021-09-30T23:29:00Z">
                    <w:rPr>
                      <w:rFonts w:ascii="Arial" w:hAnsi="Arial" w:cs="Arial"/>
                      <w:b/>
                      <w:bCs/>
                      <w:color w:val="000000"/>
                      <w:sz w:val="20"/>
                      <w:szCs w:val="20"/>
                    </w:rPr>
                  </w:rPrChange>
                </w:rPr>
                <w:t>799</w:t>
              </w:r>
            </w:ins>
          </w:p>
        </w:tc>
        <w:tc>
          <w:tcPr>
            <w:tcW w:w="587" w:type="dxa"/>
            <w:tcBorders>
              <w:top w:val="nil"/>
              <w:left w:val="nil"/>
              <w:bottom w:val="single" w:sz="4" w:space="0" w:color="auto"/>
              <w:right w:val="single" w:sz="4" w:space="0" w:color="auto"/>
            </w:tcBorders>
            <w:shd w:val="clear" w:color="000000" w:fill="FFFFFF"/>
            <w:noWrap/>
            <w:vAlign w:val="bottom"/>
            <w:hideMark/>
          </w:tcPr>
          <w:p w14:paraId="2FDE1CF3" w14:textId="17EB5CA0" w:rsidR="00AA0102" w:rsidRPr="005858C1" w:rsidRDefault="00AA0102" w:rsidP="00AA0102">
            <w:pPr>
              <w:spacing w:after="0" w:line="240" w:lineRule="auto"/>
              <w:jc w:val="center"/>
              <w:rPr>
                <w:ins w:id="21762" w:author="Hardik Malhotra" w:date="2021-09-30T23:28:00Z"/>
                <w:rFonts w:ascii="Verdana" w:eastAsia="Times New Roman" w:hAnsi="Verdana" w:cs="Times New Roman"/>
                <w:color w:val="000000"/>
                <w:sz w:val="10"/>
                <w:szCs w:val="10"/>
                <w:lang w:val="en-US"/>
              </w:rPr>
            </w:pPr>
            <w:ins w:id="21763" w:author="Hardik Malhotra" w:date="2021-09-30T23:28:00Z">
              <w:r w:rsidRPr="00AA0102">
                <w:rPr>
                  <w:rFonts w:ascii="Verdana" w:hAnsi="Verdana" w:cs="Arial"/>
                  <w:color w:val="000000"/>
                  <w:sz w:val="10"/>
                  <w:szCs w:val="10"/>
                  <w:rPrChange w:id="21764" w:author="Hardik Malhotra" w:date="2021-09-30T23:29:00Z">
                    <w:rPr>
                      <w:rFonts w:ascii="Arial" w:hAnsi="Arial" w:cs="Arial"/>
                      <w:b/>
                      <w:bCs/>
                      <w:color w:val="000000"/>
                      <w:sz w:val="20"/>
                      <w:szCs w:val="20"/>
                    </w:rPr>
                  </w:rPrChange>
                </w:rPr>
                <w:t>849</w:t>
              </w:r>
            </w:ins>
          </w:p>
        </w:tc>
        <w:tc>
          <w:tcPr>
            <w:tcW w:w="587" w:type="dxa"/>
            <w:tcBorders>
              <w:top w:val="nil"/>
              <w:left w:val="nil"/>
              <w:bottom w:val="single" w:sz="4" w:space="0" w:color="auto"/>
              <w:right w:val="single" w:sz="4" w:space="0" w:color="auto"/>
            </w:tcBorders>
            <w:shd w:val="clear" w:color="000000" w:fill="FFFFFF"/>
            <w:noWrap/>
            <w:vAlign w:val="bottom"/>
            <w:hideMark/>
          </w:tcPr>
          <w:p w14:paraId="77096540" w14:textId="1AE6F793" w:rsidR="00AA0102" w:rsidRPr="005858C1" w:rsidRDefault="00AA0102" w:rsidP="00AA0102">
            <w:pPr>
              <w:spacing w:after="0" w:line="240" w:lineRule="auto"/>
              <w:jc w:val="center"/>
              <w:rPr>
                <w:ins w:id="21765" w:author="Hardik Malhotra" w:date="2021-09-30T23:28:00Z"/>
                <w:rFonts w:ascii="Verdana" w:eastAsia="Times New Roman" w:hAnsi="Verdana" w:cs="Times New Roman"/>
                <w:color w:val="000000"/>
                <w:sz w:val="10"/>
                <w:szCs w:val="10"/>
                <w:lang w:val="en-US"/>
              </w:rPr>
            </w:pPr>
            <w:ins w:id="21766" w:author="Hardik Malhotra" w:date="2021-09-30T23:28:00Z">
              <w:r w:rsidRPr="00AA0102">
                <w:rPr>
                  <w:rFonts w:ascii="Verdana" w:hAnsi="Verdana" w:cs="Arial"/>
                  <w:color w:val="000000"/>
                  <w:sz w:val="10"/>
                  <w:szCs w:val="10"/>
                  <w:rPrChange w:id="21767" w:author="Hardik Malhotra" w:date="2021-09-30T23:29:00Z">
                    <w:rPr>
                      <w:rFonts w:ascii="Arial" w:hAnsi="Arial" w:cs="Arial"/>
                      <w:b/>
                      <w:bCs/>
                      <w:color w:val="000000"/>
                      <w:sz w:val="20"/>
                      <w:szCs w:val="20"/>
                    </w:rPr>
                  </w:rPrChange>
                </w:rPr>
                <w:t>935</w:t>
              </w:r>
            </w:ins>
          </w:p>
        </w:tc>
        <w:tc>
          <w:tcPr>
            <w:tcW w:w="586" w:type="dxa"/>
            <w:tcBorders>
              <w:top w:val="nil"/>
              <w:left w:val="nil"/>
              <w:bottom w:val="single" w:sz="4" w:space="0" w:color="auto"/>
              <w:right w:val="single" w:sz="4" w:space="0" w:color="auto"/>
            </w:tcBorders>
            <w:shd w:val="clear" w:color="000000" w:fill="FFFFFF"/>
            <w:noWrap/>
            <w:vAlign w:val="bottom"/>
            <w:hideMark/>
          </w:tcPr>
          <w:p w14:paraId="3E7E3353" w14:textId="0A65F290" w:rsidR="00AA0102" w:rsidRPr="005858C1" w:rsidRDefault="00AA0102" w:rsidP="00AA0102">
            <w:pPr>
              <w:spacing w:after="0" w:line="240" w:lineRule="auto"/>
              <w:jc w:val="center"/>
              <w:rPr>
                <w:ins w:id="21768" w:author="Hardik Malhotra" w:date="2021-09-30T23:28:00Z"/>
                <w:rFonts w:ascii="Verdana" w:eastAsia="Times New Roman" w:hAnsi="Verdana" w:cs="Times New Roman"/>
                <w:color w:val="000000"/>
                <w:sz w:val="10"/>
                <w:szCs w:val="10"/>
                <w:lang w:val="en-US"/>
              </w:rPr>
            </w:pPr>
            <w:ins w:id="21769" w:author="Hardik Malhotra" w:date="2021-09-30T23:28:00Z">
              <w:r w:rsidRPr="00AA0102">
                <w:rPr>
                  <w:rFonts w:ascii="Verdana" w:hAnsi="Verdana" w:cs="Arial"/>
                  <w:color w:val="000000"/>
                  <w:sz w:val="10"/>
                  <w:szCs w:val="10"/>
                  <w:rPrChange w:id="21770" w:author="Hardik Malhotra" w:date="2021-09-30T23:29:00Z">
                    <w:rPr>
                      <w:rFonts w:ascii="Arial" w:hAnsi="Arial" w:cs="Arial"/>
                      <w:b/>
                      <w:bCs/>
                      <w:color w:val="000000"/>
                      <w:sz w:val="20"/>
                      <w:szCs w:val="20"/>
                    </w:rPr>
                  </w:rPrChange>
                </w:rPr>
                <w:t>970</w:t>
              </w:r>
            </w:ins>
          </w:p>
        </w:tc>
        <w:tc>
          <w:tcPr>
            <w:tcW w:w="586" w:type="dxa"/>
            <w:tcBorders>
              <w:top w:val="nil"/>
              <w:left w:val="nil"/>
              <w:bottom w:val="single" w:sz="4" w:space="0" w:color="auto"/>
              <w:right w:val="single" w:sz="4" w:space="0" w:color="auto"/>
            </w:tcBorders>
            <w:shd w:val="clear" w:color="000000" w:fill="FFFFFF"/>
            <w:noWrap/>
            <w:vAlign w:val="bottom"/>
            <w:hideMark/>
          </w:tcPr>
          <w:p w14:paraId="0A83C05C" w14:textId="07769439" w:rsidR="00AA0102" w:rsidRPr="005858C1" w:rsidRDefault="00AA0102" w:rsidP="00AA0102">
            <w:pPr>
              <w:spacing w:after="0" w:line="240" w:lineRule="auto"/>
              <w:jc w:val="center"/>
              <w:rPr>
                <w:ins w:id="21771" w:author="Hardik Malhotra" w:date="2021-09-30T23:28:00Z"/>
                <w:rFonts w:ascii="Verdana" w:eastAsia="Times New Roman" w:hAnsi="Verdana" w:cs="Times New Roman"/>
                <w:color w:val="000000"/>
                <w:sz w:val="10"/>
                <w:szCs w:val="10"/>
                <w:lang w:val="en-US"/>
              </w:rPr>
            </w:pPr>
            <w:ins w:id="21772" w:author="Hardik Malhotra" w:date="2021-09-30T23:28:00Z">
              <w:r w:rsidRPr="00AA0102">
                <w:rPr>
                  <w:rFonts w:ascii="Verdana" w:hAnsi="Verdana" w:cs="Arial"/>
                  <w:color w:val="000000"/>
                  <w:sz w:val="10"/>
                  <w:szCs w:val="10"/>
                  <w:rPrChange w:id="21773" w:author="Hardik Malhotra" w:date="2021-09-30T23:29:00Z">
                    <w:rPr>
                      <w:rFonts w:ascii="Arial" w:hAnsi="Arial" w:cs="Arial"/>
                      <w:b/>
                      <w:bCs/>
                      <w:color w:val="000000"/>
                      <w:sz w:val="20"/>
                      <w:szCs w:val="20"/>
                    </w:rPr>
                  </w:rPrChange>
                </w:rPr>
                <w:t>1034</w:t>
              </w:r>
            </w:ins>
          </w:p>
        </w:tc>
        <w:tc>
          <w:tcPr>
            <w:tcW w:w="586" w:type="dxa"/>
            <w:tcBorders>
              <w:top w:val="nil"/>
              <w:left w:val="nil"/>
              <w:bottom w:val="single" w:sz="4" w:space="0" w:color="auto"/>
              <w:right w:val="single" w:sz="4" w:space="0" w:color="auto"/>
            </w:tcBorders>
            <w:shd w:val="clear" w:color="000000" w:fill="FFFFFF"/>
            <w:noWrap/>
            <w:vAlign w:val="bottom"/>
            <w:hideMark/>
          </w:tcPr>
          <w:p w14:paraId="7B774EA7" w14:textId="6EC1DB32" w:rsidR="00AA0102" w:rsidRPr="005858C1" w:rsidRDefault="00AA0102" w:rsidP="00AA0102">
            <w:pPr>
              <w:spacing w:after="0" w:line="240" w:lineRule="auto"/>
              <w:jc w:val="center"/>
              <w:rPr>
                <w:ins w:id="21774" w:author="Hardik Malhotra" w:date="2021-09-30T23:28:00Z"/>
                <w:rFonts w:ascii="Verdana" w:eastAsia="Times New Roman" w:hAnsi="Verdana" w:cs="Times New Roman"/>
                <w:color w:val="000000"/>
                <w:sz w:val="10"/>
                <w:szCs w:val="10"/>
                <w:lang w:val="en-US"/>
              </w:rPr>
            </w:pPr>
            <w:ins w:id="21775" w:author="Hardik Malhotra" w:date="2021-09-30T23:28:00Z">
              <w:r w:rsidRPr="00AA0102">
                <w:rPr>
                  <w:rFonts w:ascii="Verdana" w:hAnsi="Verdana" w:cs="Arial"/>
                  <w:color w:val="000000"/>
                  <w:sz w:val="10"/>
                  <w:szCs w:val="10"/>
                  <w:rPrChange w:id="21776" w:author="Hardik Malhotra" w:date="2021-09-30T23:29:00Z">
                    <w:rPr>
                      <w:rFonts w:ascii="Arial" w:hAnsi="Arial" w:cs="Arial"/>
                      <w:b/>
                      <w:bCs/>
                      <w:color w:val="000000"/>
                      <w:sz w:val="20"/>
                      <w:szCs w:val="20"/>
                    </w:rPr>
                  </w:rPrChange>
                </w:rPr>
                <w:t>1032</w:t>
              </w:r>
            </w:ins>
          </w:p>
        </w:tc>
        <w:tc>
          <w:tcPr>
            <w:tcW w:w="586" w:type="dxa"/>
            <w:tcBorders>
              <w:top w:val="nil"/>
              <w:left w:val="nil"/>
              <w:bottom w:val="single" w:sz="4" w:space="0" w:color="auto"/>
              <w:right w:val="single" w:sz="4" w:space="0" w:color="auto"/>
            </w:tcBorders>
            <w:shd w:val="clear" w:color="000000" w:fill="FFFFFF"/>
            <w:noWrap/>
            <w:vAlign w:val="bottom"/>
            <w:hideMark/>
          </w:tcPr>
          <w:p w14:paraId="2B115694" w14:textId="76C599A6" w:rsidR="00AA0102" w:rsidRPr="005858C1" w:rsidRDefault="00AA0102" w:rsidP="00AA0102">
            <w:pPr>
              <w:spacing w:after="0" w:line="240" w:lineRule="auto"/>
              <w:jc w:val="center"/>
              <w:rPr>
                <w:ins w:id="21777" w:author="Hardik Malhotra" w:date="2021-09-30T23:28:00Z"/>
                <w:rFonts w:ascii="Verdana" w:eastAsia="Times New Roman" w:hAnsi="Verdana" w:cs="Times New Roman"/>
                <w:color w:val="000000"/>
                <w:sz w:val="10"/>
                <w:szCs w:val="10"/>
                <w:lang w:val="en-US"/>
              </w:rPr>
            </w:pPr>
            <w:ins w:id="21778" w:author="Hardik Malhotra" w:date="2021-09-30T23:28:00Z">
              <w:r w:rsidRPr="00AA0102">
                <w:rPr>
                  <w:rFonts w:ascii="Verdana" w:hAnsi="Verdana" w:cs="Arial"/>
                  <w:color w:val="000000"/>
                  <w:sz w:val="10"/>
                  <w:szCs w:val="10"/>
                  <w:rPrChange w:id="21779" w:author="Hardik Malhotra" w:date="2021-09-30T23:29:00Z">
                    <w:rPr>
                      <w:rFonts w:ascii="Arial" w:hAnsi="Arial" w:cs="Arial"/>
                      <w:b/>
                      <w:bCs/>
                      <w:color w:val="000000"/>
                      <w:sz w:val="20"/>
                      <w:szCs w:val="20"/>
                    </w:rPr>
                  </w:rPrChange>
                </w:rPr>
                <w:t>1115</w:t>
              </w:r>
            </w:ins>
          </w:p>
        </w:tc>
        <w:tc>
          <w:tcPr>
            <w:tcW w:w="586" w:type="dxa"/>
            <w:tcBorders>
              <w:top w:val="nil"/>
              <w:left w:val="nil"/>
              <w:bottom w:val="single" w:sz="4" w:space="0" w:color="auto"/>
              <w:right w:val="single" w:sz="4" w:space="0" w:color="auto"/>
            </w:tcBorders>
            <w:shd w:val="clear" w:color="000000" w:fill="FFFFFF"/>
            <w:noWrap/>
            <w:vAlign w:val="bottom"/>
            <w:hideMark/>
          </w:tcPr>
          <w:p w14:paraId="5333339F" w14:textId="621FE3D4" w:rsidR="00AA0102" w:rsidRPr="005858C1" w:rsidRDefault="00AA0102" w:rsidP="00AA0102">
            <w:pPr>
              <w:spacing w:after="0" w:line="240" w:lineRule="auto"/>
              <w:jc w:val="center"/>
              <w:rPr>
                <w:ins w:id="21780" w:author="Hardik Malhotra" w:date="2021-09-30T23:28:00Z"/>
                <w:rFonts w:ascii="Verdana" w:eastAsia="Times New Roman" w:hAnsi="Verdana" w:cs="Times New Roman"/>
                <w:color w:val="000000"/>
                <w:sz w:val="10"/>
                <w:szCs w:val="10"/>
                <w:lang w:val="en-US"/>
              </w:rPr>
            </w:pPr>
            <w:ins w:id="21781" w:author="Hardik Malhotra" w:date="2021-09-30T23:28:00Z">
              <w:r w:rsidRPr="00AA0102">
                <w:rPr>
                  <w:rFonts w:ascii="Verdana" w:hAnsi="Verdana" w:cs="Arial"/>
                  <w:color w:val="000000"/>
                  <w:sz w:val="10"/>
                  <w:szCs w:val="10"/>
                  <w:rPrChange w:id="21782" w:author="Hardik Malhotra" w:date="2021-09-30T23:29:00Z">
                    <w:rPr>
                      <w:rFonts w:ascii="Arial" w:hAnsi="Arial" w:cs="Arial"/>
                      <w:b/>
                      <w:bCs/>
                      <w:color w:val="000000"/>
                      <w:sz w:val="20"/>
                      <w:szCs w:val="20"/>
                    </w:rPr>
                  </w:rPrChange>
                </w:rPr>
                <w:t>1200</w:t>
              </w:r>
            </w:ins>
          </w:p>
        </w:tc>
        <w:tc>
          <w:tcPr>
            <w:tcW w:w="586" w:type="dxa"/>
            <w:tcBorders>
              <w:top w:val="nil"/>
              <w:left w:val="nil"/>
              <w:bottom w:val="single" w:sz="4" w:space="0" w:color="auto"/>
              <w:right w:val="single" w:sz="4" w:space="0" w:color="auto"/>
            </w:tcBorders>
            <w:shd w:val="clear" w:color="000000" w:fill="FFFFFF"/>
            <w:noWrap/>
            <w:vAlign w:val="bottom"/>
            <w:hideMark/>
          </w:tcPr>
          <w:p w14:paraId="6E503C04" w14:textId="1170AAF1" w:rsidR="00AA0102" w:rsidRPr="005858C1" w:rsidRDefault="00AA0102" w:rsidP="00AA0102">
            <w:pPr>
              <w:spacing w:after="0" w:line="240" w:lineRule="auto"/>
              <w:jc w:val="center"/>
              <w:rPr>
                <w:ins w:id="21783" w:author="Hardik Malhotra" w:date="2021-09-30T23:28:00Z"/>
                <w:rFonts w:ascii="Verdana" w:eastAsia="Times New Roman" w:hAnsi="Verdana" w:cs="Times New Roman"/>
                <w:color w:val="000000"/>
                <w:sz w:val="10"/>
                <w:szCs w:val="10"/>
                <w:lang w:val="en-US"/>
              </w:rPr>
            </w:pPr>
            <w:ins w:id="21784" w:author="Hardik Malhotra" w:date="2021-09-30T23:28:00Z">
              <w:r w:rsidRPr="00AA0102">
                <w:rPr>
                  <w:rFonts w:ascii="Verdana" w:hAnsi="Verdana" w:cs="Arial"/>
                  <w:color w:val="000000"/>
                  <w:sz w:val="10"/>
                  <w:szCs w:val="10"/>
                  <w:rPrChange w:id="21785" w:author="Hardik Malhotra" w:date="2021-09-30T23:29:00Z">
                    <w:rPr>
                      <w:rFonts w:ascii="Arial" w:hAnsi="Arial" w:cs="Arial"/>
                      <w:b/>
                      <w:bCs/>
                      <w:color w:val="000000"/>
                      <w:sz w:val="20"/>
                      <w:szCs w:val="20"/>
                    </w:rPr>
                  </w:rPrChange>
                </w:rPr>
                <w:t>1282</w:t>
              </w:r>
            </w:ins>
          </w:p>
        </w:tc>
        <w:tc>
          <w:tcPr>
            <w:tcW w:w="586" w:type="dxa"/>
            <w:tcBorders>
              <w:top w:val="nil"/>
              <w:left w:val="nil"/>
              <w:bottom w:val="single" w:sz="4" w:space="0" w:color="auto"/>
              <w:right w:val="single" w:sz="4" w:space="0" w:color="auto"/>
            </w:tcBorders>
            <w:shd w:val="clear" w:color="000000" w:fill="FFFFFF"/>
            <w:noWrap/>
            <w:vAlign w:val="bottom"/>
            <w:hideMark/>
          </w:tcPr>
          <w:p w14:paraId="171B5CD1" w14:textId="72176A92" w:rsidR="00AA0102" w:rsidRPr="005858C1" w:rsidRDefault="00AA0102" w:rsidP="00AA0102">
            <w:pPr>
              <w:spacing w:after="0" w:line="240" w:lineRule="auto"/>
              <w:jc w:val="center"/>
              <w:rPr>
                <w:ins w:id="21786" w:author="Hardik Malhotra" w:date="2021-09-30T23:28:00Z"/>
                <w:rFonts w:ascii="Verdana" w:eastAsia="Times New Roman" w:hAnsi="Verdana" w:cs="Times New Roman"/>
                <w:color w:val="000000"/>
                <w:sz w:val="10"/>
                <w:szCs w:val="10"/>
                <w:lang w:val="en-US"/>
              </w:rPr>
            </w:pPr>
            <w:ins w:id="21787" w:author="Hardik Malhotra" w:date="2021-09-30T23:28:00Z">
              <w:r w:rsidRPr="00AA0102">
                <w:rPr>
                  <w:rFonts w:ascii="Verdana" w:hAnsi="Verdana" w:cs="Arial"/>
                  <w:color w:val="000000"/>
                  <w:sz w:val="10"/>
                  <w:szCs w:val="10"/>
                  <w:rPrChange w:id="21788" w:author="Hardik Malhotra" w:date="2021-09-30T23:29:00Z">
                    <w:rPr>
                      <w:rFonts w:ascii="Arial" w:hAnsi="Arial" w:cs="Arial"/>
                      <w:b/>
                      <w:bCs/>
                      <w:color w:val="000000"/>
                      <w:sz w:val="20"/>
                      <w:szCs w:val="20"/>
                    </w:rPr>
                  </w:rPrChange>
                </w:rPr>
                <w:t>1371</w:t>
              </w:r>
            </w:ins>
          </w:p>
        </w:tc>
        <w:tc>
          <w:tcPr>
            <w:tcW w:w="586" w:type="dxa"/>
            <w:tcBorders>
              <w:top w:val="nil"/>
              <w:left w:val="nil"/>
              <w:bottom w:val="single" w:sz="4" w:space="0" w:color="auto"/>
              <w:right w:val="single" w:sz="4" w:space="0" w:color="auto"/>
            </w:tcBorders>
            <w:shd w:val="clear" w:color="000000" w:fill="FFFFFF"/>
            <w:noWrap/>
            <w:vAlign w:val="bottom"/>
            <w:hideMark/>
          </w:tcPr>
          <w:p w14:paraId="0FC47F0B" w14:textId="16FD1C96" w:rsidR="00AA0102" w:rsidRPr="005858C1" w:rsidRDefault="00AA0102" w:rsidP="00AA0102">
            <w:pPr>
              <w:spacing w:after="0" w:line="240" w:lineRule="auto"/>
              <w:jc w:val="center"/>
              <w:rPr>
                <w:ins w:id="21789" w:author="Hardik Malhotra" w:date="2021-09-30T23:28:00Z"/>
                <w:rFonts w:ascii="Verdana" w:eastAsia="Times New Roman" w:hAnsi="Verdana" w:cs="Times New Roman"/>
                <w:color w:val="000000"/>
                <w:sz w:val="10"/>
                <w:szCs w:val="10"/>
                <w:lang w:val="en-US"/>
              </w:rPr>
            </w:pPr>
            <w:ins w:id="21790" w:author="Hardik Malhotra" w:date="2021-09-30T23:28:00Z">
              <w:r w:rsidRPr="00AA0102">
                <w:rPr>
                  <w:rFonts w:ascii="Verdana" w:hAnsi="Verdana" w:cs="Arial"/>
                  <w:color w:val="000000"/>
                  <w:sz w:val="10"/>
                  <w:szCs w:val="10"/>
                  <w:rPrChange w:id="21791" w:author="Hardik Malhotra" w:date="2021-09-30T23:29:00Z">
                    <w:rPr>
                      <w:rFonts w:ascii="Arial" w:hAnsi="Arial" w:cs="Arial"/>
                      <w:b/>
                      <w:bCs/>
                      <w:color w:val="000000"/>
                      <w:sz w:val="20"/>
                      <w:szCs w:val="20"/>
                    </w:rPr>
                  </w:rPrChange>
                </w:rPr>
                <w:t>1458</w:t>
              </w:r>
            </w:ins>
          </w:p>
        </w:tc>
        <w:tc>
          <w:tcPr>
            <w:tcW w:w="586" w:type="dxa"/>
            <w:tcBorders>
              <w:top w:val="nil"/>
              <w:left w:val="nil"/>
              <w:bottom w:val="single" w:sz="4" w:space="0" w:color="auto"/>
              <w:right w:val="single" w:sz="4" w:space="0" w:color="auto"/>
            </w:tcBorders>
            <w:shd w:val="clear" w:color="000000" w:fill="FFFFFF"/>
            <w:noWrap/>
            <w:vAlign w:val="bottom"/>
            <w:hideMark/>
          </w:tcPr>
          <w:p w14:paraId="004A768F" w14:textId="7D817719" w:rsidR="00AA0102" w:rsidRPr="005858C1" w:rsidRDefault="00AA0102" w:rsidP="00AA0102">
            <w:pPr>
              <w:spacing w:after="0" w:line="240" w:lineRule="auto"/>
              <w:jc w:val="center"/>
              <w:rPr>
                <w:ins w:id="21792" w:author="Hardik Malhotra" w:date="2021-09-30T23:28:00Z"/>
                <w:rFonts w:ascii="Verdana" w:eastAsia="Times New Roman" w:hAnsi="Verdana" w:cs="Times New Roman"/>
                <w:color w:val="000000"/>
                <w:sz w:val="10"/>
                <w:szCs w:val="10"/>
                <w:lang w:val="en-US"/>
              </w:rPr>
            </w:pPr>
            <w:ins w:id="21793" w:author="Hardik Malhotra" w:date="2021-09-30T23:28:00Z">
              <w:r w:rsidRPr="00AA0102">
                <w:rPr>
                  <w:rFonts w:ascii="Verdana" w:hAnsi="Verdana" w:cs="Arial"/>
                  <w:color w:val="000000"/>
                  <w:sz w:val="10"/>
                  <w:szCs w:val="10"/>
                  <w:rPrChange w:id="21794" w:author="Hardik Malhotra" w:date="2021-09-30T23:29:00Z">
                    <w:rPr>
                      <w:rFonts w:ascii="Arial" w:hAnsi="Arial" w:cs="Arial"/>
                      <w:b/>
                      <w:bCs/>
                      <w:color w:val="000000"/>
                      <w:sz w:val="20"/>
                      <w:szCs w:val="20"/>
                    </w:rPr>
                  </w:rPrChange>
                </w:rPr>
                <w:t>1539</w:t>
              </w:r>
            </w:ins>
          </w:p>
        </w:tc>
        <w:tc>
          <w:tcPr>
            <w:tcW w:w="586" w:type="dxa"/>
            <w:tcBorders>
              <w:top w:val="nil"/>
              <w:left w:val="nil"/>
              <w:bottom w:val="single" w:sz="4" w:space="0" w:color="auto"/>
              <w:right w:val="single" w:sz="4" w:space="0" w:color="auto"/>
            </w:tcBorders>
            <w:shd w:val="clear" w:color="000000" w:fill="FFFFFF"/>
            <w:noWrap/>
            <w:vAlign w:val="bottom"/>
            <w:hideMark/>
          </w:tcPr>
          <w:p w14:paraId="43B2E9D9" w14:textId="567B6382" w:rsidR="00AA0102" w:rsidRPr="005858C1" w:rsidRDefault="00AA0102" w:rsidP="00AA0102">
            <w:pPr>
              <w:spacing w:after="0" w:line="240" w:lineRule="auto"/>
              <w:jc w:val="center"/>
              <w:rPr>
                <w:ins w:id="21795" w:author="Hardik Malhotra" w:date="2021-09-30T23:28:00Z"/>
                <w:rFonts w:ascii="Verdana" w:eastAsia="Times New Roman" w:hAnsi="Verdana" w:cs="Times New Roman"/>
                <w:color w:val="000000"/>
                <w:sz w:val="10"/>
                <w:szCs w:val="10"/>
                <w:lang w:val="en-US"/>
              </w:rPr>
            </w:pPr>
            <w:ins w:id="21796" w:author="Hardik Malhotra" w:date="2021-09-30T23:28:00Z">
              <w:r w:rsidRPr="00AA0102">
                <w:rPr>
                  <w:rFonts w:ascii="Verdana" w:hAnsi="Verdana" w:cs="Arial"/>
                  <w:color w:val="000000"/>
                  <w:sz w:val="10"/>
                  <w:szCs w:val="10"/>
                  <w:rPrChange w:id="21797" w:author="Hardik Malhotra" w:date="2021-09-30T23:29:00Z">
                    <w:rPr>
                      <w:rFonts w:ascii="Arial" w:hAnsi="Arial" w:cs="Arial"/>
                      <w:b/>
                      <w:bCs/>
                      <w:color w:val="000000"/>
                      <w:sz w:val="20"/>
                      <w:szCs w:val="20"/>
                    </w:rPr>
                  </w:rPrChange>
                </w:rPr>
                <w:t>1620</w:t>
              </w:r>
            </w:ins>
          </w:p>
        </w:tc>
        <w:tc>
          <w:tcPr>
            <w:tcW w:w="586" w:type="dxa"/>
            <w:tcBorders>
              <w:top w:val="nil"/>
              <w:left w:val="nil"/>
              <w:bottom w:val="single" w:sz="4" w:space="0" w:color="auto"/>
              <w:right w:val="single" w:sz="4" w:space="0" w:color="auto"/>
            </w:tcBorders>
            <w:shd w:val="clear" w:color="000000" w:fill="FFFFFF"/>
            <w:noWrap/>
            <w:vAlign w:val="bottom"/>
            <w:hideMark/>
          </w:tcPr>
          <w:p w14:paraId="41C1EF84" w14:textId="1F24912F" w:rsidR="00AA0102" w:rsidRPr="005858C1" w:rsidRDefault="00AA0102" w:rsidP="00AA0102">
            <w:pPr>
              <w:spacing w:after="0" w:line="240" w:lineRule="auto"/>
              <w:jc w:val="center"/>
              <w:rPr>
                <w:ins w:id="21798" w:author="Hardik Malhotra" w:date="2021-09-30T23:28:00Z"/>
                <w:rFonts w:ascii="Verdana" w:eastAsia="Times New Roman" w:hAnsi="Verdana" w:cs="Times New Roman"/>
                <w:color w:val="000000"/>
                <w:sz w:val="10"/>
                <w:szCs w:val="10"/>
                <w:lang w:val="en-US"/>
              </w:rPr>
            </w:pPr>
            <w:ins w:id="21799" w:author="Hardik Malhotra" w:date="2021-09-30T23:28:00Z">
              <w:r w:rsidRPr="00AA0102">
                <w:rPr>
                  <w:rFonts w:ascii="Verdana" w:hAnsi="Verdana" w:cs="Arial"/>
                  <w:color w:val="000000"/>
                  <w:sz w:val="10"/>
                  <w:szCs w:val="10"/>
                  <w:rPrChange w:id="21800" w:author="Hardik Malhotra" w:date="2021-09-30T23:29:00Z">
                    <w:rPr>
                      <w:rFonts w:ascii="Arial" w:hAnsi="Arial" w:cs="Arial"/>
                      <w:b/>
                      <w:bCs/>
                      <w:color w:val="000000"/>
                      <w:sz w:val="20"/>
                      <w:szCs w:val="20"/>
                    </w:rPr>
                  </w:rPrChange>
                </w:rPr>
                <w:t>1702</w:t>
              </w:r>
            </w:ins>
          </w:p>
        </w:tc>
        <w:tc>
          <w:tcPr>
            <w:tcW w:w="586" w:type="dxa"/>
            <w:tcBorders>
              <w:top w:val="nil"/>
              <w:left w:val="nil"/>
              <w:bottom w:val="single" w:sz="4" w:space="0" w:color="auto"/>
              <w:right w:val="single" w:sz="4" w:space="0" w:color="auto"/>
            </w:tcBorders>
            <w:shd w:val="clear" w:color="000000" w:fill="FFFFFF"/>
            <w:noWrap/>
            <w:vAlign w:val="bottom"/>
            <w:hideMark/>
          </w:tcPr>
          <w:p w14:paraId="480E8055" w14:textId="05D0FD85" w:rsidR="00AA0102" w:rsidRPr="005858C1" w:rsidRDefault="00AA0102" w:rsidP="00AA0102">
            <w:pPr>
              <w:spacing w:after="0" w:line="240" w:lineRule="auto"/>
              <w:jc w:val="center"/>
              <w:rPr>
                <w:ins w:id="21801" w:author="Hardik Malhotra" w:date="2021-09-30T23:28:00Z"/>
                <w:rFonts w:ascii="Verdana" w:eastAsia="Times New Roman" w:hAnsi="Verdana" w:cs="Times New Roman"/>
                <w:color w:val="000000"/>
                <w:sz w:val="10"/>
                <w:szCs w:val="10"/>
                <w:lang w:val="en-US"/>
              </w:rPr>
            </w:pPr>
            <w:ins w:id="21802" w:author="Hardik Malhotra" w:date="2021-09-30T23:28:00Z">
              <w:r w:rsidRPr="00AA0102">
                <w:rPr>
                  <w:rFonts w:ascii="Verdana" w:hAnsi="Verdana" w:cs="Arial"/>
                  <w:color w:val="000000"/>
                  <w:sz w:val="10"/>
                  <w:szCs w:val="10"/>
                  <w:rPrChange w:id="21803" w:author="Hardik Malhotra" w:date="2021-09-30T23:29:00Z">
                    <w:rPr>
                      <w:rFonts w:ascii="Arial" w:hAnsi="Arial" w:cs="Arial"/>
                      <w:b/>
                      <w:bCs/>
                      <w:color w:val="000000"/>
                      <w:sz w:val="20"/>
                      <w:szCs w:val="20"/>
                    </w:rPr>
                  </w:rPrChange>
                </w:rPr>
                <w:t>1787</w:t>
              </w:r>
            </w:ins>
          </w:p>
        </w:tc>
        <w:tc>
          <w:tcPr>
            <w:tcW w:w="586" w:type="dxa"/>
            <w:tcBorders>
              <w:top w:val="nil"/>
              <w:left w:val="nil"/>
              <w:bottom w:val="single" w:sz="4" w:space="0" w:color="auto"/>
              <w:right w:val="single" w:sz="4" w:space="0" w:color="auto"/>
            </w:tcBorders>
            <w:shd w:val="clear" w:color="000000" w:fill="FFFFFF"/>
            <w:noWrap/>
            <w:vAlign w:val="bottom"/>
            <w:hideMark/>
          </w:tcPr>
          <w:p w14:paraId="6F5E0D80" w14:textId="6F915F79" w:rsidR="00AA0102" w:rsidRPr="005858C1" w:rsidRDefault="00AA0102" w:rsidP="00AA0102">
            <w:pPr>
              <w:spacing w:after="0" w:line="240" w:lineRule="auto"/>
              <w:jc w:val="center"/>
              <w:rPr>
                <w:ins w:id="21804" w:author="Hardik Malhotra" w:date="2021-09-30T23:28:00Z"/>
                <w:rFonts w:ascii="Verdana" w:eastAsia="Times New Roman" w:hAnsi="Verdana" w:cs="Times New Roman"/>
                <w:color w:val="000000"/>
                <w:sz w:val="10"/>
                <w:szCs w:val="10"/>
                <w:lang w:val="en-US"/>
              </w:rPr>
            </w:pPr>
            <w:ins w:id="21805" w:author="Hardik Malhotra" w:date="2021-09-30T23:28:00Z">
              <w:r w:rsidRPr="00AA0102">
                <w:rPr>
                  <w:rFonts w:ascii="Verdana" w:hAnsi="Verdana" w:cs="Arial"/>
                  <w:color w:val="000000"/>
                  <w:sz w:val="10"/>
                  <w:szCs w:val="10"/>
                  <w:rPrChange w:id="21806" w:author="Hardik Malhotra" w:date="2021-09-30T23:29:00Z">
                    <w:rPr>
                      <w:rFonts w:ascii="Arial" w:hAnsi="Arial" w:cs="Arial"/>
                      <w:b/>
                      <w:bCs/>
                      <w:color w:val="000000"/>
                      <w:sz w:val="20"/>
                      <w:szCs w:val="20"/>
                    </w:rPr>
                  </w:rPrChange>
                </w:rPr>
                <w:t>1872</w:t>
              </w:r>
            </w:ins>
          </w:p>
        </w:tc>
      </w:tr>
      <w:tr w:rsidR="00AA0102" w:rsidRPr="00257590" w14:paraId="462B6841" w14:textId="77777777" w:rsidTr="00092529">
        <w:trPr>
          <w:trHeight w:val="334"/>
          <w:ins w:id="21807" w:author="Hardik Malhotra" w:date="2021-09-30T23:28:00Z"/>
        </w:trPr>
        <w:tc>
          <w:tcPr>
            <w:tcW w:w="966" w:type="dxa"/>
            <w:tcBorders>
              <w:top w:val="nil"/>
              <w:left w:val="single" w:sz="4" w:space="0" w:color="auto"/>
              <w:bottom w:val="single" w:sz="4" w:space="0" w:color="auto"/>
              <w:right w:val="single" w:sz="4" w:space="0" w:color="auto"/>
            </w:tcBorders>
            <w:shd w:val="clear" w:color="000000" w:fill="FFFFFF"/>
            <w:noWrap/>
            <w:vAlign w:val="bottom"/>
            <w:hideMark/>
          </w:tcPr>
          <w:p w14:paraId="4CED5ADE" w14:textId="77777777" w:rsidR="00AA0102" w:rsidRPr="00257590" w:rsidRDefault="00AA0102" w:rsidP="00AA0102">
            <w:pPr>
              <w:spacing w:after="0" w:line="240" w:lineRule="auto"/>
              <w:rPr>
                <w:ins w:id="21808" w:author="Hardik Malhotra" w:date="2021-09-30T23:28:00Z"/>
                <w:rFonts w:ascii="Verdana" w:eastAsia="Times New Roman" w:hAnsi="Verdana" w:cs="Times New Roman"/>
                <w:color w:val="000000"/>
                <w:sz w:val="10"/>
                <w:szCs w:val="10"/>
                <w:lang w:val="en-US"/>
              </w:rPr>
            </w:pPr>
            <w:ins w:id="21809" w:author="Hardik Malhotra" w:date="2021-09-30T23:28:00Z">
              <w:r w:rsidRPr="00257590">
                <w:rPr>
                  <w:rFonts w:ascii="Verdana" w:hAnsi="Verdana"/>
                  <w:color w:val="000000"/>
                  <w:sz w:val="10"/>
                  <w:szCs w:val="10"/>
                </w:rPr>
                <w:t>Semi-Solid</w:t>
              </w:r>
            </w:ins>
          </w:p>
        </w:tc>
        <w:tc>
          <w:tcPr>
            <w:tcW w:w="587" w:type="dxa"/>
            <w:tcBorders>
              <w:top w:val="nil"/>
              <w:left w:val="nil"/>
              <w:bottom w:val="single" w:sz="4" w:space="0" w:color="auto"/>
              <w:right w:val="single" w:sz="4" w:space="0" w:color="auto"/>
            </w:tcBorders>
            <w:shd w:val="clear" w:color="000000" w:fill="FFFFFF"/>
            <w:noWrap/>
            <w:vAlign w:val="bottom"/>
            <w:hideMark/>
          </w:tcPr>
          <w:p w14:paraId="48C3C420" w14:textId="5E92EBA6" w:rsidR="00AA0102" w:rsidRPr="005858C1" w:rsidRDefault="00AA0102" w:rsidP="00AA0102">
            <w:pPr>
              <w:spacing w:after="0" w:line="240" w:lineRule="auto"/>
              <w:jc w:val="center"/>
              <w:rPr>
                <w:ins w:id="21810" w:author="Hardik Malhotra" w:date="2021-09-30T23:28:00Z"/>
                <w:rFonts w:ascii="Verdana" w:eastAsia="Times New Roman" w:hAnsi="Verdana" w:cs="Times New Roman"/>
                <w:color w:val="000000"/>
                <w:sz w:val="10"/>
                <w:szCs w:val="10"/>
                <w:lang w:val="en-US"/>
              </w:rPr>
            </w:pPr>
            <w:ins w:id="21811" w:author="Hardik Malhotra" w:date="2021-09-30T23:28:00Z">
              <w:r w:rsidRPr="00AA0102">
                <w:rPr>
                  <w:rFonts w:ascii="Verdana" w:hAnsi="Verdana" w:cs="Arial"/>
                  <w:color w:val="000000"/>
                  <w:sz w:val="10"/>
                  <w:szCs w:val="10"/>
                  <w:rPrChange w:id="21812" w:author="Hardik Malhotra" w:date="2021-09-30T23:29:00Z">
                    <w:rPr>
                      <w:rFonts w:ascii="Arial" w:hAnsi="Arial" w:cs="Arial"/>
                      <w:b/>
                      <w:bCs/>
                      <w:color w:val="000000"/>
                      <w:sz w:val="20"/>
                      <w:szCs w:val="20"/>
                    </w:rPr>
                  </w:rPrChange>
                </w:rPr>
                <w:t>135</w:t>
              </w:r>
            </w:ins>
          </w:p>
        </w:tc>
        <w:tc>
          <w:tcPr>
            <w:tcW w:w="587" w:type="dxa"/>
            <w:tcBorders>
              <w:top w:val="nil"/>
              <w:left w:val="nil"/>
              <w:bottom w:val="single" w:sz="4" w:space="0" w:color="auto"/>
              <w:right w:val="single" w:sz="4" w:space="0" w:color="auto"/>
            </w:tcBorders>
            <w:shd w:val="clear" w:color="000000" w:fill="FFFFFF"/>
            <w:noWrap/>
            <w:vAlign w:val="bottom"/>
            <w:hideMark/>
          </w:tcPr>
          <w:p w14:paraId="1947D26C" w14:textId="1F0014D5" w:rsidR="00AA0102" w:rsidRPr="005858C1" w:rsidRDefault="00AA0102" w:rsidP="00AA0102">
            <w:pPr>
              <w:spacing w:after="0" w:line="240" w:lineRule="auto"/>
              <w:jc w:val="center"/>
              <w:rPr>
                <w:ins w:id="21813" w:author="Hardik Malhotra" w:date="2021-09-30T23:28:00Z"/>
                <w:rFonts w:ascii="Verdana" w:eastAsia="Times New Roman" w:hAnsi="Verdana" w:cs="Times New Roman"/>
                <w:color w:val="000000"/>
                <w:sz w:val="10"/>
                <w:szCs w:val="10"/>
                <w:lang w:val="en-US"/>
              </w:rPr>
            </w:pPr>
            <w:ins w:id="21814" w:author="Hardik Malhotra" w:date="2021-09-30T23:28:00Z">
              <w:r w:rsidRPr="00AA0102">
                <w:rPr>
                  <w:rFonts w:ascii="Verdana" w:hAnsi="Verdana" w:cs="Arial"/>
                  <w:color w:val="000000"/>
                  <w:sz w:val="10"/>
                  <w:szCs w:val="10"/>
                  <w:rPrChange w:id="21815" w:author="Hardik Malhotra" w:date="2021-09-30T23:29:00Z">
                    <w:rPr>
                      <w:rFonts w:ascii="Arial" w:hAnsi="Arial" w:cs="Arial"/>
                      <w:b/>
                      <w:bCs/>
                      <w:color w:val="000000"/>
                      <w:sz w:val="20"/>
                      <w:szCs w:val="20"/>
                    </w:rPr>
                  </w:rPrChange>
                </w:rPr>
                <w:t>142</w:t>
              </w:r>
            </w:ins>
          </w:p>
        </w:tc>
        <w:tc>
          <w:tcPr>
            <w:tcW w:w="587" w:type="dxa"/>
            <w:tcBorders>
              <w:top w:val="nil"/>
              <w:left w:val="nil"/>
              <w:bottom w:val="single" w:sz="4" w:space="0" w:color="auto"/>
              <w:right w:val="single" w:sz="4" w:space="0" w:color="auto"/>
            </w:tcBorders>
            <w:shd w:val="clear" w:color="000000" w:fill="FFFFFF"/>
            <w:noWrap/>
            <w:vAlign w:val="bottom"/>
            <w:hideMark/>
          </w:tcPr>
          <w:p w14:paraId="7360480E" w14:textId="6D120D10" w:rsidR="00AA0102" w:rsidRPr="005858C1" w:rsidRDefault="00AA0102" w:rsidP="00AA0102">
            <w:pPr>
              <w:spacing w:after="0" w:line="240" w:lineRule="auto"/>
              <w:jc w:val="center"/>
              <w:rPr>
                <w:ins w:id="21816" w:author="Hardik Malhotra" w:date="2021-09-30T23:28:00Z"/>
                <w:rFonts w:ascii="Verdana" w:eastAsia="Times New Roman" w:hAnsi="Verdana" w:cs="Times New Roman"/>
                <w:color w:val="000000"/>
                <w:sz w:val="10"/>
                <w:szCs w:val="10"/>
                <w:lang w:val="en-US"/>
              </w:rPr>
            </w:pPr>
            <w:ins w:id="21817" w:author="Hardik Malhotra" w:date="2021-09-30T23:28:00Z">
              <w:r w:rsidRPr="00AA0102">
                <w:rPr>
                  <w:rFonts w:ascii="Verdana" w:hAnsi="Verdana" w:cs="Arial"/>
                  <w:color w:val="000000"/>
                  <w:sz w:val="10"/>
                  <w:szCs w:val="10"/>
                  <w:rPrChange w:id="21818" w:author="Hardik Malhotra" w:date="2021-09-30T23:29:00Z">
                    <w:rPr>
                      <w:rFonts w:ascii="Arial" w:hAnsi="Arial" w:cs="Arial"/>
                      <w:b/>
                      <w:bCs/>
                      <w:color w:val="000000"/>
                      <w:sz w:val="20"/>
                      <w:szCs w:val="20"/>
                    </w:rPr>
                  </w:rPrChange>
                </w:rPr>
                <w:t>155</w:t>
              </w:r>
            </w:ins>
          </w:p>
        </w:tc>
        <w:tc>
          <w:tcPr>
            <w:tcW w:w="586" w:type="dxa"/>
            <w:tcBorders>
              <w:top w:val="nil"/>
              <w:left w:val="nil"/>
              <w:bottom w:val="single" w:sz="4" w:space="0" w:color="auto"/>
              <w:right w:val="single" w:sz="4" w:space="0" w:color="auto"/>
            </w:tcBorders>
            <w:shd w:val="clear" w:color="000000" w:fill="FFFFFF"/>
            <w:noWrap/>
            <w:vAlign w:val="bottom"/>
            <w:hideMark/>
          </w:tcPr>
          <w:p w14:paraId="4FB94496" w14:textId="6007EB5F" w:rsidR="00AA0102" w:rsidRPr="005858C1" w:rsidRDefault="00AA0102" w:rsidP="00AA0102">
            <w:pPr>
              <w:spacing w:after="0" w:line="240" w:lineRule="auto"/>
              <w:jc w:val="center"/>
              <w:rPr>
                <w:ins w:id="21819" w:author="Hardik Malhotra" w:date="2021-09-30T23:28:00Z"/>
                <w:rFonts w:ascii="Verdana" w:eastAsia="Times New Roman" w:hAnsi="Verdana" w:cs="Times New Roman"/>
                <w:color w:val="000000"/>
                <w:sz w:val="10"/>
                <w:szCs w:val="10"/>
                <w:lang w:val="en-US"/>
              </w:rPr>
            </w:pPr>
            <w:ins w:id="21820" w:author="Hardik Malhotra" w:date="2021-09-30T23:28:00Z">
              <w:r w:rsidRPr="00AA0102">
                <w:rPr>
                  <w:rFonts w:ascii="Verdana" w:hAnsi="Verdana" w:cs="Arial"/>
                  <w:color w:val="000000"/>
                  <w:sz w:val="10"/>
                  <w:szCs w:val="10"/>
                  <w:rPrChange w:id="21821" w:author="Hardik Malhotra" w:date="2021-09-30T23:29:00Z">
                    <w:rPr>
                      <w:rFonts w:ascii="Arial" w:hAnsi="Arial" w:cs="Arial"/>
                      <w:b/>
                      <w:bCs/>
                      <w:color w:val="000000"/>
                      <w:sz w:val="20"/>
                      <w:szCs w:val="20"/>
                    </w:rPr>
                  </w:rPrChange>
                </w:rPr>
                <w:t>159</w:t>
              </w:r>
            </w:ins>
          </w:p>
        </w:tc>
        <w:tc>
          <w:tcPr>
            <w:tcW w:w="586" w:type="dxa"/>
            <w:tcBorders>
              <w:top w:val="nil"/>
              <w:left w:val="nil"/>
              <w:bottom w:val="single" w:sz="4" w:space="0" w:color="auto"/>
              <w:right w:val="single" w:sz="4" w:space="0" w:color="auto"/>
            </w:tcBorders>
            <w:shd w:val="clear" w:color="000000" w:fill="FFFFFF"/>
            <w:noWrap/>
            <w:vAlign w:val="bottom"/>
            <w:hideMark/>
          </w:tcPr>
          <w:p w14:paraId="1188FFF1" w14:textId="0FEB4CD7" w:rsidR="00AA0102" w:rsidRPr="005858C1" w:rsidRDefault="00AA0102" w:rsidP="00AA0102">
            <w:pPr>
              <w:spacing w:after="0" w:line="240" w:lineRule="auto"/>
              <w:jc w:val="center"/>
              <w:rPr>
                <w:ins w:id="21822" w:author="Hardik Malhotra" w:date="2021-09-30T23:28:00Z"/>
                <w:rFonts w:ascii="Verdana" w:eastAsia="Times New Roman" w:hAnsi="Verdana" w:cs="Times New Roman"/>
                <w:color w:val="000000"/>
                <w:sz w:val="10"/>
                <w:szCs w:val="10"/>
                <w:lang w:val="en-US"/>
              </w:rPr>
            </w:pPr>
            <w:ins w:id="21823" w:author="Hardik Malhotra" w:date="2021-09-30T23:28:00Z">
              <w:r w:rsidRPr="00AA0102">
                <w:rPr>
                  <w:rFonts w:ascii="Verdana" w:hAnsi="Verdana" w:cs="Arial"/>
                  <w:color w:val="000000"/>
                  <w:sz w:val="10"/>
                  <w:szCs w:val="10"/>
                  <w:rPrChange w:id="21824" w:author="Hardik Malhotra" w:date="2021-09-30T23:29:00Z">
                    <w:rPr>
                      <w:rFonts w:ascii="Arial" w:hAnsi="Arial" w:cs="Arial"/>
                      <w:b/>
                      <w:bCs/>
                      <w:color w:val="000000"/>
                      <w:sz w:val="20"/>
                      <w:szCs w:val="20"/>
                    </w:rPr>
                  </w:rPrChange>
                </w:rPr>
                <w:t>168</w:t>
              </w:r>
            </w:ins>
          </w:p>
        </w:tc>
        <w:tc>
          <w:tcPr>
            <w:tcW w:w="586" w:type="dxa"/>
            <w:tcBorders>
              <w:top w:val="nil"/>
              <w:left w:val="nil"/>
              <w:bottom w:val="single" w:sz="4" w:space="0" w:color="auto"/>
              <w:right w:val="single" w:sz="4" w:space="0" w:color="auto"/>
            </w:tcBorders>
            <w:shd w:val="clear" w:color="000000" w:fill="FFFFFF"/>
            <w:noWrap/>
            <w:vAlign w:val="bottom"/>
            <w:hideMark/>
          </w:tcPr>
          <w:p w14:paraId="4FCF8509" w14:textId="11F47C80" w:rsidR="00AA0102" w:rsidRPr="005858C1" w:rsidRDefault="00AA0102" w:rsidP="00AA0102">
            <w:pPr>
              <w:spacing w:after="0" w:line="240" w:lineRule="auto"/>
              <w:jc w:val="center"/>
              <w:rPr>
                <w:ins w:id="21825" w:author="Hardik Malhotra" w:date="2021-09-30T23:28:00Z"/>
                <w:rFonts w:ascii="Verdana" w:eastAsia="Times New Roman" w:hAnsi="Verdana" w:cs="Times New Roman"/>
                <w:color w:val="000000"/>
                <w:sz w:val="10"/>
                <w:szCs w:val="10"/>
                <w:lang w:val="en-US"/>
              </w:rPr>
            </w:pPr>
            <w:ins w:id="21826" w:author="Hardik Malhotra" w:date="2021-09-30T23:28:00Z">
              <w:r w:rsidRPr="00AA0102">
                <w:rPr>
                  <w:rFonts w:ascii="Verdana" w:hAnsi="Verdana" w:cs="Arial"/>
                  <w:color w:val="000000"/>
                  <w:sz w:val="10"/>
                  <w:szCs w:val="10"/>
                  <w:rPrChange w:id="21827" w:author="Hardik Malhotra" w:date="2021-09-30T23:29:00Z">
                    <w:rPr>
                      <w:rFonts w:ascii="Arial" w:hAnsi="Arial" w:cs="Arial"/>
                      <w:b/>
                      <w:bCs/>
                      <w:color w:val="000000"/>
                      <w:sz w:val="20"/>
                      <w:szCs w:val="20"/>
                    </w:rPr>
                  </w:rPrChange>
                </w:rPr>
                <w:t>168</w:t>
              </w:r>
            </w:ins>
          </w:p>
        </w:tc>
        <w:tc>
          <w:tcPr>
            <w:tcW w:w="586" w:type="dxa"/>
            <w:tcBorders>
              <w:top w:val="nil"/>
              <w:left w:val="nil"/>
              <w:bottom w:val="single" w:sz="4" w:space="0" w:color="auto"/>
              <w:right w:val="single" w:sz="4" w:space="0" w:color="auto"/>
            </w:tcBorders>
            <w:shd w:val="clear" w:color="000000" w:fill="FFFFFF"/>
            <w:noWrap/>
            <w:vAlign w:val="bottom"/>
            <w:hideMark/>
          </w:tcPr>
          <w:p w14:paraId="672F84DB" w14:textId="4E637958" w:rsidR="00AA0102" w:rsidRPr="005858C1" w:rsidRDefault="00AA0102" w:rsidP="00AA0102">
            <w:pPr>
              <w:spacing w:after="0" w:line="240" w:lineRule="auto"/>
              <w:jc w:val="center"/>
              <w:rPr>
                <w:ins w:id="21828" w:author="Hardik Malhotra" w:date="2021-09-30T23:28:00Z"/>
                <w:rFonts w:ascii="Verdana" w:eastAsia="Times New Roman" w:hAnsi="Verdana" w:cs="Times New Roman"/>
                <w:color w:val="000000"/>
                <w:sz w:val="10"/>
                <w:szCs w:val="10"/>
                <w:lang w:val="en-US"/>
              </w:rPr>
            </w:pPr>
            <w:ins w:id="21829" w:author="Hardik Malhotra" w:date="2021-09-30T23:28:00Z">
              <w:r w:rsidRPr="00AA0102">
                <w:rPr>
                  <w:rFonts w:ascii="Verdana" w:hAnsi="Verdana" w:cs="Arial"/>
                  <w:color w:val="000000"/>
                  <w:sz w:val="10"/>
                  <w:szCs w:val="10"/>
                  <w:rPrChange w:id="21830" w:author="Hardik Malhotra" w:date="2021-09-30T23:29:00Z">
                    <w:rPr>
                      <w:rFonts w:ascii="Arial" w:hAnsi="Arial" w:cs="Arial"/>
                      <w:b/>
                      <w:bCs/>
                      <w:color w:val="000000"/>
                      <w:sz w:val="20"/>
                      <w:szCs w:val="20"/>
                    </w:rPr>
                  </w:rPrChange>
                </w:rPr>
                <w:t>179</w:t>
              </w:r>
            </w:ins>
          </w:p>
        </w:tc>
        <w:tc>
          <w:tcPr>
            <w:tcW w:w="586" w:type="dxa"/>
            <w:tcBorders>
              <w:top w:val="nil"/>
              <w:left w:val="nil"/>
              <w:bottom w:val="single" w:sz="4" w:space="0" w:color="auto"/>
              <w:right w:val="single" w:sz="4" w:space="0" w:color="auto"/>
            </w:tcBorders>
            <w:shd w:val="clear" w:color="000000" w:fill="FFFFFF"/>
            <w:noWrap/>
            <w:vAlign w:val="bottom"/>
            <w:hideMark/>
          </w:tcPr>
          <w:p w14:paraId="2508B68D" w14:textId="15ADCE21" w:rsidR="00AA0102" w:rsidRPr="005858C1" w:rsidRDefault="00AA0102" w:rsidP="00AA0102">
            <w:pPr>
              <w:spacing w:after="0" w:line="240" w:lineRule="auto"/>
              <w:jc w:val="center"/>
              <w:rPr>
                <w:ins w:id="21831" w:author="Hardik Malhotra" w:date="2021-09-30T23:28:00Z"/>
                <w:rFonts w:ascii="Verdana" w:eastAsia="Times New Roman" w:hAnsi="Verdana" w:cs="Times New Roman"/>
                <w:color w:val="000000"/>
                <w:sz w:val="10"/>
                <w:szCs w:val="10"/>
                <w:lang w:val="en-US"/>
              </w:rPr>
            </w:pPr>
            <w:ins w:id="21832" w:author="Hardik Malhotra" w:date="2021-09-30T23:28:00Z">
              <w:r w:rsidRPr="00AA0102">
                <w:rPr>
                  <w:rFonts w:ascii="Verdana" w:hAnsi="Verdana" w:cs="Arial"/>
                  <w:color w:val="000000"/>
                  <w:sz w:val="10"/>
                  <w:szCs w:val="10"/>
                  <w:rPrChange w:id="21833" w:author="Hardik Malhotra" w:date="2021-09-30T23:29:00Z">
                    <w:rPr>
                      <w:rFonts w:ascii="Arial" w:hAnsi="Arial" w:cs="Arial"/>
                      <w:b/>
                      <w:bCs/>
                      <w:color w:val="000000"/>
                      <w:sz w:val="20"/>
                      <w:szCs w:val="20"/>
                    </w:rPr>
                  </w:rPrChange>
                </w:rPr>
                <w:t>192</w:t>
              </w:r>
            </w:ins>
          </w:p>
        </w:tc>
        <w:tc>
          <w:tcPr>
            <w:tcW w:w="586" w:type="dxa"/>
            <w:tcBorders>
              <w:top w:val="nil"/>
              <w:left w:val="nil"/>
              <w:bottom w:val="single" w:sz="4" w:space="0" w:color="auto"/>
              <w:right w:val="single" w:sz="4" w:space="0" w:color="auto"/>
            </w:tcBorders>
            <w:shd w:val="clear" w:color="000000" w:fill="FFFFFF"/>
            <w:noWrap/>
            <w:vAlign w:val="bottom"/>
            <w:hideMark/>
          </w:tcPr>
          <w:p w14:paraId="5A5015C3" w14:textId="1BD6A4C3" w:rsidR="00AA0102" w:rsidRPr="005858C1" w:rsidRDefault="00AA0102" w:rsidP="00AA0102">
            <w:pPr>
              <w:spacing w:after="0" w:line="240" w:lineRule="auto"/>
              <w:jc w:val="center"/>
              <w:rPr>
                <w:ins w:id="21834" w:author="Hardik Malhotra" w:date="2021-09-30T23:28:00Z"/>
                <w:rFonts w:ascii="Verdana" w:eastAsia="Times New Roman" w:hAnsi="Verdana" w:cs="Times New Roman"/>
                <w:color w:val="000000"/>
                <w:sz w:val="10"/>
                <w:szCs w:val="10"/>
                <w:lang w:val="en-US"/>
              </w:rPr>
            </w:pPr>
            <w:ins w:id="21835" w:author="Hardik Malhotra" w:date="2021-09-30T23:28:00Z">
              <w:r w:rsidRPr="00AA0102">
                <w:rPr>
                  <w:rFonts w:ascii="Verdana" w:hAnsi="Verdana" w:cs="Arial"/>
                  <w:color w:val="000000"/>
                  <w:sz w:val="10"/>
                  <w:szCs w:val="10"/>
                  <w:rPrChange w:id="21836" w:author="Hardik Malhotra" w:date="2021-09-30T23:29:00Z">
                    <w:rPr>
                      <w:rFonts w:ascii="Arial" w:hAnsi="Arial" w:cs="Arial"/>
                      <w:b/>
                      <w:bCs/>
                      <w:color w:val="000000"/>
                      <w:sz w:val="20"/>
                      <w:szCs w:val="20"/>
                    </w:rPr>
                  </w:rPrChange>
                </w:rPr>
                <w:t>204</w:t>
              </w:r>
            </w:ins>
          </w:p>
        </w:tc>
        <w:tc>
          <w:tcPr>
            <w:tcW w:w="586" w:type="dxa"/>
            <w:tcBorders>
              <w:top w:val="nil"/>
              <w:left w:val="nil"/>
              <w:bottom w:val="single" w:sz="4" w:space="0" w:color="auto"/>
              <w:right w:val="single" w:sz="4" w:space="0" w:color="auto"/>
            </w:tcBorders>
            <w:shd w:val="clear" w:color="000000" w:fill="FFFFFF"/>
            <w:noWrap/>
            <w:vAlign w:val="bottom"/>
            <w:hideMark/>
          </w:tcPr>
          <w:p w14:paraId="4D5FD22D" w14:textId="61EDA9F9" w:rsidR="00AA0102" w:rsidRPr="005858C1" w:rsidRDefault="00AA0102" w:rsidP="00AA0102">
            <w:pPr>
              <w:spacing w:after="0" w:line="240" w:lineRule="auto"/>
              <w:jc w:val="center"/>
              <w:rPr>
                <w:ins w:id="21837" w:author="Hardik Malhotra" w:date="2021-09-30T23:28:00Z"/>
                <w:rFonts w:ascii="Verdana" w:eastAsia="Times New Roman" w:hAnsi="Verdana" w:cs="Times New Roman"/>
                <w:color w:val="000000"/>
                <w:sz w:val="10"/>
                <w:szCs w:val="10"/>
                <w:lang w:val="en-US"/>
              </w:rPr>
            </w:pPr>
            <w:ins w:id="21838" w:author="Hardik Malhotra" w:date="2021-09-30T23:28:00Z">
              <w:r w:rsidRPr="00AA0102">
                <w:rPr>
                  <w:rFonts w:ascii="Verdana" w:hAnsi="Verdana" w:cs="Arial"/>
                  <w:color w:val="000000"/>
                  <w:sz w:val="10"/>
                  <w:szCs w:val="10"/>
                  <w:rPrChange w:id="21839" w:author="Hardik Malhotra" w:date="2021-09-30T23:29:00Z">
                    <w:rPr>
                      <w:rFonts w:ascii="Arial" w:hAnsi="Arial" w:cs="Arial"/>
                      <w:b/>
                      <w:bCs/>
                      <w:color w:val="000000"/>
                      <w:sz w:val="20"/>
                      <w:szCs w:val="20"/>
                    </w:rPr>
                  </w:rPrChange>
                </w:rPr>
                <w:t>217</w:t>
              </w:r>
            </w:ins>
          </w:p>
        </w:tc>
        <w:tc>
          <w:tcPr>
            <w:tcW w:w="586" w:type="dxa"/>
            <w:tcBorders>
              <w:top w:val="nil"/>
              <w:left w:val="nil"/>
              <w:bottom w:val="single" w:sz="4" w:space="0" w:color="auto"/>
              <w:right w:val="single" w:sz="4" w:space="0" w:color="auto"/>
            </w:tcBorders>
            <w:shd w:val="clear" w:color="000000" w:fill="FFFFFF"/>
            <w:noWrap/>
            <w:vAlign w:val="bottom"/>
            <w:hideMark/>
          </w:tcPr>
          <w:p w14:paraId="700ED73F" w14:textId="633BF69E" w:rsidR="00AA0102" w:rsidRPr="005858C1" w:rsidRDefault="00AA0102" w:rsidP="00AA0102">
            <w:pPr>
              <w:spacing w:after="0" w:line="240" w:lineRule="auto"/>
              <w:jc w:val="center"/>
              <w:rPr>
                <w:ins w:id="21840" w:author="Hardik Malhotra" w:date="2021-09-30T23:28:00Z"/>
                <w:rFonts w:ascii="Verdana" w:eastAsia="Times New Roman" w:hAnsi="Verdana" w:cs="Times New Roman"/>
                <w:color w:val="000000"/>
                <w:sz w:val="10"/>
                <w:szCs w:val="10"/>
                <w:lang w:val="en-US"/>
              </w:rPr>
            </w:pPr>
            <w:ins w:id="21841" w:author="Hardik Malhotra" w:date="2021-09-30T23:28:00Z">
              <w:r w:rsidRPr="00AA0102">
                <w:rPr>
                  <w:rFonts w:ascii="Verdana" w:hAnsi="Verdana" w:cs="Arial"/>
                  <w:color w:val="000000"/>
                  <w:sz w:val="10"/>
                  <w:szCs w:val="10"/>
                  <w:rPrChange w:id="21842" w:author="Hardik Malhotra" w:date="2021-09-30T23:29:00Z">
                    <w:rPr>
                      <w:rFonts w:ascii="Arial" w:hAnsi="Arial" w:cs="Arial"/>
                      <w:b/>
                      <w:bCs/>
                      <w:color w:val="000000"/>
                      <w:sz w:val="20"/>
                      <w:szCs w:val="20"/>
                    </w:rPr>
                  </w:rPrChange>
                </w:rPr>
                <w:t>229</w:t>
              </w:r>
            </w:ins>
          </w:p>
        </w:tc>
        <w:tc>
          <w:tcPr>
            <w:tcW w:w="586" w:type="dxa"/>
            <w:tcBorders>
              <w:top w:val="nil"/>
              <w:left w:val="nil"/>
              <w:bottom w:val="single" w:sz="4" w:space="0" w:color="auto"/>
              <w:right w:val="single" w:sz="4" w:space="0" w:color="auto"/>
            </w:tcBorders>
            <w:shd w:val="clear" w:color="000000" w:fill="FFFFFF"/>
            <w:noWrap/>
            <w:vAlign w:val="bottom"/>
            <w:hideMark/>
          </w:tcPr>
          <w:p w14:paraId="04646FFF" w14:textId="205B75B1" w:rsidR="00AA0102" w:rsidRPr="005858C1" w:rsidRDefault="00AA0102" w:rsidP="00AA0102">
            <w:pPr>
              <w:spacing w:after="0" w:line="240" w:lineRule="auto"/>
              <w:jc w:val="center"/>
              <w:rPr>
                <w:ins w:id="21843" w:author="Hardik Malhotra" w:date="2021-09-30T23:28:00Z"/>
                <w:rFonts w:ascii="Verdana" w:eastAsia="Times New Roman" w:hAnsi="Verdana" w:cs="Times New Roman"/>
                <w:color w:val="000000"/>
                <w:sz w:val="10"/>
                <w:szCs w:val="10"/>
                <w:lang w:val="en-US"/>
              </w:rPr>
            </w:pPr>
            <w:ins w:id="21844" w:author="Hardik Malhotra" w:date="2021-09-30T23:28:00Z">
              <w:r w:rsidRPr="00AA0102">
                <w:rPr>
                  <w:rFonts w:ascii="Verdana" w:hAnsi="Verdana" w:cs="Arial"/>
                  <w:color w:val="000000"/>
                  <w:sz w:val="10"/>
                  <w:szCs w:val="10"/>
                  <w:rPrChange w:id="21845" w:author="Hardik Malhotra" w:date="2021-09-30T23:29:00Z">
                    <w:rPr>
                      <w:rFonts w:ascii="Arial" w:hAnsi="Arial" w:cs="Arial"/>
                      <w:b/>
                      <w:bCs/>
                      <w:color w:val="000000"/>
                      <w:sz w:val="20"/>
                      <w:szCs w:val="20"/>
                    </w:rPr>
                  </w:rPrChange>
                </w:rPr>
                <w:t>241</w:t>
              </w:r>
            </w:ins>
          </w:p>
        </w:tc>
        <w:tc>
          <w:tcPr>
            <w:tcW w:w="586" w:type="dxa"/>
            <w:tcBorders>
              <w:top w:val="nil"/>
              <w:left w:val="nil"/>
              <w:bottom w:val="single" w:sz="4" w:space="0" w:color="auto"/>
              <w:right w:val="single" w:sz="4" w:space="0" w:color="auto"/>
            </w:tcBorders>
            <w:shd w:val="clear" w:color="000000" w:fill="FFFFFF"/>
            <w:noWrap/>
            <w:vAlign w:val="bottom"/>
            <w:hideMark/>
          </w:tcPr>
          <w:p w14:paraId="1C293087" w14:textId="04076AD9" w:rsidR="00AA0102" w:rsidRPr="005858C1" w:rsidRDefault="00AA0102" w:rsidP="00AA0102">
            <w:pPr>
              <w:spacing w:after="0" w:line="240" w:lineRule="auto"/>
              <w:jc w:val="center"/>
              <w:rPr>
                <w:ins w:id="21846" w:author="Hardik Malhotra" w:date="2021-09-30T23:28:00Z"/>
                <w:rFonts w:ascii="Verdana" w:eastAsia="Times New Roman" w:hAnsi="Verdana" w:cs="Times New Roman"/>
                <w:color w:val="000000"/>
                <w:sz w:val="10"/>
                <w:szCs w:val="10"/>
                <w:lang w:val="en-US"/>
              </w:rPr>
            </w:pPr>
            <w:ins w:id="21847" w:author="Hardik Malhotra" w:date="2021-09-30T23:28:00Z">
              <w:r w:rsidRPr="00AA0102">
                <w:rPr>
                  <w:rFonts w:ascii="Verdana" w:hAnsi="Verdana" w:cs="Arial"/>
                  <w:color w:val="000000"/>
                  <w:sz w:val="10"/>
                  <w:szCs w:val="10"/>
                  <w:rPrChange w:id="21848" w:author="Hardik Malhotra" w:date="2021-09-30T23:29:00Z">
                    <w:rPr>
                      <w:rFonts w:ascii="Arial" w:hAnsi="Arial" w:cs="Arial"/>
                      <w:b/>
                      <w:bCs/>
                      <w:color w:val="000000"/>
                      <w:sz w:val="20"/>
                      <w:szCs w:val="20"/>
                    </w:rPr>
                  </w:rPrChange>
                </w:rPr>
                <w:t>252</w:t>
              </w:r>
            </w:ins>
          </w:p>
        </w:tc>
        <w:tc>
          <w:tcPr>
            <w:tcW w:w="586" w:type="dxa"/>
            <w:tcBorders>
              <w:top w:val="nil"/>
              <w:left w:val="nil"/>
              <w:bottom w:val="single" w:sz="4" w:space="0" w:color="auto"/>
              <w:right w:val="single" w:sz="4" w:space="0" w:color="auto"/>
            </w:tcBorders>
            <w:shd w:val="clear" w:color="000000" w:fill="FFFFFF"/>
            <w:noWrap/>
            <w:vAlign w:val="bottom"/>
            <w:hideMark/>
          </w:tcPr>
          <w:p w14:paraId="733768EE" w14:textId="687A4AEC" w:rsidR="00AA0102" w:rsidRPr="005858C1" w:rsidRDefault="00AA0102" w:rsidP="00AA0102">
            <w:pPr>
              <w:spacing w:after="0" w:line="240" w:lineRule="auto"/>
              <w:jc w:val="center"/>
              <w:rPr>
                <w:ins w:id="21849" w:author="Hardik Malhotra" w:date="2021-09-30T23:28:00Z"/>
                <w:rFonts w:ascii="Verdana" w:eastAsia="Times New Roman" w:hAnsi="Verdana" w:cs="Times New Roman"/>
                <w:color w:val="000000"/>
                <w:sz w:val="10"/>
                <w:szCs w:val="10"/>
                <w:lang w:val="en-US"/>
              </w:rPr>
            </w:pPr>
            <w:ins w:id="21850" w:author="Hardik Malhotra" w:date="2021-09-30T23:28:00Z">
              <w:r w:rsidRPr="00AA0102">
                <w:rPr>
                  <w:rFonts w:ascii="Verdana" w:hAnsi="Verdana" w:cs="Arial"/>
                  <w:color w:val="000000"/>
                  <w:sz w:val="10"/>
                  <w:szCs w:val="10"/>
                  <w:rPrChange w:id="21851" w:author="Hardik Malhotra" w:date="2021-09-30T23:29:00Z">
                    <w:rPr>
                      <w:rFonts w:ascii="Arial" w:hAnsi="Arial" w:cs="Arial"/>
                      <w:b/>
                      <w:bCs/>
                      <w:color w:val="000000"/>
                      <w:sz w:val="20"/>
                      <w:szCs w:val="20"/>
                    </w:rPr>
                  </w:rPrChange>
                </w:rPr>
                <w:t>263</w:t>
              </w:r>
            </w:ins>
          </w:p>
        </w:tc>
        <w:tc>
          <w:tcPr>
            <w:tcW w:w="586" w:type="dxa"/>
            <w:tcBorders>
              <w:top w:val="nil"/>
              <w:left w:val="nil"/>
              <w:bottom w:val="single" w:sz="4" w:space="0" w:color="auto"/>
              <w:right w:val="single" w:sz="4" w:space="0" w:color="auto"/>
            </w:tcBorders>
            <w:shd w:val="clear" w:color="000000" w:fill="FFFFFF"/>
            <w:noWrap/>
            <w:vAlign w:val="bottom"/>
            <w:hideMark/>
          </w:tcPr>
          <w:p w14:paraId="2FC17403" w14:textId="2EB57D31" w:rsidR="00AA0102" w:rsidRPr="005858C1" w:rsidRDefault="00AA0102" w:rsidP="00AA0102">
            <w:pPr>
              <w:spacing w:after="0" w:line="240" w:lineRule="auto"/>
              <w:jc w:val="center"/>
              <w:rPr>
                <w:ins w:id="21852" w:author="Hardik Malhotra" w:date="2021-09-30T23:28:00Z"/>
                <w:rFonts w:ascii="Verdana" w:eastAsia="Times New Roman" w:hAnsi="Verdana" w:cs="Times New Roman"/>
                <w:color w:val="000000"/>
                <w:sz w:val="10"/>
                <w:szCs w:val="10"/>
                <w:lang w:val="en-US"/>
              </w:rPr>
            </w:pPr>
            <w:ins w:id="21853" w:author="Hardik Malhotra" w:date="2021-09-30T23:28:00Z">
              <w:r w:rsidRPr="00AA0102">
                <w:rPr>
                  <w:rFonts w:ascii="Verdana" w:hAnsi="Verdana" w:cs="Arial"/>
                  <w:color w:val="000000"/>
                  <w:sz w:val="10"/>
                  <w:szCs w:val="10"/>
                  <w:rPrChange w:id="21854" w:author="Hardik Malhotra" w:date="2021-09-30T23:29:00Z">
                    <w:rPr>
                      <w:rFonts w:ascii="Arial" w:hAnsi="Arial" w:cs="Arial"/>
                      <w:b/>
                      <w:bCs/>
                      <w:color w:val="000000"/>
                      <w:sz w:val="20"/>
                      <w:szCs w:val="20"/>
                    </w:rPr>
                  </w:rPrChange>
                </w:rPr>
                <w:t>274</w:t>
              </w:r>
            </w:ins>
          </w:p>
        </w:tc>
        <w:tc>
          <w:tcPr>
            <w:tcW w:w="586" w:type="dxa"/>
            <w:tcBorders>
              <w:top w:val="nil"/>
              <w:left w:val="nil"/>
              <w:bottom w:val="single" w:sz="4" w:space="0" w:color="auto"/>
              <w:right w:val="single" w:sz="4" w:space="0" w:color="auto"/>
            </w:tcBorders>
            <w:shd w:val="clear" w:color="000000" w:fill="FFFFFF"/>
            <w:noWrap/>
            <w:vAlign w:val="bottom"/>
            <w:hideMark/>
          </w:tcPr>
          <w:p w14:paraId="2B8C732E" w14:textId="59FD001E" w:rsidR="00AA0102" w:rsidRPr="005858C1" w:rsidRDefault="00AA0102" w:rsidP="00AA0102">
            <w:pPr>
              <w:spacing w:after="0" w:line="240" w:lineRule="auto"/>
              <w:jc w:val="center"/>
              <w:rPr>
                <w:ins w:id="21855" w:author="Hardik Malhotra" w:date="2021-09-30T23:28:00Z"/>
                <w:rFonts w:ascii="Verdana" w:eastAsia="Times New Roman" w:hAnsi="Verdana" w:cs="Times New Roman"/>
                <w:color w:val="000000"/>
                <w:sz w:val="10"/>
                <w:szCs w:val="10"/>
                <w:lang w:val="en-US"/>
              </w:rPr>
            </w:pPr>
            <w:ins w:id="21856" w:author="Hardik Malhotra" w:date="2021-09-30T23:28:00Z">
              <w:r w:rsidRPr="00AA0102">
                <w:rPr>
                  <w:rFonts w:ascii="Verdana" w:hAnsi="Verdana" w:cs="Arial"/>
                  <w:color w:val="000000"/>
                  <w:sz w:val="10"/>
                  <w:szCs w:val="10"/>
                  <w:rPrChange w:id="21857" w:author="Hardik Malhotra" w:date="2021-09-30T23:29:00Z">
                    <w:rPr>
                      <w:rFonts w:ascii="Arial" w:hAnsi="Arial" w:cs="Arial"/>
                      <w:b/>
                      <w:bCs/>
                      <w:color w:val="000000"/>
                      <w:sz w:val="20"/>
                      <w:szCs w:val="20"/>
                    </w:rPr>
                  </w:rPrChange>
                </w:rPr>
                <w:t>285</w:t>
              </w:r>
            </w:ins>
          </w:p>
        </w:tc>
      </w:tr>
      <w:tr w:rsidR="00AA0102" w:rsidRPr="00257590" w14:paraId="2170EB7B" w14:textId="77777777" w:rsidTr="00092529">
        <w:trPr>
          <w:trHeight w:val="334"/>
          <w:ins w:id="21858" w:author="Hardik Malhotra" w:date="2021-09-30T23:28:00Z"/>
        </w:trPr>
        <w:tc>
          <w:tcPr>
            <w:tcW w:w="966" w:type="dxa"/>
            <w:tcBorders>
              <w:top w:val="nil"/>
              <w:left w:val="single" w:sz="4" w:space="0" w:color="auto"/>
              <w:bottom w:val="single" w:sz="4" w:space="0" w:color="auto"/>
              <w:right w:val="single" w:sz="4" w:space="0" w:color="auto"/>
            </w:tcBorders>
            <w:shd w:val="clear" w:color="000000" w:fill="FFFFFF"/>
            <w:noWrap/>
            <w:vAlign w:val="bottom"/>
            <w:hideMark/>
          </w:tcPr>
          <w:p w14:paraId="0A4B5677" w14:textId="77777777" w:rsidR="00AA0102" w:rsidRPr="00257590" w:rsidRDefault="00AA0102" w:rsidP="00AA0102">
            <w:pPr>
              <w:spacing w:after="0" w:line="240" w:lineRule="auto"/>
              <w:rPr>
                <w:ins w:id="21859" w:author="Hardik Malhotra" w:date="2021-09-30T23:28:00Z"/>
                <w:rFonts w:ascii="Verdana" w:eastAsia="Times New Roman" w:hAnsi="Verdana" w:cs="Times New Roman"/>
                <w:color w:val="000000"/>
                <w:sz w:val="10"/>
                <w:szCs w:val="10"/>
                <w:lang w:val="en-US"/>
              </w:rPr>
            </w:pPr>
            <w:ins w:id="21860" w:author="Hardik Malhotra" w:date="2021-09-30T23:28:00Z">
              <w:r w:rsidRPr="00257590">
                <w:rPr>
                  <w:rFonts w:ascii="Verdana" w:hAnsi="Verdana"/>
                  <w:color w:val="000000"/>
                  <w:sz w:val="10"/>
                  <w:szCs w:val="10"/>
                </w:rPr>
                <w:t>Solid</w:t>
              </w:r>
            </w:ins>
          </w:p>
        </w:tc>
        <w:tc>
          <w:tcPr>
            <w:tcW w:w="587" w:type="dxa"/>
            <w:tcBorders>
              <w:top w:val="nil"/>
              <w:left w:val="nil"/>
              <w:bottom w:val="single" w:sz="4" w:space="0" w:color="auto"/>
              <w:right w:val="single" w:sz="4" w:space="0" w:color="auto"/>
            </w:tcBorders>
            <w:shd w:val="clear" w:color="000000" w:fill="FFFFFF"/>
            <w:noWrap/>
            <w:vAlign w:val="bottom"/>
            <w:hideMark/>
          </w:tcPr>
          <w:p w14:paraId="0740C656" w14:textId="73C960BA" w:rsidR="00AA0102" w:rsidRPr="005858C1" w:rsidRDefault="00AA0102" w:rsidP="00AA0102">
            <w:pPr>
              <w:spacing w:after="0" w:line="240" w:lineRule="auto"/>
              <w:jc w:val="center"/>
              <w:rPr>
                <w:ins w:id="21861" w:author="Hardik Malhotra" w:date="2021-09-30T23:28:00Z"/>
                <w:rFonts w:ascii="Verdana" w:eastAsia="Times New Roman" w:hAnsi="Verdana" w:cs="Times New Roman"/>
                <w:color w:val="000000"/>
                <w:sz w:val="10"/>
                <w:szCs w:val="10"/>
                <w:lang w:val="en-US"/>
              </w:rPr>
            </w:pPr>
            <w:ins w:id="21862" w:author="Hardik Malhotra" w:date="2021-09-30T23:28:00Z">
              <w:r w:rsidRPr="00AA0102">
                <w:rPr>
                  <w:rFonts w:ascii="Verdana" w:hAnsi="Verdana" w:cs="Arial"/>
                  <w:color w:val="000000"/>
                  <w:sz w:val="10"/>
                  <w:szCs w:val="10"/>
                  <w:rPrChange w:id="21863" w:author="Hardik Malhotra" w:date="2021-09-30T23:29:00Z">
                    <w:rPr>
                      <w:rFonts w:ascii="Arial" w:hAnsi="Arial" w:cs="Arial"/>
                      <w:b/>
                      <w:bCs/>
                      <w:color w:val="000000"/>
                      <w:sz w:val="20"/>
                      <w:szCs w:val="20"/>
                    </w:rPr>
                  </w:rPrChange>
                </w:rPr>
                <w:t>660</w:t>
              </w:r>
            </w:ins>
          </w:p>
        </w:tc>
        <w:tc>
          <w:tcPr>
            <w:tcW w:w="587" w:type="dxa"/>
            <w:tcBorders>
              <w:top w:val="nil"/>
              <w:left w:val="nil"/>
              <w:bottom w:val="single" w:sz="4" w:space="0" w:color="auto"/>
              <w:right w:val="single" w:sz="4" w:space="0" w:color="auto"/>
            </w:tcBorders>
            <w:shd w:val="clear" w:color="000000" w:fill="FFFFFF"/>
            <w:noWrap/>
            <w:vAlign w:val="bottom"/>
            <w:hideMark/>
          </w:tcPr>
          <w:p w14:paraId="5B058012" w14:textId="3D08F879" w:rsidR="00AA0102" w:rsidRPr="005858C1" w:rsidRDefault="00AA0102" w:rsidP="00AA0102">
            <w:pPr>
              <w:spacing w:after="0" w:line="240" w:lineRule="auto"/>
              <w:jc w:val="center"/>
              <w:rPr>
                <w:ins w:id="21864" w:author="Hardik Malhotra" w:date="2021-09-30T23:28:00Z"/>
                <w:rFonts w:ascii="Verdana" w:eastAsia="Times New Roman" w:hAnsi="Verdana" w:cs="Times New Roman"/>
                <w:color w:val="000000"/>
                <w:sz w:val="10"/>
                <w:szCs w:val="10"/>
                <w:lang w:val="en-US"/>
              </w:rPr>
            </w:pPr>
            <w:ins w:id="21865" w:author="Hardik Malhotra" w:date="2021-09-30T23:28:00Z">
              <w:r w:rsidRPr="00AA0102">
                <w:rPr>
                  <w:rFonts w:ascii="Verdana" w:hAnsi="Verdana" w:cs="Arial"/>
                  <w:color w:val="000000"/>
                  <w:sz w:val="10"/>
                  <w:szCs w:val="10"/>
                  <w:rPrChange w:id="21866" w:author="Hardik Malhotra" w:date="2021-09-30T23:29:00Z">
                    <w:rPr>
                      <w:rFonts w:ascii="Arial" w:hAnsi="Arial" w:cs="Arial"/>
                      <w:b/>
                      <w:bCs/>
                      <w:color w:val="000000"/>
                      <w:sz w:val="20"/>
                      <w:szCs w:val="20"/>
                    </w:rPr>
                  </w:rPrChange>
                </w:rPr>
                <w:t>692</w:t>
              </w:r>
            </w:ins>
          </w:p>
        </w:tc>
        <w:tc>
          <w:tcPr>
            <w:tcW w:w="587" w:type="dxa"/>
            <w:tcBorders>
              <w:top w:val="nil"/>
              <w:left w:val="nil"/>
              <w:bottom w:val="single" w:sz="4" w:space="0" w:color="auto"/>
              <w:right w:val="single" w:sz="4" w:space="0" w:color="auto"/>
            </w:tcBorders>
            <w:shd w:val="clear" w:color="000000" w:fill="FFFFFF"/>
            <w:noWrap/>
            <w:vAlign w:val="bottom"/>
            <w:hideMark/>
          </w:tcPr>
          <w:p w14:paraId="7D0F2088" w14:textId="21726F0D" w:rsidR="00AA0102" w:rsidRPr="005858C1" w:rsidRDefault="00AA0102" w:rsidP="00AA0102">
            <w:pPr>
              <w:spacing w:after="0" w:line="240" w:lineRule="auto"/>
              <w:jc w:val="center"/>
              <w:rPr>
                <w:ins w:id="21867" w:author="Hardik Malhotra" w:date="2021-09-30T23:28:00Z"/>
                <w:rFonts w:ascii="Verdana" w:eastAsia="Times New Roman" w:hAnsi="Verdana" w:cs="Times New Roman"/>
                <w:color w:val="000000"/>
                <w:sz w:val="10"/>
                <w:szCs w:val="10"/>
                <w:lang w:val="en-US"/>
              </w:rPr>
            </w:pPr>
            <w:ins w:id="21868" w:author="Hardik Malhotra" w:date="2021-09-30T23:28:00Z">
              <w:r w:rsidRPr="00AA0102">
                <w:rPr>
                  <w:rFonts w:ascii="Verdana" w:hAnsi="Verdana" w:cs="Arial"/>
                  <w:color w:val="000000"/>
                  <w:sz w:val="10"/>
                  <w:szCs w:val="10"/>
                  <w:rPrChange w:id="21869" w:author="Hardik Malhotra" w:date="2021-09-30T23:29:00Z">
                    <w:rPr>
                      <w:rFonts w:ascii="Arial" w:hAnsi="Arial" w:cs="Arial"/>
                      <w:b/>
                      <w:bCs/>
                      <w:color w:val="000000"/>
                      <w:sz w:val="20"/>
                      <w:szCs w:val="20"/>
                    </w:rPr>
                  </w:rPrChange>
                </w:rPr>
                <w:t>774</w:t>
              </w:r>
            </w:ins>
          </w:p>
        </w:tc>
        <w:tc>
          <w:tcPr>
            <w:tcW w:w="586" w:type="dxa"/>
            <w:tcBorders>
              <w:top w:val="nil"/>
              <w:left w:val="nil"/>
              <w:bottom w:val="single" w:sz="4" w:space="0" w:color="auto"/>
              <w:right w:val="single" w:sz="4" w:space="0" w:color="auto"/>
            </w:tcBorders>
            <w:shd w:val="clear" w:color="000000" w:fill="FFFFFF"/>
            <w:noWrap/>
            <w:vAlign w:val="bottom"/>
            <w:hideMark/>
          </w:tcPr>
          <w:p w14:paraId="485FF41F" w14:textId="2EE7A7E5" w:rsidR="00AA0102" w:rsidRPr="005858C1" w:rsidRDefault="00AA0102" w:rsidP="00AA0102">
            <w:pPr>
              <w:spacing w:after="0" w:line="240" w:lineRule="auto"/>
              <w:jc w:val="center"/>
              <w:rPr>
                <w:ins w:id="21870" w:author="Hardik Malhotra" w:date="2021-09-30T23:28:00Z"/>
                <w:rFonts w:ascii="Verdana" w:eastAsia="Times New Roman" w:hAnsi="Verdana" w:cs="Times New Roman"/>
                <w:color w:val="000000"/>
                <w:sz w:val="10"/>
                <w:szCs w:val="10"/>
                <w:lang w:val="en-US"/>
              </w:rPr>
            </w:pPr>
            <w:ins w:id="21871" w:author="Hardik Malhotra" w:date="2021-09-30T23:28:00Z">
              <w:r w:rsidRPr="00AA0102">
                <w:rPr>
                  <w:rFonts w:ascii="Verdana" w:hAnsi="Verdana" w:cs="Arial"/>
                  <w:color w:val="000000"/>
                  <w:sz w:val="10"/>
                  <w:szCs w:val="10"/>
                  <w:rPrChange w:id="21872" w:author="Hardik Malhotra" w:date="2021-09-30T23:29:00Z">
                    <w:rPr>
                      <w:rFonts w:ascii="Arial" w:hAnsi="Arial" w:cs="Arial"/>
                      <w:b/>
                      <w:bCs/>
                      <w:color w:val="000000"/>
                      <w:sz w:val="20"/>
                      <w:szCs w:val="20"/>
                    </w:rPr>
                  </w:rPrChange>
                </w:rPr>
                <w:t>794</w:t>
              </w:r>
            </w:ins>
          </w:p>
        </w:tc>
        <w:tc>
          <w:tcPr>
            <w:tcW w:w="586" w:type="dxa"/>
            <w:tcBorders>
              <w:top w:val="nil"/>
              <w:left w:val="nil"/>
              <w:bottom w:val="single" w:sz="4" w:space="0" w:color="auto"/>
              <w:right w:val="single" w:sz="4" w:space="0" w:color="auto"/>
            </w:tcBorders>
            <w:shd w:val="clear" w:color="000000" w:fill="FFFFFF"/>
            <w:noWrap/>
            <w:vAlign w:val="bottom"/>
            <w:hideMark/>
          </w:tcPr>
          <w:p w14:paraId="242526B3" w14:textId="6CCE78F3" w:rsidR="00AA0102" w:rsidRPr="005858C1" w:rsidRDefault="00AA0102" w:rsidP="00AA0102">
            <w:pPr>
              <w:spacing w:after="0" w:line="240" w:lineRule="auto"/>
              <w:jc w:val="center"/>
              <w:rPr>
                <w:ins w:id="21873" w:author="Hardik Malhotra" w:date="2021-09-30T23:28:00Z"/>
                <w:rFonts w:ascii="Verdana" w:eastAsia="Times New Roman" w:hAnsi="Verdana" w:cs="Times New Roman"/>
                <w:color w:val="000000"/>
                <w:sz w:val="10"/>
                <w:szCs w:val="10"/>
                <w:lang w:val="en-US"/>
              </w:rPr>
            </w:pPr>
            <w:ins w:id="21874" w:author="Hardik Malhotra" w:date="2021-09-30T23:28:00Z">
              <w:r w:rsidRPr="00AA0102">
                <w:rPr>
                  <w:rFonts w:ascii="Verdana" w:hAnsi="Verdana" w:cs="Arial"/>
                  <w:color w:val="000000"/>
                  <w:sz w:val="10"/>
                  <w:szCs w:val="10"/>
                  <w:rPrChange w:id="21875" w:author="Hardik Malhotra" w:date="2021-09-30T23:29:00Z">
                    <w:rPr>
                      <w:rFonts w:ascii="Arial" w:hAnsi="Arial" w:cs="Arial"/>
                      <w:b/>
                      <w:bCs/>
                      <w:color w:val="000000"/>
                      <w:sz w:val="20"/>
                      <w:szCs w:val="20"/>
                    </w:rPr>
                  </w:rPrChange>
                </w:rPr>
                <w:t>851</w:t>
              </w:r>
            </w:ins>
          </w:p>
        </w:tc>
        <w:tc>
          <w:tcPr>
            <w:tcW w:w="586" w:type="dxa"/>
            <w:tcBorders>
              <w:top w:val="nil"/>
              <w:left w:val="nil"/>
              <w:bottom w:val="single" w:sz="4" w:space="0" w:color="auto"/>
              <w:right w:val="single" w:sz="4" w:space="0" w:color="auto"/>
            </w:tcBorders>
            <w:shd w:val="clear" w:color="000000" w:fill="FFFFFF"/>
            <w:noWrap/>
            <w:vAlign w:val="bottom"/>
            <w:hideMark/>
          </w:tcPr>
          <w:p w14:paraId="404A67E9" w14:textId="340D76AE" w:rsidR="00AA0102" w:rsidRPr="005858C1" w:rsidRDefault="00AA0102" w:rsidP="00AA0102">
            <w:pPr>
              <w:spacing w:after="0" w:line="240" w:lineRule="auto"/>
              <w:jc w:val="center"/>
              <w:rPr>
                <w:ins w:id="21876" w:author="Hardik Malhotra" w:date="2021-09-30T23:28:00Z"/>
                <w:rFonts w:ascii="Verdana" w:eastAsia="Times New Roman" w:hAnsi="Verdana" w:cs="Times New Roman"/>
                <w:color w:val="000000"/>
                <w:sz w:val="10"/>
                <w:szCs w:val="10"/>
                <w:lang w:val="en-US"/>
              </w:rPr>
            </w:pPr>
            <w:ins w:id="21877" w:author="Hardik Malhotra" w:date="2021-09-30T23:28:00Z">
              <w:r w:rsidRPr="00AA0102">
                <w:rPr>
                  <w:rFonts w:ascii="Verdana" w:hAnsi="Verdana" w:cs="Arial"/>
                  <w:color w:val="000000"/>
                  <w:sz w:val="10"/>
                  <w:szCs w:val="10"/>
                  <w:rPrChange w:id="21878" w:author="Hardik Malhotra" w:date="2021-09-30T23:29:00Z">
                    <w:rPr>
                      <w:rFonts w:ascii="Arial" w:hAnsi="Arial" w:cs="Arial"/>
                      <w:b/>
                      <w:bCs/>
                      <w:color w:val="000000"/>
                      <w:sz w:val="20"/>
                      <w:szCs w:val="20"/>
                    </w:rPr>
                  </w:rPrChange>
                </w:rPr>
                <w:t>840</w:t>
              </w:r>
            </w:ins>
          </w:p>
        </w:tc>
        <w:tc>
          <w:tcPr>
            <w:tcW w:w="586" w:type="dxa"/>
            <w:tcBorders>
              <w:top w:val="nil"/>
              <w:left w:val="nil"/>
              <w:bottom w:val="single" w:sz="4" w:space="0" w:color="auto"/>
              <w:right w:val="single" w:sz="4" w:space="0" w:color="auto"/>
            </w:tcBorders>
            <w:shd w:val="clear" w:color="000000" w:fill="FFFFFF"/>
            <w:noWrap/>
            <w:vAlign w:val="bottom"/>
            <w:hideMark/>
          </w:tcPr>
          <w:p w14:paraId="0181290B" w14:textId="1544C399" w:rsidR="00AA0102" w:rsidRPr="005858C1" w:rsidRDefault="00AA0102" w:rsidP="00AA0102">
            <w:pPr>
              <w:spacing w:after="0" w:line="240" w:lineRule="auto"/>
              <w:jc w:val="center"/>
              <w:rPr>
                <w:ins w:id="21879" w:author="Hardik Malhotra" w:date="2021-09-30T23:28:00Z"/>
                <w:rFonts w:ascii="Verdana" w:eastAsia="Times New Roman" w:hAnsi="Verdana" w:cs="Times New Roman"/>
                <w:color w:val="000000"/>
                <w:sz w:val="10"/>
                <w:szCs w:val="10"/>
                <w:lang w:val="en-US"/>
              </w:rPr>
            </w:pPr>
            <w:ins w:id="21880" w:author="Hardik Malhotra" w:date="2021-09-30T23:28:00Z">
              <w:r w:rsidRPr="00AA0102">
                <w:rPr>
                  <w:rFonts w:ascii="Verdana" w:hAnsi="Verdana" w:cs="Arial"/>
                  <w:color w:val="000000"/>
                  <w:sz w:val="10"/>
                  <w:szCs w:val="10"/>
                  <w:rPrChange w:id="21881" w:author="Hardik Malhotra" w:date="2021-09-30T23:29:00Z">
                    <w:rPr>
                      <w:rFonts w:ascii="Arial" w:hAnsi="Arial" w:cs="Arial"/>
                      <w:b/>
                      <w:bCs/>
                      <w:color w:val="000000"/>
                      <w:sz w:val="20"/>
                      <w:szCs w:val="20"/>
                    </w:rPr>
                  </w:rPrChange>
                </w:rPr>
                <w:t>907</w:t>
              </w:r>
            </w:ins>
          </w:p>
        </w:tc>
        <w:tc>
          <w:tcPr>
            <w:tcW w:w="586" w:type="dxa"/>
            <w:tcBorders>
              <w:top w:val="nil"/>
              <w:left w:val="nil"/>
              <w:bottom w:val="single" w:sz="4" w:space="0" w:color="auto"/>
              <w:right w:val="single" w:sz="4" w:space="0" w:color="auto"/>
            </w:tcBorders>
            <w:shd w:val="clear" w:color="000000" w:fill="FFFFFF"/>
            <w:noWrap/>
            <w:vAlign w:val="bottom"/>
            <w:hideMark/>
          </w:tcPr>
          <w:p w14:paraId="531044D7" w14:textId="3916585E" w:rsidR="00AA0102" w:rsidRPr="005858C1" w:rsidRDefault="00AA0102" w:rsidP="00AA0102">
            <w:pPr>
              <w:spacing w:after="0" w:line="240" w:lineRule="auto"/>
              <w:jc w:val="center"/>
              <w:rPr>
                <w:ins w:id="21882" w:author="Hardik Malhotra" w:date="2021-09-30T23:28:00Z"/>
                <w:rFonts w:ascii="Verdana" w:eastAsia="Times New Roman" w:hAnsi="Verdana" w:cs="Times New Roman"/>
                <w:color w:val="000000"/>
                <w:sz w:val="10"/>
                <w:szCs w:val="10"/>
                <w:lang w:val="en-US"/>
              </w:rPr>
            </w:pPr>
            <w:ins w:id="21883" w:author="Hardik Malhotra" w:date="2021-09-30T23:28:00Z">
              <w:r w:rsidRPr="00AA0102">
                <w:rPr>
                  <w:rFonts w:ascii="Verdana" w:hAnsi="Verdana" w:cs="Arial"/>
                  <w:color w:val="000000"/>
                  <w:sz w:val="10"/>
                  <w:szCs w:val="10"/>
                  <w:rPrChange w:id="21884" w:author="Hardik Malhotra" w:date="2021-09-30T23:29:00Z">
                    <w:rPr>
                      <w:rFonts w:ascii="Arial" w:hAnsi="Arial" w:cs="Arial"/>
                      <w:b/>
                      <w:bCs/>
                      <w:color w:val="000000"/>
                      <w:sz w:val="20"/>
                      <w:szCs w:val="20"/>
                    </w:rPr>
                  </w:rPrChange>
                </w:rPr>
                <w:t>974</w:t>
              </w:r>
            </w:ins>
          </w:p>
        </w:tc>
        <w:tc>
          <w:tcPr>
            <w:tcW w:w="586" w:type="dxa"/>
            <w:tcBorders>
              <w:top w:val="nil"/>
              <w:left w:val="nil"/>
              <w:bottom w:val="single" w:sz="4" w:space="0" w:color="auto"/>
              <w:right w:val="single" w:sz="4" w:space="0" w:color="auto"/>
            </w:tcBorders>
            <w:shd w:val="clear" w:color="000000" w:fill="FFFFFF"/>
            <w:noWrap/>
            <w:vAlign w:val="bottom"/>
            <w:hideMark/>
          </w:tcPr>
          <w:p w14:paraId="322DCEA3" w14:textId="6A0A6855" w:rsidR="00AA0102" w:rsidRPr="005858C1" w:rsidRDefault="00AA0102" w:rsidP="00AA0102">
            <w:pPr>
              <w:spacing w:after="0" w:line="240" w:lineRule="auto"/>
              <w:jc w:val="center"/>
              <w:rPr>
                <w:ins w:id="21885" w:author="Hardik Malhotra" w:date="2021-09-30T23:28:00Z"/>
                <w:rFonts w:ascii="Verdana" w:eastAsia="Times New Roman" w:hAnsi="Verdana" w:cs="Times New Roman"/>
                <w:color w:val="000000"/>
                <w:sz w:val="10"/>
                <w:szCs w:val="10"/>
                <w:lang w:val="en-US"/>
              </w:rPr>
            </w:pPr>
            <w:ins w:id="21886" w:author="Hardik Malhotra" w:date="2021-09-30T23:28:00Z">
              <w:r w:rsidRPr="00AA0102">
                <w:rPr>
                  <w:rFonts w:ascii="Verdana" w:hAnsi="Verdana" w:cs="Arial"/>
                  <w:color w:val="000000"/>
                  <w:sz w:val="10"/>
                  <w:szCs w:val="10"/>
                  <w:rPrChange w:id="21887" w:author="Hardik Malhotra" w:date="2021-09-30T23:29:00Z">
                    <w:rPr>
                      <w:rFonts w:ascii="Arial" w:hAnsi="Arial" w:cs="Arial"/>
                      <w:b/>
                      <w:bCs/>
                      <w:color w:val="000000"/>
                      <w:sz w:val="20"/>
                      <w:szCs w:val="20"/>
                    </w:rPr>
                  </w:rPrChange>
                </w:rPr>
                <w:t>1040</w:t>
              </w:r>
            </w:ins>
          </w:p>
        </w:tc>
        <w:tc>
          <w:tcPr>
            <w:tcW w:w="586" w:type="dxa"/>
            <w:tcBorders>
              <w:top w:val="nil"/>
              <w:left w:val="nil"/>
              <w:bottom w:val="single" w:sz="4" w:space="0" w:color="auto"/>
              <w:right w:val="single" w:sz="4" w:space="0" w:color="auto"/>
            </w:tcBorders>
            <w:shd w:val="clear" w:color="000000" w:fill="FFFFFF"/>
            <w:noWrap/>
            <w:vAlign w:val="bottom"/>
            <w:hideMark/>
          </w:tcPr>
          <w:p w14:paraId="225D230D" w14:textId="4E90A69E" w:rsidR="00AA0102" w:rsidRPr="005858C1" w:rsidRDefault="00AA0102" w:rsidP="00AA0102">
            <w:pPr>
              <w:spacing w:after="0" w:line="240" w:lineRule="auto"/>
              <w:jc w:val="center"/>
              <w:rPr>
                <w:ins w:id="21888" w:author="Hardik Malhotra" w:date="2021-09-30T23:28:00Z"/>
                <w:rFonts w:ascii="Verdana" w:eastAsia="Times New Roman" w:hAnsi="Verdana" w:cs="Times New Roman"/>
                <w:color w:val="000000"/>
                <w:sz w:val="10"/>
                <w:szCs w:val="10"/>
                <w:lang w:val="en-US"/>
              </w:rPr>
            </w:pPr>
            <w:ins w:id="21889" w:author="Hardik Malhotra" w:date="2021-09-30T23:28:00Z">
              <w:r w:rsidRPr="00AA0102">
                <w:rPr>
                  <w:rFonts w:ascii="Verdana" w:hAnsi="Verdana" w:cs="Arial"/>
                  <w:color w:val="000000"/>
                  <w:sz w:val="10"/>
                  <w:szCs w:val="10"/>
                  <w:rPrChange w:id="21890" w:author="Hardik Malhotra" w:date="2021-09-30T23:29:00Z">
                    <w:rPr>
                      <w:rFonts w:ascii="Arial" w:hAnsi="Arial" w:cs="Arial"/>
                      <w:b/>
                      <w:bCs/>
                      <w:color w:val="000000"/>
                      <w:sz w:val="20"/>
                      <w:szCs w:val="20"/>
                    </w:rPr>
                  </w:rPrChange>
                </w:rPr>
                <w:t>1112</w:t>
              </w:r>
            </w:ins>
          </w:p>
        </w:tc>
        <w:tc>
          <w:tcPr>
            <w:tcW w:w="586" w:type="dxa"/>
            <w:tcBorders>
              <w:top w:val="nil"/>
              <w:left w:val="nil"/>
              <w:bottom w:val="single" w:sz="4" w:space="0" w:color="auto"/>
              <w:right w:val="single" w:sz="4" w:space="0" w:color="auto"/>
            </w:tcBorders>
            <w:shd w:val="clear" w:color="000000" w:fill="FFFFFF"/>
            <w:noWrap/>
            <w:vAlign w:val="bottom"/>
            <w:hideMark/>
          </w:tcPr>
          <w:p w14:paraId="6A166969" w14:textId="3AEC4FA6" w:rsidR="00AA0102" w:rsidRPr="005858C1" w:rsidRDefault="00AA0102" w:rsidP="00AA0102">
            <w:pPr>
              <w:spacing w:after="0" w:line="240" w:lineRule="auto"/>
              <w:jc w:val="center"/>
              <w:rPr>
                <w:ins w:id="21891" w:author="Hardik Malhotra" w:date="2021-09-30T23:28:00Z"/>
                <w:rFonts w:ascii="Verdana" w:eastAsia="Times New Roman" w:hAnsi="Verdana" w:cs="Times New Roman"/>
                <w:color w:val="000000"/>
                <w:sz w:val="10"/>
                <w:szCs w:val="10"/>
                <w:lang w:val="en-US"/>
              </w:rPr>
            </w:pPr>
            <w:ins w:id="21892" w:author="Hardik Malhotra" w:date="2021-09-30T23:28:00Z">
              <w:r w:rsidRPr="00AA0102">
                <w:rPr>
                  <w:rFonts w:ascii="Verdana" w:hAnsi="Verdana" w:cs="Arial"/>
                  <w:color w:val="000000"/>
                  <w:sz w:val="10"/>
                  <w:szCs w:val="10"/>
                  <w:rPrChange w:id="21893" w:author="Hardik Malhotra" w:date="2021-09-30T23:29:00Z">
                    <w:rPr>
                      <w:rFonts w:ascii="Arial" w:hAnsi="Arial" w:cs="Arial"/>
                      <w:b/>
                      <w:bCs/>
                      <w:color w:val="000000"/>
                      <w:sz w:val="20"/>
                      <w:szCs w:val="20"/>
                    </w:rPr>
                  </w:rPrChange>
                </w:rPr>
                <w:t>1183</w:t>
              </w:r>
            </w:ins>
          </w:p>
        </w:tc>
        <w:tc>
          <w:tcPr>
            <w:tcW w:w="586" w:type="dxa"/>
            <w:tcBorders>
              <w:top w:val="nil"/>
              <w:left w:val="nil"/>
              <w:bottom w:val="single" w:sz="4" w:space="0" w:color="auto"/>
              <w:right w:val="single" w:sz="4" w:space="0" w:color="auto"/>
            </w:tcBorders>
            <w:shd w:val="clear" w:color="000000" w:fill="FFFFFF"/>
            <w:noWrap/>
            <w:vAlign w:val="bottom"/>
            <w:hideMark/>
          </w:tcPr>
          <w:p w14:paraId="78D6CA1E" w14:textId="3906FB3B" w:rsidR="00AA0102" w:rsidRPr="005858C1" w:rsidRDefault="00AA0102" w:rsidP="00AA0102">
            <w:pPr>
              <w:spacing w:after="0" w:line="240" w:lineRule="auto"/>
              <w:jc w:val="center"/>
              <w:rPr>
                <w:ins w:id="21894" w:author="Hardik Malhotra" w:date="2021-09-30T23:28:00Z"/>
                <w:rFonts w:ascii="Verdana" w:eastAsia="Times New Roman" w:hAnsi="Verdana" w:cs="Times New Roman"/>
                <w:color w:val="000000"/>
                <w:sz w:val="10"/>
                <w:szCs w:val="10"/>
                <w:lang w:val="en-US"/>
              </w:rPr>
            </w:pPr>
            <w:ins w:id="21895" w:author="Hardik Malhotra" w:date="2021-09-30T23:28:00Z">
              <w:r w:rsidRPr="00AA0102">
                <w:rPr>
                  <w:rFonts w:ascii="Verdana" w:hAnsi="Verdana" w:cs="Arial"/>
                  <w:color w:val="000000"/>
                  <w:sz w:val="10"/>
                  <w:szCs w:val="10"/>
                  <w:rPrChange w:id="21896" w:author="Hardik Malhotra" w:date="2021-09-30T23:29:00Z">
                    <w:rPr>
                      <w:rFonts w:ascii="Arial" w:hAnsi="Arial" w:cs="Arial"/>
                      <w:b/>
                      <w:bCs/>
                      <w:color w:val="000000"/>
                      <w:sz w:val="20"/>
                      <w:szCs w:val="20"/>
                    </w:rPr>
                  </w:rPrChange>
                </w:rPr>
                <w:t>1248</w:t>
              </w:r>
            </w:ins>
          </w:p>
        </w:tc>
        <w:tc>
          <w:tcPr>
            <w:tcW w:w="586" w:type="dxa"/>
            <w:tcBorders>
              <w:top w:val="nil"/>
              <w:left w:val="nil"/>
              <w:bottom w:val="single" w:sz="4" w:space="0" w:color="auto"/>
              <w:right w:val="single" w:sz="4" w:space="0" w:color="auto"/>
            </w:tcBorders>
            <w:shd w:val="clear" w:color="000000" w:fill="FFFFFF"/>
            <w:noWrap/>
            <w:vAlign w:val="bottom"/>
            <w:hideMark/>
          </w:tcPr>
          <w:p w14:paraId="6314CD18" w14:textId="5BFD5B21" w:rsidR="00AA0102" w:rsidRPr="005858C1" w:rsidRDefault="00AA0102" w:rsidP="00AA0102">
            <w:pPr>
              <w:spacing w:after="0" w:line="240" w:lineRule="auto"/>
              <w:jc w:val="center"/>
              <w:rPr>
                <w:ins w:id="21897" w:author="Hardik Malhotra" w:date="2021-09-30T23:28:00Z"/>
                <w:rFonts w:ascii="Verdana" w:eastAsia="Times New Roman" w:hAnsi="Verdana" w:cs="Times New Roman"/>
                <w:color w:val="000000"/>
                <w:sz w:val="10"/>
                <w:szCs w:val="10"/>
                <w:lang w:val="en-US"/>
              </w:rPr>
            </w:pPr>
            <w:ins w:id="21898" w:author="Hardik Malhotra" w:date="2021-09-30T23:28:00Z">
              <w:r w:rsidRPr="00AA0102">
                <w:rPr>
                  <w:rFonts w:ascii="Verdana" w:hAnsi="Verdana" w:cs="Arial"/>
                  <w:color w:val="000000"/>
                  <w:sz w:val="10"/>
                  <w:szCs w:val="10"/>
                  <w:rPrChange w:id="21899" w:author="Hardik Malhotra" w:date="2021-09-30T23:29:00Z">
                    <w:rPr>
                      <w:rFonts w:ascii="Arial" w:hAnsi="Arial" w:cs="Arial"/>
                      <w:b/>
                      <w:bCs/>
                      <w:color w:val="000000"/>
                      <w:sz w:val="20"/>
                      <w:szCs w:val="20"/>
                    </w:rPr>
                  </w:rPrChange>
                </w:rPr>
                <w:t>1314</w:t>
              </w:r>
            </w:ins>
          </w:p>
        </w:tc>
        <w:tc>
          <w:tcPr>
            <w:tcW w:w="586" w:type="dxa"/>
            <w:tcBorders>
              <w:top w:val="nil"/>
              <w:left w:val="nil"/>
              <w:bottom w:val="single" w:sz="4" w:space="0" w:color="auto"/>
              <w:right w:val="single" w:sz="4" w:space="0" w:color="auto"/>
            </w:tcBorders>
            <w:shd w:val="clear" w:color="000000" w:fill="FFFFFF"/>
            <w:noWrap/>
            <w:vAlign w:val="bottom"/>
            <w:hideMark/>
          </w:tcPr>
          <w:p w14:paraId="300CF6A6" w14:textId="3FC12A1C" w:rsidR="00AA0102" w:rsidRPr="005858C1" w:rsidRDefault="00AA0102" w:rsidP="00AA0102">
            <w:pPr>
              <w:spacing w:after="0" w:line="240" w:lineRule="auto"/>
              <w:jc w:val="center"/>
              <w:rPr>
                <w:ins w:id="21900" w:author="Hardik Malhotra" w:date="2021-09-30T23:28:00Z"/>
                <w:rFonts w:ascii="Verdana" w:eastAsia="Times New Roman" w:hAnsi="Verdana" w:cs="Times New Roman"/>
                <w:color w:val="000000"/>
                <w:sz w:val="10"/>
                <w:szCs w:val="10"/>
                <w:lang w:val="en-US"/>
              </w:rPr>
            </w:pPr>
            <w:ins w:id="21901" w:author="Hardik Malhotra" w:date="2021-09-30T23:28:00Z">
              <w:r w:rsidRPr="00AA0102">
                <w:rPr>
                  <w:rFonts w:ascii="Verdana" w:hAnsi="Verdana" w:cs="Arial"/>
                  <w:color w:val="000000"/>
                  <w:sz w:val="10"/>
                  <w:szCs w:val="10"/>
                  <w:rPrChange w:id="21902" w:author="Hardik Malhotra" w:date="2021-09-30T23:29:00Z">
                    <w:rPr>
                      <w:rFonts w:ascii="Arial" w:hAnsi="Arial" w:cs="Arial"/>
                      <w:b/>
                      <w:bCs/>
                      <w:color w:val="000000"/>
                      <w:sz w:val="20"/>
                      <w:szCs w:val="20"/>
                    </w:rPr>
                  </w:rPrChange>
                </w:rPr>
                <w:t>1381</w:t>
              </w:r>
            </w:ins>
          </w:p>
        </w:tc>
        <w:tc>
          <w:tcPr>
            <w:tcW w:w="586" w:type="dxa"/>
            <w:tcBorders>
              <w:top w:val="nil"/>
              <w:left w:val="nil"/>
              <w:bottom w:val="single" w:sz="4" w:space="0" w:color="auto"/>
              <w:right w:val="single" w:sz="4" w:space="0" w:color="auto"/>
            </w:tcBorders>
            <w:shd w:val="clear" w:color="000000" w:fill="FFFFFF"/>
            <w:noWrap/>
            <w:vAlign w:val="bottom"/>
            <w:hideMark/>
          </w:tcPr>
          <w:p w14:paraId="7C5F0B7A" w14:textId="79ACAF82" w:rsidR="00AA0102" w:rsidRPr="005858C1" w:rsidRDefault="00AA0102" w:rsidP="00AA0102">
            <w:pPr>
              <w:spacing w:after="0" w:line="240" w:lineRule="auto"/>
              <w:jc w:val="center"/>
              <w:rPr>
                <w:ins w:id="21903" w:author="Hardik Malhotra" w:date="2021-09-30T23:28:00Z"/>
                <w:rFonts w:ascii="Verdana" w:eastAsia="Times New Roman" w:hAnsi="Verdana" w:cs="Times New Roman"/>
                <w:color w:val="000000"/>
                <w:sz w:val="10"/>
                <w:szCs w:val="10"/>
                <w:lang w:val="en-US"/>
              </w:rPr>
            </w:pPr>
            <w:ins w:id="21904" w:author="Hardik Malhotra" w:date="2021-09-30T23:28:00Z">
              <w:r w:rsidRPr="00AA0102">
                <w:rPr>
                  <w:rFonts w:ascii="Verdana" w:hAnsi="Verdana" w:cs="Arial"/>
                  <w:color w:val="000000"/>
                  <w:sz w:val="10"/>
                  <w:szCs w:val="10"/>
                  <w:rPrChange w:id="21905" w:author="Hardik Malhotra" w:date="2021-09-30T23:29:00Z">
                    <w:rPr>
                      <w:rFonts w:ascii="Arial" w:hAnsi="Arial" w:cs="Arial"/>
                      <w:b/>
                      <w:bCs/>
                      <w:color w:val="000000"/>
                      <w:sz w:val="20"/>
                      <w:szCs w:val="20"/>
                    </w:rPr>
                  </w:rPrChange>
                </w:rPr>
                <w:t>1449</w:t>
              </w:r>
            </w:ins>
          </w:p>
        </w:tc>
        <w:tc>
          <w:tcPr>
            <w:tcW w:w="586" w:type="dxa"/>
            <w:tcBorders>
              <w:top w:val="nil"/>
              <w:left w:val="nil"/>
              <w:bottom w:val="single" w:sz="4" w:space="0" w:color="auto"/>
              <w:right w:val="single" w:sz="4" w:space="0" w:color="auto"/>
            </w:tcBorders>
            <w:shd w:val="clear" w:color="000000" w:fill="FFFFFF"/>
            <w:noWrap/>
            <w:vAlign w:val="bottom"/>
            <w:hideMark/>
          </w:tcPr>
          <w:p w14:paraId="65484AF8" w14:textId="5CE93B3E" w:rsidR="00AA0102" w:rsidRPr="005858C1" w:rsidRDefault="00AA0102" w:rsidP="00AA0102">
            <w:pPr>
              <w:spacing w:after="0" w:line="240" w:lineRule="auto"/>
              <w:jc w:val="center"/>
              <w:rPr>
                <w:ins w:id="21906" w:author="Hardik Malhotra" w:date="2021-09-30T23:28:00Z"/>
                <w:rFonts w:ascii="Verdana" w:eastAsia="Times New Roman" w:hAnsi="Verdana" w:cs="Times New Roman"/>
                <w:color w:val="000000"/>
                <w:sz w:val="10"/>
                <w:szCs w:val="10"/>
                <w:lang w:val="en-US"/>
              </w:rPr>
            </w:pPr>
            <w:ins w:id="21907" w:author="Hardik Malhotra" w:date="2021-09-30T23:28:00Z">
              <w:r w:rsidRPr="00AA0102">
                <w:rPr>
                  <w:rFonts w:ascii="Verdana" w:hAnsi="Verdana" w:cs="Arial"/>
                  <w:color w:val="000000"/>
                  <w:sz w:val="10"/>
                  <w:szCs w:val="10"/>
                  <w:rPrChange w:id="21908" w:author="Hardik Malhotra" w:date="2021-09-30T23:29:00Z">
                    <w:rPr>
                      <w:rFonts w:ascii="Arial" w:hAnsi="Arial" w:cs="Arial"/>
                      <w:b/>
                      <w:bCs/>
                      <w:color w:val="000000"/>
                      <w:sz w:val="20"/>
                      <w:szCs w:val="20"/>
                    </w:rPr>
                  </w:rPrChange>
                </w:rPr>
                <w:t>1519</w:t>
              </w:r>
            </w:ins>
          </w:p>
        </w:tc>
      </w:tr>
      <w:tr w:rsidR="00AA0102" w:rsidRPr="00257590" w14:paraId="3E307BD7" w14:textId="77777777" w:rsidTr="00092529">
        <w:trPr>
          <w:trHeight w:val="334"/>
          <w:ins w:id="21909" w:author="Hardik Malhotra" w:date="2021-09-30T23:28:00Z"/>
        </w:trPr>
        <w:tc>
          <w:tcPr>
            <w:tcW w:w="966" w:type="dxa"/>
            <w:tcBorders>
              <w:top w:val="nil"/>
              <w:left w:val="single" w:sz="4" w:space="0" w:color="auto"/>
              <w:bottom w:val="single" w:sz="4" w:space="0" w:color="auto"/>
              <w:right w:val="single" w:sz="4" w:space="0" w:color="auto"/>
            </w:tcBorders>
            <w:shd w:val="clear" w:color="000000" w:fill="FFFFFF"/>
            <w:noWrap/>
            <w:vAlign w:val="bottom"/>
            <w:hideMark/>
          </w:tcPr>
          <w:p w14:paraId="040689EE" w14:textId="77777777" w:rsidR="00AA0102" w:rsidRPr="00257590" w:rsidRDefault="00AA0102" w:rsidP="00AA0102">
            <w:pPr>
              <w:spacing w:after="0" w:line="240" w:lineRule="auto"/>
              <w:rPr>
                <w:ins w:id="21910" w:author="Hardik Malhotra" w:date="2021-09-30T23:28:00Z"/>
                <w:rFonts w:ascii="Verdana" w:eastAsia="Times New Roman" w:hAnsi="Verdana" w:cs="Times New Roman"/>
                <w:color w:val="000000"/>
                <w:sz w:val="10"/>
                <w:szCs w:val="10"/>
                <w:lang w:val="en-US"/>
              </w:rPr>
            </w:pPr>
            <w:ins w:id="21911" w:author="Hardik Malhotra" w:date="2021-09-30T23:28:00Z">
              <w:r w:rsidRPr="00257590">
                <w:rPr>
                  <w:rFonts w:ascii="Verdana" w:hAnsi="Verdana"/>
                  <w:b/>
                  <w:bCs/>
                  <w:color w:val="000000"/>
                  <w:sz w:val="10"/>
                  <w:szCs w:val="10"/>
                </w:rPr>
                <w:t>Total</w:t>
              </w:r>
            </w:ins>
          </w:p>
        </w:tc>
        <w:tc>
          <w:tcPr>
            <w:tcW w:w="587" w:type="dxa"/>
            <w:tcBorders>
              <w:top w:val="nil"/>
              <w:left w:val="nil"/>
              <w:bottom w:val="single" w:sz="4" w:space="0" w:color="auto"/>
              <w:right w:val="single" w:sz="4" w:space="0" w:color="auto"/>
            </w:tcBorders>
            <w:shd w:val="clear" w:color="000000" w:fill="FFFFFF"/>
            <w:noWrap/>
            <w:vAlign w:val="bottom"/>
            <w:hideMark/>
          </w:tcPr>
          <w:p w14:paraId="09E62470" w14:textId="6853B89B" w:rsidR="00AA0102" w:rsidRPr="005858C1" w:rsidRDefault="00AA0102" w:rsidP="00AA0102">
            <w:pPr>
              <w:spacing w:after="0" w:line="240" w:lineRule="auto"/>
              <w:jc w:val="center"/>
              <w:rPr>
                <w:ins w:id="21912" w:author="Hardik Malhotra" w:date="2021-09-30T23:28:00Z"/>
                <w:rFonts w:ascii="Verdana" w:eastAsia="Times New Roman" w:hAnsi="Verdana" w:cs="Times New Roman"/>
                <w:color w:val="000000"/>
                <w:sz w:val="10"/>
                <w:szCs w:val="10"/>
                <w:lang w:val="en-US"/>
              </w:rPr>
            </w:pPr>
            <w:ins w:id="21913" w:author="Hardik Malhotra" w:date="2021-09-30T23:28:00Z">
              <w:r w:rsidRPr="00AA0102">
                <w:rPr>
                  <w:rFonts w:ascii="Verdana" w:hAnsi="Verdana" w:cs="Arial"/>
                  <w:b/>
                  <w:bCs/>
                  <w:color w:val="000000"/>
                  <w:sz w:val="10"/>
                  <w:szCs w:val="10"/>
                  <w:rPrChange w:id="21914" w:author="Hardik Malhotra" w:date="2021-09-30T23:28:00Z">
                    <w:rPr>
                      <w:rFonts w:ascii="Arial" w:hAnsi="Arial" w:cs="Arial"/>
                      <w:b/>
                      <w:bCs/>
                      <w:color w:val="000000"/>
                      <w:sz w:val="20"/>
                      <w:szCs w:val="20"/>
                    </w:rPr>
                  </w:rPrChange>
                </w:rPr>
                <w:t>1594</w:t>
              </w:r>
            </w:ins>
          </w:p>
        </w:tc>
        <w:tc>
          <w:tcPr>
            <w:tcW w:w="587" w:type="dxa"/>
            <w:tcBorders>
              <w:top w:val="nil"/>
              <w:left w:val="nil"/>
              <w:bottom w:val="single" w:sz="4" w:space="0" w:color="auto"/>
              <w:right w:val="single" w:sz="4" w:space="0" w:color="auto"/>
            </w:tcBorders>
            <w:shd w:val="clear" w:color="000000" w:fill="FFFFFF"/>
            <w:noWrap/>
            <w:vAlign w:val="bottom"/>
            <w:hideMark/>
          </w:tcPr>
          <w:p w14:paraId="5D10A045" w14:textId="541DAF70" w:rsidR="00AA0102" w:rsidRPr="005858C1" w:rsidRDefault="00AA0102" w:rsidP="00AA0102">
            <w:pPr>
              <w:spacing w:after="0" w:line="240" w:lineRule="auto"/>
              <w:jc w:val="center"/>
              <w:rPr>
                <w:ins w:id="21915" w:author="Hardik Malhotra" w:date="2021-09-30T23:28:00Z"/>
                <w:rFonts w:ascii="Verdana" w:eastAsia="Times New Roman" w:hAnsi="Verdana" w:cs="Times New Roman"/>
                <w:color w:val="000000"/>
                <w:sz w:val="10"/>
                <w:szCs w:val="10"/>
                <w:lang w:val="en-US"/>
              </w:rPr>
            </w:pPr>
            <w:ins w:id="21916" w:author="Hardik Malhotra" w:date="2021-09-30T23:28:00Z">
              <w:r w:rsidRPr="00AA0102">
                <w:rPr>
                  <w:rFonts w:ascii="Verdana" w:hAnsi="Verdana" w:cs="Arial"/>
                  <w:b/>
                  <w:bCs/>
                  <w:color w:val="000000"/>
                  <w:sz w:val="10"/>
                  <w:szCs w:val="10"/>
                  <w:rPrChange w:id="21917" w:author="Hardik Malhotra" w:date="2021-09-30T23:28:00Z">
                    <w:rPr>
                      <w:rFonts w:ascii="Arial" w:hAnsi="Arial" w:cs="Arial"/>
                      <w:b/>
                      <w:bCs/>
                      <w:color w:val="000000"/>
                      <w:sz w:val="20"/>
                      <w:szCs w:val="20"/>
                    </w:rPr>
                  </w:rPrChange>
                </w:rPr>
                <w:t>1683</w:t>
              </w:r>
            </w:ins>
          </w:p>
        </w:tc>
        <w:tc>
          <w:tcPr>
            <w:tcW w:w="587" w:type="dxa"/>
            <w:tcBorders>
              <w:top w:val="nil"/>
              <w:left w:val="nil"/>
              <w:bottom w:val="single" w:sz="4" w:space="0" w:color="auto"/>
              <w:right w:val="single" w:sz="4" w:space="0" w:color="auto"/>
            </w:tcBorders>
            <w:shd w:val="clear" w:color="000000" w:fill="FFFFFF"/>
            <w:noWrap/>
            <w:vAlign w:val="bottom"/>
            <w:hideMark/>
          </w:tcPr>
          <w:p w14:paraId="61E1711F" w14:textId="654F213A" w:rsidR="00AA0102" w:rsidRPr="005858C1" w:rsidRDefault="00AA0102" w:rsidP="00AA0102">
            <w:pPr>
              <w:spacing w:after="0" w:line="240" w:lineRule="auto"/>
              <w:jc w:val="center"/>
              <w:rPr>
                <w:ins w:id="21918" w:author="Hardik Malhotra" w:date="2021-09-30T23:28:00Z"/>
                <w:rFonts w:ascii="Verdana" w:eastAsia="Times New Roman" w:hAnsi="Verdana" w:cs="Times New Roman"/>
                <w:color w:val="000000"/>
                <w:sz w:val="10"/>
                <w:szCs w:val="10"/>
                <w:lang w:val="en-US"/>
              </w:rPr>
            </w:pPr>
            <w:ins w:id="21919" w:author="Hardik Malhotra" w:date="2021-09-30T23:28:00Z">
              <w:r w:rsidRPr="00AA0102">
                <w:rPr>
                  <w:rFonts w:ascii="Verdana" w:hAnsi="Verdana" w:cs="Arial"/>
                  <w:b/>
                  <w:bCs/>
                  <w:color w:val="000000"/>
                  <w:sz w:val="10"/>
                  <w:szCs w:val="10"/>
                  <w:rPrChange w:id="21920" w:author="Hardik Malhotra" w:date="2021-09-30T23:28:00Z">
                    <w:rPr>
                      <w:rFonts w:ascii="Arial" w:hAnsi="Arial" w:cs="Arial"/>
                      <w:b/>
                      <w:bCs/>
                      <w:color w:val="000000"/>
                      <w:sz w:val="20"/>
                      <w:szCs w:val="20"/>
                    </w:rPr>
                  </w:rPrChange>
                </w:rPr>
                <w:t>1864</w:t>
              </w:r>
            </w:ins>
          </w:p>
        </w:tc>
        <w:tc>
          <w:tcPr>
            <w:tcW w:w="586" w:type="dxa"/>
            <w:tcBorders>
              <w:top w:val="nil"/>
              <w:left w:val="nil"/>
              <w:bottom w:val="single" w:sz="4" w:space="0" w:color="auto"/>
              <w:right w:val="single" w:sz="4" w:space="0" w:color="auto"/>
            </w:tcBorders>
            <w:shd w:val="clear" w:color="000000" w:fill="FFFFFF"/>
            <w:noWrap/>
            <w:vAlign w:val="bottom"/>
            <w:hideMark/>
          </w:tcPr>
          <w:p w14:paraId="20BDAE58" w14:textId="3A3084FD" w:rsidR="00AA0102" w:rsidRPr="005858C1" w:rsidRDefault="00AA0102" w:rsidP="00AA0102">
            <w:pPr>
              <w:spacing w:after="0" w:line="240" w:lineRule="auto"/>
              <w:jc w:val="center"/>
              <w:rPr>
                <w:ins w:id="21921" w:author="Hardik Malhotra" w:date="2021-09-30T23:28:00Z"/>
                <w:rFonts w:ascii="Verdana" w:eastAsia="Times New Roman" w:hAnsi="Verdana" w:cs="Times New Roman"/>
                <w:color w:val="000000"/>
                <w:sz w:val="10"/>
                <w:szCs w:val="10"/>
                <w:lang w:val="en-US"/>
              </w:rPr>
            </w:pPr>
            <w:ins w:id="21922" w:author="Hardik Malhotra" w:date="2021-09-30T23:28:00Z">
              <w:r w:rsidRPr="00AA0102">
                <w:rPr>
                  <w:rFonts w:ascii="Verdana" w:hAnsi="Verdana" w:cs="Arial"/>
                  <w:b/>
                  <w:bCs/>
                  <w:color w:val="000000"/>
                  <w:sz w:val="10"/>
                  <w:szCs w:val="10"/>
                  <w:rPrChange w:id="21923" w:author="Hardik Malhotra" w:date="2021-09-30T23:28:00Z">
                    <w:rPr>
                      <w:rFonts w:ascii="Arial" w:hAnsi="Arial" w:cs="Arial"/>
                      <w:b/>
                      <w:bCs/>
                      <w:color w:val="000000"/>
                      <w:sz w:val="20"/>
                      <w:szCs w:val="20"/>
                    </w:rPr>
                  </w:rPrChange>
                </w:rPr>
                <w:t>1924</w:t>
              </w:r>
            </w:ins>
          </w:p>
        </w:tc>
        <w:tc>
          <w:tcPr>
            <w:tcW w:w="586" w:type="dxa"/>
            <w:tcBorders>
              <w:top w:val="nil"/>
              <w:left w:val="nil"/>
              <w:bottom w:val="single" w:sz="4" w:space="0" w:color="auto"/>
              <w:right w:val="single" w:sz="4" w:space="0" w:color="auto"/>
            </w:tcBorders>
            <w:shd w:val="clear" w:color="000000" w:fill="FFFFFF"/>
            <w:noWrap/>
            <w:vAlign w:val="bottom"/>
            <w:hideMark/>
          </w:tcPr>
          <w:p w14:paraId="27D63804" w14:textId="03688ECE" w:rsidR="00AA0102" w:rsidRPr="005858C1" w:rsidRDefault="00AA0102" w:rsidP="00AA0102">
            <w:pPr>
              <w:spacing w:after="0" w:line="240" w:lineRule="auto"/>
              <w:jc w:val="center"/>
              <w:rPr>
                <w:ins w:id="21924" w:author="Hardik Malhotra" w:date="2021-09-30T23:28:00Z"/>
                <w:rFonts w:ascii="Verdana" w:eastAsia="Times New Roman" w:hAnsi="Verdana" w:cs="Times New Roman"/>
                <w:color w:val="000000"/>
                <w:sz w:val="10"/>
                <w:szCs w:val="10"/>
                <w:lang w:val="en-US"/>
              </w:rPr>
            </w:pPr>
            <w:ins w:id="21925" w:author="Hardik Malhotra" w:date="2021-09-30T23:28:00Z">
              <w:r w:rsidRPr="00AA0102">
                <w:rPr>
                  <w:rFonts w:ascii="Verdana" w:hAnsi="Verdana" w:cs="Arial"/>
                  <w:b/>
                  <w:bCs/>
                  <w:color w:val="000000"/>
                  <w:sz w:val="10"/>
                  <w:szCs w:val="10"/>
                  <w:rPrChange w:id="21926" w:author="Hardik Malhotra" w:date="2021-09-30T23:28:00Z">
                    <w:rPr>
                      <w:rFonts w:ascii="Arial" w:hAnsi="Arial" w:cs="Arial"/>
                      <w:b/>
                      <w:bCs/>
                      <w:color w:val="000000"/>
                      <w:sz w:val="20"/>
                      <w:szCs w:val="20"/>
                    </w:rPr>
                  </w:rPrChange>
                </w:rPr>
                <w:t>2053</w:t>
              </w:r>
            </w:ins>
          </w:p>
        </w:tc>
        <w:tc>
          <w:tcPr>
            <w:tcW w:w="586" w:type="dxa"/>
            <w:tcBorders>
              <w:top w:val="nil"/>
              <w:left w:val="nil"/>
              <w:bottom w:val="single" w:sz="4" w:space="0" w:color="auto"/>
              <w:right w:val="single" w:sz="4" w:space="0" w:color="auto"/>
            </w:tcBorders>
            <w:shd w:val="clear" w:color="000000" w:fill="FFFFFF"/>
            <w:noWrap/>
            <w:vAlign w:val="bottom"/>
            <w:hideMark/>
          </w:tcPr>
          <w:p w14:paraId="602FC752" w14:textId="416F57C5" w:rsidR="00AA0102" w:rsidRPr="005858C1" w:rsidRDefault="00AA0102" w:rsidP="00AA0102">
            <w:pPr>
              <w:spacing w:after="0" w:line="240" w:lineRule="auto"/>
              <w:jc w:val="center"/>
              <w:rPr>
                <w:ins w:id="21927" w:author="Hardik Malhotra" w:date="2021-09-30T23:28:00Z"/>
                <w:rFonts w:ascii="Verdana" w:eastAsia="Times New Roman" w:hAnsi="Verdana" w:cs="Times New Roman"/>
                <w:color w:val="000000"/>
                <w:sz w:val="10"/>
                <w:szCs w:val="10"/>
                <w:lang w:val="en-US"/>
              </w:rPr>
            </w:pPr>
            <w:ins w:id="21928" w:author="Hardik Malhotra" w:date="2021-09-30T23:28:00Z">
              <w:r w:rsidRPr="00AA0102">
                <w:rPr>
                  <w:rFonts w:ascii="Verdana" w:hAnsi="Verdana" w:cs="Arial"/>
                  <w:b/>
                  <w:bCs/>
                  <w:color w:val="000000"/>
                  <w:sz w:val="10"/>
                  <w:szCs w:val="10"/>
                  <w:rPrChange w:id="21929" w:author="Hardik Malhotra" w:date="2021-09-30T23:28:00Z">
                    <w:rPr>
                      <w:rFonts w:ascii="Arial" w:hAnsi="Arial" w:cs="Arial"/>
                      <w:b/>
                      <w:bCs/>
                      <w:color w:val="000000"/>
                      <w:sz w:val="20"/>
                      <w:szCs w:val="20"/>
                    </w:rPr>
                  </w:rPrChange>
                </w:rPr>
                <w:t>2040</w:t>
              </w:r>
            </w:ins>
          </w:p>
        </w:tc>
        <w:tc>
          <w:tcPr>
            <w:tcW w:w="586" w:type="dxa"/>
            <w:tcBorders>
              <w:top w:val="nil"/>
              <w:left w:val="nil"/>
              <w:bottom w:val="single" w:sz="4" w:space="0" w:color="auto"/>
              <w:right w:val="single" w:sz="4" w:space="0" w:color="auto"/>
            </w:tcBorders>
            <w:shd w:val="clear" w:color="000000" w:fill="FFFFFF"/>
            <w:noWrap/>
            <w:vAlign w:val="bottom"/>
            <w:hideMark/>
          </w:tcPr>
          <w:p w14:paraId="23FE74C6" w14:textId="3F61038A" w:rsidR="00AA0102" w:rsidRPr="005858C1" w:rsidRDefault="00AA0102" w:rsidP="00AA0102">
            <w:pPr>
              <w:spacing w:after="0" w:line="240" w:lineRule="auto"/>
              <w:jc w:val="center"/>
              <w:rPr>
                <w:ins w:id="21930" w:author="Hardik Malhotra" w:date="2021-09-30T23:28:00Z"/>
                <w:rFonts w:ascii="Verdana" w:eastAsia="Times New Roman" w:hAnsi="Verdana" w:cs="Times New Roman"/>
                <w:color w:val="000000"/>
                <w:sz w:val="10"/>
                <w:szCs w:val="10"/>
                <w:lang w:val="en-US"/>
              </w:rPr>
            </w:pPr>
            <w:ins w:id="21931" w:author="Hardik Malhotra" w:date="2021-09-30T23:28:00Z">
              <w:r w:rsidRPr="00AA0102">
                <w:rPr>
                  <w:rFonts w:ascii="Verdana" w:hAnsi="Verdana" w:cs="Arial"/>
                  <w:b/>
                  <w:bCs/>
                  <w:color w:val="000000"/>
                  <w:sz w:val="10"/>
                  <w:szCs w:val="10"/>
                  <w:rPrChange w:id="21932" w:author="Hardik Malhotra" w:date="2021-09-30T23:28:00Z">
                    <w:rPr>
                      <w:rFonts w:ascii="Arial" w:hAnsi="Arial" w:cs="Arial"/>
                      <w:b/>
                      <w:bCs/>
                      <w:color w:val="000000"/>
                      <w:sz w:val="20"/>
                      <w:szCs w:val="20"/>
                    </w:rPr>
                  </w:rPrChange>
                </w:rPr>
                <w:t>2200</w:t>
              </w:r>
            </w:ins>
          </w:p>
        </w:tc>
        <w:tc>
          <w:tcPr>
            <w:tcW w:w="586" w:type="dxa"/>
            <w:tcBorders>
              <w:top w:val="nil"/>
              <w:left w:val="nil"/>
              <w:bottom w:val="single" w:sz="4" w:space="0" w:color="auto"/>
              <w:right w:val="single" w:sz="4" w:space="0" w:color="auto"/>
            </w:tcBorders>
            <w:shd w:val="clear" w:color="000000" w:fill="FFFFFF"/>
            <w:noWrap/>
            <w:vAlign w:val="bottom"/>
            <w:hideMark/>
          </w:tcPr>
          <w:p w14:paraId="73D29D8D" w14:textId="11E8EFD2" w:rsidR="00AA0102" w:rsidRPr="005858C1" w:rsidRDefault="00AA0102" w:rsidP="00AA0102">
            <w:pPr>
              <w:spacing w:after="0" w:line="240" w:lineRule="auto"/>
              <w:jc w:val="center"/>
              <w:rPr>
                <w:ins w:id="21933" w:author="Hardik Malhotra" w:date="2021-09-30T23:28:00Z"/>
                <w:rFonts w:ascii="Verdana" w:eastAsia="Times New Roman" w:hAnsi="Verdana" w:cs="Times New Roman"/>
                <w:color w:val="000000"/>
                <w:sz w:val="10"/>
                <w:szCs w:val="10"/>
                <w:lang w:val="en-US"/>
              </w:rPr>
            </w:pPr>
            <w:ins w:id="21934" w:author="Hardik Malhotra" w:date="2021-09-30T23:28:00Z">
              <w:r w:rsidRPr="00AA0102">
                <w:rPr>
                  <w:rFonts w:ascii="Verdana" w:hAnsi="Verdana" w:cs="Arial"/>
                  <w:b/>
                  <w:bCs/>
                  <w:color w:val="000000"/>
                  <w:sz w:val="10"/>
                  <w:szCs w:val="10"/>
                  <w:rPrChange w:id="21935" w:author="Hardik Malhotra" w:date="2021-09-30T23:28:00Z">
                    <w:rPr>
                      <w:rFonts w:ascii="Arial" w:hAnsi="Arial" w:cs="Arial"/>
                      <w:b/>
                      <w:bCs/>
                      <w:color w:val="000000"/>
                      <w:sz w:val="20"/>
                      <w:szCs w:val="20"/>
                    </w:rPr>
                  </w:rPrChange>
                </w:rPr>
                <w:t>2367</w:t>
              </w:r>
            </w:ins>
          </w:p>
        </w:tc>
        <w:tc>
          <w:tcPr>
            <w:tcW w:w="586" w:type="dxa"/>
            <w:tcBorders>
              <w:top w:val="nil"/>
              <w:left w:val="nil"/>
              <w:bottom w:val="single" w:sz="4" w:space="0" w:color="auto"/>
              <w:right w:val="single" w:sz="4" w:space="0" w:color="auto"/>
            </w:tcBorders>
            <w:shd w:val="clear" w:color="000000" w:fill="FFFFFF"/>
            <w:noWrap/>
            <w:vAlign w:val="bottom"/>
            <w:hideMark/>
          </w:tcPr>
          <w:p w14:paraId="71F33151" w14:textId="60BDC495" w:rsidR="00AA0102" w:rsidRPr="005858C1" w:rsidRDefault="00AA0102" w:rsidP="00AA0102">
            <w:pPr>
              <w:spacing w:after="0" w:line="240" w:lineRule="auto"/>
              <w:jc w:val="center"/>
              <w:rPr>
                <w:ins w:id="21936" w:author="Hardik Malhotra" w:date="2021-09-30T23:28:00Z"/>
                <w:rFonts w:ascii="Verdana" w:eastAsia="Times New Roman" w:hAnsi="Verdana" w:cs="Times New Roman"/>
                <w:color w:val="000000"/>
                <w:sz w:val="10"/>
                <w:szCs w:val="10"/>
                <w:lang w:val="en-US"/>
              </w:rPr>
            </w:pPr>
            <w:ins w:id="21937" w:author="Hardik Malhotra" w:date="2021-09-30T23:28:00Z">
              <w:r w:rsidRPr="00AA0102">
                <w:rPr>
                  <w:rFonts w:ascii="Verdana" w:hAnsi="Verdana" w:cs="Arial"/>
                  <w:b/>
                  <w:bCs/>
                  <w:color w:val="000000"/>
                  <w:sz w:val="10"/>
                  <w:szCs w:val="10"/>
                  <w:rPrChange w:id="21938" w:author="Hardik Malhotra" w:date="2021-09-30T23:28:00Z">
                    <w:rPr>
                      <w:rFonts w:ascii="Arial" w:hAnsi="Arial" w:cs="Arial"/>
                      <w:b/>
                      <w:bCs/>
                      <w:color w:val="000000"/>
                      <w:sz w:val="20"/>
                      <w:szCs w:val="20"/>
                    </w:rPr>
                  </w:rPrChange>
                </w:rPr>
                <w:t>2526</w:t>
              </w:r>
            </w:ins>
          </w:p>
        </w:tc>
        <w:tc>
          <w:tcPr>
            <w:tcW w:w="586" w:type="dxa"/>
            <w:tcBorders>
              <w:top w:val="nil"/>
              <w:left w:val="nil"/>
              <w:bottom w:val="single" w:sz="4" w:space="0" w:color="auto"/>
              <w:right w:val="single" w:sz="4" w:space="0" w:color="auto"/>
            </w:tcBorders>
            <w:shd w:val="clear" w:color="000000" w:fill="FFFFFF"/>
            <w:noWrap/>
            <w:vAlign w:val="bottom"/>
            <w:hideMark/>
          </w:tcPr>
          <w:p w14:paraId="19B7DD73" w14:textId="7C821FEF" w:rsidR="00AA0102" w:rsidRPr="005858C1" w:rsidRDefault="00AA0102" w:rsidP="00AA0102">
            <w:pPr>
              <w:spacing w:after="0" w:line="240" w:lineRule="auto"/>
              <w:jc w:val="center"/>
              <w:rPr>
                <w:ins w:id="21939" w:author="Hardik Malhotra" w:date="2021-09-30T23:28:00Z"/>
                <w:rFonts w:ascii="Verdana" w:eastAsia="Times New Roman" w:hAnsi="Verdana" w:cs="Times New Roman"/>
                <w:color w:val="000000"/>
                <w:sz w:val="10"/>
                <w:szCs w:val="10"/>
                <w:lang w:val="en-US"/>
              </w:rPr>
            </w:pPr>
            <w:ins w:id="21940" w:author="Hardik Malhotra" w:date="2021-09-30T23:28:00Z">
              <w:r w:rsidRPr="00AA0102">
                <w:rPr>
                  <w:rFonts w:ascii="Verdana" w:hAnsi="Verdana" w:cs="Arial"/>
                  <w:b/>
                  <w:bCs/>
                  <w:color w:val="000000"/>
                  <w:sz w:val="10"/>
                  <w:szCs w:val="10"/>
                  <w:rPrChange w:id="21941" w:author="Hardik Malhotra" w:date="2021-09-30T23:28:00Z">
                    <w:rPr>
                      <w:rFonts w:ascii="Arial" w:hAnsi="Arial" w:cs="Arial"/>
                      <w:b/>
                      <w:bCs/>
                      <w:color w:val="000000"/>
                      <w:sz w:val="20"/>
                      <w:szCs w:val="20"/>
                    </w:rPr>
                  </w:rPrChange>
                </w:rPr>
                <w:t>2700</w:t>
              </w:r>
            </w:ins>
          </w:p>
        </w:tc>
        <w:tc>
          <w:tcPr>
            <w:tcW w:w="586" w:type="dxa"/>
            <w:tcBorders>
              <w:top w:val="nil"/>
              <w:left w:val="nil"/>
              <w:bottom w:val="single" w:sz="4" w:space="0" w:color="auto"/>
              <w:right w:val="single" w:sz="4" w:space="0" w:color="auto"/>
            </w:tcBorders>
            <w:shd w:val="clear" w:color="000000" w:fill="FFFFFF"/>
            <w:noWrap/>
            <w:vAlign w:val="bottom"/>
            <w:hideMark/>
          </w:tcPr>
          <w:p w14:paraId="3DB74358" w14:textId="2B39CC31" w:rsidR="00AA0102" w:rsidRPr="005858C1" w:rsidRDefault="00AA0102" w:rsidP="00AA0102">
            <w:pPr>
              <w:spacing w:after="0" w:line="240" w:lineRule="auto"/>
              <w:jc w:val="center"/>
              <w:rPr>
                <w:ins w:id="21942" w:author="Hardik Malhotra" w:date="2021-09-30T23:28:00Z"/>
                <w:rFonts w:ascii="Verdana" w:eastAsia="Times New Roman" w:hAnsi="Verdana" w:cs="Times New Roman"/>
                <w:color w:val="000000"/>
                <w:sz w:val="10"/>
                <w:szCs w:val="10"/>
                <w:lang w:val="en-US"/>
              </w:rPr>
            </w:pPr>
            <w:ins w:id="21943" w:author="Hardik Malhotra" w:date="2021-09-30T23:28:00Z">
              <w:r w:rsidRPr="00AA0102">
                <w:rPr>
                  <w:rFonts w:ascii="Verdana" w:hAnsi="Verdana" w:cs="Arial"/>
                  <w:b/>
                  <w:bCs/>
                  <w:color w:val="000000"/>
                  <w:sz w:val="10"/>
                  <w:szCs w:val="10"/>
                  <w:rPrChange w:id="21944" w:author="Hardik Malhotra" w:date="2021-09-30T23:28:00Z">
                    <w:rPr>
                      <w:rFonts w:ascii="Arial" w:hAnsi="Arial" w:cs="Arial"/>
                      <w:b/>
                      <w:bCs/>
                      <w:color w:val="000000"/>
                      <w:sz w:val="20"/>
                      <w:szCs w:val="20"/>
                    </w:rPr>
                  </w:rPrChange>
                </w:rPr>
                <w:t>2870</w:t>
              </w:r>
            </w:ins>
          </w:p>
        </w:tc>
        <w:tc>
          <w:tcPr>
            <w:tcW w:w="586" w:type="dxa"/>
            <w:tcBorders>
              <w:top w:val="nil"/>
              <w:left w:val="nil"/>
              <w:bottom w:val="single" w:sz="4" w:space="0" w:color="auto"/>
              <w:right w:val="single" w:sz="4" w:space="0" w:color="auto"/>
            </w:tcBorders>
            <w:shd w:val="clear" w:color="000000" w:fill="FFFFFF"/>
            <w:noWrap/>
            <w:vAlign w:val="bottom"/>
            <w:hideMark/>
          </w:tcPr>
          <w:p w14:paraId="3A9F5425" w14:textId="4098FFEE" w:rsidR="00AA0102" w:rsidRPr="005858C1" w:rsidRDefault="00AA0102" w:rsidP="00AA0102">
            <w:pPr>
              <w:spacing w:after="0" w:line="240" w:lineRule="auto"/>
              <w:jc w:val="center"/>
              <w:rPr>
                <w:ins w:id="21945" w:author="Hardik Malhotra" w:date="2021-09-30T23:28:00Z"/>
                <w:rFonts w:ascii="Verdana" w:eastAsia="Times New Roman" w:hAnsi="Verdana" w:cs="Times New Roman"/>
                <w:color w:val="000000"/>
                <w:sz w:val="10"/>
                <w:szCs w:val="10"/>
                <w:lang w:val="en-US"/>
              </w:rPr>
            </w:pPr>
            <w:ins w:id="21946" w:author="Hardik Malhotra" w:date="2021-09-30T23:28:00Z">
              <w:r w:rsidRPr="00AA0102">
                <w:rPr>
                  <w:rFonts w:ascii="Verdana" w:hAnsi="Verdana" w:cs="Arial"/>
                  <w:b/>
                  <w:bCs/>
                  <w:color w:val="000000"/>
                  <w:sz w:val="10"/>
                  <w:szCs w:val="10"/>
                  <w:rPrChange w:id="21947" w:author="Hardik Malhotra" w:date="2021-09-30T23:28:00Z">
                    <w:rPr>
                      <w:rFonts w:ascii="Arial" w:hAnsi="Arial" w:cs="Arial"/>
                      <w:b/>
                      <w:bCs/>
                      <w:color w:val="000000"/>
                      <w:sz w:val="20"/>
                      <w:szCs w:val="20"/>
                    </w:rPr>
                  </w:rPrChange>
                </w:rPr>
                <w:t>3027</w:t>
              </w:r>
            </w:ins>
          </w:p>
        </w:tc>
        <w:tc>
          <w:tcPr>
            <w:tcW w:w="586" w:type="dxa"/>
            <w:tcBorders>
              <w:top w:val="nil"/>
              <w:left w:val="nil"/>
              <w:bottom w:val="single" w:sz="4" w:space="0" w:color="auto"/>
              <w:right w:val="single" w:sz="4" w:space="0" w:color="auto"/>
            </w:tcBorders>
            <w:shd w:val="clear" w:color="000000" w:fill="FFFFFF"/>
            <w:noWrap/>
            <w:vAlign w:val="bottom"/>
            <w:hideMark/>
          </w:tcPr>
          <w:p w14:paraId="0D6BECBB" w14:textId="1EE9CD2B" w:rsidR="00AA0102" w:rsidRPr="005858C1" w:rsidRDefault="00AA0102" w:rsidP="00AA0102">
            <w:pPr>
              <w:spacing w:after="0" w:line="240" w:lineRule="auto"/>
              <w:jc w:val="center"/>
              <w:rPr>
                <w:ins w:id="21948" w:author="Hardik Malhotra" w:date="2021-09-30T23:28:00Z"/>
                <w:rFonts w:ascii="Verdana" w:eastAsia="Times New Roman" w:hAnsi="Verdana" w:cs="Times New Roman"/>
                <w:color w:val="000000"/>
                <w:sz w:val="10"/>
                <w:szCs w:val="10"/>
                <w:lang w:val="en-US"/>
              </w:rPr>
            </w:pPr>
            <w:ins w:id="21949" w:author="Hardik Malhotra" w:date="2021-09-30T23:28:00Z">
              <w:r w:rsidRPr="00AA0102">
                <w:rPr>
                  <w:rFonts w:ascii="Verdana" w:hAnsi="Verdana" w:cs="Arial"/>
                  <w:b/>
                  <w:bCs/>
                  <w:color w:val="000000"/>
                  <w:sz w:val="10"/>
                  <w:szCs w:val="10"/>
                  <w:rPrChange w:id="21950" w:author="Hardik Malhotra" w:date="2021-09-30T23:28:00Z">
                    <w:rPr>
                      <w:rFonts w:ascii="Arial" w:hAnsi="Arial" w:cs="Arial"/>
                      <w:b/>
                      <w:bCs/>
                      <w:color w:val="000000"/>
                      <w:sz w:val="20"/>
                      <w:szCs w:val="20"/>
                    </w:rPr>
                  </w:rPrChange>
                </w:rPr>
                <w:t>3186</w:t>
              </w:r>
            </w:ins>
          </w:p>
        </w:tc>
        <w:tc>
          <w:tcPr>
            <w:tcW w:w="586" w:type="dxa"/>
            <w:tcBorders>
              <w:top w:val="nil"/>
              <w:left w:val="nil"/>
              <w:bottom w:val="single" w:sz="4" w:space="0" w:color="auto"/>
              <w:right w:val="single" w:sz="4" w:space="0" w:color="auto"/>
            </w:tcBorders>
            <w:shd w:val="clear" w:color="000000" w:fill="FFFFFF"/>
            <w:noWrap/>
            <w:vAlign w:val="bottom"/>
            <w:hideMark/>
          </w:tcPr>
          <w:p w14:paraId="00657AE2" w14:textId="222DE00D" w:rsidR="00AA0102" w:rsidRPr="005858C1" w:rsidRDefault="00AA0102" w:rsidP="00AA0102">
            <w:pPr>
              <w:spacing w:after="0" w:line="240" w:lineRule="auto"/>
              <w:jc w:val="center"/>
              <w:rPr>
                <w:ins w:id="21951" w:author="Hardik Malhotra" w:date="2021-09-30T23:28:00Z"/>
                <w:rFonts w:ascii="Verdana" w:eastAsia="Times New Roman" w:hAnsi="Verdana" w:cs="Times New Roman"/>
                <w:color w:val="000000"/>
                <w:sz w:val="10"/>
                <w:szCs w:val="10"/>
                <w:lang w:val="en-US"/>
              </w:rPr>
            </w:pPr>
            <w:ins w:id="21952" w:author="Hardik Malhotra" w:date="2021-09-30T23:28:00Z">
              <w:r w:rsidRPr="00AA0102">
                <w:rPr>
                  <w:rFonts w:ascii="Verdana" w:hAnsi="Verdana" w:cs="Arial"/>
                  <w:b/>
                  <w:bCs/>
                  <w:color w:val="000000"/>
                  <w:sz w:val="10"/>
                  <w:szCs w:val="10"/>
                  <w:rPrChange w:id="21953" w:author="Hardik Malhotra" w:date="2021-09-30T23:28:00Z">
                    <w:rPr>
                      <w:rFonts w:ascii="Arial" w:hAnsi="Arial" w:cs="Arial"/>
                      <w:b/>
                      <w:bCs/>
                      <w:color w:val="000000"/>
                      <w:sz w:val="20"/>
                      <w:szCs w:val="20"/>
                    </w:rPr>
                  </w:rPrChange>
                </w:rPr>
                <w:t>3346</w:t>
              </w:r>
            </w:ins>
          </w:p>
        </w:tc>
        <w:tc>
          <w:tcPr>
            <w:tcW w:w="586" w:type="dxa"/>
            <w:tcBorders>
              <w:top w:val="nil"/>
              <w:left w:val="nil"/>
              <w:bottom w:val="single" w:sz="4" w:space="0" w:color="auto"/>
              <w:right w:val="single" w:sz="4" w:space="0" w:color="auto"/>
            </w:tcBorders>
            <w:shd w:val="clear" w:color="000000" w:fill="FFFFFF"/>
            <w:noWrap/>
            <w:vAlign w:val="bottom"/>
            <w:hideMark/>
          </w:tcPr>
          <w:p w14:paraId="5027E560" w14:textId="73975FDB" w:rsidR="00AA0102" w:rsidRPr="005858C1" w:rsidRDefault="00AA0102" w:rsidP="00AA0102">
            <w:pPr>
              <w:spacing w:after="0" w:line="240" w:lineRule="auto"/>
              <w:jc w:val="center"/>
              <w:rPr>
                <w:ins w:id="21954" w:author="Hardik Malhotra" w:date="2021-09-30T23:28:00Z"/>
                <w:rFonts w:ascii="Verdana" w:eastAsia="Times New Roman" w:hAnsi="Verdana" w:cs="Times New Roman"/>
                <w:color w:val="000000"/>
                <w:sz w:val="10"/>
                <w:szCs w:val="10"/>
                <w:lang w:val="en-US"/>
              </w:rPr>
            </w:pPr>
            <w:ins w:id="21955" w:author="Hardik Malhotra" w:date="2021-09-30T23:28:00Z">
              <w:r w:rsidRPr="00AA0102">
                <w:rPr>
                  <w:rFonts w:ascii="Verdana" w:hAnsi="Verdana" w:cs="Arial"/>
                  <w:b/>
                  <w:bCs/>
                  <w:color w:val="000000"/>
                  <w:sz w:val="10"/>
                  <w:szCs w:val="10"/>
                  <w:rPrChange w:id="21956" w:author="Hardik Malhotra" w:date="2021-09-30T23:28:00Z">
                    <w:rPr>
                      <w:rFonts w:ascii="Arial" w:hAnsi="Arial" w:cs="Arial"/>
                      <w:b/>
                      <w:bCs/>
                      <w:color w:val="000000"/>
                      <w:sz w:val="20"/>
                      <w:szCs w:val="20"/>
                    </w:rPr>
                  </w:rPrChange>
                </w:rPr>
                <w:t>3509</w:t>
              </w:r>
            </w:ins>
          </w:p>
        </w:tc>
        <w:tc>
          <w:tcPr>
            <w:tcW w:w="586" w:type="dxa"/>
            <w:tcBorders>
              <w:top w:val="nil"/>
              <w:left w:val="nil"/>
              <w:bottom w:val="single" w:sz="4" w:space="0" w:color="auto"/>
              <w:right w:val="single" w:sz="4" w:space="0" w:color="auto"/>
            </w:tcBorders>
            <w:shd w:val="clear" w:color="000000" w:fill="FFFFFF"/>
            <w:noWrap/>
            <w:vAlign w:val="bottom"/>
            <w:hideMark/>
          </w:tcPr>
          <w:p w14:paraId="25977356" w14:textId="2AAF3BBA" w:rsidR="00AA0102" w:rsidRPr="005858C1" w:rsidRDefault="00AA0102" w:rsidP="00AA0102">
            <w:pPr>
              <w:spacing w:after="0" w:line="240" w:lineRule="auto"/>
              <w:jc w:val="center"/>
              <w:rPr>
                <w:ins w:id="21957" w:author="Hardik Malhotra" w:date="2021-09-30T23:28:00Z"/>
                <w:rFonts w:ascii="Verdana" w:eastAsia="Times New Roman" w:hAnsi="Verdana" w:cs="Times New Roman"/>
                <w:color w:val="000000"/>
                <w:sz w:val="10"/>
                <w:szCs w:val="10"/>
                <w:lang w:val="en-US"/>
              </w:rPr>
            </w:pPr>
            <w:ins w:id="21958" w:author="Hardik Malhotra" w:date="2021-09-30T23:28:00Z">
              <w:r w:rsidRPr="00AA0102">
                <w:rPr>
                  <w:rFonts w:ascii="Verdana" w:hAnsi="Verdana" w:cs="Arial"/>
                  <w:b/>
                  <w:bCs/>
                  <w:color w:val="000000"/>
                  <w:sz w:val="10"/>
                  <w:szCs w:val="10"/>
                  <w:rPrChange w:id="21959" w:author="Hardik Malhotra" w:date="2021-09-30T23:28:00Z">
                    <w:rPr>
                      <w:rFonts w:ascii="Arial" w:hAnsi="Arial" w:cs="Arial"/>
                      <w:b/>
                      <w:bCs/>
                      <w:color w:val="000000"/>
                      <w:sz w:val="20"/>
                      <w:szCs w:val="20"/>
                    </w:rPr>
                  </w:rPrChange>
                </w:rPr>
                <w:t>3675</w:t>
              </w:r>
            </w:ins>
          </w:p>
        </w:tc>
      </w:tr>
    </w:tbl>
    <w:p w14:paraId="1471B586" w14:textId="2A39E6A9" w:rsidR="003B3DB5" w:rsidRPr="00BB3600" w:rsidDel="00BA6DDA" w:rsidRDefault="003B3DB5" w:rsidP="003B3DB5">
      <w:pPr>
        <w:spacing w:line="360" w:lineRule="auto"/>
        <w:jc w:val="both"/>
        <w:rPr>
          <w:del w:id="21960" w:author="Hardik Malhotra" w:date="2021-09-30T13:03:00Z"/>
          <w:rFonts w:ascii="Arial" w:eastAsia="Arial" w:hAnsi="Arial" w:cs="Arial"/>
          <w:color w:val="FF0000"/>
          <w:sz w:val="24"/>
          <w:szCs w:val="24"/>
          <w:rPrChange w:id="21961" w:author="Hardik Malhotra" w:date="2021-09-29T19:05:00Z">
            <w:rPr>
              <w:del w:id="21962" w:author="Hardik Malhotra" w:date="2021-09-30T13:03:00Z"/>
              <w:rFonts w:ascii="Arial" w:eastAsia="Arial" w:hAnsi="Arial" w:cs="Arial"/>
              <w:sz w:val="24"/>
              <w:szCs w:val="24"/>
            </w:rPr>
          </w:rPrChange>
        </w:rPr>
      </w:pPr>
      <w:del w:id="21963" w:author="Hardik Malhotra" w:date="2021-09-30T13:03:00Z">
        <w:r w:rsidRPr="00BB3600" w:rsidDel="00BA6DDA">
          <w:rPr>
            <w:rFonts w:ascii="Arial" w:eastAsia="Arial" w:hAnsi="Arial" w:cs="Arial"/>
            <w:color w:val="FF0000"/>
            <w:sz w:val="24"/>
            <w:szCs w:val="24"/>
            <w:rPrChange w:id="21964" w:author="Hardik Malhotra" w:date="2021-09-29T19:05:00Z">
              <w:rPr>
                <w:rFonts w:ascii="Arial" w:eastAsia="Arial" w:hAnsi="Arial" w:cs="Arial"/>
                <w:sz w:val="24"/>
                <w:szCs w:val="24"/>
              </w:rPr>
            </w:rPrChange>
          </w:rPr>
          <w:delText xml:space="preserve">Epoxy technology is </w:delText>
        </w:r>
      </w:del>
      <w:ins w:id="21965" w:author="Supreet Mathaun" w:date="2021-09-24T09:55:00Z">
        <w:del w:id="21966" w:author="Hardik Malhotra" w:date="2021-09-30T13:03:00Z">
          <w:r w:rsidR="00B4049A" w:rsidRPr="00BB3600" w:rsidDel="00BA6DDA">
            <w:rPr>
              <w:rFonts w:ascii="Arial" w:eastAsia="Arial" w:hAnsi="Arial" w:cs="Arial"/>
              <w:color w:val="FF0000"/>
              <w:sz w:val="24"/>
              <w:szCs w:val="24"/>
              <w:rPrChange w:id="21967" w:author="Hardik Malhotra" w:date="2021-09-29T19:05:00Z">
                <w:rPr>
                  <w:rFonts w:ascii="Arial" w:eastAsia="Arial" w:hAnsi="Arial" w:cs="Arial"/>
                  <w:sz w:val="24"/>
                  <w:szCs w:val="24"/>
                </w:rPr>
              </w:rPrChange>
            </w:rPr>
            <w:delText xml:space="preserve">a </w:delText>
          </w:r>
        </w:del>
      </w:ins>
      <w:del w:id="21968" w:author="Hardik Malhotra" w:date="2021-09-30T13:03:00Z">
        <w:r w:rsidRPr="00BB3600" w:rsidDel="00BA6DDA">
          <w:rPr>
            <w:rFonts w:ascii="Arial" w:eastAsia="Arial" w:hAnsi="Arial" w:cs="Arial"/>
            <w:color w:val="FF0000"/>
            <w:sz w:val="24"/>
            <w:szCs w:val="24"/>
            <w:rPrChange w:id="21969" w:author="Hardik Malhotra" w:date="2021-09-29T19:05:00Z">
              <w:rPr>
                <w:rFonts w:ascii="Arial" w:eastAsia="Arial" w:hAnsi="Arial" w:cs="Arial"/>
                <w:sz w:val="24"/>
                <w:szCs w:val="24"/>
              </w:rPr>
            </w:rPrChange>
          </w:rPr>
          <w:delText>fundamental building block for innovation across broad &amp; diverse industries all over the world</w:delText>
        </w:r>
      </w:del>
      <w:ins w:id="21970" w:author="Supreet Mathaun" w:date="2021-09-24T09:56:00Z">
        <w:del w:id="21971" w:author="Hardik Malhotra" w:date="2021-09-30T13:03:00Z">
          <w:r w:rsidR="00B4049A" w:rsidRPr="00BB3600" w:rsidDel="00BA6DDA">
            <w:rPr>
              <w:rFonts w:ascii="Arial" w:eastAsia="Arial" w:hAnsi="Arial" w:cs="Arial"/>
              <w:color w:val="FF0000"/>
              <w:sz w:val="24"/>
              <w:szCs w:val="24"/>
              <w:rPrChange w:id="21972" w:author="Hardik Malhotra" w:date="2021-09-29T19:05:00Z">
                <w:rPr>
                  <w:rFonts w:ascii="Arial" w:eastAsia="Arial" w:hAnsi="Arial" w:cs="Arial"/>
                  <w:sz w:val="24"/>
                  <w:szCs w:val="24"/>
                </w:rPr>
              </w:rPrChange>
            </w:rPr>
            <w:delText>,</w:delText>
          </w:r>
        </w:del>
      </w:ins>
      <w:del w:id="21973" w:author="Hardik Malhotra" w:date="2021-09-30T13:03:00Z">
        <w:r w:rsidRPr="00BB3600" w:rsidDel="00BA6DDA">
          <w:rPr>
            <w:rFonts w:ascii="Arial" w:eastAsia="Arial" w:hAnsi="Arial" w:cs="Arial"/>
            <w:color w:val="FF0000"/>
            <w:sz w:val="24"/>
            <w:szCs w:val="24"/>
            <w:rPrChange w:id="21974" w:author="Hardik Malhotra" w:date="2021-09-29T19:05:00Z">
              <w:rPr>
                <w:rFonts w:ascii="Arial" w:eastAsia="Arial" w:hAnsi="Arial" w:cs="Arial"/>
                <w:sz w:val="24"/>
                <w:szCs w:val="24"/>
              </w:rPr>
            </w:rPrChange>
          </w:rPr>
          <w:delText xml:space="preserve"> such as wind energy, E</w:delText>
        </w:r>
      </w:del>
      <w:ins w:id="21975" w:author="Supreet Mathaun" w:date="2021-09-24T09:56:00Z">
        <w:del w:id="21976" w:author="Hardik Malhotra" w:date="2021-09-30T13:03:00Z">
          <w:r w:rsidR="00B4049A" w:rsidRPr="00BB3600" w:rsidDel="00BA6DDA">
            <w:rPr>
              <w:rFonts w:ascii="Arial" w:eastAsia="Arial" w:hAnsi="Arial" w:cs="Arial"/>
              <w:color w:val="FF0000"/>
              <w:sz w:val="24"/>
              <w:szCs w:val="24"/>
              <w:rPrChange w:id="21977" w:author="Hardik Malhotra" w:date="2021-09-29T19:05:00Z">
                <w:rPr>
                  <w:rFonts w:ascii="Arial" w:eastAsia="Arial" w:hAnsi="Arial" w:cs="Arial"/>
                  <w:sz w:val="24"/>
                  <w:szCs w:val="24"/>
                </w:rPr>
              </w:rPrChange>
            </w:rPr>
            <w:delText>e</w:delText>
          </w:r>
        </w:del>
      </w:ins>
      <w:del w:id="21978" w:author="Hardik Malhotra" w:date="2021-09-30T13:03:00Z">
        <w:r w:rsidRPr="00BB3600" w:rsidDel="00BA6DDA">
          <w:rPr>
            <w:rFonts w:ascii="Arial" w:eastAsia="Arial" w:hAnsi="Arial" w:cs="Arial"/>
            <w:color w:val="FF0000"/>
            <w:sz w:val="24"/>
            <w:szCs w:val="24"/>
            <w:rPrChange w:id="21979" w:author="Hardik Malhotra" w:date="2021-09-29T19:05:00Z">
              <w:rPr>
                <w:rFonts w:ascii="Arial" w:eastAsia="Arial" w:hAnsi="Arial" w:cs="Arial"/>
                <w:sz w:val="24"/>
                <w:szCs w:val="24"/>
              </w:rPr>
            </w:rPrChange>
          </w:rPr>
          <w:delText>lectrical lamination, construction (paint, coating &amp; adhesive)</w:delText>
        </w:r>
      </w:del>
      <w:ins w:id="21980" w:author="Supreet Mathaun" w:date="2021-09-24T09:56:00Z">
        <w:del w:id="21981" w:author="Hardik Malhotra" w:date="2021-09-30T13:03:00Z">
          <w:r w:rsidR="00B4049A" w:rsidRPr="00BB3600" w:rsidDel="00BA6DDA">
            <w:rPr>
              <w:rFonts w:ascii="Arial" w:eastAsia="Arial" w:hAnsi="Arial" w:cs="Arial"/>
              <w:color w:val="FF0000"/>
              <w:sz w:val="24"/>
              <w:szCs w:val="24"/>
              <w:rPrChange w:id="21982" w:author="Hardik Malhotra" w:date="2021-09-29T19:05:00Z">
                <w:rPr>
                  <w:rFonts w:ascii="Arial" w:eastAsia="Arial" w:hAnsi="Arial" w:cs="Arial"/>
                  <w:sz w:val="24"/>
                  <w:szCs w:val="24"/>
                </w:rPr>
              </w:rPrChange>
            </w:rPr>
            <w:delText>,</w:delText>
          </w:r>
        </w:del>
      </w:ins>
      <w:del w:id="21983" w:author="Hardik Malhotra" w:date="2021-09-30T13:03:00Z">
        <w:r w:rsidRPr="00BB3600" w:rsidDel="00BA6DDA">
          <w:rPr>
            <w:rFonts w:ascii="Arial" w:eastAsia="Arial" w:hAnsi="Arial" w:cs="Arial"/>
            <w:color w:val="FF0000"/>
            <w:sz w:val="24"/>
            <w:szCs w:val="24"/>
            <w:rPrChange w:id="21984" w:author="Hardik Malhotra" w:date="2021-09-29T19:05:00Z">
              <w:rPr>
                <w:rFonts w:ascii="Arial" w:eastAsia="Arial" w:hAnsi="Arial" w:cs="Arial"/>
                <w:sz w:val="24"/>
                <w:szCs w:val="24"/>
              </w:rPr>
            </w:rPrChange>
          </w:rPr>
          <w:delText xml:space="preserve"> etc. There available wide range of Liquid, solid &amp; semi-solid epoxy resin grade with different properties. </w:delText>
        </w:r>
      </w:del>
    </w:p>
    <w:p w14:paraId="694D9BF6" w14:textId="079A9E8E" w:rsidR="003B3DB5" w:rsidRPr="00BB3600" w:rsidDel="00BA6DDA" w:rsidRDefault="003B3DB5" w:rsidP="003B3DB5">
      <w:pPr>
        <w:spacing w:line="360" w:lineRule="auto"/>
        <w:jc w:val="both"/>
        <w:rPr>
          <w:del w:id="21985" w:author="Hardik Malhotra" w:date="2021-09-30T13:03:00Z"/>
          <w:rFonts w:ascii="Arial" w:eastAsia="Arial" w:hAnsi="Arial" w:cs="Arial"/>
          <w:color w:val="FF0000"/>
          <w:sz w:val="24"/>
          <w:szCs w:val="24"/>
          <w:rPrChange w:id="21986" w:author="Hardik Malhotra" w:date="2021-09-29T19:05:00Z">
            <w:rPr>
              <w:del w:id="21987" w:author="Hardik Malhotra" w:date="2021-09-30T13:03:00Z"/>
              <w:rFonts w:ascii="Arial" w:eastAsia="Arial" w:hAnsi="Arial" w:cs="Arial"/>
              <w:sz w:val="24"/>
              <w:szCs w:val="24"/>
            </w:rPr>
          </w:rPrChange>
        </w:rPr>
      </w:pPr>
      <w:del w:id="21988" w:author="Hardik Malhotra" w:date="2021-09-30T13:03:00Z">
        <w:r w:rsidRPr="00BB3600" w:rsidDel="00BA6DDA">
          <w:rPr>
            <w:rFonts w:ascii="Arial" w:eastAsia="Arial" w:hAnsi="Arial" w:cs="Arial"/>
            <w:color w:val="FF0000"/>
            <w:sz w:val="24"/>
            <w:szCs w:val="24"/>
            <w:rPrChange w:id="21989" w:author="Hardik Malhotra" w:date="2021-09-29T19:05:00Z">
              <w:rPr>
                <w:rFonts w:ascii="Arial" w:eastAsia="Arial" w:hAnsi="Arial" w:cs="Arial"/>
                <w:sz w:val="24"/>
                <w:szCs w:val="24"/>
              </w:rPr>
            </w:rPrChange>
          </w:rPr>
          <w:delText xml:space="preserve">Asia pacific, where China is the Leading Producer globally constitute approx. </w:delText>
        </w:r>
      </w:del>
      <w:ins w:id="21990" w:author="Ritu Kamra" w:date="2021-09-24T17:28:00Z">
        <w:del w:id="21991" w:author="Hardik Malhotra" w:date="2021-09-30T13:03:00Z">
          <w:r w:rsidR="0094011E" w:rsidRPr="00BB3600" w:rsidDel="00BA6DDA">
            <w:rPr>
              <w:rFonts w:ascii="Arial" w:eastAsia="Arial" w:hAnsi="Arial" w:cs="Arial"/>
              <w:color w:val="FF0000"/>
              <w:sz w:val="24"/>
              <w:szCs w:val="24"/>
              <w:rPrChange w:id="21992" w:author="Hardik Malhotra" w:date="2021-09-29T19:05:00Z">
                <w:rPr>
                  <w:rFonts w:ascii="Arial" w:eastAsia="Arial" w:hAnsi="Arial" w:cs="Arial"/>
                  <w:sz w:val="24"/>
                  <w:szCs w:val="24"/>
                </w:rPr>
              </w:rPrChange>
            </w:rPr>
            <w:delText>36</w:delText>
          </w:r>
        </w:del>
      </w:ins>
      <w:del w:id="21993" w:author="Hardik Malhotra" w:date="2021-09-30T13:03:00Z">
        <w:r w:rsidRPr="00BB3600" w:rsidDel="00BA6DDA">
          <w:rPr>
            <w:rFonts w:ascii="Arial" w:eastAsia="Arial" w:hAnsi="Arial" w:cs="Arial"/>
            <w:color w:val="FF0000"/>
            <w:sz w:val="24"/>
            <w:szCs w:val="24"/>
            <w:rPrChange w:id="21994" w:author="Hardik Malhotra" w:date="2021-09-29T19:05:00Z">
              <w:rPr>
                <w:rFonts w:ascii="Arial" w:eastAsia="Arial" w:hAnsi="Arial" w:cs="Arial"/>
                <w:sz w:val="24"/>
                <w:szCs w:val="24"/>
              </w:rPr>
            </w:rPrChange>
          </w:rPr>
          <w:delText xml:space="preserve">80 % of the total </w:delText>
        </w:r>
      </w:del>
      <w:ins w:id="21995" w:author="Ritu Kamra" w:date="2021-09-24T17:28:00Z">
        <w:del w:id="21996" w:author="Hardik Malhotra" w:date="2021-09-30T13:03:00Z">
          <w:r w:rsidR="0094011E" w:rsidRPr="00BB3600" w:rsidDel="00BA6DDA">
            <w:rPr>
              <w:rFonts w:ascii="Arial" w:eastAsia="Arial" w:hAnsi="Arial" w:cs="Arial"/>
              <w:color w:val="FF0000"/>
              <w:sz w:val="24"/>
              <w:szCs w:val="24"/>
              <w:rPrChange w:id="21997" w:author="Hardik Malhotra" w:date="2021-09-29T19:05:00Z">
                <w:rPr>
                  <w:rFonts w:ascii="Arial" w:eastAsia="Arial" w:hAnsi="Arial" w:cs="Arial"/>
                  <w:sz w:val="24"/>
                  <w:szCs w:val="24"/>
                </w:rPr>
              </w:rPrChange>
            </w:rPr>
            <w:delText>Capacity</w:delText>
          </w:r>
        </w:del>
      </w:ins>
      <w:del w:id="21998" w:author="Hardik Malhotra" w:date="2021-09-30T13:03:00Z">
        <w:r w:rsidRPr="00BB3600" w:rsidDel="00BA6DDA">
          <w:rPr>
            <w:rFonts w:ascii="Arial" w:eastAsia="Arial" w:hAnsi="Arial" w:cs="Arial"/>
            <w:color w:val="FF0000"/>
            <w:sz w:val="24"/>
            <w:szCs w:val="24"/>
            <w:rPrChange w:id="21999" w:author="Hardik Malhotra" w:date="2021-09-29T19:05:00Z">
              <w:rPr>
                <w:rFonts w:ascii="Arial" w:eastAsia="Arial" w:hAnsi="Arial" w:cs="Arial"/>
                <w:sz w:val="24"/>
                <w:szCs w:val="24"/>
              </w:rPr>
            </w:rPrChange>
          </w:rPr>
          <w:delText>production.</w:delText>
        </w:r>
      </w:del>
    </w:p>
    <w:p w14:paraId="5A4944EC" w14:textId="51C164F5" w:rsidR="00FD64C9" w:rsidRPr="00BB3600" w:rsidDel="00BA6DDA" w:rsidRDefault="00FD64C9" w:rsidP="003B3DB5">
      <w:pPr>
        <w:spacing w:line="360" w:lineRule="auto"/>
        <w:jc w:val="both"/>
        <w:rPr>
          <w:ins w:id="22000" w:author="Ritu Kamra" w:date="2021-09-27T12:02:00Z"/>
          <w:del w:id="22001" w:author="Hardik Malhotra" w:date="2021-09-30T13:03:00Z"/>
          <w:rFonts w:ascii="Arial" w:eastAsia="Arial" w:hAnsi="Arial" w:cs="Arial"/>
          <w:color w:val="FF0000"/>
          <w:sz w:val="24"/>
          <w:szCs w:val="24"/>
          <w:rPrChange w:id="22002" w:author="Hardik Malhotra" w:date="2021-09-29T19:05:00Z">
            <w:rPr>
              <w:ins w:id="22003" w:author="Ritu Kamra" w:date="2021-09-27T12:02:00Z"/>
              <w:del w:id="22004" w:author="Hardik Malhotra" w:date="2021-09-30T13:03:00Z"/>
              <w:rFonts w:ascii="Arial" w:eastAsia="Arial" w:hAnsi="Arial" w:cs="Arial"/>
              <w:sz w:val="24"/>
              <w:szCs w:val="24"/>
            </w:rPr>
          </w:rPrChange>
        </w:rPr>
      </w:pPr>
    </w:p>
    <w:p w14:paraId="2EC81282" w14:textId="553CA733" w:rsidR="0094011E" w:rsidRPr="00BB3600" w:rsidDel="00BA6DDA" w:rsidRDefault="0094011E" w:rsidP="003B3DB5">
      <w:pPr>
        <w:spacing w:line="360" w:lineRule="auto"/>
        <w:jc w:val="both"/>
        <w:rPr>
          <w:ins w:id="22005" w:author="Ritu Kamra" w:date="2021-09-24T17:30:00Z"/>
          <w:del w:id="22006" w:author="Hardik Malhotra" w:date="2021-09-30T13:03:00Z"/>
          <w:rFonts w:ascii="Arial" w:eastAsia="Arial" w:hAnsi="Arial" w:cs="Arial"/>
          <w:color w:val="FF0000"/>
          <w:sz w:val="24"/>
          <w:szCs w:val="24"/>
          <w:rPrChange w:id="22007" w:author="Hardik Malhotra" w:date="2021-09-29T19:05:00Z">
            <w:rPr>
              <w:ins w:id="22008" w:author="Ritu Kamra" w:date="2021-09-24T17:30:00Z"/>
              <w:del w:id="22009" w:author="Hardik Malhotra" w:date="2021-09-30T13:03:00Z"/>
              <w:rFonts w:ascii="Arial" w:eastAsia="Arial" w:hAnsi="Arial" w:cs="Arial"/>
              <w:sz w:val="24"/>
              <w:szCs w:val="24"/>
            </w:rPr>
          </w:rPrChange>
        </w:rPr>
      </w:pPr>
      <w:ins w:id="22010" w:author="Ritu Kamra" w:date="2021-09-24T17:29:00Z">
        <w:del w:id="22011" w:author="Hardik Malhotra" w:date="2021-09-30T13:03:00Z">
          <w:r w:rsidRPr="00BB3600" w:rsidDel="00BA6DDA">
            <w:rPr>
              <w:rFonts w:ascii="Arial" w:eastAsia="Arial" w:hAnsi="Arial" w:cs="Arial"/>
              <w:color w:val="FF0000"/>
              <w:sz w:val="24"/>
              <w:szCs w:val="24"/>
              <w:rPrChange w:id="22012" w:author="Hardik Malhotra" w:date="2021-09-29T19:05:00Z">
                <w:rPr>
                  <w:rFonts w:ascii="Arial" w:eastAsia="Arial" w:hAnsi="Arial" w:cs="Arial"/>
                  <w:sz w:val="24"/>
                  <w:szCs w:val="24"/>
                </w:rPr>
              </w:rPrChange>
            </w:rPr>
            <w:delText xml:space="preserve">Liquid epoxy resin </w:delText>
          </w:r>
        </w:del>
      </w:ins>
      <w:del w:id="22013" w:author="Hardik Malhotra" w:date="2021-09-30T13:03:00Z">
        <w:r w:rsidR="003B3DB5" w:rsidRPr="00BB3600" w:rsidDel="00BA6DDA">
          <w:rPr>
            <w:rFonts w:ascii="Arial" w:eastAsia="Arial" w:hAnsi="Arial" w:cs="Arial"/>
            <w:color w:val="FF0000"/>
            <w:sz w:val="24"/>
            <w:szCs w:val="24"/>
            <w:rPrChange w:id="22014" w:author="Hardik Malhotra" w:date="2021-09-29T19:05:00Z">
              <w:rPr>
                <w:rFonts w:ascii="Arial" w:eastAsia="Arial" w:hAnsi="Arial" w:cs="Arial"/>
                <w:sz w:val="24"/>
                <w:szCs w:val="24"/>
              </w:rPr>
            </w:rPrChange>
          </w:rPr>
          <w:delText>Offers excellent mechanical, thermal and chemical resistance properties in multiple applications (e</w:delText>
        </w:r>
      </w:del>
      <w:ins w:id="22015" w:author="Supreet Mathaun" w:date="2021-09-24T09:58:00Z">
        <w:del w:id="22016" w:author="Hardik Malhotra" w:date="2021-09-30T13:03:00Z">
          <w:r w:rsidR="00C6781F" w:rsidRPr="00BB3600" w:rsidDel="00BA6DDA">
            <w:rPr>
              <w:rFonts w:ascii="Arial" w:eastAsia="Arial" w:hAnsi="Arial" w:cs="Arial"/>
              <w:color w:val="FF0000"/>
              <w:sz w:val="24"/>
              <w:szCs w:val="24"/>
              <w:rPrChange w:id="22017" w:author="Hardik Malhotra" w:date="2021-09-29T19:05:00Z">
                <w:rPr>
                  <w:rFonts w:ascii="Arial" w:eastAsia="Arial" w:hAnsi="Arial" w:cs="Arial"/>
                  <w:sz w:val="24"/>
                  <w:szCs w:val="24"/>
                </w:rPr>
              </w:rPrChange>
            </w:rPr>
            <w:delText>.</w:delText>
          </w:r>
        </w:del>
      </w:ins>
      <w:del w:id="22018" w:author="Hardik Malhotra" w:date="2021-09-30T13:03:00Z">
        <w:r w:rsidR="003B3DB5" w:rsidRPr="00BB3600" w:rsidDel="00BA6DDA">
          <w:rPr>
            <w:rFonts w:ascii="Arial" w:eastAsia="Arial" w:hAnsi="Arial" w:cs="Arial"/>
            <w:color w:val="FF0000"/>
            <w:sz w:val="24"/>
            <w:szCs w:val="24"/>
            <w:rPrChange w:id="22019" w:author="Hardik Malhotra" w:date="2021-09-29T19:05:00Z">
              <w:rPr>
                <w:rFonts w:ascii="Arial" w:eastAsia="Arial" w:hAnsi="Arial" w:cs="Arial"/>
                <w:sz w:val="24"/>
                <w:szCs w:val="24"/>
              </w:rPr>
            </w:rPrChange>
          </w:rPr>
          <w:delText>g</w:delText>
        </w:r>
      </w:del>
      <w:ins w:id="22020" w:author="Supreet Mathaun" w:date="2021-09-24T09:58:00Z">
        <w:del w:id="22021" w:author="Hardik Malhotra" w:date="2021-09-30T13:03:00Z">
          <w:r w:rsidR="00C6781F" w:rsidRPr="00BB3600" w:rsidDel="00BA6DDA">
            <w:rPr>
              <w:rFonts w:ascii="Arial" w:eastAsia="Arial" w:hAnsi="Arial" w:cs="Arial"/>
              <w:color w:val="FF0000"/>
              <w:sz w:val="24"/>
              <w:szCs w:val="24"/>
              <w:rPrChange w:id="22022" w:author="Hardik Malhotra" w:date="2021-09-29T19:05:00Z">
                <w:rPr>
                  <w:rFonts w:ascii="Arial" w:eastAsia="Arial" w:hAnsi="Arial" w:cs="Arial"/>
                  <w:sz w:val="24"/>
                  <w:szCs w:val="24"/>
                </w:rPr>
              </w:rPrChange>
            </w:rPr>
            <w:delText>.</w:delText>
          </w:r>
        </w:del>
      </w:ins>
      <w:del w:id="22023" w:author="Hardik Malhotra" w:date="2021-09-30T13:03:00Z">
        <w:r w:rsidR="003B3DB5" w:rsidRPr="00BB3600" w:rsidDel="00BA6DDA">
          <w:rPr>
            <w:rFonts w:ascii="Arial" w:eastAsia="Arial" w:hAnsi="Arial" w:cs="Arial"/>
            <w:color w:val="FF0000"/>
            <w:sz w:val="24"/>
            <w:szCs w:val="24"/>
            <w:rPrChange w:id="22024" w:author="Hardik Malhotra" w:date="2021-09-29T19:05:00Z">
              <w:rPr>
                <w:rFonts w:ascii="Arial" w:eastAsia="Arial" w:hAnsi="Arial" w:cs="Arial"/>
                <w:sz w:val="24"/>
                <w:szCs w:val="24"/>
              </w:rPr>
            </w:rPrChange>
          </w:rPr>
          <w:delText>, construction, wind mil</w:delText>
        </w:r>
      </w:del>
      <w:ins w:id="22025" w:author="Supreet Mathaun" w:date="2021-09-24T09:59:00Z">
        <w:del w:id="22026" w:author="Hardik Malhotra" w:date="2021-09-30T13:03:00Z">
          <w:r w:rsidR="00C6781F" w:rsidRPr="00BB3600" w:rsidDel="00BA6DDA">
            <w:rPr>
              <w:rFonts w:ascii="Arial" w:eastAsia="Arial" w:hAnsi="Arial" w:cs="Arial"/>
              <w:color w:val="FF0000"/>
              <w:sz w:val="24"/>
              <w:szCs w:val="24"/>
              <w:rPrChange w:id="22027" w:author="Hardik Malhotra" w:date="2021-09-29T19:05:00Z">
                <w:rPr>
                  <w:rFonts w:ascii="Arial" w:eastAsia="Arial" w:hAnsi="Arial" w:cs="Arial"/>
                  <w:sz w:val="24"/>
                  <w:szCs w:val="24"/>
                </w:rPr>
              </w:rPrChange>
            </w:rPr>
            <w:delText>l</w:delText>
          </w:r>
        </w:del>
      </w:ins>
      <w:del w:id="22028" w:author="Hardik Malhotra" w:date="2021-09-30T13:03:00Z">
        <w:r w:rsidR="003B3DB5" w:rsidRPr="00BB3600" w:rsidDel="00BA6DDA">
          <w:rPr>
            <w:rFonts w:ascii="Arial" w:eastAsia="Arial" w:hAnsi="Arial" w:cs="Arial"/>
            <w:color w:val="FF0000"/>
            <w:sz w:val="24"/>
            <w:szCs w:val="24"/>
            <w:rPrChange w:id="22029" w:author="Hardik Malhotra" w:date="2021-09-29T19:05:00Z">
              <w:rPr>
                <w:rFonts w:ascii="Arial" w:eastAsia="Arial" w:hAnsi="Arial" w:cs="Arial"/>
                <w:sz w:val="24"/>
                <w:szCs w:val="24"/>
              </w:rPr>
            </w:rPrChange>
          </w:rPr>
          <w:delText xml:space="preserve"> coating, P</w:delText>
        </w:r>
      </w:del>
      <w:ins w:id="22030" w:author="Supreet Mathaun" w:date="2021-09-24T09:59:00Z">
        <w:del w:id="22031" w:author="Hardik Malhotra" w:date="2021-09-30T13:03:00Z">
          <w:r w:rsidR="00C6781F" w:rsidRPr="00BB3600" w:rsidDel="00BA6DDA">
            <w:rPr>
              <w:rFonts w:ascii="Arial" w:eastAsia="Arial" w:hAnsi="Arial" w:cs="Arial"/>
              <w:color w:val="FF0000"/>
              <w:sz w:val="24"/>
              <w:szCs w:val="24"/>
              <w:rPrChange w:id="22032" w:author="Hardik Malhotra" w:date="2021-09-29T19:05:00Z">
                <w:rPr>
                  <w:rFonts w:ascii="Arial" w:eastAsia="Arial" w:hAnsi="Arial" w:cs="Arial"/>
                  <w:sz w:val="24"/>
                  <w:szCs w:val="24"/>
                </w:rPr>
              </w:rPrChange>
            </w:rPr>
            <w:delText>p</w:delText>
          </w:r>
        </w:del>
      </w:ins>
      <w:del w:id="22033" w:author="Hardik Malhotra" w:date="2021-09-30T13:03:00Z">
        <w:r w:rsidR="003B3DB5" w:rsidRPr="00BB3600" w:rsidDel="00BA6DDA">
          <w:rPr>
            <w:rFonts w:ascii="Arial" w:eastAsia="Arial" w:hAnsi="Arial" w:cs="Arial"/>
            <w:color w:val="FF0000"/>
            <w:sz w:val="24"/>
            <w:szCs w:val="24"/>
            <w:rPrChange w:id="22034" w:author="Hardik Malhotra" w:date="2021-09-29T19:05:00Z">
              <w:rPr>
                <w:rFonts w:ascii="Arial" w:eastAsia="Arial" w:hAnsi="Arial" w:cs="Arial"/>
                <w:sz w:val="24"/>
                <w:szCs w:val="24"/>
              </w:rPr>
            </w:rPrChange>
          </w:rPr>
          <w:delText>aint industries, Electrical</w:delText>
        </w:r>
      </w:del>
      <w:ins w:id="22035" w:author="Supreet Mathaun" w:date="2021-09-24T09:59:00Z">
        <w:del w:id="22036" w:author="Hardik Malhotra" w:date="2021-09-30T13:03:00Z">
          <w:r w:rsidR="00C6781F" w:rsidRPr="00BB3600" w:rsidDel="00BA6DDA">
            <w:rPr>
              <w:rFonts w:ascii="Arial" w:eastAsia="Arial" w:hAnsi="Arial" w:cs="Arial"/>
              <w:color w:val="FF0000"/>
              <w:sz w:val="24"/>
              <w:szCs w:val="24"/>
              <w:rPrChange w:id="22037" w:author="Hardik Malhotra" w:date="2021-09-29T19:05:00Z">
                <w:rPr>
                  <w:rFonts w:ascii="Arial" w:eastAsia="Arial" w:hAnsi="Arial" w:cs="Arial"/>
                  <w:sz w:val="24"/>
                  <w:szCs w:val="24"/>
                </w:rPr>
              </w:rPrChange>
            </w:rPr>
            <w:delText>,</w:delText>
          </w:r>
        </w:del>
      </w:ins>
      <w:del w:id="22038" w:author="Hardik Malhotra" w:date="2021-09-30T13:03:00Z">
        <w:r w:rsidR="003B3DB5" w:rsidRPr="00BB3600" w:rsidDel="00BA6DDA">
          <w:rPr>
            <w:rFonts w:ascii="Arial" w:eastAsia="Arial" w:hAnsi="Arial" w:cs="Arial"/>
            <w:color w:val="FF0000"/>
            <w:sz w:val="24"/>
            <w:szCs w:val="24"/>
            <w:rPrChange w:id="22039" w:author="Hardik Malhotra" w:date="2021-09-29T19:05:00Z">
              <w:rPr>
                <w:rFonts w:ascii="Arial" w:eastAsia="Arial" w:hAnsi="Arial" w:cs="Arial"/>
                <w:sz w:val="24"/>
                <w:szCs w:val="24"/>
              </w:rPr>
            </w:rPrChange>
          </w:rPr>
          <w:delText xml:space="preserve">  etc</w:delText>
        </w:r>
      </w:del>
      <w:ins w:id="22040" w:author="Supreet Mathaun" w:date="2021-09-24T09:59:00Z">
        <w:del w:id="22041" w:author="Hardik Malhotra" w:date="2021-09-30T13:03:00Z">
          <w:r w:rsidR="00C6781F" w:rsidRPr="00BB3600" w:rsidDel="00BA6DDA">
            <w:rPr>
              <w:rFonts w:ascii="Arial" w:eastAsia="Arial" w:hAnsi="Arial" w:cs="Arial"/>
              <w:color w:val="FF0000"/>
              <w:sz w:val="24"/>
              <w:szCs w:val="24"/>
              <w:rPrChange w:id="22042" w:author="Hardik Malhotra" w:date="2021-09-29T19:05:00Z">
                <w:rPr>
                  <w:rFonts w:ascii="Arial" w:eastAsia="Arial" w:hAnsi="Arial" w:cs="Arial"/>
                  <w:sz w:val="24"/>
                  <w:szCs w:val="24"/>
                </w:rPr>
              </w:rPrChange>
            </w:rPr>
            <w:delText>.</w:delText>
          </w:r>
        </w:del>
      </w:ins>
      <w:del w:id="22043" w:author="Hardik Malhotra" w:date="2021-09-30T13:03:00Z">
        <w:r w:rsidR="003B3DB5" w:rsidRPr="00BB3600" w:rsidDel="00BA6DDA">
          <w:rPr>
            <w:rFonts w:ascii="Arial" w:eastAsia="Arial" w:hAnsi="Arial" w:cs="Arial"/>
            <w:color w:val="FF0000"/>
            <w:sz w:val="24"/>
            <w:szCs w:val="24"/>
            <w:rPrChange w:id="22044" w:author="Hardik Malhotra" w:date="2021-09-29T19:05:00Z">
              <w:rPr>
                <w:rFonts w:ascii="Arial" w:eastAsia="Arial" w:hAnsi="Arial" w:cs="Arial"/>
                <w:sz w:val="24"/>
                <w:szCs w:val="24"/>
              </w:rPr>
            </w:rPrChange>
          </w:rPr>
          <w:delText>)</w:delText>
        </w:r>
      </w:del>
      <w:ins w:id="22045" w:author="Ritu Kamra" w:date="2021-09-24T17:29:00Z">
        <w:del w:id="22046" w:author="Hardik Malhotra" w:date="2021-09-30T13:03:00Z">
          <w:r w:rsidRPr="00BB3600" w:rsidDel="00BA6DDA">
            <w:rPr>
              <w:rFonts w:ascii="Arial" w:eastAsia="Arial" w:hAnsi="Arial" w:cs="Arial"/>
              <w:color w:val="FF0000"/>
              <w:sz w:val="24"/>
              <w:szCs w:val="24"/>
              <w:rPrChange w:id="22047" w:author="Hardik Malhotra" w:date="2021-09-29T19:05:00Z">
                <w:rPr>
                  <w:rFonts w:ascii="Arial" w:eastAsia="Arial" w:hAnsi="Arial" w:cs="Arial"/>
                  <w:sz w:val="24"/>
                  <w:szCs w:val="24"/>
                </w:rPr>
              </w:rPrChange>
            </w:rPr>
            <w:delText xml:space="preserve"> &amp; </w:delText>
          </w:r>
        </w:del>
      </w:ins>
      <w:ins w:id="22048" w:author="Ritu Kamra" w:date="2021-09-24T17:30:00Z">
        <w:del w:id="22049" w:author="Hardik Malhotra" w:date="2021-09-30T13:03:00Z">
          <w:r w:rsidRPr="00BB3600" w:rsidDel="00BA6DDA">
            <w:rPr>
              <w:rFonts w:ascii="Arial" w:eastAsia="Arial" w:hAnsi="Arial" w:cs="Arial"/>
              <w:color w:val="FF0000"/>
              <w:sz w:val="24"/>
              <w:szCs w:val="24"/>
              <w:rPrChange w:id="22050" w:author="Hardik Malhotra" w:date="2021-09-29T19:05:00Z">
                <w:rPr>
                  <w:rFonts w:ascii="Arial" w:eastAsia="Arial" w:hAnsi="Arial" w:cs="Arial"/>
                  <w:sz w:val="24"/>
                  <w:szCs w:val="24"/>
                </w:rPr>
              </w:rPrChange>
            </w:rPr>
            <w:delText xml:space="preserve">holds 50 % of the market share, </w:delText>
          </w:r>
        </w:del>
      </w:ins>
    </w:p>
    <w:p w14:paraId="67DCEFBE" w14:textId="40CB439D" w:rsidR="0069120A" w:rsidRPr="00BB3600" w:rsidDel="00BA6DDA" w:rsidRDefault="0094011E" w:rsidP="003B3DB5">
      <w:pPr>
        <w:spacing w:line="360" w:lineRule="auto"/>
        <w:jc w:val="both"/>
        <w:rPr>
          <w:ins w:id="22051" w:author="Dilip Kumar" w:date="2021-09-25T12:18:00Z"/>
          <w:del w:id="22052" w:author="Hardik Malhotra" w:date="2021-09-30T13:03:00Z"/>
          <w:rFonts w:ascii="Arial" w:eastAsia="Arial" w:hAnsi="Arial" w:cs="Arial"/>
          <w:color w:val="FF0000"/>
          <w:sz w:val="24"/>
          <w:szCs w:val="24"/>
          <w:rPrChange w:id="22053" w:author="Hardik Malhotra" w:date="2021-09-29T19:05:00Z">
            <w:rPr>
              <w:ins w:id="22054" w:author="Dilip Kumar" w:date="2021-09-25T12:18:00Z"/>
              <w:del w:id="22055" w:author="Hardik Malhotra" w:date="2021-09-30T13:03:00Z"/>
              <w:rFonts w:ascii="Arial" w:eastAsia="Arial" w:hAnsi="Arial" w:cs="Arial"/>
              <w:sz w:val="24"/>
              <w:szCs w:val="24"/>
            </w:rPr>
          </w:rPrChange>
        </w:rPr>
        <w:sectPr w:rsidR="0069120A" w:rsidRPr="00BB3600" w:rsidDel="00BA6DDA"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22056" w:author="Hardik Malhotra" w:date="2021-09-30T12:48:00Z">
            <w:sectPr w:rsidR="0069120A" w:rsidRPr="00BB3600" w:rsidDel="00BA6DDA" w:rsidSect="00AF4AFC">
              <w:pgMar w:top="1134" w:right="836" w:bottom="630" w:left="900" w:header="708" w:footer="708" w:gutter="0"/>
            </w:sectPr>
          </w:sectPrChange>
        </w:sectPr>
      </w:pPr>
      <w:ins w:id="22057" w:author="Ritu Kamra" w:date="2021-09-24T17:30:00Z">
        <w:del w:id="22058" w:author="Hardik Malhotra" w:date="2021-09-30T13:03:00Z">
          <w:r w:rsidRPr="00BB3600" w:rsidDel="00BA6DDA">
            <w:rPr>
              <w:rFonts w:ascii="Arial" w:eastAsia="Arial" w:hAnsi="Arial" w:cs="Arial"/>
              <w:color w:val="FF0000"/>
              <w:sz w:val="24"/>
              <w:szCs w:val="24"/>
              <w:rPrChange w:id="22059" w:author="Hardik Malhotra" w:date="2021-09-29T19:05:00Z">
                <w:rPr>
                  <w:rFonts w:ascii="Arial" w:eastAsia="Arial" w:hAnsi="Arial" w:cs="Arial"/>
                  <w:sz w:val="24"/>
                  <w:szCs w:val="24"/>
                </w:rPr>
              </w:rPrChange>
            </w:rPr>
            <w:delText xml:space="preserve">With the increase in </w:delText>
          </w:r>
        </w:del>
      </w:ins>
      <w:ins w:id="22060" w:author="Ritu Kamra" w:date="2021-09-24T17:31:00Z">
        <w:del w:id="22061" w:author="Hardik Malhotra" w:date="2021-09-30T13:03:00Z">
          <w:r w:rsidRPr="00BB3600" w:rsidDel="00BA6DDA">
            <w:rPr>
              <w:rFonts w:ascii="Arial" w:eastAsia="Arial" w:hAnsi="Arial" w:cs="Arial"/>
              <w:color w:val="FF0000"/>
              <w:sz w:val="24"/>
              <w:szCs w:val="24"/>
              <w:rPrChange w:id="22062" w:author="Hardik Malhotra" w:date="2021-09-29T19:05:00Z">
                <w:rPr>
                  <w:rFonts w:ascii="Arial" w:eastAsia="Arial" w:hAnsi="Arial" w:cs="Arial"/>
                  <w:sz w:val="24"/>
                  <w:szCs w:val="24"/>
                </w:rPr>
              </w:rPrChange>
            </w:rPr>
            <w:delText xml:space="preserve">infrastructure </w:delText>
          </w:r>
        </w:del>
      </w:ins>
      <w:ins w:id="22063" w:author="Ritu Kamra" w:date="2021-09-24T17:30:00Z">
        <w:del w:id="22064" w:author="Hardik Malhotra" w:date="2021-09-30T13:03:00Z">
          <w:r w:rsidRPr="00BB3600" w:rsidDel="00BA6DDA">
            <w:rPr>
              <w:rFonts w:ascii="Arial" w:eastAsia="Arial" w:hAnsi="Arial" w:cs="Arial"/>
              <w:color w:val="FF0000"/>
              <w:sz w:val="24"/>
              <w:szCs w:val="24"/>
              <w:rPrChange w:id="22065" w:author="Hardik Malhotra" w:date="2021-09-29T19:05:00Z">
                <w:rPr>
                  <w:rFonts w:ascii="Arial" w:eastAsia="Arial" w:hAnsi="Arial" w:cs="Arial"/>
                  <w:sz w:val="24"/>
                  <w:szCs w:val="24"/>
                </w:rPr>
              </w:rPrChange>
            </w:rPr>
            <w:delText>development project across</w:delText>
          </w:r>
        </w:del>
      </w:ins>
      <w:ins w:id="22066" w:author="Ritu Kamra" w:date="2021-09-24T17:31:00Z">
        <w:del w:id="22067" w:author="Hardik Malhotra" w:date="2021-09-30T13:03:00Z">
          <w:r w:rsidRPr="00BB3600" w:rsidDel="00BA6DDA">
            <w:rPr>
              <w:rFonts w:ascii="Arial" w:eastAsia="Arial" w:hAnsi="Arial" w:cs="Arial"/>
              <w:color w:val="FF0000"/>
              <w:sz w:val="24"/>
              <w:szCs w:val="24"/>
              <w:rPrChange w:id="22068" w:author="Hardik Malhotra" w:date="2021-09-29T19:05:00Z">
                <w:rPr>
                  <w:rFonts w:ascii="Arial" w:eastAsia="Arial" w:hAnsi="Arial" w:cs="Arial"/>
                  <w:sz w:val="24"/>
                  <w:szCs w:val="24"/>
                </w:rPr>
              </w:rPrChange>
            </w:rPr>
            <w:delText>, demand</w:delText>
          </w:r>
        </w:del>
      </w:ins>
      <w:ins w:id="22069" w:author="Ritu Kamra" w:date="2021-09-24T17:32:00Z">
        <w:del w:id="22070" w:author="Hardik Malhotra" w:date="2021-09-30T13:03:00Z">
          <w:r w:rsidRPr="00BB3600" w:rsidDel="00BA6DDA">
            <w:rPr>
              <w:rFonts w:ascii="Arial" w:eastAsia="Arial" w:hAnsi="Arial" w:cs="Arial"/>
              <w:color w:val="FF0000"/>
              <w:sz w:val="24"/>
              <w:szCs w:val="24"/>
              <w:rPrChange w:id="22071" w:author="Hardik Malhotra" w:date="2021-09-29T19:05:00Z">
                <w:rPr>
                  <w:rFonts w:ascii="Arial" w:eastAsia="Arial" w:hAnsi="Arial" w:cs="Arial"/>
                  <w:sz w:val="24"/>
                  <w:szCs w:val="24"/>
                </w:rPr>
              </w:rPrChange>
            </w:rPr>
            <w:delText xml:space="preserve"> of solid epoxy resin is huge</w:delText>
          </w:r>
        </w:del>
      </w:ins>
      <w:ins w:id="22072" w:author="Ritu Kamra" w:date="2021-09-24T17:34:00Z">
        <w:del w:id="22073" w:author="Hardik Malhotra" w:date="2021-09-30T13:03:00Z">
          <w:r w:rsidRPr="00BB3600" w:rsidDel="00BA6DDA">
            <w:rPr>
              <w:rFonts w:ascii="Arial" w:eastAsia="Arial" w:hAnsi="Arial" w:cs="Arial"/>
              <w:color w:val="FF0000"/>
              <w:sz w:val="24"/>
              <w:szCs w:val="24"/>
              <w:rPrChange w:id="22074" w:author="Hardik Malhotra" w:date="2021-09-29T19:05:00Z">
                <w:rPr>
                  <w:rFonts w:ascii="Arial" w:eastAsia="Arial" w:hAnsi="Arial" w:cs="Arial"/>
                  <w:sz w:val="24"/>
                  <w:szCs w:val="24"/>
                </w:rPr>
              </w:rPrChange>
            </w:rPr>
            <w:delText xml:space="preserve"> &amp; continuasly</w:delText>
          </w:r>
        </w:del>
      </w:ins>
      <w:ins w:id="22075" w:author="Neeshu Bhadauriya" w:date="2021-09-27T22:47:00Z">
        <w:del w:id="22076" w:author="Hardik Malhotra" w:date="2021-09-30T13:03:00Z">
          <w:r w:rsidR="00CC26A8" w:rsidRPr="00BB3600" w:rsidDel="00BA6DDA">
            <w:rPr>
              <w:rFonts w:ascii="Arial" w:eastAsia="Arial" w:hAnsi="Arial" w:cs="Arial"/>
              <w:color w:val="FF0000"/>
              <w:sz w:val="24"/>
              <w:szCs w:val="24"/>
              <w:rPrChange w:id="22077" w:author="Hardik Malhotra" w:date="2021-09-29T19:05:00Z">
                <w:rPr>
                  <w:rFonts w:ascii="Arial" w:eastAsia="Arial" w:hAnsi="Arial" w:cs="Arial"/>
                  <w:sz w:val="24"/>
                  <w:szCs w:val="24"/>
                </w:rPr>
              </w:rPrChange>
            </w:rPr>
            <w:delText>continuously</w:delText>
          </w:r>
        </w:del>
      </w:ins>
      <w:ins w:id="22078" w:author="Ritu Kamra" w:date="2021-09-24T17:34:00Z">
        <w:del w:id="22079" w:author="Hardik Malhotra" w:date="2021-09-30T13:03:00Z">
          <w:r w:rsidRPr="00BB3600" w:rsidDel="00BA6DDA">
            <w:rPr>
              <w:rFonts w:ascii="Arial" w:eastAsia="Arial" w:hAnsi="Arial" w:cs="Arial"/>
              <w:color w:val="FF0000"/>
              <w:sz w:val="24"/>
              <w:szCs w:val="24"/>
              <w:rPrChange w:id="22080" w:author="Hardik Malhotra" w:date="2021-09-29T19:05:00Z">
                <w:rPr>
                  <w:rFonts w:ascii="Arial" w:eastAsia="Arial" w:hAnsi="Arial" w:cs="Arial"/>
                  <w:sz w:val="24"/>
                  <w:szCs w:val="24"/>
                </w:rPr>
              </w:rPrChange>
            </w:rPr>
            <w:delText xml:space="preserve"> rising</w:delText>
          </w:r>
        </w:del>
      </w:ins>
    </w:p>
    <w:p w14:paraId="3461E323" w14:textId="6E3868AF" w:rsidR="00F9062E" w:rsidDel="00F432EB" w:rsidRDefault="003B3DB5" w:rsidP="003B3DB5">
      <w:pPr>
        <w:spacing w:line="360" w:lineRule="auto"/>
        <w:jc w:val="both"/>
        <w:rPr>
          <w:del w:id="22081" w:author="Ritu Kamra" w:date="2021-09-27T12:01:00Z"/>
          <w:rFonts w:ascii="Arial" w:eastAsia="Arial" w:hAnsi="Arial" w:cs="Arial"/>
          <w:sz w:val="24"/>
          <w:szCs w:val="24"/>
        </w:rPr>
      </w:pPr>
      <w:del w:id="22082" w:author="Ritu Kamra" w:date="2021-09-24T17:29:00Z">
        <w:r w:rsidRPr="003B3DB5" w:rsidDel="0094011E">
          <w:rPr>
            <w:rFonts w:ascii="Arial" w:eastAsia="Arial" w:hAnsi="Arial" w:cs="Arial"/>
            <w:sz w:val="24"/>
            <w:szCs w:val="24"/>
          </w:rPr>
          <w:delText>,</w:delText>
        </w:r>
      </w:del>
      <w:del w:id="22083" w:author="Ritu Kamra" w:date="2021-09-24T17:30:00Z">
        <w:r w:rsidRPr="003B3DB5" w:rsidDel="0094011E">
          <w:rPr>
            <w:rFonts w:ascii="Arial" w:eastAsia="Arial" w:hAnsi="Arial" w:cs="Arial"/>
            <w:sz w:val="24"/>
            <w:szCs w:val="24"/>
          </w:rPr>
          <w:delText xml:space="preserve"> liquid Epoxy Resin get formulated to Solid Epoxy.</w:delText>
        </w:r>
      </w:del>
    </w:p>
    <w:p w14:paraId="0514EB4D" w14:textId="0E93A7D7" w:rsidR="00F432EB" w:rsidDel="00BA6DDA" w:rsidRDefault="00F432EB" w:rsidP="003B3DB5">
      <w:pPr>
        <w:spacing w:line="360" w:lineRule="auto"/>
        <w:jc w:val="both"/>
        <w:rPr>
          <w:ins w:id="22084" w:author="Neeshu Bhadauriya" w:date="2021-09-27T15:39:00Z"/>
          <w:del w:id="22085" w:author="Hardik Malhotra" w:date="2021-09-30T13:03:00Z"/>
          <w:rFonts w:ascii="Arial" w:eastAsia="Arial" w:hAnsi="Arial" w:cs="Arial"/>
          <w:sz w:val="24"/>
          <w:szCs w:val="24"/>
        </w:rPr>
      </w:pPr>
    </w:p>
    <w:p w14:paraId="519AA5CA" w14:textId="1C4AFC47" w:rsidR="00F432EB" w:rsidDel="00BA6DDA" w:rsidRDefault="00F432EB" w:rsidP="003B3DB5">
      <w:pPr>
        <w:spacing w:line="360" w:lineRule="auto"/>
        <w:jc w:val="both"/>
        <w:rPr>
          <w:ins w:id="22086" w:author="Ritu Kamra" w:date="2021-09-27T19:22:00Z"/>
          <w:del w:id="22087" w:author="Hardik Malhotra" w:date="2021-09-30T13:03:00Z"/>
          <w:rFonts w:ascii="Arial" w:eastAsia="Arial" w:hAnsi="Arial" w:cs="Arial"/>
          <w:sz w:val="24"/>
          <w:szCs w:val="24"/>
        </w:rPr>
      </w:pPr>
    </w:p>
    <w:p w14:paraId="03BCE273" w14:textId="0048012A" w:rsidR="00F51068" w:rsidDel="00BA6DDA" w:rsidRDefault="00F51068" w:rsidP="003B3DB5">
      <w:pPr>
        <w:spacing w:line="360" w:lineRule="auto"/>
        <w:jc w:val="both"/>
        <w:rPr>
          <w:ins w:id="22088" w:author="Ritu Kamra" w:date="2021-09-27T19:22:00Z"/>
          <w:del w:id="22089" w:author="Hardik Malhotra" w:date="2021-09-30T13:03:00Z"/>
          <w:rFonts w:ascii="Arial" w:eastAsia="Arial" w:hAnsi="Arial" w:cs="Arial"/>
          <w:sz w:val="24"/>
          <w:szCs w:val="24"/>
        </w:rPr>
      </w:pPr>
    </w:p>
    <w:p w14:paraId="65616240" w14:textId="640321B8" w:rsidR="00F51068" w:rsidDel="00BA6DDA" w:rsidRDefault="00F51068" w:rsidP="003B3DB5">
      <w:pPr>
        <w:spacing w:line="360" w:lineRule="auto"/>
        <w:jc w:val="both"/>
        <w:rPr>
          <w:ins w:id="22090" w:author="Ritu Kamra" w:date="2021-09-27T19:22:00Z"/>
          <w:del w:id="22091" w:author="Hardik Malhotra" w:date="2021-09-30T13:03:00Z"/>
          <w:rFonts w:ascii="Arial" w:eastAsia="Arial" w:hAnsi="Arial" w:cs="Arial"/>
          <w:sz w:val="24"/>
          <w:szCs w:val="24"/>
        </w:rPr>
      </w:pPr>
    </w:p>
    <w:p w14:paraId="67316A5B" w14:textId="6DCA0F14" w:rsidR="00F51068" w:rsidDel="00BA6DDA" w:rsidRDefault="00F51068" w:rsidP="003B3DB5">
      <w:pPr>
        <w:spacing w:line="360" w:lineRule="auto"/>
        <w:jc w:val="both"/>
        <w:rPr>
          <w:ins w:id="22092" w:author="Ritu Kamra" w:date="2021-09-27T19:22:00Z"/>
          <w:del w:id="22093" w:author="Hardik Malhotra" w:date="2021-09-30T13:03:00Z"/>
          <w:rFonts w:ascii="Arial" w:eastAsia="Arial" w:hAnsi="Arial" w:cs="Arial"/>
          <w:sz w:val="24"/>
          <w:szCs w:val="24"/>
        </w:rPr>
      </w:pPr>
    </w:p>
    <w:p w14:paraId="7BB1734A" w14:textId="77777777" w:rsidR="00F51068" w:rsidDel="00BA6DDA" w:rsidRDefault="00F51068" w:rsidP="003B3DB5">
      <w:pPr>
        <w:spacing w:line="360" w:lineRule="auto"/>
        <w:jc w:val="both"/>
        <w:rPr>
          <w:ins w:id="22094" w:author="Neeshu Bhadauriya" w:date="2021-09-27T15:39:00Z"/>
          <w:del w:id="22095" w:author="Hardik Malhotra" w:date="2021-09-30T13:03:00Z"/>
          <w:rFonts w:ascii="Arial" w:eastAsia="Arial" w:hAnsi="Arial" w:cs="Arial"/>
          <w:sz w:val="24"/>
          <w:szCs w:val="24"/>
        </w:rPr>
      </w:pPr>
    </w:p>
    <w:p w14:paraId="1597DD57" w14:textId="7E130554" w:rsidR="0069120A" w:rsidDel="00FD64C9" w:rsidRDefault="0069120A" w:rsidP="003B3DB5">
      <w:pPr>
        <w:spacing w:line="360" w:lineRule="auto"/>
        <w:jc w:val="both"/>
        <w:rPr>
          <w:ins w:id="22096" w:author="Dilip Kumar" w:date="2021-09-25T12:18:00Z"/>
          <w:del w:id="22097" w:author="Ritu Kamra" w:date="2021-09-27T12:01:00Z"/>
          <w:rFonts w:ascii="Arial" w:eastAsia="Arial" w:hAnsi="Arial" w:cs="Arial"/>
          <w:sz w:val="24"/>
          <w:szCs w:val="24"/>
        </w:rPr>
      </w:pPr>
    </w:p>
    <w:p w14:paraId="3AC06698" w14:textId="022CB176" w:rsidR="0069120A" w:rsidDel="00FD64C9" w:rsidRDefault="0069120A" w:rsidP="003B3DB5">
      <w:pPr>
        <w:spacing w:line="360" w:lineRule="auto"/>
        <w:jc w:val="both"/>
        <w:rPr>
          <w:ins w:id="22098" w:author="Dilip Kumar" w:date="2021-09-25T12:18:00Z"/>
          <w:del w:id="22099" w:author="Ritu Kamra" w:date="2021-09-27T12:01:00Z"/>
          <w:rFonts w:ascii="Arial" w:eastAsia="Arial" w:hAnsi="Arial" w:cs="Arial"/>
          <w:sz w:val="24"/>
          <w:szCs w:val="24"/>
        </w:rPr>
      </w:pPr>
    </w:p>
    <w:p w14:paraId="07A09FFD" w14:textId="38264F28" w:rsidR="0069120A" w:rsidDel="00FD64C9" w:rsidRDefault="0069120A" w:rsidP="003B3DB5">
      <w:pPr>
        <w:spacing w:line="360" w:lineRule="auto"/>
        <w:jc w:val="both"/>
        <w:rPr>
          <w:ins w:id="22100" w:author="Dilip Kumar" w:date="2021-09-25T12:18:00Z"/>
          <w:del w:id="22101" w:author="Ritu Kamra" w:date="2021-09-27T12:01:00Z"/>
          <w:rFonts w:ascii="Arial" w:eastAsia="Arial" w:hAnsi="Arial" w:cs="Arial"/>
          <w:sz w:val="24"/>
          <w:szCs w:val="24"/>
        </w:rPr>
      </w:pPr>
    </w:p>
    <w:p w14:paraId="30B77C60" w14:textId="77777777" w:rsidR="0069120A" w:rsidRPr="00CE65AC" w:rsidRDefault="0069120A" w:rsidP="003B3DB5">
      <w:pPr>
        <w:spacing w:line="360" w:lineRule="auto"/>
        <w:jc w:val="both"/>
        <w:rPr>
          <w:rFonts w:ascii="Arial" w:eastAsia="Arial" w:hAnsi="Arial" w:cs="Arial"/>
          <w:sz w:val="24"/>
          <w:szCs w:val="24"/>
        </w:rPr>
      </w:pPr>
    </w:p>
    <w:p w14:paraId="564E024D" w14:textId="624D7EBF" w:rsidR="00F432EB" w:rsidRDefault="005858C1" w:rsidP="0068477D">
      <w:pPr>
        <w:rPr>
          <w:ins w:id="22102" w:author="Neeshu Bhadauriya" w:date="2021-09-27T15:40:00Z"/>
          <w:rFonts w:ascii="Arial" w:eastAsia="Arial" w:hAnsi="Arial" w:cs="Arial"/>
          <w:sz w:val="24"/>
          <w:szCs w:val="24"/>
        </w:rPr>
      </w:pPr>
      <w:r>
        <w:rPr>
          <w:noProof/>
        </w:rPr>
        <w:pict w14:anchorId="2158AF65">
          <v:shape id="_x0000_s1375" type="#_x0000_t202" style="position:absolute;margin-left:-4.2pt;margin-top:12.35pt;width:499.5pt;height:23pt;z-index:2517637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" filled="f" stroked="f">
            <v:textbox style="mso-fit-shape-to-text:t">
              <w:txbxContent>
                <w:p w14:paraId="318F83FD" w14:textId="0030FB5F" w:rsidR="0068477D" w:rsidRPr="002F3659" w:rsidRDefault="0068477D" w:rsidP="0068477D">
                  <w:pPr>
                    <w:spacing w:line="360" w:lineRule="auto"/>
                    <w:textAlignment w:val="baseline"/>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Figure 2</w:t>
                  </w:r>
                  <w:ins w:id="22103" w:author="Ritu Kamra" w:date="2021-09-27T17:41:00Z">
                    <w:r w:rsidR="00054F74">
                      <w:rPr>
                        <w:rFonts w:ascii="Verdana" w:eastAsia="Verdana" w:hAnsi="Verdana" w:cs="Verdana"/>
                        <w:b/>
                        <w:bCs/>
                        <w:color w:val="000000" w:themeColor="text1"/>
                        <w:kern w:val="24"/>
                        <w:sz w:val="20"/>
                        <w:szCs w:val="20"/>
                      </w:rPr>
                      <w:t>4</w:t>
                    </w:r>
                  </w:ins>
                  <w:del w:id="22104" w:author="Ritu Kamra" w:date="2021-09-27T17:11:00Z">
                    <w:r w:rsidRPr="002F3659" w:rsidDel="003427EB">
                      <w:rPr>
                        <w:rFonts w:ascii="Verdana" w:eastAsia="Verdana" w:hAnsi="Verdana" w:cs="Verdana"/>
                        <w:b/>
                        <w:bCs/>
                        <w:color w:val="000000" w:themeColor="text1"/>
                        <w:kern w:val="24"/>
                        <w:sz w:val="20"/>
                        <w:szCs w:val="20"/>
                      </w:rPr>
                      <w:delText>6</w:delText>
                    </w:r>
                  </w:del>
                  <w:r w:rsidRPr="002F3659">
                    <w:rPr>
                      <w:rFonts w:ascii="Verdana" w:eastAsia="Verdana" w:hAnsi="Verdana" w:cs="Verdana"/>
                      <w:b/>
                      <w:bCs/>
                      <w:color w:val="000000" w:themeColor="text1"/>
                      <w:kern w:val="24"/>
                      <w:sz w:val="20"/>
                      <w:szCs w:val="20"/>
                    </w:rPr>
                    <w:t xml:space="preserve">: Asia Pacific </w:t>
                  </w:r>
                  <w:r w:rsidR="00F615C8">
                    <w:rPr>
                      <w:rFonts w:ascii="Verdana" w:eastAsia="Verdana" w:hAnsi="Verdana" w:cs="Verdana"/>
                      <w:b/>
                      <w:bCs/>
                      <w:color w:val="000000" w:themeColor="text1"/>
                      <w:kern w:val="24"/>
                      <w:sz w:val="20"/>
                      <w:szCs w:val="20"/>
                    </w:rPr>
                    <w:t>Epoxy Resin</w:t>
                  </w:r>
                  <w:r w:rsidRPr="002F3659">
                    <w:rPr>
                      <w:rFonts w:ascii="Verdana" w:eastAsia="Verdana" w:hAnsi="Verdana" w:cs="Verdana"/>
                      <w:b/>
                      <w:bCs/>
                      <w:color w:val="000000" w:themeColor="text1"/>
                      <w:kern w:val="24"/>
                      <w:sz w:val="20"/>
                      <w:szCs w:val="20"/>
                    </w:rPr>
                    <w:t xml:space="preserve"> </w:t>
                  </w:r>
                  <w:ins w:id="22105" w:author="Ritu Kamra" w:date="2021-09-27T20:24:00Z">
                    <w:r w:rsidR="002F65E2">
                      <w:rPr>
                        <w:rFonts w:ascii="Verdana" w:eastAsia="Verdana" w:hAnsi="Verdana" w:cs="Verdana"/>
                        <w:b/>
                        <w:bCs/>
                        <w:color w:val="000000" w:themeColor="text1"/>
                        <w:kern w:val="24"/>
                        <w:sz w:val="20"/>
                        <w:szCs w:val="20"/>
                      </w:rPr>
                      <w:t>Demand</w:t>
                    </w:r>
                  </w:ins>
                  <w:del w:id="22106" w:author="Ritu Kamra" w:date="2021-09-27T20:24:00Z">
                    <w:r w:rsidRPr="002F3659" w:rsidDel="002F65E2">
                      <w:rPr>
                        <w:rFonts w:ascii="Verdana" w:eastAsia="Verdana" w:hAnsi="Verdana" w:cs="Verdana"/>
                        <w:b/>
                        <w:bCs/>
                        <w:color w:val="000000" w:themeColor="text1"/>
                        <w:kern w:val="24"/>
                        <w:sz w:val="20"/>
                        <w:szCs w:val="20"/>
                      </w:rPr>
                      <w:delText>Market Share</w:delText>
                    </w:r>
                  </w:del>
                  <w:r w:rsidRPr="002F3659">
                    <w:rPr>
                      <w:rFonts w:ascii="Verdana" w:eastAsia="Verdana" w:hAnsi="Verdana" w:cs="Verdana"/>
                      <w:b/>
                      <w:bCs/>
                      <w:color w:val="000000" w:themeColor="text1"/>
                      <w:kern w:val="24"/>
                      <w:sz w:val="20"/>
                      <w:szCs w:val="20"/>
                    </w:rPr>
                    <w:t>, By Sales Channel, By Volume, 2015–2030F</w:t>
                  </w:r>
                </w:p>
              </w:txbxContent>
            </v:textbox>
            <w10:wrap anchorx="margin"/>
          </v:shape>
        </w:pict>
      </w:r>
      <w:r>
        <w:rPr>
          <w:noProof/>
        </w:rPr>
        <w:pict w14:anchorId="71FAC72A">
          <v:shape id="_x0000_s1374" type="#_x0000_t202" style="position:absolute;margin-left:-4.5pt;margin-top:-6.85pt;width:508.5pt;height:22.95pt;z-index:2519818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" filled="f" stroked="f">
            <v:textbox style="mso-fit-shape-to-text:t">
              <w:txbxContent>
                <w:p w14:paraId="682C89D1" w14:textId="34D7298C" w:rsidR="00674114" w:rsidRPr="002F3659" w:rsidRDefault="00674114" w:rsidP="00674114">
                  <w:pPr>
                    <w:spacing w:line="360" w:lineRule="auto"/>
                    <w:textAlignment w:val="baseline"/>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3.2.</w:t>
                  </w:r>
                  <w:r w:rsidR="0069198A" w:rsidRPr="002F3659">
                    <w:rPr>
                      <w:rFonts w:ascii="Verdana" w:eastAsia="Verdana" w:hAnsi="Verdana" w:cs="Verdana"/>
                      <w:b/>
                      <w:bCs/>
                      <w:color w:val="000000" w:themeColor="text1"/>
                      <w:kern w:val="24"/>
                      <w:sz w:val="20"/>
                      <w:szCs w:val="20"/>
                    </w:rPr>
                    <w:t>1</w:t>
                  </w:r>
                  <w:r w:rsidRPr="002F3659">
                    <w:rPr>
                      <w:rFonts w:ascii="Verdana" w:eastAsia="Verdana" w:hAnsi="Verdana" w:cs="Verdana"/>
                      <w:b/>
                      <w:bCs/>
                      <w:color w:val="000000" w:themeColor="text1"/>
                      <w:kern w:val="24"/>
                      <w:sz w:val="20"/>
                      <w:szCs w:val="20"/>
                    </w:rPr>
                    <w:t>.</w:t>
                  </w:r>
                  <w:ins w:id="22107" w:author="Neeshu Bhadauriya" w:date="2021-09-27T15:39:00Z">
                    <w:r w:rsidR="00F432EB">
                      <w:rPr>
                        <w:rFonts w:ascii="Verdana" w:eastAsia="Verdana" w:hAnsi="Verdana" w:cs="Verdana"/>
                        <w:b/>
                        <w:bCs/>
                        <w:color w:val="000000" w:themeColor="text1"/>
                        <w:kern w:val="24"/>
                        <w:sz w:val="20"/>
                        <w:szCs w:val="20"/>
                      </w:rPr>
                      <w:t>7</w:t>
                    </w:r>
                  </w:ins>
                  <w:del w:id="22108" w:author="Neeshu Bhadauriya" w:date="2021-09-27T15:39:00Z">
                    <w:r w:rsidR="0069198A" w:rsidRPr="002F3659" w:rsidDel="00F432EB">
                      <w:rPr>
                        <w:rFonts w:ascii="Verdana" w:eastAsia="Verdana" w:hAnsi="Verdana" w:cs="Verdana"/>
                        <w:b/>
                        <w:bCs/>
                        <w:color w:val="000000" w:themeColor="text1"/>
                        <w:kern w:val="24"/>
                        <w:sz w:val="20"/>
                        <w:szCs w:val="20"/>
                      </w:rPr>
                      <w:delText>3</w:delText>
                    </w:r>
                  </w:del>
                  <w:r w:rsidR="0069198A" w:rsidRPr="002F3659">
                    <w:rPr>
                      <w:rFonts w:ascii="Verdana" w:eastAsia="Verdana" w:hAnsi="Verdana" w:cs="Verdana"/>
                      <w:b/>
                      <w:bCs/>
                      <w:color w:val="000000" w:themeColor="text1"/>
                      <w:kern w:val="24"/>
                      <w:sz w:val="20"/>
                      <w:szCs w:val="20"/>
                    </w:rPr>
                    <w:t>.</w:t>
                  </w:r>
                  <w:r w:rsidRPr="002F3659">
                    <w:rPr>
                      <w:rFonts w:ascii="Verdana" w:eastAsia="Verdana" w:hAnsi="Verdana" w:cs="Verdana"/>
                      <w:b/>
                      <w:bCs/>
                      <w:color w:val="000000" w:themeColor="text1"/>
                      <w:kern w:val="24"/>
                      <w:sz w:val="20"/>
                      <w:szCs w:val="20"/>
                    </w:rPr>
                    <w:t xml:space="preserve"> Demand By Sales Channel</w:t>
                  </w:r>
                </w:p>
              </w:txbxContent>
            </v:textbox>
            <w10:wrap anchorx="margin"/>
          </v:shape>
        </w:pict>
      </w:r>
    </w:p>
    <w:p w14:paraId="694893AF" w14:textId="5B898029" w:rsidR="00F432EB" w:rsidRDefault="00F432EB" w:rsidP="0068477D">
      <w:pPr>
        <w:rPr>
          <w:ins w:id="22109" w:author="Neeshu Bhadauriya" w:date="2021-09-27T15:40:00Z"/>
          <w:rFonts w:ascii="Arial" w:eastAsia="Arial" w:hAnsi="Arial" w:cs="Arial"/>
          <w:sz w:val="24"/>
          <w:szCs w:val="24"/>
        </w:rPr>
      </w:pPr>
    </w:p>
    <w:p w14:paraId="48D9C822" w14:textId="457430F8" w:rsidR="0068477D" w:rsidRDefault="005858C1" w:rsidP="0068477D">
      <w:pPr>
        <w:rPr>
          <w:ins w:id="22110" w:author="Hardik Malhotra" w:date="2021-09-30T23:31:00Z"/>
          <w:rFonts w:ascii="Arial" w:eastAsia="Arial" w:hAnsi="Arial" w:cs="Arial"/>
          <w:sz w:val="24"/>
          <w:szCs w:val="24"/>
        </w:rPr>
      </w:pPr>
      <w:ins w:id="22111" w:author="Neeshu Bhadauriya" w:date="2021-09-27T10:17:00Z">
        <w:del w:id="22112" w:author="Ritu Kamra" w:date="2021-09-27T19:22:00Z">
          <w:r>
            <w:rPr>
              <w:noProof/>
            </w:rPr>
            <w:pict w14:anchorId="50220DB1">
              <v:shape id="_x0000_s1373" type="#_x0000_t202" style="position:absolute;margin-left:.3pt;margin-top:241.1pt;width:495pt;height:21pt;z-index:25251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" filled="f" stroked="f">
                <v:textbox>
                  <w:txbxContent>
                    <w:p w14:paraId="5E2DFB4B" w14:textId="77777777" w:rsidR="00CC7090" w:rsidRPr="00CE35EB" w:rsidRDefault="00CC7090" w:rsidP="00CC7090">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w:t>
                      </w:r>
                      <w:r w:rsidRPr="00B5218A">
                        <w:rPr>
                          <w:rFonts w:ascii="Verdana" w:eastAsia="Verdana" w:hAnsi="Verdana" w:cs="Verdana"/>
                          <w:b/>
                          <w:bCs/>
                          <w:color w:val="000000" w:themeColor="text1"/>
                          <w:kern w:val="24"/>
                          <w:sz w:val="20"/>
                          <w:szCs w:val="20"/>
                        </w:rPr>
                        <w:t xml:space="preserve">9. Sales </w:t>
                      </w:r>
                      <w:r w:rsidRPr="002B5730">
                        <w:rPr>
                          <w:rFonts w:ascii="Verdana" w:eastAsia="Verdana" w:hAnsi="Verdana" w:cs="Verdana"/>
                          <w:b/>
                          <w:bCs/>
                          <w:color w:val="000000" w:themeColor="text1"/>
                          <w:kern w:val="24"/>
                          <w:sz w:val="20"/>
                          <w:szCs w:val="20"/>
                        </w:rPr>
                        <w:t>By Company</w:t>
                      </w:r>
                    </w:p>
                  </w:txbxContent>
                </v:textbox>
                <w10:wrap anchorx="margin"/>
              </v:shape>
            </w:pict>
          </w:r>
        </w:del>
      </w:ins>
      <w:ins w:id="22113" w:author="Neeshu Bhadauriya" w:date="2021-09-27T15:40:00Z">
        <w:r w:rsidR="00F432EB" w:rsidRPr="00CE65AC">
          <w:rPr>
            <w:rFonts w:ascii="Arial" w:eastAsia="Arial" w:hAnsi="Arial" w:cs="Arial"/>
            <w:noProof/>
            <w:sz w:val="24"/>
            <w:szCs w:val="24"/>
          </w:rPr>
          <w:drawing>
            <wp:inline distT="0" distB="0" distL="0" distR="0" wp14:anchorId="46DE1457" wp14:editId="12F1230B">
              <wp:extent cx="6457950" cy="3201035"/>
              <wp:effectExtent l="0" t="0" r="0" b="0"/>
              <wp:docPr id="2055" name="Chart 2055">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ins>
    </w:p>
    <w:tbl>
      <w:tblPr>
        <w:tblW w:w="10373" w:type="dxa"/>
        <w:tblInd w:w="-185" w:type="dxa"/>
        <w:tblLook w:val="04A0" w:firstRow="1" w:lastRow="0" w:firstColumn="1" w:lastColumn="0" w:noHBand="0" w:noVBand="1"/>
      </w:tblPr>
      <w:tblGrid>
        <w:gridCol w:w="2698"/>
        <w:gridCol w:w="1231"/>
        <w:gridCol w:w="1231"/>
        <w:gridCol w:w="1231"/>
        <w:gridCol w:w="1231"/>
        <w:gridCol w:w="1358"/>
        <w:gridCol w:w="1393"/>
      </w:tblGrid>
      <w:tr w:rsidR="00AA0102" w:rsidRPr="00257590" w14:paraId="08C7879E" w14:textId="77777777" w:rsidTr="00092529">
        <w:trPr>
          <w:trHeight w:val="277"/>
          <w:ins w:id="22114" w:author="Hardik Malhotra" w:date="2021-09-30T23:32:00Z"/>
        </w:trPr>
        <w:tc>
          <w:tcPr>
            <w:tcW w:w="2698"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5C5AA013" w14:textId="77777777" w:rsidR="00AA0102" w:rsidRPr="00257590" w:rsidRDefault="00AA0102" w:rsidP="00092529">
            <w:pPr>
              <w:spacing w:after="0" w:line="240" w:lineRule="auto"/>
              <w:jc w:val="center"/>
              <w:rPr>
                <w:ins w:id="22115" w:author="Hardik Malhotra" w:date="2021-09-30T23:32:00Z"/>
                <w:rFonts w:ascii="Verdana" w:eastAsia="Times New Roman" w:hAnsi="Verdana" w:cs="Arial"/>
                <w:b/>
                <w:bCs/>
                <w:color w:val="FFFFFF" w:themeColor="background1"/>
                <w:sz w:val="10"/>
                <w:szCs w:val="10"/>
                <w:lang w:val="en-US"/>
              </w:rPr>
            </w:pPr>
            <w:ins w:id="22116" w:author="Hardik Malhotra" w:date="2021-09-30T23:32:00Z">
              <w:r w:rsidRPr="00257590">
                <w:rPr>
                  <w:rFonts w:ascii="Verdana" w:eastAsia="Times New Roman" w:hAnsi="Verdana" w:cs="Arial"/>
                  <w:b/>
                  <w:bCs/>
                  <w:color w:val="FFFFFF" w:themeColor="background1"/>
                  <w:sz w:val="10"/>
                  <w:szCs w:val="10"/>
                  <w:lang w:val="en-US"/>
                </w:rPr>
                <w:lastRenderedPageBreak/>
                <w:t xml:space="preserve">Demand by </w:t>
              </w:r>
              <w:r>
                <w:rPr>
                  <w:rFonts w:ascii="Verdana" w:eastAsia="Times New Roman" w:hAnsi="Verdana" w:cs="Arial"/>
                  <w:b/>
                  <w:bCs/>
                  <w:color w:val="FFFFFF" w:themeColor="background1"/>
                  <w:sz w:val="10"/>
                  <w:szCs w:val="10"/>
                  <w:lang w:val="en-US"/>
                </w:rPr>
                <w:t>Sales Channel</w:t>
              </w:r>
            </w:ins>
          </w:p>
        </w:tc>
        <w:tc>
          <w:tcPr>
            <w:tcW w:w="1231" w:type="dxa"/>
            <w:tcBorders>
              <w:top w:val="single" w:sz="4" w:space="0" w:color="auto"/>
              <w:left w:val="nil"/>
              <w:bottom w:val="single" w:sz="4" w:space="0" w:color="auto"/>
              <w:right w:val="single" w:sz="4" w:space="0" w:color="auto"/>
            </w:tcBorders>
            <w:shd w:val="clear" w:color="auto" w:fill="C00000"/>
            <w:noWrap/>
            <w:vAlign w:val="center"/>
            <w:hideMark/>
          </w:tcPr>
          <w:p w14:paraId="1BBBD7FD" w14:textId="77777777" w:rsidR="00AA0102" w:rsidRPr="00257590" w:rsidRDefault="00AA0102" w:rsidP="00092529">
            <w:pPr>
              <w:spacing w:after="0" w:line="480" w:lineRule="auto"/>
              <w:jc w:val="center"/>
              <w:rPr>
                <w:ins w:id="22117" w:author="Hardik Malhotra" w:date="2021-09-30T23:32:00Z"/>
                <w:rFonts w:ascii="Verdana" w:eastAsia="Times New Roman" w:hAnsi="Verdana" w:cs="Arial"/>
                <w:b/>
                <w:bCs/>
                <w:color w:val="FFFFFF" w:themeColor="background1"/>
                <w:sz w:val="10"/>
                <w:szCs w:val="10"/>
                <w:lang w:val="en-US"/>
              </w:rPr>
            </w:pPr>
            <w:ins w:id="22118" w:author="Hardik Malhotra" w:date="2021-09-30T23:32:00Z">
              <w:r w:rsidRPr="00257590">
                <w:rPr>
                  <w:rFonts w:ascii="Verdana" w:eastAsia="Times New Roman" w:hAnsi="Verdana" w:cs="Arial"/>
                  <w:b/>
                  <w:bCs/>
                  <w:color w:val="FFFFFF" w:themeColor="background1"/>
                  <w:sz w:val="10"/>
                  <w:szCs w:val="10"/>
                  <w:lang w:val="en-US"/>
                </w:rPr>
                <w:t>2015</w:t>
              </w:r>
            </w:ins>
          </w:p>
        </w:tc>
        <w:tc>
          <w:tcPr>
            <w:tcW w:w="1231" w:type="dxa"/>
            <w:tcBorders>
              <w:top w:val="single" w:sz="4" w:space="0" w:color="auto"/>
              <w:left w:val="nil"/>
              <w:bottom w:val="single" w:sz="4" w:space="0" w:color="auto"/>
              <w:right w:val="single" w:sz="4" w:space="0" w:color="auto"/>
            </w:tcBorders>
            <w:shd w:val="clear" w:color="auto" w:fill="C00000"/>
            <w:noWrap/>
            <w:vAlign w:val="center"/>
            <w:hideMark/>
          </w:tcPr>
          <w:p w14:paraId="1059CBA5" w14:textId="77777777" w:rsidR="00AA0102" w:rsidRPr="00257590" w:rsidRDefault="00AA0102" w:rsidP="00092529">
            <w:pPr>
              <w:spacing w:after="0" w:line="480" w:lineRule="auto"/>
              <w:jc w:val="center"/>
              <w:rPr>
                <w:ins w:id="22119" w:author="Hardik Malhotra" w:date="2021-09-30T23:32:00Z"/>
                <w:rFonts w:ascii="Verdana" w:eastAsia="Times New Roman" w:hAnsi="Verdana" w:cs="Arial"/>
                <w:b/>
                <w:bCs/>
                <w:color w:val="FFFFFF" w:themeColor="background1"/>
                <w:sz w:val="10"/>
                <w:szCs w:val="10"/>
                <w:lang w:val="en-US"/>
              </w:rPr>
            </w:pPr>
            <w:ins w:id="22120" w:author="Hardik Malhotra" w:date="2021-09-30T23:32:00Z">
              <w:r w:rsidRPr="00257590">
                <w:rPr>
                  <w:rFonts w:ascii="Verdana" w:eastAsia="Times New Roman" w:hAnsi="Verdana" w:cs="Arial"/>
                  <w:b/>
                  <w:bCs/>
                  <w:color w:val="FFFFFF" w:themeColor="background1"/>
                  <w:sz w:val="10"/>
                  <w:szCs w:val="10"/>
                  <w:lang w:val="en-US"/>
                </w:rPr>
                <w:t>2016</w:t>
              </w:r>
            </w:ins>
          </w:p>
        </w:tc>
        <w:tc>
          <w:tcPr>
            <w:tcW w:w="1231" w:type="dxa"/>
            <w:tcBorders>
              <w:top w:val="single" w:sz="4" w:space="0" w:color="auto"/>
              <w:left w:val="nil"/>
              <w:bottom w:val="single" w:sz="4" w:space="0" w:color="auto"/>
              <w:right w:val="single" w:sz="4" w:space="0" w:color="auto"/>
            </w:tcBorders>
            <w:shd w:val="clear" w:color="auto" w:fill="C00000"/>
            <w:noWrap/>
            <w:vAlign w:val="bottom"/>
            <w:hideMark/>
          </w:tcPr>
          <w:p w14:paraId="5FE63E66" w14:textId="77777777" w:rsidR="00AA0102" w:rsidRPr="00257590" w:rsidRDefault="00AA0102" w:rsidP="00092529">
            <w:pPr>
              <w:spacing w:after="0" w:line="480" w:lineRule="auto"/>
              <w:jc w:val="center"/>
              <w:rPr>
                <w:ins w:id="22121" w:author="Hardik Malhotra" w:date="2021-09-30T23:32:00Z"/>
                <w:rFonts w:ascii="Verdana" w:eastAsia="Times New Roman" w:hAnsi="Verdana" w:cs="Arial"/>
                <w:b/>
                <w:bCs/>
                <w:color w:val="FFFFFF" w:themeColor="background1"/>
                <w:sz w:val="10"/>
                <w:szCs w:val="10"/>
                <w:lang w:val="en-US"/>
              </w:rPr>
            </w:pPr>
            <w:ins w:id="22122" w:author="Hardik Malhotra" w:date="2021-09-30T23:32:00Z">
              <w:r w:rsidRPr="00257590">
                <w:rPr>
                  <w:rFonts w:ascii="Verdana" w:eastAsia="Times New Roman" w:hAnsi="Verdana" w:cs="Arial"/>
                  <w:b/>
                  <w:bCs/>
                  <w:color w:val="FFFFFF" w:themeColor="background1"/>
                  <w:sz w:val="10"/>
                  <w:szCs w:val="10"/>
                  <w:lang w:val="en-US"/>
                </w:rPr>
                <w:t>2017</w:t>
              </w:r>
            </w:ins>
          </w:p>
        </w:tc>
        <w:tc>
          <w:tcPr>
            <w:tcW w:w="1231" w:type="dxa"/>
            <w:tcBorders>
              <w:top w:val="single" w:sz="4" w:space="0" w:color="auto"/>
              <w:left w:val="nil"/>
              <w:bottom w:val="single" w:sz="4" w:space="0" w:color="auto"/>
              <w:right w:val="single" w:sz="4" w:space="0" w:color="auto"/>
            </w:tcBorders>
            <w:shd w:val="clear" w:color="auto" w:fill="C00000"/>
            <w:noWrap/>
            <w:vAlign w:val="bottom"/>
            <w:hideMark/>
          </w:tcPr>
          <w:p w14:paraId="1EF4B782" w14:textId="77777777" w:rsidR="00AA0102" w:rsidRPr="00257590" w:rsidRDefault="00AA0102" w:rsidP="00092529">
            <w:pPr>
              <w:spacing w:after="0" w:line="480" w:lineRule="auto"/>
              <w:jc w:val="center"/>
              <w:rPr>
                <w:ins w:id="22123" w:author="Hardik Malhotra" w:date="2021-09-30T23:32:00Z"/>
                <w:rFonts w:ascii="Verdana" w:eastAsia="Times New Roman" w:hAnsi="Verdana" w:cs="Arial"/>
                <w:b/>
                <w:bCs/>
                <w:color w:val="FFFFFF" w:themeColor="background1"/>
                <w:sz w:val="10"/>
                <w:szCs w:val="10"/>
                <w:lang w:val="en-US"/>
              </w:rPr>
            </w:pPr>
            <w:ins w:id="22124" w:author="Hardik Malhotra" w:date="2021-09-30T23:32:00Z">
              <w:r w:rsidRPr="00257590">
                <w:rPr>
                  <w:rFonts w:ascii="Verdana" w:eastAsia="Times New Roman" w:hAnsi="Verdana" w:cs="Arial"/>
                  <w:b/>
                  <w:bCs/>
                  <w:color w:val="FFFFFF" w:themeColor="background1"/>
                  <w:sz w:val="10"/>
                  <w:szCs w:val="10"/>
                  <w:lang w:val="en-US"/>
                </w:rPr>
                <w:t>2018</w:t>
              </w:r>
            </w:ins>
          </w:p>
        </w:tc>
        <w:tc>
          <w:tcPr>
            <w:tcW w:w="1358" w:type="dxa"/>
            <w:tcBorders>
              <w:top w:val="single" w:sz="4" w:space="0" w:color="auto"/>
              <w:left w:val="nil"/>
              <w:bottom w:val="single" w:sz="4" w:space="0" w:color="auto"/>
              <w:right w:val="single" w:sz="4" w:space="0" w:color="auto"/>
            </w:tcBorders>
            <w:shd w:val="clear" w:color="auto" w:fill="C00000"/>
            <w:noWrap/>
            <w:vAlign w:val="bottom"/>
            <w:hideMark/>
          </w:tcPr>
          <w:p w14:paraId="2D30B1A5" w14:textId="77777777" w:rsidR="00AA0102" w:rsidRPr="00257590" w:rsidRDefault="00AA0102" w:rsidP="00092529">
            <w:pPr>
              <w:spacing w:after="0" w:line="480" w:lineRule="auto"/>
              <w:jc w:val="center"/>
              <w:rPr>
                <w:ins w:id="22125" w:author="Hardik Malhotra" w:date="2021-09-30T23:32:00Z"/>
                <w:rFonts w:ascii="Verdana" w:eastAsia="Times New Roman" w:hAnsi="Verdana" w:cs="Arial"/>
                <w:b/>
                <w:bCs/>
                <w:color w:val="FFFFFF" w:themeColor="background1"/>
                <w:sz w:val="10"/>
                <w:szCs w:val="10"/>
                <w:lang w:val="en-US"/>
              </w:rPr>
            </w:pPr>
            <w:ins w:id="22126" w:author="Hardik Malhotra" w:date="2021-09-30T23:32:00Z">
              <w:r w:rsidRPr="00257590">
                <w:rPr>
                  <w:rFonts w:ascii="Verdana" w:eastAsia="Times New Roman" w:hAnsi="Verdana" w:cs="Arial"/>
                  <w:b/>
                  <w:bCs/>
                  <w:color w:val="FFFFFF" w:themeColor="background1"/>
                  <w:sz w:val="10"/>
                  <w:szCs w:val="10"/>
                  <w:lang w:val="en-US"/>
                </w:rPr>
                <w:t>2019</w:t>
              </w:r>
            </w:ins>
          </w:p>
        </w:tc>
        <w:tc>
          <w:tcPr>
            <w:tcW w:w="1393" w:type="dxa"/>
            <w:tcBorders>
              <w:top w:val="single" w:sz="4" w:space="0" w:color="auto"/>
              <w:left w:val="nil"/>
              <w:bottom w:val="single" w:sz="4" w:space="0" w:color="auto"/>
              <w:right w:val="single" w:sz="4" w:space="0" w:color="auto"/>
            </w:tcBorders>
            <w:shd w:val="clear" w:color="auto" w:fill="C00000"/>
            <w:noWrap/>
            <w:vAlign w:val="bottom"/>
            <w:hideMark/>
          </w:tcPr>
          <w:p w14:paraId="401BE25B" w14:textId="77777777" w:rsidR="00AA0102" w:rsidRPr="00257590" w:rsidRDefault="00AA0102" w:rsidP="00092529">
            <w:pPr>
              <w:spacing w:after="0" w:line="480" w:lineRule="auto"/>
              <w:jc w:val="center"/>
              <w:rPr>
                <w:ins w:id="22127" w:author="Hardik Malhotra" w:date="2021-09-30T23:32:00Z"/>
                <w:rFonts w:ascii="Verdana" w:eastAsia="Times New Roman" w:hAnsi="Verdana" w:cs="Arial"/>
                <w:b/>
                <w:bCs/>
                <w:color w:val="FFFFFF" w:themeColor="background1"/>
                <w:sz w:val="10"/>
                <w:szCs w:val="10"/>
                <w:lang w:val="en-US"/>
              </w:rPr>
            </w:pPr>
            <w:ins w:id="22128" w:author="Hardik Malhotra" w:date="2021-09-30T23:32:00Z">
              <w:r w:rsidRPr="00257590">
                <w:rPr>
                  <w:rFonts w:ascii="Verdana" w:eastAsia="Times New Roman" w:hAnsi="Verdana" w:cs="Arial"/>
                  <w:b/>
                  <w:bCs/>
                  <w:color w:val="FFFFFF" w:themeColor="background1"/>
                  <w:sz w:val="10"/>
                  <w:szCs w:val="10"/>
                  <w:lang w:val="en-US"/>
                </w:rPr>
                <w:t>2020</w:t>
              </w:r>
            </w:ins>
          </w:p>
        </w:tc>
      </w:tr>
      <w:tr w:rsidR="00015378" w:rsidRPr="00257590" w14:paraId="441DEC85" w14:textId="77777777" w:rsidTr="00092529">
        <w:trPr>
          <w:trHeight w:val="326"/>
          <w:ins w:id="22129" w:author="Hardik Malhotra" w:date="2021-09-30T23:32:00Z"/>
        </w:trPr>
        <w:tc>
          <w:tcPr>
            <w:tcW w:w="2698" w:type="dxa"/>
            <w:tcBorders>
              <w:top w:val="nil"/>
              <w:left w:val="single" w:sz="4" w:space="0" w:color="auto"/>
              <w:bottom w:val="single" w:sz="4" w:space="0" w:color="auto"/>
              <w:right w:val="single" w:sz="4" w:space="0" w:color="auto"/>
            </w:tcBorders>
            <w:shd w:val="clear" w:color="000000" w:fill="FFFFFF"/>
            <w:noWrap/>
            <w:vAlign w:val="bottom"/>
            <w:hideMark/>
          </w:tcPr>
          <w:p w14:paraId="69AA619B" w14:textId="77777777" w:rsidR="00015378" w:rsidRPr="00257590" w:rsidRDefault="00015378" w:rsidP="00015378">
            <w:pPr>
              <w:spacing w:after="0" w:line="240" w:lineRule="auto"/>
              <w:rPr>
                <w:ins w:id="22130" w:author="Hardik Malhotra" w:date="2021-09-30T23:32:00Z"/>
                <w:rFonts w:ascii="Verdana" w:eastAsia="Times New Roman" w:hAnsi="Verdana" w:cs="Times New Roman"/>
                <w:color w:val="000000"/>
                <w:sz w:val="10"/>
                <w:szCs w:val="10"/>
                <w:lang w:val="en-US"/>
              </w:rPr>
            </w:pPr>
            <w:ins w:id="22131" w:author="Hardik Malhotra" w:date="2021-09-30T23:32:00Z">
              <w:r w:rsidRPr="00257590">
                <w:rPr>
                  <w:rFonts w:ascii="Verdana" w:hAnsi="Verdana" w:cs="Arial"/>
                  <w:color w:val="000000"/>
                  <w:sz w:val="10"/>
                  <w:szCs w:val="10"/>
                </w:rPr>
                <w:t>Direct Company Sale</w:t>
              </w:r>
            </w:ins>
          </w:p>
        </w:tc>
        <w:tc>
          <w:tcPr>
            <w:tcW w:w="1231" w:type="dxa"/>
            <w:tcBorders>
              <w:top w:val="nil"/>
              <w:left w:val="nil"/>
              <w:bottom w:val="single" w:sz="4" w:space="0" w:color="auto"/>
              <w:right w:val="single" w:sz="4" w:space="0" w:color="auto"/>
            </w:tcBorders>
            <w:shd w:val="clear" w:color="000000" w:fill="FFFFFF"/>
            <w:noWrap/>
            <w:vAlign w:val="bottom"/>
            <w:hideMark/>
          </w:tcPr>
          <w:p w14:paraId="486F73C4" w14:textId="70976E2A" w:rsidR="00015378" w:rsidRPr="005858C1" w:rsidRDefault="00015378" w:rsidP="00015378">
            <w:pPr>
              <w:spacing w:after="0" w:line="240" w:lineRule="auto"/>
              <w:jc w:val="center"/>
              <w:rPr>
                <w:ins w:id="22132" w:author="Hardik Malhotra" w:date="2021-09-30T23:32:00Z"/>
                <w:rFonts w:ascii="Verdana" w:eastAsia="Times New Roman" w:hAnsi="Verdana" w:cs="Times New Roman"/>
                <w:color w:val="000000"/>
                <w:sz w:val="10"/>
                <w:szCs w:val="10"/>
                <w:lang w:val="en-US"/>
              </w:rPr>
            </w:pPr>
            <w:ins w:id="22133" w:author="Hardik Malhotra" w:date="2021-09-30T23:32:00Z">
              <w:r w:rsidRPr="00015378">
                <w:rPr>
                  <w:rFonts w:ascii="Verdana" w:hAnsi="Verdana" w:cs="Arial"/>
                  <w:color w:val="000000"/>
                  <w:sz w:val="10"/>
                  <w:szCs w:val="10"/>
                  <w:rPrChange w:id="22134" w:author="Hardik Malhotra" w:date="2021-09-30T23:32:00Z">
                    <w:rPr>
                      <w:rFonts w:ascii="Arial" w:hAnsi="Arial" w:cs="Arial"/>
                      <w:color w:val="000000"/>
                      <w:sz w:val="20"/>
                      <w:szCs w:val="20"/>
                    </w:rPr>
                  </w:rPrChange>
                </w:rPr>
                <w:t>927</w:t>
              </w:r>
            </w:ins>
          </w:p>
        </w:tc>
        <w:tc>
          <w:tcPr>
            <w:tcW w:w="1231" w:type="dxa"/>
            <w:tcBorders>
              <w:top w:val="nil"/>
              <w:left w:val="nil"/>
              <w:bottom w:val="single" w:sz="4" w:space="0" w:color="auto"/>
              <w:right w:val="single" w:sz="4" w:space="0" w:color="auto"/>
            </w:tcBorders>
            <w:shd w:val="clear" w:color="000000" w:fill="FFFFFF"/>
            <w:noWrap/>
            <w:vAlign w:val="bottom"/>
            <w:hideMark/>
          </w:tcPr>
          <w:p w14:paraId="76B8F4BA" w14:textId="0F2DEDEE" w:rsidR="00015378" w:rsidRPr="005858C1" w:rsidRDefault="00015378" w:rsidP="00015378">
            <w:pPr>
              <w:spacing w:after="0" w:line="240" w:lineRule="auto"/>
              <w:jc w:val="center"/>
              <w:rPr>
                <w:ins w:id="22135" w:author="Hardik Malhotra" w:date="2021-09-30T23:32:00Z"/>
                <w:rFonts w:ascii="Verdana" w:eastAsia="Times New Roman" w:hAnsi="Verdana" w:cs="Times New Roman"/>
                <w:color w:val="000000"/>
                <w:sz w:val="10"/>
                <w:szCs w:val="10"/>
                <w:lang w:val="en-US"/>
              </w:rPr>
            </w:pPr>
            <w:ins w:id="22136" w:author="Hardik Malhotra" w:date="2021-09-30T23:32:00Z">
              <w:r w:rsidRPr="00015378">
                <w:rPr>
                  <w:rFonts w:ascii="Verdana" w:hAnsi="Verdana" w:cs="Arial"/>
                  <w:color w:val="000000"/>
                  <w:sz w:val="10"/>
                  <w:szCs w:val="10"/>
                  <w:rPrChange w:id="22137" w:author="Hardik Malhotra" w:date="2021-09-30T23:32:00Z">
                    <w:rPr>
                      <w:rFonts w:ascii="Arial" w:hAnsi="Arial" w:cs="Arial"/>
                      <w:color w:val="000000"/>
                      <w:sz w:val="20"/>
                      <w:szCs w:val="20"/>
                    </w:rPr>
                  </w:rPrChange>
                </w:rPr>
                <w:t>984</w:t>
              </w:r>
            </w:ins>
          </w:p>
        </w:tc>
        <w:tc>
          <w:tcPr>
            <w:tcW w:w="1231" w:type="dxa"/>
            <w:tcBorders>
              <w:top w:val="nil"/>
              <w:left w:val="nil"/>
              <w:bottom w:val="single" w:sz="4" w:space="0" w:color="auto"/>
              <w:right w:val="single" w:sz="4" w:space="0" w:color="auto"/>
            </w:tcBorders>
            <w:shd w:val="clear" w:color="000000" w:fill="FFFFFF"/>
            <w:noWrap/>
            <w:vAlign w:val="bottom"/>
            <w:hideMark/>
          </w:tcPr>
          <w:p w14:paraId="30916B33" w14:textId="52058AED" w:rsidR="00015378" w:rsidRPr="005858C1" w:rsidRDefault="00015378" w:rsidP="00015378">
            <w:pPr>
              <w:spacing w:after="0" w:line="240" w:lineRule="auto"/>
              <w:jc w:val="center"/>
              <w:rPr>
                <w:ins w:id="22138" w:author="Hardik Malhotra" w:date="2021-09-30T23:32:00Z"/>
                <w:rFonts w:ascii="Verdana" w:eastAsia="Times New Roman" w:hAnsi="Verdana" w:cs="Times New Roman"/>
                <w:color w:val="000000"/>
                <w:sz w:val="10"/>
                <w:szCs w:val="10"/>
                <w:lang w:val="en-US"/>
              </w:rPr>
            </w:pPr>
            <w:ins w:id="22139" w:author="Hardik Malhotra" w:date="2021-09-30T23:32:00Z">
              <w:r w:rsidRPr="00015378">
                <w:rPr>
                  <w:rFonts w:ascii="Verdana" w:hAnsi="Verdana" w:cs="Arial"/>
                  <w:color w:val="000000"/>
                  <w:sz w:val="10"/>
                  <w:szCs w:val="10"/>
                  <w:rPrChange w:id="22140" w:author="Hardik Malhotra" w:date="2021-09-30T23:32:00Z">
                    <w:rPr>
                      <w:rFonts w:ascii="Arial" w:hAnsi="Arial" w:cs="Arial"/>
                      <w:color w:val="000000"/>
                      <w:sz w:val="20"/>
                      <w:szCs w:val="20"/>
                    </w:rPr>
                  </w:rPrChange>
                </w:rPr>
                <w:t>1113</w:t>
              </w:r>
            </w:ins>
          </w:p>
        </w:tc>
        <w:tc>
          <w:tcPr>
            <w:tcW w:w="1231" w:type="dxa"/>
            <w:tcBorders>
              <w:top w:val="nil"/>
              <w:left w:val="nil"/>
              <w:bottom w:val="single" w:sz="4" w:space="0" w:color="auto"/>
              <w:right w:val="single" w:sz="4" w:space="0" w:color="auto"/>
            </w:tcBorders>
            <w:shd w:val="clear" w:color="000000" w:fill="FFFFFF"/>
            <w:noWrap/>
            <w:vAlign w:val="bottom"/>
            <w:hideMark/>
          </w:tcPr>
          <w:p w14:paraId="55CA3F18" w14:textId="1B9579D4" w:rsidR="00015378" w:rsidRPr="005858C1" w:rsidRDefault="00015378" w:rsidP="00015378">
            <w:pPr>
              <w:spacing w:after="0" w:line="240" w:lineRule="auto"/>
              <w:jc w:val="center"/>
              <w:rPr>
                <w:ins w:id="22141" w:author="Hardik Malhotra" w:date="2021-09-30T23:32:00Z"/>
                <w:rFonts w:ascii="Verdana" w:eastAsia="Times New Roman" w:hAnsi="Verdana" w:cs="Times New Roman"/>
                <w:color w:val="000000"/>
                <w:sz w:val="10"/>
                <w:szCs w:val="10"/>
                <w:lang w:val="en-US"/>
              </w:rPr>
            </w:pPr>
            <w:ins w:id="22142" w:author="Hardik Malhotra" w:date="2021-09-30T23:32:00Z">
              <w:r w:rsidRPr="00015378">
                <w:rPr>
                  <w:rFonts w:ascii="Verdana" w:hAnsi="Verdana" w:cs="Arial"/>
                  <w:color w:val="000000"/>
                  <w:sz w:val="10"/>
                  <w:szCs w:val="10"/>
                  <w:rPrChange w:id="22143" w:author="Hardik Malhotra" w:date="2021-09-30T23:32:00Z">
                    <w:rPr>
                      <w:rFonts w:ascii="Arial" w:hAnsi="Arial" w:cs="Arial"/>
                      <w:color w:val="000000"/>
                      <w:sz w:val="20"/>
                      <w:szCs w:val="20"/>
                    </w:rPr>
                  </w:rPrChange>
                </w:rPr>
                <w:t>1165</w:t>
              </w:r>
            </w:ins>
          </w:p>
        </w:tc>
        <w:tc>
          <w:tcPr>
            <w:tcW w:w="1358" w:type="dxa"/>
            <w:tcBorders>
              <w:top w:val="nil"/>
              <w:left w:val="nil"/>
              <w:bottom w:val="single" w:sz="4" w:space="0" w:color="auto"/>
              <w:right w:val="single" w:sz="4" w:space="0" w:color="auto"/>
            </w:tcBorders>
            <w:shd w:val="clear" w:color="000000" w:fill="FFFFFF"/>
            <w:noWrap/>
            <w:vAlign w:val="bottom"/>
            <w:hideMark/>
          </w:tcPr>
          <w:p w14:paraId="4AE36511" w14:textId="612C6563" w:rsidR="00015378" w:rsidRPr="005858C1" w:rsidRDefault="00015378" w:rsidP="00015378">
            <w:pPr>
              <w:spacing w:after="0" w:line="240" w:lineRule="auto"/>
              <w:jc w:val="center"/>
              <w:rPr>
                <w:ins w:id="22144" w:author="Hardik Malhotra" w:date="2021-09-30T23:32:00Z"/>
                <w:rFonts w:ascii="Verdana" w:eastAsia="Times New Roman" w:hAnsi="Verdana" w:cs="Times New Roman"/>
                <w:color w:val="000000"/>
                <w:sz w:val="10"/>
                <w:szCs w:val="10"/>
                <w:lang w:val="en-US"/>
              </w:rPr>
            </w:pPr>
            <w:ins w:id="22145" w:author="Hardik Malhotra" w:date="2021-09-30T23:32:00Z">
              <w:r w:rsidRPr="00015378">
                <w:rPr>
                  <w:rFonts w:ascii="Verdana" w:hAnsi="Verdana" w:cs="Arial"/>
                  <w:color w:val="000000"/>
                  <w:sz w:val="10"/>
                  <w:szCs w:val="10"/>
                  <w:rPrChange w:id="22146" w:author="Hardik Malhotra" w:date="2021-09-30T23:32:00Z">
                    <w:rPr>
                      <w:rFonts w:ascii="Arial" w:hAnsi="Arial" w:cs="Arial"/>
                      <w:color w:val="000000"/>
                      <w:sz w:val="20"/>
                      <w:szCs w:val="20"/>
                    </w:rPr>
                  </w:rPrChange>
                </w:rPr>
                <w:t>1255</w:t>
              </w:r>
            </w:ins>
          </w:p>
        </w:tc>
        <w:tc>
          <w:tcPr>
            <w:tcW w:w="1393" w:type="dxa"/>
            <w:tcBorders>
              <w:top w:val="nil"/>
              <w:left w:val="nil"/>
              <w:bottom w:val="single" w:sz="4" w:space="0" w:color="auto"/>
              <w:right w:val="single" w:sz="4" w:space="0" w:color="auto"/>
            </w:tcBorders>
            <w:shd w:val="clear" w:color="000000" w:fill="FFFFFF"/>
            <w:noWrap/>
            <w:vAlign w:val="bottom"/>
            <w:hideMark/>
          </w:tcPr>
          <w:p w14:paraId="10A925DB" w14:textId="00C56C4D" w:rsidR="00015378" w:rsidRPr="005858C1" w:rsidRDefault="00015378" w:rsidP="00015378">
            <w:pPr>
              <w:spacing w:after="0" w:line="240" w:lineRule="auto"/>
              <w:jc w:val="center"/>
              <w:rPr>
                <w:ins w:id="22147" w:author="Hardik Malhotra" w:date="2021-09-30T23:32:00Z"/>
                <w:rFonts w:ascii="Verdana" w:eastAsia="Times New Roman" w:hAnsi="Verdana" w:cs="Times New Roman"/>
                <w:color w:val="000000"/>
                <w:sz w:val="10"/>
                <w:szCs w:val="10"/>
                <w:lang w:val="en-US"/>
              </w:rPr>
            </w:pPr>
            <w:ins w:id="22148" w:author="Hardik Malhotra" w:date="2021-09-30T23:32:00Z">
              <w:r w:rsidRPr="00015378">
                <w:rPr>
                  <w:rFonts w:ascii="Verdana" w:hAnsi="Verdana" w:cs="Arial"/>
                  <w:color w:val="000000"/>
                  <w:sz w:val="10"/>
                  <w:szCs w:val="10"/>
                  <w:rPrChange w:id="22149" w:author="Hardik Malhotra" w:date="2021-09-30T23:32:00Z">
                    <w:rPr>
                      <w:rFonts w:ascii="Arial" w:hAnsi="Arial" w:cs="Arial"/>
                      <w:color w:val="000000"/>
                      <w:sz w:val="20"/>
                      <w:szCs w:val="20"/>
                    </w:rPr>
                  </w:rPrChange>
                </w:rPr>
                <w:t>1266</w:t>
              </w:r>
            </w:ins>
          </w:p>
        </w:tc>
      </w:tr>
      <w:tr w:rsidR="00015378" w:rsidRPr="00257590" w14:paraId="1D25EF22" w14:textId="77777777" w:rsidTr="00092529">
        <w:trPr>
          <w:trHeight w:val="326"/>
          <w:ins w:id="22150" w:author="Hardik Malhotra" w:date="2021-09-30T23:32:00Z"/>
        </w:trPr>
        <w:tc>
          <w:tcPr>
            <w:tcW w:w="2698" w:type="dxa"/>
            <w:tcBorders>
              <w:top w:val="nil"/>
              <w:left w:val="single" w:sz="4" w:space="0" w:color="auto"/>
              <w:bottom w:val="single" w:sz="4" w:space="0" w:color="auto"/>
              <w:right w:val="single" w:sz="4" w:space="0" w:color="auto"/>
            </w:tcBorders>
            <w:shd w:val="clear" w:color="000000" w:fill="FFFFFF"/>
            <w:noWrap/>
            <w:vAlign w:val="bottom"/>
            <w:hideMark/>
          </w:tcPr>
          <w:p w14:paraId="4B07795E" w14:textId="77777777" w:rsidR="00015378" w:rsidRPr="00257590" w:rsidRDefault="00015378" w:rsidP="00015378">
            <w:pPr>
              <w:spacing w:after="0" w:line="240" w:lineRule="auto"/>
              <w:rPr>
                <w:ins w:id="22151" w:author="Hardik Malhotra" w:date="2021-09-30T23:32:00Z"/>
                <w:rFonts w:ascii="Verdana" w:eastAsia="Times New Roman" w:hAnsi="Verdana" w:cs="Times New Roman"/>
                <w:color w:val="000000"/>
                <w:sz w:val="10"/>
                <w:szCs w:val="10"/>
                <w:lang w:val="en-US"/>
              </w:rPr>
            </w:pPr>
            <w:ins w:id="22152" w:author="Hardik Malhotra" w:date="2021-09-30T23:32:00Z">
              <w:r w:rsidRPr="00257590">
                <w:rPr>
                  <w:rFonts w:ascii="Verdana" w:hAnsi="Verdana" w:cs="Arial"/>
                  <w:color w:val="000000"/>
                  <w:sz w:val="10"/>
                  <w:szCs w:val="10"/>
                </w:rPr>
                <w:t>Indirect</w:t>
              </w:r>
            </w:ins>
          </w:p>
        </w:tc>
        <w:tc>
          <w:tcPr>
            <w:tcW w:w="1231" w:type="dxa"/>
            <w:tcBorders>
              <w:top w:val="nil"/>
              <w:left w:val="nil"/>
              <w:bottom w:val="single" w:sz="4" w:space="0" w:color="auto"/>
              <w:right w:val="single" w:sz="4" w:space="0" w:color="auto"/>
            </w:tcBorders>
            <w:shd w:val="clear" w:color="000000" w:fill="FFFFFF"/>
            <w:noWrap/>
            <w:vAlign w:val="bottom"/>
            <w:hideMark/>
          </w:tcPr>
          <w:p w14:paraId="78C7D6D3" w14:textId="7B398823" w:rsidR="00015378" w:rsidRPr="005858C1" w:rsidRDefault="00015378" w:rsidP="00015378">
            <w:pPr>
              <w:spacing w:after="0" w:line="240" w:lineRule="auto"/>
              <w:jc w:val="center"/>
              <w:rPr>
                <w:ins w:id="22153" w:author="Hardik Malhotra" w:date="2021-09-30T23:32:00Z"/>
                <w:rFonts w:ascii="Verdana" w:eastAsia="Times New Roman" w:hAnsi="Verdana" w:cs="Times New Roman"/>
                <w:color w:val="000000"/>
                <w:sz w:val="10"/>
                <w:szCs w:val="10"/>
                <w:lang w:val="en-US"/>
              </w:rPr>
            </w:pPr>
            <w:ins w:id="22154" w:author="Hardik Malhotra" w:date="2021-09-30T23:32:00Z">
              <w:r w:rsidRPr="00015378">
                <w:rPr>
                  <w:rFonts w:ascii="Verdana" w:hAnsi="Verdana" w:cs="Arial"/>
                  <w:color w:val="000000"/>
                  <w:sz w:val="10"/>
                  <w:szCs w:val="10"/>
                  <w:rPrChange w:id="22155" w:author="Hardik Malhotra" w:date="2021-09-30T23:32:00Z">
                    <w:rPr>
                      <w:rFonts w:ascii="Arial" w:hAnsi="Arial" w:cs="Arial"/>
                      <w:color w:val="000000"/>
                      <w:sz w:val="20"/>
                      <w:szCs w:val="20"/>
                    </w:rPr>
                  </w:rPrChange>
                </w:rPr>
                <w:t>668</w:t>
              </w:r>
            </w:ins>
          </w:p>
        </w:tc>
        <w:tc>
          <w:tcPr>
            <w:tcW w:w="1231" w:type="dxa"/>
            <w:tcBorders>
              <w:top w:val="nil"/>
              <w:left w:val="nil"/>
              <w:bottom w:val="single" w:sz="4" w:space="0" w:color="auto"/>
              <w:right w:val="single" w:sz="4" w:space="0" w:color="auto"/>
            </w:tcBorders>
            <w:shd w:val="clear" w:color="000000" w:fill="FFFFFF"/>
            <w:noWrap/>
            <w:vAlign w:val="bottom"/>
            <w:hideMark/>
          </w:tcPr>
          <w:p w14:paraId="25894807" w14:textId="57ADE62F" w:rsidR="00015378" w:rsidRPr="005858C1" w:rsidRDefault="00015378" w:rsidP="00015378">
            <w:pPr>
              <w:spacing w:after="0" w:line="240" w:lineRule="auto"/>
              <w:jc w:val="center"/>
              <w:rPr>
                <w:ins w:id="22156" w:author="Hardik Malhotra" w:date="2021-09-30T23:32:00Z"/>
                <w:rFonts w:ascii="Verdana" w:eastAsia="Times New Roman" w:hAnsi="Verdana" w:cs="Times New Roman"/>
                <w:color w:val="000000"/>
                <w:sz w:val="10"/>
                <w:szCs w:val="10"/>
                <w:lang w:val="en-US"/>
              </w:rPr>
            </w:pPr>
            <w:ins w:id="22157" w:author="Hardik Malhotra" w:date="2021-09-30T23:32:00Z">
              <w:r w:rsidRPr="00015378">
                <w:rPr>
                  <w:rFonts w:ascii="Verdana" w:hAnsi="Verdana" w:cs="Arial"/>
                  <w:color w:val="000000"/>
                  <w:sz w:val="10"/>
                  <w:szCs w:val="10"/>
                  <w:rPrChange w:id="22158" w:author="Hardik Malhotra" w:date="2021-09-30T23:32:00Z">
                    <w:rPr>
                      <w:rFonts w:ascii="Arial" w:hAnsi="Arial" w:cs="Arial"/>
                      <w:color w:val="000000"/>
                      <w:sz w:val="20"/>
                      <w:szCs w:val="20"/>
                    </w:rPr>
                  </w:rPrChange>
                </w:rPr>
                <w:t>699</w:t>
              </w:r>
            </w:ins>
          </w:p>
        </w:tc>
        <w:tc>
          <w:tcPr>
            <w:tcW w:w="1231" w:type="dxa"/>
            <w:tcBorders>
              <w:top w:val="nil"/>
              <w:left w:val="nil"/>
              <w:bottom w:val="single" w:sz="4" w:space="0" w:color="auto"/>
              <w:right w:val="single" w:sz="4" w:space="0" w:color="auto"/>
            </w:tcBorders>
            <w:shd w:val="clear" w:color="000000" w:fill="FFFFFF"/>
            <w:noWrap/>
            <w:vAlign w:val="bottom"/>
            <w:hideMark/>
          </w:tcPr>
          <w:p w14:paraId="1E9CF343" w14:textId="3C370E8C" w:rsidR="00015378" w:rsidRPr="005858C1" w:rsidRDefault="00015378" w:rsidP="00015378">
            <w:pPr>
              <w:spacing w:after="0" w:line="240" w:lineRule="auto"/>
              <w:jc w:val="center"/>
              <w:rPr>
                <w:ins w:id="22159" w:author="Hardik Malhotra" w:date="2021-09-30T23:32:00Z"/>
                <w:rFonts w:ascii="Verdana" w:eastAsia="Times New Roman" w:hAnsi="Verdana" w:cs="Times New Roman"/>
                <w:color w:val="000000"/>
                <w:sz w:val="10"/>
                <w:szCs w:val="10"/>
                <w:lang w:val="en-US"/>
              </w:rPr>
            </w:pPr>
            <w:ins w:id="22160" w:author="Hardik Malhotra" w:date="2021-09-30T23:32:00Z">
              <w:r w:rsidRPr="00015378">
                <w:rPr>
                  <w:rFonts w:ascii="Verdana" w:hAnsi="Verdana" w:cs="Arial"/>
                  <w:color w:val="000000"/>
                  <w:sz w:val="10"/>
                  <w:szCs w:val="10"/>
                  <w:rPrChange w:id="22161" w:author="Hardik Malhotra" w:date="2021-09-30T23:32:00Z">
                    <w:rPr>
                      <w:rFonts w:ascii="Arial" w:hAnsi="Arial" w:cs="Arial"/>
                      <w:color w:val="000000"/>
                      <w:sz w:val="20"/>
                      <w:szCs w:val="20"/>
                    </w:rPr>
                  </w:rPrChange>
                </w:rPr>
                <w:t>751</w:t>
              </w:r>
            </w:ins>
          </w:p>
        </w:tc>
        <w:tc>
          <w:tcPr>
            <w:tcW w:w="1231" w:type="dxa"/>
            <w:tcBorders>
              <w:top w:val="nil"/>
              <w:left w:val="nil"/>
              <w:bottom w:val="single" w:sz="4" w:space="0" w:color="auto"/>
              <w:right w:val="single" w:sz="4" w:space="0" w:color="auto"/>
            </w:tcBorders>
            <w:shd w:val="clear" w:color="000000" w:fill="FFFFFF"/>
            <w:noWrap/>
            <w:vAlign w:val="bottom"/>
            <w:hideMark/>
          </w:tcPr>
          <w:p w14:paraId="062D0618" w14:textId="5A3D496A" w:rsidR="00015378" w:rsidRPr="005858C1" w:rsidRDefault="00015378" w:rsidP="00015378">
            <w:pPr>
              <w:spacing w:after="0" w:line="240" w:lineRule="auto"/>
              <w:jc w:val="center"/>
              <w:rPr>
                <w:ins w:id="22162" w:author="Hardik Malhotra" w:date="2021-09-30T23:32:00Z"/>
                <w:rFonts w:ascii="Verdana" w:eastAsia="Times New Roman" w:hAnsi="Verdana" w:cs="Times New Roman"/>
                <w:color w:val="000000"/>
                <w:sz w:val="10"/>
                <w:szCs w:val="10"/>
                <w:lang w:val="en-US"/>
              </w:rPr>
            </w:pPr>
            <w:ins w:id="22163" w:author="Hardik Malhotra" w:date="2021-09-30T23:32:00Z">
              <w:r w:rsidRPr="00015378">
                <w:rPr>
                  <w:rFonts w:ascii="Verdana" w:hAnsi="Verdana" w:cs="Arial"/>
                  <w:color w:val="000000"/>
                  <w:sz w:val="10"/>
                  <w:szCs w:val="10"/>
                  <w:rPrChange w:id="22164" w:author="Hardik Malhotra" w:date="2021-09-30T23:32:00Z">
                    <w:rPr>
                      <w:rFonts w:ascii="Arial" w:hAnsi="Arial" w:cs="Arial"/>
                      <w:color w:val="000000"/>
                      <w:sz w:val="20"/>
                      <w:szCs w:val="20"/>
                    </w:rPr>
                  </w:rPrChange>
                </w:rPr>
                <w:t>758</w:t>
              </w:r>
            </w:ins>
          </w:p>
        </w:tc>
        <w:tc>
          <w:tcPr>
            <w:tcW w:w="1358" w:type="dxa"/>
            <w:tcBorders>
              <w:top w:val="nil"/>
              <w:left w:val="nil"/>
              <w:bottom w:val="single" w:sz="4" w:space="0" w:color="auto"/>
              <w:right w:val="single" w:sz="4" w:space="0" w:color="auto"/>
            </w:tcBorders>
            <w:shd w:val="clear" w:color="000000" w:fill="FFFFFF"/>
            <w:noWrap/>
            <w:vAlign w:val="bottom"/>
            <w:hideMark/>
          </w:tcPr>
          <w:p w14:paraId="084F7567" w14:textId="49DD14D6" w:rsidR="00015378" w:rsidRPr="005858C1" w:rsidRDefault="00015378" w:rsidP="00015378">
            <w:pPr>
              <w:spacing w:after="0" w:line="240" w:lineRule="auto"/>
              <w:jc w:val="center"/>
              <w:rPr>
                <w:ins w:id="22165" w:author="Hardik Malhotra" w:date="2021-09-30T23:32:00Z"/>
                <w:rFonts w:ascii="Verdana" w:eastAsia="Times New Roman" w:hAnsi="Verdana" w:cs="Times New Roman"/>
                <w:color w:val="000000"/>
                <w:sz w:val="10"/>
                <w:szCs w:val="10"/>
                <w:lang w:val="en-US"/>
              </w:rPr>
            </w:pPr>
            <w:ins w:id="22166" w:author="Hardik Malhotra" w:date="2021-09-30T23:32:00Z">
              <w:r w:rsidRPr="00015378">
                <w:rPr>
                  <w:rFonts w:ascii="Verdana" w:hAnsi="Verdana" w:cs="Arial"/>
                  <w:color w:val="000000"/>
                  <w:sz w:val="10"/>
                  <w:szCs w:val="10"/>
                  <w:rPrChange w:id="22167" w:author="Hardik Malhotra" w:date="2021-09-30T23:32:00Z">
                    <w:rPr>
                      <w:rFonts w:ascii="Arial" w:hAnsi="Arial" w:cs="Arial"/>
                      <w:color w:val="000000"/>
                      <w:sz w:val="20"/>
                      <w:szCs w:val="20"/>
                    </w:rPr>
                  </w:rPrChange>
                </w:rPr>
                <w:t>798</w:t>
              </w:r>
            </w:ins>
          </w:p>
        </w:tc>
        <w:tc>
          <w:tcPr>
            <w:tcW w:w="1393" w:type="dxa"/>
            <w:tcBorders>
              <w:top w:val="nil"/>
              <w:left w:val="nil"/>
              <w:bottom w:val="single" w:sz="4" w:space="0" w:color="auto"/>
              <w:right w:val="single" w:sz="4" w:space="0" w:color="auto"/>
            </w:tcBorders>
            <w:shd w:val="clear" w:color="000000" w:fill="FFFFFF"/>
            <w:noWrap/>
            <w:vAlign w:val="bottom"/>
            <w:hideMark/>
          </w:tcPr>
          <w:p w14:paraId="6B57AA1C" w14:textId="4AEB138E" w:rsidR="00015378" w:rsidRPr="005858C1" w:rsidRDefault="00015378" w:rsidP="00015378">
            <w:pPr>
              <w:spacing w:after="0" w:line="240" w:lineRule="auto"/>
              <w:jc w:val="center"/>
              <w:rPr>
                <w:ins w:id="22168" w:author="Hardik Malhotra" w:date="2021-09-30T23:32:00Z"/>
                <w:rFonts w:ascii="Verdana" w:eastAsia="Times New Roman" w:hAnsi="Verdana" w:cs="Times New Roman"/>
                <w:color w:val="000000"/>
                <w:sz w:val="10"/>
                <w:szCs w:val="10"/>
                <w:lang w:val="en-US"/>
              </w:rPr>
            </w:pPr>
            <w:ins w:id="22169" w:author="Hardik Malhotra" w:date="2021-09-30T23:32:00Z">
              <w:r w:rsidRPr="00015378">
                <w:rPr>
                  <w:rFonts w:ascii="Verdana" w:hAnsi="Verdana" w:cs="Arial"/>
                  <w:color w:val="000000"/>
                  <w:sz w:val="10"/>
                  <w:szCs w:val="10"/>
                  <w:rPrChange w:id="22170" w:author="Hardik Malhotra" w:date="2021-09-30T23:32:00Z">
                    <w:rPr>
                      <w:rFonts w:ascii="Arial" w:hAnsi="Arial" w:cs="Arial"/>
                      <w:color w:val="000000"/>
                      <w:sz w:val="20"/>
                      <w:szCs w:val="20"/>
                    </w:rPr>
                  </w:rPrChange>
                </w:rPr>
                <w:t>774</w:t>
              </w:r>
            </w:ins>
          </w:p>
        </w:tc>
      </w:tr>
      <w:tr w:rsidR="00015378" w:rsidRPr="00257590" w14:paraId="1F5D3A1B" w14:textId="77777777" w:rsidTr="00092529">
        <w:trPr>
          <w:trHeight w:val="326"/>
          <w:ins w:id="22171" w:author="Hardik Malhotra" w:date="2021-09-30T23:32:00Z"/>
        </w:trPr>
        <w:tc>
          <w:tcPr>
            <w:tcW w:w="2698" w:type="dxa"/>
            <w:tcBorders>
              <w:top w:val="nil"/>
              <w:left w:val="single" w:sz="4" w:space="0" w:color="auto"/>
              <w:bottom w:val="single" w:sz="4" w:space="0" w:color="auto"/>
              <w:right w:val="single" w:sz="4" w:space="0" w:color="auto"/>
            </w:tcBorders>
            <w:shd w:val="clear" w:color="000000" w:fill="FFFFFF"/>
            <w:noWrap/>
            <w:vAlign w:val="bottom"/>
            <w:hideMark/>
          </w:tcPr>
          <w:p w14:paraId="5353A1AC" w14:textId="77777777" w:rsidR="00015378" w:rsidRPr="00257590" w:rsidRDefault="00015378" w:rsidP="00015378">
            <w:pPr>
              <w:spacing w:after="0" w:line="240" w:lineRule="auto"/>
              <w:rPr>
                <w:ins w:id="22172" w:author="Hardik Malhotra" w:date="2021-09-30T23:32:00Z"/>
                <w:rFonts w:ascii="Verdana" w:eastAsia="Times New Roman" w:hAnsi="Verdana" w:cs="Times New Roman"/>
                <w:color w:val="000000"/>
                <w:sz w:val="10"/>
                <w:szCs w:val="10"/>
                <w:lang w:val="en-US"/>
              </w:rPr>
            </w:pPr>
            <w:ins w:id="22173" w:author="Hardik Malhotra" w:date="2021-09-30T23:32:00Z">
              <w:r w:rsidRPr="00257590">
                <w:rPr>
                  <w:rFonts w:ascii="Verdana" w:hAnsi="Verdana" w:cs="Arial"/>
                  <w:b/>
                  <w:bCs/>
                  <w:color w:val="000000"/>
                  <w:sz w:val="10"/>
                  <w:szCs w:val="10"/>
                </w:rPr>
                <w:t>Total</w:t>
              </w:r>
            </w:ins>
          </w:p>
        </w:tc>
        <w:tc>
          <w:tcPr>
            <w:tcW w:w="1231" w:type="dxa"/>
            <w:tcBorders>
              <w:top w:val="nil"/>
              <w:left w:val="nil"/>
              <w:bottom w:val="single" w:sz="4" w:space="0" w:color="auto"/>
              <w:right w:val="single" w:sz="4" w:space="0" w:color="auto"/>
            </w:tcBorders>
            <w:shd w:val="clear" w:color="000000" w:fill="FFFFFF"/>
            <w:noWrap/>
            <w:vAlign w:val="bottom"/>
            <w:hideMark/>
          </w:tcPr>
          <w:p w14:paraId="4A6E37C6" w14:textId="144CCBE9" w:rsidR="00015378" w:rsidRPr="005858C1" w:rsidRDefault="00015378" w:rsidP="00015378">
            <w:pPr>
              <w:spacing w:after="0" w:line="240" w:lineRule="auto"/>
              <w:jc w:val="center"/>
              <w:rPr>
                <w:ins w:id="22174" w:author="Hardik Malhotra" w:date="2021-09-30T23:32:00Z"/>
                <w:rFonts w:ascii="Verdana" w:eastAsia="Times New Roman" w:hAnsi="Verdana" w:cs="Times New Roman"/>
                <w:b/>
                <w:bCs/>
                <w:color w:val="000000"/>
                <w:sz w:val="10"/>
                <w:szCs w:val="10"/>
                <w:lang w:val="en-US"/>
              </w:rPr>
            </w:pPr>
            <w:ins w:id="22175" w:author="Hardik Malhotra" w:date="2021-09-30T23:32:00Z">
              <w:r w:rsidRPr="00015378">
                <w:rPr>
                  <w:rFonts w:ascii="Verdana" w:hAnsi="Verdana" w:cs="Arial"/>
                  <w:b/>
                  <w:bCs/>
                  <w:color w:val="000000"/>
                  <w:sz w:val="10"/>
                  <w:szCs w:val="10"/>
                  <w:rPrChange w:id="22176" w:author="Hardik Malhotra" w:date="2021-09-30T23:32:00Z">
                    <w:rPr>
                      <w:rFonts w:ascii="Arial" w:hAnsi="Arial" w:cs="Arial"/>
                      <w:color w:val="000000"/>
                      <w:sz w:val="20"/>
                      <w:szCs w:val="20"/>
                    </w:rPr>
                  </w:rPrChange>
                </w:rPr>
                <w:t>1594</w:t>
              </w:r>
            </w:ins>
          </w:p>
        </w:tc>
        <w:tc>
          <w:tcPr>
            <w:tcW w:w="1231" w:type="dxa"/>
            <w:tcBorders>
              <w:top w:val="nil"/>
              <w:left w:val="nil"/>
              <w:bottom w:val="single" w:sz="4" w:space="0" w:color="auto"/>
              <w:right w:val="single" w:sz="4" w:space="0" w:color="auto"/>
            </w:tcBorders>
            <w:shd w:val="clear" w:color="000000" w:fill="FFFFFF"/>
            <w:noWrap/>
            <w:vAlign w:val="bottom"/>
            <w:hideMark/>
          </w:tcPr>
          <w:p w14:paraId="015E7D2D" w14:textId="251BB301" w:rsidR="00015378" w:rsidRPr="005858C1" w:rsidRDefault="00015378" w:rsidP="00015378">
            <w:pPr>
              <w:spacing w:after="0" w:line="240" w:lineRule="auto"/>
              <w:jc w:val="center"/>
              <w:rPr>
                <w:ins w:id="22177" w:author="Hardik Malhotra" w:date="2021-09-30T23:32:00Z"/>
                <w:rFonts w:ascii="Verdana" w:eastAsia="Times New Roman" w:hAnsi="Verdana" w:cs="Times New Roman"/>
                <w:b/>
                <w:bCs/>
                <w:color w:val="000000"/>
                <w:sz w:val="10"/>
                <w:szCs w:val="10"/>
                <w:lang w:val="en-US"/>
              </w:rPr>
            </w:pPr>
            <w:ins w:id="22178" w:author="Hardik Malhotra" w:date="2021-09-30T23:32:00Z">
              <w:r w:rsidRPr="00015378">
                <w:rPr>
                  <w:rFonts w:ascii="Verdana" w:hAnsi="Verdana" w:cs="Arial"/>
                  <w:b/>
                  <w:bCs/>
                  <w:color w:val="000000"/>
                  <w:sz w:val="10"/>
                  <w:szCs w:val="10"/>
                  <w:rPrChange w:id="22179" w:author="Hardik Malhotra" w:date="2021-09-30T23:32:00Z">
                    <w:rPr>
                      <w:rFonts w:ascii="Arial" w:hAnsi="Arial" w:cs="Arial"/>
                      <w:color w:val="000000"/>
                      <w:sz w:val="20"/>
                      <w:szCs w:val="20"/>
                    </w:rPr>
                  </w:rPrChange>
                </w:rPr>
                <w:t>1683</w:t>
              </w:r>
            </w:ins>
          </w:p>
        </w:tc>
        <w:tc>
          <w:tcPr>
            <w:tcW w:w="1231" w:type="dxa"/>
            <w:tcBorders>
              <w:top w:val="nil"/>
              <w:left w:val="nil"/>
              <w:bottom w:val="single" w:sz="4" w:space="0" w:color="auto"/>
              <w:right w:val="single" w:sz="4" w:space="0" w:color="auto"/>
            </w:tcBorders>
            <w:shd w:val="clear" w:color="000000" w:fill="FFFFFF"/>
            <w:noWrap/>
            <w:vAlign w:val="bottom"/>
            <w:hideMark/>
          </w:tcPr>
          <w:p w14:paraId="20F4DD73" w14:textId="7B5E997B" w:rsidR="00015378" w:rsidRPr="005858C1" w:rsidRDefault="00015378" w:rsidP="00015378">
            <w:pPr>
              <w:spacing w:after="0" w:line="240" w:lineRule="auto"/>
              <w:jc w:val="center"/>
              <w:rPr>
                <w:ins w:id="22180" w:author="Hardik Malhotra" w:date="2021-09-30T23:32:00Z"/>
                <w:rFonts w:ascii="Verdana" w:eastAsia="Times New Roman" w:hAnsi="Verdana" w:cs="Times New Roman"/>
                <w:b/>
                <w:bCs/>
                <w:color w:val="000000"/>
                <w:sz w:val="10"/>
                <w:szCs w:val="10"/>
                <w:lang w:val="en-US"/>
              </w:rPr>
            </w:pPr>
            <w:ins w:id="22181" w:author="Hardik Malhotra" w:date="2021-09-30T23:32:00Z">
              <w:r w:rsidRPr="00015378">
                <w:rPr>
                  <w:rFonts w:ascii="Verdana" w:hAnsi="Verdana" w:cs="Arial"/>
                  <w:b/>
                  <w:bCs/>
                  <w:color w:val="000000"/>
                  <w:sz w:val="10"/>
                  <w:szCs w:val="10"/>
                  <w:rPrChange w:id="22182" w:author="Hardik Malhotra" w:date="2021-09-30T23:32:00Z">
                    <w:rPr>
                      <w:rFonts w:ascii="Arial" w:hAnsi="Arial" w:cs="Arial"/>
                      <w:color w:val="000000"/>
                      <w:sz w:val="20"/>
                      <w:szCs w:val="20"/>
                    </w:rPr>
                  </w:rPrChange>
                </w:rPr>
                <w:t>1864</w:t>
              </w:r>
            </w:ins>
          </w:p>
        </w:tc>
        <w:tc>
          <w:tcPr>
            <w:tcW w:w="1231" w:type="dxa"/>
            <w:tcBorders>
              <w:top w:val="nil"/>
              <w:left w:val="nil"/>
              <w:bottom w:val="single" w:sz="4" w:space="0" w:color="auto"/>
              <w:right w:val="single" w:sz="4" w:space="0" w:color="auto"/>
            </w:tcBorders>
            <w:shd w:val="clear" w:color="000000" w:fill="FFFFFF"/>
            <w:noWrap/>
            <w:vAlign w:val="bottom"/>
            <w:hideMark/>
          </w:tcPr>
          <w:p w14:paraId="6CE03DCC" w14:textId="7804116B" w:rsidR="00015378" w:rsidRPr="005858C1" w:rsidRDefault="00015378" w:rsidP="00015378">
            <w:pPr>
              <w:spacing w:after="0" w:line="240" w:lineRule="auto"/>
              <w:jc w:val="center"/>
              <w:rPr>
                <w:ins w:id="22183" w:author="Hardik Malhotra" w:date="2021-09-30T23:32:00Z"/>
                <w:rFonts w:ascii="Verdana" w:eastAsia="Times New Roman" w:hAnsi="Verdana" w:cs="Times New Roman"/>
                <w:b/>
                <w:bCs/>
                <w:color w:val="000000"/>
                <w:sz w:val="10"/>
                <w:szCs w:val="10"/>
                <w:lang w:val="en-US"/>
              </w:rPr>
            </w:pPr>
            <w:ins w:id="22184" w:author="Hardik Malhotra" w:date="2021-09-30T23:32:00Z">
              <w:r w:rsidRPr="00015378">
                <w:rPr>
                  <w:rFonts w:ascii="Verdana" w:hAnsi="Verdana" w:cs="Arial"/>
                  <w:b/>
                  <w:bCs/>
                  <w:color w:val="000000"/>
                  <w:sz w:val="10"/>
                  <w:szCs w:val="10"/>
                  <w:rPrChange w:id="22185" w:author="Hardik Malhotra" w:date="2021-09-30T23:32:00Z">
                    <w:rPr>
                      <w:rFonts w:ascii="Arial" w:hAnsi="Arial" w:cs="Arial"/>
                      <w:color w:val="000000"/>
                      <w:sz w:val="20"/>
                      <w:szCs w:val="20"/>
                    </w:rPr>
                  </w:rPrChange>
                </w:rPr>
                <w:t>1924</w:t>
              </w:r>
            </w:ins>
          </w:p>
        </w:tc>
        <w:tc>
          <w:tcPr>
            <w:tcW w:w="1358" w:type="dxa"/>
            <w:tcBorders>
              <w:top w:val="nil"/>
              <w:left w:val="nil"/>
              <w:bottom w:val="single" w:sz="4" w:space="0" w:color="auto"/>
              <w:right w:val="single" w:sz="4" w:space="0" w:color="auto"/>
            </w:tcBorders>
            <w:shd w:val="clear" w:color="000000" w:fill="FFFFFF"/>
            <w:noWrap/>
            <w:vAlign w:val="bottom"/>
            <w:hideMark/>
          </w:tcPr>
          <w:p w14:paraId="71AFA937" w14:textId="30203819" w:rsidR="00015378" w:rsidRPr="005858C1" w:rsidRDefault="00015378" w:rsidP="00015378">
            <w:pPr>
              <w:spacing w:after="0" w:line="240" w:lineRule="auto"/>
              <w:jc w:val="center"/>
              <w:rPr>
                <w:ins w:id="22186" w:author="Hardik Malhotra" w:date="2021-09-30T23:32:00Z"/>
                <w:rFonts w:ascii="Verdana" w:eastAsia="Times New Roman" w:hAnsi="Verdana" w:cs="Times New Roman"/>
                <w:b/>
                <w:bCs/>
                <w:color w:val="000000"/>
                <w:sz w:val="10"/>
                <w:szCs w:val="10"/>
                <w:lang w:val="en-US"/>
              </w:rPr>
            </w:pPr>
            <w:ins w:id="22187" w:author="Hardik Malhotra" w:date="2021-09-30T23:32:00Z">
              <w:r w:rsidRPr="00015378">
                <w:rPr>
                  <w:rFonts w:ascii="Verdana" w:hAnsi="Verdana" w:cs="Arial"/>
                  <w:b/>
                  <w:bCs/>
                  <w:color w:val="000000"/>
                  <w:sz w:val="10"/>
                  <w:szCs w:val="10"/>
                  <w:rPrChange w:id="22188" w:author="Hardik Malhotra" w:date="2021-09-30T23:32:00Z">
                    <w:rPr>
                      <w:rFonts w:ascii="Arial" w:hAnsi="Arial" w:cs="Arial"/>
                      <w:color w:val="000000"/>
                      <w:sz w:val="20"/>
                      <w:szCs w:val="20"/>
                    </w:rPr>
                  </w:rPrChange>
                </w:rPr>
                <w:t>2053</w:t>
              </w:r>
            </w:ins>
          </w:p>
        </w:tc>
        <w:tc>
          <w:tcPr>
            <w:tcW w:w="1393" w:type="dxa"/>
            <w:tcBorders>
              <w:top w:val="nil"/>
              <w:left w:val="nil"/>
              <w:bottom w:val="single" w:sz="4" w:space="0" w:color="auto"/>
              <w:right w:val="single" w:sz="4" w:space="0" w:color="auto"/>
            </w:tcBorders>
            <w:shd w:val="clear" w:color="000000" w:fill="FFFFFF"/>
            <w:noWrap/>
            <w:vAlign w:val="bottom"/>
            <w:hideMark/>
          </w:tcPr>
          <w:p w14:paraId="7AFB8D00" w14:textId="3E15A5D1" w:rsidR="00015378" w:rsidRPr="005858C1" w:rsidRDefault="00015378" w:rsidP="00015378">
            <w:pPr>
              <w:spacing w:after="0" w:line="240" w:lineRule="auto"/>
              <w:jc w:val="center"/>
              <w:rPr>
                <w:ins w:id="22189" w:author="Hardik Malhotra" w:date="2021-09-30T23:32:00Z"/>
                <w:rFonts w:ascii="Verdana" w:eastAsia="Times New Roman" w:hAnsi="Verdana" w:cs="Times New Roman"/>
                <w:b/>
                <w:bCs/>
                <w:color w:val="000000"/>
                <w:sz w:val="10"/>
                <w:szCs w:val="10"/>
                <w:lang w:val="en-US"/>
              </w:rPr>
            </w:pPr>
            <w:ins w:id="22190" w:author="Hardik Malhotra" w:date="2021-09-30T23:32:00Z">
              <w:r w:rsidRPr="00015378">
                <w:rPr>
                  <w:rFonts w:ascii="Verdana" w:hAnsi="Verdana" w:cs="Arial"/>
                  <w:b/>
                  <w:bCs/>
                  <w:color w:val="000000"/>
                  <w:sz w:val="10"/>
                  <w:szCs w:val="10"/>
                  <w:rPrChange w:id="22191" w:author="Hardik Malhotra" w:date="2021-09-30T23:32:00Z">
                    <w:rPr>
                      <w:rFonts w:ascii="Arial" w:hAnsi="Arial" w:cs="Arial"/>
                      <w:color w:val="000000"/>
                      <w:sz w:val="20"/>
                      <w:szCs w:val="20"/>
                    </w:rPr>
                  </w:rPrChange>
                </w:rPr>
                <w:t>2040</w:t>
              </w:r>
            </w:ins>
          </w:p>
        </w:tc>
      </w:tr>
    </w:tbl>
    <w:p w14:paraId="18E7291E" w14:textId="77777777" w:rsidR="00AA0102" w:rsidRDefault="00AA0102" w:rsidP="0068477D">
      <w:pPr>
        <w:rPr>
          <w:ins w:id="22192" w:author="Ritu Kamra" w:date="2021-09-27T17:42:00Z"/>
          <w:rFonts w:ascii="Arial" w:eastAsia="Arial" w:hAnsi="Arial" w:cs="Arial"/>
          <w:sz w:val="24"/>
          <w:szCs w:val="24"/>
        </w:rPr>
      </w:pPr>
    </w:p>
    <w:p w14:paraId="2FF0C684" w14:textId="7860A09D" w:rsidR="00054F74" w:rsidRDefault="005858C1" w:rsidP="0068477D">
      <w:pPr>
        <w:rPr>
          <w:rFonts w:ascii="Arial" w:eastAsia="Arial" w:hAnsi="Arial" w:cs="Arial"/>
          <w:sz w:val="24"/>
          <w:szCs w:val="24"/>
        </w:rPr>
      </w:pPr>
      <w:ins w:id="22193" w:author="Ritu Kamra" w:date="2021-09-27T17:42:00Z">
        <w:r>
          <w:rPr>
            <w:noProof/>
          </w:rPr>
          <w:pict w14:anchorId="1E2123A1">
            <v:shape id="_x0000_s1372" type="#_x0000_t202" style="position:absolute;margin-left:0;margin-top:-.05pt;width:495pt;height:21pt;z-index:25263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" filled="f" stroked="f">
              <v:textbox>
                <w:txbxContent>
                  <w:p w14:paraId="7367BE60" w14:textId="77777777" w:rsidR="00054F74" w:rsidRPr="00CE35EB" w:rsidRDefault="00054F74" w:rsidP="00054F74">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w:t>
                    </w:r>
                    <w:r w:rsidRPr="00B5218A">
                      <w:rPr>
                        <w:rFonts w:ascii="Verdana" w:eastAsia="Verdana" w:hAnsi="Verdana" w:cs="Verdana"/>
                        <w:b/>
                        <w:bCs/>
                        <w:color w:val="000000" w:themeColor="text1"/>
                        <w:kern w:val="24"/>
                        <w:sz w:val="20"/>
                        <w:szCs w:val="20"/>
                      </w:rPr>
                      <w:t xml:space="preserve">9. Sales </w:t>
                    </w:r>
                    <w:r w:rsidRPr="002B5730">
                      <w:rPr>
                        <w:rFonts w:ascii="Verdana" w:eastAsia="Verdana" w:hAnsi="Verdana" w:cs="Verdana"/>
                        <w:b/>
                        <w:bCs/>
                        <w:color w:val="000000" w:themeColor="text1"/>
                        <w:kern w:val="24"/>
                        <w:sz w:val="20"/>
                        <w:szCs w:val="20"/>
                      </w:rPr>
                      <w:t>By Company</w:t>
                    </w:r>
                  </w:p>
                </w:txbxContent>
              </v:textbox>
              <w10:wrap anchorx="margin"/>
            </v:shape>
          </w:pict>
        </w:r>
      </w:ins>
    </w:p>
    <w:p w14:paraId="65DF9877" w14:textId="34F6D4EF" w:rsidR="0068477D" w:rsidDel="00F432EB" w:rsidRDefault="0068477D" w:rsidP="0068477D">
      <w:pPr>
        <w:rPr>
          <w:ins w:id="22194" w:author="Ritu Kamra" w:date="2021-09-27T12:01:00Z"/>
          <w:del w:id="22195" w:author="Neeshu Bhadauriya" w:date="2021-09-27T15:41:00Z"/>
          <w:rFonts w:ascii="Arial" w:eastAsia="Arial" w:hAnsi="Arial" w:cs="Arial"/>
          <w:sz w:val="24"/>
          <w:szCs w:val="24"/>
        </w:rPr>
      </w:pPr>
      <w:del w:id="22196" w:author="Neeshu Bhadauriya" w:date="2021-09-27T15:40:00Z">
        <w:r w:rsidRPr="00CE65AC" w:rsidDel="00F432EB">
          <w:rPr>
            <w:rFonts w:ascii="Arial" w:eastAsia="Arial" w:hAnsi="Arial" w:cs="Arial"/>
            <w:noProof/>
            <w:sz w:val="24"/>
            <w:szCs w:val="24"/>
          </w:rPr>
          <w:drawing>
            <wp:inline distT="0" distB="0" distL="0" distR="0" wp14:anchorId="287E957D" wp14:editId="506D4931">
              <wp:extent cx="6536267" cy="3239912"/>
              <wp:effectExtent l="0" t="0" r="0" b="0"/>
              <wp:docPr id="609" name="Chart 609">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del>
    </w:p>
    <w:p w14:paraId="63E44EFD" w14:textId="074C60DB" w:rsidR="00FD64C9" w:rsidDel="00F432EB" w:rsidRDefault="00FD64C9" w:rsidP="0068477D">
      <w:pPr>
        <w:rPr>
          <w:ins w:id="22197" w:author="Ritu Kamra" w:date="2021-09-27T12:01:00Z"/>
          <w:del w:id="22198" w:author="Neeshu Bhadauriya" w:date="2021-09-27T15:41:00Z"/>
          <w:rFonts w:ascii="Arial" w:eastAsia="Arial" w:hAnsi="Arial" w:cs="Arial"/>
          <w:sz w:val="24"/>
          <w:szCs w:val="24"/>
        </w:rPr>
      </w:pPr>
    </w:p>
    <w:p w14:paraId="36324C17" w14:textId="182C6231" w:rsidR="00FD64C9" w:rsidDel="00F432EB" w:rsidRDefault="00FD64C9" w:rsidP="0068477D">
      <w:pPr>
        <w:rPr>
          <w:ins w:id="22199" w:author="Ritu Kamra" w:date="2021-09-27T12:01:00Z"/>
          <w:del w:id="22200" w:author="Neeshu Bhadauriya" w:date="2021-09-27T15:41:00Z"/>
          <w:rFonts w:ascii="Arial" w:eastAsia="Arial" w:hAnsi="Arial" w:cs="Arial"/>
          <w:sz w:val="24"/>
          <w:szCs w:val="24"/>
        </w:rPr>
      </w:pPr>
    </w:p>
    <w:p w14:paraId="3FA50F0B" w14:textId="79BFA0DA" w:rsidR="00FD64C9" w:rsidDel="00F432EB" w:rsidRDefault="00FD64C9" w:rsidP="0068477D">
      <w:pPr>
        <w:rPr>
          <w:ins w:id="22201" w:author="Ritu Kamra" w:date="2021-09-27T12:01:00Z"/>
          <w:del w:id="22202" w:author="Neeshu Bhadauriya" w:date="2021-09-27T15:41:00Z"/>
          <w:rFonts w:ascii="Arial" w:eastAsia="Arial" w:hAnsi="Arial" w:cs="Arial"/>
          <w:sz w:val="24"/>
          <w:szCs w:val="24"/>
        </w:rPr>
      </w:pPr>
    </w:p>
    <w:p w14:paraId="1A25225E" w14:textId="478ACE18" w:rsidR="00FD64C9" w:rsidDel="00F432EB" w:rsidRDefault="00FD64C9" w:rsidP="0068477D">
      <w:pPr>
        <w:rPr>
          <w:ins w:id="22203" w:author="Ritu Kamra" w:date="2021-09-27T12:01:00Z"/>
          <w:del w:id="22204" w:author="Neeshu Bhadauriya" w:date="2021-09-27T15:41:00Z"/>
          <w:rFonts w:ascii="Arial" w:eastAsia="Arial" w:hAnsi="Arial" w:cs="Arial"/>
          <w:sz w:val="24"/>
          <w:szCs w:val="24"/>
        </w:rPr>
      </w:pPr>
    </w:p>
    <w:p w14:paraId="3F3668EF" w14:textId="33115526" w:rsidR="00FD64C9" w:rsidDel="00F432EB" w:rsidRDefault="00FD64C9" w:rsidP="0068477D">
      <w:pPr>
        <w:rPr>
          <w:ins w:id="22205" w:author="Ritu Kamra" w:date="2021-09-27T12:01:00Z"/>
          <w:del w:id="22206" w:author="Neeshu Bhadauriya" w:date="2021-09-27T15:41:00Z"/>
          <w:rFonts w:ascii="Arial" w:eastAsia="Arial" w:hAnsi="Arial" w:cs="Arial"/>
          <w:sz w:val="24"/>
          <w:szCs w:val="24"/>
        </w:rPr>
      </w:pPr>
    </w:p>
    <w:p w14:paraId="16B59648" w14:textId="3AFC51E5" w:rsidR="00FD64C9" w:rsidDel="00F432EB" w:rsidRDefault="00FD64C9" w:rsidP="0068477D">
      <w:pPr>
        <w:rPr>
          <w:ins w:id="22207" w:author="Ritu Kamra" w:date="2021-09-27T12:01:00Z"/>
          <w:del w:id="22208" w:author="Neeshu Bhadauriya" w:date="2021-09-27T15:41:00Z"/>
          <w:rFonts w:ascii="Arial" w:eastAsia="Arial" w:hAnsi="Arial" w:cs="Arial"/>
          <w:sz w:val="24"/>
          <w:szCs w:val="24"/>
        </w:rPr>
      </w:pPr>
    </w:p>
    <w:p w14:paraId="2FB73E33" w14:textId="7CDE95C7" w:rsidR="00FD64C9" w:rsidDel="00F432EB" w:rsidRDefault="00FD64C9" w:rsidP="0068477D">
      <w:pPr>
        <w:rPr>
          <w:ins w:id="22209" w:author="Ritu Kamra" w:date="2021-09-27T12:01:00Z"/>
          <w:del w:id="22210" w:author="Neeshu Bhadauriya" w:date="2021-09-27T15:41:00Z"/>
          <w:rFonts w:ascii="Arial" w:eastAsia="Arial" w:hAnsi="Arial" w:cs="Arial"/>
          <w:sz w:val="24"/>
          <w:szCs w:val="24"/>
        </w:rPr>
      </w:pPr>
    </w:p>
    <w:p w14:paraId="7A5A04AF" w14:textId="02250076" w:rsidR="00FD64C9" w:rsidDel="00F432EB" w:rsidRDefault="00FD64C9" w:rsidP="0068477D">
      <w:pPr>
        <w:rPr>
          <w:ins w:id="22211" w:author="Ritu Kamra" w:date="2021-09-27T12:01:00Z"/>
          <w:del w:id="22212" w:author="Neeshu Bhadauriya" w:date="2021-09-27T15:41:00Z"/>
          <w:rFonts w:ascii="Arial" w:eastAsia="Arial" w:hAnsi="Arial" w:cs="Arial"/>
          <w:sz w:val="24"/>
          <w:szCs w:val="24"/>
        </w:rPr>
      </w:pPr>
    </w:p>
    <w:p w14:paraId="4C1FC170" w14:textId="608F6A6F" w:rsidR="00FD64C9" w:rsidDel="00F432EB" w:rsidRDefault="00FD64C9" w:rsidP="0068477D">
      <w:pPr>
        <w:rPr>
          <w:ins w:id="22213" w:author="Ritu Kamra" w:date="2021-09-27T12:01:00Z"/>
          <w:del w:id="22214" w:author="Neeshu Bhadauriya" w:date="2021-09-27T15:41:00Z"/>
          <w:rFonts w:ascii="Arial" w:eastAsia="Arial" w:hAnsi="Arial" w:cs="Arial"/>
          <w:sz w:val="24"/>
          <w:szCs w:val="24"/>
        </w:rPr>
      </w:pPr>
    </w:p>
    <w:p w14:paraId="0F56DB7D" w14:textId="78F30DAC" w:rsidR="00FD64C9" w:rsidDel="00F432EB" w:rsidRDefault="00FD64C9" w:rsidP="0068477D">
      <w:pPr>
        <w:rPr>
          <w:ins w:id="22215" w:author="Ritu Kamra" w:date="2021-09-27T12:01:00Z"/>
          <w:del w:id="22216" w:author="Neeshu Bhadauriya" w:date="2021-09-27T15:41:00Z"/>
          <w:rFonts w:ascii="Arial" w:eastAsia="Arial" w:hAnsi="Arial" w:cs="Arial"/>
          <w:sz w:val="24"/>
          <w:szCs w:val="24"/>
        </w:rPr>
      </w:pPr>
    </w:p>
    <w:p w14:paraId="2E75CEA8" w14:textId="1F607F2A" w:rsidR="00FD64C9" w:rsidDel="00F432EB" w:rsidRDefault="00FD64C9" w:rsidP="0068477D">
      <w:pPr>
        <w:rPr>
          <w:ins w:id="22217" w:author="Ritu Kamra" w:date="2021-09-27T12:01:00Z"/>
          <w:del w:id="22218" w:author="Neeshu Bhadauriya" w:date="2021-09-27T15:41:00Z"/>
          <w:rFonts w:ascii="Arial" w:eastAsia="Arial" w:hAnsi="Arial" w:cs="Arial"/>
          <w:sz w:val="24"/>
          <w:szCs w:val="24"/>
        </w:rPr>
      </w:pPr>
    </w:p>
    <w:p w14:paraId="58E5DBA5" w14:textId="362F4B1F" w:rsidR="00CC7090" w:rsidRDefault="005858C1" w:rsidP="0068477D">
      <w:pPr>
        <w:rPr>
          <w:ins w:id="22219" w:author="Neeshu Bhadauriya" w:date="2021-09-27T10:16:00Z"/>
          <w:rFonts w:ascii="Arial" w:eastAsia="Arial" w:hAnsi="Arial" w:cs="Arial"/>
          <w:sz w:val="24"/>
          <w:szCs w:val="24"/>
        </w:rPr>
      </w:pPr>
      <w:ins w:id="22220" w:author="Neeshu Bhadauriya" w:date="2021-09-27T10:17:00Z">
        <w:r>
          <w:rPr>
            <w:noProof/>
          </w:rPr>
          <w:pict w14:anchorId="3F1C27CA">
            <v:shape id="_x0000_s1371" type="#_x0000_t202" style="position:absolute;margin-left:0;margin-top:10.85pt;width:515.25pt;height:21.75pt;z-index:25251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" filled="f" stroked="f">
              <v:textbox>
                <w:txbxContent>
                  <w:p w14:paraId="587B036E" w14:textId="7C6F9CFC" w:rsidR="00CC7090" w:rsidRPr="00CE35EB" w:rsidRDefault="00CC7090" w:rsidP="00CC7090">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w:t>
                    </w:r>
                    <w:ins w:id="22221" w:author="Ritu Kamra" w:date="2021-09-27T17:11:00Z">
                      <w:r w:rsidR="003427EB">
                        <w:rPr>
                          <w:rFonts w:ascii="Verdana" w:eastAsia="Verdana" w:hAnsi="Verdana" w:cs="Verdana"/>
                          <w:b/>
                          <w:bCs/>
                          <w:color w:val="000000" w:themeColor="text1"/>
                          <w:kern w:val="24"/>
                          <w:sz w:val="20"/>
                          <w:szCs w:val="20"/>
                        </w:rPr>
                        <w:t>2</w:t>
                      </w:r>
                    </w:ins>
                    <w:ins w:id="22222" w:author="Ritu Kamra" w:date="2021-09-27T17:41:00Z">
                      <w:r w:rsidR="00054F74">
                        <w:rPr>
                          <w:rFonts w:ascii="Verdana" w:eastAsia="Verdana" w:hAnsi="Verdana" w:cs="Verdana"/>
                          <w:b/>
                          <w:bCs/>
                          <w:color w:val="000000" w:themeColor="text1"/>
                          <w:kern w:val="24"/>
                          <w:sz w:val="20"/>
                          <w:szCs w:val="20"/>
                        </w:rPr>
                        <w:t>5</w:t>
                      </w:r>
                    </w:ins>
                    <w:del w:id="22223" w:author="Ritu Kamra" w:date="2021-09-27T17:11:00Z">
                      <w:r w:rsidRPr="00CE35EB" w:rsidDel="003427EB">
                        <w:rPr>
                          <w:rFonts w:ascii="Verdana" w:eastAsia="Verdana" w:hAnsi="Verdana" w:cs="Verdana"/>
                          <w:b/>
                          <w:bCs/>
                          <w:color w:val="000000" w:themeColor="text1"/>
                          <w:kern w:val="24"/>
                          <w:sz w:val="20"/>
                          <w:szCs w:val="20"/>
                        </w:rPr>
                        <w:delText>6</w:delText>
                      </w:r>
                    </w:del>
                    <w:r w:rsidRPr="00CE35EB">
                      <w:rPr>
                        <w:rFonts w:ascii="Verdana" w:eastAsia="Verdana" w:hAnsi="Verdana" w:cs="Verdana"/>
                        <w:b/>
                        <w:bCs/>
                        <w:color w:val="000000" w:themeColor="text1"/>
                        <w:kern w:val="24"/>
                        <w:sz w:val="20"/>
                        <w:szCs w:val="20"/>
                      </w:rPr>
                      <w:t xml:space="preserve">: </w:t>
                    </w:r>
                    <w:r>
                      <w:rPr>
                        <w:rFonts w:ascii="Verdana" w:eastAsia="Verdana" w:hAnsi="Verdana" w:cs="Verdana"/>
                        <w:b/>
                        <w:bCs/>
                        <w:color w:val="000000" w:themeColor="text1"/>
                        <w:kern w:val="24"/>
                        <w:sz w:val="20"/>
                        <w:szCs w:val="20"/>
                      </w:rPr>
                      <w:t xml:space="preserve"> Asia Pacific</w:t>
                    </w:r>
                    <w:r w:rsidRPr="00CE35EB">
                      <w:rPr>
                        <w:rFonts w:ascii="Verdana" w:eastAsia="Verdana" w:hAnsi="Verdana" w:cs="Verdana"/>
                        <w:b/>
                        <w:bCs/>
                        <w:color w:val="000000" w:themeColor="text1"/>
                        <w:kern w:val="24"/>
                        <w:sz w:val="20"/>
                        <w:szCs w:val="20"/>
                      </w:rPr>
                      <w:t xml:space="preserve"> </w:t>
                    </w:r>
                    <w:ins w:id="22224" w:author="Hardik Malhotra" w:date="2021-09-29T19:09:00Z">
                      <w:r w:rsidR="00BB3600">
                        <w:rPr>
                          <w:rFonts w:ascii="Verdana" w:eastAsia="Verdana" w:hAnsi="Verdana" w:cs="Verdana"/>
                          <w:b/>
                          <w:bCs/>
                          <w:color w:val="000000" w:themeColor="text1"/>
                          <w:kern w:val="24"/>
                          <w:sz w:val="20"/>
                          <w:szCs w:val="20"/>
                        </w:rPr>
                        <w:t>Epoxy</w:t>
                      </w:r>
                    </w:ins>
                    <w:del w:id="22225" w:author="Hardik Malhotra" w:date="2021-09-29T19:09:00Z">
                      <w:r w:rsidRPr="00CE35EB" w:rsidDel="00BB3600">
                        <w:rPr>
                          <w:rFonts w:ascii="Verdana" w:eastAsia="Verdana" w:hAnsi="Verdana" w:cs="Verdana"/>
                          <w:b/>
                          <w:bCs/>
                          <w:color w:val="000000" w:themeColor="text1"/>
                          <w:kern w:val="24"/>
                          <w:sz w:val="20"/>
                          <w:szCs w:val="20"/>
                        </w:rPr>
                        <w:delText>Vinyl Ester</w:delText>
                      </w:r>
                    </w:del>
                    <w:r w:rsidRPr="00CE35EB">
                      <w:rPr>
                        <w:rFonts w:ascii="Verdana" w:eastAsia="Verdana" w:hAnsi="Verdana" w:cs="Verdana"/>
                        <w:b/>
                        <w:bCs/>
                        <w:color w:val="000000" w:themeColor="text1"/>
                        <w:kern w:val="24"/>
                        <w:sz w:val="20"/>
                        <w:szCs w:val="20"/>
                      </w:rPr>
                      <w:t xml:space="preserve"> Resin </w:t>
                    </w:r>
                    <w:r>
                      <w:rPr>
                        <w:rFonts w:ascii="Verdana" w:eastAsia="Verdana" w:hAnsi="Verdana" w:cs="Verdana"/>
                        <w:b/>
                        <w:bCs/>
                        <w:color w:val="000000" w:themeColor="text1"/>
                        <w:kern w:val="24"/>
                        <w:sz w:val="20"/>
                        <w:szCs w:val="20"/>
                      </w:rPr>
                      <w:t>Sales</w:t>
                    </w:r>
                    <w:r w:rsidRPr="00CE35EB">
                      <w:rPr>
                        <w:rFonts w:ascii="Verdana" w:eastAsia="Verdana" w:hAnsi="Verdana" w:cs="Verdana"/>
                        <w:b/>
                        <w:bCs/>
                        <w:color w:val="000000" w:themeColor="text1"/>
                        <w:kern w:val="24"/>
                        <w:sz w:val="20"/>
                        <w:szCs w:val="20"/>
                      </w:rPr>
                      <w:t>, By Company, By Volume, 2020</w:t>
                    </w:r>
                  </w:p>
                </w:txbxContent>
              </v:textbox>
              <w10:wrap anchorx="margin"/>
            </v:shape>
          </w:pict>
        </w:r>
      </w:ins>
    </w:p>
    <w:p w14:paraId="70B9B997" w14:textId="5121F7A6" w:rsidR="00CC7090" w:rsidRDefault="00CC7090" w:rsidP="0068477D">
      <w:pPr>
        <w:rPr>
          <w:ins w:id="22226" w:author="Neeshu Bhadauriya" w:date="2021-09-27T10:16:00Z"/>
          <w:rFonts w:ascii="Arial" w:eastAsia="Arial" w:hAnsi="Arial" w:cs="Arial"/>
          <w:sz w:val="24"/>
          <w:szCs w:val="24"/>
        </w:rPr>
      </w:pPr>
    </w:p>
    <w:p w14:paraId="67B82A55" w14:textId="73D5C2D7" w:rsidR="00CC7090" w:rsidRDefault="005858C1" w:rsidP="0068477D">
      <w:pPr>
        <w:rPr>
          <w:ins w:id="22227" w:author="Neeshu Bhadauriya" w:date="2021-09-27T10:16:00Z"/>
          <w:rFonts w:ascii="Arial" w:eastAsia="Arial" w:hAnsi="Arial" w:cs="Arial"/>
          <w:sz w:val="24"/>
          <w:szCs w:val="24"/>
        </w:rPr>
      </w:pPr>
      <w:r>
        <w:rPr>
          <w:noProof/>
        </w:rPr>
        <w:pict w14:anchorId="2F589195">
          <v:shape id="_x0000_s1370" type="#_x0000_t202" style="position:absolute;margin-left:319.8pt;margin-top:206.35pt;width:184.1pt;height:15.75pt;z-index:25212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" filled="f" stroked="f">
            <v:textbox style="mso-fit-shape-to-text:t">
              <w:txbxContent>
                <w:p w14:paraId="46C0D52C" w14:textId="77777777" w:rsidR="009B5E8F" w:rsidRPr="005858C1" w:rsidRDefault="009B5E8F" w:rsidP="009B5E8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w:r>
      <w:ins w:id="22228" w:author="Neeshu Bhadauriya" w:date="2021-09-27T10:17:00Z">
        <w:r w:rsidR="00CC7090" w:rsidRPr="002B5730">
          <w:rPr>
            <w:noProof/>
            <w:color w:val="000000" w:themeColor="text1"/>
          </w:rPr>
          <w:drawing>
            <wp:inline distT="0" distB="0" distL="0" distR="0" wp14:anchorId="2F456690" wp14:editId="6910B4D2">
              <wp:extent cx="6457950" cy="2834005"/>
              <wp:effectExtent l="0" t="0" r="0" b="4445"/>
              <wp:docPr id="2071" name="Chart 2071">
                <a:extLst xmlns:a="http://schemas.openxmlformats.org/drawingml/2006/main">
                  <a:ext uri="{FF2B5EF4-FFF2-40B4-BE49-F238E27FC236}">
                    <a16:creationId xmlns:a16="http://schemas.microsoft.com/office/drawing/2014/main" id="{216E1D67-D8C4-4C9D-B19D-4637D83171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ins>
    </w:p>
    <w:p w14:paraId="0226B966" w14:textId="7C53963C" w:rsidR="00CC7090" w:rsidRDefault="00CC7090" w:rsidP="0068477D">
      <w:pPr>
        <w:rPr>
          <w:ins w:id="22229" w:author="Neeshu Bhadauriya" w:date="2021-09-27T15:41:00Z"/>
          <w:rFonts w:ascii="Arial" w:eastAsia="Arial" w:hAnsi="Arial" w:cs="Arial"/>
          <w:sz w:val="24"/>
          <w:szCs w:val="24"/>
        </w:rPr>
      </w:pPr>
    </w:p>
    <w:p w14:paraId="2DB76B97" w14:textId="4E165A8A" w:rsidR="00F432EB" w:rsidDel="00BA6DDA" w:rsidRDefault="00F432EB" w:rsidP="0068477D">
      <w:pPr>
        <w:rPr>
          <w:del w:id="22230" w:author="Hardik Malhotra" w:date="2021-09-29T19:09:00Z"/>
          <w:rFonts w:ascii="Arial" w:eastAsia="Arial" w:hAnsi="Arial" w:cs="Arial"/>
          <w:sz w:val="24"/>
          <w:szCs w:val="24"/>
        </w:rPr>
      </w:pPr>
    </w:p>
    <w:p w14:paraId="4A9C4057" w14:textId="675D2C22" w:rsidR="00BA6DDA" w:rsidRDefault="00BA6DDA" w:rsidP="0068477D">
      <w:pPr>
        <w:rPr>
          <w:ins w:id="22231" w:author="Hardik Malhotra" w:date="2021-09-30T12:58:00Z"/>
          <w:rFonts w:ascii="Arial" w:eastAsia="Arial" w:hAnsi="Arial" w:cs="Arial"/>
          <w:sz w:val="24"/>
          <w:szCs w:val="24"/>
        </w:rPr>
      </w:pPr>
    </w:p>
    <w:p w14:paraId="7C730F15" w14:textId="77777777" w:rsidR="00BA6DDA" w:rsidRDefault="00BA6DDA" w:rsidP="0068477D">
      <w:pPr>
        <w:rPr>
          <w:ins w:id="22232" w:author="Hardik Malhotra" w:date="2021-09-30T12:58:00Z"/>
          <w:rFonts w:ascii="Arial" w:eastAsia="Arial" w:hAnsi="Arial" w:cs="Arial"/>
          <w:sz w:val="24"/>
          <w:szCs w:val="24"/>
        </w:rPr>
      </w:pPr>
    </w:p>
    <w:p w14:paraId="5F3452D1" w14:textId="2CEB8D8F" w:rsidR="00F432EB" w:rsidDel="0066324F" w:rsidRDefault="00F432EB" w:rsidP="0068477D">
      <w:pPr>
        <w:rPr>
          <w:del w:id="22233" w:author="Hardik Malhotra" w:date="2021-09-29T19:09:00Z"/>
          <w:rFonts w:ascii="Arial" w:eastAsia="Arial" w:hAnsi="Arial" w:cs="Arial"/>
          <w:sz w:val="24"/>
          <w:szCs w:val="24"/>
        </w:rPr>
      </w:pPr>
    </w:p>
    <w:p w14:paraId="63A282A9" w14:textId="6C7B73D2" w:rsidR="0066324F" w:rsidRDefault="0066324F" w:rsidP="0068477D">
      <w:pPr>
        <w:rPr>
          <w:ins w:id="22234" w:author="Hardik Malhotra" w:date="2021-09-30T14:50:00Z"/>
          <w:rFonts w:ascii="Arial" w:eastAsia="Arial" w:hAnsi="Arial" w:cs="Arial"/>
          <w:sz w:val="24"/>
          <w:szCs w:val="24"/>
        </w:rPr>
      </w:pPr>
    </w:p>
    <w:p w14:paraId="571724BE" w14:textId="77777777" w:rsidR="0066324F" w:rsidRDefault="0066324F" w:rsidP="0068477D">
      <w:pPr>
        <w:rPr>
          <w:ins w:id="22235" w:author="Hardik Malhotra" w:date="2021-09-30T14:50:00Z"/>
          <w:rFonts w:ascii="Arial" w:eastAsia="Arial" w:hAnsi="Arial" w:cs="Arial"/>
          <w:sz w:val="24"/>
          <w:szCs w:val="24"/>
        </w:rPr>
      </w:pPr>
    </w:p>
    <w:p w14:paraId="1A720CA2" w14:textId="245B586D" w:rsidR="00F432EB" w:rsidDel="00BB3600" w:rsidRDefault="00F432EB" w:rsidP="0068477D">
      <w:pPr>
        <w:rPr>
          <w:ins w:id="22236" w:author="Neeshu Bhadauriya" w:date="2021-09-27T15:41:00Z"/>
          <w:del w:id="22237" w:author="Hardik Malhotra" w:date="2021-09-29T19:09:00Z"/>
          <w:rFonts w:ascii="Arial" w:eastAsia="Arial" w:hAnsi="Arial" w:cs="Arial"/>
          <w:sz w:val="24"/>
          <w:szCs w:val="24"/>
        </w:rPr>
      </w:pPr>
    </w:p>
    <w:p w14:paraId="5F5C2291" w14:textId="6827616B" w:rsidR="00F432EB" w:rsidDel="00015378" w:rsidRDefault="00F432EB" w:rsidP="0068477D">
      <w:pPr>
        <w:rPr>
          <w:ins w:id="22238" w:author="Neeshu Bhadauriya" w:date="2021-09-27T15:41:00Z"/>
          <w:del w:id="22239" w:author="Hardik Malhotra" w:date="2021-09-30T23:33:00Z"/>
          <w:rFonts w:ascii="Arial" w:eastAsia="Arial" w:hAnsi="Arial" w:cs="Arial"/>
          <w:sz w:val="24"/>
          <w:szCs w:val="24"/>
        </w:rPr>
      </w:pPr>
    </w:p>
    <w:p w14:paraId="5AFC50EB" w14:textId="0787DEB8" w:rsidR="00F432EB" w:rsidRPr="005A2F9B" w:rsidDel="00015378" w:rsidRDefault="00F432EB" w:rsidP="0068477D">
      <w:pPr>
        <w:rPr>
          <w:ins w:id="22240" w:author="Neeshu Bhadauriya" w:date="2021-09-27T10:16:00Z"/>
          <w:del w:id="22241" w:author="Hardik Malhotra" w:date="2021-09-30T23:33:00Z"/>
          <w:rFonts w:ascii="Arial" w:eastAsia="Arial" w:hAnsi="Arial" w:cs="Arial"/>
          <w:b/>
          <w:bCs/>
          <w:sz w:val="24"/>
          <w:szCs w:val="24"/>
          <w:rPrChange w:id="22242" w:author="Hardik Malhotra" w:date="2021-09-30T12:34:00Z">
            <w:rPr>
              <w:ins w:id="22243" w:author="Neeshu Bhadauriya" w:date="2021-09-27T10:16:00Z"/>
              <w:del w:id="22244" w:author="Hardik Malhotra" w:date="2021-09-30T23:33:00Z"/>
              <w:rFonts w:ascii="Arial" w:eastAsia="Arial" w:hAnsi="Arial" w:cs="Arial"/>
              <w:sz w:val="24"/>
              <w:szCs w:val="24"/>
            </w:rPr>
          </w:rPrChange>
        </w:rPr>
      </w:pPr>
    </w:p>
    <w:p w14:paraId="55707BB7" w14:textId="0277DCE3" w:rsidR="00FD64C9" w:rsidRPr="005A2F9B" w:rsidDel="00015378" w:rsidRDefault="00FD64C9" w:rsidP="0068477D">
      <w:pPr>
        <w:rPr>
          <w:ins w:id="22245" w:author="Neeshu Bhadauriya" w:date="2021-09-27T10:16:00Z"/>
          <w:del w:id="22246" w:author="Hardik Malhotra" w:date="2021-09-30T23:33:00Z"/>
          <w:rFonts w:ascii="Arial" w:eastAsia="Arial" w:hAnsi="Arial" w:cs="Arial"/>
          <w:b/>
          <w:bCs/>
          <w:sz w:val="24"/>
          <w:szCs w:val="24"/>
          <w:rPrChange w:id="22247" w:author="Hardik Malhotra" w:date="2021-09-30T12:34:00Z">
            <w:rPr>
              <w:ins w:id="22248" w:author="Neeshu Bhadauriya" w:date="2021-09-27T10:16:00Z"/>
              <w:del w:id="22249" w:author="Hardik Malhotra" w:date="2021-09-30T23:33:00Z"/>
              <w:rFonts w:ascii="Arial" w:eastAsia="Arial" w:hAnsi="Arial" w:cs="Arial"/>
              <w:sz w:val="24"/>
              <w:szCs w:val="24"/>
            </w:rPr>
          </w:rPrChange>
        </w:rPr>
      </w:pPr>
    </w:p>
    <w:p w14:paraId="32694756" w14:textId="4B61B21A" w:rsidR="004150CD" w:rsidRPr="005A2F9B" w:rsidDel="00015378" w:rsidRDefault="004150CD" w:rsidP="0068477D">
      <w:pPr>
        <w:rPr>
          <w:ins w:id="22250" w:author="Neeshu Bhadauriya" w:date="2021-09-27T10:25:00Z"/>
          <w:del w:id="22251" w:author="Hardik Malhotra" w:date="2021-09-30T23:33:00Z"/>
          <w:rFonts w:ascii="Arial" w:eastAsia="Arial" w:hAnsi="Arial" w:cs="Arial"/>
          <w:b/>
          <w:bCs/>
          <w:sz w:val="24"/>
          <w:szCs w:val="24"/>
          <w:rPrChange w:id="22252" w:author="Hardik Malhotra" w:date="2021-09-30T12:34:00Z">
            <w:rPr>
              <w:ins w:id="22253" w:author="Neeshu Bhadauriya" w:date="2021-09-27T10:25:00Z"/>
              <w:del w:id="22254" w:author="Hardik Malhotra" w:date="2021-09-30T23:33:00Z"/>
              <w:rFonts w:ascii="Arial" w:eastAsia="Arial" w:hAnsi="Arial" w:cs="Arial"/>
              <w:sz w:val="24"/>
              <w:szCs w:val="24"/>
            </w:rPr>
          </w:rPrChange>
        </w:rPr>
      </w:pPr>
    </w:p>
    <w:p w14:paraId="663AE857" w14:textId="5AB6E5D4" w:rsidR="00CC7090" w:rsidRPr="005A2F9B" w:rsidDel="005A2F9B" w:rsidRDefault="005858C1" w:rsidP="0068477D">
      <w:pPr>
        <w:rPr>
          <w:del w:id="22255" w:author="Hardik Malhotra" w:date="2021-09-30T12:33:00Z"/>
          <w:rFonts w:ascii="Arial" w:eastAsia="Arial" w:hAnsi="Arial" w:cs="Arial"/>
          <w:b/>
          <w:bCs/>
          <w:sz w:val="24"/>
          <w:szCs w:val="24"/>
          <w:rPrChange w:id="22256" w:author="Hardik Malhotra" w:date="2021-09-30T12:34:00Z">
            <w:rPr>
              <w:del w:id="22257" w:author="Hardik Malhotra" w:date="2021-09-30T12:33:00Z"/>
              <w:rFonts w:ascii="Arial" w:eastAsia="Arial" w:hAnsi="Arial" w:cs="Arial"/>
              <w:sz w:val="24"/>
              <w:szCs w:val="24"/>
            </w:rPr>
          </w:rPrChange>
        </w:rPr>
      </w:pPr>
      <w:del w:id="22258" w:author="Hardik Malhotra" w:date="2021-09-30T12:33:00Z">
        <w:r>
          <w:rPr>
            <w:noProof/>
          </w:rPr>
          <w:pict w14:anchorId="14AA0CBA">
            <v:rect id="_x0000_s1369" style="position:absolute;margin-left:4.1pt;margin-top:10.15pt;width:441.15pt;height:23.4pt;z-index:2520330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" filled="f" stroked="f">
              <o:lock v:ext="edit" grouping="t"/>
              <v:textbox>
                <w:txbxContent>
                  <w:p w14:paraId="268968C8" w14:textId="4BDD61F3" w:rsidR="00473C99" w:rsidRPr="002F3659" w:rsidRDefault="00B360A2" w:rsidP="00473C99">
                    <w:pPr>
                      <w:spacing w:line="216" w:lineRule="auto"/>
                      <w:rPr>
                        <w:rFonts w:ascii="Verdana" w:eastAsia="Verdana" w:hAnsi="Verdana" w:cs="Verdana"/>
                        <w:b/>
                        <w:bCs/>
                        <w:color w:val="000000" w:themeColor="text1"/>
                        <w:kern w:val="24"/>
                        <w:sz w:val="20"/>
                        <w:szCs w:val="20"/>
                      </w:rPr>
                    </w:pPr>
                    <w:del w:id="22259" w:author="Neeshu Bhadauriya" w:date="2021-09-27T15:41:00Z">
                      <w:r w:rsidRPr="002F3659" w:rsidDel="00F432EB">
                        <w:rPr>
                          <w:rFonts w:ascii="Verdana" w:eastAsia="Verdana" w:hAnsi="Verdana" w:cs="Verdana"/>
                          <w:b/>
                          <w:bCs/>
                          <w:color w:val="000000" w:themeColor="text1"/>
                          <w:kern w:val="24"/>
                          <w:sz w:val="20"/>
                          <w:szCs w:val="20"/>
                        </w:rPr>
                        <w:delText>3.2.1.4</w:delText>
                      </w:r>
                    </w:del>
                    <w:ins w:id="22260" w:author="Neeshu Bhadauriya" w:date="2021-09-27T15:41:00Z">
                      <w:r w:rsidR="00F432EB">
                        <w:rPr>
                          <w:rFonts w:ascii="Verdana" w:eastAsia="Verdana" w:hAnsi="Verdana" w:cs="Verdana"/>
                          <w:b/>
                          <w:bCs/>
                          <w:color w:val="000000" w:themeColor="text1"/>
                          <w:kern w:val="24"/>
                          <w:sz w:val="20"/>
                          <w:szCs w:val="20"/>
                        </w:rPr>
                        <w:t>3.2.2</w:t>
                      </w:r>
                    </w:ins>
                    <w:r w:rsidRPr="002F3659">
                      <w:rPr>
                        <w:rFonts w:ascii="Verdana" w:eastAsia="Verdana" w:hAnsi="Verdana" w:cs="Verdana"/>
                        <w:b/>
                        <w:bCs/>
                        <w:color w:val="000000" w:themeColor="text1"/>
                        <w:kern w:val="24"/>
                        <w:sz w:val="20"/>
                        <w:szCs w:val="20"/>
                      </w:rPr>
                      <w:t xml:space="preserve">. </w:t>
                    </w:r>
                    <w:ins w:id="22261" w:author="Neeshu Bhadauriya" w:date="2021-09-27T15:42:00Z">
                      <w:r w:rsidR="00F432EB" w:rsidRPr="00F432EB">
                        <w:rPr>
                          <w:rFonts w:ascii="Verdana" w:eastAsia="Verdana" w:hAnsi="Verdana" w:cs="Verdana"/>
                          <w:b/>
                          <w:bCs/>
                          <w:color w:val="000000" w:themeColor="text1"/>
                          <w:kern w:val="24"/>
                          <w:sz w:val="20"/>
                          <w:szCs w:val="20"/>
                        </w:rPr>
                        <w:t xml:space="preserve">India </w:t>
                      </w:r>
                    </w:ins>
                    <w:ins w:id="22262" w:author="Ritu Kamra" w:date="2021-09-27T20:25:00Z">
                      <w:r w:rsidR="002F65E2">
                        <w:rPr>
                          <w:rFonts w:ascii="Verdana" w:eastAsia="Verdana" w:hAnsi="Verdana" w:cs="Verdana"/>
                          <w:b/>
                          <w:bCs/>
                          <w:color w:val="000000" w:themeColor="text1"/>
                          <w:kern w:val="24"/>
                          <w:sz w:val="20"/>
                          <w:szCs w:val="20"/>
                        </w:rPr>
                        <w:t>Epoxy</w:t>
                      </w:r>
                    </w:ins>
                    <w:ins w:id="22263" w:author="Neeshu Bhadauriya" w:date="2021-09-27T15:42:00Z">
                      <w:del w:id="22264" w:author="Ritu Kamra" w:date="2021-09-27T20:25:00Z">
                        <w:r w:rsidR="00F432EB" w:rsidRPr="00F432EB" w:rsidDel="002F65E2">
                          <w:rPr>
                            <w:rFonts w:ascii="Verdana" w:eastAsia="Verdana" w:hAnsi="Verdana" w:cs="Verdana"/>
                            <w:b/>
                            <w:bCs/>
                            <w:color w:val="000000" w:themeColor="text1"/>
                            <w:kern w:val="24"/>
                            <w:sz w:val="20"/>
                            <w:szCs w:val="20"/>
                          </w:rPr>
                          <w:delText>Vinyl Ester</w:delText>
                        </w:r>
                      </w:del>
                      <w:r w:rsidR="00F432EB" w:rsidRPr="00F432EB">
                        <w:rPr>
                          <w:rFonts w:ascii="Verdana" w:eastAsia="Verdana" w:hAnsi="Verdana" w:cs="Verdana"/>
                          <w:b/>
                          <w:bCs/>
                          <w:color w:val="000000" w:themeColor="text1"/>
                          <w:kern w:val="24"/>
                          <w:sz w:val="20"/>
                          <w:szCs w:val="20"/>
                        </w:rPr>
                        <w:t xml:space="preserve"> Resin Demand Supply Outlook</w:t>
                      </w:r>
                    </w:ins>
                    <w:del w:id="22265" w:author="Neeshu Bhadauriya" w:date="2021-09-27T15:42:00Z">
                      <w:r w:rsidR="00473C99" w:rsidRPr="002F3659" w:rsidDel="00F432EB">
                        <w:rPr>
                          <w:rFonts w:ascii="Verdana" w:eastAsia="Verdana" w:hAnsi="Verdana" w:cs="Verdana"/>
                          <w:b/>
                          <w:bCs/>
                          <w:color w:val="000000" w:themeColor="text1"/>
                          <w:kern w:val="24"/>
                          <w:sz w:val="20"/>
                          <w:szCs w:val="20"/>
                        </w:rPr>
                        <w:delText xml:space="preserve">India </w:delText>
                      </w:r>
                      <w:r w:rsidR="00F615C8" w:rsidDel="00F432EB">
                        <w:rPr>
                          <w:rFonts w:ascii="Verdana" w:eastAsia="Verdana" w:hAnsi="Verdana" w:cs="Verdana"/>
                          <w:b/>
                          <w:bCs/>
                          <w:color w:val="000000" w:themeColor="text1"/>
                          <w:kern w:val="24"/>
                          <w:sz w:val="20"/>
                          <w:szCs w:val="20"/>
                        </w:rPr>
                        <w:delText>Epoxy Resin</w:delText>
                      </w:r>
                      <w:r w:rsidR="00473C99" w:rsidRPr="002F3659" w:rsidDel="00F432EB">
                        <w:rPr>
                          <w:rFonts w:ascii="Verdana" w:eastAsia="Verdana" w:hAnsi="Verdana" w:cs="Verdana"/>
                          <w:b/>
                          <w:bCs/>
                          <w:color w:val="000000" w:themeColor="text1"/>
                          <w:kern w:val="24"/>
                          <w:sz w:val="20"/>
                          <w:szCs w:val="20"/>
                        </w:rPr>
                        <w:delText xml:space="preserve"> Market</w:delText>
                      </w:r>
                    </w:del>
                  </w:p>
                </w:txbxContent>
              </v:textbox>
              <w10:wrap anchorx="margin"/>
            </v:rect>
          </w:pict>
        </w:r>
      </w:del>
    </w:p>
    <w:p w14:paraId="32CAB308" w14:textId="11ED6B43" w:rsidR="009B5E8F" w:rsidRPr="005A2F9B" w:rsidDel="005A2F9B" w:rsidRDefault="005858C1">
      <w:pPr>
        <w:rPr>
          <w:del w:id="22266" w:author="Hardik Malhotra" w:date="2021-09-30T12:33:00Z"/>
          <w:b/>
          <w:bCs/>
          <w:rPrChange w:id="22267" w:author="Hardik Malhotra" w:date="2021-09-30T12:34:00Z">
            <w:rPr>
              <w:del w:id="22268" w:author="Hardik Malhotra" w:date="2021-09-30T12:33:00Z"/>
            </w:rPr>
          </w:rPrChange>
        </w:rPr>
      </w:pPr>
      <w:del w:id="22269" w:author="Hardik Malhotra" w:date="2021-09-30T12:33:00Z">
        <w:r>
          <w:rPr>
            <w:noProof/>
          </w:rPr>
          <w:pict w14:anchorId="63215CAE">
            <v:shape id="_x0000_s1368" type="#_x0000_t202" style="position:absolute;margin-left:-.45pt;margin-top:13pt;width:509.25pt;height:23pt;z-index:2520350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" filled="f" stroked="f">
              <v:textbox style="mso-fit-shape-to-text:t">
                <w:txbxContent>
                  <w:p w14:paraId="321E58A8" w14:textId="403EC09D" w:rsidR="00473C99" w:rsidRPr="002F3659" w:rsidRDefault="00473C99" w:rsidP="002F3659">
                    <w:pPr>
                      <w:spacing w:line="216" w:lineRule="auto"/>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Figure 2</w:t>
                    </w:r>
                    <w:ins w:id="22270" w:author="Ritu Kamra" w:date="2021-09-27T17:42:00Z">
                      <w:r w:rsidR="00054F74">
                        <w:rPr>
                          <w:rFonts w:ascii="Verdana" w:eastAsia="Verdana" w:hAnsi="Verdana" w:cs="Verdana"/>
                          <w:b/>
                          <w:bCs/>
                          <w:color w:val="000000" w:themeColor="text1"/>
                          <w:kern w:val="24"/>
                          <w:sz w:val="20"/>
                          <w:szCs w:val="20"/>
                        </w:rPr>
                        <w:t>6</w:t>
                      </w:r>
                    </w:ins>
                    <w:del w:id="22271" w:author="Ritu Kamra" w:date="2021-09-27T17:11:00Z">
                      <w:r w:rsidRPr="002F3659" w:rsidDel="003427EB">
                        <w:rPr>
                          <w:rFonts w:ascii="Verdana" w:eastAsia="Verdana" w:hAnsi="Verdana" w:cs="Verdana"/>
                          <w:b/>
                          <w:bCs/>
                          <w:color w:val="000000" w:themeColor="text1"/>
                          <w:kern w:val="24"/>
                          <w:sz w:val="20"/>
                          <w:szCs w:val="20"/>
                        </w:rPr>
                        <w:delText>8</w:delText>
                      </w:r>
                    </w:del>
                    <w:r w:rsidRPr="002F3659">
                      <w:rPr>
                        <w:rFonts w:ascii="Verdana" w:eastAsia="Verdana" w:hAnsi="Verdana" w:cs="Verdana"/>
                        <w:b/>
                        <w:bCs/>
                        <w:color w:val="000000" w:themeColor="text1"/>
                        <w:kern w:val="24"/>
                        <w:sz w:val="20"/>
                        <w:szCs w:val="20"/>
                      </w:rPr>
                      <w:t xml:space="preserve">: India </w:t>
                    </w:r>
                    <w:r w:rsidR="00F615C8">
                      <w:rPr>
                        <w:rFonts w:ascii="Verdana" w:eastAsia="Verdana" w:hAnsi="Verdana" w:cs="Verdana"/>
                        <w:b/>
                        <w:bCs/>
                        <w:color w:val="000000" w:themeColor="text1"/>
                        <w:kern w:val="24"/>
                        <w:sz w:val="20"/>
                        <w:szCs w:val="20"/>
                      </w:rPr>
                      <w:t>Epoxy Resin</w:t>
                    </w:r>
                    <w:r w:rsidRPr="002F3659">
                      <w:rPr>
                        <w:rFonts w:ascii="Verdana" w:eastAsia="Verdana" w:hAnsi="Verdana" w:cs="Verdana"/>
                        <w:b/>
                        <w:bCs/>
                        <w:color w:val="000000" w:themeColor="text1"/>
                        <w:kern w:val="24"/>
                        <w:sz w:val="20"/>
                        <w:szCs w:val="20"/>
                      </w:rPr>
                      <w:t xml:space="preserve"> </w:t>
                    </w:r>
                    <w:ins w:id="22272" w:author="Ritu Kamra" w:date="2021-09-27T20:25:00Z">
                      <w:r w:rsidR="002F65E2">
                        <w:rPr>
                          <w:rFonts w:ascii="Verdana" w:eastAsia="Verdana" w:hAnsi="Verdana" w:cs="Verdana"/>
                          <w:b/>
                          <w:bCs/>
                          <w:color w:val="000000" w:themeColor="text1"/>
                          <w:kern w:val="24"/>
                          <w:sz w:val="20"/>
                          <w:szCs w:val="20"/>
                        </w:rPr>
                        <w:t>Demand</w:t>
                      </w:r>
                    </w:ins>
                    <w:del w:id="22273" w:author="Ritu Kamra" w:date="2021-09-27T20:25:00Z">
                      <w:r w:rsidRPr="002F3659" w:rsidDel="002F65E2">
                        <w:rPr>
                          <w:rFonts w:ascii="Verdana" w:eastAsia="Verdana" w:hAnsi="Verdana" w:cs="Verdana"/>
                          <w:b/>
                          <w:bCs/>
                          <w:color w:val="000000" w:themeColor="text1"/>
                          <w:kern w:val="24"/>
                          <w:sz w:val="20"/>
                          <w:szCs w:val="20"/>
                        </w:rPr>
                        <w:delText>Market Size</w:delText>
                      </w:r>
                    </w:del>
                    <w:r w:rsidRPr="002F3659">
                      <w:rPr>
                        <w:rFonts w:ascii="Verdana" w:eastAsia="Verdana" w:hAnsi="Verdana" w:cs="Verdana"/>
                        <w:b/>
                        <w:bCs/>
                        <w:color w:val="000000" w:themeColor="text1"/>
                        <w:kern w:val="24"/>
                        <w:sz w:val="20"/>
                        <w:szCs w:val="20"/>
                      </w:rPr>
                      <w:t>, By Volume (Thousand Tonnes), 2015–2030F</w:t>
                    </w:r>
                  </w:p>
                </w:txbxContent>
              </v:textbox>
              <w10:wrap anchorx="margin"/>
            </v:shape>
          </w:pict>
        </w:r>
      </w:del>
    </w:p>
    <w:p w14:paraId="30EAB4F1" w14:textId="12DD954F" w:rsidR="00473C99" w:rsidRPr="005A2F9B" w:rsidDel="005A2F9B" w:rsidRDefault="00473C99">
      <w:pPr>
        <w:rPr>
          <w:del w:id="22274" w:author="Hardik Malhotra" w:date="2021-09-30T12:33:00Z"/>
          <w:b/>
          <w:bCs/>
          <w:rPrChange w:id="22275" w:author="Hardik Malhotra" w:date="2021-09-30T12:34:00Z">
            <w:rPr>
              <w:del w:id="22276" w:author="Hardik Malhotra" w:date="2021-09-30T12:33:00Z"/>
            </w:rPr>
          </w:rPrChange>
        </w:rPr>
      </w:pPr>
    </w:p>
    <w:p w14:paraId="0091FDD9" w14:textId="7DFA6DC7" w:rsidR="00473C99" w:rsidRPr="005A2F9B" w:rsidDel="00015378" w:rsidRDefault="00473C99">
      <w:pPr>
        <w:rPr>
          <w:del w:id="22277" w:author="Hardik Malhotra" w:date="2021-09-30T23:33:00Z"/>
          <w:b/>
          <w:bCs/>
          <w:rPrChange w:id="22278" w:author="Hardik Malhotra" w:date="2021-09-30T12:34:00Z">
            <w:rPr>
              <w:del w:id="22279" w:author="Hardik Malhotra" w:date="2021-09-30T23:33:00Z"/>
            </w:rPr>
          </w:rPrChange>
        </w:rPr>
      </w:pPr>
      <w:del w:id="22280" w:author="Hardik Malhotra" w:date="2021-09-30T12:33:00Z">
        <w:r w:rsidRPr="005A2F9B" w:rsidDel="005A2F9B">
          <w:rPr>
            <w:b/>
            <w:bCs/>
            <w:noProof/>
            <w:rPrChange w:id="22281" w:author="Hardik Malhotra" w:date="2021-09-30T12:34:00Z">
              <w:rPr>
                <w:noProof/>
              </w:rPr>
            </w:rPrChange>
          </w:rPr>
          <w:drawing>
            <wp:inline distT="0" distB="0" distL="0" distR="0" wp14:anchorId="30BAC01C" wp14:editId="29EB8952">
              <wp:extent cx="6477000" cy="2466975"/>
              <wp:effectExtent l="0" t="0" r="0" b="0"/>
              <wp:docPr id="1094" name="Chart 1094">
                <a:extLst xmlns:a="http://schemas.openxmlformats.org/drawingml/2006/main">
                  <a:ext uri="{FF2B5EF4-FFF2-40B4-BE49-F238E27FC236}">
                    <a16:creationId xmlns:a16="http://schemas.microsoft.com/office/drawing/2014/main" id="{7CCA040B-F157-4B0C-9923-DFA614E814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del>
    </w:p>
    <w:p w14:paraId="1F124E63" w14:textId="6A454E75" w:rsidR="000048DF" w:rsidRPr="00BA6DDA" w:rsidDel="00015378" w:rsidRDefault="000048DF" w:rsidP="00B52CA7">
      <w:pPr>
        <w:tabs>
          <w:tab w:val="left" w:pos="885"/>
        </w:tabs>
        <w:spacing w:line="360" w:lineRule="auto"/>
        <w:jc w:val="both"/>
        <w:rPr>
          <w:del w:id="22282" w:author="Hardik Malhotra" w:date="2021-09-30T23:33:00Z"/>
          <w:rFonts w:ascii="Arial" w:hAnsi="Arial" w:cs="Arial"/>
          <w:b/>
          <w:bCs/>
          <w:sz w:val="24"/>
          <w:szCs w:val="24"/>
          <w:rPrChange w:id="22283" w:author="Hardik Malhotra" w:date="2021-09-30T12:59:00Z">
            <w:rPr>
              <w:del w:id="22284" w:author="Hardik Malhotra" w:date="2021-09-30T23:33:00Z"/>
              <w:rFonts w:ascii="Arial" w:hAnsi="Arial" w:cs="Arial"/>
            </w:rPr>
          </w:rPrChange>
        </w:rPr>
      </w:pPr>
    </w:p>
    <w:p w14:paraId="2DF558AC" w14:textId="197A541B" w:rsidR="00473C99" w:rsidDel="00015378" w:rsidRDefault="005858C1">
      <w:pPr>
        <w:rPr>
          <w:del w:id="22285" w:author="Hardik Malhotra" w:date="2021-09-30T23:33:00Z"/>
        </w:rPr>
      </w:pPr>
      <w:del w:id="22286" w:author="Hardik Malhotra" w:date="2021-09-30T23:33:00Z">
        <w:r>
          <w:rPr>
            <w:noProof/>
          </w:rPr>
          <w:pict w14:anchorId="20EC04A1">
            <v:shape id="_x0000_s1367" type="#_x0000_t202" style="position:absolute;margin-left:413.7pt;margin-top:164.3pt;width:100.8pt;height:15.75pt;z-index:252037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" filled="f" stroked="f">
              <v:textbox style="mso-fit-shape-to-text:t">
                <w:txbxContent>
                  <w:p w14:paraId="520809FD" w14:textId="77777777" w:rsidR="00473C99" w:rsidRPr="005858C1" w:rsidRDefault="00473C99" w:rsidP="00473C99">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w:r>
      </w:del>
    </w:p>
    <w:p w14:paraId="39EA8225" w14:textId="08009D1E" w:rsidR="0069120A" w:rsidDel="00015378" w:rsidRDefault="0069120A" w:rsidP="00B52CA7">
      <w:pPr>
        <w:tabs>
          <w:tab w:val="left" w:pos="885"/>
        </w:tabs>
        <w:spacing w:line="360" w:lineRule="auto"/>
        <w:jc w:val="both"/>
        <w:rPr>
          <w:ins w:id="22287" w:author="Dilip Kumar" w:date="2021-09-25T12:19:00Z"/>
          <w:del w:id="22288" w:author="Hardik Malhotra" w:date="2021-09-30T23:33:00Z"/>
          <w:rFonts w:ascii="Arial" w:hAnsi="Arial" w:cs="Arial"/>
          <w:sz w:val="24"/>
          <w:szCs w:val="24"/>
        </w:rPr>
        <w:sectPr w:rsidR="0069120A" w:rsidDel="00015378"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Change w:id="22289" w:author="Hardik Malhotra" w:date="2021-09-30T12:21:00Z">
          <w:pPr>
            <w:spacing w:line="360" w:lineRule="auto"/>
            <w:jc w:val="both"/>
          </w:pPr>
        </w:pPrChange>
      </w:pPr>
      <w:bookmarkStart w:id="22290" w:name="_Hlk83311007"/>
    </w:p>
    <w:p w14:paraId="358DBFAA" w14:textId="5BD1B311" w:rsidR="00FD64C9" w:rsidDel="00015378" w:rsidRDefault="00FD64C9">
      <w:pPr>
        <w:spacing w:line="360" w:lineRule="auto"/>
        <w:jc w:val="both"/>
        <w:rPr>
          <w:ins w:id="22291" w:author="Ritu Kamra" w:date="2021-09-27T12:02:00Z"/>
          <w:del w:id="22292" w:author="Hardik Malhotra" w:date="2021-09-30T23:33:00Z"/>
          <w:rFonts w:ascii="Arial" w:hAnsi="Arial" w:cs="Arial"/>
          <w:sz w:val="24"/>
          <w:szCs w:val="24"/>
        </w:rPr>
      </w:pPr>
    </w:p>
    <w:p w14:paraId="6F64AA68" w14:textId="693695FF" w:rsidR="00AF4AFC" w:rsidRPr="00AF4AFC" w:rsidDel="00015378" w:rsidRDefault="00AF4AFC">
      <w:pPr>
        <w:spacing w:line="360" w:lineRule="auto"/>
        <w:jc w:val="both"/>
        <w:rPr>
          <w:ins w:id="22293" w:author="Ritu Kamra" w:date="2021-09-27T19:23:00Z"/>
          <w:del w:id="22294" w:author="Hardik Malhotra" w:date="2021-09-30T23:33:00Z"/>
          <w:rFonts w:ascii="Arial" w:hAnsi="Arial" w:cs="Arial"/>
          <w:b/>
          <w:bCs/>
          <w:sz w:val="24"/>
          <w:szCs w:val="24"/>
          <w:rPrChange w:id="22295" w:author="Hardik Malhotra" w:date="2021-09-30T12:55:00Z">
            <w:rPr>
              <w:ins w:id="22296" w:author="Ritu Kamra" w:date="2021-09-27T19:23:00Z"/>
              <w:del w:id="22297" w:author="Hardik Malhotra" w:date="2021-09-30T23:33:00Z"/>
              <w:rFonts w:ascii="Arial" w:hAnsi="Arial" w:cs="Arial"/>
              <w:sz w:val="24"/>
              <w:szCs w:val="24"/>
            </w:rPr>
          </w:rPrChange>
        </w:rPr>
        <w:sectPr w:rsidR="00AF4AFC" w:rsidRPr="00AF4AFC" w:rsidDel="00015378"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1" w:space="708"/>
          <w:docGrid w:linePitch="360"/>
          <w:sectPrChange w:id="22298" w:author="Hardik Malhotra" w:date="2021-09-30T12:48:00Z">
            <w:sectPr w:rsidR="00AF4AFC" w:rsidRPr="00AF4AFC" w:rsidDel="00015378" w:rsidSect="00AF4AFC">
              <w:pgMar w:top="1134" w:right="836" w:bottom="630" w:left="900" w:header="708" w:footer="708" w:gutter="0"/>
              <w:cols w:num="2"/>
            </w:sectPr>
          </w:sectPrChange>
        </w:sectPr>
      </w:pPr>
    </w:p>
    <w:p w14:paraId="5CE64F49" w14:textId="6E254CF9" w:rsidR="00FD64C9" w:rsidRPr="00040D7E" w:rsidDel="00015378" w:rsidRDefault="00FD64C9">
      <w:pPr>
        <w:spacing w:line="360" w:lineRule="auto"/>
        <w:ind w:left="-113" w:right="-170"/>
        <w:jc w:val="both"/>
        <w:rPr>
          <w:ins w:id="22299" w:author="Ritu Kamra" w:date="2021-09-27T12:02:00Z"/>
          <w:del w:id="22300" w:author="Hardik Malhotra" w:date="2021-09-30T23:33:00Z"/>
          <w:rFonts w:ascii="Arial" w:hAnsi="Arial" w:cs="Arial"/>
          <w:color w:val="FF0000"/>
          <w:sz w:val="24"/>
          <w:szCs w:val="24"/>
          <w:rPrChange w:id="22301" w:author="Hardik Malhotra" w:date="2021-09-30T11:06:00Z">
            <w:rPr>
              <w:ins w:id="22302" w:author="Ritu Kamra" w:date="2021-09-27T12:02:00Z"/>
              <w:del w:id="22303" w:author="Hardik Malhotra" w:date="2021-09-30T23:33:00Z"/>
              <w:rFonts w:ascii="Arial" w:hAnsi="Arial" w:cs="Arial"/>
              <w:sz w:val="24"/>
              <w:szCs w:val="24"/>
            </w:rPr>
          </w:rPrChange>
        </w:rPr>
        <w:pPrChange w:id="22304" w:author="Ritu Kamra" w:date="2021-09-27T19:25:00Z">
          <w:pPr>
            <w:spacing w:line="360" w:lineRule="auto"/>
            <w:jc w:val="both"/>
          </w:pPr>
        </w:pPrChange>
      </w:pPr>
    </w:p>
    <w:p w14:paraId="671B2A7C" w14:textId="2806D788" w:rsidR="00FD64C9" w:rsidRPr="00040D7E" w:rsidDel="00015378" w:rsidRDefault="00FD64C9">
      <w:pPr>
        <w:spacing w:line="360" w:lineRule="auto"/>
        <w:ind w:left="-113" w:right="-170"/>
        <w:jc w:val="both"/>
        <w:rPr>
          <w:ins w:id="22305" w:author="Ritu Kamra" w:date="2021-09-27T12:02:00Z"/>
          <w:del w:id="22306" w:author="Hardik Malhotra" w:date="2021-09-30T23:33:00Z"/>
          <w:rFonts w:ascii="Arial" w:hAnsi="Arial" w:cs="Arial"/>
          <w:color w:val="FF0000"/>
          <w:sz w:val="24"/>
          <w:szCs w:val="24"/>
          <w:rPrChange w:id="22307" w:author="Hardik Malhotra" w:date="2021-09-30T11:06:00Z">
            <w:rPr>
              <w:ins w:id="22308" w:author="Ritu Kamra" w:date="2021-09-27T12:02:00Z"/>
              <w:del w:id="22309" w:author="Hardik Malhotra" w:date="2021-09-30T23:33:00Z"/>
              <w:rFonts w:ascii="Arial" w:hAnsi="Arial" w:cs="Arial"/>
              <w:sz w:val="24"/>
              <w:szCs w:val="24"/>
            </w:rPr>
          </w:rPrChange>
        </w:rPr>
        <w:pPrChange w:id="22310" w:author="Ritu Kamra" w:date="2021-09-27T19:25:00Z">
          <w:pPr>
            <w:spacing w:line="360" w:lineRule="auto"/>
            <w:jc w:val="both"/>
          </w:pPr>
        </w:pPrChange>
      </w:pPr>
    </w:p>
    <w:p w14:paraId="7C65968B" w14:textId="2987459D" w:rsidR="00FD64C9" w:rsidRPr="00040D7E" w:rsidDel="00015378" w:rsidRDefault="00FD64C9">
      <w:pPr>
        <w:spacing w:line="360" w:lineRule="auto"/>
        <w:ind w:left="-113" w:right="-170"/>
        <w:jc w:val="both"/>
        <w:rPr>
          <w:ins w:id="22311" w:author="Ritu Kamra" w:date="2021-09-27T12:02:00Z"/>
          <w:del w:id="22312" w:author="Hardik Malhotra" w:date="2021-09-30T23:33:00Z"/>
          <w:rFonts w:ascii="Arial" w:hAnsi="Arial" w:cs="Arial"/>
          <w:color w:val="FF0000"/>
          <w:sz w:val="24"/>
          <w:szCs w:val="24"/>
          <w:rPrChange w:id="22313" w:author="Hardik Malhotra" w:date="2021-09-30T11:06:00Z">
            <w:rPr>
              <w:ins w:id="22314" w:author="Ritu Kamra" w:date="2021-09-27T12:02:00Z"/>
              <w:del w:id="22315" w:author="Hardik Malhotra" w:date="2021-09-30T23:33:00Z"/>
              <w:rFonts w:ascii="Arial" w:hAnsi="Arial" w:cs="Arial"/>
              <w:sz w:val="24"/>
              <w:szCs w:val="24"/>
            </w:rPr>
          </w:rPrChange>
        </w:rPr>
        <w:pPrChange w:id="22316" w:author="Ritu Kamra" w:date="2021-09-27T19:25:00Z">
          <w:pPr>
            <w:spacing w:line="360" w:lineRule="auto"/>
            <w:jc w:val="both"/>
          </w:pPr>
        </w:pPrChange>
      </w:pPr>
    </w:p>
    <w:p w14:paraId="073C029F" w14:textId="45865D45" w:rsidR="00FD64C9" w:rsidRPr="00040D7E" w:rsidDel="00015378" w:rsidRDefault="00FD64C9">
      <w:pPr>
        <w:spacing w:line="360" w:lineRule="auto"/>
        <w:ind w:left="-113" w:right="-170"/>
        <w:jc w:val="both"/>
        <w:rPr>
          <w:ins w:id="22317" w:author="Ritu Kamra" w:date="2021-09-27T12:02:00Z"/>
          <w:del w:id="22318" w:author="Hardik Malhotra" w:date="2021-09-30T23:33:00Z"/>
          <w:rFonts w:ascii="Arial" w:hAnsi="Arial" w:cs="Arial"/>
          <w:color w:val="FF0000"/>
          <w:sz w:val="24"/>
          <w:szCs w:val="24"/>
          <w:rPrChange w:id="22319" w:author="Hardik Malhotra" w:date="2021-09-30T11:06:00Z">
            <w:rPr>
              <w:ins w:id="22320" w:author="Ritu Kamra" w:date="2021-09-27T12:02:00Z"/>
              <w:del w:id="22321" w:author="Hardik Malhotra" w:date="2021-09-30T23:33:00Z"/>
              <w:rFonts w:ascii="Arial" w:hAnsi="Arial" w:cs="Arial"/>
              <w:sz w:val="24"/>
              <w:szCs w:val="24"/>
            </w:rPr>
          </w:rPrChange>
        </w:rPr>
        <w:pPrChange w:id="22322" w:author="Ritu Kamra" w:date="2021-09-27T19:25:00Z">
          <w:pPr>
            <w:spacing w:line="360" w:lineRule="auto"/>
            <w:jc w:val="both"/>
          </w:pPr>
        </w:pPrChange>
      </w:pPr>
    </w:p>
    <w:p w14:paraId="1CA87AD4" w14:textId="7163CF47" w:rsidR="00FD64C9" w:rsidRPr="00040D7E" w:rsidDel="00C956A5" w:rsidRDefault="0094011E">
      <w:pPr>
        <w:spacing w:line="360" w:lineRule="auto"/>
        <w:ind w:left="-113" w:right="-170"/>
        <w:jc w:val="both"/>
        <w:rPr>
          <w:ins w:id="22323" w:author="Ritu Kamra" w:date="2021-09-27T12:03:00Z"/>
          <w:del w:id="22324" w:author="Hardik Malhotra" w:date="2021-09-30T12:14:00Z"/>
          <w:rFonts w:ascii="Arial" w:hAnsi="Arial" w:cs="Arial"/>
          <w:color w:val="FF0000"/>
          <w:sz w:val="24"/>
          <w:szCs w:val="24"/>
          <w:rPrChange w:id="22325" w:author="Hardik Malhotra" w:date="2021-09-30T11:06:00Z">
            <w:rPr>
              <w:ins w:id="22326" w:author="Ritu Kamra" w:date="2021-09-27T12:03:00Z"/>
              <w:del w:id="22327" w:author="Hardik Malhotra" w:date="2021-09-30T12:14:00Z"/>
              <w:rFonts w:ascii="Arial" w:hAnsi="Arial" w:cs="Arial"/>
              <w:sz w:val="24"/>
              <w:szCs w:val="24"/>
            </w:rPr>
          </w:rPrChange>
        </w:rPr>
        <w:pPrChange w:id="22328" w:author="Ritu Kamra" w:date="2021-09-27T19:25:00Z">
          <w:pPr>
            <w:spacing w:line="360" w:lineRule="auto"/>
            <w:jc w:val="both"/>
          </w:pPr>
        </w:pPrChange>
      </w:pPr>
      <w:ins w:id="22329" w:author="Ritu Kamra" w:date="2021-09-24T17:36:00Z">
        <w:del w:id="22330" w:author="Hardik Malhotra" w:date="2021-09-30T12:14:00Z">
          <w:r w:rsidRPr="00040D7E" w:rsidDel="00C956A5">
            <w:rPr>
              <w:rFonts w:ascii="Arial" w:hAnsi="Arial" w:cs="Arial"/>
              <w:color w:val="FF0000"/>
              <w:sz w:val="24"/>
              <w:szCs w:val="24"/>
              <w:rPrChange w:id="22331" w:author="Hardik Malhotra" w:date="2021-09-30T11:06:00Z">
                <w:rPr>
                  <w:rFonts w:ascii="Arial" w:hAnsi="Arial" w:cs="Arial"/>
                  <w:sz w:val="24"/>
                  <w:szCs w:val="24"/>
                </w:rPr>
              </w:rPrChange>
            </w:rPr>
            <w:delText>The total demand for epoxy resins in India is around 98.47 tonnes in 2021.  Epoxy resins are used in construction chemicals, paints, adhesives, electrical and electronic and</w:delText>
          </w:r>
        </w:del>
      </w:ins>
      <w:ins w:id="22332" w:author="Ritu Kamra" w:date="2021-09-27T19:25:00Z">
        <w:del w:id="22333" w:author="Hardik Malhotra" w:date="2021-09-30T12:14:00Z">
          <w:r w:rsidR="00F51068" w:rsidRPr="00040D7E" w:rsidDel="00C956A5">
            <w:rPr>
              <w:rFonts w:ascii="Arial" w:hAnsi="Arial" w:cs="Arial"/>
              <w:color w:val="FF0000"/>
              <w:sz w:val="24"/>
              <w:szCs w:val="24"/>
              <w:rPrChange w:id="22334" w:author="Hardik Malhotra" w:date="2021-09-30T11:06:00Z">
                <w:rPr>
                  <w:rFonts w:ascii="Arial" w:hAnsi="Arial" w:cs="Arial"/>
                  <w:sz w:val="24"/>
                  <w:szCs w:val="24"/>
                </w:rPr>
              </w:rPrChange>
            </w:rPr>
            <w:delText xml:space="preserve"> </w:delText>
          </w:r>
        </w:del>
      </w:ins>
    </w:p>
    <w:p w14:paraId="7BFE1A9D" w14:textId="1D13D0EE" w:rsidR="00FD64C9" w:rsidRPr="00040D7E" w:rsidDel="00C956A5" w:rsidRDefault="00FD64C9">
      <w:pPr>
        <w:spacing w:line="360" w:lineRule="auto"/>
        <w:ind w:left="-113" w:right="-170"/>
        <w:jc w:val="both"/>
        <w:rPr>
          <w:ins w:id="22335" w:author="Ritu Kamra" w:date="2021-09-27T12:03:00Z"/>
          <w:del w:id="22336" w:author="Hardik Malhotra" w:date="2021-09-30T12:14:00Z"/>
          <w:rFonts w:ascii="Arial" w:hAnsi="Arial" w:cs="Arial"/>
          <w:color w:val="FF0000"/>
          <w:sz w:val="24"/>
          <w:szCs w:val="24"/>
          <w:rPrChange w:id="22337" w:author="Hardik Malhotra" w:date="2021-09-30T11:06:00Z">
            <w:rPr>
              <w:ins w:id="22338" w:author="Ritu Kamra" w:date="2021-09-27T12:03:00Z"/>
              <w:del w:id="22339" w:author="Hardik Malhotra" w:date="2021-09-30T12:14:00Z"/>
              <w:rFonts w:ascii="Arial" w:hAnsi="Arial" w:cs="Arial"/>
              <w:sz w:val="24"/>
              <w:szCs w:val="24"/>
            </w:rPr>
          </w:rPrChange>
        </w:rPr>
        <w:pPrChange w:id="22340" w:author="Ritu Kamra" w:date="2021-09-27T19:25:00Z">
          <w:pPr>
            <w:spacing w:line="360" w:lineRule="auto"/>
            <w:jc w:val="both"/>
          </w:pPr>
        </w:pPrChange>
      </w:pPr>
    </w:p>
    <w:p w14:paraId="753B218A" w14:textId="1C42F0F0" w:rsidR="00FD64C9" w:rsidRPr="00040D7E" w:rsidDel="00C956A5" w:rsidRDefault="00FD64C9">
      <w:pPr>
        <w:spacing w:line="360" w:lineRule="auto"/>
        <w:ind w:left="-113" w:right="-170"/>
        <w:jc w:val="both"/>
        <w:rPr>
          <w:ins w:id="22341" w:author="Ritu Kamra" w:date="2021-09-27T12:03:00Z"/>
          <w:del w:id="22342" w:author="Hardik Malhotra" w:date="2021-09-30T12:14:00Z"/>
          <w:rFonts w:ascii="Arial" w:hAnsi="Arial" w:cs="Arial"/>
          <w:color w:val="FF0000"/>
          <w:sz w:val="24"/>
          <w:szCs w:val="24"/>
          <w:rPrChange w:id="22343" w:author="Hardik Malhotra" w:date="2021-09-30T11:06:00Z">
            <w:rPr>
              <w:ins w:id="22344" w:author="Ritu Kamra" w:date="2021-09-27T12:03:00Z"/>
              <w:del w:id="22345" w:author="Hardik Malhotra" w:date="2021-09-30T12:14:00Z"/>
              <w:rFonts w:ascii="Arial" w:hAnsi="Arial" w:cs="Arial"/>
              <w:sz w:val="24"/>
              <w:szCs w:val="24"/>
            </w:rPr>
          </w:rPrChange>
        </w:rPr>
        <w:pPrChange w:id="22346" w:author="Ritu Kamra" w:date="2021-09-27T19:25:00Z">
          <w:pPr>
            <w:spacing w:line="360" w:lineRule="auto"/>
            <w:jc w:val="both"/>
          </w:pPr>
        </w:pPrChange>
      </w:pPr>
    </w:p>
    <w:p w14:paraId="5898129A" w14:textId="611C19F0" w:rsidR="0094011E" w:rsidRPr="00040D7E" w:rsidDel="00C956A5" w:rsidRDefault="0094011E">
      <w:pPr>
        <w:spacing w:line="360" w:lineRule="auto"/>
        <w:ind w:left="-113" w:right="-170"/>
        <w:jc w:val="both"/>
        <w:rPr>
          <w:ins w:id="22347" w:author="Ritu Kamra" w:date="2021-09-24T17:36:00Z"/>
          <w:del w:id="22348" w:author="Hardik Malhotra" w:date="2021-09-30T12:14:00Z"/>
          <w:rFonts w:ascii="Arial" w:hAnsi="Arial" w:cs="Arial"/>
          <w:color w:val="FF0000"/>
          <w:sz w:val="24"/>
          <w:szCs w:val="24"/>
          <w:rPrChange w:id="22349" w:author="Hardik Malhotra" w:date="2021-09-30T11:06:00Z">
            <w:rPr>
              <w:ins w:id="22350" w:author="Ritu Kamra" w:date="2021-09-24T17:36:00Z"/>
              <w:del w:id="22351" w:author="Hardik Malhotra" w:date="2021-09-30T12:14:00Z"/>
              <w:rFonts w:ascii="Arial" w:hAnsi="Arial" w:cs="Arial"/>
              <w:sz w:val="24"/>
              <w:szCs w:val="24"/>
            </w:rPr>
          </w:rPrChange>
        </w:rPr>
        <w:pPrChange w:id="22352" w:author="Ritu Kamra" w:date="2021-09-27T19:25:00Z">
          <w:pPr>
            <w:spacing w:line="360" w:lineRule="auto"/>
            <w:jc w:val="both"/>
          </w:pPr>
        </w:pPrChange>
      </w:pPr>
      <w:ins w:id="22353" w:author="Ritu Kamra" w:date="2021-09-24T17:36:00Z">
        <w:del w:id="22354" w:author="Hardik Malhotra" w:date="2021-09-30T12:14:00Z">
          <w:r w:rsidRPr="00040D7E" w:rsidDel="00C956A5">
            <w:rPr>
              <w:rFonts w:ascii="Arial" w:hAnsi="Arial" w:cs="Arial"/>
              <w:color w:val="FF0000"/>
              <w:sz w:val="24"/>
              <w:szCs w:val="24"/>
              <w:rPrChange w:id="22355" w:author="Hardik Malhotra" w:date="2021-09-30T11:06:00Z">
                <w:rPr>
                  <w:rFonts w:ascii="Arial" w:hAnsi="Arial" w:cs="Arial"/>
                  <w:sz w:val="24"/>
                  <w:szCs w:val="24"/>
                </w:rPr>
              </w:rPrChange>
            </w:rPr>
            <w:delText xml:space="preserve">composite sector- like wind turbine blades. Power and transmission. Growth in consumption has been 5 percent in the past but is expected to be slightly higher than the GDP in the coming years. </w:delText>
          </w:r>
        </w:del>
      </w:ins>
    </w:p>
    <w:p w14:paraId="435F28A0" w14:textId="727A7A63" w:rsidR="0069120A" w:rsidRPr="00040D7E" w:rsidDel="00C956A5" w:rsidRDefault="0094011E">
      <w:pPr>
        <w:spacing w:line="360" w:lineRule="auto"/>
        <w:ind w:left="-113" w:right="-170"/>
        <w:jc w:val="both"/>
        <w:rPr>
          <w:del w:id="22356" w:author="Hardik Malhotra" w:date="2021-09-30T12:14:00Z"/>
          <w:rFonts w:ascii="Arial" w:hAnsi="Arial" w:cs="Arial"/>
          <w:color w:val="FF0000"/>
          <w:sz w:val="24"/>
          <w:szCs w:val="24"/>
          <w:rPrChange w:id="22357" w:author="Hardik Malhotra" w:date="2021-09-30T11:06:00Z">
            <w:rPr>
              <w:del w:id="22358" w:author="Hardik Malhotra" w:date="2021-09-30T12:14:00Z"/>
              <w:rFonts w:ascii="Arial" w:hAnsi="Arial" w:cs="Arial"/>
              <w:sz w:val="24"/>
              <w:szCs w:val="24"/>
            </w:rPr>
          </w:rPrChange>
        </w:rPr>
        <w:pPrChange w:id="22359" w:author="Ritu Kamra" w:date="2021-09-27T19:25:00Z">
          <w:pPr>
            <w:spacing w:line="360" w:lineRule="auto"/>
            <w:jc w:val="both"/>
          </w:pPr>
        </w:pPrChange>
      </w:pPr>
      <w:ins w:id="22360" w:author="Ritu Kamra" w:date="2021-09-24T17:36:00Z">
        <w:del w:id="22361" w:author="Hardik Malhotra" w:date="2021-09-30T12:14:00Z">
          <w:r w:rsidRPr="00040D7E" w:rsidDel="00C956A5">
            <w:rPr>
              <w:rFonts w:ascii="Arial" w:hAnsi="Arial" w:cs="Arial"/>
              <w:color w:val="FF0000"/>
              <w:sz w:val="24"/>
              <w:szCs w:val="24"/>
              <w:rPrChange w:id="22362" w:author="Hardik Malhotra" w:date="2021-09-30T11:06:00Z">
                <w:rPr>
                  <w:rFonts w:ascii="Arial" w:hAnsi="Arial" w:cs="Arial"/>
                  <w:sz w:val="24"/>
                  <w:szCs w:val="24"/>
                </w:rPr>
              </w:rPrChange>
            </w:rPr>
            <w:delText>Atul, Grasim and Kukdo exported 25 percent of their total production in 2021</w:delText>
          </w:r>
        </w:del>
      </w:ins>
      <w:ins w:id="22363" w:author="Ritu Kamra" w:date="2021-09-27T19:24:00Z">
        <w:del w:id="22364" w:author="Hardik Malhotra" w:date="2021-09-30T12:14:00Z">
          <w:r w:rsidR="00F51068" w:rsidRPr="00040D7E" w:rsidDel="00C956A5">
            <w:rPr>
              <w:rFonts w:ascii="Arial" w:hAnsi="Arial" w:cs="Arial"/>
              <w:color w:val="FF0000"/>
              <w:sz w:val="24"/>
              <w:szCs w:val="24"/>
              <w:rPrChange w:id="22365" w:author="Hardik Malhotra" w:date="2021-09-30T11:06:00Z">
                <w:rPr>
                  <w:rFonts w:ascii="Arial" w:hAnsi="Arial" w:cs="Arial"/>
                  <w:sz w:val="24"/>
                  <w:szCs w:val="24"/>
                </w:rPr>
              </w:rPrChange>
            </w:rPr>
            <w:delText xml:space="preserve"> phenol novlolac resins. It is also used in </w:delText>
          </w:r>
        </w:del>
      </w:ins>
      <w:ins w:id="22366" w:author="Ritu Kamra" w:date="2021-09-27T20:06:00Z">
        <w:del w:id="22367" w:author="Hardik Malhotra" w:date="2021-09-30T12:14:00Z">
          <w:r w:rsidR="00FA08E1" w:rsidRPr="00040D7E" w:rsidDel="00C956A5">
            <w:rPr>
              <w:rFonts w:ascii="Arial" w:hAnsi="Arial" w:cs="Arial"/>
              <w:color w:val="FF0000"/>
              <w:sz w:val="24"/>
              <w:szCs w:val="24"/>
              <w:rPrChange w:id="22368" w:author="Hardik Malhotra" w:date="2021-09-30T11:06:00Z">
                <w:rPr>
                  <w:rFonts w:ascii="Arial" w:hAnsi="Arial" w:cs="Arial"/>
                  <w:sz w:val="24"/>
                  <w:szCs w:val="24"/>
                </w:rPr>
              </w:rPrChange>
            </w:rPr>
            <w:delText>Epoxy</w:delText>
          </w:r>
        </w:del>
      </w:ins>
      <w:ins w:id="22369" w:author="Ritu Kamra" w:date="2021-09-27T19:24:00Z">
        <w:del w:id="22370" w:author="Hardik Malhotra" w:date="2021-09-30T12:14:00Z">
          <w:r w:rsidR="00F51068" w:rsidRPr="00040D7E" w:rsidDel="00C956A5">
            <w:rPr>
              <w:rFonts w:ascii="Arial" w:hAnsi="Arial" w:cs="Arial"/>
              <w:color w:val="FF0000"/>
              <w:sz w:val="24"/>
              <w:szCs w:val="24"/>
              <w:rPrChange w:id="22371" w:author="Hardik Malhotra" w:date="2021-09-30T11:06:00Z">
                <w:rPr>
                  <w:rFonts w:ascii="Arial" w:hAnsi="Arial" w:cs="Arial"/>
                  <w:sz w:val="24"/>
                  <w:szCs w:val="24"/>
                </w:rPr>
              </w:rPrChange>
            </w:rPr>
            <w:delText xml:space="preserve"> resins as a monomer.</w:delText>
          </w:r>
        </w:del>
      </w:ins>
      <w:ins w:id="22372" w:author="Ritu Kamra" w:date="2021-09-24T17:36:00Z">
        <w:del w:id="22373" w:author="Hardik Malhotra" w:date="2021-09-30T12:14:00Z">
          <w:r w:rsidRPr="00040D7E" w:rsidDel="00C956A5">
            <w:rPr>
              <w:rFonts w:ascii="Arial" w:hAnsi="Arial" w:cs="Arial"/>
              <w:color w:val="FF0000"/>
              <w:sz w:val="24"/>
              <w:szCs w:val="24"/>
              <w:rPrChange w:id="22374" w:author="Hardik Malhotra" w:date="2021-09-30T11:06:00Z">
                <w:rPr>
                  <w:rFonts w:ascii="Arial" w:hAnsi="Arial" w:cs="Arial"/>
                  <w:sz w:val="24"/>
                  <w:szCs w:val="24"/>
                </w:rPr>
              </w:rPrChange>
            </w:rPr>
            <w:delText>.</w:delText>
          </w:r>
        </w:del>
      </w:ins>
    </w:p>
    <w:p w14:paraId="42E75576" w14:textId="5FB625C5" w:rsidR="00F51068" w:rsidRPr="00040D7E" w:rsidDel="00C956A5" w:rsidRDefault="00F51068">
      <w:pPr>
        <w:spacing w:line="360" w:lineRule="auto"/>
        <w:ind w:left="-113" w:right="-170"/>
        <w:jc w:val="both"/>
        <w:rPr>
          <w:ins w:id="22375" w:author="Ritu Kamra" w:date="2021-09-27T19:23:00Z"/>
          <w:del w:id="22376" w:author="Hardik Malhotra" w:date="2021-09-30T12:14:00Z"/>
          <w:rFonts w:ascii="Arial" w:hAnsi="Arial" w:cs="Arial"/>
          <w:color w:val="FF0000"/>
          <w:sz w:val="24"/>
          <w:szCs w:val="24"/>
          <w:rPrChange w:id="22377" w:author="Hardik Malhotra" w:date="2021-09-30T11:06:00Z">
            <w:rPr>
              <w:ins w:id="22378" w:author="Ritu Kamra" w:date="2021-09-27T19:23:00Z"/>
              <w:del w:id="22379" w:author="Hardik Malhotra" w:date="2021-09-30T12:14:00Z"/>
              <w:rFonts w:ascii="Arial" w:hAnsi="Arial" w:cs="Arial"/>
              <w:sz w:val="24"/>
              <w:szCs w:val="24"/>
            </w:rPr>
          </w:rPrChange>
        </w:rPr>
        <w:sectPr w:rsidR="00F51068" w:rsidRPr="00040D7E" w:rsidDel="00C956A5"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Change w:id="22380" w:author="Ritu Kamra" w:date="2021-09-27T19:25:00Z">
          <w:pPr>
            <w:spacing w:line="360" w:lineRule="auto"/>
            <w:jc w:val="both"/>
          </w:pPr>
        </w:pPrChange>
      </w:pPr>
    </w:p>
    <w:p w14:paraId="5D0E7563" w14:textId="69D3CF81" w:rsidR="0094011E" w:rsidRPr="00040D7E" w:rsidDel="00C956A5" w:rsidRDefault="0094011E">
      <w:pPr>
        <w:spacing w:line="360" w:lineRule="auto"/>
        <w:ind w:left="-113" w:right="-170"/>
        <w:jc w:val="both"/>
        <w:rPr>
          <w:ins w:id="22381" w:author="Ritu Kamra" w:date="2021-09-24T17:36:00Z"/>
          <w:del w:id="22382" w:author="Hardik Malhotra" w:date="2021-09-30T12:14:00Z"/>
          <w:rFonts w:ascii="Arial" w:hAnsi="Arial" w:cs="Arial"/>
          <w:color w:val="FF0000"/>
          <w:sz w:val="24"/>
          <w:szCs w:val="24"/>
          <w:rPrChange w:id="22383" w:author="Hardik Malhotra" w:date="2021-09-30T11:06:00Z">
            <w:rPr>
              <w:ins w:id="22384" w:author="Ritu Kamra" w:date="2021-09-24T17:36:00Z"/>
              <w:del w:id="22385" w:author="Hardik Malhotra" w:date="2021-09-30T12:14:00Z"/>
              <w:rFonts w:ascii="Arial" w:hAnsi="Arial" w:cs="Arial"/>
              <w:sz w:val="24"/>
              <w:szCs w:val="24"/>
            </w:rPr>
          </w:rPrChange>
        </w:rPr>
        <w:pPrChange w:id="22386" w:author="Ritu Kamra" w:date="2021-09-27T19:25:00Z">
          <w:pPr>
            <w:spacing w:line="360" w:lineRule="auto"/>
            <w:jc w:val="both"/>
          </w:pPr>
        </w:pPrChange>
      </w:pPr>
    </w:p>
    <w:p w14:paraId="389BA465" w14:textId="7DCC7900" w:rsidR="0069120A" w:rsidRPr="00040D7E" w:rsidDel="00C956A5" w:rsidRDefault="0069120A">
      <w:pPr>
        <w:spacing w:line="360" w:lineRule="auto"/>
        <w:ind w:left="-113" w:right="-170"/>
        <w:jc w:val="both"/>
        <w:rPr>
          <w:ins w:id="22387" w:author="Dilip Kumar" w:date="2021-09-25T12:19:00Z"/>
          <w:del w:id="22388" w:author="Hardik Malhotra" w:date="2021-09-30T12:14:00Z"/>
          <w:rFonts w:ascii="Arial" w:hAnsi="Arial" w:cs="Arial"/>
          <w:b/>
          <w:color w:val="FF0000"/>
          <w:sz w:val="24"/>
          <w:szCs w:val="24"/>
          <w:rPrChange w:id="22389" w:author="Hardik Malhotra" w:date="2021-09-30T11:06:00Z">
            <w:rPr>
              <w:ins w:id="22390" w:author="Dilip Kumar" w:date="2021-09-25T12:19:00Z"/>
              <w:del w:id="22391" w:author="Hardik Malhotra" w:date="2021-09-30T12:14:00Z"/>
              <w:rFonts w:ascii="Arial" w:hAnsi="Arial" w:cs="Arial"/>
              <w:b/>
              <w:sz w:val="24"/>
              <w:szCs w:val="24"/>
            </w:rPr>
          </w:rPrChange>
        </w:rPr>
        <w:sectPr w:rsidR="0069120A" w:rsidRPr="00040D7E" w:rsidDel="00C956A5"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Change w:id="22392" w:author="Ritu Kamra" w:date="2021-09-27T19:25:00Z">
          <w:pPr>
            <w:spacing w:line="360" w:lineRule="auto"/>
            <w:jc w:val="both"/>
          </w:pPr>
        </w:pPrChange>
      </w:pPr>
    </w:p>
    <w:p w14:paraId="0EBA2FD5" w14:textId="7F3230D3" w:rsidR="0094011E" w:rsidRPr="00040D7E" w:rsidDel="00C956A5" w:rsidRDefault="0094011E">
      <w:pPr>
        <w:spacing w:line="360" w:lineRule="auto"/>
        <w:ind w:left="-113" w:right="-170"/>
        <w:jc w:val="both"/>
        <w:rPr>
          <w:ins w:id="22393" w:author="Ritu Kamra" w:date="2021-09-24T17:36:00Z"/>
          <w:del w:id="22394" w:author="Hardik Malhotra" w:date="2021-09-30T12:14:00Z"/>
          <w:rFonts w:ascii="Arial" w:hAnsi="Arial" w:cs="Arial"/>
          <w:b/>
          <w:color w:val="FF0000"/>
          <w:sz w:val="24"/>
          <w:szCs w:val="24"/>
          <w:rPrChange w:id="22395" w:author="Hardik Malhotra" w:date="2021-09-30T11:06:00Z">
            <w:rPr>
              <w:ins w:id="22396" w:author="Ritu Kamra" w:date="2021-09-24T17:36:00Z"/>
              <w:del w:id="22397" w:author="Hardik Malhotra" w:date="2021-09-30T12:14:00Z"/>
              <w:rFonts w:ascii="Arial" w:hAnsi="Arial" w:cs="Arial"/>
              <w:b/>
              <w:sz w:val="24"/>
              <w:szCs w:val="24"/>
            </w:rPr>
          </w:rPrChange>
        </w:rPr>
        <w:pPrChange w:id="22398" w:author="Ritu Kamra" w:date="2021-09-27T19:25:00Z">
          <w:pPr>
            <w:spacing w:line="360" w:lineRule="auto"/>
            <w:jc w:val="both"/>
          </w:pPr>
        </w:pPrChange>
      </w:pPr>
      <w:ins w:id="22399" w:author="Ritu Kamra" w:date="2021-09-24T17:36:00Z">
        <w:del w:id="22400" w:author="Hardik Malhotra" w:date="2021-09-30T12:14:00Z">
          <w:r w:rsidRPr="00040D7E" w:rsidDel="00C956A5">
            <w:rPr>
              <w:rFonts w:ascii="Arial" w:hAnsi="Arial" w:cs="Arial"/>
              <w:b/>
              <w:color w:val="FF0000"/>
              <w:sz w:val="24"/>
              <w:szCs w:val="24"/>
              <w:rPrChange w:id="22401" w:author="Hardik Malhotra" w:date="2021-09-30T11:06:00Z">
                <w:rPr>
                  <w:rFonts w:ascii="Arial" w:hAnsi="Arial" w:cs="Arial"/>
                  <w:b/>
                  <w:sz w:val="24"/>
                  <w:szCs w:val="24"/>
                </w:rPr>
              </w:rPrChange>
            </w:rPr>
            <w:delText>Bisphenol-A based Epoxy resins</w:delText>
          </w:r>
          <w:r w:rsidRPr="00040D7E" w:rsidDel="00C956A5">
            <w:rPr>
              <w:rFonts w:ascii="Arial" w:hAnsi="Arial" w:cs="Arial"/>
              <w:color w:val="FF0000"/>
              <w:sz w:val="24"/>
              <w:szCs w:val="24"/>
              <w:rPrChange w:id="22402" w:author="Hardik Malhotra" w:date="2021-09-30T11:06:00Z">
                <w:rPr>
                  <w:rFonts w:ascii="Arial" w:hAnsi="Arial" w:cs="Arial"/>
                  <w:sz w:val="24"/>
                  <w:szCs w:val="24"/>
                </w:rPr>
              </w:rPrChange>
            </w:rPr>
            <w:delText xml:space="preserve">: India’s 90 percent of total capacity is based on Bisphenol A based epoxy resin while 10 percent is based on </w:delText>
          </w:r>
        </w:del>
        <w:del w:id="22403" w:author="Hardik Malhotra" w:date="2021-09-30T11:14:00Z">
          <w:r w:rsidRPr="00040D7E" w:rsidDel="00040D7E">
            <w:rPr>
              <w:rFonts w:ascii="Arial" w:hAnsi="Arial" w:cs="Arial"/>
              <w:color w:val="FF0000"/>
              <w:sz w:val="24"/>
              <w:szCs w:val="24"/>
              <w:rPrChange w:id="22404" w:author="Hardik Malhotra" w:date="2021-09-30T11:06:00Z">
                <w:rPr>
                  <w:rFonts w:ascii="Arial" w:hAnsi="Arial" w:cs="Arial"/>
                  <w:sz w:val="24"/>
                  <w:szCs w:val="24"/>
                </w:rPr>
              </w:rPrChange>
            </w:rPr>
            <w:delText>Bisphenol  F</w:delText>
          </w:r>
          <w:r w:rsidRPr="00040D7E" w:rsidDel="00040D7E">
            <w:rPr>
              <w:rFonts w:ascii="Arial" w:hAnsi="Arial" w:cs="Arial"/>
              <w:b/>
              <w:color w:val="FF0000"/>
              <w:sz w:val="24"/>
              <w:szCs w:val="24"/>
              <w:rPrChange w:id="22405" w:author="Hardik Malhotra" w:date="2021-09-30T11:06:00Z">
                <w:rPr>
                  <w:rFonts w:ascii="Arial" w:hAnsi="Arial" w:cs="Arial"/>
                  <w:b/>
                  <w:sz w:val="24"/>
                  <w:szCs w:val="24"/>
                </w:rPr>
              </w:rPrChange>
            </w:rPr>
            <w:delText>.</w:delText>
          </w:r>
        </w:del>
      </w:ins>
    </w:p>
    <w:p w14:paraId="17C9C231" w14:textId="55F18FCE" w:rsidR="0094011E" w:rsidRPr="00040D7E" w:rsidDel="00C956A5" w:rsidRDefault="0094011E">
      <w:pPr>
        <w:spacing w:line="360" w:lineRule="auto"/>
        <w:ind w:left="-113" w:right="-170"/>
        <w:jc w:val="both"/>
        <w:rPr>
          <w:ins w:id="22406" w:author="Ritu Kamra" w:date="2021-09-24T17:36:00Z"/>
          <w:del w:id="22407" w:author="Hardik Malhotra" w:date="2021-09-30T12:14:00Z"/>
          <w:rFonts w:ascii="Arial" w:hAnsi="Arial" w:cs="Arial"/>
          <w:color w:val="FF0000"/>
          <w:sz w:val="24"/>
          <w:szCs w:val="24"/>
          <w:rPrChange w:id="22408" w:author="Hardik Malhotra" w:date="2021-09-30T11:06:00Z">
            <w:rPr>
              <w:ins w:id="22409" w:author="Ritu Kamra" w:date="2021-09-24T17:36:00Z"/>
              <w:del w:id="22410" w:author="Hardik Malhotra" w:date="2021-09-30T12:14:00Z"/>
              <w:rFonts w:ascii="Arial" w:hAnsi="Arial" w:cs="Arial"/>
              <w:sz w:val="24"/>
              <w:szCs w:val="24"/>
            </w:rPr>
          </w:rPrChange>
        </w:rPr>
        <w:pPrChange w:id="22411" w:author="Ritu Kamra" w:date="2021-09-27T19:25:00Z">
          <w:pPr>
            <w:spacing w:line="360" w:lineRule="auto"/>
            <w:jc w:val="both"/>
          </w:pPr>
        </w:pPrChange>
      </w:pPr>
      <w:ins w:id="22412" w:author="Ritu Kamra" w:date="2021-09-24T17:36:00Z">
        <w:del w:id="22413" w:author="Hardik Malhotra" w:date="2021-09-30T12:14:00Z">
          <w:r w:rsidRPr="00040D7E" w:rsidDel="00C956A5">
            <w:rPr>
              <w:rFonts w:ascii="Arial" w:hAnsi="Arial" w:cs="Arial"/>
              <w:b/>
              <w:color w:val="FF0000"/>
              <w:sz w:val="24"/>
              <w:szCs w:val="24"/>
              <w:rPrChange w:id="22414" w:author="Hardik Malhotra" w:date="2021-09-30T11:06:00Z">
                <w:rPr>
                  <w:rFonts w:ascii="Arial" w:hAnsi="Arial" w:cs="Arial"/>
                  <w:b/>
                  <w:sz w:val="24"/>
                  <w:szCs w:val="24"/>
                </w:rPr>
              </w:rPrChange>
            </w:rPr>
            <w:delText>Cycloaliphatic Epoxy resins</w:delText>
          </w:r>
          <w:r w:rsidRPr="00040D7E" w:rsidDel="00C956A5">
            <w:rPr>
              <w:rFonts w:ascii="Arial" w:hAnsi="Arial" w:cs="Arial"/>
              <w:color w:val="FF0000"/>
              <w:sz w:val="24"/>
              <w:szCs w:val="24"/>
              <w:rPrChange w:id="22415" w:author="Hardik Malhotra" w:date="2021-09-30T11:06:00Z">
                <w:rPr>
                  <w:rFonts w:ascii="Arial" w:hAnsi="Arial" w:cs="Arial"/>
                  <w:sz w:val="24"/>
                  <w:szCs w:val="24"/>
                </w:rPr>
              </w:rPrChange>
            </w:rPr>
            <w:delText xml:space="preserve"> - India’s total production is around 1.2 thousand tonnes in 2020 while 18 percent of total production was for export market. This is used in adhesives and coatings. </w:delText>
          </w:r>
        </w:del>
      </w:ins>
    </w:p>
    <w:p w14:paraId="4CDB0CFD" w14:textId="62B8B9F6" w:rsidR="0094011E" w:rsidRPr="00040D7E" w:rsidDel="00C956A5" w:rsidRDefault="0094011E">
      <w:pPr>
        <w:spacing w:line="360" w:lineRule="auto"/>
        <w:ind w:left="-113" w:right="-170"/>
        <w:jc w:val="both"/>
        <w:rPr>
          <w:ins w:id="22416" w:author="Ritu Kamra" w:date="2021-09-24T17:36:00Z"/>
          <w:del w:id="22417" w:author="Hardik Malhotra" w:date="2021-09-30T12:14:00Z"/>
          <w:rFonts w:ascii="Arial" w:hAnsi="Arial" w:cs="Arial"/>
          <w:color w:val="FF0000"/>
          <w:sz w:val="24"/>
          <w:szCs w:val="24"/>
          <w:rPrChange w:id="22418" w:author="Hardik Malhotra" w:date="2021-09-30T11:06:00Z">
            <w:rPr>
              <w:ins w:id="22419" w:author="Ritu Kamra" w:date="2021-09-24T17:36:00Z"/>
              <w:del w:id="22420" w:author="Hardik Malhotra" w:date="2021-09-30T12:14:00Z"/>
              <w:rFonts w:ascii="Arial" w:hAnsi="Arial" w:cs="Arial"/>
              <w:sz w:val="24"/>
              <w:szCs w:val="24"/>
            </w:rPr>
          </w:rPrChange>
        </w:rPr>
        <w:pPrChange w:id="22421" w:author="Ritu Kamra" w:date="2021-09-27T19:25:00Z">
          <w:pPr>
            <w:spacing w:line="360" w:lineRule="auto"/>
            <w:jc w:val="both"/>
          </w:pPr>
        </w:pPrChange>
      </w:pPr>
      <w:ins w:id="22422" w:author="Ritu Kamra" w:date="2021-09-24T17:36:00Z">
        <w:del w:id="22423" w:author="Hardik Malhotra" w:date="2021-09-30T12:14:00Z">
          <w:r w:rsidRPr="00040D7E" w:rsidDel="00C956A5">
            <w:rPr>
              <w:rFonts w:ascii="Arial" w:hAnsi="Arial" w:cs="Arial"/>
              <w:b/>
              <w:color w:val="FF0000"/>
              <w:sz w:val="24"/>
              <w:szCs w:val="24"/>
              <w:rPrChange w:id="22424" w:author="Hardik Malhotra" w:date="2021-09-30T11:06:00Z">
                <w:rPr>
                  <w:rFonts w:ascii="Arial" w:hAnsi="Arial" w:cs="Arial"/>
                  <w:b/>
                  <w:sz w:val="24"/>
                  <w:szCs w:val="24"/>
                </w:rPr>
              </w:rPrChange>
            </w:rPr>
            <w:delText>Epoxy Phenol Novolac Resins</w:delText>
          </w:r>
          <w:r w:rsidRPr="00040D7E" w:rsidDel="00C956A5">
            <w:rPr>
              <w:rFonts w:ascii="Arial" w:hAnsi="Arial" w:cs="Arial"/>
              <w:color w:val="FF0000"/>
              <w:sz w:val="24"/>
              <w:szCs w:val="24"/>
              <w:rPrChange w:id="22425" w:author="Hardik Malhotra" w:date="2021-09-30T11:06:00Z">
                <w:rPr>
                  <w:rFonts w:ascii="Arial" w:hAnsi="Arial" w:cs="Arial"/>
                  <w:sz w:val="24"/>
                  <w:szCs w:val="24"/>
                </w:rPr>
              </w:rPrChange>
            </w:rPr>
            <w:delText xml:space="preserve">- India produced around 3500 tonnes of epoxy </w:delText>
          </w:r>
          <w:r w:rsidRPr="00040D7E" w:rsidDel="00C956A5">
            <w:rPr>
              <w:rFonts w:ascii="Arial" w:hAnsi="Arial" w:cs="Arial"/>
              <w:b/>
              <w:color w:val="FF0000"/>
              <w:sz w:val="24"/>
              <w:szCs w:val="24"/>
              <w:rPrChange w:id="22426" w:author="Hardik Malhotra" w:date="2021-09-30T11:06:00Z">
                <w:rPr>
                  <w:rFonts w:ascii="Arial" w:hAnsi="Arial" w:cs="Arial"/>
                  <w:b/>
                  <w:sz w:val="24"/>
                  <w:szCs w:val="24"/>
                </w:rPr>
              </w:rPrChange>
            </w:rPr>
            <w:delText>Epoxy Cresol Novolac Resins</w:delText>
          </w:r>
          <w:r w:rsidRPr="00040D7E" w:rsidDel="00C956A5">
            <w:rPr>
              <w:rFonts w:ascii="Arial" w:hAnsi="Arial" w:cs="Arial"/>
              <w:color w:val="FF0000"/>
              <w:sz w:val="24"/>
              <w:szCs w:val="24"/>
              <w:rPrChange w:id="22427" w:author="Hardik Malhotra" w:date="2021-09-30T11:06:00Z">
                <w:rPr>
                  <w:rFonts w:ascii="Arial" w:hAnsi="Arial" w:cs="Arial"/>
                  <w:sz w:val="24"/>
                  <w:szCs w:val="24"/>
                </w:rPr>
              </w:rPrChange>
            </w:rPr>
            <w:delText xml:space="preserve">- These are used in electrical and electronic components, mainly in electronic moulding compound (EMC). This is not made in India. Mostly the moulded component is </w:delText>
          </w:r>
        </w:del>
      </w:ins>
      <w:ins w:id="22428" w:author="Ritu Kamra" w:date="2021-09-25T23:43:00Z">
        <w:del w:id="22429" w:author="Hardik Malhotra" w:date="2021-09-30T12:14:00Z">
          <w:r w:rsidR="009476AD" w:rsidRPr="00040D7E" w:rsidDel="00C956A5">
            <w:rPr>
              <w:rFonts w:ascii="Arial" w:hAnsi="Arial" w:cs="Arial"/>
              <w:color w:val="FF0000"/>
              <w:sz w:val="24"/>
              <w:szCs w:val="24"/>
              <w:rPrChange w:id="22430" w:author="Hardik Malhotra" w:date="2021-09-30T11:06:00Z">
                <w:rPr>
                  <w:rFonts w:ascii="Arial" w:hAnsi="Arial" w:cs="Arial"/>
                  <w:sz w:val="24"/>
                  <w:szCs w:val="24"/>
                </w:rPr>
              </w:rPrChange>
            </w:rPr>
            <w:delText>imported,</w:delText>
          </w:r>
        </w:del>
      </w:ins>
      <w:ins w:id="22431" w:author="Ritu Kamra" w:date="2021-09-24T17:36:00Z">
        <w:del w:id="22432" w:author="Hardik Malhotra" w:date="2021-09-30T12:14:00Z">
          <w:r w:rsidRPr="00040D7E" w:rsidDel="00C956A5">
            <w:rPr>
              <w:rFonts w:ascii="Arial" w:hAnsi="Arial" w:cs="Arial"/>
              <w:color w:val="FF0000"/>
              <w:sz w:val="24"/>
              <w:szCs w:val="24"/>
              <w:rPrChange w:id="22433" w:author="Hardik Malhotra" w:date="2021-09-30T11:06:00Z">
                <w:rPr>
                  <w:rFonts w:ascii="Arial" w:hAnsi="Arial" w:cs="Arial"/>
                  <w:sz w:val="24"/>
                  <w:szCs w:val="24"/>
                </w:rPr>
              </w:rPrChange>
            </w:rPr>
            <w:delText xml:space="preserve"> or the manufacturers import the compound powder.</w:delText>
          </w:r>
        </w:del>
      </w:ins>
    </w:p>
    <w:p w14:paraId="4F9FDE3C" w14:textId="0B6A4D38" w:rsidR="0069120A" w:rsidDel="00015378" w:rsidRDefault="0094011E" w:rsidP="00AF4AFC">
      <w:pPr>
        <w:tabs>
          <w:tab w:val="left" w:pos="840"/>
        </w:tabs>
        <w:spacing w:line="360" w:lineRule="auto"/>
        <w:ind w:left="-113" w:right="-170"/>
        <w:jc w:val="both"/>
        <w:rPr>
          <w:ins w:id="22434" w:author="Dilip Kumar" w:date="2021-09-25T12:19:00Z"/>
          <w:del w:id="22435" w:author="Hardik Malhotra" w:date="2021-09-30T23:33:00Z"/>
          <w:rFonts w:ascii="Arial" w:hAnsi="Arial" w:cs="Arial"/>
          <w:sz w:val="24"/>
          <w:szCs w:val="24"/>
        </w:rPr>
        <w:sectPr w:rsidR="0069120A" w:rsidDel="00015378"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Change w:id="22436" w:author="Hardik Malhotra" w:date="2021-09-30T12:56:00Z">
          <w:pPr>
            <w:jc w:val="both"/>
          </w:pPr>
        </w:pPrChange>
      </w:pPr>
      <w:ins w:id="22437" w:author="Ritu Kamra" w:date="2021-09-24T17:36:00Z">
        <w:del w:id="22438" w:author="Hardik Malhotra" w:date="2021-09-30T12:14:00Z">
          <w:r w:rsidRPr="00040D7E" w:rsidDel="00C956A5">
            <w:rPr>
              <w:rFonts w:ascii="Arial" w:hAnsi="Arial" w:cs="Arial"/>
              <w:b/>
              <w:color w:val="FF0000"/>
              <w:sz w:val="24"/>
              <w:szCs w:val="24"/>
              <w:rPrChange w:id="22439" w:author="Hardik Malhotra" w:date="2021-09-30T11:06:00Z">
                <w:rPr>
                  <w:rFonts w:ascii="Arial" w:hAnsi="Arial" w:cs="Arial"/>
                  <w:b/>
                  <w:sz w:val="24"/>
                  <w:szCs w:val="24"/>
                </w:rPr>
              </w:rPrChange>
            </w:rPr>
            <w:delText>Specialised and multifunctional epoxy resins</w:delText>
          </w:r>
          <w:r w:rsidRPr="00040D7E" w:rsidDel="00C956A5">
            <w:rPr>
              <w:rFonts w:ascii="Arial" w:hAnsi="Arial" w:cs="Arial"/>
              <w:color w:val="FF0000"/>
              <w:sz w:val="24"/>
              <w:szCs w:val="24"/>
              <w:rPrChange w:id="22440" w:author="Hardik Malhotra" w:date="2021-09-30T11:06:00Z">
                <w:rPr>
                  <w:rFonts w:ascii="Arial" w:hAnsi="Arial" w:cs="Arial"/>
                  <w:sz w:val="24"/>
                  <w:szCs w:val="24"/>
                </w:rPr>
              </w:rPrChange>
            </w:rPr>
            <w:delText xml:space="preserve">- these are mainly exported. These are used as advance composites in electrical and electronic application, Market is at a very nascent stage in India. </w:delText>
          </w:r>
        </w:del>
        <w:del w:id="22441" w:author="Hardik Malhotra" w:date="2021-09-30T23:33:00Z">
          <w:r w:rsidRPr="0094011E" w:rsidDel="00015378">
            <w:rPr>
              <w:rFonts w:ascii="Arial" w:hAnsi="Arial" w:cs="Arial"/>
              <w:sz w:val="24"/>
              <w:szCs w:val="24"/>
            </w:rPr>
            <w:delText>Goes for aircraft or aerospace. Atul is exporting these. Some quantities are used by Boeing and Airbus</w:delText>
          </w:r>
          <w:r w:rsidRPr="0094011E" w:rsidDel="00015378">
            <w:rPr>
              <w:rFonts w:ascii="Arial" w:hAnsi="Arial" w:cs="Arial"/>
              <w:sz w:val="24"/>
              <w:szCs w:val="24"/>
              <w:rPrChange w:id="22442" w:author="Ritu Kamra" w:date="2021-09-24T17:37:00Z">
                <w:rPr/>
              </w:rPrChange>
            </w:rPr>
            <w:delText>.</w:delText>
          </w:r>
        </w:del>
      </w:ins>
    </w:p>
    <w:p w14:paraId="7DD17365" w14:textId="49F9810B" w:rsidR="000048DF" w:rsidDel="00015378" w:rsidRDefault="0094011E">
      <w:pPr>
        <w:rPr>
          <w:del w:id="22443" w:author="Hardik Malhotra" w:date="2021-09-30T23:33:00Z"/>
          <w:rFonts w:ascii="Arial" w:hAnsi="Arial" w:cs="Arial"/>
          <w:sz w:val="24"/>
          <w:szCs w:val="24"/>
        </w:rPr>
      </w:pPr>
      <w:ins w:id="22444" w:author="Ritu Kamra" w:date="2021-09-24T17:36:00Z">
        <w:del w:id="22445" w:author="Hardik Malhotra" w:date="2021-09-30T23:33:00Z">
          <w:r w:rsidRPr="0094011E" w:rsidDel="00015378">
            <w:rPr>
              <w:rFonts w:ascii="Arial" w:hAnsi="Arial" w:cs="Arial"/>
              <w:sz w:val="24"/>
              <w:szCs w:val="24"/>
              <w:rPrChange w:id="22446" w:author="Ritu Kamra" w:date="2021-09-24T17:37:00Z">
                <w:rPr/>
              </w:rPrChange>
            </w:rPr>
            <w:delText xml:space="preserve"> </w:delText>
          </w:r>
        </w:del>
      </w:ins>
      <w:bookmarkEnd w:id="22290"/>
    </w:p>
    <w:p w14:paraId="5A6D4E37" w14:textId="18A8486D" w:rsidR="009960A4" w:rsidDel="00015378" w:rsidRDefault="009960A4">
      <w:pPr>
        <w:jc w:val="both"/>
        <w:rPr>
          <w:ins w:id="22447" w:author="Ritu Kamra" w:date="2021-09-27T19:25:00Z"/>
          <w:del w:id="22448" w:author="Hardik Malhotra" w:date="2021-09-30T23:33:00Z"/>
          <w:rFonts w:ascii="Arial" w:hAnsi="Arial" w:cs="Arial"/>
          <w:sz w:val="24"/>
          <w:szCs w:val="24"/>
        </w:rPr>
        <w:pPrChange w:id="22449" w:author="Ritu Kamra" w:date="2021-09-27T19:23:00Z">
          <w:pPr/>
        </w:pPrChange>
      </w:pPr>
    </w:p>
    <w:p w14:paraId="43A405A6" w14:textId="5AC5D14D" w:rsidR="00FD64C9" w:rsidDel="00015378" w:rsidRDefault="005858C1">
      <w:pPr>
        <w:spacing w:line="360" w:lineRule="auto"/>
        <w:jc w:val="both"/>
        <w:rPr>
          <w:ins w:id="22450" w:author="Ritu Kamra" w:date="2021-09-27T12:03:00Z"/>
          <w:del w:id="22451" w:author="Hardik Malhotra" w:date="2021-09-30T23:33:00Z"/>
          <w:rFonts w:ascii="Arial" w:hAnsi="Arial" w:cs="Arial"/>
          <w:sz w:val="24"/>
          <w:szCs w:val="24"/>
        </w:rPr>
      </w:pPr>
      <w:del w:id="22452" w:author="Hardik Malhotra" w:date="2021-09-30T23:33:00Z">
        <w:r>
          <w:rPr>
            <w:noProof/>
          </w:rPr>
          <w:pict w14:anchorId="0A723772">
            <v:rect id="_x0000_s1366" style="position:absolute;left:0;text-align:left;margin-left:0;margin-top:1.1pt;width:504.75pt;height:23.4pt;z-index:252069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" filled="f" stroked="f">
              <o:lock v:ext="edit" grouping="t"/>
              <v:textbox>
                <w:txbxContent>
                  <w:p w14:paraId="4C5D2096" w14:textId="1BBA7914" w:rsidR="00B360A2" w:rsidRPr="00AE05DC" w:rsidRDefault="00F432EB" w:rsidP="00B360A2">
                    <w:pPr>
                      <w:spacing w:line="216" w:lineRule="auto"/>
                      <w:rPr>
                        <w:rFonts w:ascii="Verdana" w:eastAsia="Verdana" w:hAnsi="Verdana" w:cs="Verdana"/>
                        <w:b/>
                        <w:bCs/>
                        <w:color w:val="000000"/>
                        <w:kern w:val="24"/>
                        <w:sz w:val="20"/>
                        <w:szCs w:val="20"/>
                      </w:rPr>
                    </w:pPr>
                    <w:ins w:id="22453" w:author="Neeshu Bhadauriya" w:date="2021-09-27T15:43:00Z">
                      <w:r w:rsidRPr="00F432EB">
                        <w:rPr>
                          <w:rFonts w:ascii="Verdana" w:eastAsia="Verdana" w:hAnsi="Verdana" w:cs="Verdana"/>
                          <w:b/>
                          <w:bCs/>
                          <w:color w:val="000000"/>
                          <w:kern w:val="24"/>
                          <w:sz w:val="20"/>
                          <w:szCs w:val="20"/>
                        </w:rPr>
                        <w:t>3.2.2.1.</w:t>
                      </w:r>
                      <w:r>
                        <w:rPr>
                          <w:rFonts w:ascii="Verdana" w:eastAsia="Verdana" w:hAnsi="Verdana" w:cs="Verdana"/>
                          <w:b/>
                          <w:bCs/>
                          <w:color w:val="000000"/>
                          <w:kern w:val="24"/>
                          <w:sz w:val="20"/>
                          <w:szCs w:val="20"/>
                        </w:rPr>
                        <w:t xml:space="preserve"> </w:t>
                      </w:r>
                    </w:ins>
                    <w:del w:id="22454" w:author="Neeshu Bhadauriya" w:date="2021-09-27T15:43:00Z">
                      <w:r w:rsidR="00B360A2" w:rsidRPr="00AE05DC" w:rsidDel="00F432EB">
                        <w:rPr>
                          <w:rFonts w:ascii="Verdana" w:eastAsia="Verdana" w:hAnsi="Verdana" w:cs="Verdana"/>
                          <w:b/>
                          <w:bCs/>
                          <w:color w:val="000000"/>
                          <w:kern w:val="24"/>
                          <w:sz w:val="20"/>
                          <w:szCs w:val="20"/>
                        </w:rPr>
                        <w:delText xml:space="preserve">3.2.1.4.1. </w:delText>
                      </w:r>
                    </w:del>
                    <w:r w:rsidR="00B360A2" w:rsidRPr="00AE05DC">
                      <w:rPr>
                        <w:rFonts w:ascii="Verdana" w:eastAsia="Verdana" w:hAnsi="Verdana" w:cs="Verdana"/>
                        <w:b/>
                        <w:bCs/>
                        <w:color w:val="000000"/>
                        <w:kern w:val="24"/>
                        <w:sz w:val="20"/>
                        <w:szCs w:val="20"/>
                      </w:rPr>
                      <w:t>Demand By Application</w:t>
                    </w:r>
                  </w:p>
                </w:txbxContent>
              </v:textbox>
              <w10:wrap anchorx="margin"/>
            </v:rect>
          </w:pict>
        </w:r>
      </w:del>
    </w:p>
    <w:p w14:paraId="2FF1DE59" w14:textId="29CB1CC3" w:rsidR="00FD64C9" w:rsidDel="00015378" w:rsidRDefault="00FD64C9">
      <w:pPr>
        <w:spacing w:line="360" w:lineRule="auto"/>
        <w:jc w:val="both"/>
        <w:rPr>
          <w:ins w:id="22455" w:author="Ritu Kamra" w:date="2021-09-27T12:03:00Z"/>
          <w:del w:id="22456" w:author="Hardik Malhotra" w:date="2021-09-30T23:33:00Z"/>
          <w:rFonts w:ascii="Arial" w:hAnsi="Arial" w:cs="Arial"/>
          <w:sz w:val="24"/>
          <w:szCs w:val="24"/>
        </w:rPr>
      </w:pPr>
    </w:p>
    <w:p w14:paraId="2D171815" w14:textId="701B21C1" w:rsidR="00FD64C9" w:rsidDel="00015378" w:rsidRDefault="00FD64C9">
      <w:pPr>
        <w:spacing w:line="360" w:lineRule="auto"/>
        <w:jc w:val="both"/>
        <w:rPr>
          <w:ins w:id="22457" w:author="Ritu Kamra" w:date="2021-09-27T12:03:00Z"/>
          <w:del w:id="22458" w:author="Hardik Malhotra" w:date="2021-09-30T23:33:00Z"/>
          <w:rFonts w:ascii="Arial" w:hAnsi="Arial" w:cs="Arial"/>
          <w:sz w:val="24"/>
          <w:szCs w:val="24"/>
        </w:rPr>
      </w:pPr>
    </w:p>
    <w:p w14:paraId="2985E095" w14:textId="5BEADCCD" w:rsidR="00FD64C9" w:rsidDel="00015378" w:rsidRDefault="00FD64C9">
      <w:pPr>
        <w:spacing w:line="360" w:lineRule="auto"/>
        <w:jc w:val="both"/>
        <w:rPr>
          <w:ins w:id="22459" w:author="Ritu Kamra" w:date="2021-09-27T12:03:00Z"/>
          <w:del w:id="22460" w:author="Hardik Malhotra" w:date="2021-09-30T23:33:00Z"/>
          <w:rFonts w:ascii="Arial" w:hAnsi="Arial" w:cs="Arial"/>
          <w:sz w:val="24"/>
          <w:szCs w:val="24"/>
        </w:rPr>
      </w:pPr>
    </w:p>
    <w:p w14:paraId="3B72AAD3" w14:textId="5C258FB2" w:rsidR="00FD64C9" w:rsidDel="00015378" w:rsidRDefault="00FD64C9">
      <w:pPr>
        <w:spacing w:line="360" w:lineRule="auto"/>
        <w:jc w:val="both"/>
        <w:rPr>
          <w:ins w:id="22461" w:author="Ritu Kamra" w:date="2021-09-27T12:03:00Z"/>
          <w:del w:id="22462" w:author="Hardik Malhotra" w:date="2021-09-30T23:33:00Z"/>
          <w:rFonts w:ascii="Arial" w:hAnsi="Arial" w:cs="Arial"/>
          <w:sz w:val="24"/>
          <w:szCs w:val="24"/>
        </w:rPr>
      </w:pPr>
    </w:p>
    <w:p w14:paraId="3DFFCCB0" w14:textId="280676BC" w:rsidR="00FD64C9" w:rsidRPr="0094011E" w:rsidDel="00015378" w:rsidRDefault="00FD64C9">
      <w:pPr>
        <w:spacing w:line="360" w:lineRule="auto"/>
        <w:jc w:val="both"/>
        <w:rPr>
          <w:ins w:id="22463" w:author="Ritu Kamra" w:date="2021-09-27T12:03:00Z"/>
          <w:del w:id="22464" w:author="Hardik Malhotra" w:date="2021-09-30T23:33:00Z"/>
          <w:rFonts w:ascii="Arial" w:hAnsi="Arial" w:cs="Arial"/>
          <w:sz w:val="24"/>
          <w:szCs w:val="24"/>
          <w:rPrChange w:id="22465" w:author="Ritu Kamra" w:date="2021-09-24T17:37:00Z">
            <w:rPr>
              <w:ins w:id="22466" w:author="Ritu Kamra" w:date="2021-09-27T12:03:00Z"/>
              <w:del w:id="22467" w:author="Hardik Malhotra" w:date="2021-09-30T23:33:00Z"/>
            </w:rPr>
          </w:rPrChange>
        </w:rPr>
        <w:pPrChange w:id="22468" w:author="Ritu Kamra" w:date="2021-09-24T17:37:00Z">
          <w:pPr/>
        </w:pPrChange>
      </w:pPr>
    </w:p>
    <w:p w14:paraId="06D96375" w14:textId="1B05C053" w:rsidR="000048DF" w:rsidRPr="0094011E" w:rsidDel="00015378" w:rsidRDefault="000048DF">
      <w:pPr>
        <w:jc w:val="both"/>
        <w:rPr>
          <w:del w:id="22469" w:author="Hardik Malhotra" w:date="2021-09-30T23:33:00Z"/>
          <w:rFonts w:ascii="Arial" w:hAnsi="Arial" w:cs="Arial"/>
          <w:sz w:val="24"/>
          <w:szCs w:val="24"/>
          <w:rPrChange w:id="22470" w:author="Ritu Kamra" w:date="2021-09-24T17:37:00Z">
            <w:rPr>
              <w:del w:id="22471" w:author="Hardik Malhotra" w:date="2021-09-30T23:33:00Z"/>
            </w:rPr>
          </w:rPrChange>
        </w:rPr>
        <w:pPrChange w:id="22472" w:author="Ritu Kamra" w:date="2021-09-24T17:37:00Z">
          <w:pPr/>
        </w:pPrChange>
      </w:pPr>
    </w:p>
    <w:p w14:paraId="35EDD0E3" w14:textId="46AFE234" w:rsidR="00E45E28" w:rsidRPr="0094011E" w:rsidDel="00015378" w:rsidRDefault="00E45E28">
      <w:pPr>
        <w:jc w:val="both"/>
        <w:rPr>
          <w:del w:id="22473" w:author="Hardik Malhotra" w:date="2021-09-30T23:33:00Z"/>
          <w:rFonts w:ascii="Arial" w:hAnsi="Arial" w:cs="Arial"/>
          <w:sz w:val="24"/>
          <w:szCs w:val="24"/>
          <w:rPrChange w:id="22474" w:author="Ritu Kamra" w:date="2021-09-24T17:37:00Z">
            <w:rPr>
              <w:del w:id="22475" w:author="Hardik Malhotra" w:date="2021-09-30T23:33:00Z"/>
            </w:rPr>
          </w:rPrChange>
        </w:rPr>
        <w:pPrChange w:id="22476" w:author="Ritu Kamra" w:date="2021-09-24T17:37:00Z">
          <w:pPr/>
        </w:pPrChange>
      </w:pPr>
    </w:p>
    <w:p w14:paraId="09BA7F41" w14:textId="6485CB9E" w:rsidR="00E45E28" w:rsidRPr="0094011E" w:rsidDel="00015378" w:rsidRDefault="00E45E28">
      <w:pPr>
        <w:jc w:val="both"/>
        <w:rPr>
          <w:del w:id="22477" w:author="Hardik Malhotra" w:date="2021-09-30T23:33:00Z"/>
          <w:rFonts w:ascii="Arial" w:hAnsi="Arial" w:cs="Arial"/>
          <w:sz w:val="24"/>
          <w:szCs w:val="24"/>
          <w:rPrChange w:id="22478" w:author="Ritu Kamra" w:date="2021-09-24T17:37:00Z">
            <w:rPr>
              <w:del w:id="22479" w:author="Hardik Malhotra" w:date="2021-09-30T23:33:00Z"/>
            </w:rPr>
          </w:rPrChange>
        </w:rPr>
        <w:pPrChange w:id="22480" w:author="Ritu Kamra" w:date="2021-09-24T17:37:00Z">
          <w:pPr/>
        </w:pPrChange>
      </w:pPr>
    </w:p>
    <w:p w14:paraId="5B398782" w14:textId="7BE1475C" w:rsidR="00E45E28" w:rsidRPr="0094011E" w:rsidDel="00015378" w:rsidRDefault="00E45E28">
      <w:pPr>
        <w:jc w:val="both"/>
        <w:rPr>
          <w:del w:id="22481" w:author="Hardik Malhotra" w:date="2021-09-30T23:33:00Z"/>
          <w:rFonts w:ascii="Arial" w:hAnsi="Arial" w:cs="Arial"/>
          <w:sz w:val="24"/>
          <w:szCs w:val="24"/>
          <w:rPrChange w:id="22482" w:author="Ritu Kamra" w:date="2021-09-24T17:37:00Z">
            <w:rPr>
              <w:del w:id="22483" w:author="Hardik Malhotra" w:date="2021-09-30T23:33:00Z"/>
            </w:rPr>
          </w:rPrChange>
        </w:rPr>
        <w:pPrChange w:id="22484" w:author="Ritu Kamra" w:date="2021-09-24T17:37:00Z">
          <w:pPr/>
        </w:pPrChange>
      </w:pPr>
    </w:p>
    <w:p w14:paraId="59AE8923" w14:textId="0C7B81E5" w:rsidR="000048DF" w:rsidRPr="0094011E" w:rsidDel="00015378" w:rsidRDefault="000048DF">
      <w:pPr>
        <w:jc w:val="both"/>
        <w:rPr>
          <w:del w:id="22485" w:author="Hardik Malhotra" w:date="2021-09-30T23:33:00Z"/>
          <w:rFonts w:ascii="Arial" w:hAnsi="Arial" w:cs="Arial"/>
          <w:sz w:val="24"/>
          <w:szCs w:val="24"/>
          <w:rPrChange w:id="22486" w:author="Ritu Kamra" w:date="2021-09-24T17:37:00Z">
            <w:rPr>
              <w:del w:id="22487" w:author="Hardik Malhotra" w:date="2021-09-30T23:33:00Z"/>
            </w:rPr>
          </w:rPrChange>
        </w:rPr>
        <w:pPrChange w:id="22488" w:author="Ritu Kamra" w:date="2021-09-24T17:37:00Z">
          <w:pPr/>
        </w:pPrChange>
      </w:pPr>
    </w:p>
    <w:p w14:paraId="16930988" w14:textId="7932F033" w:rsidR="00942235" w:rsidRPr="0094011E" w:rsidDel="00015378" w:rsidRDefault="00942235">
      <w:pPr>
        <w:jc w:val="both"/>
        <w:rPr>
          <w:del w:id="22489" w:author="Hardik Malhotra" w:date="2021-09-30T23:33:00Z"/>
          <w:rFonts w:ascii="Arial" w:hAnsi="Arial" w:cs="Arial"/>
          <w:sz w:val="24"/>
          <w:szCs w:val="24"/>
          <w:rPrChange w:id="22490" w:author="Ritu Kamra" w:date="2021-09-24T17:37:00Z">
            <w:rPr>
              <w:del w:id="22491" w:author="Hardik Malhotra" w:date="2021-09-30T23:33:00Z"/>
            </w:rPr>
          </w:rPrChange>
        </w:rPr>
        <w:pPrChange w:id="22492" w:author="Ritu Kamra" w:date="2021-09-24T17:37:00Z">
          <w:pPr/>
        </w:pPrChange>
      </w:pPr>
    </w:p>
    <w:p w14:paraId="7FA82F13" w14:textId="23806F1B" w:rsidR="00B360A2" w:rsidDel="00015378" w:rsidRDefault="005858C1">
      <w:pPr>
        <w:rPr>
          <w:ins w:id="22493" w:author="Ritu Kamra" w:date="2021-09-27T12:03:00Z"/>
          <w:del w:id="22494" w:author="Hardik Malhotra" w:date="2021-09-30T23:33:00Z"/>
        </w:rPr>
      </w:pPr>
      <w:del w:id="22495" w:author="Hardik Malhotra" w:date="2021-09-30T23:33:00Z">
        <w:r>
          <w:rPr>
            <w:noProof/>
          </w:rPr>
          <w:pict w14:anchorId="45BA9F5C">
            <v:shape id="_x0000_s1365" type="#_x0000_t202" style="position:absolute;margin-left:457.3pt;margin-top:22.75pt;width:508.5pt;height:22.95pt;z-index:2520555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" filled="f" stroked="f">
              <v:textbox style="mso-fit-shape-to-text:t">
                <w:txbxContent>
                  <w:p w14:paraId="6A0A0832" w14:textId="5A0F326F" w:rsidR="00B360A2" w:rsidRPr="00AE05DC" w:rsidRDefault="00B360A2" w:rsidP="00AE05DC">
                    <w:pPr>
                      <w:spacing w:line="216" w:lineRule="auto"/>
                      <w:rPr>
                        <w:rFonts w:ascii="Verdana" w:eastAsia="Verdana" w:hAnsi="Verdana" w:cs="Verdana"/>
                        <w:b/>
                        <w:bCs/>
                        <w:color w:val="000000"/>
                        <w:kern w:val="24"/>
                        <w:sz w:val="20"/>
                        <w:szCs w:val="20"/>
                      </w:rPr>
                    </w:pPr>
                    <w:r w:rsidRPr="00AE05DC">
                      <w:rPr>
                        <w:rFonts w:ascii="Verdana" w:eastAsia="Verdana" w:hAnsi="Verdana" w:cs="Verdana"/>
                        <w:b/>
                        <w:bCs/>
                        <w:color w:val="000000"/>
                        <w:kern w:val="24"/>
                        <w:sz w:val="20"/>
                        <w:szCs w:val="20"/>
                      </w:rPr>
                      <w:t>Figure 2</w:t>
                    </w:r>
                    <w:ins w:id="22496" w:author="Ritu Kamra" w:date="2021-09-27T17:43:00Z">
                      <w:r w:rsidR="00054F74">
                        <w:rPr>
                          <w:rFonts w:ascii="Verdana" w:eastAsia="Verdana" w:hAnsi="Verdana" w:cs="Verdana"/>
                          <w:b/>
                          <w:bCs/>
                          <w:color w:val="000000"/>
                          <w:kern w:val="24"/>
                          <w:sz w:val="20"/>
                          <w:szCs w:val="20"/>
                        </w:rPr>
                        <w:t>7</w:t>
                      </w:r>
                    </w:ins>
                    <w:del w:id="22497" w:author="Ritu Kamra" w:date="2021-09-27T17:11:00Z">
                      <w:r w:rsidRPr="00AE05DC" w:rsidDel="003427EB">
                        <w:rPr>
                          <w:rFonts w:ascii="Verdana" w:eastAsia="Verdana" w:hAnsi="Verdana" w:cs="Verdana"/>
                          <w:b/>
                          <w:bCs/>
                          <w:color w:val="000000"/>
                          <w:kern w:val="24"/>
                          <w:sz w:val="20"/>
                          <w:szCs w:val="20"/>
                        </w:rPr>
                        <w:delText>9</w:delText>
                      </w:r>
                    </w:del>
                    <w:r w:rsidRPr="00AE05DC">
                      <w:rPr>
                        <w:rFonts w:ascii="Verdana" w:eastAsia="Verdana" w:hAnsi="Verdana" w:cs="Verdana"/>
                        <w:b/>
                        <w:bCs/>
                        <w:color w:val="000000"/>
                        <w:kern w:val="24"/>
                        <w:sz w:val="20"/>
                        <w:szCs w:val="20"/>
                      </w:rPr>
                      <w:t xml:space="preserve">: India </w:t>
                    </w:r>
                    <w:r w:rsidR="00F615C8">
                      <w:rPr>
                        <w:rFonts w:ascii="Verdana" w:eastAsia="Verdana" w:hAnsi="Verdana" w:cs="Verdana"/>
                        <w:b/>
                        <w:bCs/>
                        <w:color w:val="000000"/>
                        <w:kern w:val="24"/>
                        <w:sz w:val="20"/>
                        <w:szCs w:val="20"/>
                      </w:rPr>
                      <w:t>Epoxy Resin</w:t>
                    </w:r>
                    <w:r w:rsidRPr="00AE05DC">
                      <w:rPr>
                        <w:rFonts w:ascii="Verdana" w:eastAsia="Verdana" w:hAnsi="Verdana" w:cs="Verdana"/>
                        <w:b/>
                        <w:bCs/>
                        <w:color w:val="000000"/>
                        <w:kern w:val="24"/>
                        <w:sz w:val="20"/>
                        <w:szCs w:val="20"/>
                      </w:rPr>
                      <w:t xml:space="preserve"> </w:t>
                    </w:r>
                    <w:ins w:id="22498" w:author="Ritu Kamra" w:date="2021-09-27T20:26:00Z">
                      <w:r w:rsidR="002F65E2">
                        <w:rPr>
                          <w:rFonts w:ascii="Verdana" w:eastAsia="Verdana" w:hAnsi="Verdana" w:cs="Verdana"/>
                          <w:b/>
                          <w:bCs/>
                          <w:color w:val="000000"/>
                          <w:kern w:val="24"/>
                          <w:sz w:val="20"/>
                          <w:szCs w:val="20"/>
                        </w:rPr>
                        <w:t>Demand</w:t>
                      </w:r>
                    </w:ins>
                    <w:del w:id="22499" w:author="Ritu Kamra" w:date="2021-09-27T20:26:00Z">
                      <w:r w:rsidRPr="00AE05DC" w:rsidDel="002F65E2">
                        <w:rPr>
                          <w:rFonts w:ascii="Verdana" w:eastAsia="Verdana" w:hAnsi="Verdana" w:cs="Verdana"/>
                          <w:b/>
                          <w:bCs/>
                          <w:color w:val="000000"/>
                          <w:kern w:val="24"/>
                          <w:sz w:val="20"/>
                          <w:szCs w:val="20"/>
                        </w:rPr>
                        <w:delText>Market Share</w:delText>
                      </w:r>
                    </w:del>
                    <w:r w:rsidRPr="00AE05DC">
                      <w:rPr>
                        <w:rFonts w:ascii="Verdana" w:eastAsia="Verdana" w:hAnsi="Verdana" w:cs="Verdana"/>
                        <w:b/>
                        <w:bCs/>
                        <w:color w:val="000000"/>
                        <w:kern w:val="24"/>
                        <w:sz w:val="20"/>
                        <w:szCs w:val="20"/>
                      </w:rPr>
                      <w:t>, By Application, By Volume, 2015–2030F</w:t>
                    </w:r>
                  </w:p>
                </w:txbxContent>
              </v:textbox>
              <w10:wrap anchorx="margin"/>
            </v:shape>
          </w:pict>
        </w:r>
      </w:del>
    </w:p>
    <w:p w14:paraId="059C00E5" w14:textId="4ABED8C5" w:rsidR="00FD64C9" w:rsidDel="00015378" w:rsidRDefault="00FD64C9">
      <w:pPr>
        <w:rPr>
          <w:del w:id="22500" w:author="Hardik Malhotra" w:date="2021-09-30T23:33:00Z"/>
        </w:rPr>
      </w:pPr>
    </w:p>
    <w:p w14:paraId="65051CB8" w14:textId="168EE113" w:rsidR="00473C99" w:rsidDel="00015378" w:rsidRDefault="00473C99">
      <w:pPr>
        <w:rPr>
          <w:del w:id="22501" w:author="Hardik Malhotra" w:date="2021-09-30T23:33:00Z"/>
        </w:rPr>
      </w:pPr>
    </w:p>
    <w:p w14:paraId="6CE8C2B1" w14:textId="77777777" w:rsidR="00054F74" w:rsidDel="006C3269" w:rsidRDefault="00054F74">
      <w:pPr>
        <w:rPr>
          <w:ins w:id="22502" w:author="Ritu Kamra" w:date="2021-09-27T17:42:00Z"/>
          <w:del w:id="22503" w:author="Hardik Malhotra" w:date="2021-09-30T12:44:00Z"/>
        </w:rPr>
      </w:pPr>
    </w:p>
    <w:p w14:paraId="76CEDDBD" w14:textId="025D51C6" w:rsidR="00473C99" w:rsidDel="00015378" w:rsidRDefault="00473C99">
      <w:pPr>
        <w:rPr>
          <w:del w:id="22504" w:author="Hardik Malhotra" w:date="2021-09-30T23:33:00Z"/>
        </w:rPr>
      </w:pPr>
    </w:p>
    <w:p w14:paraId="1276A843" w14:textId="5116D16D" w:rsidR="007379EA" w:rsidDel="00015378" w:rsidRDefault="007379EA">
      <w:pPr>
        <w:rPr>
          <w:del w:id="22505" w:author="Hardik Malhotra" w:date="2021-09-30T23:33:00Z"/>
        </w:rPr>
      </w:pPr>
    </w:p>
    <w:p w14:paraId="47A846D1" w14:textId="736D1ACA" w:rsidR="007379EA" w:rsidDel="00015378" w:rsidRDefault="007379EA">
      <w:pPr>
        <w:rPr>
          <w:del w:id="22506" w:author="Hardik Malhotra" w:date="2021-09-30T23:33:00Z"/>
        </w:rPr>
      </w:pPr>
    </w:p>
    <w:p w14:paraId="412B4876" w14:textId="3BA9A035" w:rsidR="007379EA" w:rsidDel="00015378" w:rsidRDefault="007379EA">
      <w:pPr>
        <w:rPr>
          <w:del w:id="22507" w:author="Hardik Malhotra" w:date="2021-09-30T23:33:00Z"/>
        </w:rPr>
      </w:pPr>
    </w:p>
    <w:p w14:paraId="3EA9DC76" w14:textId="0755A6A3" w:rsidR="00473C99" w:rsidDel="00015378" w:rsidRDefault="005858C1">
      <w:pPr>
        <w:rPr>
          <w:del w:id="22508" w:author="Hardik Malhotra" w:date="2021-09-30T23:33:00Z"/>
        </w:rPr>
      </w:pPr>
      <w:del w:id="22509" w:author="Hardik Malhotra" w:date="2021-09-30T23:33:00Z">
        <w:r>
          <w:rPr>
            <w:noProof/>
          </w:rPr>
          <w:pict w14:anchorId="6006FE46">
            <v:shape id="_x0000_s1364" type="#_x0000_t202" style="position:absolute;margin-left:390.75pt;margin-top:208.8pt;width:109.3pt;height:40.5pt;z-index:25205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" filled="f" stroked="f">
              <v:textbox>
                <w:txbxContent>
                  <w:p w14:paraId="4CEDF069" w14:textId="233FD5DD" w:rsidR="00B360A2" w:rsidRPr="00AE05DC" w:rsidRDefault="00B360A2" w:rsidP="00B360A2">
                    <w:pPr>
                      <w:jc w:val="right"/>
                      <w:textAlignment w:val="baseline"/>
                      <w:rPr>
                        <w:rFonts w:ascii="Verdana" w:eastAsia="Verdana" w:hAnsi="Verdana" w:cs="Verdana"/>
                        <w:i/>
                        <w:iCs/>
                        <w:color w:val="000000" w:themeColor="text1"/>
                        <w:kern w:val="24"/>
                        <w:sz w:val="12"/>
                        <w:szCs w:val="12"/>
                      </w:rPr>
                    </w:pPr>
                    <w:del w:id="22510" w:author="Ritu Kamra" w:date="2021-09-27T19:26:00Z">
                      <w:r w:rsidRPr="00AE05DC" w:rsidDel="00F51068">
                        <w:rPr>
                          <w:rFonts w:ascii="Verdana" w:eastAsia="Verdana" w:hAnsi="Verdana" w:cs="Verdana"/>
                          <w:i/>
                          <w:iCs/>
                          <w:color w:val="000000" w:themeColor="text1"/>
                          <w:kern w:val="24"/>
                          <w:sz w:val="12"/>
                          <w:szCs w:val="12"/>
                        </w:rPr>
                        <w:delText>Others include etc</w:delText>
                      </w:r>
                    </w:del>
                    <w:r w:rsidRPr="00AE05DC">
                      <w:rPr>
                        <w:rFonts w:ascii="Verdana" w:eastAsia="Verdana" w:hAnsi="Verdana" w:cs="Verdana"/>
                        <w:i/>
                        <w:iCs/>
                        <w:color w:val="000000" w:themeColor="text1"/>
                        <w:kern w:val="24"/>
                        <w:sz w:val="12"/>
                        <w:szCs w:val="12"/>
                      </w:rPr>
                      <w:t>.</w:t>
                    </w:r>
                  </w:p>
                  <w:p w14:paraId="5F2CBC17" w14:textId="77777777" w:rsidR="00B360A2" w:rsidRPr="00AE05DC" w:rsidRDefault="00B360A2" w:rsidP="00B360A2">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v:textbox>
              <w10:wrap anchorx="margin"/>
            </v:shape>
          </w:pict>
        </w:r>
        <w:r w:rsidR="0079184A" w:rsidRPr="00023038" w:rsidDel="00015378">
          <w:rPr>
            <w:noProof/>
          </w:rPr>
          <w:drawing>
            <wp:inline distT="0" distB="0" distL="0" distR="0" wp14:anchorId="3B62B2EE" wp14:editId="0864FFF1">
              <wp:extent cx="6410325" cy="3067050"/>
              <wp:effectExtent l="0" t="0" r="0" b="0"/>
              <wp:docPr id="203" name="Chart 203">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del>
    </w:p>
    <w:p w14:paraId="328C292E" w14:textId="10965D64" w:rsidR="007379EA" w:rsidDel="00015378" w:rsidRDefault="007379EA">
      <w:pPr>
        <w:rPr>
          <w:del w:id="22511" w:author="Hardik Malhotra" w:date="2021-09-30T23:33:00Z"/>
        </w:rPr>
      </w:pPr>
    </w:p>
    <w:p w14:paraId="608E83AC" w14:textId="73898CBB" w:rsidR="0069120A" w:rsidDel="00015378" w:rsidRDefault="0069120A" w:rsidP="007379EA">
      <w:pPr>
        <w:spacing w:line="360" w:lineRule="auto"/>
        <w:jc w:val="both"/>
        <w:rPr>
          <w:ins w:id="22512" w:author="Dilip Kumar" w:date="2021-09-25T12:19:00Z"/>
          <w:del w:id="22513" w:author="Hardik Malhotra" w:date="2021-09-30T23:33:00Z"/>
          <w:rFonts w:ascii="Arial" w:eastAsia="Arial" w:hAnsi="Arial" w:cs="Arial"/>
          <w:sz w:val="24"/>
          <w:szCs w:val="24"/>
        </w:rPr>
      </w:pPr>
    </w:p>
    <w:p w14:paraId="7CB8C08E" w14:textId="7EE8E61B" w:rsidR="0069120A" w:rsidDel="00015378" w:rsidRDefault="0069120A" w:rsidP="007379EA">
      <w:pPr>
        <w:spacing w:line="360" w:lineRule="auto"/>
        <w:jc w:val="both"/>
        <w:rPr>
          <w:ins w:id="22514" w:author="Dilip Kumar" w:date="2021-09-25T12:19:00Z"/>
          <w:del w:id="22515" w:author="Hardik Malhotra" w:date="2021-09-30T23:33:00Z"/>
          <w:rFonts w:ascii="Arial" w:eastAsia="Arial" w:hAnsi="Arial" w:cs="Arial"/>
          <w:sz w:val="24"/>
          <w:szCs w:val="24"/>
        </w:rPr>
      </w:pPr>
    </w:p>
    <w:p w14:paraId="1F9026CA" w14:textId="47D08388" w:rsidR="0069120A" w:rsidDel="00015378" w:rsidRDefault="0069120A" w:rsidP="007379EA">
      <w:pPr>
        <w:spacing w:line="360" w:lineRule="auto"/>
        <w:jc w:val="both"/>
        <w:rPr>
          <w:ins w:id="22516" w:author="Dilip Kumar" w:date="2021-09-25T12:20:00Z"/>
          <w:del w:id="22517" w:author="Hardik Malhotra" w:date="2021-09-30T23:33:00Z"/>
          <w:rFonts w:ascii="Arial" w:eastAsia="Arial" w:hAnsi="Arial" w:cs="Arial"/>
          <w:sz w:val="24"/>
          <w:szCs w:val="24"/>
        </w:rPr>
        <w:sectPr w:rsidR="0069120A" w:rsidDel="00015378"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B921378" w14:textId="6468CEAA" w:rsidR="007379EA" w:rsidRPr="00BB3600" w:rsidDel="005A2F9B" w:rsidRDefault="007379EA" w:rsidP="007379EA">
      <w:pPr>
        <w:spacing w:line="360" w:lineRule="auto"/>
        <w:jc w:val="both"/>
        <w:rPr>
          <w:del w:id="22518" w:author="Hardik Malhotra" w:date="2021-09-30T12:27:00Z"/>
          <w:rFonts w:ascii="Arial" w:eastAsia="Arial" w:hAnsi="Arial" w:cs="Arial"/>
          <w:color w:val="FF0000"/>
          <w:sz w:val="24"/>
          <w:szCs w:val="24"/>
          <w:rPrChange w:id="22519" w:author="Hardik Malhotra" w:date="2021-09-29T19:12:00Z">
            <w:rPr>
              <w:del w:id="22520" w:author="Hardik Malhotra" w:date="2021-09-30T12:27:00Z"/>
              <w:rFonts w:ascii="Arial" w:eastAsia="Arial" w:hAnsi="Arial" w:cs="Arial"/>
              <w:sz w:val="24"/>
              <w:szCs w:val="24"/>
            </w:rPr>
          </w:rPrChange>
        </w:rPr>
      </w:pPr>
      <w:del w:id="22521" w:author="Hardik Malhotra" w:date="2021-09-30T12:27:00Z">
        <w:r w:rsidRPr="00BB3600" w:rsidDel="005A2F9B">
          <w:rPr>
            <w:rFonts w:ascii="Arial" w:eastAsia="Arial" w:hAnsi="Arial" w:cs="Arial"/>
            <w:color w:val="FF0000"/>
            <w:sz w:val="24"/>
            <w:szCs w:val="24"/>
            <w:rPrChange w:id="22522" w:author="Hardik Malhotra" w:date="2021-09-29T19:12:00Z">
              <w:rPr>
                <w:rFonts w:ascii="Arial" w:eastAsia="Arial" w:hAnsi="Arial" w:cs="Arial"/>
                <w:sz w:val="24"/>
                <w:szCs w:val="24"/>
              </w:rPr>
            </w:rPrChange>
          </w:rPr>
          <w:delText>Asia pacific contribute the highest % Demand by Capacity, Volume  &amp; Usage, of which China been the largest producer  &amp; User of Epoxy  resin, covers almost 80 % of the APAC Market.  With the increase in income of middle</w:delText>
        </w:r>
      </w:del>
      <w:ins w:id="22523" w:author="Ritu Kamra" w:date="2021-09-27T20:25:00Z">
        <w:del w:id="22524" w:author="Hardik Malhotra" w:date="2021-09-30T12:27:00Z">
          <w:r w:rsidR="002F65E2" w:rsidRPr="00BB3600" w:rsidDel="005A2F9B">
            <w:rPr>
              <w:rFonts w:ascii="Arial" w:eastAsia="Arial" w:hAnsi="Arial" w:cs="Arial"/>
              <w:color w:val="FF0000"/>
              <w:sz w:val="24"/>
              <w:szCs w:val="24"/>
              <w:rPrChange w:id="22525" w:author="Hardik Malhotra" w:date="2021-09-29T19:12:00Z">
                <w:rPr>
                  <w:rFonts w:ascii="Arial" w:eastAsia="Arial" w:hAnsi="Arial" w:cs="Arial"/>
                  <w:sz w:val="24"/>
                  <w:szCs w:val="24"/>
                </w:rPr>
              </w:rPrChange>
            </w:rPr>
            <w:delText xml:space="preserve"> </w:delText>
          </w:r>
        </w:del>
      </w:ins>
      <w:del w:id="22526" w:author="Hardik Malhotra" w:date="2021-09-30T12:27:00Z">
        <w:r w:rsidRPr="00BB3600" w:rsidDel="005A2F9B">
          <w:rPr>
            <w:rFonts w:ascii="Arial" w:eastAsia="Arial" w:hAnsi="Arial" w:cs="Arial"/>
            <w:color w:val="FF0000"/>
            <w:sz w:val="24"/>
            <w:szCs w:val="24"/>
            <w:rPrChange w:id="22527" w:author="Hardik Malhotra" w:date="2021-09-29T19:12:00Z">
              <w:rPr>
                <w:rFonts w:ascii="Arial" w:eastAsia="Arial" w:hAnsi="Arial" w:cs="Arial"/>
                <w:sz w:val="24"/>
                <w:szCs w:val="24"/>
              </w:rPr>
            </w:rPrChange>
          </w:rPr>
          <w:delText xml:space="preserve"> class population, demand of electronic products is projected to grow in future, therefore driving the epoxy market too.</w:delText>
        </w:r>
      </w:del>
    </w:p>
    <w:p w14:paraId="6121A840" w14:textId="23CD3630" w:rsidR="00FD64C9" w:rsidRPr="00BB3600" w:rsidDel="005A2F9B" w:rsidRDefault="00FD64C9" w:rsidP="007379EA">
      <w:pPr>
        <w:spacing w:line="360" w:lineRule="auto"/>
        <w:jc w:val="both"/>
        <w:rPr>
          <w:ins w:id="22528" w:author="Ritu Kamra" w:date="2021-09-27T12:04:00Z"/>
          <w:del w:id="22529" w:author="Hardik Malhotra" w:date="2021-09-30T12:27:00Z"/>
          <w:rFonts w:ascii="Arial" w:eastAsia="Arial" w:hAnsi="Arial" w:cs="Arial"/>
          <w:color w:val="FF0000"/>
          <w:sz w:val="24"/>
          <w:szCs w:val="24"/>
          <w:rPrChange w:id="22530" w:author="Hardik Malhotra" w:date="2021-09-29T19:12:00Z">
            <w:rPr>
              <w:ins w:id="22531" w:author="Ritu Kamra" w:date="2021-09-27T12:04:00Z"/>
              <w:del w:id="22532" w:author="Hardik Malhotra" w:date="2021-09-30T12:27:00Z"/>
              <w:rFonts w:ascii="Arial" w:eastAsia="Arial" w:hAnsi="Arial" w:cs="Arial"/>
              <w:sz w:val="24"/>
              <w:szCs w:val="24"/>
            </w:rPr>
          </w:rPrChange>
        </w:rPr>
      </w:pPr>
    </w:p>
    <w:p w14:paraId="1B92CF31" w14:textId="70DE35A7" w:rsidR="00054F74" w:rsidRPr="00BB3600" w:rsidDel="005A2F9B" w:rsidRDefault="007379EA" w:rsidP="007379EA">
      <w:pPr>
        <w:spacing w:line="360" w:lineRule="auto"/>
        <w:jc w:val="both"/>
        <w:rPr>
          <w:ins w:id="22533" w:author="Ritu Kamra" w:date="2021-09-27T17:43:00Z"/>
          <w:del w:id="22534" w:author="Hardik Malhotra" w:date="2021-09-30T12:27:00Z"/>
          <w:rFonts w:ascii="Arial" w:eastAsia="Arial" w:hAnsi="Arial" w:cs="Arial"/>
          <w:color w:val="FF0000"/>
          <w:sz w:val="24"/>
          <w:szCs w:val="24"/>
          <w:rPrChange w:id="22535" w:author="Hardik Malhotra" w:date="2021-09-29T19:12:00Z">
            <w:rPr>
              <w:ins w:id="22536" w:author="Ritu Kamra" w:date="2021-09-27T17:43:00Z"/>
              <w:del w:id="22537" w:author="Hardik Malhotra" w:date="2021-09-30T12:27:00Z"/>
              <w:rFonts w:ascii="Arial" w:eastAsia="Arial" w:hAnsi="Arial" w:cs="Arial"/>
              <w:sz w:val="24"/>
              <w:szCs w:val="24"/>
            </w:rPr>
          </w:rPrChange>
        </w:rPr>
      </w:pPr>
      <w:del w:id="22538" w:author="Hardik Malhotra" w:date="2021-09-29T19:11:00Z">
        <w:r w:rsidRPr="00BB3600" w:rsidDel="00BB3600">
          <w:rPr>
            <w:rFonts w:ascii="Arial" w:eastAsia="Arial" w:hAnsi="Arial" w:cs="Arial"/>
            <w:color w:val="FF0000"/>
            <w:sz w:val="24"/>
            <w:szCs w:val="24"/>
            <w:rPrChange w:id="22539" w:author="Hardik Malhotra" w:date="2021-09-29T19:12:00Z">
              <w:rPr>
                <w:rFonts w:ascii="Arial" w:eastAsia="Arial" w:hAnsi="Arial" w:cs="Arial"/>
                <w:sz w:val="24"/>
                <w:szCs w:val="24"/>
              </w:rPr>
            </w:rPrChange>
          </w:rPr>
          <w:delText>india</w:delText>
        </w:r>
      </w:del>
      <w:del w:id="22540" w:author="Hardik Malhotra" w:date="2021-09-30T12:27:00Z">
        <w:r w:rsidRPr="00BB3600" w:rsidDel="005A2F9B">
          <w:rPr>
            <w:rFonts w:ascii="Arial" w:eastAsia="Arial" w:hAnsi="Arial" w:cs="Arial"/>
            <w:color w:val="FF0000"/>
            <w:sz w:val="24"/>
            <w:szCs w:val="24"/>
            <w:rPrChange w:id="22541" w:author="Hardik Malhotra" w:date="2021-09-29T19:12:00Z">
              <w:rPr>
                <w:rFonts w:ascii="Arial" w:eastAsia="Arial" w:hAnsi="Arial" w:cs="Arial"/>
                <w:sz w:val="24"/>
                <w:szCs w:val="24"/>
              </w:rPr>
            </w:rPrChange>
          </w:rPr>
          <w:delText xml:space="preserve"> been the developing countries &amp; have highest GDP growth rate, there are finite </w:delText>
        </w:r>
      </w:del>
    </w:p>
    <w:p w14:paraId="7E01AC65" w14:textId="5E364187" w:rsidR="007379EA" w:rsidRPr="00BB3600" w:rsidDel="005A2F9B" w:rsidRDefault="007379EA" w:rsidP="007379EA">
      <w:pPr>
        <w:spacing w:line="360" w:lineRule="auto"/>
        <w:jc w:val="both"/>
        <w:rPr>
          <w:del w:id="22542" w:author="Hardik Malhotra" w:date="2021-09-30T12:27:00Z"/>
          <w:rFonts w:ascii="Arial" w:eastAsia="Arial" w:hAnsi="Arial" w:cs="Arial"/>
          <w:color w:val="FF0000"/>
          <w:sz w:val="24"/>
          <w:szCs w:val="24"/>
          <w:rPrChange w:id="22543" w:author="Hardik Malhotra" w:date="2021-09-29T19:12:00Z">
            <w:rPr>
              <w:del w:id="22544" w:author="Hardik Malhotra" w:date="2021-09-30T12:27:00Z"/>
              <w:rFonts w:ascii="Arial" w:eastAsia="Arial" w:hAnsi="Arial" w:cs="Arial"/>
              <w:sz w:val="24"/>
              <w:szCs w:val="24"/>
            </w:rPr>
          </w:rPrChange>
        </w:rPr>
      </w:pPr>
      <w:del w:id="22545" w:author="Hardik Malhotra" w:date="2021-09-30T12:27:00Z">
        <w:r w:rsidRPr="00BB3600" w:rsidDel="005A2F9B">
          <w:rPr>
            <w:rFonts w:ascii="Arial" w:eastAsia="Arial" w:hAnsi="Arial" w:cs="Arial"/>
            <w:color w:val="FF0000"/>
            <w:sz w:val="24"/>
            <w:szCs w:val="24"/>
            <w:rPrChange w:id="22546" w:author="Hardik Malhotra" w:date="2021-09-29T19:12:00Z">
              <w:rPr>
                <w:rFonts w:ascii="Arial" w:eastAsia="Arial" w:hAnsi="Arial" w:cs="Arial"/>
                <w:sz w:val="24"/>
                <w:szCs w:val="24"/>
              </w:rPr>
            </w:rPrChange>
          </w:rPr>
          <w:delText>opportunities for new business project,  EPC (Engineering, Procurement &amp; construction), Joint venture (Domestic &amp; international)</w:delText>
        </w:r>
      </w:del>
      <w:ins w:id="22547" w:author="Ritu Kamra" w:date="2021-09-27T20:25:00Z">
        <w:del w:id="22548" w:author="Hardik Malhotra" w:date="2021-09-30T12:27:00Z">
          <w:r w:rsidR="002F65E2" w:rsidRPr="00BB3600" w:rsidDel="005A2F9B">
            <w:rPr>
              <w:rFonts w:ascii="Arial" w:eastAsia="Arial" w:hAnsi="Arial" w:cs="Arial"/>
              <w:color w:val="FF0000"/>
              <w:sz w:val="24"/>
              <w:szCs w:val="24"/>
              <w:rPrChange w:id="22549" w:author="Hardik Malhotra" w:date="2021-09-29T19:12:00Z">
                <w:rPr>
                  <w:rFonts w:ascii="Arial" w:eastAsia="Arial" w:hAnsi="Arial" w:cs="Arial"/>
                  <w:sz w:val="24"/>
                  <w:szCs w:val="24"/>
                </w:rPr>
              </w:rPrChange>
            </w:rPr>
            <w:delText xml:space="preserve"> </w:delText>
          </w:r>
        </w:del>
      </w:ins>
      <w:del w:id="22550" w:author="Hardik Malhotra" w:date="2021-09-30T12:27:00Z">
        <w:r w:rsidRPr="00BB3600" w:rsidDel="005A2F9B">
          <w:rPr>
            <w:rFonts w:ascii="Arial" w:eastAsia="Arial" w:hAnsi="Arial" w:cs="Arial"/>
            <w:color w:val="FF0000"/>
            <w:sz w:val="24"/>
            <w:szCs w:val="24"/>
            <w:rPrChange w:id="22551" w:author="Hardik Malhotra" w:date="2021-09-29T19:12:00Z">
              <w:rPr>
                <w:rFonts w:ascii="Arial" w:eastAsia="Arial" w:hAnsi="Arial" w:cs="Arial"/>
                <w:sz w:val="24"/>
                <w:szCs w:val="24"/>
              </w:rPr>
            </w:rPrChange>
          </w:rPr>
          <w:delText>etc project.</w:delText>
        </w:r>
      </w:del>
      <w:ins w:id="22552" w:author="Neeshu Bhadauriya" w:date="2021-09-27T21:54:00Z">
        <w:del w:id="22553" w:author="Hardik Malhotra" w:date="2021-09-30T12:27:00Z">
          <w:r w:rsidR="00D32107" w:rsidRPr="00BB3600" w:rsidDel="005A2F9B">
            <w:rPr>
              <w:rFonts w:ascii="Arial" w:eastAsia="Arial" w:hAnsi="Arial" w:cs="Arial"/>
              <w:color w:val="FF0000"/>
              <w:sz w:val="24"/>
              <w:szCs w:val="24"/>
              <w:rPrChange w:id="22554" w:author="Hardik Malhotra" w:date="2021-09-29T19:12:00Z">
                <w:rPr>
                  <w:rFonts w:ascii="Arial" w:eastAsia="Arial" w:hAnsi="Arial" w:cs="Arial"/>
                  <w:sz w:val="24"/>
                  <w:szCs w:val="24"/>
                </w:rPr>
              </w:rPrChange>
            </w:rPr>
            <w:delText xml:space="preserve"> </w:delText>
          </w:r>
        </w:del>
      </w:ins>
    </w:p>
    <w:p w14:paraId="0BE4080D" w14:textId="1245D86A" w:rsidR="0069120A" w:rsidRPr="00BB3600" w:rsidDel="005A2F9B" w:rsidRDefault="007379EA" w:rsidP="007379EA">
      <w:pPr>
        <w:spacing w:line="360" w:lineRule="auto"/>
        <w:jc w:val="both"/>
        <w:rPr>
          <w:ins w:id="22555" w:author="Ritu Kamra" w:date="2021-09-27T12:03:00Z"/>
          <w:del w:id="22556" w:author="Hardik Malhotra" w:date="2021-09-30T12:27:00Z"/>
          <w:rFonts w:ascii="Arial" w:eastAsia="Arial" w:hAnsi="Arial" w:cs="Arial"/>
          <w:color w:val="FF0000"/>
          <w:sz w:val="24"/>
          <w:szCs w:val="24"/>
          <w:rPrChange w:id="22557" w:author="Hardik Malhotra" w:date="2021-09-29T19:12:00Z">
            <w:rPr>
              <w:ins w:id="22558" w:author="Ritu Kamra" w:date="2021-09-27T12:03:00Z"/>
              <w:del w:id="22559" w:author="Hardik Malhotra" w:date="2021-09-30T12:27:00Z"/>
              <w:rFonts w:ascii="Arial" w:eastAsia="Arial" w:hAnsi="Arial" w:cs="Arial"/>
              <w:sz w:val="24"/>
              <w:szCs w:val="24"/>
            </w:rPr>
          </w:rPrChange>
        </w:rPr>
      </w:pPr>
      <w:del w:id="22560" w:author="Hardik Malhotra" w:date="2021-09-30T12:27:00Z">
        <w:r w:rsidRPr="00BB3600" w:rsidDel="005A2F9B">
          <w:rPr>
            <w:rFonts w:ascii="Arial" w:eastAsia="Arial" w:hAnsi="Arial" w:cs="Arial"/>
            <w:color w:val="FF0000"/>
            <w:sz w:val="24"/>
            <w:szCs w:val="24"/>
            <w:rPrChange w:id="22561" w:author="Hardik Malhotra" w:date="2021-09-29T19:12:00Z">
              <w:rPr>
                <w:rFonts w:ascii="Arial" w:eastAsia="Arial" w:hAnsi="Arial" w:cs="Arial"/>
                <w:sz w:val="24"/>
                <w:szCs w:val="24"/>
              </w:rPr>
            </w:rPrChange>
          </w:rPr>
          <w:delText>Simultaneously, this will increase the demand for the paint &amp; coating, Which</w:delText>
        </w:r>
      </w:del>
      <w:ins w:id="22562" w:author="Ritu Kamra" w:date="2021-09-27T20:25:00Z">
        <w:del w:id="22563" w:author="Hardik Malhotra" w:date="2021-09-30T12:27:00Z">
          <w:r w:rsidR="002F65E2" w:rsidRPr="00BB3600" w:rsidDel="005A2F9B">
            <w:rPr>
              <w:rFonts w:ascii="Arial" w:eastAsia="Arial" w:hAnsi="Arial" w:cs="Arial"/>
              <w:color w:val="FF0000"/>
              <w:sz w:val="24"/>
              <w:szCs w:val="24"/>
              <w:rPrChange w:id="22564" w:author="Hardik Malhotra" w:date="2021-09-29T19:12:00Z">
                <w:rPr>
                  <w:rFonts w:ascii="Arial" w:eastAsia="Arial" w:hAnsi="Arial" w:cs="Arial"/>
                  <w:sz w:val="24"/>
                  <w:szCs w:val="24"/>
                </w:rPr>
              </w:rPrChange>
            </w:rPr>
            <w:delText>which</w:delText>
          </w:r>
        </w:del>
      </w:ins>
      <w:del w:id="22565" w:author="Hardik Malhotra" w:date="2021-09-30T12:27:00Z">
        <w:r w:rsidRPr="00BB3600" w:rsidDel="005A2F9B">
          <w:rPr>
            <w:rFonts w:ascii="Arial" w:eastAsia="Arial" w:hAnsi="Arial" w:cs="Arial"/>
            <w:color w:val="FF0000"/>
            <w:sz w:val="24"/>
            <w:szCs w:val="24"/>
            <w:rPrChange w:id="22566" w:author="Hardik Malhotra" w:date="2021-09-29T19:12:00Z">
              <w:rPr>
                <w:rFonts w:ascii="Arial" w:eastAsia="Arial" w:hAnsi="Arial" w:cs="Arial"/>
                <w:sz w:val="24"/>
                <w:szCs w:val="24"/>
              </w:rPr>
            </w:rPrChange>
          </w:rPr>
          <w:delText xml:space="preserve"> will derive the demand of epoxy market.</w:delText>
        </w:r>
      </w:del>
    </w:p>
    <w:p w14:paraId="459AF994" w14:textId="77777777" w:rsidR="00FD64C9" w:rsidRPr="00BB3600" w:rsidDel="0066324F" w:rsidRDefault="00FD64C9" w:rsidP="007379EA">
      <w:pPr>
        <w:spacing w:line="360" w:lineRule="auto"/>
        <w:jc w:val="both"/>
        <w:rPr>
          <w:ins w:id="22567" w:author="Ritu Kamra" w:date="2021-09-27T12:03:00Z"/>
          <w:del w:id="22568" w:author="Hardik Malhotra" w:date="2021-09-30T14:59:00Z"/>
          <w:rFonts w:ascii="Arial" w:eastAsia="Arial" w:hAnsi="Arial" w:cs="Arial"/>
          <w:color w:val="FF0000"/>
          <w:sz w:val="24"/>
          <w:szCs w:val="24"/>
          <w:rPrChange w:id="22569" w:author="Hardik Malhotra" w:date="2021-09-29T19:12:00Z">
            <w:rPr>
              <w:ins w:id="22570" w:author="Ritu Kamra" w:date="2021-09-27T12:03:00Z"/>
              <w:del w:id="22571" w:author="Hardik Malhotra" w:date="2021-09-30T14:59:00Z"/>
              <w:rFonts w:ascii="Arial" w:eastAsia="Arial" w:hAnsi="Arial" w:cs="Arial"/>
              <w:sz w:val="24"/>
              <w:szCs w:val="24"/>
            </w:rPr>
          </w:rPrChange>
        </w:rPr>
      </w:pPr>
    </w:p>
    <w:p w14:paraId="7EA6F7CB" w14:textId="77777777" w:rsidR="00FD64C9" w:rsidRPr="00BB3600" w:rsidDel="005867B1" w:rsidRDefault="00FD64C9" w:rsidP="007379EA">
      <w:pPr>
        <w:spacing w:line="360" w:lineRule="auto"/>
        <w:jc w:val="both"/>
        <w:rPr>
          <w:ins w:id="22572" w:author="Ritu Kamra" w:date="2021-09-27T12:03:00Z"/>
          <w:del w:id="22573" w:author="Hardik Malhotra" w:date="2021-09-30T14:15:00Z"/>
          <w:rFonts w:ascii="Arial" w:eastAsia="Arial" w:hAnsi="Arial" w:cs="Arial"/>
          <w:color w:val="FF0000"/>
          <w:sz w:val="24"/>
          <w:szCs w:val="24"/>
          <w:rPrChange w:id="22574" w:author="Hardik Malhotra" w:date="2021-09-29T19:12:00Z">
            <w:rPr>
              <w:ins w:id="22575" w:author="Ritu Kamra" w:date="2021-09-27T12:03:00Z"/>
              <w:del w:id="22576" w:author="Hardik Malhotra" w:date="2021-09-30T14:15:00Z"/>
              <w:rFonts w:ascii="Arial" w:eastAsia="Arial" w:hAnsi="Arial" w:cs="Arial"/>
              <w:sz w:val="24"/>
              <w:szCs w:val="24"/>
            </w:rPr>
          </w:rPrChange>
        </w:rPr>
      </w:pPr>
    </w:p>
    <w:p w14:paraId="66EDB0D2" w14:textId="77777777" w:rsidR="00FD64C9" w:rsidRPr="00BB3600" w:rsidDel="005867B1" w:rsidRDefault="00FD64C9" w:rsidP="007379EA">
      <w:pPr>
        <w:spacing w:line="360" w:lineRule="auto"/>
        <w:jc w:val="both"/>
        <w:rPr>
          <w:ins w:id="22577" w:author="Ritu Kamra" w:date="2021-09-27T12:03:00Z"/>
          <w:del w:id="22578" w:author="Hardik Malhotra" w:date="2021-09-30T14:14:00Z"/>
          <w:rFonts w:ascii="Arial" w:eastAsia="Arial" w:hAnsi="Arial" w:cs="Arial"/>
          <w:color w:val="FF0000"/>
          <w:sz w:val="24"/>
          <w:szCs w:val="24"/>
          <w:rPrChange w:id="22579" w:author="Hardik Malhotra" w:date="2021-09-29T19:12:00Z">
            <w:rPr>
              <w:ins w:id="22580" w:author="Ritu Kamra" w:date="2021-09-27T12:03:00Z"/>
              <w:del w:id="22581" w:author="Hardik Malhotra" w:date="2021-09-30T14:14:00Z"/>
              <w:rFonts w:ascii="Arial" w:eastAsia="Arial" w:hAnsi="Arial" w:cs="Arial"/>
              <w:sz w:val="24"/>
              <w:szCs w:val="24"/>
            </w:rPr>
          </w:rPrChange>
        </w:rPr>
      </w:pPr>
    </w:p>
    <w:p w14:paraId="4A6F7791" w14:textId="2552DDA3" w:rsidR="00FD64C9" w:rsidDel="00015378" w:rsidRDefault="00FD64C9" w:rsidP="007379EA">
      <w:pPr>
        <w:spacing w:line="360" w:lineRule="auto"/>
        <w:jc w:val="both"/>
        <w:rPr>
          <w:ins w:id="22582" w:author="Ritu Kamra" w:date="2021-09-27T12:03:00Z"/>
          <w:del w:id="22583" w:author="Hardik Malhotra" w:date="2021-09-30T23:33:00Z"/>
          <w:rFonts w:ascii="Arial" w:eastAsia="Arial" w:hAnsi="Arial" w:cs="Arial"/>
          <w:sz w:val="24"/>
          <w:szCs w:val="24"/>
        </w:rPr>
      </w:pPr>
    </w:p>
    <w:p w14:paraId="1C4760CD" w14:textId="770D78E6" w:rsidR="00FD64C9" w:rsidDel="00015378" w:rsidRDefault="00FD64C9" w:rsidP="007379EA">
      <w:pPr>
        <w:spacing w:line="360" w:lineRule="auto"/>
        <w:jc w:val="both"/>
        <w:rPr>
          <w:ins w:id="22584" w:author="Ritu Kamra" w:date="2021-09-27T12:03:00Z"/>
          <w:del w:id="22585" w:author="Hardik Malhotra" w:date="2021-09-30T23:33:00Z"/>
          <w:rFonts w:ascii="Arial" w:eastAsia="Arial" w:hAnsi="Arial" w:cs="Arial"/>
          <w:sz w:val="24"/>
          <w:szCs w:val="24"/>
        </w:rPr>
      </w:pPr>
    </w:p>
    <w:p w14:paraId="760D898B" w14:textId="5AE402B8" w:rsidR="00FD64C9" w:rsidDel="00015378" w:rsidRDefault="00FD64C9" w:rsidP="007379EA">
      <w:pPr>
        <w:spacing w:line="360" w:lineRule="auto"/>
        <w:jc w:val="both"/>
        <w:rPr>
          <w:ins w:id="22586" w:author="Ritu Kamra" w:date="2021-09-27T12:03:00Z"/>
          <w:del w:id="22587" w:author="Hardik Malhotra" w:date="2021-09-30T23:33:00Z"/>
          <w:rFonts w:ascii="Arial" w:eastAsia="Arial" w:hAnsi="Arial" w:cs="Arial"/>
          <w:sz w:val="24"/>
          <w:szCs w:val="24"/>
        </w:rPr>
      </w:pPr>
    </w:p>
    <w:p w14:paraId="616A3CE0" w14:textId="78492DB9" w:rsidR="00FD64C9" w:rsidDel="00015378" w:rsidRDefault="00FD64C9" w:rsidP="007379EA">
      <w:pPr>
        <w:spacing w:line="360" w:lineRule="auto"/>
        <w:jc w:val="both"/>
        <w:rPr>
          <w:ins w:id="22588" w:author="Ritu Kamra" w:date="2021-09-27T12:03:00Z"/>
          <w:del w:id="22589" w:author="Hardik Malhotra" w:date="2021-09-30T23:33:00Z"/>
          <w:rFonts w:ascii="Arial" w:eastAsia="Arial" w:hAnsi="Arial" w:cs="Arial"/>
          <w:sz w:val="24"/>
          <w:szCs w:val="24"/>
        </w:rPr>
      </w:pPr>
    </w:p>
    <w:p w14:paraId="11D60783" w14:textId="2A6C0D17" w:rsidR="00FD64C9" w:rsidDel="00015378" w:rsidRDefault="00FD64C9" w:rsidP="007379EA">
      <w:pPr>
        <w:spacing w:line="360" w:lineRule="auto"/>
        <w:jc w:val="both"/>
        <w:rPr>
          <w:ins w:id="22590" w:author="Ritu Kamra" w:date="2021-09-27T12:03:00Z"/>
          <w:del w:id="22591" w:author="Hardik Malhotra" w:date="2021-09-30T23:33:00Z"/>
          <w:rFonts w:ascii="Arial" w:eastAsia="Arial" w:hAnsi="Arial" w:cs="Arial"/>
          <w:sz w:val="24"/>
          <w:szCs w:val="24"/>
        </w:rPr>
      </w:pPr>
    </w:p>
    <w:p w14:paraId="7E07B056" w14:textId="0E3F0100" w:rsidR="00FD64C9" w:rsidDel="00015378" w:rsidRDefault="00FD64C9" w:rsidP="007379EA">
      <w:pPr>
        <w:spacing w:line="360" w:lineRule="auto"/>
        <w:jc w:val="both"/>
        <w:rPr>
          <w:ins w:id="22592" w:author="Ritu Kamra" w:date="2021-09-27T12:03:00Z"/>
          <w:del w:id="22593" w:author="Hardik Malhotra" w:date="2021-09-30T23:33:00Z"/>
          <w:rFonts w:ascii="Arial" w:eastAsia="Arial" w:hAnsi="Arial" w:cs="Arial"/>
          <w:sz w:val="24"/>
          <w:szCs w:val="24"/>
        </w:rPr>
      </w:pPr>
    </w:p>
    <w:p w14:paraId="690C5522" w14:textId="22162815" w:rsidR="00FD64C9" w:rsidDel="00015378" w:rsidRDefault="00FD64C9" w:rsidP="007379EA">
      <w:pPr>
        <w:spacing w:line="360" w:lineRule="auto"/>
        <w:jc w:val="both"/>
        <w:rPr>
          <w:ins w:id="22594" w:author="Dilip Kumar" w:date="2021-09-25T12:20:00Z"/>
          <w:del w:id="22595" w:author="Hardik Malhotra" w:date="2021-09-30T23:33:00Z"/>
          <w:rFonts w:ascii="Arial" w:eastAsia="Arial" w:hAnsi="Arial" w:cs="Arial"/>
          <w:sz w:val="24"/>
          <w:szCs w:val="24"/>
        </w:rPr>
        <w:sectPr w:rsidR="00FD64C9" w:rsidDel="00015378"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7F82870" w14:textId="7236744A" w:rsidR="00054F74" w:rsidDel="005867B1" w:rsidRDefault="00054F74">
      <w:pPr>
        <w:spacing w:line="360" w:lineRule="auto"/>
        <w:jc w:val="both"/>
        <w:rPr>
          <w:ins w:id="22596" w:author="Neeshu Bhadauriya" w:date="2021-09-27T21:54:00Z"/>
          <w:del w:id="22597" w:author="Hardik Malhotra" w:date="2021-09-30T14:14:00Z"/>
          <w:rFonts w:ascii="Verdana" w:eastAsia="Verdana" w:hAnsi="Verdana" w:cs="Verdana"/>
          <w:b/>
          <w:bCs/>
          <w:color w:val="000000"/>
          <w:kern w:val="24"/>
          <w:sz w:val="20"/>
          <w:szCs w:val="20"/>
        </w:rPr>
      </w:pPr>
    </w:p>
    <w:p w14:paraId="3C8500F5" w14:textId="558289F3" w:rsidR="00D32107" w:rsidDel="005867B1" w:rsidRDefault="00D32107">
      <w:pPr>
        <w:spacing w:line="360" w:lineRule="auto"/>
        <w:jc w:val="both"/>
        <w:rPr>
          <w:ins w:id="22598" w:author="Neeshu Bhadauriya" w:date="2021-09-27T21:54:00Z"/>
          <w:del w:id="22599" w:author="Hardik Malhotra" w:date="2021-09-30T14:14:00Z"/>
          <w:rFonts w:ascii="Verdana" w:eastAsia="Verdana" w:hAnsi="Verdana" w:cs="Verdana"/>
          <w:b/>
          <w:bCs/>
          <w:color w:val="000000"/>
          <w:kern w:val="24"/>
          <w:sz w:val="20"/>
          <w:szCs w:val="20"/>
        </w:rPr>
      </w:pPr>
    </w:p>
    <w:p w14:paraId="5218B1E7" w14:textId="470C6141" w:rsidR="00BB3600" w:rsidDel="00015378" w:rsidRDefault="00BB3600">
      <w:pPr>
        <w:spacing w:line="360" w:lineRule="auto"/>
        <w:jc w:val="both"/>
        <w:rPr>
          <w:ins w:id="22600" w:author="Ritu Kamra" w:date="2021-09-27T17:43:00Z"/>
          <w:del w:id="22601" w:author="Hardik Malhotra" w:date="2021-09-30T23:33:00Z"/>
          <w:rFonts w:ascii="Verdana" w:eastAsia="Verdana" w:hAnsi="Verdana" w:cs="Verdana"/>
          <w:b/>
          <w:bCs/>
          <w:color w:val="000000"/>
          <w:kern w:val="24"/>
          <w:sz w:val="20"/>
          <w:szCs w:val="20"/>
        </w:rPr>
      </w:pPr>
    </w:p>
    <w:p w14:paraId="4BF217F8" w14:textId="7BF272BC" w:rsidR="000F4A06" w:rsidRPr="00F432EB" w:rsidDel="00015378" w:rsidRDefault="005858C1" w:rsidP="007379EA">
      <w:pPr>
        <w:spacing w:line="360" w:lineRule="auto"/>
        <w:jc w:val="both"/>
        <w:rPr>
          <w:ins w:id="22602" w:author="Ritu Kamra" w:date="2021-09-24T17:39:00Z"/>
          <w:del w:id="22603" w:author="Hardik Malhotra" w:date="2021-09-30T23:33:00Z"/>
          <w:rFonts w:ascii="Verdana" w:eastAsia="Verdana" w:hAnsi="Verdana" w:cs="Verdana"/>
          <w:b/>
          <w:bCs/>
          <w:color w:val="000000"/>
          <w:kern w:val="24"/>
          <w:sz w:val="20"/>
          <w:szCs w:val="20"/>
          <w:rPrChange w:id="22604" w:author="Neeshu Bhadauriya" w:date="2021-09-27T15:44:00Z">
            <w:rPr>
              <w:ins w:id="22605" w:author="Ritu Kamra" w:date="2021-09-24T17:39:00Z"/>
              <w:del w:id="22606" w:author="Hardik Malhotra" w:date="2021-09-30T23:33:00Z"/>
              <w:rFonts w:ascii="Arial" w:eastAsia="Arial" w:hAnsi="Arial" w:cs="Arial"/>
              <w:sz w:val="24"/>
              <w:szCs w:val="24"/>
            </w:rPr>
          </w:rPrChange>
        </w:rPr>
      </w:pPr>
      <w:del w:id="22607" w:author="Hardik Malhotra" w:date="2021-09-30T23:33:00Z">
        <w:r>
          <w:rPr>
            <w:noProof/>
          </w:rPr>
          <w:pict w14:anchorId="1E5D4A27">
            <v:shape id="_x0000_s1363" type="#_x0000_t202" style="position:absolute;left:0;text-align:left;margin-left:-10.5pt;margin-top:16pt;width:519pt;height:21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" filled="f" stroked="f">
              <v:textbox>
                <w:txbxContent>
                  <w:p w14:paraId="344F413E" w14:textId="6D726CBE" w:rsidR="007379EA" w:rsidRPr="005858C1" w:rsidRDefault="007379EA" w:rsidP="007379EA">
                    <w:pPr>
                      <w:spacing w:line="360" w:lineRule="auto"/>
                      <w:textAlignment w:val="baseline"/>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 xml:space="preserve">Figure </w:t>
                    </w:r>
                    <w:del w:id="22608" w:author="Ritu Kamra" w:date="2021-09-27T17:11:00Z">
                      <w:r w:rsidRPr="005858C1" w:rsidDel="003427EB">
                        <w:rPr>
                          <w:rFonts w:ascii="Verdana" w:eastAsia="Verdana" w:hAnsi="Verdana" w:cs="Verdana"/>
                          <w:b/>
                          <w:bCs/>
                          <w:color w:val="0F0E0E"/>
                          <w:kern w:val="24"/>
                          <w:sz w:val="20"/>
                          <w:szCs w:val="20"/>
                          <w:lang w:val="en-US"/>
                        </w:rPr>
                        <w:delText>5</w:delText>
                      </w:r>
                    </w:del>
                    <w:ins w:id="22609" w:author="Ritu Kamra" w:date="2021-09-27T17:11:00Z">
                      <w:r w:rsidR="003427EB" w:rsidRPr="005858C1">
                        <w:rPr>
                          <w:rFonts w:ascii="Verdana" w:eastAsia="Verdana" w:hAnsi="Verdana" w:cs="Verdana"/>
                          <w:b/>
                          <w:bCs/>
                          <w:color w:val="0F0E0E"/>
                          <w:kern w:val="24"/>
                          <w:sz w:val="20"/>
                          <w:szCs w:val="20"/>
                          <w:lang w:val="en-US"/>
                        </w:rPr>
                        <w:t>2</w:t>
                      </w:r>
                    </w:ins>
                    <w:ins w:id="22610" w:author="Ritu Kamra" w:date="2021-09-27T17:43:00Z">
                      <w:r w:rsidR="00054F74" w:rsidRPr="005858C1">
                        <w:rPr>
                          <w:rFonts w:ascii="Verdana" w:eastAsia="Verdana" w:hAnsi="Verdana" w:cs="Verdana"/>
                          <w:b/>
                          <w:bCs/>
                          <w:color w:val="0F0E0E"/>
                          <w:kern w:val="24"/>
                          <w:sz w:val="20"/>
                          <w:szCs w:val="20"/>
                          <w:lang w:val="en-US"/>
                        </w:rPr>
                        <w:t>8</w:t>
                      </w:r>
                    </w:ins>
                    <w:r w:rsidRPr="005858C1">
                      <w:rPr>
                        <w:rFonts w:ascii="Verdana" w:eastAsia="Verdana" w:hAnsi="Verdana" w:cs="Verdana"/>
                        <w:b/>
                        <w:bCs/>
                        <w:color w:val="0F0E0E"/>
                        <w:kern w:val="24"/>
                        <w:sz w:val="20"/>
                        <w:szCs w:val="20"/>
                        <w:lang w:val="en-US"/>
                      </w:rPr>
                      <w:t xml:space="preserve">: India Epoxy Resin </w:t>
                    </w:r>
                    <w:ins w:id="22611" w:author="Ritu Kamra" w:date="2021-09-27T20:26:00Z">
                      <w:r w:rsidR="002F65E2" w:rsidRPr="005858C1">
                        <w:rPr>
                          <w:rFonts w:ascii="Verdana" w:eastAsia="Verdana" w:hAnsi="Verdana" w:cs="Verdana"/>
                          <w:b/>
                          <w:bCs/>
                          <w:color w:val="0F0E0E"/>
                          <w:kern w:val="24"/>
                          <w:sz w:val="20"/>
                          <w:szCs w:val="20"/>
                          <w:lang w:val="en-US"/>
                        </w:rPr>
                        <w:t>Demand</w:t>
                      </w:r>
                    </w:ins>
                    <w:del w:id="22612" w:author="Ritu Kamra" w:date="2021-09-27T20:26:00Z">
                      <w:r w:rsidRPr="005858C1" w:rsidDel="002F65E2">
                        <w:rPr>
                          <w:rFonts w:ascii="Verdana" w:eastAsia="Verdana" w:hAnsi="Verdana" w:cs="Verdana"/>
                          <w:b/>
                          <w:bCs/>
                          <w:color w:val="0F0E0E"/>
                          <w:kern w:val="24"/>
                          <w:sz w:val="20"/>
                          <w:szCs w:val="20"/>
                          <w:lang w:val="en-US"/>
                        </w:rPr>
                        <w:delText>Market Share</w:delText>
                      </w:r>
                    </w:del>
                    <w:r w:rsidRPr="005858C1">
                      <w:rPr>
                        <w:rFonts w:ascii="Verdana" w:eastAsia="Verdana" w:hAnsi="Verdana" w:cs="Verdana"/>
                        <w:b/>
                        <w:bCs/>
                        <w:color w:val="0F0E0E"/>
                        <w:kern w:val="24"/>
                        <w:sz w:val="20"/>
                        <w:szCs w:val="20"/>
                        <w:lang w:val="en-US"/>
                      </w:rPr>
                      <w:t xml:space="preserve">, By </w:t>
                    </w:r>
                    <w:del w:id="22613" w:author="Neeshu Bhadauriya" w:date="2021-09-27T15:18:00Z">
                      <w:r w:rsidRPr="005858C1" w:rsidDel="00A90495">
                        <w:rPr>
                          <w:rFonts w:ascii="Verdana" w:eastAsia="Verdana" w:hAnsi="Verdana" w:cs="Verdana"/>
                          <w:b/>
                          <w:bCs/>
                          <w:color w:val="0F0E0E"/>
                          <w:kern w:val="24"/>
                          <w:sz w:val="20"/>
                          <w:szCs w:val="20"/>
                          <w:lang w:val="en-US"/>
                        </w:rPr>
                        <w:delText>Grade</w:delText>
                      </w:r>
                    </w:del>
                    <w:ins w:id="22614" w:author="Neeshu Bhadauriya" w:date="2021-09-27T15:19:00Z">
                      <w:r w:rsidR="00A90495" w:rsidRPr="005858C1">
                        <w:rPr>
                          <w:rFonts w:ascii="Verdana" w:eastAsia="Verdana" w:hAnsi="Verdana" w:cs="Verdana"/>
                          <w:b/>
                          <w:bCs/>
                          <w:color w:val="0F0E0E"/>
                          <w:kern w:val="24"/>
                          <w:sz w:val="20"/>
                          <w:szCs w:val="20"/>
                          <w:lang w:val="en-US"/>
                        </w:rPr>
                        <w:t>Grade</w:t>
                      </w:r>
                    </w:ins>
                    <w:r w:rsidRPr="005858C1">
                      <w:rPr>
                        <w:rFonts w:ascii="Verdana" w:eastAsia="Verdana" w:hAnsi="Verdana" w:cs="Verdana"/>
                        <w:b/>
                        <w:bCs/>
                        <w:color w:val="0F0E0E"/>
                        <w:kern w:val="24"/>
                        <w:sz w:val="20"/>
                        <w:szCs w:val="20"/>
                        <w:lang w:val="en-US"/>
                      </w:rPr>
                      <w:t>, By Volume, 2015–2030F</w:t>
                    </w:r>
                  </w:p>
                </w:txbxContent>
              </v:textbox>
            </v:shape>
          </w:pict>
        </w:r>
      </w:del>
      <w:ins w:id="22615" w:author="Neeshu Bhadauriya" w:date="2021-09-27T15:44:00Z">
        <w:del w:id="22616" w:author="Hardik Malhotra" w:date="2021-09-30T23:33:00Z">
          <w:r w:rsidR="00F432EB" w:rsidRPr="00F432EB" w:rsidDel="00015378">
            <w:rPr>
              <w:rFonts w:ascii="Verdana" w:eastAsia="Verdana" w:hAnsi="Verdana" w:cs="Verdana"/>
              <w:b/>
              <w:bCs/>
              <w:color w:val="000000"/>
              <w:kern w:val="24"/>
              <w:sz w:val="20"/>
              <w:szCs w:val="20"/>
              <w:rPrChange w:id="22617" w:author="Neeshu Bhadauriya" w:date="2021-09-27T15:44:00Z">
                <w:rPr>
                  <w:rFonts w:ascii="Arial" w:eastAsia="Arial" w:hAnsi="Arial" w:cs="Arial"/>
                  <w:sz w:val="24"/>
                  <w:szCs w:val="24"/>
                </w:rPr>
              </w:rPrChange>
            </w:rPr>
            <w:delText>3.2.2.2.</w:delText>
          </w:r>
        </w:del>
      </w:ins>
      <w:del w:id="22618" w:author="Hardik Malhotra" w:date="2021-09-30T23:33:00Z">
        <w:r w:rsidR="007379EA" w:rsidRPr="00F432EB" w:rsidDel="00015378">
          <w:rPr>
            <w:rFonts w:ascii="Verdana" w:eastAsia="Verdana" w:hAnsi="Verdana" w:cs="Verdana"/>
            <w:b/>
            <w:bCs/>
            <w:color w:val="000000"/>
            <w:kern w:val="24"/>
            <w:sz w:val="20"/>
            <w:szCs w:val="20"/>
            <w:rPrChange w:id="22619" w:author="Neeshu Bhadauriya" w:date="2021-09-27T15:44:00Z">
              <w:rPr>
                <w:rFonts w:ascii="Arial" w:eastAsia="Arial" w:hAnsi="Arial" w:cs="Arial"/>
                <w:sz w:val="24"/>
                <w:szCs w:val="24"/>
              </w:rPr>
            </w:rPrChange>
          </w:rPr>
          <w:delText xml:space="preserve"> </w:delText>
        </w:r>
      </w:del>
    </w:p>
    <w:p w14:paraId="1F605A94" w14:textId="014B67E0" w:rsidR="007379EA" w:rsidRPr="000F4A06" w:rsidDel="00015378" w:rsidRDefault="000F4A06">
      <w:pPr>
        <w:spacing w:line="360" w:lineRule="auto"/>
        <w:jc w:val="both"/>
        <w:rPr>
          <w:del w:id="22620" w:author="Hardik Malhotra" w:date="2021-09-30T23:33:00Z"/>
          <w:rFonts w:ascii="Verdana" w:eastAsia="Verdana" w:hAnsi="Verdana" w:cs="Verdana"/>
          <w:b/>
          <w:bCs/>
          <w:color w:val="000000"/>
          <w:kern w:val="24"/>
          <w:sz w:val="20"/>
          <w:szCs w:val="20"/>
          <w:rPrChange w:id="22621" w:author="Ritu Kamra" w:date="2021-09-24T17:39:00Z">
            <w:rPr>
              <w:del w:id="22622" w:author="Hardik Malhotra" w:date="2021-09-30T23:33:00Z"/>
              <w:rFonts w:ascii="Arial" w:eastAsia="Arial" w:hAnsi="Arial" w:cs="Arial"/>
              <w:sz w:val="24"/>
              <w:szCs w:val="24"/>
            </w:rPr>
          </w:rPrChange>
        </w:rPr>
      </w:pPr>
      <w:ins w:id="22623" w:author="Ritu Kamra" w:date="2021-09-24T17:39:00Z">
        <w:del w:id="22624" w:author="Hardik Malhotra" w:date="2021-09-30T23:33:00Z">
          <w:r w:rsidRPr="00984BAB" w:rsidDel="00015378">
            <w:rPr>
              <w:rFonts w:ascii="Verdana" w:eastAsia="Verdana" w:hAnsi="Verdana" w:cs="Verdana"/>
              <w:b/>
              <w:bCs/>
              <w:color w:val="000000"/>
              <w:kern w:val="24"/>
              <w:sz w:val="20"/>
              <w:szCs w:val="20"/>
            </w:rPr>
            <w:delText>3.2.1.4.2.</w:delText>
          </w:r>
          <w:r w:rsidRPr="00AE05DC" w:rsidDel="00015378">
            <w:rPr>
              <w:rFonts w:ascii="Verdana" w:eastAsia="Verdana" w:hAnsi="Verdana" w:cs="Verdana"/>
              <w:b/>
              <w:bCs/>
              <w:color w:val="000000"/>
              <w:kern w:val="24"/>
              <w:sz w:val="20"/>
              <w:szCs w:val="20"/>
            </w:rPr>
            <w:delText xml:space="preserve"> Demand By Type</w:delText>
          </w:r>
        </w:del>
      </w:ins>
      <w:ins w:id="22625" w:author="Neeshu Bhadauriya" w:date="2021-09-27T21:41:00Z">
        <w:del w:id="22626" w:author="Hardik Malhotra" w:date="2021-09-30T23:33:00Z">
          <w:r w:rsidR="005C3363" w:rsidDel="00015378">
            <w:rPr>
              <w:rFonts w:ascii="Verdana" w:eastAsia="Verdana" w:hAnsi="Verdana" w:cs="Verdana"/>
              <w:b/>
              <w:bCs/>
              <w:color w:val="000000"/>
              <w:kern w:val="24"/>
              <w:sz w:val="20"/>
              <w:szCs w:val="20"/>
            </w:rPr>
            <w:delText>Grade</w:delText>
          </w:r>
        </w:del>
      </w:ins>
      <w:ins w:id="22627" w:author="Ritu Kamra" w:date="2021-09-24T17:39:00Z">
        <w:del w:id="22628" w:author="Hardik Malhotra" w:date="2021-09-30T23:33:00Z">
          <w:r w:rsidRPr="00AE05DC" w:rsidDel="00015378">
            <w:rPr>
              <w:rFonts w:ascii="Verdana" w:eastAsia="Verdana" w:hAnsi="Verdana" w:cs="Verdana"/>
              <w:b/>
              <w:bCs/>
              <w:color w:val="000000"/>
              <w:kern w:val="24"/>
              <w:sz w:val="20"/>
              <w:szCs w:val="20"/>
            </w:rPr>
            <w:delText xml:space="preserve"> </w:delText>
          </w:r>
        </w:del>
      </w:ins>
      <w:del w:id="22629" w:author="Hardik Malhotra" w:date="2021-09-30T23:33:00Z">
        <w:r w:rsidR="007379EA" w:rsidRPr="007379EA" w:rsidDel="00015378">
          <w:rPr>
            <w:rFonts w:ascii="Arial" w:eastAsia="Arial" w:hAnsi="Arial" w:cs="Arial"/>
            <w:sz w:val="24"/>
            <w:szCs w:val="24"/>
          </w:rPr>
          <w:delText xml:space="preserve"> </w:delText>
        </w:r>
      </w:del>
    </w:p>
    <w:p w14:paraId="2F803B13" w14:textId="0C81ED99" w:rsidR="007379EA" w:rsidDel="00015378" w:rsidRDefault="007379EA" w:rsidP="007379EA">
      <w:pPr>
        <w:spacing w:line="360" w:lineRule="auto"/>
        <w:jc w:val="both"/>
        <w:rPr>
          <w:del w:id="22630" w:author="Hardik Malhotra" w:date="2021-09-30T23:33:00Z"/>
          <w:rFonts w:ascii="Arial" w:eastAsia="Arial" w:hAnsi="Arial" w:cs="Arial"/>
          <w:sz w:val="24"/>
          <w:szCs w:val="24"/>
        </w:rPr>
      </w:pPr>
      <w:del w:id="22631" w:author="Hardik Malhotra" w:date="2021-09-30T23:33:00Z">
        <w:r w:rsidRPr="007379EA" w:rsidDel="00015378">
          <w:rPr>
            <w:rFonts w:ascii="Arial" w:eastAsia="Arial" w:hAnsi="Arial" w:cs="Arial"/>
            <w:noProof/>
            <w:sz w:val="24"/>
            <w:szCs w:val="24"/>
          </w:rPr>
          <w:drawing>
            <wp:inline distT="0" distB="0" distL="0" distR="0" wp14:anchorId="2D98630B" wp14:editId="1E74E155">
              <wp:extent cx="6457950" cy="3514725"/>
              <wp:effectExtent l="0" t="0" r="0" b="0"/>
              <wp:docPr id="1037" name="Chart 1037">
                <a:extLst xmlns:a="http://schemas.openxmlformats.org/drawingml/2006/main">
                  <a:ext uri="{FF2B5EF4-FFF2-40B4-BE49-F238E27FC236}">
                    <a16:creationId xmlns:a16="http://schemas.microsoft.com/office/drawing/2014/main" id="{ECD7954C-F609-4FE6-81D4-49F0FE2B13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del>
    </w:p>
    <w:p w14:paraId="2069D19F" w14:textId="6F84B0E0" w:rsidR="0069120A" w:rsidDel="00015378" w:rsidRDefault="0069120A" w:rsidP="007379EA">
      <w:pPr>
        <w:spacing w:line="360" w:lineRule="auto"/>
        <w:jc w:val="both"/>
        <w:rPr>
          <w:ins w:id="22632" w:author="Dilip Kumar" w:date="2021-09-25T12:20:00Z"/>
          <w:del w:id="22633" w:author="Hardik Malhotra" w:date="2021-09-30T23:33:00Z"/>
          <w:rFonts w:ascii="Arial" w:eastAsia="Arial" w:hAnsi="Arial" w:cs="Arial"/>
          <w:sz w:val="24"/>
          <w:szCs w:val="24"/>
        </w:rPr>
        <w:sectPr w:rsidR="0069120A" w:rsidDel="00015378"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22634" w:author="Hardik Malhotra" w:date="2021-09-30T12:48:00Z">
            <w:sectPr w:rsidR="0069120A" w:rsidDel="00015378" w:rsidSect="00AF4AFC">
              <w:pgMar w:top="1134" w:right="836" w:bottom="630" w:left="900" w:header="708" w:footer="708" w:gutter="0"/>
            </w:sectPr>
          </w:sectPrChange>
        </w:sectPr>
      </w:pPr>
    </w:p>
    <w:p w14:paraId="2BC1D1E5" w14:textId="2EDA4605" w:rsidR="007379EA" w:rsidRPr="00BB3600" w:rsidDel="005A2F9B" w:rsidRDefault="007379EA" w:rsidP="007379EA">
      <w:pPr>
        <w:spacing w:line="360" w:lineRule="auto"/>
        <w:jc w:val="both"/>
        <w:rPr>
          <w:del w:id="22635" w:author="Hardik Malhotra" w:date="2021-09-30T12:28:00Z"/>
          <w:rFonts w:ascii="Arial" w:eastAsia="Arial" w:hAnsi="Arial" w:cs="Arial"/>
          <w:color w:val="FF0000"/>
          <w:sz w:val="24"/>
          <w:szCs w:val="24"/>
          <w:rPrChange w:id="22636" w:author="Hardik Malhotra" w:date="2021-09-29T19:13:00Z">
            <w:rPr>
              <w:del w:id="22637" w:author="Hardik Malhotra" w:date="2021-09-30T12:28:00Z"/>
              <w:rFonts w:ascii="Arial" w:eastAsia="Arial" w:hAnsi="Arial" w:cs="Arial"/>
              <w:sz w:val="24"/>
              <w:szCs w:val="24"/>
            </w:rPr>
          </w:rPrChange>
        </w:rPr>
      </w:pPr>
      <w:del w:id="22638" w:author="Hardik Malhotra" w:date="2021-09-30T12:28:00Z">
        <w:r w:rsidRPr="00BB3600" w:rsidDel="005A2F9B">
          <w:rPr>
            <w:rFonts w:ascii="Arial" w:eastAsia="Arial" w:hAnsi="Arial" w:cs="Arial"/>
            <w:color w:val="FF0000"/>
            <w:sz w:val="24"/>
            <w:szCs w:val="24"/>
            <w:rPrChange w:id="22639" w:author="Hardik Malhotra" w:date="2021-09-29T19:13:00Z">
              <w:rPr>
                <w:rFonts w:ascii="Arial" w:eastAsia="Arial" w:hAnsi="Arial" w:cs="Arial"/>
                <w:sz w:val="24"/>
                <w:szCs w:val="24"/>
              </w:rPr>
            </w:rPrChange>
          </w:rPr>
          <w:delText xml:space="preserve">Liquid Epoxy resin </w:delText>
        </w:r>
      </w:del>
      <w:ins w:id="22640" w:author="Supreet Mathaun" w:date="2021-09-24T10:01:00Z">
        <w:del w:id="22641" w:author="Hardik Malhotra" w:date="2021-09-30T12:28:00Z">
          <w:r w:rsidR="001A500E" w:rsidRPr="00BB3600" w:rsidDel="005A2F9B">
            <w:rPr>
              <w:rFonts w:ascii="Arial" w:eastAsia="Arial" w:hAnsi="Arial" w:cs="Arial"/>
              <w:color w:val="FF0000"/>
              <w:sz w:val="24"/>
              <w:szCs w:val="24"/>
              <w:rPrChange w:id="22642" w:author="Hardik Malhotra" w:date="2021-09-29T19:13:00Z">
                <w:rPr>
                  <w:rFonts w:ascii="Arial" w:eastAsia="Arial" w:hAnsi="Arial" w:cs="Arial"/>
                  <w:sz w:val="24"/>
                  <w:szCs w:val="24"/>
                </w:rPr>
              </w:rPrChange>
            </w:rPr>
            <w:delText xml:space="preserve">is </w:delText>
          </w:r>
        </w:del>
      </w:ins>
      <w:del w:id="22643" w:author="Hardik Malhotra" w:date="2021-09-30T12:28:00Z">
        <w:r w:rsidRPr="00BB3600" w:rsidDel="005A2F9B">
          <w:rPr>
            <w:rFonts w:ascii="Arial" w:eastAsia="Arial" w:hAnsi="Arial" w:cs="Arial"/>
            <w:color w:val="FF0000"/>
            <w:sz w:val="24"/>
            <w:szCs w:val="24"/>
            <w:rPrChange w:id="22644" w:author="Hardik Malhotra" w:date="2021-09-29T19:13:00Z">
              <w:rPr>
                <w:rFonts w:ascii="Arial" w:eastAsia="Arial" w:hAnsi="Arial" w:cs="Arial"/>
                <w:sz w:val="24"/>
                <w:szCs w:val="24"/>
              </w:rPr>
            </w:rPrChange>
          </w:rPr>
          <w:delText>widely used in various fields</w:delText>
        </w:r>
      </w:del>
      <w:ins w:id="22645" w:author="Supreet Mathaun" w:date="2021-09-24T10:02:00Z">
        <w:del w:id="22646" w:author="Hardik Malhotra" w:date="2021-09-30T12:28:00Z">
          <w:r w:rsidR="001A500E" w:rsidRPr="00BB3600" w:rsidDel="005A2F9B">
            <w:rPr>
              <w:rFonts w:ascii="Arial" w:eastAsia="Arial" w:hAnsi="Arial" w:cs="Arial"/>
              <w:color w:val="FF0000"/>
              <w:sz w:val="24"/>
              <w:szCs w:val="24"/>
              <w:rPrChange w:id="22647" w:author="Hardik Malhotra" w:date="2021-09-29T19:13:00Z">
                <w:rPr>
                  <w:rFonts w:ascii="Arial" w:eastAsia="Arial" w:hAnsi="Arial" w:cs="Arial"/>
                  <w:sz w:val="24"/>
                  <w:szCs w:val="24"/>
                </w:rPr>
              </w:rPrChange>
            </w:rPr>
            <w:delText xml:space="preserve"> and</w:delText>
          </w:r>
        </w:del>
      </w:ins>
      <w:del w:id="22648" w:author="Hardik Malhotra" w:date="2021-09-30T12:28:00Z">
        <w:r w:rsidRPr="00BB3600" w:rsidDel="005A2F9B">
          <w:rPr>
            <w:rFonts w:ascii="Arial" w:eastAsia="Arial" w:hAnsi="Arial" w:cs="Arial"/>
            <w:color w:val="FF0000"/>
            <w:sz w:val="24"/>
            <w:szCs w:val="24"/>
            <w:rPrChange w:id="22649" w:author="Hardik Malhotra" w:date="2021-09-29T19:13:00Z">
              <w:rPr>
                <w:rFonts w:ascii="Arial" w:eastAsia="Arial" w:hAnsi="Arial" w:cs="Arial"/>
                <w:sz w:val="24"/>
                <w:szCs w:val="24"/>
              </w:rPr>
            </w:rPrChange>
          </w:rPr>
          <w:delText xml:space="preserve">, </w:delText>
        </w:r>
        <w:r w:rsidRPr="00BB3600" w:rsidDel="005A2F9B">
          <w:rPr>
            <w:rFonts w:ascii="Arial" w:eastAsia="Arial" w:hAnsi="Arial" w:cs="Arial"/>
            <w:color w:val="FF0000"/>
            <w:sz w:val="24"/>
            <w:szCs w:val="24"/>
            <w:lang w:val="en-US"/>
            <w:rPrChange w:id="22650" w:author="Hardik Malhotra" w:date="2021-09-29T19:13:00Z">
              <w:rPr>
                <w:rFonts w:ascii="Arial" w:eastAsia="Arial" w:hAnsi="Arial" w:cs="Arial"/>
                <w:sz w:val="24"/>
                <w:szCs w:val="24"/>
                <w:lang w:val="en-US"/>
              </w:rPr>
            </w:rPrChange>
          </w:rPr>
          <w:delText xml:space="preserve">the rapid growth in the Indian paints and coatings industry (mainly automotive and industrial coatings) is expected to propel the growth of the epoxy resins market during the forecast period.. Epoxy resins based on the diglycidylether of bisphenol A (DGEBA) are most commonly used in formulations for adhesives, coatings, laminates, and encapsulants. </w:delText>
        </w:r>
      </w:del>
    </w:p>
    <w:p w14:paraId="459DF929" w14:textId="2A03249C" w:rsidR="007379EA" w:rsidRPr="00BB3600" w:rsidDel="005A2F9B" w:rsidRDefault="007379EA" w:rsidP="007379EA">
      <w:pPr>
        <w:spacing w:line="360" w:lineRule="auto"/>
        <w:jc w:val="both"/>
        <w:rPr>
          <w:del w:id="22651" w:author="Hardik Malhotra" w:date="2021-09-30T12:28:00Z"/>
          <w:rFonts w:ascii="Arial" w:eastAsia="Arial" w:hAnsi="Arial" w:cs="Arial"/>
          <w:color w:val="FF0000"/>
          <w:sz w:val="24"/>
          <w:szCs w:val="24"/>
          <w:rPrChange w:id="22652" w:author="Hardik Malhotra" w:date="2021-09-29T19:13:00Z">
            <w:rPr>
              <w:del w:id="22653" w:author="Hardik Malhotra" w:date="2021-09-30T12:28:00Z"/>
              <w:rFonts w:ascii="Arial" w:eastAsia="Arial" w:hAnsi="Arial" w:cs="Arial"/>
              <w:sz w:val="24"/>
              <w:szCs w:val="24"/>
            </w:rPr>
          </w:rPrChange>
        </w:rPr>
      </w:pPr>
      <w:del w:id="22654" w:author="Hardik Malhotra" w:date="2021-09-30T12:28:00Z">
        <w:r w:rsidRPr="00BB3600" w:rsidDel="005A2F9B">
          <w:rPr>
            <w:rFonts w:ascii="Arial" w:eastAsia="Arial" w:hAnsi="Arial" w:cs="Arial"/>
            <w:color w:val="FF0000"/>
            <w:sz w:val="24"/>
            <w:szCs w:val="24"/>
            <w:lang w:val="en-US"/>
            <w:rPrChange w:id="22655" w:author="Hardik Malhotra" w:date="2021-09-29T19:13:00Z">
              <w:rPr>
                <w:rFonts w:ascii="Arial" w:eastAsia="Arial" w:hAnsi="Arial" w:cs="Arial"/>
                <w:sz w:val="24"/>
                <w:szCs w:val="24"/>
                <w:lang w:val="en-US"/>
              </w:rPr>
            </w:rPrChange>
          </w:rPr>
          <w:delText>Solid epoxy resins are thermosetting materials that come in a solid form. Solid resins are recommended for can and coil coatings, functional coatings, powder coatings, protective coatings, rebars and wire enamels</w:delText>
        </w:r>
      </w:del>
      <w:ins w:id="22656" w:author="Supreet Mathaun" w:date="2021-09-24T10:15:00Z">
        <w:del w:id="22657" w:author="Hardik Malhotra" w:date="2021-09-30T12:28:00Z">
          <w:r w:rsidR="00266F57" w:rsidRPr="00BB3600" w:rsidDel="005A2F9B">
            <w:rPr>
              <w:rFonts w:ascii="Arial" w:eastAsia="Arial" w:hAnsi="Arial" w:cs="Arial"/>
              <w:color w:val="FF0000"/>
              <w:sz w:val="24"/>
              <w:szCs w:val="24"/>
              <w:lang w:val="en-US"/>
              <w:rPrChange w:id="22658" w:author="Hardik Malhotra" w:date="2021-09-29T19:13:00Z">
                <w:rPr>
                  <w:rFonts w:ascii="Arial" w:eastAsia="Arial" w:hAnsi="Arial" w:cs="Arial"/>
                  <w:sz w:val="24"/>
                  <w:szCs w:val="24"/>
                  <w:lang w:val="en-US"/>
                </w:rPr>
              </w:rPrChange>
            </w:rPr>
            <w:delText>.</w:delText>
          </w:r>
        </w:del>
      </w:ins>
      <w:del w:id="22659" w:author="Hardik Malhotra" w:date="2021-09-30T12:28:00Z">
        <w:r w:rsidRPr="00BB3600" w:rsidDel="005A2F9B">
          <w:rPr>
            <w:rFonts w:ascii="Arial" w:eastAsia="Arial" w:hAnsi="Arial" w:cs="Arial"/>
            <w:color w:val="FF0000"/>
            <w:sz w:val="24"/>
            <w:szCs w:val="24"/>
            <w:lang w:val="en-US"/>
            <w:rPrChange w:id="22660" w:author="Hardik Malhotra" w:date="2021-09-29T19:13:00Z">
              <w:rPr>
                <w:rFonts w:ascii="Arial" w:eastAsia="Arial" w:hAnsi="Arial" w:cs="Arial"/>
                <w:sz w:val="24"/>
                <w:szCs w:val="24"/>
                <w:lang w:val="en-US"/>
              </w:rPr>
            </w:rPrChange>
          </w:rPr>
          <w:delText xml:space="preserve"> The </w:delText>
        </w:r>
      </w:del>
      <w:ins w:id="22661" w:author="Supreet Mathaun" w:date="2021-09-24T10:23:00Z">
        <w:del w:id="22662" w:author="Hardik Malhotra" w:date="2021-09-30T12:28:00Z">
          <w:r w:rsidR="00266F57" w:rsidRPr="00BB3600" w:rsidDel="005A2F9B">
            <w:rPr>
              <w:rFonts w:ascii="Arial" w:eastAsia="Arial" w:hAnsi="Arial" w:cs="Arial"/>
              <w:color w:val="FF0000"/>
              <w:sz w:val="24"/>
              <w:szCs w:val="24"/>
              <w:lang w:val="en-US"/>
              <w:rPrChange w:id="22663" w:author="Hardik Malhotra" w:date="2021-09-29T19:13:00Z">
                <w:rPr>
                  <w:rFonts w:ascii="Arial" w:eastAsia="Arial" w:hAnsi="Arial" w:cs="Arial"/>
                  <w:sz w:val="24"/>
                  <w:szCs w:val="24"/>
                  <w:lang w:val="en-US"/>
                </w:rPr>
              </w:rPrChange>
            </w:rPr>
            <w:delText xml:space="preserve">It’s </w:delText>
          </w:r>
        </w:del>
      </w:ins>
      <w:del w:id="22664" w:author="Hardik Malhotra" w:date="2021-09-30T12:28:00Z">
        <w:r w:rsidRPr="00BB3600" w:rsidDel="005A2F9B">
          <w:rPr>
            <w:rFonts w:ascii="Arial" w:eastAsia="Arial" w:hAnsi="Arial" w:cs="Arial"/>
            <w:color w:val="FF0000"/>
            <w:sz w:val="24"/>
            <w:szCs w:val="24"/>
            <w:lang w:val="en-US"/>
            <w:rPrChange w:id="22665" w:author="Hardik Malhotra" w:date="2021-09-29T19:13:00Z">
              <w:rPr>
                <w:rFonts w:ascii="Arial" w:eastAsia="Arial" w:hAnsi="Arial" w:cs="Arial"/>
                <w:sz w:val="24"/>
                <w:szCs w:val="24"/>
                <w:lang w:val="en-US"/>
              </w:rPr>
            </w:rPrChange>
          </w:rPr>
          <w:delText xml:space="preserve">growth of  it is mainly related to rising </w:delText>
        </w:r>
      </w:del>
      <w:ins w:id="22666" w:author="Supreet Mathaun" w:date="2021-09-24T10:24:00Z">
        <w:del w:id="22667" w:author="Hardik Malhotra" w:date="2021-09-30T12:28:00Z">
          <w:r w:rsidR="00266F57" w:rsidRPr="00BB3600" w:rsidDel="005A2F9B">
            <w:rPr>
              <w:rFonts w:ascii="Arial" w:eastAsia="Arial" w:hAnsi="Arial" w:cs="Arial"/>
              <w:color w:val="FF0000"/>
              <w:sz w:val="24"/>
              <w:szCs w:val="24"/>
              <w:lang w:val="en-US"/>
              <w:rPrChange w:id="22668" w:author="Hardik Malhotra" w:date="2021-09-29T19:13:00Z">
                <w:rPr>
                  <w:rFonts w:ascii="Arial" w:eastAsia="Arial" w:hAnsi="Arial" w:cs="Arial"/>
                  <w:sz w:val="24"/>
                  <w:szCs w:val="24"/>
                  <w:lang w:val="en-US"/>
                </w:rPr>
              </w:rPrChange>
            </w:rPr>
            <w:delText xml:space="preserve">rise </w:delText>
          </w:r>
        </w:del>
      </w:ins>
      <w:del w:id="22669" w:author="Hardik Malhotra" w:date="2021-09-30T12:28:00Z">
        <w:r w:rsidRPr="00BB3600" w:rsidDel="005A2F9B">
          <w:rPr>
            <w:rFonts w:ascii="Arial" w:eastAsia="Arial" w:hAnsi="Arial" w:cs="Arial"/>
            <w:color w:val="FF0000"/>
            <w:sz w:val="24"/>
            <w:szCs w:val="24"/>
            <w:lang w:val="en-US"/>
            <w:rPrChange w:id="22670" w:author="Hardik Malhotra" w:date="2021-09-29T19:13:00Z">
              <w:rPr>
                <w:rFonts w:ascii="Arial" w:eastAsia="Arial" w:hAnsi="Arial" w:cs="Arial"/>
                <w:sz w:val="24"/>
                <w:szCs w:val="24"/>
                <w:lang w:val="en-US"/>
              </w:rPr>
            </w:rPrChange>
          </w:rPr>
          <w:delText>in the construction industry and increased industrial growth. The Indian Solid Epoxy Resin Market is projected to grow at a CAGR of around 5-6% during the forecast period from 2021 to 2030.</w:delText>
        </w:r>
      </w:del>
    </w:p>
    <w:p w14:paraId="6B099973" w14:textId="7AFA4356" w:rsidR="0069120A" w:rsidRPr="00BB3600" w:rsidDel="005A2F9B" w:rsidRDefault="007379EA" w:rsidP="007379EA">
      <w:pPr>
        <w:spacing w:line="360" w:lineRule="auto"/>
        <w:jc w:val="both"/>
        <w:rPr>
          <w:ins w:id="22671" w:author="Ritu Kamra" w:date="2021-09-27T17:13:00Z"/>
          <w:del w:id="22672" w:author="Hardik Malhotra" w:date="2021-09-30T12:28:00Z"/>
          <w:rFonts w:ascii="Arial" w:eastAsia="Arial" w:hAnsi="Arial" w:cs="Arial"/>
          <w:color w:val="FF0000"/>
          <w:sz w:val="24"/>
          <w:szCs w:val="24"/>
          <w:lang w:val="en-US"/>
          <w:rPrChange w:id="22673" w:author="Hardik Malhotra" w:date="2021-09-29T19:13:00Z">
            <w:rPr>
              <w:ins w:id="22674" w:author="Ritu Kamra" w:date="2021-09-27T17:13:00Z"/>
              <w:del w:id="22675" w:author="Hardik Malhotra" w:date="2021-09-30T12:28:00Z"/>
              <w:rFonts w:ascii="Arial" w:eastAsia="Arial" w:hAnsi="Arial" w:cs="Arial"/>
              <w:sz w:val="24"/>
              <w:szCs w:val="24"/>
              <w:lang w:val="en-US"/>
            </w:rPr>
          </w:rPrChange>
        </w:rPr>
      </w:pPr>
      <w:del w:id="22676" w:author="Hardik Malhotra" w:date="2021-09-30T12:28:00Z">
        <w:r w:rsidRPr="00BB3600" w:rsidDel="005A2F9B">
          <w:rPr>
            <w:rFonts w:ascii="Arial" w:eastAsia="Arial" w:hAnsi="Arial" w:cs="Arial"/>
            <w:color w:val="FF0000"/>
            <w:sz w:val="24"/>
            <w:szCs w:val="24"/>
            <w:lang w:val="en-US"/>
            <w:rPrChange w:id="22677" w:author="Hardik Malhotra" w:date="2021-09-29T19:13:00Z">
              <w:rPr>
                <w:rFonts w:ascii="Arial" w:eastAsia="Arial" w:hAnsi="Arial" w:cs="Arial"/>
                <w:sz w:val="24"/>
                <w:szCs w:val="24"/>
                <w:lang w:val="en-US"/>
              </w:rPr>
            </w:rPrChange>
          </w:rPr>
          <w:delText xml:space="preserve">Standard semi-solid EPN resin </w:delText>
        </w:r>
      </w:del>
      <w:ins w:id="22678" w:author="Supreet Mathaun" w:date="2021-09-24T10:24:00Z">
        <w:del w:id="22679" w:author="Hardik Malhotra" w:date="2021-09-30T12:28:00Z">
          <w:r w:rsidR="00266F57" w:rsidRPr="00BB3600" w:rsidDel="005A2F9B">
            <w:rPr>
              <w:rFonts w:ascii="Arial" w:eastAsia="Arial" w:hAnsi="Arial" w:cs="Arial"/>
              <w:color w:val="FF0000"/>
              <w:sz w:val="24"/>
              <w:szCs w:val="24"/>
              <w:lang w:val="en-US"/>
              <w:rPrChange w:id="22680" w:author="Hardik Malhotra" w:date="2021-09-29T19:13:00Z">
                <w:rPr>
                  <w:rFonts w:ascii="Arial" w:eastAsia="Arial" w:hAnsi="Arial" w:cs="Arial"/>
                  <w:sz w:val="24"/>
                  <w:szCs w:val="24"/>
                  <w:lang w:val="en-US"/>
                </w:rPr>
              </w:rPrChange>
            </w:rPr>
            <w:delText xml:space="preserve">is </w:delText>
          </w:r>
        </w:del>
      </w:ins>
      <w:del w:id="22681" w:author="Hardik Malhotra" w:date="2021-09-30T12:28:00Z">
        <w:r w:rsidRPr="00BB3600" w:rsidDel="005A2F9B">
          <w:rPr>
            <w:rFonts w:ascii="Arial" w:eastAsia="Arial" w:hAnsi="Arial" w:cs="Arial"/>
            <w:color w:val="FF0000"/>
            <w:sz w:val="24"/>
            <w:szCs w:val="24"/>
            <w:lang w:val="en-US"/>
            <w:rPrChange w:id="22682" w:author="Hardik Malhotra" w:date="2021-09-29T19:13:00Z">
              <w:rPr>
                <w:rFonts w:ascii="Arial" w:eastAsia="Arial" w:hAnsi="Arial" w:cs="Arial"/>
                <w:sz w:val="24"/>
                <w:szCs w:val="24"/>
                <w:lang w:val="en-US"/>
              </w:rPr>
            </w:rPrChange>
          </w:rPr>
          <w:delText xml:space="preserve">recommended for composites, electrical, chemical resistant </w:delText>
        </w:r>
      </w:del>
      <w:del w:id="22683" w:author="Hardik Malhotra" w:date="2021-09-29T19:13:00Z">
        <w:r w:rsidRPr="00BB3600" w:rsidDel="00BB3600">
          <w:rPr>
            <w:rFonts w:ascii="Arial" w:eastAsia="Arial" w:hAnsi="Arial" w:cs="Arial"/>
            <w:color w:val="FF0000"/>
            <w:sz w:val="24"/>
            <w:szCs w:val="24"/>
            <w:lang w:val="en-US"/>
            <w:rPrChange w:id="22684" w:author="Hardik Malhotra" w:date="2021-09-29T19:13:00Z">
              <w:rPr>
                <w:rFonts w:ascii="Arial" w:eastAsia="Arial" w:hAnsi="Arial" w:cs="Arial"/>
                <w:sz w:val="24"/>
                <w:szCs w:val="24"/>
                <w:lang w:val="en-US"/>
              </w:rPr>
            </w:rPrChange>
          </w:rPr>
          <w:delText>coatings</w:delText>
        </w:r>
      </w:del>
      <w:del w:id="22685" w:author="Hardik Malhotra" w:date="2021-09-30T12:28:00Z">
        <w:r w:rsidRPr="00BB3600" w:rsidDel="005A2F9B">
          <w:rPr>
            <w:rFonts w:ascii="Arial" w:eastAsia="Arial" w:hAnsi="Arial" w:cs="Arial"/>
            <w:color w:val="FF0000"/>
            <w:sz w:val="24"/>
            <w:szCs w:val="24"/>
            <w:lang w:val="en-US"/>
            <w:rPrChange w:id="22686" w:author="Hardik Malhotra" w:date="2021-09-29T19:13:00Z">
              <w:rPr>
                <w:rFonts w:ascii="Arial" w:eastAsia="Arial" w:hAnsi="Arial" w:cs="Arial"/>
                <w:sz w:val="24"/>
                <w:szCs w:val="24"/>
                <w:lang w:val="en-US"/>
              </w:rPr>
            </w:rPrChange>
          </w:rPr>
          <w:delText xml:space="preserve"> and floorings.</w:delText>
        </w:r>
      </w:del>
    </w:p>
    <w:p w14:paraId="6944E619" w14:textId="508282F6" w:rsidR="003427EB" w:rsidDel="00015378" w:rsidRDefault="003427EB" w:rsidP="007379EA">
      <w:pPr>
        <w:spacing w:line="360" w:lineRule="auto"/>
        <w:jc w:val="both"/>
        <w:rPr>
          <w:ins w:id="22687" w:author="Dilip Kumar" w:date="2021-09-25T12:20:00Z"/>
          <w:del w:id="22688" w:author="Hardik Malhotra" w:date="2021-09-30T23:33:00Z"/>
          <w:rFonts w:ascii="Arial" w:eastAsia="Arial" w:hAnsi="Arial" w:cs="Arial"/>
          <w:sz w:val="24"/>
          <w:szCs w:val="24"/>
          <w:lang w:val="en-US"/>
        </w:rPr>
        <w:sectPr w:rsidR="003427EB" w:rsidDel="00015378"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22689" w:author="Hardik Malhotra" w:date="2021-09-30T12:48:00Z">
            <w:sectPr w:rsidR="003427EB" w:rsidDel="00015378" w:rsidSect="00AF4AFC">
              <w:pgMar w:top="1134" w:right="836" w:bottom="630" w:left="900" w:header="708" w:footer="708" w:gutter="0"/>
            </w:sectPr>
          </w:sectPrChange>
        </w:sectPr>
      </w:pPr>
    </w:p>
    <w:p w14:paraId="3624693E" w14:textId="2086C8F2" w:rsidR="007379EA" w:rsidDel="00015378" w:rsidRDefault="005858C1">
      <w:pPr>
        <w:rPr>
          <w:del w:id="22690" w:author="Hardik Malhotra" w:date="2021-09-30T23:33:00Z"/>
          <w:rFonts w:ascii="Arial" w:eastAsia="Arial" w:hAnsi="Arial" w:cs="Arial"/>
          <w:sz w:val="24"/>
          <w:szCs w:val="24"/>
        </w:rPr>
      </w:pPr>
      <w:del w:id="22691" w:author="Hardik Malhotra" w:date="2021-09-30T23:33:00Z">
        <w:r>
          <w:rPr>
            <w:noProof/>
          </w:rPr>
          <w:pict w14:anchorId="055171C8">
            <v:shape id="_x0000_s1362" type="#_x0000_t202" style="position:absolute;margin-left:246.75pt;margin-top:230.25pt;width:297.95pt;height:24.25pt;z-index:2520616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" filled="f" stroked="f">
              <v:textbox style="mso-fit-shape-to-text:t">
                <w:txbxContent>
                  <w:p w14:paraId="129DB66A" w14:textId="77777777" w:rsidR="00B360A2" w:rsidRPr="00AE05DC" w:rsidRDefault="00B360A2" w:rsidP="00B360A2">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v:textbox>
              <w10:wrap anchorx="margin"/>
            </v:shape>
          </w:pict>
        </w:r>
        <w:r>
          <w:rPr>
            <w:noProof/>
          </w:rPr>
          <w:pict w14:anchorId="0C28B64A">
            <v:shape id="_x0000_s1361" type="#_x0000_t202" style="position:absolute;margin-left:-11.25pt;margin-top:-11.75pt;width:501pt;height:42.75pt;z-index:25205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" filled="f" stroked="f">
              <v:textbox>
                <w:txbxContent>
                  <w:p w14:paraId="603F6C32" w14:textId="292985B4" w:rsidR="003427EB" w:rsidRPr="005858C1" w:rsidRDefault="00F51068">
                    <w:pPr>
                      <w:spacing w:after="0" w:line="360" w:lineRule="auto"/>
                      <w:textAlignment w:val="baseline"/>
                      <w:rPr>
                        <w:ins w:id="22692" w:author="Ritu Kamra" w:date="2021-09-27T17:12:00Z"/>
                        <w:rFonts w:ascii="Verdana" w:eastAsia="Verdana" w:hAnsi="Verdana" w:cs="Verdana"/>
                        <w:b/>
                        <w:bCs/>
                        <w:color w:val="0F0E0E"/>
                        <w:kern w:val="24"/>
                        <w:sz w:val="20"/>
                        <w:szCs w:val="20"/>
                      </w:rPr>
                      <w:pPrChange w:id="22693" w:author="Ritu Kamra" w:date="2021-09-27T19:27:00Z">
                        <w:pPr>
                          <w:spacing w:line="360" w:lineRule="auto"/>
                          <w:textAlignment w:val="baseline"/>
                        </w:pPr>
                      </w:pPrChange>
                    </w:pPr>
                    <w:ins w:id="22694" w:author="Ritu Kamra" w:date="2021-09-27T19:28:00Z">
                      <w:r w:rsidRPr="00620FA6">
                        <w:rPr>
                          <w:rFonts w:ascii="Verdana" w:eastAsia="Verdana" w:hAnsi="Verdana" w:cs="Verdana"/>
                          <w:b/>
                          <w:bCs/>
                          <w:color w:val="000000"/>
                          <w:kern w:val="24"/>
                          <w:sz w:val="20"/>
                          <w:szCs w:val="20"/>
                        </w:rPr>
                        <w:t>3.2.2.</w:t>
                      </w:r>
                      <w:r>
                        <w:rPr>
                          <w:rFonts w:ascii="Verdana" w:eastAsia="Verdana" w:hAnsi="Verdana" w:cs="Verdana"/>
                          <w:b/>
                          <w:bCs/>
                          <w:color w:val="000000"/>
                          <w:kern w:val="24"/>
                          <w:sz w:val="20"/>
                          <w:szCs w:val="20"/>
                        </w:rPr>
                        <w:t xml:space="preserve">3. </w:t>
                      </w:r>
                      <w:r w:rsidRPr="005858C1">
                        <w:rPr>
                          <w:rFonts w:ascii="Verdana" w:eastAsia="Verdana" w:hAnsi="Verdana" w:cs="Verdana"/>
                          <w:b/>
                          <w:bCs/>
                          <w:color w:val="0F0E0E"/>
                          <w:kern w:val="24"/>
                          <w:sz w:val="20"/>
                          <w:szCs w:val="20"/>
                        </w:rPr>
                        <w:t>Demand By Type</w:t>
                      </w:r>
                    </w:ins>
                  </w:p>
                  <w:p w14:paraId="231ACD0A" w14:textId="77943B4E" w:rsidR="00B360A2" w:rsidRPr="005858C1" w:rsidRDefault="00B360A2">
                    <w:pPr>
                      <w:spacing w:after="0" w:line="360" w:lineRule="auto"/>
                      <w:textAlignment w:val="baseline"/>
                      <w:rPr>
                        <w:rFonts w:ascii="Verdana" w:eastAsia="Verdana" w:hAnsi="Verdana" w:cs="Verdana"/>
                        <w:b/>
                        <w:bCs/>
                        <w:color w:val="0F0E0E"/>
                        <w:kern w:val="24"/>
                        <w:sz w:val="20"/>
                        <w:szCs w:val="20"/>
                      </w:rPr>
                      <w:pPrChange w:id="22695" w:author="Ritu Kamra" w:date="2021-09-27T19:27:00Z">
                        <w:pPr>
                          <w:spacing w:line="360" w:lineRule="auto"/>
                          <w:textAlignment w:val="baseline"/>
                        </w:pPr>
                      </w:pPrChange>
                    </w:pPr>
                    <w:r w:rsidRPr="005858C1">
                      <w:rPr>
                        <w:rFonts w:ascii="Verdana" w:eastAsia="Verdana" w:hAnsi="Verdana" w:cs="Verdana"/>
                        <w:b/>
                        <w:bCs/>
                        <w:color w:val="0F0E0E"/>
                        <w:kern w:val="24"/>
                        <w:sz w:val="20"/>
                        <w:szCs w:val="20"/>
                      </w:rPr>
                      <w:t xml:space="preserve">Figure </w:t>
                    </w:r>
                    <w:ins w:id="22696" w:author="Ritu Kamra" w:date="2021-09-27T17:14:00Z">
                      <w:r w:rsidR="003427EB" w:rsidRPr="005858C1">
                        <w:rPr>
                          <w:rFonts w:ascii="Verdana" w:eastAsia="Verdana" w:hAnsi="Verdana" w:cs="Verdana"/>
                          <w:b/>
                          <w:bCs/>
                          <w:color w:val="0F0E0E"/>
                          <w:kern w:val="24"/>
                          <w:sz w:val="20"/>
                          <w:szCs w:val="20"/>
                        </w:rPr>
                        <w:t>2</w:t>
                      </w:r>
                    </w:ins>
                    <w:ins w:id="22697" w:author="Ritu Kamra" w:date="2021-09-27T18:46:00Z">
                      <w:r w:rsidR="0060424B" w:rsidRPr="005858C1">
                        <w:rPr>
                          <w:rFonts w:ascii="Verdana" w:eastAsia="Verdana" w:hAnsi="Verdana" w:cs="Verdana"/>
                          <w:b/>
                          <w:bCs/>
                          <w:color w:val="0F0E0E"/>
                          <w:kern w:val="24"/>
                          <w:sz w:val="20"/>
                          <w:szCs w:val="20"/>
                        </w:rPr>
                        <w:t>9</w:t>
                      </w:r>
                    </w:ins>
                    <w:del w:id="22698" w:author="Ritu Kamra" w:date="2021-09-27T17:14:00Z">
                      <w:r w:rsidRPr="005858C1" w:rsidDel="003427EB">
                        <w:rPr>
                          <w:rFonts w:ascii="Verdana" w:eastAsia="Verdana" w:hAnsi="Verdana" w:cs="Verdana"/>
                          <w:b/>
                          <w:bCs/>
                          <w:color w:val="0F0E0E"/>
                          <w:kern w:val="24"/>
                          <w:sz w:val="20"/>
                          <w:szCs w:val="20"/>
                        </w:rPr>
                        <w:delText>30</w:delText>
                      </w:r>
                    </w:del>
                    <w:r w:rsidRPr="005858C1">
                      <w:rPr>
                        <w:rFonts w:ascii="Verdana" w:eastAsia="Verdana" w:hAnsi="Verdana" w:cs="Verdana"/>
                        <w:b/>
                        <w:bCs/>
                        <w:color w:val="0F0E0E"/>
                        <w:kern w:val="24"/>
                        <w:sz w:val="20"/>
                        <w:szCs w:val="20"/>
                      </w:rPr>
                      <w:t xml:space="preserve">: India </w:t>
                    </w:r>
                    <w:r w:rsidR="00F615C8" w:rsidRPr="005858C1">
                      <w:rPr>
                        <w:rFonts w:ascii="Verdana" w:eastAsia="Verdana" w:hAnsi="Verdana" w:cs="Verdana"/>
                        <w:b/>
                        <w:bCs/>
                        <w:color w:val="0F0E0E"/>
                        <w:kern w:val="24"/>
                        <w:sz w:val="20"/>
                        <w:szCs w:val="20"/>
                      </w:rPr>
                      <w:t>Epoxy Resin</w:t>
                    </w:r>
                    <w:r w:rsidRPr="005858C1">
                      <w:rPr>
                        <w:rFonts w:ascii="Verdana" w:eastAsia="Verdana" w:hAnsi="Verdana" w:cs="Verdana"/>
                        <w:b/>
                        <w:bCs/>
                        <w:color w:val="0F0E0E"/>
                        <w:kern w:val="24"/>
                        <w:sz w:val="20"/>
                        <w:szCs w:val="20"/>
                      </w:rPr>
                      <w:t xml:space="preserve"> </w:t>
                    </w:r>
                    <w:ins w:id="22699" w:author="Hardik Malhotra" w:date="2021-09-30T12:06:00Z">
                      <w:r w:rsidR="00C956A5" w:rsidRPr="005858C1">
                        <w:rPr>
                          <w:rFonts w:ascii="Verdana" w:eastAsia="Verdana" w:hAnsi="Verdana" w:cs="Verdana"/>
                          <w:b/>
                          <w:bCs/>
                          <w:color w:val="0F0E0E"/>
                          <w:kern w:val="24"/>
                          <w:sz w:val="20"/>
                          <w:szCs w:val="20"/>
                        </w:rPr>
                        <w:t>Demand</w:t>
                      </w:r>
                    </w:ins>
                    <w:del w:id="22700" w:author="Hardik Malhotra" w:date="2021-09-30T12:06:00Z">
                      <w:r w:rsidRPr="005858C1" w:rsidDel="00C956A5">
                        <w:rPr>
                          <w:rFonts w:ascii="Verdana" w:eastAsia="Verdana" w:hAnsi="Verdana" w:cs="Verdana"/>
                          <w:b/>
                          <w:bCs/>
                          <w:color w:val="0F0E0E"/>
                          <w:kern w:val="24"/>
                          <w:sz w:val="20"/>
                          <w:szCs w:val="20"/>
                        </w:rPr>
                        <w:delText>Market Share</w:delText>
                      </w:r>
                    </w:del>
                    <w:r w:rsidRPr="005858C1">
                      <w:rPr>
                        <w:rFonts w:ascii="Verdana" w:eastAsia="Verdana" w:hAnsi="Verdana" w:cs="Verdana"/>
                        <w:b/>
                        <w:bCs/>
                        <w:color w:val="0F0E0E"/>
                        <w:kern w:val="24"/>
                        <w:sz w:val="20"/>
                        <w:szCs w:val="20"/>
                      </w:rPr>
                      <w:t>, By Type, By Volume, 2015–2030F</w:t>
                    </w:r>
                  </w:p>
                </w:txbxContent>
              </v:textbox>
              <w10:wrap anchorx="margin"/>
            </v:shape>
          </w:pict>
        </w:r>
        <w:r>
          <w:rPr>
            <w:noProof/>
          </w:rPr>
          <w:pict w14:anchorId="6781A77B">
            <v:rect id="_x0000_s1360" style="position:absolute;margin-left:-4.4pt;margin-top:-7.5pt;width:441.15pt;height:23.4pt;z-index:2520719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" filled="f" stroked="f">
              <o:lock v:ext="edit" grouping="t"/>
              <v:textbox>
                <w:txbxContent>
                  <w:p w14:paraId="7BA9FB53" w14:textId="5112DE12" w:rsidR="00B360A2" w:rsidRDefault="00C65625" w:rsidP="00B360A2">
                    <w:pPr>
                      <w:spacing w:line="216" w:lineRule="auto"/>
                      <w:rPr>
                        <w:ins w:id="22701" w:author="Ritu Kamra" w:date="2021-09-24T17:40:00Z"/>
                        <w:rFonts w:ascii="Verdana" w:eastAsia="Verdana" w:hAnsi="Verdana" w:cs="Verdana"/>
                        <w:b/>
                        <w:bCs/>
                        <w:color w:val="000000"/>
                        <w:kern w:val="24"/>
                        <w:sz w:val="20"/>
                        <w:szCs w:val="20"/>
                      </w:rPr>
                    </w:pPr>
                    <w:ins w:id="22702" w:author="Neeshu Bhadauriya" w:date="2021-09-27T15:48:00Z">
                      <w:r w:rsidRPr="00C65625">
                        <w:rPr>
                          <w:rFonts w:ascii="Verdana" w:eastAsia="Verdana" w:hAnsi="Verdana" w:cs="Verdana"/>
                          <w:b/>
                          <w:bCs/>
                          <w:color w:val="000000"/>
                          <w:kern w:val="24"/>
                          <w:sz w:val="20"/>
                          <w:szCs w:val="20"/>
                        </w:rPr>
                        <w:t>3.2.2.3.</w:t>
                      </w:r>
                    </w:ins>
                    <w:del w:id="22703" w:author="Neeshu Bhadauriya" w:date="2021-09-27T15:48:00Z">
                      <w:r w:rsidR="00B360A2" w:rsidRPr="00AE05DC" w:rsidDel="00C65625">
                        <w:rPr>
                          <w:rFonts w:ascii="Verdana" w:eastAsia="Verdana" w:hAnsi="Verdana" w:cs="Verdana"/>
                          <w:b/>
                          <w:bCs/>
                          <w:color w:val="000000"/>
                          <w:kern w:val="24"/>
                          <w:sz w:val="20"/>
                          <w:szCs w:val="20"/>
                        </w:rPr>
                        <w:delText>3.2.1.4.2.</w:delText>
                      </w:r>
                    </w:del>
                    <w:r w:rsidR="00B360A2" w:rsidRPr="00AE05DC">
                      <w:rPr>
                        <w:rFonts w:ascii="Verdana" w:eastAsia="Verdana" w:hAnsi="Verdana" w:cs="Verdana"/>
                        <w:b/>
                        <w:bCs/>
                        <w:color w:val="000000"/>
                        <w:kern w:val="24"/>
                        <w:sz w:val="20"/>
                        <w:szCs w:val="20"/>
                      </w:rPr>
                      <w:t xml:space="preserve"> Demand By Type </w:t>
                    </w:r>
                  </w:p>
                  <w:p w14:paraId="7A562183" w14:textId="77777777" w:rsidR="000F4A06" w:rsidRPr="00AE05DC" w:rsidRDefault="000F4A06" w:rsidP="00B360A2">
                    <w:pPr>
                      <w:spacing w:line="216" w:lineRule="auto"/>
                      <w:rPr>
                        <w:rFonts w:ascii="Verdana" w:eastAsia="Verdana" w:hAnsi="Verdana" w:cs="Verdana"/>
                        <w:b/>
                        <w:bCs/>
                        <w:color w:val="000000"/>
                        <w:kern w:val="24"/>
                        <w:sz w:val="20"/>
                        <w:szCs w:val="20"/>
                      </w:rPr>
                    </w:pPr>
                  </w:p>
                </w:txbxContent>
              </v:textbox>
              <w10:wrap anchorx="margin"/>
            </v:rect>
          </w:pict>
        </w:r>
      </w:del>
      <w:ins w:id="22704" w:author="Neeshu Bhadauriya" w:date="2021-09-27T15:45:00Z">
        <w:del w:id="22705" w:author="Hardik Malhotra" w:date="2021-09-30T23:33:00Z">
          <w:r w:rsidR="00C65625" w:rsidDel="00015378">
            <w:rPr>
              <w:rFonts w:ascii="Arial" w:eastAsia="Arial" w:hAnsi="Arial" w:cs="Arial"/>
              <w:sz w:val="24"/>
              <w:szCs w:val="24"/>
            </w:rPr>
            <w:delText>z</w:delText>
          </w:r>
        </w:del>
      </w:ins>
    </w:p>
    <w:p w14:paraId="3D2CE51D" w14:textId="4E41CD1B" w:rsidR="00FD64C9" w:rsidDel="00015378" w:rsidRDefault="00FD64C9" w:rsidP="007379EA">
      <w:pPr>
        <w:spacing w:line="360" w:lineRule="auto"/>
        <w:jc w:val="both"/>
        <w:rPr>
          <w:ins w:id="22706" w:author="Ritu Kamra" w:date="2021-09-27T12:04:00Z"/>
          <w:del w:id="22707" w:author="Hardik Malhotra" w:date="2021-09-30T23:33:00Z"/>
          <w:rFonts w:ascii="Arial" w:eastAsia="Arial" w:hAnsi="Arial" w:cs="Arial"/>
          <w:sz w:val="24"/>
          <w:szCs w:val="24"/>
        </w:rPr>
      </w:pPr>
    </w:p>
    <w:p w14:paraId="02E6D048" w14:textId="4D6675E0" w:rsidR="00FD64C9" w:rsidDel="00015378" w:rsidRDefault="00FD64C9" w:rsidP="007379EA">
      <w:pPr>
        <w:spacing w:line="360" w:lineRule="auto"/>
        <w:jc w:val="both"/>
        <w:rPr>
          <w:ins w:id="22708" w:author="Ritu Kamra" w:date="2021-09-27T12:04:00Z"/>
          <w:del w:id="22709" w:author="Hardik Malhotra" w:date="2021-09-30T23:33:00Z"/>
          <w:rFonts w:ascii="Arial" w:eastAsia="Arial" w:hAnsi="Arial" w:cs="Arial"/>
          <w:sz w:val="24"/>
          <w:szCs w:val="24"/>
        </w:rPr>
      </w:pPr>
    </w:p>
    <w:p w14:paraId="4B24F2A2" w14:textId="6EC4EFE2" w:rsidR="00FD64C9" w:rsidDel="00015378" w:rsidRDefault="00FD64C9" w:rsidP="007379EA">
      <w:pPr>
        <w:spacing w:line="360" w:lineRule="auto"/>
        <w:jc w:val="both"/>
        <w:rPr>
          <w:ins w:id="22710" w:author="Ritu Kamra" w:date="2021-09-27T12:04:00Z"/>
          <w:del w:id="22711" w:author="Hardik Malhotra" w:date="2021-09-30T23:33:00Z"/>
          <w:rFonts w:ascii="Arial" w:eastAsia="Arial" w:hAnsi="Arial" w:cs="Arial"/>
          <w:sz w:val="24"/>
          <w:szCs w:val="24"/>
        </w:rPr>
      </w:pPr>
    </w:p>
    <w:p w14:paraId="4F943406" w14:textId="1433A551" w:rsidR="00FD64C9" w:rsidDel="00015378" w:rsidRDefault="00FD64C9" w:rsidP="007379EA">
      <w:pPr>
        <w:spacing w:line="360" w:lineRule="auto"/>
        <w:jc w:val="both"/>
        <w:rPr>
          <w:ins w:id="22712" w:author="Ritu Kamra" w:date="2021-09-27T12:04:00Z"/>
          <w:del w:id="22713" w:author="Hardik Malhotra" w:date="2021-09-30T23:33:00Z"/>
          <w:rFonts w:ascii="Arial" w:eastAsia="Arial" w:hAnsi="Arial" w:cs="Arial"/>
          <w:sz w:val="24"/>
          <w:szCs w:val="24"/>
        </w:rPr>
      </w:pPr>
    </w:p>
    <w:p w14:paraId="2B922263" w14:textId="1C59E3C7" w:rsidR="00FD64C9" w:rsidRPr="007379EA" w:rsidDel="00015378" w:rsidRDefault="00FD64C9" w:rsidP="007379EA">
      <w:pPr>
        <w:spacing w:line="360" w:lineRule="auto"/>
        <w:jc w:val="both"/>
        <w:rPr>
          <w:ins w:id="22714" w:author="Ritu Kamra" w:date="2021-09-27T12:04:00Z"/>
          <w:del w:id="22715" w:author="Hardik Malhotra" w:date="2021-09-30T23:33:00Z"/>
          <w:rFonts w:ascii="Arial" w:eastAsia="Arial" w:hAnsi="Arial" w:cs="Arial"/>
          <w:sz w:val="24"/>
          <w:szCs w:val="24"/>
        </w:rPr>
      </w:pPr>
    </w:p>
    <w:p w14:paraId="07DC62B8" w14:textId="3F840A7B" w:rsidR="007379EA" w:rsidDel="00015378" w:rsidRDefault="007379EA">
      <w:pPr>
        <w:rPr>
          <w:del w:id="22716" w:author="Hardik Malhotra" w:date="2021-09-30T23:33:00Z"/>
          <w:rFonts w:ascii="Arial" w:eastAsia="Arial" w:hAnsi="Arial" w:cs="Arial"/>
          <w:sz w:val="24"/>
          <w:szCs w:val="24"/>
        </w:rPr>
      </w:pPr>
    </w:p>
    <w:p w14:paraId="03A6DC91" w14:textId="4792EB92" w:rsidR="00FD64C9" w:rsidDel="00015378" w:rsidRDefault="00FD64C9">
      <w:pPr>
        <w:rPr>
          <w:ins w:id="22717" w:author="Ritu Kamra" w:date="2021-09-27T12:04:00Z"/>
          <w:del w:id="22718" w:author="Hardik Malhotra" w:date="2021-09-30T23:33:00Z"/>
          <w:rFonts w:ascii="Arial" w:eastAsia="Arial" w:hAnsi="Arial" w:cs="Arial"/>
          <w:sz w:val="24"/>
          <w:szCs w:val="24"/>
        </w:rPr>
      </w:pPr>
    </w:p>
    <w:p w14:paraId="62B1F185" w14:textId="6A64268A" w:rsidR="000F4A06" w:rsidDel="00015378" w:rsidRDefault="000F4A06">
      <w:pPr>
        <w:rPr>
          <w:ins w:id="22719" w:author="Ritu Kamra" w:date="2021-09-24T17:40:00Z"/>
          <w:del w:id="22720" w:author="Hardik Malhotra" w:date="2021-09-30T23:33:00Z"/>
          <w:rFonts w:ascii="Arial" w:eastAsia="Arial" w:hAnsi="Arial" w:cs="Arial"/>
          <w:sz w:val="24"/>
          <w:szCs w:val="24"/>
        </w:rPr>
      </w:pPr>
    </w:p>
    <w:p w14:paraId="0517DAEB" w14:textId="1F27688E" w:rsidR="000F4A06" w:rsidDel="00015378" w:rsidRDefault="000F4A06">
      <w:pPr>
        <w:rPr>
          <w:ins w:id="22721" w:author="Ritu Kamra" w:date="2021-09-24T17:40:00Z"/>
          <w:del w:id="22722" w:author="Hardik Malhotra" w:date="2021-09-30T23:33:00Z"/>
          <w:rFonts w:ascii="Arial" w:eastAsia="Arial" w:hAnsi="Arial" w:cs="Arial"/>
          <w:sz w:val="24"/>
          <w:szCs w:val="24"/>
        </w:rPr>
      </w:pPr>
    </w:p>
    <w:p w14:paraId="59FAA2A2" w14:textId="45E2E30E" w:rsidR="000F4A06" w:rsidDel="00015378" w:rsidRDefault="000F4A06">
      <w:pPr>
        <w:rPr>
          <w:ins w:id="22723" w:author="Ritu Kamra" w:date="2021-09-24T17:40:00Z"/>
          <w:del w:id="22724" w:author="Hardik Malhotra" w:date="2021-09-30T23:33:00Z"/>
          <w:rFonts w:ascii="Arial" w:eastAsia="Arial" w:hAnsi="Arial" w:cs="Arial"/>
          <w:sz w:val="24"/>
          <w:szCs w:val="24"/>
        </w:rPr>
      </w:pPr>
    </w:p>
    <w:p w14:paraId="4F081332" w14:textId="2C2D7744" w:rsidR="000F4A06" w:rsidRPr="007379EA" w:rsidDel="00015378" w:rsidRDefault="000F4A06">
      <w:pPr>
        <w:rPr>
          <w:del w:id="22725" w:author="Hardik Malhotra" w:date="2021-09-30T23:33:00Z"/>
          <w:rFonts w:ascii="Arial" w:eastAsia="Arial" w:hAnsi="Arial" w:cs="Arial"/>
          <w:sz w:val="24"/>
          <w:szCs w:val="24"/>
        </w:rPr>
      </w:pPr>
    </w:p>
    <w:p w14:paraId="3C69F33A" w14:textId="7D302B35" w:rsidR="00473C99" w:rsidDel="00015378" w:rsidRDefault="000F4A06">
      <w:pPr>
        <w:rPr>
          <w:del w:id="22726" w:author="Hardik Malhotra" w:date="2021-09-30T23:33:00Z"/>
        </w:rPr>
      </w:pPr>
      <w:ins w:id="22727" w:author="Ritu Kamra" w:date="2021-09-24T17:40:00Z">
        <w:del w:id="22728" w:author="Hardik Malhotra" w:date="2021-09-30T23:33:00Z">
          <w:r w:rsidRPr="0013644D" w:rsidDel="00015378">
            <w:rPr>
              <w:noProof/>
            </w:rPr>
            <w:drawing>
              <wp:inline distT="0" distB="0" distL="0" distR="0" wp14:anchorId="7B80B7FC" wp14:editId="7C4E3DE2">
                <wp:extent cx="6448425" cy="3209925"/>
                <wp:effectExtent l="0" t="0" r="0" b="0"/>
                <wp:docPr id="4" name="Chart 4">
                  <a:extLst xmlns:a="http://schemas.openxmlformats.org/drawingml/2006/main">
                    <a:ext uri="{FF2B5EF4-FFF2-40B4-BE49-F238E27FC236}">
                      <a16:creationId xmlns:a16="http://schemas.microsoft.com/office/drawing/2014/main" id="{5083EE75-E38F-4D2E-83CF-7096F52B3E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del>
      </w:ins>
      <w:del w:id="22729" w:author="Hardik Malhotra" w:date="2021-09-30T23:33:00Z">
        <w:r w:rsidR="00482FCE" w:rsidRPr="0013644D" w:rsidDel="00015378">
          <w:rPr>
            <w:noProof/>
          </w:rPr>
          <w:drawing>
            <wp:inline distT="0" distB="0" distL="0" distR="0" wp14:anchorId="38359F01" wp14:editId="1F8C7408">
              <wp:extent cx="6448425" cy="2628900"/>
              <wp:effectExtent l="0" t="0" r="0" b="0"/>
              <wp:docPr id="236" name="Chart 236">
                <a:extLst xmlns:a="http://schemas.openxmlformats.org/drawingml/2006/main">
                  <a:ext uri="{FF2B5EF4-FFF2-40B4-BE49-F238E27FC236}">
                    <a16:creationId xmlns:a16="http://schemas.microsoft.com/office/drawing/2014/main" id="{5083EE75-E38F-4D2E-83CF-7096F52B3E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del>
    </w:p>
    <w:p w14:paraId="264489B7" w14:textId="3BF68BD0" w:rsidR="002470E6" w:rsidDel="00015378" w:rsidRDefault="002470E6" w:rsidP="007379EA">
      <w:pPr>
        <w:spacing w:line="360" w:lineRule="auto"/>
        <w:jc w:val="both"/>
        <w:rPr>
          <w:ins w:id="22730" w:author="Ritu Kamra" w:date="2021-09-27T17:12:00Z"/>
          <w:del w:id="22731" w:author="Hardik Malhotra" w:date="2021-09-30T23:33:00Z"/>
          <w:rFonts w:ascii="Arial" w:eastAsia="Arial" w:hAnsi="Arial" w:cs="Arial"/>
          <w:sz w:val="24"/>
          <w:szCs w:val="24"/>
        </w:rPr>
      </w:pPr>
    </w:p>
    <w:p w14:paraId="4EE23CA9" w14:textId="7C5E7244" w:rsidR="003427EB" w:rsidDel="00015378" w:rsidRDefault="003427EB" w:rsidP="007379EA">
      <w:pPr>
        <w:spacing w:line="360" w:lineRule="auto"/>
        <w:jc w:val="both"/>
        <w:rPr>
          <w:ins w:id="22732" w:author="Ritu Kamra" w:date="2021-09-27T17:12:00Z"/>
          <w:del w:id="22733" w:author="Hardik Malhotra" w:date="2021-09-30T23:33:00Z"/>
          <w:rFonts w:ascii="Arial" w:eastAsia="Arial" w:hAnsi="Arial" w:cs="Arial"/>
          <w:sz w:val="24"/>
          <w:szCs w:val="24"/>
        </w:rPr>
      </w:pPr>
    </w:p>
    <w:p w14:paraId="7763B29A" w14:textId="4E529463" w:rsidR="003427EB" w:rsidDel="00015378" w:rsidRDefault="003427EB" w:rsidP="007379EA">
      <w:pPr>
        <w:spacing w:line="360" w:lineRule="auto"/>
        <w:jc w:val="both"/>
        <w:rPr>
          <w:ins w:id="22734" w:author="Dilip Kumar" w:date="2021-09-25T12:21:00Z"/>
          <w:del w:id="22735" w:author="Hardik Malhotra" w:date="2021-09-30T23:33:00Z"/>
          <w:rFonts w:ascii="Arial" w:eastAsia="Arial" w:hAnsi="Arial" w:cs="Arial"/>
          <w:sz w:val="24"/>
          <w:szCs w:val="24"/>
        </w:rPr>
        <w:sectPr w:rsidR="003427EB" w:rsidDel="00015378"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22736" w:author="Hardik Malhotra" w:date="2021-09-30T12:48:00Z">
            <w:sectPr w:rsidR="003427EB" w:rsidDel="00015378" w:rsidSect="00AF4AFC">
              <w:pgMar w:top="1134" w:right="836" w:bottom="630" w:left="900" w:header="708" w:footer="708" w:gutter="0"/>
            </w:sectPr>
          </w:sectPrChange>
        </w:sectPr>
      </w:pPr>
    </w:p>
    <w:p w14:paraId="0B0F2465" w14:textId="2CFE889D" w:rsidR="007379EA" w:rsidRPr="007F4ABC" w:rsidDel="005A2F9B" w:rsidRDefault="007379EA" w:rsidP="007379EA">
      <w:pPr>
        <w:spacing w:line="360" w:lineRule="auto"/>
        <w:jc w:val="both"/>
        <w:rPr>
          <w:del w:id="22737" w:author="Hardik Malhotra" w:date="2021-09-30T12:28:00Z"/>
          <w:rFonts w:ascii="Arial" w:eastAsia="Arial" w:hAnsi="Arial" w:cs="Arial"/>
          <w:color w:val="FF0000"/>
          <w:sz w:val="24"/>
          <w:szCs w:val="24"/>
          <w:rPrChange w:id="22738" w:author="Hardik Malhotra" w:date="2021-09-29T19:14:00Z">
            <w:rPr>
              <w:del w:id="22739" w:author="Hardik Malhotra" w:date="2021-09-30T12:28:00Z"/>
              <w:rFonts w:ascii="Arial" w:eastAsia="Arial" w:hAnsi="Arial" w:cs="Arial"/>
              <w:sz w:val="24"/>
              <w:szCs w:val="24"/>
            </w:rPr>
          </w:rPrChange>
        </w:rPr>
      </w:pPr>
      <w:del w:id="22740" w:author="Hardik Malhotra" w:date="2021-09-30T12:28:00Z">
        <w:r w:rsidRPr="007F4ABC" w:rsidDel="005A2F9B">
          <w:rPr>
            <w:rFonts w:ascii="Arial" w:eastAsia="Arial" w:hAnsi="Arial" w:cs="Arial"/>
            <w:color w:val="FF0000"/>
            <w:sz w:val="24"/>
            <w:szCs w:val="24"/>
            <w:rPrChange w:id="22741" w:author="Hardik Malhotra" w:date="2021-09-29T19:14:00Z">
              <w:rPr>
                <w:rFonts w:ascii="Arial" w:eastAsia="Arial" w:hAnsi="Arial" w:cs="Arial"/>
                <w:sz w:val="24"/>
                <w:szCs w:val="24"/>
              </w:rPr>
            </w:rPrChange>
          </w:rPr>
          <w:delText>Industry standard bisphenol A based epoxy resin, O</w:delText>
        </w:r>
      </w:del>
      <w:ins w:id="22742" w:author="Supreet Mathaun" w:date="2021-09-24T10:26:00Z">
        <w:del w:id="22743" w:author="Hardik Malhotra" w:date="2021-09-30T12:28:00Z">
          <w:r w:rsidR="00500CBF" w:rsidRPr="007F4ABC" w:rsidDel="005A2F9B">
            <w:rPr>
              <w:rFonts w:ascii="Arial" w:eastAsia="Arial" w:hAnsi="Arial" w:cs="Arial"/>
              <w:color w:val="FF0000"/>
              <w:sz w:val="24"/>
              <w:szCs w:val="24"/>
              <w:rPrChange w:id="22744" w:author="Hardik Malhotra" w:date="2021-09-29T19:14:00Z">
                <w:rPr>
                  <w:rFonts w:ascii="Arial" w:eastAsia="Arial" w:hAnsi="Arial" w:cs="Arial"/>
                  <w:sz w:val="24"/>
                  <w:szCs w:val="24"/>
                </w:rPr>
              </w:rPrChange>
            </w:rPr>
            <w:delText>o</w:delText>
          </w:r>
        </w:del>
      </w:ins>
      <w:del w:id="22745" w:author="Hardik Malhotra" w:date="2021-09-30T12:28:00Z">
        <w:r w:rsidRPr="007F4ABC" w:rsidDel="005A2F9B">
          <w:rPr>
            <w:rFonts w:ascii="Arial" w:eastAsia="Arial" w:hAnsi="Arial" w:cs="Arial"/>
            <w:color w:val="FF0000"/>
            <w:sz w:val="24"/>
            <w:szCs w:val="24"/>
            <w:rPrChange w:id="22746" w:author="Hardik Malhotra" w:date="2021-09-29T19:14:00Z">
              <w:rPr>
                <w:rFonts w:ascii="Arial" w:eastAsia="Arial" w:hAnsi="Arial" w:cs="Arial"/>
                <w:sz w:val="24"/>
                <w:szCs w:val="24"/>
              </w:rPr>
            </w:rPrChange>
          </w:rPr>
          <w:delText xml:space="preserve">ffers excellent mechanical, thermal and chemical resistance properties in multiple applications &amp; </w:delText>
        </w:r>
      </w:del>
      <w:ins w:id="22747" w:author="Supreet Mathaun" w:date="2021-09-24T10:26:00Z">
        <w:del w:id="22748" w:author="Hardik Malhotra" w:date="2021-09-30T12:28:00Z">
          <w:r w:rsidR="00500CBF" w:rsidRPr="007F4ABC" w:rsidDel="005A2F9B">
            <w:rPr>
              <w:rFonts w:ascii="Arial" w:eastAsia="Arial" w:hAnsi="Arial" w:cs="Arial"/>
              <w:color w:val="FF0000"/>
              <w:sz w:val="24"/>
              <w:szCs w:val="24"/>
              <w:rPrChange w:id="22749" w:author="Hardik Malhotra" w:date="2021-09-29T19:14:00Z">
                <w:rPr>
                  <w:rFonts w:ascii="Arial" w:eastAsia="Arial" w:hAnsi="Arial" w:cs="Arial"/>
                  <w:sz w:val="24"/>
                  <w:szCs w:val="24"/>
                </w:rPr>
              </w:rPrChange>
            </w:rPr>
            <w:delText xml:space="preserve">and </w:delText>
          </w:r>
        </w:del>
      </w:ins>
      <w:del w:id="22750" w:author="Hardik Malhotra" w:date="2021-09-30T12:28:00Z">
        <w:r w:rsidRPr="007F4ABC" w:rsidDel="005A2F9B">
          <w:rPr>
            <w:rFonts w:ascii="Arial" w:eastAsia="Arial" w:hAnsi="Arial" w:cs="Arial"/>
            <w:color w:val="FF0000"/>
            <w:sz w:val="24"/>
            <w:szCs w:val="24"/>
            <w:rPrChange w:id="22751" w:author="Hardik Malhotra" w:date="2021-09-29T19:14:00Z">
              <w:rPr>
                <w:rFonts w:ascii="Arial" w:eastAsia="Arial" w:hAnsi="Arial" w:cs="Arial"/>
                <w:sz w:val="24"/>
                <w:szCs w:val="24"/>
              </w:rPr>
            </w:rPrChange>
          </w:rPr>
          <w:delText>constitute</w:delText>
        </w:r>
      </w:del>
      <w:ins w:id="22752" w:author="Supreet Mathaun" w:date="2021-09-24T10:26:00Z">
        <w:del w:id="22753" w:author="Hardik Malhotra" w:date="2021-09-30T12:28:00Z">
          <w:r w:rsidR="00500CBF" w:rsidRPr="007F4ABC" w:rsidDel="005A2F9B">
            <w:rPr>
              <w:rFonts w:ascii="Arial" w:eastAsia="Arial" w:hAnsi="Arial" w:cs="Arial"/>
              <w:color w:val="FF0000"/>
              <w:sz w:val="24"/>
              <w:szCs w:val="24"/>
              <w:rPrChange w:id="22754" w:author="Hardik Malhotra" w:date="2021-09-29T19:14:00Z">
                <w:rPr>
                  <w:rFonts w:ascii="Arial" w:eastAsia="Arial" w:hAnsi="Arial" w:cs="Arial"/>
                  <w:sz w:val="24"/>
                  <w:szCs w:val="24"/>
                </w:rPr>
              </w:rPrChange>
            </w:rPr>
            <w:delText>s</w:delText>
          </w:r>
        </w:del>
      </w:ins>
      <w:del w:id="22755" w:author="Hardik Malhotra" w:date="2021-09-30T12:28:00Z">
        <w:r w:rsidRPr="007F4ABC" w:rsidDel="005A2F9B">
          <w:rPr>
            <w:rFonts w:ascii="Arial" w:eastAsia="Arial" w:hAnsi="Arial" w:cs="Arial"/>
            <w:color w:val="FF0000"/>
            <w:sz w:val="24"/>
            <w:szCs w:val="24"/>
            <w:rPrChange w:id="22756" w:author="Hardik Malhotra" w:date="2021-09-29T19:14:00Z">
              <w:rPr>
                <w:rFonts w:ascii="Arial" w:eastAsia="Arial" w:hAnsi="Arial" w:cs="Arial"/>
                <w:sz w:val="24"/>
                <w:szCs w:val="24"/>
              </w:rPr>
            </w:rPrChange>
          </w:rPr>
          <w:delText xml:space="preserve"> the </w:delText>
        </w:r>
      </w:del>
      <w:ins w:id="22757" w:author="Supreet Mathaun" w:date="2021-09-24T10:26:00Z">
        <w:del w:id="22758" w:author="Hardik Malhotra" w:date="2021-09-30T12:28:00Z">
          <w:r w:rsidR="00500CBF" w:rsidRPr="007F4ABC" w:rsidDel="005A2F9B">
            <w:rPr>
              <w:rFonts w:ascii="Arial" w:eastAsia="Arial" w:hAnsi="Arial" w:cs="Arial"/>
              <w:color w:val="FF0000"/>
              <w:sz w:val="24"/>
              <w:szCs w:val="24"/>
              <w:rPrChange w:id="22759" w:author="Hardik Malhotra" w:date="2021-09-29T19:14:00Z">
                <w:rPr>
                  <w:rFonts w:ascii="Arial" w:eastAsia="Arial" w:hAnsi="Arial" w:cs="Arial"/>
                  <w:sz w:val="24"/>
                  <w:szCs w:val="24"/>
                </w:rPr>
              </w:rPrChange>
            </w:rPr>
            <w:delText xml:space="preserve">a </w:delText>
          </w:r>
        </w:del>
      </w:ins>
      <w:del w:id="22760" w:author="Hardik Malhotra" w:date="2021-09-30T12:28:00Z">
        <w:r w:rsidRPr="007F4ABC" w:rsidDel="005A2F9B">
          <w:rPr>
            <w:rFonts w:ascii="Arial" w:eastAsia="Arial" w:hAnsi="Arial" w:cs="Arial"/>
            <w:color w:val="FF0000"/>
            <w:sz w:val="24"/>
            <w:szCs w:val="24"/>
            <w:rPrChange w:id="22761" w:author="Hardik Malhotra" w:date="2021-09-29T19:14:00Z">
              <w:rPr>
                <w:rFonts w:ascii="Arial" w:eastAsia="Arial" w:hAnsi="Arial" w:cs="Arial"/>
                <w:sz w:val="24"/>
                <w:szCs w:val="24"/>
              </w:rPr>
            </w:rPrChange>
          </w:rPr>
          <w:delText xml:space="preserve">major part of the production. Lower viscosity bisphenol A Standard epoxy resin allowing </w:delText>
        </w:r>
      </w:del>
      <w:ins w:id="22762" w:author="Supreet Mathaun" w:date="2021-09-24T10:27:00Z">
        <w:del w:id="22763" w:author="Hardik Malhotra" w:date="2021-09-30T12:28:00Z">
          <w:r w:rsidR="00500CBF" w:rsidRPr="007F4ABC" w:rsidDel="005A2F9B">
            <w:rPr>
              <w:rFonts w:ascii="Arial" w:eastAsia="Arial" w:hAnsi="Arial" w:cs="Arial"/>
              <w:color w:val="FF0000"/>
              <w:sz w:val="24"/>
              <w:szCs w:val="24"/>
              <w:rPrChange w:id="22764" w:author="Hardik Malhotra" w:date="2021-09-29T19:14:00Z">
                <w:rPr>
                  <w:rFonts w:ascii="Arial" w:eastAsia="Arial" w:hAnsi="Arial" w:cs="Arial"/>
                  <w:sz w:val="24"/>
                  <w:szCs w:val="24"/>
                </w:rPr>
              </w:rPrChange>
            </w:rPr>
            <w:delText xml:space="preserve">allows </w:delText>
          </w:r>
        </w:del>
      </w:ins>
      <w:del w:id="22765" w:author="Hardik Malhotra" w:date="2021-09-30T12:28:00Z">
        <w:r w:rsidRPr="007F4ABC" w:rsidDel="005A2F9B">
          <w:rPr>
            <w:rFonts w:ascii="Arial" w:eastAsia="Arial" w:hAnsi="Arial" w:cs="Arial"/>
            <w:color w:val="FF0000"/>
            <w:sz w:val="24"/>
            <w:szCs w:val="24"/>
            <w:rPrChange w:id="22766" w:author="Hardik Malhotra" w:date="2021-09-29T19:14:00Z">
              <w:rPr>
                <w:rFonts w:ascii="Arial" w:eastAsia="Arial" w:hAnsi="Arial" w:cs="Arial"/>
                <w:sz w:val="24"/>
                <w:szCs w:val="24"/>
              </w:rPr>
            </w:rPrChange>
          </w:rPr>
          <w:delText>the use of fewer curing agents</w:delText>
        </w:r>
      </w:del>
      <w:ins w:id="22767" w:author="Ritu Kamra" w:date="2021-09-24T17:41:00Z">
        <w:del w:id="22768" w:author="Hardik Malhotra" w:date="2021-09-30T12:28:00Z">
          <w:r w:rsidR="000F4A06" w:rsidRPr="007F4ABC" w:rsidDel="005A2F9B">
            <w:rPr>
              <w:rFonts w:ascii="Arial" w:eastAsia="Arial" w:hAnsi="Arial" w:cs="Arial"/>
              <w:color w:val="FF0000"/>
              <w:sz w:val="24"/>
              <w:szCs w:val="24"/>
              <w:rPrChange w:id="22769" w:author="Hardik Malhotra" w:date="2021-09-29T19:14:00Z">
                <w:rPr>
                  <w:rFonts w:ascii="Arial" w:eastAsia="Arial" w:hAnsi="Arial" w:cs="Arial"/>
                  <w:sz w:val="24"/>
                  <w:szCs w:val="24"/>
                </w:rPr>
              </w:rPrChange>
            </w:rPr>
            <w:delText>,</w:delText>
          </w:r>
        </w:del>
      </w:ins>
      <w:del w:id="22770" w:author="Hardik Malhotra" w:date="2021-09-30T12:28:00Z">
        <w:r w:rsidRPr="007F4ABC" w:rsidDel="005A2F9B">
          <w:rPr>
            <w:rFonts w:ascii="Arial" w:eastAsia="Arial" w:hAnsi="Arial" w:cs="Arial"/>
            <w:color w:val="FF0000"/>
            <w:sz w:val="24"/>
            <w:szCs w:val="24"/>
            <w:rPrChange w:id="22771" w:author="Hardik Malhotra" w:date="2021-09-29T19:14:00Z">
              <w:rPr>
                <w:rFonts w:ascii="Arial" w:eastAsia="Arial" w:hAnsi="Arial" w:cs="Arial"/>
                <w:sz w:val="24"/>
                <w:szCs w:val="24"/>
              </w:rPr>
            </w:rPrChange>
          </w:rPr>
          <w:delText xml:space="preserve">  diluents or more fillers in the formulation. Offers longer pot life (Specialized  epoxy resin) versus the standard resin and slightly improved resistance properties when used in heat curing applications.</w:delText>
        </w:r>
      </w:del>
    </w:p>
    <w:p w14:paraId="78D37E2B" w14:textId="100D4EC9" w:rsidR="002470E6" w:rsidRPr="007F4ABC" w:rsidDel="005A2F9B" w:rsidRDefault="007379EA" w:rsidP="007379EA">
      <w:pPr>
        <w:spacing w:line="360" w:lineRule="auto"/>
        <w:jc w:val="both"/>
        <w:rPr>
          <w:ins w:id="22772" w:author="Dilip Kumar" w:date="2021-09-25T12:21:00Z"/>
          <w:del w:id="22773" w:author="Hardik Malhotra" w:date="2021-09-30T12:28:00Z"/>
          <w:rFonts w:ascii="Arial" w:eastAsia="Arial" w:hAnsi="Arial" w:cs="Arial"/>
          <w:color w:val="FF0000"/>
          <w:sz w:val="24"/>
          <w:szCs w:val="24"/>
          <w:rPrChange w:id="22774" w:author="Hardik Malhotra" w:date="2021-09-29T19:14:00Z">
            <w:rPr>
              <w:ins w:id="22775" w:author="Dilip Kumar" w:date="2021-09-25T12:21:00Z"/>
              <w:del w:id="22776" w:author="Hardik Malhotra" w:date="2021-09-30T12:28:00Z"/>
              <w:rFonts w:ascii="Arial" w:eastAsia="Arial" w:hAnsi="Arial" w:cs="Arial"/>
              <w:sz w:val="24"/>
              <w:szCs w:val="24"/>
            </w:rPr>
          </w:rPrChange>
        </w:rPr>
        <w:sectPr w:rsidR="002470E6" w:rsidRPr="007F4ABC" w:rsidDel="005A2F9B"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22777" w:author="Hardik Malhotra" w:date="2021-09-30T12:48:00Z">
            <w:sectPr w:rsidR="002470E6" w:rsidRPr="007F4ABC" w:rsidDel="005A2F9B" w:rsidSect="00AF4AFC">
              <w:pgMar w:top="1134" w:right="836" w:bottom="630" w:left="900" w:header="708" w:footer="708" w:gutter="0"/>
            </w:sectPr>
          </w:sectPrChange>
        </w:sectPr>
      </w:pPr>
      <w:del w:id="22778" w:author="Hardik Malhotra" w:date="2021-09-30T12:28:00Z">
        <w:r w:rsidRPr="007F4ABC" w:rsidDel="005A2F9B">
          <w:rPr>
            <w:rFonts w:ascii="Arial" w:eastAsia="Arial" w:hAnsi="Arial" w:cs="Arial"/>
            <w:color w:val="FF0000"/>
            <w:sz w:val="24"/>
            <w:szCs w:val="24"/>
            <w:rPrChange w:id="22779" w:author="Hardik Malhotra" w:date="2021-09-29T19:14:00Z">
              <w:rPr>
                <w:rFonts w:ascii="Arial" w:eastAsia="Arial" w:hAnsi="Arial" w:cs="Arial"/>
                <w:sz w:val="24"/>
                <w:szCs w:val="24"/>
              </w:rPr>
            </w:rPrChange>
          </w:rPr>
          <w:delText>Specialty Epoxy Resins</w:delText>
        </w:r>
      </w:del>
      <w:ins w:id="22780" w:author="Supreet Mathaun" w:date="2021-09-24T10:28:00Z">
        <w:del w:id="22781" w:author="Hardik Malhotra" w:date="2021-09-30T12:28:00Z">
          <w:r w:rsidR="00406914" w:rsidRPr="007F4ABC" w:rsidDel="005A2F9B">
            <w:rPr>
              <w:rFonts w:ascii="Arial" w:eastAsia="Arial" w:hAnsi="Arial" w:cs="Arial"/>
              <w:color w:val="FF0000"/>
              <w:sz w:val="24"/>
              <w:szCs w:val="24"/>
              <w:rPrChange w:id="22782" w:author="Hardik Malhotra" w:date="2021-09-29T19:14:00Z">
                <w:rPr>
                  <w:rFonts w:ascii="Arial" w:eastAsia="Arial" w:hAnsi="Arial" w:cs="Arial"/>
                  <w:sz w:val="24"/>
                  <w:szCs w:val="24"/>
                </w:rPr>
              </w:rPrChange>
            </w:rPr>
            <w:delText>,</w:delText>
          </w:r>
        </w:del>
      </w:ins>
      <w:del w:id="22783" w:author="Hardik Malhotra" w:date="2021-09-30T12:28:00Z">
        <w:r w:rsidRPr="007F4ABC" w:rsidDel="005A2F9B">
          <w:rPr>
            <w:rFonts w:ascii="Arial" w:eastAsia="Arial" w:hAnsi="Arial" w:cs="Arial"/>
            <w:color w:val="FF0000"/>
            <w:sz w:val="24"/>
            <w:szCs w:val="24"/>
            <w:rPrChange w:id="22784" w:author="Hardik Malhotra" w:date="2021-09-29T19:14:00Z">
              <w:rPr>
                <w:rFonts w:ascii="Arial" w:eastAsia="Arial" w:hAnsi="Arial" w:cs="Arial"/>
                <w:sz w:val="24"/>
                <w:szCs w:val="24"/>
              </w:rPr>
            </w:rPrChange>
          </w:rPr>
          <w:delText xml:space="preserve"> e.g</w:delText>
        </w:r>
      </w:del>
      <w:ins w:id="22785" w:author="Supreet Mathaun" w:date="2021-09-24T10:28:00Z">
        <w:del w:id="22786" w:author="Hardik Malhotra" w:date="2021-09-30T12:28:00Z">
          <w:r w:rsidR="00406914" w:rsidRPr="007F4ABC" w:rsidDel="005A2F9B">
            <w:rPr>
              <w:rFonts w:ascii="Arial" w:eastAsia="Arial" w:hAnsi="Arial" w:cs="Arial"/>
              <w:color w:val="FF0000"/>
              <w:sz w:val="24"/>
              <w:szCs w:val="24"/>
              <w:rPrChange w:id="22787" w:author="Hardik Malhotra" w:date="2021-09-29T19:14:00Z">
                <w:rPr>
                  <w:rFonts w:ascii="Arial" w:eastAsia="Arial" w:hAnsi="Arial" w:cs="Arial"/>
                  <w:sz w:val="24"/>
                  <w:szCs w:val="24"/>
                </w:rPr>
              </w:rPrChange>
            </w:rPr>
            <w:delText>e.g.</w:delText>
          </w:r>
        </w:del>
      </w:ins>
      <w:del w:id="22788" w:author="Hardik Malhotra" w:date="2021-09-30T12:28:00Z">
        <w:r w:rsidRPr="007F4ABC" w:rsidDel="005A2F9B">
          <w:rPr>
            <w:rFonts w:ascii="Arial" w:eastAsia="Arial" w:hAnsi="Arial" w:cs="Arial"/>
            <w:color w:val="FF0000"/>
            <w:sz w:val="24"/>
            <w:szCs w:val="24"/>
            <w:rPrChange w:id="22789" w:author="Hardik Malhotra" w:date="2021-09-29T19:14:00Z">
              <w:rPr>
                <w:rFonts w:ascii="Arial" w:eastAsia="Arial" w:hAnsi="Arial" w:cs="Arial"/>
                <w:sz w:val="24"/>
                <w:szCs w:val="24"/>
              </w:rPr>
            </w:rPrChange>
          </w:rPr>
          <w:delText xml:space="preserve"> Brominated</w:delText>
        </w:r>
      </w:del>
      <w:ins w:id="22790" w:author="Supreet Mathaun" w:date="2021-09-24T10:28:00Z">
        <w:del w:id="22791" w:author="Hardik Malhotra" w:date="2021-09-30T12:28:00Z">
          <w:r w:rsidR="00406914" w:rsidRPr="007F4ABC" w:rsidDel="005A2F9B">
            <w:rPr>
              <w:rFonts w:ascii="Arial" w:eastAsia="Arial" w:hAnsi="Arial" w:cs="Arial"/>
              <w:color w:val="FF0000"/>
              <w:sz w:val="24"/>
              <w:szCs w:val="24"/>
              <w:rPrChange w:id="22792" w:author="Hardik Malhotra" w:date="2021-09-29T19:14:00Z">
                <w:rPr>
                  <w:rFonts w:ascii="Arial" w:eastAsia="Arial" w:hAnsi="Arial" w:cs="Arial"/>
                  <w:sz w:val="24"/>
                  <w:szCs w:val="24"/>
                </w:rPr>
              </w:rPrChange>
            </w:rPr>
            <w:delText>,</w:delText>
          </w:r>
        </w:del>
      </w:ins>
      <w:del w:id="22793" w:author="Hardik Malhotra" w:date="2021-09-30T12:28:00Z">
        <w:r w:rsidRPr="007F4ABC" w:rsidDel="005A2F9B">
          <w:rPr>
            <w:rFonts w:ascii="Arial" w:eastAsia="Arial" w:hAnsi="Arial" w:cs="Arial"/>
            <w:color w:val="FF0000"/>
            <w:sz w:val="24"/>
            <w:szCs w:val="24"/>
            <w:rPrChange w:id="22794" w:author="Hardik Malhotra" w:date="2021-09-29T19:14:00Z">
              <w:rPr>
                <w:rFonts w:ascii="Arial" w:eastAsia="Arial" w:hAnsi="Arial" w:cs="Arial"/>
                <w:sz w:val="24"/>
                <w:szCs w:val="24"/>
              </w:rPr>
            </w:rPrChange>
          </w:rPr>
          <w:delText xml:space="preserve"> which is added with a solution (let say Acetone and propylene glycol monomethyl ether) which is  Allowed</w:delText>
        </w:r>
      </w:del>
      <w:ins w:id="22795" w:author="Ritu Kamra" w:date="2021-09-27T20:27:00Z">
        <w:del w:id="22796" w:author="Hardik Malhotra" w:date="2021-09-30T12:28:00Z">
          <w:r w:rsidR="002F65E2" w:rsidRPr="007F4ABC" w:rsidDel="005A2F9B">
            <w:rPr>
              <w:rFonts w:ascii="Arial" w:eastAsia="Arial" w:hAnsi="Arial" w:cs="Arial"/>
              <w:color w:val="FF0000"/>
              <w:sz w:val="24"/>
              <w:szCs w:val="24"/>
              <w:rPrChange w:id="22797" w:author="Hardik Malhotra" w:date="2021-09-29T19:14:00Z">
                <w:rPr>
                  <w:rFonts w:ascii="Arial" w:eastAsia="Arial" w:hAnsi="Arial" w:cs="Arial"/>
                  <w:sz w:val="24"/>
                  <w:szCs w:val="24"/>
                </w:rPr>
              </w:rPrChange>
            </w:rPr>
            <w:delText>is Allowed</w:delText>
          </w:r>
        </w:del>
      </w:ins>
      <w:del w:id="22798" w:author="Hardik Malhotra" w:date="2021-09-30T12:28:00Z">
        <w:r w:rsidRPr="007F4ABC" w:rsidDel="005A2F9B">
          <w:rPr>
            <w:rFonts w:ascii="Arial" w:eastAsia="Arial" w:hAnsi="Arial" w:cs="Arial"/>
            <w:color w:val="FF0000"/>
            <w:sz w:val="24"/>
            <w:szCs w:val="24"/>
            <w:rPrChange w:id="22799" w:author="Hardik Malhotra" w:date="2021-09-29T19:14:00Z">
              <w:rPr>
                <w:rFonts w:ascii="Arial" w:eastAsia="Arial" w:hAnsi="Arial" w:cs="Arial"/>
                <w:sz w:val="24"/>
                <w:szCs w:val="24"/>
              </w:rPr>
            </w:rPrChange>
          </w:rPr>
          <w:delText xml:space="preserve"> for quicker cure and higher Tg due to the large amount of catalyst that can be added. It is to be used in Adhesion promoto</w:delText>
        </w:r>
      </w:del>
      <w:ins w:id="22800" w:author="Ritu Kamra" w:date="2021-09-27T20:26:00Z">
        <w:del w:id="22801" w:author="Hardik Malhotra" w:date="2021-09-30T12:28:00Z">
          <w:r w:rsidR="002F65E2" w:rsidRPr="007F4ABC" w:rsidDel="005A2F9B">
            <w:rPr>
              <w:rFonts w:ascii="Arial" w:eastAsia="Arial" w:hAnsi="Arial" w:cs="Arial"/>
              <w:color w:val="FF0000"/>
              <w:sz w:val="24"/>
              <w:szCs w:val="24"/>
              <w:rPrChange w:id="22802" w:author="Hardik Malhotra" w:date="2021-09-29T19:14:00Z">
                <w:rPr>
                  <w:rFonts w:ascii="Arial" w:eastAsia="Arial" w:hAnsi="Arial" w:cs="Arial"/>
                  <w:sz w:val="24"/>
                  <w:szCs w:val="24"/>
                </w:rPr>
              </w:rPrChange>
            </w:rPr>
            <w:delText>r</w:delText>
          </w:r>
        </w:del>
      </w:ins>
      <w:del w:id="22803" w:author="Hardik Malhotra" w:date="2021-09-30T12:28:00Z">
        <w:r w:rsidRPr="007F4ABC" w:rsidDel="005A2F9B">
          <w:rPr>
            <w:rFonts w:ascii="Arial" w:eastAsia="Arial" w:hAnsi="Arial" w:cs="Arial"/>
            <w:color w:val="FF0000"/>
            <w:sz w:val="24"/>
            <w:szCs w:val="24"/>
            <w:rPrChange w:id="22804" w:author="Hardik Malhotra" w:date="2021-09-29T19:14:00Z">
              <w:rPr>
                <w:rFonts w:ascii="Arial" w:eastAsia="Arial" w:hAnsi="Arial" w:cs="Arial"/>
                <w:sz w:val="24"/>
                <w:szCs w:val="24"/>
              </w:rPr>
            </w:rPrChange>
          </w:rPr>
          <w:delText>r , Flow Control agent etc</w:delText>
        </w:r>
      </w:del>
    </w:p>
    <w:p w14:paraId="5EF3E9B7" w14:textId="51137334" w:rsidR="007379EA" w:rsidRPr="007379EA" w:rsidDel="00015378" w:rsidRDefault="007379EA" w:rsidP="007379EA">
      <w:pPr>
        <w:spacing w:line="360" w:lineRule="auto"/>
        <w:jc w:val="both"/>
        <w:rPr>
          <w:del w:id="22805" w:author="Hardik Malhotra" w:date="2021-09-30T23:33:00Z"/>
          <w:rFonts w:ascii="Arial" w:eastAsia="Arial" w:hAnsi="Arial" w:cs="Arial"/>
          <w:sz w:val="24"/>
          <w:szCs w:val="24"/>
        </w:rPr>
      </w:pPr>
    </w:p>
    <w:p w14:paraId="21256B5B" w14:textId="5EA8CA68" w:rsidR="00482FCE" w:rsidRDefault="00482FCE"/>
    <w:p w14:paraId="0C69F1B1" w14:textId="17FA2D83" w:rsidR="00482FCE" w:rsidRDefault="00482FCE"/>
    <w:p w14:paraId="13068EEC" w14:textId="7DA5A27C" w:rsidR="00482FCE" w:rsidRDefault="00482FCE"/>
    <w:p w14:paraId="56577C6F" w14:textId="754DA53C" w:rsidR="00482FCE" w:rsidRDefault="00482FCE"/>
    <w:p w14:paraId="3EC8D2C0" w14:textId="3949F594" w:rsidR="00482FCE" w:rsidRDefault="00482FCE"/>
    <w:p w14:paraId="655F02D5" w14:textId="1F30B20F" w:rsidR="00482FCE" w:rsidRDefault="00482FCE">
      <w:pPr>
        <w:rPr>
          <w:ins w:id="22806" w:author="Neeshu Bhadauriya" w:date="2021-09-27T10:26:00Z"/>
        </w:rPr>
      </w:pPr>
    </w:p>
    <w:p w14:paraId="3BA01533" w14:textId="3DA2741B" w:rsidR="004150CD" w:rsidDel="00FD64C9" w:rsidRDefault="004150CD">
      <w:pPr>
        <w:rPr>
          <w:del w:id="22807" w:author="Ritu Kamra" w:date="2021-09-27T12:04:00Z"/>
        </w:rPr>
      </w:pPr>
    </w:p>
    <w:p w14:paraId="0E53F150" w14:textId="02C85216" w:rsidR="00A63DF1" w:rsidDel="00C65625" w:rsidRDefault="00A63DF1" w:rsidP="00A63DF1">
      <w:pPr>
        <w:rPr>
          <w:del w:id="22808" w:author="Neeshu Bhadauriya" w:date="2021-09-27T15:49:00Z"/>
        </w:rPr>
      </w:pPr>
    </w:p>
    <w:p w14:paraId="455D47E1" w14:textId="047A3A6B" w:rsidR="00A63DF1" w:rsidDel="005C3363" w:rsidRDefault="00A63DF1" w:rsidP="00A63DF1">
      <w:pPr>
        <w:rPr>
          <w:del w:id="22809" w:author="Neeshu Bhadauriya" w:date="2021-09-27T21:42:00Z"/>
        </w:rPr>
      </w:pPr>
    </w:p>
    <w:p w14:paraId="269B56F6" w14:textId="6C5672D0" w:rsidR="00A63DF1" w:rsidDel="00C65625" w:rsidRDefault="00A63DF1" w:rsidP="00A63DF1">
      <w:pPr>
        <w:rPr>
          <w:del w:id="22810" w:author="Neeshu Bhadauriya" w:date="2021-09-27T15:48:00Z"/>
        </w:rPr>
      </w:pPr>
    </w:p>
    <w:p w14:paraId="3063D523" w14:textId="06377B5F" w:rsidR="00A63DF1" w:rsidRDefault="00A63DF1" w:rsidP="00A63DF1"/>
    <w:p w14:paraId="00F47B48" w14:textId="4AE1F1ED" w:rsidR="00A63DF1" w:rsidRDefault="002470E6" w:rsidP="00A63DF1">
      <w:del w:id="22811" w:author="Dilip Kumar" w:date="2021-09-25T13:11:00Z">
        <w:r w:rsidDel="0004585B">
          <w:rPr>
            <w:noProof/>
          </w:rPr>
          <w:drawing>
            <wp:anchor distT="0" distB="0" distL="114300" distR="114300" simplePos="0" relativeHeight="252134400" behindDoc="1" locked="0" layoutInCell="1" allowOverlap="1" wp14:anchorId="18418C80" wp14:editId="1E98810A">
              <wp:simplePos x="0" y="0"/>
              <wp:positionH relativeFrom="page">
                <wp:posOffset>-46990</wp:posOffset>
              </wp:positionH>
              <wp:positionV relativeFrom="paragraph">
                <wp:posOffset>-1090930</wp:posOffset>
              </wp:positionV>
              <wp:extent cx="7607300" cy="10858500"/>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607300" cy="10858500"/>
                      </a:xfrm>
                      <a:prstGeom prst="rect">
                        <a:avLst/>
                      </a:prstGeom>
                      <a:noFill/>
                      <a:ln>
                        <a:noFill/>
                      </a:ln>
                    </pic:spPr>
                  </pic:pic>
                </a:graphicData>
              </a:graphic>
              <wp14:sizeRelH relativeFrom="margin">
                <wp14:pctWidth>0</wp14:pctWidth>
              </wp14:sizeRelH>
              <wp14:sizeRelV relativeFrom="margin">
                <wp14:pctHeight>0</wp14:pctHeight>
              </wp14:sizeRelV>
            </wp:anchor>
          </w:drawing>
        </w:r>
      </w:del>
    </w:p>
    <w:p w14:paraId="3E2A2B49" w14:textId="744E2E68" w:rsidR="00A63DF1" w:rsidRDefault="00A63DF1" w:rsidP="00A63DF1"/>
    <w:p w14:paraId="72CB56DA" w14:textId="336A49C5" w:rsidR="00A63DF1" w:rsidRDefault="00A63DF1" w:rsidP="00A63DF1"/>
    <w:p w14:paraId="7DCFCB7F" w14:textId="7AC4731A" w:rsidR="00A63DF1" w:rsidRDefault="00015378" w:rsidP="00A63DF1">
      <w:ins w:id="22812" w:author="Dilip Kumar" w:date="2021-09-25T13:11:00Z">
        <w:r>
          <w:rPr>
            <w:noProof/>
          </w:rPr>
          <w:lastRenderedPageBreak/>
          <w:drawing>
            <wp:anchor distT="0" distB="0" distL="114300" distR="114300" simplePos="0" relativeHeight="251652090" behindDoc="0" locked="0" layoutInCell="1" allowOverlap="1" wp14:anchorId="10B000B8" wp14:editId="25DACAF4">
              <wp:simplePos x="0" y="0"/>
              <wp:positionH relativeFrom="page">
                <wp:posOffset>150</wp:posOffset>
              </wp:positionH>
              <wp:positionV relativeFrom="paragraph">
                <wp:posOffset>-1013460</wp:posOffset>
              </wp:positionV>
              <wp:extent cx="7534275" cy="10656147"/>
              <wp:effectExtent l="0" t="0" r="0" b="0"/>
              <wp:wrapNone/>
              <wp:docPr id="205" name="Picture 205" descr="A picture containing d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picture containing dom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534275" cy="10656147"/>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005858C1">
        <w:rPr>
          <w:noProof/>
        </w:rPr>
        <w:pict w14:anchorId="44187EC7">
          <v:shape id="_x0000_s1359" type="#_x0000_t202" style="position:absolute;margin-left:0;margin-top:22.8pt;width:356.25pt;height:191.65pt;z-index:25213644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" filled="f" stroked="f">
            <v:textbox inset="2.30908mm,1.1546mm,2.30908mm,1.1546mm">
              <w:txbxContent>
                <w:p w14:paraId="0B03B4CB" w14:textId="77777777" w:rsidR="00A63DF1" w:rsidRPr="005858C1" w:rsidRDefault="00A63DF1" w:rsidP="00A63DF1">
                  <w:pPr>
                    <w:spacing w:after="120"/>
                    <w:jc w:val="center"/>
                    <w:rPr>
                      <w:rFonts w:ascii="Verdana" w:hAnsi="Verdana" w:cs="Arial"/>
                      <w:b/>
                      <w:bCs/>
                      <w:color w:val="404040" w:themeColor="text1" w:themeTint="BF"/>
                      <w:spacing w:val="-27"/>
                      <w:kern w:val="24"/>
                      <w:sz w:val="64"/>
                      <w:szCs w:val="160"/>
                      <w:lang w:val="en-US"/>
                      <w:rPrChange w:id="22813" w:author="Dilip Kumar" w:date="2021-09-25T13:11:00Z">
                        <w:rPr>
                          <w:rFonts w:ascii="Verdana" w:hAnsi="Verdana" w:cs="Arial"/>
                          <w:b/>
                          <w:bCs/>
                          <w:color w:val="FFFFFF" w:themeColor="background1"/>
                          <w:spacing w:val="-27"/>
                          <w:kern w:val="24"/>
                          <w:sz w:val="64"/>
                          <w:szCs w:val="160"/>
                          <w:lang w:val="en-US"/>
                        </w:rPr>
                      </w:rPrChange>
                    </w:rPr>
                  </w:pPr>
                  <w:r w:rsidRPr="005858C1">
                    <w:rPr>
                      <w:rFonts w:ascii="Verdana" w:hAnsi="Verdana" w:cs="Arial"/>
                      <w:b/>
                      <w:bCs/>
                      <w:color w:val="404040" w:themeColor="text1" w:themeTint="BF"/>
                      <w:spacing w:val="-27"/>
                      <w:kern w:val="24"/>
                      <w:sz w:val="64"/>
                      <w:szCs w:val="160"/>
                      <w:lang w:val="en-US"/>
                      <w:rPrChange w:id="22814" w:author="Dilip Kumar" w:date="2021-09-25T13:11:00Z">
                        <w:rPr>
                          <w:rFonts w:ascii="Verdana" w:hAnsi="Verdana" w:cs="Arial"/>
                          <w:b/>
                          <w:bCs/>
                          <w:color w:val="FFFFFF" w:themeColor="background1"/>
                          <w:spacing w:val="-27"/>
                          <w:kern w:val="24"/>
                          <w:sz w:val="64"/>
                          <w:szCs w:val="160"/>
                          <w:lang w:val="en-US"/>
                        </w:rPr>
                      </w:rPrChange>
                    </w:rPr>
                    <w:t>EUROPE</w:t>
                  </w:r>
                </w:p>
                <w:p w14:paraId="283B846C" w14:textId="438B2DB9" w:rsidR="00A63DF1" w:rsidRPr="005858C1" w:rsidRDefault="00F615C8" w:rsidP="00A63DF1">
                  <w:pPr>
                    <w:spacing w:after="120"/>
                    <w:jc w:val="center"/>
                    <w:rPr>
                      <w:rFonts w:ascii="Verdana" w:hAnsi="Verdana" w:cs="Arial"/>
                      <w:b/>
                      <w:bCs/>
                      <w:color w:val="404040" w:themeColor="text1" w:themeTint="BF"/>
                      <w:spacing w:val="-27"/>
                      <w:kern w:val="24"/>
                      <w:sz w:val="64"/>
                      <w:szCs w:val="160"/>
                      <w:lang w:val="en-US"/>
                      <w:rPrChange w:id="22815" w:author="Dilip Kumar" w:date="2021-09-25T13:11:00Z">
                        <w:rPr>
                          <w:rFonts w:ascii="Verdana" w:hAnsi="Verdana" w:cs="Arial"/>
                          <w:b/>
                          <w:bCs/>
                          <w:color w:val="FFFFFF" w:themeColor="background1"/>
                          <w:spacing w:val="-27"/>
                          <w:kern w:val="24"/>
                          <w:sz w:val="64"/>
                          <w:szCs w:val="160"/>
                          <w:lang w:val="en-US"/>
                        </w:rPr>
                      </w:rPrChange>
                    </w:rPr>
                  </w:pPr>
                  <w:r w:rsidRPr="005858C1">
                    <w:rPr>
                      <w:rFonts w:ascii="Verdana" w:hAnsi="Verdana" w:cs="Arial"/>
                      <w:b/>
                      <w:bCs/>
                      <w:color w:val="404040" w:themeColor="text1" w:themeTint="BF"/>
                      <w:spacing w:val="-27"/>
                      <w:kern w:val="24"/>
                      <w:sz w:val="64"/>
                      <w:szCs w:val="160"/>
                      <w:lang w:val="en-US"/>
                      <w:rPrChange w:id="22816" w:author="Dilip Kumar" w:date="2021-09-25T13:11:00Z">
                        <w:rPr>
                          <w:rFonts w:ascii="Verdana" w:hAnsi="Verdana" w:cs="Arial"/>
                          <w:b/>
                          <w:bCs/>
                          <w:color w:val="FFFFFF" w:themeColor="background1"/>
                          <w:spacing w:val="-27"/>
                          <w:kern w:val="24"/>
                          <w:sz w:val="64"/>
                          <w:szCs w:val="160"/>
                          <w:lang w:val="en-US"/>
                        </w:rPr>
                      </w:rPrChange>
                    </w:rPr>
                    <w:t>EPOXY RESIN</w:t>
                  </w:r>
                  <w:r w:rsidR="00A63DF1" w:rsidRPr="005858C1">
                    <w:rPr>
                      <w:rFonts w:ascii="Verdana" w:hAnsi="Verdana" w:cs="Arial"/>
                      <w:b/>
                      <w:bCs/>
                      <w:color w:val="404040" w:themeColor="text1" w:themeTint="BF"/>
                      <w:spacing w:val="-27"/>
                      <w:kern w:val="24"/>
                      <w:sz w:val="64"/>
                      <w:szCs w:val="160"/>
                      <w:lang w:val="en-US"/>
                      <w:rPrChange w:id="22817" w:author="Dilip Kumar" w:date="2021-09-25T13:11:00Z">
                        <w:rPr>
                          <w:rFonts w:ascii="Verdana" w:hAnsi="Verdana" w:cs="Arial"/>
                          <w:b/>
                          <w:bCs/>
                          <w:color w:val="FFFFFF" w:themeColor="background1"/>
                          <w:spacing w:val="-27"/>
                          <w:kern w:val="24"/>
                          <w:sz w:val="64"/>
                          <w:szCs w:val="160"/>
                          <w:lang w:val="en-US"/>
                        </w:rPr>
                      </w:rPrChange>
                    </w:rPr>
                    <w:t xml:space="preserve"> MARKET OUTLOOK</w:t>
                  </w:r>
                </w:p>
              </w:txbxContent>
            </v:textbox>
            <w10:wrap anchorx="page"/>
          </v:shape>
        </w:pict>
      </w:r>
    </w:p>
    <w:p w14:paraId="27BED354" w14:textId="2BF69794" w:rsidR="00A63DF1" w:rsidRDefault="00A63DF1" w:rsidP="00A63DF1"/>
    <w:p w14:paraId="5EBE11A9" w14:textId="715C0298" w:rsidR="00A63DF1" w:rsidRDefault="00A63DF1" w:rsidP="00A63DF1"/>
    <w:p w14:paraId="3CB8598F" w14:textId="6D7CBE53" w:rsidR="00A63DF1" w:rsidRDefault="00A63DF1" w:rsidP="00A63DF1"/>
    <w:p w14:paraId="0750A2A3" w14:textId="60280200" w:rsidR="00A63DF1" w:rsidRDefault="00A63DF1" w:rsidP="00A63DF1"/>
    <w:p w14:paraId="3B7BF8F8" w14:textId="2603EF38" w:rsidR="00A63DF1" w:rsidRDefault="00A63DF1" w:rsidP="00A63DF1"/>
    <w:p w14:paraId="1E0B0CF3" w14:textId="6F77E3D5" w:rsidR="00A63DF1" w:rsidRDefault="005858C1" w:rsidP="00A63DF1">
      <w:r>
        <w:rPr>
          <w:noProof/>
        </w:rPr>
        <w:pict w14:anchorId="6BCE96B1">
          <v:line id="Straight Connector 153" o:spid="_x0000_s1358" style="position:absolute;z-index:252137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pt,10.1pt" to="89.25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" strokecolor="black [3200]" strokeweight=".5pt">
            <v:stroke joinstyle="miter"/>
          </v:line>
        </w:pict>
      </w:r>
      <w:ins w:id="22818" w:author="Dilip Kumar" w:date="2021-09-25T13:11:00Z">
        <w:r>
          <w:rPr>
            <w:noProof/>
          </w:rPr>
          <w:pict w14:anchorId="0B1E9243">
            <v:line id="Straight Connector 206" o:spid="_x0000_s1357" style="position:absolute;z-index:25233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1pt,10.1pt" to="489.7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" strokecolor="black [3200]" strokeweight=".5pt">
              <v:stroke joinstyle="miter"/>
            </v:line>
          </w:pict>
        </w:r>
      </w:ins>
    </w:p>
    <w:p w14:paraId="28FC8B5D" w14:textId="29EB8DB2" w:rsidR="00A63DF1" w:rsidRDefault="00A63DF1" w:rsidP="00A63DF1"/>
    <w:p w14:paraId="7B7B3464" w14:textId="2F2FE844" w:rsidR="00A63DF1" w:rsidRDefault="00A63DF1" w:rsidP="00A63DF1"/>
    <w:p w14:paraId="4095D6B7" w14:textId="5BEE37A4" w:rsidR="00A63DF1" w:rsidRDefault="0004585B" w:rsidP="00A63DF1">
      <w:r w:rsidRPr="00B02181">
        <w:rPr>
          <w:noProof/>
        </w:rPr>
        <w:drawing>
          <wp:anchor distT="0" distB="0" distL="114300" distR="114300" simplePos="0" relativeHeight="252139520" behindDoc="0" locked="0" layoutInCell="1" allowOverlap="1" wp14:anchorId="5B37B19D" wp14:editId="5CD97E98">
            <wp:simplePos x="0" y="0"/>
            <wp:positionH relativeFrom="page">
              <wp:align>center</wp:align>
            </wp:positionH>
            <wp:positionV relativeFrom="paragraph">
              <wp:posOffset>45720</wp:posOffset>
            </wp:positionV>
            <wp:extent cx="3044825" cy="1973580"/>
            <wp:effectExtent l="38100" t="38100" r="98425" b="10287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4825" cy="1973580"/>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4F5B0405" w14:textId="17F37180" w:rsidR="00A63DF1" w:rsidRDefault="00A63DF1" w:rsidP="00A63DF1"/>
    <w:p w14:paraId="71B60FFA" w14:textId="322D2943" w:rsidR="00A63DF1" w:rsidRDefault="00A63DF1" w:rsidP="00A63DF1"/>
    <w:p w14:paraId="708FD3B1" w14:textId="32BDA9C6" w:rsidR="00A63DF1" w:rsidRDefault="00A63DF1" w:rsidP="00A63DF1"/>
    <w:p w14:paraId="1A043E96" w14:textId="3C257083" w:rsidR="00473C99" w:rsidRDefault="00473C99"/>
    <w:p w14:paraId="1307AD99" w14:textId="7CB40C53" w:rsidR="00473C99" w:rsidRDefault="00473C99"/>
    <w:p w14:paraId="6F6FC593" w14:textId="52B825CF" w:rsidR="00473C99" w:rsidRDefault="00473C99"/>
    <w:p w14:paraId="28456231" w14:textId="60B899DC" w:rsidR="00473C99" w:rsidRDefault="005858C1">
      <w:del w:id="22819" w:author="Dilip Kumar" w:date="2021-09-25T13:12:00Z">
        <w:r>
          <w:rPr>
            <w:noProof/>
          </w:rPr>
          <w:pict w14:anchorId="269C997A">
            <v:line id="Straight Connector 155" o:spid="_x0000_s1356" style="position:absolute;z-index:252138496;visibility:visible;mso-wrap-style:square;mso-wrap-distance-left:9pt;mso-wrap-distance-top:0;mso-wrap-distance-right:9pt;mso-wrap-distance-bottom:0;mso-position-horizontal:absolute;mso-position-horizontal-relative:page;mso-position-vertical:absolute;mso-position-vertical-relative:text" from="422pt,14.2pt" to="580.2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" strokecolor="white [3212]" strokeweight=".5pt">
              <v:stroke joinstyle="miter"/>
              <w10:wrap anchorx="page"/>
            </v:line>
          </w:pict>
        </w:r>
      </w:del>
    </w:p>
    <w:p w14:paraId="6516D573" w14:textId="377D0532" w:rsidR="00473C99" w:rsidRDefault="00473C99"/>
    <w:p w14:paraId="1DA012CF" w14:textId="46EB5B0C" w:rsidR="00674114" w:rsidRDefault="00674114">
      <w:pPr>
        <w:rPr>
          <w:ins w:id="22820" w:author="Ritu Kamra" w:date="2021-09-24T17:44:00Z"/>
        </w:rPr>
      </w:pPr>
    </w:p>
    <w:p w14:paraId="4E10C3E2" w14:textId="74379DD9" w:rsidR="000F4A06" w:rsidRDefault="000F4A06">
      <w:pPr>
        <w:rPr>
          <w:ins w:id="22821" w:author="Ritu Kamra" w:date="2021-09-24T17:44:00Z"/>
        </w:rPr>
      </w:pPr>
    </w:p>
    <w:p w14:paraId="14AF8B7D" w14:textId="2D87056A" w:rsidR="000F4A06" w:rsidRDefault="000F4A06">
      <w:pPr>
        <w:rPr>
          <w:ins w:id="22822" w:author="Ritu Kamra" w:date="2021-09-24T17:44:00Z"/>
        </w:rPr>
      </w:pPr>
    </w:p>
    <w:p w14:paraId="2FE78688" w14:textId="6020CCC5" w:rsidR="000F4A06" w:rsidRDefault="000F4A06">
      <w:pPr>
        <w:rPr>
          <w:ins w:id="22823" w:author="Ritu Kamra" w:date="2021-09-24T17:44:00Z"/>
        </w:rPr>
      </w:pPr>
    </w:p>
    <w:p w14:paraId="655C98B3" w14:textId="2C5B03E3" w:rsidR="000F4A06" w:rsidRDefault="000F4A06">
      <w:pPr>
        <w:rPr>
          <w:ins w:id="22824" w:author="Ritu Kamra" w:date="2021-09-24T17:44:00Z"/>
        </w:rPr>
      </w:pPr>
    </w:p>
    <w:p w14:paraId="3AB0F4C8" w14:textId="31AB63EA" w:rsidR="000F4A06" w:rsidRDefault="000F4A06">
      <w:pPr>
        <w:rPr>
          <w:ins w:id="22825" w:author="Ritu Kamra" w:date="2021-09-24T17:44:00Z"/>
        </w:rPr>
      </w:pPr>
    </w:p>
    <w:p w14:paraId="1724D7E2" w14:textId="7B7AC4B3" w:rsidR="000F4A06" w:rsidRDefault="000F4A06">
      <w:pPr>
        <w:rPr>
          <w:ins w:id="22826" w:author="Ritu Kamra" w:date="2021-09-24T17:44:00Z"/>
        </w:rPr>
      </w:pPr>
    </w:p>
    <w:p w14:paraId="2FD911CC" w14:textId="358C81DF" w:rsidR="000F4A06" w:rsidRDefault="000F4A06">
      <w:pPr>
        <w:rPr>
          <w:ins w:id="22827" w:author="Ritu Kamra" w:date="2021-09-24T17:44:00Z"/>
        </w:rPr>
      </w:pPr>
    </w:p>
    <w:p w14:paraId="6A5F1BC7" w14:textId="5DB9A457" w:rsidR="000F4A06" w:rsidRDefault="000F4A06">
      <w:pPr>
        <w:rPr>
          <w:ins w:id="22828" w:author="Ritu Kamra" w:date="2021-09-24T17:44:00Z"/>
        </w:rPr>
      </w:pPr>
    </w:p>
    <w:p w14:paraId="35E291E5" w14:textId="5003D46F" w:rsidR="000F4A06" w:rsidRDefault="000F4A06">
      <w:pPr>
        <w:rPr>
          <w:ins w:id="22829" w:author="Ritu Kamra" w:date="2021-09-24T17:44:00Z"/>
        </w:rPr>
      </w:pPr>
    </w:p>
    <w:p w14:paraId="3DF982C9" w14:textId="281B3868" w:rsidR="000F4A06" w:rsidRDefault="000F4A06">
      <w:pPr>
        <w:rPr>
          <w:ins w:id="22830" w:author="Ritu Kamra" w:date="2021-09-24T17:44:00Z"/>
        </w:rPr>
      </w:pPr>
    </w:p>
    <w:p w14:paraId="374FAA06" w14:textId="5FF45BCD" w:rsidR="000F4A06" w:rsidDel="004150CD" w:rsidRDefault="000F4A06">
      <w:pPr>
        <w:rPr>
          <w:del w:id="22831" w:author="Dilip Kumar" w:date="2021-09-25T12:21:00Z"/>
        </w:rPr>
      </w:pPr>
    </w:p>
    <w:p w14:paraId="0DD448E8" w14:textId="23FD999D" w:rsidR="000F4A06" w:rsidDel="002470E6" w:rsidRDefault="000F4A06">
      <w:pPr>
        <w:rPr>
          <w:ins w:id="22832" w:author="Ritu Kamra" w:date="2021-09-24T17:44:00Z"/>
          <w:del w:id="22833" w:author="Dilip Kumar" w:date="2021-09-25T12:21:00Z"/>
        </w:rPr>
      </w:pPr>
    </w:p>
    <w:p w14:paraId="52FAF1C1" w14:textId="075A1F25" w:rsidR="000F4A06" w:rsidDel="004150CD" w:rsidRDefault="000F4A06">
      <w:pPr>
        <w:rPr>
          <w:del w:id="22834" w:author="Neeshu Bhadauriya" w:date="2021-09-27T10:26:00Z"/>
        </w:rPr>
      </w:pPr>
    </w:p>
    <w:p w14:paraId="4F206540" w14:textId="0F2F36FF" w:rsidR="008D05CC" w:rsidRDefault="008D05CC"/>
    <w:p w14:paraId="4BA6F0DD" w14:textId="5D22E2E6" w:rsidR="00023038" w:rsidRDefault="00023038"/>
    <w:p w14:paraId="2D0EDD41" w14:textId="14AFFDBB" w:rsidR="008D05CC" w:rsidRDefault="005858C1">
      <w:r>
        <w:rPr>
          <w:noProof/>
        </w:rPr>
        <w:lastRenderedPageBreak/>
        <w:pict w14:anchorId="5C8FD374">
          <v:shape id="_x0000_s1355" type="#_x0000_t202" style="position:absolute;margin-left:-7.5pt;margin-top:-9.35pt;width:642pt;height:23pt;z-index:251983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" filled="f" stroked="f">
            <v:textbox style="mso-fit-shape-to-text:t">
              <w:txbxContent>
                <w:p w14:paraId="68D6ED6F" w14:textId="1E0B1CC6" w:rsidR="0069198A" w:rsidRPr="00AE05DC" w:rsidRDefault="0069198A" w:rsidP="00AE05DC">
                  <w:pPr>
                    <w:spacing w:line="216" w:lineRule="auto"/>
                    <w:rPr>
                      <w:rFonts w:ascii="Verdana" w:eastAsia="Verdana" w:hAnsi="Verdana" w:cs="Verdana"/>
                      <w:b/>
                      <w:bCs/>
                      <w:color w:val="000000"/>
                      <w:kern w:val="24"/>
                      <w:sz w:val="20"/>
                      <w:szCs w:val="20"/>
                    </w:rPr>
                  </w:pPr>
                  <w:r w:rsidRPr="00AE05DC">
                    <w:rPr>
                      <w:rFonts w:ascii="Verdana" w:eastAsia="Verdana" w:hAnsi="Verdana" w:cs="Verdana"/>
                      <w:b/>
                      <w:bCs/>
                      <w:color w:val="000000"/>
                      <w:kern w:val="24"/>
                      <w:sz w:val="20"/>
                      <w:szCs w:val="20"/>
                    </w:rPr>
                    <w:t>3.2.</w:t>
                  </w:r>
                  <w:ins w:id="22835" w:author="Neeshu Bhadauriya" w:date="2021-09-27T15:49:00Z">
                    <w:r w:rsidR="00C65625">
                      <w:rPr>
                        <w:rFonts w:ascii="Verdana" w:eastAsia="Verdana" w:hAnsi="Verdana" w:cs="Verdana"/>
                        <w:b/>
                        <w:bCs/>
                        <w:color w:val="000000"/>
                        <w:kern w:val="24"/>
                        <w:sz w:val="20"/>
                        <w:szCs w:val="20"/>
                      </w:rPr>
                      <w:t>3</w:t>
                    </w:r>
                  </w:ins>
                  <w:del w:id="22836" w:author="Neeshu Bhadauriya" w:date="2021-09-27T15:49:00Z">
                    <w:r w:rsidRPr="00AE05DC" w:rsidDel="00C65625">
                      <w:rPr>
                        <w:rFonts w:ascii="Verdana" w:eastAsia="Verdana" w:hAnsi="Verdana" w:cs="Verdana"/>
                        <w:b/>
                        <w:bCs/>
                        <w:color w:val="000000"/>
                        <w:kern w:val="24"/>
                        <w:sz w:val="20"/>
                        <w:szCs w:val="20"/>
                      </w:rPr>
                      <w:delText>2</w:delText>
                    </w:r>
                  </w:del>
                  <w:r w:rsidRPr="00AE05DC">
                    <w:rPr>
                      <w:rFonts w:ascii="Verdana" w:eastAsia="Verdana" w:hAnsi="Verdana" w:cs="Verdana"/>
                      <w:b/>
                      <w:bCs/>
                      <w:color w:val="000000"/>
                      <w:kern w:val="24"/>
                      <w:sz w:val="20"/>
                      <w:szCs w:val="20"/>
                    </w:rPr>
                    <w:t xml:space="preserve">. </w:t>
                  </w:r>
                  <w:ins w:id="22837" w:author="Neeshu Bhadauriya" w:date="2021-09-27T15:50:00Z">
                    <w:r w:rsidR="00C65625" w:rsidRPr="00C65625">
                      <w:rPr>
                        <w:rFonts w:ascii="Verdana" w:eastAsia="Verdana" w:hAnsi="Verdana" w:cs="Verdana"/>
                        <w:b/>
                        <w:bCs/>
                        <w:color w:val="000000"/>
                        <w:kern w:val="24"/>
                        <w:sz w:val="20"/>
                        <w:szCs w:val="20"/>
                      </w:rPr>
                      <w:t xml:space="preserve">Europe </w:t>
                    </w:r>
                  </w:ins>
                  <w:ins w:id="22838" w:author="Ritu Kamra" w:date="2021-09-27T20:27:00Z">
                    <w:r w:rsidR="002F65E2">
                      <w:rPr>
                        <w:rFonts w:ascii="Verdana" w:eastAsia="Verdana" w:hAnsi="Verdana" w:cs="Verdana"/>
                        <w:b/>
                        <w:bCs/>
                        <w:color w:val="000000"/>
                        <w:kern w:val="24"/>
                        <w:sz w:val="20"/>
                        <w:szCs w:val="20"/>
                      </w:rPr>
                      <w:t>Epoxy</w:t>
                    </w:r>
                  </w:ins>
                  <w:ins w:id="22839" w:author="Neeshu Bhadauriya" w:date="2021-09-27T15:50:00Z">
                    <w:del w:id="22840" w:author="Ritu Kamra" w:date="2021-09-27T20:27:00Z">
                      <w:r w:rsidR="00C65625" w:rsidRPr="00C65625" w:rsidDel="002F65E2">
                        <w:rPr>
                          <w:rFonts w:ascii="Verdana" w:eastAsia="Verdana" w:hAnsi="Verdana" w:cs="Verdana"/>
                          <w:b/>
                          <w:bCs/>
                          <w:color w:val="000000"/>
                          <w:kern w:val="24"/>
                          <w:sz w:val="20"/>
                          <w:szCs w:val="20"/>
                        </w:rPr>
                        <w:delText>Vinyl Ester</w:delText>
                      </w:r>
                    </w:del>
                    <w:r w:rsidR="00C65625" w:rsidRPr="00C65625">
                      <w:rPr>
                        <w:rFonts w:ascii="Verdana" w:eastAsia="Verdana" w:hAnsi="Verdana" w:cs="Verdana"/>
                        <w:b/>
                        <w:bCs/>
                        <w:color w:val="000000"/>
                        <w:kern w:val="24"/>
                        <w:sz w:val="20"/>
                        <w:szCs w:val="20"/>
                      </w:rPr>
                      <w:t xml:space="preserve"> Resin Demand Supply Outlook</w:t>
                    </w:r>
                  </w:ins>
                  <w:del w:id="22841" w:author="Neeshu Bhadauriya" w:date="2021-09-27T15:50:00Z">
                    <w:r w:rsidRPr="00AE05DC" w:rsidDel="00C65625">
                      <w:rPr>
                        <w:rFonts w:ascii="Verdana" w:eastAsia="Verdana" w:hAnsi="Verdana" w:cs="Verdana"/>
                        <w:b/>
                        <w:bCs/>
                        <w:color w:val="000000"/>
                        <w:kern w:val="24"/>
                        <w:sz w:val="20"/>
                        <w:szCs w:val="20"/>
                      </w:rPr>
                      <w:delText>Europe Demand Supply Outlook</w:delText>
                    </w:r>
                  </w:del>
                </w:p>
              </w:txbxContent>
            </v:textbox>
            <w10:wrap anchorx="margin"/>
          </v:shape>
        </w:pict>
      </w:r>
      <w:r>
        <w:rPr>
          <w:noProof/>
        </w:rPr>
        <w:pict w14:anchorId="57B1E36E">
          <v:shape id="TextBox 8" o:spid="_x0000_s1354" type="#_x0000_t202" style="position:absolute;margin-left:-3.75pt;margin-top:3.75pt;width:517.5pt;height:33.45pt;z-index:251658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" filled="f" stroked="f">
            <v:textbox style="mso-fit-shape-to-text:t">
              <w:txbxContent>
                <w:p w14:paraId="226E8736" w14:textId="7E8A2932" w:rsidR="008D05CC" w:rsidRPr="00AE05DC" w:rsidRDefault="008D05CC" w:rsidP="00AE05DC">
                  <w:pPr>
                    <w:spacing w:line="216" w:lineRule="auto"/>
                    <w:rPr>
                      <w:rFonts w:ascii="Verdana" w:eastAsia="Verdana" w:hAnsi="Verdana" w:cs="Verdana"/>
                      <w:b/>
                      <w:bCs/>
                      <w:color w:val="000000"/>
                      <w:kern w:val="24"/>
                      <w:sz w:val="20"/>
                      <w:szCs w:val="20"/>
                    </w:rPr>
                  </w:pPr>
                  <w:r w:rsidRPr="00AE05DC">
                    <w:rPr>
                      <w:rFonts w:ascii="Verdana" w:eastAsia="Verdana" w:hAnsi="Verdana" w:cs="Verdana"/>
                      <w:b/>
                      <w:bCs/>
                      <w:color w:val="000000"/>
                      <w:kern w:val="24"/>
                      <w:sz w:val="20"/>
                      <w:szCs w:val="20"/>
                    </w:rPr>
                    <w:t xml:space="preserve">Figure </w:t>
                  </w:r>
                  <w:ins w:id="22842" w:author="Ritu Kamra" w:date="2021-09-27T18:46:00Z">
                    <w:r w:rsidR="0060424B">
                      <w:rPr>
                        <w:rFonts w:ascii="Verdana" w:eastAsia="Verdana" w:hAnsi="Verdana" w:cs="Verdana"/>
                        <w:b/>
                        <w:bCs/>
                        <w:color w:val="000000"/>
                        <w:kern w:val="24"/>
                        <w:sz w:val="20"/>
                        <w:szCs w:val="20"/>
                      </w:rPr>
                      <w:t>30</w:t>
                    </w:r>
                  </w:ins>
                  <w:del w:id="22843" w:author="Ritu Kamra" w:date="2021-09-27T17:15:00Z">
                    <w:r w:rsidRPr="00AE05DC" w:rsidDel="003427EB">
                      <w:rPr>
                        <w:rFonts w:ascii="Verdana" w:eastAsia="Verdana" w:hAnsi="Verdana" w:cs="Verdana"/>
                        <w:b/>
                        <w:bCs/>
                        <w:color w:val="000000"/>
                        <w:kern w:val="24"/>
                        <w:sz w:val="20"/>
                        <w:szCs w:val="20"/>
                      </w:rPr>
                      <w:delText>7</w:delText>
                    </w:r>
                  </w:del>
                  <w:r w:rsidRPr="00AE05DC">
                    <w:rPr>
                      <w:rFonts w:ascii="Verdana" w:eastAsia="Verdana" w:hAnsi="Verdana" w:cs="Verdana"/>
                      <w:b/>
                      <w:bCs/>
                      <w:color w:val="000000"/>
                      <w:kern w:val="24"/>
                      <w:sz w:val="20"/>
                      <w:szCs w:val="20"/>
                    </w:rPr>
                    <w:t>:</w:t>
                  </w:r>
                  <w:r w:rsidR="00D51608" w:rsidRPr="00AE05DC">
                    <w:rPr>
                      <w:rFonts w:ascii="Verdana" w:eastAsia="Verdana" w:hAnsi="Verdana" w:cs="Verdana"/>
                      <w:b/>
                      <w:bCs/>
                      <w:color w:val="000000"/>
                      <w:kern w:val="24"/>
                      <w:sz w:val="20"/>
                      <w:szCs w:val="20"/>
                    </w:rPr>
                    <w:t xml:space="preserve"> </w:t>
                  </w:r>
                  <w:r w:rsidRPr="00AE05DC">
                    <w:rPr>
                      <w:rFonts w:ascii="Verdana" w:eastAsia="Verdana" w:hAnsi="Verdana" w:cs="Verdana"/>
                      <w:b/>
                      <w:bCs/>
                      <w:color w:val="000000"/>
                      <w:kern w:val="24"/>
                      <w:sz w:val="20"/>
                      <w:szCs w:val="20"/>
                    </w:rPr>
                    <w:t xml:space="preserve">Europe </w:t>
                  </w:r>
                  <w:r w:rsidR="00F615C8">
                    <w:rPr>
                      <w:rFonts w:ascii="Verdana" w:eastAsia="Verdana" w:hAnsi="Verdana" w:cs="Verdana"/>
                      <w:b/>
                      <w:bCs/>
                      <w:color w:val="000000"/>
                      <w:kern w:val="24"/>
                      <w:sz w:val="20"/>
                      <w:szCs w:val="20"/>
                    </w:rPr>
                    <w:t>Epoxy Resin</w:t>
                  </w:r>
                  <w:del w:id="22844" w:author="Ritu Kamra" w:date="2021-09-27T20:37:00Z">
                    <w:r w:rsidRPr="00AE05DC" w:rsidDel="00D02970">
                      <w:rPr>
                        <w:rFonts w:ascii="Verdana" w:eastAsia="Verdana" w:hAnsi="Verdana" w:cs="Verdana"/>
                        <w:b/>
                        <w:bCs/>
                        <w:color w:val="000000"/>
                        <w:kern w:val="24"/>
                        <w:sz w:val="20"/>
                        <w:szCs w:val="20"/>
                      </w:rPr>
                      <w:delText xml:space="preserve"> </w:delText>
                    </w:r>
                  </w:del>
                  <w:ins w:id="22845" w:author="Ritu Kamra" w:date="2021-09-27T20:37:00Z">
                    <w:r w:rsidR="00D02970">
                      <w:rPr>
                        <w:rFonts w:ascii="Verdana" w:eastAsia="Verdana" w:hAnsi="Verdana" w:cs="Verdana"/>
                        <w:b/>
                        <w:bCs/>
                        <w:color w:val="000000"/>
                        <w:kern w:val="24"/>
                        <w:sz w:val="20"/>
                        <w:szCs w:val="20"/>
                      </w:rPr>
                      <w:t xml:space="preserve"> Demand</w:t>
                    </w:r>
                  </w:ins>
                  <w:del w:id="22846" w:author="Ritu Kamra" w:date="2021-09-27T20:37:00Z">
                    <w:r w:rsidRPr="00AE05DC" w:rsidDel="00D02970">
                      <w:rPr>
                        <w:rFonts w:ascii="Verdana" w:eastAsia="Verdana" w:hAnsi="Verdana" w:cs="Verdana"/>
                        <w:b/>
                        <w:bCs/>
                        <w:color w:val="000000"/>
                        <w:kern w:val="24"/>
                        <w:sz w:val="20"/>
                        <w:szCs w:val="20"/>
                      </w:rPr>
                      <w:delText>Market Size</w:delText>
                    </w:r>
                  </w:del>
                  <w:r w:rsidRPr="00AE05DC">
                    <w:rPr>
                      <w:rFonts w:ascii="Verdana" w:eastAsia="Verdana" w:hAnsi="Verdana" w:cs="Verdana"/>
                      <w:b/>
                      <w:bCs/>
                      <w:color w:val="000000"/>
                      <w:kern w:val="24"/>
                      <w:sz w:val="20"/>
                      <w:szCs w:val="20"/>
                    </w:rPr>
                    <w:t>, By Volume (Thousand Tonnes), 2015–2030F</w:t>
                  </w:r>
                </w:p>
              </w:txbxContent>
            </v:textbox>
            <w10:wrap anchorx="margin"/>
          </v:shape>
        </w:pict>
      </w:r>
      <w:r>
        <w:rPr>
          <w:noProof/>
        </w:rPr>
        <w:pict w14:anchorId="28BA342A">
          <v:rect id="Rectangle 35" o:spid="_x0000_s1353" style="position:absolute;margin-left:342.45pt;margin-top:137.7pt;width:130pt;height:67.8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" filled="f" stroked="f" strokeweight="1pt">
            <v:textbox>
              <w:txbxContent>
                <w:p w14:paraId="47D54354" w14:textId="77777777" w:rsidR="00023038" w:rsidRDefault="00023038" w:rsidP="00D51608">
                  <w:pPr>
                    <w:spacing w:line="24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2021E-2030F</w:t>
                  </w:r>
                </w:p>
                <w:p w14:paraId="5B84BBBD" w14:textId="77777777" w:rsidR="00023038" w:rsidRDefault="00023038" w:rsidP="00D51608">
                  <w:pPr>
                    <w:spacing w:line="24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 xml:space="preserve">CAGR </w:t>
                  </w:r>
                </w:p>
                <w:p w14:paraId="0E2333C8" w14:textId="1E4BE0D4" w:rsidR="00023038" w:rsidRDefault="00017FBB" w:rsidP="00D51608">
                  <w:pPr>
                    <w:spacing w:line="24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3</w:t>
                  </w:r>
                  <w:r w:rsidR="00023038">
                    <w:rPr>
                      <w:rFonts w:ascii="Verdana" w:eastAsia="Verdana" w:hAnsi="Verdana" w:cs="Verdana"/>
                      <w:b/>
                      <w:bCs/>
                      <w:color w:val="000000"/>
                      <w:kern w:val="24"/>
                      <w:sz w:val="18"/>
                      <w:szCs w:val="18"/>
                      <w:lang w:val="en-US"/>
                    </w:rPr>
                    <w:t>.</w:t>
                  </w:r>
                  <w:r>
                    <w:rPr>
                      <w:rFonts w:ascii="Verdana" w:eastAsia="Verdana" w:hAnsi="Verdana" w:cs="Verdana"/>
                      <w:b/>
                      <w:bCs/>
                      <w:color w:val="000000"/>
                      <w:kern w:val="24"/>
                      <w:sz w:val="18"/>
                      <w:szCs w:val="18"/>
                      <w:lang w:val="en-US"/>
                    </w:rPr>
                    <w:t>91</w:t>
                  </w:r>
                  <w:r w:rsidR="00023038">
                    <w:rPr>
                      <w:rFonts w:ascii="Verdana" w:eastAsia="Verdana" w:hAnsi="Verdana" w:cs="Verdana"/>
                      <w:b/>
                      <w:bCs/>
                      <w:color w:val="000000"/>
                      <w:kern w:val="24"/>
                      <w:sz w:val="18"/>
                      <w:szCs w:val="18"/>
                      <w:lang w:val="en-US"/>
                    </w:rPr>
                    <w:t>% By Volume</w:t>
                  </w:r>
                </w:p>
              </w:txbxContent>
            </v:textbox>
          </v:rect>
        </w:pict>
      </w:r>
      <w:r>
        <w:rPr>
          <w:noProof/>
        </w:rPr>
        <w:pict w14:anchorId="176F470A">
          <v:rect id="Rectangle 33" o:spid="_x0000_s1352" style="position:absolute;margin-left:68.35pt;margin-top:135.5pt;width:130pt;height:67.7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" filled="f" stroked="f" strokeweight="1pt">
            <v:textbox>
              <w:txbxContent>
                <w:p w14:paraId="3364D521" w14:textId="77777777" w:rsidR="00023038" w:rsidRDefault="00023038" w:rsidP="00D51608">
                  <w:pPr>
                    <w:spacing w:line="24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2015-2020</w:t>
                  </w:r>
                </w:p>
                <w:p w14:paraId="3E512CD4" w14:textId="77777777" w:rsidR="00023038" w:rsidRDefault="00023038" w:rsidP="00D51608">
                  <w:pPr>
                    <w:spacing w:line="24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 xml:space="preserve">CAGR </w:t>
                  </w:r>
                </w:p>
                <w:p w14:paraId="4B3192B0" w14:textId="08703C1B" w:rsidR="00023038" w:rsidRDefault="00017FBB" w:rsidP="00D51608">
                  <w:pPr>
                    <w:spacing w:line="240" w:lineRule="auto"/>
                    <w:jc w:val="center"/>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1</w:t>
                  </w:r>
                  <w:r w:rsidR="00023038">
                    <w:rPr>
                      <w:rFonts w:ascii="Verdana" w:eastAsia="Verdana" w:hAnsi="Verdana" w:cs="Verdana"/>
                      <w:b/>
                      <w:bCs/>
                      <w:color w:val="000000"/>
                      <w:kern w:val="24"/>
                      <w:sz w:val="18"/>
                      <w:szCs w:val="18"/>
                      <w:lang w:val="en-US"/>
                    </w:rPr>
                    <w:t>.</w:t>
                  </w:r>
                  <w:r>
                    <w:rPr>
                      <w:rFonts w:ascii="Verdana" w:eastAsia="Verdana" w:hAnsi="Verdana" w:cs="Verdana"/>
                      <w:b/>
                      <w:bCs/>
                      <w:color w:val="000000"/>
                      <w:kern w:val="24"/>
                      <w:sz w:val="18"/>
                      <w:szCs w:val="18"/>
                      <w:lang w:val="en-US"/>
                    </w:rPr>
                    <w:t>6</w:t>
                  </w:r>
                  <w:r w:rsidR="00023038">
                    <w:rPr>
                      <w:rFonts w:ascii="Verdana" w:eastAsia="Verdana" w:hAnsi="Verdana" w:cs="Verdana"/>
                      <w:b/>
                      <w:bCs/>
                      <w:color w:val="000000"/>
                      <w:kern w:val="24"/>
                      <w:sz w:val="18"/>
                      <w:szCs w:val="18"/>
                      <w:lang w:val="en-US"/>
                    </w:rPr>
                    <w:t>7% By Volume</w:t>
                  </w:r>
                </w:p>
              </w:txbxContent>
            </v:textbox>
          </v:rect>
        </w:pict>
      </w:r>
      <w:r w:rsidR="00023038" w:rsidRPr="00023038">
        <w:rPr>
          <w:noProof/>
        </w:rPr>
        <w:drawing>
          <wp:inline distT="0" distB="0" distL="0" distR="0" wp14:anchorId="27F685AD" wp14:editId="4E3CC9DB">
            <wp:extent cx="6410325" cy="2115820"/>
            <wp:effectExtent l="0" t="0" r="0" b="0"/>
            <wp:docPr id="1" name="Chart 1">
              <a:extLst xmlns:a="http://schemas.openxmlformats.org/drawingml/2006/main">
                <a:ext uri="{FF2B5EF4-FFF2-40B4-BE49-F238E27FC236}">
                  <a16:creationId xmlns:a16="http://schemas.microsoft.com/office/drawing/2014/main" id="{5B9C2E5B-639D-46C4-B506-014FEF8B08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2934244E" w14:textId="4DAE14E8" w:rsidR="008D05CC" w:rsidRDefault="008D05CC"/>
    <w:p w14:paraId="64F97C6C" w14:textId="51D2344F" w:rsidR="00D51608" w:rsidRDefault="005858C1">
      <w:r>
        <w:rPr>
          <w:noProof/>
        </w:rPr>
        <w:pict w14:anchorId="33D01C16">
          <v:shape id="TextBox 4" o:spid="_x0000_s1351" type="#_x0000_t202" style="position:absolute;margin-left:132.85pt;margin-top:.65pt;width:184.05pt;height:15.75pt;z-index:251664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" filled="f" stroked="f">
            <v:textbox style="mso-fit-shape-to-text:t">
              <w:txbxContent>
                <w:p w14:paraId="77862544" w14:textId="77777777" w:rsidR="00023038" w:rsidRPr="00687E98" w:rsidRDefault="00023038" w:rsidP="0002303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w:r>
    </w:p>
    <w:p w14:paraId="55471443" w14:textId="7C528939" w:rsidR="00D51608" w:rsidRDefault="00D51608"/>
    <w:p w14:paraId="6BCA62CE" w14:textId="77777777" w:rsidR="002470E6" w:rsidRDefault="002470E6" w:rsidP="007379EA">
      <w:pPr>
        <w:spacing w:line="360" w:lineRule="auto"/>
        <w:jc w:val="both"/>
        <w:rPr>
          <w:ins w:id="22847" w:author="Dilip Kumar" w:date="2021-09-25T12:22:00Z"/>
          <w:rFonts w:ascii="Arial" w:hAnsi="Arial" w:cs="Arial"/>
          <w:sz w:val="24"/>
          <w:szCs w:val="24"/>
        </w:rPr>
        <w:sectPr w:rsidR="002470E6"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22848" w:author="Hardik Malhotra" w:date="2021-09-30T12:48:00Z">
            <w:sectPr w:rsidR="002470E6" w:rsidSect="00AF4AFC">
              <w:pgMar w:top="1134" w:right="836" w:bottom="630" w:left="900" w:header="708" w:footer="708" w:gutter="0"/>
            </w:sectPr>
          </w:sectPrChange>
        </w:sectPr>
      </w:pPr>
    </w:p>
    <w:p w14:paraId="07E6692F" w14:textId="74448C54" w:rsidR="007379EA" w:rsidRPr="007F4ABC" w:rsidRDefault="007379EA" w:rsidP="007379EA">
      <w:pPr>
        <w:spacing w:line="360" w:lineRule="auto"/>
        <w:jc w:val="both"/>
        <w:rPr>
          <w:rFonts w:ascii="Arial" w:hAnsi="Arial" w:cs="Arial"/>
          <w:color w:val="FF0000"/>
          <w:sz w:val="24"/>
          <w:szCs w:val="24"/>
          <w:rPrChange w:id="22849" w:author="Hardik Malhotra" w:date="2021-09-29T19:17:00Z">
            <w:rPr>
              <w:rFonts w:ascii="Arial" w:hAnsi="Arial" w:cs="Arial"/>
              <w:sz w:val="24"/>
              <w:szCs w:val="24"/>
            </w:rPr>
          </w:rPrChange>
        </w:rPr>
      </w:pPr>
      <w:r w:rsidRPr="007F4ABC">
        <w:rPr>
          <w:rFonts w:ascii="Arial" w:hAnsi="Arial" w:cs="Arial"/>
          <w:color w:val="FF0000"/>
          <w:sz w:val="24"/>
          <w:szCs w:val="24"/>
          <w:rPrChange w:id="22850" w:author="Hardik Malhotra" w:date="2021-09-29T19:17:00Z">
            <w:rPr>
              <w:rFonts w:ascii="Arial" w:hAnsi="Arial" w:cs="Arial"/>
              <w:sz w:val="24"/>
              <w:szCs w:val="24"/>
            </w:rPr>
          </w:rPrChange>
        </w:rPr>
        <w:t xml:space="preserve">European paint industry is struggling with peak price of epoxy resin due to dramatic supply shortage of raw material supply. In addition to the corona pandemic, it has massive impact on the </w:t>
      </w:r>
      <w:del w:id="22851" w:author="Ritu Kamra" w:date="2021-09-27T20:27:00Z">
        <w:r w:rsidRPr="007F4ABC" w:rsidDel="002F65E2">
          <w:rPr>
            <w:rFonts w:ascii="Arial" w:hAnsi="Arial" w:cs="Arial"/>
            <w:color w:val="FF0000"/>
            <w:sz w:val="24"/>
            <w:szCs w:val="24"/>
            <w:rPrChange w:id="22852" w:author="Hardik Malhotra" w:date="2021-09-29T19:17:00Z">
              <w:rPr>
                <w:rFonts w:ascii="Arial" w:hAnsi="Arial" w:cs="Arial"/>
                <w:sz w:val="24"/>
                <w:szCs w:val="24"/>
              </w:rPr>
            </w:rPrChange>
          </w:rPr>
          <w:delText>companies</w:delText>
        </w:r>
      </w:del>
      <w:ins w:id="22853" w:author="Ritu Kamra" w:date="2021-09-27T20:27:00Z">
        <w:r w:rsidR="002F65E2" w:rsidRPr="007F4ABC">
          <w:rPr>
            <w:rFonts w:ascii="Arial" w:hAnsi="Arial" w:cs="Arial"/>
            <w:color w:val="FF0000"/>
            <w:sz w:val="24"/>
            <w:szCs w:val="24"/>
            <w:rPrChange w:id="22854" w:author="Hardik Malhotra" w:date="2021-09-29T19:17:00Z">
              <w:rPr>
                <w:rFonts w:ascii="Arial" w:hAnsi="Arial" w:cs="Arial"/>
                <w:sz w:val="24"/>
                <w:szCs w:val="24"/>
              </w:rPr>
            </w:rPrChange>
          </w:rPr>
          <w:t>company’s</w:t>
        </w:r>
      </w:ins>
      <w:r w:rsidRPr="007F4ABC">
        <w:rPr>
          <w:rFonts w:ascii="Arial" w:hAnsi="Arial" w:cs="Arial"/>
          <w:color w:val="FF0000"/>
          <w:sz w:val="24"/>
          <w:szCs w:val="24"/>
          <w:rPrChange w:id="22855" w:author="Hardik Malhotra" w:date="2021-09-29T19:17:00Z">
            <w:rPr>
              <w:rFonts w:ascii="Arial" w:hAnsi="Arial" w:cs="Arial"/>
              <w:sz w:val="24"/>
              <w:szCs w:val="24"/>
            </w:rPr>
          </w:rPrChange>
        </w:rPr>
        <w:t xml:space="preserve"> business result, which anticipated to witness slow growth during short term compared to historical period, this has created a colossal disruption across the globe in 2020. </w:t>
      </w:r>
    </w:p>
    <w:p w14:paraId="2D5DDA56" w14:textId="77777777" w:rsidR="007379EA" w:rsidRPr="007F4ABC" w:rsidRDefault="007379EA" w:rsidP="007379EA">
      <w:pPr>
        <w:spacing w:line="360" w:lineRule="auto"/>
        <w:jc w:val="both"/>
        <w:rPr>
          <w:rFonts w:ascii="Arial" w:hAnsi="Arial" w:cs="Arial"/>
          <w:color w:val="FF0000"/>
          <w:sz w:val="24"/>
          <w:szCs w:val="24"/>
          <w:rPrChange w:id="22856" w:author="Hardik Malhotra" w:date="2021-09-29T19:17:00Z">
            <w:rPr>
              <w:rFonts w:ascii="Arial" w:hAnsi="Arial" w:cs="Arial"/>
              <w:sz w:val="24"/>
              <w:szCs w:val="24"/>
            </w:rPr>
          </w:rPrChange>
        </w:rPr>
      </w:pPr>
      <w:r w:rsidRPr="007F4ABC">
        <w:rPr>
          <w:rFonts w:ascii="Arial" w:hAnsi="Arial" w:cs="Arial"/>
          <w:color w:val="FF0000"/>
          <w:sz w:val="24"/>
          <w:szCs w:val="24"/>
          <w:rPrChange w:id="22857" w:author="Hardik Malhotra" w:date="2021-09-29T19:17:00Z">
            <w:rPr>
              <w:rFonts w:ascii="Arial" w:hAnsi="Arial" w:cs="Arial"/>
              <w:sz w:val="24"/>
              <w:szCs w:val="24"/>
            </w:rPr>
          </w:rPrChange>
        </w:rPr>
        <w:t xml:space="preserve">According to the German Coatings and Printing Inks Association (VdL), for roughly 270 companies, prices on the world market, particularly for epoxy resins and polyester resins, have gone up so dramatically due to surge in total demand in the region post peak of pandemic in 2020 which have caused a significant impact on business results and overall demand in Europe. </w:t>
      </w:r>
    </w:p>
    <w:p w14:paraId="2434CB47" w14:textId="77777777" w:rsidR="002470E6" w:rsidRDefault="007379EA" w:rsidP="007379EA">
      <w:pPr>
        <w:spacing w:line="360" w:lineRule="auto"/>
        <w:jc w:val="both"/>
        <w:rPr>
          <w:ins w:id="22858" w:author="Hardik Malhotra" w:date="2021-09-30T23:34:00Z"/>
          <w:rFonts w:ascii="Arial" w:hAnsi="Arial" w:cs="Arial"/>
          <w:color w:val="FF0000"/>
          <w:sz w:val="24"/>
          <w:szCs w:val="24"/>
        </w:rPr>
      </w:pPr>
      <w:r w:rsidRPr="007F4ABC">
        <w:rPr>
          <w:rFonts w:ascii="Arial" w:hAnsi="Arial" w:cs="Arial"/>
          <w:color w:val="FF0000"/>
          <w:sz w:val="24"/>
          <w:szCs w:val="24"/>
          <w:rPrChange w:id="22859" w:author="Hardik Malhotra" w:date="2021-09-29T19:17:00Z">
            <w:rPr>
              <w:rFonts w:ascii="Arial" w:hAnsi="Arial" w:cs="Arial"/>
              <w:sz w:val="24"/>
              <w:szCs w:val="24"/>
            </w:rPr>
          </w:rPrChange>
        </w:rPr>
        <w:t>However, the gradual improvement in demand across Europe is anticipated in view of downstream industries operating at higher operating rate to fulfil swelling demand</w:t>
      </w:r>
      <w:del w:id="22860" w:author="Hardik Malhotra" w:date="2021-09-30T23:34:00Z">
        <w:r w:rsidRPr="007F4ABC" w:rsidDel="00015378">
          <w:rPr>
            <w:rFonts w:ascii="Arial" w:hAnsi="Arial" w:cs="Arial"/>
            <w:color w:val="FF0000"/>
            <w:sz w:val="24"/>
            <w:szCs w:val="24"/>
            <w:rPrChange w:id="22861" w:author="Hardik Malhotra" w:date="2021-09-29T19:17:00Z">
              <w:rPr>
                <w:rFonts w:ascii="Arial" w:hAnsi="Arial" w:cs="Arial"/>
                <w:sz w:val="24"/>
                <w:szCs w:val="24"/>
              </w:rPr>
            </w:rPrChange>
          </w:rPr>
          <w:delText>.</w:delText>
        </w:r>
      </w:del>
    </w:p>
    <w:p w14:paraId="4B5746FB" w14:textId="77777777" w:rsidR="00015378" w:rsidRDefault="00015378" w:rsidP="007379EA">
      <w:pPr>
        <w:spacing w:line="360" w:lineRule="auto"/>
        <w:jc w:val="both"/>
        <w:rPr>
          <w:ins w:id="22862" w:author="Hardik Malhotra" w:date="2021-09-30T23:34:00Z"/>
          <w:rFonts w:ascii="Arial" w:hAnsi="Arial" w:cs="Arial"/>
          <w:color w:val="FF0000"/>
          <w:sz w:val="24"/>
          <w:szCs w:val="24"/>
        </w:rPr>
      </w:pPr>
    </w:p>
    <w:p w14:paraId="4A6C06E9" w14:textId="77777777" w:rsidR="00015378" w:rsidRDefault="00015378" w:rsidP="007379EA">
      <w:pPr>
        <w:spacing w:line="360" w:lineRule="auto"/>
        <w:jc w:val="both"/>
        <w:rPr>
          <w:ins w:id="22863" w:author="Hardik Malhotra" w:date="2021-09-30T23:34:00Z"/>
          <w:rFonts w:ascii="Arial" w:hAnsi="Arial" w:cs="Arial"/>
          <w:color w:val="FF0000"/>
          <w:sz w:val="24"/>
          <w:szCs w:val="24"/>
        </w:rPr>
      </w:pPr>
    </w:p>
    <w:p w14:paraId="3DFDF7A1" w14:textId="77777777" w:rsidR="00015378" w:rsidRDefault="00015378" w:rsidP="007379EA">
      <w:pPr>
        <w:spacing w:line="360" w:lineRule="auto"/>
        <w:jc w:val="both"/>
        <w:rPr>
          <w:ins w:id="22864" w:author="Hardik Malhotra" w:date="2021-09-30T23:34:00Z"/>
          <w:rFonts w:ascii="Arial" w:hAnsi="Arial" w:cs="Arial"/>
          <w:color w:val="FF0000"/>
          <w:sz w:val="24"/>
          <w:szCs w:val="24"/>
        </w:rPr>
      </w:pPr>
    </w:p>
    <w:p w14:paraId="6A409F5B" w14:textId="77777777" w:rsidR="00015378" w:rsidRDefault="00015378" w:rsidP="007379EA">
      <w:pPr>
        <w:spacing w:line="360" w:lineRule="auto"/>
        <w:jc w:val="both"/>
        <w:rPr>
          <w:ins w:id="22865" w:author="Hardik Malhotra" w:date="2021-09-30T23:34:00Z"/>
          <w:rFonts w:ascii="Arial" w:hAnsi="Arial" w:cs="Arial"/>
          <w:color w:val="FF0000"/>
          <w:sz w:val="24"/>
          <w:szCs w:val="24"/>
        </w:rPr>
      </w:pPr>
    </w:p>
    <w:p w14:paraId="2A1335A7" w14:textId="77777777" w:rsidR="00015378" w:rsidRDefault="00015378" w:rsidP="007379EA">
      <w:pPr>
        <w:spacing w:line="360" w:lineRule="auto"/>
        <w:jc w:val="both"/>
        <w:rPr>
          <w:ins w:id="22866" w:author="Hardik Malhotra" w:date="2021-09-30T23:34:00Z"/>
          <w:rFonts w:ascii="Arial" w:hAnsi="Arial" w:cs="Arial"/>
          <w:color w:val="FF0000"/>
          <w:sz w:val="24"/>
          <w:szCs w:val="24"/>
        </w:rPr>
      </w:pPr>
    </w:p>
    <w:p w14:paraId="575E60A9" w14:textId="77777777" w:rsidR="00015378" w:rsidRDefault="00015378" w:rsidP="007379EA">
      <w:pPr>
        <w:spacing w:line="360" w:lineRule="auto"/>
        <w:jc w:val="both"/>
        <w:rPr>
          <w:ins w:id="22867" w:author="Hardik Malhotra" w:date="2021-09-30T23:34:00Z"/>
          <w:rFonts w:ascii="Arial" w:hAnsi="Arial" w:cs="Arial"/>
          <w:color w:val="FF0000"/>
          <w:sz w:val="24"/>
          <w:szCs w:val="24"/>
        </w:rPr>
      </w:pPr>
    </w:p>
    <w:p w14:paraId="08004F75" w14:textId="77777777" w:rsidR="00015378" w:rsidRDefault="00015378" w:rsidP="007379EA">
      <w:pPr>
        <w:spacing w:line="360" w:lineRule="auto"/>
        <w:jc w:val="both"/>
        <w:rPr>
          <w:ins w:id="22868" w:author="Hardik Malhotra" w:date="2021-09-30T23:34:00Z"/>
          <w:rFonts w:ascii="Arial" w:hAnsi="Arial" w:cs="Arial"/>
          <w:color w:val="FF0000"/>
          <w:sz w:val="24"/>
          <w:szCs w:val="24"/>
        </w:rPr>
      </w:pPr>
    </w:p>
    <w:p w14:paraId="644A72D2" w14:textId="77777777" w:rsidR="00015378" w:rsidRDefault="00015378" w:rsidP="007379EA">
      <w:pPr>
        <w:spacing w:line="360" w:lineRule="auto"/>
        <w:jc w:val="both"/>
        <w:rPr>
          <w:ins w:id="22869" w:author="Hardik Malhotra" w:date="2021-09-30T23:34:00Z"/>
          <w:rFonts w:ascii="Arial" w:hAnsi="Arial" w:cs="Arial"/>
          <w:color w:val="FF0000"/>
          <w:sz w:val="24"/>
          <w:szCs w:val="24"/>
        </w:rPr>
      </w:pPr>
    </w:p>
    <w:p w14:paraId="23938039" w14:textId="0EF4E6E4" w:rsidR="00015378" w:rsidRPr="007F4ABC" w:rsidRDefault="00015378" w:rsidP="007379EA">
      <w:pPr>
        <w:spacing w:line="360" w:lineRule="auto"/>
        <w:jc w:val="both"/>
        <w:rPr>
          <w:ins w:id="22870" w:author="Dilip Kumar" w:date="2021-09-25T12:22:00Z"/>
          <w:rFonts w:ascii="Arial" w:hAnsi="Arial" w:cs="Arial"/>
          <w:color w:val="FF0000"/>
          <w:sz w:val="24"/>
          <w:szCs w:val="24"/>
          <w:rPrChange w:id="22871" w:author="Hardik Malhotra" w:date="2021-09-29T19:17:00Z">
            <w:rPr>
              <w:ins w:id="22872" w:author="Dilip Kumar" w:date="2021-09-25T12:22:00Z"/>
              <w:rFonts w:ascii="Arial" w:hAnsi="Arial" w:cs="Arial"/>
              <w:sz w:val="24"/>
              <w:szCs w:val="24"/>
            </w:rPr>
          </w:rPrChange>
        </w:rPr>
        <w:sectPr w:rsidR="00015378" w:rsidRPr="007F4ABC"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22873" w:author="Hardik Malhotra" w:date="2021-09-30T12:48:00Z">
            <w:sectPr w:rsidR="00015378" w:rsidRPr="007F4ABC" w:rsidSect="00AF4AFC">
              <w:pgMar w:top="1134" w:right="836" w:bottom="630" w:left="900" w:header="708" w:footer="708" w:gutter="0"/>
            </w:sectPr>
          </w:sectPrChange>
        </w:sectPr>
      </w:pPr>
    </w:p>
    <w:p w14:paraId="71CE2945" w14:textId="4E3D5FDD" w:rsidR="00AE05DC" w:rsidDel="00015378" w:rsidRDefault="00AE05DC" w:rsidP="007379EA">
      <w:pPr>
        <w:spacing w:line="360" w:lineRule="auto"/>
        <w:jc w:val="both"/>
        <w:rPr>
          <w:del w:id="22874" w:author="Hardik Malhotra" w:date="2021-09-30T23:34:00Z"/>
          <w:rFonts w:ascii="Arial" w:hAnsi="Arial" w:cs="Arial"/>
          <w:sz w:val="24"/>
          <w:szCs w:val="24"/>
        </w:rPr>
      </w:pPr>
    </w:p>
    <w:p w14:paraId="4687C970" w14:textId="77777777" w:rsidR="0094418F" w:rsidDel="00015378" w:rsidRDefault="0094418F" w:rsidP="007379EA">
      <w:pPr>
        <w:spacing w:line="360" w:lineRule="auto"/>
        <w:jc w:val="both"/>
        <w:rPr>
          <w:ins w:id="22875" w:author="Dilip Kumar" w:date="2021-09-25T12:23:00Z"/>
          <w:del w:id="22876" w:author="Hardik Malhotra" w:date="2021-09-30T23:34:00Z"/>
        </w:rPr>
      </w:pPr>
    </w:p>
    <w:p w14:paraId="6FD09049" w14:textId="77777777" w:rsidR="0094418F" w:rsidDel="00015378" w:rsidRDefault="0094418F" w:rsidP="007379EA">
      <w:pPr>
        <w:spacing w:line="360" w:lineRule="auto"/>
        <w:jc w:val="both"/>
        <w:rPr>
          <w:ins w:id="22877" w:author="Dilip Kumar" w:date="2021-09-25T12:23:00Z"/>
          <w:del w:id="22878" w:author="Hardik Malhotra" w:date="2021-09-30T23:34:00Z"/>
        </w:rPr>
      </w:pPr>
    </w:p>
    <w:p w14:paraId="321672CA" w14:textId="77777777" w:rsidR="0094418F" w:rsidDel="00015378" w:rsidRDefault="0094418F" w:rsidP="007379EA">
      <w:pPr>
        <w:spacing w:line="360" w:lineRule="auto"/>
        <w:jc w:val="both"/>
        <w:rPr>
          <w:ins w:id="22879" w:author="Dilip Kumar" w:date="2021-09-25T12:23:00Z"/>
          <w:del w:id="22880" w:author="Hardik Malhotra" w:date="2021-09-30T23:34:00Z"/>
        </w:rPr>
      </w:pPr>
    </w:p>
    <w:p w14:paraId="4FDBF2A7" w14:textId="77777777" w:rsidR="0094418F" w:rsidDel="00015378" w:rsidRDefault="0094418F" w:rsidP="007379EA">
      <w:pPr>
        <w:spacing w:line="360" w:lineRule="auto"/>
        <w:jc w:val="both"/>
        <w:rPr>
          <w:ins w:id="22881" w:author="Dilip Kumar" w:date="2021-09-25T12:23:00Z"/>
          <w:del w:id="22882" w:author="Hardik Malhotra" w:date="2021-09-30T23:34:00Z"/>
        </w:rPr>
      </w:pPr>
    </w:p>
    <w:p w14:paraId="3A021476" w14:textId="601FC97A" w:rsidR="0094418F" w:rsidDel="00015378" w:rsidRDefault="0094418F" w:rsidP="007379EA">
      <w:pPr>
        <w:spacing w:line="360" w:lineRule="auto"/>
        <w:jc w:val="both"/>
        <w:rPr>
          <w:ins w:id="22883" w:author="Neeshu Bhadauriya" w:date="2021-09-27T21:42:00Z"/>
          <w:del w:id="22884" w:author="Hardik Malhotra" w:date="2021-09-30T23:34:00Z"/>
        </w:rPr>
      </w:pPr>
    </w:p>
    <w:p w14:paraId="3E812669" w14:textId="77777777" w:rsidR="005C3363" w:rsidRDefault="005C3363" w:rsidP="007379EA">
      <w:pPr>
        <w:spacing w:line="360" w:lineRule="auto"/>
        <w:jc w:val="both"/>
        <w:rPr>
          <w:ins w:id="22885" w:author="Neeshu Bhadauriya" w:date="2021-09-27T15:51:00Z"/>
        </w:rPr>
      </w:pPr>
    </w:p>
    <w:p w14:paraId="1AEE72FB" w14:textId="39C7FD59" w:rsidR="00C65625" w:rsidDel="00F51068" w:rsidRDefault="00C65625" w:rsidP="007379EA">
      <w:pPr>
        <w:spacing w:line="360" w:lineRule="auto"/>
        <w:jc w:val="both"/>
        <w:rPr>
          <w:ins w:id="22886" w:author="Neeshu Bhadauriya" w:date="2021-09-27T15:51:00Z"/>
          <w:del w:id="22887" w:author="Ritu Kamra" w:date="2021-09-27T19:29:00Z"/>
        </w:rPr>
      </w:pPr>
    </w:p>
    <w:p w14:paraId="34411074" w14:textId="484F05FD" w:rsidR="00C65625" w:rsidDel="00F51068" w:rsidRDefault="00C65625" w:rsidP="007379EA">
      <w:pPr>
        <w:spacing w:line="360" w:lineRule="auto"/>
        <w:jc w:val="both"/>
        <w:rPr>
          <w:ins w:id="22888" w:author="Dilip Kumar" w:date="2021-09-25T12:23:00Z"/>
          <w:del w:id="22889" w:author="Ritu Kamra" w:date="2021-09-27T19:29:00Z"/>
        </w:rPr>
      </w:pPr>
    </w:p>
    <w:p w14:paraId="1C540B65" w14:textId="3AD2F6A8" w:rsidR="007379EA" w:rsidRDefault="005858C1" w:rsidP="007379EA">
      <w:pPr>
        <w:spacing w:line="360" w:lineRule="auto"/>
        <w:jc w:val="both"/>
      </w:pPr>
      <w:r>
        <w:rPr>
          <w:noProof/>
        </w:rPr>
        <w:pict w14:anchorId="0613A5F9">
          <v:rect id="Rectangle 12" o:spid="_x0000_s1350" style="position:absolute;left:0;text-align:left;margin-left:0;margin-top:1.25pt;width:7in;height:41.15pt;z-index:2522900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" filled="f" stroked="f">
            <v:textbox style="mso-fit-shape-to-text:t">
              <w:txbxContent>
                <w:p w14:paraId="04DD864C" w14:textId="17F915BD" w:rsidR="007379EA" w:rsidRDefault="007379EA" w:rsidP="007379EA">
                  <w:pPr>
                    <w:spacing w:line="360" w:lineRule="auto"/>
                    <w:rPr>
                      <w:rFonts w:ascii="Verdana" w:eastAsia="Verdana" w:hAnsi="Verdana" w:cs="Verdana"/>
                      <w:b/>
                      <w:bCs/>
                      <w:color w:val="3B3838" w:themeColor="background2" w:themeShade="40"/>
                      <w:kern w:val="24"/>
                      <w:sz w:val="20"/>
                      <w:szCs w:val="20"/>
                      <w:lang w:val="en-US"/>
                    </w:rPr>
                  </w:pPr>
                  <w:r>
                    <w:rPr>
                      <w:rFonts w:ascii="Verdana" w:eastAsia="Verdana" w:hAnsi="Verdana" w:cs="Verdana"/>
                      <w:b/>
                      <w:bCs/>
                      <w:color w:val="3B3838" w:themeColor="background2" w:themeShade="40"/>
                      <w:kern w:val="24"/>
                      <w:sz w:val="20"/>
                      <w:szCs w:val="20"/>
                      <w:lang w:val="en-US"/>
                    </w:rPr>
                    <w:t xml:space="preserve">Figure </w:t>
                  </w:r>
                  <w:del w:id="22890" w:author="Ritu Kamra" w:date="2021-09-27T17:15:00Z">
                    <w:r w:rsidDel="003427EB">
                      <w:rPr>
                        <w:rFonts w:ascii="Verdana" w:eastAsia="Verdana" w:hAnsi="Verdana" w:cs="Verdana"/>
                        <w:b/>
                        <w:bCs/>
                        <w:color w:val="3B3838" w:themeColor="background2" w:themeShade="40"/>
                        <w:kern w:val="24"/>
                        <w:sz w:val="20"/>
                        <w:szCs w:val="20"/>
                        <w:lang w:val="en-US"/>
                      </w:rPr>
                      <w:delText>86</w:delText>
                    </w:r>
                  </w:del>
                  <w:ins w:id="22891" w:author="Ritu Kamra" w:date="2021-09-27T17:43:00Z">
                    <w:r w:rsidR="00054F74">
                      <w:rPr>
                        <w:rFonts w:ascii="Verdana" w:eastAsia="Verdana" w:hAnsi="Verdana" w:cs="Verdana"/>
                        <w:b/>
                        <w:bCs/>
                        <w:color w:val="3B3838" w:themeColor="background2" w:themeShade="40"/>
                        <w:kern w:val="24"/>
                        <w:sz w:val="20"/>
                        <w:szCs w:val="20"/>
                        <w:lang w:val="en-US"/>
                      </w:rPr>
                      <w:t>3</w:t>
                    </w:r>
                  </w:ins>
                  <w:ins w:id="22892" w:author="Ritu Kamra" w:date="2021-09-27T18:46:00Z">
                    <w:r w:rsidR="0060424B">
                      <w:rPr>
                        <w:rFonts w:ascii="Verdana" w:eastAsia="Verdana" w:hAnsi="Verdana" w:cs="Verdana"/>
                        <w:b/>
                        <w:bCs/>
                        <w:color w:val="3B3838" w:themeColor="background2" w:themeShade="40"/>
                        <w:kern w:val="24"/>
                        <w:sz w:val="20"/>
                        <w:szCs w:val="20"/>
                        <w:lang w:val="en-US"/>
                      </w:rPr>
                      <w:t>1</w:t>
                    </w:r>
                  </w:ins>
                  <w:r>
                    <w:rPr>
                      <w:rFonts w:ascii="Verdana" w:eastAsia="Verdana" w:hAnsi="Verdana" w:cs="Verdana"/>
                      <w:b/>
                      <w:bCs/>
                      <w:color w:val="3B3838" w:themeColor="background2" w:themeShade="40"/>
                      <w:kern w:val="24"/>
                      <w:sz w:val="20"/>
                      <w:szCs w:val="20"/>
                      <w:lang w:val="en-US"/>
                    </w:rPr>
                    <w:t xml:space="preserve">: Europe Construction Market </w:t>
                  </w:r>
                  <w:ins w:id="22893" w:author="Supreet Mathaun" w:date="2021-09-24T10:30:00Z">
                    <w:r w:rsidR="009F19EA">
                      <w:rPr>
                        <w:rFonts w:ascii="Verdana" w:eastAsia="Verdana" w:hAnsi="Verdana" w:cs="Verdana"/>
                        <w:b/>
                        <w:bCs/>
                        <w:color w:val="3B3838" w:themeColor="background2" w:themeShade="40"/>
                        <w:kern w:val="24"/>
                        <w:sz w:val="20"/>
                        <w:szCs w:val="20"/>
                        <w:lang w:val="en-US"/>
                      </w:rPr>
                      <w:t>S</w:t>
                    </w:r>
                  </w:ins>
                  <w:del w:id="22894" w:author="Supreet Mathaun" w:date="2021-09-24T10:30:00Z">
                    <w:r w:rsidDel="009F19EA">
                      <w:rPr>
                        <w:rFonts w:ascii="Verdana" w:eastAsia="Verdana" w:hAnsi="Verdana" w:cs="Verdana"/>
                        <w:b/>
                        <w:bCs/>
                        <w:color w:val="3B3838" w:themeColor="background2" w:themeShade="40"/>
                        <w:kern w:val="24"/>
                        <w:sz w:val="20"/>
                        <w:szCs w:val="20"/>
                        <w:lang w:val="en-US"/>
                      </w:rPr>
                      <w:delText>s</w:delText>
                    </w:r>
                  </w:del>
                  <w:r>
                    <w:rPr>
                      <w:rFonts w:ascii="Verdana" w:eastAsia="Verdana" w:hAnsi="Verdana" w:cs="Verdana"/>
                      <w:b/>
                      <w:bCs/>
                      <w:color w:val="3B3838" w:themeColor="background2" w:themeShade="40"/>
                      <w:kern w:val="24"/>
                      <w:sz w:val="20"/>
                      <w:szCs w:val="20"/>
                      <w:lang w:val="en-US"/>
                    </w:rPr>
                    <w:t>ize, By Value (USD Billion), 2016-2020</w:t>
                  </w:r>
                </w:p>
              </w:txbxContent>
            </v:textbox>
            <w10:wrap anchorx="margin"/>
          </v:rect>
        </w:pict>
      </w:r>
    </w:p>
    <w:p w14:paraId="309F7685" w14:textId="540641BE" w:rsidR="00AE05DC" w:rsidRDefault="005858C1">
      <w:ins w:id="22895" w:author="Ritu Kamra" w:date="2021-09-27T19:29:00Z">
        <w:r>
          <w:rPr>
            <w:noProof/>
          </w:rPr>
          <w:pict w14:anchorId="6EABE893">
            <v:shape id="_x0000_s1349" type="#_x0000_t202" style="position:absolute;margin-left:115.6pt;margin-top:220pt;width:166.8pt;height:26.9pt;z-index:2526453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" filled="f" stroked="f">
              <v:textbox style="mso-fit-shape-to-text:t">
                <w:txbxContent>
                  <w:p w14:paraId="2894FB3D" w14:textId="62958298" w:rsidR="00F51068" w:rsidRDefault="00F51068" w:rsidP="00F51068">
                    <w:pPr>
                      <w:textAlignment w:val="bottom"/>
                      <w:rPr>
                        <w:rFonts w:ascii="Verdana" w:eastAsia="Verdana" w:hAnsi="Verdana" w:cs="Verdana"/>
                        <w:i/>
                        <w:iCs/>
                        <w:color w:val="7F7F7F"/>
                        <w:sz w:val="16"/>
                        <w:szCs w:val="16"/>
                      </w:rPr>
                    </w:pPr>
                    <w:r>
                      <w:rPr>
                        <w:rFonts w:ascii="Verdana" w:eastAsia="Verdana" w:hAnsi="Verdana" w:cs="Verdana"/>
                        <w:i/>
                        <w:iCs/>
                        <w:color w:val="7F7F7F"/>
                        <w:sz w:val="16"/>
                        <w:szCs w:val="16"/>
                      </w:rPr>
                      <w:t xml:space="preserve">Source: </w:t>
                    </w:r>
                    <w:ins w:id="22896" w:author="Ritu Kamra" w:date="2021-09-27T19:29:00Z">
                      <w:r w:rsidR="004A4794">
                        <w:rPr>
                          <w:rFonts w:ascii="Verdana" w:eastAsia="Verdana" w:hAnsi="Verdana" w:cs="Verdana"/>
                          <w:i/>
                          <w:iCs/>
                          <w:color w:val="7F7F7F"/>
                          <w:sz w:val="16"/>
                          <w:szCs w:val="16"/>
                        </w:rPr>
                        <w:t>EuroStat</w:t>
                      </w:r>
                    </w:ins>
                    <w:del w:id="22897" w:author="Ritu Kamra" w:date="2021-09-27T19:29:00Z">
                      <w:r w:rsidDel="004A4794">
                        <w:rPr>
                          <w:rFonts w:ascii="Verdana" w:eastAsia="Verdana" w:hAnsi="Verdana" w:cs="Verdana"/>
                          <w:i/>
                          <w:iCs/>
                          <w:color w:val="7F7F7F"/>
                          <w:sz w:val="16"/>
                          <w:szCs w:val="16"/>
                        </w:rPr>
                        <w:delText>OPEC</w:delText>
                      </w:r>
                    </w:del>
                  </w:p>
                </w:txbxContent>
              </v:textbox>
              <w10:wrap anchorx="margin"/>
            </v:shape>
          </w:pict>
        </w:r>
      </w:ins>
      <w:r w:rsidR="007379EA" w:rsidRPr="007379EA">
        <w:rPr>
          <w:noProof/>
        </w:rPr>
        <w:drawing>
          <wp:inline distT="0" distB="0" distL="0" distR="0" wp14:anchorId="6DB53264" wp14:editId="351008A7">
            <wp:extent cx="6553200" cy="2732567"/>
            <wp:effectExtent l="0" t="0" r="0" b="0"/>
            <wp:docPr id="1042" name="Chart 1042">
              <a:extLst xmlns:a="http://schemas.openxmlformats.org/drawingml/2006/main">
                <a:ext uri="{FF2B5EF4-FFF2-40B4-BE49-F238E27FC236}">
                  <a16:creationId xmlns:a16="http://schemas.microsoft.com/office/drawing/2014/main" id="{10852AA1-BB9F-4D68-BDA7-F92C86D87E8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41232A90" w14:textId="77777777" w:rsidR="00AE05DC" w:rsidRDefault="00AE05DC"/>
    <w:p w14:paraId="26FD8000" w14:textId="77777777" w:rsidR="00AE05DC" w:rsidRDefault="00AE05DC"/>
    <w:p w14:paraId="563D1980" w14:textId="6BCDD31B" w:rsidR="00023038" w:rsidRDefault="005858C1">
      <w:r>
        <w:rPr>
          <w:noProof/>
        </w:rPr>
        <w:pict w14:anchorId="12413D00">
          <v:shape id="_x0000_s1348" type="#_x0000_t202" style="position:absolute;margin-left:-8.25pt;margin-top:-1.3pt;width:508.8pt;height:22.95pt;z-index:251985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" filled="f" stroked="f">
            <v:textbox style="mso-fit-shape-to-text:t">
              <w:txbxContent>
                <w:p w14:paraId="28F8AC5A" w14:textId="5C581FE7" w:rsidR="0069198A" w:rsidRPr="00AE05DC" w:rsidRDefault="00C65625" w:rsidP="0069198A">
                  <w:pPr>
                    <w:spacing w:line="360" w:lineRule="auto"/>
                    <w:textAlignment w:val="baseline"/>
                    <w:rPr>
                      <w:rFonts w:ascii="Verdana" w:eastAsia="Verdana" w:hAnsi="Verdana" w:cs="Verdana"/>
                      <w:b/>
                      <w:bCs/>
                      <w:color w:val="000000"/>
                      <w:kern w:val="24"/>
                      <w:sz w:val="20"/>
                      <w:szCs w:val="20"/>
                    </w:rPr>
                  </w:pPr>
                  <w:ins w:id="22898" w:author="Neeshu Bhadauriya" w:date="2021-09-27T15:51:00Z">
                    <w:r w:rsidRPr="00C65625">
                      <w:rPr>
                        <w:rFonts w:ascii="Verdana" w:eastAsia="Verdana" w:hAnsi="Verdana" w:cs="Verdana"/>
                        <w:b/>
                        <w:bCs/>
                        <w:color w:val="000000"/>
                        <w:kern w:val="24"/>
                        <w:sz w:val="20"/>
                        <w:szCs w:val="20"/>
                      </w:rPr>
                      <w:t>3.2.3.1.</w:t>
                    </w:r>
                    <w:r>
                      <w:rPr>
                        <w:rFonts w:ascii="Verdana" w:eastAsia="Verdana" w:hAnsi="Verdana" w:cs="Verdana"/>
                        <w:b/>
                        <w:bCs/>
                        <w:color w:val="000000"/>
                        <w:kern w:val="24"/>
                        <w:sz w:val="20"/>
                        <w:szCs w:val="20"/>
                      </w:rPr>
                      <w:t xml:space="preserve"> </w:t>
                    </w:r>
                  </w:ins>
                  <w:r w:rsidR="0069198A" w:rsidRPr="00AE05DC">
                    <w:rPr>
                      <w:rFonts w:ascii="Verdana" w:eastAsia="Verdana" w:hAnsi="Verdana" w:cs="Verdana"/>
                      <w:b/>
                      <w:bCs/>
                      <w:color w:val="000000"/>
                      <w:kern w:val="24"/>
                      <w:sz w:val="20"/>
                      <w:szCs w:val="20"/>
                    </w:rPr>
                    <w:t>Capacity</w:t>
                  </w:r>
                  <w:ins w:id="22899" w:author="Neeshu Bhadauriya" w:date="2021-09-27T15:51:00Z">
                    <w:r>
                      <w:rPr>
                        <w:rFonts w:ascii="Verdana" w:eastAsia="Verdana" w:hAnsi="Verdana" w:cs="Verdana"/>
                        <w:b/>
                        <w:bCs/>
                        <w:color w:val="000000"/>
                        <w:kern w:val="24"/>
                        <w:sz w:val="20"/>
                        <w:szCs w:val="20"/>
                      </w:rPr>
                      <w:t xml:space="preserve"> And</w:t>
                    </w:r>
                  </w:ins>
                  <w:del w:id="22900" w:author="Neeshu Bhadauriya" w:date="2021-09-27T15:51:00Z">
                    <w:r w:rsidR="0069198A" w:rsidRPr="00AE05DC" w:rsidDel="00C65625">
                      <w:rPr>
                        <w:rFonts w:ascii="Verdana" w:eastAsia="Verdana" w:hAnsi="Verdana" w:cs="Verdana"/>
                        <w:b/>
                        <w:bCs/>
                        <w:color w:val="000000"/>
                        <w:kern w:val="24"/>
                        <w:sz w:val="20"/>
                        <w:szCs w:val="20"/>
                      </w:rPr>
                      <w:delText>,</w:delText>
                    </w:r>
                  </w:del>
                  <w:r w:rsidR="0069198A" w:rsidRPr="00AE05DC">
                    <w:rPr>
                      <w:rFonts w:ascii="Verdana" w:eastAsia="Verdana" w:hAnsi="Verdana" w:cs="Verdana"/>
                      <w:b/>
                      <w:bCs/>
                      <w:color w:val="000000"/>
                      <w:kern w:val="24"/>
                      <w:sz w:val="20"/>
                      <w:szCs w:val="20"/>
                    </w:rPr>
                    <w:t xml:space="preserve"> Production </w:t>
                  </w:r>
                  <w:del w:id="22901" w:author="Neeshu Bhadauriya" w:date="2021-09-27T15:51:00Z">
                    <w:r w:rsidR="0069198A" w:rsidRPr="00AE05DC" w:rsidDel="00C65625">
                      <w:rPr>
                        <w:rFonts w:ascii="Verdana" w:eastAsia="Verdana" w:hAnsi="Verdana" w:cs="Verdana"/>
                        <w:b/>
                        <w:bCs/>
                        <w:color w:val="000000"/>
                        <w:kern w:val="24"/>
                        <w:sz w:val="20"/>
                        <w:szCs w:val="20"/>
                      </w:rPr>
                      <w:delText>and Operating Efficiency</w:delText>
                    </w:r>
                  </w:del>
                </w:p>
              </w:txbxContent>
            </v:textbox>
            <w10:wrap anchorx="margin"/>
          </v:shape>
        </w:pict>
      </w:r>
      <w:r>
        <w:rPr>
          <w:noProof/>
        </w:rPr>
        <w:pict w14:anchorId="3A7EFF04">
          <v:shape id="TextBox 7" o:spid="_x0000_s1347" type="#_x0000_t202" style="position:absolute;margin-left:465.85pt;margin-top:24.3pt;width:517.05pt;height:22.95pt;z-index:2516664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" filled="f" stroked="f">
            <v:textbox style="mso-fit-shape-to-text:t">
              <w:txbxContent>
                <w:p w14:paraId="38AB7D27" w14:textId="75F1ED37" w:rsidR="00023038" w:rsidRPr="00AE05DC" w:rsidRDefault="00023038" w:rsidP="00023038">
                  <w:pPr>
                    <w:spacing w:line="360" w:lineRule="auto"/>
                    <w:rPr>
                      <w:rFonts w:ascii="Verdana" w:eastAsia="Verdana" w:hAnsi="Verdana" w:cs="Verdana"/>
                      <w:b/>
                      <w:bCs/>
                      <w:color w:val="000000" w:themeColor="text1"/>
                      <w:kern w:val="24"/>
                      <w:sz w:val="20"/>
                      <w:szCs w:val="20"/>
                      <w:lang w:val="en-US"/>
                    </w:rPr>
                  </w:pPr>
                  <w:r w:rsidRPr="00AE05DC">
                    <w:rPr>
                      <w:rFonts w:ascii="Verdana" w:eastAsia="Verdana" w:hAnsi="Verdana" w:cs="Verdana"/>
                      <w:b/>
                      <w:bCs/>
                      <w:color w:val="000000" w:themeColor="text1"/>
                      <w:kern w:val="24"/>
                      <w:sz w:val="20"/>
                      <w:szCs w:val="20"/>
                      <w:lang w:val="en-US"/>
                    </w:rPr>
                    <w:t xml:space="preserve">Figure </w:t>
                  </w:r>
                  <w:del w:id="22902" w:author="Ritu Kamra" w:date="2021-09-27T17:15:00Z">
                    <w:r w:rsidRPr="00AE05DC" w:rsidDel="003427EB">
                      <w:rPr>
                        <w:rFonts w:ascii="Verdana" w:eastAsia="Verdana" w:hAnsi="Verdana" w:cs="Verdana"/>
                        <w:b/>
                        <w:bCs/>
                        <w:color w:val="000000" w:themeColor="text1"/>
                        <w:kern w:val="24"/>
                        <w:sz w:val="20"/>
                        <w:szCs w:val="20"/>
                        <w:lang w:val="en-US"/>
                      </w:rPr>
                      <w:delText>8</w:delText>
                    </w:r>
                  </w:del>
                  <w:ins w:id="22903" w:author="Ritu Kamra" w:date="2021-09-27T17:15:00Z">
                    <w:r w:rsidR="003427EB">
                      <w:rPr>
                        <w:rFonts w:ascii="Verdana" w:eastAsia="Verdana" w:hAnsi="Verdana" w:cs="Verdana"/>
                        <w:b/>
                        <w:bCs/>
                        <w:color w:val="000000" w:themeColor="text1"/>
                        <w:kern w:val="24"/>
                        <w:sz w:val="20"/>
                        <w:szCs w:val="20"/>
                        <w:lang w:val="en-US"/>
                      </w:rPr>
                      <w:t>3</w:t>
                    </w:r>
                  </w:ins>
                  <w:ins w:id="22904" w:author="Ritu Kamra" w:date="2021-09-27T18:46:00Z">
                    <w:r w:rsidR="0060424B">
                      <w:rPr>
                        <w:rFonts w:ascii="Verdana" w:eastAsia="Verdana" w:hAnsi="Verdana" w:cs="Verdana"/>
                        <w:b/>
                        <w:bCs/>
                        <w:color w:val="000000" w:themeColor="text1"/>
                        <w:kern w:val="24"/>
                        <w:sz w:val="20"/>
                        <w:szCs w:val="20"/>
                        <w:lang w:val="en-US"/>
                      </w:rPr>
                      <w:t>2</w:t>
                    </w:r>
                  </w:ins>
                  <w:r w:rsidRPr="00AE05DC">
                    <w:rPr>
                      <w:rFonts w:ascii="Verdana" w:eastAsia="Verdana" w:hAnsi="Verdana" w:cs="Verdana"/>
                      <w:b/>
                      <w:bCs/>
                      <w:color w:val="000000" w:themeColor="text1"/>
                      <w:kern w:val="24"/>
                      <w:sz w:val="20"/>
                      <w:szCs w:val="20"/>
                      <w:lang w:val="en-US"/>
                    </w:rPr>
                    <w:t xml:space="preserve">: Europe </w:t>
                  </w:r>
                  <w:r w:rsidR="00F615C8">
                    <w:rPr>
                      <w:rFonts w:ascii="Verdana" w:eastAsia="Verdana" w:hAnsi="Verdana" w:cs="Verdana"/>
                      <w:b/>
                      <w:bCs/>
                      <w:color w:val="000000" w:themeColor="text1"/>
                      <w:kern w:val="24"/>
                      <w:sz w:val="20"/>
                      <w:szCs w:val="20"/>
                      <w:lang w:val="en-US"/>
                    </w:rPr>
                    <w:t>Epoxy Resin</w:t>
                  </w:r>
                  <w:r w:rsidRPr="00AE05DC">
                    <w:rPr>
                      <w:rFonts w:ascii="Verdana" w:eastAsia="Verdana" w:hAnsi="Verdana" w:cs="Verdana"/>
                      <w:b/>
                      <w:bCs/>
                      <w:color w:val="000000" w:themeColor="text1"/>
                      <w:kern w:val="24"/>
                      <w:sz w:val="20"/>
                      <w:szCs w:val="20"/>
                      <w:lang w:val="en-US"/>
                    </w:rPr>
                    <w:t xml:space="preserve"> Capacity &amp; Production (Thousand Tonnes), 2015-2030F</w:t>
                  </w:r>
                </w:p>
              </w:txbxContent>
            </v:textbox>
            <w10:wrap anchorx="margin"/>
          </v:shape>
        </w:pict>
      </w:r>
    </w:p>
    <w:p w14:paraId="485595FC" w14:textId="19BEE5F5" w:rsidR="00023038" w:rsidRDefault="00023038"/>
    <w:p w14:paraId="4B88B16F" w14:textId="1183EFDD" w:rsidR="00023038" w:rsidRDefault="005858C1">
      <w:r>
        <w:rPr>
          <w:noProof/>
        </w:rPr>
        <w:pict w14:anchorId="0702CD20">
          <v:shape id="_x0000_s1346" type="#_x0000_t202" style="position:absolute;margin-left:311.65pt;margin-top:169.3pt;width:203.8pt;height:15.7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" filled="f" stroked="f">
            <v:textbox style="mso-fit-shape-to-text:t">
              <w:txbxContent>
                <w:p w14:paraId="73C783A3" w14:textId="77777777" w:rsidR="00023038" w:rsidRPr="00687E98" w:rsidRDefault="00023038" w:rsidP="0002303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w:r>
      <w:r w:rsidR="00023038" w:rsidRPr="00023038">
        <w:rPr>
          <w:noProof/>
        </w:rPr>
        <w:drawing>
          <wp:inline distT="0" distB="0" distL="0" distR="0" wp14:anchorId="5FF3BFC5" wp14:editId="0CF51D44">
            <wp:extent cx="6505575" cy="2370455"/>
            <wp:effectExtent l="0" t="0" r="0" b="0"/>
            <wp:docPr id="15" name="Chart 15">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005C7C47" w14:textId="77777777" w:rsidR="0094418F" w:rsidRDefault="0094418F">
      <w:pPr>
        <w:jc w:val="both"/>
        <w:rPr>
          <w:ins w:id="22905" w:author="Dilip Kumar" w:date="2021-09-25T12:25:00Z"/>
          <w:rFonts w:ascii="Arial" w:hAnsi="Arial" w:cs="Arial"/>
          <w:sz w:val="24"/>
          <w:szCs w:val="24"/>
        </w:rPr>
        <w:sectPr w:rsidR="0094418F"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22906" w:author="Hardik Malhotra" w:date="2021-09-30T12:48:00Z">
            <w:sectPr w:rsidR="0094418F" w:rsidSect="00AF4AFC">
              <w:pgMar w:top="1134" w:right="836" w:bottom="630" w:left="900" w:header="708" w:footer="708" w:gutter="0"/>
            </w:sectPr>
          </w:sectPrChange>
        </w:sectPr>
      </w:pPr>
    </w:p>
    <w:p w14:paraId="7835DBCB" w14:textId="17950861" w:rsidR="00FD64C9" w:rsidRPr="007F4ABC" w:rsidRDefault="005858C1">
      <w:pPr>
        <w:spacing w:line="360" w:lineRule="auto"/>
        <w:jc w:val="both"/>
        <w:rPr>
          <w:ins w:id="22907" w:author="Ritu Kamra" w:date="2021-09-27T12:05:00Z"/>
          <w:rFonts w:ascii="Arial" w:hAnsi="Arial" w:cs="Arial"/>
          <w:color w:val="FF0000"/>
          <w:sz w:val="24"/>
          <w:szCs w:val="24"/>
          <w:rPrChange w:id="22908" w:author="Hardik Malhotra" w:date="2021-09-29T19:18:00Z">
            <w:rPr>
              <w:ins w:id="22909" w:author="Ritu Kamra" w:date="2021-09-27T12:05:00Z"/>
              <w:rFonts w:ascii="Arial" w:hAnsi="Arial" w:cs="Arial"/>
              <w:sz w:val="24"/>
              <w:szCs w:val="24"/>
            </w:rPr>
          </w:rPrChange>
        </w:rPr>
        <w:pPrChange w:id="22910" w:author="Ritu Kamra" w:date="2021-09-27T20:28:00Z">
          <w:pPr>
            <w:jc w:val="both"/>
          </w:pPr>
        </w:pPrChange>
      </w:pPr>
      <w:r>
        <w:rPr>
          <w:noProof/>
        </w:rPr>
        <w:pict w14:anchorId="275233AC">
          <v:shape id="TextBox 9" o:spid="_x0000_s1345" type="#_x0000_t202" style="position:absolute;left:0;text-align:left;margin-left:0;margin-top:248.7pt;width:514.5pt;height:23pt;z-index:2516705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" filled="f" stroked="f">
            <v:textbox style="mso-fit-shape-to-text:t">
              <w:txbxContent>
                <w:p w14:paraId="7AC398A2" w14:textId="2FFF8F95" w:rsidR="00023038" w:rsidRPr="00AE05DC" w:rsidRDefault="00023038" w:rsidP="00AE05DC">
                  <w:pPr>
                    <w:spacing w:line="360" w:lineRule="auto"/>
                    <w:rPr>
                      <w:rFonts w:ascii="Verdana" w:eastAsia="Verdana" w:hAnsi="Verdana" w:cs="Verdana"/>
                      <w:b/>
                      <w:bCs/>
                      <w:color w:val="000000" w:themeColor="text1"/>
                      <w:kern w:val="24"/>
                      <w:sz w:val="20"/>
                      <w:szCs w:val="20"/>
                      <w:lang w:val="en-US"/>
                    </w:rPr>
                  </w:pPr>
                  <w:r w:rsidRPr="00AE05DC">
                    <w:rPr>
                      <w:rFonts w:ascii="Verdana" w:eastAsia="Verdana" w:hAnsi="Verdana" w:cs="Verdana"/>
                      <w:b/>
                      <w:bCs/>
                      <w:color w:val="000000" w:themeColor="text1"/>
                      <w:kern w:val="24"/>
                      <w:sz w:val="20"/>
                      <w:szCs w:val="20"/>
                      <w:lang w:val="en-US"/>
                    </w:rPr>
                    <w:t xml:space="preserve">Figure 9: Europe </w:t>
                  </w:r>
                  <w:r w:rsidR="00F615C8">
                    <w:rPr>
                      <w:rFonts w:ascii="Verdana" w:eastAsia="Verdana" w:hAnsi="Verdana" w:cs="Verdana"/>
                      <w:b/>
                      <w:bCs/>
                      <w:color w:val="000000" w:themeColor="text1"/>
                      <w:kern w:val="24"/>
                      <w:sz w:val="20"/>
                      <w:szCs w:val="20"/>
                      <w:lang w:val="en-US"/>
                    </w:rPr>
                    <w:t>Epoxy Resin</w:t>
                  </w:r>
                  <w:r w:rsidRPr="00AE05DC">
                    <w:rPr>
                      <w:rFonts w:ascii="Verdana" w:eastAsia="Verdana" w:hAnsi="Verdana" w:cs="Verdana"/>
                      <w:b/>
                      <w:bCs/>
                      <w:color w:val="000000" w:themeColor="text1"/>
                      <w:kern w:val="24"/>
                      <w:sz w:val="20"/>
                      <w:szCs w:val="20"/>
                      <w:lang w:val="en-US"/>
                    </w:rPr>
                    <w:t xml:space="preserve"> Production Operating Rate (Percentage), 2015-2030F</w:t>
                  </w:r>
                </w:p>
              </w:txbxContent>
            </v:textbox>
            <w10:wrap anchorx="margin"/>
          </v:shape>
        </w:pict>
      </w:r>
      <w:r w:rsidR="00262A4C" w:rsidRPr="007F4ABC">
        <w:rPr>
          <w:rFonts w:ascii="Arial" w:hAnsi="Arial" w:cs="Arial"/>
          <w:color w:val="FF0000"/>
          <w:sz w:val="24"/>
          <w:szCs w:val="24"/>
          <w:rPrChange w:id="22911" w:author="Hardik Malhotra" w:date="2021-09-29T19:18:00Z">
            <w:rPr>
              <w:rFonts w:ascii="Arial" w:hAnsi="Arial" w:cs="Arial"/>
              <w:sz w:val="24"/>
              <w:szCs w:val="24"/>
            </w:rPr>
          </w:rPrChange>
        </w:rPr>
        <w:t xml:space="preserve">Europe’s current capacity of Epoxy Resin stood at </w:t>
      </w:r>
      <w:ins w:id="22912" w:author="Ritu Kamra" w:date="2021-09-24T17:59:00Z">
        <w:r w:rsidR="005219D1" w:rsidRPr="007F4ABC">
          <w:rPr>
            <w:rFonts w:ascii="Arial" w:hAnsi="Arial" w:cs="Arial"/>
            <w:color w:val="FF0000"/>
            <w:sz w:val="24"/>
            <w:szCs w:val="24"/>
            <w:rPrChange w:id="22913" w:author="Hardik Malhotra" w:date="2021-09-29T19:18:00Z">
              <w:rPr>
                <w:rFonts w:ascii="Arial" w:hAnsi="Arial" w:cs="Arial"/>
                <w:sz w:val="24"/>
                <w:szCs w:val="24"/>
              </w:rPr>
            </w:rPrChange>
          </w:rPr>
          <w:t>938</w:t>
        </w:r>
      </w:ins>
      <w:del w:id="22914" w:author="Ritu Kamra" w:date="2021-09-24T17:59:00Z">
        <w:r w:rsidR="00262A4C" w:rsidRPr="007F4ABC" w:rsidDel="005219D1">
          <w:rPr>
            <w:rFonts w:ascii="Arial" w:hAnsi="Arial" w:cs="Arial"/>
            <w:color w:val="FF0000"/>
            <w:sz w:val="24"/>
            <w:szCs w:val="24"/>
            <w:rPrChange w:id="22915" w:author="Hardik Malhotra" w:date="2021-09-29T19:18:00Z">
              <w:rPr>
                <w:rFonts w:ascii="Arial" w:hAnsi="Arial" w:cs="Arial"/>
                <w:sz w:val="24"/>
                <w:szCs w:val="24"/>
              </w:rPr>
            </w:rPrChange>
          </w:rPr>
          <w:delText>233</w:delText>
        </w:r>
      </w:del>
      <w:r w:rsidR="00262A4C" w:rsidRPr="007F4ABC">
        <w:rPr>
          <w:rFonts w:ascii="Arial" w:hAnsi="Arial" w:cs="Arial"/>
          <w:color w:val="FF0000"/>
          <w:sz w:val="24"/>
          <w:szCs w:val="24"/>
          <w:rPrChange w:id="22916" w:author="Hardik Malhotra" w:date="2021-09-29T19:18:00Z">
            <w:rPr>
              <w:rFonts w:ascii="Arial" w:hAnsi="Arial" w:cs="Arial"/>
              <w:sz w:val="24"/>
              <w:szCs w:val="24"/>
            </w:rPr>
          </w:rPrChange>
        </w:rPr>
        <w:t xml:space="preserve"> thousand tonnes. </w:t>
      </w:r>
      <w:del w:id="22917" w:author="Supreet Mathaun" w:date="2021-09-24T10:31:00Z">
        <w:r w:rsidR="00262A4C" w:rsidRPr="007F4ABC" w:rsidDel="00FB324C">
          <w:rPr>
            <w:rFonts w:ascii="Arial" w:hAnsi="Arial" w:cs="Arial"/>
            <w:color w:val="FF0000"/>
            <w:sz w:val="24"/>
            <w:szCs w:val="24"/>
            <w:rPrChange w:id="22918" w:author="Hardik Malhotra" w:date="2021-09-29T19:18:00Z">
              <w:rPr>
                <w:rFonts w:ascii="Arial" w:hAnsi="Arial" w:cs="Arial"/>
                <w:sz w:val="24"/>
                <w:szCs w:val="24"/>
              </w:rPr>
            </w:rPrChange>
          </w:rPr>
          <w:delText xml:space="preserve"> </w:delText>
        </w:r>
      </w:del>
      <w:r w:rsidR="00262A4C" w:rsidRPr="007F4ABC">
        <w:rPr>
          <w:rFonts w:ascii="Arial" w:hAnsi="Arial" w:cs="Arial"/>
          <w:color w:val="FF0000"/>
          <w:sz w:val="24"/>
          <w:szCs w:val="24"/>
          <w:rPrChange w:id="22919" w:author="Hardik Malhotra" w:date="2021-09-29T19:18:00Z">
            <w:rPr>
              <w:rFonts w:ascii="Arial" w:hAnsi="Arial" w:cs="Arial"/>
              <w:sz w:val="24"/>
              <w:szCs w:val="24"/>
            </w:rPr>
          </w:rPrChange>
        </w:rPr>
        <w:t>Major Epoxy Resin player</w:t>
      </w:r>
      <w:ins w:id="22920" w:author="Supreet Mathaun" w:date="2021-09-24T10:31:00Z">
        <w:r w:rsidR="00FB324C" w:rsidRPr="007F4ABC">
          <w:rPr>
            <w:rFonts w:ascii="Arial" w:hAnsi="Arial" w:cs="Arial"/>
            <w:color w:val="FF0000"/>
            <w:sz w:val="24"/>
            <w:szCs w:val="24"/>
            <w:rPrChange w:id="22921" w:author="Hardik Malhotra" w:date="2021-09-29T19:18:00Z">
              <w:rPr>
                <w:rFonts w:ascii="Arial" w:hAnsi="Arial" w:cs="Arial"/>
                <w:sz w:val="24"/>
                <w:szCs w:val="24"/>
              </w:rPr>
            </w:rPrChange>
          </w:rPr>
          <w:t>s</w:t>
        </w:r>
      </w:ins>
      <w:r w:rsidR="00262A4C" w:rsidRPr="007F4ABC">
        <w:rPr>
          <w:rFonts w:ascii="Arial" w:hAnsi="Arial" w:cs="Arial"/>
          <w:color w:val="FF0000"/>
          <w:sz w:val="24"/>
          <w:szCs w:val="24"/>
          <w:rPrChange w:id="22922" w:author="Hardik Malhotra" w:date="2021-09-29T19:18:00Z">
            <w:rPr>
              <w:rFonts w:ascii="Arial" w:hAnsi="Arial" w:cs="Arial"/>
              <w:sz w:val="24"/>
              <w:szCs w:val="24"/>
            </w:rPr>
          </w:rPrChange>
        </w:rPr>
        <w:t xml:space="preserve"> in Europe include</w:t>
      </w:r>
      <w:del w:id="22923" w:author="Supreet Mathaun" w:date="2021-09-24T10:31:00Z">
        <w:r w:rsidR="00262A4C" w:rsidRPr="007F4ABC" w:rsidDel="00FB324C">
          <w:rPr>
            <w:rFonts w:ascii="Arial" w:hAnsi="Arial" w:cs="Arial"/>
            <w:color w:val="FF0000"/>
            <w:sz w:val="24"/>
            <w:szCs w:val="24"/>
            <w:rPrChange w:id="22924" w:author="Hardik Malhotra" w:date="2021-09-29T19:18:00Z">
              <w:rPr>
                <w:rFonts w:ascii="Arial" w:hAnsi="Arial" w:cs="Arial"/>
                <w:sz w:val="24"/>
                <w:szCs w:val="24"/>
              </w:rPr>
            </w:rPrChange>
          </w:rPr>
          <w:delText>s</w:delText>
        </w:r>
      </w:del>
      <w:r w:rsidR="00262A4C" w:rsidRPr="007F4ABC">
        <w:rPr>
          <w:rFonts w:ascii="Arial" w:hAnsi="Arial" w:cs="Arial"/>
          <w:color w:val="FF0000"/>
          <w:sz w:val="24"/>
          <w:szCs w:val="24"/>
          <w:rPrChange w:id="22925" w:author="Hardik Malhotra" w:date="2021-09-29T19:18:00Z">
            <w:rPr>
              <w:rFonts w:ascii="Arial" w:hAnsi="Arial" w:cs="Arial"/>
              <w:sz w:val="24"/>
              <w:szCs w:val="24"/>
            </w:rPr>
          </w:rPrChange>
        </w:rPr>
        <w:t xml:space="preserve"> </w:t>
      </w:r>
      <w:ins w:id="22926" w:author="Ritu Kamra" w:date="2021-09-24T18:02:00Z">
        <w:r w:rsidR="005219D1" w:rsidRPr="007F4ABC">
          <w:rPr>
            <w:rFonts w:ascii="Arial" w:hAnsi="Arial" w:cs="Arial"/>
            <w:color w:val="FF0000"/>
            <w:sz w:val="24"/>
            <w:szCs w:val="24"/>
            <w:rPrChange w:id="22927" w:author="Hardik Malhotra" w:date="2021-09-29T19:18:00Z">
              <w:rPr>
                <w:rFonts w:ascii="Arial" w:hAnsi="Arial" w:cs="Arial"/>
                <w:sz w:val="24"/>
                <w:szCs w:val="24"/>
              </w:rPr>
            </w:rPrChange>
          </w:rPr>
          <w:t xml:space="preserve"> Olin Corporation</w:t>
        </w:r>
      </w:ins>
      <w:del w:id="22928" w:author="Ritu Kamra" w:date="2021-09-24T18:02:00Z">
        <w:r w:rsidR="00262A4C" w:rsidRPr="007F4ABC" w:rsidDel="005219D1">
          <w:rPr>
            <w:rFonts w:ascii="Arial" w:hAnsi="Arial" w:cs="Arial"/>
            <w:color w:val="FF0000"/>
            <w:sz w:val="24"/>
            <w:szCs w:val="24"/>
            <w:rPrChange w:id="22929" w:author="Hardik Malhotra" w:date="2021-09-29T19:18:00Z">
              <w:rPr>
                <w:rFonts w:ascii="Arial" w:hAnsi="Arial" w:cs="Arial"/>
                <w:sz w:val="24"/>
                <w:szCs w:val="24"/>
              </w:rPr>
            </w:rPrChange>
          </w:rPr>
          <w:delText>INEOS Composites</w:delText>
        </w:r>
      </w:del>
      <w:r w:rsidR="00262A4C" w:rsidRPr="007F4ABC">
        <w:rPr>
          <w:rFonts w:ascii="Arial" w:hAnsi="Arial" w:cs="Arial"/>
          <w:color w:val="FF0000"/>
          <w:sz w:val="24"/>
          <w:szCs w:val="24"/>
          <w:rPrChange w:id="22930" w:author="Hardik Malhotra" w:date="2021-09-29T19:18:00Z">
            <w:rPr>
              <w:rFonts w:ascii="Arial" w:hAnsi="Arial" w:cs="Arial"/>
              <w:sz w:val="24"/>
              <w:szCs w:val="24"/>
            </w:rPr>
          </w:rPrChange>
        </w:rPr>
        <w:t xml:space="preserve">, Hexion Inc, </w:t>
      </w:r>
      <w:ins w:id="22931" w:author="Ritu Kamra" w:date="2021-09-24T18:03:00Z">
        <w:r w:rsidR="005219D1" w:rsidRPr="007F4ABC">
          <w:rPr>
            <w:rFonts w:ascii="Arial" w:hAnsi="Arial" w:cs="Arial"/>
            <w:color w:val="FF0000"/>
            <w:sz w:val="24"/>
            <w:szCs w:val="24"/>
            <w:rPrChange w:id="22932" w:author="Hardik Malhotra" w:date="2021-09-29T19:18:00Z">
              <w:rPr>
                <w:rFonts w:ascii="Arial" w:eastAsia="Times New Roman" w:hAnsi="Arial" w:cs="Arial"/>
                <w:sz w:val="20"/>
                <w:szCs w:val="20"/>
                <w:lang w:eastAsia="en-IN"/>
              </w:rPr>
            </w:rPrChange>
          </w:rPr>
          <w:t>Huntsman Corporation</w:t>
        </w:r>
      </w:ins>
      <w:del w:id="22933" w:author="Ritu Kamra" w:date="2021-09-24T18:03:00Z">
        <w:r w:rsidR="00262A4C" w:rsidRPr="007F4ABC" w:rsidDel="005219D1">
          <w:rPr>
            <w:rFonts w:ascii="Arial" w:hAnsi="Arial" w:cs="Arial"/>
            <w:color w:val="FF0000"/>
            <w:sz w:val="24"/>
            <w:szCs w:val="24"/>
            <w:rPrChange w:id="22934" w:author="Hardik Malhotra" w:date="2021-09-29T19:18:00Z">
              <w:rPr>
                <w:rFonts w:ascii="Arial" w:hAnsi="Arial" w:cs="Arial"/>
                <w:sz w:val="24"/>
                <w:szCs w:val="24"/>
              </w:rPr>
            </w:rPrChange>
          </w:rPr>
          <w:delText>Scott Bader Company Ltd.</w:delText>
        </w:r>
      </w:del>
      <w:r w:rsidR="00262A4C" w:rsidRPr="007F4ABC">
        <w:rPr>
          <w:rFonts w:ascii="Arial" w:hAnsi="Arial" w:cs="Arial"/>
          <w:color w:val="FF0000"/>
          <w:sz w:val="24"/>
          <w:szCs w:val="24"/>
          <w:rPrChange w:id="22935" w:author="Hardik Malhotra" w:date="2021-09-29T19:18:00Z">
            <w:rPr>
              <w:rFonts w:ascii="Arial" w:hAnsi="Arial" w:cs="Arial"/>
              <w:sz w:val="24"/>
              <w:szCs w:val="24"/>
            </w:rPr>
          </w:rPrChange>
        </w:rPr>
        <w:t>,</w:t>
      </w:r>
      <w:ins w:id="22936" w:author="Ritu Kamra" w:date="2021-09-24T18:03:00Z">
        <w:r w:rsidR="005219D1" w:rsidRPr="007F4ABC">
          <w:rPr>
            <w:rFonts w:ascii="Arial" w:hAnsi="Arial" w:cs="Arial"/>
            <w:color w:val="FF0000"/>
            <w:sz w:val="24"/>
            <w:szCs w:val="24"/>
            <w:rPrChange w:id="22937" w:author="Hardik Malhotra" w:date="2021-09-29T19:18:00Z">
              <w:rPr>
                <w:rFonts w:ascii="Arial" w:hAnsi="Arial" w:cs="Arial"/>
                <w:sz w:val="24"/>
                <w:szCs w:val="24"/>
              </w:rPr>
            </w:rPrChange>
          </w:rPr>
          <w:t xml:space="preserve"> Alchemie &amp; </w:t>
        </w:r>
        <w:r w:rsidR="005219D1" w:rsidRPr="007F4ABC">
          <w:rPr>
            <w:rFonts w:ascii="Arial" w:hAnsi="Arial" w:cs="Arial"/>
            <w:color w:val="FF0000"/>
            <w:sz w:val="24"/>
            <w:szCs w:val="24"/>
            <w:rPrChange w:id="22938" w:author="Hardik Malhotra" w:date="2021-09-29T19:18:00Z">
              <w:rPr>
                <w:rFonts w:ascii="Calibri" w:eastAsia="Times New Roman" w:hAnsi="Calibri" w:cs="Calibri"/>
                <w:color w:val="000000"/>
                <w:lang w:eastAsia="en-IN"/>
              </w:rPr>
            </w:rPrChange>
          </w:rPr>
          <w:t>Spolchemi</w:t>
        </w:r>
      </w:ins>
      <w:del w:id="22939" w:author="Ritu Kamra" w:date="2021-09-24T18:03:00Z">
        <w:r w:rsidR="00262A4C" w:rsidRPr="007F4ABC" w:rsidDel="005219D1">
          <w:rPr>
            <w:rFonts w:ascii="Arial" w:hAnsi="Arial" w:cs="Arial"/>
            <w:color w:val="FF0000"/>
            <w:sz w:val="24"/>
            <w:szCs w:val="24"/>
            <w:rPrChange w:id="22940" w:author="Hardik Malhotra" w:date="2021-09-29T19:18:00Z">
              <w:rPr>
                <w:rFonts w:ascii="Arial" w:hAnsi="Arial" w:cs="Arial"/>
                <w:sz w:val="24"/>
                <w:szCs w:val="24"/>
              </w:rPr>
            </w:rPrChange>
          </w:rPr>
          <w:delText xml:space="preserve"> and AOC – Ali</w:delText>
        </w:r>
      </w:del>
      <w:del w:id="22941" w:author="Ritu Kamra" w:date="2021-09-24T18:04:00Z">
        <w:r w:rsidR="00262A4C" w:rsidRPr="007F4ABC" w:rsidDel="005219D1">
          <w:rPr>
            <w:rFonts w:ascii="Arial" w:hAnsi="Arial" w:cs="Arial"/>
            <w:color w:val="FF0000"/>
            <w:sz w:val="24"/>
            <w:szCs w:val="24"/>
            <w:rPrChange w:id="22942" w:author="Hardik Malhotra" w:date="2021-09-29T19:18:00Z">
              <w:rPr>
                <w:rFonts w:ascii="Arial" w:hAnsi="Arial" w:cs="Arial"/>
                <w:sz w:val="24"/>
                <w:szCs w:val="24"/>
              </w:rPr>
            </w:rPrChange>
          </w:rPr>
          <w:delText>ancys among others</w:delText>
        </w:r>
      </w:del>
      <w:r w:rsidR="00262A4C" w:rsidRPr="007F4ABC">
        <w:rPr>
          <w:rFonts w:ascii="Arial" w:hAnsi="Arial" w:cs="Arial"/>
          <w:color w:val="FF0000"/>
          <w:sz w:val="24"/>
          <w:szCs w:val="24"/>
          <w:rPrChange w:id="22943" w:author="Hardik Malhotra" w:date="2021-09-29T19:18:00Z">
            <w:rPr>
              <w:rFonts w:ascii="Arial" w:hAnsi="Arial" w:cs="Arial"/>
              <w:sz w:val="24"/>
              <w:szCs w:val="24"/>
            </w:rPr>
          </w:rPrChange>
        </w:rPr>
        <w:t xml:space="preserve">. </w:t>
      </w:r>
    </w:p>
    <w:p w14:paraId="1D6CA1F5" w14:textId="0520964F" w:rsidR="00FD64C9" w:rsidRPr="007F4ABC" w:rsidRDefault="00FD64C9">
      <w:pPr>
        <w:spacing w:line="360" w:lineRule="auto"/>
        <w:jc w:val="both"/>
        <w:rPr>
          <w:ins w:id="22944" w:author="Ritu Kamra" w:date="2021-09-27T19:30:00Z"/>
          <w:rFonts w:ascii="Arial" w:hAnsi="Arial" w:cs="Arial"/>
          <w:color w:val="FF0000"/>
          <w:sz w:val="24"/>
          <w:szCs w:val="24"/>
          <w:rPrChange w:id="22945" w:author="Hardik Malhotra" w:date="2021-09-29T19:18:00Z">
            <w:rPr>
              <w:ins w:id="22946" w:author="Ritu Kamra" w:date="2021-09-27T19:30:00Z"/>
              <w:rFonts w:ascii="Arial" w:hAnsi="Arial" w:cs="Arial"/>
              <w:sz w:val="24"/>
              <w:szCs w:val="24"/>
            </w:rPr>
          </w:rPrChange>
        </w:rPr>
        <w:pPrChange w:id="22947" w:author="Ritu Kamra" w:date="2021-09-27T20:28:00Z">
          <w:pPr>
            <w:jc w:val="both"/>
          </w:pPr>
        </w:pPrChange>
      </w:pPr>
    </w:p>
    <w:p w14:paraId="4E32F897" w14:textId="147792EC" w:rsidR="004A4794" w:rsidRPr="007F4ABC" w:rsidRDefault="004A4794">
      <w:pPr>
        <w:spacing w:line="360" w:lineRule="auto"/>
        <w:jc w:val="both"/>
        <w:rPr>
          <w:ins w:id="22948" w:author="Ritu Kamra" w:date="2021-09-27T19:30:00Z"/>
          <w:rFonts w:ascii="Arial" w:hAnsi="Arial" w:cs="Arial"/>
          <w:color w:val="FF0000"/>
          <w:sz w:val="24"/>
          <w:szCs w:val="24"/>
          <w:rPrChange w:id="22949" w:author="Hardik Malhotra" w:date="2021-09-29T19:18:00Z">
            <w:rPr>
              <w:ins w:id="22950" w:author="Ritu Kamra" w:date="2021-09-27T19:30:00Z"/>
              <w:rFonts w:ascii="Arial" w:hAnsi="Arial" w:cs="Arial"/>
              <w:sz w:val="24"/>
              <w:szCs w:val="24"/>
            </w:rPr>
          </w:rPrChange>
        </w:rPr>
        <w:pPrChange w:id="22951" w:author="Ritu Kamra" w:date="2021-09-27T20:28:00Z">
          <w:pPr>
            <w:jc w:val="both"/>
          </w:pPr>
        </w:pPrChange>
      </w:pPr>
    </w:p>
    <w:p w14:paraId="47CFBF63" w14:textId="44C6E5D9" w:rsidR="00FD64C9" w:rsidRPr="007F4ABC" w:rsidRDefault="00262A4C">
      <w:pPr>
        <w:spacing w:line="360" w:lineRule="auto"/>
        <w:jc w:val="both"/>
        <w:rPr>
          <w:ins w:id="22952" w:author="Ritu Kamra" w:date="2021-09-27T12:05:00Z"/>
          <w:rFonts w:ascii="Arial" w:hAnsi="Arial" w:cs="Arial"/>
          <w:color w:val="FF0000"/>
          <w:sz w:val="24"/>
          <w:szCs w:val="24"/>
          <w:rPrChange w:id="22953" w:author="Hardik Malhotra" w:date="2021-09-29T19:18:00Z">
            <w:rPr>
              <w:ins w:id="22954" w:author="Ritu Kamra" w:date="2021-09-27T12:05:00Z"/>
              <w:rFonts w:ascii="Arial" w:hAnsi="Arial" w:cs="Arial"/>
              <w:sz w:val="24"/>
              <w:szCs w:val="24"/>
            </w:rPr>
          </w:rPrChange>
        </w:rPr>
        <w:pPrChange w:id="22955" w:author="Ritu Kamra" w:date="2021-09-27T20:28:00Z">
          <w:pPr>
            <w:jc w:val="both"/>
          </w:pPr>
        </w:pPrChange>
      </w:pPr>
      <w:del w:id="22956" w:author="Supreet Mathaun" w:date="2021-09-24T10:32:00Z">
        <w:r w:rsidRPr="007F4ABC" w:rsidDel="00FB324C">
          <w:rPr>
            <w:rFonts w:ascii="Arial" w:hAnsi="Arial" w:cs="Arial"/>
            <w:color w:val="FF0000"/>
            <w:sz w:val="24"/>
            <w:szCs w:val="24"/>
            <w:rPrChange w:id="22957" w:author="Hardik Malhotra" w:date="2021-09-29T19:18:00Z">
              <w:rPr>
                <w:rFonts w:ascii="Arial" w:hAnsi="Arial" w:cs="Arial"/>
                <w:sz w:val="24"/>
                <w:szCs w:val="24"/>
              </w:rPr>
            </w:rPrChange>
          </w:rPr>
          <w:lastRenderedPageBreak/>
          <w:delText xml:space="preserve"> </w:delText>
        </w:r>
      </w:del>
      <w:r w:rsidRPr="007F4ABC">
        <w:rPr>
          <w:rFonts w:ascii="Arial" w:hAnsi="Arial" w:cs="Arial"/>
          <w:color w:val="FF0000"/>
          <w:sz w:val="24"/>
          <w:szCs w:val="24"/>
          <w:rPrChange w:id="22958" w:author="Hardik Malhotra" w:date="2021-09-29T19:18:00Z">
            <w:rPr>
              <w:rFonts w:ascii="Arial" w:hAnsi="Arial" w:cs="Arial"/>
              <w:sz w:val="24"/>
              <w:szCs w:val="24"/>
            </w:rPr>
          </w:rPrChange>
        </w:rPr>
        <w:t xml:space="preserve">These </w:t>
      </w:r>
      <w:del w:id="22959" w:author="Supreet Mathaun" w:date="2021-09-24T10:32:00Z">
        <w:r w:rsidRPr="007F4ABC" w:rsidDel="00FB324C">
          <w:rPr>
            <w:rFonts w:ascii="Arial" w:hAnsi="Arial" w:cs="Arial"/>
            <w:color w:val="FF0000"/>
            <w:sz w:val="24"/>
            <w:szCs w:val="24"/>
            <w:rPrChange w:id="22960" w:author="Hardik Malhotra" w:date="2021-09-29T19:18:00Z">
              <w:rPr>
                <w:rFonts w:ascii="Arial" w:hAnsi="Arial" w:cs="Arial"/>
                <w:sz w:val="24"/>
                <w:szCs w:val="24"/>
              </w:rPr>
            </w:rPrChange>
          </w:rPr>
          <w:delText>C</w:delText>
        </w:r>
      </w:del>
      <w:ins w:id="22961" w:author="Supreet Mathaun" w:date="2021-09-24T10:32:00Z">
        <w:r w:rsidR="00FB324C" w:rsidRPr="007F4ABC">
          <w:rPr>
            <w:rFonts w:ascii="Arial" w:hAnsi="Arial" w:cs="Arial"/>
            <w:color w:val="FF0000"/>
            <w:sz w:val="24"/>
            <w:szCs w:val="24"/>
            <w:rPrChange w:id="22962" w:author="Hardik Malhotra" w:date="2021-09-29T19:18:00Z">
              <w:rPr>
                <w:rFonts w:ascii="Arial" w:hAnsi="Arial" w:cs="Arial"/>
                <w:sz w:val="24"/>
                <w:szCs w:val="24"/>
              </w:rPr>
            </w:rPrChange>
          </w:rPr>
          <w:t>c</w:t>
        </w:r>
      </w:ins>
      <w:r w:rsidRPr="007F4ABC">
        <w:rPr>
          <w:rFonts w:ascii="Arial" w:hAnsi="Arial" w:cs="Arial"/>
          <w:color w:val="FF0000"/>
          <w:sz w:val="24"/>
          <w:szCs w:val="24"/>
          <w:rPrChange w:id="22963" w:author="Hardik Malhotra" w:date="2021-09-29T19:18:00Z">
            <w:rPr>
              <w:rFonts w:ascii="Arial" w:hAnsi="Arial" w:cs="Arial"/>
              <w:sz w:val="24"/>
              <w:szCs w:val="24"/>
            </w:rPr>
          </w:rPrChange>
        </w:rPr>
        <w:t xml:space="preserve">ompanies hold approximately </w:t>
      </w:r>
      <w:ins w:id="22964" w:author="Ritu Kamra" w:date="2021-09-24T18:04:00Z">
        <w:r w:rsidR="005219D1" w:rsidRPr="007F4ABC">
          <w:rPr>
            <w:rFonts w:ascii="Arial" w:hAnsi="Arial" w:cs="Arial"/>
            <w:color w:val="FF0000"/>
            <w:sz w:val="24"/>
            <w:szCs w:val="24"/>
            <w:rPrChange w:id="22965" w:author="Hardik Malhotra" w:date="2021-09-29T19:18:00Z">
              <w:rPr>
                <w:rFonts w:ascii="Arial" w:hAnsi="Arial" w:cs="Arial"/>
                <w:sz w:val="24"/>
                <w:szCs w:val="24"/>
              </w:rPr>
            </w:rPrChange>
          </w:rPr>
          <w:t>62</w:t>
        </w:r>
      </w:ins>
      <w:del w:id="22966" w:author="Ritu Kamra" w:date="2021-09-24T18:04:00Z">
        <w:r w:rsidRPr="007F4ABC" w:rsidDel="005219D1">
          <w:rPr>
            <w:rFonts w:ascii="Arial" w:hAnsi="Arial" w:cs="Arial"/>
            <w:color w:val="FF0000"/>
            <w:sz w:val="24"/>
            <w:szCs w:val="24"/>
            <w:rPrChange w:id="22967" w:author="Hardik Malhotra" w:date="2021-09-29T19:18:00Z">
              <w:rPr>
                <w:rFonts w:ascii="Arial" w:hAnsi="Arial" w:cs="Arial"/>
                <w:sz w:val="24"/>
                <w:szCs w:val="24"/>
              </w:rPr>
            </w:rPrChange>
          </w:rPr>
          <w:delText>52</w:delText>
        </w:r>
      </w:del>
      <w:r w:rsidRPr="007F4ABC">
        <w:rPr>
          <w:rFonts w:ascii="Arial" w:hAnsi="Arial" w:cs="Arial"/>
          <w:color w:val="FF0000"/>
          <w:sz w:val="24"/>
          <w:szCs w:val="24"/>
          <w:rPrChange w:id="22968" w:author="Hardik Malhotra" w:date="2021-09-29T19:18:00Z">
            <w:rPr>
              <w:rFonts w:ascii="Arial" w:hAnsi="Arial" w:cs="Arial"/>
              <w:sz w:val="24"/>
              <w:szCs w:val="24"/>
            </w:rPr>
          </w:rPrChange>
        </w:rPr>
        <w:t xml:space="preserve">% share of </w:t>
      </w:r>
      <w:ins w:id="22969" w:author="Supreet Mathaun" w:date="2021-09-24T10:32:00Z">
        <w:r w:rsidR="00FB324C" w:rsidRPr="007F4ABC">
          <w:rPr>
            <w:rFonts w:ascii="Arial" w:hAnsi="Arial" w:cs="Arial"/>
            <w:color w:val="FF0000"/>
            <w:sz w:val="24"/>
            <w:szCs w:val="24"/>
            <w:rPrChange w:id="22970" w:author="Hardik Malhotra" w:date="2021-09-29T19:18:00Z">
              <w:rPr>
                <w:rFonts w:ascii="Arial" w:hAnsi="Arial" w:cs="Arial"/>
                <w:sz w:val="24"/>
                <w:szCs w:val="24"/>
              </w:rPr>
            </w:rPrChange>
          </w:rPr>
          <w:t xml:space="preserve">the </w:t>
        </w:r>
      </w:ins>
      <w:r w:rsidRPr="007F4ABC">
        <w:rPr>
          <w:rFonts w:ascii="Arial" w:hAnsi="Arial" w:cs="Arial"/>
          <w:color w:val="FF0000"/>
          <w:sz w:val="24"/>
          <w:szCs w:val="24"/>
          <w:rPrChange w:id="22971" w:author="Hardik Malhotra" w:date="2021-09-29T19:18:00Z">
            <w:rPr>
              <w:rFonts w:ascii="Arial" w:hAnsi="Arial" w:cs="Arial"/>
              <w:sz w:val="24"/>
              <w:szCs w:val="24"/>
            </w:rPr>
          </w:rPrChange>
        </w:rPr>
        <w:t>total capacity in Europe as of 2020.</w:t>
      </w:r>
      <w:ins w:id="22972" w:author="Supreet Mathaun" w:date="2021-09-24T10:32:00Z">
        <w:r w:rsidR="00FB324C" w:rsidRPr="007F4ABC">
          <w:rPr>
            <w:rFonts w:ascii="Arial" w:hAnsi="Arial" w:cs="Arial"/>
            <w:color w:val="FF0000"/>
            <w:sz w:val="24"/>
            <w:szCs w:val="24"/>
            <w:rPrChange w:id="22973" w:author="Hardik Malhotra" w:date="2021-09-29T19:18:00Z">
              <w:rPr>
                <w:rFonts w:ascii="Arial" w:hAnsi="Arial" w:cs="Arial"/>
                <w:sz w:val="24"/>
                <w:szCs w:val="24"/>
              </w:rPr>
            </w:rPrChange>
          </w:rPr>
          <w:t xml:space="preserve"> </w:t>
        </w:r>
      </w:ins>
      <w:r w:rsidRPr="007F4ABC">
        <w:rPr>
          <w:rFonts w:ascii="Arial" w:hAnsi="Arial" w:cs="Arial"/>
          <w:color w:val="FF0000"/>
          <w:sz w:val="24"/>
          <w:szCs w:val="24"/>
          <w:rPrChange w:id="22974" w:author="Hardik Malhotra" w:date="2021-09-29T19:18:00Z">
            <w:rPr>
              <w:rFonts w:ascii="Arial" w:hAnsi="Arial" w:cs="Arial"/>
              <w:sz w:val="24"/>
              <w:szCs w:val="24"/>
            </w:rPr>
          </w:rPrChange>
        </w:rPr>
        <w:t xml:space="preserve">Further, INEOS Composites acquired Ashland Holdings resin business in 2019. </w:t>
      </w:r>
    </w:p>
    <w:p w14:paraId="254C9122" w14:textId="77777777" w:rsidR="00FD64C9" w:rsidRDefault="00FD64C9">
      <w:pPr>
        <w:jc w:val="both"/>
        <w:rPr>
          <w:ins w:id="22975" w:author="Ritu Kamra" w:date="2021-09-27T12:05:00Z"/>
          <w:rFonts w:ascii="Arial" w:hAnsi="Arial" w:cs="Arial"/>
          <w:sz w:val="24"/>
          <w:szCs w:val="24"/>
        </w:rPr>
      </w:pPr>
    </w:p>
    <w:p w14:paraId="150FA1C2" w14:textId="77777777" w:rsidR="00FD64C9" w:rsidRDefault="00FD64C9">
      <w:pPr>
        <w:jc w:val="both"/>
        <w:rPr>
          <w:ins w:id="22976" w:author="Ritu Kamra" w:date="2021-09-27T12:05:00Z"/>
          <w:rFonts w:ascii="Arial" w:hAnsi="Arial" w:cs="Arial"/>
          <w:sz w:val="24"/>
          <w:szCs w:val="24"/>
        </w:rPr>
      </w:pPr>
    </w:p>
    <w:p w14:paraId="42F389B8" w14:textId="45695E0C" w:rsidR="00FD64C9" w:rsidRDefault="00FD64C9">
      <w:pPr>
        <w:jc w:val="both"/>
        <w:rPr>
          <w:ins w:id="22977" w:author="Ritu Kamra" w:date="2021-09-27T12:05:00Z"/>
          <w:rFonts w:ascii="Arial" w:hAnsi="Arial" w:cs="Arial"/>
          <w:sz w:val="24"/>
          <w:szCs w:val="24"/>
        </w:rPr>
      </w:pPr>
    </w:p>
    <w:p w14:paraId="00E30255" w14:textId="0D865856" w:rsidR="00FD64C9" w:rsidRPr="007F4ABC" w:rsidRDefault="00262A4C">
      <w:pPr>
        <w:spacing w:line="360" w:lineRule="auto"/>
        <w:jc w:val="both"/>
        <w:rPr>
          <w:ins w:id="22978" w:author="Ritu Kamra" w:date="2021-09-27T12:05:00Z"/>
          <w:rFonts w:ascii="Arial" w:hAnsi="Arial" w:cs="Arial"/>
          <w:color w:val="FF0000"/>
          <w:sz w:val="24"/>
          <w:szCs w:val="24"/>
          <w:rPrChange w:id="22979" w:author="Hardik Malhotra" w:date="2021-09-29T19:18:00Z">
            <w:rPr>
              <w:ins w:id="22980" w:author="Ritu Kamra" w:date="2021-09-27T12:05:00Z"/>
              <w:rFonts w:ascii="Arial" w:hAnsi="Arial" w:cs="Arial"/>
              <w:sz w:val="24"/>
              <w:szCs w:val="24"/>
            </w:rPr>
          </w:rPrChange>
        </w:rPr>
        <w:pPrChange w:id="22981" w:author="Ritu Kamra" w:date="2021-09-27T20:28:00Z">
          <w:pPr>
            <w:jc w:val="both"/>
          </w:pPr>
        </w:pPrChange>
      </w:pPr>
      <w:del w:id="22982" w:author="Ritu Kamra" w:date="2021-09-24T18:04:00Z">
        <w:r w:rsidRPr="007F4ABC" w:rsidDel="005219D1">
          <w:rPr>
            <w:rFonts w:ascii="Arial" w:hAnsi="Arial" w:cs="Arial"/>
            <w:color w:val="FF0000"/>
            <w:sz w:val="24"/>
            <w:szCs w:val="24"/>
            <w:rPrChange w:id="22983" w:author="Hardik Malhotra" w:date="2021-09-29T19:18:00Z">
              <w:rPr>
                <w:rFonts w:ascii="Arial" w:hAnsi="Arial" w:cs="Arial"/>
                <w:sz w:val="24"/>
                <w:szCs w:val="24"/>
              </w:rPr>
            </w:rPrChange>
          </w:rPr>
          <w:delText xml:space="preserve">Ashland </w:delText>
        </w:r>
      </w:del>
      <w:ins w:id="22984" w:author="Ritu Kamra" w:date="2021-09-24T18:04:00Z">
        <w:r w:rsidR="005219D1" w:rsidRPr="007F4ABC">
          <w:rPr>
            <w:rFonts w:ascii="Arial" w:hAnsi="Arial" w:cs="Arial"/>
            <w:color w:val="FF0000"/>
            <w:sz w:val="24"/>
            <w:szCs w:val="24"/>
            <w:rPrChange w:id="22985" w:author="Hardik Malhotra" w:date="2021-09-29T19:18:00Z">
              <w:rPr>
                <w:rFonts w:ascii="Arial" w:hAnsi="Arial" w:cs="Arial"/>
                <w:sz w:val="24"/>
                <w:szCs w:val="24"/>
              </w:rPr>
            </w:rPrChange>
          </w:rPr>
          <w:t>Olin Cor</w:t>
        </w:r>
      </w:ins>
      <w:ins w:id="22986" w:author="Ritu Kamra" w:date="2021-09-24T18:05:00Z">
        <w:r w:rsidR="005219D1" w:rsidRPr="007F4ABC">
          <w:rPr>
            <w:rFonts w:ascii="Arial" w:hAnsi="Arial" w:cs="Arial"/>
            <w:color w:val="FF0000"/>
            <w:sz w:val="24"/>
            <w:szCs w:val="24"/>
            <w:rPrChange w:id="22987" w:author="Hardik Malhotra" w:date="2021-09-29T19:18:00Z">
              <w:rPr>
                <w:rFonts w:ascii="Arial" w:hAnsi="Arial" w:cs="Arial"/>
                <w:sz w:val="24"/>
                <w:szCs w:val="24"/>
              </w:rPr>
            </w:rPrChange>
          </w:rPr>
          <w:t xml:space="preserve">poration </w:t>
        </w:r>
      </w:ins>
      <w:r w:rsidRPr="007F4ABC">
        <w:rPr>
          <w:rFonts w:ascii="Arial" w:hAnsi="Arial" w:cs="Arial"/>
          <w:color w:val="FF0000"/>
          <w:sz w:val="24"/>
          <w:szCs w:val="24"/>
          <w:rPrChange w:id="22988" w:author="Hardik Malhotra" w:date="2021-09-29T19:18:00Z">
            <w:rPr>
              <w:rFonts w:ascii="Arial" w:hAnsi="Arial" w:cs="Arial"/>
              <w:sz w:val="24"/>
              <w:szCs w:val="24"/>
            </w:rPr>
          </w:rPrChange>
        </w:rPr>
        <w:t xml:space="preserve">has </w:t>
      </w:r>
      <w:ins w:id="22989" w:author="Ritu Kamra" w:date="2021-09-24T18:05:00Z">
        <w:r w:rsidR="005219D1" w:rsidRPr="007F4ABC">
          <w:rPr>
            <w:rFonts w:ascii="Arial" w:hAnsi="Arial" w:cs="Arial"/>
            <w:color w:val="FF0000"/>
            <w:sz w:val="24"/>
            <w:szCs w:val="24"/>
            <w:rPrChange w:id="22990" w:author="Hardik Malhotra" w:date="2021-09-29T19:18:00Z">
              <w:rPr>
                <w:rFonts w:ascii="Arial" w:hAnsi="Arial" w:cs="Arial"/>
                <w:sz w:val="24"/>
                <w:szCs w:val="24"/>
              </w:rPr>
            </w:rPrChange>
          </w:rPr>
          <w:t>245</w:t>
        </w:r>
      </w:ins>
      <w:del w:id="22991" w:author="Ritu Kamra" w:date="2021-09-24T18:05:00Z">
        <w:r w:rsidRPr="007F4ABC" w:rsidDel="005219D1">
          <w:rPr>
            <w:rFonts w:ascii="Arial" w:hAnsi="Arial" w:cs="Arial"/>
            <w:color w:val="FF0000"/>
            <w:sz w:val="24"/>
            <w:szCs w:val="24"/>
            <w:rPrChange w:id="22992" w:author="Hardik Malhotra" w:date="2021-09-29T19:18:00Z">
              <w:rPr>
                <w:rFonts w:ascii="Arial" w:hAnsi="Arial" w:cs="Arial"/>
                <w:sz w:val="24"/>
                <w:szCs w:val="24"/>
              </w:rPr>
            </w:rPrChange>
          </w:rPr>
          <w:delText>40</w:delText>
        </w:r>
      </w:del>
      <w:r w:rsidRPr="007F4ABC">
        <w:rPr>
          <w:rFonts w:ascii="Arial" w:hAnsi="Arial" w:cs="Arial"/>
          <w:color w:val="FF0000"/>
          <w:sz w:val="24"/>
          <w:szCs w:val="24"/>
          <w:rPrChange w:id="22993" w:author="Hardik Malhotra" w:date="2021-09-29T19:18:00Z">
            <w:rPr>
              <w:rFonts w:ascii="Arial" w:hAnsi="Arial" w:cs="Arial"/>
              <w:sz w:val="24"/>
              <w:szCs w:val="24"/>
            </w:rPr>
          </w:rPrChange>
        </w:rPr>
        <w:t xml:space="preserve"> MTPA facility in Germany and </w:t>
      </w:r>
      <w:ins w:id="22994" w:author="Ritu Kamra" w:date="2021-09-24T18:05:00Z">
        <w:r w:rsidR="005219D1" w:rsidRPr="007F4ABC">
          <w:rPr>
            <w:rFonts w:ascii="Arial" w:hAnsi="Arial" w:cs="Arial"/>
            <w:color w:val="FF0000"/>
            <w:sz w:val="24"/>
            <w:szCs w:val="24"/>
            <w:rPrChange w:id="22995" w:author="Hardik Malhotra" w:date="2021-09-29T19:18:00Z">
              <w:rPr>
                <w:rFonts w:ascii="Arial" w:hAnsi="Arial" w:cs="Arial"/>
                <w:sz w:val="24"/>
                <w:szCs w:val="24"/>
              </w:rPr>
            </w:rPrChange>
          </w:rPr>
          <w:t>2</w:t>
        </w:r>
      </w:ins>
      <w:del w:id="22996" w:author="Ritu Kamra" w:date="2021-09-24T18:05:00Z">
        <w:r w:rsidRPr="007F4ABC" w:rsidDel="005219D1">
          <w:rPr>
            <w:rFonts w:ascii="Arial" w:hAnsi="Arial" w:cs="Arial"/>
            <w:color w:val="FF0000"/>
            <w:sz w:val="24"/>
            <w:szCs w:val="24"/>
            <w:rPrChange w:id="22997" w:author="Hardik Malhotra" w:date="2021-09-29T19:18:00Z">
              <w:rPr>
                <w:rFonts w:ascii="Arial" w:hAnsi="Arial" w:cs="Arial"/>
                <w:sz w:val="24"/>
                <w:szCs w:val="24"/>
              </w:rPr>
            </w:rPrChange>
          </w:rPr>
          <w:delText>7</w:delText>
        </w:r>
      </w:del>
      <w:r w:rsidRPr="007F4ABC">
        <w:rPr>
          <w:rFonts w:ascii="Arial" w:hAnsi="Arial" w:cs="Arial"/>
          <w:color w:val="FF0000"/>
          <w:sz w:val="24"/>
          <w:szCs w:val="24"/>
          <w:rPrChange w:id="22998" w:author="Hardik Malhotra" w:date="2021-09-29T19:18:00Z">
            <w:rPr>
              <w:rFonts w:ascii="Arial" w:hAnsi="Arial" w:cs="Arial"/>
              <w:sz w:val="24"/>
              <w:szCs w:val="24"/>
            </w:rPr>
          </w:rPrChange>
        </w:rPr>
        <w:t xml:space="preserve">0 MTPA facility in </w:t>
      </w:r>
      <w:ins w:id="22999" w:author="Ritu Kamra" w:date="2021-09-24T18:05:00Z">
        <w:r w:rsidR="005219D1" w:rsidRPr="007F4ABC">
          <w:rPr>
            <w:rFonts w:ascii="Arial" w:hAnsi="Arial" w:cs="Arial"/>
            <w:color w:val="FF0000"/>
            <w:sz w:val="24"/>
            <w:szCs w:val="24"/>
            <w:rPrChange w:id="23000" w:author="Hardik Malhotra" w:date="2021-09-29T19:18:00Z">
              <w:rPr>
                <w:rFonts w:ascii="Arial" w:hAnsi="Arial" w:cs="Arial"/>
                <w:sz w:val="24"/>
                <w:szCs w:val="24"/>
              </w:rPr>
            </w:rPrChange>
          </w:rPr>
          <w:t>Italy</w:t>
        </w:r>
      </w:ins>
      <w:del w:id="23001" w:author="Ritu Kamra" w:date="2021-09-24T18:05:00Z">
        <w:r w:rsidRPr="007F4ABC" w:rsidDel="005219D1">
          <w:rPr>
            <w:rFonts w:ascii="Arial" w:hAnsi="Arial" w:cs="Arial"/>
            <w:color w:val="FF0000"/>
            <w:sz w:val="24"/>
            <w:szCs w:val="24"/>
            <w:rPrChange w:id="23002" w:author="Hardik Malhotra" w:date="2021-09-29T19:18:00Z">
              <w:rPr>
                <w:rFonts w:ascii="Arial" w:hAnsi="Arial" w:cs="Arial"/>
                <w:sz w:val="24"/>
                <w:szCs w:val="24"/>
              </w:rPr>
            </w:rPrChange>
          </w:rPr>
          <w:delText>USA</w:delText>
        </w:r>
      </w:del>
      <w:ins w:id="23003" w:author="Supreet Mathaun" w:date="2021-09-24T10:32:00Z">
        <w:r w:rsidR="00FB324C" w:rsidRPr="007F4ABC">
          <w:rPr>
            <w:rFonts w:ascii="Arial" w:hAnsi="Arial" w:cs="Arial"/>
            <w:color w:val="FF0000"/>
            <w:sz w:val="24"/>
            <w:szCs w:val="24"/>
            <w:rPrChange w:id="23004" w:author="Hardik Malhotra" w:date="2021-09-29T19:18:00Z">
              <w:rPr>
                <w:rFonts w:ascii="Arial" w:hAnsi="Arial" w:cs="Arial"/>
                <w:sz w:val="24"/>
                <w:szCs w:val="24"/>
              </w:rPr>
            </w:rPrChange>
          </w:rPr>
          <w:t>,</w:t>
        </w:r>
      </w:ins>
      <w:del w:id="23005" w:author="Ritu Kamra" w:date="2021-09-24T18:05:00Z">
        <w:r w:rsidRPr="007F4ABC" w:rsidDel="005219D1">
          <w:rPr>
            <w:rFonts w:ascii="Arial" w:hAnsi="Arial" w:cs="Arial"/>
            <w:color w:val="FF0000"/>
            <w:sz w:val="24"/>
            <w:szCs w:val="24"/>
            <w:rPrChange w:id="23006" w:author="Hardik Malhotra" w:date="2021-09-29T19:18:00Z">
              <w:rPr>
                <w:rFonts w:ascii="Arial" w:hAnsi="Arial" w:cs="Arial"/>
                <w:sz w:val="24"/>
                <w:szCs w:val="24"/>
              </w:rPr>
            </w:rPrChange>
          </w:rPr>
          <w:delText xml:space="preserve"> which has now become INEOS Composites business</w:delText>
        </w:r>
      </w:del>
      <w:r w:rsidRPr="007F4ABC">
        <w:rPr>
          <w:rFonts w:ascii="Arial" w:hAnsi="Arial" w:cs="Arial"/>
          <w:color w:val="FF0000"/>
          <w:sz w:val="24"/>
          <w:szCs w:val="24"/>
          <w:rPrChange w:id="23007" w:author="Hardik Malhotra" w:date="2021-09-29T19:18:00Z">
            <w:rPr>
              <w:rFonts w:ascii="Arial" w:hAnsi="Arial" w:cs="Arial"/>
              <w:sz w:val="24"/>
              <w:szCs w:val="24"/>
            </w:rPr>
          </w:rPrChange>
        </w:rPr>
        <w:t>. Another major player</w:t>
      </w:r>
      <w:ins w:id="23008" w:author="Supreet Mathaun" w:date="2021-09-24T10:32:00Z">
        <w:r w:rsidR="00FB324C" w:rsidRPr="007F4ABC">
          <w:rPr>
            <w:rFonts w:ascii="Arial" w:hAnsi="Arial" w:cs="Arial"/>
            <w:color w:val="FF0000"/>
            <w:sz w:val="24"/>
            <w:szCs w:val="24"/>
            <w:rPrChange w:id="23009" w:author="Hardik Malhotra" w:date="2021-09-29T19:18:00Z">
              <w:rPr>
                <w:rFonts w:ascii="Arial" w:hAnsi="Arial" w:cs="Arial"/>
                <w:sz w:val="24"/>
                <w:szCs w:val="24"/>
              </w:rPr>
            </w:rPrChange>
          </w:rPr>
          <w:t>,</w:t>
        </w:r>
      </w:ins>
      <w:r w:rsidRPr="007F4ABC">
        <w:rPr>
          <w:rFonts w:ascii="Arial" w:hAnsi="Arial" w:cs="Arial"/>
          <w:color w:val="FF0000"/>
          <w:sz w:val="24"/>
          <w:szCs w:val="24"/>
          <w:rPrChange w:id="23010" w:author="Hardik Malhotra" w:date="2021-09-29T19:18:00Z">
            <w:rPr>
              <w:rFonts w:ascii="Arial" w:hAnsi="Arial" w:cs="Arial"/>
              <w:sz w:val="24"/>
              <w:szCs w:val="24"/>
            </w:rPr>
          </w:rPrChange>
        </w:rPr>
        <w:t xml:space="preserve"> </w:t>
      </w:r>
      <w:ins w:id="23011" w:author="Ritu Kamra" w:date="2021-09-24T18:06:00Z">
        <w:r w:rsidR="005219D1" w:rsidRPr="007F4ABC">
          <w:rPr>
            <w:rFonts w:ascii="Arial" w:hAnsi="Arial" w:cs="Arial"/>
            <w:color w:val="FF0000"/>
            <w:sz w:val="24"/>
            <w:szCs w:val="24"/>
            <w:rPrChange w:id="23012" w:author="Hardik Malhotra" w:date="2021-09-29T19:18:00Z">
              <w:rPr>
                <w:rFonts w:ascii="Arial" w:eastAsia="Times New Roman" w:hAnsi="Arial" w:cs="Arial"/>
                <w:sz w:val="20"/>
                <w:szCs w:val="20"/>
                <w:lang w:eastAsia="en-IN"/>
              </w:rPr>
            </w:rPrChange>
          </w:rPr>
          <w:t xml:space="preserve">Huntsman Corporation </w:t>
        </w:r>
      </w:ins>
      <w:del w:id="23013" w:author="Ritu Kamra" w:date="2021-09-24T18:06:00Z">
        <w:r w:rsidRPr="007F4ABC" w:rsidDel="005219D1">
          <w:rPr>
            <w:rFonts w:ascii="Arial" w:hAnsi="Arial" w:cs="Arial"/>
            <w:color w:val="FF0000"/>
            <w:sz w:val="24"/>
            <w:szCs w:val="24"/>
            <w:rPrChange w:id="23014" w:author="Hardik Malhotra" w:date="2021-09-29T19:18:00Z">
              <w:rPr>
                <w:rFonts w:ascii="Arial" w:hAnsi="Arial" w:cs="Arial"/>
                <w:sz w:val="24"/>
                <w:szCs w:val="24"/>
              </w:rPr>
            </w:rPrChange>
          </w:rPr>
          <w:delText xml:space="preserve">Scott Bader company Ltd </w:delText>
        </w:r>
      </w:del>
      <w:r w:rsidRPr="007F4ABC">
        <w:rPr>
          <w:rFonts w:ascii="Arial" w:hAnsi="Arial" w:cs="Arial"/>
          <w:color w:val="FF0000"/>
          <w:sz w:val="24"/>
          <w:szCs w:val="24"/>
          <w:rPrChange w:id="23015" w:author="Hardik Malhotra" w:date="2021-09-29T19:18:00Z">
            <w:rPr>
              <w:rFonts w:ascii="Arial" w:hAnsi="Arial" w:cs="Arial"/>
              <w:sz w:val="24"/>
              <w:szCs w:val="24"/>
            </w:rPr>
          </w:rPrChange>
        </w:rPr>
        <w:t xml:space="preserve">has </w:t>
      </w:r>
      <w:ins w:id="23016" w:author="Ritu Kamra" w:date="2021-09-24T18:06:00Z">
        <w:r w:rsidR="005219D1" w:rsidRPr="007F4ABC">
          <w:rPr>
            <w:rFonts w:ascii="Arial" w:hAnsi="Arial" w:cs="Arial"/>
            <w:color w:val="FF0000"/>
            <w:sz w:val="24"/>
            <w:szCs w:val="24"/>
            <w:rPrChange w:id="23017" w:author="Hardik Malhotra" w:date="2021-09-29T19:18:00Z">
              <w:rPr>
                <w:rFonts w:ascii="Arial" w:hAnsi="Arial" w:cs="Arial"/>
                <w:sz w:val="24"/>
                <w:szCs w:val="24"/>
              </w:rPr>
            </w:rPrChange>
          </w:rPr>
          <w:t>100</w:t>
        </w:r>
      </w:ins>
      <w:del w:id="23018" w:author="Ritu Kamra" w:date="2021-09-24T18:06:00Z">
        <w:r w:rsidRPr="007F4ABC" w:rsidDel="005219D1">
          <w:rPr>
            <w:rFonts w:ascii="Arial" w:hAnsi="Arial" w:cs="Arial"/>
            <w:color w:val="FF0000"/>
            <w:sz w:val="24"/>
            <w:szCs w:val="24"/>
            <w:rPrChange w:id="23019" w:author="Hardik Malhotra" w:date="2021-09-29T19:18:00Z">
              <w:rPr>
                <w:rFonts w:ascii="Arial" w:hAnsi="Arial" w:cs="Arial"/>
                <w:sz w:val="24"/>
                <w:szCs w:val="24"/>
              </w:rPr>
            </w:rPrChange>
          </w:rPr>
          <w:delText>15</w:delText>
        </w:r>
      </w:del>
      <w:r w:rsidRPr="007F4ABC">
        <w:rPr>
          <w:rFonts w:ascii="Arial" w:hAnsi="Arial" w:cs="Arial"/>
          <w:color w:val="FF0000"/>
          <w:sz w:val="24"/>
          <w:szCs w:val="24"/>
          <w:rPrChange w:id="23020" w:author="Hardik Malhotra" w:date="2021-09-29T19:18:00Z">
            <w:rPr>
              <w:rFonts w:ascii="Arial" w:hAnsi="Arial" w:cs="Arial"/>
              <w:sz w:val="24"/>
              <w:szCs w:val="24"/>
            </w:rPr>
          </w:rPrChange>
        </w:rPr>
        <w:t xml:space="preserve"> MTPA capacity in </w:t>
      </w:r>
      <w:ins w:id="23021" w:author="Ritu Kamra" w:date="2021-09-24T18:06:00Z">
        <w:r w:rsidR="005219D1" w:rsidRPr="007F4ABC">
          <w:rPr>
            <w:rFonts w:ascii="Arial" w:hAnsi="Arial" w:cs="Arial"/>
            <w:color w:val="FF0000"/>
            <w:sz w:val="24"/>
            <w:szCs w:val="24"/>
            <w:rPrChange w:id="23022" w:author="Hardik Malhotra" w:date="2021-09-29T19:18:00Z">
              <w:rPr>
                <w:rFonts w:ascii="Arial" w:hAnsi="Arial" w:cs="Arial"/>
                <w:sz w:val="24"/>
                <w:szCs w:val="24"/>
              </w:rPr>
            </w:rPrChange>
          </w:rPr>
          <w:t>Switzerland</w:t>
        </w:r>
      </w:ins>
      <w:ins w:id="23023" w:author="Ritu Kamra" w:date="2021-09-24T18:08:00Z">
        <w:r w:rsidR="005219D1" w:rsidRPr="007F4ABC">
          <w:rPr>
            <w:rFonts w:ascii="Arial" w:hAnsi="Arial" w:cs="Arial"/>
            <w:color w:val="FF0000"/>
            <w:sz w:val="24"/>
            <w:szCs w:val="24"/>
            <w:rPrChange w:id="23024" w:author="Hardik Malhotra" w:date="2021-09-29T19:18:00Z">
              <w:rPr>
                <w:rFonts w:ascii="Arial" w:hAnsi="Arial" w:cs="Arial"/>
                <w:sz w:val="24"/>
                <w:szCs w:val="24"/>
              </w:rPr>
            </w:rPrChange>
          </w:rPr>
          <w:t>.</w:t>
        </w:r>
      </w:ins>
      <w:del w:id="23025" w:author="Ritu Kamra" w:date="2021-09-24T18:06:00Z">
        <w:r w:rsidRPr="007F4ABC" w:rsidDel="005219D1">
          <w:rPr>
            <w:rFonts w:ascii="Arial" w:hAnsi="Arial" w:cs="Arial"/>
            <w:color w:val="FF0000"/>
            <w:sz w:val="24"/>
            <w:szCs w:val="24"/>
            <w:rPrChange w:id="23026" w:author="Hardik Malhotra" w:date="2021-09-29T19:18:00Z">
              <w:rPr>
                <w:rFonts w:ascii="Arial" w:hAnsi="Arial" w:cs="Arial"/>
                <w:sz w:val="24"/>
                <w:szCs w:val="24"/>
              </w:rPr>
            </w:rPrChange>
          </w:rPr>
          <w:delText>France</w:delText>
        </w:r>
      </w:del>
      <w:del w:id="23027" w:author="Neeshu Bhadauriya" w:date="2021-09-27T21:54:00Z">
        <w:r w:rsidRPr="007F4ABC" w:rsidDel="00D32107">
          <w:rPr>
            <w:rFonts w:ascii="Arial" w:hAnsi="Arial" w:cs="Arial"/>
            <w:color w:val="FF0000"/>
            <w:sz w:val="24"/>
            <w:szCs w:val="24"/>
            <w:rPrChange w:id="23028" w:author="Hardik Malhotra" w:date="2021-09-29T19:18:00Z">
              <w:rPr>
                <w:rFonts w:ascii="Arial" w:hAnsi="Arial" w:cs="Arial"/>
                <w:sz w:val="24"/>
                <w:szCs w:val="24"/>
              </w:rPr>
            </w:rPrChange>
          </w:rPr>
          <w:delText xml:space="preserve"> </w:delText>
        </w:r>
      </w:del>
      <w:del w:id="23029" w:author="Ritu Kamra" w:date="2021-09-24T18:08:00Z">
        <w:r w:rsidRPr="007F4ABC" w:rsidDel="005219D1">
          <w:rPr>
            <w:rFonts w:ascii="Arial" w:hAnsi="Arial" w:cs="Arial"/>
            <w:color w:val="FF0000"/>
            <w:sz w:val="24"/>
            <w:szCs w:val="24"/>
            <w:rPrChange w:id="23030" w:author="Hardik Malhotra" w:date="2021-09-29T19:18:00Z">
              <w:rPr>
                <w:rFonts w:ascii="Arial" w:hAnsi="Arial" w:cs="Arial"/>
                <w:sz w:val="24"/>
                <w:szCs w:val="24"/>
              </w:rPr>
            </w:rPrChange>
          </w:rPr>
          <w:delText>as well as 20 MTPA Capacity in United Kingdom. Further, Scott Bader made strategic investment of more than 1.2 million Euro in 2017 to add capacity addition for its composite business led by strong demand of Scott Bader products from its customer</w:delText>
        </w:r>
      </w:del>
      <w:r w:rsidRPr="007F4ABC">
        <w:rPr>
          <w:rFonts w:ascii="Arial" w:hAnsi="Arial" w:cs="Arial"/>
          <w:color w:val="FF0000"/>
          <w:sz w:val="24"/>
          <w:szCs w:val="24"/>
          <w:rPrChange w:id="23031" w:author="Hardik Malhotra" w:date="2021-09-29T19:18:00Z">
            <w:rPr>
              <w:rFonts w:ascii="Arial" w:hAnsi="Arial" w:cs="Arial"/>
              <w:sz w:val="24"/>
              <w:szCs w:val="24"/>
            </w:rPr>
          </w:rPrChange>
        </w:rPr>
        <w:t xml:space="preserve">. Many new players are expected to enter </w:t>
      </w:r>
    </w:p>
    <w:p w14:paraId="5C064A08" w14:textId="77777777" w:rsidR="00FD64C9" w:rsidRPr="007F4ABC" w:rsidRDefault="00FD64C9">
      <w:pPr>
        <w:spacing w:line="360" w:lineRule="auto"/>
        <w:jc w:val="both"/>
        <w:rPr>
          <w:ins w:id="23032" w:author="Ritu Kamra" w:date="2021-09-27T12:05:00Z"/>
          <w:rFonts w:ascii="Arial" w:hAnsi="Arial" w:cs="Arial"/>
          <w:color w:val="FF0000"/>
          <w:sz w:val="24"/>
          <w:szCs w:val="24"/>
          <w:rPrChange w:id="23033" w:author="Hardik Malhotra" w:date="2021-09-29T19:18:00Z">
            <w:rPr>
              <w:ins w:id="23034" w:author="Ritu Kamra" w:date="2021-09-27T12:05:00Z"/>
              <w:rFonts w:ascii="Arial" w:hAnsi="Arial" w:cs="Arial"/>
              <w:sz w:val="24"/>
              <w:szCs w:val="24"/>
            </w:rPr>
          </w:rPrChange>
        </w:rPr>
        <w:pPrChange w:id="23035" w:author="Ritu Kamra" w:date="2021-09-27T20:28:00Z">
          <w:pPr>
            <w:jc w:val="both"/>
          </w:pPr>
        </w:pPrChange>
      </w:pPr>
    </w:p>
    <w:p w14:paraId="7ADC3FCF" w14:textId="6AC019B0" w:rsidR="0094418F" w:rsidRPr="007F4ABC" w:rsidRDefault="00262A4C">
      <w:pPr>
        <w:spacing w:line="360" w:lineRule="auto"/>
        <w:jc w:val="both"/>
        <w:rPr>
          <w:ins w:id="23036" w:author="Dilip Kumar" w:date="2021-09-25T12:25:00Z"/>
          <w:rFonts w:ascii="Arial" w:hAnsi="Arial" w:cs="Arial"/>
          <w:color w:val="FF0000"/>
          <w:sz w:val="24"/>
          <w:szCs w:val="24"/>
          <w:rPrChange w:id="23037" w:author="Hardik Malhotra" w:date="2021-09-29T19:18:00Z">
            <w:rPr>
              <w:ins w:id="23038" w:author="Dilip Kumar" w:date="2021-09-25T12:25:00Z"/>
              <w:rFonts w:ascii="Arial" w:hAnsi="Arial" w:cs="Arial"/>
              <w:sz w:val="24"/>
              <w:szCs w:val="24"/>
            </w:rPr>
          </w:rPrChange>
        </w:rPr>
        <w:sectPr w:rsidR="0094418F" w:rsidRPr="007F4ABC"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23039" w:author="Hardik Malhotra" w:date="2021-09-30T12:48:00Z">
            <w:sectPr w:rsidR="0094418F" w:rsidRPr="007F4ABC" w:rsidSect="00AF4AFC">
              <w:pgMar w:top="1134" w:right="836" w:bottom="630" w:left="900" w:header="708" w:footer="708" w:gutter="0"/>
            </w:sectPr>
          </w:sectPrChange>
        </w:sectPr>
        <w:pPrChange w:id="23040" w:author="Ritu Kamra" w:date="2021-09-27T20:28:00Z">
          <w:pPr>
            <w:jc w:val="both"/>
          </w:pPr>
        </w:pPrChange>
      </w:pPr>
      <w:r w:rsidRPr="007F4ABC">
        <w:rPr>
          <w:rFonts w:ascii="Arial" w:hAnsi="Arial" w:cs="Arial"/>
          <w:color w:val="FF0000"/>
          <w:sz w:val="24"/>
          <w:szCs w:val="24"/>
          <w:rPrChange w:id="23041" w:author="Hardik Malhotra" w:date="2021-09-29T19:18:00Z">
            <w:rPr>
              <w:rFonts w:ascii="Arial" w:hAnsi="Arial" w:cs="Arial"/>
              <w:sz w:val="24"/>
              <w:szCs w:val="24"/>
            </w:rPr>
          </w:rPrChange>
        </w:rPr>
        <w:t xml:space="preserve">Europe Epoxy Resin market due to </w:t>
      </w:r>
      <w:del w:id="23042" w:author="Neeshu Bhadauriya" w:date="2021-09-27T22:47:00Z">
        <w:r w:rsidRPr="007F4ABC" w:rsidDel="00CC26A8">
          <w:rPr>
            <w:rFonts w:ascii="Arial" w:hAnsi="Arial" w:cs="Arial"/>
            <w:color w:val="FF0000"/>
            <w:sz w:val="24"/>
            <w:szCs w:val="24"/>
            <w:rPrChange w:id="23043" w:author="Hardik Malhotra" w:date="2021-09-29T19:18:00Z">
              <w:rPr>
                <w:rFonts w:ascii="Arial" w:hAnsi="Arial" w:cs="Arial"/>
                <w:sz w:val="24"/>
                <w:szCs w:val="24"/>
              </w:rPr>
            </w:rPrChange>
          </w:rPr>
          <w:delText>favorable</w:delText>
        </w:r>
      </w:del>
      <w:ins w:id="23044" w:author="Neeshu Bhadauriya" w:date="2021-09-27T22:47:00Z">
        <w:r w:rsidR="00CC26A8" w:rsidRPr="007F4ABC">
          <w:rPr>
            <w:rFonts w:ascii="Arial" w:hAnsi="Arial" w:cs="Arial"/>
            <w:color w:val="FF0000"/>
            <w:sz w:val="24"/>
            <w:szCs w:val="24"/>
            <w:rPrChange w:id="23045" w:author="Hardik Malhotra" w:date="2021-09-29T19:18:00Z">
              <w:rPr>
                <w:rFonts w:ascii="Arial" w:hAnsi="Arial" w:cs="Arial"/>
                <w:sz w:val="24"/>
                <w:szCs w:val="24"/>
              </w:rPr>
            </w:rPrChange>
          </w:rPr>
          <w:t>favourable</w:t>
        </w:r>
      </w:ins>
      <w:r w:rsidRPr="007F4ABC">
        <w:rPr>
          <w:rFonts w:ascii="Arial" w:hAnsi="Arial" w:cs="Arial"/>
          <w:color w:val="FF0000"/>
          <w:sz w:val="24"/>
          <w:szCs w:val="24"/>
          <w:rPrChange w:id="23046" w:author="Hardik Malhotra" w:date="2021-09-29T19:18:00Z">
            <w:rPr>
              <w:rFonts w:ascii="Arial" w:hAnsi="Arial" w:cs="Arial"/>
              <w:sz w:val="24"/>
              <w:szCs w:val="24"/>
            </w:rPr>
          </w:rPrChange>
        </w:rPr>
        <w:t xml:space="preserve"> government policies and strong demand of </w:t>
      </w:r>
      <w:del w:id="23047" w:author="Supreet Mathaun" w:date="2021-09-24T10:33:00Z">
        <w:r w:rsidRPr="007F4ABC" w:rsidDel="00D0027A">
          <w:rPr>
            <w:rFonts w:ascii="Arial" w:hAnsi="Arial" w:cs="Arial"/>
            <w:color w:val="FF0000"/>
            <w:sz w:val="24"/>
            <w:szCs w:val="24"/>
            <w:rPrChange w:id="23048" w:author="Hardik Malhotra" w:date="2021-09-29T19:18:00Z">
              <w:rPr>
                <w:rFonts w:ascii="Arial" w:hAnsi="Arial" w:cs="Arial"/>
                <w:sz w:val="24"/>
                <w:szCs w:val="24"/>
              </w:rPr>
            </w:rPrChange>
          </w:rPr>
          <w:delText xml:space="preserve">the </w:delText>
        </w:r>
      </w:del>
      <w:r w:rsidRPr="007F4ABC">
        <w:rPr>
          <w:rFonts w:ascii="Arial" w:hAnsi="Arial" w:cs="Arial"/>
          <w:color w:val="FF0000"/>
          <w:sz w:val="24"/>
          <w:szCs w:val="24"/>
          <w:rPrChange w:id="23049" w:author="Hardik Malhotra" w:date="2021-09-29T19:18:00Z">
            <w:rPr>
              <w:rFonts w:ascii="Arial" w:hAnsi="Arial" w:cs="Arial"/>
              <w:sz w:val="24"/>
              <w:szCs w:val="24"/>
            </w:rPr>
          </w:rPrChange>
        </w:rPr>
        <w:t>Epoxy Resin led by growing demand of renewable energy such as wind energy, solar energy which has Epoxy Resin application.</w:t>
      </w:r>
    </w:p>
    <w:p w14:paraId="29AC2500" w14:textId="18B9CF13" w:rsidR="00C854D0" w:rsidRDefault="005858C1">
      <w:pPr>
        <w:jc w:val="both"/>
        <w:rPr>
          <w:ins w:id="23050" w:author="Ritu Kamra" w:date="2021-09-27T17:16:00Z"/>
          <w:rFonts w:ascii="Arial" w:hAnsi="Arial" w:cs="Arial"/>
          <w:sz w:val="24"/>
          <w:szCs w:val="24"/>
        </w:rPr>
      </w:pPr>
      <w:ins w:id="23051" w:author="Neeshu Bhadauriya" w:date="2021-09-27T15:52:00Z">
        <w:r>
          <w:rPr>
            <w:noProof/>
          </w:rPr>
          <w:pict w14:anchorId="3EA345CE">
            <v:shape id="_x0000_s1344" type="#_x0000_t202" style="position:absolute;left:0;text-align:left;margin-left:-4.5pt;margin-top:13.95pt;width:508.8pt;height:26.25pt;z-index:25262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" filled="f" stroked="f">
              <v:textbox>
                <w:txbxContent>
                  <w:p w14:paraId="20CE67F9" w14:textId="1E025B98" w:rsidR="00C65625" w:rsidRPr="00AE05DC" w:rsidRDefault="00C65625" w:rsidP="00C65625">
                    <w:pPr>
                      <w:spacing w:line="360" w:lineRule="auto"/>
                      <w:textAlignment w:val="baseline"/>
                      <w:rPr>
                        <w:rFonts w:ascii="Verdana" w:eastAsia="Verdana" w:hAnsi="Verdana" w:cs="Verdana"/>
                        <w:b/>
                        <w:bCs/>
                        <w:color w:val="000000"/>
                        <w:kern w:val="24"/>
                        <w:sz w:val="20"/>
                        <w:szCs w:val="20"/>
                      </w:rPr>
                    </w:pPr>
                    <w:ins w:id="23052" w:author="Neeshu Bhadauriya" w:date="2021-09-27T15:51:00Z">
                      <w:r w:rsidRPr="00C65625">
                        <w:rPr>
                          <w:rFonts w:ascii="Verdana" w:eastAsia="Verdana" w:hAnsi="Verdana" w:cs="Verdana"/>
                          <w:b/>
                          <w:bCs/>
                          <w:color w:val="000000"/>
                          <w:kern w:val="24"/>
                          <w:sz w:val="20"/>
                          <w:szCs w:val="20"/>
                        </w:rPr>
                        <w:t>3.2.3.1.</w:t>
                      </w:r>
                      <w:r>
                        <w:rPr>
                          <w:rFonts w:ascii="Verdana" w:eastAsia="Verdana" w:hAnsi="Verdana" w:cs="Verdana"/>
                          <w:b/>
                          <w:bCs/>
                          <w:color w:val="000000"/>
                          <w:kern w:val="24"/>
                          <w:sz w:val="20"/>
                          <w:szCs w:val="20"/>
                        </w:rPr>
                        <w:t xml:space="preserve"> </w:t>
                      </w:r>
                    </w:ins>
                    <w:del w:id="23053" w:author="Neeshu Bhadauriya" w:date="2021-09-27T15:52:00Z">
                      <w:r w:rsidRPr="00AE05DC" w:rsidDel="00C65625">
                        <w:rPr>
                          <w:rFonts w:ascii="Verdana" w:eastAsia="Verdana" w:hAnsi="Verdana" w:cs="Verdana"/>
                          <w:b/>
                          <w:bCs/>
                          <w:color w:val="000000"/>
                          <w:kern w:val="24"/>
                          <w:sz w:val="20"/>
                          <w:szCs w:val="20"/>
                        </w:rPr>
                        <w:delText>Capacity</w:delText>
                      </w:r>
                    </w:del>
                    <w:del w:id="23054" w:author="Neeshu Bhadauriya" w:date="2021-09-27T15:51:00Z">
                      <w:r w:rsidRPr="00AE05DC" w:rsidDel="00C65625">
                        <w:rPr>
                          <w:rFonts w:ascii="Verdana" w:eastAsia="Verdana" w:hAnsi="Verdana" w:cs="Verdana"/>
                          <w:b/>
                          <w:bCs/>
                          <w:color w:val="000000"/>
                          <w:kern w:val="24"/>
                          <w:sz w:val="20"/>
                          <w:szCs w:val="20"/>
                        </w:rPr>
                        <w:delText>,</w:delText>
                      </w:r>
                    </w:del>
                    <w:del w:id="23055" w:author="Neeshu Bhadauriya" w:date="2021-09-27T15:52:00Z">
                      <w:r w:rsidRPr="00AE05DC" w:rsidDel="00C65625">
                        <w:rPr>
                          <w:rFonts w:ascii="Verdana" w:eastAsia="Verdana" w:hAnsi="Verdana" w:cs="Verdana"/>
                          <w:b/>
                          <w:bCs/>
                          <w:color w:val="000000"/>
                          <w:kern w:val="24"/>
                          <w:sz w:val="20"/>
                          <w:szCs w:val="20"/>
                        </w:rPr>
                        <w:delText xml:space="preserve"> Production</w:delText>
                      </w:r>
                    </w:del>
                    <w:ins w:id="23056" w:author="Neeshu Bhadauriya" w:date="2021-09-27T15:52:00Z">
                      <w:r>
                        <w:rPr>
                          <w:rFonts w:ascii="Verdana" w:eastAsia="Verdana" w:hAnsi="Verdana" w:cs="Verdana"/>
                          <w:b/>
                          <w:bCs/>
                          <w:color w:val="000000"/>
                          <w:kern w:val="24"/>
                          <w:sz w:val="20"/>
                          <w:szCs w:val="20"/>
                        </w:rPr>
                        <w:t>Operating Efficiency</w:t>
                      </w:r>
                    </w:ins>
                    <w:r w:rsidRPr="00AE05DC">
                      <w:rPr>
                        <w:rFonts w:ascii="Verdana" w:eastAsia="Verdana" w:hAnsi="Verdana" w:cs="Verdana"/>
                        <w:b/>
                        <w:bCs/>
                        <w:color w:val="000000"/>
                        <w:kern w:val="24"/>
                        <w:sz w:val="20"/>
                        <w:szCs w:val="20"/>
                      </w:rPr>
                      <w:t xml:space="preserve"> </w:t>
                    </w:r>
                    <w:del w:id="23057" w:author="Neeshu Bhadauriya" w:date="2021-09-27T15:51:00Z">
                      <w:r w:rsidRPr="00AE05DC" w:rsidDel="00C65625">
                        <w:rPr>
                          <w:rFonts w:ascii="Verdana" w:eastAsia="Verdana" w:hAnsi="Verdana" w:cs="Verdana"/>
                          <w:b/>
                          <w:bCs/>
                          <w:color w:val="000000"/>
                          <w:kern w:val="24"/>
                          <w:sz w:val="20"/>
                          <w:szCs w:val="20"/>
                        </w:rPr>
                        <w:delText>and Operating Efficiency</w:delText>
                      </w:r>
                    </w:del>
                  </w:p>
                </w:txbxContent>
              </v:textbox>
              <w10:wrap anchorx="margin"/>
            </v:shape>
          </w:pict>
        </w:r>
      </w:ins>
    </w:p>
    <w:p w14:paraId="3CC8027C" w14:textId="3431417B" w:rsidR="00C854D0" w:rsidRDefault="005858C1">
      <w:pPr>
        <w:jc w:val="both"/>
        <w:rPr>
          <w:ins w:id="23058" w:author="Ritu Kamra" w:date="2021-09-27T17:16:00Z"/>
          <w:rFonts w:ascii="Arial" w:hAnsi="Arial" w:cs="Arial"/>
          <w:sz w:val="24"/>
          <w:szCs w:val="24"/>
        </w:rPr>
      </w:pPr>
      <w:ins w:id="23059" w:author="Neeshu Bhadauriya" w:date="2021-09-27T15:53:00Z">
        <w:r>
          <w:rPr>
            <w:noProof/>
          </w:rPr>
          <w:pict w14:anchorId="53F9E0C8">
            <v:shape id="_x0000_s1343" type="#_x0000_t202" style="position:absolute;left:0;text-align:left;margin-left:-5pt;margin-top:18.6pt;width:517.05pt;height:22.95pt;z-index:2526228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" filled="f" stroked="f">
              <v:textbox style="mso-fit-shape-to-text:t">
                <w:txbxContent>
                  <w:p w14:paraId="5B2C2ACF" w14:textId="580B8A3B" w:rsidR="00C65625" w:rsidRPr="00AE05DC" w:rsidRDefault="00C65625" w:rsidP="00C65625">
                    <w:pPr>
                      <w:spacing w:line="360" w:lineRule="auto"/>
                      <w:rPr>
                        <w:rFonts w:ascii="Verdana" w:eastAsia="Verdana" w:hAnsi="Verdana" w:cs="Verdana"/>
                        <w:b/>
                        <w:bCs/>
                        <w:color w:val="000000" w:themeColor="text1"/>
                        <w:kern w:val="24"/>
                        <w:sz w:val="20"/>
                        <w:szCs w:val="20"/>
                        <w:lang w:val="en-US"/>
                      </w:rPr>
                    </w:pPr>
                    <w:r w:rsidRPr="00AE05DC">
                      <w:rPr>
                        <w:rFonts w:ascii="Verdana" w:eastAsia="Verdana" w:hAnsi="Verdana" w:cs="Verdana"/>
                        <w:b/>
                        <w:bCs/>
                        <w:color w:val="000000" w:themeColor="text1"/>
                        <w:kern w:val="24"/>
                        <w:sz w:val="20"/>
                        <w:szCs w:val="20"/>
                        <w:lang w:val="en-US"/>
                      </w:rPr>
                      <w:t xml:space="preserve">Figure </w:t>
                    </w:r>
                    <w:ins w:id="23060" w:author="Ritu Kamra" w:date="2021-09-27T17:15:00Z">
                      <w:r w:rsidR="003427EB">
                        <w:rPr>
                          <w:rFonts w:ascii="Verdana" w:eastAsia="Verdana" w:hAnsi="Verdana" w:cs="Verdana"/>
                          <w:b/>
                          <w:bCs/>
                          <w:color w:val="000000" w:themeColor="text1"/>
                          <w:kern w:val="24"/>
                          <w:sz w:val="20"/>
                          <w:szCs w:val="20"/>
                          <w:lang w:val="en-US"/>
                        </w:rPr>
                        <w:t>3</w:t>
                      </w:r>
                    </w:ins>
                    <w:ins w:id="23061" w:author="Ritu Kamra" w:date="2021-09-27T18:47:00Z">
                      <w:r w:rsidR="0060424B">
                        <w:rPr>
                          <w:rFonts w:ascii="Verdana" w:eastAsia="Verdana" w:hAnsi="Verdana" w:cs="Verdana"/>
                          <w:b/>
                          <w:bCs/>
                          <w:color w:val="000000" w:themeColor="text1"/>
                          <w:kern w:val="24"/>
                          <w:sz w:val="20"/>
                          <w:szCs w:val="20"/>
                          <w:lang w:val="en-US"/>
                        </w:rPr>
                        <w:t>3</w:t>
                      </w:r>
                    </w:ins>
                    <w:del w:id="23062" w:author="Ritu Kamra" w:date="2021-09-27T17:15:00Z">
                      <w:r w:rsidRPr="00AE05DC" w:rsidDel="003427EB">
                        <w:rPr>
                          <w:rFonts w:ascii="Verdana" w:eastAsia="Verdana" w:hAnsi="Verdana" w:cs="Verdana"/>
                          <w:b/>
                          <w:bCs/>
                          <w:color w:val="000000" w:themeColor="text1"/>
                          <w:kern w:val="24"/>
                          <w:sz w:val="20"/>
                          <w:szCs w:val="20"/>
                          <w:lang w:val="en-US"/>
                        </w:rPr>
                        <w:delText>8</w:delText>
                      </w:r>
                    </w:del>
                    <w:r w:rsidRPr="00AE05DC">
                      <w:rPr>
                        <w:rFonts w:ascii="Verdana" w:eastAsia="Verdana" w:hAnsi="Verdana" w:cs="Verdana"/>
                        <w:b/>
                        <w:bCs/>
                        <w:color w:val="000000" w:themeColor="text1"/>
                        <w:kern w:val="24"/>
                        <w:sz w:val="20"/>
                        <w:szCs w:val="20"/>
                        <w:lang w:val="en-US"/>
                      </w:rPr>
                      <w:t xml:space="preserve">: Europe </w:t>
                    </w:r>
                    <w:r>
                      <w:rPr>
                        <w:rFonts w:ascii="Verdana" w:eastAsia="Verdana" w:hAnsi="Verdana" w:cs="Verdana"/>
                        <w:b/>
                        <w:bCs/>
                        <w:color w:val="000000" w:themeColor="text1"/>
                        <w:kern w:val="24"/>
                        <w:sz w:val="20"/>
                        <w:szCs w:val="20"/>
                        <w:lang w:val="en-US"/>
                      </w:rPr>
                      <w:t>Epoxy Resin</w:t>
                    </w:r>
                    <w:r w:rsidRPr="00AE05DC">
                      <w:rPr>
                        <w:rFonts w:ascii="Verdana" w:eastAsia="Verdana" w:hAnsi="Verdana" w:cs="Verdana"/>
                        <w:b/>
                        <w:bCs/>
                        <w:color w:val="000000" w:themeColor="text1"/>
                        <w:kern w:val="24"/>
                        <w:sz w:val="20"/>
                        <w:szCs w:val="20"/>
                        <w:lang w:val="en-US"/>
                      </w:rPr>
                      <w:t xml:space="preserve"> </w:t>
                    </w:r>
                    <w:del w:id="23063" w:author="Neeshu Bhadauriya" w:date="2021-09-27T15:53:00Z">
                      <w:r w:rsidRPr="00AE05DC" w:rsidDel="00C65625">
                        <w:rPr>
                          <w:rFonts w:ascii="Verdana" w:eastAsia="Verdana" w:hAnsi="Verdana" w:cs="Verdana"/>
                          <w:b/>
                          <w:bCs/>
                          <w:color w:val="000000" w:themeColor="text1"/>
                          <w:kern w:val="24"/>
                          <w:sz w:val="20"/>
                          <w:szCs w:val="20"/>
                          <w:lang w:val="en-US"/>
                        </w:rPr>
                        <w:delText>Capacity &amp; Production</w:delText>
                      </w:r>
                    </w:del>
                    <w:ins w:id="23064" w:author="Neeshu Bhadauriya" w:date="2021-09-27T15:53:00Z">
                      <w:r>
                        <w:rPr>
                          <w:rFonts w:ascii="Verdana" w:eastAsia="Verdana" w:hAnsi="Verdana" w:cs="Verdana"/>
                          <w:b/>
                          <w:bCs/>
                          <w:color w:val="000000" w:themeColor="text1"/>
                          <w:kern w:val="24"/>
                          <w:sz w:val="20"/>
                          <w:szCs w:val="20"/>
                          <w:lang w:val="en-US"/>
                        </w:rPr>
                        <w:t>Operating Efficiency</w:t>
                      </w:r>
                    </w:ins>
                    <w:r w:rsidRPr="00AE05DC">
                      <w:rPr>
                        <w:rFonts w:ascii="Verdana" w:eastAsia="Verdana" w:hAnsi="Verdana" w:cs="Verdana"/>
                        <w:b/>
                        <w:bCs/>
                        <w:color w:val="000000" w:themeColor="text1"/>
                        <w:kern w:val="24"/>
                        <w:sz w:val="20"/>
                        <w:szCs w:val="20"/>
                        <w:lang w:val="en-US"/>
                      </w:rPr>
                      <w:t xml:space="preserve"> (</w:t>
                    </w:r>
                    <w:del w:id="23065" w:author="Neeshu Bhadauriya" w:date="2021-09-27T15:53:00Z">
                      <w:r w:rsidRPr="00AE05DC" w:rsidDel="00C65625">
                        <w:rPr>
                          <w:rFonts w:ascii="Verdana" w:eastAsia="Verdana" w:hAnsi="Verdana" w:cs="Verdana"/>
                          <w:b/>
                          <w:bCs/>
                          <w:color w:val="000000" w:themeColor="text1"/>
                          <w:kern w:val="24"/>
                          <w:sz w:val="20"/>
                          <w:szCs w:val="20"/>
                          <w:lang w:val="en-US"/>
                        </w:rPr>
                        <w:delText>Thousand Tonnes</w:delText>
                      </w:r>
                    </w:del>
                    <w:ins w:id="23066" w:author="Neeshu Bhadauriya" w:date="2021-09-27T15:53:00Z">
                      <w:r>
                        <w:rPr>
                          <w:rFonts w:ascii="Verdana" w:eastAsia="Verdana" w:hAnsi="Verdana" w:cs="Verdana"/>
                          <w:b/>
                          <w:bCs/>
                          <w:color w:val="000000" w:themeColor="text1"/>
                          <w:kern w:val="24"/>
                          <w:sz w:val="20"/>
                          <w:szCs w:val="20"/>
                          <w:lang w:val="en-US"/>
                        </w:rPr>
                        <w:t>Percentage</w:t>
                      </w:r>
                    </w:ins>
                    <w:r w:rsidRPr="00AE05DC">
                      <w:rPr>
                        <w:rFonts w:ascii="Verdana" w:eastAsia="Verdana" w:hAnsi="Verdana" w:cs="Verdana"/>
                        <w:b/>
                        <w:bCs/>
                        <w:color w:val="000000" w:themeColor="text1"/>
                        <w:kern w:val="24"/>
                        <w:sz w:val="20"/>
                        <w:szCs w:val="20"/>
                        <w:lang w:val="en-US"/>
                      </w:rPr>
                      <w:t>), 2015-2030F</w:t>
                    </w:r>
                  </w:p>
                </w:txbxContent>
              </v:textbox>
              <w10:wrap anchorx="margin"/>
            </v:shape>
          </w:pict>
        </w:r>
      </w:ins>
    </w:p>
    <w:p w14:paraId="047AE4D4" w14:textId="726137A0" w:rsidR="009E2A18" w:rsidRPr="0094418F" w:rsidRDefault="009E2A18">
      <w:pPr>
        <w:jc w:val="both"/>
        <w:rPr>
          <w:rFonts w:ascii="Arial" w:hAnsi="Arial" w:cs="Arial"/>
          <w:sz w:val="24"/>
          <w:szCs w:val="24"/>
        </w:rPr>
        <w:pPrChange w:id="23067" w:author="Ritu Kamra" w:date="2021-09-24T18:03:00Z">
          <w:pPr>
            <w:spacing w:line="360" w:lineRule="auto"/>
            <w:jc w:val="both"/>
          </w:pPr>
        </w:pPrChange>
      </w:pPr>
    </w:p>
    <w:p w14:paraId="3645D15C" w14:textId="1BC3074E" w:rsidR="00023038" w:rsidRDefault="005858C1">
      <w:r>
        <w:rPr>
          <w:noProof/>
        </w:rPr>
        <w:pict w14:anchorId="4D1AE4A9">
          <v:shape id="_x0000_s1342" type="#_x0000_t202" style="position:absolute;margin-left:297pt;margin-top:138.05pt;width:203.8pt;height:15.75pt;z-index:25210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" filled="f" stroked="f">
            <v:textbox style="mso-fit-shape-to-text:t">
              <w:txbxContent>
                <w:p w14:paraId="17A3DF2C"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w:r>
      <w:r w:rsidR="00AE05DC" w:rsidRPr="00023038">
        <w:rPr>
          <w:noProof/>
        </w:rPr>
        <w:drawing>
          <wp:inline distT="0" distB="0" distL="0" distR="0" wp14:anchorId="364F61D4" wp14:editId="7E280A98">
            <wp:extent cx="6429375" cy="1771650"/>
            <wp:effectExtent l="0" t="0" r="0" b="0"/>
            <wp:docPr id="17" name="Chart 17">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74507A89" w14:textId="15FF1F2A" w:rsidR="00023038" w:rsidDel="00C65625" w:rsidRDefault="00023038" w:rsidP="00F112AA">
      <w:pPr>
        <w:rPr>
          <w:del w:id="23068" w:author="Dilip Kumar" w:date="2021-09-25T12:25:00Z"/>
        </w:rPr>
      </w:pPr>
    </w:p>
    <w:p w14:paraId="775B4CAC" w14:textId="04994817" w:rsidR="00C65625" w:rsidRDefault="00C65625">
      <w:pPr>
        <w:rPr>
          <w:ins w:id="23069" w:author="Neeshu Bhadauriya" w:date="2021-09-27T15:53:00Z"/>
        </w:rPr>
      </w:pPr>
    </w:p>
    <w:p w14:paraId="076F5986" w14:textId="66A5624D" w:rsidR="00C65625" w:rsidDel="004A4794" w:rsidRDefault="00C65625">
      <w:pPr>
        <w:rPr>
          <w:ins w:id="23070" w:author="Neeshu Bhadauriya" w:date="2021-09-27T15:53:00Z"/>
          <w:del w:id="23071" w:author="Ritu Kamra" w:date="2021-09-27T19:30:00Z"/>
        </w:rPr>
      </w:pPr>
    </w:p>
    <w:p w14:paraId="77A263B0" w14:textId="0F19B2EA" w:rsidR="0016073A" w:rsidDel="0094418F" w:rsidRDefault="005858C1" w:rsidP="00F112AA">
      <w:pPr>
        <w:rPr>
          <w:del w:id="23072" w:author="Dilip Kumar" w:date="2021-09-25T12:26:00Z"/>
        </w:rPr>
      </w:pPr>
      <w:del w:id="23073" w:author="Ritu Kamra" w:date="2021-09-27T19:30:00Z">
        <w:r>
          <w:rPr>
            <w:noProof/>
          </w:rPr>
          <w:pict w14:anchorId="408A277D">
            <v:shape id="_x0000_s1341" type="#_x0000_t202" style="position:absolute;margin-left:152.6pt;margin-top:182.25pt;width:203.8pt;height:15.75pt;z-index:251672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" filled="f" stroked="f">
              <v:textbox style="mso-fit-shape-to-text:t">
                <w:txbxContent>
                  <w:p w14:paraId="464EF265" w14:textId="77777777" w:rsidR="00023038" w:rsidRPr="0016073A" w:rsidRDefault="00023038" w:rsidP="00023038">
                    <w:pPr>
                      <w:jc w:val="right"/>
                      <w:textAlignment w:val="baseline"/>
                      <w:rPr>
                        <w:rFonts w:ascii="Verdana" w:eastAsia="Verdana" w:hAnsi="Verdana" w:cs="Verdana"/>
                        <w:i/>
                        <w:iCs/>
                        <w:color w:val="000000" w:themeColor="text1"/>
                        <w:kern w:val="24"/>
                        <w:sz w:val="14"/>
                        <w:szCs w:val="14"/>
                      </w:rPr>
                    </w:pPr>
                    <w:r w:rsidRPr="0016073A">
                      <w:rPr>
                        <w:rFonts w:ascii="Verdana" w:eastAsia="Verdana" w:hAnsi="Verdana" w:cs="Verdana"/>
                        <w:i/>
                        <w:iCs/>
                        <w:color w:val="000000" w:themeColor="text1"/>
                        <w:kern w:val="24"/>
                        <w:sz w:val="14"/>
                        <w:szCs w:val="14"/>
                      </w:rPr>
                      <w:t>Source: TechSci Research</w:t>
                    </w:r>
                  </w:p>
                </w:txbxContent>
              </v:textbox>
              <w10:wrap anchorx="margin"/>
            </v:shape>
          </w:pict>
        </w:r>
      </w:del>
    </w:p>
    <w:p w14:paraId="7AF1EC0E" w14:textId="69D59A82" w:rsidR="00023038" w:rsidRPr="00F112AA" w:rsidRDefault="005858C1" w:rsidP="00F112AA">
      <w:r>
        <w:rPr>
          <w:noProof/>
        </w:rPr>
        <w:pict w14:anchorId="2B4AA62B">
          <v:shape id="TextBox 5" o:spid="_x0000_s1340" type="#_x0000_t202" style="position:absolute;margin-left:-5.25pt;margin-top:9.85pt;width:456.55pt;height:23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" filled="f" stroked="f">
            <v:textbox style="mso-fit-shape-to-text:t">
              <w:txbxContent>
                <w:p w14:paraId="5004C209" w14:textId="080D0A33" w:rsidR="00023038" w:rsidRDefault="002614CD" w:rsidP="00023038">
                  <w:pPr>
                    <w:spacing w:line="360" w:lineRule="auto"/>
                    <w:rPr>
                      <w:rFonts w:ascii="Verdana" w:eastAsia="Verdana" w:hAnsi="Verdana" w:cs="Verdana"/>
                      <w:b/>
                      <w:bCs/>
                      <w:color w:val="000000"/>
                      <w:kern w:val="24"/>
                      <w:sz w:val="20"/>
                      <w:szCs w:val="20"/>
                    </w:rPr>
                  </w:pPr>
                  <w:ins w:id="23074" w:author="Ritu Kamra" w:date="2021-09-27T18:02:00Z">
                    <w:r>
                      <w:rPr>
                        <w:rFonts w:ascii="Verdana" w:eastAsia="Verdana" w:hAnsi="Verdana" w:cs="Verdana"/>
                        <w:b/>
                        <w:bCs/>
                        <w:color w:val="000000"/>
                        <w:kern w:val="24"/>
                        <w:sz w:val="20"/>
                        <w:szCs w:val="20"/>
                      </w:rPr>
                      <w:t xml:space="preserve">Table </w:t>
                    </w:r>
                  </w:ins>
                  <w:ins w:id="23075" w:author="Ritu Kamra" w:date="2021-09-27T18:18:00Z">
                    <w:r w:rsidR="00A221A1">
                      <w:rPr>
                        <w:rFonts w:ascii="Verdana" w:eastAsia="Verdana" w:hAnsi="Verdana" w:cs="Verdana"/>
                        <w:b/>
                        <w:bCs/>
                        <w:color w:val="000000"/>
                        <w:kern w:val="24"/>
                        <w:sz w:val="20"/>
                        <w:szCs w:val="20"/>
                      </w:rPr>
                      <w:t>6</w:t>
                    </w:r>
                  </w:ins>
                  <w:ins w:id="23076" w:author="Ritu Kamra" w:date="2021-09-27T17:16:00Z">
                    <w:r w:rsidR="00C854D0">
                      <w:rPr>
                        <w:rFonts w:ascii="Verdana" w:eastAsia="Verdana" w:hAnsi="Verdana" w:cs="Verdana"/>
                        <w:b/>
                        <w:bCs/>
                        <w:color w:val="000000"/>
                        <w:kern w:val="24"/>
                        <w:sz w:val="20"/>
                        <w:szCs w:val="20"/>
                      </w:rPr>
                      <w:t>:</w:t>
                    </w:r>
                  </w:ins>
                  <w:ins w:id="23077" w:author="Ritu Kamra" w:date="2021-09-27T17:49:00Z">
                    <w:r w:rsidR="00912717">
                      <w:rPr>
                        <w:rFonts w:ascii="Verdana" w:eastAsia="Verdana" w:hAnsi="Verdana" w:cs="Verdana"/>
                        <w:b/>
                        <w:bCs/>
                        <w:color w:val="000000"/>
                        <w:kern w:val="24"/>
                        <w:sz w:val="20"/>
                        <w:szCs w:val="20"/>
                      </w:rPr>
                      <w:t xml:space="preserve"> </w:t>
                    </w:r>
                  </w:ins>
                  <w:r w:rsidR="00023038">
                    <w:rPr>
                      <w:rFonts w:ascii="Verdana" w:eastAsia="Verdana" w:hAnsi="Verdana" w:cs="Verdana"/>
                      <w:b/>
                      <w:bCs/>
                      <w:color w:val="000000"/>
                      <w:kern w:val="24"/>
                      <w:sz w:val="20"/>
                      <w:szCs w:val="20"/>
                    </w:rPr>
                    <w:t>European Countries Real Estate Investment, 2020 (USD Billion)</w:t>
                  </w:r>
                </w:p>
              </w:txbxContent>
            </v:textbox>
          </v:shape>
        </w:pict>
      </w:r>
    </w:p>
    <w:p w14:paraId="433F7360" w14:textId="7439F16E" w:rsidR="00023038" w:rsidRDefault="00023038"/>
    <w:tbl>
      <w:tblPr>
        <w:tblW w:w="10282" w:type="dxa"/>
        <w:tblCellMar>
          <w:left w:w="0" w:type="dxa"/>
          <w:right w:w="0" w:type="dxa"/>
        </w:tblCellMar>
        <w:tblLook w:val="0420" w:firstRow="1" w:lastRow="0" w:firstColumn="0" w:lastColumn="0" w:noHBand="0" w:noVBand="1"/>
      </w:tblPr>
      <w:tblGrid>
        <w:gridCol w:w="5141"/>
        <w:gridCol w:w="5141"/>
      </w:tblGrid>
      <w:tr w:rsidR="00023038" w:rsidRPr="00023038" w14:paraId="6386B53F" w14:textId="77777777" w:rsidTr="00AE05DC">
        <w:trPr>
          <w:trHeight w:val="592"/>
        </w:trPr>
        <w:tc>
          <w:tcPr>
            <w:tcW w:w="5141"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68754DB1" w14:textId="77777777" w:rsidR="00023038" w:rsidRPr="002F65E2" w:rsidRDefault="00023038">
            <w:pPr>
              <w:jc w:val="center"/>
              <w:rPr>
                <w:color w:val="FFFFFF" w:themeColor="background1"/>
                <w:rPrChange w:id="23078" w:author="Ritu Kamra" w:date="2021-09-27T20:28:00Z">
                  <w:rPr/>
                </w:rPrChange>
              </w:rPr>
              <w:pPrChange w:id="23079" w:author="Ritu Kamra" w:date="2021-09-27T20:29:00Z">
                <w:pPr/>
              </w:pPrChange>
            </w:pPr>
            <w:r w:rsidRPr="002F65E2">
              <w:rPr>
                <w:b/>
                <w:bCs/>
                <w:color w:val="FFFFFF" w:themeColor="background1"/>
                <w:rPrChange w:id="23080" w:author="Ritu Kamra" w:date="2021-09-27T20:28:00Z">
                  <w:rPr>
                    <w:b/>
                    <w:bCs/>
                  </w:rPr>
                </w:rPrChange>
              </w:rPr>
              <w:t>Countries</w:t>
            </w:r>
          </w:p>
        </w:tc>
        <w:tc>
          <w:tcPr>
            <w:tcW w:w="5141"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7732662D" w14:textId="77777777" w:rsidR="00023038" w:rsidRPr="002F65E2" w:rsidRDefault="00023038">
            <w:pPr>
              <w:jc w:val="center"/>
              <w:rPr>
                <w:color w:val="FFFFFF" w:themeColor="background1"/>
                <w:rPrChange w:id="23081" w:author="Ritu Kamra" w:date="2021-09-27T20:28:00Z">
                  <w:rPr/>
                </w:rPrChange>
              </w:rPr>
              <w:pPrChange w:id="23082" w:author="Ritu Kamra" w:date="2021-09-27T20:29:00Z">
                <w:pPr/>
              </w:pPrChange>
            </w:pPr>
            <w:r w:rsidRPr="002F65E2">
              <w:rPr>
                <w:b/>
                <w:bCs/>
                <w:color w:val="FFFFFF" w:themeColor="background1"/>
                <w:rPrChange w:id="23083" w:author="Ritu Kamra" w:date="2021-09-27T20:28:00Z">
                  <w:rPr>
                    <w:b/>
                    <w:bCs/>
                  </w:rPr>
                </w:rPrChange>
              </w:rPr>
              <w:t>Investment (USD Billion)</w:t>
            </w:r>
          </w:p>
        </w:tc>
      </w:tr>
      <w:tr w:rsidR="00023038" w:rsidRPr="00023038" w14:paraId="4A1EF34B" w14:textId="77777777" w:rsidTr="00AE05DC">
        <w:trPr>
          <w:trHeight w:val="592"/>
        </w:trPr>
        <w:tc>
          <w:tcPr>
            <w:tcW w:w="5141"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41E4171D" w14:textId="77777777" w:rsidR="00023038" w:rsidRPr="00023038" w:rsidRDefault="00023038">
            <w:pPr>
              <w:jc w:val="center"/>
              <w:pPrChange w:id="23084" w:author="Ritu Kamra" w:date="2021-09-27T20:29:00Z">
                <w:pPr/>
              </w:pPrChange>
            </w:pPr>
            <w:r w:rsidRPr="00023038">
              <w:t>Germany</w:t>
            </w:r>
          </w:p>
        </w:tc>
        <w:tc>
          <w:tcPr>
            <w:tcW w:w="5141"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66579C95" w14:textId="77777777" w:rsidR="00023038" w:rsidRPr="00023038" w:rsidRDefault="00023038">
            <w:pPr>
              <w:jc w:val="center"/>
              <w:pPrChange w:id="23085" w:author="Ritu Kamra" w:date="2021-09-27T19:30:00Z">
                <w:pPr/>
              </w:pPrChange>
            </w:pPr>
            <w:r w:rsidRPr="00023038">
              <w:t>57</w:t>
            </w:r>
          </w:p>
        </w:tc>
      </w:tr>
      <w:tr w:rsidR="00023038" w:rsidRPr="00023038" w14:paraId="053B21FC" w14:textId="77777777" w:rsidTr="00AE05DC">
        <w:trPr>
          <w:trHeight w:val="592"/>
        </w:trPr>
        <w:tc>
          <w:tcPr>
            <w:tcW w:w="514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2068650E" w14:textId="77777777" w:rsidR="00023038" w:rsidRPr="00023038" w:rsidRDefault="00023038">
            <w:pPr>
              <w:jc w:val="center"/>
              <w:pPrChange w:id="23086" w:author="Ritu Kamra" w:date="2021-09-27T20:29:00Z">
                <w:pPr/>
              </w:pPrChange>
            </w:pPr>
            <w:r w:rsidRPr="00023038">
              <w:t>France</w:t>
            </w:r>
          </w:p>
        </w:tc>
        <w:tc>
          <w:tcPr>
            <w:tcW w:w="514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5FF997A3" w14:textId="77777777" w:rsidR="00023038" w:rsidRPr="00023038" w:rsidRDefault="00023038">
            <w:pPr>
              <w:jc w:val="center"/>
              <w:pPrChange w:id="23087" w:author="Ritu Kamra" w:date="2021-09-27T19:30:00Z">
                <w:pPr/>
              </w:pPrChange>
            </w:pPr>
            <w:r w:rsidRPr="00023038">
              <w:t>28</w:t>
            </w:r>
          </w:p>
        </w:tc>
      </w:tr>
      <w:tr w:rsidR="00023038" w:rsidRPr="00023038" w14:paraId="592D85AB" w14:textId="77777777" w:rsidTr="00AE05DC">
        <w:trPr>
          <w:trHeight w:val="592"/>
        </w:trPr>
        <w:tc>
          <w:tcPr>
            <w:tcW w:w="514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489364E3" w14:textId="77777777" w:rsidR="00023038" w:rsidRPr="00023038" w:rsidRDefault="00023038">
            <w:pPr>
              <w:jc w:val="center"/>
              <w:pPrChange w:id="23088" w:author="Ritu Kamra" w:date="2021-09-27T20:29:00Z">
                <w:pPr/>
              </w:pPrChange>
            </w:pPr>
            <w:r w:rsidRPr="00023038">
              <w:lastRenderedPageBreak/>
              <w:t>Netherland</w:t>
            </w:r>
          </w:p>
        </w:tc>
        <w:tc>
          <w:tcPr>
            <w:tcW w:w="514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599235F9" w14:textId="77777777" w:rsidR="00023038" w:rsidRPr="00023038" w:rsidRDefault="00023038">
            <w:pPr>
              <w:jc w:val="center"/>
              <w:pPrChange w:id="23089" w:author="Ritu Kamra" w:date="2021-09-27T19:30:00Z">
                <w:pPr/>
              </w:pPrChange>
            </w:pPr>
            <w:r w:rsidRPr="00023038">
              <w:t>14</w:t>
            </w:r>
          </w:p>
        </w:tc>
      </w:tr>
      <w:tr w:rsidR="00023038" w:rsidRPr="00023038" w14:paraId="1875FB76" w14:textId="77777777" w:rsidTr="00AE05DC">
        <w:trPr>
          <w:trHeight w:val="592"/>
        </w:trPr>
        <w:tc>
          <w:tcPr>
            <w:tcW w:w="514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426DE6C2" w14:textId="77777777" w:rsidR="00023038" w:rsidRPr="00023038" w:rsidRDefault="00023038">
            <w:pPr>
              <w:jc w:val="center"/>
              <w:pPrChange w:id="23090" w:author="Ritu Kamra" w:date="2021-09-27T20:29:00Z">
                <w:pPr/>
              </w:pPrChange>
            </w:pPr>
            <w:r w:rsidRPr="00023038">
              <w:t>Spain</w:t>
            </w:r>
          </w:p>
        </w:tc>
        <w:tc>
          <w:tcPr>
            <w:tcW w:w="514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0D3A8110" w14:textId="77777777" w:rsidR="00023038" w:rsidRPr="00023038" w:rsidRDefault="00023038">
            <w:pPr>
              <w:jc w:val="center"/>
              <w:pPrChange w:id="23091" w:author="Ritu Kamra" w:date="2021-09-27T19:30:00Z">
                <w:pPr/>
              </w:pPrChange>
            </w:pPr>
            <w:r w:rsidRPr="00023038">
              <w:t>12</w:t>
            </w:r>
          </w:p>
        </w:tc>
      </w:tr>
      <w:tr w:rsidR="00023038" w:rsidRPr="00023038" w14:paraId="53747909" w14:textId="77777777" w:rsidTr="00AE05DC">
        <w:trPr>
          <w:trHeight w:val="592"/>
        </w:trPr>
        <w:tc>
          <w:tcPr>
            <w:tcW w:w="514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013C9DA3" w14:textId="77777777" w:rsidR="00023038" w:rsidRPr="00023038" w:rsidRDefault="00023038">
            <w:pPr>
              <w:jc w:val="center"/>
              <w:pPrChange w:id="23092" w:author="Ritu Kamra" w:date="2021-09-27T20:29:00Z">
                <w:pPr/>
              </w:pPrChange>
            </w:pPr>
            <w:r w:rsidRPr="00023038">
              <w:t>Italy</w:t>
            </w:r>
          </w:p>
        </w:tc>
        <w:tc>
          <w:tcPr>
            <w:tcW w:w="514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0D78196F" w14:textId="77777777" w:rsidR="00023038" w:rsidRPr="00023038" w:rsidRDefault="00023038">
            <w:pPr>
              <w:jc w:val="center"/>
              <w:pPrChange w:id="23093" w:author="Ritu Kamra" w:date="2021-09-27T19:30:00Z">
                <w:pPr/>
              </w:pPrChange>
            </w:pPr>
            <w:r w:rsidRPr="00023038">
              <w:t>9</w:t>
            </w:r>
          </w:p>
        </w:tc>
      </w:tr>
    </w:tbl>
    <w:p w14:paraId="2D1BF3FF" w14:textId="3BFE1C22" w:rsidR="005219D1" w:rsidDel="002F65E2" w:rsidRDefault="002F65E2" w:rsidP="00FD64C9">
      <w:pPr>
        <w:rPr>
          <w:del w:id="23094" w:author="Dilip Kumar" w:date="2021-09-25T12:25:00Z"/>
        </w:rPr>
      </w:pPr>
      <w:ins w:id="23095" w:author="Ritu Kamra" w:date="2021-09-27T20:29:00Z">
        <w:r>
          <w:br/>
        </w:r>
      </w:ins>
      <w:del w:id="23096" w:author="Ritu Kamra" w:date="2021-09-27T12:06:00Z">
        <w:r w:rsidR="005858C1">
          <w:rPr>
            <w:noProof/>
          </w:rPr>
          <w:pict w14:anchorId="7F6AB712">
            <v:shape id="_x0000_s1339" type="#_x0000_t202" style="position:absolute;margin-left:0;margin-top:10.45pt;width:671.25pt;height:22.95pt;z-index:2519879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" filled="f" stroked="f">
              <v:textbox style="mso-fit-shape-to-text:t">
                <w:txbxContent>
                  <w:p w14:paraId="6091ED88" w14:textId="63663FD0" w:rsidR="0069198A" w:rsidRPr="00AB7B64" w:rsidRDefault="0069198A" w:rsidP="0069198A">
                    <w:pPr>
                      <w:spacing w:line="360" w:lineRule="auto"/>
                      <w:textAlignment w:val="baseline"/>
                      <w:rPr>
                        <w:rFonts w:ascii="Verdana" w:eastAsia="Verdana" w:hAnsi="Verdana" w:cs="Verdana"/>
                        <w:b/>
                        <w:bCs/>
                        <w:color w:val="000000"/>
                        <w:kern w:val="24"/>
                        <w:sz w:val="20"/>
                        <w:szCs w:val="20"/>
                      </w:rPr>
                    </w:pPr>
                    <w:r w:rsidRPr="00AB7B64">
                      <w:rPr>
                        <w:rFonts w:ascii="Verdana" w:eastAsia="Verdana" w:hAnsi="Verdana" w:cs="Verdana"/>
                        <w:b/>
                        <w:bCs/>
                        <w:color w:val="000000"/>
                        <w:kern w:val="24"/>
                        <w:sz w:val="20"/>
                        <w:szCs w:val="20"/>
                      </w:rPr>
                      <w:t>3.2.2.1. Demand By Application</w:t>
                    </w:r>
                  </w:p>
                </w:txbxContent>
              </v:textbox>
              <w10:wrap anchorx="margin"/>
            </v:shape>
          </w:pict>
        </w:r>
      </w:del>
    </w:p>
    <w:p w14:paraId="4C7D7251" w14:textId="77777777" w:rsidR="002F65E2" w:rsidRDefault="002F65E2">
      <w:pPr>
        <w:rPr>
          <w:ins w:id="23097" w:author="Ritu Kamra" w:date="2021-09-27T20:29:00Z"/>
        </w:rPr>
      </w:pPr>
    </w:p>
    <w:p w14:paraId="68E691B3" w14:textId="77777777" w:rsidR="005219D1" w:rsidDel="0094418F" w:rsidRDefault="005219D1">
      <w:pPr>
        <w:rPr>
          <w:ins w:id="23098" w:author="Ritu Kamra" w:date="2021-09-24T18:08:00Z"/>
          <w:del w:id="23099" w:author="Dilip Kumar" w:date="2021-09-25T12:25:00Z"/>
        </w:rPr>
      </w:pPr>
    </w:p>
    <w:p w14:paraId="2602B3F9" w14:textId="77777777" w:rsidR="005219D1" w:rsidDel="0094418F" w:rsidRDefault="005219D1">
      <w:pPr>
        <w:rPr>
          <w:ins w:id="23100" w:author="Ritu Kamra" w:date="2021-09-24T18:09:00Z"/>
          <w:del w:id="23101" w:author="Dilip Kumar" w:date="2021-09-25T12:25:00Z"/>
        </w:rPr>
      </w:pPr>
    </w:p>
    <w:p w14:paraId="4C2A4376" w14:textId="77777777" w:rsidR="005219D1" w:rsidDel="0094418F" w:rsidRDefault="005219D1">
      <w:pPr>
        <w:rPr>
          <w:ins w:id="23102" w:author="Ritu Kamra" w:date="2021-09-24T18:09:00Z"/>
          <w:del w:id="23103" w:author="Dilip Kumar" w:date="2021-09-25T12:25:00Z"/>
        </w:rPr>
      </w:pPr>
    </w:p>
    <w:p w14:paraId="7BD2ABE3" w14:textId="77777777" w:rsidR="005219D1" w:rsidDel="0094418F" w:rsidRDefault="005219D1">
      <w:pPr>
        <w:rPr>
          <w:ins w:id="23104" w:author="Ritu Kamra" w:date="2021-09-24T18:09:00Z"/>
          <w:del w:id="23105" w:author="Dilip Kumar" w:date="2021-09-25T12:25:00Z"/>
        </w:rPr>
      </w:pPr>
    </w:p>
    <w:p w14:paraId="4AE4AF98" w14:textId="77777777" w:rsidR="005219D1" w:rsidDel="0094418F" w:rsidRDefault="005219D1">
      <w:pPr>
        <w:rPr>
          <w:ins w:id="23106" w:author="Ritu Kamra" w:date="2021-09-24T18:09:00Z"/>
          <w:del w:id="23107" w:author="Dilip Kumar" w:date="2021-09-25T12:25:00Z"/>
        </w:rPr>
      </w:pPr>
    </w:p>
    <w:p w14:paraId="733FA549" w14:textId="77777777" w:rsidR="005219D1" w:rsidDel="0094418F" w:rsidRDefault="005219D1">
      <w:pPr>
        <w:rPr>
          <w:ins w:id="23108" w:author="Ritu Kamra" w:date="2021-09-24T18:09:00Z"/>
          <w:del w:id="23109" w:author="Dilip Kumar" w:date="2021-09-25T12:25:00Z"/>
        </w:rPr>
      </w:pPr>
    </w:p>
    <w:p w14:paraId="11E8CE8D" w14:textId="77777777" w:rsidR="005219D1" w:rsidDel="0094418F" w:rsidRDefault="005219D1">
      <w:pPr>
        <w:rPr>
          <w:ins w:id="23110" w:author="Ritu Kamra" w:date="2021-09-24T18:09:00Z"/>
          <w:del w:id="23111" w:author="Dilip Kumar" w:date="2021-09-25T12:25:00Z"/>
        </w:rPr>
      </w:pPr>
    </w:p>
    <w:p w14:paraId="1E6A5F76" w14:textId="77777777" w:rsidR="005219D1" w:rsidDel="0094418F" w:rsidRDefault="005219D1">
      <w:pPr>
        <w:rPr>
          <w:ins w:id="23112" w:author="Ritu Kamra" w:date="2021-09-24T18:09:00Z"/>
          <w:del w:id="23113" w:author="Dilip Kumar" w:date="2021-09-25T12:25:00Z"/>
        </w:rPr>
      </w:pPr>
    </w:p>
    <w:p w14:paraId="422EF474" w14:textId="77777777" w:rsidR="005219D1" w:rsidDel="0094418F" w:rsidRDefault="005219D1">
      <w:pPr>
        <w:rPr>
          <w:ins w:id="23114" w:author="Ritu Kamra" w:date="2021-09-24T18:09:00Z"/>
          <w:del w:id="23115" w:author="Dilip Kumar" w:date="2021-09-25T12:25:00Z"/>
        </w:rPr>
      </w:pPr>
    </w:p>
    <w:p w14:paraId="5811102E" w14:textId="5C80AB0C" w:rsidR="00FD64C9" w:rsidRDefault="005858C1" w:rsidP="00FD64C9">
      <w:pPr>
        <w:rPr>
          <w:ins w:id="23116" w:author="Ritu Kamra" w:date="2021-09-27T12:06:00Z"/>
        </w:rPr>
      </w:pPr>
      <w:r>
        <w:rPr>
          <w:noProof/>
        </w:rPr>
        <w:pict w14:anchorId="6A0BA9DE">
          <v:shape id="_x0000_s1338" type="#_x0000_t202" style="position:absolute;margin-left:336pt;margin-top:1.5pt;width:184.1pt;height:15.75pt;z-index:25219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" filled="f" stroked="f">
            <v:textbox style="mso-fit-shape-to-text:t">
              <w:txbxContent>
                <w:p w14:paraId="2616B610" w14:textId="77777777" w:rsidR="00687E98" w:rsidRPr="005858C1" w:rsidRDefault="00687E98" w:rsidP="00687E9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w:r>
    </w:p>
    <w:p w14:paraId="0E6F809F" w14:textId="42DDC8FA" w:rsidR="00FD64C9" w:rsidDel="00C65625" w:rsidRDefault="00FD64C9" w:rsidP="00FD64C9">
      <w:pPr>
        <w:rPr>
          <w:ins w:id="23117" w:author="Ritu Kamra" w:date="2021-09-27T12:06:00Z"/>
          <w:del w:id="23118" w:author="Neeshu Bhadauriya" w:date="2021-09-27T15:54:00Z"/>
        </w:rPr>
      </w:pPr>
    </w:p>
    <w:p w14:paraId="0B173956" w14:textId="5173FB82" w:rsidR="00FD64C9" w:rsidDel="00C65625" w:rsidRDefault="00FD64C9" w:rsidP="00FD64C9">
      <w:pPr>
        <w:rPr>
          <w:ins w:id="23119" w:author="Ritu Kamra" w:date="2021-09-27T12:06:00Z"/>
          <w:del w:id="23120" w:author="Neeshu Bhadauriya" w:date="2021-09-27T15:54:00Z"/>
        </w:rPr>
      </w:pPr>
    </w:p>
    <w:p w14:paraId="1FA4338E" w14:textId="69847826" w:rsidR="00FD64C9" w:rsidDel="00C65625" w:rsidRDefault="00FD64C9" w:rsidP="00FD64C9">
      <w:pPr>
        <w:rPr>
          <w:ins w:id="23121" w:author="Ritu Kamra" w:date="2021-09-27T12:06:00Z"/>
          <w:del w:id="23122" w:author="Neeshu Bhadauriya" w:date="2021-09-27T15:54:00Z"/>
        </w:rPr>
      </w:pPr>
    </w:p>
    <w:p w14:paraId="22029D0E" w14:textId="4077066D" w:rsidR="00FD64C9" w:rsidDel="00C65625" w:rsidRDefault="00FD64C9" w:rsidP="00FD64C9">
      <w:pPr>
        <w:rPr>
          <w:ins w:id="23123" w:author="Ritu Kamra" w:date="2021-09-27T12:06:00Z"/>
          <w:del w:id="23124" w:author="Neeshu Bhadauriya" w:date="2021-09-27T15:54:00Z"/>
        </w:rPr>
      </w:pPr>
    </w:p>
    <w:p w14:paraId="66D7C5F3" w14:textId="313E6CB9" w:rsidR="00FD64C9" w:rsidDel="00C65625" w:rsidRDefault="00FD64C9" w:rsidP="00FD64C9">
      <w:pPr>
        <w:rPr>
          <w:ins w:id="23125" w:author="Ritu Kamra" w:date="2021-09-27T12:06:00Z"/>
          <w:del w:id="23126" w:author="Neeshu Bhadauriya" w:date="2021-09-27T15:54:00Z"/>
        </w:rPr>
      </w:pPr>
    </w:p>
    <w:p w14:paraId="53A76909" w14:textId="1442869D" w:rsidR="00FD64C9" w:rsidRPr="00FD64C9" w:rsidRDefault="005858C1">
      <w:ins w:id="23127" w:author="Ritu Kamra" w:date="2021-09-27T12:06:00Z">
        <w:r>
          <w:rPr>
            <w:noProof/>
          </w:rPr>
          <w:pict w14:anchorId="1F3375FF">
            <v:shape id="_x0000_s1337" type="#_x0000_t202" style="position:absolute;margin-left:0;margin-top:-.1pt;width:671.25pt;height:22.95pt;z-index:2525982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" filled="f" stroked="f">
              <v:textbox style="mso-fit-shape-to-text:t">
                <w:txbxContent>
                  <w:p w14:paraId="1E49B7EB" w14:textId="584C4FDC" w:rsidR="00FD64C9" w:rsidRPr="00AB7B64" w:rsidRDefault="00C65625" w:rsidP="00FD64C9">
                    <w:pPr>
                      <w:spacing w:line="360" w:lineRule="auto"/>
                      <w:textAlignment w:val="baseline"/>
                      <w:rPr>
                        <w:rFonts w:ascii="Verdana" w:eastAsia="Verdana" w:hAnsi="Verdana" w:cs="Verdana"/>
                        <w:b/>
                        <w:bCs/>
                        <w:color w:val="000000"/>
                        <w:kern w:val="24"/>
                        <w:sz w:val="20"/>
                        <w:szCs w:val="20"/>
                      </w:rPr>
                    </w:pPr>
                    <w:ins w:id="23128" w:author="Neeshu Bhadauriya" w:date="2021-09-27T15:54:00Z">
                      <w:r w:rsidRPr="00C65625">
                        <w:rPr>
                          <w:rFonts w:ascii="Verdana" w:eastAsia="Verdana" w:hAnsi="Verdana" w:cs="Verdana"/>
                          <w:b/>
                          <w:bCs/>
                          <w:color w:val="000000"/>
                          <w:kern w:val="24"/>
                          <w:sz w:val="20"/>
                          <w:szCs w:val="20"/>
                        </w:rPr>
                        <w:t>3.2.3.3.</w:t>
                      </w:r>
                      <w:r>
                        <w:rPr>
                          <w:rFonts w:ascii="Verdana" w:eastAsia="Verdana" w:hAnsi="Verdana" w:cs="Verdana"/>
                          <w:b/>
                          <w:bCs/>
                          <w:color w:val="000000"/>
                          <w:kern w:val="24"/>
                          <w:sz w:val="20"/>
                          <w:szCs w:val="20"/>
                        </w:rPr>
                        <w:t xml:space="preserve"> </w:t>
                      </w:r>
                    </w:ins>
                    <w:del w:id="23129" w:author="Neeshu Bhadauriya" w:date="2021-09-27T15:54:00Z">
                      <w:r w:rsidR="00FD64C9" w:rsidRPr="00AB7B64" w:rsidDel="00C65625">
                        <w:rPr>
                          <w:rFonts w:ascii="Verdana" w:eastAsia="Verdana" w:hAnsi="Verdana" w:cs="Verdana"/>
                          <w:b/>
                          <w:bCs/>
                          <w:color w:val="000000"/>
                          <w:kern w:val="24"/>
                          <w:sz w:val="20"/>
                          <w:szCs w:val="20"/>
                        </w:rPr>
                        <w:delText xml:space="preserve">3.2.2.1. </w:delText>
                      </w:r>
                    </w:del>
                    <w:r w:rsidR="00FD64C9" w:rsidRPr="00AB7B64">
                      <w:rPr>
                        <w:rFonts w:ascii="Verdana" w:eastAsia="Verdana" w:hAnsi="Verdana" w:cs="Verdana"/>
                        <w:b/>
                        <w:bCs/>
                        <w:color w:val="000000"/>
                        <w:kern w:val="24"/>
                        <w:sz w:val="20"/>
                        <w:szCs w:val="20"/>
                      </w:rPr>
                      <w:t>Demand By Application</w:t>
                    </w:r>
                  </w:p>
                </w:txbxContent>
              </v:textbox>
              <w10:wrap anchorx="margin"/>
            </v:shape>
          </w:pict>
        </w:r>
      </w:ins>
    </w:p>
    <w:p w14:paraId="6D549483" w14:textId="38393F51" w:rsidR="00023038" w:rsidDel="0094418F" w:rsidRDefault="005858C1">
      <w:pPr>
        <w:rPr>
          <w:del w:id="23130" w:author="Dilip Kumar" w:date="2021-09-25T12:26:00Z"/>
        </w:rPr>
      </w:pPr>
      <w:r>
        <w:rPr>
          <w:noProof/>
        </w:rPr>
        <w:pict w14:anchorId="07433447">
          <v:shape id="_x0000_s1336" type="#_x0000_t202" style="position:absolute;margin-left:336.75pt;margin-top:220.05pt;width:159.15pt;height:36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" filled="f" stroked="f">
            <v:textbox>
              <w:txbxContent>
                <w:p w14:paraId="1BE49044" w14:textId="1A241962" w:rsidR="00C23874"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w:t>
                  </w:r>
                  <w:ins w:id="23131" w:author="Ritu Kamra" w:date="2021-09-27T20:29:00Z">
                    <w:r w:rsidR="002F65E2">
                      <w:rPr>
                        <w:rFonts w:ascii="Verdana" w:eastAsia="Verdana" w:hAnsi="Verdana" w:cs="Verdana"/>
                        <w:i/>
                        <w:iCs/>
                        <w:color w:val="000000" w:themeColor="text1"/>
                        <w:kern w:val="24"/>
                        <w:sz w:val="12"/>
                        <w:szCs w:val="12"/>
                      </w:rPr>
                      <w:t xml:space="preserve"> Renewables,</w:t>
                    </w:r>
                  </w:ins>
                  <w:ins w:id="23132" w:author="Ritu Kamra" w:date="2021-09-27T20:30:00Z">
                    <w:r w:rsidR="002F65E2">
                      <w:rPr>
                        <w:rFonts w:ascii="Verdana" w:eastAsia="Verdana" w:hAnsi="Verdana" w:cs="Verdana"/>
                        <w:i/>
                        <w:iCs/>
                        <w:color w:val="000000" w:themeColor="text1"/>
                        <w:kern w:val="24"/>
                        <w:sz w:val="12"/>
                        <w:szCs w:val="12"/>
                      </w:rPr>
                      <w:t xml:space="preserve"> Marine</w:t>
                    </w:r>
                  </w:ins>
                  <w:ins w:id="23133" w:author="Hardik Malhotra" w:date="2021-09-29T19:19:00Z">
                    <w:r w:rsidR="007F4ABC">
                      <w:rPr>
                        <w:rFonts w:ascii="Verdana" w:eastAsia="Verdana" w:hAnsi="Verdana" w:cs="Verdana"/>
                        <w:i/>
                        <w:iCs/>
                        <w:color w:val="000000" w:themeColor="text1"/>
                        <w:kern w:val="24"/>
                        <w:sz w:val="12"/>
                        <w:szCs w:val="12"/>
                      </w:rPr>
                      <w:t xml:space="preserve"> </w:t>
                    </w:r>
                  </w:ins>
                  <w:ins w:id="23134" w:author="Ritu Kamra" w:date="2021-09-27T20:30:00Z">
                    <w:del w:id="23135" w:author="Hardik Malhotra" w:date="2021-09-29T19:19:00Z">
                      <w:r w:rsidR="002F65E2" w:rsidDel="007F4ABC">
                        <w:rPr>
                          <w:rFonts w:ascii="Verdana" w:eastAsia="Verdana" w:hAnsi="Verdana" w:cs="Verdana"/>
                          <w:i/>
                          <w:iCs/>
                          <w:color w:val="000000" w:themeColor="text1"/>
                          <w:kern w:val="24"/>
                          <w:sz w:val="12"/>
                          <w:szCs w:val="12"/>
                        </w:rPr>
                        <w:delText xml:space="preserve"> </w:delText>
                      </w:r>
                    </w:del>
                  </w:ins>
                  <w:r w:rsidRPr="00687E98">
                    <w:rPr>
                      <w:rFonts w:ascii="Verdana" w:eastAsia="Verdana" w:hAnsi="Verdana" w:cs="Verdana"/>
                      <w:i/>
                      <w:iCs/>
                      <w:color w:val="000000" w:themeColor="text1"/>
                      <w:kern w:val="24"/>
                      <w:sz w:val="12"/>
                      <w:szCs w:val="12"/>
                    </w:rPr>
                    <w:t xml:space="preserve"> etc</w:t>
                  </w:r>
                </w:p>
                <w:p w14:paraId="342B0936" w14:textId="3F077371"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w:r>
    </w:p>
    <w:p w14:paraId="02950EB4" w14:textId="44BEED57" w:rsidR="00023038" w:rsidDel="0094418F" w:rsidRDefault="005858C1">
      <w:pPr>
        <w:rPr>
          <w:del w:id="23136" w:author="Dilip Kumar" w:date="2021-09-25T12:26:00Z"/>
        </w:rPr>
      </w:pPr>
      <w:r>
        <w:rPr>
          <w:noProof/>
        </w:rPr>
        <w:pict w14:anchorId="5C5BB1C0">
          <v:shape id="TextBox 13" o:spid="_x0000_s1335" type="#_x0000_t202" style="position:absolute;margin-left:0;margin-top:2.2pt;width:693.6pt;height:22.95pt;z-index:2516766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" filled="f" stroked="f">
            <v:textbox style="mso-fit-shape-to-text:t">
              <w:txbxContent>
                <w:p w14:paraId="6485C90E" w14:textId="13E64303" w:rsidR="00023038" w:rsidRPr="005858C1" w:rsidRDefault="00023038" w:rsidP="00023038">
                  <w:pPr>
                    <w:spacing w:line="360" w:lineRule="auto"/>
                    <w:textAlignment w:val="baseline"/>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 xml:space="preserve">Figure </w:t>
                  </w:r>
                  <w:ins w:id="23137" w:author="Ritu Kamra" w:date="2021-09-27T17:16:00Z">
                    <w:r w:rsidR="00C854D0" w:rsidRPr="005858C1">
                      <w:rPr>
                        <w:rFonts w:ascii="Verdana" w:eastAsia="Verdana" w:hAnsi="Verdana" w:cs="Verdana"/>
                        <w:b/>
                        <w:bCs/>
                        <w:color w:val="0F0E0E"/>
                        <w:kern w:val="24"/>
                        <w:sz w:val="20"/>
                        <w:szCs w:val="20"/>
                        <w:lang w:val="en-US"/>
                      </w:rPr>
                      <w:t>3</w:t>
                    </w:r>
                  </w:ins>
                  <w:ins w:id="23138" w:author="Ritu Kamra" w:date="2021-09-27T18:47:00Z">
                    <w:r w:rsidR="0060424B" w:rsidRPr="005858C1">
                      <w:rPr>
                        <w:rFonts w:ascii="Verdana" w:eastAsia="Verdana" w:hAnsi="Verdana" w:cs="Verdana"/>
                        <w:b/>
                        <w:bCs/>
                        <w:color w:val="0F0E0E"/>
                        <w:kern w:val="24"/>
                        <w:sz w:val="20"/>
                        <w:szCs w:val="20"/>
                        <w:lang w:val="en-US"/>
                      </w:rPr>
                      <w:t>4</w:t>
                    </w:r>
                  </w:ins>
                  <w:del w:id="23139" w:author="Ritu Kamra" w:date="2021-09-27T17:16:00Z">
                    <w:r w:rsidRPr="005858C1" w:rsidDel="00C854D0">
                      <w:rPr>
                        <w:rFonts w:ascii="Verdana" w:eastAsia="Verdana" w:hAnsi="Verdana" w:cs="Verdana"/>
                        <w:b/>
                        <w:bCs/>
                        <w:color w:val="0F0E0E"/>
                        <w:kern w:val="24"/>
                        <w:sz w:val="20"/>
                        <w:szCs w:val="20"/>
                        <w:lang w:val="en-US"/>
                      </w:rPr>
                      <w:delText>10</w:delText>
                    </w:r>
                  </w:del>
                  <w:r w:rsidRPr="005858C1">
                    <w:rPr>
                      <w:rFonts w:ascii="Verdana" w:eastAsia="Verdana" w:hAnsi="Verdana" w:cs="Verdana"/>
                      <w:b/>
                      <w:bCs/>
                      <w:color w:val="0F0E0E"/>
                      <w:kern w:val="24"/>
                      <w:sz w:val="20"/>
                      <w:szCs w:val="20"/>
                      <w:lang w:val="en-US"/>
                    </w:rPr>
                    <w:t xml:space="preserve">: Europe </w:t>
                  </w:r>
                  <w:r w:rsidR="00F615C8" w:rsidRPr="005858C1">
                    <w:rPr>
                      <w:rFonts w:ascii="Verdana" w:eastAsia="Verdana" w:hAnsi="Verdana" w:cs="Verdana"/>
                      <w:b/>
                      <w:bCs/>
                      <w:color w:val="0F0E0E"/>
                      <w:kern w:val="24"/>
                      <w:sz w:val="20"/>
                      <w:szCs w:val="20"/>
                      <w:lang w:val="en-US"/>
                    </w:rPr>
                    <w:t>Epoxy Resin</w:t>
                  </w:r>
                  <w:r w:rsidRPr="005858C1">
                    <w:rPr>
                      <w:rFonts w:ascii="Verdana" w:eastAsia="Verdana" w:hAnsi="Verdana" w:cs="Verdana"/>
                      <w:b/>
                      <w:bCs/>
                      <w:color w:val="0F0E0E"/>
                      <w:kern w:val="24"/>
                      <w:sz w:val="20"/>
                      <w:szCs w:val="20"/>
                      <w:lang w:val="en-US"/>
                    </w:rPr>
                    <w:t xml:space="preserve"> </w:t>
                  </w:r>
                  <w:del w:id="23140" w:author="Neeshu Bhadauriya" w:date="2021-09-27T21:43:00Z">
                    <w:r w:rsidRPr="005858C1" w:rsidDel="005C3363">
                      <w:rPr>
                        <w:rFonts w:ascii="Verdana" w:eastAsia="Verdana" w:hAnsi="Verdana" w:cs="Verdana"/>
                        <w:b/>
                        <w:bCs/>
                        <w:color w:val="0F0E0E"/>
                        <w:kern w:val="24"/>
                        <w:sz w:val="20"/>
                        <w:szCs w:val="20"/>
                        <w:lang w:val="en-US"/>
                      </w:rPr>
                      <w:delText>Market Share</w:delText>
                    </w:r>
                  </w:del>
                  <w:ins w:id="23141" w:author="Neeshu Bhadauriya" w:date="2021-09-27T21:43:00Z">
                    <w:r w:rsidR="005C3363" w:rsidRPr="005858C1">
                      <w:rPr>
                        <w:rFonts w:ascii="Verdana" w:eastAsia="Verdana" w:hAnsi="Verdana" w:cs="Verdana"/>
                        <w:b/>
                        <w:bCs/>
                        <w:color w:val="0F0E0E"/>
                        <w:kern w:val="24"/>
                        <w:sz w:val="20"/>
                        <w:szCs w:val="20"/>
                        <w:lang w:val="en-US"/>
                      </w:rPr>
                      <w:t>Demand</w:t>
                    </w:r>
                  </w:ins>
                  <w:r w:rsidRPr="005858C1">
                    <w:rPr>
                      <w:rFonts w:ascii="Verdana" w:eastAsia="Verdana" w:hAnsi="Verdana" w:cs="Verdana"/>
                      <w:b/>
                      <w:bCs/>
                      <w:color w:val="0F0E0E"/>
                      <w:kern w:val="24"/>
                      <w:sz w:val="20"/>
                      <w:szCs w:val="20"/>
                      <w:lang w:val="en-US"/>
                    </w:rPr>
                    <w:t>, By Application, By Volume, 2015–2030F</w:t>
                  </w:r>
                </w:p>
              </w:txbxContent>
            </v:textbox>
            <w10:wrap anchorx="margin"/>
          </v:shape>
        </w:pict>
      </w:r>
    </w:p>
    <w:p w14:paraId="50E79939" w14:textId="0FF29C18" w:rsidR="0069198A" w:rsidRDefault="00023038">
      <w:pPr>
        <w:rPr>
          <w:ins w:id="23142" w:author="Hardik Malhotra" w:date="2021-09-30T23:34:00Z"/>
        </w:rPr>
      </w:pPr>
      <w:r w:rsidRPr="00023038">
        <w:rPr>
          <w:noProof/>
        </w:rPr>
        <w:drawing>
          <wp:inline distT="0" distB="0" distL="0" distR="0" wp14:anchorId="7E0573C7" wp14:editId="38037A69">
            <wp:extent cx="6410325" cy="2962275"/>
            <wp:effectExtent l="0" t="0" r="0" b="0"/>
            <wp:docPr id="20" name="Chart 20">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695AF56C" w14:textId="77777777" w:rsidR="00015378" w:rsidRDefault="00015378"/>
    <w:tbl>
      <w:tblPr>
        <w:tblW w:w="10321" w:type="dxa"/>
        <w:tblInd w:w="-185" w:type="dxa"/>
        <w:tblLook w:val="04A0" w:firstRow="1" w:lastRow="0" w:firstColumn="1" w:lastColumn="0" w:noHBand="0" w:noVBand="1"/>
      </w:tblPr>
      <w:tblGrid>
        <w:gridCol w:w="1185"/>
        <w:gridCol w:w="519"/>
        <w:gridCol w:w="519"/>
        <w:gridCol w:w="519"/>
        <w:gridCol w:w="520"/>
        <w:gridCol w:w="593"/>
        <w:gridCol w:w="590"/>
        <w:gridCol w:w="590"/>
        <w:gridCol w:w="590"/>
        <w:gridCol w:w="590"/>
        <w:gridCol w:w="590"/>
        <w:gridCol w:w="590"/>
        <w:gridCol w:w="590"/>
        <w:gridCol w:w="590"/>
        <w:gridCol w:w="590"/>
        <w:gridCol w:w="590"/>
        <w:gridCol w:w="566"/>
        <w:tblGridChange w:id="23143">
          <w:tblGrid>
            <w:gridCol w:w="1185"/>
            <w:gridCol w:w="519"/>
            <w:gridCol w:w="519"/>
            <w:gridCol w:w="519"/>
            <w:gridCol w:w="520"/>
            <w:gridCol w:w="593"/>
            <w:gridCol w:w="590"/>
            <w:gridCol w:w="590"/>
            <w:gridCol w:w="590"/>
            <w:gridCol w:w="590"/>
            <w:gridCol w:w="590"/>
            <w:gridCol w:w="590"/>
            <w:gridCol w:w="590"/>
            <w:gridCol w:w="590"/>
            <w:gridCol w:w="590"/>
            <w:gridCol w:w="590"/>
            <w:gridCol w:w="566"/>
          </w:tblGrid>
        </w:tblGridChange>
      </w:tblGrid>
      <w:tr w:rsidR="00015378" w:rsidRPr="00257590" w14:paraId="6E61B18D" w14:textId="77777777" w:rsidTr="00092529">
        <w:trPr>
          <w:trHeight w:val="284"/>
          <w:ins w:id="23144" w:author="Hardik Malhotra" w:date="2021-09-30T23:35:00Z"/>
        </w:trPr>
        <w:tc>
          <w:tcPr>
            <w:tcW w:w="1185"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0751AAC5" w14:textId="77777777" w:rsidR="00015378" w:rsidRPr="00257590" w:rsidRDefault="00015378" w:rsidP="00092529">
            <w:pPr>
              <w:spacing w:after="0" w:line="240" w:lineRule="auto"/>
              <w:jc w:val="center"/>
              <w:rPr>
                <w:ins w:id="23145" w:author="Hardik Malhotra" w:date="2021-09-30T23:35:00Z"/>
                <w:rFonts w:ascii="Verdana" w:eastAsia="Times New Roman" w:hAnsi="Verdana" w:cs="Arial"/>
                <w:b/>
                <w:bCs/>
                <w:color w:val="FFFFFF" w:themeColor="background1"/>
                <w:sz w:val="10"/>
                <w:szCs w:val="10"/>
                <w:lang w:val="en-US"/>
              </w:rPr>
            </w:pPr>
            <w:bookmarkStart w:id="23146" w:name="_Hlk83937718"/>
            <w:ins w:id="23147" w:author="Hardik Malhotra" w:date="2021-09-30T23:35:00Z">
              <w:r w:rsidRPr="00257590">
                <w:rPr>
                  <w:rFonts w:ascii="Verdana" w:eastAsia="Times New Roman" w:hAnsi="Verdana" w:cs="Arial"/>
                  <w:b/>
                  <w:bCs/>
                  <w:color w:val="FFFFFF" w:themeColor="background1"/>
                  <w:sz w:val="10"/>
                  <w:szCs w:val="10"/>
                  <w:lang w:val="en-US"/>
                </w:rPr>
                <w:t>Demand by End Use (%)</w:t>
              </w:r>
            </w:ins>
          </w:p>
        </w:tc>
        <w:tc>
          <w:tcPr>
            <w:tcW w:w="519" w:type="dxa"/>
            <w:tcBorders>
              <w:top w:val="single" w:sz="4" w:space="0" w:color="auto"/>
              <w:left w:val="nil"/>
              <w:bottom w:val="single" w:sz="4" w:space="0" w:color="auto"/>
              <w:right w:val="single" w:sz="4" w:space="0" w:color="auto"/>
            </w:tcBorders>
            <w:shd w:val="clear" w:color="auto" w:fill="C00000"/>
            <w:noWrap/>
            <w:vAlign w:val="center"/>
            <w:hideMark/>
          </w:tcPr>
          <w:p w14:paraId="6310FD4A" w14:textId="77777777" w:rsidR="00015378" w:rsidRPr="00257590" w:rsidRDefault="00015378" w:rsidP="00092529">
            <w:pPr>
              <w:spacing w:after="0" w:line="480" w:lineRule="auto"/>
              <w:jc w:val="center"/>
              <w:rPr>
                <w:ins w:id="23148" w:author="Hardik Malhotra" w:date="2021-09-30T23:35:00Z"/>
                <w:rFonts w:ascii="Verdana" w:eastAsia="Times New Roman" w:hAnsi="Verdana" w:cs="Arial"/>
                <w:b/>
                <w:bCs/>
                <w:color w:val="FFFFFF" w:themeColor="background1"/>
                <w:sz w:val="10"/>
                <w:szCs w:val="10"/>
                <w:lang w:val="en-US"/>
              </w:rPr>
            </w:pPr>
            <w:ins w:id="23149" w:author="Hardik Malhotra" w:date="2021-09-30T23:35:00Z">
              <w:r w:rsidRPr="00257590">
                <w:rPr>
                  <w:rFonts w:ascii="Verdana" w:eastAsia="Times New Roman" w:hAnsi="Verdana" w:cs="Arial"/>
                  <w:b/>
                  <w:bCs/>
                  <w:color w:val="FFFFFF" w:themeColor="background1"/>
                  <w:sz w:val="10"/>
                  <w:szCs w:val="10"/>
                  <w:lang w:val="en-US"/>
                </w:rPr>
                <w:t>2015</w:t>
              </w:r>
            </w:ins>
          </w:p>
        </w:tc>
        <w:tc>
          <w:tcPr>
            <w:tcW w:w="519" w:type="dxa"/>
            <w:tcBorders>
              <w:top w:val="single" w:sz="4" w:space="0" w:color="auto"/>
              <w:left w:val="nil"/>
              <w:bottom w:val="single" w:sz="4" w:space="0" w:color="auto"/>
              <w:right w:val="single" w:sz="4" w:space="0" w:color="auto"/>
            </w:tcBorders>
            <w:shd w:val="clear" w:color="auto" w:fill="C00000"/>
            <w:noWrap/>
            <w:vAlign w:val="center"/>
            <w:hideMark/>
          </w:tcPr>
          <w:p w14:paraId="1DD1E2CA" w14:textId="77777777" w:rsidR="00015378" w:rsidRPr="00257590" w:rsidRDefault="00015378" w:rsidP="00092529">
            <w:pPr>
              <w:spacing w:after="0" w:line="480" w:lineRule="auto"/>
              <w:jc w:val="center"/>
              <w:rPr>
                <w:ins w:id="23150" w:author="Hardik Malhotra" w:date="2021-09-30T23:35:00Z"/>
                <w:rFonts w:ascii="Verdana" w:eastAsia="Times New Roman" w:hAnsi="Verdana" w:cs="Arial"/>
                <w:b/>
                <w:bCs/>
                <w:color w:val="FFFFFF" w:themeColor="background1"/>
                <w:sz w:val="10"/>
                <w:szCs w:val="10"/>
                <w:lang w:val="en-US"/>
              </w:rPr>
            </w:pPr>
            <w:ins w:id="23151" w:author="Hardik Malhotra" w:date="2021-09-30T23:35:00Z">
              <w:r w:rsidRPr="00257590">
                <w:rPr>
                  <w:rFonts w:ascii="Verdana" w:eastAsia="Times New Roman" w:hAnsi="Verdana" w:cs="Arial"/>
                  <w:b/>
                  <w:bCs/>
                  <w:color w:val="FFFFFF" w:themeColor="background1"/>
                  <w:sz w:val="10"/>
                  <w:szCs w:val="10"/>
                  <w:lang w:val="en-US"/>
                </w:rPr>
                <w:t>2016</w:t>
              </w:r>
            </w:ins>
          </w:p>
        </w:tc>
        <w:tc>
          <w:tcPr>
            <w:tcW w:w="519" w:type="dxa"/>
            <w:tcBorders>
              <w:top w:val="single" w:sz="4" w:space="0" w:color="auto"/>
              <w:left w:val="nil"/>
              <w:bottom w:val="single" w:sz="4" w:space="0" w:color="auto"/>
              <w:right w:val="single" w:sz="4" w:space="0" w:color="auto"/>
            </w:tcBorders>
            <w:shd w:val="clear" w:color="auto" w:fill="C00000"/>
            <w:noWrap/>
            <w:vAlign w:val="bottom"/>
            <w:hideMark/>
          </w:tcPr>
          <w:p w14:paraId="17F6303C" w14:textId="77777777" w:rsidR="00015378" w:rsidRPr="00257590" w:rsidRDefault="00015378" w:rsidP="00092529">
            <w:pPr>
              <w:spacing w:after="0" w:line="480" w:lineRule="auto"/>
              <w:jc w:val="center"/>
              <w:rPr>
                <w:ins w:id="23152" w:author="Hardik Malhotra" w:date="2021-09-30T23:35:00Z"/>
                <w:rFonts w:ascii="Verdana" w:eastAsia="Times New Roman" w:hAnsi="Verdana" w:cs="Arial"/>
                <w:b/>
                <w:bCs/>
                <w:color w:val="FFFFFF" w:themeColor="background1"/>
                <w:sz w:val="10"/>
                <w:szCs w:val="10"/>
                <w:lang w:val="en-US"/>
              </w:rPr>
            </w:pPr>
            <w:ins w:id="23153" w:author="Hardik Malhotra" w:date="2021-09-30T23:35:00Z">
              <w:r w:rsidRPr="00257590">
                <w:rPr>
                  <w:rFonts w:ascii="Verdana" w:eastAsia="Times New Roman" w:hAnsi="Verdana" w:cs="Arial"/>
                  <w:b/>
                  <w:bCs/>
                  <w:color w:val="FFFFFF" w:themeColor="background1"/>
                  <w:sz w:val="10"/>
                  <w:szCs w:val="10"/>
                  <w:lang w:val="en-US"/>
                </w:rPr>
                <w:t>2017</w:t>
              </w:r>
            </w:ins>
          </w:p>
        </w:tc>
        <w:tc>
          <w:tcPr>
            <w:tcW w:w="520" w:type="dxa"/>
            <w:tcBorders>
              <w:top w:val="single" w:sz="4" w:space="0" w:color="auto"/>
              <w:left w:val="nil"/>
              <w:bottom w:val="single" w:sz="4" w:space="0" w:color="auto"/>
              <w:right w:val="single" w:sz="4" w:space="0" w:color="auto"/>
            </w:tcBorders>
            <w:shd w:val="clear" w:color="auto" w:fill="C00000"/>
            <w:noWrap/>
            <w:vAlign w:val="bottom"/>
            <w:hideMark/>
          </w:tcPr>
          <w:p w14:paraId="5AA520E6" w14:textId="77777777" w:rsidR="00015378" w:rsidRPr="00257590" w:rsidRDefault="00015378" w:rsidP="00092529">
            <w:pPr>
              <w:spacing w:after="0" w:line="480" w:lineRule="auto"/>
              <w:jc w:val="center"/>
              <w:rPr>
                <w:ins w:id="23154" w:author="Hardik Malhotra" w:date="2021-09-30T23:35:00Z"/>
                <w:rFonts w:ascii="Verdana" w:eastAsia="Times New Roman" w:hAnsi="Verdana" w:cs="Arial"/>
                <w:b/>
                <w:bCs/>
                <w:color w:val="FFFFFF" w:themeColor="background1"/>
                <w:sz w:val="10"/>
                <w:szCs w:val="10"/>
                <w:lang w:val="en-US"/>
              </w:rPr>
            </w:pPr>
            <w:ins w:id="23155" w:author="Hardik Malhotra" w:date="2021-09-30T23:35:00Z">
              <w:r w:rsidRPr="00257590">
                <w:rPr>
                  <w:rFonts w:ascii="Verdana" w:eastAsia="Times New Roman" w:hAnsi="Verdana" w:cs="Arial"/>
                  <w:b/>
                  <w:bCs/>
                  <w:color w:val="FFFFFF" w:themeColor="background1"/>
                  <w:sz w:val="10"/>
                  <w:szCs w:val="10"/>
                  <w:lang w:val="en-US"/>
                </w:rPr>
                <w:t>2018</w:t>
              </w:r>
            </w:ins>
          </w:p>
        </w:tc>
        <w:tc>
          <w:tcPr>
            <w:tcW w:w="593" w:type="dxa"/>
            <w:tcBorders>
              <w:top w:val="single" w:sz="4" w:space="0" w:color="auto"/>
              <w:left w:val="nil"/>
              <w:bottom w:val="single" w:sz="4" w:space="0" w:color="auto"/>
              <w:right w:val="single" w:sz="4" w:space="0" w:color="auto"/>
            </w:tcBorders>
            <w:shd w:val="clear" w:color="auto" w:fill="C00000"/>
            <w:noWrap/>
            <w:vAlign w:val="bottom"/>
            <w:hideMark/>
          </w:tcPr>
          <w:p w14:paraId="0BEBECC0" w14:textId="77777777" w:rsidR="00015378" w:rsidRPr="00257590" w:rsidRDefault="00015378" w:rsidP="00092529">
            <w:pPr>
              <w:spacing w:after="0" w:line="480" w:lineRule="auto"/>
              <w:jc w:val="center"/>
              <w:rPr>
                <w:ins w:id="23156" w:author="Hardik Malhotra" w:date="2021-09-30T23:35:00Z"/>
                <w:rFonts w:ascii="Verdana" w:eastAsia="Times New Roman" w:hAnsi="Verdana" w:cs="Arial"/>
                <w:b/>
                <w:bCs/>
                <w:color w:val="FFFFFF" w:themeColor="background1"/>
                <w:sz w:val="10"/>
                <w:szCs w:val="10"/>
                <w:lang w:val="en-US"/>
              </w:rPr>
            </w:pPr>
            <w:ins w:id="23157" w:author="Hardik Malhotra" w:date="2021-09-30T23:35:00Z">
              <w:r w:rsidRPr="00257590">
                <w:rPr>
                  <w:rFonts w:ascii="Verdana" w:eastAsia="Times New Roman" w:hAnsi="Verdana" w:cs="Arial"/>
                  <w:b/>
                  <w:bCs/>
                  <w:color w:val="FFFFFF" w:themeColor="background1"/>
                  <w:sz w:val="10"/>
                  <w:szCs w:val="10"/>
                  <w:lang w:val="en-US"/>
                </w:rPr>
                <w:t>2019</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74E64961" w14:textId="77777777" w:rsidR="00015378" w:rsidRPr="00257590" w:rsidRDefault="00015378" w:rsidP="00092529">
            <w:pPr>
              <w:spacing w:after="0" w:line="480" w:lineRule="auto"/>
              <w:jc w:val="center"/>
              <w:rPr>
                <w:ins w:id="23158" w:author="Hardik Malhotra" w:date="2021-09-30T23:35:00Z"/>
                <w:rFonts w:ascii="Verdana" w:eastAsia="Times New Roman" w:hAnsi="Verdana" w:cs="Arial"/>
                <w:b/>
                <w:bCs/>
                <w:color w:val="FFFFFF" w:themeColor="background1"/>
                <w:sz w:val="10"/>
                <w:szCs w:val="10"/>
                <w:lang w:val="en-US"/>
              </w:rPr>
            </w:pPr>
            <w:ins w:id="23159" w:author="Hardik Malhotra" w:date="2021-09-30T23:35:00Z">
              <w:r w:rsidRPr="00257590">
                <w:rPr>
                  <w:rFonts w:ascii="Verdana" w:eastAsia="Times New Roman" w:hAnsi="Verdana" w:cs="Arial"/>
                  <w:b/>
                  <w:bCs/>
                  <w:color w:val="FFFFFF" w:themeColor="background1"/>
                  <w:sz w:val="10"/>
                  <w:szCs w:val="10"/>
                  <w:lang w:val="en-US"/>
                </w:rPr>
                <w:t>2020</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419A00F4" w14:textId="77777777" w:rsidR="00015378" w:rsidRPr="00257590" w:rsidRDefault="00015378" w:rsidP="00092529">
            <w:pPr>
              <w:spacing w:after="0" w:line="480" w:lineRule="auto"/>
              <w:jc w:val="center"/>
              <w:rPr>
                <w:ins w:id="23160" w:author="Hardik Malhotra" w:date="2021-09-30T23:35:00Z"/>
                <w:rFonts w:ascii="Verdana" w:eastAsia="Times New Roman" w:hAnsi="Verdana" w:cs="Arial"/>
                <w:b/>
                <w:bCs/>
                <w:color w:val="FFFFFF" w:themeColor="background1"/>
                <w:sz w:val="10"/>
                <w:szCs w:val="10"/>
                <w:lang w:val="en-US"/>
              </w:rPr>
            </w:pPr>
            <w:ins w:id="23161" w:author="Hardik Malhotra" w:date="2021-09-30T23:35:00Z">
              <w:r w:rsidRPr="00257590">
                <w:rPr>
                  <w:rFonts w:ascii="Verdana" w:eastAsia="Times New Roman" w:hAnsi="Verdana" w:cs="Arial"/>
                  <w:b/>
                  <w:bCs/>
                  <w:color w:val="FFFFFF" w:themeColor="background1"/>
                  <w:sz w:val="10"/>
                  <w:szCs w:val="10"/>
                  <w:lang w:val="en-US"/>
                </w:rPr>
                <w:t>2021E</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4C236E13" w14:textId="77777777" w:rsidR="00015378" w:rsidRPr="00257590" w:rsidRDefault="00015378" w:rsidP="00092529">
            <w:pPr>
              <w:spacing w:after="0" w:line="480" w:lineRule="auto"/>
              <w:jc w:val="center"/>
              <w:rPr>
                <w:ins w:id="23162" w:author="Hardik Malhotra" w:date="2021-09-30T23:35:00Z"/>
                <w:rFonts w:ascii="Verdana" w:eastAsia="Times New Roman" w:hAnsi="Verdana" w:cs="Arial"/>
                <w:b/>
                <w:bCs/>
                <w:color w:val="FFFFFF" w:themeColor="background1"/>
                <w:sz w:val="10"/>
                <w:szCs w:val="10"/>
                <w:lang w:val="en-US"/>
              </w:rPr>
            </w:pPr>
            <w:ins w:id="23163" w:author="Hardik Malhotra" w:date="2021-09-30T23:35:00Z">
              <w:r w:rsidRPr="00257590">
                <w:rPr>
                  <w:rFonts w:ascii="Verdana" w:eastAsia="Times New Roman" w:hAnsi="Verdana" w:cs="Arial"/>
                  <w:b/>
                  <w:bCs/>
                  <w:color w:val="FFFFFF" w:themeColor="background1"/>
                  <w:sz w:val="10"/>
                  <w:szCs w:val="10"/>
                  <w:lang w:val="en-US"/>
                </w:rPr>
                <w:t>2022F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0642BC27" w14:textId="77777777" w:rsidR="00015378" w:rsidRPr="00257590" w:rsidRDefault="00015378" w:rsidP="00092529">
            <w:pPr>
              <w:spacing w:after="0" w:line="480" w:lineRule="auto"/>
              <w:jc w:val="center"/>
              <w:rPr>
                <w:ins w:id="23164" w:author="Hardik Malhotra" w:date="2021-09-30T23:35:00Z"/>
                <w:rFonts w:ascii="Verdana" w:eastAsia="Times New Roman" w:hAnsi="Verdana" w:cs="Arial"/>
                <w:b/>
                <w:bCs/>
                <w:color w:val="FFFFFF" w:themeColor="background1"/>
                <w:sz w:val="10"/>
                <w:szCs w:val="10"/>
                <w:lang w:val="en-US"/>
              </w:rPr>
            </w:pPr>
            <w:ins w:id="23165" w:author="Hardik Malhotra" w:date="2021-09-30T23:35:00Z">
              <w:r w:rsidRPr="00257590">
                <w:rPr>
                  <w:rFonts w:ascii="Verdana" w:eastAsia="Times New Roman" w:hAnsi="Verdana" w:cs="Arial"/>
                  <w:b/>
                  <w:bCs/>
                  <w:color w:val="FFFFFF" w:themeColor="background1"/>
                  <w:sz w:val="10"/>
                  <w:szCs w:val="10"/>
                  <w:lang w:val="en-US"/>
                </w:rPr>
                <w:t>2023F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4938D133" w14:textId="77777777" w:rsidR="00015378" w:rsidRPr="00257590" w:rsidRDefault="00015378" w:rsidP="00092529">
            <w:pPr>
              <w:spacing w:after="0" w:line="480" w:lineRule="auto"/>
              <w:jc w:val="center"/>
              <w:rPr>
                <w:ins w:id="23166" w:author="Hardik Malhotra" w:date="2021-09-30T23:35:00Z"/>
                <w:rFonts w:ascii="Verdana" w:eastAsia="Times New Roman" w:hAnsi="Verdana" w:cs="Arial"/>
                <w:b/>
                <w:bCs/>
                <w:color w:val="FFFFFF" w:themeColor="background1"/>
                <w:sz w:val="10"/>
                <w:szCs w:val="10"/>
                <w:lang w:val="en-US"/>
              </w:rPr>
            </w:pPr>
            <w:ins w:id="23167" w:author="Hardik Malhotra" w:date="2021-09-30T23:35:00Z">
              <w:r w:rsidRPr="00257590">
                <w:rPr>
                  <w:rFonts w:ascii="Verdana" w:eastAsia="Times New Roman" w:hAnsi="Verdana" w:cs="Arial"/>
                  <w:b/>
                  <w:bCs/>
                  <w:color w:val="FFFFFF" w:themeColor="background1"/>
                  <w:sz w:val="10"/>
                  <w:szCs w:val="10"/>
                  <w:lang w:val="en-US"/>
                </w:rPr>
                <w:t>2024F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23BE71BD" w14:textId="77777777" w:rsidR="00015378" w:rsidRPr="00257590" w:rsidRDefault="00015378" w:rsidP="00092529">
            <w:pPr>
              <w:spacing w:after="0" w:line="480" w:lineRule="auto"/>
              <w:jc w:val="center"/>
              <w:rPr>
                <w:ins w:id="23168" w:author="Hardik Malhotra" w:date="2021-09-30T23:35:00Z"/>
                <w:rFonts w:ascii="Verdana" w:eastAsia="Times New Roman" w:hAnsi="Verdana" w:cs="Arial"/>
                <w:b/>
                <w:bCs/>
                <w:color w:val="FFFFFF" w:themeColor="background1"/>
                <w:sz w:val="10"/>
                <w:szCs w:val="10"/>
                <w:lang w:val="en-US"/>
              </w:rPr>
            </w:pPr>
            <w:ins w:id="23169" w:author="Hardik Malhotra" w:date="2021-09-30T23:35:00Z">
              <w:r w:rsidRPr="00257590">
                <w:rPr>
                  <w:rFonts w:ascii="Verdana" w:eastAsia="Times New Roman" w:hAnsi="Verdana" w:cs="Arial"/>
                  <w:b/>
                  <w:bCs/>
                  <w:color w:val="FFFFFF" w:themeColor="background1"/>
                  <w:sz w:val="10"/>
                  <w:szCs w:val="10"/>
                  <w:lang w:val="en-US"/>
                </w:rPr>
                <w:t>2025F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5C1E1BD4" w14:textId="77777777" w:rsidR="00015378" w:rsidRPr="00257590" w:rsidRDefault="00015378" w:rsidP="00092529">
            <w:pPr>
              <w:spacing w:after="0" w:line="480" w:lineRule="auto"/>
              <w:jc w:val="center"/>
              <w:rPr>
                <w:ins w:id="23170" w:author="Hardik Malhotra" w:date="2021-09-30T23:35:00Z"/>
                <w:rFonts w:ascii="Verdana" w:eastAsia="Times New Roman" w:hAnsi="Verdana" w:cs="Arial"/>
                <w:b/>
                <w:bCs/>
                <w:color w:val="FFFFFF" w:themeColor="background1"/>
                <w:sz w:val="10"/>
                <w:szCs w:val="10"/>
                <w:lang w:val="en-US"/>
              </w:rPr>
            </w:pPr>
            <w:ins w:id="23171" w:author="Hardik Malhotra" w:date="2021-09-30T23:35:00Z">
              <w:r w:rsidRPr="00257590">
                <w:rPr>
                  <w:rFonts w:ascii="Verdana" w:eastAsia="Times New Roman" w:hAnsi="Verdana" w:cs="Arial"/>
                  <w:b/>
                  <w:bCs/>
                  <w:color w:val="FFFFFF" w:themeColor="background1"/>
                  <w:sz w:val="10"/>
                  <w:szCs w:val="10"/>
                  <w:lang w:val="en-US"/>
                </w:rPr>
                <w:t>2026F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0A1E6863" w14:textId="77777777" w:rsidR="00015378" w:rsidRPr="00257590" w:rsidRDefault="00015378" w:rsidP="00092529">
            <w:pPr>
              <w:spacing w:after="0" w:line="480" w:lineRule="auto"/>
              <w:jc w:val="center"/>
              <w:rPr>
                <w:ins w:id="23172" w:author="Hardik Malhotra" w:date="2021-09-30T23:35:00Z"/>
                <w:rFonts w:ascii="Verdana" w:eastAsia="Times New Roman" w:hAnsi="Verdana" w:cs="Arial"/>
                <w:b/>
                <w:bCs/>
                <w:color w:val="FFFFFF" w:themeColor="background1"/>
                <w:sz w:val="10"/>
                <w:szCs w:val="10"/>
                <w:lang w:val="en-US"/>
              </w:rPr>
            </w:pPr>
            <w:ins w:id="23173" w:author="Hardik Malhotra" w:date="2021-09-30T23:35:00Z">
              <w:r w:rsidRPr="00257590">
                <w:rPr>
                  <w:rFonts w:ascii="Verdana" w:eastAsia="Times New Roman" w:hAnsi="Verdana" w:cs="Arial"/>
                  <w:b/>
                  <w:bCs/>
                  <w:color w:val="FFFFFF" w:themeColor="background1"/>
                  <w:sz w:val="10"/>
                  <w:szCs w:val="10"/>
                  <w:lang w:val="en-US"/>
                </w:rPr>
                <w:t>2027F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4B9765AC" w14:textId="77777777" w:rsidR="00015378" w:rsidRPr="00257590" w:rsidRDefault="00015378" w:rsidP="00092529">
            <w:pPr>
              <w:spacing w:after="0" w:line="480" w:lineRule="auto"/>
              <w:jc w:val="center"/>
              <w:rPr>
                <w:ins w:id="23174" w:author="Hardik Malhotra" w:date="2021-09-30T23:35:00Z"/>
                <w:rFonts w:ascii="Verdana" w:eastAsia="Times New Roman" w:hAnsi="Verdana" w:cs="Arial"/>
                <w:b/>
                <w:bCs/>
                <w:color w:val="FFFFFF" w:themeColor="background1"/>
                <w:sz w:val="10"/>
                <w:szCs w:val="10"/>
                <w:lang w:val="en-US"/>
              </w:rPr>
            </w:pPr>
            <w:ins w:id="23175" w:author="Hardik Malhotra" w:date="2021-09-30T23:35:00Z">
              <w:r w:rsidRPr="00257590">
                <w:rPr>
                  <w:rFonts w:ascii="Verdana" w:eastAsia="Times New Roman" w:hAnsi="Verdana" w:cs="Arial"/>
                  <w:b/>
                  <w:bCs/>
                  <w:color w:val="FFFFFF" w:themeColor="background1"/>
                  <w:sz w:val="10"/>
                  <w:szCs w:val="10"/>
                  <w:lang w:val="en-US"/>
                </w:rPr>
                <w:t>2028F</w:t>
              </w:r>
            </w:ins>
          </w:p>
        </w:tc>
        <w:tc>
          <w:tcPr>
            <w:tcW w:w="590" w:type="dxa"/>
            <w:tcBorders>
              <w:top w:val="single" w:sz="4" w:space="0" w:color="auto"/>
              <w:left w:val="nil"/>
              <w:bottom w:val="single" w:sz="4" w:space="0" w:color="auto"/>
              <w:right w:val="nil"/>
            </w:tcBorders>
            <w:shd w:val="clear" w:color="auto" w:fill="C00000"/>
            <w:noWrap/>
            <w:vAlign w:val="bottom"/>
            <w:hideMark/>
          </w:tcPr>
          <w:p w14:paraId="0A244ACF" w14:textId="77777777" w:rsidR="00015378" w:rsidRPr="00257590" w:rsidRDefault="00015378" w:rsidP="00092529">
            <w:pPr>
              <w:spacing w:after="0" w:line="480" w:lineRule="auto"/>
              <w:jc w:val="center"/>
              <w:rPr>
                <w:ins w:id="23176" w:author="Hardik Malhotra" w:date="2021-09-30T23:35:00Z"/>
                <w:rFonts w:ascii="Verdana" w:eastAsia="Times New Roman" w:hAnsi="Verdana" w:cs="Arial"/>
                <w:b/>
                <w:bCs/>
                <w:color w:val="FFFFFF" w:themeColor="background1"/>
                <w:sz w:val="10"/>
                <w:szCs w:val="10"/>
                <w:lang w:val="en-US"/>
              </w:rPr>
            </w:pPr>
            <w:ins w:id="23177" w:author="Hardik Malhotra" w:date="2021-09-30T23:35:00Z">
              <w:r w:rsidRPr="00257590">
                <w:rPr>
                  <w:rFonts w:ascii="Verdana" w:eastAsia="Times New Roman" w:hAnsi="Verdana" w:cs="Arial"/>
                  <w:b/>
                  <w:bCs/>
                  <w:color w:val="FFFFFF" w:themeColor="background1"/>
                  <w:sz w:val="10"/>
                  <w:szCs w:val="10"/>
                  <w:lang w:val="en-US"/>
                </w:rPr>
                <w:t>2029F</w:t>
              </w:r>
            </w:ins>
          </w:p>
        </w:tc>
        <w:tc>
          <w:tcPr>
            <w:tcW w:w="566"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2D569A14" w14:textId="77777777" w:rsidR="00015378" w:rsidRPr="00257590" w:rsidRDefault="00015378" w:rsidP="00092529">
            <w:pPr>
              <w:spacing w:after="0" w:line="480" w:lineRule="auto"/>
              <w:jc w:val="center"/>
              <w:rPr>
                <w:ins w:id="23178" w:author="Hardik Malhotra" w:date="2021-09-30T23:35:00Z"/>
                <w:rFonts w:ascii="Verdana" w:eastAsia="Times New Roman" w:hAnsi="Verdana" w:cs="Arial"/>
                <w:b/>
                <w:bCs/>
                <w:color w:val="FFFFFF" w:themeColor="background1"/>
                <w:sz w:val="10"/>
                <w:szCs w:val="10"/>
                <w:lang w:val="en-US"/>
              </w:rPr>
            </w:pPr>
            <w:ins w:id="23179" w:author="Hardik Malhotra" w:date="2021-09-30T23:35:00Z">
              <w:r w:rsidRPr="00257590">
                <w:rPr>
                  <w:rFonts w:ascii="Verdana" w:eastAsia="Times New Roman" w:hAnsi="Verdana" w:cs="Arial"/>
                  <w:b/>
                  <w:bCs/>
                  <w:color w:val="FFFFFF" w:themeColor="background1"/>
                  <w:sz w:val="10"/>
                  <w:szCs w:val="10"/>
                  <w:lang w:val="en-US"/>
                </w:rPr>
                <w:t>2030F</w:t>
              </w:r>
            </w:ins>
          </w:p>
        </w:tc>
      </w:tr>
      <w:tr w:rsidR="00015378" w:rsidRPr="00257590" w14:paraId="24BAF2DD" w14:textId="77777777" w:rsidTr="00092529">
        <w:trPr>
          <w:trHeight w:val="334"/>
          <w:ins w:id="23180" w:author="Hardik Malhotra" w:date="2021-09-30T23:35:00Z"/>
        </w:trPr>
        <w:tc>
          <w:tcPr>
            <w:tcW w:w="1185" w:type="dxa"/>
            <w:tcBorders>
              <w:top w:val="nil"/>
              <w:left w:val="single" w:sz="4" w:space="0" w:color="auto"/>
              <w:bottom w:val="single" w:sz="4" w:space="0" w:color="auto"/>
              <w:right w:val="single" w:sz="4" w:space="0" w:color="auto"/>
            </w:tcBorders>
            <w:shd w:val="clear" w:color="000000" w:fill="FFFFFF"/>
            <w:noWrap/>
            <w:vAlign w:val="bottom"/>
            <w:hideMark/>
          </w:tcPr>
          <w:p w14:paraId="34E56895" w14:textId="77777777" w:rsidR="00015378" w:rsidRPr="00257590" w:rsidRDefault="00015378" w:rsidP="00015378">
            <w:pPr>
              <w:spacing w:after="0" w:line="240" w:lineRule="auto"/>
              <w:rPr>
                <w:ins w:id="23181" w:author="Hardik Malhotra" w:date="2021-09-30T23:35:00Z"/>
                <w:rFonts w:ascii="Verdana" w:eastAsia="Times New Roman" w:hAnsi="Verdana" w:cs="Times New Roman"/>
                <w:color w:val="000000"/>
                <w:sz w:val="10"/>
                <w:szCs w:val="10"/>
                <w:lang w:val="en-US"/>
              </w:rPr>
            </w:pPr>
            <w:ins w:id="23182" w:author="Hardik Malhotra" w:date="2021-09-30T23:35:00Z">
              <w:r w:rsidRPr="00257590">
                <w:rPr>
                  <w:rFonts w:ascii="Verdana" w:eastAsia="Times New Roman" w:hAnsi="Verdana" w:cs="Times New Roman"/>
                  <w:color w:val="000000"/>
                  <w:sz w:val="10"/>
                  <w:szCs w:val="10"/>
                  <w:lang w:val="en-US"/>
                </w:rPr>
                <w:t>Paints &amp; Coatings</w:t>
              </w:r>
            </w:ins>
          </w:p>
        </w:tc>
        <w:tc>
          <w:tcPr>
            <w:tcW w:w="519" w:type="dxa"/>
            <w:tcBorders>
              <w:top w:val="nil"/>
              <w:left w:val="nil"/>
              <w:bottom w:val="single" w:sz="4" w:space="0" w:color="auto"/>
              <w:right w:val="single" w:sz="4" w:space="0" w:color="auto"/>
            </w:tcBorders>
            <w:shd w:val="clear" w:color="000000" w:fill="FFFFFF"/>
            <w:noWrap/>
            <w:vAlign w:val="bottom"/>
            <w:hideMark/>
          </w:tcPr>
          <w:p w14:paraId="5FE9E76E" w14:textId="1348C49D" w:rsidR="00015378" w:rsidRPr="00015378" w:rsidRDefault="00015378" w:rsidP="00015378">
            <w:pPr>
              <w:spacing w:after="0" w:line="240" w:lineRule="auto"/>
              <w:jc w:val="center"/>
              <w:rPr>
                <w:ins w:id="23183" w:author="Hardik Malhotra" w:date="2021-09-30T23:35:00Z"/>
                <w:rFonts w:ascii="Verdana" w:eastAsia="Times New Roman" w:hAnsi="Verdana" w:cs="Times New Roman"/>
                <w:color w:val="000000" w:themeColor="text1"/>
                <w:sz w:val="10"/>
                <w:szCs w:val="10"/>
                <w:lang w:val="en-US"/>
                <w:rPrChange w:id="23184" w:author="Hardik Malhotra" w:date="2021-09-30T23:36:00Z">
                  <w:rPr>
                    <w:ins w:id="23185" w:author="Hardik Malhotra" w:date="2021-09-30T23:35:00Z"/>
                    <w:rFonts w:ascii="Verdana" w:eastAsia="Times New Roman" w:hAnsi="Verdana" w:cs="Times New Roman"/>
                    <w:color w:val="000000" w:themeColor="text1"/>
                    <w:sz w:val="10"/>
                    <w:szCs w:val="10"/>
                    <w:lang w:val="en-US"/>
                  </w:rPr>
                </w:rPrChange>
              </w:rPr>
            </w:pPr>
            <w:ins w:id="23186" w:author="Hardik Malhotra" w:date="2021-09-30T23:35:00Z">
              <w:r w:rsidRPr="00015378">
                <w:rPr>
                  <w:rFonts w:ascii="Verdana" w:hAnsi="Verdana" w:cs="Arial"/>
                  <w:color w:val="000000"/>
                  <w:sz w:val="10"/>
                  <w:szCs w:val="10"/>
                  <w:rPrChange w:id="23187" w:author="Hardik Malhotra" w:date="2021-09-30T23:36:00Z">
                    <w:rPr>
                      <w:rFonts w:ascii="Arial" w:hAnsi="Arial" w:cs="Arial"/>
                      <w:b/>
                      <w:bCs/>
                      <w:color w:val="000000"/>
                      <w:sz w:val="20"/>
                      <w:szCs w:val="20"/>
                    </w:rPr>
                  </w:rPrChange>
                </w:rPr>
                <w:t>200</w:t>
              </w:r>
            </w:ins>
          </w:p>
        </w:tc>
        <w:tc>
          <w:tcPr>
            <w:tcW w:w="519" w:type="dxa"/>
            <w:tcBorders>
              <w:top w:val="nil"/>
              <w:left w:val="nil"/>
              <w:bottom w:val="single" w:sz="4" w:space="0" w:color="auto"/>
              <w:right w:val="single" w:sz="4" w:space="0" w:color="auto"/>
            </w:tcBorders>
            <w:shd w:val="clear" w:color="000000" w:fill="FFFFFF"/>
            <w:noWrap/>
            <w:vAlign w:val="bottom"/>
            <w:hideMark/>
          </w:tcPr>
          <w:p w14:paraId="2B6055DB" w14:textId="72031A84" w:rsidR="00015378" w:rsidRPr="00015378" w:rsidRDefault="00015378" w:rsidP="00015378">
            <w:pPr>
              <w:spacing w:after="0" w:line="240" w:lineRule="auto"/>
              <w:jc w:val="center"/>
              <w:rPr>
                <w:ins w:id="23188" w:author="Hardik Malhotra" w:date="2021-09-30T23:35:00Z"/>
                <w:rFonts w:ascii="Verdana" w:eastAsia="Times New Roman" w:hAnsi="Verdana" w:cs="Times New Roman"/>
                <w:color w:val="000000" w:themeColor="text1"/>
                <w:sz w:val="10"/>
                <w:szCs w:val="10"/>
                <w:lang w:val="en-US"/>
                <w:rPrChange w:id="23189" w:author="Hardik Malhotra" w:date="2021-09-30T23:36:00Z">
                  <w:rPr>
                    <w:ins w:id="23190" w:author="Hardik Malhotra" w:date="2021-09-30T23:35:00Z"/>
                    <w:rFonts w:ascii="Verdana" w:eastAsia="Times New Roman" w:hAnsi="Verdana" w:cs="Times New Roman"/>
                    <w:color w:val="000000" w:themeColor="text1"/>
                    <w:sz w:val="10"/>
                    <w:szCs w:val="10"/>
                    <w:lang w:val="en-US"/>
                  </w:rPr>
                </w:rPrChange>
              </w:rPr>
            </w:pPr>
            <w:ins w:id="23191" w:author="Hardik Malhotra" w:date="2021-09-30T23:35:00Z">
              <w:r w:rsidRPr="00015378">
                <w:rPr>
                  <w:rFonts w:ascii="Verdana" w:hAnsi="Verdana" w:cs="Arial"/>
                  <w:color w:val="000000"/>
                  <w:sz w:val="10"/>
                  <w:szCs w:val="10"/>
                  <w:rPrChange w:id="23192" w:author="Hardik Malhotra" w:date="2021-09-30T23:36:00Z">
                    <w:rPr>
                      <w:rFonts w:ascii="Arial" w:hAnsi="Arial" w:cs="Arial"/>
                      <w:b/>
                      <w:bCs/>
                      <w:color w:val="000000"/>
                      <w:sz w:val="20"/>
                      <w:szCs w:val="20"/>
                    </w:rPr>
                  </w:rPrChange>
                </w:rPr>
                <w:t>210</w:t>
              </w:r>
            </w:ins>
          </w:p>
        </w:tc>
        <w:tc>
          <w:tcPr>
            <w:tcW w:w="519" w:type="dxa"/>
            <w:tcBorders>
              <w:top w:val="nil"/>
              <w:left w:val="nil"/>
              <w:bottom w:val="single" w:sz="4" w:space="0" w:color="auto"/>
              <w:right w:val="single" w:sz="4" w:space="0" w:color="auto"/>
            </w:tcBorders>
            <w:shd w:val="clear" w:color="000000" w:fill="FFFFFF"/>
            <w:noWrap/>
            <w:vAlign w:val="bottom"/>
            <w:hideMark/>
          </w:tcPr>
          <w:p w14:paraId="29CA85CE" w14:textId="06D1735A" w:rsidR="00015378" w:rsidRPr="00015378" w:rsidRDefault="00015378" w:rsidP="00015378">
            <w:pPr>
              <w:spacing w:after="0" w:line="240" w:lineRule="auto"/>
              <w:jc w:val="center"/>
              <w:rPr>
                <w:ins w:id="23193" w:author="Hardik Malhotra" w:date="2021-09-30T23:35:00Z"/>
                <w:rFonts w:ascii="Verdana" w:eastAsia="Times New Roman" w:hAnsi="Verdana" w:cs="Times New Roman"/>
                <w:color w:val="000000" w:themeColor="text1"/>
                <w:sz w:val="10"/>
                <w:szCs w:val="10"/>
                <w:lang w:val="en-US"/>
                <w:rPrChange w:id="23194" w:author="Hardik Malhotra" w:date="2021-09-30T23:36:00Z">
                  <w:rPr>
                    <w:ins w:id="23195" w:author="Hardik Malhotra" w:date="2021-09-30T23:35:00Z"/>
                    <w:rFonts w:ascii="Verdana" w:eastAsia="Times New Roman" w:hAnsi="Verdana" w:cs="Times New Roman"/>
                    <w:color w:val="000000" w:themeColor="text1"/>
                    <w:sz w:val="10"/>
                    <w:szCs w:val="10"/>
                    <w:lang w:val="en-US"/>
                  </w:rPr>
                </w:rPrChange>
              </w:rPr>
            </w:pPr>
            <w:ins w:id="23196" w:author="Hardik Malhotra" w:date="2021-09-30T23:35:00Z">
              <w:r w:rsidRPr="00015378">
                <w:rPr>
                  <w:rFonts w:ascii="Verdana" w:hAnsi="Verdana" w:cs="Arial"/>
                  <w:color w:val="000000"/>
                  <w:sz w:val="10"/>
                  <w:szCs w:val="10"/>
                  <w:rPrChange w:id="23197" w:author="Hardik Malhotra" w:date="2021-09-30T23:36:00Z">
                    <w:rPr>
                      <w:rFonts w:ascii="Arial" w:hAnsi="Arial" w:cs="Arial"/>
                      <w:b/>
                      <w:bCs/>
                      <w:color w:val="000000"/>
                      <w:sz w:val="20"/>
                      <w:szCs w:val="20"/>
                    </w:rPr>
                  </w:rPrChange>
                </w:rPr>
                <w:t>220</w:t>
              </w:r>
            </w:ins>
          </w:p>
        </w:tc>
        <w:tc>
          <w:tcPr>
            <w:tcW w:w="520" w:type="dxa"/>
            <w:tcBorders>
              <w:top w:val="nil"/>
              <w:left w:val="nil"/>
              <w:bottom w:val="single" w:sz="4" w:space="0" w:color="auto"/>
              <w:right w:val="single" w:sz="4" w:space="0" w:color="auto"/>
            </w:tcBorders>
            <w:shd w:val="clear" w:color="000000" w:fill="FFFFFF"/>
            <w:noWrap/>
            <w:vAlign w:val="bottom"/>
            <w:hideMark/>
          </w:tcPr>
          <w:p w14:paraId="597C021B" w14:textId="22168D61" w:rsidR="00015378" w:rsidRPr="00015378" w:rsidRDefault="00015378" w:rsidP="00015378">
            <w:pPr>
              <w:spacing w:after="0" w:line="240" w:lineRule="auto"/>
              <w:jc w:val="center"/>
              <w:rPr>
                <w:ins w:id="23198" w:author="Hardik Malhotra" w:date="2021-09-30T23:35:00Z"/>
                <w:rFonts w:ascii="Verdana" w:eastAsia="Times New Roman" w:hAnsi="Verdana" w:cs="Times New Roman"/>
                <w:color w:val="000000" w:themeColor="text1"/>
                <w:sz w:val="10"/>
                <w:szCs w:val="10"/>
                <w:lang w:val="en-US"/>
                <w:rPrChange w:id="23199" w:author="Hardik Malhotra" w:date="2021-09-30T23:36:00Z">
                  <w:rPr>
                    <w:ins w:id="23200" w:author="Hardik Malhotra" w:date="2021-09-30T23:35:00Z"/>
                    <w:rFonts w:ascii="Verdana" w:eastAsia="Times New Roman" w:hAnsi="Verdana" w:cs="Times New Roman"/>
                    <w:color w:val="000000" w:themeColor="text1"/>
                    <w:sz w:val="10"/>
                    <w:szCs w:val="10"/>
                    <w:lang w:val="en-US"/>
                  </w:rPr>
                </w:rPrChange>
              </w:rPr>
            </w:pPr>
            <w:ins w:id="23201" w:author="Hardik Malhotra" w:date="2021-09-30T23:35:00Z">
              <w:r w:rsidRPr="00015378">
                <w:rPr>
                  <w:rFonts w:ascii="Verdana" w:hAnsi="Verdana" w:cs="Arial"/>
                  <w:color w:val="000000"/>
                  <w:sz w:val="10"/>
                  <w:szCs w:val="10"/>
                  <w:rPrChange w:id="23202" w:author="Hardik Malhotra" w:date="2021-09-30T23:36:00Z">
                    <w:rPr>
                      <w:rFonts w:ascii="Arial" w:hAnsi="Arial" w:cs="Arial"/>
                      <w:b/>
                      <w:bCs/>
                      <w:color w:val="000000"/>
                      <w:sz w:val="20"/>
                      <w:szCs w:val="20"/>
                    </w:rPr>
                  </w:rPrChange>
                </w:rPr>
                <w:t>227</w:t>
              </w:r>
            </w:ins>
          </w:p>
        </w:tc>
        <w:tc>
          <w:tcPr>
            <w:tcW w:w="593" w:type="dxa"/>
            <w:tcBorders>
              <w:top w:val="nil"/>
              <w:left w:val="nil"/>
              <w:bottom w:val="single" w:sz="4" w:space="0" w:color="auto"/>
              <w:right w:val="single" w:sz="4" w:space="0" w:color="auto"/>
            </w:tcBorders>
            <w:shd w:val="clear" w:color="000000" w:fill="FFFFFF"/>
            <w:noWrap/>
            <w:vAlign w:val="bottom"/>
            <w:hideMark/>
          </w:tcPr>
          <w:p w14:paraId="0569B096" w14:textId="1F82D3F6" w:rsidR="00015378" w:rsidRPr="00015378" w:rsidRDefault="00015378" w:rsidP="00015378">
            <w:pPr>
              <w:spacing w:after="0" w:line="240" w:lineRule="auto"/>
              <w:jc w:val="center"/>
              <w:rPr>
                <w:ins w:id="23203" w:author="Hardik Malhotra" w:date="2021-09-30T23:35:00Z"/>
                <w:rFonts w:ascii="Verdana" w:eastAsia="Times New Roman" w:hAnsi="Verdana" w:cs="Times New Roman"/>
                <w:color w:val="000000" w:themeColor="text1"/>
                <w:sz w:val="10"/>
                <w:szCs w:val="10"/>
                <w:lang w:val="en-US"/>
                <w:rPrChange w:id="23204" w:author="Hardik Malhotra" w:date="2021-09-30T23:36:00Z">
                  <w:rPr>
                    <w:ins w:id="23205" w:author="Hardik Malhotra" w:date="2021-09-30T23:35:00Z"/>
                    <w:rFonts w:ascii="Verdana" w:eastAsia="Times New Roman" w:hAnsi="Verdana" w:cs="Times New Roman"/>
                    <w:color w:val="000000" w:themeColor="text1"/>
                    <w:sz w:val="10"/>
                    <w:szCs w:val="10"/>
                    <w:lang w:val="en-US"/>
                  </w:rPr>
                </w:rPrChange>
              </w:rPr>
            </w:pPr>
            <w:ins w:id="23206" w:author="Hardik Malhotra" w:date="2021-09-30T23:35:00Z">
              <w:r w:rsidRPr="00015378">
                <w:rPr>
                  <w:rFonts w:ascii="Verdana" w:hAnsi="Verdana" w:cs="Arial"/>
                  <w:color w:val="000000"/>
                  <w:sz w:val="10"/>
                  <w:szCs w:val="10"/>
                  <w:rPrChange w:id="23207" w:author="Hardik Malhotra" w:date="2021-09-30T23:36:00Z">
                    <w:rPr>
                      <w:rFonts w:ascii="Arial" w:hAnsi="Arial" w:cs="Arial"/>
                      <w:b/>
                      <w:bCs/>
                      <w:color w:val="000000"/>
                      <w:sz w:val="20"/>
                      <w:szCs w:val="20"/>
                    </w:rPr>
                  </w:rPrChange>
                </w:rPr>
                <w:t>239</w:t>
              </w:r>
            </w:ins>
          </w:p>
        </w:tc>
        <w:tc>
          <w:tcPr>
            <w:tcW w:w="590" w:type="dxa"/>
            <w:tcBorders>
              <w:top w:val="nil"/>
              <w:left w:val="nil"/>
              <w:bottom w:val="single" w:sz="4" w:space="0" w:color="auto"/>
              <w:right w:val="single" w:sz="4" w:space="0" w:color="auto"/>
            </w:tcBorders>
            <w:shd w:val="clear" w:color="000000" w:fill="FFFFFF"/>
            <w:noWrap/>
            <w:vAlign w:val="bottom"/>
            <w:hideMark/>
          </w:tcPr>
          <w:p w14:paraId="42A817C0" w14:textId="18AE23E7" w:rsidR="00015378" w:rsidRPr="00015378" w:rsidRDefault="00015378" w:rsidP="00015378">
            <w:pPr>
              <w:spacing w:after="0" w:line="240" w:lineRule="auto"/>
              <w:jc w:val="center"/>
              <w:rPr>
                <w:ins w:id="23208" w:author="Hardik Malhotra" w:date="2021-09-30T23:35:00Z"/>
                <w:rFonts w:ascii="Verdana" w:eastAsia="Times New Roman" w:hAnsi="Verdana" w:cs="Times New Roman"/>
                <w:color w:val="000000" w:themeColor="text1"/>
                <w:sz w:val="10"/>
                <w:szCs w:val="10"/>
                <w:lang w:val="en-US"/>
                <w:rPrChange w:id="23209" w:author="Hardik Malhotra" w:date="2021-09-30T23:36:00Z">
                  <w:rPr>
                    <w:ins w:id="23210" w:author="Hardik Malhotra" w:date="2021-09-30T23:35:00Z"/>
                    <w:rFonts w:ascii="Verdana" w:eastAsia="Times New Roman" w:hAnsi="Verdana" w:cs="Times New Roman"/>
                    <w:color w:val="000000" w:themeColor="text1"/>
                    <w:sz w:val="10"/>
                    <w:szCs w:val="10"/>
                    <w:lang w:val="en-US"/>
                  </w:rPr>
                </w:rPrChange>
              </w:rPr>
            </w:pPr>
            <w:ins w:id="23211" w:author="Hardik Malhotra" w:date="2021-09-30T23:35:00Z">
              <w:r w:rsidRPr="00015378">
                <w:rPr>
                  <w:rFonts w:ascii="Verdana" w:hAnsi="Verdana" w:cs="Arial"/>
                  <w:color w:val="000000"/>
                  <w:sz w:val="10"/>
                  <w:szCs w:val="10"/>
                  <w:rPrChange w:id="23212" w:author="Hardik Malhotra" w:date="2021-09-30T23:36:00Z">
                    <w:rPr>
                      <w:rFonts w:ascii="Arial" w:hAnsi="Arial" w:cs="Arial"/>
                      <w:b/>
                      <w:bCs/>
                      <w:color w:val="000000"/>
                      <w:sz w:val="20"/>
                      <w:szCs w:val="20"/>
                    </w:rPr>
                  </w:rPrChange>
                </w:rPr>
                <w:t>216</w:t>
              </w:r>
            </w:ins>
          </w:p>
        </w:tc>
        <w:tc>
          <w:tcPr>
            <w:tcW w:w="590" w:type="dxa"/>
            <w:tcBorders>
              <w:top w:val="nil"/>
              <w:left w:val="nil"/>
              <w:bottom w:val="single" w:sz="4" w:space="0" w:color="auto"/>
              <w:right w:val="single" w:sz="4" w:space="0" w:color="auto"/>
            </w:tcBorders>
            <w:shd w:val="clear" w:color="000000" w:fill="FFFFFF"/>
            <w:noWrap/>
            <w:vAlign w:val="bottom"/>
            <w:hideMark/>
          </w:tcPr>
          <w:p w14:paraId="45A3EF80" w14:textId="0EC05DEB" w:rsidR="00015378" w:rsidRPr="00015378" w:rsidRDefault="00015378" w:rsidP="00015378">
            <w:pPr>
              <w:spacing w:after="0" w:line="240" w:lineRule="auto"/>
              <w:jc w:val="center"/>
              <w:rPr>
                <w:ins w:id="23213" w:author="Hardik Malhotra" w:date="2021-09-30T23:35:00Z"/>
                <w:rFonts w:ascii="Verdana" w:eastAsia="Times New Roman" w:hAnsi="Verdana" w:cs="Times New Roman"/>
                <w:color w:val="000000" w:themeColor="text1"/>
                <w:sz w:val="10"/>
                <w:szCs w:val="10"/>
                <w:lang w:val="en-US"/>
                <w:rPrChange w:id="23214" w:author="Hardik Malhotra" w:date="2021-09-30T23:36:00Z">
                  <w:rPr>
                    <w:ins w:id="23215" w:author="Hardik Malhotra" w:date="2021-09-30T23:35:00Z"/>
                    <w:rFonts w:ascii="Verdana" w:eastAsia="Times New Roman" w:hAnsi="Verdana" w:cs="Times New Roman"/>
                    <w:color w:val="000000" w:themeColor="text1"/>
                    <w:sz w:val="10"/>
                    <w:szCs w:val="10"/>
                    <w:lang w:val="en-US"/>
                  </w:rPr>
                </w:rPrChange>
              </w:rPr>
            </w:pPr>
            <w:ins w:id="23216" w:author="Hardik Malhotra" w:date="2021-09-30T23:35:00Z">
              <w:r w:rsidRPr="00015378">
                <w:rPr>
                  <w:rFonts w:ascii="Verdana" w:hAnsi="Verdana" w:cs="Arial"/>
                  <w:color w:val="000000"/>
                  <w:sz w:val="10"/>
                  <w:szCs w:val="10"/>
                  <w:rPrChange w:id="23217" w:author="Hardik Malhotra" w:date="2021-09-30T23:36:00Z">
                    <w:rPr>
                      <w:rFonts w:ascii="Arial" w:hAnsi="Arial" w:cs="Arial"/>
                      <w:b/>
                      <w:bCs/>
                      <w:color w:val="000000"/>
                      <w:sz w:val="20"/>
                      <w:szCs w:val="20"/>
                    </w:rPr>
                  </w:rPrChange>
                </w:rPr>
                <w:t>232</w:t>
              </w:r>
            </w:ins>
          </w:p>
        </w:tc>
        <w:tc>
          <w:tcPr>
            <w:tcW w:w="590" w:type="dxa"/>
            <w:tcBorders>
              <w:top w:val="nil"/>
              <w:left w:val="nil"/>
              <w:bottom w:val="single" w:sz="4" w:space="0" w:color="auto"/>
              <w:right w:val="single" w:sz="4" w:space="0" w:color="auto"/>
            </w:tcBorders>
            <w:shd w:val="clear" w:color="000000" w:fill="FFFFFF"/>
            <w:noWrap/>
            <w:vAlign w:val="bottom"/>
            <w:hideMark/>
          </w:tcPr>
          <w:p w14:paraId="3D27D7AB" w14:textId="16A14AE2" w:rsidR="00015378" w:rsidRPr="00015378" w:rsidRDefault="00015378" w:rsidP="00015378">
            <w:pPr>
              <w:spacing w:after="0" w:line="240" w:lineRule="auto"/>
              <w:jc w:val="center"/>
              <w:rPr>
                <w:ins w:id="23218" w:author="Hardik Malhotra" w:date="2021-09-30T23:35:00Z"/>
                <w:rFonts w:ascii="Verdana" w:eastAsia="Times New Roman" w:hAnsi="Verdana" w:cs="Times New Roman"/>
                <w:color w:val="000000" w:themeColor="text1"/>
                <w:sz w:val="10"/>
                <w:szCs w:val="10"/>
                <w:lang w:val="en-US"/>
                <w:rPrChange w:id="23219" w:author="Hardik Malhotra" w:date="2021-09-30T23:36:00Z">
                  <w:rPr>
                    <w:ins w:id="23220" w:author="Hardik Malhotra" w:date="2021-09-30T23:35:00Z"/>
                    <w:rFonts w:ascii="Verdana" w:eastAsia="Times New Roman" w:hAnsi="Verdana" w:cs="Times New Roman"/>
                    <w:color w:val="000000" w:themeColor="text1"/>
                    <w:sz w:val="10"/>
                    <w:szCs w:val="10"/>
                    <w:lang w:val="en-US"/>
                  </w:rPr>
                </w:rPrChange>
              </w:rPr>
            </w:pPr>
            <w:ins w:id="23221" w:author="Hardik Malhotra" w:date="2021-09-30T23:35:00Z">
              <w:r w:rsidRPr="00015378">
                <w:rPr>
                  <w:rFonts w:ascii="Verdana" w:hAnsi="Verdana" w:cs="Arial"/>
                  <w:color w:val="000000"/>
                  <w:sz w:val="10"/>
                  <w:szCs w:val="10"/>
                  <w:rPrChange w:id="23222" w:author="Hardik Malhotra" w:date="2021-09-30T23:36:00Z">
                    <w:rPr>
                      <w:rFonts w:ascii="Arial" w:hAnsi="Arial" w:cs="Arial"/>
                      <w:b/>
                      <w:bCs/>
                      <w:color w:val="000000"/>
                      <w:sz w:val="20"/>
                      <w:szCs w:val="20"/>
                    </w:rPr>
                  </w:rPrChange>
                </w:rPr>
                <w:t>242</w:t>
              </w:r>
            </w:ins>
          </w:p>
        </w:tc>
        <w:tc>
          <w:tcPr>
            <w:tcW w:w="590" w:type="dxa"/>
            <w:tcBorders>
              <w:top w:val="nil"/>
              <w:left w:val="nil"/>
              <w:bottom w:val="single" w:sz="4" w:space="0" w:color="auto"/>
              <w:right w:val="single" w:sz="4" w:space="0" w:color="auto"/>
            </w:tcBorders>
            <w:shd w:val="clear" w:color="000000" w:fill="FFFFFF"/>
            <w:noWrap/>
            <w:vAlign w:val="bottom"/>
            <w:hideMark/>
          </w:tcPr>
          <w:p w14:paraId="3C89909D" w14:textId="75D56409" w:rsidR="00015378" w:rsidRPr="00015378" w:rsidRDefault="00015378" w:rsidP="00015378">
            <w:pPr>
              <w:spacing w:after="0" w:line="240" w:lineRule="auto"/>
              <w:jc w:val="center"/>
              <w:rPr>
                <w:ins w:id="23223" w:author="Hardik Malhotra" w:date="2021-09-30T23:35:00Z"/>
                <w:rFonts w:ascii="Verdana" w:eastAsia="Times New Roman" w:hAnsi="Verdana" w:cs="Times New Roman"/>
                <w:color w:val="000000" w:themeColor="text1"/>
                <w:sz w:val="10"/>
                <w:szCs w:val="10"/>
                <w:lang w:val="en-US"/>
                <w:rPrChange w:id="23224" w:author="Hardik Malhotra" w:date="2021-09-30T23:36:00Z">
                  <w:rPr>
                    <w:ins w:id="23225" w:author="Hardik Malhotra" w:date="2021-09-30T23:35:00Z"/>
                    <w:rFonts w:ascii="Verdana" w:eastAsia="Times New Roman" w:hAnsi="Verdana" w:cs="Times New Roman"/>
                    <w:color w:val="000000" w:themeColor="text1"/>
                    <w:sz w:val="10"/>
                    <w:szCs w:val="10"/>
                    <w:lang w:val="en-US"/>
                  </w:rPr>
                </w:rPrChange>
              </w:rPr>
            </w:pPr>
            <w:ins w:id="23226" w:author="Hardik Malhotra" w:date="2021-09-30T23:35:00Z">
              <w:r w:rsidRPr="00015378">
                <w:rPr>
                  <w:rFonts w:ascii="Verdana" w:hAnsi="Verdana" w:cs="Arial"/>
                  <w:color w:val="000000"/>
                  <w:sz w:val="10"/>
                  <w:szCs w:val="10"/>
                  <w:rPrChange w:id="23227" w:author="Hardik Malhotra" w:date="2021-09-30T23:36:00Z">
                    <w:rPr>
                      <w:rFonts w:ascii="Arial" w:hAnsi="Arial" w:cs="Arial"/>
                      <w:b/>
                      <w:bCs/>
                      <w:color w:val="000000"/>
                      <w:sz w:val="20"/>
                      <w:szCs w:val="20"/>
                    </w:rPr>
                  </w:rPrChange>
                </w:rPr>
                <w:t>252</w:t>
              </w:r>
            </w:ins>
          </w:p>
        </w:tc>
        <w:tc>
          <w:tcPr>
            <w:tcW w:w="590" w:type="dxa"/>
            <w:tcBorders>
              <w:top w:val="nil"/>
              <w:left w:val="nil"/>
              <w:bottom w:val="single" w:sz="4" w:space="0" w:color="auto"/>
              <w:right w:val="single" w:sz="4" w:space="0" w:color="auto"/>
            </w:tcBorders>
            <w:shd w:val="clear" w:color="000000" w:fill="FFFFFF"/>
            <w:noWrap/>
            <w:vAlign w:val="bottom"/>
            <w:hideMark/>
          </w:tcPr>
          <w:p w14:paraId="047DBA8B" w14:textId="388C7381" w:rsidR="00015378" w:rsidRPr="00015378" w:rsidRDefault="00015378" w:rsidP="00015378">
            <w:pPr>
              <w:spacing w:after="0" w:line="240" w:lineRule="auto"/>
              <w:jc w:val="center"/>
              <w:rPr>
                <w:ins w:id="23228" w:author="Hardik Malhotra" w:date="2021-09-30T23:35:00Z"/>
                <w:rFonts w:ascii="Verdana" w:eastAsia="Times New Roman" w:hAnsi="Verdana" w:cs="Times New Roman"/>
                <w:color w:val="000000" w:themeColor="text1"/>
                <w:sz w:val="10"/>
                <w:szCs w:val="10"/>
                <w:lang w:val="en-US"/>
                <w:rPrChange w:id="23229" w:author="Hardik Malhotra" w:date="2021-09-30T23:36:00Z">
                  <w:rPr>
                    <w:ins w:id="23230" w:author="Hardik Malhotra" w:date="2021-09-30T23:35:00Z"/>
                    <w:rFonts w:ascii="Verdana" w:eastAsia="Times New Roman" w:hAnsi="Verdana" w:cs="Times New Roman"/>
                    <w:color w:val="000000" w:themeColor="text1"/>
                    <w:sz w:val="10"/>
                    <w:szCs w:val="10"/>
                    <w:lang w:val="en-US"/>
                  </w:rPr>
                </w:rPrChange>
              </w:rPr>
            </w:pPr>
            <w:ins w:id="23231" w:author="Hardik Malhotra" w:date="2021-09-30T23:35:00Z">
              <w:r w:rsidRPr="00015378">
                <w:rPr>
                  <w:rFonts w:ascii="Verdana" w:hAnsi="Verdana" w:cs="Arial"/>
                  <w:color w:val="000000"/>
                  <w:sz w:val="10"/>
                  <w:szCs w:val="10"/>
                  <w:rPrChange w:id="23232" w:author="Hardik Malhotra" w:date="2021-09-30T23:36:00Z">
                    <w:rPr>
                      <w:rFonts w:ascii="Arial" w:hAnsi="Arial" w:cs="Arial"/>
                      <w:b/>
                      <w:bCs/>
                      <w:color w:val="000000"/>
                      <w:sz w:val="20"/>
                      <w:szCs w:val="20"/>
                    </w:rPr>
                  </w:rPrChange>
                </w:rPr>
                <w:t>262</w:t>
              </w:r>
            </w:ins>
          </w:p>
        </w:tc>
        <w:tc>
          <w:tcPr>
            <w:tcW w:w="590" w:type="dxa"/>
            <w:tcBorders>
              <w:top w:val="nil"/>
              <w:left w:val="nil"/>
              <w:bottom w:val="single" w:sz="4" w:space="0" w:color="auto"/>
              <w:right w:val="single" w:sz="4" w:space="0" w:color="auto"/>
            </w:tcBorders>
            <w:shd w:val="clear" w:color="000000" w:fill="FFFFFF"/>
            <w:noWrap/>
            <w:vAlign w:val="bottom"/>
            <w:hideMark/>
          </w:tcPr>
          <w:p w14:paraId="666A225D" w14:textId="1D619407" w:rsidR="00015378" w:rsidRPr="00015378" w:rsidRDefault="00015378" w:rsidP="00015378">
            <w:pPr>
              <w:spacing w:after="0" w:line="240" w:lineRule="auto"/>
              <w:jc w:val="center"/>
              <w:rPr>
                <w:ins w:id="23233" w:author="Hardik Malhotra" w:date="2021-09-30T23:35:00Z"/>
                <w:rFonts w:ascii="Verdana" w:eastAsia="Times New Roman" w:hAnsi="Verdana" w:cs="Times New Roman"/>
                <w:color w:val="000000" w:themeColor="text1"/>
                <w:sz w:val="10"/>
                <w:szCs w:val="10"/>
                <w:lang w:val="en-US"/>
                <w:rPrChange w:id="23234" w:author="Hardik Malhotra" w:date="2021-09-30T23:36:00Z">
                  <w:rPr>
                    <w:ins w:id="23235" w:author="Hardik Malhotra" w:date="2021-09-30T23:35:00Z"/>
                    <w:rFonts w:ascii="Verdana" w:eastAsia="Times New Roman" w:hAnsi="Verdana" w:cs="Times New Roman"/>
                    <w:color w:val="000000" w:themeColor="text1"/>
                    <w:sz w:val="10"/>
                    <w:szCs w:val="10"/>
                    <w:lang w:val="en-US"/>
                  </w:rPr>
                </w:rPrChange>
              </w:rPr>
            </w:pPr>
            <w:ins w:id="23236" w:author="Hardik Malhotra" w:date="2021-09-30T23:35:00Z">
              <w:r w:rsidRPr="00015378">
                <w:rPr>
                  <w:rFonts w:ascii="Verdana" w:hAnsi="Verdana" w:cs="Arial"/>
                  <w:color w:val="000000"/>
                  <w:sz w:val="10"/>
                  <w:szCs w:val="10"/>
                  <w:rPrChange w:id="23237" w:author="Hardik Malhotra" w:date="2021-09-30T23:36:00Z">
                    <w:rPr>
                      <w:rFonts w:ascii="Arial" w:hAnsi="Arial" w:cs="Arial"/>
                      <w:b/>
                      <w:bCs/>
                      <w:color w:val="000000"/>
                      <w:sz w:val="20"/>
                      <w:szCs w:val="20"/>
                    </w:rPr>
                  </w:rPrChange>
                </w:rPr>
                <w:t>272</w:t>
              </w:r>
            </w:ins>
          </w:p>
        </w:tc>
        <w:tc>
          <w:tcPr>
            <w:tcW w:w="590" w:type="dxa"/>
            <w:tcBorders>
              <w:top w:val="nil"/>
              <w:left w:val="nil"/>
              <w:bottom w:val="single" w:sz="4" w:space="0" w:color="auto"/>
              <w:right w:val="single" w:sz="4" w:space="0" w:color="auto"/>
            </w:tcBorders>
            <w:shd w:val="clear" w:color="000000" w:fill="FFFFFF"/>
            <w:noWrap/>
            <w:vAlign w:val="bottom"/>
            <w:hideMark/>
          </w:tcPr>
          <w:p w14:paraId="10B528A6" w14:textId="027BB956" w:rsidR="00015378" w:rsidRPr="00015378" w:rsidRDefault="00015378" w:rsidP="00015378">
            <w:pPr>
              <w:spacing w:after="0" w:line="240" w:lineRule="auto"/>
              <w:jc w:val="center"/>
              <w:rPr>
                <w:ins w:id="23238" w:author="Hardik Malhotra" w:date="2021-09-30T23:35:00Z"/>
                <w:rFonts w:ascii="Verdana" w:eastAsia="Times New Roman" w:hAnsi="Verdana" w:cs="Times New Roman"/>
                <w:color w:val="000000" w:themeColor="text1"/>
                <w:sz w:val="10"/>
                <w:szCs w:val="10"/>
                <w:lang w:val="en-US"/>
                <w:rPrChange w:id="23239" w:author="Hardik Malhotra" w:date="2021-09-30T23:36:00Z">
                  <w:rPr>
                    <w:ins w:id="23240" w:author="Hardik Malhotra" w:date="2021-09-30T23:35:00Z"/>
                    <w:rFonts w:ascii="Verdana" w:eastAsia="Times New Roman" w:hAnsi="Verdana" w:cs="Times New Roman"/>
                    <w:color w:val="000000" w:themeColor="text1"/>
                    <w:sz w:val="10"/>
                    <w:szCs w:val="10"/>
                    <w:lang w:val="en-US"/>
                  </w:rPr>
                </w:rPrChange>
              </w:rPr>
            </w:pPr>
            <w:ins w:id="23241" w:author="Hardik Malhotra" w:date="2021-09-30T23:35:00Z">
              <w:r w:rsidRPr="00015378">
                <w:rPr>
                  <w:rFonts w:ascii="Verdana" w:hAnsi="Verdana" w:cs="Arial"/>
                  <w:color w:val="000000"/>
                  <w:sz w:val="10"/>
                  <w:szCs w:val="10"/>
                  <w:rPrChange w:id="23242" w:author="Hardik Malhotra" w:date="2021-09-30T23:36:00Z">
                    <w:rPr>
                      <w:rFonts w:ascii="Arial" w:hAnsi="Arial" w:cs="Arial"/>
                      <w:b/>
                      <w:bCs/>
                      <w:color w:val="000000"/>
                      <w:sz w:val="20"/>
                      <w:szCs w:val="20"/>
                    </w:rPr>
                  </w:rPrChange>
                </w:rPr>
                <w:t>283</w:t>
              </w:r>
            </w:ins>
          </w:p>
        </w:tc>
        <w:tc>
          <w:tcPr>
            <w:tcW w:w="590" w:type="dxa"/>
            <w:tcBorders>
              <w:top w:val="nil"/>
              <w:left w:val="nil"/>
              <w:bottom w:val="single" w:sz="4" w:space="0" w:color="auto"/>
              <w:right w:val="single" w:sz="4" w:space="0" w:color="auto"/>
            </w:tcBorders>
            <w:shd w:val="clear" w:color="000000" w:fill="FFFFFF"/>
            <w:noWrap/>
            <w:vAlign w:val="bottom"/>
            <w:hideMark/>
          </w:tcPr>
          <w:p w14:paraId="10E51A23" w14:textId="10D02AC3" w:rsidR="00015378" w:rsidRPr="00015378" w:rsidRDefault="00015378" w:rsidP="00015378">
            <w:pPr>
              <w:spacing w:after="0" w:line="240" w:lineRule="auto"/>
              <w:jc w:val="center"/>
              <w:rPr>
                <w:ins w:id="23243" w:author="Hardik Malhotra" w:date="2021-09-30T23:35:00Z"/>
                <w:rFonts w:ascii="Verdana" w:eastAsia="Times New Roman" w:hAnsi="Verdana" w:cs="Times New Roman"/>
                <w:color w:val="000000" w:themeColor="text1"/>
                <w:sz w:val="10"/>
                <w:szCs w:val="10"/>
                <w:lang w:val="en-US"/>
                <w:rPrChange w:id="23244" w:author="Hardik Malhotra" w:date="2021-09-30T23:36:00Z">
                  <w:rPr>
                    <w:ins w:id="23245" w:author="Hardik Malhotra" w:date="2021-09-30T23:35:00Z"/>
                    <w:rFonts w:ascii="Verdana" w:eastAsia="Times New Roman" w:hAnsi="Verdana" w:cs="Times New Roman"/>
                    <w:color w:val="000000" w:themeColor="text1"/>
                    <w:sz w:val="10"/>
                    <w:szCs w:val="10"/>
                    <w:lang w:val="en-US"/>
                  </w:rPr>
                </w:rPrChange>
              </w:rPr>
            </w:pPr>
            <w:ins w:id="23246" w:author="Hardik Malhotra" w:date="2021-09-30T23:35:00Z">
              <w:r w:rsidRPr="00015378">
                <w:rPr>
                  <w:rFonts w:ascii="Verdana" w:hAnsi="Verdana" w:cs="Arial"/>
                  <w:color w:val="000000"/>
                  <w:sz w:val="10"/>
                  <w:szCs w:val="10"/>
                  <w:rPrChange w:id="23247" w:author="Hardik Malhotra" w:date="2021-09-30T23:36:00Z">
                    <w:rPr>
                      <w:rFonts w:ascii="Arial" w:hAnsi="Arial" w:cs="Arial"/>
                      <w:b/>
                      <w:bCs/>
                      <w:color w:val="000000"/>
                      <w:sz w:val="20"/>
                      <w:szCs w:val="20"/>
                    </w:rPr>
                  </w:rPrChange>
                </w:rPr>
                <w:t>295</w:t>
              </w:r>
            </w:ins>
          </w:p>
        </w:tc>
        <w:tc>
          <w:tcPr>
            <w:tcW w:w="590" w:type="dxa"/>
            <w:tcBorders>
              <w:top w:val="nil"/>
              <w:left w:val="nil"/>
              <w:bottom w:val="single" w:sz="4" w:space="0" w:color="auto"/>
              <w:right w:val="single" w:sz="4" w:space="0" w:color="auto"/>
            </w:tcBorders>
            <w:shd w:val="clear" w:color="000000" w:fill="FFFFFF"/>
            <w:noWrap/>
            <w:vAlign w:val="bottom"/>
            <w:hideMark/>
          </w:tcPr>
          <w:p w14:paraId="40285C2C" w14:textId="6E46E322" w:rsidR="00015378" w:rsidRPr="00015378" w:rsidRDefault="00015378" w:rsidP="00015378">
            <w:pPr>
              <w:spacing w:after="0" w:line="240" w:lineRule="auto"/>
              <w:jc w:val="center"/>
              <w:rPr>
                <w:ins w:id="23248" w:author="Hardik Malhotra" w:date="2021-09-30T23:35:00Z"/>
                <w:rFonts w:ascii="Verdana" w:eastAsia="Times New Roman" w:hAnsi="Verdana" w:cs="Times New Roman"/>
                <w:color w:val="000000" w:themeColor="text1"/>
                <w:sz w:val="10"/>
                <w:szCs w:val="10"/>
                <w:lang w:val="en-US"/>
                <w:rPrChange w:id="23249" w:author="Hardik Malhotra" w:date="2021-09-30T23:36:00Z">
                  <w:rPr>
                    <w:ins w:id="23250" w:author="Hardik Malhotra" w:date="2021-09-30T23:35:00Z"/>
                    <w:rFonts w:ascii="Verdana" w:eastAsia="Times New Roman" w:hAnsi="Verdana" w:cs="Times New Roman"/>
                    <w:color w:val="000000" w:themeColor="text1"/>
                    <w:sz w:val="10"/>
                    <w:szCs w:val="10"/>
                    <w:lang w:val="en-US"/>
                  </w:rPr>
                </w:rPrChange>
              </w:rPr>
            </w:pPr>
            <w:ins w:id="23251" w:author="Hardik Malhotra" w:date="2021-09-30T23:35:00Z">
              <w:r w:rsidRPr="00015378">
                <w:rPr>
                  <w:rFonts w:ascii="Verdana" w:hAnsi="Verdana" w:cs="Arial"/>
                  <w:color w:val="000000"/>
                  <w:sz w:val="10"/>
                  <w:szCs w:val="10"/>
                  <w:rPrChange w:id="23252" w:author="Hardik Malhotra" w:date="2021-09-30T23:36:00Z">
                    <w:rPr>
                      <w:rFonts w:ascii="Arial" w:hAnsi="Arial" w:cs="Arial"/>
                      <w:b/>
                      <w:bCs/>
                      <w:color w:val="000000"/>
                      <w:sz w:val="20"/>
                      <w:szCs w:val="20"/>
                    </w:rPr>
                  </w:rPrChange>
                </w:rPr>
                <w:t>307</w:t>
              </w:r>
            </w:ins>
          </w:p>
        </w:tc>
        <w:tc>
          <w:tcPr>
            <w:tcW w:w="590" w:type="dxa"/>
            <w:tcBorders>
              <w:top w:val="nil"/>
              <w:left w:val="nil"/>
              <w:bottom w:val="single" w:sz="4" w:space="0" w:color="auto"/>
              <w:right w:val="single" w:sz="4" w:space="0" w:color="auto"/>
            </w:tcBorders>
            <w:shd w:val="clear" w:color="000000" w:fill="FFFFFF"/>
            <w:noWrap/>
            <w:vAlign w:val="bottom"/>
            <w:hideMark/>
          </w:tcPr>
          <w:p w14:paraId="6764EB4F" w14:textId="675639FC" w:rsidR="00015378" w:rsidRPr="00015378" w:rsidRDefault="00015378" w:rsidP="00015378">
            <w:pPr>
              <w:spacing w:after="0" w:line="240" w:lineRule="auto"/>
              <w:jc w:val="center"/>
              <w:rPr>
                <w:ins w:id="23253" w:author="Hardik Malhotra" w:date="2021-09-30T23:35:00Z"/>
                <w:rFonts w:ascii="Verdana" w:eastAsia="Times New Roman" w:hAnsi="Verdana" w:cs="Times New Roman"/>
                <w:color w:val="000000" w:themeColor="text1"/>
                <w:sz w:val="10"/>
                <w:szCs w:val="10"/>
                <w:lang w:val="en-US"/>
                <w:rPrChange w:id="23254" w:author="Hardik Malhotra" w:date="2021-09-30T23:36:00Z">
                  <w:rPr>
                    <w:ins w:id="23255" w:author="Hardik Malhotra" w:date="2021-09-30T23:35:00Z"/>
                    <w:rFonts w:ascii="Verdana" w:eastAsia="Times New Roman" w:hAnsi="Verdana" w:cs="Times New Roman"/>
                    <w:color w:val="000000" w:themeColor="text1"/>
                    <w:sz w:val="10"/>
                    <w:szCs w:val="10"/>
                    <w:lang w:val="en-US"/>
                  </w:rPr>
                </w:rPrChange>
              </w:rPr>
            </w:pPr>
            <w:ins w:id="23256" w:author="Hardik Malhotra" w:date="2021-09-30T23:35:00Z">
              <w:r w:rsidRPr="00015378">
                <w:rPr>
                  <w:rFonts w:ascii="Verdana" w:hAnsi="Verdana" w:cs="Arial"/>
                  <w:color w:val="000000"/>
                  <w:sz w:val="10"/>
                  <w:szCs w:val="10"/>
                  <w:rPrChange w:id="23257" w:author="Hardik Malhotra" w:date="2021-09-30T23:36:00Z">
                    <w:rPr>
                      <w:rFonts w:ascii="Arial" w:hAnsi="Arial" w:cs="Arial"/>
                      <w:b/>
                      <w:bCs/>
                      <w:color w:val="000000"/>
                      <w:sz w:val="20"/>
                      <w:szCs w:val="20"/>
                    </w:rPr>
                  </w:rPrChange>
                </w:rPr>
                <w:t>320</w:t>
              </w:r>
            </w:ins>
          </w:p>
        </w:tc>
        <w:tc>
          <w:tcPr>
            <w:tcW w:w="566" w:type="dxa"/>
            <w:tcBorders>
              <w:top w:val="nil"/>
              <w:left w:val="nil"/>
              <w:bottom w:val="single" w:sz="4" w:space="0" w:color="auto"/>
              <w:right w:val="single" w:sz="4" w:space="0" w:color="auto"/>
            </w:tcBorders>
            <w:shd w:val="clear" w:color="000000" w:fill="FFFFFF"/>
            <w:noWrap/>
            <w:vAlign w:val="bottom"/>
            <w:hideMark/>
          </w:tcPr>
          <w:p w14:paraId="25A4220C" w14:textId="5534E7DD" w:rsidR="00015378" w:rsidRPr="00015378" w:rsidRDefault="00015378" w:rsidP="00015378">
            <w:pPr>
              <w:spacing w:after="0" w:line="240" w:lineRule="auto"/>
              <w:jc w:val="center"/>
              <w:rPr>
                <w:ins w:id="23258" w:author="Hardik Malhotra" w:date="2021-09-30T23:35:00Z"/>
                <w:rFonts w:ascii="Verdana" w:eastAsia="Times New Roman" w:hAnsi="Verdana" w:cs="Times New Roman"/>
                <w:color w:val="000000" w:themeColor="text1"/>
                <w:sz w:val="10"/>
                <w:szCs w:val="10"/>
                <w:lang w:val="en-US"/>
                <w:rPrChange w:id="23259" w:author="Hardik Malhotra" w:date="2021-09-30T23:36:00Z">
                  <w:rPr>
                    <w:ins w:id="23260" w:author="Hardik Malhotra" w:date="2021-09-30T23:35:00Z"/>
                    <w:rFonts w:ascii="Verdana" w:eastAsia="Times New Roman" w:hAnsi="Verdana" w:cs="Times New Roman"/>
                    <w:color w:val="000000" w:themeColor="text1"/>
                    <w:sz w:val="10"/>
                    <w:szCs w:val="10"/>
                    <w:lang w:val="en-US"/>
                  </w:rPr>
                </w:rPrChange>
              </w:rPr>
            </w:pPr>
            <w:ins w:id="23261" w:author="Hardik Malhotra" w:date="2021-09-30T23:35:00Z">
              <w:r w:rsidRPr="00015378">
                <w:rPr>
                  <w:rFonts w:ascii="Verdana" w:hAnsi="Verdana" w:cs="Arial"/>
                  <w:color w:val="000000"/>
                  <w:sz w:val="10"/>
                  <w:szCs w:val="10"/>
                  <w:rPrChange w:id="23262" w:author="Hardik Malhotra" w:date="2021-09-30T23:36:00Z">
                    <w:rPr>
                      <w:rFonts w:ascii="Arial" w:hAnsi="Arial" w:cs="Arial"/>
                      <w:b/>
                      <w:bCs/>
                      <w:color w:val="000000"/>
                      <w:sz w:val="20"/>
                      <w:szCs w:val="20"/>
                    </w:rPr>
                  </w:rPrChange>
                </w:rPr>
                <w:t>334</w:t>
              </w:r>
            </w:ins>
          </w:p>
        </w:tc>
      </w:tr>
      <w:tr w:rsidR="00015378" w:rsidRPr="00257590" w14:paraId="32A820B6" w14:textId="77777777" w:rsidTr="00092529">
        <w:trPr>
          <w:trHeight w:val="334"/>
          <w:ins w:id="23263" w:author="Hardik Malhotra" w:date="2021-09-30T23:35:00Z"/>
        </w:trPr>
        <w:tc>
          <w:tcPr>
            <w:tcW w:w="1185" w:type="dxa"/>
            <w:tcBorders>
              <w:top w:val="nil"/>
              <w:left w:val="single" w:sz="4" w:space="0" w:color="auto"/>
              <w:bottom w:val="single" w:sz="4" w:space="0" w:color="auto"/>
              <w:right w:val="single" w:sz="4" w:space="0" w:color="auto"/>
            </w:tcBorders>
            <w:shd w:val="clear" w:color="000000" w:fill="FFFFFF"/>
            <w:noWrap/>
            <w:vAlign w:val="bottom"/>
            <w:hideMark/>
          </w:tcPr>
          <w:p w14:paraId="3303CD38" w14:textId="77777777" w:rsidR="00015378" w:rsidRPr="00257590" w:rsidRDefault="00015378" w:rsidP="00015378">
            <w:pPr>
              <w:spacing w:after="0" w:line="240" w:lineRule="auto"/>
              <w:rPr>
                <w:ins w:id="23264" w:author="Hardik Malhotra" w:date="2021-09-30T23:35:00Z"/>
                <w:rFonts w:ascii="Verdana" w:eastAsia="Times New Roman" w:hAnsi="Verdana" w:cs="Times New Roman"/>
                <w:color w:val="000000"/>
                <w:sz w:val="10"/>
                <w:szCs w:val="10"/>
                <w:lang w:val="en-US"/>
              </w:rPr>
            </w:pPr>
            <w:ins w:id="23265" w:author="Hardik Malhotra" w:date="2021-09-30T23:35:00Z">
              <w:r w:rsidRPr="00257590">
                <w:rPr>
                  <w:rFonts w:ascii="Verdana" w:eastAsia="Times New Roman" w:hAnsi="Verdana" w:cs="Times New Roman"/>
                  <w:color w:val="000000"/>
                  <w:sz w:val="10"/>
                  <w:szCs w:val="10"/>
                  <w:lang w:val="en-US"/>
                </w:rPr>
                <w:t>Electrical &amp; Electronics</w:t>
              </w:r>
            </w:ins>
          </w:p>
        </w:tc>
        <w:tc>
          <w:tcPr>
            <w:tcW w:w="519" w:type="dxa"/>
            <w:tcBorders>
              <w:top w:val="nil"/>
              <w:left w:val="nil"/>
              <w:bottom w:val="single" w:sz="4" w:space="0" w:color="auto"/>
              <w:right w:val="single" w:sz="4" w:space="0" w:color="auto"/>
            </w:tcBorders>
            <w:shd w:val="clear" w:color="000000" w:fill="FFFFFF"/>
            <w:noWrap/>
            <w:vAlign w:val="bottom"/>
            <w:hideMark/>
          </w:tcPr>
          <w:p w14:paraId="33E4BB61" w14:textId="1D5840E7" w:rsidR="00015378" w:rsidRPr="00015378" w:rsidRDefault="00015378" w:rsidP="00015378">
            <w:pPr>
              <w:spacing w:after="0" w:line="240" w:lineRule="auto"/>
              <w:jc w:val="center"/>
              <w:rPr>
                <w:ins w:id="23266" w:author="Hardik Malhotra" w:date="2021-09-30T23:35:00Z"/>
                <w:rFonts w:ascii="Verdana" w:eastAsia="Times New Roman" w:hAnsi="Verdana" w:cs="Times New Roman"/>
                <w:color w:val="000000" w:themeColor="text1"/>
                <w:sz w:val="10"/>
                <w:szCs w:val="10"/>
                <w:lang w:val="en-US"/>
                <w:rPrChange w:id="23267" w:author="Hardik Malhotra" w:date="2021-09-30T23:36:00Z">
                  <w:rPr>
                    <w:ins w:id="23268" w:author="Hardik Malhotra" w:date="2021-09-30T23:35:00Z"/>
                    <w:rFonts w:ascii="Verdana" w:eastAsia="Times New Roman" w:hAnsi="Verdana" w:cs="Times New Roman"/>
                    <w:color w:val="000000" w:themeColor="text1"/>
                    <w:sz w:val="10"/>
                    <w:szCs w:val="10"/>
                    <w:lang w:val="en-US"/>
                  </w:rPr>
                </w:rPrChange>
              </w:rPr>
            </w:pPr>
            <w:ins w:id="23269" w:author="Hardik Malhotra" w:date="2021-09-30T23:35:00Z">
              <w:r w:rsidRPr="00015378">
                <w:rPr>
                  <w:rFonts w:ascii="Verdana" w:hAnsi="Verdana" w:cs="Arial"/>
                  <w:color w:val="000000"/>
                  <w:sz w:val="10"/>
                  <w:szCs w:val="10"/>
                  <w:rPrChange w:id="23270" w:author="Hardik Malhotra" w:date="2021-09-30T23:36:00Z">
                    <w:rPr>
                      <w:rFonts w:ascii="Arial" w:hAnsi="Arial" w:cs="Arial"/>
                      <w:b/>
                      <w:bCs/>
                      <w:color w:val="000000"/>
                      <w:sz w:val="20"/>
                      <w:szCs w:val="20"/>
                    </w:rPr>
                  </w:rPrChange>
                </w:rPr>
                <w:t>101</w:t>
              </w:r>
            </w:ins>
          </w:p>
        </w:tc>
        <w:tc>
          <w:tcPr>
            <w:tcW w:w="519" w:type="dxa"/>
            <w:tcBorders>
              <w:top w:val="nil"/>
              <w:left w:val="nil"/>
              <w:bottom w:val="single" w:sz="4" w:space="0" w:color="auto"/>
              <w:right w:val="single" w:sz="4" w:space="0" w:color="auto"/>
            </w:tcBorders>
            <w:shd w:val="clear" w:color="000000" w:fill="FFFFFF"/>
            <w:noWrap/>
            <w:vAlign w:val="bottom"/>
            <w:hideMark/>
          </w:tcPr>
          <w:p w14:paraId="68F55080" w14:textId="7224A9A3" w:rsidR="00015378" w:rsidRPr="00015378" w:rsidRDefault="00015378" w:rsidP="00015378">
            <w:pPr>
              <w:spacing w:after="0" w:line="240" w:lineRule="auto"/>
              <w:jc w:val="center"/>
              <w:rPr>
                <w:ins w:id="23271" w:author="Hardik Malhotra" w:date="2021-09-30T23:35:00Z"/>
                <w:rFonts w:ascii="Verdana" w:eastAsia="Times New Roman" w:hAnsi="Verdana" w:cs="Times New Roman"/>
                <w:color w:val="000000" w:themeColor="text1"/>
                <w:sz w:val="10"/>
                <w:szCs w:val="10"/>
                <w:lang w:val="en-US"/>
                <w:rPrChange w:id="23272" w:author="Hardik Malhotra" w:date="2021-09-30T23:36:00Z">
                  <w:rPr>
                    <w:ins w:id="23273" w:author="Hardik Malhotra" w:date="2021-09-30T23:35:00Z"/>
                    <w:rFonts w:ascii="Verdana" w:eastAsia="Times New Roman" w:hAnsi="Verdana" w:cs="Times New Roman"/>
                    <w:color w:val="000000" w:themeColor="text1"/>
                    <w:sz w:val="10"/>
                    <w:szCs w:val="10"/>
                    <w:lang w:val="en-US"/>
                  </w:rPr>
                </w:rPrChange>
              </w:rPr>
            </w:pPr>
            <w:ins w:id="23274" w:author="Hardik Malhotra" w:date="2021-09-30T23:35:00Z">
              <w:r w:rsidRPr="00015378">
                <w:rPr>
                  <w:rFonts w:ascii="Verdana" w:hAnsi="Verdana" w:cs="Arial"/>
                  <w:color w:val="000000"/>
                  <w:sz w:val="10"/>
                  <w:szCs w:val="10"/>
                  <w:rPrChange w:id="23275" w:author="Hardik Malhotra" w:date="2021-09-30T23:36:00Z">
                    <w:rPr>
                      <w:rFonts w:ascii="Arial" w:hAnsi="Arial" w:cs="Arial"/>
                      <w:b/>
                      <w:bCs/>
                      <w:color w:val="000000"/>
                      <w:sz w:val="20"/>
                      <w:szCs w:val="20"/>
                    </w:rPr>
                  </w:rPrChange>
                </w:rPr>
                <w:t>106</w:t>
              </w:r>
            </w:ins>
          </w:p>
        </w:tc>
        <w:tc>
          <w:tcPr>
            <w:tcW w:w="519" w:type="dxa"/>
            <w:tcBorders>
              <w:top w:val="nil"/>
              <w:left w:val="nil"/>
              <w:bottom w:val="single" w:sz="4" w:space="0" w:color="auto"/>
              <w:right w:val="single" w:sz="4" w:space="0" w:color="auto"/>
            </w:tcBorders>
            <w:shd w:val="clear" w:color="000000" w:fill="FFFFFF"/>
            <w:noWrap/>
            <w:vAlign w:val="bottom"/>
            <w:hideMark/>
          </w:tcPr>
          <w:p w14:paraId="261E3DA8" w14:textId="4BA7EDAC" w:rsidR="00015378" w:rsidRPr="00015378" w:rsidRDefault="00015378" w:rsidP="00015378">
            <w:pPr>
              <w:spacing w:after="0" w:line="240" w:lineRule="auto"/>
              <w:jc w:val="center"/>
              <w:rPr>
                <w:ins w:id="23276" w:author="Hardik Malhotra" w:date="2021-09-30T23:35:00Z"/>
                <w:rFonts w:ascii="Verdana" w:eastAsia="Times New Roman" w:hAnsi="Verdana" w:cs="Times New Roman"/>
                <w:color w:val="000000" w:themeColor="text1"/>
                <w:sz w:val="10"/>
                <w:szCs w:val="10"/>
                <w:lang w:val="en-US"/>
                <w:rPrChange w:id="23277" w:author="Hardik Malhotra" w:date="2021-09-30T23:36:00Z">
                  <w:rPr>
                    <w:ins w:id="23278" w:author="Hardik Malhotra" w:date="2021-09-30T23:35:00Z"/>
                    <w:rFonts w:ascii="Verdana" w:eastAsia="Times New Roman" w:hAnsi="Verdana" w:cs="Times New Roman"/>
                    <w:color w:val="000000" w:themeColor="text1"/>
                    <w:sz w:val="10"/>
                    <w:szCs w:val="10"/>
                    <w:lang w:val="en-US"/>
                  </w:rPr>
                </w:rPrChange>
              </w:rPr>
            </w:pPr>
            <w:ins w:id="23279" w:author="Hardik Malhotra" w:date="2021-09-30T23:35:00Z">
              <w:r w:rsidRPr="00015378">
                <w:rPr>
                  <w:rFonts w:ascii="Verdana" w:hAnsi="Verdana" w:cs="Arial"/>
                  <w:color w:val="000000"/>
                  <w:sz w:val="10"/>
                  <w:szCs w:val="10"/>
                  <w:rPrChange w:id="23280" w:author="Hardik Malhotra" w:date="2021-09-30T23:36:00Z">
                    <w:rPr>
                      <w:rFonts w:ascii="Arial" w:hAnsi="Arial" w:cs="Arial"/>
                      <w:b/>
                      <w:bCs/>
                      <w:color w:val="000000"/>
                      <w:sz w:val="20"/>
                      <w:szCs w:val="20"/>
                    </w:rPr>
                  </w:rPrChange>
                </w:rPr>
                <w:t>112</w:t>
              </w:r>
            </w:ins>
          </w:p>
        </w:tc>
        <w:tc>
          <w:tcPr>
            <w:tcW w:w="520" w:type="dxa"/>
            <w:tcBorders>
              <w:top w:val="nil"/>
              <w:left w:val="nil"/>
              <w:bottom w:val="single" w:sz="4" w:space="0" w:color="auto"/>
              <w:right w:val="single" w:sz="4" w:space="0" w:color="auto"/>
            </w:tcBorders>
            <w:shd w:val="clear" w:color="000000" w:fill="FFFFFF"/>
            <w:noWrap/>
            <w:vAlign w:val="bottom"/>
            <w:hideMark/>
          </w:tcPr>
          <w:p w14:paraId="713012DF" w14:textId="65EA6B63" w:rsidR="00015378" w:rsidRPr="00015378" w:rsidRDefault="00015378" w:rsidP="00015378">
            <w:pPr>
              <w:spacing w:after="0" w:line="240" w:lineRule="auto"/>
              <w:jc w:val="center"/>
              <w:rPr>
                <w:ins w:id="23281" w:author="Hardik Malhotra" w:date="2021-09-30T23:35:00Z"/>
                <w:rFonts w:ascii="Verdana" w:eastAsia="Times New Roman" w:hAnsi="Verdana" w:cs="Times New Roman"/>
                <w:color w:val="000000" w:themeColor="text1"/>
                <w:sz w:val="10"/>
                <w:szCs w:val="10"/>
                <w:lang w:val="en-US"/>
                <w:rPrChange w:id="23282" w:author="Hardik Malhotra" w:date="2021-09-30T23:36:00Z">
                  <w:rPr>
                    <w:ins w:id="23283" w:author="Hardik Malhotra" w:date="2021-09-30T23:35:00Z"/>
                    <w:rFonts w:ascii="Verdana" w:eastAsia="Times New Roman" w:hAnsi="Verdana" w:cs="Times New Roman"/>
                    <w:color w:val="000000" w:themeColor="text1"/>
                    <w:sz w:val="10"/>
                    <w:szCs w:val="10"/>
                    <w:lang w:val="en-US"/>
                  </w:rPr>
                </w:rPrChange>
              </w:rPr>
            </w:pPr>
            <w:ins w:id="23284" w:author="Hardik Malhotra" w:date="2021-09-30T23:35:00Z">
              <w:r w:rsidRPr="00015378">
                <w:rPr>
                  <w:rFonts w:ascii="Verdana" w:hAnsi="Verdana" w:cs="Arial"/>
                  <w:color w:val="000000"/>
                  <w:sz w:val="10"/>
                  <w:szCs w:val="10"/>
                  <w:rPrChange w:id="23285" w:author="Hardik Malhotra" w:date="2021-09-30T23:36:00Z">
                    <w:rPr>
                      <w:rFonts w:ascii="Arial" w:hAnsi="Arial" w:cs="Arial"/>
                      <w:b/>
                      <w:bCs/>
                      <w:color w:val="000000"/>
                      <w:sz w:val="20"/>
                      <w:szCs w:val="20"/>
                    </w:rPr>
                  </w:rPrChange>
                </w:rPr>
                <w:t>118</w:t>
              </w:r>
            </w:ins>
          </w:p>
        </w:tc>
        <w:tc>
          <w:tcPr>
            <w:tcW w:w="593" w:type="dxa"/>
            <w:tcBorders>
              <w:top w:val="nil"/>
              <w:left w:val="nil"/>
              <w:bottom w:val="single" w:sz="4" w:space="0" w:color="auto"/>
              <w:right w:val="single" w:sz="4" w:space="0" w:color="auto"/>
            </w:tcBorders>
            <w:shd w:val="clear" w:color="000000" w:fill="FFFFFF"/>
            <w:noWrap/>
            <w:vAlign w:val="bottom"/>
            <w:hideMark/>
          </w:tcPr>
          <w:p w14:paraId="5C50E1BB" w14:textId="7BA5E1FA" w:rsidR="00015378" w:rsidRPr="00015378" w:rsidRDefault="00015378" w:rsidP="00015378">
            <w:pPr>
              <w:spacing w:after="0" w:line="240" w:lineRule="auto"/>
              <w:jc w:val="center"/>
              <w:rPr>
                <w:ins w:id="23286" w:author="Hardik Malhotra" w:date="2021-09-30T23:35:00Z"/>
                <w:rFonts w:ascii="Verdana" w:eastAsia="Times New Roman" w:hAnsi="Verdana" w:cs="Times New Roman"/>
                <w:color w:val="000000" w:themeColor="text1"/>
                <w:sz w:val="10"/>
                <w:szCs w:val="10"/>
                <w:lang w:val="en-US"/>
                <w:rPrChange w:id="23287" w:author="Hardik Malhotra" w:date="2021-09-30T23:36:00Z">
                  <w:rPr>
                    <w:ins w:id="23288" w:author="Hardik Malhotra" w:date="2021-09-30T23:35:00Z"/>
                    <w:rFonts w:ascii="Verdana" w:eastAsia="Times New Roman" w:hAnsi="Verdana" w:cs="Times New Roman"/>
                    <w:color w:val="000000" w:themeColor="text1"/>
                    <w:sz w:val="10"/>
                    <w:szCs w:val="10"/>
                    <w:lang w:val="en-US"/>
                  </w:rPr>
                </w:rPrChange>
              </w:rPr>
            </w:pPr>
            <w:ins w:id="23289" w:author="Hardik Malhotra" w:date="2021-09-30T23:35:00Z">
              <w:r w:rsidRPr="00015378">
                <w:rPr>
                  <w:rFonts w:ascii="Verdana" w:hAnsi="Verdana" w:cs="Arial"/>
                  <w:color w:val="000000"/>
                  <w:sz w:val="10"/>
                  <w:szCs w:val="10"/>
                  <w:rPrChange w:id="23290" w:author="Hardik Malhotra" w:date="2021-09-30T23:36:00Z">
                    <w:rPr>
                      <w:rFonts w:ascii="Arial" w:hAnsi="Arial" w:cs="Arial"/>
                      <w:b/>
                      <w:bCs/>
                      <w:color w:val="000000"/>
                      <w:sz w:val="20"/>
                      <w:szCs w:val="20"/>
                    </w:rPr>
                  </w:rPrChange>
                </w:rPr>
                <w:t>124</w:t>
              </w:r>
            </w:ins>
          </w:p>
        </w:tc>
        <w:tc>
          <w:tcPr>
            <w:tcW w:w="590" w:type="dxa"/>
            <w:tcBorders>
              <w:top w:val="nil"/>
              <w:left w:val="nil"/>
              <w:bottom w:val="single" w:sz="4" w:space="0" w:color="auto"/>
              <w:right w:val="single" w:sz="4" w:space="0" w:color="auto"/>
            </w:tcBorders>
            <w:shd w:val="clear" w:color="000000" w:fill="FFFFFF"/>
            <w:noWrap/>
            <w:vAlign w:val="bottom"/>
            <w:hideMark/>
          </w:tcPr>
          <w:p w14:paraId="25F0B25B" w14:textId="66BACCAA" w:rsidR="00015378" w:rsidRPr="00015378" w:rsidRDefault="00015378" w:rsidP="00015378">
            <w:pPr>
              <w:spacing w:after="0" w:line="240" w:lineRule="auto"/>
              <w:jc w:val="center"/>
              <w:rPr>
                <w:ins w:id="23291" w:author="Hardik Malhotra" w:date="2021-09-30T23:35:00Z"/>
                <w:rFonts w:ascii="Verdana" w:eastAsia="Times New Roman" w:hAnsi="Verdana" w:cs="Times New Roman"/>
                <w:color w:val="000000" w:themeColor="text1"/>
                <w:sz w:val="10"/>
                <w:szCs w:val="10"/>
                <w:lang w:val="en-US"/>
                <w:rPrChange w:id="23292" w:author="Hardik Malhotra" w:date="2021-09-30T23:36:00Z">
                  <w:rPr>
                    <w:ins w:id="23293" w:author="Hardik Malhotra" w:date="2021-09-30T23:35:00Z"/>
                    <w:rFonts w:ascii="Verdana" w:eastAsia="Times New Roman" w:hAnsi="Verdana" w:cs="Times New Roman"/>
                    <w:color w:val="000000" w:themeColor="text1"/>
                    <w:sz w:val="10"/>
                    <w:szCs w:val="10"/>
                    <w:lang w:val="en-US"/>
                  </w:rPr>
                </w:rPrChange>
              </w:rPr>
            </w:pPr>
            <w:ins w:id="23294" w:author="Hardik Malhotra" w:date="2021-09-30T23:35:00Z">
              <w:r w:rsidRPr="00015378">
                <w:rPr>
                  <w:rFonts w:ascii="Verdana" w:hAnsi="Verdana" w:cs="Arial"/>
                  <w:color w:val="000000"/>
                  <w:sz w:val="10"/>
                  <w:szCs w:val="10"/>
                  <w:rPrChange w:id="23295" w:author="Hardik Malhotra" w:date="2021-09-30T23:36:00Z">
                    <w:rPr>
                      <w:rFonts w:ascii="Arial" w:hAnsi="Arial" w:cs="Arial"/>
                      <w:b/>
                      <w:bCs/>
                      <w:color w:val="000000"/>
                      <w:sz w:val="20"/>
                      <w:szCs w:val="20"/>
                    </w:rPr>
                  </w:rPrChange>
                </w:rPr>
                <w:t>113</w:t>
              </w:r>
            </w:ins>
          </w:p>
        </w:tc>
        <w:tc>
          <w:tcPr>
            <w:tcW w:w="590" w:type="dxa"/>
            <w:tcBorders>
              <w:top w:val="nil"/>
              <w:left w:val="nil"/>
              <w:bottom w:val="single" w:sz="4" w:space="0" w:color="auto"/>
              <w:right w:val="single" w:sz="4" w:space="0" w:color="auto"/>
            </w:tcBorders>
            <w:shd w:val="clear" w:color="000000" w:fill="FFFFFF"/>
            <w:noWrap/>
            <w:vAlign w:val="bottom"/>
            <w:hideMark/>
          </w:tcPr>
          <w:p w14:paraId="1DF7045C" w14:textId="707F5188" w:rsidR="00015378" w:rsidRPr="00015378" w:rsidRDefault="00015378" w:rsidP="00015378">
            <w:pPr>
              <w:spacing w:after="0" w:line="240" w:lineRule="auto"/>
              <w:jc w:val="center"/>
              <w:rPr>
                <w:ins w:id="23296" w:author="Hardik Malhotra" w:date="2021-09-30T23:35:00Z"/>
                <w:rFonts w:ascii="Verdana" w:eastAsia="Times New Roman" w:hAnsi="Verdana" w:cs="Times New Roman"/>
                <w:color w:val="000000" w:themeColor="text1"/>
                <w:sz w:val="10"/>
                <w:szCs w:val="10"/>
                <w:lang w:val="en-US"/>
                <w:rPrChange w:id="23297" w:author="Hardik Malhotra" w:date="2021-09-30T23:36:00Z">
                  <w:rPr>
                    <w:ins w:id="23298" w:author="Hardik Malhotra" w:date="2021-09-30T23:35:00Z"/>
                    <w:rFonts w:ascii="Verdana" w:eastAsia="Times New Roman" w:hAnsi="Verdana" w:cs="Times New Roman"/>
                    <w:color w:val="000000" w:themeColor="text1"/>
                    <w:sz w:val="10"/>
                    <w:szCs w:val="10"/>
                    <w:lang w:val="en-US"/>
                  </w:rPr>
                </w:rPrChange>
              </w:rPr>
            </w:pPr>
            <w:ins w:id="23299" w:author="Hardik Malhotra" w:date="2021-09-30T23:35:00Z">
              <w:r w:rsidRPr="00015378">
                <w:rPr>
                  <w:rFonts w:ascii="Verdana" w:hAnsi="Verdana" w:cs="Arial"/>
                  <w:color w:val="000000"/>
                  <w:sz w:val="10"/>
                  <w:szCs w:val="10"/>
                  <w:rPrChange w:id="23300" w:author="Hardik Malhotra" w:date="2021-09-30T23:36:00Z">
                    <w:rPr>
                      <w:rFonts w:ascii="Arial" w:hAnsi="Arial" w:cs="Arial"/>
                      <w:b/>
                      <w:bCs/>
                      <w:color w:val="000000"/>
                      <w:sz w:val="20"/>
                      <w:szCs w:val="20"/>
                    </w:rPr>
                  </w:rPrChange>
                </w:rPr>
                <w:t>124</w:t>
              </w:r>
            </w:ins>
          </w:p>
        </w:tc>
        <w:tc>
          <w:tcPr>
            <w:tcW w:w="590" w:type="dxa"/>
            <w:tcBorders>
              <w:top w:val="nil"/>
              <w:left w:val="nil"/>
              <w:bottom w:val="single" w:sz="4" w:space="0" w:color="auto"/>
              <w:right w:val="single" w:sz="4" w:space="0" w:color="auto"/>
            </w:tcBorders>
            <w:shd w:val="clear" w:color="000000" w:fill="FFFFFF"/>
            <w:noWrap/>
            <w:vAlign w:val="bottom"/>
            <w:hideMark/>
          </w:tcPr>
          <w:p w14:paraId="286EF2D9" w14:textId="2B57350A" w:rsidR="00015378" w:rsidRPr="00015378" w:rsidRDefault="00015378" w:rsidP="00015378">
            <w:pPr>
              <w:spacing w:after="0" w:line="240" w:lineRule="auto"/>
              <w:jc w:val="center"/>
              <w:rPr>
                <w:ins w:id="23301" w:author="Hardik Malhotra" w:date="2021-09-30T23:35:00Z"/>
                <w:rFonts w:ascii="Verdana" w:eastAsia="Times New Roman" w:hAnsi="Verdana" w:cs="Times New Roman"/>
                <w:color w:val="000000" w:themeColor="text1"/>
                <w:sz w:val="10"/>
                <w:szCs w:val="10"/>
                <w:lang w:val="en-US"/>
                <w:rPrChange w:id="23302" w:author="Hardik Malhotra" w:date="2021-09-30T23:36:00Z">
                  <w:rPr>
                    <w:ins w:id="23303" w:author="Hardik Malhotra" w:date="2021-09-30T23:35:00Z"/>
                    <w:rFonts w:ascii="Verdana" w:eastAsia="Times New Roman" w:hAnsi="Verdana" w:cs="Times New Roman"/>
                    <w:color w:val="000000" w:themeColor="text1"/>
                    <w:sz w:val="10"/>
                    <w:szCs w:val="10"/>
                    <w:lang w:val="en-US"/>
                  </w:rPr>
                </w:rPrChange>
              </w:rPr>
            </w:pPr>
            <w:ins w:id="23304" w:author="Hardik Malhotra" w:date="2021-09-30T23:35:00Z">
              <w:r w:rsidRPr="00015378">
                <w:rPr>
                  <w:rFonts w:ascii="Verdana" w:hAnsi="Verdana" w:cs="Arial"/>
                  <w:color w:val="000000"/>
                  <w:sz w:val="10"/>
                  <w:szCs w:val="10"/>
                  <w:rPrChange w:id="23305" w:author="Hardik Malhotra" w:date="2021-09-30T23:36:00Z">
                    <w:rPr>
                      <w:rFonts w:ascii="Arial" w:hAnsi="Arial" w:cs="Arial"/>
                      <w:b/>
                      <w:bCs/>
                      <w:color w:val="000000"/>
                      <w:sz w:val="20"/>
                      <w:szCs w:val="20"/>
                    </w:rPr>
                  </w:rPrChange>
                </w:rPr>
                <w:t>129</w:t>
              </w:r>
            </w:ins>
          </w:p>
        </w:tc>
        <w:tc>
          <w:tcPr>
            <w:tcW w:w="590" w:type="dxa"/>
            <w:tcBorders>
              <w:top w:val="nil"/>
              <w:left w:val="nil"/>
              <w:bottom w:val="single" w:sz="4" w:space="0" w:color="auto"/>
              <w:right w:val="single" w:sz="4" w:space="0" w:color="auto"/>
            </w:tcBorders>
            <w:shd w:val="clear" w:color="000000" w:fill="FFFFFF"/>
            <w:noWrap/>
            <w:vAlign w:val="bottom"/>
            <w:hideMark/>
          </w:tcPr>
          <w:p w14:paraId="436735DD" w14:textId="03D494C4" w:rsidR="00015378" w:rsidRPr="00015378" w:rsidRDefault="00015378" w:rsidP="00015378">
            <w:pPr>
              <w:spacing w:after="0" w:line="240" w:lineRule="auto"/>
              <w:jc w:val="center"/>
              <w:rPr>
                <w:ins w:id="23306" w:author="Hardik Malhotra" w:date="2021-09-30T23:35:00Z"/>
                <w:rFonts w:ascii="Verdana" w:eastAsia="Times New Roman" w:hAnsi="Verdana" w:cs="Times New Roman"/>
                <w:color w:val="000000" w:themeColor="text1"/>
                <w:sz w:val="10"/>
                <w:szCs w:val="10"/>
                <w:lang w:val="en-US"/>
                <w:rPrChange w:id="23307" w:author="Hardik Malhotra" w:date="2021-09-30T23:36:00Z">
                  <w:rPr>
                    <w:ins w:id="23308" w:author="Hardik Malhotra" w:date="2021-09-30T23:35:00Z"/>
                    <w:rFonts w:ascii="Verdana" w:eastAsia="Times New Roman" w:hAnsi="Verdana" w:cs="Times New Roman"/>
                    <w:color w:val="000000" w:themeColor="text1"/>
                    <w:sz w:val="10"/>
                    <w:szCs w:val="10"/>
                    <w:lang w:val="en-US"/>
                  </w:rPr>
                </w:rPrChange>
              </w:rPr>
            </w:pPr>
            <w:ins w:id="23309" w:author="Hardik Malhotra" w:date="2021-09-30T23:35:00Z">
              <w:r w:rsidRPr="00015378">
                <w:rPr>
                  <w:rFonts w:ascii="Verdana" w:hAnsi="Verdana" w:cs="Arial"/>
                  <w:color w:val="000000"/>
                  <w:sz w:val="10"/>
                  <w:szCs w:val="10"/>
                  <w:rPrChange w:id="23310" w:author="Hardik Malhotra" w:date="2021-09-30T23:36:00Z">
                    <w:rPr>
                      <w:rFonts w:ascii="Arial" w:hAnsi="Arial" w:cs="Arial"/>
                      <w:b/>
                      <w:bCs/>
                      <w:color w:val="000000"/>
                      <w:sz w:val="20"/>
                      <w:szCs w:val="20"/>
                    </w:rPr>
                  </w:rPrChange>
                </w:rPr>
                <w:t>134</w:t>
              </w:r>
            </w:ins>
          </w:p>
        </w:tc>
        <w:tc>
          <w:tcPr>
            <w:tcW w:w="590" w:type="dxa"/>
            <w:tcBorders>
              <w:top w:val="nil"/>
              <w:left w:val="nil"/>
              <w:bottom w:val="single" w:sz="4" w:space="0" w:color="auto"/>
              <w:right w:val="single" w:sz="4" w:space="0" w:color="auto"/>
            </w:tcBorders>
            <w:shd w:val="clear" w:color="000000" w:fill="FFFFFF"/>
            <w:noWrap/>
            <w:vAlign w:val="bottom"/>
            <w:hideMark/>
          </w:tcPr>
          <w:p w14:paraId="698A409D" w14:textId="14BB203E" w:rsidR="00015378" w:rsidRPr="00015378" w:rsidRDefault="00015378" w:rsidP="00015378">
            <w:pPr>
              <w:spacing w:after="0" w:line="240" w:lineRule="auto"/>
              <w:jc w:val="center"/>
              <w:rPr>
                <w:ins w:id="23311" w:author="Hardik Malhotra" w:date="2021-09-30T23:35:00Z"/>
                <w:rFonts w:ascii="Verdana" w:eastAsia="Times New Roman" w:hAnsi="Verdana" w:cs="Times New Roman"/>
                <w:color w:val="000000" w:themeColor="text1"/>
                <w:sz w:val="10"/>
                <w:szCs w:val="10"/>
                <w:lang w:val="en-US"/>
                <w:rPrChange w:id="23312" w:author="Hardik Malhotra" w:date="2021-09-30T23:36:00Z">
                  <w:rPr>
                    <w:ins w:id="23313" w:author="Hardik Malhotra" w:date="2021-09-30T23:35:00Z"/>
                    <w:rFonts w:ascii="Verdana" w:eastAsia="Times New Roman" w:hAnsi="Verdana" w:cs="Times New Roman"/>
                    <w:color w:val="000000" w:themeColor="text1"/>
                    <w:sz w:val="10"/>
                    <w:szCs w:val="10"/>
                    <w:lang w:val="en-US"/>
                  </w:rPr>
                </w:rPrChange>
              </w:rPr>
            </w:pPr>
            <w:ins w:id="23314" w:author="Hardik Malhotra" w:date="2021-09-30T23:35:00Z">
              <w:r w:rsidRPr="00015378">
                <w:rPr>
                  <w:rFonts w:ascii="Verdana" w:hAnsi="Verdana" w:cs="Arial"/>
                  <w:color w:val="000000"/>
                  <w:sz w:val="10"/>
                  <w:szCs w:val="10"/>
                  <w:rPrChange w:id="23315" w:author="Hardik Malhotra" w:date="2021-09-30T23:36:00Z">
                    <w:rPr>
                      <w:rFonts w:ascii="Arial" w:hAnsi="Arial" w:cs="Arial"/>
                      <w:b/>
                      <w:bCs/>
                      <w:color w:val="000000"/>
                      <w:sz w:val="20"/>
                      <w:szCs w:val="20"/>
                    </w:rPr>
                  </w:rPrChange>
                </w:rPr>
                <w:t>140</w:t>
              </w:r>
            </w:ins>
          </w:p>
        </w:tc>
        <w:tc>
          <w:tcPr>
            <w:tcW w:w="590" w:type="dxa"/>
            <w:tcBorders>
              <w:top w:val="nil"/>
              <w:left w:val="nil"/>
              <w:bottom w:val="single" w:sz="4" w:space="0" w:color="auto"/>
              <w:right w:val="single" w:sz="4" w:space="0" w:color="auto"/>
            </w:tcBorders>
            <w:shd w:val="clear" w:color="000000" w:fill="FFFFFF"/>
            <w:noWrap/>
            <w:vAlign w:val="bottom"/>
            <w:hideMark/>
          </w:tcPr>
          <w:p w14:paraId="77DDC55C" w14:textId="056F3EF9" w:rsidR="00015378" w:rsidRPr="00015378" w:rsidRDefault="00015378" w:rsidP="00015378">
            <w:pPr>
              <w:spacing w:after="0" w:line="240" w:lineRule="auto"/>
              <w:jc w:val="center"/>
              <w:rPr>
                <w:ins w:id="23316" w:author="Hardik Malhotra" w:date="2021-09-30T23:35:00Z"/>
                <w:rFonts w:ascii="Verdana" w:eastAsia="Times New Roman" w:hAnsi="Verdana" w:cs="Times New Roman"/>
                <w:color w:val="000000" w:themeColor="text1"/>
                <w:sz w:val="10"/>
                <w:szCs w:val="10"/>
                <w:lang w:val="en-US"/>
                <w:rPrChange w:id="23317" w:author="Hardik Malhotra" w:date="2021-09-30T23:36:00Z">
                  <w:rPr>
                    <w:ins w:id="23318" w:author="Hardik Malhotra" w:date="2021-09-30T23:35:00Z"/>
                    <w:rFonts w:ascii="Verdana" w:eastAsia="Times New Roman" w:hAnsi="Verdana" w:cs="Times New Roman"/>
                    <w:color w:val="000000" w:themeColor="text1"/>
                    <w:sz w:val="10"/>
                    <w:szCs w:val="10"/>
                    <w:lang w:val="en-US"/>
                  </w:rPr>
                </w:rPrChange>
              </w:rPr>
            </w:pPr>
            <w:ins w:id="23319" w:author="Hardik Malhotra" w:date="2021-09-30T23:35:00Z">
              <w:r w:rsidRPr="00015378">
                <w:rPr>
                  <w:rFonts w:ascii="Verdana" w:hAnsi="Verdana" w:cs="Arial"/>
                  <w:color w:val="000000"/>
                  <w:sz w:val="10"/>
                  <w:szCs w:val="10"/>
                  <w:rPrChange w:id="23320" w:author="Hardik Malhotra" w:date="2021-09-30T23:36:00Z">
                    <w:rPr>
                      <w:rFonts w:ascii="Arial" w:hAnsi="Arial" w:cs="Arial"/>
                      <w:b/>
                      <w:bCs/>
                      <w:color w:val="000000"/>
                      <w:sz w:val="20"/>
                      <w:szCs w:val="20"/>
                    </w:rPr>
                  </w:rPrChange>
                </w:rPr>
                <w:t>145</w:t>
              </w:r>
            </w:ins>
          </w:p>
        </w:tc>
        <w:tc>
          <w:tcPr>
            <w:tcW w:w="590" w:type="dxa"/>
            <w:tcBorders>
              <w:top w:val="nil"/>
              <w:left w:val="nil"/>
              <w:bottom w:val="single" w:sz="4" w:space="0" w:color="auto"/>
              <w:right w:val="single" w:sz="4" w:space="0" w:color="auto"/>
            </w:tcBorders>
            <w:shd w:val="clear" w:color="000000" w:fill="FFFFFF"/>
            <w:noWrap/>
            <w:vAlign w:val="bottom"/>
            <w:hideMark/>
          </w:tcPr>
          <w:p w14:paraId="11E96411" w14:textId="12A02855" w:rsidR="00015378" w:rsidRPr="00015378" w:rsidRDefault="00015378" w:rsidP="00015378">
            <w:pPr>
              <w:spacing w:after="0" w:line="240" w:lineRule="auto"/>
              <w:jc w:val="center"/>
              <w:rPr>
                <w:ins w:id="23321" w:author="Hardik Malhotra" w:date="2021-09-30T23:35:00Z"/>
                <w:rFonts w:ascii="Verdana" w:eastAsia="Times New Roman" w:hAnsi="Verdana" w:cs="Times New Roman"/>
                <w:color w:val="000000" w:themeColor="text1"/>
                <w:sz w:val="10"/>
                <w:szCs w:val="10"/>
                <w:lang w:val="en-US"/>
                <w:rPrChange w:id="23322" w:author="Hardik Malhotra" w:date="2021-09-30T23:36:00Z">
                  <w:rPr>
                    <w:ins w:id="23323" w:author="Hardik Malhotra" w:date="2021-09-30T23:35:00Z"/>
                    <w:rFonts w:ascii="Verdana" w:eastAsia="Times New Roman" w:hAnsi="Verdana" w:cs="Times New Roman"/>
                    <w:color w:val="000000" w:themeColor="text1"/>
                    <w:sz w:val="10"/>
                    <w:szCs w:val="10"/>
                    <w:lang w:val="en-US"/>
                  </w:rPr>
                </w:rPrChange>
              </w:rPr>
            </w:pPr>
            <w:ins w:id="23324" w:author="Hardik Malhotra" w:date="2021-09-30T23:35:00Z">
              <w:r w:rsidRPr="00015378">
                <w:rPr>
                  <w:rFonts w:ascii="Verdana" w:hAnsi="Verdana" w:cs="Arial"/>
                  <w:color w:val="000000"/>
                  <w:sz w:val="10"/>
                  <w:szCs w:val="10"/>
                  <w:rPrChange w:id="23325" w:author="Hardik Malhotra" w:date="2021-09-30T23:36:00Z">
                    <w:rPr>
                      <w:rFonts w:ascii="Arial" w:hAnsi="Arial" w:cs="Arial"/>
                      <w:b/>
                      <w:bCs/>
                      <w:color w:val="000000"/>
                      <w:sz w:val="20"/>
                      <w:szCs w:val="20"/>
                    </w:rPr>
                  </w:rPrChange>
                </w:rPr>
                <w:t>151</w:t>
              </w:r>
            </w:ins>
          </w:p>
        </w:tc>
        <w:tc>
          <w:tcPr>
            <w:tcW w:w="590" w:type="dxa"/>
            <w:tcBorders>
              <w:top w:val="nil"/>
              <w:left w:val="nil"/>
              <w:bottom w:val="single" w:sz="4" w:space="0" w:color="auto"/>
              <w:right w:val="single" w:sz="4" w:space="0" w:color="auto"/>
            </w:tcBorders>
            <w:shd w:val="clear" w:color="000000" w:fill="FFFFFF"/>
            <w:noWrap/>
            <w:vAlign w:val="bottom"/>
            <w:hideMark/>
          </w:tcPr>
          <w:p w14:paraId="41B0AD94" w14:textId="6FD22622" w:rsidR="00015378" w:rsidRPr="00015378" w:rsidRDefault="00015378" w:rsidP="00015378">
            <w:pPr>
              <w:spacing w:after="0" w:line="240" w:lineRule="auto"/>
              <w:jc w:val="center"/>
              <w:rPr>
                <w:ins w:id="23326" w:author="Hardik Malhotra" w:date="2021-09-30T23:35:00Z"/>
                <w:rFonts w:ascii="Verdana" w:eastAsia="Times New Roman" w:hAnsi="Verdana" w:cs="Times New Roman"/>
                <w:color w:val="000000" w:themeColor="text1"/>
                <w:sz w:val="10"/>
                <w:szCs w:val="10"/>
                <w:lang w:val="en-US"/>
                <w:rPrChange w:id="23327" w:author="Hardik Malhotra" w:date="2021-09-30T23:36:00Z">
                  <w:rPr>
                    <w:ins w:id="23328" w:author="Hardik Malhotra" w:date="2021-09-30T23:35:00Z"/>
                    <w:rFonts w:ascii="Verdana" w:eastAsia="Times New Roman" w:hAnsi="Verdana" w:cs="Times New Roman"/>
                    <w:color w:val="000000" w:themeColor="text1"/>
                    <w:sz w:val="10"/>
                    <w:szCs w:val="10"/>
                    <w:lang w:val="en-US"/>
                  </w:rPr>
                </w:rPrChange>
              </w:rPr>
            </w:pPr>
            <w:ins w:id="23329" w:author="Hardik Malhotra" w:date="2021-09-30T23:35:00Z">
              <w:r w:rsidRPr="00015378">
                <w:rPr>
                  <w:rFonts w:ascii="Verdana" w:hAnsi="Verdana" w:cs="Arial"/>
                  <w:color w:val="000000"/>
                  <w:sz w:val="10"/>
                  <w:szCs w:val="10"/>
                  <w:rPrChange w:id="23330" w:author="Hardik Malhotra" w:date="2021-09-30T23:36:00Z">
                    <w:rPr>
                      <w:rFonts w:ascii="Arial" w:hAnsi="Arial" w:cs="Arial"/>
                      <w:b/>
                      <w:bCs/>
                      <w:color w:val="000000"/>
                      <w:sz w:val="20"/>
                      <w:szCs w:val="20"/>
                    </w:rPr>
                  </w:rPrChange>
                </w:rPr>
                <w:t>157</w:t>
              </w:r>
            </w:ins>
          </w:p>
        </w:tc>
        <w:tc>
          <w:tcPr>
            <w:tcW w:w="590" w:type="dxa"/>
            <w:tcBorders>
              <w:top w:val="nil"/>
              <w:left w:val="nil"/>
              <w:bottom w:val="single" w:sz="4" w:space="0" w:color="auto"/>
              <w:right w:val="single" w:sz="4" w:space="0" w:color="auto"/>
            </w:tcBorders>
            <w:shd w:val="clear" w:color="000000" w:fill="FFFFFF"/>
            <w:noWrap/>
            <w:vAlign w:val="bottom"/>
            <w:hideMark/>
          </w:tcPr>
          <w:p w14:paraId="31FFD298" w14:textId="698127B7" w:rsidR="00015378" w:rsidRPr="00015378" w:rsidRDefault="00015378" w:rsidP="00015378">
            <w:pPr>
              <w:spacing w:after="0" w:line="240" w:lineRule="auto"/>
              <w:jc w:val="center"/>
              <w:rPr>
                <w:ins w:id="23331" w:author="Hardik Malhotra" w:date="2021-09-30T23:35:00Z"/>
                <w:rFonts w:ascii="Verdana" w:eastAsia="Times New Roman" w:hAnsi="Verdana" w:cs="Times New Roman"/>
                <w:color w:val="000000" w:themeColor="text1"/>
                <w:sz w:val="10"/>
                <w:szCs w:val="10"/>
                <w:lang w:val="en-US"/>
                <w:rPrChange w:id="23332" w:author="Hardik Malhotra" w:date="2021-09-30T23:36:00Z">
                  <w:rPr>
                    <w:ins w:id="23333" w:author="Hardik Malhotra" w:date="2021-09-30T23:35:00Z"/>
                    <w:rFonts w:ascii="Verdana" w:eastAsia="Times New Roman" w:hAnsi="Verdana" w:cs="Times New Roman"/>
                    <w:color w:val="000000" w:themeColor="text1"/>
                    <w:sz w:val="10"/>
                    <w:szCs w:val="10"/>
                    <w:lang w:val="en-US"/>
                  </w:rPr>
                </w:rPrChange>
              </w:rPr>
            </w:pPr>
            <w:ins w:id="23334" w:author="Hardik Malhotra" w:date="2021-09-30T23:35:00Z">
              <w:r w:rsidRPr="00015378">
                <w:rPr>
                  <w:rFonts w:ascii="Verdana" w:hAnsi="Verdana" w:cs="Arial"/>
                  <w:color w:val="000000"/>
                  <w:sz w:val="10"/>
                  <w:szCs w:val="10"/>
                  <w:rPrChange w:id="23335" w:author="Hardik Malhotra" w:date="2021-09-30T23:36:00Z">
                    <w:rPr>
                      <w:rFonts w:ascii="Arial" w:hAnsi="Arial" w:cs="Arial"/>
                      <w:b/>
                      <w:bCs/>
                      <w:color w:val="000000"/>
                      <w:sz w:val="20"/>
                      <w:szCs w:val="20"/>
                    </w:rPr>
                  </w:rPrChange>
                </w:rPr>
                <w:t>163</w:t>
              </w:r>
            </w:ins>
          </w:p>
        </w:tc>
        <w:tc>
          <w:tcPr>
            <w:tcW w:w="590" w:type="dxa"/>
            <w:tcBorders>
              <w:top w:val="nil"/>
              <w:left w:val="nil"/>
              <w:bottom w:val="single" w:sz="4" w:space="0" w:color="auto"/>
              <w:right w:val="single" w:sz="4" w:space="0" w:color="auto"/>
            </w:tcBorders>
            <w:shd w:val="clear" w:color="000000" w:fill="FFFFFF"/>
            <w:noWrap/>
            <w:vAlign w:val="bottom"/>
            <w:hideMark/>
          </w:tcPr>
          <w:p w14:paraId="3E3EE42A" w14:textId="41CBE95A" w:rsidR="00015378" w:rsidRPr="00015378" w:rsidRDefault="00015378" w:rsidP="00015378">
            <w:pPr>
              <w:spacing w:after="0" w:line="240" w:lineRule="auto"/>
              <w:jc w:val="center"/>
              <w:rPr>
                <w:ins w:id="23336" w:author="Hardik Malhotra" w:date="2021-09-30T23:35:00Z"/>
                <w:rFonts w:ascii="Verdana" w:eastAsia="Times New Roman" w:hAnsi="Verdana" w:cs="Times New Roman"/>
                <w:color w:val="000000" w:themeColor="text1"/>
                <w:sz w:val="10"/>
                <w:szCs w:val="10"/>
                <w:lang w:val="en-US"/>
                <w:rPrChange w:id="23337" w:author="Hardik Malhotra" w:date="2021-09-30T23:36:00Z">
                  <w:rPr>
                    <w:ins w:id="23338" w:author="Hardik Malhotra" w:date="2021-09-30T23:35:00Z"/>
                    <w:rFonts w:ascii="Verdana" w:eastAsia="Times New Roman" w:hAnsi="Verdana" w:cs="Times New Roman"/>
                    <w:color w:val="000000" w:themeColor="text1"/>
                    <w:sz w:val="10"/>
                    <w:szCs w:val="10"/>
                    <w:lang w:val="en-US"/>
                  </w:rPr>
                </w:rPrChange>
              </w:rPr>
            </w:pPr>
            <w:ins w:id="23339" w:author="Hardik Malhotra" w:date="2021-09-30T23:35:00Z">
              <w:r w:rsidRPr="00015378">
                <w:rPr>
                  <w:rFonts w:ascii="Verdana" w:hAnsi="Verdana" w:cs="Arial"/>
                  <w:color w:val="000000"/>
                  <w:sz w:val="10"/>
                  <w:szCs w:val="10"/>
                  <w:rPrChange w:id="23340" w:author="Hardik Malhotra" w:date="2021-09-30T23:36:00Z">
                    <w:rPr>
                      <w:rFonts w:ascii="Arial" w:hAnsi="Arial" w:cs="Arial"/>
                      <w:b/>
                      <w:bCs/>
                      <w:color w:val="000000"/>
                      <w:sz w:val="20"/>
                      <w:szCs w:val="20"/>
                    </w:rPr>
                  </w:rPrChange>
                </w:rPr>
                <w:t>170</w:t>
              </w:r>
            </w:ins>
          </w:p>
        </w:tc>
        <w:tc>
          <w:tcPr>
            <w:tcW w:w="566" w:type="dxa"/>
            <w:tcBorders>
              <w:top w:val="nil"/>
              <w:left w:val="nil"/>
              <w:bottom w:val="single" w:sz="4" w:space="0" w:color="auto"/>
              <w:right w:val="single" w:sz="4" w:space="0" w:color="auto"/>
            </w:tcBorders>
            <w:shd w:val="clear" w:color="000000" w:fill="FFFFFF"/>
            <w:noWrap/>
            <w:vAlign w:val="bottom"/>
            <w:hideMark/>
          </w:tcPr>
          <w:p w14:paraId="0DC3FC06" w14:textId="65176526" w:rsidR="00015378" w:rsidRPr="00015378" w:rsidRDefault="00015378" w:rsidP="00015378">
            <w:pPr>
              <w:spacing w:after="0" w:line="240" w:lineRule="auto"/>
              <w:jc w:val="center"/>
              <w:rPr>
                <w:ins w:id="23341" w:author="Hardik Malhotra" w:date="2021-09-30T23:35:00Z"/>
                <w:rFonts w:ascii="Verdana" w:eastAsia="Times New Roman" w:hAnsi="Verdana" w:cs="Times New Roman"/>
                <w:color w:val="000000" w:themeColor="text1"/>
                <w:sz w:val="10"/>
                <w:szCs w:val="10"/>
                <w:lang w:val="en-US"/>
                <w:rPrChange w:id="23342" w:author="Hardik Malhotra" w:date="2021-09-30T23:36:00Z">
                  <w:rPr>
                    <w:ins w:id="23343" w:author="Hardik Malhotra" w:date="2021-09-30T23:35:00Z"/>
                    <w:rFonts w:ascii="Verdana" w:eastAsia="Times New Roman" w:hAnsi="Verdana" w:cs="Times New Roman"/>
                    <w:color w:val="000000" w:themeColor="text1"/>
                    <w:sz w:val="10"/>
                    <w:szCs w:val="10"/>
                    <w:lang w:val="en-US"/>
                  </w:rPr>
                </w:rPrChange>
              </w:rPr>
            </w:pPr>
            <w:ins w:id="23344" w:author="Hardik Malhotra" w:date="2021-09-30T23:35:00Z">
              <w:r w:rsidRPr="00015378">
                <w:rPr>
                  <w:rFonts w:ascii="Verdana" w:hAnsi="Verdana" w:cs="Arial"/>
                  <w:color w:val="000000"/>
                  <w:sz w:val="10"/>
                  <w:szCs w:val="10"/>
                  <w:rPrChange w:id="23345" w:author="Hardik Malhotra" w:date="2021-09-30T23:36:00Z">
                    <w:rPr>
                      <w:rFonts w:ascii="Arial" w:hAnsi="Arial" w:cs="Arial"/>
                      <w:b/>
                      <w:bCs/>
                      <w:color w:val="000000"/>
                      <w:sz w:val="20"/>
                      <w:szCs w:val="20"/>
                    </w:rPr>
                  </w:rPrChange>
                </w:rPr>
                <w:t>177</w:t>
              </w:r>
            </w:ins>
          </w:p>
        </w:tc>
      </w:tr>
      <w:tr w:rsidR="00015378" w:rsidRPr="00257590" w14:paraId="67AC078D" w14:textId="77777777" w:rsidTr="00092529">
        <w:trPr>
          <w:trHeight w:val="334"/>
          <w:ins w:id="23346" w:author="Hardik Malhotra" w:date="2021-09-30T23:35:00Z"/>
        </w:trPr>
        <w:tc>
          <w:tcPr>
            <w:tcW w:w="1185" w:type="dxa"/>
            <w:tcBorders>
              <w:top w:val="nil"/>
              <w:left w:val="single" w:sz="4" w:space="0" w:color="auto"/>
              <w:bottom w:val="single" w:sz="4" w:space="0" w:color="auto"/>
              <w:right w:val="single" w:sz="4" w:space="0" w:color="auto"/>
            </w:tcBorders>
            <w:shd w:val="clear" w:color="000000" w:fill="FFFFFF"/>
            <w:noWrap/>
            <w:vAlign w:val="bottom"/>
            <w:hideMark/>
          </w:tcPr>
          <w:p w14:paraId="76FBB83C" w14:textId="77777777" w:rsidR="00015378" w:rsidRPr="00257590" w:rsidRDefault="00015378" w:rsidP="00015378">
            <w:pPr>
              <w:spacing w:after="0" w:line="240" w:lineRule="auto"/>
              <w:rPr>
                <w:ins w:id="23347" w:author="Hardik Malhotra" w:date="2021-09-30T23:35:00Z"/>
                <w:rFonts w:ascii="Verdana" w:eastAsia="Times New Roman" w:hAnsi="Verdana" w:cs="Times New Roman"/>
                <w:color w:val="000000"/>
                <w:sz w:val="10"/>
                <w:szCs w:val="10"/>
                <w:lang w:val="en-US"/>
              </w:rPr>
            </w:pPr>
            <w:ins w:id="23348" w:author="Hardik Malhotra" w:date="2021-09-30T23:35:00Z">
              <w:r w:rsidRPr="00257590">
                <w:rPr>
                  <w:rFonts w:ascii="Verdana" w:eastAsia="Times New Roman" w:hAnsi="Verdana" w:cs="Times New Roman"/>
                  <w:color w:val="000000"/>
                  <w:sz w:val="10"/>
                  <w:szCs w:val="10"/>
                  <w:lang w:val="en-US"/>
                </w:rPr>
                <w:t>Construction</w:t>
              </w:r>
            </w:ins>
          </w:p>
        </w:tc>
        <w:tc>
          <w:tcPr>
            <w:tcW w:w="519" w:type="dxa"/>
            <w:tcBorders>
              <w:top w:val="nil"/>
              <w:left w:val="nil"/>
              <w:bottom w:val="single" w:sz="4" w:space="0" w:color="auto"/>
              <w:right w:val="single" w:sz="4" w:space="0" w:color="auto"/>
            </w:tcBorders>
            <w:shd w:val="clear" w:color="000000" w:fill="FFFFFF"/>
            <w:noWrap/>
            <w:vAlign w:val="bottom"/>
            <w:hideMark/>
          </w:tcPr>
          <w:p w14:paraId="31D7D8FF" w14:textId="3641A043" w:rsidR="00015378" w:rsidRPr="00015378" w:rsidRDefault="00015378" w:rsidP="00015378">
            <w:pPr>
              <w:spacing w:after="0" w:line="240" w:lineRule="auto"/>
              <w:jc w:val="center"/>
              <w:rPr>
                <w:ins w:id="23349" w:author="Hardik Malhotra" w:date="2021-09-30T23:35:00Z"/>
                <w:rFonts w:ascii="Verdana" w:eastAsia="Times New Roman" w:hAnsi="Verdana" w:cs="Times New Roman"/>
                <w:color w:val="000000" w:themeColor="text1"/>
                <w:sz w:val="10"/>
                <w:szCs w:val="10"/>
                <w:lang w:val="en-US"/>
                <w:rPrChange w:id="23350" w:author="Hardik Malhotra" w:date="2021-09-30T23:36:00Z">
                  <w:rPr>
                    <w:ins w:id="23351" w:author="Hardik Malhotra" w:date="2021-09-30T23:35:00Z"/>
                    <w:rFonts w:ascii="Verdana" w:eastAsia="Times New Roman" w:hAnsi="Verdana" w:cs="Times New Roman"/>
                    <w:color w:val="000000" w:themeColor="text1"/>
                    <w:sz w:val="10"/>
                    <w:szCs w:val="10"/>
                    <w:lang w:val="en-US"/>
                  </w:rPr>
                </w:rPrChange>
              </w:rPr>
            </w:pPr>
            <w:ins w:id="23352" w:author="Hardik Malhotra" w:date="2021-09-30T23:35:00Z">
              <w:r w:rsidRPr="00015378">
                <w:rPr>
                  <w:rFonts w:ascii="Verdana" w:hAnsi="Verdana" w:cs="Arial"/>
                  <w:color w:val="000000"/>
                  <w:sz w:val="10"/>
                  <w:szCs w:val="10"/>
                  <w:rPrChange w:id="23353" w:author="Hardik Malhotra" w:date="2021-09-30T23:36:00Z">
                    <w:rPr>
                      <w:rFonts w:ascii="Arial" w:hAnsi="Arial" w:cs="Arial"/>
                      <w:b/>
                      <w:bCs/>
                      <w:color w:val="000000"/>
                      <w:sz w:val="20"/>
                      <w:szCs w:val="20"/>
                    </w:rPr>
                  </w:rPrChange>
                </w:rPr>
                <w:t>38</w:t>
              </w:r>
            </w:ins>
          </w:p>
        </w:tc>
        <w:tc>
          <w:tcPr>
            <w:tcW w:w="519" w:type="dxa"/>
            <w:tcBorders>
              <w:top w:val="nil"/>
              <w:left w:val="nil"/>
              <w:bottom w:val="single" w:sz="4" w:space="0" w:color="auto"/>
              <w:right w:val="single" w:sz="4" w:space="0" w:color="auto"/>
            </w:tcBorders>
            <w:shd w:val="clear" w:color="000000" w:fill="FFFFFF"/>
            <w:noWrap/>
            <w:vAlign w:val="bottom"/>
            <w:hideMark/>
          </w:tcPr>
          <w:p w14:paraId="40AC8A93" w14:textId="44F4699B" w:rsidR="00015378" w:rsidRPr="00015378" w:rsidRDefault="00015378" w:rsidP="00015378">
            <w:pPr>
              <w:spacing w:after="0" w:line="240" w:lineRule="auto"/>
              <w:jc w:val="center"/>
              <w:rPr>
                <w:ins w:id="23354" w:author="Hardik Malhotra" w:date="2021-09-30T23:35:00Z"/>
                <w:rFonts w:ascii="Verdana" w:eastAsia="Times New Roman" w:hAnsi="Verdana" w:cs="Times New Roman"/>
                <w:color w:val="000000" w:themeColor="text1"/>
                <w:sz w:val="10"/>
                <w:szCs w:val="10"/>
                <w:lang w:val="en-US"/>
                <w:rPrChange w:id="23355" w:author="Hardik Malhotra" w:date="2021-09-30T23:36:00Z">
                  <w:rPr>
                    <w:ins w:id="23356" w:author="Hardik Malhotra" w:date="2021-09-30T23:35:00Z"/>
                    <w:rFonts w:ascii="Verdana" w:eastAsia="Times New Roman" w:hAnsi="Verdana" w:cs="Times New Roman"/>
                    <w:color w:val="000000" w:themeColor="text1"/>
                    <w:sz w:val="10"/>
                    <w:szCs w:val="10"/>
                    <w:lang w:val="en-US"/>
                  </w:rPr>
                </w:rPrChange>
              </w:rPr>
            </w:pPr>
            <w:ins w:id="23357" w:author="Hardik Malhotra" w:date="2021-09-30T23:35:00Z">
              <w:r w:rsidRPr="00015378">
                <w:rPr>
                  <w:rFonts w:ascii="Verdana" w:hAnsi="Verdana" w:cs="Arial"/>
                  <w:color w:val="000000"/>
                  <w:sz w:val="10"/>
                  <w:szCs w:val="10"/>
                  <w:rPrChange w:id="23358" w:author="Hardik Malhotra" w:date="2021-09-30T23:36:00Z">
                    <w:rPr>
                      <w:rFonts w:ascii="Arial" w:hAnsi="Arial" w:cs="Arial"/>
                      <w:b/>
                      <w:bCs/>
                      <w:color w:val="000000"/>
                      <w:sz w:val="20"/>
                      <w:szCs w:val="20"/>
                    </w:rPr>
                  </w:rPrChange>
                </w:rPr>
                <w:t>38</w:t>
              </w:r>
            </w:ins>
          </w:p>
        </w:tc>
        <w:tc>
          <w:tcPr>
            <w:tcW w:w="519" w:type="dxa"/>
            <w:tcBorders>
              <w:top w:val="nil"/>
              <w:left w:val="nil"/>
              <w:bottom w:val="single" w:sz="4" w:space="0" w:color="auto"/>
              <w:right w:val="single" w:sz="4" w:space="0" w:color="auto"/>
            </w:tcBorders>
            <w:shd w:val="clear" w:color="000000" w:fill="FFFFFF"/>
            <w:noWrap/>
            <w:vAlign w:val="bottom"/>
            <w:hideMark/>
          </w:tcPr>
          <w:p w14:paraId="364CFE5F" w14:textId="408B21B7" w:rsidR="00015378" w:rsidRPr="00015378" w:rsidRDefault="00015378" w:rsidP="00015378">
            <w:pPr>
              <w:spacing w:after="0" w:line="240" w:lineRule="auto"/>
              <w:jc w:val="center"/>
              <w:rPr>
                <w:ins w:id="23359" w:author="Hardik Malhotra" w:date="2021-09-30T23:35:00Z"/>
                <w:rFonts w:ascii="Verdana" w:eastAsia="Times New Roman" w:hAnsi="Verdana" w:cs="Times New Roman"/>
                <w:color w:val="000000" w:themeColor="text1"/>
                <w:sz w:val="10"/>
                <w:szCs w:val="10"/>
                <w:lang w:val="en-US"/>
                <w:rPrChange w:id="23360" w:author="Hardik Malhotra" w:date="2021-09-30T23:36:00Z">
                  <w:rPr>
                    <w:ins w:id="23361" w:author="Hardik Malhotra" w:date="2021-09-30T23:35:00Z"/>
                    <w:rFonts w:ascii="Verdana" w:eastAsia="Times New Roman" w:hAnsi="Verdana" w:cs="Times New Roman"/>
                    <w:color w:val="000000" w:themeColor="text1"/>
                    <w:sz w:val="10"/>
                    <w:szCs w:val="10"/>
                    <w:lang w:val="en-US"/>
                  </w:rPr>
                </w:rPrChange>
              </w:rPr>
            </w:pPr>
            <w:ins w:id="23362" w:author="Hardik Malhotra" w:date="2021-09-30T23:35:00Z">
              <w:r w:rsidRPr="00015378">
                <w:rPr>
                  <w:rFonts w:ascii="Verdana" w:hAnsi="Verdana" w:cs="Arial"/>
                  <w:color w:val="000000"/>
                  <w:sz w:val="10"/>
                  <w:szCs w:val="10"/>
                  <w:rPrChange w:id="23363" w:author="Hardik Malhotra" w:date="2021-09-30T23:36:00Z">
                    <w:rPr>
                      <w:rFonts w:ascii="Arial" w:hAnsi="Arial" w:cs="Arial"/>
                      <w:b/>
                      <w:bCs/>
                      <w:color w:val="000000"/>
                      <w:sz w:val="20"/>
                      <w:szCs w:val="20"/>
                    </w:rPr>
                  </w:rPrChange>
                </w:rPr>
                <w:t>40</w:t>
              </w:r>
            </w:ins>
          </w:p>
        </w:tc>
        <w:tc>
          <w:tcPr>
            <w:tcW w:w="520" w:type="dxa"/>
            <w:tcBorders>
              <w:top w:val="nil"/>
              <w:left w:val="nil"/>
              <w:bottom w:val="single" w:sz="4" w:space="0" w:color="auto"/>
              <w:right w:val="single" w:sz="4" w:space="0" w:color="auto"/>
            </w:tcBorders>
            <w:shd w:val="clear" w:color="000000" w:fill="FFFFFF"/>
            <w:noWrap/>
            <w:vAlign w:val="bottom"/>
            <w:hideMark/>
          </w:tcPr>
          <w:p w14:paraId="42C75B9A" w14:textId="7736ECC4" w:rsidR="00015378" w:rsidRPr="00015378" w:rsidRDefault="00015378" w:rsidP="00015378">
            <w:pPr>
              <w:spacing w:after="0" w:line="240" w:lineRule="auto"/>
              <w:jc w:val="center"/>
              <w:rPr>
                <w:ins w:id="23364" w:author="Hardik Malhotra" w:date="2021-09-30T23:35:00Z"/>
                <w:rFonts w:ascii="Verdana" w:eastAsia="Times New Roman" w:hAnsi="Verdana" w:cs="Times New Roman"/>
                <w:color w:val="000000" w:themeColor="text1"/>
                <w:sz w:val="10"/>
                <w:szCs w:val="10"/>
                <w:lang w:val="en-US"/>
                <w:rPrChange w:id="23365" w:author="Hardik Malhotra" w:date="2021-09-30T23:36:00Z">
                  <w:rPr>
                    <w:ins w:id="23366" w:author="Hardik Malhotra" w:date="2021-09-30T23:35:00Z"/>
                    <w:rFonts w:ascii="Verdana" w:eastAsia="Times New Roman" w:hAnsi="Verdana" w:cs="Times New Roman"/>
                    <w:color w:val="000000" w:themeColor="text1"/>
                    <w:sz w:val="10"/>
                    <w:szCs w:val="10"/>
                    <w:lang w:val="en-US"/>
                  </w:rPr>
                </w:rPrChange>
              </w:rPr>
            </w:pPr>
            <w:ins w:id="23367" w:author="Hardik Malhotra" w:date="2021-09-30T23:35:00Z">
              <w:r w:rsidRPr="00015378">
                <w:rPr>
                  <w:rFonts w:ascii="Verdana" w:hAnsi="Verdana" w:cs="Arial"/>
                  <w:color w:val="000000"/>
                  <w:sz w:val="10"/>
                  <w:szCs w:val="10"/>
                  <w:rPrChange w:id="23368" w:author="Hardik Malhotra" w:date="2021-09-30T23:36:00Z">
                    <w:rPr>
                      <w:rFonts w:ascii="Arial" w:hAnsi="Arial" w:cs="Arial"/>
                      <w:b/>
                      <w:bCs/>
                      <w:color w:val="000000"/>
                      <w:sz w:val="20"/>
                      <w:szCs w:val="20"/>
                    </w:rPr>
                  </w:rPrChange>
                </w:rPr>
                <w:t>41</w:t>
              </w:r>
            </w:ins>
          </w:p>
        </w:tc>
        <w:tc>
          <w:tcPr>
            <w:tcW w:w="593" w:type="dxa"/>
            <w:tcBorders>
              <w:top w:val="nil"/>
              <w:left w:val="nil"/>
              <w:bottom w:val="single" w:sz="4" w:space="0" w:color="auto"/>
              <w:right w:val="single" w:sz="4" w:space="0" w:color="auto"/>
            </w:tcBorders>
            <w:shd w:val="clear" w:color="000000" w:fill="FFFFFF"/>
            <w:noWrap/>
            <w:vAlign w:val="bottom"/>
            <w:hideMark/>
          </w:tcPr>
          <w:p w14:paraId="7511FBA8" w14:textId="7F776532" w:rsidR="00015378" w:rsidRPr="00015378" w:rsidRDefault="00015378" w:rsidP="00015378">
            <w:pPr>
              <w:spacing w:after="0" w:line="240" w:lineRule="auto"/>
              <w:jc w:val="center"/>
              <w:rPr>
                <w:ins w:id="23369" w:author="Hardik Malhotra" w:date="2021-09-30T23:35:00Z"/>
                <w:rFonts w:ascii="Verdana" w:eastAsia="Times New Roman" w:hAnsi="Verdana" w:cs="Times New Roman"/>
                <w:color w:val="000000" w:themeColor="text1"/>
                <w:sz w:val="10"/>
                <w:szCs w:val="10"/>
                <w:lang w:val="en-US"/>
                <w:rPrChange w:id="23370" w:author="Hardik Malhotra" w:date="2021-09-30T23:36:00Z">
                  <w:rPr>
                    <w:ins w:id="23371" w:author="Hardik Malhotra" w:date="2021-09-30T23:35:00Z"/>
                    <w:rFonts w:ascii="Verdana" w:eastAsia="Times New Roman" w:hAnsi="Verdana" w:cs="Times New Roman"/>
                    <w:color w:val="000000" w:themeColor="text1"/>
                    <w:sz w:val="10"/>
                    <w:szCs w:val="10"/>
                    <w:lang w:val="en-US"/>
                  </w:rPr>
                </w:rPrChange>
              </w:rPr>
            </w:pPr>
            <w:ins w:id="23372" w:author="Hardik Malhotra" w:date="2021-09-30T23:35:00Z">
              <w:r w:rsidRPr="00015378">
                <w:rPr>
                  <w:rFonts w:ascii="Verdana" w:hAnsi="Verdana" w:cs="Arial"/>
                  <w:color w:val="000000"/>
                  <w:sz w:val="10"/>
                  <w:szCs w:val="10"/>
                  <w:rPrChange w:id="23373" w:author="Hardik Malhotra" w:date="2021-09-30T23:36:00Z">
                    <w:rPr>
                      <w:rFonts w:ascii="Arial" w:hAnsi="Arial" w:cs="Arial"/>
                      <w:b/>
                      <w:bCs/>
                      <w:color w:val="000000"/>
                      <w:sz w:val="20"/>
                      <w:szCs w:val="20"/>
                    </w:rPr>
                  </w:rPrChange>
                </w:rPr>
                <w:t>43</w:t>
              </w:r>
            </w:ins>
          </w:p>
        </w:tc>
        <w:tc>
          <w:tcPr>
            <w:tcW w:w="590" w:type="dxa"/>
            <w:tcBorders>
              <w:top w:val="nil"/>
              <w:left w:val="nil"/>
              <w:bottom w:val="single" w:sz="4" w:space="0" w:color="auto"/>
              <w:right w:val="single" w:sz="4" w:space="0" w:color="auto"/>
            </w:tcBorders>
            <w:shd w:val="clear" w:color="000000" w:fill="FFFFFF"/>
            <w:noWrap/>
            <w:vAlign w:val="bottom"/>
            <w:hideMark/>
          </w:tcPr>
          <w:p w14:paraId="4DF05EA1" w14:textId="104569B2" w:rsidR="00015378" w:rsidRPr="00015378" w:rsidRDefault="00015378" w:rsidP="00015378">
            <w:pPr>
              <w:spacing w:after="0" w:line="240" w:lineRule="auto"/>
              <w:jc w:val="center"/>
              <w:rPr>
                <w:ins w:id="23374" w:author="Hardik Malhotra" w:date="2021-09-30T23:35:00Z"/>
                <w:rFonts w:ascii="Verdana" w:eastAsia="Times New Roman" w:hAnsi="Verdana" w:cs="Times New Roman"/>
                <w:color w:val="000000" w:themeColor="text1"/>
                <w:sz w:val="10"/>
                <w:szCs w:val="10"/>
                <w:lang w:val="en-US"/>
                <w:rPrChange w:id="23375" w:author="Hardik Malhotra" w:date="2021-09-30T23:36:00Z">
                  <w:rPr>
                    <w:ins w:id="23376" w:author="Hardik Malhotra" w:date="2021-09-30T23:35:00Z"/>
                    <w:rFonts w:ascii="Verdana" w:eastAsia="Times New Roman" w:hAnsi="Verdana" w:cs="Times New Roman"/>
                    <w:color w:val="000000" w:themeColor="text1"/>
                    <w:sz w:val="10"/>
                    <w:szCs w:val="10"/>
                    <w:lang w:val="en-US"/>
                  </w:rPr>
                </w:rPrChange>
              </w:rPr>
            </w:pPr>
            <w:ins w:id="23377" w:author="Hardik Malhotra" w:date="2021-09-30T23:35:00Z">
              <w:r w:rsidRPr="00015378">
                <w:rPr>
                  <w:rFonts w:ascii="Verdana" w:hAnsi="Verdana" w:cs="Arial"/>
                  <w:color w:val="000000"/>
                  <w:sz w:val="10"/>
                  <w:szCs w:val="10"/>
                  <w:rPrChange w:id="23378" w:author="Hardik Malhotra" w:date="2021-09-30T23:36:00Z">
                    <w:rPr>
                      <w:rFonts w:ascii="Arial" w:hAnsi="Arial" w:cs="Arial"/>
                      <w:b/>
                      <w:bCs/>
                      <w:color w:val="000000"/>
                      <w:sz w:val="20"/>
                      <w:szCs w:val="20"/>
                    </w:rPr>
                  </w:rPrChange>
                </w:rPr>
                <w:t>38</w:t>
              </w:r>
            </w:ins>
          </w:p>
        </w:tc>
        <w:tc>
          <w:tcPr>
            <w:tcW w:w="590" w:type="dxa"/>
            <w:tcBorders>
              <w:top w:val="nil"/>
              <w:left w:val="nil"/>
              <w:bottom w:val="single" w:sz="4" w:space="0" w:color="auto"/>
              <w:right w:val="single" w:sz="4" w:space="0" w:color="auto"/>
            </w:tcBorders>
            <w:shd w:val="clear" w:color="000000" w:fill="FFFFFF"/>
            <w:noWrap/>
            <w:vAlign w:val="bottom"/>
            <w:hideMark/>
          </w:tcPr>
          <w:p w14:paraId="196B3768" w14:textId="2E9B911F" w:rsidR="00015378" w:rsidRPr="00015378" w:rsidRDefault="00015378" w:rsidP="00015378">
            <w:pPr>
              <w:spacing w:after="0" w:line="240" w:lineRule="auto"/>
              <w:jc w:val="center"/>
              <w:rPr>
                <w:ins w:id="23379" w:author="Hardik Malhotra" w:date="2021-09-30T23:35:00Z"/>
                <w:rFonts w:ascii="Verdana" w:eastAsia="Times New Roman" w:hAnsi="Verdana" w:cs="Times New Roman"/>
                <w:color w:val="000000" w:themeColor="text1"/>
                <w:sz w:val="10"/>
                <w:szCs w:val="10"/>
                <w:lang w:val="en-US"/>
                <w:rPrChange w:id="23380" w:author="Hardik Malhotra" w:date="2021-09-30T23:36:00Z">
                  <w:rPr>
                    <w:ins w:id="23381" w:author="Hardik Malhotra" w:date="2021-09-30T23:35:00Z"/>
                    <w:rFonts w:ascii="Verdana" w:eastAsia="Times New Roman" w:hAnsi="Verdana" w:cs="Times New Roman"/>
                    <w:color w:val="000000" w:themeColor="text1"/>
                    <w:sz w:val="10"/>
                    <w:szCs w:val="10"/>
                    <w:lang w:val="en-US"/>
                  </w:rPr>
                </w:rPrChange>
              </w:rPr>
            </w:pPr>
            <w:ins w:id="23382" w:author="Hardik Malhotra" w:date="2021-09-30T23:35:00Z">
              <w:r w:rsidRPr="00015378">
                <w:rPr>
                  <w:rFonts w:ascii="Verdana" w:hAnsi="Verdana" w:cs="Arial"/>
                  <w:color w:val="000000"/>
                  <w:sz w:val="10"/>
                  <w:szCs w:val="10"/>
                  <w:rPrChange w:id="23383" w:author="Hardik Malhotra" w:date="2021-09-30T23:36:00Z">
                    <w:rPr>
                      <w:rFonts w:ascii="Arial" w:hAnsi="Arial" w:cs="Arial"/>
                      <w:b/>
                      <w:bCs/>
                      <w:color w:val="000000"/>
                      <w:sz w:val="20"/>
                      <w:szCs w:val="20"/>
                    </w:rPr>
                  </w:rPrChange>
                </w:rPr>
                <w:t>40</w:t>
              </w:r>
            </w:ins>
          </w:p>
        </w:tc>
        <w:tc>
          <w:tcPr>
            <w:tcW w:w="590" w:type="dxa"/>
            <w:tcBorders>
              <w:top w:val="nil"/>
              <w:left w:val="nil"/>
              <w:bottom w:val="single" w:sz="4" w:space="0" w:color="auto"/>
              <w:right w:val="single" w:sz="4" w:space="0" w:color="auto"/>
            </w:tcBorders>
            <w:shd w:val="clear" w:color="000000" w:fill="FFFFFF"/>
            <w:noWrap/>
            <w:vAlign w:val="bottom"/>
            <w:hideMark/>
          </w:tcPr>
          <w:p w14:paraId="4139605B" w14:textId="25CEC8CA" w:rsidR="00015378" w:rsidRPr="00015378" w:rsidRDefault="00015378" w:rsidP="00015378">
            <w:pPr>
              <w:spacing w:after="0" w:line="240" w:lineRule="auto"/>
              <w:jc w:val="center"/>
              <w:rPr>
                <w:ins w:id="23384" w:author="Hardik Malhotra" w:date="2021-09-30T23:35:00Z"/>
                <w:rFonts w:ascii="Verdana" w:eastAsia="Times New Roman" w:hAnsi="Verdana" w:cs="Times New Roman"/>
                <w:color w:val="000000" w:themeColor="text1"/>
                <w:sz w:val="10"/>
                <w:szCs w:val="10"/>
                <w:lang w:val="en-US"/>
                <w:rPrChange w:id="23385" w:author="Hardik Malhotra" w:date="2021-09-30T23:36:00Z">
                  <w:rPr>
                    <w:ins w:id="23386" w:author="Hardik Malhotra" w:date="2021-09-30T23:35:00Z"/>
                    <w:rFonts w:ascii="Verdana" w:eastAsia="Times New Roman" w:hAnsi="Verdana" w:cs="Times New Roman"/>
                    <w:color w:val="000000" w:themeColor="text1"/>
                    <w:sz w:val="10"/>
                    <w:szCs w:val="10"/>
                    <w:lang w:val="en-US"/>
                  </w:rPr>
                </w:rPrChange>
              </w:rPr>
            </w:pPr>
            <w:ins w:id="23387" w:author="Hardik Malhotra" w:date="2021-09-30T23:35:00Z">
              <w:r w:rsidRPr="00015378">
                <w:rPr>
                  <w:rFonts w:ascii="Verdana" w:hAnsi="Verdana" w:cs="Arial"/>
                  <w:color w:val="000000"/>
                  <w:sz w:val="10"/>
                  <w:szCs w:val="10"/>
                  <w:rPrChange w:id="23388" w:author="Hardik Malhotra" w:date="2021-09-30T23:36:00Z">
                    <w:rPr>
                      <w:rFonts w:ascii="Arial" w:hAnsi="Arial" w:cs="Arial"/>
                      <w:b/>
                      <w:bCs/>
                      <w:color w:val="000000"/>
                      <w:sz w:val="20"/>
                      <w:szCs w:val="20"/>
                    </w:rPr>
                  </w:rPrChange>
                </w:rPr>
                <w:t>41</w:t>
              </w:r>
            </w:ins>
          </w:p>
        </w:tc>
        <w:tc>
          <w:tcPr>
            <w:tcW w:w="590" w:type="dxa"/>
            <w:tcBorders>
              <w:top w:val="nil"/>
              <w:left w:val="nil"/>
              <w:bottom w:val="single" w:sz="4" w:space="0" w:color="auto"/>
              <w:right w:val="single" w:sz="4" w:space="0" w:color="auto"/>
            </w:tcBorders>
            <w:shd w:val="clear" w:color="000000" w:fill="FFFFFF"/>
            <w:noWrap/>
            <w:vAlign w:val="bottom"/>
            <w:hideMark/>
          </w:tcPr>
          <w:p w14:paraId="51325927" w14:textId="6EE163F5" w:rsidR="00015378" w:rsidRPr="00015378" w:rsidRDefault="00015378" w:rsidP="00015378">
            <w:pPr>
              <w:spacing w:after="0" w:line="240" w:lineRule="auto"/>
              <w:jc w:val="center"/>
              <w:rPr>
                <w:ins w:id="23389" w:author="Hardik Malhotra" w:date="2021-09-30T23:35:00Z"/>
                <w:rFonts w:ascii="Verdana" w:eastAsia="Times New Roman" w:hAnsi="Verdana" w:cs="Times New Roman"/>
                <w:color w:val="000000" w:themeColor="text1"/>
                <w:sz w:val="10"/>
                <w:szCs w:val="10"/>
                <w:lang w:val="en-US"/>
                <w:rPrChange w:id="23390" w:author="Hardik Malhotra" w:date="2021-09-30T23:36:00Z">
                  <w:rPr>
                    <w:ins w:id="23391" w:author="Hardik Malhotra" w:date="2021-09-30T23:35:00Z"/>
                    <w:rFonts w:ascii="Verdana" w:eastAsia="Times New Roman" w:hAnsi="Verdana" w:cs="Times New Roman"/>
                    <w:color w:val="000000" w:themeColor="text1"/>
                    <w:sz w:val="10"/>
                    <w:szCs w:val="10"/>
                    <w:lang w:val="en-US"/>
                  </w:rPr>
                </w:rPrChange>
              </w:rPr>
            </w:pPr>
            <w:ins w:id="23392" w:author="Hardik Malhotra" w:date="2021-09-30T23:35:00Z">
              <w:r w:rsidRPr="00015378">
                <w:rPr>
                  <w:rFonts w:ascii="Verdana" w:hAnsi="Verdana" w:cs="Arial"/>
                  <w:color w:val="000000"/>
                  <w:sz w:val="10"/>
                  <w:szCs w:val="10"/>
                  <w:rPrChange w:id="23393" w:author="Hardik Malhotra" w:date="2021-09-30T23:36:00Z">
                    <w:rPr>
                      <w:rFonts w:ascii="Arial" w:hAnsi="Arial" w:cs="Arial"/>
                      <w:b/>
                      <w:bCs/>
                      <w:color w:val="000000"/>
                      <w:sz w:val="20"/>
                      <w:szCs w:val="20"/>
                    </w:rPr>
                  </w:rPrChange>
                </w:rPr>
                <w:t>43</w:t>
              </w:r>
            </w:ins>
          </w:p>
        </w:tc>
        <w:tc>
          <w:tcPr>
            <w:tcW w:w="590" w:type="dxa"/>
            <w:tcBorders>
              <w:top w:val="nil"/>
              <w:left w:val="nil"/>
              <w:bottom w:val="single" w:sz="4" w:space="0" w:color="auto"/>
              <w:right w:val="single" w:sz="4" w:space="0" w:color="auto"/>
            </w:tcBorders>
            <w:shd w:val="clear" w:color="000000" w:fill="FFFFFF"/>
            <w:noWrap/>
            <w:vAlign w:val="bottom"/>
            <w:hideMark/>
          </w:tcPr>
          <w:p w14:paraId="1392FBB2" w14:textId="2DCC6AE7" w:rsidR="00015378" w:rsidRPr="00015378" w:rsidRDefault="00015378" w:rsidP="00015378">
            <w:pPr>
              <w:spacing w:after="0" w:line="240" w:lineRule="auto"/>
              <w:jc w:val="center"/>
              <w:rPr>
                <w:ins w:id="23394" w:author="Hardik Malhotra" w:date="2021-09-30T23:35:00Z"/>
                <w:rFonts w:ascii="Verdana" w:eastAsia="Times New Roman" w:hAnsi="Verdana" w:cs="Times New Roman"/>
                <w:color w:val="000000" w:themeColor="text1"/>
                <w:sz w:val="10"/>
                <w:szCs w:val="10"/>
                <w:lang w:val="en-US"/>
                <w:rPrChange w:id="23395" w:author="Hardik Malhotra" w:date="2021-09-30T23:36:00Z">
                  <w:rPr>
                    <w:ins w:id="23396" w:author="Hardik Malhotra" w:date="2021-09-30T23:35:00Z"/>
                    <w:rFonts w:ascii="Verdana" w:eastAsia="Times New Roman" w:hAnsi="Verdana" w:cs="Times New Roman"/>
                    <w:color w:val="000000" w:themeColor="text1"/>
                    <w:sz w:val="10"/>
                    <w:szCs w:val="10"/>
                    <w:lang w:val="en-US"/>
                  </w:rPr>
                </w:rPrChange>
              </w:rPr>
            </w:pPr>
            <w:ins w:id="23397" w:author="Hardik Malhotra" w:date="2021-09-30T23:35:00Z">
              <w:r w:rsidRPr="00015378">
                <w:rPr>
                  <w:rFonts w:ascii="Verdana" w:hAnsi="Verdana" w:cs="Arial"/>
                  <w:color w:val="000000"/>
                  <w:sz w:val="10"/>
                  <w:szCs w:val="10"/>
                  <w:rPrChange w:id="23398" w:author="Hardik Malhotra" w:date="2021-09-30T23:36:00Z">
                    <w:rPr>
                      <w:rFonts w:ascii="Arial" w:hAnsi="Arial" w:cs="Arial"/>
                      <w:b/>
                      <w:bCs/>
                      <w:color w:val="000000"/>
                      <w:sz w:val="20"/>
                      <w:szCs w:val="20"/>
                    </w:rPr>
                  </w:rPrChange>
                </w:rPr>
                <w:t>45</w:t>
              </w:r>
            </w:ins>
          </w:p>
        </w:tc>
        <w:tc>
          <w:tcPr>
            <w:tcW w:w="590" w:type="dxa"/>
            <w:tcBorders>
              <w:top w:val="nil"/>
              <w:left w:val="nil"/>
              <w:bottom w:val="single" w:sz="4" w:space="0" w:color="auto"/>
              <w:right w:val="single" w:sz="4" w:space="0" w:color="auto"/>
            </w:tcBorders>
            <w:shd w:val="clear" w:color="000000" w:fill="FFFFFF"/>
            <w:noWrap/>
            <w:vAlign w:val="bottom"/>
            <w:hideMark/>
          </w:tcPr>
          <w:p w14:paraId="08CE9CEE" w14:textId="7C5D7E73" w:rsidR="00015378" w:rsidRPr="00015378" w:rsidRDefault="00015378" w:rsidP="00015378">
            <w:pPr>
              <w:spacing w:after="0" w:line="240" w:lineRule="auto"/>
              <w:jc w:val="center"/>
              <w:rPr>
                <w:ins w:id="23399" w:author="Hardik Malhotra" w:date="2021-09-30T23:35:00Z"/>
                <w:rFonts w:ascii="Verdana" w:eastAsia="Times New Roman" w:hAnsi="Verdana" w:cs="Times New Roman"/>
                <w:color w:val="000000" w:themeColor="text1"/>
                <w:sz w:val="10"/>
                <w:szCs w:val="10"/>
                <w:lang w:val="en-US"/>
                <w:rPrChange w:id="23400" w:author="Hardik Malhotra" w:date="2021-09-30T23:36:00Z">
                  <w:rPr>
                    <w:ins w:id="23401" w:author="Hardik Malhotra" w:date="2021-09-30T23:35:00Z"/>
                    <w:rFonts w:ascii="Verdana" w:eastAsia="Times New Roman" w:hAnsi="Verdana" w:cs="Times New Roman"/>
                    <w:color w:val="000000" w:themeColor="text1"/>
                    <w:sz w:val="10"/>
                    <w:szCs w:val="10"/>
                    <w:lang w:val="en-US"/>
                  </w:rPr>
                </w:rPrChange>
              </w:rPr>
            </w:pPr>
            <w:ins w:id="23402" w:author="Hardik Malhotra" w:date="2021-09-30T23:35:00Z">
              <w:r w:rsidRPr="00015378">
                <w:rPr>
                  <w:rFonts w:ascii="Verdana" w:hAnsi="Verdana" w:cs="Arial"/>
                  <w:color w:val="000000"/>
                  <w:sz w:val="10"/>
                  <w:szCs w:val="10"/>
                  <w:rPrChange w:id="23403" w:author="Hardik Malhotra" w:date="2021-09-30T23:36:00Z">
                    <w:rPr>
                      <w:rFonts w:ascii="Arial" w:hAnsi="Arial" w:cs="Arial"/>
                      <w:b/>
                      <w:bCs/>
                      <w:color w:val="000000"/>
                      <w:sz w:val="20"/>
                      <w:szCs w:val="20"/>
                    </w:rPr>
                  </w:rPrChange>
                </w:rPr>
                <w:t>46</w:t>
              </w:r>
            </w:ins>
          </w:p>
        </w:tc>
        <w:tc>
          <w:tcPr>
            <w:tcW w:w="590" w:type="dxa"/>
            <w:tcBorders>
              <w:top w:val="nil"/>
              <w:left w:val="nil"/>
              <w:bottom w:val="single" w:sz="4" w:space="0" w:color="auto"/>
              <w:right w:val="single" w:sz="4" w:space="0" w:color="auto"/>
            </w:tcBorders>
            <w:shd w:val="clear" w:color="000000" w:fill="FFFFFF"/>
            <w:noWrap/>
            <w:vAlign w:val="bottom"/>
            <w:hideMark/>
          </w:tcPr>
          <w:p w14:paraId="796711F3" w14:textId="1BDFD414" w:rsidR="00015378" w:rsidRPr="00015378" w:rsidRDefault="00015378" w:rsidP="00015378">
            <w:pPr>
              <w:spacing w:after="0" w:line="240" w:lineRule="auto"/>
              <w:jc w:val="center"/>
              <w:rPr>
                <w:ins w:id="23404" w:author="Hardik Malhotra" w:date="2021-09-30T23:35:00Z"/>
                <w:rFonts w:ascii="Verdana" w:eastAsia="Times New Roman" w:hAnsi="Verdana" w:cs="Times New Roman"/>
                <w:color w:val="000000" w:themeColor="text1"/>
                <w:sz w:val="10"/>
                <w:szCs w:val="10"/>
                <w:lang w:val="en-US"/>
                <w:rPrChange w:id="23405" w:author="Hardik Malhotra" w:date="2021-09-30T23:36:00Z">
                  <w:rPr>
                    <w:ins w:id="23406" w:author="Hardik Malhotra" w:date="2021-09-30T23:35:00Z"/>
                    <w:rFonts w:ascii="Verdana" w:eastAsia="Times New Roman" w:hAnsi="Verdana" w:cs="Times New Roman"/>
                    <w:color w:val="000000" w:themeColor="text1"/>
                    <w:sz w:val="10"/>
                    <w:szCs w:val="10"/>
                    <w:lang w:val="en-US"/>
                  </w:rPr>
                </w:rPrChange>
              </w:rPr>
            </w:pPr>
            <w:ins w:id="23407" w:author="Hardik Malhotra" w:date="2021-09-30T23:35:00Z">
              <w:r w:rsidRPr="00015378">
                <w:rPr>
                  <w:rFonts w:ascii="Verdana" w:hAnsi="Verdana" w:cs="Arial"/>
                  <w:color w:val="000000"/>
                  <w:sz w:val="10"/>
                  <w:szCs w:val="10"/>
                  <w:rPrChange w:id="23408" w:author="Hardik Malhotra" w:date="2021-09-30T23:36:00Z">
                    <w:rPr>
                      <w:rFonts w:ascii="Arial" w:hAnsi="Arial" w:cs="Arial"/>
                      <w:b/>
                      <w:bCs/>
                      <w:color w:val="000000"/>
                      <w:sz w:val="20"/>
                      <w:szCs w:val="20"/>
                    </w:rPr>
                  </w:rPrChange>
                </w:rPr>
                <w:t>48</w:t>
              </w:r>
            </w:ins>
          </w:p>
        </w:tc>
        <w:tc>
          <w:tcPr>
            <w:tcW w:w="590" w:type="dxa"/>
            <w:tcBorders>
              <w:top w:val="nil"/>
              <w:left w:val="nil"/>
              <w:bottom w:val="single" w:sz="4" w:space="0" w:color="auto"/>
              <w:right w:val="single" w:sz="4" w:space="0" w:color="auto"/>
            </w:tcBorders>
            <w:shd w:val="clear" w:color="000000" w:fill="FFFFFF"/>
            <w:noWrap/>
            <w:vAlign w:val="bottom"/>
            <w:hideMark/>
          </w:tcPr>
          <w:p w14:paraId="0228A007" w14:textId="14D1EE72" w:rsidR="00015378" w:rsidRPr="00015378" w:rsidRDefault="00015378" w:rsidP="00015378">
            <w:pPr>
              <w:spacing w:after="0" w:line="240" w:lineRule="auto"/>
              <w:jc w:val="center"/>
              <w:rPr>
                <w:ins w:id="23409" w:author="Hardik Malhotra" w:date="2021-09-30T23:35:00Z"/>
                <w:rFonts w:ascii="Verdana" w:eastAsia="Times New Roman" w:hAnsi="Verdana" w:cs="Times New Roman"/>
                <w:color w:val="000000" w:themeColor="text1"/>
                <w:sz w:val="10"/>
                <w:szCs w:val="10"/>
                <w:lang w:val="en-US"/>
                <w:rPrChange w:id="23410" w:author="Hardik Malhotra" w:date="2021-09-30T23:36:00Z">
                  <w:rPr>
                    <w:ins w:id="23411" w:author="Hardik Malhotra" w:date="2021-09-30T23:35:00Z"/>
                    <w:rFonts w:ascii="Verdana" w:eastAsia="Times New Roman" w:hAnsi="Verdana" w:cs="Times New Roman"/>
                    <w:color w:val="000000" w:themeColor="text1"/>
                    <w:sz w:val="10"/>
                    <w:szCs w:val="10"/>
                    <w:lang w:val="en-US"/>
                  </w:rPr>
                </w:rPrChange>
              </w:rPr>
            </w:pPr>
            <w:ins w:id="23412" w:author="Hardik Malhotra" w:date="2021-09-30T23:35:00Z">
              <w:r w:rsidRPr="00015378">
                <w:rPr>
                  <w:rFonts w:ascii="Verdana" w:hAnsi="Verdana" w:cs="Arial"/>
                  <w:color w:val="000000"/>
                  <w:sz w:val="10"/>
                  <w:szCs w:val="10"/>
                  <w:rPrChange w:id="23413" w:author="Hardik Malhotra" w:date="2021-09-30T23:36:00Z">
                    <w:rPr>
                      <w:rFonts w:ascii="Arial" w:hAnsi="Arial" w:cs="Arial"/>
                      <w:b/>
                      <w:bCs/>
                      <w:color w:val="000000"/>
                      <w:sz w:val="20"/>
                      <w:szCs w:val="20"/>
                    </w:rPr>
                  </w:rPrChange>
                </w:rPr>
                <w:t>50</w:t>
              </w:r>
            </w:ins>
          </w:p>
        </w:tc>
        <w:tc>
          <w:tcPr>
            <w:tcW w:w="590" w:type="dxa"/>
            <w:tcBorders>
              <w:top w:val="nil"/>
              <w:left w:val="nil"/>
              <w:bottom w:val="single" w:sz="4" w:space="0" w:color="auto"/>
              <w:right w:val="single" w:sz="4" w:space="0" w:color="auto"/>
            </w:tcBorders>
            <w:shd w:val="clear" w:color="000000" w:fill="FFFFFF"/>
            <w:noWrap/>
            <w:vAlign w:val="bottom"/>
            <w:hideMark/>
          </w:tcPr>
          <w:p w14:paraId="6B8FCCAF" w14:textId="4948B658" w:rsidR="00015378" w:rsidRPr="00015378" w:rsidRDefault="00015378" w:rsidP="00015378">
            <w:pPr>
              <w:spacing w:after="0" w:line="240" w:lineRule="auto"/>
              <w:jc w:val="center"/>
              <w:rPr>
                <w:ins w:id="23414" w:author="Hardik Malhotra" w:date="2021-09-30T23:35:00Z"/>
                <w:rFonts w:ascii="Verdana" w:eastAsia="Times New Roman" w:hAnsi="Verdana" w:cs="Times New Roman"/>
                <w:color w:val="000000" w:themeColor="text1"/>
                <w:sz w:val="10"/>
                <w:szCs w:val="10"/>
                <w:lang w:val="en-US"/>
                <w:rPrChange w:id="23415" w:author="Hardik Malhotra" w:date="2021-09-30T23:36:00Z">
                  <w:rPr>
                    <w:ins w:id="23416" w:author="Hardik Malhotra" w:date="2021-09-30T23:35:00Z"/>
                    <w:rFonts w:ascii="Verdana" w:eastAsia="Times New Roman" w:hAnsi="Verdana" w:cs="Times New Roman"/>
                    <w:color w:val="000000" w:themeColor="text1"/>
                    <w:sz w:val="10"/>
                    <w:szCs w:val="10"/>
                    <w:lang w:val="en-US"/>
                  </w:rPr>
                </w:rPrChange>
              </w:rPr>
            </w:pPr>
            <w:ins w:id="23417" w:author="Hardik Malhotra" w:date="2021-09-30T23:35:00Z">
              <w:r w:rsidRPr="00015378">
                <w:rPr>
                  <w:rFonts w:ascii="Verdana" w:hAnsi="Verdana" w:cs="Arial"/>
                  <w:color w:val="000000"/>
                  <w:sz w:val="10"/>
                  <w:szCs w:val="10"/>
                  <w:rPrChange w:id="23418" w:author="Hardik Malhotra" w:date="2021-09-30T23:36:00Z">
                    <w:rPr>
                      <w:rFonts w:ascii="Arial" w:hAnsi="Arial" w:cs="Arial"/>
                      <w:b/>
                      <w:bCs/>
                      <w:color w:val="000000"/>
                      <w:sz w:val="20"/>
                      <w:szCs w:val="20"/>
                    </w:rPr>
                  </w:rPrChange>
                </w:rPr>
                <w:t>52</w:t>
              </w:r>
            </w:ins>
          </w:p>
        </w:tc>
        <w:tc>
          <w:tcPr>
            <w:tcW w:w="590" w:type="dxa"/>
            <w:tcBorders>
              <w:top w:val="nil"/>
              <w:left w:val="nil"/>
              <w:bottom w:val="single" w:sz="4" w:space="0" w:color="auto"/>
              <w:right w:val="single" w:sz="4" w:space="0" w:color="auto"/>
            </w:tcBorders>
            <w:shd w:val="clear" w:color="000000" w:fill="FFFFFF"/>
            <w:noWrap/>
            <w:vAlign w:val="bottom"/>
            <w:hideMark/>
          </w:tcPr>
          <w:p w14:paraId="06AC52DC" w14:textId="52CB091D" w:rsidR="00015378" w:rsidRPr="00015378" w:rsidRDefault="00015378" w:rsidP="00015378">
            <w:pPr>
              <w:spacing w:after="0" w:line="240" w:lineRule="auto"/>
              <w:jc w:val="center"/>
              <w:rPr>
                <w:ins w:id="23419" w:author="Hardik Malhotra" w:date="2021-09-30T23:35:00Z"/>
                <w:rFonts w:ascii="Verdana" w:eastAsia="Times New Roman" w:hAnsi="Verdana" w:cs="Times New Roman"/>
                <w:color w:val="000000" w:themeColor="text1"/>
                <w:sz w:val="10"/>
                <w:szCs w:val="10"/>
                <w:lang w:val="en-US"/>
                <w:rPrChange w:id="23420" w:author="Hardik Malhotra" w:date="2021-09-30T23:36:00Z">
                  <w:rPr>
                    <w:ins w:id="23421" w:author="Hardik Malhotra" w:date="2021-09-30T23:35:00Z"/>
                    <w:rFonts w:ascii="Verdana" w:eastAsia="Times New Roman" w:hAnsi="Verdana" w:cs="Times New Roman"/>
                    <w:color w:val="000000" w:themeColor="text1"/>
                    <w:sz w:val="10"/>
                    <w:szCs w:val="10"/>
                    <w:lang w:val="en-US"/>
                  </w:rPr>
                </w:rPrChange>
              </w:rPr>
            </w:pPr>
            <w:ins w:id="23422" w:author="Hardik Malhotra" w:date="2021-09-30T23:35:00Z">
              <w:r w:rsidRPr="00015378">
                <w:rPr>
                  <w:rFonts w:ascii="Verdana" w:hAnsi="Verdana" w:cs="Arial"/>
                  <w:color w:val="000000"/>
                  <w:sz w:val="10"/>
                  <w:szCs w:val="10"/>
                  <w:rPrChange w:id="23423" w:author="Hardik Malhotra" w:date="2021-09-30T23:36:00Z">
                    <w:rPr>
                      <w:rFonts w:ascii="Arial" w:hAnsi="Arial" w:cs="Arial"/>
                      <w:b/>
                      <w:bCs/>
                      <w:color w:val="000000"/>
                      <w:sz w:val="20"/>
                      <w:szCs w:val="20"/>
                    </w:rPr>
                  </w:rPrChange>
                </w:rPr>
                <w:t>55</w:t>
              </w:r>
            </w:ins>
          </w:p>
        </w:tc>
        <w:tc>
          <w:tcPr>
            <w:tcW w:w="566" w:type="dxa"/>
            <w:tcBorders>
              <w:top w:val="nil"/>
              <w:left w:val="nil"/>
              <w:bottom w:val="single" w:sz="4" w:space="0" w:color="auto"/>
              <w:right w:val="single" w:sz="4" w:space="0" w:color="auto"/>
            </w:tcBorders>
            <w:shd w:val="clear" w:color="000000" w:fill="FFFFFF"/>
            <w:noWrap/>
            <w:vAlign w:val="bottom"/>
            <w:hideMark/>
          </w:tcPr>
          <w:p w14:paraId="1BF38117" w14:textId="1BDB2F4A" w:rsidR="00015378" w:rsidRPr="00015378" w:rsidRDefault="00015378" w:rsidP="00015378">
            <w:pPr>
              <w:spacing w:after="0" w:line="240" w:lineRule="auto"/>
              <w:jc w:val="center"/>
              <w:rPr>
                <w:ins w:id="23424" w:author="Hardik Malhotra" w:date="2021-09-30T23:35:00Z"/>
                <w:rFonts w:ascii="Verdana" w:eastAsia="Times New Roman" w:hAnsi="Verdana" w:cs="Times New Roman"/>
                <w:color w:val="000000" w:themeColor="text1"/>
                <w:sz w:val="10"/>
                <w:szCs w:val="10"/>
                <w:lang w:val="en-US"/>
                <w:rPrChange w:id="23425" w:author="Hardik Malhotra" w:date="2021-09-30T23:36:00Z">
                  <w:rPr>
                    <w:ins w:id="23426" w:author="Hardik Malhotra" w:date="2021-09-30T23:35:00Z"/>
                    <w:rFonts w:ascii="Verdana" w:eastAsia="Times New Roman" w:hAnsi="Verdana" w:cs="Times New Roman"/>
                    <w:color w:val="000000" w:themeColor="text1"/>
                    <w:sz w:val="10"/>
                    <w:szCs w:val="10"/>
                    <w:lang w:val="en-US"/>
                  </w:rPr>
                </w:rPrChange>
              </w:rPr>
            </w:pPr>
            <w:ins w:id="23427" w:author="Hardik Malhotra" w:date="2021-09-30T23:35:00Z">
              <w:r w:rsidRPr="00015378">
                <w:rPr>
                  <w:rFonts w:ascii="Verdana" w:hAnsi="Verdana" w:cs="Arial"/>
                  <w:color w:val="000000"/>
                  <w:sz w:val="10"/>
                  <w:szCs w:val="10"/>
                  <w:rPrChange w:id="23428" w:author="Hardik Malhotra" w:date="2021-09-30T23:36:00Z">
                    <w:rPr>
                      <w:rFonts w:ascii="Arial" w:hAnsi="Arial" w:cs="Arial"/>
                      <w:b/>
                      <w:bCs/>
                      <w:color w:val="000000"/>
                      <w:sz w:val="20"/>
                      <w:szCs w:val="20"/>
                    </w:rPr>
                  </w:rPrChange>
                </w:rPr>
                <w:t>57</w:t>
              </w:r>
            </w:ins>
          </w:p>
        </w:tc>
      </w:tr>
      <w:tr w:rsidR="00015378" w:rsidRPr="00257590" w14:paraId="1233502E" w14:textId="77777777" w:rsidTr="00092529">
        <w:trPr>
          <w:trHeight w:val="334"/>
          <w:ins w:id="23429" w:author="Hardik Malhotra" w:date="2021-09-30T23:35:00Z"/>
        </w:trPr>
        <w:tc>
          <w:tcPr>
            <w:tcW w:w="1185" w:type="dxa"/>
            <w:tcBorders>
              <w:top w:val="nil"/>
              <w:left w:val="single" w:sz="4" w:space="0" w:color="auto"/>
              <w:bottom w:val="single" w:sz="4" w:space="0" w:color="auto"/>
              <w:right w:val="single" w:sz="4" w:space="0" w:color="auto"/>
            </w:tcBorders>
            <w:shd w:val="clear" w:color="000000" w:fill="FFFFFF"/>
            <w:noWrap/>
            <w:vAlign w:val="bottom"/>
            <w:hideMark/>
          </w:tcPr>
          <w:p w14:paraId="4DAA8EE7" w14:textId="77777777" w:rsidR="00015378" w:rsidRPr="00257590" w:rsidRDefault="00015378" w:rsidP="00015378">
            <w:pPr>
              <w:spacing w:after="0" w:line="240" w:lineRule="auto"/>
              <w:rPr>
                <w:ins w:id="23430" w:author="Hardik Malhotra" w:date="2021-09-30T23:35:00Z"/>
                <w:rFonts w:ascii="Verdana" w:eastAsia="Times New Roman" w:hAnsi="Verdana" w:cs="Times New Roman"/>
                <w:color w:val="000000"/>
                <w:sz w:val="10"/>
                <w:szCs w:val="10"/>
                <w:lang w:val="en-US"/>
              </w:rPr>
            </w:pPr>
            <w:ins w:id="23431" w:author="Hardik Malhotra" w:date="2021-09-30T23:35:00Z">
              <w:r w:rsidRPr="00257590">
                <w:rPr>
                  <w:rFonts w:ascii="Verdana" w:eastAsia="Times New Roman" w:hAnsi="Verdana" w:cs="Times New Roman"/>
                  <w:color w:val="000000"/>
                  <w:sz w:val="10"/>
                  <w:szCs w:val="10"/>
                  <w:lang w:val="en-US"/>
                </w:rPr>
                <w:t xml:space="preserve">Composite Materials </w:t>
              </w:r>
            </w:ins>
          </w:p>
        </w:tc>
        <w:tc>
          <w:tcPr>
            <w:tcW w:w="519" w:type="dxa"/>
            <w:tcBorders>
              <w:top w:val="nil"/>
              <w:left w:val="nil"/>
              <w:bottom w:val="single" w:sz="4" w:space="0" w:color="auto"/>
              <w:right w:val="single" w:sz="4" w:space="0" w:color="auto"/>
            </w:tcBorders>
            <w:shd w:val="clear" w:color="000000" w:fill="FFFFFF"/>
            <w:noWrap/>
            <w:vAlign w:val="bottom"/>
            <w:hideMark/>
          </w:tcPr>
          <w:p w14:paraId="2339163A" w14:textId="40F830E2" w:rsidR="00015378" w:rsidRPr="00015378" w:rsidRDefault="00015378" w:rsidP="00015378">
            <w:pPr>
              <w:spacing w:after="0" w:line="240" w:lineRule="auto"/>
              <w:jc w:val="center"/>
              <w:rPr>
                <w:ins w:id="23432" w:author="Hardik Malhotra" w:date="2021-09-30T23:35:00Z"/>
                <w:rFonts w:ascii="Verdana" w:eastAsia="Times New Roman" w:hAnsi="Verdana" w:cs="Times New Roman"/>
                <w:color w:val="000000" w:themeColor="text1"/>
                <w:sz w:val="10"/>
                <w:szCs w:val="10"/>
                <w:lang w:val="en-US"/>
                <w:rPrChange w:id="23433" w:author="Hardik Malhotra" w:date="2021-09-30T23:36:00Z">
                  <w:rPr>
                    <w:ins w:id="23434" w:author="Hardik Malhotra" w:date="2021-09-30T23:35:00Z"/>
                    <w:rFonts w:ascii="Verdana" w:eastAsia="Times New Roman" w:hAnsi="Verdana" w:cs="Times New Roman"/>
                    <w:color w:val="000000" w:themeColor="text1"/>
                    <w:sz w:val="10"/>
                    <w:szCs w:val="10"/>
                    <w:lang w:val="en-US"/>
                  </w:rPr>
                </w:rPrChange>
              </w:rPr>
            </w:pPr>
            <w:ins w:id="23435" w:author="Hardik Malhotra" w:date="2021-09-30T23:35:00Z">
              <w:r w:rsidRPr="00015378">
                <w:rPr>
                  <w:rFonts w:ascii="Verdana" w:hAnsi="Verdana" w:cs="Arial"/>
                  <w:color w:val="000000"/>
                  <w:sz w:val="10"/>
                  <w:szCs w:val="10"/>
                  <w:rPrChange w:id="23436" w:author="Hardik Malhotra" w:date="2021-09-30T23:36:00Z">
                    <w:rPr>
                      <w:rFonts w:ascii="Arial" w:hAnsi="Arial" w:cs="Arial"/>
                      <w:b/>
                      <w:bCs/>
                      <w:color w:val="000000"/>
                      <w:sz w:val="20"/>
                      <w:szCs w:val="20"/>
                    </w:rPr>
                  </w:rPrChange>
                </w:rPr>
                <w:t>96</w:t>
              </w:r>
            </w:ins>
          </w:p>
        </w:tc>
        <w:tc>
          <w:tcPr>
            <w:tcW w:w="519" w:type="dxa"/>
            <w:tcBorders>
              <w:top w:val="nil"/>
              <w:left w:val="nil"/>
              <w:bottom w:val="single" w:sz="4" w:space="0" w:color="auto"/>
              <w:right w:val="single" w:sz="4" w:space="0" w:color="auto"/>
            </w:tcBorders>
            <w:shd w:val="clear" w:color="000000" w:fill="FFFFFF"/>
            <w:noWrap/>
            <w:vAlign w:val="bottom"/>
            <w:hideMark/>
          </w:tcPr>
          <w:p w14:paraId="60166E88" w14:textId="75767EB1" w:rsidR="00015378" w:rsidRPr="00015378" w:rsidRDefault="00015378" w:rsidP="00015378">
            <w:pPr>
              <w:spacing w:after="0" w:line="240" w:lineRule="auto"/>
              <w:jc w:val="center"/>
              <w:rPr>
                <w:ins w:id="23437" w:author="Hardik Malhotra" w:date="2021-09-30T23:35:00Z"/>
                <w:rFonts w:ascii="Verdana" w:eastAsia="Times New Roman" w:hAnsi="Verdana" w:cs="Times New Roman"/>
                <w:color w:val="000000" w:themeColor="text1"/>
                <w:sz w:val="10"/>
                <w:szCs w:val="10"/>
                <w:lang w:val="en-US"/>
                <w:rPrChange w:id="23438" w:author="Hardik Malhotra" w:date="2021-09-30T23:36:00Z">
                  <w:rPr>
                    <w:ins w:id="23439" w:author="Hardik Malhotra" w:date="2021-09-30T23:35:00Z"/>
                    <w:rFonts w:ascii="Verdana" w:eastAsia="Times New Roman" w:hAnsi="Verdana" w:cs="Times New Roman"/>
                    <w:color w:val="000000" w:themeColor="text1"/>
                    <w:sz w:val="10"/>
                    <w:szCs w:val="10"/>
                    <w:lang w:val="en-US"/>
                  </w:rPr>
                </w:rPrChange>
              </w:rPr>
            </w:pPr>
            <w:ins w:id="23440" w:author="Hardik Malhotra" w:date="2021-09-30T23:35:00Z">
              <w:r w:rsidRPr="00015378">
                <w:rPr>
                  <w:rFonts w:ascii="Verdana" w:hAnsi="Verdana" w:cs="Arial"/>
                  <w:color w:val="000000"/>
                  <w:sz w:val="10"/>
                  <w:szCs w:val="10"/>
                  <w:rPrChange w:id="23441" w:author="Hardik Malhotra" w:date="2021-09-30T23:36:00Z">
                    <w:rPr>
                      <w:rFonts w:ascii="Arial" w:hAnsi="Arial" w:cs="Arial"/>
                      <w:b/>
                      <w:bCs/>
                      <w:color w:val="000000"/>
                      <w:sz w:val="20"/>
                      <w:szCs w:val="20"/>
                    </w:rPr>
                  </w:rPrChange>
                </w:rPr>
                <w:t>103</w:t>
              </w:r>
            </w:ins>
          </w:p>
        </w:tc>
        <w:tc>
          <w:tcPr>
            <w:tcW w:w="519" w:type="dxa"/>
            <w:tcBorders>
              <w:top w:val="nil"/>
              <w:left w:val="nil"/>
              <w:bottom w:val="single" w:sz="4" w:space="0" w:color="auto"/>
              <w:right w:val="single" w:sz="4" w:space="0" w:color="auto"/>
            </w:tcBorders>
            <w:shd w:val="clear" w:color="000000" w:fill="FFFFFF"/>
            <w:noWrap/>
            <w:vAlign w:val="bottom"/>
            <w:hideMark/>
          </w:tcPr>
          <w:p w14:paraId="579B51D7" w14:textId="094CF235" w:rsidR="00015378" w:rsidRPr="00015378" w:rsidRDefault="00015378" w:rsidP="00015378">
            <w:pPr>
              <w:spacing w:after="0" w:line="240" w:lineRule="auto"/>
              <w:jc w:val="center"/>
              <w:rPr>
                <w:ins w:id="23442" w:author="Hardik Malhotra" w:date="2021-09-30T23:35:00Z"/>
                <w:rFonts w:ascii="Verdana" w:eastAsia="Times New Roman" w:hAnsi="Verdana" w:cs="Times New Roman"/>
                <w:color w:val="000000" w:themeColor="text1"/>
                <w:sz w:val="10"/>
                <w:szCs w:val="10"/>
                <w:lang w:val="en-US"/>
                <w:rPrChange w:id="23443" w:author="Hardik Malhotra" w:date="2021-09-30T23:36:00Z">
                  <w:rPr>
                    <w:ins w:id="23444" w:author="Hardik Malhotra" w:date="2021-09-30T23:35:00Z"/>
                    <w:rFonts w:ascii="Verdana" w:eastAsia="Times New Roman" w:hAnsi="Verdana" w:cs="Times New Roman"/>
                    <w:color w:val="000000" w:themeColor="text1"/>
                    <w:sz w:val="10"/>
                    <w:szCs w:val="10"/>
                    <w:lang w:val="en-US"/>
                  </w:rPr>
                </w:rPrChange>
              </w:rPr>
            </w:pPr>
            <w:ins w:id="23445" w:author="Hardik Malhotra" w:date="2021-09-30T23:35:00Z">
              <w:r w:rsidRPr="00015378">
                <w:rPr>
                  <w:rFonts w:ascii="Verdana" w:hAnsi="Verdana" w:cs="Arial"/>
                  <w:color w:val="000000"/>
                  <w:sz w:val="10"/>
                  <w:szCs w:val="10"/>
                  <w:rPrChange w:id="23446" w:author="Hardik Malhotra" w:date="2021-09-30T23:36:00Z">
                    <w:rPr>
                      <w:rFonts w:ascii="Arial" w:hAnsi="Arial" w:cs="Arial"/>
                      <w:b/>
                      <w:bCs/>
                      <w:color w:val="000000"/>
                      <w:sz w:val="20"/>
                      <w:szCs w:val="20"/>
                    </w:rPr>
                  </w:rPrChange>
                </w:rPr>
                <w:t>107</w:t>
              </w:r>
            </w:ins>
          </w:p>
        </w:tc>
        <w:tc>
          <w:tcPr>
            <w:tcW w:w="520" w:type="dxa"/>
            <w:tcBorders>
              <w:top w:val="nil"/>
              <w:left w:val="nil"/>
              <w:bottom w:val="single" w:sz="4" w:space="0" w:color="auto"/>
              <w:right w:val="single" w:sz="4" w:space="0" w:color="auto"/>
            </w:tcBorders>
            <w:shd w:val="clear" w:color="000000" w:fill="FFFFFF"/>
            <w:noWrap/>
            <w:vAlign w:val="bottom"/>
            <w:hideMark/>
          </w:tcPr>
          <w:p w14:paraId="7C9F774C" w14:textId="2A5CA165" w:rsidR="00015378" w:rsidRPr="00015378" w:rsidRDefault="00015378" w:rsidP="00015378">
            <w:pPr>
              <w:spacing w:after="0" w:line="240" w:lineRule="auto"/>
              <w:jc w:val="center"/>
              <w:rPr>
                <w:ins w:id="23447" w:author="Hardik Malhotra" w:date="2021-09-30T23:35:00Z"/>
                <w:rFonts w:ascii="Verdana" w:eastAsia="Times New Roman" w:hAnsi="Verdana" w:cs="Times New Roman"/>
                <w:color w:val="000000" w:themeColor="text1"/>
                <w:sz w:val="10"/>
                <w:szCs w:val="10"/>
                <w:lang w:val="en-US"/>
                <w:rPrChange w:id="23448" w:author="Hardik Malhotra" w:date="2021-09-30T23:36:00Z">
                  <w:rPr>
                    <w:ins w:id="23449" w:author="Hardik Malhotra" w:date="2021-09-30T23:35:00Z"/>
                    <w:rFonts w:ascii="Verdana" w:eastAsia="Times New Roman" w:hAnsi="Verdana" w:cs="Times New Roman"/>
                    <w:color w:val="000000" w:themeColor="text1"/>
                    <w:sz w:val="10"/>
                    <w:szCs w:val="10"/>
                    <w:lang w:val="en-US"/>
                  </w:rPr>
                </w:rPrChange>
              </w:rPr>
            </w:pPr>
            <w:ins w:id="23450" w:author="Hardik Malhotra" w:date="2021-09-30T23:35:00Z">
              <w:r w:rsidRPr="00015378">
                <w:rPr>
                  <w:rFonts w:ascii="Verdana" w:hAnsi="Verdana" w:cs="Arial"/>
                  <w:color w:val="000000"/>
                  <w:sz w:val="10"/>
                  <w:szCs w:val="10"/>
                  <w:rPrChange w:id="23451" w:author="Hardik Malhotra" w:date="2021-09-30T23:36:00Z">
                    <w:rPr>
                      <w:rFonts w:ascii="Arial" w:hAnsi="Arial" w:cs="Arial"/>
                      <w:b/>
                      <w:bCs/>
                      <w:color w:val="000000"/>
                      <w:sz w:val="20"/>
                      <w:szCs w:val="20"/>
                    </w:rPr>
                  </w:rPrChange>
                </w:rPr>
                <w:t>111</w:t>
              </w:r>
            </w:ins>
          </w:p>
        </w:tc>
        <w:tc>
          <w:tcPr>
            <w:tcW w:w="593" w:type="dxa"/>
            <w:tcBorders>
              <w:top w:val="nil"/>
              <w:left w:val="nil"/>
              <w:bottom w:val="single" w:sz="4" w:space="0" w:color="auto"/>
              <w:right w:val="single" w:sz="4" w:space="0" w:color="auto"/>
            </w:tcBorders>
            <w:shd w:val="clear" w:color="000000" w:fill="FFFFFF"/>
            <w:noWrap/>
            <w:vAlign w:val="bottom"/>
            <w:hideMark/>
          </w:tcPr>
          <w:p w14:paraId="0CB0A8C8" w14:textId="5CFB2E3A" w:rsidR="00015378" w:rsidRPr="00015378" w:rsidRDefault="00015378" w:rsidP="00015378">
            <w:pPr>
              <w:spacing w:after="0" w:line="240" w:lineRule="auto"/>
              <w:jc w:val="center"/>
              <w:rPr>
                <w:ins w:id="23452" w:author="Hardik Malhotra" w:date="2021-09-30T23:35:00Z"/>
                <w:rFonts w:ascii="Verdana" w:eastAsia="Times New Roman" w:hAnsi="Verdana" w:cs="Times New Roman"/>
                <w:color w:val="000000" w:themeColor="text1"/>
                <w:sz w:val="10"/>
                <w:szCs w:val="10"/>
                <w:lang w:val="en-US"/>
                <w:rPrChange w:id="23453" w:author="Hardik Malhotra" w:date="2021-09-30T23:36:00Z">
                  <w:rPr>
                    <w:ins w:id="23454" w:author="Hardik Malhotra" w:date="2021-09-30T23:35:00Z"/>
                    <w:rFonts w:ascii="Verdana" w:eastAsia="Times New Roman" w:hAnsi="Verdana" w:cs="Times New Roman"/>
                    <w:color w:val="000000" w:themeColor="text1"/>
                    <w:sz w:val="10"/>
                    <w:szCs w:val="10"/>
                    <w:lang w:val="en-US"/>
                  </w:rPr>
                </w:rPrChange>
              </w:rPr>
            </w:pPr>
            <w:ins w:id="23455" w:author="Hardik Malhotra" w:date="2021-09-30T23:35:00Z">
              <w:r w:rsidRPr="00015378">
                <w:rPr>
                  <w:rFonts w:ascii="Verdana" w:hAnsi="Verdana" w:cs="Arial"/>
                  <w:color w:val="000000"/>
                  <w:sz w:val="10"/>
                  <w:szCs w:val="10"/>
                  <w:rPrChange w:id="23456" w:author="Hardik Malhotra" w:date="2021-09-30T23:36:00Z">
                    <w:rPr>
                      <w:rFonts w:ascii="Arial" w:hAnsi="Arial" w:cs="Arial"/>
                      <w:b/>
                      <w:bCs/>
                      <w:color w:val="000000"/>
                      <w:sz w:val="20"/>
                      <w:szCs w:val="20"/>
                    </w:rPr>
                  </w:rPrChange>
                </w:rPr>
                <w:t>115</w:t>
              </w:r>
            </w:ins>
          </w:p>
        </w:tc>
        <w:tc>
          <w:tcPr>
            <w:tcW w:w="590" w:type="dxa"/>
            <w:tcBorders>
              <w:top w:val="nil"/>
              <w:left w:val="nil"/>
              <w:bottom w:val="single" w:sz="4" w:space="0" w:color="auto"/>
              <w:right w:val="single" w:sz="4" w:space="0" w:color="auto"/>
            </w:tcBorders>
            <w:shd w:val="clear" w:color="000000" w:fill="FFFFFF"/>
            <w:noWrap/>
            <w:vAlign w:val="bottom"/>
            <w:hideMark/>
          </w:tcPr>
          <w:p w14:paraId="7047B208" w14:textId="6C916F70" w:rsidR="00015378" w:rsidRPr="00015378" w:rsidRDefault="00015378" w:rsidP="00015378">
            <w:pPr>
              <w:spacing w:after="0" w:line="240" w:lineRule="auto"/>
              <w:jc w:val="center"/>
              <w:rPr>
                <w:ins w:id="23457" w:author="Hardik Malhotra" w:date="2021-09-30T23:35:00Z"/>
                <w:rFonts w:ascii="Verdana" w:eastAsia="Times New Roman" w:hAnsi="Verdana" w:cs="Times New Roman"/>
                <w:color w:val="000000" w:themeColor="text1"/>
                <w:sz w:val="10"/>
                <w:szCs w:val="10"/>
                <w:lang w:val="en-US"/>
                <w:rPrChange w:id="23458" w:author="Hardik Malhotra" w:date="2021-09-30T23:36:00Z">
                  <w:rPr>
                    <w:ins w:id="23459" w:author="Hardik Malhotra" w:date="2021-09-30T23:35:00Z"/>
                    <w:rFonts w:ascii="Verdana" w:eastAsia="Times New Roman" w:hAnsi="Verdana" w:cs="Times New Roman"/>
                    <w:color w:val="000000" w:themeColor="text1"/>
                    <w:sz w:val="10"/>
                    <w:szCs w:val="10"/>
                    <w:lang w:val="en-US"/>
                  </w:rPr>
                </w:rPrChange>
              </w:rPr>
            </w:pPr>
            <w:ins w:id="23460" w:author="Hardik Malhotra" w:date="2021-09-30T23:35:00Z">
              <w:r w:rsidRPr="00015378">
                <w:rPr>
                  <w:rFonts w:ascii="Verdana" w:hAnsi="Verdana" w:cs="Arial"/>
                  <w:color w:val="000000"/>
                  <w:sz w:val="10"/>
                  <w:szCs w:val="10"/>
                  <w:rPrChange w:id="23461" w:author="Hardik Malhotra" w:date="2021-09-30T23:36:00Z">
                    <w:rPr>
                      <w:rFonts w:ascii="Arial" w:hAnsi="Arial" w:cs="Arial"/>
                      <w:b/>
                      <w:bCs/>
                      <w:color w:val="000000"/>
                      <w:sz w:val="20"/>
                      <w:szCs w:val="20"/>
                    </w:rPr>
                  </w:rPrChange>
                </w:rPr>
                <w:t>106</w:t>
              </w:r>
            </w:ins>
          </w:p>
        </w:tc>
        <w:tc>
          <w:tcPr>
            <w:tcW w:w="590" w:type="dxa"/>
            <w:tcBorders>
              <w:top w:val="nil"/>
              <w:left w:val="nil"/>
              <w:bottom w:val="single" w:sz="4" w:space="0" w:color="auto"/>
              <w:right w:val="single" w:sz="4" w:space="0" w:color="auto"/>
            </w:tcBorders>
            <w:shd w:val="clear" w:color="000000" w:fill="FFFFFF"/>
            <w:noWrap/>
            <w:vAlign w:val="bottom"/>
            <w:hideMark/>
          </w:tcPr>
          <w:p w14:paraId="0985D1A6" w14:textId="4D2D3E83" w:rsidR="00015378" w:rsidRPr="00015378" w:rsidRDefault="00015378" w:rsidP="00015378">
            <w:pPr>
              <w:spacing w:after="0" w:line="240" w:lineRule="auto"/>
              <w:jc w:val="center"/>
              <w:rPr>
                <w:ins w:id="23462" w:author="Hardik Malhotra" w:date="2021-09-30T23:35:00Z"/>
                <w:rFonts w:ascii="Verdana" w:eastAsia="Times New Roman" w:hAnsi="Verdana" w:cs="Times New Roman"/>
                <w:color w:val="000000" w:themeColor="text1"/>
                <w:sz w:val="10"/>
                <w:szCs w:val="10"/>
                <w:lang w:val="en-US"/>
                <w:rPrChange w:id="23463" w:author="Hardik Malhotra" w:date="2021-09-30T23:36:00Z">
                  <w:rPr>
                    <w:ins w:id="23464" w:author="Hardik Malhotra" w:date="2021-09-30T23:35:00Z"/>
                    <w:rFonts w:ascii="Verdana" w:eastAsia="Times New Roman" w:hAnsi="Verdana" w:cs="Times New Roman"/>
                    <w:color w:val="000000" w:themeColor="text1"/>
                    <w:sz w:val="10"/>
                    <w:szCs w:val="10"/>
                    <w:lang w:val="en-US"/>
                  </w:rPr>
                </w:rPrChange>
              </w:rPr>
            </w:pPr>
            <w:ins w:id="23465" w:author="Hardik Malhotra" w:date="2021-09-30T23:35:00Z">
              <w:r w:rsidRPr="00015378">
                <w:rPr>
                  <w:rFonts w:ascii="Verdana" w:hAnsi="Verdana" w:cs="Arial"/>
                  <w:color w:val="000000"/>
                  <w:sz w:val="10"/>
                  <w:szCs w:val="10"/>
                  <w:rPrChange w:id="23466" w:author="Hardik Malhotra" w:date="2021-09-30T23:36:00Z">
                    <w:rPr>
                      <w:rFonts w:ascii="Arial" w:hAnsi="Arial" w:cs="Arial"/>
                      <w:b/>
                      <w:bCs/>
                      <w:color w:val="000000"/>
                      <w:sz w:val="20"/>
                      <w:szCs w:val="20"/>
                    </w:rPr>
                  </w:rPrChange>
                </w:rPr>
                <w:t>112</w:t>
              </w:r>
            </w:ins>
          </w:p>
        </w:tc>
        <w:tc>
          <w:tcPr>
            <w:tcW w:w="590" w:type="dxa"/>
            <w:tcBorders>
              <w:top w:val="nil"/>
              <w:left w:val="nil"/>
              <w:bottom w:val="single" w:sz="4" w:space="0" w:color="auto"/>
              <w:right w:val="single" w:sz="4" w:space="0" w:color="auto"/>
            </w:tcBorders>
            <w:shd w:val="clear" w:color="000000" w:fill="FFFFFF"/>
            <w:noWrap/>
            <w:vAlign w:val="bottom"/>
            <w:hideMark/>
          </w:tcPr>
          <w:p w14:paraId="6DC880C7" w14:textId="0832D940" w:rsidR="00015378" w:rsidRPr="00015378" w:rsidRDefault="00015378" w:rsidP="00015378">
            <w:pPr>
              <w:spacing w:after="0" w:line="240" w:lineRule="auto"/>
              <w:jc w:val="center"/>
              <w:rPr>
                <w:ins w:id="23467" w:author="Hardik Malhotra" w:date="2021-09-30T23:35:00Z"/>
                <w:rFonts w:ascii="Verdana" w:eastAsia="Times New Roman" w:hAnsi="Verdana" w:cs="Times New Roman"/>
                <w:color w:val="000000" w:themeColor="text1"/>
                <w:sz w:val="10"/>
                <w:szCs w:val="10"/>
                <w:lang w:val="en-US"/>
                <w:rPrChange w:id="23468" w:author="Hardik Malhotra" w:date="2021-09-30T23:36:00Z">
                  <w:rPr>
                    <w:ins w:id="23469" w:author="Hardik Malhotra" w:date="2021-09-30T23:35:00Z"/>
                    <w:rFonts w:ascii="Verdana" w:eastAsia="Times New Roman" w:hAnsi="Verdana" w:cs="Times New Roman"/>
                    <w:color w:val="000000" w:themeColor="text1"/>
                    <w:sz w:val="10"/>
                    <w:szCs w:val="10"/>
                    <w:lang w:val="en-US"/>
                  </w:rPr>
                </w:rPrChange>
              </w:rPr>
            </w:pPr>
            <w:ins w:id="23470" w:author="Hardik Malhotra" w:date="2021-09-30T23:35:00Z">
              <w:r w:rsidRPr="00015378">
                <w:rPr>
                  <w:rFonts w:ascii="Verdana" w:hAnsi="Verdana" w:cs="Arial"/>
                  <w:color w:val="000000"/>
                  <w:sz w:val="10"/>
                  <w:szCs w:val="10"/>
                  <w:rPrChange w:id="23471" w:author="Hardik Malhotra" w:date="2021-09-30T23:36:00Z">
                    <w:rPr>
                      <w:rFonts w:ascii="Arial" w:hAnsi="Arial" w:cs="Arial"/>
                      <w:b/>
                      <w:bCs/>
                      <w:color w:val="000000"/>
                      <w:sz w:val="20"/>
                      <w:szCs w:val="20"/>
                    </w:rPr>
                  </w:rPrChange>
                </w:rPr>
                <w:t>116</w:t>
              </w:r>
            </w:ins>
          </w:p>
        </w:tc>
        <w:tc>
          <w:tcPr>
            <w:tcW w:w="590" w:type="dxa"/>
            <w:tcBorders>
              <w:top w:val="nil"/>
              <w:left w:val="nil"/>
              <w:bottom w:val="single" w:sz="4" w:space="0" w:color="auto"/>
              <w:right w:val="single" w:sz="4" w:space="0" w:color="auto"/>
            </w:tcBorders>
            <w:shd w:val="clear" w:color="000000" w:fill="FFFFFF"/>
            <w:noWrap/>
            <w:vAlign w:val="bottom"/>
            <w:hideMark/>
          </w:tcPr>
          <w:p w14:paraId="40014A54" w14:textId="2319CBD7" w:rsidR="00015378" w:rsidRPr="00015378" w:rsidRDefault="00015378" w:rsidP="00015378">
            <w:pPr>
              <w:spacing w:after="0" w:line="240" w:lineRule="auto"/>
              <w:jc w:val="center"/>
              <w:rPr>
                <w:ins w:id="23472" w:author="Hardik Malhotra" w:date="2021-09-30T23:35:00Z"/>
                <w:rFonts w:ascii="Verdana" w:eastAsia="Times New Roman" w:hAnsi="Verdana" w:cs="Times New Roman"/>
                <w:color w:val="000000" w:themeColor="text1"/>
                <w:sz w:val="10"/>
                <w:szCs w:val="10"/>
                <w:lang w:val="en-US"/>
                <w:rPrChange w:id="23473" w:author="Hardik Malhotra" w:date="2021-09-30T23:36:00Z">
                  <w:rPr>
                    <w:ins w:id="23474" w:author="Hardik Malhotra" w:date="2021-09-30T23:35:00Z"/>
                    <w:rFonts w:ascii="Verdana" w:eastAsia="Times New Roman" w:hAnsi="Verdana" w:cs="Times New Roman"/>
                    <w:color w:val="000000" w:themeColor="text1"/>
                    <w:sz w:val="10"/>
                    <w:szCs w:val="10"/>
                    <w:lang w:val="en-US"/>
                  </w:rPr>
                </w:rPrChange>
              </w:rPr>
            </w:pPr>
            <w:ins w:id="23475" w:author="Hardik Malhotra" w:date="2021-09-30T23:35:00Z">
              <w:r w:rsidRPr="00015378">
                <w:rPr>
                  <w:rFonts w:ascii="Verdana" w:hAnsi="Verdana" w:cs="Arial"/>
                  <w:color w:val="000000"/>
                  <w:sz w:val="10"/>
                  <w:szCs w:val="10"/>
                  <w:rPrChange w:id="23476" w:author="Hardik Malhotra" w:date="2021-09-30T23:36:00Z">
                    <w:rPr>
                      <w:rFonts w:ascii="Arial" w:hAnsi="Arial" w:cs="Arial"/>
                      <w:b/>
                      <w:bCs/>
                      <w:color w:val="000000"/>
                      <w:sz w:val="20"/>
                      <w:szCs w:val="20"/>
                    </w:rPr>
                  </w:rPrChange>
                </w:rPr>
                <w:t>121</w:t>
              </w:r>
            </w:ins>
          </w:p>
        </w:tc>
        <w:tc>
          <w:tcPr>
            <w:tcW w:w="590" w:type="dxa"/>
            <w:tcBorders>
              <w:top w:val="nil"/>
              <w:left w:val="nil"/>
              <w:bottom w:val="single" w:sz="4" w:space="0" w:color="auto"/>
              <w:right w:val="single" w:sz="4" w:space="0" w:color="auto"/>
            </w:tcBorders>
            <w:shd w:val="clear" w:color="000000" w:fill="FFFFFF"/>
            <w:noWrap/>
            <w:vAlign w:val="bottom"/>
            <w:hideMark/>
          </w:tcPr>
          <w:p w14:paraId="0C8D520F" w14:textId="347E876A" w:rsidR="00015378" w:rsidRPr="00015378" w:rsidRDefault="00015378" w:rsidP="00015378">
            <w:pPr>
              <w:spacing w:after="0" w:line="240" w:lineRule="auto"/>
              <w:jc w:val="center"/>
              <w:rPr>
                <w:ins w:id="23477" w:author="Hardik Malhotra" w:date="2021-09-30T23:35:00Z"/>
                <w:rFonts w:ascii="Verdana" w:eastAsia="Times New Roman" w:hAnsi="Verdana" w:cs="Times New Roman"/>
                <w:color w:val="000000" w:themeColor="text1"/>
                <w:sz w:val="10"/>
                <w:szCs w:val="10"/>
                <w:lang w:val="en-US"/>
                <w:rPrChange w:id="23478" w:author="Hardik Malhotra" w:date="2021-09-30T23:36:00Z">
                  <w:rPr>
                    <w:ins w:id="23479" w:author="Hardik Malhotra" w:date="2021-09-30T23:35:00Z"/>
                    <w:rFonts w:ascii="Verdana" w:eastAsia="Times New Roman" w:hAnsi="Verdana" w:cs="Times New Roman"/>
                    <w:color w:val="000000" w:themeColor="text1"/>
                    <w:sz w:val="10"/>
                    <w:szCs w:val="10"/>
                    <w:lang w:val="en-US"/>
                  </w:rPr>
                </w:rPrChange>
              </w:rPr>
            </w:pPr>
            <w:ins w:id="23480" w:author="Hardik Malhotra" w:date="2021-09-30T23:35:00Z">
              <w:r w:rsidRPr="00015378">
                <w:rPr>
                  <w:rFonts w:ascii="Verdana" w:hAnsi="Verdana" w:cs="Arial"/>
                  <w:color w:val="000000"/>
                  <w:sz w:val="10"/>
                  <w:szCs w:val="10"/>
                  <w:rPrChange w:id="23481" w:author="Hardik Malhotra" w:date="2021-09-30T23:36:00Z">
                    <w:rPr>
                      <w:rFonts w:ascii="Arial" w:hAnsi="Arial" w:cs="Arial"/>
                      <w:b/>
                      <w:bCs/>
                      <w:color w:val="000000"/>
                      <w:sz w:val="20"/>
                      <w:szCs w:val="20"/>
                    </w:rPr>
                  </w:rPrChange>
                </w:rPr>
                <w:t>125</w:t>
              </w:r>
            </w:ins>
          </w:p>
        </w:tc>
        <w:tc>
          <w:tcPr>
            <w:tcW w:w="590" w:type="dxa"/>
            <w:tcBorders>
              <w:top w:val="nil"/>
              <w:left w:val="nil"/>
              <w:bottom w:val="single" w:sz="4" w:space="0" w:color="auto"/>
              <w:right w:val="single" w:sz="4" w:space="0" w:color="auto"/>
            </w:tcBorders>
            <w:shd w:val="clear" w:color="000000" w:fill="FFFFFF"/>
            <w:noWrap/>
            <w:vAlign w:val="bottom"/>
            <w:hideMark/>
          </w:tcPr>
          <w:p w14:paraId="2491BF40" w14:textId="1089E91F" w:rsidR="00015378" w:rsidRPr="00015378" w:rsidRDefault="00015378" w:rsidP="00015378">
            <w:pPr>
              <w:spacing w:after="0" w:line="240" w:lineRule="auto"/>
              <w:jc w:val="center"/>
              <w:rPr>
                <w:ins w:id="23482" w:author="Hardik Malhotra" w:date="2021-09-30T23:35:00Z"/>
                <w:rFonts w:ascii="Verdana" w:eastAsia="Times New Roman" w:hAnsi="Verdana" w:cs="Times New Roman"/>
                <w:color w:val="000000" w:themeColor="text1"/>
                <w:sz w:val="10"/>
                <w:szCs w:val="10"/>
                <w:lang w:val="en-US"/>
                <w:rPrChange w:id="23483" w:author="Hardik Malhotra" w:date="2021-09-30T23:36:00Z">
                  <w:rPr>
                    <w:ins w:id="23484" w:author="Hardik Malhotra" w:date="2021-09-30T23:35:00Z"/>
                    <w:rFonts w:ascii="Verdana" w:eastAsia="Times New Roman" w:hAnsi="Verdana" w:cs="Times New Roman"/>
                    <w:color w:val="000000" w:themeColor="text1"/>
                    <w:sz w:val="10"/>
                    <w:szCs w:val="10"/>
                    <w:lang w:val="en-US"/>
                  </w:rPr>
                </w:rPrChange>
              </w:rPr>
            </w:pPr>
            <w:ins w:id="23485" w:author="Hardik Malhotra" w:date="2021-09-30T23:35:00Z">
              <w:r w:rsidRPr="00015378">
                <w:rPr>
                  <w:rFonts w:ascii="Verdana" w:hAnsi="Verdana" w:cs="Arial"/>
                  <w:color w:val="000000"/>
                  <w:sz w:val="10"/>
                  <w:szCs w:val="10"/>
                  <w:rPrChange w:id="23486" w:author="Hardik Malhotra" w:date="2021-09-30T23:36:00Z">
                    <w:rPr>
                      <w:rFonts w:ascii="Arial" w:hAnsi="Arial" w:cs="Arial"/>
                      <w:b/>
                      <w:bCs/>
                      <w:color w:val="000000"/>
                      <w:sz w:val="20"/>
                      <w:szCs w:val="20"/>
                    </w:rPr>
                  </w:rPrChange>
                </w:rPr>
                <w:t>130</w:t>
              </w:r>
            </w:ins>
          </w:p>
        </w:tc>
        <w:tc>
          <w:tcPr>
            <w:tcW w:w="590" w:type="dxa"/>
            <w:tcBorders>
              <w:top w:val="nil"/>
              <w:left w:val="nil"/>
              <w:bottom w:val="single" w:sz="4" w:space="0" w:color="auto"/>
              <w:right w:val="single" w:sz="4" w:space="0" w:color="auto"/>
            </w:tcBorders>
            <w:shd w:val="clear" w:color="000000" w:fill="FFFFFF"/>
            <w:noWrap/>
            <w:vAlign w:val="bottom"/>
            <w:hideMark/>
          </w:tcPr>
          <w:p w14:paraId="0662BDC4" w14:textId="29E3F58A" w:rsidR="00015378" w:rsidRPr="00015378" w:rsidRDefault="00015378" w:rsidP="00015378">
            <w:pPr>
              <w:spacing w:after="0" w:line="240" w:lineRule="auto"/>
              <w:jc w:val="center"/>
              <w:rPr>
                <w:ins w:id="23487" w:author="Hardik Malhotra" w:date="2021-09-30T23:35:00Z"/>
                <w:rFonts w:ascii="Verdana" w:eastAsia="Times New Roman" w:hAnsi="Verdana" w:cs="Times New Roman"/>
                <w:color w:val="000000" w:themeColor="text1"/>
                <w:sz w:val="10"/>
                <w:szCs w:val="10"/>
                <w:lang w:val="en-US"/>
                <w:rPrChange w:id="23488" w:author="Hardik Malhotra" w:date="2021-09-30T23:36:00Z">
                  <w:rPr>
                    <w:ins w:id="23489" w:author="Hardik Malhotra" w:date="2021-09-30T23:35:00Z"/>
                    <w:rFonts w:ascii="Verdana" w:eastAsia="Times New Roman" w:hAnsi="Verdana" w:cs="Times New Roman"/>
                    <w:color w:val="000000" w:themeColor="text1"/>
                    <w:sz w:val="10"/>
                    <w:szCs w:val="10"/>
                    <w:lang w:val="en-US"/>
                  </w:rPr>
                </w:rPrChange>
              </w:rPr>
            </w:pPr>
            <w:ins w:id="23490" w:author="Hardik Malhotra" w:date="2021-09-30T23:35:00Z">
              <w:r w:rsidRPr="00015378">
                <w:rPr>
                  <w:rFonts w:ascii="Verdana" w:hAnsi="Verdana" w:cs="Arial"/>
                  <w:color w:val="000000"/>
                  <w:sz w:val="10"/>
                  <w:szCs w:val="10"/>
                  <w:rPrChange w:id="23491" w:author="Hardik Malhotra" w:date="2021-09-30T23:36:00Z">
                    <w:rPr>
                      <w:rFonts w:ascii="Arial" w:hAnsi="Arial" w:cs="Arial"/>
                      <w:b/>
                      <w:bCs/>
                      <w:color w:val="000000"/>
                      <w:sz w:val="20"/>
                      <w:szCs w:val="20"/>
                    </w:rPr>
                  </w:rPrChange>
                </w:rPr>
                <w:t>135</w:t>
              </w:r>
            </w:ins>
          </w:p>
        </w:tc>
        <w:tc>
          <w:tcPr>
            <w:tcW w:w="590" w:type="dxa"/>
            <w:tcBorders>
              <w:top w:val="nil"/>
              <w:left w:val="nil"/>
              <w:bottom w:val="single" w:sz="4" w:space="0" w:color="auto"/>
              <w:right w:val="single" w:sz="4" w:space="0" w:color="auto"/>
            </w:tcBorders>
            <w:shd w:val="clear" w:color="000000" w:fill="FFFFFF"/>
            <w:noWrap/>
            <w:vAlign w:val="bottom"/>
            <w:hideMark/>
          </w:tcPr>
          <w:p w14:paraId="1516AE92" w14:textId="66CE7D99" w:rsidR="00015378" w:rsidRPr="00015378" w:rsidRDefault="00015378" w:rsidP="00015378">
            <w:pPr>
              <w:spacing w:after="0" w:line="240" w:lineRule="auto"/>
              <w:jc w:val="center"/>
              <w:rPr>
                <w:ins w:id="23492" w:author="Hardik Malhotra" w:date="2021-09-30T23:35:00Z"/>
                <w:rFonts w:ascii="Verdana" w:eastAsia="Times New Roman" w:hAnsi="Verdana" w:cs="Times New Roman"/>
                <w:color w:val="000000" w:themeColor="text1"/>
                <w:sz w:val="10"/>
                <w:szCs w:val="10"/>
                <w:lang w:val="en-US"/>
                <w:rPrChange w:id="23493" w:author="Hardik Malhotra" w:date="2021-09-30T23:36:00Z">
                  <w:rPr>
                    <w:ins w:id="23494" w:author="Hardik Malhotra" w:date="2021-09-30T23:35:00Z"/>
                    <w:rFonts w:ascii="Verdana" w:eastAsia="Times New Roman" w:hAnsi="Verdana" w:cs="Times New Roman"/>
                    <w:color w:val="000000" w:themeColor="text1"/>
                    <w:sz w:val="10"/>
                    <w:szCs w:val="10"/>
                    <w:lang w:val="en-US"/>
                  </w:rPr>
                </w:rPrChange>
              </w:rPr>
            </w:pPr>
            <w:ins w:id="23495" w:author="Hardik Malhotra" w:date="2021-09-30T23:35:00Z">
              <w:r w:rsidRPr="00015378">
                <w:rPr>
                  <w:rFonts w:ascii="Verdana" w:hAnsi="Verdana" w:cs="Arial"/>
                  <w:color w:val="000000"/>
                  <w:sz w:val="10"/>
                  <w:szCs w:val="10"/>
                  <w:rPrChange w:id="23496" w:author="Hardik Malhotra" w:date="2021-09-30T23:36:00Z">
                    <w:rPr>
                      <w:rFonts w:ascii="Arial" w:hAnsi="Arial" w:cs="Arial"/>
                      <w:b/>
                      <w:bCs/>
                      <w:color w:val="000000"/>
                      <w:sz w:val="20"/>
                      <w:szCs w:val="20"/>
                    </w:rPr>
                  </w:rPrChange>
                </w:rPr>
                <w:t>140</w:t>
              </w:r>
            </w:ins>
          </w:p>
        </w:tc>
        <w:tc>
          <w:tcPr>
            <w:tcW w:w="590" w:type="dxa"/>
            <w:tcBorders>
              <w:top w:val="nil"/>
              <w:left w:val="nil"/>
              <w:bottom w:val="single" w:sz="4" w:space="0" w:color="auto"/>
              <w:right w:val="single" w:sz="4" w:space="0" w:color="auto"/>
            </w:tcBorders>
            <w:shd w:val="clear" w:color="000000" w:fill="FFFFFF"/>
            <w:noWrap/>
            <w:vAlign w:val="bottom"/>
            <w:hideMark/>
          </w:tcPr>
          <w:p w14:paraId="2233CA84" w14:textId="3853BFC3" w:rsidR="00015378" w:rsidRPr="00015378" w:rsidRDefault="00015378" w:rsidP="00015378">
            <w:pPr>
              <w:spacing w:after="0" w:line="240" w:lineRule="auto"/>
              <w:jc w:val="center"/>
              <w:rPr>
                <w:ins w:id="23497" w:author="Hardik Malhotra" w:date="2021-09-30T23:35:00Z"/>
                <w:rFonts w:ascii="Verdana" w:eastAsia="Times New Roman" w:hAnsi="Verdana" w:cs="Times New Roman"/>
                <w:color w:val="000000" w:themeColor="text1"/>
                <w:sz w:val="10"/>
                <w:szCs w:val="10"/>
                <w:lang w:val="en-US"/>
                <w:rPrChange w:id="23498" w:author="Hardik Malhotra" w:date="2021-09-30T23:36:00Z">
                  <w:rPr>
                    <w:ins w:id="23499" w:author="Hardik Malhotra" w:date="2021-09-30T23:35:00Z"/>
                    <w:rFonts w:ascii="Verdana" w:eastAsia="Times New Roman" w:hAnsi="Verdana" w:cs="Times New Roman"/>
                    <w:color w:val="000000" w:themeColor="text1"/>
                    <w:sz w:val="10"/>
                    <w:szCs w:val="10"/>
                    <w:lang w:val="en-US"/>
                  </w:rPr>
                </w:rPrChange>
              </w:rPr>
            </w:pPr>
            <w:ins w:id="23500" w:author="Hardik Malhotra" w:date="2021-09-30T23:35:00Z">
              <w:r w:rsidRPr="00015378">
                <w:rPr>
                  <w:rFonts w:ascii="Verdana" w:hAnsi="Verdana" w:cs="Arial"/>
                  <w:color w:val="000000"/>
                  <w:sz w:val="10"/>
                  <w:szCs w:val="10"/>
                  <w:rPrChange w:id="23501" w:author="Hardik Malhotra" w:date="2021-09-30T23:36:00Z">
                    <w:rPr>
                      <w:rFonts w:ascii="Arial" w:hAnsi="Arial" w:cs="Arial"/>
                      <w:b/>
                      <w:bCs/>
                      <w:color w:val="000000"/>
                      <w:sz w:val="20"/>
                      <w:szCs w:val="20"/>
                    </w:rPr>
                  </w:rPrChange>
                </w:rPr>
                <w:t>146</w:t>
              </w:r>
            </w:ins>
          </w:p>
        </w:tc>
        <w:tc>
          <w:tcPr>
            <w:tcW w:w="590" w:type="dxa"/>
            <w:tcBorders>
              <w:top w:val="nil"/>
              <w:left w:val="nil"/>
              <w:bottom w:val="single" w:sz="4" w:space="0" w:color="auto"/>
              <w:right w:val="single" w:sz="4" w:space="0" w:color="auto"/>
            </w:tcBorders>
            <w:shd w:val="clear" w:color="000000" w:fill="FFFFFF"/>
            <w:noWrap/>
            <w:vAlign w:val="bottom"/>
            <w:hideMark/>
          </w:tcPr>
          <w:p w14:paraId="37ECFBA0" w14:textId="47D69AC3" w:rsidR="00015378" w:rsidRPr="00015378" w:rsidRDefault="00015378" w:rsidP="00015378">
            <w:pPr>
              <w:spacing w:after="0" w:line="240" w:lineRule="auto"/>
              <w:jc w:val="center"/>
              <w:rPr>
                <w:ins w:id="23502" w:author="Hardik Malhotra" w:date="2021-09-30T23:35:00Z"/>
                <w:rFonts w:ascii="Verdana" w:eastAsia="Times New Roman" w:hAnsi="Verdana" w:cs="Times New Roman"/>
                <w:color w:val="000000" w:themeColor="text1"/>
                <w:sz w:val="10"/>
                <w:szCs w:val="10"/>
                <w:lang w:val="en-US"/>
                <w:rPrChange w:id="23503" w:author="Hardik Malhotra" w:date="2021-09-30T23:36:00Z">
                  <w:rPr>
                    <w:ins w:id="23504" w:author="Hardik Malhotra" w:date="2021-09-30T23:35:00Z"/>
                    <w:rFonts w:ascii="Verdana" w:eastAsia="Times New Roman" w:hAnsi="Verdana" w:cs="Times New Roman"/>
                    <w:color w:val="000000" w:themeColor="text1"/>
                    <w:sz w:val="10"/>
                    <w:szCs w:val="10"/>
                    <w:lang w:val="en-US"/>
                  </w:rPr>
                </w:rPrChange>
              </w:rPr>
            </w:pPr>
            <w:ins w:id="23505" w:author="Hardik Malhotra" w:date="2021-09-30T23:35:00Z">
              <w:r w:rsidRPr="00015378">
                <w:rPr>
                  <w:rFonts w:ascii="Verdana" w:hAnsi="Verdana" w:cs="Arial"/>
                  <w:color w:val="000000"/>
                  <w:sz w:val="10"/>
                  <w:szCs w:val="10"/>
                  <w:rPrChange w:id="23506" w:author="Hardik Malhotra" w:date="2021-09-30T23:36:00Z">
                    <w:rPr>
                      <w:rFonts w:ascii="Arial" w:hAnsi="Arial" w:cs="Arial"/>
                      <w:b/>
                      <w:bCs/>
                      <w:color w:val="000000"/>
                      <w:sz w:val="20"/>
                      <w:szCs w:val="20"/>
                    </w:rPr>
                  </w:rPrChange>
                </w:rPr>
                <w:t>152</w:t>
              </w:r>
            </w:ins>
          </w:p>
        </w:tc>
        <w:tc>
          <w:tcPr>
            <w:tcW w:w="566" w:type="dxa"/>
            <w:tcBorders>
              <w:top w:val="nil"/>
              <w:left w:val="nil"/>
              <w:bottom w:val="single" w:sz="4" w:space="0" w:color="auto"/>
              <w:right w:val="single" w:sz="4" w:space="0" w:color="auto"/>
            </w:tcBorders>
            <w:shd w:val="clear" w:color="000000" w:fill="FFFFFF"/>
            <w:noWrap/>
            <w:vAlign w:val="bottom"/>
            <w:hideMark/>
          </w:tcPr>
          <w:p w14:paraId="197E0284" w14:textId="73DC696F" w:rsidR="00015378" w:rsidRPr="00015378" w:rsidRDefault="00015378" w:rsidP="00015378">
            <w:pPr>
              <w:spacing w:after="0" w:line="240" w:lineRule="auto"/>
              <w:jc w:val="center"/>
              <w:rPr>
                <w:ins w:id="23507" w:author="Hardik Malhotra" w:date="2021-09-30T23:35:00Z"/>
                <w:rFonts w:ascii="Verdana" w:eastAsia="Times New Roman" w:hAnsi="Verdana" w:cs="Times New Roman"/>
                <w:color w:val="000000" w:themeColor="text1"/>
                <w:sz w:val="10"/>
                <w:szCs w:val="10"/>
                <w:lang w:val="en-US"/>
                <w:rPrChange w:id="23508" w:author="Hardik Malhotra" w:date="2021-09-30T23:36:00Z">
                  <w:rPr>
                    <w:ins w:id="23509" w:author="Hardik Malhotra" w:date="2021-09-30T23:35:00Z"/>
                    <w:rFonts w:ascii="Verdana" w:eastAsia="Times New Roman" w:hAnsi="Verdana" w:cs="Times New Roman"/>
                    <w:color w:val="000000" w:themeColor="text1"/>
                    <w:sz w:val="10"/>
                    <w:szCs w:val="10"/>
                    <w:lang w:val="en-US"/>
                  </w:rPr>
                </w:rPrChange>
              </w:rPr>
            </w:pPr>
            <w:ins w:id="23510" w:author="Hardik Malhotra" w:date="2021-09-30T23:35:00Z">
              <w:r w:rsidRPr="00015378">
                <w:rPr>
                  <w:rFonts w:ascii="Verdana" w:hAnsi="Verdana" w:cs="Arial"/>
                  <w:color w:val="000000"/>
                  <w:sz w:val="10"/>
                  <w:szCs w:val="10"/>
                  <w:rPrChange w:id="23511" w:author="Hardik Malhotra" w:date="2021-09-30T23:36:00Z">
                    <w:rPr>
                      <w:rFonts w:ascii="Arial" w:hAnsi="Arial" w:cs="Arial"/>
                      <w:b/>
                      <w:bCs/>
                      <w:color w:val="000000"/>
                      <w:sz w:val="20"/>
                      <w:szCs w:val="20"/>
                    </w:rPr>
                  </w:rPrChange>
                </w:rPr>
                <w:t>158</w:t>
              </w:r>
            </w:ins>
          </w:p>
        </w:tc>
      </w:tr>
      <w:tr w:rsidR="00015378" w:rsidRPr="00257590" w14:paraId="6A1CF4BB" w14:textId="77777777" w:rsidTr="00092529">
        <w:trPr>
          <w:trHeight w:val="334"/>
          <w:ins w:id="23512" w:author="Hardik Malhotra" w:date="2021-09-30T23:35:00Z"/>
        </w:trPr>
        <w:tc>
          <w:tcPr>
            <w:tcW w:w="1185" w:type="dxa"/>
            <w:tcBorders>
              <w:top w:val="nil"/>
              <w:left w:val="single" w:sz="4" w:space="0" w:color="auto"/>
              <w:bottom w:val="single" w:sz="4" w:space="0" w:color="auto"/>
              <w:right w:val="single" w:sz="4" w:space="0" w:color="auto"/>
            </w:tcBorders>
            <w:shd w:val="clear" w:color="000000" w:fill="FFFFFF"/>
            <w:noWrap/>
            <w:vAlign w:val="bottom"/>
            <w:hideMark/>
          </w:tcPr>
          <w:p w14:paraId="5597C076" w14:textId="77777777" w:rsidR="00015378" w:rsidRPr="00257590" w:rsidRDefault="00015378" w:rsidP="00015378">
            <w:pPr>
              <w:spacing w:after="0" w:line="240" w:lineRule="auto"/>
              <w:rPr>
                <w:ins w:id="23513" w:author="Hardik Malhotra" w:date="2021-09-30T23:35:00Z"/>
                <w:rFonts w:ascii="Verdana" w:eastAsia="Times New Roman" w:hAnsi="Verdana" w:cs="Times New Roman"/>
                <w:color w:val="000000"/>
                <w:sz w:val="10"/>
                <w:szCs w:val="10"/>
                <w:lang w:val="en-US"/>
              </w:rPr>
            </w:pPr>
            <w:ins w:id="23514" w:author="Hardik Malhotra" w:date="2021-09-30T23:35:00Z">
              <w:r w:rsidRPr="00257590">
                <w:rPr>
                  <w:rFonts w:ascii="Verdana" w:eastAsia="Times New Roman" w:hAnsi="Verdana" w:cs="Times New Roman"/>
                  <w:color w:val="000000"/>
                  <w:sz w:val="10"/>
                  <w:szCs w:val="10"/>
                  <w:lang w:val="en-US"/>
                </w:rPr>
                <w:t>Adhesives</w:t>
              </w:r>
            </w:ins>
          </w:p>
        </w:tc>
        <w:tc>
          <w:tcPr>
            <w:tcW w:w="519" w:type="dxa"/>
            <w:tcBorders>
              <w:top w:val="nil"/>
              <w:left w:val="nil"/>
              <w:bottom w:val="single" w:sz="4" w:space="0" w:color="auto"/>
              <w:right w:val="single" w:sz="4" w:space="0" w:color="auto"/>
            </w:tcBorders>
            <w:shd w:val="clear" w:color="000000" w:fill="FFFFFF"/>
            <w:noWrap/>
            <w:vAlign w:val="bottom"/>
            <w:hideMark/>
          </w:tcPr>
          <w:p w14:paraId="39BF6135" w14:textId="6203291E" w:rsidR="00015378" w:rsidRPr="00015378" w:rsidRDefault="00015378" w:rsidP="00015378">
            <w:pPr>
              <w:spacing w:after="0" w:line="240" w:lineRule="auto"/>
              <w:jc w:val="center"/>
              <w:rPr>
                <w:ins w:id="23515" w:author="Hardik Malhotra" w:date="2021-09-30T23:35:00Z"/>
                <w:rFonts w:ascii="Verdana" w:eastAsia="Times New Roman" w:hAnsi="Verdana" w:cs="Times New Roman"/>
                <w:color w:val="000000" w:themeColor="text1"/>
                <w:sz w:val="10"/>
                <w:szCs w:val="10"/>
                <w:lang w:val="en-US"/>
                <w:rPrChange w:id="23516" w:author="Hardik Malhotra" w:date="2021-09-30T23:36:00Z">
                  <w:rPr>
                    <w:ins w:id="23517" w:author="Hardik Malhotra" w:date="2021-09-30T23:35:00Z"/>
                    <w:rFonts w:ascii="Verdana" w:eastAsia="Times New Roman" w:hAnsi="Verdana" w:cs="Times New Roman"/>
                    <w:color w:val="000000" w:themeColor="text1"/>
                    <w:sz w:val="10"/>
                    <w:szCs w:val="10"/>
                    <w:lang w:val="en-US"/>
                  </w:rPr>
                </w:rPrChange>
              </w:rPr>
            </w:pPr>
            <w:ins w:id="23518" w:author="Hardik Malhotra" w:date="2021-09-30T23:35:00Z">
              <w:r w:rsidRPr="00015378">
                <w:rPr>
                  <w:rFonts w:ascii="Verdana" w:hAnsi="Verdana" w:cs="Arial"/>
                  <w:color w:val="000000"/>
                  <w:sz w:val="10"/>
                  <w:szCs w:val="10"/>
                  <w:rPrChange w:id="23519" w:author="Hardik Malhotra" w:date="2021-09-30T23:36:00Z">
                    <w:rPr>
                      <w:rFonts w:ascii="Arial" w:hAnsi="Arial" w:cs="Arial"/>
                      <w:b/>
                      <w:bCs/>
                      <w:color w:val="000000"/>
                      <w:sz w:val="20"/>
                      <w:szCs w:val="20"/>
                    </w:rPr>
                  </w:rPrChange>
                </w:rPr>
                <w:t>30</w:t>
              </w:r>
            </w:ins>
          </w:p>
        </w:tc>
        <w:tc>
          <w:tcPr>
            <w:tcW w:w="519" w:type="dxa"/>
            <w:tcBorders>
              <w:top w:val="nil"/>
              <w:left w:val="nil"/>
              <w:bottom w:val="single" w:sz="4" w:space="0" w:color="auto"/>
              <w:right w:val="single" w:sz="4" w:space="0" w:color="auto"/>
            </w:tcBorders>
            <w:shd w:val="clear" w:color="000000" w:fill="FFFFFF"/>
            <w:noWrap/>
            <w:vAlign w:val="bottom"/>
            <w:hideMark/>
          </w:tcPr>
          <w:p w14:paraId="7E010F22" w14:textId="678507F4" w:rsidR="00015378" w:rsidRPr="00015378" w:rsidRDefault="00015378" w:rsidP="00015378">
            <w:pPr>
              <w:spacing w:after="0" w:line="240" w:lineRule="auto"/>
              <w:jc w:val="center"/>
              <w:rPr>
                <w:ins w:id="23520" w:author="Hardik Malhotra" w:date="2021-09-30T23:35:00Z"/>
                <w:rFonts w:ascii="Verdana" w:eastAsia="Times New Roman" w:hAnsi="Verdana" w:cs="Times New Roman"/>
                <w:color w:val="000000" w:themeColor="text1"/>
                <w:sz w:val="10"/>
                <w:szCs w:val="10"/>
                <w:lang w:val="en-US"/>
                <w:rPrChange w:id="23521" w:author="Hardik Malhotra" w:date="2021-09-30T23:36:00Z">
                  <w:rPr>
                    <w:ins w:id="23522" w:author="Hardik Malhotra" w:date="2021-09-30T23:35:00Z"/>
                    <w:rFonts w:ascii="Verdana" w:eastAsia="Times New Roman" w:hAnsi="Verdana" w:cs="Times New Roman"/>
                    <w:color w:val="000000" w:themeColor="text1"/>
                    <w:sz w:val="10"/>
                    <w:szCs w:val="10"/>
                    <w:lang w:val="en-US"/>
                  </w:rPr>
                </w:rPrChange>
              </w:rPr>
            </w:pPr>
            <w:ins w:id="23523" w:author="Hardik Malhotra" w:date="2021-09-30T23:35:00Z">
              <w:r w:rsidRPr="00015378">
                <w:rPr>
                  <w:rFonts w:ascii="Verdana" w:hAnsi="Verdana" w:cs="Arial"/>
                  <w:color w:val="000000"/>
                  <w:sz w:val="10"/>
                  <w:szCs w:val="10"/>
                  <w:rPrChange w:id="23524" w:author="Hardik Malhotra" w:date="2021-09-30T23:36:00Z">
                    <w:rPr>
                      <w:rFonts w:ascii="Arial" w:hAnsi="Arial" w:cs="Arial"/>
                      <w:b/>
                      <w:bCs/>
                      <w:color w:val="000000"/>
                      <w:sz w:val="20"/>
                      <w:szCs w:val="20"/>
                    </w:rPr>
                  </w:rPrChange>
                </w:rPr>
                <w:t>34</w:t>
              </w:r>
            </w:ins>
          </w:p>
        </w:tc>
        <w:tc>
          <w:tcPr>
            <w:tcW w:w="519" w:type="dxa"/>
            <w:tcBorders>
              <w:top w:val="nil"/>
              <w:left w:val="nil"/>
              <w:bottom w:val="single" w:sz="4" w:space="0" w:color="auto"/>
              <w:right w:val="single" w:sz="4" w:space="0" w:color="auto"/>
            </w:tcBorders>
            <w:shd w:val="clear" w:color="000000" w:fill="FFFFFF"/>
            <w:noWrap/>
            <w:vAlign w:val="bottom"/>
            <w:hideMark/>
          </w:tcPr>
          <w:p w14:paraId="09AE863D" w14:textId="0DD8A2E5" w:rsidR="00015378" w:rsidRPr="00015378" w:rsidRDefault="00015378" w:rsidP="00015378">
            <w:pPr>
              <w:spacing w:after="0" w:line="240" w:lineRule="auto"/>
              <w:jc w:val="center"/>
              <w:rPr>
                <w:ins w:id="23525" w:author="Hardik Malhotra" w:date="2021-09-30T23:35:00Z"/>
                <w:rFonts w:ascii="Verdana" w:eastAsia="Times New Roman" w:hAnsi="Verdana" w:cs="Times New Roman"/>
                <w:color w:val="000000" w:themeColor="text1"/>
                <w:sz w:val="10"/>
                <w:szCs w:val="10"/>
                <w:lang w:val="en-US"/>
                <w:rPrChange w:id="23526" w:author="Hardik Malhotra" w:date="2021-09-30T23:36:00Z">
                  <w:rPr>
                    <w:ins w:id="23527" w:author="Hardik Malhotra" w:date="2021-09-30T23:35:00Z"/>
                    <w:rFonts w:ascii="Verdana" w:eastAsia="Times New Roman" w:hAnsi="Verdana" w:cs="Times New Roman"/>
                    <w:color w:val="000000" w:themeColor="text1"/>
                    <w:sz w:val="10"/>
                    <w:szCs w:val="10"/>
                    <w:lang w:val="en-US"/>
                  </w:rPr>
                </w:rPrChange>
              </w:rPr>
            </w:pPr>
            <w:ins w:id="23528" w:author="Hardik Malhotra" w:date="2021-09-30T23:35:00Z">
              <w:r w:rsidRPr="00015378">
                <w:rPr>
                  <w:rFonts w:ascii="Verdana" w:hAnsi="Verdana" w:cs="Arial"/>
                  <w:color w:val="000000"/>
                  <w:sz w:val="10"/>
                  <w:szCs w:val="10"/>
                  <w:rPrChange w:id="23529" w:author="Hardik Malhotra" w:date="2021-09-30T23:36:00Z">
                    <w:rPr>
                      <w:rFonts w:ascii="Arial" w:hAnsi="Arial" w:cs="Arial"/>
                      <w:b/>
                      <w:bCs/>
                      <w:color w:val="000000"/>
                      <w:sz w:val="20"/>
                      <w:szCs w:val="20"/>
                    </w:rPr>
                  </w:rPrChange>
                </w:rPr>
                <w:t>36</w:t>
              </w:r>
            </w:ins>
          </w:p>
        </w:tc>
        <w:tc>
          <w:tcPr>
            <w:tcW w:w="520" w:type="dxa"/>
            <w:tcBorders>
              <w:top w:val="nil"/>
              <w:left w:val="nil"/>
              <w:bottom w:val="single" w:sz="4" w:space="0" w:color="auto"/>
              <w:right w:val="single" w:sz="4" w:space="0" w:color="auto"/>
            </w:tcBorders>
            <w:shd w:val="clear" w:color="000000" w:fill="FFFFFF"/>
            <w:noWrap/>
            <w:vAlign w:val="bottom"/>
            <w:hideMark/>
          </w:tcPr>
          <w:p w14:paraId="07608172" w14:textId="231F50D0" w:rsidR="00015378" w:rsidRPr="00015378" w:rsidRDefault="00015378" w:rsidP="00015378">
            <w:pPr>
              <w:spacing w:after="0" w:line="240" w:lineRule="auto"/>
              <w:jc w:val="center"/>
              <w:rPr>
                <w:ins w:id="23530" w:author="Hardik Malhotra" w:date="2021-09-30T23:35:00Z"/>
                <w:rFonts w:ascii="Verdana" w:eastAsia="Times New Roman" w:hAnsi="Verdana" w:cs="Times New Roman"/>
                <w:color w:val="000000" w:themeColor="text1"/>
                <w:sz w:val="10"/>
                <w:szCs w:val="10"/>
                <w:lang w:val="en-US"/>
                <w:rPrChange w:id="23531" w:author="Hardik Malhotra" w:date="2021-09-30T23:36:00Z">
                  <w:rPr>
                    <w:ins w:id="23532" w:author="Hardik Malhotra" w:date="2021-09-30T23:35:00Z"/>
                    <w:rFonts w:ascii="Verdana" w:eastAsia="Times New Roman" w:hAnsi="Verdana" w:cs="Times New Roman"/>
                    <w:color w:val="000000" w:themeColor="text1"/>
                    <w:sz w:val="10"/>
                    <w:szCs w:val="10"/>
                    <w:lang w:val="en-US"/>
                  </w:rPr>
                </w:rPrChange>
              </w:rPr>
            </w:pPr>
            <w:ins w:id="23533" w:author="Hardik Malhotra" w:date="2021-09-30T23:35:00Z">
              <w:r w:rsidRPr="00015378">
                <w:rPr>
                  <w:rFonts w:ascii="Verdana" w:hAnsi="Verdana" w:cs="Arial"/>
                  <w:color w:val="000000"/>
                  <w:sz w:val="10"/>
                  <w:szCs w:val="10"/>
                  <w:rPrChange w:id="23534" w:author="Hardik Malhotra" w:date="2021-09-30T23:36:00Z">
                    <w:rPr>
                      <w:rFonts w:ascii="Arial" w:hAnsi="Arial" w:cs="Arial"/>
                      <w:b/>
                      <w:bCs/>
                      <w:color w:val="000000"/>
                      <w:sz w:val="20"/>
                      <w:szCs w:val="20"/>
                    </w:rPr>
                  </w:rPrChange>
                </w:rPr>
                <w:t>37</w:t>
              </w:r>
            </w:ins>
          </w:p>
        </w:tc>
        <w:tc>
          <w:tcPr>
            <w:tcW w:w="593" w:type="dxa"/>
            <w:tcBorders>
              <w:top w:val="nil"/>
              <w:left w:val="nil"/>
              <w:bottom w:val="single" w:sz="4" w:space="0" w:color="auto"/>
              <w:right w:val="single" w:sz="4" w:space="0" w:color="auto"/>
            </w:tcBorders>
            <w:shd w:val="clear" w:color="000000" w:fill="FFFFFF"/>
            <w:noWrap/>
            <w:vAlign w:val="bottom"/>
            <w:hideMark/>
          </w:tcPr>
          <w:p w14:paraId="1C529722" w14:textId="5FD217E3" w:rsidR="00015378" w:rsidRPr="00015378" w:rsidRDefault="00015378" w:rsidP="00015378">
            <w:pPr>
              <w:spacing w:after="0" w:line="240" w:lineRule="auto"/>
              <w:jc w:val="center"/>
              <w:rPr>
                <w:ins w:id="23535" w:author="Hardik Malhotra" w:date="2021-09-30T23:35:00Z"/>
                <w:rFonts w:ascii="Verdana" w:eastAsia="Times New Roman" w:hAnsi="Verdana" w:cs="Times New Roman"/>
                <w:color w:val="000000" w:themeColor="text1"/>
                <w:sz w:val="10"/>
                <w:szCs w:val="10"/>
                <w:lang w:val="en-US"/>
                <w:rPrChange w:id="23536" w:author="Hardik Malhotra" w:date="2021-09-30T23:36:00Z">
                  <w:rPr>
                    <w:ins w:id="23537" w:author="Hardik Malhotra" w:date="2021-09-30T23:35:00Z"/>
                    <w:rFonts w:ascii="Verdana" w:eastAsia="Times New Roman" w:hAnsi="Verdana" w:cs="Times New Roman"/>
                    <w:color w:val="000000" w:themeColor="text1"/>
                    <w:sz w:val="10"/>
                    <w:szCs w:val="10"/>
                    <w:lang w:val="en-US"/>
                  </w:rPr>
                </w:rPrChange>
              </w:rPr>
            </w:pPr>
            <w:ins w:id="23538" w:author="Hardik Malhotra" w:date="2021-09-30T23:35:00Z">
              <w:r w:rsidRPr="00015378">
                <w:rPr>
                  <w:rFonts w:ascii="Verdana" w:hAnsi="Verdana" w:cs="Arial"/>
                  <w:color w:val="000000"/>
                  <w:sz w:val="10"/>
                  <w:szCs w:val="10"/>
                  <w:rPrChange w:id="23539" w:author="Hardik Malhotra" w:date="2021-09-30T23:36:00Z">
                    <w:rPr>
                      <w:rFonts w:ascii="Arial" w:hAnsi="Arial" w:cs="Arial"/>
                      <w:b/>
                      <w:bCs/>
                      <w:color w:val="000000"/>
                      <w:sz w:val="20"/>
                      <w:szCs w:val="20"/>
                    </w:rPr>
                  </w:rPrChange>
                </w:rPr>
                <w:t>38</w:t>
              </w:r>
            </w:ins>
          </w:p>
        </w:tc>
        <w:tc>
          <w:tcPr>
            <w:tcW w:w="590" w:type="dxa"/>
            <w:tcBorders>
              <w:top w:val="nil"/>
              <w:left w:val="nil"/>
              <w:bottom w:val="single" w:sz="4" w:space="0" w:color="auto"/>
              <w:right w:val="single" w:sz="4" w:space="0" w:color="auto"/>
            </w:tcBorders>
            <w:shd w:val="clear" w:color="000000" w:fill="FFFFFF"/>
            <w:noWrap/>
            <w:vAlign w:val="bottom"/>
            <w:hideMark/>
          </w:tcPr>
          <w:p w14:paraId="277CA6FB" w14:textId="73E4CA42" w:rsidR="00015378" w:rsidRPr="00015378" w:rsidRDefault="00015378" w:rsidP="00015378">
            <w:pPr>
              <w:spacing w:after="0" w:line="240" w:lineRule="auto"/>
              <w:jc w:val="center"/>
              <w:rPr>
                <w:ins w:id="23540" w:author="Hardik Malhotra" w:date="2021-09-30T23:35:00Z"/>
                <w:rFonts w:ascii="Verdana" w:eastAsia="Times New Roman" w:hAnsi="Verdana" w:cs="Times New Roman"/>
                <w:color w:val="000000" w:themeColor="text1"/>
                <w:sz w:val="10"/>
                <w:szCs w:val="10"/>
                <w:lang w:val="en-US"/>
                <w:rPrChange w:id="23541" w:author="Hardik Malhotra" w:date="2021-09-30T23:36:00Z">
                  <w:rPr>
                    <w:ins w:id="23542" w:author="Hardik Malhotra" w:date="2021-09-30T23:35:00Z"/>
                    <w:rFonts w:ascii="Verdana" w:eastAsia="Times New Roman" w:hAnsi="Verdana" w:cs="Times New Roman"/>
                    <w:color w:val="000000" w:themeColor="text1"/>
                    <w:sz w:val="10"/>
                    <w:szCs w:val="10"/>
                    <w:lang w:val="en-US"/>
                  </w:rPr>
                </w:rPrChange>
              </w:rPr>
            </w:pPr>
            <w:ins w:id="23543" w:author="Hardik Malhotra" w:date="2021-09-30T23:35:00Z">
              <w:r w:rsidRPr="00015378">
                <w:rPr>
                  <w:rFonts w:ascii="Verdana" w:hAnsi="Verdana" w:cs="Arial"/>
                  <w:color w:val="000000"/>
                  <w:sz w:val="10"/>
                  <w:szCs w:val="10"/>
                  <w:rPrChange w:id="23544" w:author="Hardik Malhotra" w:date="2021-09-30T23:36:00Z">
                    <w:rPr>
                      <w:rFonts w:ascii="Arial" w:hAnsi="Arial" w:cs="Arial"/>
                      <w:b/>
                      <w:bCs/>
                      <w:color w:val="000000"/>
                      <w:sz w:val="20"/>
                      <w:szCs w:val="20"/>
                    </w:rPr>
                  </w:rPrChange>
                </w:rPr>
                <w:t>35</w:t>
              </w:r>
            </w:ins>
          </w:p>
        </w:tc>
        <w:tc>
          <w:tcPr>
            <w:tcW w:w="590" w:type="dxa"/>
            <w:tcBorders>
              <w:top w:val="nil"/>
              <w:left w:val="nil"/>
              <w:bottom w:val="single" w:sz="4" w:space="0" w:color="auto"/>
              <w:right w:val="single" w:sz="4" w:space="0" w:color="auto"/>
            </w:tcBorders>
            <w:shd w:val="clear" w:color="000000" w:fill="FFFFFF"/>
            <w:noWrap/>
            <w:vAlign w:val="bottom"/>
            <w:hideMark/>
          </w:tcPr>
          <w:p w14:paraId="741EA46D" w14:textId="74F8B05A" w:rsidR="00015378" w:rsidRPr="00015378" w:rsidRDefault="00015378" w:rsidP="00015378">
            <w:pPr>
              <w:spacing w:after="0" w:line="240" w:lineRule="auto"/>
              <w:jc w:val="center"/>
              <w:rPr>
                <w:ins w:id="23545" w:author="Hardik Malhotra" w:date="2021-09-30T23:35:00Z"/>
                <w:rFonts w:ascii="Verdana" w:eastAsia="Times New Roman" w:hAnsi="Verdana" w:cs="Times New Roman"/>
                <w:color w:val="000000" w:themeColor="text1"/>
                <w:sz w:val="10"/>
                <w:szCs w:val="10"/>
                <w:lang w:val="en-US"/>
                <w:rPrChange w:id="23546" w:author="Hardik Malhotra" w:date="2021-09-30T23:36:00Z">
                  <w:rPr>
                    <w:ins w:id="23547" w:author="Hardik Malhotra" w:date="2021-09-30T23:35:00Z"/>
                    <w:rFonts w:ascii="Verdana" w:eastAsia="Times New Roman" w:hAnsi="Verdana" w:cs="Times New Roman"/>
                    <w:color w:val="000000" w:themeColor="text1"/>
                    <w:sz w:val="10"/>
                    <w:szCs w:val="10"/>
                    <w:lang w:val="en-US"/>
                  </w:rPr>
                </w:rPrChange>
              </w:rPr>
            </w:pPr>
            <w:ins w:id="23548" w:author="Hardik Malhotra" w:date="2021-09-30T23:35:00Z">
              <w:r w:rsidRPr="00015378">
                <w:rPr>
                  <w:rFonts w:ascii="Verdana" w:hAnsi="Verdana" w:cs="Arial"/>
                  <w:color w:val="000000"/>
                  <w:sz w:val="10"/>
                  <w:szCs w:val="10"/>
                  <w:rPrChange w:id="23549" w:author="Hardik Malhotra" w:date="2021-09-30T23:36:00Z">
                    <w:rPr>
                      <w:rFonts w:ascii="Arial" w:hAnsi="Arial" w:cs="Arial"/>
                      <w:b/>
                      <w:bCs/>
                      <w:color w:val="000000"/>
                      <w:sz w:val="20"/>
                      <w:szCs w:val="20"/>
                    </w:rPr>
                  </w:rPrChange>
                </w:rPr>
                <w:t>37</w:t>
              </w:r>
            </w:ins>
          </w:p>
        </w:tc>
        <w:tc>
          <w:tcPr>
            <w:tcW w:w="590" w:type="dxa"/>
            <w:tcBorders>
              <w:top w:val="nil"/>
              <w:left w:val="nil"/>
              <w:bottom w:val="single" w:sz="4" w:space="0" w:color="auto"/>
              <w:right w:val="single" w:sz="4" w:space="0" w:color="auto"/>
            </w:tcBorders>
            <w:shd w:val="clear" w:color="000000" w:fill="FFFFFF"/>
            <w:noWrap/>
            <w:vAlign w:val="bottom"/>
            <w:hideMark/>
          </w:tcPr>
          <w:p w14:paraId="5696E11B" w14:textId="23B621E3" w:rsidR="00015378" w:rsidRPr="00015378" w:rsidRDefault="00015378" w:rsidP="00015378">
            <w:pPr>
              <w:spacing w:after="0" w:line="240" w:lineRule="auto"/>
              <w:jc w:val="center"/>
              <w:rPr>
                <w:ins w:id="23550" w:author="Hardik Malhotra" w:date="2021-09-30T23:35:00Z"/>
                <w:rFonts w:ascii="Verdana" w:eastAsia="Times New Roman" w:hAnsi="Verdana" w:cs="Times New Roman"/>
                <w:color w:val="000000" w:themeColor="text1"/>
                <w:sz w:val="10"/>
                <w:szCs w:val="10"/>
                <w:lang w:val="en-US"/>
                <w:rPrChange w:id="23551" w:author="Hardik Malhotra" w:date="2021-09-30T23:36:00Z">
                  <w:rPr>
                    <w:ins w:id="23552" w:author="Hardik Malhotra" w:date="2021-09-30T23:35:00Z"/>
                    <w:rFonts w:ascii="Verdana" w:eastAsia="Times New Roman" w:hAnsi="Verdana" w:cs="Times New Roman"/>
                    <w:color w:val="000000" w:themeColor="text1"/>
                    <w:sz w:val="10"/>
                    <w:szCs w:val="10"/>
                    <w:lang w:val="en-US"/>
                  </w:rPr>
                </w:rPrChange>
              </w:rPr>
            </w:pPr>
            <w:ins w:id="23553" w:author="Hardik Malhotra" w:date="2021-09-30T23:35:00Z">
              <w:r w:rsidRPr="00015378">
                <w:rPr>
                  <w:rFonts w:ascii="Verdana" w:hAnsi="Verdana" w:cs="Arial"/>
                  <w:color w:val="000000"/>
                  <w:sz w:val="10"/>
                  <w:szCs w:val="10"/>
                  <w:rPrChange w:id="23554" w:author="Hardik Malhotra" w:date="2021-09-30T23:36:00Z">
                    <w:rPr>
                      <w:rFonts w:ascii="Arial" w:hAnsi="Arial" w:cs="Arial"/>
                      <w:b/>
                      <w:bCs/>
                      <w:color w:val="000000"/>
                      <w:sz w:val="20"/>
                      <w:szCs w:val="20"/>
                    </w:rPr>
                  </w:rPrChange>
                </w:rPr>
                <w:t>39</w:t>
              </w:r>
            </w:ins>
          </w:p>
        </w:tc>
        <w:tc>
          <w:tcPr>
            <w:tcW w:w="590" w:type="dxa"/>
            <w:tcBorders>
              <w:top w:val="nil"/>
              <w:left w:val="nil"/>
              <w:bottom w:val="single" w:sz="4" w:space="0" w:color="auto"/>
              <w:right w:val="single" w:sz="4" w:space="0" w:color="auto"/>
            </w:tcBorders>
            <w:shd w:val="clear" w:color="000000" w:fill="FFFFFF"/>
            <w:noWrap/>
            <w:vAlign w:val="bottom"/>
            <w:hideMark/>
          </w:tcPr>
          <w:p w14:paraId="7546BE38" w14:textId="0C48555A" w:rsidR="00015378" w:rsidRPr="00015378" w:rsidRDefault="00015378" w:rsidP="00015378">
            <w:pPr>
              <w:spacing w:after="0" w:line="240" w:lineRule="auto"/>
              <w:jc w:val="center"/>
              <w:rPr>
                <w:ins w:id="23555" w:author="Hardik Malhotra" w:date="2021-09-30T23:35:00Z"/>
                <w:rFonts w:ascii="Verdana" w:eastAsia="Times New Roman" w:hAnsi="Verdana" w:cs="Times New Roman"/>
                <w:color w:val="000000" w:themeColor="text1"/>
                <w:sz w:val="10"/>
                <w:szCs w:val="10"/>
                <w:lang w:val="en-US"/>
                <w:rPrChange w:id="23556" w:author="Hardik Malhotra" w:date="2021-09-30T23:36:00Z">
                  <w:rPr>
                    <w:ins w:id="23557" w:author="Hardik Malhotra" w:date="2021-09-30T23:35:00Z"/>
                    <w:rFonts w:ascii="Verdana" w:eastAsia="Times New Roman" w:hAnsi="Verdana" w:cs="Times New Roman"/>
                    <w:color w:val="000000" w:themeColor="text1"/>
                    <w:sz w:val="10"/>
                    <w:szCs w:val="10"/>
                    <w:lang w:val="en-US"/>
                  </w:rPr>
                </w:rPrChange>
              </w:rPr>
            </w:pPr>
            <w:ins w:id="23558" w:author="Hardik Malhotra" w:date="2021-09-30T23:35:00Z">
              <w:r w:rsidRPr="00015378">
                <w:rPr>
                  <w:rFonts w:ascii="Verdana" w:hAnsi="Verdana" w:cs="Arial"/>
                  <w:color w:val="000000"/>
                  <w:sz w:val="10"/>
                  <w:szCs w:val="10"/>
                  <w:rPrChange w:id="23559" w:author="Hardik Malhotra" w:date="2021-09-30T23:36:00Z">
                    <w:rPr>
                      <w:rFonts w:ascii="Arial" w:hAnsi="Arial" w:cs="Arial"/>
                      <w:b/>
                      <w:bCs/>
                      <w:color w:val="000000"/>
                      <w:sz w:val="20"/>
                      <w:szCs w:val="20"/>
                    </w:rPr>
                  </w:rPrChange>
                </w:rPr>
                <w:t>40</w:t>
              </w:r>
            </w:ins>
          </w:p>
        </w:tc>
        <w:tc>
          <w:tcPr>
            <w:tcW w:w="590" w:type="dxa"/>
            <w:tcBorders>
              <w:top w:val="nil"/>
              <w:left w:val="nil"/>
              <w:bottom w:val="single" w:sz="4" w:space="0" w:color="auto"/>
              <w:right w:val="single" w:sz="4" w:space="0" w:color="auto"/>
            </w:tcBorders>
            <w:shd w:val="clear" w:color="000000" w:fill="FFFFFF"/>
            <w:noWrap/>
            <w:vAlign w:val="bottom"/>
            <w:hideMark/>
          </w:tcPr>
          <w:p w14:paraId="35FC5C63" w14:textId="4E426B25" w:rsidR="00015378" w:rsidRPr="00015378" w:rsidRDefault="00015378" w:rsidP="00015378">
            <w:pPr>
              <w:spacing w:after="0" w:line="240" w:lineRule="auto"/>
              <w:jc w:val="center"/>
              <w:rPr>
                <w:ins w:id="23560" w:author="Hardik Malhotra" w:date="2021-09-30T23:35:00Z"/>
                <w:rFonts w:ascii="Verdana" w:eastAsia="Times New Roman" w:hAnsi="Verdana" w:cs="Times New Roman"/>
                <w:color w:val="000000" w:themeColor="text1"/>
                <w:sz w:val="10"/>
                <w:szCs w:val="10"/>
                <w:lang w:val="en-US"/>
                <w:rPrChange w:id="23561" w:author="Hardik Malhotra" w:date="2021-09-30T23:36:00Z">
                  <w:rPr>
                    <w:ins w:id="23562" w:author="Hardik Malhotra" w:date="2021-09-30T23:35:00Z"/>
                    <w:rFonts w:ascii="Verdana" w:eastAsia="Times New Roman" w:hAnsi="Verdana" w:cs="Times New Roman"/>
                    <w:color w:val="000000" w:themeColor="text1"/>
                    <w:sz w:val="10"/>
                    <w:szCs w:val="10"/>
                    <w:lang w:val="en-US"/>
                  </w:rPr>
                </w:rPrChange>
              </w:rPr>
            </w:pPr>
            <w:ins w:id="23563" w:author="Hardik Malhotra" w:date="2021-09-30T23:35:00Z">
              <w:r w:rsidRPr="00015378">
                <w:rPr>
                  <w:rFonts w:ascii="Verdana" w:hAnsi="Verdana" w:cs="Arial"/>
                  <w:color w:val="000000"/>
                  <w:sz w:val="10"/>
                  <w:szCs w:val="10"/>
                  <w:rPrChange w:id="23564" w:author="Hardik Malhotra" w:date="2021-09-30T23:36:00Z">
                    <w:rPr>
                      <w:rFonts w:ascii="Arial" w:hAnsi="Arial" w:cs="Arial"/>
                      <w:b/>
                      <w:bCs/>
                      <w:color w:val="000000"/>
                      <w:sz w:val="20"/>
                      <w:szCs w:val="20"/>
                    </w:rPr>
                  </w:rPrChange>
                </w:rPr>
                <w:t>42</w:t>
              </w:r>
            </w:ins>
          </w:p>
        </w:tc>
        <w:tc>
          <w:tcPr>
            <w:tcW w:w="590" w:type="dxa"/>
            <w:tcBorders>
              <w:top w:val="nil"/>
              <w:left w:val="nil"/>
              <w:bottom w:val="single" w:sz="4" w:space="0" w:color="auto"/>
              <w:right w:val="single" w:sz="4" w:space="0" w:color="auto"/>
            </w:tcBorders>
            <w:shd w:val="clear" w:color="000000" w:fill="FFFFFF"/>
            <w:noWrap/>
            <w:vAlign w:val="bottom"/>
            <w:hideMark/>
          </w:tcPr>
          <w:p w14:paraId="2D710720" w14:textId="7E5ED381" w:rsidR="00015378" w:rsidRPr="00015378" w:rsidRDefault="00015378" w:rsidP="00015378">
            <w:pPr>
              <w:spacing w:after="0" w:line="240" w:lineRule="auto"/>
              <w:jc w:val="center"/>
              <w:rPr>
                <w:ins w:id="23565" w:author="Hardik Malhotra" w:date="2021-09-30T23:35:00Z"/>
                <w:rFonts w:ascii="Verdana" w:eastAsia="Times New Roman" w:hAnsi="Verdana" w:cs="Times New Roman"/>
                <w:color w:val="000000" w:themeColor="text1"/>
                <w:sz w:val="10"/>
                <w:szCs w:val="10"/>
                <w:lang w:val="en-US"/>
                <w:rPrChange w:id="23566" w:author="Hardik Malhotra" w:date="2021-09-30T23:36:00Z">
                  <w:rPr>
                    <w:ins w:id="23567" w:author="Hardik Malhotra" w:date="2021-09-30T23:35:00Z"/>
                    <w:rFonts w:ascii="Verdana" w:eastAsia="Times New Roman" w:hAnsi="Verdana" w:cs="Times New Roman"/>
                    <w:color w:val="000000" w:themeColor="text1"/>
                    <w:sz w:val="10"/>
                    <w:szCs w:val="10"/>
                    <w:lang w:val="en-US"/>
                  </w:rPr>
                </w:rPrChange>
              </w:rPr>
            </w:pPr>
            <w:ins w:id="23568" w:author="Hardik Malhotra" w:date="2021-09-30T23:35:00Z">
              <w:r w:rsidRPr="00015378">
                <w:rPr>
                  <w:rFonts w:ascii="Verdana" w:hAnsi="Verdana" w:cs="Arial"/>
                  <w:color w:val="000000"/>
                  <w:sz w:val="10"/>
                  <w:szCs w:val="10"/>
                  <w:rPrChange w:id="23569" w:author="Hardik Malhotra" w:date="2021-09-30T23:36:00Z">
                    <w:rPr>
                      <w:rFonts w:ascii="Arial" w:hAnsi="Arial" w:cs="Arial"/>
                      <w:b/>
                      <w:bCs/>
                      <w:color w:val="000000"/>
                      <w:sz w:val="20"/>
                      <w:szCs w:val="20"/>
                    </w:rPr>
                  </w:rPrChange>
                </w:rPr>
                <w:t>44</w:t>
              </w:r>
            </w:ins>
          </w:p>
        </w:tc>
        <w:tc>
          <w:tcPr>
            <w:tcW w:w="590" w:type="dxa"/>
            <w:tcBorders>
              <w:top w:val="nil"/>
              <w:left w:val="nil"/>
              <w:bottom w:val="single" w:sz="4" w:space="0" w:color="auto"/>
              <w:right w:val="single" w:sz="4" w:space="0" w:color="auto"/>
            </w:tcBorders>
            <w:shd w:val="clear" w:color="000000" w:fill="FFFFFF"/>
            <w:noWrap/>
            <w:vAlign w:val="bottom"/>
            <w:hideMark/>
          </w:tcPr>
          <w:p w14:paraId="642B2333" w14:textId="66906D69" w:rsidR="00015378" w:rsidRPr="00015378" w:rsidRDefault="00015378" w:rsidP="00015378">
            <w:pPr>
              <w:spacing w:after="0" w:line="240" w:lineRule="auto"/>
              <w:jc w:val="center"/>
              <w:rPr>
                <w:ins w:id="23570" w:author="Hardik Malhotra" w:date="2021-09-30T23:35:00Z"/>
                <w:rFonts w:ascii="Verdana" w:eastAsia="Times New Roman" w:hAnsi="Verdana" w:cs="Times New Roman"/>
                <w:color w:val="000000" w:themeColor="text1"/>
                <w:sz w:val="10"/>
                <w:szCs w:val="10"/>
                <w:lang w:val="en-US"/>
                <w:rPrChange w:id="23571" w:author="Hardik Malhotra" w:date="2021-09-30T23:36:00Z">
                  <w:rPr>
                    <w:ins w:id="23572" w:author="Hardik Malhotra" w:date="2021-09-30T23:35:00Z"/>
                    <w:rFonts w:ascii="Verdana" w:eastAsia="Times New Roman" w:hAnsi="Verdana" w:cs="Times New Roman"/>
                    <w:color w:val="000000" w:themeColor="text1"/>
                    <w:sz w:val="10"/>
                    <w:szCs w:val="10"/>
                    <w:lang w:val="en-US"/>
                  </w:rPr>
                </w:rPrChange>
              </w:rPr>
            </w:pPr>
            <w:ins w:id="23573" w:author="Hardik Malhotra" w:date="2021-09-30T23:35:00Z">
              <w:r w:rsidRPr="00015378">
                <w:rPr>
                  <w:rFonts w:ascii="Verdana" w:hAnsi="Verdana" w:cs="Arial"/>
                  <w:color w:val="000000"/>
                  <w:sz w:val="10"/>
                  <w:szCs w:val="10"/>
                  <w:rPrChange w:id="23574" w:author="Hardik Malhotra" w:date="2021-09-30T23:36:00Z">
                    <w:rPr>
                      <w:rFonts w:ascii="Arial" w:hAnsi="Arial" w:cs="Arial"/>
                      <w:b/>
                      <w:bCs/>
                      <w:color w:val="000000"/>
                      <w:sz w:val="20"/>
                      <w:szCs w:val="20"/>
                    </w:rPr>
                  </w:rPrChange>
                </w:rPr>
                <w:t>45</w:t>
              </w:r>
            </w:ins>
          </w:p>
        </w:tc>
        <w:tc>
          <w:tcPr>
            <w:tcW w:w="590" w:type="dxa"/>
            <w:tcBorders>
              <w:top w:val="nil"/>
              <w:left w:val="nil"/>
              <w:bottom w:val="single" w:sz="4" w:space="0" w:color="auto"/>
              <w:right w:val="single" w:sz="4" w:space="0" w:color="auto"/>
            </w:tcBorders>
            <w:shd w:val="clear" w:color="000000" w:fill="FFFFFF"/>
            <w:noWrap/>
            <w:vAlign w:val="bottom"/>
            <w:hideMark/>
          </w:tcPr>
          <w:p w14:paraId="65F24DCA" w14:textId="309C482C" w:rsidR="00015378" w:rsidRPr="00015378" w:rsidRDefault="00015378" w:rsidP="00015378">
            <w:pPr>
              <w:spacing w:after="0" w:line="240" w:lineRule="auto"/>
              <w:jc w:val="center"/>
              <w:rPr>
                <w:ins w:id="23575" w:author="Hardik Malhotra" w:date="2021-09-30T23:35:00Z"/>
                <w:rFonts w:ascii="Verdana" w:eastAsia="Times New Roman" w:hAnsi="Verdana" w:cs="Times New Roman"/>
                <w:color w:val="000000" w:themeColor="text1"/>
                <w:sz w:val="10"/>
                <w:szCs w:val="10"/>
                <w:lang w:val="en-US"/>
                <w:rPrChange w:id="23576" w:author="Hardik Malhotra" w:date="2021-09-30T23:36:00Z">
                  <w:rPr>
                    <w:ins w:id="23577" w:author="Hardik Malhotra" w:date="2021-09-30T23:35:00Z"/>
                    <w:rFonts w:ascii="Verdana" w:eastAsia="Times New Roman" w:hAnsi="Verdana" w:cs="Times New Roman"/>
                    <w:color w:val="000000" w:themeColor="text1"/>
                    <w:sz w:val="10"/>
                    <w:szCs w:val="10"/>
                    <w:lang w:val="en-US"/>
                  </w:rPr>
                </w:rPrChange>
              </w:rPr>
            </w:pPr>
            <w:ins w:id="23578" w:author="Hardik Malhotra" w:date="2021-09-30T23:35:00Z">
              <w:r w:rsidRPr="00015378">
                <w:rPr>
                  <w:rFonts w:ascii="Verdana" w:hAnsi="Verdana" w:cs="Arial"/>
                  <w:color w:val="000000"/>
                  <w:sz w:val="10"/>
                  <w:szCs w:val="10"/>
                  <w:rPrChange w:id="23579" w:author="Hardik Malhotra" w:date="2021-09-30T23:36:00Z">
                    <w:rPr>
                      <w:rFonts w:ascii="Arial" w:hAnsi="Arial" w:cs="Arial"/>
                      <w:b/>
                      <w:bCs/>
                      <w:color w:val="000000"/>
                      <w:sz w:val="20"/>
                      <w:szCs w:val="20"/>
                    </w:rPr>
                  </w:rPrChange>
                </w:rPr>
                <w:t>47</w:t>
              </w:r>
            </w:ins>
          </w:p>
        </w:tc>
        <w:tc>
          <w:tcPr>
            <w:tcW w:w="590" w:type="dxa"/>
            <w:tcBorders>
              <w:top w:val="nil"/>
              <w:left w:val="nil"/>
              <w:bottom w:val="single" w:sz="4" w:space="0" w:color="auto"/>
              <w:right w:val="single" w:sz="4" w:space="0" w:color="auto"/>
            </w:tcBorders>
            <w:shd w:val="clear" w:color="000000" w:fill="FFFFFF"/>
            <w:noWrap/>
            <w:vAlign w:val="bottom"/>
            <w:hideMark/>
          </w:tcPr>
          <w:p w14:paraId="1B9F3EAA" w14:textId="1729ED79" w:rsidR="00015378" w:rsidRPr="00015378" w:rsidRDefault="00015378" w:rsidP="00015378">
            <w:pPr>
              <w:spacing w:after="0" w:line="240" w:lineRule="auto"/>
              <w:jc w:val="center"/>
              <w:rPr>
                <w:ins w:id="23580" w:author="Hardik Malhotra" w:date="2021-09-30T23:35:00Z"/>
                <w:rFonts w:ascii="Verdana" w:eastAsia="Times New Roman" w:hAnsi="Verdana" w:cs="Times New Roman"/>
                <w:color w:val="000000" w:themeColor="text1"/>
                <w:sz w:val="10"/>
                <w:szCs w:val="10"/>
                <w:lang w:val="en-US"/>
                <w:rPrChange w:id="23581" w:author="Hardik Malhotra" w:date="2021-09-30T23:36:00Z">
                  <w:rPr>
                    <w:ins w:id="23582" w:author="Hardik Malhotra" w:date="2021-09-30T23:35:00Z"/>
                    <w:rFonts w:ascii="Verdana" w:eastAsia="Times New Roman" w:hAnsi="Verdana" w:cs="Times New Roman"/>
                    <w:color w:val="000000" w:themeColor="text1"/>
                    <w:sz w:val="10"/>
                    <w:szCs w:val="10"/>
                    <w:lang w:val="en-US"/>
                  </w:rPr>
                </w:rPrChange>
              </w:rPr>
            </w:pPr>
            <w:ins w:id="23583" w:author="Hardik Malhotra" w:date="2021-09-30T23:35:00Z">
              <w:r w:rsidRPr="00015378">
                <w:rPr>
                  <w:rFonts w:ascii="Verdana" w:hAnsi="Verdana" w:cs="Arial"/>
                  <w:color w:val="000000"/>
                  <w:sz w:val="10"/>
                  <w:szCs w:val="10"/>
                  <w:rPrChange w:id="23584" w:author="Hardik Malhotra" w:date="2021-09-30T23:36:00Z">
                    <w:rPr>
                      <w:rFonts w:ascii="Arial" w:hAnsi="Arial" w:cs="Arial"/>
                      <w:b/>
                      <w:bCs/>
                      <w:color w:val="000000"/>
                      <w:sz w:val="20"/>
                      <w:szCs w:val="20"/>
                    </w:rPr>
                  </w:rPrChange>
                </w:rPr>
                <w:t>49</w:t>
              </w:r>
            </w:ins>
          </w:p>
        </w:tc>
        <w:tc>
          <w:tcPr>
            <w:tcW w:w="590" w:type="dxa"/>
            <w:tcBorders>
              <w:top w:val="nil"/>
              <w:left w:val="nil"/>
              <w:bottom w:val="single" w:sz="4" w:space="0" w:color="auto"/>
              <w:right w:val="single" w:sz="4" w:space="0" w:color="auto"/>
            </w:tcBorders>
            <w:shd w:val="clear" w:color="000000" w:fill="FFFFFF"/>
            <w:noWrap/>
            <w:vAlign w:val="bottom"/>
            <w:hideMark/>
          </w:tcPr>
          <w:p w14:paraId="4733B209" w14:textId="042E37D2" w:rsidR="00015378" w:rsidRPr="00015378" w:rsidRDefault="00015378" w:rsidP="00015378">
            <w:pPr>
              <w:spacing w:after="0" w:line="240" w:lineRule="auto"/>
              <w:jc w:val="center"/>
              <w:rPr>
                <w:ins w:id="23585" w:author="Hardik Malhotra" w:date="2021-09-30T23:35:00Z"/>
                <w:rFonts w:ascii="Verdana" w:eastAsia="Times New Roman" w:hAnsi="Verdana" w:cs="Times New Roman"/>
                <w:color w:val="000000" w:themeColor="text1"/>
                <w:sz w:val="10"/>
                <w:szCs w:val="10"/>
                <w:lang w:val="en-US"/>
                <w:rPrChange w:id="23586" w:author="Hardik Malhotra" w:date="2021-09-30T23:36:00Z">
                  <w:rPr>
                    <w:ins w:id="23587" w:author="Hardik Malhotra" w:date="2021-09-30T23:35:00Z"/>
                    <w:rFonts w:ascii="Verdana" w:eastAsia="Times New Roman" w:hAnsi="Verdana" w:cs="Times New Roman"/>
                    <w:color w:val="000000" w:themeColor="text1"/>
                    <w:sz w:val="10"/>
                    <w:szCs w:val="10"/>
                    <w:lang w:val="en-US"/>
                  </w:rPr>
                </w:rPrChange>
              </w:rPr>
            </w:pPr>
            <w:ins w:id="23588" w:author="Hardik Malhotra" w:date="2021-09-30T23:35:00Z">
              <w:r w:rsidRPr="00015378">
                <w:rPr>
                  <w:rFonts w:ascii="Verdana" w:hAnsi="Verdana" w:cs="Arial"/>
                  <w:color w:val="000000"/>
                  <w:sz w:val="10"/>
                  <w:szCs w:val="10"/>
                  <w:rPrChange w:id="23589" w:author="Hardik Malhotra" w:date="2021-09-30T23:36:00Z">
                    <w:rPr>
                      <w:rFonts w:ascii="Arial" w:hAnsi="Arial" w:cs="Arial"/>
                      <w:b/>
                      <w:bCs/>
                      <w:color w:val="000000"/>
                      <w:sz w:val="20"/>
                      <w:szCs w:val="20"/>
                    </w:rPr>
                  </w:rPrChange>
                </w:rPr>
                <w:t>51</w:t>
              </w:r>
            </w:ins>
          </w:p>
        </w:tc>
        <w:tc>
          <w:tcPr>
            <w:tcW w:w="566" w:type="dxa"/>
            <w:tcBorders>
              <w:top w:val="nil"/>
              <w:left w:val="nil"/>
              <w:bottom w:val="single" w:sz="4" w:space="0" w:color="auto"/>
              <w:right w:val="single" w:sz="4" w:space="0" w:color="auto"/>
            </w:tcBorders>
            <w:shd w:val="clear" w:color="000000" w:fill="FFFFFF"/>
            <w:noWrap/>
            <w:vAlign w:val="bottom"/>
            <w:hideMark/>
          </w:tcPr>
          <w:p w14:paraId="2541D88A" w14:textId="7A422A70" w:rsidR="00015378" w:rsidRPr="00015378" w:rsidRDefault="00015378" w:rsidP="00015378">
            <w:pPr>
              <w:spacing w:after="0" w:line="240" w:lineRule="auto"/>
              <w:jc w:val="center"/>
              <w:rPr>
                <w:ins w:id="23590" w:author="Hardik Malhotra" w:date="2021-09-30T23:35:00Z"/>
                <w:rFonts w:ascii="Verdana" w:eastAsia="Times New Roman" w:hAnsi="Verdana" w:cs="Times New Roman"/>
                <w:color w:val="000000" w:themeColor="text1"/>
                <w:sz w:val="10"/>
                <w:szCs w:val="10"/>
                <w:lang w:val="en-US"/>
                <w:rPrChange w:id="23591" w:author="Hardik Malhotra" w:date="2021-09-30T23:36:00Z">
                  <w:rPr>
                    <w:ins w:id="23592" w:author="Hardik Malhotra" w:date="2021-09-30T23:35:00Z"/>
                    <w:rFonts w:ascii="Verdana" w:eastAsia="Times New Roman" w:hAnsi="Verdana" w:cs="Times New Roman"/>
                    <w:color w:val="000000" w:themeColor="text1"/>
                    <w:sz w:val="10"/>
                    <w:szCs w:val="10"/>
                    <w:lang w:val="en-US"/>
                  </w:rPr>
                </w:rPrChange>
              </w:rPr>
            </w:pPr>
            <w:ins w:id="23593" w:author="Hardik Malhotra" w:date="2021-09-30T23:35:00Z">
              <w:r w:rsidRPr="00015378">
                <w:rPr>
                  <w:rFonts w:ascii="Verdana" w:hAnsi="Verdana" w:cs="Arial"/>
                  <w:color w:val="000000"/>
                  <w:sz w:val="10"/>
                  <w:szCs w:val="10"/>
                  <w:rPrChange w:id="23594" w:author="Hardik Malhotra" w:date="2021-09-30T23:36:00Z">
                    <w:rPr>
                      <w:rFonts w:ascii="Arial" w:hAnsi="Arial" w:cs="Arial"/>
                      <w:b/>
                      <w:bCs/>
                      <w:color w:val="000000"/>
                      <w:sz w:val="20"/>
                      <w:szCs w:val="20"/>
                    </w:rPr>
                  </w:rPrChange>
                </w:rPr>
                <w:t>54</w:t>
              </w:r>
            </w:ins>
          </w:p>
        </w:tc>
      </w:tr>
      <w:tr w:rsidR="00015378" w:rsidRPr="00257590" w14:paraId="540BB7C6" w14:textId="77777777" w:rsidTr="00092529">
        <w:trPr>
          <w:trHeight w:val="334"/>
          <w:ins w:id="23595" w:author="Hardik Malhotra" w:date="2021-09-30T23:35:00Z"/>
        </w:trPr>
        <w:tc>
          <w:tcPr>
            <w:tcW w:w="1185" w:type="dxa"/>
            <w:tcBorders>
              <w:top w:val="nil"/>
              <w:left w:val="single" w:sz="4" w:space="0" w:color="auto"/>
              <w:bottom w:val="single" w:sz="4" w:space="0" w:color="auto"/>
              <w:right w:val="single" w:sz="4" w:space="0" w:color="auto"/>
            </w:tcBorders>
            <w:shd w:val="clear" w:color="000000" w:fill="FFFFFF"/>
            <w:noWrap/>
            <w:vAlign w:val="bottom"/>
            <w:hideMark/>
          </w:tcPr>
          <w:p w14:paraId="73E59886" w14:textId="77777777" w:rsidR="00015378" w:rsidRPr="00257590" w:rsidRDefault="00015378" w:rsidP="00015378">
            <w:pPr>
              <w:spacing w:after="0" w:line="240" w:lineRule="auto"/>
              <w:rPr>
                <w:ins w:id="23596" w:author="Hardik Malhotra" w:date="2021-09-30T23:35:00Z"/>
                <w:rFonts w:ascii="Verdana" w:eastAsia="Times New Roman" w:hAnsi="Verdana" w:cs="Times New Roman"/>
                <w:color w:val="000000"/>
                <w:sz w:val="10"/>
                <w:szCs w:val="10"/>
                <w:lang w:val="en-US"/>
              </w:rPr>
            </w:pPr>
            <w:ins w:id="23597" w:author="Hardik Malhotra" w:date="2021-09-30T23:35:00Z">
              <w:r w:rsidRPr="00257590">
                <w:rPr>
                  <w:rFonts w:ascii="Verdana" w:eastAsia="Times New Roman" w:hAnsi="Verdana" w:cs="Times New Roman"/>
                  <w:color w:val="000000"/>
                  <w:sz w:val="10"/>
                  <w:szCs w:val="10"/>
                  <w:lang w:val="en-US"/>
                </w:rPr>
                <w:t>Others</w:t>
              </w:r>
            </w:ins>
          </w:p>
        </w:tc>
        <w:tc>
          <w:tcPr>
            <w:tcW w:w="519" w:type="dxa"/>
            <w:tcBorders>
              <w:top w:val="nil"/>
              <w:left w:val="nil"/>
              <w:bottom w:val="single" w:sz="4" w:space="0" w:color="auto"/>
              <w:right w:val="single" w:sz="4" w:space="0" w:color="auto"/>
            </w:tcBorders>
            <w:shd w:val="clear" w:color="000000" w:fill="FFFFFF"/>
            <w:noWrap/>
            <w:vAlign w:val="bottom"/>
            <w:hideMark/>
          </w:tcPr>
          <w:p w14:paraId="4A1950C7" w14:textId="0DBC9D8B" w:rsidR="00015378" w:rsidRPr="00015378" w:rsidRDefault="00015378" w:rsidP="00015378">
            <w:pPr>
              <w:spacing w:after="0" w:line="240" w:lineRule="auto"/>
              <w:jc w:val="center"/>
              <w:rPr>
                <w:ins w:id="23598" w:author="Hardik Malhotra" w:date="2021-09-30T23:35:00Z"/>
                <w:rFonts w:ascii="Verdana" w:eastAsia="Times New Roman" w:hAnsi="Verdana" w:cs="Times New Roman"/>
                <w:color w:val="000000" w:themeColor="text1"/>
                <w:sz w:val="10"/>
                <w:szCs w:val="10"/>
                <w:lang w:val="en-US"/>
                <w:rPrChange w:id="23599" w:author="Hardik Malhotra" w:date="2021-09-30T23:36:00Z">
                  <w:rPr>
                    <w:ins w:id="23600" w:author="Hardik Malhotra" w:date="2021-09-30T23:35:00Z"/>
                    <w:rFonts w:ascii="Verdana" w:eastAsia="Times New Roman" w:hAnsi="Verdana" w:cs="Times New Roman"/>
                    <w:color w:val="000000" w:themeColor="text1"/>
                    <w:sz w:val="10"/>
                    <w:szCs w:val="10"/>
                    <w:lang w:val="en-US"/>
                  </w:rPr>
                </w:rPrChange>
              </w:rPr>
            </w:pPr>
            <w:ins w:id="23601" w:author="Hardik Malhotra" w:date="2021-09-30T23:35:00Z">
              <w:r w:rsidRPr="00015378">
                <w:rPr>
                  <w:rFonts w:ascii="Verdana" w:hAnsi="Verdana" w:cs="Arial"/>
                  <w:color w:val="000000"/>
                  <w:sz w:val="10"/>
                  <w:szCs w:val="10"/>
                  <w:rPrChange w:id="23602" w:author="Hardik Malhotra" w:date="2021-09-30T23:36:00Z">
                    <w:rPr>
                      <w:rFonts w:ascii="Arial" w:hAnsi="Arial" w:cs="Arial"/>
                      <w:b/>
                      <w:bCs/>
                      <w:color w:val="000000"/>
                      <w:sz w:val="20"/>
                      <w:szCs w:val="20"/>
                    </w:rPr>
                  </w:rPrChange>
                </w:rPr>
                <w:t>42</w:t>
              </w:r>
            </w:ins>
          </w:p>
        </w:tc>
        <w:tc>
          <w:tcPr>
            <w:tcW w:w="519" w:type="dxa"/>
            <w:tcBorders>
              <w:top w:val="nil"/>
              <w:left w:val="nil"/>
              <w:bottom w:val="single" w:sz="4" w:space="0" w:color="auto"/>
              <w:right w:val="single" w:sz="4" w:space="0" w:color="auto"/>
            </w:tcBorders>
            <w:shd w:val="clear" w:color="000000" w:fill="FFFFFF"/>
            <w:noWrap/>
            <w:vAlign w:val="bottom"/>
            <w:hideMark/>
          </w:tcPr>
          <w:p w14:paraId="483CC520" w14:textId="1E337D92" w:rsidR="00015378" w:rsidRPr="00015378" w:rsidRDefault="00015378" w:rsidP="00015378">
            <w:pPr>
              <w:spacing w:after="0" w:line="240" w:lineRule="auto"/>
              <w:jc w:val="center"/>
              <w:rPr>
                <w:ins w:id="23603" w:author="Hardik Malhotra" w:date="2021-09-30T23:35:00Z"/>
                <w:rFonts w:ascii="Verdana" w:eastAsia="Times New Roman" w:hAnsi="Verdana" w:cs="Times New Roman"/>
                <w:color w:val="000000" w:themeColor="text1"/>
                <w:sz w:val="10"/>
                <w:szCs w:val="10"/>
                <w:lang w:val="en-US"/>
                <w:rPrChange w:id="23604" w:author="Hardik Malhotra" w:date="2021-09-30T23:36:00Z">
                  <w:rPr>
                    <w:ins w:id="23605" w:author="Hardik Malhotra" w:date="2021-09-30T23:35:00Z"/>
                    <w:rFonts w:ascii="Verdana" w:eastAsia="Times New Roman" w:hAnsi="Verdana" w:cs="Times New Roman"/>
                    <w:color w:val="000000" w:themeColor="text1"/>
                    <w:sz w:val="10"/>
                    <w:szCs w:val="10"/>
                    <w:lang w:val="en-US"/>
                  </w:rPr>
                </w:rPrChange>
              </w:rPr>
            </w:pPr>
            <w:ins w:id="23606" w:author="Hardik Malhotra" w:date="2021-09-30T23:35:00Z">
              <w:r w:rsidRPr="00015378">
                <w:rPr>
                  <w:rFonts w:ascii="Verdana" w:hAnsi="Verdana" w:cs="Arial"/>
                  <w:color w:val="000000"/>
                  <w:sz w:val="10"/>
                  <w:szCs w:val="10"/>
                  <w:rPrChange w:id="23607" w:author="Hardik Malhotra" w:date="2021-09-30T23:36:00Z">
                    <w:rPr>
                      <w:rFonts w:ascii="Arial" w:hAnsi="Arial" w:cs="Arial"/>
                      <w:b/>
                      <w:bCs/>
                      <w:color w:val="000000"/>
                      <w:sz w:val="20"/>
                      <w:szCs w:val="20"/>
                    </w:rPr>
                  </w:rPrChange>
                </w:rPr>
                <w:t>39</w:t>
              </w:r>
            </w:ins>
          </w:p>
        </w:tc>
        <w:tc>
          <w:tcPr>
            <w:tcW w:w="519" w:type="dxa"/>
            <w:tcBorders>
              <w:top w:val="nil"/>
              <w:left w:val="nil"/>
              <w:bottom w:val="single" w:sz="4" w:space="0" w:color="auto"/>
              <w:right w:val="single" w:sz="4" w:space="0" w:color="auto"/>
            </w:tcBorders>
            <w:shd w:val="clear" w:color="000000" w:fill="FFFFFF"/>
            <w:noWrap/>
            <w:vAlign w:val="bottom"/>
            <w:hideMark/>
          </w:tcPr>
          <w:p w14:paraId="5E632681" w14:textId="14D768B5" w:rsidR="00015378" w:rsidRPr="00015378" w:rsidRDefault="00015378" w:rsidP="00015378">
            <w:pPr>
              <w:spacing w:after="0" w:line="240" w:lineRule="auto"/>
              <w:jc w:val="center"/>
              <w:rPr>
                <w:ins w:id="23608" w:author="Hardik Malhotra" w:date="2021-09-30T23:35:00Z"/>
                <w:rFonts w:ascii="Verdana" w:eastAsia="Times New Roman" w:hAnsi="Verdana" w:cs="Times New Roman"/>
                <w:color w:val="000000" w:themeColor="text1"/>
                <w:sz w:val="10"/>
                <w:szCs w:val="10"/>
                <w:lang w:val="en-US"/>
                <w:rPrChange w:id="23609" w:author="Hardik Malhotra" w:date="2021-09-30T23:36:00Z">
                  <w:rPr>
                    <w:ins w:id="23610" w:author="Hardik Malhotra" w:date="2021-09-30T23:35:00Z"/>
                    <w:rFonts w:ascii="Verdana" w:eastAsia="Times New Roman" w:hAnsi="Verdana" w:cs="Times New Roman"/>
                    <w:color w:val="000000" w:themeColor="text1"/>
                    <w:sz w:val="10"/>
                    <w:szCs w:val="10"/>
                    <w:lang w:val="en-US"/>
                  </w:rPr>
                </w:rPrChange>
              </w:rPr>
            </w:pPr>
            <w:ins w:id="23611" w:author="Hardik Malhotra" w:date="2021-09-30T23:35:00Z">
              <w:r w:rsidRPr="00015378">
                <w:rPr>
                  <w:rFonts w:ascii="Verdana" w:hAnsi="Verdana" w:cs="Arial"/>
                  <w:color w:val="000000"/>
                  <w:sz w:val="10"/>
                  <w:szCs w:val="10"/>
                  <w:rPrChange w:id="23612" w:author="Hardik Malhotra" w:date="2021-09-30T23:36:00Z">
                    <w:rPr>
                      <w:rFonts w:ascii="Arial" w:hAnsi="Arial" w:cs="Arial"/>
                      <w:b/>
                      <w:bCs/>
                      <w:color w:val="000000"/>
                      <w:sz w:val="20"/>
                      <w:szCs w:val="20"/>
                    </w:rPr>
                  </w:rPrChange>
                </w:rPr>
                <w:t>40</w:t>
              </w:r>
            </w:ins>
          </w:p>
        </w:tc>
        <w:tc>
          <w:tcPr>
            <w:tcW w:w="520" w:type="dxa"/>
            <w:tcBorders>
              <w:top w:val="nil"/>
              <w:left w:val="nil"/>
              <w:bottom w:val="single" w:sz="4" w:space="0" w:color="auto"/>
              <w:right w:val="single" w:sz="4" w:space="0" w:color="auto"/>
            </w:tcBorders>
            <w:shd w:val="clear" w:color="000000" w:fill="FFFFFF"/>
            <w:noWrap/>
            <w:vAlign w:val="bottom"/>
            <w:hideMark/>
          </w:tcPr>
          <w:p w14:paraId="1CC90074" w14:textId="5EFE95A6" w:rsidR="00015378" w:rsidRPr="00015378" w:rsidRDefault="00015378" w:rsidP="00015378">
            <w:pPr>
              <w:spacing w:after="0" w:line="240" w:lineRule="auto"/>
              <w:jc w:val="center"/>
              <w:rPr>
                <w:ins w:id="23613" w:author="Hardik Malhotra" w:date="2021-09-30T23:35:00Z"/>
                <w:rFonts w:ascii="Verdana" w:eastAsia="Times New Roman" w:hAnsi="Verdana" w:cs="Times New Roman"/>
                <w:color w:val="000000" w:themeColor="text1"/>
                <w:sz w:val="10"/>
                <w:szCs w:val="10"/>
                <w:lang w:val="en-US"/>
                <w:rPrChange w:id="23614" w:author="Hardik Malhotra" w:date="2021-09-30T23:36:00Z">
                  <w:rPr>
                    <w:ins w:id="23615" w:author="Hardik Malhotra" w:date="2021-09-30T23:35:00Z"/>
                    <w:rFonts w:ascii="Verdana" w:eastAsia="Times New Roman" w:hAnsi="Verdana" w:cs="Times New Roman"/>
                    <w:color w:val="000000" w:themeColor="text1"/>
                    <w:sz w:val="10"/>
                    <w:szCs w:val="10"/>
                    <w:lang w:val="en-US"/>
                  </w:rPr>
                </w:rPrChange>
              </w:rPr>
            </w:pPr>
            <w:ins w:id="23616" w:author="Hardik Malhotra" w:date="2021-09-30T23:35:00Z">
              <w:r w:rsidRPr="00015378">
                <w:rPr>
                  <w:rFonts w:ascii="Verdana" w:hAnsi="Verdana" w:cs="Arial"/>
                  <w:color w:val="000000"/>
                  <w:sz w:val="10"/>
                  <w:szCs w:val="10"/>
                  <w:rPrChange w:id="23617" w:author="Hardik Malhotra" w:date="2021-09-30T23:36:00Z">
                    <w:rPr>
                      <w:rFonts w:ascii="Arial" w:hAnsi="Arial" w:cs="Arial"/>
                      <w:b/>
                      <w:bCs/>
                      <w:color w:val="000000"/>
                      <w:sz w:val="20"/>
                      <w:szCs w:val="20"/>
                    </w:rPr>
                  </w:rPrChange>
                </w:rPr>
                <w:t>40</w:t>
              </w:r>
            </w:ins>
          </w:p>
        </w:tc>
        <w:tc>
          <w:tcPr>
            <w:tcW w:w="593" w:type="dxa"/>
            <w:tcBorders>
              <w:top w:val="nil"/>
              <w:left w:val="nil"/>
              <w:bottom w:val="single" w:sz="4" w:space="0" w:color="auto"/>
              <w:right w:val="single" w:sz="4" w:space="0" w:color="auto"/>
            </w:tcBorders>
            <w:shd w:val="clear" w:color="000000" w:fill="FFFFFF"/>
            <w:noWrap/>
            <w:vAlign w:val="bottom"/>
            <w:hideMark/>
          </w:tcPr>
          <w:p w14:paraId="66231098" w14:textId="45F94F9B" w:rsidR="00015378" w:rsidRPr="00015378" w:rsidRDefault="00015378" w:rsidP="00015378">
            <w:pPr>
              <w:spacing w:after="0" w:line="240" w:lineRule="auto"/>
              <w:jc w:val="center"/>
              <w:rPr>
                <w:ins w:id="23618" w:author="Hardik Malhotra" w:date="2021-09-30T23:35:00Z"/>
                <w:rFonts w:ascii="Verdana" w:eastAsia="Times New Roman" w:hAnsi="Verdana" w:cs="Times New Roman"/>
                <w:color w:val="000000" w:themeColor="text1"/>
                <w:sz w:val="10"/>
                <w:szCs w:val="10"/>
                <w:lang w:val="en-US"/>
                <w:rPrChange w:id="23619" w:author="Hardik Malhotra" w:date="2021-09-30T23:36:00Z">
                  <w:rPr>
                    <w:ins w:id="23620" w:author="Hardik Malhotra" w:date="2021-09-30T23:35:00Z"/>
                    <w:rFonts w:ascii="Verdana" w:eastAsia="Times New Roman" w:hAnsi="Verdana" w:cs="Times New Roman"/>
                    <w:color w:val="000000" w:themeColor="text1"/>
                    <w:sz w:val="10"/>
                    <w:szCs w:val="10"/>
                    <w:lang w:val="en-US"/>
                  </w:rPr>
                </w:rPrChange>
              </w:rPr>
            </w:pPr>
            <w:ins w:id="23621" w:author="Hardik Malhotra" w:date="2021-09-30T23:35:00Z">
              <w:r w:rsidRPr="00015378">
                <w:rPr>
                  <w:rFonts w:ascii="Verdana" w:hAnsi="Verdana" w:cs="Arial"/>
                  <w:color w:val="000000"/>
                  <w:sz w:val="10"/>
                  <w:szCs w:val="10"/>
                  <w:rPrChange w:id="23622" w:author="Hardik Malhotra" w:date="2021-09-30T23:36:00Z">
                    <w:rPr>
                      <w:rFonts w:ascii="Arial" w:hAnsi="Arial" w:cs="Arial"/>
                      <w:b/>
                      <w:bCs/>
                      <w:color w:val="000000"/>
                      <w:sz w:val="20"/>
                      <w:szCs w:val="20"/>
                    </w:rPr>
                  </w:rPrChange>
                </w:rPr>
                <w:t>40</w:t>
              </w:r>
            </w:ins>
          </w:p>
        </w:tc>
        <w:tc>
          <w:tcPr>
            <w:tcW w:w="590" w:type="dxa"/>
            <w:tcBorders>
              <w:top w:val="nil"/>
              <w:left w:val="nil"/>
              <w:bottom w:val="single" w:sz="4" w:space="0" w:color="auto"/>
              <w:right w:val="single" w:sz="4" w:space="0" w:color="auto"/>
            </w:tcBorders>
            <w:shd w:val="clear" w:color="000000" w:fill="FFFFFF"/>
            <w:noWrap/>
            <w:vAlign w:val="bottom"/>
            <w:hideMark/>
          </w:tcPr>
          <w:p w14:paraId="6A4088BC" w14:textId="4293F5D9" w:rsidR="00015378" w:rsidRPr="00015378" w:rsidRDefault="00015378" w:rsidP="00015378">
            <w:pPr>
              <w:spacing w:after="0" w:line="240" w:lineRule="auto"/>
              <w:jc w:val="center"/>
              <w:rPr>
                <w:ins w:id="23623" w:author="Hardik Malhotra" w:date="2021-09-30T23:35:00Z"/>
                <w:rFonts w:ascii="Verdana" w:eastAsia="Times New Roman" w:hAnsi="Verdana" w:cs="Times New Roman"/>
                <w:color w:val="000000" w:themeColor="text1"/>
                <w:sz w:val="10"/>
                <w:szCs w:val="10"/>
                <w:lang w:val="en-US"/>
                <w:rPrChange w:id="23624" w:author="Hardik Malhotra" w:date="2021-09-30T23:36:00Z">
                  <w:rPr>
                    <w:ins w:id="23625" w:author="Hardik Malhotra" w:date="2021-09-30T23:35:00Z"/>
                    <w:rFonts w:ascii="Verdana" w:eastAsia="Times New Roman" w:hAnsi="Verdana" w:cs="Times New Roman"/>
                    <w:color w:val="000000" w:themeColor="text1"/>
                    <w:sz w:val="10"/>
                    <w:szCs w:val="10"/>
                    <w:lang w:val="en-US"/>
                  </w:rPr>
                </w:rPrChange>
              </w:rPr>
            </w:pPr>
            <w:ins w:id="23626" w:author="Hardik Malhotra" w:date="2021-09-30T23:35:00Z">
              <w:r w:rsidRPr="00015378">
                <w:rPr>
                  <w:rFonts w:ascii="Verdana" w:hAnsi="Verdana" w:cs="Arial"/>
                  <w:color w:val="000000"/>
                  <w:sz w:val="10"/>
                  <w:szCs w:val="10"/>
                  <w:rPrChange w:id="23627" w:author="Hardik Malhotra" w:date="2021-09-30T23:36:00Z">
                    <w:rPr>
                      <w:rFonts w:ascii="Arial" w:hAnsi="Arial" w:cs="Arial"/>
                      <w:b/>
                      <w:bCs/>
                      <w:color w:val="000000"/>
                      <w:sz w:val="20"/>
                      <w:szCs w:val="20"/>
                    </w:rPr>
                  </w:rPrChange>
                </w:rPr>
                <w:t>42</w:t>
              </w:r>
            </w:ins>
          </w:p>
        </w:tc>
        <w:tc>
          <w:tcPr>
            <w:tcW w:w="590" w:type="dxa"/>
            <w:tcBorders>
              <w:top w:val="nil"/>
              <w:left w:val="nil"/>
              <w:bottom w:val="single" w:sz="4" w:space="0" w:color="auto"/>
              <w:right w:val="single" w:sz="4" w:space="0" w:color="auto"/>
            </w:tcBorders>
            <w:shd w:val="clear" w:color="000000" w:fill="FFFFFF"/>
            <w:noWrap/>
            <w:vAlign w:val="bottom"/>
            <w:hideMark/>
          </w:tcPr>
          <w:p w14:paraId="48CA7541" w14:textId="0445F3CA" w:rsidR="00015378" w:rsidRPr="00015378" w:rsidRDefault="00015378" w:rsidP="00015378">
            <w:pPr>
              <w:spacing w:after="0" w:line="240" w:lineRule="auto"/>
              <w:jc w:val="center"/>
              <w:rPr>
                <w:ins w:id="23628" w:author="Hardik Malhotra" w:date="2021-09-30T23:35:00Z"/>
                <w:rFonts w:ascii="Verdana" w:eastAsia="Times New Roman" w:hAnsi="Verdana" w:cs="Times New Roman"/>
                <w:color w:val="000000" w:themeColor="text1"/>
                <w:sz w:val="10"/>
                <w:szCs w:val="10"/>
                <w:lang w:val="en-US"/>
                <w:rPrChange w:id="23629" w:author="Hardik Malhotra" w:date="2021-09-30T23:36:00Z">
                  <w:rPr>
                    <w:ins w:id="23630" w:author="Hardik Malhotra" w:date="2021-09-30T23:35:00Z"/>
                    <w:rFonts w:ascii="Verdana" w:eastAsia="Times New Roman" w:hAnsi="Verdana" w:cs="Times New Roman"/>
                    <w:color w:val="000000" w:themeColor="text1"/>
                    <w:sz w:val="10"/>
                    <w:szCs w:val="10"/>
                    <w:lang w:val="en-US"/>
                  </w:rPr>
                </w:rPrChange>
              </w:rPr>
            </w:pPr>
            <w:ins w:id="23631" w:author="Hardik Malhotra" w:date="2021-09-30T23:35:00Z">
              <w:r w:rsidRPr="00015378">
                <w:rPr>
                  <w:rFonts w:ascii="Verdana" w:hAnsi="Verdana" w:cs="Arial"/>
                  <w:color w:val="000000"/>
                  <w:sz w:val="10"/>
                  <w:szCs w:val="10"/>
                  <w:rPrChange w:id="23632" w:author="Hardik Malhotra" w:date="2021-09-30T23:36:00Z">
                    <w:rPr>
                      <w:rFonts w:ascii="Arial" w:hAnsi="Arial" w:cs="Arial"/>
                      <w:b/>
                      <w:bCs/>
                      <w:color w:val="000000"/>
                      <w:sz w:val="20"/>
                      <w:szCs w:val="20"/>
                    </w:rPr>
                  </w:rPrChange>
                </w:rPr>
                <w:t>37</w:t>
              </w:r>
            </w:ins>
          </w:p>
        </w:tc>
        <w:tc>
          <w:tcPr>
            <w:tcW w:w="590" w:type="dxa"/>
            <w:tcBorders>
              <w:top w:val="nil"/>
              <w:left w:val="nil"/>
              <w:bottom w:val="single" w:sz="4" w:space="0" w:color="auto"/>
              <w:right w:val="single" w:sz="4" w:space="0" w:color="auto"/>
            </w:tcBorders>
            <w:shd w:val="clear" w:color="000000" w:fill="FFFFFF"/>
            <w:noWrap/>
            <w:vAlign w:val="bottom"/>
            <w:hideMark/>
          </w:tcPr>
          <w:p w14:paraId="1A011A1A" w14:textId="26265585" w:rsidR="00015378" w:rsidRPr="00015378" w:rsidRDefault="00015378" w:rsidP="00015378">
            <w:pPr>
              <w:spacing w:after="0" w:line="240" w:lineRule="auto"/>
              <w:jc w:val="center"/>
              <w:rPr>
                <w:ins w:id="23633" w:author="Hardik Malhotra" w:date="2021-09-30T23:35:00Z"/>
                <w:rFonts w:ascii="Verdana" w:eastAsia="Times New Roman" w:hAnsi="Verdana" w:cs="Times New Roman"/>
                <w:color w:val="000000" w:themeColor="text1"/>
                <w:sz w:val="10"/>
                <w:szCs w:val="10"/>
                <w:lang w:val="en-US"/>
                <w:rPrChange w:id="23634" w:author="Hardik Malhotra" w:date="2021-09-30T23:36:00Z">
                  <w:rPr>
                    <w:ins w:id="23635" w:author="Hardik Malhotra" w:date="2021-09-30T23:35:00Z"/>
                    <w:rFonts w:ascii="Verdana" w:eastAsia="Times New Roman" w:hAnsi="Verdana" w:cs="Times New Roman"/>
                    <w:color w:val="000000" w:themeColor="text1"/>
                    <w:sz w:val="10"/>
                    <w:szCs w:val="10"/>
                    <w:lang w:val="en-US"/>
                  </w:rPr>
                </w:rPrChange>
              </w:rPr>
            </w:pPr>
            <w:ins w:id="23636" w:author="Hardik Malhotra" w:date="2021-09-30T23:35:00Z">
              <w:r w:rsidRPr="00015378">
                <w:rPr>
                  <w:rFonts w:ascii="Verdana" w:hAnsi="Verdana" w:cs="Arial"/>
                  <w:color w:val="000000"/>
                  <w:sz w:val="10"/>
                  <w:szCs w:val="10"/>
                  <w:rPrChange w:id="23637" w:author="Hardik Malhotra" w:date="2021-09-30T23:36:00Z">
                    <w:rPr>
                      <w:rFonts w:ascii="Arial" w:hAnsi="Arial" w:cs="Arial"/>
                      <w:b/>
                      <w:bCs/>
                      <w:color w:val="000000"/>
                      <w:sz w:val="20"/>
                      <w:szCs w:val="20"/>
                    </w:rPr>
                  </w:rPrChange>
                </w:rPr>
                <w:t>37</w:t>
              </w:r>
            </w:ins>
          </w:p>
        </w:tc>
        <w:tc>
          <w:tcPr>
            <w:tcW w:w="590" w:type="dxa"/>
            <w:tcBorders>
              <w:top w:val="nil"/>
              <w:left w:val="nil"/>
              <w:bottom w:val="single" w:sz="4" w:space="0" w:color="auto"/>
              <w:right w:val="single" w:sz="4" w:space="0" w:color="auto"/>
            </w:tcBorders>
            <w:shd w:val="clear" w:color="000000" w:fill="FFFFFF"/>
            <w:noWrap/>
            <w:vAlign w:val="bottom"/>
            <w:hideMark/>
          </w:tcPr>
          <w:p w14:paraId="375328F8" w14:textId="7C12BCE7" w:rsidR="00015378" w:rsidRPr="00015378" w:rsidRDefault="00015378" w:rsidP="00015378">
            <w:pPr>
              <w:spacing w:after="0" w:line="240" w:lineRule="auto"/>
              <w:jc w:val="center"/>
              <w:rPr>
                <w:ins w:id="23638" w:author="Hardik Malhotra" w:date="2021-09-30T23:35:00Z"/>
                <w:rFonts w:ascii="Verdana" w:eastAsia="Times New Roman" w:hAnsi="Verdana" w:cs="Times New Roman"/>
                <w:color w:val="000000" w:themeColor="text1"/>
                <w:sz w:val="10"/>
                <w:szCs w:val="10"/>
                <w:lang w:val="en-US"/>
                <w:rPrChange w:id="23639" w:author="Hardik Malhotra" w:date="2021-09-30T23:36:00Z">
                  <w:rPr>
                    <w:ins w:id="23640" w:author="Hardik Malhotra" w:date="2021-09-30T23:35:00Z"/>
                    <w:rFonts w:ascii="Verdana" w:eastAsia="Times New Roman" w:hAnsi="Verdana" w:cs="Times New Roman"/>
                    <w:color w:val="000000" w:themeColor="text1"/>
                    <w:sz w:val="10"/>
                    <w:szCs w:val="10"/>
                    <w:lang w:val="en-US"/>
                  </w:rPr>
                </w:rPrChange>
              </w:rPr>
            </w:pPr>
            <w:ins w:id="23641" w:author="Hardik Malhotra" w:date="2021-09-30T23:35:00Z">
              <w:r w:rsidRPr="00015378">
                <w:rPr>
                  <w:rFonts w:ascii="Verdana" w:hAnsi="Verdana" w:cs="Arial"/>
                  <w:color w:val="000000"/>
                  <w:sz w:val="10"/>
                  <w:szCs w:val="10"/>
                  <w:rPrChange w:id="23642" w:author="Hardik Malhotra" w:date="2021-09-30T23:36:00Z">
                    <w:rPr>
                      <w:rFonts w:ascii="Arial" w:hAnsi="Arial" w:cs="Arial"/>
                      <w:b/>
                      <w:bCs/>
                      <w:color w:val="000000"/>
                      <w:sz w:val="20"/>
                      <w:szCs w:val="20"/>
                    </w:rPr>
                  </w:rPrChange>
                </w:rPr>
                <w:t>37</w:t>
              </w:r>
            </w:ins>
          </w:p>
        </w:tc>
        <w:tc>
          <w:tcPr>
            <w:tcW w:w="590" w:type="dxa"/>
            <w:tcBorders>
              <w:top w:val="nil"/>
              <w:left w:val="nil"/>
              <w:bottom w:val="single" w:sz="4" w:space="0" w:color="auto"/>
              <w:right w:val="single" w:sz="4" w:space="0" w:color="auto"/>
            </w:tcBorders>
            <w:shd w:val="clear" w:color="000000" w:fill="FFFFFF"/>
            <w:noWrap/>
            <w:vAlign w:val="bottom"/>
            <w:hideMark/>
          </w:tcPr>
          <w:p w14:paraId="0C577D8D" w14:textId="10229B49" w:rsidR="00015378" w:rsidRPr="00015378" w:rsidRDefault="00015378" w:rsidP="00015378">
            <w:pPr>
              <w:spacing w:after="0" w:line="240" w:lineRule="auto"/>
              <w:jc w:val="center"/>
              <w:rPr>
                <w:ins w:id="23643" w:author="Hardik Malhotra" w:date="2021-09-30T23:35:00Z"/>
                <w:rFonts w:ascii="Verdana" w:eastAsia="Times New Roman" w:hAnsi="Verdana" w:cs="Times New Roman"/>
                <w:color w:val="000000" w:themeColor="text1"/>
                <w:sz w:val="10"/>
                <w:szCs w:val="10"/>
                <w:lang w:val="en-US"/>
                <w:rPrChange w:id="23644" w:author="Hardik Malhotra" w:date="2021-09-30T23:36:00Z">
                  <w:rPr>
                    <w:ins w:id="23645" w:author="Hardik Malhotra" w:date="2021-09-30T23:35:00Z"/>
                    <w:rFonts w:ascii="Verdana" w:eastAsia="Times New Roman" w:hAnsi="Verdana" w:cs="Times New Roman"/>
                    <w:color w:val="000000" w:themeColor="text1"/>
                    <w:sz w:val="10"/>
                    <w:szCs w:val="10"/>
                    <w:lang w:val="en-US"/>
                  </w:rPr>
                </w:rPrChange>
              </w:rPr>
            </w:pPr>
            <w:ins w:id="23646" w:author="Hardik Malhotra" w:date="2021-09-30T23:35:00Z">
              <w:r w:rsidRPr="00015378">
                <w:rPr>
                  <w:rFonts w:ascii="Verdana" w:hAnsi="Verdana" w:cs="Arial"/>
                  <w:color w:val="000000"/>
                  <w:sz w:val="10"/>
                  <w:szCs w:val="10"/>
                  <w:rPrChange w:id="23647" w:author="Hardik Malhotra" w:date="2021-09-30T23:36:00Z">
                    <w:rPr>
                      <w:rFonts w:ascii="Arial" w:hAnsi="Arial" w:cs="Arial"/>
                      <w:b/>
                      <w:bCs/>
                      <w:color w:val="000000"/>
                      <w:sz w:val="20"/>
                      <w:szCs w:val="20"/>
                    </w:rPr>
                  </w:rPrChange>
                </w:rPr>
                <w:t>39</w:t>
              </w:r>
            </w:ins>
          </w:p>
        </w:tc>
        <w:tc>
          <w:tcPr>
            <w:tcW w:w="590" w:type="dxa"/>
            <w:tcBorders>
              <w:top w:val="nil"/>
              <w:left w:val="nil"/>
              <w:bottom w:val="single" w:sz="4" w:space="0" w:color="auto"/>
              <w:right w:val="single" w:sz="4" w:space="0" w:color="auto"/>
            </w:tcBorders>
            <w:shd w:val="clear" w:color="000000" w:fill="FFFFFF"/>
            <w:noWrap/>
            <w:vAlign w:val="bottom"/>
            <w:hideMark/>
          </w:tcPr>
          <w:p w14:paraId="13783A54" w14:textId="529E6669" w:rsidR="00015378" w:rsidRPr="00015378" w:rsidRDefault="00015378" w:rsidP="00015378">
            <w:pPr>
              <w:spacing w:after="0" w:line="240" w:lineRule="auto"/>
              <w:jc w:val="center"/>
              <w:rPr>
                <w:ins w:id="23648" w:author="Hardik Malhotra" w:date="2021-09-30T23:35:00Z"/>
                <w:rFonts w:ascii="Verdana" w:eastAsia="Times New Roman" w:hAnsi="Verdana" w:cs="Times New Roman"/>
                <w:color w:val="000000" w:themeColor="text1"/>
                <w:sz w:val="10"/>
                <w:szCs w:val="10"/>
                <w:lang w:val="en-US"/>
                <w:rPrChange w:id="23649" w:author="Hardik Malhotra" w:date="2021-09-30T23:36:00Z">
                  <w:rPr>
                    <w:ins w:id="23650" w:author="Hardik Malhotra" w:date="2021-09-30T23:35:00Z"/>
                    <w:rFonts w:ascii="Verdana" w:eastAsia="Times New Roman" w:hAnsi="Verdana" w:cs="Times New Roman"/>
                    <w:color w:val="000000" w:themeColor="text1"/>
                    <w:sz w:val="10"/>
                    <w:szCs w:val="10"/>
                    <w:lang w:val="en-US"/>
                  </w:rPr>
                </w:rPrChange>
              </w:rPr>
            </w:pPr>
            <w:ins w:id="23651" w:author="Hardik Malhotra" w:date="2021-09-30T23:35:00Z">
              <w:r w:rsidRPr="00015378">
                <w:rPr>
                  <w:rFonts w:ascii="Verdana" w:hAnsi="Verdana" w:cs="Arial"/>
                  <w:color w:val="000000"/>
                  <w:sz w:val="10"/>
                  <w:szCs w:val="10"/>
                  <w:rPrChange w:id="23652" w:author="Hardik Malhotra" w:date="2021-09-30T23:36:00Z">
                    <w:rPr>
                      <w:rFonts w:ascii="Arial" w:hAnsi="Arial" w:cs="Arial"/>
                      <w:b/>
                      <w:bCs/>
                      <w:color w:val="000000"/>
                      <w:sz w:val="20"/>
                      <w:szCs w:val="20"/>
                    </w:rPr>
                  </w:rPrChange>
                </w:rPr>
                <w:t>38</w:t>
              </w:r>
            </w:ins>
          </w:p>
        </w:tc>
        <w:tc>
          <w:tcPr>
            <w:tcW w:w="590" w:type="dxa"/>
            <w:tcBorders>
              <w:top w:val="nil"/>
              <w:left w:val="nil"/>
              <w:bottom w:val="single" w:sz="4" w:space="0" w:color="auto"/>
              <w:right w:val="single" w:sz="4" w:space="0" w:color="auto"/>
            </w:tcBorders>
            <w:shd w:val="clear" w:color="000000" w:fill="FFFFFF"/>
            <w:noWrap/>
            <w:vAlign w:val="bottom"/>
            <w:hideMark/>
          </w:tcPr>
          <w:p w14:paraId="06627386" w14:textId="1CFA053D" w:rsidR="00015378" w:rsidRPr="00015378" w:rsidRDefault="00015378" w:rsidP="00015378">
            <w:pPr>
              <w:spacing w:after="0" w:line="240" w:lineRule="auto"/>
              <w:jc w:val="center"/>
              <w:rPr>
                <w:ins w:id="23653" w:author="Hardik Malhotra" w:date="2021-09-30T23:35:00Z"/>
                <w:rFonts w:ascii="Verdana" w:eastAsia="Times New Roman" w:hAnsi="Verdana" w:cs="Times New Roman"/>
                <w:color w:val="000000" w:themeColor="text1"/>
                <w:sz w:val="10"/>
                <w:szCs w:val="10"/>
                <w:lang w:val="en-US"/>
                <w:rPrChange w:id="23654" w:author="Hardik Malhotra" w:date="2021-09-30T23:36:00Z">
                  <w:rPr>
                    <w:ins w:id="23655" w:author="Hardik Malhotra" w:date="2021-09-30T23:35:00Z"/>
                    <w:rFonts w:ascii="Verdana" w:eastAsia="Times New Roman" w:hAnsi="Verdana" w:cs="Times New Roman"/>
                    <w:color w:val="000000" w:themeColor="text1"/>
                    <w:sz w:val="10"/>
                    <w:szCs w:val="10"/>
                    <w:lang w:val="en-US"/>
                  </w:rPr>
                </w:rPrChange>
              </w:rPr>
            </w:pPr>
            <w:ins w:id="23656" w:author="Hardik Malhotra" w:date="2021-09-30T23:35:00Z">
              <w:r w:rsidRPr="00015378">
                <w:rPr>
                  <w:rFonts w:ascii="Verdana" w:hAnsi="Verdana" w:cs="Arial"/>
                  <w:color w:val="000000"/>
                  <w:sz w:val="10"/>
                  <w:szCs w:val="10"/>
                  <w:rPrChange w:id="23657" w:author="Hardik Malhotra" w:date="2021-09-30T23:36:00Z">
                    <w:rPr>
                      <w:rFonts w:ascii="Arial" w:hAnsi="Arial" w:cs="Arial"/>
                      <w:b/>
                      <w:bCs/>
                      <w:color w:val="000000"/>
                      <w:sz w:val="20"/>
                      <w:szCs w:val="20"/>
                    </w:rPr>
                  </w:rPrChange>
                </w:rPr>
                <w:t>39</w:t>
              </w:r>
            </w:ins>
          </w:p>
        </w:tc>
        <w:tc>
          <w:tcPr>
            <w:tcW w:w="590" w:type="dxa"/>
            <w:tcBorders>
              <w:top w:val="nil"/>
              <w:left w:val="nil"/>
              <w:bottom w:val="single" w:sz="4" w:space="0" w:color="auto"/>
              <w:right w:val="single" w:sz="4" w:space="0" w:color="auto"/>
            </w:tcBorders>
            <w:shd w:val="clear" w:color="000000" w:fill="FFFFFF"/>
            <w:noWrap/>
            <w:vAlign w:val="bottom"/>
            <w:hideMark/>
          </w:tcPr>
          <w:p w14:paraId="09F68857" w14:textId="42113A79" w:rsidR="00015378" w:rsidRPr="00015378" w:rsidRDefault="00015378" w:rsidP="00015378">
            <w:pPr>
              <w:spacing w:after="0" w:line="240" w:lineRule="auto"/>
              <w:jc w:val="center"/>
              <w:rPr>
                <w:ins w:id="23658" w:author="Hardik Malhotra" w:date="2021-09-30T23:35:00Z"/>
                <w:rFonts w:ascii="Verdana" w:eastAsia="Times New Roman" w:hAnsi="Verdana" w:cs="Times New Roman"/>
                <w:color w:val="000000" w:themeColor="text1"/>
                <w:sz w:val="10"/>
                <w:szCs w:val="10"/>
                <w:lang w:val="en-US"/>
                <w:rPrChange w:id="23659" w:author="Hardik Malhotra" w:date="2021-09-30T23:36:00Z">
                  <w:rPr>
                    <w:ins w:id="23660" w:author="Hardik Malhotra" w:date="2021-09-30T23:35:00Z"/>
                    <w:rFonts w:ascii="Verdana" w:eastAsia="Times New Roman" w:hAnsi="Verdana" w:cs="Times New Roman"/>
                    <w:color w:val="000000" w:themeColor="text1"/>
                    <w:sz w:val="10"/>
                    <w:szCs w:val="10"/>
                    <w:lang w:val="en-US"/>
                  </w:rPr>
                </w:rPrChange>
              </w:rPr>
            </w:pPr>
            <w:ins w:id="23661" w:author="Hardik Malhotra" w:date="2021-09-30T23:35:00Z">
              <w:r w:rsidRPr="00015378">
                <w:rPr>
                  <w:rFonts w:ascii="Verdana" w:hAnsi="Verdana" w:cs="Arial"/>
                  <w:color w:val="000000"/>
                  <w:sz w:val="10"/>
                  <w:szCs w:val="10"/>
                  <w:rPrChange w:id="23662" w:author="Hardik Malhotra" w:date="2021-09-30T23:36:00Z">
                    <w:rPr>
                      <w:rFonts w:ascii="Arial" w:hAnsi="Arial" w:cs="Arial"/>
                      <w:b/>
                      <w:bCs/>
                      <w:color w:val="000000"/>
                      <w:sz w:val="20"/>
                      <w:szCs w:val="20"/>
                    </w:rPr>
                  </w:rPrChange>
                </w:rPr>
                <w:t>40</w:t>
              </w:r>
            </w:ins>
          </w:p>
        </w:tc>
        <w:tc>
          <w:tcPr>
            <w:tcW w:w="590" w:type="dxa"/>
            <w:tcBorders>
              <w:top w:val="nil"/>
              <w:left w:val="nil"/>
              <w:bottom w:val="single" w:sz="4" w:space="0" w:color="auto"/>
              <w:right w:val="single" w:sz="4" w:space="0" w:color="auto"/>
            </w:tcBorders>
            <w:shd w:val="clear" w:color="000000" w:fill="FFFFFF"/>
            <w:noWrap/>
            <w:vAlign w:val="bottom"/>
            <w:hideMark/>
          </w:tcPr>
          <w:p w14:paraId="51D92EF9" w14:textId="6A29F23F" w:rsidR="00015378" w:rsidRPr="00015378" w:rsidRDefault="00015378" w:rsidP="00015378">
            <w:pPr>
              <w:spacing w:after="0" w:line="240" w:lineRule="auto"/>
              <w:jc w:val="center"/>
              <w:rPr>
                <w:ins w:id="23663" w:author="Hardik Malhotra" w:date="2021-09-30T23:35:00Z"/>
                <w:rFonts w:ascii="Verdana" w:eastAsia="Times New Roman" w:hAnsi="Verdana" w:cs="Times New Roman"/>
                <w:color w:val="000000" w:themeColor="text1"/>
                <w:sz w:val="10"/>
                <w:szCs w:val="10"/>
                <w:lang w:val="en-US"/>
                <w:rPrChange w:id="23664" w:author="Hardik Malhotra" w:date="2021-09-30T23:36:00Z">
                  <w:rPr>
                    <w:ins w:id="23665" w:author="Hardik Malhotra" w:date="2021-09-30T23:35:00Z"/>
                    <w:rFonts w:ascii="Verdana" w:eastAsia="Times New Roman" w:hAnsi="Verdana" w:cs="Times New Roman"/>
                    <w:color w:val="000000" w:themeColor="text1"/>
                    <w:sz w:val="10"/>
                    <w:szCs w:val="10"/>
                    <w:lang w:val="en-US"/>
                  </w:rPr>
                </w:rPrChange>
              </w:rPr>
            </w:pPr>
            <w:ins w:id="23666" w:author="Hardik Malhotra" w:date="2021-09-30T23:35:00Z">
              <w:r w:rsidRPr="00015378">
                <w:rPr>
                  <w:rFonts w:ascii="Verdana" w:hAnsi="Verdana" w:cs="Arial"/>
                  <w:color w:val="000000"/>
                  <w:sz w:val="10"/>
                  <w:szCs w:val="10"/>
                  <w:rPrChange w:id="23667" w:author="Hardik Malhotra" w:date="2021-09-30T23:36:00Z">
                    <w:rPr>
                      <w:rFonts w:ascii="Arial" w:hAnsi="Arial" w:cs="Arial"/>
                      <w:b/>
                      <w:bCs/>
                      <w:color w:val="000000"/>
                      <w:sz w:val="20"/>
                      <w:szCs w:val="20"/>
                    </w:rPr>
                  </w:rPrChange>
                </w:rPr>
                <w:t>41</w:t>
              </w:r>
            </w:ins>
          </w:p>
        </w:tc>
        <w:tc>
          <w:tcPr>
            <w:tcW w:w="590" w:type="dxa"/>
            <w:tcBorders>
              <w:top w:val="nil"/>
              <w:left w:val="nil"/>
              <w:bottom w:val="single" w:sz="4" w:space="0" w:color="auto"/>
              <w:right w:val="single" w:sz="4" w:space="0" w:color="auto"/>
            </w:tcBorders>
            <w:shd w:val="clear" w:color="000000" w:fill="FFFFFF"/>
            <w:noWrap/>
            <w:vAlign w:val="bottom"/>
            <w:hideMark/>
          </w:tcPr>
          <w:p w14:paraId="13EBD73C" w14:textId="268DDEED" w:rsidR="00015378" w:rsidRPr="00015378" w:rsidRDefault="00015378" w:rsidP="00015378">
            <w:pPr>
              <w:spacing w:after="0" w:line="240" w:lineRule="auto"/>
              <w:jc w:val="center"/>
              <w:rPr>
                <w:ins w:id="23668" w:author="Hardik Malhotra" w:date="2021-09-30T23:35:00Z"/>
                <w:rFonts w:ascii="Verdana" w:eastAsia="Times New Roman" w:hAnsi="Verdana" w:cs="Times New Roman"/>
                <w:color w:val="000000" w:themeColor="text1"/>
                <w:sz w:val="10"/>
                <w:szCs w:val="10"/>
                <w:lang w:val="en-US"/>
                <w:rPrChange w:id="23669" w:author="Hardik Malhotra" w:date="2021-09-30T23:36:00Z">
                  <w:rPr>
                    <w:ins w:id="23670" w:author="Hardik Malhotra" w:date="2021-09-30T23:35:00Z"/>
                    <w:rFonts w:ascii="Verdana" w:eastAsia="Times New Roman" w:hAnsi="Verdana" w:cs="Times New Roman"/>
                    <w:color w:val="000000" w:themeColor="text1"/>
                    <w:sz w:val="10"/>
                    <w:szCs w:val="10"/>
                    <w:lang w:val="en-US"/>
                  </w:rPr>
                </w:rPrChange>
              </w:rPr>
            </w:pPr>
            <w:ins w:id="23671" w:author="Hardik Malhotra" w:date="2021-09-30T23:35:00Z">
              <w:r w:rsidRPr="00015378">
                <w:rPr>
                  <w:rFonts w:ascii="Verdana" w:hAnsi="Verdana" w:cs="Arial"/>
                  <w:color w:val="000000"/>
                  <w:sz w:val="10"/>
                  <w:szCs w:val="10"/>
                  <w:rPrChange w:id="23672" w:author="Hardik Malhotra" w:date="2021-09-30T23:36:00Z">
                    <w:rPr>
                      <w:rFonts w:ascii="Arial" w:hAnsi="Arial" w:cs="Arial"/>
                      <w:b/>
                      <w:bCs/>
                      <w:color w:val="000000"/>
                      <w:sz w:val="20"/>
                      <w:szCs w:val="20"/>
                    </w:rPr>
                  </w:rPrChange>
                </w:rPr>
                <w:t>41</w:t>
              </w:r>
            </w:ins>
          </w:p>
        </w:tc>
        <w:tc>
          <w:tcPr>
            <w:tcW w:w="566" w:type="dxa"/>
            <w:tcBorders>
              <w:top w:val="nil"/>
              <w:left w:val="nil"/>
              <w:bottom w:val="single" w:sz="4" w:space="0" w:color="auto"/>
              <w:right w:val="single" w:sz="4" w:space="0" w:color="auto"/>
            </w:tcBorders>
            <w:shd w:val="clear" w:color="000000" w:fill="FFFFFF"/>
            <w:noWrap/>
            <w:vAlign w:val="bottom"/>
            <w:hideMark/>
          </w:tcPr>
          <w:p w14:paraId="59ACC4EE" w14:textId="4D1C2865" w:rsidR="00015378" w:rsidRPr="00015378" w:rsidRDefault="00015378" w:rsidP="00015378">
            <w:pPr>
              <w:spacing w:after="0" w:line="240" w:lineRule="auto"/>
              <w:jc w:val="center"/>
              <w:rPr>
                <w:ins w:id="23673" w:author="Hardik Malhotra" w:date="2021-09-30T23:35:00Z"/>
                <w:rFonts w:ascii="Verdana" w:eastAsia="Times New Roman" w:hAnsi="Verdana" w:cs="Times New Roman"/>
                <w:color w:val="000000" w:themeColor="text1"/>
                <w:sz w:val="10"/>
                <w:szCs w:val="10"/>
                <w:lang w:val="en-US"/>
                <w:rPrChange w:id="23674" w:author="Hardik Malhotra" w:date="2021-09-30T23:36:00Z">
                  <w:rPr>
                    <w:ins w:id="23675" w:author="Hardik Malhotra" w:date="2021-09-30T23:35:00Z"/>
                    <w:rFonts w:ascii="Verdana" w:eastAsia="Times New Roman" w:hAnsi="Verdana" w:cs="Times New Roman"/>
                    <w:color w:val="000000" w:themeColor="text1"/>
                    <w:sz w:val="10"/>
                    <w:szCs w:val="10"/>
                    <w:lang w:val="en-US"/>
                  </w:rPr>
                </w:rPrChange>
              </w:rPr>
            </w:pPr>
            <w:ins w:id="23676" w:author="Hardik Malhotra" w:date="2021-09-30T23:35:00Z">
              <w:r w:rsidRPr="00015378">
                <w:rPr>
                  <w:rFonts w:ascii="Verdana" w:hAnsi="Verdana" w:cs="Arial"/>
                  <w:color w:val="000000"/>
                  <w:sz w:val="10"/>
                  <w:szCs w:val="10"/>
                  <w:rPrChange w:id="23677" w:author="Hardik Malhotra" w:date="2021-09-30T23:36:00Z">
                    <w:rPr>
                      <w:rFonts w:ascii="Arial" w:hAnsi="Arial" w:cs="Arial"/>
                      <w:b/>
                      <w:bCs/>
                      <w:color w:val="000000"/>
                      <w:sz w:val="20"/>
                      <w:szCs w:val="20"/>
                    </w:rPr>
                  </w:rPrChange>
                </w:rPr>
                <w:t>42</w:t>
              </w:r>
            </w:ins>
          </w:p>
        </w:tc>
      </w:tr>
      <w:tr w:rsidR="00015378" w:rsidRPr="00257590" w14:paraId="22FD43F5" w14:textId="77777777" w:rsidTr="00092529">
        <w:trPr>
          <w:trHeight w:val="334"/>
          <w:ins w:id="23678" w:author="Hardik Malhotra" w:date="2021-09-30T23:35:00Z"/>
        </w:trPr>
        <w:tc>
          <w:tcPr>
            <w:tcW w:w="1185" w:type="dxa"/>
            <w:tcBorders>
              <w:top w:val="nil"/>
              <w:left w:val="single" w:sz="4" w:space="0" w:color="auto"/>
              <w:bottom w:val="nil"/>
              <w:right w:val="single" w:sz="4" w:space="0" w:color="auto"/>
            </w:tcBorders>
            <w:shd w:val="clear" w:color="000000" w:fill="FFFFFF"/>
            <w:noWrap/>
            <w:vAlign w:val="bottom"/>
            <w:hideMark/>
          </w:tcPr>
          <w:p w14:paraId="6096148C" w14:textId="77777777" w:rsidR="00015378" w:rsidRPr="00257590" w:rsidRDefault="00015378" w:rsidP="00015378">
            <w:pPr>
              <w:spacing w:after="0" w:line="240" w:lineRule="auto"/>
              <w:rPr>
                <w:ins w:id="23679" w:author="Hardik Malhotra" w:date="2021-09-30T23:35:00Z"/>
                <w:rFonts w:ascii="Verdana" w:eastAsia="Times New Roman" w:hAnsi="Verdana" w:cs="Times New Roman"/>
                <w:b/>
                <w:bCs/>
                <w:color w:val="000000"/>
                <w:sz w:val="10"/>
                <w:szCs w:val="10"/>
                <w:lang w:val="en-US"/>
              </w:rPr>
            </w:pPr>
            <w:ins w:id="23680" w:author="Hardik Malhotra" w:date="2021-09-30T23:35:00Z">
              <w:r w:rsidRPr="00257590">
                <w:rPr>
                  <w:rFonts w:ascii="Verdana" w:eastAsia="Times New Roman" w:hAnsi="Verdana" w:cs="Times New Roman"/>
                  <w:b/>
                  <w:bCs/>
                  <w:color w:val="000000"/>
                  <w:sz w:val="10"/>
                  <w:szCs w:val="10"/>
                  <w:lang w:val="en-US"/>
                </w:rPr>
                <w:t>Total</w:t>
              </w:r>
            </w:ins>
          </w:p>
        </w:tc>
        <w:tc>
          <w:tcPr>
            <w:tcW w:w="519" w:type="dxa"/>
            <w:tcBorders>
              <w:top w:val="nil"/>
              <w:left w:val="nil"/>
              <w:bottom w:val="single" w:sz="4" w:space="0" w:color="auto"/>
              <w:right w:val="single" w:sz="4" w:space="0" w:color="auto"/>
            </w:tcBorders>
            <w:shd w:val="clear" w:color="000000" w:fill="FFFFFF"/>
            <w:noWrap/>
            <w:vAlign w:val="bottom"/>
            <w:hideMark/>
          </w:tcPr>
          <w:p w14:paraId="789F3518" w14:textId="48CA21E8" w:rsidR="00015378" w:rsidRPr="00015378" w:rsidRDefault="00015378" w:rsidP="00015378">
            <w:pPr>
              <w:spacing w:after="0" w:line="240" w:lineRule="auto"/>
              <w:jc w:val="center"/>
              <w:rPr>
                <w:ins w:id="23681" w:author="Hardik Malhotra" w:date="2021-09-30T23:35:00Z"/>
                <w:rFonts w:ascii="Verdana" w:eastAsia="Times New Roman" w:hAnsi="Verdana" w:cs="Times New Roman"/>
                <w:b/>
                <w:bCs/>
                <w:color w:val="000000" w:themeColor="text1"/>
                <w:sz w:val="10"/>
                <w:szCs w:val="10"/>
                <w:lang w:val="en-US"/>
                <w:rPrChange w:id="23682" w:author="Hardik Malhotra" w:date="2021-09-30T23:36:00Z">
                  <w:rPr>
                    <w:ins w:id="23683" w:author="Hardik Malhotra" w:date="2021-09-30T23:35:00Z"/>
                    <w:rFonts w:ascii="Verdana" w:eastAsia="Times New Roman" w:hAnsi="Verdana" w:cs="Times New Roman"/>
                    <w:b/>
                    <w:bCs/>
                    <w:color w:val="000000" w:themeColor="text1"/>
                    <w:sz w:val="10"/>
                    <w:szCs w:val="10"/>
                    <w:lang w:val="en-US"/>
                  </w:rPr>
                </w:rPrChange>
              </w:rPr>
            </w:pPr>
            <w:ins w:id="23684" w:author="Hardik Malhotra" w:date="2021-09-30T23:35:00Z">
              <w:r w:rsidRPr="00015378">
                <w:rPr>
                  <w:rFonts w:ascii="Verdana" w:hAnsi="Verdana" w:cs="Arial"/>
                  <w:b/>
                  <w:bCs/>
                  <w:color w:val="000000"/>
                  <w:sz w:val="10"/>
                  <w:szCs w:val="10"/>
                  <w:rPrChange w:id="23685" w:author="Hardik Malhotra" w:date="2021-09-30T23:36:00Z">
                    <w:rPr>
                      <w:rFonts w:ascii="Arial" w:hAnsi="Arial" w:cs="Arial"/>
                      <w:b/>
                      <w:bCs/>
                      <w:color w:val="000000"/>
                      <w:sz w:val="20"/>
                      <w:szCs w:val="20"/>
                    </w:rPr>
                  </w:rPrChange>
                </w:rPr>
                <w:t>507</w:t>
              </w:r>
            </w:ins>
          </w:p>
        </w:tc>
        <w:tc>
          <w:tcPr>
            <w:tcW w:w="519" w:type="dxa"/>
            <w:tcBorders>
              <w:top w:val="nil"/>
              <w:left w:val="nil"/>
              <w:bottom w:val="single" w:sz="4" w:space="0" w:color="auto"/>
              <w:right w:val="single" w:sz="4" w:space="0" w:color="auto"/>
            </w:tcBorders>
            <w:shd w:val="clear" w:color="000000" w:fill="FFFFFF"/>
            <w:noWrap/>
            <w:vAlign w:val="bottom"/>
            <w:hideMark/>
          </w:tcPr>
          <w:p w14:paraId="0EC4CBB0" w14:textId="0B1C9A5F" w:rsidR="00015378" w:rsidRPr="00015378" w:rsidRDefault="00015378" w:rsidP="00015378">
            <w:pPr>
              <w:spacing w:after="0" w:line="240" w:lineRule="auto"/>
              <w:jc w:val="center"/>
              <w:rPr>
                <w:ins w:id="23686" w:author="Hardik Malhotra" w:date="2021-09-30T23:35:00Z"/>
                <w:rFonts w:ascii="Verdana" w:eastAsia="Times New Roman" w:hAnsi="Verdana" w:cs="Times New Roman"/>
                <w:b/>
                <w:bCs/>
                <w:color w:val="000000" w:themeColor="text1"/>
                <w:sz w:val="10"/>
                <w:szCs w:val="10"/>
                <w:lang w:val="en-US"/>
                <w:rPrChange w:id="23687" w:author="Hardik Malhotra" w:date="2021-09-30T23:36:00Z">
                  <w:rPr>
                    <w:ins w:id="23688" w:author="Hardik Malhotra" w:date="2021-09-30T23:35:00Z"/>
                    <w:rFonts w:ascii="Verdana" w:eastAsia="Times New Roman" w:hAnsi="Verdana" w:cs="Times New Roman"/>
                    <w:b/>
                    <w:bCs/>
                    <w:color w:val="000000" w:themeColor="text1"/>
                    <w:sz w:val="10"/>
                    <w:szCs w:val="10"/>
                    <w:lang w:val="en-US"/>
                  </w:rPr>
                </w:rPrChange>
              </w:rPr>
            </w:pPr>
            <w:ins w:id="23689" w:author="Hardik Malhotra" w:date="2021-09-30T23:35:00Z">
              <w:r w:rsidRPr="00015378">
                <w:rPr>
                  <w:rFonts w:ascii="Verdana" w:hAnsi="Verdana" w:cs="Arial"/>
                  <w:b/>
                  <w:bCs/>
                  <w:color w:val="000000"/>
                  <w:sz w:val="10"/>
                  <w:szCs w:val="10"/>
                  <w:rPrChange w:id="23690" w:author="Hardik Malhotra" w:date="2021-09-30T23:36:00Z">
                    <w:rPr>
                      <w:rFonts w:ascii="Arial" w:hAnsi="Arial" w:cs="Arial"/>
                      <w:b/>
                      <w:bCs/>
                      <w:color w:val="000000"/>
                      <w:sz w:val="20"/>
                      <w:szCs w:val="20"/>
                    </w:rPr>
                  </w:rPrChange>
                </w:rPr>
                <w:t>530</w:t>
              </w:r>
            </w:ins>
          </w:p>
        </w:tc>
        <w:tc>
          <w:tcPr>
            <w:tcW w:w="519" w:type="dxa"/>
            <w:tcBorders>
              <w:top w:val="nil"/>
              <w:left w:val="nil"/>
              <w:bottom w:val="single" w:sz="4" w:space="0" w:color="auto"/>
              <w:right w:val="single" w:sz="4" w:space="0" w:color="auto"/>
            </w:tcBorders>
            <w:shd w:val="clear" w:color="000000" w:fill="FFFFFF"/>
            <w:noWrap/>
            <w:vAlign w:val="bottom"/>
            <w:hideMark/>
          </w:tcPr>
          <w:p w14:paraId="2EC6DD0E" w14:textId="3062FB2B" w:rsidR="00015378" w:rsidRPr="00015378" w:rsidRDefault="00015378" w:rsidP="00015378">
            <w:pPr>
              <w:spacing w:after="0" w:line="240" w:lineRule="auto"/>
              <w:jc w:val="center"/>
              <w:rPr>
                <w:ins w:id="23691" w:author="Hardik Malhotra" w:date="2021-09-30T23:35:00Z"/>
                <w:rFonts w:ascii="Verdana" w:eastAsia="Times New Roman" w:hAnsi="Verdana" w:cs="Times New Roman"/>
                <w:b/>
                <w:bCs/>
                <w:color w:val="000000" w:themeColor="text1"/>
                <w:sz w:val="10"/>
                <w:szCs w:val="10"/>
                <w:lang w:val="en-US"/>
                <w:rPrChange w:id="23692" w:author="Hardik Malhotra" w:date="2021-09-30T23:36:00Z">
                  <w:rPr>
                    <w:ins w:id="23693" w:author="Hardik Malhotra" w:date="2021-09-30T23:35:00Z"/>
                    <w:rFonts w:ascii="Verdana" w:eastAsia="Times New Roman" w:hAnsi="Verdana" w:cs="Times New Roman"/>
                    <w:b/>
                    <w:bCs/>
                    <w:color w:val="000000" w:themeColor="text1"/>
                    <w:sz w:val="10"/>
                    <w:szCs w:val="10"/>
                    <w:lang w:val="en-US"/>
                  </w:rPr>
                </w:rPrChange>
              </w:rPr>
            </w:pPr>
            <w:ins w:id="23694" w:author="Hardik Malhotra" w:date="2021-09-30T23:35:00Z">
              <w:r w:rsidRPr="00015378">
                <w:rPr>
                  <w:rFonts w:ascii="Verdana" w:hAnsi="Verdana" w:cs="Arial"/>
                  <w:b/>
                  <w:bCs/>
                  <w:color w:val="000000"/>
                  <w:sz w:val="10"/>
                  <w:szCs w:val="10"/>
                  <w:rPrChange w:id="23695" w:author="Hardik Malhotra" w:date="2021-09-30T23:36:00Z">
                    <w:rPr>
                      <w:rFonts w:ascii="Arial" w:hAnsi="Arial" w:cs="Arial"/>
                      <w:b/>
                      <w:bCs/>
                      <w:color w:val="000000"/>
                      <w:sz w:val="20"/>
                      <w:szCs w:val="20"/>
                    </w:rPr>
                  </w:rPrChange>
                </w:rPr>
                <w:t>555</w:t>
              </w:r>
            </w:ins>
          </w:p>
        </w:tc>
        <w:tc>
          <w:tcPr>
            <w:tcW w:w="520" w:type="dxa"/>
            <w:tcBorders>
              <w:top w:val="nil"/>
              <w:left w:val="nil"/>
              <w:bottom w:val="single" w:sz="4" w:space="0" w:color="auto"/>
              <w:right w:val="single" w:sz="4" w:space="0" w:color="auto"/>
            </w:tcBorders>
            <w:shd w:val="clear" w:color="000000" w:fill="FFFFFF"/>
            <w:noWrap/>
            <w:vAlign w:val="bottom"/>
            <w:hideMark/>
          </w:tcPr>
          <w:p w14:paraId="1E1B2BD1" w14:textId="2512097D" w:rsidR="00015378" w:rsidRPr="00015378" w:rsidRDefault="00015378" w:rsidP="00015378">
            <w:pPr>
              <w:spacing w:after="0" w:line="240" w:lineRule="auto"/>
              <w:jc w:val="center"/>
              <w:rPr>
                <w:ins w:id="23696" w:author="Hardik Malhotra" w:date="2021-09-30T23:35:00Z"/>
                <w:rFonts w:ascii="Verdana" w:eastAsia="Times New Roman" w:hAnsi="Verdana" w:cs="Times New Roman"/>
                <w:b/>
                <w:bCs/>
                <w:color w:val="000000" w:themeColor="text1"/>
                <w:sz w:val="10"/>
                <w:szCs w:val="10"/>
                <w:lang w:val="en-US"/>
                <w:rPrChange w:id="23697" w:author="Hardik Malhotra" w:date="2021-09-30T23:36:00Z">
                  <w:rPr>
                    <w:ins w:id="23698" w:author="Hardik Malhotra" w:date="2021-09-30T23:35:00Z"/>
                    <w:rFonts w:ascii="Verdana" w:eastAsia="Times New Roman" w:hAnsi="Verdana" w:cs="Times New Roman"/>
                    <w:b/>
                    <w:bCs/>
                    <w:color w:val="000000" w:themeColor="text1"/>
                    <w:sz w:val="10"/>
                    <w:szCs w:val="10"/>
                    <w:lang w:val="en-US"/>
                  </w:rPr>
                </w:rPrChange>
              </w:rPr>
            </w:pPr>
            <w:ins w:id="23699" w:author="Hardik Malhotra" w:date="2021-09-30T23:35:00Z">
              <w:r w:rsidRPr="00015378">
                <w:rPr>
                  <w:rFonts w:ascii="Verdana" w:hAnsi="Verdana" w:cs="Arial"/>
                  <w:b/>
                  <w:bCs/>
                  <w:color w:val="000000"/>
                  <w:sz w:val="10"/>
                  <w:szCs w:val="10"/>
                  <w:rPrChange w:id="23700" w:author="Hardik Malhotra" w:date="2021-09-30T23:36:00Z">
                    <w:rPr>
                      <w:rFonts w:ascii="Arial" w:hAnsi="Arial" w:cs="Arial"/>
                      <w:b/>
                      <w:bCs/>
                      <w:color w:val="000000"/>
                      <w:sz w:val="20"/>
                      <w:szCs w:val="20"/>
                    </w:rPr>
                  </w:rPrChange>
                </w:rPr>
                <w:t>574</w:t>
              </w:r>
            </w:ins>
          </w:p>
        </w:tc>
        <w:tc>
          <w:tcPr>
            <w:tcW w:w="593" w:type="dxa"/>
            <w:tcBorders>
              <w:top w:val="nil"/>
              <w:left w:val="nil"/>
              <w:bottom w:val="single" w:sz="4" w:space="0" w:color="auto"/>
              <w:right w:val="single" w:sz="4" w:space="0" w:color="auto"/>
            </w:tcBorders>
            <w:shd w:val="clear" w:color="000000" w:fill="FFFFFF"/>
            <w:noWrap/>
            <w:vAlign w:val="bottom"/>
            <w:hideMark/>
          </w:tcPr>
          <w:p w14:paraId="136CC094" w14:textId="456DBE19" w:rsidR="00015378" w:rsidRPr="00015378" w:rsidRDefault="00015378" w:rsidP="00015378">
            <w:pPr>
              <w:spacing w:after="0" w:line="240" w:lineRule="auto"/>
              <w:jc w:val="center"/>
              <w:rPr>
                <w:ins w:id="23701" w:author="Hardik Malhotra" w:date="2021-09-30T23:35:00Z"/>
                <w:rFonts w:ascii="Verdana" w:eastAsia="Times New Roman" w:hAnsi="Verdana" w:cs="Times New Roman"/>
                <w:b/>
                <w:bCs/>
                <w:color w:val="000000" w:themeColor="text1"/>
                <w:sz w:val="10"/>
                <w:szCs w:val="10"/>
                <w:lang w:val="en-US"/>
                <w:rPrChange w:id="23702" w:author="Hardik Malhotra" w:date="2021-09-30T23:36:00Z">
                  <w:rPr>
                    <w:ins w:id="23703" w:author="Hardik Malhotra" w:date="2021-09-30T23:35:00Z"/>
                    <w:rFonts w:ascii="Verdana" w:eastAsia="Times New Roman" w:hAnsi="Verdana" w:cs="Times New Roman"/>
                    <w:b/>
                    <w:bCs/>
                    <w:color w:val="000000" w:themeColor="text1"/>
                    <w:sz w:val="10"/>
                    <w:szCs w:val="10"/>
                    <w:lang w:val="en-US"/>
                  </w:rPr>
                </w:rPrChange>
              </w:rPr>
            </w:pPr>
            <w:ins w:id="23704" w:author="Hardik Malhotra" w:date="2021-09-30T23:35:00Z">
              <w:r w:rsidRPr="00015378">
                <w:rPr>
                  <w:rFonts w:ascii="Verdana" w:hAnsi="Verdana" w:cs="Arial"/>
                  <w:b/>
                  <w:bCs/>
                  <w:color w:val="000000"/>
                  <w:sz w:val="10"/>
                  <w:szCs w:val="10"/>
                  <w:rPrChange w:id="23705" w:author="Hardik Malhotra" w:date="2021-09-30T23:36:00Z">
                    <w:rPr>
                      <w:rFonts w:ascii="Arial" w:hAnsi="Arial" w:cs="Arial"/>
                      <w:b/>
                      <w:bCs/>
                      <w:color w:val="000000"/>
                      <w:sz w:val="20"/>
                      <w:szCs w:val="20"/>
                    </w:rPr>
                  </w:rPrChange>
                </w:rPr>
                <w:t>599</w:t>
              </w:r>
            </w:ins>
          </w:p>
        </w:tc>
        <w:tc>
          <w:tcPr>
            <w:tcW w:w="590" w:type="dxa"/>
            <w:tcBorders>
              <w:top w:val="nil"/>
              <w:left w:val="nil"/>
              <w:bottom w:val="single" w:sz="4" w:space="0" w:color="auto"/>
              <w:right w:val="single" w:sz="4" w:space="0" w:color="auto"/>
            </w:tcBorders>
            <w:shd w:val="clear" w:color="000000" w:fill="FFFFFF"/>
            <w:noWrap/>
            <w:vAlign w:val="bottom"/>
            <w:hideMark/>
          </w:tcPr>
          <w:p w14:paraId="4E24A476" w14:textId="326847B3" w:rsidR="00015378" w:rsidRPr="00015378" w:rsidRDefault="00015378" w:rsidP="00015378">
            <w:pPr>
              <w:spacing w:after="0" w:line="240" w:lineRule="auto"/>
              <w:jc w:val="center"/>
              <w:rPr>
                <w:ins w:id="23706" w:author="Hardik Malhotra" w:date="2021-09-30T23:35:00Z"/>
                <w:rFonts w:ascii="Verdana" w:eastAsia="Times New Roman" w:hAnsi="Verdana" w:cs="Times New Roman"/>
                <w:b/>
                <w:bCs/>
                <w:color w:val="000000" w:themeColor="text1"/>
                <w:sz w:val="10"/>
                <w:szCs w:val="10"/>
                <w:lang w:val="en-US"/>
                <w:rPrChange w:id="23707" w:author="Hardik Malhotra" w:date="2021-09-30T23:36:00Z">
                  <w:rPr>
                    <w:ins w:id="23708" w:author="Hardik Malhotra" w:date="2021-09-30T23:35:00Z"/>
                    <w:rFonts w:ascii="Verdana" w:eastAsia="Times New Roman" w:hAnsi="Verdana" w:cs="Times New Roman"/>
                    <w:b/>
                    <w:bCs/>
                    <w:color w:val="000000" w:themeColor="text1"/>
                    <w:sz w:val="10"/>
                    <w:szCs w:val="10"/>
                    <w:lang w:val="en-US"/>
                  </w:rPr>
                </w:rPrChange>
              </w:rPr>
            </w:pPr>
            <w:ins w:id="23709" w:author="Hardik Malhotra" w:date="2021-09-30T23:35:00Z">
              <w:r w:rsidRPr="00015378">
                <w:rPr>
                  <w:rFonts w:ascii="Verdana" w:hAnsi="Verdana" w:cs="Arial"/>
                  <w:b/>
                  <w:bCs/>
                  <w:color w:val="000000"/>
                  <w:sz w:val="10"/>
                  <w:szCs w:val="10"/>
                  <w:rPrChange w:id="23710" w:author="Hardik Malhotra" w:date="2021-09-30T23:36:00Z">
                    <w:rPr>
                      <w:rFonts w:ascii="Arial" w:hAnsi="Arial" w:cs="Arial"/>
                      <w:b/>
                      <w:bCs/>
                      <w:color w:val="000000"/>
                      <w:sz w:val="20"/>
                      <w:szCs w:val="20"/>
                    </w:rPr>
                  </w:rPrChange>
                </w:rPr>
                <w:t>551</w:t>
              </w:r>
            </w:ins>
          </w:p>
        </w:tc>
        <w:tc>
          <w:tcPr>
            <w:tcW w:w="590" w:type="dxa"/>
            <w:tcBorders>
              <w:top w:val="nil"/>
              <w:left w:val="nil"/>
              <w:bottom w:val="single" w:sz="4" w:space="0" w:color="auto"/>
              <w:right w:val="single" w:sz="4" w:space="0" w:color="auto"/>
            </w:tcBorders>
            <w:shd w:val="clear" w:color="000000" w:fill="FFFFFF"/>
            <w:noWrap/>
            <w:vAlign w:val="bottom"/>
            <w:hideMark/>
          </w:tcPr>
          <w:p w14:paraId="6EC633A2" w14:textId="631FEBB3" w:rsidR="00015378" w:rsidRPr="00015378" w:rsidRDefault="00015378" w:rsidP="00015378">
            <w:pPr>
              <w:spacing w:after="0" w:line="240" w:lineRule="auto"/>
              <w:jc w:val="center"/>
              <w:rPr>
                <w:ins w:id="23711" w:author="Hardik Malhotra" w:date="2021-09-30T23:35:00Z"/>
                <w:rFonts w:ascii="Verdana" w:eastAsia="Times New Roman" w:hAnsi="Verdana" w:cs="Times New Roman"/>
                <w:b/>
                <w:bCs/>
                <w:color w:val="000000" w:themeColor="text1"/>
                <w:sz w:val="10"/>
                <w:szCs w:val="10"/>
                <w:lang w:val="en-US"/>
                <w:rPrChange w:id="23712" w:author="Hardik Malhotra" w:date="2021-09-30T23:36:00Z">
                  <w:rPr>
                    <w:ins w:id="23713" w:author="Hardik Malhotra" w:date="2021-09-30T23:35:00Z"/>
                    <w:rFonts w:ascii="Verdana" w:eastAsia="Times New Roman" w:hAnsi="Verdana" w:cs="Times New Roman"/>
                    <w:b/>
                    <w:bCs/>
                    <w:color w:val="000000" w:themeColor="text1"/>
                    <w:sz w:val="10"/>
                    <w:szCs w:val="10"/>
                    <w:lang w:val="en-US"/>
                  </w:rPr>
                </w:rPrChange>
              </w:rPr>
            </w:pPr>
            <w:ins w:id="23714" w:author="Hardik Malhotra" w:date="2021-09-30T23:35:00Z">
              <w:r w:rsidRPr="00015378">
                <w:rPr>
                  <w:rFonts w:ascii="Verdana" w:hAnsi="Verdana" w:cs="Arial"/>
                  <w:b/>
                  <w:bCs/>
                  <w:color w:val="000000"/>
                  <w:sz w:val="10"/>
                  <w:szCs w:val="10"/>
                  <w:rPrChange w:id="23715" w:author="Hardik Malhotra" w:date="2021-09-30T23:36:00Z">
                    <w:rPr>
                      <w:rFonts w:ascii="Arial" w:hAnsi="Arial" w:cs="Arial"/>
                      <w:b/>
                      <w:bCs/>
                      <w:color w:val="000000"/>
                      <w:sz w:val="20"/>
                      <w:szCs w:val="20"/>
                    </w:rPr>
                  </w:rPrChange>
                </w:rPr>
                <w:t>582</w:t>
              </w:r>
            </w:ins>
          </w:p>
        </w:tc>
        <w:tc>
          <w:tcPr>
            <w:tcW w:w="590" w:type="dxa"/>
            <w:tcBorders>
              <w:top w:val="nil"/>
              <w:left w:val="nil"/>
              <w:bottom w:val="single" w:sz="4" w:space="0" w:color="auto"/>
              <w:right w:val="single" w:sz="4" w:space="0" w:color="auto"/>
            </w:tcBorders>
            <w:shd w:val="clear" w:color="000000" w:fill="FFFFFF"/>
            <w:noWrap/>
            <w:vAlign w:val="bottom"/>
            <w:hideMark/>
          </w:tcPr>
          <w:p w14:paraId="44B7B5DA" w14:textId="1ADE1993" w:rsidR="00015378" w:rsidRPr="00015378" w:rsidRDefault="00015378" w:rsidP="00015378">
            <w:pPr>
              <w:spacing w:after="0" w:line="240" w:lineRule="auto"/>
              <w:jc w:val="center"/>
              <w:rPr>
                <w:ins w:id="23716" w:author="Hardik Malhotra" w:date="2021-09-30T23:35:00Z"/>
                <w:rFonts w:ascii="Verdana" w:eastAsia="Times New Roman" w:hAnsi="Verdana" w:cs="Times New Roman"/>
                <w:b/>
                <w:bCs/>
                <w:color w:val="000000" w:themeColor="text1"/>
                <w:sz w:val="10"/>
                <w:szCs w:val="10"/>
                <w:lang w:val="en-US"/>
                <w:rPrChange w:id="23717" w:author="Hardik Malhotra" w:date="2021-09-30T23:36:00Z">
                  <w:rPr>
                    <w:ins w:id="23718" w:author="Hardik Malhotra" w:date="2021-09-30T23:35:00Z"/>
                    <w:rFonts w:ascii="Verdana" w:eastAsia="Times New Roman" w:hAnsi="Verdana" w:cs="Times New Roman"/>
                    <w:b/>
                    <w:bCs/>
                    <w:color w:val="000000" w:themeColor="text1"/>
                    <w:sz w:val="10"/>
                    <w:szCs w:val="10"/>
                    <w:lang w:val="en-US"/>
                  </w:rPr>
                </w:rPrChange>
              </w:rPr>
            </w:pPr>
            <w:ins w:id="23719" w:author="Hardik Malhotra" w:date="2021-09-30T23:35:00Z">
              <w:r w:rsidRPr="00015378">
                <w:rPr>
                  <w:rFonts w:ascii="Verdana" w:hAnsi="Verdana" w:cs="Arial"/>
                  <w:b/>
                  <w:bCs/>
                  <w:color w:val="000000"/>
                  <w:sz w:val="10"/>
                  <w:szCs w:val="10"/>
                  <w:rPrChange w:id="23720" w:author="Hardik Malhotra" w:date="2021-09-30T23:36:00Z">
                    <w:rPr>
                      <w:rFonts w:ascii="Arial" w:hAnsi="Arial" w:cs="Arial"/>
                      <w:b/>
                      <w:bCs/>
                      <w:color w:val="000000"/>
                      <w:sz w:val="20"/>
                      <w:szCs w:val="20"/>
                    </w:rPr>
                  </w:rPrChange>
                </w:rPr>
                <w:t>604</w:t>
              </w:r>
            </w:ins>
          </w:p>
        </w:tc>
        <w:tc>
          <w:tcPr>
            <w:tcW w:w="590" w:type="dxa"/>
            <w:tcBorders>
              <w:top w:val="nil"/>
              <w:left w:val="nil"/>
              <w:bottom w:val="single" w:sz="4" w:space="0" w:color="auto"/>
              <w:right w:val="single" w:sz="4" w:space="0" w:color="auto"/>
            </w:tcBorders>
            <w:shd w:val="clear" w:color="000000" w:fill="FFFFFF"/>
            <w:noWrap/>
            <w:vAlign w:val="bottom"/>
            <w:hideMark/>
          </w:tcPr>
          <w:p w14:paraId="56C84A87" w14:textId="584FA49D" w:rsidR="00015378" w:rsidRPr="00015378" w:rsidRDefault="00015378" w:rsidP="00015378">
            <w:pPr>
              <w:spacing w:after="0" w:line="240" w:lineRule="auto"/>
              <w:jc w:val="center"/>
              <w:rPr>
                <w:ins w:id="23721" w:author="Hardik Malhotra" w:date="2021-09-30T23:35:00Z"/>
                <w:rFonts w:ascii="Verdana" w:eastAsia="Times New Roman" w:hAnsi="Verdana" w:cs="Times New Roman"/>
                <w:b/>
                <w:bCs/>
                <w:color w:val="000000" w:themeColor="text1"/>
                <w:sz w:val="10"/>
                <w:szCs w:val="10"/>
                <w:lang w:val="en-US"/>
                <w:rPrChange w:id="23722" w:author="Hardik Malhotra" w:date="2021-09-30T23:36:00Z">
                  <w:rPr>
                    <w:ins w:id="23723" w:author="Hardik Malhotra" w:date="2021-09-30T23:35:00Z"/>
                    <w:rFonts w:ascii="Verdana" w:eastAsia="Times New Roman" w:hAnsi="Verdana" w:cs="Times New Roman"/>
                    <w:b/>
                    <w:bCs/>
                    <w:color w:val="000000" w:themeColor="text1"/>
                    <w:sz w:val="10"/>
                    <w:szCs w:val="10"/>
                    <w:lang w:val="en-US"/>
                  </w:rPr>
                </w:rPrChange>
              </w:rPr>
            </w:pPr>
            <w:ins w:id="23724" w:author="Hardik Malhotra" w:date="2021-09-30T23:35:00Z">
              <w:r w:rsidRPr="00015378">
                <w:rPr>
                  <w:rFonts w:ascii="Verdana" w:hAnsi="Verdana" w:cs="Arial"/>
                  <w:b/>
                  <w:bCs/>
                  <w:color w:val="000000"/>
                  <w:sz w:val="10"/>
                  <w:szCs w:val="10"/>
                  <w:rPrChange w:id="23725" w:author="Hardik Malhotra" w:date="2021-09-30T23:36:00Z">
                    <w:rPr>
                      <w:rFonts w:ascii="Arial" w:hAnsi="Arial" w:cs="Arial"/>
                      <w:b/>
                      <w:bCs/>
                      <w:color w:val="000000"/>
                      <w:sz w:val="20"/>
                      <w:szCs w:val="20"/>
                    </w:rPr>
                  </w:rPrChange>
                </w:rPr>
                <w:t>628</w:t>
              </w:r>
            </w:ins>
          </w:p>
        </w:tc>
        <w:tc>
          <w:tcPr>
            <w:tcW w:w="590" w:type="dxa"/>
            <w:tcBorders>
              <w:top w:val="nil"/>
              <w:left w:val="nil"/>
              <w:bottom w:val="single" w:sz="4" w:space="0" w:color="auto"/>
              <w:right w:val="single" w:sz="4" w:space="0" w:color="auto"/>
            </w:tcBorders>
            <w:shd w:val="clear" w:color="000000" w:fill="FFFFFF"/>
            <w:noWrap/>
            <w:vAlign w:val="bottom"/>
            <w:hideMark/>
          </w:tcPr>
          <w:p w14:paraId="5CE0112E" w14:textId="5D88B84D" w:rsidR="00015378" w:rsidRPr="00015378" w:rsidRDefault="00015378" w:rsidP="00015378">
            <w:pPr>
              <w:spacing w:after="0" w:line="240" w:lineRule="auto"/>
              <w:jc w:val="center"/>
              <w:rPr>
                <w:ins w:id="23726" w:author="Hardik Malhotra" w:date="2021-09-30T23:35:00Z"/>
                <w:rFonts w:ascii="Verdana" w:eastAsia="Times New Roman" w:hAnsi="Verdana" w:cs="Times New Roman"/>
                <w:b/>
                <w:bCs/>
                <w:color w:val="000000" w:themeColor="text1"/>
                <w:sz w:val="10"/>
                <w:szCs w:val="10"/>
                <w:lang w:val="en-US"/>
                <w:rPrChange w:id="23727" w:author="Hardik Malhotra" w:date="2021-09-30T23:36:00Z">
                  <w:rPr>
                    <w:ins w:id="23728" w:author="Hardik Malhotra" w:date="2021-09-30T23:35:00Z"/>
                    <w:rFonts w:ascii="Verdana" w:eastAsia="Times New Roman" w:hAnsi="Verdana" w:cs="Times New Roman"/>
                    <w:b/>
                    <w:bCs/>
                    <w:color w:val="000000" w:themeColor="text1"/>
                    <w:sz w:val="10"/>
                    <w:szCs w:val="10"/>
                    <w:lang w:val="en-US"/>
                  </w:rPr>
                </w:rPrChange>
              </w:rPr>
            </w:pPr>
            <w:ins w:id="23729" w:author="Hardik Malhotra" w:date="2021-09-30T23:35:00Z">
              <w:r w:rsidRPr="00015378">
                <w:rPr>
                  <w:rFonts w:ascii="Verdana" w:hAnsi="Verdana" w:cs="Arial"/>
                  <w:b/>
                  <w:bCs/>
                  <w:color w:val="000000"/>
                  <w:sz w:val="10"/>
                  <w:szCs w:val="10"/>
                  <w:rPrChange w:id="23730" w:author="Hardik Malhotra" w:date="2021-09-30T23:36:00Z">
                    <w:rPr>
                      <w:rFonts w:ascii="Arial" w:hAnsi="Arial" w:cs="Arial"/>
                      <w:b/>
                      <w:bCs/>
                      <w:color w:val="000000"/>
                      <w:sz w:val="20"/>
                      <w:szCs w:val="20"/>
                    </w:rPr>
                  </w:rPrChange>
                </w:rPr>
                <w:t>652</w:t>
              </w:r>
            </w:ins>
          </w:p>
        </w:tc>
        <w:tc>
          <w:tcPr>
            <w:tcW w:w="590" w:type="dxa"/>
            <w:tcBorders>
              <w:top w:val="nil"/>
              <w:left w:val="nil"/>
              <w:bottom w:val="single" w:sz="4" w:space="0" w:color="auto"/>
              <w:right w:val="single" w:sz="4" w:space="0" w:color="auto"/>
            </w:tcBorders>
            <w:shd w:val="clear" w:color="000000" w:fill="FFFFFF"/>
            <w:noWrap/>
            <w:vAlign w:val="bottom"/>
            <w:hideMark/>
          </w:tcPr>
          <w:p w14:paraId="1B000062" w14:textId="3E2ED218" w:rsidR="00015378" w:rsidRPr="00015378" w:rsidRDefault="00015378" w:rsidP="00015378">
            <w:pPr>
              <w:spacing w:after="0" w:line="240" w:lineRule="auto"/>
              <w:jc w:val="center"/>
              <w:rPr>
                <w:ins w:id="23731" w:author="Hardik Malhotra" w:date="2021-09-30T23:35:00Z"/>
                <w:rFonts w:ascii="Verdana" w:eastAsia="Times New Roman" w:hAnsi="Verdana" w:cs="Times New Roman"/>
                <w:b/>
                <w:bCs/>
                <w:color w:val="000000" w:themeColor="text1"/>
                <w:sz w:val="10"/>
                <w:szCs w:val="10"/>
                <w:lang w:val="en-US"/>
                <w:rPrChange w:id="23732" w:author="Hardik Malhotra" w:date="2021-09-30T23:36:00Z">
                  <w:rPr>
                    <w:ins w:id="23733" w:author="Hardik Malhotra" w:date="2021-09-30T23:35:00Z"/>
                    <w:rFonts w:ascii="Verdana" w:eastAsia="Times New Roman" w:hAnsi="Verdana" w:cs="Times New Roman"/>
                    <w:b/>
                    <w:bCs/>
                    <w:color w:val="000000" w:themeColor="text1"/>
                    <w:sz w:val="10"/>
                    <w:szCs w:val="10"/>
                    <w:lang w:val="en-US"/>
                  </w:rPr>
                </w:rPrChange>
              </w:rPr>
            </w:pPr>
            <w:ins w:id="23734" w:author="Hardik Malhotra" w:date="2021-09-30T23:35:00Z">
              <w:r w:rsidRPr="00015378">
                <w:rPr>
                  <w:rFonts w:ascii="Verdana" w:hAnsi="Verdana" w:cs="Arial"/>
                  <w:b/>
                  <w:bCs/>
                  <w:color w:val="000000"/>
                  <w:sz w:val="10"/>
                  <w:szCs w:val="10"/>
                  <w:rPrChange w:id="23735" w:author="Hardik Malhotra" w:date="2021-09-30T23:36:00Z">
                    <w:rPr>
                      <w:rFonts w:ascii="Arial" w:hAnsi="Arial" w:cs="Arial"/>
                      <w:b/>
                      <w:bCs/>
                      <w:color w:val="000000"/>
                      <w:sz w:val="20"/>
                      <w:szCs w:val="20"/>
                    </w:rPr>
                  </w:rPrChange>
                </w:rPr>
                <w:t>675</w:t>
              </w:r>
            </w:ins>
          </w:p>
        </w:tc>
        <w:tc>
          <w:tcPr>
            <w:tcW w:w="590" w:type="dxa"/>
            <w:tcBorders>
              <w:top w:val="nil"/>
              <w:left w:val="nil"/>
              <w:bottom w:val="single" w:sz="4" w:space="0" w:color="auto"/>
              <w:right w:val="single" w:sz="4" w:space="0" w:color="auto"/>
            </w:tcBorders>
            <w:shd w:val="clear" w:color="000000" w:fill="FFFFFF"/>
            <w:noWrap/>
            <w:vAlign w:val="bottom"/>
            <w:hideMark/>
          </w:tcPr>
          <w:p w14:paraId="6A1B6DF1" w14:textId="726FF025" w:rsidR="00015378" w:rsidRPr="00015378" w:rsidRDefault="00015378" w:rsidP="00015378">
            <w:pPr>
              <w:spacing w:after="0" w:line="240" w:lineRule="auto"/>
              <w:jc w:val="center"/>
              <w:rPr>
                <w:ins w:id="23736" w:author="Hardik Malhotra" w:date="2021-09-30T23:35:00Z"/>
                <w:rFonts w:ascii="Verdana" w:eastAsia="Times New Roman" w:hAnsi="Verdana" w:cs="Times New Roman"/>
                <w:b/>
                <w:bCs/>
                <w:color w:val="000000" w:themeColor="text1"/>
                <w:sz w:val="10"/>
                <w:szCs w:val="10"/>
                <w:lang w:val="en-US"/>
                <w:rPrChange w:id="23737" w:author="Hardik Malhotra" w:date="2021-09-30T23:36:00Z">
                  <w:rPr>
                    <w:ins w:id="23738" w:author="Hardik Malhotra" w:date="2021-09-30T23:35:00Z"/>
                    <w:rFonts w:ascii="Verdana" w:eastAsia="Times New Roman" w:hAnsi="Verdana" w:cs="Times New Roman"/>
                    <w:b/>
                    <w:bCs/>
                    <w:color w:val="000000" w:themeColor="text1"/>
                    <w:sz w:val="10"/>
                    <w:szCs w:val="10"/>
                    <w:lang w:val="en-US"/>
                  </w:rPr>
                </w:rPrChange>
              </w:rPr>
            </w:pPr>
            <w:ins w:id="23739" w:author="Hardik Malhotra" w:date="2021-09-30T23:35:00Z">
              <w:r w:rsidRPr="00015378">
                <w:rPr>
                  <w:rFonts w:ascii="Verdana" w:hAnsi="Verdana" w:cs="Arial"/>
                  <w:b/>
                  <w:bCs/>
                  <w:color w:val="000000"/>
                  <w:sz w:val="10"/>
                  <w:szCs w:val="10"/>
                  <w:rPrChange w:id="23740" w:author="Hardik Malhotra" w:date="2021-09-30T23:36:00Z">
                    <w:rPr>
                      <w:rFonts w:ascii="Arial" w:hAnsi="Arial" w:cs="Arial"/>
                      <w:b/>
                      <w:bCs/>
                      <w:color w:val="000000"/>
                      <w:sz w:val="20"/>
                      <w:szCs w:val="20"/>
                    </w:rPr>
                  </w:rPrChange>
                </w:rPr>
                <w:t>701</w:t>
              </w:r>
            </w:ins>
          </w:p>
        </w:tc>
        <w:tc>
          <w:tcPr>
            <w:tcW w:w="590" w:type="dxa"/>
            <w:tcBorders>
              <w:top w:val="nil"/>
              <w:left w:val="nil"/>
              <w:bottom w:val="single" w:sz="4" w:space="0" w:color="auto"/>
              <w:right w:val="single" w:sz="4" w:space="0" w:color="auto"/>
            </w:tcBorders>
            <w:shd w:val="clear" w:color="000000" w:fill="FFFFFF"/>
            <w:noWrap/>
            <w:vAlign w:val="bottom"/>
            <w:hideMark/>
          </w:tcPr>
          <w:p w14:paraId="39559530" w14:textId="3E24AB72" w:rsidR="00015378" w:rsidRPr="00015378" w:rsidRDefault="00015378" w:rsidP="00015378">
            <w:pPr>
              <w:spacing w:after="0" w:line="240" w:lineRule="auto"/>
              <w:jc w:val="center"/>
              <w:rPr>
                <w:ins w:id="23741" w:author="Hardik Malhotra" w:date="2021-09-30T23:35:00Z"/>
                <w:rFonts w:ascii="Verdana" w:eastAsia="Times New Roman" w:hAnsi="Verdana" w:cs="Times New Roman"/>
                <w:b/>
                <w:bCs/>
                <w:color w:val="000000" w:themeColor="text1"/>
                <w:sz w:val="10"/>
                <w:szCs w:val="10"/>
                <w:lang w:val="en-US"/>
                <w:rPrChange w:id="23742" w:author="Hardik Malhotra" w:date="2021-09-30T23:36:00Z">
                  <w:rPr>
                    <w:ins w:id="23743" w:author="Hardik Malhotra" w:date="2021-09-30T23:35:00Z"/>
                    <w:rFonts w:ascii="Verdana" w:eastAsia="Times New Roman" w:hAnsi="Verdana" w:cs="Times New Roman"/>
                    <w:b/>
                    <w:bCs/>
                    <w:color w:val="000000" w:themeColor="text1"/>
                    <w:sz w:val="10"/>
                    <w:szCs w:val="10"/>
                    <w:lang w:val="en-US"/>
                  </w:rPr>
                </w:rPrChange>
              </w:rPr>
            </w:pPr>
            <w:ins w:id="23744" w:author="Hardik Malhotra" w:date="2021-09-30T23:35:00Z">
              <w:r w:rsidRPr="00015378">
                <w:rPr>
                  <w:rFonts w:ascii="Verdana" w:hAnsi="Verdana" w:cs="Arial"/>
                  <w:b/>
                  <w:bCs/>
                  <w:color w:val="000000"/>
                  <w:sz w:val="10"/>
                  <w:szCs w:val="10"/>
                  <w:rPrChange w:id="23745" w:author="Hardik Malhotra" w:date="2021-09-30T23:36:00Z">
                    <w:rPr>
                      <w:rFonts w:ascii="Arial" w:hAnsi="Arial" w:cs="Arial"/>
                      <w:b/>
                      <w:bCs/>
                      <w:color w:val="000000"/>
                      <w:sz w:val="20"/>
                      <w:szCs w:val="20"/>
                    </w:rPr>
                  </w:rPrChange>
                </w:rPr>
                <w:t>729</w:t>
              </w:r>
            </w:ins>
          </w:p>
        </w:tc>
        <w:tc>
          <w:tcPr>
            <w:tcW w:w="590" w:type="dxa"/>
            <w:tcBorders>
              <w:top w:val="nil"/>
              <w:left w:val="nil"/>
              <w:bottom w:val="single" w:sz="4" w:space="0" w:color="auto"/>
              <w:right w:val="single" w:sz="4" w:space="0" w:color="auto"/>
            </w:tcBorders>
            <w:shd w:val="clear" w:color="000000" w:fill="FFFFFF"/>
            <w:noWrap/>
            <w:vAlign w:val="bottom"/>
            <w:hideMark/>
          </w:tcPr>
          <w:p w14:paraId="234915BA" w14:textId="59AD3772" w:rsidR="00015378" w:rsidRPr="00015378" w:rsidRDefault="00015378" w:rsidP="00015378">
            <w:pPr>
              <w:spacing w:after="0" w:line="240" w:lineRule="auto"/>
              <w:jc w:val="center"/>
              <w:rPr>
                <w:ins w:id="23746" w:author="Hardik Malhotra" w:date="2021-09-30T23:35:00Z"/>
                <w:rFonts w:ascii="Verdana" w:eastAsia="Times New Roman" w:hAnsi="Verdana" w:cs="Times New Roman"/>
                <w:b/>
                <w:bCs/>
                <w:color w:val="000000" w:themeColor="text1"/>
                <w:sz w:val="10"/>
                <w:szCs w:val="10"/>
                <w:lang w:val="en-US"/>
                <w:rPrChange w:id="23747" w:author="Hardik Malhotra" w:date="2021-09-30T23:36:00Z">
                  <w:rPr>
                    <w:ins w:id="23748" w:author="Hardik Malhotra" w:date="2021-09-30T23:35:00Z"/>
                    <w:rFonts w:ascii="Verdana" w:eastAsia="Times New Roman" w:hAnsi="Verdana" w:cs="Times New Roman"/>
                    <w:b/>
                    <w:bCs/>
                    <w:color w:val="000000" w:themeColor="text1"/>
                    <w:sz w:val="10"/>
                    <w:szCs w:val="10"/>
                    <w:lang w:val="en-US"/>
                  </w:rPr>
                </w:rPrChange>
              </w:rPr>
            </w:pPr>
            <w:ins w:id="23749" w:author="Hardik Malhotra" w:date="2021-09-30T23:35:00Z">
              <w:r w:rsidRPr="00015378">
                <w:rPr>
                  <w:rFonts w:ascii="Verdana" w:hAnsi="Verdana" w:cs="Arial"/>
                  <w:b/>
                  <w:bCs/>
                  <w:color w:val="000000"/>
                  <w:sz w:val="10"/>
                  <w:szCs w:val="10"/>
                  <w:rPrChange w:id="23750" w:author="Hardik Malhotra" w:date="2021-09-30T23:36:00Z">
                    <w:rPr>
                      <w:rFonts w:ascii="Arial" w:hAnsi="Arial" w:cs="Arial"/>
                      <w:b/>
                      <w:bCs/>
                      <w:color w:val="000000"/>
                      <w:sz w:val="20"/>
                      <w:szCs w:val="20"/>
                    </w:rPr>
                  </w:rPrChange>
                </w:rPr>
                <w:t>758</w:t>
              </w:r>
            </w:ins>
          </w:p>
        </w:tc>
        <w:tc>
          <w:tcPr>
            <w:tcW w:w="590" w:type="dxa"/>
            <w:tcBorders>
              <w:top w:val="nil"/>
              <w:left w:val="nil"/>
              <w:bottom w:val="single" w:sz="4" w:space="0" w:color="auto"/>
              <w:right w:val="single" w:sz="4" w:space="0" w:color="auto"/>
            </w:tcBorders>
            <w:shd w:val="clear" w:color="000000" w:fill="FFFFFF"/>
            <w:noWrap/>
            <w:vAlign w:val="bottom"/>
            <w:hideMark/>
          </w:tcPr>
          <w:p w14:paraId="45D33864" w14:textId="3CE2D091" w:rsidR="00015378" w:rsidRPr="00015378" w:rsidRDefault="00015378" w:rsidP="00015378">
            <w:pPr>
              <w:spacing w:after="0" w:line="240" w:lineRule="auto"/>
              <w:jc w:val="center"/>
              <w:rPr>
                <w:ins w:id="23751" w:author="Hardik Malhotra" w:date="2021-09-30T23:35:00Z"/>
                <w:rFonts w:ascii="Verdana" w:eastAsia="Times New Roman" w:hAnsi="Verdana" w:cs="Times New Roman"/>
                <w:b/>
                <w:bCs/>
                <w:color w:val="000000" w:themeColor="text1"/>
                <w:sz w:val="10"/>
                <w:szCs w:val="10"/>
                <w:lang w:val="en-US"/>
                <w:rPrChange w:id="23752" w:author="Hardik Malhotra" w:date="2021-09-30T23:36:00Z">
                  <w:rPr>
                    <w:ins w:id="23753" w:author="Hardik Malhotra" w:date="2021-09-30T23:35:00Z"/>
                    <w:rFonts w:ascii="Verdana" w:eastAsia="Times New Roman" w:hAnsi="Verdana" w:cs="Times New Roman"/>
                    <w:b/>
                    <w:bCs/>
                    <w:color w:val="000000" w:themeColor="text1"/>
                    <w:sz w:val="10"/>
                    <w:szCs w:val="10"/>
                    <w:lang w:val="en-US"/>
                  </w:rPr>
                </w:rPrChange>
              </w:rPr>
            </w:pPr>
            <w:ins w:id="23754" w:author="Hardik Malhotra" w:date="2021-09-30T23:35:00Z">
              <w:r w:rsidRPr="00015378">
                <w:rPr>
                  <w:rFonts w:ascii="Verdana" w:hAnsi="Verdana" w:cs="Arial"/>
                  <w:b/>
                  <w:bCs/>
                  <w:color w:val="000000"/>
                  <w:sz w:val="10"/>
                  <w:szCs w:val="10"/>
                  <w:rPrChange w:id="23755" w:author="Hardik Malhotra" w:date="2021-09-30T23:36:00Z">
                    <w:rPr>
                      <w:rFonts w:ascii="Arial" w:hAnsi="Arial" w:cs="Arial"/>
                      <w:b/>
                      <w:bCs/>
                      <w:color w:val="000000"/>
                      <w:sz w:val="20"/>
                      <w:szCs w:val="20"/>
                    </w:rPr>
                  </w:rPrChange>
                </w:rPr>
                <w:t>789</w:t>
              </w:r>
            </w:ins>
          </w:p>
        </w:tc>
        <w:tc>
          <w:tcPr>
            <w:tcW w:w="566" w:type="dxa"/>
            <w:tcBorders>
              <w:top w:val="nil"/>
              <w:left w:val="nil"/>
              <w:bottom w:val="single" w:sz="4" w:space="0" w:color="auto"/>
              <w:right w:val="single" w:sz="4" w:space="0" w:color="auto"/>
            </w:tcBorders>
            <w:shd w:val="clear" w:color="000000" w:fill="FFFFFF"/>
            <w:noWrap/>
            <w:vAlign w:val="bottom"/>
            <w:hideMark/>
          </w:tcPr>
          <w:p w14:paraId="53273A88" w14:textId="0936DA2C" w:rsidR="00015378" w:rsidRPr="00015378" w:rsidRDefault="00015378" w:rsidP="00015378">
            <w:pPr>
              <w:spacing w:after="0" w:line="240" w:lineRule="auto"/>
              <w:jc w:val="center"/>
              <w:rPr>
                <w:ins w:id="23756" w:author="Hardik Malhotra" w:date="2021-09-30T23:35:00Z"/>
                <w:rFonts w:ascii="Verdana" w:eastAsia="Times New Roman" w:hAnsi="Verdana" w:cs="Times New Roman"/>
                <w:b/>
                <w:bCs/>
                <w:color w:val="000000" w:themeColor="text1"/>
                <w:sz w:val="10"/>
                <w:szCs w:val="10"/>
                <w:lang w:val="en-US"/>
                <w:rPrChange w:id="23757" w:author="Hardik Malhotra" w:date="2021-09-30T23:36:00Z">
                  <w:rPr>
                    <w:ins w:id="23758" w:author="Hardik Malhotra" w:date="2021-09-30T23:35:00Z"/>
                    <w:rFonts w:ascii="Verdana" w:eastAsia="Times New Roman" w:hAnsi="Verdana" w:cs="Times New Roman"/>
                    <w:b/>
                    <w:bCs/>
                    <w:color w:val="000000" w:themeColor="text1"/>
                    <w:sz w:val="10"/>
                    <w:szCs w:val="10"/>
                    <w:lang w:val="en-US"/>
                  </w:rPr>
                </w:rPrChange>
              </w:rPr>
            </w:pPr>
            <w:ins w:id="23759" w:author="Hardik Malhotra" w:date="2021-09-30T23:35:00Z">
              <w:r w:rsidRPr="00015378">
                <w:rPr>
                  <w:rFonts w:ascii="Verdana" w:hAnsi="Verdana" w:cs="Arial"/>
                  <w:b/>
                  <w:bCs/>
                  <w:color w:val="000000"/>
                  <w:sz w:val="10"/>
                  <w:szCs w:val="10"/>
                  <w:rPrChange w:id="23760" w:author="Hardik Malhotra" w:date="2021-09-30T23:36:00Z">
                    <w:rPr>
                      <w:rFonts w:ascii="Arial" w:hAnsi="Arial" w:cs="Arial"/>
                      <w:b/>
                      <w:bCs/>
                      <w:color w:val="000000"/>
                      <w:sz w:val="20"/>
                      <w:szCs w:val="20"/>
                    </w:rPr>
                  </w:rPrChange>
                </w:rPr>
                <w:t>822</w:t>
              </w:r>
            </w:ins>
          </w:p>
        </w:tc>
      </w:tr>
      <w:bookmarkEnd w:id="23146"/>
    </w:tbl>
    <w:p w14:paraId="143A7EC7" w14:textId="77777777" w:rsidR="00FC3592" w:rsidRDefault="00FC3592" w:rsidP="00262A4C">
      <w:pPr>
        <w:spacing w:line="360" w:lineRule="auto"/>
        <w:jc w:val="both"/>
        <w:rPr>
          <w:ins w:id="23761" w:author="Ritu Kamra" w:date="2021-09-24T18:10:00Z"/>
          <w:rFonts w:ascii="Arial" w:hAnsi="Arial" w:cs="Arial"/>
          <w:sz w:val="24"/>
          <w:szCs w:val="24"/>
        </w:rPr>
      </w:pPr>
    </w:p>
    <w:p w14:paraId="24578A53" w14:textId="77777777" w:rsidR="00D8370C" w:rsidDel="004A4794" w:rsidRDefault="00D8370C" w:rsidP="00262A4C">
      <w:pPr>
        <w:spacing w:line="360" w:lineRule="auto"/>
        <w:jc w:val="both"/>
        <w:rPr>
          <w:ins w:id="23762" w:author="Dilip Kumar" w:date="2021-09-25T12:28:00Z"/>
          <w:del w:id="23763" w:author="Ritu Kamra" w:date="2021-09-27T19:30:00Z"/>
          <w:rFonts w:ascii="Arial" w:hAnsi="Arial" w:cs="Arial"/>
          <w:sz w:val="24"/>
          <w:szCs w:val="24"/>
        </w:rPr>
      </w:pPr>
    </w:p>
    <w:p w14:paraId="4E74DEE4" w14:textId="77777777" w:rsidR="00D8370C" w:rsidRDefault="00D8370C" w:rsidP="00262A4C">
      <w:pPr>
        <w:spacing w:line="360" w:lineRule="auto"/>
        <w:jc w:val="both"/>
        <w:rPr>
          <w:ins w:id="23764" w:author="Dilip Kumar" w:date="2021-09-25T12:28:00Z"/>
          <w:rFonts w:ascii="Arial" w:hAnsi="Arial" w:cs="Arial"/>
          <w:sz w:val="24"/>
          <w:szCs w:val="24"/>
        </w:rPr>
        <w:sectPr w:rsidR="00D8370C"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23765" w:author="Hardik Malhotra" w:date="2021-09-30T12:48:00Z">
            <w:sectPr w:rsidR="00D8370C" w:rsidSect="00AF4AFC">
              <w:pgMar w:top="1134" w:right="836" w:bottom="630" w:left="900" w:header="708" w:footer="708" w:gutter="0"/>
            </w:sectPr>
          </w:sectPrChange>
        </w:sectPr>
      </w:pPr>
    </w:p>
    <w:p w14:paraId="7C07B66F" w14:textId="5C5A6363" w:rsidR="00D8370C" w:rsidRPr="007F4ABC" w:rsidRDefault="00262A4C" w:rsidP="00262A4C">
      <w:pPr>
        <w:spacing w:line="360" w:lineRule="auto"/>
        <w:jc w:val="both"/>
        <w:rPr>
          <w:ins w:id="23766" w:author="Dilip Kumar" w:date="2021-09-25T12:28:00Z"/>
          <w:rFonts w:ascii="Arial" w:hAnsi="Arial" w:cs="Arial"/>
          <w:color w:val="FF0000"/>
          <w:sz w:val="24"/>
          <w:szCs w:val="24"/>
          <w:rPrChange w:id="23767" w:author="Hardik Malhotra" w:date="2021-09-29T19:19:00Z">
            <w:rPr>
              <w:ins w:id="23768" w:author="Dilip Kumar" w:date="2021-09-25T12:28:00Z"/>
              <w:rFonts w:ascii="Arial" w:hAnsi="Arial" w:cs="Arial"/>
              <w:sz w:val="24"/>
              <w:szCs w:val="24"/>
            </w:rPr>
          </w:rPrChange>
        </w:rPr>
        <w:sectPr w:rsidR="00D8370C" w:rsidRPr="007F4ABC"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23769" w:author="Hardik Malhotra" w:date="2021-09-30T12:48:00Z">
            <w:sectPr w:rsidR="00D8370C" w:rsidRPr="007F4ABC" w:rsidSect="00AF4AFC">
              <w:pgMar w:top="1134" w:right="836" w:bottom="630" w:left="900" w:header="708" w:footer="708" w:gutter="0"/>
            </w:sectPr>
          </w:sectPrChange>
        </w:sectPr>
      </w:pPr>
      <w:r w:rsidRPr="007F4ABC">
        <w:rPr>
          <w:rFonts w:ascii="Arial" w:hAnsi="Arial" w:cs="Arial"/>
          <w:color w:val="FF0000"/>
          <w:sz w:val="24"/>
          <w:szCs w:val="24"/>
          <w:rPrChange w:id="23770" w:author="Hardik Malhotra" w:date="2021-09-29T19:19:00Z">
            <w:rPr>
              <w:rFonts w:ascii="Arial" w:hAnsi="Arial" w:cs="Arial"/>
              <w:sz w:val="24"/>
              <w:szCs w:val="24"/>
            </w:rPr>
          </w:rPrChange>
        </w:rPr>
        <w:t>The paints &amp; coating segment accounted for the major share followed by electrical &amp; electronics application in Europe Epoxy Resin market as of 2020</w:t>
      </w:r>
      <w:ins w:id="23771" w:author="Supreet Mathaun" w:date="2021-09-24T10:34:00Z">
        <w:r w:rsidR="00D0027A" w:rsidRPr="007F4ABC">
          <w:rPr>
            <w:rFonts w:ascii="Arial" w:hAnsi="Arial" w:cs="Arial"/>
            <w:color w:val="FF0000"/>
            <w:sz w:val="24"/>
            <w:szCs w:val="24"/>
            <w:rPrChange w:id="23772" w:author="Hardik Malhotra" w:date="2021-09-29T19:19:00Z">
              <w:rPr>
                <w:rFonts w:ascii="Arial" w:hAnsi="Arial" w:cs="Arial"/>
                <w:sz w:val="24"/>
                <w:szCs w:val="24"/>
              </w:rPr>
            </w:rPrChange>
          </w:rPr>
          <w:t>,</w:t>
        </w:r>
      </w:ins>
      <w:r w:rsidRPr="007F4ABC">
        <w:rPr>
          <w:rFonts w:ascii="Arial" w:hAnsi="Arial" w:cs="Arial"/>
          <w:color w:val="FF0000"/>
          <w:sz w:val="24"/>
          <w:szCs w:val="24"/>
          <w:rPrChange w:id="23773" w:author="Hardik Malhotra" w:date="2021-09-29T19:19:00Z">
            <w:rPr>
              <w:rFonts w:ascii="Arial" w:hAnsi="Arial" w:cs="Arial"/>
              <w:sz w:val="24"/>
              <w:szCs w:val="24"/>
            </w:rPr>
          </w:rPrChange>
        </w:rPr>
        <w:t xml:space="preserve"> which is further expected to hold its dominance during the forecast period owing to the ban imposed on </w:t>
      </w:r>
      <w:ins w:id="23774" w:author="Supreet Mathaun" w:date="2021-09-24T10:35:00Z">
        <w:r w:rsidR="00D0027A" w:rsidRPr="007F4ABC">
          <w:rPr>
            <w:rFonts w:ascii="Arial" w:hAnsi="Arial" w:cs="Arial"/>
            <w:color w:val="FF0000"/>
            <w:sz w:val="24"/>
            <w:szCs w:val="24"/>
            <w:rPrChange w:id="23775" w:author="Hardik Malhotra" w:date="2021-09-29T19:19:00Z">
              <w:rPr>
                <w:rFonts w:ascii="Arial" w:hAnsi="Arial" w:cs="Arial"/>
                <w:sz w:val="24"/>
                <w:szCs w:val="24"/>
              </w:rPr>
            </w:rPrChange>
          </w:rPr>
          <w:t xml:space="preserve">the </w:t>
        </w:r>
      </w:ins>
      <w:r w:rsidRPr="007F4ABC">
        <w:rPr>
          <w:rFonts w:ascii="Arial" w:hAnsi="Arial" w:cs="Arial"/>
          <w:color w:val="FF0000"/>
          <w:sz w:val="24"/>
          <w:szCs w:val="24"/>
          <w:rPrChange w:id="23776" w:author="Hardik Malhotra" w:date="2021-09-29T19:19:00Z">
            <w:rPr>
              <w:rFonts w:ascii="Arial" w:hAnsi="Arial" w:cs="Arial"/>
              <w:sz w:val="24"/>
              <w:szCs w:val="24"/>
            </w:rPr>
          </w:rPrChange>
        </w:rPr>
        <w:t>usage of bisphenol</w:t>
      </w:r>
      <w:del w:id="23777" w:author="Ritu Kamra" w:date="2021-09-24T18:12:00Z">
        <w:r w:rsidRPr="007F4ABC" w:rsidDel="00FC3592">
          <w:rPr>
            <w:rFonts w:ascii="Arial" w:hAnsi="Arial" w:cs="Arial"/>
            <w:color w:val="FF0000"/>
            <w:sz w:val="24"/>
            <w:szCs w:val="24"/>
            <w:rPrChange w:id="23778" w:author="Hardik Malhotra" w:date="2021-09-29T19:19:00Z">
              <w:rPr>
                <w:rFonts w:ascii="Arial" w:hAnsi="Arial" w:cs="Arial"/>
                <w:sz w:val="24"/>
                <w:szCs w:val="24"/>
              </w:rPr>
            </w:rPrChange>
          </w:rPr>
          <w:delText xml:space="preserve"> A in per manufacturing</w:delText>
        </w:r>
      </w:del>
      <w:r w:rsidRPr="007F4ABC">
        <w:rPr>
          <w:rFonts w:ascii="Arial" w:hAnsi="Arial" w:cs="Arial"/>
          <w:color w:val="FF0000"/>
          <w:sz w:val="24"/>
          <w:szCs w:val="24"/>
          <w:rPrChange w:id="23779" w:author="Hardik Malhotra" w:date="2021-09-29T19:19:00Z">
            <w:rPr>
              <w:rFonts w:ascii="Arial" w:hAnsi="Arial" w:cs="Arial"/>
              <w:sz w:val="24"/>
              <w:szCs w:val="24"/>
            </w:rPr>
          </w:rPrChange>
        </w:rPr>
        <w:t>. Consequently</w:t>
      </w:r>
      <w:ins w:id="23780" w:author="Supreet Mathaun" w:date="2021-09-24T10:35:00Z">
        <w:r w:rsidR="00D0027A" w:rsidRPr="007F4ABC">
          <w:rPr>
            <w:rFonts w:ascii="Arial" w:hAnsi="Arial" w:cs="Arial"/>
            <w:color w:val="FF0000"/>
            <w:sz w:val="24"/>
            <w:szCs w:val="24"/>
            <w:rPrChange w:id="23781" w:author="Hardik Malhotra" w:date="2021-09-29T19:19:00Z">
              <w:rPr>
                <w:rFonts w:ascii="Arial" w:hAnsi="Arial" w:cs="Arial"/>
                <w:sz w:val="24"/>
                <w:szCs w:val="24"/>
              </w:rPr>
            </w:rPrChange>
          </w:rPr>
          <w:t>,</w:t>
        </w:r>
      </w:ins>
      <w:del w:id="23782" w:author="Supreet Mathaun" w:date="2021-09-24T10:35:00Z">
        <w:r w:rsidRPr="007F4ABC" w:rsidDel="00D0027A">
          <w:rPr>
            <w:rFonts w:ascii="Arial" w:hAnsi="Arial" w:cs="Arial"/>
            <w:color w:val="FF0000"/>
            <w:sz w:val="24"/>
            <w:szCs w:val="24"/>
            <w:rPrChange w:id="23783" w:author="Hardik Malhotra" w:date="2021-09-29T19:19:00Z">
              <w:rPr>
                <w:rFonts w:ascii="Arial" w:hAnsi="Arial" w:cs="Arial"/>
                <w:sz w:val="24"/>
                <w:szCs w:val="24"/>
              </w:rPr>
            </w:rPrChange>
          </w:rPr>
          <w:delText>.</w:delText>
        </w:r>
      </w:del>
      <w:r w:rsidRPr="007F4ABC">
        <w:rPr>
          <w:rFonts w:ascii="Arial" w:hAnsi="Arial" w:cs="Arial"/>
          <w:color w:val="FF0000"/>
          <w:sz w:val="24"/>
          <w:szCs w:val="24"/>
          <w:rPrChange w:id="23784" w:author="Hardik Malhotra" w:date="2021-09-29T19:19:00Z">
            <w:rPr>
              <w:rFonts w:ascii="Arial" w:hAnsi="Arial" w:cs="Arial"/>
              <w:sz w:val="24"/>
              <w:szCs w:val="24"/>
            </w:rPr>
          </w:rPrChange>
        </w:rPr>
        <w:t xml:space="preserve"> Epoxy Resin has been used by paint</w:t>
      </w:r>
      <w:del w:id="23785" w:author="Supreet Mathaun" w:date="2021-09-24T10:35:00Z">
        <w:r w:rsidRPr="007F4ABC" w:rsidDel="00D0027A">
          <w:rPr>
            <w:rFonts w:ascii="Arial" w:hAnsi="Arial" w:cs="Arial"/>
            <w:color w:val="FF0000"/>
            <w:sz w:val="24"/>
            <w:szCs w:val="24"/>
            <w:rPrChange w:id="23786" w:author="Hardik Malhotra" w:date="2021-09-29T19:19:00Z">
              <w:rPr>
                <w:rFonts w:ascii="Arial" w:hAnsi="Arial" w:cs="Arial"/>
                <w:sz w:val="24"/>
                <w:szCs w:val="24"/>
              </w:rPr>
            </w:rPrChange>
          </w:rPr>
          <w:delText>s</w:delText>
        </w:r>
      </w:del>
      <w:r w:rsidRPr="007F4ABC">
        <w:rPr>
          <w:rFonts w:ascii="Arial" w:hAnsi="Arial" w:cs="Arial"/>
          <w:color w:val="FF0000"/>
          <w:sz w:val="24"/>
          <w:szCs w:val="24"/>
          <w:rPrChange w:id="23787" w:author="Hardik Malhotra" w:date="2021-09-29T19:19:00Z">
            <w:rPr>
              <w:rFonts w:ascii="Arial" w:hAnsi="Arial" w:cs="Arial"/>
              <w:sz w:val="24"/>
              <w:szCs w:val="24"/>
            </w:rPr>
          </w:rPrChange>
        </w:rPr>
        <w:t xml:space="preserve"> manufacturers as </w:t>
      </w:r>
      <w:ins w:id="23788" w:author="Supreet Mathaun" w:date="2021-09-24T10:35:00Z">
        <w:r w:rsidR="00D0027A" w:rsidRPr="007F4ABC">
          <w:rPr>
            <w:rFonts w:ascii="Arial" w:hAnsi="Arial" w:cs="Arial"/>
            <w:color w:val="FF0000"/>
            <w:sz w:val="24"/>
            <w:szCs w:val="24"/>
            <w:rPrChange w:id="23789" w:author="Hardik Malhotra" w:date="2021-09-29T19:19:00Z">
              <w:rPr>
                <w:rFonts w:ascii="Arial" w:hAnsi="Arial" w:cs="Arial"/>
                <w:sz w:val="24"/>
                <w:szCs w:val="24"/>
              </w:rPr>
            </w:rPrChange>
          </w:rPr>
          <w:t xml:space="preserve">a </w:t>
        </w:r>
      </w:ins>
      <w:r w:rsidRPr="007F4ABC">
        <w:rPr>
          <w:rFonts w:ascii="Arial" w:hAnsi="Arial" w:cs="Arial"/>
          <w:color w:val="FF0000"/>
          <w:sz w:val="24"/>
          <w:szCs w:val="24"/>
          <w:rPrChange w:id="23790" w:author="Hardik Malhotra" w:date="2021-09-29T19:19:00Z">
            <w:rPr>
              <w:rFonts w:ascii="Arial" w:hAnsi="Arial" w:cs="Arial"/>
              <w:sz w:val="24"/>
              <w:szCs w:val="24"/>
            </w:rPr>
          </w:rPrChange>
        </w:rPr>
        <w:t>key raw material. Apart from this, epoxy resins witnessed decent growth during 2015-</w:t>
      </w:r>
      <w:ins w:id="23791" w:author="Supreet Mathaun" w:date="2021-09-24T10:36:00Z">
        <w:r w:rsidR="00EA6A93" w:rsidRPr="007F4ABC">
          <w:rPr>
            <w:rFonts w:ascii="Arial" w:hAnsi="Arial" w:cs="Arial"/>
            <w:color w:val="FF0000"/>
            <w:sz w:val="24"/>
            <w:szCs w:val="24"/>
            <w:rPrChange w:id="23792" w:author="Hardik Malhotra" w:date="2021-09-29T19:19:00Z">
              <w:rPr>
                <w:rFonts w:ascii="Arial" w:hAnsi="Arial" w:cs="Arial"/>
                <w:sz w:val="24"/>
                <w:szCs w:val="24"/>
              </w:rPr>
            </w:rPrChange>
          </w:rPr>
          <w:t>20</w:t>
        </w:r>
      </w:ins>
      <w:r w:rsidRPr="007F4ABC">
        <w:rPr>
          <w:rFonts w:ascii="Arial" w:hAnsi="Arial" w:cs="Arial"/>
          <w:color w:val="FF0000"/>
          <w:sz w:val="24"/>
          <w:szCs w:val="24"/>
          <w:rPrChange w:id="23793" w:author="Hardik Malhotra" w:date="2021-09-29T19:19:00Z">
            <w:rPr>
              <w:rFonts w:ascii="Arial" w:hAnsi="Arial" w:cs="Arial"/>
              <w:sz w:val="24"/>
              <w:szCs w:val="24"/>
            </w:rPr>
          </w:rPrChange>
        </w:rPr>
        <w:t xml:space="preserve">20 </w:t>
      </w:r>
      <w:del w:id="23794" w:author="Supreet Mathaun" w:date="2021-09-24T10:36:00Z">
        <w:r w:rsidRPr="007F4ABC" w:rsidDel="00EA6A93">
          <w:rPr>
            <w:rFonts w:ascii="Arial" w:hAnsi="Arial" w:cs="Arial"/>
            <w:color w:val="FF0000"/>
            <w:sz w:val="24"/>
            <w:szCs w:val="24"/>
            <w:rPrChange w:id="23795" w:author="Hardik Malhotra" w:date="2021-09-29T19:19:00Z">
              <w:rPr>
                <w:rFonts w:ascii="Arial" w:hAnsi="Arial" w:cs="Arial"/>
                <w:sz w:val="24"/>
                <w:szCs w:val="24"/>
              </w:rPr>
            </w:rPrChange>
          </w:rPr>
          <w:delText xml:space="preserve">period </w:delText>
        </w:r>
      </w:del>
      <w:r w:rsidRPr="007F4ABC">
        <w:rPr>
          <w:rFonts w:ascii="Arial" w:hAnsi="Arial" w:cs="Arial"/>
          <w:color w:val="FF0000"/>
          <w:sz w:val="24"/>
          <w:szCs w:val="24"/>
          <w:rPrChange w:id="23796" w:author="Hardik Malhotra" w:date="2021-09-29T19:19:00Z">
            <w:rPr>
              <w:rFonts w:ascii="Arial" w:hAnsi="Arial" w:cs="Arial"/>
              <w:sz w:val="24"/>
              <w:szCs w:val="24"/>
            </w:rPr>
          </w:rPrChange>
        </w:rPr>
        <w:t xml:space="preserve">and </w:t>
      </w:r>
      <w:del w:id="23797" w:author="Supreet Mathaun" w:date="2021-09-24T10:36:00Z">
        <w:r w:rsidRPr="007F4ABC" w:rsidDel="00EA6A93">
          <w:rPr>
            <w:rFonts w:ascii="Arial" w:hAnsi="Arial" w:cs="Arial"/>
            <w:color w:val="FF0000"/>
            <w:sz w:val="24"/>
            <w:szCs w:val="24"/>
            <w:rPrChange w:id="23798" w:author="Hardik Malhotra" w:date="2021-09-29T19:19:00Z">
              <w:rPr>
                <w:rFonts w:ascii="Arial" w:hAnsi="Arial" w:cs="Arial"/>
                <w:sz w:val="24"/>
                <w:szCs w:val="24"/>
              </w:rPr>
            </w:rPrChange>
          </w:rPr>
          <w:delText>may experience</w:delText>
        </w:r>
      </w:del>
      <w:ins w:id="23799" w:author="Supreet Mathaun" w:date="2021-09-24T10:36:00Z">
        <w:r w:rsidR="00EA6A93" w:rsidRPr="007F4ABC">
          <w:rPr>
            <w:rFonts w:ascii="Arial" w:hAnsi="Arial" w:cs="Arial"/>
            <w:color w:val="FF0000"/>
            <w:sz w:val="24"/>
            <w:szCs w:val="24"/>
            <w:rPrChange w:id="23800" w:author="Hardik Malhotra" w:date="2021-09-29T19:19:00Z">
              <w:rPr>
                <w:rFonts w:ascii="Arial" w:hAnsi="Arial" w:cs="Arial"/>
                <w:sz w:val="24"/>
                <w:szCs w:val="24"/>
              </w:rPr>
            </w:rPrChange>
          </w:rPr>
          <w:t>are expected to witness</w:t>
        </w:r>
      </w:ins>
      <w:r w:rsidRPr="007F4ABC">
        <w:rPr>
          <w:rFonts w:ascii="Arial" w:hAnsi="Arial" w:cs="Arial"/>
          <w:color w:val="FF0000"/>
          <w:sz w:val="24"/>
          <w:szCs w:val="24"/>
          <w:rPrChange w:id="23801" w:author="Hardik Malhotra" w:date="2021-09-29T19:19:00Z">
            <w:rPr>
              <w:rFonts w:ascii="Arial" w:hAnsi="Arial" w:cs="Arial"/>
              <w:sz w:val="24"/>
              <w:szCs w:val="24"/>
            </w:rPr>
          </w:rPrChange>
        </w:rPr>
        <w:t xml:space="preserve"> </w:t>
      </w:r>
      <w:r w:rsidRPr="007F4ABC">
        <w:rPr>
          <w:rFonts w:ascii="Arial" w:hAnsi="Arial" w:cs="Arial"/>
          <w:color w:val="FF0000"/>
          <w:sz w:val="24"/>
          <w:szCs w:val="24"/>
          <w:rPrChange w:id="23802" w:author="Hardik Malhotra" w:date="2021-09-29T19:19:00Z">
            <w:rPr>
              <w:rFonts w:ascii="Arial" w:hAnsi="Arial" w:cs="Arial"/>
              <w:sz w:val="24"/>
              <w:szCs w:val="24"/>
            </w:rPr>
          </w:rPrChange>
        </w:rPr>
        <w:lastRenderedPageBreak/>
        <w:t xml:space="preserve">robust growth in </w:t>
      </w:r>
      <w:ins w:id="23803" w:author="Supreet Mathaun" w:date="2021-09-24T10:36:00Z">
        <w:r w:rsidR="00EA6A93" w:rsidRPr="007F4ABC">
          <w:rPr>
            <w:rFonts w:ascii="Arial" w:hAnsi="Arial" w:cs="Arial"/>
            <w:color w:val="FF0000"/>
            <w:sz w:val="24"/>
            <w:szCs w:val="24"/>
            <w:rPrChange w:id="23804" w:author="Hardik Malhotra" w:date="2021-09-29T19:19:00Z">
              <w:rPr>
                <w:rFonts w:ascii="Arial" w:hAnsi="Arial" w:cs="Arial"/>
                <w:sz w:val="24"/>
                <w:szCs w:val="24"/>
              </w:rPr>
            </w:rPrChange>
          </w:rPr>
          <w:t xml:space="preserve">the </w:t>
        </w:r>
      </w:ins>
      <w:r w:rsidRPr="007F4ABC">
        <w:rPr>
          <w:rFonts w:ascii="Arial" w:hAnsi="Arial" w:cs="Arial"/>
          <w:color w:val="FF0000"/>
          <w:sz w:val="24"/>
          <w:szCs w:val="24"/>
          <w:rPrChange w:id="23805" w:author="Hardik Malhotra" w:date="2021-09-29T19:19:00Z">
            <w:rPr>
              <w:rFonts w:ascii="Arial" w:hAnsi="Arial" w:cs="Arial"/>
              <w:sz w:val="24"/>
              <w:szCs w:val="24"/>
            </w:rPr>
          </w:rPrChange>
        </w:rPr>
        <w:t>forecast period on account of their growing utilization in producing adhesives,</w:t>
      </w:r>
      <w:ins w:id="23806" w:author="Neeshu Bhadauriya" w:date="2021-09-27T21:54:00Z">
        <w:r w:rsidR="00F31262" w:rsidRPr="007F4ABC">
          <w:rPr>
            <w:rFonts w:ascii="Arial" w:hAnsi="Arial" w:cs="Arial"/>
            <w:color w:val="FF0000"/>
            <w:sz w:val="24"/>
            <w:szCs w:val="24"/>
            <w:rPrChange w:id="23807" w:author="Hardik Malhotra" w:date="2021-09-29T19:19:00Z">
              <w:rPr>
                <w:rFonts w:ascii="Arial" w:hAnsi="Arial" w:cs="Arial"/>
                <w:sz w:val="24"/>
                <w:szCs w:val="24"/>
              </w:rPr>
            </w:rPrChange>
          </w:rPr>
          <w:t xml:space="preserve"> </w:t>
        </w:r>
      </w:ins>
      <w:del w:id="23808" w:author="Neeshu Bhadauriya" w:date="2021-09-27T21:54:00Z">
        <w:r w:rsidRPr="007F4ABC" w:rsidDel="00F31262">
          <w:rPr>
            <w:rFonts w:ascii="Arial" w:hAnsi="Arial" w:cs="Arial"/>
            <w:color w:val="FF0000"/>
            <w:sz w:val="24"/>
            <w:szCs w:val="24"/>
            <w:rPrChange w:id="23809" w:author="Hardik Malhotra" w:date="2021-09-29T19:19:00Z">
              <w:rPr>
                <w:rFonts w:ascii="Arial" w:hAnsi="Arial" w:cs="Arial"/>
                <w:sz w:val="24"/>
                <w:szCs w:val="24"/>
              </w:rPr>
            </w:rPrChange>
          </w:rPr>
          <w:delText xml:space="preserve"> </w:delText>
        </w:r>
      </w:del>
      <w:r w:rsidRPr="007F4ABC">
        <w:rPr>
          <w:rFonts w:ascii="Arial" w:hAnsi="Arial" w:cs="Arial"/>
          <w:color w:val="FF0000"/>
          <w:sz w:val="24"/>
          <w:szCs w:val="24"/>
          <w:rPrChange w:id="23810" w:author="Hardik Malhotra" w:date="2021-09-29T19:19:00Z">
            <w:rPr>
              <w:rFonts w:ascii="Arial" w:hAnsi="Arial" w:cs="Arial"/>
              <w:sz w:val="24"/>
              <w:szCs w:val="24"/>
            </w:rPr>
          </w:rPrChange>
        </w:rPr>
        <w:t>electrical</w:t>
      </w:r>
      <w:del w:id="23811" w:author="Supreet Mathaun" w:date="2021-09-24T10:36:00Z">
        <w:r w:rsidRPr="007F4ABC" w:rsidDel="00EA6A93">
          <w:rPr>
            <w:rFonts w:ascii="Arial" w:hAnsi="Arial" w:cs="Arial"/>
            <w:color w:val="FF0000"/>
            <w:sz w:val="24"/>
            <w:szCs w:val="24"/>
            <w:rPrChange w:id="23812" w:author="Hardik Malhotra" w:date="2021-09-29T19:19:00Z">
              <w:rPr>
                <w:rFonts w:ascii="Arial" w:hAnsi="Arial" w:cs="Arial"/>
                <w:sz w:val="24"/>
                <w:szCs w:val="24"/>
              </w:rPr>
            </w:rPrChange>
          </w:rPr>
          <w:delText xml:space="preserve"> </w:delText>
        </w:r>
      </w:del>
      <w:r w:rsidRPr="007F4ABC">
        <w:rPr>
          <w:rFonts w:ascii="Arial" w:hAnsi="Arial" w:cs="Arial"/>
          <w:color w:val="FF0000"/>
          <w:sz w:val="24"/>
          <w:szCs w:val="24"/>
          <w:rPrChange w:id="23813" w:author="Hardik Malhotra" w:date="2021-09-29T19:19:00Z">
            <w:rPr>
              <w:rFonts w:ascii="Arial" w:hAnsi="Arial" w:cs="Arial"/>
              <w:sz w:val="24"/>
              <w:szCs w:val="24"/>
            </w:rPr>
          </w:rPrChange>
        </w:rPr>
        <w:t>, electronics</w:t>
      </w:r>
      <w:del w:id="23814" w:author="Supreet Mathaun" w:date="2021-09-24T10:36:00Z">
        <w:r w:rsidRPr="007F4ABC" w:rsidDel="00EA6A93">
          <w:rPr>
            <w:rFonts w:ascii="Arial" w:hAnsi="Arial" w:cs="Arial"/>
            <w:color w:val="FF0000"/>
            <w:sz w:val="24"/>
            <w:szCs w:val="24"/>
            <w:rPrChange w:id="23815" w:author="Hardik Malhotra" w:date="2021-09-29T19:19:00Z">
              <w:rPr>
                <w:rFonts w:ascii="Arial" w:hAnsi="Arial" w:cs="Arial"/>
                <w:sz w:val="24"/>
                <w:szCs w:val="24"/>
              </w:rPr>
            </w:rPrChange>
          </w:rPr>
          <w:delText xml:space="preserve"> </w:delText>
        </w:r>
      </w:del>
      <w:r w:rsidRPr="007F4ABC">
        <w:rPr>
          <w:rFonts w:ascii="Arial" w:hAnsi="Arial" w:cs="Arial"/>
          <w:color w:val="FF0000"/>
          <w:sz w:val="24"/>
          <w:szCs w:val="24"/>
          <w:rPrChange w:id="23816" w:author="Hardik Malhotra" w:date="2021-09-29T19:19:00Z">
            <w:rPr>
              <w:rFonts w:ascii="Arial" w:hAnsi="Arial" w:cs="Arial"/>
              <w:sz w:val="24"/>
              <w:szCs w:val="24"/>
            </w:rPr>
          </w:rPrChange>
        </w:rPr>
        <w:t xml:space="preserve"> and paints industries. </w:t>
      </w:r>
    </w:p>
    <w:p w14:paraId="65B655E7" w14:textId="37F7DF85" w:rsidR="005219D1" w:rsidDel="004A4794" w:rsidRDefault="005219D1" w:rsidP="00262A4C">
      <w:pPr>
        <w:spacing w:line="360" w:lineRule="auto"/>
        <w:jc w:val="both"/>
        <w:rPr>
          <w:del w:id="23817" w:author="Dilip Kumar" w:date="2021-09-25T12:31:00Z"/>
          <w:rFonts w:ascii="Arial" w:hAnsi="Arial" w:cs="Arial"/>
          <w:sz w:val="24"/>
          <w:szCs w:val="24"/>
        </w:rPr>
      </w:pPr>
    </w:p>
    <w:p w14:paraId="3B46CF21" w14:textId="2684E85A" w:rsidR="004A4794" w:rsidRDefault="004A4794" w:rsidP="00262A4C">
      <w:pPr>
        <w:spacing w:line="360" w:lineRule="auto"/>
        <w:jc w:val="both"/>
        <w:rPr>
          <w:ins w:id="23818" w:author="Ritu Kamra" w:date="2021-09-27T19:31:00Z"/>
          <w:rFonts w:ascii="Arial" w:hAnsi="Arial" w:cs="Arial"/>
          <w:sz w:val="24"/>
          <w:szCs w:val="24"/>
        </w:rPr>
      </w:pPr>
    </w:p>
    <w:p w14:paraId="53D2837C" w14:textId="4E0B0E21" w:rsidR="004A4794" w:rsidDel="00015378" w:rsidRDefault="004A4794" w:rsidP="00262A4C">
      <w:pPr>
        <w:spacing w:line="360" w:lineRule="auto"/>
        <w:jc w:val="both"/>
        <w:rPr>
          <w:ins w:id="23819" w:author="Ritu Kamra" w:date="2021-09-27T19:31:00Z"/>
          <w:del w:id="23820" w:author="Hardik Malhotra" w:date="2021-09-30T23:36:00Z"/>
          <w:rFonts w:ascii="Arial" w:hAnsi="Arial" w:cs="Arial"/>
          <w:sz w:val="24"/>
          <w:szCs w:val="24"/>
        </w:rPr>
      </w:pPr>
    </w:p>
    <w:p w14:paraId="1929D8EA" w14:textId="75734313" w:rsidR="004A4794" w:rsidDel="00015378" w:rsidRDefault="004A4794" w:rsidP="00262A4C">
      <w:pPr>
        <w:spacing w:line="360" w:lineRule="auto"/>
        <w:jc w:val="both"/>
        <w:rPr>
          <w:ins w:id="23821" w:author="Ritu Kamra" w:date="2021-09-27T19:31:00Z"/>
          <w:del w:id="23822" w:author="Hardik Malhotra" w:date="2021-09-30T23:36:00Z"/>
          <w:rFonts w:ascii="Arial" w:hAnsi="Arial" w:cs="Arial"/>
          <w:sz w:val="24"/>
          <w:szCs w:val="24"/>
        </w:rPr>
      </w:pPr>
    </w:p>
    <w:p w14:paraId="61E12756" w14:textId="15AEFCC4" w:rsidR="004A4794" w:rsidDel="00015378" w:rsidRDefault="004A4794" w:rsidP="00262A4C">
      <w:pPr>
        <w:spacing w:line="360" w:lineRule="auto"/>
        <w:jc w:val="both"/>
        <w:rPr>
          <w:ins w:id="23823" w:author="Ritu Kamra" w:date="2021-09-27T19:31:00Z"/>
          <w:del w:id="23824" w:author="Hardik Malhotra" w:date="2021-09-30T23:36:00Z"/>
          <w:rFonts w:ascii="Arial" w:hAnsi="Arial" w:cs="Arial"/>
          <w:sz w:val="24"/>
          <w:szCs w:val="24"/>
        </w:rPr>
      </w:pPr>
    </w:p>
    <w:p w14:paraId="75239B9B" w14:textId="7215702F" w:rsidR="004A4794" w:rsidDel="00015378" w:rsidRDefault="004A4794" w:rsidP="00262A4C">
      <w:pPr>
        <w:spacing w:line="360" w:lineRule="auto"/>
        <w:jc w:val="both"/>
        <w:rPr>
          <w:ins w:id="23825" w:author="Ritu Kamra" w:date="2021-09-27T19:31:00Z"/>
          <w:del w:id="23826" w:author="Hardik Malhotra" w:date="2021-09-30T23:36:00Z"/>
          <w:rFonts w:ascii="Arial" w:hAnsi="Arial" w:cs="Arial"/>
          <w:sz w:val="24"/>
          <w:szCs w:val="24"/>
        </w:rPr>
      </w:pPr>
    </w:p>
    <w:p w14:paraId="3B7DA40D" w14:textId="5E0B4CA1" w:rsidR="004A4794" w:rsidDel="00015378" w:rsidRDefault="004A4794" w:rsidP="00262A4C">
      <w:pPr>
        <w:spacing w:line="360" w:lineRule="auto"/>
        <w:jc w:val="both"/>
        <w:rPr>
          <w:ins w:id="23827" w:author="Ritu Kamra" w:date="2021-09-27T19:31:00Z"/>
          <w:del w:id="23828" w:author="Hardik Malhotra" w:date="2021-09-30T23:36:00Z"/>
          <w:rFonts w:ascii="Arial" w:hAnsi="Arial" w:cs="Arial"/>
          <w:sz w:val="24"/>
          <w:szCs w:val="24"/>
        </w:rPr>
      </w:pPr>
    </w:p>
    <w:p w14:paraId="7287A862" w14:textId="5953A705" w:rsidR="004A4794" w:rsidDel="00015378" w:rsidRDefault="004A4794" w:rsidP="00262A4C">
      <w:pPr>
        <w:spacing w:line="360" w:lineRule="auto"/>
        <w:jc w:val="both"/>
        <w:rPr>
          <w:ins w:id="23829" w:author="Ritu Kamra" w:date="2021-09-27T19:31:00Z"/>
          <w:del w:id="23830" w:author="Hardik Malhotra" w:date="2021-09-30T23:36:00Z"/>
          <w:rFonts w:ascii="Arial" w:hAnsi="Arial" w:cs="Arial"/>
          <w:sz w:val="24"/>
          <w:szCs w:val="24"/>
        </w:rPr>
      </w:pPr>
    </w:p>
    <w:p w14:paraId="793B488C" w14:textId="77777777" w:rsidR="004A4794" w:rsidDel="00015378" w:rsidRDefault="004A4794" w:rsidP="00262A4C">
      <w:pPr>
        <w:spacing w:line="360" w:lineRule="auto"/>
        <w:jc w:val="both"/>
        <w:rPr>
          <w:ins w:id="23831" w:author="Ritu Kamra" w:date="2021-09-27T19:31:00Z"/>
          <w:del w:id="23832" w:author="Hardik Malhotra" w:date="2021-09-30T23:36:00Z"/>
          <w:rFonts w:ascii="Arial" w:hAnsi="Arial" w:cs="Arial"/>
          <w:sz w:val="24"/>
          <w:szCs w:val="24"/>
        </w:rPr>
      </w:pPr>
    </w:p>
    <w:p w14:paraId="7D141462" w14:textId="5FF844A9" w:rsidR="00FD64C9" w:rsidDel="004A4794" w:rsidRDefault="00FD64C9" w:rsidP="00262A4C">
      <w:pPr>
        <w:spacing w:line="360" w:lineRule="auto"/>
        <w:jc w:val="both"/>
        <w:rPr>
          <w:del w:id="23833" w:author="Neeshu Bhadauriya" w:date="2021-09-27T15:54:00Z"/>
          <w:rFonts w:ascii="Arial" w:hAnsi="Arial" w:cs="Arial"/>
          <w:sz w:val="24"/>
          <w:szCs w:val="24"/>
        </w:rPr>
      </w:pPr>
    </w:p>
    <w:p w14:paraId="046B4F9F" w14:textId="23DA4AF3" w:rsidR="00FD64C9" w:rsidDel="00C65625" w:rsidRDefault="00FD64C9" w:rsidP="00262A4C">
      <w:pPr>
        <w:spacing w:line="360" w:lineRule="auto"/>
        <w:jc w:val="both"/>
        <w:rPr>
          <w:ins w:id="23834" w:author="Ritu Kamra" w:date="2021-09-27T12:06:00Z"/>
          <w:del w:id="23835" w:author="Neeshu Bhadauriya" w:date="2021-09-27T15:54:00Z"/>
          <w:rFonts w:ascii="Arial" w:hAnsi="Arial" w:cs="Arial"/>
          <w:sz w:val="24"/>
          <w:szCs w:val="24"/>
        </w:rPr>
      </w:pPr>
    </w:p>
    <w:p w14:paraId="087A0AFF" w14:textId="02A09506" w:rsidR="00FD64C9" w:rsidDel="00C65625" w:rsidRDefault="00FD64C9" w:rsidP="00262A4C">
      <w:pPr>
        <w:spacing w:line="360" w:lineRule="auto"/>
        <w:jc w:val="both"/>
        <w:rPr>
          <w:ins w:id="23836" w:author="Ritu Kamra" w:date="2021-09-27T12:06:00Z"/>
          <w:del w:id="23837" w:author="Neeshu Bhadauriya" w:date="2021-09-27T15:54:00Z"/>
          <w:rFonts w:ascii="Arial" w:hAnsi="Arial" w:cs="Arial"/>
          <w:sz w:val="24"/>
          <w:szCs w:val="24"/>
        </w:rPr>
      </w:pPr>
    </w:p>
    <w:p w14:paraId="42B0E402" w14:textId="6581C272" w:rsidR="00FD64C9" w:rsidDel="00C65625" w:rsidRDefault="00FD64C9" w:rsidP="00262A4C">
      <w:pPr>
        <w:spacing w:line="360" w:lineRule="auto"/>
        <w:jc w:val="both"/>
        <w:rPr>
          <w:ins w:id="23838" w:author="Ritu Kamra" w:date="2021-09-27T12:06:00Z"/>
          <w:del w:id="23839" w:author="Neeshu Bhadauriya" w:date="2021-09-27T15:54:00Z"/>
          <w:rFonts w:ascii="Arial" w:hAnsi="Arial" w:cs="Arial"/>
          <w:sz w:val="24"/>
          <w:szCs w:val="24"/>
        </w:rPr>
      </w:pPr>
    </w:p>
    <w:p w14:paraId="74B2F39C" w14:textId="3E0D8342" w:rsidR="00FD64C9" w:rsidDel="00C65625" w:rsidRDefault="00FD64C9" w:rsidP="00262A4C">
      <w:pPr>
        <w:spacing w:line="360" w:lineRule="auto"/>
        <w:jc w:val="both"/>
        <w:rPr>
          <w:ins w:id="23840" w:author="Ritu Kamra" w:date="2021-09-27T12:06:00Z"/>
          <w:del w:id="23841" w:author="Neeshu Bhadauriya" w:date="2021-09-27T15:54:00Z"/>
          <w:rFonts w:ascii="Arial" w:hAnsi="Arial" w:cs="Arial"/>
          <w:sz w:val="24"/>
          <w:szCs w:val="24"/>
        </w:rPr>
      </w:pPr>
    </w:p>
    <w:p w14:paraId="16D370E6" w14:textId="4B081A5C" w:rsidR="00FC3592" w:rsidDel="00D8370C" w:rsidRDefault="00FC3592" w:rsidP="00262A4C">
      <w:pPr>
        <w:spacing w:line="360" w:lineRule="auto"/>
        <w:jc w:val="both"/>
        <w:rPr>
          <w:del w:id="23842" w:author="Dilip Kumar" w:date="2021-09-25T12:30:00Z"/>
          <w:rFonts w:ascii="Arial" w:hAnsi="Arial" w:cs="Arial"/>
          <w:sz w:val="24"/>
          <w:szCs w:val="24"/>
        </w:rPr>
      </w:pPr>
    </w:p>
    <w:p w14:paraId="14986D4D" w14:textId="507319BF" w:rsidR="00FC3592" w:rsidDel="00D8370C" w:rsidRDefault="00FC3592" w:rsidP="00262A4C">
      <w:pPr>
        <w:spacing w:line="360" w:lineRule="auto"/>
        <w:jc w:val="both"/>
        <w:rPr>
          <w:ins w:id="23843" w:author="Ritu Kamra" w:date="2021-09-24T18:13:00Z"/>
          <w:del w:id="23844" w:author="Dilip Kumar" w:date="2021-09-25T12:30:00Z"/>
          <w:rFonts w:ascii="Arial" w:hAnsi="Arial" w:cs="Arial"/>
          <w:sz w:val="24"/>
          <w:szCs w:val="24"/>
        </w:rPr>
      </w:pPr>
    </w:p>
    <w:p w14:paraId="6AAF8E4C" w14:textId="6BF2F89C" w:rsidR="00FC3592" w:rsidDel="00D8370C" w:rsidRDefault="00FC3592" w:rsidP="00262A4C">
      <w:pPr>
        <w:spacing w:line="360" w:lineRule="auto"/>
        <w:jc w:val="both"/>
        <w:rPr>
          <w:ins w:id="23845" w:author="Ritu Kamra" w:date="2021-09-24T18:13:00Z"/>
          <w:del w:id="23846" w:author="Dilip Kumar" w:date="2021-09-25T12:28:00Z"/>
          <w:rFonts w:ascii="Arial" w:hAnsi="Arial" w:cs="Arial"/>
          <w:sz w:val="24"/>
          <w:szCs w:val="24"/>
        </w:rPr>
      </w:pPr>
    </w:p>
    <w:p w14:paraId="6338744D" w14:textId="07D2A317" w:rsidR="00FC3592" w:rsidDel="00D8370C" w:rsidRDefault="00FC3592" w:rsidP="00262A4C">
      <w:pPr>
        <w:spacing w:line="360" w:lineRule="auto"/>
        <w:jc w:val="both"/>
        <w:rPr>
          <w:ins w:id="23847" w:author="Ritu Kamra" w:date="2021-09-24T18:13:00Z"/>
          <w:del w:id="23848" w:author="Dilip Kumar" w:date="2021-09-25T12:28:00Z"/>
          <w:rFonts w:ascii="Arial" w:hAnsi="Arial" w:cs="Arial"/>
          <w:sz w:val="24"/>
          <w:szCs w:val="24"/>
        </w:rPr>
      </w:pPr>
    </w:p>
    <w:p w14:paraId="36C75929" w14:textId="18B44F64" w:rsidR="00FC3592" w:rsidDel="00D8370C" w:rsidRDefault="00FC3592" w:rsidP="00262A4C">
      <w:pPr>
        <w:spacing w:line="360" w:lineRule="auto"/>
        <w:jc w:val="both"/>
        <w:rPr>
          <w:ins w:id="23849" w:author="Ritu Kamra" w:date="2021-09-24T18:13:00Z"/>
          <w:del w:id="23850" w:author="Dilip Kumar" w:date="2021-09-25T12:28:00Z"/>
          <w:rFonts w:ascii="Arial" w:hAnsi="Arial" w:cs="Arial"/>
          <w:sz w:val="24"/>
          <w:szCs w:val="24"/>
        </w:rPr>
      </w:pPr>
    </w:p>
    <w:p w14:paraId="58566C78" w14:textId="068C19D4" w:rsidR="00FC3592" w:rsidDel="00D8370C" w:rsidRDefault="00FC3592" w:rsidP="00262A4C">
      <w:pPr>
        <w:spacing w:line="360" w:lineRule="auto"/>
        <w:jc w:val="both"/>
        <w:rPr>
          <w:ins w:id="23851" w:author="Ritu Kamra" w:date="2021-09-24T18:13:00Z"/>
          <w:del w:id="23852" w:author="Dilip Kumar" w:date="2021-09-25T12:28:00Z"/>
          <w:rFonts w:ascii="Arial" w:hAnsi="Arial" w:cs="Arial"/>
          <w:sz w:val="24"/>
          <w:szCs w:val="24"/>
        </w:rPr>
      </w:pPr>
    </w:p>
    <w:p w14:paraId="47C79283" w14:textId="4E4C83C8" w:rsidR="00FC3592" w:rsidDel="00D8370C" w:rsidRDefault="00FC3592" w:rsidP="00262A4C">
      <w:pPr>
        <w:spacing w:line="360" w:lineRule="auto"/>
        <w:jc w:val="both"/>
        <w:rPr>
          <w:ins w:id="23853" w:author="Ritu Kamra" w:date="2021-09-24T18:13:00Z"/>
          <w:del w:id="23854" w:author="Dilip Kumar" w:date="2021-09-25T12:28:00Z"/>
          <w:rFonts w:ascii="Arial" w:hAnsi="Arial" w:cs="Arial"/>
          <w:sz w:val="24"/>
          <w:szCs w:val="24"/>
        </w:rPr>
      </w:pPr>
    </w:p>
    <w:p w14:paraId="6868617A" w14:textId="07706CA6" w:rsidR="00FC3592" w:rsidDel="00D8370C" w:rsidRDefault="00FC3592" w:rsidP="00262A4C">
      <w:pPr>
        <w:spacing w:line="360" w:lineRule="auto"/>
        <w:jc w:val="both"/>
        <w:rPr>
          <w:ins w:id="23855" w:author="Ritu Kamra" w:date="2021-09-24T18:13:00Z"/>
          <w:del w:id="23856" w:author="Dilip Kumar" w:date="2021-09-25T12:28:00Z"/>
          <w:rFonts w:ascii="Arial" w:hAnsi="Arial" w:cs="Arial"/>
          <w:sz w:val="24"/>
          <w:szCs w:val="24"/>
        </w:rPr>
      </w:pPr>
    </w:p>
    <w:p w14:paraId="7F04E249" w14:textId="7969FD62" w:rsidR="00FC3592" w:rsidDel="00D8370C" w:rsidRDefault="00FC3592" w:rsidP="00262A4C">
      <w:pPr>
        <w:spacing w:line="360" w:lineRule="auto"/>
        <w:jc w:val="both"/>
        <w:rPr>
          <w:ins w:id="23857" w:author="Ritu Kamra" w:date="2021-09-24T18:13:00Z"/>
          <w:del w:id="23858" w:author="Dilip Kumar" w:date="2021-09-25T12:28:00Z"/>
          <w:rFonts w:ascii="Arial" w:hAnsi="Arial" w:cs="Arial"/>
          <w:sz w:val="24"/>
          <w:szCs w:val="24"/>
        </w:rPr>
      </w:pPr>
    </w:p>
    <w:p w14:paraId="722A83F9" w14:textId="77777777" w:rsidR="00FC3592" w:rsidRPr="005219D1" w:rsidRDefault="00FC3592" w:rsidP="00262A4C">
      <w:pPr>
        <w:spacing w:line="360" w:lineRule="auto"/>
        <w:jc w:val="both"/>
        <w:rPr>
          <w:rFonts w:ascii="Arial" w:hAnsi="Arial" w:cs="Arial"/>
          <w:sz w:val="24"/>
          <w:szCs w:val="24"/>
          <w:rPrChange w:id="23859" w:author="Ritu Kamra" w:date="2021-09-24T18:10:00Z">
            <w:rPr/>
          </w:rPrChange>
        </w:rPr>
      </w:pPr>
    </w:p>
    <w:p w14:paraId="164DBAAF" w14:textId="0EF0209E" w:rsidR="00092529" w:rsidRDefault="005858C1">
      <w:pPr>
        <w:rPr>
          <w:ins w:id="23860" w:author="Hardik Malhotra" w:date="2021-09-30T23:36:00Z"/>
        </w:rPr>
      </w:pPr>
      <w:r>
        <w:rPr>
          <w:noProof/>
        </w:rPr>
        <w:pict w14:anchorId="446FC547">
          <v:shape id="_x0000_s1334" type="#_x0000_t202" style="position:absolute;margin-left:166.5pt;margin-top:259.7pt;width:341.25pt;height:24.2pt;z-index:2520248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" filled="f" stroked="f">
            <v:textbox style="mso-fit-shape-to-text:t">
              <w:txbxContent>
                <w:p w14:paraId="2D4D86E5"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w:r>
      <w:r>
        <w:rPr>
          <w:noProof/>
        </w:rPr>
        <w:pict w14:anchorId="724A3D06">
          <v:shape id="_x0000_s1333" type="#_x0000_t202" style="position:absolute;margin-left:-1.5pt;margin-top:.65pt;width:693.6pt;height:22.95pt;z-index:2516787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" filled="f" stroked="f">
            <v:textbox style="mso-fit-shape-to-text:t">
              <w:txbxContent>
                <w:p w14:paraId="558C9B9B" w14:textId="166E711D" w:rsidR="0013644D" w:rsidRPr="005858C1" w:rsidRDefault="0013644D" w:rsidP="0013644D">
                  <w:pPr>
                    <w:spacing w:line="360" w:lineRule="auto"/>
                    <w:textAlignment w:val="baseline"/>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 xml:space="preserve">Figure </w:t>
                  </w:r>
                  <w:ins w:id="23861" w:author="Ritu Kamra" w:date="2021-09-27T17:17:00Z">
                    <w:r w:rsidR="00C854D0" w:rsidRPr="005858C1">
                      <w:rPr>
                        <w:rFonts w:ascii="Verdana" w:eastAsia="Verdana" w:hAnsi="Verdana" w:cs="Verdana"/>
                        <w:b/>
                        <w:bCs/>
                        <w:color w:val="0F0E0E"/>
                        <w:kern w:val="24"/>
                        <w:sz w:val="20"/>
                        <w:szCs w:val="20"/>
                        <w:lang w:val="en-US"/>
                      </w:rPr>
                      <w:t>3</w:t>
                    </w:r>
                  </w:ins>
                  <w:ins w:id="23862" w:author="Ritu Kamra" w:date="2021-09-27T18:47:00Z">
                    <w:r w:rsidR="0060424B" w:rsidRPr="005858C1">
                      <w:rPr>
                        <w:rFonts w:ascii="Verdana" w:eastAsia="Verdana" w:hAnsi="Verdana" w:cs="Verdana"/>
                        <w:b/>
                        <w:bCs/>
                        <w:color w:val="0F0E0E"/>
                        <w:kern w:val="24"/>
                        <w:sz w:val="20"/>
                        <w:szCs w:val="20"/>
                        <w:lang w:val="en-US"/>
                      </w:rPr>
                      <w:t>5</w:t>
                    </w:r>
                  </w:ins>
                  <w:del w:id="23863" w:author="Ritu Kamra" w:date="2021-09-27T17:17:00Z">
                    <w:r w:rsidRPr="005858C1" w:rsidDel="00C854D0">
                      <w:rPr>
                        <w:rFonts w:ascii="Verdana" w:eastAsia="Verdana" w:hAnsi="Verdana" w:cs="Verdana"/>
                        <w:b/>
                        <w:bCs/>
                        <w:color w:val="0F0E0E"/>
                        <w:kern w:val="24"/>
                        <w:sz w:val="20"/>
                        <w:szCs w:val="20"/>
                        <w:lang w:val="en-US"/>
                      </w:rPr>
                      <w:delText>11</w:delText>
                    </w:r>
                  </w:del>
                  <w:r w:rsidRPr="005858C1">
                    <w:rPr>
                      <w:rFonts w:ascii="Verdana" w:eastAsia="Verdana" w:hAnsi="Verdana" w:cs="Verdana"/>
                      <w:b/>
                      <w:bCs/>
                      <w:color w:val="0F0E0E"/>
                      <w:kern w:val="24"/>
                      <w:sz w:val="20"/>
                      <w:szCs w:val="20"/>
                      <w:lang w:val="en-US"/>
                    </w:rPr>
                    <w:t xml:space="preserve">: Europe </w:t>
                  </w:r>
                  <w:r w:rsidR="00F615C8" w:rsidRPr="005858C1">
                    <w:rPr>
                      <w:rFonts w:ascii="Verdana" w:eastAsia="Verdana" w:hAnsi="Verdana" w:cs="Verdana"/>
                      <w:b/>
                      <w:bCs/>
                      <w:color w:val="0F0E0E"/>
                      <w:kern w:val="24"/>
                      <w:sz w:val="20"/>
                      <w:szCs w:val="20"/>
                      <w:lang w:val="en-US"/>
                    </w:rPr>
                    <w:t>Epoxy Resin</w:t>
                  </w:r>
                  <w:r w:rsidRPr="005858C1">
                    <w:rPr>
                      <w:rFonts w:ascii="Verdana" w:eastAsia="Verdana" w:hAnsi="Verdana" w:cs="Verdana"/>
                      <w:b/>
                      <w:bCs/>
                      <w:color w:val="0F0E0E"/>
                      <w:kern w:val="24"/>
                      <w:sz w:val="20"/>
                      <w:szCs w:val="20"/>
                      <w:lang w:val="en-US"/>
                    </w:rPr>
                    <w:t xml:space="preserve"> </w:t>
                  </w:r>
                  <w:del w:id="23864" w:author="Neeshu Bhadauriya" w:date="2021-09-27T21:43:00Z">
                    <w:r w:rsidRPr="005858C1" w:rsidDel="005C3363">
                      <w:rPr>
                        <w:rFonts w:ascii="Verdana" w:eastAsia="Verdana" w:hAnsi="Verdana" w:cs="Verdana"/>
                        <w:b/>
                        <w:bCs/>
                        <w:color w:val="0F0E0E"/>
                        <w:kern w:val="24"/>
                        <w:sz w:val="20"/>
                        <w:szCs w:val="20"/>
                        <w:lang w:val="en-US"/>
                      </w:rPr>
                      <w:delText>Market Share</w:delText>
                    </w:r>
                  </w:del>
                  <w:ins w:id="23865" w:author="Neeshu Bhadauriya" w:date="2021-09-27T21:43:00Z">
                    <w:r w:rsidR="005C3363" w:rsidRPr="005858C1">
                      <w:rPr>
                        <w:rFonts w:ascii="Verdana" w:eastAsia="Verdana" w:hAnsi="Verdana" w:cs="Verdana"/>
                        <w:b/>
                        <w:bCs/>
                        <w:color w:val="0F0E0E"/>
                        <w:kern w:val="24"/>
                        <w:sz w:val="20"/>
                        <w:szCs w:val="20"/>
                        <w:lang w:val="en-US"/>
                      </w:rPr>
                      <w:t>Demand</w:t>
                    </w:r>
                  </w:ins>
                  <w:r w:rsidRPr="005858C1">
                    <w:rPr>
                      <w:rFonts w:ascii="Verdana" w:eastAsia="Verdana" w:hAnsi="Verdana" w:cs="Verdana"/>
                      <w:b/>
                      <w:bCs/>
                      <w:color w:val="0F0E0E"/>
                      <w:kern w:val="24"/>
                      <w:sz w:val="20"/>
                      <w:szCs w:val="20"/>
                      <w:lang w:val="en-US"/>
                    </w:rPr>
                    <w:t>, By Type, By Volume, 2015–2030F</w:t>
                  </w:r>
                </w:p>
              </w:txbxContent>
            </v:textbox>
            <w10:wrap anchorx="margin"/>
          </v:shape>
        </w:pict>
      </w:r>
      <w:r>
        <w:rPr>
          <w:noProof/>
        </w:rPr>
        <w:pict w14:anchorId="587766C1">
          <v:shape id="_x0000_s1332" type="#_x0000_t202" style="position:absolute;margin-left:0;margin-top:-14pt;width:671.25pt;height:22.95pt;z-index:2519900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" filled="f" stroked="f">
            <v:textbox style="mso-fit-shape-to-text:t">
              <w:txbxContent>
                <w:p w14:paraId="05C29138" w14:textId="255B3620" w:rsidR="0069198A" w:rsidRPr="00AB7B64" w:rsidRDefault="00C65625" w:rsidP="0069198A">
                  <w:pPr>
                    <w:spacing w:line="360" w:lineRule="auto"/>
                    <w:textAlignment w:val="baseline"/>
                    <w:rPr>
                      <w:rFonts w:ascii="Verdana" w:eastAsia="Verdana" w:hAnsi="Verdana" w:cs="Verdana"/>
                      <w:b/>
                      <w:bCs/>
                      <w:color w:val="000000"/>
                      <w:kern w:val="24"/>
                      <w:sz w:val="20"/>
                      <w:szCs w:val="20"/>
                    </w:rPr>
                  </w:pPr>
                  <w:ins w:id="23866" w:author="Neeshu Bhadauriya" w:date="2021-09-27T15:55:00Z">
                    <w:r w:rsidRPr="00C65625">
                      <w:rPr>
                        <w:rFonts w:ascii="Verdana" w:eastAsia="Verdana" w:hAnsi="Verdana" w:cs="Verdana"/>
                        <w:b/>
                        <w:bCs/>
                        <w:color w:val="000000"/>
                        <w:kern w:val="24"/>
                        <w:sz w:val="20"/>
                        <w:szCs w:val="20"/>
                      </w:rPr>
                      <w:t>3.2.3.4.</w:t>
                    </w:r>
                  </w:ins>
                  <w:del w:id="23867" w:author="Neeshu Bhadauriya" w:date="2021-09-27T15:55:00Z">
                    <w:r w:rsidR="0069198A" w:rsidRPr="00AB7B64" w:rsidDel="00C65625">
                      <w:rPr>
                        <w:rFonts w:ascii="Verdana" w:eastAsia="Verdana" w:hAnsi="Verdana" w:cs="Verdana"/>
                        <w:b/>
                        <w:bCs/>
                        <w:color w:val="000000"/>
                        <w:kern w:val="24"/>
                        <w:sz w:val="20"/>
                        <w:szCs w:val="20"/>
                      </w:rPr>
                      <w:delText>3.2.2.2.</w:delText>
                    </w:r>
                  </w:del>
                  <w:r w:rsidR="0069198A" w:rsidRPr="00AB7B64">
                    <w:rPr>
                      <w:rFonts w:ascii="Verdana" w:eastAsia="Verdana" w:hAnsi="Verdana" w:cs="Verdana"/>
                      <w:b/>
                      <w:bCs/>
                      <w:color w:val="000000"/>
                      <w:kern w:val="24"/>
                      <w:sz w:val="20"/>
                      <w:szCs w:val="20"/>
                    </w:rPr>
                    <w:t xml:space="preserve"> Demand By Type</w:t>
                  </w:r>
                </w:p>
              </w:txbxContent>
            </v:textbox>
            <w10:wrap anchorx="margin"/>
          </v:shape>
        </w:pict>
      </w:r>
      <w:r w:rsidR="0013644D" w:rsidRPr="0013644D">
        <w:rPr>
          <w:noProof/>
        </w:rPr>
        <w:drawing>
          <wp:inline distT="0" distB="0" distL="0" distR="0" wp14:anchorId="3EBB95C7" wp14:editId="20BFBAE1">
            <wp:extent cx="6448425" cy="3686175"/>
            <wp:effectExtent l="0" t="0" r="0" b="0"/>
            <wp:docPr id="22" name="Chart 22">
              <a:extLst xmlns:a="http://schemas.openxmlformats.org/drawingml/2006/main">
                <a:ext uri="{FF2B5EF4-FFF2-40B4-BE49-F238E27FC236}">
                  <a16:creationId xmlns:a16="http://schemas.microsoft.com/office/drawing/2014/main" id="{5083EE75-E38F-4D2E-83CF-7096F52B3E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4D0A0F03" w14:textId="77777777" w:rsidR="00015378" w:rsidRDefault="00015378"/>
    <w:p w14:paraId="247719B3" w14:textId="77777777" w:rsidR="008A141A" w:rsidRDefault="008A141A" w:rsidP="00990C86">
      <w:pPr>
        <w:spacing w:line="360" w:lineRule="auto"/>
        <w:jc w:val="both"/>
        <w:rPr>
          <w:ins w:id="23868" w:author="Dilip Kumar" w:date="2021-09-25T12:32:00Z"/>
          <w:rFonts w:ascii="Arial" w:hAnsi="Arial" w:cs="Arial"/>
          <w:sz w:val="24"/>
          <w:szCs w:val="24"/>
        </w:rPr>
        <w:sectPr w:rsidR="008A141A"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23869" w:author="Hardik Malhotra" w:date="2021-09-30T12:48:00Z">
            <w:sectPr w:rsidR="008A141A" w:rsidSect="00AF4AFC">
              <w:pgMar w:top="1134" w:right="836" w:bottom="630" w:left="900" w:header="708" w:footer="708" w:gutter="0"/>
            </w:sectPr>
          </w:sectPrChange>
        </w:sectPr>
      </w:pPr>
    </w:p>
    <w:p w14:paraId="0F96302A" w14:textId="136D7B5D" w:rsidR="008A141A" w:rsidRDefault="00F91C91" w:rsidP="00990C86">
      <w:pPr>
        <w:spacing w:line="360" w:lineRule="auto"/>
        <w:jc w:val="both"/>
        <w:rPr>
          <w:ins w:id="23870" w:author="Dilip Kumar" w:date="2021-09-25T12:32:00Z"/>
          <w:rFonts w:ascii="Arial" w:hAnsi="Arial" w:cs="Arial"/>
          <w:sz w:val="24"/>
          <w:szCs w:val="24"/>
        </w:rPr>
        <w:sectPr w:rsidR="008A141A"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23871" w:author="Hardik Malhotra" w:date="2021-09-30T12:48:00Z">
            <w:sectPr w:rsidR="008A141A" w:rsidSect="00AF4AFC">
              <w:pgMar w:top="1134" w:right="836" w:bottom="630" w:left="900" w:header="708" w:footer="708" w:gutter="0"/>
            </w:sectPr>
          </w:sectPrChange>
        </w:sectPr>
      </w:pPr>
      <w:r w:rsidRPr="007F4ABC">
        <w:rPr>
          <w:rFonts w:ascii="Arial" w:hAnsi="Arial" w:cs="Arial"/>
          <w:color w:val="FF0000"/>
          <w:sz w:val="24"/>
          <w:szCs w:val="24"/>
          <w:rPrChange w:id="23872" w:author="Hardik Malhotra" w:date="2021-09-29T19:20:00Z">
            <w:rPr>
              <w:rFonts w:ascii="Arial" w:hAnsi="Arial" w:cs="Arial"/>
              <w:sz w:val="24"/>
              <w:szCs w:val="24"/>
            </w:rPr>
          </w:rPrChange>
        </w:rPr>
        <w:t xml:space="preserve">Europe </w:t>
      </w:r>
      <w:r w:rsidR="00F615C8" w:rsidRPr="007F4ABC">
        <w:rPr>
          <w:rFonts w:ascii="Arial" w:hAnsi="Arial" w:cs="Arial"/>
          <w:color w:val="FF0000"/>
          <w:sz w:val="24"/>
          <w:szCs w:val="24"/>
          <w:rPrChange w:id="23873" w:author="Hardik Malhotra" w:date="2021-09-29T19:20:00Z">
            <w:rPr>
              <w:rFonts w:ascii="Arial" w:hAnsi="Arial" w:cs="Arial"/>
              <w:sz w:val="24"/>
              <w:szCs w:val="24"/>
            </w:rPr>
          </w:rPrChange>
        </w:rPr>
        <w:t>Epoxy Resin</w:t>
      </w:r>
      <w:r w:rsidRPr="007F4ABC">
        <w:rPr>
          <w:rFonts w:ascii="Arial" w:hAnsi="Arial" w:cs="Arial"/>
          <w:color w:val="FF0000"/>
          <w:sz w:val="24"/>
          <w:szCs w:val="24"/>
          <w:rPrChange w:id="23874" w:author="Hardik Malhotra" w:date="2021-09-29T19:20:00Z">
            <w:rPr>
              <w:rFonts w:ascii="Arial" w:hAnsi="Arial" w:cs="Arial"/>
              <w:sz w:val="24"/>
              <w:szCs w:val="24"/>
            </w:rPr>
          </w:rPrChange>
        </w:rPr>
        <w:t xml:space="preserve"> type is dominated by Bisphenol-A, F, S due to its extensive use in the</w:t>
      </w:r>
      <w:r w:rsidR="00524A3E" w:rsidRPr="007F4ABC">
        <w:rPr>
          <w:rFonts w:ascii="Arial" w:hAnsi="Arial" w:cs="Arial"/>
          <w:color w:val="FF0000"/>
          <w:sz w:val="24"/>
          <w:szCs w:val="24"/>
          <w:rPrChange w:id="23875" w:author="Hardik Malhotra" w:date="2021-09-29T19:20:00Z">
            <w:rPr>
              <w:rFonts w:ascii="Arial" w:hAnsi="Arial" w:cs="Arial"/>
              <w:sz w:val="24"/>
              <w:szCs w:val="24"/>
            </w:rPr>
          </w:rPrChange>
        </w:rPr>
        <w:t xml:space="preserve"> p</w:t>
      </w:r>
      <w:ins w:id="23876" w:author="Ritu Kamra" w:date="2021-09-26T07:26:00Z">
        <w:r w:rsidR="00682C52" w:rsidRPr="007F4ABC">
          <w:rPr>
            <w:rFonts w:ascii="Arial" w:hAnsi="Arial" w:cs="Arial"/>
            <w:color w:val="FF0000"/>
            <w:sz w:val="24"/>
            <w:szCs w:val="24"/>
            <w:rPrChange w:id="23877" w:author="Hardik Malhotra" w:date="2021-09-29T19:20:00Z">
              <w:rPr>
                <w:rFonts w:ascii="Arial" w:hAnsi="Arial" w:cs="Arial"/>
                <w:sz w:val="24"/>
                <w:szCs w:val="24"/>
              </w:rPr>
            </w:rPrChange>
          </w:rPr>
          <w:t>aint &amp; coating, construction</w:t>
        </w:r>
      </w:ins>
      <w:del w:id="23878" w:author="Ritu Kamra" w:date="2021-09-26T07:26:00Z">
        <w:r w:rsidR="00524A3E" w:rsidRPr="007F4ABC" w:rsidDel="00682C52">
          <w:rPr>
            <w:rFonts w:ascii="Arial" w:hAnsi="Arial" w:cs="Arial"/>
            <w:color w:val="FF0000"/>
            <w:sz w:val="24"/>
            <w:szCs w:val="24"/>
            <w:rPrChange w:id="23879" w:author="Hardik Malhotra" w:date="2021-09-29T19:20:00Z">
              <w:rPr>
                <w:rFonts w:ascii="Arial" w:hAnsi="Arial" w:cs="Arial"/>
                <w:sz w:val="24"/>
                <w:szCs w:val="24"/>
              </w:rPr>
            </w:rPrChange>
          </w:rPr>
          <w:delText>ipes and tanks</w:delText>
        </w:r>
      </w:del>
      <w:r w:rsidR="00524A3E" w:rsidRPr="007F4ABC">
        <w:rPr>
          <w:rFonts w:ascii="Arial" w:hAnsi="Arial" w:cs="Arial"/>
          <w:color w:val="FF0000"/>
          <w:sz w:val="24"/>
          <w:szCs w:val="24"/>
          <w:rPrChange w:id="23880" w:author="Hardik Malhotra" w:date="2021-09-29T19:20:00Z">
            <w:rPr>
              <w:rFonts w:ascii="Arial" w:hAnsi="Arial" w:cs="Arial"/>
              <w:sz w:val="24"/>
              <w:szCs w:val="24"/>
            </w:rPr>
          </w:rPrChange>
        </w:rPr>
        <w:t xml:space="preserve"> industry</w:t>
      </w:r>
      <w:ins w:id="23881" w:author="Supreet Mathaun" w:date="2021-09-24T10:38:00Z">
        <w:r w:rsidR="007411CA" w:rsidRPr="007F4ABC">
          <w:rPr>
            <w:rFonts w:ascii="Arial" w:hAnsi="Arial" w:cs="Arial"/>
            <w:color w:val="FF0000"/>
            <w:sz w:val="24"/>
            <w:szCs w:val="24"/>
            <w:rPrChange w:id="23882" w:author="Hardik Malhotra" w:date="2021-09-29T19:20:00Z">
              <w:rPr>
                <w:rFonts w:ascii="Arial" w:hAnsi="Arial" w:cs="Arial"/>
                <w:sz w:val="24"/>
                <w:szCs w:val="24"/>
              </w:rPr>
            </w:rPrChange>
          </w:rPr>
          <w:t>,</w:t>
        </w:r>
      </w:ins>
      <w:ins w:id="23883" w:author="Ritu Kamra" w:date="2021-09-26T07:27:00Z">
        <w:r w:rsidR="00682C52" w:rsidRPr="007F4ABC">
          <w:rPr>
            <w:rFonts w:ascii="Arial" w:hAnsi="Arial" w:cs="Arial"/>
            <w:color w:val="FF0000"/>
            <w:sz w:val="24"/>
            <w:szCs w:val="24"/>
            <w:rPrChange w:id="23884" w:author="Hardik Malhotra" w:date="2021-09-29T19:20:00Z">
              <w:rPr>
                <w:rFonts w:ascii="Arial" w:hAnsi="Arial" w:cs="Arial"/>
                <w:sz w:val="24"/>
                <w:szCs w:val="24"/>
              </w:rPr>
            </w:rPrChange>
          </w:rPr>
          <w:t xml:space="preserve"> electrical &amp; electronics industries</w:t>
        </w:r>
      </w:ins>
      <w:ins w:id="23885" w:author="Ritu Kamra" w:date="2021-09-26T07:28:00Z">
        <w:r w:rsidR="00682C52" w:rsidRPr="007F4ABC">
          <w:rPr>
            <w:rFonts w:ascii="Arial" w:hAnsi="Arial" w:cs="Arial"/>
            <w:color w:val="FF0000"/>
            <w:sz w:val="24"/>
            <w:szCs w:val="24"/>
            <w:rPrChange w:id="23886" w:author="Hardik Malhotra" w:date="2021-09-29T19:20:00Z">
              <w:rPr>
                <w:rFonts w:ascii="Arial" w:hAnsi="Arial" w:cs="Arial"/>
                <w:sz w:val="24"/>
                <w:szCs w:val="24"/>
              </w:rPr>
            </w:rPrChange>
          </w:rPr>
          <w:t xml:space="preserve"> &amp; automotive industries</w:t>
        </w:r>
      </w:ins>
      <w:ins w:id="23887" w:author="Ritu Kamra" w:date="2021-09-26T08:51:00Z">
        <w:r w:rsidR="0014106E" w:rsidRPr="007F4ABC">
          <w:rPr>
            <w:rFonts w:ascii="Arial" w:hAnsi="Arial" w:cs="Arial"/>
            <w:color w:val="FF0000"/>
            <w:sz w:val="24"/>
            <w:szCs w:val="24"/>
            <w:rPrChange w:id="23888" w:author="Hardik Malhotra" w:date="2021-09-29T19:20:00Z">
              <w:rPr>
                <w:rFonts w:ascii="Arial" w:hAnsi="Arial" w:cs="Arial"/>
                <w:sz w:val="24"/>
                <w:szCs w:val="24"/>
              </w:rPr>
            </w:rPrChange>
          </w:rPr>
          <w:t>.</w:t>
        </w:r>
      </w:ins>
      <w:ins w:id="23889" w:author="Ritu Kamra" w:date="2021-09-26T07:27:00Z">
        <w:r w:rsidR="00682C52" w:rsidRPr="007F4ABC">
          <w:rPr>
            <w:rFonts w:ascii="Arial" w:hAnsi="Arial" w:cs="Arial"/>
            <w:color w:val="FF0000"/>
            <w:sz w:val="24"/>
            <w:szCs w:val="24"/>
            <w:rPrChange w:id="23890" w:author="Hardik Malhotra" w:date="2021-09-29T19:20:00Z">
              <w:rPr>
                <w:rFonts w:ascii="Arial" w:hAnsi="Arial" w:cs="Arial"/>
                <w:sz w:val="24"/>
                <w:szCs w:val="24"/>
              </w:rPr>
            </w:rPrChange>
          </w:rPr>
          <w:t xml:space="preserve"> </w:t>
        </w:r>
      </w:ins>
      <w:r w:rsidR="00524A3E" w:rsidRPr="007F4ABC">
        <w:rPr>
          <w:rFonts w:ascii="Arial" w:hAnsi="Arial" w:cs="Arial"/>
          <w:color w:val="FF0000"/>
          <w:sz w:val="24"/>
          <w:szCs w:val="24"/>
          <w:rPrChange w:id="23891" w:author="Hardik Malhotra" w:date="2021-09-29T19:20:00Z">
            <w:rPr>
              <w:rFonts w:ascii="Arial" w:hAnsi="Arial" w:cs="Arial"/>
              <w:sz w:val="24"/>
              <w:szCs w:val="24"/>
            </w:rPr>
          </w:rPrChange>
        </w:rPr>
        <w:t xml:space="preserve"> where </w:t>
      </w:r>
      <w:r w:rsidR="000B49B1" w:rsidRPr="007F4ABC">
        <w:rPr>
          <w:rFonts w:ascii="Arial" w:hAnsi="Arial" w:cs="Arial"/>
          <w:color w:val="FF0000"/>
          <w:sz w:val="24"/>
          <w:szCs w:val="24"/>
          <w:rPrChange w:id="23892" w:author="Hardik Malhotra" w:date="2021-09-29T19:20:00Z">
            <w:rPr>
              <w:rFonts w:ascii="Arial" w:hAnsi="Arial" w:cs="Arial"/>
              <w:sz w:val="24"/>
              <w:szCs w:val="24"/>
            </w:rPr>
          </w:rPrChange>
        </w:rPr>
        <w:t>it</w:t>
      </w:r>
      <w:r w:rsidR="00524A3E" w:rsidRPr="007F4ABC">
        <w:rPr>
          <w:rFonts w:ascii="Arial" w:hAnsi="Arial" w:cs="Arial"/>
          <w:color w:val="FF0000"/>
          <w:sz w:val="24"/>
          <w:szCs w:val="24"/>
          <w:rPrChange w:id="23893" w:author="Hardik Malhotra" w:date="2021-09-29T19:20:00Z">
            <w:rPr>
              <w:rFonts w:ascii="Arial" w:hAnsi="Arial" w:cs="Arial"/>
              <w:sz w:val="24"/>
              <w:szCs w:val="24"/>
            </w:rPr>
          </w:rPrChange>
        </w:rPr>
        <w:t xml:space="preserve"> is used as a coating material in tankers</w:t>
      </w:r>
      <w:ins w:id="23894" w:author="Ritu Kamra" w:date="2021-09-26T08:52:00Z">
        <w:r w:rsidR="0014106E" w:rsidRPr="007F4ABC">
          <w:rPr>
            <w:rFonts w:ascii="Arial" w:hAnsi="Arial" w:cs="Arial"/>
            <w:color w:val="FF0000"/>
            <w:sz w:val="24"/>
            <w:szCs w:val="24"/>
            <w:rPrChange w:id="23895" w:author="Hardik Malhotra" w:date="2021-09-29T19:20:00Z">
              <w:rPr>
                <w:rFonts w:ascii="Arial" w:hAnsi="Arial" w:cs="Arial"/>
                <w:sz w:val="24"/>
                <w:szCs w:val="24"/>
              </w:rPr>
            </w:rPrChange>
          </w:rPr>
          <w:t>, pipes</w:t>
        </w:r>
      </w:ins>
      <w:r w:rsidR="00524A3E" w:rsidRPr="007F4ABC">
        <w:rPr>
          <w:rFonts w:ascii="Arial" w:hAnsi="Arial" w:cs="Arial"/>
          <w:color w:val="FF0000"/>
          <w:sz w:val="24"/>
          <w:szCs w:val="24"/>
          <w:rPrChange w:id="23896" w:author="Hardik Malhotra" w:date="2021-09-29T19:20:00Z">
            <w:rPr>
              <w:rFonts w:ascii="Arial" w:hAnsi="Arial" w:cs="Arial"/>
              <w:sz w:val="24"/>
              <w:szCs w:val="24"/>
            </w:rPr>
          </w:rPrChange>
        </w:rPr>
        <w:t xml:space="preserve"> preventing them from corrosion, chemicals, and heat. </w:t>
      </w:r>
      <w:ins w:id="23897" w:author="Ritu Kamra" w:date="2021-09-26T08:52:00Z">
        <w:r w:rsidR="0014106E" w:rsidRPr="007F4ABC">
          <w:rPr>
            <w:rFonts w:ascii="Arial" w:hAnsi="Arial" w:cs="Arial"/>
            <w:color w:val="FF0000"/>
            <w:sz w:val="24"/>
            <w:szCs w:val="24"/>
            <w:rPrChange w:id="23898" w:author="Hardik Malhotra" w:date="2021-09-29T19:20:00Z">
              <w:rPr>
                <w:rFonts w:ascii="Arial" w:hAnsi="Arial" w:cs="Arial"/>
                <w:sz w:val="24"/>
                <w:szCs w:val="24"/>
              </w:rPr>
            </w:rPrChange>
          </w:rPr>
          <w:t>It is used in construction industries as adhesives &amp; epoxy flooring et</w:t>
        </w:r>
      </w:ins>
      <w:ins w:id="23899" w:author="Ritu Kamra" w:date="2021-09-26T08:53:00Z">
        <w:r w:rsidR="0014106E" w:rsidRPr="007F4ABC">
          <w:rPr>
            <w:rFonts w:ascii="Arial" w:hAnsi="Arial" w:cs="Arial"/>
            <w:color w:val="FF0000"/>
            <w:sz w:val="24"/>
            <w:szCs w:val="24"/>
            <w:rPrChange w:id="23900" w:author="Hardik Malhotra" w:date="2021-09-29T19:20:00Z">
              <w:rPr>
                <w:rFonts w:ascii="Arial" w:hAnsi="Arial" w:cs="Arial"/>
                <w:sz w:val="24"/>
                <w:szCs w:val="24"/>
              </w:rPr>
            </w:rPrChange>
          </w:rPr>
          <w:t xml:space="preserve">c. </w:t>
        </w:r>
      </w:ins>
      <w:r w:rsidR="00524A3E" w:rsidRPr="007F4ABC">
        <w:rPr>
          <w:rFonts w:ascii="Arial" w:hAnsi="Arial" w:cs="Arial"/>
          <w:color w:val="FF0000"/>
          <w:sz w:val="24"/>
          <w:szCs w:val="24"/>
          <w:rPrChange w:id="23901" w:author="Hardik Malhotra" w:date="2021-09-29T19:20:00Z">
            <w:rPr>
              <w:rFonts w:ascii="Arial" w:hAnsi="Arial" w:cs="Arial"/>
              <w:sz w:val="24"/>
              <w:szCs w:val="24"/>
            </w:rPr>
          </w:rPrChange>
        </w:rPr>
        <w:t xml:space="preserve">Novolac and brominated </w:t>
      </w:r>
      <w:r w:rsidR="00F615C8" w:rsidRPr="007F4ABC">
        <w:rPr>
          <w:rFonts w:ascii="Arial" w:hAnsi="Arial" w:cs="Arial"/>
          <w:color w:val="FF0000"/>
          <w:sz w:val="24"/>
          <w:szCs w:val="24"/>
          <w:rPrChange w:id="23902" w:author="Hardik Malhotra" w:date="2021-09-29T19:20:00Z">
            <w:rPr>
              <w:rFonts w:ascii="Arial" w:hAnsi="Arial" w:cs="Arial"/>
              <w:sz w:val="24"/>
              <w:szCs w:val="24"/>
            </w:rPr>
          </w:rPrChange>
        </w:rPr>
        <w:t>Epoxy Resin</w:t>
      </w:r>
      <w:r w:rsidR="00524A3E" w:rsidRPr="007F4ABC">
        <w:rPr>
          <w:rFonts w:ascii="Arial" w:hAnsi="Arial" w:cs="Arial"/>
          <w:color w:val="FF0000"/>
          <w:sz w:val="24"/>
          <w:szCs w:val="24"/>
          <w:rPrChange w:id="23903" w:author="Hardik Malhotra" w:date="2021-09-29T19:20:00Z">
            <w:rPr>
              <w:rFonts w:ascii="Arial" w:hAnsi="Arial" w:cs="Arial"/>
              <w:sz w:val="24"/>
              <w:szCs w:val="24"/>
            </w:rPr>
          </w:rPrChange>
        </w:rPr>
        <w:t xml:space="preserve"> </w:t>
      </w:r>
      <w:r w:rsidR="00661514" w:rsidRPr="007F4ABC">
        <w:rPr>
          <w:rFonts w:ascii="Arial" w:hAnsi="Arial" w:cs="Arial"/>
          <w:color w:val="FF0000"/>
          <w:sz w:val="24"/>
          <w:szCs w:val="24"/>
          <w:rPrChange w:id="23904" w:author="Hardik Malhotra" w:date="2021-09-29T19:20:00Z">
            <w:rPr>
              <w:rFonts w:ascii="Arial" w:hAnsi="Arial" w:cs="Arial"/>
              <w:sz w:val="24"/>
              <w:szCs w:val="24"/>
            </w:rPr>
          </w:rPrChange>
        </w:rPr>
        <w:t>together contribute</w:t>
      </w:r>
      <w:del w:id="23905" w:author="Supreet Mathaun" w:date="2021-09-24T10:39:00Z">
        <w:r w:rsidR="00661514" w:rsidRPr="007F4ABC" w:rsidDel="007411CA">
          <w:rPr>
            <w:rFonts w:ascii="Arial" w:hAnsi="Arial" w:cs="Arial"/>
            <w:color w:val="FF0000"/>
            <w:sz w:val="24"/>
            <w:szCs w:val="24"/>
            <w:rPrChange w:id="23906" w:author="Hardik Malhotra" w:date="2021-09-29T19:20:00Z">
              <w:rPr>
                <w:rFonts w:ascii="Arial" w:hAnsi="Arial" w:cs="Arial"/>
                <w:sz w:val="24"/>
                <w:szCs w:val="24"/>
              </w:rPr>
            </w:rPrChange>
          </w:rPr>
          <w:delText>s</w:delText>
        </w:r>
      </w:del>
      <w:r w:rsidR="00661514" w:rsidRPr="007F4ABC">
        <w:rPr>
          <w:rFonts w:ascii="Arial" w:hAnsi="Arial" w:cs="Arial"/>
          <w:color w:val="FF0000"/>
          <w:sz w:val="24"/>
          <w:szCs w:val="24"/>
          <w:rPrChange w:id="23907" w:author="Hardik Malhotra" w:date="2021-09-29T19:20:00Z">
            <w:rPr>
              <w:rFonts w:ascii="Arial" w:hAnsi="Arial" w:cs="Arial"/>
              <w:sz w:val="24"/>
              <w:szCs w:val="24"/>
            </w:rPr>
          </w:rPrChange>
        </w:rPr>
        <w:t xml:space="preserve"> around </w:t>
      </w:r>
      <w:ins w:id="23908" w:author="Ritu Kamra" w:date="2021-09-26T08:53:00Z">
        <w:r w:rsidR="0014106E" w:rsidRPr="007F4ABC">
          <w:rPr>
            <w:rFonts w:ascii="Arial" w:hAnsi="Arial" w:cs="Arial"/>
            <w:color w:val="FF0000"/>
            <w:sz w:val="24"/>
            <w:szCs w:val="24"/>
            <w:rPrChange w:id="23909" w:author="Hardik Malhotra" w:date="2021-09-29T19:20:00Z">
              <w:rPr>
                <w:rFonts w:ascii="Arial" w:hAnsi="Arial" w:cs="Arial"/>
                <w:sz w:val="24"/>
                <w:szCs w:val="24"/>
              </w:rPr>
            </w:rPrChange>
          </w:rPr>
          <w:t>30-</w:t>
        </w:r>
      </w:ins>
      <w:r w:rsidR="00661514" w:rsidRPr="007F4ABC">
        <w:rPr>
          <w:rFonts w:ascii="Arial" w:hAnsi="Arial" w:cs="Arial"/>
          <w:color w:val="FF0000"/>
          <w:sz w:val="24"/>
          <w:szCs w:val="24"/>
          <w:rPrChange w:id="23910" w:author="Hardik Malhotra" w:date="2021-09-29T19:20:00Z">
            <w:rPr>
              <w:rFonts w:ascii="Arial" w:hAnsi="Arial" w:cs="Arial"/>
              <w:sz w:val="24"/>
              <w:szCs w:val="24"/>
            </w:rPr>
          </w:rPrChange>
        </w:rPr>
        <w:t>35% share of the total region</w:t>
      </w:r>
      <w:ins w:id="23911" w:author="Supreet Mathaun" w:date="2021-09-24T10:39:00Z">
        <w:r w:rsidR="007411CA" w:rsidRPr="007F4ABC">
          <w:rPr>
            <w:rFonts w:ascii="Arial" w:hAnsi="Arial" w:cs="Arial"/>
            <w:color w:val="FF0000"/>
            <w:sz w:val="24"/>
            <w:szCs w:val="24"/>
            <w:rPrChange w:id="23912" w:author="Hardik Malhotra" w:date="2021-09-29T19:20:00Z">
              <w:rPr>
                <w:rFonts w:ascii="Arial" w:hAnsi="Arial" w:cs="Arial"/>
                <w:sz w:val="24"/>
                <w:szCs w:val="24"/>
              </w:rPr>
            </w:rPrChange>
          </w:rPr>
          <w:t>’s</w:t>
        </w:r>
      </w:ins>
      <w:r w:rsidR="00661514" w:rsidRPr="007F4ABC">
        <w:rPr>
          <w:rFonts w:ascii="Arial" w:hAnsi="Arial" w:cs="Arial"/>
          <w:color w:val="FF0000"/>
          <w:sz w:val="24"/>
          <w:szCs w:val="24"/>
          <w:rPrChange w:id="23913" w:author="Hardik Malhotra" w:date="2021-09-29T19:20:00Z">
            <w:rPr>
              <w:rFonts w:ascii="Arial" w:hAnsi="Arial" w:cs="Arial"/>
              <w:sz w:val="24"/>
              <w:szCs w:val="24"/>
            </w:rPr>
          </w:rPrChange>
        </w:rPr>
        <w:t xml:space="preserve"> demand. </w:t>
      </w:r>
      <w:r w:rsidR="000B49B1" w:rsidRPr="007F4ABC">
        <w:rPr>
          <w:rFonts w:ascii="Arial" w:hAnsi="Arial" w:cs="Arial"/>
          <w:color w:val="FF0000"/>
          <w:sz w:val="24"/>
          <w:szCs w:val="24"/>
          <w:rPrChange w:id="23914" w:author="Hardik Malhotra" w:date="2021-09-29T19:20:00Z">
            <w:rPr>
              <w:rFonts w:ascii="Arial" w:hAnsi="Arial" w:cs="Arial"/>
              <w:sz w:val="24"/>
              <w:szCs w:val="24"/>
            </w:rPr>
          </w:rPrChange>
        </w:rPr>
        <w:t xml:space="preserve">Increasing industrialization and rising investments in the renewable sector increased the market for bisphenol- A, F, </w:t>
      </w:r>
      <w:ins w:id="23915" w:author="Ritu Kamra" w:date="2021-09-26T08:53:00Z">
        <w:r w:rsidR="0014106E" w:rsidRPr="007F4ABC">
          <w:rPr>
            <w:rFonts w:ascii="Arial" w:hAnsi="Arial" w:cs="Arial"/>
            <w:color w:val="FF0000"/>
            <w:sz w:val="24"/>
            <w:szCs w:val="24"/>
            <w:rPrChange w:id="23916" w:author="Hardik Malhotra" w:date="2021-09-29T19:20:00Z">
              <w:rPr>
                <w:rFonts w:ascii="Arial" w:hAnsi="Arial" w:cs="Arial"/>
                <w:sz w:val="24"/>
                <w:szCs w:val="24"/>
              </w:rPr>
            </w:rPrChange>
          </w:rPr>
          <w:t>Epoxy resin</w:t>
        </w:r>
      </w:ins>
      <w:del w:id="23917" w:author="Ritu Kamra" w:date="2021-09-26T08:53:00Z">
        <w:r w:rsidR="000B49B1" w:rsidRPr="007F4ABC" w:rsidDel="0014106E">
          <w:rPr>
            <w:rFonts w:ascii="Arial" w:hAnsi="Arial" w:cs="Arial"/>
            <w:color w:val="FF0000"/>
            <w:sz w:val="24"/>
            <w:szCs w:val="24"/>
            <w:rPrChange w:id="23918" w:author="Hardik Malhotra" w:date="2021-09-29T19:20:00Z">
              <w:rPr>
                <w:rFonts w:ascii="Arial" w:hAnsi="Arial" w:cs="Arial"/>
                <w:sz w:val="24"/>
                <w:szCs w:val="24"/>
              </w:rPr>
            </w:rPrChange>
          </w:rPr>
          <w:delText>S vinyl ester</w:delText>
        </w:r>
      </w:del>
      <w:r w:rsidR="00B45899" w:rsidRPr="007F4ABC">
        <w:rPr>
          <w:rFonts w:ascii="Arial" w:hAnsi="Arial" w:cs="Arial"/>
          <w:color w:val="FF0000"/>
          <w:sz w:val="24"/>
          <w:szCs w:val="24"/>
          <w:rPrChange w:id="23919" w:author="Hardik Malhotra" w:date="2021-09-29T19:20:00Z">
            <w:rPr>
              <w:rFonts w:ascii="Arial" w:hAnsi="Arial" w:cs="Arial"/>
              <w:sz w:val="24"/>
              <w:szCs w:val="24"/>
            </w:rPr>
          </w:rPrChange>
        </w:rPr>
        <w:t xml:space="preserve"> in the region</w:t>
      </w:r>
      <w:r w:rsidR="000B49B1" w:rsidRPr="007F4ABC">
        <w:rPr>
          <w:rFonts w:ascii="Arial" w:hAnsi="Arial" w:cs="Arial"/>
          <w:color w:val="FF0000"/>
          <w:sz w:val="24"/>
          <w:szCs w:val="24"/>
          <w:rPrChange w:id="23920" w:author="Hardik Malhotra" w:date="2021-09-29T19:20:00Z">
            <w:rPr>
              <w:rFonts w:ascii="Arial" w:hAnsi="Arial" w:cs="Arial"/>
              <w:sz w:val="24"/>
              <w:szCs w:val="24"/>
            </w:rPr>
          </w:rPrChange>
        </w:rPr>
        <w:t xml:space="preserve">. </w:t>
      </w:r>
      <w:r w:rsidR="00B45899" w:rsidRPr="007F4ABC">
        <w:rPr>
          <w:rFonts w:ascii="Arial" w:hAnsi="Arial" w:cs="Arial"/>
          <w:color w:val="FF0000"/>
          <w:sz w:val="24"/>
          <w:szCs w:val="24"/>
          <w:rPrChange w:id="23921" w:author="Hardik Malhotra" w:date="2021-09-29T19:20:00Z">
            <w:rPr>
              <w:rFonts w:ascii="Arial" w:hAnsi="Arial" w:cs="Arial"/>
              <w:sz w:val="24"/>
              <w:szCs w:val="24"/>
            </w:rPr>
          </w:rPrChange>
        </w:rPr>
        <w:t xml:space="preserve">Major </w:t>
      </w:r>
      <w:r w:rsidR="00F615C8" w:rsidRPr="007F4ABC">
        <w:rPr>
          <w:rFonts w:ascii="Arial" w:hAnsi="Arial" w:cs="Arial"/>
          <w:color w:val="FF0000"/>
          <w:sz w:val="24"/>
          <w:szCs w:val="24"/>
          <w:rPrChange w:id="23922" w:author="Hardik Malhotra" w:date="2021-09-29T19:20:00Z">
            <w:rPr>
              <w:rFonts w:ascii="Arial" w:hAnsi="Arial" w:cs="Arial"/>
              <w:sz w:val="24"/>
              <w:szCs w:val="24"/>
            </w:rPr>
          </w:rPrChange>
        </w:rPr>
        <w:t>Epoxy Resin</w:t>
      </w:r>
      <w:del w:id="23923" w:author="Supreet Mathaun" w:date="2021-09-24T10:39:00Z">
        <w:r w:rsidR="00B45899" w:rsidRPr="007F4ABC" w:rsidDel="007411CA">
          <w:rPr>
            <w:rFonts w:ascii="Arial" w:hAnsi="Arial" w:cs="Arial"/>
            <w:color w:val="FF0000"/>
            <w:sz w:val="24"/>
            <w:szCs w:val="24"/>
            <w:rPrChange w:id="23924" w:author="Hardik Malhotra" w:date="2021-09-29T19:20:00Z">
              <w:rPr>
                <w:rFonts w:ascii="Arial" w:hAnsi="Arial" w:cs="Arial"/>
                <w:sz w:val="24"/>
                <w:szCs w:val="24"/>
              </w:rPr>
            </w:rPrChange>
          </w:rPr>
          <w:delText>s</w:delText>
        </w:r>
      </w:del>
      <w:r w:rsidR="009006A2" w:rsidRPr="007F4ABC">
        <w:rPr>
          <w:rFonts w:ascii="Arial" w:hAnsi="Arial" w:cs="Arial"/>
          <w:color w:val="FF0000"/>
          <w:sz w:val="24"/>
          <w:szCs w:val="24"/>
          <w:rPrChange w:id="23925" w:author="Hardik Malhotra" w:date="2021-09-29T19:20:00Z">
            <w:rPr>
              <w:rFonts w:ascii="Arial" w:hAnsi="Arial" w:cs="Arial"/>
              <w:sz w:val="24"/>
              <w:szCs w:val="24"/>
            </w:rPr>
          </w:rPrChange>
        </w:rPr>
        <w:t xml:space="preserve"> producers in the region manufacture</w:t>
      </w:r>
      <w:del w:id="23926" w:author="Supreet Mathaun" w:date="2021-09-24T10:39:00Z">
        <w:r w:rsidR="009006A2" w:rsidRPr="007F4ABC" w:rsidDel="007411CA">
          <w:rPr>
            <w:rFonts w:ascii="Arial" w:hAnsi="Arial" w:cs="Arial"/>
            <w:color w:val="FF0000"/>
            <w:sz w:val="24"/>
            <w:szCs w:val="24"/>
            <w:rPrChange w:id="23927" w:author="Hardik Malhotra" w:date="2021-09-29T19:20:00Z">
              <w:rPr>
                <w:rFonts w:ascii="Arial" w:hAnsi="Arial" w:cs="Arial"/>
                <w:sz w:val="24"/>
                <w:szCs w:val="24"/>
              </w:rPr>
            </w:rPrChange>
          </w:rPr>
          <w:delText>s</w:delText>
        </w:r>
      </w:del>
      <w:r w:rsidR="009006A2" w:rsidRPr="007F4ABC">
        <w:rPr>
          <w:rFonts w:ascii="Arial" w:hAnsi="Arial" w:cs="Arial"/>
          <w:color w:val="FF0000"/>
          <w:sz w:val="24"/>
          <w:szCs w:val="24"/>
          <w:rPrChange w:id="23928" w:author="Hardik Malhotra" w:date="2021-09-29T19:20:00Z">
            <w:rPr>
              <w:rFonts w:ascii="Arial" w:hAnsi="Arial" w:cs="Arial"/>
              <w:sz w:val="24"/>
              <w:szCs w:val="24"/>
            </w:rPr>
          </w:rPrChange>
        </w:rPr>
        <w:t xml:space="preserve"> Bisphenol- F as Bisphenol- A</w:t>
      </w:r>
      <w:ins w:id="23929" w:author="Supreet Mathaun" w:date="2021-09-24T10:40:00Z">
        <w:r w:rsidR="007411CA" w:rsidRPr="007F4ABC">
          <w:rPr>
            <w:rFonts w:ascii="Arial" w:hAnsi="Arial" w:cs="Arial"/>
            <w:color w:val="FF0000"/>
            <w:sz w:val="24"/>
            <w:szCs w:val="24"/>
            <w:rPrChange w:id="23930" w:author="Hardik Malhotra" w:date="2021-09-29T19:20:00Z">
              <w:rPr>
                <w:rFonts w:ascii="Arial" w:hAnsi="Arial" w:cs="Arial"/>
                <w:sz w:val="24"/>
                <w:szCs w:val="24"/>
              </w:rPr>
            </w:rPrChange>
          </w:rPr>
          <w:t>,</w:t>
        </w:r>
      </w:ins>
      <w:r w:rsidR="009006A2" w:rsidRPr="007F4ABC">
        <w:rPr>
          <w:rFonts w:ascii="Arial" w:hAnsi="Arial" w:cs="Arial"/>
          <w:color w:val="FF0000"/>
          <w:sz w:val="24"/>
          <w:szCs w:val="24"/>
          <w:rPrChange w:id="23931" w:author="Hardik Malhotra" w:date="2021-09-29T19:20:00Z">
            <w:rPr>
              <w:rFonts w:ascii="Arial" w:hAnsi="Arial" w:cs="Arial"/>
              <w:sz w:val="24"/>
              <w:szCs w:val="24"/>
            </w:rPr>
          </w:rPrChange>
        </w:rPr>
        <w:t xml:space="preserve"> </w:t>
      </w:r>
      <w:ins w:id="23932" w:author="Supreet Mathaun" w:date="2021-09-24T10:40:00Z">
        <w:r w:rsidR="007411CA" w:rsidRPr="007F4ABC">
          <w:rPr>
            <w:rFonts w:ascii="Arial" w:hAnsi="Arial" w:cs="Arial"/>
            <w:color w:val="FF0000"/>
            <w:sz w:val="24"/>
            <w:szCs w:val="24"/>
            <w:rPrChange w:id="23933" w:author="Hardik Malhotra" w:date="2021-09-29T19:20:00Z">
              <w:rPr>
                <w:rFonts w:ascii="Arial" w:hAnsi="Arial" w:cs="Arial"/>
                <w:sz w:val="24"/>
                <w:szCs w:val="24"/>
              </w:rPr>
            </w:rPrChange>
          </w:rPr>
          <w:t xml:space="preserve">which </w:t>
        </w:r>
      </w:ins>
      <w:r w:rsidR="009006A2" w:rsidRPr="007F4ABC">
        <w:rPr>
          <w:rFonts w:ascii="Arial" w:hAnsi="Arial" w:cs="Arial"/>
          <w:color w:val="FF0000"/>
          <w:sz w:val="24"/>
          <w:szCs w:val="24"/>
          <w:rPrChange w:id="23934" w:author="Hardik Malhotra" w:date="2021-09-29T19:20:00Z">
            <w:rPr>
              <w:rFonts w:ascii="Arial" w:hAnsi="Arial" w:cs="Arial"/>
              <w:sz w:val="24"/>
              <w:szCs w:val="24"/>
            </w:rPr>
          </w:rPrChange>
        </w:rPr>
        <w:t>has been banned</w:t>
      </w:r>
      <w:ins w:id="23935" w:author="Ritu Kamra" w:date="2021-09-26T08:55:00Z">
        <w:r w:rsidR="0014106E" w:rsidRPr="007F4ABC">
          <w:rPr>
            <w:rFonts w:ascii="Arial" w:hAnsi="Arial" w:cs="Arial"/>
            <w:color w:val="FF0000"/>
            <w:sz w:val="24"/>
            <w:szCs w:val="24"/>
            <w:rPrChange w:id="23936" w:author="Hardik Malhotra" w:date="2021-09-29T19:20:00Z">
              <w:rPr>
                <w:rFonts w:ascii="Arial" w:hAnsi="Arial" w:cs="Arial"/>
                <w:sz w:val="24"/>
                <w:szCs w:val="24"/>
              </w:rPr>
            </w:rPrChange>
          </w:rPr>
          <w:t xml:space="preserve"> for some of the appli</w:t>
        </w:r>
      </w:ins>
      <w:ins w:id="23937" w:author="Ritu Kamra" w:date="2021-09-26T08:56:00Z">
        <w:r w:rsidR="0014106E" w:rsidRPr="007F4ABC">
          <w:rPr>
            <w:rFonts w:ascii="Arial" w:hAnsi="Arial" w:cs="Arial"/>
            <w:color w:val="FF0000"/>
            <w:sz w:val="24"/>
            <w:szCs w:val="24"/>
            <w:rPrChange w:id="23938" w:author="Hardik Malhotra" w:date="2021-09-29T19:20:00Z">
              <w:rPr>
                <w:rFonts w:ascii="Arial" w:hAnsi="Arial" w:cs="Arial"/>
                <w:sz w:val="24"/>
                <w:szCs w:val="24"/>
              </w:rPr>
            </w:rPrChange>
          </w:rPr>
          <w:t>cation /or area</w:t>
        </w:r>
      </w:ins>
      <w:r w:rsidR="009006A2" w:rsidRPr="007F4ABC">
        <w:rPr>
          <w:rFonts w:ascii="Arial" w:hAnsi="Arial" w:cs="Arial"/>
          <w:color w:val="FF0000"/>
          <w:sz w:val="24"/>
          <w:szCs w:val="24"/>
          <w:rPrChange w:id="23939" w:author="Hardik Malhotra" w:date="2021-09-29T19:20:00Z">
            <w:rPr>
              <w:rFonts w:ascii="Arial" w:hAnsi="Arial" w:cs="Arial"/>
              <w:sz w:val="24"/>
              <w:szCs w:val="24"/>
            </w:rPr>
          </w:rPrChange>
        </w:rPr>
        <w:t xml:space="preserve"> due to its carcinogenic property</w:t>
      </w:r>
      <w:ins w:id="23940" w:author="Ritu Kamra" w:date="2021-09-26T08:55:00Z">
        <w:r w:rsidR="0014106E" w:rsidRPr="007F4ABC">
          <w:rPr>
            <w:rFonts w:ascii="Arial" w:hAnsi="Arial" w:cs="Arial"/>
            <w:color w:val="FF0000"/>
            <w:sz w:val="24"/>
            <w:szCs w:val="24"/>
            <w:rPrChange w:id="23941" w:author="Hardik Malhotra" w:date="2021-09-29T19:20:00Z">
              <w:rPr>
                <w:rFonts w:ascii="Arial" w:hAnsi="Arial" w:cs="Arial"/>
                <w:sz w:val="24"/>
                <w:szCs w:val="24"/>
              </w:rPr>
            </w:rPrChange>
          </w:rPr>
          <w:t xml:space="preserve"> </w:t>
        </w:r>
      </w:ins>
      <w:ins w:id="23942" w:author="Ritu Kamra" w:date="2021-09-26T08:56:00Z">
        <w:r w:rsidR="0014106E" w:rsidRPr="007F4ABC">
          <w:rPr>
            <w:rFonts w:ascii="Arial" w:hAnsi="Arial" w:cs="Arial"/>
            <w:color w:val="FF0000"/>
            <w:sz w:val="24"/>
            <w:szCs w:val="24"/>
            <w:rPrChange w:id="23943" w:author="Hardik Malhotra" w:date="2021-09-29T19:20:00Z">
              <w:rPr>
                <w:rFonts w:ascii="Arial" w:hAnsi="Arial" w:cs="Arial"/>
                <w:sz w:val="24"/>
                <w:szCs w:val="24"/>
              </w:rPr>
            </w:rPrChange>
          </w:rPr>
          <w:t>(like Infant Bottles, Food packaging, Utensils etc.)</w:t>
        </w:r>
      </w:ins>
      <w:del w:id="23944" w:author="Ritu Kamra" w:date="2021-09-26T08:55:00Z">
        <w:r w:rsidR="009006A2" w:rsidDel="0014106E">
          <w:rPr>
            <w:rFonts w:ascii="Arial" w:hAnsi="Arial" w:cs="Arial"/>
            <w:sz w:val="24"/>
            <w:szCs w:val="24"/>
          </w:rPr>
          <w:delText>.</w:delText>
        </w:r>
      </w:del>
    </w:p>
    <w:p w14:paraId="4E6A3C08" w14:textId="1038AAA6" w:rsidR="00023038" w:rsidRDefault="009006A2" w:rsidP="00990C86">
      <w:pPr>
        <w:spacing w:line="360" w:lineRule="auto"/>
        <w:jc w:val="both"/>
        <w:rPr>
          <w:ins w:id="23945" w:author="Ritu Kamra" w:date="2021-09-27T12:07:00Z"/>
          <w:rFonts w:ascii="Arial" w:hAnsi="Arial" w:cs="Arial"/>
          <w:sz w:val="24"/>
          <w:szCs w:val="24"/>
        </w:rPr>
      </w:pPr>
      <w:r>
        <w:rPr>
          <w:rFonts w:ascii="Arial" w:hAnsi="Arial" w:cs="Arial"/>
          <w:sz w:val="24"/>
          <w:szCs w:val="24"/>
        </w:rPr>
        <w:t xml:space="preserve"> </w:t>
      </w:r>
    </w:p>
    <w:p w14:paraId="68F76942" w14:textId="768E09B3" w:rsidR="00FD64C9" w:rsidDel="00015378" w:rsidRDefault="00FD64C9" w:rsidP="00990C86">
      <w:pPr>
        <w:spacing w:line="360" w:lineRule="auto"/>
        <w:jc w:val="both"/>
        <w:rPr>
          <w:ins w:id="23946" w:author="Ritu Kamra" w:date="2021-09-27T12:07:00Z"/>
          <w:del w:id="23947" w:author="Hardik Malhotra" w:date="2021-09-30T23:37:00Z"/>
          <w:rFonts w:ascii="Arial" w:hAnsi="Arial" w:cs="Arial"/>
          <w:sz w:val="24"/>
          <w:szCs w:val="24"/>
        </w:rPr>
      </w:pPr>
    </w:p>
    <w:p w14:paraId="42171A7A" w14:textId="0B5F9D4E" w:rsidR="00FD64C9" w:rsidDel="00015378" w:rsidRDefault="00FD64C9" w:rsidP="00990C86">
      <w:pPr>
        <w:spacing w:line="360" w:lineRule="auto"/>
        <w:jc w:val="both"/>
        <w:rPr>
          <w:ins w:id="23948" w:author="Ritu Kamra" w:date="2021-09-27T12:07:00Z"/>
          <w:del w:id="23949" w:author="Hardik Malhotra" w:date="2021-09-30T23:37:00Z"/>
          <w:rFonts w:ascii="Arial" w:hAnsi="Arial" w:cs="Arial"/>
          <w:sz w:val="24"/>
          <w:szCs w:val="24"/>
        </w:rPr>
      </w:pPr>
    </w:p>
    <w:p w14:paraId="6E226AC9" w14:textId="39679CBA" w:rsidR="00FD64C9" w:rsidDel="00015378" w:rsidRDefault="00FD64C9" w:rsidP="00990C86">
      <w:pPr>
        <w:spacing w:line="360" w:lineRule="auto"/>
        <w:jc w:val="both"/>
        <w:rPr>
          <w:ins w:id="23950" w:author="Ritu Kamra" w:date="2021-09-27T12:07:00Z"/>
          <w:del w:id="23951" w:author="Hardik Malhotra" w:date="2021-09-30T23:37:00Z"/>
          <w:rFonts w:ascii="Arial" w:hAnsi="Arial" w:cs="Arial"/>
          <w:sz w:val="24"/>
          <w:szCs w:val="24"/>
        </w:rPr>
      </w:pPr>
    </w:p>
    <w:p w14:paraId="56F46136" w14:textId="7842460E" w:rsidR="00FD64C9" w:rsidDel="00015378" w:rsidRDefault="00FD64C9" w:rsidP="00990C86">
      <w:pPr>
        <w:spacing w:line="360" w:lineRule="auto"/>
        <w:jc w:val="both"/>
        <w:rPr>
          <w:ins w:id="23952" w:author="Ritu Kamra" w:date="2021-09-27T12:07:00Z"/>
          <w:del w:id="23953" w:author="Hardik Malhotra" w:date="2021-09-30T23:37:00Z"/>
          <w:rFonts w:ascii="Arial" w:hAnsi="Arial" w:cs="Arial"/>
          <w:sz w:val="24"/>
          <w:szCs w:val="24"/>
        </w:rPr>
      </w:pPr>
    </w:p>
    <w:p w14:paraId="21868771" w14:textId="4106B35F" w:rsidR="00FD64C9" w:rsidDel="00015378" w:rsidRDefault="00FD64C9" w:rsidP="00990C86">
      <w:pPr>
        <w:spacing w:line="360" w:lineRule="auto"/>
        <w:jc w:val="both"/>
        <w:rPr>
          <w:ins w:id="23954" w:author="Ritu Kamra" w:date="2021-09-27T12:07:00Z"/>
          <w:del w:id="23955" w:author="Hardik Malhotra" w:date="2021-09-30T23:37:00Z"/>
          <w:rFonts w:ascii="Arial" w:hAnsi="Arial" w:cs="Arial"/>
          <w:sz w:val="24"/>
          <w:szCs w:val="24"/>
        </w:rPr>
      </w:pPr>
    </w:p>
    <w:p w14:paraId="2E65870E" w14:textId="77777777" w:rsidR="00FD64C9" w:rsidRPr="00990C86" w:rsidRDefault="00FD64C9" w:rsidP="00990C86">
      <w:pPr>
        <w:spacing w:line="360" w:lineRule="auto"/>
        <w:jc w:val="both"/>
        <w:rPr>
          <w:rFonts w:ascii="Arial" w:hAnsi="Arial" w:cs="Arial"/>
          <w:sz w:val="24"/>
          <w:szCs w:val="24"/>
        </w:rPr>
      </w:pPr>
    </w:p>
    <w:p w14:paraId="4ABAD24C" w14:textId="404B592A" w:rsidR="00023038" w:rsidRDefault="005858C1">
      <w:pPr>
        <w:rPr>
          <w:ins w:id="23956" w:author="Hardik Malhotra" w:date="2021-09-30T23:37:00Z"/>
        </w:rPr>
      </w:pPr>
      <w:r>
        <w:rPr>
          <w:noProof/>
        </w:rPr>
        <w:lastRenderedPageBreak/>
        <w:pict w14:anchorId="6585278E">
          <v:shape id="_x0000_s1331" type="#_x0000_t202" style="position:absolute;margin-left:-5.25pt;margin-top:.45pt;width:520.5pt;height:24.75pt;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" filled="f" stroked="f">
            <v:textbox>
              <w:txbxContent>
                <w:p w14:paraId="3B405F91" w14:textId="5A3D852C" w:rsidR="0069198A" w:rsidRPr="00AB7B64" w:rsidRDefault="000A1809" w:rsidP="0069198A">
                  <w:pPr>
                    <w:spacing w:line="360" w:lineRule="auto"/>
                    <w:textAlignment w:val="baseline"/>
                    <w:rPr>
                      <w:rFonts w:ascii="Verdana" w:eastAsia="Verdana" w:hAnsi="Verdana" w:cs="Verdana"/>
                      <w:b/>
                      <w:bCs/>
                      <w:color w:val="000000"/>
                      <w:kern w:val="24"/>
                      <w:sz w:val="20"/>
                      <w:szCs w:val="20"/>
                    </w:rPr>
                  </w:pPr>
                  <w:ins w:id="23957" w:author="Neeshu Bhadauriya" w:date="2021-09-27T15:57:00Z">
                    <w:r w:rsidRPr="000A1809">
                      <w:rPr>
                        <w:rFonts w:ascii="Verdana" w:eastAsia="Verdana" w:hAnsi="Verdana" w:cs="Verdana"/>
                        <w:b/>
                        <w:bCs/>
                        <w:color w:val="000000"/>
                        <w:kern w:val="24"/>
                        <w:sz w:val="20"/>
                        <w:szCs w:val="20"/>
                      </w:rPr>
                      <w:t>3.2.3.5.</w:t>
                    </w:r>
                  </w:ins>
                  <w:del w:id="23958" w:author="Neeshu Bhadauriya" w:date="2021-09-27T15:57:00Z">
                    <w:r w:rsidR="0069198A" w:rsidRPr="00AB7B64" w:rsidDel="000A1809">
                      <w:rPr>
                        <w:rFonts w:ascii="Verdana" w:eastAsia="Verdana" w:hAnsi="Verdana" w:cs="Verdana"/>
                        <w:b/>
                        <w:bCs/>
                        <w:color w:val="000000"/>
                        <w:kern w:val="24"/>
                        <w:sz w:val="20"/>
                        <w:szCs w:val="20"/>
                      </w:rPr>
                      <w:delText>3.2.2.3.</w:delText>
                    </w:r>
                  </w:del>
                  <w:r w:rsidR="0069198A" w:rsidRPr="00AB7B64">
                    <w:rPr>
                      <w:rFonts w:ascii="Verdana" w:eastAsia="Verdana" w:hAnsi="Verdana" w:cs="Verdana"/>
                      <w:b/>
                      <w:bCs/>
                      <w:color w:val="000000"/>
                      <w:kern w:val="24"/>
                      <w:sz w:val="20"/>
                      <w:szCs w:val="20"/>
                    </w:rPr>
                    <w:t xml:space="preserve"> Demand By Sales Channel</w:t>
                  </w:r>
                </w:p>
              </w:txbxContent>
            </v:textbox>
            <w10:wrap anchorx="margin"/>
          </v:shape>
        </w:pict>
      </w:r>
      <w:r>
        <w:rPr>
          <w:noProof/>
        </w:rPr>
        <w:pict w14:anchorId="6E1D14D0">
          <v:shape id="_x0000_s1330" type="#_x0000_t202" style="position:absolute;margin-left:-9.75pt;margin-top:24.85pt;width:525pt;height:37.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" filled="f" stroked="f">
            <v:textbox>
              <w:txbxContent>
                <w:p w14:paraId="0E8BD9F4" w14:textId="0F5E76FB" w:rsidR="0013644D" w:rsidRPr="005858C1" w:rsidRDefault="0013644D" w:rsidP="0013644D">
                  <w:pPr>
                    <w:spacing w:line="360" w:lineRule="auto"/>
                    <w:textAlignment w:val="baseline"/>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 xml:space="preserve">Figure </w:t>
                  </w:r>
                  <w:ins w:id="23959" w:author="Ritu Kamra" w:date="2021-09-27T17:17:00Z">
                    <w:r w:rsidR="00C854D0" w:rsidRPr="005858C1">
                      <w:rPr>
                        <w:rFonts w:ascii="Verdana" w:eastAsia="Verdana" w:hAnsi="Verdana" w:cs="Verdana"/>
                        <w:b/>
                        <w:bCs/>
                        <w:color w:val="0F0E0E"/>
                        <w:kern w:val="24"/>
                        <w:sz w:val="20"/>
                        <w:szCs w:val="20"/>
                        <w:lang w:val="en-US"/>
                      </w:rPr>
                      <w:t>3</w:t>
                    </w:r>
                  </w:ins>
                  <w:ins w:id="23960" w:author="Ritu Kamra" w:date="2021-09-27T18:47:00Z">
                    <w:r w:rsidR="0060424B" w:rsidRPr="005858C1">
                      <w:rPr>
                        <w:rFonts w:ascii="Verdana" w:eastAsia="Verdana" w:hAnsi="Verdana" w:cs="Verdana"/>
                        <w:b/>
                        <w:bCs/>
                        <w:color w:val="0F0E0E"/>
                        <w:kern w:val="24"/>
                        <w:sz w:val="20"/>
                        <w:szCs w:val="20"/>
                        <w:lang w:val="en-US"/>
                      </w:rPr>
                      <w:t>6</w:t>
                    </w:r>
                  </w:ins>
                  <w:del w:id="23961" w:author="Ritu Kamra" w:date="2021-09-27T17:17:00Z">
                    <w:r w:rsidRPr="005858C1" w:rsidDel="00C854D0">
                      <w:rPr>
                        <w:rFonts w:ascii="Verdana" w:eastAsia="Verdana" w:hAnsi="Verdana" w:cs="Verdana"/>
                        <w:b/>
                        <w:bCs/>
                        <w:color w:val="0F0E0E"/>
                        <w:kern w:val="24"/>
                        <w:sz w:val="20"/>
                        <w:szCs w:val="20"/>
                        <w:lang w:val="en-US"/>
                      </w:rPr>
                      <w:delText>12</w:delText>
                    </w:r>
                  </w:del>
                  <w:r w:rsidRPr="005858C1">
                    <w:rPr>
                      <w:rFonts w:ascii="Verdana" w:eastAsia="Verdana" w:hAnsi="Verdana" w:cs="Verdana"/>
                      <w:b/>
                      <w:bCs/>
                      <w:color w:val="0F0E0E"/>
                      <w:kern w:val="24"/>
                      <w:sz w:val="20"/>
                      <w:szCs w:val="20"/>
                      <w:lang w:val="en-US"/>
                    </w:rPr>
                    <w:t xml:space="preserve">: Europe </w:t>
                  </w:r>
                  <w:r w:rsidR="00F615C8" w:rsidRPr="005858C1">
                    <w:rPr>
                      <w:rFonts w:ascii="Verdana" w:eastAsia="Verdana" w:hAnsi="Verdana" w:cs="Verdana"/>
                      <w:b/>
                      <w:bCs/>
                      <w:color w:val="0F0E0E"/>
                      <w:kern w:val="24"/>
                      <w:sz w:val="20"/>
                      <w:szCs w:val="20"/>
                      <w:lang w:val="en-US"/>
                    </w:rPr>
                    <w:t>Epoxy Resin</w:t>
                  </w:r>
                  <w:r w:rsidRPr="005858C1">
                    <w:rPr>
                      <w:rFonts w:ascii="Verdana" w:eastAsia="Verdana" w:hAnsi="Verdana" w:cs="Verdana"/>
                      <w:b/>
                      <w:bCs/>
                      <w:color w:val="0F0E0E"/>
                      <w:kern w:val="24"/>
                      <w:sz w:val="20"/>
                      <w:szCs w:val="20"/>
                      <w:lang w:val="en-US"/>
                    </w:rPr>
                    <w:t xml:space="preserve"> </w:t>
                  </w:r>
                  <w:ins w:id="23962" w:author="Ritu Kamra" w:date="2021-09-27T20:31:00Z">
                    <w:r w:rsidR="002F65E2" w:rsidRPr="005858C1">
                      <w:rPr>
                        <w:rFonts w:ascii="Verdana" w:eastAsia="Verdana" w:hAnsi="Verdana" w:cs="Verdana"/>
                        <w:b/>
                        <w:bCs/>
                        <w:color w:val="0F0E0E"/>
                        <w:kern w:val="24"/>
                        <w:sz w:val="20"/>
                        <w:szCs w:val="20"/>
                        <w:lang w:val="en-US"/>
                      </w:rPr>
                      <w:t>Demand</w:t>
                    </w:r>
                  </w:ins>
                  <w:del w:id="23963" w:author="Ritu Kamra" w:date="2021-09-27T20:31:00Z">
                    <w:r w:rsidRPr="005858C1" w:rsidDel="002F65E2">
                      <w:rPr>
                        <w:rFonts w:ascii="Verdana" w:eastAsia="Verdana" w:hAnsi="Verdana" w:cs="Verdana"/>
                        <w:b/>
                        <w:bCs/>
                        <w:color w:val="0F0E0E"/>
                        <w:kern w:val="24"/>
                        <w:sz w:val="20"/>
                        <w:szCs w:val="20"/>
                        <w:lang w:val="en-US"/>
                      </w:rPr>
                      <w:delText>Market Share</w:delText>
                    </w:r>
                  </w:del>
                  <w:r w:rsidRPr="005858C1">
                    <w:rPr>
                      <w:rFonts w:ascii="Verdana" w:eastAsia="Verdana" w:hAnsi="Verdana" w:cs="Verdana"/>
                      <w:b/>
                      <w:bCs/>
                      <w:color w:val="0F0E0E"/>
                      <w:kern w:val="24"/>
                      <w:sz w:val="20"/>
                      <w:szCs w:val="20"/>
                      <w:lang w:val="en-US"/>
                    </w:rPr>
                    <w:t xml:space="preserve">, By Sales Channel, By Volume, </w:t>
                  </w:r>
                  <w:r w:rsidRPr="005858C1">
                    <w:rPr>
                      <w:rFonts w:ascii="Verdana" w:eastAsia="Verdana" w:hAnsi="Verdana" w:cs="Verdana"/>
                      <w:b/>
                      <w:bCs/>
                      <w:color w:val="000000" w:themeColor="text1"/>
                      <w:kern w:val="24"/>
                      <w:sz w:val="20"/>
                      <w:szCs w:val="20"/>
                      <w:lang w:val="en-US"/>
                      <w:rPrChange w:id="23964" w:author="Neeshu Bhadauriya" w:date="2021-09-27T15:57:00Z">
                        <w:rPr>
                          <w:rFonts w:ascii="Verdana" w:eastAsia="Verdana" w:hAnsi="Verdana" w:cs="Verdana"/>
                          <w:b/>
                          <w:bCs/>
                          <w:color w:val="0F0E0E"/>
                          <w:kern w:val="24"/>
                          <w:sz w:val="20"/>
                          <w:szCs w:val="20"/>
                          <w:lang w:val="en-US"/>
                        </w:rPr>
                      </w:rPrChange>
                    </w:rPr>
                    <w:t>2015–20</w:t>
                  </w:r>
                  <w:ins w:id="23965" w:author="Ritu Kamra" w:date="2021-09-24T18:17:00Z">
                    <w:r w:rsidR="00FC3592" w:rsidRPr="000A1809">
                      <w:rPr>
                        <w:rFonts w:ascii="Verdana" w:eastAsia="Verdana" w:hAnsi="Verdana" w:cs="Verdana"/>
                        <w:b/>
                        <w:bCs/>
                        <w:color w:val="000000" w:themeColor="text1"/>
                        <w:kern w:val="24"/>
                        <w:sz w:val="20"/>
                        <w:szCs w:val="20"/>
                        <w:lang w:val="en-US"/>
                        <w:rPrChange w:id="23966" w:author="Neeshu Bhadauriya" w:date="2021-09-27T15:57:00Z">
                          <w:rPr>
                            <w:rFonts w:ascii="Verdana" w:eastAsia="Verdana" w:hAnsi="Verdana" w:cs="Verdana"/>
                            <w:b/>
                            <w:bCs/>
                            <w:color w:val="FF0000"/>
                            <w:kern w:val="24"/>
                            <w:sz w:val="20"/>
                            <w:szCs w:val="20"/>
                            <w:lang w:val="en-US"/>
                          </w:rPr>
                        </w:rPrChange>
                      </w:rPr>
                      <w:t>2</w:t>
                    </w:r>
                  </w:ins>
                  <w:del w:id="23967" w:author="Ritu Kamra" w:date="2021-09-24T18:13:00Z">
                    <w:r w:rsidRPr="005858C1" w:rsidDel="00FC3592">
                      <w:rPr>
                        <w:rFonts w:ascii="Verdana" w:eastAsia="Verdana" w:hAnsi="Verdana" w:cs="Verdana"/>
                        <w:b/>
                        <w:bCs/>
                        <w:color w:val="000000" w:themeColor="text1"/>
                        <w:kern w:val="24"/>
                        <w:sz w:val="20"/>
                        <w:szCs w:val="20"/>
                        <w:lang w:val="en-US"/>
                        <w:rPrChange w:id="23968" w:author="Neeshu Bhadauriya" w:date="2021-09-27T15:57:00Z">
                          <w:rPr>
                            <w:rFonts w:ascii="Verdana" w:eastAsia="Verdana" w:hAnsi="Verdana" w:cs="Verdana"/>
                            <w:b/>
                            <w:bCs/>
                            <w:color w:val="0F0E0E"/>
                            <w:kern w:val="24"/>
                            <w:sz w:val="20"/>
                            <w:szCs w:val="20"/>
                            <w:lang w:val="en-US"/>
                          </w:rPr>
                        </w:rPrChange>
                      </w:rPr>
                      <w:delText>3</w:delText>
                    </w:r>
                  </w:del>
                  <w:r w:rsidRPr="005858C1">
                    <w:rPr>
                      <w:rFonts w:ascii="Verdana" w:eastAsia="Verdana" w:hAnsi="Verdana" w:cs="Verdana"/>
                      <w:b/>
                      <w:bCs/>
                      <w:color w:val="000000" w:themeColor="text1"/>
                      <w:kern w:val="24"/>
                      <w:sz w:val="20"/>
                      <w:szCs w:val="20"/>
                      <w:lang w:val="en-US"/>
                      <w:rPrChange w:id="23969" w:author="Neeshu Bhadauriya" w:date="2021-09-27T15:57:00Z">
                        <w:rPr>
                          <w:rFonts w:ascii="Verdana" w:eastAsia="Verdana" w:hAnsi="Verdana" w:cs="Verdana"/>
                          <w:b/>
                          <w:bCs/>
                          <w:color w:val="0F0E0E"/>
                          <w:kern w:val="24"/>
                          <w:sz w:val="20"/>
                          <w:szCs w:val="20"/>
                          <w:lang w:val="en-US"/>
                        </w:rPr>
                      </w:rPrChange>
                    </w:rPr>
                    <w:t>0F</w:t>
                  </w:r>
                </w:p>
                <w:p w14:paraId="5335E4A6" w14:textId="77777777" w:rsidR="0069198A" w:rsidRPr="005858C1" w:rsidRDefault="0069198A" w:rsidP="0013644D">
                  <w:pPr>
                    <w:spacing w:line="360" w:lineRule="auto"/>
                    <w:textAlignment w:val="baseline"/>
                    <w:rPr>
                      <w:rFonts w:ascii="Verdana" w:eastAsia="Verdana" w:hAnsi="Verdana" w:cs="Verdana"/>
                      <w:b/>
                      <w:bCs/>
                      <w:color w:val="0F0E0E"/>
                      <w:kern w:val="24"/>
                      <w:sz w:val="20"/>
                      <w:szCs w:val="20"/>
                      <w:lang w:val="en-US"/>
                    </w:rPr>
                  </w:pPr>
                </w:p>
              </w:txbxContent>
            </v:textbox>
            <w10:wrap anchorx="margin"/>
          </v:shape>
        </w:pict>
      </w:r>
      <w:r>
        <w:rPr>
          <w:noProof/>
        </w:rPr>
        <w:pict w14:anchorId="55828B42">
          <v:shape id="_x0000_s1329" type="#_x0000_t202" style="position:absolute;margin-left:332.25pt;margin-top:191.7pt;width:146.8pt;height:15.75pt;z-index:252106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" filled="f" stroked="f">
            <v:textbox style="mso-fit-shape-to-text:t">
              <w:txbxContent>
                <w:p w14:paraId="390B8765"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w:r>
      <w:r w:rsidR="0013644D" w:rsidRPr="0013644D">
        <w:rPr>
          <w:noProof/>
        </w:rPr>
        <w:drawing>
          <wp:inline distT="0" distB="0" distL="0" distR="0" wp14:anchorId="10E33AFE" wp14:editId="26B6DE65">
            <wp:extent cx="6477000" cy="2314575"/>
            <wp:effectExtent l="0" t="0" r="0" b="0"/>
            <wp:docPr id="24" name="Chart 24">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29779899" w14:textId="77777777" w:rsidR="00015378" w:rsidRDefault="00015378"/>
    <w:tbl>
      <w:tblPr>
        <w:tblW w:w="10373" w:type="dxa"/>
        <w:tblInd w:w="-185" w:type="dxa"/>
        <w:tblLook w:val="04A0" w:firstRow="1" w:lastRow="0" w:firstColumn="1" w:lastColumn="0" w:noHBand="0" w:noVBand="1"/>
      </w:tblPr>
      <w:tblGrid>
        <w:gridCol w:w="2698"/>
        <w:gridCol w:w="1231"/>
        <w:gridCol w:w="1231"/>
        <w:gridCol w:w="1231"/>
        <w:gridCol w:w="1231"/>
        <w:gridCol w:w="1358"/>
        <w:gridCol w:w="1393"/>
      </w:tblGrid>
      <w:tr w:rsidR="00015378" w:rsidRPr="00257590" w14:paraId="7DF48A76" w14:textId="77777777" w:rsidTr="00092529">
        <w:trPr>
          <w:trHeight w:val="277"/>
          <w:ins w:id="23970" w:author="Hardik Malhotra" w:date="2021-09-30T23:38:00Z"/>
        </w:trPr>
        <w:tc>
          <w:tcPr>
            <w:tcW w:w="2698"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4F89134B" w14:textId="77777777" w:rsidR="00015378" w:rsidRPr="00257590" w:rsidRDefault="00015378" w:rsidP="00092529">
            <w:pPr>
              <w:spacing w:after="0" w:line="240" w:lineRule="auto"/>
              <w:jc w:val="center"/>
              <w:rPr>
                <w:ins w:id="23971" w:author="Hardik Malhotra" w:date="2021-09-30T23:38:00Z"/>
                <w:rFonts w:ascii="Verdana" w:eastAsia="Times New Roman" w:hAnsi="Verdana" w:cs="Arial"/>
                <w:b/>
                <w:bCs/>
                <w:color w:val="FFFFFF" w:themeColor="background1"/>
                <w:sz w:val="10"/>
                <w:szCs w:val="10"/>
                <w:lang w:val="en-US"/>
              </w:rPr>
            </w:pPr>
            <w:bookmarkStart w:id="23972" w:name="_Hlk83937683"/>
            <w:ins w:id="23973" w:author="Hardik Malhotra" w:date="2021-09-30T23:38:00Z">
              <w:r w:rsidRPr="00257590">
                <w:rPr>
                  <w:rFonts w:ascii="Verdana" w:eastAsia="Times New Roman" w:hAnsi="Verdana" w:cs="Arial"/>
                  <w:b/>
                  <w:bCs/>
                  <w:color w:val="FFFFFF" w:themeColor="background1"/>
                  <w:sz w:val="10"/>
                  <w:szCs w:val="10"/>
                  <w:lang w:val="en-US"/>
                </w:rPr>
                <w:t xml:space="preserve">Demand by </w:t>
              </w:r>
              <w:r>
                <w:rPr>
                  <w:rFonts w:ascii="Verdana" w:eastAsia="Times New Roman" w:hAnsi="Verdana" w:cs="Arial"/>
                  <w:b/>
                  <w:bCs/>
                  <w:color w:val="FFFFFF" w:themeColor="background1"/>
                  <w:sz w:val="10"/>
                  <w:szCs w:val="10"/>
                  <w:lang w:val="en-US"/>
                </w:rPr>
                <w:t>Sales Channel</w:t>
              </w:r>
            </w:ins>
          </w:p>
        </w:tc>
        <w:tc>
          <w:tcPr>
            <w:tcW w:w="1231" w:type="dxa"/>
            <w:tcBorders>
              <w:top w:val="single" w:sz="4" w:space="0" w:color="auto"/>
              <w:left w:val="nil"/>
              <w:bottom w:val="single" w:sz="4" w:space="0" w:color="auto"/>
              <w:right w:val="single" w:sz="4" w:space="0" w:color="auto"/>
            </w:tcBorders>
            <w:shd w:val="clear" w:color="auto" w:fill="C00000"/>
            <w:noWrap/>
            <w:vAlign w:val="center"/>
            <w:hideMark/>
          </w:tcPr>
          <w:p w14:paraId="58B606DA" w14:textId="77777777" w:rsidR="00015378" w:rsidRPr="00257590" w:rsidRDefault="00015378" w:rsidP="00092529">
            <w:pPr>
              <w:spacing w:after="0" w:line="480" w:lineRule="auto"/>
              <w:jc w:val="center"/>
              <w:rPr>
                <w:ins w:id="23974" w:author="Hardik Malhotra" w:date="2021-09-30T23:38:00Z"/>
                <w:rFonts w:ascii="Verdana" w:eastAsia="Times New Roman" w:hAnsi="Verdana" w:cs="Arial"/>
                <w:b/>
                <w:bCs/>
                <w:color w:val="FFFFFF" w:themeColor="background1"/>
                <w:sz w:val="10"/>
                <w:szCs w:val="10"/>
                <w:lang w:val="en-US"/>
              </w:rPr>
            </w:pPr>
            <w:ins w:id="23975" w:author="Hardik Malhotra" w:date="2021-09-30T23:38:00Z">
              <w:r w:rsidRPr="00257590">
                <w:rPr>
                  <w:rFonts w:ascii="Verdana" w:eastAsia="Times New Roman" w:hAnsi="Verdana" w:cs="Arial"/>
                  <w:b/>
                  <w:bCs/>
                  <w:color w:val="FFFFFF" w:themeColor="background1"/>
                  <w:sz w:val="10"/>
                  <w:szCs w:val="10"/>
                  <w:lang w:val="en-US"/>
                </w:rPr>
                <w:t>2015</w:t>
              </w:r>
            </w:ins>
          </w:p>
        </w:tc>
        <w:tc>
          <w:tcPr>
            <w:tcW w:w="1231" w:type="dxa"/>
            <w:tcBorders>
              <w:top w:val="single" w:sz="4" w:space="0" w:color="auto"/>
              <w:left w:val="nil"/>
              <w:bottom w:val="single" w:sz="4" w:space="0" w:color="auto"/>
              <w:right w:val="single" w:sz="4" w:space="0" w:color="auto"/>
            </w:tcBorders>
            <w:shd w:val="clear" w:color="auto" w:fill="C00000"/>
            <w:noWrap/>
            <w:vAlign w:val="center"/>
            <w:hideMark/>
          </w:tcPr>
          <w:p w14:paraId="5A31B488" w14:textId="77777777" w:rsidR="00015378" w:rsidRPr="00257590" w:rsidRDefault="00015378" w:rsidP="00092529">
            <w:pPr>
              <w:spacing w:after="0" w:line="480" w:lineRule="auto"/>
              <w:jc w:val="center"/>
              <w:rPr>
                <w:ins w:id="23976" w:author="Hardik Malhotra" w:date="2021-09-30T23:38:00Z"/>
                <w:rFonts w:ascii="Verdana" w:eastAsia="Times New Roman" w:hAnsi="Verdana" w:cs="Arial"/>
                <w:b/>
                <w:bCs/>
                <w:color w:val="FFFFFF" w:themeColor="background1"/>
                <w:sz w:val="10"/>
                <w:szCs w:val="10"/>
                <w:lang w:val="en-US"/>
              </w:rPr>
            </w:pPr>
            <w:ins w:id="23977" w:author="Hardik Malhotra" w:date="2021-09-30T23:38:00Z">
              <w:r w:rsidRPr="00257590">
                <w:rPr>
                  <w:rFonts w:ascii="Verdana" w:eastAsia="Times New Roman" w:hAnsi="Verdana" w:cs="Arial"/>
                  <w:b/>
                  <w:bCs/>
                  <w:color w:val="FFFFFF" w:themeColor="background1"/>
                  <w:sz w:val="10"/>
                  <w:szCs w:val="10"/>
                  <w:lang w:val="en-US"/>
                </w:rPr>
                <w:t>2016</w:t>
              </w:r>
            </w:ins>
          </w:p>
        </w:tc>
        <w:tc>
          <w:tcPr>
            <w:tcW w:w="1231" w:type="dxa"/>
            <w:tcBorders>
              <w:top w:val="single" w:sz="4" w:space="0" w:color="auto"/>
              <w:left w:val="nil"/>
              <w:bottom w:val="single" w:sz="4" w:space="0" w:color="auto"/>
              <w:right w:val="single" w:sz="4" w:space="0" w:color="auto"/>
            </w:tcBorders>
            <w:shd w:val="clear" w:color="auto" w:fill="C00000"/>
            <w:noWrap/>
            <w:vAlign w:val="bottom"/>
            <w:hideMark/>
          </w:tcPr>
          <w:p w14:paraId="3FE7AF5B" w14:textId="77777777" w:rsidR="00015378" w:rsidRPr="00257590" w:rsidRDefault="00015378" w:rsidP="00092529">
            <w:pPr>
              <w:spacing w:after="0" w:line="480" w:lineRule="auto"/>
              <w:jc w:val="center"/>
              <w:rPr>
                <w:ins w:id="23978" w:author="Hardik Malhotra" w:date="2021-09-30T23:38:00Z"/>
                <w:rFonts w:ascii="Verdana" w:eastAsia="Times New Roman" w:hAnsi="Verdana" w:cs="Arial"/>
                <w:b/>
                <w:bCs/>
                <w:color w:val="FFFFFF" w:themeColor="background1"/>
                <w:sz w:val="10"/>
                <w:szCs w:val="10"/>
                <w:lang w:val="en-US"/>
              </w:rPr>
            </w:pPr>
            <w:ins w:id="23979" w:author="Hardik Malhotra" w:date="2021-09-30T23:38:00Z">
              <w:r w:rsidRPr="00257590">
                <w:rPr>
                  <w:rFonts w:ascii="Verdana" w:eastAsia="Times New Roman" w:hAnsi="Verdana" w:cs="Arial"/>
                  <w:b/>
                  <w:bCs/>
                  <w:color w:val="FFFFFF" w:themeColor="background1"/>
                  <w:sz w:val="10"/>
                  <w:szCs w:val="10"/>
                  <w:lang w:val="en-US"/>
                </w:rPr>
                <w:t>2017</w:t>
              </w:r>
            </w:ins>
          </w:p>
        </w:tc>
        <w:tc>
          <w:tcPr>
            <w:tcW w:w="1231" w:type="dxa"/>
            <w:tcBorders>
              <w:top w:val="single" w:sz="4" w:space="0" w:color="auto"/>
              <w:left w:val="nil"/>
              <w:bottom w:val="single" w:sz="4" w:space="0" w:color="auto"/>
              <w:right w:val="single" w:sz="4" w:space="0" w:color="auto"/>
            </w:tcBorders>
            <w:shd w:val="clear" w:color="auto" w:fill="C00000"/>
            <w:noWrap/>
            <w:vAlign w:val="bottom"/>
            <w:hideMark/>
          </w:tcPr>
          <w:p w14:paraId="363F09C1" w14:textId="77777777" w:rsidR="00015378" w:rsidRPr="00257590" w:rsidRDefault="00015378" w:rsidP="00092529">
            <w:pPr>
              <w:spacing w:after="0" w:line="480" w:lineRule="auto"/>
              <w:jc w:val="center"/>
              <w:rPr>
                <w:ins w:id="23980" w:author="Hardik Malhotra" w:date="2021-09-30T23:38:00Z"/>
                <w:rFonts w:ascii="Verdana" w:eastAsia="Times New Roman" w:hAnsi="Verdana" w:cs="Arial"/>
                <w:b/>
                <w:bCs/>
                <w:color w:val="FFFFFF" w:themeColor="background1"/>
                <w:sz w:val="10"/>
                <w:szCs w:val="10"/>
                <w:lang w:val="en-US"/>
              </w:rPr>
            </w:pPr>
            <w:ins w:id="23981" w:author="Hardik Malhotra" w:date="2021-09-30T23:38:00Z">
              <w:r w:rsidRPr="00257590">
                <w:rPr>
                  <w:rFonts w:ascii="Verdana" w:eastAsia="Times New Roman" w:hAnsi="Verdana" w:cs="Arial"/>
                  <w:b/>
                  <w:bCs/>
                  <w:color w:val="FFFFFF" w:themeColor="background1"/>
                  <w:sz w:val="10"/>
                  <w:szCs w:val="10"/>
                  <w:lang w:val="en-US"/>
                </w:rPr>
                <w:t>2018</w:t>
              </w:r>
            </w:ins>
          </w:p>
        </w:tc>
        <w:tc>
          <w:tcPr>
            <w:tcW w:w="1358" w:type="dxa"/>
            <w:tcBorders>
              <w:top w:val="single" w:sz="4" w:space="0" w:color="auto"/>
              <w:left w:val="nil"/>
              <w:bottom w:val="single" w:sz="4" w:space="0" w:color="auto"/>
              <w:right w:val="single" w:sz="4" w:space="0" w:color="auto"/>
            </w:tcBorders>
            <w:shd w:val="clear" w:color="auto" w:fill="C00000"/>
            <w:noWrap/>
            <w:vAlign w:val="bottom"/>
            <w:hideMark/>
          </w:tcPr>
          <w:p w14:paraId="2B6606D5" w14:textId="77777777" w:rsidR="00015378" w:rsidRPr="00257590" w:rsidRDefault="00015378" w:rsidP="00092529">
            <w:pPr>
              <w:spacing w:after="0" w:line="480" w:lineRule="auto"/>
              <w:jc w:val="center"/>
              <w:rPr>
                <w:ins w:id="23982" w:author="Hardik Malhotra" w:date="2021-09-30T23:38:00Z"/>
                <w:rFonts w:ascii="Verdana" w:eastAsia="Times New Roman" w:hAnsi="Verdana" w:cs="Arial"/>
                <w:b/>
                <w:bCs/>
                <w:color w:val="FFFFFF" w:themeColor="background1"/>
                <w:sz w:val="10"/>
                <w:szCs w:val="10"/>
                <w:lang w:val="en-US"/>
              </w:rPr>
            </w:pPr>
            <w:ins w:id="23983" w:author="Hardik Malhotra" w:date="2021-09-30T23:38:00Z">
              <w:r w:rsidRPr="00257590">
                <w:rPr>
                  <w:rFonts w:ascii="Verdana" w:eastAsia="Times New Roman" w:hAnsi="Verdana" w:cs="Arial"/>
                  <w:b/>
                  <w:bCs/>
                  <w:color w:val="FFFFFF" w:themeColor="background1"/>
                  <w:sz w:val="10"/>
                  <w:szCs w:val="10"/>
                  <w:lang w:val="en-US"/>
                </w:rPr>
                <w:t>2019</w:t>
              </w:r>
            </w:ins>
          </w:p>
        </w:tc>
        <w:tc>
          <w:tcPr>
            <w:tcW w:w="1393" w:type="dxa"/>
            <w:tcBorders>
              <w:top w:val="single" w:sz="4" w:space="0" w:color="auto"/>
              <w:left w:val="nil"/>
              <w:bottom w:val="single" w:sz="4" w:space="0" w:color="auto"/>
              <w:right w:val="single" w:sz="4" w:space="0" w:color="auto"/>
            </w:tcBorders>
            <w:shd w:val="clear" w:color="auto" w:fill="C00000"/>
            <w:noWrap/>
            <w:vAlign w:val="bottom"/>
            <w:hideMark/>
          </w:tcPr>
          <w:p w14:paraId="0420EB6E" w14:textId="77777777" w:rsidR="00015378" w:rsidRPr="00257590" w:rsidRDefault="00015378" w:rsidP="00092529">
            <w:pPr>
              <w:spacing w:after="0" w:line="480" w:lineRule="auto"/>
              <w:jc w:val="center"/>
              <w:rPr>
                <w:ins w:id="23984" w:author="Hardik Malhotra" w:date="2021-09-30T23:38:00Z"/>
                <w:rFonts w:ascii="Verdana" w:eastAsia="Times New Roman" w:hAnsi="Verdana" w:cs="Arial"/>
                <w:b/>
                <w:bCs/>
                <w:color w:val="FFFFFF" w:themeColor="background1"/>
                <w:sz w:val="10"/>
                <w:szCs w:val="10"/>
                <w:lang w:val="en-US"/>
              </w:rPr>
            </w:pPr>
            <w:ins w:id="23985" w:author="Hardik Malhotra" w:date="2021-09-30T23:38:00Z">
              <w:r w:rsidRPr="00257590">
                <w:rPr>
                  <w:rFonts w:ascii="Verdana" w:eastAsia="Times New Roman" w:hAnsi="Verdana" w:cs="Arial"/>
                  <w:b/>
                  <w:bCs/>
                  <w:color w:val="FFFFFF" w:themeColor="background1"/>
                  <w:sz w:val="10"/>
                  <w:szCs w:val="10"/>
                  <w:lang w:val="en-US"/>
                </w:rPr>
                <w:t>2020</w:t>
              </w:r>
            </w:ins>
          </w:p>
        </w:tc>
      </w:tr>
      <w:tr w:rsidR="00015378" w:rsidRPr="00257590" w14:paraId="5E5CD9A9" w14:textId="77777777" w:rsidTr="00092529">
        <w:trPr>
          <w:trHeight w:val="326"/>
          <w:ins w:id="23986" w:author="Hardik Malhotra" w:date="2021-09-30T23:38:00Z"/>
        </w:trPr>
        <w:tc>
          <w:tcPr>
            <w:tcW w:w="2698" w:type="dxa"/>
            <w:tcBorders>
              <w:top w:val="nil"/>
              <w:left w:val="single" w:sz="4" w:space="0" w:color="auto"/>
              <w:bottom w:val="single" w:sz="4" w:space="0" w:color="auto"/>
              <w:right w:val="single" w:sz="4" w:space="0" w:color="auto"/>
            </w:tcBorders>
            <w:shd w:val="clear" w:color="000000" w:fill="FFFFFF"/>
            <w:noWrap/>
            <w:vAlign w:val="bottom"/>
            <w:hideMark/>
          </w:tcPr>
          <w:p w14:paraId="2970D737" w14:textId="77777777" w:rsidR="00015378" w:rsidRPr="00257590" w:rsidRDefault="00015378" w:rsidP="00015378">
            <w:pPr>
              <w:spacing w:after="0" w:line="240" w:lineRule="auto"/>
              <w:rPr>
                <w:ins w:id="23987" w:author="Hardik Malhotra" w:date="2021-09-30T23:38:00Z"/>
                <w:rFonts w:ascii="Verdana" w:eastAsia="Times New Roman" w:hAnsi="Verdana" w:cs="Times New Roman"/>
                <w:color w:val="000000"/>
                <w:sz w:val="10"/>
                <w:szCs w:val="10"/>
                <w:lang w:val="en-US"/>
              </w:rPr>
            </w:pPr>
            <w:ins w:id="23988" w:author="Hardik Malhotra" w:date="2021-09-30T23:38:00Z">
              <w:r w:rsidRPr="00257590">
                <w:rPr>
                  <w:rFonts w:ascii="Verdana" w:hAnsi="Verdana" w:cs="Arial"/>
                  <w:color w:val="000000"/>
                  <w:sz w:val="10"/>
                  <w:szCs w:val="10"/>
                </w:rPr>
                <w:t>Direct Company Sale</w:t>
              </w:r>
            </w:ins>
          </w:p>
        </w:tc>
        <w:tc>
          <w:tcPr>
            <w:tcW w:w="1231" w:type="dxa"/>
            <w:tcBorders>
              <w:top w:val="nil"/>
              <w:left w:val="nil"/>
              <w:bottom w:val="single" w:sz="4" w:space="0" w:color="auto"/>
              <w:right w:val="single" w:sz="4" w:space="0" w:color="auto"/>
            </w:tcBorders>
            <w:shd w:val="clear" w:color="000000" w:fill="FFFFFF"/>
            <w:noWrap/>
            <w:vAlign w:val="bottom"/>
            <w:hideMark/>
          </w:tcPr>
          <w:p w14:paraId="68FD26AE" w14:textId="241F2583" w:rsidR="00015378" w:rsidRPr="00015378" w:rsidRDefault="00015378" w:rsidP="00015378">
            <w:pPr>
              <w:spacing w:after="0" w:line="240" w:lineRule="auto"/>
              <w:jc w:val="center"/>
              <w:rPr>
                <w:ins w:id="23989" w:author="Hardik Malhotra" w:date="2021-09-30T23:38:00Z"/>
                <w:rFonts w:ascii="Verdana" w:eastAsia="Times New Roman" w:hAnsi="Verdana" w:cs="Times New Roman"/>
                <w:color w:val="000000"/>
                <w:sz w:val="10"/>
                <w:szCs w:val="10"/>
                <w:lang w:val="en-US"/>
                <w:rPrChange w:id="23990" w:author="Hardik Malhotra" w:date="2021-09-30T23:39:00Z">
                  <w:rPr>
                    <w:ins w:id="23991" w:author="Hardik Malhotra" w:date="2021-09-30T23:38:00Z"/>
                    <w:rFonts w:ascii="Verdana" w:eastAsia="Times New Roman" w:hAnsi="Verdana" w:cs="Times New Roman"/>
                    <w:color w:val="000000"/>
                    <w:sz w:val="10"/>
                    <w:szCs w:val="10"/>
                    <w:lang w:val="en-US"/>
                  </w:rPr>
                </w:rPrChange>
              </w:rPr>
            </w:pPr>
            <w:ins w:id="23992" w:author="Hardik Malhotra" w:date="2021-09-30T23:39:00Z">
              <w:r w:rsidRPr="00015378">
                <w:rPr>
                  <w:rFonts w:ascii="Verdana" w:hAnsi="Verdana" w:cs="Arial"/>
                  <w:color w:val="000000"/>
                  <w:sz w:val="10"/>
                  <w:szCs w:val="10"/>
                  <w:rPrChange w:id="23993" w:author="Hardik Malhotra" w:date="2021-09-30T23:39:00Z">
                    <w:rPr>
                      <w:rFonts w:ascii="Arial" w:hAnsi="Arial" w:cs="Arial"/>
                      <w:color w:val="000000"/>
                      <w:sz w:val="20"/>
                      <w:szCs w:val="20"/>
                    </w:rPr>
                  </w:rPrChange>
                </w:rPr>
                <w:t>284</w:t>
              </w:r>
            </w:ins>
          </w:p>
        </w:tc>
        <w:tc>
          <w:tcPr>
            <w:tcW w:w="1231" w:type="dxa"/>
            <w:tcBorders>
              <w:top w:val="nil"/>
              <w:left w:val="nil"/>
              <w:bottom w:val="single" w:sz="4" w:space="0" w:color="auto"/>
              <w:right w:val="single" w:sz="4" w:space="0" w:color="auto"/>
            </w:tcBorders>
            <w:shd w:val="clear" w:color="000000" w:fill="FFFFFF"/>
            <w:noWrap/>
            <w:vAlign w:val="bottom"/>
            <w:hideMark/>
          </w:tcPr>
          <w:p w14:paraId="52C1C8E9" w14:textId="3856AA2B" w:rsidR="00015378" w:rsidRPr="00015378" w:rsidRDefault="00015378" w:rsidP="00015378">
            <w:pPr>
              <w:spacing w:after="0" w:line="240" w:lineRule="auto"/>
              <w:jc w:val="center"/>
              <w:rPr>
                <w:ins w:id="23994" w:author="Hardik Malhotra" w:date="2021-09-30T23:38:00Z"/>
                <w:rFonts w:ascii="Verdana" w:eastAsia="Times New Roman" w:hAnsi="Verdana" w:cs="Times New Roman"/>
                <w:color w:val="000000"/>
                <w:sz w:val="10"/>
                <w:szCs w:val="10"/>
                <w:lang w:val="en-US"/>
                <w:rPrChange w:id="23995" w:author="Hardik Malhotra" w:date="2021-09-30T23:39:00Z">
                  <w:rPr>
                    <w:ins w:id="23996" w:author="Hardik Malhotra" w:date="2021-09-30T23:38:00Z"/>
                    <w:rFonts w:ascii="Verdana" w:eastAsia="Times New Roman" w:hAnsi="Verdana" w:cs="Times New Roman"/>
                    <w:color w:val="000000"/>
                    <w:sz w:val="10"/>
                    <w:szCs w:val="10"/>
                    <w:lang w:val="en-US"/>
                  </w:rPr>
                </w:rPrChange>
              </w:rPr>
            </w:pPr>
            <w:ins w:id="23997" w:author="Hardik Malhotra" w:date="2021-09-30T23:39:00Z">
              <w:r w:rsidRPr="00015378">
                <w:rPr>
                  <w:rFonts w:ascii="Verdana" w:hAnsi="Verdana" w:cs="Arial"/>
                  <w:color w:val="000000"/>
                  <w:sz w:val="10"/>
                  <w:szCs w:val="10"/>
                  <w:rPrChange w:id="23998" w:author="Hardik Malhotra" w:date="2021-09-30T23:39:00Z">
                    <w:rPr>
                      <w:rFonts w:ascii="Arial" w:hAnsi="Arial" w:cs="Arial"/>
                      <w:color w:val="000000"/>
                      <w:sz w:val="20"/>
                      <w:szCs w:val="20"/>
                    </w:rPr>
                  </w:rPrChange>
                </w:rPr>
                <w:t>295</w:t>
              </w:r>
            </w:ins>
          </w:p>
        </w:tc>
        <w:tc>
          <w:tcPr>
            <w:tcW w:w="1231" w:type="dxa"/>
            <w:tcBorders>
              <w:top w:val="nil"/>
              <w:left w:val="nil"/>
              <w:bottom w:val="single" w:sz="4" w:space="0" w:color="auto"/>
              <w:right w:val="single" w:sz="4" w:space="0" w:color="auto"/>
            </w:tcBorders>
            <w:shd w:val="clear" w:color="000000" w:fill="FFFFFF"/>
            <w:noWrap/>
            <w:vAlign w:val="bottom"/>
            <w:hideMark/>
          </w:tcPr>
          <w:p w14:paraId="6F457B77" w14:textId="59777491" w:rsidR="00015378" w:rsidRPr="00015378" w:rsidRDefault="00015378" w:rsidP="00015378">
            <w:pPr>
              <w:spacing w:after="0" w:line="240" w:lineRule="auto"/>
              <w:jc w:val="center"/>
              <w:rPr>
                <w:ins w:id="23999" w:author="Hardik Malhotra" w:date="2021-09-30T23:38:00Z"/>
                <w:rFonts w:ascii="Verdana" w:eastAsia="Times New Roman" w:hAnsi="Verdana" w:cs="Times New Roman"/>
                <w:color w:val="000000"/>
                <w:sz w:val="10"/>
                <w:szCs w:val="10"/>
                <w:lang w:val="en-US"/>
                <w:rPrChange w:id="24000" w:author="Hardik Malhotra" w:date="2021-09-30T23:39:00Z">
                  <w:rPr>
                    <w:ins w:id="24001" w:author="Hardik Malhotra" w:date="2021-09-30T23:38:00Z"/>
                    <w:rFonts w:ascii="Verdana" w:eastAsia="Times New Roman" w:hAnsi="Verdana" w:cs="Times New Roman"/>
                    <w:color w:val="000000"/>
                    <w:sz w:val="10"/>
                    <w:szCs w:val="10"/>
                    <w:lang w:val="en-US"/>
                  </w:rPr>
                </w:rPrChange>
              </w:rPr>
            </w:pPr>
            <w:ins w:id="24002" w:author="Hardik Malhotra" w:date="2021-09-30T23:39:00Z">
              <w:r w:rsidRPr="00015378">
                <w:rPr>
                  <w:rFonts w:ascii="Verdana" w:hAnsi="Verdana" w:cs="Arial"/>
                  <w:color w:val="000000"/>
                  <w:sz w:val="10"/>
                  <w:szCs w:val="10"/>
                  <w:rPrChange w:id="24003" w:author="Hardik Malhotra" w:date="2021-09-30T23:39:00Z">
                    <w:rPr>
                      <w:rFonts w:ascii="Arial" w:hAnsi="Arial" w:cs="Arial"/>
                      <w:color w:val="000000"/>
                      <w:sz w:val="20"/>
                      <w:szCs w:val="20"/>
                    </w:rPr>
                  </w:rPrChange>
                </w:rPr>
                <w:t>309</w:t>
              </w:r>
            </w:ins>
          </w:p>
        </w:tc>
        <w:tc>
          <w:tcPr>
            <w:tcW w:w="1231" w:type="dxa"/>
            <w:tcBorders>
              <w:top w:val="nil"/>
              <w:left w:val="nil"/>
              <w:bottom w:val="single" w:sz="4" w:space="0" w:color="auto"/>
              <w:right w:val="single" w:sz="4" w:space="0" w:color="auto"/>
            </w:tcBorders>
            <w:shd w:val="clear" w:color="000000" w:fill="FFFFFF"/>
            <w:noWrap/>
            <w:vAlign w:val="bottom"/>
            <w:hideMark/>
          </w:tcPr>
          <w:p w14:paraId="579E88DA" w14:textId="16A01466" w:rsidR="00015378" w:rsidRPr="00015378" w:rsidRDefault="00015378" w:rsidP="00015378">
            <w:pPr>
              <w:spacing w:after="0" w:line="240" w:lineRule="auto"/>
              <w:jc w:val="center"/>
              <w:rPr>
                <w:ins w:id="24004" w:author="Hardik Malhotra" w:date="2021-09-30T23:38:00Z"/>
                <w:rFonts w:ascii="Verdana" w:eastAsia="Times New Roman" w:hAnsi="Verdana" w:cs="Times New Roman"/>
                <w:color w:val="000000"/>
                <w:sz w:val="10"/>
                <w:szCs w:val="10"/>
                <w:lang w:val="en-US"/>
                <w:rPrChange w:id="24005" w:author="Hardik Malhotra" w:date="2021-09-30T23:39:00Z">
                  <w:rPr>
                    <w:ins w:id="24006" w:author="Hardik Malhotra" w:date="2021-09-30T23:38:00Z"/>
                    <w:rFonts w:ascii="Verdana" w:eastAsia="Times New Roman" w:hAnsi="Verdana" w:cs="Times New Roman"/>
                    <w:color w:val="000000"/>
                    <w:sz w:val="10"/>
                    <w:szCs w:val="10"/>
                    <w:lang w:val="en-US"/>
                  </w:rPr>
                </w:rPrChange>
              </w:rPr>
            </w:pPr>
            <w:ins w:id="24007" w:author="Hardik Malhotra" w:date="2021-09-30T23:39:00Z">
              <w:r w:rsidRPr="00015378">
                <w:rPr>
                  <w:rFonts w:ascii="Verdana" w:hAnsi="Verdana" w:cs="Arial"/>
                  <w:color w:val="000000"/>
                  <w:sz w:val="10"/>
                  <w:szCs w:val="10"/>
                  <w:rPrChange w:id="24008" w:author="Hardik Malhotra" w:date="2021-09-30T23:39:00Z">
                    <w:rPr>
                      <w:rFonts w:ascii="Arial" w:hAnsi="Arial" w:cs="Arial"/>
                      <w:color w:val="000000"/>
                      <w:sz w:val="20"/>
                      <w:szCs w:val="20"/>
                    </w:rPr>
                  </w:rPrChange>
                </w:rPr>
                <w:t>310</w:t>
              </w:r>
            </w:ins>
          </w:p>
        </w:tc>
        <w:tc>
          <w:tcPr>
            <w:tcW w:w="1358" w:type="dxa"/>
            <w:tcBorders>
              <w:top w:val="nil"/>
              <w:left w:val="nil"/>
              <w:bottom w:val="single" w:sz="4" w:space="0" w:color="auto"/>
              <w:right w:val="single" w:sz="4" w:space="0" w:color="auto"/>
            </w:tcBorders>
            <w:shd w:val="clear" w:color="000000" w:fill="FFFFFF"/>
            <w:noWrap/>
            <w:vAlign w:val="bottom"/>
            <w:hideMark/>
          </w:tcPr>
          <w:p w14:paraId="77F50083" w14:textId="7E3DC400" w:rsidR="00015378" w:rsidRPr="00015378" w:rsidRDefault="00015378" w:rsidP="00015378">
            <w:pPr>
              <w:spacing w:after="0" w:line="240" w:lineRule="auto"/>
              <w:jc w:val="center"/>
              <w:rPr>
                <w:ins w:id="24009" w:author="Hardik Malhotra" w:date="2021-09-30T23:38:00Z"/>
                <w:rFonts w:ascii="Verdana" w:eastAsia="Times New Roman" w:hAnsi="Verdana" w:cs="Times New Roman"/>
                <w:color w:val="000000"/>
                <w:sz w:val="10"/>
                <w:szCs w:val="10"/>
                <w:lang w:val="en-US"/>
                <w:rPrChange w:id="24010" w:author="Hardik Malhotra" w:date="2021-09-30T23:39:00Z">
                  <w:rPr>
                    <w:ins w:id="24011" w:author="Hardik Malhotra" w:date="2021-09-30T23:38:00Z"/>
                    <w:rFonts w:ascii="Verdana" w:eastAsia="Times New Roman" w:hAnsi="Verdana" w:cs="Times New Roman"/>
                    <w:color w:val="000000"/>
                    <w:sz w:val="10"/>
                    <w:szCs w:val="10"/>
                    <w:lang w:val="en-US"/>
                  </w:rPr>
                </w:rPrChange>
              </w:rPr>
            </w:pPr>
            <w:ins w:id="24012" w:author="Hardik Malhotra" w:date="2021-09-30T23:39:00Z">
              <w:r w:rsidRPr="00015378">
                <w:rPr>
                  <w:rFonts w:ascii="Verdana" w:hAnsi="Verdana" w:cs="Arial"/>
                  <w:color w:val="000000"/>
                  <w:sz w:val="10"/>
                  <w:szCs w:val="10"/>
                  <w:rPrChange w:id="24013" w:author="Hardik Malhotra" w:date="2021-09-30T23:39:00Z">
                    <w:rPr>
                      <w:rFonts w:ascii="Arial" w:hAnsi="Arial" w:cs="Arial"/>
                      <w:color w:val="000000"/>
                      <w:sz w:val="20"/>
                      <w:szCs w:val="20"/>
                    </w:rPr>
                  </w:rPrChange>
                </w:rPr>
                <w:t>322</w:t>
              </w:r>
            </w:ins>
          </w:p>
        </w:tc>
        <w:tc>
          <w:tcPr>
            <w:tcW w:w="1393" w:type="dxa"/>
            <w:tcBorders>
              <w:top w:val="nil"/>
              <w:left w:val="nil"/>
              <w:bottom w:val="single" w:sz="4" w:space="0" w:color="auto"/>
              <w:right w:val="single" w:sz="4" w:space="0" w:color="auto"/>
            </w:tcBorders>
            <w:shd w:val="clear" w:color="000000" w:fill="FFFFFF"/>
            <w:noWrap/>
            <w:vAlign w:val="bottom"/>
            <w:hideMark/>
          </w:tcPr>
          <w:p w14:paraId="0D21A252" w14:textId="5059C823" w:rsidR="00015378" w:rsidRPr="00015378" w:rsidRDefault="00015378" w:rsidP="00015378">
            <w:pPr>
              <w:spacing w:after="0" w:line="240" w:lineRule="auto"/>
              <w:jc w:val="center"/>
              <w:rPr>
                <w:ins w:id="24014" w:author="Hardik Malhotra" w:date="2021-09-30T23:38:00Z"/>
                <w:rFonts w:ascii="Verdana" w:eastAsia="Times New Roman" w:hAnsi="Verdana" w:cs="Times New Roman"/>
                <w:color w:val="000000"/>
                <w:sz w:val="10"/>
                <w:szCs w:val="10"/>
                <w:lang w:val="en-US"/>
                <w:rPrChange w:id="24015" w:author="Hardik Malhotra" w:date="2021-09-30T23:39:00Z">
                  <w:rPr>
                    <w:ins w:id="24016" w:author="Hardik Malhotra" w:date="2021-09-30T23:38:00Z"/>
                    <w:rFonts w:ascii="Verdana" w:eastAsia="Times New Roman" w:hAnsi="Verdana" w:cs="Times New Roman"/>
                    <w:color w:val="000000"/>
                    <w:sz w:val="10"/>
                    <w:szCs w:val="10"/>
                    <w:lang w:val="en-US"/>
                  </w:rPr>
                </w:rPrChange>
              </w:rPr>
            </w:pPr>
            <w:ins w:id="24017" w:author="Hardik Malhotra" w:date="2021-09-30T23:39:00Z">
              <w:r w:rsidRPr="00015378">
                <w:rPr>
                  <w:rFonts w:ascii="Verdana" w:hAnsi="Verdana" w:cs="Arial"/>
                  <w:color w:val="000000"/>
                  <w:sz w:val="10"/>
                  <w:szCs w:val="10"/>
                  <w:rPrChange w:id="24018" w:author="Hardik Malhotra" w:date="2021-09-30T23:39:00Z">
                    <w:rPr>
                      <w:rFonts w:ascii="Arial" w:hAnsi="Arial" w:cs="Arial"/>
                      <w:color w:val="000000"/>
                      <w:sz w:val="20"/>
                      <w:szCs w:val="20"/>
                    </w:rPr>
                  </w:rPrChange>
                </w:rPr>
                <w:t>300</w:t>
              </w:r>
            </w:ins>
          </w:p>
        </w:tc>
      </w:tr>
      <w:tr w:rsidR="00015378" w:rsidRPr="00257590" w14:paraId="3A503FB9" w14:textId="77777777" w:rsidTr="00092529">
        <w:trPr>
          <w:trHeight w:val="326"/>
          <w:ins w:id="24019" w:author="Hardik Malhotra" w:date="2021-09-30T23:38:00Z"/>
        </w:trPr>
        <w:tc>
          <w:tcPr>
            <w:tcW w:w="2698" w:type="dxa"/>
            <w:tcBorders>
              <w:top w:val="nil"/>
              <w:left w:val="single" w:sz="4" w:space="0" w:color="auto"/>
              <w:bottom w:val="single" w:sz="4" w:space="0" w:color="auto"/>
              <w:right w:val="single" w:sz="4" w:space="0" w:color="auto"/>
            </w:tcBorders>
            <w:shd w:val="clear" w:color="000000" w:fill="FFFFFF"/>
            <w:noWrap/>
            <w:vAlign w:val="bottom"/>
            <w:hideMark/>
          </w:tcPr>
          <w:p w14:paraId="2B17193D" w14:textId="77777777" w:rsidR="00015378" w:rsidRPr="00257590" w:rsidRDefault="00015378" w:rsidP="00015378">
            <w:pPr>
              <w:spacing w:after="0" w:line="240" w:lineRule="auto"/>
              <w:rPr>
                <w:ins w:id="24020" w:author="Hardik Malhotra" w:date="2021-09-30T23:38:00Z"/>
                <w:rFonts w:ascii="Verdana" w:eastAsia="Times New Roman" w:hAnsi="Verdana" w:cs="Times New Roman"/>
                <w:color w:val="000000"/>
                <w:sz w:val="10"/>
                <w:szCs w:val="10"/>
                <w:lang w:val="en-US"/>
              </w:rPr>
            </w:pPr>
            <w:ins w:id="24021" w:author="Hardik Malhotra" w:date="2021-09-30T23:38:00Z">
              <w:r w:rsidRPr="00257590">
                <w:rPr>
                  <w:rFonts w:ascii="Verdana" w:hAnsi="Verdana" w:cs="Arial"/>
                  <w:color w:val="000000"/>
                  <w:sz w:val="10"/>
                  <w:szCs w:val="10"/>
                </w:rPr>
                <w:t>Indirect</w:t>
              </w:r>
            </w:ins>
          </w:p>
        </w:tc>
        <w:tc>
          <w:tcPr>
            <w:tcW w:w="1231" w:type="dxa"/>
            <w:tcBorders>
              <w:top w:val="nil"/>
              <w:left w:val="nil"/>
              <w:bottom w:val="single" w:sz="4" w:space="0" w:color="auto"/>
              <w:right w:val="single" w:sz="4" w:space="0" w:color="auto"/>
            </w:tcBorders>
            <w:shd w:val="clear" w:color="000000" w:fill="FFFFFF"/>
            <w:noWrap/>
            <w:vAlign w:val="bottom"/>
            <w:hideMark/>
          </w:tcPr>
          <w:p w14:paraId="303001C4" w14:textId="39B81EBF" w:rsidR="00015378" w:rsidRPr="00015378" w:rsidRDefault="00015378" w:rsidP="00015378">
            <w:pPr>
              <w:spacing w:after="0" w:line="240" w:lineRule="auto"/>
              <w:jc w:val="center"/>
              <w:rPr>
                <w:ins w:id="24022" w:author="Hardik Malhotra" w:date="2021-09-30T23:38:00Z"/>
                <w:rFonts w:ascii="Verdana" w:eastAsia="Times New Roman" w:hAnsi="Verdana" w:cs="Times New Roman"/>
                <w:color w:val="000000"/>
                <w:sz w:val="10"/>
                <w:szCs w:val="10"/>
                <w:lang w:val="en-US"/>
                <w:rPrChange w:id="24023" w:author="Hardik Malhotra" w:date="2021-09-30T23:39:00Z">
                  <w:rPr>
                    <w:ins w:id="24024" w:author="Hardik Malhotra" w:date="2021-09-30T23:38:00Z"/>
                    <w:rFonts w:ascii="Verdana" w:eastAsia="Times New Roman" w:hAnsi="Verdana" w:cs="Times New Roman"/>
                    <w:color w:val="000000"/>
                    <w:sz w:val="10"/>
                    <w:szCs w:val="10"/>
                    <w:lang w:val="en-US"/>
                  </w:rPr>
                </w:rPrChange>
              </w:rPr>
            </w:pPr>
            <w:ins w:id="24025" w:author="Hardik Malhotra" w:date="2021-09-30T23:39:00Z">
              <w:r w:rsidRPr="00015378">
                <w:rPr>
                  <w:rFonts w:ascii="Verdana" w:hAnsi="Verdana" w:cs="Arial"/>
                  <w:color w:val="000000"/>
                  <w:sz w:val="10"/>
                  <w:szCs w:val="10"/>
                  <w:rPrChange w:id="24026" w:author="Hardik Malhotra" w:date="2021-09-30T23:39:00Z">
                    <w:rPr>
                      <w:rFonts w:ascii="Arial" w:hAnsi="Arial" w:cs="Arial"/>
                      <w:color w:val="000000"/>
                      <w:sz w:val="20"/>
                      <w:szCs w:val="20"/>
                    </w:rPr>
                  </w:rPrChange>
                </w:rPr>
                <w:t>222</w:t>
              </w:r>
            </w:ins>
          </w:p>
        </w:tc>
        <w:tc>
          <w:tcPr>
            <w:tcW w:w="1231" w:type="dxa"/>
            <w:tcBorders>
              <w:top w:val="nil"/>
              <w:left w:val="nil"/>
              <w:bottom w:val="single" w:sz="4" w:space="0" w:color="auto"/>
              <w:right w:val="single" w:sz="4" w:space="0" w:color="auto"/>
            </w:tcBorders>
            <w:shd w:val="clear" w:color="000000" w:fill="FFFFFF"/>
            <w:noWrap/>
            <w:vAlign w:val="bottom"/>
            <w:hideMark/>
          </w:tcPr>
          <w:p w14:paraId="3CC0966B" w14:textId="42A127F1" w:rsidR="00015378" w:rsidRPr="00015378" w:rsidRDefault="00015378" w:rsidP="00015378">
            <w:pPr>
              <w:spacing w:after="0" w:line="240" w:lineRule="auto"/>
              <w:jc w:val="center"/>
              <w:rPr>
                <w:ins w:id="24027" w:author="Hardik Malhotra" w:date="2021-09-30T23:38:00Z"/>
                <w:rFonts w:ascii="Verdana" w:eastAsia="Times New Roman" w:hAnsi="Verdana" w:cs="Times New Roman"/>
                <w:color w:val="000000"/>
                <w:sz w:val="10"/>
                <w:szCs w:val="10"/>
                <w:lang w:val="en-US"/>
                <w:rPrChange w:id="24028" w:author="Hardik Malhotra" w:date="2021-09-30T23:39:00Z">
                  <w:rPr>
                    <w:ins w:id="24029" w:author="Hardik Malhotra" w:date="2021-09-30T23:38:00Z"/>
                    <w:rFonts w:ascii="Verdana" w:eastAsia="Times New Roman" w:hAnsi="Verdana" w:cs="Times New Roman"/>
                    <w:color w:val="000000"/>
                    <w:sz w:val="10"/>
                    <w:szCs w:val="10"/>
                    <w:lang w:val="en-US"/>
                  </w:rPr>
                </w:rPrChange>
              </w:rPr>
            </w:pPr>
            <w:ins w:id="24030" w:author="Hardik Malhotra" w:date="2021-09-30T23:39:00Z">
              <w:r w:rsidRPr="00015378">
                <w:rPr>
                  <w:rFonts w:ascii="Verdana" w:hAnsi="Verdana" w:cs="Arial"/>
                  <w:color w:val="000000"/>
                  <w:sz w:val="10"/>
                  <w:szCs w:val="10"/>
                  <w:rPrChange w:id="24031" w:author="Hardik Malhotra" w:date="2021-09-30T23:39:00Z">
                    <w:rPr>
                      <w:rFonts w:ascii="Arial" w:hAnsi="Arial" w:cs="Arial"/>
                      <w:color w:val="000000"/>
                      <w:sz w:val="20"/>
                      <w:szCs w:val="20"/>
                    </w:rPr>
                  </w:rPrChange>
                </w:rPr>
                <w:t>236</w:t>
              </w:r>
            </w:ins>
          </w:p>
        </w:tc>
        <w:tc>
          <w:tcPr>
            <w:tcW w:w="1231" w:type="dxa"/>
            <w:tcBorders>
              <w:top w:val="nil"/>
              <w:left w:val="nil"/>
              <w:bottom w:val="single" w:sz="4" w:space="0" w:color="auto"/>
              <w:right w:val="single" w:sz="4" w:space="0" w:color="auto"/>
            </w:tcBorders>
            <w:shd w:val="clear" w:color="000000" w:fill="FFFFFF"/>
            <w:noWrap/>
            <w:vAlign w:val="bottom"/>
            <w:hideMark/>
          </w:tcPr>
          <w:p w14:paraId="43575505" w14:textId="22D1144A" w:rsidR="00015378" w:rsidRPr="00015378" w:rsidRDefault="00015378" w:rsidP="00015378">
            <w:pPr>
              <w:spacing w:after="0" w:line="240" w:lineRule="auto"/>
              <w:jc w:val="center"/>
              <w:rPr>
                <w:ins w:id="24032" w:author="Hardik Malhotra" w:date="2021-09-30T23:38:00Z"/>
                <w:rFonts w:ascii="Verdana" w:eastAsia="Times New Roman" w:hAnsi="Verdana" w:cs="Times New Roman"/>
                <w:color w:val="000000"/>
                <w:sz w:val="10"/>
                <w:szCs w:val="10"/>
                <w:lang w:val="en-US"/>
                <w:rPrChange w:id="24033" w:author="Hardik Malhotra" w:date="2021-09-30T23:39:00Z">
                  <w:rPr>
                    <w:ins w:id="24034" w:author="Hardik Malhotra" w:date="2021-09-30T23:38:00Z"/>
                    <w:rFonts w:ascii="Verdana" w:eastAsia="Times New Roman" w:hAnsi="Verdana" w:cs="Times New Roman"/>
                    <w:color w:val="000000"/>
                    <w:sz w:val="10"/>
                    <w:szCs w:val="10"/>
                    <w:lang w:val="en-US"/>
                  </w:rPr>
                </w:rPrChange>
              </w:rPr>
            </w:pPr>
            <w:ins w:id="24035" w:author="Hardik Malhotra" w:date="2021-09-30T23:39:00Z">
              <w:r w:rsidRPr="00015378">
                <w:rPr>
                  <w:rFonts w:ascii="Verdana" w:hAnsi="Verdana" w:cs="Arial"/>
                  <w:color w:val="000000"/>
                  <w:sz w:val="10"/>
                  <w:szCs w:val="10"/>
                  <w:rPrChange w:id="24036" w:author="Hardik Malhotra" w:date="2021-09-30T23:39:00Z">
                    <w:rPr>
                      <w:rFonts w:ascii="Arial" w:hAnsi="Arial" w:cs="Arial"/>
                      <w:color w:val="000000"/>
                      <w:sz w:val="20"/>
                      <w:szCs w:val="20"/>
                    </w:rPr>
                  </w:rPrChange>
                </w:rPr>
                <w:t>246</w:t>
              </w:r>
            </w:ins>
          </w:p>
        </w:tc>
        <w:tc>
          <w:tcPr>
            <w:tcW w:w="1231" w:type="dxa"/>
            <w:tcBorders>
              <w:top w:val="nil"/>
              <w:left w:val="nil"/>
              <w:bottom w:val="single" w:sz="4" w:space="0" w:color="auto"/>
              <w:right w:val="single" w:sz="4" w:space="0" w:color="auto"/>
            </w:tcBorders>
            <w:shd w:val="clear" w:color="000000" w:fill="FFFFFF"/>
            <w:noWrap/>
            <w:vAlign w:val="bottom"/>
            <w:hideMark/>
          </w:tcPr>
          <w:p w14:paraId="08658BF8" w14:textId="19C4444B" w:rsidR="00015378" w:rsidRPr="00015378" w:rsidRDefault="00015378" w:rsidP="00015378">
            <w:pPr>
              <w:spacing w:after="0" w:line="240" w:lineRule="auto"/>
              <w:jc w:val="center"/>
              <w:rPr>
                <w:ins w:id="24037" w:author="Hardik Malhotra" w:date="2021-09-30T23:38:00Z"/>
                <w:rFonts w:ascii="Verdana" w:eastAsia="Times New Roman" w:hAnsi="Verdana" w:cs="Times New Roman"/>
                <w:color w:val="000000"/>
                <w:sz w:val="10"/>
                <w:szCs w:val="10"/>
                <w:lang w:val="en-US"/>
                <w:rPrChange w:id="24038" w:author="Hardik Malhotra" w:date="2021-09-30T23:39:00Z">
                  <w:rPr>
                    <w:ins w:id="24039" w:author="Hardik Malhotra" w:date="2021-09-30T23:38:00Z"/>
                    <w:rFonts w:ascii="Verdana" w:eastAsia="Times New Roman" w:hAnsi="Verdana" w:cs="Times New Roman"/>
                    <w:color w:val="000000"/>
                    <w:sz w:val="10"/>
                    <w:szCs w:val="10"/>
                    <w:lang w:val="en-US"/>
                  </w:rPr>
                </w:rPrChange>
              </w:rPr>
            </w:pPr>
            <w:ins w:id="24040" w:author="Hardik Malhotra" w:date="2021-09-30T23:39:00Z">
              <w:r w:rsidRPr="00015378">
                <w:rPr>
                  <w:rFonts w:ascii="Verdana" w:hAnsi="Verdana" w:cs="Arial"/>
                  <w:color w:val="000000"/>
                  <w:sz w:val="10"/>
                  <w:szCs w:val="10"/>
                  <w:rPrChange w:id="24041" w:author="Hardik Malhotra" w:date="2021-09-30T23:39:00Z">
                    <w:rPr>
                      <w:rFonts w:ascii="Arial" w:hAnsi="Arial" w:cs="Arial"/>
                      <w:color w:val="000000"/>
                      <w:sz w:val="20"/>
                      <w:szCs w:val="20"/>
                    </w:rPr>
                  </w:rPrChange>
                </w:rPr>
                <w:t>264</w:t>
              </w:r>
            </w:ins>
          </w:p>
        </w:tc>
        <w:tc>
          <w:tcPr>
            <w:tcW w:w="1358" w:type="dxa"/>
            <w:tcBorders>
              <w:top w:val="nil"/>
              <w:left w:val="nil"/>
              <w:bottom w:val="single" w:sz="4" w:space="0" w:color="auto"/>
              <w:right w:val="single" w:sz="4" w:space="0" w:color="auto"/>
            </w:tcBorders>
            <w:shd w:val="clear" w:color="000000" w:fill="FFFFFF"/>
            <w:noWrap/>
            <w:vAlign w:val="bottom"/>
            <w:hideMark/>
          </w:tcPr>
          <w:p w14:paraId="3AB752D4" w14:textId="5FD06778" w:rsidR="00015378" w:rsidRPr="00015378" w:rsidRDefault="00015378" w:rsidP="00015378">
            <w:pPr>
              <w:spacing w:after="0" w:line="240" w:lineRule="auto"/>
              <w:jc w:val="center"/>
              <w:rPr>
                <w:ins w:id="24042" w:author="Hardik Malhotra" w:date="2021-09-30T23:38:00Z"/>
                <w:rFonts w:ascii="Verdana" w:eastAsia="Times New Roman" w:hAnsi="Verdana" w:cs="Times New Roman"/>
                <w:color w:val="000000"/>
                <w:sz w:val="10"/>
                <w:szCs w:val="10"/>
                <w:lang w:val="en-US"/>
                <w:rPrChange w:id="24043" w:author="Hardik Malhotra" w:date="2021-09-30T23:39:00Z">
                  <w:rPr>
                    <w:ins w:id="24044" w:author="Hardik Malhotra" w:date="2021-09-30T23:38:00Z"/>
                    <w:rFonts w:ascii="Verdana" w:eastAsia="Times New Roman" w:hAnsi="Verdana" w:cs="Times New Roman"/>
                    <w:color w:val="000000"/>
                    <w:sz w:val="10"/>
                    <w:szCs w:val="10"/>
                    <w:lang w:val="en-US"/>
                  </w:rPr>
                </w:rPrChange>
              </w:rPr>
            </w:pPr>
            <w:ins w:id="24045" w:author="Hardik Malhotra" w:date="2021-09-30T23:39:00Z">
              <w:r w:rsidRPr="00015378">
                <w:rPr>
                  <w:rFonts w:ascii="Verdana" w:hAnsi="Verdana" w:cs="Arial"/>
                  <w:color w:val="000000"/>
                  <w:sz w:val="10"/>
                  <w:szCs w:val="10"/>
                  <w:rPrChange w:id="24046" w:author="Hardik Malhotra" w:date="2021-09-30T23:39:00Z">
                    <w:rPr>
                      <w:rFonts w:ascii="Arial" w:hAnsi="Arial" w:cs="Arial"/>
                      <w:color w:val="000000"/>
                      <w:sz w:val="20"/>
                      <w:szCs w:val="20"/>
                    </w:rPr>
                  </w:rPrChange>
                </w:rPr>
                <w:t>277</w:t>
              </w:r>
            </w:ins>
          </w:p>
        </w:tc>
        <w:tc>
          <w:tcPr>
            <w:tcW w:w="1393" w:type="dxa"/>
            <w:tcBorders>
              <w:top w:val="nil"/>
              <w:left w:val="nil"/>
              <w:bottom w:val="single" w:sz="4" w:space="0" w:color="auto"/>
              <w:right w:val="single" w:sz="4" w:space="0" w:color="auto"/>
            </w:tcBorders>
            <w:shd w:val="clear" w:color="000000" w:fill="FFFFFF"/>
            <w:noWrap/>
            <w:vAlign w:val="bottom"/>
            <w:hideMark/>
          </w:tcPr>
          <w:p w14:paraId="25F16F86" w14:textId="7BBCAFE9" w:rsidR="00015378" w:rsidRPr="00015378" w:rsidRDefault="00015378" w:rsidP="00015378">
            <w:pPr>
              <w:spacing w:after="0" w:line="240" w:lineRule="auto"/>
              <w:jc w:val="center"/>
              <w:rPr>
                <w:ins w:id="24047" w:author="Hardik Malhotra" w:date="2021-09-30T23:38:00Z"/>
                <w:rFonts w:ascii="Verdana" w:eastAsia="Times New Roman" w:hAnsi="Verdana" w:cs="Times New Roman"/>
                <w:color w:val="000000"/>
                <w:sz w:val="10"/>
                <w:szCs w:val="10"/>
                <w:lang w:val="en-US"/>
                <w:rPrChange w:id="24048" w:author="Hardik Malhotra" w:date="2021-09-30T23:39:00Z">
                  <w:rPr>
                    <w:ins w:id="24049" w:author="Hardik Malhotra" w:date="2021-09-30T23:38:00Z"/>
                    <w:rFonts w:ascii="Verdana" w:eastAsia="Times New Roman" w:hAnsi="Verdana" w:cs="Times New Roman"/>
                    <w:color w:val="000000"/>
                    <w:sz w:val="10"/>
                    <w:szCs w:val="10"/>
                    <w:lang w:val="en-US"/>
                  </w:rPr>
                </w:rPrChange>
              </w:rPr>
            </w:pPr>
            <w:ins w:id="24050" w:author="Hardik Malhotra" w:date="2021-09-30T23:39:00Z">
              <w:r w:rsidRPr="00015378">
                <w:rPr>
                  <w:rFonts w:ascii="Verdana" w:hAnsi="Verdana" w:cs="Arial"/>
                  <w:color w:val="000000"/>
                  <w:sz w:val="10"/>
                  <w:szCs w:val="10"/>
                  <w:rPrChange w:id="24051" w:author="Hardik Malhotra" w:date="2021-09-30T23:39:00Z">
                    <w:rPr>
                      <w:rFonts w:ascii="Arial" w:hAnsi="Arial" w:cs="Arial"/>
                      <w:color w:val="000000"/>
                      <w:sz w:val="20"/>
                      <w:szCs w:val="20"/>
                    </w:rPr>
                  </w:rPrChange>
                </w:rPr>
                <w:t>250</w:t>
              </w:r>
            </w:ins>
          </w:p>
        </w:tc>
      </w:tr>
      <w:tr w:rsidR="00015378" w:rsidRPr="00257590" w14:paraId="6B53A5EB" w14:textId="77777777" w:rsidTr="00092529">
        <w:trPr>
          <w:trHeight w:val="326"/>
          <w:ins w:id="24052" w:author="Hardik Malhotra" w:date="2021-09-30T23:38:00Z"/>
        </w:trPr>
        <w:tc>
          <w:tcPr>
            <w:tcW w:w="2698" w:type="dxa"/>
            <w:tcBorders>
              <w:top w:val="nil"/>
              <w:left w:val="single" w:sz="4" w:space="0" w:color="auto"/>
              <w:bottom w:val="single" w:sz="4" w:space="0" w:color="auto"/>
              <w:right w:val="single" w:sz="4" w:space="0" w:color="auto"/>
            </w:tcBorders>
            <w:shd w:val="clear" w:color="000000" w:fill="FFFFFF"/>
            <w:noWrap/>
            <w:vAlign w:val="bottom"/>
            <w:hideMark/>
          </w:tcPr>
          <w:p w14:paraId="33A96018" w14:textId="77777777" w:rsidR="00015378" w:rsidRPr="00257590" w:rsidRDefault="00015378" w:rsidP="00015378">
            <w:pPr>
              <w:spacing w:after="0" w:line="240" w:lineRule="auto"/>
              <w:rPr>
                <w:ins w:id="24053" w:author="Hardik Malhotra" w:date="2021-09-30T23:38:00Z"/>
                <w:rFonts w:ascii="Verdana" w:eastAsia="Times New Roman" w:hAnsi="Verdana" w:cs="Times New Roman"/>
                <w:color w:val="000000"/>
                <w:sz w:val="10"/>
                <w:szCs w:val="10"/>
                <w:lang w:val="en-US"/>
              </w:rPr>
            </w:pPr>
            <w:ins w:id="24054" w:author="Hardik Malhotra" w:date="2021-09-30T23:38:00Z">
              <w:r w:rsidRPr="00257590">
                <w:rPr>
                  <w:rFonts w:ascii="Verdana" w:hAnsi="Verdana" w:cs="Arial"/>
                  <w:b/>
                  <w:bCs/>
                  <w:color w:val="000000"/>
                  <w:sz w:val="10"/>
                  <w:szCs w:val="10"/>
                </w:rPr>
                <w:t>Total</w:t>
              </w:r>
            </w:ins>
          </w:p>
        </w:tc>
        <w:tc>
          <w:tcPr>
            <w:tcW w:w="1231" w:type="dxa"/>
            <w:tcBorders>
              <w:top w:val="nil"/>
              <w:left w:val="nil"/>
              <w:bottom w:val="single" w:sz="4" w:space="0" w:color="auto"/>
              <w:right w:val="single" w:sz="4" w:space="0" w:color="auto"/>
            </w:tcBorders>
            <w:shd w:val="clear" w:color="000000" w:fill="FFFFFF"/>
            <w:noWrap/>
            <w:vAlign w:val="bottom"/>
            <w:hideMark/>
          </w:tcPr>
          <w:p w14:paraId="03D841ED" w14:textId="1DC39E58" w:rsidR="00015378" w:rsidRPr="00015378" w:rsidRDefault="00015378" w:rsidP="00015378">
            <w:pPr>
              <w:spacing w:after="0" w:line="240" w:lineRule="auto"/>
              <w:jc w:val="center"/>
              <w:rPr>
                <w:ins w:id="24055" w:author="Hardik Malhotra" w:date="2021-09-30T23:38:00Z"/>
                <w:rFonts w:ascii="Verdana" w:eastAsia="Times New Roman" w:hAnsi="Verdana" w:cs="Times New Roman"/>
                <w:b/>
                <w:bCs/>
                <w:color w:val="000000"/>
                <w:sz w:val="10"/>
                <w:szCs w:val="10"/>
                <w:lang w:val="en-US"/>
                <w:rPrChange w:id="24056" w:author="Hardik Malhotra" w:date="2021-09-30T23:39:00Z">
                  <w:rPr>
                    <w:ins w:id="24057" w:author="Hardik Malhotra" w:date="2021-09-30T23:38:00Z"/>
                    <w:rFonts w:ascii="Verdana" w:eastAsia="Times New Roman" w:hAnsi="Verdana" w:cs="Times New Roman"/>
                    <w:b/>
                    <w:bCs/>
                    <w:color w:val="000000"/>
                    <w:sz w:val="10"/>
                    <w:szCs w:val="10"/>
                    <w:lang w:val="en-US"/>
                  </w:rPr>
                </w:rPrChange>
              </w:rPr>
            </w:pPr>
            <w:ins w:id="24058" w:author="Hardik Malhotra" w:date="2021-09-30T23:39:00Z">
              <w:r w:rsidRPr="00015378">
                <w:rPr>
                  <w:rFonts w:ascii="Verdana" w:hAnsi="Verdana" w:cs="Arial"/>
                  <w:color w:val="000000"/>
                  <w:sz w:val="10"/>
                  <w:szCs w:val="10"/>
                  <w:rPrChange w:id="24059" w:author="Hardik Malhotra" w:date="2021-09-30T23:39:00Z">
                    <w:rPr>
                      <w:rFonts w:ascii="Arial" w:hAnsi="Arial" w:cs="Arial"/>
                      <w:color w:val="000000"/>
                      <w:sz w:val="20"/>
                      <w:szCs w:val="20"/>
                    </w:rPr>
                  </w:rPrChange>
                </w:rPr>
                <w:t>507</w:t>
              </w:r>
            </w:ins>
          </w:p>
        </w:tc>
        <w:tc>
          <w:tcPr>
            <w:tcW w:w="1231" w:type="dxa"/>
            <w:tcBorders>
              <w:top w:val="nil"/>
              <w:left w:val="nil"/>
              <w:bottom w:val="single" w:sz="4" w:space="0" w:color="auto"/>
              <w:right w:val="single" w:sz="4" w:space="0" w:color="auto"/>
            </w:tcBorders>
            <w:shd w:val="clear" w:color="000000" w:fill="FFFFFF"/>
            <w:noWrap/>
            <w:vAlign w:val="bottom"/>
            <w:hideMark/>
          </w:tcPr>
          <w:p w14:paraId="1A65E656" w14:textId="77940AA9" w:rsidR="00015378" w:rsidRPr="00015378" w:rsidRDefault="00015378" w:rsidP="00015378">
            <w:pPr>
              <w:spacing w:after="0" w:line="240" w:lineRule="auto"/>
              <w:jc w:val="center"/>
              <w:rPr>
                <w:ins w:id="24060" w:author="Hardik Malhotra" w:date="2021-09-30T23:38:00Z"/>
                <w:rFonts w:ascii="Verdana" w:eastAsia="Times New Roman" w:hAnsi="Verdana" w:cs="Times New Roman"/>
                <w:b/>
                <w:bCs/>
                <w:color w:val="000000"/>
                <w:sz w:val="10"/>
                <w:szCs w:val="10"/>
                <w:lang w:val="en-US"/>
                <w:rPrChange w:id="24061" w:author="Hardik Malhotra" w:date="2021-09-30T23:39:00Z">
                  <w:rPr>
                    <w:ins w:id="24062" w:author="Hardik Malhotra" w:date="2021-09-30T23:38:00Z"/>
                    <w:rFonts w:ascii="Verdana" w:eastAsia="Times New Roman" w:hAnsi="Verdana" w:cs="Times New Roman"/>
                    <w:b/>
                    <w:bCs/>
                    <w:color w:val="000000"/>
                    <w:sz w:val="10"/>
                    <w:szCs w:val="10"/>
                    <w:lang w:val="en-US"/>
                  </w:rPr>
                </w:rPrChange>
              </w:rPr>
            </w:pPr>
            <w:ins w:id="24063" w:author="Hardik Malhotra" w:date="2021-09-30T23:39:00Z">
              <w:r w:rsidRPr="00015378">
                <w:rPr>
                  <w:rFonts w:ascii="Verdana" w:hAnsi="Verdana" w:cs="Arial"/>
                  <w:color w:val="000000"/>
                  <w:sz w:val="10"/>
                  <w:szCs w:val="10"/>
                  <w:rPrChange w:id="24064" w:author="Hardik Malhotra" w:date="2021-09-30T23:39:00Z">
                    <w:rPr>
                      <w:rFonts w:ascii="Arial" w:hAnsi="Arial" w:cs="Arial"/>
                      <w:color w:val="000000"/>
                      <w:sz w:val="20"/>
                      <w:szCs w:val="20"/>
                    </w:rPr>
                  </w:rPrChange>
                </w:rPr>
                <w:t>530</w:t>
              </w:r>
            </w:ins>
          </w:p>
        </w:tc>
        <w:tc>
          <w:tcPr>
            <w:tcW w:w="1231" w:type="dxa"/>
            <w:tcBorders>
              <w:top w:val="nil"/>
              <w:left w:val="nil"/>
              <w:bottom w:val="single" w:sz="4" w:space="0" w:color="auto"/>
              <w:right w:val="single" w:sz="4" w:space="0" w:color="auto"/>
            </w:tcBorders>
            <w:shd w:val="clear" w:color="000000" w:fill="FFFFFF"/>
            <w:noWrap/>
            <w:vAlign w:val="bottom"/>
            <w:hideMark/>
          </w:tcPr>
          <w:p w14:paraId="52421E6C" w14:textId="4BE60D01" w:rsidR="00015378" w:rsidRPr="00015378" w:rsidRDefault="00015378" w:rsidP="00015378">
            <w:pPr>
              <w:spacing w:after="0" w:line="240" w:lineRule="auto"/>
              <w:jc w:val="center"/>
              <w:rPr>
                <w:ins w:id="24065" w:author="Hardik Malhotra" w:date="2021-09-30T23:38:00Z"/>
                <w:rFonts w:ascii="Verdana" w:eastAsia="Times New Roman" w:hAnsi="Verdana" w:cs="Times New Roman"/>
                <w:b/>
                <w:bCs/>
                <w:color w:val="000000"/>
                <w:sz w:val="10"/>
                <w:szCs w:val="10"/>
                <w:lang w:val="en-US"/>
                <w:rPrChange w:id="24066" w:author="Hardik Malhotra" w:date="2021-09-30T23:39:00Z">
                  <w:rPr>
                    <w:ins w:id="24067" w:author="Hardik Malhotra" w:date="2021-09-30T23:38:00Z"/>
                    <w:rFonts w:ascii="Verdana" w:eastAsia="Times New Roman" w:hAnsi="Verdana" w:cs="Times New Roman"/>
                    <w:b/>
                    <w:bCs/>
                    <w:color w:val="000000"/>
                    <w:sz w:val="10"/>
                    <w:szCs w:val="10"/>
                    <w:lang w:val="en-US"/>
                  </w:rPr>
                </w:rPrChange>
              </w:rPr>
            </w:pPr>
            <w:ins w:id="24068" w:author="Hardik Malhotra" w:date="2021-09-30T23:39:00Z">
              <w:r w:rsidRPr="00015378">
                <w:rPr>
                  <w:rFonts w:ascii="Verdana" w:hAnsi="Verdana" w:cs="Arial"/>
                  <w:color w:val="000000"/>
                  <w:sz w:val="10"/>
                  <w:szCs w:val="10"/>
                  <w:rPrChange w:id="24069" w:author="Hardik Malhotra" w:date="2021-09-30T23:39:00Z">
                    <w:rPr>
                      <w:rFonts w:ascii="Arial" w:hAnsi="Arial" w:cs="Arial"/>
                      <w:color w:val="000000"/>
                      <w:sz w:val="20"/>
                      <w:szCs w:val="20"/>
                    </w:rPr>
                  </w:rPrChange>
                </w:rPr>
                <w:t>555</w:t>
              </w:r>
            </w:ins>
          </w:p>
        </w:tc>
        <w:tc>
          <w:tcPr>
            <w:tcW w:w="1231" w:type="dxa"/>
            <w:tcBorders>
              <w:top w:val="nil"/>
              <w:left w:val="nil"/>
              <w:bottom w:val="single" w:sz="4" w:space="0" w:color="auto"/>
              <w:right w:val="single" w:sz="4" w:space="0" w:color="auto"/>
            </w:tcBorders>
            <w:shd w:val="clear" w:color="000000" w:fill="FFFFFF"/>
            <w:noWrap/>
            <w:vAlign w:val="bottom"/>
            <w:hideMark/>
          </w:tcPr>
          <w:p w14:paraId="4D960361" w14:textId="7D49459B" w:rsidR="00015378" w:rsidRPr="00015378" w:rsidRDefault="00015378" w:rsidP="00015378">
            <w:pPr>
              <w:spacing w:after="0" w:line="240" w:lineRule="auto"/>
              <w:jc w:val="center"/>
              <w:rPr>
                <w:ins w:id="24070" w:author="Hardik Malhotra" w:date="2021-09-30T23:38:00Z"/>
                <w:rFonts w:ascii="Verdana" w:eastAsia="Times New Roman" w:hAnsi="Verdana" w:cs="Times New Roman"/>
                <w:b/>
                <w:bCs/>
                <w:color w:val="000000"/>
                <w:sz w:val="10"/>
                <w:szCs w:val="10"/>
                <w:lang w:val="en-US"/>
                <w:rPrChange w:id="24071" w:author="Hardik Malhotra" w:date="2021-09-30T23:39:00Z">
                  <w:rPr>
                    <w:ins w:id="24072" w:author="Hardik Malhotra" w:date="2021-09-30T23:38:00Z"/>
                    <w:rFonts w:ascii="Verdana" w:eastAsia="Times New Roman" w:hAnsi="Verdana" w:cs="Times New Roman"/>
                    <w:b/>
                    <w:bCs/>
                    <w:color w:val="000000"/>
                    <w:sz w:val="10"/>
                    <w:szCs w:val="10"/>
                    <w:lang w:val="en-US"/>
                  </w:rPr>
                </w:rPrChange>
              </w:rPr>
            </w:pPr>
            <w:ins w:id="24073" w:author="Hardik Malhotra" w:date="2021-09-30T23:39:00Z">
              <w:r w:rsidRPr="00015378">
                <w:rPr>
                  <w:rFonts w:ascii="Verdana" w:hAnsi="Verdana" w:cs="Arial"/>
                  <w:color w:val="000000"/>
                  <w:sz w:val="10"/>
                  <w:szCs w:val="10"/>
                  <w:rPrChange w:id="24074" w:author="Hardik Malhotra" w:date="2021-09-30T23:39:00Z">
                    <w:rPr>
                      <w:rFonts w:ascii="Arial" w:hAnsi="Arial" w:cs="Arial"/>
                      <w:color w:val="000000"/>
                      <w:sz w:val="20"/>
                      <w:szCs w:val="20"/>
                    </w:rPr>
                  </w:rPrChange>
                </w:rPr>
                <w:t>574</w:t>
              </w:r>
            </w:ins>
          </w:p>
        </w:tc>
        <w:tc>
          <w:tcPr>
            <w:tcW w:w="1358" w:type="dxa"/>
            <w:tcBorders>
              <w:top w:val="nil"/>
              <w:left w:val="nil"/>
              <w:bottom w:val="single" w:sz="4" w:space="0" w:color="auto"/>
              <w:right w:val="single" w:sz="4" w:space="0" w:color="auto"/>
            </w:tcBorders>
            <w:shd w:val="clear" w:color="000000" w:fill="FFFFFF"/>
            <w:noWrap/>
            <w:vAlign w:val="bottom"/>
            <w:hideMark/>
          </w:tcPr>
          <w:p w14:paraId="0F0C7A88" w14:textId="4749EA56" w:rsidR="00015378" w:rsidRPr="00015378" w:rsidRDefault="00015378" w:rsidP="00015378">
            <w:pPr>
              <w:spacing w:after="0" w:line="240" w:lineRule="auto"/>
              <w:jc w:val="center"/>
              <w:rPr>
                <w:ins w:id="24075" w:author="Hardik Malhotra" w:date="2021-09-30T23:38:00Z"/>
                <w:rFonts w:ascii="Verdana" w:eastAsia="Times New Roman" w:hAnsi="Verdana" w:cs="Times New Roman"/>
                <w:b/>
                <w:bCs/>
                <w:color w:val="000000"/>
                <w:sz w:val="10"/>
                <w:szCs w:val="10"/>
                <w:lang w:val="en-US"/>
                <w:rPrChange w:id="24076" w:author="Hardik Malhotra" w:date="2021-09-30T23:39:00Z">
                  <w:rPr>
                    <w:ins w:id="24077" w:author="Hardik Malhotra" w:date="2021-09-30T23:38:00Z"/>
                    <w:rFonts w:ascii="Verdana" w:eastAsia="Times New Roman" w:hAnsi="Verdana" w:cs="Times New Roman"/>
                    <w:b/>
                    <w:bCs/>
                    <w:color w:val="000000"/>
                    <w:sz w:val="10"/>
                    <w:szCs w:val="10"/>
                    <w:lang w:val="en-US"/>
                  </w:rPr>
                </w:rPrChange>
              </w:rPr>
            </w:pPr>
            <w:ins w:id="24078" w:author="Hardik Malhotra" w:date="2021-09-30T23:39:00Z">
              <w:r w:rsidRPr="00015378">
                <w:rPr>
                  <w:rFonts w:ascii="Verdana" w:hAnsi="Verdana" w:cs="Arial"/>
                  <w:color w:val="000000"/>
                  <w:sz w:val="10"/>
                  <w:szCs w:val="10"/>
                  <w:rPrChange w:id="24079" w:author="Hardik Malhotra" w:date="2021-09-30T23:39:00Z">
                    <w:rPr>
                      <w:rFonts w:ascii="Arial" w:hAnsi="Arial" w:cs="Arial"/>
                      <w:color w:val="000000"/>
                      <w:sz w:val="20"/>
                      <w:szCs w:val="20"/>
                    </w:rPr>
                  </w:rPrChange>
                </w:rPr>
                <w:t>599</w:t>
              </w:r>
            </w:ins>
          </w:p>
        </w:tc>
        <w:tc>
          <w:tcPr>
            <w:tcW w:w="1393" w:type="dxa"/>
            <w:tcBorders>
              <w:top w:val="nil"/>
              <w:left w:val="nil"/>
              <w:bottom w:val="single" w:sz="4" w:space="0" w:color="auto"/>
              <w:right w:val="single" w:sz="4" w:space="0" w:color="auto"/>
            </w:tcBorders>
            <w:shd w:val="clear" w:color="000000" w:fill="FFFFFF"/>
            <w:noWrap/>
            <w:vAlign w:val="bottom"/>
            <w:hideMark/>
          </w:tcPr>
          <w:p w14:paraId="6CC56229" w14:textId="678FCB4C" w:rsidR="00015378" w:rsidRPr="00015378" w:rsidRDefault="00015378" w:rsidP="00015378">
            <w:pPr>
              <w:spacing w:after="0" w:line="240" w:lineRule="auto"/>
              <w:jc w:val="center"/>
              <w:rPr>
                <w:ins w:id="24080" w:author="Hardik Malhotra" w:date="2021-09-30T23:38:00Z"/>
                <w:rFonts w:ascii="Verdana" w:eastAsia="Times New Roman" w:hAnsi="Verdana" w:cs="Times New Roman"/>
                <w:b/>
                <w:bCs/>
                <w:color w:val="000000"/>
                <w:sz w:val="10"/>
                <w:szCs w:val="10"/>
                <w:lang w:val="en-US"/>
                <w:rPrChange w:id="24081" w:author="Hardik Malhotra" w:date="2021-09-30T23:39:00Z">
                  <w:rPr>
                    <w:ins w:id="24082" w:author="Hardik Malhotra" w:date="2021-09-30T23:38:00Z"/>
                    <w:rFonts w:ascii="Verdana" w:eastAsia="Times New Roman" w:hAnsi="Verdana" w:cs="Times New Roman"/>
                    <w:b/>
                    <w:bCs/>
                    <w:color w:val="000000"/>
                    <w:sz w:val="10"/>
                    <w:szCs w:val="10"/>
                    <w:lang w:val="en-US"/>
                  </w:rPr>
                </w:rPrChange>
              </w:rPr>
            </w:pPr>
            <w:ins w:id="24083" w:author="Hardik Malhotra" w:date="2021-09-30T23:39:00Z">
              <w:r w:rsidRPr="00015378">
                <w:rPr>
                  <w:rFonts w:ascii="Verdana" w:hAnsi="Verdana" w:cs="Arial"/>
                  <w:color w:val="000000"/>
                  <w:sz w:val="10"/>
                  <w:szCs w:val="10"/>
                  <w:rPrChange w:id="24084" w:author="Hardik Malhotra" w:date="2021-09-30T23:39:00Z">
                    <w:rPr>
                      <w:rFonts w:ascii="Arial" w:hAnsi="Arial" w:cs="Arial"/>
                      <w:color w:val="000000"/>
                      <w:sz w:val="20"/>
                      <w:szCs w:val="20"/>
                    </w:rPr>
                  </w:rPrChange>
                </w:rPr>
                <w:t>551</w:t>
              </w:r>
            </w:ins>
          </w:p>
        </w:tc>
      </w:tr>
      <w:bookmarkEnd w:id="23972"/>
    </w:tbl>
    <w:p w14:paraId="542BD304" w14:textId="62C9EBEA" w:rsidR="00C23874" w:rsidRDefault="00C23874"/>
    <w:p w14:paraId="0D9BEF77" w14:textId="7F0D46BA" w:rsidR="00C10BD4" w:rsidRDefault="005858C1">
      <w:r>
        <w:rPr>
          <w:noProof/>
        </w:rPr>
        <w:pict w14:anchorId="7D60A0FF">
          <v:shape id="_x0000_s1328" type="#_x0000_t202" style="position:absolute;margin-left:-15pt;margin-top:4.7pt;width:525pt;height:49.5pt;z-index:252226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" filled="f" stroked="f">
            <v:textbox>
              <w:txbxContent>
                <w:p w14:paraId="64DB43F8" w14:textId="250679D5" w:rsidR="00A90495" w:rsidRPr="005858C1" w:rsidRDefault="00A90495" w:rsidP="00C23874">
                  <w:pPr>
                    <w:spacing w:line="360" w:lineRule="auto"/>
                    <w:textAlignment w:val="baseline"/>
                    <w:rPr>
                      <w:ins w:id="24085" w:author="Neeshu Bhadauriya" w:date="2021-09-27T15:19:00Z"/>
                      <w:rFonts w:ascii="Verdana" w:eastAsia="Verdana" w:hAnsi="Verdana" w:cs="Verdana"/>
                      <w:b/>
                      <w:bCs/>
                      <w:color w:val="0F0E0E"/>
                      <w:kern w:val="24"/>
                      <w:sz w:val="20"/>
                      <w:szCs w:val="20"/>
                      <w:lang w:val="en-US"/>
                    </w:rPr>
                  </w:pPr>
                  <w:ins w:id="24086" w:author="Neeshu Bhadauriya" w:date="2021-09-27T15:19:00Z">
                    <w:r w:rsidRPr="005858C1">
                      <w:rPr>
                        <w:rFonts w:ascii="Verdana" w:eastAsia="Verdana" w:hAnsi="Verdana" w:cs="Verdana"/>
                        <w:b/>
                        <w:bCs/>
                        <w:color w:val="0F0E0E"/>
                        <w:kern w:val="24"/>
                        <w:sz w:val="20"/>
                        <w:szCs w:val="20"/>
                        <w:lang w:val="en-US"/>
                      </w:rPr>
                      <w:t xml:space="preserve">3.2.2.4. Demand By </w:t>
                    </w:r>
                  </w:ins>
                  <w:ins w:id="24087" w:author="Neeshu Bhadauriya" w:date="2021-09-27T15:58:00Z">
                    <w:r w:rsidR="000A1809" w:rsidRPr="005858C1">
                      <w:rPr>
                        <w:rFonts w:ascii="Verdana" w:eastAsia="Verdana" w:hAnsi="Verdana" w:cs="Verdana"/>
                        <w:b/>
                        <w:bCs/>
                        <w:color w:val="0F0E0E"/>
                        <w:kern w:val="24"/>
                        <w:sz w:val="20"/>
                        <w:szCs w:val="20"/>
                        <w:lang w:val="en-US"/>
                      </w:rPr>
                      <w:t>Grade</w:t>
                    </w:r>
                  </w:ins>
                </w:p>
                <w:p w14:paraId="2766FEB0" w14:textId="77F9360E" w:rsidR="00C23874" w:rsidRPr="005858C1" w:rsidRDefault="00C23874" w:rsidP="00C23874">
                  <w:pPr>
                    <w:spacing w:line="360" w:lineRule="auto"/>
                    <w:textAlignment w:val="baseline"/>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 xml:space="preserve">Figure </w:t>
                  </w:r>
                  <w:ins w:id="24088" w:author="Ritu Kamra" w:date="2021-09-27T17:17:00Z">
                    <w:r w:rsidR="00C854D0" w:rsidRPr="005858C1">
                      <w:rPr>
                        <w:rFonts w:ascii="Verdana" w:eastAsia="Verdana" w:hAnsi="Verdana" w:cs="Verdana"/>
                        <w:b/>
                        <w:bCs/>
                        <w:color w:val="0F0E0E"/>
                        <w:kern w:val="24"/>
                        <w:sz w:val="20"/>
                        <w:szCs w:val="20"/>
                        <w:lang w:val="en-US"/>
                      </w:rPr>
                      <w:t>3</w:t>
                    </w:r>
                  </w:ins>
                  <w:ins w:id="24089" w:author="Ritu Kamra" w:date="2021-09-27T18:48:00Z">
                    <w:r w:rsidR="0060424B" w:rsidRPr="005858C1">
                      <w:rPr>
                        <w:rFonts w:ascii="Verdana" w:eastAsia="Verdana" w:hAnsi="Verdana" w:cs="Verdana"/>
                        <w:b/>
                        <w:bCs/>
                        <w:color w:val="0F0E0E"/>
                        <w:kern w:val="24"/>
                        <w:sz w:val="20"/>
                        <w:szCs w:val="20"/>
                        <w:lang w:val="en-US"/>
                      </w:rPr>
                      <w:t>7</w:t>
                    </w:r>
                  </w:ins>
                  <w:del w:id="24090" w:author="Ritu Kamra" w:date="2021-09-27T17:17:00Z">
                    <w:r w:rsidRPr="005858C1" w:rsidDel="00C854D0">
                      <w:rPr>
                        <w:rFonts w:ascii="Verdana" w:eastAsia="Verdana" w:hAnsi="Verdana" w:cs="Verdana"/>
                        <w:b/>
                        <w:bCs/>
                        <w:color w:val="0F0E0E"/>
                        <w:kern w:val="24"/>
                        <w:sz w:val="20"/>
                        <w:szCs w:val="20"/>
                        <w:lang w:val="en-US"/>
                      </w:rPr>
                      <w:delText>12</w:delText>
                    </w:r>
                  </w:del>
                  <w:r w:rsidRPr="005858C1">
                    <w:rPr>
                      <w:rFonts w:ascii="Verdana" w:eastAsia="Verdana" w:hAnsi="Verdana" w:cs="Verdana"/>
                      <w:b/>
                      <w:bCs/>
                      <w:color w:val="0F0E0E"/>
                      <w:kern w:val="24"/>
                      <w:sz w:val="20"/>
                      <w:szCs w:val="20"/>
                      <w:lang w:val="en-US"/>
                    </w:rPr>
                    <w:t xml:space="preserve">: Europe Epoxy Resin </w:t>
                  </w:r>
                  <w:ins w:id="24091" w:author="Ritu Kamra" w:date="2021-09-27T20:31:00Z">
                    <w:r w:rsidR="002F65E2" w:rsidRPr="005858C1">
                      <w:rPr>
                        <w:rFonts w:ascii="Verdana" w:eastAsia="Verdana" w:hAnsi="Verdana" w:cs="Verdana"/>
                        <w:b/>
                        <w:bCs/>
                        <w:color w:val="0F0E0E"/>
                        <w:kern w:val="24"/>
                        <w:sz w:val="20"/>
                        <w:szCs w:val="20"/>
                        <w:lang w:val="en-US"/>
                      </w:rPr>
                      <w:t>Demand</w:t>
                    </w:r>
                  </w:ins>
                  <w:del w:id="24092" w:author="Ritu Kamra" w:date="2021-09-27T20:31:00Z">
                    <w:r w:rsidRPr="005858C1" w:rsidDel="002F65E2">
                      <w:rPr>
                        <w:rFonts w:ascii="Verdana" w:eastAsia="Verdana" w:hAnsi="Verdana" w:cs="Verdana"/>
                        <w:b/>
                        <w:bCs/>
                        <w:color w:val="0F0E0E"/>
                        <w:kern w:val="24"/>
                        <w:sz w:val="20"/>
                        <w:szCs w:val="20"/>
                        <w:lang w:val="en-US"/>
                      </w:rPr>
                      <w:delText>Market Share</w:delText>
                    </w:r>
                  </w:del>
                  <w:r w:rsidRPr="005858C1">
                    <w:rPr>
                      <w:rFonts w:ascii="Verdana" w:eastAsia="Verdana" w:hAnsi="Verdana" w:cs="Verdana"/>
                      <w:b/>
                      <w:bCs/>
                      <w:color w:val="0F0E0E"/>
                      <w:kern w:val="24"/>
                      <w:sz w:val="20"/>
                      <w:szCs w:val="20"/>
                      <w:lang w:val="en-US"/>
                    </w:rPr>
                    <w:t xml:space="preserve">, By </w:t>
                  </w:r>
                  <w:del w:id="24093" w:author="Neeshu Bhadauriya" w:date="2021-09-27T15:19:00Z">
                    <w:r w:rsidR="00C10BD4" w:rsidRPr="005858C1" w:rsidDel="00A90495">
                      <w:rPr>
                        <w:rFonts w:ascii="Verdana" w:eastAsia="Verdana" w:hAnsi="Verdana" w:cs="Verdana"/>
                        <w:b/>
                        <w:bCs/>
                        <w:color w:val="0F0E0E"/>
                        <w:kern w:val="24"/>
                        <w:sz w:val="20"/>
                        <w:szCs w:val="20"/>
                        <w:lang w:val="en-US"/>
                      </w:rPr>
                      <w:delText>Type</w:delText>
                    </w:r>
                  </w:del>
                  <w:ins w:id="24094" w:author="Neeshu Bhadauriya" w:date="2021-09-27T15:19:00Z">
                    <w:r w:rsidR="00A90495" w:rsidRPr="005858C1">
                      <w:rPr>
                        <w:rFonts w:ascii="Verdana" w:eastAsia="Verdana" w:hAnsi="Verdana" w:cs="Verdana"/>
                        <w:b/>
                        <w:bCs/>
                        <w:color w:val="0F0E0E"/>
                        <w:kern w:val="24"/>
                        <w:sz w:val="20"/>
                        <w:szCs w:val="20"/>
                        <w:lang w:val="en-US"/>
                      </w:rPr>
                      <w:t>Grade</w:t>
                    </w:r>
                  </w:ins>
                  <w:r w:rsidRPr="005858C1">
                    <w:rPr>
                      <w:rFonts w:ascii="Verdana" w:eastAsia="Verdana" w:hAnsi="Verdana" w:cs="Verdana"/>
                      <w:b/>
                      <w:bCs/>
                      <w:color w:val="0F0E0E"/>
                      <w:kern w:val="24"/>
                      <w:sz w:val="20"/>
                      <w:szCs w:val="20"/>
                      <w:lang w:val="en-US"/>
                    </w:rPr>
                    <w:t>, By Volume, 2015–2030F</w:t>
                  </w:r>
                </w:p>
                <w:p w14:paraId="72A5DF97" w14:textId="5DF46EFD" w:rsidR="00C23874" w:rsidRPr="005858C1" w:rsidRDefault="00C10BD4" w:rsidP="00C23874">
                  <w:pPr>
                    <w:spacing w:line="360" w:lineRule="auto"/>
                    <w:textAlignment w:val="baseline"/>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 xml:space="preserve">3.2.2.4. </w:t>
                  </w:r>
                  <w:r w:rsidR="00C23874" w:rsidRPr="005858C1">
                    <w:rPr>
                      <w:rFonts w:ascii="Verdana" w:eastAsia="Verdana" w:hAnsi="Verdana" w:cs="Verdana"/>
                      <w:b/>
                      <w:bCs/>
                      <w:color w:val="0F0E0E"/>
                      <w:kern w:val="24"/>
                      <w:sz w:val="20"/>
                      <w:szCs w:val="20"/>
                      <w:lang w:val="en-US"/>
                    </w:rPr>
                    <w:t>Demand By Type</w:t>
                  </w:r>
                </w:p>
                <w:p w14:paraId="3545616E" w14:textId="4B304739" w:rsidR="00C23874" w:rsidRPr="005858C1" w:rsidRDefault="00C10BD4" w:rsidP="00C23874">
                  <w:pPr>
                    <w:spacing w:line="360" w:lineRule="auto"/>
                    <w:textAlignment w:val="baseline"/>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ab/>
                  </w:r>
                </w:p>
                <w:p w14:paraId="16292176" w14:textId="77777777" w:rsidR="00C10BD4" w:rsidRPr="005858C1" w:rsidRDefault="00C10BD4" w:rsidP="00C23874">
                  <w:pPr>
                    <w:spacing w:line="360" w:lineRule="auto"/>
                    <w:textAlignment w:val="baseline"/>
                    <w:rPr>
                      <w:rFonts w:ascii="Verdana" w:eastAsia="Verdana" w:hAnsi="Verdana" w:cs="Verdana"/>
                      <w:b/>
                      <w:bCs/>
                      <w:color w:val="0F0E0E"/>
                      <w:kern w:val="24"/>
                      <w:sz w:val="20"/>
                      <w:szCs w:val="20"/>
                      <w:lang w:val="en-US"/>
                    </w:rPr>
                  </w:pPr>
                </w:p>
              </w:txbxContent>
            </v:textbox>
            <w10:wrap anchorx="margin"/>
          </v:shape>
        </w:pict>
      </w:r>
    </w:p>
    <w:p w14:paraId="1ECC6F5B" w14:textId="4A32996C" w:rsidR="00C10BD4" w:rsidDel="000D5641" w:rsidRDefault="00C10BD4">
      <w:pPr>
        <w:rPr>
          <w:del w:id="24095" w:author="Dilip Kumar" w:date="2021-09-25T12:32:00Z"/>
        </w:rPr>
      </w:pPr>
    </w:p>
    <w:p w14:paraId="4E92C8E6" w14:textId="426F9AAE" w:rsidR="00C10BD4" w:rsidDel="000D5641" w:rsidRDefault="00C10BD4">
      <w:pPr>
        <w:rPr>
          <w:del w:id="24096" w:author="Dilip Kumar" w:date="2021-09-25T12:32:00Z"/>
        </w:rPr>
      </w:pPr>
    </w:p>
    <w:p w14:paraId="4E8DCE91" w14:textId="313A63D9" w:rsidR="00262A4C" w:rsidRDefault="00262A4C"/>
    <w:p w14:paraId="28154723" w14:textId="379ACE4D" w:rsidR="00262A4C" w:rsidRDefault="005858C1">
      <w:pPr>
        <w:rPr>
          <w:ins w:id="24097" w:author="Hardik Malhotra" w:date="2021-09-30T23:40:00Z"/>
        </w:rPr>
      </w:pPr>
      <w:ins w:id="24098" w:author="Ritu Kamra" w:date="2021-09-27T20:31:00Z">
        <w:r>
          <w:rPr>
            <w:noProof/>
          </w:rPr>
          <w:pict w14:anchorId="25332EE5">
            <v:shape id="_x0000_s1327" type="#_x0000_t202" style="position:absolute;margin-left:345pt;margin-top:195pt;width:146.8pt;height:15.75pt;z-index:25265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" filled="f" stroked="f">
              <v:textbox style="mso-fit-shape-to-text:t">
                <w:txbxContent>
                  <w:p w14:paraId="3FF7A254" w14:textId="77777777" w:rsidR="002F65E2" w:rsidRPr="00687E98" w:rsidRDefault="002F65E2" w:rsidP="002F65E2">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w:r>
      </w:ins>
      <w:ins w:id="24099" w:author="Neeshu Bhadauriya" w:date="2021-09-27T15:19:00Z">
        <w:r w:rsidR="00A90495" w:rsidRPr="00023038">
          <w:rPr>
            <w:noProof/>
          </w:rPr>
          <w:drawing>
            <wp:inline distT="0" distB="0" distL="0" distR="0" wp14:anchorId="10A6465D" wp14:editId="71B0B22B">
              <wp:extent cx="6410325" cy="2962275"/>
              <wp:effectExtent l="0" t="0" r="0" b="0"/>
              <wp:docPr id="2051" name="Chart 2051">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ins>
    </w:p>
    <w:tbl>
      <w:tblPr>
        <w:tblW w:w="10345" w:type="dxa"/>
        <w:tblInd w:w="-185" w:type="dxa"/>
        <w:tblLook w:val="04A0" w:firstRow="1" w:lastRow="0" w:firstColumn="1" w:lastColumn="0" w:noHBand="0" w:noVBand="1"/>
      </w:tblPr>
      <w:tblGrid>
        <w:gridCol w:w="966"/>
        <w:gridCol w:w="587"/>
        <w:gridCol w:w="587"/>
        <w:gridCol w:w="587"/>
        <w:gridCol w:w="586"/>
        <w:gridCol w:w="586"/>
        <w:gridCol w:w="586"/>
        <w:gridCol w:w="586"/>
        <w:gridCol w:w="586"/>
        <w:gridCol w:w="586"/>
        <w:gridCol w:w="586"/>
        <w:gridCol w:w="586"/>
        <w:gridCol w:w="586"/>
        <w:gridCol w:w="586"/>
        <w:gridCol w:w="586"/>
        <w:gridCol w:w="586"/>
        <w:gridCol w:w="586"/>
        <w:tblGridChange w:id="24100">
          <w:tblGrid>
            <w:gridCol w:w="966"/>
            <w:gridCol w:w="587"/>
            <w:gridCol w:w="587"/>
            <w:gridCol w:w="587"/>
            <w:gridCol w:w="586"/>
            <w:gridCol w:w="586"/>
            <w:gridCol w:w="586"/>
            <w:gridCol w:w="586"/>
            <w:gridCol w:w="586"/>
            <w:gridCol w:w="586"/>
            <w:gridCol w:w="586"/>
            <w:gridCol w:w="586"/>
            <w:gridCol w:w="586"/>
            <w:gridCol w:w="586"/>
            <w:gridCol w:w="586"/>
            <w:gridCol w:w="586"/>
            <w:gridCol w:w="586"/>
          </w:tblGrid>
        </w:tblGridChange>
      </w:tblGrid>
      <w:tr w:rsidR="00015378" w:rsidRPr="00257590" w14:paraId="6E08B92D" w14:textId="77777777" w:rsidTr="00092529">
        <w:trPr>
          <w:trHeight w:val="284"/>
          <w:ins w:id="24101" w:author="Hardik Malhotra" w:date="2021-09-30T23:40:00Z"/>
        </w:trPr>
        <w:tc>
          <w:tcPr>
            <w:tcW w:w="966"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2E2AC74A" w14:textId="77777777" w:rsidR="00015378" w:rsidRPr="00257590" w:rsidRDefault="00015378" w:rsidP="00092529">
            <w:pPr>
              <w:spacing w:after="0" w:line="240" w:lineRule="auto"/>
              <w:jc w:val="center"/>
              <w:rPr>
                <w:ins w:id="24102" w:author="Hardik Malhotra" w:date="2021-09-30T23:40:00Z"/>
                <w:rFonts w:ascii="Verdana" w:eastAsia="Times New Roman" w:hAnsi="Verdana" w:cs="Arial"/>
                <w:b/>
                <w:bCs/>
                <w:color w:val="FFFFFF" w:themeColor="background1"/>
                <w:sz w:val="10"/>
                <w:szCs w:val="10"/>
                <w:lang w:val="en-US"/>
              </w:rPr>
            </w:pPr>
            <w:bookmarkStart w:id="24103" w:name="_Hlk83937676"/>
            <w:ins w:id="24104" w:author="Hardik Malhotra" w:date="2021-09-30T23:40:00Z">
              <w:r w:rsidRPr="00257590">
                <w:rPr>
                  <w:rFonts w:ascii="Verdana" w:eastAsia="Times New Roman" w:hAnsi="Verdana" w:cs="Arial"/>
                  <w:b/>
                  <w:bCs/>
                  <w:color w:val="FFFFFF" w:themeColor="background1"/>
                  <w:sz w:val="10"/>
                  <w:szCs w:val="10"/>
                  <w:lang w:val="en-US"/>
                </w:rPr>
                <w:t>Demand by Grade</w:t>
              </w:r>
            </w:ins>
          </w:p>
        </w:tc>
        <w:tc>
          <w:tcPr>
            <w:tcW w:w="587" w:type="dxa"/>
            <w:tcBorders>
              <w:top w:val="single" w:sz="4" w:space="0" w:color="auto"/>
              <w:left w:val="nil"/>
              <w:bottom w:val="single" w:sz="4" w:space="0" w:color="auto"/>
              <w:right w:val="single" w:sz="4" w:space="0" w:color="auto"/>
            </w:tcBorders>
            <w:shd w:val="clear" w:color="auto" w:fill="C00000"/>
            <w:noWrap/>
            <w:vAlign w:val="center"/>
            <w:hideMark/>
          </w:tcPr>
          <w:p w14:paraId="3A2C3906" w14:textId="77777777" w:rsidR="00015378" w:rsidRPr="00257590" w:rsidRDefault="00015378" w:rsidP="00092529">
            <w:pPr>
              <w:spacing w:after="0" w:line="480" w:lineRule="auto"/>
              <w:jc w:val="center"/>
              <w:rPr>
                <w:ins w:id="24105" w:author="Hardik Malhotra" w:date="2021-09-30T23:40:00Z"/>
                <w:rFonts w:ascii="Verdana" w:eastAsia="Times New Roman" w:hAnsi="Verdana" w:cs="Arial"/>
                <w:b/>
                <w:bCs/>
                <w:color w:val="FFFFFF" w:themeColor="background1"/>
                <w:sz w:val="10"/>
                <w:szCs w:val="10"/>
                <w:lang w:val="en-US"/>
              </w:rPr>
            </w:pPr>
            <w:ins w:id="24106" w:author="Hardik Malhotra" w:date="2021-09-30T23:40:00Z">
              <w:r w:rsidRPr="00257590">
                <w:rPr>
                  <w:rFonts w:ascii="Verdana" w:eastAsia="Times New Roman" w:hAnsi="Verdana" w:cs="Arial"/>
                  <w:b/>
                  <w:bCs/>
                  <w:color w:val="FFFFFF" w:themeColor="background1"/>
                  <w:sz w:val="10"/>
                  <w:szCs w:val="10"/>
                  <w:lang w:val="en-US"/>
                </w:rPr>
                <w:t>2015</w:t>
              </w:r>
            </w:ins>
          </w:p>
        </w:tc>
        <w:tc>
          <w:tcPr>
            <w:tcW w:w="587" w:type="dxa"/>
            <w:tcBorders>
              <w:top w:val="single" w:sz="4" w:space="0" w:color="auto"/>
              <w:left w:val="nil"/>
              <w:bottom w:val="single" w:sz="4" w:space="0" w:color="auto"/>
              <w:right w:val="single" w:sz="4" w:space="0" w:color="auto"/>
            </w:tcBorders>
            <w:shd w:val="clear" w:color="auto" w:fill="C00000"/>
            <w:noWrap/>
            <w:vAlign w:val="center"/>
            <w:hideMark/>
          </w:tcPr>
          <w:p w14:paraId="4D947E89" w14:textId="77777777" w:rsidR="00015378" w:rsidRPr="00257590" w:rsidRDefault="00015378" w:rsidP="00092529">
            <w:pPr>
              <w:spacing w:after="0" w:line="480" w:lineRule="auto"/>
              <w:jc w:val="center"/>
              <w:rPr>
                <w:ins w:id="24107" w:author="Hardik Malhotra" w:date="2021-09-30T23:40:00Z"/>
                <w:rFonts w:ascii="Verdana" w:eastAsia="Times New Roman" w:hAnsi="Verdana" w:cs="Arial"/>
                <w:b/>
                <w:bCs/>
                <w:color w:val="FFFFFF" w:themeColor="background1"/>
                <w:sz w:val="10"/>
                <w:szCs w:val="10"/>
                <w:lang w:val="en-US"/>
              </w:rPr>
            </w:pPr>
            <w:ins w:id="24108" w:author="Hardik Malhotra" w:date="2021-09-30T23:40:00Z">
              <w:r w:rsidRPr="00257590">
                <w:rPr>
                  <w:rFonts w:ascii="Verdana" w:eastAsia="Times New Roman" w:hAnsi="Verdana" w:cs="Arial"/>
                  <w:b/>
                  <w:bCs/>
                  <w:color w:val="FFFFFF" w:themeColor="background1"/>
                  <w:sz w:val="10"/>
                  <w:szCs w:val="10"/>
                  <w:lang w:val="en-US"/>
                </w:rPr>
                <w:t>2016</w:t>
              </w:r>
            </w:ins>
          </w:p>
        </w:tc>
        <w:tc>
          <w:tcPr>
            <w:tcW w:w="587" w:type="dxa"/>
            <w:tcBorders>
              <w:top w:val="single" w:sz="4" w:space="0" w:color="auto"/>
              <w:left w:val="nil"/>
              <w:bottom w:val="single" w:sz="4" w:space="0" w:color="auto"/>
              <w:right w:val="single" w:sz="4" w:space="0" w:color="auto"/>
            </w:tcBorders>
            <w:shd w:val="clear" w:color="auto" w:fill="C00000"/>
            <w:noWrap/>
            <w:vAlign w:val="bottom"/>
            <w:hideMark/>
          </w:tcPr>
          <w:p w14:paraId="54C72210" w14:textId="77777777" w:rsidR="00015378" w:rsidRPr="00257590" w:rsidRDefault="00015378" w:rsidP="00092529">
            <w:pPr>
              <w:spacing w:after="0" w:line="480" w:lineRule="auto"/>
              <w:jc w:val="center"/>
              <w:rPr>
                <w:ins w:id="24109" w:author="Hardik Malhotra" w:date="2021-09-30T23:40:00Z"/>
                <w:rFonts w:ascii="Verdana" w:eastAsia="Times New Roman" w:hAnsi="Verdana" w:cs="Arial"/>
                <w:b/>
                <w:bCs/>
                <w:color w:val="FFFFFF" w:themeColor="background1"/>
                <w:sz w:val="10"/>
                <w:szCs w:val="10"/>
                <w:lang w:val="en-US"/>
              </w:rPr>
            </w:pPr>
            <w:ins w:id="24110" w:author="Hardik Malhotra" w:date="2021-09-30T23:40:00Z">
              <w:r w:rsidRPr="00257590">
                <w:rPr>
                  <w:rFonts w:ascii="Verdana" w:eastAsia="Times New Roman" w:hAnsi="Verdana" w:cs="Arial"/>
                  <w:b/>
                  <w:bCs/>
                  <w:color w:val="FFFFFF" w:themeColor="background1"/>
                  <w:sz w:val="10"/>
                  <w:szCs w:val="10"/>
                  <w:lang w:val="en-US"/>
                </w:rPr>
                <w:t>2017</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7672A6E9" w14:textId="77777777" w:rsidR="00015378" w:rsidRPr="00257590" w:rsidRDefault="00015378" w:rsidP="00092529">
            <w:pPr>
              <w:spacing w:after="0" w:line="480" w:lineRule="auto"/>
              <w:jc w:val="center"/>
              <w:rPr>
                <w:ins w:id="24111" w:author="Hardik Malhotra" w:date="2021-09-30T23:40:00Z"/>
                <w:rFonts w:ascii="Verdana" w:eastAsia="Times New Roman" w:hAnsi="Verdana" w:cs="Arial"/>
                <w:b/>
                <w:bCs/>
                <w:color w:val="FFFFFF" w:themeColor="background1"/>
                <w:sz w:val="10"/>
                <w:szCs w:val="10"/>
                <w:lang w:val="en-US"/>
              </w:rPr>
            </w:pPr>
            <w:ins w:id="24112" w:author="Hardik Malhotra" w:date="2021-09-30T23:40:00Z">
              <w:r w:rsidRPr="00257590">
                <w:rPr>
                  <w:rFonts w:ascii="Verdana" w:eastAsia="Times New Roman" w:hAnsi="Verdana" w:cs="Arial"/>
                  <w:b/>
                  <w:bCs/>
                  <w:color w:val="FFFFFF" w:themeColor="background1"/>
                  <w:sz w:val="10"/>
                  <w:szCs w:val="10"/>
                  <w:lang w:val="en-US"/>
                </w:rPr>
                <w:t>2018</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277A3673" w14:textId="77777777" w:rsidR="00015378" w:rsidRPr="00257590" w:rsidRDefault="00015378" w:rsidP="00092529">
            <w:pPr>
              <w:spacing w:after="0" w:line="480" w:lineRule="auto"/>
              <w:jc w:val="center"/>
              <w:rPr>
                <w:ins w:id="24113" w:author="Hardik Malhotra" w:date="2021-09-30T23:40:00Z"/>
                <w:rFonts w:ascii="Verdana" w:eastAsia="Times New Roman" w:hAnsi="Verdana" w:cs="Arial"/>
                <w:b/>
                <w:bCs/>
                <w:color w:val="FFFFFF" w:themeColor="background1"/>
                <w:sz w:val="10"/>
                <w:szCs w:val="10"/>
                <w:lang w:val="en-US"/>
              </w:rPr>
            </w:pPr>
            <w:ins w:id="24114" w:author="Hardik Malhotra" w:date="2021-09-30T23:40:00Z">
              <w:r w:rsidRPr="00257590">
                <w:rPr>
                  <w:rFonts w:ascii="Verdana" w:eastAsia="Times New Roman" w:hAnsi="Verdana" w:cs="Arial"/>
                  <w:b/>
                  <w:bCs/>
                  <w:color w:val="FFFFFF" w:themeColor="background1"/>
                  <w:sz w:val="10"/>
                  <w:szCs w:val="10"/>
                  <w:lang w:val="en-US"/>
                </w:rPr>
                <w:t>2019</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1687B2B8" w14:textId="77777777" w:rsidR="00015378" w:rsidRPr="00257590" w:rsidRDefault="00015378" w:rsidP="00092529">
            <w:pPr>
              <w:spacing w:after="0" w:line="480" w:lineRule="auto"/>
              <w:jc w:val="center"/>
              <w:rPr>
                <w:ins w:id="24115" w:author="Hardik Malhotra" w:date="2021-09-30T23:40:00Z"/>
                <w:rFonts w:ascii="Verdana" w:eastAsia="Times New Roman" w:hAnsi="Verdana" w:cs="Arial"/>
                <w:b/>
                <w:bCs/>
                <w:color w:val="FFFFFF" w:themeColor="background1"/>
                <w:sz w:val="10"/>
                <w:szCs w:val="10"/>
                <w:lang w:val="en-US"/>
              </w:rPr>
            </w:pPr>
            <w:ins w:id="24116" w:author="Hardik Malhotra" w:date="2021-09-30T23:40:00Z">
              <w:r w:rsidRPr="00257590">
                <w:rPr>
                  <w:rFonts w:ascii="Verdana" w:eastAsia="Times New Roman" w:hAnsi="Verdana" w:cs="Arial"/>
                  <w:b/>
                  <w:bCs/>
                  <w:color w:val="FFFFFF" w:themeColor="background1"/>
                  <w:sz w:val="10"/>
                  <w:szCs w:val="10"/>
                  <w:lang w:val="en-US"/>
                </w:rPr>
                <w:t>2020</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6EE0079F" w14:textId="77777777" w:rsidR="00015378" w:rsidRPr="00257590" w:rsidRDefault="00015378" w:rsidP="00092529">
            <w:pPr>
              <w:spacing w:after="0" w:line="480" w:lineRule="auto"/>
              <w:jc w:val="center"/>
              <w:rPr>
                <w:ins w:id="24117" w:author="Hardik Malhotra" w:date="2021-09-30T23:40:00Z"/>
                <w:rFonts w:ascii="Verdana" w:eastAsia="Times New Roman" w:hAnsi="Verdana" w:cs="Arial"/>
                <w:b/>
                <w:bCs/>
                <w:color w:val="FFFFFF" w:themeColor="background1"/>
                <w:sz w:val="10"/>
                <w:szCs w:val="10"/>
                <w:lang w:val="en-US"/>
              </w:rPr>
            </w:pPr>
            <w:ins w:id="24118" w:author="Hardik Malhotra" w:date="2021-09-30T23:40:00Z">
              <w:r w:rsidRPr="00257590">
                <w:rPr>
                  <w:rFonts w:ascii="Verdana" w:eastAsia="Times New Roman" w:hAnsi="Verdana" w:cs="Arial"/>
                  <w:b/>
                  <w:bCs/>
                  <w:color w:val="FFFFFF" w:themeColor="background1"/>
                  <w:sz w:val="10"/>
                  <w:szCs w:val="10"/>
                  <w:lang w:val="en-US"/>
                </w:rPr>
                <w:t>2021E</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2391433E" w14:textId="77777777" w:rsidR="00015378" w:rsidRPr="00257590" w:rsidRDefault="00015378" w:rsidP="00092529">
            <w:pPr>
              <w:spacing w:after="0" w:line="480" w:lineRule="auto"/>
              <w:jc w:val="center"/>
              <w:rPr>
                <w:ins w:id="24119" w:author="Hardik Malhotra" w:date="2021-09-30T23:40:00Z"/>
                <w:rFonts w:ascii="Verdana" w:eastAsia="Times New Roman" w:hAnsi="Verdana" w:cs="Arial"/>
                <w:b/>
                <w:bCs/>
                <w:color w:val="FFFFFF" w:themeColor="background1"/>
                <w:sz w:val="10"/>
                <w:szCs w:val="10"/>
                <w:lang w:val="en-US"/>
              </w:rPr>
            </w:pPr>
            <w:ins w:id="24120" w:author="Hardik Malhotra" w:date="2021-09-30T23:40:00Z">
              <w:r w:rsidRPr="00257590">
                <w:rPr>
                  <w:rFonts w:ascii="Verdana" w:eastAsia="Times New Roman" w:hAnsi="Verdana" w:cs="Arial"/>
                  <w:b/>
                  <w:bCs/>
                  <w:color w:val="FFFFFF" w:themeColor="background1"/>
                  <w:sz w:val="10"/>
                  <w:szCs w:val="10"/>
                  <w:lang w:val="en-US"/>
                </w:rPr>
                <w:t>2022F</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16CD6B55" w14:textId="77777777" w:rsidR="00015378" w:rsidRPr="00257590" w:rsidRDefault="00015378" w:rsidP="00092529">
            <w:pPr>
              <w:spacing w:after="0" w:line="480" w:lineRule="auto"/>
              <w:jc w:val="center"/>
              <w:rPr>
                <w:ins w:id="24121" w:author="Hardik Malhotra" w:date="2021-09-30T23:40:00Z"/>
                <w:rFonts w:ascii="Verdana" w:eastAsia="Times New Roman" w:hAnsi="Verdana" w:cs="Arial"/>
                <w:b/>
                <w:bCs/>
                <w:color w:val="FFFFFF" w:themeColor="background1"/>
                <w:sz w:val="10"/>
                <w:szCs w:val="10"/>
                <w:lang w:val="en-US"/>
              </w:rPr>
            </w:pPr>
            <w:ins w:id="24122" w:author="Hardik Malhotra" w:date="2021-09-30T23:40:00Z">
              <w:r w:rsidRPr="00257590">
                <w:rPr>
                  <w:rFonts w:ascii="Verdana" w:eastAsia="Times New Roman" w:hAnsi="Verdana" w:cs="Arial"/>
                  <w:b/>
                  <w:bCs/>
                  <w:color w:val="FFFFFF" w:themeColor="background1"/>
                  <w:sz w:val="10"/>
                  <w:szCs w:val="10"/>
                  <w:lang w:val="en-US"/>
                </w:rPr>
                <w:t>2023F</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619B4C22" w14:textId="77777777" w:rsidR="00015378" w:rsidRPr="00257590" w:rsidRDefault="00015378" w:rsidP="00092529">
            <w:pPr>
              <w:spacing w:after="0" w:line="480" w:lineRule="auto"/>
              <w:jc w:val="center"/>
              <w:rPr>
                <w:ins w:id="24123" w:author="Hardik Malhotra" w:date="2021-09-30T23:40:00Z"/>
                <w:rFonts w:ascii="Verdana" w:eastAsia="Times New Roman" w:hAnsi="Verdana" w:cs="Arial"/>
                <w:b/>
                <w:bCs/>
                <w:color w:val="FFFFFF" w:themeColor="background1"/>
                <w:sz w:val="10"/>
                <w:szCs w:val="10"/>
                <w:lang w:val="en-US"/>
              </w:rPr>
            </w:pPr>
            <w:ins w:id="24124" w:author="Hardik Malhotra" w:date="2021-09-30T23:40:00Z">
              <w:r w:rsidRPr="00257590">
                <w:rPr>
                  <w:rFonts w:ascii="Verdana" w:eastAsia="Times New Roman" w:hAnsi="Verdana" w:cs="Arial"/>
                  <w:b/>
                  <w:bCs/>
                  <w:color w:val="FFFFFF" w:themeColor="background1"/>
                  <w:sz w:val="10"/>
                  <w:szCs w:val="10"/>
                  <w:lang w:val="en-US"/>
                </w:rPr>
                <w:t>2024F</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1DC48D4B" w14:textId="77777777" w:rsidR="00015378" w:rsidRPr="00257590" w:rsidRDefault="00015378" w:rsidP="00092529">
            <w:pPr>
              <w:spacing w:after="0" w:line="480" w:lineRule="auto"/>
              <w:jc w:val="center"/>
              <w:rPr>
                <w:ins w:id="24125" w:author="Hardik Malhotra" w:date="2021-09-30T23:40:00Z"/>
                <w:rFonts w:ascii="Verdana" w:eastAsia="Times New Roman" w:hAnsi="Verdana" w:cs="Arial"/>
                <w:b/>
                <w:bCs/>
                <w:color w:val="FFFFFF" w:themeColor="background1"/>
                <w:sz w:val="10"/>
                <w:szCs w:val="10"/>
                <w:lang w:val="en-US"/>
              </w:rPr>
            </w:pPr>
            <w:ins w:id="24126" w:author="Hardik Malhotra" w:date="2021-09-30T23:40:00Z">
              <w:r w:rsidRPr="00257590">
                <w:rPr>
                  <w:rFonts w:ascii="Verdana" w:eastAsia="Times New Roman" w:hAnsi="Verdana" w:cs="Arial"/>
                  <w:b/>
                  <w:bCs/>
                  <w:color w:val="FFFFFF" w:themeColor="background1"/>
                  <w:sz w:val="10"/>
                  <w:szCs w:val="10"/>
                  <w:lang w:val="en-US"/>
                </w:rPr>
                <w:t>2025F</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186D4107" w14:textId="77777777" w:rsidR="00015378" w:rsidRPr="00257590" w:rsidRDefault="00015378" w:rsidP="00092529">
            <w:pPr>
              <w:spacing w:after="0" w:line="480" w:lineRule="auto"/>
              <w:jc w:val="center"/>
              <w:rPr>
                <w:ins w:id="24127" w:author="Hardik Malhotra" w:date="2021-09-30T23:40:00Z"/>
                <w:rFonts w:ascii="Verdana" w:eastAsia="Times New Roman" w:hAnsi="Verdana" w:cs="Arial"/>
                <w:b/>
                <w:bCs/>
                <w:color w:val="FFFFFF" w:themeColor="background1"/>
                <w:sz w:val="10"/>
                <w:szCs w:val="10"/>
                <w:lang w:val="en-US"/>
              </w:rPr>
            </w:pPr>
            <w:ins w:id="24128" w:author="Hardik Malhotra" w:date="2021-09-30T23:40:00Z">
              <w:r w:rsidRPr="00257590">
                <w:rPr>
                  <w:rFonts w:ascii="Verdana" w:eastAsia="Times New Roman" w:hAnsi="Verdana" w:cs="Arial"/>
                  <w:b/>
                  <w:bCs/>
                  <w:color w:val="FFFFFF" w:themeColor="background1"/>
                  <w:sz w:val="10"/>
                  <w:szCs w:val="10"/>
                  <w:lang w:val="en-US"/>
                </w:rPr>
                <w:t>2026F</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326467A9" w14:textId="77777777" w:rsidR="00015378" w:rsidRPr="00257590" w:rsidRDefault="00015378" w:rsidP="00092529">
            <w:pPr>
              <w:spacing w:after="0" w:line="480" w:lineRule="auto"/>
              <w:jc w:val="center"/>
              <w:rPr>
                <w:ins w:id="24129" w:author="Hardik Malhotra" w:date="2021-09-30T23:40:00Z"/>
                <w:rFonts w:ascii="Verdana" w:eastAsia="Times New Roman" w:hAnsi="Verdana" w:cs="Arial"/>
                <w:b/>
                <w:bCs/>
                <w:color w:val="FFFFFF" w:themeColor="background1"/>
                <w:sz w:val="10"/>
                <w:szCs w:val="10"/>
                <w:lang w:val="en-US"/>
              </w:rPr>
            </w:pPr>
            <w:ins w:id="24130" w:author="Hardik Malhotra" w:date="2021-09-30T23:40:00Z">
              <w:r w:rsidRPr="00257590">
                <w:rPr>
                  <w:rFonts w:ascii="Verdana" w:eastAsia="Times New Roman" w:hAnsi="Verdana" w:cs="Arial"/>
                  <w:b/>
                  <w:bCs/>
                  <w:color w:val="FFFFFF" w:themeColor="background1"/>
                  <w:sz w:val="10"/>
                  <w:szCs w:val="10"/>
                  <w:lang w:val="en-US"/>
                </w:rPr>
                <w:t>2027F</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50E98820" w14:textId="77777777" w:rsidR="00015378" w:rsidRPr="00257590" w:rsidRDefault="00015378" w:rsidP="00092529">
            <w:pPr>
              <w:spacing w:after="0" w:line="480" w:lineRule="auto"/>
              <w:jc w:val="center"/>
              <w:rPr>
                <w:ins w:id="24131" w:author="Hardik Malhotra" w:date="2021-09-30T23:40:00Z"/>
                <w:rFonts w:ascii="Verdana" w:eastAsia="Times New Roman" w:hAnsi="Verdana" w:cs="Arial"/>
                <w:b/>
                <w:bCs/>
                <w:color w:val="FFFFFF" w:themeColor="background1"/>
                <w:sz w:val="10"/>
                <w:szCs w:val="10"/>
                <w:lang w:val="en-US"/>
              </w:rPr>
            </w:pPr>
            <w:ins w:id="24132" w:author="Hardik Malhotra" w:date="2021-09-30T23:40:00Z">
              <w:r w:rsidRPr="00257590">
                <w:rPr>
                  <w:rFonts w:ascii="Verdana" w:eastAsia="Times New Roman" w:hAnsi="Verdana" w:cs="Arial"/>
                  <w:b/>
                  <w:bCs/>
                  <w:color w:val="FFFFFF" w:themeColor="background1"/>
                  <w:sz w:val="10"/>
                  <w:szCs w:val="10"/>
                  <w:lang w:val="en-US"/>
                </w:rPr>
                <w:t>2028F</w:t>
              </w:r>
            </w:ins>
          </w:p>
        </w:tc>
        <w:tc>
          <w:tcPr>
            <w:tcW w:w="586" w:type="dxa"/>
            <w:tcBorders>
              <w:top w:val="single" w:sz="4" w:space="0" w:color="auto"/>
              <w:left w:val="nil"/>
              <w:bottom w:val="single" w:sz="4" w:space="0" w:color="auto"/>
              <w:right w:val="nil"/>
            </w:tcBorders>
            <w:shd w:val="clear" w:color="auto" w:fill="C00000"/>
            <w:noWrap/>
            <w:vAlign w:val="bottom"/>
            <w:hideMark/>
          </w:tcPr>
          <w:p w14:paraId="2A180347" w14:textId="77777777" w:rsidR="00015378" w:rsidRPr="00257590" w:rsidRDefault="00015378" w:rsidP="00092529">
            <w:pPr>
              <w:spacing w:after="0" w:line="480" w:lineRule="auto"/>
              <w:jc w:val="center"/>
              <w:rPr>
                <w:ins w:id="24133" w:author="Hardik Malhotra" w:date="2021-09-30T23:40:00Z"/>
                <w:rFonts w:ascii="Verdana" w:eastAsia="Times New Roman" w:hAnsi="Verdana" w:cs="Arial"/>
                <w:b/>
                <w:bCs/>
                <w:color w:val="FFFFFF" w:themeColor="background1"/>
                <w:sz w:val="10"/>
                <w:szCs w:val="10"/>
                <w:lang w:val="en-US"/>
              </w:rPr>
            </w:pPr>
            <w:ins w:id="24134" w:author="Hardik Malhotra" w:date="2021-09-30T23:40:00Z">
              <w:r w:rsidRPr="00257590">
                <w:rPr>
                  <w:rFonts w:ascii="Verdana" w:eastAsia="Times New Roman" w:hAnsi="Verdana" w:cs="Arial"/>
                  <w:b/>
                  <w:bCs/>
                  <w:color w:val="FFFFFF" w:themeColor="background1"/>
                  <w:sz w:val="10"/>
                  <w:szCs w:val="10"/>
                  <w:lang w:val="en-US"/>
                </w:rPr>
                <w:t>2029F</w:t>
              </w:r>
            </w:ins>
          </w:p>
        </w:tc>
        <w:tc>
          <w:tcPr>
            <w:tcW w:w="586"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7642717D" w14:textId="77777777" w:rsidR="00015378" w:rsidRPr="00257590" w:rsidRDefault="00015378" w:rsidP="00092529">
            <w:pPr>
              <w:spacing w:after="0" w:line="480" w:lineRule="auto"/>
              <w:jc w:val="center"/>
              <w:rPr>
                <w:ins w:id="24135" w:author="Hardik Malhotra" w:date="2021-09-30T23:40:00Z"/>
                <w:rFonts w:ascii="Verdana" w:eastAsia="Times New Roman" w:hAnsi="Verdana" w:cs="Arial"/>
                <w:b/>
                <w:bCs/>
                <w:color w:val="FFFFFF" w:themeColor="background1"/>
                <w:sz w:val="10"/>
                <w:szCs w:val="10"/>
                <w:lang w:val="en-US"/>
              </w:rPr>
            </w:pPr>
            <w:ins w:id="24136" w:author="Hardik Malhotra" w:date="2021-09-30T23:40:00Z">
              <w:r w:rsidRPr="00257590">
                <w:rPr>
                  <w:rFonts w:ascii="Verdana" w:eastAsia="Times New Roman" w:hAnsi="Verdana" w:cs="Arial"/>
                  <w:b/>
                  <w:bCs/>
                  <w:color w:val="FFFFFF" w:themeColor="background1"/>
                  <w:sz w:val="10"/>
                  <w:szCs w:val="10"/>
                  <w:lang w:val="en-US"/>
                </w:rPr>
                <w:t>2030F</w:t>
              </w:r>
            </w:ins>
          </w:p>
        </w:tc>
      </w:tr>
      <w:tr w:rsidR="00015378" w:rsidRPr="00257590" w14:paraId="4D543C9F" w14:textId="77777777" w:rsidTr="00092529">
        <w:trPr>
          <w:trHeight w:val="334"/>
          <w:ins w:id="24137" w:author="Hardik Malhotra" w:date="2021-09-30T23:40:00Z"/>
        </w:trPr>
        <w:tc>
          <w:tcPr>
            <w:tcW w:w="966" w:type="dxa"/>
            <w:tcBorders>
              <w:top w:val="nil"/>
              <w:left w:val="single" w:sz="4" w:space="0" w:color="auto"/>
              <w:bottom w:val="single" w:sz="4" w:space="0" w:color="auto"/>
              <w:right w:val="single" w:sz="4" w:space="0" w:color="auto"/>
            </w:tcBorders>
            <w:shd w:val="clear" w:color="000000" w:fill="FFFFFF"/>
            <w:noWrap/>
            <w:vAlign w:val="bottom"/>
            <w:hideMark/>
          </w:tcPr>
          <w:p w14:paraId="5FB4DB6C" w14:textId="77777777" w:rsidR="00015378" w:rsidRPr="00257590" w:rsidRDefault="00015378" w:rsidP="00015378">
            <w:pPr>
              <w:spacing w:after="0" w:line="240" w:lineRule="auto"/>
              <w:rPr>
                <w:ins w:id="24138" w:author="Hardik Malhotra" w:date="2021-09-30T23:40:00Z"/>
                <w:rFonts w:ascii="Verdana" w:eastAsia="Times New Roman" w:hAnsi="Verdana" w:cs="Times New Roman"/>
                <w:color w:val="000000"/>
                <w:sz w:val="10"/>
                <w:szCs w:val="10"/>
                <w:lang w:val="en-US"/>
              </w:rPr>
            </w:pPr>
            <w:ins w:id="24139" w:author="Hardik Malhotra" w:date="2021-09-30T23:40:00Z">
              <w:r w:rsidRPr="00257590">
                <w:rPr>
                  <w:rFonts w:ascii="Verdana" w:hAnsi="Verdana"/>
                  <w:color w:val="000000"/>
                  <w:sz w:val="10"/>
                  <w:szCs w:val="10"/>
                </w:rPr>
                <w:t>Liquid</w:t>
              </w:r>
            </w:ins>
          </w:p>
        </w:tc>
        <w:tc>
          <w:tcPr>
            <w:tcW w:w="587" w:type="dxa"/>
            <w:tcBorders>
              <w:top w:val="nil"/>
              <w:left w:val="nil"/>
              <w:bottom w:val="single" w:sz="4" w:space="0" w:color="auto"/>
              <w:right w:val="single" w:sz="4" w:space="0" w:color="auto"/>
            </w:tcBorders>
            <w:shd w:val="clear" w:color="000000" w:fill="FFFFFF"/>
            <w:noWrap/>
            <w:vAlign w:val="bottom"/>
            <w:hideMark/>
          </w:tcPr>
          <w:p w14:paraId="3852A39D" w14:textId="261506E6" w:rsidR="00015378" w:rsidRPr="00015378" w:rsidRDefault="00015378" w:rsidP="00015378">
            <w:pPr>
              <w:spacing w:after="0" w:line="240" w:lineRule="auto"/>
              <w:jc w:val="center"/>
              <w:rPr>
                <w:ins w:id="24140" w:author="Hardik Malhotra" w:date="2021-09-30T23:40:00Z"/>
                <w:rFonts w:ascii="Verdana" w:eastAsia="Times New Roman" w:hAnsi="Verdana" w:cs="Times New Roman"/>
                <w:color w:val="000000"/>
                <w:sz w:val="10"/>
                <w:szCs w:val="10"/>
                <w:lang w:val="en-US"/>
                <w:rPrChange w:id="24141" w:author="Hardik Malhotra" w:date="2021-09-30T23:40:00Z">
                  <w:rPr>
                    <w:ins w:id="24142" w:author="Hardik Malhotra" w:date="2021-09-30T23:40:00Z"/>
                    <w:rFonts w:ascii="Verdana" w:eastAsia="Times New Roman" w:hAnsi="Verdana" w:cs="Times New Roman"/>
                    <w:color w:val="000000"/>
                    <w:sz w:val="10"/>
                    <w:szCs w:val="10"/>
                    <w:lang w:val="en-US"/>
                  </w:rPr>
                </w:rPrChange>
              </w:rPr>
            </w:pPr>
            <w:ins w:id="24143" w:author="Hardik Malhotra" w:date="2021-09-30T23:40:00Z">
              <w:r w:rsidRPr="00015378">
                <w:rPr>
                  <w:rFonts w:ascii="Verdana" w:hAnsi="Verdana" w:cs="Arial"/>
                  <w:color w:val="000000"/>
                  <w:sz w:val="10"/>
                  <w:szCs w:val="10"/>
                  <w:rPrChange w:id="24144" w:author="Hardik Malhotra" w:date="2021-09-30T23:40:00Z">
                    <w:rPr>
                      <w:rFonts w:ascii="Arial" w:hAnsi="Arial" w:cs="Arial"/>
                      <w:b/>
                      <w:bCs/>
                      <w:color w:val="000000"/>
                      <w:sz w:val="20"/>
                      <w:szCs w:val="20"/>
                    </w:rPr>
                  </w:rPrChange>
                </w:rPr>
                <w:t>251</w:t>
              </w:r>
            </w:ins>
          </w:p>
        </w:tc>
        <w:tc>
          <w:tcPr>
            <w:tcW w:w="587" w:type="dxa"/>
            <w:tcBorders>
              <w:top w:val="nil"/>
              <w:left w:val="nil"/>
              <w:bottom w:val="single" w:sz="4" w:space="0" w:color="auto"/>
              <w:right w:val="single" w:sz="4" w:space="0" w:color="auto"/>
            </w:tcBorders>
            <w:shd w:val="clear" w:color="000000" w:fill="FFFFFF"/>
            <w:noWrap/>
            <w:vAlign w:val="bottom"/>
            <w:hideMark/>
          </w:tcPr>
          <w:p w14:paraId="555B8EA8" w14:textId="6317A757" w:rsidR="00015378" w:rsidRPr="00015378" w:rsidRDefault="00015378" w:rsidP="00015378">
            <w:pPr>
              <w:spacing w:after="0" w:line="240" w:lineRule="auto"/>
              <w:jc w:val="center"/>
              <w:rPr>
                <w:ins w:id="24145" w:author="Hardik Malhotra" w:date="2021-09-30T23:40:00Z"/>
                <w:rFonts w:ascii="Verdana" w:eastAsia="Times New Roman" w:hAnsi="Verdana" w:cs="Times New Roman"/>
                <w:color w:val="000000"/>
                <w:sz w:val="10"/>
                <w:szCs w:val="10"/>
                <w:lang w:val="en-US"/>
                <w:rPrChange w:id="24146" w:author="Hardik Malhotra" w:date="2021-09-30T23:40:00Z">
                  <w:rPr>
                    <w:ins w:id="24147" w:author="Hardik Malhotra" w:date="2021-09-30T23:40:00Z"/>
                    <w:rFonts w:ascii="Verdana" w:eastAsia="Times New Roman" w:hAnsi="Verdana" w:cs="Times New Roman"/>
                    <w:color w:val="000000"/>
                    <w:sz w:val="10"/>
                    <w:szCs w:val="10"/>
                    <w:lang w:val="en-US"/>
                  </w:rPr>
                </w:rPrChange>
              </w:rPr>
            </w:pPr>
            <w:ins w:id="24148" w:author="Hardik Malhotra" w:date="2021-09-30T23:40:00Z">
              <w:r w:rsidRPr="00015378">
                <w:rPr>
                  <w:rFonts w:ascii="Verdana" w:hAnsi="Verdana" w:cs="Arial"/>
                  <w:color w:val="000000"/>
                  <w:sz w:val="10"/>
                  <w:szCs w:val="10"/>
                  <w:rPrChange w:id="24149" w:author="Hardik Malhotra" w:date="2021-09-30T23:40:00Z">
                    <w:rPr>
                      <w:rFonts w:ascii="Arial" w:hAnsi="Arial" w:cs="Arial"/>
                      <w:b/>
                      <w:bCs/>
                      <w:color w:val="000000"/>
                      <w:sz w:val="20"/>
                      <w:szCs w:val="20"/>
                    </w:rPr>
                  </w:rPrChange>
                </w:rPr>
                <w:t>265</w:t>
              </w:r>
            </w:ins>
          </w:p>
        </w:tc>
        <w:tc>
          <w:tcPr>
            <w:tcW w:w="587" w:type="dxa"/>
            <w:tcBorders>
              <w:top w:val="nil"/>
              <w:left w:val="nil"/>
              <w:bottom w:val="single" w:sz="4" w:space="0" w:color="auto"/>
              <w:right w:val="single" w:sz="4" w:space="0" w:color="auto"/>
            </w:tcBorders>
            <w:shd w:val="clear" w:color="000000" w:fill="FFFFFF"/>
            <w:noWrap/>
            <w:vAlign w:val="bottom"/>
            <w:hideMark/>
          </w:tcPr>
          <w:p w14:paraId="347CADF4" w14:textId="2CEB6559" w:rsidR="00015378" w:rsidRPr="00015378" w:rsidRDefault="00015378" w:rsidP="00015378">
            <w:pPr>
              <w:spacing w:after="0" w:line="240" w:lineRule="auto"/>
              <w:jc w:val="center"/>
              <w:rPr>
                <w:ins w:id="24150" w:author="Hardik Malhotra" w:date="2021-09-30T23:40:00Z"/>
                <w:rFonts w:ascii="Verdana" w:eastAsia="Times New Roman" w:hAnsi="Verdana" w:cs="Times New Roman"/>
                <w:color w:val="000000"/>
                <w:sz w:val="10"/>
                <w:szCs w:val="10"/>
                <w:lang w:val="en-US"/>
                <w:rPrChange w:id="24151" w:author="Hardik Malhotra" w:date="2021-09-30T23:40:00Z">
                  <w:rPr>
                    <w:ins w:id="24152" w:author="Hardik Malhotra" w:date="2021-09-30T23:40:00Z"/>
                    <w:rFonts w:ascii="Verdana" w:eastAsia="Times New Roman" w:hAnsi="Verdana" w:cs="Times New Roman"/>
                    <w:color w:val="000000"/>
                    <w:sz w:val="10"/>
                    <w:szCs w:val="10"/>
                    <w:lang w:val="en-US"/>
                  </w:rPr>
                </w:rPrChange>
              </w:rPr>
            </w:pPr>
            <w:ins w:id="24153" w:author="Hardik Malhotra" w:date="2021-09-30T23:40:00Z">
              <w:r w:rsidRPr="00015378">
                <w:rPr>
                  <w:rFonts w:ascii="Verdana" w:hAnsi="Verdana" w:cs="Arial"/>
                  <w:color w:val="000000"/>
                  <w:sz w:val="10"/>
                  <w:szCs w:val="10"/>
                  <w:rPrChange w:id="24154" w:author="Hardik Malhotra" w:date="2021-09-30T23:40:00Z">
                    <w:rPr>
                      <w:rFonts w:ascii="Arial" w:hAnsi="Arial" w:cs="Arial"/>
                      <w:b/>
                      <w:bCs/>
                      <w:color w:val="000000"/>
                      <w:sz w:val="20"/>
                      <w:szCs w:val="20"/>
                    </w:rPr>
                  </w:rPrChange>
                </w:rPr>
                <w:t>279</w:t>
              </w:r>
            </w:ins>
          </w:p>
        </w:tc>
        <w:tc>
          <w:tcPr>
            <w:tcW w:w="586" w:type="dxa"/>
            <w:tcBorders>
              <w:top w:val="nil"/>
              <w:left w:val="nil"/>
              <w:bottom w:val="single" w:sz="4" w:space="0" w:color="auto"/>
              <w:right w:val="single" w:sz="4" w:space="0" w:color="auto"/>
            </w:tcBorders>
            <w:shd w:val="clear" w:color="000000" w:fill="FFFFFF"/>
            <w:noWrap/>
            <w:vAlign w:val="bottom"/>
            <w:hideMark/>
          </w:tcPr>
          <w:p w14:paraId="2E2A4B33" w14:textId="3E511B38" w:rsidR="00015378" w:rsidRPr="00015378" w:rsidRDefault="00015378" w:rsidP="00015378">
            <w:pPr>
              <w:spacing w:after="0" w:line="240" w:lineRule="auto"/>
              <w:jc w:val="center"/>
              <w:rPr>
                <w:ins w:id="24155" w:author="Hardik Malhotra" w:date="2021-09-30T23:40:00Z"/>
                <w:rFonts w:ascii="Verdana" w:eastAsia="Times New Roman" w:hAnsi="Verdana" w:cs="Times New Roman"/>
                <w:color w:val="000000"/>
                <w:sz w:val="10"/>
                <w:szCs w:val="10"/>
                <w:lang w:val="en-US"/>
                <w:rPrChange w:id="24156" w:author="Hardik Malhotra" w:date="2021-09-30T23:40:00Z">
                  <w:rPr>
                    <w:ins w:id="24157" w:author="Hardik Malhotra" w:date="2021-09-30T23:40:00Z"/>
                    <w:rFonts w:ascii="Verdana" w:eastAsia="Times New Roman" w:hAnsi="Verdana" w:cs="Times New Roman"/>
                    <w:color w:val="000000"/>
                    <w:sz w:val="10"/>
                    <w:szCs w:val="10"/>
                    <w:lang w:val="en-US"/>
                  </w:rPr>
                </w:rPrChange>
              </w:rPr>
            </w:pPr>
            <w:ins w:id="24158" w:author="Hardik Malhotra" w:date="2021-09-30T23:40:00Z">
              <w:r w:rsidRPr="00015378">
                <w:rPr>
                  <w:rFonts w:ascii="Verdana" w:hAnsi="Verdana" w:cs="Arial"/>
                  <w:color w:val="000000"/>
                  <w:sz w:val="10"/>
                  <w:szCs w:val="10"/>
                  <w:rPrChange w:id="24159" w:author="Hardik Malhotra" w:date="2021-09-30T23:40:00Z">
                    <w:rPr>
                      <w:rFonts w:ascii="Arial" w:hAnsi="Arial" w:cs="Arial"/>
                      <w:b/>
                      <w:bCs/>
                      <w:color w:val="000000"/>
                      <w:sz w:val="20"/>
                      <w:szCs w:val="20"/>
                    </w:rPr>
                  </w:rPrChange>
                </w:rPr>
                <w:t>297</w:t>
              </w:r>
            </w:ins>
          </w:p>
        </w:tc>
        <w:tc>
          <w:tcPr>
            <w:tcW w:w="586" w:type="dxa"/>
            <w:tcBorders>
              <w:top w:val="nil"/>
              <w:left w:val="nil"/>
              <w:bottom w:val="single" w:sz="4" w:space="0" w:color="auto"/>
              <w:right w:val="single" w:sz="4" w:space="0" w:color="auto"/>
            </w:tcBorders>
            <w:shd w:val="clear" w:color="000000" w:fill="FFFFFF"/>
            <w:noWrap/>
            <w:vAlign w:val="bottom"/>
            <w:hideMark/>
          </w:tcPr>
          <w:p w14:paraId="2793AA09" w14:textId="0D013139" w:rsidR="00015378" w:rsidRPr="00015378" w:rsidRDefault="00015378" w:rsidP="00015378">
            <w:pPr>
              <w:spacing w:after="0" w:line="240" w:lineRule="auto"/>
              <w:jc w:val="center"/>
              <w:rPr>
                <w:ins w:id="24160" w:author="Hardik Malhotra" w:date="2021-09-30T23:40:00Z"/>
                <w:rFonts w:ascii="Verdana" w:eastAsia="Times New Roman" w:hAnsi="Verdana" w:cs="Times New Roman"/>
                <w:color w:val="000000"/>
                <w:sz w:val="10"/>
                <w:szCs w:val="10"/>
                <w:lang w:val="en-US"/>
                <w:rPrChange w:id="24161" w:author="Hardik Malhotra" w:date="2021-09-30T23:40:00Z">
                  <w:rPr>
                    <w:ins w:id="24162" w:author="Hardik Malhotra" w:date="2021-09-30T23:40:00Z"/>
                    <w:rFonts w:ascii="Verdana" w:eastAsia="Times New Roman" w:hAnsi="Verdana" w:cs="Times New Roman"/>
                    <w:color w:val="000000"/>
                    <w:sz w:val="10"/>
                    <w:szCs w:val="10"/>
                    <w:lang w:val="en-US"/>
                  </w:rPr>
                </w:rPrChange>
              </w:rPr>
            </w:pPr>
            <w:ins w:id="24163" w:author="Hardik Malhotra" w:date="2021-09-30T23:40:00Z">
              <w:r w:rsidRPr="00015378">
                <w:rPr>
                  <w:rFonts w:ascii="Verdana" w:hAnsi="Verdana" w:cs="Arial"/>
                  <w:color w:val="000000"/>
                  <w:sz w:val="10"/>
                  <w:szCs w:val="10"/>
                  <w:rPrChange w:id="24164" w:author="Hardik Malhotra" w:date="2021-09-30T23:40:00Z">
                    <w:rPr>
                      <w:rFonts w:ascii="Arial" w:hAnsi="Arial" w:cs="Arial"/>
                      <w:b/>
                      <w:bCs/>
                      <w:color w:val="000000"/>
                      <w:sz w:val="20"/>
                      <w:szCs w:val="20"/>
                    </w:rPr>
                  </w:rPrChange>
                </w:rPr>
                <w:t>314</w:t>
              </w:r>
            </w:ins>
          </w:p>
        </w:tc>
        <w:tc>
          <w:tcPr>
            <w:tcW w:w="586" w:type="dxa"/>
            <w:tcBorders>
              <w:top w:val="nil"/>
              <w:left w:val="nil"/>
              <w:bottom w:val="single" w:sz="4" w:space="0" w:color="auto"/>
              <w:right w:val="single" w:sz="4" w:space="0" w:color="auto"/>
            </w:tcBorders>
            <w:shd w:val="clear" w:color="000000" w:fill="FFFFFF"/>
            <w:noWrap/>
            <w:vAlign w:val="bottom"/>
            <w:hideMark/>
          </w:tcPr>
          <w:p w14:paraId="66EEF22F" w14:textId="406C2C9D" w:rsidR="00015378" w:rsidRPr="00015378" w:rsidRDefault="00015378" w:rsidP="00015378">
            <w:pPr>
              <w:spacing w:after="0" w:line="240" w:lineRule="auto"/>
              <w:jc w:val="center"/>
              <w:rPr>
                <w:ins w:id="24165" w:author="Hardik Malhotra" w:date="2021-09-30T23:40:00Z"/>
                <w:rFonts w:ascii="Verdana" w:eastAsia="Times New Roman" w:hAnsi="Verdana" w:cs="Times New Roman"/>
                <w:color w:val="000000"/>
                <w:sz w:val="10"/>
                <w:szCs w:val="10"/>
                <w:lang w:val="en-US"/>
                <w:rPrChange w:id="24166" w:author="Hardik Malhotra" w:date="2021-09-30T23:40:00Z">
                  <w:rPr>
                    <w:ins w:id="24167" w:author="Hardik Malhotra" w:date="2021-09-30T23:40:00Z"/>
                    <w:rFonts w:ascii="Verdana" w:eastAsia="Times New Roman" w:hAnsi="Verdana" w:cs="Times New Roman"/>
                    <w:color w:val="000000"/>
                    <w:sz w:val="10"/>
                    <w:szCs w:val="10"/>
                    <w:lang w:val="en-US"/>
                  </w:rPr>
                </w:rPrChange>
              </w:rPr>
            </w:pPr>
            <w:ins w:id="24168" w:author="Hardik Malhotra" w:date="2021-09-30T23:40:00Z">
              <w:r w:rsidRPr="00015378">
                <w:rPr>
                  <w:rFonts w:ascii="Verdana" w:hAnsi="Verdana" w:cs="Arial"/>
                  <w:color w:val="000000"/>
                  <w:sz w:val="10"/>
                  <w:szCs w:val="10"/>
                  <w:rPrChange w:id="24169" w:author="Hardik Malhotra" w:date="2021-09-30T23:40:00Z">
                    <w:rPr>
                      <w:rFonts w:ascii="Arial" w:hAnsi="Arial" w:cs="Arial"/>
                      <w:b/>
                      <w:bCs/>
                      <w:color w:val="000000"/>
                      <w:sz w:val="20"/>
                      <w:szCs w:val="20"/>
                    </w:rPr>
                  </w:rPrChange>
                </w:rPr>
                <w:t>284</w:t>
              </w:r>
            </w:ins>
          </w:p>
        </w:tc>
        <w:tc>
          <w:tcPr>
            <w:tcW w:w="586" w:type="dxa"/>
            <w:tcBorders>
              <w:top w:val="nil"/>
              <w:left w:val="nil"/>
              <w:bottom w:val="single" w:sz="4" w:space="0" w:color="auto"/>
              <w:right w:val="single" w:sz="4" w:space="0" w:color="auto"/>
            </w:tcBorders>
            <w:shd w:val="clear" w:color="000000" w:fill="FFFFFF"/>
            <w:noWrap/>
            <w:vAlign w:val="bottom"/>
            <w:hideMark/>
          </w:tcPr>
          <w:p w14:paraId="77CDE9E2" w14:textId="2579EA3F" w:rsidR="00015378" w:rsidRPr="00015378" w:rsidRDefault="00015378" w:rsidP="00015378">
            <w:pPr>
              <w:spacing w:after="0" w:line="240" w:lineRule="auto"/>
              <w:jc w:val="center"/>
              <w:rPr>
                <w:ins w:id="24170" w:author="Hardik Malhotra" w:date="2021-09-30T23:40:00Z"/>
                <w:rFonts w:ascii="Verdana" w:eastAsia="Times New Roman" w:hAnsi="Verdana" w:cs="Times New Roman"/>
                <w:color w:val="000000"/>
                <w:sz w:val="10"/>
                <w:szCs w:val="10"/>
                <w:lang w:val="en-US"/>
                <w:rPrChange w:id="24171" w:author="Hardik Malhotra" w:date="2021-09-30T23:40:00Z">
                  <w:rPr>
                    <w:ins w:id="24172" w:author="Hardik Malhotra" w:date="2021-09-30T23:40:00Z"/>
                    <w:rFonts w:ascii="Verdana" w:eastAsia="Times New Roman" w:hAnsi="Verdana" w:cs="Times New Roman"/>
                    <w:color w:val="000000"/>
                    <w:sz w:val="10"/>
                    <w:szCs w:val="10"/>
                    <w:lang w:val="en-US"/>
                  </w:rPr>
                </w:rPrChange>
              </w:rPr>
            </w:pPr>
            <w:ins w:id="24173" w:author="Hardik Malhotra" w:date="2021-09-30T23:40:00Z">
              <w:r w:rsidRPr="00015378">
                <w:rPr>
                  <w:rFonts w:ascii="Verdana" w:hAnsi="Verdana" w:cs="Arial"/>
                  <w:color w:val="000000"/>
                  <w:sz w:val="10"/>
                  <w:szCs w:val="10"/>
                  <w:rPrChange w:id="24174" w:author="Hardik Malhotra" w:date="2021-09-30T23:40:00Z">
                    <w:rPr>
                      <w:rFonts w:ascii="Arial" w:hAnsi="Arial" w:cs="Arial"/>
                      <w:b/>
                      <w:bCs/>
                      <w:color w:val="000000"/>
                      <w:sz w:val="20"/>
                      <w:szCs w:val="20"/>
                    </w:rPr>
                  </w:rPrChange>
                </w:rPr>
                <w:t>317</w:t>
              </w:r>
            </w:ins>
          </w:p>
        </w:tc>
        <w:tc>
          <w:tcPr>
            <w:tcW w:w="586" w:type="dxa"/>
            <w:tcBorders>
              <w:top w:val="nil"/>
              <w:left w:val="nil"/>
              <w:bottom w:val="single" w:sz="4" w:space="0" w:color="auto"/>
              <w:right w:val="single" w:sz="4" w:space="0" w:color="auto"/>
            </w:tcBorders>
            <w:shd w:val="clear" w:color="000000" w:fill="FFFFFF"/>
            <w:noWrap/>
            <w:vAlign w:val="bottom"/>
            <w:hideMark/>
          </w:tcPr>
          <w:p w14:paraId="31928A20" w14:textId="43BE6401" w:rsidR="00015378" w:rsidRPr="00015378" w:rsidRDefault="00015378" w:rsidP="00015378">
            <w:pPr>
              <w:spacing w:after="0" w:line="240" w:lineRule="auto"/>
              <w:jc w:val="center"/>
              <w:rPr>
                <w:ins w:id="24175" w:author="Hardik Malhotra" w:date="2021-09-30T23:40:00Z"/>
                <w:rFonts w:ascii="Verdana" w:eastAsia="Times New Roman" w:hAnsi="Verdana" w:cs="Times New Roman"/>
                <w:color w:val="000000"/>
                <w:sz w:val="10"/>
                <w:szCs w:val="10"/>
                <w:lang w:val="en-US"/>
                <w:rPrChange w:id="24176" w:author="Hardik Malhotra" w:date="2021-09-30T23:40:00Z">
                  <w:rPr>
                    <w:ins w:id="24177" w:author="Hardik Malhotra" w:date="2021-09-30T23:40:00Z"/>
                    <w:rFonts w:ascii="Verdana" w:eastAsia="Times New Roman" w:hAnsi="Verdana" w:cs="Times New Roman"/>
                    <w:color w:val="000000"/>
                    <w:sz w:val="10"/>
                    <w:szCs w:val="10"/>
                    <w:lang w:val="en-US"/>
                  </w:rPr>
                </w:rPrChange>
              </w:rPr>
            </w:pPr>
            <w:ins w:id="24178" w:author="Hardik Malhotra" w:date="2021-09-30T23:40:00Z">
              <w:r w:rsidRPr="00015378">
                <w:rPr>
                  <w:rFonts w:ascii="Verdana" w:hAnsi="Verdana" w:cs="Arial"/>
                  <w:color w:val="000000"/>
                  <w:sz w:val="10"/>
                  <w:szCs w:val="10"/>
                  <w:rPrChange w:id="24179" w:author="Hardik Malhotra" w:date="2021-09-30T23:40:00Z">
                    <w:rPr>
                      <w:rFonts w:ascii="Arial" w:hAnsi="Arial" w:cs="Arial"/>
                      <w:b/>
                      <w:bCs/>
                      <w:color w:val="000000"/>
                      <w:sz w:val="20"/>
                      <w:szCs w:val="20"/>
                    </w:rPr>
                  </w:rPrChange>
                </w:rPr>
                <w:t>329</w:t>
              </w:r>
            </w:ins>
          </w:p>
        </w:tc>
        <w:tc>
          <w:tcPr>
            <w:tcW w:w="586" w:type="dxa"/>
            <w:tcBorders>
              <w:top w:val="nil"/>
              <w:left w:val="nil"/>
              <w:bottom w:val="single" w:sz="4" w:space="0" w:color="auto"/>
              <w:right w:val="single" w:sz="4" w:space="0" w:color="auto"/>
            </w:tcBorders>
            <w:shd w:val="clear" w:color="000000" w:fill="FFFFFF"/>
            <w:noWrap/>
            <w:vAlign w:val="bottom"/>
            <w:hideMark/>
          </w:tcPr>
          <w:p w14:paraId="5DC9AD63" w14:textId="3882E78C" w:rsidR="00015378" w:rsidRPr="00015378" w:rsidRDefault="00015378" w:rsidP="00015378">
            <w:pPr>
              <w:spacing w:after="0" w:line="240" w:lineRule="auto"/>
              <w:jc w:val="center"/>
              <w:rPr>
                <w:ins w:id="24180" w:author="Hardik Malhotra" w:date="2021-09-30T23:40:00Z"/>
                <w:rFonts w:ascii="Verdana" w:eastAsia="Times New Roman" w:hAnsi="Verdana" w:cs="Times New Roman"/>
                <w:color w:val="000000"/>
                <w:sz w:val="10"/>
                <w:szCs w:val="10"/>
                <w:lang w:val="en-US"/>
                <w:rPrChange w:id="24181" w:author="Hardik Malhotra" w:date="2021-09-30T23:40:00Z">
                  <w:rPr>
                    <w:ins w:id="24182" w:author="Hardik Malhotra" w:date="2021-09-30T23:40:00Z"/>
                    <w:rFonts w:ascii="Verdana" w:eastAsia="Times New Roman" w:hAnsi="Verdana" w:cs="Times New Roman"/>
                    <w:color w:val="000000"/>
                    <w:sz w:val="10"/>
                    <w:szCs w:val="10"/>
                    <w:lang w:val="en-US"/>
                  </w:rPr>
                </w:rPrChange>
              </w:rPr>
            </w:pPr>
            <w:ins w:id="24183" w:author="Hardik Malhotra" w:date="2021-09-30T23:40:00Z">
              <w:r w:rsidRPr="00015378">
                <w:rPr>
                  <w:rFonts w:ascii="Verdana" w:hAnsi="Verdana" w:cs="Arial"/>
                  <w:color w:val="000000"/>
                  <w:sz w:val="10"/>
                  <w:szCs w:val="10"/>
                  <w:rPrChange w:id="24184" w:author="Hardik Malhotra" w:date="2021-09-30T23:40:00Z">
                    <w:rPr>
                      <w:rFonts w:ascii="Arial" w:hAnsi="Arial" w:cs="Arial"/>
                      <w:b/>
                      <w:bCs/>
                      <w:color w:val="000000"/>
                      <w:sz w:val="20"/>
                      <w:szCs w:val="20"/>
                    </w:rPr>
                  </w:rPrChange>
                </w:rPr>
                <w:t>344</w:t>
              </w:r>
            </w:ins>
          </w:p>
        </w:tc>
        <w:tc>
          <w:tcPr>
            <w:tcW w:w="586" w:type="dxa"/>
            <w:tcBorders>
              <w:top w:val="nil"/>
              <w:left w:val="nil"/>
              <w:bottom w:val="single" w:sz="4" w:space="0" w:color="auto"/>
              <w:right w:val="single" w:sz="4" w:space="0" w:color="auto"/>
            </w:tcBorders>
            <w:shd w:val="clear" w:color="000000" w:fill="FFFFFF"/>
            <w:noWrap/>
            <w:vAlign w:val="bottom"/>
            <w:hideMark/>
          </w:tcPr>
          <w:p w14:paraId="1D0D9EE9" w14:textId="570595AA" w:rsidR="00015378" w:rsidRPr="00015378" w:rsidRDefault="00015378" w:rsidP="00015378">
            <w:pPr>
              <w:spacing w:after="0" w:line="240" w:lineRule="auto"/>
              <w:jc w:val="center"/>
              <w:rPr>
                <w:ins w:id="24185" w:author="Hardik Malhotra" w:date="2021-09-30T23:40:00Z"/>
                <w:rFonts w:ascii="Verdana" w:eastAsia="Times New Roman" w:hAnsi="Verdana" w:cs="Times New Roman"/>
                <w:color w:val="000000"/>
                <w:sz w:val="10"/>
                <w:szCs w:val="10"/>
                <w:lang w:val="en-US"/>
                <w:rPrChange w:id="24186" w:author="Hardik Malhotra" w:date="2021-09-30T23:40:00Z">
                  <w:rPr>
                    <w:ins w:id="24187" w:author="Hardik Malhotra" w:date="2021-09-30T23:40:00Z"/>
                    <w:rFonts w:ascii="Verdana" w:eastAsia="Times New Roman" w:hAnsi="Verdana" w:cs="Times New Roman"/>
                    <w:color w:val="000000"/>
                    <w:sz w:val="10"/>
                    <w:szCs w:val="10"/>
                    <w:lang w:val="en-US"/>
                  </w:rPr>
                </w:rPrChange>
              </w:rPr>
            </w:pPr>
            <w:ins w:id="24188" w:author="Hardik Malhotra" w:date="2021-09-30T23:40:00Z">
              <w:r w:rsidRPr="00015378">
                <w:rPr>
                  <w:rFonts w:ascii="Verdana" w:hAnsi="Verdana" w:cs="Arial"/>
                  <w:color w:val="000000"/>
                  <w:sz w:val="10"/>
                  <w:szCs w:val="10"/>
                  <w:rPrChange w:id="24189" w:author="Hardik Malhotra" w:date="2021-09-30T23:40:00Z">
                    <w:rPr>
                      <w:rFonts w:ascii="Arial" w:hAnsi="Arial" w:cs="Arial"/>
                      <w:b/>
                      <w:bCs/>
                      <w:color w:val="000000"/>
                      <w:sz w:val="20"/>
                      <w:szCs w:val="20"/>
                    </w:rPr>
                  </w:rPrChange>
                </w:rPr>
                <w:t>358</w:t>
              </w:r>
            </w:ins>
          </w:p>
        </w:tc>
        <w:tc>
          <w:tcPr>
            <w:tcW w:w="586" w:type="dxa"/>
            <w:tcBorders>
              <w:top w:val="nil"/>
              <w:left w:val="nil"/>
              <w:bottom w:val="single" w:sz="4" w:space="0" w:color="auto"/>
              <w:right w:val="single" w:sz="4" w:space="0" w:color="auto"/>
            </w:tcBorders>
            <w:shd w:val="clear" w:color="000000" w:fill="FFFFFF"/>
            <w:noWrap/>
            <w:vAlign w:val="bottom"/>
            <w:hideMark/>
          </w:tcPr>
          <w:p w14:paraId="2E96125C" w14:textId="4928FC32" w:rsidR="00015378" w:rsidRPr="00015378" w:rsidRDefault="00015378" w:rsidP="00015378">
            <w:pPr>
              <w:spacing w:after="0" w:line="240" w:lineRule="auto"/>
              <w:jc w:val="center"/>
              <w:rPr>
                <w:ins w:id="24190" w:author="Hardik Malhotra" w:date="2021-09-30T23:40:00Z"/>
                <w:rFonts w:ascii="Verdana" w:eastAsia="Times New Roman" w:hAnsi="Verdana" w:cs="Times New Roman"/>
                <w:color w:val="000000"/>
                <w:sz w:val="10"/>
                <w:szCs w:val="10"/>
                <w:lang w:val="en-US"/>
                <w:rPrChange w:id="24191" w:author="Hardik Malhotra" w:date="2021-09-30T23:40:00Z">
                  <w:rPr>
                    <w:ins w:id="24192" w:author="Hardik Malhotra" w:date="2021-09-30T23:40:00Z"/>
                    <w:rFonts w:ascii="Verdana" w:eastAsia="Times New Roman" w:hAnsi="Verdana" w:cs="Times New Roman"/>
                    <w:color w:val="000000"/>
                    <w:sz w:val="10"/>
                    <w:szCs w:val="10"/>
                    <w:lang w:val="en-US"/>
                  </w:rPr>
                </w:rPrChange>
              </w:rPr>
            </w:pPr>
            <w:ins w:id="24193" w:author="Hardik Malhotra" w:date="2021-09-30T23:40:00Z">
              <w:r w:rsidRPr="00015378">
                <w:rPr>
                  <w:rFonts w:ascii="Verdana" w:hAnsi="Verdana" w:cs="Arial"/>
                  <w:color w:val="000000"/>
                  <w:sz w:val="10"/>
                  <w:szCs w:val="10"/>
                  <w:rPrChange w:id="24194" w:author="Hardik Malhotra" w:date="2021-09-30T23:40:00Z">
                    <w:rPr>
                      <w:rFonts w:ascii="Arial" w:hAnsi="Arial" w:cs="Arial"/>
                      <w:b/>
                      <w:bCs/>
                      <w:color w:val="000000"/>
                      <w:sz w:val="20"/>
                      <w:szCs w:val="20"/>
                    </w:rPr>
                  </w:rPrChange>
                </w:rPr>
                <w:t>371</w:t>
              </w:r>
            </w:ins>
          </w:p>
        </w:tc>
        <w:tc>
          <w:tcPr>
            <w:tcW w:w="586" w:type="dxa"/>
            <w:tcBorders>
              <w:top w:val="nil"/>
              <w:left w:val="nil"/>
              <w:bottom w:val="single" w:sz="4" w:space="0" w:color="auto"/>
              <w:right w:val="single" w:sz="4" w:space="0" w:color="auto"/>
            </w:tcBorders>
            <w:shd w:val="clear" w:color="000000" w:fill="FFFFFF"/>
            <w:noWrap/>
            <w:vAlign w:val="bottom"/>
            <w:hideMark/>
          </w:tcPr>
          <w:p w14:paraId="4E4B125C" w14:textId="30DFA7D3" w:rsidR="00015378" w:rsidRPr="00015378" w:rsidRDefault="00015378" w:rsidP="00015378">
            <w:pPr>
              <w:spacing w:after="0" w:line="240" w:lineRule="auto"/>
              <w:jc w:val="center"/>
              <w:rPr>
                <w:ins w:id="24195" w:author="Hardik Malhotra" w:date="2021-09-30T23:40:00Z"/>
                <w:rFonts w:ascii="Verdana" w:eastAsia="Times New Roman" w:hAnsi="Verdana" w:cs="Times New Roman"/>
                <w:color w:val="000000"/>
                <w:sz w:val="10"/>
                <w:szCs w:val="10"/>
                <w:lang w:val="en-US"/>
                <w:rPrChange w:id="24196" w:author="Hardik Malhotra" w:date="2021-09-30T23:40:00Z">
                  <w:rPr>
                    <w:ins w:id="24197" w:author="Hardik Malhotra" w:date="2021-09-30T23:40:00Z"/>
                    <w:rFonts w:ascii="Verdana" w:eastAsia="Times New Roman" w:hAnsi="Verdana" w:cs="Times New Roman"/>
                    <w:color w:val="000000"/>
                    <w:sz w:val="10"/>
                    <w:szCs w:val="10"/>
                    <w:lang w:val="en-US"/>
                  </w:rPr>
                </w:rPrChange>
              </w:rPr>
            </w:pPr>
            <w:ins w:id="24198" w:author="Hardik Malhotra" w:date="2021-09-30T23:40:00Z">
              <w:r w:rsidRPr="00015378">
                <w:rPr>
                  <w:rFonts w:ascii="Verdana" w:hAnsi="Verdana" w:cs="Arial"/>
                  <w:color w:val="000000"/>
                  <w:sz w:val="10"/>
                  <w:szCs w:val="10"/>
                  <w:rPrChange w:id="24199" w:author="Hardik Malhotra" w:date="2021-09-30T23:40:00Z">
                    <w:rPr>
                      <w:rFonts w:ascii="Arial" w:hAnsi="Arial" w:cs="Arial"/>
                      <w:b/>
                      <w:bCs/>
                      <w:color w:val="000000"/>
                      <w:sz w:val="20"/>
                      <w:szCs w:val="20"/>
                    </w:rPr>
                  </w:rPrChange>
                </w:rPr>
                <w:t>386</w:t>
              </w:r>
            </w:ins>
          </w:p>
        </w:tc>
        <w:tc>
          <w:tcPr>
            <w:tcW w:w="586" w:type="dxa"/>
            <w:tcBorders>
              <w:top w:val="nil"/>
              <w:left w:val="nil"/>
              <w:bottom w:val="single" w:sz="4" w:space="0" w:color="auto"/>
              <w:right w:val="single" w:sz="4" w:space="0" w:color="auto"/>
            </w:tcBorders>
            <w:shd w:val="clear" w:color="000000" w:fill="FFFFFF"/>
            <w:noWrap/>
            <w:vAlign w:val="bottom"/>
            <w:hideMark/>
          </w:tcPr>
          <w:p w14:paraId="310C4371" w14:textId="2A783065" w:rsidR="00015378" w:rsidRPr="00015378" w:rsidRDefault="00015378" w:rsidP="00015378">
            <w:pPr>
              <w:spacing w:after="0" w:line="240" w:lineRule="auto"/>
              <w:jc w:val="center"/>
              <w:rPr>
                <w:ins w:id="24200" w:author="Hardik Malhotra" w:date="2021-09-30T23:40:00Z"/>
                <w:rFonts w:ascii="Verdana" w:eastAsia="Times New Roman" w:hAnsi="Verdana" w:cs="Times New Roman"/>
                <w:color w:val="000000"/>
                <w:sz w:val="10"/>
                <w:szCs w:val="10"/>
                <w:lang w:val="en-US"/>
                <w:rPrChange w:id="24201" w:author="Hardik Malhotra" w:date="2021-09-30T23:40:00Z">
                  <w:rPr>
                    <w:ins w:id="24202" w:author="Hardik Malhotra" w:date="2021-09-30T23:40:00Z"/>
                    <w:rFonts w:ascii="Verdana" w:eastAsia="Times New Roman" w:hAnsi="Verdana" w:cs="Times New Roman"/>
                    <w:color w:val="000000"/>
                    <w:sz w:val="10"/>
                    <w:szCs w:val="10"/>
                    <w:lang w:val="en-US"/>
                  </w:rPr>
                </w:rPrChange>
              </w:rPr>
            </w:pPr>
            <w:ins w:id="24203" w:author="Hardik Malhotra" w:date="2021-09-30T23:40:00Z">
              <w:r w:rsidRPr="00015378">
                <w:rPr>
                  <w:rFonts w:ascii="Verdana" w:hAnsi="Verdana" w:cs="Arial"/>
                  <w:color w:val="000000"/>
                  <w:sz w:val="10"/>
                  <w:szCs w:val="10"/>
                  <w:rPrChange w:id="24204" w:author="Hardik Malhotra" w:date="2021-09-30T23:40:00Z">
                    <w:rPr>
                      <w:rFonts w:ascii="Arial" w:hAnsi="Arial" w:cs="Arial"/>
                      <w:b/>
                      <w:bCs/>
                      <w:color w:val="000000"/>
                      <w:sz w:val="20"/>
                      <w:szCs w:val="20"/>
                    </w:rPr>
                  </w:rPrChange>
                </w:rPr>
                <w:t>402</w:t>
              </w:r>
            </w:ins>
          </w:p>
        </w:tc>
        <w:tc>
          <w:tcPr>
            <w:tcW w:w="586" w:type="dxa"/>
            <w:tcBorders>
              <w:top w:val="nil"/>
              <w:left w:val="nil"/>
              <w:bottom w:val="single" w:sz="4" w:space="0" w:color="auto"/>
              <w:right w:val="single" w:sz="4" w:space="0" w:color="auto"/>
            </w:tcBorders>
            <w:shd w:val="clear" w:color="000000" w:fill="FFFFFF"/>
            <w:noWrap/>
            <w:vAlign w:val="bottom"/>
            <w:hideMark/>
          </w:tcPr>
          <w:p w14:paraId="3E840EBB" w14:textId="7F19F3BB" w:rsidR="00015378" w:rsidRPr="00015378" w:rsidRDefault="00015378" w:rsidP="00015378">
            <w:pPr>
              <w:spacing w:after="0" w:line="240" w:lineRule="auto"/>
              <w:jc w:val="center"/>
              <w:rPr>
                <w:ins w:id="24205" w:author="Hardik Malhotra" w:date="2021-09-30T23:40:00Z"/>
                <w:rFonts w:ascii="Verdana" w:eastAsia="Times New Roman" w:hAnsi="Verdana" w:cs="Times New Roman"/>
                <w:color w:val="000000"/>
                <w:sz w:val="10"/>
                <w:szCs w:val="10"/>
                <w:lang w:val="en-US"/>
                <w:rPrChange w:id="24206" w:author="Hardik Malhotra" w:date="2021-09-30T23:40:00Z">
                  <w:rPr>
                    <w:ins w:id="24207" w:author="Hardik Malhotra" w:date="2021-09-30T23:40:00Z"/>
                    <w:rFonts w:ascii="Verdana" w:eastAsia="Times New Roman" w:hAnsi="Verdana" w:cs="Times New Roman"/>
                    <w:color w:val="000000"/>
                    <w:sz w:val="10"/>
                    <w:szCs w:val="10"/>
                    <w:lang w:val="en-US"/>
                  </w:rPr>
                </w:rPrChange>
              </w:rPr>
            </w:pPr>
            <w:ins w:id="24208" w:author="Hardik Malhotra" w:date="2021-09-30T23:40:00Z">
              <w:r w:rsidRPr="00015378">
                <w:rPr>
                  <w:rFonts w:ascii="Verdana" w:hAnsi="Verdana" w:cs="Arial"/>
                  <w:color w:val="000000"/>
                  <w:sz w:val="10"/>
                  <w:szCs w:val="10"/>
                  <w:rPrChange w:id="24209" w:author="Hardik Malhotra" w:date="2021-09-30T23:40:00Z">
                    <w:rPr>
                      <w:rFonts w:ascii="Arial" w:hAnsi="Arial" w:cs="Arial"/>
                      <w:b/>
                      <w:bCs/>
                      <w:color w:val="000000"/>
                      <w:sz w:val="20"/>
                      <w:szCs w:val="20"/>
                    </w:rPr>
                  </w:rPrChange>
                </w:rPr>
                <w:t>419</w:t>
              </w:r>
            </w:ins>
          </w:p>
        </w:tc>
        <w:tc>
          <w:tcPr>
            <w:tcW w:w="586" w:type="dxa"/>
            <w:tcBorders>
              <w:top w:val="nil"/>
              <w:left w:val="nil"/>
              <w:bottom w:val="single" w:sz="4" w:space="0" w:color="auto"/>
              <w:right w:val="single" w:sz="4" w:space="0" w:color="auto"/>
            </w:tcBorders>
            <w:shd w:val="clear" w:color="000000" w:fill="FFFFFF"/>
            <w:noWrap/>
            <w:vAlign w:val="bottom"/>
            <w:hideMark/>
          </w:tcPr>
          <w:p w14:paraId="6B35FD1D" w14:textId="4FCF5308" w:rsidR="00015378" w:rsidRPr="00015378" w:rsidRDefault="00015378" w:rsidP="00015378">
            <w:pPr>
              <w:spacing w:after="0" w:line="240" w:lineRule="auto"/>
              <w:jc w:val="center"/>
              <w:rPr>
                <w:ins w:id="24210" w:author="Hardik Malhotra" w:date="2021-09-30T23:40:00Z"/>
                <w:rFonts w:ascii="Verdana" w:eastAsia="Times New Roman" w:hAnsi="Verdana" w:cs="Times New Roman"/>
                <w:color w:val="000000"/>
                <w:sz w:val="10"/>
                <w:szCs w:val="10"/>
                <w:lang w:val="en-US"/>
                <w:rPrChange w:id="24211" w:author="Hardik Malhotra" w:date="2021-09-30T23:40:00Z">
                  <w:rPr>
                    <w:ins w:id="24212" w:author="Hardik Malhotra" w:date="2021-09-30T23:40:00Z"/>
                    <w:rFonts w:ascii="Verdana" w:eastAsia="Times New Roman" w:hAnsi="Verdana" w:cs="Times New Roman"/>
                    <w:color w:val="000000"/>
                    <w:sz w:val="10"/>
                    <w:szCs w:val="10"/>
                    <w:lang w:val="en-US"/>
                  </w:rPr>
                </w:rPrChange>
              </w:rPr>
            </w:pPr>
            <w:ins w:id="24213" w:author="Hardik Malhotra" w:date="2021-09-30T23:40:00Z">
              <w:r w:rsidRPr="00015378">
                <w:rPr>
                  <w:rFonts w:ascii="Verdana" w:hAnsi="Verdana" w:cs="Arial"/>
                  <w:color w:val="000000"/>
                  <w:sz w:val="10"/>
                  <w:szCs w:val="10"/>
                  <w:rPrChange w:id="24214" w:author="Hardik Malhotra" w:date="2021-09-30T23:40:00Z">
                    <w:rPr>
                      <w:rFonts w:ascii="Arial" w:hAnsi="Arial" w:cs="Arial"/>
                      <w:b/>
                      <w:bCs/>
                      <w:color w:val="000000"/>
                      <w:sz w:val="20"/>
                      <w:szCs w:val="20"/>
                    </w:rPr>
                  </w:rPrChange>
                </w:rPr>
                <w:t>437</w:t>
              </w:r>
            </w:ins>
          </w:p>
        </w:tc>
        <w:tc>
          <w:tcPr>
            <w:tcW w:w="586" w:type="dxa"/>
            <w:tcBorders>
              <w:top w:val="nil"/>
              <w:left w:val="nil"/>
              <w:bottom w:val="single" w:sz="4" w:space="0" w:color="auto"/>
              <w:right w:val="single" w:sz="4" w:space="0" w:color="auto"/>
            </w:tcBorders>
            <w:shd w:val="clear" w:color="000000" w:fill="FFFFFF"/>
            <w:noWrap/>
            <w:vAlign w:val="bottom"/>
            <w:hideMark/>
          </w:tcPr>
          <w:p w14:paraId="113C31EE" w14:textId="2CCA502C" w:rsidR="00015378" w:rsidRPr="00015378" w:rsidRDefault="00015378" w:rsidP="00015378">
            <w:pPr>
              <w:spacing w:after="0" w:line="240" w:lineRule="auto"/>
              <w:jc w:val="center"/>
              <w:rPr>
                <w:ins w:id="24215" w:author="Hardik Malhotra" w:date="2021-09-30T23:40:00Z"/>
                <w:rFonts w:ascii="Verdana" w:eastAsia="Times New Roman" w:hAnsi="Verdana" w:cs="Times New Roman"/>
                <w:color w:val="000000"/>
                <w:sz w:val="10"/>
                <w:szCs w:val="10"/>
                <w:lang w:val="en-US"/>
                <w:rPrChange w:id="24216" w:author="Hardik Malhotra" w:date="2021-09-30T23:40:00Z">
                  <w:rPr>
                    <w:ins w:id="24217" w:author="Hardik Malhotra" w:date="2021-09-30T23:40:00Z"/>
                    <w:rFonts w:ascii="Verdana" w:eastAsia="Times New Roman" w:hAnsi="Verdana" w:cs="Times New Roman"/>
                    <w:color w:val="000000"/>
                    <w:sz w:val="10"/>
                    <w:szCs w:val="10"/>
                    <w:lang w:val="en-US"/>
                  </w:rPr>
                </w:rPrChange>
              </w:rPr>
            </w:pPr>
            <w:ins w:id="24218" w:author="Hardik Malhotra" w:date="2021-09-30T23:40:00Z">
              <w:r w:rsidRPr="00015378">
                <w:rPr>
                  <w:rFonts w:ascii="Verdana" w:hAnsi="Verdana" w:cs="Arial"/>
                  <w:color w:val="000000"/>
                  <w:sz w:val="10"/>
                  <w:szCs w:val="10"/>
                  <w:rPrChange w:id="24219" w:author="Hardik Malhotra" w:date="2021-09-30T23:40:00Z">
                    <w:rPr>
                      <w:rFonts w:ascii="Arial" w:hAnsi="Arial" w:cs="Arial"/>
                      <w:b/>
                      <w:bCs/>
                      <w:color w:val="000000"/>
                      <w:sz w:val="20"/>
                      <w:szCs w:val="20"/>
                    </w:rPr>
                  </w:rPrChange>
                </w:rPr>
                <w:t>457</w:t>
              </w:r>
            </w:ins>
          </w:p>
        </w:tc>
      </w:tr>
      <w:tr w:rsidR="00015378" w:rsidRPr="00257590" w14:paraId="4CBDCF3D" w14:textId="77777777" w:rsidTr="00092529">
        <w:trPr>
          <w:trHeight w:val="334"/>
          <w:ins w:id="24220" w:author="Hardik Malhotra" w:date="2021-09-30T23:40:00Z"/>
        </w:trPr>
        <w:tc>
          <w:tcPr>
            <w:tcW w:w="966" w:type="dxa"/>
            <w:tcBorders>
              <w:top w:val="nil"/>
              <w:left w:val="single" w:sz="4" w:space="0" w:color="auto"/>
              <w:bottom w:val="single" w:sz="4" w:space="0" w:color="auto"/>
              <w:right w:val="single" w:sz="4" w:space="0" w:color="auto"/>
            </w:tcBorders>
            <w:shd w:val="clear" w:color="000000" w:fill="FFFFFF"/>
            <w:noWrap/>
            <w:vAlign w:val="bottom"/>
            <w:hideMark/>
          </w:tcPr>
          <w:p w14:paraId="33A66C57" w14:textId="77777777" w:rsidR="00015378" w:rsidRPr="00257590" w:rsidRDefault="00015378" w:rsidP="00015378">
            <w:pPr>
              <w:spacing w:after="0" w:line="240" w:lineRule="auto"/>
              <w:rPr>
                <w:ins w:id="24221" w:author="Hardik Malhotra" w:date="2021-09-30T23:40:00Z"/>
                <w:rFonts w:ascii="Verdana" w:eastAsia="Times New Roman" w:hAnsi="Verdana" w:cs="Times New Roman"/>
                <w:color w:val="000000"/>
                <w:sz w:val="10"/>
                <w:szCs w:val="10"/>
                <w:lang w:val="en-US"/>
              </w:rPr>
            </w:pPr>
            <w:ins w:id="24222" w:author="Hardik Malhotra" w:date="2021-09-30T23:40:00Z">
              <w:r w:rsidRPr="00257590">
                <w:rPr>
                  <w:rFonts w:ascii="Verdana" w:hAnsi="Verdana"/>
                  <w:color w:val="000000"/>
                  <w:sz w:val="10"/>
                  <w:szCs w:val="10"/>
                </w:rPr>
                <w:t>Semi-Solid</w:t>
              </w:r>
            </w:ins>
          </w:p>
        </w:tc>
        <w:tc>
          <w:tcPr>
            <w:tcW w:w="587" w:type="dxa"/>
            <w:tcBorders>
              <w:top w:val="nil"/>
              <w:left w:val="nil"/>
              <w:bottom w:val="single" w:sz="4" w:space="0" w:color="auto"/>
              <w:right w:val="single" w:sz="4" w:space="0" w:color="auto"/>
            </w:tcBorders>
            <w:shd w:val="clear" w:color="000000" w:fill="FFFFFF"/>
            <w:noWrap/>
            <w:vAlign w:val="bottom"/>
            <w:hideMark/>
          </w:tcPr>
          <w:p w14:paraId="12971183" w14:textId="08AC92B4" w:rsidR="00015378" w:rsidRPr="00015378" w:rsidRDefault="00015378" w:rsidP="00015378">
            <w:pPr>
              <w:spacing w:after="0" w:line="240" w:lineRule="auto"/>
              <w:jc w:val="center"/>
              <w:rPr>
                <w:ins w:id="24223" w:author="Hardik Malhotra" w:date="2021-09-30T23:40:00Z"/>
                <w:rFonts w:ascii="Verdana" w:eastAsia="Times New Roman" w:hAnsi="Verdana" w:cs="Times New Roman"/>
                <w:color w:val="000000"/>
                <w:sz w:val="10"/>
                <w:szCs w:val="10"/>
                <w:lang w:val="en-US"/>
                <w:rPrChange w:id="24224" w:author="Hardik Malhotra" w:date="2021-09-30T23:40:00Z">
                  <w:rPr>
                    <w:ins w:id="24225" w:author="Hardik Malhotra" w:date="2021-09-30T23:40:00Z"/>
                    <w:rFonts w:ascii="Verdana" w:eastAsia="Times New Roman" w:hAnsi="Verdana" w:cs="Times New Roman"/>
                    <w:color w:val="000000"/>
                    <w:sz w:val="10"/>
                    <w:szCs w:val="10"/>
                    <w:lang w:val="en-US"/>
                  </w:rPr>
                </w:rPrChange>
              </w:rPr>
            </w:pPr>
            <w:ins w:id="24226" w:author="Hardik Malhotra" w:date="2021-09-30T23:40:00Z">
              <w:r w:rsidRPr="00015378">
                <w:rPr>
                  <w:rFonts w:ascii="Verdana" w:hAnsi="Verdana" w:cs="Arial"/>
                  <w:color w:val="000000"/>
                  <w:sz w:val="10"/>
                  <w:szCs w:val="10"/>
                  <w:rPrChange w:id="24227" w:author="Hardik Malhotra" w:date="2021-09-30T23:40:00Z">
                    <w:rPr>
                      <w:rFonts w:ascii="Arial" w:hAnsi="Arial" w:cs="Arial"/>
                      <w:b/>
                      <w:bCs/>
                      <w:color w:val="000000"/>
                      <w:sz w:val="20"/>
                      <w:szCs w:val="20"/>
                    </w:rPr>
                  </w:rPrChange>
                </w:rPr>
                <w:t>63</w:t>
              </w:r>
            </w:ins>
          </w:p>
        </w:tc>
        <w:tc>
          <w:tcPr>
            <w:tcW w:w="587" w:type="dxa"/>
            <w:tcBorders>
              <w:top w:val="nil"/>
              <w:left w:val="nil"/>
              <w:bottom w:val="single" w:sz="4" w:space="0" w:color="auto"/>
              <w:right w:val="single" w:sz="4" w:space="0" w:color="auto"/>
            </w:tcBorders>
            <w:shd w:val="clear" w:color="000000" w:fill="FFFFFF"/>
            <w:noWrap/>
            <w:vAlign w:val="bottom"/>
            <w:hideMark/>
          </w:tcPr>
          <w:p w14:paraId="48878224" w14:textId="01991220" w:rsidR="00015378" w:rsidRPr="00015378" w:rsidRDefault="00015378" w:rsidP="00015378">
            <w:pPr>
              <w:spacing w:after="0" w:line="240" w:lineRule="auto"/>
              <w:jc w:val="center"/>
              <w:rPr>
                <w:ins w:id="24228" w:author="Hardik Malhotra" w:date="2021-09-30T23:40:00Z"/>
                <w:rFonts w:ascii="Verdana" w:eastAsia="Times New Roman" w:hAnsi="Verdana" w:cs="Times New Roman"/>
                <w:color w:val="000000"/>
                <w:sz w:val="10"/>
                <w:szCs w:val="10"/>
                <w:lang w:val="en-US"/>
                <w:rPrChange w:id="24229" w:author="Hardik Malhotra" w:date="2021-09-30T23:40:00Z">
                  <w:rPr>
                    <w:ins w:id="24230" w:author="Hardik Malhotra" w:date="2021-09-30T23:40:00Z"/>
                    <w:rFonts w:ascii="Verdana" w:eastAsia="Times New Roman" w:hAnsi="Verdana" w:cs="Times New Roman"/>
                    <w:color w:val="000000"/>
                    <w:sz w:val="10"/>
                    <w:szCs w:val="10"/>
                    <w:lang w:val="en-US"/>
                  </w:rPr>
                </w:rPrChange>
              </w:rPr>
            </w:pPr>
            <w:ins w:id="24231" w:author="Hardik Malhotra" w:date="2021-09-30T23:40:00Z">
              <w:r w:rsidRPr="00015378">
                <w:rPr>
                  <w:rFonts w:ascii="Verdana" w:hAnsi="Verdana" w:cs="Arial"/>
                  <w:color w:val="000000"/>
                  <w:sz w:val="10"/>
                  <w:szCs w:val="10"/>
                  <w:rPrChange w:id="24232" w:author="Hardik Malhotra" w:date="2021-09-30T23:40:00Z">
                    <w:rPr>
                      <w:rFonts w:ascii="Arial" w:hAnsi="Arial" w:cs="Arial"/>
                      <w:b/>
                      <w:bCs/>
                      <w:color w:val="000000"/>
                      <w:sz w:val="20"/>
                      <w:szCs w:val="20"/>
                    </w:rPr>
                  </w:rPrChange>
                </w:rPr>
                <w:t>66</w:t>
              </w:r>
            </w:ins>
          </w:p>
        </w:tc>
        <w:tc>
          <w:tcPr>
            <w:tcW w:w="587" w:type="dxa"/>
            <w:tcBorders>
              <w:top w:val="nil"/>
              <w:left w:val="nil"/>
              <w:bottom w:val="single" w:sz="4" w:space="0" w:color="auto"/>
              <w:right w:val="single" w:sz="4" w:space="0" w:color="auto"/>
            </w:tcBorders>
            <w:shd w:val="clear" w:color="000000" w:fill="FFFFFF"/>
            <w:noWrap/>
            <w:vAlign w:val="bottom"/>
            <w:hideMark/>
          </w:tcPr>
          <w:p w14:paraId="119877B9" w14:textId="3BAD9163" w:rsidR="00015378" w:rsidRPr="00015378" w:rsidRDefault="00015378" w:rsidP="00015378">
            <w:pPr>
              <w:spacing w:after="0" w:line="240" w:lineRule="auto"/>
              <w:jc w:val="center"/>
              <w:rPr>
                <w:ins w:id="24233" w:author="Hardik Malhotra" w:date="2021-09-30T23:40:00Z"/>
                <w:rFonts w:ascii="Verdana" w:eastAsia="Times New Roman" w:hAnsi="Verdana" w:cs="Times New Roman"/>
                <w:color w:val="000000"/>
                <w:sz w:val="10"/>
                <w:szCs w:val="10"/>
                <w:lang w:val="en-US"/>
                <w:rPrChange w:id="24234" w:author="Hardik Malhotra" w:date="2021-09-30T23:40:00Z">
                  <w:rPr>
                    <w:ins w:id="24235" w:author="Hardik Malhotra" w:date="2021-09-30T23:40:00Z"/>
                    <w:rFonts w:ascii="Verdana" w:eastAsia="Times New Roman" w:hAnsi="Verdana" w:cs="Times New Roman"/>
                    <w:color w:val="000000"/>
                    <w:sz w:val="10"/>
                    <w:szCs w:val="10"/>
                    <w:lang w:val="en-US"/>
                  </w:rPr>
                </w:rPrChange>
              </w:rPr>
            </w:pPr>
            <w:ins w:id="24236" w:author="Hardik Malhotra" w:date="2021-09-30T23:40:00Z">
              <w:r w:rsidRPr="00015378">
                <w:rPr>
                  <w:rFonts w:ascii="Verdana" w:hAnsi="Verdana" w:cs="Arial"/>
                  <w:color w:val="000000"/>
                  <w:sz w:val="10"/>
                  <w:szCs w:val="10"/>
                  <w:rPrChange w:id="24237" w:author="Hardik Malhotra" w:date="2021-09-30T23:40:00Z">
                    <w:rPr>
                      <w:rFonts w:ascii="Arial" w:hAnsi="Arial" w:cs="Arial"/>
                      <w:b/>
                      <w:bCs/>
                      <w:color w:val="000000"/>
                      <w:sz w:val="20"/>
                      <w:szCs w:val="20"/>
                    </w:rPr>
                  </w:rPrChange>
                </w:rPr>
                <w:t>67</w:t>
              </w:r>
            </w:ins>
          </w:p>
        </w:tc>
        <w:tc>
          <w:tcPr>
            <w:tcW w:w="586" w:type="dxa"/>
            <w:tcBorders>
              <w:top w:val="nil"/>
              <w:left w:val="nil"/>
              <w:bottom w:val="single" w:sz="4" w:space="0" w:color="auto"/>
              <w:right w:val="single" w:sz="4" w:space="0" w:color="auto"/>
            </w:tcBorders>
            <w:shd w:val="clear" w:color="000000" w:fill="FFFFFF"/>
            <w:noWrap/>
            <w:vAlign w:val="bottom"/>
            <w:hideMark/>
          </w:tcPr>
          <w:p w14:paraId="2135A31D" w14:textId="3AEA8627" w:rsidR="00015378" w:rsidRPr="00015378" w:rsidRDefault="00015378" w:rsidP="00015378">
            <w:pPr>
              <w:spacing w:after="0" w:line="240" w:lineRule="auto"/>
              <w:jc w:val="center"/>
              <w:rPr>
                <w:ins w:id="24238" w:author="Hardik Malhotra" w:date="2021-09-30T23:40:00Z"/>
                <w:rFonts w:ascii="Verdana" w:eastAsia="Times New Roman" w:hAnsi="Verdana" w:cs="Times New Roman"/>
                <w:color w:val="000000"/>
                <w:sz w:val="10"/>
                <w:szCs w:val="10"/>
                <w:lang w:val="en-US"/>
                <w:rPrChange w:id="24239" w:author="Hardik Malhotra" w:date="2021-09-30T23:40:00Z">
                  <w:rPr>
                    <w:ins w:id="24240" w:author="Hardik Malhotra" w:date="2021-09-30T23:40:00Z"/>
                    <w:rFonts w:ascii="Verdana" w:eastAsia="Times New Roman" w:hAnsi="Verdana" w:cs="Times New Roman"/>
                    <w:color w:val="000000"/>
                    <w:sz w:val="10"/>
                    <w:szCs w:val="10"/>
                    <w:lang w:val="en-US"/>
                  </w:rPr>
                </w:rPrChange>
              </w:rPr>
            </w:pPr>
            <w:ins w:id="24241" w:author="Hardik Malhotra" w:date="2021-09-30T23:40:00Z">
              <w:r w:rsidRPr="00015378">
                <w:rPr>
                  <w:rFonts w:ascii="Verdana" w:hAnsi="Verdana" w:cs="Arial"/>
                  <w:color w:val="000000"/>
                  <w:sz w:val="10"/>
                  <w:szCs w:val="10"/>
                  <w:rPrChange w:id="24242" w:author="Hardik Malhotra" w:date="2021-09-30T23:40:00Z">
                    <w:rPr>
                      <w:rFonts w:ascii="Arial" w:hAnsi="Arial" w:cs="Arial"/>
                      <w:b/>
                      <w:bCs/>
                      <w:color w:val="000000"/>
                      <w:sz w:val="20"/>
                      <w:szCs w:val="20"/>
                    </w:rPr>
                  </w:rPrChange>
                </w:rPr>
                <w:t>64</w:t>
              </w:r>
            </w:ins>
          </w:p>
        </w:tc>
        <w:tc>
          <w:tcPr>
            <w:tcW w:w="586" w:type="dxa"/>
            <w:tcBorders>
              <w:top w:val="nil"/>
              <w:left w:val="nil"/>
              <w:bottom w:val="single" w:sz="4" w:space="0" w:color="auto"/>
              <w:right w:val="single" w:sz="4" w:space="0" w:color="auto"/>
            </w:tcBorders>
            <w:shd w:val="clear" w:color="000000" w:fill="FFFFFF"/>
            <w:noWrap/>
            <w:vAlign w:val="bottom"/>
            <w:hideMark/>
          </w:tcPr>
          <w:p w14:paraId="21BF5E23" w14:textId="15E81A56" w:rsidR="00015378" w:rsidRPr="00015378" w:rsidRDefault="00015378" w:rsidP="00015378">
            <w:pPr>
              <w:spacing w:after="0" w:line="240" w:lineRule="auto"/>
              <w:jc w:val="center"/>
              <w:rPr>
                <w:ins w:id="24243" w:author="Hardik Malhotra" w:date="2021-09-30T23:40:00Z"/>
                <w:rFonts w:ascii="Verdana" w:eastAsia="Times New Roman" w:hAnsi="Verdana" w:cs="Times New Roman"/>
                <w:color w:val="000000"/>
                <w:sz w:val="10"/>
                <w:szCs w:val="10"/>
                <w:lang w:val="en-US"/>
                <w:rPrChange w:id="24244" w:author="Hardik Malhotra" w:date="2021-09-30T23:40:00Z">
                  <w:rPr>
                    <w:ins w:id="24245" w:author="Hardik Malhotra" w:date="2021-09-30T23:40:00Z"/>
                    <w:rFonts w:ascii="Verdana" w:eastAsia="Times New Roman" w:hAnsi="Verdana" w:cs="Times New Roman"/>
                    <w:color w:val="000000"/>
                    <w:sz w:val="10"/>
                    <w:szCs w:val="10"/>
                    <w:lang w:val="en-US"/>
                  </w:rPr>
                </w:rPrChange>
              </w:rPr>
            </w:pPr>
            <w:ins w:id="24246" w:author="Hardik Malhotra" w:date="2021-09-30T23:40:00Z">
              <w:r w:rsidRPr="00015378">
                <w:rPr>
                  <w:rFonts w:ascii="Verdana" w:hAnsi="Verdana" w:cs="Arial"/>
                  <w:color w:val="000000"/>
                  <w:sz w:val="10"/>
                  <w:szCs w:val="10"/>
                  <w:rPrChange w:id="24247" w:author="Hardik Malhotra" w:date="2021-09-30T23:40:00Z">
                    <w:rPr>
                      <w:rFonts w:ascii="Arial" w:hAnsi="Arial" w:cs="Arial"/>
                      <w:b/>
                      <w:bCs/>
                      <w:color w:val="000000"/>
                      <w:sz w:val="20"/>
                      <w:szCs w:val="20"/>
                    </w:rPr>
                  </w:rPrChange>
                </w:rPr>
                <w:t>65</w:t>
              </w:r>
            </w:ins>
          </w:p>
        </w:tc>
        <w:tc>
          <w:tcPr>
            <w:tcW w:w="586" w:type="dxa"/>
            <w:tcBorders>
              <w:top w:val="nil"/>
              <w:left w:val="nil"/>
              <w:bottom w:val="single" w:sz="4" w:space="0" w:color="auto"/>
              <w:right w:val="single" w:sz="4" w:space="0" w:color="auto"/>
            </w:tcBorders>
            <w:shd w:val="clear" w:color="000000" w:fill="FFFFFF"/>
            <w:noWrap/>
            <w:vAlign w:val="bottom"/>
            <w:hideMark/>
          </w:tcPr>
          <w:p w14:paraId="458B2CF2" w14:textId="353FFFD8" w:rsidR="00015378" w:rsidRPr="00015378" w:rsidRDefault="00015378" w:rsidP="00015378">
            <w:pPr>
              <w:spacing w:after="0" w:line="240" w:lineRule="auto"/>
              <w:jc w:val="center"/>
              <w:rPr>
                <w:ins w:id="24248" w:author="Hardik Malhotra" w:date="2021-09-30T23:40:00Z"/>
                <w:rFonts w:ascii="Verdana" w:eastAsia="Times New Roman" w:hAnsi="Verdana" w:cs="Times New Roman"/>
                <w:color w:val="000000"/>
                <w:sz w:val="10"/>
                <w:szCs w:val="10"/>
                <w:lang w:val="en-US"/>
                <w:rPrChange w:id="24249" w:author="Hardik Malhotra" w:date="2021-09-30T23:40:00Z">
                  <w:rPr>
                    <w:ins w:id="24250" w:author="Hardik Malhotra" w:date="2021-09-30T23:40:00Z"/>
                    <w:rFonts w:ascii="Verdana" w:eastAsia="Times New Roman" w:hAnsi="Verdana" w:cs="Times New Roman"/>
                    <w:color w:val="000000"/>
                    <w:sz w:val="10"/>
                    <w:szCs w:val="10"/>
                    <w:lang w:val="en-US"/>
                  </w:rPr>
                </w:rPrChange>
              </w:rPr>
            </w:pPr>
            <w:ins w:id="24251" w:author="Hardik Malhotra" w:date="2021-09-30T23:40:00Z">
              <w:r w:rsidRPr="00015378">
                <w:rPr>
                  <w:rFonts w:ascii="Verdana" w:hAnsi="Verdana" w:cs="Arial"/>
                  <w:color w:val="000000"/>
                  <w:sz w:val="10"/>
                  <w:szCs w:val="10"/>
                  <w:rPrChange w:id="24252" w:author="Hardik Malhotra" w:date="2021-09-30T23:40:00Z">
                    <w:rPr>
                      <w:rFonts w:ascii="Arial" w:hAnsi="Arial" w:cs="Arial"/>
                      <w:b/>
                      <w:bCs/>
                      <w:color w:val="000000"/>
                      <w:sz w:val="20"/>
                      <w:szCs w:val="20"/>
                    </w:rPr>
                  </w:rPrChange>
                </w:rPr>
                <w:t>63</w:t>
              </w:r>
            </w:ins>
          </w:p>
        </w:tc>
        <w:tc>
          <w:tcPr>
            <w:tcW w:w="586" w:type="dxa"/>
            <w:tcBorders>
              <w:top w:val="nil"/>
              <w:left w:val="nil"/>
              <w:bottom w:val="single" w:sz="4" w:space="0" w:color="auto"/>
              <w:right w:val="single" w:sz="4" w:space="0" w:color="auto"/>
            </w:tcBorders>
            <w:shd w:val="clear" w:color="000000" w:fill="FFFFFF"/>
            <w:noWrap/>
            <w:vAlign w:val="bottom"/>
            <w:hideMark/>
          </w:tcPr>
          <w:p w14:paraId="07481DA7" w14:textId="7D3EDB10" w:rsidR="00015378" w:rsidRPr="00015378" w:rsidRDefault="00015378" w:rsidP="00015378">
            <w:pPr>
              <w:spacing w:after="0" w:line="240" w:lineRule="auto"/>
              <w:jc w:val="center"/>
              <w:rPr>
                <w:ins w:id="24253" w:author="Hardik Malhotra" w:date="2021-09-30T23:40:00Z"/>
                <w:rFonts w:ascii="Verdana" w:eastAsia="Times New Roman" w:hAnsi="Verdana" w:cs="Times New Roman"/>
                <w:color w:val="000000"/>
                <w:sz w:val="10"/>
                <w:szCs w:val="10"/>
                <w:lang w:val="en-US"/>
                <w:rPrChange w:id="24254" w:author="Hardik Malhotra" w:date="2021-09-30T23:40:00Z">
                  <w:rPr>
                    <w:ins w:id="24255" w:author="Hardik Malhotra" w:date="2021-09-30T23:40:00Z"/>
                    <w:rFonts w:ascii="Verdana" w:eastAsia="Times New Roman" w:hAnsi="Verdana" w:cs="Times New Roman"/>
                    <w:color w:val="000000"/>
                    <w:sz w:val="10"/>
                    <w:szCs w:val="10"/>
                    <w:lang w:val="en-US"/>
                  </w:rPr>
                </w:rPrChange>
              </w:rPr>
            </w:pPr>
            <w:ins w:id="24256" w:author="Hardik Malhotra" w:date="2021-09-30T23:40:00Z">
              <w:r w:rsidRPr="00015378">
                <w:rPr>
                  <w:rFonts w:ascii="Verdana" w:hAnsi="Verdana" w:cs="Arial"/>
                  <w:color w:val="000000"/>
                  <w:sz w:val="10"/>
                  <w:szCs w:val="10"/>
                  <w:rPrChange w:id="24257" w:author="Hardik Malhotra" w:date="2021-09-30T23:40:00Z">
                    <w:rPr>
                      <w:rFonts w:ascii="Arial" w:hAnsi="Arial" w:cs="Arial"/>
                      <w:b/>
                      <w:bCs/>
                      <w:color w:val="000000"/>
                      <w:sz w:val="20"/>
                      <w:szCs w:val="20"/>
                    </w:rPr>
                  </w:rPrChange>
                </w:rPr>
                <w:t>56</w:t>
              </w:r>
            </w:ins>
          </w:p>
        </w:tc>
        <w:tc>
          <w:tcPr>
            <w:tcW w:w="586" w:type="dxa"/>
            <w:tcBorders>
              <w:top w:val="nil"/>
              <w:left w:val="nil"/>
              <w:bottom w:val="single" w:sz="4" w:space="0" w:color="auto"/>
              <w:right w:val="single" w:sz="4" w:space="0" w:color="auto"/>
            </w:tcBorders>
            <w:shd w:val="clear" w:color="000000" w:fill="FFFFFF"/>
            <w:noWrap/>
            <w:vAlign w:val="bottom"/>
            <w:hideMark/>
          </w:tcPr>
          <w:p w14:paraId="74A64C0F" w14:textId="59C183FF" w:rsidR="00015378" w:rsidRPr="00015378" w:rsidRDefault="00015378" w:rsidP="00015378">
            <w:pPr>
              <w:spacing w:after="0" w:line="240" w:lineRule="auto"/>
              <w:jc w:val="center"/>
              <w:rPr>
                <w:ins w:id="24258" w:author="Hardik Malhotra" w:date="2021-09-30T23:40:00Z"/>
                <w:rFonts w:ascii="Verdana" w:eastAsia="Times New Roman" w:hAnsi="Verdana" w:cs="Times New Roman"/>
                <w:color w:val="000000"/>
                <w:sz w:val="10"/>
                <w:szCs w:val="10"/>
                <w:lang w:val="en-US"/>
                <w:rPrChange w:id="24259" w:author="Hardik Malhotra" w:date="2021-09-30T23:40:00Z">
                  <w:rPr>
                    <w:ins w:id="24260" w:author="Hardik Malhotra" w:date="2021-09-30T23:40:00Z"/>
                    <w:rFonts w:ascii="Verdana" w:eastAsia="Times New Roman" w:hAnsi="Verdana" w:cs="Times New Roman"/>
                    <w:color w:val="000000"/>
                    <w:sz w:val="10"/>
                    <w:szCs w:val="10"/>
                    <w:lang w:val="en-US"/>
                  </w:rPr>
                </w:rPrChange>
              </w:rPr>
            </w:pPr>
            <w:ins w:id="24261" w:author="Hardik Malhotra" w:date="2021-09-30T23:40:00Z">
              <w:r w:rsidRPr="00015378">
                <w:rPr>
                  <w:rFonts w:ascii="Verdana" w:hAnsi="Verdana" w:cs="Arial"/>
                  <w:color w:val="000000"/>
                  <w:sz w:val="10"/>
                  <w:szCs w:val="10"/>
                  <w:rPrChange w:id="24262" w:author="Hardik Malhotra" w:date="2021-09-30T23:40:00Z">
                    <w:rPr>
                      <w:rFonts w:ascii="Arial" w:hAnsi="Arial" w:cs="Arial"/>
                      <w:b/>
                      <w:bCs/>
                      <w:color w:val="000000"/>
                      <w:sz w:val="20"/>
                      <w:szCs w:val="20"/>
                    </w:rPr>
                  </w:rPrChange>
                </w:rPr>
                <w:t>58</w:t>
              </w:r>
            </w:ins>
          </w:p>
        </w:tc>
        <w:tc>
          <w:tcPr>
            <w:tcW w:w="586" w:type="dxa"/>
            <w:tcBorders>
              <w:top w:val="nil"/>
              <w:left w:val="nil"/>
              <w:bottom w:val="single" w:sz="4" w:space="0" w:color="auto"/>
              <w:right w:val="single" w:sz="4" w:space="0" w:color="auto"/>
            </w:tcBorders>
            <w:shd w:val="clear" w:color="000000" w:fill="FFFFFF"/>
            <w:noWrap/>
            <w:vAlign w:val="bottom"/>
            <w:hideMark/>
          </w:tcPr>
          <w:p w14:paraId="2AC0C4BA" w14:textId="2456C922" w:rsidR="00015378" w:rsidRPr="00015378" w:rsidRDefault="00015378" w:rsidP="00015378">
            <w:pPr>
              <w:spacing w:after="0" w:line="240" w:lineRule="auto"/>
              <w:jc w:val="center"/>
              <w:rPr>
                <w:ins w:id="24263" w:author="Hardik Malhotra" w:date="2021-09-30T23:40:00Z"/>
                <w:rFonts w:ascii="Verdana" w:eastAsia="Times New Roman" w:hAnsi="Verdana" w:cs="Times New Roman"/>
                <w:color w:val="000000"/>
                <w:sz w:val="10"/>
                <w:szCs w:val="10"/>
                <w:lang w:val="en-US"/>
                <w:rPrChange w:id="24264" w:author="Hardik Malhotra" w:date="2021-09-30T23:40:00Z">
                  <w:rPr>
                    <w:ins w:id="24265" w:author="Hardik Malhotra" w:date="2021-09-30T23:40:00Z"/>
                    <w:rFonts w:ascii="Verdana" w:eastAsia="Times New Roman" w:hAnsi="Verdana" w:cs="Times New Roman"/>
                    <w:color w:val="000000"/>
                    <w:sz w:val="10"/>
                    <w:szCs w:val="10"/>
                    <w:lang w:val="en-US"/>
                  </w:rPr>
                </w:rPrChange>
              </w:rPr>
            </w:pPr>
            <w:ins w:id="24266" w:author="Hardik Malhotra" w:date="2021-09-30T23:40:00Z">
              <w:r w:rsidRPr="00015378">
                <w:rPr>
                  <w:rFonts w:ascii="Verdana" w:hAnsi="Verdana" w:cs="Arial"/>
                  <w:color w:val="000000"/>
                  <w:sz w:val="10"/>
                  <w:szCs w:val="10"/>
                  <w:rPrChange w:id="24267" w:author="Hardik Malhotra" w:date="2021-09-30T23:40:00Z">
                    <w:rPr>
                      <w:rFonts w:ascii="Arial" w:hAnsi="Arial" w:cs="Arial"/>
                      <w:b/>
                      <w:bCs/>
                      <w:color w:val="000000"/>
                      <w:sz w:val="20"/>
                      <w:szCs w:val="20"/>
                    </w:rPr>
                  </w:rPrChange>
                </w:rPr>
                <w:t>60</w:t>
              </w:r>
            </w:ins>
          </w:p>
        </w:tc>
        <w:tc>
          <w:tcPr>
            <w:tcW w:w="586" w:type="dxa"/>
            <w:tcBorders>
              <w:top w:val="nil"/>
              <w:left w:val="nil"/>
              <w:bottom w:val="single" w:sz="4" w:space="0" w:color="auto"/>
              <w:right w:val="single" w:sz="4" w:space="0" w:color="auto"/>
            </w:tcBorders>
            <w:shd w:val="clear" w:color="000000" w:fill="FFFFFF"/>
            <w:noWrap/>
            <w:vAlign w:val="bottom"/>
            <w:hideMark/>
          </w:tcPr>
          <w:p w14:paraId="4047CEFD" w14:textId="28C68A3D" w:rsidR="00015378" w:rsidRPr="00015378" w:rsidRDefault="00015378" w:rsidP="00015378">
            <w:pPr>
              <w:spacing w:after="0" w:line="240" w:lineRule="auto"/>
              <w:jc w:val="center"/>
              <w:rPr>
                <w:ins w:id="24268" w:author="Hardik Malhotra" w:date="2021-09-30T23:40:00Z"/>
                <w:rFonts w:ascii="Verdana" w:eastAsia="Times New Roman" w:hAnsi="Verdana" w:cs="Times New Roman"/>
                <w:color w:val="000000"/>
                <w:sz w:val="10"/>
                <w:szCs w:val="10"/>
                <w:lang w:val="en-US"/>
                <w:rPrChange w:id="24269" w:author="Hardik Malhotra" w:date="2021-09-30T23:40:00Z">
                  <w:rPr>
                    <w:ins w:id="24270" w:author="Hardik Malhotra" w:date="2021-09-30T23:40:00Z"/>
                    <w:rFonts w:ascii="Verdana" w:eastAsia="Times New Roman" w:hAnsi="Verdana" w:cs="Times New Roman"/>
                    <w:color w:val="000000"/>
                    <w:sz w:val="10"/>
                    <w:szCs w:val="10"/>
                    <w:lang w:val="en-US"/>
                  </w:rPr>
                </w:rPrChange>
              </w:rPr>
            </w:pPr>
            <w:ins w:id="24271" w:author="Hardik Malhotra" w:date="2021-09-30T23:40:00Z">
              <w:r w:rsidRPr="00015378">
                <w:rPr>
                  <w:rFonts w:ascii="Verdana" w:hAnsi="Verdana" w:cs="Arial"/>
                  <w:color w:val="000000"/>
                  <w:sz w:val="10"/>
                  <w:szCs w:val="10"/>
                  <w:rPrChange w:id="24272" w:author="Hardik Malhotra" w:date="2021-09-30T23:40:00Z">
                    <w:rPr>
                      <w:rFonts w:ascii="Arial" w:hAnsi="Arial" w:cs="Arial"/>
                      <w:b/>
                      <w:bCs/>
                      <w:color w:val="000000"/>
                      <w:sz w:val="20"/>
                      <w:szCs w:val="20"/>
                    </w:rPr>
                  </w:rPrChange>
                </w:rPr>
                <w:t>62</w:t>
              </w:r>
            </w:ins>
          </w:p>
        </w:tc>
        <w:tc>
          <w:tcPr>
            <w:tcW w:w="586" w:type="dxa"/>
            <w:tcBorders>
              <w:top w:val="nil"/>
              <w:left w:val="nil"/>
              <w:bottom w:val="single" w:sz="4" w:space="0" w:color="auto"/>
              <w:right w:val="single" w:sz="4" w:space="0" w:color="auto"/>
            </w:tcBorders>
            <w:shd w:val="clear" w:color="000000" w:fill="FFFFFF"/>
            <w:noWrap/>
            <w:vAlign w:val="bottom"/>
            <w:hideMark/>
          </w:tcPr>
          <w:p w14:paraId="1DDC9B53" w14:textId="3FCDDC5A" w:rsidR="00015378" w:rsidRPr="00015378" w:rsidRDefault="00015378" w:rsidP="00015378">
            <w:pPr>
              <w:spacing w:after="0" w:line="240" w:lineRule="auto"/>
              <w:jc w:val="center"/>
              <w:rPr>
                <w:ins w:id="24273" w:author="Hardik Malhotra" w:date="2021-09-30T23:40:00Z"/>
                <w:rFonts w:ascii="Verdana" w:eastAsia="Times New Roman" w:hAnsi="Verdana" w:cs="Times New Roman"/>
                <w:color w:val="000000"/>
                <w:sz w:val="10"/>
                <w:szCs w:val="10"/>
                <w:lang w:val="en-US"/>
                <w:rPrChange w:id="24274" w:author="Hardik Malhotra" w:date="2021-09-30T23:40:00Z">
                  <w:rPr>
                    <w:ins w:id="24275" w:author="Hardik Malhotra" w:date="2021-09-30T23:40:00Z"/>
                    <w:rFonts w:ascii="Verdana" w:eastAsia="Times New Roman" w:hAnsi="Verdana" w:cs="Times New Roman"/>
                    <w:color w:val="000000"/>
                    <w:sz w:val="10"/>
                    <w:szCs w:val="10"/>
                    <w:lang w:val="en-US"/>
                  </w:rPr>
                </w:rPrChange>
              </w:rPr>
            </w:pPr>
            <w:ins w:id="24276" w:author="Hardik Malhotra" w:date="2021-09-30T23:40:00Z">
              <w:r w:rsidRPr="00015378">
                <w:rPr>
                  <w:rFonts w:ascii="Verdana" w:hAnsi="Verdana" w:cs="Arial"/>
                  <w:color w:val="000000"/>
                  <w:sz w:val="10"/>
                  <w:szCs w:val="10"/>
                  <w:rPrChange w:id="24277" w:author="Hardik Malhotra" w:date="2021-09-30T23:40:00Z">
                    <w:rPr>
                      <w:rFonts w:ascii="Arial" w:hAnsi="Arial" w:cs="Arial"/>
                      <w:b/>
                      <w:bCs/>
                      <w:color w:val="000000"/>
                      <w:sz w:val="20"/>
                      <w:szCs w:val="20"/>
                    </w:rPr>
                  </w:rPrChange>
                </w:rPr>
                <w:t>63</w:t>
              </w:r>
            </w:ins>
          </w:p>
        </w:tc>
        <w:tc>
          <w:tcPr>
            <w:tcW w:w="586" w:type="dxa"/>
            <w:tcBorders>
              <w:top w:val="nil"/>
              <w:left w:val="nil"/>
              <w:bottom w:val="single" w:sz="4" w:space="0" w:color="auto"/>
              <w:right w:val="single" w:sz="4" w:space="0" w:color="auto"/>
            </w:tcBorders>
            <w:shd w:val="clear" w:color="000000" w:fill="FFFFFF"/>
            <w:noWrap/>
            <w:vAlign w:val="bottom"/>
            <w:hideMark/>
          </w:tcPr>
          <w:p w14:paraId="333F89B5" w14:textId="114878B1" w:rsidR="00015378" w:rsidRPr="00015378" w:rsidRDefault="00015378" w:rsidP="00015378">
            <w:pPr>
              <w:spacing w:after="0" w:line="240" w:lineRule="auto"/>
              <w:jc w:val="center"/>
              <w:rPr>
                <w:ins w:id="24278" w:author="Hardik Malhotra" w:date="2021-09-30T23:40:00Z"/>
                <w:rFonts w:ascii="Verdana" w:eastAsia="Times New Roman" w:hAnsi="Verdana" w:cs="Times New Roman"/>
                <w:color w:val="000000"/>
                <w:sz w:val="10"/>
                <w:szCs w:val="10"/>
                <w:lang w:val="en-US"/>
                <w:rPrChange w:id="24279" w:author="Hardik Malhotra" w:date="2021-09-30T23:40:00Z">
                  <w:rPr>
                    <w:ins w:id="24280" w:author="Hardik Malhotra" w:date="2021-09-30T23:40:00Z"/>
                    <w:rFonts w:ascii="Verdana" w:eastAsia="Times New Roman" w:hAnsi="Verdana" w:cs="Times New Roman"/>
                    <w:color w:val="000000"/>
                    <w:sz w:val="10"/>
                    <w:szCs w:val="10"/>
                    <w:lang w:val="en-US"/>
                  </w:rPr>
                </w:rPrChange>
              </w:rPr>
            </w:pPr>
            <w:ins w:id="24281" w:author="Hardik Malhotra" w:date="2021-09-30T23:40:00Z">
              <w:r w:rsidRPr="00015378">
                <w:rPr>
                  <w:rFonts w:ascii="Verdana" w:hAnsi="Verdana" w:cs="Arial"/>
                  <w:color w:val="000000"/>
                  <w:sz w:val="10"/>
                  <w:szCs w:val="10"/>
                  <w:rPrChange w:id="24282" w:author="Hardik Malhotra" w:date="2021-09-30T23:40:00Z">
                    <w:rPr>
                      <w:rFonts w:ascii="Arial" w:hAnsi="Arial" w:cs="Arial"/>
                      <w:b/>
                      <w:bCs/>
                      <w:color w:val="000000"/>
                      <w:sz w:val="20"/>
                      <w:szCs w:val="20"/>
                    </w:rPr>
                  </w:rPrChange>
                </w:rPr>
                <w:t>65</w:t>
              </w:r>
            </w:ins>
          </w:p>
        </w:tc>
        <w:tc>
          <w:tcPr>
            <w:tcW w:w="586" w:type="dxa"/>
            <w:tcBorders>
              <w:top w:val="nil"/>
              <w:left w:val="nil"/>
              <w:bottom w:val="single" w:sz="4" w:space="0" w:color="auto"/>
              <w:right w:val="single" w:sz="4" w:space="0" w:color="auto"/>
            </w:tcBorders>
            <w:shd w:val="clear" w:color="000000" w:fill="FFFFFF"/>
            <w:noWrap/>
            <w:vAlign w:val="bottom"/>
            <w:hideMark/>
          </w:tcPr>
          <w:p w14:paraId="2792B454" w14:textId="64F155E1" w:rsidR="00015378" w:rsidRPr="00015378" w:rsidRDefault="00015378" w:rsidP="00015378">
            <w:pPr>
              <w:spacing w:after="0" w:line="240" w:lineRule="auto"/>
              <w:jc w:val="center"/>
              <w:rPr>
                <w:ins w:id="24283" w:author="Hardik Malhotra" w:date="2021-09-30T23:40:00Z"/>
                <w:rFonts w:ascii="Verdana" w:eastAsia="Times New Roman" w:hAnsi="Verdana" w:cs="Times New Roman"/>
                <w:color w:val="000000"/>
                <w:sz w:val="10"/>
                <w:szCs w:val="10"/>
                <w:lang w:val="en-US"/>
                <w:rPrChange w:id="24284" w:author="Hardik Malhotra" w:date="2021-09-30T23:40:00Z">
                  <w:rPr>
                    <w:ins w:id="24285" w:author="Hardik Malhotra" w:date="2021-09-30T23:40:00Z"/>
                    <w:rFonts w:ascii="Verdana" w:eastAsia="Times New Roman" w:hAnsi="Verdana" w:cs="Times New Roman"/>
                    <w:color w:val="000000"/>
                    <w:sz w:val="10"/>
                    <w:szCs w:val="10"/>
                    <w:lang w:val="en-US"/>
                  </w:rPr>
                </w:rPrChange>
              </w:rPr>
            </w:pPr>
            <w:ins w:id="24286" w:author="Hardik Malhotra" w:date="2021-09-30T23:40:00Z">
              <w:r w:rsidRPr="00015378">
                <w:rPr>
                  <w:rFonts w:ascii="Verdana" w:hAnsi="Verdana" w:cs="Arial"/>
                  <w:color w:val="000000"/>
                  <w:sz w:val="10"/>
                  <w:szCs w:val="10"/>
                  <w:rPrChange w:id="24287" w:author="Hardik Malhotra" w:date="2021-09-30T23:40:00Z">
                    <w:rPr>
                      <w:rFonts w:ascii="Arial" w:hAnsi="Arial" w:cs="Arial"/>
                      <w:b/>
                      <w:bCs/>
                      <w:color w:val="000000"/>
                      <w:sz w:val="20"/>
                      <w:szCs w:val="20"/>
                    </w:rPr>
                  </w:rPrChange>
                </w:rPr>
                <w:t>67</w:t>
              </w:r>
            </w:ins>
          </w:p>
        </w:tc>
        <w:tc>
          <w:tcPr>
            <w:tcW w:w="586" w:type="dxa"/>
            <w:tcBorders>
              <w:top w:val="nil"/>
              <w:left w:val="nil"/>
              <w:bottom w:val="single" w:sz="4" w:space="0" w:color="auto"/>
              <w:right w:val="single" w:sz="4" w:space="0" w:color="auto"/>
            </w:tcBorders>
            <w:shd w:val="clear" w:color="000000" w:fill="FFFFFF"/>
            <w:noWrap/>
            <w:vAlign w:val="bottom"/>
            <w:hideMark/>
          </w:tcPr>
          <w:p w14:paraId="421CD09C" w14:textId="3D37E4C8" w:rsidR="00015378" w:rsidRPr="00015378" w:rsidRDefault="00015378" w:rsidP="00015378">
            <w:pPr>
              <w:spacing w:after="0" w:line="240" w:lineRule="auto"/>
              <w:jc w:val="center"/>
              <w:rPr>
                <w:ins w:id="24288" w:author="Hardik Malhotra" w:date="2021-09-30T23:40:00Z"/>
                <w:rFonts w:ascii="Verdana" w:eastAsia="Times New Roman" w:hAnsi="Verdana" w:cs="Times New Roman"/>
                <w:color w:val="000000"/>
                <w:sz w:val="10"/>
                <w:szCs w:val="10"/>
                <w:lang w:val="en-US"/>
                <w:rPrChange w:id="24289" w:author="Hardik Malhotra" w:date="2021-09-30T23:40:00Z">
                  <w:rPr>
                    <w:ins w:id="24290" w:author="Hardik Malhotra" w:date="2021-09-30T23:40:00Z"/>
                    <w:rFonts w:ascii="Verdana" w:eastAsia="Times New Roman" w:hAnsi="Verdana" w:cs="Times New Roman"/>
                    <w:color w:val="000000"/>
                    <w:sz w:val="10"/>
                    <w:szCs w:val="10"/>
                    <w:lang w:val="en-US"/>
                  </w:rPr>
                </w:rPrChange>
              </w:rPr>
            </w:pPr>
            <w:ins w:id="24291" w:author="Hardik Malhotra" w:date="2021-09-30T23:40:00Z">
              <w:r w:rsidRPr="00015378">
                <w:rPr>
                  <w:rFonts w:ascii="Verdana" w:hAnsi="Verdana" w:cs="Arial"/>
                  <w:color w:val="000000"/>
                  <w:sz w:val="10"/>
                  <w:szCs w:val="10"/>
                  <w:rPrChange w:id="24292" w:author="Hardik Malhotra" w:date="2021-09-30T23:40:00Z">
                    <w:rPr>
                      <w:rFonts w:ascii="Arial" w:hAnsi="Arial" w:cs="Arial"/>
                      <w:b/>
                      <w:bCs/>
                      <w:color w:val="000000"/>
                      <w:sz w:val="20"/>
                      <w:szCs w:val="20"/>
                    </w:rPr>
                  </w:rPrChange>
                </w:rPr>
                <w:t>69</w:t>
              </w:r>
            </w:ins>
          </w:p>
        </w:tc>
        <w:tc>
          <w:tcPr>
            <w:tcW w:w="586" w:type="dxa"/>
            <w:tcBorders>
              <w:top w:val="nil"/>
              <w:left w:val="nil"/>
              <w:bottom w:val="single" w:sz="4" w:space="0" w:color="auto"/>
              <w:right w:val="single" w:sz="4" w:space="0" w:color="auto"/>
            </w:tcBorders>
            <w:shd w:val="clear" w:color="000000" w:fill="FFFFFF"/>
            <w:noWrap/>
            <w:vAlign w:val="bottom"/>
            <w:hideMark/>
          </w:tcPr>
          <w:p w14:paraId="667BBF32" w14:textId="45C25FCA" w:rsidR="00015378" w:rsidRPr="00015378" w:rsidRDefault="00015378" w:rsidP="00015378">
            <w:pPr>
              <w:spacing w:after="0" w:line="240" w:lineRule="auto"/>
              <w:jc w:val="center"/>
              <w:rPr>
                <w:ins w:id="24293" w:author="Hardik Malhotra" w:date="2021-09-30T23:40:00Z"/>
                <w:rFonts w:ascii="Verdana" w:eastAsia="Times New Roman" w:hAnsi="Verdana" w:cs="Times New Roman"/>
                <w:color w:val="000000"/>
                <w:sz w:val="10"/>
                <w:szCs w:val="10"/>
                <w:lang w:val="en-US"/>
                <w:rPrChange w:id="24294" w:author="Hardik Malhotra" w:date="2021-09-30T23:40:00Z">
                  <w:rPr>
                    <w:ins w:id="24295" w:author="Hardik Malhotra" w:date="2021-09-30T23:40:00Z"/>
                    <w:rFonts w:ascii="Verdana" w:eastAsia="Times New Roman" w:hAnsi="Verdana" w:cs="Times New Roman"/>
                    <w:color w:val="000000"/>
                    <w:sz w:val="10"/>
                    <w:szCs w:val="10"/>
                    <w:lang w:val="en-US"/>
                  </w:rPr>
                </w:rPrChange>
              </w:rPr>
            </w:pPr>
            <w:ins w:id="24296" w:author="Hardik Malhotra" w:date="2021-09-30T23:40:00Z">
              <w:r w:rsidRPr="00015378">
                <w:rPr>
                  <w:rFonts w:ascii="Verdana" w:hAnsi="Verdana" w:cs="Arial"/>
                  <w:color w:val="000000"/>
                  <w:sz w:val="10"/>
                  <w:szCs w:val="10"/>
                  <w:rPrChange w:id="24297" w:author="Hardik Malhotra" w:date="2021-09-30T23:40:00Z">
                    <w:rPr>
                      <w:rFonts w:ascii="Arial" w:hAnsi="Arial" w:cs="Arial"/>
                      <w:b/>
                      <w:bCs/>
                      <w:color w:val="000000"/>
                      <w:sz w:val="20"/>
                      <w:szCs w:val="20"/>
                    </w:rPr>
                  </w:rPrChange>
                </w:rPr>
                <w:t>71</w:t>
              </w:r>
            </w:ins>
          </w:p>
        </w:tc>
        <w:tc>
          <w:tcPr>
            <w:tcW w:w="586" w:type="dxa"/>
            <w:tcBorders>
              <w:top w:val="nil"/>
              <w:left w:val="nil"/>
              <w:bottom w:val="single" w:sz="4" w:space="0" w:color="auto"/>
              <w:right w:val="single" w:sz="4" w:space="0" w:color="auto"/>
            </w:tcBorders>
            <w:shd w:val="clear" w:color="000000" w:fill="FFFFFF"/>
            <w:noWrap/>
            <w:vAlign w:val="bottom"/>
            <w:hideMark/>
          </w:tcPr>
          <w:p w14:paraId="3462C8CA" w14:textId="08FC20A8" w:rsidR="00015378" w:rsidRPr="00015378" w:rsidRDefault="00015378" w:rsidP="00015378">
            <w:pPr>
              <w:spacing w:after="0" w:line="240" w:lineRule="auto"/>
              <w:jc w:val="center"/>
              <w:rPr>
                <w:ins w:id="24298" w:author="Hardik Malhotra" w:date="2021-09-30T23:40:00Z"/>
                <w:rFonts w:ascii="Verdana" w:eastAsia="Times New Roman" w:hAnsi="Verdana" w:cs="Times New Roman"/>
                <w:color w:val="000000"/>
                <w:sz w:val="10"/>
                <w:szCs w:val="10"/>
                <w:lang w:val="en-US"/>
                <w:rPrChange w:id="24299" w:author="Hardik Malhotra" w:date="2021-09-30T23:40:00Z">
                  <w:rPr>
                    <w:ins w:id="24300" w:author="Hardik Malhotra" w:date="2021-09-30T23:40:00Z"/>
                    <w:rFonts w:ascii="Verdana" w:eastAsia="Times New Roman" w:hAnsi="Verdana" w:cs="Times New Roman"/>
                    <w:color w:val="000000"/>
                    <w:sz w:val="10"/>
                    <w:szCs w:val="10"/>
                    <w:lang w:val="en-US"/>
                  </w:rPr>
                </w:rPrChange>
              </w:rPr>
            </w:pPr>
            <w:ins w:id="24301" w:author="Hardik Malhotra" w:date="2021-09-30T23:40:00Z">
              <w:r w:rsidRPr="00015378">
                <w:rPr>
                  <w:rFonts w:ascii="Verdana" w:hAnsi="Verdana" w:cs="Arial"/>
                  <w:color w:val="000000"/>
                  <w:sz w:val="10"/>
                  <w:szCs w:val="10"/>
                  <w:rPrChange w:id="24302" w:author="Hardik Malhotra" w:date="2021-09-30T23:40:00Z">
                    <w:rPr>
                      <w:rFonts w:ascii="Arial" w:hAnsi="Arial" w:cs="Arial"/>
                      <w:b/>
                      <w:bCs/>
                      <w:color w:val="000000"/>
                      <w:sz w:val="20"/>
                      <w:szCs w:val="20"/>
                    </w:rPr>
                  </w:rPrChange>
                </w:rPr>
                <w:t>73</w:t>
              </w:r>
            </w:ins>
          </w:p>
        </w:tc>
      </w:tr>
      <w:tr w:rsidR="00015378" w:rsidRPr="00257590" w14:paraId="009DECF6" w14:textId="77777777" w:rsidTr="00092529">
        <w:trPr>
          <w:trHeight w:val="334"/>
          <w:ins w:id="24303" w:author="Hardik Malhotra" w:date="2021-09-30T23:40:00Z"/>
        </w:trPr>
        <w:tc>
          <w:tcPr>
            <w:tcW w:w="966" w:type="dxa"/>
            <w:tcBorders>
              <w:top w:val="nil"/>
              <w:left w:val="single" w:sz="4" w:space="0" w:color="auto"/>
              <w:bottom w:val="single" w:sz="4" w:space="0" w:color="auto"/>
              <w:right w:val="single" w:sz="4" w:space="0" w:color="auto"/>
            </w:tcBorders>
            <w:shd w:val="clear" w:color="000000" w:fill="FFFFFF"/>
            <w:noWrap/>
            <w:vAlign w:val="bottom"/>
            <w:hideMark/>
          </w:tcPr>
          <w:p w14:paraId="28C4398B" w14:textId="77777777" w:rsidR="00015378" w:rsidRPr="00257590" w:rsidRDefault="00015378" w:rsidP="00015378">
            <w:pPr>
              <w:spacing w:after="0" w:line="240" w:lineRule="auto"/>
              <w:rPr>
                <w:ins w:id="24304" w:author="Hardik Malhotra" w:date="2021-09-30T23:40:00Z"/>
                <w:rFonts w:ascii="Verdana" w:eastAsia="Times New Roman" w:hAnsi="Verdana" w:cs="Times New Roman"/>
                <w:color w:val="000000"/>
                <w:sz w:val="10"/>
                <w:szCs w:val="10"/>
                <w:lang w:val="en-US"/>
              </w:rPr>
            </w:pPr>
            <w:ins w:id="24305" w:author="Hardik Malhotra" w:date="2021-09-30T23:40:00Z">
              <w:r w:rsidRPr="00257590">
                <w:rPr>
                  <w:rFonts w:ascii="Verdana" w:hAnsi="Verdana"/>
                  <w:color w:val="000000"/>
                  <w:sz w:val="10"/>
                  <w:szCs w:val="10"/>
                </w:rPr>
                <w:t>Solid</w:t>
              </w:r>
            </w:ins>
          </w:p>
        </w:tc>
        <w:tc>
          <w:tcPr>
            <w:tcW w:w="587" w:type="dxa"/>
            <w:tcBorders>
              <w:top w:val="nil"/>
              <w:left w:val="nil"/>
              <w:bottom w:val="single" w:sz="4" w:space="0" w:color="auto"/>
              <w:right w:val="single" w:sz="4" w:space="0" w:color="auto"/>
            </w:tcBorders>
            <w:shd w:val="clear" w:color="000000" w:fill="FFFFFF"/>
            <w:noWrap/>
            <w:vAlign w:val="bottom"/>
            <w:hideMark/>
          </w:tcPr>
          <w:p w14:paraId="0AE04FEF" w14:textId="286190C8" w:rsidR="00015378" w:rsidRPr="00015378" w:rsidRDefault="00015378" w:rsidP="00015378">
            <w:pPr>
              <w:spacing w:after="0" w:line="240" w:lineRule="auto"/>
              <w:jc w:val="center"/>
              <w:rPr>
                <w:ins w:id="24306" w:author="Hardik Malhotra" w:date="2021-09-30T23:40:00Z"/>
                <w:rFonts w:ascii="Verdana" w:eastAsia="Times New Roman" w:hAnsi="Verdana" w:cs="Times New Roman"/>
                <w:color w:val="000000"/>
                <w:sz w:val="10"/>
                <w:szCs w:val="10"/>
                <w:lang w:val="en-US"/>
                <w:rPrChange w:id="24307" w:author="Hardik Malhotra" w:date="2021-09-30T23:40:00Z">
                  <w:rPr>
                    <w:ins w:id="24308" w:author="Hardik Malhotra" w:date="2021-09-30T23:40:00Z"/>
                    <w:rFonts w:ascii="Verdana" w:eastAsia="Times New Roman" w:hAnsi="Verdana" w:cs="Times New Roman"/>
                    <w:color w:val="000000"/>
                    <w:sz w:val="10"/>
                    <w:szCs w:val="10"/>
                    <w:lang w:val="en-US"/>
                  </w:rPr>
                </w:rPrChange>
              </w:rPr>
            </w:pPr>
            <w:ins w:id="24309" w:author="Hardik Malhotra" w:date="2021-09-30T23:40:00Z">
              <w:r w:rsidRPr="00015378">
                <w:rPr>
                  <w:rFonts w:ascii="Verdana" w:hAnsi="Verdana" w:cs="Arial"/>
                  <w:color w:val="000000"/>
                  <w:sz w:val="10"/>
                  <w:szCs w:val="10"/>
                  <w:rPrChange w:id="24310" w:author="Hardik Malhotra" w:date="2021-09-30T23:40:00Z">
                    <w:rPr>
                      <w:rFonts w:ascii="Arial" w:hAnsi="Arial" w:cs="Arial"/>
                      <w:b/>
                      <w:bCs/>
                      <w:color w:val="000000"/>
                      <w:sz w:val="20"/>
                      <w:szCs w:val="20"/>
                    </w:rPr>
                  </w:rPrChange>
                </w:rPr>
                <w:t>193</w:t>
              </w:r>
            </w:ins>
          </w:p>
        </w:tc>
        <w:tc>
          <w:tcPr>
            <w:tcW w:w="587" w:type="dxa"/>
            <w:tcBorders>
              <w:top w:val="nil"/>
              <w:left w:val="nil"/>
              <w:bottom w:val="single" w:sz="4" w:space="0" w:color="auto"/>
              <w:right w:val="single" w:sz="4" w:space="0" w:color="auto"/>
            </w:tcBorders>
            <w:shd w:val="clear" w:color="000000" w:fill="FFFFFF"/>
            <w:noWrap/>
            <w:vAlign w:val="bottom"/>
            <w:hideMark/>
          </w:tcPr>
          <w:p w14:paraId="5A672D68" w14:textId="7C3AE80E" w:rsidR="00015378" w:rsidRPr="00015378" w:rsidRDefault="00015378" w:rsidP="00015378">
            <w:pPr>
              <w:spacing w:after="0" w:line="240" w:lineRule="auto"/>
              <w:jc w:val="center"/>
              <w:rPr>
                <w:ins w:id="24311" w:author="Hardik Malhotra" w:date="2021-09-30T23:40:00Z"/>
                <w:rFonts w:ascii="Verdana" w:eastAsia="Times New Roman" w:hAnsi="Verdana" w:cs="Times New Roman"/>
                <w:color w:val="000000"/>
                <w:sz w:val="10"/>
                <w:szCs w:val="10"/>
                <w:lang w:val="en-US"/>
                <w:rPrChange w:id="24312" w:author="Hardik Malhotra" w:date="2021-09-30T23:40:00Z">
                  <w:rPr>
                    <w:ins w:id="24313" w:author="Hardik Malhotra" w:date="2021-09-30T23:40:00Z"/>
                    <w:rFonts w:ascii="Verdana" w:eastAsia="Times New Roman" w:hAnsi="Verdana" w:cs="Times New Roman"/>
                    <w:color w:val="000000"/>
                    <w:sz w:val="10"/>
                    <w:szCs w:val="10"/>
                    <w:lang w:val="en-US"/>
                  </w:rPr>
                </w:rPrChange>
              </w:rPr>
            </w:pPr>
            <w:ins w:id="24314" w:author="Hardik Malhotra" w:date="2021-09-30T23:40:00Z">
              <w:r w:rsidRPr="00015378">
                <w:rPr>
                  <w:rFonts w:ascii="Verdana" w:hAnsi="Verdana" w:cs="Arial"/>
                  <w:color w:val="000000"/>
                  <w:sz w:val="10"/>
                  <w:szCs w:val="10"/>
                  <w:rPrChange w:id="24315" w:author="Hardik Malhotra" w:date="2021-09-30T23:40:00Z">
                    <w:rPr>
                      <w:rFonts w:ascii="Arial" w:hAnsi="Arial" w:cs="Arial"/>
                      <w:b/>
                      <w:bCs/>
                      <w:color w:val="000000"/>
                      <w:sz w:val="20"/>
                      <w:szCs w:val="20"/>
                    </w:rPr>
                  </w:rPrChange>
                </w:rPr>
                <w:t>199</w:t>
              </w:r>
            </w:ins>
          </w:p>
        </w:tc>
        <w:tc>
          <w:tcPr>
            <w:tcW w:w="587" w:type="dxa"/>
            <w:tcBorders>
              <w:top w:val="nil"/>
              <w:left w:val="nil"/>
              <w:bottom w:val="single" w:sz="4" w:space="0" w:color="auto"/>
              <w:right w:val="single" w:sz="4" w:space="0" w:color="auto"/>
            </w:tcBorders>
            <w:shd w:val="clear" w:color="000000" w:fill="FFFFFF"/>
            <w:noWrap/>
            <w:vAlign w:val="bottom"/>
            <w:hideMark/>
          </w:tcPr>
          <w:p w14:paraId="4345E7B7" w14:textId="494B8E3D" w:rsidR="00015378" w:rsidRPr="00015378" w:rsidRDefault="00015378" w:rsidP="00015378">
            <w:pPr>
              <w:spacing w:after="0" w:line="240" w:lineRule="auto"/>
              <w:jc w:val="center"/>
              <w:rPr>
                <w:ins w:id="24316" w:author="Hardik Malhotra" w:date="2021-09-30T23:40:00Z"/>
                <w:rFonts w:ascii="Verdana" w:eastAsia="Times New Roman" w:hAnsi="Verdana" w:cs="Times New Roman"/>
                <w:color w:val="000000"/>
                <w:sz w:val="10"/>
                <w:szCs w:val="10"/>
                <w:lang w:val="en-US"/>
                <w:rPrChange w:id="24317" w:author="Hardik Malhotra" w:date="2021-09-30T23:40:00Z">
                  <w:rPr>
                    <w:ins w:id="24318" w:author="Hardik Malhotra" w:date="2021-09-30T23:40:00Z"/>
                    <w:rFonts w:ascii="Verdana" w:eastAsia="Times New Roman" w:hAnsi="Verdana" w:cs="Times New Roman"/>
                    <w:color w:val="000000"/>
                    <w:sz w:val="10"/>
                    <w:szCs w:val="10"/>
                    <w:lang w:val="en-US"/>
                  </w:rPr>
                </w:rPrChange>
              </w:rPr>
            </w:pPr>
            <w:ins w:id="24319" w:author="Hardik Malhotra" w:date="2021-09-30T23:40:00Z">
              <w:r w:rsidRPr="00015378">
                <w:rPr>
                  <w:rFonts w:ascii="Verdana" w:hAnsi="Verdana" w:cs="Arial"/>
                  <w:color w:val="000000"/>
                  <w:sz w:val="10"/>
                  <w:szCs w:val="10"/>
                  <w:rPrChange w:id="24320" w:author="Hardik Malhotra" w:date="2021-09-30T23:40:00Z">
                    <w:rPr>
                      <w:rFonts w:ascii="Arial" w:hAnsi="Arial" w:cs="Arial"/>
                      <w:b/>
                      <w:bCs/>
                      <w:color w:val="000000"/>
                      <w:sz w:val="20"/>
                      <w:szCs w:val="20"/>
                    </w:rPr>
                  </w:rPrChange>
                </w:rPr>
                <w:t>209</w:t>
              </w:r>
            </w:ins>
          </w:p>
        </w:tc>
        <w:tc>
          <w:tcPr>
            <w:tcW w:w="586" w:type="dxa"/>
            <w:tcBorders>
              <w:top w:val="nil"/>
              <w:left w:val="nil"/>
              <w:bottom w:val="single" w:sz="4" w:space="0" w:color="auto"/>
              <w:right w:val="single" w:sz="4" w:space="0" w:color="auto"/>
            </w:tcBorders>
            <w:shd w:val="clear" w:color="000000" w:fill="FFFFFF"/>
            <w:noWrap/>
            <w:vAlign w:val="bottom"/>
            <w:hideMark/>
          </w:tcPr>
          <w:p w14:paraId="6BD737C3" w14:textId="7B56DC23" w:rsidR="00015378" w:rsidRPr="00015378" w:rsidRDefault="00015378" w:rsidP="00015378">
            <w:pPr>
              <w:spacing w:after="0" w:line="240" w:lineRule="auto"/>
              <w:jc w:val="center"/>
              <w:rPr>
                <w:ins w:id="24321" w:author="Hardik Malhotra" w:date="2021-09-30T23:40:00Z"/>
                <w:rFonts w:ascii="Verdana" w:eastAsia="Times New Roman" w:hAnsi="Verdana" w:cs="Times New Roman"/>
                <w:color w:val="000000"/>
                <w:sz w:val="10"/>
                <w:szCs w:val="10"/>
                <w:lang w:val="en-US"/>
                <w:rPrChange w:id="24322" w:author="Hardik Malhotra" w:date="2021-09-30T23:40:00Z">
                  <w:rPr>
                    <w:ins w:id="24323" w:author="Hardik Malhotra" w:date="2021-09-30T23:40:00Z"/>
                    <w:rFonts w:ascii="Verdana" w:eastAsia="Times New Roman" w:hAnsi="Verdana" w:cs="Times New Roman"/>
                    <w:color w:val="000000"/>
                    <w:sz w:val="10"/>
                    <w:szCs w:val="10"/>
                    <w:lang w:val="en-US"/>
                  </w:rPr>
                </w:rPrChange>
              </w:rPr>
            </w:pPr>
            <w:ins w:id="24324" w:author="Hardik Malhotra" w:date="2021-09-30T23:40:00Z">
              <w:r w:rsidRPr="00015378">
                <w:rPr>
                  <w:rFonts w:ascii="Verdana" w:hAnsi="Verdana" w:cs="Arial"/>
                  <w:color w:val="000000"/>
                  <w:sz w:val="10"/>
                  <w:szCs w:val="10"/>
                  <w:rPrChange w:id="24325" w:author="Hardik Malhotra" w:date="2021-09-30T23:40:00Z">
                    <w:rPr>
                      <w:rFonts w:ascii="Arial" w:hAnsi="Arial" w:cs="Arial"/>
                      <w:b/>
                      <w:bCs/>
                      <w:color w:val="000000"/>
                      <w:sz w:val="20"/>
                      <w:szCs w:val="20"/>
                    </w:rPr>
                  </w:rPrChange>
                </w:rPr>
                <w:t>212</w:t>
              </w:r>
            </w:ins>
          </w:p>
        </w:tc>
        <w:tc>
          <w:tcPr>
            <w:tcW w:w="586" w:type="dxa"/>
            <w:tcBorders>
              <w:top w:val="nil"/>
              <w:left w:val="nil"/>
              <w:bottom w:val="single" w:sz="4" w:space="0" w:color="auto"/>
              <w:right w:val="single" w:sz="4" w:space="0" w:color="auto"/>
            </w:tcBorders>
            <w:shd w:val="clear" w:color="000000" w:fill="FFFFFF"/>
            <w:noWrap/>
            <w:vAlign w:val="bottom"/>
            <w:hideMark/>
          </w:tcPr>
          <w:p w14:paraId="3A831D57" w14:textId="3DF4758A" w:rsidR="00015378" w:rsidRPr="00015378" w:rsidRDefault="00015378" w:rsidP="00015378">
            <w:pPr>
              <w:spacing w:after="0" w:line="240" w:lineRule="auto"/>
              <w:jc w:val="center"/>
              <w:rPr>
                <w:ins w:id="24326" w:author="Hardik Malhotra" w:date="2021-09-30T23:40:00Z"/>
                <w:rFonts w:ascii="Verdana" w:eastAsia="Times New Roman" w:hAnsi="Verdana" w:cs="Times New Roman"/>
                <w:color w:val="000000"/>
                <w:sz w:val="10"/>
                <w:szCs w:val="10"/>
                <w:lang w:val="en-US"/>
                <w:rPrChange w:id="24327" w:author="Hardik Malhotra" w:date="2021-09-30T23:40:00Z">
                  <w:rPr>
                    <w:ins w:id="24328" w:author="Hardik Malhotra" w:date="2021-09-30T23:40:00Z"/>
                    <w:rFonts w:ascii="Verdana" w:eastAsia="Times New Roman" w:hAnsi="Verdana" w:cs="Times New Roman"/>
                    <w:color w:val="000000"/>
                    <w:sz w:val="10"/>
                    <w:szCs w:val="10"/>
                    <w:lang w:val="en-US"/>
                  </w:rPr>
                </w:rPrChange>
              </w:rPr>
            </w:pPr>
            <w:ins w:id="24329" w:author="Hardik Malhotra" w:date="2021-09-30T23:40:00Z">
              <w:r w:rsidRPr="00015378">
                <w:rPr>
                  <w:rFonts w:ascii="Verdana" w:hAnsi="Verdana" w:cs="Arial"/>
                  <w:color w:val="000000"/>
                  <w:sz w:val="10"/>
                  <w:szCs w:val="10"/>
                  <w:rPrChange w:id="24330" w:author="Hardik Malhotra" w:date="2021-09-30T23:40:00Z">
                    <w:rPr>
                      <w:rFonts w:ascii="Arial" w:hAnsi="Arial" w:cs="Arial"/>
                      <w:b/>
                      <w:bCs/>
                      <w:color w:val="000000"/>
                      <w:sz w:val="20"/>
                      <w:szCs w:val="20"/>
                    </w:rPr>
                  </w:rPrChange>
                </w:rPr>
                <w:t>221</w:t>
              </w:r>
            </w:ins>
          </w:p>
        </w:tc>
        <w:tc>
          <w:tcPr>
            <w:tcW w:w="586" w:type="dxa"/>
            <w:tcBorders>
              <w:top w:val="nil"/>
              <w:left w:val="nil"/>
              <w:bottom w:val="single" w:sz="4" w:space="0" w:color="auto"/>
              <w:right w:val="single" w:sz="4" w:space="0" w:color="auto"/>
            </w:tcBorders>
            <w:shd w:val="clear" w:color="000000" w:fill="FFFFFF"/>
            <w:noWrap/>
            <w:vAlign w:val="bottom"/>
            <w:hideMark/>
          </w:tcPr>
          <w:p w14:paraId="530962DA" w14:textId="574E5192" w:rsidR="00015378" w:rsidRPr="00015378" w:rsidRDefault="00015378" w:rsidP="00015378">
            <w:pPr>
              <w:spacing w:after="0" w:line="240" w:lineRule="auto"/>
              <w:jc w:val="center"/>
              <w:rPr>
                <w:ins w:id="24331" w:author="Hardik Malhotra" w:date="2021-09-30T23:40:00Z"/>
                <w:rFonts w:ascii="Verdana" w:eastAsia="Times New Roman" w:hAnsi="Verdana" w:cs="Times New Roman"/>
                <w:color w:val="000000"/>
                <w:sz w:val="10"/>
                <w:szCs w:val="10"/>
                <w:lang w:val="en-US"/>
                <w:rPrChange w:id="24332" w:author="Hardik Malhotra" w:date="2021-09-30T23:40:00Z">
                  <w:rPr>
                    <w:ins w:id="24333" w:author="Hardik Malhotra" w:date="2021-09-30T23:40:00Z"/>
                    <w:rFonts w:ascii="Verdana" w:eastAsia="Times New Roman" w:hAnsi="Verdana" w:cs="Times New Roman"/>
                    <w:color w:val="000000"/>
                    <w:sz w:val="10"/>
                    <w:szCs w:val="10"/>
                    <w:lang w:val="en-US"/>
                  </w:rPr>
                </w:rPrChange>
              </w:rPr>
            </w:pPr>
            <w:ins w:id="24334" w:author="Hardik Malhotra" w:date="2021-09-30T23:40:00Z">
              <w:r w:rsidRPr="00015378">
                <w:rPr>
                  <w:rFonts w:ascii="Verdana" w:hAnsi="Verdana" w:cs="Arial"/>
                  <w:color w:val="000000"/>
                  <w:sz w:val="10"/>
                  <w:szCs w:val="10"/>
                  <w:rPrChange w:id="24335" w:author="Hardik Malhotra" w:date="2021-09-30T23:40:00Z">
                    <w:rPr>
                      <w:rFonts w:ascii="Arial" w:hAnsi="Arial" w:cs="Arial"/>
                      <w:b/>
                      <w:bCs/>
                      <w:color w:val="000000"/>
                      <w:sz w:val="20"/>
                      <w:szCs w:val="20"/>
                    </w:rPr>
                  </w:rPrChange>
                </w:rPr>
                <w:t>203</w:t>
              </w:r>
            </w:ins>
          </w:p>
        </w:tc>
        <w:tc>
          <w:tcPr>
            <w:tcW w:w="586" w:type="dxa"/>
            <w:tcBorders>
              <w:top w:val="nil"/>
              <w:left w:val="nil"/>
              <w:bottom w:val="single" w:sz="4" w:space="0" w:color="auto"/>
              <w:right w:val="single" w:sz="4" w:space="0" w:color="auto"/>
            </w:tcBorders>
            <w:shd w:val="clear" w:color="000000" w:fill="FFFFFF"/>
            <w:noWrap/>
            <w:vAlign w:val="bottom"/>
            <w:hideMark/>
          </w:tcPr>
          <w:p w14:paraId="2A2233A4" w14:textId="7005629E" w:rsidR="00015378" w:rsidRPr="00015378" w:rsidRDefault="00015378" w:rsidP="00015378">
            <w:pPr>
              <w:spacing w:after="0" w:line="240" w:lineRule="auto"/>
              <w:jc w:val="center"/>
              <w:rPr>
                <w:ins w:id="24336" w:author="Hardik Malhotra" w:date="2021-09-30T23:40:00Z"/>
                <w:rFonts w:ascii="Verdana" w:eastAsia="Times New Roman" w:hAnsi="Verdana" w:cs="Times New Roman"/>
                <w:color w:val="000000"/>
                <w:sz w:val="10"/>
                <w:szCs w:val="10"/>
                <w:lang w:val="en-US"/>
                <w:rPrChange w:id="24337" w:author="Hardik Malhotra" w:date="2021-09-30T23:40:00Z">
                  <w:rPr>
                    <w:ins w:id="24338" w:author="Hardik Malhotra" w:date="2021-09-30T23:40:00Z"/>
                    <w:rFonts w:ascii="Verdana" w:eastAsia="Times New Roman" w:hAnsi="Verdana" w:cs="Times New Roman"/>
                    <w:color w:val="000000"/>
                    <w:sz w:val="10"/>
                    <w:szCs w:val="10"/>
                    <w:lang w:val="en-US"/>
                  </w:rPr>
                </w:rPrChange>
              </w:rPr>
            </w:pPr>
            <w:ins w:id="24339" w:author="Hardik Malhotra" w:date="2021-09-30T23:40:00Z">
              <w:r w:rsidRPr="00015378">
                <w:rPr>
                  <w:rFonts w:ascii="Verdana" w:hAnsi="Verdana" w:cs="Arial"/>
                  <w:color w:val="000000"/>
                  <w:sz w:val="10"/>
                  <w:szCs w:val="10"/>
                  <w:rPrChange w:id="24340" w:author="Hardik Malhotra" w:date="2021-09-30T23:40:00Z">
                    <w:rPr>
                      <w:rFonts w:ascii="Arial" w:hAnsi="Arial" w:cs="Arial"/>
                      <w:b/>
                      <w:bCs/>
                      <w:color w:val="000000"/>
                      <w:sz w:val="20"/>
                      <w:szCs w:val="20"/>
                    </w:rPr>
                  </w:rPrChange>
                </w:rPr>
                <w:t>209</w:t>
              </w:r>
            </w:ins>
          </w:p>
        </w:tc>
        <w:tc>
          <w:tcPr>
            <w:tcW w:w="586" w:type="dxa"/>
            <w:tcBorders>
              <w:top w:val="nil"/>
              <w:left w:val="nil"/>
              <w:bottom w:val="single" w:sz="4" w:space="0" w:color="auto"/>
              <w:right w:val="single" w:sz="4" w:space="0" w:color="auto"/>
            </w:tcBorders>
            <w:shd w:val="clear" w:color="000000" w:fill="FFFFFF"/>
            <w:noWrap/>
            <w:vAlign w:val="bottom"/>
            <w:hideMark/>
          </w:tcPr>
          <w:p w14:paraId="7D23EA60" w14:textId="729C4901" w:rsidR="00015378" w:rsidRPr="00015378" w:rsidRDefault="00015378" w:rsidP="00015378">
            <w:pPr>
              <w:spacing w:after="0" w:line="240" w:lineRule="auto"/>
              <w:jc w:val="center"/>
              <w:rPr>
                <w:ins w:id="24341" w:author="Hardik Malhotra" w:date="2021-09-30T23:40:00Z"/>
                <w:rFonts w:ascii="Verdana" w:eastAsia="Times New Roman" w:hAnsi="Verdana" w:cs="Times New Roman"/>
                <w:color w:val="000000"/>
                <w:sz w:val="10"/>
                <w:szCs w:val="10"/>
                <w:lang w:val="en-US"/>
                <w:rPrChange w:id="24342" w:author="Hardik Malhotra" w:date="2021-09-30T23:40:00Z">
                  <w:rPr>
                    <w:ins w:id="24343" w:author="Hardik Malhotra" w:date="2021-09-30T23:40:00Z"/>
                    <w:rFonts w:ascii="Verdana" w:eastAsia="Times New Roman" w:hAnsi="Verdana" w:cs="Times New Roman"/>
                    <w:color w:val="000000"/>
                    <w:sz w:val="10"/>
                    <w:szCs w:val="10"/>
                    <w:lang w:val="en-US"/>
                  </w:rPr>
                </w:rPrChange>
              </w:rPr>
            </w:pPr>
            <w:ins w:id="24344" w:author="Hardik Malhotra" w:date="2021-09-30T23:40:00Z">
              <w:r w:rsidRPr="00015378">
                <w:rPr>
                  <w:rFonts w:ascii="Verdana" w:hAnsi="Verdana" w:cs="Arial"/>
                  <w:color w:val="000000"/>
                  <w:sz w:val="10"/>
                  <w:szCs w:val="10"/>
                  <w:rPrChange w:id="24345" w:author="Hardik Malhotra" w:date="2021-09-30T23:40:00Z">
                    <w:rPr>
                      <w:rFonts w:ascii="Arial" w:hAnsi="Arial" w:cs="Arial"/>
                      <w:b/>
                      <w:bCs/>
                      <w:color w:val="000000"/>
                      <w:sz w:val="20"/>
                      <w:szCs w:val="20"/>
                    </w:rPr>
                  </w:rPrChange>
                </w:rPr>
                <w:t>217</w:t>
              </w:r>
            </w:ins>
          </w:p>
        </w:tc>
        <w:tc>
          <w:tcPr>
            <w:tcW w:w="586" w:type="dxa"/>
            <w:tcBorders>
              <w:top w:val="nil"/>
              <w:left w:val="nil"/>
              <w:bottom w:val="single" w:sz="4" w:space="0" w:color="auto"/>
              <w:right w:val="single" w:sz="4" w:space="0" w:color="auto"/>
            </w:tcBorders>
            <w:shd w:val="clear" w:color="000000" w:fill="FFFFFF"/>
            <w:noWrap/>
            <w:vAlign w:val="bottom"/>
            <w:hideMark/>
          </w:tcPr>
          <w:p w14:paraId="65E34FDF" w14:textId="34817588" w:rsidR="00015378" w:rsidRPr="00015378" w:rsidRDefault="00015378" w:rsidP="00015378">
            <w:pPr>
              <w:spacing w:after="0" w:line="240" w:lineRule="auto"/>
              <w:jc w:val="center"/>
              <w:rPr>
                <w:ins w:id="24346" w:author="Hardik Malhotra" w:date="2021-09-30T23:40:00Z"/>
                <w:rFonts w:ascii="Verdana" w:eastAsia="Times New Roman" w:hAnsi="Verdana" w:cs="Times New Roman"/>
                <w:color w:val="000000"/>
                <w:sz w:val="10"/>
                <w:szCs w:val="10"/>
                <w:lang w:val="en-US"/>
                <w:rPrChange w:id="24347" w:author="Hardik Malhotra" w:date="2021-09-30T23:40:00Z">
                  <w:rPr>
                    <w:ins w:id="24348" w:author="Hardik Malhotra" w:date="2021-09-30T23:40:00Z"/>
                    <w:rFonts w:ascii="Verdana" w:eastAsia="Times New Roman" w:hAnsi="Verdana" w:cs="Times New Roman"/>
                    <w:color w:val="000000"/>
                    <w:sz w:val="10"/>
                    <w:szCs w:val="10"/>
                    <w:lang w:val="en-US"/>
                  </w:rPr>
                </w:rPrChange>
              </w:rPr>
            </w:pPr>
            <w:ins w:id="24349" w:author="Hardik Malhotra" w:date="2021-09-30T23:40:00Z">
              <w:r w:rsidRPr="00015378">
                <w:rPr>
                  <w:rFonts w:ascii="Verdana" w:hAnsi="Verdana" w:cs="Arial"/>
                  <w:color w:val="000000"/>
                  <w:sz w:val="10"/>
                  <w:szCs w:val="10"/>
                  <w:rPrChange w:id="24350" w:author="Hardik Malhotra" w:date="2021-09-30T23:40:00Z">
                    <w:rPr>
                      <w:rFonts w:ascii="Arial" w:hAnsi="Arial" w:cs="Arial"/>
                      <w:b/>
                      <w:bCs/>
                      <w:color w:val="000000"/>
                      <w:sz w:val="20"/>
                      <w:szCs w:val="20"/>
                    </w:rPr>
                  </w:rPrChange>
                </w:rPr>
                <w:t>224</w:t>
              </w:r>
            </w:ins>
          </w:p>
        </w:tc>
        <w:tc>
          <w:tcPr>
            <w:tcW w:w="586" w:type="dxa"/>
            <w:tcBorders>
              <w:top w:val="nil"/>
              <w:left w:val="nil"/>
              <w:bottom w:val="single" w:sz="4" w:space="0" w:color="auto"/>
              <w:right w:val="single" w:sz="4" w:space="0" w:color="auto"/>
            </w:tcBorders>
            <w:shd w:val="clear" w:color="000000" w:fill="FFFFFF"/>
            <w:noWrap/>
            <w:vAlign w:val="bottom"/>
            <w:hideMark/>
          </w:tcPr>
          <w:p w14:paraId="5C7C0689" w14:textId="78B7BF2F" w:rsidR="00015378" w:rsidRPr="00015378" w:rsidRDefault="00015378" w:rsidP="00015378">
            <w:pPr>
              <w:spacing w:after="0" w:line="240" w:lineRule="auto"/>
              <w:jc w:val="center"/>
              <w:rPr>
                <w:ins w:id="24351" w:author="Hardik Malhotra" w:date="2021-09-30T23:40:00Z"/>
                <w:rFonts w:ascii="Verdana" w:eastAsia="Times New Roman" w:hAnsi="Verdana" w:cs="Times New Roman"/>
                <w:color w:val="000000"/>
                <w:sz w:val="10"/>
                <w:szCs w:val="10"/>
                <w:lang w:val="en-US"/>
                <w:rPrChange w:id="24352" w:author="Hardik Malhotra" w:date="2021-09-30T23:40:00Z">
                  <w:rPr>
                    <w:ins w:id="24353" w:author="Hardik Malhotra" w:date="2021-09-30T23:40:00Z"/>
                    <w:rFonts w:ascii="Verdana" w:eastAsia="Times New Roman" w:hAnsi="Verdana" w:cs="Times New Roman"/>
                    <w:color w:val="000000"/>
                    <w:sz w:val="10"/>
                    <w:szCs w:val="10"/>
                    <w:lang w:val="en-US"/>
                  </w:rPr>
                </w:rPrChange>
              </w:rPr>
            </w:pPr>
            <w:ins w:id="24354" w:author="Hardik Malhotra" w:date="2021-09-30T23:40:00Z">
              <w:r w:rsidRPr="00015378">
                <w:rPr>
                  <w:rFonts w:ascii="Verdana" w:hAnsi="Verdana" w:cs="Arial"/>
                  <w:color w:val="000000"/>
                  <w:sz w:val="10"/>
                  <w:szCs w:val="10"/>
                  <w:rPrChange w:id="24355" w:author="Hardik Malhotra" w:date="2021-09-30T23:40:00Z">
                    <w:rPr>
                      <w:rFonts w:ascii="Arial" w:hAnsi="Arial" w:cs="Arial"/>
                      <w:b/>
                      <w:bCs/>
                      <w:color w:val="000000"/>
                      <w:sz w:val="20"/>
                      <w:szCs w:val="20"/>
                    </w:rPr>
                  </w:rPrChange>
                </w:rPr>
                <w:t>233</w:t>
              </w:r>
            </w:ins>
          </w:p>
        </w:tc>
        <w:tc>
          <w:tcPr>
            <w:tcW w:w="586" w:type="dxa"/>
            <w:tcBorders>
              <w:top w:val="nil"/>
              <w:left w:val="nil"/>
              <w:bottom w:val="single" w:sz="4" w:space="0" w:color="auto"/>
              <w:right w:val="single" w:sz="4" w:space="0" w:color="auto"/>
            </w:tcBorders>
            <w:shd w:val="clear" w:color="000000" w:fill="FFFFFF"/>
            <w:noWrap/>
            <w:vAlign w:val="bottom"/>
            <w:hideMark/>
          </w:tcPr>
          <w:p w14:paraId="1D139E86" w14:textId="58B754AA" w:rsidR="00015378" w:rsidRPr="00015378" w:rsidRDefault="00015378" w:rsidP="00015378">
            <w:pPr>
              <w:spacing w:after="0" w:line="240" w:lineRule="auto"/>
              <w:jc w:val="center"/>
              <w:rPr>
                <w:ins w:id="24356" w:author="Hardik Malhotra" w:date="2021-09-30T23:40:00Z"/>
                <w:rFonts w:ascii="Verdana" w:eastAsia="Times New Roman" w:hAnsi="Verdana" w:cs="Times New Roman"/>
                <w:color w:val="000000"/>
                <w:sz w:val="10"/>
                <w:szCs w:val="10"/>
                <w:lang w:val="en-US"/>
                <w:rPrChange w:id="24357" w:author="Hardik Malhotra" w:date="2021-09-30T23:40:00Z">
                  <w:rPr>
                    <w:ins w:id="24358" w:author="Hardik Malhotra" w:date="2021-09-30T23:40:00Z"/>
                    <w:rFonts w:ascii="Verdana" w:eastAsia="Times New Roman" w:hAnsi="Verdana" w:cs="Times New Roman"/>
                    <w:color w:val="000000"/>
                    <w:sz w:val="10"/>
                    <w:szCs w:val="10"/>
                    <w:lang w:val="en-US"/>
                  </w:rPr>
                </w:rPrChange>
              </w:rPr>
            </w:pPr>
            <w:ins w:id="24359" w:author="Hardik Malhotra" w:date="2021-09-30T23:40:00Z">
              <w:r w:rsidRPr="00015378">
                <w:rPr>
                  <w:rFonts w:ascii="Verdana" w:hAnsi="Verdana" w:cs="Arial"/>
                  <w:color w:val="000000"/>
                  <w:sz w:val="10"/>
                  <w:szCs w:val="10"/>
                  <w:rPrChange w:id="24360" w:author="Hardik Malhotra" w:date="2021-09-30T23:40:00Z">
                    <w:rPr>
                      <w:rFonts w:ascii="Arial" w:hAnsi="Arial" w:cs="Arial"/>
                      <w:b/>
                      <w:bCs/>
                      <w:color w:val="000000"/>
                      <w:sz w:val="20"/>
                      <w:szCs w:val="20"/>
                    </w:rPr>
                  </w:rPrChange>
                </w:rPr>
                <w:t>241</w:t>
              </w:r>
            </w:ins>
          </w:p>
        </w:tc>
        <w:tc>
          <w:tcPr>
            <w:tcW w:w="586" w:type="dxa"/>
            <w:tcBorders>
              <w:top w:val="nil"/>
              <w:left w:val="nil"/>
              <w:bottom w:val="single" w:sz="4" w:space="0" w:color="auto"/>
              <w:right w:val="single" w:sz="4" w:space="0" w:color="auto"/>
            </w:tcBorders>
            <w:shd w:val="clear" w:color="000000" w:fill="FFFFFF"/>
            <w:noWrap/>
            <w:vAlign w:val="bottom"/>
            <w:hideMark/>
          </w:tcPr>
          <w:p w14:paraId="14B52B9C" w14:textId="573CA466" w:rsidR="00015378" w:rsidRPr="00015378" w:rsidRDefault="00015378" w:rsidP="00015378">
            <w:pPr>
              <w:spacing w:after="0" w:line="240" w:lineRule="auto"/>
              <w:jc w:val="center"/>
              <w:rPr>
                <w:ins w:id="24361" w:author="Hardik Malhotra" w:date="2021-09-30T23:40:00Z"/>
                <w:rFonts w:ascii="Verdana" w:eastAsia="Times New Roman" w:hAnsi="Verdana" w:cs="Times New Roman"/>
                <w:color w:val="000000"/>
                <w:sz w:val="10"/>
                <w:szCs w:val="10"/>
                <w:lang w:val="en-US"/>
                <w:rPrChange w:id="24362" w:author="Hardik Malhotra" w:date="2021-09-30T23:40:00Z">
                  <w:rPr>
                    <w:ins w:id="24363" w:author="Hardik Malhotra" w:date="2021-09-30T23:40:00Z"/>
                    <w:rFonts w:ascii="Verdana" w:eastAsia="Times New Roman" w:hAnsi="Verdana" w:cs="Times New Roman"/>
                    <w:color w:val="000000"/>
                    <w:sz w:val="10"/>
                    <w:szCs w:val="10"/>
                    <w:lang w:val="en-US"/>
                  </w:rPr>
                </w:rPrChange>
              </w:rPr>
            </w:pPr>
            <w:ins w:id="24364" w:author="Hardik Malhotra" w:date="2021-09-30T23:40:00Z">
              <w:r w:rsidRPr="00015378">
                <w:rPr>
                  <w:rFonts w:ascii="Verdana" w:hAnsi="Verdana" w:cs="Arial"/>
                  <w:color w:val="000000"/>
                  <w:sz w:val="10"/>
                  <w:szCs w:val="10"/>
                  <w:rPrChange w:id="24365" w:author="Hardik Malhotra" w:date="2021-09-30T23:40:00Z">
                    <w:rPr>
                      <w:rFonts w:ascii="Arial" w:hAnsi="Arial" w:cs="Arial"/>
                      <w:b/>
                      <w:bCs/>
                      <w:color w:val="000000"/>
                      <w:sz w:val="20"/>
                      <w:szCs w:val="20"/>
                    </w:rPr>
                  </w:rPrChange>
                </w:rPr>
                <w:t>250</w:t>
              </w:r>
            </w:ins>
          </w:p>
        </w:tc>
        <w:tc>
          <w:tcPr>
            <w:tcW w:w="586" w:type="dxa"/>
            <w:tcBorders>
              <w:top w:val="nil"/>
              <w:left w:val="nil"/>
              <w:bottom w:val="single" w:sz="4" w:space="0" w:color="auto"/>
              <w:right w:val="single" w:sz="4" w:space="0" w:color="auto"/>
            </w:tcBorders>
            <w:shd w:val="clear" w:color="000000" w:fill="FFFFFF"/>
            <w:noWrap/>
            <w:vAlign w:val="bottom"/>
            <w:hideMark/>
          </w:tcPr>
          <w:p w14:paraId="0556CA9B" w14:textId="402FEBDB" w:rsidR="00015378" w:rsidRPr="00015378" w:rsidRDefault="00015378" w:rsidP="00015378">
            <w:pPr>
              <w:spacing w:after="0" w:line="240" w:lineRule="auto"/>
              <w:jc w:val="center"/>
              <w:rPr>
                <w:ins w:id="24366" w:author="Hardik Malhotra" w:date="2021-09-30T23:40:00Z"/>
                <w:rFonts w:ascii="Verdana" w:eastAsia="Times New Roman" w:hAnsi="Verdana" w:cs="Times New Roman"/>
                <w:color w:val="000000"/>
                <w:sz w:val="10"/>
                <w:szCs w:val="10"/>
                <w:lang w:val="en-US"/>
                <w:rPrChange w:id="24367" w:author="Hardik Malhotra" w:date="2021-09-30T23:40:00Z">
                  <w:rPr>
                    <w:ins w:id="24368" w:author="Hardik Malhotra" w:date="2021-09-30T23:40:00Z"/>
                    <w:rFonts w:ascii="Verdana" w:eastAsia="Times New Roman" w:hAnsi="Verdana" w:cs="Times New Roman"/>
                    <w:color w:val="000000"/>
                    <w:sz w:val="10"/>
                    <w:szCs w:val="10"/>
                    <w:lang w:val="en-US"/>
                  </w:rPr>
                </w:rPrChange>
              </w:rPr>
            </w:pPr>
            <w:ins w:id="24369" w:author="Hardik Malhotra" w:date="2021-09-30T23:40:00Z">
              <w:r w:rsidRPr="00015378">
                <w:rPr>
                  <w:rFonts w:ascii="Verdana" w:hAnsi="Verdana" w:cs="Arial"/>
                  <w:color w:val="000000"/>
                  <w:sz w:val="10"/>
                  <w:szCs w:val="10"/>
                  <w:rPrChange w:id="24370" w:author="Hardik Malhotra" w:date="2021-09-30T23:40:00Z">
                    <w:rPr>
                      <w:rFonts w:ascii="Arial" w:hAnsi="Arial" w:cs="Arial"/>
                      <w:b/>
                      <w:bCs/>
                      <w:color w:val="000000"/>
                      <w:sz w:val="20"/>
                      <w:szCs w:val="20"/>
                    </w:rPr>
                  </w:rPrChange>
                </w:rPr>
                <w:t>260</w:t>
              </w:r>
            </w:ins>
          </w:p>
        </w:tc>
        <w:tc>
          <w:tcPr>
            <w:tcW w:w="586" w:type="dxa"/>
            <w:tcBorders>
              <w:top w:val="nil"/>
              <w:left w:val="nil"/>
              <w:bottom w:val="single" w:sz="4" w:space="0" w:color="auto"/>
              <w:right w:val="single" w:sz="4" w:space="0" w:color="auto"/>
            </w:tcBorders>
            <w:shd w:val="clear" w:color="000000" w:fill="FFFFFF"/>
            <w:noWrap/>
            <w:vAlign w:val="bottom"/>
            <w:hideMark/>
          </w:tcPr>
          <w:p w14:paraId="6DA741FF" w14:textId="5DE314D6" w:rsidR="00015378" w:rsidRPr="00015378" w:rsidRDefault="00015378" w:rsidP="00015378">
            <w:pPr>
              <w:spacing w:after="0" w:line="240" w:lineRule="auto"/>
              <w:jc w:val="center"/>
              <w:rPr>
                <w:ins w:id="24371" w:author="Hardik Malhotra" w:date="2021-09-30T23:40:00Z"/>
                <w:rFonts w:ascii="Verdana" w:eastAsia="Times New Roman" w:hAnsi="Verdana" w:cs="Times New Roman"/>
                <w:color w:val="000000"/>
                <w:sz w:val="10"/>
                <w:szCs w:val="10"/>
                <w:lang w:val="en-US"/>
                <w:rPrChange w:id="24372" w:author="Hardik Malhotra" w:date="2021-09-30T23:40:00Z">
                  <w:rPr>
                    <w:ins w:id="24373" w:author="Hardik Malhotra" w:date="2021-09-30T23:40:00Z"/>
                    <w:rFonts w:ascii="Verdana" w:eastAsia="Times New Roman" w:hAnsi="Verdana" w:cs="Times New Roman"/>
                    <w:color w:val="000000"/>
                    <w:sz w:val="10"/>
                    <w:szCs w:val="10"/>
                    <w:lang w:val="en-US"/>
                  </w:rPr>
                </w:rPrChange>
              </w:rPr>
            </w:pPr>
            <w:ins w:id="24374" w:author="Hardik Malhotra" w:date="2021-09-30T23:40:00Z">
              <w:r w:rsidRPr="00015378">
                <w:rPr>
                  <w:rFonts w:ascii="Verdana" w:hAnsi="Verdana" w:cs="Arial"/>
                  <w:color w:val="000000"/>
                  <w:sz w:val="10"/>
                  <w:szCs w:val="10"/>
                  <w:rPrChange w:id="24375" w:author="Hardik Malhotra" w:date="2021-09-30T23:40:00Z">
                    <w:rPr>
                      <w:rFonts w:ascii="Arial" w:hAnsi="Arial" w:cs="Arial"/>
                      <w:b/>
                      <w:bCs/>
                      <w:color w:val="000000"/>
                      <w:sz w:val="20"/>
                      <w:szCs w:val="20"/>
                    </w:rPr>
                  </w:rPrChange>
                </w:rPr>
                <w:t>270</w:t>
              </w:r>
            </w:ins>
          </w:p>
        </w:tc>
        <w:tc>
          <w:tcPr>
            <w:tcW w:w="586" w:type="dxa"/>
            <w:tcBorders>
              <w:top w:val="nil"/>
              <w:left w:val="nil"/>
              <w:bottom w:val="single" w:sz="4" w:space="0" w:color="auto"/>
              <w:right w:val="single" w:sz="4" w:space="0" w:color="auto"/>
            </w:tcBorders>
            <w:shd w:val="clear" w:color="000000" w:fill="FFFFFF"/>
            <w:noWrap/>
            <w:vAlign w:val="bottom"/>
            <w:hideMark/>
          </w:tcPr>
          <w:p w14:paraId="449BBB7D" w14:textId="70E63BF5" w:rsidR="00015378" w:rsidRPr="00015378" w:rsidRDefault="00015378" w:rsidP="00015378">
            <w:pPr>
              <w:spacing w:after="0" w:line="240" w:lineRule="auto"/>
              <w:jc w:val="center"/>
              <w:rPr>
                <w:ins w:id="24376" w:author="Hardik Malhotra" w:date="2021-09-30T23:40:00Z"/>
                <w:rFonts w:ascii="Verdana" w:eastAsia="Times New Roman" w:hAnsi="Verdana" w:cs="Times New Roman"/>
                <w:color w:val="000000"/>
                <w:sz w:val="10"/>
                <w:szCs w:val="10"/>
                <w:lang w:val="en-US"/>
                <w:rPrChange w:id="24377" w:author="Hardik Malhotra" w:date="2021-09-30T23:40:00Z">
                  <w:rPr>
                    <w:ins w:id="24378" w:author="Hardik Malhotra" w:date="2021-09-30T23:40:00Z"/>
                    <w:rFonts w:ascii="Verdana" w:eastAsia="Times New Roman" w:hAnsi="Verdana" w:cs="Times New Roman"/>
                    <w:color w:val="000000"/>
                    <w:sz w:val="10"/>
                    <w:szCs w:val="10"/>
                    <w:lang w:val="en-US"/>
                  </w:rPr>
                </w:rPrChange>
              </w:rPr>
            </w:pPr>
            <w:ins w:id="24379" w:author="Hardik Malhotra" w:date="2021-09-30T23:40:00Z">
              <w:r w:rsidRPr="00015378">
                <w:rPr>
                  <w:rFonts w:ascii="Verdana" w:hAnsi="Verdana" w:cs="Arial"/>
                  <w:color w:val="000000"/>
                  <w:sz w:val="10"/>
                  <w:szCs w:val="10"/>
                  <w:rPrChange w:id="24380" w:author="Hardik Malhotra" w:date="2021-09-30T23:40:00Z">
                    <w:rPr>
                      <w:rFonts w:ascii="Arial" w:hAnsi="Arial" w:cs="Arial"/>
                      <w:b/>
                      <w:bCs/>
                      <w:color w:val="000000"/>
                      <w:sz w:val="20"/>
                      <w:szCs w:val="20"/>
                    </w:rPr>
                  </w:rPrChange>
                </w:rPr>
                <w:t>281</w:t>
              </w:r>
            </w:ins>
          </w:p>
        </w:tc>
        <w:tc>
          <w:tcPr>
            <w:tcW w:w="586" w:type="dxa"/>
            <w:tcBorders>
              <w:top w:val="nil"/>
              <w:left w:val="nil"/>
              <w:bottom w:val="single" w:sz="4" w:space="0" w:color="auto"/>
              <w:right w:val="single" w:sz="4" w:space="0" w:color="auto"/>
            </w:tcBorders>
            <w:shd w:val="clear" w:color="000000" w:fill="FFFFFF"/>
            <w:noWrap/>
            <w:vAlign w:val="bottom"/>
            <w:hideMark/>
          </w:tcPr>
          <w:p w14:paraId="25747AF6" w14:textId="00D54EAD" w:rsidR="00015378" w:rsidRPr="00015378" w:rsidRDefault="00015378" w:rsidP="00015378">
            <w:pPr>
              <w:spacing w:after="0" w:line="240" w:lineRule="auto"/>
              <w:jc w:val="center"/>
              <w:rPr>
                <w:ins w:id="24381" w:author="Hardik Malhotra" w:date="2021-09-30T23:40:00Z"/>
                <w:rFonts w:ascii="Verdana" w:eastAsia="Times New Roman" w:hAnsi="Verdana" w:cs="Times New Roman"/>
                <w:color w:val="000000"/>
                <w:sz w:val="10"/>
                <w:szCs w:val="10"/>
                <w:lang w:val="en-US"/>
                <w:rPrChange w:id="24382" w:author="Hardik Malhotra" w:date="2021-09-30T23:40:00Z">
                  <w:rPr>
                    <w:ins w:id="24383" w:author="Hardik Malhotra" w:date="2021-09-30T23:40:00Z"/>
                    <w:rFonts w:ascii="Verdana" w:eastAsia="Times New Roman" w:hAnsi="Verdana" w:cs="Times New Roman"/>
                    <w:color w:val="000000"/>
                    <w:sz w:val="10"/>
                    <w:szCs w:val="10"/>
                    <w:lang w:val="en-US"/>
                  </w:rPr>
                </w:rPrChange>
              </w:rPr>
            </w:pPr>
            <w:ins w:id="24384" w:author="Hardik Malhotra" w:date="2021-09-30T23:40:00Z">
              <w:r w:rsidRPr="00015378">
                <w:rPr>
                  <w:rFonts w:ascii="Verdana" w:hAnsi="Verdana" w:cs="Arial"/>
                  <w:color w:val="000000"/>
                  <w:sz w:val="10"/>
                  <w:szCs w:val="10"/>
                  <w:rPrChange w:id="24385" w:author="Hardik Malhotra" w:date="2021-09-30T23:40:00Z">
                    <w:rPr>
                      <w:rFonts w:ascii="Arial" w:hAnsi="Arial" w:cs="Arial"/>
                      <w:b/>
                      <w:bCs/>
                      <w:color w:val="000000"/>
                      <w:sz w:val="20"/>
                      <w:szCs w:val="20"/>
                    </w:rPr>
                  </w:rPrChange>
                </w:rPr>
                <w:t>292</w:t>
              </w:r>
            </w:ins>
          </w:p>
        </w:tc>
      </w:tr>
      <w:tr w:rsidR="00015378" w:rsidRPr="00257590" w14:paraId="5A40BCA4" w14:textId="77777777" w:rsidTr="00092529">
        <w:trPr>
          <w:trHeight w:val="334"/>
          <w:ins w:id="24386" w:author="Hardik Malhotra" w:date="2021-09-30T23:40:00Z"/>
        </w:trPr>
        <w:tc>
          <w:tcPr>
            <w:tcW w:w="966" w:type="dxa"/>
            <w:tcBorders>
              <w:top w:val="nil"/>
              <w:left w:val="single" w:sz="4" w:space="0" w:color="auto"/>
              <w:bottom w:val="single" w:sz="4" w:space="0" w:color="auto"/>
              <w:right w:val="single" w:sz="4" w:space="0" w:color="auto"/>
            </w:tcBorders>
            <w:shd w:val="clear" w:color="000000" w:fill="FFFFFF"/>
            <w:noWrap/>
            <w:vAlign w:val="bottom"/>
            <w:hideMark/>
          </w:tcPr>
          <w:p w14:paraId="459858AE" w14:textId="77777777" w:rsidR="00015378" w:rsidRPr="00257590" w:rsidRDefault="00015378" w:rsidP="00015378">
            <w:pPr>
              <w:spacing w:after="0" w:line="240" w:lineRule="auto"/>
              <w:rPr>
                <w:ins w:id="24387" w:author="Hardik Malhotra" w:date="2021-09-30T23:40:00Z"/>
                <w:rFonts w:ascii="Verdana" w:eastAsia="Times New Roman" w:hAnsi="Verdana" w:cs="Times New Roman"/>
                <w:color w:val="000000"/>
                <w:sz w:val="10"/>
                <w:szCs w:val="10"/>
                <w:lang w:val="en-US"/>
              </w:rPr>
            </w:pPr>
            <w:ins w:id="24388" w:author="Hardik Malhotra" w:date="2021-09-30T23:40:00Z">
              <w:r w:rsidRPr="00257590">
                <w:rPr>
                  <w:rFonts w:ascii="Verdana" w:hAnsi="Verdana"/>
                  <w:b/>
                  <w:bCs/>
                  <w:color w:val="000000"/>
                  <w:sz w:val="10"/>
                  <w:szCs w:val="10"/>
                </w:rPr>
                <w:t>Total</w:t>
              </w:r>
            </w:ins>
          </w:p>
        </w:tc>
        <w:tc>
          <w:tcPr>
            <w:tcW w:w="587" w:type="dxa"/>
            <w:tcBorders>
              <w:top w:val="nil"/>
              <w:left w:val="nil"/>
              <w:bottom w:val="single" w:sz="4" w:space="0" w:color="auto"/>
              <w:right w:val="single" w:sz="4" w:space="0" w:color="auto"/>
            </w:tcBorders>
            <w:shd w:val="clear" w:color="000000" w:fill="FFFFFF"/>
            <w:noWrap/>
            <w:vAlign w:val="bottom"/>
            <w:hideMark/>
          </w:tcPr>
          <w:p w14:paraId="008EF7B6" w14:textId="094D702E" w:rsidR="00015378" w:rsidRPr="00015378" w:rsidRDefault="00015378" w:rsidP="00015378">
            <w:pPr>
              <w:spacing w:after="0" w:line="240" w:lineRule="auto"/>
              <w:jc w:val="center"/>
              <w:rPr>
                <w:ins w:id="24389" w:author="Hardik Malhotra" w:date="2021-09-30T23:40:00Z"/>
                <w:rFonts w:ascii="Verdana" w:eastAsia="Times New Roman" w:hAnsi="Verdana" w:cs="Times New Roman"/>
                <w:color w:val="000000"/>
                <w:sz w:val="10"/>
                <w:szCs w:val="10"/>
                <w:lang w:val="en-US"/>
                <w:rPrChange w:id="24390" w:author="Hardik Malhotra" w:date="2021-09-30T23:40:00Z">
                  <w:rPr>
                    <w:ins w:id="24391" w:author="Hardik Malhotra" w:date="2021-09-30T23:40:00Z"/>
                    <w:rFonts w:ascii="Verdana" w:eastAsia="Times New Roman" w:hAnsi="Verdana" w:cs="Times New Roman"/>
                    <w:color w:val="000000"/>
                    <w:sz w:val="10"/>
                    <w:szCs w:val="10"/>
                    <w:lang w:val="en-US"/>
                  </w:rPr>
                </w:rPrChange>
              </w:rPr>
            </w:pPr>
            <w:ins w:id="24392" w:author="Hardik Malhotra" w:date="2021-09-30T23:40:00Z">
              <w:r w:rsidRPr="00015378">
                <w:rPr>
                  <w:rFonts w:ascii="Verdana" w:hAnsi="Verdana" w:cs="Arial"/>
                  <w:b/>
                  <w:bCs/>
                  <w:color w:val="000000"/>
                  <w:sz w:val="10"/>
                  <w:szCs w:val="10"/>
                  <w:rPrChange w:id="24393" w:author="Hardik Malhotra" w:date="2021-09-30T23:40:00Z">
                    <w:rPr>
                      <w:rFonts w:ascii="Arial" w:hAnsi="Arial" w:cs="Arial"/>
                      <w:b/>
                      <w:bCs/>
                      <w:color w:val="000000"/>
                      <w:sz w:val="20"/>
                      <w:szCs w:val="20"/>
                    </w:rPr>
                  </w:rPrChange>
                </w:rPr>
                <w:t>507</w:t>
              </w:r>
            </w:ins>
          </w:p>
        </w:tc>
        <w:tc>
          <w:tcPr>
            <w:tcW w:w="587" w:type="dxa"/>
            <w:tcBorders>
              <w:top w:val="nil"/>
              <w:left w:val="nil"/>
              <w:bottom w:val="single" w:sz="4" w:space="0" w:color="auto"/>
              <w:right w:val="single" w:sz="4" w:space="0" w:color="auto"/>
            </w:tcBorders>
            <w:shd w:val="clear" w:color="000000" w:fill="FFFFFF"/>
            <w:noWrap/>
            <w:vAlign w:val="bottom"/>
            <w:hideMark/>
          </w:tcPr>
          <w:p w14:paraId="07C1C0A9" w14:textId="64EA07E7" w:rsidR="00015378" w:rsidRPr="00015378" w:rsidRDefault="00015378" w:rsidP="00015378">
            <w:pPr>
              <w:spacing w:after="0" w:line="240" w:lineRule="auto"/>
              <w:jc w:val="center"/>
              <w:rPr>
                <w:ins w:id="24394" w:author="Hardik Malhotra" w:date="2021-09-30T23:40:00Z"/>
                <w:rFonts w:ascii="Verdana" w:eastAsia="Times New Roman" w:hAnsi="Verdana" w:cs="Times New Roman"/>
                <w:color w:val="000000"/>
                <w:sz w:val="10"/>
                <w:szCs w:val="10"/>
                <w:lang w:val="en-US"/>
                <w:rPrChange w:id="24395" w:author="Hardik Malhotra" w:date="2021-09-30T23:40:00Z">
                  <w:rPr>
                    <w:ins w:id="24396" w:author="Hardik Malhotra" w:date="2021-09-30T23:40:00Z"/>
                    <w:rFonts w:ascii="Verdana" w:eastAsia="Times New Roman" w:hAnsi="Verdana" w:cs="Times New Roman"/>
                    <w:color w:val="000000"/>
                    <w:sz w:val="10"/>
                    <w:szCs w:val="10"/>
                    <w:lang w:val="en-US"/>
                  </w:rPr>
                </w:rPrChange>
              </w:rPr>
            </w:pPr>
            <w:ins w:id="24397" w:author="Hardik Malhotra" w:date="2021-09-30T23:40:00Z">
              <w:r w:rsidRPr="00015378">
                <w:rPr>
                  <w:rFonts w:ascii="Verdana" w:hAnsi="Verdana" w:cs="Arial"/>
                  <w:b/>
                  <w:bCs/>
                  <w:color w:val="000000"/>
                  <w:sz w:val="10"/>
                  <w:szCs w:val="10"/>
                  <w:rPrChange w:id="24398" w:author="Hardik Malhotra" w:date="2021-09-30T23:40:00Z">
                    <w:rPr>
                      <w:rFonts w:ascii="Arial" w:hAnsi="Arial" w:cs="Arial"/>
                      <w:b/>
                      <w:bCs/>
                      <w:color w:val="000000"/>
                      <w:sz w:val="20"/>
                      <w:szCs w:val="20"/>
                    </w:rPr>
                  </w:rPrChange>
                </w:rPr>
                <w:t>530</w:t>
              </w:r>
            </w:ins>
          </w:p>
        </w:tc>
        <w:tc>
          <w:tcPr>
            <w:tcW w:w="587" w:type="dxa"/>
            <w:tcBorders>
              <w:top w:val="nil"/>
              <w:left w:val="nil"/>
              <w:bottom w:val="single" w:sz="4" w:space="0" w:color="auto"/>
              <w:right w:val="single" w:sz="4" w:space="0" w:color="auto"/>
            </w:tcBorders>
            <w:shd w:val="clear" w:color="000000" w:fill="FFFFFF"/>
            <w:noWrap/>
            <w:vAlign w:val="bottom"/>
            <w:hideMark/>
          </w:tcPr>
          <w:p w14:paraId="2F08C812" w14:textId="4615FA74" w:rsidR="00015378" w:rsidRPr="00015378" w:rsidRDefault="00015378" w:rsidP="00015378">
            <w:pPr>
              <w:spacing w:after="0" w:line="240" w:lineRule="auto"/>
              <w:jc w:val="center"/>
              <w:rPr>
                <w:ins w:id="24399" w:author="Hardik Malhotra" w:date="2021-09-30T23:40:00Z"/>
                <w:rFonts w:ascii="Verdana" w:eastAsia="Times New Roman" w:hAnsi="Verdana" w:cs="Times New Roman"/>
                <w:color w:val="000000"/>
                <w:sz w:val="10"/>
                <w:szCs w:val="10"/>
                <w:lang w:val="en-US"/>
                <w:rPrChange w:id="24400" w:author="Hardik Malhotra" w:date="2021-09-30T23:40:00Z">
                  <w:rPr>
                    <w:ins w:id="24401" w:author="Hardik Malhotra" w:date="2021-09-30T23:40:00Z"/>
                    <w:rFonts w:ascii="Verdana" w:eastAsia="Times New Roman" w:hAnsi="Verdana" w:cs="Times New Roman"/>
                    <w:color w:val="000000"/>
                    <w:sz w:val="10"/>
                    <w:szCs w:val="10"/>
                    <w:lang w:val="en-US"/>
                  </w:rPr>
                </w:rPrChange>
              </w:rPr>
            </w:pPr>
            <w:ins w:id="24402" w:author="Hardik Malhotra" w:date="2021-09-30T23:40:00Z">
              <w:r w:rsidRPr="00015378">
                <w:rPr>
                  <w:rFonts w:ascii="Verdana" w:hAnsi="Verdana" w:cs="Arial"/>
                  <w:b/>
                  <w:bCs/>
                  <w:color w:val="000000"/>
                  <w:sz w:val="10"/>
                  <w:szCs w:val="10"/>
                  <w:rPrChange w:id="24403" w:author="Hardik Malhotra" w:date="2021-09-30T23:40:00Z">
                    <w:rPr>
                      <w:rFonts w:ascii="Arial" w:hAnsi="Arial" w:cs="Arial"/>
                      <w:b/>
                      <w:bCs/>
                      <w:color w:val="000000"/>
                      <w:sz w:val="20"/>
                      <w:szCs w:val="20"/>
                    </w:rPr>
                  </w:rPrChange>
                </w:rPr>
                <w:t>555</w:t>
              </w:r>
            </w:ins>
          </w:p>
        </w:tc>
        <w:tc>
          <w:tcPr>
            <w:tcW w:w="586" w:type="dxa"/>
            <w:tcBorders>
              <w:top w:val="nil"/>
              <w:left w:val="nil"/>
              <w:bottom w:val="single" w:sz="4" w:space="0" w:color="auto"/>
              <w:right w:val="single" w:sz="4" w:space="0" w:color="auto"/>
            </w:tcBorders>
            <w:shd w:val="clear" w:color="000000" w:fill="FFFFFF"/>
            <w:noWrap/>
            <w:vAlign w:val="bottom"/>
            <w:hideMark/>
          </w:tcPr>
          <w:p w14:paraId="7EF0341D" w14:textId="3AB75CD1" w:rsidR="00015378" w:rsidRPr="00015378" w:rsidRDefault="00015378" w:rsidP="00015378">
            <w:pPr>
              <w:spacing w:after="0" w:line="240" w:lineRule="auto"/>
              <w:jc w:val="center"/>
              <w:rPr>
                <w:ins w:id="24404" w:author="Hardik Malhotra" w:date="2021-09-30T23:40:00Z"/>
                <w:rFonts w:ascii="Verdana" w:eastAsia="Times New Roman" w:hAnsi="Verdana" w:cs="Times New Roman"/>
                <w:color w:val="000000"/>
                <w:sz w:val="10"/>
                <w:szCs w:val="10"/>
                <w:lang w:val="en-US"/>
                <w:rPrChange w:id="24405" w:author="Hardik Malhotra" w:date="2021-09-30T23:40:00Z">
                  <w:rPr>
                    <w:ins w:id="24406" w:author="Hardik Malhotra" w:date="2021-09-30T23:40:00Z"/>
                    <w:rFonts w:ascii="Verdana" w:eastAsia="Times New Roman" w:hAnsi="Verdana" w:cs="Times New Roman"/>
                    <w:color w:val="000000"/>
                    <w:sz w:val="10"/>
                    <w:szCs w:val="10"/>
                    <w:lang w:val="en-US"/>
                  </w:rPr>
                </w:rPrChange>
              </w:rPr>
            </w:pPr>
            <w:ins w:id="24407" w:author="Hardik Malhotra" w:date="2021-09-30T23:40:00Z">
              <w:r w:rsidRPr="00015378">
                <w:rPr>
                  <w:rFonts w:ascii="Verdana" w:hAnsi="Verdana" w:cs="Arial"/>
                  <w:b/>
                  <w:bCs/>
                  <w:color w:val="000000"/>
                  <w:sz w:val="10"/>
                  <w:szCs w:val="10"/>
                  <w:rPrChange w:id="24408" w:author="Hardik Malhotra" w:date="2021-09-30T23:40:00Z">
                    <w:rPr>
                      <w:rFonts w:ascii="Arial" w:hAnsi="Arial" w:cs="Arial"/>
                      <w:b/>
                      <w:bCs/>
                      <w:color w:val="000000"/>
                      <w:sz w:val="20"/>
                      <w:szCs w:val="20"/>
                    </w:rPr>
                  </w:rPrChange>
                </w:rPr>
                <w:t>574</w:t>
              </w:r>
            </w:ins>
          </w:p>
        </w:tc>
        <w:tc>
          <w:tcPr>
            <w:tcW w:w="586" w:type="dxa"/>
            <w:tcBorders>
              <w:top w:val="nil"/>
              <w:left w:val="nil"/>
              <w:bottom w:val="single" w:sz="4" w:space="0" w:color="auto"/>
              <w:right w:val="single" w:sz="4" w:space="0" w:color="auto"/>
            </w:tcBorders>
            <w:shd w:val="clear" w:color="000000" w:fill="FFFFFF"/>
            <w:noWrap/>
            <w:vAlign w:val="bottom"/>
            <w:hideMark/>
          </w:tcPr>
          <w:p w14:paraId="600C2F5C" w14:textId="25FC660F" w:rsidR="00015378" w:rsidRPr="00015378" w:rsidRDefault="00015378" w:rsidP="00015378">
            <w:pPr>
              <w:spacing w:after="0" w:line="240" w:lineRule="auto"/>
              <w:jc w:val="center"/>
              <w:rPr>
                <w:ins w:id="24409" w:author="Hardik Malhotra" w:date="2021-09-30T23:40:00Z"/>
                <w:rFonts w:ascii="Verdana" w:eastAsia="Times New Roman" w:hAnsi="Verdana" w:cs="Times New Roman"/>
                <w:color w:val="000000"/>
                <w:sz w:val="10"/>
                <w:szCs w:val="10"/>
                <w:lang w:val="en-US"/>
                <w:rPrChange w:id="24410" w:author="Hardik Malhotra" w:date="2021-09-30T23:40:00Z">
                  <w:rPr>
                    <w:ins w:id="24411" w:author="Hardik Malhotra" w:date="2021-09-30T23:40:00Z"/>
                    <w:rFonts w:ascii="Verdana" w:eastAsia="Times New Roman" w:hAnsi="Verdana" w:cs="Times New Roman"/>
                    <w:color w:val="000000"/>
                    <w:sz w:val="10"/>
                    <w:szCs w:val="10"/>
                    <w:lang w:val="en-US"/>
                  </w:rPr>
                </w:rPrChange>
              </w:rPr>
            </w:pPr>
            <w:ins w:id="24412" w:author="Hardik Malhotra" w:date="2021-09-30T23:40:00Z">
              <w:r w:rsidRPr="00015378">
                <w:rPr>
                  <w:rFonts w:ascii="Verdana" w:hAnsi="Verdana" w:cs="Arial"/>
                  <w:b/>
                  <w:bCs/>
                  <w:color w:val="000000"/>
                  <w:sz w:val="10"/>
                  <w:szCs w:val="10"/>
                  <w:rPrChange w:id="24413" w:author="Hardik Malhotra" w:date="2021-09-30T23:40:00Z">
                    <w:rPr>
                      <w:rFonts w:ascii="Arial" w:hAnsi="Arial" w:cs="Arial"/>
                      <w:b/>
                      <w:bCs/>
                      <w:color w:val="000000"/>
                      <w:sz w:val="20"/>
                      <w:szCs w:val="20"/>
                    </w:rPr>
                  </w:rPrChange>
                </w:rPr>
                <w:t>599</w:t>
              </w:r>
            </w:ins>
          </w:p>
        </w:tc>
        <w:tc>
          <w:tcPr>
            <w:tcW w:w="586" w:type="dxa"/>
            <w:tcBorders>
              <w:top w:val="nil"/>
              <w:left w:val="nil"/>
              <w:bottom w:val="single" w:sz="4" w:space="0" w:color="auto"/>
              <w:right w:val="single" w:sz="4" w:space="0" w:color="auto"/>
            </w:tcBorders>
            <w:shd w:val="clear" w:color="000000" w:fill="FFFFFF"/>
            <w:noWrap/>
            <w:vAlign w:val="bottom"/>
            <w:hideMark/>
          </w:tcPr>
          <w:p w14:paraId="4E81D787" w14:textId="6CE76B8D" w:rsidR="00015378" w:rsidRPr="00015378" w:rsidRDefault="00015378" w:rsidP="00015378">
            <w:pPr>
              <w:spacing w:after="0" w:line="240" w:lineRule="auto"/>
              <w:jc w:val="center"/>
              <w:rPr>
                <w:ins w:id="24414" w:author="Hardik Malhotra" w:date="2021-09-30T23:40:00Z"/>
                <w:rFonts w:ascii="Verdana" w:eastAsia="Times New Roman" w:hAnsi="Verdana" w:cs="Times New Roman"/>
                <w:color w:val="000000"/>
                <w:sz w:val="10"/>
                <w:szCs w:val="10"/>
                <w:lang w:val="en-US"/>
                <w:rPrChange w:id="24415" w:author="Hardik Malhotra" w:date="2021-09-30T23:40:00Z">
                  <w:rPr>
                    <w:ins w:id="24416" w:author="Hardik Malhotra" w:date="2021-09-30T23:40:00Z"/>
                    <w:rFonts w:ascii="Verdana" w:eastAsia="Times New Roman" w:hAnsi="Verdana" w:cs="Times New Roman"/>
                    <w:color w:val="000000"/>
                    <w:sz w:val="10"/>
                    <w:szCs w:val="10"/>
                    <w:lang w:val="en-US"/>
                  </w:rPr>
                </w:rPrChange>
              </w:rPr>
            </w:pPr>
            <w:ins w:id="24417" w:author="Hardik Malhotra" w:date="2021-09-30T23:40:00Z">
              <w:r w:rsidRPr="00015378">
                <w:rPr>
                  <w:rFonts w:ascii="Verdana" w:hAnsi="Verdana" w:cs="Arial"/>
                  <w:b/>
                  <w:bCs/>
                  <w:color w:val="000000"/>
                  <w:sz w:val="10"/>
                  <w:szCs w:val="10"/>
                  <w:rPrChange w:id="24418" w:author="Hardik Malhotra" w:date="2021-09-30T23:40:00Z">
                    <w:rPr>
                      <w:rFonts w:ascii="Arial" w:hAnsi="Arial" w:cs="Arial"/>
                      <w:b/>
                      <w:bCs/>
                      <w:color w:val="000000"/>
                      <w:sz w:val="20"/>
                      <w:szCs w:val="20"/>
                    </w:rPr>
                  </w:rPrChange>
                </w:rPr>
                <w:t>551</w:t>
              </w:r>
            </w:ins>
          </w:p>
        </w:tc>
        <w:tc>
          <w:tcPr>
            <w:tcW w:w="586" w:type="dxa"/>
            <w:tcBorders>
              <w:top w:val="nil"/>
              <w:left w:val="nil"/>
              <w:bottom w:val="single" w:sz="4" w:space="0" w:color="auto"/>
              <w:right w:val="single" w:sz="4" w:space="0" w:color="auto"/>
            </w:tcBorders>
            <w:shd w:val="clear" w:color="000000" w:fill="FFFFFF"/>
            <w:noWrap/>
            <w:vAlign w:val="bottom"/>
            <w:hideMark/>
          </w:tcPr>
          <w:p w14:paraId="66364097" w14:textId="353E2840" w:rsidR="00015378" w:rsidRPr="00015378" w:rsidRDefault="00015378" w:rsidP="00015378">
            <w:pPr>
              <w:spacing w:after="0" w:line="240" w:lineRule="auto"/>
              <w:jc w:val="center"/>
              <w:rPr>
                <w:ins w:id="24419" w:author="Hardik Malhotra" w:date="2021-09-30T23:40:00Z"/>
                <w:rFonts w:ascii="Verdana" w:eastAsia="Times New Roman" w:hAnsi="Verdana" w:cs="Times New Roman"/>
                <w:color w:val="000000"/>
                <w:sz w:val="10"/>
                <w:szCs w:val="10"/>
                <w:lang w:val="en-US"/>
                <w:rPrChange w:id="24420" w:author="Hardik Malhotra" w:date="2021-09-30T23:40:00Z">
                  <w:rPr>
                    <w:ins w:id="24421" w:author="Hardik Malhotra" w:date="2021-09-30T23:40:00Z"/>
                    <w:rFonts w:ascii="Verdana" w:eastAsia="Times New Roman" w:hAnsi="Verdana" w:cs="Times New Roman"/>
                    <w:color w:val="000000"/>
                    <w:sz w:val="10"/>
                    <w:szCs w:val="10"/>
                    <w:lang w:val="en-US"/>
                  </w:rPr>
                </w:rPrChange>
              </w:rPr>
            </w:pPr>
            <w:ins w:id="24422" w:author="Hardik Malhotra" w:date="2021-09-30T23:40:00Z">
              <w:r w:rsidRPr="00015378">
                <w:rPr>
                  <w:rFonts w:ascii="Verdana" w:hAnsi="Verdana" w:cs="Arial"/>
                  <w:b/>
                  <w:bCs/>
                  <w:color w:val="000000"/>
                  <w:sz w:val="10"/>
                  <w:szCs w:val="10"/>
                  <w:rPrChange w:id="24423" w:author="Hardik Malhotra" w:date="2021-09-30T23:40:00Z">
                    <w:rPr>
                      <w:rFonts w:ascii="Arial" w:hAnsi="Arial" w:cs="Arial"/>
                      <w:b/>
                      <w:bCs/>
                      <w:color w:val="000000"/>
                      <w:sz w:val="20"/>
                      <w:szCs w:val="20"/>
                    </w:rPr>
                  </w:rPrChange>
                </w:rPr>
                <w:t>582</w:t>
              </w:r>
            </w:ins>
          </w:p>
        </w:tc>
        <w:tc>
          <w:tcPr>
            <w:tcW w:w="586" w:type="dxa"/>
            <w:tcBorders>
              <w:top w:val="nil"/>
              <w:left w:val="nil"/>
              <w:bottom w:val="single" w:sz="4" w:space="0" w:color="auto"/>
              <w:right w:val="single" w:sz="4" w:space="0" w:color="auto"/>
            </w:tcBorders>
            <w:shd w:val="clear" w:color="000000" w:fill="FFFFFF"/>
            <w:noWrap/>
            <w:vAlign w:val="bottom"/>
            <w:hideMark/>
          </w:tcPr>
          <w:p w14:paraId="4A58C5EF" w14:textId="4CC38206" w:rsidR="00015378" w:rsidRPr="00015378" w:rsidRDefault="00015378" w:rsidP="00015378">
            <w:pPr>
              <w:spacing w:after="0" w:line="240" w:lineRule="auto"/>
              <w:jc w:val="center"/>
              <w:rPr>
                <w:ins w:id="24424" w:author="Hardik Malhotra" w:date="2021-09-30T23:40:00Z"/>
                <w:rFonts w:ascii="Verdana" w:eastAsia="Times New Roman" w:hAnsi="Verdana" w:cs="Times New Roman"/>
                <w:color w:val="000000"/>
                <w:sz w:val="10"/>
                <w:szCs w:val="10"/>
                <w:lang w:val="en-US"/>
                <w:rPrChange w:id="24425" w:author="Hardik Malhotra" w:date="2021-09-30T23:40:00Z">
                  <w:rPr>
                    <w:ins w:id="24426" w:author="Hardik Malhotra" w:date="2021-09-30T23:40:00Z"/>
                    <w:rFonts w:ascii="Verdana" w:eastAsia="Times New Roman" w:hAnsi="Verdana" w:cs="Times New Roman"/>
                    <w:color w:val="000000"/>
                    <w:sz w:val="10"/>
                    <w:szCs w:val="10"/>
                    <w:lang w:val="en-US"/>
                  </w:rPr>
                </w:rPrChange>
              </w:rPr>
            </w:pPr>
            <w:ins w:id="24427" w:author="Hardik Malhotra" w:date="2021-09-30T23:40:00Z">
              <w:r w:rsidRPr="00015378">
                <w:rPr>
                  <w:rFonts w:ascii="Verdana" w:hAnsi="Verdana" w:cs="Arial"/>
                  <w:b/>
                  <w:bCs/>
                  <w:color w:val="000000"/>
                  <w:sz w:val="10"/>
                  <w:szCs w:val="10"/>
                  <w:rPrChange w:id="24428" w:author="Hardik Malhotra" w:date="2021-09-30T23:40:00Z">
                    <w:rPr>
                      <w:rFonts w:ascii="Arial" w:hAnsi="Arial" w:cs="Arial"/>
                      <w:b/>
                      <w:bCs/>
                      <w:color w:val="000000"/>
                      <w:sz w:val="20"/>
                      <w:szCs w:val="20"/>
                    </w:rPr>
                  </w:rPrChange>
                </w:rPr>
                <w:t>604</w:t>
              </w:r>
            </w:ins>
          </w:p>
        </w:tc>
        <w:tc>
          <w:tcPr>
            <w:tcW w:w="586" w:type="dxa"/>
            <w:tcBorders>
              <w:top w:val="nil"/>
              <w:left w:val="nil"/>
              <w:bottom w:val="single" w:sz="4" w:space="0" w:color="auto"/>
              <w:right w:val="single" w:sz="4" w:space="0" w:color="auto"/>
            </w:tcBorders>
            <w:shd w:val="clear" w:color="000000" w:fill="FFFFFF"/>
            <w:noWrap/>
            <w:vAlign w:val="bottom"/>
            <w:hideMark/>
          </w:tcPr>
          <w:p w14:paraId="4AAE3CF0" w14:textId="1443C0C7" w:rsidR="00015378" w:rsidRPr="00015378" w:rsidRDefault="00015378" w:rsidP="00015378">
            <w:pPr>
              <w:spacing w:after="0" w:line="240" w:lineRule="auto"/>
              <w:jc w:val="center"/>
              <w:rPr>
                <w:ins w:id="24429" w:author="Hardik Malhotra" w:date="2021-09-30T23:40:00Z"/>
                <w:rFonts w:ascii="Verdana" w:eastAsia="Times New Roman" w:hAnsi="Verdana" w:cs="Times New Roman"/>
                <w:color w:val="000000"/>
                <w:sz w:val="10"/>
                <w:szCs w:val="10"/>
                <w:lang w:val="en-US"/>
                <w:rPrChange w:id="24430" w:author="Hardik Malhotra" w:date="2021-09-30T23:40:00Z">
                  <w:rPr>
                    <w:ins w:id="24431" w:author="Hardik Malhotra" w:date="2021-09-30T23:40:00Z"/>
                    <w:rFonts w:ascii="Verdana" w:eastAsia="Times New Roman" w:hAnsi="Verdana" w:cs="Times New Roman"/>
                    <w:color w:val="000000"/>
                    <w:sz w:val="10"/>
                    <w:szCs w:val="10"/>
                    <w:lang w:val="en-US"/>
                  </w:rPr>
                </w:rPrChange>
              </w:rPr>
            </w:pPr>
            <w:ins w:id="24432" w:author="Hardik Malhotra" w:date="2021-09-30T23:40:00Z">
              <w:r w:rsidRPr="00015378">
                <w:rPr>
                  <w:rFonts w:ascii="Verdana" w:hAnsi="Verdana" w:cs="Arial"/>
                  <w:b/>
                  <w:bCs/>
                  <w:color w:val="000000"/>
                  <w:sz w:val="10"/>
                  <w:szCs w:val="10"/>
                  <w:rPrChange w:id="24433" w:author="Hardik Malhotra" w:date="2021-09-30T23:40:00Z">
                    <w:rPr>
                      <w:rFonts w:ascii="Arial" w:hAnsi="Arial" w:cs="Arial"/>
                      <w:b/>
                      <w:bCs/>
                      <w:color w:val="000000"/>
                      <w:sz w:val="20"/>
                      <w:szCs w:val="20"/>
                    </w:rPr>
                  </w:rPrChange>
                </w:rPr>
                <w:t>628</w:t>
              </w:r>
            </w:ins>
          </w:p>
        </w:tc>
        <w:tc>
          <w:tcPr>
            <w:tcW w:w="586" w:type="dxa"/>
            <w:tcBorders>
              <w:top w:val="nil"/>
              <w:left w:val="nil"/>
              <w:bottom w:val="single" w:sz="4" w:space="0" w:color="auto"/>
              <w:right w:val="single" w:sz="4" w:space="0" w:color="auto"/>
            </w:tcBorders>
            <w:shd w:val="clear" w:color="000000" w:fill="FFFFFF"/>
            <w:noWrap/>
            <w:vAlign w:val="bottom"/>
            <w:hideMark/>
          </w:tcPr>
          <w:p w14:paraId="1964983C" w14:textId="75C299F4" w:rsidR="00015378" w:rsidRPr="00015378" w:rsidRDefault="00015378" w:rsidP="00015378">
            <w:pPr>
              <w:spacing w:after="0" w:line="240" w:lineRule="auto"/>
              <w:jc w:val="center"/>
              <w:rPr>
                <w:ins w:id="24434" w:author="Hardik Malhotra" w:date="2021-09-30T23:40:00Z"/>
                <w:rFonts w:ascii="Verdana" w:eastAsia="Times New Roman" w:hAnsi="Verdana" w:cs="Times New Roman"/>
                <w:color w:val="000000"/>
                <w:sz w:val="10"/>
                <w:szCs w:val="10"/>
                <w:lang w:val="en-US"/>
                <w:rPrChange w:id="24435" w:author="Hardik Malhotra" w:date="2021-09-30T23:40:00Z">
                  <w:rPr>
                    <w:ins w:id="24436" w:author="Hardik Malhotra" w:date="2021-09-30T23:40:00Z"/>
                    <w:rFonts w:ascii="Verdana" w:eastAsia="Times New Roman" w:hAnsi="Verdana" w:cs="Times New Roman"/>
                    <w:color w:val="000000"/>
                    <w:sz w:val="10"/>
                    <w:szCs w:val="10"/>
                    <w:lang w:val="en-US"/>
                  </w:rPr>
                </w:rPrChange>
              </w:rPr>
            </w:pPr>
            <w:ins w:id="24437" w:author="Hardik Malhotra" w:date="2021-09-30T23:40:00Z">
              <w:r w:rsidRPr="00015378">
                <w:rPr>
                  <w:rFonts w:ascii="Verdana" w:hAnsi="Verdana" w:cs="Arial"/>
                  <w:b/>
                  <w:bCs/>
                  <w:color w:val="000000"/>
                  <w:sz w:val="10"/>
                  <w:szCs w:val="10"/>
                  <w:rPrChange w:id="24438" w:author="Hardik Malhotra" w:date="2021-09-30T23:40:00Z">
                    <w:rPr>
                      <w:rFonts w:ascii="Arial" w:hAnsi="Arial" w:cs="Arial"/>
                      <w:b/>
                      <w:bCs/>
                      <w:color w:val="000000"/>
                      <w:sz w:val="20"/>
                      <w:szCs w:val="20"/>
                    </w:rPr>
                  </w:rPrChange>
                </w:rPr>
                <w:t>652</w:t>
              </w:r>
            </w:ins>
          </w:p>
        </w:tc>
        <w:tc>
          <w:tcPr>
            <w:tcW w:w="586" w:type="dxa"/>
            <w:tcBorders>
              <w:top w:val="nil"/>
              <w:left w:val="nil"/>
              <w:bottom w:val="single" w:sz="4" w:space="0" w:color="auto"/>
              <w:right w:val="single" w:sz="4" w:space="0" w:color="auto"/>
            </w:tcBorders>
            <w:shd w:val="clear" w:color="000000" w:fill="FFFFFF"/>
            <w:noWrap/>
            <w:vAlign w:val="bottom"/>
            <w:hideMark/>
          </w:tcPr>
          <w:p w14:paraId="4330EF7E" w14:textId="1D9B94AC" w:rsidR="00015378" w:rsidRPr="00015378" w:rsidRDefault="00015378" w:rsidP="00015378">
            <w:pPr>
              <w:spacing w:after="0" w:line="240" w:lineRule="auto"/>
              <w:jc w:val="center"/>
              <w:rPr>
                <w:ins w:id="24439" w:author="Hardik Malhotra" w:date="2021-09-30T23:40:00Z"/>
                <w:rFonts w:ascii="Verdana" w:eastAsia="Times New Roman" w:hAnsi="Verdana" w:cs="Times New Roman"/>
                <w:color w:val="000000"/>
                <w:sz w:val="10"/>
                <w:szCs w:val="10"/>
                <w:lang w:val="en-US"/>
                <w:rPrChange w:id="24440" w:author="Hardik Malhotra" w:date="2021-09-30T23:40:00Z">
                  <w:rPr>
                    <w:ins w:id="24441" w:author="Hardik Malhotra" w:date="2021-09-30T23:40:00Z"/>
                    <w:rFonts w:ascii="Verdana" w:eastAsia="Times New Roman" w:hAnsi="Verdana" w:cs="Times New Roman"/>
                    <w:color w:val="000000"/>
                    <w:sz w:val="10"/>
                    <w:szCs w:val="10"/>
                    <w:lang w:val="en-US"/>
                  </w:rPr>
                </w:rPrChange>
              </w:rPr>
            </w:pPr>
            <w:ins w:id="24442" w:author="Hardik Malhotra" w:date="2021-09-30T23:40:00Z">
              <w:r w:rsidRPr="00015378">
                <w:rPr>
                  <w:rFonts w:ascii="Verdana" w:hAnsi="Verdana" w:cs="Arial"/>
                  <w:b/>
                  <w:bCs/>
                  <w:color w:val="000000"/>
                  <w:sz w:val="10"/>
                  <w:szCs w:val="10"/>
                  <w:rPrChange w:id="24443" w:author="Hardik Malhotra" w:date="2021-09-30T23:40:00Z">
                    <w:rPr>
                      <w:rFonts w:ascii="Arial" w:hAnsi="Arial" w:cs="Arial"/>
                      <w:b/>
                      <w:bCs/>
                      <w:color w:val="000000"/>
                      <w:sz w:val="20"/>
                      <w:szCs w:val="20"/>
                    </w:rPr>
                  </w:rPrChange>
                </w:rPr>
                <w:t>675</w:t>
              </w:r>
            </w:ins>
          </w:p>
        </w:tc>
        <w:tc>
          <w:tcPr>
            <w:tcW w:w="586" w:type="dxa"/>
            <w:tcBorders>
              <w:top w:val="nil"/>
              <w:left w:val="nil"/>
              <w:bottom w:val="single" w:sz="4" w:space="0" w:color="auto"/>
              <w:right w:val="single" w:sz="4" w:space="0" w:color="auto"/>
            </w:tcBorders>
            <w:shd w:val="clear" w:color="000000" w:fill="FFFFFF"/>
            <w:noWrap/>
            <w:vAlign w:val="bottom"/>
            <w:hideMark/>
          </w:tcPr>
          <w:p w14:paraId="4760895E" w14:textId="36C06A34" w:rsidR="00015378" w:rsidRPr="00015378" w:rsidRDefault="00015378" w:rsidP="00015378">
            <w:pPr>
              <w:spacing w:after="0" w:line="240" w:lineRule="auto"/>
              <w:jc w:val="center"/>
              <w:rPr>
                <w:ins w:id="24444" w:author="Hardik Malhotra" w:date="2021-09-30T23:40:00Z"/>
                <w:rFonts w:ascii="Verdana" w:eastAsia="Times New Roman" w:hAnsi="Verdana" w:cs="Times New Roman"/>
                <w:color w:val="000000"/>
                <w:sz w:val="10"/>
                <w:szCs w:val="10"/>
                <w:lang w:val="en-US"/>
                <w:rPrChange w:id="24445" w:author="Hardik Malhotra" w:date="2021-09-30T23:40:00Z">
                  <w:rPr>
                    <w:ins w:id="24446" w:author="Hardik Malhotra" w:date="2021-09-30T23:40:00Z"/>
                    <w:rFonts w:ascii="Verdana" w:eastAsia="Times New Roman" w:hAnsi="Verdana" w:cs="Times New Roman"/>
                    <w:color w:val="000000"/>
                    <w:sz w:val="10"/>
                    <w:szCs w:val="10"/>
                    <w:lang w:val="en-US"/>
                  </w:rPr>
                </w:rPrChange>
              </w:rPr>
            </w:pPr>
            <w:ins w:id="24447" w:author="Hardik Malhotra" w:date="2021-09-30T23:40:00Z">
              <w:r w:rsidRPr="00015378">
                <w:rPr>
                  <w:rFonts w:ascii="Verdana" w:hAnsi="Verdana" w:cs="Arial"/>
                  <w:b/>
                  <w:bCs/>
                  <w:color w:val="000000"/>
                  <w:sz w:val="10"/>
                  <w:szCs w:val="10"/>
                  <w:rPrChange w:id="24448" w:author="Hardik Malhotra" w:date="2021-09-30T23:40:00Z">
                    <w:rPr>
                      <w:rFonts w:ascii="Arial" w:hAnsi="Arial" w:cs="Arial"/>
                      <w:b/>
                      <w:bCs/>
                      <w:color w:val="000000"/>
                      <w:sz w:val="20"/>
                      <w:szCs w:val="20"/>
                    </w:rPr>
                  </w:rPrChange>
                </w:rPr>
                <w:t>701</w:t>
              </w:r>
            </w:ins>
          </w:p>
        </w:tc>
        <w:tc>
          <w:tcPr>
            <w:tcW w:w="586" w:type="dxa"/>
            <w:tcBorders>
              <w:top w:val="nil"/>
              <w:left w:val="nil"/>
              <w:bottom w:val="single" w:sz="4" w:space="0" w:color="auto"/>
              <w:right w:val="single" w:sz="4" w:space="0" w:color="auto"/>
            </w:tcBorders>
            <w:shd w:val="clear" w:color="000000" w:fill="FFFFFF"/>
            <w:noWrap/>
            <w:vAlign w:val="bottom"/>
            <w:hideMark/>
          </w:tcPr>
          <w:p w14:paraId="5D82B7C2" w14:textId="207006F9" w:rsidR="00015378" w:rsidRPr="00015378" w:rsidRDefault="00015378" w:rsidP="00015378">
            <w:pPr>
              <w:spacing w:after="0" w:line="240" w:lineRule="auto"/>
              <w:jc w:val="center"/>
              <w:rPr>
                <w:ins w:id="24449" w:author="Hardik Malhotra" w:date="2021-09-30T23:40:00Z"/>
                <w:rFonts w:ascii="Verdana" w:eastAsia="Times New Roman" w:hAnsi="Verdana" w:cs="Times New Roman"/>
                <w:color w:val="000000"/>
                <w:sz w:val="10"/>
                <w:szCs w:val="10"/>
                <w:lang w:val="en-US"/>
                <w:rPrChange w:id="24450" w:author="Hardik Malhotra" w:date="2021-09-30T23:40:00Z">
                  <w:rPr>
                    <w:ins w:id="24451" w:author="Hardik Malhotra" w:date="2021-09-30T23:40:00Z"/>
                    <w:rFonts w:ascii="Verdana" w:eastAsia="Times New Roman" w:hAnsi="Verdana" w:cs="Times New Roman"/>
                    <w:color w:val="000000"/>
                    <w:sz w:val="10"/>
                    <w:szCs w:val="10"/>
                    <w:lang w:val="en-US"/>
                  </w:rPr>
                </w:rPrChange>
              </w:rPr>
            </w:pPr>
            <w:ins w:id="24452" w:author="Hardik Malhotra" w:date="2021-09-30T23:40:00Z">
              <w:r w:rsidRPr="00015378">
                <w:rPr>
                  <w:rFonts w:ascii="Verdana" w:hAnsi="Verdana" w:cs="Arial"/>
                  <w:b/>
                  <w:bCs/>
                  <w:color w:val="000000"/>
                  <w:sz w:val="10"/>
                  <w:szCs w:val="10"/>
                  <w:rPrChange w:id="24453" w:author="Hardik Malhotra" w:date="2021-09-30T23:40:00Z">
                    <w:rPr>
                      <w:rFonts w:ascii="Arial" w:hAnsi="Arial" w:cs="Arial"/>
                      <w:b/>
                      <w:bCs/>
                      <w:color w:val="000000"/>
                      <w:sz w:val="20"/>
                      <w:szCs w:val="20"/>
                    </w:rPr>
                  </w:rPrChange>
                </w:rPr>
                <w:t>729</w:t>
              </w:r>
            </w:ins>
          </w:p>
        </w:tc>
        <w:tc>
          <w:tcPr>
            <w:tcW w:w="586" w:type="dxa"/>
            <w:tcBorders>
              <w:top w:val="nil"/>
              <w:left w:val="nil"/>
              <w:bottom w:val="single" w:sz="4" w:space="0" w:color="auto"/>
              <w:right w:val="single" w:sz="4" w:space="0" w:color="auto"/>
            </w:tcBorders>
            <w:shd w:val="clear" w:color="000000" w:fill="FFFFFF"/>
            <w:noWrap/>
            <w:vAlign w:val="bottom"/>
            <w:hideMark/>
          </w:tcPr>
          <w:p w14:paraId="7AD07ACB" w14:textId="133B40F1" w:rsidR="00015378" w:rsidRPr="00015378" w:rsidRDefault="00015378" w:rsidP="00015378">
            <w:pPr>
              <w:spacing w:after="0" w:line="240" w:lineRule="auto"/>
              <w:jc w:val="center"/>
              <w:rPr>
                <w:ins w:id="24454" w:author="Hardik Malhotra" w:date="2021-09-30T23:40:00Z"/>
                <w:rFonts w:ascii="Verdana" w:eastAsia="Times New Roman" w:hAnsi="Verdana" w:cs="Times New Roman"/>
                <w:color w:val="000000"/>
                <w:sz w:val="10"/>
                <w:szCs w:val="10"/>
                <w:lang w:val="en-US"/>
                <w:rPrChange w:id="24455" w:author="Hardik Malhotra" w:date="2021-09-30T23:40:00Z">
                  <w:rPr>
                    <w:ins w:id="24456" w:author="Hardik Malhotra" w:date="2021-09-30T23:40:00Z"/>
                    <w:rFonts w:ascii="Verdana" w:eastAsia="Times New Roman" w:hAnsi="Verdana" w:cs="Times New Roman"/>
                    <w:color w:val="000000"/>
                    <w:sz w:val="10"/>
                    <w:szCs w:val="10"/>
                    <w:lang w:val="en-US"/>
                  </w:rPr>
                </w:rPrChange>
              </w:rPr>
            </w:pPr>
            <w:ins w:id="24457" w:author="Hardik Malhotra" w:date="2021-09-30T23:40:00Z">
              <w:r w:rsidRPr="00015378">
                <w:rPr>
                  <w:rFonts w:ascii="Verdana" w:hAnsi="Verdana" w:cs="Arial"/>
                  <w:b/>
                  <w:bCs/>
                  <w:color w:val="000000"/>
                  <w:sz w:val="10"/>
                  <w:szCs w:val="10"/>
                  <w:rPrChange w:id="24458" w:author="Hardik Malhotra" w:date="2021-09-30T23:40:00Z">
                    <w:rPr>
                      <w:rFonts w:ascii="Arial" w:hAnsi="Arial" w:cs="Arial"/>
                      <w:b/>
                      <w:bCs/>
                      <w:color w:val="000000"/>
                      <w:sz w:val="20"/>
                      <w:szCs w:val="20"/>
                    </w:rPr>
                  </w:rPrChange>
                </w:rPr>
                <w:t>758</w:t>
              </w:r>
            </w:ins>
          </w:p>
        </w:tc>
        <w:tc>
          <w:tcPr>
            <w:tcW w:w="586" w:type="dxa"/>
            <w:tcBorders>
              <w:top w:val="nil"/>
              <w:left w:val="nil"/>
              <w:bottom w:val="single" w:sz="4" w:space="0" w:color="auto"/>
              <w:right w:val="single" w:sz="4" w:space="0" w:color="auto"/>
            </w:tcBorders>
            <w:shd w:val="clear" w:color="000000" w:fill="FFFFFF"/>
            <w:noWrap/>
            <w:vAlign w:val="bottom"/>
            <w:hideMark/>
          </w:tcPr>
          <w:p w14:paraId="2B03BE79" w14:textId="5466B643" w:rsidR="00015378" w:rsidRPr="00015378" w:rsidRDefault="00015378" w:rsidP="00015378">
            <w:pPr>
              <w:spacing w:after="0" w:line="240" w:lineRule="auto"/>
              <w:jc w:val="center"/>
              <w:rPr>
                <w:ins w:id="24459" w:author="Hardik Malhotra" w:date="2021-09-30T23:40:00Z"/>
                <w:rFonts w:ascii="Verdana" w:eastAsia="Times New Roman" w:hAnsi="Verdana" w:cs="Times New Roman"/>
                <w:color w:val="000000"/>
                <w:sz w:val="10"/>
                <w:szCs w:val="10"/>
                <w:lang w:val="en-US"/>
                <w:rPrChange w:id="24460" w:author="Hardik Malhotra" w:date="2021-09-30T23:40:00Z">
                  <w:rPr>
                    <w:ins w:id="24461" w:author="Hardik Malhotra" w:date="2021-09-30T23:40:00Z"/>
                    <w:rFonts w:ascii="Verdana" w:eastAsia="Times New Roman" w:hAnsi="Verdana" w:cs="Times New Roman"/>
                    <w:color w:val="000000"/>
                    <w:sz w:val="10"/>
                    <w:szCs w:val="10"/>
                    <w:lang w:val="en-US"/>
                  </w:rPr>
                </w:rPrChange>
              </w:rPr>
            </w:pPr>
            <w:ins w:id="24462" w:author="Hardik Malhotra" w:date="2021-09-30T23:40:00Z">
              <w:r w:rsidRPr="00015378">
                <w:rPr>
                  <w:rFonts w:ascii="Verdana" w:hAnsi="Verdana" w:cs="Arial"/>
                  <w:b/>
                  <w:bCs/>
                  <w:color w:val="000000"/>
                  <w:sz w:val="10"/>
                  <w:szCs w:val="10"/>
                  <w:rPrChange w:id="24463" w:author="Hardik Malhotra" w:date="2021-09-30T23:40:00Z">
                    <w:rPr>
                      <w:rFonts w:ascii="Arial" w:hAnsi="Arial" w:cs="Arial"/>
                      <w:b/>
                      <w:bCs/>
                      <w:color w:val="000000"/>
                      <w:sz w:val="20"/>
                      <w:szCs w:val="20"/>
                    </w:rPr>
                  </w:rPrChange>
                </w:rPr>
                <w:t>789</w:t>
              </w:r>
            </w:ins>
          </w:p>
        </w:tc>
        <w:tc>
          <w:tcPr>
            <w:tcW w:w="586" w:type="dxa"/>
            <w:tcBorders>
              <w:top w:val="nil"/>
              <w:left w:val="nil"/>
              <w:bottom w:val="single" w:sz="4" w:space="0" w:color="auto"/>
              <w:right w:val="single" w:sz="4" w:space="0" w:color="auto"/>
            </w:tcBorders>
            <w:shd w:val="clear" w:color="000000" w:fill="FFFFFF"/>
            <w:noWrap/>
            <w:vAlign w:val="bottom"/>
            <w:hideMark/>
          </w:tcPr>
          <w:p w14:paraId="49AF0432" w14:textId="3E9DC996" w:rsidR="00015378" w:rsidRPr="00015378" w:rsidRDefault="00015378" w:rsidP="00015378">
            <w:pPr>
              <w:spacing w:after="0" w:line="240" w:lineRule="auto"/>
              <w:jc w:val="center"/>
              <w:rPr>
                <w:ins w:id="24464" w:author="Hardik Malhotra" w:date="2021-09-30T23:40:00Z"/>
                <w:rFonts w:ascii="Verdana" w:eastAsia="Times New Roman" w:hAnsi="Verdana" w:cs="Times New Roman"/>
                <w:color w:val="000000"/>
                <w:sz w:val="10"/>
                <w:szCs w:val="10"/>
                <w:lang w:val="en-US"/>
                <w:rPrChange w:id="24465" w:author="Hardik Malhotra" w:date="2021-09-30T23:40:00Z">
                  <w:rPr>
                    <w:ins w:id="24466" w:author="Hardik Malhotra" w:date="2021-09-30T23:40:00Z"/>
                    <w:rFonts w:ascii="Verdana" w:eastAsia="Times New Roman" w:hAnsi="Verdana" w:cs="Times New Roman"/>
                    <w:color w:val="000000"/>
                    <w:sz w:val="10"/>
                    <w:szCs w:val="10"/>
                    <w:lang w:val="en-US"/>
                  </w:rPr>
                </w:rPrChange>
              </w:rPr>
            </w:pPr>
            <w:ins w:id="24467" w:author="Hardik Malhotra" w:date="2021-09-30T23:40:00Z">
              <w:r w:rsidRPr="00015378">
                <w:rPr>
                  <w:rFonts w:ascii="Verdana" w:hAnsi="Verdana" w:cs="Arial"/>
                  <w:b/>
                  <w:bCs/>
                  <w:color w:val="000000"/>
                  <w:sz w:val="10"/>
                  <w:szCs w:val="10"/>
                  <w:rPrChange w:id="24468" w:author="Hardik Malhotra" w:date="2021-09-30T23:40:00Z">
                    <w:rPr>
                      <w:rFonts w:ascii="Arial" w:hAnsi="Arial" w:cs="Arial"/>
                      <w:b/>
                      <w:bCs/>
                      <w:color w:val="000000"/>
                      <w:sz w:val="20"/>
                      <w:szCs w:val="20"/>
                    </w:rPr>
                  </w:rPrChange>
                </w:rPr>
                <w:t>822</w:t>
              </w:r>
            </w:ins>
          </w:p>
        </w:tc>
      </w:tr>
      <w:bookmarkEnd w:id="24103"/>
    </w:tbl>
    <w:p w14:paraId="23A93A35" w14:textId="77777777" w:rsidR="00015378" w:rsidRDefault="00015378"/>
    <w:p w14:paraId="6C9E203E" w14:textId="135F5D77" w:rsidR="00586D06" w:rsidDel="000D5641" w:rsidRDefault="00C10BD4" w:rsidP="000D5641">
      <w:pPr>
        <w:rPr>
          <w:del w:id="24469" w:author="Dilip Kumar" w:date="2021-09-25T12:33:00Z"/>
          <w:rFonts w:ascii="Arial" w:hAnsi="Arial" w:cs="Arial"/>
          <w:sz w:val="24"/>
          <w:szCs w:val="24"/>
        </w:rPr>
      </w:pPr>
      <w:del w:id="24470" w:author="Neeshu Bhadauriya" w:date="2021-09-27T15:19:00Z">
        <w:r w:rsidRPr="00023038" w:rsidDel="00A90495">
          <w:rPr>
            <w:noProof/>
          </w:rPr>
          <w:drawing>
            <wp:inline distT="0" distB="0" distL="0" distR="0" wp14:anchorId="5602367F" wp14:editId="6890BA2C">
              <wp:extent cx="6410325" cy="2962275"/>
              <wp:effectExtent l="0" t="0" r="0" b="0"/>
              <wp:docPr id="240" name="Chart 240">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del>
    </w:p>
    <w:p w14:paraId="310BBA0A" w14:textId="77777777" w:rsidR="000D5641" w:rsidRDefault="000D5641">
      <w:pPr>
        <w:rPr>
          <w:ins w:id="24471" w:author="Dilip Kumar" w:date="2021-09-25T12:33:00Z"/>
        </w:rPr>
      </w:pPr>
    </w:p>
    <w:p w14:paraId="57D0D255" w14:textId="77777777" w:rsidR="000D5641" w:rsidRDefault="000D5641" w:rsidP="000D5641">
      <w:pPr>
        <w:jc w:val="both"/>
        <w:rPr>
          <w:ins w:id="24472" w:author="Dilip Kumar" w:date="2021-09-25T12:34:00Z"/>
          <w:rFonts w:ascii="Arial" w:hAnsi="Arial" w:cs="Arial"/>
          <w:sz w:val="24"/>
          <w:szCs w:val="24"/>
        </w:rPr>
        <w:sectPr w:rsidR="000D5641"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24473" w:author="Hardik Malhotra" w:date="2021-09-30T12:48:00Z">
            <w:sectPr w:rsidR="000D5641" w:rsidSect="00AF4AFC">
              <w:pgMar w:top="1134" w:right="836" w:bottom="630" w:left="900" w:header="708" w:footer="708" w:gutter="0"/>
            </w:sectPr>
          </w:sectPrChange>
        </w:sectPr>
      </w:pPr>
    </w:p>
    <w:p w14:paraId="25D9C0C5" w14:textId="05E5B156" w:rsidR="00586D06" w:rsidRPr="007F4ABC" w:rsidDel="000D5641" w:rsidRDefault="00586D06">
      <w:pPr>
        <w:spacing w:line="360" w:lineRule="auto"/>
        <w:jc w:val="both"/>
        <w:rPr>
          <w:ins w:id="24474" w:author="Ritu Kamra" w:date="2021-09-24T18:20:00Z"/>
          <w:del w:id="24475" w:author="Dilip Kumar" w:date="2021-09-25T12:33:00Z"/>
          <w:rFonts w:ascii="Arial" w:hAnsi="Arial" w:cs="Arial"/>
          <w:color w:val="FF0000"/>
          <w:sz w:val="24"/>
          <w:szCs w:val="24"/>
          <w:rPrChange w:id="24476" w:author="Hardik Malhotra" w:date="2021-09-29T19:22:00Z">
            <w:rPr>
              <w:ins w:id="24477" w:author="Ritu Kamra" w:date="2021-09-24T18:20:00Z"/>
              <w:del w:id="24478" w:author="Dilip Kumar" w:date="2021-09-25T12:33:00Z"/>
            </w:rPr>
          </w:rPrChange>
        </w:rPr>
        <w:pPrChange w:id="24479" w:author="Ritu Kamra" w:date="2021-09-27T20:31:00Z">
          <w:pPr/>
        </w:pPrChange>
      </w:pPr>
    </w:p>
    <w:p w14:paraId="0F6E39B6" w14:textId="4EEEFC97" w:rsidR="000D5641" w:rsidRPr="007F4ABC" w:rsidRDefault="00586D06">
      <w:pPr>
        <w:spacing w:line="360" w:lineRule="auto"/>
        <w:jc w:val="both"/>
        <w:rPr>
          <w:ins w:id="24480" w:author="Dilip Kumar" w:date="2021-09-25T12:34:00Z"/>
          <w:rFonts w:ascii="Arial" w:hAnsi="Arial" w:cs="Arial"/>
          <w:color w:val="FF0000"/>
          <w:sz w:val="24"/>
          <w:szCs w:val="24"/>
          <w:rPrChange w:id="24481" w:author="Hardik Malhotra" w:date="2021-09-29T19:22:00Z">
            <w:rPr>
              <w:ins w:id="24482" w:author="Dilip Kumar" w:date="2021-09-25T12:34:00Z"/>
              <w:rFonts w:ascii="Arial" w:hAnsi="Arial" w:cs="Arial"/>
              <w:sz w:val="24"/>
              <w:szCs w:val="24"/>
            </w:rPr>
          </w:rPrChange>
        </w:rPr>
        <w:sectPr w:rsidR="000D5641" w:rsidRPr="007F4ABC"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24483" w:author="Hardik Malhotra" w:date="2021-09-30T12:48:00Z">
            <w:sectPr w:rsidR="000D5641" w:rsidRPr="007F4ABC" w:rsidSect="00AF4AFC">
              <w:pgMar w:top="1134" w:right="836" w:bottom="630" w:left="900" w:header="708" w:footer="708" w:gutter="0"/>
            </w:sectPr>
          </w:sectPrChange>
        </w:sectPr>
        <w:pPrChange w:id="24484" w:author="Ritu Kamra" w:date="2021-09-27T20:31:00Z">
          <w:pPr>
            <w:jc w:val="both"/>
          </w:pPr>
        </w:pPrChange>
      </w:pPr>
      <w:ins w:id="24485" w:author="Ritu Kamra" w:date="2021-09-24T18:20:00Z">
        <w:r w:rsidRPr="007F4ABC">
          <w:rPr>
            <w:rFonts w:ascii="Arial" w:hAnsi="Arial" w:cs="Arial"/>
            <w:color w:val="FF0000"/>
            <w:sz w:val="24"/>
            <w:szCs w:val="24"/>
            <w:rPrChange w:id="24486" w:author="Hardik Malhotra" w:date="2021-09-29T19:22:00Z">
              <w:rPr>
                <w:rFonts w:ascii="Arial" w:hAnsi="Arial" w:cs="Arial"/>
                <w:sz w:val="24"/>
                <w:szCs w:val="24"/>
              </w:rPr>
            </w:rPrChange>
          </w:rPr>
          <w:t>Europe Epoxy Resin type is dominated by Liquid &amp; solid Epoxy Resin, due to its extensive use in the Construction Sector</w:t>
        </w:r>
      </w:ins>
      <w:ins w:id="24487" w:author="Neeshu Bhadauriya" w:date="2021-09-27T22:47:00Z">
        <w:r w:rsidR="00CC26A8" w:rsidRPr="007F4ABC">
          <w:rPr>
            <w:rFonts w:ascii="Arial" w:hAnsi="Arial" w:cs="Arial"/>
            <w:color w:val="FF0000"/>
            <w:sz w:val="24"/>
            <w:szCs w:val="24"/>
            <w:rPrChange w:id="24488" w:author="Hardik Malhotra" w:date="2021-09-29T19:22:00Z">
              <w:rPr>
                <w:rFonts w:ascii="Arial" w:hAnsi="Arial" w:cs="Arial"/>
                <w:sz w:val="24"/>
                <w:szCs w:val="24"/>
              </w:rPr>
            </w:rPrChange>
          </w:rPr>
          <w:t xml:space="preserve"> </w:t>
        </w:r>
      </w:ins>
      <w:ins w:id="24489" w:author="Ritu Kamra" w:date="2021-09-24T18:20:00Z">
        <w:del w:id="24490" w:author="Neeshu Bhadauriya" w:date="2021-09-27T22:47:00Z">
          <w:r w:rsidRPr="007F4ABC" w:rsidDel="00CC26A8">
            <w:rPr>
              <w:rFonts w:ascii="Arial" w:hAnsi="Arial" w:cs="Arial"/>
              <w:color w:val="FF0000"/>
              <w:sz w:val="24"/>
              <w:szCs w:val="24"/>
              <w:rPrChange w:id="24491" w:author="Hardik Malhotra" w:date="2021-09-29T19:22:00Z">
                <w:rPr>
                  <w:rFonts w:ascii="Arial" w:hAnsi="Arial" w:cs="Arial"/>
                  <w:sz w:val="24"/>
                  <w:szCs w:val="24"/>
                </w:rPr>
              </w:rPrChange>
            </w:rPr>
            <w:delText xml:space="preserve">   </w:delText>
          </w:r>
        </w:del>
        <w:r w:rsidRPr="007F4ABC">
          <w:rPr>
            <w:rFonts w:ascii="Arial" w:hAnsi="Arial" w:cs="Arial"/>
            <w:color w:val="FF0000"/>
            <w:sz w:val="24"/>
            <w:szCs w:val="24"/>
            <w:rPrChange w:id="24492" w:author="Hardik Malhotra" w:date="2021-09-29T19:22:00Z">
              <w:rPr>
                <w:rFonts w:ascii="Arial" w:hAnsi="Arial" w:cs="Arial"/>
                <w:sz w:val="24"/>
                <w:szCs w:val="24"/>
              </w:rPr>
            </w:rPrChange>
          </w:rPr>
          <w:t>(</w:t>
        </w:r>
        <w:del w:id="24493" w:author="Neeshu Bhadauriya" w:date="2021-09-27T22:50:00Z">
          <w:r w:rsidRPr="007F4ABC" w:rsidDel="00CC26A8">
            <w:rPr>
              <w:rFonts w:ascii="Arial" w:hAnsi="Arial" w:cs="Arial"/>
              <w:color w:val="FF0000"/>
              <w:sz w:val="24"/>
              <w:szCs w:val="24"/>
              <w:rPrChange w:id="24494" w:author="Hardik Malhotra" w:date="2021-09-29T19:22:00Z">
                <w:rPr>
                  <w:rFonts w:ascii="Arial" w:hAnsi="Arial" w:cs="Arial"/>
                  <w:sz w:val="24"/>
                  <w:szCs w:val="24"/>
                </w:rPr>
              </w:rPrChange>
            </w:rPr>
            <w:delText>ie.</w:delText>
          </w:r>
        </w:del>
        <w:r w:rsidRPr="007F4ABC">
          <w:rPr>
            <w:rFonts w:ascii="Arial" w:hAnsi="Arial" w:cs="Arial"/>
            <w:color w:val="FF0000"/>
            <w:sz w:val="24"/>
            <w:szCs w:val="24"/>
            <w:rPrChange w:id="24495" w:author="Hardik Malhotra" w:date="2021-09-29T19:22:00Z">
              <w:rPr>
                <w:rFonts w:ascii="Arial" w:hAnsi="Arial" w:cs="Arial"/>
                <w:sz w:val="24"/>
                <w:szCs w:val="24"/>
              </w:rPr>
            </w:rPrChange>
          </w:rPr>
          <w:t xml:space="preserve"> Flooring) &amp;   paint &amp; Coating (Wind Rotor Blades,</w:t>
        </w:r>
      </w:ins>
      <w:ins w:id="24496" w:author="Ritu Kamra" w:date="2021-09-27T12:07:00Z">
        <w:r w:rsidR="00FD64C9" w:rsidRPr="007F4ABC">
          <w:rPr>
            <w:rFonts w:ascii="Arial" w:hAnsi="Arial" w:cs="Arial"/>
            <w:color w:val="FF0000"/>
            <w:sz w:val="24"/>
            <w:szCs w:val="24"/>
            <w:rPrChange w:id="24497" w:author="Hardik Malhotra" w:date="2021-09-29T19:22:00Z">
              <w:rPr>
                <w:rFonts w:ascii="Arial" w:hAnsi="Arial" w:cs="Arial"/>
                <w:sz w:val="24"/>
                <w:szCs w:val="24"/>
              </w:rPr>
            </w:rPrChange>
          </w:rPr>
          <w:t xml:space="preserve"> </w:t>
        </w:r>
      </w:ins>
      <w:ins w:id="24498" w:author="Ritu Kamra" w:date="2021-09-24T18:20:00Z">
        <w:r w:rsidRPr="007F4ABC">
          <w:rPr>
            <w:rFonts w:ascii="Arial" w:hAnsi="Arial" w:cs="Arial"/>
            <w:color w:val="FF0000"/>
            <w:sz w:val="24"/>
            <w:szCs w:val="24"/>
            <w:rPrChange w:id="24499" w:author="Hardik Malhotra" w:date="2021-09-29T19:22:00Z">
              <w:rPr>
                <w:rFonts w:ascii="Arial" w:hAnsi="Arial" w:cs="Arial"/>
                <w:sz w:val="24"/>
                <w:szCs w:val="24"/>
              </w:rPr>
            </w:rPrChange>
          </w:rPr>
          <w:t>Marine Coating &amp; Automotive Coating) )( preventing them from corrosion, chemicals, and heat), this all covers approx. 90-95 % of the market. Increasing industrialization and rising investments in the renewable sector increased the market for bisphenol- A, F, S Epoxy usage in the region. Major Epoxy Resins producers in the region manufactures Bisphenol- F as Bisphenol- A has been banned due to its carcinogenic property.</w:t>
        </w:r>
      </w:ins>
    </w:p>
    <w:p w14:paraId="7A89F608" w14:textId="31018CD5" w:rsidR="00586D06" w:rsidRPr="002F65E2" w:rsidDel="002F65E2" w:rsidRDefault="00586D06">
      <w:pPr>
        <w:rPr>
          <w:ins w:id="24500" w:author="Dilip Kumar" w:date="2021-09-25T12:33:00Z"/>
          <w:del w:id="24501" w:author="Ritu Kamra" w:date="2021-09-27T20:31:00Z"/>
          <w:rFonts w:ascii="Arial" w:hAnsi="Arial" w:cs="Arial"/>
          <w:sz w:val="24"/>
          <w:szCs w:val="24"/>
          <w:rPrChange w:id="24502" w:author="Ritu Kamra" w:date="2021-09-27T20:32:00Z">
            <w:rPr>
              <w:ins w:id="24503" w:author="Dilip Kumar" w:date="2021-09-25T12:33:00Z"/>
              <w:del w:id="24504" w:author="Ritu Kamra" w:date="2021-09-27T20:31:00Z"/>
            </w:rPr>
          </w:rPrChange>
        </w:rPr>
      </w:pPr>
      <w:ins w:id="24505" w:author="Ritu Kamra" w:date="2021-09-24T18:20:00Z">
        <w:r w:rsidRPr="007B0EA9">
          <w:rPr>
            <w:rFonts w:ascii="Arial" w:hAnsi="Arial" w:cs="Arial"/>
            <w:sz w:val="24"/>
            <w:szCs w:val="24"/>
          </w:rPr>
          <w:t xml:space="preserve"> </w:t>
        </w:r>
      </w:ins>
    </w:p>
    <w:p w14:paraId="574F77DA" w14:textId="77777777" w:rsidR="00BE001B" w:rsidRDefault="00BE001B">
      <w:pPr>
        <w:shd w:val="clear" w:color="auto" w:fill="FFFFFF"/>
        <w:spacing w:after="100" w:afterAutospacing="1" w:line="360" w:lineRule="auto"/>
        <w:jc w:val="both"/>
        <w:rPr>
          <w:ins w:id="24506" w:author="Dilip Kumar" w:date="2021-09-25T12:35:00Z"/>
          <w:rFonts w:ascii="Arial" w:eastAsia="Times New Roman" w:hAnsi="Arial" w:cs="Arial"/>
          <w:b/>
          <w:bCs/>
          <w:sz w:val="24"/>
          <w:szCs w:val="24"/>
          <w:lang w:eastAsia="en-IN"/>
        </w:rPr>
        <w:sectPr w:rsidR="00BE001B"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24507" w:author="Hardik Malhotra" w:date="2021-09-30T12:48:00Z">
            <w:sectPr w:rsidR="00BE001B" w:rsidSect="00AF4AFC">
              <w:pgMar w:top="1134" w:right="836" w:bottom="630" w:left="900" w:header="708" w:footer="708" w:gutter="0"/>
            </w:sectPr>
          </w:sectPrChange>
        </w:sectPr>
      </w:pPr>
    </w:p>
    <w:p w14:paraId="26D2844D" w14:textId="3D509421" w:rsidR="00586D06" w:rsidRPr="007F4ABC" w:rsidRDefault="00586D06">
      <w:pPr>
        <w:shd w:val="clear" w:color="auto" w:fill="FFFFFF"/>
        <w:spacing w:after="100" w:afterAutospacing="1" w:line="360" w:lineRule="auto"/>
        <w:jc w:val="both"/>
        <w:rPr>
          <w:ins w:id="24508" w:author="Ritu Kamra" w:date="2021-09-24T18:20:00Z"/>
          <w:rFonts w:ascii="Arial" w:eastAsia="Times New Roman" w:hAnsi="Arial" w:cs="Arial"/>
          <w:color w:val="FF0000"/>
          <w:sz w:val="24"/>
          <w:szCs w:val="24"/>
          <w:lang w:eastAsia="en-IN"/>
          <w:rPrChange w:id="24509" w:author="Hardik Malhotra" w:date="2021-09-29T19:22:00Z">
            <w:rPr>
              <w:ins w:id="24510" w:author="Ritu Kamra" w:date="2021-09-24T18:20:00Z"/>
              <w:rFonts w:ascii="Arial" w:eastAsia="Times New Roman" w:hAnsi="Arial" w:cs="Arial"/>
              <w:color w:val="293849"/>
              <w:sz w:val="24"/>
              <w:szCs w:val="24"/>
              <w:lang w:eastAsia="en-IN"/>
            </w:rPr>
          </w:rPrChange>
        </w:rPr>
      </w:pPr>
      <w:ins w:id="24511" w:author="Ritu Kamra" w:date="2021-09-24T18:20:00Z">
        <w:r w:rsidRPr="007F4ABC">
          <w:rPr>
            <w:rFonts w:ascii="Arial" w:eastAsia="Times New Roman" w:hAnsi="Arial" w:cs="Arial"/>
            <w:b/>
            <w:bCs/>
            <w:color w:val="FF0000"/>
            <w:sz w:val="24"/>
            <w:szCs w:val="24"/>
            <w:lang w:eastAsia="en-IN"/>
            <w:rPrChange w:id="24512" w:author="Hardik Malhotra" w:date="2021-09-29T19:22:00Z">
              <w:rPr>
                <w:rFonts w:ascii="Arial" w:eastAsia="Times New Roman" w:hAnsi="Arial" w:cs="Arial"/>
                <w:b/>
                <w:bCs/>
                <w:color w:val="293849"/>
                <w:sz w:val="24"/>
                <w:szCs w:val="24"/>
                <w:lang w:eastAsia="en-IN"/>
              </w:rPr>
            </w:rPrChange>
          </w:rPr>
          <w:t>Latest Developments:</w:t>
        </w:r>
      </w:ins>
    </w:p>
    <w:p w14:paraId="752A4740" w14:textId="77777777" w:rsidR="00586D06" w:rsidRPr="007F4ABC" w:rsidRDefault="00586D06">
      <w:pPr>
        <w:shd w:val="clear" w:color="auto" w:fill="FFFFFF"/>
        <w:spacing w:after="100" w:afterAutospacing="1" w:line="360" w:lineRule="auto"/>
        <w:jc w:val="both"/>
        <w:rPr>
          <w:ins w:id="24513" w:author="Ritu Kamra" w:date="2021-09-24T18:20:00Z"/>
          <w:rFonts w:ascii="Arial" w:eastAsia="Times New Roman" w:hAnsi="Arial" w:cs="Arial"/>
          <w:color w:val="FF0000"/>
          <w:sz w:val="24"/>
          <w:szCs w:val="24"/>
          <w:lang w:eastAsia="en-IN"/>
          <w:rPrChange w:id="24514" w:author="Hardik Malhotra" w:date="2021-09-29T19:22:00Z">
            <w:rPr>
              <w:ins w:id="24515" w:author="Ritu Kamra" w:date="2021-09-24T18:20:00Z"/>
              <w:rFonts w:ascii="Arial" w:eastAsia="Times New Roman" w:hAnsi="Arial" w:cs="Arial"/>
              <w:color w:val="293849"/>
              <w:sz w:val="24"/>
              <w:szCs w:val="24"/>
              <w:lang w:eastAsia="en-IN"/>
            </w:rPr>
          </w:rPrChange>
        </w:rPr>
      </w:pPr>
      <w:ins w:id="24516" w:author="Ritu Kamra" w:date="2021-09-24T18:20:00Z">
        <w:r w:rsidRPr="007F4ABC">
          <w:rPr>
            <w:rFonts w:ascii="Arial" w:eastAsia="Times New Roman" w:hAnsi="Arial" w:cs="Arial"/>
            <w:b/>
            <w:bCs/>
            <w:color w:val="FF0000"/>
            <w:sz w:val="24"/>
            <w:szCs w:val="24"/>
            <w:lang w:eastAsia="en-IN"/>
            <w:rPrChange w:id="24517" w:author="Hardik Malhotra" w:date="2021-09-29T19:22:00Z">
              <w:rPr>
                <w:rFonts w:ascii="Arial" w:eastAsia="Times New Roman" w:hAnsi="Arial" w:cs="Arial"/>
                <w:b/>
                <w:bCs/>
                <w:color w:val="293849"/>
                <w:sz w:val="24"/>
                <w:szCs w:val="24"/>
                <w:lang w:eastAsia="en-IN"/>
              </w:rPr>
            </w:rPrChange>
          </w:rPr>
          <w:t>December 2020:</w:t>
        </w:r>
        <w:r w:rsidRPr="007F4ABC">
          <w:rPr>
            <w:rFonts w:ascii="Arial" w:eastAsia="Times New Roman" w:hAnsi="Arial" w:cs="Arial"/>
            <w:color w:val="FF0000"/>
            <w:sz w:val="24"/>
            <w:szCs w:val="24"/>
            <w:lang w:eastAsia="en-IN"/>
            <w:rPrChange w:id="24518" w:author="Hardik Malhotra" w:date="2021-09-29T19:22:00Z">
              <w:rPr>
                <w:rFonts w:ascii="Arial" w:eastAsia="Times New Roman" w:hAnsi="Arial" w:cs="Arial"/>
                <w:color w:val="293849"/>
                <w:sz w:val="24"/>
                <w:szCs w:val="24"/>
                <w:lang w:eastAsia="en-IN"/>
              </w:rPr>
            </w:rPrChange>
          </w:rPr>
          <w:t> Sicomin Epoxy Systems has initiated a new marine collaboration and invented a novel bio foaming epoxy. The firm's epoxy resins has been nominated for ENATA's high-performance Foiler motor yacht draft. The yacht is built of permeated carbon fiber and epoxy resin.</w:t>
        </w:r>
      </w:ins>
    </w:p>
    <w:p w14:paraId="71FC54D0" w14:textId="77777777" w:rsidR="00586D06" w:rsidRPr="007F4ABC" w:rsidRDefault="00586D06">
      <w:pPr>
        <w:shd w:val="clear" w:color="auto" w:fill="FFFFFF"/>
        <w:spacing w:after="100" w:afterAutospacing="1" w:line="360" w:lineRule="auto"/>
        <w:jc w:val="both"/>
        <w:rPr>
          <w:ins w:id="24519" w:author="Ritu Kamra" w:date="2021-09-24T18:20:00Z"/>
          <w:rFonts w:ascii="Arial" w:eastAsia="Times New Roman" w:hAnsi="Arial" w:cs="Arial"/>
          <w:color w:val="FF0000"/>
          <w:sz w:val="24"/>
          <w:szCs w:val="24"/>
          <w:lang w:eastAsia="en-IN"/>
          <w:rPrChange w:id="24520" w:author="Hardik Malhotra" w:date="2021-09-29T19:22:00Z">
            <w:rPr>
              <w:ins w:id="24521" w:author="Ritu Kamra" w:date="2021-09-24T18:20:00Z"/>
              <w:rFonts w:ascii="Arial" w:eastAsia="Times New Roman" w:hAnsi="Arial" w:cs="Arial"/>
              <w:color w:val="293849"/>
              <w:sz w:val="24"/>
              <w:szCs w:val="24"/>
              <w:lang w:eastAsia="en-IN"/>
            </w:rPr>
          </w:rPrChange>
        </w:rPr>
      </w:pPr>
      <w:ins w:id="24522" w:author="Ritu Kamra" w:date="2021-09-24T18:20:00Z">
        <w:r w:rsidRPr="007F4ABC">
          <w:rPr>
            <w:rFonts w:ascii="Arial" w:eastAsia="Times New Roman" w:hAnsi="Arial" w:cs="Arial"/>
            <w:b/>
            <w:bCs/>
            <w:color w:val="FF0000"/>
            <w:sz w:val="24"/>
            <w:szCs w:val="24"/>
            <w:lang w:eastAsia="en-IN"/>
            <w:rPrChange w:id="24523" w:author="Hardik Malhotra" w:date="2021-09-29T19:22:00Z">
              <w:rPr>
                <w:rFonts w:ascii="Arial" w:eastAsia="Times New Roman" w:hAnsi="Arial" w:cs="Arial"/>
                <w:b/>
                <w:bCs/>
                <w:color w:val="293849"/>
                <w:sz w:val="24"/>
                <w:szCs w:val="24"/>
                <w:lang w:eastAsia="en-IN"/>
              </w:rPr>
            </w:rPrChange>
          </w:rPr>
          <w:t>April 2021</w:t>
        </w:r>
        <w:r w:rsidRPr="007F4ABC">
          <w:rPr>
            <w:color w:val="FF0000"/>
            <w:rPrChange w:id="24524" w:author="Hardik Malhotra" w:date="2021-09-29T19:22:00Z">
              <w:rPr/>
            </w:rPrChange>
          </w:rPr>
          <w:t xml:space="preserve"> </w:t>
        </w:r>
        <w:r w:rsidRPr="007F4ABC">
          <w:rPr>
            <w:rFonts w:ascii="Arial" w:eastAsia="Times New Roman" w:hAnsi="Arial" w:cs="Arial"/>
            <w:color w:val="FF0000"/>
            <w:sz w:val="24"/>
            <w:szCs w:val="24"/>
            <w:lang w:eastAsia="en-IN"/>
            <w:rPrChange w:id="24525" w:author="Hardik Malhotra" w:date="2021-09-29T19:22:00Z">
              <w:rPr>
                <w:rFonts w:ascii="Arial" w:eastAsia="Times New Roman" w:hAnsi="Arial" w:cs="Arial"/>
                <w:color w:val="293849"/>
                <w:sz w:val="24"/>
                <w:szCs w:val="24"/>
                <w:lang w:eastAsia="en-IN"/>
              </w:rPr>
            </w:rPrChange>
          </w:rPr>
          <w:t>Sicomin, the leading formulator and supplier of bio-based epoxy resin systems and 9re retardant (FR) epoxy solutions is proud to announce the launch of its new SR FireGreen 37 FR hand laminating resin. This latest addition to the market leading GreenPoxy™ range of bio-epoxies combines exceptional 9re performance with a more sustainable formulation, featuring 25% plant-based carbon content</w:t>
        </w:r>
      </w:ins>
    </w:p>
    <w:p w14:paraId="3DCB887C" w14:textId="77777777" w:rsidR="00BE001B" w:rsidRPr="007F4ABC" w:rsidRDefault="00586D06">
      <w:pPr>
        <w:shd w:val="clear" w:color="auto" w:fill="FFFFFF"/>
        <w:spacing w:after="100" w:afterAutospacing="1" w:line="360" w:lineRule="auto"/>
        <w:jc w:val="both"/>
        <w:rPr>
          <w:ins w:id="24526" w:author="Dilip Kumar" w:date="2021-09-25T12:35:00Z"/>
          <w:rFonts w:ascii="Arial" w:eastAsia="Times New Roman" w:hAnsi="Arial" w:cs="Arial"/>
          <w:color w:val="FF0000"/>
          <w:sz w:val="24"/>
          <w:szCs w:val="24"/>
          <w:lang w:eastAsia="en-IN"/>
          <w:rPrChange w:id="24527" w:author="Hardik Malhotra" w:date="2021-09-29T19:22:00Z">
            <w:rPr>
              <w:ins w:id="24528" w:author="Dilip Kumar" w:date="2021-09-25T12:35:00Z"/>
              <w:rFonts w:ascii="Arial" w:eastAsia="Times New Roman" w:hAnsi="Arial" w:cs="Arial"/>
              <w:sz w:val="24"/>
              <w:szCs w:val="24"/>
              <w:lang w:eastAsia="en-IN"/>
            </w:rPr>
          </w:rPrChange>
        </w:rPr>
        <w:sectPr w:rsidR="00BE001B" w:rsidRPr="007F4ABC"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24529" w:author="Hardik Malhotra" w:date="2021-09-30T12:48:00Z">
            <w:sectPr w:rsidR="00BE001B" w:rsidRPr="007F4ABC" w:rsidSect="00AF4AFC">
              <w:pgMar w:top="1134" w:right="836" w:bottom="630" w:left="900" w:header="708" w:footer="708" w:gutter="0"/>
            </w:sectPr>
          </w:sectPrChange>
        </w:sectPr>
      </w:pPr>
      <w:ins w:id="24530" w:author="Ritu Kamra" w:date="2021-09-24T18:20:00Z">
        <w:r w:rsidRPr="007F4ABC">
          <w:rPr>
            <w:rFonts w:ascii="Arial" w:eastAsia="Times New Roman" w:hAnsi="Arial" w:cs="Arial"/>
            <w:b/>
            <w:bCs/>
            <w:color w:val="FF0000"/>
            <w:sz w:val="24"/>
            <w:szCs w:val="24"/>
            <w:lang w:eastAsia="en-IN"/>
            <w:rPrChange w:id="24531" w:author="Hardik Malhotra" w:date="2021-09-29T19:22:00Z">
              <w:rPr>
                <w:rFonts w:ascii="Arial" w:eastAsia="Times New Roman" w:hAnsi="Arial" w:cs="Arial"/>
                <w:b/>
                <w:bCs/>
                <w:color w:val="293849"/>
                <w:sz w:val="24"/>
                <w:szCs w:val="24"/>
                <w:lang w:eastAsia="en-IN"/>
              </w:rPr>
            </w:rPrChange>
          </w:rPr>
          <w:t>November 2020:</w:t>
        </w:r>
        <w:r w:rsidRPr="007F4ABC">
          <w:rPr>
            <w:rFonts w:ascii="Arial" w:eastAsia="Times New Roman" w:hAnsi="Arial" w:cs="Arial"/>
            <w:color w:val="FF0000"/>
            <w:sz w:val="24"/>
            <w:szCs w:val="24"/>
            <w:lang w:eastAsia="en-IN"/>
            <w:rPrChange w:id="24532" w:author="Hardik Malhotra" w:date="2021-09-29T19:22:00Z">
              <w:rPr>
                <w:rFonts w:ascii="Arial" w:eastAsia="Times New Roman" w:hAnsi="Arial" w:cs="Arial"/>
                <w:color w:val="293849"/>
                <w:sz w:val="24"/>
                <w:szCs w:val="24"/>
                <w:lang w:eastAsia="en-IN"/>
              </w:rPr>
            </w:rPrChange>
          </w:rPr>
          <w:t> Sika AG, a significant market leader, further expanded its manufacturing capacity in the United Arab Emirates by contracting a novel manufacturing facility in Dubai. Sika is determined to enlarge its manufacturing facilities at the Dubai site to curtail delivery times, upsurge tractability in production, enhance cost structures, and decrease inventories. The locally manufactured epoxy resins are an essential component of Sika's flooring solutions</w:t>
        </w:r>
      </w:ins>
    </w:p>
    <w:p w14:paraId="16CDAE6A" w14:textId="77777777" w:rsidR="004A4794" w:rsidRDefault="004A4794" w:rsidP="00586D06">
      <w:pPr>
        <w:shd w:val="clear" w:color="auto" w:fill="FFFFFF"/>
        <w:spacing w:after="100" w:afterAutospacing="1" w:line="360" w:lineRule="auto"/>
        <w:jc w:val="both"/>
        <w:rPr>
          <w:ins w:id="24533" w:author="Ritu Kamra" w:date="2021-09-27T19:31:00Z"/>
          <w:rFonts w:ascii="Arial" w:eastAsia="Times New Roman" w:hAnsi="Arial" w:cs="Arial"/>
          <w:sz w:val="24"/>
          <w:szCs w:val="24"/>
          <w:lang w:eastAsia="en-IN"/>
        </w:rPr>
      </w:pPr>
    </w:p>
    <w:p w14:paraId="784EA56C" w14:textId="4F1841BC" w:rsidR="00586D06" w:rsidRDefault="005858C1" w:rsidP="00586D06">
      <w:pPr>
        <w:shd w:val="clear" w:color="auto" w:fill="FFFFFF"/>
        <w:spacing w:after="100" w:afterAutospacing="1" w:line="360" w:lineRule="auto"/>
        <w:jc w:val="both"/>
        <w:rPr>
          <w:ins w:id="24534" w:author="Neeshu Bhadauriya" w:date="2021-09-27T10:27:00Z"/>
          <w:rFonts w:ascii="Arial" w:eastAsia="Times New Roman" w:hAnsi="Arial" w:cs="Arial"/>
          <w:sz w:val="24"/>
          <w:szCs w:val="24"/>
          <w:lang w:eastAsia="en-IN"/>
        </w:rPr>
      </w:pPr>
      <w:ins w:id="24535" w:author="Neeshu Bhadauriya" w:date="2021-09-27T10:45:00Z">
        <w:r>
          <w:rPr>
            <w:noProof/>
          </w:rPr>
          <w:pict w14:anchorId="2724F002">
            <v:shape id="_x0000_s1326" type="#_x0000_t202" style="position:absolute;left:0;text-align:left;margin-left:0;margin-top:2.05pt;width:495pt;height:21pt;z-index:25254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" filled="f" stroked="f">
              <v:textbox>
                <w:txbxContent>
                  <w:p w14:paraId="4AE87D72" w14:textId="142EEFDD" w:rsidR="0042100A" w:rsidRPr="00CE35EB" w:rsidRDefault="000A1809" w:rsidP="0042100A">
                    <w:pPr>
                      <w:spacing w:line="360" w:lineRule="auto"/>
                      <w:textAlignment w:val="baseline"/>
                      <w:rPr>
                        <w:rFonts w:ascii="Verdana" w:eastAsia="Verdana" w:hAnsi="Verdana" w:cs="Verdana"/>
                        <w:b/>
                        <w:bCs/>
                        <w:color w:val="000000" w:themeColor="text1"/>
                        <w:kern w:val="24"/>
                        <w:sz w:val="20"/>
                        <w:szCs w:val="20"/>
                      </w:rPr>
                    </w:pPr>
                    <w:ins w:id="24536" w:author="Neeshu Bhadauriya" w:date="2021-09-27T15:59:00Z">
                      <w:r w:rsidRPr="000A1809">
                        <w:rPr>
                          <w:rFonts w:ascii="Verdana" w:eastAsia="Verdana" w:hAnsi="Verdana" w:cs="Verdana"/>
                          <w:b/>
                          <w:bCs/>
                          <w:color w:val="000000" w:themeColor="text1"/>
                          <w:kern w:val="24"/>
                          <w:sz w:val="20"/>
                          <w:szCs w:val="20"/>
                        </w:rPr>
                        <w:t>3.2.3.7.</w:t>
                      </w:r>
                      <w:r>
                        <w:rPr>
                          <w:rFonts w:ascii="Verdana" w:eastAsia="Verdana" w:hAnsi="Verdana" w:cs="Verdana"/>
                          <w:b/>
                          <w:bCs/>
                          <w:color w:val="000000" w:themeColor="text1"/>
                          <w:kern w:val="24"/>
                          <w:sz w:val="20"/>
                          <w:szCs w:val="20"/>
                        </w:rPr>
                        <w:t xml:space="preserve"> </w:t>
                      </w:r>
                    </w:ins>
                    <w:del w:id="24537" w:author="Neeshu Bhadauriya" w:date="2021-09-27T15:59:00Z">
                      <w:r w:rsidR="0042100A" w:rsidRPr="00CE35EB" w:rsidDel="000A1809">
                        <w:rPr>
                          <w:rFonts w:ascii="Verdana" w:eastAsia="Verdana" w:hAnsi="Verdana" w:cs="Verdana"/>
                          <w:b/>
                          <w:bCs/>
                          <w:color w:val="000000" w:themeColor="text1"/>
                          <w:kern w:val="24"/>
                          <w:sz w:val="20"/>
                          <w:szCs w:val="20"/>
                        </w:rPr>
                        <w:delText>3.1.</w:delText>
                      </w:r>
                      <w:r w:rsidR="0042100A" w:rsidRPr="00B5218A" w:rsidDel="000A1809">
                        <w:rPr>
                          <w:rFonts w:ascii="Verdana" w:eastAsia="Verdana" w:hAnsi="Verdana" w:cs="Verdana"/>
                          <w:b/>
                          <w:bCs/>
                          <w:color w:val="000000" w:themeColor="text1"/>
                          <w:kern w:val="24"/>
                          <w:sz w:val="20"/>
                          <w:szCs w:val="20"/>
                        </w:rPr>
                        <w:delText xml:space="preserve">9. </w:delText>
                      </w:r>
                    </w:del>
                    <w:r w:rsidR="0042100A" w:rsidRPr="00B5218A">
                      <w:rPr>
                        <w:rFonts w:ascii="Verdana" w:eastAsia="Verdana" w:hAnsi="Verdana" w:cs="Verdana"/>
                        <w:b/>
                        <w:bCs/>
                        <w:color w:val="000000" w:themeColor="text1"/>
                        <w:kern w:val="24"/>
                        <w:sz w:val="20"/>
                        <w:szCs w:val="20"/>
                      </w:rPr>
                      <w:t xml:space="preserve">Sales </w:t>
                    </w:r>
                    <w:r w:rsidR="0042100A" w:rsidRPr="002B5730">
                      <w:rPr>
                        <w:rFonts w:ascii="Verdana" w:eastAsia="Verdana" w:hAnsi="Verdana" w:cs="Verdana"/>
                        <w:b/>
                        <w:bCs/>
                        <w:color w:val="000000" w:themeColor="text1"/>
                        <w:kern w:val="24"/>
                        <w:sz w:val="20"/>
                        <w:szCs w:val="20"/>
                      </w:rPr>
                      <w:t>By Company</w:t>
                    </w:r>
                  </w:p>
                </w:txbxContent>
              </v:textbox>
              <w10:wrap anchorx="margin"/>
            </v:shape>
          </w:pict>
        </w:r>
      </w:ins>
      <w:ins w:id="24538" w:author="Neeshu Bhadauriya" w:date="2021-09-27T10:28:00Z">
        <w:r>
          <w:rPr>
            <w:noProof/>
          </w:rPr>
          <w:pict w14:anchorId="72509F16">
            <v:shape id="_x0000_s1325" type="#_x0000_t202" style="position:absolute;left:0;text-align:left;margin-left:-6.75pt;margin-top:23pt;width:515.25pt;height:21.75pt;z-index:25251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" filled="f" stroked="f">
              <v:textbox>
                <w:txbxContent>
                  <w:p w14:paraId="685D7931" w14:textId="213475EA" w:rsidR="004150CD" w:rsidRPr="00CE35EB" w:rsidRDefault="004150CD" w:rsidP="004150CD">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w:t>
                    </w:r>
                    <w:ins w:id="24539" w:author="Ritu Kamra" w:date="2021-09-27T17:17:00Z">
                      <w:r w:rsidR="00C854D0">
                        <w:rPr>
                          <w:rFonts w:ascii="Verdana" w:eastAsia="Verdana" w:hAnsi="Verdana" w:cs="Verdana"/>
                          <w:b/>
                          <w:bCs/>
                          <w:color w:val="000000" w:themeColor="text1"/>
                          <w:kern w:val="24"/>
                          <w:sz w:val="20"/>
                          <w:szCs w:val="20"/>
                        </w:rPr>
                        <w:t>3</w:t>
                      </w:r>
                    </w:ins>
                    <w:ins w:id="24540" w:author="Ritu Kamra" w:date="2021-09-27T18:50:00Z">
                      <w:r w:rsidR="008A03E7">
                        <w:rPr>
                          <w:rFonts w:ascii="Verdana" w:eastAsia="Verdana" w:hAnsi="Verdana" w:cs="Verdana"/>
                          <w:b/>
                          <w:bCs/>
                          <w:color w:val="000000" w:themeColor="text1"/>
                          <w:kern w:val="24"/>
                          <w:sz w:val="20"/>
                          <w:szCs w:val="20"/>
                        </w:rPr>
                        <w:t>8</w:t>
                      </w:r>
                    </w:ins>
                    <w:del w:id="24541" w:author="Ritu Kamra" w:date="2021-09-27T17:17:00Z">
                      <w:r w:rsidRPr="00CE35EB" w:rsidDel="00C854D0">
                        <w:rPr>
                          <w:rFonts w:ascii="Verdana" w:eastAsia="Verdana" w:hAnsi="Verdana" w:cs="Verdana"/>
                          <w:b/>
                          <w:bCs/>
                          <w:color w:val="000000" w:themeColor="text1"/>
                          <w:kern w:val="24"/>
                          <w:sz w:val="20"/>
                          <w:szCs w:val="20"/>
                        </w:rPr>
                        <w:delText>6</w:delText>
                      </w:r>
                    </w:del>
                    <w:r w:rsidRPr="00CE35EB">
                      <w:rPr>
                        <w:rFonts w:ascii="Verdana" w:eastAsia="Verdana" w:hAnsi="Verdana" w:cs="Verdana"/>
                        <w:b/>
                        <w:bCs/>
                        <w:color w:val="000000" w:themeColor="text1"/>
                        <w:kern w:val="24"/>
                        <w:sz w:val="20"/>
                        <w:szCs w:val="20"/>
                      </w:rPr>
                      <w:t xml:space="preserve">: </w:t>
                    </w:r>
                    <w:r>
                      <w:rPr>
                        <w:rFonts w:ascii="Verdana" w:eastAsia="Verdana" w:hAnsi="Verdana" w:cs="Verdana"/>
                        <w:b/>
                        <w:bCs/>
                        <w:color w:val="000000" w:themeColor="text1"/>
                        <w:kern w:val="24"/>
                        <w:sz w:val="20"/>
                        <w:szCs w:val="20"/>
                      </w:rPr>
                      <w:t xml:space="preserve"> Europe</w:t>
                    </w:r>
                    <w:r w:rsidRPr="00CE35EB">
                      <w:rPr>
                        <w:rFonts w:ascii="Verdana" w:eastAsia="Verdana" w:hAnsi="Verdana" w:cs="Verdana"/>
                        <w:b/>
                        <w:bCs/>
                        <w:color w:val="000000" w:themeColor="text1"/>
                        <w:kern w:val="24"/>
                        <w:sz w:val="20"/>
                        <w:szCs w:val="20"/>
                      </w:rPr>
                      <w:t xml:space="preserve"> </w:t>
                    </w:r>
                    <w:del w:id="24542" w:author="Neeshu Bhadauriya" w:date="2021-09-27T10:45:00Z">
                      <w:r w:rsidRPr="00CE35EB" w:rsidDel="0042100A">
                        <w:rPr>
                          <w:rFonts w:ascii="Verdana" w:eastAsia="Verdana" w:hAnsi="Verdana" w:cs="Verdana"/>
                          <w:b/>
                          <w:bCs/>
                          <w:color w:val="000000" w:themeColor="text1"/>
                          <w:kern w:val="24"/>
                          <w:sz w:val="20"/>
                          <w:szCs w:val="20"/>
                        </w:rPr>
                        <w:delText>Vinyl Ester</w:delText>
                      </w:r>
                    </w:del>
                    <w:ins w:id="24543" w:author="Neeshu Bhadauriya" w:date="2021-09-27T10:45:00Z">
                      <w:r w:rsidR="0042100A">
                        <w:rPr>
                          <w:rFonts w:ascii="Verdana" w:eastAsia="Verdana" w:hAnsi="Verdana" w:cs="Verdana"/>
                          <w:b/>
                          <w:bCs/>
                          <w:color w:val="000000" w:themeColor="text1"/>
                          <w:kern w:val="24"/>
                          <w:sz w:val="20"/>
                          <w:szCs w:val="20"/>
                        </w:rPr>
                        <w:t>Epoxy</w:t>
                      </w:r>
                    </w:ins>
                    <w:r w:rsidRPr="00CE35EB">
                      <w:rPr>
                        <w:rFonts w:ascii="Verdana" w:eastAsia="Verdana" w:hAnsi="Verdana" w:cs="Verdana"/>
                        <w:b/>
                        <w:bCs/>
                        <w:color w:val="000000" w:themeColor="text1"/>
                        <w:kern w:val="24"/>
                        <w:sz w:val="20"/>
                        <w:szCs w:val="20"/>
                      </w:rPr>
                      <w:t xml:space="preserve"> Resin </w:t>
                    </w:r>
                    <w:r>
                      <w:rPr>
                        <w:rFonts w:ascii="Verdana" w:eastAsia="Verdana" w:hAnsi="Verdana" w:cs="Verdana"/>
                        <w:b/>
                        <w:bCs/>
                        <w:color w:val="000000" w:themeColor="text1"/>
                        <w:kern w:val="24"/>
                        <w:sz w:val="20"/>
                        <w:szCs w:val="20"/>
                      </w:rPr>
                      <w:t>Sales</w:t>
                    </w:r>
                    <w:r w:rsidRPr="00CE35EB">
                      <w:rPr>
                        <w:rFonts w:ascii="Verdana" w:eastAsia="Verdana" w:hAnsi="Verdana" w:cs="Verdana"/>
                        <w:b/>
                        <w:bCs/>
                        <w:color w:val="000000" w:themeColor="text1"/>
                        <w:kern w:val="24"/>
                        <w:sz w:val="20"/>
                        <w:szCs w:val="20"/>
                      </w:rPr>
                      <w:t>, By Company, By Volume, 2020</w:t>
                    </w:r>
                  </w:p>
                </w:txbxContent>
              </v:textbox>
              <w10:wrap anchorx="margin"/>
            </v:shape>
          </w:pict>
        </w:r>
      </w:ins>
    </w:p>
    <w:p w14:paraId="65CA87DD" w14:textId="3649394E" w:rsidR="004150CD" w:rsidRDefault="005858C1" w:rsidP="00586D06">
      <w:pPr>
        <w:shd w:val="clear" w:color="auto" w:fill="FFFFFF"/>
        <w:spacing w:after="100" w:afterAutospacing="1" w:line="360" w:lineRule="auto"/>
        <w:jc w:val="both"/>
        <w:rPr>
          <w:ins w:id="24544" w:author="Neeshu Bhadauriya" w:date="2021-09-27T10:27:00Z"/>
          <w:rFonts w:ascii="Arial" w:eastAsia="Times New Roman" w:hAnsi="Arial" w:cs="Arial"/>
          <w:sz w:val="24"/>
          <w:szCs w:val="24"/>
          <w:lang w:eastAsia="en-IN"/>
        </w:rPr>
      </w:pPr>
      <w:ins w:id="24545" w:author="Neeshu Bhadauriya" w:date="2021-09-27T10:29:00Z">
        <w:r>
          <w:rPr>
            <w:noProof/>
          </w:rPr>
          <w:lastRenderedPageBreak/>
          <w:pict w14:anchorId="6E0AFAED">
            <v:shape id="_x0000_s1324" type="#_x0000_t202" style="position:absolute;left:0;text-align:left;margin-left:202.4pt;margin-top:223.45pt;width:320.9pt;height:32.7pt;z-index:252521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" filled="f" stroked="f">
              <v:textbox style="mso-fit-shape-to-text:t">
                <w:txbxContent>
                  <w:p w14:paraId="07F26CEC" w14:textId="3C76E3C8" w:rsidR="00376759" w:rsidRPr="005858C1" w:rsidDel="004A4794" w:rsidRDefault="00376759" w:rsidP="00376759">
                    <w:pPr>
                      <w:jc w:val="right"/>
                      <w:textAlignment w:val="baseline"/>
                      <w:rPr>
                        <w:del w:id="24546" w:author="Ritu Kamra" w:date="2021-09-27T19:32:00Z"/>
                        <w:rFonts w:ascii="Verdana" w:eastAsia="Verdana" w:hAnsi="Verdana" w:cs="Verdana"/>
                        <w:i/>
                        <w:iCs/>
                        <w:color w:val="3F3F3F"/>
                        <w:kern w:val="24"/>
                        <w:sz w:val="12"/>
                        <w:szCs w:val="12"/>
                      </w:rPr>
                    </w:pPr>
                    <w:del w:id="24547" w:author="Ritu Kamra" w:date="2021-09-27T19:32:00Z">
                      <w:r w:rsidRPr="005858C1" w:rsidDel="004A4794">
                        <w:rPr>
                          <w:rFonts w:ascii="Verdana" w:eastAsia="Verdana" w:hAnsi="Verdana" w:cs="Verdana"/>
                          <w:i/>
                          <w:iCs/>
                          <w:color w:val="3F3F3F"/>
                          <w:kern w:val="24"/>
                          <w:sz w:val="12"/>
                          <w:szCs w:val="12"/>
                        </w:rPr>
                        <w:delText>Others include Polynt S.p.A., Reinhold GmbH,  Ashland Global Holdings Inc., Allnex group, etc.</w:delText>
                      </w:r>
                      <w:r w:rsidRPr="005858C1" w:rsidDel="004A4794">
                        <w:rPr>
                          <w:rFonts w:ascii="Verdana" w:eastAsia="Verdana" w:hAnsi="Verdana" w:cs="Verdana"/>
                          <w:i/>
                          <w:iCs/>
                          <w:color w:val="3F3F3F"/>
                          <w:kern w:val="24"/>
                          <w:sz w:val="12"/>
                          <w:szCs w:val="12"/>
                        </w:rPr>
                        <w:tab/>
                        <w:delText xml:space="preserve">  </w:delText>
                      </w:r>
                    </w:del>
                  </w:p>
                  <w:p w14:paraId="7A49542D" w14:textId="380D3125" w:rsidR="00376759" w:rsidRPr="005858C1" w:rsidRDefault="00376759" w:rsidP="00376759">
                    <w:pPr>
                      <w:jc w:val="right"/>
                      <w:textAlignment w:val="baseline"/>
                      <w:rPr>
                        <w:rFonts w:ascii="Verdana" w:eastAsia="Verdana" w:hAnsi="Verdana" w:cs="Verdana"/>
                        <w:i/>
                        <w:iCs/>
                        <w:color w:val="3F3F3F"/>
                        <w:kern w:val="24"/>
                        <w:sz w:val="12"/>
                        <w:szCs w:val="12"/>
                      </w:rPr>
                    </w:pPr>
                    <w:del w:id="24548" w:author="Ritu Kamra" w:date="2021-09-27T19:32:00Z">
                      <w:r w:rsidRPr="005858C1" w:rsidDel="004A4794">
                        <w:rPr>
                          <w:rFonts w:ascii="Verdana" w:eastAsia="Verdana" w:hAnsi="Verdana" w:cs="Verdana"/>
                          <w:i/>
                          <w:iCs/>
                          <w:color w:val="3F3F3F"/>
                          <w:kern w:val="24"/>
                          <w:sz w:val="12"/>
                          <w:szCs w:val="12"/>
                        </w:rPr>
                        <w:delText xml:space="preserve"> </w:delText>
                      </w:r>
                    </w:del>
                    <w:r w:rsidRPr="005858C1">
                      <w:rPr>
                        <w:rFonts w:ascii="Verdana" w:eastAsia="Verdana" w:hAnsi="Verdana" w:cs="Verdana"/>
                        <w:i/>
                        <w:iCs/>
                        <w:color w:val="3F3F3F"/>
                        <w:kern w:val="24"/>
                        <w:sz w:val="12"/>
                        <w:szCs w:val="12"/>
                      </w:rPr>
                      <w:t>Source: TechSci Research</w:t>
                    </w:r>
                  </w:p>
                </w:txbxContent>
              </v:textbox>
              <w10:wrap anchorx="margin"/>
            </v:shape>
          </w:pict>
        </w:r>
      </w:ins>
      <w:ins w:id="24549" w:author="Neeshu Bhadauriya" w:date="2021-09-27T10:28:00Z">
        <w:r w:rsidR="004150CD" w:rsidRPr="002B5730">
          <w:rPr>
            <w:noProof/>
            <w:color w:val="000000" w:themeColor="text1"/>
          </w:rPr>
          <w:drawing>
            <wp:inline distT="0" distB="0" distL="0" distR="0" wp14:anchorId="0DE65322" wp14:editId="54E50B10">
              <wp:extent cx="6457950" cy="2834005"/>
              <wp:effectExtent l="0" t="0" r="0" b="4445"/>
              <wp:docPr id="2078" name="Chart 2078">
                <a:extLst xmlns:a="http://schemas.openxmlformats.org/drawingml/2006/main">
                  <a:ext uri="{FF2B5EF4-FFF2-40B4-BE49-F238E27FC236}">
                    <a16:creationId xmlns:a16="http://schemas.microsoft.com/office/drawing/2014/main" id="{216E1D67-D8C4-4C9D-B19D-4637D83171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ins>
    </w:p>
    <w:p w14:paraId="7DBB9550" w14:textId="20A37D08" w:rsidR="004150CD" w:rsidRDefault="004150CD" w:rsidP="00586D06">
      <w:pPr>
        <w:shd w:val="clear" w:color="auto" w:fill="FFFFFF"/>
        <w:spacing w:after="100" w:afterAutospacing="1" w:line="360" w:lineRule="auto"/>
        <w:jc w:val="both"/>
        <w:rPr>
          <w:ins w:id="24550" w:author="Neeshu Bhadauriya" w:date="2021-09-27T10:27:00Z"/>
          <w:rFonts w:ascii="Arial" w:eastAsia="Times New Roman" w:hAnsi="Arial" w:cs="Arial"/>
          <w:sz w:val="24"/>
          <w:szCs w:val="24"/>
          <w:lang w:eastAsia="en-IN"/>
        </w:rPr>
      </w:pPr>
    </w:p>
    <w:p w14:paraId="13653461" w14:textId="15C43658" w:rsidR="004150CD" w:rsidRPr="007B0EA9" w:rsidDel="00376759" w:rsidRDefault="004150CD" w:rsidP="00586D06">
      <w:pPr>
        <w:shd w:val="clear" w:color="auto" w:fill="FFFFFF"/>
        <w:spacing w:after="100" w:afterAutospacing="1" w:line="360" w:lineRule="auto"/>
        <w:jc w:val="both"/>
        <w:rPr>
          <w:ins w:id="24551" w:author="Ritu Kamra" w:date="2021-09-24T18:20:00Z"/>
          <w:del w:id="24552" w:author="Neeshu Bhadauriya" w:date="2021-09-27T10:29:00Z"/>
          <w:rFonts w:ascii="Arial" w:eastAsia="Times New Roman" w:hAnsi="Arial" w:cs="Arial"/>
          <w:sz w:val="24"/>
          <w:szCs w:val="24"/>
          <w:lang w:eastAsia="en-IN"/>
          <w:rPrChange w:id="24553" w:author="Ritu Kamra" w:date="2021-09-24T19:23:00Z">
            <w:rPr>
              <w:ins w:id="24554" w:author="Ritu Kamra" w:date="2021-09-24T18:20:00Z"/>
              <w:del w:id="24555" w:author="Neeshu Bhadauriya" w:date="2021-09-27T10:29:00Z"/>
              <w:rFonts w:ascii="Arial" w:eastAsia="Times New Roman" w:hAnsi="Arial" w:cs="Arial"/>
              <w:color w:val="293849"/>
              <w:sz w:val="24"/>
              <w:szCs w:val="24"/>
              <w:lang w:eastAsia="en-IN"/>
            </w:rPr>
          </w:rPrChange>
        </w:rPr>
      </w:pPr>
    </w:p>
    <w:p w14:paraId="1F17343F" w14:textId="67B4B9D0" w:rsidR="007E630F" w:rsidDel="000A1809" w:rsidRDefault="007E630F">
      <w:pPr>
        <w:jc w:val="both"/>
        <w:rPr>
          <w:ins w:id="24556" w:author="Ritu Kamra" w:date="2021-09-27T12:38:00Z"/>
          <w:del w:id="24557" w:author="Neeshu Bhadauriya" w:date="2021-09-27T15:59:00Z"/>
          <w:rFonts w:ascii="Arial" w:eastAsia="Times New Roman" w:hAnsi="Arial" w:cs="Arial"/>
          <w:sz w:val="24"/>
          <w:szCs w:val="24"/>
          <w:lang w:eastAsia="en-IN"/>
        </w:rPr>
      </w:pPr>
    </w:p>
    <w:p w14:paraId="12DD20AA" w14:textId="1B495A2C" w:rsidR="007E630F" w:rsidRPr="007E630F" w:rsidDel="000A1809" w:rsidRDefault="007E630F">
      <w:pPr>
        <w:rPr>
          <w:ins w:id="24558" w:author="Ritu Kamra" w:date="2021-09-27T12:38:00Z"/>
          <w:del w:id="24559" w:author="Neeshu Bhadauriya" w:date="2021-09-27T15:59:00Z"/>
          <w:rPrChange w:id="24560" w:author="Ritu Kamra" w:date="2021-09-27T12:38:00Z">
            <w:rPr>
              <w:ins w:id="24561" w:author="Ritu Kamra" w:date="2021-09-27T12:38:00Z"/>
              <w:del w:id="24562" w:author="Neeshu Bhadauriya" w:date="2021-09-27T15:59:00Z"/>
              <w:rFonts w:ascii="Arial" w:eastAsia="Times New Roman" w:hAnsi="Arial" w:cs="Arial"/>
              <w:sz w:val="24"/>
              <w:szCs w:val="24"/>
              <w:lang w:eastAsia="en-IN"/>
            </w:rPr>
          </w:rPrChange>
        </w:rPr>
        <w:pPrChange w:id="24563" w:author="Ritu Kamra" w:date="2021-09-27T12:38:00Z">
          <w:pPr>
            <w:jc w:val="both"/>
          </w:pPr>
        </w:pPrChange>
      </w:pPr>
    </w:p>
    <w:p w14:paraId="16CE5B35" w14:textId="68151C41" w:rsidR="007E630F" w:rsidRPr="007E630F" w:rsidDel="000A1809" w:rsidRDefault="007E630F">
      <w:pPr>
        <w:rPr>
          <w:ins w:id="24564" w:author="Ritu Kamra" w:date="2021-09-27T12:38:00Z"/>
          <w:del w:id="24565" w:author="Neeshu Bhadauriya" w:date="2021-09-27T15:59:00Z"/>
          <w:rPrChange w:id="24566" w:author="Ritu Kamra" w:date="2021-09-27T12:38:00Z">
            <w:rPr>
              <w:ins w:id="24567" w:author="Ritu Kamra" w:date="2021-09-27T12:38:00Z"/>
              <w:del w:id="24568" w:author="Neeshu Bhadauriya" w:date="2021-09-27T15:59:00Z"/>
              <w:rFonts w:ascii="Arial" w:eastAsia="Times New Roman" w:hAnsi="Arial" w:cs="Arial"/>
              <w:sz w:val="24"/>
              <w:szCs w:val="24"/>
              <w:lang w:eastAsia="en-IN"/>
            </w:rPr>
          </w:rPrChange>
        </w:rPr>
        <w:pPrChange w:id="24569" w:author="Ritu Kamra" w:date="2021-09-27T12:38:00Z">
          <w:pPr>
            <w:jc w:val="both"/>
          </w:pPr>
        </w:pPrChange>
      </w:pPr>
    </w:p>
    <w:p w14:paraId="2A73C4BE" w14:textId="0CE9D464" w:rsidR="007E630F" w:rsidRPr="007E630F" w:rsidDel="000A1809" w:rsidRDefault="007E630F">
      <w:pPr>
        <w:rPr>
          <w:ins w:id="24570" w:author="Ritu Kamra" w:date="2021-09-27T12:38:00Z"/>
          <w:del w:id="24571" w:author="Neeshu Bhadauriya" w:date="2021-09-27T15:59:00Z"/>
          <w:rPrChange w:id="24572" w:author="Ritu Kamra" w:date="2021-09-27T12:38:00Z">
            <w:rPr>
              <w:ins w:id="24573" w:author="Ritu Kamra" w:date="2021-09-27T12:38:00Z"/>
              <w:del w:id="24574" w:author="Neeshu Bhadauriya" w:date="2021-09-27T15:59:00Z"/>
              <w:rFonts w:ascii="Arial" w:eastAsia="Times New Roman" w:hAnsi="Arial" w:cs="Arial"/>
              <w:sz w:val="24"/>
              <w:szCs w:val="24"/>
              <w:lang w:eastAsia="en-IN"/>
            </w:rPr>
          </w:rPrChange>
        </w:rPr>
        <w:pPrChange w:id="24575" w:author="Ritu Kamra" w:date="2021-09-27T12:38:00Z">
          <w:pPr>
            <w:jc w:val="both"/>
          </w:pPr>
        </w:pPrChange>
      </w:pPr>
    </w:p>
    <w:p w14:paraId="211B7ECF" w14:textId="0185AD97" w:rsidR="007E630F" w:rsidRPr="007E630F" w:rsidDel="000A1809" w:rsidRDefault="007E630F">
      <w:pPr>
        <w:rPr>
          <w:ins w:id="24576" w:author="Ritu Kamra" w:date="2021-09-27T12:38:00Z"/>
          <w:del w:id="24577" w:author="Neeshu Bhadauriya" w:date="2021-09-27T15:59:00Z"/>
          <w:rPrChange w:id="24578" w:author="Ritu Kamra" w:date="2021-09-27T12:38:00Z">
            <w:rPr>
              <w:ins w:id="24579" w:author="Ritu Kamra" w:date="2021-09-27T12:38:00Z"/>
              <w:del w:id="24580" w:author="Neeshu Bhadauriya" w:date="2021-09-27T15:59:00Z"/>
              <w:rFonts w:ascii="Arial" w:eastAsia="Times New Roman" w:hAnsi="Arial" w:cs="Arial"/>
              <w:sz w:val="24"/>
              <w:szCs w:val="24"/>
              <w:lang w:eastAsia="en-IN"/>
            </w:rPr>
          </w:rPrChange>
        </w:rPr>
        <w:pPrChange w:id="24581" w:author="Ritu Kamra" w:date="2021-09-27T12:38:00Z">
          <w:pPr>
            <w:jc w:val="both"/>
          </w:pPr>
        </w:pPrChange>
      </w:pPr>
    </w:p>
    <w:p w14:paraId="4586F26A" w14:textId="0061223F" w:rsidR="007E630F" w:rsidRPr="007E630F" w:rsidDel="000A1809" w:rsidRDefault="007E630F">
      <w:pPr>
        <w:rPr>
          <w:ins w:id="24582" w:author="Ritu Kamra" w:date="2021-09-27T12:38:00Z"/>
          <w:del w:id="24583" w:author="Neeshu Bhadauriya" w:date="2021-09-27T15:59:00Z"/>
          <w:rPrChange w:id="24584" w:author="Ritu Kamra" w:date="2021-09-27T12:38:00Z">
            <w:rPr>
              <w:ins w:id="24585" w:author="Ritu Kamra" w:date="2021-09-27T12:38:00Z"/>
              <w:del w:id="24586" w:author="Neeshu Bhadauriya" w:date="2021-09-27T15:59:00Z"/>
              <w:rFonts w:ascii="Arial" w:eastAsia="Times New Roman" w:hAnsi="Arial" w:cs="Arial"/>
              <w:sz w:val="24"/>
              <w:szCs w:val="24"/>
              <w:lang w:eastAsia="en-IN"/>
            </w:rPr>
          </w:rPrChange>
        </w:rPr>
        <w:pPrChange w:id="24587" w:author="Ritu Kamra" w:date="2021-09-27T12:38:00Z">
          <w:pPr>
            <w:jc w:val="both"/>
          </w:pPr>
        </w:pPrChange>
      </w:pPr>
    </w:p>
    <w:p w14:paraId="7DC5B95D" w14:textId="296B7AB2" w:rsidR="007E630F" w:rsidRPr="007E630F" w:rsidDel="000A1809" w:rsidRDefault="007E630F">
      <w:pPr>
        <w:rPr>
          <w:ins w:id="24588" w:author="Ritu Kamra" w:date="2021-09-27T12:38:00Z"/>
          <w:del w:id="24589" w:author="Neeshu Bhadauriya" w:date="2021-09-27T15:59:00Z"/>
          <w:rPrChange w:id="24590" w:author="Ritu Kamra" w:date="2021-09-27T12:38:00Z">
            <w:rPr>
              <w:ins w:id="24591" w:author="Ritu Kamra" w:date="2021-09-27T12:38:00Z"/>
              <w:del w:id="24592" w:author="Neeshu Bhadauriya" w:date="2021-09-27T15:59:00Z"/>
              <w:rFonts w:ascii="Arial" w:eastAsia="Times New Roman" w:hAnsi="Arial" w:cs="Arial"/>
              <w:sz w:val="24"/>
              <w:szCs w:val="24"/>
              <w:lang w:eastAsia="en-IN"/>
            </w:rPr>
          </w:rPrChange>
        </w:rPr>
        <w:pPrChange w:id="24593" w:author="Ritu Kamra" w:date="2021-09-27T12:38:00Z">
          <w:pPr>
            <w:jc w:val="both"/>
          </w:pPr>
        </w:pPrChange>
      </w:pPr>
    </w:p>
    <w:p w14:paraId="3306DE24" w14:textId="1B4EB94C" w:rsidR="007E630F" w:rsidRPr="007E630F" w:rsidDel="000A1809" w:rsidRDefault="007E630F">
      <w:pPr>
        <w:rPr>
          <w:ins w:id="24594" w:author="Ritu Kamra" w:date="2021-09-27T12:38:00Z"/>
          <w:del w:id="24595" w:author="Neeshu Bhadauriya" w:date="2021-09-27T15:59:00Z"/>
          <w:rPrChange w:id="24596" w:author="Ritu Kamra" w:date="2021-09-27T12:38:00Z">
            <w:rPr>
              <w:ins w:id="24597" w:author="Ritu Kamra" w:date="2021-09-27T12:38:00Z"/>
              <w:del w:id="24598" w:author="Neeshu Bhadauriya" w:date="2021-09-27T15:59:00Z"/>
              <w:rFonts w:ascii="Arial" w:eastAsia="Times New Roman" w:hAnsi="Arial" w:cs="Arial"/>
              <w:sz w:val="24"/>
              <w:szCs w:val="24"/>
              <w:lang w:eastAsia="en-IN"/>
            </w:rPr>
          </w:rPrChange>
        </w:rPr>
        <w:pPrChange w:id="24599" w:author="Ritu Kamra" w:date="2021-09-27T12:38:00Z">
          <w:pPr>
            <w:jc w:val="both"/>
          </w:pPr>
        </w:pPrChange>
      </w:pPr>
    </w:p>
    <w:p w14:paraId="6B76EFB8" w14:textId="36275048" w:rsidR="007E630F" w:rsidRPr="007E630F" w:rsidDel="000A1809" w:rsidRDefault="007E630F">
      <w:pPr>
        <w:rPr>
          <w:ins w:id="24600" w:author="Ritu Kamra" w:date="2021-09-27T12:38:00Z"/>
          <w:del w:id="24601" w:author="Neeshu Bhadauriya" w:date="2021-09-27T15:59:00Z"/>
          <w:rPrChange w:id="24602" w:author="Ritu Kamra" w:date="2021-09-27T12:38:00Z">
            <w:rPr>
              <w:ins w:id="24603" w:author="Ritu Kamra" w:date="2021-09-27T12:38:00Z"/>
              <w:del w:id="24604" w:author="Neeshu Bhadauriya" w:date="2021-09-27T15:59:00Z"/>
              <w:rFonts w:ascii="Arial" w:eastAsia="Times New Roman" w:hAnsi="Arial" w:cs="Arial"/>
              <w:sz w:val="24"/>
              <w:szCs w:val="24"/>
              <w:lang w:eastAsia="en-IN"/>
            </w:rPr>
          </w:rPrChange>
        </w:rPr>
        <w:pPrChange w:id="24605" w:author="Ritu Kamra" w:date="2021-09-27T12:38:00Z">
          <w:pPr>
            <w:jc w:val="both"/>
          </w:pPr>
        </w:pPrChange>
      </w:pPr>
    </w:p>
    <w:p w14:paraId="7E029112" w14:textId="1D3FB26D" w:rsidR="007E630F" w:rsidRPr="007E630F" w:rsidDel="000A1809" w:rsidRDefault="007E630F">
      <w:pPr>
        <w:rPr>
          <w:ins w:id="24606" w:author="Ritu Kamra" w:date="2021-09-27T12:38:00Z"/>
          <w:del w:id="24607" w:author="Neeshu Bhadauriya" w:date="2021-09-27T15:59:00Z"/>
          <w:rPrChange w:id="24608" w:author="Ritu Kamra" w:date="2021-09-27T12:38:00Z">
            <w:rPr>
              <w:ins w:id="24609" w:author="Ritu Kamra" w:date="2021-09-27T12:38:00Z"/>
              <w:del w:id="24610" w:author="Neeshu Bhadauriya" w:date="2021-09-27T15:59:00Z"/>
              <w:rFonts w:ascii="Arial" w:eastAsia="Times New Roman" w:hAnsi="Arial" w:cs="Arial"/>
              <w:sz w:val="24"/>
              <w:szCs w:val="24"/>
              <w:lang w:eastAsia="en-IN"/>
            </w:rPr>
          </w:rPrChange>
        </w:rPr>
        <w:pPrChange w:id="24611" w:author="Ritu Kamra" w:date="2021-09-27T12:38:00Z">
          <w:pPr>
            <w:jc w:val="both"/>
          </w:pPr>
        </w:pPrChange>
      </w:pPr>
    </w:p>
    <w:p w14:paraId="495F6214" w14:textId="2FACB207" w:rsidR="007E630F" w:rsidRPr="007E630F" w:rsidDel="000A1809" w:rsidRDefault="007E630F">
      <w:pPr>
        <w:rPr>
          <w:ins w:id="24612" w:author="Ritu Kamra" w:date="2021-09-27T12:38:00Z"/>
          <w:del w:id="24613" w:author="Neeshu Bhadauriya" w:date="2021-09-27T15:59:00Z"/>
          <w:rPrChange w:id="24614" w:author="Ritu Kamra" w:date="2021-09-27T12:38:00Z">
            <w:rPr>
              <w:ins w:id="24615" w:author="Ritu Kamra" w:date="2021-09-27T12:38:00Z"/>
              <w:del w:id="24616" w:author="Neeshu Bhadauriya" w:date="2021-09-27T15:59:00Z"/>
              <w:rFonts w:ascii="Arial" w:eastAsia="Times New Roman" w:hAnsi="Arial" w:cs="Arial"/>
              <w:sz w:val="24"/>
              <w:szCs w:val="24"/>
              <w:lang w:eastAsia="en-IN"/>
            </w:rPr>
          </w:rPrChange>
        </w:rPr>
        <w:pPrChange w:id="24617" w:author="Ritu Kamra" w:date="2021-09-27T12:38:00Z">
          <w:pPr>
            <w:jc w:val="both"/>
          </w:pPr>
        </w:pPrChange>
      </w:pPr>
    </w:p>
    <w:p w14:paraId="6CD6E08B" w14:textId="0F367363" w:rsidR="007E630F" w:rsidRPr="007E630F" w:rsidDel="000A1809" w:rsidRDefault="007E630F">
      <w:pPr>
        <w:rPr>
          <w:ins w:id="24618" w:author="Ritu Kamra" w:date="2021-09-27T12:38:00Z"/>
          <w:del w:id="24619" w:author="Neeshu Bhadauriya" w:date="2021-09-27T15:59:00Z"/>
          <w:rPrChange w:id="24620" w:author="Ritu Kamra" w:date="2021-09-27T12:38:00Z">
            <w:rPr>
              <w:ins w:id="24621" w:author="Ritu Kamra" w:date="2021-09-27T12:38:00Z"/>
              <w:del w:id="24622" w:author="Neeshu Bhadauriya" w:date="2021-09-27T15:59:00Z"/>
              <w:rFonts w:ascii="Arial" w:eastAsia="Times New Roman" w:hAnsi="Arial" w:cs="Arial"/>
              <w:sz w:val="24"/>
              <w:szCs w:val="24"/>
              <w:lang w:eastAsia="en-IN"/>
            </w:rPr>
          </w:rPrChange>
        </w:rPr>
        <w:pPrChange w:id="24623" w:author="Ritu Kamra" w:date="2021-09-27T12:38:00Z">
          <w:pPr>
            <w:jc w:val="both"/>
          </w:pPr>
        </w:pPrChange>
      </w:pPr>
    </w:p>
    <w:p w14:paraId="2FFA7713" w14:textId="36F56353" w:rsidR="007E630F" w:rsidRPr="007E630F" w:rsidDel="000A1809" w:rsidRDefault="007E630F">
      <w:pPr>
        <w:rPr>
          <w:ins w:id="24624" w:author="Ritu Kamra" w:date="2021-09-27T12:38:00Z"/>
          <w:del w:id="24625" w:author="Neeshu Bhadauriya" w:date="2021-09-27T15:59:00Z"/>
          <w:rPrChange w:id="24626" w:author="Ritu Kamra" w:date="2021-09-27T12:38:00Z">
            <w:rPr>
              <w:ins w:id="24627" w:author="Ritu Kamra" w:date="2021-09-27T12:38:00Z"/>
              <w:del w:id="24628" w:author="Neeshu Bhadauriya" w:date="2021-09-27T15:59:00Z"/>
              <w:rFonts w:ascii="Arial" w:eastAsia="Times New Roman" w:hAnsi="Arial" w:cs="Arial"/>
              <w:sz w:val="24"/>
              <w:szCs w:val="24"/>
              <w:lang w:eastAsia="en-IN"/>
            </w:rPr>
          </w:rPrChange>
        </w:rPr>
        <w:pPrChange w:id="24629" w:author="Ritu Kamra" w:date="2021-09-27T12:38:00Z">
          <w:pPr>
            <w:jc w:val="both"/>
          </w:pPr>
        </w:pPrChange>
      </w:pPr>
    </w:p>
    <w:p w14:paraId="20A65C66" w14:textId="7EF03021" w:rsidR="007E630F" w:rsidRPr="007E630F" w:rsidDel="000A1809" w:rsidRDefault="007E630F">
      <w:pPr>
        <w:rPr>
          <w:ins w:id="24630" w:author="Ritu Kamra" w:date="2021-09-27T12:38:00Z"/>
          <w:del w:id="24631" w:author="Neeshu Bhadauriya" w:date="2021-09-27T15:59:00Z"/>
          <w:rPrChange w:id="24632" w:author="Ritu Kamra" w:date="2021-09-27T12:38:00Z">
            <w:rPr>
              <w:ins w:id="24633" w:author="Ritu Kamra" w:date="2021-09-27T12:38:00Z"/>
              <w:del w:id="24634" w:author="Neeshu Bhadauriya" w:date="2021-09-27T15:59:00Z"/>
              <w:rFonts w:ascii="Arial" w:eastAsia="Times New Roman" w:hAnsi="Arial" w:cs="Arial"/>
              <w:sz w:val="24"/>
              <w:szCs w:val="24"/>
              <w:lang w:eastAsia="en-IN"/>
            </w:rPr>
          </w:rPrChange>
        </w:rPr>
        <w:pPrChange w:id="24635" w:author="Ritu Kamra" w:date="2021-09-27T12:38:00Z">
          <w:pPr>
            <w:jc w:val="both"/>
          </w:pPr>
        </w:pPrChange>
      </w:pPr>
    </w:p>
    <w:p w14:paraId="37267995" w14:textId="5F735F0B" w:rsidR="007E630F" w:rsidRPr="007E630F" w:rsidDel="000A1809" w:rsidRDefault="007E630F">
      <w:pPr>
        <w:rPr>
          <w:ins w:id="24636" w:author="Ritu Kamra" w:date="2021-09-27T12:38:00Z"/>
          <w:del w:id="24637" w:author="Neeshu Bhadauriya" w:date="2021-09-27T15:59:00Z"/>
          <w:rPrChange w:id="24638" w:author="Ritu Kamra" w:date="2021-09-27T12:38:00Z">
            <w:rPr>
              <w:ins w:id="24639" w:author="Ritu Kamra" w:date="2021-09-27T12:38:00Z"/>
              <w:del w:id="24640" w:author="Neeshu Bhadauriya" w:date="2021-09-27T15:59:00Z"/>
              <w:rFonts w:ascii="Arial" w:eastAsia="Times New Roman" w:hAnsi="Arial" w:cs="Arial"/>
              <w:sz w:val="24"/>
              <w:szCs w:val="24"/>
              <w:lang w:eastAsia="en-IN"/>
            </w:rPr>
          </w:rPrChange>
        </w:rPr>
        <w:pPrChange w:id="24641" w:author="Ritu Kamra" w:date="2021-09-27T12:38:00Z">
          <w:pPr>
            <w:jc w:val="both"/>
          </w:pPr>
        </w:pPrChange>
      </w:pPr>
    </w:p>
    <w:p w14:paraId="2C25AAC6" w14:textId="681208FA" w:rsidR="007E630F" w:rsidRPr="007E630F" w:rsidDel="000A1809" w:rsidRDefault="007E630F">
      <w:pPr>
        <w:rPr>
          <w:ins w:id="24642" w:author="Ritu Kamra" w:date="2021-09-27T12:38:00Z"/>
          <w:del w:id="24643" w:author="Neeshu Bhadauriya" w:date="2021-09-27T15:59:00Z"/>
          <w:rPrChange w:id="24644" w:author="Ritu Kamra" w:date="2021-09-27T12:38:00Z">
            <w:rPr>
              <w:ins w:id="24645" w:author="Ritu Kamra" w:date="2021-09-27T12:38:00Z"/>
              <w:del w:id="24646" w:author="Neeshu Bhadauriya" w:date="2021-09-27T15:59:00Z"/>
              <w:rFonts w:ascii="Arial" w:eastAsia="Times New Roman" w:hAnsi="Arial" w:cs="Arial"/>
              <w:sz w:val="24"/>
              <w:szCs w:val="24"/>
              <w:lang w:eastAsia="en-IN"/>
            </w:rPr>
          </w:rPrChange>
        </w:rPr>
        <w:pPrChange w:id="24647" w:author="Ritu Kamra" w:date="2021-09-27T12:38:00Z">
          <w:pPr>
            <w:jc w:val="both"/>
          </w:pPr>
        </w:pPrChange>
      </w:pPr>
    </w:p>
    <w:p w14:paraId="1545ABA6" w14:textId="16EF52D0" w:rsidR="007E630F" w:rsidRPr="007E630F" w:rsidDel="000A1809" w:rsidRDefault="007E630F">
      <w:pPr>
        <w:rPr>
          <w:ins w:id="24648" w:author="Ritu Kamra" w:date="2021-09-27T12:38:00Z"/>
          <w:del w:id="24649" w:author="Neeshu Bhadauriya" w:date="2021-09-27T15:59:00Z"/>
          <w:rPrChange w:id="24650" w:author="Ritu Kamra" w:date="2021-09-27T12:38:00Z">
            <w:rPr>
              <w:ins w:id="24651" w:author="Ritu Kamra" w:date="2021-09-27T12:38:00Z"/>
              <w:del w:id="24652" w:author="Neeshu Bhadauriya" w:date="2021-09-27T15:59:00Z"/>
              <w:rFonts w:ascii="Arial" w:eastAsia="Times New Roman" w:hAnsi="Arial" w:cs="Arial"/>
              <w:sz w:val="24"/>
              <w:szCs w:val="24"/>
              <w:lang w:eastAsia="en-IN"/>
            </w:rPr>
          </w:rPrChange>
        </w:rPr>
        <w:pPrChange w:id="24653" w:author="Ritu Kamra" w:date="2021-09-27T12:38:00Z">
          <w:pPr>
            <w:jc w:val="both"/>
          </w:pPr>
        </w:pPrChange>
      </w:pPr>
    </w:p>
    <w:p w14:paraId="4580FE37" w14:textId="7648AFEE" w:rsidR="007E630F" w:rsidRPr="007E630F" w:rsidDel="000A1809" w:rsidRDefault="007E630F">
      <w:pPr>
        <w:rPr>
          <w:ins w:id="24654" w:author="Ritu Kamra" w:date="2021-09-27T12:38:00Z"/>
          <w:del w:id="24655" w:author="Neeshu Bhadauriya" w:date="2021-09-27T15:59:00Z"/>
          <w:rPrChange w:id="24656" w:author="Ritu Kamra" w:date="2021-09-27T12:38:00Z">
            <w:rPr>
              <w:ins w:id="24657" w:author="Ritu Kamra" w:date="2021-09-27T12:38:00Z"/>
              <w:del w:id="24658" w:author="Neeshu Bhadauriya" w:date="2021-09-27T15:59:00Z"/>
              <w:rFonts w:ascii="Arial" w:eastAsia="Times New Roman" w:hAnsi="Arial" w:cs="Arial"/>
              <w:sz w:val="24"/>
              <w:szCs w:val="24"/>
              <w:lang w:eastAsia="en-IN"/>
            </w:rPr>
          </w:rPrChange>
        </w:rPr>
        <w:pPrChange w:id="24659" w:author="Ritu Kamra" w:date="2021-09-27T12:38:00Z">
          <w:pPr>
            <w:jc w:val="both"/>
          </w:pPr>
        </w:pPrChange>
      </w:pPr>
    </w:p>
    <w:p w14:paraId="60DC8C2E" w14:textId="5D922A68" w:rsidR="007E630F" w:rsidRPr="007E630F" w:rsidDel="000A1809" w:rsidRDefault="007E630F">
      <w:pPr>
        <w:rPr>
          <w:ins w:id="24660" w:author="Ritu Kamra" w:date="2021-09-27T12:38:00Z"/>
          <w:del w:id="24661" w:author="Neeshu Bhadauriya" w:date="2021-09-27T15:59:00Z"/>
          <w:rPrChange w:id="24662" w:author="Ritu Kamra" w:date="2021-09-27T12:38:00Z">
            <w:rPr>
              <w:ins w:id="24663" w:author="Ritu Kamra" w:date="2021-09-27T12:38:00Z"/>
              <w:del w:id="24664" w:author="Neeshu Bhadauriya" w:date="2021-09-27T15:59:00Z"/>
              <w:rFonts w:ascii="Arial" w:eastAsia="Times New Roman" w:hAnsi="Arial" w:cs="Arial"/>
              <w:sz w:val="24"/>
              <w:szCs w:val="24"/>
              <w:lang w:eastAsia="en-IN"/>
            </w:rPr>
          </w:rPrChange>
        </w:rPr>
        <w:pPrChange w:id="24665" w:author="Ritu Kamra" w:date="2021-09-27T12:38:00Z">
          <w:pPr>
            <w:jc w:val="both"/>
          </w:pPr>
        </w:pPrChange>
      </w:pPr>
    </w:p>
    <w:p w14:paraId="33A914A1" w14:textId="4B71B5D1" w:rsidR="007E630F" w:rsidRPr="007E630F" w:rsidDel="000A1809" w:rsidRDefault="007E630F">
      <w:pPr>
        <w:rPr>
          <w:ins w:id="24666" w:author="Ritu Kamra" w:date="2021-09-27T12:38:00Z"/>
          <w:del w:id="24667" w:author="Neeshu Bhadauriya" w:date="2021-09-27T15:59:00Z"/>
          <w:rPrChange w:id="24668" w:author="Ritu Kamra" w:date="2021-09-27T12:38:00Z">
            <w:rPr>
              <w:ins w:id="24669" w:author="Ritu Kamra" w:date="2021-09-27T12:38:00Z"/>
              <w:del w:id="24670" w:author="Neeshu Bhadauriya" w:date="2021-09-27T15:59:00Z"/>
              <w:rFonts w:ascii="Arial" w:eastAsia="Times New Roman" w:hAnsi="Arial" w:cs="Arial"/>
              <w:sz w:val="24"/>
              <w:szCs w:val="24"/>
              <w:lang w:eastAsia="en-IN"/>
            </w:rPr>
          </w:rPrChange>
        </w:rPr>
        <w:pPrChange w:id="24671" w:author="Ritu Kamra" w:date="2021-09-27T12:38:00Z">
          <w:pPr>
            <w:jc w:val="both"/>
          </w:pPr>
        </w:pPrChange>
      </w:pPr>
    </w:p>
    <w:p w14:paraId="2FC488A5" w14:textId="2384A6C4" w:rsidR="00C23874" w:rsidRPr="007B0EA9" w:rsidDel="004150CD" w:rsidRDefault="00C23874">
      <w:pPr>
        <w:jc w:val="both"/>
        <w:rPr>
          <w:del w:id="24672" w:author="Neeshu Bhadauriya" w:date="2021-09-27T10:27:00Z"/>
        </w:rPr>
        <w:pPrChange w:id="24673" w:author="Neeshu Bhadauriya" w:date="2021-09-27T10:26:00Z">
          <w:pPr/>
        </w:pPrChange>
      </w:pPr>
      <w:del w:id="24674" w:author="Ritu Kamra" w:date="2021-09-27T20:32:00Z">
        <w:r w:rsidRPr="007E630F" w:rsidDel="002F65E2">
          <w:br w:type="page"/>
        </w:r>
      </w:del>
    </w:p>
    <w:p w14:paraId="2450B70A" w14:textId="47887DCA" w:rsidR="00023038" w:rsidRDefault="0004585B">
      <w:pPr>
        <w:jc w:val="both"/>
        <w:pPrChange w:id="24675" w:author="Neeshu Bhadauriya" w:date="2021-09-27T10:27:00Z">
          <w:pPr/>
        </w:pPrChange>
      </w:pPr>
      <w:ins w:id="24676" w:author="Dilip Kumar" w:date="2021-09-25T13:13:00Z">
        <w:r>
          <w:rPr>
            <w:noProof/>
          </w:rPr>
          <w:drawing>
            <wp:anchor distT="0" distB="0" distL="114300" distR="114300" simplePos="0" relativeHeight="251651065" behindDoc="0" locked="0" layoutInCell="1" allowOverlap="1" wp14:anchorId="2A11CFB7" wp14:editId="4197EABF">
              <wp:simplePos x="0" y="0"/>
              <wp:positionH relativeFrom="margin">
                <wp:posOffset>-556895</wp:posOffset>
              </wp:positionH>
              <wp:positionV relativeFrom="paragraph">
                <wp:posOffset>-1096010</wp:posOffset>
              </wp:positionV>
              <wp:extent cx="7534275" cy="10656147"/>
              <wp:effectExtent l="0" t="0" r="0" b="0"/>
              <wp:wrapNone/>
              <wp:docPr id="207" name="Picture 207" descr="A picture containing d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picture containing dom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534275" cy="10656147"/>
                      </a:xfrm>
                      <a:prstGeom prst="rect">
                        <a:avLst/>
                      </a:prstGeom>
                      <a:noFill/>
                      <a:ln>
                        <a:noFill/>
                      </a:ln>
                    </pic:spPr>
                  </pic:pic>
                </a:graphicData>
              </a:graphic>
              <wp14:sizeRelH relativeFrom="margin">
                <wp14:pctWidth>0</wp14:pctWidth>
              </wp14:sizeRelH>
              <wp14:sizeRelV relativeFrom="margin">
                <wp14:pctHeight>0</wp14:pctHeight>
              </wp14:sizeRelV>
            </wp:anchor>
          </w:drawing>
        </w:r>
      </w:ins>
      <w:del w:id="24677" w:author="Dilip Kumar" w:date="2021-09-25T13:13:00Z">
        <w:r w:rsidR="00262A4C" w:rsidRPr="00FE0EDA" w:rsidDel="0004585B">
          <w:rPr>
            <w:noProof/>
          </w:rPr>
          <w:drawing>
            <wp:anchor distT="0" distB="0" distL="114300" distR="114300" simplePos="0" relativeHeight="251656190" behindDoc="1" locked="0" layoutInCell="1" allowOverlap="1" wp14:anchorId="3697F5EF" wp14:editId="777EDA12">
              <wp:simplePos x="0" y="0"/>
              <wp:positionH relativeFrom="page">
                <wp:align>right</wp:align>
              </wp:positionH>
              <wp:positionV relativeFrom="paragraph">
                <wp:posOffset>-1368425</wp:posOffset>
              </wp:positionV>
              <wp:extent cx="7581900" cy="10848339"/>
              <wp:effectExtent l="0" t="0" r="0" b="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581900" cy="10848339"/>
                      </a:xfrm>
                      <a:prstGeom prst="rect">
                        <a:avLst/>
                      </a:prstGeom>
                      <a:noFill/>
                      <a:ln>
                        <a:noFill/>
                      </a:ln>
                    </pic:spPr>
                  </pic:pic>
                </a:graphicData>
              </a:graphic>
              <wp14:sizeRelH relativeFrom="margin">
                <wp14:pctWidth>0</wp14:pctWidth>
              </wp14:sizeRelH>
              <wp14:sizeRelV relativeFrom="margin">
                <wp14:pctHeight>0</wp14:pctHeight>
              </wp14:sizeRelV>
            </wp:anchor>
          </w:drawing>
        </w:r>
      </w:del>
    </w:p>
    <w:p w14:paraId="43F47A76" w14:textId="6ADDEC56" w:rsidR="00E32EDF" w:rsidRDefault="00E32EDF"/>
    <w:p w14:paraId="5E9A2AB9" w14:textId="40CDFEB2" w:rsidR="00E32EDF" w:rsidRDefault="00E32EDF"/>
    <w:p w14:paraId="5545A6D3" w14:textId="4E2BD635" w:rsidR="00A63DF1" w:rsidRDefault="00A63DF1" w:rsidP="00A63DF1"/>
    <w:p w14:paraId="6C1DC763" w14:textId="3C153264" w:rsidR="00A63DF1" w:rsidRDefault="005858C1" w:rsidP="00A63DF1">
      <w:r>
        <w:rPr>
          <w:noProof/>
        </w:rPr>
        <w:pict w14:anchorId="7B5D0EFE">
          <v:shape id="_x0000_s1323" type="#_x0000_t202" style="position:absolute;margin-left:0;margin-top:5.55pt;width:339.75pt;height:191.7pt;z-index:252143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" filled="f" stroked="f">
            <v:textbox inset="2.30908mm,1.1546mm,2.30908mm,1.1546mm">
              <w:txbxContent>
                <w:p w14:paraId="774CB842" w14:textId="6211C0E2" w:rsidR="00A63DF1" w:rsidRPr="005858C1" w:rsidRDefault="00A63DF1" w:rsidP="00A63DF1">
                  <w:pPr>
                    <w:spacing w:after="120"/>
                    <w:jc w:val="center"/>
                    <w:rPr>
                      <w:rFonts w:ascii="Verdana" w:hAnsi="Verdana" w:cs="Arial"/>
                      <w:b/>
                      <w:bCs/>
                      <w:color w:val="404040" w:themeColor="text1" w:themeTint="BF"/>
                      <w:spacing w:val="-27"/>
                      <w:kern w:val="24"/>
                      <w:sz w:val="64"/>
                      <w:szCs w:val="160"/>
                      <w:lang w:val="en-US"/>
                      <w:rPrChange w:id="24678" w:author="Dilip Kumar" w:date="2021-09-25T13:13:00Z">
                        <w:rPr>
                          <w:rFonts w:ascii="Verdana" w:hAnsi="Verdana" w:cs="Arial"/>
                          <w:b/>
                          <w:bCs/>
                          <w:color w:val="FFFFFF" w:themeColor="background1"/>
                          <w:spacing w:val="-27"/>
                          <w:kern w:val="24"/>
                          <w:sz w:val="64"/>
                          <w:szCs w:val="160"/>
                          <w:lang w:val="en-US"/>
                        </w:rPr>
                      </w:rPrChange>
                    </w:rPr>
                  </w:pPr>
                  <w:r w:rsidRPr="005858C1">
                    <w:rPr>
                      <w:rFonts w:ascii="Verdana" w:hAnsi="Verdana" w:cs="Arial"/>
                      <w:b/>
                      <w:bCs/>
                      <w:color w:val="404040" w:themeColor="text1" w:themeTint="BF"/>
                      <w:spacing w:val="-27"/>
                      <w:kern w:val="24"/>
                      <w:sz w:val="64"/>
                      <w:szCs w:val="160"/>
                      <w:lang w:val="en-US"/>
                      <w:rPrChange w:id="24679" w:author="Dilip Kumar" w:date="2021-09-25T13:13:00Z">
                        <w:rPr>
                          <w:rFonts w:ascii="Verdana" w:hAnsi="Verdana" w:cs="Arial"/>
                          <w:b/>
                          <w:bCs/>
                          <w:color w:val="FFFFFF" w:themeColor="background1"/>
                          <w:spacing w:val="-27"/>
                          <w:kern w:val="24"/>
                          <w:sz w:val="64"/>
                          <w:szCs w:val="160"/>
                          <w:lang w:val="en-US"/>
                        </w:rPr>
                      </w:rPrChange>
                    </w:rPr>
                    <w:t xml:space="preserve">NORTH AMERICA </w:t>
                  </w:r>
                  <w:r w:rsidR="00F615C8" w:rsidRPr="005858C1">
                    <w:rPr>
                      <w:rFonts w:ascii="Verdana" w:hAnsi="Verdana" w:cs="Arial"/>
                      <w:b/>
                      <w:bCs/>
                      <w:color w:val="404040" w:themeColor="text1" w:themeTint="BF"/>
                      <w:spacing w:val="-27"/>
                      <w:kern w:val="24"/>
                      <w:sz w:val="64"/>
                      <w:szCs w:val="160"/>
                      <w:lang w:val="en-US"/>
                      <w:rPrChange w:id="24680" w:author="Dilip Kumar" w:date="2021-09-25T13:13:00Z">
                        <w:rPr>
                          <w:rFonts w:ascii="Verdana" w:hAnsi="Verdana" w:cs="Arial"/>
                          <w:b/>
                          <w:bCs/>
                          <w:color w:val="FFFFFF" w:themeColor="background1"/>
                          <w:spacing w:val="-27"/>
                          <w:kern w:val="24"/>
                          <w:sz w:val="64"/>
                          <w:szCs w:val="160"/>
                          <w:lang w:val="en-US"/>
                        </w:rPr>
                      </w:rPrChange>
                    </w:rPr>
                    <w:t>EPOXY RESIN</w:t>
                  </w:r>
                  <w:r w:rsidRPr="005858C1">
                    <w:rPr>
                      <w:rFonts w:ascii="Verdana" w:hAnsi="Verdana" w:cs="Arial"/>
                      <w:b/>
                      <w:bCs/>
                      <w:color w:val="404040" w:themeColor="text1" w:themeTint="BF"/>
                      <w:spacing w:val="-27"/>
                      <w:kern w:val="24"/>
                      <w:sz w:val="64"/>
                      <w:szCs w:val="160"/>
                      <w:lang w:val="en-US"/>
                      <w:rPrChange w:id="24681" w:author="Dilip Kumar" w:date="2021-09-25T13:13:00Z">
                        <w:rPr>
                          <w:rFonts w:ascii="Verdana" w:hAnsi="Verdana" w:cs="Arial"/>
                          <w:b/>
                          <w:bCs/>
                          <w:color w:val="FFFFFF" w:themeColor="background1"/>
                          <w:spacing w:val="-27"/>
                          <w:kern w:val="24"/>
                          <w:sz w:val="64"/>
                          <w:szCs w:val="160"/>
                          <w:lang w:val="en-US"/>
                        </w:rPr>
                      </w:rPrChange>
                    </w:rPr>
                    <w:t xml:space="preserve"> MARKET OUTLOOK</w:t>
                  </w:r>
                </w:p>
              </w:txbxContent>
            </v:textbox>
            <w10:wrap anchorx="margin"/>
          </v:shape>
        </w:pict>
      </w:r>
    </w:p>
    <w:p w14:paraId="4D771FE5" w14:textId="77777777" w:rsidR="00A63DF1" w:rsidRDefault="00A63DF1" w:rsidP="00A63DF1"/>
    <w:p w14:paraId="6E0F62A4" w14:textId="3A4517C3" w:rsidR="00A63DF1" w:rsidRDefault="00A63DF1" w:rsidP="00A63DF1"/>
    <w:p w14:paraId="5F480E3C" w14:textId="77777777" w:rsidR="00A63DF1" w:rsidRDefault="00A63DF1" w:rsidP="00A63DF1"/>
    <w:p w14:paraId="6A56F9EC" w14:textId="5E6B13AD" w:rsidR="00A63DF1" w:rsidRDefault="00A63DF1" w:rsidP="00A63DF1"/>
    <w:p w14:paraId="25BEC2AE" w14:textId="6C4C4887" w:rsidR="00A63DF1" w:rsidRDefault="005858C1" w:rsidP="00A63DF1">
      <w:ins w:id="24682" w:author="Dilip Kumar" w:date="2021-09-25T13:13:00Z">
        <w:r>
          <w:rPr>
            <w:noProof/>
          </w:rPr>
          <w:pict w14:anchorId="33D0CCC4">
            <v:line id="Straight Connector 214" o:spid="_x0000_s1322" style="position:absolute;z-index:25233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95pt,8.6pt" to="88.4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" strokecolor="black [3200]" strokeweight=".5pt">
              <v:stroke joinstyle="miter"/>
            </v:line>
          </w:pict>
        </w:r>
      </w:ins>
      <w:r>
        <w:rPr>
          <w:noProof/>
        </w:rPr>
        <w:pict w14:anchorId="6B8C625D">
          <v:line id="Straight Connector 188" o:spid="_x0000_s1321" style="position:absolute;z-index:252145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0.7pt,8.6pt" to="497.15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" strokecolor="black [3200]" strokeweight=".5pt">
            <v:stroke joinstyle="miter"/>
          </v:line>
        </w:pict>
      </w:r>
    </w:p>
    <w:p w14:paraId="223F4EED" w14:textId="3255F650" w:rsidR="00A63DF1" w:rsidRDefault="00A63DF1" w:rsidP="00A63DF1"/>
    <w:p w14:paraId="71C39909" w14:textId="6710E70C" w:rsidR="00A63DF1" w:rsidRDefault="005858C1" w:rsidP="00A63DF1">
      <w:pPr>
        <w:tabs>
          <w:tab w:val="right" w:pos="9415"/>
        </w:tabs>
      </w:pPr>
      <w:del w:id="24683" w:author="Dilip Kumar" w:date="2021-09-25T13:13:00Z">
        <w:r>
          <w:rPr>
            <w:noProof/>
          </w:rPr>
          <w:pict w14:anchorId="6D4ABBBB">
            <v:line id="Straight Connector 163" o:spid="_x0000_s1320" style="position:absolute;z-index:252144640;visibility:visible;mso-wrap-style:square;mso-wrap-distance-left:9pt;mso-wrap-distance-top:0;mso-wrap-distance-right:9pt;mso-wrap-distance-bottom:0;mso-position-horizontal:absolute;mso-position-horizontal-relative:text;mso-position-vertical:absolute;mso-position-vertical-relative:text" from="-5.9pt,8.9pt" to="152.3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" strokecolor="white [3212]" strokeweight=".5pt">
              <v:stroke joinstyle="miter"/>
            </v:line>
          </w:pict>
        </w:r>
      </w:del>
      <w:r w:rsidR="00A63DF1">
        <w:tab/>
      </w:r>
    </w:p>
    <w:p w14:paraId="77D2DE49" w14:textId="4F62D516" w:rsidR="00A63DF1" w:rsidRDefault="0004585B" w:rsidP="00A63DF1">
      <w:r w:rsidRPr="00B02181">
        <w:rPr>
          <w:noProof/>
        </w:rPr>
        <w:drawing>
          <wp:anchor distT="0" distB="0" distL="114300" distR="114300" simplePos="0" relativeHeight="252146688" behindDoc="0" locked="0" layoutInCell="1" allowOverlap="1" wp14:anchorId="3EA4B9D2" wp14:editId="2D836F1A">
            <wp:simplePos x="0" y="0"/>
            <wp:positionH relativeFrom="column">
              <wp:posOffset>1731010</wp:posOffset>
            </wp:positionH>
            <wp:positionV relativeFrom="paragraph">
              <wp:posOffset>78105</wp:posOffset>
            </wp:positionV>
            <wp:extent cx="3044825" cy="1974565"/>
            <wp:effectExtent l="38100" t="38100" r="98425" b="102235"/>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4825" cy="197456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6FA685A3" w14:textId="69B40B99" w:rsidR="00A63DF1" w:rsidRDefault="00A63DF1" w:rsidP="00A63DF1"/>
    <w:p w14:paraId="6261A670" w14:textId="4798E3AA" w:rsidR="00A63DF1" w:rsidRDefault="00A63DF1" w:rsidP="00A63DF1"/>
    <w:p w14:paraId="573B0A00" w14:textId="540D637E" w:rsidR="00A63DF1" w:rsidRDefault="00A63DF1" w:rsidP="00A63DF1"/>
    <w:p w14:paraId="0EFB90BF" w14:textId="4FA00F2A" w:rsidR="00A63DF1" w:rsidRDefault="00A63DF1" w:rsidP="00A63DF1"/>
    <w:p w14:paraId="63ECB4B2" w14:textId="1EE9ECB2" w:rsidR="00A63DF1" w:rsidRDefault="00A63DF1" w:rsidP="00A63DF1"/>
    <w:p w14:paraId="0ADCEB2E" w14:textId="68DD1CDC" w:rsidR="00A63DF1" w:rsidRDefault="00A63DF1" w:rsidP="00A63DF1"/>
    <w:p w14:paraId="5837075F" w14:textId="61C4D723" w:rsidR="00A63DF1" w:rsidRDefault="00A63DF1" w:rsidP="00A63DF1"/>
    <w:p w14:paraId="5222A22D" w14:textId="77777777" w:rsidR="00A63DF1" w:rsidRDefault="00A63DF1" w:rsidP="00A63DF1"/>
    <w:p w14:paraId="15B469F3" w14:textId="77777777" w:rsidR="00A63DF1" w:rsidRDefault="00A63DF1" w:rsidP="00A63DF1"/>
    <w:p w14:paraId="45513B56" w14:textId="77777777" w:rsidR="00A63DF1" w:rsidRDefault="00A63DF1" w:rsidP="00A63DF1"/>
    <w:p w14:paraId="585E2496" w14:textId="77777777" w:rsidR="00A63DF1" w:rsidRDefault="00A63DF1" w:rsidP="00A63DF1"/>
    <w:p w14:paraId="4EF9E15D" w14:textId="609DB12D" w:rsidR="00023038" w:rsidRDefault="00023038"/>
    <w:p w14:paraId="48BCC88A" w14:textId="0D6638F7" w:rsidR="00023038" w:rsidRDefault="00023038"/>
    <w:p w14:paraId="25A4259D" w14:textId="2543AF42" w:rsidR="00023038" w:rsidRDefault="00023038"/>
    <w:p w14:paraId="30A74BCC" w14:textId="1D139C44" w:rsidR="00023038" w:rsidRDefault="00023038"/>
    <w:p w14:paraId="145E974D" w14:textId="0BDF1A1A" w:rsidR="00023038" w:rsidRDefault="00023038"/>
    <w:p w14:paraId="08F9029C" w14:textId="53E5BFC3" w:rsidR="00023038" w:rsidRDefault="00023038"/>
    <w:p w14:paraId="03A61F4B" w14:textId="4EB73417" w:rsidR="00023038" w:rsidRDefault="00023038"/>
    <w:p w14:paraId="2394931E" w14:textId="0DAFE4A9" w:rsidR="00023038" w:rsidRDefault="00023038"/>
    <w:p w14:paraId="4D6D2D18" w14:textId="6362B21C" w:rsidR="00023038" w:rsidRDefault="005858C1">
      <w:pPr>
        <w:rPr>
          <w:ins w:id="24684" w:author="Neeshu Bhadauriya" w:date="2021-09-27T15:59:00Z"/>
        </w:rPr>
      </w:pPr>
      <w:r>
        <w:rPr>
          <w:noProof/>
        </w:rPr>
        <w:pict w14:anchorId="0CC1017C">
          <v:shape id="_x0000_s1319" type="#_x0000_t202" style="position:absolute;margin-left:-15.75pt;margin-top:24.25pt;width:520.5pt;height:39.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" filled="f" stroked="f">
            <v:textbox>
              <w:txbxContent>
                <w:p w14:paraId="5F9B6501" w14:textId="23AB79B5" w:rsidR="002A5D60" w:rsidRPr="005858C1" w:rsidRDefault="002A5D60" w:rsidP="002A5D60">
                  <w:pPr>
                    <w:spacing w:line="360" w:lineRule="auto"/>
                    <w:textAlignment w:val="baseline"/>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 xml:space="preserve">Figure </w:t>
                  </w:r>
                  <w:del w:id="24685" w:author="Ritu Kamra" w:date="2021-09-27T17:45:00Z">
                    <w:r w:rsidRPr="005858C1" w:rsidDel="00054F74">
                      <w:rPr>
                        <w:rFonts w:ascii="Verdana" w:eastAsia="Verdana" w:hAnsi="Verdana" w:cs="Verdana"/>
                        <w:b/>
                        <w:bCs/>
                        <w:color w:val="0F0E0E"/>
                        <w:kern w:val="24"/>
                        <w:sz w:val="20"/>
                        <w:szCs w:val="20"/>
                        <w:lang w:val="en-US"/>
                      </w:rPr>
                      <w:delText>14</w:delText>
                    </w:r>
                  </w:del>
                  <w:ins w:id="24686" w:author="Ritu Kamra" w:date="2021-09-27T18:50:00Z">
                    <w:r w:rsidR="008A03E7" w:rsidRPr="005858C1">
                      <w:rPr>
                        <w:rFonts w:ascii="Verdana" w:eastAsia="Verdana" w:hAnsi="Verdana" w:cs="Verdana"/>
                        <w:b/>
                        <w:bCs/>
                        <w:color w:val="0F0E0E"/>
                        <w:kern w:val="24"/>
                        <w:sz w:val="20"/>
                        <w:szCs w:val="20"/>
                        <w:lang w:val="en-US"/>
                      </w:rPr>
                      <w:t>39</w:t>
                    </w:r>
                  </w:ins>
                  <w:r w:rsidRPr="005858C1">
                    <w:rPr>
                      <w:rFonts w:ascii="Verdana" w:eastAsia="Verdana" w:hAnsi="Verdana" w:cs="Verdana"/>
                      <w:b/>
                      <w:bCs/>
                      <w:color w:val="0F0E0E"/>
                      <w:kern w:val="24"/>
                      <w:sz w:val="20"/>
                      <w:szCs w:val="20"/>
                      <w:lang w:val="en-US"/>
                    </w:rPr>
                    <w:t xml:space="preserve">: North America </w:t>
                  </w:r>
                  <w:r w:rsidR="00F615C8" w:rsidRPr="005858C1">
                    <w:rPr>
                      <w:rFonts w:ascii="Verdana" w:eastAsia="Verdana" w:hAnsi="Verdana" w:cs="Verdana"/>
                      <w:b/>
                      <w:bCs/>
                      <w:color w:val="0F0E0E"/>
                      <w:kern w:val="24"/>
                      <w:sz w:val="20"/>
                      <w:szCs w:val="20"/>
                      <w:lang w:val="en-US"/>
                    </w:rPr>
                    <w:t>Epoxy Resin</w:t>
                  </w:r>
                  <w:r w:rsidRPr="005858C1">
                    <w:rPr>
                      <w:rFonts w:ascii="Verdana" w:eastAsia="Verdana" w:hAnsi="Verdana" w:cs="Verdana"/>
                      <w:b/>
                      <w:bCs/>
                      <w:color w:val="0F0E0E"/>
                      <w:kern w:val="24"/>
                      <w:sz w:val="20"/>
                      <w:szCs w:val="20"/>
                      <w:lang w:val="en-US"/>
                    </w:rPr>
                    <w:t xml:space="preserve"> </w:t>
                  </w:r>
                  <w:ins w:id="24687" w:author="Ritu Kamra" w:date="2021-09-27T20:32:00Z">
                    <w:r w:rsidR="00D02970" w:rsidRPr="005858C1">
                      <w:rPr>
                        <w:rFonts w:ascii="Verdana" w:eastAsia="Verdana" w:hAnsi="Verdana" w:cs="Verdana"/>
                        <w:b/>
                        <w:bCs/>
                        <w:color w:val="0F0E0E"/>
                        <w:kern w:val="24"/>
                        <w:sz w:val="20"/>
                        <w:szCs w:val="20"/>
                        <w:lang w:val="en-US"/>
                      </w:rPr>
                      <w:t>Demand</w:t>
                    </w:r>
                  </w:ins>
                  <w:del w:id="24688" w:author="Ritu Kamra" w:date="2021-09-27T20:32:00Z">
                    <w:r w:rsidRPr="005858C1" w:rsidDel="00D02970">
                      <w:rPr>
                        <w:rFonts w:ascii="Verdana" w:eastAsia="Verdana" w:hAnsi="Verdana" w:cs="Verdana"/>
                        <w:b/>
                        <w:bCs/>
                        <w:color w:val="0F0E0E"/>
                        <w:kern w:val="24"/>
                        <w:sz w:val="20"/>
                        <w:szCs w:val="20"/>
                      </w:rPr>
                      <w:delText xml:space="preserve">Market </w:delText>
                    </w:r>
                    <w:r w:rsidRPr="005858C1" w:rsidDel="00D02970">
                      <w:rPr>
                        <w:rFonts w:ascii="Verdana" w:eastAsia="Verdana" w:hAnsi="Verdana" w:cs="Verdana"/>
                        <w:b/>
                        <w:bCs/>
                        <w:color w:val="0F0E0E"/>
                        <w:kern w:val="24"/>
                        <w:sz w:val="20"/>
                        <w:szCs w:val="20"/>
                        <w:lang w:val="en-US"/>
                      </w:rPr>
                      <w:delText>Size</w:delText>
                    </w:r>
                  </w:del>
                  <w:r w:rsidRPr="005858C1">
                    <w:rPr>
                      <w:rFonts w:ascii="Verdana" w:eastAsia="Verdana" w:hAnsi="Verdana" w:cs="Verdana"/>
                      <w:b/>
                      <w:bCs/>
                      <w:color w:val="0F0E0E"/>
                      <w:kern w:val="24"/>
                      <w:sz w:val="20"/>
                      <w:szCs w:val="20"/>
                      <w:lang w:val="en-US"/>
                    </w:rPr>
                    <w:t>, By Volume (Thousand Tonnes), 2015–2030F</w:t>
                  </w:r>
                </w:p>
              </w:txbxContent>
            </v:textbox>
            <w10:wrap anchorx="margin"/>
          </v:shape>
        </w:pict>
      </w:r>
      <w:r>
        <w:rPr>
          <w:noProof/>
        </w:rPr>
        <w:pict w14:anchorId="5A0F0C9E">
          <v:shape id="_x0000_s1318" type="#_x0000_t202" style="position:absolute;margin-left:-9.75pt;margin-top:-.35pt;width:508.5pt;height:23pt;z-index:251994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" filled="f" stroked="f">
            <v:textbox style="mso-fit-shape-to-text:t">
              <w:txbxContent>
                <w:p w14:paraId="5518C13D" w14:textId="6458EB30" w:rsidR="0069198A" w:rsidRPr="00AB7B64" w:rsidRDefault="0069198A" w:rsidP="0069198A">
                  <w:pPr>
                    <w:spacing w:line="360" w:lineRule="auto"/>
                    <w:textAlignment w:val="baseline"/>
                    <w:rPr>
                      <w:rFonts w:ascii="Verdana" w:eastAsia="Verdana" w:hAnsi="Verdana" w:cs="Verdana"/>
                      <w:b/>
                      <w:bCs/>
                      <w:color w:val="000000"/>
                      <w:kern w:val="24"/>
                      <w:sz w:val="20"/>
                      <w:szCs w:val="20"/>
                    </w:rPr>
                  </w:pPr>
                  <w:r w:rsidRPr="00AB7B64">
                    <w:rPr>
                      <w:rFonts w:ascii="Verdana" w:eastAsia="Verdana" w:hAnsi="Verdana" w:cs="Verdana"/>
                      <w:b/>
                      <w:bCs/>
                      <w:color w:val="000000"/>
                      <w:kern w:val="24"/>
                      <w:sz w:val="20"/>
                      <w:szCs w:val="20"/>
                    </w:rPr>
                    <w:t>3.2.</w:t>
                  </w:r>
                  <w:ins w:id="24689" w:author="Neeshu Bhadauriya" w:date="2021-09-27T15:59:00Z">
                    <w:r w:rsidR="000A1809">
                      <w:rPr>
                        <w:rFonts w:ascii="Verdana" w:eastAsia="Verdana" w:hAnsi="Verdana" w:cs="Verdana"/>
                        <w:b/>
                        <w:bCs/>
                        <w:color w:val="000000"/>
                        <w:kern w:val="24"/>
                        <w:sz w:val="20"/>
                        <w:szCs w:val="20"/>
                      </w:rPr>
                      <w:t>4</w:t>
                    </w:r>
                  </w:ins>
                  <w:del w:id="24690" w:author="Neeshu Bhadauriya" w:date="2021-09-27T15:59:00Z">
                    <w:r w:rsidRPr="00AB7B64" w:rsidDel="000A1809">
                      <w:rPr>
                        <w:rFonts w:ascii="Verdana" w:eastAsia="Verdana" w:hAnsi="Verdana" w:cs="Verdana"/>
                        <w:b/>
                        <w:bCs/>
                        <w:color w:val="000000"/>
                        <w:kern w:val="24"/>
                        <w:sz w:val="20"/>
                        <w:szCs w:val="20"/>
                      </w:rPr>
                      <w:delText>3</w:delText>
                    </w:r>
                  </w:del>
                  <w:r w:rsidRPr="00AB7B64">
                    <w:rPr>
                      <w:rFonts w:ascii="Verdana" w:eastAsia="Verdana" w:hAnsi="Verdana" w:cs="Verdana"/>
                      <w:b/>
                      <w:bCs/>
                      <w:color w:val="000000"/>
                      <w:kern w:val="24"/>
                      <w:sz w:val="20"/>
                      <w:szCs w:val="20"/>
                    </w:rPr>
                    <w:t>. North America Demand Supply Outlook</w:t>
                  </w:r>
                </w:p>
              </w:txbxContent>
            </v:textbox>
            <w10:wrap anchorx="margin"/>
          </v:shape>
        </w:pict>
      </w:r>
    </w:p>
    <w:p w14:paraId="34E87710" w14:textId="7EAD11D1" w:rsidR="000A1809" w:rsidRDefault="000A1809"/>
    <w:p w14:paraId="5B042715" w14:textId="6E56EF08" w:rsidR="00023038" w:rsidRDefault="005858C1">
      <w:r>
        <w:rPr>
          <w:noProof/>
        </w:rPr>
        <w:pict w14:anchorId="5E11DCF8">
          <v:shape id="_x0000_s1317" type="#_x0000_t202" style="position:absolute;margin-left:152.6pt;margin-top:236pt;width:203.8pt;height:15.75pt;z-index:2521088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" filled="f" stroked="f">
            <v:textbox style="mso-fit-shape-to-text:t">
              <w:txbxContent>
                <w:p w14:paraId="4A4B4770"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w:r>
      <w:r w:rsidR="002A5D60" w:rsidRPr="002A5D60">
        <w:rPr>
          <w:noProof/>
        </w:rPr>
        <w:drawing>
          <wp:inline distT="0" distB="0" distL="0" distR="0" wp14:anchorId="7B4135F3" wp14:editId="557FAFC2">
            <wp:extent cx="6410325" cy="3168015"/>
            <wp:effectExtent l="0" t="0" r="0" b="0"/>
            <wp:docPr id="27" name="Chart 27">
              <a:extLst xmlns:a="http://schemas.openxmlformats.org/drawingml/2006/main">
                <a:ext uri="{FF2B5EF4-FFF2-40B4-BE49-F238E27FC236}">
                  <a16:creationId xmlns:a16="http://schemas.microsoft.com/office/drawing/2014/main" id="{5B9C2E5B-639D-46C4-B506-014FEF8B08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5FD5F7A0" w14:textId="77777777" w:rsidR="00BE001B" w:rsidRDefault="00BE001B" w:rsidP="00586D06">
      <w:pPr>
        <w:spacing w:line="360" w:lineRule="auto"/>
        <w:jc w:val="both"/>
        <w:rPr>
          <w:ins w:id="24691" w:author="Dilip Kumar" w:date="2021-09-25T12:35:00Z"/>
          <w:rFonts w:ascii="Arial" w:hAnsi="Arial" w:cs="Arial"/>
          <w:sz w:val="24"/>
          <w:szCs w:val="24"/>
        </w:rPr>
        <w:sectPr w:rsidR="00BE001B"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24692" w:author="Hardik Malhotra" w:date="2021-09-30T12:48:00Z">
            <w:sectPr w:rsidR="00BE001B" w:rsidSect="00AF4AFC">
              <w:pgMar w:top="1134" w:right="836" w:bottom="630" w:left="900" w:header="708" w:footer="708" w:gutter="0"/>
            </w:sectPr>
          </w:sectPrChange>
        </w:sectPr>
      </w:pPr>
    </w:p>
    <w:p w14:paraId="4FD3BFCC" w14:textId="443FD4DD" w:rsidR="00586D06" w:rsidRPr="008226B7" w:rsidRDefault="00262A4C" w:rsidP="00586D06">
      <w:pPr>
        <w:spacing w:line="360" w:lineRule="auto"/>
        <w:jc w:val="both"/>
        <w:rPr>
          <w:ins w:id="24693" w:author="Ritu Kamra" w:date="2021-09-24T18:21:00Z"/>
          <w:rFonts w:ascii="Arial" w:hAnsi="Arial" w:cs="Arial"/>
          <w:color w:val="FF0000"/>
          <w:sz w:val="24"/>
          <w:szCs w:val="24"/>
          <w:rPrChange w:id="24694" w:author="Hardik Malhotra" w:date="2021-09-29T19:27:00Z">
            <w:rPr>
              <w:ins w:id="24695" w:author="Ritu Kamra" w:date="2021-09-24T18:21:00Z"/>
              <w:rFonts w:ascii="Arial" w:hAnsi="Arial" w:cs="Arial"/>
              <w:sz w:val="24"/>
              <w:szCs w:val="24"/>
            </w:rPr>
          </w:rPrChange>
        </w:rPr>
      </w:pPr>
      <w:r w:rsidRPr="008226B7">
        <w:rPr>
          <w:rFonts w:ascii="Arial" w:hAnsi="Arial" w:cs="Arial"/>
          <w:color w:val="FF0000"/>
          <w:sz w:val="24"/>
          <w:szCs w:val="24"/>
          <w:rPrChange w:id="24696" w:author="Hardik Malhotra" w:date="2021-09-29T19:27:00Z">
            <w:rPr>
              <w:rFonts w:ascii="Arial" w:hAnsi="Arial" w:cs="Arial"/>
              <w:sz w:val="24"/>
              <w:szCs w:val="24"/>
            </w:rPr>
          </w:rPrChange>
        </w:rPr>
        <w:t xml:space="preserve">In North America, </w:t>
      </w:r>
      <w:ins w:id="24697" w:author="Ritu Kamra" w:date="2021-09-24T18:21:00Z">
        <w:r w:rsidR="00586D06" w:rsidRPr="008226B7">
          <w:rPr>
            <w:rFonts w:ascii="Arial" w:hAnsi="Arial" w:cs="Arial"/>
            <w:color w:val="FF0000"/>
            <w:sz w:val="24"/>
            <w:szCs w:val="24"/>
            <w:rPrChange w:id="24698" w:author="Hardik Malhotra" w:date="2021-09-29T19:27:00Z">
              <w:rPr>
                <w:rFonts w:ascii="Arial" w:hAnsi="Arial" w:cs="Arial"/>
                <w:sz w:val="24"/>
                <w:szCs w:val="24"/>
              </w:rPr>
            </w:rPrChange>
          </w:rPr>
          <w:t xml:space="preserve">Epoxy resin is used robust growth in paints &amp; coatings sector has witnessed backed by increasing demand from end-user industries which include marine, automotive and aerospace. Epoxy Resin is majorly being used as powder coating across these sectors to provide additional protection to the surfaces owing to Epoxy Resin’s excellent adhesive nature, toughness, water-resistivity and other attributes. The escalation in these industries across North America and superior Epoxy Resin’s properties are further anticipated to boost the Epoxy Resin </w:t>
        </w:r>
        <w:r w:rsidR="00586D06" w:rsidRPr="008226B7">
          <w:rPr>
            <w:rFonts w:ascii="Arial" w:hAnsi="Arial" w:cs="Arial"/>
            <w:color w:val="FF0000"/>
            <w:sz w:val="24"/>
            <w:szCs w:val="24"/>
            <w:rPrChange w:id="24699" w:author="Hardik Malhotra" w:date="2021-09-29T19:27:00Z">
              <w:rPr>
                <w:rFonts w:ascii="Arial" w:hAnsi="Arial" w:cs="Arial"/>
                <w:sz w:val="24"/>
                <w:szCs w:val="24"/>
              </w:rPr>
            </w:rPrChange>
          </w:rPr>
          <w:lastRenderedPageBreak/>
          <w:t>overall market demand in the forecast period 2030 which is projected to cross over 450 thousand tonnes by 2030 in the region</w:t>
        </w:r>
      </w:ins>
    </w:p>
    <w:p w14:paraId="735A508E" w14:textId="77777777" w:rsidR="00BE001B" w:rsidRPr="008226B7" w:rsidRDefault="00586D06" w:rsidP="00586D06">
      <w:pPr>
        <w:spacing w:line="360" w:lineRule="auto"/>
        <w:jc w:val="both"/>
        <w:rPr>
          <w:ins w:id="24700" w:author="Dilip Kumar" w:date="2021-09-25T12:35:00Z"/>
          <w:rFonts w:ascii="Arial" w:hAnsi="Arial" w:cs="Arial"/>
          <w:color w:val="FF0000"/>
          <w:sz w:val="24"/>
          <w:szCs w:val="24"/>
          <w:rPrChange w:id="24701" w:author="Hardik Malhotra" w:date="2021-09-29T19:27:00Z">
            <w:rPr>
              <w:ins w:id="24702" w:author="Dilip Kumar" w:date="2021-09-25T12:35:00Z"/>
              <w:rFonts w:ascii="Arial" w:hAnsi="Arial" w:cs="Arial"/>
              <w:sz w:val="24"/>
              <w:szCs w:val="24"/>
            </w:rPr>
          </w:rPrChange>
        </w:rPr>
        <w:sectPr w:rsidR="00BE001B" w:rsidRPr="008226B7"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24703" w:author="Hardik Malhotra" w:date="2021-09-30T12:48:00Z">
            <w:sectPr w:rsidR="00BE001B" w:rsidRPr="008226B7" w:rsidSect="00AF4AFC">
              <w:pgMar w:top="1134" w:right="836" w:bottom="630" w:left="900" w:header="708" w:footer="708" w:gutter="0"/>
            </w:sectPr>
          </w:sectPrChange>
        </w:sectPr>
      </w:pPr>
      <w:ins w:id="24704" w:author="Ritu Kamra" w:date="2021-09-24T18:21:00Z">
        <w:r w:rsidRPr="008226B7">
          <w:rPr>
            <w:rFonts w:ascii="Arial" w:hAnsi="Arial" w:cs="Arial"/>
            <w:color w:val="FF0000"/>
            <w:sz w:val="24"/>
            <w:szCs w:val="24"/>
            <w:rPrChange w:id="24705" w:author="Hardik Malhotra" w:date="2021-09-29T19:27:00Z">
              <w:rPr>
                <w:rFonts w:ascii="Arial" w:hAnsi="Arial" w:cs="Arial"/>
                <w:sz w:val="24"/>
                <w:szCs w:val="24"/>
              </w:rPr>
            </w:rPrChange>
          </w:rPr>
          <w:t>North America is the third largest market Globally after Asia-Pacific &amp; Europe. Countries Include for the Analysis is Texas, Alabama, Roberta, Canada. This region known for its technological development &amp; product innovation, which motivates manufacturer to produce the high quality product in market</w:t>
        </w:r>
      </w:ins>
    </w:p>
    <w:p w14:paraId="0971C24A" w14:textId="2E89B10F" w:rsidR="00586D06" w:rsidRDefault="00586D06" w:rsidP="00586D06">
      <w:pPr>
        <w:spacing w:line="360" w:lineRule="auto"/>
        <w:jc w:val="both"/>
        <w:rPr>
          <w:ins w:id="24706" w:author="Ritu Kamra" w:date="2021-09-24T18:21:00Z"/>
          <w:rFonts w:ascii="Arial" w:hAnsi="Arial" w:cs="Arial"/>
          <w:sz w:val="24"/>
          <w:szCs w:val="24"/>
        </w:rPr>
      </w:pPr>
    </w:p>
    <w:p w14:paraId="5A072685" w14:textId="6C3747CE" w:rsidR="00AB7B64" w:rsidDel="00586D06" w:rsidRDefault="00262A4C" w:rsidP="00262A4C">
      <w:pPr>
        <w:spacing w:line="360" w:lineRule="auto"/>
        <w:jc w:val="both"/>
        <w:rPr>
          <w:del w:id="24707" w:author="Ritu Kamra" w:date="2021-09-24T18:21:00Z"/>
          <w:rFonts w:ascii="Arial" w:hAnsi="Arial" w:cs="Arial"/>
          <w:sz w:val="24"/>
          <w:szCs w:val="24"/>
        </w:rPr>
      </w:pPr>
      <w:del w:id="24708" w:author="Ritu Kamra" w:date="2021-09-24T18:21:00Z">
        <w:r w:rsidRPr="00262A4C" w:rsidDel="00586D06">
          <w:rPr>
            <w:rFonts w:ascii="Arial" w:hAnsi="Arial" w:cs="Arial"/>
            <w:sz w:val="24"/>
            <w:szCs w:val="24"/>
          </w:rPr>
          <w:delText xml:space="preserve">the robust growth in </w:delText>
        </w:r>
      </w:del>
      <w:ins w:id="24709" w:author="Supreet Mathaun" w:date="2021-09-24T10:41:00Z">
        <w:del w:id="24710" w:author="Ritu Kamra" w:date="2021-09-24T18:21:00Z">
          <w:r w:rsidR="00D7202D" w:rsidDel="00586D06">
            <w:rPr>
              <w:rFonts w:ascii="Arial" w:hAnsi="Arial" w:cs="Arial"/>
              <w:sz w:val="24"/>
              <w:szCs w:val="24"/>
            </w:rPr>
            <w:delText xml:space="preserve">the </w:delText>
          </w:r>
        </w:del>
      </w:ins>
      <w:del w:id="24711" w:author="Ritu Kamra" w:date="2021-09-24T18:21:00Z">
        <w:r w:rsidRPr="00262A4C" w:rsidDel="00586D06">
          <w:rPr>
            <w:rFonts w:ascii="Arial" w:hAnsi="Arial" w:cs="Arial"/>
            <w:sz w:val="24"/>
            <w:szCs w:val="24"/>
          </w:rPr>
          <w:delText xml:space="preserve">paints &amp; coatings sector has </w:delText>
        </w:r>
      </w:del>
      <w:ins w:id="24712" w:author="Supreet Mathaun" w:date="2021-09-24T10:42:00Z">
        <w:del w:id="24713" w:author="Ritu Kamra" w:date="2021-09-24T18:21:00Z">
          <w:r w:rsidR="00D7202D" w:rsidDel="00586D06">
            <w:rPr>
              <w:rFonts w:ascii="Arial" w:hAnsi="Arial" w:cs="Arial"/>
              <w:sz w:val="24"/>
              <w:szCs w:val="24"/>
            </w:rPr>
            <w:delText xml:space="preserve">been </w:delText>
          </w:r>
        </w:del>
      </w:ins>
      <w:del w:id="24714" w:author="Ritu Kamra" w:date="2021-09-24T18:21:00Z">
        <w:r w:rsidRPr="00262A4C" w:rsidDel="00586D06">
          <w:rPr>
            <w:rFonts w:ascii="Arial" w:hAnsi="Arial" w:cs="Arial"/>
            <w:sz w:val="24"/>
            <w:szCs w:val="24"/>
          </w:rPr>
          <w:delText>witnessed</w:delText>
        </w:r>
      </w:del>
      <w:ins w:id="24715" w:author="Supreet Mathaun" w:date="2021-09-24T10:42:00Z">
        <w:del w:id="24716" w:author="Ritu Kamra" w:date="2021-09-24T18:21:00Z">
          <w:r w:rsidR="00D7202D" w:rsidDel="00586D06">
            <w:rPr>
              <w:rFonts w:ascii="Arial" w:hAnsi="Arial" w:cs="Arial"/>
              <w:sz w:val="24"/>
              <w:szCs w:val="24"/>
            </w:rPr>
            <w:delText>,</w:delText>
          </w:r>
        </w:del>
      </w:ins>
      <w:del w:id="24717" w:author="Ritu Kamra" w:date="2021-09-24T18:21:00Z">
        <w:r w:rsidRPr="00262A4C" w:rsidDel="00586D06">
          <w:rPr>
            <w:rFonts w:ascii="Arial" w:hAnsi="Arial" w:cs="Arial"/>
            <w:sz w:val="24"/>
            <w:szCs w:val="24"/>
          </w:rPr>
          <w:delText xml:space="preserve"> backed by increasing demand from end-user industries</w:delText>
        </w:r>
      </w:del>
      <w:ins w:id="24718" w:author="Supreet Mathaun" w:date="2021-09-24T10:42:00Z">
        <w:del w:id="24719" w:author="Ritu Kamra" w:date="2021-09-24T18:21:00Z">
          <w:r w:rsidR="00D7202D" w:rsidDel="00586D06">
            <w:rPr>
              <w:rFonts w:ascii="Arial" w:hAnsi="Arial" w:cs="Arial"/>
              <w:sz w:val="24"/>
              <w:szCs w:val="24"/>
            </w:rPr>
            <w:delText>,</w:delText>
          </w:r>
        </w:del>
      </w:ins>
      <w:del w:id="24720" w:author="Ritu Kamra" w:date="2021-09-24T18:21:00Z">
        <w:r w:rsidRPr="00262A4C" w:rsidDel="00586D06">
          <w:rPr>
            <w:rFonts w:ascii="Arial" w:hAnsi="Arial" w:cs="Arial"/>
            <w:sz w:val="24"/>
            <w:szCs w:val="24"/>
          </w:rPr>
          <w:delText xml:space="preserve"> which include</w:delText>
        </w:r>
      </w:del>
      <w:ins w:id="24721" w:author="Supreet Mathaun" w:date="2021-09-24T10:42:00Z">
        <w:del w:id="24722" w:author="Ritu Kamra" w:date="2021-09-24T18:21:00Z">
          <w:r w:rsidR="00D7202D" w:rsidDel="00586D06">
            <w:rPr>
              <w:rFonts w:ascii="Arial" w:hAnsi="Arial" w:cs="Arial"/>
              <w:sz w:val="24"/>
              <w:szCs w:val="24"/>
            </w:rPr>
            <w:delText>including</w:delText>
          </w:r>
        </w:del>
      </w:ins>
      <w:del w:id="24723" w:author="Ritu Kamra" w:date="2021-09-24T18:21:00Z">
        <w:r w:rsidRPr="00262A4C" w:rsidDel="00586D06">
          <w:rPr>
            <w:rFonts w:ascii="Arial" w:hAnsi="Arial" w:cs="Arial"/>
            <w:sz w:val="24"/>
            <w:szCs w:val="24"/>
          </w:rPr>
          <w:delText xml:space="preserve"> marine, automotive and aerospace. Epoxy Resin is majorly being used as powder coating across these sectors to provide additional protection to the surfaces owing to Epoxy Resin’s excellent adhesive nature, toughness, water-resistivity and other attributes. The escalation in these industries across North America and superior Epoxy Resin’s properties are further anticipated to boost the Epoxy Resin</w:delText>
        </w:r>
      </w:del>
      <w:ins w:id="24724" w:author="Supreet Mathaun" w:date="2021-09-24T10:43:00Z">
        <w:del w:id="24725" w:author="Ritu Kamra" w:date="2021-09-24T18:21:00Z">
          <w:r w:rsidR="00D7202D" w:rsidDel="00586D06">
            <w:rPr>
              <w:rFonts w:ascii="Arial" w:hAnsi="Arial" w:cs="Arial"/>
              <w:sz w:val="24"/>
              <w:szCs w:val="24"/>
            </w:rPr>
            <w:delText>’s</w:delText>
          </w:r>
        </w:del>
      </w:ins>
      <w:del w:id="24726" w:author="Ritu Kamra" w:date="2021-09-24T18:21:00Z">
        <w:r w:rsidRPr="00262A4C" w:rsidDel="00586D06">
          <w:rPr>
            <w:rFonts w:ascii="Arial" w:hAnsi="Arial" w:cs="Arial"/>
            <w:sz w:val="24"/>
            <w:szCs w:val="24"/>
          </w:rPr>
          <w:delText xml:space="preserve"> overall market demand in the forecast period 2030</w:delText>
        </w:r>
      </w:del>
      <w:ins w:id="24727" w:author="Supreet Mathaun" w:date="2021-09-24T10:44:00Z">
        <w:del w:id="24728" w:author="Ritu Kamra" w:date="2021-09-24T18:21:00Z">
          <w:r w:rsidR="00D7202D" w:rsidDel="00586D06">
            <w:rPr>
              <w:rFonts w:ascii="Arial" w:hAnsi="Arial" w:cs="Arial"/>
              <w:sz w:val="24"/>
              <w:szCs w:val="24"/>
            </w:rPr>
            <w:delText>,</w:delText>
          </w:r>
        </w:del>
      </w:ins>
      <w:del w:id="24729" w:author="Ritu Kamra" w:date="2021-09-24T18:21:00Z">
        <w:r w:rsidRPr="00262A4C" w:rsidDel="00586D06">
          <w:rPr>
            <w:rFonts w:ascii="Arial" w:hAnsi="Arial" w:cs="Arial"/>
            <w:sz w:val="24"/>
            <w:szCs w:val="24"/>
          </w:rPr>
          <w:delText xml:space="preserve"> which is projected to cross over 500 thousand tonnes by 2030 in the region.</w:delText>
        </w:r>
      </w:del>
    </w:p>
    <w:p w14:paraId="1237AC06" w14:textId="045F1C77" w:rsidR="00AB7B64" w:rsidDel="00586D06" w:rsidRDefault="00AB7B64" w:rsidP="009E2A18">
      <w:pPr>
        <w:spacing w:line="360" w:lineRule="auto"/>
        <w:rPr>
          <w:del w:id="24730" w:author="Ritu Kamra" w:date="2021-09-24T18:21:00Z"/>
          <w:rFonts w:ascii="Arial" w:hAnsi="Arial" w:cs="Arial"/>
          <w:sz w:val="24"/>
          <w:szCs w:val="24"/>
        </w:rPr>
      </w:pPr>
    </w:p>
    <w:p w14:paraId="333614E6" w14:textId="3CCC7FAA" w:rsidR="00AB7B64" w:rsidRDefault="00AB7B64" w:rsidP="00586D06">
      <w:pPr>
        <w:spacing w:line="360" w:lineRule="auto"/>
        <w:jc w:val="both"/>
        <w:rPr>
          <w:rFonts w:ascii="Arial" w:hAnsi="Arial" w:cs="Arial"/>
          <w:sz w:val="24"/>
          <w:szCs w:val="24"/>
        </w:rPr>
      </w:pPr>
    </w:p>
    <w:p w14:paraId="0C4A7ADF" w14:textId="205875E2" w:rsidR="00AB7B64" w:rsidRDefault="00AB7B64" w:rsidP="009E2A18">
      <w:pPr>
        <w:spacing w:line="360" w:lineRule="auto"/>
        <w:rPr>
          <w:rFonts w:ascii="Arial" w:hAnsi="Arial" w:cs="Arial"/>
          <w:sz w:val="24"/>
          <w:szCs w:val="24"/>
        </w:rPr>
      </w:pPr>
    </w:p>
    <w:p w14:paraId="7CAF33C4" w14:textId="6861F025" w:rsidR="00AB7B64" w:rsidRDefault="00AB7B64" w:rsidP="009E2A18">
      <w:pPr>
        <w:spacing w:line="360" w:lineRule="auto"/>
        <w:rPr>
          <w:rFonts w:ascii="Arial" w:hAnsi="Arial" w:cs="Arial"/>
          <w:sz w:val="24"/>
          <w:szCs w:val="24"/>
        </w:rPr>
      </w:pPr>
    </w:p>
    <w:p w14:paraId="3ED71FE2" w14:textId="40785389" w:rsidR="00AB7B64" w:rsidRDefault="00AB7B64" w:rsidP="009E2A18">
      <w:pPr>
        <w:spacing w:line="360" w:lineRule="auto"/>
        <w:rPr>
          <w:rFonts w:ascii="Arial" w:hAnsi="Arial" w:cs="Arial"/>
          <w:sz w:val="24"/>
          <w:szCs w:val="24"/>
        </w:rPr>
      </w:pPr>
    </w:p>
    <w:p w14:paraId="4FC18196" w14:textId="2ADC64C8" w:rsidR="005B3E2E" w:rsidRDefault="005858C1" w:rsidP="009E2A18">
      <w:pPr>
        <w:spacing w:line="360" w:lineRule="auto"/>
        <w:rPr>
          <w:rFonts w:ascii="Arial" w:hAnsi="Arial" w:cs="Arial"/>
          <w:sz w:val="24"/>
          <w:szCs w:val="24"/>
        </w:rPr>
      </w:pPr>
      <w:r>
        <w:rPr>
          <w:noProof/>
        </w:rPr>
        <w:pict w14:anchorId="528A9E01">
          <v:shape id="_x0000_s1316" type="#_x0000_t202" style="position:absolute;margin-left:4.5pt;margin-top:-.75pt;width:518.25pt;height:22.95pt;z-index:2519961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" filled="f" stroked="f">
            <v:textbox style="mso-fit-shape-to-text:t">
              <w:txbxContent>
                <w:p w14:paraId="214A049D" w14:textId="06213CB1" w:rsidR="0069198A" w:rsidRPr="00AB7B64" w:rsidRDefault="000A1809" w:rsidP="0069198A">
                  <w:pPr>
                    <w:spacing w:line="360" w:lineRule="auto"/>
                    <w:textAlignment w:val="baseline"/>
                    <w:rPr>
                      <w:rFonts w:ascii="Verdana" w:eastAsia="Verdana" w:hAnsi="Verdana" w:cs="Verdana"/>
                      <w:b/>
                      <w:bCs/>
                      <w:color w:val="000000"/>
                      <w:kern w:val="24"/>
                      <w:sz w:val="20"/>
                      <w:szCs w:val="20"/>
                    </w:rPr>
                  </w:pPr>
                  <w:ins w:id="24731" w:author="Neeshu Bhadauriya" w:date="2021-09-27T16:00:00Z">
                    <w:r w:rsidRPr="000A1809">
                      <w:rPr>
                        <w:rFonts w:ascii="Verdana" w:eastAsia="Verdana" w:hAnsi="Verdana" w:cs="Verdana"/>
                        <w:b/>
                        <w:bCs/>
                        <w:color w:val="000000"/>
                        <w:kern w:val="24"/>
                        <w:sz w:val="20"/>
                        <w:szCs w:val="20"/>
                      </w:rPr>
                      <w:t>3.2.4.1.</w:t>
                    </w:r>
                    <w:r>
                      <w:rPr>
                        <w:rFonts w:ascii="Verdana" w:eastAsia="Verdana" w:hAnsi="Verdana" w:cs="Verdana"/>
                        <w:b/>
                        <w:bCs/>
                        <w:color w:val="000000"/>
                        <w:kern w:val="24"/>
                        <w:sz w:val="20"/>
                        <w:szCs w:val="20"/>
                      </w:rPr>
                      <w:t xml:space="preserve"> </w:t>
                    </w:r>
                  </w:ins>
                  <w:r w:rsidR="0069198A" w:rsidRPr="00AB7B64">
                    <w:rPr>
                      <w:rFonts w:ascii="Verdana" w:eastAsia="Verdana" w:hAnsi="Verdana" w:cs="Verdana"/>
                      <w:b/>
                      <w:bCs/>
                      <w:color w:val="000000"/>
                      <w:kern w:val="24"/>
                      <w:sz w:val="20"/>
                      <w:szCs w:val="20"/>
                    </w:rPr>
                    <w:t>Capacity</w:t>
                  </w:r>
                  <w:ins w:id="24732" w:author="Neeshu Bhadauriya" w:date="2021-09-27T16:00:00Z">
                    <w:r>
                      <w:rPr>
                        <w:rFonts w:ascii="Verdana" w:eastAsia="Verdana" w:hAnsi="Verdana" w:cs="Verdana"/>
                        <w:b/>
                        <w:bCs/>
                        <w:color w:val="000000"/>
                        <w:kern w:val="24"/>
                        <w:sz w:val="20"/>
                        <w:szCs w:val="20"/>
                      </w:rPr>
                      <w:t xml:space="preserve"> and</w:t>
                    </w:r>
                  </w:ins>
                  <w:del w:id="24733" w:author="Neeshu Bhadauriya" w:date="2021-09-27T16:00:00Z">
                    <w:r w:rsidR="0069198A" w:rsidRPr="00AB7B64" w:rsidDel="000A1809">
                      <w:rPr>
                        <w:rFonts w:ascii="Verdana" w:eastAsia="Verdana" w:hAnsi="Verdana" w:cs="Verdana"/>
                        <w:b/>
                        <w:bCs/>
                        <w:color w:val="000000"/>
                        <w:kern w:val="24"/>
                        <w:sz w:val="20"/>
                        <w:szCs w:val="20"/>
                      </w:rPr>
                      <w:delText>,</w:delText>
                    </w:r>
                  </w:del>
                  <w:r w:rsidR="0069198A" w:rsidRPr="00AB7B64">
                    <w:rPr>
                      <w:rFonts w:ascii="Verdana" w:eastAsia="Verdana" w:hAnsi="Verdana" w:cs="Verdana"/>
                      <w:b/>
                      <w:bCs/>
                      <w:color w:val="000000"/>
                      <w:kern w:val="24"/>
                      <w:sz w:val="20"/>
                      <w:szCs w:val="20"/>
                    </w:rPr>
                    <w:t xml:space="preserve"> Production </w:t>
                  </w:r>
                  <w:del w:id="24734" w:author="Neeshu Bhadauriya" w:date="2021-09-27T16:00:00Z">
                    <w:r w:rsidR="0069198A" w:rsidRPr="00AB7B64" w:rsidDel="000A1809">
                      <w:rPr>
                        <w:rFonts w:ascii="Verdana" w:eastAsia="Verdana" w:hAnsi="Verdana" w:cs="Verdana"/>
                        <w:b/>
                        <w:bCs/>
                        <w:color w:val="000000"/>
                        <w:kern w:val="24"/>
                        <w:sz w:val="20"/>
                        <w:szCs w:val="20"/>
                      </w:rPr>
                      <w:delText>and Operating Efficiency</w:delText>
                    </w:r>
                  </w:del>
                </w:p>
              </w:txbxContent>
            </v:textbox>
            <w10:wrap anchorx="margin"/>
          </v:shape>
        </w:pict>
      </w:r>
      <w:r>
        <w:rPr>
          <w:noProof/>
        </w:rPr>
        <w:pict w14:anchorId="4DB9E48B">
          <v:shape id="_x0000_s1315" type="#_x0000_t202" style="position:absolute;margin-left:-.95pt;margin-top:21.5pt;width:508.5pt;height:22.95pt;z-index:251686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" filled="f" stroked="f">
            <v:textbox style="mso-fit-shape-to-text:t">
              <w:txbxContent>
                <w:p w14:paraId="589BEFE9" w14:textId="41040A1E" w:rsidR="002A5D60" w:rsidRPr="00AB7B64" w:rsidRDefault="002A5D60" w:rsidP="002A5D60">
                  <w:pPr>
                    <w:spacing w:line="360" w:lineRule="auto"/>
                    <w:rPr>
                      <w:rFonts w:ascii="Verdana" w:eastAsia="Verdana" w:hAnsi="Verdana" w:cs="Verdana"/>
                      <w:b/>
                      <w:bCs/>
                      <w:color w:val="000000" w:themeColor="text1"/>
                      <w:kern w:val="24"/>
                      <w:sz w:val="20"/>
                      <w:szCs w:val="20"/>
                      <w:lang w:val="en-US"/>
                    </w:rPr>
                  </w:pPr>
                  <w:r w:rsidRPr="00AB7B64">
                    <w:rPr>
                      <w:rFonts w:ascii="Verdana" w:eastAsia="Verdana" w:hAnsi="Verdana" w:cs="Verdana"/>
                      <w:b/>
                      <w:bCs/>
                      <w:color w:val="000000" w:themeColor="text1"/>
                      <w:kern w:val="24"/>
                      <w:sz w:val="20"/>
                      <w:szCs w:val="20"/>
                      <w:lang w:val="en-US"/>
                    </w:rPr>
                    <w:t xml:space="preserve">Figure </w:t>
                  </w:r>
                  <w:ins w:id="24735" w:author="Ritu Kamra" w:date="2021-09-27T18:51:00Z">
                    <w:r w:rsidR="008A03E7">
                      <w:rPr>
                        <w:rFonts w:ascii="Verdana" w:eastAsia="Verdana" w:hAnsi="Verdana" w:cs="Verdana"/>
                        <w:b/>
                        <w:bCs/>
                        <w:color w:val="000000" w:themeColor="text1"/>
                        <w:kern w:val="24"/>
                        <w:sz w:val="20"/>
                        <w:szCs w:val="20"/>
                        <w:lang w:val="en-US"/>
                      </w:rPr>
                      <w:t>4</w:t>
                    </w:r>
                  </w:ins>
                  <w:ins w:id="24736" w:author="Ritu Kamra" w:date="2021-09-27T18:53:00Z">
                    <w:r w:rsidR="008A03E7">
                      <w:rPr>
                        <w:rFonts w:ascii="Verdana" w:eastAsia="Verdana" w:hAnsi="Verdana" w:cs="Verdana"/>
                        <w:b/>
                        <w:bCs/>
                        <w:color w:val="000000" w:themeColor="text1"/>
                        <w:kern w:val="24"/>
                        <w:sz w:val="20"/>
                        <w:szCs w:val="20"/>
                        <w:lang w:val="en-US"/>
                      </w:rPr>
                      <w:t>0</w:t>
                    </w:r>
                  </w:ins>
                  <w:del w:id="24737" w:author="Ritu Kamra" w:date="2021-09-27T17:18:00Z">
                    <w:r w:rsidRPr="00AB7B64" w:rsidDel="00C854D0">
                      <w:rPr>
                        <w:rFonts w:ascii="Verdana" w:eastAsia="Verdana" w:hAnsi="Verdana" w:cs="Verdana"/>
                        <w:b/>
                        <w:bCs/>
                        <w:color w:val="000000" w:themeColor="text1"/>
                        <w:kern w:val="24"/>
                        <w:sz w:val="20"/>
                        <w:szCs w:val="20"/>
                        <w:lang w:val="en-US"/>
                      </w:rPr>
                      <w:delText>15</w:delText>
                    </w:r>
                  </w:del>
                  <w:r w:rsidRPr="00AB7B64">
                    <w:rPr>
                      <w:rFonts w:ascii="Verdana" w:eastAsia="Verdana" w:hAnsi="Verdana" w:cs="Verdana"/>
                      <w:b/>
                      <w:bCs/>
                      <w:color w:val="000000" w:themeColor="text1"/>
                      <w:kern w:val="24"/>
                      <w:sz w:val="20"/>
                      <w:szCs w:val="20"/>
                      <w:lang w:val="en-US"/>
                    </w:rPr>
                    <w:t xml:space="preserve">: North America </w:t>
                  </w:r>
                  <w:r w:rsidR="00F615C8">
                    <w:rPr>
                      <w:rFonts w:ascii="Verdana" w:eastAsia="Verdana" w:hAnsi="Verdana" w:cs="Verdana"/>
                      <w:b/>
                      <w:bCs/>
                      <w:color w:val="000000" w:themeColor="text1"/>
                      <w:kern w:val="24"/>
                      <w:sz w:val="20"/>
                      <w:szCs w:val="20"/>
                      <w:lang w:val="en-US"/>
                    </w:rPr>
                    <w:t>Epoxy Resin</w:t>
                  </w:r>
                  <w:r w:rsidRPr="00AB7B64">
                    <w:rPr>
                      <w:rFonts w:ascii="Verdana" w:eastAsia="Verdana" w:hAnsi="Verdana" w:cs="Verdana"/>
                      <w:b/>
                      <w:bCs/>
                      <w:color w:val="000000" w:themeColor="text1"/>
                      <w:kern w:val="24"/>
                      <w:sz w:val="20"/>
                      <w:szCs w:val="20"/>
                      <w:lang w:val="en-US"/>
                    </w:rPr>
                    <w:t xml:space="preserve"> Capacity &amp; Production (Thousand Tonnes), 2015-2030F</w:t>
                  </w:r>
                </w:p>
              </w:txbxContent>
            </v:textbox>
            <w10:wrap anchorx="margin"/>
          </v:shape>
        </w:pict>
      </w:r>
    </w:p>
    <w:p w14:paraId="251FB05C" w14:textId="15B3BB4B" w:rsidR="00687E98" w:rsidRPr="00F112AA" w:rsidDel="00BE001B" w:rsidRDefault="00687E98" w:rsidP="009E2A18">
      <w:pPr>
        <w:spacing w:line="360" w:lineRule="auto"/>
        <w:rPr>
          <w:del w:id="24738" w:author="Dilip Kumar" w:date="2021-09-25T12:35:00Z"/>
          <w:rFonts w:ascii="Arial" w:hAnsi="Arial" w:cs="Arial"/>
          <w:sz w:val="24"/>
          <w:szCs w:val="24"/>
        </w:rPr>
      </w:pPr>
    </w:p>
    <w:p w14:paraId="43599615" w14:textId="77777777" w:rsidR="00F91C91" w:rsidDel="00BE001B" w:rsidRDefault="00F91C91">
      <w:pPr>
        <w:rPr>
          <w:del w:id="24739" w:author="Dilip Kumar" w:date="2021-09-25T12:35:00Z"/>
        </w:rPr>
      </w:pPr>
    </w:p>
    <w:p w14:paraId="504E61C5" w14:textId="072F6B1C" w:rsidR="00023038" w:rsidRDefault="00023038"/>
    <w:p w14:paraId="0D211AB3" w14:textId="6B836D20" w:rsidR="00023038" w:rsidRDefault="00023038"/>
    <w:p w14:paraId="5A03BB5B" w14:textId="636430ED" w:rsidR="00F112AA" w:rsidRPr="00262A4C" w:rsidRDefault="005858C1" w:rsidP="00262A4C">
      <w:ins w:id="24740" w:author="Neeshu Bhadauriya" w:date="2021-09-27T16:01:00Z">
        <w:r>
          <w:rPr>
            <w:noProof/>
          </w:rPr>
          <w:pict w14:anchorId="4839905E">
            <v:shape id="_x0000_s1314" type="#_x0000_t202" style="position:absolute;margin-left:12pt;margin-top:240.1pt;width:518.25pt;height:27pt;z-index:25262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" filled="f" stroked="f">
              <v:textbox>
                <w:txbxContent>
                  <w:p w14:paraId="699D9601" w14:textId="15F0AA74" w:rsidR="000A1809" w:rsidRPr="00AB7B64" w:rsidRDefault="000A1809" w:rsidP="000A1809">
                    <w:pPr>
                      <w:spacing w:line="360" w:lineRule="auto"/>
                      <w:textAlignment w:val="baseline"/>
                      <w:rPr>
                        <w:rFonts w:ascii="Verdana" w:eastAsia="Verdana" w:hAnsi="Verdana" w:cs="Verdana"/>
                        <w:b/>
                        <w:bCs/>
                        <w:color w:val="000000"/>
                        <w:kern w:val="24"/>
                        <w:sz w:val="20"/>
                        <w:szCs w:val="20"/>
                      </w:rPr>
                    </w:pPr>
                    <w:ins w:id="24741" w:author="Neeshu Bhadauriya" w:date="2021-09-27T16:00:00Z">
                      <w:r w:rsidRPr="000A1809">
                        <w:rPr>
                          <w:rFonts w:ascii="Verdana" w:eastAsia="Verdana" w:hAnsi="Verdana" w:cs="Verdana"/>
                          <w:b/>
                          <w:bCs/>
                          <w:color w:val="000000"/>
                          <w:kern w:val="24"/>
                          <w:sz w:val="20"/>
                          <w:szCs w:val="20"/>
                        </w:rPr>
                        <w:t>3.2.4.</w:t>
                      </w:r>
                    </w:ins>
                    <w:ins w:id="24742" w:author="Neeshu Bhadauriya" w:date="2021-09-27T16:01:00Z">
                      <w:r>
                        <w:rPr>
                          <w:rFonts w:ascii="Verdana" w:eastAsia="Verdana" w:hAnsi="Verdana" w:cs="Verdana"/>
                          <w:b/>
                          <w:bCs/>
                          <w:color w:val="000000"/>
                          <w:kern w:val="24"/>
                          <w:sz w:val="20"/>
                          <w:szCs w:val="20"/>
                        </w:rPr>
                        <w:t>2</w:t>
                      </w:r>
                    </w:ins>
                    <w:ins w:id="24743" w:author="Neeshu Bhadauriya" w:date="2021-09-27T16:00:00Z">
                      <w:r w:rsidRPr="000A1809">
                        <w:rPr>
                          <w:rFonts w:ascii="Verdana" w:eastAsia="Verdana" w:hAnsi="Verdana" w:cs="Verdana"/>
                          <w:b/>
                          <w:bCs/>
                          <w:color w:val="000000"/>
                          <w:kern w:val="24"/>
                          <w:sz w:val="20"/>
                          <w:szCs w:val="20"/>
                        </w:rPr>
                        <w:t>.</w:t>
                      </w:r>
                      <w:r>
                        <w:rPr>
                          <w:rFonts w:ascii="Verdana" w:eastAsia="Verdana" w:hAnsi="Verdana" w:cs="Verdana"/>
                          <w:b/>
                          <w:bCs/>
                          <w:color w:val="000000"/>
                          <w:kern w:val="24"/>
                          <w:sz w:val="20"/>
                          <w:szCs w:val="20"/>
                        </w:rPr>
                        <w:t xml:space="preserve"> </w:t>
                      </w:r>
                    </w:ins>
                    <w:del w:id="24744" w:author="Neeshu Bhadauriya" w:date="2021-09-27T16:01:00Z">
                      <w:r w:rsidRPr="00AB7B64" w:rsidDel="000A1809">
                        <w:rPr>
                          <w:rFonts w:ascii="Verdana" w:eastAsia="Verdana" w:hAnsi="Verdana" w:cs="Verdana"/>
                          <w:b/>
                          <w:bCs/>
                          <w:color w:val="000000"/>
                          <w:kern w:val="24"/>
                          <w:sz w:val="20"/>
                          <w:szCs w:val="20"/>
                        </w:rPr>
                        <w:delText>Capacity</w:delText>
                      </w:r>
                    </w:del>
                    <w:del w:id="24745" w:author="Neeshu Bhadauriya" w:date="2021-09-27T16:00:00Z">
                      <w:r w:rsidRPr="00AB7B64" w:rsidDel="000A1809">
                        <w:rPr>
                          <w:rFonts w:ascii="Verdana" w:eastAsia="Verdana" w:hAnsi="Verdana" w:cs="Verdana"/>
                          <w:b/>
                          <w:bCs/>
                          <w:color w:val="000000"/>
                          <w:kern w:val="24"/>
                          <w:sz w:val="20"/>
                          <w:szCs w:val="20"/>
                        </w:rPr>
                        <w:delText>,</w:delText>
                      </w:r>
                    </w:del>
                    <w:del w:id="24746" w:author="Neeshu Bhadauriya" w:date="2021-09-27T16:01:00Z">
                      <w:r w:rsidRPr="00AB7B64" w:rsidDel="000A1809">
                        <w:rPr>
                          <w:rFonts w:ascii="Verdana" w:eastAsia="Verdana" w:hAnsi="Verdana" w:cs="Verdana"/>
                          <w:b/>
                          <w:bCs/>
                          <w:color w:val="000000"/>
                          <w:kern w:val="24"/>
                          <w:sz w:val="20"/>
                          <w:szCs w:val="20"/>
                        </w:rPr>
                        <w:delText xml:space="preserve"> Production </w:delText>
                      </w:r>
                    </w:del>
                    <w:ins w:id="24747" w:author="Neeshu Bhadauriya" w:date="2021-09-27T16:01:00Z">
                      <w:r>
                        <w:rPr>
                          <w:rFonts w:ascii="Verdana" w:eastAsia="Verdana" w:hAnsi="Verdana" w:cs="Verdana"/>
                          <w:b/>
                          <w:bCs/>
                          <w:color w:val="000000"/>
                          <w:kern w:val="24"/>
                          <w:sz w:val="20"/>
                          <w:szCs w:val="20"/>
                        </w:rPr>
                        <w:t>Operating Efficiency</w:t>
                      </w:r>
                    </w:ins>
                    <w:del w:id="24748" w:author="Neeshu Bhadauriya" w:date="2021-09-27T16:00:00Z">
                      <w:r w:rsidRPr="00AB7B64" w:rsidDel="000A1809">
                        <w:rPr>
                          <w:rFonts w:ascii="Verdana" w:eastAsia="Verdana" w:hAnsi="Verdana" w:cs="Verdana"/>
                          <w:b/>
                          <w:bCs/>
                          <w:color w:val="000000"/>
                          <w:kern w:val="24"/>
                          <w:sz w:val="20"/>
                          <w:szCs w:val="20"/>
                        </w:rPr>
                        <w:delText>and Operating Efficiency</w:delText>
                      </w:r>
                    </w:del>
                  </w:p>
                </w:txbxContent>
              </v:textbox>
              <w10:wrap anchorx="margin"/>
            </v:shape>
          </w:pict>
        </w:r>
      </w:ins>
      <w:r>
        <w:rPr>
          <w:noProof/>
        </w:rPr>
        <w:pict w14:anchorId="4E7C4D7B">
          <v:shape id="_x0000_s1313" type="#_x0000_t202" style="position:absolute;margin-left:152.6pt;margin-top:221.3pt;width:203.8pt;height:15.75pt;z-index:2521108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" filled="f" stroked="f">
            <v:textbox style="mso-fit-shape-to-text:t">
              <w:txbxContent>
                <w:p w14:paraId="6AF7996E"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w:r>
      <w:r w:rsidR="002A5D60" w:rsidRPr="002A5D60">
        <w:rPr>
          <w:noProof/>
        </w:rPr>
        <w:drawing>
          <wp:inline distT="0" distB="0" distL="0" distR="0" wp14:anchorId="58F0BD64" wp14:editId="052BCF1B">
            <wp:extent cx="6457950" cy="2945130"/>
            <wp:effectExtent l="0" t="0" r="0" b="7620"/>
            <wp:docPr id="29" name="Chart 29">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4C62D66E" w14:textId="787C3B38" w:rsidR="00023038" w:rsidRDefault="00023038"/>
    <w:p w14:paraId="06A979D0" w14:textId="30807621" w:rsidR="00755D0C" w:rsidRDefault="005858C1">
      <w:r>
        <w:rPr>
          <w:noProof/>
        </w:rPr>
        <w:lastRenderedPageBreak/>
        <w:pict w14:anchorId="213CB1DF">
          <v:shape id="_x0000_s1312" type="#_x0000_t202" style="position:absolute;margin-left:297.75pt;margin-top:169.5pt;width:203.8pt;height:15.7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" filled="f" stroked="f">
            <v:textbox style="mso-fit-shape-to-text:t">
              <w:txbxContent>
                <w:p w14:paraId="1F077394"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w:r>
      <w:r>
        <w:rPr>
          <w:noProof/>
        </w:rPr>
        <w:pict w14:anchorId="4B74BDBF">
          <v:shape id="_x0000_s1311" type="#_x0000_t202" style="position:absolute;margin-left:0;margin-top:-.1pt;width:522.75pt;height:22.95pt;z-index:251688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" filled="f" stroked="f">
            <v:textbox style="mso-fit-shape-to-text:t">
              <w:txbxContent>
                <w:p w14:paraId="26675D8F" w14:textId="1476ACC8" w:rsidR="002A5D60" w:rsidRPr="00D02970" w:rsidRDefault="002A5D60">
                  <w:pPr>
                    <w:spacing w:line="360" w:lineRule="auto"/>
                    <w:textAlignment w:val="baseline"/>
                    <w:rPr>
                      <w:rFonts w:ascii="Verdana" w:eastAsia="Verdana" w:hAnsi="Verdana" w:cs="Verdana"/>
                      <w:b/>
                      <w:bCs/>
                      <w:color w:val="000000"/>
                      <w:kern w:val="24"/>
                      <w:sz w:val="20"/>
                      <w:szCs w:val="20"/>
                      <w:rPrChange w:id="24749" w:author="Ritu Kamra" w:date="2021-09-27T20:33:00Z">
                        <w:rPr>
                          <w:rFonts w:ascii="Verdana" w:eastAsia="Verdana" w:hAnsi="Verdana" w:cs="Verdana"/>
                          <w:b/>
                          <w:bCs/>
                          <w:color w:val="000000" w:themeColor="text1"/>
                          <w:kern w:val="24"/>
                          <w:sz w:val="20"/>
                          <w:szCs w:val="20"/>
                          <w:lang w:val="en-US"/>
                        </w:rPr>
                      </w:rPrChange>
                    </w:rPr>
                    <w:pPrChange w:id="24750" w:author="Ritu Kamra" w:date="2021-09-27T20:33:00Z">
                      <w:pPr>
                        <w:spacing w:line="360" w:lineRule="auto"/>
                      </w:pPr>
                    </w:pPrChange>
                  </w:pPr>
                  <w:r w:rsidRPr="00AB7B64">
                    <w:rPr>
                      <w:rFonts w:ascii="Verdana" w:eastAsia="Verdana" w:hAnsi="Verdana" w:cs="Verdana"/>
                      <w:b/>
                      <w:bCs/>
                      <w:color w:val="000000" w:themeColor="text1"/>
                      <w:kern w:val="24"/>
                      <w:sz w:val="20"/>
                      <w:szCs w:val="20"/>
                      <w:lang w:val="en-US"/>
                    </w:rPr>
                    <w:t xml:space="preserve">Figure </w:t>
                  </w:r>
                  <w:ins w:id="24751" w:author="Ritu Kamra" w:date="2021-09-27T17:45:00Z">
                    <w:r w:rsidR="00054F74">
                      <w:rPr>
                        <w:rFonts w:ascii="Verdana" w:eastAsia="Verdana" w:hAnsi="Verdana" w:cs="Verdana"/>
                        <w:b/>
                        <w:bCs/>
                        <w:color w:val="000000" w:themeColor="text1"/>
                        <w:kern w:val="24"/>
                        <w:sz w:val="20"/>
                        <w:szCs w:val="20"/>
                        <w:lang w:val="en-US"/>
                      </w:rPr>
                      <w:t>4</w:t>
                    </w:r>
                  </w:ins>
                  <w:ins w:id="24752" w:author="Ritu Kamra" w:date="2021-09-27T18:54:00Z">
                    <w:r w:rsidR="008A03E7">
                      <w:rPr>
                        <w:rFonts w:ascii="Verdana" w:eastAsia="Verdana" w:hAnsi="Verdana" w:cs="Verdana"/>
                        <w:b/>
                        <w:bCs/>
                        <w:color w:val="000000" w:themeColor="text1"/>
                        <w:kern w:val="24"/>
                        <w:sz w:val="20"/>
                        <w:szCs w:val="20"/>
                        <w:lang w:val="en-US"/>
                      </w:rPr>
                      <w:t>1</w:t>
                    </w:r>
                  </w:ins>
                  <w:del w:id="24753" w:author="Ritu Kamra" w:date="2021-09-27T17:18:00Z">
                    <w:r w:rsidRPr="00AB7B64" w:rsidDel="00C854D0">
                      <w:rPr>
                        <w:rFonts w:ascii="Verdana" w:eastAsia="Verdana" w:hAnsi="Verdana" w:cs="Verdana"/>
                        <w:b/>
                        <w:bCs/>
                        <w:color w:val="000000" w:themeColor="text1"/>
                        <w:kern w:val="24"/>
                        <w:sz w:val="20"/>
                        <w:szCs w:val="20"/>
                        <w:lang w:val="en-US"/>
                      </w:rPr>
                      <w:delText>16</w:delText>
                    </w:r>
                  </w:del>
                  <w:r w:rsidRPr="00AB7B64">
                    <w:rPr>
                      <w:rFonts w:ascii="Verdana" w:eastAsia="Verdana" w:hAnsi="Verdana" w:cs="Verdana"/>
                      <w:b/>
                      <w:bCs/>
                      <w:color w:val="000000" w:themeColor="text1"/>
                      <w:kern w:val="24"/>
                      <w:sz w:val="20"/>
                      <w:szCs w:val="20"/>
                      <w:lang w:val="en-US"/>
                    </w:rPr>
                    <w:t xml:space="preserve">: North America </w:t>
                  </w:r>
                  <w:r w:rsidR="00F615C8">
                    <w:rPr>
                      <w:rFonts w:ascii="Verdana" w:eastAsia="Verdana" w:hAnsi="Verdana" w:cs="Verdana"/>
                      <w:b/>
                      <w:bCs/>
                      <w:color w:val="000000" w:themeColor="text1"/>
                      <w:kern w:val="24"/>
                      <w:sz w:val="20"/>
                      <w:szCs w:val="20"/>
                      <w:lang w:val="en-US"/>
                    </w:rPr>
                    <w:t>Epoxy Resin</w:t>
                  </w:r>
                  <w:r w:rsidRPr="00AB7B64">
                    <w:rPr>
                      <w:rFonts w:ascii="Verdana" w:eastAsia="Verdana" w:hAnsi="Verdana" w:cs="Verdana"/>
                      <w:b/>
                      <w:bCs/>
                      <w:color w:val="000000" w:themeColor="text1"/>
                      <w:kern w:val="24"/>
                      <w:sz w:val="20"/>
                      <w:szCs w:val="20"/>
                      <w:lang w:val="en-US"/>
                    </w:rPr>
                    <w:t xml:space="preserve"> </w:t>
                  </w:r>
                  <w:ins w:id="24754" w:author="Ritu Kamra" w:date="2021-09-27T20:33:00Z">
                    <w:r w:rsidR="00D02970">
                      <w:rPr>
                        <w:rFonts w:ascii="Verdana" w:eastAsia="Verdana" w:hAnsi="Verdana" w:cs="Verdana"/>
                        <w:b/>
                        <w:bCs/>
                        <w:color w:val="000000"/>
                        <w:kern w:val="24"/>
                        <w:sz w:val="20"/>
                        <w:szCs w:val="20"/>
                      </w:rPr>
                      <w:t xml:space="preserve">Operating Efficiency </w:t>
                    </w:r>
                  </w:ins>
                  <w:del w:id="24755" w:author="Ritu Kamra" w:date="2021-09-27T20:33:00Z">
                    <w:r w:rsidRPr="00AB7B64" w:rsidDel="00D02970">
                      <w:rPr>
                        <w:rFonts w:ascii="Verdana" w:eastAsia="Verdana" w:hAnsi="Verdana" w:cs="Verdana"/>
                        <w:b/>
                        <w:bCs/>
                        <w:color w:val="000000" w:themeColor="text1"/>
                        <w:kern w:val="24"/>
                        <w:sz w:val="20"/>
                        <w:szCs w:val="20"/>
                        <w:lang w:val="en-US"/>
                      </w:rPr>
                      <w:delText xml:space="preserve">Production Operating Rate </w:delText>
                    </w:r>
                  </w:del>
                  <w:r w:rsidRPr="00AB7B64">
                    <w:rPr>
                      <w:rFonts w:ascii="Verdana" w:eastAsia="Verdana" w:hAnsi="Verdana" w:cs="Verdana"/>
                      <w:b/>
                      <w:bCs/>
                      <w:color w:val="000000" w:themeColor="text1"/>
                      <w:kern w:val="24"/>
                      <w:sz w:val="20"/>
                      <w:szCs w:val="20"/>
                      <w:lang w:val="en-US"/>
                    </w:rPr>
                    <w:t>(Percentage), 2015-2030F</w:t>
                  </w:r>
                </w:p>
              </w:txbxContent>
            </v:textbox>
            <w10:wrap anchorx="margin"/>
          </v:shape>
        </w:pict>
      </w:r>
      <w:r w:rsidR="002A5D60" w:rsidRPr="002A5D60">
        <w:rPr>
          <w:noProof/>
        </w:rPr>
        <w:drawing>
          <wp:inline distT="0" distB="0" distL="0" distR="0" wp14:anchorId="58CC8384" wp14:editId="0B02CAD4">
            <wp:extent cx="6477000" cy="2257425"/>
            <wp:effectExtent l="0" t="0" r="0" b="0"/>
            <wp:docPr id="31" name="Chart 31">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26137C08" w14:textId="6F912349" w:rsidR="002A5D60" w:rsidRDefault="002A5D60"/>
    <w:p w14:paraId="7CC58AAE" w14:textId="77777777" w:rsidR="00BE001B" w:rsidRDefault="00BE001B" w:rsidP="00586D06">
      <w:pPr>
        <w:spacing w:line="360" w:lineRule="auto"/>
        <w:jc w:val="both"/>
        <w:rPr>
          <w:ins w:id="24756" w:author="Dilip Kumar" w:date="2021-09-25T12:35:00Z"/>
          <w:rFonts w:ascii="Arial" w:hAnsi="Arial" w:cs="Arial"/>
          <w:sz w:val="24"/>
          <w:szCs w:val="24"/>
          <w:shd w:val="clear" w:color="auto" w:fill="FFFFFF"/>
        </w:rPr>
        <w:sectPr w:rsidR="00BE001B"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24757" w:author="Hardik Malhotra" w:date="2021-09-30T12:48:00Z">
            <w:sectPr w:rsidR="00BE001B" w:rsidSect="00AF4AFC">
              <w:pgMar w:top="1134" w:right="836" w:bottom="630" w:left="900" w:header="708" w:footer="708" w:gutter="0"/>
            </w:sectPr>
          </w:sectPrChange>
        </w:sectPr>
      </w:pPr>
    </w:p>
    <w:p w14:paraId="2F623F7E" w14:textId="134037D2" w:rsidR="00586D06" w:rsidRPr="008226B7" w:rsidRDefault="00586D06" w:rsidP="00586D06">
      <w:pPr>
        <w:spacing w:line="360" w:lineRule="auto"/>
        <w:jc w:val="both"/>
        <w:rPr>
          <w:ins w:id="24758" w:author="Ritu Kamra" w:date="2021-09-24T18:22:00Z"/>
          <w:rFonts w:ascii="Arial" w:hAnsi="Arial" w:cs="Arial"/>
          <w:color w:val="FF0000"/>
          <w:sz w:val="24"/>
          <w:szCs w:val="24"/>
          <w:shd w:val="clear" w:color="auto" w:fill="FFFFFF"/>
          <w:rPrChange w:id="24759" w:author="Hardik Malhotra" w:date="2021-09-29T19:27:00Z">
            <w:rPr>
              <w:ins w:id="24760" w:author="Ritu Kamra" w:date="2021-09-24T18:22:00Z"/>
              <w:rFonts w:ascii="Arial" w:hAnsi="Arial" w:cs="Arial"/>
              <w:color w:val="333333"/>
              <w:sz w:val="24"/>
              <w:szCs w:val="24"/>
              <w:shd w:val="clear" w:color="auto" w:fill="FFFFFF"/>
            </w:rPr>
          </w:rPrChange>
        </w:rPr>
      </w:pPr>
      <w:ins w:id="24761" w:author="Ritu Kamra" w:date="2021-09-24T18:22:00Z">
        <w:r w:rsidRPr="008226B7">
          <w:rPr>
            <w:rFonts w:ascii="Arial" w:hAnsi="Arial" w:cs="Arial"/>
            <w:color w:val="FF0000"/>
            <w:sz w:val="24"/>
            <w:szCs w:val="24"/>
            <w:shd w:val="clear" w:color="auto" w:fill="FFFFFF"/>
            <w:rPrChange w:id="24762" w:author="Hardik Malhotra" w:date="2021-09-29T19:27:00Z">
              <w:rPr>
                <w:rFonts w:ascii="Arial" w:hAnsi="Arial" w:cs="Arial"/>
                <w:color w:val="333333"/>
                <w:sz w:val="24"/>
                <w:szCs w:val="24"/>
                <w:shd w:val="clear" w:color="auto" w:fill="FFFFFF"/>
              </w:rPr>
            </w:rPrChange>
          </w:rPr>
          <w:t xml:space="preserve">Epoxy resin is one of the most widely used chemicals globally in the plastic products segment. Many </w:t>
        </w:r>
      </w:ins>
      <w:ins w:id="24763" w:author="Ritu Kamra" w:date="2021-09-27T20:33:00Z">
        <w:r w:rsidR="00D02970" w:rsidRPr="008226B7">
          <w:rPr>
            <w:rFonts w:ascii="Arial" w:hAnsi="Arial" w:cs="Arial"/>
            <w:color w:val="FF0000"/>
            <w:sz w:val="24"/>
            <w:szCs w:val="24"/>
            <w:shd w:val="clear" w:color="auto" w:fill="FFFFFF"/>
            <w:rPrChange w:id="24764" w:author="Hardik Malhotra" w:date="2021-09-29T19:27:00Z">
              <w:rPr>
                <w:rFonts w:ascii="Arial" w:hAnsi="Arial" w:cs="Arial"/>
                <w:sz w:val="24"/>
                <w:szCs w:val="24"/>
                <w:shd w:val="clear" w:color="auto" w:fill="FFFFFF"/>
              </w:rPr>
            </w:rPrChange>
          </w:rPr>
          <w:t>Research</w:t>
        </w:r>
      </w:ins>
      <w:ins w:id="24765" w:author="Ritu Kamra" w:date="2021-09-24T18:22:00Z">
        <w:r w:rsidRPr="008226B7">
          <w:rPr>
            <w:rFonts w:ascii="Arial" w:hAnsi="Arial" w:cs="Arial"/>
            <w:color w:val="FF0000"/>
            <w:sz w:val="24"/>
            <w:szCs w:val="24"/>
            <w:shd w:val="clear" w:color="auto" w:fill="FFFFFF"/>
            <w:rPrChange w:id="24766" w:author="Hardik Malhotra" w:date="2021-09-29T19:27:00Z">
              <w:rPr>
                <w:rFonts w:ascii="Arial" w:hAnsi="Arial" w:cs="Arial"/>
                <w:color w:val="333333"/>
                <w:sz w:val="24"/>
                <w:szCs w:val="24"/>
                <w:shd w:val="clear" w:color="auto" w:fill="FFFFFF"/>
              </w:rPr>
            </w:rPrChange>
          </w:rPr>
          <w:t xml:space="preserve"> been going on for its properties to enhance, Its changeable physical states, cross-linking properties with Diluents, Fillers, curing agents, and so on, benefit the production &amp; demand of wide range of materials, with a unique mix of properties (flame retardancy; more weather, thermal, and chemical resistivity; high adhesion &amp; strength; and so on).</w:t>
        </w:r>
      </w:ins>
    </w:p>
    <w:p w14:paraId="08587E0D" w14:textId="13736468" w:rsidR="00BE001B" w:rsidRPr="008226B7" w:rsidRDefault="00586D06" w:rsidP="00586D06">
      <w:pPr>
        <w:spacing w:line="360" w:lineRule="auto"/>
        <w:jc w:val="both"/>
        <w:rPr>
          <w:ins w:id="24767" w:author="Dilip Kumar" w:date="2021-09-25T12:35:00Z"/>
          <w:rFonts w:ascii="Arial" w:hAnsi="Arial" w:cs="Arial"/>
          <w:color w:val="FF0000"/>
          <w:sz w:val="24"/>
          <w:szCs w:val="24"/>
          <w:shd w:val="clear" w:color="auto" w:fill="FFFFFF"/>
          <w:rPrChange w:id="24768" w:author="Hardik Malhotra" w:date="2021-09-29T19:27:00Z">
            <w:rPr>
              <w:ins w:id="24769" w:author="Dilip Kumar" w:date="2021-09-25T12:35:00Z"/>
              <w:rFonts w:ascii="Arial" w:hAnsi="Arial" w:cs="Arial"/>
              <w:sz w:val="24"/>
              <w:szCs w:val="24"/>
              <w:shd w:val="clear" w:color="auto" w:fill="FFFFFF"/>
            </w:rPr>
          </w:rPrChange>
        </w:rPr>
        <w:sectPr w:rsidR="00BE001B" w:rsidRPr="008226B7"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24770" w:author="Hardik Malhotra" w:date="2021-09-30T12:48:00Z">
            <w:sectPr w:rsidR="00BE001B" w:rsidRPr="008226B7" w:rsidSect="00AF4AFC">
              <w:pgMar w:top="1134" w:right="836" w:bottom="630" w:left="900" w:header="708" w:footer="708" w:gutter="0"/>
            </w:sectPr>
          </w:sectPrChange>
        </w:sectPr>
      </w:pPr>
      <w:ins w:id="24771" w:author="Ritu Kamra" w:date="2021-09-24T18:22:00Z">
        <w:r w:rsidRPr="008226B7">
          <w:rPr>
            <w:rFonts w:ascii="Arial" w:hAnsi="Arial" w:cs="Arial"/>
            <w:color w:val="FF0000"/>
            <w:sz w:val="24"/>
            <w:szCs w:val="24"/>
            <w:shd w:val="clear" w:color="auto" w:fill="FFFFFF"/>
            <w:rPrChange w:id="24772" w:author="Hardik Malhotra" w:date="2021-09-29T19:27:00Z">
              <w:rPr>
                <w:rFonts w:ascii="Arial" w:hAnsi="Arial" w:cs="Arial"/>
                <w:color w:val="333333"/>
                <w:sz w:val="24"/>
                <w:szCs w:val="24"/>
                <w:shd w:val="clear" w:color="auto" w:fill="FFFFFF"/>
              </w:rPr>
            </w:rPrChange>
          </w:rPr>
          <w:t>Operating efficiency is North America region is approximately stagnant (i</w:t>
        </w:r>
      </w:ins>
      <w:ins w:id="24773" w:author="Neeshu Bhadauriya" w:date="2021-09-27T22:48:00Z">
        <w:r w:rsidR="00CC26A8" w:rsidRPr="008226B7">
          <w:rPr>
            <w:rFonts w:ascii="Arial" w:hAnsi="Arial" w:cs="Arial"/>
            <w:color w:val="FF0000"/>
            <w:sz w:val="24"/>
            <w:szCs w:val="24"/>
            <w:shd w:val="clear" w:color="auto" w:fill="FFFFFF"/>
            <w:rPrChange w:id="24774" w:author="Hardik Malhotra" w:date="2021-09-29T19:27:00Z">
              <w:rPr>
                <w:rFonts w:ascii="Arial" w:hAnsi="Arial" w:cs="Arial"/>
                <w:sz w:val="24"/>
                <w:szCs w:val="24"/>
                <w:shd w:val="clear" w:color="auto" w:fill="FFFFFF"/>
              </w:rPr>
            </w:rPrChange>
          </w:rPr>
          <w:t>.e. between</w:t>
        </w:r>
      </w:ins>
      <w:ins w:id="24775" w:author="Ritu Kamra" w:date="2021-09-24T18:22:00Z">
        <w:del w:id="24776" w:author="Neeshu Bhadauriya" w:date="2021-09-27T22:48:00Z">
          <w:r w:rsidRPr="008226B7" w:rsidDel="00CC26A8">
            <w:rPr>
              <w:rFonts w:ascii="Arial" w:hAnsi="Arial" w:cs="Arial"/>
              <w:color w:val="FF0000"/>
              <w:sz w:val="24"/>
              <w:szCs w:val="24"/>
              <w:shd w:val="clear" w:color="auto" w:fill="FFFFFF"/>
              <w:rPrChange w:id="24777" w:author="Hardik Malhotra" w:date="2021-09-29T19:27:00Z">
                <w:rPr>
                  <w:rFonts w:ascii="Arial" w:hAnsi="Arial" w:cs="Arial"/>
                  <w:color w:val="333333"/>
                  <w:sz w:val="24"/>
                  <w:szCs w:val="24"/>
                  <w:shd w:val="clear" w:color="auto" w:fill="FFFFFF"/>
                </w:rPr>
              </w:rPrChange>
            </w:rPr>
            <w:delText>e. Btw</w:delText>
          </w:r>
        </w:del>
        <w:r w:rsidRPr="008226B7">
          <w:rPr>
            <w:rFonts w:ascii="Arial" w:hAnsi="Arial" w:cs="Arial"/>
            <w:color w:val="FF0000"/>
            <w:sz w:val="24"/>
            <w:szCs w:val="24"/>
            <w:shd w:val="clear" w:color="auto" w:fill="FFFFFF"/>
            <w:rPrChange w:id="24778" w:author="Hardik Malhotra" w:date="2021-09-29T19:27:00Z">
              <w:rPr>
                <w:rFonts w:ascii="Arial" w:hAnsi="Arial" w:cs="Arial"/>
                <w:color w:val="333333"/>
                <w:sz w:val="24"/>
                <w:szCs w:val="24"/>
                <w:shd w:val="clear" w:color="auto" w:fill="FFFFFF"/>
              </w:rPr>
            </w:rPrChange>
          </w:rPr>
          <w:t xml:space="preserve"> 70-75 %), there is dip in operating efficiency been seen in year 2020 due to Covid 19 Pandemic.</w:t>
        </w:r>
      </w:ins>
    </w:p>
    <w:p w14:paraId="672A8CDA" w14:textId="29F53695" w:rsidR="00586D06" w:rsidRPr="007B0EA9" w:rsidDel="000A1809" w:rsidRDefault="00586D06" w:rsidP="00586D06">
      <w:pPr>
        <w:spacing w:line="360" w:lineRule="auto"/>
        <w:jc w:val="both"/>
        <w:rPr>
          <w:ins w:id="24779" w:author="Ritu Kamra" w:date="2021-09-24T18:22:00Z"/>
          <w:del w:id="24780" w:author="Neeshu Bhadauriya" w:date="2021-09-27T16:01:00Z"/>
          <w:rFonts w:ascii="Arial" w:hAnsi="Arial" w:cs="Arial"/>
          <w:sz w:val="24"/>
          <w:szCs w:val="24"/>
          <w:shd w:val="clear" w:color="auto" w:fill="FFFFFF"/>
          <w:rPrChange w:id="24781" w:author="Ritu Kamra" w:date="2021-09-24T19:23:00Z">
            <w:rPr>
              <w:ins w:id="24782" w:author="Ritu Kamra" w:date="2021-09-24T18:22:00Z"/>
              <w:del w:id="24783" w:author="Neeshu Bhadauriya" w:date="2021-09-27T16:01:00Z"/>
              <w:rFonts w:ascii="Arial" w:hAnsi="Arial" w:cs="Arial"/>
              <w:color w:val="333333"/>
              <w:sz w:val="24"/>
              <w:szCs w:val="24"/>
              <w:shd w:val="clear" w:color="auto" w:fill="FFFFFF"/>
            </w:rPr>
          </w:rPrChange>
        </w:rPr>
      </w:pPr>
    </w:p>
    <w:p w14:paraId="7FA33EB8" w14:textId="2E0396A4" w:rsidR="002A5D60" w:rsidDel="00BE001B" w:rsidRDefault="002A5D60">
      <w:pPr>
        <w:rPr>
          <w:del w:id="24784" w:author="Dilip Kumar" w:date="2021-09-25T12:35:00Z"/>
        </w:rPr>
      </w:pPr>
    </w:p>
    <w:p w14:paraId="01B06118" w14:textId="39A16CF8" w:rsidR="0016073A" w:rsidDel="000A1809" w:rsidRDefault="005858C1">
      <w:pPr>
        <w:rPr>
          <w:del w:id="24785" w:author="Neeshu Bhadauriya" w:date="2021-09-27T16:01:00Z"/>
        </w:rPr>
      </w:pPr>
      <w:del w:id="24786" w:author="Ritu Kamra" w:date="2021-09-24T18:21:00Z">
        <w:r>
          <w:rPr>
            <w:noProof/>
          </w:rPr>
          <w:pict w14:anchorId="2E8B8606">
            <v:shape id="_x0000_s1310" type="#_x0000_t202" style="position:absolute;margin-left:152.6pt;margin-top:.7pt;width:203.8pt;height:15.75pt;z-index:2521149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" filled="f" stroked="f">
              <v:textbox style="mso-fit-shape-to-text:t">
                <w:txbxContent>
                  <w:p w14:paraId="57F9C302" w14:textId="7F08D8A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World Bank</w:t>
                    </w:r>
                  </w:p>
                </w:txbxContent>
              </v:textbox>
              <w10:wrap anchorx="margin"/>
            </v:shape>
          </w:pict>
        </w:r>
      </w:del>
    </w:p>
    <w:p w14:paraId="23DEB046" w14:textId="4A069994" w:rsidR="0016073A" w:rsidRDefault="005858C1">
      <w:r>
        <w:rPr>
          <w:noProof/>
        </w:rPr>
        <w:pict w14:anchorId="3015A924">
          <v:shape id="_x0000_s1309" type="#_x0000_t202" style="position:absolute;margin-left:457.3pt;margin-top:1pt;width:508.5pt;height:23.25pt;z-index:2519982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" filled="f" stroked="f">
            <v:textbox>
              <w:txbxContent>
                <w:p w14:paraId="480F2E10" w14:textId="5D2CF7DF" w:rsidR="0069198A" w:rsidRPr="00AB7B64" w:rsidRDefault="002B4E98" w:rsidP="0069198A">
                  <w:pPr>
                    <w:spacing w:line="360" w:lineRule="auto"/>
                    <w:textAlignment w:val="baseline"/>
                    <w:rPr>
                      <w:rFonts w:ascii="Verdana" w:eastAsia="Verdana" w:hAnsi="Verdana" w:cs="Verdana"/>
                      <w:b/>
                      <w:bCs/>
                      <w:color w:val="000000" w:themeColor="text1"/>
                      <w:kern w:val="24"/>
                      <w:sz w:val="20"/>
                      <w:szCs w:val="20"/>
                      <w:lang w:val="en-US"/>
                    </w:rPr>
                  </w:pPr>
                  <w:ins w:id="24787" w:author="Neeshu Bhadauriya" w:date="2021-09-27T16:06:00Z">
                    <w:r w:rsidRPr="002B4E98">
                      <w:rPr>
                        <w:rFonts w:ascii="Verdana" w:eastAsia="Verdana" w:hAnsi="Verdana" w:cs="Verdana"/>
                        <w:b/>
                        <w:bCs/>
                        <w:color w:val="000000" w:themeColor="text1"/>
                        <w:kern w:val="24"/>
                        <w:sz w:val="20"/>
                        <w:szCs w:val="20"/>
                        <w:lang w:val="en-US"/>
                      </w:rPr>
                      <w:t>3.2.4.3.</w:t>
                    </w:r>
                  </w:ins>
                  <w:del w:id="24788" w:author="Neeshu Bhadauriya" w:date="2021-09-27T16:06:00Z">
                    <w:r w:rsidR="0069198A" w:rsidRPr="00AB7B64" w:rsidDel="002B4E98">
                      <w:rPr>
                        <w:rFonts w:ascii="Verdana" w:eastAsia="Verdana" w:hAnsi="Verdana" w:cs="Verdana"/>
                        <w:b/>
                        <w:bCs/>
                        <w:color w:val="000000" w:themeColor="text1"/>
                        <w:kern w:val="24"/>
                        <w:sz w:val="20"/>
                        <w:szCs w:val="20"/>
                        <w:lang w:val="en-US"/>
                      </w:rPr>
                      <w:delText>3.2.3.1</w:delText>
                    </w:r>
                  </w:del>
                  <w:del w:id="24789" w:author="Neeshu Bhadauriya" w:date="2021-09-27T16:07:00Z">
                    <w:r w:rsidR="0069198A" w:rsidRPr="00AB7B64" w:rsidDel="002B4E98">
                      <w:rPr>
                        <w:rFonts w:ascii="Verdana" w:eastAsia="Verdana" w:hAnsi="Verdana" w:cs="Verdana"/>
                        <w:b/>
                        <w:bCs/>
                        <w:color w:val="000000" w:themeColor="text1"/>
                        <w:kern w:val="24"/>
                        <w:sz w:val="20"/>
                        <w:szCs w:val="20"/>
                        <w:lang w:val="en-US"/>
                      </w:rPr>
                      <w:delText>.</w:delText>
                    </w:r>
                  </w:del>
                  <w:r w:rsidR="0069198A" w:rsidRPr="00AB7B64">
                    <w:rPr>
                      <w:rFonts w:ascii="Verdana" w:eastAsia="Verdana" w:hAnsi="Verdana" w:cs="Verdana"/>
                      <w:b/>
                      <w:bCs/>
                      <w:color w:val="000000" w:themeColor="text1"/>
                      <w:kern w:val="24"/>
                      <w:sz w:val="20"/>
                      <w:szCs w:val="20"/>
                      <w:lang w:val="en-US"/>
                    </w:rPr>
                    <w:t xml:space="preserve"> Demand By Application</w:t>
                  </w:r>
                </w:p>
              </w:txbxContent>
            </v:textbox>
            <w10:wrap anchorx="margin"/>
          </v:shape>
        </w:pict>
      </w:r>
    </w:p>
    <w:p w14:paraId="756A42A9" w14:textId="23AB5EDA" w:rsidR="00F112AA" w:rsidRDefault="005858C1">
      <w:r>
        <w:rPr>
          <w:noProof/>
        </w:rPr>
        <w:pict w14:anchorId="199FD497">
          <v:shape id="_x0000_s1308" type="#_x0000_t202" style="position:absolute;margin-left:457.3pt;margin-top:2pt;width:508.5pt;height:35.25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" filled="f" stroked="f">
            <v:textbox>
              <w:txbxContent>
                <w:p w14:paraId="375CB2F0" w14:textId="3FDABB28" w:rsidR="00C556F0" w:rsidRPr="005858C1" w:rsidRDefault="00C556F0" w:rsidP="00C556F0">
                  <w:pPr>
                    <w:spacing w:line="360" w:lineRule="auto"/>
                    <w:textAlignment w:val="baseline"/>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 xml:space="preserve">Figure </w:t>
                  </w:r>
                  <w:ins w:id="24790" w:author="Ritu Kamra" w:date="2021-09-27T17:18:00Z">
                    <w:r w:rsidR="00C854D0" w:rsidRPr="005858C1">
                      <w:rPr>
                        <w:rFonts w:ascii="Verdana" w:eastAsia="Verdana" w:hAnsi="Verdana" w:cs="Verdana"/>
                        <w:b/>
                        <w:bCs/>
                        <w:color w:val="0F0E0E"/>
                        <w:kern w:val="24"/>
                        <w:sz w:val="20"/>
                        <w:szCs w:val="20"/>
                        <w:lang w:val="en-US"/>
                      </w:rPr>
                      <w:t>4</w:t>
                    </w:r>
                  </w:ins>
                  <w:ins w:id="24791" w:author="Ritu Kamra" w:date="2021-09-27T18:54:00Z">
                    <w:r w:rsidR="008A03E7" w:rsidRPr="005858C1">
                      <w:rPr>
                        <w:rFonts w:ascii="Verdana" w:eastAsia="Verdana" w:hAnsi="Verdana" w:cs="Verdana"/>
                        <w:b/>
                        <w:bCs/>
                        <w:color w:val="0F0E0E"/>
                        <w:kern w:val="24"/>
                        <w:sz w:val="20"/>
                        <w:szCs w:val="20"/>
                        <w:lang w:val="en-US"/>
                      </w:rPr>
                      <w:t>2</w:t>
                    </w:r>
                  </w:ins>
                  <w:del w:id="24792" w:author="Ritu Kamra" w:date="2021-09-27T17:18:00Z">
                    <w:r w:rsidRPr="005858C1" w:rsidDel="00C854D0">
                      <w:rPr>
                        <w:rFonts w:ascii="Verdana" w:eastAsia="Verdana" w:hAnsi="Verdana" w:cs="Verdana"/>
                        <w:b/>
                        <w:bCs/>
                        <w:color w:val="0F0E0E"/>
                        <w:kern w:val="24"/>
                        <w:sz w:val="20"/>
                        <w:szCs w:val="20"/>
                        <w:lang w:val="en-US"/>
                      </w:rPr>
                      <w:delText>17</w:delText>
                    </w:r>
                  </w:del>
                  <w:r w:rsidRPr="005858C1">
                    <w:rPr>
                      <w:rFonts w:ascii="Verdana" w:eastAsia="Verdana" w:hAnsi="Verdana" w:cs="Verdana"/>
                      <w:b/>
                      <w:bCs/>
                      <w:color w:val="0F0E0E"/>
                      <w:kern w:val="24"/>
                      <w:sz w:val="20"/>
                      <w:szCs w:val="20"/>
                      <w:lang w:val="en-US"/>
                    </w:rPr>
                    <w:t xml:space="preserve">: North America </w:t>
                  </w:r>
                  <w:r w:rsidR="00F615C8" w:rsidRPr="005858C1">
                    <w:rPr>
                      <w:rFonts w:ascii="Verdana" w:eastAsia="Verdana" w:hAnsi="Verdana" w:cs="Verdana"/>
                      <w:b/>
                      <w:bCs/>
                      <w:color w:val="0F0E0E"/>
                      <w:kern w:val="24"/>
                      <w:sz w:val="20"/>
                      <w:szCs w:val="20"/>
                      <w:lang w:val="en-US"/>
                    </w:rPr>
                    <w:t>Epoxy Resin</w:t>
                  </w:r>
                  <w:r w:rsidRPr="005858C1">
                    <w:rPr>
                      <w:rFonts w:ascii="Verdana" w:eastAsia="Verdana" w:hAnsi="Verdana" w:cs="Verdana"/>
                      <w:b/>
                      <w:bCs/>
                      <w:color w:val="0F0E0E"/>
                      <w:kern w:val="24"/>
                      <w:sz w:val="20"/>
                      <w:szCs w:val="20"/>
                      <w:lang w:val="en-US"/>
                    </w:rPr>
                    <w:t xml:space="preserve"> </w:t>
                  </w:r>
                  <w:ins w:id="24793" w:author="Ritu Kamra" w:date="2021-09-27T20:33:00Z">
                    <w:r w:rsidR="00D02970" w:rsidRPr="005858C1">
                      <w:rPr>
                        <w:rFonts w:ascii="Verdana" w:eastAsia="Verdana" w:hAnsi="Verdana" w:cs="Verdana"/>
                        <w:b/>
                        <w:bCs/>
                        <w:color w:val="0F0E0E"/>
                        <w:kern w:val="24"/>
                        <w:sz w:val="20"/>
                        <w:szCs w:val="20"/>
                        <w:lang w:val="en-US"/>
                      </w:rPr>
                      <w:t>Demand</w:t>
                    </w:r>
                  </w:ins>
                  <w:del w:id="24794" w:author="Ritu Kamra" w:date="2021-09-27T20:33:00Z">
                    <w:r w:rsidRPr="005858C1" w:rsidDel="00D02970">
                      <w:rPr>
                        <w:rFonts w:ascii="Verdana" w:eastAsia="Verdana" w:hAnsi="Verdana" w:cs="Verdana"/>
                        <w:b/>
                        <w:bCs/>
                        <w:color w:val="0F0E0E"/>
                        <w:kern w:val="24"/>
                        <w:sz w:val="20"/>
                        <w:szCs w:val="20"/>
                        <w:lang w:val="en-US"/>
                      </w:rPr>
                      <w:delText>Market Share</w:delText>
                    </w:r>
                  </w:del>
                  <w:r w:rsidRPr="005858C1">
                    <w:rPr>
                      <w:rFonts w:ascii="Verdana" w:eastAsia="Verdana" w:hAnsi="Verdana" w:cs="Verdana"/>
                      <w:b/>
                      <w:bCs/>
                      <w:color w:val="0F0E0E"/>
                      <w:kern w:val="24"/>
                      <w:sz w:val="20"/>
                      <w:szCs w:val="20"/>
                      <w:lang w:val="en-US"/>
                    </w:rPr>
                    <w:t>, By Application, By Volume, 2015–2030F</w:t>
                  </w:r>
                </w:p>
              </w:txbxContent>
            </v:textbox>
            <w10:wrap anchorx="margin"/>
          </v:shape>
        </w:pict>
      </w:r>
    </w:p>
    <w:p w14:paraId="1103BCEA" w14:textId="26FEA228" w:rsidR="0069198A" w:rsidRDefault="0069198A"/>
    <w:p w14:paraId="2911F75A" w14:textId="72A14961" w:rsidR="00476E65" w:rsidRDefault="005858C1" w:rsidP="006721C8">
      <w:pPr>
        <w:spacing w:line="360" w:lineRule="auto"/>
        <w:jc w:val="both"/>
        <w:rPr>
          <w:ins w:id="24795" w:author="Hardik Malhotra" w:date="2021-09-30T23:42:00Z"/>
          <w:noProof/>
        </w:rPr>
      </w:pPr>
      <w:ins w:id="24796" w:author="Ritu Kamra" w:date="2021-09-27T20:34:00Z">
        <w:r>
          <w:rPr>
            <w:noProof/>
          </w:rPr>
          <w:pict w14:anchorId="13F32A0F">
            <v:shape id="_x0000_s1307" type="#_x0000_t202" style="position:absolute;left:0;text-align:left;margin-left:300.75pt;margin-top:215.55pt;width:192pt;height:36pt;z-index:25266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" filled="f" stroked="f">
              <v:textbox>
                <w:txbxContent>
                  <w:p w14:paraId="6C3B72B5" w14:textId="77777777" w:rsidR="00D02970" w:rsidRDefault="00D02970" w:rsidP="00D02970">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w:t>
                    </w:r>
                    <w:ins w:id="24797" w:author="Ritu Kamra" w:date="2021-09-27T20:29:00Z">
                      <w:r>
                        <w:rPr>
                          <w:rFonts w:ascii="Verdana" w:eastAsia="Verdana" w:hAnsi="Verdana" w:cs="Verdana"/>
                          <w:i/>
                          <w:iCs/>
                          <w:color w:val="000000" w:themeColor="text1"/>
                          <w:kern w:val="24"/>
                          <w:sz w:val="12"/>
                          <w:szCs w:val="12"/>
                        </w:rPr>
                        <w:t xml:space="preserve"> Renewables,</w:t>
                      </w:r>
                    </w:ins>
                    <w:ins w:id="24798" w:author="Ritu Kamra" w:date="2021-09-27T20:30:00Z">
                      <w:r>
                        <w:rPr>
                          <w:rFonts w:ascii="Verdana" w:eastAsia="Verdana" w:hAnsi="Verdana" w:cs="Verdana"/>
                          <w:i/>
                          <w:iCs/>
                          <w:color w:val="000000" w:themeColor="text1"/>
                          <w:kern w:val="24"/>
                          <w:sz w:val="12"/>
                          <w:szCs w:val="12"/>
                        </w:rPr>
                        <w:t xml:space="preserve"> Marine </w:t>
                      </w:r>
                    </w:ins>
                    <w:del w:id="24799" w:author="Ritu Kamra" w:date="2021-09-27T20:34:00Z">
                      <w:r w:rsidRPr="00687E98" w:rsidDel="00D02970">
                        <w:rPr>
                          <w:rFonts w:ascii="Verdana" w:eastAsia="Verdana" w:hAnsi="Verdana" w:cs="Verdana"/>
                          <w:i/>
                          <w:iCs/>
                          <w:color w:val="000000" w:themeColor="text1"/>
                          <w:kern w:val="24"/>
                          <w:sz w:val="12"/>
                          <w:szCs w:val="12"/>
                        </w:rPr>
                        <w:delText xml:space="preserve"> </w:delText>
                      </w:r>
                    </w:del>
                    <w:r w:rsidRPr="00687E98">
                      <w:rPr>
                        <w:rFonts w:ascii="Verdana" w:eastAsia="Verdana" w:hAnsi="Verdana" w:cs="Verdana"/>
                        <w:i/>
                        <w:iCs/>
                        <w:color w:val="000000" w:themeColor="text1"/>
                        <w:kern w:val="24"/>
                        <w:sz w:val="12"/>
                        <w:szCs w:val="12"/>
                      </w:rPr>
                      <w:t>etc</w:t>
                    </w:r>
                  </w:p>
                  <w:p w14:paraId="3FAC683D" w14:textId="77777777" w:rsidR="00D02970" w:rsidRPr="00687E98" w:rsidRDefault="00D02970" w:rsidP="00D02970">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w:r>
      </w:ins>
      <w:del w:id="24800" w:author="Ritu Kamra" w:date="2021-09-27T20:34:00Z">
        <w:r>
          <w:rPr>
            <w:noProof/>
          </w:rPr>
          <w:pict w14:anchorId="4E1901E3">
            <v:shape id="_x0000_s1306" type="#_x0000_t202" style="position:absolute;left:0;text-align:left;margin-left:228.75pt;margin-top:215.55pt;width:256.65pt;height:32.2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" filled="f" stroked="f">
              <v:textbox>
                <w:txbxContent>
                  <w:p w14:paraId="44B0ED40" w14:textId="78E2961F" w:rsidR="0062149D" w:rsidRPr="00687E98" w:rsidDel="004A4794" w:rsidRDefault="0062149D" w:rsidP="0062149D">
                    <w:pPr>
                      <w:jc w:val="right"/>
                      <w:textAlignment w:val="baseline"/>
                      <w:rPr>
                        <w:del w:id="24801" w:author="Ritu Kamra" w:date="2021-09-27T19:32:00Z"/>
                        <w:rFonts w:ascii="Verdana" w:eastAsia="Verdana" w:hAnsi="Verdana" w:cs="Verdana"/>
                        <w:i/>
                        <w:iCs/>
                        <w:color w:val="000000" w:themeColor="text1"/>
                        <w:kern w:val="24"/>
                        <w:sz w:val="12"/>
                        <w:szCs w:val="12"/>
                      </w:rPr>
                    </w:pPr>
                    <w:del w:id="24802" w:author="Ritu Kamra" w:date="2021-09-27T19:32:00Z">
                      <w:r w:rsidRPr="00687E98" w:rsidDel="004A4794">
                        <w:rPr>
                          <w:rFonts w:ascii="Verdana" w:eastAsia="Verdana" w:hAnsi="Verdana" w:cs="Verdana"/>
                          <w:i/>
                          <w:iCs/>
                          <w:color w:val="000000" w:themeColor="text1"/>
                          <w:kern w:val="24"/>
                          <w:sz w:val="12"/>
                          <w:szCs w:val="12"/>
                        </w:rPr>
                        <w:delText>Others include etc.</w:delText>
                      </w:r>
                    </w:del>
                  </w:p>
                  <w:p w14:paraId="528A99D3"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w:r>
      </w:del>
      <w:r w:rsidR="00476E65" w:rsidRPr="00023038">
        <w:rPr>
          <w:noProof/>
        </w:rPr>
        <w:drawing>
          <wp:inline distT="0" distB="0" distL="0" distR="0" wp14:anchorId="264BB932" wp14:editId="72E403B3">
            <wp:extent cx="6410325" cy="2962275"/>
            <wp:effectExtent l="0" t="0" r="0" b="0"/>
            <wp:docPr id="242" name="Chart 242">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765BA7BA" w14:textId="77777777" w:rsidR="00015378" w:rsidRDefault="00015378" w:rsidP="006721C8">
      <w:pPr>
        <w:spacing w:line="360" w:lineRule="auto"/>
        <w:jc w:val="both"/>
        <w:rPr>
          <w:ins w:id="24803" w:author="Hardik Malhotra" w:date="2021-09-30T23:41:00Z"/>
          <w:noProof/>
        </w:rPr>
      </w:pPr>
    </w:p>
    <w:tbl>
      <w:tblPr>
        <w:tblW w:w="10321" w:type="dxa"/>
        <w:tblInd w:w="-185" w:type="dxa"/>
        <w:tblLook w:val="04A0" w:firstRow="1" w:lastRow="0" w:firstColumn="1" w:lastColumn="0" w:noHBand="0" w:noVBand="1"/>
      </w:tblPr>
      <w:tblGrid>
        <w:gridCol w:w="1185"/>
        <w:gridCol w:w="519"/>
        <w:gridCol w:w="519"/>
        <w:gridCol w:w="519"/>
        <w:gridCol w:w="520"/>
        <w:gridCol w:w="593"/>
        <w:gridCol w:w="590"/>
        <w:gridCol w:w="590"/>
        <w:gridCol w:w="590"/>
        <w:gridCol w:w="590"/>
        <w:gridCol w:w="590"/>
        <w:gridCol w:w="590"/>
        <w:gridCol w:w="590"/>
        <w:gridCol w:w="590"/>
        <w:gridCol w:w="590"/>
        <w:gridCol w:w="590"/>
        <w:gridCol w:w="566"/>
        <w:tblGridChange w:id="24804">
          <w:tblGrid>
            <w:gridCol w:w="1185"/>
            <w:gridCol w:w="519"/>
            <w:gridCol w:w="519"/>
            <w:gridCol w:w="519"/>
            <w:gridCol w:w="520"/>
            <w:gridCol w:w="593"/>
            <w:gridCol w:w="590"/>
            <w:gridCol w:w="590"/>
            <w:gridCol w:w="590"/>
            <w:gridCol w:w="590"/>
            <w:gridCol w:w="590"/>
            <w:gridCol w:w="590"/>
            <w:gridCol w:w="590"/>
            <w:gridCol w:w="590"/>
            <w:gridCol w:w="590"/>
            <w:gridCol w:w="590"/>
            <w:gridCol w:w="566"/>
          </w:tblGrid>
        </w:tblGridChange>
      </w:tblGrid>
      <w:tr w:rsidR="00015378" w:rsidRPr="00257590" w14:paraId="399249E1" w14:textId="77777777" w:rsidTr="00092529">
        <w:trPr>
          <w:trHeight w:val="284"/>
          <w:ins w:id="24805" w:author="Hardik Malhotra" w:date="2021-09-30T23:42:00Z"/>
        </w:trPr>
        <w:tc>
          <w:tcPr>
            <w:tcW w:w="1185"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1ABA68EA" w14:textId="77777777" w:rsidR="00015378" w:rsidRPr="00257590" w:rsidRDefault="00015378" w:rsidP="00092529">
            <w:pPr>
              <w:spacing w:after="0" w:line="240" w:lineRule="auto"/>
              <w:jc w:val="center"/>
              <w:rPr>
                <w:ins w:id="24806" w:author="Hardik Malhotra" w:date="2021-09-30T23:42:00Z"/>
                <w:rFonts w:ascii="Verdana" w:eastAsia="Times New Roman" w:hAnsi="Verdana" w:cs="Arial"/>
                <w:b/>
                <w:bCs/>
                <w:color w:val="FFFFFF" w:themeColor="background1"/>
                <w:sz w:val="10"/>
                <w:szCs w:val="10"/>
                <w:lang w:val="en-US"/>
              </w:rPr>
            </w:pPr>
            <w:ins w:id="24807" w:author="Hardik Malhotra" w:date="2021-09-30T23:42:00Z">
              <w:r w:rsidRPr="00257590">
                <w:rPr>
                  <w:rFonts w:ascii="Verdana" w:eastAsia="Times New Roman" w:hAnsi="Verdana" w:cs="Arial"/>
                  <w:b/>
                  <w:bCs/>
                  <w:color w:val="FFFFFF" w:themeColor="background1"/>
                  <w:sz w:val="10"/>
                  <w:szCs w:val="10"/>
                  <w:lang w:val="en-US"/>
                </w:rPr>
                <w:lastRenderedPageBreak/>
                <w:t>Demand by End Use (%)</w:t>
              </w:r>
            </w:ins>
          </w:p>
        </w:tc>
        <w:tc>
          <w:tcPr>
            <w:tcW w:w="519" w:type="dxa"/>
            <w:tcBorders>
              <w:top w:val="single" w:sz="4" w:space="0" w:color="auto"/>
              <w:left w:val="nil"/>
              <w:bottom w:val="single" w:sz="4" w:space="0" w:color="auto"/>
              <w:right w:val="single" w:sz="4" w:space="0" w:color="auto"/>
            </w:tcBorders>
            <w:shd w:val="clear" w:color="auto" w:fill="C00000"/>
            <w:noWrap/>
            <w:vAlign w:val="center"/>
            <w:hideMark/>
          </w:tcPr>
          <w:p w14:paraId="7C578F54" w14:textId="77777777" w:rsidR="00015378" w:rsidRPr="00257590" w:rsidRDefault="00015378" w:rsidP="00092529">
            <w:pPr>
              <w:spacing w:after="0" w:line="480" w:lineRule="auto"/>
              <w:jc w:val="center"/>
              <w:rPr>
                <w:ins w:id="24808" w:author="Hardik Malhotra" w:date="2021-09-30T23:42:00Z"/>
                <w:rFonts w:ascii="Verdana" w:eastAsia="Times New Roman" w:hAnsi="Verdana" w:cs="Arial"/>
                <w:b/>
                <w:bCs/>
                <w:color w:val="FFFFFF" w:themeColor="background1"/>
                <w:sz w:val="10"/>
                <w:szCs w:val="10"/>
                <w:lang w:val="en-US"/>
              </w:rPr>
            </w:pPr>
            <w:ins w:id="24809" w:author="Hardik Malhotra" w:date="2021-09-30T23:42:00Z">
              <w:r w:rsidRPr="00257590">
                <w:rPr>
                  <w:rFonts w:ascii="Verdana" w:eastAsia="Times New Roman" w:hAnsi="Verdana" w:cs="Arial"/>
                  <w:b/>
                  <w:bCs/>
                  <w:color w:val="FFFFFF" w:themeColor="background1"/>
                  <w:sz w:val="10"/>
                  <w:szCs w:val="10"/>
                  <w:lang w:val="en-US"/>
                </w:rPr>
                <w:t>2015</w:t>
              </w:r>
            </w:ins>
          </w:p>
        </w:tc>
        <w:tc>
          <w:tcPr>
            <w:tcW w:w="519" w:type="dxa"/>
            <w:tcBorders>
              <w:top w:val="single" w:sz="4" w:space="0" w:color="auto"/>
              <w:left w:val="nil"/>
              <w:bottom w:val="single" w:sz="4" w:space="0" w:color="auto"/>
              <w:right w:val="single" w:sz="4" w:space="0" w:color="auto"/>
            </w:tcBorders>
            <w:shd w:val="clear" w:color="auto" w:fill="C00000"/>
            <w:noWrap/>
            <w:vAlign w:val="center"/>
            <w:hideMark/>
          </w:tcPr>
          <w:p w14:paraId="46227DCE" w14:textId="77777777" w:rsidR="00015378" w:rsidRPr="00257590" w:rsidRDefault="00015378" w:rsidP="00092529">
            <w:pPr>
              <w:spacing w:after="0" w:line="480" w:lineRule="auto"/>
              <w:jc w:val="center"/>
              <w:rPr>
                <w:ins w:id="24810" w:author="Hardik Malhotra" w:date="2021-09-30T23:42:00Z"/>
                <w:rFonts w:ascii="Verdana" w:eastAsia="Times New Roman" w:hAnsi="Verdana" w:cs="Arial"/>
                <w:b/>
                <w:bCs/>
                <w:color w:val="FFFFFF" w:themeColor="background1"/>
                <w:sz w:val="10"/>
                <w:szCs w:val="10"/>
                <w:lang w:val="en-US"/>
              </w:rPr>
            </w:pPr>
            <w:ins w:id="24811" w:author="Hardik Malhotra" w:date="2021-09-30T23:42:00Z">
              <w:r w:rsidRPr="00257590">
                <w:rPr>
                  <w:rFonts w:ascii="Verdana" w:eastAsia="Times New Roman" w:hAnsi="Verdana" w:cs="Arial"/>
                  <w:b/>
                  <w:bCs/>
                  <w:color w:val="FFFFFF" w:themeColor="background1"/>
                  <w:sz w:val="10"/>
                  <w:szCs w:val="10"/>
                  <w:lang w:val="en-US"/>
                </w:rPr>
                <w:t>2016</w:t>
              </w:r>
            </w:ins>
          </w:p>
        </w:tc>
        <w:tc>
          <w:tcPr>
            <w:tcW w:w="519" w:type="dxa"/>
            <w:tcBorders>
              <w:top w:val="single" w:sz="4" w:space="0" w:color="auto"/>
              <w:left w:val="nil"/>
              <w:bottom w:val="single" w:sz="4" w:space="0" w:color="auto"/>
              <w:right w:val="single" w:sz="4" w:space="0" w:color="auto"/>
            </w:tcBorders>
            <w:shd w:val="clear" w:color="auto" w:fill="C00000"/>
            <w:noWrap/>
            <w:vAlign w:val="bottom"/>
            <w:hideMark/>
          </w:tcPr>
          <w:p w14:paraId="34411E14" w14:textId="77777777" w:rsidR="00015378" w:rsidRPr="00257590" w:rsidRDefault="00015378" w:rsidP="00092529">
            <w:pPr>
              <w:spacing w:after="0" w:line="480" w:lineRule="auto"/>
              <w:jc w:val="center"/>
              <w:rPr>
                <w:ins w:id="24812" w:author="Hardik Malhotra" w:date="2021-09-30T23:42:00Z"/>
                <w:rFonts w:ascii="Verdana" w:eastAsia="Times New Roman" w:hAnsi="Verdana" w:cs="Arial"/>
                <w:b/>
                <w:bCs/>
                <w:color w:val="FFFFFF" w:themeColor="background1"/>
                <w:sz w:val="10"/>
                <w:szCs w:val="10"/>
                <w:lang w:val="en-US"/>
              </w:rPr>
            </w:pPr>
            <w:ins w:id="24813" w:author="Hardik Malhotra" w:date="2021-09-30T23:42:00Z">
              <w:r w:rsidRPr="00257590">
                <w:rPr>
                  <w:rFonts w:ascii="Verdana" w:eastAsia="Times New Roman" w:hAnsi="Verdana" w:cs="Arial"/>
                  <w:b/>
                  <w:bCs/>
                  <w:color w:val="FFFFFF" w:themeColor="background1"/>
                  <w:sz w:val="10"/>
                  <w:szCs w:val="10"/>
                  <w:lang w:val="en-US"/>
                </w:rPr>
                <w:t>2017</w:t>
              </w:r>
            </w:ins>
          </w:p>
        </w:tc>
        <w:tc>
          <w:tcPr>
            <w:tcW w:w="520" w:type="dxa"/>
            <w:tcBorders>
              <w:top w:val="single" w:sz="4" w:space="0" w:color="auto"/>
              <w:left w:val="nil"/>
              <w:bottom w:val="single" w:sz="4" w:space="0" w:color="auto"/>
              <w:right w:val="single" w:sz="4" w:space="0" w:color="auto"/>
            </w:tcBorders>
            <w:shd w:val="clear" w:color="auto" w:fill="C00000"/>
            <w:noWrap/>
            <w:vAlign w:val="bottom"/>
            <w:hideMark/>
          </w:tcPr>
          <w:p w14:paraId="412BC1BA" w14:textId="77777777" w:rsidR="00015378" w:rsidRPr="00257590" w:rsidRDefault="00015378" w:rsidP="00092529">
            <w:pPr>
              <w:spacing w:after="0" w:line="480" w:lineRule="auto"/>
              <w:jc w:val="center"/>
              <w:rPr>
                <w:ins w:id="24814" w:author="Hardik Malhotra" w:date="2021-09-30T23:42:00Z"/>
                <w:rFonts w:ascii="Verdana" w:eastAsia="Times New Roman" w:hAnsi="Verdana" w:cs="Arial"/>
                <w:b/>
                <w:bCs/>
                <w:color w:val="FFFFFF" w:themeColor="background1"/>
                <w:sz w:val="10"/>
                <w:szCs w:val="10"/>
                <w:lang w:val="en-US"/>
              </w:rPr>
            </w:pPr>
            <w:ins w:id="24815" w:author="Hardik Malhotra" w:date="2021-09-30T23:42:00Z">
              <w:r w:rsidRPr="00257590">
                <w:rPr>
                  <w:rFonts w:ascii="Verdana" w:eastAsia="Times New Roman" w:hAnsi="Verdana" w:cs="Arial"/>
                  <w:b/>
                  <w:bCs/>
                  <w:color w:val="FFFFFF" w:themeColor="background1"/>
                  <w:sz w:val="10"/>
                  <w:szCs w:val="10"/>
                  <w:lang w:val="en-US"/>
                </w:rPr>
                <w:t>2018</w:t>
              </w:r>
            </w:ins>
          </w:p>
        </w:tc>
        <w:tc>
          <w:tcPr>
            <w:tcW w:w="593" w:type="dxa"/>
            <w:tcBorders>
              <w:top w:val="single" w:sz="4" w:space="0" w:color="auto"/>
              <w:left w:val="nil"/>
              <w:bottom w:val="single" w:sz="4" w:space="0" w:color="auto"/>
              <w:right w:val="single" w:sz="4" w:space="0" w:color="auto"/>
            </w:tcBorders>
            <w:shd w:val="clear" w:color="auto" w:fill="C00000"/>
            <w:noWrap/>
            <w:vAlign w:val="bottom"/>
            <w:hideMark/>
          </w:tcPr>
          <w:p w14:paraId="46B3DBF4" w14:textId="77777777" w:rsidR="00015378" w:rsidRPr="00257590" w:rsidRDefault="00015378" w:rsidP="00092529">
            <w:pPr>
              <w:spacing w:after="0" w:line="480" w:lineRule="auto"/>
              <w:jc w:val="center"/>
              <w:rPr>
                <w:ins w:id="24816" w:author="Hardik Malhotra" w:date="2021-09-30T23:42:00Z"/>
                <w:rFonts w:ascii="Verdana" w:eastAsia="Times New Roman" w:hAnsi="Verdana" w:cs="Arial"/>
                <w:b/>
                <w:bCs/>
                <w:color w:val="FFFFFF" w:themeColor="background1"/>
                <w:sz w:val="10"/>
                <w:szCs w:val="10"/>
                <w:lang w:val="en-US"/>
              </w:rPr>
            </w:pPr>
            <w:ins w:id="24817" w:author="Hardik Malhotra" w:date="2021-09-30T23:42:00Z">
              <w:r w:rsidRPr="00257590">
                <w:rPr>
                  <w:rFonts w:ascii="Verdana" w:eastAsia="Times New Roman" w:hAnsi="Verdana" w:cs="Arial"/>
                  <w:b/>
                  <w:bCs/>
                  <w:color w:val="FFFFFF" w:themeColor="background1"/>
                  <w:sz w:val="10"/>
                  <w:szCs w:val="10"/>
                  <w:lang w:val="en-US"/>
                </w:rPr>
                <w:t>2019</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7D0A023E" w14:textId="77777777" w:rsidR="00015378" w:rsidRPr="00257590" w:rsidRDefault="00015378" w:rsidP="00092529">
            <w:pPr>
              <w:spacing w:after="0" w:line="480" w:lineRule="auto"/>
              <w:jc w:val="center"/>
              <w:rPr>
                <w:ins w:id="24818" w:author="Hardik Malhotra" w:date="2021-09-30T23:42:00Z"/>
                <w:rFonts w:ascii="Verdana" w:eastAsia="Times New Roman" w:hAnsi="Verdana" w:cs="Arial"/>
                <w:b/>
                <w:bCs/>
                <w:color w:val="FFFFFF" w:themeColor="background1"/>
                <w:sz w:val="10"/>
                <w:szCs w:val="10"/>
                <w:lang w:val="en-US"/>
              </w:rPr>
            </w:pPr>
            <w:ins w:id="24819" w:author="Hardik Malhotra" w:date="2021-09-30T23:42:00Z">
              <w:r w:rsidRPr="00257590">
                <w:rPr>
                  <w:rFonts w:ascii="Verdana" w:eastAsia="Times New Roman" w:hAnsi="Verdana" w:cs="Arial"/>
                  <w:b/>
                  <w:bCs/>
                  <w:color w:val="FFFFFF" w:themeColor="background1"/>
                  <w:sz w:val="10"/>
                  <w:szCs w:val="10"/>
                  <w:lang w:val="en-US"/>
                </w:rPr>
                <w:t>2020</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0405063A" w14:textId="77777777" w:rsidR="00015378" w:rsidRPr="00257590" w:rsidRDefault="00015378" w:rsidP="00092529">
            <w:pPr>
              <w:spacing w:after="0" w:line="480" w:lineRule="auto"/>
              <w:jc w:val="center"/>
              <w:rPr>
                <w:ins w:id="24820" w:author="Hardik Malhotra" w:date="2021-09-30T23:42:00Z"/>
                <w:rFonts w:ascii="Verdana" w:eastAsia="Times New Roman" w:hAnsi="Verdana" w:cs="Arial"/>
                <w:b/>
                <w:bCs/>
                <w:color w:val="FFFFFF" w:themeColor="background1"/>
                <w:sz w:val="10"/>
                <w:szCs w:val="10"/>
                <w:lang w:val="en-US"/>
              </w:rPr>
            </w:pPr>
            <w:ins w:id="24821" w:author="Hardik Malhotra" w:date="2021-09-30T23:42:00Z">
              <w:r w:rsidRPr="00257590">
                <w:rPr>
                  <w:rFonts w:ascii="Verdana" w:eastAsia="Times New Roman" w:hAnsi="Verdana" w:cs="Arial"/>
                  <w:b/>
                  <w:bCs/>
                  <w:color w:val="FFFFFF" w:themeColor="background1"/>
                  <w:sz w:val="10"/>
                  <w:szCs w:val="10"/>
                  <w:lang w:val="en-US"/>
                </w:rPr>
                <w:t>2021E</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4FCCA2BB" w14:textId="77777777" w:rsidR="00015378" w:rsidRPr="00257590" w:rsidRDefault="00015378" w:rsidP="00092529">
            <w:pPr>
              <w:spacing w:after="0" w:line="480" w:lineRule="auto"/>
              <w:jc w:val="center"/>
              <w:rPr>
                <w:ins w:id="24822" w:author="Hardik Malhotra" w:date="2021-09-30T23:42:00Z"/>
                <w:rFonts w:ascii="Verdana" w:eastAsia="Times New Roman" w:hAnsi="Verdana" w:cs="Arial"/>
                <w:b/>
                <w:bCs/>
                <w:color w:val="FFFFFF" w:themeColor="background1"/>
                <w:sz w:val="10"/>
                <w:szCs w:val="10"/>
                <w:lang w:val="en-US"/>
              </w:rPr>
            </w:pPr>
            <w:ins w:id="24823" w:author="Hardik Malhotra" w:date="2021-09-30T23:42:00Z">
              <w:r w:rsidRPr="00257590">
                <w:rPr>
                  <w:rFonts w:ascii="Verdana" w:eastAsia="Times New Roman" w:hAnsi="Verdana" w:cs="Arial"/>
                  <w:b/>
                  <w:bCs/>
                  <w:color w:val="FFFFFF" w:themeColor="background1"/>
                  <w:sz w:val="10"/>
                  <w:szCs w:val="10"/>
                  <w:lang w:val="en-US"/>
                </w:rPr>
                <w:t>2022F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788BBA98" w14:textId="77777777" w:rsidR="00015378" w:rsidRPr="00257590" w:rsidRDefault="00015378" w:rsidP="00092529">
            <w:pPr>
              <w:spacing w:after="0" w:line="480" w:lineRule="auto"/>
              <w:jc w:val="center"/>
              <w:rPr>
                <w:ins w:id="24824" w:author="Hardik Malhotra" w:date="2021-09-30T23:42:00Z"/>
                <w:rFonts w:ascii="Verdana" w:eastAsia="Times New Roman" w:hAnsi="Verdana" w:cs="Arial"/>
                <w:b/>
                <w:bCs/>
                <w:color w:val="FFFFFF" w:themeColor="background1"/>
                <w:sz w:val="10"/>
                <w:szCs w:val="10"/>
                <w:lang w:val="en-US"/>
              </w:rPr>
            </w:pPr>
            <w:ins w:id="24825" w:author="Hardik Malhotra" w:date="2021-09-30T23:42:00Z">
              <w:r w:rsidRPr="00257590">
                <w:rPr>
                  <w:rFonts w:ascii="Verdana" w:eastAsia="Times New Roman" w:hAnsi="Verdana" w:cs="Arial"/>
                  <w:b/>
                  <w:bCs/>
                  <w:color w:val="FFFFFF" w:themeColor="background1"/>
                  <w:sz w:val="10"/>
                  <w:szCs w:val="10"/>
                  <w:lang w:val="en-US"/>
                </w:rPr>
                <w:t>2023F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2382512E" w14:textId="77777777" w:rsidR="00015378" w:rsidRPr="00257590" w:rsidRDefault="00015378" w:rsidP="00092529">
            <w:pPr>
              <w:spacing w:after="0" w:line="480" w:lineRule="auto"/>
              <w:jc w:val="center"/>
              <w:rPr>
                <w:ins w:id="24826" w:author="Hardik Malhotra" w:date="2021-09-30T23:42:00Z"/>
                <w:rFonts w:ascii="Verdana" w:eastAsia="Times New Roman" w:hAnsi="Verdana" w:cs="Arial"/>
                <w:b/>
                <w:bCs/>
                <w:color w:val="FFFFFF" w:themeColor="background1"/>
                <w:sz w:val="10"/>
                <w:szCs w:val="10"/>
                <w:lang w:val="en-US"/>
              </w:rPr>
            </w:pPr>
            <w:ins w:id="24827" w:author="Hardik Malhotra" w:date="2021-09-30T23:42:00Z">
              <w:r w:rsidRPr="00257590">
                <w:rPr>
                  <w:rFonts w:ascii="Verdana" w:eastAsia="Times New Roman" w:hAnsi="Verdana" w:cs="Arial"/>
                  <w:b/>
                  <w:bCs/>
                  <w:color w:val="FFFFFF" w:themeColor="background1"/>
                  <w:sz w:val="10"/>
                  <w:szCs w:val="10"/>
                  <w:lang w:val="en-US"/>
                </w:rPr>
                <w:t>2024F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59712435" w14:textId="77777777" w:rsidR="00015378" w:rsidRPr="00257590" w:rsidRDefault="00015378" w:rsidP="00092529">
            <w:pPr>
              <w:spacing w:after="0" w:line="480" w:lineRule="auto"/>
              <w:jc w:val="center"/>
              <w:rPr>
                <w:ins w:id="24828" w:author="Hardik Malhotra" w:date="2021-09-30T23:42:00Z"/>
                <w:rFonts w:ascii="Verdana" w:eastAsia="Times New Roman" w:hAnsi="Verdana" w:cs="Arial"/>
                <w:b/>
                <w:bCs/>
                <w:color w:val="FFFFFF" w:themeColor="background1"/>
                <w:sz w:val="10"/>
                <w:szCs w:val="10"/>
                <w:lang w:val="en-US"/>
              </w:rPr>
            </w:pPr>
            <w:ins w:id="24829" w:author="Hardik Malhotra" w:date="2021-09-30T23:42:00Z">
              <w:r w:rsidRPr="00257590">
                <w:rPr>
                  <w:rFonts w:ascii="Verdana" w:eastAsia="Times New Roman" w:hAnsi="Verdana" w:cs="Arial"/>
                  <w:b/>
                  <w:bCs/>
                  <w:color w:val="FFFFFF" w:themeColor="background1"/>
                  <w:sz w:val="10"/>
                  <w:szCs w:val="10"/>
                  <w:lang w:val="en-US"/>
                </w:rPr>
                <w:t>2025F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6486DE91" w14:textId="77777777" w:rsidR="00015378" w:rsidRPr="00257590" w:rsidRDefault="00015378" w:rsidP="00092529">
            <w:pPr>
              <w:spacing w:after="0" w:line="480" w:lineRule="auto"/>
              <w:jc w:val="center"/>
              <w:rPr>
                <w:ins w:id="24830" w:author="Hardik Malhotra" w:date="2021-09-30T23:42:00Z"/>
                <w:rFonts w:ascii="Verdana" w:eastAsia="Times New Roman" w:hAnsi="Verdana" w:cs="Arial"/>
                <w:b/>
                <w:bCs/>
                <w:color w:val="FFFFFF" w:themeColor="background1"/>
                <w:sz w:val="10"/>
                <w:szCs w:val="10"/>
                <w:lang w:val="en-US"/>
              </w:rPr>
            </w:pPr>
            <w:ins w:id="24831" w:author="Hardik Malhotra" w:date="2021-09-30T23:42:00Z">
              <w:r w:rsidRPr="00257590">
                <w:rPr>
                  <w:rFonts w:ascii="Verdana" w:eastAsia="Times New Roman" w:hAnsi="Verdana" w:cs="Arial"/>
                  <w:b/>
                  <w:bCs/>
                  <w:color w:val="FFFFFF" w:themeColor="background1"/>
                  <w:sz w:val="10"/>
                  <w:szCs w:val="10"/>
                  <w:lang w:val="en-US"/>
                </w:rPr>
                <w:t>2026F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25154E4C" w14:textId="77777777" w:rsidR="00015378" w:rsidRPr="00257590" w:rsidRDefault="00015378" w:rsidP="00092529">
            <w:pPr>
              <w:spacing w:after="0" w:line="480" w:lineRule="auto"/>
              <w:jc w:val="center"/>
              <w:rPr>
                <w:ins w:id="24832" w:author="Hardik Malhotra" w:date="2021-09-30T23:42:00Z"/>
                <w:rFonts w:ascii="Verdana" w:eastAsia="Times New Roman" w:hAnsi="Verdana" w:cs="Arial"/>
                <w:b/>
                <w:bCs/>
                <w:color w:val="FFFFFF" w:themeColor="background1"/>
                <w:sz w:val="10"/>
                <w:szCs w:val="10"/>
                <w:lang w:val="en-US"/>
              </w:rPr>
            </w:pPr>
            <w:ins w:id="24833" w:author="Hardik Malhotra" w:date="2021-09-30T23:42:00Z">
              <w:r w:rsidRPr="00257590">
                <w:rPr>
                  <w:rFonts w:ascii="Verdana" w:eastAsia="Times New Roman" w:hAnsi="Verdana" w:cs="Arial"/>
                  <w:b/>
                  <w:bCs/>
                  <w:color w:val="FFFFFF" w:themeColor="background1"/>
                  <w:sz w:val="10"/>
                  <w:szCs w:val="10"/>
                  <w:lang w:val="en-US"/>
                </w:rPr>
                <w:t>2027F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3D69897C" w14:textId="77777777" w:rsidR="00015378" w:rsidRPr="00257590" w:rsidRDefault="00015378" w:rsidP="00092529">
            <w:pPr>
              <w:spacing w:after="0" w:line="480" w:lineRule="auto"/>
              <w:jc w:val="center"/>
              <w:rPr>
                <w:ins w:id="24834" w:author="Hardik Malhotra" w:date="2021-09-30T23:42:00Z"/>
                <w:rFonts w:ascii="Verdana" w:eastAsia="Times New Roman" w:hAnsi="Verdana" w:cs="Arial"/>
                <w:b/>
                <w:bCs/>
                <w:color w:val="FFFFFF" w:themeColor="background1"/>
                <w:sz w:val="10"/>
                <w:szCs w:val="10"/>
                <w:lang w:val="en-US"/>
              </w:rPr>
            </w:pPr>
            <w:ins w:id="24835" w:author="Hardik Malhotra" w:date="2021-09-30T23:42:00Z">
              <w:r w:rsidRPr="00257590">
                <w:rPr>
                  <w:rFonts w:ascii="Verdana" w:eastAsia="Times New Roman" w:hAnsi="Verdana" w:cs="Arial"/>
                  <w:b/>
                  <w:bCs/>
                  <w:color w:val="FFFFFF" w:themeColor="background1"/>
                  <w:sz w:val="10"/>
                  <w:szCs w:val="10"/>
                  <w:lang w:val="en-US"/>
                </w:rPr>
                <w:t>2028F</w:t>
              </w:r>
            </w:ins>
          </w:p>
        </w:tc>
        <w:tc>
          <w:tcPr>
            <w:tcW w:w="590" w:type="dxa"/>
            <w:tcBorders>
              <w:top w:val="single" w:sz="4" w:space="0" w:color="auto"/>
              <w:left w:val="nil"/>
              <w:bottom w:val="single" w:sz="4" w:space="0" w:color="auto"/>
              <w:right w:val="nil"/>
            </w:tcBorders>
            <w:shd w:val="clear" w:color="auto" w:fill="C00000"/>
            <w:noWrap/>
            <w:vAlign w:val="bottom"/>
            <w:hideMark/>
          </w:tcPr>
          <w:p w14:paraId="14CC25A7" w14:textId="77777777" w:rsidR="00015378" w:rsidRPr="00257590" w:rsidRDefault="00015378" w:rsidP="00092529">
            <w:pPr>
              <w:spacing w:after="0" w:line="480" w:lineRule="auto"/>
              <w:jc w:val="center"/>
              <w:rPr>
                <w:ins w:id="24836" w:author="Hardik Malhotra" w:date="2021-09-30T23:42:00Z"/>
                <w:rFonts w:ascii="Verdana" w:eastAsia="Times New Roman" w:hAnsi="Verdana" w:cs="Arial"/>
                <w:b/>
                <w:bCs/>
                <w:color w:val="FFFFFF" w:themeColor="background1"/>
                <w:sz w:val="10"/>
                <w:szCs w:val="10"/>
                <w:lang w:val="en-US"/>
              </w:rPr>
            </w:pPr>
            <w:ins w:id="24837" w:author="Hardik Malhotra" w:date="2021-09-30T23:42:00Z">
              <w:r w:rsidRPr="00257590">
                <w:rPr>
                  <w:rFonts w:ascii="Verdana" w:eastAsia="Times New Roman" w:hAnsi="Verdana" w:cs="Arial"/>
                  <w:b/>
                  <w:bCs/>
                  <w:color w:val="FFFFFF" w:themeColor="background1"/>
                  <w:sz w:val="10"/>
                  <w:szCs w:val="10"/>
                  <w:lang w:val="en-US"/>
                </w:rPr>
                <w:t>2029F</w:t>
              </w:r>
            </w:ins>
          </w:p>
        </w:tc>
        <w:tc>
          <w:tcPr>
            <w:tcW w:w="566"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76CD35B5" w14:textId="77777777" w:rsidR="00015378" w:rsidRPr="00257590" w:rsidRDefault="00015378" w:rsidP="00092529">
            <w:pPr>
              <w:spacing w:after="0" w:line="480" w:lineRule="auto"/>
              <w:jc w:val="center"/>
              <w:rPr>
                <w:ins w:id="24838" w:author="Hardik Malhotra" w:date="2021-09-30T23:42:00Z"/>
                <w:rFonts w:ascii="Verdana" w:eastAsia="Times New Roman" w:hAnsi="Verdana" w:cs="Arial"/>
                <w:b/>
                <w:bCs/>
                <w:color w:val="FFFFFF" w:themeColor="background1"/>
                <w:sz w:val="10"/>
                <w:szCs w:val="10"/>
                <w:lang w:val="en-US"/>
              </w:rPr>
            </w:pPr>
            <w:ins w:id="24839" w:author="Hardik Malhotra" w:date="2021-09-30T23:42:00Z">
              <w:r w:rsidRPr="00257590">
                <w:rPr>
                  <w:rFonts w:ascii="Verdana" w:eastAsia="Times New Roman" w:hAnsi="Verdana" w:cs="Arial"/>
                  <w:b/>
                  <w:bCs/>
                  <w:color w:val="FFFFFF" w:themeColor="background1"/>
                  <w:sz w:val="10"/>
                  <w:szCs w:val="10"/>
                  <w:lang w:val="en-US"/>
                </w:rPr>
                <w:t>2030F</w:t>
              </w:r>
            </w:ins>
          </w:p>
        </w:tc>
      </w:tr>
      <w:tr w:rsidR="00015378" w:rsidRPr="00257590" w14:paraId="5F8E9426" w14:textId="77777777" w:rsidTr="00092529">
        <w:trPr>
          <w:trHeight w:val="334"/>
          <w:ins w:id="24840" w:author="Hardik Malhotra" w:date="2021-09-30T23:42:00Z"/>
        </w:trPr>
        <w:tc>
          <w:tcPr>
            <w:tcW w:w="1185" w:type="dxa"/>
            <w:tcBorders>
              <w:top w:val="nil"/>
              <w:left w:val="single" w:sz="4" w:space="0" w:color="auto"/>
              <w:bottom w:val="single" w:sz="4" w:space="0" w:color="auto"/>
              <w:right w:val="single" w:sz="4" w:space="0" w:color="auto"/>
            </w:tcBorders>
            <w:shd w:val="clear" w:color="000000" w:fill="FFFFFF"/>
            <w:noWrap/>
            <w:vAlign w:val="bottom"/>
            <w:hideMark/>
          </w:tcPr>
          <w:p w14:paraId="3C291095" w14:textId="77777777" w:rsidR="00015378" w:rsidRPr="00257590" w:rsidRDefault="00015378" w:rsidP="00015378">
            <w:pPr>
              <w:spacing w:after="0" w:line="240" w:lineRule="auto"/>
              <w:rPr>
                <w:ins w:id="24841" w:author="Hardik Malhotra" w:date="2021-09-30T23:42:00Z"/>
                <w:rFonts w:ascii="Verdana" w:eastAsia="Times New Roman" w:hAnsi="Verdana" w:cs="Times New Roman"/>
                <w:color w:val="000000"/>
                <w:sz w:val="10"/>
                <w:szCs w:val="10"/>
                <w:lang w:val="en-US"/>
              </w:rPr>
            </w:pPr>
            <w:ins w:id="24842" w:author="Hardik Malhotra" w:date="2021-09-30T23:42:00Z">
              <w:r w:rsidRPr="00257590">
                <w:rPr>
                  <w:rFonts w:ascii="Verdana" w:eastAsia="Times New Roman" w:hAnsi="Verdana" w:cs="Times New Roman"/>
                  <w:color w:val="000000"/>
                  <w:sz w:val="10"/>
                  <w:szCs w:val="10"/>
                  <w:lang w:val="en-US"/>
                </w:rPr>
                <w:t>Paints &amp; Coatings</w:t>
              </w:r>
            </w:ins>
          </w:p>
        </w:tc>
        <w:tc>
          <w:tcPr>
            <w:tcW w:w="519" w:type="dxa"/>
            <w:tcBorders>
              <w:top w:val="nil"/>
              <w:left w:val="nil"/>
              <w:bottom w:val="single" w:sz="4" w:space="0" w:color="auto"/>
              <w:right w:val="single" w:sz="4" w:space="0" w:color="auto"/>
            </w:tcBorders>
            <w:shd w:val="clear" w:color="000000" w:fill="FFFFFF"/>
            <w:noWrap/>
            <w:vAlign w:val="bottom"/>
            <w:hideMark/>
          </w:tcPr>
          <w:p w14:paraId="0E6E07C9" w14:textId="745FBAFE" w:rsidR="00015378" w:rsidRPr="00015378" w:rsidRDefault="00015378" w:rsidP="00015378">
            <w:pPr>
              <w:spacing w:after="0" w:line="240" w:lineRule="auto"/>
              <w:jc w:val="center"/>
              <w:rPr>
                <w:ins w:id="24843" w:author="Hardik Malhotra" w:date="2021-09-30T23:42:00Z"/>
                <w:rFonts w:ascii="Verdana" w:eastAsia="Times New Roman" w:hAnsi="Verdana" w:cs="Times New Roman"/>
                <w:color w:val="000000" w:themeColor="text1"/>
                <w:sz w:val="10"/>
                <w:szCs w:val="10"/>
                <w:lang w:val="en-US"/>
                <w:rPrChange w:id="24844" w:author="Hardik Malhotra" w:date="2021-09-30T23:42:00Z">
                  <w:rPr>
                    <w:ins w:id="24845" w:author="Hardik Malhotra" w:date="2021-09-30T23:42:00Z"/>
                    <w:rFonts w:ascii="Verdana" w:eastAsia="Times New Roman" w:hAnsi="Verdana" w:cs="Times New Roman"/>
                    <w:color w:val="000000" w:themeColor="text1"/>
                    <w:sz w:val="10"/>
                    <w:szCs w:val="10"/>
                    <w:lang w:val="en-US"/>
                  </w:rPr>
                </w:rPrChange>
              </w:rPr>
            </w:pPr>
            <w:ins w:id="24846" w:author="Hardik Malhotra" w:date="2021-09-30T23:42:00Z">
              <w:r w:rsidRPr="00015378">
                <w:rPr>
                  <w:rFonts w:ascii="Verdana" w:hAnsi="Verdana" w:cs="Arial"/>
                  <w:color w:val="000000"/>
                  <w:sz w:val="10"/>
                  <w:szCs w:val="10"/>
                  <w:rPrChange w:id="24847" w:author="Hardik Malhotra" w:date="2021-09-30T23:42:00Z">
                    <w:rPr>
                      <w:rFonts w:ascii="Arial" w:hAnsi="Arial" w:cs="Arial"/>
                      <w:b/>
                      <w:bCs/>
                      <w:color w:val="000000"/>
                      <w:sz w:val="20"/>
                      <w:szCs w:val="20"/>
                    </w:rPr>
                  </w:rPrChange>
                </w:rPr>
                <w:t>127</w:t>
              </w:r>
            </w:ins>
          </w:p>
        </w:tc>
        <w:tc>
          <w:tcPr>
            <w:tcW w:w="519" w:type="dxa"/>
            <w:tcBorders>
              <w:top w:val="nil"/>
              <w:left w:val="nil"/>
              <w:bottom w:val="single" w:sz="4" w:space="0" w:color="auto"/>
              <w:right w:val="single" w:sz="4" w:space="0" w:color="auto"/>
            </w:tcBorders>
            <w:shd w:val="clear" w:color="000000" w:fill="FFFFFF"/>
            <w:noWrap/>
            <w:vAlign w:val="bottom"/>
            <w:hideMark/>
          </w:tcPr>
          <w:p w14:paraId="2E2D73D3" w14:textId="5FE09296" w:rsidR="00015378" w:rsidRPr="00015378" w:rsidRDefault="00015378" w:rsidP="00015378">
            <w:pPr>
              <w:spacing w:after="0" w:line="240" w:lineRule="auto"/>
              <w:jc w:val="center"/>
              <w:rPr>
                <w:ins w:id="24848" w:author="Hardik Malhotra" w:date="2021-09-30T23:42:00Z"/>
                <w:rFonts w:ascii="Verdana" w:eastAsia="Times New Roman" w:hAnsi="Verdana" w:cs="Times New Roman"/>
                <w:color w:val="000000" w:themeColor="text1"/>
                <w:sz w:val="10"/>
                <w:szCs w:val="10"/>
                <w:lang w:val="en-US"/>
                <w:rPrChange w:id="24849" w:author="Hardik Malhotra" w:date="2021-09-30T23:42:00Z">
                  <w:rPr>
                    <w:ins w:id="24850" w:author="Hardik Malhotra" w:date="2021-09-30T23:42:00Z"/>
                    <w:rFonts w:ascii="Verdana" w:eastAsia="Times New Roman" w:hAnsi="Verdana" w:cs="Times New Roman"/>
                    <w:color w:val="000000" w:themeColor="text1"/>
                    <w:sz w:val="10"/>
                    <w:szCs w:val="10"/>
                    <w:lang w:val="en-US"/>
                  </w:rPr>
                </w:rPrChange>
              </w:rPr>
            </w:pPr>
            <w:ins w:id="24851" w:author="Hardik Malhotra" w:date="2021-09-30T23:42:00Z">
              <w:r w:rsidRPr="00015378">
                <w:rPr>
                  <w:rFonts w:ascii="Verdana" w:hAnsi="Verdana" w:cs="Arial"/>
                  <w:color w:val="000000"/>
                  <w:sz w:val="10"/>
                  <w:szCs w:val="10"/>
                  <w:rPrChange w:id="24852" w:author="Hardik Malhotra" w:date="2021-09-30T23:42:00Z">
                    <w:rPr>
                      <w:rFonts w:ascii="Arial" w:hAnsi="Arial" w:cs="Arial"/>
                      <w:b/>
                      <w:bCs/>
                      <w:color w:val="000000"/>
                      <w:sz w:val="20"/>
                      <w:szCs w:val="20"/>
                    </w:rPr>
                  </w:rPrChange>
                </w:rPr>
                <w:t>132</w:t>
              </w:r>
            </w:ins>
          </w:p>
        </w:tc>
        <w:tc>
          <w:tcPr>
            <w:tcW w:w="519" w:type="dxa"/>
            <w:tcBorders>
              <w:top w:val="nil"/>
              <w:left w:val="nil"/>
              <w:bottom w:val="single" w:sz="4" w:space="0" w:color="auto"/>
              <w:right w:val="single" w:sz="4" w:space="0" w:color="auto"/>
            </w:tcBorders>
            <w:shd w:val="clear" w:color="000000" w:fill="FFFFFF"/>
            <w:noWrap/>
            <w:vAlign w:val="bottom"/>
            <w:hideMark/>
          </w:tcPr>
          <w:p w14:paraId="20C13C46" w14:textId="39833205" w:rsidR="00015378" w:rsidRPr="00015378" w:rsidRDefault="00015378" w:rsidP="00015378">
            <w:pPr>
              <w:spacing w:after="0" w:line="240" w:lineRule="auto"/>
              <w:jc w:val="center"/>
              <w:rPr>
                <w:ins w:id="24853" w:author="Hardik Malhotra" w:date="2021-09-30T23:42:00Z"/>
                <w:rFonts w:ascii="Verdana" w:eastAsia="Times New Roman" w:hAnsi="Verdana" w:cs="Times New Roman"/>
                <w:color w:val="000000" w:themeColor="text1"/>
                <w:sz w:val="10"/>
                <w:szCs w:val="10"/>
                <w:lang w:val="en-US"/>
                <w:rPrChange w:id="24854" w:author="Hardik Malhotra" w:date="2021-09-30T23:42:00Z">
                  <w:rPr>
                    <w:ins w:id="24855" w:author="Hardik Malhotra" w:date="2021-09-30T23:42:00Z"/>
                    <w:rFonts w:ascii="Verdana" w:eastAsia="Times New Roman" w:hAnsi="Verdana" w:cs="Times New Roman"/>
                    <w:color w:val="000000" w:themeColor="text1"/>
                    <w:sz w:val="10"/>
                    <w:szCs w:val="10"/>
                    <w:lang w:val="en-US"/>
                  </w:rPr>
                </w:rPrChange>
              </w:rPr>
            </w:pPr>
            <w:ins w:id="24856" w:author="Hardik Malhotra" w:date="2021-09-30T23:42:00Z">
              <w:r w:rsidRPr="00015378">
                <w:rPr>
                  <w:rFonts w:ascii="Verdana" w:hAnsi="Verdana" w:cs="Arial"/>
                  <w:color w:val="000000"/>
                  <w:sz w:val="10"/>
                  <w:szCs w:val="10"/>
                  <w:rPrChange w:id="24857" w:author="Hardik Malhotra" w:date="2021-09-30T23:42:00Z">
                    <w:rPr>
                      <w:rFonts w:ascii="Arial" w:hAnsi="Arial" w:cs="Arial"/>
                      <w:b/>
                      <w:bCs/>
                      <w:color w:val="000000"/>
                      <w:sz w:val="20"/>
                      <w:szCs w:val="20"/>
                    </w:rPr>
                  </w:rPrChange>
                </w:rPr>
                <w:t>136</w:t>
              </w:r>
            </w:ins>
          </w:p>
        </w:tc>
        <w:tc>
          <w:tcPr>
            <w:tcW w:w="520" w:type="dxa"/>
            <w:tcBorders>
              <w:top w:val="nil"/>
              <w:left w:val="nil"/>
              <w:bottom w:val="single" w:sz="4" w:space="0" w:color="auto"/>
              <w:right w:val="single" w:sz="4" w:space="0" w:color="auto"/>
            </w:tcBorders>
            <w:shd w:val="clear" w:color="000000" w:fill="FFFFFF"/>
            <w:noWrap/>
            <w:vAlign w:val="bottom"/>
            <w:hideMark/>
          </w:tcPr>
          <w:p w14:paraId="3031FC02" w14:textId="477C2166" w:rsidR="00015378" w:rsidRPr="00015378" w:rsidRDefault="00015378" w:rsidP="00015378">
            <w:pPr>
              <w:spacing w:after="0" w:line="240" w:lineRule="auto"/>
              <w:jc w:val="center"/>
              <w:rPr>
                <w:ins w:id="24858" w:author="Hardik Malhotra" w:date="2021-09-30T23:42:00Z"/>
                <w:rFonts w:ascii="Verdana" w:eastAsia="Times New Roman" w:hAnsi="Verdana" w:cs="Times New Roman"/>
                <w:color w:val="000000" w:themeColor="text1"/>
                <w:sz w:val="10"/>
                <w:szCs w:val="10"/>
                <w:lang w:val="en-US"/>
                <w:rPrChange w:id="24859" w:author="Hardik Malhotra" w:date="2021-09-30T23:42:00Z">
                  <w:rPr>
                    <w:ins w:id="24860" w:author="Hardik Malhotra" w:date="2021-09-30T23:42:00Z"/>
                    <w:rFonts w:ascii="Verdana" w:eastAsia="Times New Roman" w:hAnsi="Verdana" w:cs="Times New Roman"/>
                    <w:color w:val="000000" w:themeColor="text1"/>
                    <w:sz w:val="10"/>
                    <w:szCs w:val="10"/>
                    <w:lang w:val="en-US"/>
                  </w:rPr>
                </w:rPrChange>
              </w:rPr>
            </w:pPr>
            <w:ins w:id="24861" w:author="Hardik Malhotra" w:date="2021-09-30T23:42:00Z">
              <w:r w:rsidRPr="00015378">
                <w:rPr>
                  <w:rFonts w:ascii="Verdana" w:hAnsi="Verdana" w:cs="Arial"/>
                  <w:color w:val="000000"/>
                  <w:sz w:val="10"/>
                  <w:szCs w:val="10"/>
                  <w:rPrChange w:id="24862" w:author="Hardik Malhotra" w:date="2021-09-30T23:42:00Z">
                    <w:rPr>
                      <w:rFonts w:ascii="Arial" w:hAnsi="Arial" w:cs="Arial"/>
                      <w:b/>
                      <w:bCs/>
                      <w:color w:val="000000"/>
                      <w:sz w:val="20"/>
                      <w:szCs w:val="20"/>
                    </w:rPr>
                  </w:rPrChange>
                </w:rPr>
                <w:t>139</w:t>
              </w:r>
            </w:ins>
          </w:p>
        </w:tc>
        <w:tc>
          <w:tcPr>
            <w:tcW w:w="593" w:type="dxa"/>
            <w:tcBorders>
              <w:top w:val="nil"/>
              <w:left w:val="nil"/>
              <w:bottom w:val="single" w:sz="4" w:space="0" w:color="auto"/>
              <w:right w:val="single" w:sz="4" w:space="0" w:color="auto"/>
            </w:tcBorders>
            <w:shd w:val="clear" w:color="000000" w:fill="FFFFFF"/>
            <w:noWrap/>
            <w:vAlign w:val="bottom"/>
            <w:hideMark/>
          </w:tcPr>
          <w:p w14:paraId="089DA382" w14:textId="05FE5D97" w:rsidR="00015378" w:rsidRPr="00015378" w:rsidRDefault="00015378" w:rsidP="00015378">
            <w:pPr>
              <w:spacing w:after="0" w:line="240" w:lineRule="auto"/>
              <w:jc w:val="center"/>
              <w:rPr>
                <w:ins w:id="24863" w:author="Hardik Malhotra" w:date="2021-09-30T23:42:00Z"/>
                <w:rFonts w:ascii="Verdana" w:eastAsia="Times New Roman" w:hAnsi="Verdana" w:cs="Times New Roman"/>
                <w:color w:val="000000" w:themeColor="text1"/>
                <w:sz w:val="10"/>
                <w:szCs w:val="10"/>
                <w:lang w:val="en-US"/>
                <w:rPrChange w:id="24864" w:author="Hardik Malhotra" w:date="2021-09-30T23:42:00Z">
                  <w:rPr>
                    <w:ins w:id="24865" w:author="Hardik Malhotra" w:date="2021-09-30T23:42:00Z"/>
                    <w:rFonts w:ascii="Verdana" w:eastAsia="Times New Roman" w:hAnsi="Verdana" w:cs="Times New Roman"/>
                    <w:color w:val="000000" w:themeColor="text1"/>
                    <w:sz w:val="10"/>
                    <w:szCs w:val="10"/>
                    <w:lang w:val="en-US"/>
                  </w:rPr>
                </w:rPrChange>
              </w:rPr>
            </w:pPr>
            <w:ins w:id="24866" w:author="Hardik Malhotra" w:date="2021-09-30T23:42:00Z">
              <w:r w:rsidRPr="00015378">
                <w:rPr>
                  <w:rFonts w:ascii="Verdana" w:hAnsi="Verdana" w:cs="Arial"/>
                  <w:color w:val="000000"/>
                  <w:sz w:val="10"/>
                  <w:szCs w:val="10"/>
                  <w:rPrChange w:id="24867" w:author="Hardik Malhotra" w:date="2021-09-30T23:42:00Z">
                    <w:rPr>
                      <w:rFonts w:ascii="Arial" w:hAnsi="Arial" w:cs="Arial"/>
                      <w:b/>
                      <w:bCs/>
                      <w:color w:val="000000"/>
                      <w:sz w:val="20"/>
                      <w:szCs w:val="20"/>
                    </w:rPr>
                  </w:rPrChange>
                </w:rPr>
                <w:t>144</w:t>
              </w:r>
            </w:ins>
          </w:p>
        </w:tc>
        <w:tc>
          <w:tcPr>
            <w:tcW w:w="590" w:type="dxa"/>
            <w:tcBorders>
              <w:top w:val="nil"/>
              <w:left w:val="nil"/>
              <w:bottom w:val="single" w:sz="4" w:space="0" w:color="auto"/>
              <w:right w:val="single" w:sz="4" w:space="0" w:color="auto"/>
            </w:tcBorders>
            <w:shd w:val="clear" w:color="000000" w:fill="FFFFFF"/>
            <w:noWrap/>
            <w:vAlign w:val="bottom"/>
            <w:hideMark/>
          </w:tcPr>
          <w:p w14:paraId="22967058" w14:textId="186DDE6D" w:rsidR="00015378" w:rsidRPr="00015378" w:rsidRDefault="00015378" w:rsidP="00015378">
            <w:pPr>
              <w:spacing w:after="0" w:line="240" w:lineRule="auto"/>
              <w:jc w:val="center"/>
              <w:rPr>
                <w:ins w:id="24868" w:author="Hardik Malhotra" w:date="2021-09-30T23:42:00Z"/>
                <w:rFonts w:ascii="Verdana" w:eastAsia="Times New Roman" w:hAnsi="Verdana" w:cs="Times New Roman"/>
                <w:color w:val="000000" w:themeColor="text1"/>
                <w:sz w:val="10"/>
                <w:szCs w:val="10"/>
                <w:lang w:val="en-US"/>
                <w:rPrChange w:id="24869" w:author="Hardik Malhotra" w:date="2021-09-30T23:42:00Z">
                  <w:rPr>
                    <w:ins w:id="24870" w:author="Hardik Malhotra" w:date="2021-09-30T23:42:00Z"/>
                    <w:rFonts w:ascii="Verdana" w:eastAsia="Times New Roman" w:hAnsi="Verdana" w:cs="Times New Roman"/>
                    <w:color w:val="000000" w:themeColor="text1"/>
                    <w:sz w:val="10"/>
                    <w:szCs w:val="10"/>
                    <w:lang w:val="en-US"/>
                  </w:rPr>
                </w:rPrChange>
              </w:rPr>
            </w:pPr>
            <w:ins w:id="24871" w:author="Hardik Malhotra" w:date="2021-09-30T23:42:00Z">
              <w:r w:rsidRPr="00015378">
                <w:rPr>
                  <w:rFonts w:ascii="Verdana" w:hAnsi="Verdana" w:cs="Arial"/>
                  <w:color w:val="000000"/>
                  <w:sz w:val="10"/>
                  <w:szCs w:val="10"/>
                  <w:rPrChange w:id="24872" w:author="Hardik Malhotra" w:date="2021-09-30T23:42:00Z">
                    <w:rPr>
                      <w:rFonts w:ascii="Arial" w:hAnsi="Arial" w:cs="Arial"/>
                      <w:b/>
                      <w:bCs/>
                      <w:color w:val="000000"/>
                      <w:sz w:val="20"/>
                      <w:szCs w:val="20"/>
                    </w:rPr>
                  </w:rPrChange>
                </w:rPr>
                <w:t>132</w:t>
              </w:r>
            </w:ins>
          </w:p>
        </w:tc>
        <w:tc>
          <w:tcPr>
            <w:tcW w:w="590" w:type="dxa"/>
            <w:tcBorders>
              <w:top w:val="nil"/>
              <w:left w:val="nil"/>
              <w:bottom w:val="single" w:sz="4" w:space="0" w:color="auto"/>
              <w:right w:val="single" w:sz="4" w:space="0" w:color="auto"/>
            </w:tcBorders>
            <w:shd w:val="clear" w:color="000000" w:fill="FFFFFF"/>
            <w:noWrap/>
            <w:vAlign w:val="bottom"/>
            <w:hideMark/>
          </w:tcPr>
          <w:p w14:paraId="0060A9B4" w14:textId="31506B2F" w:rsidR="00015378" w:rsidRPr="00015378" w:rsidRDefault="00015378" w:rsidP="00015378">
            <w:pPr>
              <w:spacing w:after="0" w:line="240" w:lineRule="auto"/>
              <w:jc w:val="center"/>
              <w:rPr>
                <w:ins w:id="24873" w:author="Hardik Malhotra" w:date="2021-09-30T23:42:00Z"/>
                <w:rFonts w:ascii="Verdana" w:eastAsia="Times New Roman" w:hAnsi="Verdana" w:cs="Times New Roman"/>
                <w:color w:val="000000" w:themeColor="text1"/>
                <w:sz w:val="10"/>
                <w:szCs w:val="10"/>
                <w:lang w:val="en-US"/>
                <w:rPrChange w:id="24874" w:author="Hardik Malhotra" w:date="2021-09-30T23:42:00Z">
                  <w:rPr>
                    <w:ins w:id="24875" w:author="Hardik Malhotra" w:date="2021-09-30T23:42:00Z"/>
                    <w:rFonts w:ascii="Verdana" w:eastAsia="Times New Roman" w:hAnsi="Verdana" w:cs="Times New Roman"/>
                    <w:color w:val="000000" w:themeColor="text1"/>
                    <w:sz w:val="10"/>
                    <w:szCs w:val="10"/>
                    <w:lang w:val="en-US"/>
                  </w:rPr>
                </w:rPrChange>
              </w:rPr>
            </w:pPr>
            <w:ins w:id="24876" w:author="Hardik Malhotra" w:date="2021-09-30T23:42:00Z">
              <w:r w:rsidRPr="00015378">
                <w:rPr>
                  <w:rFonts w:ascii="Verdana" w:hAnsi="Verdana" w:cs="Arial"/>
                  <w:color w:val="000000"/>
                  <w:sz w:val="10"/>
                  <w:szCs w:val="10"/>
                  <w:rPrChange w:id="24877" w:author="Hardik Malhotra" w:date="2021-09-30T23:42:00Z">
                    <w:rPr>
                      <w:rFonts w:ascii="Arial" w:hAnsi="Arial" w:cs="Arial"/>
                      <w:b/>
                      <w:bCs/>
                      <w:color w:val="000000"/>
                      <w:sz w:val="20"/>
                      <w:szCs w:val="20"/>
                    </w:rPr>
                  </w:rPrChange>
                </w:rPr>
                <w:t>141</w:t>
              </w:r>
            </w:ins>
          </w:p>
        </w:tc>
        <w:tc>
          <w:tcPr>
            <w:tcW w:w="590" w:type="dxa"/>
            <w:tcBorders>
              <w:top w:val="nil"/>
              <w:left w:val="nil"/>
              <w:bottom w:val="single" w:sz="4" w:space="0" w:color="auto"/>
              <w:right w:val="single" w:sz="4" w:space="0" w:color="auto"/>
            </w:tcBorders>
            <w:shd w:val="clear" w:color="000000" w:fill="FFFFFF"/>
            <w:noWrap/>
            <w:vAlign w:val="bottom"/>
            <w:hideMark/>
          </w:tcPr>
          <w:p w14:paraId="175B07AE" w14:textId="4E87BAA8" w:rsidR="00015378" w:rsidRPr="00015378" w:rsidRDefault="00015378" w:rsidP="00015378">
            <w:pPr>
              <w:spacing w:after="0" w:line="240" w:lineRule="auto"/>
              <w:jc w:val="center"/>
              <w:rPr>
                <w:ins w:id="24878" w:author="Hardik Malhotra" w:date="2021-09-30T23:42:00Z"/>
                <w:rFonts w:ascii="Verdana" w:eastAsia="Times New Roman" w:hAnsi="Verdana" w:cs="Times New Roman"/>
                <w:color w:val="000000" w:themeColor="text1"/>
                <w:sz w:val="10"/>
                <w:szCs w:val="10"/>
                <w:lang w:val="en-US"/>
                <w:rPrChange w:id="24879" w:author="Hardik Malhotra" w:date="2021-09-30T23:42:00Z">
                  <w:rPr>
                    <w:ins w:id="24880" w:author="Hardik Malhotra" w:date="2021-09-30T23:42:00Z"/>
                    <w:rFonts w:ascii="Verdana" w:eastAsia="Times New Roman" w:hAnsi="Verdana" w:cs="Times New Roman"/>
                    <w:color w:val="000000" w:themeColor="text1"/>
                    <w:sz w:val="10"/>
                    <w:szCs w:val="10"/>
                    <w:lang w:val="en-US"/>
                  </w:rPr>
                </w:rPrChange>
              </w:rPr>
            </w:pPr>
            <w:ins w:id="24881" w:author="Hardik Malhotra" w:date="2021-09-30T23:42:00Z">
              <w:r w:rsidRPr="00015378">
                <w:rPr>
                  <w:rFonts w:ascii="Verdana" w:hAnsi="Verdana" w:cs="Arial"/>
                  <w:color w:val="000000"/>
                  <w:sz w:val="10"/>
                  <w:szCs w:val="10"/>
                  <w:rPrChange w:id="24882" w:author="Hardik Malhotra" w:date="2021-09-30T23:42:00Z">
                    <w:rPr>
                      <w:rFonts w:ascii="Arial" w:hAnsi="Arial" w:cs="Arial"/>
                      <w:b/>
                      <w:bCs/>
                      <w:color w:val="000000"/>
                      <w:sz w:val="20"/>
                      <w:szCs w:val="20"/>
                    </w:rPr>
                  </w:rPrChange>
                </w:rPr>
                <w:t>148</w:t>
              </w:r>
            </w:ins>
          </w:p>
        </w:tc>
        <w:tc>
          <w:tcPr>
            <w:tcW w:w="590" w:type="dxa"/>
            <w:tcBorders>
              <w:top w:val="nil"/>
              <w:left w:val="nil"/>
              <w:bottom w:val="single" w:sz="4" w:space="0" w:color="auto"/>
              <w:right w:val="single" w:sz="4" w:space="0" w:color="auto"/>
            </w:tcBorders>
            <w:shd w:val="clear" w:color="000000" w:fill="FFFFFF"/>
            <w:noWrap/>
            <w:vAlign w:val="bottom"/>
            <w:hideMark/>
          </w:tcPr>
          <w:p w14:paraId="1A4254EA" w14:textId="41F8DB56" w:rsidR="00015378" w:rsidRPr="00015378" w:rsidRDefault="00015378" w:rsidP="00015378">
            <w:pPr>
              <w:spacing w:after="0" w:line="240" w:lineRule="auto"/>
              <w:jc w:val="center"/>
              <w:rPr>
                <w:ins w:id="24883" w:author="Hardik Malhotra" w:date="2021-09-30T23:42:00Z"/>
                <w:rFonts w:ascii="Verdana" w:eastAsia="Times New Roman" w:hAnsi="Verdana" w:cs="Times New Roman"/>
                <w:color w:val="000000" w:themeColor="text1"/>
                <w:sz w:val="10"/>
                <w:szCs w:val="10"/>
                <w:lang w:val="en-US"/>
                <w:rPrChange w:id="24884" w:author="Hardik Malhotra" w:date="2021-09-30T23:42:00Z">
                  <w:rPr>
                    <w:ins w:id="24885" w:author="Hardik Malhotra" w:date="2021-09-30T23:42:00Z"/>
                    <w:rFonts w:ascii="Verdana" w:eastAsia="Times New Roman" w:hAnsi="Verdana" w:cs="Times New Roman"/>
                    <w:color w:val="000000" w:themeColor="text1"/>
                    <w:sz w:val="10"/>
                    <w:szCs w:val="10"/>
                    <w:lang w:val="en-US"/>
                  </w:rPr>
                </w:rPrChange>
              </w:rPr>
            </w:pPr>
            <w:ins w:id="24886" w:author="Hardik Malhotra" w:date="2021-09-30T23:42:00Z">
              <w:r w:rsidRPr="00015378">
                <w:rPr>
                  <w:rFonts w:ascii="Verdana" w:hAnsi="Verdana" w:cs="Arial"/>
                  <w:color w:val="000000"/>
                  <w:sz w:val="10"/>
                  <w:szCs w:val="10"/>
                  <w:rPrChange w:id="24887" w:author="Hardik Malhotra" w:date="2021-09-30T23:42:00Z">
                    <w:rPr>
                      <w:rFonts w:ascii="Arial" w:hAnsi="Arial" w:cs="Arial"/>
                      <w:b/>
                      <w:bCs/>
                      <w:color w:val="000000"/>
                      <w:sz w:val="20"/>
                      <w:szCs w:val="20"/>
                    </w:rPr>
                  </w:rPrChange>
                </w:rPr>
                <w:t>155</w:t>
              </w:r>
            </w:ins>
          </w:p>
        </w:tc>
        <w:tc>
          <w:tcPr>
            <w:tcW w:w="590" w:type="dxa"/>
            <w:tcBorders>
              <w:top w:val="nil"/>
              <w:left w:val="nil"/>
              <w:bottom w:val="single" w:sz="4" w:space="0" w:color="auto"/>
              <w:right w:val="single" w:sz="4" w:space="0" w:color="auto"/>
            </w:tcBorders>
            <w:shd w:val="clear" w:color="000000" w:fill="FFFFFF"/>
            <w:noWrap/>
            <w:vAlign w:val="bottom"/>
            <w:hideMark/>
          </w:tcPr>
          <w:p w14:paraId="7DC0476A" w14:textId="3028D7B3" w:rsidR="00015378" w:rsidRPr="00015378" w:rsidRDefault="00015378" w:rsidP="00015378">
            <w:pPr>
              <w:spacing w:after="0" w:line="240" w:lineRule="auto"/>
              <w:jc w:val="center"/>
              <w:rPr>
                <w:ins w:id="24888" w:author="Hardik Malhotra" w:date="2021-09-30T23:42:00Z"/>
                <w:rFonts w:ascii="Verdana" w:eastAsia="Times New Roman" w:hAnsi="Verdana" w:cs="Times New Roman"/>
                <w:color w:val="000000" w:themeColor="text1"/>
                <w:sz w:val="10"/>
                <w:szCs w:val="10"/>
                <w:lang w:val="en-US"/>
                <w:rPrChange w:id="24889" w:author="Hardik Malhotra" w:date="2021-09-30T23:42:00Z">
                  <w:rPr>
                    <w:ins w:id="24890" w:author="Hardik Malhotra" w:date="2021-09-30T23:42:00Z"/>
                    <w:rFonts w:ascii="Verdana" w:eastAsia="Times New Roman" w:hAnsi="Verdana" w:cs="Times New Roman"/>
                    <w:color w:val="000000" w:themeColor="text1"/>
                    <w:sz w:val="10"/>
                    <w:szCs w:val="10"/>
                    <w:lang w:val="en-US"/>
                  </w:rPr>
                </w:rPrChange>
              </w:rPr>
            </w:pPr>
            <w:ins w:id="24891" w:author="Hardik Malhotra" w:date="2021-09-30T23:42:00Z">
              <w:r w:rsidRPr="00015378">
                <w:rPr>
                  <w:rFonts w:ascii="Verdana" w:hAnsi="Verdana" w:cs="Arial"/>
                  <w:color w:val="000000"/>
                  <w:sz w:val="10"/>
                  <w:szCs w:val="10"/>
                  <w:rPrChange w:id="24892" w:author="Hardik Malhotra" w:date="2021-09-30T23:42:00Z">
                    <w:rPr>
                      <w:rFonts w:ascii="Arial" w:hAnsi="Arial" w:cs="Arial"/>
                      <w:b/>
                      <w:bCs/>
                      <w:color w:val="000000"/>
                      <w:sz w:val="20"/>
                      <w:szCs w:val="20"/>
                    </w:rPr>
                  </w:rPrChange>
                </w:rPr>
                <w:t>161</w:t>
              </w:r>
            </w:ins>
          </w:p>
        </w:tc>
        <w:tc>
          <w:tcPr>
            <w:tcW w:w="590" w:type="dxa"/>
            <w:tcBorders>
              <w:top w:val="nil"/>
              <w:left w:val="nil"/>
              <w:bottom w:val="single" w:sz="4" w:space="0" w:color="auto"/>
              <w:right w:val="single" w:sz="4" w:space="0" w:color="auto"/>
            </w:tcBorders>
            <w:shd w:val="clear" w:color="000000" w:fill="FFFFFF"/>
            <w:noWrap/>
            <w:vAlign w:val="bottom"/>
            <w:hideMark/>
          </w:tcPr>
          <w:p w14:paraId="54809890" w14:textId="39DA901F" w:rsidR="00015378" w:rsidRPr="00015378" w:rsidRDefault="00015378" w:rsidP="00015378">
            <w:pPr>
              <w:spacing w:after="0" w:line="240" w:lineRule="auto"/>
              <w:jc w:val="center"/>
              <w:rPr>
                <w:ins w:id="24893" w:author="Hardik Malhotra" w:date="2021-09-30T23:42:00Z"/>
                <w:rFonts w:ascii="Verdana" w:eastAsia="Times New Roman" w:hAnsi="Verdana" w:cs="Times New Roman"/>
                <w:color w:val="000000" w:themeColor="text1"/>
                <w:sz w:val="10"/>
                <w:szCs w:val="10"/>
                <w:lang w:val="en-US"/>
                <w:rPrChange w:id="24894" w:author="Hardik Malhotra" w:date="2021-09-30T23:42:00Z">
                  <w:rPr>
                    <w:ins w:id="24895" w:author="Hardik Malhotra" w:date="2021-09-30T23:42:00Z"/>
                    <w:rFonts w:ascii="Verdana" w:eastAsia="Times New Roman" w:hAnsi="Verdana" w:cs="Times New Roman"/>
                    <w:color w:val="000000" w:themeColor="text1"/>
                    <w:sz w:val="10"/>
                    <w:szCs w:val="10"/>
                    <w:lang w:val="en-US"/>
                  </w:rPr>
                </w:rPrChange>
              </w:rPr>
            </w:pPr>
            <w:ins w:id="24896" w:author="Hardik Malhotra" w:date="2021-09-30T23:42:00Z">
              <w:r w:rsidRPr="00015378">
                <w:rPr>
                  <w:rFonts w:ascii="Verdana" w:hAnsi="Verdana" w:cs="Arial"/>
                  <w:color w:val="000000"/>
                  <w:sz w:val="10"/>
                  <w:szCs w:val="10"/>
                  <w:rPrChange w:id="24897" w:author="Hardik Malhotra" w:date="2021-09-30T23:42:00Z">
                    <w:rPr>
                      <w:rFonts w:ascii="Arial" w:hAnsi="Arial" w:cs="Arial"/>
                      <w:b/>
                      <w:bCs/>
                      <w:color w:val="000000"/>
                      <w:sz w:val="20"/>
                      <w:szCs w:val="20"/>
                    </w:rPr>
                  </w:rPrChange>
                </w:rPr>
                <w:t>169</w:t>
              </w:r>
            </w:ins>
          </w:p>
        </w:tc>
        <w:tc>
          <w:tcPr>
            <w:tcW w:w="590" w:type="dxa"/>
            <w:tcBorders>
              <w:top w:val="nil"/>
              <w:left w:val="nil"/>
              <w:bottom w:val="single" w:sz="4" w:space="0" w:color="auto"/>
              <w:right w:val="single" w:sz="4" w:space="0" w:color="auto"/>
            </w:tcBorders>
            <w:shd w:val="clear" w:color="000000" w:fill="FFFFFF"/>
            <w:noWrap/>
            <w:vAlign w:val="bottom"/>
            <w:hideMark/>
          </w:tcPr>
          <w:p w14:paraId="64699D4F" w14:textId="3F6AEA10" w:rsidR="00015378" w:rsidRPr="00015378" w:rsidRDefault="00015378" w:rsidP="00015378">
            <w:pPr>
              <w:spacing w:after="0" w:line="240" w:lineRule="auto"/>
              <w:jc w:val="center"/>
              <w:rPr>
                <w:ins w:id="24898" w:author="Hardik Malhotra" w:date="2021-09-30T23:42:00Z"/>
                <w:rFonts w:ascii="Verdana" w:eastAsia="Times New Roman" w:hAnsi="Verdana" w:cs="Times New Roman"/>
                <w:color w:val="000000" w:themeColor="text1"/>
                <w:sz w:val="10"/>
                <w:szCs w:val="10"/>
                <w:lang w:val="en-US"/>
                <w:rPrChange w:id="24899" w:author="Hardik Malhotra" w:date="2021-09-30T23:42:00Z">
                  <w:rPr>
                    <w:ins w:id="24900" w:author="Hardik Malhotra" w:date="2021-09-30T23:42:00Z"/>
                    <w:rFonts w:ascii="Verdana" w:eastAsia="Times New Roman" w:hAnsi="Verdana" w:cs="Times New Roman"/>
                    <w:color w:val="000000" w:themeColor="text1"/>
                    <w:sz w:val="10"/>
                    <w:szCs w:val="10"/>
                    <w:lang w:val="en-US"/>
                  </w:rPr>
                </w:rPrChange>
              </w:rPr>
            </w:pPr>
            <w:ins w:id="24901" w:author="Hardik Malhotra" w:date="2021-09-30T23:42:00Z">
              <w:r w:rsidRPr="00015378">
                <w:rPr>
                  <w:rFonts w:ascii="Verdana" w:hAnsi="Verdana" w:cs="Arial"/>
                  <w:color w:val="000000"/>
                  <w:sz w:val="10"/>
                  <w:szCs w:val="10"/>
                  <w:rPrChange w:id="24902" w:author="Hardik Malhotra" w:date="2021-09-30T23:42:00Z">
                    <w:rPr>
                      <w:rFonts w:ascii="Arial" w:hAnsi="Arial" w:cs="Arial"/>
                      <w:b/>
                      <w:bCs/>
                      <w:color w:val="000000"/>
                      <w:sz w:val="20"/>
                      <w:szCs w:val="20"/>
                    </w:rPr>
                  </w:rPrChange>
                </w:rPr>
                <w:t>175</w:t>
              </w:r>
            </w:ins>
          </w:p>
        </w:tc>
        <w:tc>
          <w:tcPr>
            <w:tcW w:w="590" w:type="dxa"/>
            <w:tcBorders>
              <w:top w:val="nil"/>
              <w:left w:val="nil"/>
              <w:bottom w:val="single" w:sz="4" w:space="0" w:color="auto"/>
              <w:right w:val="single" w:sz="4" w:space="0" w:color="auto"/>
            </w:tcBorders>
            <w:shd w:val="clear" w:color="000000" w:fill="FFFFFF"/>
            <w:noWrap/>
            <w:vAlign w:val="bottom"/>
            <w:hideMark/>
          </w:tcPr>
          <w:p w14:paraId="42C4C71A" w14:textId="7FFD3505" w:rsidR="00015378" w:rsidRPr="00015378" w:rsidRDefault="00015378" w:rsidP="00015378">
            <w:pPr>
              <w:spacing w:after="0" w:line="240" w:lineRule="auto"/>
              <w:jc w:val="center"/>
              <w:rPr>
                <w:ins w:id="24903" w:author="Hardik Malhotra" w:date="2021-09-30T23:42:00Z"/>
                <w:rFonts w:ascii="Verdana" w:eastAsia="Times New Roman" w:hAnsi="Verdana" w:cs="Times New Roman"/>
                <w:color w:val="000000" w:themeColor="text1"/>
                <w:sz w:val="10"/>
                <w:szCs w:val="10"/>
                <w:lang w:val="en-US"/>
                <w:rPrChange w:id="24904" w:author="Hardik Malhotra" w:date="2021-09-30T23:42:00Z">
                  <w:rPr>
                    <w:ins w:id="24905" w:author="Hardik Malhotra" w:date="2021-09-30T23:42:00Z"/>
                    <w:rFonts w:ascii="Verdana" w:eastAsia="Times New Roman" w:hAnsi="Verdana" w:cs="Times New Roman"/>
                    <w:color w:val="000000" w:themeColor="text1"/>
                    <w:sz w:val="10"/>
                    <w:szCs w:val="10"/>
                    <w:lang w:val="en-US"/>
                  </w:rPr>
                </w:rPrChange>
              </w:rPr>
            </w:pPr>
            <w:ins w:id="24906" w:author="Hardik Malhotra" w:date="2021-09-30T23:42:00Z">
              <w:r w:rsidRPr="00015378">
                <w:rPr>
                  <w:rFonts w:ascii="Verdana" w:hAnsi="Verdana" w:cs="Arial"/>
                  <w:color w:val="000000"/>
                  <w:sz w:val="10"/>
                  <w:szCs w:val="10"/>
                  <w:rPrChange w:id="24907" w:author="Hardik Malhotra" w:date="2021-09-30T23:42:00Z">
                    <w:rPr>
                      <w:rFonts w:ascii="Arial" w:hAnsi="Arial" w:cs="Arial"/>
                      <w:b/>
                      <w:bCs/>
                      <w:color w:val="000000"/>
                      <w:sz w:val="20"/>
                      <w:szCs w:val="20"/>
                    </w:rPr>
                  </w:rPrChange>
                </w:rPr>
                <w:t>181</w:t>
              </w:r>
            </w:ins>
          </w:p>
        </w:tc>
        <w:tc>
          <w:tcPr>
            <w:tcW w:w="590" w:type="dxa"/>
            <w:tcBorders>
              <w:top w:val="nil"/>
              <w:left w:val="nil"/>
              <w:bottom w:val="single" w:sz="4" w:space="0" w:color="auto"/>
              <w:right w:val="single" w:sz="4" w:space="0" w:color="auto"/>
            </w:tcBorders>
            <w:shd w:val="clear" w:color="000000" w:fill="FFFFFF"/>
            <w:noWrap/>
            <w:vAlign w:val="bottom"/>
            <w:hideMark/>
          </w:tcPr>
          <w:p w14:paraId="1216FD66" w14:textId="743F3A2E" w:rsidR="00015378" w:rsidRPr="00015378" w:rsidRDefault="00015378" w:rsidP="00015378">
            <w:pPr>
              <w:spacing w:after="0" w:line="240" w:lineRule="auto"/>
              <w:jc w:val="center"/>
              <w:rPr>
                <w:ins w:id="24908" w:author="Hardik Malhotra" w:date="2021-09-30T23:42:00Z"/>
                <w:rFonts w:ascii="Verdana" w:eastAsia="Times New Roman" w:hAnsi="Verdana" w:cs="Times New Roman"/>
                <w:color w:val="000000" w:themeColor="text1"/>
                <w:sz w:val="10"/>
                <w:szCs w:val="10"/>
                <w:lang w:val="en-US"/>
                <w:rPrChange w:id="24909" w:author="Hardik Malhotra" w:date="2021-09-30T23:42:00Z">
                  <w:rPr>
                    <w:ins w:id="24910" w:author="Hardik Malhotra" w:date="2021-09-30T23:42:00Z"/>
                    <w:rFonts w:ascii="Verdana" w:eastAsia="Times New Roman" w:hAnsi="Verdana" w:cs="Times New Roman"/>
                    <w:color w:val="000000" w:themeColor="text1"/>
                    <w:sz w:val="10"/>
                    <w:szCs w:val="10"/>
                    <w:lang w:val="en-US"/>
                  </w:rPr>
                </w:rPrChange>
              </w:rPr>
            </w:pPr>
            <w:ins w:id="24911" w:author="Hardik Malhotra" w:date="2021-09-30T23:42:00Z">
              <w:r w:rsidRPr="00015378">
                <w:rPr>
                  <w:rFonts w:ascii="Verdana" w:hAnsi="Verdana" w:cs="Arial"/>
                  <w:color w:val="000000"/>
                  <w:sz w:val="10"/>
                  <w:szCs w:val="10"/>
                  <w:rPrChange w:id="24912" w:author="Hardik Malhotra" w:date="2021-09-30T23:42:00Z">
                    <w:rPr>
                      <w:rFonts w:ascii="Arial" w:hAnsi="Arial" w:cs="Arial"/>
                      <w:b/>
                      <w:bCs/>
                      <w:color w:val="000000"/>
                      <w:sz w:val="20"/>
                      <w:szCs w:val="20"/>
                    </w:rPr>
                  </w:rPrChange>
                </w:rPr>
                <w:t>187</w:t>
              </w:r>
            </w:ins>
          </w:p>
        </w:tc>
        <w:tc>
          <w:tcPr>
            <w:tcW w:w="590" w:type="dxa"/>
            <w:tcBorders>
              <w:top w:val="nil"/>
              <w:left w:val="nil"/>
              <w:bottom w:val="single" w:sz="4" w:space="0" w:color="auto"/>
              <w:right w:val="single" w:sz="4" w:space="0" w:color="auto"/>
            </w:tcBorders>
            <w:shd w:val="clear" w:color="000000" w:fill="FFFFFF"/>
            <w:noWrap/>
            <w:vAlign w:val="bottom"/>
            <w:hideMark/>
          </w:tcPr>
          <w:p w14:paraId="1703FA70" w14:textId="1F6D58AF" w:rsidR="00015378" w:rsidRPr="00015378" w:rsidRDefault="00015378" w:rsidP="00015378">
            <w:pPr>
              <w:spacing w:after="0" w:line="240" w:lineRule="auto"/>
              <w:jc w:val="center"/>
              <w:rPr>
                <w:ins w:id="24913" w:author="Hardik Malhotra" w:date="2021-09-30T23:42:00Z"/>
                <w:rFonts w:ascii="Verdana" w:eastAsia="Times New Roman" w:hAnsi="Verdana" w:cs="Times New Roman"/>
                <w:color w:val="000000" w:themeColor="text1"/>
                <w:sz w:val="10"/>
                <w:szCs w:val="10"/>
                <w:lang w:val="en-US"/>
                <w:rPrChange w:id="24914" w:author="Hardik Malhotra" w:date="2021-09-30T23:42:00Z">
                  <w:rPr>
                    <w:ins w:id="24915" w:author="Hardik Malhotra" w:date="2021-09-30T23:42:00Z"/>
                    <w:rFonts w:ascii="Verdana" w:eastAsia="Times New Roman" w:hAnsi="Verdana" w:cs="Times New Roman"/>
                    <w:color w:val="000000" w:themeColor="text1"/>
                    <w:sz w:val="10"/>
                    <w:szCs w:val="10"/>
                    <w:lang w:val="en-US"/>
                  </w:rPr>
                </w:rPrChange>
              </w:rPr>
            </w:pPr>
            <w:ins w:id="24916" w:author="Hardik Malhotra" w:date="2021-09-30T23:42:00Z">
              <w:r w:rsidRPr="00015378">
                <w:rPr>
                  <w:rFonts w:ascii="Verdana" w:hAnsi="Verdana" w:cs="Arial"/>
                  <w:color w:val="000000"/>
                  <w:sz w:val="10"/>
                  <w:szCs w:val="10"/>
                  <w:rPrChange w:id="24917" w:author="Hardik Malhotra" w:date="2021-09-30T23:42:00Z">
                    <w:rPr>
                      <w:rFonts w:ascii="Arial" w:hAnsi="Arial" w:cs="Arial"/>
                      <w:b/>
                      <w:bCs/>
                      <w:color w:val="000000"/>
                      <w:sz w:val="20"/>
                      <w:szCs w:val="20"/>
                    </w:rPr>
                  </w:rPrChange>
                </w:rPr>
                <w:t>193</w:t>
              </w:r>
            </w:ins>
          </w:p>
        </w:tc>
        <w:tc>
          <w:tcPr>
            <w:tcW w:w="566" w:type="dxa"/>
            <w:tcBorders>
              <w:top w:val="nil"/>
              <w:left w:val="nil"/>
              <w:bottom w:val="single" w:sz="4" w:space="0" w:color="auto"/>
              <w:right w:val="single" w:sz="4" w:space="0" w:color="auto"/>
            </w:tcBorders>
            <w:shd w:val="clear" w:color="000000" w:fill="FFFFFF"/>
            <w:noWrap/>
            <w:vAlign w:val="bottom"/>
            <w:hideMark/>
          </w:tcPr>
          <w:p w14:paraId="0EAB6000" w14:textId="518E6EBA" w:rsidR="00015378" w:rsidRPr="00015378" w:rsidRDefault="00015378" w:rsidP="00015378">
            <w:pPr>
              <w:spacing w:after="0" w:line="240" w:lineRule="auto"/>
              <w:jc w:val="center"/>
              <w:rPr>
                <w:ins w:id="24918" w:author="Hardik Malhotra" w:date="2021-09-30T23:42:00Z"/>
                <w:rFonts w:ascii="Verdana" w:eastAsia="Times New Roman" w:hAnsi="Verdana" w:cs="Times New Roman"/>
                <w:color w:val="000000" w:themeColor="text1"/>
                <w:sz w:val="10"/>
                <w:szCs w:val="10"/>
                <w:lang w:val="en-US"/>
                <w:rPrChange w:id="24919" w:author="Hardik Malhotra" w:date="2021-09-30T23:42:00Z">
                  <w:rPr>
                    <w:ins w:id="24920" w:author="Hardik Malhotra" w:date="2021-09-30T23:42:00Z"/>
                    <w:rFonts w:ascii="Verdana" w:eastAsia="Times New Roman" w:hAnsi="Verdana" w:cs="Times New Roman"/>
                    <w:color w:val="000000" w:themeColor="text1"/>
                    <w:sz w:val="10"/>
                    <w:szCs w:val="10"/>
                    <w:lang w:val="en-US"/>
                  </w:rPr>
                </w:rPrChange>
              </w:rPr>
            </w:pPr>
            <w:ins w:id="24921" w:author="Hardik Malhotra" w:date="2021-09-30T23:42:00Z">
              <w:r w:rsidRPr="00015378">
                <w:rPr>
                  <w:rFonts w:ascii="Verdana" w:hAnsi="Verdana" w:cs="Arial"/>
                  <w:color w:val="000000"/>
                  <w:sz w:val="10"/>
                  <w:szCs w:val="10"/>
                  <w:rPrChange w:id="24922" w:author="Hardik Malhotra" w:date="2021-09-30T23:42:00Z">
                    <w:rPr>
                      <w:rFonts w:ascii="Arial" w:hAnsi="Arial" w:cs="Arial"/>
                      <w:b/>
                      <w:bCs/>
                      <w:color w:val="000000"/>
                      <w:sz w:val="20"/>
                      <w:szCs w:val="20"/>
                    </w:rPr>
                  </w:rPrChange>
                </w:rPr>
                <w:t>199</w:t>
              </w:r>
            </w:ins>
          </w:p>
        </w:tc>
      </w:tr>
      <w:tr w:rsidR="00015378" w:rsidRPr="00257590" w14:paraId="1E43F6EF" w14:textId="77777777" w:rsidTr="00092529">
        <w:trPr>
          <w:trHeight w:val="334"/>
          <w:ins w:id="24923" w:author="Hardik Malhotra" w:date="2021-09-30T23:42:00Z"/>
        </w:trPr>
        <w:tc>
          <w:tcPr>
            <w:tcW w:w="1185" w:type="dxa"/>
            <w:tcBorders>
              <w:top w:val="nil"/>
              <w:left w:val="single" w:sz="4" w:space="0" w:color="auto"/>
              <w:bottom w:val="single" w:sz="4" w:space="0" w:color="auto"/>
              <w:right w:val="single" w:sz="4" w:space="0" w:color="auto"/>
            </w:tcBorders>
            <w:shd w:val="clear" w:color="000000" w:fill="FFFFFF"/>
            <w:noWrap/>
            <w:vAlign w:val="bottom"/>
            <w:hideMark/>
          </w:tcPr>
          <w:p w14:paraId="7BD65FD3" w14:textId="77777777" w:rsidR="00015378" w:rsidRPr="00257590" w:rsidRDefault="00015378" w:rsidP="00015378">
            <w:pPr>
              <w:spacing w:after="0" w:line="240" w:lineRule="auto"/>
              <w:rPr>
                <w:ins w:id="24924" w:author="Hardik Malhotra" w:date="2021-09-30T23:42:00Z"/>
                <w:rFonts w:ascii="Verdana" w:eastAsia="Times New Roman" w:hAnsi="Verdana" w:cs="Times New Roman"/>
                <w:color w:val="000000"/>
                <w:sz w:val="10"/>
                <w:szCs w:val="10"/>
                <w:lang w:val="en-US"/>
              </w:rPr>
            </w:pPr>
            <w:ins w:id="24925" w:author="Hardik Malhotra" w:date="2021-09-30T23:42:00Z">
              <w:r w:rsidRPr="00257590">
                <w:rPr>
                  <w:rFonts w:ascii="Verdana" w:eastAsia="Times New Roman" w:hAnsi="Verdana" w:cs="Times New Roman"/>
                  <w:color w:val="000000"/>
                  <w:sz w:val="10"/>
                  <w:szCs w:val="10"/>
                  <w:lang w:val="en-US"/>
                </w:rPr>
                <w:t>Electrical &amp; Electronics</w:t>
              </w:r>
            </w:ins>
          </w:p>
        </w:tc>
        <w:tc>
          <w:tcPr>
            <w:tcW w:w="519" w:type="dxa"/>
            <w:tcBorders>
              <w:top w:val="nil"/>
              <w:left w:val="nil"/>
              <w:bottom w:val="single" w:sz="4" w:space="0" w:color="auto"/>
              <w:right w:val="single" w:sz="4" w:space="0" w:color="auto"/>
            </w:tcBorders>
            <w:shd w:val="clear" w:color="000000" w:fill="FFFFFF"/>
            <w:noWrap/>
            <w:vAlign w:val="bottom"/>
            <w:hideMark/>
          </w:tcPr>
          <w:p w14:paraId="6A2722AD" w14:textId="45A7897B" w:rsidR="00015378" w:rsidRPr="00015378" w:rsidRDefault="00015378" w:rsidP="00015378">
            <w:pPr>
              <w:spacing w:after="0" w:line="240" w:lineRule="auto"/>
              <w:jc w:val="center"/>
              <w:rPr>
                <w:ins w:id="24926" w:author="Hardik Malhotra" w:date="2021-09-30T23:42:00Z"/>
                <w:rFonts w:ascii="Verdana" w:eastAsia="Times New Roman" w:hAnsi="Verdana" w:cs="Times New Roman"/>
                <w:color w:val="000000" w:themeColor="text1"/>
                <w:sz w:val="10"/>
                <w:szCs w:val="10"/>
                <w:lang w:val="en-US"/>
                <w:rPrChange w:id="24927" w:author="Hardik Malhotra" w:date="2021-09-30T23:42:00Z">
                  <w:rPr>
                    <w:ins w:id="24928" w:author="Hardik Malhotra" w:date="2021-09-30T23:42:00Z"/>
                    <w:rFonts w:ascii="Verdana" w:eastAsia="Times New Roman" w:hAnsi="Verdana" w:cs="Times New Roman"/>
                    <w:color w:val="000000" w:themeColor="text1"/>
                    <w:sz w:val="10"/>
                    <w:szCs w:val="10"/>
                    <w:lang w:val="en-US"/>
                  </w:rPr>
                </w:rPrChange>
              </w:rPr>
            </w:pPr>
            <w:ins w:id="24929" w:author="Hardik Malhotra" w:date="2021-09-30T23:42:00Z">
              <w:r w:rsidRPr="00015378">
                <w:rPr>
                  <w:rFonts w:ascii="Verdana" w:hAnsi="Verdana" w:cs="Arial"/>
                  <w:color w:val="000000"/>
                  <w:sz w:val="10"/>
                  <w:szCs w:val="10"/>
                  <w:rPrChange w:id="24930" w:author="Hardik Malhotra" w:date="2021-09-30T23:42:00Z">
                    <w:rPr>
                      <w:rFonts w:ascii="Arial" w:hAnsi="Arial" w:cs="Arial"/>
                      <w:b/>
                      <w:bCs/>
                      <w:color w:val="000000"/>
                      <w:sz w:val="20"/>
                      <w:szCs w:val="20"/>
                    </w:rPr>
                  </w:rPrChange>
                </w:rPr>
                <w:t>58</w:t>
              </w:r>
            </w:ins>
          </w:p>
        </w:tc>
        <w:tc>
          <w:tcPr>
            <w:tcW w:w="519" w:type="dxa"/>
            <w:tcBorders>
              <w:top w:val="nil"/>
              <w:left w:val="nil"/>
              <w:bottom w:val="single" w:sz="4" w:space="0" w:color="auto"/>
              <w:right w:val="single" w:sz="4" w:space="0" w:color="auto"/>
            </w:tcBorders>
            <w:shd w:val="clear" w:color="000000" w:fill="FFFFFF"/>
            <w:noWrap/>
            <w:vAlign w:val="bottom"/>
            <w:hideMark/>
          </w:tcPr>
          <w:p w14:paraId="7A6A3EF4" w14:textId="32EEB311" w:rsidR="00015378" w:rsidRPr="00015378" w:rsidRDefault="00015378" w:rsidP="00015378">
            <w:pPr>
              <w:spacing w:after="0" w:line="240" w:lineRule="auto"/>
              <w:jc w:val="center"/>
              <w:rPr>
                <w:ins w:id="24931" w:author="Hardik Malhotra" w:date="2021-09-30T23:42:00Z"/>
                <w:rFonts w:ascii="Verdana" w:eastAsia="Times New Roman" w:hAnsi="Verdana" w:cs="Times New Roman"/>
                <w:color w:val="000000" w:themeColor="text1"/>
                <w:sz w:val="10"/>
                <w:szCs w:val="10"/>
                <w:lang w:val="en-US"/>
                <w:rPrChange w:id="24932" w:author="Hardik Malhotra" w:date="2021-09-30T23:42:00Z">
                  <w:rPr>
                    <w:ins w:id="24933" w:author="Hardik Malhotra" w:date="2021-09-30T23:42:00Z"/>
                    <w:rFonts w:ascii="Verdana" w:eastAsia="Times New Roman" w:hAnsi="Verdana" w:cs="Times New Roman"/>
                    <w:color w:val="000000" w:themeColor="text1"/>
                    <w:sz w:val="10"/>
                    <w:szCs w:val="10"/>
                    <w:lang w:val="en-US"/>
                  </w:rPr>
                </w:rPrChange>
              </w:rPr>
            </w:pPr>
            <w:ins w:id="24934" w:author="Hardik Malhotra" w:date="2021-09-30T23:42:00Z">
              <w:r w:rsidRPr="00015378">
                <w:rPr>
                  <w:rFonts w:ascii="Verdana" w:hAnsi="Verdana" w:cs="Arial"/>
                  <w:color w:val="000000"/>
                  <w:sz w:val="10"/>
                  <w:szCs w:val="10"/>
                  <w:rPrChange w:id="24935" w:author="Hardik Malhotra" w:date="2021-09-30T23:42:00Z">
                    <w:rPr>
                      <w:rFonts w:ascii="Arial" w:hAnsi="Arial" w:cs="Arial"/>
                      <w:b/>
                      <w:bCs/>
                      <w:color w:val="000000"/>
                      <w:sz w:val="20"/>
                      <w:szCs w:val="20"/>
                    </w:rPr>
                  </w:rPrChange>
                </w:rPr>
                <w:t>60</w:t>
              </w:r>
            </w:ins>
          </w:p>
        </w:tc>
        <w:tc>
          <w:tcPr>
            <w:tcW w:w="519" w:type="dxa"/>
            <w:tcBorders>
              <w:top w:val="nil"/>
              <w:left w:val="nil"/>
              <w:bottom w:val="single" w:sz="4" w:space="0" w:color="auto"/>
              <w:right w:val="single" w:sz="4" w:space="0" w:color="auto"/>
            </w:tcBorders>
            <w:shd w:val="clear" w:color="000000" w:fill="FFFFFF"/>
            <w:noWrap/>
            <w:vAlign w:val="bottom"/>
            <w:hideMark/>
          </w:tcPr>
          <w:p w14:paraId="58FE1D5C" w14:textId="7C1BF27A" w:rsidR="00015378" w:rsidRPr="00015378" w:rsidRDefault="00015378" w:rsidP="00015378">
            <w:pPr>
              <w:spacing w:after="0" w:line="240" w:lineRule="auto"/>
              <w:jc w:val="center"/>
              <w:rPr>
                <w:ins w:id="24936" w:author="Hardik Malhotra" w:date="2021-09-30T23:42:00Z"/>
                <w:rFonts w:ascii="Verdana" w:eastAsia="Times New Roman" w:hAnsi="Verdana" w:cs="Times New Roman"/>
                <w:color w:val="000000" w:themeColor="text1"/>
                <w:sz w:val="10"/>
                <w:szCs w:val="10"/>
                <w:lang w:val="en-US"/>
                <w:rPrChange w:id="24937" w:author="Hardik Malhotra" w:date="2021-09-30T23:42:00Z">
                  <w:rPr>
                    <w:ins w:id="24938" w:author="Hardik Malhotra" w:date="2021-09-30T23:42:00Z"/>
                    <w:rFonts w:ascii="Verdana" w:eastAsia="Times New Roman" w:hAnsi="Verdana" w:cs="Times New Roman"/>
                    <w:color w:val="000000" w:themeColor="text1"/>
                    <w:sz w:val="10"/>
                    <w:szCs w:val="10"/>
                    <w:lang w:val="en-US"/>
                  </w:rPr>
                </w:rPrChange>
              </w:rPr>
            </w:pPr>
            <w:ins w:id="24939" w:author="Hardik Malhotra" w:date="2021-09-30T23:42:00Z">
              <w:r w:rsidRPr="00015378">
                <w:rPr>
                  <w:rFonts w:ascii="Verdana" w:hAnsi="Verdana" w:cs="Arial"/>
                  <w:color w:val="000000"/>
                  <w:sz w:val="10"/>
                  <w:szCs w:val="10"/>
                  <w:rPrChange w:id="24940" w:author="Hardik Malhotra" w:date="2021-09-30T23:42:00Z">
                    <w:rPr>
                      <w:rFonts w:ascii="Arial" w:hAnsi="Arial" w:cs="Arial"/>
                      <w:b/>
                      <w:bCs/>
                      <w:color w:val="000000"/>
                      <w:sz w:val="20"/>
                      <w:szCs w:val="20"/>
                    </w:rPr>
                  </w:rPrChange>
                </w:rPr>
                <w:t>62</w:t>
              </w:r>
            </w:ins>
          </w:p>
        </w:tc>
        <w:tc>
          <w:tcPr>
            <w:tcW w:w="520" w:type="dxa"/>
            <w:tcBorders>
              <w:top w:val="nil"/>
              <w:left w:val="nil"/>
              <w:bottom w:val="single" w:sz="4" w:space="0" w:color="auto"/>
              <w:right w:val="single" w:sz="4" w:space="0" w:color="auto"/>
            </w:tcBorders>
            <w:shd w:val="clear" w:color="000000" w:fill="FFFFFF"/>
            <w:noWrap/>
            <w:vAlign w:val="bottom"/>
            <w:hideMark/>
          </w:tcPr>
          <w:p w14:paraId="27B9430A" w14:textId="3B47B652" w:rsidR="00015378" w:rsidRPr="00015378" w:rsidRDefault="00015378" w:rsidP="00015378">
            <w:pPr>
              <w:spacing w:after="0" w:line="240" w:lineRule="auto"/>
              <w:jc w:val="center"/>
              <w:rPr>
                <w:ins w:id="24941" w:author="Hardik Malhotra" w:date="2021-09-30T23:42:00Z"/>
                <w:rFonts w:ascii="Verdana" w:eastAsia="Times New Roman" w:hAnsi="Verdana" w:cs="Times New Roman"/>
                <w:color w:val="000000" w:themeColor="text1"/>
                <w:sz w:val="10"/>
                <w:szCs w:val="10"/>
                <w:lang w:val="en-US"/>
                <w:rPrChange w:id="24942" w:author="Hardik Malhotra" w:date="2021-09-30T23:42:00Z">
                  <w:rPr>
                    <w:ins w:id="24943" w:author="Hardik Malhotra" w:date="2021-09-30T23:42:00Z"/>
                    <w:rFonts w:ascii="Verdana" w:eastAsia="Times New Roman" w:hAnsi="Verdana" w:cs="Times New Roman"/>
                    <w:color w:val="000000" w:themeColor="text1"/>
                    <w:sz w:val="10"/>
                    <w:szCs w:val="10"/>
                    <w:lang w:val="en-US"/>
                  </w:rPr>
                </w:rPrChange>
              </w:rPr>
            </w:pPr>
            <w:ins w:id="24944" w:author="Hardik Malhotra" w:date="2021-09-30T23:42:00Z">
              <w:r w:rsidRPr="00015378">
                <w:rPr>
                  <w:rFonts w:ascii="Verdana" w:hAnsi="Verdana" w:cs="Arial"/>
                  <w:color w:val="000000"/>
                  <w:sz w:val="10"/>
                  <w:szCs w:val="10"/>
                  <w:rPrChange w:id="24945" w:author="Hardik Malhotra" w:date="2021-09-30T23:42:00Z">
                    <w:rPr>
                      <w:rFonts w:ascii="Arial" w:hAnsi="Arial" w:cs="Arial"/>
                      <w:b/>
                      <w:bCs/>
                      <w:color w:val="000000"/>
                      <w:sz w:val="20"/>
                      <w:szCs w:val="20"/>
                    </w:rPr>
                  </w:rPrChange>
                </w:rPr>
                <w:t>64</w:t>
              </w:r>
            </w:ins>
          </w:p>
        </w:tc>
        <w:tc>
          <w:tcPr>
            <w:tcW w:w="593" w:type="dxa"/>
            <w:tcBorders>
              <w:top w:val="nil"/>
              <w:left w:val="nil"/>
              <w:bottom w:val="single" w:sz="4" w:space="0" w:color="auto"/>
              <w:right w:val="single" w:sz="4" w:space="0" w:color="auto"/>
            </w:tcBorders>
            <w:shd w:val="clear" w:color="000000" w:fill="FFFFFF"/>
            <w:noWrap/>
            <w:vAlign w:val="bottom"/>
            <w:hideMark/>
          </w:tcPr>
          <w:p w14:paraId="094DB0B3" w14:textId="7635A2DF" w:rsidR="00015378" w:rsidRPr="00015378" w:rsidRDefault="00015378" w:rsidP="00015378">
            <w:pPr>
              <w:spacing w:after="0" w:line="240" w:lineRule="auto"/>
              <w:jc w:val="center"/>
              <w:rPr>
                <w:ins w:id="24946" w:author="Hardik Malhotra" w:date="2021-09-30T23:42:00Z"/>
                <w:rFonts w:ascii="Verdana" w:eastAsia="Times New Roman" w:hAnsi="Verdana" w:cs="Times New Roman"/>
                <w:color w:val="000000" w:themeColor="text1"/>
                <w:sz w:val="10"/>
                <w:szCs w:val="10"/>
                <w:lang w:val="en-US"/>
                <w:rPrChange w:id="24947" w:author="Hardik Malhotra" w:date="2021-09-30T23:42:00Z">
                  <w:rPr>
                    <w:ins w:id="24948" w:author="Hardik Malhotra" w:date="2021-09-30T23:42:00Z"/>
                    <w:rFonts w:ascii="Verdana" w:eastAsia="Times New Roman" w:hAnsi="Verdana" w:cs="Times New Roman"/>
                    <w:color w:val="000000" w:themeColor="text1"/>
                    <w:sz w:val="10"/>
                    <w:szCs w:val="10"/>
                    <w:lang w:val="en-US"/>
                  </w:rPr>
                </w:rPrChange>
              </w:rPr>
            </w:pPr>
            <w:ins w:id="24949" w:author="Hardik Malhotra" w:date="2021-09-30T23:42:00Z">
              <w:r w:rsidRPr="00015378">
                <w:rPr>
                  <w:rFonts w:ascii="Verdana" w:hAnsi="Verdana" w:cs="Arial"/>
                  <w:color w:val="000000"/>
                  <w:sz w:val="10"/>
                  <w:szCs w:val="10"/>
                  <w:rPrChange w:id="24950" w:author="Hardik Malhotra" w:date="2021-09-30T23:42:00Z">
                    <w:rPr>
                      <w:rFonts w:ascii="Arial" w:hAnsi="Arial" w:cs="Arial"/>
                      <w:b/>
                      <w:bCs/>
                      <w:color w:val="000000"/>
                      <w:sz w:val="20"/>
                      <w:szCs w:val="20"/>
                    </w:rPr>
                  </w:rPrChange>
                </w:rPr>
                <w:t>66</w:t>
              </w:r>
            </w:ins>
          </w:p>
        </w:tc>
        <w:tc>
          <w:tcPr>
            <w:tcW w:w="590" w:type="dxa"/>
            <w:tcBorders>
              <w:top w:val="nil"/>
              <w:left w:val="nil"/>
              <w:bottom w:val="single" w:sz="4" w:space="0" w:color="auto"/>
              <w:right w:val="single" w:sz="4" w:space="0" w:color="auto"/>
            </w:tcBorders>
            <w:shd w:val="clear" w:color="000000" w:fill="FFFFFF"/>
            <w:noWrap/>
            <w:vAlign w:val="bottom"/>
            <w:hideMark/>
          </w:tcPr>
          <w:p w14:paraId="0480833F" w14:textId="244B0F02" w:rsidR="00015378" w:rsidRPr="00015378" w:rsidRDefault="00015378" w:rsidP="00015378">
            <w:pPr>
              <w:spacing w:after="0" w:line="240" w:lineRule="auto"/>
              <w:jc w:val="center"/>
              <w:rPr>
                <w:ins w:id="24951" w:author="Hardik Malhotra" w:date="2021-09-30T23:42:00Z"/>
                <w:rFonts w:ascii="Verdana" w:eastAsia="Times New Roman" w:hAnsi="Verdana" w:cs="Times New Roman"/>
                <w:color w:val="000000" w:themeColor="text1"/>
                <w:sz w:val="10"/>
                <w:szCs w:val="10"/>
                <w:lang w:val="en-US"/>
                <w:rPrChange w:id="24952" w:author="Hardik Malhotra" w:date="2021-09-30T23:42:00Z">
                  <w:rPr>
                    <w:ins w:id="24953" w:author="Hardik Malhotra" w:date="2021-09-30T23:42:00Z"/>
                    <w:rFonts w:ascii="Verdana" w:eastAsia="Times New Roman" w:hAnsi="Verdana" w:cs="Times New Roman"/>
                    <w:color w:val="000000" w:themeColor="text1"/>
                    <w:sz w:val="10"/>
                    <w:szCs w:val="10"/>
                    <w:lang w:val="en-US"/>
                  </w:rPr>
                </w:rPrChange>
              </w:rPr>
            </w:pPr>
            <w:ins w:id="24954" w:author="Hardik Malhotra" w:date="2021-09-30T23:42:00Z">
              <w:r w:rsidRPr="00015378">
                <w:rPr>
                  <w:rFonts w:ascii="Verdana" w:hAnsi="Verdana" w:cs="Arial"/>
                  <w:color w:val="000000"/>
                  <w:sz w:val="10"/>
                  <w:szCs w:val="10"/>
                  <w:rPrChange w:id="24955" w:author="Hardik Malhotra" w:date="2021-09-30T23:42:00Z">
                    <w:rPr>
                      <w:rFonts w:ascii="Arial" w:hAnsi="Arial" w:cs="Arial"/>
                      <w:b/>
                      <w:bCs/>
                      <w:color w:val="000000"/>
                      <w:sz w:val="20"/>
                      <w:szCs w:val="20"/>
                    </w:rPr>
                  </w:rPrChange>
                </w:rPr>
                <w:t>61</w:t>
              </w:r>
            </w:ins>
          </w:p>
        </w:tc>
        <w:tc>
          <w:tcPr>
            <w:tcW w:w="590" w:type="dxa"/>
            <w:tcBorders>
              <w:top w:val="nil"/>
              <w:left w:val="nil"/>
              <w:bottom w:val="single" w:sz="4" w:space="0" w:color="auto"/>
              <w:right w:val="single" w:sz="4" w:space="0" w:color="auto"/>
            </w:tcBorders>
            <w:shd w:val="clear" w:color="000000" w:fill="FFFFFF"/>
            <w:noWrap/>
            <w:vAlign w:val="bottom"/>
            <w:hideMark/>
          </w:tcPr>
          <w:p w14:paraId="5137AE8D" w14:textId="7C0DDE2B" w:rsidR="00015378" w:rsidRPr="00015378" w:rsidRDefault="00015378" w:rsidP="00015378">
            <w:pPr>
              <w:spacing w:after="0" w:line="240" w:lineRule="auto"/>
              <w:jc w:val="center"/>
              <w:rPr>
                <w:ins w:id="24956" w:author="Hardik Malhotra" w:date="2021-09-30T23:42:00Z"/>
                <w:rFonts w:ascii="Verdana" w:eastAsia="Times New Roman" w:hAnsi="Verdana" w:cs="Times New Roman"/>
                <w:color w:val="000000" w:themeColor="text1"/>
                <w:sz w:val="10"/>
                <w:szCs w:val="10"/>
                <w:lang w:val="en-US"/>
                <w:rPrChange w:id="24957" w:author="Hardik Malhotra" w:date="2021-09-30T23:42:00Z">
                  <w:rPr>
                    <w:ins w:id="24958" w:author="Hardik Malhotra" w:date="2021-09-30T23:42:00Z"/>
                    <w:rFonts w:ascii="Verdana" w:eastAsia="Times New Roman" w:hAnsi="Verdana" w:cs="Times New Roman"/>
                    <w:color w:val="000000" w:themeColor="text1"/>
                    <w:sz w:val="10"/>
                    <w:szCs w:val="10"/>
                    <w:lang w:val="en-US"/>
                  </w:rPr>
                </w:rPrChange>
              </w:rPr>
            </w:pPr>
            <w:ins w:id="24959" w:author="Hardik Malhotra" w:date="2021-09-30T23:42:00Z">
              <w:r w:rsidRPr="00015378">
                <w:rPr>
                  <w:rFonts w:ascii="Verdana" w:hAnsi="Verdana" w:cs="Arial"/>
                  <w:color w:val="000000"/>
                  <w:sz w:val="10"/>
                  <w:szCs w:val="10"/>
                  <w:rPrChange w:id="24960" w:author="Hardik Malhotra" w:date="2021-09-30T23:42:00Z">
                    <w:rPr>
                      <w:rFonts w:ascii="Arial" w:hAnsi="Arial" w:cs="Arial"/>
                      <w:b/>
                      <w:bCs/>
                      <w:color w:val="000000"/>
                      <w:sz w:val="20"/>
                      <w:szCs w:val="20"/>
                    </w:rPr>
                  </w:rPrChange>
                </w:rPr>
                <w:t>66</w:t>
              </w:r>
            </w:ins>
          </w:p>
        </w:tc>
        <w:tc>
          <w:tcPr>
            <w:tcW w:w="590" w:type="dxa"/>
            <w:tcBorders>
              <w:top w:val="nil"/>
              <w:left w:val="nil"/>
              <w:bottom w:val="single" w:sz="4" w:space="0" w:color="auto"/>
              <w:right w:val="single" w:sz="4" w:space="0" w:color="auto"/>
            </w:tcBorders>
            <w:shd w:val="clear" w:color="000000" w:fill="FFFFFF"/>
            <w:noWrap/>
            <w:vAlign w:val="bottom"/>
            <w:hideMark/>
          </w:tcPr>
          <w:p w14:paraId="60302692" w14:textId="176A66D2" w:rsidR="00015378" w:rsidRPr="00015378" w:rsidRDefault="00015378" w:rsidP="00015378">
            <w:pPr>
              <w:spacing w:after="0" w:line="240" w:lineRule="auto"/>
              <w:jc w:val="center"/>
              <w:rPr>
                <w:ins w:id="24961" w:author="Hardik Malhotra" w:date="2021-09-30T23:42:00Z"/>
                <w:rFonts w:ascii="Verdana" w:eastAsia="Times New Roman" w:hAnsi="Verdana" w:cs="Times New Roman"/>
                <w:color w:val="000000" w:themeColor="text1"/>
                <w:sz w:val="10"/>
                <w:szCs w:val="10"/>
                <w:lang w:val="en-US"/>
                <w:rPrChange w:id="24962" w:author="Hardik Malhotra" w:date="2021-09-30T23:42:00Z">
                  <w:rPr>
                    <w:ins w:id="24963" w:author="Hardik Malhotra" w:date="2021-09-30T23:42:00Z"/>
                    <w:rFonts w:ascii="Verdana" w:eastAsia="Times New Roman" w:hAnsi="Verdana" w:cs="Times New Roman"/>
                    <w:color w:val="000000" w:themeColor="text1"/>
                    <w:sz w:val="10"/>
                    <w:szCs w:val="10"/>
                    <w:lang w:val="en-US"/>
                  </w:rPr>
                </w:rPrChange>
              </w:rPr>
            </w:pPr>
            <w:ins w:id="24964" w:author="Hardik Malhotra" w:date="2021-09-30T23:42:00Z">
              <w:r w:rsidRPr="00015378">
                <w:rPr>
                  <w:rFonts w:ascii="Verdana" w:hAnsi="Verdana" w:cs="Arial"/>
                  <w:color w:val="000000"/>
                  <w:sz w:val="10"/>
                  <w:szCs w:val="10"/>
                  <w:rPrChange w:id="24965" w:author="Hardik Malhotra" w:date="2021-09-30T23:42:00Z">
                    <w:rPr>
                      <w:rFonts w:ascii="Arial" w:hAnsi="Arial" w:cs="Arial"/>
                      <w:b/>
                      <w:bCs/>
                      <w:color w:val="000000"/>
                      <w:sz w:val="20"/>
                      <w:szCs w:val="20"/>
                    </w:rPr>
                  </w:rPrChange>
                </w:rPr>
                <w:t>69</w:t>
              </w:r>
            </w:ins>
          </w:p>
        </w:tc>
        <w:tc>
          <w:tcPr>
            <w:tcW w:w="590" w:type="dxa"/>
            <w:tcBorders>
              <w:top w:val="nil"/>
              <w:left w:val="nil"/>
              <w:bottom w:val="single" w:sz="4" w:space="0" w:color="auto"/>
              <w:right w:val="single" w:sz="4" w:space="0" w:color="auto"/>
            </w:tcBorders>
            <w:shd w:val="clear" w:color="000000" w:fill="FFFFFF"/>
            <w:noWrap/>
            <w:vAlign w:val="bottom"/>
            <w:hideMark/>
          </w:tcPr>
          <w:p w14:paraId="32449697" w14:textId="121C89A1" w:rsidR="00015378" w:rsidRPr="00015378" w:rsidRDefault="00015378" w:rsidP="00015378">
            <w:pPr>
              <w:spacing w:after="0" w:line="240" w:lineRule="auto"/>
              <w:jc w:val="center"/>
              <w:rPr>
                <w:ins w:id="24966" w:author="Hardik Malhotra" w:date="2021-09-30T23:42:00Z"/>
                <w:rFonts w:ascii="Verdana" w:eastAsia="Times New Roman" w:hAnsi="Verdana" w:cs="Times New Roman"/>
                <w:color w:val="000000" w:themeColor="text1"/>
                <w:sz w:val="10"/>
                <w:szCs w:val="10"/>
                <w:lang w:val="en-US"/>
                <w:rPrChange w:id="24967" w:author="Hardik Malhotra" w:date="2021-09-30T23:42:00Z">
                  <w:rPr>
                    <w:ins w:id="24968" w:author="Hardik Malhotra" w:date="2021-09-30T23:42:00Z"/>
                    <w:rFonts w:ascii="Verdana" w:eastAsia="Times New Roman" w:hAnsi="Verdana" w:cs="Times New Roman"/>
                    <w:color w:val="000000" w:themeColor="text1"/>
                    <w:sz w:val="10"/>
                    <w:szCs w:val="10"/>
                    <w:lang w:val="en-US"/>
                  </w:rPr>
                </w:rPrChange>
              </w:rPr>
            </w:pPr>
            <w:ins w:id="24969" w:author="Hardik Malhotra" w:date="2021-09-30T23:42:00Z">
              <w:r w:rsidRPr="00015378">
                <w:rPr>
                  <w:rFonts w:ascii="Verdana" w:hAnsi="Verdana" w:cs="Arial"/>
                  <w:color w:val="000000"/>
                  <w:sz w:val="10"/>
                  <w:szCs w:val="10"/>
                  <w:rPrChange w:id="24970" w:author="Hardik Malhotra" w:date="2021-09-30T23:42:00Z">
                    <w:rPr>
                      <w:rFonts w:ascii="Arial" w:hAnsi="Arial" w:cs="Arial"/>
                      <w:b/>
                      <w:bCs/>
                      <w:color w:val="000000"/>
                      <w:sz w:val="20"/>
                      <w:szCs w:val="20"/>
                    </w:rPr>
                  </w:rPrChange>
                </w:rPr>
                <w:t>72</w:t>
              </w:r>
            </w:ins>
          </w:p>
        </w:tc>
        <w:tc>
          <w:tcPr>
            <w:tcW w:w="590" w:type="dxa"/>
            <w:tcBorders>
              <w:top w:val="nil"/>
              <w:left w:val="nil"/>
              <w:bottom w:val="single" w:sz="4" w:space="0" w:color="auto"/>
              <w:right w:val="single" w:sz="4" w:space="0" w:color="auto"/>
            </w:tcBorders>
            <w:shd w:val="clear" w:color="000000" w:fill="FFFFFF"/>
            <w:noWrap/>
            <w:vAlign w:val="bottom"/>
            <w:hideMark/>
          </w:tcPr>
          <w:p w14:paraId="0C51F9BF" w14:textId="7009668C" w:rsidR="00015378" w:rsidRPr="00015378" w:rsidRDefault="00015378" w:rsidP="00015378">
            <w:pPr>
              <w:spacing w:after="0" w:line="240" w:lineRule="auto"/>
              <w:jc w:val="center"/>
              <w:rPr>
                <w:ins w:id="24971" w:author="Hardik Malhotra" w:date="2021-09-30T23:42:00Z"/>
                <w:rFonts w:ascii="Verdana" w:eastAsia="Times New Roman" w:hAnsi="Verdana" w:cs="Times New Roman"/>
                <w:color w:val="000000" w:themeColor="text1"/>
                <w:sz w:val="10"/>
                <w:szCs w:val="10"/>
                <w:lang w:val="en-US"/>
                <w:rPrChange w:id="24972" w:author="Hardik Malhotra" w:date="2021-09-30T23:42:00Z">
                  <w:rPr>
                    <w:ins w:id="24973" w:author="Hardik Malhotra" w:date="2021-09-30T23:42:00Z"/>
                    <w:rFonts w:ascii="Verdana" w:eastAsia="Times New Roman" w:hAnsi="Verdana" w:cs="Times New Roman"/>
                    <w:color w:val="000000" w:themeColor="text1"/>
                    <w:sz w:val="10"/>
                    <w:szCs w:val="10"/>
                    <w:lang w:val="en-US"/>
                  </w:rPr>
                </w:rPrChange>
              </w:rPr>
            </w:pPr>
            <w:ins w:id="24974" w:author="Hardik Malhotra" w:date="2021-09-30T23:42:00Z">
              <w:r w:rsidRPr="00015378">
                <w:rPr>
                  <w:rFonts w:ascii="Verdana" w:hAnsi="Verdana" w:cs="Arial"/>
                  <w:color w:val="000000"/>
                  <w:sz w:val="10"/>
                  <w:szCs w:val="10"/>
                  <w:rPrChange w:id="24975" w:author="Hardik Malhotra" w:date="2021-09-30T23:42:00Z">
                    <w:rPr>
                      <w:rFonts w:ascii="Arial" w:hAnsi="Arial" w:cs="Arial"/>
                      <w:b/>
                      <w:bCs/>
                      <w:color w:val="000000"/>
                      <w:sz w:val="20"/>
                      <w:szCs w:val="20"/>
                    </w:rPr>
                  </w:rPrChange>
                </w:rPr>
                <w:t>76</w:t>
              </w:r>
            </w:ins>
          </w:p>
        </w:tc>
        <w:tc>
          <w:tcPr>
            <w:tcW w:w="590" w:type="dxa"/>
            <w:tcBorders>
              <w:top w:val="nil"/>
              <w:left w:val="nil"/>
              <w:bottom w:val="single" w:sz="4" w:space="0" w:color="auto"/>
              <w:right w:val="single" w:sz="4" w:space="0" w:color="auto"/>
            </w:tcBorders>
            <w:shd w:val="clear" w:color="000000" w:fill="FFFFFF"/>
            <w:noWrap/>
            <w:vAlign w:val="bottom"/>
            <w:hideMark/>
          </w:tcPr>
          <w:p w14:paraId="3FE6D487" w14:textId="7F4DAB1D" w:rsidR="00015378" w:rsidRPr="00015378" w:rsidRDefault="00015378" w:rsidP="00015378">
            <w:pPr>
              <w:spacing w:after="0" w:line="240" w:lineRule="auto"/>
              <w:jc w:val="center"/>
              <w:rPr>
                <w:ins w:id="24976" w:author="Hardik Malhotra" w:date="2021-09-30T23:42:00Z"/>
                <w:rFonts w:ascii="Verdana" w:eastAsia="Times New Roman" w:hAnsi="Verdana" w:cs="Times New Roman"/>
                <w:color w:val="000000" w:themeColor="text1"/>
                <w:sz w:val="10"/>
                <w:szCs w:val="10"/>
                <w:lang w:val="en-US"/>
                <w:rPrChange w:id="24977" w:author="Hardik Malhotra" w:date="2021-09-30T23:42:00Z">
                  <w:rPr>
                    <w:ins w:id="24978" w:author="Hardik Malhotra" w:date="2021-09-30T23:42:00Z"/>
                    <w:rFonts w:ascii="Verdana" w:eastAsia="Times New Roman" w:hAnsi="Verdana" w:cs="Times New Roman"/>
                    <w:color w:val="000000" w:themeColor="text1"/>
                    <w:sz w:val="10"/>
                    <w:szCs w:val="10"/>
                    <w:lang w:val="en-US"/>
                  </w:rPr>
                </w:rPrChange>
              </w:rPr>
            </w:pPr>
            <w:ins w:id="24979" w:author="Hardik Malhotra" w:date="2021-09-30T23:42:00Z">
              <w:r w:rsidRPr="00015378">
                <w:rPr>
                  <w:rFonts w:ascii="Verdana" w:hAnsi="Verdana" w:cs="Arial"/>
                  <w:color w:val="000000"/>
                  <w:sz w:val="10"/>
                  <w:szCs w:val="10"/>
                  <w:rPrChange w:id="24980" w:author="Hardik Malhotra" w:date="2021-09-30T23:42:00Z">
                    <w:rPr>
                      <w:rFonts w:ascii="Arial" w:hAnsi="Arial" w:cs="Arial"/>
                      <w:b/>
                      <w:bCs/>
                      <w:color w:val="000000"/>
                      <w:sz w:val="20"/>
                      <w:szCs w:val="20"/>
                    </w:rPr>
                  </w:rPrChange>
                </w:rPr>
                <w:t>79</w:t>
              </w:r>
            </w:ins>
          </w:p>
        </w:tc>
        <w:tc>
          <w:tcPr>
            <w:tcW w:w="590" w:type="dxa"/>
            <w:tcBorders>
              <w:top w:val="nil"/>
              <w:left w:val="nil"/>
              <w:bottom w:val="single" w:sz="4" w:space="0" w:color="auto"/>
              <w:right w:val="single" w:sz="4" w:space="0" w:color="auto"/>
            </w:tcBorders>
            <w:shd w:val="clear" w:color="000000" w:fill="FFFFFF"/>
            <w:noWrap/>
            <w:vAlign w:val="bottom"/>
            <w:hideMark/>
          </w:tcPr>
          <w:p w14:paraId="1574051B" w14:textId="62D789F5" w:rsidR="00015378" w:rsidRPr="00015378" w:rsidRDefault="00015378" w:rsidP="00015378">
            <w:pPr>
              <w:spacing w:after="0" w:line="240" w:lineRule="auto"/>
              <w:jc w:val="center"/>
              <w:rPr>
                <w:ins w:id="24981" w:author="Hardik Malhotra" w:date="2021-09-30T23:42:00Z"/>
                <w:rFonts w:ascii="Verdana" w:eastAsia="Times New Roman" w:hAnsi="Verdana" w:cs="Times New Roman"/>
                <w:color w:val="000000" w:themeColor="text1"/>
                <w:sz w:val="10"/>
                <w:szCs w:val="10"/>
                <w:lang w:val="en-US"/>
                <w:rPrChange w:id="24982" w:author="Hardik Malhotra" w:date="2021-09-30T23:42:00Z">
                  <w:rPr>
                    <w:ins w:id="24983" w:author="Hardik Malhotra" w:date="2021-09-30T23:42:00Z"/>
                    <w:rFonts w:ascii="Verdana" w:eastAsia="Times New Roman" w:hAnsi="Verdana" w:cs="Times New Roman"/>
                    <w:color w:val="000000" w:themeColor="text1"/>
                    <w:sz w:val="10"/>
                    <w:szCs w:val="10"/>
                    <w:lang w:val="en-US"/>
                  </w:rPr>
                </w:rPrChange>
              </w:rPr>
            </w:pPr>
            <w:ins w:id="24984" w:author="Hardik Malhotra" w:date="2021-09-30T23:42:00Z">
              <w:r w:rsidRPr="00015378">
                <w:rPr>
                  <w:rFonts w:ascii="Verdana" w:hAnsi="Verdana" w:cs="Arial"/>
                  <w:color w:val="000000"/>
                  <w:sz w:val="10"/>
                  <w:szCs w:val="10"/>
                  <w:rPrChange w:id="24985" w:author="Hardik Malhotra" w:date="2021-09-30T23:42:00Z">
                    <w:rPr>
                      <w:rFonts w:ascii="Arial" w:hAnsi="Arial" w:cs="Arial"/>
                      <w:b/>
                      <w:bCs/>
                      <w:color w:val="000000"/>
                      <w:sz w:val="20"/>
                      <w:szCs w:val="20"/>
                    </w:rPr>
                  </w:rPrChange>
                </w:rPr>
                <w:t>82</w:t>
              </w:r>
            </w:ins>
          </w:p>
        </w:tc>
        <w:tc>
          <w:tcPr>
            <w:tcW w:w="590" w:type="dxa"/>
            <w:tcBorders>
              <w:top w:val="nil"/>
              <w:left w:val="nil"/>
              <w:bottom w:val="single" w:sz="4" w:space="0" w:color="auto"/>
              <w:right w:val="single" w:sz="4" w:space="0" w:color="auto"/>
            </w:tcBorders>
            <w:shd w:val="clear" w:color="000000" w:fill="FFFFFF"/>
            <w:noWrap/>
            <w:vAlign w:val="bottom"/>
            <w:hideMark/>
          </w:tcPr>
          <w:p w14:paraId="1EF489EB" w14:textId="4A3BADA6" w:rsidR="00015378" w:rsidRPr="00015378" w:rsidRDefault="00015378" w:rsidP="00015378">
            <w:pPr>
              <w:spacing w:after="0" w:line="240" w:lineRule="auto"/>
              <w:jc w:val="center"/>
              <w:rPr>
                <w:ins w:id="24986" w:author="Hardik Malhotra" w:date="2021-09-30T23:42:00Z"/>
                <w:rFonts w:ascii="Verdana" w:eastAsia="Times New Roman" w:hAnsi="Verdana" w:cs="Times New Roman"/>
                <w:color w:val="000000" w:themeColor="text1"/>
                <w:sz w:val="10"/>
                <w:szCs w:val="10"/>
                <w:lang w:val="en-US"/>
                <w:rPrChange w:id="24987" w:author="Hardik Malhotra" w:date="2021-09-30T23:42:00Z">
                  <w:rPr>
                    <w:ins w:id="24988" w:author="Hardik Malhotra" w:date="2021-09-30T23:42:00Z"/>
                    <w:rFonts w:ascii="Verdana" w:eastAsia="Times New Roman" w:hAnsi="Verdana" w:cs="Times New Roman"/>
                    <w:color w:val="000000" w:themeColor="text1"/>
                    <w:sz w:val="10"/>
                    <w:szCs w:val="10"/>
                    <w:lang w:val="en-US"/>
                  </w:rPr>
                </w:rPrChange>
              </w:rPr>
            </w:pPr>
            <w:ins w:id="24989" w:author="Hardik Malhotra" w:date="2021-09-30T23:42:00Z">
              <w:r w:rsidRPr="00015378">
                <w:rPr>
                  <w:rFonts w:ascii="Verdana" w:hAnsi="Verdana" w:cs="Arial"/>
                  <w:color w:val="000000"/>
                  <w:sz w:val="10"/>
                  <w:szCs w:val="10"/>
                  <w:rPrChange w:id="24990" w:author="Hardik Malhotra" w:date="2021-09-30T23:42:00Z">
                    <w:rPr>
                      <w:rFonts w:ascii="Arial" w:hAnsi="Arial" w:cs="Arial"/>
                      <w:b/>
                      <w:bCs/>
                      <w:color w:val="000000"/>
                      <w:sz w:val="20"/>
                      <w:szCs w:val="20"/>
                    </w:rPr>
                  </w:rPrChange>
                </w:rPr>
                <w:t>85</w:t>
              </w:r>
            </w:ins>
          </w:p>
        </w:tc>
        <w:tc>
          <w:tcPr>
            <w:tcW w:w="590" w:type="dxa"/>
            <w:tcBorders>
              <w:top w:val="nil"/>
              <w:left w:val="nil"/>
              <w:bottom w:val="single" w:sz="4" w:space="0" w:color="auto"/>
              <w:right w:val="single" w:sz="4" w:space="0" w:color="auto"/>
            </w:tcBorders>
            <w:shd w:val="clear" w:color="000000" w:fill="FFFFFF"/>
            <w:noWrap/>
            <w:vAlign w:val="bottom"/>
            <w:hideMark/>
          </w:tcPr>
          <w:p w14:paraId="265BBD30" w14:textId="7C78354B" w:rsidR="00015378" w:rsidRPr="00015378" w:rsidRDefault="00015378" w:rsidP="00015378">
            <w:pPr>
              <w:spacing w:after="0" w:line="240" w:lineRule="auto"/>
              <w:jc w:val="center"/>
              <w:rPr>
                <w:ins w:id="24991" w:author="Hardik Malhotra" w:date="2021-09-30T23:42:00Z"/>
                <w:rFonts w:ascii="Verdana" w:eastAsia="Times New Roman" w:hAnsi="Verdana" w:cs="Times New Roman"/>
                <w:color w:val="000000" w:themeColor="text1"/>
                <w:sz w:val="10"/>
                <w:szCs w:val="10"/>
                <w:lang w:val="en-US"/>
                <w:rPrChange w:id="24992" w:author="Hardik Malhotra" w:date="2021-09-30T23:42:00Z">
                  <w:rPr>
                    <w:ins w:id="24993" w:author="Hardik Malhotra" w:date="2021-09-30T23:42:00Z"/>
                    <w:rFonts w:ascii="Verdana" w:eastAsia="Times New Roman" w:hAnsi="Verdana" w:cs="Times New Roman"/>
                    <w:color w:val="000000" w:themeColor="text1"/>
                    <w:sz w:val="10"/>
                    <w:szCs w:val="10"/>
                    <w:lang w:val="en-US"/>
                  </w:rPr>
                </w:rPrChange>
              </w:rPr>
            </w:pPr>
            <w:ins w:id="24994" w:author="Hardik Malhotra" w:date="2021-09-30T23:42:00Z">
              <w:r w:rsidRPr="00015378">
                <w:rPr>
                  <w:rFonts w:ascii="Verdana" w:hAnsi="Verdana" w:cs="Arial"/>
                  <w:color w:val="000000"/>
                  <w:sz w:val="10"/>
                  <w:szCs w:val="10"/>
                  <w:rPrChange w:id="24995" w:author="Hardik Malhotra" w:date="2021-09-30T23:42:00Z">
                    <w:rPr>
                      <w:rFonts w:ascii="Arial" w:hAnsi="Arial" w:cs="Arial"/>
                      <w:b/>
                      <w:bCs/>
                      <w:color w:val="000000"/>
                      <w:sz w:val="20"/>
                      <w:szCs w:val="20"/>
                    </w:rPr>
                  </w:rPrChange>
                </w:rPr>
                <w:t>87</w:t>
              </w:r>
            </w:ins>
          </w:p>
        </w:tc>
        <w:tc>
          <w:tcPr>
            <w:tcW w:w="590" w:type="dxa"/>
            <w:tcBorders>
              <w:top w:val="nil"/>
              <w:left w:val="nil"/>
              <w:bottom w:val="single" w:sz="4" w:space="0" w:color="auto"/>
              <w:right w:val="single" w:sz="4" w:space="0" w:color="auto"/>
            </w:tcBorders>
            <w:shd w:val="clear" w:color="000000" w:fill="FFFFFF"/>
            <w:noWrap/>
            <w:vAlign w:val="bottom"/>
            <w:hideMark/>
          </w:tcPr>
          <w:p w14:paraId="2875927C" w14:textId="1009D8B3" w:rsidR="00015378" w:rsidRPr="00015378" w:rsidRDefault="00015378" w:rsidP="00015378">
            <w:pPr>
              <w:spacing w:after="0" w:line="240" w:lineRule="auto"/>
              <w:jc w:val="center"/>
              <w:rPr>
                <w:ins w:id="24996" w:author="Hardik Malhotra" w:date="2021-09-30T23:42:00Z"/>
                <w:rFonts w:ascii="Verdana" w:eastAsia="Times New Roman" w:hAnsi="Verdana" w:cs="Times New Roman"/>
                <w:color w:val="000000" w:themeColor="text1"/>
                <w:sz w:val="10"/>
                <w:szCs w:val="10"/>
                <w:lang w:val="en-US"/>
                <w:rPrChange w:id="24997" w:author="Hardik Malhotra" w:date="2021-09-30T23:42:00Z">
                  <w:rPr>
                    <w:ins w:id="24998" w:author="Hardik Malhotra" w:date="2021-09-30T23:42:00Z"/>
                    <w:rFonts w:ascii="Verdana" w:eastAsia="Times New Roman" w:hAnsi="Verdana" w:cs="Times New Roman"/>
                    <w:color w:val="000000" w:themeColor="text1"/>
                    <w:sz w:val="10"/>
                    <w:szCs w:val="10"/>
                    <w:lang w:val="en-US"/>
                  </w:rPr>
                </w:rPrChange>
              </w:rPr>
            </w:pPr>
            <w:ins w:id="24999" w:author="Hardik Malhotra" w:date="2021-09-30T23:42:00Z">
              <w:r w:rsidRPr="00015378">
                <w:rPr>
                  <w:rFonts w:ascii="Verdana" w:hAnsi="Verdana" w:cs="Arial"/>
                  <w:color w:val="000000"/>
                  <w:sz w:val="10"/>
                  <w:szCs w:val="10"/>
                  <w:rPrChange w:id="25000" w:author="Hardik Malhotra" w:date="2021-09-30T23:42:00Z">
                    <w:rPr>
                      <w:rFonts w:ascii="Arial" w:hAnsi="Arial" w:cs="Arial"/>
                      <w:b/>
                      <w:bCs/>
                      <w:color w:val="000000"/>
                      <w:sz w:val="20"/>
                      <w:szCs w:val="20"/>
                    </w:rPr>
                  </w:rPrChange>
                </w:rPr>
                <w:t>90</w:t>
              </w:r>
            </w:ins>
          </w:p>
        </w:tc>
        <w:tc>
          <w:tcPr>
            <w:tcW w:w="566" w:type="dxa"/>
            <w:tcBorders>
              <w:top w:val="nil"/>
              <w:left w:val="nil"/>
              <w:bottom w:val="single" w:sz="4" w:space="0" w:color="auto"/>
              <w:right w:val="single" w:sz="4" w:space="0" w:color="auto"/>
            </w:tcBorders>
            <w:shd w:val="clear" w:color="000000" w:fill="FFFFFF"/>
            <w:noWrap/>
            <w:vAlign w:val="bottom"/>
            <w:hideMark/>
          </w:tcPr>
          <w:p w14:paraId="418173CA" w14:textId="5D416DA0" w:rsidR="00015378" w:rsidRPr="00015378" w:rsidRDefault="00015378" w:rsidP="00015378">
            <w:pPr>
              <w:spacing w:after="0" w:line="240" w:lineRule="auto"/>
              <w:jc w:val="center"/>
              <w:rPr>
                <w:ins w:id="25001" w:author="Hardik Malhotra" w:date="2021-09-30T23:42:00Z"/>
                <w:rFonts w:ascii="Verdana" w:eastAsia="Times New Roman" w:hAnsi="Verdana" w:cs="Times New Roman"/>
                <w:color w:val="000000" w:themeColor="text1"/>
                <w:sz w:val="10"/>
                <w:szCs w:val="10"/>
                <w:lang w:val="en-US"/>
                <w:rPrChange w:id="25002" w:author="Hardik Malhotra" w:date="2021-09-30T23:42:00Z">
                  <w:rPr>
                    <w:ins w:id="25003" w:author="Hardik Malhotra" w:date="2021-09-30T23:42:00Z"/>
                    <w:rFonts w:ascii="Verdana" w:eastAsia="Times New Roman" w:hAnsi="Verdana" w:cs="Times New Roman"/>
                    <w:color w:val="000000" w:themeColor="text1"/>
                    <w:sz w:val="10"/>
                    <w:szCs w:val="10"/>
                    <w:lang w:val="en-US"/>
                  </w:rPr>
                </w:rPrChange>
              </w:rPr>
            </w:pPr>
            <w:ins w:id="25004" w:author="Hardik Malhotra" w:date="2021-09-30T23:42:00Z">
              <w:r w:rsidRPr="00015378">
                <w:rPr>
                  <w:rFonts w:ascii="Verdana" w:hAnsi="Verdana" w:cs="Arial"/>
                  <w:color w:val="000000"/>
                  <w:sz w:val="10"/>
                  <w:szCs w:val="10"/>
                  <w:rPrChange w:id="25005" w:author="Hardik Malhotra" w:date="2021-09-30T23:42:00Z">
                    <w:rPr>
                      <w:rFonts w:ascii="Arial" w:hAnsi="Arial" w:cs="Arial"/>
                      <w:b/>
                      <w:bCs/>
                      <w:color w:val="000000"/>
                      <w:sz w:val="20"/>
                      <w:szCs w:val="20"/>
                    </w:rPr>
                  </w:rPrChange>
                </w:rPr>
                <w:t>92</w:t>
              </w:r>
            </w:ins>
          </w:p>
        </w:tc>
      </w:tr>
      <w:tr w:rsidR="00015378" w:rsidRPr="00257590" w14:paraId="0841E980" w14:textId="77777777" w:rsidTr="00092529">
        <w:trPr>
          <w:trHeight w:val="334"/>
          <w:ins w:id="25006" w:author="Hardik Malhotra" w:date="2021-09-30T23:42:00Z"/>
        </w:trPr>
        <w:tc>
          <w:tcPr>
            <w:tcW w:w="1185" w:type="dxa"/>
            <w:tcBorders>
              <w:top w:val="nil"/>
              <w:left w:val="single" w:sz="4" w:space="0" w:color="auto"/>
              <w:bottom w:val="single" w:sz="4" w:space="0" w:color="auto"/>
              <w:right w:val="single" w:sz="4" w:space="0" w:color="auto"/>
            </w:tcBorders>
            <w:shd w:val="clear" w:color="000000" w:fill="FFFFFF"/>
            <w:noWrap/>
            <w:vAlign w:val="bottom"/>
            <w:hideMark/>
          </w:tcPr>
          <w:p w14:paraId="3064ED8A" w14:textId="77777777" w:rsidR="00015378" w:rsidRPr="00257590" w:rsidRDefault="00015378" w:rsidP="00015378">
            <w:pPr>
              <w:spacing w:after="0" w:line="240" w:lineRule="auto"/>
              <w:rPr>
                <w:ins w:id="25007" w:author="Hardik Malhotra" w:date="2021-09-30T23:42:00Z"/>
                <w:rFonts w:ascii="Verdana" w:eastAsia="Times New Roman" w:hAnsi="Verdana" w:cs="Times New Roman"/>
                <w:color w:val="000000"/>
                <w:sz w:val="10"/>
                <w:szCs w:val="10"/>
                <w:lang w:val="en-US"/>
              </w:rPr>
            </w:pPr>
            <w:ins w:id="25008" w:author="Hardik Malhotra" w:date="2021-09-30T23:42:00Z">
              <w:r w:rsidRPr="00257590">
                <w:rPr>
                  <w:rFonts w:ascii="Verdana" w:eastAsia="Times New Roman" w:hAnsi="Verdana" w:cs="Times New Roman"/>
                  <w:color w:val="000000"/>
                  <w:sz w:val="10"/>
                  <w:szCs w:val="10"/>
                  <w:lang w:val="en-US"/>
                </w:rPr>
                <w:t>Construction</w:t>
              </w:r>
            </w:ins>
          </w:p>
        </w:tc>
        <w:tc>
          <w:tcPr>
            <w:tcW w:w="519" w:type="dxa"/>
            <w:tcBorders>
              <w:top w:val="nil"/>
              <w:left w:val="nil"/>
              <w:bottom w:val="single" w:sz="4" w:space="0" w:color="auto"/>
              <w:right w:val="single" w:sz="4" w:space="0" w:color="auto"/>
            </w:tcBorders>
            <w:shd w:val="clear" w:color="000000" w:fill="FFFFFF"/>
            <w:noWrap/>
            <w:vAlign w:val="bottom"/>
            <w:hideMark/>
          </w:tcPr>
          <w:p w14:paraId="2AF9A23F" w14:textId="498ADC95" w:rsidR="00015378" w:rsidRPr="00015378" w:rsidRDefault="00015378" w:rsidP="00015378">
            <w:pPr>
              <w:spacing w:after="0" w:line="240" w:lineRule="auto"/>
              <w:jc w:val="center"/>
              <w:rPr>
                <w:ins w:id="25009" w:author="Hardik Malhotra" w:date="2021-09-30T23:42:00Z"/>
                <w:rFonts w:ascii="Verdana" w:eastAsia="Times New Roman" w:hAnsi="Verdana" w:cs="Times New Roman"/>
                <w:color w:val="000000" w:themeColor="text1"/>
                <w:sz w:val="10"/>
                <w:szCs w:val="10"/>
                <w:lang w:val="en-US"/>
                <w:rPrChange w:id="25010" w:author="Hardik Malhotra" w:date="2021-09-30T23:42:00Z">
                  <w:rPr>
                    <w:ins w:id="25011" w:author="Hardik Malhotra" w:date="2021-09-30T23:42:00Z"/>
                    <w:rFonts w:ascii="Verdana" w:eastAsia="Times New Roman" w:hAnsi="Verdana" w:cs="Times New Roman"/>
                    <w:color w:val="000000" w:themeColor="text1"/>
                    <w:sz w:val="10"/>
                    <w:szCs w:val="10"/>
                    <w:lang w:val="en-US"/>
                  </w:rPr>
                </w:rPrChange>
              </w:rPr>
            </w:pPr>
            <w:ins w:id="25012" w:author="Hardik Malhotra" w:date="2021-09-30T23:42:00Z">
              <w:r w:rsidRPr="00015378">
                <w:rPr>
                  <w:rFonts w:ascii="Verdana" w:hAnsi="Verdana" w:cs="Arial"/>
                  <w:color w:val="000000"/>
                  <w:sz w:val="10"/>
                  <w:szCs w:val="10"/>
                  <w:rPrChange w:id="25013" w:author="Hardik Malhotra" w:date="2021-09-30T23:42:00Z">
                    <w:rPr>
                      <w:rFonts w:ascii="Arial" w:hAnsi="Arial" w:cs="Arial"/>
                      <w:b/>
                      <w:bCs/>
                      <w:color w:val="000000"/>
                      <w:sz w:val="20"/>
                      <w:szCs w:val="20"/>
                    </w:rPr>
                  </w:rPrChange>
                </w:rPr>
                <w:t>25</w:t>
              </w:r>
            </w:ins>
          </w:p>
        </w:tc>
        <w:tc>
          <w:tcPr>
            <w:tcW w:w="519" w:type="dxa"/>
            <w:tcBorders>
              <w:top w:val="nil"/>
              <w:left w:val="nil"/>
              <w:bottom w:val="single" w:sz="4" w:space="0" w:color="auto"/>
              <w:right w:val="single" w:sz="4" w:space="0" w:color="auto"/>
            </w:tcBorders>
            <w:shd w:val="clear" w:color="000000" w:fill="FFFFFF"/>
            <w:noWrap/>
            <w:vAlign w:val="bottom"/>
            <w:hideMark/>
          </w:tcPr>
          <w:p w14:paraId="45D21FEE" w14:textId="1456C513" w:rsidR="00015378" w:rsidRPr="00015378" w:rsidRDefault="00015378" w:rsidP="00015378">
            <w:pPr>
              <w:spacing w:after="0" w:line="240" w:lineRule="auto"/>
              <w:jc w:val="center"/>
              <w:rPr>
                <w:ins w:id="25014" w:author="Hardik Malhotra" w:date="2021-09-30T23:42:00Z"/>
                <w:rFonts w:ascii="Verdana" w:eastAsia="Times New Roman" w:hAnsi="Verdana" w:cs="Times New Roman"/>
                <w:color w:val="000000" w:themeColor="text1"/>
                <w:sz w:val="10"/>
                <w:szCs w:val="10"/>
                <w:lang w:val="en-US"/>
                <w:rPrChange w:id="25015" w:author="Hardik Malhotra" w:date="2021-09-30T23:42:00Z">
                  <w:rPr>
                    <w:ins w:id="25016" w:author="Hardik Malhotra" w:date="2021-09-30T23:42:00Z"/>
                    <w:rFonts w:ascii="Verdana" w:eastAsia="Times New Roman" w:hAnsi="Verdana" w:cs="Times New Roman"/>
                    <w:color w:val="000000" w:themeColor="text1"/>
                    <w:sz w:val="10"/>
                    <w:szCs w:val="10"/>
                    <w:lang w:val="en-US"/>
                  </w:rPr>
                </w:rPrChange>
              </w:rPr>
            </w:pPr>
            <w:ins w:id="25017" w:author="Hardik Malhotra" w:date="2021-09-30T23:42:00Z">
              <w:r w:rsidRPr="00015378">
                <w:rPr>
                  <w:rFonts w:ascii="Verdana" w:hAnsi="Verdana" w:cs="Arial"/>
                  <w:color w:val="000000"/>
                  <w:sz w:val="10"/>
                  <w:szCs w:val="10"/>
                  <w:rPrChange w:id="25018" w:author="Hardik Malhotra" w:date="2021-09-30T23:42:00Z">
                    <w:rPr>
                      <w:rFonts w:ascii="Arial" w:hAnsi="Arial" w:cs="Arial"/>
                      <w:b/>
                      <w:bCs/>
                      <w:color w:val="000000"/>
                      <w:sz w:val="20"/>
                      <w:szCs w:val="20"/>
                    </w:rPr>
                  </w:rPrChange>
                </w:rPr>
                <w:t>25</w:t>
              </w:r>
            </w:ins>
          </w:p>
        </w:tc>
        <w:tc>
          <w:tcPr>
            <w:tcW w:w="519" w:type="dxa"/>
            <w:tcBorders>
              <w:top w:val="nil"/>
              <w:left w:val="nil"/>
              <w:bottom w:val="single" w:sz="4" w:space="0" w:color="auto"/>
              <w:right w:val="single" w:sz="4" w:space="0" w:color="auto"/>
            </w:tcBorders>
            <w:shd w:val="clear" w:color="000000" w:fill="FFFFFF"/>
            <w:noWrap/>
            <w:vAlign w:val="bottom"/>
            <w:hideMark/>
          </w:tcPr>
          <w:p w14:paraId="291FCD85" w14:textId="40462D7B" w:rsidR="00015378" w:rsidRPr="00015378" w:rsidRDefault="00015378" w:rsidP="00015378">
            <w:pPr>
              <w:spacing w:after="0" w:line="240" w:lineRule="auto"/>
              <w:jc w:val="center"/>
              <w:rPr>
                <w:ins w:id="25019" w:author="Hardik Malhotra" w:date="2021-09-30T23:42:00Z"/>
                <w:rFonts w:ascii="Verdana" w:eastAsia="Times New Roman" w:hAnsi="Verdana" w:cs="Times New Roman"/>
                <w:color w:val="000000" w:themeColor="text1"/>
                <w:sz w:val="10"/>
                <w:szCs w:val="10"/>
                <w:lang w:val="en-US"/>
                <w:rPrChange w:id="25020" w:author="Hardik Malhotra" w:date="2021-09-30T23:42:00Z">
                  <w:rPr>
                    <w:ins w:id="25021" w:author="Hardik Malhotra" w:date="2021-09-30T23:42:00Z"/>
                    <w:rFonts w:ascii="Verdana" w:eastAsia="Times New Roman" w:hAnsi="Verdana" w:cs="Times New Roman"/>
                    <w:color w:val="000000" w:themeColor="text1"/>
                    <w:sz w:val="10"/>
                    <w:szCs w:val="10"/>
                    <w:lang w:val="en-US"/>
                  </w:rPr>
                </w:rPrChange>
              </w:rPr>
            </w:pPr>
            <w:ins w:id="25022" w:author="Hardik Malhotra" w:date="2021-09-30T23:42:00Z">
              <w:r w:rsidRPr="00015378">
                <w:rPr>
                  <w:rFonts w:ascii="Verdana" w:hAnsi="Verdana" w:cs="Arial"/>
                  <w:color w:val="000000"/>
                  <w:sz w:val="10"/>
                  <w:szCs w:val="10"/>
                  <w:rPrChange w:id="25023" w:author="Hardik Malhotra" w:date="2021-09-30T23:42:00Z">
                    <w:rPr>
                      <w:rFonts w:ascii="Arial" w:hAnsi="Arial" w:cs="Arial"/>
                      <w:b/>
                      <w:bCs/>
                      <w:color w:val="000000"/>
                      <w:sz w:val="20"/>
                      <w:szCs w:val="20"/>
                    </w:rPr>
                  </w:rPrChange>
                </w:rPr>
                <w:t>26</w:t>
              </w:r>
            </w:ins>
          </w:p>
        </w:tc>
        <w:tc>
          <w:tcPr>
            <w:tcW w:w="520" w:type="dxa"/>
            <w:tcBorders>
              <w:top w:val="nil"/>
              <w:left w:val="nil"/>
              <w:bottom w:val="single" w:sz="4" w:space="0" w:color="auto"/>
              <w:right w:val="single" w:sz="4" w:space="0" w:color="auto"/>
            </w:tcBorders>
            <w:shd w:val="clear" w:color="000000" w:fill="FFFFFF"/>
            <w:noWrap/>
            <w:vAlign w:val="bottom"/>
            <w:hideMark/>
          </w:tcPr>
          <w:p w14:paraId="441C3BE9" w14:textId="7324677D" w:rsidR="00015378" w:rsidRPr="00015378" w:rsidRDefault="00015378" w:rsidP="00015378">
            <w:pPr>
              <w:spacing w:after="0" w:line="240" w:lineRule="auto"/>
              <w:jc w:val="center"/>
              <w:rPr>
                <w:ins w:id="25024" w:author="Hardik Malhotra" w:date="2021-09-30T23:42:00Z"/>
                <w:rFonts w:ascii="Verdana" w:eastAsia="Times New Roman" w:hAnsi="Verdana" w:cs="Times New Roman"/>
                <w:color w:val="000000" w:themeColor="text1"/>
                <w:sz w:val="10"/>
                <w:szCs w:val="10"/>
                <w:lang w:val="en-US"/>
                <w:rPrChange w:id="25025" w:author="Hardik Malhotra" w:date="2021-09-30T23:42:00Z">
                  <w:rPr>
                    <w:ins w:id="25026" w:author="Hardik Malhotra" w:date="2021-09-30T23:42:00Z"/>
                    <w:rFonts w:ascii="Verdana" w:eastAsia="Times New Roman" w:hAnsi="Verdana" w:cs="Times New Roman"/>
                    <w:color w:val="000000" w:themeColor="text1"/>
                    <w:sz w:val="10"/>
                    <w:szCs w:val="10"/>
                    <w:lang w:val="en-US"/>
                  </w:rPr>
                </w:rPrChange>
              </w:rPr>
            </w:pPr>
            <w:ins w:id="25027" w:author="Hardik Malhotra" w:date="2021-09-30T23:42:00Z">
              <w:r w:rsidRPr="00015378">
                <w:rPr>
                  <w:rFonts w:ascii="Verdana" w:hAnsi="Verdana" w:cs="Arial"/>
                  <w:color w:val="000000"/>
                  <w:sz w:val="10"/>
                  <w:szCs w:val="10"/>
                  <w:rPrChange w:id="25028" w:author="Hardik Malhotra" w:date="2021-09-30T23:42:00Z">
                    <w:rPr>
                      <w:rFonts w:ascii="Arial" w:hAnsi="Arial" w:cs="Arial"/>
                      <w:b/>
                      <w:bCs/>
                      <w:color w:val="000000"/>
                      <w:sz w:val="20"/>
                      <w:szCs w:val="20"/>
                    </w:rPr>
                  </w:rPrChange>
                </w:rPr>
                <w:t>27</w:t>
              </w:r>
            </w:ins>
          </w:p>
        </w:tc>
        <w:tc>
          <w:tcPr>
            <w:tcW w:w="593" w:type="dxa"/>
            <w:tcBorders>
              <w:top w:val="nil"/>
              <w:left w:val="nil"/>
              <w:bottom w:val="single" w:sz="4" w:space="0" w:color="auto"/>
              <w:right w:val="single" w:sz="4" w:space="0" w:color="auto"/>
            </w:tcBorders>
            <w:shd w:val="clear" w:color="000000" w:fill="FFFFFF"/>
            <w:noWrap/>
            <w:vAlign w:val="bottom"/>
            <w:hideMark/>
          </w:tcPr>
          <w:p w14:paraId="0A333642" w14:textId="48C00CCE" w:rsidR="00015378" w:rsidRPr="00015378" w:rsidRDefault="00015378" w:rsidP="00015378">
            <w:pPr>
              <w:spacing w:after="0" w:line="240" w:lineRule="auto"/>
              <w:jc w:val="center"/>
              <w:rPr>
                <w:ins w:id="25029" w:author="Hardik Malhotra" w:date="2021-09-30T23:42:00Z"/>
                <w:rFonts w:ascii="Verdana" w:eastAsia="Times New Roman" w:hAnsi="Verdana" w:cs="Times New Roman"/>
                <w:color w:val="000000" w:themeColor="text1"/>
                <w:sz w:val="10"/>
                <w:szCs w:val="10"/>
                <w:lang w:val="en-US"/>
                <w:rPrChange w:id="25030" w:author="Hardik Malhotra" w:date="2021-09-30T23:42:00Z">
                  <w:rPr>
                    <w:ins w:id="25031" w:author="Hardik Malhotra" w:date="2021-09-30T23:42:00Z"/>
                    <w:rFonts w:ascii="Verdana" w:eastAsia="Times New Roman" w:hAnsi="Verdana" w:cs="Times New Roman"/>
                    <w:color w:val="000000" w:themeColor="text1"/>
                    <w:sz w:val="10"/>
                    <w:szCs w:val="10"/>
                    <w:lang w:val="en-US"/>
                  </w:rPr>
                </w:rPrChange>
              </w:rPr>
            </w:pPr>
            <w:ins w:id="25032" w:author="Hardik Malhotra" w:date="2021-09-30T23:42:00Z">
              <w:r w:rsidRPr="00015378">
                <w:rPr>
                  <w:rFonts w:ascii="Verdana" w:hAnsi="Verdana" w:cs="Arial"/>
                  <w:color w:val="000000"/>
                  <w:sz w:val="10"/>
                  <w:szCs w:val="10"/>
                  <w:rPrChange w:id="25033" w:author="Hardik Malhotra" w:date="2021-09-30T23:42:00Z">
                    <w:rPr>
                      <w:rFonts w:ascii="Arial" w:hAnsi="Arial" w:cs="Arial"/>
                      <w:b/>
                      <w:bCs/>
                      <w:color w:val="000000"/>
                      <w:sz w:val="20"/>
                      <w:szCs w:val="20"/>
                    </w:rPr>
                  </w:rPrChange>
                </w:rPr>
                <w:t>28</w:t>
              </w:r>
            </w:ins>
          </w:p>
        </w:tc>
        <w:tc>
          <w:tcPr>
            <w:tcW w:w="590" w:type="dxa"/>
            <w:tcBorders>
              <w:top w:val="nil"/>
              <w:left w:val="nil"/>
              <w:bottom w:val="single" w:sz="4" w:space="0" w:color="auto"/>
              <w:right w:val="single" w:sz="4" w:space="0" w:color="auto"/>
            </w:tcBorders>
            <w:shd w:val="clear" w:color="000000" w:fill="FFFFFF"/>
            <w:noWrap/>
            <w:vAlign w:val="bottom"/>
            <w:hideMark/>
          </w:tcPr>
          <w:p w14:paraId="69B548EE" w14:textId="5190F2F1" w:rsidR="00015378" w:rsidRPr="00015378" w:rsidRDefault="00015378" w:rsidP="00015378">
            <w:pPr>
              <w:spacing w:after="0" w:line="240" w:lineRule="auto"/>
              <w:jc w:val="center"/>
              <w:rPr>
                <w:ins w:id="25034" w:author="Hardik Malhotra" w:date="2021-09-30T23:42:00Z"/>
                <w:rFonts w:ascii="Verdana" w:eastAsia="Times New Roman" w:hAnsi="Verdana" w:cs="Times New Roman"/>
                <w:color w:val="000000" w:themeColor="text1"/>
                <w:sz w:val="10"/>
                <w:szCs w:val="10"/>
                <w:lang w:val="en-US"/>
                <w:rPrChange w:id="25035" w:author="Hardik Malhotra" w:date="2021-09-30T23:42:00Z">
                  <w:rPr>
                    <w:ins w:id="25036" w:author="Hardik Malhotra" w:date="2021-09-30T23:42:00Z"/>
                    <w:rFonts w:ascii="Verdana" w:eastAsia="Times New Roman" w:hAnsi="Verdana" w:cs="Times New Roman"/>
                    <w:color w:val="000000" w:themeColor="text1"/>
                    <w:sz w:val="10"/>
                    <w:szCs w:val="10"/>
                    <w:lang w:val="en-US"/>
                  </w:rPr>
                </w:rPrChange>
              </w:rPr>
            </w:pPr>
            <w:ins w:id="25037" w:author="Hardik Malhotra" w:date="2021-09-30T23:42:00Z">
              <w:r w:rsidRPr="00015378">
                <w:rPr>
                  <w:rFonts w:ascii="Verdana" w:hAnsi="Verdana" w:cs="Arial"/>
                  <w:color w:val="000000"/>
                  <w:sz w:val="10"/>
                  <w:szCs w:val="10"/>
                  <w:rPrChange w:id="25038" w:author="Hardik Malhotra" w:date="2021-09-30T23:42:00Z">
                    <w:rPr>
                      <w:rFonts w:ascii="Arial" w:hAnsi="Arial" w:cs="Arial"/>
                      <w:b/>
                      <w:bCs/>
                      <w:color w:val="000000"/>
                      <w:sz w:val="20"/>
                      <w:szCs w:val="20"/>
                    </w:rPr>
                  </w:rPrChange>
                </w:rPr>
                <w:t>25</w:t>
              </w:r>
            </w:ins>
          </w:p>
        </w:tc>
        <w:tc>
          <w:tcPr>
            <w:tcW w:w="590" w:type="dxa"/>
            <w:tcBorders>
              <w:top w:val="nil"/>
              <w:left w:val="nil"/>
              <w:bottom w:val="single" w:sz="4" w:space="0" w:color="auto"/>
              <w:right w:val="single" w:sz="4" w:space="0" w:color="auto"/>
            </w:tcBorders>
            <w:shd w:val="clear" w:color="000000" w:fill="FFFFFF"/>
            <w:noWrap/>
            <w:vAlign w:val="bottom"/>
            <w:hideMark/>
          </w:tcPr>
          <w:p w14:paraId="6ABBD32F" w14:textId="5FA8013A" w:rsidR="00015378" w:rsidRPr="00015378" w:rsidRDefault="00015378" w:rsidP="00015378">
            <w:pPr>
              <w:spacing w:after="0" w:line="240" w:lineRule="auto"/>
              <w:jc w:val="center"/>
              <w:rPr>
                <w:ins w:id="25039" w:author="Hardik Malhotra" w:date="2021-09-30T23:42:00Z"/>
                <w:rFonts w:ascii="Verdana" w:eastAsia="Times New Roman" w:hAnsi="Verdana" w:cs="Times New Roman"/>
                <w:color w:val="000000" w:themeColor="text1"/>
                <w:sz w:val="10"/>
                <w:szCs w:val="10"/>
                <w:lang w:val="en-US"/>
                <w:rPrChange w:id="25040" w:author="Hardik Malhotra" w:date="2021-09-30T23:42:00Z">
                  <w:rPr>
                    <w:ins w:id="25041" w:author="Hardik Malhotra" w:date="2021-09-30T23:42:00Z"/>
                    <w:rFonts w:ascii="Verdana" w:eastAsia="Times New Roman" w:hAnsi="Verdana" w:cs="Times New Roman"/>
                    <w:color w:val="000000" w:themeColor="text1"/>
                    <w:sz w:val="10"/>
                    <w:szCs w:val="10"/>
                    <w:lang w:val="en-US"/>
                  </w:rPr>
                </w:rPrChange>
              </w:rPr>
            </w:pPr>
            <w:ins w:id="25042" w:author="Hardik Malhotra" w:date="2021-09-30T23:42:00Z">
              <w:r w:rsidRPr="00015378">
                <w:rPr>
                  <w:rFonts w:ascii="Verdana" w:hAnsi="Verdana" w:cs="Arial"/>
                  <w:color w:val="000000"/>
                  <w:sz w:val="10"/>
                  <w:szCs w:val="10"/>
                  <w:rPrChange w:id="25043" w:author="Hardik Malhotra" w:date="2021-09-30T23:42:00Z">
                    <w:rPr>
                      <w:rFonts w:ascii="Arial" w:hAnsi="Arial" w:cs="Arial"/>
                      <w:b/>
                      <w:bCs/>
                      <w:color w:val="000000"/>
                      <w:sz w:val="20"/>
                      <w:szCs w:val="20"/>
                    </w:rPr>
                  </w:rPrChange>
                </w:rPr>
                <w:t>27</w:t>
              </w:r>
            </w:ins>
          </w:p>
        </w:tc>
        <w:tc>
          <w:tcPr>
            <w:tcW w:w="590" w:type="dxa"/>
            <w:tcBorders>
              <w:top w:val="nil"/>
              <w:left w:val="nil"/>
              <w:bottom w:val="single" w:sz="4" w:space="0" w:color="auto"/>
              <w:right w:val="single" w:sz="4" w:space="0" w:color="auto"/>
            </w:tcBorders>
            <w:shd w:val="clear" w:color="000000" w:fill="FFFFFF"/>
            <w:noWrap/>
            <w:vAlign w:val="bottom"/>
            <w:hideMark/>
          </w:tcPr>
          <w:p w14:paraId="42A1B486" w14:textId="08D0F40D" w:rsidR="00015378" w:rsidRPr="00015378" w:rsidRDefault="00015378" w:rsidP="00015378">
            <w:pPr>
              <w:spacing w:after="0" w:line="240" w:lineRule="auto"/>
              <w:jc w:val="center"/>
              <w:rPr>
                <w:ins w:id="25044" w:author="Hardik Malhotra" w:date="2021-09-30T23:42:00Z"/>
                <w:rFonts w:ascii="Verdana" w:eastAsia="Times New Roman" w:hAnsi="Verdana" w:cs="Times New Roman"/>
                <w:color w:val="000000" w:themeColor="text1"/>
                <w:sz w:val="10"/>
                <w:szCs w:val="10"/>
                <w:lang w:val="en-US"/>
                <w:rPrChange w:id="25045" w:author="Hardik Malhotra" w:date="2021-09-30T23:42:00Z">
                  <w:rPr>
                    <w:ins w:id="25046" w:author="Hardik Malhotra" w:date="2021-09-30T23:42:00Z"/>
                    <w:rFonts w:ascii="Verdana" w:eastAsia="Times New Roman" w:hAnsi="Verdana" w:cs="Times New Roman"/>
                    <w:color w:val="000000" w:themeColor="text1"/>
                    <w:sz w:val="10"/>
                    <w:szCs w:val="10"/>
                    <w:lang w:val="en-US"/>
                  </w:rPr>
                </w:rPrChange>
              </w:rPr>
            </w:pPr>
            <w:ins w:id="25047" w:author="Hardik Malhotra" w:date="2021-09-30T23:42:00Z">
              <w:r w:rsidRPr="00015378">
                <w:rPr>
                  <w:rFonts w:ascii="Verdana" w:hAnsi="Verdana" w:cs="Arial"/>
                  <w:color w:val="000000"/>
                  <w:sz w:val="10"/>
                  <w:szCs w:val="10"/>
                  <w:rPrChange w:id="25048" w:author="Hardik Malhotra" w:date="2021-09-30T23:42:00Z">
                    <w:rPr>
                      <w:rFonts w:ascii="Arial" w:hAnsi="Arial" w:cs="Arial"/>
                      <w:b/>
                      <w:bCs/>
                      <w:color w:val="000000"/>
                      <w:sz w:val="20"/>
                      <w:szCs w:val="20"/>
                    </w:rPr>
                  </w:rPrChange>
                </w:rPr>
                <w:t>28</w:t>
              </w:r>
            </w:ins>
          </w:p>
        </w:tc>
        <w:tc>
          <w:tcPr>
            <w:tcW w:w="590" w:type="dxa"/>
            <w:tcBorders>
              <w:top w:val="nil"/>
              <w:left w:val="nil"/>
              <w:bottom w:val="single" w:sz="4" w:space="0" w:color="auto"/>
              <w:right w:val="single" w:sz="4" w:space="0" w:color="auto"/>
            </w:tcBorders>
            <w:shd w:val="clear" w:color="000000" w:fill="FFFFFF"/>
            <w:noWrap/>
            <w:vAlign w:val="bottom"/>
            <w:hideMark/>
          </w:tcPr>
          <w:p w14:paraId="50975B96" w14:textId="5824795D" w:rsidR="00015378" w:rsidRPr="00015378" w:rsidRDefault="00015378" w:rsidP="00015378">
            <w:pPr>
              <w:spacing w:after="0" w:line="240" w:lineRule="auto"/>
              <w:jc w:val="center"/>
              <w:rPr>
                <w:ins w:id="25049" w:author="Hardik Malhotra" w:date="2021-09-30T23:42:00Z"/>
                <w:rFonts w:ascii="Verdana" w:eastAsia="Times New Roman" w:hAnsi="Verdana" w:cs="Times New Roman"/>
                <w:color w:val="000000" w:themeColor="text1"/>
                <w:sz w:val="10"/>
                <w:szCs w:val="10"/>
                <w:lang w:val="en-US"/>
                <w:rPrChange w:id="25050" w:author="Hardik Malhotra" w:date="2021-09-30T23:42:00Z">
                  <w:rPr>
                    <w:ins w:id="25051" w:author="Hardik Malhotra" w:date="2021-09-30T23:42:00Z"/>
                    <w:rFonts w:ascii="Verdana" w:eastAsia="Times New Roman" w:hAnsi="Verdana" w:cs="Times New Roman"/>
                    <w:color w:val="000000" w:themeColor="text1"/>
                    <w:sz w:val="10"/>
                    <w:szCs w:val="10"/>
                    <w:lang w:val="en-US"/>
                  </w:rPr>
                </w:rPrChange>
              </w:rPr>
            </w:pPr>
            <w:ins w:id="25052" w:author="Hardik Malhotra" w:date="2021-09-30T23:42:00Z">
              <w:r w:rsidRPr="00015378">
                <w:rPr>
                  <w:rFonts w:ascii="Verdana" w:hAnsi="Verdana" w:cs="Arial"/>
                  <w:color w:val="000000"/>
                  <w:sz w:val="10"/>
                  <w:szCs w:val="10"/>
                  <w:rPrChange w:id="25053" w:author="Hardik Malhotra" w:date="2021-09-30T23:42:00Z">
                    <w:rPr>
                      <w:rFonts w:ascii="Arial" w:hAnsi="Arial" w:cs="Arial"/>
                      <w:b/>
                      <w:bCs/>
                      <w:color w:val="000000"/>
                      <w:sz w:val="20"/>
                      <w:szCs w:val="20"/>
                    </w:rPr>
                  </w:rPrChange>
                </w:rPr>
                <w:t>29</w:t>
              </w:r>
            </w:ins>
          </w:p>
        </w:tc>
        <w:tc>
          <w:tcPr>
            <w:tcW w:w="590" w:type="dxa"/>
            <w:tcBorders>
              <w:top w:val="nil"/>
              <w:left w:val="nil"/>
              <w:bottom w:val="single" w:sz="4" w:space="0" w:color="auto"/>
              <w:right w:val="single" w:sz="4" w:space="0" w:color="auto"/>
            </w:tcBorders>
            <w:shd w:val="clear" w:color="000000" w:fill="FFFFFF"/>
            <w:noWrap/>
            <w:vAlign w:val="bottom"/>
            <w:hideMark/>
          </w:tcPr>
          <w:p w14:paraId="59A15A57" w14:textId="566BB4C5" w:rsidR="00015378" w:rsidRPr="00015378" w:rsidRDefault="00015378" w:rsidP="00015378">
            <w:pPr>
              <w:spacing w:after="0" w:line="240" w:lineRule="auto"/>
              <w:jc w:val="center"/>
              <w:rPr>
                <w:ins w:id="25054" w:author="Hardik Malhotra" w:date="2021-09-30T23:42:00Z"/>
                <w:rFonts w:ascii="Verdana" w:eastAsia="Times New Roman" w:hAnsi="Verdana" w:cs="Times New Roman"/>
                <w:color w:val="000000" w:themeColor="text1"/>
                <w:sz w:val="10"/>
                <w:szCs w:val="10"/>
                <w:lang w:val="en-US"/>
                <w:rPrChange w:id="25055" w:author="Hardik Malhotra" w:date="2021-09-30T23:42:00Z">
                  <w:rPr>
                    <w:ins w:id="25056" w:author="Hardik Malhotra" w:date="2021-09-30T23:42:00Z"/>
                    <w:rFonts w:ascii="Verdana" w:eastAsia="Times New Roman" w:hAnsi="Verdana" w:cs="Times New Roman"/>
                    <w:color w:val="000000" w:themeColor="text1"/>
                    <w:sz w:val="10"/>
                    <w:szCs w:val="10"/>
                    <w:lang w:val="en-US"/>
                  </w:rPr>
                </w:rPrChange>
              </w:rPr>
            </w:pPr>
            <w:ins w:id="25057" w:author="Hardik Malhotra" w:date="2021-09-30T23:42:00Z">
              <w:r w:rsidRPr="00015378">
                <w:rPr>
                  <w:rFonts w:ascii="Verdana" w:hAnsi="Verdana" w:cs="Arial"/>
                  <w:color w:val="000000"/>
                  <w:sz w:val="10"/>
                  <w:szCs w:val="10"/>
                  <w:rPrChange w:id="25058" w:author="Hardik Malhotra" w:date="2021-09-30T23:42:00Z">
                    <w:rPr>
                      <w:rFonts w:ascii="Arial" w:hAnsi="Arial" w:cs="Arial"/>
                      <w:b/>
                      <w:bCs/>
                      <w:color w:val="000000"/>
                      <w:sz w:val="20"/>
                      <w:szCs w:val="20"/>
                    </w:rPr>
                  </w:rPrChange>
                </w:rPr>
                <w:t>30</w:t>
              </w:r>
            </w:ins>
          </w:p>
        </w:tc>
        <w:tc>
          <w:tcPr>
            <w:tcW w:w="590" w:type="dxa"/>
            <w:tcBorders>
              <w:top w:val="nil"/>
              <w:left w:val="nil"/>
              <w:bottom w:val="single" w:sz="4" w:space="0" w:color="auto"/>
              <w:right w:val="single" w:sz="4" w:space="0" w:color="auto"/>
            </w:tcBorders>
            <w:shd w:val="clear" w:color="000000" w:fill="FFFFFF"/>
            <w:noWrap/>
            <w:vAlign w:val="bottom"/>
            <w:hideMark/>
          </w:tcPr>
          <w:p w14:paraId="1E139512" w14:textId="70B2C00F" w:rsidR="00015378" w:rsidRPr="00015378" w:rsidRDefault="00015378" w:rsidP="00015378">
            <w:pPr>
              <w:spacing w:after="0" w:line="240" w:lineRule="auto"/>
              <w:jc w:val="center"/>
              <w:rPr>
                <w:ins w:id="25059" w:author="Hardik Malhotra" w:date="2021-09-30T23:42:00Z"/>
                <w:rFonts w:ascii="Verdana" w:eastAsia="Times New Roman" w:hAnsi="Verdana" w:cs="Times New Roman"/>
                <w:color w:val="000000" w:themeColor="text1"/>
                <w:sz w:val="10"/>
                <w:szCs w:val="10"/>
                <w:lang w:val="en-US"/>
                <w:rPrChange w:id="25060" w:author="Hardik Malhotra" w:date="2021-09-30T23:42:00Z">
                  <w:rPr>
                    <w:ins w:id="25061" w:author="Hardik Malhotra" w:date="2021-09-30T23:42:00Z"/>
                    <w:rFonts w:ascii="Verdana" w:eastAsia="Times New Roman" w:hAnsi="Verdana" w:cs="Times New Roman"/>
                    <w:color w:val="000000" w:themeColor="text1"/>
                    <w:sz w:val="10"/>
                    <w:szCs w:val="10"/>
                    <w:lang w:val="en-US"/>
                  </w:rPr>
                </w:rPrChange>
              </w:rPr>
            </w:pPr>
            <w:ins w:id="25062" w:author="Hardik Malhotra" w:date="2021-09-30T23:42:00Z">
              <w:r w:rsidRPr="00015378">
                <w:rPr>
                  <w:rFonts w:ascii="Verdana" w:hAnsi="Verdana" w:cs="Arial"/>
                  <w:color w:val="000000"/>
                  <w:sz w:val="10"/>
                  <w:szCs w:val="10"/>
                  <w:rPrChange w:id="25063" w:author="Hardik Malhotra" w:date="2021-09-30T23:42:00Z">
                    <w:rPr>
                      <w:rFonts w:ascii="Arial" w:hAnsi="Arial" w:cs="Arial"/>
                      <w:b/>
                      <w:bCs/>
                      <w:color w:val="000000"/>
                      <w:sz w:val="20"/>
                      <w:szCs w:val="20"/>
                    </w:rPr>
                  </w:rPrChange>
                </w:rPr>
                <w:t>32</w:t>
              </w:r>
            </w:ins>
          </w:p>
        </w:tc>
        <w:tc>
          <w:tcPr>
            <w:tcW w:w="590" w:type="dxa"/>
            <w:tcBorders>
              <w:top w:val="nil"/>
              <w:left w:val="nil"/>
              <w:bottom w:val="single" w:sz="4" w:space="0" w:color="auto"/>
              <w:right w:val="single" w:sz="4" w:space="0" w:color="auto"/>
            </w:tcBorders>
            <w:shd w:val="clear" w:color="000000" w:fill="FFFFFF"/>
            <w:noWrap/>
            <w:vAlign w:val="bottom"/>
            <w:hideMark/>
          </w:tcPr>
          <w:p w14:paraId="704AA8BB" w14:textId="65ACCC3A" w:rsidR="00015378" w:rsidRPr="00015378" w:rsidRDefault="00015378" w:rsidP="00015378">
            <w:pPr>
              <w:spacing w:after="0" w:line="240" w:lineRule="auto"/>
              <w:jc w:val="center"/>
              <w:rPr>
                <w:ins w:id="25064" w:author="Hardik Malhotra" w:date="2021-09-30T23:42:00Z"/>
                <w:rFonts w:ascii="Verdana" w:eastAsia="Times New Roman" w:hAnsi="Verdana" w:cs="Times New Roman"/>
                <w:color w:val="000000" w:themeColor="text1"/>
                <w:sz w:val="10"/>
                <w:szCs w:val="10"/>
                <w:lang w:val="en-US"/>
                <w:rPrChange w:id="25065" w:author="Hardik Malhotra" w:date="2021-09-30T23:42:00Z">
                  <w:rPr>
                    <w:ins w:id="25066" w:author="Hardik Malhotra" w:date="2021-09-30T23:42:00Z"/>
                    <w:rFonts w:ascii="Verdana" w:eastAsia="Times New Roman" w:hAnsi="Verdana" w:cs="Times New Roman"/>
                    <w:color w:val="000000" w:themeColor="text1"/>
                    <w:sz w:val="10"/>
                    <w:szCs w:val="10"/>
                    <w:lang w:val="en-US"/>
                  </w:rPr>
                </w:rPrChange>
              </w:rPr>
            </w:pPr>
            <w:ins w:id="25067" w:author="Hardik Malhotra" w:date="2021-09-30T23:42:00Z">
              <w:r w:rsidRPr="00015378">
                <w:rPr>
                  <w:rFonts w:ascii="Verdana" w:hAnsi="Verdana" w:cs="Arial"/>
                  <w:color w:val="000000"/>
                  <w:sz w:val="10"/>
                  <w:szCs w:val="10"/>
                  <w:rPrChange w:id="25068" w:author="Hardik Malhotra" w:date="2021-09-30T23:42:00Z">
                    <w:rPr>
                      <w:rFonts w:ascii="Arial" w:hAnsi="Arial" w:cs="Arial"/>
                      <w:b/>
                      <w:bCs/>
                      <w:color w:val="000000"/>
                      <w:sz w:val="20"/>
                      <w:szCs w:val="20"/>
                    </w:rPr>
                  </w:rPrChange>
                </w:rPr>
                <w:t>33</w:t>
              </w:r>
            </w:ins>
          </w:p>
        </w:tc>
        <w:tc>
          <w:tcPr>
            <w:tcW w:w="590" w:type="dxa"/>
            <w:tcBorders>
              <w:top w:val="nil"/>
              <w:left w:val="nil"/>
              <w:bottom w:val="single" w:sz="4" w:space="0" w:color="auto"/>
              <w:right w:val="single" w:sz="4" w:space="0" w:color="auto"/>
            </w:tcBorders>
            <w:shd w:val="clear" w:color="000000" w:fill="FFFFFF"/>
            <w:noWrap/>
            <w:vAlign w:val="bottom"/>
            <w:hideMark/>
          </w:tcPr>
          <w:p w14:paraId="7B37FBED" w14:textId="408D6165" w:rsidR="00015378" w:rsidRPr="00015378" w:rsidRDefault="00015378" w:rsidP="00015378">
            <w:pPr>
              <w:spacing w:after="0" w:line="240" w:lineRule="auto"/>
              <w:jc w:val="center"/>
              <w:rPr>
                <w:ins w:id="25069" w:author="Hardik Malhotra" w:date="2021-09-30T23:42:00Z"/>
                <w:rFonts w:ascii="Verdana" w:eastAsia="Times New Roman" w:hAnsi="Verdana" w:cs="Times New Roman"/>
                <w:color w:val="000000" w:themeColor="text1"/>
                <w:sz w:val="10"/>
                <w:szCs w:val="10"/>
                <w:lang w:val="en-US"/>
                <w:rPrChange w:id="25070" w:author="Hardik Malhotra" w:date="2021-09-30T23:42:00Z">
                  <w:rPr>
                    <w:ins w:id="25071" w:author="Hardik Malhotra" w:date="2021-09-30T23:42:00Z"/>
                    <w:rFonts w:ascii="Verdana" w:eastAsia="Times New Roman" w:hAnsi="Verdana" w:cs="Times New Roman"/>
                    <w:color w:val="000000" w:themeColor="text1"/>
                    <w:sz w:val="10"/>
                    <w:szCs w:val="10"/>
                    <w:lang w:val="en-US"/>
                  </w:rPr>
                </w:rPrChange>
              </w:rPr>
            </w:pPr>
            <w:ins w:id="25072" w:author="Hardik Malhotra" w:date="2021-09-30T23:42:00Z">
              <w:r w:rsidRPr="00015378">
                <w:rPr>
                  <w:rFonts w:ascii="Verdana" w:hAnsi="Verdana" w:cs="Arial"/>
                  <w:color w:val="000000"/>
                  <w:sz w:val="10"/>
                  <w:szCs w:val="10"/>
                  <w:rPrChange w:id="25073" w:author="Hardik Malhotra" w:date="2021-09-30T23:42:00Z">
                    <w:rPr>
                      <w:rFonts w:ascii="Arial" w:hAnsi="Arial" w:cs="Arial"/>
                      <w:b/>
                      <w:bCs/>
                      <w:color w:val="000000"/>
                      <w:sz w:val="20"/>
                      <w:szCs w:val="20"/>
                    </w:rPr>
                  </w:rPrChange>
                </w:rPr>
                <w:t>34</w:t>
              </w:r>
            </w:ins>
          </w:p>
        </w:tc>
        <w:tc>
          <w:tcPr>
            <w:tcW w:w="590" w:type="dxa"/>
            <w:tcBorders>
              <w:top w:val="nil"/>
              <w:left w:val="nil"/>
              <w:bottom w:val="single" w:sz="4" w:space="0" w:color="auto"/>
              <w:right w:val="single" w:sz="4" w:space="0" w:color="auto"/>
            </w:tcBorders>
            <w:shd w:val="clear" w:color="000000" w:fill="FFFFFF"/>
            <w:noWrap/>
            <w:vAlign w:val="bottom"/>
            <w:hideMark/>
          </w:tcPr>
          <w:p w14:paraId="2DC8A5D0" w14:textId="07E22425" w:rsidR="00015378" w:rsidRPr="00015378" w:rsidRDefault="00015378" w:rsidP="00015378">
            <w:pPr>
              <w:spacing w:after="0" w:line="240" w:lineRule="auto"/>
              <w:jc w:val="center"/>
              <w:rPr>
                <w:ins w:id="25074" w:author="Hardik Malhotra" w:date="2021-09-30T23:42:00Z"/>
                <w:rFonts w:ascii="Verdana" w:eastAsia="Times New Roman" w:hAnsi="Verdana" w:cs="Times New Roman"/>
                <w:color w:val="000000" w:themeColor="text1"/>
                <w:sz w:val="10"/>
                <w:szCs w:val="10"/>
                <w:lang w:val="en-US"/>
                <w:rPrChange w:id="25075" w:author="Hardik Malhotra" w:date="2021-09-30T23:42:00Z">
                  <w:rPr>
                    <w:ins w:id="25076" w:author="Hardik Malhotra" w:date="2021-09-30T23:42:00Z"/>
                    <w:rFonts w:ascii="Verdana" w:eastAsia="Times New Roman" w:hAnsi="Verdana" w:cs="Times New Roman"/>
                    <w:color w:val="000000" w:themeColor="text1"/>
                    <w:sz w:val="10"/>
                    <w:szCs w:val="10"/>
                    <w:lang w:val="en-US"/>
                  </w:rPr>
                </w:rPrChange>
              </w:rPr>
            </w:pPr>
            <w:ins w:id="25077" w:author="Hardik Malhotra" w:date="2021-09-30T23:42:00Z">
              <w:r w:rsidRPr="00015378">
                <w:rPr>
                  <w:rFonts w:ascii="Verdana" w:hAnsi="Verdana" w:cs="Arial"/>
                  <w:color w:val="000000"/>
                  <w:sz w:val="10"/>
                  <w:szCs w:val="10"/>
                  <w:rPrChange w:id="25078" w:author="Hardik Malhotra" w:date="2021-09-30T23:42:00Z">
                    <w:rPr>
                      <w:rFonts w:ascii="Arial" w:hAnsi="Arial" w:cs="Arial"/>
                      <w:b/>
                      <w:bCs/>
                      <w:color w:val="000000"/>
                      <w:sz w:val="20"/>
                      <w:szCs w:val="20"/>
                    </w:rPr>
                  </w:rPrChange>
                </w:rPr>
                <w:t>35</w:t>
              </w:r>
            </w:ins>
          </w:p>
        </w:tc>
        <w:tc>
          <w:tcPr>
            <w:tcW w:w="590" w:type="dxa"/>
            <w:tcBorders>
              <w:top w:val="nil"/>
              <w:left w:val="nil"/>
              <w:bottom w:val="single" w:sz="4" w:space="0" w:color="auto"/>
              <w:right w:val="single" w:sz="4" w:space="0" w:color="auto"/>
            </w:tcBorders>
            <w:shd w:val="clear" w:color="000000" w:fill="FFFFFF"/>
            <w:noWrap/>
            <w:vAlign w:val="bottom"/>
            <w:hideMark/>
          </w:tcPr>
          <w:p w14:paraId="058DFA01" w14:textId="28DE9F42" w:rsidR="00015378" w:rsidRPr="00015378" w:rsidRDefault="00015378" w:rsidP="00015378">
            <w:pPr>
              <w:spacing w:after="0" w:line="240" w:lineRule="auto"/>
              <w:jc w:val="center"/>
              <w:rPr>
                <w:ins w:id="25079" w:author="Hardik Malhotra" w:date="2021-09-30T23:42:00Z"/>
                <w:rFonts w:ascii="Verdana" w:eastAsia="Times New Roman" w:hAnsi="Verdana" w:cs="Times New Roman"/>
                <w:color w:val="000000" w:themeColor="text1"/>
                <w:sz w:val="10"/>
                <w:szCs w:val="10"/>
                <w:lang w:val="en-US"/>
                <w:rPrChange w:id="25080" w:author="Hardik Malhotra" w:date="2021-09-30T23:42:00Z">
                  <w:rPr>
                    <w:ins w:id="25081" w:author="Hardik Malhotra" w:date="2021-09-30T23:42:00Z"/>
                    <w:rFonts w:ascii="Verdana" w:eastAsia="Times New Roman" w:hAnsi="Verdana" w:cs="Times New Roman"/>
                    <w:color w:val="000000" w:themeColor="text1"/>
                    <w:sz w:val="10"/>
                    <w:szCs w:val="10"/>
                    <w:lang w:val="en-US"/>
                  </w:rPr>
                </w:rPrChange>
              </w:rPr>
            </w:pPr>
            <w:ins w:id="25082" w:author="Hardik Malhotra" w:date="2021-09-30T23:42:00Z">
              <w:r w:rsidRPr="00015378">
                <w:rPr>
                  <w:rFonts w:ascii="Verdana" w:hAnsi="Verdana" w:cs="Arial"/>
                  <w:color w:val="000000"/>
                  <w:sz w:val="10"/>
                  <w:szCs w:val="10"/>
                  <w:rPrChange w:id="25083" w:author="Hardik Malhotra" w:date="2021-09-30T23:42:00Z">
                    <w:rPr>
                      <w:rFonts w:ascii="Arial" w:hAnsi="Arial" w:cs="Arial"/>
                      <w:b/>
                      <w:bCs/>
                      <w:color w:val="000000"/>
                      <w:sz w:val="20"/>
                      <w:szCs w:val="20"/>
                    </w:rPr>
                  </w:rPrChange>
                </w:rPr>
                <w:t>36</w:t>
              </w:r>
            </w:ins>
          </w:p>
        </w:tc>
        <w:tc>
          <w:tcPr>
            <w:tcW w:w="566" w:type="dxa"/>
            <w:tcBorders>
              <w:top w:val="nil"/>
              <w:left w:val="nil"/>
              <w:bottom w:val="single" w:sz="4" w:space="0" w:color="auto"/>
              <w:right w:val="single" w:sz="4" w:space="0" w:color="auto"/>
            </w:tcBorders>
            <w:shd w:val="clear" w:color="000000" w:fill="FFFFFF"/>
            <w:noWrap/>
            <w:vAlign w:val="bottom"/>
            <w:hideMark/>
          </w:tcPr>
          <w:p w14:paraId="32BC98E2" w14:textId="63186136" w:rsidR="00015378" w:rsidRPr="00015378" w:rsidRDefault="00015378" w:rsidP="00015378">
            <w:pPr>
              <w:spacing w:after="0" w:line="240" w:lineRule="auto"/>
              <w:jc w:val="center"/>
              <w:rPr>
                <w:ins w:id="25084" w:author="Hardik Malhotra" w:date="2021-09-30T23:42:00Z"/>
                <w:rFonts w:ascii="Verdana" w:eastAsia="Times New Roman" w:hAnsi="Verdana" w:cs="Times New Roman"/>
                <w:color w:val="000000" w:themeColor="text1"/>
                <w:sz w:val="10"/>
                <w:szCs w:val="10"/>
                <w:lang w:val="en-US"/>
                <w:rPrChange w:id="25085" w:author="Hardik Malhotra" w:date="2021-09-30T23:42:00Z">
                  <w:rPr>
                    <w:ins w:id="25086" w:author="Hardik Malhotra" w:date="2021-09-30T23:42:00Z"/>
                    <w:rFonts w:ascii="Verdana" w:eastAsia="Times New Roman" w:hAnsi="Verdana" w:cs="Times New Roman"/>
                    <w:color w:val="000000" w:themeColor="text1"/>
                    <w:sz w:val="10"/>
                    <w:szCs w:val="10"/>
                    <w:lang w:val="en-US"/>
                  </w:rPr>
                </w:rPrChange>
              </w:rPr>
            </w:pPr>
            <w:ins w:id="25087" w:author="Hardik Malhotra" w:date="2021-09-30T23:42:00Z">
              <w:r w:rsidRPr="00015378">
                <w:rPr>
                  <w:rFonts w:ascii="Verdana" w:hAnsi="Verdana" w:cs="Arial"/>
                  <w:color w:val="000000"/>
                  <w:sz w:val="10"/>
                  <w:szCs w:val="10"/>
                  <w:rPrChange w:id="25088" w:author="Hardik Malhotra" w:date="2021-09-30T23:42:00Z">
                    <w:rPr>
                      <w:rFonts w:ascii="Arial" w:hAnsi="Arial" w:cs="Arial"/>
                      <w:b/>
                      <w:bCs/>
                      <w:color w:val="000000"/>
                      <w:sz w:val="20"/>
                      <w:szCs w:val="20"/>
                    </w:rPr>
                  </w:rPrChange>
                </w:rPr>
                <w:t>37</w:t>
              </w:r>
            </w:ins>
          </w:p>
        </w:tc>
      </w:tr>
      <w:tr w:rsidR="00015378" w:rsidRPr="00257590" w14:paraId="0098035F" w14:textId="77777777" w:rsidTr="00092529">
        <w:trPr>
          <w:trHeight w:val="334"/>
          <w:ins w:id="25089" w:author="Hardik Malhotra" w:date="2021-09-30T23:42:00Z"/>
        </w:trPr>
        <w:tc>
          <w:tcPr>
            <w:tcW w:w="1185" w:type="dxa"/>
            <w:tcBorders>
              <w:top w:val="nil"/>
              <w:left w:val="single" w:sz="4" w:space="0" w:color="auto"/>
              <w:bottom w:val="single" w:sz="4" w:space="0" w:color="auto"/>
              <w:right w:val="single" w:sz="4" w:space="0" w:color="auto"/>
            </w:tcBorders>
            <w:shd w:val="clear" w:color="000000" w:fill="FFFFFF"/>
            <w:noWrap/>
            <w:vAlign w:val="bottom"/>
            <w:hideMark/>
          </w:tcPr>
          <w:p w14:paraId="63A78D58" w14:textId="77777777" w:rsidR="00015378" w:rsidRPr="00257590" w:rsidRDefault="00015378" w:rsidP="00015378">
            <w:pPr>
              <w:spacing w:after="0" w:line="240" w:lineRule="auto"/>
              <w:rPr>
                <w:ins w:id="25090" w:author="Hardik Malhotra" w:date="2021-09-30T23:42:00Z"/>
                <w:rFonts w:ascii="Verdana" w:eastAsia="Times New Roman" w:hAnsi="Verdana" w:cs="Times New Roman"/>
                <w:color w:val="000000"/>
                <w:sz w:val="10"/>
                <w:szCs w:val="10"/>
                <w:lang w:val="en-US"/>
              </w:rPr>
            </w:pPr>
            <w:ins w:id="25091" w:author="Hardik Malhotra" w:date="2021-09-30T23:42:00Z">
              <w:r w:rsidRPr="00257590">
                <w:rPr>
                  <w:rFonts w:ascii="Verdana" w:eastAsia="Times New Roman" w:hAnsi="Verdana" w:cs="Times New Roman"/>
                  <w:color w:val="000000"/>
                  <w:sz w:val="10"/>
                  <w:szCs w:val="10"/>
                  <w:lang w:val="en-US"/>
                </w:rPr>
                <w:t xml:space="preserve">Composite Materials </w:t>
              </w:r>
            </w:ins>
          </w:p>
        </w:tc>
        <w:tc>
          <w:tcPr>
            <w:tcW w:w="519" w:type="dxa"/>
            <w:tcBorders>
              <w:top w:val="nil"/>
              <w:left w:val="nil"/>
              <w:bottom w:val="single" w:sz="4" w:space="0" w:color="auto"/>
              <w:right w:val="single" w:sz="4" w:space="0" w:color="auto"/>
            </w:tcBorders>
            <w:shd w:val="clear" w:color="000000" w:fill="FFFFFF"/>
            <w:noWrap/>
            <w:vAlign w:val="bottom"/>
            <w:hideMark/>
          </w:tcPr>
          <w:p w14:paraId="2DE64B80" w14:textId="3DA5291F" w:rsidR="00015378" w:rsidRPr="00015378" w:rsidRDefault="00015378" w:rsidP="00015378">
            <w:pPr>
              <w:spacing w:after="0" w:line="240" w:lineRule="auto"/>
              <w:jc w:val="center"/>
              <w:rPr>
                <w:ins w:id="25092" w:author="Hardik Malhotra" w:date="2021-09-30T23:42:00Z"/>
                <w:rFonts w:ascii="Verdana" w:eastAsia="Times New Roman" w:hAnsi="Verdana" w:cs="Times New Roman"/>
                <w:color w:val="000000" w:themeColor="text1"/>
                <w:sz w:val="10"/>
                <w:szCs w:val="10"/>
                <w:lang w:val="en-US"/>
                <w:rPrChange w:id="25093" w:author="Hardik Malhotra" w:date="2021-09-30T23:42:00Z">
                  <w:rPr>
                    <w:ins w:id="25094" w:author="Hardik Malhotra" w:date="2021-09-30T23:42:00Z"/>
                    <w:rFonts w:ascii="Verdana" w:eastAsia="Times New Roman" w:hAnsi="Verdana" w:cs="Times New Roman"/>
                    <w:color w:val="000000" w:themeColor="text1"/>
                    <w:sz w:val="10"/>
                    <w:szCs w:val="10"/>
                    <w:lang w:val="en-US"/>
                  </w:rPr>
                </w:rPrChange>
              </w:rPr>
            </w:pPr>
            <w:ins w:id="25095" w:author="Hardik Malhotra" w:date="2021-09-30T23:42:00Z">
              <w:r w:rsidRPr="00015378">
                <w:rPr>
                  <w:rFonts w:ascii="Verdana" w:hAnsi="Verdana" w:cs="Arial"/>
                  <w:color w:val="000000"/>
                  <w:sz w:val="10"/>
                  <w:szCs w:val="10"/>
                  <w:rPrChange w:id="25096" w:author="Hardik Malhotra" w:date="2021-09-30T23:42:00Z">
                    <w:rPr>
                      <w:rFonts w:ascii="Arial" w:hAnsi="Arial" w:cs="Arial"/>
                      <w:b/>
                      <w:bCs/>
                      <w:color w:val="000000"/>
                      <w:sz w:val="20"/>
                      <w:szCs w:val="20"/>
                    </w:rPr>
                  </w:rPrChange>
                </w:rPr>
                <w:t>57</w:t>
              </w:r>
            </w:ins>
          </w:p>
        </w:tc>
        <w:tc>
          <w:tcPr>
            <w:tcW w:w="519" w:type="dxa"/>
            <w:tcBorders>
              <w:top w:val="nil"/>
              <w:left w:val="nil"/>
              <w:bottom w:val="single" w:sz="4" w:space="0" w:color="auto"/>
              <w:right w:val="single" w:sz="4" w:space="0" w:color="auto"/>
            </w:tcBorders>
            <w:shd w:val="clear" w:color="000000" w:fill="FFFFFF"/>
            <w:noWrap/>
            <w:vAlign w:val="bottom"/>
            <w:hideMark/>
          </w:tcPr>
          <w:p w14:paraId="76EB41DE" w14:textId="739D291E" w:rsidR="00015378" w:rsidRPr="00015378" w:rsidRDefault="00015378" w:rsidP="00015378">
            <w:pPr>
              <w:spacing w:after="0" w:line="240" w:lineRule="auto"/>
              <w:jc w:val="center"/>
              <w:rPr>
                <w:ins w:id="25097" w:author="Hardik Malhotra" w:date="2021-09-30T23:42:00Z"/>
                <w:rFonts w:ascii="Verdana" w:eastAsia="Times New Roman" w:hAnsi="Verdana" w:cs="Times New Roman"/>
                <w:color w:val="000000" w:themeColor="text1"/>
                <w:sz w:val="10"/>
                <w:szCs w:val="10"/>
                <w:lang w:val="en-US"/>
                <w:rPrChange w:id="25098" w:author="Hardik Malhotra" w:date="2021-09-30T23:42:00Z">
                  <w:rPr>
                    <w:ins w:id="25099" w:author="Hardik Malhotra" w:date="2021-09-30T23:42:00Z"/>
                    <w:rFonts w:ascii="Verdana" w:eastAsia="Times New Roman" w:hAnsi="Verdana" w:cs="Times New Roman"/>
                    <w:color w:val="000000" w:themeColor="text1"/>
                    <w:sz w:val="10"/>
                    <w:szCs w:val="10"/>
                    <w:lang w:val="en-US"/>
                  </w:rPr>
                </w:rPrChange>
              </w:rPr>
            </w:pPr>
            <w:ins w:id="25100" w:author="Hardik Malhotra" w:date="2021-09-30T23:42:00Z">
              <w:r w:rsidRPr="00015378">
                <w:rPr>
                  <w:rFonts w:ascii="Verdana" w:hAnsi="Verdana" w:cs="Arial"/>
                  <w:color w:val="000000"/>
                  <w:sz w:val="10"/>
                  <w:szCs w:val="10"/>
                  <w:rPrChange w:id="25101" w:author="Hardik Malhotra" w:date="2021-09-30T23:42:00Z">
                    <w:rPr>
                      <w:rFonts w:ascii="Arial" w:hAnsi="Arial" w:cs="Arial"/>
                      <w:b/>
                      <w:bCs/>
                      <w:color w:val="000000"/>
                      <w:sz w:val="20"/>
                      <w:szCs w:val="20"/>
                    </w:rPr>
                  </w:rPrChange>
                </w:rPr>
                <w:t>60</w:t>
              </w:r>
            </w:ins>
          </w:p>
        </w:tc>
        <w:tc>
          <w:tcPr>
            <w:tcW w:w="519" w:type="dxa"/>
            <w:tcBorders>
              <w:top w:val="nil"/>
              <w:left w:val="nil"/>
              <w:bottom w:val="single" w:sz="4" w:space="0" w:color="auto"/>
              <w:right w:val="single" w:sz="4" w:space="0" w:color="auto"/>
            </w:tcBorders>
            <w:shd w:val="clear" w:color="000000" w:fill="FFFFFF"/>
            <w:noWrap/>
            <w:vAlign w:val="bottom"/>
            <w:hideMark/>
          </w:tcPr>
          <w:p w14:paraId="3A4ACFB8" w14:textId="6D6BD123" w:rsidR="00015378" w:rsidRPr="00015378" w:rsidRDefault="00015378" w:rsidP="00015378">
            <w:pPr>
              <w:spacing w:after="0" w:line="240" w:lineRule="auto"/>
              <w:jc w:val="center"/>
              <w:rPr>
                <w:ins w:id="25102" w:author="Hardik Malhotra" w:date="2021-09-30T23:42:00Z"/>
                <w:rFonts w:ascii="Verdana" w:eastAsia="Times New Roman" w:hAnsi="Verdana" w:cs="Times New Roman"/>
                <w:color w:val="000000" w:themeColor="text1"/>
                <w:sz w:val="10"/>
                <w:szCs w:val="10"/>
                <w:lang w:val="en-US"/>
                <w:rPrChange w:id="25103" w:author="Hardik Malhotra" w:date="2021-09-30T23:42:00Z">
                  <w:rPr>
                    <w:ins w:id="25104" w:author="Hardik Malhotra" w:date="2021-09-30T23:42:00Z"/>
                    <w:rFonts w:ascii="Verdana" w:eastAsia="Times New Roman" w:hAnsi="Verdana" w:cs="Times New Roman"/>
                    <w:color w:val="000000" w:themeColor="text1"/>
                    <w:sz w:val="10"/>
                    <w:szCs w:val="10"/>
                    <w:lang w:val="en-US"/>
                  </w:rPr>
                </w:rPrChange>
              </w:rPr>
            </w:pPr>
            <w:ins w:id="25105" w:author="Hardik Malhotra" w:date="2021-09-30T23:42:00Z">
              <w:r w:rsidRPr="00015378">
                <w:rPr>
                  <w:rFonts w:ascii="Verdana" w:hAnsi="Verdana" w:cs="Arial"/>
                  <w:color w:val="000000"/>
                  <w:sz w:val="10"/>
                  <w:szCs w:val="10"/>
                  <w:rPrChange w:id="25106" w:author="Hardik Malhotra" w:date="2021-09-30T23:42:00Z">
                    <w:rPr>
                      <w:rFonts w:ascii="Arial" w:hAnsi="Arial" w:cs="Arial"/>
                      <w:b/>
                      <w:bCs/>
                      <w:color w:val="000000"/>
                      <w:sz w:val="20"/>
                      <w:szCs w:val="20"/>
                    </w:rPr>
                  </w:rPrChange>
                </w:rPr>
                <w:t>62</w:t>
              </w:r>
            </w:ins>
          </w:p>
        </w:tc>
        <w:tc>
          <w:tcPr>
            <w:tcW w:w="520" w:type="dxa"/>
            <w:tcBorders>
              <w:top w:val="nil"/>
              <w:left w:val="nil"/>
              <w:bottom w:val="single" w:sz="4" w:space="0" w:color="auto"/>
              <w:right w:val="single" w:sz="4" w:space="0" w:color="auto"/>
            </w:tcBorders>
            <w:shd w:val="clear" w:color="000000" w:fill="FFFFFF"/>
            <w:noWrap/>
            <w:vAlign w:val="bottom"/>
            <w:hideMark/>
          </w:tcPr>
          <w:p w14:paraId="630F993D" w14:textId="189F609F" w:rsidR="00015378" w:rsidRPr="00015378" w:rsidRDefault="00015378" w:rsidP="00015378">
            <w:pPr>
              <w:spacing w:after="0" w:line="240" w:lineRule="auto"/>
              <w:jc w:val="center"/>
              <w:rPr>
                <w:ins w:id="25107" w:author="Hardik Malhotra" w:date="2021-09-30T23:42:00Z"/>
                <w:rFonts w:ascii="Verdana" w:eastAsia="Times New Roman" w:hAnsi="Verdana" w:cs="Times New Roman"/>
                <w:color w:val="000000" w:themeColor="text1"/>
                <w:sz w:val="10"/>
                <w:szCs w:val="10"/>
                <w:lang w:val="en-US"/>
                <w:rPrChange w:id="25108" w:author="Hardik Malhotra" w:date="2021-09-30T23:42:00Z">
                  <w:rPr>
                    <w:ins w:id="25109" w:author="Hardik Malhotra" w:date="2021-09-30T23:42:00Z"/>
                    <w:rFonts w:ascii="Verdana" w:eastAsia="Times New Roman" w:hAnsi="Verdana" w:cs="Times New Roman"/>
                    <w:color w:val="000000" w:themeColor="text1"/>
                    <w:sz w:val="10"/>
                    <w:szCs w:val="10"/>
                    <w:lang w:val="en-US"/>
                  </w:rPr>
                </w:rPrChange>
              </w:rPr>
            </w:pPr>
            <w:ins w:id="25110" w:author="Hardik Malhotra" w:date="2021-09-30T23:42:00Z">
              <w:r w:rsidRPr="00015378">
                <w:rPr>
                  <w:rFonts w:ascii="Verdana" w:hAnsi="Verdana" w:cs="Arial"/>
                  <w:color w:val="000000"/>
                  <w:sz w:val="10"/>
                  <w:szCs w:val="10"/>
                  <w:rPrChange w:id="25111" w:author="Hardik Malhotra" w:date="2021-09-30T23:42:00Z">
                    <w:rPr>
                      <w:rFonts w:ascii="Arial" w:hAnsi="Arial" w:cs="Arial"/>
                      <w:b/>
                      <w:bCs/>
                      <w:color w:val="000000"/>
                      <w:sz w:val="20"/>
                      <w:szCs w:val="20"/>
                    </w:rPr>
                  </w:rPrChange>
                </w:rPr>
                <w:t>63</w:t>
              </w:r>
            </w:ins>
          </w:p>
        </w:tc>
        <w:tc>
          <w:tcPr>
            <w:tcW w:w="593" w:type="dxa"/>
            <w:tcBorders>
              <w:top w:val="nil"/>
              <w:left w:val="nil"/>
              <w:bottom w:val="single" w:sz="4" w:space="0" w:color="auto"/>
              <w:right w:val="single" w:sz="4" w:space="0" w:color="auto"/>
            </w:tcBorders>
            <w:shd w:val="clear" w:color="000000" w:fill="FFFFFF"/>
            <w:noWrap/>
            <w:vAlign w:val="bottom"/>
            <w:hideMark/>
          </w:tcPr>
          <w:p w14:paraId="6876995E" w14:textId="020E44D8" w:rsidR="00015378" w:rsidRPr="00015378" w:rsidRDefault="00015378" w:rsidP="00015378">
            <w:pPr>
              <w:spacing w:after="0" w:line="240" w:lineRule="auto"/>
              <w:jc w:val="center"/>
              <w:rPr>
                <w:ins w:id="25112" w:author="Hardik Malhotra" w:date="2021-09-30T23:42:00Z"/>
                <w:rFonts w:ascii="Verdana" w:eastAsia="Times New Roman" w:hAnsi="Verdana" w:cs="Times New Roman"/>
                <w:color w:val="000000" w:themeColor="text1"/>
                <w:sz w:val="10"/>
                <w:szCs w:val="10"/>
                <w:lang w:val="en-US"/>
                <w:rPrChange w:id="25113" w:author="Hardik Malhotra" w:date="2021-09-30T23:42:00Z">
                  <w:rPr>
                    <w:ins w:id="25114" w:author="Hardik Malhotra" w:date="2021-09-30T23:42:00Z"/>
                    <w:rFonts w:ascii="Verdana" w:eastAsia="Times New Roman" w:hAnsi="Verdana" w:cs="Times New Roman"/>
                    <w:color w:val="000000" w:themeColor="text1"/>
                    <w:sz w:val="10"/>
                    <w:szCs w:val="10"/>
                    <w:lang w:val="en-US"/>
                  </w:rPr>
                </w:rPrChange>
              </w:rPr>
            </w:pPr>
            <w:ins w:id="25115" w:author="Hardik Malhotra" w:date="2021-09-30T23:42:00Z">
              <w:r w:rsidRPr="00015378">
                <w:rPr>
                  <w:rFonts w:ascii="Verdana" w:hAnsi="Verdana" w:cs="Arial"/>
                  <w:color w:val="000000"/>
                  <w:sz w:val="10"/>
                  <w:szCs w:val="10"/>
                  <w:rPrChange w:id="25116" w:author="Hardik Malhotra" w:date="2021-09-30T23:42:00Z">
                    <w:rPr>
                      <w:rFonts w:ascii="Arial" w:hAnsi="Arial" w:cs="Arial"/>
                      <w:b/>
                      <w:bCs/>
                      <w:color w:val="000000"/>
                      <w:sz w:val="20"/>
                      <w:szCs w:val="20"/>
                    </w:rPr>
                  </w:rPrChange>
                </w:rPr>
                <w:t>65</w:t>
              </w:r>
            </w:ins>
          </w:p>
        </w:tc>
        <w:tc>
          <w:tcPr>
            <w:tcW w:w="590" w:type="dxa"/>
            <w:tcBorders>
              <w:top w:val="nil"/>
              <w:left w:val="nil"/>
              <w:bottom w:val="single" w:sz="4" w:space="0" w:color="auto"/>
              <w:right w:val="single" w:sz="4" w:space="0" w:color="auto"/>
            </w:tcBorders>
            <w:shd w:val="clear" w:color="000000" w:fill="FFFFFF"/>
            <w:noWrap/>
            <w:vAlign w:val="bottom"/>
            <w:hideMark/>
          </w:tcPr>
          <w:p w14:paraId="28E68DAE" w14:textId="0E523183" w:rsidR="00015378" w:rsidRPr="00015378" w:rsidRDefault="00015378" w:rsidP="00015378">
            <w:pPr>
              <w:spacing w:after="0" w:line="240" w:lineRule="auto"/>
              <w:jc w:val="center"/>
              <w:rPr>
                <w:ins w:id="25117" w:author="Hardik Malhotra" w:date="2021-09-30T23:42:00Z"/>
                <w:rFonts w:ascii="Verdana" w:eastAsia="Times New Roman" w:hAnsi="Verdana" w:cs="Times New Roman"/>
                <w:color w:val="000000" w:themeColor="text1"/>
                <w:sz w:val="10"/>
                <w:szCs w:val="10"/>
                <w:lang w:val="en-US"/>
                <w:rPrChange w:id="25118" w:author="Hardik Malhotra" w:date="2021-09-30T23:42:00Z">
                  <w:rPr>
                    <w:ins w:id="25119" w:author="Hardik Malhotra" w:date="2021-09-30T23:42:00Z"/>
                    <w:rFonts w:ascii="Verdana" w:eastAsia="Times New Roman" w:hAnsi="Verdana" w:cs="Times New Roman"/>
                    <w:color w:val="000000" w:themeColor="text1"/>
                    <w:sz w:val="10"/>
                    <w:szCs w:val="10"/>
                    <w:lang w:val="en-US"/>
                  </w:rPr>
                </w:rPrChange>
              </w:rPr>
            </w:pPr>
            <w:ins w:id="25120" w:author="Hardik Malhotra" w:date="2021-09-30T23:42:00Z">
              <w:r w:rsidRPr="00015378">
                <w:rPr>
                  <w:rFonts w:ascii="Verdana" w:hAnsi="Verdana" w:cs="Arial"/>
                  <w:color w:val="000000"/>
                  <w:sz w:val="10"/>
                  <w:szCs w:val="10"/>
                  <w:rPrChange w:id="25121" w:author="Hardik Malhotra" w:date="2021-09-30T23:42:00Z">
                    <w:rPr>
                      <w:rFonts w:ascii="Arial" w:hAnsi="Arial" w:cs="Arial"/>
                      <w:b/>
                      <w:bCs/>
                      <w:color w:val="000000"/>
                      <w:sz w:val="20"/>
                      <w:szCs w:val="20"/>
                    </w:rPr>
                  </w:rPrChange>
                </w:rPr>
                <w:t>62</w:t>
              </w:r>
            </w:ins>
          </w:p>
        </w:tc>
        <w:tc>
          <w:tcPr>
            <w:tcW w:w="590" w:type="dxa"/>
            <w:tcBorders>
              <w:top w:val="nil"/>
              <w:left w:val="nil"/>
              <w:bottom w:val="single" w:sz="4" w:space="0" w:color="auto"/>
              <w:right w:val="single" w:sz="4" w:space="0" w:color="auto"/>
            </w:tcBorders>
            <w:shd w:val="clear" w:color="000000" w:fill="FFFFFF"/>
            <w:noWrap/>
            <w:vAlign w:val="bottom"/>
            <w:hideMark/>
          </w:tcPr>
          <w:p w14:paraId="2FD62095" w14:textId="3E94B2AD" w:rsidR="00015378" w:rsidRPr="00015378" w:rsidRDefault="00015378" w:rsidP="00015378">
            <w:pPr>
              <w:spacing w:after="0" w:line="240" w:lineRule="auto"/>
              <w:jc w:val="center"/>
              <w:rPr>
                <w:ins w:id="25122" w:author="Hardik Malhotra" w:date="2021-09-30T23:42:00Z"/>
                <w:rFonts w:ascii="Verdana" w:eastAsia="Times New Roman" w:hAnsi="Verdana" w:cs="Times New Roman"/>
                <w:color w:val="000000" w:themeColor="text1"/>
                <w:sz w:val="10"/>
                <w:szCs w:val="10"/>
                <w:lang w:val="en-US"/>
                <w:rPrChange w:id="25123" w:author="Hardik Malhotra" w:date="2021-09-30T23:42:00Z">
                  <w:rPr>
                    <w:ins w:id="25124" w:author="Hardik Malhotra" w:date="2021-09-30T23:42:00Z"/>
                    <w:rFonts w:ascii="Verdana" w:eastAsia="Times New Roman" w:hAnsi="Verdana" w:cs="Times New Roman"/>
                    <w:color w:val="000000" w:themeColor="text1"/>
                    <w:sz w:val="10"/>
                    <w:szCs w:val="10"/>
                    <w:lang w:val="en-US"/>
                  </w:rPr>
                </w:rPrChange>
              </w:rPr>
            </w:pPr>
            <w:ins w:id="25125" w:author="Hardik Malhotra" w:date="2021-09-30T23:42:00Z">
              <w:r w:rsidRPr="00015378">
                <w:rPr>
                  <w:rFonts w:ascii="Verdana" w:hAnsi="Verdana" w:cs="Arial"/>
                  <w:color w:val="000000"/>
                  <w:sz w:val="10"/>
                  <w:szCs w:val="10"/>
                  <w:rPrChange w:id="25126" w:author="Hardik Malhotra" w:date="2021-09-30T23:42:00Z">
                    <w:rPr>
                      <w:rFonts w:ascii="Arial" w:hAnsi="Arial" w:cs="Arial"/>
                      <w:b/>
                      <w:bCs/>
                      <w:color w:val="000000"/>
                      <w:sz w:val="20"/>
                      <w:szCs w:val="20"/>
                    </w:rPr>
                  </w:rPrChange>
                </w:rPr>
                <w:t>65</w:t>
              </w:r>
            </w:ins>
          </w:p>
        </w:tc>
        <w:tc>
          <w:tcPr>
            <w:tcW w:w="590" w:type="dxa"/>
            <w:tcBorders>
              <w:top w:val="nil"/>
              <w:left w:val="nil"/>
              <w:bottom w:val="single" w:sz="4" w:space="0" w:color="auto"/>
              <w:right w:val="single" w:sz="4" w:space="0" w:color="auto"/>
            </w:tcBorders>
            <w:shd w:val="clear" w:color="000000" w:fill="FFFFFF"/>
            <w:noWrap/>
            <w:vAlign w:val="bottom"/>
            <w:hideMark/>
          </w:tcPr>
          <w:p w14:paraId="44ACBBD6" w14:textId="7004CD0B" w:rsidR="00015378" w:rsidRPr="00015378" w:rsidRDefault="00015378" w:rsidP="00015378">
            <w:pPr>
              <w:spacing w:after="0" w:line="240" w:lineRule="auto"/>
              <w:jc w:val="center"/>
              <w:rPr>
                <w:ins w:id="25127" w:author="Hardik Malhotra" w:date="2021-09-30T23:42:00Z"/>
                <w:rFonts w:ascii="Verdana" w:eastAsia="Times New Roman" w:hAnsi="Verdana" w:cs="Times New Roman"/>
                <w:color w:val="000000" w:themeColor="text1"/>
                <w:sz w:val="10"/>
                <w:szCs w:val="10"/>
                <w:lang w:val="en-US"/>
                <w:rPrChange w:id="25128" w:author="Hardik Malhotra" w:date="2021-09-30T23:42:00Z">
                  <w:rPr>
                    <w:ins w:id="25129" w:author="Hardik Malhotra" w:date="2021-09-30T23:42:00Z"/>
                    <w:rFonts w:ascii="Verdana" w:eastAsia="Times New Roman" w:hAnsi="Verdana" w:cs="Times New Roman"/>
                    <w:color w:val="000000" w:themeColor="text1"/>
                    <w:sz w:val="10"/>
                    <w:szCs w:val="10"/>
                    <w:lang w:val="en-US"/>
                  </w:rPr>
                </w:rPrChange>
              </w:rPr>
            </w:pPr>
            <w:ins w:id="25130" w:author="Hardik Malhotra" w:date="2021-09-30T23:42:00Z">
              <w:r w:rsidRPr="00015378">
                <w:rPr>
                  <w:rFonts w:ascii="Verdana" w:hAnsi="Verdana" w:cs="Arial"/>
                  <w:color w:val="000000"/>
                  <w:sz w:val="10"/>
                  <w:szCs w:val="10"/>
                  <w:rPrChange w:id="25131" w:author="Hardik Malhotra" w:date="2021-09-30T23:42:00Z">
                    <w:rPr>
                      <w:rFonts w:ascii="Arial" w:hAnsi="Arial" w:cs="Arial"/>
                      <w:b/>
                      <w:bCs/>
                      <w:color w:val="000000"/>
                      <w:sz w:val="20"/>
                      <w:szCs w:val="20"/>
                    </w:rPr>
                  </w:rPrChange>
                </w:rPr>
                <w:t>68</w:t>
              </w:r>
            </w:ins>
          </w:p>
        </w:tc>
        <w:tc>
          <w:tcPr>
            <w:tcW w:w="590" w:type="dxa"/>
            <w:tcBorders>
              <w:top w:val="nil"/>
              <w:left w:val="nil"/>
              <w:bottom w:val="single" w:sz="4" w:space="0" w:color="auto"/>
              <w:right w:val="single" w:sz="4" w:space="0" w:color="auto"/>
            </w:tcBorders>
            <w:shd w:val="clear" w:color="000000" w:fill="FFFFFF"/>
            <w:noWrap/>
            <w:vAlign w:val="bottom"/>
            <w:hideMark/>
          </w:tcPr>
          <w:p w14:paraId="31AED410" w14:textId="0C936B96" w:rsidR="00015378" w:rsidRPr="00015378" w:rsidRDefault="00015378" w:rsidP="00015378">
            <w:pPr>
              <w:spacing w:after="0" w:line="240" w:lineRule="auto"/>
              <w:jc w:val="center"/>
              <w:rPr>
                <w:ins w:id="25132" w:author="Hardik Malhotra" w:date="2021-09-30T23:42:00Z"/>
                <w:rFonts w:ascii="Verdana" w:eastAsia="Times New Roman" w:hAnsi="Verdana" w:cs="Times New Roman"/>
                <w:color w:val="000000" w:themeColor="text1"/>
                <w:sz w:val="10"/>
                <w:szCs w:val="10"/>
                <w:lang w:val="en-US"/>
                <w:rPrChange w:id="25133" w:author="Hardik Malhotra" w:date="2021-09-30T23:42:00Z">
                  <w:rPr>
                    <w:ins w:id="25134" w:author="Hardik Malhotra" w:date="2021-09-30T23:42:00Z"/>
                    <w:rFonts w:ascii="Verdana" w:eastAsia="Times New Roman" w:hAnsi="Verdana" w:cs="Times New Roman"/>
                    <w:color w:val="000000" w:themeColor="text1"/>
                    <w:sz w:val="10"/>
                    <w:szCs w:val="10"/>
                    <w:lang w:val="en-US"/>
                  </w:rPr>
                </w:rPrChange>
              </w:rPr>
            </w:pPr>
            <w:ins w:id="25135" w:author="Hardik Malhotra" w:date="2021-09-30T23:42:00Z">
              <w:r w:rsidRPr="00015378">
                <w:rPr>
                  <w:rFonts w:ascii="Verdana" w:hAnsi="Verdana" w:cs="Arial"/>
                  <w:color w:val="000000"/>
                  <w:sz w:val="10"/>
                  <w:szCs w:val="10"/>
                  <w:rPrChange w:id="25136" w:author="Hardik Malhotra" w:date="2021-09-30T23:42:00Z">
                    <w:rPr>
                      <w:rFonts w:ascii="Arial" w:hAnsi="Arial" w:cs="Arial"/>
                      <w:b/>
                      <w:bCs/>
                      <w:color w:val="000000"/>
                      <w:sz w:val="20"/>
                      <w:szCs w:val="20"/>
                    </w:rPr>
                  </w:rPrChange>
                </w:rPr>
                <w:t>72</w:t>
              </w:r>
            </w:ins>
          </w:p>
        </w:tc>
        <w:tc>
          <w:tcPr>
            <w:tcW w:w="590" w:type="dxa"/>
            <w:tcBorders>
              <w:top w:val="nil"/>
              <w:left w:val="nil"/>
              <w:bottom w:val="single" w:sz="4" w:space="0" w:color="auto"/>
              <w:right w:val="single" w:sz="4" w:space="0" w:color="auto"/>
            </w:tcBorders>
            <w:shd w:val="clear" w:color="000000" w:fill="FFFFFF"/>
            <w:noWrap/>
            <w:vAlign w:val="bottom"/>
            <w:hideMark/>
          </w:tcPr>
          <w:p w14:paraId="1B0A430E" w14:textId="3D426DC8" w:rsidR="00015378" w:rsidRPr="00015378" w:rsidRDefault="00015378" w:rsidP="00015378">
            <w:pPr>
              <w:spacing w:after="0" w:line="240" w:lineRule="auto"/>
              <w:jc w:val="center"/>
              <w:rPr>
                <w:ins w:id="25137" w:author="Hardik Malhotra" w:date="2021-09-30T23:42:00Z"/>
                <w:rFonts w:ascii="Verdana" w:eastAsia="Times New Roman" w:hAnsi="Verdana" w:cs="Times New Roman"/>
                <w:color w:val="000000" w:themeColor="text1"/>
                <w:sz w:val="10"/>
                <w:szCs w:val="10"/>
                <w:lang w:val="en-US"/>
                <w:rPrChange w:id="25138" w:author="Hardik Malhotra" w:date="2021-09-30T23:42:00Z">
                  <w:rPr>
                    <w:ins w:id="25139" w:author="Hardik Malhotra" w:date="2021-09-30T23:42:00Z"/>
                    <w:rFonts w:ascii="Verdana" w:eastAsia="Times New Roman" w:hAnsi="Verdana" w:cs="Times New Roman"/>
                    <w:color w:val="000000" w:themeColor="text1"/>
                    <w:sz w:val="10"/>
                    <w:szCs w:val="10"/>
                    <w:lang w:val="en-US"/>
                  </w:rPr>
                </w:rPrChange>
              </w:rPr>
            </w:pPr>
            <w:ins w:id="25140" w:author="Hardik Malhotra" w:date="2021-09-30T23:42:00Z">
              <w:r w:rsidRPr="00015378">
                <w:rPr>
                  <w:rFonts w:ascii="Verdana" w:hAnsi="Verdana" w:cs="Arial"/>
                  <w:color w:val="000000"/>
                  <w:sz w:val="10"/>
                  <w:szCs w:val="10"/>
                  <w:rPrChange w:id="25141" w:author="Hardik Malhotra" w:date="2021-09-30T23:42:00Z">
                    <w:rPr>
                      <w:rFonts w:ascii="Arial" w:hAnsi="Arial" w:cs="Arial"/>
                      <w:b/>
                      <w:bCs/>
                      <w:color w:val="000000"/>
                      <w:sz w:val="20"/>
                      <w:szCs w:val="20"/>
                    </w:rPr>
                  </w:rPrChange>
                </w:rPr>
                <w:t>75</w:t>
              </w:r>
            </w:ins>
          </w:p>
        </w:tc>
        <w:tc>
          <w:tcPr>
            <w:tcW w:w="590" w:type="dxa"/>
            <w:tcBorders>
              <w:top w:val="nil"/>
              <w:left w:val="nil"/>
              <w:bottom w:val="single" w:sz="4" w:space="0" w:color="auto"/>
              <w:right w:val="single" w:sz="4" w:space="0" w:color="auto"/>
            </w:tcBorders>
            <w:shd w:val="clear" w:color="000000" w:fill="FFFFFF"/>
            <w:noWrap/>
            <w:vAlign w:val="bottom"/>
            <w:hideMark/>
          </w:tcPr>
          <w:p w14:paraId="73BB305F" w14:textId="4B42AB4B" w:rsidR="00015378" w:rsidRPr="00015378" w:rsidRDefault="00015378" w:rsidP="00015378">
            <w:pPr>
              <w:spacing w:after="0" w:line="240" w:lineRule="auto"/>
              <w:jc w:val="center"/>
              <w:rPr>
                <w:ins w:id="25142" w:author="Hardik Malhotra" w:date="2021-09-30T23:42:00Z"/>
                <w:rFonts w:ascii="Verdana" w:eastAsia="Times New Roman" w:hAnsi="Verdana" w:cs="Times New Roman"/>
                <w:color w:val="000000" w:themeColor="text1"/>
                <w:sz w:val="10"/>
                <w:szCs w:val="10"/>
                <w:lang w:val="en-US"/>
                <w:rPrChange w:id="25143" w:author="Hardik Malhotra" w:date="2021-09-30T23:42:00Z">
                  <w:rPr>
                    <w:ins w:id="25144" w:author="Hardik Malhotra" w:date="2021-09-30T23:42:00Z"/>
                    <w:rFonts w:ascii="Verdana" w:eastAsia="Times New Roman" w:hAnsi="Verdana" w:cs="Times New Roman"/>
                    <w:color w:val="000000" w:themeColor="text1"/>
                    <w:sz w:val="10"/>
                    <w:szCs w:val="10"/>
                    <w:lang w:val="en-US"/>
                  </w:rPr>
                </w:rPrChange>
              </w:rPr>
            </w:pPr>
            <w:ins w:id="25145" w:author="Hardik Malhotra" w:date="2021-09-30T23:42:00Z">
              <w:r w:rsidRPr="00015378">
                <w:rPr>
                  <w:rFonts w:ascii="Verdana" w:hAnsi="Verdana" w:cs="Arial"/>
                  <w:color w:val="000000"/>
                  <w:sz w:val="10"/>
                  <w:szCs w:val="10"/>
                  <w:rPrChange w:id="25146" w:author="Hardik Malhotra" w:date="2021-09-30T23:42:00Z">
                    <w:rPr>
                      <w:rFonts w:ascii="Arial" w:hAnsi="Arial" w:cs="Arial"/>
                      <w:b/>
                      <w:bCs/>
                      <w:color w:val="000000"/>
                      <w:sz w:val="20"/>
                      <w:szCs w:val="20"/>
                    </w:rPr>
                  </w:rPrChange>
                </w:rPr>
                <w:t>78</w:t>
              </w:r>
            </w:ins>
          </w:p>
        </w:tc>
        <w:tc>
          <w:tcPr>
            <w:tcW w:w="590" w:type="dxa"/>
            <w:tcBorders>
              <w:top w:val="nil"/>
              <w:left w:val="nil"/>
              <w:bottom w:val="single" w:sz="4" w:space="0" w:color="auto"/>
              <w:right w:val="single" w:sz="4" w:space="0" w:color="auto"/>
            </w:tcBorders>
            <w:shd w:val="clear" w:color="000000" w:fill="FFFFFF"/>
            <w:noWrap/>
            <w:vAlign w:val="bottom"/>
            <w:hideMark/>
          </w:tcPr>
          <w:p w14:paraId="6F3BA6DE" w14:textId="6AC63C2E" w:rsidR="00015378" w:rsidRPr="00015378" w:rsidRDefault="00015378" w:rsidP="00015378">
            <w:pPr>
              <w:spacing w:after="0" w:line="240" w:lineRule="auto"/>
              <w:jc w:val="center"/>
              <w:rPr>
                <w:ins w:id="25147" w:author="Hardik Malhotra" w:date="2021-09-30T23:42:00Z"/>
                <w:rFonts w:ascii="Verdana" w:eastAsia="Times New Roman" w:hAnsi="Verdana" w:cs="Times New Roman"/>
                <w:color w:val="000000" w:themeColor="text1"/>
                <w:sz w:val="10"/>
                <w:szCs w:val="10"/>
                <w:lang w:val="en-US"/>
                <w:rPrChange w:id="25148" w:author="Hardik Malhotra" w:date="2021-09-30T23:42:00Z">
                  <w:rPr>
                    <w:ins w:id="25149" w:author="Hardik Malhotra" w:date="2021-09-30T23:42:00Z"/>
                    <w:rFonts w:ascii="Verdana" w:eastAsia="Times New Roman" w:hAnsi="Verdana" w:cs="Times New Roman"/>
                    <w:color w:val="000000" w:themeColor="text1"/>
                    <w:sz w:val="10"/>
                    <w:szCs w:val="10"/>
                    <w:lang w:val="en-US"/>
                  </w:rPr>
                </w:rPrChange>
              </w:rPr>
            </w:pPr>
            <w:ins w:id="25150" w:author="Hardik Malhotra" w:date="2021-09-30T23:42:00Z">
              <w:r w:rsidRPr="00015378">
                <w:rPr>
                  <w:rFonts w:ascii="Verdana" w:hAnsi="Verdana" w:cs="Arial"/>
                  <w:color w:val="000000"/>
                  <w:sz w:val="10"/>
                  <w:szCs w:val="10"/>
                  <w:rPrChange w:id="25151" w:author="Hardik Malhotra" w:date="2021-09-30T23:42:00Z">
                    <w:rPr>
                      <w:rFonts w:ascii="Arial" w:hAnsi="Arial" w:cs="Arial"/>
                      <w:b/>
                      <w:bCs/>
                      <w:color w:val="000000"/>
                      <w:sz w:val="20"/>
                      <w:szCs w:val="20"/>
                    </w:rPr>
                  </w:rPrChange>
                </w:rPr>
                <w:t>81</w:t>
              </w:r>
            </w:ins>
          </w:p>
        </w:tc>
        <w:tc>
          <w:tcPr>
            <w:tcW w:w="590" w:type="dxa"/>
            <w:tcBorders>
              <w:top w:val="nil"/>
              <w:left w:val="nil"/>
              <w:bottom w:val="single" w:sz="4" w:space="0" w:color="auto"/>
              <w:right w:val="single" w:sz="4" w:space="0" w:color="auto"/>
            </w:tcBorders>
            <w:shd w:val="clear" w:color="000000" w:fill="FFFFFF"/>
            <w:noWrap/>
            <w:vAlign w:val="bottom"/>
            <w:hideMark/>
          </w:tcPr>
          <w:p w14:paraId="5E7D8450" w14:textId="55DA394B" w:rsidR="00015378" w:rsidRPr="00015378" w:rsidRDefault="00015378" w:rsidP="00015378">
            <w:pPr>
              <w:spacing w:after="0" w:line="240" w:lineRule="auto"/>
              <w:jc w:val="center"/>
              <w:rPr>
                <w:ins w:id="25152" w:author="Hardik Malhotra" w:date="2021-09-30T23:42:00Z"/>
                <w:rFonts w:ascii="Verdana" w:eastAsia="Times New Roman" w:hAnsi="Verdana" w:cs="Times New Roman"/>
                <w:color w:val="000000" w:themeColor="text1"/>
                <w:sz w:val="10"/>
                <w:szCs w:val="10"/>
                <w:lang w:val="en-US"/>
                <w:rPrChange w:id="25153" w:author="Hardik Malhotra" w:date="2021-09-30T23:42:00Z">
                  <w:rPr>
                    <w:ins w:id="25154" w:author="Hardik Malhotra" w:date="2021-09-30T23:42:00Z"/>
                    <w:rFonts w:ascii="Verdana" w:eastAsia="Times New Roman" w:hAnsi="Verdana" w:cs="Times New Roman"/>
                    <w:color w:val="000000" w:themeColor="text1"/>
                    <w:sz w:val="10"/>
                    <w:szCs w:val="10"/>
                    <w:lang w:val="en-US"/>
                  </w:rPr>
                </w:rPrChange>
              </w:rPr>
            </w:pPr>
            <w:ins w:id="25155" w:author="Hardik Malhotra" w:date="2021-09-30T23:42:00Z">
              <w:r w:rsidRPr="00015378">
                <w:rPr>
                  <w:rFonts w:ascii="Verdana" w:hAnsi="Verdana" w:cs="Arial"/>
                  <w:color w:val="000000"/>
                  <w:sz w:val="10"/>
                  <w:szCs w:val="10"/>
                  <w:rPrChange w:id="25156" w:author="Hardik Malhotra" w:date="2021-09-30T23:42:00Z">
                    <w:rPr>
                      <w:rFonts w:ascii="Arial" w:hAnsi="Arial" w:cs="Arial"/>
                      <w:b/>
                      <w:bCs/>
                      <w:color w:val="000000"/>
                      <w:sz w:val="20"/>
                      <w:szCs w:val="20"/>
                    </w:rPr>
                  </w:rPrChange>
                </w:rPr>
                <w:t>84</w:t>
              </w:r>
            </w:ins>
          </w:p>
        </w:tc>
        <w:tc>
          <w:tcPr>
            <w:tcW w:w="590" w:type="dxa"/>
            <w:tcBorders>
              <w:top w:val="nil"/>
              <w:left w:val="nil"/>
              <w:bottom w:val="single" w:sz="4" w:space="0" w:color="auto"/>
              <w:right w:val="single" w:sz="4" w:space="0" w:color="auto"/>
            </w:tcBorders>
            <w:shd w:val="clear" w:color="000000" w:fill="FFFFFF"/>
            <w:noWrap/>
            <w:vAlign w:val="bottom"/>
            <w:hideMark/>
          </w:tcPr>
          <w:p w14:paraId="1049E009" w14:textId="12B18DA4" w:rsidR="00015378" w:rsidRPr="00015378" w:rsidRDefault="00015378" w:rsidP="00015378">
            <w:pPr>
              <w:spacing w:after="0" w:line="240" w:lineRule="auto"/>
              <w:jc w:val="center"/>
              <w:rPr>
                <w:ins w:id="25157" w:author="Hardik Malhotra" w:date="2021-09-30T23:42:00Z"/>
                <w:rFonts w:ascii="Verdana" w:eastAsia="Times New Roman" w:hAnsi="Verdana" w:cs="Times New Roman"/>
                <w:color w:val="000000" w:themeColor="text1"/>
                <w:sz w:val="10"/>
                <w:szCs w:val="10"/>
                <w:lang w:val="en-US"/>
                <w:rPrChange w:id="25158" w:author="Hardik Malhotra" w:date="2021-09-30T23:42:00Z">
                  <w:rPr>
                    <w:ins w:id="25159" w:author="Hardik Malhotra" w:date="2021-09-30T23:42:00Z"/>
                    <w:rFonts w:ascii="Verdana" w:eastAsia="Times New Roman" w:hAnsi="Verdana" w:cs="Times New Roman"/>
                    <w:color w:val="000000" w:themeColor="text1"/>
                    <w:sz w:val="10"/>
                    <w:szCs w:val="10"/>
                    <w:lang w:val="en-US"/>
                  </w:rPr>
                </w:rPrChange>
              </w:rPr>
            </w:pPr>
            <w:ins w:id="25160" w:author="Hardik Malhotra" w:date="2021-09-30T23:42:00Z">
              <w:r w:rsidRPr="00015378">
                <w:rPr>
                  <w:rFonts w:ascii="Verdana" w:hAnsi="Verdana" w:cs="Arial"/>
                  <w:color w:val="000000"/>
                  <w:sz w:val="10"/>
                  <w:szCs w:val="10"/>
                  <w:rPrChange w:id="25161" w:author="Hardik Malhotra" w:date="2021-09-30T23:42:00Z">
                    <w:rPr>
                      <w:rFonts w:ascii="Arial" w:hAnsi="Arial" w:cs="Arial"/>
                      <w:b/>
                      <w:bCs/>
                      <w:color w:val="000000"/>
                      <w:sz w:val="20"/>
                      <w:szCs w:val="20"/>
                    </w:rPr>
                  </w:rPrChange>
                </w:rPr>
                <w:t>86</w:t>
              </w:r>
            </w:ins>
          </w:p>
        </w:tc>
        <w:tc>
          <w:tcPr>
            <w:tcW w:w="590" w:type="dxa"/>
            <w:tcBorders>
              <w:top w:val="nil"/>
              <w:left w:val="nil"/>
              <w:bottom w:val="single" w:sz="4" w:space="0" w:color="auto"/>
              <w:right w:val="single" w:sz="4" w:space="0" w:color="auto"/>
            </w:tcBorders>
            <w:shd w:val="clear" w:color="000000" w:fill="FFFFFF"/>
            <w:noWrap/>
            <w:vAlign w:val="bottom"/>
            <w:hideMark/>
          </w:tcPr>
          <w:p w14:paraId="7D246D1E" w14:textId="75A18AE2" w:rsidR="00015378" w:rsidRPr="00015378" w:rsidRDefault="00015378" w:rsidP="00015378">
            <w:pPr>
              <w:spacing w:after="0" w:line="240" w:lineRule="auto"/>
              <w:jc w:val="center"/>
              <w:rPr>
                <w:ins w:id="25162" w:author="Hardik Malhotra" w:date="2021-09-30T23:42:00Z"/>
                <w:rFonts w:ascii="Verdana" w:eastAsia="Times New Roman" w:hAnsi="Verdana" w:cs="Times New Roman"/>
                <w:color w:val="000000" w:themeColor="text1"/>
                <w:sz w:val="10"/>
                <w:szCs w:val="10"/>
                <w:lang w:val="en-US"/>
                <w:rPrChange w:id="25163" w:author="Hardik Malhotra" w:date="2021-09-30T23:42:00Z">
                  <w:rPr>
                    <w:ins w:id="25164" w:author="Hardik Malhotra" w:date="2021-09-30T23:42:00Z"/>
                    <w:rFonts w:ascii="Verdana" w:eastAsia="Times New Roman" w:hAnsi="Verdana" w:cs="Times New Roman"/>
                    <w:color w:val="000000" w:themeColor="text1"/>
                    <w:sz w:val="10"/>
                    <w:szCs w:val="10"/>
                    <w:lang w:val="en-US"/>
                  </w:rPr>
                </w:rPrChange>
              </w:rPr>
            </w:pPr>
            <w:ins w:id="25165" w:author="Hardik Malhotra" w:date="2021-09-30T23:42:00Z">
              <w:r w:rsidRPr="00015378">
                <w:rPr>
                  <w:rFonts w:ascii="Verdana" w:hAnsi="Verdana" w:cs="Arial"/>
                  <w:color w:val="000000"/>
                  <w:sz w:val="10"/>
                  <w:szCs w:val="10"/>
                  <w:rPrChange w:id="25166" w:author="Hardik Malhotra" w:date="2021-09-30T23:42:00Z">
                    <w:rPr>
                      <w:rFonts w:ascii="Arial" w:hAnsi="Arial" w:cs="Arial"/>
                      <w:b/>
                      <w:bCs/>
                      <w:color w:val="000000"/>
                      <w:sz w:val="20"/>
                      <w:szCs w:val="20"/>
                    </w:rPr>
                  </w:rPrChange>
                </w:rPr>
                <w:t>89</w:t>
              </w:r>
            </w:ins>
          </w:p>
        </w:tc>
        <w:tc>
          <w:tcPr>
            <w:tcW w:w="566" w:type="dxa"/>
            <w:tcBorders>
              <w:top w:val="nil"/>
              <w:left w:val="nil"/>
              <w:bottom w:val="single" w:sz="4" w:space="0" w:color="auto"/>
              <w:right w:val="single" w:sz="4" w:space="0" w:color="auto"/>
            </w:tcBorders>
            <w:shd w:val="clear" w:color="000000" w:fill="FFFFFF"/>
            <w:noWrap/>
            <w:vAlign w:val="bottom"/>
            <w:hideMark/>
          </w:tcPr>
          <w:p w14:paraId="797B0C69" w14:textId="05575BAD" w:rsidR="00015378" w:rsidRPr="00015378" w:rsidRDefault="00015378" w:rsidP="00015378">
            <w:pPr>
              <w:spacing w:after="0" w:line="240" w:lineRule="auto"/>
              <w:jc w:val="center"/>
              <w:rPr>
                <w:ins w:id="25167" w:author="Hardik Malhotra" w:date="2021-09-30T23:42:00Z"/>
                <w:rFonts w:ascii="Verdana" w:eastAsia="Times New Roman" w:hAnsi="Verdana" w:cs="Times New Roman"/>
                <w:color w:val="000000" w:themeColor="text1"/>
                <w:sz w:val="10"/>
                <w:szCs w:val="10"/>
                <w:lang w:val="en-US"/>
                <w:rPrChange w:id="25168" w:author="Hardik Malhotra" w:date="2021-09-30T23:42:00Z">
                  <w:rPr>
                    <w:ins w:id="25169" w:author="Hardik Malhotra" w:date="2021-09-30T23:42:00Z"/>
                    <w:rFonts w:ascii="Verdana" w:eastAsia="Times New Roman" w:hAnsi="Verdana" w:cs="Times New Roman"/>
                    <w:color w:val="000000" w:themeColor="text1"/>
                    <w:sz w:val="10"/>
                    <w:szCs w:val="10"/>
                    <w:lang w:val="en-US"/>
                  </w:rPr>
                </w:rPrChange>
              </w:rPr>
            </w:pPr>
            <w:ins w:id="25170" w:author="Hardik Malhotra" w:date="2021-09-30T23:42:00Z">
              <w:r w:rsidRPr="00015378">
                <w:rPr>
                  <w:rFonts w:ascii="Verdana" w:hAnsi="Verdana" w:cs="Arial"/>
                  <w:color w:val="000000"/>
                  <w:sz w:val="10"/>
                  <w:szCs w:val="10"/>
                  <w:rPrChange w:id="25171" w:author="Hardik Malhotra" w:date="2021-09-30T23:42:00Z">
                    <w:rPr>
                      <w:rFonts w:ascii="Arial" w:hAnsi="Arial" w:cs="Arial"/>
                      <w:b/>
                      <w:bCs/>
                      <w:color w:val="000000"/>
                      <w:sz w:val="20"/>
                      <w:szCs w:val="20"/>
                    </w:rPr>
                  </w:rPrChange>
                </w:rPr>
                <w:t>91</w:t>
              </w:r>
            </w:ins>
          </w:p>
        </w:tc>
      </w:tr>
      <w:tr w:rsidR="00015378" w:rsidRPr="00257590" w14:paraId="04EF3CCD" w14:textId="77777777" w:rsidTr="00092529">
        <w:trPr>
          <w:trHeight w:val="334"/>
          <w:ins w:id="25172" w:author="Hardik Malhotra" w:date="2021-09-30T23:42:00Z"/>
        </w:trPr>
        <w:tc>
          <w:tcPr>
            <w:tcW w:w="1185" w:type="dxa"/>
            <w:tcBorders>
              <w:top w:val="nil"/>
              <w:left w:val="single" w:sz="4" w:space="0" w:color="auto"/>
              <w:bottom w:val="single" w:sz="4" w:space="0" w:color="auto"/>
              <w:right w:val="single" w:sz="4" w:space="0" w:color="auto"/>
            </w:tcBorders>
            <w:shd w:val="clear" w:color="000000" w:fill="FFFFFF"/>
            <w:noWrap/>
            <w:vAlign w:val="bottom"/>
            <w:hideMark/>
          </w:tcPr>
          <w:p w14:paraId="62C6044A" w14:textId="77777777" w:rsidR="00015378" w:rsidRPr="00257590" w:rsidRDefault="00015378" w:rsidP="00015378">
            <w:pPr>
              <w:spacing w:after="0" w:line="240" w:lineRule="auto"/>
              <w:rPr>
                <w:ins w:id="25173" w:author="Hardik Malhotra" w:date="2021-09-30T23:42:00Z"/>
                <w:rFonts w:ascii="Verdana" w:eastAsia="Times New Roman" w:hAnsi="Verdana" w:cs="Times New Roman"/>
                <w:color w:val="000000"/>
                <w:sz w:val="10"/>
                <w:szCs w:val="10"/>
                <w:lang w:val="en-US"/>
              </w:rPr>
            </w:pPr>
            <w:ins w:id="25174" w:author="Hardik Malhotra" w:date="2021-09-30T23:42:00Z">
              <w:r w:rsidRPr="00257590">
                <w:rPr>
                  <w:rFonts w:ascii="Verdana" w:eastAsia="Times New Roman" w:hAnsi="Verdana" w:cs="Times New Roman"/>
                  <w:color w:val="000000"/>
                  <w:sz w:val="10"/>
                  <w:szCs w:val="10"/>
                  <w:lang w:val="en-US"/>
                </w:rPr>
                <w:t>Adhesives</w:t>
              </w:r>
            </w:ins>
          </w:p>
        </w:tc>
        <w:tc>
          <w:tcPr>
            <w:tcW w:w="519" w:type="dxa"/>
            <w:tcBorders>
              <w:top w:val="nil"/>
              <w:left w:val="nil"/>
              <w:bottom w:val="single" w:sz="4" w:space="0" w:color="auto"/>
              <w:right w:val="single" w:sz="4" w:space="0" w:color="auto"/>
            </w:tcBorders>
            <w:shd w:val="clear" w:color="000000" w:fill="FFFFFF"/>
            <w:noWrap/>
            <w:vAlign w:val="bottom"/>
            <w:hideMark/>
          </w:tcPr>
          <w:p w14:paraId="619F6E3D" w14:textId="4711870F" w:rsidR="00015378" w:rsidRPr="00015378" w:rsidRDefault="00015378" w:rsidP="00015378">
            <w:pPr>
              <w:spacing w:after="0" w:line="240" w:lineRule="auto"/>
              <w:jc w:val="center"/>
              <w:rPr>
                <w:ins w:id="25175" w:author="Hardik Malhotra" w:date="2021-09-30T23:42:00Z"/>
                <w:rFonts w:ascii="Verdana" w:eastAsia="Times New Roman" w:hAnsi="Verdana" w:cs="Times New Roman"/>
                <w:color w:val="000000" w:themeColor="text1"/>
                <w:sz w:val="10"/>
                <w:szCs w:val="10"/>
                <w:lang w:val="en-US"/>
                <w:rPrChange w:id="25176" w:author="Hardik Malhotra" w:date="2021-09-30T23:42:00Z">
                  <w:rPr>
                    <w:ins w:id="25177" w:author="Hardik Malhotra" w:date="2021-09-30T23:42:00Z"/>
                    <w:rFonts w:ascii="Verdana" w:eastAsia="Times New Roman" w:hAnsi="Verdana" w:cs="Times New Roman"/>
                    <w:color w:val="000000" w:themeColor="text1"/>
                    <w:sz w:val="10"/>
                    <w:szCs w:val="10"/>
                    <w:lang w:val="en-US"/>
                  </w:rPr>
                </w:rPrChange>
              </w:rPr>
            </w:pPr>
            <w:ins w:id="25178" w:author="Hardik Malhotra" w:date="2021-09-30T23:42:00Z">
              <w:r w:rsidRPr="00015378">
                <w:rPr>
                  <w:rFonts w:ascii="Verdana" w:hAnsi="Verdana" w:cs="Arial"/>
                  <w:color w:val="000000"/>
                  <w:sz w:val="10"/>
                  <w:szCs w:val="10"/>
                  <w:rPrChange w:id="25179" w:author="Hardik Malhotra" w:date="2021-09-30T23:42:00Z">
                    <w:rPr>
                      <w:rFonts w:ascii="Arial" w:hAnsi="Arial" w:cs="Arial"/>
                      <w:b/>
                      <w:bCs/>
                      <w:color w:val="000000"/>
                      <w:sz w:val="20"/>
                      <w:szCs w:val="20"/>
                    </w:rPr>
                  </w:rPrChange>
                </w:rPr>
                <w:t>19</w:t>
              </w:r>
            </w:ins>
          </w:p>
        </w:tc>
        <w:tc>
          <w:tcPr>
            <w:tcW w:w="519" w:type="dxa"/>
            <w:tcBorders>
              <w:top w:val="nil"/>
              <w:left w:val="nil"/>
              <w:bottom w:val="single" w:sz="4" w:space="0" w:color="auto"/>
              <w:right w:val="single" w:sz="4" w:space="0" w:color="auto"/>
            </w:tcBorders>
            <w:shd w:val="clear" w:color="000000" w:fill="FFFFFF"/>
            <w:noWrap/>
            <w:vAlign w:val="bottom"/>
            <w:hideMark/>
          </w:tcPr>
          <w:p w14:paraId="3C54F9EB" w14:textId="247E53A2" w:rsidR="00015378" w:rsidRPr="00015378" w:rsidRDefault="00015378" w:rsidP="00015378">
            <w:pPr>
              <w:spacing w:after="0" w:line="240" w:lineRule="auto"/>
              <w:jc w:val="center"/>
              <w:rPr>
                <w:ins w:id="25180" w:author="Hardik Malhotra" w:date="2021-09-30T23:42:00Z"/>
                <w:rFonts w:ascii="Verdana" w:eastAsia="Times New Roman" w:hAnsi="Verdana" w:cs="Times New Roman"/>
                <w:color w:val="000000" w:themeColor="text1"/>
                <w:sz w:val="10"/>
                <w:szCs w:val="10"/>
                <w:lang w:val="en-US"/>
                <w:rPrChange w:id="25181" w:author="Hardik Malhotra" w:date="2021-09-30T23:42:00Z">
                  <w:rPr>
                    <w:ins w:id="25182" w:author="Hardik Malhotra" w:date="2021-09-30T23:42:00Z"/>
                    <w:rFonts w:ascii="Verdana" w:eastAsia="Times New Roman" w:hAnsi="Verdana" w:cs="Times New Roman"/>
                    <w:color w:val="000000" w:themeColor="text1"/>
                    <w:sz w:val="10"/>
                    <w:szCs w:val="10"/>
                    <w:lang w:val="en-US"/>
                  </w:rPr>
                </w:rPrChange>
              </w:rPr>
            </w:pPr>
            <w:ins w:id="25183" w:author="Hardik Malhotra" w:date="2021-09-30T23:42:00Z">
              <w:r w:rsidRPr="00015378">
                <w:rPr>
                  <w:rFonts w:ascii="Verdana" w:hAnsi="Verdana" w:cs="Arial"/>
                  <w:color w:val="000000"/>
                  <w:sz w:val="10"/>
                  <w:szCs w:val="10"/>
                  <w:rPrChange w:id="25184" w:author="Hardik Malhotra" w:date="2021-09-30T23:42:00Z">
                    <w:rPr>
                      <w:rFonts w:ascii="Arial" w:hAnsi="Arial" w:cs="Arial"/>
                      <w:b/>
                      <w:bCs/>
                      <w:color w:val="000000"/>
                      <w:sz w:val="20"/>
                      <w:szCs w:val="20"/>
                    </w:rPr>
                  </w:rPrChange>
                </w:rPr>
                <w:t>21</w:t>
              </w:r>
            </w:ins>
          </w:p>
        </w:tc>
        <w:tc>
          <w:tcPr>
            <w:tcW w:w="519" w:type="dxa"/>
            <w:tcBorders>
              <w:top w:val="nil"/>
              <w:left w:val="nil"/>
              <w:bottom w:val="single" w:sz="4" w:space="0" w:color="auto"/>
              <w:right w:val="single" w:sz="4" w:space="0" w:color="auto"/>
            </w:tcBorders>
            <w:shd w:val="clear" w:color="000000" w:fill="FFFFFF"/>
            <w:noWrap/>
            <w:vAlign w:val="bottom"/>
            <w:hideMark/>
          </w:tcPr>
          <w:p w14:paraId="23048B75" w14:textId="4F6A5F09" w:rsidR="00015378" w:rsidRPr="00015378" w:rsidRDefault="00015378" w:rsidP="00015378">
            <w:pPr>
              <w:spacing w:after="0" w:line="240" w:lineRule="auto"/>
              <w:jc w:val="center"/>
              <w:rPr>
                <w:ins w:id="25185" w:author="Hardik Malhotra" w:date="2021-09-30T23:42:00Z"/>
                <w:rFonts w:ascii="Verdana" w:eastAsia="Times New Roman" w:hAnsi="Verdana" w:cs="Times New Roman"/>
                <w:color w:val="000000" w:themeColor="text1"/>
                <w:sz w:val="10"/>
                <w:szCs w:val="10"/>
                <w:lang w:val="en-US"/>
                <w:rPrChange w:id="25186" w:author="Hardik Malhotra" w:date="2021-09-30T23:42:00Z">
                  <w:rPr>
                    <w:ins w:id="25187" w:author="Hardik Malhotra" w:date="2021-09-30T23:42:00Z"/>
                    <w:rFonts w:ascii="Verdana" w:eastAsia="Times New Roman" w:hAnsi="Verdana" w:cs="Times New Roman"/>
                    <w:color w:val="000000" w:themeColor="text1"/>
                    <w:sz w:val="10"/>
                    <w:szCs w:val="10"/>
                    <w:lang w:val="en-US"/>
                  </w:rPr>
                </w:rPrChange>
              </w:rPr>
            </w:pPr>
            <w:ins w:id="25188" w:author="Hardik Malhotra" w:date="2021-09-30T23:42:00Z">
              <w:r w:rsidRPr="00015378">
                <w:rPr>
                  <w:rFonts w:ascii="Verdana" w:hAnsi="Verdana" w:cs="Arial"/>
                  <w:color w:val="000000"/>
                  <w:sz w:val="10"/>
                  <w:szCs w:val="10"/>
                  <w:rPrChange w:id="25189" w:author="Hardik Malhotra" w:date="2021-09-30T23:42:00Z">
                    <w:rPr>
                      <w:rFonts w:ascii="Arial" w:hAnsi="Arial" w:cs="Arial"/>
                      <w:b/>
                      <w:bCs/>
                      <w:color w:val="000000"/>
                      <w:sz w:val="20"/>
                      <w:szCs w:val="20"/>
                    </w:rPr>
                  </w:rPrChange>
                </w:rPr>
                <w:t>22</w:t>
              </w:r>
            </w:ins>
          </w:p>
        </w:tc>
        <w:tc>
          <w:tcPr>
            <w:tcW w:w="520" w:type="dxa"/>
            <w:tcBorders>
              <w:top w:val="nil"/>
              <w:left w:val="nil"/>
              <w:bottom w:val="single" w:sz="4" w:space="0" w:color="auto"/>
              <w:right w:val="single" w:sz="4" w:space="0" w:color="auto"/>
            </w:tcBorders>
            <w:shd w:val="clear" w:color="000000" w:fill="FFFFFF"/>
            <w:noWrap/>
            <w:vAlign w:val="bottom"/>
            <w:hideMark/>
          </w:tcPr>
          <w:p w14:paraId="0066CE3E" w14:textId="502AEE0E" w:rsidR="00015378" w:rsidRPr="00015378" w:rsidRDefault="00015378" w:rsidP="00015378">
            <w:pPr>
              <w:spacing w:after="0" w:line="240" w:lineRule="auto"/>
              <w:jc w:val="center"/>
              <w:rPr>
                <w:ins w:id="25190" w:author="Hardik Malhotra" w:date="2021-09-30T23:42:00Z"/>
                <w:rFonts w:ascii="Verdana" w:eastAsia="Times New Roman" w:hAnsi="Verdana" w:cs="Times New Roman"/>
                <w:color w:val="000000" w:themeColor="text1"/>
                <w:sz w:val="10"/>
                <w:szCs w:val="10"/>
                <w:lang w:val="en-US"/>
                <w:rPrChange w:id="25191" w:author="Hardik Malhotra" w:date="2021-09-30T23:42:00Z">
                  <w:rPr>
                    <w:ins w:id="25192" w:author="Hardik Malhotra" w:date="2021-09-30T23:42:00Z"/>
                    <w:rFonts w:ascii="Verdana" w:eastAsia="Times New Roman" w:hAnsi="Verdana" w:cs="Times New Roman"/>
                    <w:color w:val="000000" w:themeColor="text1"/>
                    <w:sz w:val="10"/>
                    <w:szCs w:val="10"/>
                    <w:lang w:val="en-US"/>
                  </w:rPr>
                </w:rPrChange>
              </w:rPr>
            </w:pPr>
            <w:ins w:id="25193" w:author="Hardik Malhotra" w:date="2021-09-30T23:42:00Z">
              <w:r w:rsidRPr="00015378">
                <w:rPr>
                  <w:rFonts w:ascii="Verdana" w:hAnsi="Verdana" w:cs="Arial"/>
                  <w:color w:val="000000"/>
                  <w:sz w:val="10"/>
                  <w:szCs w:val="10"/>
                  <w:rPrChange w:id="25194" w:author="Hardik Malhotra" w:date="2021-09-30T23:42:00Z">
                    <w:rPr>
                      <w:rFonts w:ascii="Arial" w:hAnsi="Arial" w:cs="Arial"/>
                      <w:b/>
                      <w:bCs/>
                      <w:color w:val="000000"/>
                      <w:sz w:val="20"/>
                      <w:szCs w:val="20"/>
                    </w:rPr>
                  </w:rPrChange>
                </w:rPr>
                <w:t>22</w:t>
              </w:r>
            </w:ins>
          </w:p>
        </w:tc>
        <w:tc>
          <w:tcPr>
            <w:tcW w:w="593" w:type="dxa"/>
            <w:tcBorders>
              <w:top w:val="nil"/>
              <w:left w:val="nil"/>
              <w:bottom w:val="single" w:sz="4" w:space="0" w:color="auto"/>
              <w:right w:val="single" w:sz="4" w:space="0" w:color="auto"/>
            </w:tcBorders>
            <w:shd w:val="clear" w:color="000000" w:fill="FFFFFF"/>
            <w:noWrap/>
            <w:vAlign w:val="bottom"/>
            <w:hideMark/>
          </w:tcPr>
          <w:p w14:paraId="0302BF9F" w14:textId="6022992B" w:rsidR="00015378" w:rsidRPr="00015378" w:rsidRDefault="00015378" w:rsidP="00015378">
            <w:pPr>
              <w:spacing w:after="0" w:line="240" w:lineRule="auto"/>
              <w:jc w:val="center"/>
              <w:rPr>
                <w:ins w:id="25195" w:author="Hardik Malhotra" w:date="2021-09-30T23:42:00Z"/>
                <w:rFonts w:ascii="Verdana" w:eastAsia="Times New Roman" w:hAnsi="Verdana" w:cs="Times New Roman"/>
                <w:color w:val="000000" w:themeColor="text1"/>
                <w:sz w:val="10"/>
                <w:szCs w:val="10"/>
                <w:lang w:val="en-US"/>
                <w:rPrChange w:id="25196" w:author="Hardik Malhotra" w:date="2021-09-30T23:42:00Z">
                  <w:rPr>
                    <w:ins w:id="25197" w:author="Hardik Malhotra" w:date="2021-09-30T23:42:00Z"/>
                    <w:rFonts w:ascii="Verdana" w:eastAsia="Times New Roman" w:hAnsi="Verdana" w:cs="Times New Roman"/>
                    <w:color w:val="000000" w:themeColor="text1"/>
                    <w:sz w:val="10"/>
                    <w:szCs w:val="10"/>
                    <w:lang w:val="en-US"/>
                  </w:rPr>
                </w:rPrChange>
              </w:rPr>
            </w:pPr>
            <w:ins w:id="25198" w:author="Hardik Malhotra" w:date="2021-09-30T23:42:00Z">
              <w:r w:rsidRPr="00015378">
                <w:rPr>
                  <w:rFonts w:ascii="Verdana" w:hAnsi="Verdana" w:cs="Arial"/>
                  <w:color w:val="000000"/>
                  <w:sz w:val="10"/>
                  <w:szCs w:val="10"/>
                  <w:rPrChange w:id="25199" w:author="Hardik Malhotra" w:date="2021-09-30T23:42:00Z">
                    <w:rPr>
                      <w:rFonts w:ascii="Arial" w:hAnsi="Arial" w:cs="Arial"/>
                      <w:b/>
                      <w:bCs/>
                      <w:color w:val="000000"/>
                      <w:sz w:val="20"/>
                      <w:szCs w:val="20"/>
                    </w:rPr>
                  </w:rPrChange>
                </w:rPr>
                <w:t>23</w:t>
              </w:r>
            </w:ins>
          </w:p>
        </w:tc>
        <w:tc>
          <w:tcPr>
            <w:tcW w:w="590" w:type="dxa"/>
            <w:tcBorders>
              <w:top w:val="nil"/>
              <w:left w:val="nil"/>
              <w:bottom w:val="single" w:sz="4" w:space="0" w:color="auto"/>
              <w:right w:val="single" w:sz="4" w:space="0" w:color="auto"/>
            </w:tcBorders>
            <w:shd w:val="clear" w:color="000000" w:fill="FFFFFF"/>
            <w:noWrap/>
            <w:vAlign w:val="bottom"/>
            <w:hideMark/>
          </w:tcPr>
          <w:p w14:paraId="1B7DF8DA" w14:textId="7EC3199C" w:rsidR="00015378" w:rsidRPr="00015378" w:rsidRDefault="00015378" w:rsidP="00015378">
            <w:pPr>
              <w:spacing w:after="0" w:line="240" w:lineRule="auto"/>
              <w:jc w:val="center"/>
              <w:rPr>
                <w:ins w:id="25200" w:author="Hardik Malhotra" w:date="2021-09-30T23:42:00Z"/>
                <w:rFonts w:ascii="Verdana" w:eastAsia="Times New Roman" w:hAnsi="Verdana" w:cs="Times New Roman"/>
                <w:color w:val="000000" w:themeColor="text1"/>
                <w:sz w:val="10"/>
                <w:szCs w:val="10"/>
                <w:lang w:val="en-US"/>
                <w:rPrChange w:id="25201" w:author="Hardik Malhotra" w:date="2021-09-30T23:42:00Z">
                  <w:rPr>
                    <w:ins w:id="25202" w:author="Hardik Malhotra" w:date="2021-09-30T23:42:00Z"/>
                    <w:rFonts w:ascii="Verdana" w:eastAsia="Times New Roman" w:hAnsi="Verdana" w:cs="Times New Roman"/>
                    <w:color w:val="000000" w:themeColor="text1"/>
                    <w:sz w:val="10"/>
                    <w:szCs w:val="10"/>
                    <w:lang w:val="en-US"/>
                  </w:rPr>
                </w:rPrChange>
              </w:rPr>
            </w:pPr>
            <w:ins w:id="25203" w:author="Hardik Malhotra" w:date="2021-09-30T23:42:00Z">
              <w:r w:rsidRPr="00015378">
                <w:rPr>
                  <w:rFonts w:ascii="Verdana" w:hAnsi="Verdana" w:cs="Arial"/>
                  <w:color w:val="000000"/>
                  <w:sz w:val="10"/>
                  <w:szCs w:val="10"/>
                  <w:rPrChange w:id="25204" w:author="Hardik Malhotra" w:date="2021-09-30T23:42:00Z">
                    <w:rPr>
                      <w:rFonts w:ascii="Arial" w:hAnsi="Arial" w:cs="Arial"/>
                      <w:b/>
                      <w:bCs/>
                      <w:color w:val="000000"/>
                      <w:sz w:val="20"/>
                      <w:szCs w:val="20"/>
                    </w:rPr>
                  </w:rPrChange>
                </w:rPr>
                <w:t>21</w:t>
              </w:r>
            </w:ins>
          </w:p>
        </w:tc>
        <w:tc>
          <w:tcPr>
            <w:tcW w:w="590" w:type="dxa"/>
            <w:tcBorders>
              <w:top w:val="nil"/>
              <w:left w:val="nil"/>
              <w:bottom w:val="single" w:sz="4" w:space="0" w:color="auto"/>
              <w:right w:val="single" w:sz="4" w:space="0" w:color="auto"/>
            </w:tcBorders>
            <w:shd w:val="clear" w:color="000000" w:fill="FFFFFF"/>
            <w:noWrap/>
            <w:vAlign w:val="bottom"/>
            <w:hideMark/>
          </w:tcPr>
          <w:p w14:paraId="4AC08CFD" w14:textId="134C1B17" w:rsidR="00015378" w:rsidRPr="00015378" w:rsidRDefault="00015378" w:rsidP="00015378">
            <w:pPr>
              <w:spacing w:after="0" w:line="240" w:lineRule="auto"/>
              <w:jc w:val="center"/>
              <w:rPr>
                <w:ins w:id="25205" w:author="Hardik Malhotra" w:date="2021-09-30T23:42:00Z"/>
                <w:rFonts w:ascii="Verdana" w:eastAsia="Times New Roman" w:hAnsi="Verdana" w:cs="Times New Roman"/>
                <w:color w:val="000000" w:themeColor="text1"/>
                <w:sz w:val="10"/>
                <w:szCs w:val="10"/>
                <w:lang w:val="en-US"/>
                <w:rPrChange w:id="25206" w:author="Hardik Malhotra" w:date="2021-09-30T23:42:00Z">
                  <w:rPr>
                    <w:ins w:id="25207" w:author="Hardik Malhotra" w:date="2021-09-30T23:42:00Z"/>
                    <w:rFonts w:ascii="Verdana" w:eastAsia="Times New Roman" w:hAnsi="Verdana" w:cs="Times New Roman"/>
                    <w:color w:val="000000" w:themeColor="text1"/>
                    <w:sz w:val="10"/>
                    <w:szCs w:val="10"/>
                    <w:lang w:val="en-US"/>
                  </w:rPr>
                </w:rPrChange>
              </w:rPr>
            </w:pPr>
            <w:ins w:id="25208" w:author="Hardik Malhotra" w:date="2021-09-30T23:42:00Z">
              <w:r w:rsidRPr="00015378">
                <w:rPr>
                  <w:rFonts w:ascii="Verdana" w:hAnsi="Verdana" w:cs="Arial"/>
                  <w:color w:val="000000"/>
                  <w:sz w:val="10"/>
                  <w:szCs w:val="10"/>
                  <w:rPrChange w:id="25209" w:author="Hardik Malhotra" w:date="2021-09-30T23:42:00Z">
                    <w:rPr>
                      <w:rFonts w:ascii="Arial" w:hAnsi="Arial" w:cs="Arial"/>
                      <w:b/>
                      <w:bCs/>
                      <w:color w:val="000000"/>
                      <w:sz w:val="20"/>
                      <w:szCs w:val="20"/>
                    </w:rPr>
                  </w:rPrChange>
                </w:rPr>
                <w:t>23</w:t>
              </w:r>
            </w:ins>
          </w:p>
        </w:tc>
        <w:tc>
          <w:tcPr>
            <w:tcW w:w="590" w:type="dxa"/>
            <w:tcBorders>
              <w:top w:val="nil"/>
              <w:left w:val="nil"/>
              <w:bottom w:val="single" w:sz="4" w:space="0" w:color="auto"/>
              <w:right w:val="single" w:sz="4" w:space="0" w:color="auto"/>
            </w:tcBorders>
            <w:shd w:val="clear" w:color="000000" w:fill="FFFFFF"/>
            <w:noWrap/>
            <w:vAlign w:val="bottom"/>
            <w:hideMark/>
          </w:tcPr>
          <w:p w14:paraId="57ED9CA3" w14:textId="5351E8DE" w:rsidR="00015378" w:rsidRPr="00015378" w:rsidRDefault="00015378" w:rsidP="00015378">
            <w:pPr>
              <w:spacing w:after="0" w:line="240" w:lineRule="auto"/>
              <w:jc w:val="center"/>
              <w:rPr>
                <w:ins w:id="25210" w:author="Hardik Malhotra" w:date="2021-09-30T23:42:00Z"/>
                <w:rFonts w:ascii="Verdana" w:eastAsia="Times New Roman" w:hAnsi="Verdana" w:cs="Times New Roman"/>
                <w:color w:val="000000" w:themeColor="text1"/>
                <w:sz w:val="10"/>
                <w:szCs w:val="10"/>
                <w:lang w:val="en-US"/>
                <w:rPrChange w:id="25211" w:author="Hardik Malhotra" w:date="2021-09-30T23:42:00Z">
                  <w:rPr>
                    <w:ins w:id="25212" w:author="Hardik Malhotra" w:date="2021-09-30T23:42:00Z"/>
                    <w:rFonts w:ascii="Verdana" w:eastAsia="Times New Roman" w:hAnsi="Verdana" w:cs="Times New Roman"/>
                    <w:color w:val="000000" w:themeColor="text1"/>
                    <w:sz w:val="10"/>
                    <w:szCs w:val="10"/>
                    <w:lang w:val="en-US"/>
                  </w:rPr>
                </w:rPrChange>
              </w:rPr>
            </w:pPr>
            <w:ins w:id="25213" w:author="Hardik Malhotra" w:date="2021-09-30T23:42:00Z">
              <w:r w:rsidRPr="00015378">
                <w:rPr>
                  <w:rFonts w:ascii="Verdana" w:hAnsi="Verdana" w:cs="Arial"/>
                  <w:color w:val="000000"/>
                  <w:sz w:val="10"/>
                  <w:szCs w:val="10"/>
                  <w:rPrChange w:id="25214" w:author="Hardik Malhotra" w:date="2021-09-30T23:42:00Z">
                    <w:rPr>
                      <w:rFonts w:ascii="Arial" w:hAnsi="Arial" w:cs="Arial"/>
                      <w:b/>
                      <w:bCs/>
                      <w:color w:val="000000"/>
                      <w:sz w:val="20"/>
                      <w:szCs w:val="20"/>
                    </w:rPr>
                  </w:rPrChange>
                </w:rPr>
                <w:t>24</w:t>
              </w:r>
            </w:ins>
          </w:p>
        </w:tc>
        <w:tc>
          <w:tcPr>
            <w:tcW w:w="590" w:type="dxa"/>
            <w:tcBorders>
              <w:top w:val="nil"/>
              <w:left w:val="nil"/>
              <w:bottom w:val="single" w:sz="4" w:space="0" w:color="auto"/>
              <w:right w:val="single" w:sz="4" w:space="0" w:color="auto"/>
            </w:tcBorders>
            <w:shd w:val="clear" w:color="000000" w:fill="FFFFFF"/>
            <w:noWrap/>
            <w:vAlign w:val="bottom"/>
            <w:hideMark/>
          </w:tcPr>
          <w:p w14:paraId="519F0FC0" w14:textId="4E5901AD" w:rsidR="00015378" w:rsidRPr="00015378" w:rsidRDefault="00015378" w:rsidP="00015378">
            <w:pPr>
              <w:spacing w:after="0" w:line="240" w:lineRule="auto"/>
              <w:jc w:val="center"/>
              <w:rPr>
                <w:ins w:id="25215" w:author="Hardik Malhotra" w:date="2021-09-30T23:42:00Z"/>
                <w:rFonts w:ascii="Verdana" w:eastAsia="Times New Roman" w:hAnsi="Verdana" w:cs="Times New Roman"/>
                <w:color w:val="000000" w:themeColor="text1"/>
                <w:sz w:val="10"/>
                <w:szCs w:val="10"/>
                <w:lang w:val="en-US"/>
                <w:rPrChange w:id="25216" w:author="Hardik Malhotra" w:date="2021-09-30T23:42:00Z">
                  <w:rPr>
                    <w:ins w:id="25217" w:author="Hardik Malhotra" w:date="2021-09-30T23:42:00Z"/>
                    <w:rFonts w:ascii="Verdana" w:eastAsia="Times New Roman" w:hAnsi="Verdana" w:cs="Times New Roman"/>
                    <w:color w:val="000000" w:themeColor="text1"/>
                    <w:sz w:val="10"/>
                    <w:szCs w:val="10"/>
                    <w:lang w:val="en-US"/>
                  </w:rPr>
                </w:rPrChange>
              </w:rPr>
            </w:pPr>
            <w:ins w:id="25218" w:author="Hardik Malhotra" w:date="2021-09-30T23:42:00Z">
              <w:r w:rsidRPr="00015378">
                <w:rPr>
                  <w:rFonts w:ascii="Verdana" w:hAnsi="Verdana" w:cs="Arial"/>
                  <w:color w:val="000000"/>
                  <w:sz w:val="10"/>
                  <w:szCs w:val="10"/>
                  <w:rPrChange w:id="25219" w:author="Hardik Malhotra" w:date="2021-09-30T23:42:00Z">
                    <w:rPr>
                      <w:rFonts w:ascii="Arial" w:hAnsi="Arial" w:cs="Arial"/>
                      <w:b/>
                      <w:bCs/>
                      <w:color w:val="000000"/>
                      <w:sz w:val="20"/>
                      <w:szCs w:val="20"/>
                    </w:rPr>
                  </w:rPrChange>
                </w:rPr>
                <w:t>25</w:t>
              </w:r>
            </w:ins>
          </w:p>
        </w:tc>
        <w:tc>
          <w:tcPr>
            <w:tcW w:w="590" w:type="dxa"/>
            <w:tcBorders>
              <w:top w:val="nil"/>
              <w:left w:val="nil"/>
              <w:bottom w:val="single" w:sz="4" w:space="0" w:color="auto"/>
              <w:right w:val="single" w:sz="4" w:space="0" w:color="auto"/>
            </w:tcBorders>
            <w:shd w:val="clear" w:color="000000" w:fill="FFFFFF"/>
            <w:noWrap/>
            <w:vAlign w:val="bottom"/>
            <w:hideMark/>
          </w:tcPr>
          <w:p w14:paraId="5E2C2039" w14:textId="34EEE9B4" w:rsidR="00015378" w:rsidRPr="00015378" w:rsidRDefault="00015378" w:rsidP="00015378">
            <w:pPr>
              <w:spacing w:after="0" w:line="240" w:lineRule="auto"/>
              <w:jc w:val="center"/>
              <w:rPr>
                <w:ins w:id="25220" w:author="Hardik Malhotra" w:date="2021-09-30T23:42:00Z"/>
                <w:rFonts w:ascii="Verdana" w:eastAsia="Times New Roman" w:hAnsi="Verdana" w:cs="Times New Roman"/>
                <w:color w:val="000000" w:themeColor="text1"/>
                <w:sz w:val="10"/>
                <w:szCs w:val="10"/>
                <w:lang w:val="en-US"/>
                <w:rPrChange w:id="25221" w:author="Hardik Malhotra" w:date="2021-09-30T23:42:00Z">
                  <w:rPr>
                    <w:ins w:id="25222" w:author="Hardik Malhotra" w:date="2021-09-30T23:42:00Z"/>
                    <w:rFonts w:ascii="Verdana" w:eastAsia="Times New Roman" w:hAnsi="Verdana" w:cs="Times New Roman"/>
                    <w:color w:val="000000" w:themeColor="text1"/>
                    <w:sz w:val="10"/>
                    <w:szCs w:val="10"/>
                    <w:lang w:val="en-US"/>
                  </w:rPr>
                </w:rPrChange>
              </w:rPr>
            </w:pPr>
            <w:ins w:id="25223" w:author="Hardik Malhotra" w:date="2021-09-30T23:42:00Z">
              <w:r w:rsidRPr="00015378">
                <w:rPr>
                  <w:rFonts w:ascii="Verdana" w:hAnsi="Verdana" w:cs="Arial"/>
                  <w:color w:val="000000"/>
                  <w:sz w:val="10"/>
                  <w:szCs w:val="10"/>
                  <w:rPrChange w:id="25224" w:author="Hardik Malhotra" w:date="2021-09-30T23:42:00Z">
                    <w:rPr>
                      <w:rFonts w:ascii="Arial" w:hAnsi="Arial" w:cs="Arial"/>
                      <w:b/>
                      <w:bCs/>
                      <w:color w:val="000000"/>
                      <w:sz w:val="20"/>
                      <w:szCs w:val="20"/>
                    </w:rPr>
                  </w:rPrChange>
                </w:rPr>
                <w:t>26</w:t>
              </w:r>
            </w:ins>
          </w:p>
        </w:tc>
        <w:tc>
          <w:tcPr>
            <w:tcW w:w="590" w:type="dxa"/>
            <w:tcBorders>
              <w:top w:val="nil"/>
              <w:left w:val="nil"/>
              <w:bottom w:val="single" w:sz="4" w:space="0" w:color="auto"/>
              <w:right w:val="single" w:sz="4" w:space="0" w:color="auto"/>
            </w:tcBorders>
            <w:shd w:val="clear" w:color="000000" w:fill="FFFFFF"/>
            <w:noWrap/>
            <w:vAlign w:val="bottom"/>
            <w:hideMark/>
          </w:tcPr>
          <w:p w14:paraId="5DDD24FD" w14:textId="26884E80" w:rsidR="00015378" w:rsidRPr="00015378" w:rsidRDefault="00015378" w:rsidP="00015378">
            <w:pPr>
              <w:spacing w:after="0" w:line="240" w:lineRule="auto"/>
              <w:jc w:val="center"/>
              <w:rPr>
                <w:ins w:id="25225" w:author="Hardik Malhotra" w:date="2021-09-30T23:42:00Z"/>
                <w:rFonts w:ascii="Verdana" w:eastAsia="Times New Roman" w:hAnsi="Verdana" w:cs="Times New Roman"/>
                <w:color w:val="000000" w:themeColor="text1"/>
                <w:sz w:val="10"/>
                <w:szCs w:val="10"/>
                <w:lang w:val="en-US"/>
                <w:rPrChange w:id="25226" w:author="Hardik Malhotra" w:date="2021-09-30T23:42:00Z">
                  <w:rPr>
                    <w:ins w:id="25227" w:author="Hardik Malhotra" w:date="2021-09-30T23:42:00Z"/>
                    <w:rFonts w:ascii="Verdana" w:eastAsia="Times New Roman" w:hAnsi="Verdana" w:cs="Times New Roman"/>
                    <w:color w:val="000000" w:themeColor="text1"/>
                    <w:sz w:val="10"/>
                    <w:szCs w:val="10"/>
                    <w:lang w:val="en-US"/>
                  </w:rPr>
                </w:rPrChange>
              </w:rPr>
            </w:pPr>
            <w:ins w:id="25228" w:author="Hardik Malhotra" w:date="2021-09-30T23:42:00Z">
              <w:r w:rsidRPr="00015378">
                <w:rPr>
                  <w:rFonts w:ascii="Verdana" w:hAnsi="Verdana" w:cs="Arial"/>
                  <w:color w:val="000000"/>
                  <w:sz w:val="10"/>
                  <w:szCs w:val="10"/>
                  <w:rPrChange w:id="25229" w:author="Hardik Malhotra" w:date="2021-09-30T23:42:00Z">
                    <w:rPr>
                      <w:rFonts w:ascii="Arial" w:hAnsi="Arial" w:cs="Arial"/>
                      <w:b/>
                      <w:bCs/>
                      <w:color w:val="000000"/>
                      <w:sz w:val="20"/>
                      <w:szCs w:val="20"/>
                    </w:rPr>
                  </w:rPrChange>
                </w:rPr>
                <w:t>27</w:t>
              </w:r>
            </w:ins>
          </w:p>
        </w:tc>
        <w:tc>
          <w:tcPr>
            <w:tcW w:w="590" w:type="dxa"/>
            <w:tcBorders>
              <w:top w:val="nil"/>
              <w:left w:val="nil"/>
              <w:bottom w:val="single" w:sz="4" w:space="0" w:color="auto"/>
              <w:right w:val="single" w:sz="4" w:space="0" w:color="auto"/>
            </w:tcBorders>
            <w:shd w:val="clear" w:color="000000" w:fill="FFFFFF"/>
            <w:noWrap/>
            <w:vAlign w:val="bottom"/>
            <w:hideMark/>
          </w:tcPr>
          <w:p w14:paraId="07E0E889" w14:textId="49C4B595" w:rsidR="00015378" w:rsidRPr="00015378" w:rsidRDefault="00015378" w:rsidP="00015378">
            <w:pPr>
              <w:spacing w:after="0" w:line="240" w:lineRule="auto"/>
              <w:jc w:val="center"/>
              <w:rPr>
                <w:ins w:id="25230" w:author="Hardik Malhotra" w:date="2021-09-30T23:42:00Z"/>
                <w:rFonts w:ascii="Verdana" w:eastAsia="Times New Roman" w:hAnsi="Verdana" w:cs="Times New Roman"/>
                <w:color w:val="000000" w:themeColor="text1"/>
                <w:sz w:val="10"/>
                <w:szCs w:val="10"/>
                <w:lang w:val="en-US"/>
                <w:rPrChange w:id="25231" w:author="Hardik Malhotra" w:date="2021-09-30T23:42:00Z">
                  <w:rPr>
                    <w:ins w:id="25232" w:author="Hardik Malhotra" w:date="2021-09-30T23:42:00Z"/>
                    <w:rFonts w:ascii="Verdana" w:eastAsia="Times New Roman" w:hAnsi="Verdana" w:cs="Times New Roman"/>
                    <w:color w:val="000000" w:themeColor="text1"/>
                    <w:sz w:val="10"/>
                    <w:szCs w:val="10"/>
                    <w:lang w:val="en-US"/>
                  </w:rPr>
                </w:rPrChange>
              </w:rPr>
            </w:pPr>
            <w:ins w:id="25233" w:author="Hardik Malhotra" w:date="2021-09-30T23:42:00Z">
              <w:r w:rsidRPr="00015378">
                <w:rPr>
                  <w:rFonts w:ascii="Verdana" w:hAnsi="Verdana" w:cs="Arial"/>
                  <w:color w:val="000000"/>
                  <w:sz w:val="10"/>
                  <w:szCs w:val="10"/>
                  <w:rPrChange w:id="25234" w:author="Hardik Malhotra" w:date="2021-09-30T23:42:00Z">
                    <w:rPr>
                      <w:rFonts w:ascii="Arial" w:hAnsi="Arial" w:cs="Arial"/>
                      <w:b/>
                      <w:bCs/>
                      <w:color w:val="000000"/>
                      <w:sz w:val="20"/>
                      <w:szCs w:val="20"/>
                    </w:rPr>
                  </w:rPrChange>
                </w:rPr>
                <w:t>28</w:t>
              </w:r>
            </w:ins>
          </w:p>
        </w:tc>
        <w:tc>
          <w:tcPr>
            <w:tcW w:w="590" w:type="dxa"/>
            <w:tcBorders>
              <w:top w:val="nil"/>
              <w:left w:val="nil"/>
              <w:bottom w:val="single" w:sz="4" w:space="0" w:color="auto"/>
              <w:right w:val="single" w:sz="4" w:space="0" w:color="auto"/>
            </w:tcBorders>
            <w:shd w:val="clear" w:color="000000" w:fill="FFFFFF"/>
            <w:noWrap/>
            <w:vAlign w:val="bottom"/>
            <w:hideMark/>
          </w:tcPr>
          <w:p w14:paraId="5A459574" w14:textId="5EE2DB77" w:rsidR="00015378" w:rsidRPr="00015378" w:rsidRDefault="00015378" w:rsidP="00015378">
            <w:pPr>
              <w:spacing w:after="0" w:line="240" w:lineRule="auto"/>
              <w:jc w:val="center"/>
              <w:rPr>
                <w:ins w:id="25235" w:author="Hardik Malhotra" w:date="2021-09-30T23:42:00Z"/>
                <w:rFonts w:ascii="Verdana" w:eastAsia="Times New Roman" w:hAnsi="Verdana" w:cs="Times New Roman"/>
                <w:color w:val="000000" w:themeColor="text1"/>
                <w:sz w:val="10"/>
                <w:szCs w:val="10"/>
                <w:lang w:val="en-US"/>
                <w:rPrChange w:id="25236" w:author="Hardik Malhotra" w:date="2021-09-30T23:42:00Z">
                  <w:rPr>
                    <w:ins w:id="25237" w:author="Hardik Malhotra" w:date="2021-09-30T23:42:00Z"/>
                    <w:rFonts w:ascii="Verdana" w:eastAsia="Times New Roman" w:hAnsi="Verdana" w:cs="Times New Roman"/>
                    <w:color w:val="000000" w:themeColor="text1"/>
                    <w:sz w:val="10"/>
                    <w:szCs w:val="10"/>
                    <w:lang w:val="en-US"/>
                  </w:rPr>
                </w:rPrChange>
              </w:rPr>
            </w:pPr>
            <w:ins w:id="25238" w:author="Hardik Malhotra" w:date="2021-09-30T23:42:00Z">
              <w:r w:rsidRPr="00015378">
                <w:rPr>
                  <w:rFonts w:ascii="Verdana" w:hAnsi="Verdana" w:cs="Arial"/>
                  <w:color w:val="000000"/>
                  <w:sz w:val="10"/>
                  <w:szCs w:val="10"/>
                  <w:rPrChange w:id="25239" w:author="Hardik Malhotra" w:date="2021-09-30T23:42:00Z">
                    <w:rPr>
                      <w:rFonts w:ascii="Arial" w:hAnsi="Arial" w:cs="Arial"/>
                      <w:b/>
                      <w:bCs/>
                      <w:color w:val="000000"/>
                      <w:sz w:val="20"/>
                      <w:szCs w:val="20"/>
                    </w:rPr>
                  </w:rPrChange>
                </w:rPr>
                <w:t>29</w:t>
              </w:r>
            </w:ins>
          </w:p>
        </w:tc>
        <w:tc>
          <w:tcPr>
            <w:tcW w:w="590" w:type="dxa"/>
            <w:tcBorders>
              <w:top w:val="nil"/>
              <w:left w:val="nil"/>
              <w:bottom w:val="single" w:sz="4" w:space="0" w:color="auto"/>
              <w:right w:val="single" w:sz="4" w:space="0" w:color="auto"/>
            </w:tcBorders>
            <w:shd w:val="clear" w:color="000000" w:fill="FFFFFF"/>
            <w:noWrap/>
            <w:vAlign w:val="bottom"/>
            <w:hideMark/>
          </w:tcPr>
          <w:p w14:paraId="3A835A22" w14:textId="643E273C" w:rsidR="00015378" w:rsidRPr="00015378" w:rsidRDefault="00015378" w:rsidP="00015378">
            <w:pPr>
              <w:spacing w:after="0" w:line="240" w:lineRule="auto"/>
              <w:jc w:val="center"/>
              <w:rPr>
                <w:ins w:id="25240" w:author="Hardik Malhotra" w:date="2021-09-30T23:42:00Z"/>
                <w:rFonts w:ascii="Verdana" w:eastAsia="Times New Roman" w:hAnsi="Verdana" w:cs="Times New Roman"/>
                <w:color w:val="000000" w:themeColor="text1"/>
                <w:sz w:val="10"/>
                <w:szCs w:val="10"/>
                <w:lang w:val="en-US"/>
                <w:rPrChange w:id="25241" w:author="Hardik Malhotra" w:date="2021-09-30T23:42:00Z">
                  <w:rPr>
                    <w:ins w:id="25242" w:author="Hardik Malhotra" w:date="2021-09-30T23:42:00Z"/>
                    <w:rFonts w:ascii="Verdana" w:eastAsia="Times New Roman" w:hAnsi="Verdana" w:cs="Times New Roman"/>
                    <w:color w:val="000000" w:themeColor="text1"/>
                    <w:sz w:val="10"/>
                    <w:szCs w:val="10"/>
                    <w:lang w:val="en-US"/>
                  </w:rPr>
                </w:rPrChange>
              </w:rPr>
            </w:pPr>
            <w:ins w:id="25243" w:author="Hardik Malhotra" w:date="2021-09-30T23:42:00Z">
              <w:r w:rsidRPr="00015378">
                <w:rPr>
                  <w:rFonts w:ascii="Verdana" w:hAnsi="Verdana" w:cs="Arial"/>
                  <w:color w:val="000000"/>
                  <w:sz w:val="10"/>
                  <w:szCs w:val="10"/>
                  <w:rPrChange w:id="25244" w:author="Hardik Malhotra" w:date="2021-09-30T23:42:00Z">
                    <w:rPr>
                      <w:rFonts w:ascii="Arial" w:hAnsi="Arial" w:cs="Arial"/>
                      <w:b/>
                      <w:bCs/>
                      <w:color w:val="000000"/>
                      <w:sz w:val="20"/>
                      <w:szCs w:val="20"/>
                    </w:rPr>
                  </w:rPrChange>
                </w:rPr>
                <w:t>30</w:t>
              </w:r>
            </w:ins>
          </w:p>
        </w:tc>
        <w:tc>
          <w:tcPr>
            <w:tcW w:w="590" w:type="dxa"/>
            <w:tcBorders>
              <w:top w:val="nil"/>
              <w:left w:val="nil"/>
              <w:bottom w:val="single" w:sz="4" w:space="0" w:color="auto"/>
              <w:right w:val="single" w:sz="4" w:space="0" w:color="auto"/>
            </w:tcBorders>
            <w:shd w:val="clear" w:color="000000" w:fill="FFFFFF"/>
            <w:noWrap/>
            <w:vAlign w:val="bottom"/>
            <w:hideMark/>
          </w:tcPr>
          <w:p w14:paraId="5C259FC5" w14:textId="638FB69D" w:rsidR="00015378" w:rsidRPr="00015378" w:rsidRDefault="00015378" w:rsidP="00015378">
            <w:pPr>
              <w:spacing w:after="0" w:line="240" w:lineRule="auto"/>
              <w:jc w:val="center"/>
              <w:rPr>
                <w:ins w:id="25245" w:author="Hardik Malhotra" w:date="2021-09-30T23:42:00Z"/>
                <w:rFonts w:ascii="Verdana" w:eastAsia="Times New Roman" w:hAnsi="Verdana" w:cs="Times New Roman"/>
                <w:color w:val="000000" w:themeColor="text1"/>
                <w:sz w:val="10"/>
                <w:szCs w:val="10"/>
                <w:lang w:val="en-US"/>
                <w:rPrChange w:id="25246" w:author="Hardik Malhotra" w:date="2021-09-30T23:42:00Z">
                  <w:rPr>
                    <w:ins w:id="25247" w:author="Hardik Malhotra" w:date="2021-09-30T23:42:00Z"/>
                    <w:rFonts w:ascii="Verdana" w:eastAsia="Times New Roman" w:hAnsi="Verdana" w:cs="Times New Roman"/>
                    <w:color w:val="000000" w:themeColor="text1"/>
                    <w:sz w:val="10"/>
                    <w:szCs w:val="10"/>
                    <w:lang w:val="en-US"/>
                  </w:rPr>
                </w:rPrChange>
              </w:rPr>
            </w:pPr>
            <w:ins w:id="25248" w:author="Hardik Malhotra" w:date="2021-09-30T23:42:00Z">
              <w:r w:rsidRPr="00015378">
                <w:rPr>
                  <w:rFonts w:ascii="Verdana" w:hAnsi="Verdana" w:cs="Arial"/>
                  <w:color w:val="000000"/>
                  <w:sz w:val="10"/>
                  <w:szCs w:val="10"/>
                  <w:rPrChange w:id="25249" w:author="Hardik Malhotra" w:date="2021-09-30T23:42:00Z">
                    <w:rPr>
                      <w:rFonts w:ascii="Arial" w:hAnsi="Arial" w:cs="Arial"/>
                      <w:b/>
                      <w:bCs/>
                      <w:color w:val="000000"/>
                      <w:sz w:val="20"/>
                      <w:szCs w:val="20"/>
                    </w:rPr>
                  </w:rPrChange>
                </w:rPr>
                <w:t>31</w:t>
              </w:r>
            </w:ins>
          </w:p>
        </w:tc>
        <w:tc>
          <w:tcPr>
            <w:tcW w:w="566" w:type="dxa"/>
            <w:tcBorders>
              <w:top w:val="nil"/>
              <w:left w:val="nil"/>
              <w:bottom w:val="single" w:sz="4" w:space="0" w:color="auto"/>
              <w:right w:val="single" w:sz="4" w:space="0" w:color="auto"/>
            </w:tcBorders>
            <w:shd w:val="clear" w:color="000000" w:fill="FFFFFF"/>
            <w:noWrap/>
            <w:vAlign w:val="bottom"/>
            <w:hideMark/>
          </w:tcPr>
          <w:p w14:paraId="2A6F251B" w14:textId="6FD8A684" w:rsidR="00015378" w:rsidRPr="00015378" w:rsidRDefault="00015378" w:rsidP="00015378">
            <w:pPr>
              <w:spacing w:after="0" w:line="240" w:lineRule="auto"/>
              <w:jc w:val="center"/>
              <w:rPr>
                <w:ins w:id="25250" w:author="Hardik Malhotra" w:date="2021-09-30T23:42:00Z"/>
                <w:rFonts w:ascii="Verdana" w:eastAsia="Times New Roman" w:hAnsi="Verdana" w:cs="Times New Roman"/>
                <w:color w:val="000000" w:themeColor="text1"/>
                <w:sz w:val="10"/>
                <w:szCs w:val="10"/>
                <w:lang w:val="en-US"/>
                <w:rPrChange w:id="25251" w:author="Hardik Malhotra" w:date="2021-09-30T23:42:00Z">
                  <w:rPr>
                    <w:ins w:id="25252" w:author="Hardik Malhotra" w:date="2021-09-30T23:42:00Z"/>
                    <w:rFonts w:ascii="Verdana" w:eastAsia="Times New Roman" w:hAnsi="Verdana" w:cs="Times New Roman"/>
                    <w:color w:val="000000" w:themeColor="text1"/>
                    <w:sz w:val="10"/>
                    <w:szCs w:val="10"/>
                    <w:lang w:val="en-US"/>
                  </w:rPr>
                </w:rPrChange>
              </w:rPr>
            </w:pPr>
            <w:ins w:id="25253" w:author="Hardik Malhotra" w:date="2021-09-30T23:42:00Z">
              <w:r w:rsidRPr="00015378">
                <w:rPr>
                  <w:rFonts w:ascii="Verdana" w:hAnsi="Verdana" w:cs="Arial"/>
                  <w:color w:val="000000"/>
                  <w:sz w:val="10"/>
                  <w:szCs w:val="10"/>
                  <w:rPrChange w:id="25254" w:author="Hardik Malhotra" w:date="2021-09-30T23:42:00Z">
                    <w:rPr>
                      <w:rFonts w:ascii="Arial" w:hAnsi="Arial" w:cs="Arial"/>
                      <w:b/>
                      <w:bCs/>
                      <w:color w:val="000000"/>
                      <w:sz w:val="20"/>
                      <w:szCs w:val="20"/>
                    </w:rPr>
                  </w:rPrChange>
                </w:rPr>
                <w:t>32</w:t>
              </w:r>
            </w:ins>
          </w:p>
        </w:tc>
      </w:tr>
      <w:tr w:rsidR="00015378" w:rsidRPr="00257590" w14:paraId="119F3CF8" w14:textId="77777777" w:rsidTr="00092529">
        <w:trPr>
          <w:trHeight w:val="334"/>
          <w:ins w:id="25255" w:author="Hardik Malhotra" w:date="2021-09-30T23:42:00Z"/>
        </w:trPr>
        <w:tc>
          <w:tcPr>
            <w:tcW w:w="1185" w:type="dxa"/>
            <w:tcBorders>
              <w:top w:val="nil"/>
              <w:left w:val="single" w:sz="4" w:space="0" w:color="auto"/>
              <w:bottom w:val="single" w:sz="4" w:space="0" w:color="auto"/>
              <w:right w:val="single" w:sz="4" w:space="0" w:color="auto"/>
            </w:tcBorders>
            <w:shd w:val="clear" w:color="000000" w:fill="FFFFFF"/>
            <w:noWrap/>
            <w:vAlign w:val="bottom"/>
            <w:hideMark/>
          </w:tcPr>
          <w:p w14:paraId="68FC3C97" w14:textId="77777777" w:rsidR="00015378" w:rsidRPr="00257590" w:rsidRDefault="00015378" w:rsidP="00015378">
            <w:pPr>
              <w:spacing w:after="0" w:line="240" w:lineRule="auto"/>
              <w:rPr>
                <w:ins w:id="25256" w:author="Hardik Malhotra" w:date="2021-09-30T23:42:00Z"/>
                <w:rFonts w:ascii="Verdana" w:eastAsia="Times New Roman" w:hAnsi="Verdana" w:cs="Times New Roman"/>
                <w:color w:val="000000"/>
                <w:sz w:val="10"/>
                <w:szCs w:val="10"/>
                <w:lang w:val="en-US"/>
              </w:rPr>
            </w:pPr>
            <w:ins w:id="25257" w:author="Hardik Malhotra" w:date="2021-09-30T23:42:00Z">
              <w:r w:rsidRPr="00257590">
                <w:rPr>
                  <w:rFonts w:ascii="Verdana" w:eastAsia="Times New Roman" w:hAnsi="Verdana" w:cs="Times New Roman"/>
                  <w:color w:val="000000"/>
                  <w:sz w:val="10"/>
                  <w:szCs w:val="10"/>
                  <w:lang w:val="en-US"/>
                </w:rPr>
                <w:t>Others</w:t>
              </w:r>
            </w:ins>
          </w:p>
        </w:tc>
        <w:tc>
          <w:tcPr>
            <w:tcW w:w="519" w:type="dxa"/>
            <w:tcBorders>
              <w:top w:val="nil"/>
              <w:left w:val="nil"/>
              <w:bottom w:val="single" w:sz="4" w:space="0" w:color="auto"/>
              <w:right w:val="single" w:sz="4" w:space="0" w:color="auto"/>
            </w:tcBorders>
            <w:shd w:val="clear" w:color="000000" w:fill="FFFFFF"/>
            <w:noWrap/>
            <w:vAlign w:val="bottom"/>
            <w:hideMark/>
          </w:tcPr>
          <w:p w14:paraId="2FAD6EEF" w14:textId="6D575C1D" w:rsidR="00015378" w:rsidRPr="00015378" w:rsidRDefault="00015378" w:rsidP="00015378">
            <w:pPr>
              <w:spacing w:after="0" w:line="240" w:lineRule="auto"/>
              <w:jc w:val="center"/>
              <w:rPr>
                <w:ins w:id="25258" w:author="Hardik Malhotra" w:date="2021-09-30T23:42:00Z"/>
                <w:rFonts w:ascii="Verdana" w:eastAsia="Times New Roman" w:hAnsi="Verdana" w:cs="Times New Roman"/>
                <w:color w:val="000000" w:themeColor="text1"/>
                <w:sz w:val="10"/>
                <w:szCs w:val="10"/>
                <w:lang w:val="en-US"/>
                <w:rPrChange w:id="25259" w:author="Hardik Malhotra" w:date="2021-09-30T23:42:00Z">
                  <w:rPr>
                    <w:ins w:id="25260" w:author="Hardik Malhotra" w:date="2021-09-30T23:42:00Z"/>
                    <w:rFonts w:ascii="Verdana" w:eastAsia="Times New Roman" w:hAnsi="Verdana" w:cs="Times New Roman"/>
                    <w:color w:val="000000" w:themeColor="text1"/>
                    <w:sz w:val="10"/>
                    <w:szCs w:val="10"/>
                    <w:lang w:val="en-US"/>
                  </w:rPr>
                </w:rPrChange>
              </w:rPr>
            </w:pPr>
            <w:ins w:id="25261" w:author="Hardik Malhotra" w:date="2021-09-30T23:42:00Z">
              <w:r w:rsidRPr="00015378">
                <w:rPr>
                  <w:rFonts w:ascii="Verdana" w:hAnsi="Verdana" w:cs="Arial"/>
                  <w:color w:val="000000"/>
                  <w:sz w:val="10"/>
                  <w:szCs w:val="10"/>
                  <w:rPrChange w:id="25262" w:author="Hardik Malhotra" w:date="2021-09-30T23:42:00Z">
                    <w:rPr>
                      <w:rFonts w:ascii="Arial" w:hAnsi="Arial" w:cs="Arial"/>
                      <w:b/>
                      <w:bCs/>
                      <w:color w:val="000000"/>
                      <w:sz w:val="20"/>
                      <w:szCs w:val="20"/>
                    </w:rPr>
                  </w:rPrChange>
                </w:rPr>
                <w:t>13</w:t>
              </w:r>
            </w:ins>
          </w:p>
        </w:tc>
        <w:tc>
          <w:tcPr>
            <w:tcW w:w="519" w:type="dxa"/>
            <w:tcBorders>
              <w:top w:val="nil"/>
              <w:left w:val="nil"/>
              <w:bottom w:val="single" w:sz="4" w:space="0" w:color="auto"/>
              <w:right w:val="single" w:sz="4" w:space="0" w:color="auto"/>
            </w:tcBorders>
            <w:shd w:val="clear" w:color="000000" w:fill="FFFFFF"/>
            <w:noWrap/>
            <w:vAlign w:val="bottom"/>
            <w:hideMark/>
          </w:tcPr>
          <w:p w14:paraId="2B8586E4" w14:textId="7AFEB28C" w:rsidR="00015378" w:rsidRPr="00015378" w:rsidRDefault="00015378" w:rsidP="00015378">
            <w:pPr>
              <w:spacing w:after="0" w:line="240" w:lineRule="auto"/>
              <w:jc w:val="center"/>
              <w:rPr>
                <w:ins w:id="25263" w:author="Hardik Malhotra" w:date="2021-09-30T23:42:00Z"/>
                <w:rFonts w:ascii="Verdana" w:eastAsia="Times New Roman" w:hAnsi="Verdana" w:cs="Times New Roman"/>
                <w:color w:val="000000" w:themeColor="text1"/>
                <w:sz w:val="10"/>
                <w:szCs w:val="10"/>
                <w:lang w:val="en-US"/>
                <w:rPrChange w:id="25264" w:author="Hardik Malhotra" w:date="2021-09-30T23:42:00Z">
                  <w:rPr>
                    <w:ins w:id="25265" w:author="Hardik Malhotra" w:date="2021-09-30T23:42:00Z"/>
                    <w:rFonts w:ascii="Verdana" w:eastAsia="Times New Roman" w:hAnsi="Verdana" w:cs="Times New Roman"/>
                    <w:color w:val="000000" w:themeColor="text1"/>
                    <w:sz w:val="10"/>
                    <w:szCs w:val="10"/>
                    <w:lang w:val="en-US"/>
                  </w:rPr>
                </w:rPrChange>
              </w:rPr>
            </w:pPr>
            <w:ins w:id="25266" w:author="Hardik Malhotra" w:date="2021-09-30T23:42:00Z">
              <w:r w:rsidRPr="00015378">
                <w:rPr>
                  <w:rFonts w:ascii="Verdana" w:hAnsi="Verdana" w:cs="Arial"/>
                  <w:color w:val="000000"/>
                  <w:sz w:val="10"/>
                  <w:szCs w:val="10"/>
                  <w:rPrChange w:id="25267" w:author="Hardik Malhotra" w:date="2021-09-30T23:42:00Z">
                    <w:rPr>
                      <w:rFonts w:ascii="Arial" w:hAnsi="Arial" w:cs="Arial"/>
                      <w:b/>
                      <w:bCs/>
                      <w:color w:val="000000"/>
                      <w:sz w:val="20"/>
                      <w:szCs w:val="20"/>
                    </w:rPr>
                  </w:rPrChange>
                </w:rPr>
                <w:t>10</w:t>
              </w:r>
            </w:ins>
          </w:p>
        </w:tc>
        <w:tc>
          <w:tcPr>
            <w:tcW w:w="519" w:type="dxa"/>
            <w:tcBorders>
              <w:top w:val="nil"/>
              <w:left w:val="nil"/>
              <w:bottom w:val="single" w:sz="4" w:space="0" w:color="auto"/>
              <w:right w:val="single" w:sz="4" w:space="0" w:color="auto"/>
            </w:tcBorders>
            <w:shd w:val="clear" w:color="000000" w:fill="FFFFFF"/>
            <w:noWrap/>
            <w:vAlign w:val="bottom"/>
            <w:hideMark/>
          </w:tcPr>
          <w:p w14:paraId="3C9497EB" w14:textId="68A8E42E" w:rsidR="00015378" w:rsidRPr="00015378" w:rsidRDefault="00015378" w:rsidP="00015378">
            <w:pPr>
              <w:spacing w:after="0" w:line="240" w:lineRule="auto"/>
              <w:jc w:val="center"/>
              <w:rPr>
                <w:ins w:id="25268" w:author="Hardik Malhotra" w:date="2021-09-30T23:42:00Z"/>
                <w:rFonts w:ascii="Verdana" w:eastAsia="Times New Roman" w:hAnsi="Verdana" w:cs="Times New Roman"/>
                <w:color w:val="000000" w:themeColor="text1"/>
                <w:sz w:val="10"/>
                <w:szCs w:val="10"/>
                <w:lang w:val="en-US"/>
                <w:rPrChange w:id="25269" w:author="Hardik Malhotra" w:date="2021-09-30T23:42:00Z">
                  <w:rPr>
                    <w:ins w:id="25270" w:author="Hardik Malhotra" w:date="2021-09-30T23:42:00Z"/>
                    <w:rFonts w:ascii="Verdana" w:eastAsia="Times New Roman" w:hAnsi="Verdana" w:cs="Times New Roman"/>
                    <w:color w:val="000000" w:themeColor="text1"/>
                    <w:sz w:val="10"/>
                    <w:szCs w:val="10"/>
                    <w:lang w:val="en-US"/>
                  </w:rPr>
                </w:rPrChange>
              </w:rPr>
            </w:pPr>
            <w:ins w:id="25271" w:author="Hardik Malhotra" w:date="2021-09-30T23:42:00Z">
              <w:r w:rsidRPr="00015378">
                <w:rPr>
                  <w:rFonts w:ascii="Verdana" w:hAnsi="Verdana" w:cs="Arial"/>
                  <w:color w:val="000000"/>
                  <w:sz w:val="10"/>
                  <w:szCs w:val="10"/>
                  <w:rPrChange w:id="25272" w:author="Hardik Malhotra" w:date="2021-09-30T23:42:00Z">
                    <w:rPr>
                      <w:rFonts w:ascii="Arial" w:hAnsi="Arial" w:cs="Arial"/>
                      <w:b/>
                      <w:bCs/>
                      <w:color w:val="000000"/>
                      <w:sz w:val="20"/>
                      <w:szCs w:val="20"/>
                    </w:rPr>
                  </w:rPrChange>
                </w:rPr>
                <w:t>10</w:t>
              </w:r>
            </w:ins>
          </w:p>
        </w:tc>
        <w:tc>
          <w:tcPr>
            <w:tcW w:w="520" w:type="dxa"/>
            <w:tcBorders>
              <w:top w:val="nil"/>
              <w:left w:val="nil"/>
              <w:bottom w:val="single" w:sz="4" w:space="0" w:color="auto"/>
              <w:right w:val="single" w:sz="4" w:space="0" w:color="auto"/>
            </w:tcBorders>
            <w:shd w:val="clear" w:color="000000" w:fill="FFFFFF"/>
            <w:noWrap/>
            <w:vAlign w:val="bottom"/>
            <w:hideMark/>
          </w:tcPr>
          <w:p w14:paraId="2B94E9F7" w14:textId="59C70D81" w:rsidR="00015378" w:rsidRPr="00015378" w:rsidRDefault="00015378" w:rsidP="00015378">
            <w:pPr>
              <w:spacing w:after="0" w:line="240" w:lineRule="auto"/>
              <w:jc w:val="center"/>
              <w:rPr>
                <w:ins w:id="25273" w:author="Hardik Malhotra" w:date="2021-09-30T23:42:00Z"/>
                <w:rFonts w:ascii="Verdana" w:eastAsia="Times New Roman" w:hAnsi="Verdana" w:cs="Times New Roman"/>
                <w:color w:val="000000" w:themeColor="text1"/>
                <w:sz w:val="10"/>
                <w:szCs w:val="10"/>
                <w:lang w:val="en-US"/>
                <w:rPrChange w:id="25274" w:author="Hardik Malhotra" w:date="2021-09-30T23:42:00Z">
                  <w:rPr>
                    <w:ins w:id="25275" w:author="Hardik Malhotra" w:date="2021-09-30T23:42:00Z"/>
                    <w:rFonts w:ascii="Verdana" w:eastAsia="Times New Roman" w:hAnsi="Verdana" w:cs="Times New Roman"/>
                    <w:color w:val="000000" w:themeColor="text1"/>
                    <w:sz w:val="10"/>
                    <w:szCs w:val="10"/>
                    <w:lang w:val="en-US"/>
                  </w:rPr>
                </w:rPrChange>
              </w:rPr>
            </w:pPr>
            <w:ins w:id="25276" w:author="Hardik Malhotra" w:date="2021-09-30T23:42:00Z">
              <w:r w:rsidRPr="00015378">
                <w:rPr>
                  <w:rFonts w:ascii="Verdana" w:hAnsi="Verdana" w:cs="Arial"/>
                  <w:color w:val="000000"/>
                  <w:sz w:val="10"/>
                  <w:szCs w:val="10"/>
                  <w:rPrChange w:id="25277" w:author="Hardik Malhotra" w:date="2021-09-30T23:42:00Z">
                    <w:rPr>
                      <w:rFonts w:ascii="Arial" w:hAnsi="Arial" w:cs="Arial"/>
                      <w:b/>
                      <w:bCs/>
                      <w:color w:val="000000"/>
                      <w:sz w:val="20"/>
                      <w:szCs w:val="20"/>
                    </w:rPr>
                  </w:rPrChange>
                </w:rPr>
                <w:t>11</w:t>
              </w:r>
            </w:ins>
          </w:p>
        </w:tc>
        <w:tc>
          <w:tcPr>
            <w:tcW w:w="593" w:type="dxa"/>
            <w:tcBorders>
              <w:top w:val="nil"/>
              <w:left w:val="nil"/>
              <w:bottom w:val="single" w:sz="4" w:space="0" w:color="auto"/>
              <w:right w:val="single" w:sz="4" w:space="0" w:color="auto"/>
            </w:tcBorders>
            <w:shd w:val="clear" w:color="000000" w:fill="FFFFFF"/>
            <w:noWrap/>
            <w:vAlign w:val="bottom"/>
            <w:hideMark/>
          </w:tcPr>
          <w:p w14:paraId="0AE0692C" w14:textId="62BC887B" w:rsidR="00015378" w:rsidRPr="00015378" w:rsidRDefault="00015378" w:rsidP="00015378">
            <w:pPr>
              <w:spacing w:after="0" w:line="240" w:lineRule="auto"/>
              <w:jc w:val="center"/>
              <w:rPr>
                <w:ins w:id="25278" w:author="Hardik Malhotra" w:date="2021-09-30T23:42:00Z"/>
                <w:rFonts w:ascii="Verdana" w:eastAsia="Times New Roman" w:hAnsi="Verdana" w:cs="Times New Roman"/>
                <w:color w:val="000000" w:themeColor="text1"/>
                <w:sz w:val="10"/>
                <w:szCs w:val="10"/>
                <w:lang w:val="en-US"/>
                <w:rPrChange w:id="25279" w:author="Hardik Malhotra" w:date="2021-09-30T23:42:00Z">
                  <w:rPr>
                    <w:ins w:id="25280" w:author="Hardik Malhotra" w:date="2021-09-30T23:42:00Z"/>
                    <w:rFonts w:ascii="Verdana" w:eastAsia="Times New Roman" w:hAnsi="Verdana" w:cs="Times New Roman"/>
                    <w:color w:val="000000" w:themeColor="text1"/>
                    <w:sz w:val="10"/>
                    <w:szCs w:val="10"/>
                    <w:lang w:val="en-US"/>
                  </w:rPr>
                </w:rPrChange>
              </w:rPr>
            </w:pPr>
            <w:ins w:id="25281" w:author="Hardik Malhotra" w:date="2021-09-30T23:42:00Z">
              <w:r w:rsidRPr="00015378">
                <w:rPr>
                  <w:rFonts w:ascii="Verdana" w:hAnsi="Verdana" w:cs="Arial"/>
                  <w:color w:val="000000"/>
                  <w:sz w:val="10"/>
                  <w:szCs w:val="10"/>
                  <w:rPrChange w:id="25282" w:author="Hardik Malhotra" w:date="2021-09-30T23:42:00Z">
                    <w:rPr>
                      <w:rFonts w:ascii="Arial" w:hAnsi="Arial" w:cs="Arial"/>
                      <w:b/>
                      <w:bCs/>
                      <w:color w:val="000000"/>
                      <w:sz w:val="20"/>
                      <w:szCs w:val="20"/>
                    </w:rPr>
                  </w:rPrChange>
                </w:rPr>
                <w:t>11</w:t>
              </w:r>
            </w:ins>
          </w:p>
        </w:tc>
        <w:tc>
          <w:tcPr>
            <w:tcW w:w="590" w:type="dxa"/>
            <w:tcBorders>
              <w:top w:val="nil"/>
              <w:left w:val="nil"/>
              <w:bottom w:val="single" w:sz="4" w:space="0" w:color="auto"/>
              <w:right w:val="single" w:sz="4" w:space="0" w:color="auto"/>
            </w:tcBorders>
            <w:shd w:val="clear" w:color="000000" w:fill="FFFFFF"/>
            <w:noWrap/>
            <w:vAlign w:val="bottom"/>
            <w:hideMark/>
          </w:tcPr>
          <w:p w14:paraId="5E2F788D" w14:textId="4CB04768" w:rsidR="00015378" w:rsidRPr="00015378" w:rsidRDefault="00015378" w:rsidP="00015378">
            <w:pPr>
              <w:spacing w:after="0" w:line="240" w:lineRule="auto"/>
              <w:jc w:val="center"/>
              <w:rPr>
                <w:ins w:id="25283" w:author="Hardik Malhotra" w:date="2021-09-30T23:42:00Z"/>
                <w:rFonts w:ascii="Verdana" w:eastAsia="Times New Roman" w:hAnsi="Verdana" w:cs="Times New Roman"/>
                <w:color w:val="000000" w:themeColor="text1"/>
                <w:sz w:val="10"/>
                <w:szCs w:val="10"/>
                <w:lang w:val="en-US"/>
                <w:rPrChange w:id="25284" w:author="Hardik Malhotra" w:date="2021-09-30T23:42:00Z">
                  <w:rPr>
                    <w:ins w:id="25285" w:author="Hardik Malhotra" w:date="2021-09-30T23:42:00Z"/>
                    <w:rFonts w:ascii="Verdana" w:eastAsia="Times New Roman" w:hAnsi="Verdana" w:cs="Times New Roman"/>
                    <w:color w:val="000000" w:themeColor="text1"/>
                    <w:sz w:val="10"/>
                    <w:szCs w:val="10"/>
                    <w:lang w:val="en-US"/>
                  </w:rPr>
                </w:rPrChange>
              </w:rPr>
            </w:pPr>
            <w:ins w:id="25286" w:author="Hardik Malhotra" w:date="2021-09-30T23:42:00Z">
              <w:r w:rsidRPr="00015378">
                <w:rPr>
                  <w:rFonts w:ascii="Verdana" w:hAnsi="Verdana" w:cs="Arial"/>
                  <w:color w:val="000000"/>
                  <w:sz w:val="10"/>
                  <w:szCs w:val="10"/>
                  <w:rPrChange w:id="25287" w:author="Hardik Malhotra" w:date="2021-09-30T23:42:00Z">
                    <w:rPr>
                      <w:rFonts w:ascii="Arial" w:hAnsi="Arial" w:cs="Arial"/>
                      <w:b/>
                      <w:bCs/>
                      <w:color w:val="000000"/>
                      <w:sz w:val="20"/>
                      <w:szCs w:val="20"/>
                    </w:rPr>
                  </w:rPrChange>
                </w:rPr>
                <w:t>14</w:t>
              </w:r>
            </w:ins>
          </w:p>
        </w:tc>
        <w:tc>
          <w:tcPr>
            <w:tcW w:w="590" w:type="dxa"/>
            <w:tcBorders>
              <w:top w:val="nil"/>
              <w:left w:val="nil"/>
              <w:bottom w:val="single" w:sz="4" w:space="0" w:color="auto"/>
              <w:right w:val="single" w:sz="4" w:space="0" w:color="auto"/>
            </w:tcBorders>
            <w:shd w:val="clear" w:color="000000" w:fill="FFFFFF"/>
            <w:noWrap/>
            <w:vAlign w:val="bottom"/>
            <w:hideMark/>
          </w:tcPr>
          <w:p w14:paraId="5E30A292" w14:textId="00BFF7B2" w:rsidR="00015378" w:rsidRPr="00015378" w:rsidRDefault="00015378" w:rsidP="00015378">
            <w:pPr>
              <w:spacing w:after="0" w:line="240" w:lineRule="auto"/>
              <w:jc w:val="center"/>
              <w:rPr>
                <w:ins w:id="25288" w:author="Hardik Malhotra" w:date="2021-09-30T23:42:00Z"/>
                <w:rFonts w:ascii="Verdana" w:eastAsia="Times New Roman" w:hAnsi="Verdana" w:cs="Times New Roman"/>
                <w:color w:val="000000" w:themeColor="text1"/>
                <w:sz w:val="10"/>
                <w:szCs w:val="10"/>
                <w:lang w:val="en-US"/>
                <w:rPrChange w:id="25289" w:author="Hardik Malhotra" w:date="2021-09-30T23:42:00Z">
                  <w:rPr>
                    <w:ins w:id="25290" w:author="Hardik Malhotra" w:date="2021-09-30T23:42:00Z"/>
                    <w:rFonts w:ascii="Verdana" w:eastAsia="Times New Roman" w:hAnsi="Verdana" w:cs="Times New Roman"/>
                    <w:color w:val="000000" w:themeColor="text1"/>
                    <w:sz w:val="10"/>
                    <w:szCs w:val="10"/>
                    <w:lang w:val="en-US"/>
                  </w:rPr>
                </w:rPrChange>
              </w:rPr>
            </w:pPr>
            <w:ins w:id="25291" w:author="Hardik Malhotra" w:date="2021-09-30T23:42:00Z">
              <w:r w:rsidRPr="00015378">
                <w:rPr>
                  <w:rFonts w:ascii="Verdana" w:hAnsi="Verdana" w:cs="Arial"/>
                  <w:color w:val="000000"/>
                  <w:sz w:val="10"/>
                  <w:szCs w:val="10"/>
                  <w:rPrChange w:id="25292" w:author="Hardik Malhotra" w:date="2021-09-30T23:42:00Z">
                    <w:rPr>
                      <w:rFonts w:ascii="Arial" w:hAnsi="Arial" w:cs="Arial"/>
                      <w:b/>
                      <w:bCs/>
                      <w:color w:val="000000"/>
                      <w:sz w:val="20"/>
                      <w:szCs w:val="20"/>
                    </w:rPr>
                  </w:rPrChange>
                </w:rPr>
                <w:t>14</w:t>
              </w:r>
            </w:ins>
          </w:p>
        </w:tc>
        <w:tc>
          <w:tcPr>
            <w:tcW w:w="590" w:type="dxa"/>
            <w:tcBorders>
              <w:top w:val="nil"/>
              <w:left w:val="nil"/>
              <w:bottom w:val="single" w:sz="4" w:space="0" w:color="auto"/>
              <w:right w:val="single" w:sz="4" w:space="0" w:color="auto"/>
            </w:tcBorders>
            <w:shd w:val="clear" w:color="000000" w:fill="FFFFFF"/>
            <w:noWrap/>
            <w:vAlign w:val="bottom"/>
            <w:hideMark/>
          </w:tcPr>
          <w:p w14:paraId="0AD9A3B8" w14:textId="6ADEF84D" w:rsidR="00015378" w:rsidRPr="00015378" w:rsidRDefault="00015378" w:rsidP="00015378">
            <w:pPr>
              <w:spacing w:after="0" w:line="240" w:lineRule="auto"/>
              <w:jc w:val="center"/>
              <w:rPr>
                <w:ins w:id="25293" w:author="Hardik Malhotra" w:date="2021-09-30T23:42:00Z"/>
                <w:rFonts w:ascii="Verdana" w:eastAsia="Times New Roman" w:hAnsi="Verdana" w:cs="Times New Roman"/>
                <w:color w:val="000000" w:themeColor="text1"/>
                <w:sz w:val="10"/>
                <w:szCs w:val="10"/>
                <w:lang w:val="en-US"/>
                <w:rPrChange w:id="25294" w:author="Hardik Malhotra" w:date="2021-09-30T23:42:00Z">
                  <w:rPr>
                    <w:ins w:id="25295" w:author="Hardik Malhotra" w:date="2021-09-30T23:42:00Z"/>
                    <w:rFonts w:ascii="Verdana" w:eastAsia="Times New Roman" w:hAnsi="Verdana" w:cs="Times New Roman"/>
                    <w:color w:val="000000" w:themeColor="text1"/>
                    <w:sz w:val="10"/>
                    <w:szCs w:val="10"/>
                    <w:lang w:val="en-US"/>
                  </w:rPr>
                </w:rPrChange>
              </w:rPr>
            </w:pPr>
            <w:ins w:id="25296" w:author="Hardik Malhotra" w:date="2021-09-30T23:42:00Z">
              <w:r w:rsidRPr="00015378">
                <w:rPr>
                  <w:rFonts w:ascii="Verdana" w:hAnsi="Verdana" w:cs="Arial"/>
                  <w:color w:val="000000"/>
                  <w:sz w:val="10"/>
                  <w:szCs w:val="10"/>
                  <w:rPrChange w:id="25297" w:author="Hardik Malhotra" w:date="2021-09-30T23:42:00Z">
                    <w:rPr>
                      <w:rFonts w:ascii="Arial" w:hAnsi="Arial" w:cs="Arial"/>
                      <w:b/>
                      <w:bCs/>
                      <w:color w:val="000000"/>
                      <w:sz w:val="20"/>
                      <w:szCs w:val="20"/>
                    </w:rPr>
                  </w:rPrChange>
                </w:rPr>
                <w:t>13</w:t>
              </w:r>
            </w:ins>
          </w:p>
        </w:tc>
        <w:tc>
          <w:tcPr>
            <w:tcW w:w="590" w:type="dxa"/>
            <w:tcBorders>
              <w:top w:val="nil"/>
              <w:left w:val="nil"/>
              <w:bottom w:val="single" w:sz="4" w:space="0" w:color="auto"/>
              <w:right w:val="single" w:sz="4" w:space="0" w:color="auto"/>
            </w:tcBorders>
            <w:shd w:val="clear" w:color="000000" w:fill="FFFFFF"/>
            <w:noWrap/>
            <w:vAlign w:val="bottom"/>
            <w:hideMark/>
          </w:tcPr>
          <w:p w14:paraId="5A6A73CD" w14:textId="208C44C2" w:rsidR="00015378" w:rsidRPr="00015378" w:rsidRDefault="00015378" w:rsidP="00015378">
            <w:pPr>
              <w:spacing w:after="0" w:line="240" w:lineRule="auto"/>
              <w:jc w:val="center"/>
              <w:rPr>
                <w:ins w:id="25298" w:author="Hardik Malhotra" w:date="2021-09-30T23:42:00Z"/>
                <w:rFonts w:ascii="Verdana" w:eastAsia="Times New Roman" w:hAnsi="Verdana" w:cs="Times New Roman"/>
                <w:color w:val="000000" w:themeColor="text1"/>
                <w:sz w:val="10"/>
                <w:szCs w:val="10"/>
                <w:lang w:val="en-US"/>
                <w:rPrChange w:id="25299" w:author="Hardik Malhotra" w:date="2021-09-30T23:42:00Z">
                  <w:rPr>
                    <w:ins w:id="25300" w:author="Hardik Malhotra" w:date="2021-09-30T23:42:00Z"/>
                    <w:rFonts w:ascii="Verdana" w:eastAsia="Times New Roman" w:hAnsi="Verdana" w:cs="Times New Roman"/>
                    <w:color w:val="000000" w:themeColor="text1"/>
                    <w:sz w:val="10"/>
                    <w:szCs w:val="10"/>
                    <w:lang w:val="en-US"/>
                  </w:rPr>
                </w:rPrChange>
              </w:rPr>
            </w:pPr>
            <w:ins w:id="25301" w:author="Hardik Malhotra" w:date="2021-09-30T23:42:00Z">
              <w:r w:rsidRPr="00015378">
                <w:rPr>
                  <w:rFonts w:ascii="Verdana" w:hAnsi="Verdana" w:cs="Arial"/>
                  <w:color w:val="000000"/>
                  <w:sz w:val="10"/>
                  <w:szCs w:val="10"/>
                  <w:rPrChange w:id="25302" w:author="Hardik Malhotra" w:date="2021-09-30T23:42:00Z">
                    <w:rPr>
                      <w:rFonts w:ascii="Arial" w:hAnsi="Arial" w:cs="Arial"/>
                      <w:b/>
                      <w:bCs/>
                      <w:color w:val="000000"/>
                      <w:sz w:val="20"/>
                      <w:szCs w:val="20"/>
                    </w:rPr>
                  </w:rPrChange>
                </w:rPr>
                <w:t>13</w:t>
              </w:r>
            </w:ins>
          </w:p>
        </w:tc>
        <w:tc>
          <w:tcPr>
            <w:tcW w:w="590" w:type="dxa"/>
            <w:tcBorders>
              <w:top w:val="nil"/>
              <w:left w:val="nil"/>
              <w:bottom w:val="single" w:sz="4" w:space="0" w:color="auto"/>
              <w:right w:val="single" w:sz="4" w:space="0" w:color="auto"/>
            </w:tcBorders>
            <w:shd w:val="clear" w:color="000000" w:fill="FFFFFF"/>
            <w:noWrap/>
            <w:vAlign w:val="bottom"/>
            <w:hideMark/>
          </w:tcPr>
          <w:p w14:paraId="40E974E3" w14:textId="05057669" w:rsidR="00015378" w:rsidRPr="00015378" w:rsidRDefault="00015378" w:rsidP="00015378">
            <w:pPr>
              <w:spacing w:after="0" w:line="240" w:lineRule="auto"/>
              <w:jc w:val="center"/>
              <w:rPr>
                <w:ins w:id="25303" w:author="Hardik Malhotra" w:date="2021-09-30T23:42:00Z"/>
                <w:rFonts w:ascii="Verdana" w:eastAsia="Times New Roman" w:hAnsi="Verdana" w:cs="Times New Roman"/>
                <w:color w:val="000000" w:themeColor="text1"/>
                <w:sz w:val="10"/>
                <w:szCs w:val="10"/>
                <w:lang w:val="en-US"/>
                <w:rPrChange w:id="25304" w:author="Hardik Malhotra" w:date="2021-09-30T23:42:00Z">
                  <w:rPr>
                    <w:ins w:id="25305" w:author="Hardik Malhotra" w:date="2021-09-30T23:42:00Z"/>
                    <w:rFonts w:ascii="Verdana" w:eastAsia="Times New Roman" w:hAnsi="Verdana" w:cs="Times New Roman"/>
                    <w:color w:val="000000" w:themeColor="text1"/>
                    <w:sz w:val="10"/>
                    <w:szCs w:val="10"/>
                    <w:lang w:val="en-US"/>
                  </w:rPr>
                </w:rPrChange>
              </w:rPr>
            </w:pPr>
            <w:ins w:id="25306" w:author="Hardik Malhotra" w:date="2021-09-30T23:42:00Z">
              <w:r w:rsidRPr="00015378">
                <w:rPr>
                  <w:rFonts w:ascii="Verdana" w:hAnsi="Verdana" w:cs="Arial"/>
                  <w:color w:val="000000"/>
                  <w:sz w:val="10"/>
                  <w:szCs w:val="10"/>
                  <w:rPrChange w:id="25307" w:author="Hardik Malhotra" w:date="2021-09-30T23:42:00Z">
                    <w:rPr>
                      <w:rFonts w:ascii="Arial" w:hAnsi="Arial" w:cs="Arial"/>
                      <w:b/>
                      <w:bCs/>
                      <w:color w:val="000000"/>
                      <w:sz w:val="20"/>
                      <w:szCs w:val="20"/>
                    </w:rPr>
                  </w:rPrChange>
                </w:rPr>
                <w:t>14</w:t>
              </w:r>
            </w:ins>
          </w:p>
        </w:tc>
        <w:tc>
          <w:tcPr>
            <w:tcW w:w="590" w:type="dxa"/>
            <w:tcBorders>
              <w:top w:val="nil"/>
              <w:left w:val="nil"/>
              <w:bottom w:val="single" w:sz="4" w:space="0" w:color="auto"/>
              <w:right w:val="single" w:sz="4" w:space="0" w:color="auto"/>
            </w:tcBorders>
            <w:shd w:val="clear" w:color="000000" w:fill="FFFFFF"/>
            <w:noWrap/>
            <w:vAlign w:val="bottom"/>
            <w:hideMark/>
          </w:tcPr>
          <w:p w14:paraId="5735F424" w14:textId="31B66EC9" w:rsidR="00015378" w:rsidRPr="00015378" w:rsidRDefault="00015378" w:rsidP="00015378">
            <w:pPr>
              <w:spacing w:after="0" w:line="240" w:lineRule="auto"/>
              <w:jc w:val="center"/>
              <w:rPr>
                <w:ins w:id="25308" w:author="Hardik Malhotra" w:date="2021-09-30T23:42:00Z"/>
                <w:rFonts w:ascii="Verdana" w:eastAsia="Times New Roman" w:hAnsi="Verdana" w:cs="Times New Roman"/>
                <w:color w:val="000000" w:themeColor="text1"/>
                <w:sz w:val="10"/>
                <w:szCs w:val="10"/>
                <w:lang w:val="en-US"/>
                <w:rPrChange w:id="25309" w:author="Hardik Malhotra" w:date="2021-09-30T23:42:00Z">
                  <w:rPr>
                    <w:ins w:id="25310" w:author="Hardik Malhotra" w:date="2021-09-30T23:42:00Z"/>
                    <w:rFonts w:ascii="Verdana" w:eastAsia="Times New Roman" w:hAnsi="Verdana" w:cs="Times New Roman"/>
                    <w:color w:val="000000" w:themeColor="text1"/>
                    <w:sz w:val="10"/>
                    <w:szCs w:val="10"/>
                    <w:lang w:val="en-US"/>
                  </w:rPr>
                </w:rPrChange>
              </w:rPr>
            </w:pPr>
            <w:ins w:id="25311" w:author="Hardik Malhotra" w:date="2021-09-30T23:42:00Z">
              <w:r w:rsidRPr="00015378">
                <w:rPr>
                  <w:rFonts w:ascii="Verdana" w:hAnsi="Verdana" w:cs="Arial"/>
                  <w:color w:val="000000"/>
                  <w:sz w:val="10"/>
                  <w:szCs w:val="10"/>
                  <w:rPrChange w:id="25312" w:author="Hardik Malhotra" w:date="2021-09-30T23:42:00Z">
                    <w:rPr>
                      <w:rFonts w:ascii="Arial" w:hAnsi="Arial" w:cs="Arial"/>
                      <w:b/>
                      <w:bCs/>
                      <w:color w:val="000000"/>
                      <w:sz w:val="20"/>
                      <w:szCs w:val="20"/>
                    </w:rPr>
                  </w:rPrChange>
                </w:rPr>
                <w:t>13</w:t>
              </w:r>
            </w:ins>
          </w:p>
        </w:tc>
        <w:tc>
          <w:tcPr>
            <w:tcW w:w="590" w:type="dxa"/>
            <w:tcBorders>
              <w:top w:val="nil"/>
              <w:left w:val="nil"/>
              <w:bottom w:val="single" w:sz="4" w:space="0" w:color="auto"/>
              <w:right w:val="single" w:sz="4" w:space="0" w:color="auto"/>
            </w:tcBorders>
            <w:shd w:val="clear" w:color="000000" w:fill="FFFFFF"/>
            <w:noWrap/>
            <w:vAlign w:val="bottom"/>
            <w:hideMark/>
          </w:tcPr>
          <w:p w14:paraId="4BE3F473" w14:textId="23FDE03E" w:rsidR="00015378" w:rsidRPr="00015378" w:rsidRDefault="00015378" w:rsidP="00015378">
            <w:pPr>
              <w:spacing w:after="0" w:line="240" w:lineRule="auto"/>
              <w:jc w:val="center"/>
              <w:rPr>
                <w:ins w:id="25313" w:author="Hardik Malhotra" w:date="2021-09-30T23:42:00Z"/>
                <w:rFonts w:ascii="Verdana" w:eastAsia="Times New Roman" w:hAnsi="Verdana" w:cs="Times New Roman"/>
                <w:color w:val="000000" w:themeColor="text1"/>
                <w:sz w:val="10"/>
                <w:szCs w:val="10"/>
                <w:lang w:val="en-US"/>
                <w:rPrChange w:id="25314" w:author="Hardik Malhotra" w:date="2021-09-30T23:42:00Z">
                  <w:rPr>
                    <w:ins w:id="25315" w:author="Hardik Malhotra" w:date="2021-09-30T23:42:00Z"/>
                    <w:rFonts w:ascii="Verdana" w:eastAsia="Times New Roman" w:hAnsi="Verdana" w:cs="Times New Roman"/>
                    <w:color w:val="000000" w:themeColor="text1"/>
                    <w:sz w:val="10"/>
                    <w:szCs w:val="10"/>
                    <w:lang w:val="en-US"/>
                  </w:rPr>
                </w:rPrChange>
              </w:rPr>
            </w:pPr>
            <w:ins w:id="25316" w:author="Hardik Malhotra" w:date="2021-09-30T23:42:00Z">
              <w:r w:rsidRPr="00015378">
                <w:rPr>
                  <w:rFonts w:ascii="Verdana" w:hAnsi="Verdana" w:cs="Arial"/>
                  <w:color w:val="000000"/>
                  <w:sz w:val="10"/>
                  <w:szCs w:val="10"/>
                  <w:rPrChange w:id="25317" w:author="Hardik Malhotra" w:date="2021-09-30T23:42:00Z">
                    <w:rPr>
                      <w:rFonts w:ascii="Arial" w:hAnsi="Arial" w:cs="Arial"/>
                      <w:b/>
                      <w:bCs/>
                      <w:color w:val="000000"/>
                      <w:sz w:val="20"/>
                      <w:szCs w:val="20"/>
                    </w:rPr>
                  </w:rPrChange>
                </w:rPr>
                <w:t>13</w:t>
              </w:r>
            </w:ins>
          </w:p>
        </w:tc>
        <w:tc>
          <w:tcPr>
            <w:tcW w:w="590" w:type="dxa"/>
            <w:tcBorders>
              <w:top w:val="nil"/>
              <w:left w:val="nil"/>
              <w:bottom w:val="single" w:sz="4" w:space="0" w:color="auto"/>
              <w:right w:val="single" w:sz="4" w:space="0" w:color="auto"/>
            </w:tcBorders>
            <w:shd w:val="clear" w:color="000000" w:fill="FFFFFF"/>
            <w:noWrap/>
            <w:vAlign w:val="bottom"/>
            <w:hideMark/>
          </w:tcPr>
          <w:p w14:paraId="0325C4C9" w14:textId="097834E3" w:rsidR="00015378" w:rsidRPr="00015378" w:rsidRDefault="00015378" w:rsidP="00015378">
            <w:pPr>
              <w:spacing w:after="0" w:line="240" w:lineRule="auto"/>
              <w:jc w:val="center"/>
              <w:rPr>
                <w:ins w:id="25318" w:author="Hardik Malhotra" w:date="2021-09-30T23:42:00Z"/>
                <w:rFonts w:ascii="Verdana" w:eastAsia="Times New Roman" w:hAnsi="Verdana" w:cs="Times New Roman"/>
                <w:color w:val="000000" w:themeColor="text1"/>
                <w:sz w:val="10"/>
                <w:szCs w:val="10"/>
                <w:lang w:val="en-US"/>
                <w:rPrChange w:id="25319" w:author="Hardik Malhotra" w:date="2021-09-30T23:42:00Z">
                  <w:rPr>
                    <w:ins w:id="25320" w:author="Hardik Malhotra" w:date="2021-09-30T23:42:00Z"/>
                    <w:rFonts w:ascii="Verdana" w:eastAsia="Times New Roman" w:hAnsi="Verdana" w:cs="Times New Roman"/>
                    <w:color w:val="000000" w:themeColor="text1"/>
                    <w:sz w:val="10"/>
                    <w:szCs w:val="10"/>
                    <w:lang w:val="en-US"/>
                  </w:rPr>
                </w:rPrChange>
              </w:rPr>
            </w:pPr>
            <w:ins w:id="25321" w:author="Hardik Malhotra" w:date="2021-09-30T23:42:00Z">
              <w:r w:rsidRPr="00015378">
                <w:rPr>
                  <w:rFonts w:ascii="Verdana" w:hAnsi="Verdana" w:cs="Arial"/>
                  <w:color w:val="000000"/>
                  <w:sz w:val="10"/>
                  <w:szCs w:val="10"/>
                  <w:rPrChange w:id="25322" w:author="Hardik Malhotra" w:date="2021-09-30T23:42:00Z">
                    <w:rPr>
                      <w:rFonts w:ascii="Arial" w:hAnsi="Arial" w:cs="Arial"/>
                      <w:b/>
                      <w:bCs/>
                      <w:color w:val="000000"/>
                      <w:sz w:val="20"/>
                      <w:szCs w:val="20"/>
                    </w:rPr>
                  </w:rPrChange>
                </w:rPr>
                <w:t>13</w:t>
              </w:r>
            </w:ins>
          </w:p>
        </w:tc>
        <w:tc>
          <w:tcPr>
            <w:tcW w:w="590" w:type="dxa"/>
            <w:tcBorders>
              <w:top w:val="nil"/>
              <w:left w:val="nil"/>
              <w:bottom w:val="single" w:sz="4" w:space="0" w:color="auto"/>
              <w:right w:val="single" w:sz="4" w:space="0" w:color="auto"/>
            </w:tcBorders>
            <w:shd w:val="clear" w:color="000000" w:fill="FFFFFF"/>
            <w:noWrap/>
            <w:vAlign w:val="bottom"/>
            <w:hideMark/>
          </w:tcPr>
          <w:p w14:paraId="5AFB00CD" w14:textId="649F5824" w:rsidR="00015378" w:rsidRPr="00015378" w:rsidRDefault="00015378" w:rsidP="00015378">
            <w:pPr>
              <w:spacing w:after="0" w:line="240" w:lineRule="auto"/>
              <w:jc w:val="center"/>
              <w:rPr>
                <w:ins w:id="25323" w:author="Hardik Malhotra" w:date="2021-09-30T23:42:00Z"/>
                <w:rFonts w:ascii="Verdana" w:eastAsia="Times New Roman" w:hAnsi="Verdana" w:cs="Times New Roman"/>
                <w:color w:val="000000" w:themeColor="text1"/>
                <w:sz w:val="10"/>
                <w:szCs w:val="10"/>
                <w:lang w:val="en-US"/>
                <w:rPrChange w:id="25324" w:author="Hardik Malhotra" w:date="2021-09-30T23:42:00Z">
                  <w:rPr>
                    <w:ins w:id="25325" w:author="Hardik Malhotra" w:date="2021-09-30T23:42:00Z"/>
                    <w:rFonts w:ascii="Verdana" w:eastAsia="Times New Roman" w:hAnsi="Verdana" w:cs="Times New Roman"/>
                    <w:color w:val="000000" w:themeColor="text1"/>
                    <w:sz w:val="10"/>
                    <w:szCs w:val="10"/>
                    <w:lang w:val="en-US"/>
                  </w:rPr>
                </w:rPrChange>
              </w:rPr>
            </w:pPr>
            <w:ins w:id="25326" w:author="Hardik Malhotra" w:date="2021-09-30T23:42:00Z">
              <w:r w:rsidRPr="00015378">
                <w:rPr>
                  <w:rFonts w:ascii="Verdana" w:hAnsi="Verdana" w:cs="Arial"/>
                  <w:color w:val="000000"/>
                  <w:sz w:val="10"/>
                  <w:szCs w:val="10"/>
                  <w:rPrChange w:id="25327" w:author="Hardik Malhotra" w:date="2021-09-30T23:42:00Z">
                    <w:rPr>
                      <w:rFonts w:ascii="Arial" w:hAnsi="Arial" w:cs="Arial"/>
                      <w:b/>
                      <w:bCs/>
                      <w:color w:val="000000"/>
                      <w:sz w:val="20"/>
                      <w:szCs w:val="20"/>
                    </w:rPr>
                  </w:rPrChange>
                </w:rPr>
                <w:t>13</w:t>
              </w:r>
            </w:ins>
          </w:p>
        </w:tc>
        <w:tc>
          <w:tcPr>
            <w:tcW w:w="590" w:type="dxa"/>
            <w:tcBorders>
              <w:top w:val="nil"/>
              <w:left w:val="nil"/>
              <w:bottom w:val="single" w:sz="4" w:space="0" w:color="auto"/>
              <w:right w:val="single" w:sz="4" w:space="0" w:color="auto"/>
            </w:tcBorders>
            <w:shd w:val="clear" w:color="000000" w:fill="FFFFFF"/>
            <w:noWrap/>
            <w:vAlign w:val="bottom"/>
            <w:hideMark/>
          </w:tcPr>
          <w:p w14:paraId="6A5A91A3" w14:textId="787F48D6" w:rsidR="00015378" w:rsidRPr="00015378" w:rsidRDefault="00015378" w:rsidP="00015378">
            <w:pPr>
              <w:spacing w:after="0" w:line="240" w:lineRule="auto"/>
              <w:jc w:val="center"/>
              <w:rPr>
                <w:ins w:id="25328" w:author="Hardik Malhotra" w:date="2021-09-30T23:42:00Z"/>
                <w:rFonts w:ascii="Verdana" w:eastAsia="Times New Roman" w:hAnsi="Verdana" w:cs="Times New Roman"/>
                <w:color w:val="000000" w:themeColor="text1"/>
                <w:sz w:val="10"/>
                <w:szCs w:val="10"/>
                <w:lang w:val="en-US"/>
                <w:rPrChange w:id="25329" w:author="Hardik Malhotra" w:date="2021-09-30T23:42:00Z">
                  <w:rPr>
                    <w:ins w:id="25330" w:author="Hardik Malhotra" w:date="2021-09-30T23:42:00Z"/>
                    <w:rFonts w:ascii="Verdana" w:eastAsia="Times New Roman" w:hAnsi="Verdana" w:cs="Times New Roman"/>
                    <w:color w:val="000000" w:themeColor="text1"/>
                    <w:sz w:val="10"/>
                    <w:szCs w:val="10"/>
                    <w:lang w:val="en-US"/>
                  </w:rPr>
                </w:rPrChange>
              </w:rPr>
            </w:pPr>
            <w:ins w:id="25331" w:author="Hardik Malhotra" w:date="2021-09-30T23:42:00Z">
              <w:r w:rsidRPr="00015378">
                <w:rPr>
                  <w:rFonts w:ascii="Verdana" w:hAnsi="Verdana" w:cs="Arial"/>
                  <w:color w:val="000000"/>
                  <w:sz w:val="10"/>
                  <w:szCs w:val="10"/>
                  <w:rPrChange w:id="25332" w:author="Hardik Malhotra" w:date="2021-09-30T23:42:00Z">
                    <w:rPr>
                      <w:rFonts w:ascii="Arial" w:hAnsi="Arial" w:cs="Arial"/>
                      <w:b/>
                      <w:bCs/>
                      <w:color w:val="000000"/>
                      <w:sz w:val="20"/>
                      <w:szCs w:val="20"/>
                    </w:rPr>
                  </w:rPrChange>
                </w:rPr>
                <w:t>13</w:t>
              </w:r>
            </w:ins>
          </w:p>
        </w:tc>
        <w:tc>
          <w:tcPr>
            <w:tcW w:w="566" w:type="dxa"/>
            <w:tcBorders>
              <w:top w:val="nil"/>
              <w:left w:val="nil"/>
              <w:bottom w:val="single" w:sz="4" w:space="0" w:color="auto"/>
              <w:right w:val="single" w:sz="4" w:space="0" w:color="auto"/>
            </w:tcBorders>
            <w:shd w:val="clear" w:color="000000" w:fill="FFFFFF"/>
            <w:noWrap/>
            <w:vAlign w:val="bottom"/>
            <w:hideMark/>
          </w:tcPr>
          <w:p w14:paraId="2F9210E7" w14:textId="734297DE" w:rsidR="00015378" w:rsidRPr="00015378" w:rsidRDefault="00015378" w:rsidP="00015378">
            <w:pPr>
              <w:spacing w:after="0" w:line="240" w:lineRule="auto"/>
              <w:jc w:val="center"/>
              <w:rPr>
                <w:ins w:id="25333" w:author="Hardik Malhotra" w:date="2021-09-30T23:42:00Z"/>
                <w:rFonts w:ascii="Verdana" w:eastAsia="Times New Roman" w:hAnsi="Verdana" w:cs="Times New Roman"/>
                <w:color w:val="000000" w:themeColor="text1"/>
                <w:sz w:val="10"/>
                <w:szCs w:val="10"/>
                <w:lang w:val="en-US"/>
                <w:rPrChange w:id="25334" w:author="Hardik Malhotra" w:date="2021-09-30T23:42:00Z">
                  <w:rPr>
                    <w:ins w:id="25335" w:author="Hardik Malhotra" w:date="2021-09-30T23:42:00Z"/>
                    <w:rFonts w:ascii="Verdana" w:eastAsia="Times New Roman" w:hAnsi="Verdana" w:cs="Times New Roman"/>
                    <w:color w:val="000000" w:themeColor="text1"/>
                    <w:sz w:val="10"/>
                    <w:szCs w:val="10"/>
                    <w:lang w:val="en-US"/>
                  </w:rPr>
                </w:rPrChange>
              </w:rPr>
            </w:pPr>
            <w:ins w:id="25336" w:author="Hardik Malhotra" w:date="2021-09-30T23:42:00Z">
              <w:r w:rsidRPr="00015378">
                <w:rPr>
                  <w:rFonts w:ascii="Verdana" w:hAnsi="Verdana" w:cs="Arial"/>
                  <w:color w:val="000000"/>
                  <w:sz w:val="10"/>
                  <w:szCs w:val="10"/>
                  <w:rPrChange w:id="25337" w:author="Hardik Malhotra" w:date="2021-09-30T23:42:00Z">
                    <w:rPr>
                      <w:rFonts w:ascii="Arial" w:hAnsi="Arial" w:cs="Arial"/>
                      <w:b/>
                      <w:bCs/>
                      <w:color w:val="000000"/>
                      <w:sz w:val="20"/>
                      <w:szCs w:val="20"/>
                    </w:rPr>
                  </w:rPrChange>
                </w:rPr>
                <w:t>13</w:t>
              </w:r>
            </w:ins>
          </w:p>
        </w:tc>
      </w:tr>
      <w:tr w:rsidR="00015378" w:rsidRPr="00257590" w14:paraId="27C9F091" w14:textId="77777777" w:rsidTr="00092529">
        <w:trPr>
          <w:trHeight w:val="334"/>
          <w:ins w:id="25338" w:author="Hardik Malhotra" w:date="2021-09-30T23:42:00Z"/>
        </w:trPr>
        <w:tc>
          <w:tcPr>
            <w:tcW w:w="1185" w:type="dxa"/>
            <w:tcBorders>
              <w:top w:val="nil"/>
              <w:left w:val="single" w:sz="4" w:space="0" w:color="auto"/>
              <w:bottom w:val="nil"/>
              <w:right w:val="single" w:sz="4" w:space="0" w:color="auto"/>
            </w:tcBorders>
            <w:shd w:val="clear" w:color="000000" w:fill="FFFFFF"/>
            <w:noWrap/>
            <w:vAlign w:val="bottom"/>
            <w:hideMark/>
          </w:tcPr>
          <w:p w14:paraId="24F2C1C6" w14:textId="77777777" w:rsidR="00015378" w:rsidRPr="00257590" w:rsidRDefault="00015378" w:rsidP="00015378">
            <w:pPr>
              <w:spacing w:after="0" w:line="240" w:lineRule="auto"/>
              <w:rPr>
                <w:ins w:id="25339" w:author="Hardik Malhotra" w:date="2021-09-30T23:42:00Z"/>
                <w:rFonts w:ascii="Verdana" w:eastAsia="Times New Roman" w:hAnsi="Verdana" w:cs="Times New Roman"/>
                <w:b/>
                <w:bCs/>
                <w:color w:val="000000"/>
                <w:sz w:val="10"/>
                <w:szCs w:val="10"/>
                <w:lang w:val="en-US"/>
              </w:rPr>
            </w:pPr>
            <w:ins w:id="25340" w:author="Hardik Malhotra" w:date="2021-09-30T23:42:00Z">
              <w:r w:rsidRPr="00257590">
                <w:rPr>
                  <w:rFonts w:ascii="Verdana" w:eastAsia="Times New Roman" w:hAnsi="Verdana" w:cs="Times New Roman"/>
                  <w:b/>
                  <w:bCs/>
                  <w:color w:val="000000"/>
                  <w:sz w:val="10"/>
                  <w:szCs w:val="10"/>
                  <w:lang w:val="en-US"/>
                </w:rPr>
                <w:t>Total</w:t>
              </w:r>
            </w:ins>
          </w:p>
        </w:tc>
        <w:tc>
          <w:tcPr>
            <w:tcW w:w="519" w:type="dxa"/>
            <w:tcBorders>
              <w:top w:val="nil"/>
              <w:left w:val="nil"/>
              <w:bottom w:val="single" w:sz="4" w:space="0" w:color="auto"/>
              <w:right w:val="single" w:sz="4" w:space="0" w:color="auto"/>
            </w:tcBorders>
            <w:shd w:val="clear" w:color="000000" w:fill="FFFFFF"/>
            <w:noWrap/>
            <w:vAlign w:val="bottom"/>
            <w:hideMark/>
          </w:tcPr>
          <w:p w14:paraId="10008DF1" w14:textId="29EEEA7E" w:rsidR="00015378" w:rsidRPr="00015378" w:rsidRDefault="00015378" w:rsidP="00015378">
            <w:pPr>
              <w:spacing w:after="0" w:line="240" w:lineRule="auto"/>
              <w:jc w:val="center"/>
              <w:rPr>
                <w:ins w:id="25341" w:author="Hardik Malhotra" w:date="2021-09-30T23:42:00Z"/>
                <w:rFonts w:ascii="Verdana" w:eastAsia="Times New Roman" w:hAnsi="Verdana" w:cs="Times New Roman"/>
                <w:b/>
                <w:bCs/>
                <w:color w:val="000000" w:themeColor="text1"/>
                <w:sz w:val="10"/>
                <w:szCs w:val="10"/>
                <w:lang w:val="en-US"/>
                <w:rPrChange w:id="25342" w:author="Hardik Malhotra" w:date="2021-09-30T23:42:00Z">
                  <w:rPr>
                    <w:ins w:id="25343" w:author="Hardik Malhotra" w:date="2021-09-30T23:42:00Z"/>
                    <w:rFonts w:ascii="Verdana" w:eastAsia="Times New Roman" w:hAnsi="Verdana" w:cs="Times New Roman"/>
                    <w:b/>
                    <w:bCs/>
                    <w:color w:val="000000" w:themeColor="text1"/>
                    <w:sz w:val="10"/>
                    <w:szCs w:val="10"/>
                    <w:lang w:val="en-US"/>
                  </w:rPr>
                </w:rPrChange>
              </w:rPr>
            </w:pPr>
            <w:ins w:id="25344" w:author="Hardik Malhotra" w:date="2021-09-30T23:42:00Z">
              <w:r w:rsidRPr="00015378">
                <w:rPr>
                  <w:rFonts w:ascii="Verdana" w:hAnsi="Verdana" w:cs="Arial"/>
                  <w:b/>
                  <w:bCs/>
                  <w:color w:val="000000"/>
                  <w:sz w:val="10"/>
                  <w:szCs w:val="10"/>
                  <w:rPrChange w:id="25345" w:author="Hardik Malhotra" w:date="2021-09-30T23:42:00Z">
                    <w:rPr>
                      <w:rFonts w:ascii="Arial" w:hAnsi="Arial" w:cs="Arial"/>
                      <w:b/>
                      <w:bCs/>
                      <w:color w:val="000000"/>
                      <w:sz w:val="20"/>
                      <w:szCs w:val="20"/>
                    </w:rPr>
                  </w:rPrChange>
                </w:rPr>
                <w:t>299</w:t>
              </w:r>
            </w:ins>
          </w:p>
        </w:tc>
        <w:tc>
          <w:tcPr>
            <w:tcW w:w="519" w:type="dxa"/>
            <w:tcBorders>
              <w:top w:val="nil"/>
              <w:left w:val="nil"/>
              <w:bottom w:val="single" w:sz="4" w:space="0" w:color="auto"/>
              <w:right w:val="single" w:sz="4" w:space="0" w:color="auto"/>
            </w:tcBorders>
            <w:shd w:val="clear" w:color="000000" w:fill="FFFFFF"/>
            <w:noWrap/>
            <w:vAlign w:val="bottom"/>
            <w:hideMark/>
          </w:tcPr>
          <w:p w14:paraId="00521532" w14:textId="11129E38" w:rsidR="00015378" w:rsidRPr="00015378" w:rsidRDefault="00015378" w:rsidP="00015378">
            <w:pPr>
              <w:spacing w:after="0" w:line="240" w:lineRule="auto"/>
              <w:jc w:val="center"/>
              <w:rPr>
                <w:ins w:id="25346" w:author="Hardik Malhotra" w:date="2021-09-30T23:42:00Z"/>
                <w:rFonts w:ascii="Verdana" w:eastAsia="Times New Roman" w:hAnsi="Verdana" w:cs="Times New Roman"/>
                <w:b/>
                <w:bCs/>
                <w:color w:val="000000" w:themeColor="text1"/>
                <w:sz w:val="10"/>
                <w:szCs w:val="10"/>
                <w:lang w:val="en-US"/>
                <w:rPrChange w:id="25347" w:author="Hardik Malhotra" w:date="2021-09-30T23:42:00Z">
                  <w:rPr>
                    <w:ins w:id="25348" w:author="Hardik Malhotra" w:date="2021-09-30T23:42:00Z"/>
                    <w:rFonts w:ascii="Verdana" w:eastAsia="Times New Roman" w:hAnsi="Verdana" w:cs="Times New Roman"/>
                    <w:b/>
                    <w:bCs/>
                    <w:color w:val="000000" w:themeColor="text1"/>
                    <w:sz w:val="10"/>
                    <w:szCs w:val="10"/>
                    <w:lang w:val="en-US"/>
                  </w:rPr>
                </w:rPrChange>
              </w:rPr>
            </w:pPr>
            <w:ins w:id="25349" w:author="Hardik Malhotra" w:date="2021-09-30T23:42:00Z">
              <w:r w:rsidRPr="00015378">
                <w:rPr>
                  <w:rFonts w:ascii="Verdana" w:hAnsi="Verdana" w:cs="Arial"/>
                  <w:b/>
                  <w:bCs/>
                  <w:color w:val="000000"/>
                  <w:sz w:val="10"/>
                  <w:szCs w:val="10"/>
                  <w:rPrChange w:id="25350" w:author="Hardik Malhotra" w:date="2021-09-30T23:42:00Z">
                    <w:rPr>
                      <w:rFonts w:ascii="Arial" w:hAnsi="Arial" w:cs="Arial"/>
                      <w:b/>
                      <w:bCs/>
                      <w:color w:val="000000"/>
                      <w:sz w:val="20"/>
                      <w:szCs w:val="20"/>
                    </w:rPr>
                  </w:rPrChange>
                </w:rPr>
                <w:t>309</w:t>
              </w:r>
            </w:ins>
          </w:p>
        </w:tc>
        <w:tc>
          <w:tcPr>
            <w:tcW w:w="519" w:type="dxa"/>
            <w:tcBorders>
              <w:top w:val="nil"/>
              <w:left w:val="nil"/>
              <w:bottom w:val="single" w:sz="4" w:space="0" w:color="auto"/>
              <w:right w:val="single" w:sz="4" w:space="0" w:color="auto"/>
            </w:tcBorders>
            <w:shd w:val="clear" w:color="000000" w:fill="FFFFFF"/>
            <w:noWrap/>
            <w:vAlign w:val="bottom"/>
            <w:hideMark/>
          </w:tcPr>
          <w:p w14:paraId="6803CCF1" w14:textId="1C050D25" w:rsidR="00015378" w:rsidRPr="00015378" w:rsidRDefault="00015378" w:rsidP="00015378">
            <w:pPr>
              <w:spacing w:after="0" w:line="240" w:lineRule="auto"/>
              <w:jc w:val="center"/>
              <w:rPr>
                <w:ins w:id="25351" w:author="Hardik Malhotra" w:date="2021-09-30T23:42:00Z"/>
                <w:rFonts w:ascii="Verdana" w:eastAsia="Times New Roman" w:hAnsi="Verdana" w:cs="Times New Roman"/>
                <w:b/>
                <w:bCs/>
                <w:color w:val="000000" w:themeColor="text1"/>
                <w:sz w:val="10"/>
                <w:szCs w:val="10"/>
                <w:lang w:val="en-US"/>
                <w:rPrChange w:id="25352" w:author="Hardik Malhotra" w:date="2021-09-30T23:42:00Z">
                  <w:rPr>
                    <w:ins w:id="25353" w:author="Hardik Malhotra" w:date="2021-09-30T23:42:00Z"/>
                    <w:rFonts w:ascii="Verdana" w:eastAsia="Times New Roman" w:hAnsi="Verdana" w:cs="Times New Roman"/>
                    <w:b/>
                    <w:bCs/>
                    <w:color w:val="000000" w:themeColor="text1"/>
                    <w:sz w:val="10"/>
                    <w:szCs w:val="10"/>
                    <w:lang w:val="en-US"/>
                  </w:rPr>
                </w:rPrChange>
              </w:rPr>
            </w:pPr>
            <w:ins w:id="25354" w:author="Hardik Malhotra" w:date="2021-09-30T23:42:00Z">
              <w:r w:rsidRPr="00015378">
                <w:rPr>
                  <w:rFonts w:ascii="Verdana" w:hAnsi="Verdana" w:cs="Arial"/>
                  <w:b/>
                  <w:bCs/>
                  <w:color w:val="000000"/>
                  <w:sz w:val="10"/>
                  <w:szCs w:val="10"/>
                  <w:rPrChange w:id="25355" w:author="Hardik Malhotra" w:date="2021-09-30T23:42:00Z">
                    <w:rPr>
                      <w:rFonts w:ascii="Arial" w:hAnsi="Arial" w:cs="Arial"/>
                      <w:b/>
                      <w:bCs/>
                      <w:color w:val="000000"/>
                      <w:sz w:val="20"/>
                      <w:szCs w:val="20"/>
                    </w:rPr>
                  </w:rPrChange>
                </w:rPr>
                <w:t>318</w:t>
              </w:r>
            </w:ins>
          </w:p>
        </w:tc>
        <w:tc>
          <w:tcPr>
            <w:tcW w:w="520" w:type="dxa"/>
            <w:tcBorders>
              <w:top w:val="nil"/>
              <w:left w:val="nil"/>
              <w:bottom w:val="single" w:sz="4" w:space="0" w:color="auto"/>
              <w:right w:val="single" w:sz="4" w:space="0" w:color="auto"/>
            </w:tcBorders>
            <w:shd w:val="clear" w:color="000000" w:fill="FFFFFF"/>
            <w:noWrap/>
            <w:vAlign w:val="bottom"/>
            <w:hideMark/>
          </w:tcPr>
          <w:p w14:paraId="74DA3914" w14:textId="1477D9D4" w:rsidR="00015378" w:rsidRPr="00015378" w:rsidRDefault="00015378" w:rsidP="00015378">
            <w:pPr>
              <w:spacing w:after="0" w:line="240" w:lineRule="auto"/>
              <w:jc w:val="center"/>
              <w:rPr>
                <w:ins w:id="25356" w:author="Hardik Malhotra" w:date="2021-09-30T23:42:00Z"/>
                <w:rFonts w:ascii="Verdana" w:eastAsia="Times New Roman" w:hAnsi="Verdana" w:cs="Times New Roman"/>
                <w:b/>
                <w:bCs/>
                <w:color w:val="000000" w:themeColor="text1"/>
                <w:sz w:val="10"/>
                <w:szCs w:val="10"/>
                <w:lang w:val="en-US"/>
                <w:rPrChange w:id="25357" w:author="Hardik Malhotra" w:date="2021-09-30T23:42:00Z">
                  <w:rPr>
                    <w:ins w:id="25358" w:author="Hardik Malhotra" w:date="2021-09-30T23:42:00Z"/>
                    <w:rFonts w:ascii="Verdana" w:eastAsia="Times New Roman" w:hAnsi="Verdana" w:cs="Times New Roman"/>
                    <w:b/>
                    <w:bCs/>
                    <w:color w:val="000000" w:themeColor="text1"/>
                    <w:sz w:val="10"/>
                    <w:szCs w:val="10"/>
                    <w:lang w:val="en-US"/>
                  </w:rPr>
                </w:rPrChange>
              </w:rPr>
            </w:pPr>
            <w:ins w:id="25359" w:author="Hardik Malhotra" w:date="2021-09-30T23:42:00Z">
              <w:r w:rsidRPr="00015378">
                <w:rPr>
                  <w:rFonts w:ascii="Verdana" w:hAnsi="Verdana" w:cs="Arial"/>
                  <w:b/>
                  <w:bCs/>
                  <w:color w:val="000000"/>
                  <w:sz w:val="10"/>
                  <w:szCs w:val="10"/>
                  <w:rPrChange w:id="25360" w:author="Hardik Malhotra" w:date="2021-09-30T23:42:00Z">
                    <w:rPr>
                      <w:rFonts w:ascii="Arial" w:hAnsi="Arial" w:cs="Arial"/>
                      <w:b/>
                      <w:bCs/>
                      <w:color w:val="000000"/>
                      <w:sz w:val="20"/>
                      <w:szCs w:val="20"/>
                    </w:rPr>
                  </w:rPrChange>
                </w:rPr>
                <w:t>326</w:t>
              </w:r>
            </w:ins>
          </w:p>
        </w:tc>
        <w:tc>
          <w:tcPr>
            <w:tcW w:w="593" w:type="dxa"/>
            <w:tcBorders>
              <w:top w:val="nil"/>
              <w:left w:val="nil"/>
              <w:bottom w:val="single" w:sz="4" w:space="0" w:color="auto"/>
              <w:right w:val="single" w:sz="4" w:space="0" w:color="auto"/>
            </w:tcBorders>
            <w:shd w:val="clear" w:color="000000" w:fill="FFFFFF"/>
            <w:noWrap/>
            <w:vAlign w:val="bottom"/>
            <w:hideMark/>
          </w:tcPr>
          <w:p w14:paraId="72CCA255" w14:textId="0B486B36" w:rsidR="00015378" w:rsidRPr="00015378" w:rsidRDefault="00015378" w:rsidP="00015378">
            <w:pPr>
              <w:spacing w:after="0" w:line="240" w:lineRule="auto"/>
              <w:jc w:val="center"/>
              <w:rPr>
                <w:ins w:id="25361" w:author="Hardik Malhotra" w:date="2021-09-30T23:42:00Z"/>
                <w:rFonts w:ascii="Verdana" w:eastAsia="Times New Roman" w:hAnsi="Verdana" w:cs="Times New Roman"/>
                <w:b/>
                <w:bCs/>
                <w:color w:val="000000" w:themeColor="text1"/>
                <w:sz w:val="10"/>
                <w:szCs w:val="10"/>
                <w:lang w:val="en-US"/>
                <w:rPrChange w:id="25362" w:author="Hardik Malhotra" w:date="2021-09-30T23:42:00Z">
                  <w:rPr>
                    <w:ins w:id="25363" w:author="Hardik Malhotra" w:date="2021-09-30T23:42:00Z"/>
                    <w:rFonts w:ascii="Verdana" w:eastAsia="Times New Roman" w:hAnsi="Verdana" w:cs="Times New Roman"/>
                    <w:b/>
                    <w:bCs/>
                    <w:color w:val="000000" w:themeColor="text1"/>
                    <w:sz w:val="10"/>
                    <w:szCs w:val="10"/>
                    <w:lang w:val="en-US"/>
                  </w:rPr>
                </w:rPrChange>
              </w:rPr>
            </w:pPr>
            <w:ins w:id="25364" w:author="Hardik Malhotra" w:date="2021-09-30T23:42:00Z">
              <w:r w:rsidRPr="00015378">
                <w:rPr>
                  <w:rFonts w:ascii="Verdana" w:hAnsi="Verdana" w:cs="Arial"/>
                  <w:b/>
                  <w:bCs/>
                  <w:color w:val="000000"/>
                  <w:sz w:val="10"/>
                  <w:szCs w:val="10"/>
                  <w:rPrChange w:id="25365" w:author="Hardik Malhotra" w:date="2021-09-30T23:42:00Z">
                    <w:rPr>
                      <w:rFonts w:ascii="Arial" w:hAnsi="Arial" w:cs="Arial"/>
                      <w:b/>
                      <w:bCs/>
                      <w:color w:val="000000"/>
                      <w:sz w:val="20"/>
                      <w:szCs w:val="20"/>
                    </w:rPr>
                  </w:rPrChange>
                </w:rPr>
                <w:t>337</w:t>
              </w:r>
            </w:ins>
          </w:p>
        </w:tc>
        <w:tc>
          <w:tcPr>
            <w:tcW w:w="590" w:type="dxa"/>
            <w:tcBorders>
              <w:top w:val="nil"/>
              <w:left w:val="nil"/>
              <w:bottom w:val="single" w:sz="4" w:space="0" w:color="auto"/>
              <w:right w:val="single" w:sz="4" w:space="0" w:color="auto"/>
            </w:tcBorders>
            <w:shd w:val="clear" w:color="000000" w:fill="FFFFFF"/>
            <w:noWrap/>
            <w:vAlign w:val="bottom"/>
            <w:hideMark/>
          </w:tcPr>
          <w:p w14:paraId="2F7C90A4" w14:textId="31CBB32C" w:rsidR="00015378" w:rsidRPr="00015378" w:rsidRDefault="00015378" w:rsidP="00015378">
            <w:pPr>
              <w:spacing w:after="0" w:line="240" w:lineRule="auto"/>
              <w:jc w:val="center"/>
              <w:rPr>
                <w:ins w:id="25366" w:author="Hardik Malhotra" w:date="2021-09-30T23:42:00Z"/>
                <w:rFonts w:ascii="Verdana" w:eastAsia="Times New Roman" w:hAnsi="Verdana" w:cs="Times New Roman"/>
                <w:b/>
                <w:bCs/>
                <w:color w:val="000000" w:themeColor="text1"/>
                <w:sz w:val="10"/>
                <w:szCs w:val="10"/>
                <w:lang w:val="en-US"/>
                <w:rPrChange w:id="25367" w:author="Hardik Malhotra" w:date="2021-09-30T23:42:00Z">
                  <w:rPr>
                    <w:ins w:id="25368" w:author="Hardik Malhotra" w:date="2021-09-30T23:42:00Z"/>
                    <w:rFonts w:ascii="Verdana" w:eastAsia="Times New Roman" w:hAnsi="Verdana" w:cs="Times New Roman"/>
                    <w:b/>
                    <w:bCs/>
                    <w:color w:val="000000" w:themeColor="text1"/>
                    <w:sz w:val="10"/>
                    <w:szCs w:val="10"/>
                    <w:lang w:val="en-US"/>
                  </w:rPr>
                </w:rPrChange>
              </w:rPr>
            </w:pPr>
            <w:ins w:id="25369" w:author="Hardik Malhotra" w:date="2021-09-30T23:42:00Z">
              <w:r w:rsidRPr="00015378">
                <w:rPr>
                  <w:rFonts w:ascii="Verdana" w:hAnsi="Verdana" w:cs="Arial"/>
                  <w:b/>
                  <w:bCs/>
                  <w:color w:val="000000"/>
                  <w:sz w:val="10"/>
                  <w:szCs w:val="10"/>
                  <w:rPrChange w:id="25370" w:author="Hardik Malhotra" w:date="2021-09-30T23:42:00Z">
                    <w:rPr>
                      <w:rFonts w:ascii="Arial" w:hAnsi="Arial" w:cs="Arial"/>
                      <w:b/>
                      <w:bCs/>
                      <w:color w:val="000000"/>
                      <w:sz w:val="20"/>
                      <w:szCs w:val="20"/>
                    </w:rPr>
                  </w:rPrChange>
                </w:rPr>
                <w:t>317</w:t>
              </w:r>
            </w:ins>
          </w:p>
        </w:tc>
        <w:tc>
          <w:tcPr>
            <w:tcW w:w="590" w:type="dxa"/>
            <w:tcBorders>
              <w:top w:val="nil"/>
              <w:left w:val="nil"/>
              <w:bottom w:val="single" w:sz="4" w:space="0" w:color="auto"/>
              <w:right w:val="single" w:sz="4" w:space="0" w:color="auto"/>
            </w:tcBorders>
            <w:shd w:val="clear" w:color="000000" w:fill="FFFFFF"/>
            <w:noWrap/>
            <w:vAlign w:val="bottom"/>
            <w:hideMark/>
          </w:tcPr>
          <w:p w14:paraId="58C59D7F" w14:textId="5D58457A" w:rsidR="00015378" w:rsidRPr="00015378" w:rsidRDefault="00015378" w:rsidP="00015378">
            <w:pPr>
              <w:spacing w:after="0" w:line="240" w:lineRule="auto"/>
              <w:jc w:val="center"/>
              <w:rPr>
                <w:ins w:id="25371" w:author="Hardik Malhotra" w:date="2021-09-30T23:42:00Z"/>
                <w:rFonts w:ascii="Verdana" w:eastAsia="Times New Roman" w:hAnsi="Verdana" w:cs="Times New Roman"/>
                <w:b/>
                <w:bCs/>
                <w:color w:val="000000" w:themeColor="text1"/>
                <w:sz w:val="10"/>
                <w:szCs w:val="10"/>
                <w:lang w:val="en-US"/>
                <w:rPrChange w:id="25372" w:author="Hardik Malhotra" w:date="2021-09-30T23:42:00Z">
                  <w:rPr>
                    <w:ins w:id="25373" w:author="Hardik Malhotra" w:date="2021-09-30T23:42:00Z"/>
                    <w:rFonts w:ascii="Verdana" w:eastAsia="Times New Roman" w:hAnsi="Verdana" w:cs="Times New Roman"/>
                    <w:b/>
                    <w:bCs/>
                    <w:color w:val="000000" w:themeColor="text1"/>
                    <w:sz w:val="10"/>
                    <w:szCs w:val="10"/>
                    <w:lang w:val="en-US"/>
                  </w:rPr>
                </w:rPrChange>
              </w:rPr>
            </w:pPr>
            <w:ins w:id="25374" w:author="Hardik Malhotra" w:date="2021-09-30T23:42:00Z">
              <w:r w:rsidRPr="00015378">
                <w:rPr>
                  <w:rFonts w:ascii="Verdana" w:hAnsi="Verdana" w:cs="Arial"/>
                  <w:b/>
                  <w:bCs/>
                  <w:color w:val="000000"/>
                  <w:sz w:val="10"/>
                  <w:szCs w:val="10"/>
                  <w:rPrChange w:id="25375" w:author="Hardik Malhotra" w:date="2021-09-30T23:42:00Z">
                    <w:rPr>
                      <w:rFonts w:ascii="Arial" w:hAnsi="Arial" w:cs="Arial"/>
                      <w:b/>
                      <w:bCs/>
                      <w:color w:val="000000"/>
                      <w:sz w:val="20"/>
                      <w:szCs w:val="20"/>
                    </w:rPr>
                  </w:rPrChange>
                </w:rPr>
                <w:t>335</w:t>
              </w:r>
            </w:ins>
          </w:p>
        </w:tc>
        <w:tc>
          <w:tcPr>
            <w:tcW w:w="590" w:type="dxa"/>
            <w:tcBorders>
              <w:top w:val="nil"/>
              <w:left w:val="nil"/>
              <w:bottom w:val="single" w:sz="4" w:space="0" w:color="auto"/>
              <w:right w:val="single" w:sz="4" w:space="0" w:color="auto"/>
            </w:tcBorders>
            <w:shd w:val="clear" w:color="000000" w:fill="FFFFFF"/>
            <w:noWrap/>
            <w:vAlign w:val="bottom"/>
            <w:hideMark/>
          </w:tcPr>
          <w:p w14:paraId="3037FAA3" w14:textId="08455430" w:rsidR="00015378" w:rsidRPr="00015378" w:rsidRDefault="00015378" w:rsidP="00015378">
            <w:pPr>
              <w:spacing w:after="0" w:line="240" w:lineRule="auto"/>
              <w:jc w:val="center"/>
              <w:rPr>
                <w:ins w:id="25376" w:author="Hardik Malhotra" w:date="2021-09-30T23:42:00Z"/>
                <w:rFonts w:ascii="Verdana" w:eastAsia="Times New Roman" w:hAnsi="Verdana" w:cs="Times New Roman"/>
                <w:b/>
                <w:bCs/>
                <w:color w:val="000000" w:themeColor="text1"/>
                <w:sz w:val="10"/>
                <w:szCs w:val="10"/>
                <w:lang w:val="en-US"/>
                <w:rPrChange w:id="25377" w:author="Hardik Malhotra" w:date="2021-09-30T23:42:00Z">
                  <w:rPr>
                    <w:ins w:id="25378" w:author="Hardik Malhotra" w:date="2021-09-30T23:42:00Z"/>
                    <w:rFonts w:ascii="Verdana" w:eastAsia="Times New Roman" w:hAnsi="Verdana" w:cs="Times New Roman"/>
                    <w:b/>
                    <w:bCs/>
                    <w:color w:val="000000" w:themeColor="text1"/>
                    <w:sz w:val="10"/>
                    <w:szCs w:val="10"/>
                    <w:lang w:val="en-US"/>
                  </w:rPr>
                </w:rPrChange>
              </w:rPr>
            </w:pPr>
            <w:ins w:id="25379" w:author="Hardik Malhotra" w:date="2021-09-30T23:42:00Z">
              <w:r w:rsidRPr="00015378">
                <w:rPr>
                  <w:rFonts w:ascii="Verdana" w:hAnsi="Verdana" w:cs="Arial"/>
                  <w:b/>
                  <w:bCs/>
                  <w:color w:val="000000"/>
                  <w:sz w:val="10"/>
                  <w:szCs w:val="10"/>
                  <w:rPrChange w:id="25380" w:author="Hardik Malhotra" w:date="2021-09-30T23:42:00Z">
                    <w:rPr>
                      <w:rFonts w:ascii="Arial" w:hAnsi="Arial" w:cs="Arial"/>
                      <w:b/>
                      <w:bCs/>
                      <w:color w:val="000000"/>
                      <w:sz w:val="20"/>
                      <w:szCs w:val="20"/>
                    </w:rPr>
                  </w:rPrChange>
                </w:rPr>
                <w:t>350</w:t>
              </w:r>
            </w:ins>
          </w:p>
        </w:tc>
        <w:tc>
          <w:tcPr>
            <w:tcW w:w="590" w:type="dxa"/>
            <w:tcBorders>
              <w:top w:val="nil"/>
              <w:left w:val="nil"/>
              <w:bottom w:val="single" w:sz="4" w:space="0" w:color="auto"/>
              <w:right w:val="single" w:sz="4" w:space="0" w:color="auto"/>
            </w:tcBorders>
            <w:shd w:val="clear" w:color="000000" w:fill="FFFFFF"/>
            <w:noWrap/>
            <w:vAlign w:val="bottom"/>
            <w:hideMark/>
          </w:tcPr>
          <w:p w14:paraId="6E970F76" w14:textId="3C7B8449" w:rsidR="00015378" w:rsidRPr="00015378" w:rsidRDefault="00015378" w:rsidP="00015378">
            <w:pPr>
              <w:spacing w:after="0" w:line="240" w:lineRule="auto"/>
              <w:jc w:val="center"/>
              <w:rPr>
                <w:ins w:id="25381" w:author="Hardik Malhotra" w:date="2021-09-30T23:42:00Z"/>
                <w:rFonts w:ascii="Verdana" w:eastAsia="Times New Roman" w:hAnsi="Verdana" w:cs="Times New Roman"/>
                <w:b/>
                <w:bCs/>
                <w:color w:val="000000" w:themeColor="text1"/>
                <w:sz w:val="10"/>
                <w:szCs w:val="10"/>
                <w:lang w:val="en-US"/>
                <w:rPrChange w:id="25382" w:author="Hardik Malhotra" w:date="2021-09-30T23:42:00Z">
                  <w:rPr>
                    <w:ins w:id="25383" w:author="Hardik Malhotra" w:date="2021-09-30T23:42:00Z"/>
                    <w:rFonts w:ascii="Verdana" w:eastAsia="Times New Roman" w:hAnsi="Verdana" w:cs="Times New Roman"/>
                    <w:b/>
                    <w:bCs/>
                    <w:color w:val="000000" w:themeColor="text1"/>
                    <w:sz w:val="10"/>
                    <w:szCs w:val="10"/>
                    <w:lang w:val="en-US"/>
                  </w:rPr>
                </w:rPrChange>
              </w:rPr>
            </w:pPr>
            <w:ins w:id="25384" w:author="Hardik Malhotra" w:date="2021-09-30T23:42:00Z">
              <w:r w:rsidRPr="00015378">
                <w:rPr>
                  <w:rFonts w:ascii="Verdana" w:hAnsi="Verdana" w:cs="Arial"/>
                  <w:b/>
                  <w:bCs/>
                  <w:color w:val="000000"/>
                  <w:sz w:val="10"/>
                  <w:szCs w:val="10"/>
                  <w:rPrChange w:id="25385" w:author="Hardik Malhotra" w:date="2021-09-30T23:42:00Z">
                    <w:rPr>
                      <w:rFonts w:ascii="Arial" w:hAnsi="Arial" w:cs="Arial"/>
                      <w:b/>
                      <w:bCs/>
                      <w:color w:val="000000"/>
                      <w:sz w:val="20"/>
                      <w:szCs w:val="20"/>
                    </w:rPr>
                  </w:rPrChange>
                </w:rPr>
                <w:t>367</w:t>
              </w:r>
            </w:ins>
          </w:p>
        </w:tc>
        <w:tc>
          <w:tcPr>
            <w:tcW w:w="590" w:type="dxa"/>
            <w:tcBorders>
              <w:top w:val="nil"/>
              <w:left w:val="nil"/>
              <w:bottom w:val="single" w:sz="4" w:space="0" w:color="auto"/>
              <w:right w:val="single" w:sz="4" w:space="0" w:color="auto"/>
            </w:tcBorders>
            <w:shd w:val="clear" w:color="000000" w:fill="FFFFFF"/>
            <w:noWrap/>
            <w:vAlign w:val="bottom"/>
            <w:hideMark/>
          </w:tcPr>
          <w:p w14:paraId="34391050" w14:textId="25A51006" w:rsidR="00015378" w:rsidRPr="00015378" w:rsidRDefault="00015378" w:rsidP="00015378">
            <w:pPr>
              <w:spacing w:after="0" w:line="240" w:lineRule="auto"/>
              <w:jc w:val="center"/>
              <w:rPr>
                <w:ins w:id="25386" w:author="Hardik Malhotra" w:date="2021-09-30T23:42:00Z"/>
                <w:rFonts w:ascii="Verdana" w:eastAsia="Times New Roman" w:hAnsi="Verdana" w:cs="Times New Roman"/>
                <w:b/>
                <w:bCs/>
                <w:color w:val="000000" w:themeColor="text1"/>
                <w:sz w:val="10"/>
                <w:szCs w:val="10"/>
                <w:lang w:val="en-US"/>
                <w:rPrChange w:id="25387" w:author="Hardik Malhotra" w:date="2021-09-30T23:42:00Z">
                  <w:rPr>
                    <w:ins w:id="25388" w:author="Hardik Malhotra" w:date="2021-09-30T23:42:00Z"/>
                    <w:rFonts w:ascii="Verdana" w:eastAsia="Times New Roman" w:hAnsi="Verdana" w:cs="Times New Roman"/>
                    <w:b/>
                    <w:bCs/>
                    <w:color w:val="000000" w:themeColor="text1"/>
                    <w:sz w:val="10"/>
                    <w:szCs w:val="10"/>
                    <w:lang w:val="en-US"/>
                  </w:rPr>
                </w:rPrChange>
              </w:rPr>
            </w:pPr>
            <w:ins w:id="25389" w:author="Hardik Malhotra" w:date="2021-09-30T23:42:00Z">
              <w:r w:rsidRPr="00015378">
                <w:rPr>
                  <w:rFonts w:ascii="Verdana" w:hAnsi="Verdana" w:cs="Arial"/>
                  <w:b/>
                  <w:bCs/>
                  <w:color w:val="000000"/>
                  <w:sz w:val="10"/>
                  <w:szCs w:val="10"/>
                  <w:rPrChange w:id="25390" w:author="Hardik Malhotra" w:date="2021-09-30T23:42:00Z">
                    <w:rPr>
                      <w:rFonts w:ascii="Arial" w:hAnsi="Arial" w:cs="Arial"/>
                      <w:b/>
                      <w:bCs/>
                      <w:color w:val="000000"/>
                      <w:sz w:val="20"/>
                      <w:szCs w:val="20"/>
                    </w:rPr>
                  </w:rPrChange>
                </w:rPr>
                <w:t>382</w:t>
              </w:r>
            </w:ins>
          </w:p>
        </w:tc>
        <w:tc>
          <w:tcPr>
            <w:tcW w:w="590" w:type="dxa"/>
            <w:tcBorders>
              <w:top w:val="nil"/>
              <w:left w:val="nil"/>
              <w:bottom w:val="single" w:sz="4" w:space="0" w:color="auto"/>
              <w:right w:val="single" w:sz="4" w:space="0" w:color="auto"/>
            </w:tcBorders>
            <w:shd w:val="clear" w:color="000000" w:fill="FFFFFF"/>
            <w:noWrap/>
            <w:vAlign w:val="bottom"/>
            <w:hideMark/>
          </w:tcPr>
          <w:p w14:paraId="0C339D04" w14:textId="53DC2E29" w:rsidR="00015378" w:rsidRPr="00015378" w:rsidRDefault="00015378" w:rsidP="00015378">
            <w:pPr>
              <w:spacing w:after="0" w:line="240" w:lineRule="auto"/>
              <w:jc w:val="center"/>
              <w:rPr>
                <w:ins w:id="25391" w:author="Hardik Malhotra" w:date="2021-09-30T23:42:00Z"/>
                <w:rFonts w:ascii="Verdana" w:eastAsia="Times New Roman" w:hAnsi="Verdana" w:cs="Times New Roman"/>
                <w:b/>
                <w:bCs/>
                <w:color w:val="000000" w:themeColor="text1"/>
                <w:sz w:val="10"/>
                <w:szCs w:val="10"/>
                <w:lang w:val="en-US"/>
                <w:rPrChange w:id="25392" w:author="Hardik Malhotra" w:date="2021-09-30T23:42:00Z">
                  <w:rPr>
                    <w:ins w:id="25393" w:author="Hardik Malhotra" w:date="2021-09-30T23:42:00Z"/>
                    <w:rFonts w:ascii="Verdana" w:eastAsia="Times New Roman" w:hAnsi="Verdana" w:cs="Times New Roman"/>
                    <w:b/>
                    <w:bCs/>
                    <w:color w:val="000000" w:themeColor="text1"/>
                    <w:sz w:val="10"/>
                    <w:szCs w:val="10"/>
                    <w:lang w:val="en-US"/>
                  </w:rPr>
                </w:rPrChange>
              </w:rPr>
            </w:pPr>
            <w:ins w:id="25394" w:author="Hardik Malhotra" w:date="2021-09-30T23:42:00Z">
              <w:r w:rsidRPr="00015378">
                <w:rPr>
                  <w:rFonts w:ascii="Verdana" w:hAnsi="Verdana" w:cs="Arial"/>
                  <w:b/>
                  <w:bCs/>
                  <w:color w:val="000000"/>
                  <w:sz w:val="10"/>
                  <w:szCs w:val="10"/>
                  <w:rPrChange w:id="25395" w:author="Hardik Malhotra" w:date="2021-09-30T23:42:00Z">
                    <w:rPr>
                      <w:rFonts w:ascii="Arial" w:hAnsi="Arial" w:cs="Arial"/>
                      <w:b/>
                      <w:bCs/>
                      <w:color w:val="000000"/>
                      <w:sz w:val="20"/>
                      <w:szCs w:val="20"/>
                    </w:rPr>
                  </w:rPrChange>
                </w:rPr>
                <w:t>397</w:t>
              </w:r>
            </w:ins>
          </w:p>
        </w:tc>
        <w:tc>
          <w:tcPr>
            <w:tcW w:w="590" w:type="dxa"/>
            <w:tcBorders>
              <w:top w:val="nil"/>
              <w:left w:val="nil"/>
              <w:bottom w:val="single" w:sz="4" w:space="0" w:color="auto"/>
              <w:right w:val="single" w:sz="4" w:space="0" w:color="auto"/>
            </w:tcBorders>
            <w:shd w:val="clear" w:color="000000" w:fill="FFFFFF"/>
            <w:noWrap/>
            <w:vAlign w:val="bottom"/>
            <w:hideMark/>
          </w:tcPr>
          <w:p w14:paraId="331B4EA9" w14:textId="7D903FD3" w:rsidR="00015378" w:rsidRPr="00015378" w:rsidRDefault="00015378" w:rsidP="00015378">
            <w:pPr>
              <w:spacing w:after="0" w:line="240" w:lineRule="auto"/>
              <w:jc w:val="center"/>
              <w:rPr>
                <w:ins w:id="25396" w:author="Hardik Malhotra" w:date="2021-09-30T23:42:00Z"/>
                <w:rFonts w:ascii="Verdana" w:eastAsia="Times New Roman" w:hAnsi="Verdana" w:cs="Times New Roman"/>
                <w:b/>
                <w:bCs/>
                <w:color w:val="000000" w:themeColor="text1"/>
                <w:sz w:val="10"/>
                <w:szCs w:val="10"/>
                <w:lang w:val="en-US"/>
                <w:rPrChange w:id="25397" w:author="Hardik Malhotra" w:date="2021-09-30T23:42:00Z">
                  <w:rPr>
                    <w:ins w:id="25398" w:author="Hardik Malhotra" w:date="2021-09-30T23:42:00Z"/>
                    <w:rFonts w:ascii="Verdana" w:eastAsia="Times New Roman" w:hAnsi="Verdana" w:cs="Times New Roman"/>
                    <w:b/>
                    <w:bCs/>
                    <w:color w:val="000000" w:themeColor="text1"/>
                    <w:sz w:val="10"/>
                    <w:szCs w:val="10"/>
                    <w:lang w:val="en-US"/>
                  </w:rPr>
                </w:rPrChange>
              </w:rPr>
            </w:pPr>
            <w:ins w:id="25399" w:author="Hardik Malhotra" w:date="2021-09-30T23:42:00Z">
              <w:r w:rsidRPr="00015378">
                <w:rPr>
                  <w:rFonts w:ascii="Verdana" w:hAnsi="Verdana" w:cs="Arial"/>
                  <w:b/>
                  <w:bCs/>
                  <w:color w:val="000000"/>
                  <w:sz w:val="10"/>
                  <w:szCs w:val="10"/>
                  <w:rPrChange w:id="25400" w:author="Hardik Malhotra" w:date="2021-09-30T23:42:00Z">
                    <w:rPr>
                      <w:rFonts w:ascii="Arial" w:hAnsi="Arial" w:cs="Arial"/>
                      <w:b/>
                      <w:bCs/>
                      <w:color w:val="000000"/>
                      <w:sz w:val="20"/>
                      <w:szCs w:val="20"/>
                    </w:rPr>
                  </w:rPrChange>
                </w:rPr>
                <w:t>412</w:t>
              </w:r>
            </w:ins>
          </w:p>
        </w:tc>
        <w:tc>
          <w:tcPr>
            <w:tcW w:w="590" w:type="dxa"/>
            <w:tcBorders>
              <w:top w:val="nil"/>
              <w:left w:val="nil"/>
              <w:bottom w:val="single" w:sz="4" w:space="0" w:color="auto"/>
              <w:right w:val="single" w:sz="4" w:space="0" w:color="auto"/>
            </w:tcBorders>
            <w:shd w:val="clear" w:color="000000" w:fill="FFFFFF"/>
            <w:noWrap/>
            <w:vAlign w:val="bottom"/>
            <w:hideMark/>
          </w:tcPr>
          <w:p w14:paraId="39A589AE" w14:textId="2D7958E1" w:rsidR="00015378" w:rsidRPr="00015378" w:rsidRDefault="00015378" w:rsidP="00015378">
            <w:pPr>
              <w:spacing w:after="0" w:line="240" w:lineRule="auto"/>
              <w:jc w:val="center"/>
              <w:rPr>
                <w:ins w:id="25401" w:author="Hardik Malhotra" w:date="2021-09-30T23:42:00Z"/>
                <w:rFonts w:ascii="Verdana" w:eastAsia="Times New Roman" w:hAnsi="Verdana" w:cs="Times New Roman"/>
                <w:b/>
                <w:bCs/>
                <w:color w:val="000000" w:themeColor="text1"/>
                <w:sz w:val="10"/>
                <w:szCs w:val="10"/>
                <w:lang w:val="en-US"/>
                <w:rPrChange w:id="25402" w:author="Hardik Malhotra" w:date="2021-09-30T23:42:00Z">
                  <w:rPr>
                    <w:ins w:id="25403" w:author="Hardik Malhotra" w:date="2021-09-30T23:42:00Z"/>
                    <w:rFonts w:ascii="Verdana" w:eastAsia="Times New Roman" w:hAnsi="Verdana" w:cs="Times New Roman"/>
                    <w:b/>
                    <w:bCs/>
                    <w:color w:val="000000" w:themeColor="text1"/>
                    <w:sz w:val="10"/>
                    <w:szCs w:val="10"/>
                    <w:lang w:val="en-US"/>
                  </w:rPr>
                </w:rPrChange>
              </w:rPr>
            </w:pPr>
            <w:ins w:id="25404" w:author="Hardik Malhotra" w:date="2021-09-30T23:42:00Z">
              <w:r w:rsidRPr="00015378">
                <w:rPr>
                  <w:rFonts w:ascii="Verdana" w:hAnsi="Verdana" w:cs="Arial"/>
                  <w:b/>
                  <w:bCs/>
                  <w:color w:val="000000"/>
                  <w:sz w:val="10"/>
                  <w:szCs w:val="10"/>
                  <w:rPrChange w:id="25405" w:author="Hardik Malhotra" w:date="2021-09-30T23:42:00Z">
                    <w:rPr>
                      <w:rFonts w:ascii="Arial" w:hAnsi="Arial" w:cs="Arial"/>
                      <w:b/>
                      <w:bCs/>
                      <w:color w:val="000000"/>
                      <w:sz w:val="20"/>
                      <w:szCs w:val="20"/>
                    </w:rPr>
                  </w:rPrChange>
                </w:rPr>
                <w:t>426</w:t>
              </w:r>
            </w:ins>
          </w:p>
        </w:tc>
        <w:tc>
          <w:tcPr>
            <w:tcW w:w="590" w:type="dxa"/>
            <w:tcBorders>
              <w:top w:val="nil"/>
              <w:left w:val="nil"/>
              <w:bottom w:val="single" w:sz="4" w:space="0" w:color="auto"/>
              <w:right w:val="single" w:sz="4" w:space="0" w:color="auto"/>
            </w:tcBorders>
            <w:shd w:val="clear" w:color="000000" w:fill="FFFFFF"/>
            <w:noWrap/>
            <w:vAlign w:val="bottom"/>
            <w:hideMark/>
          </w:tcPr>
          <w:p w14:paraId="1E9F9B59" w14:textId="5467C03E" w:rsidR="00015378" w:rsidRPr="00015378" w:rsidRDefault="00015378" w:rsidP="00015378">
            <w:pPr>
              <w:spacing w:after="0" w:line="240" w:lineRule="auto"/>
              <w:jc w:val="center"/>
              <w:rPr>
                <w:ins w:id="25406" w:author="Hardik Malhotra" w:date="2021-09-30T23:42:00Z"/>
                <w:rFonts w:ascii="Verdana" w:eastAsia="Times New Roman" w:hAnsi="Verdana" w:cs="Times New Roman"/>
                <w:b/>
                <w:bCs/>
                <w:color w:val="000000" w:themeColor="text1"/>
                <w:sz w:val="10"/>
                <w:szCs w:val="10"/>
                <w:lang w:val="en-US"/>
                <w:rPrChange w:id="25407" w:author="Hardik Malhotra" w:date="2021-09-30T23:42:00Z">
                  <w:rPr>
                    <w:ins w:id="25408" w:author="Hardik Malhotra" w:date="2021-09-30T23:42:00Z"/>
                    <w:rFonts w:ascii="Verdana" w:eastAsia="Times New Roman" w:hAnsi="Verdana" w:cs="Times New Roman"/>
                    <w:b/>
                    <w:bCs/>
                    <w:color w:val="000000" w:themeColor="text1"/>
                    <w:sz w:val="10"/>
                    <w:szCs w:val="10"/>
                    <w:lang w:val="en-US"/>
                  </w:rPr>
                </w:rPrChange>
              </w:rPr>
            </w:pPr>
            <w:ins w:id="25409" w:author="Hardik Malhotra" w:date="2021-09-30T23:42:00Z">
              <w:r w:rsidRPr="00015378">
                <w:rPr>
                  <w:rFonts w:ascii="Verdana" w:hAnsi="Verdana" w:cs="Arial"/>
                  <w:b/>
                  <w:bCs/>
                  <w:color w:val="000000"/>
                  <w:sz w:val="10"/>
                  <w:szCs w:val="10"/>
                  <w:rPrChange w:id="25410" w:author="Hardik Malhotra" w:date="2021-09-30T23:42:00Z">
                    <w:rPr>
                      <w:rFonts w:ascii="Arial" w:hAnsi="Arial" w:cs="Arial"/>
                      <w:b/>
                      <w:bCs/>
                      <w:color w:val="000000"/>
                      <w:sz w:val="20"/>
                      <w:szCs w:val="20"/>
                    </w:rPr>
                  </w:rPrChange>
                </w:rPr>
                <w:t>439</w:t>
              </w:r>
            </w:ins>
          </w:p>
        </w:tc>
        <w:tc>
          <w:tcPr>
            <w:tcW w:w="590" w:type="dxa"/>
            <w:tcBorders>
              <w:top w:val="nil"/>
              <w:left w:val="nil"/>
              <w:bottom w:val="single" w:sz="4" w:space="0" w:color="auto"/>
              <w:right w:val="single" w:sz="4" w:space="0" w:color="auto"/>
            </w:tcBorders>
            <w:shd w:val="clear" w:color="000000" w:fill="FFFFFF"/>
            <w:noWrap/>
            <w:vAlign w:val="bottom"/>
            <w:hideMark/>
          </w:tcPr>
          <w:p w14:paraId="6C177594" w14:textId="5A2F2FE5" w:rsidR="00015378" w:rsidRPr="00015378" w:rsidRDefault="00015378" w:rsidP="00015378">
            <w:pPr>
              <w:spacing w:after="0" w:line="240" w:lineRule="auto"/>
              <w:jc w:val="center"/>
              <w:rPr>
                <w:ins w:id="25411" w:author="Hardik Malhotra" w:date="2021-09-30T23:42:00Z"/>
                <w:rFonts w:ascii="Verdana" w:eastAsia="Times New Roman" w:hAnsi="Verdana" w:cs="Times New Roman"/>
                <w:b/>
                <w:bCs/>
                <w:color w:val="000000" w:themeColor="text1"/>
                <w:sz w:val="10"/>
                <w:szCs w:val="10"/>
                <w:lang w:val="en-US"/>
                <w:rPrChange w:id="25412" w:author="Hardik Malhotra" w:date="2021-09-30T23:42:00Z">
                  <w:rPr>
                    <w:ins w:id="25413" w:author="Hardik Malhotra" w:date="2021-09-30T23:42:00Z"/>
                    <w:rFonts w:ascii="Verdana" w:eastAsia="Times New Roman" w:hAnsi="Verdana" w:cs="Times New Roman"/>
                    <w:b/>
                    <w:bCs/>
                    <w:color w:val="000000" w:themeColor="text1"/>
                    <w:sz w:val="10"/>
                    <w:szCs w:val="10"/>
                    <w:lang w:val="en-US"/>
                  </w:rPr>
                </w:rPrChange>
              </w:rPr>
            </w:pPr>
            <w:ins w:id="25414" w:author="Hardik Malhotra" w:date="2021-09-30T23:42:00Z">
              <w:r w:rsidRPr="00015378">
                <w:rPr>
                  <w:rFonts w:ascii="Verdana" w:hAnsi="Verdana" w:cs="Arial"/>
                  <w:b/>
                  <w:bCs/>
                  <w:color w:val="000000"/>
                  <w:sz w:val="10"/>
                  <w:szCs w:val="10"/>
                  <w:rPrChange w:id="25415" w:author="Hardik Malhotra" w:date="2021-09-30T23:42:00Z">
                    <w:rPr>
                      <w:rFonts w:ascii="Arial" w:hAnsi="Arial" w:cs="Arial"/>
                      <w:b/>
                      <w:bCs/>
                      <w:color w:val="000000"/>
                      <w:sz w:val="20"/>
                      <w:szCs w:val="20"/>
                    </w:rPr>
                  </w:rPrChange>
                </w:rPr>
                <w:t>452</w:t>
              </w:r>
            </w:ins>
          </w:p>
        </w:tc>
        <w:tc>
          <w:tcPr>
            <w:tcW w:w="566" w:type="dxa"/>
            <w:tcBorders>
              <w:top w:val="nil"/>
              <w:left w:val="nil"/>
              <w:bottom w:val="single" w:sz="4" w:space="0" w:color="auto"/>
              <w:right w:val="single" w:sz="4" w:space="0" w:color="auto"/>
            </w:tcBorders>
            <w:shd w:val="clear" w:color="000000" w:fill="FFFFFF"/>
            <w:noWrap/>
            <w:vAlign w:val="bottom"/>
            <w:hideMark/>
          </w:tcPr>
          <w:p w14:paraId="5B069D35" w14:textId="3370D223" w:rsidR="00015378" w:rsidRPr="00015378" w:rsidRDefault="00015378" w:rsidP="00015378">
            <w:pPr>
              <w:spacing w:after="0" w:line="240" w:lineRule="auto"/>
              <w:jc w:val="center"/>
              <w:rPr>
                <w:ins w:id="25416" w:author="Hardik Malhotra" w:date="2021-09-30T23:42:00Z"/>
                <w:rFonts w:ascii="Verdana" w:eastAsia="Times New Roman" w:hAnsi="Verdana" w:cs="Times New Roman"/>
                <w:b/>
                <w:bCs/>
                <w:color w:val="000000" w:themeColor="text1"/>
                <w:sz w:val="10"/>
                <w:szCs w:val="10"/>
                <w:lang w:val="en-US"/>
                <w:rPrChange w:id="25417" w:author="Hardik Malhotra" w:date="2021-09-30T23:42:00Z">
                  <w:rPr>
                    <w:ins w:id="25418" w:author="Hardik Malhotra" w:date="2021-09-30T23:42:00Z"/>
                    <w:rFonts w:ascii="Verdana" w:eastAsia="Times New Roman" w:hAnsi="Verdana" w:cs="Times New Roman"/>
                    <w:b/>
                    <w:bCs/>
                    <w:color w:val="000000" w:themeColor="text1"/>
                    <w:sz w:val="10"/>
                    <w:szCs w:val="10"/>
                    <w:lang w:val="en-US"/>
                  </w:rPr>
                </w:rPrChange>
              </w:rPr>
            </w:pPr>
            <w:ins w:id="25419" w:author="Hardik Malhotra" w:date="2021-09-30T23:42:00Z">
              <w:r w:rsidRPr="00015378">
                <w:rPr>
                  <w:rFonts w:ascii="Verdana" w:hAnsi="Verdana" w:cs="Arial"/>
                  <w:b/>
                  <w:bCs/>
                  <w:color w:val="000000"/>
                  <w:sz w:val="10"/>
                  <w:szCs w:val="10"/>
                  <w:rPrChange w:id="25420" w:author="Hardik Malhotra" w:date="2021-09-30T23:42:00Z">
                    <w:rPr>
                      <w:rFonts w:ascii="Arial" w:hAnsi="Arial" w:cs="Arial"/>
                      <w:b/>
                      <w:bCs/>
                      <w:color w:val="000000"/>
                      <w:sz w:val="20"/>
                      <w:szCs w:val="20"/>
                    </w:rPr>
                  </w:rPrChange>
                </w:rPr>
                <w:t>465</w:t>
              </w:r>
            </w:ins>
          </w:p>
        </w:tc>
      </w:tr>
    </w:tbl>
    <w:p w14:paraId="01617EA5" w14:textId="77777777" w:rsidR="00015378" w:rsidRDefault="00015378" w:rsidP="006721C8">
      <w:pPr>
        <w:spacing w:line="360" w:lineRule="auto"/>
        <w:jc w:val="both"/>
        <w:rPr>
          <w:noProof/>
        </w:rPr>
      </w:pPr>
    </w:p>
    <w:p w14:paraId="56B6839E" w14:textId="713730F8" w:rsidR="006721C8" w:rsidRDefault="006721C8" w:rsidP="00447C32">
      <w:pPr>
        <w:rPr>
          <w:ins w:id="25421" w:author="Ritu Kamra" w:date="2021-09-24T18:22:00Z"/>
          <w:rFonts w:ascii="Arial" w:hAnsi="Arial" w:cs="Arial"/>
          <w:sz w:val="24"/>
          <w:szCs w:val="24"/>
        </w:rPr>
      </w:pPr>
    </w:p>
    <w:p w14:paraId="034632C7" w14:textId="77777777" w:rsidR="00BE001B" w:rsidRDefault="00BE001B" w:rsidP="00586D06">
      <w:pPr>
        <w:spacing w:line="360" w:lineRule="auto"/>
        <w:jc w:val="both"/>
        <w:rPr>
          <w:ins w:id="25422" w:author="Dilip Kumar" w:date="2021-09-25T12:36:00Z"/>
          <w:rFonts w:ascii="Arial" w:hAnsi="Arial" w:cs="Arial"/>
          <w:noProof/>
          <w:sz w:val="24"/>
          <w:szCs w:val="24"/>
        </w:rPr>
        <w:sectPr w:rsidR="00BE001B"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25423" w:author="Hardik Malhotra" w:date="2021-09-30T12:48:00Z">
            <w:sectPr w:rsidR="00BE001B" w:rsidSect="00AF4AFC">
              <w:pgMar w:top="1134" w:right="836" w:bottom="630" w:left="900" w:header="708" w:footer="708" w:gutter="0"/>
            </w:sectPr>
          </w:sectPrChange>
        </w:sectPr>
      </w:pPr>
    </w:p>
    <w:p w14:paraId="5F413F27" w14:textId="3F7D4A2F" w:rsidR="00586D06" w:rsidRPr="008226B7" w:rsidRDefault="00586D06" w:rsidP="00586D06">
      <w:pPr>
        <w:spacing w:line="360" w:lineRule="auto"/>
        <w:jc w:val="both"/>
        <w:rPr>
          <w:ins w:id="25424" w:author="Ritu Kamra" w:date="2021-09-24T18:22:00Z"/>
          <w:rFonts w:ascii="Arial" w:hAnsi="Arial" w:cs="Arial"/>
          <w:noProof/>
          <w:color w:val="FF0000"/>
          <w:sz w:val="24"/>
          <w:szCs w:val="24"/>
          <w:rPrChange w:id="25425" w:author="Hardik Malhotra" w:date="2021-09-29T19:27:00Z">
            <w:rPr>
              <w:ins w:id="25426" w:author="Ritu Kamra" w:date="2021-09-24T18:22:00Z"/>
              <w:rFonts w:ascii="Arial" w:hAnsi="Arial" w:cs="Arial"/>
              <w:noProof/>
              <w:sz w:val="24"/>
              <w:szCs w:val="24"/>
            </w:rPr>
          </w:rPrChange>
        </w:rPr>
      </w:pPr>
      <w:ins w:id="25427" w:author="Ritu Kamra" w:date="2021-09-24T18:22:00Z">
        <w:r w:rsidRPr="008226B7">
          <w:rPr>
            <w:rFonts w:ascii="Arial" w:hAnsi="Arial" w:cs="Arial"/>
            <w:noProof/>
            <w:color w:val="FF0000"/>
            <w:sz w:val="24"/>
            <w:szCs w:val="24"/>
            <w:rPrChange w:id="25428" w:author="Hardik Malhotra" w:date="2021-09-29T19:27:00Z">
              <w:rPr>
                <w:rFonts w:ascii="Arial" w:hAnsi="Arial" w:cs="Arial"/>
                <w:noProof/>
                <w:sz w:val="24"/>
                <w:szCs w:val="24"/>
              </w:rPr>
            </w:rPrChange>
          </w:rPr>
          <w:t xml:space="preserve">In Past major construction work &amp; expansion in electrical and Electronic region has been observed. Also this region is known for its technological development &amp; inovation, which enable manufacturer to make the high quality resin with wide range of properties. The major factor driving the market  is current &amp; emerging application (Electrical Application, superior &amp; modern structure of construction infrastructure). </w:t>
        </w:r>
      </w:ins>
    </w:p>
    <w:p w14:paraId="7BB851DE" w14:textId="353E744C" w:rsidR="00BE001B" w:rsidRPr="008226B7" w:rsidRDefault="00586D06" w:rsidP="00586D06">
      <w:pPr>
        <w:spacing w:line="360" w:lineRule="auto"/>
        <w:jc w:val="both"/>
        <w:rPr>
          <w:ins w:id="25429" w:author="Dilip Kumar" w:date="2021-09-25T12:36:00Z"/>
          <w:rFonts w:ascii="Arial" w:hAnsi="Arial" w:cs="Arial"/>
          <w:noProof/>
          <w:color w:val="FF0000"/>
          <w:sz w:val="24"/>
          <w:szCs w:val="24"/>
          <w:rPrChange w:id="25430" w:author="Hardik Malhotra" w:date="2021-09-29T19:27:00Z">
            <w:rPr>
              <w:ins w:id="25431" w:author="Dilip Kumar" w:date="2021-09-25T12:36:00Z"/>
              <w:rFonts w:ascii="Arial" w:hAnsi="Arial" w:cs="Arial"/>
              <w:noProof/>
              <w:sz w:val="24"/>
              <w:szCs w:val="24"/>
            </w:rPr>
          </w:rPrChange>
        </w:rPr>
        <w:sectPr w:rsidR="00BE001B" w:rsidRPr="008226B7"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25432" w:author="Hardik Malhotra" w:date="2021-09-30T12:48:00Z">
            <w:sectPr w:rsidR="00BE001B" w:rsidRPr="008226B7" w:rsidSect="00AF4AFC">
              <w:pgMar w:top="1134" w:right="836" w:bottom="630" w:left="900" w:header="708" w:footer="708" w:gutter="0"/>
            </w:sectPr>
          </w:sectPrChange>
        </w:sectPr>
      </w:pPr>
      <w:ins w:id="25433" w:author="Ritu Kamra" w:date="2021-09-24T18:22:00Z">
        <w:r w:rsidRPr="008226B7">
          <w:rPr>
            <w:rFonts w:ascii="Arial" w:hAnsi="Arial" w:cs="Arial"/>
            <w:noProof/>
            <w:color w:val="FF0000"/>
            <w:sz w:val="24"/>
            <w:szCs w:val="24"/>
            <w:rPrChange w:id="25434" w:author="Hardik Malhotra" w:date="2021-09-29T19:27:00Z">
              <w:rPr>
                <w:rFonts w:ascii="Arial" w:hAnsi="Arial" w:cs="Arial"/>
                <w:noProof/>
                <w:sz w:val="24"/>
                <w:szCs w:val="24"/>
              </w:rPr>
            </w:rPrChange>
          </w:rPr>
          <w:t>By Application wise, North America region is dominated by Paints &amp; Coating with approx 40 % of the share, followed by Electrical &amp; Composite material</w:t>
        </w:r>
      </w:ins>
      <w:ins w:id="25435" w:author="Hardik Malhotra" w:date="2021-09-30T23:42:00Z">
        <w:r w:rsidR="00015378">
          <w:rPr>
            <w:rFonts w:ascii="Arial" w:hAnsi="Arial" w:cs="Arial"/>
            <w:noProof/>
            <w:color w:val="FF0000"/>
            <w:sz w:val="24"/>
            <w:szCs w:val="24"/>
          </w:rPr>
          <w:t>.</w:t>
        </w:r>
      </w:ins>
      <w:ins w:id="25436" w:author="Ritu Kamra" w:date="2021-09-24T18:22:00Z">
        <w:del w:id="25437" w:author="Hardik Malhotra" w:date="2021-09-30T23:42:00Z">
          <w:r w:rsidRPr="008226B7" w:rsidDel="00015378">
            <w:rPr>
              <w:rFonts w:ascii="Arial" w:hAnsi="Arial" w:cs="Arial"/>
              <w:noProof/>
              <w:color w:val="FF0000"/>
              <w:sz w:val="24"/>
              <w:szCs w:val="24"/>
              <w:rPrChange w:id="25438" w:author="Hardik Malhotra" w:date="2021-09-29T19:27:00Z">
                <w:rPr>
                  <w:rFonts w:ascii="Arial" w:hAnsi="Arial" w:cs="Arial"/>
                  <w:noProof/>
                  <w:sz w:val="24"/>
                  <w:szCs w:val="24"/>
                </w:rPr>
              </w:rPrChange>
            </w:rPr>
            <w:delText>.</w:delText>
          </w:r>
        </w:del>
      </w:ins>
    </w:p>
    <w:p w14:paraId="6520929B" w14:textId="3716AB59" w:rsidR="00586D06" w:rsidRPr="007B0EA9" w:rsidDel="00015378" w:rsidRDefault="00586D06" w:rsidP="00586D06">
      <w:pPr>
        <w:spacing w:line="360" w:lineRule="auto"/>
        <w:jc w:val="both"/>
        <w:rPr>
          <w:ins w:id="25439" w:author="Ritu Kamra" w:date="2021-09-24T18:22:00Z"/>
          <w:del w:id="25440" w:author="Hardik Malhotra" w:date="2021-09-30T23:42:00Z"/>
          <w:rFonts w:ascii="Arial" w:hAnsi="Arial" w:cs="Arial"/>
          <w:noProof/>
          <w:sz w:val="24"/>
          <w:szCs w:val="24"/>
        </w:rPr>
      </w:pPr>
      <w:ins w:id="25441" w:author="Ritu Kamra" w:date="2021-09-24T18:22:00Z">
        <w:del w:id="25442" w:author="Hardik Malhotra" w:date="2021-09-30T23:42:00Z">
          <w:r w:rsidRPr="007B0EA9" w:rsidDel="00015378">
            <w:rPr>
              <w:rFonts w:ascii="Arial" w:hAnsi="Arial" w:cs="Arial"/>
              <w:noProof/>
              <w:sz w:val="24"/>
              <w:szCs w:val="24"/>
            </w:rPr>
            <w:delText xml:space="preserve"> </w:delText>
          </w:r>
        </w:del>
      </w:ins>
    </w:p>
    <w:p w14:paraId="2DA5438A" w14:textId="77777777" w:rsidR="00586D06" w:rsidDel="00015378" w:rsidRDefault="00586D06" w:rsidP="00586D06">
      <w:pPr>
        <w:spacing w:line="360" w:lineRule="auto"/>
        <w:jc w:val="both"/>
        <w:rPr>
          <w:ins w:id="25443" w:author="Ritu Kamra" w:date="2021-09-24T18:22:00Z"/>
          <w:del w:id="25444" w:author="Hardik Malhotra" w:date="2021-09-30T23:42:00Z"/>
          <w:rFonts w:ascii="Arial" w:hAnsi="Arial" w:cs="Arial"/>
          <w:noProof/>
          <w:sz w:val="24"/>
          <w:szCs w:val="24"/>
        </w:rPr>
      </w:pPr>
    </w:p>
    <w:p w14:paraId="6D5E8C82" w14:textId="4906D786" w:rsidR="00586D06" w:rsidDel="00015378" w:rsidRDefault="00586D06" w:rsidP="00447C32">
      <w:pPr>
        <w:rPr>
          <w:ins w:id="25445" w:author="Ritu Kamra" w:date="2021-09-24T18:22:00Z"/>
          <w:del w:id="25446" w:author="Hardik Malhotra" w:date="2021-09-30T23:42:00Z"/>
          <w:rFonts w:ascii="Arial" w:hAnsi="Arial" w:cs="Arial"/>
          <w:sz w:val="24"/>
          <w:szCs w:val="24"/>
        </w:rPr>
      </w:pPr>
    </w:p>
    <w:p w14:paraId="268702DA" w14:textId="24853080" w:rsidR="00586D06" w:rsidDel="00015378" w:rsidRDefault="00586D06" w:rsidP="00447C32">
      <w:pPr>
        <w:rPr>
          <w:ins w:id="25447" w:author="Ritu Kamra" w:date="2021-09-24T18:22:00Z"/>
          <w:del w:id="25448" w:author="Hardik Malhotra" w:date="2021-09-30T23:42:00Z"/>
          <w:rFonts w:ascii="Arial" w:hAnsi="Arial" w:cs="Arial"/>
          <w:sz w:val="24"/>
          <w:szCs w:val="24"/>
        </w:rPr>
      </w:pPr>
    </w:p>
    <w:p w14:paraId="24A26708" w14:textId="05577128" w:rsidR="00586D06" w:rsidDel="00015378" w:rsidRDefault="00586D06" w:rsidP="00447C32">
      <w:pPr>
        <w:rPr>
          <w:ins w:id="25449" w:author="Ritu Kamra" w:date="2021-09-24T18:22:00Z"/>
          <w:del w:id="25450" w:author="Hardik Malhotra" w:date="2021-09-30T23:42:00Z"/>
          <w:rFonts w:ascii="Arial" w:hAnsi="Arial" w:cs="Arial"/>
          <w:sz w:val="24"/>
          <w:szCs w:val="24"/>
        </w:rPr>
      </w:pPr>
    </w:p>
    <w:p w14:paraId="069CB771" w14:textId="45362E76" w:rsidR="00586D06" w:rsidDel="00015378" w:rsidRDefault="00586D06" w:rsidP="00447C32">
      <w:pPr>
        <w:rPr>
          <w:ins w:id="25451" w:author="Ritu Kamra" w:date="2021-09-24T18:22:00Z"/>
          <w:del w:id="25452" w:author="Hardik Malhotra" w:date="2021-09-30T23:42:00Z"/>
          <w:rFonts w:ascii="Arial" w:hAnsi="Arial" w:cs="Arial"/>
          <w:sz w:val="24"/>
          <w:szCs w:val="24"/>
        </w:rPr>
      </w:pPr>
    </w:p>
    <w:p w14:paraId="4AA1387D" w14:textId="2600E229" w:rsidR="00586D06" w:rsidDel="00015378" w:rsidRDefault="00586D06" w:rsidP="00447C32">
      <w:pPr>
        <w:rPr>
          <w:ins w:id="25453" w:author="Ritu Kamra" w:date="2021-09-24T18:22:00Z"/>
          <w:del w:id="25454" w:author="Hardik Malhotra" w:date="2021-09-30T23:42:00Z"/>
          <w:rFonts w:ascii="Arial" w:hAnsi="Arial" w:cs="Arial"/>
          <w:sz w:val="24"/>
          <w:szCs w:val="24"/>
        </w:rPr>
      </w:pPr>
    </w:p>
    <w:p w14:paraId="0AF11511" w14:textId="03A58669" w:rsidR="00586D06" w:rsidDel="00015378" w:rsidRDefault="00586D06" w:rsidP="00447C32">
      <w:pPr>
        <w:rPr>
          <w:ins w:id="25455" w:author="Neeshu Bhadauriya" w:date="2021-09-27T21:44:00Z"/>
          <w:del w:id="25456" w:author="Hardik Malhotra" w:date="2021-09-30T23:42:00Z"/>
          <w:rFonts w:ascii="Arial" w:hAnsi="Arial" w:cs="Arial"/>
          <w:sz w:val="24"/>
          <w:szCs w:val="24"/>
        </w:rPr>
      </w:pPr>
    </w:p>
    <w:p w14:paraId="00222617" w14:textId="77777777" w:rsidR="005C3363" w:rsidRDefault="005C3363" w:rsidP="00015378">
      <w:pPr>
        <w:spacing w:line="360" w:lineRule="auto"/>
        <w:jc w:val="both"/>
        <w:rPr>
          <w:ins w:id="25457" w:author="Ritu Kamra" w:date="2021-09-24T18:22:00Z"/>
          <w:rFonts w:ascii="Arial" w:hAnsi="Arial" w:cs="Arial"/>
          <w:sz w:val="24"/>
          <w:szCs w:val="24"/>
        </w:rPr>
        <w:pPrChange w:id="25458" w:author="Hardik Malhotra" w:date="2021-09-30T23:42:00Z">
          <w:pPr/>
        </w:pPrChange>
      </w:pPr>
    </w:p>
    <w:p w14:paraId="712D7FD7" w14:textId="798E3D55" w:rsidR="00586D06" w:rsidDel="00BE001B" w:rsidRDefault="00586D06" w:rsidP="00447C32">
      <w:pPr>
        <w:rPr>
          <w:ins w:id="25459" w:author="Ritu Kamra" w:date="2021-09-24T18:22:00Z"/>
          <w:del w:id="25460" w:author="Dilip Kumar" w:date="2021-09-25T12:36:00Z"/>
          <w:rFonts w:ascii="Arial" w:hAnsi="Arial" w:cs="Arial"/>
          <w:sz w:val="24"/>
          <w:szCs w:val="24"/>
        </w:rPr>
      </w:pPr>
    </w:p>
    <w:p w14:paraId="60D3EB2D" w14:textId="6E899F2D" w:rsidR="00586D06" w:rsidDel="00D02970" w:rsidRDefault="00586D06" w:rsidP="00447C32">
      <w:pPr>
        <w:rPr>
          <w:del w:id="25461" w:author="Ritu Kamra" w:date="2021-09-27T20:34:00Z"/>
          <w:rFonts w:ascii="Arial" w:hAnsi="Arial" w:cs="Arial"/>
          <w:sz w:val="24"/>
          <w:szCs w:val="24"/>
        </w:rPr>
      </w:pPr>
    </w:p>
    <w:p w14:paraId="39D8FB87" w14:textId="2CCCCE3D" w:rsidR="00447C32" w:rsidRDefault="005858C1" w:rsidP="00447C32">
      <w:r>
        <w:rPr>
          <w:noProof/>
        </w:rPr>
        <w:pict w14:anchorId="346BF618">
          <v:shape id="_x0000_s1305" type="#_x0000_t202" style="position:absolute;margin-left:-8.25pt;margin-top:-3.15pt;width:513pt;height:24.75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" filled="f" stroked="f">
            <v:textbox>
              <w:txbxContent>
                <w:p w14:paraId="5630B2C2" w14:textId="5FAF4EDE" w:rsidR="00E20B48" w:rsidRPr="00AB7B64" w:rsidRDefault="002B4E98" w:rsidP="00E20B48">
                  <w:pPr>
                    <w:spacing w:line="360" w:lineRule="auto"/>
                    <w:textAlignment w:val="baseline"/>
                    <w:rPr>
                      <w:rFonts w:ascii="Verdana" w:eastAsia="Verdana" w:hAnsi="Verdana" w:cs="Verdana"/>
                      <w:b/>
                      <w:bCs/>
                      <w:color w:val="000000" w:themeColor="text1"/>
                      <w:kern w:val="24"/>
                      <w:sz w:val="20"/>
                      <w:szCs w:val="20"/>
                      <w:lang w:val="en-US"/>
                    </w:rPr>
                  </w:pPr>
                  <w:ins w:id="25462" w:author="Neeshu Bhadauriya" w:date="2021-09-27T16:07:00Z">
                    <w:r w:rsidRPr="002B4E98">
                      <w:rPr>
                        <w:rFonts w:ascii="Verdana" w:eastAsia="Verdana" w:hAnsi="Verdana" w:cs="Verdana"/>
                        <w:b/>
                        <w:bCs/>
                        <w:color w:val="000000" w:themeColor="text1"/>
                        <w:kern w:val="24"/>
                        <w:sz w:val="20"/>
                        <w:szCs w:val="20"/>
                        <w:lang w:val="en-US"/>
                      </w:rPr>
                      <w:t>3.2.4.4.</w:t>
                    </w:r>
                    <w:r>
                      <w:rPr>
                        <w:rFonts w:ascii="Verdana" w:eastAsia="Verdana" w:hAnsi="Verdana" w:cs="Verdana"/>
                        <w:b/>
                        <w:bCs/>
                        <w:color w:val="000000" w:themeColor="text1"/>
                        <w:kern w:val="24"/>
                        <w:sz w:val="20"/>
                        <w:szCs w:val="20"/>
                        <w:lang w:val="en-US"/>
                      </w:rPr>
                      <w:t xml:space="preserve"> </w:t>
                    </w:r>
                  </w:ins>
                  <w:del w:id="25463" w:author="Neeshu Bhadauriya" w:date="2021-09-27T16:07:00Z">
                    <w:r w:rsidR="00E20B48" w:rsidRPr="00AB7B64" w:rsidDel="002B4E98">
                      <w:rPr>
                        <w:rFonts w:ascii="Verdana" w:eastAsia="Verdana" w:hAnsi="Verdana" w:cs="Verdana"/>
                        <w:b/>
                        <w:bCs/>
                        <w:color w:val="000000" w:themeColor="text1"/>
                        <w:kern w:val="24"/>
                        <w:sz w:val="20"/>
                        <w:szCs w:val="20"/>
                        <w:lang w:val="en-US"/>
                      </w:rPr>
                      <w:delText xml:space="preserve">3.2.3.2. </w:delText>
                    </w:r>
                  </w:del>
                  <w:r w:rsidR="00E20B48" w:rsidRPr="00AB7B64">
                    <w:rPr>
                      <w:rFonts w:ascii="Verdana" w:eastAsia="Verdana" w:hAnsi="Verdana" w:cs="Verdana"/>
                      <w:b/>
                      <w:bCs/>
                      <w:color w:val="000000" w:themeColor="text1"/>
                      <w:kern w:val="24"/>
                      <w:sz w:val="20"/>
                      <w:szCs w:val="20"/>
                      <w:lang w:val="en-US"/>
                    </w:rPr>
                    <w:t>Demand By Type</w:t>
                  </w:r>
                </w:p>
              </w:txbxContent>
            </v:textbox>
            <w10:wrap anchorx="margin"/>
          </v:shape>
        </w:pict>
      </w:r>
      <w:r>
        <w:rPr>
          <w:noProof/>
        </w:rPr>
        <w:pict w14:anchorId="1021C5AA">
          <v:shape id="_x0000_s1304" type="#_x0000_t202" style="position:absolute;margin-left:-6.75pt;margin-top:13pt;width:515.25pt;height:306.7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" filled="f" stroked="f">
            <v:textbox>
              <w:txbxContent>
                <w:p w14:paraId="7561B164" w14:textId="30E223F1" w:rsidR="00447C32" w:rsidRPr="005858C1" w:rsidRDefault="00C556F0" w:rsidP="00C556F0">
                  <w:pPr>
                    <w:spacing w:line="360" w:lineRule="auto"/>
                    <w:textAlignment w:val="baseline"/>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 xml:space="preserve">Figure </w:t>
                  </w:r>
                  <w:ins w:id="25464" w:author="Ritu Kamra" w:date="2021-09-27T17:18:00Z">
                    <w:r w:rsidR="00C854D0" w:rsidRPr="005858C1">
                      <w:rPr>
                        <w:rFonts w:ascii="Verdana" w:eastAsia="Verdana" w:hAnsi="Verdana" w:cs="Verdana"/>
                        <w:b/>
                        <w:bCs/>
                        <w:color w:val="0F0E0E"/>
                        <w:kern w:val="24"/>
                        <w:sz w:val="20"/>
                        <w:szCs w:val="20"/>
                        <w:lang w:val="en-US"/>
                      </w:rPr>
                      <w:t>4</w:t>
                    </w:r>
                  </w:ins>
                  <w:ins w:id="25465" w:author="Ritu Kamra" w:date="2021-09-27T18:55:00Z">
                    <w:r w:rsidR="008A03E7" w:rsidRPr="005858C1">
                      <w:rPr>
                        <w:rFonts w:ascii="Verdana" w:eastAsia="Verdana" w:hAnsi="Verdana" w:cs="Verdana"/>
                        <w:b/>
                        <w:bCs/>
                        <w:color w:val="0F0E0E"/>
                        <w:kern w:val="24"/>
                        <w:sz w:val="20"/>
                        <w:szCs w:val="20"/>
                        <w:lang w:val="en-US"/>
                      </w:rPr>
                      <w:t>3</w:t>
                    </w:r>
                  </w:ins>
                  <w:del w:id="25466" w:author="Ritu Kamra" w:date="2021-09-27T17:18:00Z">
                    <w:r w:rsidRPr="005858C1" w:rsidDel="00C854D0">
                      <w:rPr>
                        <w:rFonts w:ascii="Verdana" w:eastAsia="Verdana" w:hAnsi="Verdana" w:cs="Verdana"/>
                        <w:b/>
                        <w:bCs/>
                        <w:color w:val="0F0E0E"/>
                        <w:kern w:val="24"/>
                        <w:sz w:val="20"/>
                        <w:szCs w:val="20"/>
                        <w:lang w:val="en-US"/>
                      </w:rPr>
                      <w:delText>18</w:delText>
                    </w:r>
                  </w:del>
                  <w:r w:rsidRPr="005858C1">
                    <w:rPr>
                      <w:rFonts w:ascii="Verdana" w:eastAsia="Verdana" w:hAnsi="Verdana" w:cs="Verdana"/>
                      <w:b/>
                      <w:bCs/>
                      <w:color w:val="0F0E0E"/>
                      <w:kern w:val="24"/>
                      <w:sz w:val="20"/>
                      <w:szCs w:val="20"/>
                      <w:lang w:val="en-US"/>
                    </w:rPr>
                    <w:t xml:space="preserve">: North America </w:t>
                  </w:r>
                  <w:r w:rsidR="00F615C8" w:rsidRPr="005858C1">
                    <w:rPr>
                      <w:rFonts w:ascii="Verdana" w:eastAsia="Verdana" w:hAnsi="Verdana" w:cs="Verdana"/>
                      <w:b/>
                      <w:bCs/>
                      <w:color w:val="0F0E0E"/>
                      <w:kern w:val="24"/>
                      <w:sz w:val="20"/>
                      <w:szCs w:val="20"/>
                      <w:lang w:val="en-US"/>
                    </w:rPr>
                    <w:t>Epoxy Resin</w:t>
                  </w:r>
                  <w:r w:rsidRPr="005858C1">
                    <w:rPr>
                      <w:rFonts w:ascii="Verdana" w:eastAsia="Verdana" w:hAnsi="Verdana" w:cs="Verdana"/>
                      <w:b/>
                      <w:bCs/>
                      <w:color w:val="0F0E0E"/>
                      <w:kern w:val="24"/>
                      <w:sz w:val="20"/>
                      <w:szCs w:val="20"/>
                      <w:lang w:val="en-US"/>
                    </w:rPr>
                    <w:t xml:space="preserve"> </w:t>
                  </w:r>
                  <w:ins w:id="25467" w:author="Ritu Kamra" w:date="2021-09-27T20:34:00Z">
                    <w:r w:rsidR="00D02970" w:rsidRPr="005858C1">
                      <w:rPr>
                        <w:rFonts w:ascii="Verdana" w:eastAsia="Verdana" w:hAnsi="Verdana" w:cs="Verdana"/>
                        <w:b/>
                        <w:bCs/>
                        <w:color w:val="0F0E0E"/>
                        <w:kern w:val="24"/>
                        <w:sz w:val="20"/>
                        <w:szCs w:val="20"/>
                        <w:lang w:val="en-US"/>
                      </w:rPr>
                      <w:t>Demand</w:t>
                    </w:r>
                  </w:ins>
                  <w:del w:id="25468" w:author="Ritu Kamra" w:date="2021-09-27T20:34:00Z">
                    <w:r w:rsidRPr="005858C1" w:rsidDel="00D02970">
                      <w:rPr>
                        <w:rFonts w:ascii="Verdana" w:eastAsia="Verdana" w:hAnsi="Verdana" w:cs="Verdana"/>
                        <w:b/>
                        <w:bCs/>
                        <w:color w:val="0F0E0E"/>
                        <w:kern w:val="24"/>
                        <w:sz w:val="20"/>
                        <w:szCs w:val="20"/>
                        <w:lang w:val="en-US"/>
                      </w:rPr>
                      <w:delText>Market Share</w:delText>
                    </w:r>
                  </w:del>
                  <w:r w:rsidRPr="005858C1">
                    <w:rPr>
                      <w:rFonts w:ascii="Verdana" w:eastAsia="Verdana" w:hAnsi="Verdana" w:cs="Verdana"/>
                      <w:b/>
                      <w:bCs/>
                      <w:color w:val="0F0E0E"/>
                      <w:kern w:val="24"/>
                      <w:sz w:val="20"/>
                      <w:szCs w:val="20"/>
                      <w:lang w:val="en-US"/>
                    </w:rPr>
                    <w:t>, By Type, By Volume, 2015–2030F</w:t>
                  </w:r>
                </w:p>
                <w:p w14:paraId="22B48AA5" w14:textId="3800467A" w:rsidR="00C556F0" w:rsidRPr="005858C1" w:rsidRDefault="00476E65" w:rsidP="00C556F0">
                  <w:pPr>
                    <w:spacing w:line="360" w:lineRule="auto"/>
                    <w:textAlignment w:val="baseline"/>
                    <w:rPr>
                      <w:ins w:id="25469" w:author="Hardik Malhotra" w:date="2021-09-30T23:43:00Z"/>
                      <w:rFonts w:ascii="Verdana" w:eastAsia="Verdana" w:hAnsi="Verdana" w:cs="Verdana"/>
                      <w:b/>
                      <w:bCs/>
                      <w:color w:val="0F0E0E"/>
                      <w:kern w:val="24"/>
                      <w:sz w:val="20"/>
                      <w:szCs w:val="20"/>
                      <w:lang w:val="en-US"/>
                    </w:rPr>
                  </w:pPr>
                  <w:r w:rsidRPr="0013644D">
                    <w:rPr>
                      <w:noProof/>
                    </w:rPr>
                    <w:drawing>
                      <wp:inline distT="0" distB="0" distL="0" distR="0" wp14:anchorId="00E361AE" wp14:editId="6F1AA852">
                        <wp:extent cx="6360795" cy="3532731"/>
                        <wp:effectExtent l="0" t="0" r="1905" b="0"/>
                        <wp:docPr id="82" name="Chart 82">
                          <a:extLst xmlns:a="http://schemas.openxmlformats.org/drawingml/2006/main">
                            <a:ext uri="{FF2B5EF4-FFF2-40B4-BE49-F238E27FC236}">
                              <a16:creationId xmlns:a16="http://schemas.microsoft.com/office/drawing/2014/main" id="{5083EE75-E38F-4D2E-83CF-7096F52B3E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7D9C7901" w14:textId="76DB0E86" w:rsidR="00015378" w:rsidRPr="005858C1" w:rsidRDefault="00015378" w:rsidP="00C556F0">
                  <w:pPr>
                    <w:spacing w:line="360" w:lineRule="auto"/>
                    <w:textAlignment w:val="baseline"/>
                    <w:rPr>
                      <w:ins w:id="25470" w:author="Hardik Malhotra" w:date="2021-09-30T23:43:00Z"/>
                      <w:rFonts w:ascii="Verdana" w:eastAsia="Verdana" w:hAnsi="Verdana" w:cs="Verdana"/>
                      <w:b/>
                      <w:bCs/>
                      <w:color w:val="0F0E0E"/>
                      <w:kern w:val="24"/>
                      <w:sz w:val="20"/>
                      <w:szCs w:val="20"/>
                      <w:lang w:val="en-US"/>
                    </w:rPr>
                  </w:pPr>
                </w:p>
                <w:p w14:paraId="4CC931ED" w14:textId="77777777" w:rsidR="00015378" w:rsidRPr="005858C1" w:rsidRDefault="00015378" w:rsidP="00C556F0">
                  <w:pPr>
                    <w:spacing w:line="360" w:lineRule="auto"/>
                    <w:textAlignment w:val="baseline"/>
                    <w:rPr>
                      <w:rFonts w:ascii="Verdana" w:eastAsia="Verdana" w:hAnsi="Verdana" w:cs="Verdana"/>
                      <w:b/>
                      <w:bCs/>
                      <w:color w:val="0F0E0E"/>
                      <w:kern w:val="24"/>
                      <w:sz w:val="20"/>
                      <w:szCs w:val="20"/>
                      <w:lang w:val="en-US"/>
                    </w:rPr>
                  </w:pPr>
                </w:p>
              </w:txbxContent>
            </v:textbox>
            <w10:wrap anchorx="margin"/>
          </v:shape>
        </w:pict>
      </w:r>
    </w:p>
    <w:p w14:paraId="7807F116" w14:textId="12F92A1A" w:rsidR="00755D0C" w:rsidRDefault="00755D0C" w:rsidP="00447C32"/>
    <w:p w14:paraId="424F28EB" w14:textId="4CEB9594" w:rsidR="00755D0C" w:rsidRDefault="00755D0C" w:rsidP="00447C32"/>
    <w:p w14:paraId="76832100" w14:textId="1F9606A5" w:rsidR="00755D0C" w:rsidRDefault="00755D0C" w:rsidP="00447C32"/>
    <w:p w14:paraId="5989B557" w14:textId="1AEC0F9B" w:rsidR="00755D0C" w:rsidRDefault="00755D0C" w:rsidP="00447C32"/>
    <w:p w14:paraId="519DB10E" w14:textId="299E42D9" w:rsidR="00755D0C" w:rsidRDefault="00755D0C" w:rsidP="00447C32"/>
    <w:p w14:paraId="377753BA" w14:textId="77FEEEB1" w:rsidR="00755D0C" w:rsidRDefault="00755D0C" w:rsidP="00447C32"/>
    <w:p w14:paraId="152CDB24" w14:textId="60E1BA15" w:rsidR="00755D0C" w:rsidRDefault="00755D0C" w:rsidP="00447C32"/>
    <w:p w14:paraId="437C40A3" w14:textId="6124F18D" w:rsidR="00755D0C" w:rsidRDefault="00755D0C" w:rsidP="00447C32"/>
    <w:p w14:paraId="77DAF6CA" w14:textId="318BFBBA" w:rsidR="00755D0C" w:rsidRDefault="00755D0C" w:rsidP="00447C32"/>
    <w:p w14:paraId="31C24D54" w14:textId="746AACD3" w:rsidR="00755D0C" w:rsidRDefault="00755D0C" w:rsidP="00447C32"/>
    <w:p w14:paraId="2EC7979B" w14:textId="707A6D6A" w:rsidR="00755D0C" w:rsidRDefault="00755D0C" w:rsidP="00447C32"/>
    <w:p w14:paraId="0F34038B" w14:textId="51F50AF3" w:rsidR="00755D0C" w:rsidRDefault="005858C1" w:rsidP="00447C32">
      <w:r>
        <w:rPr>
          <w:noProof/>
        </w:rPr>
        <w:pict w14:anchorId="00BC46CE">
          <v:shape id="_x0000_s1303" type="#_x0000_t202" style="position:absolute;margin-left:150.15pt;margin-top:.35pt;width:346.5pt;height:24.2pt;z-index:2520268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" filled="f" stroked="f">
            <v:textbox style="mso-fit-shape-to-text:t">
              <w:txbxContent>
                <w:p w14:paraId="42D35231"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w:r>
    </w:p>
    <w:p w14:paraId="3F5E77B7" w14:textId="17588668" w:rsidR="00447C32" w:rsidRDefault="00447C32" w:rsidP="00447C32"/>
    <w:p w14:paraId="0AEBD3EA" w14:textId="77777777" w:rsidR="00BE001B" w:rsidRDefault="00BE001B" w:rsidP="00586D06">
      <w:pPr>
        <w:spacing w:line="360" w:lineRule="auto"/>
        <w:jc w:val="both"/>
        <w:rPr>
          <w:ins w:id="25471" w:author="Hardik Malhotra" w:date="2021-09-30T23:43:00Z"/>
          <w:rFonts w:ascii="Arial" w:hAnsi="Arial" w:cs="Arial"/>
          <w:sz w:val="24"/>
          <w:szCs w:val="24"/>
        </w:rPr>
      </w:pPr>
    </w:p>
    <w:p w14:paraId="306CA418" w14:textId="77777777" w:rsidR="00015378" w:rsidRDefault="00015378" w:rsidP="00586D06">
      <w:pPr>
        <w:spacing w:line="360" w:lineRule="auto"/>
        <w:jc w:val="both"/>
        <w:rPr>
          <w:ins w:id="25472" w:author="Hardik Malhotra" w:date="2021-09-30T23:43:00Z"/>
          <w:rFonts w:ascii="Arial" w:hAnsi="Arial" w:cs="Arial"/>
          <w:sz w:val="24"/>
          <w:szCs w:val="24"/>
        </w:rPr>
      </w:pPr>
    </w:p>
    <w:tbl>
      <w:tblPr>
        <w:tblW w:w="10345" w:type="dxa"/>
        <w:tblInd w:w="-185" w:type="dxa"/>
        <w:tblLook w:val="04A0" w:firstRow="1" w:lastRow="0" w:firstColumn="1" w:lastColumn="0" w:noHBand="0" w:noVBand="1"/>
      </w:tblPr>
      <w:tblGrid>
        <w:gridCol w:w="1152"/>
        <w:gridCol w:w="526"/>
        <w:gridCol w:w="526"/>
        <w:gridCol w:w="526"/>
        <w:gridCol w:w="526"/>
        <w:gridCol w:w="580"/>
        <w:gridCol w:w="595"/>
        <w:gridCol w:w="577"/>
        <w:gridCol w:w="577"/>
        <w:gridCol w:w="595"/>
        <w:gridCol w:w="595"/>
        <w:gridCol w:w="595"/>
        <w:gridCol w:w="595"/>
        <w:gridCol w:w="595"/>
        <w:gridCol w:w="595"/>
        <w:gridCol w:w="595"/>
        <w:gridCol w:w="595"/>
        <w:tblGridChange w:id="25473">
          <w:tblGrid>
            <w:gridCol w:w="1152"/>
            <w:gridCol w:w="526"/>
            <w:gridCol w:w="526"/>
            <w:gridCol w:w="526"/>
            <w:gridCol w:w="526"/>
            <w:gridCol w:w="580"/>
            <w:gridCol w:w="595"/>
            <w:gridCol w:w="577"/>
            <w:gridCol w:w="577"/>
            <w:gridCol w:w="595"/>
            <w:gridCol w:w="595"/>
            <w:gridCol w:w="595"/>
            <w:gridCol w:w="595"/>
            <w:gridCol w:w="595"/>
            <w:gridCol w:w="595"/>
            <w:gridCol w:w="595"/>
            <w:gridCol w:w="595"/>
          </w:tblGrid>
        </w:tblGridChange>
      </w:tblGrid>
      <w:tr w:rsidR="00015378" w:rsidRPr="00257590" w14:paraId="2FFD125C" w14:textId="77777777" w:rsidTr="00092529">
        <w:trPr>
          <w:trHeight w:val="284"/>
          <w:ins w:id="25474" w:author="Hardik Malhotra" w:date="2021-09-30T23:43:00Z"/>
        </w:trPr>
        <w:tc>
          <w:tcPr>
            <w:tcW w:w="1152"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10C3A447" w14:textId="77777777" w:rsidR="00015378" w:rsidRPr="00257590" w:rsidRDefault="00015378" w:rsidP="00092529">
            <w:pPr>
              <w:spacing w:after="0" w:line="240" w:lineRule="auto"/>
              <w:jc w:val="center"/>
              <w:rPr>
                <w:ins w:id="25475" w:author="Hardik Malhotra" w:date="2021-09-30T23:43:00Z"/>
                <w:rFonts w:ascii="Verdana" w:eastAsia="Times New Roman" w:hAnsi="Verdana" w:cs="Arial"/>
                <w:b/>
                <w:bCs/>
                <w:color w:val="FFFFFF" w:themeColor="background1"/>
                <w:sz w:val="10"/>
                <w:szCs w:val="10"/>
                <w:lang w:val="en-US"/>
              </w:rPr>
            </w:pPr>
            <w:ins w:id="25476" w:author="Hardik Malhotra" w:date="2021-09-30T23:43:00Z">
              <w:r w:rsidRPr="00257590">
                <w:rPr>
                  <w:rFonts w:ascii="Verdana" w:eastAsia="Times New Roman" w:hAnsi="Verdana" w:cs="Arial"/>
                  <w:b/>
                  <w:bCs/>
                  <w:color w:val="FFFFFF" w:themeColor="background1"/>
                  <w:sz w:val="10"/>
                  <w:szCs w:val="10"/>
                  <w:lang w:val="en-US"/>
                </w:rPr>
                <w:t>Demand by Type</w:t>
              </w:r>
            </w:ins>
          </w:p>
        </w:tc>
        <w:tc>
          <w:tcPr>
            <w:tcW w:w="526" w:type="dxa"/>
            <w:tcBorders>
              <w:top w:val="single" w:sz="4" w:space="0" w:color="auto"/>
              <w:left w:val="nil"/>
              <w:bottom w:val="single" w:sz="4" w:space="0" w:color="auto"/>
              <w:right w:val="single" w:sz="4" w:space="0" w:color="auto"/>
            </w:tcBorders>
            <w:shd w:val="clear" w:color="auto" w:fill="C00000"/>
            <w:noWrap/>
            <w:vAlign w:val="center"/>
            <w:hideMark/>
          </w:tcPr>
          <w:p w14:paraId="3C81E3DA" w14:textId="77777777" w:rsidR="00015378" w:rsidRPr="00257590" w:rsidRDefault="00015378" w:rsidP="00092529">
            <w:pPr>
              <w:spacing w:after="0" w:line="480" w:lineRule="auto"/>
              <w:jc w:val="center"/>
              <w:rPr>
                <w:ins w:id="25477" w:author="Hardik Malhotra" w:date="2021-09-30T23:43:00Z"/>
                <w:rFonts w:ascii="Verdana" w:eastAsia="Times New Roman" w:hAnsi="Verdana" w:cs="Arial"/>
                <w:b/>
                <w:bCs/>
                <w:color w:val="FFFFFF" w:themeColor="background1"/>
                <w:sz w:val="10"/>
                <w:szCs w:val="10"/>
                <w:lang w:val="en-US"/>
              </w:rPr>
            </w:pPr>
            <w:ins w:id="25478" w:author="Hardik Malhotra" w:date="2021-09-30T23:43:00Z">
              <w:r w:rsidRPr="00257590">
                <w:rPr>
                  <w:rFonts w:ascii="Verdana" w:eastAsia="Times New Roman" w:hAnsi="Verdana" w:cs="Arial"/>
                  <w:b/>
                  <w:bCs/>
                  <w:color w:val="FFFFFF" w:themeColor="background1"/>
                  <w:sz w:val="10"/>
                  <w:szCs w:val="10"/>
                  <w:lang w:val="en-US"/>
                </w:rPr>
                <w:t>2015</w:t>
              </w:r>
            </w:ins>
          </w:p>
        </w:tc>
        <w:tc>
          <w:tcPr>
            <w:tcW w:w="526" w:type="dxa"/>
            <w:tcBorders>
              <w:top w:val="single" w:sz="4" w:space="0" w:color="auto"/>
              <w:left w:val="nil"/>
              <w:bottom w:val="single" w:sz="4" w:space="0" w:color="auto"/>
              <w:right w:val="single" w:sz="4" w:space="0" w:color="auto"/>
            </w:tcBorders>
            <w:shd w:val="clear" w:color="auto" w:fill="C00000"/>
            <w:noWrap/>
            <w:vAlign w:val="center"/>
            <w:hideMark/>
          </w:tcPr>
          <w:p w14:paraId="5E0EF48A" w14:textId="77777777" w:rsidR="00015378" w:rsidRPr="00257590" w:rsidRDefault="00015378" w:rsidP="00092529">
            <w:pPr>
              <w:spacing w:after="0" w:line="480" w:lineRule="auto"/>
              <w:jc w:val="center"/>
              <w:rPr>
                <w:ins w:id="25479" w:author="Hardik Malhotra" w:date="2021-09-30T23:43:00Z"/>
                <w:rFonts w:ascii="Verdana" w:eastAsia="Times New Roman" w:hAnsi="Verdana" w:cs="Arial"/>
                <w:b/>
                <w:bCs/>
                <w:color w:val="FFFFFF" w:themeColor="background1"/>
                <w:sz w:val="10"/>
                <w:szCs w:val="10"/>
                <w:lang w:val="en-US"/>
              </w:rPr>
            </w:pPr>
            <w:ins w:id="25480" w:author="Hardik Malhotra" w:date="2021-09-30T23:43:00Z">
              <w:r w:rsidRPr="00257590">
                <w:rPr>
                  <w:rFonts w:ascii="Verdana" w:eastAsia="Times New Roman" w:hAnsi="Verdana" w:cs="Arial"/>
                  <w:b/>
                  <w:bCs/>
                  <w:color w:val="FFFFFF" w:themeColor="background1"/>
                  <w:sz w:val="10"/>
                  <w:szCs w:val="10"/>
                  <w:lang w:val="en-US"/>
                </w:rPr>
                <w:t>2016</w:t>
              </w:r>
            </w:ins>
          </w:p>
        </w:tc>
        <w:tc>
          <w:tcPr>
            <w:tcW w:w="526" w:type="dxa"/>
            <w:tcBorders>
              <w:top w:val="single" w:sz="4" w:space="0" w:color="auto"/>
              <w:left w:val="nil"/>
              <w:bottom w:val="single" w:sz="4" w:space="0" w:color="auto"/>
              <w:right w:val="single" w:sz="4" w:space="0" w:color="auto"/>
            </w:tcBorders>
            <w:shd w:val="clear" w:color="auto" w:fill="C00000"/>
            <w:noWrap/>
            <w:vAlign w:val="bottom"/>
            <w:hideMark/>
          </w:tcPr>
          <w:p w14:paraId="7EC843DF" w14:textId="77777777" w:rsidR="00015378" w:rsidRPr="00257590" w:rsidRDefault="00015378" w:rsidP="00092529">
            <w:pPr>
              <w:spacing w:after="0" w:line="480" w:lineRule="auto"/>
              <w:jc w:val="center"/>
              <w:rPr>
                <w:ins w:id="25481" w:author="Hardik Malhotra" w:date="2021-09-30T23:43:00Z"/>
                <w:rFonts w:ascii="Verdana" w:eastAsia="Times New Roman" w:hAnsi="Verdana" w:cs="Arial"/>
                <w:b/>
                <w:bCs/>
                <w:color w:val="FFFFFF" w:themeColor="background1"/>
                <w:sz w:val="10"/>
                <w:szCs w:val="10"/>
                <w:lang w:val="en-US"/>
              </w:rPr>
            </w:pPr>
            <w:ins w:id="25482" w:author="Hardik Malhotra" w:date="2021-09-30T23:43:00Z">
              <w:r w:rsidRPr="00257590">
                <w:rPr>
                  <w:rFonts w:ascii="Verdana" w:eastAsia="Times New Roman" w:hAnsi="Verdana" w:cs="Arial"/>
                  <w:b/>
                  <w:bCs/>
                  <w:color w:val="FFFFFF" w:themeColor="background1"/>
                  <w:sz w:val="10"/>
                  <w:szCs w:val="10"/>
                  <w:lang w:val="en-US"/>
                </w:rPr>
                <w:t>2017</w:t>
              </w:r>
            </w:ins>
          </w:p>
        </w:tc>
        <w:tc>
          <w:tcPr>
            <w:tcW w:w="526" w:type="dxa"/>
            <w:tcBorders>
              <w:top w:val="single" w:sz="4" w:space="0" w:color="auto"/>
              <w:left w:val="nil"/>
              <w:bottom w:val="single" w:sz="4" w:space="0" w:color="auto"/>
              <w:right w:val="single" w:sz="4" w:space="0" w:color="auto"/>
            </w:tcBorders>
            <w:shd w:val="clear" w:color="auto" w:fill="C00000"/>
            <w:noWrap/>
            <w:vAlign w:val="bottom"/>
            <w:hideMark/>
          </w:tcPr>
          <w:p w14:paraId="63E0B7DF" w14:textId="77777777" w:rsidR="00015378" w:rsidRPr="00257590" w:rsidRDefault="00015378" w:rsidP="00092529">
            <w:pPr>
              <w:spacing w:after="0" w:line="480" w:lineRule="auto"/>
              <w:jc w:val="center"/>
              <w:rPr>
                <w:ins w:id="25483" w:author="Hardik Malhotra" w:date="2021-09-30T23:43:00Z"/>
                <w:rFonts w:ascii="Verdana" w:eastAsia="Times New Roman" w:hAnsi="Verdana" w:cs="Arial"/>
                <w:b/>
                <w:bCs/>
                <w:color w:val="FFFFFF" w:themeColor="background1"/>
                <w:sz w:val="10"/>
                <w:szCs w:val="10"/>
                <w:lang w:val="en-US"/>
              </w:rPr>
            </w:pPr>
            <w:ins w:id="25484" w:author="Hardik Malhotra" w:date="2021-09-30T23:43:00Z">
              <w:r w:rsidRPr="00257590">
                <w:rPr>
                  <w:rFonts w:ascii="Verdana" w:eastAsia="Times New Roman" w:hAnsi="Verdana" w:cs="Arial"/>
                  <w:b/>
                  <w:bCs/>
                  <w:color w:val="FFFFFF" w:themeColor="background1"/>
                  <w:sz w:val="10"/>
                  <w:szCs w:val="10"/>
                  <w:lang w:val="en-US"/>
                </w:rPr>
                <w:t>2018</w:t>
              </w:r>
            </w:ins>
          </w:p>
        </w:tc>
        <w:tc>
          <w:tcPr>
            <w:tcW w:w="580" w:type="dxa"/>
            <w:tcBorders>
              <w:top w:val="single" w:sz="4" w:space="0" w:color="auto"/>
              <w:left w:val="nil"/>
              <w:bottom w:val="single" w:sz="4" w:space="0" w:color="auto"/>
              <w:right w:val="single" w:sz="4" w:space="0" w:color="auto"/>
            </w:tcBorders>
            <w:shd w:val="clear" w:color="auto" w:fill="C00000"/>
            <w:noWrap/>
            <w:vAlign w:val="bottom"/>
            <w:hideMark/>
          </w:tcPr>
          <w:p w14:paraId="3EFADB93" w14:textId="77777777" w:rsidR="00015378" w:rsidRPr="00257590" w:rsidRDefault="00015378" w:rsidP="00092529">
            <w:pPr>
              <w:spacing w:after="0" w:line="480" w:lineRule="auto"/>
              <w:jc w:val="center"/>
              <w:rPr>
                <w:ins w:id="25485" w:author="Hardik Malhotra" w:date="2021-09-30T23:43:00Z"/>
                <w:rFonts w:ascii="Verdana" w:eastAsia="Times New Roman" w:hAnsi="Verdana" w:cs="Arial"/>
                <w:b/>
                <w:bCs/>
                <w:color w:val="FFFFFF" w:themeColor="background1"/>
                <w:sz w:val="10"/>
                <w:szCs w:val="10"/>
                <w:lang w:val="en-US"/>
              </w:rPr>
            </w:pPr>
            <w:ins w:id="25486" w:author="Hardik Malhotra" w:date="2021-09-30T23:43:00Z">
              <w:r w:rsidRPr="00257590">
                <w:rPr>
                  <w:rFonts w:ascii="Verdana" w:eastAsia="Times New Roman" w:hAnsi="Verdana" w:cs="Arial"/>
                  <w:b/>
                  <w:bCs/>
                  <w:color w:val="FFFFFF" w:themeColor="background1"/>
                  <w:sz w:val="10"/>
                  <w:szCs w:val="10"/>
                  <w:lang w:val="en-US"/>
                </w:rPr>
                <w:t>2019</w:t>
              </w:r>
            </w:ins>
          </w:p>
        </w:tc>
        <w:tc>
          <w:tcPr>
            <w:tcW w:w="595" w:type="dxa"/>
            <w:tcBorders>
              <w:top w:val="single" w:sz="4" w:space="0" w:color="auto"/>
              <w:left w:val="nil"/>
              <w:bottom w:val="single" w:sz="4" w:space="0" w:color="auto"/>
              <w:right w:val="single" w:sz="4" w:space="0" w:color="auto"/>
            </w:tcBorders>
            <w:shd w:val="clear" w:color="auto" w:fill="C00000"/>
            <w:noWrap/>
            <w:vAlign w:val="bottom"/>
            <w:hideMark/>
          </w:tcPr>
          <w:p w14:paraId="38C67004" w14:textId="77777777" w:rsidR="00015378" w:rsidRPr="00257590" w:rsidRDefault="00015378" w:rsidP="00092529">
            <w:pPr>
              <w:spacing w:after="0" w:line="480" w:lineRule="auto"/>
              <w:jc w:val="center"/>
              <w:rPr>
                <w:ins w:id="25487" w:author="Hardik Malhotra" w:date="2021-09-30T23:43:00Z"/>
                <w:rFonts w:ascii="Verdana" w:eastAsia="Times New Roman" w:hAnsi="Verdana" w:cs="Arial"/>
                <w:b/>
                <w:bCs/>
                <w:color w:val="FFFFFF" w:themeColor="background1"/>
                <w:sz w:val="10"/>
                <w:szCs w:val="10"/>
                <w:lang w:val="en-US"/>
              </w:rPr>
            </w:pPr>
            <w:ins w:id="25488" w:author="Hardik Malhotra" w:date="2021-09-30T23:43:00Z">
              <w:r w:rsidRPr="00257590">
                <w:rPr>
                  <w:rFonts w:ascii="Verdana" w:eastAsia="Times New Roman" w:hAnsi="Verdana" w:cs="Arial"/>
                  <w:b/>
                  <w:bCs/>
                  <w:color w:val="FFFFFF" w:themeColor="background1"/>
                  <w:sz w:val="10"/>
                  <w:szCs w:val="10"/>
                  <w:lang w:val="en-US"/>
                </w:rPr>
                <w:t>2020</w:t>
              </w:r>
            </w:ins>
          </w:p>
        </w:tc>
        <w:tc>
          <w:tcPr>
            <w:tcW w:w="577" w:type="dxa"/>
            <w:tcBorders>
              <w:top w:val="single" w:sz="4" w:space="0" w:color="auto"/>
              <w:left w:val="nil"/>
              <w:bottom w:val="single" w:sz="4" w:space="0" w:color="auto"/>
              <w:right w:val="single" w:sz="4" w:space="0" w:color="auto"/>
            </w:tcBorders>
            <w:shd w:val="clear" w:color="auto" w:fill="C00000"/>
            <w:noWrap/>
            <w:vAlign w:val="bottom"/>
            <w:hideMark/>
          </w:tcPr>
          <w:p w14:paraId="2FC42C96" w14:textId="77777777" w:rsidR="00015378" w:rsidRPr="00257590" w:rsidRDefault="00015378" w:rsidP="00092529">
            <w:pPr>
              <w:spacing w:after="0" w:line="480" w:lineRule="auto"/>
              <w:jc w:val="center"/>
              <w:rPr>
                <w:ins w:id="25489" w:author="Hardik Malhotra" w:date="2021-09-30T23:43:00Z"/>
                <w:rFonts w:ascii="Verdana" w:eastAsia="Times New Roman" w:hAnsi="Verdana" w:cs="Arial"/>
                <w:b/>
                <w:bCs/>
                <w:color w:val="FFFFFF" w:themeColor="background1"/>
                <w:sz w:val="10"/>
                <w:szCs w:val="10"/>
                <w:lang w:val="en-US"/>
              </w:rPr>
            </w:pPr>
            <w:ins w:id="25490" w:author="Hardik Malhotra" w:date="2021-09-30T23:43:00Z">
              <w:r w:rsidRPr="00257590">
                <w:rPr>
                  <w:rFonts w:ascii="Verdana" w:eastAsia="Times New Roman" w:hAnsi="Verdana" w:cs="Arial"/>
                  <w:b/>
                  <w:bCs/>
                  <w:color w:val="FFFFFF" w:themeColor="background1"/>
                  <w:sz w:val="10"/>
                  <w:szCs w:val="10"/>
                  <w:lang w:val="en-US"/>
                </w:rPr>
                <w:t>2021E</w:t>
              </w:r>
            </w:ins>
          </w:p>
        </w:tc>
        <w:tc>
          <w:tcPr>
            <w:tcW w:w="577" w:type="dxa"/>
            <w:tcBorders>
              <w:top w:val="single" w:sz="4" w:space="0" w:color="auto"/>
              <w:left w:val="nil"/>
              <w:bottom w:val="single" w:sz="4" w:space="0" w:color="auto"/>
              <w:right w:val="single" w:sz="4" w:space="0" w:color="auto"/>
            </w:tcBorders>
            <w:shd w:val="clear" w:color="auto" w:fill="C00000"/>
            <w:noWrap/>
            <w:vAlign w:val="bottom"/>
            <w:hideMark/>
          </w:tcPr>
          <w:p w14:paraId="13EF35E2" w14:textId="77777777" w:rsidR="00015378" w:rsidRPr="00257590" w:rsidRDefault="00015378" w:rsidP="00092529">
            <w:pPr>
              <w:spacing w:after="0" w:line="480" w:lineRule="auto"/>
              <w:jc w:val="center"/>
              <w:rPr>
                <w:ins w:id="25491" w:author="Hardik Malhotra" w:date="2021-09-30T23:43:00Z"/>
                <w:rFonts w:ascii="Verdana" w:eastAsia="Times New Roman" w:hAnsi="Verdana" w:cs="Arial"/>
                <w:b/>
                <w:bCs/>
                <w:color w:val="FFFFFF" w:themeColor="background1"/>
                <w:sz w:val="10"/>
                <w:szCs w:val="10"/>
                <w:lang w:val="en-US"/>
              </w:rPr>
            </w:pPr>
            <w:ins w:id="25492" w:author="Hardik Malhotra" w:date="2021-09-30T23:43:00Z">
              <w:r w:rsidRPr="00257590">
                <w:rPr>
                  <w:rFonts w:ascii="Verdana" w:eastAsia="Times New Roman" w:hAnsi="Verdana" w:cs="Arial"/>
                  <w:b/>
                  <w:bCs/>
                  <w:color w:val="FFFFFF" w:themeColor="background1"/>
                  <w:sz w:val="10"/>
                  <w:szCs w:val="10"/>
                  <w:lang w:val="en-US"/>
                </w:rPr>
                <w:t>2022F</w:t>
              </w:r>
            </w:ins>
          </w:p>
        </w:tc>
        <w:tc>
          <w:tcPr>
            <w:tcW w:w="595" w:type="dxa"/>
            <w:tcBorders>
              <w:top w:val="single" w:sz="4" w:space="0" w:color="auto"/>
              <w:left w:val="nil"/>
              <w:bottom w:val="single" w:sz="4" w:space="0" w:color="auto"/>
              <w:right w:val="single" w:sz="4" w:space="0" w:color="auto"/>
            </w:tcBorders>
            <w:shd w:val="clear" w:color="auto" w:fill="C00000"/>
            <w:noWrap/>
            <w:vAlign w:val="bottom"/>
            <w:hideMark/>
          </w:tcPr>
          <w:p w14:paraId="5AF2EC34" w14:textId="77777777" w:rsidR="00015378" w:rsidRPr="00257590" w:rsidRDefault="00015378" w:rsidP="00092529">
            <w:pPr>
              <w:spacing w:after="0" w:line="480" w:lineRule="auto"/>
              <w:jc w:val="center"/>
              <w:rPr>
                <w:ins w:id="25493" w:author="Hardik Malhotra" w:date="2021-09-30T23:43:00Z"/>
                <w:rFonts w:ascii="Verdana" w:eastAsia="Times New Roman" w:hAnsi="Verdana" w:cs="Arial"/>
                <w:b/>
                <w:bCs/>
                <w:color w:val="FFFFFF" w:themeColor="background1"/>
                <w:sz w:val="10"/>
                <w:szCs w:val="10"/>
                <w:lang w:val="en-US"/>
              </w:rPr>
            </w:pPr>
            <w:ins w:id="25494" w:author="Hardik Malhotra" w:date="2021-09-30T23:43:00Z">
              <w:r w:rsidRPr="00257590">
                <w:rPr>
                  <w:rFonts w:ascii="Verdana" w:eastAsia="Times New Roman" w:hAnsi="Verdana" w:cs="Arial"/>
                  <w:b/>
                  <w:bCs/>
                  <w:color w:val="FFFFFF" w:themeColor="background1"/>
                  <w:sz w:val="10"/>
                  <w:szCs w:val="10"/>
                  <w:lang w:val="en-US"/>
                </w:rPr>
                <w:t>2023F</w:t>
              </w:r>
            </w:ins>
          </w:p>
        </w:tc>
        <w:tc>
          <w:tcPr>
            <w:tcW w:w="595" w:type="dxa"/>
            <w:tcBorders>
              <w:top w:val="single" w:sz="4" w:space="0" w:color="auto"/>
              <w:left w:val="nil"/>
              <w:bottom w:val="single" w:sz="4" w:space="0" w:color="auto"/>
              <w:right w:val="single" w:sz="4" w:space="0" w:color="auto"/>
            </w:tcBorders>
            <w:shd w:val="clear" w:color="auto" w:fill="C00000"/>
            <w:noWrap/>
            <w:vAlign w:val="bottom"/>
            <w:hideMark/>
          </w:tcPr>
          <w:p w14:paraId="345C5D36" w14:textId="77777777" w:rsidR="00015378" w:rsidRPr="00257590" w:rsidRDefault="00015378" w:rsidP="00092529">
            <w:pPr>
              <w:spacing w:after="0" w:line="480" w:lineRule="auto"/>
              <w:jc w:val="center"/>
              <w:rPr>
                <w:ins w:id="25495" w:author="Hardik Malhotra" w:date="2021-09-30T23:43:00Z"/>
                <w:rFonts w:ascii="Verdana" w:eastAsia="Times New Roman" w:hAnsi="Verdana" w:cs="Arial"/>
                <w:b/>
                <w:bCs/>
                <w:color w:val="FFFFFF" w:themeColor="background1"/>
                <w:sz w:val="10"/>
                <w:szCs w:val="10"/>
                <w:lang w:val="en-US"/>
              </w:rPr>
            </w:pPr>
            <w:ins w:id="25496" w:author="Hardik Malhotra" w:date="2021-09-30T23:43:00Z">
              <w:r w:rsidRPr="00257590">
                <w:rPr>
                  <w:rFonts w:ascii="Verdana" w:eastAsia="Times New Roman" w:hAnsi="Verdana" w:cs="Arial"/>
                  <w:b/>
                  <w:bCs/>
                  <w:color w:val="FFFFFF" w:themeColor="background1"/>
                  <w:sz w:val="10"/>
                  <w:szCs w:val="10"/>
                  <w:lang w:val="en-US"/>
                </w:rPr>
                <w:t>2024F</w:t>
              </w:r>
            </w:ins>
          </w:p>
        </w:tc>
        <w:tc>
          <w:tcPr>
            <w:tcW w:w="595" w:type="dxa"/>
            <w:tcBorders>
              <w:top w:val="single" w:sz="4" w:space="0" w:color="auto"/>
              <w:left w:val="nil"/>
              <w:bottom w:val="single" w:sz="4" w:space="0" w:color="auto"/>
              <w:right w:val="single" w:sz="4" w:space="0" w:color="auto"/>
            </w:tcBorders>
            <w:shd w:val="clear" w:color="auto" w:fill="C00000"/>
            <w:noWrap/>
            <w:vAlign w:val="bottom"/>
            <w:hideMark/>
          </w:tcPr>
          <w:p w14:paraId="56709DAF" w14:textId="77777777" w:rsidR="00015378" w:rsidRPr="00257590" w:rsidRDefault="00015378" w:rsidP="00092529">
            <w:pPr>
              <w:spacing w:after="0" w:line="480" w:lineRule="auto"/>
              <w:jc w:val="center"/>
              <w:rPr>
                <w:ins w:id="25497" w:author="Hardik Malhotra" w:date="2021-09-30T23:43:00Z"/>
                <w:rFonts w:ascii="Verdana" w:eastAsia="Times New Roman" w:hAnsi="Verdana" w:cs="Arial"/>
                <w:b/>
                <w:bCs/>
                <w:color w:val="FFFFFF" w:themeColor="background1"/>
                <w:sz w:val="10"/>
                <w:szCs w:val="10"/>
                <w:lang w:val="en-US"/>
              </w:rPr>
            </w:pPr>
            <w:ins w:id="25498" w:author="Hardik Malhotra" w:date="2021-09-30T23:43:00Z">
              <w:r w:rsidRPr="00257590">
                <w:rPr>
                  <w:rFonts w:ascii="Verdana" w:eastAsia="Times New Roman" w:hAnsi="Verdana" w:cs="Arial"/>
                  <w:b/>
                  <w:bCs/>
                  <w:color w:val="FFFFFF" w:themeColor="background1"/>
                  <w:sz w:val="10"/>
                  <w:szCs w:val="10"/>
                  <w:lang w:val="en-US"/>
                </w:rPr>
                <w:t>2025F</w:t>
              </w:r>
            </w:ins>
          </w:p>
        </w:tc>
        <w:tc>
          <w:tcPr>
            <w:tcW w:w="595" w:type="dxa"/>
            <w:tcBorders>
              <w:top w:val="single" w:sz="4" w:space="0" w:color="auto"/>
              <w:left w:val="nil"/>
              <w:bottom w:val="single" w:sz="4" w:space="0" w:color="auto"/>
              <w:right w:val="single" w:sz="4" w:space="0" w:color="auto"/>
            </w:tcBorders>
            <w:shd w:val="clear" w:color="auto" w:fill="C00000"/>
            <w:noWrap/>
            <w:vAlign w:val="bottom"/>
            <w:hideMark/>
          </w:tcPr>
          <w:p w14:paraId="395E1DD6" w14:textId="77777777" w:rsidR="00015378" w:rsidRPr="00257590" w:rsidRDefault="00015378" w:rsidP="00092529">
            <w:pPr>
              <w:spacing w:after="0" w:line="480" w:lineRule="auto"/>
              <w:jc w:val="center"/>
              <w:rPr>
                <w:ins w:id="25499" w:author="Hardik Malhotra" w:date="2021-09-30T23:43:00Z"/>
                <w:rFonts w:ascii="Verdana" w:eastAsia="Times New Roman" w:hAnsi="Verdana" w:cs="Arial"/>
                <w:b/>
                <w:bCs/>
                <w:color w:val="FFFFFF" w:themeColor="background1"/>
                <w:sz w:val="10"/>
                <w:szCs w:val="10"/>
                <w:lang w:val="en-US"/>
              </w:rPr>
            </w:pPr>
            <w:ins w:id="25500" w:author="Hardik Malhotra" w:date="2021-09-30T23:43:00Z">
              <w:r w:rsidRPr="00257590">
                <w:rPr>
                  <w:rFonts w:ascii="Verdana" w:eastAsia="Times New Roman" w:hAnsi="Verdana" w:cs="Arial"/>
                  <w:b/>
                  <w:bCs/>
                  <w:color w:val="FFFFFF" w:themeColor="background1"/>
                  <w:sz w:val="10"/>
                  <w:szCs w:val="10"/>
                  <w:lang w:val="en-US"/>
                </w:rPr>
                <w:t>2026F</w:t>
              </w:r>
            </w:ins>
          </w:p>
        </w:tc>
        <w:tc>
          <w:tcPr>
            <w:tcW w:w="595" w:type="dxa"/>
            <w:tcBorders>
              <w:top w:val="single" w:sz="4" w:space="0" w:color="auto"/>
              <w:left w:val="nil"/>
              <w:bottom w:val="single" w:sz="4" w:space="0" w:color="auto"/>
              <w:right w:val="single" w:sz="4" w:space="0" w:color="auto"/>
            </w:tcBorders>
            <w:shd w:val="clear" w:color="auto" w:fill="C00000"/>
            <w:noWrap/>
            <w:vAlign w:val="bottom"/>
            <w:hideMark/>
          </w:tcPr>
          <w:p w14:paraId="6AAB7DB8" w14:textId="77777777" w:rsidR="00015378" w:rsidRPr="00257590" w:rsidRDefault="00015378" w:rsidP="00092529">
            <w:pPr>
              <w:spacing w:after="0" w:line="480" w:lineRule="auto"/>
              <w:jc w:val="center"/>
              <w:rPr>
                <w:ins w:id="25501" w:author="Hardik Malhotra" w:date="2021-09-30T23:43:00Z"/>
                <w:rFonts w:ascii="Verdana" w:eastAsia="Times New Roman" w:hAnsi="Verdana" w:cs="Arial"/>
                <w:b/>
                <w:bCs/>
                <w:color w:val="FFFFFF" w:themeColor="background1"/>
                <w:sz w:val="10"/>
                <w:szCs w:val="10"/>
                <w:lang w:val="en-US"/>
              </w:rPr>
            </w:pPr>
            <w:ins w:id="25502" w:author="Hardik Malhotra" w:date="2021-09-30T23:43:00Z">
              <w:r w:rsidRPr="00257590">
                <w:rPr>
                  <w:rFonts w:ascii="Verdana" w:eastAsia="Times New Roman" w:hAnsi="Verdana" w:cs="Arial"/>
                  <w:b/>
                  <w:bCs/>
                  <w:color w:val="FFFFFF" w:themeColor="background1"/>
                  <w:sz w:val="10"/>
                  <w:szCs w:val="10"/>
                  <w:lang w:val="en-US"/>
                </w:rPr>
                <w:t>2027F</w:t>
              </w:r>
            </w:ins>
          </w:p>
        </w:tc>
        <w:tc>
          <w:tcPr>
            <w:tcW w:w="595" w:type="dxa"/>
            <w:tcBorders>
              <w:top w:val="single" w:sz="4" w:space="0" w:color="auto"/>
              <w:left w:val="nil"/>
              <w:bottom w:val="single" w:sz="4" w:space="0" w:color="auto"/>
              <w:right w:val="single" w:sz="4" w:space="0" w:color="auto"/>
            </w:tcBorders>
            <w:shd w:val="clear" w:color="auto" w:fill="C00000"/>
            <w:noWrap/>
            <w:vAlign w:val="bottom"/>
            <w:hideMark/>
          </w:tcPr>
          <w:p w14:paraId="5002FA06" w14:textId="77777777" w:rsidR="00015378" w:rsidRPr="00257590" w:rsidRDefault="00015378" w:rsidP="00092529">
            <w:pPr>
              <w:spacing w:after="0" w:line="480" w:lineRule="auto"/>
              <w:jc w:val="center"/>
              <w:rPr>
                <w:ins w:id="25503" w:author="Hardik Malhotra" w:date="2021-09-30T23:43:00Z"/>
                <w:rFonts w:ascii="Verdana" w:eastAsia="Times New Roman" w:hAnsi="Verdana" w:cs="Arial"/>
                <w:b/>
                <w:bCs/>
                <w:color w:val="FFFFFF" w:themeColor="background1"/>
                <w:sz w:val="10"/>
                <w:szCs w:val="10"/>
                <w:lang w:val="en-US"/>
              </w:rPr>
            </w:pPr>
            <w:ins w:id="25504" w:author="Hardik Malhotra" w:date="2021-09-30T23:43:00Z">
              <w:r w:rsidRPr="00257590">
                <w:rPr>
                  <w:rFonts w:ascii="Verdana" w:eastAsia="Times New Roman" w:hAnsi="Verdana" w:cs="Arial"/>
                  <w:b/>
                  <w:bCs/>
                  <w:color w:val="FFFFFF" w:themeColor="background1"/>
                  <w:sz w:val="10"/>
                  <w:szCs w:val="10"/>
                  <w:lang w:val="en-US"/>
                </w:rPr>
                <w:t>2028F</w:t>
              </w:r>
            </w:ins>
          </w:p>
        </w:tc>
        <w:tc>
          <w:tcPr>
            <w:tcW w:w="595" w:type="dxa"/>
            <w:tcBorders>
              <w:top w:val="single" w:sz="4" w:space="0" w:color="auto"/>
              <w:left w:val="nil"/>
              <w:bottom w:val="single" w:sz="4" w:space="0" w:color="auto"/>
              <w:right w:val="nil"/>
            </w:tcBorders>
            <w:shd w:val="clear" w:color="auto" w:fill="C00000"/>
            <w:noWrap/>
            <w:vAlign w:val="bottom"/>
            <w:hideMark/>
          </w:tcPr>
          <w:p w14:paraId="1D3E8D87" w14:textId="77777777" w:rsidR="00015378" w:rsidRPr="00257590" w:rsidRDefault="00015378" w:rsidP="00092529">
            <w:pPr>
              <w:spacing w:after="0" w:line="480" w:lineRule="auto"/>
              <w:jc w:val="center"/>
              <w:rPr>
                <w:ins w:id="25505" w:author="Hardik Malhotra" w:date="2021-09-30T23:43:00Z"/>
                <w:rFonts w:ascii="Verdana" w:eastAsia="Times New Roman" w:hAnsi="Verdana" w:cs="Arial"/>
                <w:b/>
                <w:bCs/>
                <w:color w:val="FFFFFF" w:themeColor="background1"/>
                <w:sz w:val="10"/>
                <w:szCs w:val="10"/>
                <w:lang w:val="en-US"/>
              </w:rPr>
            </w:pPr>
            <w:ins w:id="25506" w:author="Hardik Malhotra" w:date="2021-09-30T23:43:00Z">
              <w:r w:rsidRPr="00257590">
                <w:rPr>
                  <w:rFonts w:ascii="Verdana" w:eastAsia="Times New Roman" w:hAnsi="Verdana" w:cs="Arial"/>
                  <w:b/>
                  <w:bCs/>
                  <w:color w:val="FFFFFF" w:themeColor="background1"/>
                  <w:sz w:val="10"/>
                  <w:szCs w:val="10"/>
                  <w:lang w:val="en-US"/>
                </w:rPr>
                <w:t>2029F</w:t>
              </w:r>
            </w:ins>
          </w:p>
        </w:tc>
        <w:tc>
          <w:tcPr>
            <w:tcW w:w="595"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03C82340" w14:textId="77777777" w:rsidR="00015378" w:rsidRPr="00257590" w:rsidRDefault="00015378" w:rsidP="00092529">
            <w:pPr>
              <w:spacing w:after="0" w:line="480" w:lineRule="auto"/>
              <w:jc w:val="center"/>
              <w:rPr>
                <w:ins w:id="25507" w:author="Hardik Malhotra" w:date="2021-09-30T23:43:00Z"/>
                <w:rFonts w:ascii="Verdana" w:eastAsia="Times New Roman" w:hAnsi="Verdana" w:cs="Arial"/>
                <w:b/>
                <w:bCs/>
                <w:color w:val="FFFFFF" w:themeColor="background1"/>
                <w:sz w:val="10"/>
                <w:szCs w:val="10"/>
                <w:lang w:val="en-US"/>
              </w:rPr>
            </w:pPr>
            <w:ins w:id="25508" w:author="Hardik Malhotra" w:date="2021-09-30T23:43:00Z">
              <w:r w:rsidRPr="00257590">
                <w:rPr>
                  <w:rFonts w:ascii="Verdana" w:eastAsia="Times New Roman" w:hAnsi="Verdana" w:cs="Arial"/>
                  <w:b/>
                  <w:bCs/>
                  <w:color w:val="FFFFFF" w:themeColor="background1"/>
                  <w:sz w:val="10"/>
                  <w:szCs w:val="10"/>
                  <w:lang w:val="en-US"/>
                </w:rPr>
                <w:t>2030F</w:t>
              </w:r>
            </w:ins>
          </w:p>
        </w:tc>
      </w:tr>
      <w:tr w:rsidR="0069225A" w:rsidRPr="00257590" w14:paraId="22805F2F" w14:textId="77777777" w:rsidTr="00092529">
        <w:trPr>
          <w:trHeight w:val="334"/>
          <w:ins w:id="25509" w:author="Hardik Malhotra" w:date="2021-09-30T23:43:00Z"/>
        </w:trPr>
        <w:tc>
          <w:tcPr>
            <w:tcW w:w="1152" w:type="dxa"/>
            <w:tcBorders>
              <w:top w:val="nil"/>
              <w:left w:val="single" w:sz="4" w:space="0" w:color="auto"/>
              <w:bottom w:val="single" w:sz="4" w:space="0" w:color="auto"/>
              <w:right w:val="single" w:sz="4" w:space="0" w:color="auto"/>
            </w:tcBorders>
            <w:shd w:val="clear" w:color="000000" w:fill="FFFFFF"/>
            <w:noWrap/>
            <w:vAlign w:val="bottom"/>
            <w:hideMark/>
          </w:tcPr>
          <w:p w14:paraId="1AB63189" w14:textId="77777777" w:rsidR="0069225A" w:rsidRPr="00257590" w:rsidRDefault="0069225A" w:rsidP="0069225A">
            <w:pPr>
              <w:spacing w:after="0" w:line="240" w:lineRule="auto"/>
              <w:rPr>
                <w:ins w:id="25510" w:author="Hardik Malhotra" w:date="2021-09-30T23:43:00Z"/>
                <w:rFonts w:ascii="Verdana" w:eastAsia="Times New Roman" w:hAnsi="Verdana" w:cs="Times New Roman"/>
                <w:color w:val="000000"/>
                <w:sz w:val="10"/>
                <w:szCs w:val="10"/>
                <w:lang w:val="en-US"/>
              </w:rPr>
            </w:pPr>
            <w:ins w:id="25511" w:author="Hardik Malhotra" w:date="2021-09-30T23:43:00Z">
              <w:r w:rsidRPr="00257590">
                <w:rPr>
                  <w:rFonts w:ascii="Verdana" w:hAnsi="Verdana" w:cs="Arial"/>
                  <w:color w:val="000000"/>
                  <w:sz w:val="10"/>
                  <w:szCs w:val="10"/>
                </w:rPr>
                <w:t>Standard Epoxy Resin</w:t>
              </w:r>
            </w:ins>
          </w:p>
        </w:tc>
        <w:tc>
          <w:tcPr>
            <w:tcW w:w="526" w:type="dxa"/>
            <w:tcBorders>
              <w:top w:val="nil"/>
              <w:left w:val="nil"/>
              <w:bottom w:val="single" w:sz="4" w:space="0" w:color="auto"/>
              <w:right w:val="single" w:sz="4" w:space="0" w:color="auto"/>
            </w:tcBorders>
            <w:shd w:val="clear" w:color="000000" w:fill="FFFFFF"/>
            <w:noWrap/>
            <w:vAlign w:val="bottom"/>
            <w:hideMark/>
          </w:tcPr>
          <w:p w14:paraId="5A970DA4" w14:textId="66E804DA" w:rsidR="0069225A" w:rsidRPr="0069225A" w:rsidRDefault="0069225A" w:rsidP="0069225A">
            <w:pPr>
              <w:spacing w:after="0" w:line="240" w:lineRule="auto"/>
              <w:jc w:val="center"/>
              <w:rPr>
                <w:ins w:id="25512" w:author="Hardik Malhotra" w:date="2021-09-30T23:43:00Z"/>
                <w:rFonts w:ascii="Verdana" w:eastAsia="Times New Roman" w:hAnsi="Verdana" w:cs="Times New Roman"/>
                <w:color w:val="000000"/>
                <w:sz w:val="10"/>
                <w:szCs w:val="10"/>
                <w:lang w:val="en-US"/>
                <w:rPrChange w:id="25513" w:author="Hardik Malhotra" w:date="2021-09-30T23:44:00Z">
                  <w:rPr>
                    <w:ins w:id="25514" w:author="Hardik Malhotra" w:date="2021-09-30T23:43:00Z"/>
                    <w:rFonts w:ascii="Verdana" w:eastAsia="Times New Roman" w:hAnsi="Verdana" w:cs="Times New Roman"/>
                    <w:color w:val="000000"/>
                    <w:sz w:val="10"/>
                    <w:szCs w:val="10"/>
                    <w:lang w:val="en-US"/>
                  </w:rPr>
                </w:rPrChange>
              </w:rPr>
            </w:pPr>
            <w:ins w:id="25515" w:author="Hardik Malhotra" w:date="2021-09-30T23:43:00Z">
              <w:r w:rsidRPr="0069225A">
                <w:rPr>
                  <w:rFonts w:ascii="Verdana" w:hAnsi="Verdana" w:cs="Arial"/>
                  <w:color w:val="000000"/>
                  <w:sz w:val="10"/>
                  <w:szCs w:val="10"/>
                  <w:rPrChange w:id="25516" w:author="Hardik Malhotra" w:date="2021-09-30T23:44:00Z">
                    <w:rPr>
                      <w:rFonts w:ascii="Arial" w:hAnsi="Arial" w:cs="Arial"/>
                      <w:b/>
                      <w:bCs/>
                      <w:color w:val="000000"/>
                      <w:sz w:val="20"/>
                      <w:szCs w:val="20"/>
                    </w:rPr>
                  </w:rPrChange>
                </w:rPr>
                <w:t>286</w:t>
              </w:r>
            </w:ins>
          </w:p>
        </w:tc>
        <w:tc>
          <w:tcPr>
            <w:tcW w:w="526" w:type="dxa"/>
            <w:tcBorders>
              <w:top w:val="nil"/>
              <w:left w:val="nil"/>
              <w:bottom w:val="single" w:sz="4" w:space="0" w:color="auto"/>
              <w:right w:val="single" w:sz="4" w:space="0" w:color="auto"/>
            </w:tcBorders>
            <w:shd w:val="clear" w:color="000000" w:fill="FFFFFF"/>
            <w:noWrap/>
            <w:vAlign w:val="bottom"/>
            <w:hideMark/>
          </w:tcPr>
          <w:p w14:paraId="6FF3213F" w14:textId="53E6ECBA" w:rsidR="0069225A" w:rsidRPr="0069225A" w:rsidRDefault="0069225A" w:rsidP="0069225A">
            <w:pPr>
              <w:spacing w:after="0" w:line="240" w:lineRule="auto"/>
              <w:jc w:val="center"/>
              <w:rPr>
                <w:ins w:id="25517" w:author="Hardik Malhotra" w:date="2021-09-30T23:43:00Z"/>
                <w:rFonts w:ascii="Verdana" w:eastAsia="Times New Roman" w:hAnsi="Verdana" w:cs="Times New Roman"/>
                <w:color w:val="000000"/>
                <w:sz w:val="10"/>
                <w:szCs w:val="10"/>
                <w:lang w:val="en-US"/>
                <w:rPrChange w:id="25518" w:author="Hardik Malhotra" w:date="2021-09-30T23:44:00Z">
                  <w:rPr>
                    <w:ins w:id="25519" w:author="Hardik Malhotra" w:date="2021-09-30T23:43:00Z"/>
                    <w:rFonts w:ascii="Verdana" w:eastAsia="Times New Roman" w:hAnsi="Verdana" w:cs="Times New Roman"/>
                    <w:color w:val="000000"/>
                    <w:sz w:val="10"/>
                    <w:szCs w:val="10"/>
                    <w:lang w:val="en-US"/>
                  </w:rPr>
                </w:rPrChange>
              </w:rPr>
            </w:pPr>
            <w:ins w:id="25520" w:author="Hardik Malhotra" w:date="2021-09-30T23:43:00Z">
              <w:r w:rsidRPr="0069225A">
                <w:rPr>
                  <w:rFonts w:ascii="Verdana" w:hAnsi="Verdana" w:cs="Arial"/>
                  <w:color w:val="000000"/>
                  <w:sz w:val="10"/>
                  <w:szCs w:val="10"/>
                  <w:rPrChange w:id="25521" w:author="Hardik Malhotra" w:date="2021-09-30T23:44:00Z">
                    <w:rPr>
                      <w:rFonts w:ascii="Arial" w:hAnsi="Arial" w:cs="Arial"/>
                      <w:b/>
                      <w:bCs/>
                      <w:color w:val="000000"/>
                      <w:sz w:val="20"/>
                      <w:szCs w:val="20"/>
                    </w:rPr>
                  </w:rPrChange>
                </w:rPr>
                <w:t>295</w:t>
              </w:r>
            </w:ins>
          </w:p>
        </w:tc>
        <w:tc>
          <w:tcPr>
            <w:tcW w:w="526" w:type="dxa"/>
            <w:tcBorders>
              <w:top w:val="nil"/>
              <w:left w:val="nil"/>
              <w:bottom w:val="single" w:sz="4" w:space="0" w:color="auto"/>
              <w:right w:val="single" w:sz="4" w:space="0" w:color="auto"/>
            </w:tcBorders>
            <w:shd w:val="clear" w:color="000000" w:fill="FFFFFF"/>
            <w:noWrap/>
            <w:vAlign w:val="bottom"/>
            <w:hideMark/>
          </w:tcPr>
          <w:p w14:paraId="5D4F5177" w14:textId="7783F0CF" w:rsidR="0069225A" w:rsidRPr="0069225A" w:rsidRDefault="0069225A" w:rsidP="0069225A">
            <w:pPr>
              <w:spacing w:after="0" w:line="240" w:lineRule="auto"/>
              <w:jc w:val="center"/>
              <w:rPr>
                <w:ins w:id="25522" w:author="Hardik Malhotra" w:date="2021-09-30T23:43:00Z"/>
                <w:rFonts w:ascii="Verdana" w:eastAsia="Times New Roman" w:hAnsi="Verdana" w:cs="Times New Roman"/>
                <w:color w:val="000000"/>
                <w:sz w:val="10"/>
                <w:szCs w:val="10"/>
                <w:lang w:val="en-US"/>
                <w:rPrChange w:id="25523" w:author="Hardik Malhotra" w:date="2021-09-30T23:44:00Z">
                  <w:rPr>
                    <w:ins w:id="25524" w:author="Hardik Malhotra" w:date="2021-09-30T23:43:00Z"/>
                    <w:rFonts w:ascii="Verdana" w:eastAsia="Times New Roman" w:hAnsi="Verdana" w:cs="Times New Roman"/>
                    <w:color w:val="000000"/>
                    <w:sz w:val="10"/>
                    <w:szCs w:val="10"/>
                    <w:lang w:val="en-US"/>
                  </w:rPr>
                </w:rPrChange>
              </w:rPr>
            </w:pPr>
            <w:ins w:id="25525" w:author="Hardik Malhotra" w:date="2021-09-30T23:43:00Z">
              <w:r w:rsidRPr="0069225A">
                <w:rPr>
                  <w:rFonts w:ascii="Verdana" w:hAnsi="Verdana" w:cs="Arial"/>
                  <w:color w:val="000000"/>
                  <w:sz w:val="10"/>
                  <w:szCs w:val="10"/>
                  <w:rPrChange w:id="25526" w:author="Hardik Malhotra" w:date="2021-09-30T23:44:00Z">
                    <w:rPr>
                      <w:rFonts w:ascii="Arial" w:hAnsi="Arial" w:cs="Arial"/>
                      <w:b/>
                      <w:bCs/>
                      <w:color w:val="000000"/>
                      <w:sz w:val="20"/>
                      <w:szCs w:val="20"/>
                    </w:rPr>
                  </w:rPrChange>
                </w:rPr>
                <w:t>304</w:t>
              </w:r>
            </w:ins>
          </w:p>
        </w:tc>
        <w:tc>
          <w:tcPr>
            <w:tcW w:w="526" w:type="dxa"/>
            <w:tcBorders>
              <w:top w:val="nil"/>
              <w:left w:val="nil"/>
              <w:bottom w:val="single" w:sz="4" w:space="0" w:color="auto"/>
              <w:right w:val="single" w:sz="4" w:space="0" w:color="auto"/>
            </w:tcBorders>
            <w:shd w:val="clear" w:color="000000" w:fill="FFFFFF"/>
            <w:noWrap/>
            <w:vAlign w:val="bottom"/>
            <w:hideMark/>
          </w:tcPr>
          <w:p w14:paraId="46F52B81" w14:textId="52013DC4" w:rsidR="0069225A" w:rsidRPr="0069225A" w:rsidRDefault="0069225A" w:rsidP="0069225A">
            <w:pPr>
              <w:spacing w:after="0" w:line="240" w:lineRule="auto"/>
              <w:jc w:val="center"/>
              <w:rPr>
                <w:ins w:id="25527" w:author="Hardik Malhotra" w:date="2021-09-30T23:43:00Z"/>
                <w:rFonts w:ascii="Verdana" w:eastAsia="Times New Roman" w:hAnsi="Verdana" w:cs="Times New Roman"/>
                <w:color w:val="000000"/>
                <w:sz w:val="10"/>
                <w:szCs w:val="10"/>
                <w:lang w:val="en-US"/>
                <w:rPrChange w:id="25528" w:author="Hardik Malhotra" w:date="2021-09-30T23:44:00Z">
                  <w:rPr>
                    <w:ins w:id="25529" w:author="Hardik Malhotra" w:date="2021-09-30T23:43:00Z"/>
                    <w:rFonts w:ascii="Verdana" w:eastAsia="Times New Roman" w:hAnsi="Verdana" w:cs="Times New Roman"/>
                    <w:color w:val="000000"/>
                    <w:sz w:val="10"/>
                    <w:szCs w:val="10"/>
                    <w:lang w:val="en-US"/>
                  </w:rPr>
                </w:rPrChange>
              </w:rPr>
            </w:pPr>
            <w:ins w:id="25530" w:author="Hardik Malhotra" w:date="2021-09-30T23:43:00Z">
              <w:r w:rsidRPr="0069225A">
                <w:rPr>
                  <w:rFonts w:ascii="Verdana" w:hAnsi="Verdana" w:cs="Arial"/>
                  <w:color w:val="000000"/>
                  <w:sz w:val="10"/>
                  <w:szCs w:val="10"/>
                  <w:rPrChange w:id="25531" w:author="Hardik Malhotra" w:date="2021-09-30T23:44:00Z">
                    <w:rPr>
                      <w:rFonts w:ascii="Arial" w:hAnsi="Arial" w:cs="Arial"/>
                      <w:b/>
                      <w:bCs/>
                      <w:color w:val="000000"/>
                      <w:sz w:val="20"/>
                      <w:szCs w:val="20"/>
                    </w:rPr>
                  </w:rPrChange>
                </w:rPr>
                <w:t>312</w:t>
              </w:r>
            </w:ins>
          </w:p>
        </w:tc>
        <w:tc>
          <w:tcPr>
            <w:tcW w:w="580" w:type="dxa"/>
            <w:tcBorders>
              <w:top w:val="nil"/>
              <w:left w:val="nil"/>
              <w:bottom w:val="single" w:sz="4" w:space="0" w:color="auto"/>
              <w:right w:val="single" w:sz="4" w:space="0" w:color="auto"/>
            </w:tcBorders>
            <w:shd w:val="clear" w:color="000000" w:fill="FFFFFF"/>
            <w:noWrap/>
            <w:vAlign w:val="bottom"/>
            <w:hideMark/>
          </w:tcPr>
          <w:p w14:paraId="4692D592" w14:textId="10D6CF66" w:rsidR="0069225A" w:rsidRPr="0069225A" w:rsidRDefault="0069225A" w:rsidP="0069225A">
            <w:pPr>
              <w:spacing w:after="0" w:line="240" w:lineRule="auto"/>
              <w:jc w:val="center"/>
              <w:rPr>
                <w:ins w:id="25532" w:author="Hardik Malhotra" w:date="2021-09-30T23:43:00Z"/>
                <w:rFonts w:ascii="Verdana" w:eastAsia="Times New Roman" w:hAnsi="Verdana" w:cs="Times New Roman"/>
                <w:color w:val="000000"/>
                <w:sz w:val="10"/>
                <w:szCs w:val="10"/>
                <w:lang w:val="en-US"/>
                <w:rPrChange w:id="25533" w:author="Hardik Malhotra" w:date="2021-09-30T23:44:00Z">
                  <w:rPr>
                    <w:ins w:id="25534" w:author="Hardik Malhotra" w:date="2021-09-30T23:43:00Z"/>
                    <w:rFonts w:ascii="Verdana" w:eastAsia="Times New Roman" w:hAnsi="Verdana" w:cs="Times New Roman"/>
                    <w:color w:val="000000"/>
                    <w:sz w:val="10"/>
                    <w:szCs w:val="10"/>
                    <w:lang w:val="en-US"/>
                  </w:rPr>
                </w:rPrChange>
              </w:rPr>
            </w:pPr>
            <w:ins w:id="25535" w:author="Hardik Malhotra" w:date="2021-09-30T23:43:00Z">
              <w:r w:rsidRPr="0069225A">
                <w:rPr>
                  <w:rFonts w:ascii="Verdana" w:hAnsi="Verdana" w:cs="Arial"/>
                  <w:color w:val="000000"/>
                  <w:sz w:val="10"/>
                  <w:szCs w:val="10"/>
                  <w:rPrChange w:id="25536" w:author="Hardik Malhotra" w:date="2021-09-30T23:44:00Z">
                    <w:rPr>
                      <w:rFonts w:ascii="Arial" w:hAnsi="Arial" w:cs="Arial"/>
                      <w:b/>
                      <w:bCs/>
                      <w:color w:val="000000"/>
                      <w:sz w:val="20"/>
                      <w:szCs w:val="20"/>
                    </w:rPr>
                  </w:rPrChange>
                </w:rPr>
                <w:t>323</w:t>
              </w:r>
            </w:ins>
          </w:p>
        </w:tc>
        <w:tc>
          <w:tcPr>
            <w:tcW w:w="595" w:type="dxa"/>
            <w:tcBorders>
              <w:top w:val="nil"/>
              <w:left w:val="nil"/>
              <w:bottom w:val="single" w:sz="4" w:space="0" w:color="auto"/>
              <w:right w:val="single" w:sz="4" w:space="0" w:color="auto"/>
            </w:tcBorders>
            <w:shd w:val="clear" w:color="000000" w:fill="FFFFFF"/>
            <w:noWrap/>
            <w:vAlign w:val="bottom"/>
            <w:hideMark/>
          </w:tcPr>
          <w:p w14:paraId="0A18167D" w14:textId="5F2EC38C" w:rsidR="0069225A" w:rsidRPr="0069225A" w:rsidRDefault="0069225A" w:rsidP="0069225A">
            <w:pPr>
              <w:spacing w:after="0" w:line="240" w:lineRule="auto"/>
              <w:jc w:val="center"/>
              <w:rPr>
                <w:ins w:id="25537" w:author="Hardik Malhotra" w:date="2021-09-30T23:43:00Z"/>
                <w:rFonts w:ascii="Verdana" w:eastAsia="Times New Roman" w:hAnsi="Verdana" w:cs="Times New Roman"/>
                <w:color w:val="000000"/>
                <w:sz w:val="10"/>
                <w:szCs w:val="10"/>
                <w:lang w:val="en-US"/>
                <w:rPrChange w:id="25538" w:author="Hardik Malhotra" w:date="2021-09-30T23:44:00Z">
                  <w:rPr>
                    <w:ins w:id="25539" w:author="Hardik Malhotra" w:date="2021-09-30T23:43:00Z"/>
                    <w:rFonts w:ascii="Verdana" w:eastAsia="Times New Roman" w:hAnsi="Verdana" w:cs="Times New Roman"/>
                    <w:color w:val="000000"/>
                    <w:sz w:val="10"/>
                    <w:szCs w:val="10"/>
                    <w:lang w:val="en-US"/>
                  </w:rPr>
                </w:rPrChange>
              </w:rPr>
            </w:pPr>
            <w:ins w:id="25540" w:author="Hardik Malhotra" w:date="2021-09-30T23:43:00Z">
              <w:r w:rsidRPr="0069225A">
                <w:rPr>
                  <w:rFonts w:ascii="Verdana" w:hAnsi="Verdana" w:cs="Arial"/>
                  <w:color w:val="000000"/>
                  <w:sz w:val="10"/>
                  <w:szCs w:val="10"/>
                  <w:rPrChange w:id="25541" w:author="Hardik Malhotra" w:date="2021-09-30T23:44:00Z">
                    <w:rPr>
                      <w:rFonts w:ascii="Arial" w:hAnsi="Arial" w:cs="Arial"/>
                      <w:b/>
                      <w:bCs/>
                      <w:color w:val="000000"/>
                      <w:sz w:val="20"/>
                      <w:szCs w:val="20"/>
                    </w:rPr>
                  </w:rPrChange>
                </w:rPr>
                <w:t>304</w:t>
              </w:r>
            </w:ins>
          </w:p>
        </w:tc>
        <w:tc>
          <w:tcPr>
            <w:tcW w:w="577" w:type="dxa"/>
            <w:tcBorders>
              <w:top w:val="nil"/>
              <w:left w:val="nil"/>
              <w:bottom w:val="single" w:sz="4" w:space="0" w:color="auto"/>
              <w:right w:val="single" w:sz="4" w:space="0" w:color="auto"/>
            </w:tcBorders>
            <w:shd w:val="clear" w:color="000000" w:fill="FFFFFF"/>
            <w:noWrap/>
            <w:vAlign w:val="bottom"/>
            <w:hideMark/>
          </w:tcPr>
          <w:p w14:paraId="592361B8" w14:textId="3C5B0F65" w:rsidR="0069225A" w:rsidRPr="0069225A" w:rsidRDefault="0069225A" w:rsidP="0069225A">
            <w:pPr>
              <w:spacing w:after="0" w:line="240" w:lineRule="auto"/>
              <w:jc w:val="center"/>
              <w:rPr>
                <w:ins w:id="25542" w:author="Hardik Malhotra" w:date="2021-09-30T23:43:00Z"/>
                <w:rFonts w:ascii="Verdana" w:eastAsia="Times New Roman" w:hAnsi="Verdana" w:cs="Times New Roman"/>
                <w:color w:val="000000"/>
                <w:sz w:val="10"/>
                <w:szCs w:val="10"/>
                <w:lang w:val="en-US"/>
                <w:rPrChange w:id="25543" w:author="Hardik Malhotra" w:date="2021-09-30T23:44:00Z">
                  <w:rPr>
                    <w:ins w:id="25544" w:author="Hardik Malhotra" w:date="2021-09-30T23:43:00Z"/>
                    <w:rFonts w:ascii="Verdana" w:eastAsia="Times New Roman" w:hAnsi="Verdana" w:cs="Times New Roman"/>
                    <w:color w:val="000000"/>
                    <w:sz w:val="10"/>
                    <w:szCs w:val="10"/>
                    <w:lang w:val="en-US"/>
                  </w:rPr>
                </w:rPrChange>
              </w:rPr>
            </w:pPr>
            <w:ins w:id="25545" w:author="Hardik Malhotra" w:date="2021-09-30T23:43:00Z">
              <w:r w:rsidRPr="0069225A">
                <w:rPr>
                  <w:rFonts w:ascii="Verdana" w:hAnsi="Verdana" w:cs="Arial"/>
                  <w:color w:val="000000"/>
                  <w:sz w:val="10"/>
                  <w:szCs w:val="10"/>
                  <w:rPrChange w:id="25546" w:author="Hardik Malhotra" w:date="2021-09-30T23:44:00Z">
                    <w:rPr>
                      <w:rFonts w:ascii="Arial" w:hAnsi="Arial" w:cs="Arial"/>
                      <w:b/>
                      <w:bCs/>
                      <w:color w:val="000000"/>
                      <w:sz w:val="20"/>
                      <w:szCs w:val="20"/>
                    </w:rPr>
                  </w:rPrChange>
                </w:rPr>
                <w:t>321</w:t>
              </w:r>
            </w:ins>
          </w:p>
        </w:tc>
        <w:tc>
          <w:tcPr>
            <w:tcW w:w="577" w:type="dxa"/>
            <w:tcBorders>
              <w:top w:val="nil"/>
              <w:left w:val="nil"/>
              <w:bottom w:val="single" w:sz="4" w:space="0" w:color="auto"/>
              <w:right w:val="single" w:sz="4" w:space="0" w:color="auto"/>
            </w:tcBorders>
            <w:shd w:val="clear" w:color="000000" w:fill="FFFFFF"/>
            <w:noWrap/>
            <w:vAlign w:val="bottom"/>
            <w:hideMark/>
          </w:tcPr>
          <w:p w14:paraId="3D68C568" w14:textId="6AFA9DEE" w:rsidR="0069225A" w:rsidRPr="0069225A" w:rsidRDefault="0069225A" w:rsidP="0069225A">
            <w:pPr>
              <w:spacing w:after="0" w:line="240" w:lineRule="auto"/>
              <w:jc w:val="center"/>
              <w:rPr>
                <w:ins w:id="25547" w:author="Hardik Malhotra" w:date="2021-09-30T23:43:00Z"/>
                <w:rFonts w:ascii="Verdana" w:eastAsia="Times New Roman" w:hAnsi="Verdana" w:cs="Times New Roman"/>
                <w:color w:val="000000"/>
                <w:sz w:val="10"/>
                <w:szCs w:val="10"/>
                <w:lang w:val="en-US"/>
                <w:rPrChange w:id="25548" w:author="Hardik Malhotra" w:date="2021-09-30T23:44:00Z">
                  <w:rPr>
                    <w:ins w:id="25549" w:author="Hardik Malhotra" w:date="2021-09-30T23:43:00Z"/>
                    <w:rFonts w:ascii="Verdana" w:eastAsia="Times New Roman" w:hAnsi="Verdana" w:cs="Times New Roman"/>
                    <w:color w:val="000000"/>
                    <w:sz w:val="10"/>
                    <w:szCs w:val="10"/>
                    <w:lang w:val="en-US"/>
                  </w:rPr>
                </w:rPrChange>
              </w:rPr>
            </w:pPr>
            <w:ins w:id="25550" w:author="Hardik Malhotra" w:date="2021-09-30T23:43:00Z">
              <w:r w:rsidRPr="0069225A">
                <w:rPr>
                  <w:rFonts w:ascii="Verdana" w:hAnsi="Verdana" w:cs="Arial"/>
                  <w:color w:val="000000"/>
                  <w:sz w:val="10"/>
                  <w:szCs w:val="10"/>
                  <w:rPrChange w:id="25551" w:author="Hardik Malhotra" w:date="2021-09-30T23:44:00Z">
                    <w:rPr>
                      <w:rFonts w:ascii="Arial" w:hAnsi="Arial" w:cs="Arial"/>
                      <w:b/>
                      <w:bCs/>
                      <w:color w:val="000000"/>
                      <w:sz w:val="20"/>
                      <w:szCs w:val="20"/>
                    </w:rPr>
                  </w:rPrChange>
                </w:rPr>
                <w:t>336</w:t>
              </w:r>
            </w:ins>
          </w:p>
        </w:tc>
        <w:tc>
          <w:tcPr>
            <w:tcW w:w="595" w:type="dxa"/>
            <w:tcBorders>
              <w:top w:val="nil"/>
              <w:left w:val="nil"/>
              <w:bottom w:val="single" w:sz="4" w:space="0" w:color="auto"/>
              <w:right w:val="single" w:sz="4" w:space="0" w:color="auto"/>
            </w:tcBorders>
            <w:shd w:val="clear" w:color="000000" w:fill="FFFFFF"/>
            <w:noWrap/>
            <w:vAlign w:val="bottom"/>
            <w:hideMark/>
          </w:tcPr>
          <w:p w14:paraId="776A0064" w14:textId="58436608" w:rsidR="0069225A" w:rsidRPr="0069225A" w:rsidRDefault="0069225A" w:rsidP="0069225A">
            <w:pPr>
              <w:spacing w:after="0" w:line="240" w:lineRule="auto"/>
              <w:jc w:val="center"/>
              <w:rPr>
                <w:ins w:id="25552" w:author="Hardik Malhotra" w:date="2021-09-30T23:43:00Z"/>
                <w:rFonts w:ascii="Verdana" w:eastAsia="Times New Roman" w:hAnsi="Verdana" w:cs="Times New Roman"/>
                <w:color w:val="000000"/>
                <w:sz w:val="10"/>
                <w:szCs w:val="10"/>
                <w:lang w:val="en-US"/>
                <w:rPrChange w:id="25553" w:author="Hardik Malhotra" w:date="2021-09-30T23:44:00Z">
                  <w:rPr>
                    <w:ins w:id="25554" w:author="Hardik Malhotra" w:date="2021-09-30T23:43:00Z"/>
                    <w:rFonts w:ascii="Verdana" w:eastAsia="Times New Roman" w:hAnsi="Verdana" w:cs="Times New Roman"/>
                    <w:color w:val="000000"/>
                    <w:sz w:val="10"/>
                    <w:szCs w:val="10"/>
                    <w:lang w:val="en-US"/>
                  </w:rPr>
                </w:rPrChange>
              </w:rPr>
            </w:pPr>
            <w:ins w:id="25555" w:author="Hardik Malhotra" w:date="2021-09-30T23:43:00Z">
              <w:r w:rsidRPr="0069225A">
                <w:rPr>
                  <w:rFonts w:ascii="Verdana" w:hAnsi="Verdana" w:cs="Arial"/>
                  <w:color w:val="000000"/>
                  <w:sz w:val="10"/>
                  <w:szCs w:val="10"/>
                  <w:rPrChange w:id="25556" w:author="Hardik Malhotra" w:date="2021-09-30T23:44:00Z">
                    <w:rPr>
                      <w:rFonts w:ascii="Arial" w:hAnsi="Arial" w:cs="Arial"/>
                      <w:b/>
                      <w:bCs/>
                      <w:color w:val="000000"/>
                      <w:sz w:val="20"/>
                      <w:szCs w:val="20"/>
                    </w:rPr>
                  </w:rPrChange>
                </w:rPr>
                <w:t>353</w:t>
              </w:r>
            </w:ins>
          </w:p>
        </w:tc>
        <w:tc>
          <w:tcPr>
            <w:tcW w:w="595" w:type="dxa"/>
            <w:tcBorders>
              <w:top w:val="nil"/>
              <w:left w:val="nil"/>
              <w:bottom w:val="single" w:sz="4" w:space="0" w:color="auto"/>
              <w:right w:val="single" w:sz="4" w:space="0" w:color="auto"/>
            </w:tcBorders>
            <w:shd w:val="clear" w:color="000000" w:fill="FFFFFF"/>
            <w:noWrap/>
            <w:vAlign w:val="bottom"/>
            <w:hideMark/>
          </w:tcPr>
          <w:p w14:paraId="389E05D3" w14:textId="2D678D05" w:rsidR="0069225A" w:rsidRPr="0069225A" w:rsidRDefault="0069225A" w:rsidP="0069225A">
            <w:pPr>
              <w:spacing w:after="0" w:line="240" w:lineRule="auto"/>
              <w:jc w:val="center"/>
              <w:rPr>
                <w:ins w:id="25557" w:author="Hardik Malhotra" w:date="2021-09-30T23:43:00Z"/>
                <w:rFonts w:ascii="Verdana" w:eastAsia="Times New Roman" w:hAnsi="Verdana" w:cs="Times New Roman"/>
                <w:color w:val="000000"/>
                <w:sz w:val="10"/>
                <w:szCs w:val="10"/>
                <w:lang w:val="en-US"/>
                <w:rPrChange w:id="25558" w:author="Hardik Malhotra" w:date="2021-09-30T23:44:00Z">
                  <w:rPr>
                    <w:ins w:id="25559" w:author="Hardik Malhotra" w:date="2021-09-30T23:43:00Z"/>
                    <w:rFonts w:ascii="Verdana" w:eastAsia="Times New Roman" w:hAnsi="Verdana" w:cs="Times New Roman"/>
                    <w:color w:val="000000"/>
                    <w:sz w:val="10"/>
                    <w:szCs w:val="10"/>
                    <w:lang w:val="en-US"/>
                  </w:rPr>
                </w:rPrChange>
              </w:rPr>
            </w:pPr>
            <w:ins w:id="25560" w:author="Hardik Malhotra" w:date="2021-09-30T23:43:00Z">
              <w:r w:rsidRPr="0069225A">
                <w:rPr>
                  <w:rFonts w:ascii="Verdana" w:hAnsi="Verdana" w:cs="Arial"/>
                  <w:color w:val="000000"/>
                  <w:sz w:val="10"/>
                  <w:szCs w:val="10"/>
                  <w:rPrChange w:id="25561" w:author="Hardik Malhotra" w:date="2021-09-30T23:44:00Z">
                    <w:rPr>
                      <w:rFonts w:ascii="Arial" w:hAnsi="Arial" w:cs="Arial"/>
                      <w:b/>
                      <w:bCs/>
                      <w:color w:val="000000"/>
                      <w:sz w:val="20"/>
                      <w:szCs w:val="20"/>
                    </w:rPr>
                  </w:rPrChange>
                </w:rPr>
                <w:t>368</w:t>
              </w:r>
            </w:ins>
          </w:p>
        </w:tc>
        <w:tc>
          <w:tcPr>
            <w:tcW w:w="595" w:type="dxa"/>
            <w:tcBorders>
              <w:top w:val="nil"/>
              <w:left w:val="nil"/>
              <w:bottom w:val="single" w:sz="4" w:space="0" w:color="auto"/>
              <w:right w:val="single" w:sz="4" w:space="0" w:color="auto"/>
            </w:tcBorders>
            <w:shd w:val="clear" w:color="000000" w:fill="FFFFFF"/>
            <w:noWrap/>
            <w:vAlign w:val="bottom"/>
            <w:hideMark/>
          </w:tcPr>
          <w:p w14:paraId="21522F1E" w14:textId="3BF1D9B8" w:rsidR="0069225A" w:rsidRPr="0069225A" w:rsidRDefault="0069225A" w:rsidP="0069225A">
            <w:pPr>
              <w:spacing w:after="0" w:line="240" w:lineRule="auto"/>
              <w:jc w:val="center"/>
              <w:rPr>
                <w:ins w:id="25562" w:author="Hardik Malhotra" w:date="2021-09-30T23:43:00Z"/>
                <w:rFonts w:ascii="Verdana" w:eastAsia="Times New Roman" w:hAnsi="Verdana" w:cs="Times New Roman"/>
                <w:color w:val="000000"/>
                <w:sz w:val="10"/>
                <w:szCs w:val="10"/>
                <w:lang w:val="en-US"/>
                <w:rPrChange w:id="25563" w:author="Hardik Malhotra" w:date="2021-09-30T23:44:00Z">
                  <w:rPr>
                    <w:ins w:id="25564" w:author="Hardik Malhotra" w:date="2021-09-30T23:43:00Z"/>
                    <w:rFonts w:ascii="Verdana" w:eastAsia="Times New Roman" w:hAnsi="Verdana" w:cs="Times New Roman"/>
                    <w:color w:val="000000"/>
                    <w:sz w:val="10"/>
                    <w:szCs w:val="10"/>
                    <w:lang w:val="en-US"/>
                  </w:rPr>
                </w:rPrChange>
              </w:rPr>
            </w:pPr>
            <w:ins w:id="25565" w:author="Hardik Malhotra" w:date="2021-09-30T23:43:00Z">
              <w:r w:rsidRPr="0069225A">
                <w:rPr>
                  <w:rFonts w:ascii="Verdana" w:hAnsi="Verdana" w:cs="Arial"/>
                  <w:color w:val="000000"/>
                  <w:sz w:val="10"/>
                  <w:szCs w:val="10"/>
                  <w:rPrChange w:id="25566" w:author="Hardik Malhotra" w:date="2021-09-30T23:44:00Z">
                    <w:rPr>
                      <w:rFonts w:ascii="Arial" w:hAnsi="Arial" w:cs="Arial"/>
                      <w:b/>
                      <w:bCs/>
                      <w:color w:val="000000"/>
                      <w:sz w:val="20"/>
                      <w:szCs w:val="20"/>
                    </w:rPr>
                  </w:rPrChange>
                </w:rPr>
                <w:t>383</w:t>
              </w:r>
            </w:ins>
          </w:p>
        </w:tc>
        <w:tc>
          <w:tcPr>
            <w:tcW w:w="595" w:type="dxa"/>
            <w:tcBorders>
              <w:top w:val="nil"/>
              <w:left w:val="nil"/>
              <w:bottom w:val="single" w:sz="4" w:space="0" w:color="auto"/>
              <w:right w:val="single" w:sz="4" w:space="0" w:color="auto"/>
            </w:tcBorders>
            <w:shd w:val="clear" w:color="000000" w:fill="FFFFFF"/>
            <w:noWrap/>
            <w:vAlign w:val="bottom"/>
            <w:hideMark/>
          </w:tcPr>
          <w:p w14:paraId="68E665F7" w14:textId="7C41BBE6" w:rsidR="0069225A" w:rsidRPr="0069225A" w:rsidRDefault="0069225A" w:rsidP="0069225A">
            <w:pPr>
              <w:spacing w:after="0" w:line="240" w:lineRule="auto"/>
              <w:jc w:val="center"/>
              <w:rPr>
                <w:ins w:id="25567" w:author="Hardik Malhotra" w:date="2021-09-30T23:43:00Z"/>
                <w:rFonts w:ascii="Verdana" w:eastAsia="Times New Roman" w:hAnsi="Verdana" w:cs="Times New Roman"/>
                <w:color w:val="000000"/>
                <w:sz w:val="10"/>
                <w:szCs w:val="10"/>
                <w:lang w:val="en-US"/>
                <w:rPrChange w:id="25568" w:author="Hardik Malhotra" w:date="2021-09-30T23:44:00Z">
                  <w:rPr>
                    <w:ins w:id="25569" w:author="Hardik Malhotra" w:date="2021-09-30T23:43:00Z"/>
                    <w:rFonts w:ascii="Verdana" w:eastAsia="Times New Roman" w:hAnsi="Verdana" w:cs="Times New Roman"/>
                    <w:color w:val="000000"/>
                    <w:sz w:val="10"/>
                    <w:szCs w:val="10"/>
                    <w:lang w:val="en-US"/>
                  </w:rPr>
                </w:rPrChange>
              </w:rPr>
            </w:pPr>
            <w:ins w:id="25570" w:author="Hardik Malhotra" w:date="2021-09-30T23:43:00Z">
              <w:r w:rsidRPr="0069225A">
                <w:rPr>
                  <w:rFonts w:ascii="Verdana" w:hAnsi="Verdana" w:cs="Arial"/>
                  <w:color w:val="000000"/>
                  <w:sz w:val="10"/>
                  <w:szCs w:val="10"/>
                  <w:rPrChange w:id="25571" w:author="Hardik Malhotra" w:date="2021-09-30T23:44:00Z">
                    <w:rPr>
                      <w:rFonts w:ascii="Arial" w:hAnsi="Arial" w:cs="Arial"/>
                      <w:b/>
                      <w:bCs/>
                      <w:color w:val="000000"/>
                      <w:sz w:val="20"/>
                      <w:szCs w:val="20"/>
                    </w:rPr>
                  </w:rPrChange>
                </w:rPr>
                <w:t>398</w:t>
              </w:r>
            </w:ins>
          </w:p>
        </w:tc>
        <w:tc>
          <w:tcPr>
            <w:tcW w:w="595" w:type="dxa"/>
            <w:tcBorders>
              <w:top w:val="nil"/>
              <w:left w:val="nil"/>
              <w:bottom w:val="single" w:sz="4" w:space="0" w:color="auto"/>
              <w:right w:val="single" w:sz="4" w:space="0" w:color="auto"/>
            </w:tcBorders>
            <w:shd w:val="clear" w:color="000000" w:fill="FFFFFF"/>
            <w:noWrap/>
            <w:vAlign w:val="bottom"/>
            <w:hideMark/>
          </w:tcPr>
          <w:p w14:paraId="69E2AD4A" w14:textId="248E9D46" w:rsidR="0069225A" w:rsidRPr="0069225A" w:rsidRDefault="0069225A" w:rsidP="0069225A">
            <w:pPr>
              <w:spacing w:after="0" w:line="240" w:lineRule="auto"/>
              <w:jc w:val="center"/>
              <w:rPr>
                <w:ins w:id="25572" w:author="Hardik Malhotra" w:date="2021-09-30T23:43:00Z"/>
                <w:rFonts w:ascii="Verdana" w:eastAsia="Times New Roman" w:hAnsi="Verdana" w:cs="Times New Roman"/>
                <w:color w:val="000000"/>
                <w:sz w:val="10"/>
                <w:szCs w:val="10"/>
                <w:lang w:val="en-US"/>
                <w:rPrChange w:id="25573" w:author="Hardik Malhotra" w:date="2021-09-30T23:44:00Z">
                  <w:rPr>
                    <w:ins w:id="25574" w:author="Hardik Malhotra" w:date="2021-09-30T23:43:00Z"/>
                    <w:rFonts w:ascii="Verdana" w:eastAsia="Times New Roman" w:hAnsi="Verdana" w:cs="Times New Roman"/>
                    <w:color w:val="000000"/>
                    <w:sz w:val="10"/>
                    <w:szCs w:val="10"/>
                    <w:lang w:val="en-US"/>
                  </w:rPr>
                </w:rPrChange>
              </w:rPr>
            </w:pPr>
            <w:ins w:id="25575" w:author="Hardik Malhotra" w:date="2021-09-30T23:43:00Z">
              <w:r w:rsidRPr="0069225A">
                <w:rPr>
                  <w:rFonts w:ascii="Verdana" w:hAnsi="Verdana" w:cs="Arial"/>
                  <w:color w:val="000000"/>
                  <w:sz w:val="10"/>
                  <w:szCs w:val="10"/>
                  <w:rPrChange w:id="25576" w:author="Hardik Malhotra" w:date="2021-09-30T23:44:00Z">
                    <w:rPr>
                      <w:rFonts w:ascii="Arial" w:hAnsi="Arial" w:cs="Arial"/>
                      <w:b/>
                      <w:bCs/>
                      <w:color w:val="000000"/>
                      <w:sz w:val="20"/>
                      <w:szCs w:val="20"/>
                    </w:rPr>
                  </w:rPrChange>
                </w:rPr>
                <w:t>412</w:t>
              </w:r>
            </w:ins>
          </w:p>
        </w:tc>
        <w:tc>
          <w:tcPr>
            <w:tcW w:w="595" w:type="dxa"/>
            <w:tcBorders>
              <w:top w:val="nil"/>
              <w:left w:val="nil"/>
              <w:bottom w:val="single" w:sz="4" w:space="0" w:color="auto"/>
              <w:right w:val="single" w:sz="4" w:space="0" w:color="auto"/>
            </w:tcBorders>
            <w:shd w:val="clear" w:color="000000" w:fill="FFFFFF"/>
            <w:noWrap/>
            <w:vAlign w:val="bottom"/>
            <w:hideMark/>
          </w:tcPr>
          <w:p w14:paraId="381ED3B0" w14:textId="090803A2" w:rsidR="0069225A" w:rsidRPr="0069225A" w:rsidRDefault="0069225A" w:rsidP="0069225A">
            <w:pPr>
              <w:spacing w:after="0" w:line="240" w:lineRule="auto"/>
              <w:jc w:val="center"/>
              <w:rPr>
                <w:ins w:id="25577" w:author="Hardik Malhotra" w:date="2021-09-30T23:43:00Z"/>
                <w:rFonts w:ascii="Verdana" w:eastAsia="Times New Roman" w:hAnsi="Verdana" w:cs="Times New Roman"/>
                <w:color w:val="000000"/>
                <w:sz w:val="10"/>
                <w:szCs w:val="10"/>
                <w:lang w:val="en-US"/>
                <w:rPrChange w:id="25578" w:author="Hardik Malhotra" w:date="2021-09-30T23:44:00Z">
                  <w:rPr>
                    <w:ins w:id="25579" w:author="Hardik Malhotra" w:date="2021-09-30T23:43:00Z"/>
                    <w:rFonts w:ascii="Verdana" w:eastAsia="Times New Roman" w:hAnsi="Verdana" w:cs="Times New Roman"/>
                    <w:color w:val="000000"/>
                    <w:sz w:val="10"/>
                    <w:szCs w:val="10"/>
                    <w:lang w:val="en-US"/>
                  </w:rPr>
                </w:rPrChange>
              </w:rPr>
            </w:pPr>
            <w:ins w:id="25580" w:author="Hardik Malhotra" w:date="2021-09-30T23:43:00Z">
              <w:r w:rsidRPr="0069225A">
                <w:rPr>
                  <w:rFonts w:ascii="Verdana" w:hAnsi="Verdana" w:cs="Arial"/>
                  <w:color w:val="000000"/>
                  <w:sz w:val="10"/>
                  <w:szCs w:val="10"/>
                  <w:rPrChange w:id="25581" w:author="Hardik Malhotra" w:date="2021-09-30T23:44:00Z">
                    <w:rPr>
                      <w:rFonts w:ascii="Arial" w:hAnsi="Arial" w:cs="Arial"/>
                      <w:b/>
                      <w:bCs/>
                      <w:color w:val="000000"/>
                      <w:sz w:val="20"/>
                      <w:szCs w:val="20"/>
                    </w:rPr>
                  </w:rPrChange>
                </w:rPr>
                <w:t>425</w:t>
              </w:r>
            </w:ins>
          </w:p>
        </w:tc>
        <w:tc>
          <w:tcPr>
            <w:tcW w:w="595" w:type="dxa"/>
            <w:tcBorders>
              <w:top w:val="nil"/>
              <w:left w:val="nil"/>
              <w:bottom w:val="single" w:sz="4" w:space="0" w:color="auto"/>
              <w:right w:val="single" w:sz="4" w:space="0" w:color="auto"/>
            </w:tcBorders>
            <w:shd w:val="clear" w:color="000000" w:fill="FFFFFF"/>
            <w:noWrap/>
            <w:vAlign w:val="bottom"/>
            <w:hideMark/>
          </w:tcPr>
          <w:p w14:paraId="11ABDEAF" w14:textId="34073B09" w:rsidR="0069225A" w:rsidRPr="0069225A" w:rsidRDefault="0069225A" w:rsidP="0069225A">
            <w:pPr>
              <w:spacing w:after="0" w:line="240" w:lineRule="auto"/>
              <w:jc w:val="center"/>
              <w:rPr>
                <w:ins w:id="25582" w:author="Hardik Malhotra" w:date="2021-09-30T23:43:00Z"/>
                <w:rFonts w:ascii="Verdana" w:eastAsia="Times New Roman" w:hAnsi="Verdana" w:cs="Times New Roman"/>
                <w:color w:val="000000"/>
                <w:sz w:val="10"/>
                <w:szCs w:val="10"/>
                <w:lang w:val="en-US"/>
                <w:rPrChange w:id="25583" w:author="Hardik Malhotra" w:date="2021-09-30T23:44:00Z">
                  <w:rPr>
                    <w:ins w:id="25584" w:author="Hardik Malhotra" w:date="2021-09-30T23:43:00Z"/>
                    <w:rFonts w:ascii="Verdana" w:eastAsia="Times New Roman" w:hAnsi="Verdana" w:cs="Times New Roman"/>
                    <w:color w:val="000000"/>
                    <w:sz w:val="10"/>
                    <w:szCs w:val="10"/>
                    <w:lang w:val="en-US"/>
                  </w:rPr>
                </w:rPrChange>
              </w:rPr>
            </w:pPr>
            <w:ins w:id="25585" w:author="Hardik Malhotra" w:date="2021-09-30T23:43:00Z">
              <w:r w:rsidRPr="0069225A">
                <w:rPr>
                  <w:rFonts w:ascii="Verdana" w:hAnsi="Verdana" w:cs="Arial"/>
                  <w:color w:val="000000"/>
                  <w:sz w:val="10"/>
                  <w:szCs w:val="10"/>
                  <w:rPrChange w:id="25586" w:author="Hardik Malhotra" w:date="2021-09-30T23:44:00Z">
                    <w:rPr>
                      <w:rFonts w:ascii="Arial" w:hAnsi="Arial" w:cs="Arial"/>
                      <w:b/>
                      <w:bCs/>
                      <w:color w:val="000000"/>
                      <w:sz w:val="20"/>
                      <w:szCs w:val="20"/>
                    </w:rPr>
                  </w:rPrChange>
                </w:rPr>
                <w:t>438</w:t>
              </w:r>
            </w:ins>
          </w:p>
        </w:tc>
        <w:tc>
          <w:tcPr>
            <w:tcW w:w="595" w:type="dxa"/>
            <w:tcBorders>
              <w:top w:val="nil"/>
              <w:left w:val="nil"/>
              <w:bottom w:val="single" w:sz="4" w:space="0" w:color="auto"/>
              <w:right w:val="single" w:sz="4" w:space="0" w:color="auto"/>
            </w:tcBorders>
            <w:shd w:val="clear" w:color="000000" w:fill="FFFFFF"/>
            <w:noWrap/>
            <w:vAlign w:val="bottom"/>
            <w:hideMark/>
          </w:tcPr>
          <w:p w14:paraId="098A8797" w14:textId="4059CA29" w:rsidR="0069225A" w:rsidRPr="0069225A" w:rsidRDefault="0069225A" w:rsidP="0069225A">
            <w:pPr>
              <w:spacing w:after="0" w:line="240" w:lineRule="auto"/>
              <w:jc w:val="center"/>
              <w:rPr>
                <w:ins w:id="25587" w:author="Hardik Malhotra" w:date="2021-09-30T23:43:00Z"/>
                <w:rFonts w:ascii="Verdana" w:eastAsia="Times New Roman" w:hAnsi="Verdana" w:cs="Times New Roman"/>
                <w:color w:val="000000"/>
                <w:sz w:val="10"/>
                <w:szCs w:val="10"/>
                <w:lang w:val="en-US"/>
                <w:rPrChange w:id="25588" w:author="Hardik Malhotra" w:date="2021-09-30T23:44:00Z">
                  <w:rPr>
                    <w:ins w:id="25589" w:author="Hardik Malhotra" w:date="2021-09-30T23:43:00Z"/>
                    <w:rFonts w:ascii="Verdana" w:eastAsia="Times New Roman" w:hAnsi="Verdana" w:cs="Times New Roman"/>
                    <w:color w:val="000000"/>
                    <w:sz w:val="10"/>
                    <w:szCs w:val="10"/>
                    <w:lang w:val="en-US"/>
                  </w:rPr>
                </w:rPrChange>
              </w:rPr>
            </w:pPr>
            <w:ins w:id="25590" w:author="Hardik Malhotra" w:date="2021-09-30T23:43:00Z">
              <w:r w:rsidRPr="0069225A">
                <w:rPr>
                  <w:rFonts w:ascii="Verdana" w:hAnsi="Verdana" w:cs="Arial"/>
                  <w:color w:val="000000"/>
                  <w:sz w:val="10"/>
                  <w:szCs w:val="10"/>
                  <w:rPrChange w:id="25591" w:author="Hardik Malhotra" w:date="2021-09-30T23:44:00Z">
                    <w:rPr>
                      <w:rFonts w:ascii="Arial" w:hAnsi="Arial" w:cs="Arial"/>
                      <w:b/>
                      <w:bCs/>
                      <w:color w:val="000000"/>
                      <w:sz w:val="20"/>
                      <w:szCs w:val="20"/>
                    </w:rPr>
                  </w:rPrChange>
                </w:rPr>
                <w:t>451</w:t>
              </w:r>
            </w:ins>
          </w:p>
        </w:tc>
      </w:tr>
      <w:tr w:rsidR="0069225A" w:rsidRPr="00257590" w14:paraId="0929E848" w14:textId="77777777" w:rsidTr="00092529">
        <w:trPr>
          <w:trHeight w:val="334"/>
          <w:ins w:id="25592" w:author="Hardik Malhotra" w:date="2021-09-30T23:43:00Z"/>
        </w:trPr>
        <w:tc>
          <w:tcPr>
            <w:tcW w:w="1152" w:type="dxa"/>
            <w:tcBorders>
              <w:top w:val="nil"/>
              <w:left w:val="single" w:sz="4" w:space="0" w:color="auto"/>
              <w:bottom w:val="single" w:sz="4" w:space="0" w:color="auto"/>
              <w:right w:val="single" w:sz="4" w:space="0" w:color="auto"/>
            </w:tcBorders>
            <w:shd w:val="clear" w:color="000000" w:fill="FFFFFF"/>
            <w:noWrap/>
            <w:vAlign w:val="bottom"/>
            <w:hideMark/>
          </w:tcPr>
          <w:p w14:paraId="31D051D0" w14:textId="77777777" w:rsidR="0069225A" w:rsidRPr="00257590" w:rsidRDefault="0069225A" w:rsidP="0069225A">
            <w:pPr>
              <w:spacing w:after="0" w:line="240" w:lineRule="auto"/>
              <w:rPr>
                <w:ins w:id="25593" w:author="Hardik Malhotra" w:date="2021-09-30T23:43:00Z"/>
                <w:rFonts w:ascii="Verdana" w:eastAsia="Times New Roman" w:hAnsi="Verdana" w:cs="Times New Roman"/>
                <w:color w:val="000000"/>
                <w:sz w:val="10"/>
                <w:szCs w:val="10"/>
                <w:lang w:val="en-US"/>
              </w:rPr>
            </w:pPr>
            <w:ins w:id="25594" w:author="Hardik Malhotra" w:date="2021-09-30T23:43:00Z">
              <w:r w:rsidRPr="00257590">
                <w:rPr>
                  <w:rFonts w:ascii="Verdana" w:hAnsi="Verdana" w:cs="Arial"/>
                  <w:color w:val="000000"/>
                  <w:sz w:val="10"/>
                  <w:szCs w:val="10"/>
                </w:rPr>
                <w:t>Specialized Epoxy Resin</w:t>
              </w:r>
            </w:ins>
          </w:p>
        </w:tc>
        <w:tc>
          <w:tcPr>
            <w:tcW w:w="526" w:type="dxa"/>
            <w:tcBorders>
              <w:top w:val="nil"/>
              <w:left w:val="nil"/>
              <w:bottom w:val="single" w:sz="4" w:space="0" w:color="auto"/>
              <w:right w:val="single" w:sz="4" w:space="0" w:color="auto"/>
            </w:tcBorders>
            <w:shd w:val="clear" w:color="000000" w:fill="FFFFFF"/>
            <w:noWrap/>
            <w:vAlign w:val="bottom"/>
            <w:hideMark/>
          </w:tcPr>
          <w:p w14:paraId="1FDF53D5" w14:textId="461933E3" w:rsidR="0069225A" w:rsidRPr="0069225A" w:rsidRDefault="0069225A" w:rsidP="0069225A">
            <w:pPr>
              <w:spacing w:after="0" w:line="240" w:lineRule="auto"/>
              <w:jc w:val="center"/>
              <w:rPr>
                <w:ins w:id="25595" w:author="Hardik Malhotra" w:date="2021-09-30T23:43:00Z"/>
                <w:rFonts w:ascii="Verdana" w:eastAsia="Times New Roman" w:hAnsi="Verdana" w:cs="Times New Roman"/>
                <w:color w:val="000000"/>
                <w:sz w:val="10"/>
                <w:szCs w:val="10"/>
                <w:lang w:val="en-US"/>
                <w:rPrChange w:id="25596" w:author="Hardik Malhotra" w:date="2021-09-30T23:44:00Z">
                  <w:rPr>
                    <w:ins w:id="25597" w:author="Hardik Malhotra" w:date="2021-09-30T23:43:00Z"/>
                    <w:rFonts w:ascii="Verdana" w:eastAsia="Times New Roman" w:hAnsi="Verdana" w:cs="Times New Roman"/>
                    <w:color w:val="000000"/>
                    <w:sz w:val="10"/>
                    <w:szCs w:val="10"/>
                    <w:lang w:val="en-US"/>
                  </w:rPr>
                </w:rPrChange>
              </w:rPr>
            </w:pPr>
            <w:ins w:id="25598" w:author="Hardik Malhotra" w:date="2021-09-30T23:43:00Z">
              <w:r w:rsidRPr="0069225A">
                <w:rPr>
                  <w:rFonts w:ascii="Verdana" w:hAnsi="Verdana" w:cs="Arial"/>
                  <w:color w:val="000000"/>
                  <w:sz w:val="10"/>
                  <w:szCs w:val="10"/>
                  <w:rPrChange w:id="25599" w:author="Hardik Malhotra" w:date="2021-09-30T23:44:00Z">
                    <w:rPr>
                      <w:rFonts w:ascii="Arial" w:hAnsi="Arial" w:cs="Arial"/>
                      <w:b/>
                      <w:bCs/>
                      <w:color w:val="000000"/>
                      <w:sz w:val="20"/>
                      <w:szCs w:val="20"/>
                    </w:rPr>
                  </w:rPrChange>
                </w:rPr>
                <w:t>13</w:t>
              </w:r>
            </w:ins>
          </w:p>
        </w:tc>
        <w:tc>
          <w:tcPr>
            <w:tcW w:w="526" w:type="dxa"/>
            <w:tcBorders>
              <w:top w:val="nil"/>
              <w:left w:val="nil"/>
              <w:bottom w:val="single" w:sz="4" w:space="0" w:color="auto"/>
              <w:right w:val="single" w:sz="4" w:space="0" w:color="auto"/>
            </w:tcBorders>
            <w:shd w:val="clear" w:color="000000" w:fill="FFFFFF"/>
            <w:noWrap/>
            <w:vAlign w:val="bottom"/>
            <w:hideMark/>
          </w:tcPr>
          <w:p w14:paraId="559FDFDB" w14:textId="23F5D6D1" w:rsidR="0069225A" w:rsidRPr="0069225A" w:rsidRDefault="0069225A" w:rsidP="0069225A">
            <w:pPr>
              <w:spacing w:after="0" w:line="240" w:lineRule="auto"/>
              <w:jc w:val="center"/>
              <w:rPr>
                <w:ins w:id="25600" w:author="Hardik Malhotra" w:date="2021-09-30T23:43:00Z"/>
                <w:rFonts w:ascii="Verdana" w:eastAsia="Times New Roman" w:hAnsi="Verdana" w:cs="Times New Roman"/>
                <w:color w:val="000000"/>
                <w:sz w:val="10"/>
                <w:szCs w:val="10"/>
                <w:lang w:val="en-US"/>
                <w:rPrChange w:id="25601" w:author="Hardik Malhotra" w:date="2021-09-30T23:44:00Z">
                  <w:rPr>
                    <w:ins w:id="25602" w:author="Hardik Malhotra" w:date="2021-09-30T23:43:00Z"/>
                    <w:rFonts w:ascii="Verdana" w:eastAsia="Times New Roman" w:hAnsi="Verdana" w:cs="Times New Roman"/>
                    <w:color w:val="000000"/>
                    <w:sz w:val="10"/>
                    <w:szCs w:val="10"/>
                    <w:lang w:val="en-US"/>
                  </w:rPr>
                </w:rPrChange>
              </w:rPr>
            </w:pPr>
            <w:ins w:id="25603" w:author="Hardik Malhotra" w:date="2021-09-30T23:43:00Z">
              <w:r w:rsidRPr="0069225A">
                <w:rPr>
                  <w:rFonts w:ascii="Verdana" w:hAnsi="Verdana" w:cs="Arial"/>
                  <w:color w:val="000000"/>
                  <w:sz w:val="10"/>
                  <w:szCs w:val="10"/>
                  <w:rPrChange w:id="25604" w:author="Hardik Malhotra" w:date="2021-09-30T23:44:00Z">
                    <w:rPr>
                      <w:rFonts w:ascii="Arial" w:hAnsi="Arial" w:cs="Arial"/>
                      <w:b/>
                      <w:bCs/>
                      <w:color w:val="000000"/>
                      <w:sz w:val="20"/>
                      <w:szCs w:val="20"/>
                    </w:rPr>
                  </w:rPrChange>
                </w:rPr>
                <w:t>14</w:t>
              </w:r>
            </w:ins>
          </w:p>
        </w:tc>
        <w:tc>
          <w:tcPr>
            <w:tcW w:w="526" w:type="dxa"/>
            <w:tcBorders>
              <w:top w:val="nil"/>
              <w:left w:val="nil"/>
              <w:bottom w:val="single" w:sz="4" w:space="0" w:color="auto"/>
              <w:right w:val="single" w:sz="4" w:space="0" w:color="auto"/>
            </w:tcBorders>
            <w:shd w:val="clear" w:color="000000" w:fill="FFFFFF"/>
            <w:noWrap/>
            <w:vAlign w:val="bottom"/>
            <w:hideMark/>
          </w:tcPr>
          <w:p w14:paraId="715BA75A" w14:textId="6B227253" w:rsidR="0069225A" w:rsidRPr="0069225A" w:rsidRDefault="0069225A" w:rsidP="0069225A">
            <w:pPr>
              <w:spacing w:after="0" w:line="240" w:lineRule="auto"/>
              <w:jc w:val="center"/>
              <w:rPr>
                <w:ins w:id="25605" w:author="Hardik Malhotra" w:date="2021-09-30T23:43:00Z"/>
                <w:rFonts w:ascii="Verdana" w:eastAsia="Times New Roman" w:hAnsi="Verdana" w:cs="Times New Roman"/>
                <w:color w:val="000000"/>
                <w:sz w:val="10"/>
                <w:szCs w:val="10"/>
                <w:lang w:val="en-US"/>
                <w:rPrChange w:id="25606" w:author="Hardik Malhotra" w:date="2021-09-30T23:44:00Z">
                  <w:rPr>
                    <w:ins w:id="25607" w:author="Hardik Malhotra" w:date="2021-09-30T23:43:00Z"/>
                    <w:rFonts w:ascii="Verdana" w:eastAsia="Times New Roman" w:hAnsi="Verdana" w:cs="Times New Roman"/>
                    <w:color w:val="000000"/>
                    <w:sz w:val="10"/>
                    <w:szCs w:val="10"/>
                    <w:lang w:val="en-US"/>
                  </w:rPr>
                </w:rPrChange>
              </w:rPr>
            </w:pPr>
            <w:ins w:id="25608" w:author="Hardik Malhotra" w:date="2021-09-30T23:43:00Z">
              <w:r w:rsidRPr="0069225A">
                <w:rPr>
                  <w:rFonts w:ascii="Verdana" w:hAnsi="Verdana" w:cs="Arial"/>
                  <w:color w:val="000000"/>
                  <w:sz w:val="10"/>
                  <w:szCs w:val="10"/>
                  <w:rPrChange w:id="25609" w:author="Hardik Malhotra" w:date="2021-09-30T23:44:00Z">
                    <w:rPr>
                      <w:rFonts w:ascii="Arial" w:hAnsi="Arial" w:cs="Arial"/>
                      <w:b/>
                      <w:bCs/>
                      <w:color w:val="000000"/>
                      <w:sz w:val="20"/>
                      <w:szCs w:val="20"/>
                    </w:rPr>
                  </w:rPrChange>
                </w:rPr>
                <w:t>14</w:t>
              </w:r>
            </w:ins>
          </w:p>
        </w:tc>
        <w:tc>
          <w:tcPr>
            <w:tcW w:w="526" w:type="dxa"/>
            <w:tcBorders>
              <w:top w:val="nil"/>
              <w:left w:val="nil"/>
              <w:bottom w:val="single" w:sz="4" w:space="0" w:color="auto"/>
              <w:right w:val="single" w:sz="4" w:space="0" w:color="auto"/>
            </w:tcBorders>
            <w:shd w:val="clear" w:color="000000" w:fill="FFFFFF"/>
            <w:noWrap/>
            <w:vAlign w:val="bottom"/>
            <w:hideMark/>
          </w:tcPr>
          <w:p w14:paraId="64301CE2" w14:textId="51FFFFE5" w:rsidR="0069225A" w:rsidRPr="0069225A" w:rsidRDefault="0069225A" w:rsidP="0069225A">
            <w:pPr>
              <w:spacing w:after="0" w:line="240" w:lineRule="auto"/>
              <w:jc w:val="center"/>
              <w:rPr>
                <w:ins w:id="25610" w:author="Hardik Malhotra" w:date="2021-09-30T23:43:00Z"/>
                <w:rFonts w:ascii="Verdana" w:eastAsia="Times New Roman" w:hAnsi="Verdana" w:cs="Times New Roman"/>
                <w:color w:val="000000"/>
                <w:sz w:val="10"/>
                <w:szCs w:val="10"/>
                <w:lang w:val="en-US"/>
                <w:rPrChange w:id="25611" w:author="Hardik Malhotra" w:date="2021-09-30T23:44:00Z">
                  <w:rPr>
                    <w:ins w:id="25612" w:author="Hardik Malhotra" w:date="2021-09-30T23:43:00Z"/>
                    <w:rFonts w:ascii="Verdana" w:eastAsia="Times New Roman" w:hAnsi="Verdana" w:cs="Times New Roman"/>
                    <w:color w:val="000000"/>
                    <w:sz w:val="10"/>
                    <w:szCs w:val="10"/>
                    <w:lang w:val="en-US"/>
                  </w:rPr>
                </w:rPrChange>
              </w:rPr>
            </w:pPr>
            <w:ins w:id="25613" w:author="Hardik Malhotra" w:date="2021-09-30T23:43:00Z">
              <w:r w:rsidRPr="0069225A">
                <w:rPr>
                  <w:rFonts w:ascii="Verdana" w:hAnsi="Verdana" w:cs="Arial"/>
                  <w:color w:val="000000"/>
                  <w:sz w:val="10"/>
                  <w:szCs w:val="10"/>
                  <w:rPrChange w:id="25614" w:author="Hardik Malhotra" w:date="2021-09-30T23:44:00Z">
                    <w:rPr>
                      <w:rFonts w:ascii="Arial" w:hAnsi="Arial" w:cs="Arial"/>
                      <w:b/>
                      <w:bCs/>
                      <w:color w:val="000000"/>
                      <w:sz w:val="20"/>
                      <w:szCs w:val="20"/>
                    </w:rPr>
                  </w:rPrChange>
                </w:rPr>
                <w:t>14</w:t>
              </w:r>
            </w:ins>
          </w:p>
        </w:tc>
        <w:tc>
          <w:tcPr>
            <w:tcW w:w="580" w:type="dxa"/>
            <w:tcBorders>
              <w:top w:val="nil"/>
              <w:left w:val="nil"/>
              <w:bottom w:val="single" w:sz="4" w:space="0" w:color="auto"/>
              <w:right w:val="single" w:sz="4" w:space="0" w:color="auto"/>
            </w:tcBorders>
            <w:shd w:val="clear" w:color="000000" w:fill="FFFFFF"/>
            <w:noWrap/>
            <w:vAlign w:val="bottom"/>
            <w:hideMark/>
          </w:tcPr>
          <w:p w14:paraId="24D0E73D" w14:textId="1DE339EF" w:rsidR="0069225A" w:rsidRPr="0069225A" w:rsidRDefault="0069225A" w:rsidP="0069225A">
            <w:pPr>
              <w:spacing w:after="0" w:line="240" w:lineRule="auto"/>
              <w:jc w:val="center"/>
              <w:rPr>
                <w:ins w:id="25615" w:author="Hardik Malhotra" w:date="2021-09-30T23:43:00Z"/>
                <w:rFonts w:ascii="Verdana" w:eastAsia="Times New Roman" w:hAnsi="Verdana" w:cs="Times New Roman"/>
                <w:color w:val="000000"/>
                <w:sz w:val="10"/>
                <w:szCs w:val="10"/>
                <w:lang w:val="en-US"/>
                <w:rPrChange w:id="25616" w:author="Hardik Malhotra" w:date="2021-09-30T23:44:00Z">
                  <w:rPr>
                    <w:ins w:id="25617" w:author="Hardik Malhotra" w:date="2021-09-30T23:43:00Z"/>
                    <w:rFonts w:ascii="Verdana" w:eastAsia="Times New Roman" w:hAnsi="Verdana" w:cs="Times New Roman"/>
                    <w:color w:val="000000"/>
                    <w:sz w:val="10"/>
                    <w:szCs w:val="10"/>
                    <w:lang w:val="en-US"/>
                  </w:rPr>
                </w:rPrChange>
              </w:rPr>
            </w:pPr>
            <w:ins w:id="25618" w:author="Hardik Malhotra" w:date="2021-09-30T23:43:00Z">
              <w:r w:rsidRPr="0069225A">
                <w:rPr>
                  <w:rFonts w:ascii="Verdana" w:hAnsi="Verdana" w:cs="Arial"/>
                  <w:color w:val="000000"/>
                  <w:sz w:val="10"/>
                  <w:szCs w:val="10"/>
                  <w:rPrChange w:id="25619" w:author="Hardik Malhotra" w:date="2021-09-30T23:44:00Z">
                    <w:rPr>
                      <w:rFonts w:ascii="Arial" w:hAnsi="Arial" w:cs="Arial"/>
                      <w:b/>
                      <w:bCs/>
                      <w:color w:val="000000"/>
                      <w:sz w:val="20"/>
                      <w:szCs w:val="20"/>
                    </w:rPr>
                  </w:rPrChange>
                </w:rPr>
                <w:t>14</w:t>
              </w:r>
            </w:ins>
          </w:p>
        </w:tc>
        <w:tc>
          <w:tcPr>
            <w:tcW w:w="595" w:type="dxa"/>
            <w:tcBorders>
              <w:top w:val="nil"/>
              <w:left w:val="nil"/>
              <w:bottom w:val="single" w:sz="4" w:space="0" w:color="auto"/>
              <w:right w:val="single" w:sz="4" w:space="0" w:color="auto"/>
            </w:tcBorders>
            <w:shd w:val="clear" w:color="000000" w:fill="FFFFFF"/>
            <w:noWrap/>
            <w:vAlign w:val="bottom"/>
            <w:hideMark/>
          </w:tcPr>
          <w:p w14:paraId="7D43E087" w14:textId="716512C4" w:rsidR="0069225A" w:rsidRPr="0069225A" w:rsidRDefault="0069225A" w:rsidP="0069225A">
            <w:pPr>
              <w:spacing w:after="0" w:line="240" w:lineRule="auto"/>
              <w:jc w:val="center"/>
              <w:rPr>
                <w:ins w:id="25620" w:author="Hardik Malhotra" w:date="2021-09-30T23:43:00Z"/>
                <w:rFonts w:ascii="Verdana" w:eastAsia="Times New Roman" w:hAnsi="Verdana" w:cs="Times New Roman"/>
                <w:color w:val="000000"/>
                <w:sz w:val="10"/>
                <w:szCs w:val="10"/>
                <w:lang w:val="en-US"/>
                <w:rPrChange w:id="25621" w:author="Hardik Malhotra" w:date="2021-09-30T23:44:00Z">
                  <w:rPr>
                    <w:ins w:id="25622" w:author="Hardik Malhotra" w:date="2021-09-30T23:43:00Z"/>
                    <w:rFonts w:ascii="Verdana" w:eastAsia="Times New Roman" w:hAnsi="Verdana" w:cs="Times New Roman"/>
                    <w:color w:val="000000"/>
                    <w:sz w:val="10"/>
                    <w:szCs w:val="10"/>
                    <w:lang w:val="en-US"/>
                  </w:rPr>
                </w:rPrChange>
              </w:rPr>
            </w:pPr>
            <w:ins w:id="25623" w:author="Hardik Malhotra" w:date="2021-09-30T23:43:00Z">
              <w:r w:rsidRPr="0069225A">
                <w:rPr>
                  <w:rFonts w:ascii="Verdana" w:hAnsi="Verdana" w:cs="Arial"/>
                  <w:color w:val="000000"/>
                  <w:sz w:val="10"/>
                  <w:szCs w:val="10"/>
                  <w:rPrChange w:id="25624" w:author="Hardik Malhotra" w:date="2021-09-30T23:44:00Z">
                    <w:rPr>
                      <w:rFonts w:ascii="Arial" w:hAnsi="Arial" w:cs="Arial"/>
                      <w:b/>
                      <w:bCs/>
                      <w:color w:val="000000"/>
                      <w:sz w:val="20"/>
                      <w:szCs w:val="20"/>
                    </w:rPr>
                  </w:rPrChange>
                </w:rPr>
                <w:t>13</w:t>
              </w:r>
            </w:ins>
          </w:p>
        </w:tc>
        <w:tc>
          <w:tcPr>
            <w:tcW w:w="577" w:type="dxa"/>
            <w:tcBorders>
              <w:top w:val="nil"/>
              <w:left w:val="nil"/>
              <w:bottom w:val="single" w:sz="4" w:space="0" w:color="auto"/>
              <w:right w:val="single" w:sz="4" w:space="0" w:color="auto"/>
            </w:tcBorders>
            <w:shd w:val="clear" w:color="000000" w:fill="FFFFFF"/>
            <w:noWrap/>
            <w:vAlign w:val="bottom"/>
            <w:hideMark/>
          </w:tcPr>
          <w:p w14:paraId="3009A549" w14:textId="593FE0F1" w:rsidR="0069225A" w:rsidRPr="0069225A" w:rsidRDefault="0069225A" w:rsidP="0069225A">
            <w:pPr>
              <w:spacing w:after="0" w:line="240" w:lineRule="auto"/>
              <w:jc w:val="center"/>
              <w:rPr>
                <w:ins w:id="25625" w:author="Hardik Malhotra" w:date="2021-09-30T23:43:00Z"/>
                <w:rFonts w:ascii="Verdana" w:eastAsia="Times New Roman" w:hAnsi="Verdana" w:cs="Times New Roman"/>
                <w:color w:val="000000"/>
                <w:sz w:val="10"/>
                <w:szCs w:val="10"/>
                <w:lang w:val="en-US"/>
                <w:rPrChange w:id="25626" w:author="Hardik Malhotra" w:date="2021-09-30T23:44:00Z">
                  <w:rPr>
                    <w:ins w:id="25627" w:author="Hardik Malhotra" w:date="2021-09-30T23:43:00Z"/>
                    <w:rFonts w:ascii="Verdana" w:eastAsia="Times New Roman" w:hAnsi="Verdana" w:cs="Times New Roman"/>
                    <w:color w:val="000000"/>
                    <w:sz w:val="10"/>
                    <w:szCs w:val="10"/>
                    <w:lang w:val="en-US"/>
                  </w:rPr>
                </w:rPrChange>
              </w:rPr>
            </w:pPr>
            <w:ins w:id="25628" w:author="Hardik Malhotra" w:date="2021-09-30T23:43:00Z">
              <w:r w:rsidRPr="0069225A">
                <w:rPr>
                  <w:rFonts w:ascii="Verdana" w:hAnsi="Verdana" w:cs="Arial"/>
                  <w:color w:val="000000"/>
                  <w:sz w:val="10"/>
                  <w:szCs w:val="10"/>
                  <w:rPrChange w:id="25629" w:author="Hardik Malhotra" w:date="2021-09-30T23:44:00Z">
                    <w:rPr>
                      <w:rFonts w:ascii="Arial" w:hAnsi="Arial" w:cs="Arial"/>
                      <w:b/>
                      <w:bCs/>
                      <w:color w:val="000000"/>
                      <w:sz w:val="20"/>
                      <w:szCs w:val="20"/>
                    </w:rPr>
                  </w:rPrChange>
                </w:rPr>
                <w:t>13</w:t>
              </w:r>
            </w:ins>
          </w:p>
        </w:tc>
        <w:tc>
          <w:tcPr>
            <w:tcW w:w="577" w:type="dxa"/>
            <w:tcBorders>
              <w:top w:val="nil"/>
              <w:left w:val="nil"/>
              <w:bottom w:val="single" w:sz="4" w:space="0" w:color="auto"/>
              <w:right w:val="single" w:sz="4" w:space="0" w:color="auto"/>
            </w:tcBorders>
            <w:shd w:val="clear" w:color="000000" w:fill="FFFFFF"/>
            <w:noWrap/>
            <w:vAlign w:val="bottom"/>
            <w:hideMark/>
          </w:tcPr>
          <w:p w14:paraId="7D16C04D" w14:textId="1E8BECAE" w:rsidR="0069225A" w:rsidRPr="0069225A" w:rsidRDefault="0069225A" w:rsidP="0069225A">
            <w:pPr>
              <w:spacing w:after="0" w:line="240" w:lineRule="auto"/>
              <w:jc w:val="center"/>
              <w:rPr>
                <w:ins w:id="25630" w:author="Hardik Malhotra" w:date="2021-09-30T23:43:00Z"/>
                <w:rFonts w:ascii="Verdana" w:eastAsia="Times New Roman" w:hAnsi="Verdana" w:cs="Times New Roman"/>
                <w:color w:val="000000"/>
                <w:sz w:val="10"/>
                <w:szCs w:val="10"/>
                <w:lang w:val="en-US"/>
                <w:rPrChange w:id="25631" w:author="Hardik Malhotra" w:date="2021-09-30T23:44:00Z">
                  <w:rPr>
                    <w:ins w:id="25632" w:author="Hardik Malhotra" w:date="2021-09-30T23:43:00Z"/>
                    <w:rFonts w:ascii="Verdana" w:eastAsia="Times New Roman" w:hAnsi="Verdana" w:cs="Times New Roman"/>
                    <w:color w:val="000000"/>
                    <w:sz w:val="10"/>
                    <w:szCs w:val="10"/>
                    <w:lang w:val="en-US"/>
                  </w:rPr>
                </w:rPrChange>
              </w:rPr>
            </w:pPr>
            <w:ins w:id="25633" w:author="Hardik Malhotra" w:date="2021-09-30T23:43:00Z">
              <w:r w:rsidRPr="0069225A">
                <w:rPr>
                  <w:rFonts w:ascii="Verdana" w:hAnsi="Verdana" w:cs="Arial"/>
                  <w:color w:val="000000"/>
                  <w:sz w:val="10"/>
                  <w:szCs w:val="10"/>
                  <w:rPrChange w:id="25634" w:author="Hardik Malhotra" w:date="2021-09-30T23:44:00Z">
                    <w:rPr>
                      <w:rFonts w:ascii="Arial" w:hAnsi="Arial" w:cs="Arial"/>
                      <w:b/>
                      <w:bCs/>
                      <w:color w:val="000000"/>
                      <w:sz w:val="20"/>
                      <w:szCs w:val="20"/>
                    </w:rPr>
                  </w:rPrChange>
                </w:rPr>
                <w:t>14</w:t>
              </w:r>
            </w:ins>
          </w:p>
        </w:tc>
        <w:tc>
          <w:tcPr>
            <w:tcW w:w="595" w:type="dxa"/>
            <w:tcBorders>
              <w:top w:val="nil"/>
              <w:left w:val="nil"/>
              <w:bottom w:val="single" w:sz="4" w:space="0" w:color="auto"/>
              <w:right w:val="single" w:sz="4" w:space="0" w:color="auto"/>
            </w:tcBorders>
            <w:shd w:val="clear" w:color="000000" w:fill="FFFFFF"/>
            <w:noWrap/>
            <w:vAlign w:val="bottom"/>
            <w:hideMark/>
          </w:tcPr>
          <w:p w14:paraId="6CDC418E" w14:textId="1962C3F7" w:rsidR="0069225A" w:rsidRPr="0069225A" w:rsidRDefault="0069225A" w:rsidP="0069225A">
            <w:pPr>
              <w:spacing w:after="0" w:line="240" w:lineRule="auto"/>
              <w:jc w:val="center"/>
              <w:rPr>
                <w:ins w:id="25635" w:author="Hardik Malhotra" w:date="2021-09-30T23:43:00Z"/>
                <w:rFonts w:ascii="Verdana" w:eastAsia="Times New Roman" w:hAnsi="Verdana" w:cs="Times New Roman"/>
                <w:color w:val="000000"/>
                <w:sz w:val="10"/>
                <w:szCs w:val="10"/>
                <w:lang w:val="en-US"/>
                <w:rPrChange w:id="25636" w:author="Hardik Malhotra" w:date="2021-09-30T23:44:00Z">
                  <w:rPr>
                    <w:ins w:id="25637" w:author="Hardik Malhotra" w:date="2021-09-30T23:43:00Z"/>
                    <w:rFonts w:ascii="Verdana" w:eastAsia="Times New Roman" w:hAnsi="Verdana" w:cs="Times New Roman"/>
                    <w:color w:val="000000"/>
                    <w:sz w:val="10"/>
                    <w:szCs w:val="10"/>
                    <w:lang w:val="en-US"/>
                  </w:rPr>
                </w:rPrChange>
              </w:rPr>
            </w:pPr>
            <w:ins w:id="25638" w:author="Hardik Malhotra" w:date="2021-09-30T23:43:00Z">
              <w:r w:rsidRPr="0069225A">
                <w:rPr>
                  <w:rFonts w:ascii="Verdana" w:hAnsi="Verdana" w:cs="Arial"/>
                  <w:color w:val="000000"/>
                  <w:sz w:val="10"/>
                  <w:szCs w:val="10"/>
                  <w:rPrChange w:id="25639" w:author="Hardik Malhotra" w:date="2021-09-30T23:44:00Z">
                    <w:rPr>
                      <w:rFonts w:ascii="Arial" w:hAnsi="Arial" w:cs="Arial"/>
                      <w:b/>
                      <w:bCs/>
                      <w:color w:val="000000"/>
                      <w:sz w:val="20"/>
                      <w:szCs w:val="20"/>
                    </w:rPr>
                  </w:rPrChange>
                </w:rPr>
                <w:t>14</w:t>
              </w:r>
            </w:ins>
          </w:p>
        </w:tc>
        <w:tc>
          <w:tcPr>
            <w:tcW w:w="595" w:type="dxa"/>
            <w:tcBorders>
              <w:top w:val="nil"/>
              <w:left w:val="nil"/>
              <w:bottom w:val="single" w:sz="4" w:space="0" w:color="auto"/>
              <w:right w:val="single" w:sz="4" w:space="0" w:color="auto"/>
            </w:tcBorders>
            <w:shd w:val="clear" w:color="000000" w:fill="FFFFFF"/>
            <w:noWrap/>
            <w:vAlign w:val="bottom"/>
            <w:hideMark/>
          </w:tcPr>
          <w:p w14:paraId="58CBE0E4" w14:textId="34854545" w:rsidR="0069225A" w:rsidRPr="0069225A" w:rsidRDefault="0069225A" w:rsidP="0069225A">
            <w:pPr>
              <w:spacing w:after="0" w:line="240" w:lineRule="auto"/>
              <w:jc w:val="center"/>
              <w:rPr>
                <w:ins w:id="25640" w:author="Hardik Malhotra" w:date="2021-09-30T23:43:00Z"/>
                <w:rFonts w:ascii="Verdana" w:eastAsia="Times New Roman" w:hAnsi="Verdana" w:cs="Times New Roman"/>
                <w:color w:val="000000"/>
                <w:sz w:val="10"/>
                <w:szCs w:val="10"/>
                <w:lang w:val="en-US"/>
                <w:rPrChange w:id="25641" w:author="Hardik Malhotra" w:date="2021-09-30T23:44:00Z">
                  <w:rPr>
                    <w:ins w:id="25642" w:author="Hardik Malhotra" w:date="2021-09-30T23:43:00Z"/>
                    <w:rFonts w:ascii="Verdana" w:eastAsia="Times New Roman" w:hAnsi="Verdana" w:cs="Times New Roman"/>
                    <w:color w:val="000000"/>
                    <w:sz w:val="10"/>
                    <w:szCs w:val="10"/>
                    <w:lang w:val="en-US"/>
                  </w:rPr>
                </w:rPrChange>
              </w:rPr>
            </w:pPr>
            <w:ins w:id="25643" w:author="Hardik Malhotra" w:date="2021-09-30T23:43:00Z">
              <w:r w:rsidRPr="0069225A">
                <w:rPr>
                  <w:rFonts w:ascii="Verdana" w:hAnsi="Verdana" w:cs="Arial"/>
                  <w:color w:val="000000"/>
                  <w:sz w:val="10"/>
                  <w:szCs w:val="10"/>
                  <w:rPrChange w:id="25644" w:author="Hardik Malhotra" w:date="2021-09-30T23:44:00Z">
                    <w:rPr>
                      <w:rFonts w:ascii="Arial" w:hAnsi="Arial" w:cs="Arial"/>
                      <w:b/>
                      <w:bCs/>
                      <w:color w:val="000000"/>
                      <w:sz w:val="20"/>
                      <w:szCs w:val="20"/>
                    </w:rPr>
                  </w:rPrChange>
                </w:rPr>
                <w:t>14</w:t>
              </w:r>
            </w:ins>
          </w:p>
        </w:tc>
        <w:tc>
          <w:tcPr>
            <w:tcW w:w="595" w:type="dxa"/>
            <w:tcBorders>
              <w:top w:val="nil"/>
              <w:left w:val="nil"/>
              <w:bottom w:val="single" w:sz="4" w:space="0" w:color="auto"/>
              <w:right w:val="single" w:sz="4" w:space="0" w:color="auto"/>
            </w:tcBorders>
            <w:shd w:val="clear" w:color="000000" w:fill="FFFFFF"/>
            <w:noWrap/>
            <w:vAlign w:val="bottom"/>
            <w:hideMark/>
          </w:tcPr>
          <w:p w14:paraId="207F71DB" w14:textId="7D61C932" w:rsidR="0069225A" w:rsidRPr="0069225A" w:rsidRDefault="0069225A" w:rsidP="0069225A">
            <w:pPr>
              <w:spacing w:after="0" w:line="240" w:lineRule="auto"/>
              <w:jc w:val="center"/>
              <w:rPr>
                <w:ins w:id="25645" w:author="Hardik Malhotra" w:date="2021-09-30T23:43:00Z"/>
                <w:rFonts w:ascii="Verdana" w:eastAsia="Times New Roman" w:hAnsi="Verdana" w:cs="Times New Roman"/>
                <w:color w:val="000000"/>
                <w:sz w:val="10"/>
                <w:szCs w:val="10"/>
                <w:lang w:val="en-US"/>
                <w:rPrChange w:id="25646" w:author="Hardik Malhotra" w:date="2021-09-30T23:44:00Z">
                  <w:rPr>
                    <w:ins w:id="25647" w:author="Hardik Malhotra" w:date="2021-09-30T23:43:00Z"/>
                    <w:rFonts w:ascii="Verdana" w:eastAsia="Times New Roman" w:hAnsi="Verdana" w:cs="Times New Roman"/>
                    <w:color w:val="000000"/>
                    <w:sz w:val="10"/>
                    <w:szCs w:val="10"/>
                    <w:lang w:val="en-US"/>
                  </w:rPr>
                </w:rPrChange>
              </w:rPr>
            </w:pPr>
            <w:ins w:id="25648" w:author="Hardik Malhotra" w:date="2021-09-30T23:43:00Z">
              <w:r w:rsidRPr="0069225A">
                <w:rPr>
                  <w:rFonts w:ascii="Verdana" w:hAnsi="Verdana" w:cs="Arial"/>
                  <w:color w:val="000000"/>
                  <w:sz w:val="10"/>
                  <w:szCs w:val="10"/>
                  <w:rPrChange w:id="25649" w:author="Hardik Malhotra" w:date="2021-09-30T23:44:00Z">
                    <w:rPr>
                      <w:rFonts w:ascii="Arial" w:hAnsi="Arial" w:cs="Arial"/>
                      <w:b/>
                      <w:bCs/>
                      <w:color w:val="000000"/>
                      <w:sz w:val="20"/>
                      <w:szCs w:val="20"/>
                    </w:rPr>
                  </w:rPrChange>
                </w:rPr>
                <w:t>14</w:t>
              </w:r>
            </w:ins>
          </w:p>
        </w:tc>
        <w:tc>
          <w:tcPr>
            <w:tcW w:w="595" w:type="dxa"/>
            <w:tcBorders>
              <w:top w:val="nil"/>
              <w:left w:val="nil"/>
              <w:bottom w:val="single" w:sz="4" w:space="0" w:color="auto"/>
              <w:right w:val="single" w:sz="4" w:space="0" w:color="auto"/>
            </w:tcBorders>
            <w:shd w:val="clear" w:color="000000" w:fill="FFFFFF"/>
            <w:noWrap/>
            <w:vAlign w:val="bottom"/>
            <w:hideMark/>
          </w:tcPr>
          <w:p w14:paraId="543FAF08" w14:textId="135EA213" w:rsidR="0069225A" w:rsidRPr="0069225A" w:rsidRDefault="0069225A" w:rsidP="0069225A">
            <w:pPr>
              <w:spacing w:after="0" w:line="240" w:lineRule="auto"/>
              <w:jc w:val="center"/>
              <w:rPr>
                <w:ins w:id="25650" w:author="Hardik Malhotra" w:date="2021-09-30T23:43:00Z"/>
                <w:rFonts w:ascii="Verdana" w:eastAsia="Times New Roman" w:hAnsi="Verdana" w:cs="Times New Roman"/>
                <w:color w:val="000000"/>
                <w:sz w:val="10"/>
                <w:szCs w:val="10"/>
                <w:lang w:val="en-US"/>
                <w:rPrChange w:id="25651" w:author="Hardik Malhotra" w:date="2021-09-30T23:44:00Z">
                  <w:rPr>
                    <w:ins w:id="25652" w:author="Hardik Malhotra" w:date="2021-09-30T23:43:00Z"/>
                    <w:rFonts w:ascii="Verdana" w:eastAsia="Times New Roman" w:hAnsi="Verdana" w:cs="Times New Roman"/>
                    <w:color w:val="000000"/>
                    <w:sz w:val="10"/>
                    <w:szCs w:val="10"/>
                    <w:lang w:val="en-US"/>
                  </w:rPr>
                </w:rPrChange>
              </w:rPr>
            </w:pPr>
            <w:ins w:id="25653" w:author="Hardik Malhotra" w:date="2021-09-30T23:43:00Z">
              <w:r w:rsidRPr="0069225A">
                <w:rPr>
                  <w:rFonts w:ascii="Verdana" w:hAnsi="Verdana" w:cs="Arial"/>
                  <w:color w:val="000000"/>
                  <w:sz w:val="10"/>
                  <w:szCs w:val="10"/>
                  <w:rPrChange w:id="25654" w:author="Hardik Malhotra" w:date="2021-09-30T23:44:00Z">
                    <w:rPr>
                      <w:rFonts w:ascii="Arial" w:hAnsi="Arial" w:cs="Arial"/>
                      <w:b/>
                      <w:bCs/>
                      <w:color w:val="000000"/>
                      <w:sz w:val="20"/>
                      <w:szCs w:val="20"/>
                    </w:rPr>
                  </w:rPrChange>
                </w:rPr>
                <w:t>14</w:t>
              </w:r>
            </w:ins>
          </w:p>
        </w:tc>
        <w:tc>
          <w:tcPr>
            <w:tcW w:w="595" w:type="dxa"/>
            <w:tcBorders>
              <w:top w:val="nil"/>
              <w:left w:val="nil"/>
              <w:bottom w:val="single" w:sz="4" w:space="0" w:color="auto"/>
              <w:right w:val="single" w:sz="4" w:space="0" w:color="auto"/>
            </w:tcBorders>
            <w:shd w:val="clear" w:color="000000" w:fill="FFFFFF"/>
            <w:noWrap/>
            <w:vAlign w:val="bottom"/>
            <w:hideMark/>
          </w:tcPr>
          <w:p w14:paraId="2A2AA2E5" w14:textId="31AC6F2D" w:rsidR="0069225A" w:rsidRPr="0069225A" w:rsidRDefault="0069225A" w:rsidP="0069225A">
            <w:pPr>
              <w:spacing w:after="0" w:line="240" w:lineRule="auto"/>
              <w:jc w:val="center"/>
              <w:rPr>
                <w:ins w:id="25655" w:author="Hardik Malhotra" w:date="2021-09-30T23:43:00Z"/>
                <w:rFonts w:ascii="Verdana" w:eastAsia="Times New Roman" w:hAnsi="Verdana" w:cs="Times New Roman"/>
                <w:color w:val="000000"/>
                <w:sz w:val="10"/>
                <w:szCs w:val="10"/>
                <w:lang w:val="en-US"/>
                <w:rPrChange w:id="25656" w:author="Hardik Malhotra" w:date="2021-09-30T23:44:00Z">
                  <w:rPr>
                    <w:ins w:id="25657" w:author="Hardik Malhotra" w:date="2021-09-30T23:43:00Z"/>
                    <w:rFonts w:ascii="Verdana" w:eastAsia="Times New Roman" w:hAnsi="Verdana" w:cs="Times New Roman"/>
                    <w:color w:val="000000"/>
                    <w:sz w:val="10"/>
                    <w:szCs w:val="10"/>
                    <w:lang w:val="en-US"/>
                  </w:rPr>
                </w:rPrChange>
              </w:rPr>
            </w:pPr>
            <w:ins w:id="25658" w:author="Hardik Malhotra" w:date="2021-09-30T23:43:00Z">
              <w:r w:rsidRPr="0069225A">
                <w:rPr>
                  <w:rFonts w:ascii="Verdana" w:hAnsi="Verdana" w:cs="Arial"/>
                  <w:color w:val="000000"/>
                  <w:sz w:val="10"/>
                  <w:szCs w:val="10"/>
                  <w:rPrChange w:id="25659" w:author="Hardik Malhotra" w:date="2021-09-30T23:44:00Z">
                    <w:rPr>
                      <w:rFonts w:ascii="Arial" w:hAnsi="Arial" w:cs="Arial"/>
                      <w:b/>
                      <w:bCs/>
                      <w:color w:val="000000"/>
                      <w:sz w:val="20"/>
                      <w:szCs w:val="20"/>
                    </w:rPr>
                  </w:rPrChange>
                </w:rPr>
                <w:t>15</w:t>
              </w:r>
            </w:ins>
          </w:p>
        </w:tc>
        <w:tc>
          <w:tcPr>
            <w:tcW w:w="595" w:type="dxa"/>
            <w:tcBorders>
              <w:top w:val="nil"/>
              <w:left w:val="nil"/>
              <w:bottom w:val="single" w:sz="4" w:space="0" w:color="auto"/>
              <w:right w:val="single" w:sz="4" w:space="0" w:color="auto"/>
            </w:tcBorders>
            <w:shd w:val="clear" w:color="000000" w:fill="FFFFFF"/>
            <w:noWrap/>
            <w:vAlign w:val="bottom"/>
            <w:hideMark/>
          </w:tcPr>
          <w:p w14:paraId="40B7EEA1" w14:textId="76DC5BD8" w:rsidR="0069225A" w:rsidRPr="0069225A" w:rsidRDefault="0069225A" w:rsidP="0069225A">
            <w:pPr>
              <w:spacing w:after="0" w:line="240" w:lineRule="auto"/>
              <w:jc w:val="center"/>
              <w:rPr>
                <w:ins w:id="25660" w:author="Hardik Malhotra" w:date="2021-09-30T23:43:00Z"/>
                <w:rFonts w:ascii="Verdana" w:eastAsia="Times New Roman" w:hAnsi="Verdana" w:cs="Times New Roman"/>
                <w:color w:val="000000"/>
                <w:sz w:val="10"/>
                <w:szCs w:val="10"/>
                <w:lang w:val="en-US"/>
                <w:rPrChange w:id="25661" w:author="Hardik Malhotra" w:date="2021-09-30T23:44:00Z">
                  <w:rPr>
                    <w:ins w:id="25662" w:author="Hardik Malhotra" w:date="2021-09-30T23:43:00Z"/>
                    <w:rFonts w:ascii="Verdana" w:eastAsia="Times New Roman" w:hAnsi="Verdana" w:cs="Times New Roman"/>
                    <w:color w:val="000000"/>
                    <w:sz w:val="10"/>
                    <w:szCs w:val="10"/>
                    <w:lang w:val="en-US"/>
                  </w:rPr>
                </w:rPrChange>
              </w:rPr>
            </w:pPr>
            <w:ins w:id="25663" w:author="Hardik Malhotra" w:date="2021-09-30T23:43:00Z">
              <w:r w:rsidRPr="0069225A">
                <w:rPr>
                  <w:rFonts w:ascii="Verdana" w:hAnsi="Verdana" w:cs="Arial"/>
                  <w:color w:val="000000"/>
                  <w:sz w:val="10"/>
                  <w:szCs w:val="10"/>
                  <w:rPrChange w:id="25664" w:author="Hardik Malhotra" w:date="2021-09-30T23:44:00Z">
                    <w:rPr>
                      <w:rFonts w:ascii="Arial" w:hAnsi="Arial" w:cs="Arial"/>
                      <w:b/>
                      <w:bCs/>
                      <w:color w:val="000000"/>
                      <w:sz w:val="20"/>
                      <w:szCs w:val="20"/>
                    </w:rPr>
                  </w:rPrChange>
                </w:rPr>
                <w:t>15</w:t>
              </w:r>
            </w:ins>
          </w:p>
        </w:tc>
        <w:tc>
          <w:tcPr>
            <w:tcW w:w="595" w:type="dxa"/>
            <w:tcBorders>
              <w:top w:val="nil"/>
              <w:left w:val="nil"/>
              <w:bottom w:val="single" w:sz="4" w:space="0" w:color="auto"/>
              <w:right w:val="single" w:sz="4" w:space="0" w:color="auto"/>
            </w:tcBorders>
            <w:shd w:val="clear" w:color="000000" w:fill="FFFFFF"/>
            <w:noWrap/>
            <w:vAlign w:val="bottom"/>
            <w:hideMark/>
          </w:tcPr>
          <w:p w14:paraId="6B4A5C3F" w14:textId="1A21FB57" w:rsidR="0069225A" w:rsidRPr="0069225A" w:rsidRDefault="0069225A" w:rsidP="0069225A">
            <w:pPr>
              <w:spacing w:after="0" w:line="240" w:lineRule="auto"/>
              <w:jc w:val="center"/>
              <w:rPr>
                <w:ins w:id="25665" w:author="Hardik Malhotra" w:date="2021-09-30T23:43:00Z"/>
                <w:rFonts w:ascii="Verdana" w:eastAsia="Times New Roman" w:hAnsi="Verdana" w:cs="Times New Roman"/>
                <w:color w:val="000000"/>
                <w:sz w:val="10"/>
                <w:szCs w:val="10"/>
                <w:lang w:val="en-US"/>
                <w:rPrChange w:id="25666" w:author="Hardik Malhotra" w:date="2021-09-30T23:44:00Z">
                  <w:rPr>
                    <w:ins w:id="25667" w:author="Hardik Malhotra" w:date="2021-09-30T23:43:00Z"/>
                    <w:rFonts w:ascii="Verdana" w:eastAsia="Times New Roman" w:hAnsi="Verdana" w:cs="Times New Roman"/>
                    <w:color w:val="000000"/>
                    <w:sz w:val="10"/>
                    <w:szCs w:val="10"/>
                    <w:lang w:val="en-US"/>
                  </w:rPr>
                </w:rPrChange>
              </w:rPr>
            </w:pPr>
            <w:ins w:id="25668" w:author="Hardik Malhotra" w:date="2021-09-30T23:43:00Z">
              <w:r w:rsidRPr="0069225A">
                <w:rPr>
                  <w:rFonts w:ascii="Verdana" w:hAnsi="Verdana" w:cs="Arial"/>
                  <w:color w:val="000000"/>
                  <w:sz w:val="10"/>
                  <w:szCs w:val="10"/>
                  <w:rPrChange w:id="25669" w:author="Hardik Malhotra" w:date="2021-09-30T23:44:00Z">
                    <w:rPr>
                      <w:rFonts w:ascii="Arial" w:hAnsi="Arial" w:cs="Arial"/>
                      <w:b/>
                      <w:bCs/>
                      <w:color w:val="000000"/>
                      <w:sz w:val="20"/>
                      <w:szCs w:val="20"/>
                    </w:rPr>
                  </w:rPrChange>
                </w:rPr>
                <w:t>15</w:t>
              </w:r>
            </w:ins>
          </w:p>
        </w:tc>
        <w:tc>
          <w:tcPr>
            <w:tcW w:w="595" w:type="dxa"/>
            <w:tcBorders>
              <w:top w:val="nil"/>
              <w:left w:val="nil"/>
              <w:bottom w:val="single" w:sz="4" w:space="0" w:color="auto"/>
              <w:right w:val="single" w:sz="4" w:space="0" w:color="auto"/>
            </w:tcBorders>
            <w:shd w:val="clear" w:color="000000" w:fill="FFFFFF"/>
            <w:noWrap/>
            <w:vAlign w:val="bottom"/>
            <w:hideMark/>
          </w:tcPr>
          <w:p w14:paraId="1EC1BAD9" w14:textId="26FBA1B7" w:rsidR="0069225A" w:rsidRPr="0069225A" w:rsidRDefault="0069225A" w:rsidP="0069225A">
            <w:pPr>
              <w:spacing w:after="0" w:line="240" w:lineRule="auto"/>
              <w:jc w:val="center"/>
              <w:rPr>
                <w:ins w:id="25670" w:author="Hardik Malhotra" w:date="2021-09-30T23:43:00Z"/>
                <w:rFonts w:ascii="Verdana" w:eastAsia="Times New Roman" w:hAnsi="Verdana" w:cs="Times New Roman"/>
                <w:color w:val="000000"/>
                <w:sz w:val="10"/>
                <w:szCs w:val="10"/>
                <w:lang w:val="en-US"/>
                <w:rPrChange w:id="25671" w:author="Hardik Malhotra" w:date="2021-09-30T23:44:00Z">
                  <w:rPr>
                    <w:ins w:id="25672" w:author="Hardik Malhotra" w:date="2021-09-30T23:43:00Z"/>
                    <w:rFonts w:ascii="Verdana" w:eastAsia="Times New Roman" w:hAnsi="Verdana" w:cs="Times New Roman"/>
                    <w:color w:val="000000"/>
                    <w:sz w:val="10"/>
                    <w:szCs w:val="10"/>
                    <w:lang w:val="en-US"/>
                  </w:rPr>
                </w:rPrChange>
              </w:rPr>
            </w:pPr>
            <w:ins w:id="25673" w:author="Hardik Malhotra" w:date="2021-09-30T23:43:00Z">
              <w:r w:rsidRPr="0069225A">
                <w:rPr>
                  <w:rFonts w:ascii="Verdana" w:hAnsi="Verdana" w:cs="Arial"/>
                  <w:color w:val="000000"/>
                  <w:sz w:val="10"/>
                  <w:szCs w:val="10"/>
                  <w:rPrChange w:id="25674" w:author="Hardik Malhotra" w:date="2021-09-30T23:44:00Z">
                    <w:rPr>
                      <w:rFonts w:ascii="Arial" w:hAnsi="Arial" w:cs="Arial"/>
                      <w:b/>
                      <w:bCs/>
                      <w:color w:val="000000"/>
                      <w:sz w:val="20"/>
                      <w:szCs w:val="20"/>
                    </w:rPr>
                  </w:rPrChange>
                </w:rPr>
                <w:t>15</w:t>
              </w:r>
            </w:ins>
          </w:p>
        </w:tc>
      </w:tr>
      <w:tr w:rsidR="0069225A" w:rsidRPr="00257590" w14:paraId="46C114AA" w14:textId="77777777" w:rsidTr="00092529">
        <w:trPr>
          <w:trHeight w:val="334"/>
          <w:ins w:id="25675" w:author="Hardik Malhotra" w:date="2021-09-30T23:43:00Z"/>
        </w:trPr>
        <w:tc>
          <w:tcPr>
            <w:tcW w:w="1152" w:type="dxa"/>
            <w:tcBorders>
              <w:top w:val="nil"/>
              <w:left w:val="single" w:sz="4" w:space="0" w:color="auto"/>
              <w:bottom w:val="single" w:sz="4" w:space="0" w:color="auto"/>
              <w:right w:val="single" w:sz="4" w:space="0" w:color="auto"/>
            </w:tcBorders>
            <w:shd w:val="clear" w:color="000000" w:fill="FFFFFF"/>
            <w:noWrap/>
            <w:vAlign w:val="bottom"/>
            <w:hideMark/>
          </w:tcPr>
          <w:p w14:paraId="27C0D6A4" w14:textId="77777777" w:rsidR="0069225A" w:rsidRPr="00257590" w:rsidRDefault="0069225A" w:rsidP="0069225A">
            <w:pPr>
              <w:spacing w:after="0" w:line="240" w:lineRule="auto"/>
              <w:rPr>
                <w:ins w:id="25676" w:author="Hardik Malhotra" w:date="2021-09-30T23:43:00Z"/>
                <w:rFonts w:ascii="Verdana" w:eastAsia="Times New Roman" w:hAnsi="Verdana" w:cs="Times New Roman"/>
                <w:color w:val="000000"/>
                <w:sz w:val="10"/>
                <w:szCs w:val="10"/>
                <w:lang w:val="en-US"/>
              </w:rPr>
            </w:pPr>
            <w:ins w:id="25677" w:author="Hardik Malhotra" w:date="2021-09-30T23:43:00Z">
              <w:r w:rsidRPr="00257590">
                <w:rPr>
                  <w:rFonts w:ascii="Verdana" w:hAnsi="Verdana" w:cs="Arial"/>
                  <w:b/>
                  <w:bCs/>
                  <w:color w:val="000000"/>
                  <w:sz w:val="10"/>
                  <w:szCs w:val="10"/>
                </w:rPr>
                <w:t>Total</w:t>
              </w:r>
            </w:ins>
          </w:p>
        </w:tc>
        <w:tc>
          <w:tcPr>
            <w:tcW w:w="526" w:type="dxa"/>
            <w:tcBorders>
              <w:top w:val="nil"/>
              <w:left w:val="nil"/>
              <w:bottom w:val="single" w:sz="4" w:space="0" w:color="auto"/>
              <w:right w:val="single" w:sz="4" w:space="0" w:color="auto"/>
            </w:tcBorders>
            <w:shd w:val="clear" w:color="000000" w:fill="FFFFFF"/>
            <w:noWrap/>
            <w:vAlign w:val="bottom"/>
            <w:hideMark/>
          </w:tcPr>
          <w:p w14:paraId="2BF72C2B" w14:textId="6FFADB95" w:rsidR="0069225A" w:rsidRPr="0069225A" w:rsidRDefault="0069225A" w:rsidP="0069225A">
            <w:pPr>
              <w:spacing w:after="0" w:line="240" w:lineRule="auto"/>
              <w:jc w:val="center"/>
              <w:rPr>
                <w:ins w:id="25678" w:author="Hardik Malhotra" w:date="2021-09-30T23:43:00Z"/>
                <w:rFonts w:ascii="Verdana" w:eastAsia="Times New Roman" w:hAnsi="Verdana" w:cs="Times New Roman"/>
                <w:b/>
                <w:bCs/>
                <w:color w:val="000000"/>
                <w:sz w:val="10"/>
                <w:szCs w:val="10"/>
                <w:lang w:val="en-US"/>
                <w:rPrChange w:id="25679" w:author="Hardik Malhotra" w:date="2021-09-30T23:43:00Z">
                  <w:rPr>
                    <w:ins w:id="25680" w:author="Hardik Malhotra" w:date="2021-09-30T23:43:00Z"/>
                    <w:rFonts w:ascii="Verdana" w:eastAsia="Times New Roman" w:hAnsi="Verdana" w:cs="Times New Roman"/>
                    <w:b/>
                    <w:bCs/>
                    <w:color w:val="000000"/>
                    <w:sz w:val="10"/>
                    <w:szCs w:val="10"/>
                    <w:lang w:val="en-US"/>
                  </w:rPr>
                </w:rPrChange>
              </w:rPr>
            </w:pPr>
            <w:ins w:id="25681" w:author="Hardik Malhotra" w:date="2021-09-30T23:43:00Z">
              <w:r w:rsidRPr="0069225A">
                <w:rPr>
                  <w:rFonts w:ascii="Verdana" w:hAnsi="Verdana" w:cs="Arial"/>
                  <w:b/>
                  <w:bCs/>
                  <w:color w:val="000000"/>
                  <w:sz w:val="10"/>
                  <w:szCs w:val="10"/>
                  <w:rPrChange w:id="25682" w:author="Hardik Malhotra" w:date="2021-09-30T23:43:00Z">
                    <w:rPr>
                      <w:rFonts w:ascii="Arial" w:hAnsi="Arial" w:cs="Arial"/>
                      <w:b/>
                      <w:bCs/>
                      <w:color w:val="000000"/>
                      <w:sz w:val="20"/>
                      <w:szCs w:val="20"/>
                    </w:rPr>
                  </w:rPrChange>
                </w:rPr>
                <w:t>299</w:t>
              </w:r>
            </w:ins>
          </w:p>
        </w:tc>
        <w:tc>
          <w:tcPr>
            <w:tcW w:w="526" w:type="dxa"/>
            <w:tcBorders>
              <w:top w:val="nil"/>
              <w:left w:val="nil"/>
              <w:bottom w:val="single" w:sz="4" w:space="0" w:color="auto"/>
              <w:right w:val="single" w:sz="4" w:space="0" w:color="auto"/>
            </w:tcBorders>
            <w:shd w:val="clear" w:color="000000" w:fill="FFFFFF"/>
            <w:noWrap/>
            <w:vAlign w:val="bottom"/>
            <w:hideMark/>
          </w:tcPr>
          <w:p w14:paraId="44663840" w14:textId="3AE67BCC" w:rsidR="0069225A" w:rsidRPr="0069225A" w:rsidRDefault="0069225A" w:rsidP="0069225A">
            <w:pPr>
              <w:spacing w:after="0" w:line="240" w:lineRule="auto"/>
              <w:jc w:val="center"/>
              <w:rPr>
                <w:ins w:id="25683" w:author="Hardik Malhotra" w:date="2021-09-30T23:43:00Z"/>
                <w:rFonts w:ascii="Verdana" w:eastAsia="Times New Roman" w:hAnsi="Verdana" w:cs="Times New Roman"/>
                <w:b/>
                <w:bCs/>
                <w:color w:val="000000"/>
                <w:sz w:val="10"/>
                <w:szCs w:val="10"/>
                <w:lang w:val="en-US"/>
                <w:rPrChange w:id="25684" w:author="Hardik Malhotra" w:date="2021-09-30T23:43:00Z">
                  <w:rPr>
                    <w:ins w:id="25685" w:author="Hardik Malhotra" w:date="2021-09-30T23:43:00Z"/>
                    <w:rFonts w:ascii="Verdana" w:eastAsia="Times New Roman" w:hAnsi="Verdana" w:cs="Times New Roman"/>
                    <w:b/>
                    <w:bCs/>
                    <w:color w:val="000000"/>
                    <w:sz w:val="10"/>
                    <w:szCs w:val="10"/>
                    <w:lang w:val="en-US"/>
                  </w:rPr>
                </w:rPrChange>
              </w:rPr>
            </w:pPr>
            <w:ins w:id="25686" w:author="Hardik Malhotra" w:date="2021-09-30T23:43:00Z">
              <w:r w:rsidRPr="0069225A">
                <w:rPr>
                  <w:rFonts w:ascii="Verdana" w:hAnsi="Verdana" w:cs="Arial"/>
                  <w:b/>
                  <w:bCs/>
                  <w:color w:val="000000"/>
                  <w:sz w:val="10"/>
                  <w:szCs w:val="10"/>
                  <w:rPrChange w:id="25687" w:author="Hardik Malhotra" w:date="2021-09-30T23:43:00Z">
                    <w:rPr>
                      <w:rFonts w:ascii="Arial" w:hAnsi="Arial" w:cs="Arial"/>
                      <w:b/>
                      <w:bCs/>
                      <w:color w:val="000000"/>
                      <w:sz w:val="20"/>
                      <w:szCs w:val="20"/>
                    </w:rPr>
                  </w:rPrChange>
                </w:rPr>
                <w:t>309</w:t>
              </w:r>
            </w:ins>
          </w:p>
        </w:tc>
        <w:tc>
          <w:tcPr>
            <w:tcW w:w="526" w:type="dxa"/>
            <w:tcBorders>
              <w:top w:val="nil"/>
              <w:left w:val="nil"/>
              <w:bottom w:val="single" w:sz="4" w:space="0" w:color="auto"/>
              <w:right w:val="single" w:sz="4" w:space="0" w:color="auto"/>
            </w:tcBorders>
            <w:shd w:val="clear" w:color="000000" w:fill="FFFFFF"/>
            <w:noWrap/>
            <w:vAlign w:val="bottom"/>
            <w:hideMark/>
          </w:tcPr>
          <w:p w14:paraId="2088C5CB" w14:textId="18A74D90" w:rsidR="0069225A" w:rsidRPr="0069225A" w:rsidRDefault="0069225A" w:rsidP="0069225A">
            <w:pPr>
              <w:spacing w:after="0" w:line="240" w:lineRule="auto"/>
              <w:jc w:val="center"/>
              <w:rPr>
                <w:ins w:id="25688" w:author="Hardik Malhotra" w:date="2021-09-30T23:43:00Z"/>
                <w:rFonts w:ascii="Verdana" w:eastAsia="Times New Roman" w:hAnsi="Verdana" w:cs="Times New Roman"/>
                <w:b/>
                <w:bCs/>
                <w:color w:val="000000"/>
                <w:sz w:val="10"/>
                <w:szCs w:val="10"/>
                <w:lang w:val="en-US"/>
                <w:rPrChange w:id="25689" w:author="Hardik Malhotra" w:date="2021-09-30T23:43:00Z">
                  <w:rPr>
                    <w:ins w:id="25690" w:author="Hardik Malhotra" w:date="2021-09-30T23:43:00Z"/>
                    <w:rFonts w:ascii="Verdana" w:eastAsia="Times New Roman" w:hAnsi="Verdana" w:cs="Times New Roman"/>
                    <w:b/>
                    <w:bCs/>
                    <w:color w:val="000000"/>
                    <w:sz w:val="10"/>
                    <w:szCs w:val="10"/>
                    <w:lang w:val="en-US"/>
                  </w:rPr>
                </w:rPrChange>
              </w:rPr>
            </w:pPr>
            <w:ins w:id="25691" w:author="Hardik Malhotra" w:date="2021-09-30T23:43:00Z">
              <w:r w:rsidRPr="0069225A">
                <w:rPr>
                  <w:rFonts w:ascii="Verdana" w:hAnsi="Verdana" w:cs="Arial"/>
                  <w:b/>
                  <w:bCs/>
                  <w:color w:val="000000"/>
                  <w:sz w:val="10"/>
                  <w:szCs w:val="10"/>
                  <w:rPrChange w:id="25692" w:author="Hardik Malhotra" w:date="2021-09-30T23:43:00Z">
                    <w:rPr>
                      <w:rFonts w:ascii="Arial" w:hAnsi="Arial" w:cs="Arial"/>
                      <w:b/>
                      <w:bCs/>
                      <w:color w:val="000000"/>
                      <w:sz w:val="20"/>
                      <w:szCs w:val="20"/>
                    </w:rPr>
                  </w:rPrChange>
                </w:rPr>
                <w:t>318</w:t>
              </w:r>
            </w:ins>
          </w:p>
        </w:tc>
        <w:tc>
          <w:tcPr>
            <w:tcW w:w="526" w:type="dxa"/>
            <w:tcBorders>
              <w:top w:val="nil"/>
              <w:left w:val="nil"/>
              <w:bottom w:val="single" w:sz="4" w:space="0" w:color="auto"/>
              <w:right w:val="single" w:sz="4" w:space="0" w:color="auto"/>
            </w:tcBorders>
            <w:shd w:val="clear" w:color="000000" w:fill="FFFFFF"/>
            <w:noWrap/>
            <w:vAlign w:val="bottom"/>
            <w:hideMark/>
          </w:tcPr>
          <w:p w14:paraId="3A18CEB8" w14:textId="63318AF4" w:rsidR="0069225A" w:rsidRPr="0069225A" w:rsidRDefault="0069225A" w:rsidP="0069225A">
            <w:pPr>
              <w:spacing w:after="0" w:line="240" w:lineRule="auto"/>
              <w:jc w:val="center"/>
              <w:rPr>
                <w:ins w:id="25693" w:author="Hardik Malhotra" w:date="2021-09-30T23:43:00Z"/>
                <w:rFonts w:ascii="Verdana" w:eastAsia="Times New Roman" w:hAnsi="Verdana" w:cs="Times New Roman"/>
                <w:b/>
                <w:bCs/>
                <w:color w:val="000000"/>
                <w:sz w:val="10"/>
                <w:szCs w:val="10"/>
                <w:lang w:val="en-US"/>
                <w:rPrChange w:id="25694" w:author="Hardik Malhotra" w:date="2021-09-30T23:43:00Z">
                  <w:rPr>
                    <w:ins w:id="25695" w:author="Hardik Malhotra" w:date="2021-09-30T23:43:00Z"/>
                    <w:rFonts w:ascii="Verdana" w:eastAsia="Times New Roman" w:hAnsi="Verdana" w:cs="Times New Roman"/>
                    <w:b/>
                    <w:bCs/>
                    <w:color w:val="000000"/>
                    <w:sz w:val="10"/>
                    <w:szCs w:val="10"/>
                    <w:lang w:val="en-US"/>
                  </w:rPr>
                </w:rPrChange>
              </w:rPr>
            </w:pPr>
            <w:ins w:id="25696" w:author="Hardik Malhotra" w:date="2021-09-30T23:43:00Z">
              <w:r w:rsidRPr="0069225A">
                <w:rPr>
                  <w:rFonts w:ascii="Verdana" w:hAnsi="Verdana" w:cs="Arial"/>
                  <w:b/>
                  <w:bCs/>
                  <w:color w:val="000000"/>
                  <w:sz w:val="10"/>
                  <w:szCs w:val="10"/>
                  <w:rPrChange w:id="25697" w:author="Hardik Malhotra" w:date="2021-09-30T23:43:00Z">
                    <w:rPr>
                      <w:rFonts w:ascii="Arial" w:hAnsi="Arial" w:cs="Arial"/>
                      <w:b/>
                      <w:bCs/>
                      <w:color w:val="000000"/>
                      <w:sz w:val="20"/>
                      <w:szCs w:val="20"/>
                    </w:rPr>
                  </w:rPrChange>
                </w:rPr>
                <w:t>326</w:t>
              </w:r>
            </w:ins>
          </w:p>
        </w:tc>
        <w:tc>
          <w:tcPr>
            <w:tcW w:w="580" w:type="dxa"/>
            <w:tcBorders>
              <w:top w:val="nil"/>
              <w:left w:val="nil"/>
              <w:bottom w:val="single" w:sz="4" w:space="0" w:color="auto"/>
              <w:right w:val="single" w:sz="4" w:space="0" w:color="auto"/>
            </w:tcBorders>
            <w:shd w:val="clear" w:color="000000" w:fill="FFFFFF"/>
            <w:noWrap/>
            <w:vAlign w:val="bottom"/>
            <w:hideMark/>
          </w:tcPr>
          <w:p w14:paraId="64BF37BE" w14:textId="3EA424B0" w:rsidR="0069225A" w:rsidRPr="0069225A" w:rsidRDefault="0069225A" w:rsidP="0069225A">
            <w:pPr>
              <w:spacing w:after="0" w:line="240" w:lineRule="auto"/>
              <w:jc w:val="center"/>
              <w:rPr>
                <w:ins w:id="25698" w:author="Hardik Malhotra" w:date="2021-09-30T23:43:00Z"/>
                <w:rFonts w:ascii="Verdana" w:eastAsia="Times New Roman" w:hAnsi="Verdana" w:cs="Times New Roman"/>
                <w:b/>
                <w:bCs/>
                <w:color w:val="000000"/>
                <w:sz w:val="10"/>
                <w:szCs w:val="10"/>
                <w:lang w:val="en-US"/>
                <w:rPrChange w:id="25699" w:author="Hardik Malhotra" w:date="2021-09-30T23:43:00Z">
                  <w:rPr>
                    <w:ins w:id="25700" w:author="Hardik Malhotra" w:date="2021-09-30T23:43:00Z"/>
                    <w:rFonts w:ascii="Verdana" w:eastAsia="Times New Roman" w:hAnsi="Verdana" w:cs="Times New Roman"/>
                    <w:b/>
                    <w:bCs/>
                    <w:color w:val="000000"/>
                    <w:sz w:val="10"/>
                    <w:szCs w:val="10"/>
                    <w:lang w:val="en-US"/>
                  </w:rPr>
                </w:rPrChange>
              </w:rPr>
            </w:pPr>
            <w:ins w:id="25701" w:author="Hardik Malhotra" w:date="2021-09-30T23:43:00Z">
              <w:r w:rsidRPr="0069225A">
                <w:rPr>
                  <w:rFonts w:ascii="Verdana" w:hAnsi="Verdana" w:cs="Arial"/>
                  <w:b/>
                  <w:bCs/>
                  <w:color w:val="000000"/>
                  <w:sz w:val="10"/>
                  <w:szCs w:val="10"/>
                  <w:rPrChange w:id="25702" w:author="Hardik Malhotra" w:date="2021-09-30T23:43:00Z">
                    <w:rPr>
                      <w:rFonts w:ascii="Arial" w:hAnsi="Arial" w:cs="Arial"/>
                      <w:b/>
                      <w:bCs/>
                      <w:color w:val="000000"/>
                      <w:sz w:val="20"/>
                      <w:szCs w:val="20"/>
                    </w:rPr>
                  </w:rPrChange>
                </w:rPr>
                <w:t>337</w:t>
              </w:r>
            </w:ins>
          </w:p>
        </w:tc>
        <w:tc>
          <w:tcPr>
            <w:tcW w:w="595" w:type="dxa"/>
            <w:tcBorders>
              <w:top w:val="nil"/>
              <w:left w:val="nil"/>
              <w:bottom w:val="single" w:sz="4" w:space="0" w:color="auto"/>
              <w:right w:val="single" w:sz="4" w:space="0" w:color="auto"/>
            </w:tcBorders>
            <w:shd w:val="clear" w:color="000000" w:fill="FFFFFF"/>
            <w:noWrap/>
            <w:vAlign w:val="bottom"/>
            <w:hideMark/>
          </w:tcPr>
          <w:p w14:paraId="16CA5821" w14:textId="063D46FC" w:rsidR="0069225A" w:rsidRPr="0069225A" w:rsidRDefault="0069225A" w:rsidP="0069225A">
            <w:pPr>
              <w:spacing w:after="0" w:line="240" w:lineRule="auto"/>
              <w:jc w:val="center"/>
              <w:rPr>
                <w:ins w:id="25703" w:author="Hardik Malhotra" w:date="2021-09-30T23:43:00Z"/>
                <w:rFonts w:ascii="Verdana" w:eastAsia="Times New Roman" w:hAnsi="Verdana" w:cs="Times New Roman"/>
                <w:b/>
                <w:bCs/>
                <w:color w:val="000000"/>
                <w:sz w:val="10"/>
                <w:szCs w:val="10"/>
                <w:lang w:val="en-US"/>
                <w:rPrChange w:id="25704" w:author="Hardik Malhotra" w:date="2021-09-30T23:43:00Z">
                  <w:rPr>
                    <w:ins w:id="25705" w:author="Hardik Malhotra" w:date="2021-09-30T23:43:00Z"/>
                    <w:rFonts w:ascii="Verdana" w:eastAsia="Times New Roman" w:hAnsi="Verdana" w:cs="Times New Roman"/>
                    <w:b/>
                    <w:bCs/>
                    <w:color w:val="000000"/>
                    <w:sz w:val="10"/>
                    <w:szCs w:val="10"/>
                    <w:lang w:val="en-US"/>
                  </w:rPr>
                </w:rPrChange>
              </w:rPr>
            </w:pPr>
            <w:ins w:id="25706" w:author="Hardik Malhotra" w:date="2021-09-30T23:43:00Z">
              <w:r w:rsidRPr="0069225A">
                <w:rPr>
                  <w:rFonts w:ascii="Verdana" w:hAnsi="Verdana" w:cs="Arial"/>
                  <w:b/>
                  <w:bCs/>
                  <w:color w:val="000000"/>
                  <w:sz w:val="10"/>
                  <w:szCs w:val="10"/>
                  <w:rPrChange w:id="25707" w:author="Hardik Malhotra" w:date="2021-09-30T23:43:00Z">
                    <w:rPr>
                      <w:rFonts w:ascii="Arial" w:hAnsi="Arial" w:cs="Arial"/>
                      <w:b/>
                      <w:bCs/>
                      <w:color w:val="000000"/>
                      <w:sz w:val="20"/>
                      <w:szCs w:val="20"/>
                    </w:rPr>
                  </w:rPrChange>
                </w:rPr>
                <w:t>317</w:t>
              </w:r>
            </w:ins>
          </w:p>
        </w:tc>
        <w:tc>
          <w:tcPr>
            <w:tcW w:w="577" w:type="dxa"/>
            <w:tcBorders>
              <w:top w:val="nil"/>
              <w:left w:val="nil"/>
              <w:bottom w:val="single" w:sz="4" w:space="0" w:color="auto"/>
              <w:right w:val="single" w:sz="4" w:space="0" w:color="auto"/>
            </w:tcBorders>
            <w:shd w:val="clear" w:color="000000" w:fill="FFFFFF"/>
            <w:noWrap/>
            <w:vAlign w:val="bottom"/>
            <w:hideMark/>
          </w:tcPr>
          <w:p w14:paraId="6BA3B73D" w14:textId="55447AF5" w:rsidR="0069225A" w:rsidRPr="0069225A" w:rsidRDefault="0069225A" w:rsidP="0069225A">
            <w:pPr>
              <w:spacing w:after="0" w:line="240" w:lineRule="auto"/>
              <w:jc w:val="center"/>
              <w:rPr>
                <w:ins w:id="25708" w:author="Hardik Malhotra" w:date="2021-09-30T23:43:00Z"/>
                <w:rFonts w:ascii="Verdana" w:eastAsia="Times New Roman" w:hAnsi="Verdana" w:cs="Times New Roman"/>
                <w:b/>
                <w:bCs/>
                <w:color w:val="000000"/>
                <w:sz w:val="10"/>
                <w:szCs w:val="10"/>
                <w:lang w:val="en-US"/>
                <w:rPrChange w:id="25709" w:author="Hardik Malhotra" w:date="2021-09-30T23:43:00Z">
                  <w:rPr>
                    <w:ins w:id="25710" w:author="Hardik Malhotra" w:date="2021-09-30T23:43:00Z"/>
                    <w:rFonts w:ascii="Verdana" w:eastAsia="Times New Roman" w:hAnsi="Verdana" w:cs="Times New Roman"/>
                    <w:b/>
                    <w:bCs/>
                    <w:color w:val="000000"/>
                    <w:sz w:val="10"/>
                    <w:szCs w:val="10"/>
                    <w:lang w:val="en-US"/>
                  </w:rPr>
                </w:rPrChange>
              </w:rPr>
            </w:pPr>
            <w:ins w:id="25711" w:author="Hardik Malhotra" w:date="2021-09-30T23:43:00Z">
              <w:r w:rsidRPr="0069225A">
                <w:rPr>
                  <w:rFonts w:ascii="Verdana" w:hAnsi="Verdana" w:cs="Arial"/>
                  <w:b/>
                  <w:bCs/>
                  <w:color w:val="000000"/>
                  <w:sz w:val="10"/>
                  <w:szCs w:val="10"/>
                  <w:rPrChange w:id="25712" w:author="Hardik Malhotra" w:date="2021-09-30T23:43:00Z">
                    <w:rPr>
                      <w:rFonts w:ascii="Arial" w:hAnsi="Arial" w:cs="Arial"/>
                      <w:b/>
                      <w:bCs/>
                      <w:color w:val="000000"/>
                      <w:sz w:val="20"/>
                      <w:szCs w:val="20"/>
                    </w:rPr>
                  </w:rPrChange>
                </w:rPr>
                <w:t>335</w:t>
              </w:r>
            </w:ins>
          </w:p>
        </w:tc>
        <w:tc>
          <w:tcPr>
            <w:tcW w:w="577" w:type="dxa"/>
            <w:tcBorders>
              <w:top w:val="nil"/>
              <w:left w:val="nil"/>
              <w:bottom w:val="single" w:sz="4" w:space="0" w:color="auto"/>
              <w:right w:val="single" w:sz="4" w:space="0" w:color="auto"/>
            </w:tcBorders>
            <w:shd w:val="clear" w:color="000000" w:fill="FFFFFF"/>
            <w:noWrap/>
            <w:vAlign w:val="bottom"/>
            <w:hideMark/>
          </w:tcPr>
          <w:p w14:paraId="02B9836B" w14:textId="5E924812" w:rsidR="0069225A" w:rsidRPr="0069225A" w:rsidRDefault="0069225A" w:rsidP="0069225A">
            <w:pPr>
              <w:spacing w:after="0" w:line="240" w:lineRule="auto"/>
              <w:jc w:val="center"/>
              <w:rPr>
                <w:ins w:id="25713" w:author="Hardik Malhotra" w:date="2021-09-30T23:43:00Z"/>
                <w:rFonts w:ascii="Verdana" w:eastAsia="Times New Roman" w:hAnsi="Verdana" w:cs="Times New Roman"/>
                <w:b/>
                <w:bCs/>
                <w:color w:val="000000"/>
                <w:sz w:val="10"/>
                <w:szCs w:val="10"/>
                <w:lang w:val="en-US"/>
                <w:rPrChange w:id="25714" w:author="Hardik Malhotra" w:date="2021-09-30T23:43:00Z">
                  <w:rPr>
                    <w:ins w:id="25715" w:author="Hardik Malhotra" w:date="2021-09-30T23:43:00Z"/>
                    <w:rFonts w:ascii="Verdana" w:eastAsia="Times New Roman" w:hAnsi="Verdana" w:cs="Times New Roman"/>
                    <w:b/>
                    <w:bCs/>
                    <w:color w:val="000000"/>
                    <w:sz w:val="10"/>
                    <w:szCs w:val="10"/>
                    <w:lang w:val="en-US"/>
                  </w:rPr>
                </w:rPrChange>
              </w:rPr>
            </w:pPr>
            <w:ins w:id="25716" w:author="Hardik Malhotra" w:date="2021-09-30T23:43:00Z">
              <w:r w:rsidRPr="0069225A">
                <w:rPr>
                  <w:rFonts w:ascii="Verdana" w:hAnsi="Verdana" w:cs="Arial"/>
                  <w:b/>
                  <w:bCs/>
                  <w:color w:val="000000"/>
                  <w:sz w:val="10"/>
                  <w:szCs w:val="10"/>
                  <w:rPrChange w:id="25717" w:author="Hardik Malhotra" w:date="2021-09-30T23:43:00Z">
                    <w:rPr>
                      <w:rFonts w:ascii="Arial" w:hAnsi="Arial" w:cs="Arial"/>
                      <w:b/>
                      <w:bCs/>
                      <w:color w:val="000000"/>
                      <w:sz w:val="20"/>
                      <w:szCs w:val="20"/>
                    </w:rPr>
                  </w:rPrChange>
                </w:rPr>
                <w:t>350</w:t>
              </w:r>
            </w:ins>
          </w:p>
        </w:tc>
        <w:tc>
          <w:tcPr>
            <w:tcW w:w="595" w:type="dxa"/>
            <w:tcBorders>
              <w:top w:val="nil"/>
              <w:left w:val="nil"/>
              <w:bottom w:val="single" w:sz="4" w:space="0" w:color="auto"/>
              <w:right w:val="single" w:sz="4" w:space="0" w:color="auto"/>
            </w:tcBorders>
            <w:shd w:val="clear" w:color="000000" w:fill="FFFFFF"/>
            <w:noWrap/>
            <w:vAlign w:val="bottom"/>
            <w:hideMark/>
          </w:tcPr>
          <w:p w14:paraId="21F354D9" w14:textId="38186D10" w:rsidR="0069225A" w:rsidRPr="0069225A" w:rsidRDefault="0069225A" w:rsidP="0069225A">
            <w:pPr>
              <w:spacing w:after="0" w:line="240" w:lineRule="auto"/>
              <w:jc w:val="center"/>
              <w:rPr>
                <w:ins w:id="25718" w:author="Hardik Malhotra" w:date="2021-09-30T23:43:00Z"/>
                <w:rFonts w:ascii="Verdana" w:eastAsia="Times New Roman" w:hAnsi="Verdana" w:cs="Times New Roman"/>
                <w:b/>
                <w:bCs/>
                <w:color w:val="000000"/>
                <w:sz w:val="10"/>
                <w:szCs w:val="10"/>
                <w:lang w:val="en-US"/>
                <w:rPrChange w:id="25719" w:author="Hardik Malhotra" w:date="2021-09-30T23:43:00Z">
                  <w:rPr>
                    <w:ins w:id="25720" w:author="Hardik Malhotra" w:date="2021-09-30T23:43:00Z"/>
                    <w:rFonts w:ascii="Verdana" w:eastAsia="Times New Roman" w:hAnsi="Verdana" w:cs="Times New Roman"/>
                    <w:b/>
                    <w:bCs/>
                    <w:color w:val="000000"/>
                    <w:sz w:val="10"/>
                    <w:szCs w:val="10"/>
                    <w:lang w:val="en-US"/>
                  </w:rPr>
                </w:rPrChange>
              </w:rPr>
            </w:pPr>
            <w:ins w:id="25721" w:author="Hardik Malhotra" w:date="2021-09-30T23:43:00Z">
              <w:r w:rsidRPr="0069225A">
                <w:rPr>
                  <w:rFonts w:ascii="Verdana" w:hAnsi="Verdana" w:cs="Arial"/>
                  <w:b/>
                  <w:bCs/>
                  <w:color w:val="000000"/>
                  <w:sz w:val="10"/>
                  <w:szCs w:val="10"/>
                  <w:rPrChange w:id="25722" w:author="Hardik Malhotra" w:date="2021-09-30T23:43:00Z">
                    <w:rPr>
                      <w:rFonts w:ascii="Arial" w:hAnsi="Arial" w:cs="Arial"/>
                      <w:b/>
                      <w:bCs/>
                      <w:color w:val="000000"/>
                      <w:sz w:val="20"/>
                      <w:szCs w:val="20"/>
                    </w:rPr>
                  </w:rPrChange>
                </w:rPr>
                <w:t>367</w:t>
              </w:r>
            </w:ins>
          </w:p>
        </w:tc>
        <w:tc>
          <w:tcPr>
            <w:tcW w:w="595" w:type="dxa"/>
            <w:tcBorders>
              <w:top w:val="nil"/>
              <w:left w:val="nil"/>
              <w:bottom w:val="single" w:sz="4" w:space="0" w:color="auto"/>
              <w:right w:val="single" w:sz="4" w:space="0" w:color="auto"/>
            </w:tcBorders>
            <w:shd w:val="clear" w:color="000000" w:fill="FFFFFF"/>
            <w:noWrap/>
            <w:vAlign w:val="bottom"/>
            <w:hideMark/>
          </w:tcPr>
          <w:p w14:paraId="0F0ACC6C" w14:textId="1AA1C57B" w:rsidR="0069225A" w:rsidRPr="0069225A" w:rsidRDefault="0069225A" w:rsidP="0069225A">
            <w:pPr>
              <w:spacing w:after="0" w:line="240" w:lineRule="auto"/>
              <w:jc w:val="center"/>
              <w:rPr>
                <w:ins w:id="25723" w:author="Hardik Malhotra" w:date="2021-09-30T23:43:00Z"/>
                <w:rFonts w:ascii="Verdana" w:eastAsia="Times New Roman" w:hAnsi="Verdana" w:cs="Times New Roman"/>
                <w:b/>
                <w:bCs/>
                <w:color w:val="000000"/>
                <w:sz w:val="10"/>
                <w:szCs w:val="10"/>
                <w:lang w:val="en-US"/>
                <w:rPrChange w:id="25724" w:author="Hardik Malhotra" w:date="2021-09-30T23:43:00Z">
                  <w:rPr>
                    <w:ins w:id="25725" w:author="Hardik Malhotra" w:date="2021-09-30T23:43:00Z"/>
                    <w:rFonts w:ascii="Verdana" w:eastAsia="Times New Roman" w:hAnsi="Verdana" w:cs="Times New Roman"/>
                    <w:b/>
                    <w:bCs/>
                    <w:color w:val="000000"/>
                    <w:sz w:val="10"/>
                    <w:szCs w:val="10"/>
                    <w:lang w:val="en-US"/>
                  </w:rPr>
                </w:rPrChange>
              </w:rPr>
            </w:pPr>
            <w:ins w:id="25726" w:author="Hardik Malhotra" w:date="2021-09-30T23:43:00Z">
              <w:r w:rsidRPr="0069225A">
                <w:rPr>
                  <w:rFonts w:ascii="Verdana" w:hAnsi="Verdana" w:cs="Arial"/>
                  <w:b/>
                  <w:bCs/>
                  <w:color w:val="000000"/>
                  <w:sz w:val="10"/>
                  <w:szCs w:val="10"/>
                  <w:rPrChange w:id="25727" w:author="Hardik Malhotra" w:date="2021-09-30T23:43:00Z">
                    <w:rPr>
                      <w:rFonts w:ascii="Arial" w:hAnsi="Arial" w:cs="Arial"/>
                      <w:b/>
                      <w:bCs/>
                      <w:color w:val="000000"/>
                      <w:sz w:val="20"/>
                      <w:szCs w:val="20"/>
                    </w:rPr>
                  </w:rPrChange>
                </w:rPr>
                <w:t>382</w:t>
              </w:r>
            </w:ins>
          </w:p>
        </w:tc>
        <w:tc>
          <w:tcPr>
            <w:tcW w:w="595" w:type="dxa"/>
            <w:tcBorders>
              <w:top w:val="nil"/>
              <w:left w:val="nil"/>
              <w:bottom w:val="single" w:sz="4" w:space="0" w:color="auto"/>
              <w:right w:val="single" w:sz="4" w:space="0" w:color="auto"/>
            </w:tcBorders>
            <w:shd w:val="clear" w:color="000000" w:fill="FFFFFF"/>
            <w:noWrap/>
            <w:vAlign w:val="bottom"/>
            <w:hideMark/>
          </w:tcPr>
          <w:p w14:paraId="2C510F92" w14:textId="66AF3FE4" w:rsidR="0069225A" w:rsidRPr="0069225A" w:rsidRDefault="0069225A" w:rsidP="0069225A">
            <w:pPr>
              <w:spacing w:after="0" w:line="240" w:lineRule="auto"/>
              <w:jc w:val="center"/>
              <w:rPr>
                <w:ins w:id="25728" w:author="Hardik Malhotra" w:date="2021-09-30T23:43:00Z"/>
                <w:rFonts w:ascii="Verdana" w:eastAsia="Times New Roman" w:hAnsi="Verdana" w:cs="Times New Roman"/>
                <w:b/>
                <w:bCs/>
                <w:color w:val="000000"/>
                <w:sz w:val="10"/>
                <w:szCs w:val="10"/>
                <w:lang w:val="en-US"/>
                <w:rPrChange w:id="25729" w:author="Hardik Malhotra" w:date="2021-09-30T23:43:00Z">
                  <w:rPr>
                    <w:ins w:id="25730" w:author="Hardik Malhotra" w:date="2021-09-30T23:43:00Z"/>
                    <w:rFonts w:ascii="Verdana" w:eastAsia="Times New Roman" w:hAnsi="Verdana" w:cs="Times New Roman"/>
                    <w:b/>
                    <w:bCs/>
                    <w:color w:val="000000"/>
                    <w:sz w:val="10"/>
                    <w:szCs w:val="10"/>
                    <w:lang w:val="en-US"/>
                  </w:rPr>
                </w:rPrChange>
              </w:rPr>
            </w:pPr>
            <w:ins w:id="25731" w:author="Hardik Malhotra" w:date="2021-09-30T23:43:00Z">
              <w:r w:rsidRPr="0069225A">
                <w:rPr>
                  <w:rFonts w:ascii="Verdana" w:hAnsi="Verdana" w:cs="Arial"/>
                  <w:b/>
                  <w:bCs/>
                  <w:color w:val="000000"/>
                  <w:sz w:val="10"/>
                  <w:szCs w:val="10"/>
                  <w:rPrChange w:id="25732" w:author="Hardik Malhotra" w:date="2021-09-30T23:43:00Z">
                    <w:rPr>
                      <w:rFonts w:ascii="Arial" w:hAnsi="Arial" w:cs="Arial"/>
                      <w:b/>
                      <w:bCs/>
                      <w:color w:val="000000"/>
                      <w:sz w:val="20"/>
                      <w:szCs w:val="20"/>
                    </w:rPr>
                  </w:rPrChange>
                </w:rPr>
                <w:t>397</w:t>
              </w:r>
            </w:ins>
          </w:p>
        </w:tc>
        <w:tc>
          <w:tcPr>
            <w:tcW w:w="595" w:type="dxa"/>
            <w:tcBorders>
              <w:top w:val="nil"/>
              <w:left w:val="nil"/>
              <w:bottom w:val="single" w:sz="4" w:space="0" w:color="auto"/>
              <w:right w:val="single" w:sz="4" w:space="0" w:color="auto"/>
            </w:tcBorders>
            <w:shd w:val="clear" w:color="000000" w:fill="FFFFFF"/>
            <w:noWrap/>
            <w:vAlign w:val="bottom"/>
            <w:hideMark/>
          </w:tcPr>
          <w:p w14:paraId="3CCF20B1" w14:textId="7D3B1FBF" w:rsidR="0069225A" w:rsidRPr="0069225A" w:rsidRDefault="0069225A" w:rsidP="0069225A">
            <w:pPr>
              <w:spacing w:after="0" w:line="240" w:lineRule="auto"/>
              <w:jc w:val="center"/>
              <w:rPr>
                <w:ins w:id="25733" w:author="Hardik Malhotra" w:date="2021-09-30T23:43:00Z"/>
                <w:rFonts w:ascii="Verdana" w:eastAsia="Times New Roman" w:hAnsi="Verdana" w:cs="Times New Roman"/>
                <w:b/>
                <w:bCs/>
                <w:color w:val="000000"/>
                <w:sz w:val="10"/>
                <w:szCs w:val="10"/>
                <w:lang w:val="en-US"/>
                <w:rPrChange w:id="25734" w:author="Hardik Malhotra" w:date="2021-09-30T23:43:00Z">
                  <w:rPr>
                    <w:ins w:id="25735" w:author="Hardik Malhotra" w:date="2021-09-30T23:43:00Z"/>
                    <w:rFonts w:ascii="Verdana" w:eastAsia="Times New Roman" w:hAnsi="Verdana" w:cs="Times New Roman"/>
                    <w:b/>
                    <w:bCs/>
                    <w:color w:val="000000"/>
                    <w:sz w:val="10"/>
                    <w:szCs w:val="10"/>
                    <w:lang w:val="en-US"/>
                  </w:rPr>
                </w:rPrChange>
              </w:rPr>
            </w:pPr>
            <w:ins w:id="25736" w:author="Hardik Malhotra" w:date="2021-09-30T23:43:00Z">
              <w:r w:rsidRPr="0069225A">
                <w:rPr>
                  <w:rFonts w:ascii="Verdana" w:hAnsi="Verdana" w:cs="Arial"/>
                  <w:b/>
                  <w:bCs/>
                  <w:color w:val="000000"/>
                  <w:sz w:val="10"/>
                  <w:szCs w:val="10"/>
                  <w:rPrChange w:id="25737" w:author="Hardik Malhotra" w:date="2021-09-30T23:43:00Z">
                    <w:rPr>
                      <w:rFonts w:ascii="Arial" w:hAnsi="Arial" w:cs="Arial"/>
                      <w:b/>
                      <w:bCs/>
                      <w:color w:val="000000"/>
                      <w:sz w:val="20"/>
                      <w:szCs w:val="20"/>
                    </w:rPr>
                  </w:rPrChange>
                </w:rPr>
                <w:t>412</w:t>
              </w:r>
            </w:ins>
          </w:p>
        </w:tc>
        <w:tc>
          <w:tcPr>
            <w:tcW w:w="595" w:type="dxa"/>
            <w:tcBorders>
              <w:top w:val="nil"/>
              <w:left w:val="nil"/>
              <w:bottom w:val="single" w:sz="4" w:space="0" w:color="auto"/>
              <w:right w:val="single" w:sz="4" w:space="0" w:color="auto"/>
            </w:tcBorders>
            <w:shd w:val="clear" w:color="000000" w:fill="FFFFFF"/>
            <w:noWrap/>
            <w:vAlign w:val="bottom"/>
            <w:hideMark/>
          </w:tcPr>
          <w:p w14:paraId="7125F92B" w14:textId="42D3F976" w:rsidR="0069225A" w:rsidRPr="0069225A" w:rsidRDefault="0069225A" w:rsidP="0069225A">
            <w:pPr>
              <w:spacing w:after="0" w:line="240" w:lineRule="auto"/>
              <w:jc w:val="center"/>
              <w:rPr>
                <w:ins w:id="25738" w:author="Hardik Malhotra" w:date="2021-09-30T23:43:00Z"/>
                <w:rFonts w:ascii="Verdana" w:eastAsia="Times New Roman" w:hAnsi="Verdana" w:cs="Times New Roman"/>
                <w:b/>
                <w:bCs/>
                <w:color w:val="000000"/>
                <w:sz w:val="10"/>
                <w:szCs w:val="10"/>
                <w:lang w:val="en-US"/>
                <w:rPrChange w:id="25739" w:author="Hardik Malhotra" w:date="2021-09-30T23:43:00Z">
                  <w:rPr>
                    <w:ins w:id="25740" w:author="Hardik Malhotra" w:date="2021-09-30T23:43:00Z"/>
                    <w:rFonts w:ascii="Verdana" w:eastAsia="Times New Roman" w:hAnsi="Verdana" w:cs="Times New Roman"/>
                    <w:b/>
                    <w:bCs/>
                    <w:color w:val="000000"/>
                    <w:sz w:val="10"/>
                    <w:szCs w:val="10"/>
                    <w:lang w:val="en-US"/>
                  </w:rPr>
                </w:rPrChange>
              </w:rPr>
            </w:pPr>
            <w:ins w:id="25741" w:author="Hardik Malhotra" w:date="2021-09-30T23:43:00Z">
              <w:r w:rsidRPr="0069225A">
                <w:rPr>
                  <w:rFonts w:ascii="Verdana" w:hAnsi="Verdana" w:cs="Arial"/>
                  <w:b/>
                  <w:bCs/>
                  <w:color w:val="000000"/>
                  <w:sz w:val="10"/>
                  <w:szCs w:val="10"/>
                  <w:rPrChange w:id="25742" w:author="Hardik Malhotra" w:date="2021-09-30T23:43:00Z">
                    <w:rPr>
                      <w:rFonts w:ascii="Arial" w:hAnsi="Arial" w:cs="Arial"/>
                      <w:b/>
                      <w:bCs/>
                      <w:color w:val="000000"/>
                      <w:sz w:val="20"/>
                      <w:szCs w:val="20"/>
                    </w:rPr>
                  </w:rPrChange>
                </w:rPr>
                <w:t>426</w:t>
              </w:r>
            </w:ins>
          </w:p>
        </w:tc>
        <w:tc>
          <w:tcPr>
            <w:tcW w:w="595" w:type="dxa"/>
            <w:tcBorders>
              <w:top w:val="nil"/>
              <w:left w:val="nil"/>
              <w:bottom w:val="single" w:sz="4" w:space="0" w:color="auto"/>
              <w:right w:val="single" w:sz="4" w:space="0" w:color="auto"/>
            </w:tcBorders>
            <w:shd w:val="clear" w:color="000000" w:fill="FFFFFF"/>
            <w:noWrap/>
            <w:vAlign w:val="bottom"/>
            <w:hideMark/>
          </w:tcPr>
          <w:p w14:paraId="58D4E2C7" w14:textId="3D426873" w:rsidR="0069225A" w:rsidRPr="0069225A" w:rsidRDefault="0069225A" w:rsidP="0069225A">
            <w:pPr>
              <w:spacing w:after="0" w:line="240" w:lineRule="auto"/>
              <w:jc w:val="center"/>
              <w:rPr>
                <w:ins w:id="25743" w:author="Hardik Malhotra" w:date="2021-09-30T23:43:00Z"/>
                <w:rFonts w:ascii="Verdana" w:eastAsia="Times New Roman" w:hAnsi="Verdana" w:cs="Times New Roman"/>
                <w:b/>
                <w:bCs/>
                <w:color w:val="000000"/>
                <w:sz w:val="10"/>
                <w:szCs w:val="10"/>
                <w:lang w:val="en-US"/>
                <w:rPrChange w:id="25744" w:author="Hardik Malhotra" w:date="2021-09-30T23:43:00Z">
                  <w:rPr>
                    <w:ins w:id="25745" w:author="Hardik Malhotra" w:date="2021-09-30T23:43:00Z"/>
                    <w:rFonts w:ascii="Verdana" w:eastAsia="Times New Roman" w:hAnsi="Verdana" w:cs="Times New Roman"/>
                    <w:b/>
                    <w:bCs/>
                    <w:color w:val="000000"/>
                    <w:sz w:val="10"/>
                    <w:szCs w:val="10"/>
                    <w:lang w:val="en-US"/>
                  </w:rPr>
                </w:rPrChange>
              </w:rPr>
            </w:pPr>
            <w:ins w:id="25746" w:author="Hardik Malhotra" w:date="2021-09-30T23:43:00Z">
              <w:r w:rsidRPr="0069225A">
                <w:rPr>
                  <w:rFonts w:ascii="Verdana" w:hAnsi="Verdana" w:cs="Arial"/>
                  <w:b/>
                  <w:bCs/>
                  <w:color w:val="000000"/>
                  <w:sz w:val="10"/>
                  <w:szCs w:val="10"/>
                  <w:rPrChange w:id="25747" w:author="Hardik Malhotra" w:date="2021-09-30T23:43:00Z">
                    <w:rPr>
                      <w:rFonts w:ascii="Arial" w:hAnsi="Arial" w:cs="Arial"/>
                      <w:b/>
                      <w:bCs/>
                      <w:color w:val="000000"/>
                      <w:sz w:val="20"/>
                      <w:szCs w:val="20"/>
                    </w:rPr>
                  </w:rPrChange>
                </w:rPr>
                <w:t>439</w:t>
              </w:r>
            </w:ins>
          </w:p>
        </w:tc>
        <w:tc>
          <w:tcPr>
            <w:tcW w:w="595" w:type="dxa"/>
            <w:tcBorders>
              <w:top w:val="nil"/>
              <w:left w:val="nil"/>
              <w:bottom w:val="single" w:sz="4" w:space="0" w:color="auto"/>
              <w:right w:val="single" w:sz="4" w:space="0" w:color="auto"/>
            </w:tcBorders>
            <w:shd w:val="clear" w:color="000000" w:fill="FFFFFF"/>
            <w:noWrap/>
            <w:vAlign w:val="bottom"/>
            <w:hideMark/>
          </w:tcPr>
          <w:p w14:paraId="7A0CC561" w14:textId="246F2452" w:rsidR="0069225A" w:rsidRPr="0069225A" w:rsidRDefault="0069225A" w:rsidP="0069225A">
            <w:pPr>
              <w:spacing w:after="0" w:line="240" w:lineRule="auto"/>
              <w:jc w:val="center"/>
              <w:rPr>
                <w:ins w:id="25748" w:author="Hardik Malhotra" w:date="2021-09-30T23:43:00Z"/>
                <w:rFonts w:ascii="Verdana" w:eastAsia="Times New Roman" w:hAnsi="Verdana" w:cs="Times New Roman"/>
                <w:b/>
                <w:bCs/>
                <w:color w:val="000000"/>
                <w:sz w:val="10"/>
                <w:szCs w:val="10"/>
                <w:lang w:val="en-US"/>
                <w:rPrChange w:id="25749" w:author="Hardik Malhotra" w:date="2021-09-30T23:43:00Z">
                  <w:rPr>
                    <w:ins w:id="25750" w:author="Hardik Malhotra" w:date="2021-09-30T23:43:00Z"/>
                    <w:rFonts w:ascii="Verdana" w:eastAsia="Times New Roman" w:hAnsi="Verdana" w:cs="Times New Roman"/>
                    <w:b/>
                    <w:bCs/>
                    <w:color w:val="000000"/>
                    <w:sz w:val="10"/>
                    <w:szCs w:val="10"/>
                    <w:lang w:val="en-US"/>
                  </w:rPr>
                </w:rPrChange>
              </w:rPr>
            </w:pPr>
            <w:ins w:id="25751" w:author="Hardik Malhotra" w:date="2021-09-30T23:43:00Z">
              <w:r w:rsidRPr="0069225A">
                <w:rPr>
                  <w:rFonts w:ascii="Verdana" w:hAnsi="Verdana" w:cs="Arial"/>
                  <w:b/>
                  <w:bCs/>
                  <w:color w:val="000000"/>
                  <w:sz w:val="10"/>
                  <w:szCs w:val="10"/>
                  <w:rPrChange w:id="25752" w:author="Hardik Malhotra" w:date="2021-09-30T23:43:00Z">
                    <w:rPr>
                      <w:rFonts w:ascii="Arial" w:hAnsi="Arial" w:cs="Arial"/>
                      <w:b/>
                      <w:bCs/>
                      <w:color w:val="000000"/>
                      <w:sz w:val="20"/>
                      <w:szCs w:val="20"/>
                    </w:rPr>
                  </w:rPrChange>
                </w:rPr>
                <w:t>452</w:t>
              </w:r>
            </w:ins>
          </w:p>
        </w:tc>
        <w:tc>
          <w:tcPr>
            <w:tcW w:w="595" w:type="dxa"/>
            <w:tcBorders>
              <w:top w:val="nil"/>
              <w:left w:val="nil"/>
              <w:bottom w:val="single" w:sz="4" w:space="0" w:color="auto"/>
              <w:right w:val="single" w:sz="4" w:space="0" w:color="auto"/>
            </w:tcBorders>
            <w:shd w:val="clear" w:color="000000" w:fill="FFFFFF"/>
            <w:noWrap/>
            <w:vAlign w:val="bottom"/>
            <w:hideMark/>
          </w:tcPr>
          <w:p w14:paraId="56FD1951" w14:textId="32951591" w:rsidR="0069225A" w:rsidRPr="0069225A" w:rsidRDefault="0069225A" w:rsidP="0069225A">
            <w:pPr>
              <w:spacing w:after="0" w:line="240" w:lineRule="auto"/>
              <w:jc w:val="center"/>
              <w:rPr>
                <w:ins w:id="25753" w:author="Hardik Malhotra" w:date="2021-09-30T23:43:00Z"/>
                <w:rFonts w:ascii="Verdana" w:eastAsia="Times New Roman" w:hAnsi="Verdana" w:cs="Times New Roman"/>
                <w:b/>
                <w:bCs/>
                <w:color w:val="000000"/>
                <w:sz w:val="10"/>
                <w:szCs w:val="10"/>
                <w:lang w:val="en-US"/>
                <w:rPrChange w:id="25754" w:author="Hardik Malhotra" w:date="2021-09-30T23:43:00Z">
                  <w:rPr>
                    <w:ins w:id="25755" w:author="Hardik Malhotra" w:date="2021-09-30T23:43:00Z"/>
                    <w:rFonts w:ascii="Verdana" w:eastAsia="Times New Roman" w:hAnsi="Verdana" w:cs="Times New Roman"/>
                    <w:b/>
                    <w:bCs/>
                    <w:color w:val="000000"/>
                    <w:sz w:val="10"/>
                    <w:szCs w:val="10"/>
                    <w:lang w:val="en-US"/>
                  </w:rPr>
                </w:rPrChange>
              </w:rPr>
            </w:pPr>
            <w:ins w:id="25756" w:author="Hardik Malhotra" w:date="2021-09-30T23:43:00Z">
              <w:r w:rsidRPr="0069225A">
                <w:rPr>
                  <w:rFonts w:ascii="Verdana" w:hAnsi="Verdana" w:cs="Arial"/>
                  <w:b/>
                  <w:bCs/>
                  <w:color w:val="000000"/>
                  <w:sz w:val="10"/>
                  <w:szCs w:val="10"/>
                  <w:rPrChange w:id="25757" w:author="Hardik Malhotra" w:date="2021-09-30T23:43:00Z">
                    <w:rPr>
                      <w:rFonts w:ascii="Arial" w:hAnsi="Arial" w:cs="Arial"/>
                      <w:b/>
                      <w:bCs/>
                      <w:color w:val="000000"/>
                      <w:sz w:val="20"/>
                      <w:szCs w:val="20"/>
                    </w:rPr>
                  </w:rPrChange>
                </w:rPr>
                <w:t>465</w:t>
              </w:r>
            </w:ins>
          </w:p>
        </w:tc>
      </w:tr>
    </w:tbl>
    <w:p w14:paraId="7F2B8EDA" w14:textId="52E008CE" w:rsidR="00015378" w:rsidRDefault="00015378" w:rsidP="00586D06">
      <w:pPr>
        <w:spacing w:line="360" w:lineRule="auto"/>
        <w:jc w:val="both"/>
        <w:rPr>
          <w:ins w:id="25758" w:author="Dilip Kumar" w:date="2021-09-25T12:36:00Z"/>
          <w:rFonts w:ascii="Arial" w:hAnsi="Arial" w:cs="Arial"/>
          <w:sz w:val="24"/>
          <w:szCs w:val="24"/>
        </w:rPr>
        <w:sectPr w:rsidR="00015378"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25759" w:author="Hardik Malhotra" w:date="2021-09-30T12:48:00Z">
            <w:sectPr w:rsidR="00015378" w:rsidSect="00AF4AFC">
              <w:pgMar w:top="1134" w:right="836" w:bottom="630" w:left="900" w:header="708" w:footer="708" w:gutter="0"/>
            </w:sectPr>
          </w:sectPrChange>
        </w:sectPr>
      </w:pPr>
    </w:p>
    <w:p w14:paraId="7A0B1E22" w14:textId="6929AF00" w:rsidR="00586D06" w:rsidRPr="008226B7" w:rsidRDefault="00586D06" w:rsidP="00586D06">
      <w:pPr>
        <w:spacing w:line="360" w:lineRule="auto"/>
        <w:jc w:val="both"/>
        <w:rPr>
          <w:ins w:id="25760" w:author="Ritu Kamra" w:date="2021-09-24T18:22:00Z"/>
          <w:rFonts w:ascii="Arial" w:hAnsi="Arial" w:cs="Arial"/>
          <w:color w:val="FF0000"/>
          <w:sz w:val="24"/>
          <w:szCs w:val="24"/>
          <w:rPrChange w:id="25761" w:author="Hardik Malhotra" w:date="2021-09-29T19:28:00Z">
            <w:rPr>
              <w:ins w:id="25762" w:author="Ritu Kamra" w:date="2021-09-24T18:22:00Z"/>
              <w:rFonts w:ascii="Arial" w:hAnsi="Arial" w:cs="Arial"/>
              <w:sz w:val="24"/>
              <w:szCs w:val="24"/>
            </w:rPr>
          </w:rPrChange>
        </w:rPr>
      </w:pPr>
      <w:ins w:id="25763" w:author="Ritu Kamra" w:date="2021-09-24T18:22:00Z">
        <w:r w:rsidRPr="008226B7">
          <w:rPr>
            <w:rFonts w:ascii="Arial" w:hAnsi="Arial" w:cs="Arial"/>
            <w:color w:val="FF0000"/>
            <w:sz w:val="24"/>
            <w:szCs w:val="24"/>
            <w:rPrChange w:id="25764" w:author="Hardik Malhotra" w:date="2021-09-29T19:28:00Z">
              <w:rPr>
                <w:rFonts w:ascii="Arial" w:hAnsi="Arial" w:cs="Arial"/>
                <w:sz w:val="24"/>
                <w:szCs w:val="24"/>
              </w:rPr>
            </w:rPrChange>
          </w:rPr>
          <w:t>Industry standard bisphenol A-based liquid epoxy resin Offers excellent mechanical, thermal and chemical resistance properties in multiple applications, Shows improved reactivity versus competitive alternatives. This can further be formulized with diluent, hardeners, fillers or solvents as per the requirement, which can be used in different applications like electrical encapsulation applications. This standard Epoxy resin covers approx. 90-95 % of the market.</w:t>
        </w:r>
      </w:ins>
    </w:p>
    <w:p w14:paraId="3690870B" w14:textId="15D47CEE" w:rsidR="00BE001B" w:rsidRPr="008226B7" w:rsidRDefault="00586D06" w:rsidP="00586D06">
      <w:pPr>
        <w:spacing w:line="360" w:lineRule="auto"/>
        <w:jc w:val="both"/>
        <w:rPr>
          <w:ins w:id="25765" w:author="Dilip Kumar" w:date="2021-09-25T12:36:00Z"/>
          <w:rFonts w:ascii="Arial" w:hAnsi="Arial" w:cs="Arial"/>
          <w:color w:val="FF0000"/>
          <w:sz w:val="24"/>
          <w:szCs w:val="24"/>
          <w:rPrChange w:id="25766" w:author="Hardik Malhotra" w:date="2021-09-29T19:28:00Z">
            <w:rPr>
              <w:ins w:id="25767" w:author="Dilip Kumar" w:date="2021-09-25T12:36:00Z"/>
              <w:rFonts w:ascii="Arial" w:hAnsi="Arial" w:cs="Arial"/>
              <w:sz w:val="24"/>
              <w:szCs w:val="24"/>
            </w:rPr>
          </w:rPrChange>
        </w:rPr>
        <w:sectPr w:rsidR="00BE001B" w:rsidRPr="008226B7"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25768" w:author="Hardik Malhotra" w:date="2021-09-30T12:48:00Z">
            <w:sectPr w:rsidR="00BE001B" w:rsidRPr="008226B7" w:rsidSect="00AF4AFC">
              <w:pgMar w:top="1134" w:right="836" w:bottom="630" w:left="900" w:header="708" w:footer="708" w:gutter="0"/>
            </w:sectPr>
          </w:sectPrChange>
        </w:sectPr>
      </w:pPr>
      <w:ins w:id="25769" w:author="Ritu Kamra" w:date="2021-09-24T18:22:00Z">
        <w:r w:rsidRPr="008226B7">
          <w:rPr>
            <w:rFonts w:ascii="Arial" w:hAnsi="Arial" w:cs="Arial"/>
            <w:color w:val="FF0000"/>
            <w:sz w:val="24"/>
            <w:szCs w:val="24"/>
            <w:rPrChange w:id="25770" w:author="Hardik Malhotra" w:date="2021-09-29T19:28:00Z">
              <w:rPr>
                <w:rFonts w:ascii="Arial" w:hAnsi="Arial" w:cs="Arial"/>
                <w:sz w:val="24"/>
                <w:szCs w:val="24"/>
              </w:rPr>
            </w:rPrChange>
          </w:rPr>
          <w:t>Remaining Specialized epoxy resin covers smaller part of the epoxy resin exhibits excellent corrosion and chemical resistance along with good mechanical properties, which is used for Electrical laminate, as an adhesion promote</w:t>
        </w:r>
      </w:ins>
      <w:ins w:id="25771" w:author="Hardik Malhotra" w:date="2021-09-30T23:44:00Z">
        <w:r w:rsidR="0069225A">
          <w:rPr>
            <w:rFonts w:ascii="Arial" w:hAnsi="Arial" w:cs="Arial"/>
            <w:color w:val="FF0000"/>
            <w:sz w:val="24"/>
            <w:szCs w:val="24"/>
          </w:rPr>
          <w:t>.</w:t>
        </w:r>
      </w:ins>
      <w:ins w:id="25772" w:author="Ritu Kamra" w:date="2021-09-24T18:22:00Z">
        <w:del w:id="25773" w:author="Hardik Malhotra" w:date="2021-09-30T23:44:00Z">
          <w:r w:rsidRPr="008226B7" w:rsidDel="0069225A">
            <w:rPr>
              <w:rFonts w:ascii="Arial" w:hAnsi="Arial" w:cs="Arial"/>
              <w:color w:val="FF0000"/>
              <w:sz w:val="24"/>
              <w:szCs w:val="24"/>
              <w:rPrChange w:id="25774" w:author="Hardik Malhotra" w:date="2021-09-29T19:28:00Z">
                <w:rPr>
                  <w:rFonts w:ascii="Arial" w:hAnsi="Arial" w:cs="Arial"/>
                  <w:sz w:val="24"/>
                  <w:szCs w:val="24"/>
                </w:rPr>
              </w:rPrChange>
            </w:rPr>
            <w:delText>r</w:delText>
          </w:r>
        </w:del>
      </w:ins>
    </w:p>
    <w:p w14:paraId="178FFF75" w14:textId="45144B10" w:rsidR="00586D06" w:rsidRPr="002927B2" w:rsidDel="0069225A" w:rsidRDefault="00586D06" w:rsidP="00586D06">
      <w:pPr>
        <w:spacing w:line="360" w:lineRule="auto"/>
        <w:jc w:val="both"/>
        <w:rPr>
          <w:ins w:id="25775" w:author="Ritu Kamra" w:date="2021-09-24T18:22:00Z"/>
          <w:del w:id="25776" w:author="Hardik Malhotra" w:date="2021-09-30T23:44:00Z"/>
          <w:rFonts w:ascii="Arial" w:hAnsi="Arial" w:cs="Arial"/>
          <w:sz w:val="24"/>
          <w:szCs w:val="24"/>
        </w:rPr>
      </w:pPr>
      <w:ins w:id="25777" w:author="Ritu Kamra" w:date="2021-09-24T18:22:00Z">
        <w:del w:id="25778" w:author="Hardik Malhotra" w:date="2021-09-30T23:44:00Z">
          <w:r w:rsidRPr="002927B2" w:rsidDel="0069225A">
            <w:rPr>
              <w:rFonts w:ascii="Arial" w:hAnsi="Arial" w:cs="Arial"/>
              <w:sz w:val="24"/>
              <w:szCs w:val="24"/>
            </w:rPr>
            <w:delText xml:space="preserve"> </w:delText>
          </w:r>
        </w:del>
      </w:ins>
    </w:p>
    <w:p w14:paraId="0A47DDC9" w14:textId="77777777" w:rsidR="00586D06" w:rsidDel="0069225A" w:rsidRDefault="00586D06" w:rsidP="00586D06">
      <w:pPr>
        <w:rPr>
          <w:ins w:id="25779" w:author="Ritu Kamra" w:date="2021-09-24T18:22:00Z"/>
          <w:del w:id="25780" w:author="Hardik Malhotra" w:date="2021-09-30T23:44:00Z"/>
        </w:rPr>
      </w:pPr>
    </w:p>
    <w:p w14:paraId="3B1797DA" w14:textId="132960C9" w:rsidR="00755D0C" w:rsidDel="0069225A" w:rsidRDefault="00755D0C" w:rsidP="00447C32">
      <w:pPr>
        <w:rPr>
          <w:del w:id="25781" w:author="Hardik Malhotra" w:date="2021-09-30T23:44:00Z"/>
        </w:rPr>
      </w:pPr>
    </w:p>
    <w:p w14:paraId="63D0C92E" w14:textId="5AB6D370" w:rsidR="00260328" w:rsidRPr="00DF0C76" w:rsidDel="0069225A" w:rsidRDefault="003D3AD1" w:rsidP="00260328">
      <w:pPr>
        <w:spacing w:line="360" w:lineRule="auto"/>
        <w:jc w:val="both"/>
        <w:rPr>
          <w:del w:id="25782" w:author="Hardik Malhotra" w:date="2021-09-30T23:44:00Z"/>
          <w:rFonts w:ascii="Arial" w:hAnsi="Arial" w:cs="Arial"/>
          <w:sz w:val="24"/>
          <w:szCs w:val="24"/>
        </w:rPr>
      </w:pPr>
      <w:del w:id="25783" w:author="Hardik Malhotra" w:date="2021-09-30T23:44:00Z">
        <w:r w:rsidDel="0069225A">
          <w:rPr>
            <w:rFonts w:ascii="Arial" w:hAnsi="Arial" w:cs="Arial"/>
            <w:sz w:val="24"/>
            <w:szCs w:val="24"/>
          </w:rPr>
          <w:tab/>
        </w:r>
      </w:del>
    </w:p>
    <w:p w14:paraId="30EC1BAE" w14:textId="2339B27B" w:rsidR="00260328" w:rsidDel="0069225A" w:rsidRDefault="00260328" w:rsidP="00447C32">
      <w:pPr>
        <w:rPr>
          <w:ins w:id="25784" w:author="Ritu Kamra" w:date="2021-09-24T18:24:00Z"/>
          <w:del w:id="25785" w:author="Hardik Malhotra" w:date="2021-09-30T23:44:00Z"/>
        </w:rPr>
      </w:pPr>
    </w:p>
    <w:p w14:paraId="7780CD6E" w14:textId="2355F05F" w:rsidR="00586D06" w:rsidDel="0069225A" w:rsidRDefault="00586D06" w:rsidP="00447C32">
      <w:pPr>
        <w:rPr>
          <w:ins w:id="25786" w:author="Ritu Kamra" w:date="2021-09-24T18:24:00Z"/>
          <w:del w:id="25787" w:author="Hardik Malhotra" w:date="2021-09-30T23:44:00Z"/>
        </w:rPr>
      </w:pPr>
    </w:p>
    <w:p w14:paraId="32F32648" w14:textId="351073B8" w:rsidR="00586D06" w:rsidDel="0069225A" w:rsidRDefault="00586D06" w:rsidP="00447C32">
      <w:pPr>
        <w:rPr>
          <w:ins w:id="25788" w:author="Ritu Kamra" w:date="2021-09-24T18:24:00Z"/>
          <w:del w:id="25789" w:author="Hardik Malhotra" w:date="2021-09-30T23:44:00Z"/>
        </w:rPr>
      </w:pPr>
    </w:p>
    <w:p w14:paraId="53343255" w14:textId="147BD494" w:rsidR="00586D06" w:rsidDel="0069225A" w:rsidRDefault="00586D06" w:rsidP="00447C32">
      <w:pPr>
        <w:rPr>
          <w:ins w:id="25790" w:author="Ritu Kamra" w:date="2021-09-24T18:24:00Z"/>
          <w:del w:id="25791" w:author="Hardik Malhotra" w:date="2021-09-30T23:44:00Z"/>
        </w:rPr>
      </w:pPr>
    </w:p>
    <w:p w14:paraId="6D96E23E" w14:textId="155B5BCD" w:rsidR="00586D06" w:rsidDel="00D02970" w:rsidRDefault="00586D06" w:rsidP="00447C32">
      <w:pPr>
        <w:rPr>
          <w:del w:id="25792" w:author="Dilip Kumar" w:date="2021-09-25T12:36:00Z"/>
        </w:rPr>
      </w:pPr>
    </w:p>
    <w:p w14:paraId="6CDD8C08" w14:textId="77777777" w:rsidR="00D02970" w:rsidDel="0069225A" w:rsidRDefault="00D02970" w:rsidP="00447C32">
      <w:pPr>
        <w:rPr>
          <w:ins w:id="25793" w:author="Ritu Kamra" w:date="2021-09-27T20:37:00Z"/>
          <w:del w:id="25794" w:author="Hardik Malhotra" w:date="2021-09-30T23:44:00Z"/>
        </w:rPr>
      </w:pPr>
    </w:p>
    <w:p w14:paraId="4CCEC514" w14:textId="77777777" w:rsidR="00586D06" w:rsidDel="00586D06" w:rsidRDefault="00586D06" w:rsidP="00447C32">
      <w:pPr>
        <w:rPr>
          <w:del w:id="25795" w:author="Ritu Kamra" w:date="2021-09-24T18:24:00Z"/>
        </w:rPr>
      </w:pPr>
    </w:p>
    <w:p w14:paraId="1AE270BB" w14:textId="77777777" w:rsidR="00260328" w:rsidRDefault="00260328" w:rsidP="0069225A">
      <w:pPr>
        <w:spacing w:line="360" w:lineRule="auto"/>
        <w:jc w:val="both"/>
        <w:pPrChange w:id="25796" w:author="Hardik Malhotra" w:date="2021-09-30T23:44:00Z">
          <w:pPr/>
        </w:pPrChange>
      </w:pPr>
    </w:p>
    <w:p w14:paraId="3B7E1474" w14:textId="77D442C4" w:rsidR="00447C32" w:rsidRDefault="005858C1" w:rsidP="00447C32">
      <w:r>
        <w:rPr>
          <w:noProof/>
        </w:rPr>
        <w:pict w14:anchorId="59644C69">
          <v:shape id="_x0000_s1302" type="#_x0000_t202" style="position:absolute;margin-left:0;margin-top:22.5pt;width:509.25pt;height:36.75pt;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" filled="f" stroked="f">
            <v:textbox>
              <w:txbxContent>
                <w:p w14:paraId="18C294D8" w14:textId="118C3893" w:rsidR="00C556F0" w:rsidRPr="005858C1" w:rsidRDefault="00C556F0" w:rsidP="00C556F0">
                  <w:pPr>
                    <w:spacing w:line="360" w:lineRule="auto"/>
                    <w:textAlignment w:val="baseline"/>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 xml:space="preserve">Figure </w:t>
                  </w:r>
                  <w:ins w:id="25797" w:author="Ritu Kamra" w:date="2021-09-27T17:18:00Z">
                    <w:r w:rsidR="00C854D0" w:rsidRPr="005858C1">
                      <w:rPr>
                        <w:rFonts w:ascii="Verdana" w:eastAsia="Verdana" w:hAnsi="Verdana" w:cs="Verdana"/>
                        <w:b/>
                        <w:bCs/>
                        <w:color w:val="0F0E0E"/>
                        <w:kern w:val="24"/>
                        <w:sz w:val="20"/>
                        <w:szCs w:val="20"/>
                        <w:lang w:val="en-US"/>
                      </w:rPr>
                      <w:t>4</w:t>
                    </w:r>
                  </w:ins>
                  <w:ins w:id="25798" w:author="Ritu Kamra" w:date="2021-09-27T18:55:00Z">
                    <w:r w:rsidR="008A03E7" w:rsidRPr="005858C1">
                      <w:rPr>
                        <w:rFonts w:ascii="Verdana" w:eastAsia="Verdana" w:hAnsi="Verdana" w:cs="Verdana"/>
                        <w:b/>
                        <w:bCs/>
                        <w:color w:val="0F0E0E"/>
                        <w:kern w:val="24"/>
                        <w:sz w:val="20"/>
                        <w:szCs w:val="20"/>
                        <w:lang w:val="en-US"/>
                      </w:rPr>
                      <w:t>4</w:t>
                    </w:r>
                  </w:ins>
                  <w:del w:id="25799" w:author="Ritu Kamra" w:date="2021-09-27T17:18:00Z">
                    <w:r w:rsidRPr="005858C1" w:rsidDel="00C854D0">
                      <w:rPr>
                        <w:rFonts w:ascii="Verdana" w:eastAsia="Verdana" w:hAnsi="Verdana" w:cs="Verdana"/>
                        <w:b/>
                        <w:bCs/>
                        <w:color w:val="0F0E0E"/>
                        <w:kern w:val="24"/>
                        <w:sz w:val="20"/>
                        <w:szCs w:val="20"/>
                        <w:lang w:val="en-US"/>
                      </w:rPr>
                      <w:delText>19</w:delText>
                    </w:r>
                  </w:del>
                  <w:r w:rsidRPr="005858C1">
                    <w:rPr>
                      <w:rFonts w:ascii="Verdana" w:eastAsia="Verdana" w:hAnsi="Verdana" w:cs="Verdana"/>
                      <w:b/>
                      <w:bCs/>
                      <w:color w:val="0F0E0E"/>
                      <w:kern w:val="24"/>
                      <w:sz w:val="20"/>
                      <w:szCs w:val="20"/>
                      <w:lang w:val="en-US"/>
                    </w:rPr>
                    <w:t xml:space="preserve">: North America </w:t>
                  </w:r>
                  <w:r w:rsidR="00F615C8" w:rsidRPr="005858C1">
                    <w:rPr>
                      <w:rFonts w:ascii="Verdana" w:eastAsia="Verdana" w:hAnsi="Verdana" w:cs="Verdana"/>
                      <w:b/>
                      <w:bCs/>
                      <w:color w:val="0F0E0E"/>
                      <w:kern w:val="24"/>
                      <w:sz w:val="20"/>
                      <w:szCs w:val="20"/>
                      <w:lang w:val="en-US"/>
                    </w:rPr>
                    <w:t>Epoxy Resin</w:t>
                  </w:r>
                  <w:del w:id="25800" w:author="Ritu Kamra" w:date="2021-09-27T20:37:00Z">
                    <w:r w:rsidRPr="005858C1" w:rsidDel="00D02970">
                      <w:rPr>
                        <w:rFonts w:ascii="Verdana" w:eastAsia="Verdana" w:hAnsi="Verdana" w:cs="Verdana"/>
                        <w:b/>
                        <w:bCs/>
                        <w:color w:val="0F0E0E"/>
                        <w:kern w:val="24"/>
                        <w:sz w:val="20"/>
                        <w:szCs w:val="20"/>
                        <w:lang w:val="en-US"/>
                      </w:rPr>
                      <w:delText xml:space="preserve"> </w:delText>
                    </w:r>
                  </w:del>
                  <w:ins w:id="25801" w:author="Ritu Kamra" w:date="2021-09-27T20:37:00Z">
                    <w:r w:rsidR="00D02970" w:rsidRPr="005858C1">
                      <w:rPr>
                        <w:rFonts w:ascii="Verdana" w:eastAsia="Verdana" w:hAnsi="Verdana" w:cs="Verdana"/>
                        <w:b/>
                        <w:bCs/>
                        <w:color w:val="0F0E0E"/>
                        <w:kern w:val="24"/>
                        <w:sz w:val="20"/>
                        <w:szCs w:val="20"/>
                        <w:lang w:val="en-US"/>
                      </w:rPr>
                      <w:t xml:space="preserve"> Demand</w:t>
                    </w:r>
                  </w:ins>
                  <w:del w:id="25802" w:author="Ritu Kamra" w:date="2021-09-27T20:37:00Z">
                    <w:r w:rsidRPr="005858C1" w:rsidDel="00D02970">
                      <w:rPr>
                        <w:rFonts w:ascii="Verdana" w:eastAsia="Verdana" w:hAnsi="Verdana" w:cs="Verdana"/>
                        <w:b/>
                        <w:bCs/>
                        <w:color w:val="0F0E0E"/>
                        <w:kern w:val="24"/>
                        <w:sz w:val="20"/>
                        <w:szCs w:val="20"/>
                        <w:lang w:val="en-US"/>
                      </w:rPr>
                      <w:delText>Market Share</w:delText>
                    </w:r>
                  </w:del>
                  <w:r w:rsidRPr="005858C1">
                    <w:rPr>
                      <w:rFonts w:ascii="Verdana" w:eastAsia="Verdana" w:hAnsi="Verdana" w:cs="Verdana"/>
                      <w:b/>
                      <w:bCs/>
                      <w:color w:val="0F0E0E"/>
                      <w:kern w:val="24"/>
                      <w:sz w:val="20"/>
                      <w:szCs w:val="20"/>
                      <w:lang w:val="en-US"/>
                    </w:rPr>
                    <w:t>, By Sales Channel, By Volume, 2015–20</w:t>
                  </w:r>
                  <w:ins w:id="25803" w:author="Ritu Kamra" w:date="2021-09-24T18:23:00Z">
                    <w:r w:rsidR="00586D06" w:rsidRPr="005858C1">
                      <w:rPr>
                        <w:rFonts w:ascii="Verdana" w:eastAsia="Verdana" w:hAnsi="Verdana" w:cs="Verdana"/>
                        <w:b/>
                        <w:bCs/>
                        <w:color w:val="0F0E0E"/>
                        <w:kern w:val="24"/>
                        <w:sz w:val="20"/>
                        <w:szCs w:val="20"/>
                        <w:lang w:val="en-US"/>
                      </w:rPr>
                      <w:t>2</w:t>
                    </w:r>
                  </w:ins>
                  <w:del w:id="25804" w:author="Ritu Kamra" w:date="2021-09-24T18:23:00Z">
                    <w:r w:rsidRPr="005858C1" w:rsidDel="00586D06">
                      <w:rPr>
                        <w:rFonts w:ascii="Verdana" w:eastAsia="Verdana" w:hAnsi="Verdana" w:cs="Verdana"/>
                        <w:b/>
                        <w:bCs/>
                        <w:color w:val="0F0E0E"/>
                        <w:kern w:val="24"/>
                        <w:sz w:val="20"/>
                        <w:szCs w:val="20"/>
                        <w:lang w:val="en-US"/>
                      </w:rPr>
                      <w:delText>3</w:delText>
                    </w:r>
                  </w:del>
                  <w:r w:rsidRPr="005858C1">
                    <w:rPr>
                      <w:rFonts w:ascii="Verdana" w:eastAsia="Verdana" w:hAnsi="Verdana" w:cs="Verdana"/>
                      <w:b/>
                      <w:bCs/>
                      <w:color w:val="0F0E0E"/>
                      <w:kern w:val="24"/>
                      <w:sz w:val="20"/>
                      <w:szCs w:val="20"/>
                      <w:lang w:val="en-US"/>
                    </w:rPr>
                    <w:t>0F</w:t>
                  </w:r>
                </w:p>
              </w:txbxContent>
            </v:textbox>
            <w10:wrap anchorx="margin"/>
          </v:shape>
        </w:pict>
      </w:r>
      <w:r>
        <w:rPr>
          <w:noProof/>
        </w:rPr>
        <w:pict w14:anchorId="24F5E929">
          <v:shape id="_x0000_s1301" type="#_x0000_t202" style="position:absolute;margin-left:0;margin-top:5.15pt;width:518.25pt;height:21pt;z-index:252002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" filled="f" stroked="f">
            <v:textbox>
              <w:txbxContent>
                <w:p w14:paraId="7096780C" w14:textId="0A03ECA7" w:rsidR="00E20B48" w:rsidRPr="00AB7B64" w:rsidRDefault="002B4E98" w:rsidP="00E20B48">
                  <w:pPr>
                    <w:spacing w:line="360" w:lineRule="auto"/>
                    <w:textAlignment w:val="baseline"/>
                    <w:rPr>
                      <w:rFonts w:ascii="Verdana" w:eastAsia="Verdana" w:hAnsi="Verdana" w:cs="Verdana"/>
                      <w:b/>
                      <w:bCs/>
                      <w:color w:val="000000" w:themeColor="text1"/>
                      <w:kern w:val="24"/>
                      <w:sz w:val="20"/>
                      <w:szCs w:val="20"/>
                      <w:lang w:val="en-US"/>
                    </w:rPr>
                  </w:pPr>
                  <w:ins w:id="25805" w:author="Neeshu Bhadauriya" w:date="2021-09-27T16:07:00Z">
                    <w:r w:rsidRPr="002B4E98">
                      <w:rPr>
                        <w:rFonts w:ascii="Verdana" w:eastAsia="Verdana" w:hAnsi="Verdana" w:cs="Verdana"/>
                        <w:b/>
                        <w:bCs/>
                        <w:color w:val="000000" w:themeColor="text1"/>
                        <w:kern w:val="24"/>
                        <w:sz w:val="20"/>
                        <w:szCs w:val="20"/>
                        <w:lang w:val="en-US"/>
                      </w:rPr>
                      <w:t>3.2.4.5.</w:t>
                    </w:r>
                    <w:r>
                      <w:rPr>
                        <w:rFonts w:ascii="Verdana" w:eastAsia="Verdana" w:hAnsi="Verdana" w:cs="Verdana"/>
                        <w:b/>
                        <w:bCs/>
                        <w:color w:val="000000" w:themeColor="text1"/>
                        <w:kern w:val="24"/>
                        <w:sz w:val="20"/>
                        <w:szCs w:val="20"/>
                        <w:lang w:val="en-US"/>
                      </w:rPr>
                      <w:t xml:space="preserve"> </w:t>
                    </w:r>
                  </w:ins>
                  <w:del w:id="25806" w:author="Neeshu Bhadauriya" w:date="2021-09-27T16:07:00Z">
                    <w:r w:rsidR="00E20B48" w:rsidRPr="00AB7B64" w:rsidDel="002B4E98">
                      <w:rPr>
                        <w:rFonts w:ascii="Verdana" w:eastAsia="Verdana" w:hAnsi="Verdana" w:cs="Verdana"/>
                        <w:b/>
                        <w:bCs/>
                        <w:color w:val="000000" w:themeColor="text1"/>
                        <w:kern w:val="24"/>
                        <w:sz w:val="20"/>
                        <w:szCs w:val="20"/>
                        <w:lang w:val="en-US"/>
                      </w:rPr>
                      <w:delText xml:space="preserve">3.2.3.3. </w:delText>
                    </w:r>
                  </w:del>
                  <w:r w:rsidR="00E20B48" w:rsidRPr="00AB7B64">
                    <w:rPr>
                      <w:rFonts w:ascii="Verdana" w:eastAsia="Verdana" w:hAnsi="Verdana" w:cs="Verdana"/>
                      <w:b/>
                      <w:bCs/>
                      <w:color w:val="000000" w:themeColor="text1"/>
                      <w:kern w:val="24"/>
                      <w:sz w:val="20"/>
                      <w:szCs w:val="20"/>
                      <w:lang w:val="en-US"/>
                    </w:rPr>
                    <w:t>Demand By Sales Channel</w:t>
                  </w:r>
                </w:p>
              </w:txbxContent>
            </v:textbox>
            <w10:wrap anchorx="margin"/>
          </v:shape>
        </w:pict>
      </w:r>
    </w:p>
    <w:p w14:paraId="26BA887D" w14:textId="50BE90CE" w:rsidR="00447C32" w:rsidRPr="00447C32" w:rsidRDefault="00447C32" w:rsidP="00447C32"/>
    <w:p w14:paraId="38EC9556" w14:textId="77777777" w:rsidR="00586D06" w:rsidRDefault="00586D06">
      <w:pPr>
        <w:rPr>
          <w:ins w:id="25807" w:author="Ritu Kamra" w:date="2021-09-24T18:24:00Z"/>
        </w:rPr>
      </w:pPr>
    </w:p>
    <w:p w14:paraId="4D0B73DC" w14:textId="77777777" w:rsidR="00586D06" w:rsidRDefault="00586D06">
      <w:pPr>
        <w:rPr>
          <w:ins w:id="25808" w:author="Ritu Kamra" w:date="2021-09-24T18:24:00Z"/>
        </w:rPr>
      </w:pPr>
    </w:p>
    <w:p w14:paraId="00FBD12E" w14:textId="544C195A" w:rsidR="002A5D60" w:rsidDel="00BE001B" w:rsidRDefault="005858C1">
      <w:pPr>
        <w:rPr>
          <w:ins w:id="25809" w:author="Ritu Kamra" w:date="2021-09-24T18:25:00Z"/>
          <w:del w:id="25810" w:author="Dilip Kumar" w:date="2021-09-25T12:36:00Z"/>
        </w:rPr>
      </w:pPr>
      <w:r>
        <w:rPr>
          <w:noProof/>
        </w:rPr>
        <w:pict w14:anchorId="44A3A05E">
          <v:shape id="_x0000_s1300" type="#_x0000_t202" style="position:absolute;margin-left:302.85pt;margin-top:169.95pt;width:203.8pt;height:15.75pt;z-index:2521169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" filled="f" stroked="f">
            <v:textbox style="mso-fit-shape-to-text:t">
              <w:txbxContent>
                <w:p w14:paraId="767CA0DD" w14:textId="77777777" w:rsidR="00447C32" w:rsidRPr="00687E98" w:rsidRDefault="00447C32" w:rsidP="00447C32">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w:r>
      <w:del w:id="25811" w:author="Ritu Kamra" w:date="2021-09-24T18:24:00Z">
        <w:r>
          <w:rPr>
            <w:noProof/>
          </w:rPr>
          <w:pict w14:anchorId="64E31D71">
            <v:shape id="_x0000_s1299" type="#_x0000_t202" style="position:absolute;margin-left:12.35pt;margin-top:269.35pt;width:525pt;height:49.5pt;z-index:25222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" filled="f" stroked="f">
              <v:textbox>
                <w:txbxContent>
                  <w:p w14:paraId="0A84B774" w14:textId="0BD27B93" w:rsidR="00B7736D" w:rsidRPr="005858C1" w:rsidRDefault="00B7736D" w:rsidP="00B7736D">
                    <w:pPr>
                      <w:spacing w:line="360" w:lineRule="auto"/>
                      <w:textAlignment w:val="baseline"/>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 xml:space="preserve">Figure 12: </w:t>
                    </w:r>
                    <w:r w:rsidR="00195B91" w:rsidRPr="005858C1">
                      <w:rPr>
                        <w:rFonts w:ascii="Verdana" w:eastAsia="Verdana" w:hAnsi="Verdana" w:cs="Verdana"/>
                        <w:b/>
                        <w:bCs/>
                        <w:color w:val="0F0E0E"/>
                        <w:kern w:val="24"/>
                        <w:sz w:val="20"/>
                        <w:szCs w:val="20"/>
                        <w:lang w:val="en-US"/>
                      </w:rPr>
                      <w:t>North America</w:t>
                    </w:r>
                    <w:r w:rsidRPr="005858C1">
                      <w:rPr>
                        <w:rFonts w:ascii="Verdana" w:eastAsia="Verdana" w:hAnsi="Verdana" w:cs="Verdana"/>
                        <w:b/>
                        <w:bCs/>
                        <w:color w:val="0F0E0E"/>
                        <w:kern w:val="24"/>
                        <w:sz w:val="20"/>
                        <w:szCs w:val="20"/>
                        <w:lang w:val="en-US"/>
                      </w:rPr>
                      <w:t xml:space="preserve"> Epoxy Resin Market Share, By Type, By Volume, 2015–2030F</w:t>
                    </w:r>
                  </w:p>
                  <w:p w14:paraId="207EA0A7" w14:textId="77777777" w:rsidR="00B7736D" w:rsidRPr="005858C1" w:rsidRDefault="00B7736D" w:rsidP="00B7736D">
                    <w:pPr>
                      <w:spacing w:line="360" w:lineRule="auto"/>
                      <w:textAlignment w:val="baseline"/>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3.2.2.4. Demand By Type</w:t>
                    </w:r>
                  </w:p>
                  <w:p w14:paraId="34E5F365" w14:textId="77777777" w:rsidR="00B7736D" w:rsidRPr="005858C1" w:rsidRDefault="00B7736D" w:rsidP="00B7736D">
                    <w:pPr>
                      <w:spacing w:line="360" w:lineRule="auto"/>
                      <w:textAlignment w:val="baseline"/>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ab/>
                    </w:r>
                  </w:p>
                  <w:p w14:paraId="74B74387" w14:textId="77777777" w:rsidR="00B7736D" w:rsidRPr="005858C1" w:rsidRDefault="00B7736D" w:rsidP="00B7736D">
                    <w:pPr>
                      <w:spacing w:line="360" w:lineRule="auto"/>
                      <w:textAlignment w:val="baseline"/>
                      <w:rPr>
                        <w:rFonts w:ascii="Verdana" w:eastAsia="Verdana" w:hAnsi="Verdana" w:cs="Verdana"/>
                        <w:b/>
                        <w:bCs/>
                        <w:color w:val="0F0E0E"/>
                        <w:kern w:val="24"/>
                        <w:sz w:val="20"/>
                        <w:szCs w:val="20"/>
                        <w:lang w:val="en-US"/>
                      </w:rPr>
                    </w:pPr>
                  </w:p>
                </w:txbxContent>
              </v:textbox>
              <w10:wrap anchorx="margin"/>
            </v:shape>
          </w:pict>
        </w:r>
      </w:del>
      <w:r w:rsidR="00C556F0" w:rsidRPr="00C556F0">
        <w:rPr>
          <w:noProof/>
        </w:rPr>
        <w:drawing>
          <wp:inline distT="0" distB="0" distL="0" distR="0" wp14:anchorId="32161D2E" wp14:editId="1C02F56B">
            <wp:extent cx="6410325" cy="2732567"/>
            <wp:effectExtent l="0" t="0" r="0" b="0"/>
            <wp:docPr id="43" name="Chart 43">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04084CB3" w14:textId="77777777" w:rsidR="00586D06" w:rsidDel="00BE001B" w:rsidRDefault="00586D06" w:rsidP="00586D06">
      <w:pPr>
        <w:rPr>
          <w:ins w:id="25812" w:author="Ritu Kamra" w:date="2021-09-24T18:26:00Z"/>
          <w:del w:id="25813" w:author="Dilip Kumar" w:date="2021-09-25T12:36:00Z"/>
        </w:rPr>
      </w:pPr>
    </w:p>
    <w:p w14:paraId="4D7331DD" w14:textId="77777777" w:rsidR="00586D06" w:rsidRDefault="00586D06" w:rsidP="00586D06">
      <w:pPr>
        <w:rPr>
          <w:ins w:id="25814" w:author="Ritu Kamra" w:date="2021-09-24T18:26:00Z"/>
        </w:rPr>
      </w:pPr>
    </w:p>
    <w:p w14:paraId="34F13FD2" w14:textId="77777777" w:rsidR="00BE001B" w:rsidRDefault="00BE001B">
      <w:pPr>
        <w:spacing w:line="360" w:lineRule="auto"/>
        <w:jc w:val="both"/>
        <w:rPr>
          <w:ins w:id="25815" w:author="Hardik Malhotra" w:date="2021-09-30T23:44:00Z"/>
          <w:rFonts w:ascii="Arial" w:hAnsi="Arial" w:cs="Arial"/>
          <w:sz w:val="24"/>
          <w:szCs w:val="24"/>
        </w:rPr>
      </w:pPr>
    </w:p>
    <w:tbl>
      <w:tblPr>
        <w:tblW w:w="10373" w:type="dxa"/>
        <w:tblInd w:w="-185" w:type="dxa"/>
        <w:tblLook w:val="04A0" w:firstRow="1" w:lastRow="0" w:firstColumn="1" w:lastColumn="0" w:noHBand="0" w:noVBand="1"/>
      </w:tblPr>
      <w:tblGrid>
        <w:gridCol w:w="2698"/>
        <w:gridCol w:w="1231"/>
        <w:gridCol w:w="1231"/>
        <w:gridCol w:w="1231"/>
        <w:gridCol w:w="1231"/>
        <w:gridCol w:w="1358"/>
        <w:gridCol w:w="1393"/>
      </w:tblGrid>
      <w:tr w:rsidR="0069225A" w:rsidRPr="00257590" w14:paraId="5640D1D4" w14:textId="77777777" w:rsidTr="00092529">
        <w:trPr>
          <w:trHeight w:val="277"/>
          <w:ins w:id="25816" w:author="Hardik Malhotra" w:date="2021-09-30T23:44:00Z"/>
        </w:trPr>
        <w:tc>
          <w:tcPr>
            <w:tcW w:w="2698"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7AE8583F" w14:textId="77777777" w:rsidR="0069225A" w:rsidRPr="00257590" w:rsidRDefault="0069225A" w:rsidP="00092529">
            <w:pPr>
              <w:spacing w:after="0" w:line="240" w:lineRule="auto"/>
              <w:jc w:val="center"/>
              <w:rPr>
                <w:ins w:id="25817" w:author="Hardik Malhotra" w:date="2021-09-30T23:44:00Z"/>
                <w:rFonts w:ascii="Verdana" w:eastAsia="Times New Roman" w:hAnsi="Verdana" w:cs="Arial"/>
                <w:b/>
                <w:bCs/>
                <w:color w:val="FFFFFF" w:themeColor="background1"/>
                <w:sz w:val="10"/>
                <w:szCs w:val="10"/>
                <w:lang w:val="en-US"/>
              </w:rPr>
            </w:pPr>
            <w:ins w:id="25818" w:author="Hardik Malhotra" w:date="2021-09-30T23:44:00Z">
              <w:r w:rsidRPr="00257590">
                <w:rPr>
                  <w:rFonts w:ascii="Verdana" w:eastAsia="Times New Roman" w:hAnsi="Verdana" w:cs="Arial"/>
                  <w:b/>
                  <w:bCs/>
                  <w:color w:val="FFFFFF" w:themeColor="background1"/>
                  <w:sz w:val="10"/>
                  <w:szCs w:val="10"/>
                  <w:lang w:val="en-US"/>
                </w:rPr>
                <w:t xml:space="preserve">Demand by </w:t>
              </w:r>
              <w:r>
                <w:rPr>
                  <w:rFonts w:ascii="Verdana" w:eastAsia="Times New Roman" w:hAnsi="Verdana" w:cs="Arial"/>
                  <w:b/>
                  <w:bCs/>
                  <w:color w:val="FFFFFF" w:themeColor="background1"/>
                  <w:sz w:val="10"/>
                  <w:szCs w:val="10"/>
                  <w:lang w:val="en-US"/>
                </w:rPr>
                <w:t>Sales Channel</w:t>
              </w:r>
            </w:ins>
          </w:p>
        </w:tc>
        <w:tc>
          <w:tcPr>
            <w:tcW w:w="1231" w:type="dxa"/>
            <w:tcBorders>
              <w:top w:val="single" w:sz="4" w:space="0" w:color="auto"/>
              <w:left w:val="nil"/>
              <w:bottom w:val="single" w:sz="4" w:space="0" w:color="auto"/>
              <w:right w:val="single" w:sz="4" w:space="0" w:color="auto"/>
            </w:tcBorders>
            <w:shd w:val="clear" w:color="auto" w:fill="C00000"/>
            <w:noWrap/>
            <w:vAlign w:val="center"/>
            <w:hideMark/>
          </w:tcPr>
          <w:p w14:paraId="3E8E62CC" w14:textId="77777777" w:rsidR="0069225A" w:rsidRPr="00257590" w:rsidRDefault="0069225A" w:rsidP="00092529">
            <w:pPr>
              <w:spacing w:after="0" w:line="480" w:lineRule="auto"/>
              <w:jc w:val="center"/>
              <w:rPr>
                <w:ins w:id="25819" w:author="Hardik Malhotra" w:date="2021-09-30T23:44:00Z"/>
                <w:rFonts w:ascii="Verdana" w:eastAsia="Times New Roman" w:hAnsi="Verdana" w:cs="Arial"/>
                <w:b/>
                <w:bCs/>
                <w:color w:val="FFFFFF" w:themeColor="background1"/>
                <w:sz w:val="10"/>
                <w:szCs w:val="10"/>
                <w:lang w:val="en-US"/>
              </w:rPr>
            </w:pPr>
            <w:ins w:id="25820" w:author="Hardik Malhotra" w:date="2021-09-30T23:44:00Z">
              <w:r w:rsidRPr="00257590">
                <w:rPr>
                  <w:rFonts w:ascii="Verdana" w:eastAsia="Times New Roman" w:hAnsi="Verdana" w:cs="Arial"/>
                  <w:b/>
                  <w:bCs/>
                  <w:color w:val="FFFFFF" w:themeColor="background1"/>
                  <w:sz w:val="10"/>
                  <w:szCs w:val="10"/>
                  <w:lang w:val="en-US"/>
                </w:rPr>
                <w:t>2015</w:t>
              </w:r>
            </w:ins>
          </w:p>
        </w:tc>
        <w:tc>
          <w:tcPr>
            <w:tcW w:w="1231" w:type="dxa"/>
            <w:tcBorders>
              <w:top w:val="single" w:sz="4" w:space="0" w:color="auto"/>
              <w:left w:val="nil"/>
              <w:bottom w:val="single" w:sz="4" w:space="0" w:color="auto"/>
              <w:right w:val="single" w:sz="4" w:space="0" w:color="auto"/>
            </w:tcBorders>
            <w:shd w:val="clear" w:color="auto" w:fill="C00000"/>
            <w:noWrap/>
            <w:vAlign w:val="center"/>
            <w:hideMark/>
          </w:tcPr>
          <w:p w14:paraId="7770F3F6" w14:textId="77777777" w:rsidR="0069225A" w:rsidRPr="00257590" w:rsidRDefault="0069225A" w:rsidP="00092529">
            <w:pPr>
              <w:spacing w:after="0" w:line="480" w:lineRule="auto"/>
              <w:jc w:val="center"/>
              <w:rPr>
                <w:ins w:id="25821" w:author="Hardik Malhotra" w:date="2021-09-30T23:44:00Z"/>
                <w:rFonts w:ascii="Verdana" w:eastAsia="Times New Roman" w:hAnsi="Verdana" w:cs="Arial"/>
                <w:b/>
                <w:bCs/>
                <w:color w:val="FFFFFF" w:themeColor="background1"/>
                <w:sz w:val="10"/>
                <w:szCs w:val="10"/>
                <w:lang w:val="en-US"/>
              </w:rPr>
            </w:pPr>
            <w:ins w:id="25822" w:author="Hardik Malhotra" w:date="2021-09-30T23:44:00Z">
              <w:r w:rsidRPr="00257590">
                <w:rPr>
                  <w:rFonts w:ascii="Verdana" w:eastAsia="Times New Roman" w:hAnsi="Verdana" w:cs="Arial"/>
                  <w:b/>
                  <w:bCs/>
                  <w:color w:val="FFFFFF" w:themeColor="background1"/>
                  <w:sz w:val="10"/>
                  <w:szCs w:val="10"/>
                  <w:lang w:val="en-US"/>
                </w:rPr>
                <w:t>2016</w:t>
              </w:r>
            </w:ins>
          </w:p>
        </w:tc>
        <w:tc>
          <w:tcPr>
            <w:tcW w:w="1231" w:type="dxa"/>
            <w:tcBorders>
              <w:top w:val="single" w:sz="4" w:space="0" w:color="auto"/>
              <w:left w:val="nil"/>
              <w:bottom w:val="single" w:sz="4" w:space="0" w:color="auto"/>
              <w:right w:val="single" w:sz="4" w:space="0" w:color="auto"/>
            </w:tcBorders>
            <w:shd w:val="clear" w:color="auto" w:fill="C00000"/>
            <w:noWrap/>
            <w:vAlign w:val="bottom"/>
            <w:hideMark/>
          </w:tcPr>
          <w:p w14:paraId="434C2BFD" w14:textId="77777777" w:rsidR="0069225A" w:rsidRPr="00257590" w:rsidRDefault="0069225A" w:rsidP="00092529">
            <w:pPr>
              <w:spacing w:after="0" w:line="480" w:lineRule="auto"/>
              <w:jc w:val="center"/>
              <w:rPr>
                <w:ins w:id="25823" w:author="Hardik Malhotra" w:date="2021-09-30T23:44:00Z"/>
                <w:rFonts w:ascii="Verdana" w:eastAsia="Times New Roman" w:hAnsi="Verdana" w:cs="Arial"/>
                <w:b/>
                <w:bCs/>
                <w:color w:val="FFFFFF" w:themeColor="background1"/>
                <w:sz w:val="10"/>
                <w:szCs w:val="10"/>
                <w:lang w:val="en-US"/>
              </w:rPr>
            </w:pPr>
            <w:ins w:id="25824" w:author="Hardik Malhotra" w:date="2021-09-30T23:44:00Z">
              <w:r w:rsidRPr="00257590">
                <w:rPr>
                  <w:rFonts w:ascii="Verdana" w:eastAsia="Times New Roman" w:hAnsi="Verdana" w:cs="Arial"/>
                  <w:b/>
                  <w:bCs/>
                  <w:color w:val="FFFFFF" w:themeColor="background1"/>
                  <w:sz w:val="10"/>
                  <w:szCs w:val="10"/>
                  <w:lang w:val="en-US"/>
                </w:rPr>
                <w:t>2017</w:t>
              </w:r>
            </w:ins>
          </w:p>
        </w:tc>
        <w:tc>
          <w:tcPr>
            <w:tcW w:w="1231" w:type="dxa"/>
            <w:tcBorders>
              <w:top w:val="single" w:sz="4" w:space="0" w:color="auto"/>
              <w:left w:val="nil"/>
              <w:bottom w:val="single" w:sz="4" w:space="0" w:color="auto"/>
              <w:right w:val="single" w:sz="4" w:space="0" w:color="auto"/>
            </w:tcBorders>
            <w:shd w:val="clear" w:color="auto" w:fill="C00000"/>
            <w:noWrap/>
            <w:vAlign w:val="bottom"/>
            <w:hideMark/>
          </w:tcPr>
          <w:p w14:paraId="5C405A0E" w14:textId="77777777" w:rsidR="0069225A" w:rsidRPr="00257590" w:rsidRDefault="0069225A" w:rsidP="00092529">
            <w:pPr>
              <w:spacing w:after="0" w:line="480" w:lineRule="auto"/>
              <w:jc w:val="center"/>
              <w:rPr>
                <w:ins w:id="25825" w:author="Hardik Malhotra" w:date="2021-09-30T23:44:00Z"/>
                <w:rFonts w:ascii="Verdana" w:eastAsia="Times New Roman" w:hAnsi="Verdana" w:cs="Arial"/>
                <w:b/>
                <w:bCs/>
                <w:color w:val="FFFFFF" w:themeColor="background1"/>
                <w:sz w:val="10"/>
                <w:szCs w:val="10"/>
                <w:lang w:val="en-US"/>
              </w:rPr>
            </w:pPr>
            <w:ins w:id="25826" w:author="Hardik Malhotra" w:date="2021-09-30T23:44:00Z">
              <w:r w:rsidRPr="00257590">
                <w:rPr>
                  <w:rFonts w:ascii="Verdana" w:eastAsia="Times New Roman" w:hAnsi="Verdana" w:cs="Arial"/>
                  <w:b/>
                  <w:bCs/>
                  <w:color w:val="FFFFFF" w:themeColor="background1"/>
                  <w:sz w:val="10"/>
                  <w:szCs w:val="10"/>
                  <w:lang w:val="en-US"/>
                </w:rPr>
                <w:t>2018</w:t>
              </w:r>
            </w:ins>
          </w:p>
        </w:tc>
        <w:tc>
          <w:tcPr>
            <w:tcW w:w="1358" w:type="dxa"/>
            <w:tcBorders>
              <w:top w:val="single" w:sz="4" w:space="0" w:color="auto"/>
              <w:left w:val="nil"/>
              <w:bottom w:val="single" w:sz="4" w:space="0" w:color="auto"/>
              <w:right w:val="single" w:sz="4" w:space="0" w:color="auto"/>
            </w:tcBorders>
            <w:shd w:val="clear" w:color="auto" w:fill="C00000"/>
            <w:noWrap/>
            <w:vAlign w:val="bottom"/>
            <w:hideMark/>
          </w:tcPr>
          <w:p w14:paraId="2BCBC06D" w14:textId="77777777" w:rsidR="0069225A" w:rsidRPr="00257590" w:rsidRDefault="0069225A" w:rsidP="00092529">
            <w:pPr>
              <w:spacing w:after="0" w:line="480" w:lineRule="auto"/>
              <w:jc w:val="center"/>
              <w:rPr>
                <w:ins w:id="25827" w:author="Hardik Malhotra" w:date="2021-09-30T23:44:00Z"/>
                <w:rFonts w:ascii="Verdana" w:eastAsia="Times New Roman" w:hAnsi="Verdana" w:cs="Arial"/>
                <w:b/>
                <w:bCs/>
                <w:color w:val="FFFFFF" w:themeColor="background1"/>
                <w:sz w:val="10"/>
                <w:szCs w:val="10"/>
                <w:lang w:val="en-US"/>
              </w:rPr>
            </w:pPr>
            <w:ins w:id="25828" w:author="Hardik Malhotra" w:date="2021-09-30T23:44:00Z">
              <w:r w:rsidRPr="00257590">
                <w:rPr>
                  <w:rFonts w:ascii="Verdana" w:eastAsia="Times New Roman" w:hAnsi="Verdana" w:cs="Arial"/>
                  <w:b/>
                  <w:bCs/>
                  <w:color w:val="FFFFFF" w:themeColor="background1"/>
                  <w:sz w:val="10"/>
                  <w:szCs w:val="10"/>
                  <w:lang w:val="en-US"/>
                </w:rPr>
                <w:t>2019</w:t>
              </w:r>
            </w:ins>
          </w:p>
        </w:tc>
        <w:tc>
          <w:tcPr>
            <w:tcW w:w="1393" w:type="dxa"/>
            <w:tcBorders>
              <w:top w:val="single" w:sz="4" w:space="0" w:color="auto"/>
              <w:left w:val="nil"/>
              <w:bottom w:val="single" w:sz="4" w:space="0" w:color="auto"/>
              <w:right w:val="single" w:sz="4" w:space="0" w:color="auto"/>
            </w:tcBorders>
            <w:shd w:val="clear" w:color="auto" w:fill="C00000"/>
            <w:noWrap/>
            <w:vAlign w:val="bottom"/>
            <w:hideMark/>
          </w:tcPr>
          <w:p w14:paraId="42A1DA4F" w14:textId="77777777" w:rsidR="0069225A" w:rsidRPr="00257590" w:rsidRDefault="0069225A" w:rsidP="00092529">
            <w:pPr>
              <w:spacing w:after="0" w:line="480" w:lineRule="auto"/>
              <w:jc w:val="center"/>
              <w:rPr>
                <w:ins w:id="25829" w:author="Hardik Malhotra" w:date="2021-09-30T23:44:00Z"/>
                <w:rFonts w:ascii="Verdana" w:eastAsia="Times New Roman" w:hAnsi="Verdana" w:cs="Arial"/>
                <w:b/>
                <w:bCs/>
                <w:color w:val="FFFFFF" w:themeColor="background1"/>
                <w:sz w:val="10"/>
                <w:szCs w:val="10"/>
                <w:lang w:val="en-US"/>
              </w:rPr>
            </w:pPr>
            <w:ins w:id="25830" w:author="Hardik Malhotra" w:date="2021-09-30T23:44:00Z">
              <w:r w:rsidRPr="00257590">
                <w:rPr>
                  <w:rFonts w:ascii="Verdana" w:eastAsia="Times New Roman" w:hAnsi="Verdana" w:cs="Arial"/>
                  <w:b/>
                  <w:bCs/>
                  <w:color w:val="FFFFFF" w:themeColor="background1"/>
                  <w:sz w:val="10"/>
                  <w:szCs w:val="10"/>
                  <w:lang w:val="en-US"/>
                </w:rPr>
                <w:t>2020</w:t>
              </w:r>
            </w:ins>
          </w:p>
        </w:tc>
      </w:tr>
      <w:tr w:rsidR="0069225A" w:rsidRPr="00257590" w14:paraId="2B0B804D" w14:textId="77777777" w:rsidTr="00092529">
        <w:trPr>
          <w:trHeight w:val="326"/>
          <w:ins w:id="25831" w:author="Hardik Malhotra" w:date="2021-09-30T23:44:00Z"/>
        </w:trPr>
        <w:tc>
          <w:tcPr>
            <w:tcW w:w="2698" w:type="dxa"/>
            <w:tcBorders>
              <w:top w:val="nil"/>
              <w:left w:val="single" w:sz="4" w:space="0" w:color="auto"/>
              <w:bottom w:val="single" w:sz="4" w:space="0" w:color="auto"/>
              <w:right w:val="single" w:sz="4" w:space="0" w:color="auto"/>
            </w:tcBorders>
            <w:shd w:val="clear" w:color="000000" w:fill="FFFFFF"/>
            <w:noWrap/>
            <w:vAlign w:val="bottom"/>
            <w:hideMark/>
          </w:tcPr>
          <w:p w14:paraId="0FBE96A6" w14:textId="77777777" w:rsidR="0069225A" w:rsidRPr="00257590" w:rsidRDefault="0069225A" w:rsidP="0069225A">
            <w:pPr>
              <w:spacing w:after="0" w:line="240" w:lineRule="auto"/>
              <w:rPr>
                <w:ins w:id="25832" w:author="Hardik Malhotra" w:date="2021-09-30T23:44:00Z"/>
                <w:rFonts w:ascii="Verdana" w:eastAsia="Times New Roman" w:hAnsi="Verdana" w:cs="Times New Roman"/>
                <w:color w:val="000000"/>
                <w:sz w:val="10"/>
                <w:szCs w:val="10"/>
                <w:lang w:val="en-US"/>
              </w:rPr>
            </w:pPr>
            <w:ins w:id="25833" w:author="Hardik Malhotra" w:date="2021-09-30T23:44:00Z">
              <w:r w:rsidRPr="00257590">
                <w:rPr>
                  <w:rFonts w:ascii="Verdana" w:hAnsi="Verdana" w:cs="Arial"/>
                  <w:color w:val="000000"/>
                  <w:sz w:val="10"/>
                  <w:szCs w:val="10"/>
                </w:rPr>
                <w:t>Direct Company Sale</w:t>
              </w:r>
            </w:ins>
          </w:p>
        </w:tc>
        <w:tc>
          <w:tcPr>
            <w:tcW w:w="1231" w:type="dxa"/>
            <w:tcBorders>
              <w:top w:val="nil"/>
              <w:left w:val="nil"/>
              <w:bottom w:val="single" w:sz="4" w:space="0" w:color="auto"/>
              <w:right w:val="single" w:sz="4" w:space="0" w:color="auto"/>
            </w:tcBorders>
            <w:shd w:val="clear" w:color="000000" w:fill="FFFFFF"/>
            <w:noWrap/>
            <w:vAlign w:val="bottom"/>
            <w:hideMark/>
          </w:tcPr>
          <w:p w14:paraId="1DA60F9C" w14:textId="6CD0CB6E" w:rsidR="0069225A" w:rsidRPr="0069225A" w:rsidRDefault="0069225A" w:rsidP="0069225A">
            <w:pPr>
              <w:spacing w:after="0" w:line="240" w:lineRule="auto"/>
              <w:jc w:val="center"/>
              <w:rPr>
                <w:ins w:id="25834" w:author="Hardik Malhotra" w:date="2021-09-30T23:44:00Z"/>
                <w:rFonts w:ascii="Verdana" w:eastAsia="Times New Roman" w:hAnsi="Verdana" w:cs="Times New Roman"/>
                <w:color w:val="000000"/>
                <w:sz w:val="10"/>
                <w:szCs w:val="10"/>
                <w:lang w:val="en-US"/>
                <w:rPrChange w:id="25835" w:author="Hardik Malhotra" w:date="2021-09-30T23:45:00Z">
                  <w:rPr>
                    <w:ins w:id="25836" w:author="Hardik Malhotra" w:date="2021-09-30T23:44:00Z"/>
                    <w:rFonts w:ascii="Verdana" w:eastAsia="Times New Roman" w:hAnsi="Verdana" w:cs="Times New Roman"/>
                    <w:color w:val="000000"/>
                    <w:sz w:val="10"/>
                    <w:szCs w:val="10"/>
                    <w:lang w:val="en-US"/>
                  </w:rPr>
                </w:rPrChange>
              </w:rPr>
            </w:pPr>
            <w:ins w:id="25837" w:author="Hardik Malhotra" w:date="2021-09-30T23:45:00Z">
              <w:r w:rsidRPr="0069225A">
                <w:rPr>
                  <w:rFonts w:ascii="Verdana" w:hAnsi="Verdana" w:cs="Arial"/>
                  <w:color w:val="000000"/>
                  <w:sz w:val="10"/>
                  <w:szCs w:val="10"/>
                  <w:rPrChange w:id="25838" w:author="Hardik Malhotra" w:date="2021-09-30T23:45:00Z">
                    <w:rPr>
                      <w:rFonts w:ascii="Arial" w:hAnsi="Arial" w:cs="Arial"/>
                      <w:color w:val="000000"/>
                      <w:sz w:val="20"/>
                      <w:szCs w:val="20"/>
                    </w:rPr>
                  </w:rPrChange>
                </w:rPr>
                <w:t>149</w:t>
              </w:r>
            </w:ins>
          </w:p>
        </w:tc>
        <w:tc>
          <w:tcPr>
            <w:tcW w:w="1231" w:type="dxa"/>
            <w:tcBorders>
              <w:top w:val="nil"/>
              <w:left w:val="nil"/>
              <w:bottom w:val="single" w:sz="4" w:space="0" w:color="auto"/>
              <w:right w:val="single" w:sz="4" w:space="0" w:color="auto"/>
            </w:tcBorders>
            <w:shd w:val="clear" w:color="000000" w:fill="FFFFFF"/>
            <w:noWrap/>
            <w:vAlign w:val="bottom"/>
            <w:hideMark/>
          </w:tcPr>
          <w:p w14:paraId="06B19B15" w14:textId="5F029762" w:rsidR="0069225A" w:rsidRPr="0069225A" w:rsidRDefault="0069225A" w:rsidP="0069225A">
            <w:pPr>
              <w:spacing w:after="0" w:line="240" w:lineRule="auto"/>
              <w:jc w:val="center"/>
              <w:rPr>
                <w:ins w:id="25839" w:author="Hardik Malhotra" w:date="2021-09-30T23:44:00Z"/>
                <w:rFonts w:ascii="Verdana" w:eastAsia="Times New Roman" w:hAnsi="Verdana" w:cs="Times New Roman"/>
                <w:color w:val="000000"/>
                <w:sz w:val="10"/>
                <w:szCs w:val="10"/>
                <w:lang w:val="en-US"/>
                <w:rPrChange w:id="25840" w:author="Hardik Malhotra" w:date="2021-09-30T23:45:00Z">
                  <w:rPr>
                    <w:ins w:id="25841" w:author="Hardik Malhotra" w:date="2021-09-30T23:44:00Z"/>
                    <w:rFonts w:ascii="Verdana" w:eastAsia="Times New Roman" w:hAnsi="Verdana" w:cs="Times New Roman"/>
                    <w:color w:val="000000"/>
                    <w:sz w:val="10"/>
                    <w:szCs w:val="10"/>
                    <w:lang w:val="en-US"/>
                  </w:rPr>
                </w:rPrChange>
              </w:rPr>
            </w:pPr>
            <w:ins w:id="25842" w:author="Hardik Malhotra" w:date="2021-09-30T23:45:00Z">
              <w:r w:rsidRPr="0069225A">
                <w:rPr>
                  <w:rFonts w:ascii="Verdana" w:hAnsi="Verdana" w:cs="Arial"/>
                  <w:color w:val="000000"/>
                  <w:sz w:val="10"/>
                  <w:szCs w:val="10"/>
                  <w:rPrChange w:id="25843" w:author="Hardik Malhotra" w:date="2021-09-30T23:45:00Z">
                    <w:rPr>
                      <w:rFonts w:ascii="Arial" w:hAnsi="Arial" w:cs="Arial"/>
                      <w:color w:val="000000"/>
                      <w:sz w:val="20"/>
                      <w:szCs w:val="20"/>
                    </w:rPr>
                  </w:rPrChange>
                </w:rPr>
                <w:t>153</w:t>
              </w:r>
            </w:ins>
          </w:p>
        </w:tc>
        <w:tc>
          <w:tcPr>
            <w:tcW w:w="1231" w:type="dxa"/>
            <w:tcBorders>
              <w:top w:val="nil"/>
              <w:left w:val="nil"/>
              <w:bottom w:val="single" w:sz="4" w:space="0" w:color="auto"/>
              <w:right w:val="single" w:sz="4" w:space="0" w:color="auto"/>
            </w:tcBorders>
            <w:shd w:val="clear" w:color="000000" w:fill="FFFFFF"/>
            <w:noWrap/>
            <w:vAlign w:val="bottom"/>
            <w:hideMark/>
          </w:tcPr>
          <w:p w14:paraId="66972C13" w14:textId="398D0B78" w:rsidR="0069225A" w:rsidRPr="0069225A" w:rsidRDefault="0069225A" w:rsidP="0069225A">
            <w:pPr>
              <w:spacing w:after="0" w:line="240" w:lineRule="auto"/>
              <w:jc w:val="center"/>
              <w:rPr>
                <w:ins w:id="25844" w:author="Hardik Malhotra" w:date="2021-09-30T23:44:00Z"/>
                <w:rFonts w:ascii="Verdana" w:eastAsia="Times New Roman" w:hAnsi="Verdana" w:cs="Times New Roman"/>
                <w:color w:val="000000"/>
                <w:sz w:val="10"/>
                <w:szCs w:val="10"/>
                <w:lang w:val="en-US"/>
                <w:rPrChange w:id="25845" w:author="Hardik Malhotra" w:date="2021-09-30T23:45:00Z">
                  <w:rPr>
                    <w:ins w:id="25846" w:author="Hardik Malhotra" w:date="2021-09-30T23:44:00Z"/>
                    <w:rFonts w:ascii="Verdana" w:eastAsia="Times New Roman" w:hAnsi="Verdana" w:cs="Times New Roman"/>
                    <w:color w:val="000000"/>
                    <w:sz w:val="10"/>
                    <w:szCs w:val="10"/>
                    <w:lang w:val="en-US"/>
                  </w:rPr>
                </w:rPrChange>
              </w:rPr>
            </w:pPr>
            <w:ins w:id="25847" w:author="Hardik Malhotra" w:date="2021-09-30T23:45:00Z">
              <w:r w:rsidRPr="0069225A">
                <w:rPr>
                  <w:rFonts w:ascii="Verdana" w:hAnsi="Verdana" w:cs="Arial"/>
                  <w:color w:val="000000"/>
                  <w:sz w:val="10"/>
                  <w:szCs w:val="10"/>
                  <w:rPrChange w:id="25848" w:author="Hardik Malhotra" w:date="2021-09-30T23:45:00Z">
                    <w:rPr>
                      <w:rFonts w:ascii="Arial" w:hAnsi="Arial" w:cs="Arial"/>
                      <w:color w:val="000000"/>
                      <w:sz w:val="20"/>
                      <w:szCs w:val="20"/>
                    </w:rPr>
                  </w:rPrChange>
                </w:rPr>
                <w:t>159</w:t>
              </w:r>
            </w:ins>
          </w:p>
        </w:tc>
        <w:tc>
          <w:tcPr>
            <w:tcW w:w="1231" w:type="dxa"/>
            <w:tcBorders>
              <w:top w:val="nil"/>
              <w:left w:val="nil"/>
              <w:bottom w:val="single" w:sz="4" w:space="0" w:color="auto"/>
              <w:right w:val="single" w:sz="4" w:space="0" w:color="auto"/>
            </w:tcBorders>
            <w:shd w:val="clear" w:color="000000" w:fill="FFFFFF"/>
            <w:noWrap/>
            <w:vAlign w:val="bottom"/>
            <w:hideMark/>
          </w:tcPr>
          <w:p w14:paraId="5082BEA0" w14:textId="0D3075F5" w:rsidR="0069225A" w:rsidRPr="0069225A" w:rsidRDefault="0069225A" w:rsidP="0069225A">
            <w:pPr>
              <w:spacing w:after="0" w:line="240" w:lineRule="auto"/>
              <w:jc w:val="center"/>
              <w:rPr>
                <w:ins w:id="25849" w:author="Hardik Malhotra" w:date="2021-09-30T23:44:00Z"/>
                <w:rFonts w:ascii="Verdana" w:eastAsia="Times New Roman" w:hAnsi="Verdana" w:cs="Times New Roman"/>
                <w:color w:val="000000"/>
                <w:sz w:val="10"/>
                <w:szCs w:val="10"/>
                <w:lang w:val="en-US"/>
                <w:rPrChange w:id="25850" w:author="Hardik Malhotra" w:date="2021-09-30T23:45:00Z">
                  <w:rPr>
                    <w:ins w:id="25851" w:author="Hardik Malhotra" w:date="2021-09-30T23:44:00Z"/>
                    <w:rFonts w:ascii="Verdana" w:eastAsia="Times New Roman" w:hAnsi="Verdana" w:cs="Times New Roman"/>
                    <w:color w:val="000000"/>
                    <w:sz w:val="10"/>
                    <w:szCs w:val="10"/>
                    <w:lang w:val="en-US"/>
                  </w:rPr>
                </w:rPrChange>
              </w:rPr>
            </w:pPr>
            <w:ins w:id="25852" w:author="Hardik Malhotra" w:date="2021-09-30T23:45:00Z">
              <w:r w:rsidRPr="0069225A">
                <w:rPr>
                  <w:rFonts w:ascii="Verdana" w:hAnsi="Verdana" w:cs="Arial"/>
                  <w:color w:val="000000"/>
                  <w:sz w:val="10"/>
                  <w:szCs w:val="10"/>
                  <w:rPrChange w:id="25853" w:author="Hardik Malhotra" w:date="2021-09-30T23:45:00Z">
                    <w:rPr>
                      <w:rFonts w:ascii="Arial" w:hAnsi="Arial" w:cs="Arial"/>
                      <w:color w:val="000000"/>
                      <w:sz w:val="20"/>
                      <w:szCs w:val="20"/>
                    </w:rPr>
                  </w:rPrChange>
                </w:rPr>
                <w:t>162</w:t>
              </w:r>
            </w:ins>
          </w:p>
        </w:tc>
        <w:tc>
          <w:tcPr>
            <w:tcW w:w="1358" w:type="dxa"/>
            <w:tcBorders>
              <w:top w:val="nil"/>
              <w:left w:val="nil"/>
              <w:bottom w:val="single" w:sz="4" w:space="0" w:color="auto"/>
              <w:right w:val="single" w:sz="4" w:space="0" w:color="auto"/>
            </w:tcBorders>
            <w:shd w:val="clear" w:color="000000" w:fill="FFFFFF"/>
            <w:noWrap/>
            <w:vAlign w:val="bottom"/>
            <w:hideMark/>
          </w:tcPr>
          <w:p w14:paraId="42D7E547" w14:textId="3F0A960B" w:rsidR="0069225A" w:rsidRPr="0069225A" w:rsidRDefault="0069225A" w:rsidP="0069225A">
            <w:pPr>
              <w:spacing w:after="0" w:line="240" w:lineRule="auto"/>
              <w:jc w:val="center"/>
              <w:rPr>
                <w:ins w:id="25854" w:author="Hardik Malhotra" w:date="2021-09-30T23:44:00Z"/>
                <w:rFonts w:ascii="Verdana" w:eastAsia="Times New Roman" w:hAnsi="Verdana" w:cs="Times New Roman"/>
                <w:color w:val="000000"/>
                <w:sz w:val="10"/>
                <w:szCs w:val="10"/>
                <w:lang w:val="en-US"/>
                <w:rPrChange w:id="25855" w:author="Hardik Malhotra" w:date="2021-09-30T23:45:00Z">
                  <w:rPr>
                    <w:ins w:id="25856" w:author="Hardik Malhotra" w:date="2021-09-30T23:44:00Z"/>
                    <w:rFonts w:ascii="Verdana" w:eastAsia="Times New Roman" w:hAnsi="Verdana" w:cs="Times New Roman"/>
                    <w:color w:val="000000"/>
                    <w:sz w:val="10"/>
                    <w:szCs w:val="10"/>
                    <w:lang w:val="en-US"/>
                  </w:rPr>
                </w:rPrChange>
              </w:rPr>
            </w:pPr>
            <w:ins w:id="25857" w:author="Hardik Malhotra" w:date="2021-09-30T23:45:00Z">
              <w:r w:rsidRPr="0069225A">
                <w:rPr>
                  <w:rFonts w:ascii="Verdana" w:hAnsi="Verdana" w:cs="Arial"/>
                  <w:color w:val="000000"/>
                  <w:sz w:val="10"/>
                  <w:szCs w:val="10"/>
                  <w:rPrChange w:id="25858" w:author="Hardik Malhotra" w:date="2021-09-30T23:45:00Z">
                    <w:rPr>
                      <w:rFonts w:ascii="Arial" w:hAnsi="Arial" w:cs="Arial"/>
                      <w:color w:val="000000"/>
                      <w:sz w:val="20"/>
                      <w:szCs w:val="20"/>
                    </w:rPr>
                  </w:rPrChange>
                </w:rPr>
                <w:t>169</w:t>
              </w:r>
            </w:ins>
          </w:p>
        </w:tc>
        <w:tc>
          <w:tcPr>
            <w:tcW w:w="1393" w:type="dxa"/>
            <w:tcBorders>
              <w:top w:val="nil"/>
              <w:left w:val="nil"/>
              <w:bottom w:val="single" w:sz="4" w:space="0" w:color="auto"/>
              <w:right w:val="single" w:sz="4" w:space="0" w:color="auto"/>
            </w:tcBorders>
            <w:shd w:val="clear" w:color="000000" w:fill="FFFFFF"/>
            <w:noWrap/>
            <w:vAlign w:val="bottom"/>
            <w:hideMark/>
          </w:tcPr>
          <w:p w14:paraId="6F83B6DF" w14:textId="51CE7B9A" w:rsidR="0069225A" w:rsidRPr="0069225A" w:rsidRDefault="0069225A" w:rsidP="0069225A">
            <w:pPr>
              <w:spacing w:after="0" w:line="240" w:lineRule="auto"/>
              <w:jc w:val="center"/>
              <w:rPr>
                <w:ins w:id="25859" w:author="Hardik Malhotra" w:date="2021-09-30T23:44:00Z"/>
                <w:rFonts w:ascii="Verdana" w:eastAsia="Times New Roman" w:hAnsi="Verdana" w:cs="Times New Roman"/>
                <w:color w:val="000000"/>
                <w:sz w:val="10"/>
                <w:szCs w:val="10"/>
                <w:lang w:val="en-US"/>
                <w:rPrChange w:id="25860" w:author="Hardik Malhotra" w:date="2021-09-30T23:45:00Z">
                  <w:rPr>
                    <w:ins w:id="25861" w:author="Hardik Malhotra" w:date="2021-09-30T23:44:00Z"/>
                    <w:rFonts w:ascii="Verdana" w:eastAsia="Times New Roman" w:hAnsi="Verdana" w:cs="Times New Roman"/>
                    <w:color w:val="000000"/>
                    <w:sz w:val="10"/>
                    <w:szCs w:val="10"/>
                    <w:lang w:val="en-US"/>
                  </w:rPr>
                </w:rPrChange>
              </w:rPr>
            </w:pPr>
            <w:ins w:id="25862" w:author="Hardik Malhotra" w:date="2021-09-30T23:45:00Z">
              <w:r w:rsidRPr="0069225A">
                <w:rPr>
                  <w:rFonts w:ascii="Verdana" w:hAnsi="Verdana" w:cs="Arial"/>
                  <w:color w:val="000000"/>
                  <w:sz w:val="10"/>
                  <w:szCs w:val="10"/>
                  <w:rPrChange w:id="25863" w:author="Hardik Malhotra" w:date="2021-09-30T23:45:00Z">
                    <w:rPr>
                      <w:rFonts w:ascii="Arial" w:hAnsi="Arial" w:cs="Arial"/>
                      <w:color w:val="000000"/>
                      <w:sz w:val="20"/>
                      <w:szCs w:val="20"/>
                    </w:rPr>
                  </w:rPrChange>
                </w:rPr>
                <w:t>158</w:t>
              </w:r>
            </w:ins>
          </w:p>
        </w:tc>
      </w:tr>
      <w:tr w:rsidR="0069225A" w:rsidRPr="00257590" w14:paraId="56CF2BE2" w14:textId="77777777" w:rsidTr="00092529">
        <w:trPr>
          <w:trHeight w:val="326"/>
          <w:ins w:id="25864" w:author="Hardik Malhotra" w:date="2021-09-30T23:44:00Z"/>
        </w:trPr>
        <w:tc>
          <w:tcPr>
            <w:tcW w:w="2698" w:type="dxa"/>
            <w:tcBorders>
              <w:top w:val="nil"/>
              <w:left w:val="single" w:sz="4" w:space="0" w:color="auto"/>
              <w:bottom w:val="single" w:sz="4" w:space="0" w:color="auto"/>
              <w:right w:val="single" w:sz="4" w:space="0" w:color="auto"/>
            </w:tcBorders>
            <w:shd w:val="clear" w:color="000000" w:fill="FFFFFF"/>
            <w:noWrap/>
            <w:vAlign w:val="bottom"/>
            <w:hideMark/>
          </w:tcPr>
          <w:p w14:paraId="7345C40A" w14:textId="77777777" w:rsidR="0069225A" w:rsidRPr="00257590" w:rsidRDefault="0069225A" w:rsidP="0069225A">
            <w:pPr>
              <w:spacing w:after="0" w:line="240" w:lineRule="auto"/>
              <w:rPr>
                <w:ins w:id="25865" w:author="Hardik Malhotra" w:date="2021-09-30T23:44:00Z"/>
                <w:rFonts w:ascii="Verdana" w:eastAsia="Times New Roman" w:hAnsi="Verdana" w:cs="Times New Roman"/>
                <w:color w:val="000000"/>
                <w:sz w:val="10"/>
                <w:szCs w:val="10"/>
                <w:lang w:val="en-US"/>
              </w:rPr>
            </w:pPr>
            <w:ins w:id="25866" w:author="Hardik Malhotra" w:date="2021-09-30T23:44:00Z">
              <w:r w:rsidRPr="00257590">
                <w:rPr>
                  <w:rFonts w:ascii="Verdana" w:hAnsi="Verdana" w:cs="Arial"/>
                  <w:color w:val="000000"/>
                  <w:sz w:val="10"/>
                  <w:szCs w:val="10"/>
                </w:rPr>
                <w:t>Indirect</w:t>
              </w:r>
            </w:ins>
          </w:p>
        </w:tc>
        <w:tc>
          <w:tcPr>
            <w:tcW w:w="1231" w:type="dxa"/>
            <w:tcBorders>
              <w:top w:val="nil"/>
              <w:left w:val="nil"/>
              <w:bottom w:val="single" w:sz="4" w:space="0" w:color="auto"/>
              <w:right w:val="single" w:sz="4" w:space="0" w:color="auto"/>
            </w:tcBorders>
            <w:shd w:val="clear" w:color="000000" w:fill="FFFFFF"/>
            <w:noWrap/>
            <w:vAlign w:val="bottom"/>
            <w:hideMark/>
          </w:tcPr>
          <w:p w14:paraId="567EAB11" w14:textId="3D761B24" w:rsidR="0069225A" w:rsidRPr="0069225A" w:rsidRDefault="0069225A" w:rsidP="0069225A">
            <w:pPr>
              <w:spacing w:after="0" w:line="240" w:lineRule="auto"/>
              <w:jc w:val="center"/>
              <w:rPr>
                <w:ins w:id="25867" w:author="Hardik Malhotra" w:date="2021-09-30T23:44:00Z"/>
                <w:rFonts w:ascii="Verdana" w:eastAsia="Times New Roman" w:hAnsi="Verdana" w:cs="Times New Roman"/>
                <w:color w:val="000000"/>
                <w:sz w:val="10"/>
                <w:szCs w:val="10"/>
                <w:lang w:val="en-US"/>
                <w:rPrChange w:id="25868" w:author="Hardik Malhotra" w:date="2021-09-30T23:45:00Z">
                  <w:rPr>
                    <w:ins w:id="25869" w:author="Hardik Malhotra" w:date="2021-09-30T23:44:00Z"/>
                    <w:rFonts w:ascii="Verdana" w:eastAsia="Times New Roman" w:hAnsi="Verdana" w:cs="Times New Roman"/>
                    <w:color w:val="000000"/>
                    <w:sz w:val="10"/>
                    <w:szCs w:val="10"/>
                    <w:lang w:val="en-US"/>
                  </w:rPr>
                </w:rPrChange>
              </w:rPr>
            </w:pPr>
            <w:ins w:id="25870" w:author="Hardik Malhotra" w:date="2021-09-30T23:45:00Z">
              <w:r w:rsidRPr="0069225A">
                <w:rPr>
                  <w:rFonts w:ascii="Verdana" w:hAnsi="Verdana" w:cs="Arial"/>
                  <w:color w:val="000000"/>
                  <w:sz w:val="10"/>
                  <w:szCs w:val="10"/>
                  <w:rPrChange w:id="25871" w:author="Hardik Malhotra" w:date="2021-09-30T23:45:00Z">
                    <w:rPr>
                      <w:rFonts w:ascii="Arial" w:hAnsi="Arial" w:cs="Arial"/>
                      <w:color w:val="000000"/>
                      <w:sz w:val="20"/>
                      <w:szCs w:val="20"/>
                    </w:rPr>
                  </w:rPrChange>
                </w:rPr>
                <w:t>150</w:t>
              </w:r>
            </w:ins>
          </w:p>
        </w:tc>
        <w:tc>
          <w:tcPr>
            <w:tcW w:w="1231" w:type="dxa"/>
            <w:tcBorders>
              <w:top w:val="nil"/>
              <w:left w:val="nil"/>
              <w:bottom w:val="single" w:sz="4" w:space="0" w:color="auto"/>
              <w:right w:val="single" w:sz="4" w:space="0" w:color="auto"/>
            </w:tcBorders>
            <w:shd w:val="clear" w:color="000000" w:fill="FFFFFF"/>
            <w:noWrap/>
            <w:vAlign w:val="bottom"/>
            <w:hideMark/>
          </w:tcPr>
          <w:p w14:paraId="547599B2" w14:textId="3CF9D5B3" w:rsidR="0069225A" w:rsidRPr="0069225A" w:rsidRDefault="0069225A" w:rsidP="0069225A">
            <w:pPr>
              <w:spacing w:after="0" w:line="240" w:lineRule="auto"/>
              <w:jc w:val="center"/>
              <w:rPr>
                <w:ins w:id="25872" w:author="Hardik Malhotra" w:date="2021-09-30T23:44:00Z"/>
                <w:rFonts w:ascii="Verdana" w:eastAsia="Times New Roman" w:hAnsi="Verdana" w:cs="Times New Roman"/>
                <w:color w:val="000000"/>
                <w:sz w:val="10"/>
                <w:szCs w:val="10"/>
                <w:lang w:val="en-US"/>
                <w:rPrChange w:id="25873" w:author="Hardik Malhotra" w:date="2021-09-30T23:45:00Z">
                  <w:rPr>
                    <w:ins w:id="25874" w:author="Hardik Malhotra" w:date="2021-09-30T23:44:00Z"/>
                    <w:rFonts w:ascii="Verdana" w:eastAsia="Times New Roman" w:hAnsi="Verdana" w:cs="Times New Roman"/>
                    <w:color w:val="000000"/>
                    <w:sz w:val="10"/>
                    <w:szCs w:val="10"/>
                    <w:lang w:val="en-US"/>
                  </w:rPr>
                </w:rPrChange>
              </w:rPr>
            </w:pPr>
            <w:ins w:id="25875" w:author="Hardik Malhotra" w:date="2021-09-30T23:45:00Z">
              <w:r w:rsidRPr="0069225A">
                <w:rPr>
                  <w:rFonts w:ascii="Verdana" w:hAnsi="Verdana" w:cs="Arial"/>
                  <w:color w:val="000000"/>
                  <w:sz w:val="10"/>
                  <w:szCs w:val="10"/>
                  <w:rPrChange w:id="25876" w:author="Hardik Malhotra" w:date="2021-09-30T23:45:00Z">
                    <w:rPr>
                      <w:rFonts w:ascii="Arial" w:hAnsi="Arial" w:cs="Arial"/>
                      <w:color w:val="000000"/>
                      <w:sz w:val="20"/>
                      <w:szCs w:val="20"/>
                    </w:rPr>
                  </w:rPrChange>
                </w:rPr>
                <w:t>156</w:t>
              </w:r>
            </w:ins>
          </w:p>
        </w:tc>
        <w:tc>
          <w:tcPr>
            <w:tcW w:w="1231" w:type="dxa"/>
            <w:tcBorders>
              <w:top w:val="nil"/>
              <w:left w:val="nil"/>
              <w:bottom w:val="single" w:sz="4" w:space="0" w:color="auto"/>
              <w:right w:val="single" w:sz="4" w:space="0" w:color="auto"/>
            </w:tcBorders>
            <w:shd w:val="clear" w:color="000000" w:fill="FFFFFF"/>
            <w:noWrap/>
            <w:vAlign w:val="bottom"/>
            <w:hideMark/>
          </w:tcPr>
          <w:p w14:paraId="3E96186E" w14:textId="1B603A1D" w:rsidR="0069225A" w:rsidRPr="0069225A" w:rsidRDefault="0069225A" w:rsidP="0069225A">
            <w:pPr>
              <w:spacing w:after="0" w:line="240" w:lineRule="auto"/>
              <w:jc w:val="center"/>
              <w:rPr>
                <w:ins w:id="25877" w:author="Hardik Malhotra" w:date="2021-09-30T23:44:00Z"/>
                <w:rFonts w:ascii="Verdana" w:eastAsia="Times New Roman" w:hAnsi="Verdana" w:cs="Times New Roman"/>
                <w:color w:val="000000"/>
                <w:sz w:val="10"/>
                <w:szCs w:val="10"/>
                <w:lang w:val="en-US"/>
                <w:rPrChange w:id="25878" w:author="Hardik Malhotra" w:date="2021-09-30T23:45:00Z">
                  <w:rPr>
                    <w:ins w:id="25879" w:author="Hardik Malhotra" w:date="2021-09-30T23:44:00Z"/>
                    <w:rFonts w:ascii="Verdana" w:eastAsia="Times New Roman" w:hAnsi="Verdana" w:cs="Times New Roman"/>
                    <w:color w:val="000000"/>
                    <w:sz w:val="10"/>
                    <w:szCs w:val="10"/>
                    <w:lang w:val="en-US"/>
                  </w:rPr>
                </w:rPrChange>
              </w:rPr>
            </w:pPr>
            <w:ins w:id="25880" w:author="Hardik Malhotra" w:date="2021-09-30T23:45:00Z">
              <w:r w:rsidRPr="0069225A">
                <w:rPr>
                  <w:rFonts w:ascii="Verdana" w:hAnsi="Verdana" w:cs="Arial"/>
                  <w:color w:val="000000"/>
                  <w:sz w:val="10"/>
                  <w:szCs w:val="10"/>
                  <w:rPrChange w:id="25881" w:author="Hardik Malhotra" w:date="2021-09-30T23:45:00Z">
                    <w:rPr>
                      <w:rFonts w:ascii="Arial" w:hAnsi="Arial" w:cs="Arial"/>
                      <w:color w:val="000000"/>
                      <w:sz w:val="20"/>
                      <w:szCs w:val="20"/>
                    </w:rPr>
                  </w:rPrChange>
                </w:rPr>
                <w:t>160</w:t>
              </w:r>
            </w:ins>
          </w:p>
        </w:tc>
        <w:tc>
          <w:tcPr>
            <w:tcW w:w="1231" w:type="dxa"/>
            <w:tcBorders>
              <w:top w:val="nil"/>
              <w:left w:val="nil"/>
              <w:bottom w:val="single" w:sz="4" w:space="0" w:color="auto"/>
              <w:right w:val="single" w:sz="4" w:space="0" w:color="auto"/>
            </w:tcBorders>
            <w:shd w:val="clear" w:color="000000" w:fill="FFFFFF"/>
            <w:noWrap/>
            <w:vAlign w:val="bottom"/>
            <w:hideMark/>
          </w:tcPr>
          <w:p w14:paraId="1F341AD7" w14:textId="49885231" w:rsidR="0069225A" w:rsidRPr="0069225A" w:rsidRDefault="0069225A" w:rsidP="0069225A">
            <w:pPr>
              <w:spacing w:after="0" w:line="240" w:lineRule="auto"/>
              <w:jc w:val="center"/>
              <w:rPr>
                <w:ins w:id="25882" w:author="Hardik Malhotra" w:date="2021-09-30T23:44:00Z"/>
                <w:rFonts w:ascii="Verdana" w:eastAsia="Times New Roman" w:hAnsi="Verdana" w:cs="Times New Roman"/>
                <w:color w:val="000000"/>
                <w:sz w:val="10"/>
                <w:szCs w:val="10"/>
                <w:lang w:val="en-US"/>
                <w:rPrChange w:id="25883" w:author="Hardik Malhotra" w:date="2021-09-30T23:45:00Z">
                  <w:rPr>
                    <w:ins w:id="25884" w:author="Hardik Malhotra" w:date="2021-09-30T23:44:00Z"/>
                    <w:rFonts w:ascii="Verdana" w:eastAsia="Times New Roman" w:hAnsi="Verdana" w:cs="Times New Roman"/>
                    <w:color w:val="000000"/>
                    <w:sz w:val="10"/>
                    <w:szCs w:val="10"/>
                    <w:lang w:val="en-US"/>
                  </w:rPr>
                </w:rPrChange>
              </w:rPr>
            </w:pPr>
            <w:ins w:id="25885" w:author="Hardik Malhotra" w:date="2021-09-30T23:45:00Z">
              <w:r w:rsidRPr="0069225A">
                <w:rPr>
                  <w:rFonts w:ascii="Verdana" w:hAnsi="Verdana" w:cs="Arial"/>
                  <w:color w:val="000000"/>
                  <w:sz w:val="10"/>
                  <w:szCs w:val="10"/>
                  <w:rPrChange w:id="25886" w:author="Hardik Malhotra" w:date="2021-09-30T23:45:00Z">
                    <w:rPr>
                      <w:rFonts w:ascii="Arial" w:hAnsi="Arial" w:cs="Arial"/>
                      <w:color w:val="000000"/>
                      <w:sz w:val="20"/>
                      <w:szCs w:val="20"/>
                    </w:rPr>
                  </w:rPrChange>
                </w:rPr>
                <w:t>165</w:t>
              </w:r>
            </w:ins>
          </w:p>
        </w:tc>
        <w:tc>
          <w:tcPr>
            <w:tcW w:w="1358" w:type="dxa"/>
            <w:tcBorders>
              <w:top w:val="nil"/>
              <w:left w:val="nil"/>
              <w:bottom w:val="single" w:sz="4" w:space="0" w:color="auto"/>
              <w:right w:val="single" w:sz="4" w:space="0" w:color="auto"/>
            </w:tcBorders>
            <w:shd w:val="clear" w:color="000000" w:fill="FFFFFF"/>
            <w:noWrap/>
            <w:vAlign w:val="bottom"/>
            <w:hideMark/>
          </w:tcPr>
          <w:p w14:paraId="2CF66CA5" w14:textId="7CE6B02E" w:rsidR="0069225A" w:rsidRPr="0069225A" w:rsidRDefault="0069225A" w:rsidP="0069225A">
            <w:pPr>
              <w:spacing w:after="0" w:line="240" w:lineRule="auto"/>
              <w:jc w:val="center"/>
              <w:rPr>
                <w:ins w:id="25887" w:author="Hardik Malhotra" w:date="2021-09-30T23:44:00Z"/>
                <w:rFonts w:ascii="Verdana" w:eastAsia="Times New Roman" w:hAnsi="Verdana" w:cs="Times New Roman"/>
                <w:color w:val="000000"/>
                <w:sz w:val="10"/>
                <w:szCs w:val="10"/>
                <w:lang w:val="en-US"/>
                <w:rPrChange w:id="25888" w:author="Hardik Malhotra" w:date="2021-09-30T23:45:00Z">
                  <w:rPr>
                    <w:ins w:id="25889" w:author="Hardik Malhotra" w:date="2021-09-30T23:44:00Z"/>
                    <w:rFonts w:ascii="Verdana" w:eastAsia="Times New Roman" w:hAnsi="Verdana" w:cs="Times New Roman"/>
                    <w:color w:val="000000"/>
                    <w:sz w:val="10"/>
                    <w:szCs w:val="10"/>
                    <w:lang w:val="en-US"/>
                  </w:rPr>
                </w:rPrChange>
              </w:rPr>
            </w:pPr>
            <w:ins w:id="25890" w:author="Hardik Malhotra" w:date="2021-09-30T23:45:00Z">
              <w:r w:rsidRPr="0069225A">
                <w:rPr>
                  <w:rFonts w:ascii="Verdana" w:hAnsi="Verdana" w:cs="Arial"/>
                  <w:color w:val="000000"/>
                  <w:sz w:val="10"/>
                  <w:szCs w:val="10"/>
                  <w:rPrChange w:id="25891" w:author="Hardik Malhotra" w:date="2021-09-30T23:45:00Z">
                    <w:rPr>
                      <w:rFonts w:ascii="Arial" w:hAnsi="Arial" w:cs="Arial"/>
                      <w:color w:val="000000"/>
                      <w:sz w:val="20"/>
                      <w:szCs w:val="20"/>
                    </w:rPr>
                  </w:rPrChange>
                </w:rPr>
                <w:t>168</w:t>
              </w:r>
            </w:ins>
          </w:p>
        </w:tc>
        <w:tc>
          <w:tcPr>
            <w:tcW w:w="1393" w:type="dxa"/>
            <w:tcBorders>
              <w:top w:val="nil"/>
              <w:left w:val="nil"/>
              <w:bottom w:val="single" w:sz="4" w:space="0" w:color="auto"/>
              <w:right w:val="single" w:sz="4" w:space="0" w:color="auto"/>
            </w:tcBorders>
            <w:shd w:val="clear" w:color="000000" w:fill="FFFFFF"/>
            <w:noWrap/>
            <w:vAlign w:val="bottom"/>
            <w:hideMark/>
          </w:tcPr>
          <w:p w14:paraId="04B2B4CF" w14:textId="176B9A15" w:rsidR="0069225A" w:rsidRPr="0069225A" w:rsidRDefault="0069225A" w:rsidP="0069225A">
            <w:pPr>
              <w:spacing w:after="0" w:line="240" w:lineRule="auto"/>
              <w:jc w:val="center"/>
              <w:rPr>
                <w:ins w:id="25892" w:author="Hardik Malhotra" w:date="2021-09-30T23:44:00Z"/>
                <w:rFonts w:ascii="Verdana" w:eastAsia="Times New Roman" w:hAnsi="Verdana" w:cs="Times New Roman"/>
                <w:color w:val="000000"/>
                <w:sz w:val="10"/>
                <w:szCs w:val="10"/>
                <w:lang w:val="en-US"/>
                <w:rPrChange w:id="25893" w:author="Hardik Malhotra" w:date="2021-09-30T23:45:00Z">
                  <w:rPr>
                    <w:ins w:id="25894" w:author="Hardik Malhotra" w:date="2021-09-30T23:44:00Z"/>
                    <w:rFonts w:ascii="Verdana" w:eastAsia="Times New Roman" w:hAnsi="Verdana" w:cs="Times New Roman"/>
                    <w:color w:val="000000"/>
                    <w:sz w:val="10"/>
                    <w:szCs w:val="10"/>
                    <w:lang w:val="en-US"/>
                  </w:rPr>
                </w:rPrChange>
              </w:rPr>
            </w:pPr>
            <w:ins w:id="25895" w:author="Hardik Malhotra" w:date="2021-09-30T23:45:00Z">
              <w:r w:rsidRPr="0069225A">
                <w:rPr>
                  <w:rFonts w:ascii="Verdana" w:hAnsi="Verdana" w:cs="Arial"/>
                  <w:color w:val="000000"/>
                  <w:sz w:val="10"/>
                  <w:szCs w:val="10"/>
                  <w:rPrChange w:id="25896" w:author="Hardik Malhotra" w:date="2021-09-30T23:45:00Z">
                    <w:rPr>
                      <w:rFonts w:ascii="Arial" w:hAnsi="Arial" w:cs="Arial"/>
                      <w:color w:val="000000"/>
                      <w:sz w:val="20"/>
                      <w:szCs w:val="20"/>
                    </w:rPr>
                  </w:rPrChange>
                </w:rPr>
                <w:t>159</w:t>
              </w:r>
            </w:ins>
          </w:p>
        </w:tc>
      </w:tr>
      <w:tr w:rsidR="0069225A" w:rsidRPr="00257590" w14:paraId="034CFE30" w14:textId="77777777" w:rsidTr="00092529">
        <w:trPr>
          <w:trHeight w:val="326"/>
          <w:ins w:id="25897" w:author="Hardik Malhotra" w:date="2021-09-30T23:44:00Z"/>
        </w:trPr>
        <w:tc>
          <w:tcPr>
            <w:tcW w:w="2698" w:type="dxa"/>
            <w:tcBorders>
              <w:top w:val="nil"/>
              <w:left w:val="single" w:sz="4" w:space="0" w:color="auto"/>
              <w:bottom w:val="single" w:sz="4" w:space="0" w:color="auto"/>
              <w:right w:val="single" w:sz="4" w:space="0" w:color="auto"/>
            </w:tcBorders>
            <w:shd w:val="clear" w:color="000000" w:fill="FFFFFF"/>
            <w:noWrap/>
            <w:vAlign w:val="bottom"/>
            <w:hideMark/>
          </w:tcPr>
          <w:p w14:paraId="64D37044" w14:textId="77777777" w:rsidR="0069225A" w:rsidRPr="00257590" w:rsidRDefault="0069225A" w:rsidP="0069225A">
            <w:pPr>
              <w:spacing w:after="0" w:line="240" w:lineRule="auto"/>
              <w:rPr>
                <w:ins w:id="25898" w:author="Hardik Malhotra" w:date="2021-09-30T23:44:00Z"/>
                <w:rFonts w:ascii="Verdana" w:eastAsia="Times New Roman" w:hAnsi="Verdana" w:cs="Times New Roman"/>
                <w:color w:val="000000"/>
                <w:sz w:val="10"/>
                <w:szCs w:val="10"/>
                <w:lang w:val="en-US"/>
              </w:rPr>
            </w:pPr>
            <w:ins w:id="25899" w:author="Hardik Malhotra" w:date="2021-09-30T23:44:00Z">
              <w:r w:rsidRPr="00257590">
                <w:rPr>
                  <w:rFonts w:ascii="Verdana" w:hAnsi="Verdana" w:cs="Arial"/>
                  <w:b/>
                  <w:bCs/>
                  <w:color w:val="000000"/>
                  <w:sz w:val="10"/>
                  <w:szCs w:val="10"/>
                </w:rPr>
                <w:t>Total</w:t>
              </w:r>
            </w:ins>
          </w:p>
        </w:tc>
        <w:tc>
          <w:tcPr>
            <w:tcW w:w="1231" w:type="dxa"/>
            <w:tcBorders>
              <w:top w:val="nil"/>
              <w:left w:val="nil"/>
              <w:bottom w:val="single" w:sz="4" w:space="0" w:color="auto"/>
              <w:right w:val="single" w:sz="4" w:space="0" w:color="auto"/>
            </w:tcBorders>
            <w:shd w:val="clear" w:color="000000" w:fill="FFFFFF"/>
            <w:noWrap/>
            <w:vAlign w:val="bottom"/>
            <w:hideMark/>
          </w:tcPr>
          <w:p w14:paraId="1E86C183" w14:textId="07E851F0" w:rsidR="0069225A" w:rsidRPr="0069225A" w:rsidRDefault="0069225A" w:rsidP="0069225A">
            <w:pPr>
              <w:spacing w:after="0" w:line="240" w:lineRule="auto"/>
              <w:jc w:val="center"/>
              <w:rPr>
                <w:ins w:id="25900" w:author="Hardik Malhotra" w:date="2021-09-30T23:44:00Z"/>
                <w:rFonts w:ascii="Verdana" w:eastAsia="Times New Roman" w:hAnsi="Verdana" w:cs="Times New Roman"/>
                <w:b/>
                <w:bCs/>
                <w:color w:val="000000"/>
                <w:sz w:val="10"/>
                <w:szCs w:val="10"/>
                <w:lang w:val="en-US"/>
                <w:rPrChange w:id="25901" w:author="Hardik Malhotra" w:date="2021-09-30T23:45:00Z">
                  <w:rPr>
                    <w:ins w:id="25902" w:author="Hardik Malhotra" w:date="2021-09-30T23:44:00Z"/>
                    <w:rFonts w:ascii="Verdana" w:eastAsia="Times New Roman" w:hAnsi="Verdana" w:cs="Times New Roman"/>
                    <w:b/>
                    <w:bCs/>
                    <w:color w:val="000000"/>
                    <w:sz w:val="10"/>
                    <w:szCs w:val="10"/>
                    <w:lang w:val="en-US"/>
                  </w:rPr>
                </w:rPrChange>
              </w:rPr>
            </w:pPr>
            <w:ins w:id="25903" w:author="Hardik Malhotra" w:date="2021-09-30T23:45:00Z">
              <w:r w:rsidRPr="0069225A">
                <w:rPr>
                  <w:rFonts w:ascii="Verdana" w:hAnsi="Verdana" w:cs="Arial"/>
                  <w:color w:val="000000"/>
                  <w:sz w:val="10"/>
                  <w:szCs w:val="10"/>
                  <w:rPrChange w:id="25904" w:author="Hardik Malhotra" w:date="2021-09-30T23:45:00Z">
                    <w:rPr>
                      <w:rFonts w:ascii="Arial" w:hAnsi="Arial" w:cs="Arial"/>
                      <w:color w:val="000000"/>
                      <w:sz w:val="20"/>
                      <w:szCs w:val="20"/>
                    </w:rPr>
                  </w:rPrChange>
                </w:rPr>
                <w:t>299</w:t>
              </w:r>
            </w:ins>
          </w:p>
        </w:tc>
        <w:tc>
          <w:tcPr>
            <w:tcW w:w="1231" w:type="dxa"/>
            <w:tcBorders>
              <w:top w:val="nil"/>
              <w:left w:val="nil"/>
              <w:bottom w:val="single" w:sz="4" w:space="0" w:color="auto"/>
              <w:right w:val="single" w:sz="4" w:space="0" w:color="auto"/>
            </w:tcBorders>
            <w:shd w:val="clear" w:color="000000" w:fill="FFFFFF"/>
            <w:noWrap/>
            <w:vAlign w:val="bottom"/>
            <w:hideMark/>
          </w:tcPr>
          <w:p w14:paraId="32BA8C24" w14:textId="5B3C5DD6" w:rsidR="0069225A" w:rsidRPr="0069225A" w:rsidRDefault="0069225A" w:rsidP="0069225A">
            <w:pPr>
              <w:spacing w:after="0" w:line="240" w:lineRule="auto"/>
              <w:jc w:val="center"/>
              <w:rPr>
                <w:ins w:id="25905" w:author="Hardik Malhotra" w:date="2021-09-30T23:44:00Z"/>
                <w:rFonts w:ascii="Verdana" w:eastAsia="Times New Roman" w:hAnsi="Verdana" w:cs="Times New Roman"/>
                <w:b/>
                <w:bCs/>
                <w:color w:val="000000"/>
                <w:sz w:val="10"/>
                <w:szCs w:val="10"/>
                <w:lang w:val="en-US"/>
                <w:rPrChange w:id="25906" w:author="Hardik Malhotra" w:date="2021-09-30T23:45:00Z">
                  <w:rPr>
                    <w:ins w:id="25907" w:author="Hardik Malhotra" w:date="2021-09-30T23:44:00Z"/>
                    <w:rFonts w:ascii="Verdana" w:eastAsia="Times New Roman" w:hAnsi="Verdana" w:cs="Times New Roman"/>
                    <w:b/>
                    <w:bCs/>
                    <w:color w:val="000000"/>
                    <w:sz w:val="10"/>
                    <w:szCs w:val="10"/>
                    <w:lang w:val="en-US"/>
                  </w:rPr>
                </w:rPrChange>
              </w:rPr>
            </w:pPr>
            <w:ins w:id="25908" w:author="Hardik Malhotra" w:date="2021-09-30T23:45:00Z">
              <w:r w:rsidRPr="0069225A">
                <w:rPr>
                  <w:rFonts w:ascii="Verdana" w:hAnsi="Verdana" w:cs="Arial"/>
                  <w:color w:val="000000"/>
                  <w:sz w:val="10"/>
                  <w:szCs w:val="10"/>
                  <w:rPrChange w:id="25909" w:author="Hardik Malhotra" w:date="2021-09-30T23:45:00Z">
                    <w:rPr>
                      <w:rFonts w:ascii="Arial" w:hAnsi="Arial" w:cs="Arial"/>
                      <w:color w:val="000000"/>
                      <w:sz w:val="20"/>
                      <w:szCs w:val="20"/>
                    </w:rPr>
                  </w:rPrChange>
                </w:rPr>
                <w:t>309</w:t>
              </w:r>
            </w:ins>
          </w:p>
        </w:tc>
        <w:tc>
          <w:tcPr>
            <w:tcW w:w="1231" w:type="dxa"/>
            <w:tcBorders>
              <w:top w:val="nil"/>
              <w:left w:val="nil"/>
              <w:bottom w:val="single" w:sz="4" w:space="0" w:color="auto"/>
              <w:right w:val="single" w:sz="4" w:space="0" w:color="auto"/>
            </w:tcBorders>
            <w:shd w:val="clear" w:color="000000" w:fill="FFFFFF"/>
            <w:noWrap/>
            <w:vAlign w:val="bottom"/>
            <w:hideMark/>
          </w:tcPr>
          <w:p w14:paraId="399F1AD8" w14:textId="3DE2AD17" w:rsidR="0069225A" w:rsidRPr="0069225A" w:rsidRDefault="0069225A" w:rsidP="0069225A">
            <w:pPr>
              <w:spacing w:after="0" w:line="240" w:lineRule="auto"/>
              <w:jc w:val="center"/>
              <w:rPr>
                <w:ins w:id="25910" w:author="Hardik Malhotra" w:date="2021-09-30T23:44:00Z"/>
                <w:rFonts w:ascii="Verdana" w:eastAsia="Times New Roman" w:hAnsi="Verdana" w:cs="Times New Roman"/>
                <w:b/>
                <w:bCs/>
                <w:color w:val="000000"/>
                <w:sz w:val="10"/>
                <w:szCs w:val="10"/>
                <w:lang w:val="en-US"/>
                <w:rPrChange w:id="25911" w:author="Hardik Malhotra" w:date="2021-09-30T23:45:00Z">
                  <w:rPr>
                    <w:ins w:id="25912" w:author="Hardik Malhotra" w:date="2021-09-30T23:44:00Z"/>
                    <w:rFonts w:ascii="Verdana" w:eastAsia="Times New Roman" w:hAnsi="Verdana" w:cs="Times New Roman"/>
                    <w:b/>
                    <w:bCs/>
                    <w:color w:val="000000"/>
                    <w:sz w:val="10"/>
                    <w:szCs w:val="10"/>
                    <w:lang w:val="en-US"/>
                  </w:rPr>
                </w:rPrChange>
              </w:rPr>
            </w:pPr>
            <w:ins w:id="25913" w:author="Hardik Malhotra" w:date="2021-09-30T23:45:00Z">
              <w:r w:rsidRPr="0069225A">
                <w:rPr>
                  <w:rFonts w:ascii="Verdana" w:hAnsi="Verdana" w:cs="Arial"/>
                  <w:color w:val="000000"/>
                  <w:sz w:val="10"/>
                  <w:szCs w:val="10"/>
                  <w:rPrChange w:id="25914" w:author="Hardik Malhotra" w:date="2021-09-30T23:45:00Z">
                    <w:rPr>
                      <w:rFonts w:ascii="Arial" w:hAnsi="Arial" w:cs="Arial"/>
                      <w:color w:val="000000"/>
                      <w:sz w:val="20"/>
                      <w:szCs w:val="20"/>
                    </w:rPr>
                  </w:rPrChange>
                </w:rPr>
                <w:t>318</w:t>
              </w:r>
            </w:ins>
          </w:p>
        </w:tc>
        <w:tc>
          <w:tcPr>
            <w:tcW w:w="1231" w:type="dxa"/>
            <w:tcBorders>
              <w:top w:val="nil"/>
              <w:left w:val="nil"/>
              <w:bottom w:val="single" w:sz="4" w:space="0" w:color="auto"/>
              <w:right w:val="single" w:sz="4" w:space="0" w:color="auto"/>
            </w:tcBorders>
            <w:shd w:val="clear" w:color="000000" w:fill="FFFFFF"/>
            <w:noWrap/>
            <w:vAlign w:val="bottom"/>
            <w:hideMark/>
          </w:tcPr>
          <w:p w14:paraId="27D59B2D" w14:textId="5FC9B786" w:rsidR="0069225A" w:rsidRPr="0069225A" w:rsidRDefault="0069225A" w:rsidP="0069225A">
            <w:pPr>
              <w:spacing w:after="0" w:line="240" w:lineRule="auto"/>
              <w:jc w:val="center"/>
              <w:rPr>
                <w:ins w:id="25915" w:author="Hardik Malhotra" w:date="2021-09-30T23:44:00Z"/>
                <w:rFonts w:ascii="Verdana" w:eastAsia="Times New Roman" w:hAnsi="Verdana" w:cs="Times New Roman"/>
                <w:b/>
                <w:bCs/>
                <w:color w:val="000000"/>
                <w:sz w:val="10"/>
                <w:szCs w:val="10"/>
                <w:lang w:val="en-US"/>
                <w:rPrChange w:id="25916" w:author="Hardik Malhotra" w:date="2021-09-30T23:45:00Z">
                  <w:rPr>
                    <w:ins w:id="25917" w:author="Hardik Malhotra" w:date="2021-09-30T23:44:00Z"/>
                    <w:rFonts w:ascii="Verdana" w:eastAsia="Times New Roman" w:hAnsi="Verdana" w:cs="Times New Roman"/>
                    <w:b/>
                    <w:bCs/>
                    <w:color w:val="000000"/>
                    <w:sz w:val="10"/>
                    <w:szCs w:val="10"/>
                    <w:lang w:val="en-US"/>
                  </w:rPr>
                </w:rPrChange>
              </w:rPr>
            </w:pPr>
            <w:ins w:id="25918" w:author="Hardik Malhotra" w:date="2021-09-30T23:45:00Z">
              <w:r w:rsidRPr="0069225A">
                <w:rPr>
                  <w:rFonts w:ascii="Verdana" w:hAnsi="Verdana" w:cs="Arial"/>
                  <w:color w:val="000000"/>
                  <w:sz w:val="10"/>
                  <w:szCs w:val="10"/>
                  <w:rPrChange w:id="25919" w:author="Hardik Malhotra" w:date="2021-09-30T23:45:00Z">
                    <w:rPr>
                      <w:rFonts w:ascii="Arial" w:hAnsi="Arial" w:cs="Arial"/>
                      <w:color w:val="000000"/>
                      <w:sz w:val="20"/>
                      <w:szCs w:val="20"/>
                    </w:rPr>
                  </w:rPrChange>
                </w:rPr>
                <w:t>326</w:t>
              </w:r>
            </w:ins>
          </w:p>
        </w:tc>
        <w:tc>
          <w:tcPr>
            <w:tcW w:w="1358" w:type="dxa"/>
            <w:tcBorders>
              <w:top w:val="nil"/>
              <w:left w:val="nil"/>
              <w:bottom w:val="single" w:sz="4" w:space="0" w:color="auto"/>
              <w:right w:val="single" w:sz="4" w:space="0" w:color="auto"/>
            </w:tcBorders>
            <w:shd w:val="clear" w:color="000000" w:fill="FFFFFF"/>
            <w:noWrap/>
            <w:vAlign w:val="bottom"/>
            <w:hideMark/>
          </w:tcPr>
          <w:p w14:paraId="48AEC47F" w14:textId="055C942E" w:rsidR="0069225A" w:rsidRPr="0069225A" w:rsidRDefault="0069225A" w:rsidP="0069225A">
            <w:pPr>
              <w:spacing w:after="0" w:line="240" w:lineRule="auto"/>
              <w:jc w:val="center"/>
              <w:rPr>
                <w:ins w:id="25920" w:author="Hardik Malhotra" w:date="2021-09-30T23:44:00Z"/>
                <w:rFonts w:ascii="Verdana" w:eastAsia="Times New Roman" w:hAnsi="Verdana" w:cs="Times New Roman"/>
                <w:b/>
                <w:bCs/>
                <w:color w:val="000000"/>
                <w:sz w:val="10"/>
                <w:szCs w:val="10"/>
                <w:lang w:val="en-US"/>
                <w:rPrChange w:id="25921" w:author="Hardik Malhotra" w:date="2021-09-30T23:45:00Z">
                  <w:rPr>
                    <w:ins w:id="25922" w:author="Hardik Malhotra" w:date="2021-09-30T23:44:00Z"/>
                    <w:rFonts w:ascii="Verdana" w:eastAsia="Times New Roman" w:hAnsi="Verdana" w:cs="Times New Roman"/>
                    <w:b/>
                    <w:bCs/>
                    <w:color w:val="000000"/>
                    <w:sz w:val="10"/>
                    <w:szCs w:val="10"/>
                    <w:lang w:val="en-US"/>
                  </w:rPr>
                </w:rPrChange>
              </w:rPr>
            </w:pPr>
            <w:ins w:id="25923" w:author="Hardik Malhotra" w:date="2021-09-30T23:45:00Z">
              <w:r w:rsidRPr="0069225A">
                <w:rPr>
                  <w:rFonts w:ascii="Verdana" w:hAnsi="Verdana" w:cs="Arial"/>
                  <w:color w:val="000000"/>
                  <w:sz w:val="10"/>
                  <w:szCs w:val="10"/>
                  <w:rPrChange w:id="25924" w:author="Hardik Malhotra" w:date="2021-09-30T23:45:00Z">
                    <w:rPr>
                      <w:rFonts w:ascii="Arial" w:hAnsi="Arial" w:cs="Arial"/>
                      <w:color w:val="000000"/>
                      <w:sz w:val="20"/>
                      <w:szCs w:val="20"/>
                    </w:rPr>
                  </w:rPrChange>
                </w:rPr>
                <w:t>337</w:t>
              </w:r>
            </w:ins>
          </w:p>
        </w:tc>
        <w:tc>
          <w:tcPr>
            <w:tcW w:w="1393" w:type="dxa"/>
            <w:tcBorders>
              <w:top w:val="nil"/>
              <w:left w:val="nil"/>
              <w:bottom w:val="single" w:sz="4" w:space="0" w:color="auto"/>
              <w:right w:val="single" w:sz="4" w:space="0" w:color="auto"/>
            </w:tcBorders>
            <w:shd w:val="clear" w:color="000000" w:fill="FFFFFF"/>
            <w:noWrap/>
            <w:vAlign w:val="bottom"/>
            <w:hideMark/>
          </w:tcPr>
          <w:p w14:paraId="73B509FC" w14:textId="54D8ED8E" w:rsidR="0069225A" w:rsidRPr="0069225A" w:rsidRDefault="0069225A" w:rsidP="0069225A">
            <w:pPr>
              <w:spacing w:after="0" w:line="240" w:lineRule="auto"/>
              <w:jc w:val="center"/>
              <w:rPr>
                <w:ins w:id="25925" w:author="Hardik Malhotra" w:date="2021-09-30T23:44:00Z"/>
                <w:rFonts w:ascii="Verdana" w:eastAsia="Times New Roman" w:hAnsi="Verdana" w:cs="Times New Roman"/>
                <w:b/>
                <w:bCs/>
                <w:color w:val="000000"/>
                <w:sz w:val="10"/>
                <w:szCs w:val="10"/>
                <w:lang w:val="en-US"/>
                <w:rPrChange w:id="25926" w:author="Hardik Malhotra" w:date="2021-09-30T23:45:00Z">
                  <w:rPr>
                    <w:ins w:id="25927" w:author="Hardik Malhotra" w:date="2021-09-30T23:44:00Z"/>
                    <w:rFonts w:ascii="Verdana" w:eastAsia="Times New Roman" w:hAnsi="Verdana" w:cs="Times New Roman"/>
                    <w:b/>
                    <w:bCs/>
                    <w:color w:val="000000"/>
                    <w:sz w:val="10"/>
                    <w:szCs w:val="10"/>
                    <w:lang w:val="en-US"/>
                  </w:rPr>
                </w:rPrChange>
              </w:rPr>
            </w:pPr>
            <w:ins w:id="25928" w:author="Hardik Malhotra" w:date="2021-09-30T23:45:00Z">
              <w:r w:rsidRPr="0069225A">
                <w:rPr>
                  <w:rFonts w:ascii="Verdana" w:hAnsi="Verdana" w:cs="Arial"/>
                  <w:color w:val="000000"/>
                  <w:sz w:val="10"/>
                  <w:szCs w:val="10"/>
                  <w:rPrChange w:id="25929" w:author="Hardik Malhotra" w:date="2021-09-30T23:45:00Z">
                    <w:rPr>
                      <w:rFonts w:ascii="Arial" w:hAnsi="Arial" w:cs="Arial"/>
                      <w:color w:val="000000"/>
                      <w:sz w:val="20"/>
                      <w:szCs w:val="20"/>
                    </w:rPr>
                  </w:rPrChange>
                </w:rPr>
                <w:t>317</w:t>
              </w:r>
            </w:ins>
          </w:p>
        </w:tc>
      </w:tr>
    </w:tbl>
    <w:p w14:paraId="5B309CBF" w14:textId="13C9849D" w:rsidR="0069225A" w:rsidRDefault="0069225A">
      <w:pPr>
        <w:spacing w:line="360" w:lineRule="auto"/>
        <w:jc w:val="both"/>
        <w:rPr>
          <w:ins w:id="25930" w:author="Dilip Kumar" w:date="2021-09-25T12:36:00Z"/>
          <w:rFonts w:ascii="Arial" w:hAnsi="Arial" w:cs="Arial"/>
          <w:sz w:val="24"/>
          <w:szCs w:val="24"/>
        </w:rPr>
        <w:sectPr w:rsidR="0069225A"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25931" w:author="Hardik Malhotra" w:date="2021-09-30T12:48:00Z">
            <w:sectPr w:rsidR="0069225A" w:rsidSect="00AF4AFC">
              <w:pgMar w:top="1134" w:right="836" w:bottom="630" w:left="900" w:header="708" w:footer="708" w:gutter="0"/>
            </w:sectPr>
          </w:sectPrChange>
        </w:sectPr>
      </w:pPr>
    </w:p>
    <w:p w14:paraId="05FF1F5E" w14:textId="77777777" w:rsidR="00BE001B" w:rsidRPr="008226B7" w:rsidRDefault="00586D06">
      <w:pPr>
        <w:spacing w:line="360" w:lineRule="auto"/>
        <w:jc w:val="both"/>
        <w:rPr>
          <w:ins w:id="25932" w:author="Dilip Kumar" w:date="2021-09-25T12:36:00Z"/>
          <w:rFonts w:ascii="Arial" w:hAnsi="Arial" w:cs="Arial"/>
          <w:color w:val="FF0000"/>
          <w:sz w:val="24"/>
          <w:szCs w:val="24"/>
          <w:rPrChange w:id="25933" w:author="Hardik Malhotra" w:date="2021-09-29T19:28:00Z">
            <w:rPr>
              <w:ins w:id="25934" w:author="Dilip Kumar" w:date="2021-09-25T12:36:00Z"/>
              <w:rFonts w:ascii="Arial" w:hAnsi="Arial" w:cs="Arial"/>
              <w:sz w:val="24"/>
              <w:szCs w:val="24"/>
            </w:rPr>
          </w:rPrChange>
        </w:rPr>
        <w:sectPr w:rsidR="00BE001B" w:rsidRPr="008226B7"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25935" w:author="Hardik Malhotra" w:date="2021-09-30T12:48:00Z">
            <w:sectPr w:rsidR="00BE001B" w:rsidRPr="008226B7" w:rsidSect="00AF4AFC">
              <w:pgMar w:top="1134" w:right="836" w:bottom="630" w:left="900" w:header="708" w:footer="708" w:gutter="0"/>
            </w:sectPr>
          </w:sectPrChange>
        </w:sectPr>
      </w:pPr>
      <w:ins w:id="25936" w:author="Ritu Kamra" w:date="2021-09-24T18:26:00Z">
        <w:r w:rsidRPr="008226B7">
          <w:rPr>
            <w:rFonts w:ascii="Arial" w:hAnsi="Arial" w:cs="Arial"/>
            <w:color w:val="FF0000"/>
            <w:sz w:val="24"/>
            <w:szCs w:val="24"/>
            <w:rPrChange w:id="25937" w:author="Hardik Malhotra" w:date="2021-09-29T19:28:00Z">
              <w:rPr>
                <w:rFonts w:ascii="Barlow" w:hAnsi="Barlow"/>
                <w:color w:val="313131"/>
                <w:sz w:val="27"/>
                <w:szCs w:val="27"/>
                <w:shd w:val="clear" w:color="auto" w:fill="FFFFFF"/>
              </w:rPr>
            </w:rPrChange>
          </w:rPr>
          <w:lastRenderedPageBreak/>
          <w:t>Epoxy resins have a very wide range of applications in the industry. Its properties gaining pace in the paint &amp; coating sector. Construction sector is one of the main consumer of the epoxy resin, commercial construction has been gaining its pace in form of offices, malls, restaurant etc. . The distribution channel covers via traders, suppliers, distributers &amp; wholesalers with approx. 50 % of the product. Else left product is via direct company sale.</w:t>
        </w:r>
      </w:ins>
    </w:p>
    <w:p w14:paraId="574CC606" w14:textId="67B93517" w:rsidR="00586D06" w:rsidRPr="00586D06" w:rsidDel="00BE001B" w:rsidRDefault="005858C1">
      <w:pPr>
        <w:spacing w:line="360" w:lineRule="auto"/>
        <w:jc w:val="both"/>
        <w:rPr>
          <w:ins w:id="25938" w:author="Ritu Kamra" w:date="2021-09-24T18:26:00Z"/>
          <w:del w:id="25939" w:author="Dilip Kumar" w:date="2021-09-25T12:36:00Z"/>
          <w:rFonts w:ascii="Arial" w:hAnsi="Arial" w:cs="Arial"/>
          <w:sz w:val="24"/>
          <w:szCs w:val="24"/>
          <w:rPrChange w:id="25940" w:author="Ritu Kamra" w:date="2021-09-24T18:27:00Z">
            <w:rPr>
              <w:ins w:id="25941" w:author="Ritu Kamra" w:date="2021-09-24T18:26:00Z"/>
              <w:del w:id="25942" w:author="Dilip Kumar" w:date="2021-09-25T12:36:00Z"/>
              <w:rFonts w:ascii="Barlow" w:hAnsi="Barlow"/>
              <w:color w:val="313131"/>
              <w:sz w:val="27"/>
              <w:szCs w:val="27"/>
              <w:shd w:val="clear" w:color="auto" w:fill="FFFFFF"/>
            </w:rPr>
          </w:rPrChange>
        </w:rPr>
        <w:pPrChange w:id="25943" w:author="Ritu Kamra" w:date="2021-09-24T18:27:00Z">
          <w:pPr/>
        </w:pPrChange>
      </w:pPr>
      <w:ins w:id="25944" w:author="Ritu Kamra" w:date="2021-09-24T18:24:00Z">
        <w:r>
          <w:rPr>
            <w:noProof/>
          </w:rPr>
          <w:pict w14:anchorId="2830805D">
            <v:shape id="_x0000_s1298" type="#_x0000_t202" style="position:absolute;left:0;text-align:left;margin-left:0;margin-top:1.5pt;width:525pt;height:45.2pt;z-index:25232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" filled="f" stroked="f">
              <v:textbox>
                <w:txbxContent>
                  <w:p w14:paraId="5FDAD190" w14:textId="7DEECBA3" w:rsidR="00586D06" w:rsidRPr="005858C1" w:rsidDel="00586D06" w:rsidRDefault="002B4E98" w:rsidP="00586D06">
                    <w:pPr>
                      <w:spacing w:line="360" w:lineRule="auto"/>
                      <w:textAlignment w:val="baseline"/>
                      <w:rPr>
                        <w:del w:id="25945" w:author="Ritu Kamra" w:date="2021-09-24T18:24:00Z"/>
                        <w:moveTo w:id="25946" w:author="Ritu Kamra" w:date="2021-09-24T18:24:00Z"/>
                        <w:rFonts w:ascii="Verdana" w:eastAsia="Verdana" w:hAnsi="Verdana" w:cs="Verdana"/>
                        <w:b/>
                        <w:bCs/>
                        <w:color w:val="0F0E0E"/>
                        <w:kern w:val="24"/>
                        <w:sz w:val="20"/>
                        <w:szCs w:val="20"/>
                        <w:lang w:val="en-US"/>
                      </w:rPr>
                    </w:pPr>
                    <w:ins w:id="25947" w:author="Neeshu Bhadauriya" w:date="2021-09-27T16:09:00Z">
                      <w:r w:rsidRPr="005858C1">
                        <w:rPr>
                          <w:rFonts w:ascii="Verdana" w:eastAsia="Verdana" w:hAnsi="Verdana" w:cs="Verdana"/>
                          <w:b/>
                          <w:bCs/>
                          <w:color w:val="0F0E0E"/>
                          <w:kern w:val="24"/>
                          <w:sz w:val="20"/>
                          <w:szCs w:val="20"/>
                          <w:lang w:val="en-US"/>
                        </w:rPr>
                        <w:t xml:space="preserve">3.2.4.6. </w:t>
                      </w:r>
                    </w:ins>
                    <w:ins w:id="25948" w:author="Ritu Kamra" w:date="2021-09-24T18:24:00Z">
                      <w:del w:id="25949" w:author="Neeshu Bhadauriya" w:date="2021-09-27T16:09:00Z">
                        <w:r w:rsidR="00586D06" w:rsidRPr="005858C1" w:rsidDel="002B4E98">
                          <w:rPr>
                            <w:rFonts w:ascii="Verdana" w:eastAsia="Verdana" w:hAnsi="Verdana" w:cs="Verdana"/>
                            <w:b/>
                            <w:bCs/>
                            <w:color w:val="0F0E0E"/>
                            <w:kern w:val="24"/>
                            <w:sz w:val="20"/>
                            <w:szCs w:val="20"/>
                            <w:lang w:val="en-US"/>
                          </w:rPr>
                          <w:delText xml:space="preserve">3.2.2.4. </w:delText>
                        </w:r>
                      </w:del>
                    </w:ins>
                    <w:moveToRangeStart w:id="25950" w:author="Ritu Kamra" w:date="2021-09-24T18:24:00Z" w:name="move83400308"/>
                    <w:moveTo w:id="25951" w:author="Ritu Kamra" w:date="2021-09-24T18:24:00Z">
                      <w:r w:rsidR="00586D06" w:rsidRPr="005858C1">
                        <w:rPr>
                          <w:rFonts w:ascii="Verdana" w:eastAsia="Verdana" w:hAnsi="Verdana" w:cs="Verdana"/>
                          <w:b/>
                          <w:bCs/>
                          <w:color w:val="0F0E0E"/>
                          <w:kern w:val="24"/>
                          <w:sz w:val="20"/>
                          <w:szCs w:val="20"/>
                          <w:lang w:val="en-US"/>
                        </w:rPr>
                        <w:t>Demand By</w:t>
                      </w:r>
                    </w:moveTo>
                    <w:ins w:id="25952" w:author="Neeshu Bhadauriya" w:date="2021-09-27T16:07:00Z">
                      <w:r w:rsidRPr="005858C1">
                        <w:rPr>
                          <w:rFonts w:ascii="Verdana" w:eastAsia="Verdana" w:hAnsi="Verdana" w:cs="Verdana"/>
                          <w:b/>
                          <w:bCs/>
                          <w:color w:val="0F0E0E"/>
                          <w:kern w:val="24"/>
                          <w:sz w:val="20"/>
                          <w:szCs w:val="20"/>
                          <w:lang w:val="en-US"/>
                        </w:rPr>
                        <w:t xml:space="preserve"> Grade</w:t>
                      </w:r>
                    </w:ins>
                    <w:moveTo w:id="25953" w:author="Ritu Kamra" w:date="2021-09-24T18:24:00Z">
                      <w:del w:id="25954" w:author="Neeshu Bhadauriya" w:date="2021-09-27T16:07:00Z">
                        <w:r w:rsidR="00586D06" w:rsidRPr="005858C1" w:rsidDel="002B4E98">
                          <w:rPr>
                            <w:rFonts w:ascii="Verdana" w:eastAsia="Verdana" w:hAnsi="Verdana" w:cs="Verdana"/>
                            <w:b/>
                            <w:bCs/>
                            <w:color w:val="0F0E0E"/>
                            <w:kern w:val="24"/>
                            <w:sz w:val="20"/>
                            <w:szCs w:val="20"/>
                            <w:lang w:val="en-US"/>
                          </w:rPr>
                          <w:delText xml:space="preserve"> Type</w:delText>
                        </w:r>
                      </w:del>
                    </w:moveTo>
                  </w:p>
                  <w:moveToRangeEnd w:id="25950"/>
                  <w:p w14:paraId="03B55DC4" w14:textId="77777777" w:rsidR="00586D06" w:rsidRPr="005858C1" w:rsidRDefault="00586D06" w:rsidP="00586D06">
                    <w:pPr>
                      <w:spacing w:line="360" w:lineRule="auto"/>
                      <w:textAlignment w:val="baseline"/>
                      <w:rPr>
                        <w:ins w:id="25955" w:author="Ritu Kamra" w:date="2021-09-24T18:24:00Z"/>
                        <w:rFonts w:ascii="Verdana" w:eastAsia="Verdana" w:hAnsi="Verdana" w:cs="Verdana"/>
                        <w:b/>
                        <w:bCs/>
                        <w:color w:val="0F0E0E"/>
                        <w:kern w:val="24"/>
                        <w:sz w:val="20"/>
                        <w:szCs w:val="20"/>
                        <w:lang w:val="en-US"/>
                      </w:rPr>
                    </w:pPr>
                  </w:p>
                  <w:p w14:paraId="10469073" w14:textId="51A3B44C" w:rsidR="00586D06" w:rsidRPr="005858C1" w:rsidRDefault="00586D06" w:rsidP="00586D06">
                    <w:pPr>
                      <w:spacing w:line="360" w:lineRule="auto"/>
                      <w:textAlignment w:val="baseline"/>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 xml:space="preserve">Figure </w:t>
                    </w:r>
                    <w:ins w:id="25956" w:author="Ritu Kamra" w:date="2021-09-27T17:19:00Z">
                      <w:r w:rsidR="00C854D0" w:rsidRPr="005858C1">
                        <w:rPr>
                          <w:rFonts w:ascii="Verdana" w:eastAsia="Verdana" w:hAnsi="Verdana" w:cs="Verdana"/>
                          <w:b/>
                          <w:bCs/>
                          <w:color w:val="0F0E0E"/>
                          <w:kern w:val="24"/>
                          <w:sz w:val="20"/>
                          <w:szCs w:val="20"/>
                          <w:lang w:val="en-US"/>
                        </w:rPr>
                        <w:t>4</w:t>
                      </w:r>
                    </w:ins>
                    <w:ins w:id="25957" w:author="Ritu Kamra" w:date="2021-09-27T18:56:00Z">
                      <w:r w:rsidR="008A03E7" w:rsidRPr="005858C1">
                        <w:rPr>
                          <w:rFonts w:ascii="Verdana" w:eastAsia="Verdana" w:hAnsi="Verdana" w:cs="Verdana"/>
                          <w:b/>
                          <w:bCs/>
                          <w:color w:val="0F0E0E"/>
                          <w:kern w:val="24"/>
                          <w:sz w:val="20"/>
                          <w:szCs w:val="20"/>
                          <w:lang w:val="en-US"/>
                        </w:rPr>
                        <w:t>5</w:t>
                      </w:r>
                    </w:ins>
                    <w:del w:id="25958" w:author="Ritu Kamra" w:date="2021-09-27T17:19:00Z">
                      <w:r w:rsidRPr="005858C1" w:rsidDel="00C854D0">
                        <w:rPr>
                          <w:rFonts w:ascii="Verdana" w:eastAsia="Verdana" w:hAnsi="Verdana" w:cs="Verdana"/>
                          <w:b/>
                          <w:bCs/>
                          <w:color w:val="0F0E0E"/>
                          <w:kern w:val="24"/>
                          <w:sz w:val="20"/>
                          <w:szCs w:val="20"/>
                          <w:lang w:val="en-US"/>
                        </w:rPr>
                        <w:delText>12</w:delText>
                      </w:r>
                    </w:del>
                    <w:r w:rsidRPr="005858C1">
                      <w:rPr>
                        <w:rFonts w:ascii="Verdana" w:eastAsia="Verdana" w:hAnsi="Verdana" w:cs="Verdana"/>
                        <w:b/>
                        <w:bCs/>
                        <w:color w:val="0F0E0E"/>
                        <w:kern w:val="24"/>
                        <w:sz w:val="20"/>
                        <w:szCs w:val="20"/>
                        <w:lang w:val="en-US"/>
                      </w:rPr>
                      <w:t>: North America Epoxy Resin</w:t>
                    </w:r>
                    <w:del w:id="25959" w:author="Ritu Kamra" w:date="2021-09-27T20:37:00Z">
                      <w:r w:rsidRPr="005858C1" w:rsidDel="00D02970">
                        <w:rPr>
                          <w:rFonts w:ascii="Verdana" w:eastAsia="Verdana" w:hAnsi="Verdana" w:cs="Verdana"/>
                          <w:b/>
                          <w:bCs/>
                          <w:color w:val="0F0E0E"/>
                          <w:kern w:val="24"/>
                          <w:sz w:val="20"/>
                          <w:szCs w:val="20"/>
                          <w:lang w:val="en-US"/>
                        </w:rPr>
                        <w:delText xml:space="preserve"> </w:delText>
                      </w:r>
                    </w:del>
                    <w:ins w:id="25960" w:author="Ritu Kamra" w:date="2021-09-27T20:37:00Z">
                      <w:r w:rsidR="00D02970" w:rsidRPr="005858C1">
                        <w:rPr>
                          <w:rFonts w:ascii="Verdana" w:eastAsia="Verdana" w:hAnsi="Verdana" w:cs="Verdana"/>
                          <w:b/>
                          <w:bCs/>
                          <w:color w:val="0F0E0E"/>
                          <w:kern w:val="24"/>
                          <w:sz w:val="20"/>
                          <w:szCs w:val="20"/>
                          <w:lang w:val="en-US"/>
                        </w:rPr>
                        <w:t xml:space="preserve"> Demand</w:t>
                      </w:r>
                    </w:ins>
                    <w:del w:id="25961" w:author="Ritu Kamra" w:date="2021-09-27T20:37:00Z">
                      <w:r w:rsidRPr="005858C1" w:rsidDel="00D02970">
                        <w:rPr>
                          <w:rFonts w:ascii="Verdana" w:eastAsia="Verdana" w:hAnsi="Verdana" w:cs="Verdana"/>
                          <w:b/>
                          <w:bCs/>
                          <w:color w:val="0F0E0E"/>
                          <w:kern w:val="24"/>
                          <w:sz w:val="20"/>
                          <w:szCs w:val="20"/>
                          <w:lang w:val="en-US"/>
                        </w:rPr>
                        <w:delText>Market Share</w:delText>
                      </w:r>
                    </w:del>
                    <w:r w:rsidRPr="005858C1">
                      <w:rPr>
                        <w:rFonts w:ascii="Verdana" w:eastAsia="Verdana" w:hAnsi="Verdana" w:cs="Verdana"/>
                        <w:b/>
                        <w:bCs/>
                        <w:color w:val="0F0E0E"/>
                        <w:kern w:val="24"/>
                        <w:sz w:val="20"/>
                        <w:szCs w:val="20"/>
                        <w:lang w:val="en-US"/>
                      </w:rPr>
                      <w:t xml:space="preserve">, By </w:t>
                    </w:r>
                    <w:del w:id="25962" w:author="Neeshu Bhadauriya" w:date="2021-09-27T16:08:00Z">
                      <w:r w:rsidRPr="005858C1" w:rsidDel="002B4E98">
                        <w:rPr>
                          <w:rFonts w:ascii="Verdana" w:eastAsia="Verdana" w:hAnsi="Verdana" w:cs="Verdana"/>
                          <w:b/>
                          <w:bCs/>
                          <w:color w:val="0F0E0E"/>
                          <w:kern w:val="24"/>
                          <w:sz w:val="20"/>
                          <w:szCs w:val="20"/>
                          <w:lang w:val="en-US"/>
                        </w:rPr>
                        <w:delText>Type</w:delText>
                      </w:r>
                    </w:del>
                    <w:ins w:id="25963" w:author="Neeshu Bhadauriya" w:date="2021-09-27T16:08:00Z">
                      <w:r w:rsidR="002B4E98" w:rsidRPr="005858C1">
                        <w:rPr>
                          <w:rFonts w:ascii="Verdana" w:eastAsia="Verdana" w:hAnsi="Verdana" w:cs="Verdana"/>
                          <w:b/>
                          <w:bCs/>
                          <w:color w:val="0F0E0E"/>
                          <w:kern w:val="24"/>
                          <w:sz w:val="20"/>
                          <w:szCs w:val="20"/>
                          <w:lang w:val="en-US"/>
                        </w:rPr>
                        <w:t>Grade</w:t>
                      </w:r>
                    </w:ins>
                    <w:r w:rsidRPr="005858C1">
                      <w:rPr>
                        <w:rFonts w:ascii="Verdana" w:eastAsia="Verdana" w:hAnsi="Verdana" w:cs="Verdana"/>
                        <w:b/>
                        <w:bCs/>
                        <w:color w:val="0F0E0E"/>
                        <w:kern w:val="24"/>
                        <w:sz w:val="20"/>
                        <w:szCs w:val="20"/>
                        <w:lang w:val="en-US"/>
                      </w:rPr>
                      <w:t>, By Volume, 2015–2030F</w:t>
                    </w:r>
                  </w:p>
                  <w:p w14:paraId="7E20550E" w14:textId="03A90C89" w:rsidR="00586D06" w:rsidRPr="005858C1" w:rsidDel="00586D06" w:rsidRDefault="00586D06" w:rsidP="00586D06">
                    <w:pPr>
                      <w:spacing w:line="360" w:lineRule="auto"/>
                      <w:textAlignment w:val="baseline"/>
                      <w:rPr>
                        <w:moveFrom w:id="25964" w:author="Ritu Kamra" w:date="2021-09-24T18:24:00Z"/>
                        <w:rFonts w:ascii="Verdana" w:eastAsia="Verdana" w:hAnsi="Verdana" w:cs="Verdana"/>
                        <w:b/>
                        <w:bCs/>
                        <w:color w:val="0F0E0E"/>
                        <w:kern w:val="24"/>
                        <w:sz w:val="20"/>
                        <w:szCs w:val="20"/>
                        <w:lang w:val="en-US"/>
                      </w:rPr>
                    </w:pPr>
                    <w:moveFromRangeStart w:id="25965" w:author="Ritu Kamra" w:date="2021-09-24T18:24:00Z" w:name="move83400308"/>
                    <w:moveFrom w:id="25966" w:author="Ritu Kamra" w:date="2021-09-24T18:24:00Z">
                      <w:r w:rsidRPr="005858C1" w:rsidDel="00586D06">
                        <w:rPr>
                          <w:rFonts w:ascii="Verdana" w:eastAsia="Verdana" w:hAnsi="Verdana" w:cs="Verdana"/>
                          <w:b/>
                          <w:bCs/>
                          <w:color w:val="0F0E0E"/>
                          <w:kern w:val="24"/>
                          <w:sz w:val="20"/>
                          <w:szCs w:val="20"/>
                          <w:lang w:val="en-US"/>
                        </w:rPr>
                        <w:t>3.2.2.4. Demand By Type</w:t>
                      </w:r>
                    </w:moveFrom>
                  </w:p>
                  <w:moveFromRangeEnd w:id="25965"/>
                  <w:p w14:paraId="396BECA7" w14:textId="77777777" w:rsidR="00586D06" w:rsidRPr="005858C1" w:rsidRDefault="00586D06" w:rsidP="00586D06">
                    <w:pPr>
                      <w:spacing w:line="360" w:lineRule="auto"/>
                      <w:textAlignment w:val="baseline"/>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ab/>
                    </w:r>
                  </w:p>
                  <w:p w14:paraId="7C62922A" w14:textId="77777777" w:rsidR="00586D06" w:rsidRPr="005858C1" w:rsidRDefault="00586D06" w:rsidP="00586D06">
                    <w:pPr>
                      <w:spacing w:line="360" w:lineRule="auto"/>
                      <w:textAlignment w:val="baseline"/>
                      <w:rPr>
                        <w:rFonts w:ascii="Verdana" w:eastAsia="Verdana" w:hAnsi="Verdana" w:cs="Verdana"/>
                        <w:b/>
                        <w:bCs/>
                        <w:color w:val="0F0E0E"/>
                        <w:kern w:val="24"/>
                        <w:sz w:val="20"/>
                        <w:szCs w:val="20"/>
                        <w:lang w:val="en-US"/>
                      </w:rPr>
                    </w:pPr>
                  </w:p>
                </w:txbxContent>
              </v:textbox>
              <w10:wrap anchorx="margin"/>
            </v:shape>
          </w:pict>
        </w:r>
      </w:ins>
    </w:p>
    <w:p w14:paraId="7EF62DDD" w14:textId="49FB6A53" w:rsidR="00586D06" w:rsidRDefault="00586D06">
      <w:pPr>
        <w:rPr>
          <w:ins w:id="25967" w:author="Ritu Kamra" w:date="2021-09-24T18:24:00Z"/>
        </w:rPr>
      </w:pPr>
    </w:p>
    <w:p w14:paraId="183314E0" w14:textId="03ACB8C6" w:rsidR="00586D06" w:rsidDel="00BE001B" w:rsidRDefault="00586D06">
      <w:pPr>
        <w:rPr>
          <w:ins w:id="25968" w:author="Ritu Kamra" w:date="2021-09-24T18:24:00Z"/>
          <w:del w:id="25969" w:author="Dilip Kumar" w:date="2021-09-25T12:37:00Z"/>
        </w:rPr>
      </w:pPr>
    </w:p>
    <w:p w14:paraId="33A306BF" w14:textId="77777777" w:rsidR="00586D06" w:rsidDel="00BE001B" w:rsidRDefault="00586D06">
      <w:pPr>
        <w:rPr>
          <w:del w:id="25970" w:author="Dilip Kumar" w:date="2021-09-25T12:37:00Z"/>
        </w:rPr>
      </w:pPr>
    </w:p>
    <w:p w14:paraId="5CF763C7" w14:textId="3E48D2E7" w:rsidR="00260328" w:rsidRDefault="005858C1">
      <w:r>
        <w:rPr>
          <w:noProof/>
        </w:rPr>
        <w:pict w14:anchorId="35EC1E07">
          <v:shape id="_x0000_s1297" type="#_x0000_t202" style="position:absolute;margin-left:297pt;margin-top:210.25pt;width:203.8pt;height:15.75pt;z-index:2522306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" filled="f" stroked="f">
            <v:textbox style="mso-fit-shape-to-text:t">
              <w:txbxContent>
                <w:p w14:paraId="2F49F26F" w14:textId="77777777" w:rsidR="00B7736D" w:rsidRPr="00687E98" w:rsidRDefault="00B7736D" w:rsidP="00B7736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w:r>
      <w:r w:rsidR="00B7736D" w:rsidRPr="00023038">
        <w:rPr>
          <w:noProof/>
        </w:rPr>
        <w:drawing>
          <wp:inline distT="0" distB="0" distL="0" distR="0" wp14:anchorId="77AAFC82" wp14:editId="14727983">
            <wp:extent cx="6410325" cy="2962275"/>
            <wp:effectExtent l="0" t="0" r="0" b="0"/>
            <wp:docPr id="248" name="Chart 248">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4EBBBD88" w14:textId="34577D27" w:rsidR="00260328" w:rsidRDefault="003E6D62">
      <w:ins w:id="25971" w:author="Dilip Kumar" w:date="2021-09-25T13:14:00Z">
        <w:r>
          <w:rPr>
            <w:noProof/>
          </w:rPr>
          <w:drawing>
            <wp:anchor distT="0" distB="0" distL="114300" distR="114300" simplePos="0" relativeHeight="252337152" behindDoc="0" locked="0" layoutInCell="1" allowOverlap="1" wp14:anchorId="768B6021" wp14:editId="77295781">
              <wp:simplePos x="0" y="0"/>
              <wp:positionH relativeFrom="page">
                <wp:posOffset>28575</wp:posOffset>
              </wp:positionH>
              <wp:positionV relativeFrom="paragraph">
                <wp:posOffset>9699625</wp:posOffset>
              </wp:positionV>
              <wp:extent cx="7534275" cy="10655935"/>
              <wp:effectExtent l="0" t="0" r="9525" b="0"/>
              <wp:wrapNone/>
              <wp:docPr id="216" name="Picture 216" descr="A picture containing d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picture containing dom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534275" cy="10655935"/>
                      </a:xfrm>
                      <a:prstGeom prst="rect">
                        <a:avLst/>
                      </a:prstGeom>
                      <a:noFill/>
                      <a:ln>
                        <a:noFill/>
                      </a:ln>
                    </pic:spPr>
                  </pic:pic>
                </a:graphicData>
              </a:graphic>
              <wp14:sizeRelH relativeFrom="margin">
                <wp14:pctWidth>0</wp14:pctWidth>
              </wp14:sizeRelH>
              <wp14:sizeRelV relativeFrom="margin">
                <wp14:pctHeight>0</wp14:pctHeight>
              </wp14:sizeRelV>
            </wp:anchor>
          </w:drawing>
        </w:r>
      </w:ins>
    </w:p>
    <w:tbl>
      <w:tblPr>
        <w:tblW w:w="10345" w:type="dxa"/>
        <w:tblInd w:w="-185" w:type="dxa"/>
        <w:tblLook w:val="04A0" w:firstRow="1" w:lastRow="0" w:firstColumn="1" w:lastColumn="0" w:noHBand="0" w:noVBand="1"/>
      </w:tblPr>
      <w:tblGrid>
        <w:gridCol w:w="966"/>
        <w:gridCol w:w="587"/>
        <w:gridCol w:w="587"/>
        <w:gridCol w:w="587"/>
        <w:gridCol w:w="586"/>
        <w:gridCol w:w="586"/>
        <w:gridCol w:w="586"/>
        <w:gridCol w:w="586"/>
        <w:gridCol w:w="586"/>
        <w:gridCol w:w="586"/>
        <w:gridCol w:w="586"/>
        <w:gridCol w:w="586"/>
        <w:gridCol w:w="586"/>
        <w:gridCol w:w="586"/>
        <w:gridCol w:w="586"/>
        <w:gridCol w:w="586"/>
        <w:gridCol w:w="586"/>
        <w:tblGridChange w:id="25972">
          <w:tblGrid>
            <w:gridCol w:w="966"/>
            <w:gridCol w:w="587"/>
            <w:gridCol w:w="587"/>
            <w:gridCol w:w="587"/>
            <w:gridCol w:w="586"/>
            <w:gridCol w:w="586"/>
            <w:gridCol w:w="586"/>
            <w:gridCol w:w="586"/>
            <w:gridCol w:w="586"/>
            <w:gridCol w:w="586"/>
            <w:gridCol w:w="586"/>
            <w:gridCol w:w="586"/>
            <w:gridCol w:w="586"/>
            <w:gridCol w:w="586"/>
            <w:gridCol w:w="586"/>
            <w:gridCol w:w="586"/>
            <w:gridCol w:w="586"/>
          </w:tblGrid>
        </w:tblGridChange>
      </w:tblGrid>
      <w:tr w:rsidR="0069225A" w:rsidRPr="00257590" w14:paraId="60EE9514" w14:textId="77777777" w:rsidTr="00092529">
        <w:trPr>
          <w:trHeight w:val="284"/>
          <w:ins w:id="25973" w:author="Hardik Malhotra" w:date="2021-09-30T23:45:00Z"/>
        </w:trPr>
        <w:tc>
          <w:tcPr>
            <w:tcW w:w="966"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5C59DF19" w14:textId="77777777" w:rsidR="0069225A" w:rsidRPr="00257590" w:rsidRDefault="0069225A" w:rsidP="00092529">
            <w:pPr>
              <w:spacing w:after="0" w:line="240" w:lineRule="auto"/>
              <w:jc w:val="center"/>
              <w:rPr>
                <w:ins w:id="25974" w:author="Hardik Malhotra" w:date="2021-09-30T23:45:00Z"/>
                <w:rFonts w:ascii="Verdana" w:eastAsia="Times New Roman" w:hAnsi="Verdana" w:cs="Arial"/>
                <w:b/>
                <w:bCs/>
                <w:color w:val="FFFFFF" w:themeColor="background1"/>
                <w:sz w:val="10"/>
                <w:szCs w:val="10"/>
                <w:lang w:val="en-US"/>
              </w:rPr>
            </w:pPr>
            <w:ins w:id="25975" w:author="Hardik Malhotra" w:date="2021-09-30T23:45:00Z">
              <w:r w:rsidRPr="00257590">
                <w:rPr>
                  <w:rFonts w:ascii="Verdana" w:eastAsia="Times New Roman" w:hAnsi="Verdana" w:cs="Arial"/>
                  <w:b/>
                  <w:bCs/>
                  <w:color w:val="FFFFFF" w:themeColor="background1"/>
                  <w:sz w:val="10"/>
                  <w:szCs w:val="10"/>
                  <w:lang w:val="en-US"/>
                </w:rPr>
                <w:t>Demand by Grade</w:t>
              </w:r>
            </w:ins>
          </w:p>
        </w:tc>
        <w:tc>
          <w:tcPr>
            <w:tcW w:w="587" w:type="dxa"/>
            <w:tcBorders>
              <w:top w:val="single" w:sz="4" w:space="0" w:color="auto"/>
              <w:left w:val="nil"/>
              <w:bottom w:val="single" w:sz="4" w:space="0" w:color="auto"/>
              <w:right w:val="single" w:sz="4" w:space="0" w:color="auto"/>
            </w:tcBorders>
            <w:shd w:val="clear" w:color="auto" w:fill="C00000"/>
            <w:noWrap/>
            <w:vAlign w:val="center"/>
            <w:hideMark/>
          </w:tcPr>
          <w:p w14:paraId="7ED0B432" w14:textId="77777777" w:rsidR="0069225A" w:rsidRPr="00257590" w:rsidRDefault="0069225A" w:rsidP="00092529">
            <w:pPr>
              <w:spacing w:after="0" w:line="480" w:lineRule="auto"/>
              <w:jc w:val="center"/>
              <w:rPr>
                <w:ins w:id="25976" w:author="Hardik Malhotra" w:date="2021-09-30T23:45:00Z"/>
                <w:rFonts w:ascii="Verdana" w:eastAsia="Times New Roman" w:hAnsi="Verdana" w:cs="Arial"/>
                <w:b/>
                <w:bCs/>
                <w:color w:val="FFFFFF" w:themeColor="background1"/>
                <w:sz w:val="10"/>
                <w:szCs w:val="10"/>
                <w:lang w:val="en-US"/>
              </w:rPr>
            </w:pPr>
            <w:ins w:id="25977" w:author="Hardik Malhotra" w:date="2021-09-30T23:45:00Z">
              <w:r w:rsidRPr="00257590">
                <w:rPr>
                  <w:rFonts w:ascii="Verdana" w:eastAsia="Times New Roman" w:hAnsi="Verdana" w:cs="Arial"/>
                  <w:b/>
                  <w:bCs/>
                  <w:color w:val="FFFFFF" w:themeColor="background1"/>
                  <w:sz w:val="10"/>
                  <w:szCs w:val="10"/>
                  <w:lang w:val="en-US"/>
                </w:rPr>
                <w:t>2015</w:t>
              </w:r>
            </w:ins>
          </w:p>
        </w:tc>
        <w:tc>
          <w:tcPr>
            <w:tcW w:w="587" w:type="dxa"/>
            <w:tcBorders>
              <w:top w:val="single" w:sz="4" w:space="0" w:color="auto"/>
              <w:left w:val="nil"/>
              <w:bottom w:val="single" w:sz="4" w:space="0" w:color="auto"/>
              <w:right w:val="single" w:sz="4" w:space="0" w:color="auto"/>
            </w:tcBorders>
            <w:shd w:val="clear" w:color="auto" w:fill="C00000"/>
            <w:noWrap/>
            <w:vAlign w:val="center"/>
            <w:hideMark/>
          </w:tcPr>
          <w:p w14:paraId="279DD482" w14:textId="77777777" w:rsidR="0069225A" w:rsidRPr="00257590" w:rsidRDefault="0069225A" w:rsidP="00092529">
            <w:pPr>
              <w:spacing w:after="0" w:line="480" w:lineRule="auto"/>
              <w:jc w:val="center"/>
              <w:rPr>
                <w:ins w:id="25978" w:author="Hardik Malhotra" w:date="2021-09-30T23:45:00Z"/>
                <w:rFonts w:ascii="Verdana" w:eastAsia="Times New Roman" w:hAnsi="Verdana" w:cs="Arial"/>
                <w:b/>
                <w:bCs/>
                <w:color w:val="FFFFFF" w:themeColor="background1"/>
                <w:sz w:val="10"/>
                <w:szCs w:val="10"/>
                <w:lang w:val="en-US"/>
              </w:rPr>
            </w:pPr>
            <w:ins w:id="25979" w:author="Hardik Malhotra" w:date="2021-09-30T23:45:00Z">
              <w:r w:rsidRPr="00257590">
                <w:rPr>
                  <w:rFonts w:ascii="Verdana" w:eastAsia="Times New Roman" w:hAnsi="Verdana" w:cs="Arial"/>
                  <w:b/>
                  <w:bCs/>
                  <w:color w:val="FFFFFF" w:themeColor="background1"/>
                  <w:sz w:val="10"/>
                  <w:szCs w:val="10"/>
                  <w:lang w:val="en-US"/>
                </w:rPr>
                <w:t>2016</w:t>
              </w:r>
            </w:ins>
          </w:p>
        </w:tc>
        <w:tc>
          <w:tcPr>
            <w:tcW w:w="587" w:type="dxa"/>
            <w:tcBorders>
              <w:top w:val="single" w:sz="4" w:space="0" w:color="auto"/>
              <w:left w:val="nil"/>
              <w:bottom w:val="single" w:sz="4" w:space="0" w:color="auto"/>
              <w:right w:val="single" w:sz="4" w:space="0" w:color="auto"/>
            </w:tcBorders>
            <w:shd w:val="clear" w:color="auto" w:fill="C00000"/>
            <w:noWrap/>
            <w:vAlign w:val="bottom"/>
            <w:hideMark/>
          </w:tcPr>
          <w:p w14:paraId="6CEE39E5" w14:textId="77777777" w:rsidR="0069225A" w:rsidRPr="00257590" w:rsidRDefault="0069225A" w:rsidP="00092529">
            <w:pPr>
              <w:spacing w:after="0" w:line="480" w:lineRule="auto"/>
              <w:jc w:val="center"/>
              <w:rPr>
                <w:ins w:id="25980" w:author="Hardik Malhotra" w:date="2021-09-30T23:45:00Z"/>
                <w:rFonts w:ascii="Verdana" w:eastAsia="Times New Roman" w:hAnsi="Verdana" w:cs="Arial"/>
                <w:b/>
                <w:bCs/>
                <w:color w:val="FFFFFF" w:themeColor="background1"/>
                <w:sz w:val="10"/>
                <w:szCs w:val="10"/>
                <w:lang w:val="en-US"/>
              </w:rPr>
            </w:pPr>
            <w:ins w:id="25981" w:author="Hardik Malhotra" w:date="2021-09-30T23:45:00Z">
              <w:r w:rsidRPr="00257590">
                <w:rPr>
                  <w:rFonts w:ascii="Verdana" w:eastAsia="Times New Roman" w:hAnsi="Verdana" w:cs="Arial"/>
                  <w:b/>
                  <w:bCs/>
                  <w:color w:val="FFFFFF" w:themeColor="background1"/>
                  <w:sz w:val="10"/>
                  <w:szCs w:val="10"/>
                  <w:lang w:val="en-US"/>
                </w:rPr>
                <w:t>2017</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0A2FE8A7" w14:textId="77777777" w:rsidR="0069225A" w:rsidRPr="00257590" w:rsidRDefault="0069225A" w:rsidP="00092529">
            <w:pPr>
              <w:spacing w:after="0" w:line="480" w:lineRule="auto"/>
              <w:jc w:val="center"/>
              <w:rPr>
                <w:ins w:id="25982" w:author="Hardik Malhotra" w:date="2021-09-30T23:45:00Z"/>
                <w:rFonts w:ascii="Verdana" w:eastAsia="Times New Roman" w:hAnsi="Verdana" w:cs="Arial"/>
                <w:b/>
                <w:bCs/>
                <w:color w:val="FFFFFF" w:themeColor="background1"/>
                <w:sz w:val="10"/>
                <w:szCs w:val="10"/>
                <w:lang w:val="en-US"/>
              </w:rPr>
            </w:pPr>
            <w:ins w:id="25983" w:author="Hardik Malhotra" w:date="2021-09-30T23:45:00Z">
              <w:r w:rsidRPr="00257590">
                <w:rPr>
                  <w:rFonts w:ascii="Verdana" w:eastAsia="Times New Roman" w:hAnsi="Verdana" w:cs="Arial"/>
                  <w:b/>
                  <w:bCs/>
                  <w:color w:val="FFFFFF" w:themeColor="background1"/>
                  <w:sz w:val="10"/>
                  <w:szCs w:val="10"/>
                  <w:lang w:val="en-US"/>
                </w:rPr>
                <w:t>2018</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6AFCF5DA" w14:textId="77777777" w:rsidR="0069225A" w:rsidRPr="00257590" w:rsidRDefault="0069225A" w:rsidP="00092529">
            <w:pPr>
              <w:spacing w:after="0" w:line="480" w:lineRule="auto"/>
              <w:jc w:val="center"/>
              <w:rPr>
                <w:ins w:id="25984" w:author="Hardik Malhotra" w:date="2021-09-30T23:45:00Z"/>
                <w:rFonts w:ascii="Verdana" w:eastAsia="Times New Roman" w:hAnsi="Verdana" w:cs="Arial"/>
                <w:b/>
                <w:bCs/>
                <w:color w:val="FFFFFF" w:themeColor="background1"/>
                <w:sz w:val="10"/>
                <w:szCs w:val="10"/>
                <w:lang w:val="en-US"/>
              </w:rPr>
            </w:pPr>
            <w:ins w:id="25985" w:author="Hardik Malhotra" w:date="2021-09-30T23:45:00Z">
              <w:r w:rsidRPr="00257590">
                <w:rPr>
                  <w:rFonts w:ascii="Verdana" w:eastAsia="Times New Roman" w:hAnsi="Verdana" w:cs="Arial"/>
                  <w:b/>
                  <w:bCs/>
                  <w:color w:val="FFFFFF" w:themeColor="background1"/>
                  <w:sz w:val="10"/>
                  <w:szCs w:val="10"/>
                  <w:lang w:val="en-US"/>
                </w:rPr>
                <w:t>2019</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0570AC54" w14:textId="77777777" w:rsidR="0069225A" w:rsidRPr="00257590" w:rsidRDefault="0069225A" w:rsidP="00092529">
            <w:pPr>
              <w:spacing w:after="0" w:line="480" w:lineRule="auto"/>
              <w:jc w:val="center"/>
              <w:rPr>
                <w:ins w:id="25986" w:author="Hardik Malhotra" w:date="2021-09-30T23:45:00Z"/>
                <w:rFonts w:ascii="Verdana" w:eastAsia="Times New Roman" w:hAnsi="Verdana" w:cs="Arial"/>
                <w:b/>
                <w:bCs/>
                <w:color w:val="FFFFFF" w:themeColor="background1"/>
                <w:sz w:val="10"/>
                <w:szCs w:val="10"/>
                <w:lang w:val="en-US"/>
              </w:rPr>
            </w:pPr>
            <w:ins w:id="25987" w:author="Hardik Malhotra" w:date="2021-09-30T23:45:00Z">
              <w:r w:rsidRPr="00257590">
                <w:rPr>
                  <w:rFonts w:ascii="Verdana" w:eastAsia="Times New Roman" w:hAnsi="Verdana" w:cs="Arial"/>
                  <w:b/>
                  <w:bCs/>
                  <w:color w:val="FFFFFF" w:themeColor="background1"/>
                  <w:sz w:val="10"/>
                  <w:szCs w:val="10"/>
                  <w:lang w:val="en-US"/>
                </w:rPr>
                <w:t>2020</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4E8FB701" w14:textId="77777777" w:rsidR="0069225A" w:rsidRPr="00257590" w:rsidRDefault="0069225A" w:rsidP="00092529">
            <w:pPr>
              <w:spacing w:after="0" w:line="480" w:lineRule="auto"/>
              <w:jc w:val="center"/>
              <w:rPr>
                <w:ins w:id="25988" w:author="Hardik Malhotra" w:date="2021-09-30T23:45:00Z"/>
                <w:rFonts w:ascii="Verdana" w:eastAsia="Times New Roman" w:hAnsi="Verdana" w:cs="Arial"/>
                <w:b/>
                <w:bCs/>
                <w:color w:val="FFFFFF" w:themeColor="background1"/>
                <w:sz w:val="10"/>
                <w:szCs w:val="10"/>
                <w:lang w:val="en-US"/>
              </w:rPr>
            </w:pPr>
            <w:ins w:id="25989" w:author="Hardik Malhotra" w:date="2021-09-30T23:45:00Z">
              <w:r w:rsidRPr="00257590">
                <w:rPr>
                  <w:rFonts w:ascii="Verdana" w:eastAsia="Times New Roman" w:hAnsi="Verdana" w:cs="Arial"/>
                  <w:b/>
                  <w:bCs/>
                  <w:color w:val="FFFFFF" w:themeColor="background1"/>
                  <w:sz w:val="10"/>
                  <w:szCs w:val="10"/>
                  <w:lang w:val="en-US"/>
                </w:rPr>
                <w:t>2021E</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7A6C8CCF" w14:textId="77777777" w:rsidR="0069225A" w:rsidRPr="00257590" w:rsidRDefault="0069225A" w:rsidP="00092529">
            <w:pPr>
              <w:spacing w:after="0" w:line="480" w:lineRule="auto"/>
              <w:jc w:val="center"/>
              <w:rPr>
                <w:ins w:id="25990" w:author="Hardik Malhotra" w:date="2021-09-30T23:45:00Z"/>
                <w:rFonts w:ascii="Verdana" w:eastAsia="Times New Roman" w:hAnsi="Verdana" w:cs="Arial"/>
                <w:b/>
                <w:bCs/>
                <w:color w:val="FFFFFF" w:themeColor="background1"/>
                <w:sz w:val="10"/>
                <w:szCs w:val="10"/>
                <w:lang w:val="en-US"/>
              </w:rPr>
            </w:pPr>
            <w:ins w:id="25991" w:author="Hardik Malhotra" w:date="2021-09-30T23:45:00Z">
              <w:r w:rsidRPr="00257590">
                <w:rPr>
                  <w:rFonts w:ascii="Verdana" w:eastAsia="Times New Roman" w:hAnsi="Verdana" w:cs="Arial"/>
                  <w:b/>
                  <w:bCs/>
                  <w:color w:val="FFFFFF" w:themeColor="background1"/>
                  <w:sz w:val="10"/>
                  <w:szCs w:val="10"/>
                  <w:lang w:val="en-US"/>
                </w:rPr>
                <w:t>2022F</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3162CD2C" w14:textId="77777777" w:rsidR="0069225A" w:rsidRPr="00257590" w:rsidRDefault="0069225A" w:rsidP="00092529">
            <w:pPr>
              <w:spacing w:after="0" w:line="480" w:lineRule="auto"/>
              <w:jc w:val="center"/>
              <w:rPr>
                <w:ins w:id="25992" w:author="Hardik Malhotra" w:date="2021-09-30T23:45:00Z"/>
                <w:rFonts w:ascii="Verdana" w:eastAsia="Times New Roman" w:hAnsi="Verdana" w:cs="Arial"/>
                <w:b/>
                <w:bCs/>
                <w:color w:val="FFFFFF" w:themeColor="background1"/>
                <w:sz w:val="10"/>
                <w:szCs w:val="10"/>
                <w:lang w:val="en-US"/>
              </w:rPr>
            </w:pPr>
            <w:ins w:id="25993" w:author="Hardik Malhotra" w:date="2021-09-30T23:45:00Z">
              <w:r w:rsidRPr="00257590">
                <w:rPr>
                  <w:rFonts w:ascii="Verdana" w:eastAsia="Times New Roman" w:hAnsi="Verdana" w:cs="Arial"/>
                  <w:b/>
                  <w:bCs/>
                  <w:color w:val="FFFFFF" w:themeColor="background1"/>
                  <w:sz w:val="10"/>
                  <w:szCs w:val="10"/>
                  <w:lang w:val="en-US"/>
                </w:rPr>
                <w:t>2023F</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3665E115" w14:textId="77777777" w:rsidR="0069225A" w:rsidRPr="00257590" w:rsidRDefault="0069225A" w:rsidP="00092529">
            <w:pPr>
              <w:spacing w:after="0" w:line="480" w:lineRule="auto"/>
              <w:jc w:val="center"/>
              <w:rPr>
                <w:ins w:id="25994" w:author="Hardik Malhotra" w:date="2021-09-30T23:45:00Z"/>
                <w:rFonts w:ascii="Verdana" w:eastAsia="Times New Roman" w:hAnsi="Verdana" w:cs="Arial"/>
                <w:b/>
                <w:bCs/>
                <w:color w:val="FFFFFF" w:themeColor="background1"/>
                <w:sz w:val="10"/>
                <w:szCs w:val="10"/>
                <w:lang w:val="en-US"/>
              </w:rPr>
            </w:pPr>
            <w:ins w:id="25995" w:author="Hardik Malhotra" w:date="2021-09-30T23:45:00Z">
              <w:r w:rsidRPr="00257590">
                <w:rPr>
                  <w:rFonts w:ascii="Verdana" w:eastAsia="Times New Roman" w:hAnsi="Verdana" w:cs="Arial"/>
                  <w:b/>
                  <w:bCs/>
                  <w:color w:val="FFFFFF" w:themeColor="background1"/>
                  <w:sz w:val="10"/>
                  <w:szCs w:val="10"/>
                  <w:lang w:val="en-US"/>
                </w:rPr>
                <w:t>2024F</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7D78C322" w14:textId="77777777" w:rsidR="0069225A" w:rsidRPr="00257590" w:rsidRDefault="0069225A" w:rsidP="00092529">
            <w:pPr>
              <w:spacing w:after="0" w:line="480" w:lineRule="auto"/>
              <w:jc w:val="center"/>
              <w:rPr>
                <w:ins w:id="25996" w:author="Hardik Malhotra" w:date="2021-09-30T23:45:00Z"/>
                <w:rFonts w:ascii="Verdana" w:eastAsia="Times New Roman" w:hAnsi="Verdana" w:cs="Arial"/>
                <w:b/>
                <w:bCs/>
                <w:color w:val="FFFFFF" w:themeColor="background1"/>
                <w:sz w:val="10"/>
                <w:szCs w:val="10"/>
                <w:lang w:val="en-US"/>
              </w:rPr>
            </w:pPr>
            <w:ins w:id="25997" w:author="Hardik Malhotra" w:date="2021-09-30T23:45:00Z">
              <w:r w:rsidRPr="00257590">
                <w:rPr>
                  <w:rFonts w:ascii="Verdana" w:eastAsia="Times New Roman" w:hAnsi="Verdana" w:cs="Arial"/>
                  <w:b/>
                  <w:bCs/>
                  <w:color w:val="FFFFFF" w:themeColor="background1"/>
                  <w:sz w:val="10"/>
                  <w:szCs w:val="10"/>
                  <w:lang w:val="en-US"/>
                </w:rPr>
                <w:t>2025F</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1CE2EDC2" w14:textId="77777777" w:rsidR="0069225A" w:rsidRPr="00257590" w:rsidRDefault="0069225A" w:rsidP="00092529">
            <w:pPr>
              <w:spacing w:after="0" w:line="480" w:lineRule="auto"/>
              <w:jc w:val="center"/>
              <w:rPr>
                <w:ins w:id="25998" w:author="Hardik Malhotra" w:date="2021-09-30T23:45:00Z"/>
                <w:rFonts w:ascii="Verdana" w:eastAsia="Times New Roman" w:hAnsi="Verdana" w:cs="Arial"/>
                <w:b/>
                <w:bCs/>
                <w:color w:val="FFFFFF" w:themeColor="background1"/>
                <w:sz w:val="10"/>
                <w:szCs w:val="10"/>
                <w:lang w:val="en-US"/>
              </w:rPr>
            </w:pPr>
            <w:ins w:id="25999" w:author="Hardik Malhotra" w:date="2021-09-30T23:45:00Z">
              <w:r w:rsidRPr="00257590">
                <w:rPr>
                  <w:rFonts w:ascii="Verdana" w:eastAsia="Times New Roman" w:hAnsi="Verdana" w:cs="Arial"/>
                  <w:b/>
                  <w:bCs/>
                  <w:color w:val="FFFFFF" w:themeColor="background1"/>
                  <w:sz w:val="10"/>
                  <w:szCs w:val="10"/>
                  <w:lang w:val="en-US"/>
                </w:rPr>
                <w:t>2026F</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48C7EF70" w14:textId="77777777" w:rsidR="0069225A" w:rsidRPr="00257590" w:rsidRDefault="0069225A" w:rsidP="00092529">
            <w:pPr>
              <w:spacing w:after="0" w:line="480" w:lineRule="auto"/>
              <w:jc w:val="center"/>
              <w:rPr>
                <w:ins w:id="26000" w:author="Hardik Malhotra" w:date="2021-09-30T23:45:00Z"/>
                <w:rFonts w:ascii="Verdana" w:eastAsia="Times New Roman" w:hAnsi="Verdana" w:cs="Arial"/>
                <w:b/>
                <w:bCs/>
                <w:color w:val="FFFFFF" w:themeColor="background1"/>
                <w:sz w:val="10"/>
                <w:szCs w:val="10"/>
                <w:lang w:val="en-US"/>
              </w:rPr>
            </w:pPr>
            <w:ins w:id="26001" w:author="Hardik Malhotra" w:date="2021-09-30T23:45:00Z">
              <w:r w:rsidRPr="00257590">
                <w:rPr>
                  <w:rFonts w:ascii="Verdana" w:eastAsia="Times New Roman" w:hAnsi="Verdana" w:cs="Arial"/>
                  <w:b/>
                  <w:bCs/>
                  <w:color w:val="FFFFFF" w:themeColor="background1"/>
                  <w:sz w:val="10"/>
                  <w:szCs w:val="10"/>
                  <w:lang w:val="en-US"/>
                </w:rPr>
                <w:t>2027F</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39396BDD" w14:textId="77777777" w:rsidR="0069225A" w:rsidRPr="00257590" w:rsidRDefault="0069225A" w:rsidP="00092529">
            <w:pPr>
              <w:spacing w:after="0" w:line="480" w:lineRule="auto"/>
              <w:jc w:val="center"/>
              <w:rPr>
                <w:ins w:id="26002" w:author="Hardik Malhotra" w:date="2021-09-30T23:45:00Z"/>
                <w:rFonts w:ascii="Verdana" w:eastAsia="Times New Roman" w:hAnsi="Verdana" w:cs="Arial"/>
                <w:b/>
                <w:bCs/>
                <w:color w:val="FFFFFF" w:themeColor="background1"/>
                <w:sz w:val="10"/>
                <w:szCs w:val="10"/>
                <w:lang w:val="en-US"/>
              </w:rPr>
            </w:pPr>
            <w:ins w:id="26003" w:author="Hardik Malhotra" w:date="2021-09-30T23:45:00Z">
              <w:r w:rsidRPr="00257590">
                <w:rPr>
                  <w:rFonts w:ascii="Verdana" w:eastAsia="Times New Roman" w:hAnsi="Verdana" w:cs="Arial"/>
                  <w:b/>
                  <w:bCs/>
                  <w:color w:val="FFFFFF" w:themeColor="background1"/>
                  <w:sz w:val="10"/>
                  <w:szCs w:val="10"/>
                  <w:lang w:val="en-US"/>
                </w:rPr>
                <w:t>2028F</w:t>
              </w:r>
            </w:ins>
          </w:p>
        </w:tc>
        <w:tc>
          <w:tcPr>
            <w:tcW w:w="586" w:type="dxa"/>
            <w:tcBorders>
              <w:top w:val="single" w:sz="4" w:space="0" w:color="auto"/>
              <w:left w:val="nil"/>
              <w:bottom w:val="single" w:sz="4" w:space="0" w:color="auto"/>
              <w:right w:val="nil"/>
            </w:tcBorders>
            <w:shd w:val="clear" w:color="auto" w:fill="C00000"/>
            <w:noWrap/>
            <w:vAlign w:val="bottom"/>
            <w:hideMark/>
          </w:tcPr>
          <w:p w14:paraId="6AEBBE65" w14:textId="77777777" w:rsidR="0069225A" w:rsidRPr="00257590" w:rsidRDefault="0069225A" w:rsidP="00092529">
            <w:pPr>
              <w:spacing w:after="0" w:line="480" w:lineRule="auto"/>
              <w:jc w:val="center"/>
              <w:rPr>
                <w:ins w:id="26004" w:author="Hardik Malhotra" w:date="2021-09-30T23:45:00Z"/>
                <w:rFonts w:ascii="Verdana" w:eastAsia="Times New Roman" w:hAnsi="Verdana" w:cs="Arial"/>
                <w:b/>
                <w:bCs/>
                <w:color w:val="FFFFFF" w:themeColor="background1"/>
                <w:sz w:val="10"/>
                <w:szCs w:val="10"/>
                <w:lang w:val="en-US"/>
              </w:rPr>
            </w:pPr>
            <w:ins w:id="26005" w:author="Hardik Malhotra" w:date="2021-09-30T23:45:00Z">
              <w:r w:rsidRPr="00257590">
                <w:rPr>
                  <w:rFonts w:ascii="Verdana" w:eastAsia="Times New Roman" w:hAnsi="Verdana" w:cs="Arial"/>
                  <w:b/>
                  <w:bCs/>
                  <w:color w:val="FFFFFF" w:themeColor="background1"/>
                  <w:sz w:val="10"/>
                  <w:szCs w:val="10"/>
                  <w:lang w:val="en-US"/>
                </w:rPr>
                <w:t>2029F</w:t>
              </w:r>
            </w:ins>
          </w:p>
        </w:tc>
        <w:tc>
          <w:tcPr>
            <w:tcW w:w="586"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70F422F9" w14:textId="77777777" w:rsidR="0069225A" w:rsidRPr="00257590" w:rsidRDefault="0069225A" w:rsidP="00092529">
            <w:pPr>
              <w:spacing w:after="0" w:line="480" w:lineRule="auto"/>
              <w:jc w:val="center"/>
              <w:rPr>
                <w:ins w:id="26006" w:author="Hardik Malhotra" w:date="2021-09-30T23:45:00Z"/>
                <w:rFonts w:ascii="Verdana" w:eastAsia="Times New Roman" w:hAnsi="Verdana" w:cs="Arial"/>
                <w:b/>
                <w:bCs/>
                <w:color w:val="FFFFFF" w:themeColor="background1"/>
                <w:sz w:val="10"/>
                <w:szCs w:val="10"/>
                <w:lang w:val="en-US"/>
              </w:rPr>
            </w:pPr>
            <w:ins w:id="26007" w:author="Hardik Malhotra" w:date="2021-09-30T23:45:00Z">
              <w:r w:rsidRPr="00257590">
                <w:rPr>
                  <w:rFonts w:ascii="Verdana" w:eastAsia="Times New Roman" w:hAnsi="Verdana" w:cs="Arial"/>
                  <w:b/>
                  <w:bCs/>
                  <w:color w:val="FFFFFF" w:themeColor="background1"/>
                  <w:sz w:val="10"/>
                  <w:szCs w:val="10"/>
                  <w:lang w:val="en-US"/>
                </w:rPr>
                <w:t>2030F</w:t>
              </w:r>
            </w:ins>
          </w:p>
        </w:tc>
      </w:tr>
      <w:tr w:rsidR="0069225A" w:rsidRPr="00257590" w14:paraId="11D74D8B" w14:textId="77777777" w:rsidTr="00092529">
        <w:trPr>
          <w:trHeight w:val="334"/>
          <w:ins w:id="26008" w:author="Hardik Malhotra" w:date="2021-09-30T23:45:00Z"/>
        </w:trPr>
        <w:tc>
          <w:tcPr>
            <w:tcW w:w="966" w:type="dxa"/>
            <w:tcBorders>
              <w:top w:val="nil"/>
              <w:left w:val="single" w:sz="4" w:space="0" w:color="auto"/>
              <w:bottom w:val="single" w:sz="4" w:space="0" w:color="auto"/>
              <w:right w:val="single" w:sz="4" w:space="0" w:color="auto"/>
            </w:tcBorders>
            <w:shd w:val="clear" w:color="000000" w:fill="FFFFFF"/>
            <w:noWrap/>
            <w:vAlign w:val="bottom"/>
            <w:hideMark/>
          </w:tcPr>
          <w:p w14:paraId="3BDA0C63" w14:textId="77777777" w:rsidR="0069225A" w:rsidRPr="00257590" w:rsidRDefault="0069225A" w:rsidP="0069225A">
            <w:pPr>
              <w:spacing w:after="0" w:line="240" w:lineRule="auto"/>
              <w:rPr>
                <w:ins w:id="26009" w:author="Hardik Malhotra" w:date="2021-09-30T23:45:00Z"/>
                <w:rFonts w:ascii="Verdana" w:eastAsia="Times New Roman" w:hAnsi="Verdana" w:cs="Times New Roman"/>
                <w:color w:val="000000"/>
                <w:sz w:val="10"/>
                <w:szCs w:val="10"/>
                <w:lang w:val="en-US"/>
              </w:rPr>
            </w:pPr>
            <w:ins w:id="26010" w:author="Hardik Malhotra" w:date="2021-09-30T23:45:00Z">
              <w:r w:rsidRPr="00257590">
                <w:rPr>
                  <w:rFonts w:ascii="Verdana" w:hAnsi="Verdana"/>
                  <w:color w:val="000000"/>
                  <w:sz w:val="10"/>
                  <w:szCs w:val="10"/>
                </w:rPr>
                <w:t>Liquid</w:t>
              </w:r>
            </w:ins>
          </w:p>
        </w:tc>
        <w:tc>
          <w:tcPr>
            <w:tcW w:w="587" w:type="dxa"/>
            <w:tcBorders>
              <w:top w:val="nil"/>
              <w:left w:val="nil"/>
              <w:bottom w:val="single" w:sz="4" w:space="0" w:color="auto"/>
              <w:right w:val="single" w:sz="4" w:space="0" w:color="auto"/>
            </w:tcBorders>
            <w:shd w:val="clear" w:color="000000" w:fill="FFFFFF"/>
            <w:noWrap/>
            <w:vAlign w:val="bottom"/>
            <w:hideMark/>
          </w:tcPr>
          <w:p w14:paraId="371A0FED" w14:textId="00A978DF" w:rsidR="0069225A" w:rsidRPr="0069225A" w:rsidRDefault="0069225A" w:rsidP="0069225A">
            <w:pPr>
              <w:spacing w:after="0" w:line="240" w:lineRule="auto"/>
              <w:jc w:val="center"/>
              <w:rPr>
                <w:ins w:id="26011" w:author="Hardik Malhotra" w:date="2021-09-30T23:45:00Z"/>
                <w:rFonts w:ascii="Verdana" w:eastAsia="Times New Roman" w:hAnsi="Verdana" w:cs="Times New Roman"/>
                <w:color w:val="000000"/>
                <w:sz w:val="10"/>
                <w:szCs w:val="10"/>
                <w:lang w:val="en-US"/>
                <w:rPrChange w:id="26012" w:author="Hardik Malhotra" w:date="2021-09-30T23:46:00Z">
                  <w:rPr>
                    <w:ins w:id="26013" w:author="Hardik Malhotra" w:date="2021-09-30T23:45:00Z"/>
                    <w:rFonts w:ascii="Verdana" w:eastAsia="Times New Roman" w:hAnsi="Verdana" w:cs="Times New Roman"/>
                    <w:color w:val="000000"/>
                    <w:sz w:val="10"/>
                    <w:szCs w:val="10"/>
                    <w:lang w:val="en-US"/>
                  </w:rPr>
                </w:rPrChange>
              </w:rPr>
            </w:pPr>
            <w:ins w:id="26014" w:author="Hardik Malhotra" w:date="2021-09-30T23:46:00Z">
              <w:r w:rsidRPr="0069225A">
                <w:rPr>
                  <w:rFonts w:ascii="Verdana" w:hAnsi="Verdana" w:cs="Arial"/>
                  <w:color w:val="000000"/>
                  <w:sz w:val="10"/>
                  <w:szCs w:val="10"/>
                  <w:rPrChange w:id="26015" w:author="Hardik Malhotra" w:date="2021-09-30T23:46:00Z">
                    <w:rPr>
                      <w:rFonts w:ascii="Arial" w:hAnsi="Arial" w:cs="Arial"/>
                      <w:b/>
                      <w:bCs/>
                      <w:color w:val="000000"/>
                      <w:sz w:val="20"/>
                      <w:szCs w:val="20"/>
                    </w:rPr>
                  </w:rPrChange>
                </w:rPr>
                <w:t>166</w:t>
              </w:r>
            </w:ins>
          </w:p>
        </w:tc>
        <w:tc>
          <w:tcPr>
            <w:tcW w:w="587" w:type="dxa"/>
            <w:tcBorders>
              <w:top w:val="nil"/>
              <w:left w:val="nil"/>
              <w:bottom w:val="single" w:sz="4" w:space="0" w:color="auto"/>
              <w:right w:val="single" w:sz="4" w:space="0" w:color="auto"/>
            </w:tcBorders>
            <w:shd w:val="clear" w:color="000000" w:fill="FFFFFF"/>
            <w:noWrap/>
            <w:vAlign w:val="bottom"/>
            <w:hideMark/>
          </w:tcPr>
          <w:p w14:paraId="7DE1C864" w14:textId="7ED06182" w:rsidR="0069225A" w:rsidRPr="0069225A" w:rsidRDefault="0069225A" w:rsidP="0069225A">
            <w:pPr>
              <w:spacing w:after="0" w:line="240" w:lineRule="auto"/>
              <w:jc w:val="center"/>
              <w:rPr>
                <w:ins w:id="26016" w:author="Hardik Malhotra" w:date="2021-09-30T23:45:00Z"/>
                <w:rFonts w:ascii="Verdana" w:eastAsia="Times New Roman" w:hAnsi="Verdana" w:cs="Times New Roman"/>
                <w:color w:val="000000"/>
                <w:sz w:val="10"/>
                <w:szCs w:val="10"/>
                <w:lang w:val="en-US"/>
                <w:rPrChange w:id="26017" w:author="Hardik Malhotra" w:date="2021-09-30T23:46:00Z">
                  <w:rPr>
                    <w:ins w:id="26018" w:author="Hardik Malhotra" w:date="2021-09-30T23:45:00Z"/>
                    <w:rFonts w:ascii="Verdana" w:eastAsia="Times New Roman" w:hAnsi="Verdana" w:cs="Times New Roman"/>
                    <w:color w:val="000000"/>
                    <w:sz w:val="10"/>
                    <w:szCs w:val="10"/>
                    <w:lang w:val="en-US"/>
                  </w:rPr>
                </w:rPrChange>
              </w:rPr>
            </w:pPr>
            <w:ins w:id="26019" w:author="Hardik Malhotra" w:date="2021-09-30T23:46:00Z">
              <w:r w:rsidRPr="0069225A">
                <w:rPr>
                  <w:rFonts w:ascii="Verdana" w:hAnsi="Verdana" w:cs="Arial"/>
                  <w:color w:val="000000"/>
                  <w:sz w:val="10"/>
                  <w:szCs w:val="10"/>
                  <w:rPrChange w:id="26020" w:author="Hardik Malhotra" w:date="2021-09-30T23:46:00Z">
                    <w:rPr>
                      <w:rFonts w:ascii="Arial" w:hAnsi="Arial" w:cs="Arial"/>
                      <w:b/>
                      <w:bCs/>
                      <w:color w:val="000000"/>
                      <w:sz w:val="20"/>
                      <w:szCs w:val="20"/>
                    </w:rPr>
                  </w:rPrChange>
                </w:rPr>
                <w:t>173</w:t>
              </w:r>
            </w:ins>
          </w:p>
        </w:tc>
        <w:tc>
          <w:tcPr>
            <w:tcW w:w="587" w:type="dxa"/>
            <w:tcBorders>
              <w:top w:val="nil"/>
              <w:left w:val="nil"/>
              <w:bottom w:val="single" w:sz="4" w:space="0" w:color="auto"/>
              <w:right w:val="single" w:sz="4" w:space="0" w:color="auto"/>
            </w:tcBorders>
            <w:shd w:val="clear" w:color="000000" w:fill="FFFFFF"/>
            <w:noWrap/>
            <w:vAlign w:val="bottom"/>
            <w:hideMark/>
          </w:tcPr>
          <w:p w14:paraId="59D1A79A" w14:textId="1257C83B" w:rsidR="0069225A" w:rsidRPr="0069225A" w:rsidRDefault="0069225A" w:rsidP="0069225A">
            <w:pPr>
              <w:spacing w:after="0" w:line="240" w:lineRule="auto"/>
              <w:jc w:val="center"/>
              <w:rPr>
                <w:ins w:id="26021" w:author="Hardik Malhotra" w:date="2021-09-30T23:45:00Z"/>
                <w:rFonts w:ascii="Verdana" w:eastAsia="Times New Roman" w:hAnsi="Verdana" w:cs="Times New Roman"/>
                <w:color w:val="000000"/>
                <w:sz w:val="10"/>
                <w:szCs w:val="10"/>
                <w:lang w:val="en-US"/>
                <w:rPrChange w:id="26022" w:author="Hardik Malhotra" w:date="2021-09-30T23:46:00Z">
                  <w:rPr>
                    <w:ins w:id="26023" w:author="Hardik Malhotra" w:date="2021-09-30T23:45:00Z"/>
                    <w:rFonts w:ascii="Verdana" w:eastAsia="Times New Roman" w:hAnsi="Verdana" w:cs="Times New Roman"/>
                    <w:color w:val="000000"/>
                    <w:sz w:val="10"/>
                    <w:szCs w:val="10"/>
                    <w:lang w:val="en-US"/>
                  </w:rPr>
                </w:rPrChange>
              </w:rPr>
            </w:pPr>
            <w:ins w:id="26024" w:author="Hardik Malhotra" w:date="2021-09-30T23:46:00Z">
              <w:r w:rsidRPr="0069225A">
                <w:rPr>
                  <w:rFonts w:ascii="Verdana" w:hAnsi="Verdana" w:cs="Arial"/>
                  <w:color w:val="000000"/>
                  <w:sz w:val="10"/>
                  <w:szCs w:val="10"/>
                  <w:rPrChange w:id="26025" w:author="Hardik Malhotra" w:date="2021-09-30T23:46:00Z">
                    <w:rPr>
                      <w:rFonts w:ascii="Arial" w:hAnsi="Arial" w:cs="Arial"/>
                      <w:b/>
                      <w:bCs/>
                      <w:color w:val="000000"/>
                      <w:sz w:val="20"/>
                      <w:szCs w:val="20"/>
                    </w:rPr>
                  </w:rPrChange>
                </w:rPr>
                <w:t>178</w:t>
              </w:r>
            </w:ins>
          </w:p>
        </w:tc>
        <w:tc>
          <w:tcPr>
            <w:tcW w:w="586" w:type="dxa"/>
            <w:tcBorders>
              <w:top w:val="nil"/>
              <w:left w:val="nil"/>
              <w:bottom w:val="single" w:sz="4" w:space="0" w:color="auto"/>
              <w:right w:val="single" w:sz="4" w:space="0" w:color="auto"/>
            </w:tcBorders>
            <w:shd w:val="clear" w:color="000000" w:fill="FFFFFF"/>
            <w:noWrap/>
            <w:vAlign w:val="bottom"/>
            <w:hideMark/>
          </w:tcPr>
          <w:p w14:paraId="5B17A1C6" w14:textId="15F85971" w:rsidR="0069225A" w:rsidRPr="0069225A" w:rsidRDefault="0069225A" w:rsidP="0069225A">
            <w:pPr>
              <w:spacing w:after="0" w:line="240" w:lineRule="auto"/>
              <w:jc w:val="center"/>
              <w:rPr>
                <w:ins w:id="26026" w:author="Hardik Malhotra" w:date="2021-09-30T23:45:00Z"/>
                <w:rFonts w:ascii="Verdana" w:eastAsia="Times New Roman" w:hAnsi="Verdana" w:cs="Times New Roman"/>
                <w:color w:val="000000"/>
                <w:sz w:val="10"/>
                <w:szCs w:val="10"/>
                <w:lang w:val="en-US"/>
                <w:rPrChange w:id="26027" w:author="Hardik Malhotra" w:date="2021-09-30T23:46:00Z">
                  <w:rPr>
                    <w:ins w:id="26028" w:author="Hardik Malhotra" w:date="2021-09-30T23:45:00Z"/>
                    <w:rFonts w:ascii="Verdana" w:eastAsia="Times New Roman" w:hAnsi="Verdana" w:cs="Times New Roman"/>
                    <w:color w:val="000000"/>
                    <w:sz w:val="10"/>
                    <w:szCs w:val="10"/>
                    <w:lang w:val="en-US"/>
                  </w:rPr>
                </w:rPrChange>
              </w:rPr>
            </w:pPr>
            <w:ins w:id="26029" w:author="Hardik Malhotra" w:date="2021-09-30T23:46:00Z">
              <w:r w:rsidRPr="0069225A">
                <w:rPr>
                  <w:rFonts w:ascii="Verdana" w:hAnsi="Verdana" w:cs="Arial"/>
                  <w:color w:val="000000"/>
                  <w:sz w:val="10"/>
                  <w:szCs w:val="10"/>
                  <w:rPrChange w:id="26030" w:author="Hardik Malhotra" w:date="2021-09-30T23:46:00Z">
                    <w:rPr>
                      <w:rFonts w:ascii="Arial" w:hAnsi="Arial" w:cs="Arial"/>
                      <w:b/>
                      <w:bCs/>
                      <w:color w:val="000000"/>
                      <w:sz w:val="20"/>
                      <w:szCs w:val="20"/>
                    </w:rPr>
                  </w:rPrChange>
                </w:rPr>
                <w:t>183</w:t>
              </w:r>
            </w:ins>
          </w:p>
        </w:tc>
        <w:tc>
          <w:tcPr>
            <w:tcW w:w="586" w:type="dxa"/>
            <w:tcBorders>
              <w:top w:val="nil"/>
              <w:left w:val="nil"/>
              <w:bottom w:val="single" w:sz="4" w:space="0" w:color="auto"/>
              <w:right w:val="single" w:sz="4" w:space="0" w:color="auto"/>
            </w:tcBorders>
            <w:shd w:val="clear" w:color="000000" w:fill="FFFFFF"/>
            <w:noWrap/>
            <w:vAlign w:val="bottom"/>
            <w:hideMark/>
          </w:tcPr>
          <w:p w14:paraId="34A6192C" w14:textId="5FBCF882" w:rsidR="0069225A" w:rsidRPr="0069225A" w:rsidRDefault="0069225A" w:rsidP="0069225A">
            <w:pPr>
              <w:spacing w:after="0" w:line="240" w:lineRule="auto"/>
              <w:jc w:val="center"/>
              <w:rPr>
                <w:ins w:id="26031" w:author="Hardik Malhotra" w:date="2021-09-30T23:45:00Z"/>
                <w:rFonts w:ascii="Verdana" w:eastAsia="Times New Roman" w:hAnsi="Verdana" w:cs="Times New Roman"/>
                <w:color w:val="000000"/>
                <w:sz w:val="10"/>
                <w:szCs w:val="10"/>
                <w:lang w:val="en-US"/>
                <w:rPrChange w:id="26032" w:author="Hardik Malhotra" w:date="2021-09-30T23:46:00Z">
                  <w:rPr>
                    <w:ins w:id="26033" w:author="Hardik Malhotra" w:date="2021-09-30T23:45:00Z"/>
                    <w:rFonts w:ascii="Verdana" w:eastAsia="Times New Roman" w:hAnsi="Verdana" w:cs="Times New Roman"/>
                    <w:color w:val="000000"/>
                    <w:sz w:val="10"/>
                    <w:szCs w:val="10"/>
                    <w:lang w:val="en-US"/>
                  </w:rPr>
                </w:rPrChange>
              </w:rPr>
            </w:pPr>
            <w:ins w:id="26034" w:author="Hardik Malhotra" w:date="2021-09-30T23:46:00Z">
              <w:r w:rsidRPr="0069225A">
                <w:rPr>
                  <w:rFonts w:ascii="Verdana" w:hAnsi="Verdana" w:cs="Arial"/>
                  <w:color w:val="000000"/>
                  <w:sz w:val="10"/>
                  <w:szCs w:val="10"/>
                  <w:rPrChange w:id="26035" w:author="Hardik Malhotra" w:date="2021-09-30T23:46:00Z">
                    <w:rPr>
                      <w:rFonts w:ascii="Arial" w:hAnsi="Arial" w:cs="Arial"/>
                      <w:b/>
                      <w:bCs/>
                      <w:color w:val="000000"/>
                      <w:sz w:val="20"/>
                      <w:szCs w:val="20"/>
                    </w:rPr>
                  </w:rPrChange>
                </w:rPr>
                <w:t>189</w:t>
              </w:r>
            </w:ins>
          </w:p>
        </w:tc>
        <w:tc>
          <w:tcPr>
            <w:tcW w:w="586" w:type="dxa"/>
            <w:tcBorders>
              <w:top w:val="nil"/>
              <w:left w:val="nil"/>
              <w:bottom w:val="single" w:sz="4" w:space="0" w:color="auto"/>
              <w:right w:val="single" w:sz="4" w:space="0" w:color="auto"/>
            </w:tcBorders>
            <w:shd w:val="clear" w:color="000000" w:fill="FFFFFF"/>
            <w:noWrap/>
            <w:vAlign w:val="bottom"/>
            <w:hideMark/>
          </w:tcPr>
          <w:p w14:paraId="63208A91" w14:textId="7D60C31D" w:rsidR="0069225A" w:rsidRPr="0069225A" w:rsidRDefault="0069225A" w:rsidP="0069225A">
            <w:pPr>
              <w:spacing w:after="0" w:line="240" w:lineRule="auto"/>
              <w:jc w:val="center"/>
              <w:rPr>
                <w:ins w:id="26036" w:author="Hardik Malhotra" w:date="2021-09-30T23:45:00Z"/>
                <w:rFonts w:ascii="Verdana" w:eastAsia="Times New Roman" w:hAnsi="Verdana" w:cs="Times New Roman"/>
                <w:color w:val="000000"/>
                <w:sz w:val="10"/>
                <w:szCs w:val="10"/>
                <w:lang w:val="en-US"/>
                <w:rPrChange w:id="26037" w:author="Hardik Malhotra" w:date="2021-09-30T23:46:00Z">
                  <w:rPr>
                    <w:ins w:id="26038" w:author="Hardik Malhotra" w:date="2021-09-30T23:45:00Z"/>
                    <w:rFonts w:ascii="Verdana" w:eastAsia="Times New Roman" w:hAnsi="Verdana" w:cs="Times New Roman"/>
                    <w:color w:val="000000"/>
                    <w:sz w:val="10"/>
                    <w:szCs w:val="10"/>
                    <w:lang w:val="en-US"/>
                  </w:rPr>
                </w:rPrChange>
              </w:rPr>
            </w:pPr>
            <w:ins w:id="26039" w:author="Hardik Malhotra" w:date="2021-09-30T23:46:00Z">
              <w:r w:rsidRPr="0069225A">
                <w:rPr>
                  <w:rFonts w:ascii="Verdana" w:hAnsi="Verdana" w:cs="Arial"/>
                  <w:color w:val="000000"/>
                  <w:sz w:val="10"/>
                  <w:szCs w:val="10"/>
                  <w:rPrChange w:id="26040" w:author="Hardik Malhotra" w:date="2021-09-30T23:46:00Z">
                    <w:rPr>
                      <w:rFonts w:ascii="Arial" w:hAnsi="Arial" w:cs="Arial"/>
                      <w:b/>
                      <w:bCs/>
                      <w:color w:val="000000"/>
                      <w:sz w:val="20"/>
                      <w:szCs w:val="20"/>
                    </w:rPr>
                  </w:rPrChange>
                </w:rPr>
                <w:t>178</w:t>
              </w:r>
            </w:ins>
          </w:p>
        </w:tc>
        <w:tc>
          <w:tcPr>
            <w:tcW w:w="586" w:type="dxa"/>
            <w:tcBorders>
              <w:top w:val="nil"/>
              <w:left w:val="nil"/>
              <w:bottom w:val="single" w:sz="4" w:space="0" w:color="auto"/>
              <w:right w:val="single" w:sz="4" w:space="0" w:color="auto"/>
            </w:tcBorders>
            <w:shd w:val="clear" w:color="000000" w:fill="FFFFFF"/>
            <w:noWrap/>
            <w:vAlign w:val="bottom"/>
            <w:hideMark/>
          </w:tcPr>
          <w:p w14:paraId="7270D7DB" w14:textId="6198B5DA" w:rsidR="0069225A" w:rsidRPr="0069225A" w:rsidRDefault="0069225A" w:rsidP="0069225A">
            <w:pPr>
              <w:spacing w:after="0" w:line="240" w:lineRule="auto"/>
              <w:jc w:val="center"/>
              <w:rPr>
                <w:ins w:id="26041" w:author="Hardik Malhotra" w:date="2021-09-30T23:45:00Z"/>
                <w:rFonts w:ascii="Verdana" w:eastAsia="Times New Roman" w:hAnsi="Verdana" w:cs="Times New Roman"/>
                <w:color w:val="000000"/>
                <w:sz w:val="10"/>
                <w:szCs w:val="10"/>
                <w:lang w:val="en-US"/>
                <w:rPrChange w:id="26042" w:author="Hardik Malhotra" w:date="2021-09-30T23:46:00Z">
                  <w:rPr>
                    <w:ins w:id="26043" w:author="Hardik Malhotra" w:date="2021-09-30T23:45:00Z"/>
                    <w:rFonts w:ascii="Verdana" w:eastAsia="Times New Roman" w:hAnsi="Verdana" w:cs="Times New Roman"/>
                    <w:color w:val="000000"/>
                    <w:sz w:val="10"/>
                    <w:szCs w:val="10"/>
                    <w:lang w:val="en-US"/>
                  </w:rPr>
                </w:rPrChange>
              </w:rPr>
            </w:pPr>
            <w:ins w:id="26044" w:author="Hardik Malhotra" w:date="2021-09-30T23:46:00Z">
              <w:r w:rsidRPr="0069225A">
                <w:rPr>
                  <w:rFonts w:ascii="Verdana" w:hAnsi="Verdana" w:cs="Arial"/>
                  <w:color w:val="000000"/>
                  <w:sz w:val="10"/>
                  <w:szCs w:val="10"/>
                  <w:rPrChange w:id="26045" w:author="Hardik Malhotra" w:date="2021-09-30T23:46:00Z">
                    <w:rPr>
                      <w:rFonts w:ascii="Arial" w:hAnsi="Arial" w:cs="Arial"/>
                      <w:b/>
                      <w:bCs/>
                      <w:color w:val="000000"/>
                      <w:sz w:val="20"/>
                      <w:szCs w:val="20"/>
                    </w:rPr>
                  </w:rPrChange>
                </w:rPr>
                <w:t>188</w:t>
              </w:r>
            </w:ins>
          </w:p>
        </w:tc>
        <w:tc>
          <w:tcPr>
            <w:tcW w:w="586" w:type="dxa"/>
            <w:tcBorders>
              <w:top w:val="nil"/>
              <w:left w:val="nil"/>
              <w:bottom w:val="single" w:sz="4" w:space="0" w:color="auto"/>
              <w:right w:val="single" w:sz="4" w:space="0" w:color="auto"/>
            </w:tcBorders>
            <w:shd w:val="clear" w:color="000000" w:fill="FFFFFF"/>
            <w:noWrap/>
            <w:vAlign w:val="bottom"/>
            <w:hideMark/>
          </w:tcPr>
          <w:p w14:paraId="6E15DE13" w14:textId="2AECFE9E" w:rsidR="0069225A" w:rsidRPr="0069225A" w:rsidRDefault="0069225A" w:rsidP="0069225A">
            <w:pPr>
              <w:spacing w:after="0" w:line="240" w:lineRule="auto"/>
              <w:jc w:val="center"/>
              <w:rPr>
                <w:ins w:id="26046" w:author="Hardik Malhotra" w:date="2021-09-30T23:45:00Z"/>
                <w:rFonts w:ascii="Verdana" w:eastAsia="Times New Roman" w:hAnsi="Verdana" w:cs="Times New Roman"/>
                <w:color w:val="000000"/>
                <w:sz w:val="10"/>
                <w:szCs w:val="10"/>
                <w:lang w:val="en-US"/>
                <w:rPrChange w:id="26047" w:author="Hardik Malhotra" w:date="2021-09-30T23:46:00Z">
                  <w:rPr>
                    <w:ins w:id="26048" w:author="Hardik Malhotra" w:date="2021-09-30T23:45:00Z"/>
                    <w:rFonts w:ascii="Verdana" w:eastAsia="Times New Roman" w:hAnsi="Verdana" w:cs="Times New Roman"/>
                    <w:color w:val="000000"/>
                    <w:sz w:val="10"/>
                    <w:szCs w:val="10"/>
                    <w:lang w:val="en-US"/>
                  </w:rPr>
                </w:rPrChange>
              </w:rPr>
            </w:pPr>
            <w:ins w:id="26049" w:author="Hardik Malhotra" w:date="2021-09-30T23:46:00Z">
              <w:r w:rsidRPr="0069225A">
                <w:rPr>
                  <w:rFonts w:ascii="Verdana" w:hAnsi="Verdana" w:cs="Arial"/>
                  <w:color w:val="000000"/>
                  <w:sz w:val="10"/>
                  <w:szCs w:val="10"/>
                  <w:rPrChange w:id="26050" w:author="Hardik Malhotra" w:date="2021-09-30T23:46:00Z">
                    <w:rPr>
                      <w:rFonts w:ascii="Arial" w:hAnsi="Arial" w:cs="Arial"/>
                      <w:b/>
                      <w:bCs/>
                      <w:color w:val="000000"/>
                      <w:sz w:val="20"/>
                      <w:szCs w:val="20"/>
                    </w:rPr>
                  </w:rPrChange>
                </w:rPr>
                <w:t>197</w:t>
              </w:r>
            </w:ins>
          </w:p>
        </w:tc>
        <w:tc>
          <w:tcPr>
            <w:tcW w:w="586" w:type="dxa"/>
            <w:tcBorders>
              <w:top w:val="nil"/>
              <w:left w:val="nil"/>
              <w:bottom w:val="single" w:sz="4" w:space="0" w:color="auto"/>
              <w:right w:val="single" w:sz="4" w:space="0" w:color="auto"/>
            </w:tcBorders>
            <w:shd w:val="clear" w:color="000000" w:fill="FFFFFF"/>
            <w:noWrap/>
            <w:vAlign w:val="bottom"/>
            <w:hideMark/>
          </w:tcPr>
          <w:p w14:paraId="57F55FEF" w14:textId="0E5AED3A" w:rsidR="0069225A" w:rsidRPr="0069225A" w:rsidRDefault="0069225A" w:rsidP="0069225A">
            <w:pPr>
              <w:spacing w:after="0" w:line="240" w:lineRule="auto"/>
              <w:jc w:val="center"/>
              <w:rPr>
                <w:ins w:id="26051" w:author="Hardik Malhotra" w:date="2021-09-30T23:45:00Z"/>
                <w:rFonts w:ascii="Verdana" w:eastAsia="Times New Roman" w:hAnsi="Verdana" w:cs="Times New Roman"/>
                <w:color w:val="000000"/>
                <w:sz w:val="10"/>
                <w:szCs w:val="10"/>
                <w:lang w:val="en-US"/>
                <w:rPrChange w:id="26052" w:author="Hardik Malhotra" w:date="2021-09-30T23:46:00Z">
                  <w:rPr>
                    <w:ins w:id="26053" w:author="Hardik Malhotra" w:date="2021-09-30T23:45:00Z"/>
                    <w:rFonts w:ascii="Verdana" w:eastAsia="Times New Roman" w:hAnsi="Verdana" w:cs="Times New Roman"/>
                    <w:color w:val="000000"/>
                    <w:sz w:val="10"/>
                    <w:szCs w:val="10"/>
                    <w:lang w:val="en-US"/>
                  </w:rPr>
                </w:rPrChange>
              </w:rPr>
            </w:pPr>
            <w:ins w:id="26054" w:author="Hardik Malhotra" w:date="2021-09-30T23:46:00Z">
              <w:r w:rsidRPr="0069225A">
                <w:rPr>
                  <w:rFonts w:ascii="Verdana" w:hAnsi="Verdana" w:cs="Arial"/>
                  <w:color w:val="000000"/>
                  <w:sz w:val="10"/>
                  <w:szCs w:val="10"/>
                  <w:rPrChange w:id="26055" w:author="Hardik Malhotra" w:date="2021-09-30T23:46:00Z">
                    <w:rPr>
                      <w:rFonts w:ascii="Arial" w:hAnsi="Arial" w:cs="Arial"/>
                      <w:b/>
                      <w:bCs/>
                      <w:color w:val="000000"/>
                      <w:sz w:val="20"/>
                      <w:szCs w:val="20"/>
                    </w:rPr>
                  </w:rPrChange>
                </w:rPr>
                <w:t>207</w:t>
              </w:r>
            </w:ins>
          </w:p>
        </w:tc>
        <w:tc>
          <w:tcPr>
            <w:tcW w:w="586" w:type="dxa"/>
            <w:tcBorders>
              <w:top w:val="nil"/>
              <w:left w:val="nil"/>
              <w:bottom w:val="single" w:sz="4" w:space="0" w:color="auto"/>
              <w:right w:val="single" w:sz="4" w:space="0" w:color="auto"/>
            </w:tcBorders>
            <w:shd w:val="clear" w:color="000000" w:fill="FFFFFF"/>
            <w:noWrap/>
            <w:vAlign w:val="bottom"/>
            <w:hideMark/>
          </w:tcPr>
          <w:p w14:paraId="7B6E365A" w14:textId="59724624" w:rsidR="0069225A" w:rsidRPr="0069225A" w:rsidRDefault="0069225A" w:rsidP="0069225A">
            <w:pPr>
              <w:spacing w:after="0" w:line="240" w:lineRule="auto"/>
              <w:jc w:val="center"/>
              <w:rPr>
                <w:ins w:id="26056" w:author="Hardik Malhotra" w:date="2021-09-30T23:45:00Z"/>
                <w:rFonts w:ascii="Verdana" w:eastAsia="Times New Roman" w:hAnsi="Verdana" w:cs="Times New Roman"/>
                <w:color w:val="000000"/>
                <w:sz w:val="10"/>
                <w:szCs w:val="10"/>
                <w:lang w:val="en-US"/>
                <w:rPrChange w:id="26057" w:author="Hardik Malhotra" w:date="2021-09-30T23:46:00Z">
                  <w:rPr>
                    <w:ins w:id="26058" w:author="Hardik Malhotra" w:date="2021-09-30T23:45:00Z"/>
                    <w:rFonts w:ascii="Verdana" w:eastAsia="Times New Roman" w:hAnsi="Verdana" w:cs="Times New Roman"/>
                    <w:color w:val="000000"/>
                    <w:sz w:val="10"/>
                    <w:szCs w:val="10"/>
                    <w:lang w:val="en-US"/>
                  </w:rPr>
                </w:rPrChange>
              </w:rPr>
            </w:pPr>
            <w:ins w:id="26059" w:author="Hardik Malhotra" w:date="2021-09-30T23:46:00Z">
              <w:r w:rsidRPr="0069225A">
                <w:rPr>
                  <w:rFonts w:ascii="Verdana" w:hAnsi="Verdana" w:cs="Arial"/>
                  <w:color w:val="000000"/>
                  <w:sz w:val="10"/>
                  <w:szCs w:val="10"/>
                  <w:rPrChange w:id="26060" w:author="Hardik Malhotra" w:date="2021-09-30T23:46:00Z">
                    <w:rPr>
                      <w:rFonts w:ascii="Arial" w:hAnsi="Arial" w:cs="Arial"/>
                      <w:b/>
                      <w:bCs/>
                      <w:color w:val="000000"/>
                      <w:sz w:val="20"/>
                      <w:szCs w:val="20"/>
                    </w:rPr>
                  </w:rPrChange>
                </w:rPr>
                <w:t>216</w:t>
              </w:r>
            </w:ins>
          </w:p>
        </w:tc>
        <w:tc>
          <w:tcPr>
            <w:tcW w:w="586" w:type="dxa"/>
            <w:tcBorders>
              <w:top w:val="nil"/>
              <w:left w:val="nil"/>
              <w:bottom w:val="single" w:sz="4" w:space="0" w:color="auto"/>
              <w:right w:val="single" w:sz="4" w:space="0" w:color="auto"/>
            </w:tcBorders>
            <w:shd w:val="clear" w:color="000000" w:fill="FFFFFF"/>
            <w:noWrap/>
            <w:vAlign w:val="bottom"/>
            <w:hideMark/>
          </w:tcPr>
          <w:p w14:paraId="4E28156D" w14:textId="79995776" w:rsidR="0069225A" w:rsidRPr="0069225A" w:rsidRDefault="0069225A" w:rsidP="0069225A">
            <w:pPr>
              <w:spacing w:after="0" w:line="240" w:lineRule="auto"/>
              <w:jc w:val="center"/>
              <w:rPr>
                <w:ins w:id="26061" w:author="Hardik Malhotra" w:date="2021-09-30T23:45:00Z"/>
                <w:rFonts w:ascii="Verdana" w:eastAsia="Times New Roman" w:hAnsi="Verdana" w:cs="Times New Roman"/>
                <w:color w:val="000000"/>
                <w:sz w:val="10"/>
                <w:szCs w:val="10"/>
                <w:lang w:val="en-US"/>
                <w:rPrChange w:id="26062" w:author="Hardik Malhotra" w:date="2021-09-30T23:46:00Z">
                  <w:rPr>
                    <w:ins w:id="26063" w:author="Hardik Malhotra" w:date="2021-09-30T23:45:00Z"/>
                    <w:rFonts w:ascii="Verdana" w:eastAsia="Times New Roman" w:hAnsi="Verdana" w:cs="Times New Roman"/>
                    <w:color w:val="000000"/>
                    <w:sz w:val="10"/>
                    <w:szCs w:val="10"/>
                    <w:lang w:val="en-US"/>
                  </w:rPr>
                </w:rPrChange>
              </w:rPr>
            </w:pPr>
            <w:ins w:id="26064" w:author="Hardik Malhotra" w:date="2021-09-30T23:46:00Z">
              <w:r w:rsidRPr="0069225A">
                <w:rPr>
                  <w:rFonts w:ascii="Verdana" w:hAnsi="Verdana" w:cs="Arial"/>
                  <w:color w:val="000000"/>
                  <w:sz w:val="10"/>
                  <w:szCs w:val="10"/>
                  <w:rPrChange w:id="26065" w:author="Hardik Malhotra" w:date="2021-09-30T23:46:00Z">
                    <w:rPr>
                      <w:rFonts w:ascii="Arial" w:hAnsi="Arial" w:cs="Arial"/>
                      <w:b/>
                      <w:bCs/>
                      <w:color w:val="000000"/>
                      <w:sz w:val="20"/>
                      <w:szCs w:val="20"/>
                    </w:rPr>
                  </w:rPrChange>
                </w:rPr>
                <w:t>225</w:t>
              </w:r>
            </w:ins>
          </w:p>
        </w:tc>
        <w:tc>
          <w:tcPr>
            <w:tcW w:w="586" w:type="dxa"/>
            <w:tcBorders>
              <w:top w:val="nil"/>
              <w:left w:val="nil"/>
              <w:bottom w:val="single" w:sz="4" w:space="0" w:color="auto"/>
              <w:right w:val="single" w:sz="4" w:space="0" w:color="auto"/>
            </w:tcBorders>
            <w:shd w:val="clear" w:color="000000" w:fill="FFFFFF"/>
            <w:noWrap/>
            <w:vAlign w:val="bottom"/>
            <w:hideMark/>
          </w:tcPr>
          <w:p w14:paraId="72CAE4D0" w14:textId="192319A2" w:rsidR="0069225A" w:rsidRPr="0069225A" w:rsidRDefault="0069225A" w:rsidP="0069225A">
            <w:pPr>
              <w:spacing w:after="0" w:line="240" w:lineRule="auto"/>
              <w:jc w:val="center"/>
              <w:rPr>
                <w:ins w:id="26066" w:author="Hardik Malhotra" w:date="2021-09-30T23:45:00Z"/>
                <w:rFonts w:ascii="Verdana" w:eastAsia="Times New Roman" w:hAnsi="Verdana" w:cs="Times New Roman"/>
                <w:color w:val="000000"/>
                <w:sz w:val="10"/>
                <w:szCs w:val="10"/>
                <w:lang w:val="en-US"/>
                <w:rPrChange w:id="26067" w:author="Hardik Malhotra" w:date="2021-09-30T23:46:00Z">
                  <w:rPr>
                    <w:ins w:id="26068" w:author="Hardik Malhotra" w:date="2021-09-30T23:45:00Z"/>
                    <w:rFonts w:ascii="Verdana" w:eastAsia="Times New Roman" w:hAnsi="Verdana" w:cs="Times New Roman"/>
                    <w:color w:val="000000"/>
                    <w:sz w:val="10"/>
                    <w:szCs w:val="10"/>
                    <w:lang w:val="en-US"/>
                  </w:rPr>
                </w:rPrChange>
              </w:rPr>
            </w:pPr>
            <w:ins w:id="26069" w:author="Hardik Malhotra" w:date="2021-09-30T23:46:00Z">
              <w:r w:rsidRPr="0069225A">
                <w:rPr>
                  <w:rFonts w:ascii="Verdana" w:hAnsi="Verdana" w:cs="Arial"/>
                  <w:color w:val="000000"/>
                  <w:sz w:val="10"/>
                  <w:szCs w:val="10"/>
                  <w:rPrChange w:id="26070" w:author="Hardik Malhotra" w:date="2021-09-30T23:46:00Z">
                    <w:rPr>
                      <w:rFonts w:ascii="Arial" w:hAnsi="Arial" w:cs="Arial"/>
                      <w:b/>
                      <w:bCs/>
                      <w:color w:val="000000"/>
                      <w:sz w:val="20"/>
                      <w:szCs w:val="20"/>
                    </w:rPr>
                  </w:rPrChange>
                </w:rPr>
                <w:t>234</w:t>
              </w:r>
            </w:ins>
          </w:p>
        </w:tc>
        <w:tc>
          <w:tcPr>
            <w:tcW w:w="586" w:type="dxa"/>
            <w:tcBorders>
              <w:top w:val="nil"/>
              <w:left w:val="nil"/>
              <w:bottom w:val="single" w:sz="4" w:space="0" w:color="auto"/>
              <w:right w:val="single" w:sz="4" w:space="0" w:color="auto"/>
            </w:tcBorders>
            <w:shd w:val="clear" w:color="000000" w:fill="FFFFFF"/>
            <w:noWrap/>
            <w:vAlign w:val="bottom"/>
            <w:hideMark/>
          </w:tcPr>
          <w:p w14:paraId="6CB9072E" w14:textId="43B5E385" w:rsidR="0069225A" w:rsidRPr="0069225A" w:rsidRDefault="0069225A" w:rsidP="0069225A">
            <w:pPr>
              <w:spacing w:after="0" w:line="240" w:lineRule="auto"/>
              <w:jc w:val="center"/>
              <w:rPr>
                <w:ins w:id="26071" w:author="Hardik Malhotra" w:date="2021-09-30T23:45:00Z"/>
                <w:rFonts w:ascii="Verdana" w:eastAsia="Times New Roman" w:hAnsi="Verdana" w:cs="Times New Roman"/>
                <w:color w:val="000000"/>
                <w:sz w:val="10"/>
                <w:szCs w:val="10"/>
                <w:lang w:val="en-US"/>
                <w:rPrChange w:id="26072" w:author="Hardik Malhotra" w:date="2021-09-30T23:46:00Z">
                  <w:rPr>
                    <w:ins w:id="26073" w:author="Hardik Malhotra" w:date="2021-09-30T23:45:00Z"/>
                    <w:rFonts w:ascii="Verdana" w:eastAsia="Times New Roman" w:hAnsi="Verdana" w:cs="Times New Roman"/>
                    <w:color w:val="000000"/>
                    <w:sz w:val="10"/>
                    <w:szCs w:val="10"/>
                    <w:lang w:val="en-US"/>
                  </w:rPr>
                </w:rPrChange>
              </w:rPr>
            </w:pPr>
            <w:ins w:id="26074" w:author="Hardik Malhotra" w:date="2021-09-30T23:46:00Z">
              <w:r w:rsidRPr="0069225A">
                <w:rPr>
                  <w:rFonts w:ascii="Verdana" w:hAnsi="Verdana" w:cs="Arial"/>
                  <w:color w:val="000000"/>
                  <w:sz w:val="10"/>
                  <w:szCs w:val="10"/>
                  <w:rPrChange w:id="26075" w:author="Hardik Malhotra" w:date="2021-09-30T23:46:00Z">
                    <w:rPr>
                      <w:rFonts w:ascii="Arial" w:hAnsi="Arial" w:cs="Arial"/>
                      <w:b/>
                      <w:bCs/>
                      <w:color w:val="000000"/>
                      <w:sz w:val="20"/>
                      <w:szCs w:val="20"/>
                    </w:rPr>
                  </w:rPrChange>
                </w:rPr>
                <w:t>242</w:t>
              </w:r>
            </w:ins>
          </w:p>
        </w:tc>
        <w:tc>
          <w:tcPr>
            <w:tcW w:w="586" w:type="dxa"/>
            <w:tcBorders>
              <w:top w:val="nil"/>
              <w:left w:val="nil"/>
              <w:bottom w:val="single" w:sz="4" w:space="0" w:color="auto"/>
              <w:right w:val="single" w:sz="4" w:space="0" w:color="auto"/>
            </w:tcBorders>
            <w:shd w:val="clear" w:color="000000" w:fill="FFFFFF"/>
            <w:noWrap/>
            <w:vAlign w:val="bottom"/>
            <w:hideMark/>
          </w:tcPr>
          <w:p w14:paraId="1155673A" w14:textId="24FA5D38" w:rsidR="0069225A" w:rsidRPr="0069225A" w:rsidRDefault="0069225A" w:rsidP="0069225A">
            <w:pPr>
              <w:spacing w:after="0" w:line="240" w:lineRule="auto"/>
              <w:jc w:val="center"/>
              <w:rPr>
                <w:ins w:id="26076" w:author="Hardik Malhotra" w:date="2021-09-30T23:45:00Z"/>
                <w:rFonts w:ascii="Verdana" w:eastAsia="Times New Roman" w:hAnsi="Verdana" w:cs="Times New Roman"/>
                <w:color w:val="000000"/>
                <w:sz w:val="10"/>
                <w:szCs w:val="10"/>
                <w:lang w:val="en-US"/>
                <w:rPrChange w:id="26077" w:author="Hardik Malhotra" w:date="2021-09-30T23:46:00Z">
                  <w:rPr>
                    <w:ins w:id="26078" w:author="Hardik Malhotra" w:date="2021-09-30T23:45:00Z"/>
                    <w:rFonts w:ascii="Verdana" w:eastAsia="Times New Roman" w:hAnsi="Verdana" w:cs="Times New Roman"/>
                    <w:color w:val="000000"/>
                    <w:sz w:val="10"/>
                    <w:szCs w:val="10"/>
                    <w:lang w:val="en-US"/>
                  </w:rPr>
                </w:rPrChange>
              </w:rPr>
            </w:pPr>
            <w:ins w:id="26079" w:author="Hardik Malhotra" w:date="2021-09-30T23:46:00Z">
              <w:r w:rsidRPr="0069225A">
                <w:rPr>
                  <w:rFonts w:ascii="Verdana" w:hAnsi="Verdana" w:cs="Arial"/>
                  <w:color w:val="000000"/>
                  <w:sz w:val="10"/>
                  <w:szCs w:val="10"/>
                  <w:rPrChange w:id="26080" w:author="Hardik Malhotra" w:date="2021-09-30T23:46:00Z">
                    <w:rPr>
                      <w:rFonts w:ascii="Arial" w:hAnsi="Arial" w:cs="Arial"/>
                      <w:b/>
                      <w:bCs/>
                      <w:color w:val="000000"/>
                      <w:sz w:val="20"/>
                      <w:szCs w:val="20"/>
                    </w:rPr>
                  </w:rPrChange>
                </w:rPr>
                <w:t>250</w:t>
              </w:r>
            </w:ins>
          </w:p>
        </w:tc>
        <w:tc>
          <w:tcPr>
            <w:tcW w:w="586" w:type="dxa"/>
            <w:tcBorders>
              <w:top w:val="nil"/>
              <w:left w:val="nil"/>
              <w:bottom w:val="single" w:sz="4" w:space="0" w:color="auto"/>
              <w:right w:val="single" w:sz="4" w:space="0" w:color="auto"/>
            </w:tcBorders>
            <w:shd w:val="clear" w:color="000000" w:fill="FFFFFF"/>
            <w:noWrap/>
            <w:vAlign w:val="bottom"/>
            <w:hideMark/>
          </w:tcPr>
          <w:p w14:paraId="1465C4C2" w14:textId="59A8F9DA" w:rsidR="0069225A" w:rsidRPr="0069225A" w:rsidRDefault="0069225A" w:rsidP="0069225A">
            <w:pPr>
              <w:spacing w:after="0" w:line="240" w:lineRule="auto"/>
              <w:jc w:val="center"/>
              <w:rPr>
                <w:ins w:id="26081" w:author="Hardik Malhotra" w:date="2021-09-30T23:45:00Z"/>
                <w:rFonts w:ascii="Verdana" w:eastAsia="Times New Roman" w:hAnsi="Verdana" w:cs="Times New Roman"/>
                <w:color w:val="000000"/>
                <w:sz w:val="10"/>
                <w:szCs w:val="10"/>
                <w:lang w:val="en-US"/>
                <w:rPrChange w:id="26082" w:author="Hardik Malhotra" w:date="2021-09-30T23:46:00Z">
                  <w:rPr>
                    <w:ins w:id="26083" w:author="Hardik Malhotra" w:date="2021-09-30T23:45:00Z"/>
                    <w:rFonts w:ascii="Verdana" w:eastAsia="Times New Roman" w:hAnsi="Verdana" w:cs="Times New Roman"/>
                    <w:color w:val="000000"/>
                    <w:sz w:val="10"/>
                    <w:szCs w:val="10"/>
                    <w:lang w:val="en-US"/>
                  </w:rPr>
                </w:rPrChange>
              </w:rPr>
            </w:pPr>
            <w:ins w:id="26084" w:author="Hardik Malhotra" w:date="2021-09-30T23:46:00Z">
              <w:r w:rsidRPr="0069225A">
                <w:rPr>
                  <w:rFonts w:ascii="Verdana" w:hAnsi="Verdana" w:cs="Arial"/>
                  <w:color w:val="000000"/>
                  <w:sz w:val="10"/>
                  <w:szCs w:val="10"/>
                  <w:rPrChange w:id="26085" w:author="Hardik Malhotra" w:date="2021-09-30T23:46:00Z">
                    <w:rPr>
                      <w:rFonts w:ascii="Arial" w:hAnsi="Arial" w:cs="Arial"/>
                      <w:b/>
                      <w:bCs/>
                      <w:color w:val="000000"/>
                      <w:sz w:val="20"/>
                      <w:szCs w:val="20"/>
                    </w:rPr>
                  </w:rPrChange>
                </w:rPr>
                <w:t>258</w:t>
              </w:r>
            </w:ins>
          </w:p>
        </w:tc>
        <w:tc>
          <w:tcPr>
            <w:tcW w:w="586" w:type="dxa"/>
            <w:tcBorders>
              <w:top w:val="nil"/>
              <w:left w:val="nil"/>
              <w:bottom w:val="single" w:sz="4" w:space="0" w:color="auto"/>
              <w:right w:val="single" w:sz="4" w:space="0" w:color="auto"/>
            </w:tcBorders>
            <w:shd w:val="clear" w:color="000000" w:fill="FFFFFF"/>
            <w:noWrap/>
            <w:vAlign w:val="bottom"/>
            <w:hideMark/>
          </w:tcPr>
          <w:p w14:paraId="1F3A1228" w14:textId="28FE3B22" w:rsidR="0069225A" w:rsidRPr="0069225A" w:rsidRDefault="0069225A" w:rsidP="0069225A">
            <w:pPr>
              <w:spacing w:after="0" w:line="240" w:lineRule="auto"/>
              <w:jc w:val="center"/>
              <w:rPr>
                <w:ins w:id="26086" w:author="Hardik Malhotra" w:date="2021-09-30T23:45:00Z"/>
                <w:rFonts w:ascii="Verdana" w:eastAsia="Times New Roman" w:hAnsi="Verdana" w:cs="Times New Roman"/>
                <w:color w:val="000000"/>
                <w:sz w:val="10"/>
                <w:szCs w:val="10"/>
                <w:lang w:val="en-US"/>
                <w:rPrChange w:id="26087" w:author="Hardik Malhotra" w:date="2021-09-30T23:46:00Z">
                  <w:rPr>
                    <w:ins w:id="26088" w:author="Hardik Malhotra" w:date="2021-09-30T23:45:00Z"/>
                    <w:rFonts w:ascii="Verdana" w:eastAsia="Times New Roman" w:hAnsi="Verdana" w:cs="Times New Roman"/>
                    <w:color w:val="000000"/>
                    <w:sz w:val="10"/>
                    <w:szCs w:val="10"/>
                    <w:lang w:val="en-US"/>
                  </w:rPr>
                </w:rPrChange>
              </w:rPr>
            </w:pPr>
            <w:ins w:id="26089" w:author="Hardik Malhotra" w:date="2021-09-30T23:46:00Z">
              <w:r w:rsidRPr="0069225A">
                <w:rPr>
                  <w:rFonts w:ascii="Verdana" w:hAnsi="Verdana" w:cs="Arial"/>
                  <w:color w:val="000000"/>
                  <w:sz w:val="10"/>
                  <w:szCs w:val="10"/>
                  <w:rPrChange w:id="26090" w:author="Hardik Malhotra" w:date="2021-09-30T23:46:00Z">
                    <w:rPr>
                      <w:rFonts w:ascii="Arial" w:hAnsi="Arial" w:cs="Arial"/>
                      <w:b/>
                      <w:bCs/>
                      <w:color w:val="000000"/>
                      <w:sz w:val="20"/>
                      <w:szCs w:val="20"/>
                    </w:rPr>
                  </w:rPrChange>
                </w:rPr>
                <w:t>266</w:t>
              </w:r>
            </w:ins>
          </w:p>
        </w:tc>
      </w:tr>
      <w:tr w:rsidR="0069225A" w:rsidRPr="00257590" w14:paraId="7D2D80DE" w14:textId="77777777" w:rsidTr="00092529">
        <w:trPr>
          <w:trHeight w:val="334"/>
          <w:ins w:id="26091" w:author="Hardik Malhotra" w:date="2021-09-30T23:45:00Z"/>
        </w:trPr>
        <w:tc>
          <w:tcPr>
            <w:tcW w:w="966" w:type="dxa"/>
            <w:tcBorders>
              <w:top w:val="nil"/>
              <w:left w:val="single" w:sz="4" w:space="0" w:color="auto"/>
              <w:bottom w:val="single" w:sz="4" w:space="0" w:color="auto"/>
              <w:right w:val="single" w:sz="4" w:space="0" w:color="auto"/>
            </w:tcBorders>
            <w:shd w:val="clear" w:color="000000" w:fill="FFFFFF"/>
            <w:noWrap/>
            <w:vAlign w:val="bottom"/>
            <w:hideMark/>
          </w:tcPr>
          <w:p w14:paraId="0BC68C24" w14:textId="77777777" w:rsidR="0069225A" w:rsidRPr="00257590" w:rsidRDefault="0069225A" w:rsidP="0069225A">
            <w:pPr>
              <w:spacing w:after="0" w:line="240" w:lineRule="auto"/>
              <w:rPr>
                <w:ins w:id="26092" w:author="Hardik Malhotra" w:date="2021-09-30T23:45:00Z"/>
                <w:rFonts w:ascii="Verdana" w:eastAsia="Times New Roman" w:hAnsi="Verdana" w:cs="Times New Roman"/>
                <w:color w:val="000000"/>
                <w:sz w:val="10"/>
                <w:szCs w:val="10"/>
                <w:lang w:val="en-US"/>
              </w:rPr>
            </w:pPr>
            <w:ins w:id="26093" w:author="Hardik Malhotra" w:date="2021-09-30T23:45:00Z">
              <w:r w:rsidRPr="00257590">
                <w:rPr>
                  <w:rFonts w:ascii="Verdana" w:hAnsi="Verdana"/>
                  <w:color w:val="000000"/>
                  <w:sz w:val="10"/>
                  <w:szCs w:val="10"/>
                </w:rPr>
                <w:t>Semi-Solid</w:t>
              </w:r>
            </w:ins>
          </w:p>
        </w:tc>
        <w:tc>
          <w:tcPr>
            <w:tcW w:w="587" w:type="dxa"/>
            <w:tcBorders>
              <w:top w:val="nil"/>
              <w:left w:val="nil"/>
              <w:bottom w:val="single" w:sz="4" w:space="0" w:color="auto"/>
              <w:right w:val="single" w:sz="4" w:space="0" w:color="auto"/>
            </w:tcBorders>
            <w:shd w:val="clear" w:color="000000" w:fill="FFFFFF"/>
            <w:noWrap/>
            <w:vAlign w:val="bottom"/>
            <w:hideMark/>
          </w:tcPr>
          <w:p w14:paraId="5AFAEEDC" w14:textId="7DB9889C" w:rsidR="0069225A" w:rsidRPr="0069225A" w:rsidRDefault="0069225A" w:rsidP="0069225A">
            <w:pPr>
              <w:spacing w:after="0" w:line="240" w:lineRule="auto"/>
              <w:jc w:val="center"/>
              <w:rPr>
                <w:ins w:id="26094" w:author="Hardik Malhotra" w:date="2021-09-30T23:45:00Z"/>
                <w:rFonts w:ascii="Verdana" w:eastAsia="Times New Roman" w:hAnsi="Verdana" w:cs="Times New Roman"/>
                <w:color w:val="000000"/>
                <w:sz w:val="10"/>
                <w:szCs w:val="10"/>
                <w:lang w:val="en-US"/>
                <w:rPrChange w:id="26095" w:author="Hardik Malhotra" w:date="2021-09-30T23:46:00Z">
                  <w:rPr>
                    <w:ins w:id="26096" w:author="Hardik Malhotra" w:date="2021-09-30T23:45:00Z"/>
                    <w:rFonts w:ascii="Verdana" w:eastAsia="Times New Roman" w:hAnsi="Verdana" w:cs="Times New Roman"/>
                    <w:color w:val="000000"/>
                    <w:sz w:val="10"/>
                    <w:szCs w:val="10"/>
                    <w:lang w:val="en-US"/>
                  </w:rPr>
                </w:rPrChange>
              </w:rPr>
            </w:pPr>
            <w:ins w:id="26097" w:author="Hardik Malhotra" w:date="2021-09-30T23:46:00Z">
              <w:r w:rsidRPr="0069225A">
                <w:rPr>
                  <w:rFonts w:ascii="Verdana" w:hAnsi="Verdana" w:cs="Arial"/>
                  <w:color w:val="000000"/>
                  <w:sz w:val="10"/>
                  <w:szCs w:val="10"/>
                  <w:rPrChange w:id="26098" w:author="Hardik Malhotra" w:date="2021-09-30T23:46:00Z">
                    <w:rPr>
                      <w:rFonts w:ascii="Arial" w:hAnsi="Arial" w:cs="Arial"/>
                      <w:b/>
                      <w:bCs/>
                      <w:color w:val="000000"/>
                      <w:sz w:val="20"/>
                      <w:szCs w:val="20"/>
                    </w:rPr>
                  </w:rPrChange>
                </w:rPr>
                <w:t>31</w:t>
              </w:r>
            </w:ins>
          </w:p>
        </w:tc>
        <w:tc>
          <w:tcPr>
            <w:tcW w:w="587" w:type="dxa"/>
            <w:tcBorders>
              <w:top w:val="nil"/>
              <w:left w:val="nil"/>
              <w:bottom w:val="single" w:sz="4" w:space="0" w:color="auto"/>
              <w:right w:val="single" w:sz="4" w:space="0" w:color="auto"/>
            </w:tcBorders>
            <w:shd w:val="clear" w:color="000000" w:fill="FFFFFF"/>
            <w:noWrap/>
            <w:vAlign w:val="bottom"/>
            <w:hideMark/>
          </w:tcPr>
          <w:p w14:paraId="67AA4716" w14:textId="07B8B41B" w:rsidR="0069225A" w:rsidRPr="0069225A" w:rsidRDefault="0069225A" w:rsidP="0069225A">
            <w:pPr>
              <w:spacing w:after="0" w:line="240" w:lineRule="auto"/>
              <w:jc w:val="center"/>
              <w:rPr>
                <w:ins w:id="26099" w:author="Hardik Malhotra" w:date="2021-09-30T23:45:00Z"/>
                <w:rFonts w:ascii="Verdana" w:eastAsia="Times New Roman" w:hAnsi="Verdana" w:cs="Times New Roman"/>
                <w:color w:val="000000"/>
                <w:sz w:val="10"/>
                <w:szCs w:val="10"/>
                <w:lang w:val="en-US"/>
                <w:rPrChange w:id="26100" w:author="Hardik Malhotra" w:date="2021-09-30T23:46:00Z">
                  <w:rPr>
                    <w:ins w:id="26101" w:author="Hardik Malhotra" w:date="2021-09-30T23:45:00Z"/>
                    <w:rFonts w:ascii="Verdana" w:eastAsia="Times New Roman" w:hAnsi="Verdana" w:cs="Times New Roman"/>
                    <w:color w:val="000000"/>
                    <w:sz w:val="10"/>
                    <w:szCs w:val="10"/>
                    <w:lang w:val="en-US"/>
                  </w:rPr>
                </w:rPrChange>
              </w:rPr>
            </w:pPr>
            <w:ins w:id="26102" w:author="Hardik Malhotra" w:date="2021-09-30T23:46:00Z">
              <w:r w:rsidRPr="0069225A">
                <w:rPr>
                  <w:rFonts w:ascii="Verdana" w:hAnsi="Verdana" w:cs="Arial"/>
                  <w:color w:val="000000"/>
                  <w:sz w:val="10"/>
                  <w:szCs w:val="10"/>
                  <w:rPrChange w:id="26103" w:author="Hardik Malhotra" w:date="2021-09-30T23:46:00Z">
                    <w:rPr>
                      <w:rFonts w:ascii="Arial" w:hAnsi="Arial" w:cs="Arial"/>
                      <w:b/>
                      <w:bCs/>
                      <w:color w:val="000000"/>
                      <w:sz w:val="20"/>
                      <w:szCs w:val="20"/>
                    </w:rPr>
                  </w:rPrChange>
                </w:rPr>
                <w:t>32</w:t>
              </w:r>
            </w:ins>
          </w:p>
        </w:tc>
        <w:tc>
          <w:tcPr>
            <w:tcW w:w="587" w:type="dxa"/>
            <w:tcBorders>
              <w:top w:val="nil"/>
              <w:left w:val="nil"/>
              <w:bottom w:val="single" w:sz="4" w:space="0" w:color="auto"/>
              <w:right w:val="single" w:sz="4" w:space="0" w:color="auto"/>
            </w:tcBorders>
            <w:shd w:val="clear" w:color="000000" w:fill="FFFFFF"/>
            <w:noWrap/>
            <w:vAlign w:val="bottom"/>
            <w:hideMark/>
          </w:tcPr>
          <w:p w14:paraId="0A75F6AE" w14:textId="25B855F6" w:rsidR="0069225A" w:rsidRPr="0069225A" w:rsidRDefault="0069225A" w:rsidP="0069225A">
            <w:pPr>
              <w:spacing w:after="0" w:line="240" w:lineRule="auto"/>
              <w:jc w:val="center"/>
              <w:rPr>
                <w:ins w:id="26104" w:author="Hardik Malhotra" w:date="2021-09-30T23:45:00Z"/>
                <w:rFonts w:ascii="Verdana" w:eastAsia="Times New Roman" w:hAnsi="Verdana" w:cs="Times New Roman"/>
                <w:color w:val="000000"/>
                <w:sz w:val="10"/>
                <w:szCs w:val="10"/>
                <w:lang w:val="en-US"/>
                <w:rPrChange w:id="26105" w:author="Hardik Malhotra" w:date="2021-09-30T23:46:00Z">
                  <w:rPr>
                    <w:ins w:id="26106" w:author="Hardik Malhotra" w:date="2021-09-30T23:45:00Z"/>
                    <w:rFonts w:ascii="Verdana" w:eastAsia="Times New Roman" w:hAnsi="Verdana" w:cs="Times New Roman"/>
                    <w:color w:val="000000"/>
                    <w:sz w:val="10"/>
                    <w:szCs w:val="10"/>
                    <w:lang w:val="en-US"/>
                  </w:rPr>
                </w:rPrChange>
              </w:rPr>
            </w:pPr>
            <w:ins w:id="26107" w:author="Hardik Malhotra" w:date="2021-09-30T23:46:00Z">
              <w:r w:rsidRPr="0069225A">
                <w:rPr>
                  <w:rFonts w:ascii="Verdana" w:hAnsi="Verdana" w:cs="Arial"/>
                  <w:color w:val="000000"/>
                  <w:sz w:val="10"/>
                  <w:szCs w:val="10"/>
                  <w:rPrChange w:id="26108" w:author="Hardik Malhotra" w:date="2021-09-30T23:46:00Z">
                    <w:rPr>
                      <w:rFonts w:ascii="Arial" w:hAnsi="Arial" w:cs="Arial"/>
                      <w:b/>
                      <w:bCs/>
                      <w:color w:val="000000"/>
                      <w:sz w:val="20"/>
                      <w:szCs w:val="20"/>
                    </w:rPr>
                  </w:rPrChange>
                </w:rPr>
                <w:t>33</w:t>
              </w:r>
            </w:ins>
          </w:p>
        </w:tc>
        <w:tc>
          <w:tcPr>
            <w:tcW w:w="586" w:type="dxa"/>
            <w:tcBorders>
              <w:top w:val="nil"/>
              <w:left w:val="nil"/>
              <w:bottom w:val="single" w:sz="4" w:space="0" w:color="auto"/>
              <w:right w:val="single" w:sz="4" w:space="0" w:color="auto"/>
            </w:tcBorders>
            <w:shd w:val="clear" w:color="000000" w:fill="FFFFFF"/>
            <w:noWrap/>
            <w:vAlign w:val="bottom"/>
            <w:hideMark/>
          </w:tcPr>
          <w:p w14:paraId="6A8522F6" w14:textId="78C7C918" w:rsidR="0069225A" w:rsidRPr="0069225A" w:rsidRDefault="0069225A" w:rsidP="0069225A">
            <w:pPr>
              <w:spacing w:after="0" w:line="240" w:lineRule="auto"/>
              <w:jc w:val="center"/>
              <w:rPr>
                <w:ins w:id="26109" w:author="Hardik Malhotra" w:date="2021-09-30T23:45:00Z"/>
                <w:rFonts w:ascii="Verdana" w:eastAsia="Times New Roman" w:hAnsi="Verdana" w:cs="Times New Roman"/>
                <w:color w:val="000000"/>
                <w:sz w:val="10"/>
                <w:szCs w:val="10"/>
                <w:lang w:val="en-US"/>
                <w:rPrChange w:id="26110" w:author="Hardik Malhotra" w:date="2021-09-30T23:46:00Z">
                  <w:rPr>
                    <w:ins w:id="26111" w:author="Hardik Malhotra" w:date="2021-09-30T23:45:00Z"/>
                    <w:rFonts w:ascii="Verdana" w:eastAsia="Times New Roman" w:hAnsi="Verdana" w:cs="Times New Roman"/>
                    <w:color w:val="000000"/>
                    <w:sz w:val="10"/>
                    <w:szCs w:val="10"/>
                    <w:lang w:val="en-US"/>
                  </w:rPr>
                </w:rPrChange>
              </w:rPr>
            </w:pPr>
            <w:ins w:id="26112" w:author="Hardik Malhotra" w:date="2021-09-30T23:46:00Z">
              <w:r w:rsidRPr="0069225A">
                <w:rPr>
                  <w:rFonts w:ascii="Verdana" w:hAnsi="Verdana" w:cs="Arial"/>
                  <w:color w:val="000000"/>
                  <w:sz w:val="10"/>
                  <w:szCs w:val="10"/>
                  <w:rPrChange w:id="26113" w:author="Hardik Malhotra" w:date="2021-09-30T23:46:00Z">
                    <w:rPr>
                      <w:rFonts w:ascii="Arial" w:hAnsi="Arial" w:cs="Arial"/>
                      <w:b/>
                      <w:bCs/>
                      <w:color w:val="000000"/>
                      <w:sz w:val="20"/>
                      <w:szCs w:val="20"/>
                    </w:rPr>
                  </w:rPrChange>
                </w:rPr>
                <w:t>33</w:t>
              </w:r>
            </w:ins>
          </w:p>
        </w:tc>
        <w:tc>
          <w:tcPr>
            <w:tcW w:w="586" w:type="dxa"/>
            <w:tcBorders>
              <w:top w:val="nil"/>
              <w:left w:val="nil"/>
              <w:bottom w:val="single" w:sz="4" w:space="0" w:color="auto"/>
              <w:right w:val="single" w:sz="4" w:space="0" w:color="auto"/>
            </w:tcBorders>
            <w:shd w:val="clear" w:color="000000" w:fill="FFFFFF"/>
            <w:noWrap/>
            <w:vAlign w:val="bottom"/>
            <w:hideMark/>
          </w:tcPr>
          <w:p w14:paraId="109B2896" w14:textId="2E3AC440" w:rsidR="0069225A" w:rsidRPr="0069225A" w:rsidRDefault="0069225A" w:rsidP="0069225A">
            <w:pPr>
              <w:spacing w:after="0" w:line="240" w:lineRule="auto"/>
              <w:jc w:val="center"/>
              <w:rPr>
                <w:ins w:id="26114" w:author="Hardik Malhotra" w:date="2021-09-30T23:45:00Z"/>
                <w:rFonts w:ascii="Verdana" w:eastAsia="Times New Roman" w:hAnsi="Verdana" w:cs="Times New Roman"/>
                <w:color w:val="000000"/>
                <w:sz w:val="10"/>
                <w:szCs w:val="10"/>
                <w:lang w:val="en-US"/>
                <w:rPrChange w:id="26115" w:author="Hardik Malhotra" w:date="2021-09-30T23:46:00Z">
                  <w:rPr>
                    <w:ins w:id="26116" w:author="Hardik Malhotra" w:date="2021-09-30T23:45:00Z"/>
                    <w:rFonts w:ascii="Verdana" w:eastAsia="Times New Roman" w:hAnsi="Verdana" w:cs="Times New Roman"/>
                    <w:color w:val="000000"/>
                    <w:sz w:val="10"/>
                    <w:szCs w:val="10"/>
                    <w:lang w:val="en-US"/>
                  </w:rPr>
                </w:rPrChange>
              </w:rPr>
            </w:pPr>
            <w:ins w:id="26117" w:author="Hardik Malhotra" w:date="2021-09-30T23:46:00Z">
              <w:r w:rsidRPr="0069225A">
                <w:rPr>
                  <w:rFonts w:ascii="Verdana" w:hAnsi="Verdana" w:cs="Arial"/>
                  <w:color w:val="000000"/>
                  <w:sz w:val="10"/>
                  <w:szCs w:val="10"/>
                  <w:rPrChange w:id="26118" w:author="Hardik Malhotra" w:date="2021-09-30T23:46:00Z">
                    <w:rPr>
                      <w:rFonts w:ascii="Arial" w:hAnsi="Arial" w:cs="Arial"/>
                      <w:b/>
                      <w:bCs/>
                      <w:color w:val="000000"/>
                      <w:sz w:val="20"/>
                      <w:szCs w:val="20"/>
                    </w:rPr>
                  </w:rPrChange>
                </w:rPr>
                <w:t>34</w:t>
              </w:r>
            </w:ins>
          </w:p>
        </w:tc>
        <w:tc>
          <w:tcPr>
            <w:tcW w:w="586" w:type="dxa"/>
            <w:tcBorders>
              <w:top w:val="nil"/>
              <w:left w:val="nil"/>
              <w:bottom w:val="single" w:sz="4" w:space="0" w:color="auto"/>
              <w:right w:val="single" w:sz="4" w:space="0" w:color="auto"/>
            </w:tcBorders>
            <w:shd w:val="clear" w:color="000000" w:fill="FFFFFF"/>
            <w:noWrap/>
            <w:vAlign w:val="bottom"/>
            <w:hideMark/>
          </w:tcPr>
          <w:p w14:paraId="2B70C794" w14:textId="2E687C79" w:rsidR="0069225A" w:rsidRPr="0069225A" w:rsidRDefault="0069225A" w:rsidP="0069225A">
            <w:pPr>
              <w:spacing w:after="0" w:line="240" w:lineRule="auto"/>
              <w:jc w:val="center"/>
              <w:rPr>
                <w:ins w:id="26119" w:author="Hardik Malhotra" w:date="2021-09-30T23:45:00Z"/>
                <w:rFonts w:ascii="Verdana" w:eastAsia="Times New Roman" w:hAnsi="Verdana" w:cs="Times New Roman"/>
                <w:color w:val="000000"/>
                <w:sz w:val="10"/>
                <w:szCs w:val="10"/>
                <w:lang w:val="en-US"/>
                <w:rPrChange w:id="26120" w:author="Hardik Malhotra" w:date="2021-09-30T23:46:00Z">
                  <w:rPr>
                    <w:ins w:id="26121" w:author="Hardik Malhotra" w:date="2021-09-30T23:45:00Z"/>
                    <w:rFonts w:ascii="Verdana" w:eastAsia="Times New Roman" w:hAnsi="Verdana" w:cs="Times New Roman"/>
                    <w:color w:val="000000"/>
                    <w:sz w:val="10"/>
                    <w:szCs w:val="10"/>
                    <w:lang w:val="en-US"/>
                  </w:rPr>
                </w:rPrChange>
              </w:rPr>
            </w:pPr>
            <w:ins w:id="26122" w:author="Hardik Malhotra" w:date="2021-09-30T23:46:00Z">
              <w:r w:rsidRPr="0069225A">
                <w:rPr>
                  <w:rFonts w:ascii="Verdana" w:hAnsi="Verdana" w:cs="Arial"/>
                  <w:color w:val="000000"/>
                  <w:sz w:val="10"/>
                  <w:szCs w:val="10"/>
                  <w:rPrChange w:id="26123" w:author="Hardik Malhotra" w:date="2021-09-30T23:46:00Z">
                    <w:rPr>
                      <w:rFonts w:ascii="Arial" w:hAnsi="Arial" w:cs="Arial"/>
                      <w:b/>
                      <w:bCs/>
                      <w:color w:val="000000"/>
                      <w:sz w:val="20"/>
                      <w:szCs w:val="20"/>
                    </w:rPr>
                  </w:rPrChange>
                </w:rPr>
                <w:t>32</w:t>
              </w:r>
            </w:ins>
          </w:p>
        </w:tc>
        <w:tc>
          <w:tcPr>
            <w:tcW w:w="586" w:type="dxa"/>
            <w:tcBorders>
              <w:top w:val="nil"/>
              <w:left w:val="nil"/>
              <w:bottom w:val="single" w:sz="4" w:space="0" w:color="auto"/>
              <w:right w:val="single" w:sz="4" w:space="0" w:color="auto"/>
            </w:tcBorders>
            <w:shd w:val="clear" w:color="000000" w:fill="FFFFFF"/>
            <w:noWrap/>
            <w:vAlign w:val="bottom"/>
            <w:hideMark/>
          </w:tcPr>
          <w:p w14:paraId="20A53E60" w14:textId="24D6DF35" w:rsidR="0069225A" w:rsidRPr="0069225A" w:rsidRDefault="0069225A" w:rsidP="0069225A">
            <w:pPr>
              <w:spacing w:after="0" w:line="240" w:lineRule="auto"/>
              <w:jc w:val="center"/>
              <w:rPr>
                <w:ins w:id="26124" w:author="Hardik Malhotra" w:date="2021-09-30T23:45:00Z"/>
                <w:rFonts w:ascii="Verdana" w:eastAsia="Times New Roman" w:hAnsi="Verdana" w:cs="Times New Roman"/>
                <w:color w:val="000000"/>
                <w:sz w:val="10"/>
                <w:szCs w:val="10"/>
                <w:lang w:val="en-US"/>
                <w:rPrChange w:id="26125" w:author="Hardik Malhotra" w:date="2021-09-30T23:46:00Z">
                  <w:rPr>
                    <w:ins w:id="26126" w:author="Hardik Malhotra" w:date="2021-09-30T23:45:00Z"/>
                    <w:rFonts w:ascii="Verdana" w:eastAsia="Times New Roman" w:hAnsi="Verdana" w:cs="Times New Roman"/>
                    <w:color w:val="000000"/>
                    <w:sz w:val="10"/>
                    <w:szCs w:val="10"/>
                    <w:lang w:val="en-US"/>
                  </w:rPr>
                </w:rPrChange>
              </w:rPr>
            </w:pPr>
            <w:ins w:id="26127" w:author="Hardik Malhotra" w:date="2021-09-30T23:46:00Z">
              <w:r w:rsidRPr="0069225A">
                <w:rPr>
                  <w:rFonts w:ascii="Verdana" w:hAnsi="Verdana" w:cs="Arial"/>
                  <w:color w:val="000000"/>
                  <w:sz w:val="10"/>
                  <w:szCs w:val="10"/>
                  <w:rPrChange w:id="26128" w:author="Hardik Malhotra" w:date="2021-09-30T23:46:00Z">
                    <w:rPr>
                      <w:rFonts w:ascii="Arial" w:hAnsi="Arial" w:cs="Arial"/>
                      <w:b/>
                      <w:bCs/>
                      <w:color w:val="000000"/>
                      <w:sz w:val="20"/>
                      <w:szCs w:val="20"/>
                    </w:rPr>
                  </w:rPrChange>
                </w:rPr>
                <w:t>33</w:t>
              </w:r>
            </w:ins>
          </w:p>
        </w:tc>
        <w:tc>
          <w:tcPr>
            <w:tcW w:w="586" w:type="dxa"/>
            <w:tcBorders>
              <w:top w:val="nil"/>
              <w:left w:val="nil"/>
              <w:bottom w:val="single" w:sz="4" w:space="0" w:color="auto"/>
              <w:right w:val="single" w:sz="4" w:space="0" w:color="auto"/>
            </w:tcBorders>
            <w:shd w:val="clear" w:color="000000" w:fill="FFFFFF"/>
            <w:noWrap/>
            <w:vAlign w:val="bottom"/>
            <w:hideMark/>
          </w:tcPr>
          <w:p w14:paraId="7E56B8E5" w14:textId="75FBD8B3" w:rsidR="0069225A" w:rsidRPr="0069225A" w:rsidRDefault="0069225A" w:rsidP="0069225A">
            <w:pPr>
              <w:spacing w:after="0" w:line="240" w:lineRule="auto"/>
              <w:jc w:val="center"/>
              <w:rPr>
                <w:ins w:id="26129" w:author="Hardik Malhotra" w:date="2021-09-30T23:45:00Z"/>
                <w:rFonts w:ascii="Verdana" w:eastAsia="Times New Roman" w:hAnsi="Verdana" w:cs="Times New Roman"/>
                <w:color w:val="000000"/>
                <w:sz w:val="10"/>
                <w:szCs w:val="10"/>
                <w:lang w:val="en-US"/>
                <w:rPrChange w:id="26130" w:author="Hardik Malhotra" w:date="2021-09-30T23:46:00Z">
                  <w:rPr>
                    <w:ins w:id="26131" w:author="Hardik Malhotra" w:date="2021-09-30T23:45:00Z"/>
                    <w:rFonts w:ascii="Verdana" w:eastAsia="Times New Roman" w:hAnsi="Verdana" w:cs="Times New Roman"/>
                    <w:color w:val="000000"/>
                    <w:sz w:val="10"/>
                    <w:szCs w:val="10"/>
                    <w:lang w:val="en-US"/>
                  </w:rPr>
                </w:rPrChange>
              </w:rPr>
            </w:pPr>
            <w:ins w:id="26132" w:author="Hardik Malhotra" w:date="2021-09-30T23:46:00Z">
              <w:r w:rsidRPr="0069225A">
                <w:rPr>
                  <w:rFonts w:ascii="Verdana" w:hAnsi="Verdana" w:cs="Arial"/>
                  <w:color w:val="000000"/>
                  <w:sz w:val="10"/>
                  <w:szCs w:val="10"/>
                  <w:rPrChange w:id="26133" w:author="Hardik Malhotra" w:date="2021-09-30T23:46:00Z">
                    <w:rPr>
                      <w:rFonts w:ascii="Arial" w:hAnsi="Arial" w:cs="Arial"/>
                      <w:b/>
                      <w:bCs/>
                      <w:color w:val="000000"/>
                      <w:sz w:val="20"/>
                      <w:szCs w:val="20"/>
                    </w:rPr>
                  </w:rPrChange>
                </w:rPr>
                <w:t>35</w:t>
              </w:r>
            </w:ins>
          </w:p>
        </w:tc>
        <w:tc>
          <w:tcPr>
            <w:tcW w:w="586" w:type="dxa"/>
            <w:tcBorders>
              <w:top w:val="nil"/>
              <w:left w:val="nil"/>
              <w:bottom w:val="single" w:sz="4" w:space="0" w:color="auto"/>
              <w:right w:val="single" w:sz="4" w:space="0" w:color="auto"/>
            </w:tcBorders>
            <w:shd w:val="clear" w:color="000000" w:fill="FFFFFF"/>
            <w:noWrap/>
            <w:vAlign w:val="bottom"/>
            <w:hideMark/>
          </w:tcPr>
          <w:p w14:paraId="60002918" w14:textId="1C221C07" w:rsidR="0069225A" w:rsidRPr="0069225A" w:rsidRDefault="0069225A" w:rsidP="0069225A">
            <w:pPr>
              <w:spacing w:after="0" w:line="240" w:lineRule="auto"/>
              <w:jc w:val="center"/>
              <w:rPr>
                <w:ins w:id="26134" w:author="Hardik Malhotra" w:date="2021-09-30T23:45:00Z"/>
                <w:rFonts w:ascii="Verdana" w:eastAsia="Times New Roman" w:hAnsi="Verdana" w:cs="Times New Roman"/>
                <w:color w:val="000000"/>
                <w:sz w:val="10"/>
                <w:szCs w:val="10"/>
                <w:lang w:val="en-US"/>
                <w:rPrChange w:id="26135" w:author="Hardik Malhotra" w:date="2021-09-30T23:46:00Z">
                  <w:rPr>
                    <w:ins w:id="26136" w:author="Hardik Malhotra" w:date="2021-09-30T23:45:00Z"/>
                    <w:rFonts w:ascii="Verdana" w:eastAsia="Times New Roman" w:hAnsi="Verdana" w:cs="Times New Roman"/>
                    <w:color w:val="000000"/>
                    <w:sz w:val="10"/>
                    <w:szCs w:val="10"/>
                    <w:lang w:val="en-US"/>
                  </w:rPr>
                </w:rPrChange>
              </w:rPr>
            </w:pPr>
            <w:ins w:id="26137" w:author="Hardik Malhotra" w:date="2021-09-30T23:46:00Z">
              <w:r w:rsidRPr="0069225A">
                <w:rPr>
                  <w:rFonts w:ascii="Verdana" w:hAnsi="Verdana" w:cs="Arial"/>
                  <w:color w:val="000000"/>
                  <w:sz w:val="10"/>
                  <w:szCs w:val="10"/>
                  <w:rPrChange w:id="26138" w:author="Hardik Malhotra" w:date="2021-09-30T23:46:00Z">
                    <w:rPr>
                      <w:rFonts w:ascii="Arial" w:hAnsi="Arial" w:cs="Arial"/>
                      <w:b/>
                      <w:bCs/>
                      <w:color w:val="000000"/>
                      <w:sz w:val="20"/>
                      <w:szCs w:val="20"/>
                    </w:rPr>
                  </w:rPrChange>
                </w:rPr>
                <w:t>36</w:t>
              </w:r>
            </w:ins>
          </w:p>
        </w:tc>
        <w:tc>
          <w:tcPr>
            <w:tcW w:w="586" w:type="dxa"/>
            <w:tcBorders>
              <w:top w:val="nil"/>
              <w:left w:val="nil"/>
              <w:bottom w:val="single" w:sz="4" w:space="0" w:color="auto"/>
              <w:right w:val="single" w:sz="4" w:space="0" w:color="auto"/>
            </w:tcBorders>
            <w:shd w:val="clear" w:color="000000" w:fill="FFFFFF"/>
            <w:noWrap/>
            <w:vAlign w:val="bottom"/>
            <w:hideMark/>
          </w:tcPr>
          <w:p w14:paraId="013559F6" w14:textId="236AA8B5" w:rsidR="0069225A" w:rsidRPr="0069225A" w:rsidRDefault="0069225A" w:rsidP="0069225A">
            <w:pPr>
              <w:spacing w:after="0" w:line="240" w:lineRule="auto"/>
              <w:jc w:val="center"/>
              <w:rPr>
                <w:ins w:id="26139" w:author="Hardik Malhotra" w:date="2021-09-30T23:45:00Z"/>
                <w:rFonts w:ascii="Verdana" w:eastAsia="Times New Roman" w:hAnsi="Verdana" w:cs="Times New Roman"/>
                <w:color w:val="000000"/>
                <w:sz w:val="10"/>
                <w:szCs w:val="10"/>
                <w:lang w:val="en-US"/>
                <w:rPrChange w:id="26140" w:author="Hardik Malhotra" w:date="2021-09-30T23:46:00Z">
                  <w:rPr>
                    <w:ins w:id="26141" w:author="Hardik Malhotra" w:date="2021-09-30T23:45:00Z"/>
                    <w:rFonts w:ascii="Verdana" w:eastAsia="Times New Roman" w:hAnsi="Verdana" w:cs="Times New Roman"/>
                    <w:color w:val="000000"/>
                    <w:sz w:val="10"/>
                    <w:szCs w:val="10"/>
                    <w:lang w:val="en-US"/>
                  </w:rPr>
                </w:rPrChange>
              </w:rPr>
            </w:pPr>
            <w:ins w:id="26142" w:author="Hardik Malhotra" w:date="2021-09-30T23:46:00Z">
              <w:r w:rsidRPr="0069225A">
                <w:rPr>
                  <w:rFonts w:ascii="Verdana" w:hAnsi="Verdana" w:cs="Arial"/>
                  <w:color w:val="000000"/>
                  <w:sz w:val="10"/>
                  <w:szCs w:val="10"/>
                  <w:rPrChange w:id="26143" w:author="Hardik Malhotra" w:date="2021-09-30T23:46:00Z">
                    <w:rPr>
                      <w:rFonts w:ascii="Arial" w:hAnsi="Arial" w:cs="Arial"/>
                      <w:b/>
                      <w:bCs/>
                      <w:color w:val="000000"/>
                      <w:sz w:val="20"/>
                      <w:szCs w:val="20"/>
                    </w:rPr>
                  </w:rPrChange>
                </w:rPr>
                <w:t>37</w:t>
              </w:r>
            </w:ins>
          </w:p>
        </w:tc>
        <w:tc>
          <w:tcPr>
            <w:tcW w:w="586" w:type="dxa"/>
            <w:tcBorders>
              <w:top w:val="nil"/>
              <w:left w:val="nil"/>
              <w:bottom w:val="single" w:sz="4" w:space="0" w:color="auto"/>
              <w:right w:val="single" w:sz="4" w:space="0" w:color="auto"/>
            </w:tcBorders>
            <w:shd w:val="clear" w:color="000000" w:fill="FFFFFF"/>
            <w:noWrap/>
            <w:vAlign w:val="bottom"/>
            <w:hideMark/>
          </w:tcPr>
          <w:p w14:paraId="76C8D67B" w14:textId="46B95733" w:rsidR="0069225A" w:rsidRPr="0069225A" w:rsidRDefault="0069225A" w:rsidP="0069225A">
            <w:pPr>
              <w:spacing w:after="0" w:line="240" w:lineRule="auto"/>
              <w:jc w:val="center"/>
              <w:rPr>
                <w:ins w:id="26144" w:author="Hardik Malhotra" w:date="2021-09-30T23:45:00Z"/>
                <w:rFonts w:ascii="Verdana" w:eastAsia="Times New Roman" w:hAnsi="Verdana" w:cs="Times New Roman"/>
                <w:color w:val="000000"/>
                <w:sz w:val="10"/>
                <w:szCs w:val="10"/>
                <w:lang w:val="en-US"/>
                <w:rPrChange w:id="26145" w:author="Hardik Malhotra" w:date="2021-09-30T23:46:00Z">
                  <w:rPr>
                    <w:ins w:id="26146" w:author="Hardik Malhotra" w:date="2021-09-30T23:45:00Z"/>
                    <w:rFonts w:ascii="Verdana" w:eastAsia="Times New Roman" w:hAnsi="Verdana" w:cs="Times New Roman"/>
                    <w:color w:val="000000"/>
                    <w:sz w:val="10"/>
                    <w:szCs w:val="10"/>
                    <w:lang w:val="en-US"/>
                  </w:rPr>
                </w:rPrChange>
              </w:rPr>
            </w:pPr>
            <w:ins w:id="26147" w:author="Hardik Malhotra" w:date="2021-09-30T23:46:00Z">
              <w:r w:rsidRPr="0069225A">
                <w:rPr>
                  <w:rFonts w:ascii="Verdana" w:hAnsi="Verdana" w:cs="Arial"/>
                  <w:color w:val="000000"/>
                  <w:sz w:val="10"/>
                  <w:szCs w:val="10"/>
                  <w:rPrChange w:id="26148" w:author="Hardik Malhotra" w:date="2021-09-30T23:46:00Z">
                    <w:rPr>
                      <w:rFonts w:ascii="Arial" w:hAnsi="Arial" w:cs="Arial"/>
                      <w:b/>
                      <w:bCs/>
                      <w:color w:val="000000"/>
                      <w:sz w:val="20"/>
                      <w:szCs w:val="20"/>
                    </w:rPr>
                  </w:rPrChange>
                </w:rPr>
                <w:t>39</w:t>
              </w:r>
            </w:ins>
          </w:p>
        </w:tc>
        <w:tc>
          <w:tcPr>
            <w:tcW w:w="586" w:type="dxa"/>
            <w:tcBorders>
              <w:top w:val="nil"/>
              <w:left w:val="nil"/>
              <w:bottom w:val="single" w:sz="4" w:space="0" w:color="auto"/>
              <w:right w:val="single" w:sz="4" w:space="0" w:color="auto"/>
            </w:tcBorders>
            <w:shd w:val="clear" w:color="000000" w:fill="FFFFFF"/>
            <w:noWrap/>
            <w:vAlign w:val="bottom"/>
            <w:hideMark/>
          </w:tcPr>
          <w:p w14:paraId="11D91BA8" w14:textId="435CCD2C" w:rsidR="0069225A" w:rsidRPr="0069225A" w:rsidRDefault="0069225A" w:rsidP="0069225A">
            <w:pPr>
              <w:spacing w:after="0" w:line="240" w:lineRule="auto"/>
              <w:jc w:val="center"/>
              <w:rPr>
                <w:ins w:id="26149" w:author="Hardik Malhotra" w:date="2021-09-30T23:45:00Z"/>
                <w:rFonts w:ascii="Verdana" w:eastAsia="Times New Roman" w:hAnsi="Verdana" w:cs="Times New Roman"/>
                <w:color w:val="000000"/>
                <w:sz w:val="10"/>
                <w:szCs w:val="10"/>
                <w:lang w:val="en-US"/>
                <w:rPrChange w:id="26150" w:author="Hardik Malhotra" w:date="2021-09-30T23:46:00Z">
                  <w:rPr>
                    <w:ins w:id="26151" w:author="Hardik Malhotra" w:date="2021-09-30T23:45:00Z"/>
                    <w:rFonts w:ascii="Verdana" w:eastAsia="Times New Roman" w:hAnsi="Verdana" w:cs="Times New Roman"/>
                    <w:color w:val="000000"/>
                    <w:sz w:val="10"/>
                    <w:szCs w:val="10"/>
                    <w:lang w:val="en-US"/>
                  </w:rPr>
                </w:rPrChange>
              </w:rPr>
            </w:pPr>
            <w:ins w:id="26152" w:author="Hardik Malhotra" w:date="2021-09-30T23:46:00Z">
              <w:r w:rsidRPr="0069225A">
                <w:rPr>
                  <w:rFonts w:ascii="Verdana" w:hAnsi="Verdana" w:cs="Arial"/>
                  <w:color w:val="000000"/>
                  <w:sz w:val="10"/>
                  <w:szCs w:val="10"/>
                  <w:rPrChange w:id="26153" w:author="Hardik Malhotra" w:date="2021-09-30T23:46:00Z">
                    <w:rPr>
                      <w:rFonts w:ascii="Arial" w:hAnsi="Arial" w:cs="Arial"/>
                      <w:b/>
                      <w:bCs/>
                      <w:color w:val="000000"/>
                      <w:sz w:val="20"/>
                      <w:szCs w:val="20"/>
                    </w:rPr>
                  </w:rPrChange>
                </w:rPr>
                <w:t>40</w:t>
              </w:r>
            </w:ins>
          </w:p>
        </w:tc>
        <w:tc>
          <w:tcPr>
            <w:tcW w:w="586" w:type="dxa"/>
            <w:tcBorders>
              <w:top w:val="nil"/>
              <w:left w:val="nil"/>
              <w:bottom w:val="single" w:sz="4" w:space="0" w:color="auto"/>
              <w:right w:val="single" w:sz="4" w:space="0" w:color="auto"/>
            </w:tcBorders>
            <w:shd w:val="clear" w:color="000000" w:fill="FFFFFF"/>
            <w:noWrap/>
            <w:vAlign w:val="bottom"/>
            <w:hideMark/>
          </w:tcPr>
          <w:p w14:paraId="5106BB7F" w14:textId="2E2A12F9" w:rsidR="0069225A" w:rsidRPr="0069225A" w:rsidRDefault="0069225A" w:rsidP="0069225A">
            <w:pPr>
              <w:spacing w:after="0" w:line="240" w:lineRule="auto"/>
              <w:jc w:val="center"/>
              <w:rPr>
                <w:ins w:id="26154" w:author="Hardik Malhotra" w:date="2021-09-30T23:45:00Z"/>
                <w:rFonts w:ascii="Verdana" w:eastAsia="Times New Roman" w:hAnsi="Verdana" w:cs="Times New Roman"/>
                <w:color w:val="000000"/>
                <w:sz w:val="10"/>
                <w:szCs w:val="10"/>
                <w:lang w:val="en-US"/>
                <w:rPrChange w:id="26155" w:author="Hardik Malhotra" w:date="2021-09-30T23:46:00Z">
                  <w:rPr>
                    <w:ins w:id="26156" w:author="Hardik Malhotra" w:date="2021-09-30T23:45:00Z"/>
                    <w:rFonts w:ascii="Verdana" w:eastAsia="Times New Roman" w:hAnsi="Verdana" w:cs="Times New Roman"/>
                    <w:color w:val="000000"/>
                    <w:sz w:val="10"/>
                    <w:szCs w:val="10"/>
                    <w:lang w:val="en-US"/>
                  </w:rPr>
                </w:rPrChange>
              </w:rPr>
            </w:pPr>
            <w:ins w:id="26157" w:author="Hardik Malhotra" w:date="2021-09-30T23:46:00Z">
              <w:r w:rsidRPr="0069225A">
                <w:rPr>
                  <w:rFonts w:ascii="Verdana" w:hAnsi="Verdana" w:cs="Arial"/>
                  <w:color w:val="000000"/>
                  <w:sz w:val="10"/>
                  <w:szCs w:val="10"/>
                  <w:rPrChange w:id="26158" w:author="Hardik Malhotra" w:date="2021-09-30T23:46:00Z">
                    <w:rPr>
                      <w:rFonts w:ascii="Arial" w:hAnsi="Arial" w:cs="Arial"/>
                      <w:b/>
                      <w:bCs/>
                      <w:color w:val="000000"/>
                      <w:sz w:val="20"/>
                      <w:szCs w:val="20"/>
                    </w:rPr>
                  </w:rPrChange>
                </w:rPr>
                <w:t>41</w:t>
              </w:r>
            </w:ins>
          </w:p>
        </w:tc>
        <w:tc>
          <w:tcPr>
            <w:tcW w:w="586" w:type="dxa"/>
            <w:tcBorders>
              <w:top w:val="nil"/>
              <w:left w:val="nil"/>
              <w:bottom w:val="single" w:sz="4" w:space="0" w:color="auto"/>
              <w:right w:val="single" w:sz="4" w:space="0" w:color="auto"/>
            </w:tcBorders>
            <w:shd w:val="clear" w:color="000000" w:fill="FFFFFF"/>
            <w:noWrap/>
            <w:vAlign w:val="bottom"/>
            <w:hideMark/>
          </w:tcPr>
          <w:p w14:paraId="0A53CB36" w14:textId="282518B6" w:rsidR="0069225A" w:rsidRPr="0069225A" w:rsidRDefault="0069225A" w:rsidP="0069225A">
            <w:pPr>
              <w:spacing w:after="0" w:line="240" w:lineRule="auto"/>
              <w:jc w:val="center"/>
              <w:rPr>
                <w:ins w:id="26159" w:author="Hardik Malhotra" w:date="2021-09-30T23:45:00Z"/>
                <w:rFonts w:ascii="Verdana" w:eastAsia="Times New Roman" w:hAnsi="Verdana" w:cs="Times New Roman"/>
                <w:color w:val="000000"/>
                <w:sz w:val="10"/>
                <w:szCs w:val="10"/>
                <w:lang w:val="en-US"/>
                <w:rPrChange w:id="26160" w:author="Hardik Malhotra" w:date="2021-09-30T23:46:00Z">
                  <w:rPr>
                    <w:ins w:id="26161" w:author="Hardik Malhotra" w:date="2021-09-30T23:45:00Z"/>
                    <w:rFonts w:ascii="Verdana" w:eastAsia="Times New Roman" w:hAnsi="Verdana" w:cs="Times New Roman"/>
                    <w:color w:val="000000"/>
                    <w:sz w:val="10"/>
                    <w:szCs w:val="10"/>
                    <w:lang w:val="en-US"/>
                  </w:rPr>
                </w:rPrChange>
              </w:rPr>
            </w:pPr>
            <w:ins w:id="26162" w:author="Hardik Malhotra" w:date="2021-09-30T23:46:00Z">
              <w:r w:rsidRPr="0069225A">
                <w:rPr>
                  <w:rFonts w:ascii="Verdana" w:hAnsi="Verdana" w:cs="Arial"/>
                  <w:color w:val="000000"/>
                  <w:sz w:val="10"/>
                  <w:szCs w:val="10"/>
                  <w:rPrChange w:id="26163" w:author="Hardik Malhotra" w:date="2021-09-30T23:46:00Z">
                    <w:rPr>
                      <w:rFonts w:ascii="Arial" w:hAnsi="Arial" w:cs="Arial"/>
                      <w:b/>
                      <w:bCs/>
                      <w:color w:val="000000"/>
                      <w:sz w:val="20"/>
                      <w:szCs w:val="20"/>
                    </w:rPr>
                  </w:rPrChange>
                </w:rPr>
                <w:t>42</w:t>
              </w:r>
            </w:ins>
          </w:p>
        </w:tc>
        <w:tc>
          <w:tcPr>
            <w:tcW w:w="586" w:type="dxa"/>
            <w:tcBorders>
              <w:top w:val="nil"/>
              <w:left w:val="nil"/>
              <w:bottom w:val="single" w:sz="4" w:space="0" w:color="auto"/>
              <w:right w:val="single" w:sz="4" w:space="0" w:color="auto"/>
            </w:tcBorders>
            <w:shd w:val="clear" w:color="000000" w:fill="FFFFFF"/>
            <w:noWrap/>
            <w:vAlign w:val="bottom"/>
            <w:hideMark/>
          </w:tcPr>
          <w:p w14:paraId="4BA78273" w14:textId="37FDFFD0" w:rsidR="0069225A" w:rsidRPr="0069225A" w:rsidRDefault="0069225A" w:rsidP="0069225A">
            <w:pPr>
              <w:spacing w:after="0" w:line="240" w:lineRule="auto"/>
              <w:jc w:val="center"/>
              <w:rPr>
                <w:ins w:id="26164" w:author="Hardik Malhotra" w:date="2021-09-30T23:45:00Z"/>
                <w:rFonts w:ascii="Verdana" w:eastAsia="Times New Roman" w:hAnsi="Verdana" w:cs="Times New Roman"/>
                <w:color w:val="000000"/>
                <w:sz w:val="10"/>
                <w:szCs w:val="10"/>
                <w:lang w:val="en-US"/>
                <w:rPrChange w:id="26165" w:author="Hardik Malhotra" w:date="2021-09-30T23:46:00Z">
                  <w:rPr>
                    <w:ins w:id="26166" w:author="Hardik Malhotra" w:date="2021-09-30T23:45:00Z"/>
                    <w:rFonts w:ascii="Verdana" w:eastAsia="Times New Roman" w:hAnsi="Verdana" w:cs="Times New Roman"/>
                    <w:color w:val="000000"/>
                    <w:sz w:val="10"/>
                    <w:szCs w:val="10"/>
                    <w:lang w:val="en-US"/>
                  </w:rPr>
                </w:rPrChange>
              </w:rPr>
            </w:pPr>
            <w:ins w:id="26167" w:author="Hardik Malhotra" w:date="2021-09-30T23:46:00Z">
              <w:r w:rsidRPr="0069225A">
                <w:rPr>
                  <w:rFonts w:ascii="Verdana" w:hAnsi="Verdana" w:cs="Arial"/>
                  <w:color w:val="000000"/>
                  <w:sz w:val="10"/>
                  <w:szCs w:val="10"/>
                  <w:rPrChange w:id="26168" w:author="Hardik Malhotra" w:date="2021-09-30T23:46:00Z">
                    <w:rPr>
                      <w:rFonts w:ascii="Arial" w:hAnsi="Arial" w:cs="Arial"/>
                      <w:b/>
                      <w:bCs/>
                      <w:color w:val="000000"/>
                      <w:sz w:val="20"/>
                      <w:szCs w:val="20"/>
                    </w:rPr>
                  </w:rPrChange>
                </w:rPr>
                <w:t>43</w:t>
              </w:r>
            </w:ins>
          </w:p>
        </w:tc>
        <w:tc>
          <w:tcPr>
            <w:tcW w:w="586" w:type="dxa"/>
            <w:tcBorders>
              <w:top w:val="nil"/>
              <w:left w:val="nil"/>
              <w:bottom w:val="single" w:sz="4" w:space="0" w:color="auto"/>
              <w:right w:val="single" w:sz="4" w:space="0" w:color="auto"/>
            </w:tcBorders>
            <w:shd w:val="clear" w:color="000000" w:fill="FFFFFF"/>
            <w:noWrap/>
            <w:vAlign w:val="bottom"/>
            <w:hideMark/>
          </w:tcPr>
          <w:p w14:paraId="74445994" w14:textId="3F2F2D19" w:rsidR="0069225A" w:rsidRPr="0069225A" w:rsidRDefault="0069225A" w:rsidP="0069225A">
            <w:pPr>
              <w:spacing w:after="0" w:line="240" w:lineRule="auto"/>
              <w:jc w:val="center"/>
              <w:rPr>
                <w:ins w:id="26169" w:author="Hardik Malhotra" w:date="2021-09-30T23:45:00Z"/>
                <w:rFonts w:ascii="Verdana" w:eastAsia="Times New Roman" w:hAnsi="Verdana" w:cs="Times New Roman"/>
                <w:color w:val="000000"/>
                <w:sz w:val="10"/>
                <w:szCs w:val="10"/>
                <w:lang w:val="en-US"/>
                <w:rPrChange w:id="26170" w:author="Hardik Malhotra" w:date="2021-09-30T23:46:00Z">
                  <w:rPr>
                    <w:ins w:id="26171" w:author="Hardik Malhotra" w:date="2021-09-30T23:45:00Z"/>
                    <w:rFonts w:ascii="Verdana" w:eastAsia="Times New Roman" w:hAnsi="Verdana" w:cs="Times New Roman"/>
                    <w:color w:val="000000"/>
                    <w:sz w:val="10"/>
                    <w:szCs w:val="10"/>
                    <w:lang w:val="en-US"/>
                  </w:rPr>
                </w:rPrChange>
              </w:rPr>
            </w:pPr>
            <w:ins w:id="26172" w:author="Hardik Malhotra" w:date="2021-09-30T23:46:00Z">
              <w:r w:rsidRPr="0069225A">
                <w:rPr>
                  <w:rFonts w:ascii="Verdana" w:hAnsi="Verdana" w:cs="Arial"/>
                  <w:color w:val="000000"/>
                  <w:sz w:val="10"/>
                  <w:szCs w:val="10"/>
                  <w:rPrChange w:id="26173" w:author="Hardik Malhotra" w:date="2021-09-30T23:46:00Z">
                    <w:rPr>
                      <w:rFonts w:ascii="Arial" w:hAnsi="Arial" w:cs="Arial"/>
                      <w:b/>
                      <w:bCs/>
                      <w:color w:val="000000"/>
                      <w:sz w:val="20"/>
                      <w:szCs w:val="20"/>
                    </w:rPr>
                  </w:rPrChange>
                </w:rPr>
                <w:t>44</w:t>
              </w:r>
            </w:ins>
          </w:p>
        </w:tc>
      </w:tr>
      <w:tr w:rsidR="0069225A" w:rsidRPr="00257590" w14:paraId="790AD6B9" w14:textId="77777777" w:rsidTr="00092529">
        <w:trPr>
          <w:trHeight w:val="334"/>
          <w:ins w:id="26174" w:author="Hardik Malhotra" w:date="2021-09-30T23:45:00Z"/>
        </w:trPr>
        <w:tc>
          <w:tcPr>
            <w:tcW w:w="966" w:type="dxa"/>
            <w:tcBorders>
              <w:top w:val="nil"/>
              <w:left w:val="single" w:sz="4" w:space="0" w:color="auto"/>
              <w:bottom w:val="single" w:sz="4" w:space="0" w:color="auto"/>
              <w:right w:val="single" w:sz="4" w:space="0" w:color="auto"/>
            </w:tcBorders>
            <w:shd w:val="clear" w:color="000000" w:fill="FFFFFF"/>
            <w:noWrap/>
            <w:vAlign w:val="bottom"/>
            <w:hideMark/>
          </w:tcPr>
          <w:p w14:paraId="55B5B976" w14:textId="77777777" w:rsidR="0069225A" w:rsidRPr="00257590" w:rsidRDefault="0069225A" w:rsidP="0069225A">
            <w:pPr>
              <w:spacing w:after="0" w:line="240" w:lineRule="auto"/>
              <w:rPr>
                <w:ins w:id="26175" w:author="Hardik Malhotra" w:date="2021-09-30T23:45:00Z"/>
                <w:rFonts w:ascii="Verdana" w:eastAsia="Times New Roman" w:hAnsi="Verdana" w:cs="Times New Roman"/>
                <w:color w:val="000000"/>
                <w:sz w:val="10"/>
                <w:szCs w:val="10"/>
                <w:lang w:val="en-US"/>
              </w:rPr>
            </w:pPr>
            <w:ins w:id="26176" w:author="Hardik Malhotra" w:date="2021-09-30T23:45:00Z">
              <w:r w:rsidRPr="00257590">
                <w:rPr>
                  <w:rFonts w:ascii="Verdana" w:hAnsi="Verdana"/>
                  <w:color w:val="000000"/>
                  <w:sz w:val="10"/>
                  <w:szCs w:val="10"/>
                </w:rPr>
                <w:t>Solid</w:t>
              </w:r>
            </w:ins>
          </w:p>
        </w:tc>
        <w:tc>
          <w:tcPr>
            <w:tcW w:w="587" w:type="dxa"/>
            <w:tcBorders>
              <w:top w:val="nil"/>
              <w:left w:val="nil"/>
              <w:bottom w:val="single" w:sz="4" w:space="0" w:color="auto"/>
              <w:right w:val="single" w:sz="4" w:space="0" w:color="auto"/>
            </w:tcBorders>
            <w:shd w:val="clear" w:color="000000" w:fill="FFFFFF"/>
            <w:noWrap/>
            <w:vAlign w:val="bottom"/>
            <w:hideMark/>
          </w:tcPr>
          <w:p w14:paraId="3798C49A" w14:textId="6BDF4753" w:rsidR="0069225A" w:rsidRPr="0069225A" w:rsidRDefault="0069225A" w:rsidP="0069225A">
            <w:pPr>
              <w:spacing w:after="0" w:line="240" w:lineRule="auto"/>
              <w:jc w:val="center"/>
              <w:rPr>
                <w:ins w:id="26177" w:author="Hardik Malhotra" w:date="2021-09-30T23:45:00Z"/>
                <w:rFonts w:ascii="Verdana" w:eastAsia="Times New Roman" w:hAnsi="Verdana" w:cs="Times New Roman"/>
                <w:color w:val="000000"/>
                <w:sz w:val="10"/>
                <w:szCs w:val="10"/>
                <w:lang w:val="en-US"/>
                <w:rPrChange w:id="26178" w:author="Hardik Malhotra" w:date="2021-09-30T23:46:00Z">
                  <w:rPr>
                    <w:ins w:id="26179" w:author="Hardik Malhotra" w:date="2021-09-30T23:45:00Z"/>
                    <w:rFonts w:ascii="Verdana" w:eastAsia="Times New Roman" w:hAnsi="Verdana" w:cs="Times New Roman"/>
                    <w:color w:val="000000"/>
                    <w:sz w:val="10"/>
                    <w:szCs w:val="10"/>
                    <w:lang w:val="en-US"/>
                  </w:rPr>
                </w:rPrChange>
              </w:rPr>
            </w:pPr>
            <w:ins w:id="26180" w:author="Hardik Malhotra" w:date="2021-09-30T23:46:00Z">
              <w:r w:rsidRPr="0069225A">
                <w:rPr>
                  <w:rFonts w:ascii="Verdana" w:hAnsi="Verdana" w:cs="Arial"/>
                  <w:color w:val="000000"/>
                  <w:sz w:val="10"/>
                  <w:szCs w:val="10"/>
                  <w:rPrChange w:id="26181" w:author="Hardik Malhotra" w:date="2021-09-30T23:46:00Z">
                    <w:rPr>
                      <w:rFonts w:ascii="Arial" w:hAnsi="Arial" w:cs="Arial"/>
                      <w:b/>
                      <w:bCs/>
                      <w:color w:val="000000"/>
                      <w:sz w:val="20"/>
                      <w:szCs w:val="20"/>
                    </w:rPr>
                  </w:rPrChange>
                </w:rPr>
                <w:t>102</w:t>
              </w:r>
            </w:ins>
          </w:p>
        </w:tc>
        <w:tc>
          <w:tcPr>
            <w:tcW w:w="587" w:type="dxa"/>
            <w:tcBorders>
              <w:top w:val="nil"/>
              <w:left w:val="nil"/>
              <w:bottom w:val="single" w:sz="4" w:space="0" w:color="auto"/>
              <w:right w:val="single" w:sz="4" w:space="0" w:color="auto"/>
            </w:tcBorders>
            <w:shd w:val="clear" w:color="000000" w:fill="FFFFFF"/>
            <w:noWrap/>
            <w:vAlign w:val="bottom"/>
            <w:hideMark/>
          </w:tcPr>
          <w:p w14:paraId="7ABB0E86" w14:textId="39B26643" w:rsidR="0069225A" w:rsidRPr="0069225A" w:rsidRDefault="0069225A" w:rsidP="0069225A">
            <w:pPr>
              <w:spacing w:after="0" w:line="240" w:lineRule="auto"/>
              <w:jc w:val="center"/>
              <w:rPr>
                <w:ins w:id="26182" w:author="Hardik Malhotra" w:date="2021-09-30T23:45:00Z"/>
                <w:rFonts w:ascii="Verdana" w:eastAsia="Times New Roman" w:hAnsi="Verdana" w:cs="Times New Roman"/>
                <w:color w:val="000000"/>
                <w:sz w:val="10"/>
                <w:szCs w:val="10"/>
                <w:lang w:val="en-US"/>
                <w:rPrChange w:id="26183" w:author="Hardik Malhotra" w:date="2021-09-30T23:46:00Z">
                  <w:rPr>
                    <w:ins w:id="26184" w:author="Hardik Malhotra" w:date="2021-09-30T23:45:00Z"/>
                    <w:rFonts w:ascii="Verdana" w:eastAsia="Times New Roman" w:hAnsi="Verdana" w:cs="Times New Roman"/>
                    <w:color w:val="000000"/>
                    <w:sz w:val="10"/>
                    <w:szCs w:val="10"/>
                    <w:lang w:val="en-US"/>
                  </w:rPr>
                </w:rPrChange>
              </w:rPr>
            </w:pPr>
            <w:ins w:id="26185" w:author="Hardik Malhotra" w:date="2021-09-30T23:46:00Z">
              <w:r w:rsidRPr="0069225A">
                <w:rPr>
                  <w:rFonts w:ascii="Verdana" w:hAnsi="Verdana" w:cs="Arial"/>
                  <w:color w:val="000000"/>
                  <w:sz w:val="10"/>
                  <w:szCs w:val="10"/>
                  <w:rPrChange w:id="26186" w:author="Hardik Malhotra" w:date="2021-09-30T23:46:00Z">
                    <w:rPr>
                      <w:rFonts w:ascii="Arial" w:hAnsi="Arial" w:cs="Arial"/>
                      <w:b/>
                      <w:bCs/>
                      <w:color w:val="000000"/>
                      <w:sz w:val="20"/>
                      <w:szCs w:val="20"/>
                    </w:rPr>
                  </w:rPrChange>
                </w:rPr>
                <w:t>104</w:t>
              </w:r>
            </w:ins>
          </w:p>
        </w:tc>
        <w:tc>
          <w:tcPr>
            <w:tcW w:w="587" w:type="dxa"/>
            <w:tcBorders>
              <w:top w:val="nil"/>
              <w:left w:val="nil"/>
              <w:bottom w:val="single" w:sz="4" w:space="0" w:color="auto"/>
              <w:right w:val="single" w:sz="4" w:space="0" w:color="auto"/>
            </w:tcBorders>
            <w:shd w:val="clear" w:color="000000" w:fill="FFFFFF"/>
            <w:noWrap/>
            <w:vAlign w:val="bottom"/>
            <w:hideMark/>
          </w:tcPr>
          <w:p w14:paraId="75292EED" w14:textId="72B9B61B" w:rsidR="0069225A" w:rsidRPr="0069225A" w:rsidRDefault="0069225A" w:rsidP="0069225A">
            <w:pPr>
              <w:spacing w:after="0" w:line="240" w:lineRule="auto"/>
              <w:jc w:val="center"/>
              <w:rPr>
                <w:ins w:id="26187" w:author="Hardik Malhotra" w:date="2021-09-30T23:45:00Z"/>
                <w:rFonts w:ascii="Verdana" w:eastAsia="Times New Roman" w:hAnsi="Verdana" w:cs="Times New Roman"/>
                <w:color w:val="000000"/>
                <w:sz w:val="10"/>
                <w:szCs w:val="10"/>
                <w:lang w:val="en-US"/>
                <w:rPrChange w:id="26188" w:author="Hardik Malhotra" w:date="2021-09-30T23:46:00Z">
                  <w:rPr>
                    <w:ins w:id="26189" w:author="Hardik Malhotra" w:date="2021-09-30T23:45:00Z"/>
                    <w:rFonts w:ascii="Verdana" w:eastAsia="Times New Roman" w:hAnsi="Verdana" w:cs="Times New Roman"/>
                    <w:color w:val="000000"/>
                    <w:sz w:val="10"/>
                    <w:szCs w:val="10"/>
                    <w:lang w:val="en-US"/>
                  </w:rPr>
                </w:rPrChange>
              </w:rPr>
            </w:pPr>
            <w:ins w:id="26190" w:author="Hardik Malhotra" w:date="2021-09-30T23:46:00Z">
              <w:r w:rsidRPr="0069225A">
                <w:rPr>
                  <w:rFonts w:ascii="Verdana" w:hAnsi="Verdana" w:cs="Arial"/>
                  <w:color w:val="000000"/>
                  <w:sz w:val="10"/>
                  <w:szCs w:val="10"/>
                  <w:rPrChange w:id="26191" w:author="Hardik Malhotra" w:date="2021-09-30T23:46:00Z">
                    <w:rPr>
                      <w:rFonts w:ascii="Arial" w:hAnsi="Arial" w:cs="Arial"/>
                      <w:b/>
                      <w:bCs/>
                      <w:color w:val="000000"/>
                      <w:sz w:val="20"/>
                      <w:szCs w:val="20"/>
                    </w:rPr>
                  </w:rPrChange>
                </w:rPr>
                <w:t>107</w:t>
              </w:r>
            </w:ins>
          </w:p>
        </w:tc>
        <w:tc>
          <w:tcPr>
            <w:tcW w:w="586" w:type="dxa"/>
            <w:tcBorders>
              <w:top w:val="nil"/>
              <w:left w:val="nil"/>
              <w:bottom w:val="single" w:sz="4" w:space="0" w:color="auto"/>
              <w:right w:val="single" w:sz="4" w:space="0" w:color="auto"/>
            </w:tcBorders>
            <w:shd w:val="clear" w:color="000000" w:fill="FFFFFF"/>
            <w:noWrap/>
            <w:vAlign w:val="bottom"/>
            <w:hideMark/>
          </w:tcPr>
          <w:p w14:paraId="47FA2ADD" w14:textId="71684482" w:rsidR="0069225A" w:rsidRPr="0069225A" w:rsidRDefault="0069225A" w:rsidP="0069225A">
            <w:pPr>
              <w:spacing w:after="0" w:line="240" w:lineRule="auto"/>
              <w:jc w:val="center"/>
              <w:rPr>
                <w:ins w:id="26192" w:author="Hardik Malhotra" w:date="2021-09-30T23:45:00Z"/>
                <w:rFonts w:ascii="Verdana" w:eastAsia="Times New Roman" w:hAnsi="Verdana" w:cs="Times New Roman"/>
                <w:color w:val="000000"/>
                <w:sz w:val="10"/>
                <w:szCs w:val="10"/>
                <w:lang w:val="en-US"/>
                <w:rPrChange w:id="26193" w:author="Hardik Malhotra" w:date="2021-09-30T23:46:00Z">
                  <w:rPr>
                    <w:ins w:id="26194" w:author="Hardik Malhotra" w:date="2021-09-30T23:45:00Z"/>
                    <w:rFonts w:ascii="Verdana" w:eastAsia="Times New Roman" w:hAnsi="Verdana" w:cs="Times New Roman"/>
                    <w:color w:val="000000"/>
                    <w:sz w:val="10"/>
                    <w:szCs w:val="10"/>
                    <w:lang w:val="en-US"/>
                  </w:rPr>
                </w:rPrChange>
              </w:rPr>
            </w:pPr>
            <w:ins w:id="26195" w:author="Hardik Malhotra" w:date="2021-09-30T23:46:00Z">
              <w:r w:rsidRPr="0069225A">
                <w:rPr>
                  <w:rFonts w:ascii="Verdana" w:hAnsi="Verdana" w:cs="Arial"/>
                  <w:color w:val="000000"/>
                  <w:sz w:val="10"/>
                  <w:szCs w:val="10"/>
                  <w:rPrChange w:id="26196" w:author="Hardik Malhotra" w:date="2021-09-30T23:46:00Z">
                    <w:rPr>
                      <w:rFonts w:ascii="Arial" w:hAnsi="Arial" w:cs="Arial"/>
                      <w:b/>
                      <w:bCs/>
                      <w:color w:val="000000"/>
                      <w:sz w:val="20"/>
                      <w:szCs w:val="20"/>
                    </w:rPr>
                  </w:rPrChange>
                </w:rPr>
                <w:t>110</w:t>
              </w:r>
            </w:ins>
          </w:p>
        </w:tc>
        <w:tc>
          <w:tcPr>
            <w:tcW w:w="586" w:type="dxa"/>
            <w:tcBorders>
              <w:top w:val="nil"/>
              <w:left w:val="nil"/>
              <w:bottom w:val="single" w:sz="4" w:space="0" w:color="auto"/>
              <w:right w:val="single" w:sz="4" w:space="0" w:color="auto"/>
            </w:tcBorders>
            <w:shd w:val="clear" w:color="000000" w:fill="FFFFFF"/>
            <w:noWrap/>
            <w:vAlign w:val="bottom"/>
            <w:hideMark/>
          </w:tcPr>
          <w:p w14:paraId="634B485C" w14:textId="04D97334" w:rsidR="0069225A" w:rsidRPr="0069225A" w:rsidRDefault="0069225A" w:rsidP="0069225A">
            <w:pPr>
              <w:spacing w:after="0" w:line="240" w:lineRule="auto"/>
              <w:jc w:val="center"/>
              <w:rPr>
                <w:ins w:id="26197" w:author="Hardik Malhotra" w:date="2021-09-30T23:45:00Z"/>
                <w:rFonts w:ascii="Verdana" w:eastAsia="Times New Roman" w:hAnsi="Verdana" w:cs="Times New Roman"/>
                <w:color w:val="000000"/>
                <w:sz w:val="10"/>
                <w:szCs w:val="10"/>
                <w:lang w:val="en-US"/>
                <w:rPrChange w:id="26198" w:author="Hardik Malhotra" w:date="2021-09-30T23:46:00Z">
                  <w:rPr>
                    <w:ins w:id="26199" w:author="Hardik Malhotra" w:date="2021-09-30T23:45:00Z"/>
                    <w:rFonts w:ascii="Verdana" w:eastAsia="Times New Roman" w:hAnsi="Verdana" w:cs="Times New Roman"/>
                    <w:color w:val="000000"/>
                    <w:sz w:val="10"/>
                    <w:szCs w:val="10"/>
                    <w:lang w:val="en-US"/>
                  </w:rPr>
                </w:rPrChange>
              </w:rPr>
            </w:pPr>
            <w:ins w:id="26200" w:author="Hardik Malhotra" w:date="2021-09-30T23:46:00Z">
              <w:r w:rsidRPr="0069225A">
                <w:rPr>
                  <w:rFonts w:ascii="Verdana" w:hAnsi="Verdana" w:cs="Arial"/>
                  <w:color w:val="000000"/>
                  <w:sz w:val="10"/>
                  <w:szCs w:val="10"/>
                  <w:rPrChange w:id="26201" w:author="Hardik Malhotra" w:date="2021-09-30T23:46:00Z">
                    <w:rPr>
                      <w:rFonts w:ascii="Arial" w:hAnsi="Arial" w:cs="Arial"/>
                      <w:b/>
                      <w:bCs/>
                      <w:color w:val="000000"/>
                      <w:sz w:val="20"/>
                      <w:szCs w:val="20"/>
                    </w:rPr>
                  </w:rPrChange>
                </w:rPr>
                <w:t>114</w:t>
              </w:r>
            </w:ins>
          </w:p>
        </w:tc>
        <w:tc>
          <w:tcPr>
            <w:tcW w:w="586" w:type="dxa"/>
            <w:tcBorders>
              <w:top w:val="nil"/>
              <w:left w:val="nil"/>
              <w:bottom w:val="single" w:sz="4" w:space="0" w:color="auto"/>
              <w:right w:val="single" w:sz="4" w:space="0" w:color="auto"/>
            </w:tcBorders>
            <w:shd w:val="clear" w:color="000000" w:fill="FFFFFF"/>
            <w:noWrap/>
            <w:vAlign w:val="bottom"/>
            <w:hideMark/>
          </w:tcPr>
          <w:p w14:paraId="5A23D6B9" w14:textId="21D49978" w:rsidR="0069225A" w:rsidRPr="0069225A" w:rsidRDefault="0069225A" w:rsidP="0069225A">
            <w:pPr>
              <w:spacing w:after="0" w:line="240" w:lineRule="auto"/>
              <w:jc w:val="center"/>
              <w:rPr>
                <w:ins w:id="26202" w:author="Hardik Malhotra" w:date="2021-09-30T23:45:00Z"/>
                <w:rFonts w:ascii="Verdana" w:eastAsia="Times New Roman" w:hAnsi="Verdana" w:cs="Times New Roman"/>
                <w:color w:val="000000"/>
                <w:sz w:val="10"/>
                <w:szCs w:val="10"/>
                <w:lang w:val="en-US"/>
                <w:rPrChange w:id="26203" w:author="Hardik Malhotra" w:date="2021-09-30T23:46:00Z">
                  <w:rPr>
                    <w:ins w:id="26204" w:author="Hardik Malhotra" w:date="2021-09-30T23:45:00Z"/>
                    <w:rFonts w:ascii="Verdana" w:eastAsia="Times New Roman" w:hAnsi="Verdana" w:cs="Times New Roman"/>
                    <w:color w:val="000000"/>
                    <w:sz w:val="10"/>
                    <w:szCs w:val="10"/>
                    <w:lang w:val="en-US"/>
                  </w:rPr>
                </w:rPrChange>
              </w:rPr>
            </w:pPr>
            <w:ins w:id="26205" w:author="Hardik Malhotra" w:date="2021-09-30T23:46:00Z">
              <w:r w:rsidRPr="0069225A">
                <w:rPr>
                  <w:rFonts w:ascii="Verdana" w:hAnsi="Verdana" w:cs="Arial"/>
                  <w:color w:val="000000"/>
                  <w:sz w:val="10"/>
                  <w:szCs w:val="10"/>
                  <w:rPrChange w:id="26206" w:author="Hardik Malhotra" w:date="2021-09-30T23:46:00Z">
                    <w:rPr>
                      <w:rFonts w:ascii="Arial" w:hAnsi="Arial" w:cs="Arial"/>
                      <w:b/>
                      <w:bCs/>
                      <w:color w:val="000000"/>
                      <w:sz w:val="20"/>
                      <w:szCs w:val="20"/>
                    </w:rPr>
                  </w:rPrChange>
                </w:rPr>
                <w:t>107</w:t>
              </w:r>
            </w:ins>
          </w:p>
        </w:tc>
        <w:tc>
          <w:tcPr>
            <w:tcW w:w="586" w:type="dxa"/>
            <w:tcBorders>
              <w:top w:val="nil"/>
              <w:left w:val="nil"/>
              <w:bottom w:val="single" w:sz="4" w:space="0" w:color="auto"/>
              <w:right w:val="single" w:sz="4" w:space="0" w:color="auto"/>
            </w:tcBorders>
            <w:shd w:val="clear" w:color="000000" w:fill="FFFFFF"/>
            <w:noWrap/>
            <w:vAlign w:val="bottom"/>
            <w:hideMark/>
          </w:tcPr>
          <w:p w14:paraId="2BF1673A" w14:textId="3215756C" w:rsidR="0069225A" w:rsidRPr="0069225A" w:rsidRDefault="0069225A" w:rsidP="0069225A">
            <w:pPr>
              <w:spacing w:after="0" w:line="240" w:lineRule="auto"/>
              <w:jc w:val="center"/>
              <w:rPr>
                <w:ins w:id="26207" w:author="Hardik Malhotra" w:date="2021-09-30T23:45:00Z"/>
                <w:rFonts w:ascii="Verdana" w:eastAsia="Times New Roman" w:hAnsi="Verdana" w:cs="Times New Roman"/>
                <w:color w:val="000000"/>
                <w:sz w:val="10"/>
                <w:szCs w:val="10"/>
                <w:lang w:val="en-US"/>
                <w:rPrChange w:id="26208" w:author="Hardik Malhotra" w:date="2021-09-30T23:46:00Z">
                  <w:rPr>
                    <w:ins w:id="26209" w:author="Hardik Malhotra" w:date="2021-09-30T23:45:00Z"/>
                    <w:rFonts w:ascii="Verdana" w:eastAsia="Times New Roman" w:hAnsi="Verdana" w:cs="Times New Roman"/>
                    <w:color w:val="000000"/>
                    <w:sz w:val="10"/>
                    <w:szCs w:val="10"/>
                    <w:lang w:val="en-US"/>
                  </w:rPr>
                </w:rPrChange>
              </w:rPr>
            </w:pPr>
            <w:ins w:id="26210" w:author="Hardik Malhotra" w:date="2021-09-30T23:46:00Z">
              <w:r w:rsidRPr="0069225A">
                <w:rPr>
                  <w:rFonts w:ascii="Verdana" w:hAnsi="Verdana" w:cs="Arial"/>
                  <w:color w:val="000000"/>
                  <w:sz w:val="10"/>
                  <w:szCs w:val="10"/>
                  <w:rPrChange w:id="26211" w:author="Hardik Malhotra" w:date="2021-09-30T23:46:00Z">
                    <w:rPr>
                      <w:rFonts w:ascii="Arial" w:hAnsi="Arial" w:cs="Arial"/>
                      <w:b/>
                      <w:bCs/>
                      <w:color w:val="000000"/>
                      <w:sz w:val="20"/>
                      <w:szCs w:val="20"/>
                    </w:rPr>
                  </w:rPrChange>
                </w:rPr>
                <w:t>113</w:t>
              </w:r>
            </w:ins>
          </w:p>
        </w:tc>
        <w:tc>
          <w:tcPr>
            <w:tcW w:w="586" w:type="dxa"/>
            <w:tcBorders>
              <w:top w:val="nil"/>
              <w:left w:val="nil"/>
              <w:bottom w:val="single" w:sz="4" w:space="0" w:color="auto"/>
              <w:right w:val="single" w:sz="4" w:space="0" w:color="auto"/>
            </w:tcBorders>
            <w:shd w:val="clear" w:color="000000" w:fill="FFFFFF"/>
            <w:noWrap/>
            <w:vAlign w:val="bottom"/>
            <w:hideMark/>
          </w:tcPr>
          <w:p w14:paraId="6711E4C0" w14:textId="39B5C65E" w:rsidR="0069225A" w:rsidRPr="0069225A" w:rsidRDefault="0069225A" w:rsidP="0069225A">
            <w:pPr>
              <w:spacing w:after="0" w:line="240" w:lineRule="auto"/>
              <w:jc w:val="center"/>
              <w:rPr>
                <w:ins w:id="26212" w:author="Hardik Malhotra" w:date="2021-09-30T23:45:00Z"/>
                <w:rFonts w:ascii="Verdana" w:eastAsia="Times New Roman" w:hAnsi="Verdana" w:cs="Times New Roman"/>
                <w:color w:val="000000"/>
                <w:sz w:val="10"/>
                <w:szCs w:val="10"/>
                <w:lang w:val="en-US"/>
                <w:rPrChange w:id="26213" w:author="Hardik Malhotra" w:date="2021-09-30T23:46:00Z">
                  <w:rPr>
                    <w:ins w:id="26214" w:author="Hardik Malhotra" w:date="2021-09-30T23:45:00Z"/>
                    <w:rFonts w:ascii="Verdana" w:eastAsia="Times New Roman" w:hAnsi="Verdana" w:cs="Times New Roman"/>
                    <w:color w:val="000000"/>
                    <w:sz w:val="10"/>
                    <w:szCs w:val="10"/>
                    <w:lang w:val="en-US"/>
                  </w:rPr>
                </w:rPrChange>
              </w:rPr>
            </w:pPr>
            <w:ins w:id="26215" w:author="Hardik Malhotra" w:date="2021-09-30T23:46:00Z">
              <w:r w:rsidRPr="0069225A">
                <w:rPr>
                  <w:rFonts w:ascii="Verdana" w:hAnsi="Verdana" w:cs="Arial"/>
                  <w:color w:val="000000"/>
                  <w:sz w:val="10"/>
                  <w:szCs w:val="10"/>
                  <w:rPrChange w:id="26216" w:author="Hardik Malhotra" w:date="2021-09-30T23:46:00Z">
                    <w:rPr>
                      <w:rFonts w:ascii="Arial" w:hAnsi="Arial" w:cs="Arial"/>
                      <w:b/>
                      <w:bCs/>
                      <w:color w:val="000000"/>
                      <w:sz w:val="20"/>
                      <w:szCs w:val="20"/>
                    </w:rPr>
                  </w:rPrChange>
                </w:rPr>
                <w:t>118</w:t>
              </w:r>
            </w:ins>
          </w:p>
        </w:tc>
        <w:tc>
          <w:tcPr>
            <w:tcW w:w="586" w:type="dxa"/>
            <w:tcBorders>
              <w:top w:val="nil"/>
              <w:left w:val="nil"/>
              <w:bottom w:val="single" w:sz="4" w:space="0" w:color="auto"/>
              <w:right w:val="single" w:sz="4" w:space="0" w:color="auto"/>
            </w:tcBorders>
            <w:shd w:val="clear" w:color="000000" w:fill="FFFFFF"/>
            <w:noWrap/>
            <w:vAlign w:val="bottom"/>
            <w:hideMark/>
          </w:tcPr>
          <w:p w14:paraId="34817AEF" w14:textId="2F6A8F72" w:rsidR="0069225A" w:rsidRPr="0069225A" w:rsidRDefault="0069225A" w:rsidP="0069225A">
            <w:pPr>
              <w:spacing w:after="0" w:line="240" w:lineRule="auto"/>
              <w:jc w:val="center"/>
              <w:rPr>
                <w:ins w:id="26217" w:author="Hardik Malhotra" w:date="2021-09-30T23:45:00Z"/>
                <w:rFonts w:ascii="Verdana" w:eastAsia="Times New Roman" w:hAnsi="Verdana" w:cs="Times New Roman"/>
                <w:color w:val="000000"/>
                <w:sz w:val="10"/>
                <w:szCs w:val="10"/>
                <w:lang w:val="en-US"/>
                <w:rPrChange w:id="26218" w:author="Hardik Malhotra" w:date="2021-09-30T23:46:00Z">
                  <w:rPr>
                    <w:ins w:id="26219" w:author="Hardik Malhotra" w:date="2021-09-30T23:45:00Z"/>
                    <w:rFonts w:ascii="Verdana" w:eastAsia="Times New Roman" w:hAnsi="Verdana" w:cs="Times New Roman"/>
                    <w:color w:val="000000"/>
                    <w:sz w:val="10"/>
                    <w:szCs w:val="10"/>
                    <w:lang w:val="en-US"/>
                  </w:rPr>
                </w:rPrChange>
              </w:rPr>
            </w:pPr>
            <w:ins w:id="26220" w:author="Hardik Malhotra" w:date="2021-09-30T23:46:00Z">
              <w:r w:rsidRPr="0069225A">
                <w:rPr>
                  <w:rFonts w:ascii="Verdana" w:hAnsi="Verdana" w:cs="Arial"/>
                  <w:color w:val="000000"/>
                  <w:sz w:val="10"/>
                  <w:szCs w:val="10"/>
                  <w:rPrChange w:id="26221" w:author="Hardik Malhotra" w:date="2021-09-30T23:46:00Z">
                    <w:rPr>
                      <w:rFonts w:ascii="Arial" w:hAnsi="Arial" w:cs="Arial"/>
                      <w:b/>
                      <w:bCs/>
                      <w:color w:val="000000"/>
                      <w:sz w:val="20"/>
                      <w:szCs w:val="20"/>
                    </w:rPr>
                  </w:rPrChange>
                </w:rPr>
                <w:t>123</w:t>
              </w:r>
            </w:ins>
          </w:p>
        </w:tc>
        <w:tc>
          <w:tcPr>
            <w:tcW w:w="586" w:type="dxa"/>
            <w:tcBorders>
              <w:top w:val="nil"/>
              <w:left w:val="nil"/>
              <w:bottom w:val="single" w:sz="4" w:space="0" w:color="auto"/>
              <w:right w:val="single" w:sz="4" w:space="0" w:color="auto"/>
            </w:tcBorders>
            <w:shd w:val="clear" w:color="000000" w:fill="FFFFFF"/>
            <w:noWrap/>
            <w:vAlign w:val="bottom"/>
            <w:hideMark/>
          </w:tcPr>
          <w:p w14:paraId="6655ECDA" w14:textId="7DBEE881" w:rsidR="0069225A" w:rsidRPr="0069225A" w:rsidRDefault="0069225A" w:rsidP="0069225A">
            <w:pPr>
              <w:spacing w:after="0" w:line="240" w:lineRule="auto"/>
              <w:jc w:val="center"/>
              <w:rPr>
                <w:ins w:id="26222" w:author="Hardik Malhotra" w:date="2021-09-30T23:45:00Z"/>
                <w:rFonts w:ascii="Verdana" w:eastAsia="Times New Roman" w:hAnsi="Verdana" w:cs="Times New Roman"/>
                <w:color w:val="000000"/>
                <w:sz w:val="10"/>
                <w:szCs w:val="10"/>
                <w:lang w:val="en-US"/>
                <w:rPrChange w:id="26223" w:author="Hardik Malhotra" w:date="2021-09-30T23:46:00Z">
                  <w:rPr>
                    <w:ins w:id="26224" w:author="Hardik Malhotra" w:date="2021-09-30T23:45:00Z"/>
                    <w:rFonts w:ascii="Verdana" w:eastAsia="Times New Roman" w:hAnsi="Verdana" w:cs="Times New Roman"/>
                    <w:color w:val="000000"/>
                    <w:sz w:val="10"/>
                    <w:szCs w:val="10"/>
                    <w:lang w:val="en-US"/>
                  </w:rPr>
                </w:rPrChange>
              </w:rPr>
            </w:pPr>
            <w:ins w:id="26225" w:author="Hardik Malhotra" w:date="2021-09-30T23:46:00Z">
              <w:r w:rsidRPr="0069225A">
                <w:rPr>
                  <w:rFonts w:ascii="Verdana" w:hAnsi="Verdana" w:cs="Arial"/>
                  <w:color w:val="000000"/>
                  <w:sz w:val="10"/>
                  <w:szCs w:val="10"/>
                  <w:rPrChange w:id="26226" w:author="Hardik Malhotra" w:date="2021-09-30T23:46:00Z">
                    <w:rPr>
                      <w:rFonts w:ascii="Arial" w:hAnsi="Arial" w:cs="Arial"/>
                      <w:b/>
                      <w:bCs/>
                      <w:color w:val="000000"/>
                      <w:sz w:val="20"/>
                      <w:szCs w:val="20"/>
                    </w:rPr>
                  </w:rPrChange>
                </w:rPr>
                <w:t>128</w:t>
              </w:r>
            </w:ins>
          </w:p>
        </w:tc>
        <w:tc>
          <w:tcPr>
            <w:tcW w:w="586" w:type="dxa"/>
            <w:tcBorders>
              <w:top w:val="nil"/>
              <w:left w:val="nil"/>
              <w:bottom w:val="single" w:sz="4" w:space="0" w:color="auto"/>
              <w:right w:val="single" w:sz="4" w:space="0" w:color="auto"/>
            </w:tcBorders>
            <w:shd w:val="clear" w:color="000000" w:fill="FFFFFF"/>
            <w:noWrap/>
            <w:vAlign w:val="bottom"/>
            <w:hideMark/>
          </w:tcPr>
          <w:p w14:paraId="096C52B9" w14:textId="0892502A" w:rsidR="0069225A" w:rsidRPr="0069225A" w:rsidRDefault="0069225A" w:rsidP="0069225A">
            <w:pPr>
              <w:spacing w:after="0" w:line="240" w:lineRule="auto"/>
              <w:jc w:val="center"/>
              <w:rPr>
                <w:ins w:id="26227" w:author="Hardik Malhotra" w:date="2021-09-30T23:45:00Z"/>
                <w:rFonts w:ascii="Verdana" w:eastAsia="Times New Roman" w:hAnsi="Verdana" w:cs="Times New Roman"/>
                <w:color w:val="000000"/>
                <w:sz w:val="10"/>
                <w:szCs w:val="10"/>
                <w:lang w:val="en-US"/>
                <w:rPrChange w:id="26228" w:author="Hardik Malhotra" w:date="2021-09-30T23:46:00Z">
                  <w:rPr>
                    <w:ins w:id="26229" w:author="Hardik Malhotra" w:date="2021-09-30T23:45:00Z"/>
                    <w:rFonts w:ascii="Verdana" w:eastAsia="Times New Roman" w:hAnsi="Verdana" w:cs="Times New Roman"/>
                    <w:color w:val="000000"/>
                    <w:sz w:val="10"/>
                    <w:szCs w:val="10"/>
                    <w:lang w:val="en-US"/>
                  </w:rPr>
                </w:rPrChange>
              </w:rPr>
            </w:pPr>
            <w:ins w:id="26230" w:author="Hardik Malhotra" w:date="2021-09-30T23:46:00Z">
              <w:r w:rsidRPr="0069225A">
                <w:rPr>
                  <w:rFonts w:ascii="Verdana" w:hAnsi="Verdana" w:cs="Arial"/>
                  <w:color w:val="000000"/>
                  <w:sz w:val="10"/>
                  <w:szCs w:val="10"/>
                  <w:rPrChange w:id="26231" w:author="Hardik Malhotra" w:date="2021-09-30T23:46:00Z">
                    <w:rPr>
                      <w:rFonts w:ascii="Arial" w:hAnsi="Arial" w:cs="Arial"/>
                      <w:b/>
                      <w:bCs/>
                      <w:color w:val="000000"/>
                      <w:sz w:val="20"/>
                      <w:szCs w:val="20"/>
                    </w:rPr>
                  </w:rPrChange>
                </w:rPr>
                <w:t>133</w:t>
              </w:r>
            </w:ins>
          </w:p>
        </w:tc>
        <w:tc>
          <w:tcPr>
            <w:tcW w:w="586" w:type="dxa"/>
            <w:tcBorders>
              <w:top w:val="nil"/>
              <w:left w:val="nil"/>
              <w:bottom w:val="single" w:sz="4" w:space="0" w:color="auto"/>
              <w:right w:val="single" w:sz="4" w:space="0" w:color="auto"/>
            </w:tcBorders>
            <w:shd w:val="clear" w:color="000000" w:fill="FFFFFF"/>
            <w:noWrap/>
            <w:vAlign w:val="bottom"/>
            <w:hideMark/>
          </w:tcPr>
          <w:p w14:paraId="1BAE296C" w14:textId="34382283" w:rsidR="0069225A" w:rsidRPr="0069225A" w:rsidRDefault="0069225A" w:rsidP="0069225A">
            <w:pPr>
              <w:spacing w:after="0" w:line="240" w:lineRule="auto"/>
              <w:jc w:val="center"/>
              <w:rPr>
                <w:ins w:id="26232" w:author="Hardik Malhotra" w:date="2021-09-30T23:45:00Z"/>
                <w:rFonts w:ascii="Verdana" w:eastAsia="Times New Roman" w:hAnsi="Verdana" w:cs="Times New Roman"/>
                <w:color w:val="000000"/>
                <w:sz w:val="10"/>
                <w:szCs w:val="10"/>
                <w:lang w:val="en-US"/>
                <w:rPrChange w:id="26233" w:author="Hardik Malhotra" w:date="2021-09-30T23:46:00Z">
                  <w:rPr>
                    <w:ins w:id="26234" w:author="Hardik Malhotra" w:date="2021-09-30T23:45:00Z"/>
                    <w:rFonts w:ascii="Verdana" w:eastAsia="Times New Roman" w:hAnsi="Verdana" w:cs="Times New Roman"/>
                    <w:color w:val="000000"/>
                    <w:sz w:val="10"/>
                    <w:szCs w:val="10"/>
                    <w:lang w:val="en-US"/>
                  </w:rPr>
                </w:rPrChange>
              </w:rPr>
            </w:pPr>
            <w:ins w:id="26235" w:author="Hardik Malhotra" w:date="2021-09-30T23:46:00Z">
              <w:r w:rsidRPr="0069225A">
                <w:rPr>
                  <w:rFonts w:ascii="Verdana" w:hAnsi="Verdana" w:cs="Arial"/>
                  <w:color w:val="000000"/>
                  <w:sz w:val="10"/>
                  <w:szCs w:val="10"/>
                  <w:rPrChange w:id="26236" w:author="Hardik Malhotra" w:date="2021-09-30T23:46:00Z">
                    <w:rPr>
                      <w:rFonts w:ascii="Arial" w:hAnsi="Arial" w:cs="Arial"/>
                      <w:b/>
                      <w:bCs/>
                      <w:color w:val="000000"/>
                      <w:sz w:val="20"/>
                      <w:szCs w:val="20"/>
                    </w:rPr>
                  </w:rPrChange>
                </w:rPr>
                <w:t>138</w:t>
              </w:r>
            </w:ins>
          </w:p>
        </w:tc>
        <w:tc>
          <w:tcPr>
            <w:tcW w:w="586" w:type="dxa"/>
            <w:tcBorders>
              <w:top w:val="nil"/>
              <w:left w:val="nil"/>
              <w:bottom w:val="single" w:sz="4" w:space="0" w:color="auto"/>
              <w:right w:val="single" w:sz="4" w:space="0" w:color="auto"/>
            </w:tcBorders>
            <w:shd w:val="clear" w:color="000000" w:fill="FFFFFF"/>
            <w:noWrap/>
            <w:vAlign w:val="bottom"/>
            <w:hideMark/>
          </w:tcPr>
          <w:p w14:paraId="0377E024" w14:textId="14679085" w:rsidR="0069225A" w:rsidRPr="0069225A" w:rsidRDefault="0069225A" w:rsidP="0069225A">
            <w:pPr>
              <w:spacing w:after="0" w:line="240" w:lineRule="auto"/>
              <w:jc w:val="center"/>
              <w:rPr>
                <w:ins w:id="26237" w:author="Hardik Malhotra" w:date="2021-09-30T23:45:00Z"/>
                <w:rFonts w:ascii="Verdana" w:eastAsia="Times New Roman" w:hAnsi="Verdana" w:cs="Times New Roman"/>
                <w:color w:val="000000"/>
                <w:sz w:val="10"/>
                <w:szCs w:val="10"/>
                <w:lang w:val="en-US"/>
                <w:rPrChange w:id="26238" w:author="Hardik Malhotra" w:date="2021-09-30T23:46:00Z">
                  <w:rPr>
                    <w:ins w:id="26239" w:author="Hardik Malhotra" w:date="2021-09-30T23:45:00Z"/>
                    <w:rFonts w:ascii="Verdana" w:eastAsia="Times New Roman" w:hAnsi="Verdana" w:cs="Times New Roman"/>
                    <w:color w:val="000000"/>
                    <w:sz w:val="10"/>
                    <w:szCs w:val="10"/>
                    <w:lang w:val="en-US"/>
                  </w:rPr>
                </w:rPrChange>
              </w:rPr>
            </w:pPr>
            <w:ins w:id="26240" w:author="Hardik Malhotra" w:date="2021-09-30T23:46:00Z">
              <w:r w:rsidRPr="0069225A">
                <w:rPr>
                  <w:rFonts w:ascii="Verdana" w:hAnsi="Verdana" w:cs="Arial"/>
                  <w:color w:val="000000"/>
                  <w:sz w:val="10"/>
                  <w:szCs w:val="10"/>
                  <w:rPrChange w:id="26241" w:author="Hardik Malhotra" w:date="2021-09-30T23:46:00Z">
                    <w:rPr>
                      <w:rFonts w:ascii="Arial" w:hAnsi="Arial" w:cs="Arial"/>
                      <w:b/>
                      <w:bCs/>
                      <w:color w:val="000000"/>
                      <w:sz w:val="20"/>
                      <w:szCs w:val="20"/>
                    </w:rPr>
                  </w:rPrChange>
                </w:rPr>
                <w:t>143</w:t>
              </w:r>
            </w:ins>
          </w:p>
        </w:tc>
        <w:tc>
          <w:tcPr>
            <w:tcW w:w="586" w:type="dxa"/>
            <w:tcBorders>
              <w:top w:val="nil"/>
              <w:left w:val="nil"/>
              <w:bottom w:val="single" w:sz="4" w:space="0" w:color="auto"/>
              <w:right w:val="single" w:sz="4" w:space="0" w:color="auto"/>
            </w:tcBorders>
            <w:shd w:val="clear" w:color="000000" w:fill="FFFFFF"/>
            <w:noWrap/>
            <w:vAlign w:val="bottom"/>
            <w:hideMark/>
          </w:tcPr>
          <w:p w14:paraId="28DE78A1" w14:textId="394F41A0" w:rsidR="0069225A" w:rsidRPr="0069225A" w:rsidRDefault="0069225A" w:rsidP="0069225A">
            <w:pPr>
              <w:spacing w:after="0" w:line="240" w:lineRule="auto"/>
              <w:jc w:val="center"/>
              <w:rPr>
                <w:ins w:id="26242" w:author="Hardik Malhotra" w:date="2021-09-30T23:45:00Z"/>
                <w:rFonts w:ascii="Verdana" w:eastAsia="Times New Roman" w:hAnsi="Verdana" w:cs="Times New Roman"/>
                <w:color w:val="000000"/>
                <w:sz w:val="10"/>
                <w:szCs w:val="10"/>
                <w:lang w:val="en-US"/>
                <w:rPrChange w:id="26243" w:author="Hardik Malhotra" w:date="2021-09-30T23:46:00Z">
                  <w:rPr>
                    <w:ins w:id="26244" w:author="Hardik Malhotra" w:date="2021-09-30T23:45:00Z"/>
                    <w:rFonts w:ascii="Verdana" w:eastAsia="Times New Roman" w:hAnsi="Verdana" w:cs="Times New Roman"/>
                    <w:color w:val="000000"/>
                    <w:sz w:val="10"/>
                    <w:szCs w:val="10"/>
                    <w:lang w:val="en-US"/>
                  </w:rPr>
                </w:rPrChange>
              </w:rPr>
            </w:pPr>
            <w:ins w:id="26245" w:author="Hardik Malhotra" w:date="2021-09-30T23:46:00Z">
              <w:r w:rsidRPr="0069225A">
                <w:rPr>
                  <w:rFonts w:ascii="Verdana" w:hAnsi="Verdana" w:cs="Arial"/>
                  <w:color w:val="000000"/>
                  <w:sz w:val="10"/>
                  <w:szCs w:val="10"/>
                  <w:rPrChange w:id="26246" w:author="Hardik Malhotra" w:date="2021-09-30T23:46:00Z">
                    <w:rPr>
                      <w:rFonts w:ascii="Arial" w:hAnsi="Arial" w:cs="Arial"/>
                      <w:b/>
                      <w:bCs/>
                      <w:color w:val="000000"/>
                      <w:sz w:val="20"/>
                      <w:szCs w:val="20"/>
                    </w:rPr>
                  </w:rPrChange>
                </w:rPr>
                <w:t>147</w:t>
              </w:r>
            </w:ins>
          </w:p>
        </w:tc>
        <w:tc>
          <w:tcPr>
            <w:tcW w:w="586" w:type="dxa"/>
            <w:tcBorders>
              <w:top w:val="nil"/>
              <w:left w:val="nil"/>
              <w:bottom w:val="single" w:sz="4" w:space="0" w:color="auto"/>
              <w:right w:val="single" w:sz="4" w:space="0" w:color="auto"/>
            </w:tcBorders>
            <w:shd w:val="clear" w:color="000000" w:fill="FFFFFF"/>
            <w:noWrap/>
            <w:vAlign w:val="bottom"/>
            <w:hideMark/>
          </w:tcPr>
          <w:p w14:paraId="79C69120" w14:textId="6E49DA5A" w:rsidR="0069225A" w:rsidRPr="0069225A" w:rsidRDefault="0069225A" w:rsidP="0069225A">
            <w:pPr>
              <w:spacing w:after="0" w:line="240" w:lineRule="auto"/>
              <w:jc w:val="center"/>
              <w:rPr>
                <w:ins w:id="26247" w:author="Hardik Malhotra" w:date="2021-09-30T23:45:00Z"/>
                <w:rFonts w:ascii="Verdana" w:eastAsia="Times New Roman" w:hAnsi="Verdana" w:cs="Times New Roman"/>
                <w:color w:val="000000"/>
                <w:sz w:val="10"/>
                <w:szCs w:val="10"/>
                <w:lang w:val="en-US"/>
                <w:rPrChange w:id="26248" w:author="Hardik Malhotra" w:date="2021-09-30T23:46:00Z">
                  <w:rPr>
                    <w:ins w:id="26249" w:author="Hardik Malhotra" w:date="2021-09-30T23:45:00Z"/>
                    <w:rFonts w:ascii="Verdana" w:eastAsia="Times New Roman" w:hAnsi="Verdana" w:cs="Times New Roman"/>
                    <w:color w:val="000000"/>
                    <w:sz w:val="10"/>
                    <w:szCs w:val="10"/>
                    <w:lang w:val="en-US"/>
                  </w:rPr>
                </w:rPrChange>
              </w:rPr>
            </w:pPr>
            <w:ins w:id="26250" w:author="Hardik Malhotra" w:date="2021-09-30T23:46:00Z">
              <w:r w:rsidRPr="0069225A">
                <w:rPr>
                  <w:rFonts w:ascii="Verdana" w:hAnsi="Verdana" w:cs="Arial"/>
                  <w:color w:val="000000"/>
                  <w:sz w:val="10"/>
                  <w:szCs w:val="10"/>
                  <w:rPrChange w:id="26251" w:author="Hardik Malhotra" w:date="2021-09-30T23:46:00Z">
                    <w:rPr>
                      <w:rFonts w:ascii="Arial" w:hAnsi="Arial" w:cs="Arial"/>
                      <w:b/>
                      <w:bCs/>
                      <w:color w:val="000000"/>
                      <w:sz w:val="20"/>
                      <w:szCs w:val="20"/>
                    </w:rPr>
                  </w:rPrChange>
                </w:rPr>
                <w:t>151</w:t>
              </w:r>
            </w:ins>
          </w:p>
        </w:tc>
        <w:tc>
          <w:tcPr>
            <w:tcW w:w="586" w:type="dxa"/>
            <w:tcBorders>
              <w:top w:val="nil"/>
              <w:left w:val="nil"/>
              <w:bottom w:val="single" w:sz="4" w:space="0" w:color="auto"/>
              <w:right w:val="single" w:sz="4" w:space="0" w:color="auto"/>
            </w:tcBorders>
            <w:shd w:val="clear" w:color="000000" w:fill="FFFFFF"/>
            <w:noWrap/>
            <w:vAlign w:val="bottom"/>
            <w:hideMark/>
          </w:tcPr>
          <w:p w14:paraId="51BA7442" w14:textId="22A3A7A7" w:rsidR="0069225A" w:rsidRPr="0069225A" w:rsidRDefault="0069225A" w:rsidP="0069225A">
            <w:pPr>
              <w:spacing w:after="0" w:line="240" w:lineRule="auto"/>
              <w:jc w:val="center"/>
              <w:rPr>
                <w:ins w:id="26252" w:author="Hardik Malhotra" w:date="2021-09-30T23:45:00Z"/>
                <w:rFonts w:ascii="Verdana" w:eastAsia="Times New Roman" w:hAnsi="Verdana" w:cs="Times New Roman"/>
                <w:color w:val="000000"/>
                <w:sz w:val="10"/>
                <w:szCs w:val="10"/>
                <w:lang w:val="en-US"/>
                <w:rPrChange w:id="26253" w:author="Hardik Malhotra" w:date="2021-09-30T23:46:00Z">
                  <w:rPr>
                    <w:ins w:id="26254" w:author="Hardik Malhotra" w:date="2021-09-30T23:45:00Z"/>
                    <w:rFonts w:ascii="Verdana" w:eastAsia="Times New Roman" w:hAnsi="Verdana" w:cs="Times New Roman"/>
                    <w:color w:val="000000"/>
                    <w:sz w:val="10"/>
                    <w:szCs w:val="10"/>
                    <w:lang w:val="en-US"/>
                  </w:rPr>
                </w:rPrChange>
              </w:rPr>
            </w:pPr>
            <w:ins w:id="26255" w:author="Hardik Malhotra" w:date="2021-09-30T23:46:00Z">
              <w:r w:rsidRPr="0069225A">
                <w:rPr>
                  <w:rFonts w:ascii="Verdana" w:hAnsi="Verdana" w:cs="Arial"/>
                  <w:color w:val="000000"/>
                  <w:sz w:val="10"/>
                  <w:szCs w:val="10"/>
                  <w:rPrChange w:id="26256" w:author="Hardik Malhotra" w:date="2021-09-30T23:46:00Z">
                    <w:rPr>
                      <w:rFonts w:ascii="Arial" w:hAnsi="Arial" w:cs="Arial"/>
                      <w:b/>
                      <w:bCs/>
                      <w:color w:val="000000"/>
                      <w:sz w:val="20"/>
                      <w:szCs w:val="20"/>
                    </w:rPr>
                  </w:rPrChange>
                </w:rPr>
                <w:t>156</w:t>
              </w:r>
            </w:ins>
          </w:p>
        </w:tc>
      </w:tr>
      <w:tr w:rsidR="0069225A" w:rsidRPr="00257590" w14:paraId="0516E3CE" w14:textId="77777777" w:rsidTr="00092529">
        <w:trPr>
          <w:trHeight w:val="334"/>
          <w:ins w:id="26257" w:author="Hardik Malhotra" w:date="2021-09-30T23:45:00Z"/>
        </w:trPr>
        <w:tc>
          <w:tcPr>
            <w:tcW w:w="966" w:type="dxa"/>
            <w:tcBorders>
              <w:top w:val="nil"/>
              <w:left w:val="single" w:sz="4" w:space="0" w:color="auto"/>
              <w:bottom w:val="single" w:sz="4" w:space="0" w:color="auto"/>
              <w:right w:val="single" w:sz="4" w:space="0" w:color="auto"/>
            </w:tcBorders>
            <w:shd w:val="clear" w:color="000000" w:fill="FFFFFF"/>
            <w:noWrap/>
            <w:vAlign w:val="bottom"/>
            <w:hideMark/>
          </w:tcPr>
          <w:p w14:paraId="2FDC73BD" w14:textId="77777777" w:rsidR="0069225A" w:rsidRPr="00257590" w:rsidRDefault="0069225A" w:rsidP="0069225A">
            <w:pPr>
              <w:spacing w:after="0" w:line="240" w:lineRule="auto"/>
              <w:rPr>
                <w:ins w:id="26258" w:author="Hardik Malhotra" w:date="2021-09-30T23:45:00Z"/>
                <w:rFonts w:ascii="Verdana" w:eastAsia="Times New Roman" w:hAnsi="Verdana" w:cs="Times New Roman"/>
                <w:color w:val="000000"/>
                <w:sz w:val="10"/>
                <w:szCs w:val="10"/>
                <w:lang w:val="en-US"/>
              </w:rPr>
            </w:pPr>
            <w:ins w:id="26259" w:author="Hardik Malhotra" w:date="2021-09-30T23:45:00Z">
              <w:r w:rsidRPr="00257590">
                <w:rPr>
                  <w:rFonts w:ascii="Verdana" w:hAnsi="Verdana"/>
                  <w:b/>
                  <w:bCs/>
                  <w:color w:val="000000"/>
                  <w:sz w:val="10"/>
                  <w:szCs w:val="10"/>
                </w:rPr>
                <w:t>Total</w:t>
              </w:r>
            </w:ins>
          </w:p>
        </w:tc>
        <w:tc>
          <w:tcPr>
            <w:tcW w:w="587" w:type="dxa"/>
            <w:tcBorders>
              <w:top w:val="nil"/>
              <w:left w:val="nil"/>
              <w:bottom w:val="single" w:sz="4" w:space="0" w:color="auto"/>
              <w:right w:val="single" w:sz="4" w:space="0" w:color="auto"/>
            </w:tcBorders>
            <w:shd w:val="clear" w:color="000000" w:fill="FFFFFF"/>
            <w:noWrap/>
            <w:vAlign w:val="bottom"/>
            <w:hideMark/>
          </w:tcPr>
          <w:p w14:paraId="3750EF4E" w14:textId="331D00B9" w:rsidR="0069225A" w:rsidRPr="0069225A" w:rsidRDefault="0069225A" w:rsidP="0069225A">
            <w:pPr>
              <w:spacing w:after="0" w:line="240" w:lineRule="auto"/>
              <w:jc w:val="center"/>
              <w:rPr>
                <w:ins w:id="26260" w:author="Hardik Malhotra" w:date="2021-09-30T23:45:00Z"/>
                <w:rFonts w:ascii="Verdana" w:eastAsia="Times New Roman" w:hAnsi="Verdana" w:cs="Times New Roman"/>
                <w:color w:val="000000"/>
                <w:sz w:val="10"/>
                <w:szCs w:val="10"/>
                <w:lang w:val="en-US"/>
                <w:rPrChange w:id="26261" w:author="Hardik Malhotra" w:date="2021-09-30T23:46:00Z">
                  <w:rPr>
                    <w:ins w:id="26262" w:author="Hardik Malhotra" w:date="2021-09-30T23:45:00Z"/>
                    <w:rFonts w:ascii="Verdana" w:eastAsia="Times New Roman" w:hAnsi="Verdana" w:cs="Times New Roman"/>
                    <w:color w:val="000000"/>
                    <w:sz w:val="10"/>
                    <w:szCs w:val="10"/>
                    <w:lang w:val="en-US"/>
                  </w:rPr>
                </w:rPrChange>
              </w:rPr>
            </w:pPr>
            <w:ins w:id="26263" w:author="Hardik Malhotra" w:date="2021-09-30T23:46:00Z">
              <w:r w:rsidRPr="0069225A">
                <w:rPr>
                  <w:rFonts w:ascii="Verdana" w:hAnsi="Verdana" w:cs="Arial"/>
                  <w:b/>
                  <w:bCs/>
                  <w:color w:val="000000"/>
                  <w:sz w:val="10"/>
                  <w:szCs w:val="10"/>
                  <w:rPrChange w:id="26264" w:author="Hardik Malhotra" w:date="2021-09-30T23:46:00Z">
                    <w:rPr>
                      <w:rFonts w:ascii="Arial" w:hAnsi="Arial" w:cs="Arial"/>
                      <w:b/>
                      <w:bCs/>
                      <w:color w:val="000000"/>
                      <w:sz w:val="20"/>
                      <w:szCs w:val="20"/>
                    </w:rPr>
                  </w:rPrChange>
                </w:rPr>
                <w:t>299</w:t>
              </w:r>
            </w:ins>
          </w:p>
        </w:tc>
        <w:tc>
          <w:tcPr>
            <w:tcW w:w="587" w:type="dxa"/>
            <w:tcBorders>
              <w:top w:val="nil"/>
              <w:left w:val="nil"/>
              <w:bottom w:val="single" w:sz="4" w:space="0" w:color="auto"/>
              <w:right w:val="single" w:sz="4" w:space="0" w:color="auto"/>
            </w:tcBorders>
            <w:shd w:val="clear" w:color="000000" w:fill="FFFFFF"/>
            <w:noWrap/>
            <w:vAlign w:val="bottom"/>
            <w:hideMark/>
          </w:tcPr>
          <w:p w14:paraId="36F94E6A" w14:textId="0546F45E" w:rsidR="0069225A" w:rsidRPr="0069225A" w:rsidRDefault="0069225A" w:rsidP="0069225A">
            <w:pPr>
              <w:spacing w:after="0" w:line="240" w:lineRule="auto"/>
              <w:jc w:val="center"/>
              <w:rPr>
                <w:ins w:id="26265" w:author="Hardik Malhotra" w:date="2021-09-30T23:45:00Z"/>
                <w:rFonts w:ascii="Verdana" w:eastAsia="Times New Roman" w:hAnsi="Verdana" w:cs="Times New Roman"/>
                <w:color w:val="000000"/>
                <w:sz w:val="10"/>
                <w:szCs w:val="10"/>
                <w:lang w:val="en-US"/>
                <w:rPrChange w:id="26266" w:author="Hardik Malhotra" w:date="2021-09-30T23:46:00Z">
                  <w:rPr>
                    <w:ins w:id="26267" w:author="Hardik Malhotra" w:date="2021-09-30T23:45:00Z"/>
                    <w:rFonts w:ascii="Verdana" w:eastAsia="Times New Roman" w:hAnsi="Verdana" w:cs="Times New Roman"/>
                    <w:color w:val="000000"/>
                    <w:sz w:val="10"/>
                    <w:szCs w:val="10"/>
                    <w:lang w:val="en-US"/>
                  </w:rPr>
                </w:rPrChange>
              </w:rPr>
            </w:pPr>
            <w:ins w:id="26268" w:author="Hardik Malhotra" w:date="2021-09-30T23:46:00Z">
              <w:r w:rsidRPr="0069225A">
                <w:rPr>
                  <w:rFonts w:ascii="Verdana" w:hAnsi="Verdana" w:cs="Arial"/>
                  <w:b/>
                  <w:bCs/>
                  <w:color w:val="000000"/>
                  <w:sz w:val="10"/>
                  <w:szCs w:val="10"/>
                  <w:rPrChange w:id="26269" w:author="Hardik Malhotra" w:date="2021-09-30T23:46:00Z">
                    <w:rPr>
                      <w:rFonts w:ascii="Arial" w:hAnsi="Arial" w:cs="Arial"/>
                      <w:b/>
                      <w:bCs/>
                      <w:color w:val="000000"/>
                      <w:sz w:val="20"/>
                      <w:szCs w:val="20"/>
                    </w:rPr>
                  </w:rPrChange>
                </w:rPr>
                <w:t>309</w:t>
              </w:r>
            </w:ins>
          </w:p>
        </w:tc>
        <w:tc>
          <w:tcPr>
            <w:tcW w:w="587" w:type="dxa"/>
            <w:tcBorders>
              <w:top w:val="nil"/>
              <w:left w:val="nil"/>
              <w:bottom w:val="single" w:sz="4" w:space="0" w:color="auto"/>
              <w:right w:val="single" w:sz="4" w:space="0" w:color="auto"/>
            </w:tcBorders>
            <w:shd w:val="clear" w:color="000000" w:fill="FFFFFF"/>
            <w:noWrap/>
            <w:vAlign w:val="bottom"/>
            <w:hideMark/>
          </w:tcPr>
          <w:p w14:paraId="15421280" w14:textId="024FD0A0" w:rsidR="0069225A" w:rsidRPr="0069225A" w:rsidRDefault="0069225A" w:rsidP="0069225A">
            <w:pPr>
              <w:spacing w:after="0" w:line="240" w:lineRule="auto"/>
              <w:jc w:val="center"/>
              <w:rPr>
                <w:ins w:id="26270" w:author="Hardik Malhotra" w:date="2021-09-30T23:45:00Z"/>
                <w:rFonts w:ascii="Verdana" w:eastAsia="Times New Roman" w:hAnsi="Verdana" w:cs="Times New Roman"/>
                <w:color w:val="000000"/>
                <w:sz w:val="10"/>
                <w:szCs w:val="10"/>
                <w:lang w:val="en-US"/>
                <w:rPrChange w:id="26271" w:author="Hardik Malhotra" w:date="2021-09-30T23:46:00Z">
                  <w:rPr>
                    <w:ins w:id="26272" w:author="Hardik Malhotra" w:date="2021-09-30T23:45:00Z"/>
                    <w:rFonts w:ascii="Verdana" w:eastAsia="Times New Roman" w:hAnsi="Verdana" w:cs="Times New Roman"/>
                    <w:color w:val="000000"/>
                    <w:sz w:val="10"/>
                    <w:szCs w:val="10"/>
                    <w:lang w:val="en-US"/>
                  </w:rPr>
                </w:rPrChange>
              </w:rPr>
            </w:pPr>
            <w:ins w:id="26273" w:author="Hardik Malhotra" w:date="2021-09-30T23:46:00Z">
              <w:r w:rsidRPr="0069225A">
                <w:rPr>
                  <w:rFonts w:ascii="Verdana" w:hAnsi="Verdana" w:cs="Arial"/>
                  <w:b/>
                  <w:bCs/>
                  <w:color w:val="000000"/>
                  <w:sz w:val="10"/>
                  <w:szCs w:val="10"/>
                  <w:rPrChange w:id="26274" w:author="Hardik Malhotra" w:date="2021-09-30T23:46:00Z">
                    <w:rPr>
                      <w:rFonts w:ascii="Arial" w:hAnsi="Arial" w:cs="Arial"/>
                      <w:b/>
                      <w:bCs/>
                      <w:color w:val="000000"/>
                      <w:sz w:val="20"/>
                      <w:szCs w:val="20"/>
                    </w:rPr>
                  </w:rPrChange>
                </w:rPr>
                <w:t>318</w:t>
              </w:r>
            </w:ins>
          </w:p>
        </w:tc>
        <w:tc>
          <w:tcPr>
            <w:tcW w:w="586" w:type="dxa"/>
            <w:tcBorders>
              <w:top w:val="nil"/>
              <w:left w:val="nil"/>
              <w:bottom w:val="single" w:sz="4" w:space="0" w:color="auto"/>
              <w:right w:val="single" w:sz="4" w:space="0" w:color="auto"/>
            </w:tcBorders>
            <w:shd w:val="clear" w:color="000000" w:fill="FFFFFF"/>
            <w:noWrap/>
            <w:vAlign w:val="bottom"/>
            <w:hideMark/>
          </w:tcPr>
          <w:p w14:paraId="22CC71BF" w14:textId="57B23F5C" w:rsidR="0069225A" w:rsidRPr="0069225A" w:rsidRDefault="0069225A" w:rsidP="0069225A">
            <w:pPr>
              <w:spacing w:after="0" w:line="240" w:lineRule="auto"/>
              <w:jc w:val="center"/>
              <w:rPr>
                <w:ins w:id="26275" w:author="Hardik Malhotra" w:date="2021-09-30T23:45:00Z"/>
                <w:rFonts w:ascii="Verdana" w:eastAsia="Times New Roman" w:hAnsi="Verdana" w:cs="Times New Roman"/>
                <w:color w:val="000000"/>
                <w:sz w:val="10"/>
                <w:szCs w:val="10"/>
                <w:lang w:val="en-US"/>
                <w:rPrChange w:id="26276" w:author="Hardik Malhotra" w:date="2021-09-30T23:46:00Z">
                  <w:rPr>
                    <w:ins w:id="26277" w:author="Hardik Malhotra" w:date="2021-09-30T23:45:00Z"/>
                    <w:rFonts w:ascii="Verdana" w:eastAsia="Times New Roman" w:hAnsi="Verdana" w:cs="Times New Roman"/>
                    <w:color w:val="000000"/>
                    <w:sz w:val="10"/>
                    <w:szCs w:val="10"/>
                    <w:lang w:val="en-US"/>
                  </w:rPr>
                </w:rPrChange>
              </w:rPr>
            </w:pPr>
            <w:ins w:id="26278" w:author="Hardik Malhotra" w:date="2021-09-30T23:46:00Z">
              <w:r w:rsidRPr="0069225A">
                <w:rPr>
                  <w:rFonts w:ascii="Verdana" w:hAnsi="Verdana" w:cs="Arial"/>
                  <w:b/>
                  <w:bCs/>
                  <w:color w:val="000000"/>
                  <w:sz w:val="10"/>
                  <w:szCs w:val="10"/>
                  <w:rPrChange w:id="26279" w:author="Hardik Malhotra" w:date="2021-09-30T23:46:00Z">
                    <w:rPr>
                      <w:rFonts w:ascii="Arial" w:hAnsi="Arial" w:cs="Arial"/>
                      <w:b/>
                      <w:bCs/>
                      <w:color w:val="000000"/>
                      <w:sz w:val="20"/>
                      <w:szCs w:val="20"/>
                    </w:rPr>
                  </w:rPrChange>
                </w:rPr>
                <w:t>326</w:t>
              </w:r>
            </w:ins>
          </w:p>
        </w:tc>
        <w:tc>
          <w:tcPr>
            <w:tcW w:w="586" w:type="dxa"/>
            <w:tcBorders>
              <w:top w:val="nil"/>
              <w:left w:val="nil"/>
              <w:bottom w:val="single" w:sz="4" w:space="0" w:color="auto"/>
              <w:right w:val="single" w:sz="4" w:space="0" w:color="auto"/>
            </w:tcBorders>
            <w:shd w:val="clear" w:color="000000" w:fill="FFFFFF"/>
            <w:noWrap/>
            <w:vAlign w:val="bottom"/>
            <w:hideMark/>
          </w:tcPr>
          <w:p w14:paraId="18347D89" w14:textId="5BEB2FD4" w:rsidR="0069225A" w:rsidRPr="0069225A" w:rsidRDefault="0069225A" w:rsidP="0069225A">
            <w:pPr>
              <w:spacing w:after="0" w:line="240" w:lineRule="auto"/>
              <w:jc w:val="center"/>
              <w:rPr>
                <w:ins w:id="26280" w:author="Hardik Malhotra" w:date="2021-09-30T23:45:00Z"/>
                <w:rFonts w:ascii="Verdana" w:eastAsia="Times New Roman" w:hAnsi="Verdana" w:cs="Times New Roman"/>
                <w:color w:val="000000"/>
                <w:sz w:val="10"/>
                <w:szCs w:val="10"/>
                <w:lang w:val="en-US"/>
                <w:rPrChange w:id="26281" w:author="Hardik Malhotra" w:date="2021-09-30T23:46:00Z">
                  <w:rPr>
                    <w:ins w:id="26282" w:author="Hardik Malhotra" w:date="2021-09-30T23:45:00Z"/>
                    <w:rFonts w:ascii="Verdana" w:eastAsia="Times New Roman" w:hAnsi="Verdana" w:cs="Times New Roman"/>
                    <w:color w:val="000000"/>
                    <w:sz w:val="10"/>
                    <w:szCs w:val="10"/>
                    <w:lang w:val="en-US"/>
                  </w:rPr>
                </w:rPrChange>
              </w:rPr>
            </w:pPr>
            <w:ins w:id="26283" w:author="Hardik Malhotra" w:date="2021-09-30T23:46:00Z">
              <w:r w:rsidRPr="0069225A">
                <w:rPr>
                  <w:rFonts w:ascii="Verdana" w:hAnsi="Verdana" w:cs="Arial"/>
                  <w:b/>
                  <w:bCs/>
                  <w:color w:val="000000"/>
                  <w:sz w:val="10"/>
                  <w:szCs w:val="10"/>
                  <w:rPrChange w:id="26284" w:author="Hardik Malhotra" w:date="2021-09-30T23:46:00Z">
                    <w:rPr>
                      <w:rFonts w:ascii="Arial" w:hAnsi="Arial" w:cs="Arial"/>
                      <w:b/>
                      <w:bCs/>
                      <w:color w:val="000000"/>
                      <w:sz w:val="20"/>
                      <w:szCs w:val="20"/>
                    </w:rPr>
                  </w:rPrChange>
                </w:rPr>
                <w:t>337</w:t>
              </w:r>
            </w:ins>
          </w:p>
        </w:tc>
        <w:tc>
          <w:tcPr>
            <w:tcW w:w="586" w:type="dxa"/>
            <w:tcBorders>
              <w:top w:val="nil"/>
              <w:left w:val="nil"/>
              <w:bottom w:val="single" w:sz="4" w:space="0" w:color="auto"/>
              <w:right w:val="single" w:sz="4" w:space="0" w:color="auto"/>
            </w:tcBorders>
            <w:shd w:val="clear" w:color="000000" w:fill="FFFFFF"/>
            <w:noWrap/>
            <w:vAlign w:val="bottom"/>
            <w:hideMark/>
          </w:tcPr>
          <w:p w14:paraId="30C0BFBF" w14:textId="7CEEF9A7" w:rsidR="0069225A" w:rsidRPr="0069225A" w:rsidRDefault="0069225A" w:rsidP="0069225A">
            <w:pPr>
              <w:spacing w:after="0" w:line="240" w:lineRule="auto"/>
              <w:jc w:val="center"/>
              <w:rPr>
                <w:ins w:id="26285" w:author="Hardik Malhotra" w:date="2021-09-30T23:45:00Z"/>
                <w:rFonts w:ascii="Verdana" w:eastAsia="Times New Roman" w:hAnsi="Verdana" w:cs="Times New Roman"/>
                <w:color w:val="000000"/>
                <w:sz w:val="10"/>
                <w:szCs w:val="10"/>
                <w:lang w:val="en-US"/>
                <w:rPrChange w:id="26286" w:author="Hardik Malhotra" w:date="2021-09-30T23:46:00Z">
                  <w:rPr>
                    <w:ins w:id="26287" w:author="Hardik Malhotra" w:date="2021-09-30T23:45:00Z"/>
                    <w:rFonts w:ascii="Verdana" w:eastAsia="Times New Roman" w:hAnsi="Verdana" w:cs="Times New Roman"/>
                    <w:color w:val="000000"/>
                    <w:sz w:val="10"/>
                    <w:szCs w:val="10"/>
                    <w:lang w:val="en-US"/>
                  </w:rPr>
                </w:rPrChange>
              </w:rPr>
            </w:pPr>
            <w:ins w:id="26288" w:author="Hardik Malhotra" w:date="2021-09-30T23:46:00Z">
              <w:r w:rsidRPr="0069225A">
                <w:rPr>
                  <w:rFonts w:ascii="Verdana" w:hAnsi="Verdana" w:cs="Arial"/>
                  <w:b/>
                  <w:bCs/>
                  <w:color w:val="000000"/>
                  <w:sz w:val="10"/>
                  <w:szCs w:val="10"/>
                  <w:rPrChange w:id="26289" w:author="Hardik Malhotra" w:date="2021-09-30T23:46:00Z">
                    <w:rPr>
                      <w:rFonts w:ascii="Arial" w:hAnsi="Arial" w:cs="Arial"/>
                      <w:b/>
                      <w:bCs/>
                      <w:color w:val="000000"/>
                      <w:sz w:val="20"/>
                      <w:szCs w:val="20"/>
                    </w:rPr>
                  </w:rPrChange>
                </w:rPr>
                <w:t>317</w:t>
              </w:r>
            </w:ins>
          </w:p>
        </w:tc>
        <w:tc>
          <w:tcPr>
            <w:tcW w:w="586" w:type="dxa"/>
            <w:tcBorders>
              <w:top w:val="nil"/>
              <w:left w:val="nil"/>
              <w:bottom w:val="single" w:sz="4" w:space="0" w:color="auto"/>
              <w:right w:val="single" w:sz="4" w:space="0" w:color="auto"/>
            </w:tcBorders>
            <w:shd w:val="clear" w:color="000000" w:fill="FFFFFF"/>
            <w:noWrap/>
            <w:vAlign w:val="bottom"/>
            <w:hideMark/>
          </w:tcPr>
          <w:p w14:paraId="6D88C718" w14:textId="675F0285" w:rsidR="0069225A" w:rsidRPr="0069225A" w:rsidRDefault="0069225A" w:rsidP="0069225A">
            <w:pPr>
              <w:spacing w:after="0" w:line="240" w:lineRule="auto"/>
              <w:jc w:val="center"/>
              <w:rPr>
                <w:ins w:id="26290" w:author="Hardik Malhotra" w:date="2021-09-30T23:45:00Z"/>
                <w:rFonts w:ascii="Verdana" w:eastAsia="Times New Roman" w:hAnsi="Verdana" w:cs="Times New Roman"/>
                <w:color w:val="000000"/>
                <w:sz w:val="10"/>
                <w:szCs w:val="10"/>
                <w:lang w:val="en-US"/>
                <w:rPrChange w:id="26291" w:author="Hardik Malhotra" w:date="2021-09-30T23:46:00Z">
                  <w:rPr>
                    <w:ins w:id="26292" w:author="Hardik Malhotra" w:date="2021-09-30T23:45:00Z"/>
                    <w:rFonts w:ascii="Verdana" w:eastAsia="Times New Roman" w:hAnsi="Verdana" w:cs="Times New Roman"/>
                    <w:color w:val="000000"/>
                    <w:sz w:val="10"/>
                    <w:szCs w:val="10"/>
                    <w:lang w:val="en-US"/>
                  </w:rPr>
                </w:rPrChange>
              </w:rPr>
            </w:pPr>
            <w:ins w:id="26293" w:author="Hardik Malhotra" w:date="2021-09-30T23:46:00Z">
              <w:r w:rsidRPr="0069225A">
                <w:rPr>
                  <w:rFonts w:ascii="Verdana" w:hAnsi="Verdana" w:cs="Arial"/>
                  <w:b/>
                  <w:bCs/>
                  <w:color w:val="000000"/>
                  <w:sz w:val="10"/>
                  <w:szCs w:val="10"/>
                  <w:rPrChange w:id="26294" w:author="Hardik Malhotra" w:date="2021-09-30T23:46:00Z">
                    <w:rPr>
                      <w:rFonts w:ascii="Arial" w:hAnsi="Arial" w:cs="Arial"/>
                      <w:b/>
                      <w:bCs/>
                      <w:color w:val="000000"/>
                      <w:sz w:val="20"/>
                      <w:szCs w:val="20"/>
                    </w:rPr>
                  </w:rPrChange>
                </w:rPr>
                <w:t>335</w:t>
              </w:r>
            </w:ins>
          </w:p>
        </w:tc>
        <w:tc>
          <w:tcPr>
            <w:tcW w:w="586" w:type="dxa"/>
            <w:tcBorders>
              <w:top w:val="nil"/>
              <w:left w:val="nil"/>
              <w:bottom w:val="single" w:sz="4" w:space="0" w:color="auto"/>
              <w:right w:val="single" w:sz="4" w:space="0" w:color="auto"/>
            </w:tcBorders>
            <w:shd w:val="clear" w:color="000000" w:fill="FFFFFF"/>
            <w:noWrap/>
            <w:vAlign w:val="bottom"/>
            <w:hideMark/>
          </w:tcPr>
          <w:p w14:paraId="334AD337" w14:textId="20310508" w:rsidR="0069225A" w:rsidRPr="0069225A" w:rsidRDefault="0069225A" w:rsidP="0069225A">
            <w:pPr>
              <w:spacing w:after="0" w:line="240" w:lineRule="auto"/>
              <w:jc w:val="center"/>
              <w:rPr>
                <w:ins w:id="26295" w:author="Hardik Malhotra" w:date="2021-09-30T23:45:00Z"/>
                <w:rFonts w:ascii="Verdana" w:eastAsia="Times New Roman" w:hAnsi="Verdana" w:cs="Times New Roman"/>
                <w:color w:val="000000"/>
                <w:sz w:val="10"/>
                <w:szCs w:val="10"/>
                <w:lang w:val="en-US"/>
                <w:rPrChange w:id="26296" w:author="Hardik Malhotra" w:date="2021-09-30T23:46:00Z">
                  <w:rPr>
                    <w:ins w:id="26297" w:author="Hardik Malhotra" w:date="2021-09-30T23:45:00Z"/>
                    <w:rFonts w:ascii="Verdana" w:eastAsia="Times New Roman" w:hAnsi="Verdana" w:cs="Times New Roman"/>
                    <w:color w:val="000000"/>
                    <w:sz w:val="10"/>
                    <w:szCs w:val="10"/>
                    <w:lang w:val="en-US"/>
                  </w:rPr>
                </w:rPrChange>
              </w:rPr>
            </w:pPr>
            <w:ins w:id="26298" w:author="Hardik Malhotra" w:date="2021-09-30T23:46:00Z">
              <w:r w:rsidRPr="0069225A">
                <w:rPr>
                  <w:rFonts w:ascii="Verdana" w:hAnsi="Verdana" w:cs="Arial"/>
                  <w:b/>
                  <w:bCs/>
                  <w:color w:val="000000"/>
                  <w:sz w:val="10"/>
                  <w:szCs w:val="10"/>
                  <w:rPrChange w:id="26299" w:author="Hardik Malhotra" w:date="2021-09-30T23:46:00Z">
                    <w:rPr>
                      <w:rFonts w:ascii="Arial" w:hAnsi="Arial" w:cs="Arial"/>
                      <w:b/>
                      <w:bCs/>
                      <w:color w:val="000000"/>
                      <w:sz w:val="20"/>
                      <w:szCs w:val="20"/>
                    </w:rPr>
                  </w:rPrChange>
                </w:rPr>
                <w:t>350</w:t>
              </w:r>
            </w:ins>
          </w:p>
        </w:tc>
        <w:tc>
          <w:tcPr>
            <w:tcW w:w="586" w:type="dxa"/>
            <w:tcBorders>
              <w:top w:val="nil"/>
              <w:left w:val="nil"/>
              <w:bottom w:val="single" w:sz="4" w:space="0" w:color="auto"/>
              <w:right w:val="single" w:sz="4" w:space="0" w:color="auto"/>
            </w:tcBorders>
            <w:shd w:val="clear" w:color="000000" w:fill="FFFFFF"/>
            <w:noWrap/>
            <w:vAlign w:val="bottom"/>
            <w:hideMark/>
          </w:tcPr>
          <w:p w14:paraId="5895A33F" w14:textId="35738E7E" w:rsidR="0069225A" w:rsidRPr="0069225A" w:rsidRDefault="0069225A" w:rsidP="0069225A">
            <w:pPr>
              <w:spacing w:after="0" w:line="240" w:lineRule="auto"/>
              <w:jc w:val="center"/>
              <w:rPr>
                <w:ins w:id="26300" w:author="Hardik Malhotra" w:date="2021-09-30T23:45:00Z"/>
                <w:rFonts w:ascii="Verdana" w:eastAsia="Times New Roman" w:hAnsi="Verdana" w:cs="Times New Roman"/>
                <w:color w:val="000000"/>
                <w:sz w:val="10"/>
                <w:szCs w:val="10"/>
                <w:lang w:val="en-US"/>
                <w:rPrChange w:id="26301" w:author="Hardik Malhotra" w:date="2021-09-30T23:46:00Z">
                  <w:rPr>
                    <w:ins w:id="26302" w:author="Hardik Malhotra" w:date="2021-09-30T23:45:00Z"/>
                    <w:rFonts w:ascii="Verdana" w:eastAsia="Times New Roman" w:hAnsi="Verdana" w:cs="Times New Roman"/>
                    <w:color w:val="000000"/>
                    <w:sz w:val="10"/>
                    <w:szCs w:val="10"/>
                    <w:lang w:val="en-US"/>
                  </w:rPr>
                </w:rPrChange>
              </w:rPr>
            </w:pPr>
            <w:ins w:id="26303" w:author="Hardik Malhotra" w:date="2021-09-30T23:46:00Z">
              <w:r w:rsidRPr="0069225A">
                <w:rPr>
                  <w:rFonts w:ascii="Verdana" w:hAnsi="Verdana" w:cs="Arial"/>
                  <w:b/>
                  <w:bCs/>
                  <w:color w:val="000000"/>
                  <w:sz w:val="10"/>
                  <w:szCs w:val="10"/>
                  <w:rPrChange w:id="26304" w:author="Hardik Malhotra" w:date="2021-09-30T23:46:00Z">
                    <w:rPr>
                      <w:rFonts w:ascii="Arial" w:hAnsi="Arial" w:cs="Arial"/>
                      <w:b/>
                      <w:bCs/>
                      <w:color w:val="000000"/>
                      <w:sz w:val="20"/>
                      <w:szCs w:val="20"/>
                    </w:rPr>
                  </w:rPrChange>
                </w:rPr>
                <w:t>367</w:t>
              </w:r>
            </w:ins>
          </w:p>
        </w:tc>
        <w:tc>
          <w:tcPr>
            <w:tcW w:w="586" w:type="dxa"/>
            <w:tcBorders>
              <w:top w:val="nil"/>
              <w:left w:val="nil"/>
              <w:bottom w:val="single" w:sz="4" w:space="0" w:color="auto"/>
              <w:right w:val="single" w:sz="4" w:space="0" w:color="auto"/>
            </w:tcBorders>
            <w:shd w:val="clear" w:color="000000" w:fill="FFFFFF"/>
            <w:noWrap/>
            <w:vAlign w:val="bottom"/>
            <w:hideMark/>
          </w:tcPr>
          <w:p w14:paraId="7FA47F8D" w14:textId="64C4484B" w:rsidR="0069225A" w:rsidRPr="0069225A" w:rsidRDefault="0069225A" w:rsidP="0069225A">
            <w:pPr>
              <w:spacing w:after="0" w:line="240" w:lineRule="auto"/>
              <w:jc w:val="center"/>
              <w:rPr>
                <w:ins w:id="26305" w:author="Hardik Malhotra" w:date="2021-09-30T23:45:00Z"/>
                <w:rFonts w:ascii="Verdana" w:eastAsia="Times New Roman" w:hAnsi="Verdana" w:cs="Times New Roman"/>
                <w:color w:val="000000"/>
                <w:sz w:val="10"/>
                <w:szCs w:val="10"/>
                <w:lang w:val="en-US"/>
                <w:rPrChange w:id="26306" w:author="Hardik Malhotra" w:date="2021-09-30T23:46:00Z">
                  <w:rPr>
                    <w:ins w:id="26307" w:author="Hardik Malhotra" w:date="2021-09-30T23:45:00Z"/>
                    <w:rFonts w:ascii="Verdana" w:eastAsia="Times New Roman" w:hAnsi="Verdana" w:cs="Times New Roman"/>
                    <w:color w:val="000000"/>
                    <w:sz w:val="10"/>
                    <w:szCs w:val="10"/>
                    <w:lang w:val="en-US"/>
                  </w:rPr>
                </w:rPrChange>
              </w:rPr>
            </w:pPr>
            <w:ins w:id="26308" w:author="Hardik Malhotra" w:date="2021-09-30T23:46:00Z">
              <w:r w:rsidRPr="0069225A">
                <w:rPr>
                  <w:rFonts w:ascii="Verdana" w:hAnsi="Verdana" w:cs="Arial"/>
                  <w:b/>
                  <w:bCs/>
                  <w:color w:val="000000"/>
                  <w:sz w:val="10"/>
                  <w:szCs w:val="10"/>
                  <w:rPrChange w:id="26309" w:author="Hardik Malhotra" w:date="2021-09-30T23:46:00Z">
                    <w:rPr>
                      <w:rFonts w:ascii="Arial" w:hAnsi="Arial" w:cs="Arial"/>
                      <w:b/>
                      <w:bCs/>
                      <w:color w:val="000000"/>
                      <w:sz w:val="20"/>
                      <w:szCs w:val="20"/>
                    </w:rPr>
                  </w:rPrChange>
                </w:rPr>
                <w:t>382</w:t>
              </w:r>
            </w:ins>
          </w:p>
        </w:tc>
        <w:tc>
          <w:tcPr>
            <w:tcW w:w="586" w:type="dxa"/>
            <w:tcBorders>
              <w:top w:val="nil"/>
              <w:left w:val="nil"/>
              <w:bottom w:val="single" w:sz="4" w:space="0" w:color="auto"/>
              <w:right w:val="single" w:sz="4" w:space="0" w:color="auto"/>
            </w:tcBorders>
            <w:shd w:val="clear" w:color="000000" w:fill="FFFFFF"/>
            <w:noWrap/>
            <w:vAlign w:val="bottom"/>
            <w:hideMark/>
          </w:tcPr>
          <w:p w14:paraId="64BE31FE" w14:textId="4648379C" w:rsidR="0069225A" w:rsidRPr="0069225A" w:rsidRDefault="0069225A" w:rsidP="0069225A">
            <w:pPr>
              <w:spacing w:after="0" w:line="240" w:lineRule="auto"/>
              <w:jc w:val="center"/>
              <w:rPr>
                <w:ins w:id="26310" w:author="Hardik Malhotra" w:date="2021-09-30T23:45:00Z"/>
                <w:rFonts w:ascii="Verdana" w:eastAsia="Times New Roman" w:hAnsi="Verdana" w:cs="Times New Roman"/>
                <w:color w:val="000000"/>
                <w:sz w:val="10"/>
                <w:szCs w:val="10"/>
                <w:lang w:val="en-US"/>
                <w:rPrChange w:id="26311" w:author="Hardik Malhotra" w:date="2021-09-30T23:46:00Z">
                  <w:rPr>
                    <w:ins w:id="26312" w:author="Hardik Malhotra" w:date="2021-09-30T23:45:00Z"/>
                    <w:rFonts w:ascii="Verdana" w:eastAsia="Times New Roman" w:hAnsi="Verdana" w:cs="Times New Roman"/>
                    <w:color w:val="000000"/>
                    <w:sz w:val="10"/>
                    <w:szCs w:val="10"/>
                    <w:lang w:val="en-US"/>
                  </w:rPr>
                </w:rPrChange>
              </w:rPr>
            </w:pPr>
            <w:ins w:id="26313" w:author="Hardik Malhotra" w:date="2021-09-30T23:46:00Z">
              <w:r w:rsidRPr="0069225A">
                <w:rPr>
                  <w:rFonts w:ascii="Verdana" w:hAnsi="Verdana" w:cs="Arial"/>
                  <w:b/>
                  <w:bCs/>
                  <w:color w:val="000000"/>
                  <w:sz w:val="10"/>
                  <w:szCs w:val="10"/>
                  <w:rPrChange w:id="26314" w:author="Hardik Malhotra" w:date="2021-09-30T23:46:00Z">
                    <w:rPr>
                      <w:rFonts w:ascii="Arial" w:hAnsi="Arial" w:cs="Arial"/>
                      <w:b/>
                      <w:bCs/>
                      <w:color w:val="000000"/>
                      <w:sz w:val="20"/>
                      <w:szCs w:val="20"/>
                    </w:rPr>
                  </w:rPrChange>
                </w:rPr>
                <w:t>397</w:t>
              </w:r>
            </w:ins>
          </w:p>
        </w:tc>
        <w:tc>
          <w:tcPr>
            <w:tcW w:w="586" w:type="dxa"/>
            <w:tcBorders>
              <w:top w:val="nil"/>
              <w:left w:val="nil"/>
              <w:bottom w:val="single" w:sz="4" w:space="0" w:color="auto"/>
              <w:right w:val="single" w:sz="4" w:space="0" w:color="auto"/>
            </w:tcBorders>
            <w:shd w:val="clear" w:color="000000" w:fill="FFFFFF"/>
            <w:noWrap/>
            <w:vAlign w:val="bottom"/>
            <w:hideMark/>
          </w:tcPr>
          <w:p w14:paraId="6F90BB28" w14:textId="62E59539" w:rsidR="0069225A" w:rsidRPr="0069225A" w:rsidRDefault="0069225A" w:rsidP="0069225A">
            <w:pPr>
              <w:spacing w:after="0" w:line="240" w:lineRule="auto"/>
              <w:jc w:val="center"/>
              <w:rPr>
                <w:ins w:id="26315" w:author="Hardik Malhotra" w:date="2021-09-30T23:45:00Z"/>
                <w:rFonts w:ascii="Verdana" w:eastAsia="Times New Roman" w:hAnsi="Verdana" w:cs="Times New Roman"/>
                <w:color w:val="000000"/>
                <w:sz w:val="10"/>
                <w:szCs w:val="10"/>
                <w:lang w:val="en-US"/>
                <w:rPrChange w:id="26316" w:author="Hardik Malhotra" w:date="2021-09-30T23:46:00Z">
                  <w:rPr>
                    <w:ins w:id="26317" w:author="Hardik Malhotra" w:date="2021-09-30T23:45:00Z"/>
                    <w:rFonts w:ascii="Verdana" w:eastAsia="Times New Roman" w:hAnsi="Verdana" w:cs="Times New Roman"/>
                    <w:color w:val="000000"/>
                    <w:sz w:val="10"/>
                    <w:szCs w:val="10"/>
                    <w:lang w:val="en-US"/>
                  </w:rPr>
                </w:rPrChange>
              </w:rPr>
            </w:pPr>
            <w:ins w:id="26318" w:author="Hardik Malhotra" w:date="2021-09-30T23:46:00Z">
              <w:r w:rsidRPr="0069225A">
                <w:rPr>
                  <w:rFonts w:ascii="Verdana" w:hAnsi="Verdana" w:cs="Arial"/>
                  <w:b/>
                  <w:bCs/>
                  <w:color w:val="000000"/>
                  <w:sz w:val="10"/>
                  <w:szCs w:val="10"/>
                  <w:rPrChange w:id="26319" w:author="Hardik Malhotra" w:date="2021-09-30T23:46:00Z">
                    <w:rPr>
                      <w:rFonts w:ascii="Arial" w:hAnsi="Arial" w:cs="Arial"/>
                      <w:b/>
                      <w:bCs/>
                      <w:color w:val="000000"/>
                      <w:sz w:val="20"/>
                      <w:szCs w:val="20"/>
                    </w:rPr>
                  </w:rPrChange>
                </w:rPr>
                <w:t>412</w:t>
              </w:r>
            </w:ins>
          </w:p>
        </w:tc>
        <w:tc>
          <w:tcPr>
            <w:tcW w:w="586" w:type="dxa"/>
            <w:tcBorders>
              <w:top w:val="nil"/>
              <w:left w:val="nil"/>
              <w:bottom w:val="single" w:sz="4" w:space="0" w:color="auto"/>
              <w:right w:val="single" w:sz="4" w:space="0" w:color="auto"/>
            </w:tcBorders>
            <w:shd w:val="clear" w:color="000000" w:fill="FFFFFF"/>
            <w:noWrap/>
            <w:vAlign w:val="bottom"/>
            <w:hideMark/>
          </w:tcPr>
          <w:p w14:paraId="1E68DE3A" w14:textId="7032CFD2" w:rsidR="0069225A" w:rsidRPr="0069225A" w:rsidRDefault="0069225A" w:rsidP="0069225A">
            <w:pPr>
              <w:spacing w:after="0" w:line="240" w:lineRule="auto"/>
              <w:jc w:val="center"/>
              <w:rPr>
                <w:ins w:id="26320" w:author="Hardik Malhotra" w:date="2021-09-30T23:45:00Z"/>
                <w:rFonts w:ascii="Verdana" w:eastAsia="Times New Roman" w:hAnsi="Verdana" w:cs="Times New Roman"/>
                <w:color w:val="000000"/>
                <w:sz w:val="10"/>
                <w:szCs w:val="10"/>
                <w:lang w:val="en-US"/>
                <w:rPrChange w:id="26321" w:author="Hardik Malhotra" w:date="2021-09-30T23:46:00Z">
                  <w:rPr>
                    <w:ins w:id="26322" w:author="Hardik Malhotra" w:date="2021-09-30T23:45:00Z"/>
                    <w:rFonts w:ascii="Verdana" w:eastAsia="Times New Roman" w:hAnsi="Verdana" w:cs="Times New Roman"/>
                    <w:color w:val="000000"/>
                    <w:sz w:val="10"/>
                    <w:szCs w:val="10"/>
                    <w:lang w:val="en-US"/>
                  </w:rPr>
                </w:rPrChange>
              </w:rPr>
            </w:pPr>
            <w:ins w:id="26323" w:author="Hardik Malhotra" w:date="2021-09-30T23:46:00Z">
              <w:r w:rsidRPr="0069225A">
                <w:rPr>
                  <w:rFonts w:ascii="Verdana" w:hAnsi="Verdana" w:cs="Arial"/>
                  <w:b/>
                  <w:bCs/>
                  <w:color w:val="000000"/>
                  <w:sz w:val="10"/>
                  <w:szCs w:val="10"/>
                  <w:rPrChange w:id="26324" w:author="Hardik Malhotra" w:date="2021-09-30T23:46:00Z">
                    <w:rPr>
                      <w:rFonts w:ascii="Arial" w:hAnsi="Arial" w:cs="Arial"/>
                      <w:b/>
                      <w:bCs/>
                      <w:color w:val="000000"/>
                      <w:sz w:val="20"/>
                      <w:szCs w:val="20"/>
                    </w:rPr>
                  </w:rPrChange>
                </w:rPr>
                <w:t>426</w:t>
              </w:r>
            </w:ins>
          </w:p>
        </w:tc>
        <w:tc>
          <w:tcPr>
            <w:tcW w:w="586" w:type="dxa"/>
            <w:tcBorders>
              <w:top w:val="nil"/>
              <w:left w:val="nil"/>
              <w:bottom w:val="single" w:sz="4" w:space="0" w:color="auto"/>
              <w:right w:val="single" w:sz="4" w:space="0" w:color="auto"/>
            </w:tcBorders>
            <w:shd w:val="clear" w:color="000000" w:fill="FFFFFF"/>
            <w:noWrap/>
            <w:vAlign w:val="bottom"/>
            <w:hideMark/>
          </w:tcPr>
          <w:p w14:paraId="382211BD" w14:textId="1D846CE8" w:rsidR="0069225A" w:rsidRPr="0069225A" w:rsidRDefault="0069225A" w:rsidP="0069225A">
            <w:pPr>
              <w:spacing w:after="0" w:line="240" w:lineRule="auto"/>
              <w:jc w:val="center"/>
              <w:rPr>
                <w:ins w:id="26325" w:author="Hardik Malhotra" w:date="2021-09-30T23:45:00Z"/>
                <w:rFonts w:ascii="Verdana" w:eastAsia="Times New Roman" w:hAnsi="Verdana" w:cs="Times New Roman"/>
                <w:color w:val="000000"/>
                <w:sz w:val="10"/>
                <w:szCs w:val="10"/>
                <w:lang w:val="en-US"/>
                <w:rPrChange w:id="26326" w:author="Hardik Malhotra" w:date="2021-09-30T23:46:00Z">
                  <w:rPr>
                    <w:ins w:id="26327" w:author="Hardik Malhotra" w:date="2021-09-30T23:45:00Z"/>
                    <w:rFonts w:ascii="Verdana" w:eastAsia="Times New Roman" w:hAnsi="Verdana" w:cs="Times New Roman"/>
                    <w:color w:val="000000"/>
                    <w:sz w:val="10"/>
                    <w:szCs w:val="10"/>
                    <w:lang w:val="en-US"/>
                  </w:rPr>
                </w:rPrChange>
              </w:rPr>
            </w:pPr>
            <w:ins w:id="26328" w:author="Hardik Malhotra" w:date="2021-09-30T23:46:00Z">
              <w:r w:rsidRPr="0069225A">
                <w:rPr>
                  <w:rFonts w:ascii="Verdana" w:hAnsi="Verdana" w:cs="Arial"/>
                  <w:b/>
                  <w:bCs/>
                  <w:color w:val="000000"/>
                  <w:sz w:val="10"/>
                  <w:szCs w:val="10"/>
                  <w:rPrChange w:id="26329" w:author="Hardik Malhotra" w:date="2021-09-30T23:46:00Z">
                    <w:rPr>
                      <w:rFonts w:ascii="Arial" w:hAnsi="Arial" w:cs="Arial"/>
                      <w:b/>
                      <w:bCs/>
                      <w:color w:val="000000"/>
                      <w:sz w:val="20"/>
                      <w:szCs w:val="20"/>
                    </w:rPr>
                  </w:rPrChange>
                </w:rPr>
                <w:t>439</w:t>
              </w:r>
            </w:ins>
          </w:p>
        </w:tc>
        <w:tc>
          <w:tcPr>
            <w:tcW w:w="586" w:type="dxa"/>
            <w:tcBorders>
              <w:top w:val="nil"/>
              <w:left w:val="nil"/>
              <w:bottom w:val="single" w:sz="4" w:space="0" w:color="auto"/>
              <w:right w:val="single" w:sz="4" w:space="0" w:color="auto"/>
            </w:tcBorders>
            <w:shd w:val="clear" w:color="000000" w:fill="FFFFFF"/>
            <w:noWrap/>
            <w:vAlign w:val="bottom"/>
            <w:hideMark/>
          </w:tcPr>
          <w:p w14:paraId="0E0F621F" w14:textId="0C428597" w:rsidR="0069225A" w:rsidRPr="0069225A" w:rsidRDefault="0069225A" w:rsidP="0069225A">
            <w:pPr>
              <w:spacing w:after="0" w:line="240" w:lineRule="auto"/>
              <w:jc w:val="center"/>
              <w:rPr>
                <w:ins w:id="26330" w:author="Hardik Malhotra" w:date="2021-09-30T23:45:00Z"/>
                <w:rFonts w:ascii="Verdana" w:eastAsia="Times New Roman" w:hAnsi="Verdana" w:cs="Times New Roman"/>
                <w:color w:val="000000"/>
                <w:sz w:val="10"/>
                <w:szCs w:val="10"/>
                <w:lang w:val="en-US"/>
                <w:rPrChange w:id="26331" w:author="Hardik Malhotra" w:date="2021-09-30T23:46:00Z">
                  <w:rPr>
                    <w:ins w:id="26332" w:author="Hardik Malhotra" w:date="2021-09-30T23:45:00Z"/>
                    <w:rFonts w:ascii="Verdana" w:eastAsia="Times New Roman" w:hAnsi="Verdana" w:cs="Times New Roman"/>
                    <w:color w:val="000000"/>
                    <w:sz w:val="10"/>
                    <w:szCs w:val="10"/>
                    <w:lang w:val="en-US"/>
                  </w:rPr>
                </w:rPrChange>
              </w:rPr>
            </w:pPr>
            <w:ins w:id="26333" w:author="Hardik Malhotra" w:date="2021-09-30T23:46:00Z">
              <w:r w:rsidRPr="0069225A">
                <w:rPr>
                  <w:rFonts w:ascii="Verdana" w:hAnsi="Verdana" w:cs="Arial"/>
                  <w:b/>
                  <w:bCs/>
                  <w:color w:val="000000"/>
                  <w:sz w:val="10"/>
                  <w:szCs w:val="10"/>
                  <w:rPrChange w:id="26334" w:author="Hardik Malhotra" w:date="2021-09-30T23:46:00Z">
                    <w:rPr>
                      <w:rFonts w:ascii="Arial" w:hAnsi="Arial" w:cs="Arial"/>
                      <w:b/>
                      <w:bCs/>
                      <w:color w:val="000000"/>
                      <w:sz w:val="20"/>
                      <w:szCs w:val="20"/>
                    </w:rPr>
                  </w:rPrChange>
                </w:rPr>
                <w:t>452</w:t>
              </w:r>
            </w:ins>
          </w:p>
        </w:tc>
        <w:tc>
          <w:tcPr>
            <w:tcW w:w="586" w:type="dxa"/>
            <w:tcBorders>
              <w:top w:val="nil"/>
              <w:left w:val="nil"/>
              <w:bottom w:val="single" w:sz="4" w:space="0" w:color="auto"/>
              <w:right w:val="single" w:sz="4" w:space="0" w:color="auto"/>
            </w:tcBorders>
            <w:shd w:val="clear" w:color="000000" w:fill="FFFFFF"/>
            <w:noWrap/>
            <w:vAlign w:val="bottom"/>
            <w:hideMark/>
          </w:tcPr>
          <w:p w14:paraId="7F33E64C" w14:textId="2EF4A6FB" w:rsidR="0069225A" w:rsidRPr="0069225A" w:rsidRDefault="0069225A" w:rsidP="0069225A">
            <w:pPr>
              <w:spacing w:after="0" w:line="240" w:lineRule="auto"/>
              <w:jc w:val="center"/>
              <w:rPr>
                <w:ins w:id="26335" w:author="Hardik Malhotra" w:date="2021-09-30T23:45:00Z"/>
                <w:rFonts w:ascii="Verdana" w:eastAsia="Times New Roman" w:hAnsi="Verdana" w:cs="Times New Roman"/>
                <w:color w:val="000000"/>
                <w:sz w:val="10"/>
                <w:szCs w:val="10"/>
                <w:lang w:val="en-US"/>
                <w:rPrChange w:id="26336" w:author="Hardik Malhotra" w:date="2021-09-30T23:46:00Z">
                  <w:rPr>
                    <w:ins w:id="26337" w:author="Hardik Malhotra" w:date="2021-09-30T23:45:00Z"/>
                    <w:rFonts w:ascii="Verdana" w:eastAsia="Times New Roman" w:hAnsi="Verdana" w:cs="Times New Roman"/>
                    <w:color w:val="000000"/>
                    <w:sz w:val="10"/>
                    <w:szCs w:val="10"/>
                    <w:lang w:val="en-US"/>
                  </w:rPr>
                </w:rPrChange>
              </w:rPr>
            </w:pPr>
            <w:ins w:id="26338" w:author="Hardik Malhotra" w:date="2021-09-30T23:46:00Z">
              <w:r w:rsidRPr="0069225A">
                <w:rPr>
                  <w:rFonts w:ascii="Verdana" w:hAnsi="Verdana" w:cs="Arial"/>
                  <w:b/>
                  <w:bCs/>
                  <w:color w:val="000000"/>
                  <w:sz w:val="10"/>
                  <w:szCs w:val="10"/>
                  <w:rPrChange w:id="26339" w:author="Hardik Malhotra" w:date="2021-09-30T23:46:00Z">
                    <w:rPr>
                      <w:rFonts w:ascii="Arial" w:hAnsi="Arial" w:cs="Arial"/>
                      <w:b/>
                      <w:bCs/>
                      <w:color w:val="000000"/>
                      <w:sz w:val="20"/>
                      <w:szCs w:val="20"/>
                    </w:rPr>
                  </w:rPrChange>
                </w:rPr>
                <w:t>465</w:t>
              </w:r>
            </w:ins>
          </w:p>
        </w:tc>
      </w:tr>
    </w:tbl>
    <w:p w14:paraId="6E9A2601" w14:textId="77777777" w:rsidR="00300F5A" w:rsidRDefault="00300F5A" w:rsidP="00586D06">
      <w:pPr>
        <w:spacing w:line="360" w:lineRule="auto"/>
        <w:jc w:val="both"/>
        <w:rPr>
          <w:ins w:id="26340" w:author="Dilip Kumar" w:date="2021-09-25T12:37:00Z"/>
          <w:rFonts w:ascii="Arial" w:hAnsi="Arial" w:cs="Arial"/>
          <w:sz w:val="24"/>
          <w:szCs w:val="24"/>
        </w:rPr>
        <w:sectPr w:rsidR="00300F5A"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26341" w:author="Hardik Malhotra" w:date="2021-09-30T12:48:00Z">
            <w:sectPr w:rsidR="00300F5A" w:rsidSect="00AF4AFC">
              <w:pgMar w:top="1134" w:right="836" w:bottom="630" w:left="900" w:header="708" w:footer="708" w:gutter="0"/>
            </w:sectPr>
          </w:sectPrChange>
        </w:sectPr>
      </w:pPr>
    </w:p>
    <w:p w14:paraId="5DBDBD39" w14:textId="13E7A639" w:rsidR="00300F5A" w:rsidRPr="008226B7" w:rsidRDefault="00586D06" w:rsidP="00586D06">
      <w:pPr>
        <w:spacing w:line="360" w:lineRule="auto"/>
        <w:jc w:val="both"/>
        <w:rPr>
          <w:ins w:id="26342" w:author="Dilip Kumar" w:date="2021-09-25T12:37:00Z"/>
          <w:rFonts w:ascii="Arial" w:hAnsi="Arial" w:cs="Arial"/>
          <w:color w:val="FF0000"/>
          <w:sz w:val="24"/>
          <w:szCs w:val="24"/>
          <w:shd w:val="clear" w:color="auto" w:fill="FFFFFF"/>
          <w:rPrChange w:id="26343" w:author="Hardik Malhotra" w:date="2021-09-29T19:30:00Z">
            <w:rPr>
              <w:ins w:id="26344" w:author="Dilip Kumar" w:date="2021-09-25T12:37:00Z"/>
              <w:rFonts w:ascii="Arial" w:hAnsi="Arial" w:cs="Arial"/>
              <w:sz w:val="24"/>
              <w:szCs w:val="24"/>
              <w:shd w:val="clear" w:color="auto" w:fill="FFFFFF"/>
            </w:rPr>
          </w:rPrChange>
        </w:rPr>
        <w:sectPr w:rsidR="00300F5A" w:rsidRPr="008226B7"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26345" w:author="Hardik Malhotra" w:date="2021-09-30T12:48:00Z">
            <w:sectPr w:rsidR="00300F5A" w:rsidRPr="008226B7" w:rsidSect="00AF4AFC">
              <w:pgMar w:top="1134" w:right="836" w:bottom="630" w:left="900" w:header="708" w:footer="708" w:gutter="0"/>
            </w:sectPr>
          </w:sectPrChange>
        </w:sectPr>
      </w:pPr>
      <w:ins w:id="26346" w:author="Ritu Kamra" w:date="2021-09-24T18:25:00Z">
        <w:r w:rsidRPr="008226B7">
          <w:rPr>
            <w:rFonts w:ascii="Arial" w:hAnsi="Arial" w:cs="Arial"/>
            <w:color w:val="FF0000"/>
            <w:sz w:val="24"/>
            <w:szCs w:val="24"/>
            <w:rPrChange w:id="26347" w:author="Hardik Malhotra" w:date="2021-09-29T19:30:00Z">
              <w:rPr>
                <w:rFonts w:ascii="Arial" w:hAnsi="Arial" w:cs="Arial"/>
                <w:color w:val="FF0000"/>
                <w:sz w:val="24"/>
                <w:szCs w:val="24"/>
              </w:rPr>
            </w:rPrChange>
          </w:rPr>
          <w:t>North America covers the max. main market of the USA (i</w:t>
        </w:r>
      </w:ins>
      <w:ins w:id="26348" w:author="Neeshu Bhadauriya" w:date="2021-09-27T22:48:00Z">
        <w:r w:rsidR="00CC26A8" w:rsidRPr="008226B7">
          <w:rPr>
            <w:rFonts w:ascii="Arial" w:hAnsi="Arial" w:cs="Arial"/>
            <w:color w:val="FF0000"/>
            <w:sz w:val="24"/>
            <w:szCs w:val="24"/>
            <w:rPrChange w:id="26349" w:author="Hardik Malhotra" w:date="2021-09-29T19:30:00Z">
              <w:rPr>
                <w:rFonts w:ascii="Arial" w:hAnsi="Arial" w:cs="Arial"/>
                <w:sz w:val="24"/>
                <w:szCs w:val="24"/>
              </w:rPr>
            </w:rPrChange>
          </w:rPr>
          <w:t>.</w:t>
        </w:r>
      </w:ins>
      <w:ins w:id="26350" w:author="Ritu Kamra" w:date="2021-09-24T18:25:00Z">
        <w:r w:rsidRPr="008226B7">
          <w:rPr>
            <w:rFonts w:ascii="Arial" w:hAnsi="Arial" w:cs="Arial"/>
            <w:color w:val="FF0000"/>
            <w:sz w:val="24"/>
            <w:szCs w:val="24"/>
            <w:rPrChange w:id="26351" w:author="Hardik Malhotra" w:date="2021-09-29T19:30:00Z">
              <w:rPr>
                <w:rFonts w:ascii="Arial" w:hAnsi="Arial" w:cs="Arial"/>
                <w:color w:val="FF0000"/>
                <w:sz w:val="24"/>
                <w:szCs w:val="24"/>
              </w:rPr>
            </w:rPrChange>
          </w:rPr>
          <w:t xml:space="preserve">e. </w:t>
        </w:r>
        <w:del w:id="26352" w:author="Neeshu Bhadauriya" w:date="2021-09-27T22:48:00Z">
          <w:r w:rsidRPr="008226B7" w:rsidDel="00CC26A8">
            <w:rPr>
              <w:rFonts w:ascii="Arial" w:hAnsi="Arial" w:cs="Arial"/>
              <w:color w:val="FF0000"/>
              <w:sz w:val="24"/>
              <w:szCs w:val="24"/>
              <w:rPrChange w:id="26353" w:author="Hardik Malhotra" w:date="2021-09-29T19:30:00Z">
                <w:rPr>
                  <w:rFonts w:ascii="Arial" w:hAnsi="Arial" w:cs="Arial"/>
                  <w:color w:val="FF0000"/>
                  <w:sz w:val="24"/>
                  <w:szCs w:val="24"/>
                </w:rPr>
              </w:rPrChange>
            </w:rPr>
            <w:delText>Ap</w:delText>
          </w:r>
          <w:r w:rsidRPr="008226B7" w:rsidDel="00CC26A8">
            <w:rPr>
              <w:color w:val="FF0000"/>
              <w:rPrChange w:id="26354" w:author="Hardik Malhotra" w:date="2021-09-29T19:30:00Z">
                <w:rPr/>
              </w:rPrChange>
            </w:rPr>
            <w:delText xml:space="preserve"> </w:delText>
          </w:r>
        </w:del>
        <w:r w:rsidRPr="008226B7">
          <w:rPr>
            <w:rFonts w:ascii="Arial" w:hAnsi="Arial" w:cs="Arial"/>
            <w:color w:val="FF0000"/>
            <w:sz w:val="24"/>
            <w:szCs w:val="24"/>
            <w:rPrChange w:id="26355" w:author="Hardik Malhotra" w:date="2021-09-29T19:30:00Z">
              <w:rPr>
                <w:rFonts w:ascii="Arial" w:hAnsi="Arial" w:cs="Arial"/>
                <w:color w:val="FF0000"/>
                <w:sz w:val="24"/>
                <w:szCs w:val="24"/>
              </w:rPr>
            </w:rPrChange>
          </w:rPr>
          <w:t>The increasing consumption by these application industries, technological advancements, and the growing demand from the aerospace Industry are expected to be the key influencing factors for the North American epoxy resin market ap</w:t>
        </w:r>
      </w:ins>
      <w:ins w:id="26356" w:author="Neeshu Bhadauriya" w:date="2021-09-27T22:48:00Z">
        <w:r w:rsidR="00CC26A8" w:rsidRPr="008226B7">
          <w:rPr>
            <w:rFonts w:ascii="Arial" w:hAnsi="Arial" w:cs="Arial"/>
            <w:color w:val="FF0000"/>
            <w:sz w:val="24"/>
            <w:szCs w:val="24"/>
            <w:rPrChange w:id="26357" w:author="Hardik Malhotra" w:date="2021-09-29T19:30:00Z">
              <w:rPr>
                <w:rFonts w:ascii="Arial" w:hAnsi="Arial" w:cs="Arial"/>
                <w:sz w:val="24"/>
                <w:szCs w:val="24"/>
              </w:rPr>
            </w:rPrChange>
          </w:rPr>
          <w:t>proximately</w:t>
        </w:r>
      </w:ins>
      <w:ins w:id="26358" w:author="Ritu Kamra" w:date="2021-09-24T18:25:00Z">
        <w:del w:id="26359" w:author="Neeshu Bhadauriya" w:date="2021-09-27T22:48:00Z">
          <w:r w:rsidRPr="008226B7" w:rsidDel="00CC26A8">
            <w:rPr>
              <w:rFonts w:ascii="Arial" w:hAnsi="Arial" w:cs="Arial"/>
              <w:color w:val="FF0000"/>
              <w:sz w:val="24"/>
              <w:szCs w:val="24"/>
              <w:rPrChange w:id="26360" w:author="Hardik Malhotra" w:date="2021-09-29T19:30:00Z">
                <w:rPr>
                  <w:rFonts w:ascii="Arial" w:hAnsi="Arial" w:cs="Arial"/>
                  <w:color w:val="FF0000"/>
                  <w:sz w:val="24"/>
                  <w:szCs w:val="24"/>
                </w:rPr>
              </w:rPrChange>
            </w:rPr>
            <w:delText>rox</w:delText>
          </w:r>
        </w:del>
        <w:r w:rsidRPr="008226B7">
          <w:rPr>
            <w:rFonts w:ascii="Arial" w:hAnsi="Arial" w:cs="Arial"/>
            <w:color w:val="FF0000"/>
            <w:sz w:val="24"/>
            <w:szCs w:val="24"/>
            <w:rPrChange w:id="26361" w:author="Hardik Malhotra" w:date="2021-09-29T19:30:00Z">
              <w:rPr>
                <w:rFonts w:ascii="Arial" w:hAnsi="Arial" w:cs="Arial"/>
                <w:color w:val="FF0000"/>
                <w:sz w:val="24"/>
                <w:szCs w:val="24"/>
              </w:rPr>
            </w:rPrChange>
          </w:rPr>
          <w:t xml:space="preserve"> 80-85), Liquid epoxy resin demands is highest due to construction project.</w:t>
        </w:r>
        <w:r w:rsidRPr="008226B7">
          <w:rPr>
            <w:rFonts w:ascii="Arial" w:hAnsi="Arial" w:cs="Arial"/>
            <w:color w:val="FF0000"/>
            <w:sz w:val="24"/>
            <w:szCs w:val="24"/>
            <w:shd w:val="clear" w:color="auto" w:fill="FFFFFF"/>
            <w:rPrChange w:id="26362" w:author="Hardik Malhotra" w:date="2021-09-29T19:30:00Z">
              <w:rPr>
                <w:rFonts w:ascii="Arial" w:hAnsi="Arial" w:cs="Arial"/>
                <w:color w:val="FF0000"/>
                <w:sz w:val="24"/>
                <w:szCs w:val="24"/>
                <w:shd w:val="clear" w:color="auto" w:fill="FFFFFF"/>
              </w:rPr>
            </w:rPrChange>
          </w:rPr>
          <w:t xml:space="preserve"> Almost 21.34% of the total epoxy resin demand was from the electrical and electronics applications segment in 2021, with the composites and adhesives segments projected to be the fastest-growing end-use segments, primarily due to rapidly growing demand from these industries. The increasing consumption by these application industries, technological advancements, and the growing demand from the aerospace Industry are expected to be the key influencing factors for the North American epoxy resin market</w:t>
        </w:r>
      </w:ins>
    </w:p>
    <w:p w14:paraId="3741B1E3" w14:textId="2E43AE61" w:rsidR="00586D06" w:rsidRDefault="005858C1" w:rsidP="00586D06">
      <w:pPr>
        <w:spacing w:line="360" w:lineRule="auto"/>
        <w:jc w:val="both"/>
        <w:rPr>
          <w:ins w:id="26363" w:author="Neeshu Bhadauriya" w:date="2021-09-27T10:30:00Z"/>
          <w:rFonts w:ascii="Arial" w:hAnsi="Arial" w:cs="Arial"/>
          <w:sz w:val="24"/>
          <w:szCs w:val="24"/>
        </w:rPr>
      </w:pPr>
      <w:ins w:id="26364" w:author="Neeshu Bhadauriya" w:date="2021-09-27T10:34:00Z">
        <w:r>
          <w:rPr>
            <w:noProof/>
          </w:rPr>
          <w:pict w14:anchorId="2C615D43">
            <v:shape id="_x0000_s1296" type="#_x0000_t202" style="position:absolute;left:0;text-align:left;margin-left:0;margin-top:7.45pt;width:495pt;height:21pt;z-index:25252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" filled="f" stroked="f">
              <v:textbox>
                <w:txbxContent>
                  <w:p w14:paraId="47F23378" w14:textId="36FAC813" w:rsidR="00376759" w:rsidRPr="00CE35EB" w:rsidRDefault="002B4E98" w:rsidP="00376759">
                    <w:pPr>
                      <w:spacing w:line="360" w:lineRule="auto"/>
                      <w:textAlignment w:val="baseline"/>
                      <w:rPr>
                        <w:rFonts w:ascii="Verdana" w:eastAsia="Verdana" w:hAnsi="Verdana" w:cs="Verdana"/>
                        <w:b/>
                        <w:bCs/>
                        <w:color w:val="000000" w:themeColor="text1"/>
                        <w:kern w:val="24"/>
                        <w:sz w:val="20"/>
                        <w:szCs w:val="20"/>
                      </w:rPr>
                    </w:pPr>
                    <w:ins w:id="26365" w:author="Neeshu Bhadauriya" w:date="2021-09-27T16:09:00Z">
                      <w:r w:rsidRPr="002B4E98">
                        <w:rPr>
                          <w:b/>
                          <w:color w:val="000000" w:themeColor="text1"/>
                          <w:rPrChange w:id="26366" w:author="Neeshu Bhadauriya" w:date="2021-09-27T16:10:00Z">
                            <w:rPr>
                              <w:bCs/>
                              <w:color w:val="000000" w:themeColor="text1"/>
                            </w:rPr>
                          </w:rPrChange>
                        </w:rPr>
                        <w:t>3.2.4.</w:t>
                      </w:r>
                    </w:ins>
                    <w:ins w:id="26367" w:author="Neeshu Bhadauriya" w:date="2021-09-27T16:10:00Z">
                      <w:r>
                        <w:rPr>
                          <w:b/>
                          <w:color w:val="000000" w:themeColor="text1"/>
                        </w:rPr>
                        <w:t>7</w:t>
                      </w:r>
                    </w:ins>
                    <w:ins w:id="26368" w:author="Neeshu Bhadauriya" w:date="2021-09-27T16:09:00Z">
                      <w:r w:rsidRPr="002B4E98">
                        <w:rPr>
                          <w:b/>
                          <w:color w:val="000000" w:themeColor="text1"/>
                          <w:rPrChange w:id="26369" w:author="Neeshu Bhadauriya" w:date="2021-09-27T16:10:00Z">
                            <w:rPr>
                              <w:bCs/>
                              <w:color w:val="000000" w:themeColor="text1"/>
                            </w:rPr>
                          </w:rPrChange>
                        </w:rPr>
                        <w:t>.</w:t>
                      </w:r>
                    </w:ins>
                    <w:del w:id="26370" w:author="Neeshu Bhadauriya" w:date="2021-09-27T16:09:00Z">
                      <w:r w:rsidR="00376759" w:rsidRPr="00CE35EB" w:rsidDel="002B4E98">
                        <w:rPr>
                          <w:rFonts w:ascii="Verdana" w:eastAsia="Verdana" w:hAnsi="Verdana" w:cs="Verdana"/>
                          <w:b/>
                          <w:bCs/>
                          <w:color w:val="000000" w:themeColor="text1"/>
                          <w:kern w:val="24"/>
                          <w:sz w:val="20"/>
                          <w:szCs w:val="20"/>
                        </w:rPr>
                        <w:delText>3.1.</w:delText>
                      </w:r>
                      <w:r w:rsidR="00376759" w:rsidRPr="00B5218A" w:rsidDel="002B4E98">
                        <w:rPr>
                          <w:rFonts w:ascii="Verdana" w:eastAsia="Verdana" w:hAnsi="Verdana" w:cs="Verdana"/>
                          <w:b/>
                          <w:bCs/>
                          <w:color w:val="000000" w:themeColor="text1"/>
                          <w:kern w:val="24"/>
                          <w:sz w:val="20"/>
                          <w:szCs w:val="20"/>
                        </w:rPr>
                        <w:delText>9.</w:delText>
                      </w:r>
                    </w:del>
                    <w:r w:rsidR="00376759" w:rsidRPr="00B5218A">
                      <w:rPr>
                        <w:rFonts w:ascii="Verdana" w:eastAsia="Verdana" w:hAnsi="Verdana" w:cs="Verdana"/>
                        <w:b/>
                        <w:bCs/>
                        <w:color w:val="000000" w:themeColor="text1"/>
                        <w:kern w:val="24"/>
                        <w:sz w:val="20"/>
                        <w:szCs w:val="20"/>
                      </w:rPr>
                      <w:t xml:space="preserve"> Sales </w:t>
                    </w:r>
                    <w:r w:rsidR="00376759" w:rsidRPr="002B5730">
                      <w:rPr>
                        <w:rFonts w:ascii="Verdana" w:eastAsia="Verdana" w:hAnsi="Verdana" w:cs="Verdana"/>
                        <w:b/>
                        <w:bCs/>
                        <w:color w:val="000000" w:themeColor="text1"/>
                        <w:kern w:val="24"/>
                        <w:sz w:val="20"/>
                        <w:szCs w:val="20"/>
                      </w:rPr>
                      <w:t>By Company</w:t>
                    </w:r>
                  </w:p>
                </w:txbxContent>
              </v:textbox>
              <w10:wrap anchorx="margin"/>
            </v:shape>
          </w:pict>
        </w:r>
      </w:ins>
    </w:p>
    <w:p w14:paraId="0C345546" w14:textId="3249CED2" w:rsidR="00376759" w:rsidRDefault="005858C1" w:rsidP="00586D06">
      <w:pPr>
        <w:spacing w:line="360" w:lineRule="auto"/>
        <w:jc w:val="both"/>
        <w:rPr>
          <w:ins w:id="26371" w:author="Neeshu Bhadauriya" w:date="2021-09-27T10:30:00Z"/>
          <w:rFonts w:ascii="Arial" w:hAnsi="Arial" w:cs="Arial"/>
          <w:sz w:val="24"/>
          <w:szCs w:val="24"/>
        </w:rPr>
      </w:pPr>
      <w:ins w:id="26372" w:author="Neeshu Bhadauriya" w:date="2021-09-27T10:31:00Z">
        <w:r>
          <w:rPr>
            <w:noProof/>
          </w:rPr>
          <w:lastRenderedPageBreak/>
          <w:pict w14:anchorId="7AD0AB55">
            <v:shape id="_x0000_s1295" type="#_x0000_t202" style="position:absolute;left:0;text-align:left;margin-left:0;margin-top:-.05pt;width:515.25pt;height:21.75pt;z-index:25252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" filled="f" stroked="f">
              <v:textbox>
                <w:txbxContent>
                  <w:p w14:paraId="220DF32F" w14:textId="65CEC94B" w:rsidR="00376759" w:rsidRPr="00CE35EB" w:rsidRDefault="00376759" w:rsidP="00376759">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w:t>
                    </w:r>
                    <w:ins w:id="26373" w:author="Ritu Kamra" w:date="2021-09-27T17:19:00Z">
                      <w:r w:rsidR="00C854D0">
                        <w:rPr>
                          <w:rFonts w:ascii="Verdana" w:eastAsia="Verdana" w:hAnsi="Verdana" w:cs="Verdana"/>
                          <w:b/>
                          <w:bCs/>
                          <w:color w:val="000000" w:themeColor="text1"/>
                          <w:kern w:val="24"/>
                          <w:sz w:val="20"/>
                          <w:szCs w:val="20"/>
                        </w:rPr>
                        <w:t>4</w:t>
                      </w:r>
                    </w:ins>
                    <w:ins w:id="26374" w:author="Ritu Kamra" w:date="2021-09-27T18:56:00Z">
                      <w:r w:rsidR="008A03E7">
                        <w:rPr>
                          <w:rFonts w:ascii="Verdana" w:eastAsia="Verdana" w:hAnsi="Verdana" w:cs="Verdana"/>
                          <w:b/>
                          <w:bCs/>
                          <w:color w:val="000000" w:themeColor="text1"/>
                          <w:kern w:val="24"/>
                          <w:sz w:val="20"/>
                          <w:szCs w:val="20"/>
                        </w:rPr>
                        <w:t>6</w:t>
                      </w:r>
                    </w:ins>
                    <w:ins w:id="26375" w:author="Ritu Kamra" w:date="2021-09-27T17:46:00Z">
                      <w:r w:rsidR="00054F74">
                        <w:rPr>
                          <w:rFonts w:ascii="Verdana" w:eastAsia="Verdana" w:hAnsi="Verdana" w:cs="Verdana"/>
                          <w:b/>
                          <w:bCs/>
                          <w:color w:val="000000" w:themeColor="text1"/>
                          <w:kern w:val="24"/>
                          <w:sz w:val="20"/>
                          <w:szCs w:val="20"/>
                        </w:rPr>
                        <w:t>:</w:t>
                      </w:r>
                    </w:ins>
                    <w:del w:id="26376" w:author="Ritu Kamra" w:date="2021-09-27T17:19:00Z">
                      <w:r w:rsidRPr="00CE35EB" w:rsidDel="00C854D0">
                        <w:rPr>
                          <w:rFonts w:ascii="Verdana" w:eastAsia="Verdana" w:hAnsi="Verdana" w:cs="Verdana"/>
                          <w:b/>
                          <w:bCs/>
                          <w:color w:val="000000" w:themeColor="text1"/>
                          <w:kern w:val="24"/>
                          <w:sz w:val="20"/>
                          <w:szCs w:val="20"/>
                        </w:rPr>
                        <w:delText>6</w:delText>
                      </w:r>
                    </w:del>
                    <w:del w:id="26377" w:author="Ritu Kamra" w:date="2021-09-27T17:46:00Z">
                      <w:r w:rsidRPr="00CE35EB" w:rsidDel="00054F74">
                        <w:rPr>
                          <w:rFonts w:ascii="Verdana" w:eastAsia="Verdana" w:hAnsi="Verdana" w:cs="Verdana"/>
                          <w:b/>
                          <w:bCs/>
                          <w:color w:val="000000" w:themeColor="text1"/>
                          <w:kern w:val="24"/>
                          <w:sz w:val="20"/>
                          <w:szCs w:val="20"/>
                        </w:rPr>
                        <w:delText>:</w:delText>
                      </w:r>
                    </w:del>
                    <w:r w:rsidRPr="00CE35EB">
                      <w:rPr>
                        <w:rFonts w:ascii="Verdana" w:eastAsia="Verdana" w:hAnsi="Verdana" w:cs="Verdana"/>
                        <w:b/>
                        <w:bCs/>
                        <w:color w:val="000000" w:themeColor="text1"/>
                        <w:kern w:val="24"/>
                        <w:sz w:val="20"/>
                        <w:szCs w:val="20"/>
                      </w:rPr>
                      <w:t xml:space="preserve"> </w:t>
                    </w:r>
                    <w:r>
                      <w:rPr>
                        <w:rFonts w:ascii="Verdana" w:eastAsia="Verdana" w:hAnsi="Verdana" w:cs="Verdana"/>
                        <w:b/>
                        <w:bCs/>
                        <w:color w:val="000000" w:themeColor="text1"/>
                        <w:kern w:val="24"/>
                        <w:sz w:val="20"/>
                        <w:szCs w:val="20"/>
                      </w:rPr>
                      <w:t xml:space="preserve"> North America</w:t>
                    </w:r>
                    <w:r w:rsidRPr="00CE35EB">
                      <w:rPr>
                        <w:rFonts w:ascii="Verdana" w:eastAsia="Verdana" w:hAnsi="Verdana" w:cs="Verdana"/>
                        <w:b/>
                        <w:bCs/>
                        <w:color w:val="000000" w:themeColor="text1"/>
                        <w:kern w:val="24"/>
                        <w:sz w:val="20"/>
                        <w:szCs w:val="20"/>
                      </w:rPr>
                      <w:t xml:space="preserve"> </w:t>
                    </w:r>
                    <w:del w:id="26378" w:author="Neeshu Bhadauriya" w:date="2021-09-27T10:45:00Z">
                      <w:r w:rsidRPr="00CE35EB" w:rsidDel="0042100A">
                        <w:rPr>
                          <w:rFonts w:ascii="Verdana" w:eastAsia="Verdana" w:hAnsi="Verdana" w:cs="Verdana"/>
                          <w:b/>
                          <w:bCs/>
                          <w:color w:val="000000" w:themeColor="text1"/>
                          <w:kern w:val="24"/>
                          <w:sz w:val="20"/>
                          <w:szCs w:val="20"/>
                        </w:rPr>
                        <w:delText>Vinyl Ester</w:delText>
                      </w:r>
                    </w:del>
                    <w:ins w:id="26379" w:author="Neeshu Bhadauriya" w:date="2021-09-27T10:45:00Z">
                      <w:r w:rsidR="0042100A">
                        <w:rPr>
                          <w:rFonts w:ascii="Verdana" w:eastAsia="Verdana" w:hAnsi="Verdana" w:cs="Verdana"/>
                          <w:b/>
                          <w:bCs/>
                          <w:color w:val="000000" w:themeColor="text1"/>
                          <w:kern w:val="24"/>
                          <w:sz w:val="20"/>
                          <w:szCs w:val="20"/>
                        </w:rPr>
                        <w:t>Epoxy</w:t>
                      </w:r>
                    </w:ins>
                    <w:r w:rsidRPr="00CE35EB">
                      <w:rPr>
                        <w:rFonts w:ascii="Verdana" w:eastAsia="Verdana" w:hAnsi="Verdana" w:cs="Verdana"/>
                        <w:b/>
                        <w:bCs/>
                        <w:color w:val="000000" w:themeColor="text1"/>
                        <w:kern w:val="24"/>
                        <w:sz w:val="20"/>
                        <w:szCs w:val="20"/>
                      </w:rPr>
                      <w:t xml:space="preserve"> Resin </w:t>
                    </w:r>
                    <w:r>
                      <w:rPr>
                        <w:rFonts w:ascii="Verdana" w:eastAsia="Verdana" w:hAnsi="Verdana" w:cs="Verdana"/>
                        <w:b/>
                        <w:bCs/>
                        <w:color w:val="000000" w:themeColor="text1"/>
                        <w:kern w:val="24"/>
                        <w:sz w:val="20"/>
                        <w:szCs w:val="20"/>
                      </w:rPr>
                      <w:t>Sales</w:t>
                    </w:r>
                    <w:r w:rsidRPr="00CE35EB">
                      <w:rPr>
                        <w:rFonts w:ascii="Verdana" w:eastAsia="Verdana" w:hAnsi="Verdana" w:cs="Verdana"/>
                        <w:b/>
                        <w:bCs/>
                        <w:color w:val="000000" w:themeColor="text1"/>
                        <w:kern w:val="24"/>
                        <w:sz w:val="20"/>
                        <w:szCs w:val="20"/>
                      </w:rPr>
                      <w:t>, By Company, By Volume, 2020</w:t>
                    </w:r>
                  </w:p>
                </w:txbxContent>
              </v:textbox>
              <w10:wrap anchorx="margin"/>
            </v:shape>
          </w:pict>
        </w:r>
      </w:ins>
    </w:p>
    <w:p w14:paraId="07293C3B" w14:textId="5E91DC76" w:rsidR="00376759" w:rsidRDefault="005858C1" w:rsidP="00586D06">
      <w:pPr>
        <w:spacing w:line="360" w:lineRule="auto"/>
        <w:jc w:val="both"/>
        <w:rPr>
          <w:ins w:id="26380" w:author="Neeshu Bhadauriya" w:date="2021-09-27T10:30:00Z"/>
          <w:rFonts w:ascii="Arial" w:hAnsi="Arial" w:cs="Arial"/>
          <w:sz w:val="24"/>
          <w:szCs w:val="24"/>
        </w:rPr>
      </w:pPr>
      <w:ins w:id="26381" w:author="Neeshu Bhadauriya" w:date="2021-09-27T10:33:00Z">
        <w:r>
          <w:rPr>
            <w:noProof/>
          </w:rPr>
          <w:pict w14:anchorId="697F955C">
            <v:shape id="_x0000_s1294" type="#_x0000_t202" style="position:absolute;left:0;text-align:left;margin-left:198.75pt;margin-top:223.6pt;width:320.9pt;height:32.7pt;z-index:2525255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" filled="f" stroked="f">
              <v:textbox style="mso-fit-shape-to-text:t">
                <w:txbxContent>
                  <w:p w14:paraId="033530C7" w14:textId="27A68053" w:rsidR="00376759" w:rsidRPr="005858C1" w:rsidDel="004A4794" w:rsidRDefault="00376759" w:rsidP="00376759">
                    <w:pPr>
                      <w:jc w:val="right"/>
                      <w:textAlignment w:val="baseline"/>
                      <w:rPr>
                        <w:del w:id="26382" w:author="Ritu Kamra" w:date="2021-09-27T19:32:00Z"/>
                        <w:rFonts w:ascii="Verdana" w:eastAsia="Verdana" w:hAnsi="Verdana" w:cs="Verdana"/>
                        <w:i/>
                        <w:iCs/>
                        <w:color w:val="3F3F3F"/>
                        <w:kern w:val="24"/>
                        <w:sz w:val="12"/>
                        <w:szCs w:val="12"/>
                      </w:rPr>
                    </w:pPr>
                    <w:del w:id="26383" w:author="Ritu Kamra" w:date="2021-09-27T19:32:00Z">
                      <w:r w:rsidRPr="005858C1" w:rsidDel="004A4794">
                        <w:rPr>
                          <w:rFonts w:ascii="Verdana" w:eastAsia="Verdana" w:hAnsi="Verdana" w:cs="Verdana"/>
                          <w:i/>
                          <w:iCs/>
                          <w:color w:val="3F3F3F"/>
                          <w:kern w:val="24"/>
                          <w:sz w:val="12"/>
                          <w:szCs w:val="12"/>
                        </w:rPr>
                        <w:delText>Others include Polynt S.p.A., Reinhold GmbH,  Ashland Global Holdings Inc., Allnex group, etc.</w:delText>
                      </w:r>
                      <w:r w:rsidRPr="005858C1" w:rsidDel="004A4794">
                        <w:rPr>
                          <w:rFonts w:ascii="Verdana" w:eastAsia="Verdana" w:hAnsi="Verdana" w:cs="Verdana"/>
                          <w:i/>
                          <w:iCs/>
                          <w:color w:val="3F3F3F"/>
                          <w:kern w:val="24"/>
                          <w:sz w:val="12"/>
                          <w:szCs w:val="12"/>
                        </w:rPr>
                        <w:tab/>
                        <w:delText xml:space="preserve">  </w:delText>
                      </w:r>
                    </w:del>
                  </w:p>
                  <w:p w14:paraId="2A9CEBA8" w14:textId="3995CA71" w:rsidR="00376759" w:rsidRPr="005858C1" w:rsidRDefault="00376759" w:rsidP="00376759">
                    <w:pPr>
                      <w:jc w:val="right"/>
                      <w:textAlignment w:val="baseline"/>
                      <w:rPr>
                        <w:rFonts w:ascii="Verdana" w:eastAsia="Verdana" w:hAnsi="Verdana" w:cs="Verdana"/>
                        <w:i/>
                        <w:iCs/>
                        <w:color w:val="3F3F3F"/>
                        <w:kern w:val="24"/>
                        <w:sz w:val="12"/>
                        <w:szCs w:val="12"/>
                      </w:rPr>
                    </w:pPr>
                    <w:del w:id="26384" w:author="Ritu Kamra" w:date="2021-09-27T19:32:00Z">
                      <w:r w:rsidRPr="005858C1" w:rsidDel="004A4794">
                        <w:rPr>
                          <w:rFonts w:ascii="Verdana" w:eastAsia="Verdana" w:hAnsi="Verdana" w:cs="Verdana"/>
                          <w:i/>
                          <w:iCs/>
                          <w:color w:val="3F3F3F"/>
                          <w:kern w:val="24"/>
                          <w:sz w:val="12"/>
                          <w:szCs w:val="12"/>
                        </w:rPr>
                        <w:delText xml:space="preserve"> </w:delText>
                      </w:r>
                    </w:del>
                    <w:r w:rsidRPr="005858C1">
                      <w:rPr>
                        <w:rFonts w:ascii="Verdana" w:eastAsia="Verdana" w:hAnsi="Verdana" w:cs="Verdana"/>
                        <w:i/>
                        <w:iCs/>
                        <w:color w:val="3F3F3F"/>
                        <w:kern w:val="24"/>
                        <w:sz w:val="12"/>
                        <w:szCs w:val="12"/>
                      </w:rPr>
                      <w:t>Source: TechSci Research</w:t>
                    </w:r>
                  </w:p>
                </w:txbxContent>
              </v:textbox>
              <w10:wrap anchorx="margin"/>
            </v:shape>
          </w:pict>
        </w:r>
      </w:ins>
      <w:ins w:id="26385" w:author="Neeshu Bhadauriya" w:date="2021-09-27T10:31:00Z">
        <w:r w:rsidR="00376759" w:rsidRPr="002B5730">
          <w:rPr>
            <w:noProof/>
            <w:color w:val="000000" w:themeColor="text1"/>
          </w:rPr>
          <w:drawing>
            <wp:inline distT="0" distB="0" distL="0" distR="0" wp14:anchorId="6188F2B1" wp14:editId="6EAABC19">
              <wp:extent cx="6457950" cy="2834005"/>
              <wp:effectExtent l="0" t="0" r="0" b="4445"/>
              <wp:docPr id="2082" name="Chart 2082">
                <a:extLst xmlns:a="http://schemas.openxmlformats.org/drawingml/2006/main">
                  <a:ext uri="{FF2B5EF4-FFF2-40B4-BE49-F238E27FC236}">
                    <a16:creationId xmlns:a16="http://schemas.microsoft.com/office/drawing/2014/main" id="{216E1D67-D8C4-4C9D-B19D-4637D83171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ins>
    </w:p>
    <w:p w14:paraId="7B7B1FAC" w14:textId="0CF300E5" w:rsidR="00376759" w:rsidRPr="007B0EA9" w:rsidRDefault="00376759" w:rsidP="00586D06">
      <w:pPr>
        <w:spacing w:line="360" w:lineRule="auto"/>
        <w:jc w:val="both"/>
        <w:rPr>
          <w:ins w:id="26386" w:author="Ritu Kamra" w:date="2021-09-24T18:25:00Z"/>
          <w:rFonts w:ascii="Arial" w:hAnsi="Arial" w:cs="Arial"/>
          <w:sz w:val="24"/>
          <w:szCs w:val="24"/>
        </w:rPr>
      </w:pPr>
    </w:p>
    <w:p w14:paraId="545C70BD" w14:textId="16392458" w:rsidR="00260328" w:rsidRPr="007B0EA9" w:rsidRDefault="00260328"/>
    <w:p w14:paraId="21C401F5" w14:textId="4DDA5C8A" w:rsidR="00260328" w:rsidRDefault="00260328">
      <w:pPr>
        <w:rPr>
          <w:ins w:id="26387" w:author="Neeshu Bhadauriya" w:date="2021-09-27T16:10:00Z"/>
        </w:rPr>
      </w:pPr>
    </w:p>
    <w:p w14:paraId="4D1CF997" w14:textId="77777777" w:rsidR="002B4E98" w:rsidRPr="007B0EA9" w:rsidRDefault="002B4E98">
      <w:pPr>
        <w:rPr>
          <w:ins w:id="26388" w:author="Ritu Kamra" w:date="2021-09-24T18:27:00Z"/>
        </w:rPr>
      </w:pPr>
    </w:p>
    <w:p w14:paraId="33DC48A6" w14:textId="24DBD76E" w:rsidR="00586D06" w:rsidRDefault="00586D06">
      <w:pPr>
        <w:rPr>
          <w:ins w:id="26389" w:author="Ritu Kamra" w:date="2021-09-24T18:27:00Z"/>
        </w:rPr>
      </w:pPr>
    </w:p>
    <w:p w14:paraId="20E4699C" w14:textId="75B4468F" w:rsidR="00586D06" w:rsidRDefault="00586D06">
      <w:pPr>
        <w:rPr>
          <w:ins w:id="26390" w:author="Ritu Kamra" w:date="2021-09-24T18:27:00Z"/>
        </w:rPr>
      </w:pPr>
    </w:p>
    <w:p w14:paraId="2003C154" w14:textId="4351A8BA" w:rsidR="00586D06" w:rsidDel="00D32107" w:rsidRDefault="00586D06">
      <w:pPr>
        <w:rPr>
          <w:ins w:id="26391" w:author="Ritu Kamra" w:date="2021-09-24T18:27:00Z"/>
          <w:del w:id="26392" w:author="Neeshu Bhadauriya" w:date="2021-09-27T21:44:00Z"/>
        </w:rPr>
      </w:pPr>
    </w:p>
    <w:p w14:paraId="2008FD83" w14:textId="16927647" w:rsidR="00586D06" w:rsidDel="00376759" w:rsidRDefault="00586D06">
      <w:pPr>
        <w:rPr>
          <w:ins w:id="26393" w:author="Ritu Kamra" w:date="2021-09-24T18:27:00Z"/>
          <w:del w:id="26394" w:author="Neeshu Bhadauriya" w:date="2021-09-27T10:34:00Z"/>
        </w:rPr>
      </w:pPr>
    </w:p>
    <w:p w14:paraId="4FCDDDA4" w14:textId="0BD0490E" w:rsidR="00586D06" w:rsidDel="00376759" w:rsidRDefault="00586D06">
      <w:pPr>
        <w:rPr>
          <w:ins w:id="26395" w:author="Ritu Kamra" w:date="2021-09-24T18:27:00Z"/>
          <w:del w:id="26396" w:author="Neeshu Bhadauriya" w:date="2021-09-27T10:34:00Z"/>
        </w:rPr>
      </w:pPr>
    </w:p>
    <w:p w14:paraId="0CB7C3AB" w14:textId="508F4798" w:rsidR="00586D06" w:rsidDel="00376759" w:rsidRDefault="00586D06">
      <w:pPr>
        <w:rPr>
          <w:del w:id="26397" w:author="Neeshu Bhadauriya" w:date="2021-09-27T10:34:00Z"/>
        </w:rPr>
      </w:pPr>
    </w:p>
    <w:p w14:paraId="4B5629FD" w14:textId="50EA107F" w:rsidR="00260328" w:rsidDel="00586D06" w:rsidRDefault="00260328">
      <w:pPr>
        <w:rPr>
          <w:del w:id="26398" w:author="Ritu Kamra" w:date="2021-09-24T18:27:00Z"/>
        </w:rPr>
      </w:pPr>
    </w:p>
    <w:p w14:paraId="610A0D51" w14:textId="59ADB451" w:rsidR="00260328" w:rsidDel="00586D06" w:rsidRDefault="00260328">
      <w:pPr>
        <w:rPr>
          <w:del w:id="26399" w:author="Ritu Kamra" w:date="2021-09-24T18:27:00Z"/>
        </w:rPr>
      </w:pPr>
    </w:p>
    <w:p w14:paraId="77EB63BC" w14:textId="23BA8430" w:rsidR="00260328" w:rsidDel="00376759" w:rsidRDefault="00260328">
      <w:pPr>
        <w:rPr>
          <w:del w:id="26400" w:author="Neeshu Bhadauriya" w:date="2021-09-27T10:34:00Z"/>
        </w:rPr>
      </w:pPr>
    </w:p>
    <w:p w14:paraId="6142C5BB" w14:textId="456DE37A" w:rsidR="00260328" w:rsidDel="00376759" w:rsidRDefault="00260328">
      <w:pPr>
        <w:rPr>
          <w:del w:id="26401" w:author="Neeshu Bhadauriya" w:date="2021-09-27T10:34:00Z"/>
        </w:rPr>
      </w:pPr>
    </w:p>
    <w:p w14:paraId="2F234048" w14:textId="1E16166C" w:rsidR="00260328" w:rsidDel="00376759" w:rsidRDefault="00260328">
      <w:pPr>
        <w:rPr>
          <w:del w:id="26402" w:author="Neeshu Bhadauriya" w:date="2021-09-27T10:30:00Z"/>
        </w:rPr>
      </w:pPr>
    </w:p>
    <w:p w14:paraId="09945BBC" w14:textId="28E58896" w:rsidR="00447C32" w:rsidDel="00376759" w:rsidRDefault="00447C32">
      <w:pPr>
        <w:rPr>
          <w:del w:id="26403" w:author="Neeshu Bhadauriya" w:date="2021-09-27T10:30:00Z"/>
        </w:rPr>
      </w:pPr>
    </w:p>
    <w:p w14:paraId="7A21669C" w14:textId="2322B26B" w:rsidR="00447C32" w:rsidDel="00376759" w:rsidRDefault="00447C32">
      <w:pPr>
        <w:rPr>
          <w:del w:id="26404" w:author="Neeshu Bhadauriya" w:date="2021-09-27T10:30:00Z"/>
        </w:rPr>
      </w:pPr>
    </w:p>
    <w:p w14:paraId="02E787D1" w14:textId="43C4E898" w:rsidR="00447C32" w:rsidDel="00376759" w:rsidRDefault="00447C32">
      <w:pPr>
        <w:rPr>
          <w:del w:id="26405" w:author="Neeshu Bhadauriya" w:date="2021-09-27T10:30:00Z"/>
        </w:rPr>
      </w:pPr>
    </w:p>
    <w:p w14:paraId="6F60B2B7" w14:textId="23BCA872" w:rsidR="00447C32" w:rsidDel="00376759" w:rsidRDefault="00447C32">
      <w:pPr>
        <w:rPr>
          <w:del w:id="26406" w:author="Neeshu Bhadauriya" w:date="2021-09-27T10:34:00Z"/>
        </w:rPr>
      </w:pPr>
    </w:p>
    <w:p w14:paraId="1A6DAD55" w14:textId="1796F130" w:rsidR="00447C32" w:rsidDel="00376759" w:rsidRDefault="00447C32">
      <w:pPr>
        <w:rPr>
          <w:del w:id="26407" w:author="Neeshu Bhadauriya" w:date="2021-09-27T10:34:00Z"/>
        </w:rPr>
      </w:pPr>
    </w:p>
    <w:p w14:paraId="04D6C4DB" w14:textId="14AF74C3" w:rsidR="00447C32" w:rsidDel="00376759" w:rsidRDefault="00447C32">
      <w:pPr>
        <w:rPr>
          <w:del w:id="26408" w:author="Neeshu Bhadauriya" w:date="2021-09-27T10:34:00Z"/>
        </w:rPr>
      </w:pPr>
    </w:p>
    <w:p w14:paraId="54F6D0F0" w14:textId="2A1F2AC4" w:rsidR="00447C32" w:rsidDel="00376759" w:rsidRDefault="00447C32">
      <w:pPr>
        <w:rPr>
          <w:del w:id="26409" w:author="Neeshu Bhadauriya" w:date="2021-09-27T10:34:00Z"/>
        </w:rPr>
      </w:pPr>
    </w:p>
    <w:p w14:paraId="5B31384C" w14:textId="23CFCFE2" w:rsidR="00447C32" w:rsidRDefault="00447C32"/>
    <w:p w14:paraId="43E02F7C" w14:textId="33D6A494" w:rsidR="00447C32" w:rsidRDefault="00300F5A">
      <w:del w:id="26410" w:author="Dilip Kumar" w:date="2021-09-25T13:14:00Z">
        <w:r w:rsidRPr="006D423C" w:rsidDel="003E6D62">
          <w:rPr>
            <w:noProof/>
          </w:rPr>
          <w:drawing>
            <wp:anchor distT="0" distB="0" distL="114300" distR="114300" simplePos="0" relativeHeight="251655165" behindDoc="1" locked="0" layoutInCell="1" allowOverlap="1" wp14:anchorId="3A92DBF0" wp14:editId="58C9032A">
              <wp:simplePos x="0" y="0"/>
              <wp:positionH relativeFrom="page">
                <wp:posOffset>0</wp:posOffset>
              </wp:positionH>
              <wp:positionV relativeFrom="paragraph">
                <wp:posOffset>-1401445</wp:posOffset>
              </wp:positionV>
              <wp:extent cx="7606665" cy="10972165"/>
              <wp:effectExtent l="0" t="0" r="0" b="635"/>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606665" cy="10972165"/>
                      </a:xfrm>
                      <a:prstGeom prst="rect">
                        <a:avLst/>
                      </a:prstGeom>
                      <a:noFill/>
                      <a:ln>
                        <a:noFill/>
                      </a:ln>
                    </pic:spPr>
                  </pic:pic>
                </a:graphicData>
              </a:graphic>
              <wp14:sizeRelH relativeFrom="margin">
                <wp14:pctWidth>0</wp14:pctWidth>
              </wp14:sizeRelH>
              <wp14:sizeRelV relativeFrom="margin">
                <wp14:pctHeight>0</wp14:pctHeight>
              </wp14:sizeRelV>
            </wp:anchor>
          </w:drawing>
        </w:r>
      </w:del>
    </w:p>
    <w:p w14:paraId="27A92295" w14:textId="6F6ABC80" w:rsidR="009F5B91" w:rsidRDefault="009F5B91" w:rsidP="009F5B91"/>
    <w:p w14:paraId="1EA084C0" w14:textId="68079514" w:rsidR="009F5B91" w:rsidRDefault="009F5B91" w:rsidP="009F5B91"/>
    <w:p w14:paraId="0F116C54" w14:textId="378EDE58" w:rsidR="009F5B91" w:rsidRDefault="009F5B91" w:rsidP="009F5B91"/>
    <w:p w14:paraId="2A759D4C" w14:textId="32266B05" w:rsidR="009F5B91" w:rsidRDefault="009F5B91" w:rsidP="009F5B91"/>
    <w:p w14:paraId="7D202AB9" w14:textId="0176E9B2" w:rsidR="009F5B91" w:rsidRDefault="009F5B91" w:rsidP="009F5B91"/>
    <w:p w14:paraId="5613EB4C" w14:textId="3C5A18C5" w:rsidR="009F5B91" w:rsidRDefault="009F5B91" w:rsidP="009F5B91"/>
    <w:p w14:paraId="5536B89F" w14:textId="1B9D7284" w:rsidR="009F5B91" w:rsidRDefault="009F5B91" w:rsidP="009F5B91"/>
    <w:p w14:paraId="2F5588D3" w14:textId="71284F94" w:rsidR="009F5B91" w:rsidRDefault="009F5B91" w:rsidP="009F5B91"/>
    <w:p w14:paraId="7F6ED10D" w14:textId="77F18F11" w:rsidR="009F5B91" w:rsidRDefault="008E4C42" w:rsidP="009F5B91">
      <w:ins w:id="26411" w:author="Dilip Kumar" w:date="2021-09-25T13:14:00Z">
        <w:r>
          <w:rPr>
            <w:noProof/>
          </w:rPr>
          <w:drawing>
            <wp:anchor distT="0" distB="0" distL="114300" distR="114300" simplePos="0" relativeHeight="251650040" behindDoc="0" locked="0" layoutInCell="1" allowOverlap="1" wp14:anchorId="6F7380ED" wp14:editId="316EA1F1">
              <wp:simplePos x="0" y="0"/>
              <wp:positionH relativeFrom="margin">
                <wp:posOffset>-699091</wp:posOffset>
              </wp:positionH>
              <wp:positionV relativeFrom="paragraph">
                <wp:posOffset>-1165520</wp:posOffset>
              </wp:positionV>
              <wp:extent cx="7746365" cy="11144237"/>
              <wp:effectExtent l="0" t="0" r="6985" b="635"/>
              <wp:wrapNone/>
              <wp:docPr id="222" name="Picture 222" descr="A picture containing d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picture containing dom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750137" cy="11149663"/>
                      </a:xfrm>
                      <a:prstGeom prst="rect">
                        <a:avLst/>
                      </a:prstGeom>
                      <a:noFill/>
                      <a:ln>
                        <a:noFill/>
                      </a:ln>
                    </pic:spPr>
                  </pic:pic>
                </a:graphicData>
              </a:graphic>
              <wp14:sizeRelH relativeFrom="margin">
                <wp14:pctWidth>0</wp14:pctWidth>
              </wp14:sizeRelH>
              <wp14:sizeRelV relativeFrom="margin">
                <wp14:pctHeight>0</wp14:pctHeight>
              </wp14:sizeRelV>
            </wp:anchor>
          </w:drawing>
        </w:r>
      </w:ins>
    </w:p>
    <w:p w14:paraId="5956EE16" w14:textId="2C19D013" w:rsidR="009F5B91" w:rsidRDefault="009F5B91" w:rsidP="009F5B91"/>
    <w:p w14:paraId="76F8A053" w14:textId="469B1FF9" w:rsidR="009F5B91" w:rsidRDefault="005858C1" w:rsidP="009F5B91">
      <w:del w:id="26412" w:author="Dilip Kumar" w:date="2021-09-25T13:15:00Z">
        <w:r>
          <w:rPr>
            <w:noProof/>
          </w:rPr>
          <w:pict w14:anchorId="3C208500">
            <v:line id="Straight Connector 193" o:spid="_x0000_s1293" style="position:absolute;z-index:252149760;visibility:visible;mso-wrap-style:square;mso-wrap-distance-left:9pt;mso-wrap-distance-top:0;mso-wrap-distance-right:9pt;mso-wrap-distance-bottom:0;mso-position-horizontal:absolute;mso-position-horizontal-relative:text;mso-position-vertical:absolute;mso-position-vertical-relative:text" from="-5.9pt,7.4pt" to="152.3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" strokecolor="white [3212]" strokeweight=".5pt">
              <v:stroke joinstyle="miter"/>
            </v:line>
          </w:pict>
        </w:r>
      </w:del>
    </w:p>
    <w:p w14:paraId="3B2B844B" w14:textId="7D8400C7" w:rsidR="009F5B91" w:rsidRDefault="009F5B91" w:rsidP="009F5B91"/>
    <w:p w14:paraId="0F7EF9B4" w14:textId="754E41CB" w:rsidR="009F5B91" w:rsidRDefault="009F5B91" w:rsidP="009F5B91"/>
    <w:p w14:paraId="153E3AAC" w14:textId="5711C17E" w:rsidR="009F5B91" w:rsidRDefault="009F5B91" w:rsidP="009F5B91"/>
    <w:p w14:paraId="0F5D8884" w14:textId="50011242" w:rsidR="009F5B91" w:rsidRDefault="009F5B91" w:rsidP="009F5B91"/>
    <w:p w14:paraId="11D2A9EC" w14:textId="3C33BEFE" w:rsidR="002A5D60" w:rsidRDefault="002A5D60">
      <w:pPr>
        <w:rPr>
          <w:ins w:id="26413" w:author="Dilip Kumar" w:date="2021-09-25T12:38:00Z"/>
        </w:rPr>
      </w:pPr>
    </w:p>
    <w:p w14:paraId="51C59412" w14:textId="3FA1A5DB" w:rsidR="00300F5A" w:rsidRDefault="005858C1">
      <w:pPr>
        <w:rPr>
          <w:ins w:id="26414" w:author="Dilip Kumar" w:date="2021-09-25T12:38:00Z"/>
        </w:rPr>
      </w:pPr>
      <w:r>
        <w:rPr>
          <w:noProof/>
        </w:rPr>
        <w:pict w14:anchorId="21972CE2">
          <v:shape id="_x0000_s1292" type="#_x0000_t202" style="position:absolute;margin-left:115.65pt;margin-top:13.6pt;width:347.15pt;height:153pt;z-index:252148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" filled="f" stroked="f">
            <v:textbox inset="2.30908mm,1.1546mm,2.30908mm,1.1546mm">
              <w:txbxContent>
                <w:p w14:paraId="3A6D8247" w14:textId="1DFEA51E" w:rsidR="009F5B91" w:rsidRPr="005858C1" w:rsidRDefault="009F5B91" w:rsidP="009F5B91">
                  <w:pPr>
                    <w:spacing w:after="120"/>
                    <w:jc w:val="center"/>
                    <w:rPr>
                      <w:rFonts w:ascii="Verdana" w:hAnsi="Verdana" w:cs="Arial"/>
                      <w:b/>
                      <w:bCs/>
                      <w:color w:val="404040" w:themeColor="text1" w:themeTint="BF"/>
                      <w:spacing w:val="-27"/>
                      <w:kern w:val="24"/>
                      <w:sz w:val="56"/>
                      <w:szCs w:val="56"/>
                      <w:lang w:val="en-US"/>
                      <w:rPrChange w:id="26415" w:author="Dilip Kumar" w:date="2021-09-25T13:14:00Z">
                        <w:rPr>
                          <w:rFonts w:ascii="Verdana" w:hAnsi="Verdana" w:cs="Arial"/>
                          <w:b/>
                          <w:bCs/>
                          <w:color w:val="FFFFFF" w:themeColor="background1"/>
                          <w:spacing w:val="-27"/>
                          <w:kern w:val="24"/>
                          <w:sz w:val="56"/>
                          <w:szCs w:val="56"/>
                          <w:lang w:val="en-US"/>
                        </w:rPr>
                      </w:rPrChange>
                    </w:rPr>
                  </w:pPr>
                  <w:r w:rsidRPr="005858C1">
                    <w:rPr>
                      <w:rFonts w:ascii="Verdana" w:hAnsi="Verdana" w:cs="Arial"/>
                      <w:b/>
                      <w:bCs/>
                      <w:color w:val="404040" w:themeColor="text1" w:themeTint="BF"/>
                      <w:spacing w:val="-27"/>
                      <w:kern w:val="24"/>
                      <w:sz w:val="56"/>
                      <w:szCs w:val="56"/>
                      <w:lang w:val="en-US"/>
                      <w:rPrChange w:id="26416" w:author="Dilip Kumar" w:date="2021-09-25T13:14:00Z">
                        <w:rPr>
                          <w:rFonts w:ascii="Verdana" w:hAnsi="Verdana" w:cs="Arial"/>
                          <w:b/>
                          <w:bCs/>
                          <w:color w:val="FFFFFF" w:themeColor="background1"/>
                          <w:spacing w:val="-27"/>
                          <w:kern w:val="24"/>
                          <w:sz w:val="56"/>
                          <w:szCs w:val="56"/>
                          <w:lang w:val="en-US"/>
                        </w:rPr>
                      </w:rPrChange>
                    </w:rPr>
                    <w:t xml:space="preserve">SOUTH AMERICA </w:t>
                  </w:r>
                  <w:r w:rsidR="00F615C8" w:rsidRPr="005858C1">
                    <w:rPr>
                      <w:rFonts w:ascii="Verdana" w:hAnsi="Verdana" w:cs="Arial"/>
                      <w:b/>
                      <w:bCs/>
                      <w:color w:val="404040" w:themeColor="text1" w:themeTint="BF"/>
                      <w:spacing w:val="-27"/>
                      <w:kern w:val="24"/>
                      <w:sz w:val="56"/>
                      <w:szCs w:val="56"/>
                      <w:lang w:val="en-US"/>
                      <w:rPrChange w:id="26417" w:author="Dilip Kumar" w:date="2021-09-25T13:14:00Z">
                        <w:rPr>
                          <w:rFonts w:ascii="Verdana" w:hAnsi="Verdana" w:cs="Arial"/>
                          <w:b/>
                          <w:bCs/>
                          <w:color w:val="FFFFFF" w:themeColor="background1"/>
                          <w:spacing w:val="-27"/>
                          <w:kern w:val="24"/>
                          <w:sz w:val="56"/>
                          <w:szCs w:val="56"/>
                          <w:lang w:val="en-US"/>
                        </w:rPr>
                      </w:rPrChange>
                    </w:rPr>
                    <w:t>EPOXY RESIN</w:t>
                  </w:r>
                  <w:r w:rsidRPr="005858C1">
                    <w:rPr>
                      <w:rFonts w:ascii="Verdana" w:hAnsi="Verdana" w:cs="Arial"/>
                      <w:b/>
                      <w:bCs/>
                      <w:color w:val="404040" w:themeColor="text1" w:themeTint="BF"/>
                      <w:spacing w:val="-27"/>
                      <w:kern w:val="24"/>
                      <w:sz w:val="56"/>
                      <w:szCs w:val="56"/>
                      <w:lang w:val="en-US"/>
                      <w:rPrChange w:id="26418" w:author="Dilip Kumar" w:date="2021-09-25T13:14:00Z">
                        <w:rPr>
                          <w:rFonts w:ascii="Verdana" w:hAnsi="Verdana" w:cs="Arial"/>
                          <w:b/>
                          <w:bCs/>
                          <w:color w:val="FFFFFF" w:themeColor="background1"/>
                          <w:spacing w:val="-27"/>
                          <w:kern w:val="24"/>
                          <w:sz w:val="56"/>
                          <w:szCs w:val="56"/>
                          <w:lang w:val="en-US"/>
                        </w:rPr>
                      </w:rPrChange>
                    </w:rPr>
                    <w:t xml:space="preserve"> MARKET</w:t>
                  </w:r>
                </w:p>
                <w:p w14:paraId="162BC173" w14:textId="77777777" w:rsidR="009F5B91" w:rsidRPr="005858C1" w:rsidRDefault="009F5B91" w:rsidP="009F5B91">
                  <w:pPr>
                    <w:spacing w:after="120"/>
                    <w:jc w:val="center"/>
                    <w:rPr>
                      <w:rFonts w:ascii="Verdana" w:hAnsi="Verdana" w:cs="Arial"/>
                      <w:b/>
                      <w:bCs/>
                      <w:color w:val="404040" w:themeColor="text1" w:themeTint="BF"/>
                      <w:spacing w:val="-27"/>
                      <w:kern w:val="24"/>
                      <w:sz w:val="56"/>
                      <w:szCs w:val="56"/>
                      <w:lang w:val="en-US"/>
                      <w:rPrChange w:id="26419" w:author="Dilip Kumar" w:date="2021-09-25T13:14:00Z">
                        <w:rPr>
                          <w:rFonts w:ascii="Verdana" w:hAnsi="Verdana" w:cs="Arial"/>
                          <w:b/>
                          <w:bCs/>
                          <w:color w:val="FFFFFF" w:themeColor="background1"/>
                          <w:spacing w:val="-27"/>
                          <w:kern w:val="24"/>
                          <w:sz w:val="56"/>
                          <w:szCs w:val="56"/>
                          <w:lang w:val="en-US"/>
                        </w:rPr>
                      </w:rPrChange>
                    </w:rPr>
                  </w:pPr>
                  <w:r w:rsidRPr="005858C1">
                    <w:rPr>
                      <w:rFonts w:ascii="Verdana" w:hAnsi="Verdana" w:cs="Arial"/>
                      <w:b/>
                      <w:bCs/>
                      <w:color w:val="404040" w:themeColor="text1" w:themeTint="BF"/>
                      <w:spacing w:val="-27"/>
                      <w:kern w:val="24"/>
                      <w:sz w:val="56"/>
                      <w:szCs w:val="56"/>
                      <w:lang w:val="en-US"/>
                      <w:rPrChange w:id="26420" w:author="Dilip Kumar" w:date="2021-09-25T13:14:00Z">
                        <w:rPr>
                          <w:rFonts w:ascii="Verdana" w:hAnsi="Verdana" w:cs="Arial"/>
                          <w:b/>
                          <w:bCs/>
                          <w:color w:val="FFFFFF" w:themeColor="background1"/>
                          <w:spacing w:val="-27"/>
                          <w:kern w:val="24"/>
                          <w:sz w:val="56"/>
                          <w:szCs w:val="56"/>
                          <w:lang w:val="en-US"/>
                        </w:rPr>
                      </w:rPrChange>
                    </w:rPr>
                    <w:t>OUTLOOK</w:t>
                  </w:r>
                </w:p>
              </w:txbxContent>
            </v:textbox>
            <w10:wrap anchorx="page"/>
          </v:shape>
        </w:pict>
      </w:r>
    </w:p>
    <w:p w14:paraId="3FBA2AB5" w14:textId="7ED71EE9" w:rsidR="00300F5A" w:rsidRDefault="00300F5A">
      <w:pPr>
        <w:rPr>
          <w:ins w:id="26421" w:author="Dilip Kumar" w:date="2021-09-25T12:38:00Z"/>
        </w:rPr>
      </w:pPr>
    </w:p>
    <w:p w14:paraId="392D97FC" w14:textId="534450C4" w:rsidR="00300F5A" w:rsidRDefault="00300F5A">
      <w:pPr>
        <w:rPr>
          <w:ins w:id="26422" w:author="Dilip Kumar" w:date="2021-09-25T12:38:00Z"/>
        </w:rPr>
      </w:pPr>
    </w:p>
    <w:p w14:paraId="34C8AE83" w14:textId="3A4499FA" w:rsidR="00300F5A" w:rsidRDefault="00300F5A">
      <w:pPr>
        <w:rPr>
          <w:ins w:id="26423" w:author="Hardik Malhotra" w:date="2021-10-01T00:32:00Z"/>
        </w:rPr>
      </w:pPr>
    </w:p>
    <w:p w14:paraId="4FDAD892" w14:textId="6FC53821" w:rsidR="008E4C42" w:rsidRDefault="008E4C42">
      <w:pPr>
        <w:rPr>
          <w:ins w:id="26424" w:author="Hardik Malhotra" w:date="2021-10-01T00:32:00Z"/>
        </w:rPr>
      </w:pPr>
    </w:p>
    <w:p w14:paraId="7136B164" w14:textId="110BA689" w:rsidR="008E4C42" w:rsidRDefault="005858C1">
      <w:pPr>
        <w:rPr>
          <w:ins w:id="26425" w:author="Hardik Malhotra" w:date="2021-10-01T00:32:00Z"/>
        </w:rPr>
      </w:pPr>
      <w:ins w:id="26426" w:author="Dilip Kumar" w:date="2021-09-25T13:15:00Z">
        <w:r>
          <w:rPr>
            <w:noProof/>
          </w:rPr>
          <w:pict w14:anchorId="1A53846A">
            <v:line id="Straight Connector 422" o:spid="_x0000_s1291" style="position:absolute;z-index:252339200;visibility:visible;mso-wrap-style:square;mso-wrap-distance-left:9pt;mso-wrap-distance-top:0;mso-wrap-distance-right:9pt;mso-wrap-distance-bottom:0;mso-position-horizontal:absolute;mso-position-horizontal-relative:margin;mso-position-vertical:absolute;mso-position-vertical-relative:text" from="-.2pt,7.65pt" to="158pt,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" strokecolor="black [3200]" strokeweight=".5pt">
              <v:stroke joinstyle="miter"/>
              <w10:wrap anchorx="margin"/>
            </v:line>
          </w:pict>
        </w:r>
      </w:ins>
      <w:r>
        <w:rPr>
          <w:noProof/>
        </w:rPr>
        <w:pict w14:anchorId="4A1C80DE">
          <v:line id="Straight Connector 194" o:spid="_x0000_s1290" style="position:absolute;z-index:252150784;visibility:visible;mso-wrap-style:square;mso-wrap-distance-left:9pt;mso-wrap-distance-top:0;mso-wrap-distance-right:9pt;mso-wrap-distance-bottom:0;mso-position-horizontal:absolute;mso-position-horizontal-relative:text;mso-position-vertical:absolute;mso-position-vertical-relative:text" from="332.3pt,7.65pt" to="490.5pt,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" strokecolor="black [3200]" strokeweight=".5pt">
            <v:stroke joinstyle="miter"/>
          </v:line>
        </w:pict>
      </w:r>
    </w:p>
    <w:p w14:paraId="6AB72D2D" w14:textId="35D0895A" w:rsidR="008E4C42" w:rsidRDefault="008E4C42">
      <w:pPr>
        <w:rPr>
          <w:ins w:id="26427" w:author="Hardik Malhotra" w:date="2021-10-01T00:32:00Z"/>
        </w:rPr>
      </w:pPr>
    </w:p>
    <w:p w14:paraId="7406E203" w14:textId="3CB6B33A" w:rsidR="008E4C42" w:rsidRDefault="008E4C42">
      <w:pPr>
        <w:rPr>
          <w:ins w:id="26428" w:author="Hardik Malhotra" w:date="2021-10-01T00:32:00Z"/>
        </w:rPr>
      </w:pPr>
    </w:p>
    <w:p w14:paraId="362997CA" w14:textId="37451BF8" w:rsidR="008E4C42" w:rsidRDefault="008E4C42">
      <w:pPr>
        <w:rPr>
          <w:ins w:id="26429" w:author="Hardik Malhotra" w:date="2021-10-01T00:32:00Z"/>
        </w:rPr>
      </w:pPr>
    </w:p>
    <w:p w14:paraId="446DCF07" w14:textId="2732A62F" w:rsidR="008E4C42" w:rsidRDefault="008E4C42">
      <w:pPr>
        <w:rPr>
          <w:ins w:id="26430" w:author="Hardik Malhotra" w:date="2021-10-01T00:32:00Z"/>
        </w:rPr>
      </w:pPr>
    </w:p>
    <w:p w14:paraId="399EF592" w14:textId="12EF084A" w:rsidR="008E4C42" w:rsidRDefault="008E4C42">
      <w:pPr>
        <w:rPr>
          <w:ins w:id="26431" w:author="Hardik Malhotra" w:date="2021-10-01T00:32:00Z"/>
        </w:rPr>
      </w:pPr>
      <w:r w:rsidRPr="00E36C28">
        <w:rPr>
          <w:noProof/>
        </w:rPr>
        <w:drawing>
          <wp:anchor distT="0" distB="0" distL="114300" distR="114300" simplePos="0" relativeHeight="252151808" behindDoc="0" locked="0" layoutInCell="1" allowOverlap="1" wp14:anchorId="4E349354" wp14:editId="10ABDE1F">
            <wp:simplePos x="0" y="0"/>
            <wp:positionH relativeFrom="page">
              <wp:posOffset>2217937</wp:posOffset>
            </wp:positionH>
            <wp:positionV relativeFrom="paragraph">
              <wp:posOffset>42338</wp:posOffset>
            </wp:positionV>
            <wp:extent cx="3062176" cy="1953541"/>
            <wp:effectExtent l="38100" t="38100" r="100330" b="10414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62176" cy="1953541"/>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02007973" w14:textId="673FDE68" w:rsidR="008E4C42" w:rsidRDefault="008E4C42">
      <w:pPr>
        <w:rPr>
          <w:ins w:id="26432" w:author="Hardik Malhotra" w:date="2021-10-01T00:32:00Z"/>
        </w:rPr>
      </w:pPr>
    </w:p>
    <w:p w14:paraId="18442D61" w14:textId="0A8D9472" w:rsidR="008E4C42" w:rsidRDefault="008E4C42">
      <w:pPr>
        <w:rPr>
          <w:ins w:id="26433" w:author="Hardik Malhotra" w:date="2021-10-01T00:32:00Z"/>
        </w:rPr>
      </w:pPr>
    </w:p>
    <w:p w14:paraId="74848159" w14:textId="77777777" w:rsidR="008E4C42" w:rsidRDefault="008E4C42"/>
    <w:p w14:paraId="3B2B5C8E" w14:textId="756B0FEE" w:rsidR="002A5D60" w:rsidRDefault="005858C1">
      <w:r>
        <w:rPr>
          <w:noProof/>
        </w:rPr>
        <w:pict w14:anchorId="2F414118">
          <v:shape id="_x0000_s1289" type="#_x0000_t202" style="position:absolute;margin-left:0;margin-top:25pt;width:516pt;height:44.25pt;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" filled="f" stroked="f">
            <v:textbox>
              <w:txbxContent>
                <w:p w14:paraId="0E95EE4B" w14:textId="583EC078" w:rsidR="00C556F0" w:rsidRPr="005858C1" w:rsidRDefault="00C556F0" w:rsidP="00C556F0">
                  <w:pPr>
                    <w:spacing w:line="360" w:lineRule="auto"/>
                    <w:textAlignment w:val="baseline"/>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 xml:space="preserve">Figure </w:t>
                  </w:r>
                  <w:ins w:id="26434" w:author="Ritu Kamra" w:date="2021-09-27T17:19:00Z">
                    <w:r w:rsidR="00C854D0" w:rsidRPr="005858C1">
                      <w:rPr>
                        <w:rFonts w:ascii="Verdana" w:eastAsia="Verdana" w:hAnsi="Verdana" w:cs="Verdana"/>
                        <w:b/>
                        <w:bCs/>
                        <w:color w:val="0F0E0E"/>
                        <w:kern w:val="24"/>
                        <w:sz w:val="20"/>
                        <w:szCs w:val="20"/>
                        <w:lang w:val="en-US"/>
                      </w:rPr>
                      <w:t>4</w:t>
                    </w:r>
                  </w:ins>
                  <w:ins w:id="26435" w:author="Ritu Kamra" w:date="2021-09-27T18:55:00Z">
                    <w:r w:rsidR="008A03E7" w:rsidRPr="005858C1">
                      <w:rPr>
                        <w:rFonts w:ascii="Verdana" w:eastAsia="Verdana" w:hAnsi="Verdana" w:cs="Verdana"/>
                        <w:b/>
                        <w:bCs/>
                        <w:color w:val="0F0E0E"/>
                        <w:kern w:val="24"/>
                        <w:sz w:val="20"/>
                        <w:szCs w:val="20"/>
                        <w:lang w:val="en-US"/>
                      </w:rPr>
                      <w:t>7</w:t>
                    </w:r>
                  </w:ins>
                  <w:del w:id="26436" w:author="Ritu Kamra" w:date="2021-09-27T17:19:00Z">
                    <w:r w:rsidRPr="005858C1" w:rsidDel="00C854D0">
                      <w:rPr>
                        <w:rFonts w:ascii="Verdana" w:eastAsia="Verdana" w:hAnsi="Verdana" w:cs="Verdana"/>
                        <w:b/>
                        <w:bCs/>
                        <w:color w:val="0F0E0E"/>
                        <w:kern w:val="24"/>
                        <w:sz w:val="20"/>
                        <w:szCs w:val="20"/>
                        <w:lang w:val="en-US"/>
                      </w:rPr>
                      <w:delText>31</w:delText>
                    </w:r>
                  </w:del>
                  <w:r w:rsidRPr="005858C1">
                    <w:rPr>
                      <w:rFonts w:ascii="Verdana" w:eastAsia="Verdana" w:hAnsi="Verdana" w:cs="Verdana"/>
                      <w:b/>
                      <w:bCs/>
                      <w:color w:val="0F0E0E"/>
                      <w:kern w:val="24"/>
                      <w:sz w:val="20"/>
                      <w:szCs w:val="20"/>
                      <w:lang w:val="en-US"/>
                    </w:rPr>
                    <w:t xml:space="preserve">: South </w:t>
                  </w:r>
                  <w:r w:rsidRPr="00447C32">
                    <w:rPr>
                      <w:rFonts w:ascii="Verdana" w:eastAsia="Verdana" w:hAnsi="Verdana" w:cs="Verdana"/>
                      <w:b/>
                      <w:bCs/>
                      <w:color w:val="000000" w:themeColor="text1"/>
                      <w:kern w:val="24"/>
                      <w:sz w:val="20"/>
                      <w:szCs w:val="20"/>
                      <w:lang w:val="en-US"/>
                    </w:rPr>
                    <w:t>America</w:t>
                  </w:r>
                  <w:r w:rsidRPr="005858C1">
                    <w:rPr>
                      <w:rFonts w:ascii="Verdana" w:eastAsia="Verdana" w:hAnsi="Verdana" w:cs="Verdana"/>
                      <w:b/>
                      <w:bCs/>
                      <w:color w:val="0F0E0E"/>
                      <w:kern w:val="24"/>
                      <w:sz w:val="20"/>
                      <w:szCs w:val="20"/>
                      <w:lang w:val="en-US"/>
                    </w:rPr>
                    <w:t xml:space="preserve"> </w:t>
                  </w:r>
                  <w:r w:rsidR="00F615C8" w:rsidRPr="005858C1">
                    <w:rPr>
                      <w:rFonts w:ascii="Verdana" w:eastAsia="Verdana" w:hAnsi="Verdana" w:cs="Verdana"/>
                      <w:b/>
                      <w:bCs/>
                      <w:color w:val="0F0E0E"/>
                      <w:kern w:val="24"/>
                      <w:sz w:val="20"/>
                      <w:szCs w:val="20"/>
                      <w:lang w:val="en-US"/>
                    </w:rPr>
                    <w:t>Epoxy Resin</w:t>
                  </w:r>
                  <w:del w:id="26437" w:author="Ritu Kamra" w:date="2021-09-27T20:38:00Z">
                    <w:r w:rsidRPr="005858C1" w:rsidDel="00D02970">
                      <w:rPr>
                        <w:rFonts w:ascii="Verdana" w:eastAsia="Verdana" w:hAnsi="Verdana" w:cs="Verdana"/>
                        <w:b/>
                        <w:bCs/>
                        <w:color w:val="0F0E0E"/>
                        <w:kern w:val="24"/>
                        <w:sz w:val="20"/>
                        <w:szCs w:val="20"/>
                        <w:lang w:val="en-US"/>
                      </w:rPr>
                      <w:delText xml:space="preserve"> </w:delText>
                    </w:r>
                  </w:del>
                  <w:ins w:id="26438" w:author="Ritu Kamra" w:date="2021-09-27T20:38:00Z">
                    <w:r w:rsidR="00D02970" w:rsidRPr="005858C1">
                      <w:rPr>
                        <w:rFonts w:ascii="Verdana" w:eastAsia="Verdana" w:hAnsi="Verdana" w:cs="Verdana"/>
                        <w:b/>
                        <w:bCs/>
                        <w:color w:val="0F0E0E"/>
                        <w:kern w:val="24"/>
                        <w:sz w:val="20"/>
                        <w:szCs w:val="20"/>
                        <w:lang w:val="en-US"/>
                      </w:rPr>
                      <w:t xml:space="preserve"> Demand</w:t>
                    </w:r>
                  </w:ins>
                  <w:del w:id="26439" w:author="Ritu Kamra" w:date="2021-09-27T20:38:00Z">
                    <w:r w:rsidRPr="005858C1" w:rsidDel="00D02970">
                      <w:rPr>
                        <w:rFonts w:ascii="Verdana" w:eastAsia="Verdana" w:hAnsi="Verdana" w:cs="Verdana"/>
                        <w:b/>
                        <w:bCs/>
                        <w:color w:val="0F0E0E"/>
                        <w:kern w:val="24"/>
                        <w:sz w:val="20"/>
                        <w:szCs w:val="20"/>
                      </w:rPr>
                      <w:delText xml:space="preserve">Market </w:delText>
                    </w:r>
                    <w:r w:rsidRPr="005858C1" w:rsidDel="00D02970">
                      <w:rPr>
                        <w:rFonts w:ascii="Verdana" w:eastAsia="Verdana" w:hAnsi="Verdana" w:cs="Verdana"/>
                        <w:b/>
                        <w:bCs/>
                        <w:color w:val="0F0E0E"/>
                        <w:kern w:val="24"/>
                        <w:sz w:val="20"/>
                        <w:szCs w:val="20"/>
                        <w:lang w:val="en-US"/>
                      </w:rPr>
                      <w:delText>Size</w:delText>
                    </w:r>
                  </w:del>
                  <w:r w:rsidRPr="005858C1">
                    <w:rPr>
                      <w:rFonts w:ascii="Verdana" w:eastAsia="Verdana" w:hAnsi="Verdana" w:cs="Verdana"/>
                      <w:b/>
                      <w:bCs/>
                      <w:color w:val="0F0E0E"/>
                      <w:kern w:val="24"/>
                      <w:sz w:val="20"/>
                      <w:szCs w:val="20"/>
                      <w:lang w:val="en-US"/>
                    </w:rPr>
                    <w:t>, By Volume (Thousand Tonnes), 2015–2030F</w:t>
                  </w:r>
                </w:p>
              </w:txbxContent>
            </v:textbox>
            <w10:wrap anchorx="margin"/>
          </v:shape>
        </w:pict>
      </w:r>
      <w:r>
        <w:rPr>
          <w:noProof/>
        </w:rPr>
        <w:pict w14:anchorId="4FEB68B1">
          <v:rect id="_x0000_s1288" style="position:absolute;margin-left:344.05pt;margin-top:209.25pt;width:130pt;height:73.6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" filled="f" stroked="f" strokeweight="1pt">
            <v:textbox>
              <w:txbxContent>
                <w:p w14:paraId="403880D7" w14:textId="77777777" w:rsidR="00C556F0" w:rsidRDefault="00C556F0" w:rsidP="00C556F0">
                  <w:pPr>
                    <w:spacing w:line="36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2021E-2030F</w:t>
                  </w:r>
                </w:p>
                <w:p w14:paraId="52B38A60" w14:textId="77777777" w:rsidR="00C556F0" w:rsidRDefault="00C556F0" w:rsidP="00C556F0">
                  <w:pPr>
                    <w:spacing w:line="36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 xml:space="preserve">CAGR </w:t>
                  </w:r>
                </w:p>
                <w:p w14:paraId="4CD06FA6" w14:textId="0C8919A3" w:rsidR="00C556F0" w:rsidRDefault="00C556F0" w:rsidP="00C556F0">
                  <w:pPr>
                    <w:spacing w:line="360" w:lineRule="auto"/>
                    <w:jc w:val="center"/>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3.</w:t>
                  </w:r>
                  <w:r w:rsidR="00401A71">
                    <w:rPr>
                      <w:rFonts w:ascii="Verdana" w:eastAsia="Verdana" w:hAnsi="Verdana" w:cs="Verdana"/>
                      <w:b/>
                      <w:bCs/>
                      <w:color w:val="000000"/>
                      <w:kern w:val="24"/>
                      <w:sz w:val="18"/>
                      <w:szCs w:val="18"/>
                      <w:lang w:val="en-US"/>
                    </w:rPr>
                    <w:t>94</w:t>
                  </w:r>
                  <w:r>
                    <w:rPr>
                      <w:rFonts w:ascii="Verdana" w:eastAsia="Verdana" w:hAnsi="Verdana" w:cs="Verdana"/>
                      <w:b/>
                      <w:bCs/>
                      <w:color w:val="000000"/>
                      <w:kern w:val="24"/>
                      <w:sz w:val="18"/>
                      <w:szCs w:val="18"/>
                      <w:lang w:val="en-US"/>
                    </w:rPr>
                    <w:t>% By Volume</w:t>
                  </w:r>
                </w:p>
              </w:txbxContent>
            </v:textbox>
          </v:rect>
        </w:pict>
      </w:r>
      <w:r>
        <w:rPr>
          <w:noProof/>
        </w:rPr>
        <w:pict w14:anchorId="4ABA88FA">
          <v:rect id="_x0000_s1287" style="position:absolute;margin-left:45.3pt;margin-top:206pt;width:130pt;height:73.6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" filled="f" stroked="f" strokeweight="1pt">
            <v:textbox>
              <w:txbxContent>
                <w:p w14:paraId="7FF79746" w14:textId="77777777" w:rsidR="00C556F0" w:rsidRDefault="00C556F0" w:rsidP="00C556F0">
                  <w:pPr>
                    <w:spacing w:line="36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2015-2020</w:t>
                  </w:r>
                </w:p>
                <w:p w14:paraId="587352C9" w14:textId="77777777" w:rsidR="00C556F0" w:rsidRDefault="00C556F0" w:rsidP="00C556F0">
                  <w:pPr>
                    <w:spacing w:line="36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 xml:space="preserve">CAGR </w:t>
                  </w:r>
                </w:p>
                <w:p w14:paraId="5B3BDAAF" w14:textId="7191225B" w:rsidR="00C556F0" w:rsidRDefault="00C556F0" w:rsidP="00C556F0">
                  <w:pPr>
                    <w:spacing w:line="360" w:lineRule="auto"/>
                    <w:jc w:val="center"/>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0.</w:t>
                  </w:r>
                  <w:r w:rsidR="00401A71">
                    <w:rPr>
                      <w:rFonts w:ascii="Verdana" w:eastAsia="Verdana" w:hAnsi="Verdana" w:cs="Verdana"/>
                      <w:b/>
                      <w:bCs/>
                      <w:color w:val="000000"/>
                      <w:kern w:val="24"/>
                      <w:sz w:val="18"/>
                      <w:szCs w:val="18"/>
                      <w:lang w:val="en-US"/>
                    </w:rPr>
                    <w:t>81</w:t>
                  </w:r>
                  <w:r>
                    <w:rPr>
                      <w:rFonts w:ascii="Verdana" w:eastAsia="Verdana" w:hAnsi="Verdana" w:cs="Verdana"/>
                      <w:b/>
                      <w:bCs/>
                      <w:color w:val="000000"/>
                      <w:kern w:val="24"/>
                      <w:sz w:val="18"/>
                      <w:szCs w:val="18"/>
                      <w:lang w:val="en-US"/>
                    </w:rPr>
                    <w:t>% By Volume</w:t>
                  </w:r>
                </w:p>
              </w:txbxContent>
            </v:textbox>
          </v:rect>
        </w:pict>
      </w:r>
      <w:r w:rsidR="00C556F0" w:rsidRPr="00C556F0">
        <w:rPr>
          <w:noProof/>
        </w:rPr>
        <w:drawing>
          <wp:inline distT="0" distB="0" distL="0" distR="0" wp14:anchorId="27A356F6" wp14:editId="36994CBF">
            <wp:extent cx="6515100" cy="3383915"/>
            <wp:effectExtent l="0" t="0" r="0" b="6985"/>
            <wp:docPr id="46" name="Chart 46">
              <a:extLst xmlns:a="http://schemas.openxmlformats.org/drawingml/2006/main">
                <a:ext uri="{FF2B5EF4-FFF2-40B4-BE49-F238E27FC236}">
                  <a16:creationId xmlns:a16="http://schemas.microsoft.com/office/drawing/2014/main" id="{F7D8D6AF-5B16-49B0-85F3-AE66370D15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03BF3346" w14:textId="3CB9886D" w:rsidR="00C556F0" w:rsidRDefault="005858C1" w:rsidP="00C556F0">
      <w:pPr>
        <w:jc w:val="both"/>
        <w:rPr>
          <w:rFonts w:ascii="Verdana" w:hAnsi="Verdana" w:cs="Arial"/>
          <w:sz w:val="24"/>
          <w:szCs w:val="24"/>
          <w:lang w:val="en-US"/>
        </w:rPr>
      </w:pPr>
      <w:r>
        <w:rPr>
          <w:noProof/>
        </w:rPr>
        <w:pict w14:anchorId="60D0938E">
          <v:shape id="_x0000_s1286" type="#_x0000_t202" style="position:absolute;left:0;text-align:left;margin-left:366.2pt;margin-top:3.05pt;width:146.8pt;height:15.75pt;z-index:252195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" filled="f" stroked="f">
            <v:textbox style="mso-fit-shape-to-text:t">
              <w:txbxContent>
                <w:p w14:paraId="1F19AA6B" w14:textId="77777777" w:rsidR="00687E98" w:rsidRPr="00687E98" w:rsidRDefault="00687E98" w:rsidP="00687E9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w:r>
    </w:p>
    <w:p w14:paraId="3155DC2C" w14:textId="77777777" w:rsidR="00300F5A" w:rsidRDefault="00262A4C" w:rsidP="00262A4C">
      <w:pPr>
        <w:spacing w:line="360" w:lineRule="auto"/>
        <w:jc w:val="both"/>
        <w:rPr>
          <w:ins w:id="26440" w:author="Dilip Kumar" w:date="2021-09-25T12:38:00Z"/>
        </w:rPr>
        <w:sectPr w:rsidR="00300F5A"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26441" w:author="Hardik Malhotra" w:date="2021-09-30T12:48:00Z">
            <w:sectPr w:rsidR="00300F5A" w:rsidSect="00AF4AFC">
              <w:pgMar w:top="1134" w:right="836" w:bottom="630" w:left="900" w:header="708" w:footer="708" w:gutter="0"/>
            </w:sectPr>
          </w:sectPrChange>
        </w:sectPr>
      </w:pPr>
      <w:r w:rsidRPr="00262A4C">
        <w:t xml:space="preserve"> </w:t>
      </w:r>
    </w:p>
    <w:p w14:paraId="0D047484" w14:textId="7C6106FC" w:rsidR="00262A4C" w:rsidRPr="000D2953" w:rsidRDefault="00262A4C" w:rsidP="00262A4C">
      <w:pPr>
        <w:spacing w:line="360" w:lineRule="auto"/>
        <w:jc w:val="both"/>
        <w:rPr>
          <w:rFonts w:ascii="Arial" w:eastAsia="Arial" w:hAnsi="Arial" w:cs="Arial"/>
          <w:bCs/>
          <w:noProof/>
          <w:color w:val="FF0000"/>
          <w:sz w:val="24"/>
          <w:szCs w:val="24"/>
          <w:rPrChange w:id="26442" w:author="Hardik Malhotra" w:date="2021-09-29T19:43:00Z">
            <w:rPr>
              <w:rFonts w:ascii="Arial" w:eastAsia="Arial" w:hAnsi="Arial" w:cs="Arial"/>
              <w:bCs/>
              <w:noProof/>
              <w:sz w:val="24"/>
              <w:szCs w:val="24"/>
            </w:rPr>
          </w:rPrChange>
        </w:rPr>
      </w:pPr>
      <w:r w:rsidRPr="000D2953">
        <w:rPr>
          <w:rFonts w:ascii="Arial" w:eastAsia="Arial" w:hAnsi="Arial" w:cs="Arial"/>
          <w:bCs/>
          <w:noProof/>
          <w:color w:val="FF0000"/>
          <w:sz w:val="24"/>
          <w:szCs w:val="24"/>
          <w:rPrChange w:id="26443" w:author="Hardik Malhotra" w:date="2021-09-29T19:43:00Z">
            <w:rPr>
              <w:rFonts w:ascii="Arial" w:eastAsia="Arial" w:hAnsi="Arial" w:cs="Arial"/>
              <w:bCs/>
              <w:noProof/>
              <w:sz w:val="24"/>
              <w:szCs w:val="24"/>
            </w:rPr>
          </w:rPrChange>
        </w:rPr>
        <w:lastRenderedPageBreak/>
        <w:t xml:space="preserve">A significant growth in South America’s Epoxy Resin market was witnessed </w:t>
      </w:r>
      <w:del w:id="26444" w:author="Supreet Mathaun" w:date="2021-09-24T10:46:00Z">
        <w:r w:rsidRPr="000D2953" w:rsidDel="00F447F3">
          <w:rPr>
            <w:rFonts w:ascii="Arial" w:eastAsia="Arial" w:hAnsi="Arial" w:cs="Arial"/>
            <w:bCs/>
            <w:noProof/>
            <w:color w:val="FF0000"/>
            <w:sz w:val="24"/>
            <w:szCs w:val="24"/>
            <w:rPrChange w:id="26445" w:author="Hardik Malhotra" w:date="2021-09-29T19:43:00Z">
              <w:rPr>
                <w:rFonts w:ascii="Arial" w:eastAsia="Arial" w:hAnsi="Arial" w:cs="Arial"/>
                <w:bCs/>
                <w:noProof/>
                <w:sz w:val="24"/>
                <w:szCs w:val="24"/>
              </w:rPr>
            </w:rPrChange>
          </w:rPr>
          <w:delText xml:space="preserve">and </w:delText>
        </w:r>
      </w:del>
      <w:ins w:id="26446" w:author="Supreet Mathaun" w:date="2021-09-24T10:46:00Z">
        <w:r w:rsidR="00F447F3" w:rsidRPr="000D2953">
          <w:rPr>
            <w:rFonts w:ascii="Arial" w:eastAsia="Arial" w:hAnsi="Arial" w:cs="Arial"/>
            <w:bCs/>
            <w:noProof/>
            <w:color w:val="FF0000"/>
            <w:sz w:val="24"/>
            <w:szCs w:val="24"/>
            <w:rPrChange w:id="26447" w:author="Hardik Malhotra" w:date="2021-09-29T19:43:00Z">
              <w:rPr>
                <w:rFonts w:ascii="Arial" w:eastAsia="Arial" w:hAnsi="Arial" w:cs="Arial"/>
                <w:bCs/>
                <w:noProof/>
                <w:sz w:val="24"/>
                <w:szCs w:val="24"/>
              </w:rPr>
            </w:rPrChange>
          </w:rPr>
          <w:t xml:space="preserve">which </w:t>
        </w:r>
      </w:ins>
      <w:r w:rsidRPr="000D2953">
        <w:rPr>
          <w:rFonts w:ascii="Arial" w:eastAsia="Arial" w:hAnsi="Arial" w:cs="Arial"/>
          <w:bCs/>
          <w:noProof/>
          <w:color w:val="FF0000"/>
          <w:sz w:val="24"/>
          <w:szCs w:val="24"/>
          <w:rPrChange w:id="26448" w:author="Hardik Malhotra" w:date="2021-09-29T19:43:00Z">
            <w:rPr>
              <w:rFonts w:ascii="Arial" w:eastAsia="Arial" w:hAnsi="Arial" w:cs="Arial"/>
              <w:bCs/>
              <w:noProof/>
              <w:sz w:val="24"/>
              <w:szCs w:val="24"/>
            </w:rPr>
          </w:rPrChange>
        </w:rPr>
        <w:t xml:space="preserve">stood at around 137 thousand tonnes as of 2020 </w:t>
      </w:r>
      <w:del w:id="26449" w:author="Supreet Mathaun" w:date="2021-09-24T10:47:00Z">
        <w:r w:rsidRPr="000D2953" w:rsidDel="00F447F3">
          <w:rPr>
            <w:rFonts w:ascii="Arial" w:eastAsia="Arial" w:hAnsi="Arial" w:cs="Arial"/>
            <w:bCs/>
            <w:noProof/>
            <w:color w:val="FF0000"/>
            <w:sz w:val="24"/>
            <w:szCs w:val="24"/>
            <w:rPrChange w:id="26450" w:author="Hardik Malhotra" w:date="2021-09-29T19:43:00Z">
              <w:rPr>
                <w:rFonts w:ascii="Arial" w:eastAsia="Arial" w:hAnsi="Arial" w:cs="Arial"/>
                <w:bCs/>
                <w:noProof/>
                <w:sz w:val="24"/>
                <w:szCs w:val="24"/>
              </w:rPr>
            </w:rPrChange>
          </w:rPr>
          <w:delText xml:space="preserve">which </w:delText>
        </w:r>
      </w:del>
      <w:ins w:id="26451" w:author="Supreet Mathaun" w:date="2021-09-24T10:47:00Z">
        <w:r w:rsidR="00F447F3" w:rsidRPr="000D2953">
          <w:rPr>
            <w:rFonts w:ascii="Arial" w:eastAsia="Arial" w:hAnsi="Arial" w:cs="Arial"/>
            <w:bCs/>
            <w:noProof/>
            <w:color w:val="FF0000"/>
            <w:sz w:val="24"/>
            <w:szCs w:val="24"/>
            <w:rPrChange w:id="26452" w:author="Hardik Malhotra" w:date="2021-09-29T19:43:00Z">
              <w:rPr>
                <w:rFonts w:ascii="Arial" w:eastAsia="Arial" w:hAnsi="Arial" w:cs="Arial"/>
                <w:bCs/>
                <w:noProof/>
                <w:sz w:val="24"/>
                <w:szCs w:val="24"/>
              </w:rPr>
            </w:rPrChange>
          </w:rPr>
          <w:t xml:space="preserve">and </w:t>
        </w:r>
      </w:ins>
      <w:r w:rsidRPr="000D2953">
        <w:rPr>
          <w:rFonts w:ascii="Arial" w:eastAsia="Arial" w:hAnsi="Arial" w:cs="Arial"/>
          <w:bCs/>
          <w:noProof/>
          <w:color w:val="FF0000"/>
          <w:sz w:val="24"/>
          <w:szCs w:val="24"/>
          <w:rPrChange w:id="26453" w:author="Hardik Malhotra" w:date="2021-09-29T19:43:00Z">
            <w:rPr>
              <w:rFonts w:ascii="Arial" w:eastAsia="Arial" w:hAnsi="Arial" w:cs="Arial"/>
              <w:bCs/>
              <w:noProof/>
              <w:sz w:val="24"/>
              <w:szCs w:val="24"/>
            </w:rPr>
          </w:rPrChange>
        </w:rPr>
        <w:t xml:space="preserve">is further projected to grow at a significant CAGR during the forecast period. The anticipated growth in the sector is attributed to </w:t>
      </w:r>
      <w:ins w:id="26454" w:author="Supreet Mathaun" w:date="2021-09-24T10:47:00Z">
        <w:r w:rsidR="00F447F3" w:rsidRPr="000D2953">
          <w:rPr>
            <w:rFonts w:ascii="Arial" w:eastAsia="Arial" w:hAnsi="Arial" w:cs="Arial"/>
            <w:bCs/>
            <w:noProof/>
            <w:color w:val="FF0000"/>
            <w:sz w:val="24"/>
            <w:szCs w:val="24"/>
            <w:rPrChange w:id="26455" w:author="Hardik Malhotra" w:date="2021-09-29T19:43:00Z">
              <w:rPr>
                <w:rFonts w:ascii="Arial" w:eastAsia="Arial" w:hAnsi="Arial" w:cs="Arial"/>
                <w:bCs/>
                <w:noProof/>
                <w:sz w:val="24"/>
                <w:szCs w:val="24"/>
              </w:rPr>
            </w:rPrChange>
          </w:rPr>
          <w:t xml:space="preserve">the </w:t>
        </w:r>
      </w:ins>
      <w:r w:rsidRPr="000D2953">
        <w:rPr>
          <w:rFonts w:ascii="Arial" w:eastAsia="Arial" w:hAnsi="Arial" w:cs="Arial"/>
          <w:bCs/>
          <w:noProof/>
          <w:color w:val="FF0000"/>
          <w:sz w:val="24"/>
          <w:szCs w:val="24"/>
          <w:rPrChange w:id="26456" w:author="Hardik Malhotra" w:date="2021-09-29T19:43:00Z">
            <w:rPr>
              <w:rFonts w:ascii="Arial" w:eastAsia="Arial" w:hAnsi="Arial" w:cs="Arial"/>
              <w:bCs/>
              <w:noProof/>
              <w:sz w:val="24"/>
              <w:szCs w:val="24"/>
            </w:rPr>
          </w:rPrChange>
        </w:rPr>
        <w:t xml:space="preserve">increasing manufacturing sector and industrialization in the region. </w:t>
      </w:r>
      <w:ins w:id="26457" w:author="Supreet Mathaun" w:date="2021-09-24T10:47:00Z">
        <w:r w:rsidR="00F447F3" w:rsidRPr="000D2953">
          <w:rPr>
            <w:rFonts w:ascii="Arial" w:eastAsia="Arial" w:hAnsi="Arial" w:cs="Arial"/>
            <w:bCs/>
            <w:noProof/>
            <w:color w:val="FF0000"/>
            <w:sz w:val="24"/>
            <w:szCs w:val="24"/>
            <w:rPrChange w:id="26458" w:author="Hardik Malhotra" w:date="2021-09-29T19:43:00Z">
              <w:rPr>
                <w:rFonts w:ascii="Arial" w:eastAsia="Arial" w:hAnsi="Arial" w:cs="Arial"/>
                <w:bCs/>
                <w:noProof/>
                <w:sz w:val="24"/>
                <w:szCs w:val="24"/>
              </w:rPr>
            </w:rPrChange>
          </w:rPr>
          <w:t xml:space="preserve">As of 2020, </w:t>
        </w:r>
      </w:ins>
      <w:del w:id="26459" w:author="Supreet Mathaun" w:date="2021-09-24T10:47:00Z">
        <w:r w:rsidRPr="000D2953" w:rsidDel="00F447F3">
          <w:rPr>
            <w:rFonts w:ascii="Arial" w:eastAsia="Arial" w:hAnsi="Arial" w:cs="Arial"/>
            <w:bCs/>
            <w:noProof/>
            <w:color w:val="FF0000"/>
            <w:sz w:val="24"/>
            <w:szCs w:val="24"/>
            <w:rPrChange w:id="26460" w:author="Hardik Malhotra" w:date="2021-09-29T19:43:00Z">
              <w:rPr>
                <w:rFonts w:ascii="Arial" w:eastAsia="Arial" w:hAnsi="Arial" w:cs="Arial"/>
                <w:bCs/>
                <w:noProof/>
                <w:sz w:val="24"/>
                <w:szCs w:val="24"/>
              </w:rPr>
            </w:rPrChange>
          </w:rPr>
          <w:delText>T</w:delText>
        </w:r>
      </w:del>
      <w:ins w:id="26461" w:author="Supreet Mathaun" w:date="2021-09-24T10:47:00Z">
        <w:r w:rsidR="00F447F3" w:rsidRPr="000D2953">
          <w:rPr>
            <w:rFonts w:ascii="Arial" w:eastAsia="Arial" w:hAnsi="Arial" w:cs="Arial"/>
            <w:bCs/>
            <w:noProof/>
            <w:color w:val="FF0000"/>
            <w:sz w:val="24"/>
            <w:szCs w:val="24"/>
            <w:rPrChange w:id="26462" w:author="Hardik Malhotra" w:date="2021-09-29T19:43:00Z">
              <w:rPr>
                <w:rFonts w:ascii="Arial" w:eastAsia="Arial" w:hAnsi="Arial" w:cs="Arial"/>
                <w:bCs/>
                <w:noProof/>
                <w:sz w:val="24"/>
                <w:szCs w:val="24"/>
              </w:rPr>
            </w:rPrChange>
          </w:rPr>
          <w:t>t</w:t>
        </w:r>
      </w:ins>
      <w:r w:rsidRPr="000D2953">
        <w:rPr>
          <w:rFonts w:ascii="Arial" w:eastAsia="Arial" w:hAnsi="Arial" w:cs="Arial"/>
          <w:bCs/>
          <w:noProof/>
          <w:color w:val="FF0000"/>
          <w:sz w:val="24"/>
          <w:szCs w:val="24"/>
          <w:rPrChange w:id="26463" w:author="Hardik Malhotra" w:date="2021-09-29T19:43:00Z">
            <w:rPr>
              <w:rFonts w:ascii="Arial" w:eastAsia="Arial" w:hAnsi="Arial" w:cs="Arial"/>
              <w:bCs/>
              <w:noProof/>
              <w:sz w:val="24"/>
              <w:szCs w:val="24"/>
            </w:rPr>
          </w:rPrChange>
        </w:rPr>
        <w:t>he major Epoxy Resin’s demand in the region emanates from Brazil</w:t>
      </w:r>
      <w:ins w:id="26464" w:author="Supreet Mathaun" w:date="2021-09-24T10:47:00Z">
        <w:r w:rsidR="00F447F3" w:rsidRPr="000D2953">
          <w:rPr>
            <w:rFonts w:ascii="Arial" w:eastAsia="Arial" w:hAnsi="Arial" w:cs="Arial"/>
            <w:bCs/>
            <w:noProof/>
            <w:color w:val="FF0000"/>
            <w:sz w:val="24"/>
            <w:szCs w:val="24"/>
            <w:rPrChange w:id="26465" w:author="Hardik Malhotra" w:date="2021-09-29T19:43:00Z">
              <w:rPr>
                <w:rFonts w:ascii="Arial" w:eastAsia="Arial" w:hAnsi="Arial" w:cs="Arial"/>
                <w:bCs/>
                <w:noProof/>
                <w:sz w:val="24"/>
                <w:szCs w:val="24"/>
              </w:rPr>
            </w:rPrChange>
          </w:rPr>
          <w:t>,</w:t>
        </w:r>
      </w:ins>
      <w:r w:rsidRPr="000D2953">
        <w:rPr>
          <w:rFonts w:ascii="Arial" w:eastAsia="Arial" w:hAnsi="Arial" w:cs="Arial"/>
          <w:bCs/>
          <w:noProof/>
          <w:color w:val="FF0000"/>
          <w:sz w:val="24"/>
          <w:szCs w:val="24"/>
          <w:rPrChange w:id="26466" w:author="Hardik Malhotra" w:date="2021-09-29T19:43:00Z">
            <w:rPr>
              <w:rFonts w:ascii="Arial" w:eastAsia="Arial" w:hAnsi="Arial" w:cs="Arial"/>
              <w:bCs/>
              <w:noProof/>
              <w:sz w:val="24"/>
              <w:szCs w:val="24"/>
            </w:rPr>
          </w:rPrChange>
        </w:rPr>
        <w:t xml:space="preserve"> followed by Argentina</w:t>
      </w:r>
      <w:del w:id="26467" w:author="Supreet Mathaun" w:date="2021-09-24T10:49:00Z">
        <w:r w:rsidRPr="000D2953" w:rsidDel="00F447F3">
          <w:rPr>
            <w:rFonts w:ascii="Arial" w:eastAsia="Arial" w:hAnsi="Arial" w:cs="Arial"/>
            <w:bCs/>
            <w:noProof/>
            <w:color w:val="FF0000"/>
            <w:sz w:val="24"/>
            <w:szCs w:val="24"/>
            <w:rPrChange w:id="26468" w:author="Hardik Malhotra" w:date="2021-09-29T19:43:00Z">
              <w:rPr>
                <w:rFonts w:ascii="Arial" w:eastAsia="Arial" w:hAnsi="Arial" w:cs="Arial"/>
                <w:bCs/>
                <w:noProof/>
                <w:sz w:val="24"/>
                <w:szCs w:val="24"/>
              </w:rPr>
            </w:rPrChange>
          </w:rPr>
          <w:delText xml:space="preserve"> as of 2020</w:delText>
        </w:r>
      </w:del>
      <w:r w:rsidRPr="000D2953">
        <w:rPr>
          <w:rFonts w:ascii="Arial" w:eastAsia="Arial" w:hAnsi="Arial" w:cs="Arial"/>
          <w:bCs/>
          <w:noProof/>
          <w:color w:val="FF0000"/>
          <w:sz w:val="24"/>
          <w:szCs w:val="24"/>
          <w:rPrChange w:id="26469" w:author="Hardik Malhotra" w:date="2021-09-29T19:43:00Z">
            <w:rPr>
              <w:rFonts w:ascii="Arial" w:eastAsia="Arial" w:hAnsi="Arial" w:cs="Arial"/>
              <w:bCs/>
              <w:noProof/>
              <w:sz w:val="24"/>
              <w:szCs w:val="24"/>
            </w:rPr>
          </w:rPrChange>
        </w:rPr>
        <w:t xml:space="preserve">. The dip in total Epoxy Resin demand in 2020 was reported due to </w:t>
      </w:r>
      <w:ins w:id="26470" w:author="Supreet Mathaun" w:date="2021-09-24T10:49:00Z">
        <w:r w:rsidR="00F447F3" w:rsidRPr="000D2953">
          <w:rPr>
            <w:rFonts w:ascii="Arial" w:eastAsia="Arial" w:hAnsi="Arial" w:cs="Arial"/>
            <w:bCs/>
            <w:noProof/>
            <w:color w:val="FF0000"/>
            <w:sz w:val="24"/>
            <w:szCs w:val="24"/>
            <w:rPrChange w:id="26471" w:author="Hardik Malhotra" w:date="2021-09-29T19:43:00Z">
              <w:rPr>
                <w:rFonts w:ascii="Arial" w:eastAsia="Arial" w:hAnsi="Arial" w:cs="Arial"/>
                <w:bCs/>
                <w:noProof/>
                <w:sz w:val="24"/>
                <w:szCs w:val="24"/>
              </w:rPr>
            </w:rPrChange>
          </w:rPr>
          <w:t xml:space="preserve">the </w:t>
        </w:r>
      </w:ins>
      <w:r w:rsidRPr="000D2953">
        <w:rPr>
          <w:rFonts w:ascii="Arial" w:eastAsia="Arial" w:hAnsi="Arial" w:cs="Arial"/>
          <w:bCs/>
          <w:noProof/>
          <w:color w:val="FF0000"/>
          <w:sz w:val="24"/>
          <w:szCs w:val="24"/>
          <w:rPrChange w:id="26472" w:author="Hardik Malhotra" w:date="2021-09-29T19:43:00Z">
            <w:rPr>
              <w:rFonts w:ascii="Arial" w:eastAsia="Arial" w:hAnsi="Arial" w:cs="Arial"/>
              <w:bCs/>
              <w:noProof/>
              <w:sz w:val="24"/>
              <w:szCs w:val="24"/>
            </w:rPr>
          </w:rPrChange>
        </w:rPr>
        <w:t>COVID-19 outbreak</w:t>
      </w:r>
      <w:ins w:id="26473" w:author="Supreet Mathaun" w:date="2021-09-24T10:49:00Z">
        <w:r w:rsidR="00F447F3" w:rsidRPr="000D2953">
          <w:rPr>
            <w:rFonts w:ascii="Arial" w:eastAsia="Arial" w:hAnsi="Arial" w:cs="Arial"/>
            <w:bCs/>
            <w:noProof/>
            <w:color w:val="FF0000"/>
            <w:sz w:val="24"/>
            <w:szCs w:val="24"/>
            <w:rPrChange w:id="26474" w:author="Hardik Malhotra" w:date="2021-09-29T19:43:00Z">
              <w:rPr>
                <w:rFonts w:ascii="Arial" w:eastAsia="Arial" w:hAnsi="Arial" w:cs="Arial"/>
                <w:bCs/>
                <w:noProof/>
                <w:sz w:val="24"/>
                <w:szCs w:val="24"/>
              </w:rPr>
            </w:rPrChange>
          </w:rPr>
          <w:t>,</w:t>
        </w:r>
      </w:ins>
      <w:r w:rsidRPr="000D2953">
        <w:rPr>
          <w:rFonts w:ascii="Arial" w:eastAsia="Arial" w:hAnsi="Arial" w:cs="Arial"/>
          <w:bCs/>
          <w:noProof/>
          <w:color w:val="FF0000"/>
          <w:sz w:val="24"/>
          <w:szCs w:val="24"/>
          <w:rPrChange w:id="26475" w:author="Hardik Malhotra" w:date="2021-09-29T19:43:00Z">
            <w:rPr>
              <w:rFonts w:ascii="Arial" w:eastAsia="Arial" w:hAnsi="Arial" w:cs="Arial"/>
              <w:bCs/>
              <w:noProof/>
              <w:sz w:val="24"/>
              <w:szCs w:val="24"/>
            </w:rPr>
          </w:rPrChange>
        </w:rPr>
        <w:t xml:space="preserve"> followed by halt in construction activities and steep fall in demand from other downstream industries across the region. </w:t>
      </w:r>
    </w:p>
    <w:p w14:paraId="14D5DBFD" w14:textId="77777777" w:rsidR="00300F5A" w:rsidRPr="002B4E98" w:rsidRDefault="00262A4C" w:rsidP="00262A4C">
      <w:pPr>
        <w:spacing w:line="360" w:lineRule="auto"/>
        <w:jc w:val="both"/>
        <w:rPr>
          <w:ins w:id="26476" w:author="Dilip Kumar" w:date="2021-09-25T12:38:00Z"/>
          <w:rFonts w:ascii="Arial" w:hAnsi="Arial" w:cs="Arial"/>
          <w:bCs/>
          <w:color w:val="000000" w:themeColor="text1"/>
          <w:sz w:val="24"/>
          <w:szCs w:val="24"/>
          <w:rPrChange w:id="26477" w:author="Neeshu Bhadauriya" w:date="2021-09-27T16:11:00Z">
            <w:rPr>
              <w:ins w:id="26478" w:author="Dilip Kumar" w:date="2021-09-25T12:38:00Z"/>
              <w:rFonts w:ascii="Arial" w:hAnsi="Arial" w:cs="Arial"/>
              <w:bCs/>
              <w:sz w:val="24"/>
              <w:szCs w:val="24"/>
            </w:rPr>
          </w:rPrChange>
        </w:rPr>
        <w:sectPr w:rsidR="00300F5A" w:rsidRPr="002B4E98"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26479" w:author="Hardik Malhotra" w:date="2021-09-30T12:48:00Z">
            <w:sectPr w:rsidR="00300F5A" w:rsidRPr="002B4E98" w:rsidSect="00AF4AFC">
              <w:pgMar w:top="1134" w:right="836" w:bottom="630" w:left="900" w:header="708" w:footer="708" w:gutter="0"/>
            </w:sectPr>
          </w:sectPrChange>
        </w:sectPr>
      </w:pPr>
      <w:r w:rsidRPr="000D2953">
        <w:rPr>
          <w:rFonts w:ascii="Arial" w:eastAsia="Arial" w:hAnsi="Arial" w:cs="Arial"/>
          <w:bCs/>
          <w:noProof/>
          <w:color w:val="FF0000"/>
          <w:sz w:val="24"/>
          <w:szCs w:val="24"/>
          <w:rPrChange w:id="26480" w:author="Hardik Malhotra" w:date="2021-09-29T19:43:00Z">
            <w:rPr>
              <w:rFonts w:ascii="Arial" w:eastAsia="Arial" w:hAnsi="Arial" w:cs="Arial"/>
              <w:bCs/>
              <w:noProof/>
              <w:sz w:val="24"/>
              <w:szCs w:val="24"/>
            </w:rPr>
          </w:rPrChange>
        </w:rPr>
        <w:t xml:space="preserve">Additionally, </w:t>
      </w:r>
      <w:ins w:id="26481" w:author="Supreet Mathaun" w:date="2021-09-24T10:50:00Z">
        <w:r w:rsidR="00F447F3" w:rsidRPr="000D2953">
          <w:rPr>
            <w:rFonts w:ascii="Arial" w:eastAsia="Arial" w:hAnsi="Arial" w:cs="Arial"/>
            <w:bCs/>
            <w:noProof/>
            <w:color w:val="FF0000"/>
            <w:sz w:val="24"/>
            <w:szCs w:val="24"/>
            <w:rPrChange w:id="26482" w:author="Hardik Malhotra" w:date="2021-09-29T19:43:00Z">
              <w:rPr>
                <w:rFonts w:ascii="Arial" w:eastAsia="Arial" w:hAnsi="Arial" w:cs="Arial"/>
                <w:bCs/>
                <w:noProof/>
                <w:color w:val="2E74B5" w:themeColor="accent5" w:themeShade="BF"/>
                <w:sz w:val="24"/>
                <w:szCs w:val="24"/>
              </w:rPr>
            </w:rPrChange>
          </w:rPr>
          <w:t xml:space="preserve">a </w:t>
        </w:r>
      </w:ins>
      <w:r w:rsidRPr="000D2953">
        <w:rPr>
          <w:rFonts w:ascii="Arial" w:eastAsia="Arial" w:hAnsi="Arial" w:cs="Arial"/>
          <w:bCs/>
          <w:noProof/>
          <w:color w:val="FF0000"/>
          <w:sz w:val="24"/>
          <w:szCs w:val="24"/>
          <w:rPrChange w:id="26483" w:author="Hardik Malhotra" w:date="2021-09-29T19:43:00Z">
            <w:rPr>
              <w:rFonts w:ascii="Arial" w:eastAsia="Arial" w:hAnsi="Arial" w:cs="Arial"/>
              <w:bCs/>
              <w:noProof/>
              <w:sz w:val="24"/>
              <w:szCs w:val="24"/>
            </w:rPr>
          </w:rPrChange>
        </w:rPr>
        <w:t>rise in disposable income of the average middle class across the region followed by noticeable urbanization, growing rural market and launch of many innovative products (like eco-friendly, odour free and dust &amp; water-resistant paints) are other major drivers that are propelling the demand for paints &amp; coatings industry which is the major driving factor for epoxy resin market growth in the region as of 2020</w:t>
      </w:r>
      <w:r w:rsidR="0011489A" w:rsidRPr="000D2953">
        <w:rPr>
          <w:rFonts w:ascii="Arial" w:hAnsi="Arial" w:cs="Arial"/>
          <w:bCs/>
          <w:color w:val="FF0000"/>
          <w:sz w:val="24"/>
          <w:szCs w:val="24"/>
          <w:rPrChange w:id="26484" w:author="Hardik Malhotra" w:date="2021-09-29T19:43:00Z">
            <w:rPr>
              <w:rFonts w:ascii="Arial" w:hAnsi="Arial" w:cs="Arial"/>
              <w:bCs/>
              <w:sz w:val="24"/>
              <w:szCs w:val="24"/>
            </w:rPr>
          </w:rPrChange>
        </w:rPr>
        <w:t>.</w:t>
      </w:r>
    </w:p>
    <w:p w14:paraId="74232293" w14:textId="45EC49BE" w:rsidR="008C5DB0" w:rsidRDefault="008C5DB0" w:rsidP="00262A4C">
      <w:pPr>
        <w:spacing w:line="360" w:lineRule="auto"/>
        <w:jc w:val="both"/>
        <w:rPr>
          <w:rFonts w:ascii="Arial" w:hAnsi="Arial" w:cs="Arial"/>
          <w:bCs/>
          <w:sz w:val="24"/>
          <w:szCs w:val="24"/>
        </w:rPr>
      </w:pPr>
    </w:p>
    <w:p w14:paraId="70478E4F" w14:textId="61528983" w:rsidR="009B0A47" w:rsidRDefault="009B0A47" w:rsidP="00262A4C">
      <w:pPr>
        <w:spacing w:line="360" w:lineRule="auto"/>
        <w:jc w:val="both"/>
        <w:rPr>
          <w:rFonts w:ascii="Arial" w:hAnsi="Arial" w:cs="Arial"/>
          <w:bCs/>
          <w:sz w:val="24"/>
          <w:szCs w:val="24"/>
        </w:rPr>
      </w:pPr>
    </w:p>
    <w:p w14:paraId="59F13126" w14:textId="75B7393F" w:rsidR="009B0A47" w:rsidRDefault="009B0A47" w:rsidP="00262A4C">
      <w:pPr>
        <w:spacing w:line="360" w:lineRule="auto"/>
        <w:jc w:val="both"/>
        <w:rPr>
          <w:rFonts w:ascii="Arial" w:hAnsi="Arial" w:cs="Arial"/>
          <w:bCs/>
          <w:sz w:val="24"/>
          <w:szCs w:val="24"/>
        </w:rPr>
      </w:pPr>
    </w:p>
    <w:p w14:paraId="71A2F181" w14:textId="100AA2E0" w:rsidR="009B0A47" w:rsidRDefault="009B0A47" w:rsidP="00262A4C">
      <w:pPr>
        <w:spacing w:line="360" w:lineRule="auto"/>
        <w:jc w:val="both"/>
        <w:rPr>
          <w:rFonts w:ascii="Arial" w:hAnsi="Arial" w:cs="Arial"/>
          <w:bCs/>
          <w:sz w:val="24"/>
          <w:szCs w:val="24"/>
        </w:rPr>
      </w:pPr>
    </w:p>
    <w:p w14:paraId="15FDBB4A" w14:textId="481DB79B" w:rsidR="009B0A47" w:rsidDel="00300F5A" w:rsidRDefault="005858C1" w:rsidP="00262A4C">
      <w:pPr>
        <w:spacing w:line="360" w:lineRule="auto"/>
        <w:jc w:val="both"/>
        <w:rPr>
          <w:del w:id="26485" w:author="Dilip Kumar" w:date="2021-09-25T12:39:00Z"/>
          <w:rFonts w:ascii="Arial" w:hAnsi="Arial" w:cs="Arial"/>
          <w:bCs/>
          <w:sz w:val="24"/>
          <w:szCs w:val="24"/>
        </w:rPr>
      </w:pPr>
      <w:r>
        <w:rPr>
          <w:noProof/>
        </w:rPr>
        <w:pict w14:anchorId="581C1350">
          <v:shape id="_x0000_s1285" type="#_x0000_t202" style="position:absolute;left:0;text-align:left;margin-left:-10.5pt;margin-top:8.15pt;width:514.5pt;height:23pt;z-index:2520125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" filled="f" stroked="f">
            <v:textbox style="mso-fit-shape-to-text:t">
              <w:txbxContent>
                <w:p w14:paraId="7771C263" w14:textId="5BDB1E79" w:rsidR="00326B72" w:rsidRPr="00447C32" w:rsidRDefault="002B4E98" w:rsidP="00447C32">
                  <w:pPr>
                    <w:rPr>
                      <w:rFonts w:ascii="Verdana" w:hAnsi="Verdana"/>
                      <w:b/>
                      <w:bCs/>
                      <w:noProof/>
                      <w:sz w:val="20"/>
                      <w:szCs w:val="20"/>
                    </w:rPr>
                  </w:pPr>
                  <w:ins w:id="26486" w:author="Neeshu Bhadauriya" w:date="2021-09-27T16:11:00Z">
                    <w:r w:rsidRPr="002B4E98">
                      <w:rPr>
                        <w:rFonts w:ascii="Verdana" w:hAnsi="Verdana"/>
                        <w:b/>
                        <w:bCs/>
                        <w:noProof/>
                        <w:sz w:val="20"/>
                        <w:szCs w:val="20"/>
                      </w:rPr>
                      <w:t>3.2.5.</w:t>
                    </w:r>
                  </w:ins>
                  <w:ins w:id="26487" w:author="Neeshu Bhadauriya" w:date="2021-09-27T16:12:00Z">
                    <w:r>
                      <w:rPr>
                        <w:rFonts w:ascii="Verdana" w:hAnsi="Verdana"/>
                        <w:b/>
                        <w:bCs/>
                        <w:noProof/>
                        <w:sz w:val="20"/>
                        <w:szCs w:val="20"/>
                      </w:rPr>
                      <w:t>1.</w:t>
                    </w:r>
                  </w:ins>
                  <w:ins w:id="26488" w:author="Neeshu Bhadauriya" w:date="2021-09-27T16:11:00Z">
                    <w:r>
                      <w:rPr>
                        <w:rFonts w:ascii="Verdana" w:hAnsi="Verdana"/>
                        <w:b/>
                        <w:bCs/>
                        <w:noProof/>
                        <w:sz w:val="20"/>
                        <w:szCs w:val="20"/>
                      </w:rPr>
                      <w:t xml:space="preserve"> </w:t>
                    </w:r>
                  </w:ins>
                  <w:r w:rsidR="00326B72" w:rsidRPr="00447C32">
                    <w:rPr>
                      <w:rFonts w:ascii="Verdana" w:hAnsi="Verdana"/>
                      <w:b/>
                      <w:bCs/>
                      <w:noProof/>
                      <w:sz w:val="20"/>
                      <w:szCs w:val="20"/>
                    </w:rPr>
                    <w:t>Capacity</w:t>
                  </w:r>
                  <w:ins w:id="26489" w:author="Neeshu Bhadauriya" w:date="2021-09-27T16:11:00Z">
                    <w:r>
                      <w:rPr>
                        <w:rFonts w:ascii="Verdana" w:hAnsi="Verdana"/>
                        <w:b/>
                        <w:bCs/>
                        <w:noProof/>
                        <w:sz w:val="20"/>
                        <w:szCs w:val="20"/>
                      </w:rPr>
                      <w:t xml:space="preserve"> and </w:t>
                    </w:r>
                  </w:ins>
                  <w:del w:id="26490" w:author="Neeshu Bhadauriya" w:date="2021-09-27T16:11:00Z">
                    <w:r w:rsidR="00326B72" w:rsidRPr="00447C32" w:rsidDel="002B4E98">
                      <w:rPr>
                        <w:rFonts w:ascii="Verdana" w:hAnsi="Verdana"/>
                        <w:b/>
                        <w:bCs/>
                        <w:noProof/>
                        <w:sz w:val="20"/>
                        <w:szCs w:val="20"/>
                      </w:rPr>
                      <w:delText>,</w:delText>
                    </w:r>
                  </w:del>
                  <w:r w:rsidR="00326B72" w:rsidRPr="00447C32">
                    <w:rPr>
                      <w:rFonts w:ascii="Verdana" w:hAnsi="Verdana"/>
                      <w:b/>
                      <w:bCs/>
                      <w:noProof/>
                      <w:sz w:val="20"/>
                      <w:szCs w:val="20"/>
                    </w:rPr>
                    <w:t xml:space="preserve"> Production </w:t>
                  </w:r>
                  <w:del w:id="26491" w:author="Neeshu Bhadauriya" w:date="2021-09-27T16:11:00Z">
                    <w:r w:rsidR="00326B72" w:rsidRPr="00447C32" w:rsidDel="002B4E98">
                      <w:rPr>
                        <w:rFonts w:ascii="Verdana" w:hAnsi="Verdana"/>
                        <w:b/>
                        <w:bCs/>
                        <w:noProof/>
                        <w:sz w:val="20"/>
                        <w:szCs w:val="20"/>
                      </w:rPr>
                      <w:delText>and Operating Efficiency</w:delText>
                    </w:r>
                  </w:del>
                </w:p>
              </w:txbxContent>
            </v:textbox>
            <w10:wrap anchorx="margin"/>
          </v:shape>
        </w:pict>
      </w:r>
    </w:p>
    <w:p w14:paraId="16CB328E" w14:textId="61411B4A" w:rsidR="009B0A47" w:rsidDel="00300F5A" w:rsidRDefault="009B0A47" w:rsidP="00262A4C">
      <w:pPr>
        <w:spacing w:line="360" w:lineRule="auto"/>
        <w:jc w:val="both"/>
        <w:rPr>
          <w:del w:id="26492" w:author="Dilip Kumar" w:date="2021-09-25T12:39:00Z"/>
          <w:rFonts w:ascii="Arial" w:hAnsi="Arial" w:cs="Arial"/>
          <w:bCs/>
          <w:sz w:val="24"/>
          <w:szCs w:val="24"/>
        </w:rPr>
      </w:pPr>
    </w:p>
    <w:p w14:paraId="3948C68C" w14:textId="6EF681E3" w:rsidR="009B0A47" w:rsidRPr="009B0A47" w:rsidRDefault="009B0A47" w:rsidP="00262A4C">
      <w:pPr>
        <w:spacing w:line="360" w:lineRule="auto"/>
        <w:jc w:val="both"/>
        <w:rPr>
          <w:rFonts w:ascii="Arial" w:hAnsi="Arial" w:cs="Arial"/>
          <w:bCs/>
          <w:sz w:val="24"/>
          <w:szCs w:val="24"/>
        </w:rPr>
      </w:pPr>
    </w:p>
    <w:p w14:paraId="282422A5" w14:textId="32D5847B" w:rsidR="008C5DB0" w:rsidRDefault="005858C1">
      <w:r>
        <w:rPr>
          <w:noProof/>
        </w:rPr>
        <w:pict w14:anchorId="0A0311FB">
          <v:shape id="_x0000_s1284" type="#_x0000_t202" style="position:absolute;margin-left:0;margin-top:7.7pt;width:520.5pt;height:38.25pt;z-index:251710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" filled="f" stroked="f">
            <v:textbox>
              <w:txbxContent>
                <w:p w14:paraId="7FEE1E81" w14:textId="117CB4E2" w:rsidR="001039EA" w:rsidRPr="00447C32" w:rsidRDefault="001039EA" w:rsidP="001039EA">
                  <w:pPr>
                    <w:spacing w:line="360" w:lineRule="auto"/>
                    <w:rPr>
                      <w:rFonts w:ascii="Verdana" w:eastAsia="Verdana" w:hAnsi="Verdana" w:cs="Verdana"/>
                      <w:b/>
                      <w:bCs/>
                      <w:color w:val="000000" w:themeColor="text1"/>
                      <w:kern w:val="24"/>
                      <w:sz w:val="20"/>
                      <w:szCs w:val="20"/>
                      <w:lang w:val="en-US"/>
                    </w:rPr>
                  </w:pPr>
                  <w:r w:rsidRPr="00447C32">
                    <w:rPr>
                      <w:rFonts w:ascii="Verdana" w:eastAsia="Verdana" w:hAnsi="Verdana" w:cs="Verdana"/>
                      <w:b/>
                      <w:bCs/>
                      <w:color w:val="000000" w:themeColor="text1"/>
                      <w:kern w:val="24"/>
                      <w:sz w:val="20"/>
                      <w:szCs w:val="20"/>
                      <w:lang w:val="en-US"/>
                    </w:rPr>
                    <w:t xml:space="preserve">Figure </w:t>
                  </w:r>
                  <w:ins w:id="26493" w:author="Ritu Kamra" w:date="2021-09-27T17:19:00Z">
                    <w:r w:rsidR="00C854D0">
                      <w:rPr>
                        <w:rFonts w:ascii="Verdana" w:eastAsia="Verdana" w:hAnsi="Verdana" w:cs="Verdana"/>
                        <w:b/>
                        <w:bCs/>
                        <w:color w:val="000000" w:themeColor="text1"/>
                        <w:kern w:val="24"/>
                        <w:sz w:val="20"/>
                        <w:szCs w:val="20"/>
                        <w:lang w:val="en-US"/>
                      </w:rPr>
                      <w:t>4</w:t>
                    </w:r>
                  </w:ins>
                  <w:ins w:id="26494" w:author="Ritu Kamra" w:date="2021-09-27T18:56:00Z">
                    <w:r w:rsidR="008A03E7">
                      <w:rPr>
                        <w:rFonts w:ascii="Verdana" w:eastAsia="Verdana" w:hAnsi="Verdana" w:cs="Verdana"/>
                        <w:b/>
                        <w:bCs/>
                        <w:color w:val="000000" w:themeColor="text1"/>
                        <w:kern w:val="24"/>
                        <w:sz w:val="20"/>
                        <w:szCs w:val="20"/>
                        <w:lang w:val="en-US"/>
                      </w:rPr>
                      <w:t>8</w:t>
                    </w:r>
                  </w:ins>
                  <w:del w:id="26495" w:author="Ritu Kamra" w:date="2021-09-27T17:19:00Z">
                    <w:r w:rsidRPr="00447C32" w:rsidDel="00C854D0">
                      <w:rPr>
                        <w:rFonts w:ascii="Verdana" w:eastAsia="Verdana" w:hAnsi="Verdana" w:cs="Verdana"/>
                        <w:b/>
                        <w:bCs/>
                        <w:color w:val="000000" w:themeColor="text1"/>
                        <w:kern w:val="24"/>
                        <w:sz w:val="20"/>
                        <w:szCs w:val="20"/>
                        <w:lang w:val="en-US"/>
                      </w:rPr>
                      <w:delText>32</w:delText>
                    </w:r>
                  </w:del>
                  <w:r w:rsidRPr="00447C32">
                    <w:rPr>
                      <w:rFonts w:ascii="Verdana" w:eastAsia="Verdana" w:hAnsi="Verdana" w:cs="Verdana"/>
                      <w:b/>
                      <w:bCs/>
                      <w:color w:val="000000" w:themeColor="text1"/>
                      <w:kern w:val="24"/>
                      <w:sz w:val="20"/>
                      <w:szCs w:val="20"/>
                      <w:lang w:val="en-US"/>
                    </w:rPr>
                    <w:t xml:space="preserve">: South America </w:t>
                  </w:r>
                  <w:r w:rsidR="00F615C8">
                    <w:rPr>
                      <w:rFonts w:ascii="Verdana" w:eastAsia="Verdana" w:hAnsi="Verdana" w:cs="Verdana"/>
                      <w:b/>
                      <w:bCs/>
                      <w:color w:val="000000" w:themeColor="text1"/>
                      <w:kern w:val="24"/>
                      <w:sz w:val="20"/>
                      <w:szCs w:val="20"/>
                      <w:lang w:val="en-US"/>
                    </w:rPr>
                    <w:t>Epoxy Resin</w:t>
                  </w:r>
                  <w:r w:rsidRPr="00447C32">
                    <w:rPr>
                      <w:rFonts w:ascii="Verdana" w:eastAsia="Verdana" w:hAnsi="Verdana" w:cs="Verdana"/>
                      <w:b/>
                      <w:bCs/>
                      <w:color w:val="000000" w:themeColor="text1"/>
                      <w:kern w:val="24"/>
                      <w:sz w:val="20"/>
                      <w:szCs w:val="20"/>
                      <w:lang w:val="en-US"/>
                    </w:rPr>
                    <w:t xml:space="preserve"> Capacity &amp; Production (Thousand Tonnes), 2015-2030F</w:t>
                  </w:r>
                </w:p>
              </w:txbxContent>
            </v:textbox>
            <w10:wrap anchorx="margin"/>
          </v:shape>
        </w:pict>
      </w:r>
    </w:p>
    <w:p w14:paraId="63CBF059" w14:textId="15033952" w:rsidR="008C5DB0" w:rsidRDefault="008C5DB0"/>
    <w:p w14:paraId="3A248308" w14:textId="5DA6954B" w:rsidR="00F112AA" w:rsidRPr="00F112AA" w:rsidRDefault="005858C1" w:rsidP="00F112AA">
      <w:pPr>
        <w:rPr>
          <w:noProof/>
        </w:rPr>
      </w:pPr>
      <w:r>
        <w:rPr>
          <w:noProof/>
        </w:rPr>
        <w:pict w14:anchorId="1E19C4FB">
          <v:shape id="_x0000_s1283" type="#_x0000_t202" style="position:absolute;margin-left:362.45pt;margin-top:153.8pt;width:146.8pt;height:15.75pt;z-index:252197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" filled="f" stroked="f">
            <v:textbox style="mso-fit-shape-to-text:t">
              <w:txbxContent>
                <w:p w14:paraId="6061E53A" w14:textId="77777777" w:rsidR="00687E98" w:rsidRPr="00687E98" w:rsidRDefault="00687E98" w:rsidP="00687E9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w:r>
      <w:r w:rsidR="001039EA" w:rsidRPr="001039EA">
        <w:rPr>
          <w:noProof/>
        </w:rPr>
        <w:drawing>
          <wp:inline distT="0" distB="0" distL="0" distR="0" wp14:anchorId="03E10057" wp14:editId="244E6DA0">
            <wp:extent cx="6467475" cy="1885950"/>
            <wp:effectExtent l="0" t="0" r="0" b="0"/>
            <wp:docPr id="52" name="Chart 52">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680370CE" w14:textId="1FC6220D" w:rsidR="00E077DA" w:rsidRDefault="005858C1">
      <w:ins w:id="26496" w:author="Neeshu Bhadauriya" w:date="2021-09-27T16:12:00Z">
        <w:r>
          <w:rPr>
            <w:noProof/>
          </w:rPr>
          <w:pict w14:anchorId="0BCBAD5B">
            <v:shape id="_x0000_s1282" type="#_x0000_t202" style="position:absolute;margin-left:-6pt;margin-top:10.5pt;width:514.5pt;height:23pt;z-index:2526269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" filled="f" stroked="f">
              <v:textbox style="mso-fit-shape-to-text:t">
                <w:txbxContent>
                  <w:p w14:paraId="1DE1C3EA" w14:textId="363E18B4" w:rsidR="002B4E98" w:rsidRPr="00447C32" w:rsidRDefault="002B4E98" w:rsidP="002B4E98">
                    <w:pPr>
                      <w:rPr>
                        <w:rFonts w:ascii="Verdana" w:hAnsi="Verdana"/>
                        <w:b/>
                        <w:bCs/>
                        <w:noProof/>
                        <w:sz w:val="20"/>
                        <w:szCs w:val="20"/>
                      </w:rPr>
                    </w:pPr>
                    <w:ins w:id="26497" w:author="Neeshu Bhadauriya" w:date="2021-09-27T16:11:00Z">
                      <w:r w:rsidRPr="002B4E98">
                        <w:rPr>
                          <w:rFonts w:ascii="Verdana" w:hAnsi="Verdana"/>
                          <w:b/>
                          <w:bCs/>
                          <w:noProof/>
                          <w:sz w:val="20"/>
                          <w:szCs w:val="20"/>
                        </w:rPr>
                        <w:t>3.2.5.</w:t>
                      </w:r>
                    </w:ins>
                    <w:ins w:id="26498" w:author="Neeshu Bhadauriya" w:date="2021-09-27T16:12:00Z">
                      <w:r>
                        <w:rPr>
                          <w:rFonts w:ascii="Verdana" w:hAnsi="Verdana"/>
                          <w:b/>
                          <w:bCs/>
                          <w:noProof/>
                          <w:sz w:val="20"/>
                          <w:szCs w:val="20"/>
                        </w:rPr>
                        <w:t>2.</w:t>
                      </w:r>
                    </w:ins>
                    <w:ins w:id="26499" w:author="Neeshu Bhadauriya" w:date="2021-09-27T16:11:00Z">
                      <w:r>
                        <w:rPr>
                          <w:rFonts w:ascii="Verdana" w:hAnsi="Verdana"/>
                          <w:b/>
                          <w:bCs/>
                          <w:noProof/>
                          <w:sz w:val="20"/>
                          <w:szCs w:val="20"/>
                        </w:rPr>
                        <w:t xml:space="preserve"> </w:t>
                      </w:r>
                    </w:ins>
                    <w:del w:id="26500" w:author="Neeshu Bhadauriya" w:date="2021-09-27T16:12:00Z">
                      <w:r w:rsidRPr="00447C32" w:rsidDel="002B4E98">
                        <w:rPr>
                          <w:rFonts w:ascii="Verdana" w:hAnsi="Verdana"/>
                          <w:b/>
                          <w:bCs/>
                          <w:noProof/>
                          <w:sz w:val="20"/>
                          <w:szCs w:val="20"/>
                        </w:rPr>
                        <w:delText>Capacity</w:delText>
                      </w:r>
                    </w:del>
                    <w:del w:id="26501" w:author="Neeshu Bhadauriya" w:date="2021-09-27T16:11:00Z">
                      <w:r w:rsidRPr="00447C32" w:rsidDel="002B4E98">
                        <w:rPr>
                          <w:rFonts w:ascii="Verdana" w:hAnsi="Verdana"/>
                          <w:b/>
                          <w:bCs/>
                          <w:noProof/>
                          <w:sz w:val="20"/>
                          <w:szCs w:val="20"/>
                        </w:rPr>
                        <w:delText>,</w:delText>
                      </w:r>
                    </w:del>
                    <w:del w:id="26502" w:author="Neeshu Bhadauriya" w:date="2021-09-27T16:12:00Z">
                      <w:r w:rsidRPr="00447C32" w:rsidDel="002B4E98">
                        <w:rPr>
                          <w:rFonts w:ascii="Verdana" w:hAnsi="Verdana"/>
                          <w:b/>
                          <w:bCs/>
                          <w:noProof/>
                          <w:sz w:val="20"/>
                          <w:szCs w:val="20"/>
                        </w:rPr>
                        <w:delText xml:space="preserve"> Production </w:delText>
                      </w:r>
                    </w:del>
                    <w:ins w:id="26503" w:author="Neeshu Bhadauriya" w:date="2021-09-27T16:12:00Z">
                      <w:r>
                        <w:rPr>
                          <w:rFonts w:ascii="Verdana" w:hAnsi="Verdana"/>
                          <w:b/>
                          <w:bCs/>
                          <w:noProof/>
                          <w:sz w:val="20"/>
                          <w:szCs w:val="20"/>
                        </w:rPr>
                        <w:t>Operating Efficiency</w:t>
                      </w:r>
                    </w:ins>
                    <w:del w:id="26504" w:author="Neeshu Bhadauriya" w:date="2021-09-27T16:11:00Z">
                      <w:r w:rsidRPr="00447C32" w:rsidDel="002B4E98">
                        <w:rPr>
                          <w:rFonts w:ascii="Verdana" w:hAnsi="Verdana"/>
                          <w:b/>
                          <w:bCs/>
                          <w:noProof/>
                          <w:sz w:val="20"/>
                          <w:szCs w:val="20"/>
                        </w:rPr>
                        <w:delText>and Operating Efficiency</w:delText>
                      </w:r>
                    </w:del>
                  </w:p>
                </w:txbxContent>
              </v:textbox>
              <w10:wrap anchorx="margin"/>
            </v:shape>
          </w:pict>
        </w:r>
      </w:ins>
    </w:p>
    <w:p w14:paraId="31C8D9E1" w14:textId="10C38E09" w:rsidR="00E20B48" w:rsidRDefault="00E20B48"/>
    <w:p w14:paraId="71BFCF7C" w14:textId="69D1142D" w:rsidR="002A5D60" w:rsidRDefault="005858C1">
      <w:r>
        <w:rPr>
          <w:noProof/>
        </w:rPr>
        <w:lastRenderedPageBreak/>
        <w:pict w14:anchorId="098C637B">
          <v:shape id="_x0000_s1281" type="#_x0000_t202" style="position:absolute;margin-left:342.75pt;margin-top:162.25pt;width:146.8pt;height:15.75pt;z-index:252199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" filled="f" stroked="f">
            <v:textbox style="mso-fit-shape-to-text:t">
              <w:txbxContent>
                <w:p w14:paraId="6950CBBD" w14:textId="77777777" w:rsidR="00687E98" w:rsidRPr="00687E98" w:rsidRDefault="00687E98" w:rsidP="00687E9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w:r>
      <w:r>
        <w:rPr>
          <w:noProof/>
        </w:rPr>
        <w:pict w14:anchorId="33A1E1B4">
          <v:shape id="_x0000_s1280" type="#_x0000_t202" style="position:absolute;margin-left:0;margin-top:.7pt;width:516pt;height:22.95pt;z-index:2517125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" filled="f" stroked="f">
            <v:textbox style="mso-fit-shape-to-text:t">
              <w:txbxContent>
                <w:p w14:paraId="2C2BBCB1" w14:textId="2A7935FF" w:rsidR="001039EA" w:rsidRPr="008C5DB0" w:rsidRDefault="001039EA" w:rsidP="001039EA">
                  <w:pPr>
                    <w:spacing w:line="360" w:lineRule="auto"/>
                    <w:rPr>
                      <w:rFonts w:ascii="Verdana" w:eastAsia="Verdana" w:hAnsi="Verdana" w:cs="Verdana"/>
                      <w:b/>
                      <w:bCs/>
                      <w:color w:val="000000" w:themeColor="text1"/>
                      <w:kern w:val="24"/>
                      <w:sz w:val="20"/>
                      <w:szCs w:val="20"/>
                      <w:lang w:val="en-US"/>
                    </w:rPr>
                  </w:pPr>
                  <w:r w:rsidRPr="008C5DB0">
                    <w:rPr>
                      <w:rFonts w:ascii="Verdana" w:eastAsia="Verdana" w:hAnsi="Verdana" w:cs="Verdana"/>
                      <w:b/>
                      <w:bCs/>
                      <w:color w:val="000000" w:themeColor="text1"/>
                      <w:kern w:val="24"/>
                      <w:sz w:val="20"/>
                      <w:szCs w:val="20"/>
                      <w:lang w:val="en-US"/>
                    </w:rPr>
                    <w:t>Figure</w:t>
                  </w:r>
                  <w:ins w:id="26505" w:author="Ritu Kamra" w:date="2021-09-27T17:19:00Z">
                    <w:r w:rsidR="00C854D0">
                      <w:rPr>
                        <w:rFonts w:ascii="Verdana" w:eastAsia="Verdana" w:hAnsi="Verdana" w:cs="Verdana"/>
                        <w:b/>
                        <w:bCs/>
                        <w:color w:val="000000" w:themeColor="text1"/>
                        <w:kern w:val="24"/>
                        <w:sz w:val="20"/>
                        <w:szCs w:val="20"/>
                        <w:lang w:val="en-US"/>
                      </w:rPr>
                      <w:t xml:space="preserve"> 4</w:t>
                    </w:r>
                  </w:ins>
                  <w:ins w:id="26506" w:author="Ritu Kamra" w:date="2021-09-27T18:56:00Z">
                    <w:r w:rsidR="008A03E7">
                      <w:rPr>
                        <w:rFonts w:ascii="Verdana" w:eastAsia="Verdana" w:hAnsi="Verdana" w:cs="Verdana"/>
                        <w:b/>
                        <w:bCs/>
                        <w:color w:val="000000" w:themeColor="text1"/>
                        <w:kern w:val="24"/>
                        <w:sz w:val="20"/>
                        <w:szCs w:val="20"/>
                        <w:lang w:val="en-US"/>
                      </w:rPr>
                      <w:t>9</w:t>
                    </w:r>
                  </w:ins>
                  <w:del w:id="26507" w:author="Ritu Kamra" w:date="2021-09-27T17:19:00Z">
                    <w:r w:rsidRPr="008C5DB0" w:rsidDel="00C854D0">
                      <w:rPr>
                        <w:rFonts w:ascii="Verdana" w:eastAsia="Verdana" w:hAnsi="Verdana" w:cs="Verdana"/>
                        <w:b/>
                        <w:bCs/>
                        <w:color w:val="000000" w:themeColor="text1"/>
                        <w:kern w:val="24"/>
                        <w:sz w:val="20"/>
                        <w:szCs w:val="20"/>
                        <w:lang w:val="en-US"/>
                      </w:rPr>
                      <w:delText xml:space="preserve"> 33</w:delText>
                    </w:r>
                  </w:del>
                  <w:r w:rsidRPr="008C5DB0">
                    <w:rPr>
                      <w:rFonts w:ascii="Verdana" w:eastAsia="Verdana" w:hAnsi="Verdana" w:cs="Verdana"/>
                      <w:b/>
                      <w:bCs/>
                      <w:color w:val="000000" w:themeColor="text1"/>
                      <w:kern w:val="24"/>
                      <w:sz w:val="20"/>
                      <w:szCs w:val="20"/>
                      <w:lang w:val="en-US"/>
                    </w:rPr>
                    <w:t xml:space="preserve">: South America </w:t>
                  </w:r>
                  <w:r w:rsidR="00F615C8">
                    <w:rPr>
                      <w:rFonts w:ascii="Verdana" w:eastAsia="Verdana" w:hAnsi="Verdana" w:cs="Verdana"/>
                      <w:b/>
                      <w:bCs/>
                      <w:color w:val="000000" w:themeColor="text1"/>
                      <w:kern w:val="24"/>
                      <w:sz w:val="20"/>
                      <w:szCs w:val="20"/>
                      <w:lang w:val="en-US"/>
                    </w:rPr>
                    <w:t>Epoxy Resin</w:t>
                  </w:r>
                  <w:r w:rsidRPr="008C5DB0">
                    <w:rPr>
                      <w:rFonts w:ascii="Verdana" w:eastAsia="Verdana" w:hAnsi="Verdana" w:cs="Verdana"/>
                      <w:b/>
                      <w:bCs/>
                      <w:color w:val="000000" w:themeColor="text1"/>
                      <w:kern w:val="24"/>
                      <w:sz w:val="20"/>
                      <w:szCs w:val="20"/>
                      <w:lang w:val="en-US"/>
                    </w:rPr>
                    <w:t xml:space="preserve"> </w:t>
                  </w:r>
                  <w:ins w:id="26508" w:author="Ritu Kamra" w:date="2021-09-27T20:38:00Z">
                    <w:r w:rsidR="00D02970" w:rsidRPr="00D02970">
                      <w:rPr>
                        <w:rFonts w:ascii="Verdana" w:eastAsia="Verdana" w:hAnsi="Verdana" w:cs="Verdana"/>
                        <w:b/>
                        <w:bCs/>
                        <w:color w:val="000000" w:themeColor="text1"/>
                        <w:kern w:val="24"/>
                        <w:sz w:val="20"/>
                        <w:szCs w:val="20"/>
                        <w:lang w:val="en-US"/>
                      </w:rPr>
                      <w:t>Operating Efficiency</w:t>
                    </w:r>
                  </w:ins>
                  <w:del w:id="26509" w:author="Ritu Kamra" w:date="2021-09-27T20:38:00Z">
                    <w:r w:rsidRPr="008C5DB0" w:rsidDel="00D02970">
                      <w:rPr>
                        <w:rFonts w:ascii="Verdana" w:eastAsia="Verdana" w:hAnsi="Verdana" w:cs="Verdana"/>
                        <w:b/>
                        <w:bCs/>
                        <w:color w:val="000000" w:themeColor="text1"/>
                        <w:kern w:val="24"/>
                        <w:sz w:val="20"/>
                        <w:szCs w:val="20"/>
                        <w:lang w:val="en-US"/>
                      </w:rPr>
                      <w:delText xml:space="preserve">Production Operating Rate </w:delText>
                    </w:r>
                  </w:del>
                  <w:r w:rsidRPr="008C5DB0">
                    <w:rPr>
                      <w:rFonts w:ascii="Verdana" w:eastAsia="Verdana" w:hAnsi="Verdana" w:cs="Verdana"/>
                      <w:b/>
                      <w:bCs/>
                      <w:color w:val="000000" w:themeColor="text1"/>
                      <w:kern w:val="24"/>
                      <w:sz w:val="20"/>
                      <w:szCs w:val="20"/>
                      <w:lang w:val="en-US"/>
                    </w:rPr>
                    <w:t>(Percentage), 2015-2030F</w:t>
                  </w:r>
                </w:p>
              </w:txbxContent>
            </v:textbox>
            <w10:wrap anchorx="margin"/>
          </v:shape>
        </w:pict>
      </w:r>
      <w:r w:rsidR="00F112AA" w:rsidRPr="001039EA">
        <w:rPr>
          <w:noProof/>
        </w:rPr>
        <w:drawing>
          <wp:inline distT="0" distB="0" distL="0" distR="0" wp14:anchorId="336CE2FA" wp14:editId="1C46464F">
            <wp:extent cx="6400800" cy="2228850"/>
            <wp:effectExtent l="0" t="0" r="0" b="0"/>
            <wp:docPr id="54" name="Chart 54">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3B271871" w14:textId="5B8D1B4D" w:rsidR="003D3AD1" w:rsidRDefault="005858C1">
      <w:r>
        <w:rPr>
          <w:noProof/>
        </w:rPr>
        <w:pict w14:anchorId="3AE41883">
          <v:shape id="_x0000_s1279" type="#_x0000_t202" style="position:absolute;margin-left:6.75pt;margin-top:4.45pt;width:508.5pt;height:23.25pt;z-index:252175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" filled="f" stroked="f">
            <v:textbox>
              <w:txbxContent>
                <w:p w14:paraId="32BB6E44" w14:textId="78F73A19" w:rsidR="00341154" w:rsidRPr="00AB7B64" w:rsidRDefault="002B4E98" w:rsidP="00341154">
                  <w:pPr>
                    <w:spacing w:line="360" w:lineRule="auto"/>
                    <w:textAlignment w:val="baseline"/>
                    <w:rPr>
                      <w:rFonts w:ascii="Verdana" w:eastAsia="Verdana" w:hAnsi="Verdana" w:cs="Verdana"/>
                      <w:b/>
                      <w:bCs/>
                      <w:color w:val="000000" w:themeColor="text1"/>
                      <w:kern w:val="24"/>
                      <w:sz w:val="20"/>
                      <w:szCs w:val="20"/>
                      <w:lang w:val="en-US"/>
                    </w:rPr>
                  </w:pPr>
                  <w:ins w:id="26510" w:author="Neeshu Bhadauriya" w:date="2021-09-27T16:13:00Z">
                    <w:r w:rsidRPr="002B4E98">
                      <w:rPr>
                        <w:rFonts w:ascii="Verdana" w:eastAsia="Verdana" w:hAnsi="Verdana" w:cs="Verdana"/>
                        <w:b/>
                        <w:bCs/>
                        <w:color w:val="000000" w:themeColor="text1"/>
                        <w:kern w:val="24"/>
                        <w:sz w:val="20"/>
                        <w:szCs w:val="20"/>
                        <w:lang w:val="en-US"/>
                      </w:rPr>
                      <w:t>3.2.5.3.</w:t>
                    </w:r>
                  </w:ins>
                  <w:del w:id="26511" w:author="Neeshu Bhadauriya" w:date="2021-09-27T16:13:00Z">
                    <w:r w:rsidR="00341154" w:rsidRPr="00AB7B64" w:rsidDel="002B4E98">
                      <w:rPr>
                        <w:rFonts w:ascii="Verdana" w:eastAsia="Verdana" w:hAnsi="Verdana" w:cs="Verdana"/>
                        <w:b/>
                        <w:bCs/>
                        <w:color w:val="000000" w:themeColor="text1"/>
                        <w:kern w:val="24"/>
                        <w:sz w:val="20"/>
                        <w:szCs w:val="20"/>
                        <w:lang w:val="en-US"/>
                      </w:rPr>
                      <w:delText>3.2.3.1.</w:delText>
                    </w:r>
                  </w:del>
                  <w:r w:rsidR="00341154" w:rsidRPr="00AB7B64">
                    <w:rPr>
                      <w:rFonts w:ascii="Verdana" w:eastAsia="Verdana" w:hAnsi="Verdana" w:cs="Verdana"/>
                      <w:b/>
                      <w:bCs/>
                      <w:color w:val="000000" w:themeColor="text1"/>
                      <w:kern w:val="24"/>
                      <w:sz w:val="20"/>
                      <w:szCs w:val="20"/>
                      <w:lang w:val="en-US"/>
                    </w:rPr>
                    <w:t xml:space="preserve"> Demand By Application</w:t>
                  </w:r>
                </w:p>
              </w:txbxContent>
            </v:textbox>
            <w10:wrap anchorx="margin"/>
          </v:shape>
        </w:pict>
      </w:r>
      <w:r w:rsidR="00B912CD">
        <w:t xml:space="preserve">                                                                                                                                                                     </w:t>
      </w:r>
    </w:p>
    <w:p w14:paraId="49CC2287" w14:textId="79EA0285" w:rsidR="003D3AD1" w:rsidRDefault="005858C1">
      <w:pPr>
        <w:rPr>
          <w:ins w:id="26512" w:author="Hardik Malhotra" w:date="2021-09-30T23:47:00Z"/>
        </w:rPr>
      </w:pPr>
      <w:r>
        <w:rPr>
          <w:noProof/>
        </w:rPr>
        <w:pict w14:anchorId="008498E4">
          <v:shape id="_x0000_s1278" type="#_x0000_t202" style="position:absolute;margin-left:327.75pt;margin-top:216.75pt;width:188.4pt;height:32.25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" filled="f" stroked="f">
            <v:textbox>
              <w:txbxContent>
                <w:p w14:paraId="3473B3EE" w14:textId="2BBFE576"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 xml:space="preserve">Others include </w:t>
                  </w:r>
                  <w:ins w:id="26513" w:author="Ritu Kamra" w:date="2021-09-27T20:39:00Z">
                    <w:r w:rsidR="00D02970">
                      <w:rPr>
                        <w:rFonts w:ascii="Verdana" w:eastAsia="Verdana" w:hAnsi="Verdana" w:cs="Verdana"/>
                        <w:i/>
                        <w:iCs/>
                        <w:color w:val="000000" w:themeColor="text1"/>
                        <w:kern w:val="24"/>
                        <w:sz w:val="12"/>
                        <w:szCs w:val="12"/>
                      </w:rPr>
                      <w:t xml:space="preserve">Renewables, Marine </w:t>
                    </w:r>
                  </w:ins>
                  <w:r w:rsidRPr="003D3AD1">
                    <w:rPr>
                      <w:rFonts w:ascii="Verdana" w:eastAsia="Verdana" w:hAnsi="Verdana" w:cs="Verdana"/>
                      <w:i/>
                      <w:iCs/>
                      <w:color w:val="000000" w:themeColor="text1"/>
                      <w:kern w:val="24"/>
                      <w:sz w:val="12"/>
                      <w:szCs w:val="12"/>
                    </w:rPr>
                    <w:t>etc.</w:t>
                  </w:r>
                </w:p>
                <w:p w14:paraId="55CA82C2" w14:textId="77777777"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Source: TechSci Research</w:t>
                  </w:r>
                </w:p>
              </w:txbxContent>
            </v:textbox>
            <w10:wrap anchorx="margin"/>
          </v:shape>
        </w:pict>
      </w:r>
      <w:r>
        <w:rPr>
          <w:noProof/>
        </w:rPr>
        <w:pict w14:anchorId="0F37AC5F">
          <v:shape id="_x0000_s1277" type="#_x0000_t202" style="position:absolute;margin-left:0;margin-top:.85pt;width:495pt;height:39pt;z-index:25211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" filled="f" stroked="f">
            <v:textbox>
              <w:txbxContent>
                <w:p w14:paraId="022F394D" w14:textId="22CE1B05" w:rsidR="001039EA" w:rsidRPr="005858C1" w:rsidRDefault="001039EA" w:rsidP="001039EA">
                  <w:pPr>
                    <w:spacing w:line="360" w:lineRule="auto"/>
                    <w:textAlignment w:val="baseline"/>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 xml:space="preserve">Figure </w:t>
                  </w:r>
                  <w:ins w:id="26514" w:author="Ritu Kamra" w:date="2021-09-27T18:57:00Z">
                    <w:r w:rsidR="008A03E7" w:rsidRPr="005858C1">
                      <w:rPr>
                        <w:rFonts w:ascii="Verdana" w:eastAsia="Verdana" w:hAnsi="Verdana" w:cs="Verdana"/>
                        <w:b/>
                        <w:bCs/>
                        <w:color w:val="0F0E0E"/>
                        <w:kern w:val="24"/>
                        <w:sz w:val="20"/>
                        <w:szCs w:val="20"/>
                        <w:lang w:val="en-US"/>
                      </w:rPr>
                      <w:t>50</w:t>
                    </w:r>
                  </w:ins>
                  <w:del w:id="26515" w:author="Ritu Kamra" w:date="2021-09-27T17:19:00Z">
                    <w:r w:rsidRPr="005858C1" w:rsidDel="00C854D0">
                      <w:rPr>
                        <w:rFonts w:ascii="Verdana" w:eastAsia="Verdana" w:hAnsi="Verdana" w:cs="Verdana"/>
                        <w:b/>
                        <w:bCs/>
                        <w:color w:val="0F0E0E"/>
                        <w:kern w:val="24"/>
                        <w:sz w:val="20"/>
                        <w:szCs w:val="20"/>
                        <w:lang w:val="en-US"/>
                      </w:rPr>
                      <w:delText>34</w:delText>
                    </w:r>
                  </w:del>
                  <w:r w:rsidRPr="005858C1">
                    <w:rPr>
                      <w:rFonts w:ascii="Verdana" w:eastAsia="Verdana" w:hAnsi="Verdana" w:cs="Verdana"/>
                      <w:b/>
                      <w:bCs/>
                      <w:color w:val="0F0E0E"/>
                      <w:kern w:val="24"/>
                      <w:sz w:val="20"/>
                      <w:szCs w:val="20"/>
                      <w:lang w:val="en-US"/>
                    </w:rPr>
                    <w:t xml:space="preserve">: South America </w:t>
                  </w:r>
                  <w:r w:rsidR="00F615C8" w:rsidRPr="005858C1">
                    <w:rPr>
                      <w:rFonts w:ascii="Verdana" w:eastAsia="Verdana" w:hAnsi="Verdana" w:cs="Verdana"/>
                      <w:b/>
                      <w:bCs/>
                      <w:color w:val="0F0E0E"/>
                      <w:kern w:val="24"/>
                      <w:sz w:val="20"/>
                      <w:szCs w:val="20"/>
                      <w:lang w:val="en-US"/>
                    </w:rPr>
                    <w:t>Epoxy Resin</w:t>
                  </w:r>
                  <w:del w:id="26516" w:author="Ritu Kamra" w:date="2021-09-27T20:38:00Z">
                    <w:r w:rsidRPr="005858C1" w:rsidDel="00D02970">
                      <w:rPr>
                        <w:rFonts w:ascii="Verdana" w:eastAsia="Verdana" w:hAnsi="Verdana" w:cs="Verdana"/>
                        <w:b/>
                        <w:bCs/>
                        <w:color w:val="0F0E0E"/>
                        <w:kern w:val="24"/>
                        <w:sz w:val="20"/>
                        <w:szCs w:val="20"/>
                        <w:lang w:val="en-US"/>
                      </w:rPr>
                      <w:delText xml:space="preserve"> </w:delText>
                    </w:r>
                  </w:del>
                  <w:ins w:id="26517" w:author="Ritu Kamra" w:date="2021-09-27T20:38:00Z">
                    <w:r w:rsidR="00D02970" w:rsidRPr="005858C1">
                      <w:rPr>
                        <w:rFonts w:ascii="Verdana" w:eastAsia="Verdana" w:hAnsi="Verdana" w:cs="Verdana"/>
                        <w:b/>
                        <w:bCs/>
                        <w:color w:val="0F0E0E"/>
                        <w:kern w:val="24"/>
                        <w:sz w:val="20"/>
                        <w:szCs w:val="20"/>
                        <w:lang w:val="en-US"/>
                      </w:rPr>
                      <w:t xml:space="preserve"> Demand</w:t>
                    </w:r>
                  </w:ins>
                  <w:del w:id="26518" w:author="Ritu Kamra" w:date="2021-09-27T20:38:00Z">
                    <w:r w:rsidRPr="005858C1" w:rsidDel="00D02970">
                      <w:rPr>
                        <w:rFonts w:ascii="Verdana" w:eastAsia="Verdana" w:hAnsi="Verdana" w:cs="Verdana"/>
                        <w:b/>
                        <w:bCs/>
                        <w:color w:val="0F0E0E"/>
                        <w:kern w:val="24"/>
                        <w:sz w:val="20"/>
                        <w:szCs w:val="20"/>
                        <w:lang w:val="en-US"/>
                      </w:rPr>
                      <w:delText>Market Share</w:delText>
                    </w:r>
                  </w:del>
                  <w:r w:rsidRPr="005858C1">
                    <w:rPr>
                      <w:rFonts w:ascii="Verdana" w:eastAsia="Verdana" w:hAnsi="Verdana" w:cs="Verdana"/>
                      <w:b/>
                      <w:bCs/>
                      <w:color w:val="0F0E0E"/>
                      <w:kern w:val="24"/>
                      <w:sz w:val="20"/>
                      <w:szCs w:val="20"/>
                      <w:lang w:val="en-US"/>
                    </w:rPr>
                    <w:t>, By Application, By Volume, 2015–2030F</w:t>
                  </w:r>
                </w:p>
              </w:txbxContent>
            </v:textbox>
            <w10:wrap anchorx="margin"/>
          </v:shape>
        </w:pict>
      </w:r>
      <w:r w:rsidR="003E223C" w:rsidRPr="00023038">
        <w:rPr>
          <w:noProof/>
        </w:rPr>
        <w:drawing>
          <wp:inline distT="0" distB="0" distL="0" distR="0" wp14:anchorId="1F9E9A55" wp14:editId="595ECFCF">
            <wp:extent cx="6410325" cy="3038475"/>
            <wp:effectExtent l="0" t="0" r="0" b="0"/>
            <wp:docPr id="251" name="Chart 251">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tbl>
      <w:tblPr>
        <w:tblW w:w="10321" w:type="dxa"/>
        <w:tblInd w:w="-185" w:type="dxa"/>
        <w:tblLook w:val="04A0" w:firstRow="1" w:lastRow="0" w:firstColumn="1" w:lastColumn="0" w:noHBand="0" w:noVBand="1"/>
      </w:tblPr>
      <w:tblGrid>
        <w:gridCol w:w="1185"/>
        <w:gridCol w:w="519"/>
        <w:gridCol w:w="519"/>
        <w:gridCol w:w="519"/>
        <w:gridCol w:w="520"/>
        <w:gridCol w:w="593"/>
        <w:gridCol w:w="590"/>
        <w:gridCol w:w="590"/>
        <w:gridCol w:w="590"/>
        <w:gridCol w:w="590"/>
        <w:gridCol w:w="590"/>
        <w:gridCol w:w="590"/>
        <w:gridCol w:w="590"/>
        <w:gridCol w:w="590"/>
        <w:gridCol w:w="590"/>
        <w:gridCol w:w="590"/>
        <w:gridCol w:w="566"/>
        <w:tblGridChange w:id="26519">
          <w:tblGrid>
            <w:gridCol w:w="1185"/>
            <w:gridCol w:w="519"/>
            <w:gridCol w:w="519"/>
            <w:gridCol w:w="519"/>
            <w:gridCol w:w="520"/>
            <w:gridCol w:w="593"/>
            <w:gridCol w:w="590"/>
            <w:gridCol w:w="590"/>
            <w:gridCol w:w="590"/>
            <w:gridCol w:w="590"/>
            <w:gridCol w:w="590"/>
            <w:gridCol w:w="590"/>
            <w:gridCol w:w="590"/>
            <w:gridCol w:w="590"/>
            <w:gridCol w:w="590"/>
            <w:gridCol w:w="590"/>
            <w:gridCol w:w="566"/>
          </w:tblGrid>
        </w:tblGridChange>
      </w:tblGrid>
      <w:tr w:rsidR="0069225A" w:rsidRPr="00257590" w14:paraId="48D00D74" w14:textId="77777777" w:rsidTr="00092529">
        <w:trPr>
          <w:trHeight w:val="284"/>
          <w:ins w:id="26520" w:author="Hardik Malhotra" w:date="2021-09-30T23:47:00Z"/>
        </w:trPr>
        <w:tc>
          <w:tcPr>
            <w:tcW w:w="1185"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494BF890" w14:textId="77777777" w:rsidR="0069225A" w:rsidRPr="00257590" w:rsidRDefault="0069225A" w:rsidP="00092529">
            <w:pPr>
              <w:spacing w:after="0" w:line="240" w:lineRule="auto"/>
              <w:jc w:val="center"/>
              <w:rPr>
                <w:ins w:id="26521" w:author="Hardik Malhotra" w:date="2021-09-30T23:47:00Z"/>
                <w:rFonts w:ascii="Verdana" w:eastAsia="Times New Roman" w:hAnsi="Verdana" w:cs="Arial"/>
                <w:b/>
                <w:bCs/>
                <w:color w:val="FFFFFF" w:themeColor="background1"/>
                <w:sz w:val="10"/>
                <w:szCs w:val="10"/>
                <w:lang w:val="en-US"/>
              </w:rPr>
            </w:pPr>
            <w:ins w:id="26522" w:author="Hardik Malhotra" w:date="2021-09-30T23:47:00Z">
              <w:r w:rsidRPr="00257590">
                <w:rPr>
                  <w:rFonts w:ascii="Verdana" w:eastAsia="Times New Roman" w:hAnsi="Verdana" w:cs="Arial"/>
                  <w:b/>
                  <w:bCs/>
                  <w:color w:val="FFFFFF" w:themeColor="background1"/>
                  <w:sz w:val="10"/>
                  <w:szCs w:val="10"/>
                  <w:lang w:val="en-US"/>
                </w:rPr>
                <w:t>Demand by End Use (%)</w:t>
              </w:r>
            </w:ins>
          </w:p>
        </w:tc>
        <w:tc>
          <w:tcPr>
            <w:tcW w:w="519" w:type="dxa"/>
            <w:tcBorders>
              <w:top w:val="single" w:sz="4" w:space="0" w:color="auto"/>
              <w:left w:val="nil"/>
              <w:bottom w:val="single" w:sz="4" w:space="0" w:color="auto"/>
              <w:right w:val="single" w:sz="4" w:space="0" w:color="auto"/>
            </w:tcBorders>
            <w:shd w:val="clear" w:color="auto" w:fill="C00000"/>
            <w:noWrap/>
            <w:vAlign w:val="center"/>
            <w:hideMark/>
          </w:tcPr>
          <w:p w14:paraId="028B92E5" w14:textId="77777777" w:rsidR="0069225A" w:rsidRPr="00257590" w:rsidRDefault="0069225A" w:rsidP="00092529">
            <w:pPr>
              <w:spacing w:after="0" w:line="480" w:lineRule="auto"/>
              <w:jc w:val="center"/>
              <w:rPr>
                <w:ins w:id="26523" w:author="Hardik Malhotra" w:date="2021-09-30T23:47:00Z"/>
                <w:rFonts w:ascii="Verdana" w:eastAsia="Times New Roman" w:hAnsi="Verdana" w:cs="Arial"/>
                <w:b/>
                <w:bCs/>
                <w:color w:val="FFFFFF" w:themeColor="background1"/>
                <w:sz w:val="10"/>
                <w:szCs w:val="10"/>
                <w:lang w:val="en-US"/>
              </w:rPr>
            </w:pPr>
            <w:ins w:id="26524" w:author="Hardik Malhotra" w:date="2021-09-30T23:47:00Z">
              <w:r w:rsidRPr="00257590">
                <w:rPr>
                  <w:rFonts w:ascii="Verdana" w:eastAsia="Times New Roman" w:hAnsi="Verdana" w:cs="Arial"/>
                  <w:b/>
                  <w:bCs/>
                  <w:color w:val="FFFFFF" w:themeColor="background1"/>
                  <w:sz w:val="10"/>
                  <w:szCs w:val="10"/>
                  <w:lang w:val="en-US"/>
                </w:rPr>
                <w:t>2015</w:t>
              </w:r>
            </w:ins>
          </w:p>
        </w:tc>
        <w:tc>
          <w:tcPr>
            <w:tcW w:w="519" w:type="dxa"/>
            <w:tcBorders>
              <w:top w:val="single" w:sz="4" w:space="0" w:color="auto"/>
              <w:left w:val="nil"/>
              <w:bottom w:val="single" w:sz="4" w:space="0" w:color="auto"/>
              <w:right w:val="single" w:sz="4" w:space="0" w:color="auto"/>
            </w:tcBorders>
            <w:shd w:val="clear" w:color="auto" w:fill="C00000"/>
            <w:noWrap/>
            <w:vAlign w:val="center"/>
            <w:hideMark/>
          </w:tcPr>
          <w:p w14:paraId="3F8F01DB" w14:textId="77777777" w:rsidR="0069225A" w:rsidRPr="00257590" w:rsidRDefault="0069225A" w:rsidP="00092529">
            <w:pPr>
              <w:spacing w:after="0" w:line="480" w:lineRule="auto"/>
              <w:jc w:val="center"/>
              <w:rPr>
                <w:ins w:id="26525" w:author="Hardik Malhotra" w:date="2021-09-30T23:47:00Z"/>
                <w:rFonts w:ascii="Verdana" w:eastAsia="Times New Roman" w:hAnsi="Verdana" w:cs="Arial"/>
                <w:b/>
                <w:bCs/>
                <w:color w:val="FFFFFF" w:themeColor="background1"/>
                <w:sz w:val="10"/>
                <w:szCs w:val="10"/>
                <w:lang w:val="en-US"/>
              </w:rPr>
            </w:pPr>
            <w:ins w:id="26526" w:author="Hardik Malhotra" w:date="2021-09-30T23:47:00Z">
              <w:r w:rsidRPr="00257590">
                <w:rPr>
                  <w:rFonts w:ascii="Verdana" w:eastAsia="Times New Roman" w:hAnsi="Verdana" w:cs="Arial"/>
                  <w:b/>
                  <w:bCs/>
                  <w:color w:val="FFFFFF" w:themeColor="background1"/>
                  <w:sz w:val="10"/>
                  <w:szCs w:val="10"/>
                  <w:lang w:val="en-US"/>
                </w:rPr>
                <w:t>2016</w:t>
              </w:r>
            </w:ins>
          </w:p>
        </w:tc>
        <w:tc>
          <w:tcPr>
            <w:tcW w:w="519" w:type="dxa"/>
            <w:tcBorders>
              <w:top w:val="single" w:sz="4" w:space="0" w:color="auto"/>
              <w:left w:val="nil"/>
              <w:bottom w:val="single" w:sz="4" w:space="0" w:color="auto"/>
              <w:right w:val="single" w:sz="4" w:space="0" w:color="auto"/>
            </w:tcBorders>
            <w:shd w:val="clear" w:color="auto" w:fill="C00000"/>
            <w:noWrap/>
            <w:vAlign w:val="bottom"/>
            <w:hideMark/>
          </w:tcPr>
          <w:p w14:paraId="6C46FDE8" w14:textId="77777777" w:rsidR="0069225A" w:rsidRPr="00257590" w:rsidRDefault="0069225A" w:rsidP="00092529">
            <w:pPr>
              <w:spacing w:after="0" w:line="480" w:lineRule="auto"/>
              <w:jc w:val="center"/>
              <w:rPr>
                <w:ins w:id="26527" w:author="Hardik Malhotra" w:date="2021-09-30T23:47:00Z"/>
                <w:rFonts w:ascii="Verdana" w:eastAsia="Times New Roman" w:hAnsi="Verdana" w:cs="Arial"/>
                <w:b/>
                <w:bCs/>
                <w:color w:val="FFFFFF" w:themeColor="background1"/>
                <w:sz w:val="10"/>
                <w:szCs w:val="10"/>
                <w:lang w:val="en-US"/>
              </w:rPr>
            </w:pPr>
            <w:ins w:id="26528" w:author="Hardik Malhotra" w:date="2021-09-30T23:47:00Z">
              <w:r w:rsidRPr="00257590">
                <w:rPr>
                  <w:rFonts w:ascii="Verdana" w:eastAsia="Times New Roman" w:hAnsi="Verdana" w:cs="Arial"/>
                  <w:b/>
                  <w:bCs/>
                  <w:color w:val="FFFFFF" w:themeColor="background1"/>
                  <w:sz w:val="10"/>
                  <w:szCs w:val="10"/>
                  <w:lang w:val="en-US"/>
                </w:rPr>
                <w:t>2017</w:t>
              </w:r>
            </w:ins>
          </w:p>
        </w:tc>
        <w:tc>
          <w:tcPr>
            <w:tcW w:w="520" w:type="dxa"/>
            <w:tcBorders>
              <w:top w:val="single" w:sz="4" w:space="0" w:color="auto"/>
              <w:left w:val="nil"/>
              <w:bottom w:val="single" w:sz="4" w:space="0" w:color="auto"/>
              <w:right w:val="single" w:sz="4" w:space="0" w:color="auto"/>
            </w:tcBorders>
            <w:shd w:val="clear" w:color="auto" w:fill="C00000"/>
            <w:noWrap/>
            <w:vAlign w:val="bottom"/>
            <w:hideMark/>
          </w:tcPr>
          <w:p w14:paraId="7A87ABD5" w14:textId="77777777" w:rsidR="0069225A" w:rsidRPr="00257590" w:rsidRDefault="0069225A" w:rsidP="00092529">
            <w:pPr>
              <w:spacing w:after="0" w:line="480" w:lineRule="auto"/>
              <w:jc w:val="center"/>
              <w:rPr>
                <w:ins w:id="26529" w:author="Hardik Malhotra" w:date="2021-09-30T23:47:00Z"/>
                <w:rFonts w:ascii="Verdana" w:eastAsia="Times New Roman" w:hAnsi="Verdana" w:cs="Arial"/>
                <w:b/>
                <w:bCs/>
                <w:color w:val="FFFFFF" w:themeColor="background1"/>
                <w:sz w:val="10"/>
                <w:szCs w:val="10"/>
                <w:lang w:val="en-US"/>
              </w:rPr>
            </w:pPr>
            <w:ins w:id="26530" w:author="Hardik Malhotra" w:date="2021-09-30T23:47:00Z">
              <w:r w:rsidRPr="00257590">
                <w:rPr>
                  <w:rFonts w:ascii="Verdana" w:eastAsia="Times New Roman" w:hAnsi="Verdana" w:cs="Arial"/>
                  <w:b/>
                  <w:bCs/>
                  <w:color w:val="FFFFFF" w:themeColor="background1"/>
                  <w:sz w:val="10"/>
                  <w:szCs w:val="10"/>
                  <w:lang w:val="en-US"/>
                </w:rPr>
                <w:t>2018</w:t>
              </w:r>
            </w:ins>
          </w:p>
        </w:tc>
        <w:tc>
          <w:tcPr>
            <w:tcW w:w="593" w:type="dxa"/>
            <w:tcBorders>
              <w:top w:val="single" w:sz="4" w:space="0" w:color="auto"/>
              <w:left w:val="nil"/>
              <w:bottom w:val="single" w:sz="4" w:space="0" w:color="auto"/>
              <w:right w:val="single" w:sz="4" w:space="0" w:color="auto"/>
            </w:tcBorders>
            <w:shd w:val="clear" w:color="auto" w:fill="C00000"/>
            <w:noWrap/>
            <w:vAlign w:val="bottom"/>
            <w:hideMark/>
          </w:tcPr>
          <w:p w14:paraId="41D802A4" w14:textId="77777777" w:rsidR="0069225A" w:rsidRPr="00257590" w:rsidRDefault="0069225A" w:rsidP="00092529">
            <w:pPr>
              <w:spacing w:after="0" w:line="480" w:lineRule="auto"/>
              <w:jc w:val="center"/>
              <w:rPr>
                <w:ins w:id="26531" w:author="Hardik Malhotra" w:date="2021-09-30T23:47:00Z"/>
                <w:rFonts w:ascii="Verdana" w:eastAsia="Times New Roman" w:hAnsi="Verdana" w:cs="Arial"/>
                <w:b/>
                <w:bCs/>
                <w:color w:val="FFFFFF" w:themeColor="background1"/>
                <w:sz w:val="10"/>
                <w:szCs w:val="10"/>
                <w:lang w:val="en-US"/>
              </w:rPr>
            </w:pPr>
            <w:ins w:id="26532" w:author="Hardik Malhotra" w:date="2021-09-30T23:47:00Z">
              <w:r w:rsidRPr="00257590">
                <w:rPr>
                  <w:rFonts w:ascii="Verdana" w:eastAsia="Times New Roman" w:hAnsi="Verdana" w:cs="Arial"/>
                  <w:b/>
                  <w:bCs/>
                  <w:color w:val="FFFFFF" w:themeColor="background1"/>
                  <w:sz w:val="10"/>
                  <w:szCs w:val="10"/>
                  <w:lang w:val="en-US"/>
                </w:rPr>
                <w:t>2019</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16EA1596" w14:textId="77777777" w:rsidR="0069225A" w:rsidRPr="00257590" w:rsidRDefault="0069225A" w:rsidP="00092529">
            <w:pPr>
              <w:spacing w:after="0" w:line="480" w:lineRule="auto"/>
              <w:jc w:val="center"/>
              <w:rPr>
                <w:ins w:id="26533" w:author="Hardik Malhotra" w:date="2021-09-30T23:47:00Z"/>
                <w:rFonts w:ascii="Verdana" w:eastAsia="Times New Roman" w:hAnsi="Verdana" w:cs="Arial"/>
                <w:b/>
                <w:bCs/>
                <w:color w:val="FFFFFF" w:themeColor="background1"/>
                <w:sz w:val="10"/>
                <w:szCs w:val="10"/>
                <w:lang w:val="en-US"/>
              </w:rPr>
            </w:pPr>
            <w:ins w:id="26534" w:author="Hardik Malhotra" w:date="2021-09-30T23:47:00Z">
              <w:r w:rsidRPr="00257590">
                <w:rPr>
                  <w:rFonts w:ascii="Verdana" w:eastAsia="Times New Roman" w:hAnsi="Verdana" w:cs="Arial"/>
                  <w:b/>
                  <w:bCs/>
                  <w:color w:val="FFFFFF" w:themeColor="background1"/>
                  <w:sz w:val="10"/>
                  <w:szCs w:val="10"/>
                  <w:lang w:val="en-US"/>
                </w:rPr>
                <w:t>2020</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2D4AE453" w14:textId="77777777" w:rsidR="0069225A" w:rsidRPr="00257590" w:rsidRDefault="0069225A" w:rsidP="00092529">
            <w:pPr>
              <w:spacing w:after="0" w:line="480" w:lineRule="auto"/>
              <w:jc w:val="center"/>
              <w:rPr>
                <w:ins w:id="26535" w:author="Hardik Malhotra" w:date="2021-09-30T23:47:00Z"/>
                <w:rFonts w:ascii="Verdana" w:eastAsia="Times New Roman" w:hAnsi="Verdana" w:cs="Arial"/>
                <w:b/>
                <w:bCs/>
                <w:color w:val="FFFFFF" w:themeColor="background1"/>
                <w:sz w:val="10"/>
                <w:szCs w:val="10"/>
                <w:lang w:val="en-US"/>
              </w:rPr>
            </w:pPr>
            <w:ins w:id="26536" w:author="Hardik Malhotra" w:date="2021-09-30T23:47:00Z">
              <w:r w:rsidRPr="00257590">
                <w:rPr>
                  <w:rFonts w:ascii="Verdana" w:eastAsia="Times New Roman" w:hAnsi="Verdana" w:cs="Arial"/>
                  <w:b/>
                  <w:bCs/>
                  <w:color w:val="FFFFFF" w:themeColor="background1"/>
                  <w:sz w:val="10"/>
                  <w:szCs w:val="10"/>
                  <w:lang w:val="en-US"/>
                </w:rPr>
                <w:t>2021E</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2D260CE9" w14:textId="77777777" w:rsidR="0069225A" w:rsidRPr="00257590" w:rsidRDefault="0069225A" w:rsidP="00092529">
            <w:pPr>
              <w:spacing w:after="0" w:line="480" w:lineRule="auto"/>
              <w:jc w:val="center"/>
              <w:rPr>
                <w:ins w:id="26537" w:author="Hardik Malhotra" w:date="2021-09-30T23:47:00Z"/>
                <w:rFonts w:ascii="Verdana" w:eastAsia="Times New Roman" w:hAnsi="Verdana" w:cs="Arial"/>
                <w:b/>
                <w:bCs/>
                <w:color w:val="FFFFFF" w:themeColor="background1"/>
                <w:sz w:val="10"/>
                <w:szCs w:val="10"/>
                <w:lang w:val="en-US"/>
              </w:rPr>
            </w:pPr>
            <w:ins w:id="26538" w:author="Hardik Malhotra" w:date="2021-09-30T23:47:00Z">
              <w:r w:rsidRPr="00257590">
                <w:rPr>
                  <w:rFonts w:ascii="Verdana" w:eastAsia="Times New Roman" w:hAnsi="Verdana" w:cs="Arial"/>
                  <w:b/>
                  <w:bCs/>
                  <w:color w:val="FFFFFF" w:themeColor="background1"/>
                  <w:sz w:val="10"/>
                  <w:szCs w:val="10"/>
                  <w:lang w:val="en-US"/>
                </w:rPr>
                <w:t>2022F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27CA086F" w14:textId="77777777" w:rsidR="0069225A" w:rsidRPr="00257590" w:rsidRDefault="0069225A" w:rsidP="00092529">
            <w:pPr>
              <w:spacing w:after="0" w:line="480" w:lineRule="auto"/>
              <w:jc w:val="center"/>
              <w:rPr>
                <w:ins w:id="26539" w:author="Hardik Malhotra" w:date="2021-09-30T23:47:00Z"/>
                <w:rFonts w:ascii="Verdana" w:eastAsia="Times New Roman" w:hAnsi="Verdana" w:cs="Arial"/>
                <w:b/>
                <w:bCs/>
                <w:color w:val="FFFFFF" w:themeColor="background1"/>
                <w:sz w:val="10"/>
                <w:szCs w:val="10"/>
                <w:lang w:val="en-US"/>
              </w:rPr>
            </w:pPr>
            <w:ins w:id="26540" w:author="Hardik Malhotra" w:date="2021-09-30T23:47:00Z">
              <w:r w:rsidRPr="00257590">
                <w:rPr>
                  <w:rFonts w:ascii="Verdana" w:eastAsia="Times New Roman" w:hAnsi="Verdana" w:cs="Arial"/>
                  <w:b/>
                  <w:bCs/>
                  <w:color w:val="FFFFFF" w:themeColor="background1"/>
                  <w:sz w:val="10"/>
                  <w:szCs w:val="10"/>
                  <w:lang w:val="en-US"/>
                </w:rPr>
                <w:t>2023F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0CB2503C" w14:textId="77777777" w:rsidR="0069225A" w:rsidRPr="00257590" w:rsidRDefault="0069225A" w:rsidP="00092529">
            <w:pPr>
              <w:spacing w:after="0" w:line="480" w:lineRule="auto"/>
              <w:jc w:val="center"/>
              <w:rPr>
                <w:ins w:id="26541" w:author="Hardik Malhotra" w:date="2021-09-30T23:47:00Z"/>
                <w:rFonts w:ascii="Verdana" w:eastAsia="Times New Roman" w:hAnsi="Verdana" w:cs="Arial"/>
                <w:b/>
                <w:bCs/>
                <w:color w:val="FFFFFF" w:themeColor="background1"/>
                <w:sz w:val="10"/>
                <w:szCs w:val="10"/>
                <w:lang w:val="en-US"/>
              </w:rPr>
            </w:pPr>
            <w:ins w:id="26542" w:author="Hardik Malhotra" w:date="2021-09-30T23:47:00Z">
              <w:r w:rsidRPr="00257590">
                <w:rPr>
                  <w:rFonts w:ascii="Verdana" w:eastAsia="Times New Roman" w:hAnsi="Verdana" w:cs="Arial"/>
                  <w:b/>
                  <w:bCs/>
                  <w:color w:val="FFFFFF" w:themeColor="background1"/>
                  <w:sz w:val="10"/>
                  <w:szCs w:val="10"/>
                  <w:lang w:val="en-US"/>
                </w:rPr>
                <w:t>2024F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2FBCD355" w14:textId="77777777" w:rsidR="0069225A" w:rsidRPr="00257590" w:rsidRDefault="0069225A" w:rsidP="00092529">
            <w:pPr>
              <w:spacing w:after="0" w:line="480" w:lineRule="auto"/>
              <w:jc w:val="center"/>
              <w:rPr>
                <w:ins w:id="26543" w:author="Hardik Malhotra" w:date="2021-09-30T23:47:00Z"/>
                <w:rFonts w:ascii="Verdana" w:eastAsia="Times New Roman" w:hAnsi="Verdana" w:cs="Arial"/>
                <w:b/>
                <w:bCs/>
                <w:color w:val="FFFFFF" w:themeColor="background1"/>
                <w:sz w:val="10"/>
                <w:szCs w:val="10"/>
                <w:lang w:val="en-US"/>
              </w:rPr>
            </w:pPr>
            <w:ins w:id="26544" w:author="Hardik Malhotra" w:date="2021-09-30T23:47:00Z">
              <w:r w:rsidRPr="00257590">
                <w:rPr>
                  <w:rFonts w:ascii="Verdana" w:eastAsia="Times New Roman" w:hAnsi="Verdana" w:cs="Arial"/>
                  <w:b/>
                  <w:bCs/>
                  <w:color w:val="FFFFFF" w:themeColor="background1"/>
                  <w:sz w:val="10"/>
                  <w:szCs w:val="10"/>
                  <w:lang w:val="en-US"/>
                </w:rPr>
                <w:t>2025F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7A042CEE" w14:textId="77777777" w:rsidR="0069225A" w:rsidRPr="00257590" w:rsidRDefault="0069225A" w:rsidP="00092529">
            <w:pPr>
              <w:spacing w:after="0" w:line="480" w:lineRule="auto"/>
              <w:jc w:val="center"/>
              <w:rPr>
                <w:ins w:id="26545" w:author="Hardik Malhotra" w:date="2021-09-30T23:47:00Z"/>
                <w:rFonts w:ascii="Verdana" w:eastAsia="Times New Roman" w:hAnsi="Verdana" w:cs="Arial"/>
                <w:b/>
                <w:bCs/>
                <w:color w:val="FFFFFF" w:themeColor="background1"/>
                <w:sz w:val="10"/>
                <w:szCs w:val="10"/>
                <w:lang w:val="en-US"/>
              </w:rPr>
            </w:pPr>
            <w:ins w:id="26546" w:author="Hardik Malhotra" w:date="2021-09-30T23:47:00Z">
              <w:r w:rsidRPr="00257590">
                <w:rPr>
                  <w:rFonts w:ascii="Verdana" w:eastAsia="Times New Roman" w:hAnsi="Verdana" w:cs="Arial"/>
                  <w:b/>
                  <w:bCs/>
                  <w:color w:val="FFFFFF" w:themeColor="background1"/>
                  <w:sz w:val="10"/>
                  <w:szCs w:val="10"/>
                  <w:lang w:val="en-US"/>
                </w:rPr>
                <w:t>2026F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0D3CAA7D" w14:textId="77777777" w:rsidR="0069225A" w:rsidRPr="00257590" w:rsidRDefault="0069225A" w:rsidP="00092529">
            <w:pPr>
              <w:spacing w:after="0" w:line="480" w:lineRule="auto"/>
              <w:jc w:val="center"/>
              <w:rPr>
                <w:ins w:id="26547" w:author="Hardik Malhotra" w:date="2021-09-30T23:47:00Z"/>
                <w:rFonts w:ascii="Verdana" w:eastAsia="Times New Roman" w:hAnsi="Verdana" w:cs="Arial"/>
                <w:b/>
                <w:bCs/>
                <w:color w:val="FFFFFF" w:themeColor="background1"/>
                <w:sz w:val="10"/>
                <w:szCs w:val="10"/>
                <w:lang w:val="en-US"/>
              </w:rPr>
            </w:pPr>
            <w:ins w:id="26548" w:author="Hardik Malhotra" w:date="2021-09-30T23:47:00Z">
              <w:r w:rsidRPr="00257590">
                <w:rPr>
                  <w:rFonts w:ascii="Verdana" w:eastAsia="Times New Roman" w:hAnsi="Verdana" w:cs="Arial"/>
                  <w:b/>
                  <w:bCs/>
                  <w:color w:val="FFFFFF" w:themeColor="background1"/>
                  <w:sz w:val="10"/>
                  <w:szCs w:val="10"/>
                  <w:lang w:val="en-US"/>
                </w:rPr>
                <w:t>2027F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6B6532FB" w14:textId="77777777" w:rsidR="0069225A" w:rsidRPr="00257590" w:rsidRDefault="0069225A" w:rsidP="00092529">
            <w:pPr>
              <w:spacing w:after="0" w:line="480" w:lineRule="auto"/>
              <w:jc w:val="center"/>
              <w:rPr>
                <w:ins w:id="26549" w:author="Hardik Malhotra" w:date="2021-09-30T23:47:00Z"/>
                <w:rFonts w:ascii="Verdana" w:eastAsia="Times New Roman" w:hAnsi="Verdana" w:cs="Arial"/>
                <w:b/>
                <w:bCs/>
                <w:color w:val="FFFFFF" w:themeColor="background1"/>
                <w:sz w:val="10"/>
                <w:szCs w:val="10"/>
                <w:lang w:val="en-US"/>
              </w:rPr>
            </w:pPr>
            <w:ins w:id="26550" w:author="Hardik Malhotra" w:date="2021-09-30T23:47:00Z">
              <w:r w:rsidRPr="00257590">
                <w:rPr>
                  <w:rFonts w:ascii="Verdana" w:eastAsia="Times New Roman" w:hAnsi="Verdana" w:cs="Arial"/>
                  <w:b/>
                  <w:bCs/>
                  <w:color w:val="FFFFFF" w:themeColor="background1"/>
                  <w:sz w:val="10"/>
                  <w:szCs w:val="10"/>
                  <w:lang w:val="en-US"/>
                </w:rPr>
                <w:t>2028F</w:t>
              </w:r>
            </w:ins>
          </w:p>
        </w:tc>
        <w:tc>
          <w:tcPr>
            <w:tcW w:w="590" w:type="dxa"/>
            <w:tcBorders>
              <w:top w:val="single" w:sz="4" w:space="0" w:color="auto"/>
              <w:left w:val="nil"/>
              <w:bottom w:val="single" w:sz="4" w:space="0" w:color="auto"/>
              <w:right w:val="nil"/>
            </w:tcBorders>
            <w:shd w:val="clear" w:color="auto" w:fill="C00000"/>
            <w:noWrap/>
            <w:vAlign w:val="bottom"/>
            <w:hideMark/>
          </w:tcPr>
          <w:p w14:paraId="2461C285" w14:textId="77777777" w:rsidR="0069225A" w:rsidRPr="00257590" w:rsidRDefault="0069225A" w:rsidP="00092529">
            <w:pPr>
              <w:spacing w:after="0" w:line="480" w:lineRule="auto"/>
              <w:jc w:val="center"/>
              <w:rPr>
                <w:ins w:id="26551" w:author="Hardik Malhotra" w:date="2021-09-30T23:47:00Z"/>
                <w:rFonts w:ascii="Verdana" w:eastAsia="Times New Roman" w:hAnsi="Verdana" w:cs="Arial"/>
                <w:b/>
                <w:bCs/>
                <w:color w:val="FFFFFF" w:themeColor="background1"/>
                <w:sz w:val="10"/>
                <w:szCs w:val="10"/>
                <w:lang w:val="en-US"/>
              </w:rPr>
            </w:pPr>
            <w:ins w:id="26552" w:author="Hardik Malhotra" w:date="2021-09-30T23:47:00Z">
              <w:r w:rsidRPr="00257590">
                <w:rPr>
                  <w:rFonts w:ascii="Verdana" w:eastAsia="Times New Roman" w:hAnsi="Verdana" w:cs="Arial"/>
                  <w:b/>
                  <w:bCs/>
                  <w:color w:val="FFFFFF" w:themeColor="background1"/>
                  <w:sz w:val="10"/>
                  <w:szCs w:val="10"/>
                  <w:lang w:val="en-US"/>
                </w:rPr>
                <w:t>2029F</w:t>
              </w:r>
            </w:ins>
          </w:p>
        </w:tc>
        <w:tc>
          <w:tcPr>
            <w:tcW w:w="566"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55701B31" w14:textId="77777777" w:rsidR="0069225A" w:rsidRPr="00257590" w:rsidRDefault="0069225A" w:rsidP="00092529">
            <w:pPr>
              <w:spacing w:after="0" w:line="480" w:lineRule="auto"/>
              <w:jc w:val="center"/>
              <w:rPr>
                <w:ins w:id="26553" w:author="Hardik Malhotra" w:date="2021-09-30T23:47:00Z"/>
                <w:rFonts w:ascii="Verdana" w:eastAsia="Times New Roman" w:hAnsi="Verdana" w:cs="Arial"/>
                <w:b/>
                <w:bCs/>
                <w:color w:val="FFFFFF" w:themeColor="background1"/>
                <w:sz w:val="10"/>
                <w:szCs w:val="10"/>
                <w:lang w:val="en-US"/>
              </w:rPr>
            </w:pPr>
            <w:ins w:id="26554" w:author="Hardik Malhotra" w:date="2021-09-30T23:47:00Z">
              <w:r w:rsidRPr="00257590">
                <w:rPr>
                  <w:rFonts w:ascii="Verdana" w:eastAsia="Times New Roman" w:hAnsi="Verdana" w:cs="Arial"/>
                  <w:b/>
                  <w:bCs/>
                  <w:color w:val="FFFFFF" w:themeColor="background1"/>
                  <w:sz w:val="10"/>
                  <w:szCs w:val="10"/>
                  <w:lang w:val="en-US"/>
                </w:rPr>
                <w:t>2030F</w:t>
              </w:r>
            </w:ins>
          </w:p>
        </w:tc>
      </w:tr>
      <w:tr w:rsidR="0069225A" w:rsidRPr="00257590" w14:paraId="1959DAB1" w14:textId="77777777" w:rsidTr="00092529">
        <w:trPr>
          <w:trHeight w:val="334"/>
          <w:ins w:id="26555" w:author="Hardik Malhotra" w:date="2021-09-30T23:47:00Z"/>
        </w:trPr>
        <w:tc>
          <w:tcPr>
            <w:tcW w:w="1185" w:type="dxa"/>
            <w:tcBorders>
              <w:top w:val="nil"/>
              <w:left w:val="single" w:sz="4" w:space="0" w:color="auto"/>
              <w:bottom w:val="single" w:sz="4" w:space="0" w:color="auto"/>
              <w:right w:val="single" w:sz="4" w:space="0" w:color="auto"/>
            </w:tcBorders>
            <w:shd w:val="clear" w:color="000000" w:fill="FFFFFF"/>
            <w:noWrap/>
            <w:vAlign w:val="bottom"/>
            <w:hideMark/>
          </w:tcPr>
          <w:p w14:paraId="70A0EF22" w14:textId="77777777" w:rsidR="0069225A" w:rsidRPr="00257590" w:rsidRDefault="0069225A" w:rsidP="0069225A">
            <w:pPr>
              <w:spacing w:after="0" w:line="240" w:lineRule="auto"/>
              <w:rPr>
                <w:ins w:id="26556" w:author="Hardik Malhotra" w:date="2021-09-30T23:47:00Z"/>
                <w:rFonts w:ascii="Verdana" w:eastAsia="Times New Roman" w:hAnsi="Verdana" w:cs="Times New Roman"/>
                <w:color w:val="000000"/>
                <w:sz w:val="10"/>
                <w:szCs w:val="10"/>
                <w:lang w:val="en-US"/>
              </w:rPr>
            </w:pPr>
            <w:ins w:id="26557" w:author="Hardik Malhotra" w:date="2021-09-30T23:47:00Z">
              <w:r w:rsidRPr="00257590">
                <w:rPr>
                  <w:rFonts w:ascii="Verdana" w:eastAsia="Times New Roman" w:hAnsi="Verdana" w:cs="Times New Roman"/>
                  <w:color w:val="000000"/>
                  <w:sz w:val="10"/>
                  <w:szCs w:val="10"/>
                  <w:lang w:val="en-US"/>
                </w:rPr>
                <w:t>Paints &amp; Coatings</w:t>
              </w:r>
            </w:ins>
          </w:p>
        </w:tc>
        <w:tc>
          <w:tcPr>
            <w:tcW w:w="519" w:type="dxa"/>
            <w:tcBorders>
              <w:top w:val="nil"/>
              <w:left w:val="nil"/>
              <w:bottom w:val="single" w:sz="4" w:space="0" w:color="auto"/>
              <w:right w:val="single" w:sz="4" w:space="0" w:color="auto"/>
            </w:tcBorders>
            <w:shd w:val="clear" w:color="000000" w:fill="FFFFFF"/>
            <w:noWrap/>
            <w:vAlign w:val="bottom"/>
            <w:hideMark/>
          </w:tcPr>
          <w:p w14:paraId="6902DCF1" w14:textId="53AA16D1" w:rsidR="0069225A" w:rsidRPr="0069225A" w:rsidRDefault="0069225A" w:rsidP="0069225A">
            <w:pPr>
              <w:spacing w:after="0" w:line="240" w:lineRule="auto"/>
              <w:jc w:val="center"/>
              <w:rPr>
                <w:ins w:id="26558" w:author="Hardik Malhotra" w:date="2021-09-30T23:47:00Z"/>
                <w:rFonts w:ascii="Verdana" w:eastAsia="Times New Roman" w:hAnsi="Verdana" w:cs="Times New Roman"/>
                <w:color w:val="000000" w:themeColor="text1"/>
                <w:sz w:val="10"/>
                <w:szCs w:val="10"/>
                <w:lang w:val="en-US"/>
                <w:rPrChange w:id="26559" w:author="Hardik Malhotra" w:date="2021-09-30T23:47:00Z">
                  <w:rPr>
                    <w:ins w:id="26560" w:author="Hardik Malhotra" w:date="2021-09-30T23:47:00Z"/>
                    <w:rFonts w:ascii="Verdana" w:eastAsia="Times New Roman" w:hAnsi="Verdana" w:cs="Times New Roman"/>
                    <w:color w:val="000000" w:themeColor="text1"/>
                    <w:sz w:val="10"/>
                    <w:szCs w:val="10"/>
                    <w:lang w:val="en-US"/>
                  </w:rPr>
                </w:rPrChange>
              </w:rPr>
            </w:pPr>
            <w:ins w:id="26561" w:author="Hardik Malhotra" w:date="2021-09-30T23:47:00Z">
              <w:r w:rsidRPr="0069225A">
                <w:rPr>
                  <w:rFonts w:ascii="Verdana" w:hAnsi="Verdana" w:cs="Arial"/>
                  <w:color w:val="000000"/>
                  <w:sz w:val="10"/>
                  <w:szCs w:val="10"/>
                  <w:rPrChange w:id="26562" w:author="Hardik Malhotra" w:date="2021-09-30T23:47:00Z">
                    <w:rPr>
                      <w:rFonts w:ascii="Arial" w:hAnsi="Arial" w:cs="Arial"/>
                      <w:b/>
                      <w:bCs/>
                      <w:color w:val="000000"/>
                      <w:sz w:val="20"/>
                      <w:szCs w:val="20"/>
                    </w:rPr>
                  </w:rPrChange>
                </w:rPr>
                <w:t>31</w:t>
              </w:r>
            </w:ins>
          </w:p>
        </w:tc>
        <w:tc>
          <w:tcPr>
            <w:tcW w:w="519" w:type="dxa"/>
            <w:tcBorders>
              <w:top w:val="nil"/>
              <w:left w:val="nil"/>
              <w:bottom w:val="single" w:sz="4" w:space="0" w:color="auto"/>
              <w:right w:val="single" w:sz="4" w:space="0" w:color="auto"/>
            </w:tcBorders>
            <w:shd w:val="clear" w:color="000000" w:fill="FFFFFF"/>
            <w:noWrap/>
            <w:vAlign w:val="bottom"/>
            <w:hideMark/>
          </w:tcPr>
          <w:p w14:paraId="2DE2F17A" w14:textId="342D83B7" w:rsidR="0069225A" w:rsidRPr="0069225A" w:rsidRDefault="0069225A" w:rsidP="0069225A">
            <w:pPr>
              <w:spacing w:after="0" w:line="240" w:lineRule="auto"/>
              <w:jc w:val="center"/>
              <w:rPr>
                <w:ins w:id="26563" w:author="Hardik Malhotra" w:date="2021-09-30T23:47:00Z"/>
                <w:rFonts w:ascii="Verdana" w:eastAsia="Times New Roman" w:hAnsi="Verdana" w:cs="Times New Roman"/>
                <w:color w:val="000000" w:themeColor="text1"/>
                <w:sz w:val="10"/>
                <w:szCs w:val="10"/>
                <w:lang w:val="en-US"/>
                <w:rPrChange w:id="26564" w:author="Hardik Malhotra" w:date="2021-09-30T23:47:00Z">
                  <w:rPr>
                    <w:ins w:id="26565" w:author="Hardik Malhotra" w:date="2021-09-30T23:47:00Z"/>
                    <w:rFonts w:ascii="Verdana" w:eastAsia="Times New Roman" w:hAnsi="Verdana" w:cs="Times New Roman"/>
                    <w:color w:val="000000" w:themeColor="text1"/>
                    <w:sz w:val="10"/>
                    <w:szCs w:val="10"/>
                    <w:lang w:val="en-US"/>
                  </w:rPr>
                </w:rPrChange>
              </w:rPr>
            </w:pPr>
            <w:ins w:id="26566" w:author="Hardik Malhotra" w:date="2021-09-30T23:47:00Z">
              <w:r w:rsidRPr="0069225A">
                <w:rPr>
                  <w:rFonts w:ascii="Verdana" w:hAnsi="Verdana" w:cs="Arial"/>
                  <w:color w:val="000000"/>
                  <w:sz w:val="10"/>
                  <w:szCs w:val="10"/>
                  <w:rPrChange w:id="26567" w:author="Hardik Malhotra" w:date="2021-09-30T23:47:00Z">
                    <w:rPr>
                      <w:rFonts w:ascii="Arial" w:hAnsi="Arial" w:cs="Arial"/>
                      <w:b/>
                      <w:bCs/>
                      <w:color w:val="000000"/>
                      <w:sz w:val="20"/>
                      <w:szCs w:val="20"/>
                    </w:rPr>
                  </w:rPrChange>
                </w:rPr>
                <w:t>33</w:t>
              </w:r>
            </w:ins>
          </w:p>
        </w:tc>
        <w:tc>
          <w:tcPr>
            <w:tcW w:w="519" w:type="dxa"/>
            <w:tcBorders>
              <w:top w:val="nil"/>
              <w:left w:val="nil"/>
              <w:bottom w:val="single" w:sz="4" w:space="0" w:color="auto"/>
              <w:right w:val="single" w:sz="4" w:space="0" w:color="auto"/>
            </w:tcBorders>
            <w:shd w:val="clear" w:color="000000" w:fill="FFFFFF"/>
            <w:noWrap/>
            <w:vAlign w:val="bottom"/>
            <w:hideMark/>
          </w:tcPr>
          <w:p w14:paraId="7656ACAF" w14:textId="3E97A6BC" w:rsidR="0069225A" w:rsidRPr="0069225A" w:rsidRDefault="0069225A" w:rsidP="0069225A">
            <w:pPr>
              <w:spacing w:after="0" w:line="240" w:lineRule="auto"/>
              <w:jc w:val="center"/>
              <w:rPr>
                <w:ins w:id="26568" w:author="Hardik Malhotra" w:date="2021-09-30T23:47:00Z"/>
                <w:rFonts w:ascii="Verdana" w:eastAsia="Times New Roman" w:hAnsi="Verdana" w:cs="Times New Roman"/>
                <w:color w:val="000000" w:themeColor="text1"/>
                <w:sz w:val="10"/>
                <w:szCs w:val="10"/>
                <w:lang w:val="en-US"/>
                <w:rPrChange w:id="26569" w:author="Hardik Malhotra" w:date="2021-09-30T23:47:00Z">
                  <w:rPr>
                    <w:ins w:id="26570" w:author="Hardik Malhotra" w:date="2021-09-30T23:47:00Z"/>
                    <w:rFonts w:ascii="Verdana" w:eastAsia="Times New Roman" w:hAnsi="Verdana" w:cs="Times New Roman"/>
                    <w:color w:val="000000" w:themeColor="text1"/>
                    <w:sz w:val="10"/>
                    <w:szCs w:val="10"/>
                    <w:lang w:val="en-US"/>
                  </w:rPr>
                </w:rPrChange>
              </w:rPr>
            </w:pPr>
            <w:ins w:id="26571" w:author="Hardik Malhotra" w:date="2021-09-30T23:47:00Z">
              <w:r w:rsidRPr="0069225A">
                <w:rPr>
                  <w:rFonts w:ascii="Verdana" w:hAnsi="Verdana" w:cs="Arial"/>
                  <w:color w:val="000000"/>
                  <w:sz w:val="10"/>
                  <w:szCs w:val="10"/>
                  <w:rPrChange w:id="26572" w:author="Hardik Malhotra" w:date="2021-09-30T23:47:00Z">
                    <w:rPr>
                      <w:rFonts w:ascii="Arial" w:hAnsi="Arial" w:cs="Arial"/>
                      <w:b/>
                      <w:bCs/>
                      <w:color w:val="000000"/>
                      <w:sz w:val="20"/>
                      <w:szCs w:val="20"/>
                    </w:rPr>
                  </w:rPrChange>
                </w:rPr>
                <w:t>32</w:t>
              </w:r>
            </w:ins>
          </w:p>
        </w:tc>
        <w:tc>
          <w:tcPr>
            <w:tcW w:w="520" w:type="dxa"/>
            <w:tcBorders>
              <w:top w:val="nil"/>
              <w:left w:val="nil"/>
              <w:bottom w:val="single" w:sz="4" w:space="0" w:color="auto"/>
              <w:right w:val="single" w:sz="4" w:space="0" w:color="auto"/>
            </w:tcBorders>
            <w:shd w:val="clear" w:color="000000" w:fill="FFFFFF"/>
            <w:noWrap/>
            <w:vAlign w:val="bottom"/>
            <w:hideMark/>
          </w:tcPr>
          <w:p w14:paraId="762BADD5" w14:textId="015A9879" w:rsidR="0069225A" w:rsidRPr="0069225A" w:rsidRDefault="0069225A" w:rsidP="0069225A">
            <w:pPr>
              <w:spacing w:after="0" w:line="240" w:lineRule="auto"/>
              <w:jc w:val="center"/>
              <w:rPr>
                <w:ins w:id="26573" w:author="Hardik Malhotra" w:date="2021-09-30T23:47:00Z"/>
                <w:rFonts w:ascii="Verdana" w:eastAsia="Times New Roman" w:hAnsi="Verdana" w:cs="Times New Roman"/>
                <w:color w:val="000000" w:themeColor="text1"/>
                <w:sz w:val="10"/>
                <w:szCs w:val="10"/>
                <w:lang w:val="en-US"/>
                <w:rPrChange w:id="26574" w:author="Hardik Malhotra" w:date="2021-09-30T23:47:00Z">
                  <w:rPr>
                    <w:ins w:id="26575" w:author="Hardik Malhotra" w:date="2021-09-30T23:47:00Z"/>
                    <w:rFonts w:ascii="Verdana" w:eastAsia="Times New Roman" w:hAnsi="Verdana" w:cs="Times New Roman"/>
                    <w:color w:val="000000" w:themeColor="text1"/>
                    <w:sz w:val="10"/>
                    <w:szCs w:val="10"/>
                    <w:lang w:val="en-US"/>
                  </w:rPr>
                </w:rPrChange>
              </w:rPr>
            </w:pPr>
            <w:ins w:id="26576" w:author="Hardik Malhotra" w:date="2021-09-30T23:47:00Z">
              <w:r w:rsidRPr="0069225A">
                <w:rPr>
                  <w:rFonts w:ascii="Verdana" w:hAnsi="Verdana" w:cs="Arial"/>
                  <w:color w:val="000000"/>
                  <w:sz w:val="10"/>
                  <w:szCs w:val="10"/>
                  <w:rPrChange w:id="26577" w:author="Hardik Malhotra" w:date="2021-09-30T23:47:00Z">
                    <w:rPr>
                      <w:rFonts w:ascii="Arial" w:hAnsi="Arial" w:cs="Arial"/>
                      <w:b/>
                      <w:bCs/>
                      <w:color w:val="000000"/>
                      <w:sz w:val="20"/>
                      <w:szCs w:val="20"/>
                    </w:rPr>
                  </w:rPrChange>
                </w:rPr>
                <w:t>34</w:t>
              </w:r>
            </w:ins>
          </w:p>
        </w:tc>
        <w:tc>
          <w:tcPr>
            <w:tcW w:w="593" w:type="dxa"/>
            <w:tcBorders>
              <w:top w:val="nil"/>
              <w:left w:val="nil"/>
              <w:bottom w:val="single" w:sz="4" w:space="0" w:color="auto"/>
              <w:right w:val="single" w:sz="4" w:space="0" w:color="auto"/>
            </w:tcBorders>
            <w:shd w:val="clear" w:color="000000" w:fill="FFFFFF"/>
            <w:noWrap/>
            <w:vAlign w:val="bottom"/>
            <w:hideMark/>
          </w:tcPr>
          <w:p w14:paraId="04B8B2C1" w14:textId="630BCFB6" w:rsidR="0069225A" w:rsidRPr="0069225A" w:rsidRDefault="0069225A" w:rsidP="0069225A">
            <w:pPr>
              <w:spacing w:after="0" w:line="240" w:lineRule="auto"/>
              <w:jc w:val="center"/>
              <w:rPr>
                <w:ins w:id="26578" w:author="Hardik Malhotra" w:date="2021-09-30T23:47:00Z"/>
                <w:rFonts w:ascii="Verdana" w:eastAsia="Times New Roman" w:hAnsi="Verdana" w:cs="Times New Roman"/>
                <w:color w:val="000000" w:themeColor="text1"/>
                <w:sz w:val="10"/>
                <w:szCs w:val="10"/>
                <w:lang w:val="en-US"/>
                <w:rPrChange w:id="26579" w:author="Hardik Malhotra" w:date="2021-09-30T23:47:00Z">
                  <w:rPr>
                    <w:ins w:id="26580" w:author="Hardik Malhotra" w:date="2021-09-30T23:47:00Z"/>
                    <w:rFonts w:ascii="Verdana" w:eastAsia="Times New Roman" w:hAnsi="Verdana" w:cs="Times New Roman"/>
                    <w:color w:val="000000" w:themeColor="text1"/>
                    <w:sz w:val="10"/>
                    <w:szCs w:val="10"/>
                    <w:lang w:val="en-US"/>
                  </w:rPr>
                </w:rPrChange>
              </w:rPr>
            </w:pPr>
            <w:ins w:id="26581" w:author="Hardik Malhotra" w:date="2021-09-30T23:47:00Z">
              <w:r w:rsidRPr="0069225A">
                <w:rPr>
                  <w:rFonts w:ascii="Verdana" w:hAnsi="Verdana" w:cs="Arial"/>
                  <w:color w:val="000000"/>
                  <w:sz w:val="10"/>
                  <w:szCs w:val="10"/>
                  <w:rPrChange w:id="26582" w:author="Hardik Malhotra" w:date="2021-09-30T23:47:00Z">
                    <w:rPr>
                      <w:rFonts w:ascii="Arial" w:hAnsi="Arial" w:cs="Arial"/>
                      <w:b/>
                      <w:bCs/>
                      <w:color w:val="000000"/>
                      <w:sz w:val="20"/>
                      <w:szCs w:val="20"/>
                    </w:rPr>
                  </w:rPrChange>
                </w:rPr>
                <w:t>34</w:t>
              </w:r>
            </w:ins>
          </w:p>
        </w:tc>
        <w:tc>
          <w:tcPr>
            <w:tcW w:w="590" w:type="dxa"/>
            <w:tcBorders>
              <w:top w:val="nil"/>
              <w:left w:val="nil"/>
              <w:bottom w:val="single" w:sz="4" w:space="0" w:color="auto"/>
              <w:right w:val="single" w:sz="4" w:space="0" w:color="auto"/>
            </w:tcBorders>
            <w:shd w:val="clear" w:color="000000" w:fill="FFFFFF"/>
            <w:noWrap/>
            <w:vAlign w:val="bottom"/>
            <w:hideMark/>
          </w:tcPr>
          <w:p w14:paraId="3CAE38A8" w14:textId="5D97DE9F" w:rsidR="0069225A" w:rsidRPr="0069225A" w:rsidRDefault="0069225A" w:rsidP="0069225A">
            <w:pPr>
              <w:spacing w:after="0" w:line="240" w:lineRule="auto"/>
              <w:jc w:val="center"/>
              <w:rPr>
                <w:ins w:id="26583" w:author="Hardik Malhotra" w:date="2021-09-30T23:47:00Z"/>
                <w:rFonts w:ascii="Verdana" w:eastAsia="Times New Roman" w:hAnsi="Verdana" w:cs="Times New Roman"/>
                <w:color w:val="000000" w:themeColor="text1"/>
                <w:sz w:val="10"/>
                <w:szCs w:val="10"/>
                <w:lang w:val="en-US"/>
                <w:rPrChange w:id="26584" w:author="Hardik Malhotra" w:date="2021-09-30T23:47:00Z">
                  <w:rPr>
                    <w:ins w:id="26585" w:author="Hardik Malhotra" w:date="2021-09-30T23:47:00Z"/>
                    <w:rFonts w:ascii="Verdana" w:eastAsia="Times New Roman" w:hAnsi="Verdana" w:cs="Times New Roman"/>
                    <w:color w:val="000000" w:themeColor="text1"/>
                    <w:sz w:val="10"/>
                    <w:szCs w:val="10"/>
                    <w:lang w:val="en-US"/>
                  </w:rPr>
                </w:rPrChange>
              </w:rPr>
            </w:pPr>
            <w:ins w:id="26586" w:author="Hardik Malhotra" w:date="2021-09-30T23:47:00Z">
              <w:r w:rsidRPr="0069225A">
                <w:rPr>
                  <w:rFonts w:ascii="Verdana" w:hAnsi="Verdana" w:cs="Arial"/>
                  <w:color w:val="000000"/>
                  <w:sz w:val="10"/>
                  <w:szCs w:val="10"/>
                  <w:rPrChange w:id="26587" w:author="Hardik Malhotra" w:date="2021-09-30T23:47:00Z">
                    <w:rPr>
                      <w:rFonts w:ascii="Arial" w:hAnsi="Arial" w:cs="Arial"/>
                      <w:b/>
                      <w:bCs/>
                      <w:color w:val="000000"/>
                      <w:sz w:val="20"/>
                      <w:szCs w:val="20"/>
                    </w:rPr>
                  </w:rPrChange>
                </w:rPr>
                <w:t>32</w:t>
              </w:r>
            </w:ins>
          </w:p>
        </w:tc>
        <w:tc>
          <w:tcPr>
            <w:tcW w:w="590" w:type="dxa"/>
            <w:tcBorders>
              <w:top w:val="nil"/>
              <w:left w:val="nil"/>
              <w:bottom w:val="single" w:sz="4" w:space="0" w:color="auto"/>
              <w:right w:val="single" w:sz="4" w:space="0" w:color="auto"/>
            </w:tcBorders>
            <w:shd w:val="clear" w:color="000000" w:fill="FFFFFF"/>
            <w:noWrap/>
            <w:vAlign w:val="bottom"/>
            <w:hideMark/>
          </w:tcPr>
          <w:p w14:paraId="02C054C2" w14:textId="262B4DEA" w:rsidR="0069225A" w:rsidRPr="0069225A" w:rsidRDefault="0069225A" w:rsidP="0069225A">
            <w:pPr>
              <w:spacing w:after="0" w:line="240" w:lineRule="auto"/>
              <w:jc w:val="center"/>
              <w:rPr>
                <w:ins w:id="26588" w:author="Hardik Malhotra" w:date="2021-09-30T23:47:00Z"/>
                <w:rFonts w:ascii="Verdana" w:eastAsia="Times New Roman" w:hAnsi="Verdana" w:cs="Times New Roman"/>
                <w:color w:val="000000" w:themeColor="text1"/>
                <w:sz w:val="10"/>
                <w:szCs w:val="10"/>
                <w:lang w:val="en-US"/>
                <w:rPrChange w:id="26589" w:author="Hardik Malhotra" w:date="2021-09-30T23:47:00Z">
                  <w:rPr>
                    <w:ins w:id="26590" w:author="Hardik Malhotra" w:date="2021-09-30T23:47:00Z"/>
                    <w:rFonts w:ascii="Verdana" w:eastAsia="Times New Roman" w:hAnsi="Verdana" w:cs="Times New Roman"/>
                    <w:color w:val="000000" w:themeColor="text1"/>
                    <w:sz w:val="10"/>
                    <w:szCs w:val="10"/>
                    <w:lang w:val="en-US"/>
                  </w:rPr>
                </w:rPrChange>
              </w:rPr>
            </w:pPr>
            <w:ins w:id="26591" w:author="Hardik Malhotra" w:date="2021-09-30T23:47:00Z">
              <w:r w:rsidRPr="0069225A">
                <w:rPr>
                  <w:rFonts w:ascii="Verdana" w:hAnsi="Verdana" w:cs="Arial"/>
                  <w:color w:val="000000"/>
                  <w:sz w:val="10"/>
                  <w:szCs w:val="10"/>
                  <w:rPrChange w:id="26592" w:author="Hardik Malhotra" w:date="2021-09-30T23:47:00Z">
                    <w:rPr>
                      <w:rFonts w:ascii="Arial" w:hAnsi="Arial" w:cs="Arial"/>
                      <w:b/>
                      <w:bCs/>
                      <w:color w:val="000000"/>
                      <w:sz w:val="20"/>
                      <w:szCs w:val="20"/>
                    </w:rPr>
                  </w:rPrChange>
                </w:rPr>
                <w:t>34</w:t>
              </w:r>
            </w:ins>
          </w:p>
        </w:tc>
        <w:tc>
          <w:tcPr>
            <w:tcW w:w="590" w:type="dxa"/>
            <w:tcBorders>
              <w:top w:val="nil"/>
              <w:left w:val="nil"/>
              <w:bottom w:val="single" w:sz="4" w:space="0" w:color="auto"/>
              <w:right w:val="single" w:sz="4" w:space="0" w:color="auto"/>
            </w:tcBorders>
            <w:shd w:val="clear" w:color="000000" w:fill="FFFFFF"/>
            <w:noWrap/>
            <w:vAlign w:val="bottom"/>
            <w:hideMark/>
          </w:tcPr>
          <w:p w14:paraId="27805425" w14:textId="75C60B94" w:rsidR="0069225A" w:rsidRPr="0069225A" w:rsidRDefault="0069225A" w:rsidP="0069225A">
            <w:pPr>
              <w:spacing w:after="0" w:line="240" w:lineRule="auto"/>
              <w:jc w:val="center"/>
              <w:rPr>
                <w:ins w:id="26593" w:author="Hardik Malhotra" w:date="2021-09-30T23:47:00Z"/>
                <w:rFonts w:ascii="Verdana" w:eastAsia="Times New Roman" w:hAnsi="Verdana" w:cs="Times New Roman"/>
                <w:color w:val="000000" w:themeColor="text1"/>
                <w:sz w:val="10"/>
                <w:szCs w:val="10"/>
                <w:lang w:val="en-US"/>
                <w:rPrChange w:id="26594" w:author="Hardik Malhotra" w:date="2021-09-30T23:47:00Z">
                  <w:rPr>
                    <w:ins w:id="26595" w:author="Hardik Malhotra" w:date="2021-09-30T23:47:00Z"/>
                    <w:rFonts w:ascii="Verdana" w:eastAsia="Times New Roman" w:hAnsi="Verdana" w:cs="Times New Roman"/>
                    <w:color w:val="000000" w:themeColor="text1"/>
                    <w:sz w:val="10"/>
                    <w:szCs w:val="10"/>
                    <w:lang w:val="en-US"/>
                  </w:rPr>
                </w:rPrChange>
              </w:rPr>
            </w:pPr>
            <w:ins w:id="26596" w:author="Hardik Malhotra" w:date="2021-09-30T23:47:00Z">
              <w:r w:rsidRPr="0069225A">
                <w:rPr>
                  <w:rFonts w:ascii="Verdana" w:hAnsi="Verdana" w:cs="Arial"/>
                  <w:color w:val="000000"/>
                  <w:sz w:val="10"/>
                  <w:szCs w:val="10"/>
                  <w:rPrChange w:id="26597" w:author="Hardik Malhotra" w:date="2021-09-30T23:47:00Z">
                    <w:rPr>
                      <w:rFonts w:ascii="Arial" w:hAnsi="Arial" w:cs="Arial"/>
                      <w:b/>
                      <w:bCs/>
                      <w:color w:val="000000"/>
                      <w:sz w:val="20"/>
                      <w:szCs w:val="20"/>
                    </w:rPr>
                  </w:rPrChange>
                </w:rPr>
                <w:t>36</w:t>
              </w:r>
            </w:ins>
          </w:p>
        </w:tc>
        <w:tc>
          <w:tcPr>
            <w:tcW w:w="590" w:type="dxa"/>
            <w:tcBorders>
              <w:top w:val="nil"/>
              <w:left w:val="nil"/>
              <w:bottom w:val="single" w:sz="4" w:space="0" w:color="auto"/>
              <w:right w:val="single" w:sz="4" w:space="0" w:color="auto"/>
            </w:tcBorders>
            <w:shd w:val="clear" w:color="000000" w:fill="FFFFFF"/>
            <w:noWrap/>
            <w:vAlign w:val="bottom"/>
            <w:hideMark/>
          </w:tcPr>
          <w:p w14:paraId="0128D5BB" w14:textId="10AFD597" w:rsidR="0069225A" w:rsidRPr="0069225A" w:rsidRDefault="0069225A" w:rsidP="0069225A">
            <w:pPr>
              <w:spacing w:after="0" w:line="240" w:lineRule="auto"/>
              <w:jc w:val="center"/>
              <w:rPr>
                <w:ins w:id="26598" w:author="Hardik Malhotra" w:date="2021-09-30T23:47:00Z"/>
                <w:rFonts w:ascii="Verdana" w:eastAsia="Times New Roman" w:hAnsi="Verdana" w:cs="Times New Roman"/>
                <w:color w:val="000000" w:themeColor="text1"/>
                <w:sz w:val="10"/>
                <w:szCs w:val="10"/>
                <w:lang w:val="en-US"/>
                <w:rPrChange w:id="26599" w:author="Hardik Malhotra" w:date="2021-09-30T23:47:00Z">
                  <w:rPr>
                    <w:ins w:id="26600" w:author="Hardik Malhotra" w:date="2021-09-30T23:47:00Z"/>
                    <w:rFonts w:ascii="Verdana" w:eastAsia="Times New Roman" w:hAnsi="Verdana" w:cs="Times New Roman"/>
                    <w:color w:val="000000" w:themeColor="text1"/>
                    <w:sz w:val="10"/>
                    <w:szCs w:val="10"/>
                    <w:lang w:val="en-US"/>
                  </w:rPr>
                </w:rPrChange>
              </w:rPr>
            </w:pPr>
            <w:ins w:id="26601" w:author="Hardik Malhotra" w:date="2021-09-30T23:47:00Z">
              <w:r w:rsidRPr="0069225A">
                <w:rPr>
                  <w:rFonts w:ascii="Verdana" w:hAnsi="Verdana" w:cs="Arial"/>
                  <w:color w:val="000000"/>
                  <w:sz w:val="10"/>
                  <w:szCs w:val="10"/>
                  <w:rPrChange w:id="26602" w:author="Hardik Malhotra" w:date="2021-09-30T23:47:00Z">
                    <w:rPr>
                      <w:rFonts w:ascii="Arial" w:hAnsi="Arial" w:cs="Arial"/>
                      <w:b/>
                      <w:bCs/>
                      <w:color w:val="000000"/>
                      <w:sz w:val="20"/>
                      <w:szCs w:val="20"/>
                    </w:rPr>
                  </w:rPrChange>
                </w:rPr>
                <w:t>38</w:t>
              </w:r>
            </w:ins>
          </w:p>
        </w:tc>
        <w:tc>
          <w:tcPr>
            <w:tcW w:w="590" w:type="dxa"/>
            <w:tcBorders>
              <w:top w:val="nil"/>
              <w:left w:val="nil"/>
              <w:bottom w:val="single" w:sz="4" w:space="0" w:color="auto"/>
              <w:right w:val="single" w:sz="4" w:space="0" w:color="auto"/>
            </w:tcBorders>
            <w:shd w:val="clear" w:color="000000" w:fill="FFFFFF"/>
            <w:noWrap/>
            <w:vAlign w:val="bottom"/>
            <w:hideMark/>
          </w:tcPr>
          <w:p w14:paraId="169C1997" w14:textId="0A0137B4" w:rsidR="0069225A" w:rsidRPr="0069225A" w:rsidRDefault="0069225A" w:rsidP="0069225A">
            <w:pPr>
              <w:spacing w:after="0" w:line="240" w:lineRule="auto"/>
              <w:jc w:val="center"/>
              <w:rPr>
                <w:ins w:id="26603" w:author="Hardik Malhotra" w:date="2021-09-30T23:47:00Z"/>
                <w:rFonts w:ascii="Verdana" w:eastAsia="Times New Roman" w:hAnsi="Verdana" w:cs="Times New Roman"/>
                <w:color w:val="000000" w:themeColor="text1"/>
                <w:sz w:val="10"/>
                <w:szCs w:val="10"/>
                <w:lang w:val="en-US"/>
                <w:rPrChange w:id="26604" w:author="Hardik Malhotra" w:date="2021-09-30T23:47:00Z">
                  <w:rPr>
                    <w:ins w:id="26605" w:author="Hardik Malhotra" w:date="2021-09-30T23:47:00Z"/>
                    <w:rFonts w:ascii="Verdana" w:eastAsia="Times New Roman" w:hAnsi="Verdana" w:cs="Times New Roman"/>
                    <w:color w:val="000000" w:themeColor="text1"/>
                    <w:sz w:val="10"/>
                    <w:szCs w:val="10"/>
                    <w:lang w:val="en-US"/>
                  </w:rPr>
                </w:rPrChange>
              </w:rPr>
            </w:pPr>
            <w:ins w:id="26606" w:author="Hardik Malhotra" w:date="2021-09-30T23:47:00Z">
              <w:r w:rsidRPr="0069225A">
                <w:rPr>
                  <w:rFonts w:ascii="Verdana" w:hAnsi="Verdana" w:cs="Arial"/>
                  <w:color w:val="000000"/>
                  <w:sz w:val="10"/>
                  <w:szCs w:val="10"/>
                  <w:rPrChange w:id="26607" w:author="Hardik Malhotra" w:date="2021-09-30T23:47:00Z">
                    <w:rPr>
                      <w:rFonts w:ascii="Arial" w:hAnsi="Arial" w:cs="Arial"/>
                      <w:b/>
                      <w:bCs/>
                      <w:color w:val="000000"/>
                      <w:sz w:val="20"/>
                      <w:szCs w:val="20"/>
                    </w:rPr>
                  </w:rPrChange>
                </w:rPr>
                <w:t>39</w:t>
              </w:r>
            </w:ins>
          </w:p>
        </w:tc>
        <w:tc>
          <w:tcPr>
            <w:tcW w:w="590" w:type="dxa"/>
            <w:tcBorders>
              <w:top w:val="nil"/>
              <w:left w:val="nil"/>
              <w:bottom w:val="single" w:sz="4" w:space="0" w:color="auto"/>
              <w:right w:val="single" w:sz="4" w:space="0" w:color="auto"/>
            </w:tcBorders>
            <w:shd w:val="clear" w:color="000000" w:fill="FFFFFF"/>
            <w:noWrap/>
            <w:vAlign w:val="bottom"/>
            <w:hideMark/>
          </w:tcPr>
          <w:p w14:paraId="7D8E613D" w14:textId="2447717D" w:rsidR="0069225A" w:rsidRPr="0069225A" w:rsidRDefault="0069225A" w:rsidP="0069225A">
            <w:pPr>
              <w:spacing w:after="0" w:line="240" w:lineRule="auto"/>
              <w:jc w:val="center"/>
              <w:rPr>
                <w:ins w:id="26608" w:author="Hardik Malhotra" w:date="2021-09-30T23:47:00Z"/>
                <w:rFonts w:ascii="Verdana" w:eastAsia="Times New Roman" w:hAnsi="Verdana" w:cs="Times New Roman"/>
                <w:color w:val="000000" w:themeColor="text1"/>
                <w:sz w:val="10"/>
                <w:szCs w:val="10"/>
                <w:lang w:val="en-US"/>
                <w:rPrChange w:id="26609" w:author="Hardik Malhotra" w:date="2021-09-30T23:47:00Z">
                  <w:rPr>
                    <w:ins w:id="26610" w:author="Hardik Malhotra" w:date="2021-09-30T23:47:00Z"/>
                    <w:rFonts w:ascii="Verdana" w:eastAsia="Times New Roman" w:hAnsi="Verdana" w:cs="Times New Roman"/>
                    <w:color w:val="000000" w:themeColor="text1"/>
                    <w:sz w:val="10"/>
                    <w:szCs w:val="10"/>
                    <w:lang w:val="en-US"/>
                  </w:rPr>
                </w:rPrChange>
              </w:rPr>
            </w:pPr>
            <w:ins w:id="26611" w:author="Hardik Malhotra" w:date="2021-09-30T23:47:00Z">
              <w:r w:rsidRPr="0069225A">
                <w:rPr>
                  <w:rFonts w:ascii="Verdana" w:hAnsi="Verdana" w:cs="Arial"/>
                  <w:color w:val="000000"/>
                  <w:sz w:val="10"/>
                  <w:szCs w:val="10"/>
                  <w:rPrChange w:id="26612" w:author="Hardik Malhotra" w:date="2021-09-30T23:47:00Z">
                    <w:rPr>
                      <w:rFonts w:ascii="Arial" w:hAnsi="Arial" w:cs="Arial"/>
                      <w:b/>
                      <w:bCs/>
                      <w:color w:val="000000"/>
                      <w:sz w:val="20"/>
                      <w:szCs w:val="20"/>
                    </w:rPr>
                  </w:rPrChange>
                </w:rPr>
                <w:t>41</w:t>
              </w:r>
            </w:ins>
          </w:p>
        </w:tc>
        <w:tc>
          <w:tcPr>
            <w:tcW w:w="590" w:type="dxa"/>
            <w:tcBorders>
              <w:top w:val="nil"/>
              <w:left w:val="nil"/>
              <w:bottom w:val="single" w:sz="4" w:space="0" w:color="auto"/>
              <w:right w:val="single" w:sz="4" w:space="0" w:color="auto"/>
            </w:tcBorders>
            <w:shd w:val="clear" w:color="000000" w:fill="FFFFFF"/>
            <w:noWrap/>
            <w:vAlign w:val="bottom"/>
            <w:hideMark/>
          </w:tcPr>
          <w:p w14:paraId="5A354D05" w14:textId="2BD9A976" w:rsidR="0069225A" w:rsidRPr="0069225A" w:rsidRDefault="0069225A" w:rsidP="0069225A">
            <w:pPr>
              <w:spacing w:after="0" w:line="240" w:lineRule="auto"/>
              <w:jc w:val="center"/>
              <w:rPr>
                <w:ins w:id="26613" w:author="Hardik Malhotra" w:date="2021-09-30T23:47:00Z"/>
                <w:rFonts w:ascii="Verdana" w:eastAsia="Times New Roman" w:hAnsi="Verdana" w:cs="Times New Roman"/>
                <w:color w:val="000000" w:themeColor="text1"/>
                <w:sz w:val="10"/>
                <w:szCs w:val="10"/>
                <w:lang w:val="en-US"/>
                <w:rPrChange w:id="26614" w:author="Hardik Malhotra" w:date="2021-09-30T23:47:00Z">
                  <w:rPr>
                    <w:ins w:id="26615" w:author="Hardik Malhotra" w:date="2021-09-30T23:47:00Z"/>
                    <w:rFonts w:ascii="Verdana" w:eastAsia="Times New Roman" w:hAnsi="Verdana" w:cs="Times New Roman"/>
                    <w:color w:val="000000" w:themeColor="text1"/>
                    <w:sz w:val="10"/>
                    <w:szCs w:val="10"/>
                    <w:lang w:val="en-US"/>
                  </w:rPr>
                </w:rPrChange>
              </w:rPr>
            </w:pPr>
            <w:ins w:id="26616" w:author="Hardik Malhotra" w:date="2021-09-30T23:47:00Z">
              <w:r w:rsidRPr="0069225A">
                <w:rPr>
                  <w:rFonts w:ascii="Verdana" w:hAnsi="Verdana" w:cs="Arial"/>
                  <w:color w:val="000000"/>
                  <w:sz w:val="10"/>
                  <w:szCs w:val="10"/>
                  <w:rPrChange w:id="26617" w:author="Hardik Malhotra" w:date="2021-09-30T23:47:00Z">
                    <w:rPr>
                      <w:rFonts w:ascii="Arial" w:hAnsi="Arial" w:cs="Arial"/>
                      <w:b/>
                      <w:bCs/>
                      <w:color w:val="000000"/>
                      <w:sz w:val="20"/>
                      <w:szCs w:val="20"/>
                    </w:rPr>
                  </w:rPrChange>
                </w:rPr>
                <w:t>43</w:t>
              </w:r>
            </w:ins>
          </w:p>
        </w:tc>
        <w:tc>
          <w:tcPr>
            <w:tcW w:w="590" w:type="dxa"/>
            <w:tcBorders>
              <w:top w:val="nil"/>
              <w:left w:val="nil"/>
              <w:bottom w:val="single" w:sz="4" w:space="0" w:color="auto"/>
              <w:right w:val="single" w:sz="4" w:space="0" w:color="auto"/>
            </w:tcBorders>
            <w:shd w:val="clear" w:color="000000" w:fill="FFFFFF"/>
            <w:noWrap/>
            <w:vAlign w:val="bottom"/>
            <w:hideMark/>
          </w:tcPr>
          <w:p w14:paraId="49D8919B" w14:textId="341A0A6D" w:rsidR="0069225A" w:rsidRPr="0069225A" w:rsidRDefault="0069225A" w:rsidP="0069225A">
            <w:pPr>
              <w:spacing w:after="0" w:line="240" w:lineRule="auto"/>
              <w:jc w:val="center"/>
              <w:rPr>
                <w:ins w:id="26618" w:author="Hardik Malhotra" w:date="2021-09-30T23:47:00Z"/>
                <w:rFonts w:ascii="Verdana" w:eastAsia="Times New Roman" w:hAnsi="Verdana" w:cs="Times New Roman"/>
                <w:color w:val="000000" w:themeColor="text1"/>
                <w:sz w:val="10"/>
                <w:szCs w:val="10"/>
                <w:lang w:val="en-US"/>
                <w:rPrChange w:id="26619" w:author="Hardik Malhotra" w:date="2021-09-30T23:47:00Z">
                  <w:rPr>
                    <w:ins w:id="26620" w:author="Hardik Malhotra" w:date="2021-09-30T23:47:00Z"/>
                    <w:rFonts w:ascii="Verdana" w:eastAsia="Times New Roman" w:hAnsi="Verdana" w:cs="Times New Roman"/>
                    <w:color w:val="000000" w:themeColor="text1"/>
                    <w:sz w:val="10"/>
                    <w:szCs w:val="10"/>
                    <w:lang w:val="en-US"/>
                  </w:rPr>
                </w:rPrChange>
              </w:rPr>
            </w:pPr>
            <w:ins w:id="26621" w:author="Hardik Malhotra" w:date="2021-09-30T23:47:00Z">
              <w:r w:rsidRPr="0069225A">
                <w:rPr>
                  <w:rFonts w:ascii="Verdana" w:hAnsi="Verdana" w:cs="Arial"/>
                  <w:color w:val="000000"/>
                  <w:sz w:val="10"/>
                  <w:szCs w:val="10"/>
                  <w:rPrChange w:id="26622" w:author="Hardik Malhotra" w:date="2021-09-30T23:47:00Z">
                    <w:rPr>
                      <w:rFonts w:ascii="Arial" w:hAnsi="Arial" w:cs="Arial"/>
                      <w:b/>
                      <w:bCs/>
                      <w:color w:val="000000"/>
                      <w:sz w:val="20"/>
                      <w:szCs w:val="20"/>
                    </w:rPr>
                  </w:rPrChange>
                </w:rPr>
                <w:t>44</w:t>
              </w:r>
            </w:ins>
          </w:p>
        </w:tc>
        <w:tc>
          <w:tcPr>
            <w:tcW w:w="590" w:type="dxa"/>
            <w:tcBorders>
              <w:top w:val="nil"/>
              <w:left w:val="nil"/>
              <w:bottom w:val="single" w:sz="4" w:space="0" w:color="auto"/>
              <w:right w:val="single" w:sz="4" w:space="0" w:color="auto"/>
            </w:tcBorders>
            <w:shd w:val="clear" w:color="000000" w:fill="FFFFFF"/>
            <w:noWrap/>
            <w:vAlign w:val="bottom"/>
            <w:hideMark/>
          </w:tcPr>
          <w:p w14:paraId="1456CA84" w14:textId="61744822" w:rsidR="0069225A" w:rsidRPr="0069225A" w:rsidRDefault="0069225A" w:rsidP="0069225A">
            <w:pPr>
              <w:spacing w:after="0" w:line="240" w:lineRule="auto"/>
              <w:jc w:val="center"/>
              <w:rPr>
                <w:ins w:id="26623" w:author="Hardik Malhotra" w:date="2021-09-30T23:47:00Z"/>
                <w:rFonts w:ascii="Verdana" w:eastAsia="Times New Roman" w:hAnsi="Verdana" w:cs="Times New Roman"/>
                <w:color w:val="000000" w:themeColor="text1"/>
                <w:sz w:val="10"/>
                <w:szCs w:val="10"/>
                <w:lang w:val="en-US"/>
                <w:rPrChange w:id="26624" w:author="Hardik Malhotra" w:date="2021-09-30T23:47:00Z">
                  <w:rPr>
                    <w:ins w:id="26625" w:author="Hardik Malhotra" w:date="2021-09-30T23:47:00Z"/>
                    <w:rFonts w:ascii="Verdana" w:eastAsia="Times New Roman" w:hAnsi="Verdana" w:cs="Times New Roman"/>
                    <w:color w:val="000000" w:themeColor="text1"/>
                    <w:sz w:val="10"/>
                    <w:szCs w:val="10"/>
                    <w:lang w:val="en-US"/>
                  </w:rPr>
                </w:rPrChange>
              </w:rPr>
            </w:pPr>
            <w:ins w:id="26626" w:author="Hardik Malhotra" w:date="2021-09-30T23:47:00Z">
              <w:r w:rsidRPr="0069225A">
                <w:rPr>
                  <w:rFonts w:ascii="Verdana" w:hAnsi="Verdana" w:cs="Arial"/>
                  <w:color w:val="000000"/>
                  <w:sz w:val="10"/>
                  <w:szCs w:val="10"/>
                  <w:rPrChange w:id="26627" w:author="Hardik Malhotra" w:date="2021-09-30T23:47:00Z">
                    <w:rPr>
                      <w:rFonts w:ascii="Arial" w:hAnsi="Arial" w:cs="Arial"/>
                      <w:b/>
                      <w:bCs/>
                      <w:color w:val="000000"/>
                      <w:sz w:val="20"/>
                      <w:szCs w:val="20"/>
                    </w:rPr>
                  </w:rPrChange>
                </w:rPr>
                <w:t>46</w:t>
              </w:r>
            </w:ins>
          </w:p>
        </w:tc>
        <w:tc>
          <w:tcPr>
            <w:tcW w:w="590" w:type="dxa"/>
            <w:tcBorders>
              <w:top w:val="nil"/>
              <w:left w:val="nil"/>
              <w:bottom w:val="single" w:sz="4" w:space="0" w:color="auto"/>
              <w:right w:val="single" w:sz="4" w:space="0" w:color="auto"/>
            </w:tcBorders>
            <w:shd w:val="clear" w:color="000000" w:fill="FFFFFF"/>
            <w:noWrap/>
            <w:vAlign w:val="bottom"/>
            <w:hideMark/>
          </w:tcPr>
          <w:p w14:paraId="60A3F04F" w14:textId="339CF192" w:rsidR="0069225A" w:rsidRPr="0069225A" w:rsidRDefault="0069225A" w:rsidP="0069225A">
            <w:pPr>
              <w:spacing w:after="0" w:line="240" w:lineRule="auto"/>
              <w:jc w:val="center"/>
              <w:rPr>
                <w:ins w:id="26628" w:author="Hardik Malhotra" w:date="2021-09-30T23:47:00Z"/>
                <w:rFonts w:ascii="Verdana" w:eastAsia="Times New Roman" w:hAnsi="Verdana" w:cs="Times New Roman"/>
                <w:color w:val="000000" w:themeColor="text1"/>
                <w:sz w:val="10"/>
                <w:szCs w:val="10"/>
                <w:lang w:val="en-US"/>
                <w:rPrChange w:id="26629" w:author="Hardik Malhotra" w:date="2021-09-30T23:47:00Z">
                  <w:rPr>
                    <w:ins w:id="26630" w:author="Hardik Malhotra" w:date="2021-09-30T23:47:00Z"/>
                    <w:rFonts w:ascii="Verdana" w:eastAsia="Times New Roman" w:hAnsi="Verdana" w:cs="Times New Roman"/>
                    <w:color w:val="000000" w:themeColor="text1"/>
                    <w:sz w:val="10"/>
                    <w:szCs w:val="10"/>
                    <w:lang w:val="en-US"/>
                  </w:rPr>
                </w:rPrChange>
              </w:rPr>
            </w:pPr>
            <w:ins w:id="26631" w:author="Hardik Malhotra" w:date="2021-09-30T23:47:00Z">
              <w:r w:rsidRPr="0069225A">
                <w:rPr>
                  <w:rFonts w:ascii="Verdana" w:hAnsi="Verdana" w:cs="Arial"/>
                  <w:color w:val="000000"/>
                  <w:sz w:val="10"/>
                  <w:szCs w:val="10"/>
                  <w:rPrChange w:id="26632" w:author="Hardik Malhotra" w:date="2021-09-30T23:47:00Z">
                    <w:rPr>
                      <w:rFonts w:ascii="Arial" w:hAnsi="Arial" w:cs="Arial"/>
                      <w:b/>
                      <w:bCs/>
                      <w:color w:val="000000"/>
                      <w:sz w:val="20"/>
                      <w:szCs w:val="20"/>
                    </w:rPr>
                  </w:rPrChange>
                </w:rPr>
                <w:t>47</w:t>
              </w:r>
            </w:ins>
          </w:p>
        </w:tc>
        <w:tc>
          <w:tcPr>
            <w:tcW w:w="566" w:type="dxa"/>
            <w:tcBorders>
              <w:top w:val="nil"/>
              <w:left w:val="nil"/>
              <w:bottom w:val="single" w:sz="4" w:space="0" w:color="auto"/>
              <w:right w:val="single" w:sz="4" w:space="0" w:color="auto"/>
            </w:tcBorders>
            <w:shd w:val="clear" w:color="000000" w:fill="FFFFFF"/>
            <w:noWrap/>
            <w:vAlign w:val="bottom"/>
            <w:hideMark/>
          </w:tcPr>
          <w:p w14:paraId="0C46F60C" w14:textId="529C8841" w:rsidR="0069225A" w:rsidRPr="0069225A" w:rsidRDefault="0069225A" w:rsidP="0069225A">
            <w:pPr>
              <w:spacing w:after="0" w:line="240" w:lineRule="auto"/>
              <w:jc w:val="center"/>
              <w:rPr>
                <w:ins w:id="26633" w:author="Hardik Malhotra" w:date="2021-09-30T23:47:00Z"/>
                <w:rFonts w:ascii="Verdana" w:eastAsia="Times New Roman" w:hAnsi="Verdana" w:cs="Times New Roman"/>
                <w:color w:val="000000" w:themeColor="text1"/>
                <w:sz w:val="10"/>
                <w:szCs w:val="10"/>
                <w:lang w:val="en-US"/>
                <w:rPrChange w:id="26634" w:author="Hardik Malhotra" w:date="2021-09-30T23:47:00Z">
                  <w:rPr>
                    <w:ins w:id="26635" w:author="Hardik Malhotra" w:date="2021-09-30T23:47:00Z"/>
                    <w:rFonts w:ascii="Verdana" w:eastAsia="Times New Roman" w:hAnsi="Verdana" w:cs="Times New Roman"/>
                    <w:color w:val="000000" w:themeColor="text1"/>
                    <w:sz w:val="10"/>
                    <w:szCs w:val="10"/>
                    <w:lang w:val="en-US"/>
                  </w:rPr>
                </w:rPrChange>
              </w:rPr>
            </w:pPr>
            <w:ins w:id="26636" w:author="Hardik Malhotra" w:date="2021-09-30T23:47:00Z">
              <w:r w:rsidRPr="0069225A">
                <w:rPr>
                  <w:rFonts w:ascii="Verdana" w:hAnsi="Verdana" w:cs="Arial"/>
                  <w:color w:val="000000"/>
                  <w:sz w:val="10"/>
                  <w:szCs w:val="10"/>
                  <w:rPrChange w:id="26637" w:author="Hardik Malhotra" w:date="2021-09-30T23:47:00Z">
                    <w:rPr>
                      <w:rFonts w:ascii="Arial" w:hAnsi="Arial" w:cs="Arial"/>
                      <w:b/>
                      <w:bCs/>
                      <w:color w:val="000000"/>
                      <w:sz w:val="20"/>
                      <w:szCs w:val="20"/>
                    </w:rPr>
                  </w:rPrChange>
                </w:rPr>
                <w:t>49</w:t>
              </w:r>
            </w:ins>
          </w:p>
        </w:tc>
      </w:tr>
      <w:tr w:rsidR="0069225A" w:rsidRPr="00257590" w14:paraId="07AEDA04" w14:textId="77777777" w:rsidTr="00092529">
        <w:trPr>
          <w:trHeight w:val="334"/>
          <w:ins w:id="26638" w:author="Hardik Malhotra" w:date="2021-09-30T23:47:00Z"/>
        </w:trPr>
        <w:tc>
          <w:tcPr>
            <w:tcW w:w="1185" w:type="dxa"/>
            <w:tcBorders>
              <w:top w:val="nil"/>
              <w:left w:val="single" w:sz="4" w:space="0" w:color="auto"/>
              <w:bottom w:val="single" w:sz="4" w:space="0" w:color="auto"/>
              <w:right w:val="single" w:sz="4" w:space="0" w:color="auto"/>
            </w:tcBorders>
            <w:shd w:val="clear" w:color="000000" w:fill="FFFFFF"/>
            <w:noWrap/>
            <w:vAlign w:val="bottom"/>
            <w:hideMark/>
          </w:tcPr>
          <w:p w14:paraId="272771D9" w14:textId="77777777" w:rsidR="0069225A" w:rsidRPr="00257590" w:rsidRDefault="0069225A" w:rsidP="0069225A">
            <w:pPr>
              <w:spacing w:after="0" w:line="240" w:lineRule="auto"/>
              <w:rPr>
                <w:ins w:id="26639" w:author="Hardik Malhotra" w:date="2021-09-30T23:47:00Z"/>
                <w:rFonts w:ascii="Verdana" w:eastAsia="Times New Roman" w:hAnsi="Verdana" w:cs="Times New Roman"/>
                <w:color w:val="000000"/>
                <w:sz w:val="10"/>
                <w:szCs w:val="10"/>
                <w:lang w:val="en-US"/>
              </w:rPr>
            </w:pPr>
            <w:ins w:id="26640" w:author="Hardik Malhotra" w:date="2021-09-30T23:47:00Z">
              <w:r w:rsidRPr="00257590">
                <w:rPr>
                  <w:rFonts w:ascii="Verdana" w:eastAsia="Times New Roman" w:hAnsi="Verdana" w:cs="Times New Roman"/>
                  <w:color w:val="000000"/>
                  <w:sz w:val="10"/>
                  <w:szCs w:val="10"/>
                  <w:lang w:val="en-US"/>
                </w:rPr>
                <w:t>Electrical &amp; Electronics</w:t>
              </w:r>
            </w:ins>
          </w:p>
        </w:tc>
        <w:tc>
          <w:tcPr>
            <w:tcW w:w="519" w:type="dxa"/>
            <w:tcBorders>
              <w:top w:val="nil"/>
              <w:left w:val="nil"/>
              <w:bottom w:val="single" w:sz="4" w:space="0" w:color="auto"/>
              <w:right w:val="single" w:sz="4" w:space="0" w:color="auto"/>
            </w:tcBorders>
            <w:shd w:val="clear" w:color="000000" w:fill="FFFFFF"/>
            <w:noWrap/>
            <w:vAlign w:val="bottom"/>
            <w:hideMark/>
          </w:tcPr>
          <w:p w14:paraId="2F47587E" w14:textId="316ADE0E" w:rsidR="0069225A" w:rsidRPr="0069225A" w:rsidRDefault="0069225A" w:rsidP="0069225A">
            <w:pPr>
              <w:spacing w:after="0" w:line="240" w:lineRule="auto"/>
              <w:jc w:val="center"/>
              <w:rPr>
                <w:ins w:id="26641" w:author="Hardik Malhotra" w:date="2021-09-30T23:47:00Z"/>
                <w:rFonts w:ascii="Verdana" w:eastAsia="Times New Roman" w:hAnsi="Verdana" w:cs="Times New Roman"/>
                <w:color w:val="000000" w:themeColor="text1"/>
                <w:sz w:val="10"/>
                <w:szCs w:val="10"/>
                <w:lang w:val="en-US"/>
                <w:rPrChange w:id="26642" w:author="Hardik Malhotra" w:date="2021-09-30T23:47:00Z">
                  <w:rPr>
                    <w:ins w:id="26643" w:author="Hardik Malhotra" w:date="2021-09-30T23:47:00Z"/>
                    <w:rFonts w:ascii="Verdana" w:eastAsia="Times New Roman" w:hAnsi="Verdana" w:cs="Times New Roman"/>
                    <w:color w:val="000000" w:themeColor="text1"/>
                    <w:sz w:val="10"/>
                    <w:szCs w:val="10"/>
                    <w:lang w:val="en-US"/>
                  </w:rPr>
                </w:rPrChange>
              </w:rPr>
            </w:pPr>
            <w:ins w:id="26644" w:author="Hardik Malhotra" w:date="2021-09-30T23:47:00Z">
              <w:r w:rsidRPr="0069225A">
                <w:rPr>
                  <w:rFonts w:ascii="Verdana" w:hAnsi="Verdana" w:cs="Arial"/>
                  <w:color w:val="000000"/>
                  <w:sz w:val="10"/>
                  <w:szCs w:val="10"/>
                  <w:rPrChange w:id="26645" w:author="Hardik Malhotra" w:date="2021-09-30T23:47:00Z">
                    <w:rPr>
                      <w:rFonts w:ascii="Arial" w:hAnsi="Arial" w:cs="Arial"/>
                      <w:b/>
                      <w:bCs/>
                      <w:color w:val="000000"/>
                      <w:sz w:val="20"/>
                      <w:szCs w:val="20"/>
                    </w:rPr>
                  </w:rPrChange>
                </w:rPr>
                <w:t>17</w:t>
              </w:r>
            </w:ins>
          </w:p>
        </w:tc>
        <w:tc>
          <w:tcPr>
            <w:tcW w:w="519" w:type="dxa"/>
            <w:tcBorders>
              <w:top w:val="nil"/>
              <w:left w:val="nil"/>
              <w:bottom w:val="single" w:sz="4" w:space="0" w:color="auto"/>
              <w:right w:val="single" w:sz="4" w:space="0" w:color="auto"/>
            </w:tcBorders>
            <w:shd w:val="clear" w:color="000000" w:fill="FFFFFF"/>
            <w:noWrap/>
            <w:vAlign w:val="bottom"/>
            <w:hideMark/>
          </w:tcPr>
          <w:p w14:paraId="5F1A9843" w14:textId="7C5E4D82" w:rsidR="0069225A" w:rsidRPr="0069225A" w:rsidRDefault="0069225A" w:rsidP="0069225A">
            <w:pPr>
              <w:spacing w:after="0" w:line="240" w:lineRule="auto"/>
              <w:jc w:val="center"/>
              <w:rPr>
                <w:ins w:id="26646" w:author="Hardik Malhotra" w:date="2021-09-30T23:47:00Z"/>
                <w:rFonts w:ascii="Verdana" w:eastAsia="Times New Roman" w:hAnsi="Verdana" w:cs="Times New Roman"/>
                <w:color w:val="000000" w:themeColor="text1"/>
                <w:sz w:val="10"/>
                <w:szCs w:val="10"/>
                <w:lang w:val="en-US"/>
                <w:rPrChange w:id="26647" w:author="Hardik Malhotra" w:date="2021-09-30T23:47:00Z">
                  <w:rPr>
                    <w:ins w:id="26648" w:author="Hardik Malhotra" w:date="2021-09-30T23:47:00Z"/>
                    <w:rFonts w:ascii="Verdana" w:eastAsia="Times New Roman" w:hAnsi="Verdana" w:cs="Times New Roman"/>
                    <w:color w:val="000000" w:themeColor="text1"/>
                    <w:sz w:val="10"/>
                    <w:szCs w:val="10"/>
                    <w:lang w:val="en-US"/>
                  </w:rPr>
                </w:rPrChange>
              </w:rPr>
            </w:pPr>
            <w:ins w:id="26649" w:author="Hardik Malhotra" w:date="2021-09-30T23:47:00Z">
              <w:r w:rsidRPr="0069225A">
                <w:rPr>
                  <w:rFonts w:ascii="Verdana" w:hAnsi="Verdana" w:cs="Arial"/>
                  <w:color w:val="000000"/>
                  <w:sz w:val="10"/>
                  <w:szCs w:val="10"/>
                  <w:rPrChange w:id="26650" w:author="Hardik Malhotra" w:date="2021-09-30T23:47:00Z">
                    <w:rPr>
                      <w:rFonts w:ascii="Arial" w:hAnsi="Arial" w:cs="Arial"/>
                      <w:b/>
                      <w:bCs/>
                      <w:color w:val="000000"/>
                      <w:sz w:val="20"/>
                      <w:szCs w:val="20"/>
                    </w:rPr>
                  </w:rPrChange>
                </w:rPr>
                <w:t>18</w:t>
              </w:r>
            </w:ins>
          </w:p>
        </w:tc>
        <w:tc>
          <w:tcPr>
            <w:tcW w:w="519" w:type="dxa"/>
            <w:tcBorders>
              <w:top w:val="nil"/>
              <w:left w:val="nil"/>
              <w:bottom w:val="single" w:sz="4" w:space="0" w:color="auto"/>
              <w:right w:val="single" w:sz="4" w:space="0" w:color="auto"/>
            </w:tcBorders>
            <w:shd w:val="clear" w:color="000000" w:fill="FFFFFF"/>
            <w:noWrap/>
            <w:vAlign w:val="bottom"/>
            <w:hideMark/>
          </w:tcPr>
          <w:p w14:paraId="1A502EEA" w14:textId="7EC200B5" w:rsidR="0069225A" w:rsidRPr="0069225A" w:rsidRDefault="0069225A" w:rsidP="0069225A">
            <w:pPr>
              <w:spacing w:after="0" w:line="240" w:lineRule="auto"/>
              <w:jc w:val="center"/>
              <w:rPr>
                <w:ins w:id="26651" w:author="Hardik Malhotra" w:date="2021-09-30T23:47:00Z"/>
                <w:rFonts w:ascii="Verdana" w:eastAsia="Times New Roman" w:hAnsi="Verdana" w:cs="Times New Roman"/>
                <w:color w:val="000000" w:themeColor="text1"/>
                <w:sz w:val="10"/>
                <w:szCs w:val="10"/>
                <w:lang w:val="en-US"/>
                <w:rPrChange w:id="26652" w:author="Hardik Malhotra" w:date="2021-09-30T23:47:00Z">
                  <w:rPr>
                    <w:ins w:id="26653" w:author="Hardik Malhotra" w:date="2021-09-30T23:47:00Z"/>
                    <w:rFonts w:ascii="Verdana" w:eastAsia="Times New Roman" w:hAnsi="Verdana" w:cs="Times New Roman"/>
                    <w:color w:val="000000" w:themeColor="text1"/>
                    <w:sz w:val="10"/>
                    <w:szCs w:val="10"/>
                    <w:lang w:val="en-US"/>
                  </w:rPr>
                </w:rPrChange>
              </w:rPr>
            </w:pPr>
            <w:ins w:id="26654" w:author="Hardik Malhotra" w:date="2021-09-30T23:47:00Z">
              <w:r w:rsidRPr="0069225A">
                <w:rPr>
                  <w:rFonts w:ascii="Verdana" w:hAnsi="Verdana" w:cs="Arial"/>
                  <w:color w:val="000000"/>
                  <w:sz w:val="10"/>
                  <w:szCs w:val="10"/>
                  <w:rPrChange w:id="26655" w:author="Hardik Malhotra" w:date="2021-09-30T23:47:00Z">
                    <w:rPr>
                      <w:rFonts w:ascii="Arial" w:hAnsi="Arial" w:cs="Arial"/>
                      <w:b/>
                      <w:bCs/>
                      <w:color w:val="000000"/>
                      <w:sz w:val="20"/>
                      <w:szCs w:val="20"/>
                    </w:rPr>
                  </w:rPrChange>
                </w:rPr>
                <w:t>18</w:t>
              </w:r>
            </w:ins>
          </w:p>
        </w:tc>
        <w:tc>
          <w:tcPr>
            <w:tcW w:w="520" w:type="dxa"/>
            <w:tcBorders>
              <w:top w:val="nil"/>
              <w:left w:val="nil"/>
              <w:bottom w:val="single" w:sz="4" w:space="0" w:color="auto"/>
              <w:right w:val="single" w:sz="4" w:space="0" w:color="auto"/>
            </w:tcBorders>
            <w:shd w:val="clear" w:color="000000" w:fill="FFFFFF"/>
            <w:noWrap/>
            <w:vAlign w:val="bottom"/>
            <w:hideMark/>
          </w:tcPr>
          <w:p w14:paraId="1124820E" w14:textId="2B918445" w:rsidR="0069225A" w:rsidRPr="0069225A" w:rsidRDefault="0069225A" w:rsidP="0069225A">
            <w:pPr>
              <w:spacing w:after="0" w:line="240" w:lineRule="auto"/>
              <w:jc w:val="center"/>
              <w:rPr>
                <w:ins w:id="26656" w:author="Hardik Malhotra" w:date="2021-09-30T23:47:00Z"/>
                <w:rFonts w:ascii="Verdana" w:eastAsia="Times New Roman" w:hAnsi="Verdana" w:cs="Times New Roman"/>
                <w:color w:val="000000" w:themeColor="text1"/>
                <w:sz w:val="10"/>
                <w:szCs w:val="10"/>
                <w:lang w:val="en-US"/>
                <w:rPrChange w:id="26657" w:author="Hardik Malhotra" w:date="2021-09-30T23:47:00Z">
                  <w:rPr>
                    <w:ins w:id="26658" w:author="Hardik Malhotra" w:date="2021-09-30T23:47:00Z"/>
                    <w:rFonts w:ascii="Verdana" w:eastAsia="Times New Roman" w:hAnsi="Verdana" w:cs="Times New Roman"/>
                    <w:color w:val="000000" w:themeColor="text1"/>
                    <w:sz w:val="10"/>
                    <w:szCs w:val="10"/>
                    <w:lang w:val="en-US"/>
                  </w:rPr>
                </w:rPrChange>
              </w:rPr>
            </w:pPr>
            <w:ins w:id="26659" w:author="Hardik Malhotra" w:date="2021-09-30T23:47:00Z">
              <w:r w:rsidRPr="0069225A">
                <w:rPr>
                  <w:rFonts w:ascii="Verdana" w:hAnsi="Verdana" w:cs="Arial"/>
                  <w:color w:val="000000"/>
                  <w:sz w:val="10"/>
                  <w:szCs w:val="10"/>
                  <w:rPrChange w:id="26660" w:author="Hardik Malhotra" w:date="2021-09-30T23:47:00Z">
                    <w:rPr>
                      <w:rFonts w:ascii="Arial" w:hAnsi="Arial" w:cs="Arial"/>
                      <w:b/>
                      <w:bCs/>
                      <w:color w:val="000000"/>
                      <w:sz w:val="20"/>
                      <w:szCs w:val="20"/>
                    </w:rPr>
                  </w:rPrChange>
                </w:rPr>
                <w:t>19</w:t>
              </w:r>
            </w:ins>
          </w:p>
        </w:tc>
        <w:tc>
          <w:tcPr>
            <w:tcW w:w="593" w:type="dxa"/>
            <w:tcBorders>
              <w:top w:val="nil"/>
              <w:left w:val="nil"/>
              <w:bottom w:val="single" w:sz="4" w:space="0" w:color="auto"/>
              <w:right w:val="single" w:sz="4" w:space="0" w:color="auto"/>
            </w:tcBorders>
            <w:shd w:val="clear" w:color="000000" w:fill="FFFFFF"/>
            <w:noWrap/>
            <w:vAlign w:val="bottom"/>
            <w:hideMark/>
          </w:tcPr>
          <w:p w14:paraId="409E0BA8" w14:textId="0176C0B8" w:rsidR="0069225A" w:rsidRPr="0069225A" w:rsidRDefault="0069225A" w:rsidP="0069225A">
            <w:pPr>
              <w:spacing w:after="0" w:line="240" w:lineRule="auto"/>
              <w:jc w:val="center"/>
              <w:rPr>
                <w:ins w:id="26661" w:author="Hardik Malhotra" w:date="2021-09-30T23:47:00Z"/>
                <w:rFonts w:ascii="Verdana" w:eastAsia="Times New Roman" w:hAnsi="Verdana" w:cs="Times New Roman"/>
                <w:color w:val="000000" w:themeColor="text1"/>
                <w:sz w:val="10"/>
                <w:szCs w:val="10"/>
                <w:lang w:val="en-US"/>
                <w:rPrChange w:id="26662" w:author="Hardik Malhotra" w:date="2021-09-30T23:47:00Z">
                  <w:rPr>
                    <w:ins w:id="26663" w:author="Hardik Malhotra" w:date="2021-09-30T23:47:00Z"/>
                    <w:rFonts w:ascii="Verdana" w:eastAsia="Times New Roman" w:hAnsi="Verdana" w:cs="Times New Roman"/>
                    <w:color w:val="000000" w:themeColor="text1"/>
                    <w:sz w:val="10"/>
                    <w:szCs w:val="10"/>
                    <w:lang w:val="en-US"/>
                  </w:rPr>
                </w:rPrChange>
              </w:rPr>
            </w:pPr>
            <w:ins w:id="26664" w:author="Hardik Malhotra" w:date="2021-09-30T23:47:00Z">
              <w:r w:rsidRPr="0069225A">
                <w:rPr>
                  <w:rFonts w:ascii="Verdana" w:hAnsi="Verdana" w:cs="Arial"/>
                  <w:color w:val="000000"/>
                  <w:sz w:val="10"/>
                  <w:szCs w:val="10"/>
                  <w:rPrChange w:id="26665" w:author="Hardik Malhotra" w:date="2021-09-30T23:47:00Z">
                    <w:rPr>
                      <w:rFonts w:ascii="Arial" w:hAnsi="Arial" w:cs="Arial"/>
                      <w:b/>
                      <w:bCs/>
                      <w:color w:val="000000"/>
                      <w:sz w:val="20"/>
                      <w:szCs w:val="20"/>
                    </w:rPr>
                  </w:rPrChange>
                </w:rPr>
                <w:t>19</w:t>
              </w:r>
            </w:ins>
          </w:p>
        </w:tc>
        <w:tc>
          <w:tcPr>
            <w:tcW w:w="590" w:type="dxa"/>
            <w:tcBorders>
              <w:top w:val="nil"/>
              <w:left w:val="nil"/>
              <w:bottom w:val="single" w:sz="4" w:space="0" w:color="auto"/>
              <w:right w:val="single" w:sz="4" w:space="0" w:color="auto"/>
            </w:tcBorders>
            <w:shd w:val="clear" w:color="000000" w:fill="FFFFFF"/>
            <w:noWrap/>
            <w:vAlign w:val="bottom"/>
            <w:hideMark/>
          </w:tcPr>
          <w:p w14:paraId="0A320B32" w14:textId="04801073" w:rsidR="0069225A" w:rsidRPr="0069225A" w:rsidRDefault="0069225A" w:rsidP="0069225A">
            <w:pPr>
              <w:spacing w:after="0" w:line="240" w:lineRule="auto"/>
              <w:jc w:val="center"/>
              <w:rPr>
                <w:ins w:id="26666" w:author="Hardik Malhotra" w:date="2021-09-30T23:47:00Z"/>
                <w:rFonts w:ascii="Verdana" w:eastAsia="Times New Roman" w:hAnsi="Verdana" w:cs="Times New Roman"/>
                <w:color w:val="000000" w:themeColor="text1"/>
                <w:sz w:val="10"/>
                <w:szCs w:val="10"/>
                <w:lang w:val="en-US"/>
                <w:rPrChange w:id="26667" w:author="Hardik Malhotra" w:date="2021-09-30T23:47:00Z">
                  <w:rPr>
                    <w:ins w:id="26668" w:author="Hardik Malhotra" w:date="2021-09-30T23:47:00Z"/>
                    <w:rFonts w:ascii="Verdana" w:eastAsia="Times New Roman" w:hAnsi="Verdana" w:cs="Times New Roman"/>
                    <w:color w:val="000000" w:themeColor="text1"/>
                    <w:sz w:val="10"/>
                    <w:szCs w:val="10"/>
                    <w:lang w:val="en-US"/>
                  </w:rPr>
                </w:rPrChange>
              </w:rPr>
            </w:pPr>
            <w:ins w:id="26669" w:author="Hardik Malhotra" w:date="2021-09-30T23:47:00Z">
              <w:r w:rsidRPr="0069225A">
                <w:rPr>
                  <w:rFonts w:ascii="Verdana" w:hAnsi="Verdana" w:cs="Arial"/>
                  <w:color w:val="000000"/>
                  <w:sz w:val="10"/>
                  <w:szCs w:val="10"/>
                  <w:rPrChange w:id="26670" w:author="Hardik Malhotra" w:date="2021-09-30T23:47:00Z">
                    <w:rPr>
                      <w:rFonts w:ascii="Arial" w:hAnsi="Arial" w:cs="Arial"/>
                      <w:b/>
                      <w:bCs/>
                      <w:color w:val="000000"/>
                      <w:sz w:val="20"/>
                      <w:szCs w:val="20"/>
                    </w:rPr>
                  </w:rPrChange>
                </w:rPr>
                <w:t>18</w:t>
              </w:r>
            </w:ins>
          </w:p>
        </w:tc>
        <w:tc>
          <w:tcPr>
            <w:tcW w:w="590" w:type="dxa"/>
            <w:tcBorders>
              <w:top w:val="nil"/>
              <w:left w:val="nil"/>
              <w:bottom w:val="single" w:sz="4" w:space="0" w:color="auto"/>
              <w:right w:val="single" w:sz="4" w:space="0" w:color="auto"/>
            </w:tcBorders>
            <w:shd w:val="clear" w:color="000000" w:fill="FFFFFF"/>
            <w:noWrap/>
            <w:vAlign w:val="bottom"/>
            <w:hideMark/>
          </w:tcPr>
          <w:p w14:paraId="3CE42480" w14:textId="6B4E4C77" w:rsidR="0069225A" w:rsidRPr="0069225A" w:rsidRDefault="0069225A" w:rsidP="0069225A">
            <w:pPr>
              <w:spacing w:after="0" w:line="240" w:lineRule="auto"/>
              <w:jc w:val="center"/>
              <w:rPr>
                <w:ins w:id="26671" w:author="Hardik Malhotra" w:date="2021-09-30T23:47:00Z"/>
                <w:rFonts w:ascii="Verdana" w:eastAsia="Times New Roman" w:hAnsi="Verdana" w:cs="Times New Roman"/>
                <w:color w:val="000000" w:themeColor="text1"/>
                <w:sz w:val="10"/>
                <w:szCs w:val="10"/>
                <w:lang w:val="en-US"/>
                <w:rPrChange w:id="26672" w:author="Hardik Malhotra" w:date="2021-09-30T23:47:00Z">
                  <w:rPr>
                    <w:ins w:id="26673" w:author="Hardik Malhotra" w:date="2021-09-30T23:47:00Z"/>
                    <w:rFonts w:ascii="Verdana" w:eastAsia="Times New Roman" w:hAnsi="Verdana" w:cs="Times New Roman"/>
                    <w:color w:val="000000" w:themeColor="text1"/>
                    <w:sz w:val="10"/>
                    <w:szCs w:val="10"/>
                    <w:lang w:val="en-US"/>
                  </w:rPr>
                </w:rPrChange>
              </w:rPr>
            </w:pPr>
            <w:ins w:id="26674" w:author="Hardik Malhotra" w:date="2021-09-30T23:47:00Z">
              <w:r w:rsidRPr="0069225A">
                <w:rPr>
                  <w:rFonts w:ascii="Verdana" w:hAnsi="Verdana" w:cs="Arial"/>
                  <w:color w:val="000000"/>
                  <w:sz w:val="10"/>
                  <w:szCs w:val="10"/>
                  <w:rPrChange w:id="26675" w:author="Hardik Malhotra" w:date="2021-09-30T23:47:00Z">
                    <w:rPr>
                      <w:rFonts w:ascii="Arial" w:hAnsi="Arial" w:cs="Arial"/>
                      <w:b/>
                      <w:bCs/>
                      <w:color w:val="000000"/>
                      <w:sz w:val="20"/>
                      <w:szCs w:val="20"/>
                    </w:rPr>
                  </w:rPrChange>
                </w:rPr>
                <w:t>19</w:t>
              </w:r>
            </w:ins>
          </w:p>
        </w:tc>
        <w:tc>
          <w:tcPr>
            <w:tcW w:w="590" w:type="dxa"/>
            <w:tcBorders>
              <w:top w:val="nil"/>
              <w:left w:val="nil"/>
              <w:bottom w:val="single" w:sz="4" w:space="0" w:color="auto"/>
              <w:right w:val="single" w:sz="4" w:space="0" w:color="auto"/>
            </w:tcBorders>
            <w:shd w:val="clear" w:color="000000" w:fill="FFFFFF"/>
            <w:noWrap/>
            <w:vAlign w:val="bottom"/>
            <w:hideMark/>
          </w:tcPr>
          <w:p w14:paraId="17592A34" w14:textId="46A7D925" w:rsidR="0069225A" w:rsidRPr="0069225A" w:rsidRDefault="0069225A" w:rsidP="0069225A">
            <w:pPr>
              <w:spacing w:after="0" w:line="240" w:lineRule="auto"/>
              <w:jc w:val="center"/>
              <w:rPr>
                <w:ins w:id="26676" w:author="Hardik Malhotra" w:date="2021-09-30T23:47:00Z"/>
                <w:rFonts w:ascii="Verdana" w:eastAsia="Times New Roman" w:hAnsi="Verdana" w:cs="Times New Roman"/>
                <w:color w:val="000000" w:themeColor="text1"/>
                <w:sz w:val="10"/>
                <w:szCs w:val="10"/>
                <w:lang w:val="en-US"/>
                <w:rPrChange w:id="26677" w:author="Hardik Malhotra" w:date="2021-09-30T23:47:00Z">
                  <w:rPr>
                    <w:ins w:id="26678" w:author="Hardik Malhotra" w:date="2021-09-30T23:47:00Z"/>
                    <w:rFonts w:ascii="Verdana" w:eastAsia="Times New Roman" w:hAnsi="Verdana" w:cs="Times New Roman"/>
                    <w:color w:val="000000" w:themeColor="text1"/>
                    <w:sz w:val="10"/>
                    <w:szCs w:val="10"/>
                    <w:lang w:val="en-US"/>
                  </w:rPr>
                </w:rPrChange>
              </w:rPr>
            </w:pPr>
            <w:ins w:id="26679" w:author="Hardik Malhotra" w:date="2021-09-30T23:47:00Z">
              <w:r w:rsidRPr="0069225A">
                <w:rPr>
                  <w:rFonts w:ascii="Verdana" w:hAnsi="Verdana" w:cs="Arial"/>
                  <w:color w:val="000000"/>
                  <w:sz w:val="10"/>
                  <w:szCs w:val="10"/>
                  <w:rPrChange w:id="26680" w:author="Hardik Malhotra" w:date="2021-09-30T23:47:00Z">
                    <w:rPr>
                      <w:rFonts w:ascii="Arial" w:hAnsi="Arial" w:cs="Arial"/>
                      <w:b/>
                      <w:bCs/>
                      <w:color w:val="000000"/>
                      <w:sz w:val="20"/>
                      <w:szCs w:val="20"/>
                    </w:rPr>
                  </w:rPrChange>
                </w:rPr>
                <w:t>20</w:t>
              </w:r>
            </w:ins>
          </w:p>
        </w:tc>
        <w:tc>
          <w:tcPr>
            <w:tcW w:w="590" w:type="dxa"/>
            <w:tcBorders>
              <w:top w:val="nil"/>
              <w:left w:val="nil"/>
              <w:bottom w:val="single" w:sz="4" w:space="0" w:color="auto"/>
              <w:right w:val="single" w:sz="4" w:space="0" w:color="auto"/>
            </w:tcBorders>
            <w:shd w:val="clear" w:color="000000" w:fill="FFFFFF"/>
            <w:noWrap/>
            <w:vAlign w:val="bottom"/>
            <w:hideMark/>
          </w:tcPr>
          <w:p w14:paraId="52B4CF5A" w14:textId="76FC56C0" w:rsidR="0069225A" w:rsidRPr="0069225A" w:rsidRDefault="0069225A" w:rsidP="0069225A">
            <w:pPr>
              <w:spacing w:after="0" w:line="240" w:lineRule="auto"/>
              <w:jc w:val="center"/>
              <w:rPr>
                <w:ins w:id="26681" w:author="Hardik Malhotra" w:date="2021-09-30T23:47:00Z"/>
                <w:rFonts w:ascii="Verdana" w:eastAsia="Times New Roman" w:hAnsi="Verdana" w:cs="Times New Roman"/>
                <w:color w:val="000000" w:themeColor="text1"/>
                <w:sz w:val="10"/>
                <w:szCs w:val="10"/>
                <w:lang w:val="en-US"/>
                <w:rPrChange w:id="26682" w:author="Hardik Malhotra" w:date="2021-09-30T23:47:00Z">
                  <w:rPr>
                    <w:ins w:id="26683" w:author="Hardik Malhotra" w:date="2021-09-30T23:47:00Z"/>
                    <w:rFonts w:ascii="Verdana" w:eastAsia="Times New Roman" w:hAnsi="Verdana" w:cs="Times New Roman"/>
                    <w:color w:val="000000" w:themeColor="text1"/>
                    <w:sz w:val="10"/>
                    <w:szCs w:val="10"/>
                    <w:lang w:val="en-US"/>
                  </w:rPr>
                </w:rPrChange>
              </w:rPr>
            </w:pPr>
            <w:ins w:id="26684" w:author="Hardik Malhotra" w:date="2021-09-30T23:47:00Z">
              <w:r w:rsidRPr="0069225A">
                <w:rPr>
                  <w:rFonts w:ascii="Verdana" w:hAnsi="Verdana" w:cs="Arial"/>
                  <w:color w:val="000000"/>
                  <w:sz w:val="10"/>
                  <w:szCs w:val="10"/>
                  <w:rPrChange w:id="26685" w:author="Hardik Malhotra" w:date="2021-09-30T23:47:00Z">
                    <w:rPr>
                      <w:rFonts w:ascii="Arial" w:hAnsi="Arial" w:cs="Arial"/>
                      <w:b/>
                      <w:bCs/>
                      <w:color w:val="000000"/>
                      <w:sz w:val="20"/>
                      <w:szCs w:val="20"/>
                    </w:rPr>
                  </w:rPrChange>
                </w:rPr>
                <w:t>21</w:t>
              </w:r>
            </w:ins>
          </w:p>
        </w:tc>
        <w:tc>
          <w:tcPr>
            <w:tcW w:w="590" w:type="dxa"/>
            <w:tcBorders>
              <w:top w:val="nil"/>
              <w:left w:val="nil"/>
              <w:bottom w:val="single" w:sz="4" w:space="0" w:color="auto"/>
              <w:right w:val="single" w:sz="4" w:space="0" w:color="auto"/>
            </w:tcBorders>
            <w:shd w:val="clear" w:color="000000" w:fill="FFFFFF"/>
            <w:noWrap/>
            <w:vAlign w:val="bottom"/>
            <w:hideMark/>
          </w:tcPr>
          <w:p w14:paraId="7D838DF4" w14:textId="0AC70105" w:rsidR="0069225A" w:rsidRPr="0069225A" w:rsidRDefault="0069225A" w:rsidP="0069225A">
            <w:pPr>
              <w:spacing w:after="0" w:line="240" w:lineRule="auto"/>
              <w:jc w:val="center"/>
              <w:rPr>
                <w:ins w:id="26686" w:author="Hardik Malhotra" w:date="2021-09-30T23:47:00Z"/>
                <w:rFonts w:ascii="Verdana" w:eastAsia="Times New Roman" w:hAnsi="Verdana" w:cs="Times New Roman"/>
                <w:color w:val="000000" w:themeColor="text1"/>
                <w:sz w:val="10"/>
                <w:szCs w:val="10"/>
                <w:lang w:val="en-US"/>
                <w:rPrChange w:id="26687" w:author="Hardik Malhotra" w:date="2021-09-30T23:47:00Z">
                  <w:rPr>
                    <w:ins w:id="26688" w:author="Hardik Malhotra" w:date="2021-09-30T23:47:00Z"/>
                    <w:rFonts w:ascii="Verdana" w:eastAsia="Times New Roman" w:hAnsi="Verdana" w:cs="Times New Roman"/>
                    <w:color w:val="000000" w:themeColor="text1"/>
                    <w:sz w:val="10"/>
                    <w:szCs w:val="10"/>
                    <w:lang w:val="en-US"/>
                  </w:rPr>
                </w:rPrChange>
              </w:rPr>
            </w:pPr>
            <w:ins w:id="26689" w:author="Hardik Malhotra" w:date="2021-09-30T23:47:00Z">
              <w:r w:rsidRPr="0069225A">
                <w:rPr>
                  <w:rFonts w:ascii="Verdana" w:hAnsi="Verdana" w:cs="Arial"/>
                  <w:color w:val="000000"/>
                  <w:sz w:val="10"/>
                  <w:szCs w:val="10"/>
                  <w:rPrChange w:id="26690" w:author="Hardik Malhotra" w:date="2021-09-30T23:47:00Z">
                    <w:rPr>
                      <w:rFonts w:ascii="Arial" w:hAnsi="Arial" w:cs="Arial"/>
                      <w:b/>
                      <w:bCs/>
                      <w:color w:val="000000"/>
                      <w:sz w:val="20"/>
                      <w:szCs w:val="20"/>
                    </w:rPr>
                  </w:rPrChange>
                </w:rPr>
                <w:t>22</w:t>
              </w:r>
            </w:ins>
          </w:p>
        </w:tc>
        <w:tc>
          <w:tcPr>
            <w:tcW w:w="590" w:type="dxa"/>
            <w:tcBorders>
              <w:top w:val="nil"/>
              <w:left w:val="nil"/>
              <w:bottom w:val="single" w:sz="4" w:space="0" w:color="auto"/>
              <w:right w:val="single" w:sz="4" w:space="0" w:color="auto"/>
            </w:tcBorders>
            <w:shd w:val="clear" w:color="000000" w:fill="FFFFFF"/>
            <w:noWrap/>
            <w:vAlign w:val="bottom"/>
            <w:hideMark/>
          </w:tcPr>
          <w:p w14:paraId="3AE9B6D0" w14:textId="0ED8C11F" w:rsidR="0069225A" w:rsidRPr="0069225A" w:rsidRDefault="0069225A" w:rsidP="0069225A">
            <w:pPr>
              <w:spacing w:after="0" w:line="240" w:lineRule="auto"/>
              <w:jc w:val="center"/>
              <w:rPr>
                <w:ins w:id="26691" w:author="Hardik Malhotra" w:date="2021-09-30T23:47:00Z"/>
                <w:rFonts w:ascii="Verdana" w:eastAsia="Times New Roman" w:hAnsi="Verdana" w:cs="Times New Roman"/>
                <w:color w:val="000000" w:themeColor="text1"/>
                <w:sz w:val="10"/>
                <w:szCs w:val="10"/>
                <w:lang w:val="en-US"/>
                <w:rPrChange w:id="26692" w:author="Hardik Malhotra" w:date="2021-09-30T23:47:00Z">
                  <w:rPr>
                    <w:ins w:id="26693" w:author="Hardik Malhotra" w:date="2021-09-30T23:47:00Z"/>
                    <w:rFonts w:ascii="Verdana" w:eastAsia="Times New Roman" w:hAnsi="Verdana" w:cs="Times New Roman"/>
                    <w:color w:val="000000" w:themeColor="text1"/>
                    <w:sz w:val="10"/>
                    <w:szCs w:val="10"/>
                    <w:lang w:val="en-US"/>
                  </w:rPr>
                </w:rPrChange>
              </w:rPr>
            </w:pPr>
            <w:ins w:id="26694" w:author="Hardik Malhotra" w:date="2021-09-30T23:47:00Z">
              <w:r w:rsidRPr="0069225A">
                <w:rPr>
                  <w:rFonts w:ascii="Verdana" w:hAnsi="Verdana" w:cs="Arial"/>
                  <w:color w:val="000000"/>
                  <w:sz w:val="10"/>
                  <w:szCs w:val="10"/>
                  <w:rPrChange w:id="26695" w:author="Hardik Malhotra" w:date="2021-09-30T23:47:00Z">
                    <w:rPr>
                      <w:rFonts w:ascii="Arial" w:hAnsi="Arial" w:cs="Arial"/>
                      <w:b/>
                      <w:bCs/>
                      <w:color w:val="000000"/>
                      <w:sz w:val="20"/>
                      <w:szCs w:val="20"/>
                    </w:rPr>
                  </w:rPrChange>
                </w:rPr>
                <w:t>23</w:t>
              </w:r>
            </w:ins>
          </w:p>
        </w:tc>
        <w:tc>
          <w:tcPr>
            <w:tcW w:w="590" w:type="dxa"/>
            <w:tcBorders>
              <w:top w:val="nil"/>
              <w:left w:val="nil"/>
              <w:bottom w:val="single" w:sz="4" w:space="0" w:color="auto"/>
              <w:right w:val="single" w:sz="4" w:space="0" w:color="auto"/>
            </w:tcBorders>
            <w:shd w:val="clear" w:color="000000" w:fill="FFFFFF"/>
            <w:noWrap/>
            <w:vAlign w:val="bottom"/>
            <w:hideMark/>
          </w:tcPr>
          <w:p w14:paraId="33171611" w14:textId="3021919F" w:rsidR="0069225A" w:rsidRPr="0069225A" w:rsidRDefault="0069225A" w:rsidP="0069225A">
            <w:pPr>
              <w:spacing w:after="0" w:line="240" w:lineRule="auto"/>
              <w:jc w:val="center"/>
              <w:rPr>
                <w:ins w:id="26696" w:author="Hardik Malhotra" w:date="2021-09-30T23:47:00Z"/>
                <w:rFonts w:ascii="Verdana" w:eastAsia="Times New Roman" w:hAnsi="Verdana" w:cs="Times New Roman"/>
                <w:color w:val="000000" w:themeColor="text1"/>
                <w:sz w:val="10"/>
                <w:szCs w:val="10"/>
                <w:lang w:val="en-US"/>
                <w:rPrChange w:id="26697" w:author="Hardik Malhotra" w:date="2021-09-30T23:47:00Z">
                  <w:rPr>
                    <w:ins w:id="26698" w:author="Hardik Malhotra" w:date="2021-09-30T23:47:00Z"/>
                    <w:rFonts w:ascii="Verdana" w:eastAsia="Times New Roman" w:hAnsi="Verdana" w:cs="Times New Roman"/>
                    <w:color w:val="000000" w:themeColor="text1"/>
                    <w:sz w:val="10"/>
                    <w:szCs w:val="10"/>
                    <w:lang w:val="en-US"/>
                  </w:rPr>
                </w:rPrChange>
              </w:rPr>
            </w:pPr>
            <w:ins w:id="26699" w:author="Hardik Malhotra" w:date="2021-09-30T23:47:00Z">
              <w:r w:rsidRPr="0069225A">
                <w:rPr>
                  <w:rFonts w:ascii="Verdana" w:hAnsi="Verdana" w:cs="Arial"/>
                  <w:color w:val="000000"/>
                  <w:sz w:val="10"/>
                  <w:szCs w:val="10"/>
                  <w:rPrChange w:id="26700" w:author="Hardik Malhotra" w:date="2021-09-30T23:47:00Z">
                    <w:rPr>
                      <w:rFonts w:ascii="Arial" w:hAnsi="Arial" w:cs="Arial"/>
                      <w:b/>
                      <w:bCs/>
                      <w:color w:val="000000"/>
                      <w:sz w:val="20"/>
                      <w:szCs w:val="20"/>
                    </w:rPr>
                  </w:rPrChange>
                </w:rPr>
                <w:t>24</w:t>
              </w:r>
            </w:ins>
          </w:p>
        </w:tc>
        <w:tc>
          <w:tcPr>
            <w:tcW w:w="590" w:type="dxa"/>
            <w:tcBorders>
              <w:top w:val="nil"/>
              <w:left w:val="nil"/>
              <w:bottom w:val="single" w:sz="4" w:space="0" w:color="auto"/>
              <w:right w:val="single" w:sz="4" w:space="0" w:color="auto"/>
            </w:tcBorders>
            <w:shd w:val="clear" w:color="000000" w:fill="FFFFFF"/>
            <w:noWrap/>
            <w:vAlign w:val="bottom"/>
            <w:hideMark/>
          </w:tcPr>
          <w:p w14:paraId="17B64F1D" w14:textId="25E96D08" w:rsidR="0069225A" w:rsidRPr="0069225A" w:rsidRDefault="0069225A" w:rsidP="0069225A">
            <w:pPr>
              <w:spacing w:after="0" w:line="240" w:lineRule="auto"/>
              <w:jc w:val="center"/>
              <w:rPr>
                <w:ins w:id="26701" w:author="Hardik Malhotra" w:date="2021-09-30T23:47:00Z"/>
                <w:rFonts w:ascii="Verdana" w:eastAsia="Times New Roman" w:hAnsi="Verdana" w:cs="Times New Roman"/>
                <w:color w:val="000000" w:themeColor="text1"/>
                <w:sz w:val="10"/>
                <w:szCs w:val="10"/>
                <w:lang w:val="en-US"/>
                <w:rPrChange w:id="26702" w:author="Hardik Malhotra" w:date="2021-09-30T23:47:00Z">
                  <w:rPr>
                    <w:ins w:id="26703" w:author="Hardik Malhotra" w:date="2021-09-30T23:47:00Z"/>
                    <w:rFonts w:ascii="Verdana" w:eastAsia="Times New Roman" w:hAnsi="Verdana" w:cs="Times New Roman"/>
                    <w:color w:val="000000" w:themeColor="text1"/>
                    <w:sz w:val="10"/>
                    <w:szCs w:val="10"/>
                    <w:lang w:val="en-US"/>
                  </w:rPr>
                </w:rPrChange>
              </w:rPr>
            </w:pPr>
            <w:ins w:id="26704" w:author="Hardik Malhotra" w:date="2021-09-30T23:47:00Z">
              <w:r w:rsidRPr="0069225A">
                <w:rPr>
                  <w:rFonts w:ascii="Verdana" w:hAnsi="Verdana" w:cs="Arial"/>
                  <w:color w:val="000000"/>
                  <w:sz w:val="10"/>
                  <w:szCs w:val="10"/>
                  <w:rPrChange w:id="26705" w:author="Hardik Malhotra" w:date="2021-09-30T23:47:00Z">
                    <w:rPr>
                      <w:rFonts w:ascii="Arial" w:hAnsi="Arial" w:cs="Arial"/>
                      <w:b/>
                      <w:bCs/>
                      <w:color w:val="000000"/>
                      <w:sz w:val="20"/>
                      <w:szCs w:val="20"/>
                    </w:rPr>
                  </w:rPrChange>
                </w:rPr>
                <w:t>25</w:t>
              </w:r>
            </w:ins>
          </w:p>
        </w:tc>
        <w:tc>
          <w:tcPr>
            <w:tcW w:w="590" w:type="dxa"/>
            <w:tcBorders>
              <w:top w:val="nil"/>
              <w:left w:val="nil"/>
              <w:bottom w:val="single" w:sz="4" w:space="0" w:color="auto"/>
              <w:right w:val="single" w:sz="4" w:space="0" w:color="auto"/>
            </w:tcBorders>
            <w:shd w:val="clear" w:color="000000" w:fill="FFFFFF"/>
            <w:noWrap/>
            <w:vAlign w:val="bottom"/>
            <w:hideMark/>
          </w:tcPr>
          <w:p w14:paraId="4805C335" w14:textId="6E13ECDD" w:rsidR="0069225A" w:rsidRPr="0069225A" w:rsidRDefault="0069225A" w:rsidP="0069225A">
            <w:pPr>
              <w:spacing w:after="0" w:line="240" w:lineRule="auto"/>
              <w:jc w:val="center"/>
              <w:rPr>
                <w:ins w:id="26706" w:author="Hardik Malhotra" w:date="2021-09-30T23:47:00Z"/>
                <w:rFonts w:ascii="Verdana" w:eastAsia="Times New Roman" w:hAnsi="Verdana" w:cs="Times New Roman"/>
                <w:color w:val="000000" w:themeColor="text1"/>
                <w:sz w:val="10"/>
                <w:szCs w:val="10"/>
                <w:lang w:val="en-US"/>
                <w:rPrChange w:id="26707" w:author="Hardik Malhotra" w:date="2021-09-30T23:47:00Z">
                  <w:rPr>
                    <w:ins w:id="26708" w:author="Hardik Malhotra" w:date="2021-09-30T23:47:00Z"/>
                    <w:rFonts w:ascii="Verdana" w:eastAsia="Times New Roman" w:hAnsi="Verdana" w:cs="Times New Roman"/>
                    <w:color w:val="000000" w:themeColor="text1"/>
                    <w:sz w:val="10"/>
                    <w:szCs w:val="10"/>
                    <w:lang w:val="en-US"/>
                  </w:rPr>
                </w:rPrChange>
              </w:rPr>
            </w:pPr>
            <w:ins w:id="26709" w:author="Hardik Malhotra" w:date="2021-09-30T23:47:00Z">
              <w:r w:rsidRPr="0069225A">
                <w:rPr>
                  <w:rFonts w:ascii="Verdana" w:hAnsi="Verdana" w:cs="Arial"/>
                  <w:color w:val="000000"/>
                  <w:sz w:val="10"/>
                  <w:szCs w:val="10"/>
                  <w:rPrChange w:id="26710" w:author="Hardik Malhotra" w:date="2021-09-30T23:47:00Z">
                    <w:rPr>
                      <w:rFonts w:ascii="Arial" w:hAnsi="Arial" w:cs="Arial"/>
                      <w:b/>
                      <w:bCs/>
                      <w:color w:val="000000"/>
                      <w:sz w:val="20"/>
                      <w:szCs w:val="20"/>
                    </w:rPr>
                  </w:rPrChange>
                </w:rPr>
                <w:t>26</w:t>
              </w:r>
            </w:ins>
          </w:p>
        </w:tc>
        <w:tc>
          <w:tcPr>
            <w:tcW w:w="590" w:type="dxa"/>
            <w:tcBorders>
              <w:top w:val="nil"/>
              <w:left w:val="nil"/>
              <w:bottom w:val="single" w:sz="4" w:space="0" w:color="auto"/>
              <w:right w:val="single" w:sz="4" w:space="0" w:color="auto"/>
            </w:tcBorders>
            <w:shd w:val="clear" w:color="000000" w:fill="FFFFFF"/>
            <w:noWrap/>
            <w:vAlign w:val="bottom"/>
            <w:hideMark/>
          </w:tcPr>
          <w:p w14:paraId="201EA086" w14:textId="0796FD5E" w:rsidR="0069225A" w:rsidRPr="0069225A" w:rsidRDefault="0069225A" w:rsidP="0069225A">
            <w:pPr>
              <w:spacing w:after="0" w:line="240" w:lineRule="auto"/>
              <w:jc w:val="center"/>
              <w:rPr>
                <w:ins w:id="26711" w:author="Hardik Malhotra" w:date="2021-09-30T23:47:00Z"/>
                <w:rFonts w:ascii="Verdana" w:eastAsia="Times New Roman" w:hAnsi="Verdana" w:cs="Times New Roman"/>
                <w:color w:val="000000" w:themeColor="text1"/>
                <w:sz w:val="10"/>
                <w:szCs w:val="10"/>
                <w:lang w:val="en-US"/>
                <w:rPrChange w:id="26712" w:author="Hardik Malhotra" w:date="2021-09-30T23:47:00Z">
                  <w:rPr>
                    <w:ins w:id="26713" w:author="Hardik Malhotra" w:date="2021-09-30T23:47:00Z"/>
                    <w:rFonts w:ascii="Verdana" w:eastAsia="Times New Roman" w:hAnsi="Verdana" w:cs="Times New Roman"/>
                    <w:color w:val="000000" w:themeColor="text1"/>
                    <w:sz w:val="10"/>
                    <w:szCs w:val="10"/>
                    <w:lang w:val="en-US"/>
                  </w:rPr>
                </w:rPrChange>
              </w:rPr>
            </w:pPr>
            <w:ins w:id="26714" w:author="Hardik Malhotra" w:date="2021-09-30T23:47:00Z">
              <w:r w:rsidRPr="0069225A">
                <w:rPr>
                  <w:rFonts w:ascii="Verdana" w:hAnsi="Verdana" w:cs="Arial"/>
                  <w:color w:val="000000"/>
                  <w:sz w:val="10"/>
                  <w:szCs w:val="10"/>
                  <w:rPrChange w:id="26715" w:author="Hardik Malhotra" w:date="2021-09-30T23:47:00Z">
                    <w:rPr>
                      <w:rFonts w:ascii="Arial" w:hAnsi="Arial" w:cs="Arial"/>
                      <w:b/>
                      <w:bCs/>
                      <w:color w:val="000000"/>
                      <w:sz w:val="20"/>
                      <w:szCs w:val="20"/>
                    </w:rPr>
                  </w:rPrChange>
                </w:rPr>
                <w:t>26</w:t>
              </w:r>
            </w:ins>
          </w:p>
        </w:tc>
        <w:tc>
          <w:tcPr>
            <w:tcW w:w="566" w:type="dxa"/>
            <w:tcBorders>
              <w:top w:val="nil"/>
              <w:left w:val="nil"/>
              <w:bottom w:val="single" w:sz="4" w:space="0" w:color="auto"/>
              <w:right w:val="single" w:sz="4" w:space="0" w:color="auto"/>
            </w:tcBorders>
            <w:shd w:val="clear" w:color="000000" w:fill="FFFFFF"/>
            <w:noWrap/>
            <w:vAlign w:val="bottom"/>
            <w:hideMark/>
          </w:tcPr>
          <w:p w14:paraId="5200E71B" w14:textId="213BFC95" w:rsidR="0069225A" w:rsidRPr="0069225A" w:rsidRDefault="0069225A" w:rsidP="0069225A">
            <w:pPr>
              <w:spacing w:after="0" w:line="240" w:lineRule="auto"/>
              <w:jc w:val="center"/>
              <w:rPr>
                <w:ins w:id="26716" w:author="Hardik Malhotra" w:date="2021-09-30T23:47:00Z"/>
                <w:rFonts w:ascii="Verdana" w:eastAsia="Times New Roman" w:hAnsi="Verdana" w:cs="Times New Roman"/>
                <w:color w:val="000000" w:themeColor="text1"/>
                <w:sz w:val="10"/>
                <w:szCs w:val="10"/>
                <w:lang w:val="en-US"/>
                <w:rPrChange w:id="26717" w:author="Hardik Malhotra" w:date="2021-09-30T23:47:00Z">
                  <w:rPr>
                    <w:ins w:id="26718" w:author="Hardik Malhotra" w:date="2021-09-30T23:47:00Z"/>
                    <w:rFonts w:ascii="Verdana" w:eastAsia="Times New Roman" w:hAnsi="Verdana" w:cs="Times New Roman"/>
                    <w:color w:val="000000" w:themeColor="text1"/>
                    <w:sz w:val="10"/>
                    <w:szCs w:val="10"/>
                    <w:lang w:val="en-US"/>
                  </w:rPr>
                </w:rPrChange>
              </w:rPr>
            </w:pPr>
            <w:ins w:id="26719" w:author="Hardik Malhotra" w:date="2021-09-30T23:47:00Z">
              <w:r w:rsidRPr="0069225A">
                <w:rPr>
                  <w:rFonts w:ascii="Verdana" w:hAnsi="Verdana" w:cs="Arial"/>
                  <w:color w:val="000000"/>
                  <w:sz w:val="10"/>
                  <w:szCs w:val="10"/>
                  <w:rPrChange w:id="26720" w:author="Hardik Malhotra" w:date="2021-09-30T23:47:00Z">
                    <w:rPr>
                      <w:rFonts w:ascii="Arial" w:hAnsi="Arial" w:cs="Arial"/>
                      <w:b/>
                      <w:bCs/>
                      <w:color w:val="000000"/>
                      <w:sz w:val="20"/>
                      <w:szCs w:val="20"/>
                    </w:rPr>
                  </w:rPrChange>
                </w:rPr>
                <w:t>27</w:t>
              </w:r>
            </w:ins>
          </w:p>
        </w:tc>
      </w:tr>
      <w:tr w:rsidR="0069225A" w:rsidRPr="00257590" w14:paraId="56098FFF" w14:textId="77777777" w:rsidTr="00092529">
        <w:trPr>
          <w:trHeight w:val="334"/>
          <w:ins w:id="26721" w:author="Hardik Malhotra" w:date="2021-09-30T23:47:00Z"/>
        </w:trPr>
        <w:tc>
          <w:tcPr>
            <w:tcW w:w="1185" w:type="dxa"/>
            <w:tcBorders>
              <w:top w:val="nil"/>
              <w:left w:val="single" w:sz="4" w:space="0" w:color="auto"/>
              <w:bottom w:val="single" w:sz="4" w:space="0" w:color="auto"/>
              <w:right w:val="single" w:sz="4" w:space="0" w:color="auto"/>
            </w:tcBorders>
            <w:shd w:val="clear" w:color="000000" w:fill="FFFFFF"/>
            <w:noWrap/>
            <w:vAlign w:val="bottom"/>
            <w:hideMark/>
          </w:tcPr>
          <w:p w14:paraId="59EE91CF" w14:textId="77777777" w:rsidR="0069225A" w:rsidRPr="00257590" w:rsidRDefault="0069225A" w:rsidP="0069225A">
            <w:pPr>
              <w:spacing w:after="0" w:line="240" w:lineRule="auto"/>
              <w:rPr>
                <w:ins w:id="26722" w:author="Hardik Malhotra" w:date="2021-09-30T23:47:00Z"/>
                <w:rFonts w:ascii="Verdana" w:eastAsia="Times New Roman" w:hAnsi="Verdana" w:cs="Times New Roman"/>
                <w:color w:val="000000"/>
                <w:sz w:val="10"/>
                <w:szCs w:val="10"/>
                <w:lang w:val="en-US"/>
              </w:rPr>
            </w:pPr>
            <w:ins w:id="26723" w:author="Hardik Malhotra" w:date="2021-09-30T23:47:00Z">
              <w:r w:rsidRPr="00257590">
                <w:rPr>
                  <w:rFonts w:ascii="Verdana" w:eastAsia="Times New Roman" w:hAnsi="Verdana" w:cs="Times New Roman"/>
                  <w:color w:val="000000"/>
                  <w:sz w:val="10"/>
                  <w:szCs w:val="10"/>
                  <w:lang w:val="en-US"/>
                </w:rPr>
                <w:t>Construction</w:t>
              </w:r>
            </w:ins>
          </w:p>
        </w:tc>
        <w:tc>
          <w:tcPr>
            <w:tcW w:w="519" w:type="dxa"/>
            <w:tcBorders>
              <w:top w:val="nil"/>
              <w:left w:val="nil"/>
              <w:bottom w:val="single" w:sz="4" w:space="0" w:color="auto"/>
              <w:right w:val="single" w:sz="4" w:space="0" w:color="auto"/>
            </w:tcBorders>
            <w:shd w:val="clear" w:color="000000" w:fill="FFFFFF"/>
            <w:noWrap/>
            <w:vAlign w:val="bottom"/>
            <w:hideMark/>
          </w:tcPr>
          <w:p w14:paraId="305CA18B" w14:textId="0F48D045" w:rsidR="0069225A" w:rsidRPr="0069225A" w:rsidRDefault="0069225A" w:rsidP="0069225A">
            <w:pPr>
              <w:spacing w:after="0" w:line="240" w:lineRule="auto"/>
              <w:jc w:val="center"/>
              <w:rPr>
                <w:ins w:id="26724" w:author="Hardik Malhotra" w:date="2021-09-30T23:47:00Z"/>
                <w:rFonts w:ascii="Verdana" w:eastAsia="Times New Roman" w:hAnsi="Verdana" w:cs="Times New Roman"/>
                <w:color w:val="000000" w:themeColor="text1"/>
                <w:sz w:val="10"/>
                <w:szCs w:val="10"/>
                <w:lang w:val="en-US"/>
                <w:rPrChange w:id="26725" w:author="Hardik Malhotra" w:date="2021-09-30T23:47:00Z">
                  <w:rPr>
                    <w:ins w:id="26726" w:author="Hardik Malhotra" w:date="2021-09-30T23:47:00Z"/>
                    <w:rFonts w:ascii="Verdana" w:eastAsia="Times New Roman" w:hAnsi="Verdana" w:cs="Times New Roman"/>
                    <w:color w:val="000000" w:themeColor="text1"/>
                    <w:sz w:val="10"/>
                    <w:szCs w:val="10"/>
                    <w:lang w:val="en-US"/>
                  </w:rPr>
                </w:rPrChange>
              </w:rPr>
            </w:pPr>
            <w:ins w:id="26727" w:author="Hardik Malhotra" w:date="2021-09-30T23:47:00Z">
              <w:r w:rsidRPr="0069225A">
                <w:rPr>
                  <w:rFonts w:ascii="Verdana" w:hAnsi="Verdana" w:cs="Arial"/>
                  <w:color w:val="000000"/>
                  <w:sz w:val="10"/>
                  <w:szCs w:val="10"/>
                  <w:rPrChange w:id="26728" w:author="Hardik Malhotra" w:date="2021-09-30T23:47:00Z">
                    <w:rPr>
                      <w:rFonts w:ascii="Arial" w:hAnsi="Arial" w:cs="Arial"/>
                      <w:b/>
                      <w:bCs/>
                      <w:color w:val="000000"/>
                      <w:sz w:val="20"/>
                      <w:szCs w:val="20"/>
                    </w:rPr>
                  </w:rPrChange>
                </w:rPr>
                <w:t>9</w:t>
              </w:r>
            </w:ins>
          </w:p>
        </w:tc>
        <w:tc>
          <w:tcPr>
            <w:tcW w:w="519" w:type="dxa"/>
            <w:tcBorders>
              <w:top w:val="nil"/>
              <w:left w:val="nil"/>
              <w:bottom w:val="single" w:sz="4" w:space="0" w:color="auto"/>
              <w:right w:val="single" w:sz="4" w:space="0" w:color="auto"/>
            </w:tcBorders>
            <w:shd w:val="clear" w:color="000000" w:fill="FFFFFF"/>
            <w:noWrap/>
            <w:vAlign w:val="bottom"/>
            <w:hideMark/>
          </w:tcPr>
          <w:p w14:paraId="6CAE2830" w14:textId="4E2DC9E3" w:rsidR="0069225A" w:rsidRPr="0069225A" w:rsidRDefault="0069225A" w:rsidP="0069225A">
            <w:pPr>
              <w:spacing w:after="0" w:line="240" w:lineRule="auto"/>
              <w:jc w:val="center"/>
              <w:rPr>
                <w:ins w:id="26729" w:author="Hardik Malhotra" w:date="2021-09-30T23:47:00Z"/>
                <w:rFonts w:ascii="Verdana" w:eastAsia="Times New Roman" w:hAnsi="Verdana" w:cs="Times New Roman"/>
                <w:color w:val="000000" w:themeColor="text1"/>
                <w:sz w:val="10"/>
                <w:szCs w:val="10"/>
                <w:lang w:val="en-US"/>
                <w:rPrChange w:id="26730" w:author="Hardik Malhotra" w:date="2021-09-30T23:47:00Z">
                  <w:rPr>
                    <w:ins w:id="26731" w:author="Hardik Malhotra" w:date="2021-09-30T23:47:00Z"/>
                    <w:rFonts w:ascii="Verdana" w:eastAsia="Times New Roman" w:hAnsi="Verdana" w:cs="Times New Roman"/>
                    <w:color w:val="000000" w:themeColor="text1"/>
                    <w:sz w:val="10"/>
                    <w:szCs w:val="10"/>
                    <w:lang w:val="en-US"/>
                  </w:rPr>
                </w:rPrChange>
              </w:rPr>
            </w:pPr>
            <w:ins w:id="26732" w:author="Hardik Malhotra" w:date="2021-09-30T23:47:00Z">
              <w:r w:rsidRPr="0069225A">
                <w:rPr>
                  <w:rFonts w:ascii="Verdana" w:hAnsi="Verdana" w:cs="Arial"/>
                  <w:color w:val="000000"/>
                  <w:sz w:val="10"/>
                  <w:szCs w:val="10"/>
                  <w:rPrChange w:id="26733" w:author="Hardik Malhotra" w:date="2021-09-30T23:47:00Z">
                    <w:rPr>
                      <w:rFonts w:ascii="Arial" w:hAnsi="Arial" w:cs="Arial"/>
                      <w:b/>
                      <w:bCs/>
                      <w:color w:val="000000"/>
                      <w:sz w:val="20"/>
                      <w:szCs w:val="20"/>
                    </w:rPr>
                  </w:rPrChange>
                </w:rPr>
                <w:t>9</w:t>
              </w:r>
            </w:ins>
          </w:p>
        </w:tc>
        <w:tc>
          <w:tcPr>
            <w:tcW w:w="519" w:type="dxa"/>
            <w:tcBorders>
              <w:top w:val="nil"/>
              <w:left w:val="nil"/>
              <w:bottom w:val="single" w:sz="4" w:space="0" w:color="auto"/>
              <w:right w:val="single" w:sz="4" w:space="0" w:color="auto"/>
            </w:tcBorders>
            <w:shd w:val="clear" w:color="000000" w:fill="FFFFFF"/>
            <w:noWrap/>
            <w:vAlign w:val="bottom"/>
            <w:hideMark/>
          </w:tcPr>
          <w:p w14:paraId="70489958" w14:textId="14BBCC69" w:rsidR="0069225A" w:rsidRPr="0069225A" w:rsidRDefault="0069225A" w:rsidP="0069225A">
            <w:pPr>
              <w:spacing w:after="0" w:line="240" w:lineRule="auto"/>
              <w:jc w:val="center"/>
              <w:rPr>
                <w:ins w:id="26734" w:author="Hardik Malhotra" w:date="2021-09-30T23:47:00Z"/>
                <w:rFonts w:ascii="Verdana" w:eastAsia="Times New Roman" w:hAnsi="Verdana" w:cs="Times New Roman"/>
                <w:color w:val="000000" w:themeColor="text1"/>
                <w:sz w:val="10"/>
                <w:szCs w:val="10"/>
                <w:lang w:val="en-US"/>
                <w:rPrChange w:id="26735" w:author="Hardik Malhotra" w:date="2021-09-30T23:47:00Z">
                  <w:rPr>
                    <w:ins w:id="26736" w:author="Hardik Malhotra" w:date="2021-09-30T23:47:00Z"/>
                    <w:rFonts w:ascii="Verdana" w:eastAsia="Times New Roman" w:hAnsi="Verdana" w:cs="Times New Roman"/>
                    <w:color w:val="000000" w:themeColor="text1"/>
                    <w:sz w:val="10"/>
                    <w:szCs w:val="10"/>
                    <w:lang w:val="en-US"/>
                  </w:rPr>
                </w:rPrChange>
              </w:rPr>
            </w:pPr>
            <w:ins w:id="26737" w:author="Hardik Malhotra" w:date="2021-09-30T23:47:00Z">
              <w:r w:rsidRPr="0069225A">
                <w:rPr>
                  <w:rFonts w:ascii="Verdana" w:hAnsi="Verdana" w:cs="Arial"/>
                  <w:color w:val="000000"/>
                  <w:sz w:val="10"/>
                  <w:szCs w:val="10"/>
                  <w:rPrChange w:id="26738" w:author="Hardik Malhotra" w:date="2021-09-30T23:47:00Z">
                    <w:rPr>
                      <w:rFonts w:ascii="Arial" w:hAnsi="Arial" w:cs="Arial"/>
                      <w:b/>
                      <w:bCs/>
                      <w:color w:val="000000"/>
                      <w:sz w:val="20"/>
                      <w:szCs w:val="20"/>
                    </w:rPr>
                  </w:rPrChange>
                </w:rPr>
                <w:t>9</w:t>
              </w:r>
            </w:ins>
          </w:p>
        </w:tc>
        <w:tc>
          <w:tcPr>
            <w:tcW w:w="520" w:type="dxa"/>
            <w:tcBorders>
              <w:top w:val="nil"/>
              <w:left w:val="nil"/>
              <w:bottom w:val="single" w:sz="4" w:space="0" w:color="auto"/>
              <w:right w:val="single" w:sz="4" w:space="0" w:color="auto"/>
            </w:tcBorders>
            <w:shd w:val="clear" w:color="000000" w:fill="FFFFFF"/>
            <w:noWrap/>
            <w:vAlign w:val="bottom"/>
            <w:hideMark/>
          </w:tcPr>
          <w:p w14:paraId="2C2FB1FE" w14:textId="4E979DB5" w:rsidR="0069225A" w:rsidRPr="0069225A" w:rsidRDefault="0069225A" w:rsidP="0069225A">
            <w:pPr>
              <w:spacing w:after="0" w:line="240" w:lineRule="auto"/>
              <w:jc w:val="center"/>
              <w:rPr>
                <w:ins w:id="26739" w:author="Hardik Malhotra" w:date="2021-09-30T23:47:00Z"/>
                <w:rFonts w:ascii="Verdana" w:eastAsia="Times New Roman" w:hAnsi="Verdana" w:cs="Times New Roman"/>
                <w:color w:val="000000" w:themeColor="text1"/>
                <w:sz w:val="10"/>
                <w:szCs w:val="10"/>
                <w:lang w:val="en-US"/>
                <w:rPrChange w:id="26740" w:author="Hardik Malhotra" w:date="2021-09-30T23:47:00Z">
                  <w:rPr>
                    <w:ins w:id="26741" w:author="Hardik Malhotra" w:date="2021-09-30T23:47:00Z"/>
                    <w:rFonts w:ascii="Verdana" w:eastAsia="Times New Roman" w:hAnsi="Verdana" w:cs="Times New Roman"/>
                    <w:color w:val="000000" w:themeColor="text1"/>
                    <w:sz w:val="10"/>
                    <w:szCs w:val="10"/>
                    <w:lang w:val="en-US"/>
                  </w:rPr>
                </w:rPrChange>
              </w:rPr>
            </w:pPr>
            <w:ins w:id="26742" w:author="Hardik Malhotra" w:date="2021-09-30T23:47:00Z">
              <w:r w:rsidRPr="0069225A">
                <w:rPr>
                  <w:rFonts w:ascii="Verdana" w:hAnsi="Verdana" w:cs="Arial"/>
                  <w:color w:val="000000"/>
                  <w:sz w:val="10"/>
                  <w:szCs w:val="10"/>
                  <w:rPrChange w:id="26743" w:author="Hardik Malhotra" w:date="2021-09-30T23:47:00Z">
                    <w:rPr>
                      <w:rFonts w:ascii="Arial" w:hAnsi="Arial" w:cs="Arial"/>
                      <w:b/>
                      <w:bCs/>
                      <w:color w:val="000000"/>
                      <w:sz w:val="20"/>
                      <w:szCs w:val="20"/>
                    </w:rPr>
                  </w:rPrChange>
                </w:rPr>
                <w:t>10</w:t>
              </w:r>
            </w:ins>
          </w:p>
        </w:tc>
        <w:tc>
          <w:tcPr>
            <w:tcW w:w="593" w:type="dxa"/>
            <w:tcBorders>
              <w:top w:val="nil"/>
              <w:left w:val="nil"/>
              <w:bottom w:val="single" w:sz="4" w:space="0" w:color="auto"/>
              <w:right w:val="single" w:sz="4" w:space="0" w:color="auto"/>
            </w:tcBorders>
            <w:shd w:val="clear" w:color="000000" w:fill="FFFFFF"/>
            <w:noWrap/>
            <w:vAlign w:val="bottom"/>
            <w:hideMark/>
          </w:tcPr>
          <w:p w14:paraId="3CCC1BD7" w14:textId="30E27840" w:rsidR="0069225A" w:rsidRPr="0069225A" w:rsidRDefault="0069225A" w:rsidP="0069225A">
            <w:pPr>
              <w:spacing w:after="0" w:line="240" w:lineRule="auto"/>
              <w:jc w:val="center"/>
              <w:rPr>
                <w:ins w:id="26744" w:author="Hardik Malhotra" w:date="2021-09-30T23:47:00Z"/>
                <w:rFonts w:ascii="Verdana" w:eastAsia="Times New Roman" w:hAnsi="Verdana" w:cs="Times New Roman"/>
                <w:color w:val="000000" w:themeColor="text1"/>
                <w:sz w:val="10"/>
                <w:szCs w:val="10"/>
                <w:lang w:val="en-US"/>
                <w:rPrChange w:id="26745" w:author="Hardik Malhotra" w:date="2021-09-30T23:47:00Z">
                  <w:rPr>
                    <w:ins w:id="26746" w:author="Hardik Malhotra" w:date="2021-09-30T23:47:00Z"/>
                    <w:rFonts w:ascii="Verdana" w:eastAsia="Times New Roman" w:hAnsi="Verdana" w:cs="Times New Roman"/>
                    <w:color w:val="000000" w:themeColor="text1"/>
                    <w:sz w:val="10"/>
                    <w:szCs w:val="10"/>
                    <w:lang w:val="en-US"/>
                  </w:rPr>
                </w:rPrChange>
              </w:rPr>
            </w:pPr>
            <w:ins w:id="26747" w:author="Hardik Malhotra" w:date="2021-09-30T23:47:00Z">
              <w:r w:rsidRPr="0069225A">
                <w:rPr>
                  <w:rFonts w:ascii="Verdana" w:hAnsi="Verdana" w:cs="Arial"/>
                  <w:color w:val="000000"/>
                  <w:sz w:val="10"/>
                  <w:szCs w:val="10"/>
                  <w:rPrChange w:id="26748" w:author="Hardik Malhotra" w:date="2021-09-30T23:47:00Z">
                    <w:rPr>
                      <w:rFonts w:ascii="Arial" w:hAnsi="Arial" w:cs="Arial"/>
                      <w:b/>
                      <w:bCs/>
                      <w:color w:val="000000"/>
                      <w:sz w:val="20"/>
                      <w:szCs w:val="20"/>
                    </w:rPr>
                  </w:rPrChange>
                </w:rPr>
                <w:t>10</w:t>
              </w:r>
            </w:ins>
          </w:p>
        </w:tc>
        <w:tc>
          <w:tcPr>
            <w:tcW w:w="590" w:type="dxa"/>
            <w:tcBorders>
              <w:top w:val="nil"/>
              <w:left w:val="nil"/>
              <w:bottom w:val="single" w:sz="4" w:space="0" w:color="auto"/>
              <w:right w:val="single" w:sz="4" w:space="0" w:color="auto"/>
            </w:tcBorders>
            <w:shd w:val="clear" w:color="000000" w:fill="FFFFFF"/>
            <w:noWrap/>
            <w:vAlign w:val="bottom"/>
            <w:hideMark/>
          </w:tcPr>
          <w:p w14:paraId="7D54D447" w14:textId="62969256" w:rsidR="0069225A" w:rsidRPr="0069225A" w:rsidRDefault="0069225A" w:rsidP="0069225A">
            <w:pPr>
              <w:spacing w:after="0" w:line="240" w:lineRule="auto"/>
              <w:jc w:val="center"/>
              <w:rPr>
                <w:ins w:id="26749" w:author="Hardik Malhotra" w:date="2021-09-30T23:47:00Z"/>
                <w:rFonts w:ascii="Verdana" w:eastAsia="Times New Roman" w:hAnsi="Verdana" w:cs="Times New Roman"/>
                <w:color w:val="000000" w:themeColor="text1"/>
                <w:sz w:val="10"/>
                <w:szCs w:val="10"/>
                <w:lang w:val="en-US"/>
                <w:rPrChange w:id="26750" w:author="Hardik Malhotra" w:date="2021-09-30T23:47:00Z">
                  <w:rPr>
                    <w:ins w:id="26751" w:author="Hardik Malhotra" w:date="2021-09-30T23:47:00Z"/>
                    <w:rFonts w:ascii="Verdana" w:eastAsia="Times New Roman" w:hAnsi="Verdana" w:cs="Times New Roman"/>
                    <w:color w:val="000000" w:themeColor="text1"/>
                    <w:sz w:val="10"/>
                    <w:szCs w:val="10"/>
                    <w:lang w:val="en-US"/>
                  </w:rPr>
                </w:rPrChange>
              </w:rPr>
            </w:pPr>
            <w:ins w:id="26752" w:author="Hardik Malhotra" w:date="2021-09-30T23:47:00Z">
              <w:r w:rsidRPr="0069225A">
                <w:rPr>
                  <w:rFonts w:ascii="Verdana" w:hAnsi="Verdana" w:cs="Arial"/>
                  <w:color w:val="000000"/>
                  <w:sz w:val="10"/>
                  <w:szCs w:val="10"/>
                  <w:rPrChange w:id="26753" w:author="Hardik Malhotra" w:date="2021-09-30T23:47:00Z">
                    <w:rPr>
                      <w:rFonts w:ascii="Arial" w:hAnsi="Arial" w:cs="Arial"/>
                      <w:b/>
                      <w:bCs/>
                      <w:color w:val="000000"/>
                      <w:sz w:val="20"/>
                      <w:szCs w:val="20"/>
                    </w:rPr>
                  </w:rPrChange>
                </w:rPr>
                <w:t>9</w:t>
              </w:r>
            </w:ins>
          </w:p>
        </w:tc>
        <w:tc>
          <w:tcPr>
            <w:tcW w:w="590" w:type="dxa"/>
            <w:tcBorders>
              <w:top w:val="nil"/>
              <w:left w:val="nil"/>
              <w:bottom w:val="single" w:sz="4" w:space="0" w:color="auto"/>
              <w:right w:val="single" w:sz="4" w:space="0" w:color="auto"/>
            </w:tcBorders>
            <w:shd w:val="clear" w:color="000000" w:fill="FFFFFF"/>
            <w:noWrap/>
            <w:vAlign w:val="bottom"/>
            <w:hideMark/>
          </w:tcPr>
          <w:p w14:paraId="3A60AB71" w14:textId="49A79231" w:rsidR="0069225A" w:rsidRPr="0069225A" w:rsidRDefault="0069225A" w:rsidP="0069225A">
            <w:pPr>
              <w:spacing w:after="0" w:line="240" w:lineRule="auto"/>
              <w:jc w:val="center"/>
              <w:rPr>
                <w:ins w:id="26754" w:author="Hardik Malhotra" w:date="2021-09-30T23:47:00Z"/>
                <w:rFonts w:ascii="Verdana" w:eastAsia="Times New Roman" w:hAnsi="Verdana" w:cs="Times New Roman"/>
                <w:color w:val="000000" w:themeColor="text1"/>
                <w:sz w:val="10"/>
                <w:szCs w:val="10"/>
                <w:lang w:val="en-US"/>
                <w:rPrChange w:id="26755" w:author="Hardik Malhotra" w:date="2021-09-30T23:47:00Z">
                  <w:rPr>
                    <w:ins w:id="26756" w:author="Hardik Malhotra" w:date="2021-09-30T23:47:00Z"/>
                    <w:rFonts w:ascii="Verdana" w:eastAsia="Times New Roman" w:hAnsi="Verdana" w:cs="Times New Roman"/>
                    <w:color w:val="000000" w:themeColor="text1"/>
                    <w:sz w:val="10"/>
                    <w:szCs w:val="10"/>
                    <w:lang w:val="en-US"/>
                  </w:rPr>
                </w:rPrChange>
              </w:rPr>
            </w:pPr>
            <w:ins w:id="26757" w:author="Hardik Malhotra" w:date="2021-09-30T23:47:00Z">
              <w:r w:rsidRPr="0069225A">
                <w:rPr>
                  <w:rFonts w:ascii="Verdana" w:hAnsi="Verdana" w:cs="Arial"/>
                  <w:color w:val="000000"/>
                  <w:sz w:val="10"/>
                  <w:szCs w:val="10"/>
                  <w:rPrChange w:id="26758" w:author="Hardik Malhotra" w:date="2021-09-30T23:47:00Z">
                    <w:rPr>
                      <w:rFonts w:ascii="Arial" w:hAnsi="Arial" w:cs="Arial"/>
                      <w:b/>
                      <w:bCs/>
                      <w:color w:val="000000"/>
                      <w:sz w:val="20"/>
                      <w:szCs w:val="20"/>
                    </w:rPr>
                  </w:rPrChange>
                </w:rPr>
                <w:t>10</w:t>
              </w:r>
            </w:ins>
          </w:p>
        </w:tc>
        <w:tc>
          <w:tcPr>
            <w:tcW w:w="590" w:type="dxa"/>
            <w:tcBorders>
              <w:top w:val="nil"/>
              <w:left w:val="nil"/>
              <w:bottom w:val="single" w:sz="4" w:space="0" w:color="auto"/>
              <w:right w:val="single" w:sz="4" w:space="0" w:color="auto"/>
            </w:tcBorders>
            <w:shd w:val="clear" w:color="000000" w:fill="FFFFFF"/>
            <w:noWrap/>
            <w:vAlign w:val="bottom"/>
            <w:hideMark/>
          </w:tcPr>
          <w:p w14:paraId="299DED70" w14:textId="6A451270" w:rsidR="0069225A" w:rsidRPr="0069225A" w:rsidRDefault="0069225A" w:rsidP="0069225A">
            <w:pPr>
              <w:spacing w:after="0" w:line="240" w:lineRule="auto"/>
              <w:jc w:val="center"/>
              <w:rPr>
                <w:ins w:id="26759" w:author="Hardik Malhotra" w:date="2021-09-30T23:47:00Z"/>
                <w:rFonts w:ascii="Verdana" w:eastAsia="Times New Roman" w:hAnsi="Verdana" w:cs="Times New Roman"/>
                <w:color w:val="000000" w:themeColor="text1"/>
                <w:sz w:val="10"/>
                <w:szCs w:val="10"/>
                <w:lang w:val="en-US"/>
                <w:rPrChange w:id="26760" w:author="Hardik Malhotra" w:date="2021-09-30T23:47:00Z">
                  <w:rPr>
                    <w:ins w:id="26761" w:author="Hardik Malhotra" w:date="2021-09-30T23:47:00Z"/>
                    <w:rFonts w:ascii="Verdana" w:eastAsia="Times New Roman" w:hAnsi="Verdana" w:cs="Times New Roman"/>
                    <w:color w:val="000000" w:themeColor="text1"/>
                    <w:sz w:val="10"/>
                    <w:szCs w:val="10"/>
                    <w:lang w:val="en-US"/>
                  </w:rPr>
                </w:rPrChange>
              </w:rPr>
            </w:pPr>
            <w:ins w:id="26762" w:author="Hardik Malhotra" w:date="2021-09-30T23:47:00Z">
              <w:r w:rsidRPr="0069225A">
                <w:rPr>
                  <w:rFonts w:ascii="Verdana" w:hAnsi="Verdana" w:cs="Arial"/>
                  <w:color w:val="000000"/>
                  <w:sz w:val="10"/>
                  <w:szCs w:val="10"/>
                  <w:rPrChange w:id="26763" w:author="Hardik Malhotra" w:date="2021-09-30T23:47:00Z">
                    <w:rPr>
                      <w:rFonts w:ascii="Arial" w:hAnsi="Arial" w:cs="Arial"/>
                      <w:b/>
                      <w:bCs/>
                      <w:color w:val="000000"/>
                      <w:sz w:val="20"/>
                      <w:szCs w:val="20"/>
                    </w:rPr>
                  </w:rPrChange>
                </w:rPr>
                <w:t>10</w:t>
              </w:r>
            </w:ins>
          </w:p>
        </w:tc>
        <w:tc>
          <w:tcPr>
            <w:tcW w:w="590" w:type="dxa"/>
            <w:tcBorders>
              <w:top w:val="nil"/>
              <w:left w:val="nil"/>
              <w:bottom w:val="single" w:sz="4" w:space="0" w:color="auto"/>
              <w:right w:val="single" w:sz="4" w:space="0" w:color="auto"/>
            </w:tcBorders>
            <w:shd w:val="clear" w:color="000000" w:fill="FFFFFF"/>
            <w:noWrap/>
            <w:vAlign w:val="bottom"/>
            <w:hideMark/>
          </w:tcPr>
          <w:p w14:paraId="2AAA9DEE" w14:textId="3A3EE8A5" w:rsidR="0069225A" w:rsidRPr="0069225A" w:rsidRDefault="0069225A" w:rsidP="0069225A">
            <w:pPr>
              <w:spacing w:after="0" w:line="240" w:lineRule="auto"/>
              <w:jc w:val="center"/>
              <w:rPr>
                <w:ins w:id="26764" w:author="Hardik Malhotra" w:date="2021-09-30T23:47:00Z"/>
                <w:rFonts w:ascii="Verdana" w:eastAsia="Times New Roman" w:hAnsi="Verdana" w:cs="Times New Roman"/>
                <w:color w:val="000000" w:themeColor="text1"/>
                <w:sz w:val="10"/>
                <w:szCs w:val="10"/>
                <w:lang w:val="en-US"/>
                <w:rPrChange w:id="26765" w:author="Hardik Malhotra" w:date="2021-09-30T23:47:00Z">
                  <w:rPr>
                    <w:ins w:id="26766" w:author="Hardik Malhotra" w:date="2021-09-30T23:47:00Z"/>
                    <w:rFonts w:ascii="Verdana" w:eastAsia="Times New Roman" w:hAnsi="Verdana" w:cs="Times New Roman"/>
                    <w:color w:val="000000" w:themeColor="text1"/>
                    <w:sz w:val="10"/>
                    <w:szCs w:val="10"/>
                    <w:lang w:val="en-US"/>
                  </w:rPr>
                </w:rPrChange>
              </w:rPr>
            </w:pPr>
            <w:ins w:id="26767" w:author="Hardik Malhotra" w:date="2021-09-30T23:47:00Z">
              <w:r w:rsidRPr="0069225A">
                <w:rPr>
                  <w:rFonts w:ascii="Verdana" w:hAnsi="Verdana" w:cs="Arial"/>
                  <w:color w:val="000000"/>
                  <w:sz w:val="10"/>
                  <w:szCs w:val="10"/>
                  <w:rPrChange w:id="26768" w:author="Hardik Malhotra" w:date="2021-09-30T23:47:00Z">
                    <w:rPr>
                      <w:rFonts w:ascii="Arial" w:hAnsi="Arial" w:cs="Arial"/>
                      <w:b/>
                      <w:bCs/>
                      <w:color w:val="000000"/>
                      <w:sz w:val="20"/>
                      <w:szCs w:val="20"/>
                    </w:rPr>
                  </w:rPrChange>
                </w:rPr>
                <w:t>11</w:t>
              </w:r>
            </w:ins>
          </w:p>
        </w:tc>
        <w:tc>
          <w:tcPr>
            <w:tcW w:w="590" w:type="dxa"/>
            <w:tcBorders>
              <w:top w:val="nil"/>
              <w:left w:val="nil"/>
              <w:bottom w:val="single" w:sz="4" w:space="0" w:color="auto"/>
              <w:right w:val="single" w:sz="4" w:space="0" w:color="auto"/>
            </w:tcBorders>
            <w:shd w:val="clear" w:color="000000" w:fill="FFFFFF"/>
            <w:noWrap/>
            <w:vAlign w:val="bottom"/>
            <w:hideMark/>
          </w:tcPr>
          <w:p w14:paraId="6E798ECC" w14:textId="4C950444" w:rsidR="0069225A" w:rsidRPr="0069225A" w:rsidRDefault="0069225A" w:rsidP="0069225A">
            <w:pPr>
              <w:spacing w:after="0" w:line="240" w:lineRule="auto"/>
              <w:jc w:val="center"/>
              <w:rPr>
                <w:ins w:id="26769" w:author="Hardik Malhotra" w:date="2021-09-30T23:47:00Z"/>
                <w:rFonts w:ascii="Verdana" w:eastAsia="Times New Roman" w:hAnsi="Verdana" w:cs="Times New Roman"/>
                <w:color w:val="000000" w:themeColor="text1"/>
                <w:sz w:val="10"/>
                <w:szCs w:val="10"/>
                <w:lang w:val="en-US"/>
                <w:rPrChange w:id="26770" w:author="Hardik Malhotra" w:date="2021-09-30T23:47:00Z">
                  <w:rPr>
                    <w:ins w:id="26771" w:author="Hardik Malhotra" w:date="2021-09-30T23:47:00Z"/>
                    <w:rFonts w:ascii="Verdana" w:eastAsia="Times New Roman" w:hAnsi="Verdana" w:cs="Times New Roman"/>
                    <w:color w:val="000000" w:themeColor="text1"/>
                    <w:sz w:val="10"/>
                    <w:szCs w:val="10"/>
                    <w:lang w:val="en-US"/>
                  </w:rPr>
                </w:rPrChange>
              </w:rPr>
            </w:pPr>
            <w:ins w:id="26772" w:author="Hardik Malhotra" w:date="2021-09-30T23:47:00Z">
              <w:r w:rsidRPr="0069225A">
                <w:rPr>
                  <w:rFonts w:ascii="Verdana" w:hAnsi="Verdana" w:cs="Arial"/>
                  <w:color w:val="000000"/>
                  <w:sz w:val="10"/>
                  <w:szCs w:val="10"/>
                  <w:rPrChange w:id="26773" w:author="Hardik Malhotra" w:date="2021-09-30T23:47:00Z">
                    <w:rPr>
                      <w:rFonts w:ascii="Arial" w:hAnsi="Arial" w:cs="Arial"/>
                      <w:b/>
                      <w:bCs/>
                      <w:color w:val="000000"/>
                      <w:sz w:val="20"/>
                      <w:szCs w:val="20"/>
                    </w:rPr>
                  </w:rPrChange>
                </w:rPr>
                <w:t>11</w:t>
              </w:r>
            </w:ins>
          </w:p>
        </w:tc>
        <w:tc>
          <w:tcPr>
            <w:tcW w:w="590" w:type="dxa"/>
            <w:tcBorders>
              <w:top w:val="nil"/>
              <w:left w:val="nil"/>
              <w:bottom w:val="single" w:sz="4" w:space="0" w:color="auto"/>
              <w:right w:val="single" w:sz="4" w:space="0" w:color="auto"/>
            </w:tcBorders>
            <w:shd w:val="clear" w:color="000000" w:fill="FFFFFF"/>
            <w:noWrap/>
            <w:vAlign w:val="bottom"/>
            <w:hideMark/>
          </w:tcPr>
          <w:p w14:paraId="4868120F" w14:textId="7CF0C32F" w:rsidR="0069225A" w:rsidRPr="0069225A" w:rsidRDefault="0069225A" w:rsidP="0069225A">
            <w:pPr>
              <w:spacing w:after="0" w:line="240" w:lineRule="auto"/>
              <w:jc w:val="center"/>
              <w:rPr>
                <w:ins w:id="26774" w:author="Hardik Malhotra" w:date="2021-09-30T23:47:00Z"/>
                <w:rFonts w:ascii="Verdana" w:eastAsia="Times New Roman" w:hAnsi="Verdana" w:cs="Times New Roman"/>
                <w:color w:val="000000" w:themeColor="text1"/>
                <w:sz w:val="10"/>
                <w:szCs w:val="10"/>
                <w:lang w:val="en-US"/>
                <w:rPrChange w:id="26775" w:author="Hardik Malhotra" w:date="2021-09-30T23:47:00Z">
                  <w:rPr>
                    <w:ins w:id="26776" w:author="Hardik Malhotra" w:date="2021-09-30T23:47:00Z"/>
                    <w:rFonts w:ascii="Verdana" w:eastAsia="Times New Roman" w:hAnsi="Verdana" w:cs="Times New Roman"/>
                    <w:color w:val="000000" w:themeColor="text1"/>
                    <w:sz w:val="10"/>
                    <w:szCs w:val="10"/>
                    <w:lang w:val="en-US"/>
                  </w:rPr>
                </w:rPrChange>
              </w:rPr>
            </w:pPr>
            <w:ins w:id="26777" w:author="Hardik Malhotra" w:date="2021-09-30T23:47:00Z">
              <w:r w:rsidRPr="0069225A">
                <w:rPr>
                  <w:rFonts w:ascii="Verdana" w:hAnsi="Verdana" w:cs="Arial"/>
                  <w:color w:val="000000"/>
                  <w:sz w:val="10"/>
                  <w:szCs w:val="10"/>
                  <w:rPrChange w:id="26778" w:author="Hardik Malhotra" w:date="2021-09-30T23:47:00Z">
                    <w:rPr>
                      <w:rFonts w:ascii="Arial" w:hAnsi="Arial" w:cs="Arial"/>
                      <w:b/>
                      <w:bCs/>
                      <w:color w:val="000000"/>
                      <w:sz w:val="20"/>
                      <w:szCs w:val="20"/>
                    </w:rPr>
                  </w:rPrChange>
                </w:rPr>
                <w:t>12</w:t>
              </w:r>
            </w:ins>
          </w:p>
        </w:tc>
        <w:tc>
          <w:tcPr>
            <w:tcW w:w="590" w:type="dxa"/>
            <w:tcBorders>
              <w:top w:val="nil"/>
              <w:left w:val="nil"/>
              <w:bottom w:val="single" w:sz="4" w:space="0" w:color="auto"/>
              <w:right w:val="single" w:sz="4" w:space="0" w:color="auto"/>
            </w:tcBorders>
            <w:shd w:val="clear" w:color="000000" w:fill="FFFFFF"/>
            <w:noWrap/>
            <w:vAlign w:val="bottom"/>
            <w:hideMark/>
          </w:tcPr>
          <w:p w14:paraId="5B899D4B" w14:textId="41A2884C" w:rsidR="0069225A" w:rsidRPr="0069225A" w:rsidRDefault="0069225A" w:rsidP="0069225A">
            <w:pPr>
              <w:spacing w:after="0" w:line="240" w:lineRule="auto"/>
              <w:jc w:val="center"/>
              <w:rPr>
                <w:ins w:id="26779" w:author="Hardik Malhotra" w:date="2021-09-30T23:47:00Z"/>
                <w:rFonts w:ascii="Verdana" w:eastAsia="Times New Roman" w:hAnsi="Verdana" w:cs="Times New Roman"/>
                <w:color w:val="000000" w:themeColor="text1"/>
                <w:sz w:val="10"/>
                <w:szCs w:val="10"/>
                <w:lang w:val="en-US"/>
                <w:rPrChange w:id="26780" w:author="Hardik Malhotra" w:date="2021-09-30T23:47:00Z">
                  <w:rPr>
                    <w:ins w:id="26781" w:author="Hardik Malhotra" w:date="2021-09-30T23:47:00Z"/>
                    <w:rFonts w:ascii="Verdana" w:eastAsia="Times New Roman" w:hAnsi="Verdana" w:cs="Times New Roman"/>
                    <w:color w:val="000000" w:themeColor="text1"/>
                    <w:sz w:val="10"/>
                    <w:szCs w:val="10"/>
                    <w:lang w:val="en-US"/>
                  </w:rPr>
                </w:rPrChange>
              </w:rPr>
            </w:pPr>
            <w:ins w:id="26782" w:author="Hardik Malhotra" w:date="2021-09-30T23:47:00Z">
              <w:r w:rsidRPr="0069225A">
                <w:rPr>
                  <w:rFonts w:ascii="Verdana" w:hAnsi="Verdana" w:cs="Arial"/>
                  <w:color w:val="000000"/>
                  <w:sz w:val="10"/>
                  <w:szCs w:val="10"/>
                  <w:rPrChange w:id="26783" w:author="Hardik Malhotra" w:date="2021-09-30T23:47:00Z">
                    <w:rPr>
                      <w:rFonts w:ascii="Arial" w:hAnsi="Arial" w:cs="Arial"/>
                      <w:b/>
                      <w:bCs/>
                      <w:color w:val="000000"/>
                      <w:sz w:val="20"/>
                      <w:szCs w:val="20"/>
                    </w:rPr>
                  </w:rPrChange>
                </w:rPr>
                <w:t>12</w:t>
              </w:r>
            </w:ins>
          </w:p>
        </w:tc>
        <w:tc>
          <w:tcPr>
            <w:tcW w:w="590" w:type="dxa"/>
            <w:tcBorders>
              <w:top w:val="nil"/>
              <w:left w:val="nil"/>
              <w:bottom w:val="single" w:sz="4" w:space="0" w:color="auto"/>
              <w:right w:val="single" w:sz="4" w:space="0" w:color="auto"/>
            </w:tcBorders>
            <w:shd w:val="clear" w:color="000000" w:fill="FFFFFF"/>
            <w:noWrap/>
            <w:vAlign w:val="bottom"/>
            <w:hideMark/>
          </w:tcPr>
          <w:p w14:paraId="496429E7" w14:textId="0BE2143C" w:rsidR="0069225A" w:rsidRPr="0069225A" w:rsidRDefault="0069225A" w:rsidP="0069225A">
            <w:pPr>
              <w:spacing w:after="0" w:line="240" w:lineRule="auto"/>
              <w:jc w:val="center"/>
              <w:rPr>
                <w:ins w:id="26784" w:author="Hardik Malhotra" w:date="2021-09-30T23:47:00Z"/>
                <w:rFonts w:ascii="Verdana" w:eastAsia="Times New Roman" w:hAnsi="Verdana" w:cs="Times New Roman"/>
                <w:color w:val="000000" w:themeColor="text1"/>
                <w:sz w:val="10"/>
                <w:szCs w:val="10"/>
                <w:lang w:val="en-US"/>
                <w:rPrChange w:id="26785" w:author="Hardik Malhotra" w:date="2021-09-30T23:47:00Z">
                  <w:rPr>
                    <w:ins w:id="26786" w:author="Hardik Malhotra" w:date="2021-09-30T23:47:00Z"/>
                    <w:rFonts w:ascii="Verdana" w:eastAsia="Times New Roman" w:hAnsi="Verdana" w:cs="Times New Roman"/>
                    <w:color w:val="000000" w:themeColor="text1"/>
                    <w:sz w:val="10"/>
                    <w:szCs w:val="10"/>
                    <w:lang w:val="en-US"/>
                  </w:rPr>
                </w:rPrChange>
              </w:rPr>
            </w:pPr>
            <w:ins w:id="26787" w:author="Hardik Malhotra" w:date="2021-09-30T23:47:00Z">
              <w:r w:rsidRPr="0069225A">
                <w:rPr>
                  <w:rFonts w:ascii="Verdana" w:hAnsi="Verdana" w:cs="Arial"/>
                  <w:color w:val="000000"/>
                  <w:sz w:val="10"/>
                  <w:szCs w:val="10"/>
                  <w:rPrChange w:id="26788" w:author="Hardik Malhotra" w:date="2021-09-30T23:47:00Z">
                    <w:rPr>
                      <w:rFonts w:ascii="Arial" w:hAnsi="Arial" w:cs="Arial"/>
                      <w:b/>
                      <w:bCs/>
                      <w:color w:val="000000"/>
                      <w:sz w:val="20"/>
                      <w:szCs w:val="20"/>
                    </w:rPr>
                  </w:rPrChange>
                </w:rPr>
                <w:t>13</w:t>
              </w:r>
            </w:ins>
          </w:p>
        </w:tc>
        <w:tc>
          <w:tcPr>
            <w:tcW w:w="590" w:type="dxa"/>
            <w:tcBorders>
              <w:top w:val="nil"/>
              <w:left w:val="nil"/>
              <w:bottom w:val="single" w:sz="4" w:space="0" w:color="auto"/>
              <w:right w:val="single" w:sz="4" w:space="0" w:color="auto"/>
            </w:tcBorders>
            <w:shd w:val="clear" w:color="000000" w:fill="FFFFFF"/>
            <w:noWrap/>
            <w:vAlign w:val="bottom"/>
            <w:hideMark/>
          </w:tcPr>
          <w:p w14:paraId="22A84CB9" w14:textId="56670EDD" w:rsidR="0069225A" w:rsidRPr="0069225A" w:rsidRDefault="0069225A" w:rsidP="0069225A">
            <w:pPr>
              <w:spacing w:after="0" w:line="240" w:lineRule="auto"/>
              <w:jc w:val="center"/>
              <w:rPr>
                <w:ins w:id="26789" w:author="Hardik Malhotra" w:date="2021-09-30T23:47:00Z"/>
                <w:rFonts w:ascii="Verdana" w:eastAsia="Times New Roman" w:hAnsi="Verdana" w:cs="Times New Roman"/>
                <w:color w:val="000000" w:themeColor="text1"/>
                <w:sz w:val="10"/>
                <w:szCs w:val="10"/>
                <w:lang w:val="en-US"/>
                <w:rPrChange w:id="26790" w:author="Hardik Malhotra" w:date="2021-09-30T23:47:00Z">
                  <w:rPr>
                    <w:ins w:id="26791" w:author="Hardik Malhotra" w:date="2021-09-30T23:47:00Z"/>
                    <w:rFonts w:ascii="Verdana" w:eastAsia="Times New Roman" w:hAnsi="Verdana" w:cs="Times New Roman"/>
                    <w:color w:val="000000" w:themeColor="text1"/>
                    <w:sz w:val="10"/>
                    <w:szCs w:val="10"/>
                    <w:lang w:val="en-US"/>
                  </w:rPr>
                </w:rPrChange>
              </w:rPr>
            </w:pPr>
            <w:ins w:id="26792" w:author="Hardik Malhotra" w:date="2021-09-30T23:47:00Z">
              <w:r w:rsidRPr="0069225A">
                <w:rPr>
                  <w:rFonts w:ascii="Verdana" w:hAnsi="Verdana" w:cs="Arial"/>
                  <w:color w:val="000000"/>
                  <w:sz w:val="10"/>
                  <w:szCs w:val="10"/>
                  <w:rPrChange w:id="26793" w:author="Hardik Malhotra" w:date="2021-09-30T23:47:00Z">
                    <w:rPr>
                      <w:rFonts w:ascii="Arial" w:hAnsi="Arial" w:cs="Arial"/>
                      <w:b/>
                      <w:bCs/>
                      <w:color w:val="000000"/>
                      <w:sz w:val="20"/>
                      <w:szCs w:val="20"/>
                    </w:rPr>
                  </w:rPrChange>
                </w:rPr>
                <w:t>13</w:t>
              </w:r>
            </w:ins>
          </w:p>
        </w:tc>
        <w:tc>
          <w:tcPr>
            <w:tcW w:w="590" w:type="dxa"/>
            <w:tcBorders>
              <w:top w:val="nil"/>
              <w:left w:val="nil"/>
              <w:bottom w:val="single" w:sz="4" w:space="0" w:color="auto"/>
              <w:right w:val="single" w:sz="4" w:space="0" w:color="auto"/>
            </w:tcBorders>
            <w:shd w:val="clear" w:color="000000" w:fill="FFFFFF"/>
            <w:noWrap/>
            <w:vAlign w:val="bottom"/>
            <w:hideMark/>
          </w:tcPr>
          <w:p w14:paraId="2D942BD3" w14:textId="2E0819F3" w:rsidR="0069225A" w:rsidRPr="0069225A" w:rsidRDefault="0069225A" w:rsidP="0069225A">
            <w:pPr>
              <w:spacing w:after="0" w:line="240" w:lineRule="auto"/>
              <w:jc w:val="center"/>
              <w:rPr>
                <w:ins w:id="26794" w:author="Hardik Malhotra" w:date="2021-09-30T23:47:00Z"/>
                <w:rFonts w:ascii="Verdana" w:eastAsia="Times New Roman" w:hAnsi="Verdana" w:cs="Times New Roman"/>
                <w:color w:val="000000" w:themeColor="text1"/>
                <w:sz w:val="10"/>
                <w:szCs w:val="10"/>
                <w:lang w:val="en-US"/>
                <w:rPrChange w:id="26795" w:author="Hardik Malhotra" w:date="2021-09-30T23:47:00Z">
                  <w:rPr>
                    <w:ins w:id="26796" w:author="Hardik Malhotra" w:date="2021-09-30T23:47:00Z"/>
                    <w:rFonts w:ascii="Verdana" w:eastAsia="Times New Roman" w:hAnsi="Verdana" w:cs="Times New Roman"/>
                    <w:color w:val="000000" w:themeColor="text1"/>
                    <w:sz w:val="10"/>
                    <w:szCs w:val="10"/>
                    <w:lang w:val="en-US"/>
                  </w:rPr>
                </w:rPrChange>
              </w:rPr>
            </w:pPr>
            <w:ins w:id="26797" w:author="Hardik Malhotra" w:date="2021-09-30T23:47:00Z">
              <w:r w:rsidRPr="0069225A">
                <w:rPr>
                  <w:rFonts w:ascii="Verdana" w:hAnsi="Verdana" w:cs="Arial"/>
                  <w:color w:val="000000"/>
                  <w:sz w:val="10"/>
                  <w:szCs w:val="10"/>
                  <w:rPrChange w:id="26798" w:author="Hardik Malhotra" w:date="2021-09-30T23:47:00Z">
                    <w:rPr>
                      <w:rFonts w:ascii="Arial" w:hAnsi="Arial" w:cs="Arial"/>
                      <w:b/>
                      <w:bCs/>
                      <w:color w:val="000000"/>
                      <w:sz w:val="20"/>
                      <w:szCs w:val="20"/>
                    </w:rPr>
                  </w:rPrChange>
                </w:rPr>
                <w:t>13</w:t>
              </w:r>
            </w:ins>
          </w:p>
        </w:tc>
        <w:tc>
          <w:tcPr>
            <w:tcW w:w="566" w:type="dxa"/>
            <w:tcBorders>
              <w:top w:val="nil"/>
              <w:left w:val="nil"/>
              <w:bottom w:val="single" w:sz="4" w:space="0" w:color="auto"/>
              <w:right w:val="single" w:sz="4" w:space="0" w:color="auto"/>
            </w:tcBorders>
            <w:shd w:val="clear" w:color="000000" w:fill="FFFFFF"/>
            <w:noWrap/>
            <w:vAlign w:val="bottom"/>
            <w:hideMark/>
          </w:tcPr>
          <w:p w14:paraId="28621698" w14:textId="117DE9F8" w:rsidR="0069225A" w:rsidRPr="0069225A" w:rsidRDefault="0069225A" w:rsidP="0069225A">
            <w:pPr>
              <w:spacing w:after="0" w:line="240" w:lineRule="auto"/>
              <w:jc w:val="center"/>
              <w:rPr>
                <w:ins w:id="26799" w:author="Hardik Malhotra" w:date="2021-09-30T23:47:00Z"/>
                <w:rFonts w:ascii="Verdana" w:eastAsia="Times New Roman" w:hAnsi="Verdana" w:cs="Times New Roman"/>
                <w:color w:val="000000" w:themeColor="text1"/>
                <w:sz w:val="10"/>
                <w:szCs w:val="10"/>
                <w:lang w:val="en-US"/>
                <w:rPrChange w:id="26800" w:author="Hardik Malhotra" w:date="2021-09-30T23:47:00Z">
                  <w:rPr>
                    <w:ins w:id="26801" w:author="Hardik Malhotra" w:date="2021-09-30T23:47:00Z"/>
                    <w:rFonts w:ascii="Verdana" w:eastAsia="Times New Roman" w:hAnsi="Verdana" w:cs="Times New Roman"/>
                    <w:color w:val="000000" w:themeColor="text1"/>
                    <w:sz w:val="10"/>
                    <w:szCs w:val="10"/>
                    <w:lang w:val="en-US"/>
                  </w:rPr>
                </w:rPrChange>
              </w:rPr>
            </w:pPr>
            <w:ins w:id="26802" w:author="Hardik Malhotra" w:date="2021-09-30T23:47:00Z">
              <w:r w:rsidRPr="0069225A">
                <w:rPr>
                  <w:rFonts w:ascii="Verdana" w:hAnsi="Verdana" w:cs="Arial"/>
                  <w:color w:val="000000"/>
                  <w:sz w:val="10"/>
                  <w:szCs w:val="10"/>
                  <w:rPrChange w:id="26803" w:author="Hardik Malhotra" w:date="2021-09-30T23:47:00Z">
                    <w:rPr>
                      <w:rFonts w:ascii="Arial" w:hAnsi="Arial" w:cs="Arial"/>
                      <w:b/>
                      <w:bCs/>
                      <w:color w:val="000000"/>
                      <w:sz w:val="20"/>
                      <w:szCs w:val="20"/>
                    </w:rPr>
                  </w:rPrChange>
                </w:rPr>
                <w:t>14</w:t>
              </w:r>
            </w:ins>
          </w:p>
        </w:tc>
      </w:tr>
      <w:tr w:rsidR="0069225A" w:rsidRPr="00257590" w14:paraId="156A7D65" w14:textId="77777777" w:rsidTr="00092529">
        <w:trPr>
          <w:trHeight w:val="334"/>
          <w:ins w:id="26804" w:author="Hardik Malhotra" w:date="2021-09-30T23:47:00Z"/>
        </w:trPr>
        <w:tc>
          <w:tcPr>
            <w:tcW w:w="1185" w:type="dxa"/>
            <w:tcBorders>
              <w:top w:val="nil"/>
              <w:left w:val="single" w:sz="4" w:space="0" w:color="auto"/>
              <w:bottom w:val="single" w:sz="4" w:space="0" w:color="auto"/>
              <w:right w:val="single" w:sz="4" w:space="0" w:color="auto"/>
            </w:tcBorders>
            <w:shd w:val="clear" w:color="000000" w:fill="FFFFFF"/>
            <w:noWrap/>
            <w:vAlign w:val="bottom"/>
            <w:hideMark/>
          </w:tcPr>
          <w:p w14:paraId="47E60E1E" w14:textId="77777777" w:rsidR="0069225A" w:rsidRPr="00257590" w:rsidRDefault="0069225A" w:rsidP="0069225A">
            <w:pPr>
              <w:spacing w:after="0" w:line="240" w:lineRule="auto"/>
              <w:rPr>
                <w:ins w:id="26805" w:author="Hardik Malhotra" w:date="2021-09-30T23:47:00Z"/>
                <w:rFonts w:ascii="Verdana" w:eastAsia="Times New Roman" w:hAnsi="Verdana" w:cs="Times New Roman"/>
                <w:color w:val="000000"/>
                <w:sz w:val="10"/>
                <w:szCs w:val="10"/>
                <w:lang w:val="en-US"/>
              </w:rPr>
            </w:pPr>
            <w:ins w:id="26806" w:author="Hardik Malhotra" w:date="2021-09-30T23:47:00Z">
              <w:r w:rsidRPr="00257590">
                <w:rPr>
                  <w:rFonts w:ascii="Verdana" w:eastAsia="Times New Roman" w:hAnsi="Verdana" w:cs="Times New Roman"/>
                  <w:color w:val="000000"/>
                  <w:sz w:val="10"/>
                  <w:szCs w:val="10"/>
                  <w:lang w:val="en-US"/>
                </w:rPr>
                <w:t xml:space="preserve">Composite Materials </w:t>
              </w:r>
            </w:ins>
          </w:p>
        </w:tc>
        <w:tc>
          <w:tcPr>
            <w:tcW w:w="519" w:type="dxa"/>
            <w:tcBorders>
              <w:top w:val="nil"/>
              <w:left w:val="nil"/>
              <w:bottom w:val="single" w:sz="4" w:space="0" w:color="auto"/>
              <w:right w:val="single" w:sz="4" w:space="0" w:color="auto"/>
            </w:tcBorders>
            <w:shd w:val="clear" w:color="000000" w:fill="FFFFFF"/>
            <w:noWrap/>
            <w:vAlign w:val="bottom"/>
            <w:hideMark/>
          </w:tcPr>
          <w:p w14:paraId="5FB85EA0" w14:textId="6E9DC24A" w:rsidR="0069225A" w:rsidRPr="0069225A" w:rsidRDefault="0069225A" w:rsidP="0069225A">
            <w:pPr>
              <w:spacing w:after="0" w:line="240" w:lineRule="auto"/>
              <w:jc w:val="center"/>
              <w:rPr>
                <w:ins w:id="26807" w:author="Hardik Malhotra" w:date="2021-09-30T23:47:00Z"/>
                <w:rFonts w:ascii="Verdana" w:eastAsia="Times New Roman" w:hAnsi="Verdana" w:cs="Times New Roman"/>
                <w:color w:val="000000" w:themeColor="text1"/>
                <w:sz w:val="10"/>
                <w:szCs w:val="10"/>
                <w:lang w:val="en-US"/>
                <w:rPrChange w:id="26808" w:author="Hardik Malhotra" w:date="2021-09-30T23:47:00Z">
                  <w:rPr>
                    <w:ins w:id="26809" w:author="Hardik Malhotra" w:date="2021-09-30T23:47:00Z"/>
                    <w:rFonts w:ascii="Verdana" w:eastAsia="Times New Roman" w:hAnsi="Verdana" w:cs="Times New Roman"/>
                    <w:color w:val="000000" w:themeColor="text1"/>
                    <w:sz w:val="10"/>
                    <w:szCs w:val="10"/>
                    <w:lang w:val="en-US"/>
                  </w:rPr>
                </w:rPrChange>
              </w:rPr>
            </w:pPr>
            <w:ins w:id="26810" w:author="Hardik Malhotra" w:date="2021-09-30T23:47:00Z">
              <w:r w:rsidRPr="0069225A">
                <w:rPr>
                  <w:rFonts w:ascii="Verdana" w:hAnsi="Verdana" w:cs="Arial"/>
                  <w:color w:val="000000"/>
                  <w:sz w:val="10"/>
                  <w:szCs w:val="10"/>
                  <w:rPrChange w:id="26811" w:author="Hardik Malhotra" w:date="2021-09-30T23:47:00Z">
                    <w:rPr>
                      <w:rFonts w:ascii="Arial" w:hAnsi="Arial" w:cs="Arial"/>
                      <w:b/>
                      <w:bCs/>
                      <w:color w:val="000000"/>
                      <w:sz w:val="20"/>
                      <w:szCs w:val="20"/>
                    </w:rPr>
                  </w:rPrChange>
                </w:rPr>
                <w:t>9</w:t>
              </w:r>
            </w:ins>
          </w:p>
        </w:tc>
        <w:tc>
          <w:tcPr>
            <w:tcW w:w="519" w:type="dxa"/>
            <w:tcBorders>
              <w:top w:val="nil"/>
              <w:left w:val="nil"/>
              <w:bottom w:val="single" w:sz="4" w:space="0" w:color="auto"/>
              <w:right w:val="single" w:sz="4" w:space="0" w:color="auto"/>
            </w:tcBorders>
            <w:shd w:val="clear" w:color="000000" w:fill="FFFFFF"/>
            <w:noWrap/>
            <w:vAlign w:val="bottom"/>
            <w:hideMark/>
          </w:tcPr>
          <w:p w14:paraId="3F131623" w14:textId="14E79B09" w:rsidR="0069225A" w:rsidRPr="0069225A" w:rsidRDefault="0069225A" w:rsidP="0069225A">
            <w:pPr>
              <w:spacing w:after="0" w:line="240" w:lineRule="auto"/>
              <w:jc w:val="center"/>
              <w:rPr>
                <w:ins w:id="26812" w:author="Hardik Malhotra" w:date="2021-09-30T23:47:00Z"/>
                <w:rFonts w:ascii="Verdana" w:eastAsia="Times New Roman" w:hAnsi="Verdana" w:cs="Times New Roman"/>
                <w:color w:val="000000" w:themeColor="text1"/>
                <w:sz w:val="10"/>
                <w:szCs w:val="10"/>
                <w:lang w:val="en-US"/>
                <w:rPrChange w:id="26813" w:author="Hardik Malhotra" w:date="2021-09-30T23:47:00Z">
                  <w:rPr>
                    <w:ins w:id="26814" w:author="Hardik Malhotra" w:date="2021-09-30T23:47:00Z"/>
                    <w:rFonts w:ascii="Verdana" w:eastAsia="Times New Roman" w:hAnsi="Verdana" w:cs="Times New Roman"/>
                    <w:color w:val="000000" w:themeColor="text1"/>
                    <w:sz w:val="10"/>
                    <w:szCs w:val="10"/>
                    <w:lang w:val="en-US"/>
                  </w:rPr>
                </w:rPrChange>
              </w:rPr>
            </w:pPr>
            <w:ins w:id="26815" w:author="Hardik Malhotra" w:date="2021-09-30T23:47:00Z">
              <w:r w:rsidRPr="0069225A">
                <w:rPr>
                  <w:rFonts w:ascii="Verdana" w:hAnsi="Verdana" w:cs="Arial"/>
                  <w:color w:val="000000"/>
                  <w:sz w:val="10"/>
                  <w:szCs w:val="10"/>
                  <w:rPrChange w:id="26816" w:author="Hardik Malhotra" w:date="2021-09-30T23:47:00Z">
                    <w:rPr>
                      <w:rFonts w:ascii="Arial" w:hAnsi="Arial" w:cs="Arial"/>
                      <w:b/>
                      <w:bCs/>
                      <w:color w:val="000000"/>
                      <w:sz w:val="20"/>
                      <w:szCs w:val="20"/>
                    </w:rPr>
                  </w:rPrChange>
                </w:rPr>
                <w:t>10</w:t>
              </w:r>
            </w:ins>
          </w:p>
        </w:tc>
        <w:tc>
          <w:tcPr>
            <w:tcW w:w="519" w:type="dxa"/>
            <w:tcBorders>
              <w:top w:val="nil"/>
              <w:left w:val="nil"/>
              <w:bottom w:val="single" w:sz="4" w:space="0" w:color="auto"/>
              <w:right w:val="single" w:sz="4" w:space="0" w:color="auto"/>
            </w:tcBorders>
            <w:shd w:val="clear" w:color="000000" w:fill="FFFFFF"/>
            <w:noWrap/>
            <w:vAlign w:val="bottom"/>
            <w:hideMark/>
          </w:tcPr>
          <w:p w14:paraId="5A4519C6" w14:textId="15613160" w:rsidR="0069225A" w:rsidRPr="0069225A" w:rsidRDefault="0069225A" w:rsidP="0069225A">
            <w:pPr>
              <w:spacing w:after="0" w:line="240" w:lineRule="auto"/>
              <w:jc w:val="center"/>
              <w:rPr>
                <w:ins w:id="26817" w:author="Hardik Malhotra" w:date="2021-09-30T23:47:00Z"/>
                <w:rFonts w:ascii="Verdana" w:eastAsia="Times New Roman" w:hAnsi="Verdana" w:cs="Times New Roman"/>
                <w:color w:val="000000" w:themeColor="text1"/>
                <w:sz w:val="10"/>
                <w:szCs w:val="10"/>
                <w:lang w:val="en-US"/>
                <w:rPrChange w:id="26818" w:author="Hardik Malhotra" w:date="2021-09-30T23:47:00Z">
                  <w:rPr>
                    <w:ins w:id="26819" w:author="Hardik Malhotra" w:date="2021-09-30T23:47:00Z"/>
                    <w:rFonts w:ascii="Verdana" w:eastAsia="Times New Roman" w:hAnsi="Verdana" w:cs="Times New Roman"/>
                    <w:color w:val="000000" w:themeColor="text1"/>
                    <w:sz w:val="10"/>
                    <w:szCs w:val="10"/>
                    <w:lang w:val="en-US"/>
                  </w:rPr>
                </w:rPrChange>
              </w:rPr>
            </w:pPr>
            <w:ins w:id="26820" w:author="Hardik Malhotra" w:date="2021-09-30T23:47:00Z">
              <w:r w:rsidRPr="0069225A">
                <w:rPr>
                  <w:rFonts w:ascii="Verdana" w:hAnsi="Verdana" w:cs="Arial"/>
                  <w:color w:val="000000"/>
                  <w:sz w:val="10"/>
                  <w:szCs w:val="10"/>
                  <w:rPrChange w:id="26821" w:author="Hardik Malhotra" w:date="2021-09-30T23:47:00Z">
                    <w:rPr>
                      <w:rFonts w:ascii="Arial" w:hAnsi="Arial" w:cs="Arial"/>
                      <w:b/>
                      <w:bCs/>
                      <w:color w:val="000000"/>
                      <w:sz w:val="20"/>
                      <w:szCs w:val="20"/>
                    </w:rPr>
                  </w:rPrChange>
                </w:rPr>
                <w:t>10</w:t>
              </w:r>
            </w:ins>
          </w:p>
        </w:tc>
        <w:tc>
          <w:tcPr>
            <w:tcW w:w="520" w:type="dxa"/>
            <w:tcBorders>
              <w:top w:val="nil"/>
              <w:left w:val="nil"/>
              <w:bottom w:val="single" w:sz="4" w:space="0" w:color="auto"/>
              <w:right w:val="single" w:sz="4" w:space="0" w:color="auto"/>
            </w:tcBorders>
            <w:shd w:val="clear" w:color="000000" w:fill="FFFFFF"/>
            <w:noWrap/>
            <w:vAlign w:val="bottom"/>
            <w:hideMark/>
          </w:tcPr>
          <w:p w14:paraId="27FAB1B3" w14:textId="13E55788" w:rsidR="0069225A" w:rsidRPr="0069225A" w:rsidRDefault="0069225A" w:rsidP="0069225A">
            <w:pPr>
              <w:spacing w:after="0" w:line="240" w:lineRule="auto"/>
              <w:jc w:val="center"/>
              <w:rPr>
                <w:ins w:id="26822" w:author="Hardik Malhotra" w:date="2021-09-30T23:47:00Z"/>
                <w:rFonts w:ascii="Verdana" w:eastAsia="Times New Roman" w:hAnsi="Verdana" w:cs="Times New Roman"/>
                <w:color w:val="000000" w:themeColor="text1"/>
                <w:sz w:val="10"/>
                <w:szCs w:val="10"/>
                <w:lang w:val="en-US"/>
                <w:rPrChange w:id="26823" w:author="Hardik Malhotra" w:date="2021-09-30T23:47:00Z">
                  <w:rPr>
                    <w:ins w:id="26824" w:author="Hardik Malhotra" w:date="2021-09-30T23:47:00Z"/>
                    <w:rFonts w:ascii="Verdana" w:eastAsia="Times New Roman" w:hAnsi="Verdana" w:cs="Times New Roman"/>
                    <w:color w:val="000000" w:themeColor="text1"/>
                    <w:sz w:val="10"/>
                    <w:szCs w:val="10"/>
                    <w:lang w:val="en-US"/>
                  </w:rPr>
                </w:rPrChange>
              </w:rPr>
            </w:pPr>
            <w:ins w:id="26825" w:author="Hardik Malhotra" w:date="2021-09-30T23:47:00Z">
              <w:r w:rsidRPr="0069225A">
                <w:rPr>
                  <w:rFonts w:ascii="Verdana" w:hAnsi="Verdana" w:cs="Arial"/>
                  <w:color w:val="000000"/>
                  <w:sz w:val="10"/>
                  <w:szCs w:val="10"/>
                  <w:rPrChange w:id="26826" w:author="Hardik Malhotra" w:date="2021-09-30T23:47:00Z">
                    <w:rPr>
                      <w:rFonts w:ascii="Arial" w:hAnsi="Arial" w:cs="Arial"/>
                      <w:b/>
                      <w:bCs/>
                      <w:color w:val="000000"/>
                      <w:sz w:val="20"/>
                      <w:szCs w:val="20"/>
                    </w:rPr>
                  </w:rPrChange>
                </w:rPr>
                <w:t>10</w:t>
              </w:r>
            </w:ins>
          </w:p>
        </w:tc>
        <w:tc>
          <w:tcPr>
            <w:tcW w:w="593" w:type="dxa"/>
            <w:tcBorders>
              <w:top w:val="nil"/>
              <w:left w:val="nil"/>
              <w:bottom w:val="single" w:sz="4" w:space="0" w:color="auto"/>
              <w:right w:val="single" w:sz="4" w:space="0" w:color="auto"/>
            </w:tcBorders>
            <w:shd w:val="clear" w:color="000000" w:fill="FFFFFF"/>
            <w:noWrap/>
            <w:vAlign w:val="bottom"/>
            <w:hideMark/>
          </w:tcPr>
          <w:p w14:paraId="577FE1AA" w14:textId="3B4E820E" w:rsidR="0069225A" w:rsidRPr="0069225A" w:rsidRDefault="0069225A" w:rsidP="0069225A">
            <w:pPr>
              <w:spacing w:after="0" w:line="240" w:lineRule="auto"/>
              <w:jc w:val="center"/>
              <w:rPr>
                <w:ins w:id="26827" w:author="Hardik Malhotra" w:date="2021-09-30T23:47:00Z"/>
                <w:rFonts w:ascii="Verdana" w:eastAsia="Times New Roman" w:hAnsi="Verdana" w:cs="Times New Roman"/>
                <w:color w:val="000000" w:themeColor="text1"/>
                <w:sz w:val="10"/>
                <w:szCs w:val="10"/>
                <w:lang w:val="en-US"/>
                <w:rPrChange w:id="26828" w:author="Hardik Malhotra" w:date="2021-09-30T23:47:00Z">
                  <w:rPr>
                    <w:ins w:id="26829" w:author="Hardik Malhotra" w:date="2021-09-30T23:47:00Z"/>
                    <w:rFonts w:ascii="Verdana" w:eastAsia="Times New Roman" w:hAnsi="Verdana" w:cs="Times New Roman"/>
                    <w:color w:val="000000" w:themeColor="text1"/>
                    <w:sz w:val="10"/>
                    <w:szCs w:val="10"/>
                    <w:lang w:val="en-US"/>
                  </w:rPr>
                </w:rPrChange>
              </w:rPr>
            </w:pPr>
            <w:ins w:id="26830" w:author="Hardik Malhotra" w:date="2021-09-30T23:47:00Z">
              <w:r w:rsidRPr="0069225A">
                <w:rPr>
                  <w:rFonts w:ascii="Verdana" w:hAnsi="Verdana" w:cs="Arial"/>
                  <w:color w:val="000000"/>
                  <w:sz w:val="10"/>
                  <w:szCs w:val="10"/>
                  <w:rPrChange w:id="26831" w:author="Hardik Malhotra" w:date="2021-09-30T23:47:00Z">
                    <w:rPr>
                      <w:rFonts w:ascii="Arial" w:hAnsi="Arial" w:cs="Arial"/>
                      <w:b/>
                      <w:bCs/>
                      <w:color w:val="000000"/>
                      <w:sz w:val="20"/>
                      <w:szCs w:val="20"/>
                    </w:rPr>
                  </w:rPrChange>
                </w:rPr>
                <w:t>10</w:t>
              </w:r>
            </w:ins>
          </w:p>
        </w:tc>
        <w:tc>
          <w:tcPr>
            <w:tcW w:w="590" w:type="dxa"/>
            <w:tcBorders>
              <w:top w:val="nil"/>
              <w:left w:val="nil"/>
              <w:bottom w:val="single" w:sz="4" w:space="0" w:color="auto"/>
              <w:right w:val="single" w:sz="4" w:space="0" w:color="auto"/>
            </w:tcBorders>
            <w:shd w:val="clear" w:color="000000" w:fill="FFFFFF"/>
            <w:noWrap/>
            <w:vAlign w:val="bottom"/>
            <w:hideMark/>
          </w:tcPr>
          <w:p w14:paraId="60011517" w14:textId="2B117E51" w:rsidR="0069225A" w:rsidRPr="0069225A" w:rsidRDefault="0069225A" w:rsidP="0069225A">
            <w:pPr>
              <w:spacing w:after="0" w:line="240" w:lineRule="auto"/>
              <w:jc w:val="center"/>
              <w:rPr>
                <w:ins w:id="26832" w:author="Hardik Malhotra" w:date="2021-09-30T23:47:00Z"/>
                <w:rFonts w:ascii="Verdana" w:eastAsia="Times New Roman" w:hAnsi="Verdana" w:cs="Times New Roman"/>
                <w:color w:val="000000" w:themeColor="text1"/>
                <w:sz w:val="10"/>
                <w:szCs w:val="10"/>
                <w:lang w:val="en-US"/>
                <w:rPrChange w:id="26833" w:author="Hardik Malhotra" w:date="2021-09-30T23:47:00Z">
                  <w:rPr>
                    <w:ins w:id="26834" w:author="Hardik Malhotra" w:date="2021-09-30T23:47:00Z"/>
                    <w:rFonts w:ascii="Verdana" w:eastAsia="Times New Roman" w:hAnsi="Verdana" w:cs="Times New Roman"/>
                    <w:color w:val="000000" w:themeColor="text1"/>
                    <w:sz w:val="10"/>
                    <w:szCs w:val="10"/>
                    <w:lang w:val="en-US"/>
                  </w:rPr>
                </w:rPrChange>
              </w:rPr>
            </w:pPr>
            <w:ins w:id="26835" w:author="Hardik Malhotra" w:date="2021-09-30T23:47:00Z">
              <w:r w:rsidRPr="0069225A">
                <w:rPr>
                  <w:rFonts w:ascii="Verdana" w:hAnsi="Verdana" w:cs="Arial"/>
                  <w:color w:val="000000"/>
                  <w:sz w:val="10"/>
                  <w:szCs w:val="10"/>
                  <w:rPrChange w:id="26836" w:author="Hardik Malhotra" w:date="2021-09-30T23:47:00Z">
                    <w:rPr>
                      <w:rFonts w:ascii="Arial" w:hAnsi="Arial" w:cs="Arial"/>
                      <w:b/>
                      <w:bCs/>
                      <w:color w:val="000000"/>
                      <w:sz w:val="20"/>
                      <w:szCs w:val="20"/>
                    </w:rPr>
                  </w:rPrChange>
                </w:rPr>
                <w:t>10</w:t>
              </w:r>
            </w:ins>
          </w:p>
        </w:tc>
        <w:tc>
          <w:tcPr>
            <w:tcW w:w="590" w:type="dxa"/>
            <w:tcBorders>
              <w:top w:val="nil"/>
              <w:left w:val="nil"/>
              <w:bottom w:val="single" w:sz="4" w:space="0" w:color="auto"/>
              <w:right w:val="single" w:sz="4" w:space="0" w:color="auto"/>
            </w:tcBorders>
            <w:shd w:val="clear" w:color="000000" w:fill="FFFFFF"/>
            <w:noWrap/>
            <w:vAlign w:val="bottom"/>
            <w:hideMark/>
          </w:tcPr>
          <w:p w14:paraId="2493077F" w14:textId="6213E08F" w:rsidR="0069225A" w:rsidRPr="0069225A" w:rsidRDefault="0069225A" w:rsidP="0069225A">
            <w:pPr>
              <w:spacing w:after="0" w:line="240" w:lineRule="auto"/>
              <w:jc w:val="center"/>
              <w:rPr>
                <w:ins w:id="26837" w:author="Hardik Malhotra" w:date="2021-09-30T23:47:00Z"/>
                <w:rFonts w:ascii="Verdana" w:eastAsia="Times New Roman" w:hAnsi="Verdana" w:cs="Times New Roman"/>
                <w:color w:val="000000" w:themeColor="text1"/>
                <w:sz w:val="10"/>
                <w:szCs w:val="10"/>
                <w:lang w:val="en-US"/>
                <w:rPrChange w:id="26838" w:author="Hardik Malhotra" w:date="2021-09-30T23:47:00Z">
                  <w:rPr>
                    <w:ins w:id="26839" w:author="Hardik Malhotra" w:date="2021-09-30T23:47:00Z"/>
                    <w:rFonts w:ascii="Verdana" w:eastAsia="Times New Roman" w:hAnsi="Verdana" w:cs="Times New Roman"/>
                    <w:color w:val="000000" w:themeColor="text1"/>
                    <w:sz w:val="10"/>
                    <w:szCs w:val="10"/>
                    <w:lang w:val="en-US"/>
                  </w:rPr>
                </w:rPrChange>
              </w:rPr>
            </w:pPr>
            <w:ins w:id="26840" w:author="Hardik Malhotra" w:date="2021-09-30T23:47:00Z">
              <w:r w:rsidRPr="0069225A">
                <w:rPr>
                  <w:rFonts w:ascii="Verdana" w:hAnsi="Verdana" w:cs="Arial"/>
                  <w:color w:val="000000"/>
                  <w:sz w:val="10"/>
                  <w:szCs w:val="10"/>
                  <w:rPrChange w:id="26841" w:author="Hardik Malhotra" w:date="2021-09-30T23:47:00Z">
                    <w:rPr>
                      <w:rFonts w:ascii="Arial" w:hAnsi="Arial" w:cs="Arial"/>
                      <w:b/>
                      <w:bCs/>
                      <w:color w:val="000000"/>
                      <w:sz w:val="20"/>
                      <w:szCs w:val="20"/>
                    </w:rPr>
                  </w:rPrChange>
                </w:rPr>
                <w:t>11</w:t>
              </w:r>
            </w:ins>
          </w:p>
        </w:tc>
        <w:tc>
          <w:tcPr>
            <w:tcW w:w="590" w:type="dxa"/>
            <w:tcBorders>
              <w:top w:val="nil"/>
              <w:left w:val="nil"/>
              <w:bottom w:val="single" w:sz="4" w:space="0" w:color="auto"/>
              <w:right w:val="single" w:sz="4" w:space="0" w:color="auto"/>
            </w:tcBorders>
            <w:shd w:val="clear" w:color="000000" w:fill="FFFFFF"/>
            <w:noWrap/>
            <w:vAlign w:val="bottom"/>
            <w:hideMark/>
          </w:tcPr>
          <w:p w14:paraId="37935B72" w14:textId="5E3A3E7D" w:rsidR="0069225A" w:rsidRPr="0069225A" w:rsidRDefault="0069225A" w:rsidP="0069225A">
            <w:pPr>
              <w:spacing w:after="0" w:line="240" w:lineRule="auto"/>
              <w:jc w:val="center"/>
              <w:rPr>
                <w:ins w:id="26842" w:author="Hardik Malhotra" w:date="2021-09-30T23:47:00Z"/>
                <w:rFonts w:ascii="Verdana" w:eastAsia="Times New Roman" w:hAnsi="Verdana" w:cs="Times New Roman"/>
                <w:color w:val="000000" w:themeColor="text1"/>
                <w:sz w:val="10"/>
                <w:szCs w:val="10"/>
                <w:lang w:val="en-US"/>
                <w:rPrChange w:id="26843" w:author="Hardik Malhotra" w:date="2021-09-30T23:47:00Z">
                  <w:rPr>
                    <w:ins w:id="26844" w:author="Hardik Malhotra" w:date="2021-09-30T23:47:00Z"/>
                    <w:rFonts w:ascii="Verdana" w:eastAsia="Times New Roman" w:hAnsi="Verdana" w:cs="Times New Roman"/>
                    <w:color w:val="000000" w:themeColor="text1"/>
                    <w:sz w:val="10"/>
                    <w:szCs w:val="10"/>
                    <w:lang w:val="en-US"/>
                  </w:rPr>
                </w:rPrChange>
              </w:rPr>
            </w:pPr>
            <w:ins w:id="26845" w:author="Hardik Malhotra" w:date="2021-09-30T23:47:00Z">
              <w:r w:rsidRPr="0069225A">
                <w:rPr>
                  <w:rFonts w:ascii="Verdana" w:hAnsi="Verdana" w:cs="Arial"/>
                  <w:color w:val="000000"/>
                  <w:sz w:val="10"/>
                  <w:szCs w:val="10"/>
                  <w:rPrChange w:id="26846" w:author="Hardik Malhotra" w:date="2021-09-30T23:47:00Z">
                    <w:rPr>
                      <w:rFonts w:ascii="Arial" w:hAnsi="Arial" w:cs="Arial"/>
                      <w:b/>
                      <w:bCs/>
                      <w:color w:val="000000"/>
                      <w:sz w:val="20"/>
                      <w:szCs w:val="20"/>
                    </w:rPr>
                  </w:rPrChange>
                </w:rPr>
                <w:t>11</w:t>
              </w:r>
            </w:ins>
          </w:p>
        </w:tc>
        <w:tc>
          <w:tcPr>
            <w:tcW w:w="590" w:type="dxa"/>
            <w:tcBorders>
              <w:top w:val="nil"/>
              <w:left w:val="nil"/>
              <w:bottom w:val="single" w:sz="4" w:space="0" w:color="auto"/>
              <w:right w:val="single" w:sz="4" w:space="0" w:color="auto"/>
            </w:tcBorders>
            <w:shd w:val="clear" w:color="000000" w:fill="FFFFFF"/>
            <w:noWrap/>
            <w:vAlign w:val="bottom"/>
            <w:hideMark/>
          </w:tcPr>
          <w:p w14:paraId="2B27E2C2" w14:textId="65C07A4E" w:rsidR="0069225A" w:rsidRPr="0069225A" w:rsidRDefault="0069225A" w:rsidP="0069225A">
            <w:pPr>
              <w:spacing w:after="0" w:line="240" w:lineRule="auto"/>
              <w:jc w:val="center"/>
              <w:rPr>
                <w:ins w:id="26847" w:author="Hardik Malhotra" w:date="2021-09-30T23:47:00Z"/>
                <w:rFonts w:ascii="Verdana" w:eastAsia="Times New Roman" w:hAnsi="Verdana" w:cs="Times New Roman"/>
                <w:color w:val="000000" w:themeColor="text1"/>
                <w:sz w:val="10"/>
                <w:szCs w:val="10"/>
                <w:lang w:val="en-US"/>
                <w:rPrChange w:id="26848" w:author="Hardik Malhotra" w:date="2021-09-30T23:47:00Z">
                  <w:rPr>
                    <w:ins w:id="26849" w:author="Hardik Malhotra" w:date="2021-09-30T23:47:00Z"/>
                    <w:rFonts w:ascii="Verdana" w:eastAsia="Times New Roman" w:hAnsi="Verdana" w:cs="Times New Roman"/>
                    <w:color w:val="000000" w:themeColor="text1"/>
                    <w:sz w:val="10"/>
                    <w:szCs w:val="10"/>
                    <w:lang w:val="en-US"/>
                  </w:rPr>
                </w:rPrChange>
              </w:rPr>
            </w:pPr>
            <w:ins w:id="26850" w:author="Hardik Malhotra" w:date="2021-09-30T23:47:00Z">
              <w:r w:rsidRPr="0069225A">
                <w:rPr>
                  <w:rFonts w:ascii="Verdana" w:hAnsi="Verdana" w:cs="Arial"/>
                  <w:color w:val="000000"/>
                  <w:sz w:val="10"/>
                  <w:szCs w:val="10"/>
                  <w:rPrChange w:id="26851" w:author="Hardik Malhotra" w:date="2021-09-30T23:47:00Z">
                    <w:rPr>
                      <w:rFonts w:ascii="Arial" w:hAnsi="Arial" w:cs="Arial"/>
                      <w:b/>
                      <w:bCs/>
                      <w:color w:val="000000"/>
                      <w:sz w:val="20"/>
                      <w:szCs w:val="20"/>
                    </w:rPr>
                  </w:rPrChange>
                </w:rPr>
                <w:t>12</w:t>
              </w:r>
            </w:ins>
          </w:p>
        </w:tc>
        <w:tc>
          <w:tcPr>
            <w:tcW w:w="590" w:type="dxa"/>
            <w:tcBorders>
              <w:top w:val="nil"/>
              <w:left w:val="nil"/>
              <w:bottom w:val="single" w:sz="4" w:space="0" w:color="auto"/>
              <w:right w:val="single" w:sz="4" w:space="0" w:color="auto"/>
            </w:tcBorders>
            <w:shd w:val="clear" w:color="000000" w:fill="FFFFFF"/>
            <w:noWrap/>
            <w:vAlign w:val="bottom"/>
            <w:hideMark/>
          </w:tcPr>
          <w:p w14:paraId="3432E4C0" w14:textId="1DEA6228" w:rsidR="0069225A" w:rsidRPr="0069225A" w:rsidRDefault="0069225A" w:rsidP="0069225A">
            <w:pPr>
              <w:spacing w:after="0" w:line="240" w:lineRule="auto"/>
              <w:jc w:val="center"/>
              <w:rPr>
                <w:ins w:id="26852" w:author="Hardik Malhotra" w:date="2021-09-30T23:47:00Z"/>
                <w:rFonts w:ascii="Verdana" w:eastAsia="Times New Roman" w:hAnsi="Verdana" w:cs="Times New Roman"/>
                <w:color w:val="000000" w:themeColor="text1"/>
                <w:sz w:val="10"/>
                <w:szCs w:val="10"/>
                <w:lang w:val="en-US"/>
                <w:rPrChange w:id="26853" w:author="Hardik Malhotra" w:date="2021-09-30T23:47:00Z">
                  <w:rPr>
                    <w:ins w:id="26854" w:author="Hardik Malhotra" w:date="2021-09-30T23:47:00Z"/>
                    <w:rFonts w:ascii="Verdana" w:eastAsia="Times New Roman" w:hAnsi="Verdana" w:cs="Times New Roman"/>
                    <w:color w:val="000000" w:themeColor="text1"/>
                    <w:sz w:val="10"/>
                    <w:szCs w:val="10"/>
                    <w:lang w:val="en-US"/>
                  </w:rPr>
                </w:rPrChange>
              </w:rPr>
            </w:pPr>
            <w:ins w:id="26855" w:author="Hardik Malhotra" w:date="2021-09-30T23:47:00Z">
              <w:r w:rsidRPr="0069225A">
                <w:rPr>
                  <w:rFonts w:ascii="Verdana" w:hAnsi="Verdana" w:cs="Arial"/>
                  <w:color w:val="000000"/>
                  <w:sz w:val="10"/>
                  <w:szCs w:val="10"/>
                  <w:rPrChange w:id="26856" w:author="Hardik Malhotra" w:date="2021-09-30T23:47:00Z">
                    <w:rPr>
                      <w:rFonts w:ascii="Arial" w:hAnsi="Arial" w:cs="Arial"/>
                      <w:b/>
                      <w:bCs/>
                      <w:color w:val="000000"/>
                      <w:sz w:val="20"/>
                      <w:szCs w:val="20"/>
                    </w:rPr>
                  </w:rPrChange>
                </w:rPr>
                <w:t>12</w:t>
              </w:r>
            </w:ins>
          </w:p>
        </w:tc>
        <w:tc>
          <w:tcPr>
            <w:tcW w:w="590" w:type="dxa"/>
            <w:tcBorders>
              <w:top w:val="nil"/>
              <w:left w:val="nil"/>
              <w:bottom w:val="single" w:sz="4" w:space="0" w:color="auto"/>
              <w:right w:val="single" w:sz="4" w:space="0" w:color="auto"/>
            </w:tcBorders>
            <w:shd w:val="clear" w:color="000000" w:fill="FFFFFF"/>
            <w:noWrap/>
            <w:vAlign w:val="bottom"/>
            <w:hideMark/>
          </w:tcPr>
          <w:p w14:paraId="1F7E5D0A" w14:textId="5F8A5908" w:rsidR="0069225A" w:rsidRPr="0069225A" w:rsidRDefault="0069225A" w:rsidP="0069225A">
            <w:pPr>
              <w:spacing w:after="0" w:line="240" w:lineRule="auto"/>
              <w:jc w:val="center"/>
              <w:rPr>
                <w:ins w:id="26857" w:author="Hardik Malhotra" w:date="2021-09-30T23:47:00Z"/>
                <w:rFonts w:ascii="Verdana" w:eastAsia="Times New Roman" w:hAnsi="Verdana" w:cs="Times New Roman"/>
                <w:color w:val="000000" w:themeColor="text1"/>
                <w:sz w:val="10"/>
                <w:szCs w:val="10"/>
                <w:lang w:val="en-US"/>
                <w:rPrChange w:id="26858" w:author="Hardik Malhotra" w:date="2021-09-30T23:47:00Z">
                  <w:rPr>
                    <w:ins w:id="26859" w:author="Hardik Malhotra" w:date="2021-09-30T23:47:00Z"/>
                    <w:rFonts w:ascii="Verdana" w:eastAsia="Times New Roman" w:hAnsi="Verdana" w:cs="Times New Roman"/>
                    <w:color w:val="000000" w:themeColor="text1"/>
                    <w:sz w:val="10"/>
                    <w:szCs w:val="10"/>
                    <w:lang w:val="en-US"/>
                  </w:rPr>
                </w:rPrChange>
              </w:rPr>
            </w:pPr>
            <w:ins w:id="26860" w:author="Hardik Malhotra" w:date="2021-09-30T23:47:00Z">
              <w:r w:rsidRPr="0069225A">
                <w:rPr>
                  <w:rFonts w:ascii="Verdana" w:hAnsi="Verdana" w:cs="Arial"/>
                  <w:color w:val="000000"/>
                  <w:sz w:val="10"/>
                  <w:szCs w:val="10"/>
                  <w:rPrChange w:id="26861" w:author="Hardik Malhotra" w:date="2021-09-30T23:47:00Z">
                    <w:rPr>
                      <w:rFonts w:ascii="Arial" w:hAnsi="Arial" w:cs="Arial"/>
                      <w:b/>
                      <w:bCs/>
                      <w:color w:val="000000"/>
                      <w:sz w:val="20"/>
                      <w:szCs w:val="20"/>
                    </w:rPr>
                  </w:rPrChange>
                </w:rPr>
                <w:t>13</w:t>
              </w:r>
            </w:ins>
          </w:p>
        </w:tc>
        <w:tc>
          <w:tcPr>
            <w:tcW w:w="590" w:type="dxa"/>
            <w:tcBorders>
              <w:top w:val="nil"/>
              <w:left w:val="nil"/>
              <w:bottom w:val="single" w:sz="4" w:space="0" w:color="auto"/>
              <w:right w:val="single" w:sz="4" w:space="0" w:color="auto"/>
            </w:tcBorders>
            <w:shd w:val="clear" w:color="000000" w:fill="FFFFFF"/>
            <w:noWrap/>
            <w:vAlign w:val="bottom"/>
            <w:hideMark/>
          </w:tcPr>
          <w:p w14:paraId="4DC40074" w14:textId="14F31BF5" w:rsidR="0069225A" w:rsidRPr="0069225A" w:rsidRDefault="0069225A" w:rsidP="0069225A">
            <w:pPr>
              <w:spacing w:after="0" w:line="240" w:lineRule="auto"/>
              <w:jc w:val="center"/>
              <w:rPr>
                <w:ins w:id="26862" w:author="Hardik Malhotra" w:date="2021-09-30T23:47:00Z"/>
                <w:rFonts w:ascii="Verdana" w:eastAsia="Times New Roman" w:hAnsi="Verdana" w:cs="Times New Roman"/>
                <w:color w:val="000000" w:themeColor="text1"/>
                <w:sz w:val="10"/>
                <w:szCs w:val="10"/>
                <w:lang w:val="en-US"/>
                <w:rPrChange w:id="26863" w:author="Hardik Malhotra" w:date="2021-09-30T23:47:00Z">
                  <w:rPr>
                    <w:ins w:id="26864" w:author="Hardik Malhotra" w:date="2021-09-30T23:47:00Z"/>
                    <w:rFonts w:ascii="Verdana" w:eastAsia="Times New Roman" w:hAnsi="Verdana" w:cs="Times New Roman"/>
                    <w:color w:val="000000" w:themeColor="text1"/>
                    <w:sz w:val="10"/>
                    <w:szCs w:val="10"/>
                    <w:lang w:val="en-US"/>
                  </w:rPr>
                </w:rPrChange>
              </w:rPr>
            </w:pPr>
            <w:ins w:id="26865" w:author="Hardik Malhotra" w:date="2021-09-30T23:47:00Z">
              <w:r w:rsidRPr="0069225A">
                <w:rPr>
                  <w:rFonts w:ascii="Verdana" w:hAnsi="Verdana" w:cs="Arial"/>
                  <w:color w:val="000000"/>
                  <w:sz w:val="10"/>
                  <w:szCs w:val="10"/>
                  <w:rPrChange w:id="26866" w:author="Hardik Malhotra" w:date="2021-09-30T23:47:00Z">
                    <w:rPr>
                      <w:rFonts w:ascii="Arial" w:hAnsi="Arial" w:cs="Arial"/>
                      <w:b/>
                      <w:bCs/>
                      <w:color w:val="000000"/>
                      <w:sz w:val="20"/>
                      <w:szCs w:val="20"/>
                    </w:rPr>
                  </w:rPrChange>
                </w:rPr>
                <w:t>13</w:t>
              </w:r>
            </w:ins>
          </w:p>
        </w:tc>
        <w:tc>
          <w:tcPr>
            <w:tcW w:w="590" w:type="dxa"/>
            <w:tcBorders>
              <w:top w:val="nil"/>
              <w:left w:val="nil"/>
              <w:bottom w:val="single" w:sz="4" w:space="0" w:color="auto"/>
              <w:right w:val="single" w:sz="4" w:space="0" w:color="auto"/>
            </w:tcBorders>
            <w:shd w:val="clear" w:color="000000" w:fill="FFFFFF"/>
            <w:noWrap/>
            <w:vAlign w:val="bottom"/>
            <w:hideMark/>
          </w:tcPr>
          <w:p w14:paraId="73524857" w14:textId="645338B7" w:rsidR="0069225A" w:rsidRPr="0069225A" w:rsidRDefault="0069225A" w:rsidP="0069225A">
            <w:pPr>
              <w:spacing w:after="0" w:line="240" w:lineRule="auto"/>
              <w:jc w:val="center"/>
              <w:rPr>
                <w:ins w:id="26867" w:author="Hardik Malhotra" w:date="2021-09-30T23:47:00Z"/>
                <w:rFonts w:ascii="Verdana" w:eastAsia="Times New Roman" w:hAnsi="Verdana" w:cs="Times New Roman"/>
                <w:color w:val="000000" w:themeColor="text1"/>
                <w:sz w:val="10"/>
                <w:szCs w:val="10"/>
                <w:lang w:val="en-US"/>
                <w:rPrChange w:id="26868" w:author="Hardik Malhotra" w:date="2021-09-30T23:47:00Z">
                  <w:rPr>
                    <w:ins w:id="26869" w:author="Hardik Malhotra" w:date="2021-09-30T23:47:00Z"/>
                    <w:rFonts w:ascii="Verdana" w:eastAsia="Times New Roman" w:hAnsi="Verdana" w:cs="Times New Roman"/>
                    <w:color w:val="000000" w:themeColor="text1"/>
                    <w:sz w:val="10"/>
                    <w:szCs w:val="10"/>
                    <w:lang w:val="en-US"/>
                  </w:rPr>
                </w:rPrChange>
              </w:rPr>
            </w:pPr>
            <w:ins w:id="26870" w:author="Hardik Malhotra" w:date="2021-09-30T23:47:00Z">
              <w:r w:rsidRPr="0069225A">
                <w:rPr>
                  <w:rFonts w:ascii="Verdana" w:hAnsi="Verdana" w:cs="Arial"/>
                  <w:color w:val="000000"/>
                  <w:sz w:val="10"/>
                  <w:szCs w:val="10"/>
                  <w:rPrChange w:id="26871" w:author="Hardik Malhotra" w:date="2021-09-30T23:47:00Z">
                    <w:rPr>
                      <w:rFonts w:ascii="Arial" w:hAnsi="Arial" w:cs="Arial"/>
                      <w:b/>
                      <w:bCs/>
                      <w:color w:val="000000"/>
                      <w:sz w:val="20"/>
                      <w:szCs w:val="20"/>
                    </w:rPr>
                  </w:rPrChange>
                </w:rPr>
                <w:t>14</w:t>
              </w:r>
            </w:ins>
          </w:p>
        </w:tc>
        <w:tc>
          <w:tcPr>
            <w:tcW w:w="590" w:type="dxa"/>
            <w:tcBorders>
              <w:top w:val="nil"/>
              <w:left w:val="nil"/>
              <w:bottom w:val="single" w:sz="4" w:space="0" w:color="auto"/>
              <w:right w:val="single" w:sz="4" w:space="0" w:color="auto"/>
            </w:tcBorders>
            <w:shd w:val="clear" w:color="000000" w:fill="FFFFFF"/>
            <w:noWrap/>
            <w:vAlign w:val="bottom"/>
            <w:hideMark/>
          </w:tcPr>
          <w:p w14:paraId="36AE2884" w14:textId="754B4DBA" w:rsidR="0069225A" w:rsidRPr="0069225A" w:rsidRDefault="0069225A" w:rsidP="0069225A">
            <w:pPr>
              <w:spacing w:after="0" w:line="240" w:lineRule="auto"/>
              <w:jc w:val="center"/>
              <w:rPr>
                <w:ins w:id="26872" w:author="Hardik Malhotra" w:date="2021-09-30T23:47:00Z"/>
                <w:rFonts w:ascii="Verdana" w:eastAsia="Times New Roman" w:hAnsi="Verdana" w:cs="Times New Roman"/>
                <w:color w:val="000000" w:themeColor="text1"/>
                <w:sz w:val="10"/>
                <w:szCs w:val="10"/>
                <w:lang w:val="en-US"/>
                <w:rPrChange w:id="26873" w:author="Hardik Malhotra" w:date="2021-09-30T23:47:00Z">
                  <w:rPr>
                    <w:ins w:id="26874" w:author="Hardik Malhotra" w:date="2021-09-30T23:47:00Z"/>
                    <w:rFonts w:ascii="Verdana" w:eastAsia="Times New Roman" w:hAnsi="Verdana" w:cs="Times New Roman"/>
                    <w:color w:val="000000" w:themeColor="text1"/>
                    <w:sz w:val="10"/>
                    <w:szCs w:val="10"/>
                    <w:lang w:val="en-US"/>
                  </w:rPr>
                </w:rPrChange>
              </w:rPr>
            </w:pPr>
            <w:ins w:id="26875" w:author="Hardik Malhotra" w:date="2021-09-30T23:47:00Z">
              <w:r w:rsidRPr="0069225A">
                <w:rPr>
                  <w:rFonts w:ascii="Verdana" w:hAnsi="Verdana" w:cs="Arial"/>
                  <w:color w:val="000000"/>
                  <w:sz w:val="10"/>
                  <w:szCs w:val="10"/>
                  <w:rPrChange w:id="26876" w:author="Hardik Malhotra" w:date="2021-09-30T23:47:00Z">
                    <w:rPr>
                      <w:rFonts w:ascii="Arial" w:hAnsi="Arial" w:cs="Arial"/>
                      <w:b/>
                      <w:bCs/>
                      <w:color w:val="000000"/>
                      <w:sz w:val="20"/>
                      <w:szCs w:val="20"/>
                    </w:rPr>
                  </w:rPrChange>
                </w:rPr>
                <w:t>14</w:t>
              </w:r>
            </w:ins>
          </w:p>
        </w:tc>
        <w:tc>
          <w:tcPr>
            <w:tcW w:w="590" w:type="dxa"/>
            <w:tcBorders>
              <w:top w:val="nil"/>
              <w:left w:val="nil"/>
              <w:bottom w:val="single" w:sz="4" w:space="0" w:color="auto"/>
              <w:right w:val="single" w:sz="4" w:space="0" w:color="auto"/>
            </w:tcBorders>
            <w:shd w:val="clear" w:color="000000" w:fill="FFFFFF"/>
            <w:noWrap/>
            <w:vAlign w:val="bottom"/>
            <w:hideMark/>
          </w:tcPr>
          <w:p w14:paraId="525533FB" w14:textId="2D32B462" w:rsidR="0069225A" w:rsidRPr="0069225A" w:rsidRDefault="0069225A" w:rsidP="0069225A">
            <w:pPr>
              <w:spacing w:after="0" w:line="240" w:lineRule="auto"/>
              <w:jc w:val="center"/>
              <w:rPr>
                <w:ins w:id="26877" w:author="Hardik Malhotra" w:date="2021-09-30T23:47:00Z"/>
                <w:rFonts w:ascii="Verdana" w:eastAsia="Times New Roman" w:hAnsi="Verdana" w:cs="Times New Roman"/>
                <w:color w:val="000000" w:themeColor="text1"/>
                <w:sz w:val="10"/>
                <w:szCs w:val="10"/>
                <w:lang w:val="en-US"/>
                <w:rPrChange w:id="26878" w:author="Hardik Malhotra" w:date="2021-09-30T23:47:00Z">
                  <w:rPr>
                    <w:ins w:id="26879" w:author="Hardik Malhotra" w:date="2021-09-30T23:47:00Z"/>
                    <w:rFonts w:ascii="Verdana" w:eastAsia="Times New Roman" w:hAnsi="Verdana" w:cs="Times New Roman"/>
                    <w:color w:val="000000" w:themeColor="text1"/>
                    <w:sz w:val="10"/>
                    <w:szCs w:val="10"/>
                    <w:lang w:val="en-US"/>
                  </w:rPr>
                </w:rPrChange>
              </w:rPr>
            </w:pPr>
            <w:ins w:id="26880" w:author="Hardik Malhotra" w:date="2021-09-30T23:47:00Z">
              <w:r w:rsidRPr="0069225A">
                <w:rPr>
                  <w:rFonts w:ascii="Verdana" w:hAnsi="Verdana" w:cs="Arial"/>
                  <w:color w:val="000000"/>
                  <w:sz w:val="10"/>
                  <w:szCs w:val="10"/>
                  <w:rPrChange w:id="26881" w:author="Hardik Malhotra" w:date="2021-09-30T23:47:00Z">
                    <w:rPr>
                      <w:rFonts w:ascii="Arial" w:hAnsi="Arial" w:cs="Arial"/>
                      <w:b/>
                      <w:bCs/>
                      <w:color w:val="000000"/>
                      <w:sz w:val="20"/>
                      <w:szCs w:val="20"/>
                    </w:rPr>
                  </w:rPrChange>
                </w:rPr>
                <w:t>15</w:t>
              </w:r>
            </w:ins>
          </w:p>
        </w:tc>
        <w:tc>
          <w:tcPr>
            <w:tcW w:w="566" w:type="dxa"/>
            <w:tcBorders>
              <w:top w:val="nil"/>
              <w:left w:val="nil"/>
              <w:bottom w:val="single" w:sz="4" w:space="0" w:color="auto"/>
              <w:right w:val="single" w:sz="4" w:space="0" w:color="auto"/>
            </w:tcBorders>
            <w:shd w:val="clear" w:color="000000" w:fill="FFFFFF"/>
            <w:noWrap/>
            <w:vAlign w:val="bottom"/>
            <w:hideMark/>
          </w:tcPr>
          <w:p w14:paraId="29B810D5" w14:textId="42B4B363" w:rsidR="0069225A" w:rsidRPr="0069225A" w:rsidRDefault="0069225A" w:rsidP="0069225A">
            <w:pPr>
              <w:spacing w:after="0" w:line="240" w:lineRule="auto"/>
              <w:jc w:val="center"/>
              <w:rPr>
                <w:ins w:id="26882" w:author="Hardik Malhotra" w:date="2021-09-30T23:47:00Z"/>
                <w:rFonts w:ascii="Verdana" w:eastAsia="Times New Roman" w:hAnsi="Verdana" w:cs="Times New Roman"/>
                <w:color w:val="000000" w:themeColor="text1"/>
                <w:sz w:val="10"/>
                <w:szCs w:val="10"/>
                <w:lang w:val="en-US"/>
                <w:rPrChange w:id="26883" w:author="Hardik Malhotra" w:date="2021-09-30T23:47:00Z">
                  <w:rPr>
                    <w:ins w:id="26884" w:author="Hardik Malhotra" w:date="2021-09-30T23:47:00Z"/>
                    <w:rFonts w:ascii="Verdana" w:eastAsia="Times New Roman" w:hAnsi="Verdana" w:cs="Times New Roman"/>
                    <w:color w:val="000000" w:themeColor="text1"/>
                    <w:sz w:val="10"/>
                    <w:szCs w:val="10"/>
                    <w:lang w:val="en-US"/>
                  </w:rPr>
                </w:rPrChange>
              </w:rPr>
            </w:pPr>
            <w:ins w:id="26885" w:author="Hardik Malhotra" w:date="2021-09-30T23:47:00Z">
              <w:r w:rsidRPr="0069225A">
                <w:rPr>
                  <w:rFonts w:ascii="Verdana" w:hAnsi="Verdana" w:cs="Arial"/>
                  <w:color w:val="000000"/>
                  <w:sz w:val="10"/>
                  <w:szCs w:val="10"/>
                  <w:rPrChange w:id="26886" w:author="Hardik Malhotra" w:date="2021-09-30T23:47:00Z">
                    <w:rPr>
                      <w:rFonts w:ascii="Arial" w:hAnsi="Arial" w:cs="Arial"/>
                      <w:b/>
                      <w:bCs/>
                      <w:color w:val="000000"/>
                      <w:sz w:val="20"/>
                      <w:szCs w:val="20"/>
                    </w:rPr>
                  </w:rPrChange>
                </w:rPr>
                <w:t>15</w:t>
              </w:r>
            </w:ins>
          </w:p>
        </w:tc>
      </w:tr>
      <w:tr w:rsidR="0069225A" w:rsidRPr="00257590" w14:paraId="6ED3F0D3" w14:textId="77777777" w:rsidTr="00092529">
        <w:trPr>
          <w:trHeight w:val="334"/>
          <w:ins w:id="26887" w:author="Hardik Malhotra" w:date="2021-09-30T23:47:00Z"/>
        </w:trPr>
        <w:tc>
          <w:tcPr>
            <w:tcW w:w="1185" w:type="dxa"/>
            <w:tcBorders>
              <w:top w:val="nil"/>
              <w:left w:val="single" w:sz="4" w:space="0" w:color="auto"/>
              <w:bottom w:val="single" w:sz="4" w:space="0" w:color="auto"/>
              <w:right w:val="single" w:sz="4" w:space="0" w:color="auto"/>
            </w:tcBorders>
            <w:shd w:val="clear" w:color="000000" w:fill="FFFFFF"/>
            <w:noWrap/>
            <w:vAlign w:val="bottom"/>
            <w:hideMark/>
          </w:tcPr>
          <w:p w14:paraId="31594024" w14:textId="77777777" w:rsidR="0069225A" w:rsidRPr="00257590" w:rsidRDefault="0069225A" w:rsidP="0069225A">
            <w:pPr>
              <w:spacing w:after="0" w:line="240" w:lineRule="auto"/>
              <w:rPr>
                <w:ins w:id="26888" w:author="Hardik Malhotra" w:date="2021-09-30T23:47:00Z"/>
                <w:rFonts w:ascii="Verdana" w:eastAsia="Times New Roman" w:hAnsi="Verdana" w:cs="Times New Roman"/>
                <w:color w:val="000000"/>
                <w:sz w:val="10"/>
                <w:szCs w:val="10"/>
                <w:lang w:val="en-US"/>
              </w:rPr>
            </w:pPr>
            <w:ins w:id="26889" w:author="Hardik Malhotra" w:date="2021-09-30T23:47:00Z">
              <w:r w:rsidRPr="00257590">
                <w:rPr>
                  <w:rFonts w:ascii="Verdana" w:eastAsia="Times New Roman" w:hAnsi="Verdana" w:cs="Times New Roman"/>
                  <w:color w:val="000000"/>
                  <w:sz w:val="10"/>
                  <w:szCs w:val="10"/>
                  <w:lang w:val="en-US"/>
                </w:rPr>
                <w:t>Adhesives</w:t>
              </w:r>
            </w:ins>
          </w:p>
        </w:tc>
        <w:tc>
          <w:tcPr>
            <w:tcW w:w="519" w:type="dxa"/>
            <w:tcBorders>
              <w:top w:val="nil"/>
              <w:left w:val="nil"/>
              <w:bottom w:val="single" w:sz="4" w:space="0" w:color="auto"/>
              <w:right w:val="single" w:sz="4" w:space="0" w:color="auto"/>
            </w:tcBorders>
            <w:shd w:val="clear" w:color="000000" w:fill="FFFFFF"/>
            <w:noWrap/>
            <w:vAlign w:val="bottom"/>
            <w:hideMark/>
          </w:tcPr>
          <w:p w14:paraId="47FE849D" w14:textId="63A680BE" w:rsidR="0069225A" w:rsidRPr="0069225A" w:rsidRDefault="0069225A" w:rsidP="0069225A">
            <w:pPr>
              <w:spacing w:after="0" w:line="240" w:lineRule="auto"/>
              <w:jc w:val="center"/>
              <w:rPr>
                <w:ins w:id="26890" w:author="Hardik Malhotra" w:date="2021-09-30T23:47:00Z"/>
                <w:rFonts w:ascii="Verdana" w:eastAsia="Times New Roman" w:hAnsi="Verdana" w:cs="Times New Roman"/>
                <w:color w:val="000000" w:themeColor="text1"/>
                <w:sz w:val="10"/>
                <w:szCs w:val="10"/>
                <w:lang w:val="en-US"/>
                <w:rPrChange w:id="26891" w:author="Hardik Malhotra" w:date="2021-09-30T23:47:00Z">
                  <w:rPr>
                    <w:ins w:id="26892" w:author="Hardik Malhotra" w:date="2021-09-30T23:47:00Z"/>
                    <w:rFonts w:ascii="Verdana" w:eastAsia="Times New Roman" w:hAnsi="Verdana" w:cs="Times New Roman"/>
                    <w:color w:val="000000" w:themeColor="text1"/>
                    <w:sz w:val="10"/>
                    <w:szCs w:val="10"/>
                    <w:lang w:val="en-US"/>
                  </w:rPr>
                </w:rPrChange>
              </w:rPr>
            </w:pPr>
            <w:ins w:id="26893" w:author="Hardik Malhotra" w:date="2021-09-30T23:47:00Z">
              <w:r w:rsidRPr="0069225A">
                <w:rPr>
                  <w:rFonts w:ascii="Verdana" w:hAnsi="Verdana" w:cs="Arial"/>
                  <w:color w:val="000000"/>
                  <w:sz w:val="10"/>
                  <w:szCs w:val="10"/>
                  <w:rPrChange w:id="26894" w:author="Hardik Malhotra" w:date="2021-09-30T23:47:00Z">
                    <w:rPr>
                      <w:rFonts w:ascii="Arial" w:hAnsi="Arial" w:cs="Arial"/>
                      <w:b/>
                      <w:bCs/>
                      <w:color w:val="000000"/>
                      <w:sz w:val="20"/>
                      <w:szCs w:val="20"/>
                    </w:rPr>
                  </w:rPrChange>
                </w:rPr>
                <w:t>6</w:t>
              </w:r>
            </w:ins>
          </w:p>
        </w:tc>
        <w:tc>
          <w:tcPr>
            <w:tcW w:w="519" w:type="dxa"/>
            <w:tcBorders>
              <w:top w:val="nil"/>
              <w:left w:val="nil"/>
              <w:bottom w:val="single" w:sz="4" w:space="0" w:color="auto"/>
              <w:right w:val="single" w:sz="4" w:space="0" w:color="auto"/>
            </w:tcBorders>
            <w:shd w:val="clear" w:color="000000" w:fill="FFFFFF"/>
            <w:noWrap/>
            <w:vAlign w:val="bottom"/>
            <w:hideMark/>
          </w:tcPr>
          <w:p w14:paraId="0A324538" w14:textId="465D9109" w:rsidR="0069225A" w:rsidRPr="0069225A" w:rsidRDefault="0069225A" w:rsidP="0069225A">
            <w:pPr>
              <w:spacing w:after="0" w:line="240" w:lineRule="auto"/>
              <w:jc w:val="center"/>
              <w:rPr>
                <w:ins w:id="26895" w:author="Hardik Malhotra" w:date="2021-09-30T23:47:00Z"/>
                <w:rFonts w:ascii="Verdana" w:eastAsia="Times New Roman" w:hAnsi="Verdana" w:cs="Times New Roman"/>
                <w:color w:val="000000" w:themeColor="text1"/>
                <w:sz w:val="10"/>
                <w:szCs w:val="10"/>
                <w:lang w:val="en-US"/>
                <w:rPrChange w:id="26896" w:author="Hardik Malhotra" w:date="2021-09-30T23:47:00Z">
                  <w:rPr>
                    <w:ins w:id="26897" w:author="Hardik Malhotra" w:date="2021-09-30T23:47:00Z"/>
                    <w:rFonts w:ascii="Verdana" w:eastAsia="Times New Roman" w:hAnsi="Verdana" w:cs="Times New Roman"/>
                    <w:color w:val="000000" w:themeColor="text1"/>
                    <w:sz w:val="10"/>
                    <w:szCs w:val="10"/>
                    <w:lang w:val="en-US"/>
                  </w:rPr>
                </w:rPrChange>
              </w:rPr>
            </w:pPr>
            <w:ins w:id="26898" w:author="Hardik Malhotra" w:date="2021-09-30T23:47:00Z">
              <w:r w:rsidRPr="0069225A">
                <w:rPr>
                  <w:rFonts w:ascii="Verdana" w:hAnsi="Verdana" w:cs="Arial"/>
                  <w:color w:val="000000"/>
                  <w:sz w:val="10"/>
                  <w:szCs w:val="10"/>
                  <w:rPrChange w:id="26899" w:author="Hardik Malhotra" w:date="2021-09-30T23:47:00Z">
                    <w:rPr>
                      <w:rFonts w:ascii="Arial" w:hAnsi="Arial" w:cs="Arial"/>
                      <w:b/>
                      <w:bCs/>
                      <w:color w:val="000000"/>
                      <w:sz w:val="20"/>
                      <w:szCs w:val="20"/>
                    </w:rPr>
                  </w:rPrChange>
                </w:rPr>
                <w:t>6</w:t>
              </w:r>
            </w:ins>
          </w:p>
        </w:tc>
        <w:tc>
          <w:tcPr>
            <w:tcW w:w="519" w:type="dxa"/>
            <w:tcBorders>
              <w:top w:val="nil"/>
              <w:left w:val="nil"/>
              <w:bottom w:val="single" w:sz="4" w:space="0" w:color="auto"/>
              <w:right w:val="single" w:sz="4" w:space="0" w:color="auto"/>
            </w:tcBorders>
            <w:shd w:val="clear" w:color="000000" w:fill="FFFFFF"/>
            <w:noWrap/>
            <w:vAlign w:val="bottom"/>
            <w:hideMark/>
          </w:tcPr>
          <w:p w14:paraId="45962213" w14:textId="0ADF9FE9" w:rsidR="0069225A" w:rsidRPr="0069225A" w:rsidRDefault="0069225A" w:rsidP="0069225A">
            <w:pPr>
              <w:spacing w:after="0" w:line="240" w:lineRule="auto"/>
              <w:jc w:val="center"/>
              <w:rPr>
                <w:ins w:id="26900" w:author="Hardik Malhotra" w:date="2021-09-30T23:47:00Z"/>
                <w:rFonts w:ascii="Verdana" w:eastAsia="Times New Roman" w:hAnsi="Verdana" w:cs="Times New Roman"/>
                <w:color w:val="000000" w:themeColor="text1"/>
                <w:sz w:val="10"/>
                <w:szCs w:val="10"/>
                <w:lang w:val="en-US"/>
                <w:rPrChange w:id="26901" w:author="Hardik Malhotra" w:date="2021-09-30T23:47:00Z">
                  <w:rPr>
                    <w:ins w:id="26902" w:author="Hardik Malhotra" w:date="2021-09-30T23:47:00Z"/>
                    <w:rFonts w:ascii="Verdana" w:eastAsia="Times New Roman" w:hAnsi="Verdana" w:cs="Times New Roman"/>
                    <w:color w:val="000000" w:themeColor="text1"/>
                    <w:sz w:val="10"/>
                    <w:szCs w:val="10"/>
                    <w:lang w:val="en-US"/>
                  </w:rPr>
                </w:rPrChange>
              </w:rPr>
            </w:pPr>
            <w:ins w:id="26903" w:author="Hardik Malhotra" w:date="2021-09-30T23:47:00Z">
              <w:r w:rsidRPr="0069225A">
                <w:rPr>
                  <w:rFonts w:ascii="Verdana" w:hAnsi="Verdana" w:cs="Arial"/>
                  <w:color w:val="000000"/>
                  <w:sz w:val="10"/>
                  <w:szCs w:val="10"/>
                  <w:rPrChange w:id="26904" w:author="Hardik Malhotra" w:date="2021-09-30T23:47:00Z">
                    <w:rPr>
                      <w:rFonts w:ascii="Arial" w:hAnsi="Arial" w:cs="Arial"/>
                      <w:b/>
                      <w:bCs/>
                      <w:color w:val="000000"/>
                      <w:sz w:val="20"/>
                      <w:szCs w:val="20"/>
                    </w:rPr>
                  </w:rPrChange>
                </w:rPr>
                <w:t>6</w:t>
              </w:r>
            </w:ins>
          </w:p>
        </w:tc>
        <w:tc>
          <w:tcPr>
            <w:tcW w:w="520" w:type="dxa"/>
            <w:tcBorders>
              <w:top w:val="nil"/>
              <w:left w:val="nil"/>
              <w:bottom w:val="single" w:sz="4" w:space="0" w:color="auto"/>
              <w:right w:val="single" w:sz="4" w:space="0" w:color="auto"/>
            </w:tcBorders>
            <w:shd w:val="clear" w:color="000000" w:fill="FFFFFF"/>
            <w:noWrap/>
            <w:vAlign w:val="bottom"/>
            <w:hideMark/>
          </w:tcPr>
          <w:p w14:paraId="2BA61D9A" w14:textId="51808025" w:rsidR="0069225A" w:rsidRPr="0069225A" w:rsidRDefault="0069225A" w:rsidP="0069225A">
            <w:pPr>
              <w:spacing w:after="0" w:line="240" w:lineRule="auto"/>
              <w:jc w:val="center"/>
              <w:rPr>
                <w:ins w:id="26905" w:author="Hardik Malhotra" w:date="2021-09-30T23:47:00Z"/>
                <w:rFonts w:ascii="Verdana" w:eastAsia="Times New Roman" w:hAnsi="Verdana" w:cs="Times New Roman"/>
                <w:color w:val="000000" w:themeColor="text1"/>
                <w:sz w:val="10"/>
                <w:szCs w:val="10"/>
                <w:lang w:val="en-US"/>
                <w:rPrChange w:id="26906" w:author="Hardik Malhotra" w:date="2021-09-30T23:47:00Z">
                  <w:rPr>
                    <w:ins w:id="26907" w:author="Hardik Malhotra" w:date="2021-09-30T23:47:00Z"/>
                    <w:rFonts w:ascii="Verdana" w:eastAsia="Times New Roman" w:hAnsi="Verdana" w:cs="Times New Roman"/>
                    <w:color w:val="000000" w:themeColor="text1"/>
                    <w:sz w:val="10"/>
                    <w:szCs w:val="10"/>
                    <w:lang w:val="en-US"/>
                  </w:rPr>
                </w:rPrChange>
              </w:rPr>
            </w:pPr>
            <w:ins w:id="26908" w:author="Hardik Malhotra" w:date="2021-09-30T23:47:00Z">
              <w:r w:rsidRPr="0069225A">
                <w:rPr>
                  <w:rFonts w:ascii="Verdana" w:hAnsi="Verdana" w:cs="Arial"/>
                  <w:color w:val="000000"/>
                  <w:sz w:val="10"/>
                  <w:szCs w:val="10"/>
                  <w:rPrChange w:id="26909" w:author="Hardik Malhotra" w:date="2021-09-30T23:47:00Z">
                    <w:rPr>
                      <w:rFonts w:ascii="Arial" w:hAnsi="Arial" w:cs="Arial"/>
                      <w:b/>
                      <w:bCs/>
                      <w:color w:val="000000"/>
                      <w:sz w:val="20"/>
                      <w:szCs w:val="20"/>
                    </w:rPr>
                  </w:rPrChange>
                </w:rPr>
                <w:t>7</w:t>
              </w:r>
            </w:ins>
          </w:p>
        </w:tc>
        <w:tc>
          <w:tcPr>
            <w:tcW w:w="593" w:type="dxa"/>
            <w:tcBorders>
              <w:top w:val="nil"/>
              <w:left w:val="nil"/>
              <w:bottom w:val="single" w:sz="4" w:space="0" w:color="auto"/>
              <w:right w:val="single" w:sz="4" w:space="0" w:color="auto"/>
            </w:tcBorders>
            <w:shd w:val="clear" w:color="000000" w:fill="FFFFFF"/>
            <w:noWrap/>
            <w:vAlign w:val="bottom"/>
            <w:hideMark/>
          </w:tcPr>
          <w:p w14:paraId="1ECA6999" w14:textId="0B56483B" w:rsidR="0069225A" w:rsidRPr="0069225A" w:rsidRDefault="0069225A" w:rsidP="0069225A">
            <w:pPr>
              <w:spacing w:after="0" w:line="240" w:lineRule="auto"/>
              <w:jc w:val="center"/>
              <w:rPr>
                <w:ins w:id="26910" w:author="Hardik Malhotra" w:date="2021-09-30T23:47:00Z"/>
                <w:rFonts w:ascii="Verdana" w:eastAsia="Times New Roman" w:hAnsi="Verdana" w:cs="Times New Roman"/>
                <w:color w:val="000000" w:themeColor="text1"/>
                <w:sz w:val="10"/>
                <w:szCs w:val="10"/>
                <w:lang w:val="en-US"/>
                <w:rPrChange w:id="26911" w:author="Hardik Malhotra" w:date="2021-09-30T23:47:00Z">
                  <w:rPr>
                    <w:ins w:id="26912" w:author="Hardik Malhotra" w:date="2021-09-30T23:47:00Z"/>
                    <w:rFonts w:ascii="Verdana" w:eastAsia="Times New Roman" w:hAnsi="Verdana" w:cs="Times New Roman"/>
                    <w:color w:val="000000" w:themeColor="text1"/>
                    <w:sz w:val="10"/>
                    <w:szCs w:val="10"/>
                    <w:lang w:val="en-US"/>
                  </w:rPr>
                </w:rPrChange>
              </w:rPr>
            </w:pPr>
            <w:ins w:id="26913" w:author="Hardik Malhotra" w:date="2021-09-30T23:47:00Z">
              <w:r w:rsidRPr="0069225A">
                <w:rPr>
                  <w:rFonts w:ascii="Verdana" w:hAnsi="Verdana" w:cs="Arial"/>
                  <w:color w:val="000000"/>
                  <w:sz w:val="10"/>
                  <w:szCs w:val="10"/>
                  <w:rPrChange w:id="26914" w:author="Hardik Malhotra" w:date="2021-09-30T23:47:00Z">
                    <w:rPr>
                      <w:rFonts w:ascii="Arial" w:hAnsi="Arial" w:cs="Arial"/>
                      <w:b/>
                      <w:bCs/>
                      <w:color w:val="000000"/>
                      <w:sz w:val="20"/>
                      <w:szCs w:val="20"/>
                    </w:rPr>
                  </w:rPrChange>
                </w:rPr>
                <w:t>6</w:t>
              </w:r>
            </w:ins>
          </w:p>
        </w:tc>
        <w:tc>
          <w:tcPr>
            <w:tcW w:w="590" w:type="dxa"/>
            <w:tcBorders>
              <w:top w:val="nil"/>
              <w:left w:val="nil"/>
              <w:bottom w:val="single" w:sz="4" w:space="0" w:color="auto"/>
              <w:right w:val="single" w:sz="4" w:space="0" w:color="auto"/>
            </w:tcBorders>
            <w:shd w:val="clear" w:color="000000" w:fill="FFFFFF"/>
            <w:noWrap/>
            <w:vAlign w:val="bottom"/>
            <w:hideMark/>
          </w:tcPr>
          <w:p w14:paraId="5641E574" w14:textId="79C69F63" w:rsidR="0069225A" w:rsidRPr="0069225A" w:rsidRDefault="0069225A" w:rsidP="0069225A">
            <w:pPr>
              <w:spacing w:after="0" w:line="240" w:lineRule="auto"/>
              <w:jc w:val="center"/>
              <w:rPr>
                <w:ins w:id="26915" w:author="Hardik Malhotra" w:date="2021-09-30T23:47:00Z"/>
                <w:rFonts w:ascii="Verdana" w:eastAsia="Times New Roman" w:hAnsi="Verdana" w:cs="Times New Roman"/>
                <w:color w:val="000000" w:themeColor="text1"/>
                <w:sz w:val="10"/>
                <w:szCs w:val="10"/>
                <w:lang w:val="en-US"/>
                <w:rPrChange w:id="26916" w:author="Hardik Malhotra" w:date="2021-09-30T23:47:00Z">
                  <w:rPr>
                    <w:ins w:id="26917" w:author="Hardik Malhotra" w:date="2021-09-30T23:47:00Z"/>
                    <w:rFonts w:ascii="Verdana" w:eastAsia="Times New Roman" w:hAnsi="Verdana" w:cs="Times New Roman"/>
                    <w:color w:val="000000" w:themeColor="text1"/>
                    <w:sz w:val="10"/>
                    <w:szCs w:val="10"/>
                    <w:lang w:val="en-US"/>
                  </w:rPr>
                </w:rPrChange>
              </w:rPr>
            </w:pPr>
            <w:ins w:id="26918" w:author="Hardik Malhotra" w:date="2021-09-30T23:47:00Z">
              <w:r w:rsidRPr="0069225A">
                <w:rPr>
                  <w:rFonts w:ascii="Verdana" w:hAnsi="Verdana" w:cs="Arial"/>
                  <w:color w:val="000000"/>
                  <w:sz w:val="10"/>
                  <w:szCs w:val="10"/>
                  <w:rPrChange w:id="26919" w:author="Hardik Malhotra" w:date="2021-09-30T23:47:00Z">
                    <w:rPr>
                      <w:rFonts w:ascii="Arial" w:hAnsi="Arial" w:cs="Arial"/>
                      <w:b/>
                      <w:bCs/>
                      <w:color w:val="000000"/>
                      <w:sz w:val="20"/>
                      <w:szCs w:val="20"/>
                    </w:rPr>
                  </w:rPrChange>
                </w:rPr>
                <w:t>6</w:t>
              </w:r>
            </w:ins>
          </w:p>
        </w:tc>
        <w:tc>
          <w:tcPr>
            <w:tcW w:w="590" w:type="dxa"/>
            <w:tcBorders>
              <w:top w:val="nil"/>
              <w:left w:val="nil"/>
              <w:bottom w:val="single" w:sz="4" w:space="0" w:color="auto"/>
              <w:right w:val="single" w:sz="4" w:space="0" w:color="auto"/>
            </w:tcBorders>
            <w:shd w:val="clear" w:color="000000" w:fill="FFFFFF"/>
            <w:noWrap/>
            <w:vAlign w:val="bottom"/>
            <w:hideMark/>
          </w:tcPr>
          <w:p w14:paraId="390C68EF" w14:textId="754D0F55" w:rsidR="0069225A" w:rsidRPr="0069225A" w:rsidRDefault="0069225A" w:rsidP="0069225A">
            <w:pPr>
              <w:spacing w:after="0" w:line="240" w:lineRule="auto"/>
              <w:jc w:val="center"/>
              <w:rPr>
                <w:ins w:id="26920" w:author="Hardik Malhotra" w:date="2021-09-30T23:47:00Z"/>
                <w:rFonts w:ascii="Verdana" w:eastAsia="Times New Roman" w:hAnsi="Verdana" w:cs="Times New Roman"/>
                <w:color w:val="000000" w:themeColor="text1"/>
                <w:sz w:val="10"/>
                <w:szCs w:val="10"/>
                <w:lang w:val="en-US"/>
                <w:rPrChange w:id="26921" w:author="Hardik Malhotra" w:date="2021-09-30T23:47:00Z">
                  <w:rPr>
                    <w:ins w:id="26922" w:author="Hardik Malhotra" w:date="2021-09-30T23:47:00Z"/>
                    <w:rFonts w:ascii="Verdana" w:eastAsia="Times New Roman" w:hAnsi="Verdana" w:cs="Times New Roman"/>
                    <w:color w:val="000000" w:themeColor="text1"/>
                    <w:sz w:val="10"/>
                    <w:szCs w:val="10"/>
                    <w:lang w:val="en-US"/>
                  </w:rPr>
                </w:rPrChange>
              </w:rPr>
            </w:pPr>
            <w:ins w:id="26923" w:author="Hardik Malhotra" w:date="2021-09-30T23:47:00Z">
              <w:r w:rsidRPr="0069225A">
                <w:rPr>
                  <w:rFonts w:ascii="Verdana" w:hAnsi="Verdana" w:cs="Arial"/>
                  <w:color w:val="000000"/>
                  <w:sz w:val="10"/>
                  <w:szCs w:val="10"/>
                  <w:rPrChange w:id="26924" w:author="Hardik Malhotra" w:date="2021-09-30T23:47:00Z">
                    <w:rPr>
                      <w:rFonts w:ascii="Arial" w:hAnsi="Arial" w:cs="Arial"/>
                      <w:b/>
                      <w:bCs/>
                      <w:color w:val="000000"/>
                      <w:sz w:val="20"/>
                      <w:szCs w:val="20"/>
                    </w:rPr>
                  </w:rPrChange>
                </w:rPr>
                <w:t>7</w:t>
              </w:r>
            </w:ins>
          </w:p>
        </w:tc>
        <w:tc>
          <w:tcPr>
            <w:tcW w:w="590" w:type="dxa"/>
            <w:tcBorders>
              <w:top w:val="nil"/>
              <w:left w:val="nil"/>
              <w:bottom w:val="single" w:sz="4" w:space="0" w:color="auto"/>
              <w:right w:val="single" w:sz="4" w:space="0" w:color="auto"/>
            </w:tcBorders>
            <w:shd w:val="clear" w:color="000000" w:fill="FFFFFF"/>
            <w:noWrap/>
            <w:vAlign w:val="bottom"/>
            <w:hideMark/>
          </w:tcPr>
          <w:p w14:paraId="2C2271D7" w14:textId="7065317B" w:rsidR="0069225A" w:rsidRPr="0069225A" w:rsidRDefault="0069225A" w:rsidP="0069225A">
            <w:pPr>
              <w:spacing w:after="0" w:line="240" w:lineRule="auto"/>
              <w:jc w:val="center"/>
              <w:rPr>
                <w:ins w:id="26925" w:author="Hardik Malhotra" w:date="2021-09-30T23:47:00Z"/>
                <w:rFonts w:ascii="Verdana" w:eastAsia="Times New Roman" w:hAnsi="Verdana" w:cs="Times New Roman"/>
                <w:color w:val="000000" w:themeColor="text1"/>
                <w:sz w:val="10"/>
                <w:szCs w:val="10"/>
                <w:lang w:val="en-US"/>
                <w:rPrChange w:id="26926" w:author="Hardik Malhotra" w:date="2021-09-30T23:47:00Z">
                  <w:rPr>
                    <w:ins w:id="26927" w:author="Hardik Malhotra" w:date="2021-09-30T23:47:00Z"/>
                    <w:rFonts w:ascii="Verdana" w:eastAsia="Times New Roman" w:hAnsi="Verdana" w:cs="Times New Roman"/>
                    <w:color w:val="000000" w:themeColor="text1"/>
                    <w:sz w:val="10"/>
                    <w:szCs w:val="10"/>
                    <w:lang w:val="en-US"/>
                  </w:rPr>
                </w:rPrChange>
              </w:rPr>
            </w:pPr>
            <w:ins w:id="26928" w:author="Hardik Malhotra" w:date="2021-09-30T23:47:00Z">
              <w:r w:rsidRPr="0069225A">
                <w:rPr>
                  <w:rFonts w:ascii="Verdana" w:hAnsi="Verdana" w:cs="Arial"/>
                  <w:color w:val="000000"/>
                  <w:sz w:val="10"/>
                  <w:szCs w:val="10"/>
                  <w:rPrChange w:id="26929" w:author="Hardik Malhotra" w:date="2021-09-30T23:47:00Z">
                    <w:rPr>
                      <w:rFonts w:ascii="Arial" w:hAnsi="Arial" w:cs="Arial"/>
                      <w:b/>
                      <w:bCs/>
                      <w:color w:val="000000"/>
                      <w:sz w:val="20"/>
                      <w:szCs w:val="20"/>
                    </w:rPr>
                  </w:rPrChange>
                </w:rPr>
                <w:t>7</w:t>
              </w:r>
            </w:ins>
          </w:p>
        </w:tc>
        <w:tc>
          <w:tcPr>
            <w:tcW w:w="590" w:type="dxa"/>
            <w:tcBorders>
              <w:top w:val="nil"/>
              <w:left w:val="nil"/>
              <w:bottom w:val="single" w:sz="4" w:space="0" w:color="auto"/>
              <w:right w:val="single" w:sz="4" w:space="0" w:color="auto"/>
            </w:tcBorders>
            <w:shd w:val="clear" w:color="000000" w:fill="FFFFFF"/>
            <w:noWrap/>
            <w:vAlign w:val="bottom"/>
            <w:hideMark/>
          </w:tcPr>
          <w:p w14:paraId="407616DA" w14:textId="1F52960B" w:rsidR="0069225A" w:rsidRPr="0069225A" w:rsidRDefault="0069225A" w:rsidP="0069225A">
            <w:pPr>
              <w:spacing w:after="0" w:line="240" w:lineRule="auto"/>
              <w:jc w:val="center"/>
              <w:rPr>
                <w:ins w:id="26930" w:author="Hardik Malhotra" w:date="2021-09-30T23:47:00Z"/>
                <w:rFonts w:ascii="Verdana" w:eastAsia="Times New Roman" w:hAnsi="Verdana" w:cs="Times New Roman"/>
                <w:color w:val="000000" w:themeColor="text1"/>
                <w:sz w:val="10"/>
                <w:szCs w:val="10"/>
                <w:lang w:val="en-US"/>
                <w:rPrChange w:id="26931" w:author="Hardik Malhotra" w:date="2021-09-30T23:47:00Z">
                  <w:rPr>
                    <w:ins w:id="26932" w:author="Hardik Malhotra" w:date="2021-09-30T23:47:00Z"/>
                    <w:rFonts w:ascii="Verdana" w:eastAsia="Times New Roman" w:hAnsi="Verdana" w:cs="Times New Roman"/>
                    <w:color w:val="000000" w:themeColor="text1"/>
                    <w:sz w:val="10"/>
                    <w:szCs w:val="10"/>
                    <w:lang w:val="en-US"/>
                  </w:rPr>
                </w:rPrChange>
              </w:rPr>
            </w:pPr>
            <w:ins w:id="26933" w:author="Hardik Malhotra" w:date="2021-09-30T23:47:00Z">
              <w:r w:rsidRPr="0069225A">
                <w:rPr>
                  <w:rFonts w:ascii="Verdana" w:hAnsi="Verdana" w:cs="Arial"/>
                  <w:color w:val="000000"/>
                  <w:sz w:val="10"/>
                  <w:szCs w:val="10"/>
                  <w:rPrChange w:id="26934" w:author="Hardik Malhotra" w:date="2021-09-30T23:47:00Z">
                    <w:rPr>
                      <w:rFonts w:ascii="Arial" w:hAnsi="Arial" w:cs="Arial"/>
                      <w:b/>
                      <w:bCs/>
                      <w:color w:val="000000"/>
                      <w:sz w:val="20"/>
                      <w:szCs w:val="20"/>
                    </w:rPr>
                  </w:rPrChange>
                </w:rPr>
                <w:t>7</w:t>
              </w:r>
            </w:ins>
          </w:p>
        </w:tc>
        <w:tc>
          <w:tcPr>
            <w:tcW w:w="590" w:type="dxa"/>
            <w:tcBorders>
              <w:top w:val="nil"/>
              <w:left w:val="nil"/>
              <w:bottom w:val="single" w:sz="4" w:space="0" w:color="auto"/>
              <w:right w:val="single" w:sz="4" w:space="0" w:color="auto"/>
            </w:tcBorders>
            <w:shd w:val="clear" w:color="000000" w:fill="FFFFFF"/>
            <w:noWrap/>
            <w:vAlign w:val="bottom"/>
            <w:hideMark/>
          </w:tcPr>
          <w:p w14:paraId="0D57898E" w14:textId="1006563F" w:rsidR="0069225A" w:rsidRPr="0069225A" w:rsidRDefault="0069225A" w:rsidP="0069225A">
            <w:pPr>
              <w:spacing w:after="0" w:line="240" w:lineRule="auto"/>
              <w:jc w:val="center"/>
              <w:rPr>
                <w:ins w:id="26935" w:author="Hardik Malhotra" w:date="2021-09-30T23:47:00Z"/>
                <w:rFonts w:ascii="Verdana" w:eastAsia="Times New Roman" w:hAnsi="Verdana" w:cs="Times New Roman"/>
                <w:color w:val="000000" w:themeColor="text1"/>
                <w:sz w:val="10"/>
                <w:szCs w:val="10"/>
                <w:lang w:val="en-US"/>
                <w:rPrChange w:id="26936" w:author="Hardik Malhotra" w:date="2021-09-30T23:47:00Z">
                  <w:rPr>
                    <w:ins w:id="26937" w:author="Hardik Malhotra" w:date="2021-09-30T23:47:00Z"/>
                    <w:rFonts w:ascii="Verdana" w:eastAsia="Times New Roman" w:hAnsi="Verdana" w:cs="Times New Roman"/>
                    <w:color w:val="000000" w:themeColor="text1"/>
                    <w:sz w:val="10"/>
                    <w:szCs w:val="10"/>
                    <w:lang w:val="en-US"/>
                  </w:rPr>
                </w:rPrChange>
              </w:rPr>
            </w:pPr>
            <w:ins w:id="26938" w:author="Hardik Malhotra" w:date="2021-09-30T23:47:00Z">
              <w:r w:rsidRPr="0069225A">
                <w:rPr>
                  <w:rFonts w:ascii="Verdana" w:hAnsi="Verdana" w:cs="Arial"/>
                  <w:color w:val="000000"/>
                  <w:sz w:val="10"/>
                  <w:szCs w:val="10"/>
                  <w:rPrChange w:id="26939" w:author="Hardik Malhotra" w:date="2021-09-30T23:47:00Z">
                    <w:rPr>
                      <w:rFonts w:ascii="Arial" w:hAnsi="Arial" w:cs="Arial"/>
                      <w:b/>
                      <w:bCs/>
                      <w:color w:val="000000"/>
                      <w:sz w:val="20"/>
                      <w:szCs w:val="20"/>
                    </w:rPr>
                  </w:rPrChange>
                </w:rPr>
                <w:t>8</w:t>
              </w:r>
            </w:ins>
          </w:p>
        </w:tc>
        <w:tc>
          <w:tcPr>
            <w:tcW w:w="590" w:type="dxa"/>
            <w:tcBorders>
              <w:top w:val="nil"/>
              <w:left w:val="nil"/>
              <w:bottom w:val="single" w:sz="4" w:space="0" w:color="auto"/>
              <w:right w:val="single" w:sz="4" w:space="0" w:color="auto"/>
            </w:tcBorders>
            <w:shd w:val="clear" w:color="000000" w:fill="FFFFFF"/>
            <w:noWrap/>
            <w:vAlign w:val="bottom"/>
            <w:hideMark/>
          </w:tcPr>
          <w:p w14:paraId="7244D6B0" w14:textId="28D5915F" w:rsidR="0069225A" w:rsidRPr="0069225A" w:rsidRDefault="0069225A" w:rsidP="0069225A">
            <w:pPr>
              <w:spacing w:after="0" w:line="240" w:lineRule="auto"/>
              <w:jc w:val="center"/>
              <w:rPr>
                <w:ins w:id="26940" w:author="Hardik Malhotra" w:date="2021-09-30T23:47:00Z"/>
                <w:rFonts w:ascii="Verdana" w:eastAsia="Times New Roman" w:hAnsi="Verdana" w:cs="Times New Roman"/>
                <w:color w:val="000000" w:themeColor="text1"/>
                <w:sz w:val="10"/>
                <w:szCs w:val="10"/>
                <w:lang w:val="en-US"/>
                <w:rPrChange w:id="26941" w:author="Hardik Malhotra" w:date="2021-09-30T23:47:00Z">
                  <w:rPr>
                    <w:ins w:id="26942" w:author="Hardik Malhotra" w:date="2021-09-30T23:47:00Z"/>
                    <w:rFonts w:ascii="Verdana" w:eastAsia="Times New Roman" w:hAnsi="Verdana" w:cs="Times New Roman"/>
                    <w:color w:val="000000" w:themeColor="text1"/>
                    <w:sz w:val="10"/>
                    <w:szCs w:val="10"/>
                    <w:lang w:val="en-US"/>
                  </w:rPr>
                </w:rPrChange>
              </w:rPr>
            </w:pPr>
            <w:ins w:id="26943" w:author="Hardik Malhotra" w:date="2021-09-30T23:47:00Z">
              <w:r w:rsidRPr="0069225A">
                <w:rPr>
                  <w:rFonts w:ascii="Verdana" w:hAnsi="Verdana" w:cs="Arial"/>
                  <w:color w:val="000000"/>
                  <w:sz w:val="10"/>
                  <w:szCs w:val="10"/>
                  <w:rPrChange w:id="26944" w:author="Hardik Malhotra" w:date="2021-09-30T23:47:00Z">
                    <w:rPr>
                      <w:rFonts w:ascii="Arial" w:hAnsi="Arial" w:cs="Arial"/>
                      <w:b/>
                      <w:bCs/>
                      <w:color w:val="000000"/>
                      <w:sz w:val="20"/>
                      <w:szCs w:val="20"/>
                    </w:rPr>
                  </w:rPrChange>
                </w:rPr>
                <w:t>8</w:t>
              </w:r>
            </w:ins>
          </w:p>
        </w:tc>
        <w:tc>
          <w:tcPr>
            <w:tcW w:w="590" w:type="dxa"/>
            <w:tcBorders>
              <w:top w:val="nil"/>
              <w:left w:val="nil"/>
              <w:bottom w:val="single" w:sz="4" w:space="0" w:color="auto"/>
              <w:right w:val="single" w:sz="4" w:space="0" w:color="auto"/>
            </w:tcBorders>
            <w:shd w:val="clear" w:color="000000" w:fill="FFFFFF"/>
            <w:noWrap/>
            <w:vAlign w:val="bottom"/>
            <w:hideMark/>
          </w:tcPr>
          <w:p w14:paraId="55ED106D" w14:textId="61B23F3B" w:rsidR="0069225A" w:rsidRPr="0069225A" w:rsidRDefault="0069225A" w:rsidP="0069225A">
            <w:pPr>
              <w:spacing w:after="0" w:line="240" w:lineRule="auto"/>
              <w:jc w:val="center"/>
              <w:rPr>
                <w:ins w:id="26945" w:author="Hardik Malhotra" w:date="2021-09-30T23:47:00Z"/>
                <w:rFonts w:ascii="Verdana" w:eastAsia="Times New Roman" w:hAnsi="Verdana" w:cs="Times New Roman"/>
                <w:color w:val="000000" w:themeColor="text1"/>
                <w:sz w:val="10"/>
                <w:szCs w:val="10"/>
                <w:lang w:val="en-US"/>
                <w:rPrChange w:id="26946" w:author="Hardik Malhotra" w:date="2021-09-30T23:47:00Z">
                  <w:rPr>
                    <w:ins w:id="26947" w:author="Hardik Malhotra" w:date="2021-09-30T23:47:00Z"/>
                    <w:rFonts w:ascii="Verdana" w:eastAsia="Times New Roman" w:hAnsi="Verdana" w:cs="Times New Roman"/>
                    <w:color w:val="000000" w:themeColor="text1"/>
                    <w:sz w:val="10"/>
                    <w:szCs w:val="10"/>
                    <w:lang w:val="en-US"/>
                  </w:rPr>
                </w:rPrChange>
              </w:rPr>
            </w:pPr>
            <w:ins w:id="26948" w:author="Hardik Malhotra" w:date="2021-09-30T23:47:00Z">
              <w:r w:rsidRPr="0069225A">
                <w:rPr>
                  <w:rFonts w:ascii="Verdana" w:hAnsi="Verdana" w:cs="Arial"/>
                  <w:color w:val="000000"/>
                  <w:sz w:val="10"/>
                  <w:szCs w:val="10"/>
                  <w:rPrChange w:id="26949" w:author="Hardik Malhotra" w:date="2021-09-30T23:47:00Z">
                    <w:rPr>
                      <w:rFonts w:ascii="Arial" w:hAnsi="Arial" w:cs="Arial"/>
                      <w:b/>
                      <w:bCs/>
                      <w:color w:val="000000"/>
                      <w:sz w:val="20"/>
                      <w:szCs w:val="20"/>
                    </w:rPr>
                  </w:rPrChange>
                </w:rPr>
                <w:t>8</w:t>
              </w:r>
            </w:ins>
          </w:p>
        </w:tc>
        <w:tc>
          <w:tcPr>
            <w:tcW w:w="590" w:type="dxa"/>
            <w:tcBorders>
              <w:top w:val="nil"/>
              <w:left w:val="nil"/>
              <w:bottom w:val="single" w:sz="4" w:space="0" w:color="auto"/>
              <w:right w:val="single" w:sz="4" w:space="0" w:color="auto"/>
            </w:tcBorders>
            <w:shd w:val="clear" w:color="000000" w:fill="FFFFFF"/>
            <w:noWrap/>
            <w:vAlign w:val="bottom"/>
            <w:hideMark/>
          </w:tcPr>
          <w:p w14:paraId="029C146C" w14:textId="7B6CB3CD" w:rsidR="0069225A" w:rsidRPr="0069225A" w:rsidRDefault="0069225A" w:rsidP="0069225A">
            <w:pPr>
              <w:spacing w:after="0" w:line="240" w:lineRule="auto"/>
              <w:jc w:val="center"/>
              <w:rPr>
                <w:ins w:id="26950" w:author="Hardik Malhotra" w:date="2021-09-30T23:47:00Z"/>
                <w:rFonts w:ascii="Verdana" w:eastAsia="Times New Roman" w:hAnsi="Verdana" w:cs="Times New Roman"/>
                <w:color w:val="000000" w:themeColor="text1"/>
                <w:sz w:val="10"/>
                <w:szCs w:val="10"/>
                <w:lang w:val="en-US"/>
                <w:rPrChange w:id="26951" w:author="Hardik Malhotra" w:date="2021-09-30T23:47:00Z">
                  <w:rPr>
                    <w:ins w:id="26952" w:author="Hardik Malhotra" w:date="2021-09-30T23:47:00Z"/>
                    <w:rFonts w:ascii="Verdana" w:eastAsia="Times New Roman" w:hAnsi="Verdana" w:cs="Times New Roman"/>
                    <w:color w:val="000000" w:themeColor="text1"/>
                    <w:sz w:val="10"/>
                    <w:szCs w:val="10"/>
                    <w:lang w:val="en-US"/>
                  </w:rPr>
                </w:rPrChange>
              </w:rPr>
            </w:pPr>
            <w:ins w:id="26953" w:author="Hardik Malhotra" w:date="2021-09-30T23:47:00Z">
              <w:r w:rsidRPr="0069225A">
                <w:rPr>
                  <w:rFonts w:ascii="Verdana" w:hAnsi="Verdana" w:cs="Arial"/>
                  <w:color w:val="000000"/>
                  <w:sz w:val="10"/>
                  <w:szCs w:val="10"/>
                  <w:rPrChange w:id="26954" w:author="Hardik Malhotra" w:date="2021-09-30T23:47:00Z">
                    <w:rPr>
                      <w:rFonts w:ascii="Arial" w:hAnsi="Arial" w:cs="Arial"/>
                      <w:b/>
                      <w:bCs/>
                      <w:color w:val="000000"/>
                      <w:sz w:val="20"/>
                      <w:szCs w:val="20"/>
                    </w:rPr>
                  </w:rPrChange>
                </w:rPr>
                <w:t>9</w:t>
              </w:r>
            </w:ins>
          </w:p>
        </w:tc>
        <w:tc>
          <w:tcPr>
            <w:tcW w:w="590" w:type="dxa"/>
            <w:tcBorders>
              <w:top w:val="nil"/>
              <w:left w:val="nil"/>
              <w:bottom w:val="single" w:sz="4" w:space="0" w:color="auto"/>
              <w:right w:val="single" w:sz="4" w:space="0" w:color="auto"/>
            </w:tcBorders>
            <w:shd w:val="clear" w:color="000000" w:fill="FFFFFF"/>
            <w:noWrap/>
            <w:vAlign w:val="bottom"/>
            <w:hideMark/>
          </w:tcPr>
          <w:p w14:paraId="38C81926" w14:textId="2CCCA21D" w:rsidR="0069225A" w:rsidRPr="0069225A" w:rsidRDefault="0069225A" w:rsidP="0069225A">
            <w:pPr>
              <w:spacing w:after="0" w:line="240" w:lineRule="auto"/>
              <w:jc w:val="center"/>
              <w:rPr>
                <w:ins w:id="26955" w:author="Hardik Malhotra" w:date="2021-09-30T23:47:00Z"/>
                <w:rFonts w:ascii="Verdana" w:eastAsia="Times New Roman" w:hAnsi="Verdana" w:cs="Times New Roman"/>
                <w:color w:val="000000" w:themeColor="text1"/>
                <w:sz w:val="10"/>
                <w:szCs w:val="10"/>
                <w:lang w:val="en-US"/>
                <w:rPrChange w:id="26956" w:author="Hardik Malhotra" w:date="2021-09-30T23:47:00Z">
                  <w:rPr>
                    <w:ins w:id="26957" w:author="Hardik Malhotra" w:date="2021-09-30T23:47:00Z"/>
                    <w:rFonts w:ascii="Verdana" w:eastAsia="Times New Roman" w:hAnsi="Verdana" w:cs="Times New Roman"/>
                    <w:color w:val="000000" w:themeColor="text1"/>
                    <w:sz w:val="10"/>
                    <w:szCs w:val="10"/>
                    <w:lang w:val="en-US"/>
                  </w:rPr>
                </w:rPrChange>
              </w:rPr>
            </w:pPr>
            <w:ins w:id="26958" w:author="Hardik Malhotra" w:date="2021-09-30T23:47:00Z">
              <w:r w:rsidRPr="0069225A">
                <w:rPr>
                  <w:rFonts w:ascii="Verdana" w:hAnsi="Verdana" w:cs="Arial"/>
                  <w:color w:val="000000"/>
                  <w:sz w:val="10"/>
                  <w:szCs w:val="10"/>
                  <w:rPrChange w:id="26959" w:author="Hardik Malhotra" w:date="2021-09-30T23:47:00Z">
                    <w:rPr>
                      <w:rFonts w:ascii="Arial" w:hAnsi="Arial" w:cs="Arial"/>
                      <w:b/>
                      <w:bCs/>
                      <w:color w:val="000000"/>
                      <w:sz w:val="20"/>
                      <w:szCs w:val="20"/>
                    </w:rPr>
                  </w:rPrChange>
                </w:rPr>
                <w:t>9</w:t>
              </w:r>
            </w:ins>
          </w:p>
        </w:tc>
        <w:tc>
          <w:tcPr>
            <w:tcW w:w="590" w:type="dxa"/>
            <w:tcBorders>
              <w:top w:val="nil"/>
              <w:left w:val="nil"/>
              <w:bottom w:val="single" w:sz="4" w:space="0" w:color="auto"/>
              <w:right w:val="single" w:sz="4" w:space="0" w:color="auto"/>
            </w:tcBorders>
            <w:shd w:val="clear" w:color="000000" w:fill="FFFFFF"/>
            <w:noWrap/>
            <w:vAlign w:val="bottom"/>
            <w:hideMark/>
          </w:tcPr>
          <w:p w14:paraId="6F799D32" w14:textId="19BE4B10" w:rsidR="0069225A" w:rsidRPr="0069225A" w:rsidRDefault="0069225A" w:rsidP="0069225A">
            <w:pPr>
              <w:spacing w:after="0" w:line="240" w:lineRule="auto"/>
              <w:jc w:val="center"/>
              <w:rPr>
                <w:ins w:id="26960" w:author="Hardik Malhotra" w:date="2021-09-30T23:47:00Z"/>
                <w:rFonts w:ascii="Verdana" w:eastAsia="Times New Roman" w:hAnsi="Verdana" w:cs="Times New Roman"/>
                <w:color w:val="000000" w:themeColor="text1"/>
                <w:sz w:val="10"/>
                <w:szCs w:val="10"/>
                <w:lang w:val="en-US"/>
                <w:rPrChange w:id="26961" w:author="Hardik Malhotra" w:date="2021-09-30T23:47:00Z">
                  <w:rPr>
                    <w:ins w:id="26962" w:author="Hardik Malhotra" w:date="2021-09-30T23:47:00Z"/>
                    <w:rFonts w:ascii="Verdana" w:eastAsia="Times New Roman" w:hAnsi="Verdana" w:cs="Times New Roman"/>
                    <w:color w:val="000000" w:themeColor="text1"/>
                    <w:sz w:val="10"/>
                    <w:szCs w:val="10"/>
                    <w:lang w:val="en-US"/>
                  </w:rPr>
                </w:rPrChange>
              </w:rPr>
            </w:pPr>
            <w:ins w:id="26963" w:author="Hardik Malhotra" w:date="2021-09-30T23:47:00Z">
              <w:r w:rsidRPr="0069225A">
                <w:rPr>
                  <w:rFonts w:ascii="Verdana" w:hAnsi="Verdana" w:cs="Arial"/>
                  <w:color w:val="000000"/>
                  <w:sz w:val="10"/>
                  <w:szCs w:val="10"/>
                  <w:rPrChange w:id="26964" w:author="Hardik Malhotra" w:date="2021-09-30T23:47:00Z">
                    <w:rPr>
                      <w:rFonts w:ascii="Arial" w:hAnsi="Arial" w:cs="Arial"/>
                      <w:b/>
                      <w:bCs/>
                      <w:color w:val="000000"/>
                      <w:sz w:val="20"/>
                      <w:szCs w:val="20"/>
                    </w:rPr>
                  </w:rPrChange>
                </w:rPr>
                <w:t>9</w:t>
              </w:r>
            </w:ins>
          </w:p>
        </w:tc>
        <w:tc>
          <w:tcPr>
            <w:tcW w:w="566" w:type="dxa"/>
            <w:tcBorders>
              <w:top w:val="nil"/>
              <w:left w:val="nil"/>
              <w:bottom w:val="single" w:sz="4" w:space="0" w:color="auto"/>
              <w:right w:val="single" w:sz="4" w:space="0" w:color="auto"/>
            </w:tcBorders>
            <w:shd w:val="clear" w:color="000000" w:fill="FFFFFF"/>
            <w:noWrap/>
            <w:vAlign w:val="bottom"/>
            <w:hideMark/>
          </w:tcPr>
          <w:p w14:paraId="27908891" w14:textId="56203FE8" w:rsidR="0069225A" w:rsidRPr="0069225A" w:rsidRDefault="0069225A" w:rsidP="0069225A">
            <w:pPr>
              <w:spacing w:after="0" w:line="240" w:lineRule="auto"/>
              <w:jc w:val="center"/>
              <w:rPr>
                <w:ins w:id="26965" w:author="Hardik Malhotra" w:date="2021-09-30T23:47:00Z"/>
                <w:rFonts w:ascii="Verdana" w:eastAsia="Times New Roman" w:hAnsi="Verdana" w:cs="Times New Roman"/>
                <w:color w:val="000000" w:themeColor="text1"/>
                <w:sz w:val="10"/>
                <w:szCs w:val="10"/>
                <w:lang w:val="en-US"/>
                <w:rPrChange w:id="26966" w:author="Hardik Malhotra" w:date="2021-09-30T23:47:00Z">
                  <w:rPr>
                    <w:ins w:id="26967" w:author="Hardik Malhotra" w:date="2021-09-30T23:47:00Z"/>
                    <w:rFonts w:ascii="Verdana" w:eastAsia="Times New Roman" w:hAnsi="Verdana" w:cs="Times New Roman"/>
                    <w:color w:val="000000" w:themeColor="text1"/>
                    <w:sz w:val="10"/>
                    <w:szCs w:val="10"/>
                    <w:lang w:val="en-US"/>
                  </w:rPr>
                </w:rPrChange>
              </w:rPr>
            </w:pPr>
            <w:ins w:id="26968" w:author="Hardik Malhotra" w:date="2021-09-30T23:47:00Z">
              <w:r w:rsidRPr="0069225A">
                <w:rPr>
                  <w:rFonts w:ascii="Verdana" w:hAnsi="Verdana" w:cs="Arial"/>
                  <w:color w:val="000000"/>
                  <w:sz w:val="10"/>
                  <w:szCs w:val="10"/>
                  <w:rPrChange w:id="26969" w:author="Hardik Malhotra" w:date="2021-09-30T23:47:00Z">
                    <w:rPr>
                      <w:rFonts w:ascii="Arial" w:hAnsi="Arial" w:cs="Arial"/>
                      <w:b/>
                      <w:bCs/>
                      <w:color w:val="000000"/>
                      <w:sz w:val="20"/>
                      <w:szCs w:val="20"/>
                    </w:rPr>
                  </w:rPrChange>
                </w:rPr>
                <w:t>10</w:t>
              </w:r>
            </w:ins>
          </w:p>
        </w:tc>
      </w:tr>
      <w:tr w:rsidR="0069225A" w:rsidRPr="00257590" w14:paraId="4BF93747" w14:textId="77777777" w:rsidTr="00092529">
        <w:trPr>
          <w:trHeight w:val="334"/>
          <w:ins w:id="26970" w:author="Hardik Malhotra" w:date="2021-09-30T23:47:00Z"/>
        </w:trPr>
        <w:tc>
          <w:tcPr>
            <w:tcW w:w="1185" w:type="dxa"/>
            <w:tcBorders>
              <w:top w:val="nil"/>
              <w:left w:val="single" w:sz="4" w:space="0" w:color="auto"/>
              <w:bottom w:val="single" w:sz="4" w:space="0" w:color="auto"/>
              <w:right w:val="single" w:sz="4" w:space="0" w:color="auto"/>
            </w:tcBorders>
            <w:shd w:val="clear" w:color="000000" w:fill="FFFFFF"/>
            <w:noWrap/>
            <w:vAlign w:val="bottom"/>
            <w:hideMark/>
          </w:tcPr>
          <w:p w14:paraId="53CAB9CD" w14:textId="77777777" w:rsidR="0069225A" w:rsidRPr="00257590" w:rsidRDefault="0069225A" w:rsidP="0069225A">
            <w:pPr>
              <w:spacing w:after="0" w:line="240" w:lineRule="auto"/>
              <w:rPr>
                <w:ins w:id="26971" w:author="Hardik Malhotra" w:date="2021-09-30T23:47:00Z"/>
                <w:rFonts w:ascii="Verdana" w:eastAsia="Times New Roman" w:hAnsi="Verdana" w:cs="Times New Roman"/>
                <w:color w:val="000000"/>
                <w:sz w:val="10"/>
                <w:szCs w:val="10"/>
                <w:lang w:val="en-US"/>
              </w:rPr>
            </w:pPr>
            <w:ins w:id="26972" w:author="Hardik Malhotra" w:date="2021-09-30T23:47:00Z">
              <w:r w:rsidRPr="00257590">
                <w:rPr>
                  <w:rFonts w:ascii="Verdana" w:eastAsia="Times New Roman" w:hAnsi="Verdana" w:cs="Times New Roman"/>
                  <w:color w:val="000000"/>
                  <w:sz w:val="10"/>
                  <w:szCs w:val="10"/>
                  <w:lang w:val="en-US"/>
                </w:rPr>
                <w:t>Others</w:t>
              </w:r>
            </w:ins>
          </w:p>
        </w:tc>
        <w:tc>
          <w:tcPr>
            <w:tcW w:w="519" w:type="dxa"/>
            <w:tcBorders>
              <w:top w:val="nil"/>
              <w:left w:val="nil"/>
              <w:bottom w:val="single" w:sz="4" w:space="0" w:color="auto"/>
              <w:right w:val="single" w:sz="4" w:space="0" w:color="auto"/>
            </w:tcBorders>
            <w:shd w:val="clear" w:color="000000" w:fill="FFFFFF"/>
            <w:noWrap/>
            <w:vAlign w:val="bottom"/>
            <w:hideMark/>
          </w:tcPr>
          <w:p w14:paraId="2346BDB9" w14:textId="7E3E560E" w:rsidR="0069225A" w:rsidRPr="0069225A" w:rsidRDefault="0069225A" w:rsidP="0069225A">
            <w:pPr>
              <w:spacing w:after="0" w:line="240" w:lineRule="auto"/>
              <w:jc w:val="center"/>
              <w:rPr>
                <w:ins w:id="26973" w:author="Hardik Malhotra" w:date="2021-09-30T23:47:00Z"/>
                <w:rFonts w:ascii="Verdana" w:eastAsia="Times New Roman" w:hAnsi="Verdana" w:cs="Times New Roman"/>
                <w:color w:val="000000" w:themeColor="text1"/>
                <w:sz w:val="10"/>
                <w:szCs w:val="10"/>
                <w:lang w:val="en-US"/>
                <w:rPrChange w:id="26974" w:author="Hardik Malhotra" w:date="2021-09-30T23:47:00Z">
                  <w:rPr>
                    <w:ins w:id="26975" w:author="Hardik Malhotra" w:date="2021-09-30T23:47:00Z"/>
                    <w:rFonts w:ascii="Verdana" w:eastAsia="Times New Roman" w:hAnsi="Verdana" w:cs="Times New Roman"/>
                    <w:color w:val="000000" w:themeColor="text1"/>
                    <w:sz w:val="10"/>
                    <w:szCs w:val="10"/>
                    <w:lang w:val="en-US"/>
                  </w:rPr>
                </w:rPrChange>
              </w:rPr>
            </w:pPr>
            <w:ins w:id="26976" w:author="Hardik Malhotra" w:date="2021-09-30T23:47:00Z">
              <w:r w:rsidRPr="0069225A">
                <w:rPr>
                  <w:rFonts w:ascii="Verdana" w:hAnsi="Verdana" w:cs="Arial"/>
                  <w:color w:val="000000"/>
                  <w:sz w:val="10"/>
                  <w:szCs w:val="10"/>
                  <w:rPrChange w:id="26977" w:author="Hardik Malhotra" w:date="2021-09-30T23:47:00Z">
                    <w:rPr>
                      <w:rFonts w:ascii="Arial" w:hAnsi="Arial" w:cs="Arial"/>
                      <w:b/>
                      <w:bCs/>
                      <w:color w:val="000000"/>
                      <w:sz w:val="20"/>
                      <w:szCs w:val="20"/>
                    </w:rPr>
                  </w:rPrChange>
                </w:rPr>
                <w:t>7</w:t>
              </w:r>
            </w:ins>
          </w:p>
        </w:tc>
        <w:tc>
          <w:tcPr>
            <w:tcW w:w="519" w:type="dxa"/>
            <w:tcBorders>
              <w:top w:val="nil"/>
              <w:left w:val="nil"/>
              <w:bottom w:val="single" w:sz="4" w:space="0" w:color="auto"/>
              <w:right w:val="single" w:sz="4" w:space="0" w:color="auto"/>
            </w:tcBorders>
            <w:shd w:val="clear" w:color="000000" w:fill="FFFFFF"/>
            <w:noWrap/>
            <w:vAlign w:val="bottom"/>
            <w:hideMark/>
          </w:tcPr>
          <w:p w14:paraId="6BE92A49" w14:textId="7CB9580B" w:rsidR="0069225A" w:rsidRPr="0069225A" w:rsidRDefault="0069225A" w:rsidP="0069225A">
            <w:pPr>
              <w:spacing w:after="0" w:line="240" w:lineRule="auto"/>
              <w:jc w:val="center"/>
              <w:rPr>
                <w:ins w:id="26978" w:author="Hardik Malhotra" w:date="2021-09-30T23:47:00Z"/>
                <w:rFonts w:ascii="Verdana" w:eastAsia="Times New Roman" w:hAnsi="Verdana" w:cs="Times New Roman"/>
                <w:color w:val="000000" w:themeColor="text1"/>
                <w:sz w:val="10"/>
                <w:szCs w:val="10"/>
                <w:lang w:val="en-US"/>
                <w:rPrChange w:id="26979" w:author="Hardik Malhotra" w:date="2021-09-30T23:47:00Z">
                  <w:rPr>
                    <w:ins w:id="26980" w:author="Hardik Malhotra" w:date="2021-09-30T23:47:00Z"/>
                    <w:rFonts w:ascii="Verdana" w:eastAsia="Times New Roman" w:hAnsi="Verdana" w:cs="Times New Roman"/>
                    <w:color w:val="000000" w:themeColor="text1"/>
                    <w:sz w:val="10"/>
                    <w:szCs w:val="10"/>
                    <w:lang w:val="en-US"/>
                  </w:rPr>
                </w:rPrChange>
              </w:rPr>
            </w:pPr>
            <w:ins w:id="26981" w:author="Hardik Malhotra" w:date="2021-09-30T23:47:00Z">
              <w:r w:rsidRPr="0069225A">
                <w:rPr>
                  <w:rFonts w:ascii="Verdana" w:hAnsi="Verdana" w:cs="Arial"/>
                  <w:color w:val="000000"/>
                  <w:sz w:val="10"/>
                  <w:szCs w:val="10"/>
                  <w:rPrChange w:id="26982" w:author="Hardik Malhotra" w:date="2021-09-30T23:47:00Z">
                    <w:rPr>
                      <w:rFonts w:ascii="Arial" w:hAnsi="Arial" w:cs="Arial"/>
                      <w:b/>
                      <w:bCs/>
                      <w:color w:val="000000"/>
                      <w:sz w:val="20"/>
                      <w:szCs w:val="20"/>
                    </w:rPr>
                  </w:rPrChange>
                </w:rPr>
                <w:t>7</w:t>
              </w:r>
            </w:ins>
          </w:p>
        </w:tc>
        <w:tc>
          <w:tcPr>
            <w:tcW w:w="519" w:type="dxa"/>
            <w:tcBorders>
              <w:top w:val="nil"/>
              <w:left w:val="nil"/>
              <w:bottom w:val="single" w:sz="4" w:space="0" w:color="auto"/>
              <w:right w:val="single" w:sz="4" w:space="0" w:color="auto"/>
            </w:tcBorders>
            <w:shd w:val="clear" w:color="000000" w:fill="FFFFFF"/>
            <w:noWrap/>
            <w:vAlign w:val="bottom"/>
            <w:hideMark/>
          </w:tcPr>
          <w:p w14:paraId="6B0828AE" w14:textId="043EA23F" w:rsidR="0069225A" w:rsidRPr="0069225A" w:rsidRDefault="0069225A" w:rsidP="0069225A">
            <w:pPr>
              <w:spacing w:after="0" w:line="240" w:lineRule="auto"/>
              <w:jc w:val="center"/>
              <w:rPr>
                <w:ins w:id="26983" w:author="Hardik Malhotra" w:date="2021-09-30T23:47:00Z"/>
                <w:rFonts w:ascii="Verdana" w:eastAsia="Times New Roman" w:hAnsi="Verdana" w:cs="Times New Roman"/>
                <w:color w:val="000000" w:themeColor="text1"/>
                <w:sz w:val="10"/>
                <w:szCs w:val="10"/>
                <w:lang w:val="en-US"/>
                <w:rPrChange w:id="26984" w:author="Hardik Malhotra" w:date="2021-09-30T23:47:00Z">
                  <w:rPr>
                    <w:ins w:id="26985" w:author="Hardik Malhotra" w:date="2021-09-30T23:47:00Z"/>
                    <w:rFonts w:ascii="Verdana" w:eastAsia="Times New Roman" w:hAnsi="Verdana" w:cs="Times New Roman"/>
                    <w:color w:val="000000" w:themeColor="text1"/>
                    <w:sz w:val="10"/>
                    <w:szCs w:val="10"/>
                    <w:lang w:val="en-US"/>
                  </w:rPr>
                </w:rPrChange>
              </w:rPr>
            </w:pPr>
            <w:ins w:id="26986" w:author="Hardik Malhotra" w:date="2021-09-30T23:47:00Z">
              <w:r w:rsidRPr="0069225A">
                <w:rPr>
                  <w:rFonts w:ascii="Verdana" w:hAnsi="Verdana" w:cs="Arial"/>
                  <w:color w:val="000000"/>
                  <w:sz w:val="10"/>
                  <w:szCs w:val="10"/>
                  <w:rPrChange w:id="26987" w:author="Hardik Malhotra" w:date="2021-09-30T23:47:00Z">
                    <w:rPr>
                      <w:rFonts w:ascii="Arial" w:hAnsi="Arial" w:cs="Arial"/>
                      <w:b/>
                      <w:bCs/>
                      <w:color w:val="000000"/>
                      <w:sz w:val="20"/>
                      <w:szCs w:val="20"/>
                    </w:rPr>
                  </w:rPrChange>
                </w:rPr>
                <w:t>7</w:t>
              </w:r>
            </w:ins>
          </w:p>
        </w:tc>
        <w:tc>
          <w:tcPr>
            <w:tcW w:w="520" w:type="dxa"/>
            <w:tcBorders>
              <w:top w:val="nil"/>
              <w:left w:val="nil"/>
              <w:bottom w:val="single" w:sz="4" w:space="0" w:color="auto"/>
              <w:right w:val="single" w:sz="4" w:space="0" w:color="auto"/>
            </w:tcBorders>
            <w:shd w:val="clear" w:color="000000" w:fill="FFFFFF"/>
            <w:noWrap/>
            <w:vAlign w:val="bottom"/>
            <w:hideMark/>
          </w:tcPr>
          <w:p w14:paraId="330D8649" w14:textId="2B4812D7" w:rsidR="0069225A" w:rsidRPr="0069225A" w:rsidRDefault="0069225A" w:rsidP="0069225A">
            <w:pPr>
              <w:spacing w:after="0" w:line="240" w:lineRule="auto"/>
              <w:jc w:val="center"/>
              <w:rPr>
                <w:ins w:id="26988" w:author="Hardik Malhotra" w:date="2021-09-30T23:47:00Z"/>
                <w:rFonts w:ascii="Verdana" w:eastAsia="Times New Roman" w:hAnsi="Verdana" w:cs="Times New Roman"/>
                <w:color w:val="000000" w:themeColor="text1"/>
                <w:sz w:val="10"/>
                <w:szCs w:val="10"/>
                <w:lang w:val="en-US"/>
                <w:rPrChange w:id="26989" w:author="Hardik Malhotra" w:date="2021-09-30T23:47:00Z">
                  <w:rPr>
                    <w:ins w:id="26990" w:author="Hardik Malhotra" w:date="2021-09-30T23:47:00Z"/>
                    <w:rFonts w:ascii="Verdana" w:eastAsia="Times New Roman" w:hAnsi="Verdana" w:cs="Times New Roman"/>
                    <w:color w:val="000000" w:themeColor="text1"/>
                    <w:sz w:val="10"/>
                    <w:szCs w:val="10"/>
                    <w:lang w:val="en-US"/>
                  </w:rPr>
                </w:rPrChange>
              </w:rPr>
            </w:pPr>
            <w:ins w:id="26991" w:author="Hardik Malhotra" w:date="2021-09-30T23:47:00Z">
              <w:r w:rsidRPr="0069225A">
                <w:rPr>
                  <w:rFonts w:ascii="Verdana" w:hAnsi="Verdana" w:cs="Arial"/>
                  <w:color w:val="000000"/>
                  <w:sz w:val="10"/>
                  <w:szCs w:val="10"/>
                  <w:rPrChange w:id="26992" w:author="Hardik Malhotra" w:date="2021-09-30T23:47:00Z">
                    <w:rPr>
                      <w:rFonts w:ascii="Arial" w:hAnsi="Arial" w:cs="Arial"/>
                      <w:b/>
                      <w:bCs/>
                      <w:color w:val="000000"/>
                      <w:sz w:val="20"/>
                      <w:szCs w:val="20"/>
                    </w:rPr>
                  </w:rPrChange>
                </w:rPr>
                <w:t>7</w:t>
              </w:r>
            </w:ins>
          </w:p>
        </w:tc>
        <w:tc>
          <w:tcPr>
            <w:tcW w:w="593" w:type="dxa"/>
            <w:tcBorders>
              <w:top w:val="nil"/>
              <w:left w:val="nil"/>
              <w:bottom w:val="single" w:sz="4" w:space="0" w:color="auto"/>
              <w:right w:val="single" w:sz="4" w:space="0" w:color="auto"/>
            </w:tcBorders>
            <w:shd w:val="clear" w:color="000000" w:fill="FFFFFF"/>
            <w:noWrap/>
            <w:vAlign w:val="bottom"/>
            <w:hideMark/>
          </w:tcPr>
          <w:p w14:paraId="28E567BA" w14:textId="46C60950" w:rsidR="0069225A" w:rsidRPr="0069225A" w:rsidRDefault="0069225A" w:rsidP="0069225A">
            <w:pPr>
              <w:spacing w:after="0" w:line="240" w:lineRule="auto"/>
              <w:jc w:val="center"/>
              <w:rPr>
                <w:ins w:id="26993" w:author="Hardik Malhotra" w:date="2021-09-30T23:47:00Z"/>
                <w:rFonts w:ascii="Verdana" w:eastAsia="Times New Roman" w:hAnsi="Verdana" w:cs="Times New Roman"/>
                <w:color w:val="000000" w:themeColor="text1"/>
                <w:sz w:val="10"/>
                <w:szCs w:val="10"/>
                <w:lang w:val="en-US"/>
                <w:rPrChange w:id="26994" w:author="Hardik Malhotra" w:date="2021-09-30T23:47:00Z">
                  <w:rPr>
                    <w:ins w:id="26995" w:author="Hardik Malhotra" w:date="2021-09-30T23:47:00Z"/>
                    <w:rFonts w:ascii="Verdana" w:eastAsia="Times New Roman" w:hAnsi="Verdana" w:cs="Times New Roman"/>
                    <w:color w:val="000000" w:themeColor="text1"/>
                    <w:sz w:val="10"/>
                    <w:szCs w:val="10"/>
                    <w:lang w:val="en-US"/>
                  </w:rPr>
                </w:rPrChange>
              </w:rPr>
            </w:pPr>
            <w:ins w:id="26996" w:author="Hardik Malhotra" w:date="2021-09-30T23:47:00Z">
              <w:r w:rsidRPr="0069225A">
                <w:rPr>
                  <w:rFonts w:ascii="Verdana" w:hAnsi="Verdana" w:cs="Arial"/>
                  <w:color w:val="000000"/>
                  <w:sz w:val="10"/>
                  <w:szCs w:val="10"/>
                  <w:rPrChange w:id="26997" w:author="Hardik Malhotra" w:date="2021-09-30T23:47:00Z">
                    <w:rPr>
                      <w:rFonts w:ascii="Arial" w:hAnsi="Arial" w:cs="Arial"/>
                      <w:b/>
                      <w:bCs/>
                      <w:color w:val="000000"/>
                      <w:sz w:val="20"/>
                      <w:szCs w:val="20"/>
                    </w:rPr>
                  </w:rPrChange>
                </w:rPr>
                <w:t>7</w:t>
              </w:r>
            </w:ins>
          </w:p>
        </w:tc>
        <w:tc>
          <w:tcPr>
            <w:tcW w:w="590" w:type="dxa"/>
            <w:tcBorders>
              <w:top w:val="nil"/>
              <w:left w:val="nil"/>
              <w:bottom w:val="single" w:sz="4" w:space="0" w:color="auto"/>
              <w:right w:val="single" w:sz="4" w:space="0" w:color="auto"/>
            </w:tcBorders>
            <w:shd w:val="clear" w:color="000000" w:fill="FFFFFF"/>
            <w:noWrap/>
            <w:vAlign w:val="bottom"/>
            <w:hideMark/>
          </w:tcPr>
          <w:p w14:paraId="03C90FCF" w14:textId="22F55DBE" w:rsidR="0069225A" w:rsidRPr="0069225A" w:rsidRDefault="0069225A" w:rsidP="0069225A">
            <w:pPr>
              <w:spacing w:after="0" w:line="240" w:lineRule="auto"/>
              <w:jc w:val="center"/>
              <w:rPr>
                <w:ins w:id="26998" w:author="Hardik Malhotra" w:date="2021-09-30T23:47:00Z"/>
                <w:rFonts w:ascii="Verdana" w:eastAsia="Times New Roman" w:hAnsi="Verdana" w:cs="Times New Roman"/>
                <w:color w:val="000000" w:themeColor="text1"/>
                <w:sz w:val="10"/>
                <w:szCs w:val="10"/>
                <w:lang w:val="en-US"/>
                <w:rPrChange w:id="26999" w:author="Hardik Malhotra" w:date="2021-09-30T23:47:00Z">
                  <w:rPr>
                    <w:ins w:id="27000" w:author="Hardik Malhotra" w:date="2021-09-30T23:47:00Z"/>
                    <w:rFonts w:ascii="Verdana" w:eastAsia="Times New Roman" w:hAnsi="Verdana" w:cs="Times New Roman"/>
                    <w:color w:val="000000" w:themeColor="text1"/>
                    <w:sz w:val="10"/>
                    <w:szCs w:val="10"/>
                    <w:lang w:val="en-US"/>
                  </w:rPr>
                </w:rPrChange>
              </w:rPr>
            </w:pPr>
            <w:ins w:id="27001" w:author="Hardik Malhotra" w:date="2021-09-30T23:47:00Z">
              <w:r w:rsidRPr="0069225A">
                <w:rPr>
                  <w:rFonts w:ascii="Verdana" w:hAnsi="Verdana" w:cs="Arial"/>
                  <w:color w:val="000000"/>
                  <w:sz w:val="10"/>
                  <w:szCs w:val="10"/>
                  <w:rPrChange w:id="27002" w:author="Hardik Malhotra" w:date="2021-09-30T23:47:00Z">
                    <w:rPr>
                      <w:rFonts w:ascii="Arial" w:hAnsi="Arial" w:cs="Arial"/>
                      <w:b/>
                      <w:bCs/>
                      <w:color w:val="000000"/>
                      <w:sz w:val="20"/>
                      <w:szCs w:val="20"/>
                    </w:rPr>
                  </w:rPrChange>
                </w:rPr>
                <w:t>7</w:t>
              </w:r>
            </w:ins>
          </w:p>
        </w:tc>
        <w:tc>
          <w:tcPr>
            <w:tcW w:w="590" w:type="dxa"/>
            <w:tcBorders>
              <w:top w:val="nil"/>
              <w:left w:val="nil"/>
              <w:bottom w:val="single" w:sz="4" w:space="0" w:color="auto"/>
              <w:right w:val="single" w:sz="4" w:space="0" w:color="auto"/>
            </w:tcBorders>
            <w:shd w:val="clear" w:color="000000" w:fill="FFFFFF"/>
            <w:noWrap/>
            <w:vAlign w:val="bottom"/>
            <w:hideMark/>
          </w:tcPr>
          <w:p w14:paraId="53702561" w14:textId="14F6D29E" w:rsidR="0069225A" w:rsidRPr="0069225A" w:rsidRDefault="0069225A" w:rsidP="0069225A">
            <w:pPr>
              <w:spacing w:after="0" w:line="240" w:lineRule="auto"/>
              <w:jc w:val="center"/>
              <w:rPr>
                <w:ins w:id="27003" w:author="Hardik Malhotra" w:date="2021-09-30T23:47:00Z"/>
                <w:rFonts w:ascii="Verdana" w:eastAsia="Times New Roman" w:hAnsi="Verdana" w:cs="Times New Roman"/>
                <w:color w:val="000000" w:themeColor="text1"/>
                <w:sz w:val="10"/>
                <w:szCs w:val="10"/>
                <w:lang w:val="en-US"/>
                <w:rPrChange w:id="27004" w:author="Hardik Malhotra" w:date="2021-09-30T23:47:00Z">
                  <w:rPr>
                    <w:ins w:id="27005" w:author="Hardik Malhotra" w:date="2021-09-30T23:47:00Z"/>
                    <w:rFonts w:ascii="Verdana" w:eastAsia="Times New Roman" w:hAnsi="Verdana" w:cs="Times New Roman"/>
                    <w:color w:val="000000" w:themeColor="text1"/>
                    <w:sz w:val="10"/>
                    <w:szCs w:val="10"/>
                    <w:lang w:val="en-US"/>
                  </w:rPr>
                </w:rPrChange>
              </w:rPr>
            </w:pPr>
            <w:ins w:id="27006" w:author="Hardik Malhotra" w:date="2021-09-30T23:47:00Z">
              <w:r w:rsidRPr="0069225A">
                <w:rPr>
                  <w:rFonts w:ascii="Verdana" w:hAnsi="Verdana" w:cs="Arial"/>
                  <w:color w:val="000000"/>
                  <w:sz w:val="10"/>
                  <w:szCs w:val="10"/>
                  <w:rPrChange w:id="27007" w:author="Hardik Malhotra" w:date="2021-09-30T23:47:00Z">
                    <w:rPr>
                      <w:rFonts w:ascii="Arial" w:hAnsi="Arial" w:cs="Arial"/>
                      <w:b/>
                      <w:bCs/>
                      <w:color w:val="000000"/>
                      <w:sz w:val="20"/>
                      <w:szCs w:val="20"/>
                    </w:rPr>
                  </w:rPrChange>
                </w:rPr>
                <w:t>7</w:t>
              </w:r>
            </w:ins>
          </w:p>
        </w:tc>
        <w:tc>
          <w:tcPr>
            <w:tcW w:w="590" w:type="dxa"/>
            <w:tcBorders>
              <w:top w:val="nil"/>
              <w:left w:val="nil"/>
              <w:bottom w:val="single" w:sz="4" w:space="0" w:color="auto"/>
              <w:right w:val="single" w:sz="4" w:space="0" w:color="auto"/>
            </w:tcBorders>
            <w:shd w:val="clear" w:color="000000" w:fill="FFFFFF"/>
            <w:noWrap/>
            <w:vAlign w:val="bottom"/>
            <w:hideMark/>
          </w:tcPr>
          <w:p w14:paraId="1056E863" w14:textId="3C4BD019" w:rsidR="0069225A" w:rsidRPr="0069225A" w:rsidRDefault="0069225A" w:rsidP="0069225A">
            <w:pPr>
              <w:spacing w:after="0" w:line="240" w:lineRule="auto"/>
              <w:jc w:val="center"/>
              <w:rPr>
                <w:ins w:id="27008" w:author="Hardik Malhotra" w:date="2021-09-30T23:47:00Z"/>
                <w:rFonts w:ascii="Verdana" w:eastAsia="Times New Roman" w:hAnsi="Verdana" w:cs="Times New Roman"/>
                <w:color w:val="000000" w:themeColor="text1"/>
                <w:sz w:val="10"/>
                <w:szCs w:val="10"/>
                <w:lang w:val="en-US"/>
                <w:rPrChange w:id="27009" w:author="Hardik Malhotra" w:date="2021-09-30T23:47:00Z">
                  <w:rPr>
                    <w:ins w:id="27010" w:author="Hardik Malhotra" w:date="2021-09-30T23:47:00Z"/>
                    <w:rFonts w:ascii="Verdana" w:eastAsia="Times New Roman" w:hAnsi="Verdana" w:cs="Times New Roman"/>
                    <w:color w:val="000000" w:themeColor="text1"/>
                    <w:sz w:val="10"/>
                    <w:szCs w:val="10"/>
                    <w:lang w:val="en-US"/>
                  </w:rPr>
                </w:rPrChange>
              </w:rPr>
            </w:pPr>
            <w:ins w:id="27011" w:author="Hardik Malhotra" w:date="2021-09-30T23:47:00Z">
              <w:r w:rsidRPr="0069225A">
                <w:rPr>
                  <w:rFonts w:ascii="Verdana" w:hAnsi="Verdana" w:cs="Arial"/>
                  <w:color w:val="000000"/>
                  <w:sz w:val="10"/>
                  <w:szCs w:val="10"/>
                  <w:rPrChange w:id="27012" w:author="Hardik Malhotra" w:date="2021-09-30T23:47:00Z">
                    <w:rPr>
                      <w:rFonts w:ascii="Arial" w:hAnsi="Arial" w:cs="Arial"/>
                      <w:b/>
                      <w:bCs/>
                      <w:color w:val="000000"/>
                      <w:sz w:val="20"/>
                      <w:szCs w:val="20"/>
                    </w:rPr>
                  </w:rPrChange>
                </w:rPr>
                <w:t>8</w:t>
              </w:r>
            </w:ins>
          </w:p>
        </w:tc>
        <w:tc>
          <w:tcPr>
            <w:tcW w:w="590" w:type="dxa"/>
            <w:tcBorders>
              <w:top w:val="nil"/>
              <w:left w:val="nil"/>
              <w:bottom w:val="single" w:sz="4" w:space="0" w:color="auto"/>
              <w:right w:val="single" w:sz="4" w:space="0" w:color="auto"/>
            </w:tcBorders>
            <w:shd w:val="clear" w:color="000000" w:fill="FFFFFF"/>
            <w:noWrap/>
            <w:vAlign w:val="bottom"/>
            <w:hideMark/>
          </w:tcPr>
          <w:p w14:paraId="711DD1E3" w14:textId="647C52D2" w:rsidR="0069225A" w:rsidRPr="0069225A" w:rsidRDefault="0069225A" w:rsidP="0069225A">
            <w:pPr>
              <w:spacing w:after="0" w:line="240" w:lineRule="auto"/>
              <w:jc w:val="center"/>
              <w:rPr>
                <w:ins w:id="27013" w:author="Hardik Malhotra" w:date="2021-09-30T23:47:00Z"/>
                <w:rFonts w:ascii="Verdana" w:eastAsia="Times New Roman" w:hAnsi="Verdana" w:cs="Times New Roman"/>
                <w:color w:val="000000" w:themeColor="text1"/>
                <w:sz w:val="10"/>
                <w:szCs w:val="10"/>
                <w:lang w:val="en-US"/>
                <w:rPrChange w:id="27014" w:author="Hardik Malhotra" w:date="2021-09-30T23:47:00Z">
                  <w:rPr>
                    <w:ins w:id="27015" w:author="Hardik Malhotra" w:date="2021-09-30T23:47:00Z"/>
                    <w:rFonts w:ascii="Verdana" w:eastAsia="Times New Roman" w:hAnsi="Verdana" w:cs="Times New Roman"/>
                    <w:color w:val="000000" w:themeColor="text1"/>
                    <w:sz w:val="10"/>
                    <w:szCs w:val="10"/>
                    <w:lang w:val="en-US"/>
                  </w:rPr>
                </w:rPrChange>
              </w:rPr>
            </w:pPr>
            <w:ins w:id="27016" w:author="Hardik Malhotra" w:date="2021-09-30T23:47:00Z">
              <w:r w:rsidRPr="0069225A">
                <w:rPr>
                  <w:rFonts w:ascii="Verdana" w:hAnsi="Verdana" w:cs="Arial"/>
                  <w:color w:val="000000"/>
                  <w:sz w:val="10"/>
                  <w:szCs w:val="10"/>
                  <w:rPrChange w:id="27017" w:author="Hardik Malhotra" w:date="2021-09-30T23:47:00Z">
                    <w:rPr>
                      <w:rFonts w:ascii="Arial" w:hAnsi="Arial" w:cs="Arial"/>
                      <w:b/>
                      <w:bCs/>
                      <w:color w:val="000000"/>
                      <w:sz w:val="20"/>
                      <w:szCs w:val="20"/>
                    </w:rPr>
                  </w:rPrChange>
                </w:rPr>
                <w:t>8</w:t>
              </w:r>
            </w:ins>
          </w:p>
        </w:tc>
        <w:tc>
          <w:tcPr>
            <w:tcW w:w="590" w:type="dxa"/>
            <w:tcBorders>
              <w:top w:val="nil"/>
              <w:left w:val="nil"/>
              <w:bottom w:val="single" w:sz="4" w:space="0" w:color="auto"/>
              <w:right w:val="single" w:sz="4" w:space="0" w:color="auto"/>
            </w:tcBorders>
            <w:shd w:val="clear" w:color="000000" w:fill="FFFFFF"/>
            <w:noWrap/>
            <w:vAlign w:val="bottom"/>
            <w:hideMark/>
          </w:tcPr>
          <w:p w14:paraId="2009ECF3" w14:textId="6EDEFD38" w:rsidR="0069225A" w:rsidRPr="0069225A" w:rsidRDefault="0069225A" w:rsidP="0069225A">
            <w:pPr>
              <w:spacing w:after="0" w:line="240" w:lineRule="auto"/>
              <w:jc w:val="center"/>
              <w:rPr>
                <w:ins w:id="27018" w:author="Hardik Malhotra" w:date="2021-09-30T23:47:00Z"/>
                <w:rFonts w:ascii="Verdana" w:eastAsia="Times New Roman" w:hAnsi="Verdana" w:cs="Times New Roman"/>
                <w:color w:val="000000" w:themeColor="text1"/>
                <w:sz w:val="10"/>
                <w:szCs w:val="10"/>
                <w:lang w:val="en-US"/>
                <w:rPrChange w:id="27019" w:author="Hardik Malhotra" w:date="2021-09-30T23:47:00Z">
                  <w:rPr>
                    <w:ins w:id="27020" w:author="Hardik Malhotra" w:date="2021-09-30T23:47:00Z"/>
                    <w:rFonts w:ascii="Verdana" w:eastAsia="Times New Roman" w:hAnsi="Verdana" w:cs="Times New Roman"/>
                    <w:color w:val="000000" w:themeColor="text1"/>
                    <w:sz w:val="10"/>
                    <w:szCs w:val="10"/>
                    <w:lang w:val="en-US"/>
                  </w:rPr>
                </w:rPrChange>
              </w:rPr>
            </w:pPr>
            <w:ins w:id="27021" w:author="Hardik Malhotra" w:date="2021-09-30T23:47:00Z">
              <w:r w:rsidRPr="0069225A">
                <w:rPr>
                  <w:rFonts w:ascii="Verdana" w:hAnsi="Verdana" w:cs="Arial"/>
                  <w:color w:val="000000"/>
                  <w:sz w:val="10"/>
                  <w:szCs w:val="10"/>
                  <w:rPrChange w:id="27022" w:author="Hardik Malhotra" w:date="2021-09-30T23:47:00Z">
                    <w:rPr>
                      <w:rFonts w:ascii="Arial" w:hAnsi="Arial" w:cs="Arial"/>
                      <w:b/>
                      <w:bCs/>
                      <w:color w:val="000000"/>
                      <w:sz w:val="20"/>
                      <w:szCs w:val="20"/>
                    </w:rPr>
                  </w:rPrChange>
                </w:rPr>
                <w:t>8</w:t>
              </w:r>
            </w:ins>
          </w:p>
        </w:tc>
        <w:tc>
          <w:tcPr>
            <w:tcW w:w="590" w:type="dxa"/>
            <w:tcBorders>
              <w:top w:val="nil"/>
              <w:left w:val="nil"/>
              <w:bottom w:val="single" w:sz="4" w:space="0" w:color="auto"/>
              <w:right w:val="single" w:sz="4" w:space="0" w:color="auto"/>
            </w:tcBorders>
            <w:shd w:val="clear" w:color="000000" w:fill="FFFFFF"/>
            <w:noWrap/>
            <w:vAlign w:val="bottom"/>
            <w:hideMark/>
          </w:tcPr>
          <w:p w14:paraId="37D3E6F1" w14:textId="1026BF67" w:rsidR="0069225A" w:rsidRPr="0069225A" w:rsidRDefault="0069225A" w:rsidP="0069225A">
            <w:pPr>
              <w:spacing w:after="0" w:line="240" w:lineRule="auto"/>
              <w:jc w:val="center"/>
              <w:rPr>
                <w:ins w:id="27023" w:author="Hardik Malhotra" w:date="2021-09-30T23:47:00Z"/>
                <w:rFonts w:ascii="Verdana" w:eastAsia="Times New Roman" w:hAnsi="Verdana" w:cs="Times New Roman"/>
                <w:color w:val="000000" w:themeColor="text1"/>
                <w:sz w:val="10"/>
                <w:szCs w:val="10"/>
                <w:lang w:val="en-US"/>
                <w:rPrChange w:id="27024" w:author="Hardik Malhotra" w:date="2021-09-30T23:47:00Z">
                  <w:rPr>
                    <w:ins w:id="27025" w:author="Hardik Malhotra" w:date="2021-09-30T23:47:00Z"/>
                    <w:rFonts w:ascii="Verdana" w:eastAsia="Times New Roman" w:hAnsi="Verdana" w:cs="Times New Roman"/>
                    <w:color w:val="000000" w:themeColor="text1"/>
                    <w:sz w:val="10"/>
                    <w:szCs w:val="10"/>
                    <w:lang w:val="en-US"/>
                  </w:rPr>
                </w:rPrChange>
              </w:rPr>
            </w:pPr>
            <w:ins w:id="27026" w:author="Hardik Malhotra" w:date="2021-09-30T23:47:00Z">
              <w:r w:rsidRPr="0069225A">
                <w:rPr>
                  <w:rFonts w:ascii="Verdana" w:hAnsi="Verdana" w:cs="Arial"/>
                  <w:color w:val="000000"/>
                  <w:sz w:val="10"/>
                  <w:szCs w:val="10"/>
                  <w:rPrChange w:id="27027" w:author="Hardik Malhotra" w:date="2021-09-30T23:47:00Z">
                    <w:rPr>
                      <w:rFonts w:ascii="Arial" w:hAnsi="Arial" w:cs="Arial"/>
                      <w:b/>
                      <w:bCs/>
                      <w:color w:val="000000"/>
                      <w:sz w:val="20"/>
                      <w:szCs w:val="20"/>
                    </w:rPr>
                  </w:rPrChange>
                </w:rPr>
                <w:t>8</w:t>
              </w:r>
            </w:ins>
          </w:p>
        </w:tc>
        <w:tc>
          <w:tcPr>
            <w:tcW w:w="590" w:type="dxa"/>
            <w:tcBorders>
              <w:top w:val="nil"/>
              <w:left w:val="nil"/>
              <w:bottom w:val="single" w:sz="4" w:space="0" w:color="auto"/>
              <w:right w:val="single" w:sz="4" w:space="0" w:color="auto"/>
            </w:tcBorders>
            <w:shd w:val="clear" w:color="000000" w:fill="FFFFFF"/>
            <w:noWrap/>
            <w:vAlign w:val="bottom"/>
            <w:hideMark/>
          </w:tcPr>
          <w:p w14:paraId="574F7C06" w14:textId="6BF972D4" w:rsidR="0069225A" w:rsidRPr="0069225A" w:rsidRDefault="0069225A" w:rsidP="0069225A">
            <w:pPr>
              <w:spacing w:after="0" w:line="240" w:lineRule="auto"/>
              <w:jc w:val="center"/>
              <w:rPr>
                <w:ins w:id="27028" w:author="Hardik Malhotra" w:date="2021-09-30T23:47:00Z"/>
                <w:rFonts w:ascii="Verdana" w:eastAsia="Times New Roman" w:hAnsi="Verdana" w:cs="Times New Roman"/>
                <w:color w:val="000000" w:themeColor="text1"/>
                <w:sz w:val="10"/>
                <w:szCs w:val="10"/>
                <w:lang w:val="en-US"/>
                <w:rPrChange w:id="27029" w:author="Hardik Malhotra" w:date="2021-09-30T23:47:00Z">
                  <w:rPr>
                    <w:ins w:id="27030" w:author="Hardik Malhotra" w:date="2021-09-30T23:47:00Z"/>
                    <w:rFonts w:ascii="Verdana" w:eastAsia="Times New Roman" w:hAnsi="Verdana" w:cs="Times New Roman"/>
                    <w:color w:val="000000" w:themeColor="text1"/>
                    <w:sz w:val="10"/>
                    <w:szCs w:val="10"/>
                    <w:lang w:val="en-US"/>
                  </w:rPr>
                </w:rPrChange>
              </w:rPr>
            </w:pPr>
            <w:ins w:id="27031" w:author="Hardik Malhotra" w:date="2021-09-30T23:47:00Z">
              <w:r w:rsidRPr="0069225A">
                <w:rPr>
                  <w:rFonts w:ascii="Verdana" w:hAnsi="Verdana" w:cs="Arial"/>
                  <w:color w:val="000000"/>
                  <w:sz w:val="10"/>
                  <w:szCs w:val="10"/>
                  <w:rPrChange w:id="27032" w:author="Hardik Malhotra" w:date="2021-09-30T23:47:00Z">
                    <w:rPr>
                      <w:rFonts w:ascii="Arial" w:hAnsi="Arial" w:cs="Arial"/>
                      <w:b/>
                      <w:bCs/>
                      <w:color w:val="000000"/>
                      <w:sz w:val="20"/>
                      <w:szCs w:val="20"/>
                    </w:rPr>
                  </w:rPrChange>
                </w:rPr>
                <w:t>8</w:t>
              </w:r>
            </w:ins>
          </w:p>
        </w:tc>
        <w:tc>
          <w:tcPr>
            <w:tcW w:w="590" w:type="dxa"/>
            <w:tcBorders>
              <w:top w:val="nil"/>
              <w:left w:val="nil"/>
              <w:bottom w:val="single" w:sz="4" w:space="0" w:color="auto"/>
              <w:right w:val="single" w:sz="4" w:space="0" w:color="auto"/>
            </w:tcBorders>
            <w:shd w:val="clear" w:color="000000" w:fill="FFFFFF"/>
            <w:noWrap/>
            <w:vAlign w:val="bottom"/>
            <w:hideMark/>
          </w:tcPr>
          <w:p w14:paraId="1F55CF2B" w14:textId="189942C6" w:rsidR="0069225A" w:rsidRPr="0069225A" w:rsidRDefault="0069225A" w:rsidP="0069225A">
            <w:pPr>
              <w:spacing w:after="0" w:line="240" w:lineRule="auto"/>
              <w:jc w:val="center"/>
              <w:rPr>
                <w:ins w:id="27033" w:author="Hardik Malhotra" w:date="2021-09-30T23:47:00Z"/>
                <w:rFonts w:ascii="Verdana" w:eastAsia="Times New Roman" w:hAnsi="Verdana" w:cs="Times New Roman"/>
                <w:color w:val="000000" w:themeColor="text1"/>
                <w:sz w:val="10"/>
                <w:szCs w:val="10"/>
                <w:lang w:val="en-US"/>
                <w:rPrChange w:id="27034" w:author="Hardik Malhotra" w:date="2021-09-30T23:47:00Z">
                  <w:rPr>
                    <w:ins w:id="27035" w:author="Hardik Malhotra" w:date="2021-09-30T23:47:00Z"/>
                    <w:rFonts w:ascii="Verdana" w:eastAsia="Times New Roman" w:hAnsi="Verdana" w:cs="Times New Roman"/>
                    <w:color w:val="000000" w:themeColor="text1"/>
                    <w:sz w:val="10"/>
                    <w:szCs w:val="10"/>
                    <w:lang w:val="en-US"/>
                  </w:rPr>
                </w:rPrChange>
              </w:rPr>
            </w:pPr>
            <w:ins w:id="27036" w:author="Hardik Malhotra" w:date="2021-09-30T23:47:00Z">
              <w:r w:rsidRPr="0069225A">
                <w:rPr>
                  <w:rFonts w:ascii="Verdana" w:hAnsi="Verdana" w:cs="Arial"/>
                  <w:color w:val="000000"/>
                  <w:sz w:val="10"/>
                  <w:szCs w:val="10"/>
                  <w:rPrChange w:id="27037" w:author="Hardik Malhotra" w:date="2021-09-30T23:47:00Z">
                    <w:rPr>
                      <w:rFonts w:ascii="Arial" w:hAnsi="Arial" w:cs="Arial"/>
                      <w:b/>
                      <w:bCs/>
                      <w:color w:val="000000"/>
                      <w:sz w:val="20"/>
                      <w:szCs w:val="20"/>
                    </w:rPr>
                  </w:rPrChange>
                </w:rPr>
                <w:t>9</w:t>
              </w:r>
            </w:ins>
          </w:p>
        </w:tc>
        <w:tc>
          <w:tcPr>
            <w:tcW w:w="590" w:type="dxa"/>
            <w:tcBorders>
              <w:top w:val="nil"/>
              <w:left w:val="nil"/>
              <w:bottom w:val="single" w:sz="4" w:space="0" w:color="auto"/>
              <w:right w:val="single" w:sz="4" w:space="0" w:color="auto"/>
            </w:tcBorders>
            <w:shd w:val="clear" w:color="000000" w:fill="FFFFFF"/>
            <w:noWrap/>
            <w:vAlign w:val="bottom"/>
            <w:hideMark/>
          </w:tcPr>
          <w:p w14:paraId="39F9680F" w14:textId="781F9726" w:rsidR="0069225A" w:rsidRPr="0069225A" w:rsidRDefault="0069225A" w:rsidP="0069225A">
            <w:pPr>
              <w:spacing w:after="0" w:line="240" w:lineRule="auto"/>
              <w:jc w:val="center"/>
              <w:rPr>
                <w:ins w:id="27038" w:author="Hardik Malhotra" w:date="2021-09-30T23:47:00Z"/>
                <w:rFonts w:ascii="Verdana" w:eastAsia="Times New Roman" w:hAnsi="Verdana" w:cs="Times New Roman"/>
                <w:color w:val="000000" w:themeColor="text1"/>
                <w:sz w:val="10"/>
                <w:szCs w:val="10"/>
                <w:lang w:val="en-US"/>
                <w:rPrChange w:id="27039" w:author="Hardik Malhotra" w:date="2021-09-30T23:47:00Z">
                  <w:rPr>
                    <w:ins w:id="27040" w:author="Hardik Malhotra" w:date="2021-09-30T23:47:00Z"/>
                    <w:rFonts w:ascii="Verdana" w:eastAsia="Times New Roman" w:hAnsi="Verdana" w:cs="Times New Roman"/>
                    <w:color w:val="000000" w:themeColor="text1"/>
                    <w:sz w:val="10"/>
                    <w:szCs w:val="10"/>
                    <w:lang w:val="en-US"/>
                  </w:rPr>
                </w:rPrChange>
              </w:rPr>
            </w:pPr>
            <w:ins w:id="27041" w:author="Hardik Malhotra" w:date="2021-09-30T23:47:00Z">
              <w:r w:rsidRPr="0069225A">
                <w:rPr>
                  <w:rFonts w:ascii="Verdana" w:hAnsi="Verdana" w:cs="Arial"/>
                  <w:color w:val="000000"/>
                  <w:sz w:val="10"/>
                  <w:szCs w:val="10"/>
                  <w:rPrChange w:id="27042" w:author="Hardik Malhotra" w:date="2021-09-30T23:47:00Z">
                    <w:rPr>
                      <w:rFonts w:ascii="Arial" w:hAnsi="Arial" w:cs="Arial"/>
                      <w:b/>
                      <w:bCs/>
                      <w:color w:val="000000"/>
                      <w:sz w:val="20"/>
                      <w:szCs w:val="20"/>
                    </w:rPr>
                  </w:rPrChange>
                </w:rPr>
                <w:t>9</w:t>
              </w:r>
            </w:ins>
          </w:p>
        </w:tc>
        <w:tc>
          <w:tcPr>
            <w:tcW w:w="590" w:type="dxa"/>
            <w:tcBorders>
              <w:top w:val="nil"/>
              <w:left w:val="nil"/>
              <w:bottom w:val="single" w:sz="4" w:space="0" w:color="auto"/>
              <w:right w:val="single" w:sz="4" w:space="0" w:color="auto"/>
            </w:tcBorders>
            <w:shd w:val="clear" w:color="000000" w:fill="FFFFFF"/>
            <w:noWrap/>
            <w:vAlign w:val="bottom"/>
            <w:hideMark/>
          </w:tcPr>
          <w:p w14:paraId="3019CD35" w14:textId="01281319" w:rsidR="0069225A" w:rsidRPr="0069225A" w:rsidRDefault="0069225A" w:rsidP="0069225A">
            <w:pPr>
              <w:spacing w:after="0" w:line="240" w:lineRule="auto"/>
              <w:jc w:val="center"/>
              <w:rPr>
                <w:ins w:id="27043" w:author="Hardik Malhotra" w:date="2021-09-30T23:47:00Z"/>
                <w:rFonts w:ascii="Verdana" w:eastAsia="Times New Roman" w:hAnsi="Verdana" w:cs="Times New Roman"/>
                <w:color w:val="000000" w:themeColor="text1"/>
                <w:sz w:val="10"/>
                <w:szCs w:val="10"/>
                <w:lang w:val="en-US"/>
                <w:rPrChange w:id="27044" w:author="Hardik Malhotra" w:date="2021-09-30T23:47:00Z">
                  <w:rPr>
                    <w:ins w:id="27045" w:author="Hardik Malhotra" w:date="2021-09-30T23:47:00Z"/>
                    <w:rFonts w:ascii="Verdana" w:eastAsia="Times New Roman" w:hAnsi="Verdana" w:cs="Times New Roman"/>
                    <w:color w:val="000000" w:themeColor="text1"/>
                    <w:sz w:val="10"/>
                    <w:szCs w:val="10"/>
                    <w:lang w:val="en-US"/>
                  </w:rPr>
                </w:rPrChange>
              </w:rPr>
            </w:pPr>
            <w:ins w:id="27046" w:author="Hardik Malhotra" w:date="2021-09-30T23:47:00Z">
              <w:r w:rsidRPr="0069225A">
                <w:rPr>
                  <w:rFonts w:ascii="Verdana" w:hAnsi="Verdana" w:cs="Arial"/>
                  <w:color w:val="000000"/>
                  <w:sz w:val="10"/>
                  <w:szCs w:val="10"/>
                  <w:rPrChange w:id="27047" w:author="Hardik Malhotra" w:date="2021-09-30T23:47:00Z">
                    <w:rPr>
                      <w:rFonts w:ascii="Arial" w:hAnsi="Arial" w:cs="Arial"/>
                      <w:b/>
                      <w:bCs/>
                      <w:color w:val="000000"/>
                      <w:sz w:val="20"/>
                      <w:szCs w:val="20"/>
                    </w:rPr>
                  </w:rPrChange>
                </w:rPr>
                <w:t>9</w:t>
              </w:r>
            </w:ins>
          </w:p>
        </w:tc>
        <w:tc>
          <w:tcPr>
            <w:tcW w:w="566" w:type="dxa"/>
            <w:tcBorders>
              <w:top w:val="nil"/>
              <w:left w:val="nil"/>
              <w:bottom w:val="single" w:sz="4" w:space="0" w:color="auto"/>
              <w:right w:val="single" w:sz="4" w:space="0" w:color="auto"/>
            </w:tcBorders>
            <w:shd w:val="clear" w:color="000000" w:fill="FFFFFF"/>
            <w:noWrap/>
            <w:vAlign w:val="bottom"/>
            <w:hideMark/>
          </w:tcPr>
          <w:p w14:paraId="68E24836" w14:textId="0DDE851B" w:rsidR="0069225A" w:rsidRPr="0069225A" w:rsidRDefault="0069225A" w:rsidP="0069225A">
            <w:pPr>
              <w:spacing w:after="0" w:line="240" w:lineRule="auto"/>
              <w:jc w:val="center"/>
              <w:rPr>
                <w:ins w:id="27048" w:author="Hardik Malhotra" w:date="2021-09-30T23:47:00Z"/>
                <w:rFonts w:ascii="Verdana" w:eastAsia="Times New Roman" w:hAnsi="Verdana" w:cs="Times New Roman"/>
                <w:color w:val="000000" w:themeColor="text1"/>
                <w:sz w:val="10"/>
                <w:szCs w:val="10"/>
                <w:lang w:val="en-US"/>
                <w:rPrChange w:id="27049" w:author="Hardik Malhotra" w:date="2021-09-30T23:47:00Z">
                  <w:rPr>
                    <w:ins w:id="27050" w:author="Hardik Malhotra" w:date="2021-09-30T23:47:00Z"/>
                    <w:rFonts w:ascii="Verdana" w:eastAsia="Times New Roman" w:hAnsi="Verdana" w:cs="Times New Roman"/>
                    <w:color w:val="000000" w:themeColor="text1"/>
                    <w:sz w:val="10"/>
                    <w:szCs w:val="10"/>
                    <w:lang w:val="en-US"/>
                  </w:rPr>
                </w:rPrChange>
              </w:rPr>
            </w:pPr>
            <w:ins w:id="27051" w:author="Hardik Malhotra" w:date="2021-09-30T23:47:00Z">
              <w:r w:rsidRPr="0069225A">
                <w:rPr>
                  <w:rFonts w:ascii="Verdana" w:hAnsi="Verdana" w:cs="Arial"/>
                  <w:color w:val="000000"/>
                  <w:sz w:val="10"/>
                  <w:szCs w:val="10"/>
                  <w:rPrChange w:id="27052" w:author="Hardik Malhotra" w:date="2021-09-30T23:47:00Z">
                    <w:rPr>
                      <w:rFonts w:ascii="Arial" w:hAnsi="Arial" w:cs="Arial"/>
                      <w:b/>
                      <w:bCs/>
                      <w:color w:val="000000"/>
                      <w:sz w:val="20"/>
                      <w:szCs w:val="20"/>
                    </w:rPr>
                  </w:rPrChange>
                </w:rPr>
                <w:t>9</w:t>
              </w:r>
            </w:ins>
          </w:p>
        </w:tc>
      </w:tr>
      <w:tr w:rsidR="0069225A" w:rsidRPr="00257590" w14:paraId="1F799C26" w14:textId="77777777" w:rsidTr="00092529">
        <w:trPr>
          <w:trHeight w:val="334"/>
          <w:ins w:id="27053" w:author="Hardik Malhotra" w:date="2021-09-30T23:47:00Z"/>
        </w:trPr>
        <w:tc>
          <w:tcPr>
            <w:tcW w:w="1185" w:type="dxa"/>
            <w:tcBorders>
              <w:top w:val="nil"/>
              <w:left w:val="single" w:sz="4" w:space="0" w:color="auto"/>
              <w:bottom w:val="nil"/>
              <w:right w:val="single" w:sz="4" w:space="0" w:color="auto"/>
            </w:tcBorders>
            <w:shd w:val="clear" w:color="000000" w:fill="FFFFFF"/>
            <w:noWrap/>
            <w:vAlign w:val="bottom"/>
            <w:hideMark/>
          </w:tcPr>
          <w:p w14:paraId="32CA7BB5" w14:textId="77777777" w:rsidR="0069225A" w:rsidRPr="00257590" w:rsidRDefault="0069225A" w:rsidP="0069225A">
            <w:pPr>
              <w:spacing w:after="0" w:line="240" w:lineRule="auto"/>
              <w:rPr>
                <w:ins w:id="27054" w:author="Hardik Malhotra" w:date="2021-09-30T23:47:00Z"/>
                <w:rFonts w:ascii="Verdana" w:eastAsia="Times New Roman" w:hAnsi="Verdana" w:cs="Times New Roman"/>
                <w:b/>
                <w:bCs/>
                <w:color w:val="000000"/>
                <w:sz w:val="10"/>
                <w:szCs w:val="10"/>
                <w:lang w:val="en-US"/>
              </w:rPr>
            </w:pPr>
            <w:ins w:id="27055" w:author="Hardik Malhotra" w:date="2021-09-30T23:47:00Z">
              <w:r w:rsidRPr="00257590">
                <w:rPr>
                  <w:rFonts w:ascii="Verdana" w:eastAsia="Times New Roman" w:hAnsi="Verdana" w:cs="Times New Roman"/>
                  <w:b/>
                  <w:bCs/>
                  <w:color w:val="000000"/>
                  <w:sz w:val="10"/>
                  <w:szCs w:val="10"/>
                  <w:lang w:val="en-US"/>
                </w:rPr>
                <w:t>Total</w:t>
              </w:r>
            </w:ins>
          </w:p>
        </w:tc>
        <w:tc>
          <w:tcPr>
            <w:tcW w:w="519" w:type="dxa"/>
            <w:tcBorders>
              <w:top w:val="nil"/>
              <w:left w:val="nil"/>
              <w:bottom w:val="single" w:sz="4" w:space="0" w:color="auto"/>
              <w:right w:val="single" w:sz="4" w:space="0" w:color="auto"/>
            </w:tcBorders>
            <w:shd w:val="clear" w:color="000000" w:fill="FFFFFF"/>
            <w:noWrap/>
            <w:vAlign w:val="bottom"/>
            <w:hideMark/>
          </w:tcPr>
          <w:p w14:paraId="1CF88B39" w14:textId="55B8F7CF" w:rsidR="0069225A" w:rsidRPr="0069225A" w:rsidRDefault="0069225A" w:rsidP="0069225A">
            <w:pPr>
              <w:spacing w:after="0" w:line="240" w:lineRule="auto"/>
              <w:jc w:val="center"/>
              <w:rPr>
                <w:ins w:id="27056" w:author="Hardik Malhotra" w:date="2021-09-30T23:47:00Z"/>
                <w:rFonts w:ascii="Verdana" w:eastAsia="Times New Roman" w:hAnsi="Verdana" w:cs="Times New Roman"/>
                <w:b/>
                <w:bCs/>
                <w:color w:val="000000" w:themeColor="text1"/>
                <w:sz w:val="10"/>
                <w:szCs w:val="10"/>
                <w:lang w:val="en-US"/>
                <w:rPrChange w:id="27057" w:author="Hardik Malhotra" w:date="2021-09-30T23:47:00Z">
                  <w:rPr>
                    <w:ins w:id="27058" w:author="Hardik Malhotra" w:date="2021-09-30T23:47:00Z"/>
                    <w:rFonts w:ascii="Verdana" w:eastAsia="Times New Roman" w:hAnsi="Verdana" w:cs="Times New Roman"/>
                    <w:b/>
                    <w:bCs/>
                    <w:color w:val="000000" w:themeColor="text1"/>
                    <w:sz w:val="10"/>
                    <w:szCs w:val="10"/>
                    <w:lang w:val="en-US"/>
                  </w:rPr>
                </w:rPrChange>
              </w:rPr>
            </w:pPr>
            <w:ins w:id="27059" w:author="Hardik Malhotra" w:date="2021-09-30T23:47:00Z">
              <w:r w:rsidRPr="0069225A">
                <w:rPr>
                  <w:rFonts w:ascii="Verdana" w:hAnsi="Verdana" w:cs="Arial"/>
                  <w:b/>
                  <w:bCs/>
                  <w:color w:val="000000"/>
                  <w:sz w:val="10"/>
                  <w:szCs w:val="10"/>
                  <w:rPrChange w:id="27060" w:author="Hardik Malhotra" w:date="2021-09-30T23:47:00Z">
                    <w:rPr>
                      <w:rFonts w:ascii="Arial" w:hAnsi="Arial" w:cs="Arial"/>
                      <w:b/>
                      <w:bCs/>
                      <w:color w:val="000000"/>
                      <w:sz w:val="20"/>
                      <w:szCs w:val="20"/>
                    </w:rPr>
                  </w:rPrChange>
                </w:rPr>
                <w:t>80</w:t>
              </w:r>
            </w:ins>
          </w:p>
        </w:tc>
        <w:tc>
          <w:tcPr>
            <w:tcW w:w="519" w:type="dxa"/>
            <w:tcBorders>
              <w:top w:val="nil"/>
              <w:left w:val="nil"/>
              <w:bottom w:val="single" w:sz="4" w:space="0" w:color="auto"/>
              <w:right w:val="single" w:sz="4" w:space="0" w:color="auto"/>
            </w:tcBorders>
            <w:shd w:val="clear" w:color="000000" w:fill="FFFFFF"/>
            <w:noWrap/>
            <w:vAlign w:val="bottom"/>
            <w:hideMark/>
          </w:tcPr>
          <w:p w14:paraId="0601D397" w14:textId="231A7E64" w:rsidR="0069225A" w:rsidRPr="0069225A" w:rsidRDefault="0069225A" w:rsidP="0069225A">
            <w:pPr>
              <w:spacing w:after="0" w:line="240" w:lineRule="auto"/>
              <w:jc w:val="center"/>
              <w:rPr>
                <w:ins w:id="27061" w:author="Hardik Malhotra" w:date="2021-09-30T23:47:00Z"/>
                <w:rFonts w:ascii="Verdana" w:eastAsia="Times New Roman" w:hAnsi="Verdana" w:cs="Times New Roman"/>
                <w:b/>
                <w:bCs/>
                <w:color w:val="000000" w:themeColor="text1"/>
                <w:sz w:val="10"/>
                <w:szCs w:val="10"/>
                <w:lang w:val="en-US"/>
                <w:rPrChange w:id="27062" w:author="Hardik Malhotra" w:date="2021-09-30T23:47:00Z">
                  <w:rPr>
                    <w:ins w:id="27063" w:author="Hardik Malhotra" w:date="2021-09-30T23:47:00Z"/>
                    <w:rFonts w:ascii="Verdana" w:eastAsia="Times New Roman" w:hAnsi="Verdana" w:cs="Times New Roman"/>
                    <w:b/>
                    <w:bCs/>
                    <w:color w:val="000000" w:themeColor="text1"/>
                    <w:sz w:val="10"/>
                    <w:szCs w:val="10"/>
                    <w:lang w:val="en-US"/>
                  </w:rPr>
                </w:rPrChange>
              </w:rPr>
            </w:pPr>
            <w:ins w:id="27064" w:author="Hardik Malhotra" w:date="2021-09-30T23:47:00Z">
              <w:r w:rsidRPr="0069225A">
                <w:rPr>
                  <w:rFonts w:ascii="Verdana" w:hAnsi="Verdana" w:cs="Arial"/>
                  <w:b/>
                  <w:bCs/>
                  <w:color w:val="000000"/>
                  <w:sz w:val="10"/>
                  <w:szCs w:val="10"/>
                  <w:rPrChange w:id="27065" w:author="Hardik Malhotra" w:date="2021-09-30T23:47:00Z">
                    <w:rPr>
                      <w:rFonts w:ascii="Arial" w:hAnsi="Arial" w:cs="Arial"/>
                      <w:b/>
                      <w:bCs/>
                      <w:color w:val="000000"/>
                      <w:sz w:val="20"/>
                      <w:szCs w:val="20"/>
                    </w:rPr>
                  </w:rPrChange>
                </w:rPr>
                <w:t>85</w:t>
              </w:r>
            </w:ins>
          </w:p>
        </w:tc>
        <w:tc>
          <w:tcPr>
            <w:tcW w:w="519" w:type="dxa"/>
            <w:tcBorders>
              <w:top w:val="nil"/>
              <w:left w:val="nil"/>
              <w:bottom w:val="single" w:sz="4" w:space="0" w:color="auto"/>
              <w:right w:val="single" w:sz="4" w:space="0" w:color="auto"/>
            </w:tcBorders>
            <w:shd w:val="clear" w:color="000000" w:fill="FFFFFF"/>
            <w:noWrap/>
            <w:vAlign w:val="bottom"/>
            <w:hideMark/>
          </w:tcPr>
          <w:p w14:paraId="0F1EFF15" w14:textId="363CF580" w:rsidR="0069225A" w:rsidRPr="0069225A" w:rsidRDefault="0069225A" w:rsidP="0069225A">
            <w:pPr>
              <w:spacing w:after="0" w:line="240" w:lineRule="auto"/>
              <w:jc w:val="center"/>
              <w:rPr>
                <w:ins w:id="27066" w:author="Hardik Malhotra" w:date="2021-09-30T23:47:00Z"/>
                <w:rFonts w:ascii="Verdana" w:eastAsia="Times New Roman" w:hAnsi="Verdana" w:cs="Times New Roman"/>
                <w:b/>
                <w:bCs/>
                <w:color w:val="000000" w:themeColor="text1"/>
                <w:sz w:val="10"/>
                <w:szCs w:val="10"/>
                <w:lang w:val="en-US"/>
                <w:rPrChange w:id="27067" w:author="Hardik Malhotra" w:date="2021-09-30T23:47:00Z">
                  <w:rPr>
                    <w:ins w:id="27068" w:author="Hardik Malhotra" w:date="2021-09-30T23:47:00Z"/>
                    <w:rFonts w:ascii="Verdana" w:eastAsia="Times New Roman" w:hAnsi="Verdana" w:cs="Times New Roman"/>
                    <w:b/>
                    <w:bCs/>
                    <w:color w:val="000000" w:themeColor="text1"/>
                    <w:sz w:val="10"/>
                    <w:szCs w:val="10"/>
                    <w:lang w:val="en-US"/>
                  </w:rPr>
                </w:rPrChange>
              </w:rPr>
            </w:pPr>
            <w:ins w:id="27069" w:author="Hardik Malhotra" w:date="2021-09-30T23:47:00Z">
              <w:r w:rsidRPr="0069225A">
                <w:rPr>
                  <w:rFonts w:ascii="Verdana" w:hAnsi="Verdana" w:cs="Arial"/>
                  <w:b/>
                  <w:bCs/>
                  <w:color w:val="000000"/>
                  <w:sz w:val="10"/>
                  <w:szCs w:val="10"/>
                  <w:rPrChange w:id="27070" w:author="Hardik Malhotra" w:date="2021-09-30T23:47:00Z">
                    <w:rPr>
                      <w:rFonts w:ascii="Arial" w:hAnsi="Arial" w:cs="Arial"/>
                      <w:b/>
                      <w:bCs/>
                      <w:color w:val="000000"/>
                      <w:sz w:val="20"/>
                      <w:szCs w:val="20"/>
                    </w:rPr>
                  </w:rPrChange>
                </w:rPr>
                <w:t>82</w:t>
              </w:r>
            </w:ins>
          </w:p>
        </w:tc>
        <w:tc>
          <w:tcPr>
            <w:tcW w:w="520" w:type="dxa"/>
            <w:tcBorders>
              <w:top w:val="nil"/>
              <w:left w:val="nil"/>
              <w:bottom w:val="single" w:sz="4" w:space="0" w:color="auto"/>
              <w:right w:val="single" w:sz="4" w:space="0" w:color="auto"/>
            </w:tcBorders>
            <w:shd w:val="clear" w:color="000000" w:fill="FFFFFF"/>
            <w:noWrap/>
            <w:vAlign w:val="bottom"/>
            <w:hideMark/>
          </w:tcPr>
          <w:p w14:paraId="332C7716" w14:textId="197ED6B6" w:rsidR="0069225A" w:rsidRPr="0069225A" w:rsidRDefault="0069225A" w:rsidP="0069225A">
            <w:pPr>
              <w:spacing w:after="0" w:line="240" w:lineRule="auto"/>
              <w:jc w:val="center"/>
              <w:rPr>
                <w:ins w:id="27071" w:author="Hardik Malhotra" w:date="2021-09-30T23:47:00Z"/>
                <w:rFonts w:ascii="Verdana" w:eastAsia="Times New Roman" w:hAnsi="Verdana" w:cs="Times New Roman"/>
                <w:b/>
                <w:bCs/>
                <w:color w:val="000000" w:themeColor="text1"/>
                <w:sz w:val="10"/>
                <w:szCs w:val="10"/>
                <w:lang w:val="en-US"/>
                <w:rPrChange w:id="27072" w:author="Hardik Malhotra" w:date="2021-09-30T23:47:00Z">
                  <w:rPr>
                    <w:ins w:id="27073" w:author="Hardik Malhotra" w:date="2021-09-30T23:47:00Z"/>
                    <w:rFonts w:ascii="Verdana" w:eastAsia="Times New Roman" w:hAnsi="Verdana" w:cs="Times New Roman"/>
                    <w:b/>
                    <w:bCs/>
                    <w:color w:val="000000" w:themeColor="text1"/>
                    <w:sz w:val="10"/>
                    <w:szCs w:val="10"/>
                    <w:lang w:val="en-US"/>
                  </w:rPr>
                </w:rPrChange>
              </w:rPr>
            </w:pPr>
            <w:ins w:id="27074" w:author="Hardik Malhotra" w:date="2021-09-30T23:47:00Z">
              <w:r w:rsidRPr="0069225A">
                <w:rPr>
                  <w:rFonts w:ascii="Verdana" w:hAnsi="Verdana" w:cs="Arial"/>
                  <w:b/>
                  <w:bCs/>
                  <w:color w:val="000000"/>
                  <w:sz w:val="10"/>
                  <w:szCs w:val="10"/>
                  <w:rPrChange w:id="27075" w:author="Hardik Malhotra" w:date="2021-09-30T23:47:00Z">
                    <w:rPr>
                      <w:rFonts w:ascii="Arial" w:hAnsi="Arial" w:cs="Arial"/>
                      <w:b/>
                      <w:bCs/>
                      <w:color w:val="000000"/>
                      <w:sz w:val="20"/>
                      <w:szCs w:val="20"/>
                    </w:rPr>
                  </w:rPrChange>
                </w:rPr>
                <w:t>86</w:t>
              </w:r>
            </w:ins>
          </w:p>
        </w:tc>
        <w:tc>
          <w:tcPr>
            <w:tcW w:w="593" w:type="dxa"/>
            <w:tcBorders>
              <w:top w:val="nil"/>
              <w:left w:val="nil"/>
              <w:bottom w:val="single" w:sz="4" w:space="0" w:color="auto"/>
              <w:right w:val="single" w:sz="4" w:space="0" w:color="auto"/>
            </w:tcBorders>
            <w:shd w:val="clear" w:color="000000" w:fill="FFFFFF"/>
            <w:noWrap/>
            <w:vAlign w:val="bottom"/>
            <w:hideMark/>
          </w:tcPr>
          <w:p w14:paraId="4BE15225" w14:textId="3A6C914E" w:rsidR="0069225A" w:rsidRPr="0069225A" w:rsidRDefault="0069225A" w:rsidP="0069225A">
            <w:pPr>
              <w:spacing w:after="0" w:line="240" w:lineRule="auto"/>
              <w:jc w:val="center"/>
              <w:rPr>
                <w:ins w:id="27076" w:author="Hardik Malhotra" w:date="2021-09-30T23:47:00Z"/>
                <w:rFonts w:ascii="Verdana" w:eastAsia="Times New Roman" w:hAnsi="Verdana" w:cs="Times New Roman"/>
                <w:b/>
                <w:bCs/>
                <w:color w:val="000000" w:themeColor="text1"/>
                <w:sz w:val="10"/>
                <w:szCs w:val="10"/>
                <w:lang w:val="en-US"/>
                <w:rPrChange w:id="27077" w:author="Hardik Malhotra" w:date="2021-09-30T23:47:00Z">
                  <w:rPr>
                    <w:ins w:id="27078" w:author="Hardik Malhotra" w:date="2021-09-30T23:47:00Z"/>
                    <w:rFonts w:ascii="Verdana" w:eastAsia="Times New Roman" w:hAnsi="Verdana" w:cs="Times New Roman"/>
                    <w:b/>
                    <w:bCs/>
                    <w:color w:val="000000" w:themeColor="text1"/>
                    <w:sz w:val="10"/>
                    <w:szCs w:val="10"/>
                    <w:lang w:val="en-US"/>
                  </w:rPr>
                </w:rPrChange>
              </w:rPr>
            </w:pPr>
            <w:ins w:id="27079" w:author="Hardik Malhotra" w:date="2021-09-30T23:47:00Z">
              <w:r w:rsidRPr="0069225A">
                <w:rPr>
                  <w:rFonts w:ascii="Verdana" w:hAnsi="Verdana" w:cs="Arial"/>
                  <w:b/>
                  <w:bCs/>
                  <w:color w:val="000000"/>
                  <w:sz w:val="10"/>
                  <w:szCs w:val="10"/>
                  <w:rPrChange w:id="27080" w:author="Hardik Malhotra" w:date="2021-09-30T23:47:00Z">
                    <w:rPr>
                      <w:rFonts w:ascii="Arial" w:hAnsi="Arial" w:cs="Arial"/>
                      <w:b/>
                      <w:bCs/>
                      <w:color w:val="000000"/>
                      <w:sz w:val="20"/>
                      <w:szCs w:val="20"/>
                    </w:rPr>
                  </w:rPrChange>
                </w:rPr>
                <w:t>85</w:t>
              </w:r>
            </w:ins>
          </w:p>
        </w:tc>
        <w:tc>
          <w:tcPr>
            <w:tcW w:w="590" w:type="dxa"/>
            <w:tcBorders>
              <w:top w:val="nil"/>
              <w:left w:val="nil"/>
              <w:bottom w:val="single" w:sz="4" w:space="0" w:color="auto"/>
              <w:right w:val="single" w:sz="4" w:space="0" w:color="auto"/>
            </w:tcBorders>
            <w:shd w:val="clear" w:color="000000" w:fill="FFFFFF"/>
            <w:noWrap/>
            <w:vAlign w:val="bottom"/>
            <w:hideMark/>
          </w:tcPr>
          <w:p w14:paraId="1E193667" w14:textId="4BD8D5A0" w:rsidR="0069225A" w:rsidRPr="0069225A" w:rsidRDefault="0069225A" w:rsidP="0069225A">
            <w:pPr>
              <w:spacing w:after="0" w:line="240" w:lineRule="auto"/>
              <w:jc w:val="center"/>
              <w:rPr>
                <w:ins w:id="27081" w:author="Hardik Malhotra" w:date="2021-09-30T23:47:00Z"/>
                <w:rFonts w:ascii="Verdana" w:eastAsia="Times New Roman" w:hAnsi="Verdana" w:cs="Times New Roman"/>
                <w:b/>
                <w:bCs/>
                <w:color w:val="000000" w:themeColor="text1"/>
                <w:sz w:val="10"/>
                <w:szCs w:val="10"/>
                <w:lang w:val="en-US"/>
                <w:rPrChange w:id="27082" w:author="Hardik Malhotra" w:date="2021-09-30T23:47:00Z">
                  <w:rPr>
                    <w:ins w:id="27083" w:author="Hardik Malhotra" w:date="2021-09-30T23:47:00Z"/>
                    <w:rFonts w:ascii="Verdana" w:eastAsia="Times New Roman" w:hAnsi="Verdana" w:cs="Times New Roman"/>
                    <w:b/>
                    <w:bCs/>
                    <w:color w:val="000000" w:themeColor="text1"/>
                    <w:sz w:val="10"/>
                    <w:szCs w:val="10"/>
                    <w:lang w:val="en-US"/>
                  </w:rPr>
                </w:rPrChange>
              </w:rPr>
            </w:pPr>
            <w:ins w:id="27084" w:author="Hardik Malhotra" w:date="2021-09-30T23:47:00Z">
              <w:r w:rsidRPr="0069225A">
                <w:rPr>
                  <w:rFonts w:ascii="Verdana" w:hAnsi="Verdana" w:cs="Arial"/>
                  <w:b/>
                  <w:bCs/>
                  <w:color w:val="000000"/>
                  <w:sz w:val="10"/>
                  <w:szCs w:val="10"/>
                  <w:rPrChange w:id="27085" w:author="Hardik Malhotra" w:date="2021-09-30T23:47:00Z">
                    <w:rPr>
                      <w:rFonts w:ascii="Arial" w:hAnsi="Arial" w:cs="Arial"/>
                      <w:b/>
                      <w:bCs/>
                      <w:color w:val="000000"/>
                      <w:sz w:val="20"/>
                      <w:szCs w:val="20"/>
                    </w:rPr>
                  </w:rPrChange>
                </w:rPr>
                <w:t>83</w:t>
              </w:r>
            </w:ins>
          </w:p>
        </w:tc>
        <w:tc>
          <w:tcPr>
            <w:tcW w:w="590" w:type="dxa"/>
            <w:tcBorders>
              <w:top w:val="nil"/>
              <w:left w:val="nil"/>
              <w:bottom w:val="single" w:sz="4" w:space="0" w:color="auto"/>
              <w:right w:val="single" w:sz="4" w:space="0" w:color="auto"/>
            </w:tcBorders>
            <w:shd w:val="clear" w:color="000000" w:fill="FFFFFF"/>
            <w:noWrap/>
            <w:vAlign w:val="bottom"/>
            <w:hideMark/>
          </w:tcPr>
          <w:p w14:paraId="4848C28B" w14:textId="7B39C6D9" w:rsidR="0069225A" w:rsidRPr="0069225A" w:rsidRDefault="0069225A" w:rsidP="0069225A">
            <w:pPr>
              <w:spacing w:after="0" w:line="240" w:lineRule="auto"/>
              <w:jc w:val="center"/>
              <w:rPr>
                <w:ins w:id="27086" w:author="Hardik Malhotra" w:date="2021-09-30T23:47:00Z"/>
                <w:rFonts w:ascii="Verdana" w:eastAsia="Times New Roman" w:hAnsi="Verdana" w:cs="Times New Roman"/>
                <w:b/>
                <w:bCs/>
                <w:color w:val="000000" w:themeColor="text1"/>
                <w:sz w:val="10"/>
                <w:szCs w:val="10"/>
                <w:lang w:val="en-US"/>
                <w:rPrChange w:id="27087" w:author="Hardik Malhotra" w:date="2021-09-30T23:47:00Z">
                  <w:rPr>
                    <w:ins w:id="27088" w:author="Hardik Malhotra" w:date="2021-09-30T23:47:00Z"/>
                    <w:rFonts w:ascii="Verdana" w:eastAsia="Times New Roman" w:hAnsi="Verdana" w:cs="Times New Roman"/>
                    <w:b/>
                    <w:bCs/>
                    <w:color w:val="000000" w:themeColor="text1"/>
                    <w:sz w:val="10"/>
                    <w:szCs w:val="10"/>
                    <w:lang w:val="en-US"/>
                  </w:rPr>
                </w:rPrChange>
              </w:rPr>
            </w:pPr>
            <w:ins w:id="27089" w:author="Hardik Malhotra" w:date="2021-09-30T23:47:00Z">
              <w:r w:rsidRPr="0069225A">
                <w:rPr>
                  <w:rFonts w:ascii="Verdana" w:hAnsi="Verdana" w:cs="Arial"/>
                  <w:b/>
                  <w:bCs/>
                  <w:color w:val="000000"/>
                  <w:sz w:val="10"/>
                  <w:szCs w:val="10"/>
                  <w:rPrChange w:id="27090" w:author="Hardik Malhotra" w:date="2021-09-30T23:47:00Z">
                    <w:rPr>
                      <w:rFonts w:ascii="Arial" w:hAnsi="Arial" w:cs="Arial"/>
                      <w:b/>
                      <w:bCs/>
                      <w:color w:val="000000"/>
                      <w:sz w:val="20"/>
                      <w:szCs w:val="20"/>
                    </w:rPr>
                  </w:rPrChange>
                </w:rPr>
                <w:t>88</w:t>
              </w:r>
            </w:ins>
          </w:p>
        </w:tc>
        <w:tc>
          <w:tcPr>
            <w:tcW w:w="590" w:type="dxa"/>
            <w:tcBorders>
              <w:top w:val="nil"/>
              <w:left w:val="nil"/>
              <w:bottom w:val="single" w:sz="4" w:space="0" w:color="auto"/>
              <w:right w:val="single" w:sz="4" w:space="0" w:color="auto"/>
            </w:tcBorders>
            <w:shd w:val="clear" w:color="000000" w:fill="FFFFFF"/>
            <w:noWrap/>
            <w:vAlign w:val="bottom"/>
            <w:hideMark/>
          </w:tcPr>
          <w:p w14:paraId="2A5C2005" w14:textId="5ECBA769" w:rsidR="0069225A" w:rsidRPr="0069225A" w:rsidRDefault="0069225A" w:rsidP="0069225A">
            <w:pPr>
              <w:spacing w:after="0" w:line="240" w:lineRule="auto"/>
              <w:jc w:val="center"/>
              <w:rPr>
                <w:ins w:id="27091" w:author="Hardik Malhotra" w:date="2021-09-30T23:47:00Z"/>
                <w:rFonts w:ascii="Verdana" w:eastAsia="Times New Roman" w:hAnsi="Verdana" w:cs="Times New Roman"/>
                <w:b/>
                <w:bCs/>
                <w:color w:val="000000" w:themeColor="text1"/>
                <w:sz w:val="10"/>
                <w:szCs w:val="10"/>
                <w:lang w:val="en-US"/>
                <w:rPrChange w:id="27092" w:author="Hardik Malhotra" w:date="2021-09-30T23:47:00Z">
                  <w:rPr>
                    <w:ins w:id="27093" w:author="Hardik Malhotra" w:date="2021-09-30T23:47:00Z"/>
                    <w:rFonts w:ascii="Verdana" w:eastAsia="Times New Roman" w:hAnsi="Verdana" w:cs="Times New Roman"/>
                    <w:b/>
                    <w:bCs/>
                    <w:color w:val="000000" w:themeColor="text1"/>
                    <w:sz w:val="10"/>
                    <w:szCs w:val="10"/>
                    <w:lang w:val="en-US"/>
                  </w:rPr>
                </w:rPrChange>
              </w:rPr>
            </w:pPr>
            <w:ins w:id="27094" w:author="Hardik Malhotra" w:date="2021-09-30T23:47:00Z">
              <w:r w:rsidRPr="0069225A">
                <w:rPr>
                  <w:rFonts w:ascii="Verdana" w:hAnsi="Verdana" w:cs="Arial"/>
                  <w:b/>
                  <w:bCs/>
                  <w:color w:val="000000"/>
                  <w:sz w:val="10"/>
                  <w:szCs w:val="10"/>
                  <w:rPrChange w:id="27095" w:author="Hardik Malhotra" w:date="2021-09-30T23:47:00Z">
                    <w:rPr>
                      <w:rFonts w:ascii="Arial" w:hAnsi="Arial" w:cs="Arial"/>
                      <w:b/>
                      <w:bCs/>
                      <w:color w:val="000000"/>
                      <w:sz w:val="20"/>
                      <w:szCs w:val="20"/>
                    </w:rPr>
                  </w:rPrChange>
                </w:rPr>
                <w:t>92</w:t>
              </w:r>
            </w:ins>
          </w:p>
        </w:tc>
        <w:tc>
          <w:tcPr>
            <w:tcW w:w="590" w:type="dxa"/>
            <w:tcBorders>
              <w:top w:val="nil"/>
              <w:left w:val="nil"/>
              <w:bottom w:val="single" w:sz="4" w:space="0" w:color="auto"/>
              <w:right w:val="single" w:sz="4" w:space="0" w:color="auto"/>
            </w:tcBorders>
            <w:shd w:val="clear" w:color="000000" w:fill="FFFFFF"/>
            <w:noWrap/>
            <w:vAlign w:val="bottom"/>
            <w:hideMark/>
          </w:tcPr>
          <w:p w14:paraId="2B452B45" w14:textId="15FA7D2B" w:rsidR="0069225A" w:rsidRPr="0069225A" w:rsidRDefault="0069225A" w:rsidP="0069225A">
            <w:pPr>
              <w:spacing w:after="0" w:line="240" w:lineRule="auto"/>
              <w:jc w:val="center"/>
              <w:rPr>
                <w:ins w:id="27096" w:author="Hardik Malhotra" w:date="2021-09-30T23:47:00Z"/>
                <w:rFonts w:ascii="Verdana" w:eastAsia="Times New Roman" w:hAnsi="Verdana" w:cs="Times New Roman"/>
                <w:b/>
                <w:bCs/>
                <w:color w:val="000000" w:themeColor="text1"/>
                <w:sz w:val="10"/>
                <w:szCs w:val="10"/>
                <w:lang w:val="en-US"/>
                <w:rPrChange w:id="27097" w:author="Hardik Malhotra" w:date="2021-09-30T23:47:00Z">
                  <w:rPr>
                    <w:ins w:id="27098" w:author="Hardik Malhotra" w:date="2021-09-30T23:47:00Z"/>
                    <w:rFonts w:ascii="Verdana" w:eastAsia="Times New Roman" w:hAnsi="Verdana" w:cs="Times New Roman"/>
                    <w:b/>
                    <w:bCs/>
                    <w:color w:val="000000" w:themeColor="text1"/>
                    <w:sz w:val="10"/>
                    <w:szCs w:val="10"/>
                    <w:lang w:val="en-US"/>
                  </w:rPr>
                </w:rPrChange>
              </w:rPr>
            </w:pPr>
            <w:ins w:id="27099" w:author="Hardik Malhotra" w:date="2021-09-30T23:47:00Z">
              <w:r w:rsidRPr="0069225A">
                <w:rPr>
                  <w:rFonts w:ascii="Verdana" w:hAnsi="Verdana" w:cs="Arial"/>
                  <w:b/>
                  <w:bCs/>
                  <w:color w:val="000000"/>
                  <w:sz w:val="10"/>
                  <w:szCs w:val="10"/>
                  <w:rPrChange w:id="27100" w:author="Hardik Malhotra" w:date="2021-09-30T23:47:00Z">
                    <w:rPr>
                      <w:rFonts w:ascii="Arial" w:hAnsi="Arial" w:cs="Arial"/>
                      <w:b/>
                      <w:bCs/>
                      <w:color w:val="000000"/>
                      <w:sz w:val="20"/>
                      <w:szCs w:val="20"/>
                    </w:rPr>
                  </w:rPrChange>
                </w:rPr>
                <w:t>96</w:t>
              </w:r>
            </w:ins>
          </w:p>
        </w:tc>
        <w:tc>
          <w:tcPr>
            <w:tcW w:w="590" w:type="dxa"/>
            <w:tcBorders>
              <w:top w:val="nil"/>
              <w:left w:val="nil"/>
              <w:bottom w:val="single" w:sz="4" w:space="0" w:color="auto"/>
              <w:right w:val="single" w:sz="4" w:space="0" w:color="auto"/>
            </w:tcBorders>
            <w:shd w:val="clear" w:color="000000" w:fill="FFFFFF"/>
            <w:noWrap/>
            <w:vAlign w:val="bottom"/>
            <w:hideMark/>
          </w:tcPr>
          <w:p w14:paraId="1799CC89" w14:textId="3B83A63D" w:rsidR="0069225A" w:rsidRPr="0069225A" w:rsidRDefault="0069225A" w:rsidP="0069225A">
            <w:pPr>
              <w:spacing w:after="0" w:line="240" w:lineRule="auto"/>
              <w:jc w:val="center"/>
              <w:rPr>
                <w:ins w:id="27101" w:author="Hardik Malhotra" w:date="2021-09-30T23:47:00Z"/>
                <w:rFonts w:ascii="Verdana" w:eastAsia="Times New Roman" w:hAnsi="Verdana" w:cs="Times New Roman"/>
                <w:b/>
                <w:bCs/>
                <w:color w:val="000000" w:themeColor="text1"/>
                <w:sz w:val="10"/>
                <w:szCs w:val="10"/>
                <w:lang w:val="en-US"/>
                <w:rPrChange w:id="27102" w:author="Hardik Malhotra" w:date="2021-09-30T23:47:00Z">
                  <w:rPr>
                    <w:ins w:id="27103" w:author="Hardik Malhotra" w:date="2021-09-30T23:47:00Z"/>
                    <w:rFonts w:ascii="Verdana" w:eastAsia="Times New Roman" w:hAnsi="Verdana" w:cs="Times New Roman"/>
                    <w:b/>
                    <w:bCs/>
                    <w:color w:val="000000" w:themeColor="text1"/>
                    <w:sz w:val="10"/>
                    <w:szCs w:val="10"/>
                    <w:lang w:val="en-US"/>
                  </w:rPr>
                </w:rPrChange>
              </w:rPr>
            </w:pPr>
            <w:ins w:id="27104" w:author="Hardik Malhotra" w:date="2021-09-30T23:47:00Z">
              <w:r w:rsidRPr="0069225A">
                <w:rPr>
                  <w:rFonts w:ascii="Verdana" w:hAnsi="Verdana" w:cs="Arial"/>
                  <w:b/>
                  <w:bCs/>
                  <w:color w:val="000000"/>
                  <w:sz w:val="10"/>
                  <w:szCs w:val="10"/>
                  <w:rPrChange w:id="27105" w:author="Hardik Malhotra" w:date="2021-09-30T23:47:00Z">
                    <w:rPr>
                      <w:rFonts w:ascii="Arial" w:hAnsi="Arial" w:cs="Arial"/>
                      <w:b/>
                      <w:bCs/>
                      <w:color w:val="000000"/>
                      <w:sz w:val="20"/>
                      <w:szCs w:val="20"/>
                    </w:rPr>
                  </w:rPrChange>
                </w:rPr>
                <w:t>101</w:t>
              </w:r>
            </w:ins>
          </w:p>
        </w:tc>
        <w:tc>
          <w:tcPr>
            <w:tcW w:w="590" w:type="dxa"/>
            <w:tcBorders>
              <w:top w:val="nil"/>
              <w:left w:val="nil"/>
              <w:bottom w:val="single" w:sz="4" w:space="0" w:color="auto"/>
              <w:right w:val="single" w:sz="4" w:space="0" w:color="auto"/>
            </w:tcBorders>
            <w:shd w:val="clear" w:color="000000" w:fill="FFFFFF"/>
            <w:noWrap/>
            <w:vAlign w:val="bottom"/>
            <w:hideMark/>
          </w:tcPr>
          <w:p w14:paraId="02486EC7" w14:textId="791FCAE5" w:rsidR="0069225A" w:rsidRPr="0069225A" w:rsidRDefault="0069225A" w:rsidP="0069225A">
            <w:pPr>
              <w:spacing w:after="0" w:line="240" w:lineRule="auto"/>
              <w:jc w:val="center"/>
              <w:rPr>
                <w:ins w:id="27106" w:author="Hardik Malhotra" w:date="2021-09-30T23:47:00Z"/>
                <w:rFonts w:ascii="Verdana" w:eastAsia="Times New Roman" w:hAnsi="Verdana" w:cs="Times New Roman"/>
                <w:b/>
                <w:bCs/>
                <w:color w:val="000000" w:themeColor="text1"/>
                <w:sz w:val="10"/>
                <w:szCs w:val="10"/>
                <w:lang w:val="en-US"/>
                <w:rPrChange w:id="27107" w:author="Hardik Malhotra" w:date="2021-09-30T23:47:00Z">
                  <w:rPr>
                    <w:ins w:id="27108" w:author="Hardik Malhotra" w:date="2021-09-30T23:47:00Z"/>
                    <w:rFonts w:ascii="Verdana" w:eastAsia="Times New Roman" w:hAnsi="Verdana" w:cs="Times New Roman"/>
                    <w:b/>
                    <w:bCs/>
                    <w:color w:val="000000" w:themeColor="text1"/>
                    <w:sz w:val="10"/>
                    <w:szCs w:val="10"/>
                    <w:lang w:val="en-US"/>
                  </w:rPr>
                </w:rPrChange>
              </w:rPr>
            </w:pPr>
            <w:ins w:id="27109" w:author="Hardik Malhotra" w:date="2021-09-30T23:47:00Z">
              <w:r w:rsidRPr="0069225A">
                <w:rPr>
                  <w:rFonts w:ascii="Verdana" w:hAnsi="Verdana" w:cs="Arial"/>
                  <w:b/>
                  <w:bCs/>
                  <w:color w:val="000000"/>
                  <w:sz w:val="10"/>
                  <w:szCs w:val="10"/>
                  <w:rPrChange w:id="27110" w:author="Hardik Malhotra" w:date="2021-09-30T23:47:00Z">
                    <w:rPr>
                      <w:rFonts w:ascii="Arial" w:hAnsi="Arial" w:cs="Arial"/>
                      <w:b/>
                      <w:bCs/>
                      <w:color w:val="000000"/>
                      <w:sz w:val="20"/>
                      <w:szCs w:val="20"/>
                    </w:rPr>
                  </w:rPrChange>
                </w:rPr>
                <w:t>105</w:t>
              </w:r>
            </w:ins>
          </w:p>
        </w:tc>
        <w:tc>
          <w:tcPr>
            <w:tcW w:w="590" w:type="dxa"/>
            <w:tcBorders>
              <w:top w:val="nil"/>
              <w:left w:val="nil"/>
              <w:bottom w:val="single" w:sz="4" w:space="0" w:color="auto"/>
              <w:right w:val="single" w:sz="4" w:space="0" w:color="auto"/>
            </w:tcBorders>
            <w:shd w:val="clear" w:color="000000" w:fill="FFFFFF"/>
            <w:noWrap/>
            <w:vAlign w:val="bottom"/>
            <w:hideMark/>
          </w:tcPr>
          <w:p w14:paraId="2FCE74F4" w14:textId="4AF0E9D9" w:rsidR="0069225A" w:rsidRPr="0069225A" w:rsidRDefault="0069225A" w:rsidP="0069225A">
            <w:pPr>
              <w:spacing w:after="0" w:line="240" w:lineRule="auto"/>
              <w:jc w:val="center"/>
              <w:rPr>
                <w:ins w:id="27111" w:author="Hardik Malhotra" w:date="2021-09-30T23:47:00Z"/>
                <w:rFonts w:ascii="Verdana" w:eastAsia="Times New Roman" w:hAnsi="Verdana" w:cs="Times New Roman"/>
                <w:b/>
                <w:bCs/>
                <w:color w:val="000000" w:themeColor="text1"/>
                <w:sz w:val="10"/>
                <w:szCs w:val="10"/>
                <w:lang w:val="en-US"/>
                <w:rPrChange w:id="27112" w:author="Hardik Malhotra" w:date="2021-09-30T23:47:00Z">
                  <w:rPr>
                    <w:ins w:id="27113" w:author="Hardik Malhotra" w:date="2021-09-30T23:47:00Z"/>
                    <w:rFonts w:ascii="Verdana" w:eastAsia="Times New Roman" w:hAnsi="Verdana" w:cs="Times New Roman"/>
                    <w:b/>
                    <w:bCs/>
                    <w:color w:val="000000" w:themeColor="text1"/>
                    <w:sz w:val="10"/>
                    <w:szCs w:val="10"/>
                    <w:lang w:val="en-US"/>
                  </w:rPr>
                </w:rPrChange>
              </w:rPr>
            </w:pPr>
            <w:ins w:id="27114" w:author="Hardik Malhotra" w:date="2021-09-30T23:47:00Z">
              <w:r w:rsidRPr="0069225A">
                <w:rPr>
                  <w:rFonts w:ascii="Verdana" w:hAnsi="Verdana" w:cs="Arial"/>
                  <w:b/>
                  <w:bCs/>
                  <w:color w:val="000000"/>
                  <w:sz w:val="10"/>
                  <w:szCs w:val="10"/>
                  <w:rPrChange w:id="27115" w:author="Hardik Malhotra" w:date="2021-09-30T23:47:00Z">
                    <w:rPr>
                      <w:rFonts w:ascii="Arial" w:hAnsi="Arial" w:cs="Arial"/>
                      <w:b/>
                      <w:bCs/>
                      <w:color w:val="000000"/>
                      <w:sz w:val="20"/>
                      <w:szCs w:val="20"/>
                    </w:rPr>
                  </w:rPrChange>
                </w:rPr>
                <w:t>109</w:t>
              </w:r>
            </w:ins>
          </w:p>
        </w:tc>
        <w:tc>
          <w:tcPr>
            <w:tcW w:w="590" w:type="dxa"/>
            <w:tcBorders>
              <w:top w:val="nil"/>
              <w:left w:val="nil"/>
              <w:bottom w:val="single" w:sz="4" w:space="0" w:color="auto"/>
              <w:right w:val="single" w:sz="4" w:space="0" w:color="auto"/>
            </w:tcBorders>
            <w:shd w:val="clear" w:color="000000" w:fill="FFFFFF"/>
            <w:noWrap/>
            <w:vAlign w:val="bottom"/>
            <w:hideMark/>
          </w:tcPr>
          <w:p w14:paraId="1E697203" w14:textId="43FAAA0A" w:rsidR="0069225A" w:rsidRPr="0069225A" w:rsidRDefault="0069225A" w:rsidP="0069225A">
            <w:pPr>
              <w:spacing w:after="0" w:line="240" w:lineRule="auto"/>
              <w:jc w:val="center"/>
              <w:rPr>
                <w:ins w:id="27116" w:author="Hardik Malhotra" w:date="2021-09-30T23:47:00Z"/>
                <w:rFonts w:ascii="Verdana" w:eastAsia="Times New Roman" w:hAnsi="Verdana" w:cs="Times New Roman"/>
                <w:b/>
                <w:bCs/>
                <w:color w:val="000000" w:themeColor="text1"/>
                <w:sz w:val="10"/>
                <w:szCs w:val="10"/>
                <w:lang w:val="en-US"/>
                <w:rPrChange w:id="27117" w:author="Hardik Malhotra" w:date="2021-09-30T23:47:00Z">
                  <w:rPr>
                    <w:ins w:id="27118" w:author="Hardik Malhotra" w:date="2021-09-30T23:47:00Z"/>
                    <w:rFonts w:ascii="Verdana" w:eastAsia="Times New Roman" w:hAnsi="Verdana" w:cs="Times New Roman"/>
                    <w:b/>
                    <w:bCs/>
                    <w:color w:val="000000" w:themeColor="text1"/>
                    <w:sz w:val="10"/>
                    <w:szCs w:val="10"/>
                    <w:lang w:val="en-US"/>
                  </w:rPr>
                </w:rPrChange>
              </w:rPr>
            </w:pPr>
            <w:ins w:id="27119" w:author="Hardik Malhotra" w:date="2021-09-30T23:47:00Z">
              <w:r w:rsidRPr="0069225A">
                <w:rPr>
                  <w:rFonts w:ascii="Verdana" w:hAnsi="Verdana" w:cs="Arial"/>
                  <w:b/>
                  <w:bCs/>
                  <w:color w:val="000000"/>
                  <w:sz w:val="10"/>
                  <w:szCs w:val="10"/>
                  <w:rPrChange w:id="27120" w:author="Hardik Malhotra" w:date="2021-09-30T23:47:00Z">
                    <w:rPr>
                      <w:rFonts w:ascii="Arial" w:hAnsi="Arial" w:cs="Arial"/>
                      <w:b/>
                      <w:bCs/>
                      <w:color w:val="000000"/>
                      <w:sz w:val="20"/>
                      <w:szCs w:val="20"/>
                    </w:rPr>
                  </w:rPrChange>
                </w:rPr>
                <w:t>112</w:t>
              </w:r>
            </w:ins>
          </w:p>
        </w:tc>
        <w:tc>
          <w:tcPr>
            <w:tcW w:w="590" w:type="dxa"/>
            <w:tcBorders>
              <w:top w:val="nil"/>
              <w:left w:val="nil"/>
              <w:bottom w:val="single" w:sz="4" w:space="0" w:color="auto"/>
              <w:right w:val="single" w:sz="4" w:space="0" w:color="auto"/>
            </w:tcBorders>
            <w:shd w:val="clear" w:color="000000" w:fill="FFFFFF"/>
            <w:noWrap/>
            <w:vAlign w:val="bottom"/>
            <w:hideMark/>
          </w:tcPr>
          <w:p w14:paraId="4E479E80" w14:textId="56C59827" w:rsidR="0069225A" w:rsidRPr="0069225A" w:rsidRDefault="0069225A" w:rsidP="0069225A">
            <w:pPr>
              <w:spacing w:after="0" w:line="240" w:lineRule="auto"/>
              <w:jc w:val="center"/>
              <w:rPr>
                <w:ins w:id="27121" w:author="Hardik Malhotra" w:date="2021-09-30T23:47:00Z"/>
                <w:rFonts w:ascii="Verdana" w:eastAsia="Times New Roman" w:hAnsi="Verdana" w:cs="Times New Roman"/>
                <w:b/>
                <w:bCs/>
                <w:color w:val="000000" w:themeColor="text1"/>
                <w:sz w:val="10"/>
                <w:szCs w:val="10"/>
                <w:lang w:val="en-US"/>
                <w:rPrChange w:id="27122" w:author="Hardik Malhotra" w:date="2021-09-30T23:47:00Z">
                  <w:rPr>
                    <w:ins w:id="27123" w:author="Hardik Malhotra" w:date="2021-09-30T23:47:00Z"/>
                    <w:rFonts w:ascii="Verdana" w:eastAsia="Times New Roman" w:hAnsi="Verdana" w:cs="Times New Roman"/>
                    <w:b/>
                    <w:bCs/>
                    <w:color w:val="000000" w:themeColor="text1"/>
                    <w:sz w:val="10"/>
                    <w:szCs w:val="10"/>
                    <w:lang w:val="en-US"/>
                  </w:rPr>
                </w:rPrChange>
              </w:rPr>
            </w:pPr>
            <w:ins w:id="27124" w:author="Hardik Malhotra" w:date="2021-09-30T23:47:00Z">
              <w:r w:rsidRPr="0069225A">
                <w:rPr>
                  <w:rFonts w:ascii="Verdana" w:hAnsi="Verdana" w:cs="Arial"/>
                  <w:b/>
                  <w:bCs/>
                  <w:color w:val="000000"/>
                  <w:sz w:val="10"/>
                  <w:szCs w:val="10"/>
                  <w:rPrChange w:id="27125" w:author="Hardik Malhotra" w:date="2021-09-30T23:47:00Z">
                    <w:rPr>
                      <w:rFonts w:ascii="Arial" w:hAnsi="Arial" w:cs="Arial"/>
                      <w:b/>
                      <w:bCs/>
                      <w:color w:val="000000"/>
                      <w:sz w:val="20"/>
                      <w:szCs w:val="20"/>
                    </w:rPr>
                  </w:rPrChange>
                </w:rPr>
                <w:t>116</w:t>
              </w:r>
            </w:ins>
          </w:p>
        </w:tc>
        <w:tc>
          <w:tcPr>
            <w:tcW w:w="590" w:type="dxa"/>
            <w:tcBorders>
              <w:top w:val="nil"/>
              <w:left w:val="nil"/>
              <w:bottom w:val="single" w:sz="4" w:space="0" w:color="auto"/>
              <w:right w:val="single" w:sz="4" w:space="0" w:color="auto"/>
            </w:tcBorders>
            <w:shd w:val="clear" w:color="000000" w:fill="FFFFFF"/>
            <w:noWrap/>
            <w:vAlign w:val="bottom"/>
            <w:hideMark/>
          </w:tcPr>
          <w:p w14:paraId="2C98844B" w14:textId="2346C464" w:rsidR="0069225A" w:rsidRPr="0069225A" w:rsidRDefault="0069225A" w:rsidP="0069225A">
            <w:pPr>
              <w:spacing w:after="0" w:line="240" w:lineRule="auto"/>
              <w:jc w:val="center"/>
              <w:rPr>
                <w:ins w:id="27126" w:author="Hardik Malhotra" w:date="2021-09-30T23:47:00Z"/>
                <w:rFonts w:ascii="Verdana" w:eastAsia="Times New Roman" w:hAnsi="Verdana" w:cs="Times New Roman"/>
                <w:b/>
                <w:bCs/>
                <w:color w:val="000000" w:themeColor="text1"/>
                <w:sz w:val="10"/>
                <w:szCs w:val="10"/>
                <w:lang w:val="en-US"/>
                <w:rPrChange w:id="27127" w:author="Hardik Malhotra" w:date="2021-09-30T23:47:00Z">
                  <w:rPr>
                    <w:ins w:id="27128" w:author="Hardik Malhotra" w:date="2021-09-30T23:47:00Z"/>
                    <w:rFonts w:ascii="Verdana" w:eastAsia="Times New Roman" w:hAnsi="Verdana" w:cs="Times New Roman"/>
                    <w:b/>
                    <w:bCs/>
                    <w:color w:val="000000" w:themeColor="text1"/>
                    <w:sz w:val="10"/>
                    <w:szCs w:val="10"/>
                    <w:lang w:val="en-US"/>
                  </w:rPr>
                </w:rPrChange>
              </w:rPr>
            </w:pPr>
            <w:ins w:id="27129" w:author="Hardik Malhotra" w:date="2021-09-30T23:47:00Z">
              <w:r w:rsidRPr="0069225A">
                <w:rPr>
                  <w:rFonts w:ascii="Verdana" w:hAnsi="Verdana" w:cs="Arial"/>
                  <w:b/>
                  <w:bCs/>
                  <w:color w:val="000000"/>
                  <w:sz w:val="10"/>
                  <w:szCs w:val="10"/>
                  <w:rPrChange w:id="27130" w:author="Hardik Malhotra" w:date="2021-09-30T23:47:00Z">
                    <w:rPr>
                      <w:rFonts w:ascii="Arial" w:hAnsi="Arial" w:cs="Arial"/>
                      <w:b/>
                      <w:bCs/>
                      <w:color w:val="000000"/>
                      <w:sz w:val="20"/>
                      <w:szCs w:val="20"/>
                    </w:rPr>
                  </w:rPrChange>
                </w:rPr>
                <w:t>120</w:t>
              </w:r>
            </w:ins>
          </w:p>
        </w:tc>
        <w:tc>
          <w:tcPr>
            <w:tcW w:w="566" w:type="dxa"/>
            <w:tcBorders>
              <w:top w:val="nil"/>
              <w:left w:val="nil"/>
              <w:bottom w:val="single" w:sz="4" w:space="0" w:color="auto"/>
              <w:right w:val="single" w:sz="4" w:space="0" w:color="auto"/>
            </w:tcBorders>
            <w:shd w:val="clear" w:color="000000" w:fill="FFFFFF"/>
            <w:noWrap/>
            <w:vAlign w:val="bottom"/>
            <w:hideMark/>
          </w:tcPr>
          <w:p w14:paraId="72180B62" w14:textId="42FE67E1" w:rsidR="0069225A" w:rsidRPr="0069225A" w:rsidRDefault="0069225A" w:rsidP="0069225A">
            <w:pPr>
              <w:spacing w:after="0" w:line="240" w:lineRule="auto"/>
              <w:jc w:val="center"/>
              <w:rPr>
                <w:ins w:id="27131" w:author="Hardik Malhotra" w:date="2021-09-30T23:47:00Z"/>
                <w:rFonts w:ascii="Verdana" w:eastAsia="Times New Roman" w:hAnsi="Verdana" w:cs="Times New Roman"/>
                <w:b/>
                <w:bCs/>
                <w:color w:val="000000" w:themeColor="text1"/>
                <w:sz w:val="10"/>
                <w:szCs w:val="10"/>
                <w:lang w:val="en-US"/>
                <w:rPrChange w:id="27132" w:author="Hardik Malhotra" w:date="2021-09-30T23:47:00Z">
                  <w:rPr>
                    <w:ins w:id="27133" w:author="Hardik Malhotra" w:date="2021-09-30T23:47:00Z"/>
                    <w:rFonts w:ascii="Verdana" w:eastAsia="Times New Roman" w:hAnsi="Verdana" w:cs="Times New Roman"/>
                    <w:b/>
                    <w:bCs/>
                    <w:color w:val="000000" w:themeColor="text1"/>
                    <w:sz w:val="10"/>
                    <w:szCs w:val="10"/>
                    <w:lang w:val="en-US"/>
                  </w:rPr>
                </w:rPrChange>
              </w:rPr>
            </w:pPr>
            <w:ins w:id="27134" w:author="Hardik Malhotra" w:date="2021-09-30T23:47:00Z">
              <w:r w:rsidRPr="0069225A">
                <w:rPr>
                  <w:rFonts w:ascii="Verdana" w:hAnsi="Verdana" w:cs="Arial"/>
                  <w:b/>
                  <w:bCs/>
                  <w:color w:val="000000"/>
                  <w:sz w:val="10"/>
                  <w:szCs w:val="10"/>
                  <w:rPrChange w:id="27135" w:author="Hardik Malhotra" w:date="2021-09-30T23:47:00Z">
                    <w:rPr>
                      <w:rFonts w:ascii="Arial" w:hAnsi="Arial" w:cs="Arial"/>
                      <w:b/>
                      <w:bCs/>
                      <w:color w:val="000000"/>
                      <w:sz w:val="20"/>
                      <w:szCs w:val="20"/>
                    </w:rPr>
                  </w:rPrChange>
                </w:rPr>
                <w:t>124</w:t>
              </w:r>
            </w:ins>
          </w:p>
        </w:tc>
      </w:tr>
    </w:tbl>
    <w:p w14:paraId="00E8DEDF" w14:textId="77777777" w:rsidR="0069225A" w:rsidRDefault="0069225A">
      <w:pPr>
        <w:rPr>
          <w:ins w:id="27136" w:author="Neeshu Bhadauriya" w:date="2021-09-27T16:13:00Z"/>
        </w:rPr>
      </w:pPr>
    </w:p>
    <w:p w14:paraId="211868EE" w14:textId="1AB24140" w:rsidR="002B4E98" w:rsidRDefault="005858C1">
      <w:pPr>
        <w:rPr>
          <w:ins w:id="27137" w:author="Neeshu Bhadauriya" w:date="2021-09-27T16:13:00Z"/>
        </w:rPr>
      </w:pPr>
      <w:ins w:id="27138" w:author="Neeshu Bhadauriya" w:date="2021-09-27T16:14:00Z">
        <w:r>
          <w:rPr>
            <w:noProof/>
          </w:rPr>
          <w:pict w14:anchorId="694517E3">
            <v:shape id="_x0000_s1276" type="#_x0000_t202" style="position:absolute;margin-left:0;margin-top:-.05pt;width:508.5pt;height:23.25pt;z-index:2526289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" filled="f" stroked="f">
              <v:textbox>
                <w:txbxContent>
                  <w:p w14:paraId="4771B398" w14:textId="4205D32B" w:rsidR="002B4E98" w:rsidRPr="00AB7B64" w:rsidRDefault="002B4E98" w:rsidP="002B4E98">
                    <w:pPr>
                      <w:spacing w:line="360" w:lineRule="auto"/>
                      <w:textAlignment w:val="baseline"/>
                      <w:rPr>
                        <w:rFonts w:ascii="Verdana" w:eastAsia="Verdana" w:hAnsi="Verdana" w:cs="Verdana"/>
                        <w:b/>
                        <w:bCs/>
                        <w:color w:val="000000" w:themeColor="text1"/>
                        <w:kern w:val="24"/>
                        <w:sz w:val="20"/>
                        <w:szCs w:val="20"/>
                        <w:lang w:val="en-US"/>
                      </w:rPr>
                    </w:pPr>
                    <w:ins w:id="27139" w:author="Neeshu Bhadauriya" w:date="2021-09-27T16:13:00Z">
                      <w:r w:rsidRPr="002B4E98">
                        <w:rPr>
                          <w:rFonts w:ascii="Verdana" w:eastAsia="Verdana" w:hAnsi="Verdana" w:cs="Verdana"/>
                          <w:b/>
                          <w:bCs/>
                          <w:color w:val="000000" w:themeColor="text1"/>
                          <w:kern w:val="24"/>
                          <w:sz w:val="20"/>
                          <w:szCs w:val="20"/>
                          <w:lang w:val="en-US"/>
                        </w:rPr>
                        <w:t>3.2.5.</w:t>
                      </w:r>
                    </w:ins>
                    <w:ins w:id="27140" w:author="Neeshu Bhadauriya" w:date="2021-09-27T16:14:00Z">
                      <w:r>
                        <w:rPr>
                          <w:rFonts w:ascii="Verdana" w:eastAsia="Verdana" w:hAnsi="Verdana" w:cs="Verdana"/>
                          <w:b/>
                          <w:bCs/>
                          <w:color w:val="000000" w:themeColor="text1"/>
                          <w:kern w:val="24"/>
                          <w:sz w:val="20"/>
                          <w:szCs w:val="20"/>
                          <w:lang w:val="en-US"/>
                        </w:rPr>
                        <w:t>4</w:t>
                      </w:r>
                    </w:ins>
                    <w:ins w:id="27141" w:author="Neeshu Bhadauriya" w:date="2021-09-27T16:13:00Z">
                      <w:r w:rsidRPr="002B4E98">
                        <w:rPr>
                          <w:rFonts w:ascii="Verdana" w:eastAsia="Verdana" w:hAnsi="Verdana" w:cs="Verdana"/>
                          <w:b/>
                          <w:bCs/>
                          <w:color w:val="000000" w:themeColor="text1"/>
                          <w:kern w:val="24"/>
                          <w:sz w:val="20"/>
                          <w:szCs w:val="20"/>
                          <w:lang w:val="en-US"/>
                        </w:rPr>
                        <w:t>.</w:t>
                      </w:r>
                    </w:ins>
                    <w:del w:id="27142" w:author="Neeshu Bhadauriya" w:date="2021-09-27T16:13:00Z">
                      <w:r w:rsidRPr="00AB7B64" w:rsidDel="002B4E98">
                        <w:rPr>
                          <w:rFonts w:ascii="Verdana" w:eastAsia="Verdana" w:hAnsi="Verdana" w:cs="Verdana"/>
                          <w:b/>
                          <w:bCs/>
                          <w:color w:val="000000" w:themeColor="text1"/>
                          <w:kern w:val="24"/>
                          <w:sz w:val="20"/>
                          <w:szCs w:val="20"/>
                          <w:lang w:val="en-US"/>
                        </w:rPr>
                        <w:delText>3.2.3.1.</w:delText>
                      </w:r>
                    </w:del>
                    <w:r w:rsidRPr="00AB7B64">
                      <w:rPr>
                        <w:rFonts w:ascii="Verdana" w:eastAsia="Verdana" w:hAnsi="Verdana" w:cs="Verdana"/>
                        <w:b/>
                        <w:bCs/>
                        <w:color w:val="000000" w:themeColor="text1"/>
                        <w:kern w:val="24"/>
                        <w:sz w:val="20"/>
                        <w:szCs w:val="20"/>
                        <w:lang w:val="en-US"/>
                      </w:rPr>
                      <w:t xml:space="preserve"> Demand By </w:t>
                    </w:r>
                    <w:del w:id="27143" w:author="Neeshu Bhadauriya" w:date="2021-09-27T16:14:00Z">
                      <w:r w:rsidRPr="00AB7B64" w:rsidDel="002B4E98">
                        <w:rPr>
                          <w:rFonts w:ascii="Verdana" w:eastAsia="Verdana" w:hAnsi="Verdana" w:cs="Verdana"/>
                          <w:b/>
                          <w:bCs/>
                          <w:color w:val="000000" w:themeColor="text1"/>
                          <w:kern w:val="24"/>
                          <w:sz w:val="20"/>
                          <w:szCs w:val="20"/>
                          <w:lang w:val="en-US"/>
                        </w:rPr>
                        <w:delText>Application</w:delText>
                      </w:r>
                    </w:del>
                    <w:ins w:id="27144" w:author="Neeshu Bhadauriya" w:date="2021-09-27T16:14:00Z">
                      <w:r>
                        <w:rPr>
                          <w:rFonts w:ascii="Verdana" w:eastAsia="Verdana" w:hAnsi="Verdana" w:cs="Verdana"/>
                          <w:b/>
                          <w:bCs/>
                          <w:color w:val="000000" w:themeColor="text1"/>
                          <w:kern w:val="24"/>
                          <w:sz w:val="20"/>
                          <w:szCs w:val="20"/>
                          <w:lang w:val="en-US"/>
                        </w:rPr>
                        <w:t>Type</w:t>
                      </w:r>
                    </w:ins>
                  </w:p>
                </w:txbxContent>
              </v:textbox>
              <w10:wrap anchorx="margin"/>
            </v:shape>
          </w:pict>
        </w:r>
      </w:ins>
    </w:p>
    <w:p w14:paraId="4719E4F7" w14:textId="30D20D94" w:rsidR="002B4E98" w:rsidDel="002B4E98" w:rsidRDefault="002B4E98">
      <w:pPr>
        <w:rPr>
          <w:del w:id="27145" w:author="Neeshu Bhadauriya" w:date="2021-09-27T16:14:00Z"/>
        </w:rPr>
      </w:pPr>
    </w:p>
    <w:p w14:paraId="5B4DB596" w14:textId="2D38A9D1" w:rsidR="00023038" w:rsidDel="0069225A" w:rsidRDefault="005858C1">
      <w:pPr>
        <w:rPr>
          <w:del w:id="27146" w:author="Dilip Kumar" w:date="2021-09-25T12:39:00Z"/>
        </w:rPr>
      </w:pPr>
      <w:r>
        <w:rPr>
          <w:noProof/>
        </w:rPr>
        <w:pict w14:anchorId="6AF3FCDD">
          <v:shape id="_x0000_s1275" type="#_x0000_t202" style="position:absolute;margin-left:-4.2pt;margin-top:.95pt;width:500.25pt;height:36.7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" filled="f" stroked="f">
            <v:textbox>
              <w:txbxContent>
                <w:p w14:paraId="1C9BAA6D" w14:textId="29F479AE" w:rsidR="001039EA" w:rsidRPr="005858C1" w:rsidRDefault="001039EA" w:rsidP="001039EA">
                  <w:pPr>
                    <w:spacing w:line="360" w:lineRule="auto"/>
                    <w:textAlignment w:val="baseline"/>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 xml:space="preserve">Figure </w:t>
                  </w:r>
                  <w:ins w:id="27147" w:author="Ritu Kamra" w:date="2021-09-27T18:04:00Z">
                    <w:r w:rsidR="002614CD" w:rsidRPr="005858C1">
                      <w:rPr>
                        <w:rFonts w:ascii="Verdana" w:eastAsia="Verdana" w:hAnsi="Verdana" w:cs="Verdana"/>
                        <w:b/>
                        <w:bCs/>
                        <w:color w:val="0F0E0E"/>
                        <w:kern w:val="24"/>
                        <w:sz w:val="20"/>
                        <w:szCs w:val="20"/>
                        <w:lang w:val="en-US"/>
                      </w:rPr>
                      <w:t>5</w:t>
                    </w:r>
                  </w:ins>
                  <w:ins w:id="27148" w:author="Ritu Kamra" w:date="2021-09-27T18:57:00Z">
                    <w:r w:rsidR="008A03E7" w:rsidRPr="005858C1">
                      <w:rPr>
                        <w:rFonts w:ascii="Verdana" w:eastAsia="Verdana" w:hAnsi="Verdana" w:cs="Verdana"/>
                        <w:b/>
                        <w:bCs/>
                        <w:color w:val="0F0E0E"/>
                        <w:kern w:val="24"/>
                        <w:sz w:val="20"/>
                        <w:szCs w:val="20"/>
                        <w:lang w:val="en-US"/>
                      </w:rPr>
                      <w:t>1</w:t>
                    </w:r>
                  </w:ins>
                  <w:del w:id="27149" w:author="Ritu Kamra" w:date="2021-09-27T17:19:00Z">
                    <w:r w:rsidRPr="005858C1" w:rsidDel="00C854D0">
                      <w:rPr>
                        <w:rFonts w:ascii="Verdana" w:eastAsia="Verdana" w:hAnsi="Verdana" w:cs="Verdana"/>
                        <w:b/>
                        <w:bCs/>
                        <w:color w:val="0F0E0E"/>
                        <w:kern w:val="24"/>
                        <w:sz w:val="20"/>
                        <w:szCs w:val="20"/>
                        <w:lang w:val="en-US"/>
                      </w:rPr>
                      <w:delText>35</w:delText>
                    </w:r>
                  </w:del>
                  <w:r w:rsidRPr="005858C1">
                    <w:rPr>
                      <w:rFonts w:ascii="Verdana" w:eastAsia="Verdana" w:hAnsi="Verdana" w:cs="Verdana"/>
                      <w:b/>
                      <w:bCs/>
                      <w:color w:val="0F0E0E"/>
                      <w:kern w:val="24"/>
                      <w:sz w:val="20"/>
                      <w:szCs w:val="20"/>
                      <w:lang w:val="en-US"/>
                    </w:rPr>
                    <w:t xml:space="preserve">: South America </w:t>
                  </w:r>
                  <w:r w:rsidR="00F615C8" w:rsidRPr="005858C1">
                    <w:rPr>
                      <w:rFonts w:ascii="Verdana" w:eastAsia="Verdana" w:hAnsi="Verdana" w:cs="Verdana"/>
                      <w:b/>
                      <w:bCs/>
                      <w:color w:val="0F0E0E"/>
                      <w:kern w:val="24"/>
                      <w:sz w:val="20"/>
                      <w:szCs w:val="20"/>
                      <w:lang w:val="en-US"/>
                    </w:rPr>
                    <w:t>Epoxy Resin</w:t>
                  </w:r>
                  <w:del w:id="27150" w:author="Ritu Kamra" w:date="2021-09-27T20:39:00Z">
                    <w:r w:rsidRPr="005858C1" w:rsidDel="00D02970">
                      <w:rPr>
                        <w:rFonts w:ascii="Verdana" w:eastAsia="Verdana" w:hAnsi="Verdana" w:cs="Verdana"/>
                        <w:b/>
                        <w:bCs/>
                        <w:color w:val="0F0E0E"/>
                        <w:kern w:val="24"/>
                        <w:sz w:val="20"/>
                        <w:szCs w:val="20"/>
                        <w:lang w:val="en-US"/>
                      </w:rPr>
                      <w:delText xml:space="preserve"> </w:delText>
                    </w:r>
                  </w:del>
                  <w:ins w:id="27151" w:author="Ritu Kamra" w:date="2021-09-27T20:39:00Z">
                    <w:r w:rsidR="00D02970" w:rsidRPr="005858C1">
                      <w:rPr>
                        <w:rFonts w:ascii="Verdana" w:eastAsia="Verdana" w:hAnsi="Verdana" w:cs="Verdana"/>
                        <w:b/>
                        <w:bCs/>
                        <w:color w:val="0F0E0E"/>
                        <w:kern w:val="24"/>
                        <w:sz w:val="20"/>
                        <w:szCs w:val="20"/>
                        <w:lang w:val="en-US"/>
                      </w:rPr>
                      <w:t xml:space="preserve"> Demand</w:t>
                    </w:r>
                  </w:ins>
                  <w:del w:id="27152" w:author="Ritu Kamra" w:date="2021-09-27T20:39:00Z">
                    <w:r w:rsidRPr="005858C1" w:rsidDel="00D02970">
                      <w:rPr>
                        <w:rFonts w:ascii="Verdana" w:eastAsia="Verdana" w:hAnsi="Verdana" w:cs="Verdana"/>
                        <w:b/>
                        <w:bCs/>
                        <w:color w:val="0F0E0E"/>
                        <w:kern w:val="24"/>
                        <w:sz w:val="20"/>
                        <w:szCs w:val="20"/>
                        <w:lang w:val="en-US"/>
                      </w:rPr>
                      <w:delText>Market Share</w:delText>
                    </w:r>
                  </w:del>
                  <w:r w:rsidRPr="005858C1">
                    <w:rPr>
                      <w:rFonts w:ascii="Verdana" w:eastAsia="Verdana" w:hAnsi="Verdana" w:cs="Verdana"/>
                      <w:b/>
                      <w:bCs/>
                      <w:color w:val="0F0E0E"/>
                      <w:kern w:val="24"/>
                      <w:sz w:val="20"/>
                      <w:szCs w:val="20"/>
                      <w:lang w:val="en-US"/>
                    </w:rPr>
                    <w:t>, By Type, By Volume, 2015–2030F</w:t>
                  </w:r>
                </w:p>
              </w:txbxContent>
            </v:textbox>
            <w10:wrap anchorx="margin"/>
          </v:shape>
        </w:pict>
      </w:r>
      <w:r>
        <w:rPr>
          <w:noProof/>
        </w:rPr>
        <w:pict w14:anchorId="2F2D35DA">
          <v:shape id="_x0000_s1274" type="#_x0000_t202" style="position:absolute;margin-left:215.55pt;margin-top:161.5pt;width:293.25pt;height:31.5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" filled="f" stroked="f">
            <v:textbox>
              <w:txbxContent>
                <w:p w14:paraId="11D4C83C" w14:textId="107A3747"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Source: TechSci Research</w:t>
                  </w:r>
                  <w:ins w:id="27153" w:author="Ritu Kamra" w:date="2021-09-24T18:29:00Z">
                    <w:r w:rsidR="00586D06">
                      <w:rPr>
                        <w:rFonts w:ascii="Verdana" w:eastAsia="Verdana" w:hAnsi="Verdana" w:cs="Verdana"/>
                        <w:i/>
                        <w:iCs/>
                        <w:color w:val="000000" w:themeColor="text1"/>
                        <w:kern w:val="24"/>
                        <w:sz w:val="12"/>
                        <w:szCs w:val="12"/>
                      </w:rPr>
                      <w:t>\</w:t>
                    </w:r>
                  </w:ins>
                </w:p>
              </w:txbxContent>
            </v:textbox>
            <w10:wrap anchorx="margin"/>
          </v:shape>
        </w:pict>
      </w:r>
      <w:r w:rsidR="00195B91" w:rsidRPr="0013644D">
        <w:rPr>
          <w:noProof/>
        </w:rPr>
        <w:drawing>
          <wp:inline distT="0" distB="0" distL="0" distR="0" wp14:anchorId="291A55DE" wp14:editId="1C03F919">
            <wp:extent cx="6360795" cy="2505075"/>
            <wp:effectExtent l="0" t="0" r="1905" b="0"/>
            <wp:docPr id="254" name="Chart 254">
              <a:extLst xmlns:a="http://schemas.openxmlformats.org/drawingml/2006/main">
                <a:ext uri="{FF2B5EF4-FFF2-40B4-BE49-F238E27FC236}">
                  <a16:creationId xmlns:a16="http://schemas.microsoft.com/office/drawing/2014/main" id="{5083EE75-E38F-4D2E-83CF-7096F52B3E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25FE3403" w14:textId="77777777" w:rsidR="0069225A" w:rsidRDefault="0069225A">
      <w:pPr>
        <w:rPr>
          <w:ins w:id="27154" w:author="Hardik Malhotra" w:date="2021-09-30T23:48:00Z"/>
        </w:rPr>
      </w:pPr>
    </w:p>
    <w:tbl>
      <w:tblPr>
        <w:tblW w:w="10345" w:type="dxa"/>
        <w:tblInd w:w="-185" w:type="dxa"/>
        <w:tblLook w:val="04A0" w:firstRow="1" w:lastRow="0" w:firstColumn="1" w:lastColumn="0" w:noHBand="0" w:noVBand="1"/>
      </w:tblPr>
      <w:tblGrid>
        <w:gridCol w:w="1152"/>
        <w:gridCol w:w="526"/>
        <w:gridCol w:w="526"/>
        <w:gridCol w:w="526"/>
        <w:gridCol w:w="526"/>
        <w:gridCol w:w="580"/>
        <w:gridCol w:w="595"/>
        <w:gridCol w:w="577"/>
        <w:gridCol w:w="577"/>
        <w:gridCol w:w="595"/>
        <w:gridCol w:w="595"/>
        <w:gridCol w:w="595"/>
        <w:gridCol w:w="595"/>
        <w:gridCol w:w="595"/>
        <w:gridCol w:w="595"/>
        <w:gridCol w:w="595"/>
        <w:gridCol w:w="595"/>
        <w:tblGridChange w:id="27155">
          <w:tblGrid>
            <w:gridCol w:w="1152"/>
            <w:gridCol w:w="526"/>
            <w:gridCol w:w="526"/>
            <w:gridCol w:w="526"/>
            <w:gridCol w:w="526"/>
            <w:gridCol w:w="580"/>
            <w:gridCol w:w="595"/>
            <w:gridCol w:w="577"/>
            <w:gridCol w:w="577"/>
            <w:gridCol w:w="595"/>
            <w:gridCol w:w="595"/>
            <w:gridCol w:w="595"/>
            <w:gridCol w:w="595"/>
            <w:gridCol w:w="595"/>
            <w:gridCol w:w="595"/>
            <w:gridCol w:w="595"/>
            <w:gridCol w:w="595"/>
          </w:tblGrid>
        </w:tblGridChange>
      </w:tblGrid>
      <w:tr w:rsidR="0069225A" w:rsidRPr="00257590" w14:paraId="648C100C" w14:textId="77777777" w:rsidTr="00092529">
        <w:trPr>
          <w:trHeight w:val="284"/>
          <w:ins w:id="27156" w:author="Hardik Malhotra" w:date="2021-09-30T23:48:00Z"/>
        </w:trPr>
        <w:tc>
          <w:tcPr>
            <w:tcW w:w="1152"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00D5DA2A" w14:textId="77777777" w:rsidR="0069225A" w:rsidRPr="00257590" w:rsidRDefault="0069225A" w:rsidP="00092529">
            <w:pPr>
              <w:spacing w:after="0" w:line="240" w:lineRule="auto"/>
              <w:jc w:val="center"/>
              <w:rPr>
                <w:ins w:id="27157" w:author="Hardik Malhotra" w:date="2021-09-30T23:48:00Z"/>
                <w:rFonts w:ascii="Verdana" w:eastAsia="Times New Roman" w:hAnsi="Verdana" w:cs="Arial"/>
                <w:b/>
                <w:bCs/>
                <w:color w:val="FFFFFF" w:themeColor="background1"/>
                <w:sz w:val="10"/>
                <w:szCs w:val="10"/>
                <w:lang w:val="en-US"/>
              </w:rPr>
            </w:pPr>
            <w:ins w:id="27158" w:author="Hardik Malhotra" w:date="2021-09-30T23:48:00Z">
              <w:r w:rsidRPr="00257590">
                <w:rPr>
                  <w:rFonts w:ascii="Verdana" w:eastAsia="Times New Roman" w:hAnsi="Verdana" w:cs="Arial"/>
                  <w:b/>
                  <w:bCs/>
                  <w:color w:val="FFFFFF" w:themeColor="background1"/>
                  <w:sz w:val="10"/>
                  <w:szCs w:val="10"/>
                  <w:lang w:val="en-US"/>
                </w:rPr>
                <w:t>Demand by Type</w:t>
              </w:r>
            </w:ins>
          </w:p>
        </w:tc>
        <w:tc>
          <w:tcPr>
            <w:tcW w:w="526" w:type="dxa"/>
            <w:tcBorders>
              <w:top w:val="single" w:sz="4" w:space="0" w:color="auto"/>
              <w:left w:val="nil"/>
              <w:bottom w:val="single" w:sz="4" w:space="0" w:color="auto"/>
              <w:right w:val="single" w:sz="4" w:space="0" w:color="auto"/>
            </w:tcBorders>
            <w:shd w:val="clear" w:color="auto" w:fill="C00000"/>
            <w:noWrap/>
            <w:vAlign w:val="center"/>
            <w:hideMark/>
          </w:tcPr>
          <w:p w14:paraId="271F3887" w14:textId="77777777" w:rsidR="0069225A" w:rsidRPr="00257590" w:rsidRDefault="0069225A" w:rsidP="00092529">
            <w:pPr>
              <w:spacing w:after="0" w:line="480" w:lineRule="auto"/>
              <w:jc w:val="center"/>
              <w:rPr>
                <w:ins w:id="27159" w:author="Hardik Malhotra" w:date="2021-09-30T23:48:00Z"/>
                <w:rFonts w:ascii="Verdana" w:eastAsia="Times New Roman" w:hAnsi="Verdana" w:cs="Arial"/>
                <w:b/>
                <w:bCs/>
                <w:color w:val="FFFFFF" w:themeColor="background1"/>
                <w:sz w:val="10"/>
                <w:szCs w:val="10"/>
                <w:lang w:val="en-US"/>
              </w:rPr>
            </w:pPr>
            <w:ins w:id="27160" w:author="Hardik Malhotra" w:date="2021-09-30T23:48:00Z">
              <w:r w:rsidRPr="00257590">
                <w:rPr>
                  <w:rFonts w:ascii="Verdana" w:eastAsia="Times New Roman" w:hAnsi="Verdana" w:cs="Arial"/>
                  <w:b/>
                  <w:bCs/>
                  <w:color w:val="FFFFFF" w:themeColor="background1"/>
                  <w:sz w:val="10"/>
                  <w:szCs w:val="10"/>
                  <w:lang w:val="en-US"/>
                </w:rPr>
                <w:t>2015</w:t>
              </w:r>
            </w:ins>
          </w:p>
        </w:tc>
        <w:tc>
          <w:tcPr>
            <w:tcW w:w="526" w:type="dxa"/>
            <w:tcBorders>
              <w:top w:val="single" w:sz="4" w:space="0" w:color="auto"/>
              <w:left w:val="nil"/>
              <w:bottom w:val="single" w:sz="4" w:space="0" w:color="auto"/>
              <w:right w:val="single" w:sz="4" w:space="0" w:color="auto"/>
            </w:tcBorders>
            <w:shd w:val="clear" w:color="auto" w:fill="C00000"/>
            <w:noWrap/>
            <w:vAlign w:val="center"/>
            <w:hideMark/>
          </w:tcPr>
          <w:p w14:paraId="73C86084" w14:textId="77777777" w:rsidR="0069225A" w:rsidRPr="00257590" w:rsidRDefault="0069225A" w:rsidP="00092529">
            <w:pPr>
              <w:spacing w:after="0" w:line="480" w:lineRule="auto"/>
              <w:jc w:val="center"/>
              <w:rPr>
                <w:ins w:id="27161" w:author="Hardik Malhotra" w:date="2021-09-30T23:48:00Z"/>
                <w:rFonts w:ascii="Verdana" w:eastAsia="Times New Roman" w:hAnsi="Verdana" w:cs="Arial"/>
                <w:b/>
                <w:bCs/>
                <w:color w:val="FFFFFF" w:themeColor="background1"/>
                <w:sz w:val="10"/>
                <w:szCs w:val="10"/>
                <w:lang w:val="en-US"/>
              </w:rPr>
            </w:pPr>
            <w:ins w:id="27162" w:author="Hardik Malhotra" w:date="2021-09-30T23:48:00Z">
              <w:r w:rsidRPr="00257590">
                <w:rPr>
                  <w:rFonts w:ascii="Verdana" w:eastAsia="Times New Roman" w:hAnsi="Verdana" w:cs="Arial"/>
                  <w:b/>
                  <w:bCs/>
                  <w:color w:val="FFFFFF" w:themeColor="background1"/>
                  <w:sz w:val="10"/>
                  <w:szCs w:val="10"/>
                  <w:lang w:val="en-US"/>
                </w:rPr>
                <w:t>2016</w:t>
              </w:r>
            </w:ins>
          </w:p>
        </w:tc>
        <w:tc>
          <w:tcPr>
            <w:tcW w:w="526" w:type="dxa"/>
            <w:tcBorders>
              <w:top w:val="single" w:sz="4" w:space="0" w:color="auto"/>
              <w:left w:val="nil"/>
              <w:bottom w:val="single" w:sz="4" w:space="0" w:color="auto"/>
              <w:right w:val="single" w:sz="4" w:space="0" w:color="auto"/>
            </w:tcBorders>
            <w:shd w:val="clear" w:color="auto" w:fill="C00000"/>
            <w:noWrap/>
            <w:vAlign w:val="bottom"/>
            <w:hideMark/>
          </w:tcPr>
          <w:p w14:paraId="692BAC9D" w14:textId="77777777" w:rsidR="0069225A" w:rsidRPr="00257590" w:rsidRDefault="0069225A" w:rsidP="00092529">
            <w:pPr>
              <w:spacing w:after="0" w:line="480" w:lineRule="auto"/>
              <w:jc w:val="center"/>
              <w:rPr>
                <w:ins w:id="27163" w:author="Hardik Malhotra" w:date="2021-09-30T23:48:00Z"/>
                <w:rFonts w:ascii="Verdana" w:eastAsia="Times New Roman" w:hAnsi="Verdana" w:cs="Arial"/>
                <w:b/>
                <w:bCs/>
                <w:color w:val="FFFFFF" w:themeColor="background1"/>
                <w:sz w:val="10"/>
                <w:szCs w:val="10"/>
                <w:lang w:val="en-US"/>
              </w:rPr>
            </w:pPr>
            <w:ins w:id="27164" w:author="Hardik Malhotra" w:date="2021-09-30T23:48:00Z">
              <w:r w:rsidRPr="00257590">
                <w:rPr>
                  <w:rFonts w:ascii="Verdana" w:eastAsia="Times New Roman" w:hAnsi="Verdana" w:cs="Arial"/>
                  <w:b/>
                  <w:bCs/>
                  <w:color w:val="FFFFFF" w:themeColor="background1"/>
                  <w:sz w:val="10"/>
                  <w:szCs w:val="10"/>
                  <w:lang w:val="en-US"/>
                </w:rPr>
                <w:t>2017</w:t>
              </w:r>
            </w:ins>
          </w:p>
        </w:tc>
        <w:tc>
          <w:tcPr>
            <w:tcW w:w="526" w:type="dxa"/>
            <w:tcBorders>
              <w:top w:val="single" w:sz="4" w:space="0" w:color="auto"/>
              <w:left w:val="nil"/>
              <w:bottom w:val="single" w:sz="4" w:space="0" w:color="auto"/>
              <w:right w:val="single" w:sz="4" w:space="0" w:color="auto"/>
            </w:tcBorders>
            <w:shd w:val="clear" w:color="auto" w:fill="C00000"/>
            <w:noWrap/>
            <w:vAlign w:val="bottom"/>
            <w:hideMark/>
          </w:tcPr>
          <w:p w14:paraId="4B89E09F" w14:textId="77777777" w:rsidR="0069225A" w:rsidRPr="00257590" w:rsidRDefault="0069225A" w:rsidP="00092529">
            <w:pPr>
              <w:spacing w:after="0" w:line="480" w:lineRule="auto"/>
              <w:jc w:val="center"/>
              <w:rPr>
                <w:ins w:id="27165" w:author="Hardik Malhotra" w:date="2021-09-30T23:48:00Z"/>
                <w:rFonts w:ascii="Verdana" w:eastAsia="Times New Roman" w:hAnsi="Verdana" w:cs="Arial"/>
                <w:b/>
                <w:bCs/>
                <w:color w:val="FFFFFF" w:themeColor="background1"/>
                <w:sz w:val="10"/>
                <w:szCs w:val="10"/>
                <w:lang w:val="en-US"/>
              </w:rPr>
            </w:pPr>
            <w:ins w:id="27166" w:author="Hardik Malhotra" w:date="2021-09-30T23:48:00Z">
              <w:r w:rsidRPr="00257590">
                <w:rPr>
                  <w:rFonts w:ascii="Verdana" w:eastAsia="Times New Roman" w:hAnsi="Verdana" w:cs="Arial"/>
                  <w:b/>
                  <w:bCs/>
                  <w:color w:val="FFFFFF" w:themeColor="background1"/>
                  <w:sz w:val="10"/>
                  <w:szCs w:val="10"/>
                  <w:lang w:val="en-US"/>
                </w:rPr>
                <w:t>2018</w:t>
              </w:r>
            </w:ins>
          </w:p>
        </w:tc>
        <w:tc>
          <w:tcPr>
            <w:tcW w:w="580" w:type="dxa"/>
            <w:tcBorders>
              <w:top w:val="single" w:sz="4" w:space="0" w:color="auto"/>
              <w:left w:val="nil"/>
              <w:bottom w:val="single" w:sz="4" w:space="0" w:color="auto"/>
              <w:right w:val="single" w:sz="4" w:space="0" w:color="auto"/>
            </w:tcBorders>
            <w:shd w:val="clear" w:color="auto" w:fill="C00000"/>
            <w:noWrap/>
            <w:vAlign w:val="bottom"/>
            <w:hideMark/>
          </w:tcPr>
          <w:p w14:paraId="037B0896" w14:textId="77777777" w:rsidR="0069225A" w:rsidRPr="00257590" w:rsidRDefault="0069225A" w:rsidP="00092529">
            <w:pPr>
              <w:spacing w:after="0" w:line="480" w:lineRule="auto"/>
              <w:jc w:val="center"/>
              <w:rPr>
                <w:ins w:id="27167" w:author="Hardik Malhotra" w:date="2021-09-30T23:48:00Z"/>
                <w:rFonts w:ascii="Verdana" w:eastAsia="Times New Roman" w:hAnsi="Verdana" w:cs="Arial"/>
                <w:b/>
                <w:bCs/>
                <w:color w:val="FFFFFF" w:themeColor="background1"/>
                <w:sz w:val="10"/>
                <w:szCs w:val="10"/>
                <w:lang w:val="en-US"/>
              </w:rPr>
            </w:pPr>
            <w:ins w:id="27168" w:author="Hardik Malhotra" w:date="2021-09-30T23:48:00Z">
              <w:r w:rsidRPr="00257590">
                <w:rPr>
                  <w:rFonts w:ascii="Verdana" w:eastAsia="Times New Roman" w:hAnsi="Verdana" w:cs="Arial"/>
                  <w:b/>
                  <w:bCs/>
                  <w:color w:val="FFFFFF" w:themeColor="background1"/>
                  <w:sz w:val="10"/>
                  <w:szCs w:val="10"/>
                  <w:lang w:val="en-US"/>
                </w:rPr>
                <w:t>2019</w:t>
              </w:r>
            </w:ins>
          </w:p>
        </w:tc>
        <w:tc>
          <w:tcPr>
            <w:tcW w:w="595" w:type="dxa"/>
            <w:tcBorders>
              <w:top w:val="single" w:sz="4" w:space="0" w:color="auto"/>
              <w:left w:val="nil"/>
              <w:bottom w:val="single" w:sz="4" w:space="0" w:color="auto"/>
              <w:right w:val="single" w:sz="4" w:space="0" w:color="auto"/>
            </w:tcBorders>
            <w:shd w:val="clear" w:color="auto" w:fill="C00000"/>
            <w:noWrap/>
            <w:vAlign w:val="bottom"/>
            <w:hideMark/>
          </w:tcPr>
          <w:p w14:paraId="22050749" w14:textId="77777777" w:rsidR="0069225A" w:rsidRPr="00257590" w:rsidRDefault="0069225A" w:rsidP="00092529">
            <w:pPr>
              <w:spacing w:after="0" w:line="480" w:lineRule="auto"/>
              <w:jc w:val="center"/>
              <w:rPr>
                <w:ins w:id="27169" w:author="Hardik Malhotra" w:date="2021-09-30T23:48:00Z"/>
                <w:rFonts w:ascii="Verdana" w:eastAsia="Times New Roman" w:hAnsi="Verdana" w:cs="Arial"/>
                <w:b/>
                <w:bCs/>
                <w:color w:val="FFFFFF" w:themeColor="background1"/>
                <w:sz w:val="10"/>
                <w:szCs w:val="10"/>
                <w:lang w:val="en-US"/>
              </w:rPr>
            </w:pPr>
            <w:ins w:id="27170" w:author="Hardik Malhotra" w:date="2021-09-30T23:48:00Z">
              <w:r w:rsidRPr="00257590">
                <w:rPr>
                  <w:rFonts w:ascii="Verdana" w:eastAsia="Times New Roman" w:hAnsi="Verdana" w:cs="Arial"/>
                  <w:b/>
                  <w:bCs/>
                  <w:color w:val="FFFFFF" w:themeColor="background1"/>
                  <w:sz w:val="10"/>
                  <w:szCs w:val="10"/>
                  <w:lang w:val="en-US"/>
                </w:rPr>
                <w:t>2020</w:t>
              </w:r>
            </w:ins>
          </w:p>
        </w:tc>
        <w:tc>
          <w:tcPr>
            <w:tcW w:w="577" w:type="dxa"/>
            <w:tcBorders>
              <w:top w:val="single" w:sz="4" w:space="0" w:color="auto"/>
              <w:left w:val="nil"/>
              <w:bottom w:val="single" w:sz="4" w:space="0" w:color="auto"/>
              <w:right w:val="single" w:sz="4" w:space="0" w:color="auto"/>
            </w:tcBorders>
            <w:shd w:val="clear" w:color="auto" w:fill="C00000"/>
            <w:noWrap/>
            <w:vAlign w:val="bottom"/>
            <w:hideMark/>
          </w:tcPr>
          <w:p w14:paraId="35F5361D" w14:textId="77777777" w:rsidR="0069225A" w:rsidRPr="00257590" w:rsidRDefault="0069225A" w:rsidP="00092529">
            <w:pPr>
              <w:spacing w:after="0" w:line="480" w:lineRule="auto"/>
              <w:jc w:val="center"/>
              <w:rPr>
                <w:ins w:id="27171" w:author="Hardik Malhotra" w:date="2021-09-30T23:48:00Z"/>
                <w:rFonts w:ascii="Verdana" w:eastAsia="Times New Roman" w:hAnsi="Verdana" w:cs="Arial"/>
                <w:b/>
                <w:bCs/>
                <w:color w:val="FFFFFF" w:themeColor="background1"/>
                <w:sz w:val="10"/>
                <w:szCs w:val="10"/>
                <w:lang w:val="en-US"/>
              </w:rPr>
            </w:pPr>
            <w:ins w:id="27172" w:author="Hardik Malhotra" w:date="2021-09-30T23:48:00Z">
              <w:r w:rsidRPr="00257590">
                <w:rPr>
                  <w:rFonts w:ascii="Verdana" w:eastAsia="Times New Roman" w:hAnsi="Verdana" w:cs="Arial"/>
                  <w:b/>
                  <w:bCs/>
                  <w:color w:val="FFFFFF" w:themeColor="background1"/>
                  <w:sz w:val="10"/>
                  <w:szCs w:val="10"/>
                  <w:lang w:val="en-US"/>
                </w:rPr>
                <w:t>2021E</w:t>
              </w:r>
            </w:ins>
          </w:p>
        </w:tc>
        <w:tc>
          <w:tcPr>
            <w:tcW w:w="577" w:type="dxa"/>
            <w:tcBorders>
              <w:top w:val="single" w:sz="4" w:space="0" w:color="auto"/>
              <w:left w:val="nil"/>
              <w:bottom w:val="single" w:sz="4" w:space="0" w:color="auto"/>
              <w:right w:val="single" w:sz="4" w:space="0" w:color="auto"/>
            </w:tcBorders>
            <w:shd w:val="clear" w:color="auto" w:fill="C00000"/>
            <w:noWrap/>
            <w:vAlign w:val="bottom"/>
            <w:hideMark/>
          </w:tcPr>
          <w:p w14:paraId="1B29D206" w14:textId="77777777" w:rsidR="0069225A" w:rsidRPr="00257590" w:rsidRDefault="0069225A" w:rsidP="00092529">
            <w:pPr>
              <w:spacing w:after="0" w:line="480" w:lineRule="auto"/>
              <w:jc w:val="center"/>
              <w:rPr>
                <w:ins w:id="27173" w:author="Hardik Malhotra" w:date="2021-09-30T23:48:00Z"/>
                <w:rFonts w:ascii="Verdana" w:eastAsia="Times New Roman" w:hAnsi="Verdana" w:cs="Arial"/>
                <w:b/>
                <w:bCs/>
                <w:color w:val="FFFFFF" w:themeColor="background1"/>
                <w:sz w:val="10"/>
                <w:szCs w:val="10"/>
                <w:lang w:val="en-US"/>
              </w:rPr>
            </w:pPr>
            <w:ins w:id="27174" w:author="Hardik Malhotra" w:date="2021-09-30T23:48:00Z">
              <w:r w:rsidRPr="00257590">
                <w:rPr>
                  <w:rFonts w:ascii="Verdana" w:eastAsia="Times New Roman" w:hAnsi="Verdana" w:cs="Arial"/>
                  <w:b/>
                  <w:bCs/>
                  <w:color w:val="FFFFFF" w:themeColor="background1"/>
                  <w:sz w:val="10"/>
                  <w:szCs w:val="10"/>
                  <w:lang w:val="en-US"/>
                </w:rPr>
                <w:t>2022F</w:t>
              </w:r>
            </w:ins>
          </w:p>
        </w:tc>
        <w:tc>
          <w:tcPr>
            <w:tcW w:w="595" w:type="dxa"/>
            <w:tcBorders>
              <w:top w:val="single" w:sz="4" w:space="0" w:color="auto"/>
              <w:left w:val="nil"/>
              <w:bottom w:val="single" w:sz="4" w:space="0" w:color="auto"/>
              <w:right w:val="single" w:sz="4" w:space="0" w:color="auto"/>
            </w:tcBorders>
            <w:shd w:val="clear" w:color="auto" w:fill="C00000"/>
            <w:noWrap/>
            <w:vAlign w:val="bottom"/>
            <w:hideMark/>
          </w:tcPr>
          <w:p w14:paraId="2E6B01B4" w14:textId="77777777" w:rsidR="0069225A" w:rsidRPr="00257590" w:rsidRDefault="0069225A" w:rsidP="00092529">
            <w:pPr>
              <w:spacing w:after="0" w:line="480" w:lineRule="auto"/>
              <w:jc w:val="center"/>
              <w:rPr>
                <w:ins w:id="27175" w:author="Hardik Malhotra" w:date="2021-09-30T23:48:00Z"/>
                <w:rFonts w:ascii="Verdana" w:eastAsia="Times New Roman" w:hAnsi="Verdana" w:cs="Arial"/>
                <w:b/>
                <w:bCs/>
                <w:color w:val="FFFFFF" w:themeColor="background1"/>
                <w:sz w:val="10"/>
                <w:szCs w:val="10"/>
                <w:lang w:val="en-US"/>
              </w:rPr>
            </w:pPr>
            <w:ins w:id="27176" w:author="Hardik Malhotra" w:date="2021-09-30T23:48:00Z">
              <w:r w:rsidRPr="00257590">
                <w:rPr>
                  <w:rFonts w:ascii="Verdana" w:eastAsia="Times New Roman" w:hAnsi="Verdana" w:cs="Arial"/>
                  <w:b/>
                  <w:bCs/>
                  <w:color w:val="FFFFFF" w:themeColor="background1"/>
                  <w:sz w:val="10"/>
                  <w:szCs w:val="10"/>
                  <w:lang w:val="en-US"/>
                </w:rPr>
                <w:t>2023F</w:t>
              </w:r>
            </w:ins>
          </w:p>
        </w:tc>
        <w:tc>
          <w:tcPr>
            <w:tcW w:w="595" w:type="dxa"/>
            <w:tcBorders>
              <w:top w:val="single" w:sz="4" w:space="0" w:color="auto"/>
              <w:left w:val="nil"/>
              <w:bottom w:val="single" w:sz="4" w:space="0" w:color="auto"/>
              <w:right w:val="single" w:sz="4" w:space="0" w:color="auto"/>
            </w:tcBorders>
            <w:shd w:val="clear" w:color="auto" w:fill="C00000"/>
            <w:noWrap/>
            <w:vAlign w:val="bottom"/>
            <w:hideMark/>
          </w:tcPr>
          <w:p w14:paraId="5A2D21D8" w14:textId="77777777" w:rsidR="0069225A" w:rsidRPr="00257590" w:rsidRDefault="0069225A" w:rsidP="00092529">
            <w:pPr>
              <w:spacing w:after="0" w:line="480" w:lineRule="auto"/>
              <w:jc w:val="center"/>
              <w:rPr>
                <w:ins w:id="27177" w:author="Hardik Malhotra" w:date="2021-09-30T23:48:00Z"/>
                <w:rFonts w:ascii="Verdana" w:eastAsia="Times New Roman" w:hAnsi="Verdana" w:cs="Arial"/>
                <w:b/>
                <w:bCs/>
                <w:color w:val="FFFFFF" w:themeColor="background1"/>
                <w:sz w:val="10"/>
                <w:szCs w:val="10"/>
                <w:lang w:val="en-US"/>
              </w:rPr>
            </w:pPr>
            <w:ins w:id="27178" w:author="Hardik Malhotra" w:date="2021-09-30T23:48:00Z">
              <w:r w:rsidRPr="00257590">
                <w:rPr>
                  <w:rFonts w:ascii="Verdana" w:eastAsia="Times New Roman" w:hAnsi="Verdana" w:cs="Arial"/>
                  <w:b/>
                  <w:bCs/>
                  <w:color w:val="FFFFFF" w:themeColor="background1"/>
                  <w:sz w:val="10"/>
                  <w:szCs w:val="10"/>
                  <w:lang w:val="en-US"/>
                </w:rPr>
                <w:t>2024F</w:t>
              </w:r>
            </w:ins>
          </w:p>
        </w:tc>
        <w:tc>
          <w:tcPr>
            <w:tcW w:w="595" w:type="dxa"/>
            <w:tcBorders>
              <w:top w:val="single" w:sz="4" w:space="0" w:color="auto"/>
              <w:left w:val="nil"/>
              <w:bottom w:val="single" w:sz="4" w:space="0" w:color="auto"/>
              <w:right w:val="single" w:sz="4" w:space="0" w:color="auto"/>
            </w:tcBorders>
            <w:shd w:val="clear" w:color="auto" w:fill="C00000"/>
            <w:noWrap/>
            <w:vAlign w:val="bottom"/>
            <w:hideMark/>
          </w:tcPr>
          <w:p w14:paraId="107831F0" w14:textId="77777777" w:rsidR="0069225A" w:rsidRPr="00257590" w:rsidRDefault="0069225A" w:rsidP="00092529">
            <w:pPr>
              <w:spacing w:after="0" w:line="480" w:lineRule="auto"/>
              <w:jc w:val="center"/>
              <w:rPr>
                <w:ins w:id="27179" w:author="Hardik Malhotra" w:date="2021-09-30T23:48:00Z"/>
                <w:rFonts w:ascii="Verdana" w:eastAsia="Times New Roman" w:hAnsi="Verdana" w:cs="Arial"/>
                <w:b/>
                <w:bCs/>
                <w:color w:val="FFFFFF" w:themeColor="background1"/>
                <w:sz w:val="10"/>
                <w:szCs w:val="10"/>
                <w:lang w:val="en-US"/>
              </w:rPr>
            </w:pPr>
            <w:ins w:id="27180" w:author="Hardik Malhotra" w:date="2021-09-30T23:48:00Z">
              <w:r w:rsidRPr="00257590">
                <w:rPr>
                  <w:rFonts w:ascii="Verdana" w:eastAsia="Times New Roman" w:hAnsi="Verdana" w:cs="Arial"/>
                  <w:b/>
                  <w:bCs/>
                  <w:color w:val="FFFFFF" w:themeColor="background1"/>
                  <w:sz w:val="10"/>
                  <w:szCs w:val="10"/>
                  <w:lang w:val="en-US"/>
                </w:rPr>
                <w:t>2025F</w:t>
              </w:r>
            </w:ins>
          </w:p>
        </w:tc>
        <w:tc>
          <w:tcPr>
            <w:tcW w:w="595" w:type="dxa"/>
            <w:tcBorders>
              <w:top w:val="single" w:sz="4" w:space="0" w:color="auto"/>
              <w:left w:val="nil"/>
              <w:bottom w:val="single" w:sz="4" w:space="0" w:color="auto"/>
              <w:right w:val="single" w:sz="4" w:space="0" w:color="auto"/>
            </w:tcBorders>
            <w:shd w:val="clear" w:color="auto" w:fill="C00000"/>
            <w:noWrap/>
            <w:vAlign w:val="bottom"/>
            <w:hideMark/>
          </w:tcPr>
          <w:p w14:paraId="6E208F30" w14:textId="77777777" w:rsidR="0069225A" w:rsidRPr="00257590" w:rsidRDefault="0069225A" w:rsidP="00092529">
            <w:pPr>
              <w:spacing w:after="0" w:line="480" w:lineRule="auto"/>
              <w:jc w:val="center"/>
              <w:rPr>
                <w:ins w:id="27181" w:author="Hardik Malhotra" w:date="2021-09-30T23:48:00Z"/>
                <w:rFonts w:ascii="Verdana" w:eastAsia="Times New Roman" w:hAnsi="Verdana" w:cs="Arial"/>
                <w:b/>
                <w:bCs/>
                <w:color w:val="FFFFFF" w:themeColor="background1"/>
                <w:sz w:val="10"/>
                <w:szCs w:val="10"/>
                <w:lang w:val="en-US"/>
              </w:rPr>
            </w:pPr>
            <w:ins w:id="27182" w:author="Hardik Malhotra" w:date="2021-09-30T23:48:00Z">
              <w:r w:rsidRPr="00257590">
                <w:rPr>
                  <w:rFonts w:ascii="Verdana" w:eastAsia="Times New Roman" w:hAnsi="Verdana" w:cs="Arial"/>
                  <w:b/>
                  <w:bCs/>
                  <w:color w:val="FFFFFF" w:themeColor="background1"/>
                  <w:sz w:val="10"/>
                  <w:szCs w:val="10"/>
                  <w:lang w:val="en-US"/>
                </w:rPr>
                <w:t>2026F</w:t>
              </w:r>
            </w:ins>
          </w:p>
        </w:tc>
        <w:tc>
          <w:tcPr>
            <w:tcW w:w="595" w:type="dxa"/>
            <w:tcBorders>
              <w:top w:val="single" w:sz="4" w:space="0" w:color="auto"/>
              <w:left w:val="nil"/>
              <w:bottom w:val="single" w:sz="4" w:space="0" w:color="auto"/>
              <w:right w:val="single" w:sz="4" w:space="0" w:color="auto"/>
            </w:tcBorders>
            <w:shd w:val="clear" w:color="auto" w:fill="C00000"/>
            <w:noWrap/>
            <w:vAlign w:val="bottom"/>
            <w:hideMark/>
          </w:tcPr>
          <w:p w14:paraId="72221DD2" w14:textId="77777777" w:rsidR="0069225A" w:rsidRPr="00257590" w:rsidRDefault="0069225A" w:rsidP="00092529">
            <w:pPr>
              <w:spacing w:after="0" w:line="480" w:lineRule="auto"/>
              <w:jc w:val="center"/>
              <w:rPr>
                <w:ins w:id="27183" w:author="Hardik Malhotra" w:date="2021-09-30T23:48:00Z"/>
                <w:rFonts w:ascii="Verdana" w:eastAsia="Times New Roman" w:hAnsi="Verdana" w:cs="Arial"/>
                <w:b/>
                <w:bCs/>
                <w:color w:val="FFFFFF" w:themeColor="background1"/>
                <w:sz w:val="10"/>
                <w:szCs w:val="10"/>
                <w:lang w:val="en-US"/>
              </w:rPr>
            </w:pPr>
            <w:ins w:id="27184" w:author="Hardik Malhotra" w:date="2021-09-30T23:48:00Z">
              <w:r w:rsidRPr="00257590">
                <w:rPr>
                  <w:rFonts w:ascii="Verdana" w:eastAsia="Times New Roman" w:hAnsi="Verdana" w:cs="Arial"/>
                  <w:b/>
                  <w:bCs/>
                  <w:color w:val="FFFFFF" w:themeColor="background1"/>
                  <w:sz w:val="10"/>
                  <w:szCs w:val="10"/>
                  <w:lang w:val="en-US"/>
                </w:rPr>
                <w:t>2027F</w:t>
              </w:r>
            </w:ins>
          </w:p>
        </w:tc>
        <w:tc>
          <w:tcPr>
            <w:tcW w:w="595" w:type="dxa"/>
            <w:tcBorders>
              <w:top w:val="single" w:sz="4" w:space="0" w:color="auto"/>
              <w:left w:val="nil"/>
              <w:bottom w:val="single" w:sz="4" w:space="0" w:color="auto"/>
              <w:right w:val="single" w:sz="4" w:space="0" w:color="auto"/>
            </w:tcBorders>
            <w:shd w:val="clear" w:color="auto" w:fill="C00000"/>
            <w:noWrap/>
            <w:vAlign w:val="bottom"/>
            <w:hideMark/>
          </w:tcPr>
          <w:p w14:paraId="21DEE505" w14:textId="77777777" w:rsidR="0069225A" w:rsidRPr="00257590" w:rsidRDefault="0069225A" w:rsidP="00092529">
            <w:pPr>
              <w:spacing w:after="0" w:line="480" w:lineRule="auto"/>
              <w:jc w:val="center"/>
              <w:rPr>
                <w:ins w:id="27185" w:author="Hardik Malhotra" w:date="2021-09-30T23:48:00Z"/>
                <w:rFonts w:ascii="Verdana" w:eastAsia="Times New Roman" w:hAnsi="Verdana" w:cs="Arial"/>
                <w:b/>
                <w:bCs/>
                <w:color w:val="FFFFFF" w:themeColor="background1"/>
                <w:sz w:val="10"/>
                <w:szCs w:val="10"/>
                <w:lang w:val="en-US"/>
              </w:rPr>
            </w:pPr>
            <w:ins w:id="27186" w:author="Hardik Malhotra" w:date="2021-09-30T23:48:00Z">
              <w:r w:rsidRPr="00257590">
                <w:rPr>
                  <w:rFonts w:ascii="Verdana" w:eastAsia="Times New Roman" w:hAnsi="Verdana" w:cs="Arial"/>
                  <w:b/>
                  <w:bCs/>
                  <w:color w:val="FFFFFF" w:themeColor="background1"/>
                  <w:sz w:val="10"/>
                  <w:szCs w:val="10"/>
                  <w:lang w:val="en-US"/>
                </w:rPr>
                <w:t>2028F</w:t>
              </w:r>
            </w:ins>
          </w:p>
        </w:tc>
        <w:tc>
          <w:tcPr>
            <w:tcW w:w="595" w:type="dxa"/>
            <w:tcBorders>
              <w:top w:val="single" w:sz="4" w:space="0" w:color="auto"/>
              <w:left w:val="nil"/>
              <w:bottom w:val="single" w:sz="4" w:space="0" w:color="auto"/>
              <w:right w:val="nil"/>
            </w:tcBorders>
            <w:shd w:val="clear" w:color="auto" w:fill="C00000"/>
            <w:noWrap/>
            <w:vAlign w:val="bottom"/>
            <w:hideMark/>
          </w:tcPr>
          <w:p w14:paraId="7F04C1A9" w14:textId="77777777" w:rsidR="0069225A" w:rsidRPr="00257590" w:rsidRDefault="0069225A" w:rsidP="00092529">
            <w:pPr>
              <w:spacing w:after="0" w:line="480" w:lineRule="auto"/>
              <w:jc w:val="center"/>
              <w:rPr>
                <w:ins w:id="27187" w:author="Hardik Malhotra" w:date="2021-09-30T23:48:00Z"/>
                <w:rFonts w:ascii="Verdana" w:eastAsia="Times New Roman" w:hAnsi="Verdana" w:cs="Arial"/>
                <w:b/>
                <w:bCs/>
                <w:color w:val="FFFFFF" w:themeColor="background1"/>
                <w:sz w:val="10"/>
                <w:szCs w:val="10"/>
                <w:lang w:val="en-US"/>
              </w:rPr>
            </w:pPr>
            <w:ins w:id="27188" w:author="Hardik Malhotra" w:date="2021-09-30T23:48:00Z">
              <w:r w:rsidRPr="00257590">
                <w:rPr>
                  <w:rFonts w:ascii="Verdana" w:eastAsia="Times New Roman" w:hAnsi="Verdana" w:cs="Arial"/>
                  <w:b/>
                  <w:bCs/>
                  <w:color w:val="FFFFFF" w:themeColor="background1"/>
                  <w:sz w:val="10"/>
                  <w:szCs w:val="10"/>
                  <w:lang w:val="en-US"/>
                </w:rPr>
                <w:t>2029F</w:t>
              </w:r>
            </w:ins>
          </w:p>
        </w:tc>
        <w:tc>
          <w:tcPr>
            <w:tcW w:w="595"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74867038" w14:textId="77777777" w:rsidR="0069225A" w:rsidRPr="00257590" w:rsidRDefault="0069225A" w:rsidP="00092529">
            <w:pPr>
              <w:spacing w:after="0" w:line="480" w:lineRule="auto"/>
              <w:jc w:val="center"/>
              <w:rPr>
                <w:ins w:id="27189" w:author="Hardik Malhotra" w:date="2021-09-30T23:48:00Z"/>
                <w:rFonts w:ascii="Verdana" w:eastAsia="Times New Roman" w:hAnsi="Verdana" w:cs="Arial"/>
                <w:b/>
                <w:bCs/>
                <w:color w:val="FFFFFF" w:themeColor="background1"/>
                <w:sz w:val="10"/>
                <w:szCs w:val="10"/>
                <w:lang w:val="en-US"/>
              </w:rPr>
            </w:pPr>
            <w:ins w:id="27190" w:author="Hardik Malhotra" w:date="2021-09-30T23:48:00Z">
              <w:r w:rsidRPr="00257590">
                <w:rPr>
                  <w:rFonts w:ascii="Verdana" w:eastAsia="Times New Roman" w:hAnsi="Verdana" w:cs="Arial"/>
                  <w:b/>
                  <w:bCs/>
                  <w:color w:val="FFFFFF" w:themeColor="background1"/>
                  <w:sz w:val="10"/>
                  <w:szCs w:val="10"/>
                  <w:lang w:val="en-US"/>
                </w:rPr>
                <w:t>2030F</w:t>
              </w:r>
            </w:ins>
          </w:p>
        </w:tc>
      </w:tr>
      <w:tr w:rsidR="0069225A" w:rsidRPr="00257590" w14:paraId="294AA4EF" w14:textId="77777777" w:rsidTr="00092529">
        <w:trPr>
          <w:trHeight w:val="334"/>
          <w:ins w:id="27191" w:author="Hardik Malhotra" w:date="2021-09-30T23:48:00Z"/>
        </w:trPr>
        <w:tc>
          <w:tcPr>
            <w:tcW w:w="1152" w:type="dxa"/>
            <w:tcBorders>
              <w:top w:val="nil"/>
              <w:left w:val="single" w:sz="4" w:space="0" w:color="auto"/>
              <w:bottom w:val="single" w:sz="4" w:space="0" w:color="auto"/>
              <w:right w:val="single" w:sz="4" w:space="0" w:color="auto"/>
            </w:tcBorders>
            <w:shd w:val="clear" w:color="000000" w:fill="FFFFFF"/>
            <w:noWrap/>
            <w:vAlign w:val="bottom"/>
            <w:hideMark/>
          </w:tcPr>
          <w:p w14:paraId="6C50985D" w14:textId="77777777" w:rsidR="0069225A" w:rsidRPr="00257590" w:rsidRDefault="0069225A" w:rsidP="0069225A">
            <w:pPr>
              <w:spacing w:after="0" w:line="240" w:lineRule="auto"/>
              <w:rPr>
                <w:ins w:id="27192" w:author="Hardik Malhotra" w:date="2021-09-30T23:48:00Z"/>
                <w:rFonts w:ascii="Verdana" w:eastAsia="Times New Roman" w:hAnsi="Verdana" w:cs="Times New Roman"/>
                <w:color w:val="000000"/>
                <w:sz w:val="10"/>
                <w:szCs w:val="10"/>
                <w:lang w:val="en-US"/>
              </w:rPr>
            </w:pPr>
            <w:ins w:id="27193" w:author="Hardik Malhotra" w:date="2021-09-30T23:48:00Z">
              <w:r w:rsidRPr="00257590">
                <w:rPr>
                  <w:rFonts w:ascii="Verdana" w:hAnsi="Verdana" w:cs="Arial"/>
                  <w:color w:val="000000"/>
                  <w:sz w:val="10"/>
                  <w:szCs w:val="10"/>
                </w:rPr>
                <w:t>Standard Epoxy Resin</w:t>
              </w:r>
            </w:ins>
          </w:p>
        </w:tc>
        <w:tc>
          <w:tcPr>
            <w:tcW w:w="526" w:type="dxa"/>
            <w:tcBorders>
              <w:top w:val="nil"/>
              <w:left w:val="nil"/>
              <w:bottom w:val="single" w:sz="4" w:space="0" w:color="auto"/>
              <w:right w:val="single" w:sz="4" w:space="0" w:color="auto"/>
            </w:tcBorders>
            <w:shd w:val="clear" w:color="000000" w:fill="FFFFFF"/>
            <w:noWrap/>
            <w:vAlign w:val="bottom"/>
            <w:hideMark/>
          </w:tcPr>
          <w:p w14:paraId="6AF21939" w14:textId="0C8F797F" w:rsidR="0069225A" w:rsidRPr="0069225A" w:rsidRDefault="0069225A" w:rsidP="0069225A">
            <w:pPr>
              <w:spacing w:after="0" w:line="240" w:lineRule="auto"/>
              <w:jc w:val="center"/>
              <w:rPr>
                <w:ins w:id="27194" w:author="Hardik Malhotra" w:date="2021-09-30T23:48:00Z"/>
                <w:rFonts w:ascii="Verdana" w:eastAsia="Times New Roman" w:hAnsi="Verdana" w:cs="Times New Roman"/>
                <w:color w:val="000000"/>
                <w:sz w:val="10"/>
                <w:szCs w:val="10"/>
                <w:lang w:val="en-US"/>
                <w:rPrChange w:id="27195" w:author="Hardik Malhotra" w:date="2021-09-30T23:48:00Z">
                  <w:rPr>
                    <w:ins w:id="27196" w:author="Hardik Malhotra" w:date="2021-09-30T23:48:00Z"/>
                    <w:rFonts w:ascii="Verdana" w:eastAsia="Times New Roman" w:hAnsi="Verdana" w:cs="Times New Roman"/>
                    <w:color w:val="000000"/>
                    <w:sz w:val="10"/>
                    <w:szCs w:val="10"/>
                    <w:lang w:val="en-US"/>
                  </w:rPr>
                </w:rPrChange>
              </w:rPr>
            </w:pPr>
            <w:ins w:id="27197" w:author="Hardik Malhotra" w:date="2021-09-30T23:48:00Z">
              <w:r w:rsidRPr="0069225A">
                <w:rPr>
                  <w:rFonts w:ascii="Verdana" w:hAnsi="Verdana" w:cs="Arial"/>
                  <w:color w:val="000000"/>
                  <w:sz w:val="10"/>
                  <w:szCs w:val="10"/>
                  <w:rPrChange w:id="27198" w:author="Hardik Malhotra" w:date="2021-09-30T23:48:00Z">
                    <w:rPr>
                      <w:rFonts w:ascii="Arial" w:hAnsi="Arial" w:cs="Arial"/>
                      <w:b/>
                      <w:bCs/>
                      <w:color w:val="000000"/>
                      <w:sz w:val="20"/>
                      <w:szCs w:val="20"/>
                    </w:rPr>
                  </w:rPrChange>
                </w:rPr>
                <w:t>75</w:t>
              </w:r>
            </w:ins>
          </w:p>
        </w:tc>
        <w:tc>
          <w:tcPr>
            <w:tcW w:w="526" w:type="dxa"/>
            <w:tcBorders>
              <w:top w:val="nil"/>
              <w:left w:val="nil"/>
              <w:bottom w:val="single" w:sz="4" w:space="0" w:color="auto"/>
              <w:right w:val="single" w:sz="4" w:space="0" w:color="auto"/>
            </w:tcBorders>
            <w:shd w:val="clear" w:color="000000" w:fill="FFFFFF"/>
            <w:noWrap/>
            <w:vAlign w:val="bottom"/>
            <w:hideMark/>
          </w:tcPr>
          <w:p w14:paraId="64BEA035" w14:textId="3C81FC09" w:rsidR="0069225A" w:rsidRPr="0069225A" w:rsidRDefault="0069225A" w:rsidP="0069225A">
            <w:pPr>
              <w:spacing w:after="0" w:line="240" w:lineRule="auto"/>
              <w:jc w:val="center"/>
              <w:rPr>
                <w:ins w:id="27199" w:author="Hardik Malhotra" w:date="2021-09-30T23:48:00Z"/>
                <w:rFonts w:ascii="Verdana" w:eastAsia="Times New Roman" w:hAnsi="Verdana" w:cs="Times New Roman"/>
                <w:color w:val="000000"/>
                <w:sz w:val="10"/>
                <w:szCs w:val="10"/>
                <w:lang w:val="en-US"/>
                <w:rPrChange w:id="27200" w:author="Hardik Malhotra" w:date="2021-09-30T23:48:00Z">
                  <w:rPr>
                    <w:ins w:id="27201" w:author="Hardik Malhotra" w:date="2021-09-30T23:48:00Z"/>
                    <w:rFonts w:ascii="Verdana" w:eastAsia="Times New Roman" w:hAnsi="Verdana" w:cs="Times New Roman"/>
                    <w:color w:val="000000"/>
                    <w:sz w:val="10"/>
                    <w:szCs w:val="10"/>
                    <w:lang w:val="en-US"/>
                  </w:rPr>
                </w:rPrChange>
              </w:rPr>
            </w:pPr>
            <w:ins w:id="27202" w:author="Hardik Malhotra" w:date="2021-09-30T23:48:00Z">
              <w:r w:rsidRPr="0069225A">
                <w:rPr>
                  <w:rFonts w:ascii="Verdana" w:hAnsi="Verdana" w:cs="Arial"/>
                  <w:color w:val="000000"/>
                  <w:sz w:val="10"/>
                  <w:szCs w:val="10"/>
                  <w:rPrChange w:id="27203" w:author="Hardik Malhotra" w:date="2021-09-30T23:48:00Z">
                    <w:rPr>
                      <w:rFonts w:ascii="Arial" w:hAnsi="Arial" w:cs="Arial"/>
                      <w:b/>
                      <w:bCs/>
                      <w:color w:val="000000"/>
                      <w:sz w:val="20"/>
                      <w:szCs w:val="20"/>
                    </w:rPr>
                  </w:rPrChange>
                </w:rPr>
                <w:t>80</w:t>
              </w:r>
            </w:ins>
          </w:p>
        </w:tc>
        <w:tc>
          <w:tcPr>
            <w:tcW w:w="526" w:type="dxa"/>
            <w:tcBorders>
              <w:top w:val="nil"/>
              <w:left w:val="nil"/>
              <w:bottom w:val="single" w:sz="4" w:space="0" w:color="auto"/>
              <w:right w:val="single" w:sz="4" w:space="0" w:color="auto"/>
            </w:tcBorders>
            <w:shd w:val="clear" w:color="000000" w:fill="FFFFFF"/>
            <w:noWrap/>
            <w:vAlign w:val="bottom"/>
            <w:hideMark/>
          </w:tcPr>
          <w:p w14:paraId="0014FEE1" w14:textId="04CD0A8B" w:rsidR="0069225A" w:rsidRPr="0069225A" w:rsidRDefault="0069225A" w:rsidP="0069225A">
            <w:pPr>
              <w:spacing w:after="0" w:line="240" w:lineRule="auto"/>
              <w:jc w:val="center"/>
              <w:rPr>
                <w:ins w:id="27204" w:author="Hardik Malhotra" w:date="2021-09-30T23:48:00Z"/>
                <w:rFonts w:ascii="Verdana" w:eastAsia="Times New Roman" w:hAnsi="Verdana" w:cs="Times New Roman"/>
                <w:color w:val="000000"/>
                <w:sz w:val="10"/>
                <w:szCs w:val="10"/>
                <w:lang w:val="en-US"/>
                <w:rPrChange w:id="27205" w:author="Hardik Malhotra" w:date="2021-09-30T23:48:00Z">
                  <w:rPr>
                    <w:ins w:id="27206" w:author="Hardik Malhotra" w:date="2021-09-30T23:48:00Z"/>
                    <w:rFonts w:ascii="Verdana" w:eastAsia="Times New Roman" w:hAnsi="Verdana" w:cs="Times New Roman"/>
                    <w:color w:val="000000"/>
                    <w:sz w:val="10"/>
                    <w:szCs w:val="10"/>
                    <w:lang w:val="en-US"/>
                  </w:rPr>
                </w:rPrChange>
              </w:rPr>
            </w:pPr>
            <w:ins w:id="27207" w:author="Hardik Malhotra" w:date="2021-09-30T23:48:00Z">
              <w:r w:rsidRPr="0069225A">
                <w:rPr>
                  <w:rFonts w:ascii="Verdana" w:hAnsi="Verdana" w:cs="Arial"/>
                  <w:color w:val="000000"/>
                  <w:sz w:val="10"/>
                  <w:szCs w:val="10"/>
                  <w:rPrChange w:id="27208" w:author="Hardik Malhotra" w:date="2021-09-30T23:48:00Z">
                    <w:rPr>
                      <w:rFonts w:ascii="Arial" w:hAnsi="Arial" w:cs="Arial"/>
                      <w:b/>
                      <w:bCs/>
                      <w:color w:val="000000"/>
                      <w:sz w:val="20"/>
                      <w:szCs w:val="20"/>
                    </w:rPr>
                  </w:rPrChange>
                </w:rPr>
                <w:t>78</w:t>
              </w:r>
            </w:ins>
          </w:p>
        </w:tc>
        <w:tc>
          <w:tcPr>
            <w:tcW w:w="526" w:type="dxa"/>
            <w:tcBorders>
              <w:top w:val="nil"/>
              <w:left w:val="nil"/>
              <w:bottom w:val="single" w:sz="4" w:space="0" w:color="auto"/>
              <w:right w:val="single" w:sz="4" w:space="0" w:color="auto"/>
            </w:tcBorders>
            <w:shd w:val="clear" w:color="000000" w:fill="FFFFFF"/>
            <w:noWrap/>
            <w:vAlign w:val="bottom"/>
            <w:hideMark/>
          </w:tcPr>
          <w:p w14:paraId="4082A740" w14:textId="09B25F30" w:rsidR="0069225A" w:rsidRPr="0069225A" w:rsidRDefault="0069225A" w:rsidP="0069225A">
            <w:pPr>
              <w:spacing w:after="0" w:line="240" w:lineRule="auto"/>
              <w:jc w:val="center"/>
              <w:rPr>
                <w:ins w:id="27209" w:author="Hardik Malhotra" w:date="2021-09-30T23:48:00Z"/>
                <w:rFonts w:ascii="Verdana" w:eastAsia="Times New Roman" w:hAnsi="Verdana" w:cs="Times New Roman"/>
                <w:color w:val="000000"/>
                <w:sz w:val="10"/>
                <w:szCs w:val="10"/>
                <w:lang w:val="en-US"/>
                <w:rPrChange w:id="27210" w:author="Hardik Malhotra" w:date="2021-09-30T23:48:00Z">
                  <w:rPr>
                    <w:ins w:id="27211" w:author="Hardik Malhotra" w:date="2021-09-30T23:48:00Z"/>
                    <w:rFonts w:ascii="Verdana" w:eastAsia="Times New Roman" w:hAnsi="Verdana" w:cs="Times New Roman"/>
                    <w:color w:val="000000"/>
                    <w:sz w:val="10"/>
                    <w:szCs w:val="10"/>
                    <w:lang w:val="en-US"/>
                  </w:rPr>
                </w:rPrChange>
              </w:rPr>
            </w:pPr>
            <w:ins w:id="27212" w:author="Hardik Malhotra" w:date="2021-09-30T23:48:00Z">
              <w:r w:rsidRPr="0069225A">
                <w:rPr>
                  <w:rFonts w:ascii="Verdana" w:hAnsi="Verdana" w:cs="Arial"/>
                  <w:color w:val="000000"/>
                  <w:sz w:val="10"/>
                  <w:szCs w:val="10"/>
                  <w:rPrChange w:id="27213" w:author="Hardik Malhotra" w:date="2021-09-30T23:48:00Z">
                    <w:rPr>
                      <w:rFonts w:ascii="Arial" w:hAnsi="Arial" w:cs="Arial"/>
                      <w:b/>
                      <w:bCs/>
                      <w:color w:val="000000"/>
                      <w:sz w:val="20"/>
                      <w:szCs w:val="20"/>
                    </w:rPr>
                  </w:rPrChange>
                </w:rPr>
                <w:t>82</w:t>
              </w:r>
            </w:ins>
          </w:p>
        </w:tc>
        <w:tc>
          <w:tcPr>
            <w:tcW w:w="580" w:type="dxa"/>
            <w:tcBorders>
              <w:top w:val="nil"/>
              <w:left w:val="nil"/>
              <w:bottom w:val="single" w:sz="4" w:space="0" w:color="auto"/>
              <w:right w:val="single" w:sz="4" w:space="0" w:color="auto"/>
            </w:tcBorders>
            <w:shd w:val="clear" w:color="000000" w:fill="FFFFFF"/>
            <w:noWrap/>
            <w:vAlign w:val="bottom"/>
            <w:hideMark/>
          </w:tcPr>
          <w:p w14:paraId="6F570DDA" w14:textId="13434FC0" w:rsidR="0069225A" w:rsidRPr="0069225A" w:rsidRDefault="0069225A" w:rsidP="0069225A">
            <w:pPr>
              <w:spacing w:after="0" w:line="240" w:lineRule="auto"/>
              <w:jc w:val="center"/>
              <w:rPr>
                <w:ins w:id="27214" w:author="Hardik Malhotra" w:date="2021-09-30T23:48:00Z"/>
                <w:rFonts w:ascii="Verdana" w:eastAsia="Times New Roman" w:hAnsi="Verdana" w:cs="Times New Roman"/>
                <w:color w:val="000000"/>
                <w:sz w:val="10"/>
                <w:szCs w:val="10"/>
                <w:lang w:val="en-US"/>
                <w:rPrChange w:id="27215" w:author="Hardik Malhotra" w:date="2021-09-30T23:48:00Z">
                  <w:rPr>
                    <w:ins w:id="27216" w:author="Hardik Malhotra" w:date="2021-09-30T23:48:00Z"/>
                    <w:rFonts w:ascii="Verdana" w:eastAsia="Times New Roman" w:hAnsi="Verdana" w:cs="Times New Roman"/>
                    <w:color w:val="000000"/>
                    <w:sz w:val="10"/>
                    <w:szCs w:val="10"/>
                    <w:lang w:val="en-US"/>
                  </w:rPr>
                </w:rPrChange>
              </w:rPr>
            </w:pPr>
            <w:ins w:id="27217" w:author="Hardik Malhotra" w:date="2021-09-30T23:48:00Z">
              <w:r w:rsidRPr="0069225A">
                <w:rPr>
                  <w:rFonts w:ascii="Verdana" w:hAnsi="Verdana" w:cs="Arial"/>
                  <w:color w:val="000000"/>
                  <w:sz w:val="10"/>
                  <w:szCs w:val="10"/>
                  <w:rPrChange w:id="27218" w:author="Hardik Malhotra" w:date="2021-09-30T23:48:00Z">
                    <w:rPr>
                      <w:rFonts w:ascii="Arial" w:hAnsi="Arial" w:cs="Arial"/>
                      <w:b/>
                      <w:bCs/>
                      <w:color w:val="000000"/>
                      <w:sz w:val="20"/>
                      <w:szCs w:val="20"/>
                    </w:rPr>
                  </w:rPrChange>
                </w:rPr>
                <w:t>81</w:t>
              </w:r>
            </w:ins>
          </w:p>
        </w:tc>
        <w:tc>
          <w:tcPr>
            <w:tcW w:w="595" w:type="dxa"/>
            <w:tcBorders>
              <w:top w:val="nil"/>
              <w:left w:val="nil"/>
              <w:bottom w:val="single" w:sz="4" w:space="0" w:color="auto"/>
              <w:right w:val="single" w:sz="4" w:space="0" w:color="auto"/>
            </w:tcBorders>
            <w:shd w:val="clear" w:color="000000" w:fill="FFFFFF"/>
            <w:noWrap/>
            <w:vAlign w:val="bottom"/>
            <w:hideMark/>
          </w:tcPr>
          <w:p w14:paraId="79BB563C" w14:textId="67590FED" w:rsidR="0069225A" w:rsidRPr="0069225A" w:rsidRDefault="0069225A" w:rsidP="0069225A">
            <w:pPr>
              <w:spacing w:after="0" w:line="240" w:lineRule="auto"/>
              <w:jc w:val="center"/>
              <w:rPr>
                <w:ins w:id="27219" w:author="Hardik Malhotra" w:date="2021-09-30T23:48:00Z"/>
                <w:rFonts w:ascii="Verdana" w:eastAsia="Times New Roman" w:hAnsi="Verdana" w:cs="Times New Roman"/>
                <w:color w:val="000000"/>
                <w:sz w:val="10"/>
                <w:szCs w:val="10"/>
                <w:lang w:val="en-US"/>
                <w:rPrChange w:id="27220" w:author="Hardik Malhotra" w:date="2021-09-30T23:48:00Z">
                  <w:rPr>
                    <w:ins w:id="27221" w:author="Hardik Malhotra" w:date="2021-09-30T23:48:00Z"/>
                    <w:rFonts w:ascii="Verdana" w:eastAsia="Times New Roman" w:hAnsi="Verdana" w:cs="Times New Roman"/>
                    <w:color w:val="000000"/>
                    <w:sz w:val="10"/>
                    <w:szCs w:val="10"/>
                    <w:lang w:val="en-US"/>
                  </w:rPr>
                </w:rPrChange>
              </w:rPr>
            </w:pPr>
            <w:ins w:id="27222" w:author="Hardik Malhotra" w:date="2021-09-30T23:48:00Z">
              <w:r w:rsidRPr="0069225A">
                <w:rPr>
                  <w:rFonts w:ascii="Verdana" w:hAnsi="Verdana" w:cs="Arial"/>
                  <w:color w:val="000000"/>
                  <w:sz w:val="10"/>
                  <w:szCs w:val="10"/>
                  <w:rPrChange w:id="27223" w:author="Hardik Malhotra" w:date="2021-09-30T23:48:00Z">
                    <w:rPr>
                      <w:rFonts w:ascii="Arial" w:hAnsi="Arial" w:cs="Arial"/>
                      <w:b/>
                      <w:bCs/>
                      <w:color w:val="000000"/>
                      <w:sz w:val="20"/>
                      <w:szCs w:val="20"/>
                    </w:rPr>
                  </w:rPrChange>
                </w:rPr>
                <w:t>79</w:t>
              </w:r>
            </w:ins>
          </w:p>
        </w:tc>
        <w:tc>
          <w:tcPr>
            <w:tcW w:w="577" w:type="dxa"/>
            <w:tcBorders>
              <w:top w:val="nil"/>
              <w:left w:val="nil"/>
              <w:bottom w:val="single" w:sz="4" w:space="0" w:color="auto"/>
              <w:right w:val="single" w:sz="4" w:space="0" w:color="auto"/>
            </w:tcBorders>
            <w:shd w:val="clear" w:color="000000" w:fill="FFFFFF"/>
            <w:noWrap/>
            <w:vAlign w:val="bottom"/>
            <w:hideMark/>
          </w:tcPr>
          <w:p w14:paraId="22E82752" w14:textId="4025D222" w:rsidR="0069225A" w:rsidRPr="0069225A" w:rsidRDefault="0069225A" w:rsidP="0069225A">
            <w:pPr>
              <w:spacing w:after="0" w:line="240" w:lineRule="auto"/>
              <w:jc w:val="center"/>
              <w:rPr>
                <w:ins w:id="27224" w:author="Hardik Malhotra" w:date="2021-09-30T23:48:00Z"/>
                <w:rFonts w:ascii="Verdana" w:eastAsia="Times New Roman" w:hAnsi="Verdana" w:cs="Times New Roman"/>
                <w:color w:val="000000"/>
                <w:sz w:val="10"/>
                <w:szCs w:val="10"/>
                <w:lang w:val="en-US"/>
                <w:rPrChange w:id="27225" w:author="Hardik Malhotra" w:date="2021-09-30T23:48:00Z">
                  <w:rPr>
                    <w:ins w:id="27226" w:author="Hardik Malhotra" w:date="2021-09-30T23:48:00Z"/>
                    <w:rFonts w:ascii="Verdana" w:eastAsia="Times New Roman" w:hAnsi="Verdana" w:cs="Times New Roman"/>
                    <w:color w:val="000000"/>
                    <w:sz w:val="10"/>
                    <w:szCs w:val="10"/>
                    <w:lang w:val="en-US"/>
                  </w:rPr>
                </w:rPrChange>
              </w:rPr>
            </w:pPr>
            <w:ins w:id="27227" w:author="Hardik Malhotra" w:date="2021-09-30T23:48:00Z">
              <w:r w:rsidRPr="0069225A">
                <w:rPr>
                  <w:rFonts w:ascii="Verdana" w:hAnsi="Verdana" w:cs="Arial"/>
                  <w:color w:val="000000"/>
                  <w:sz w:val="10"/>
                  <w:szCs w:val="10"/>
                  <w:rPrChange w:id="27228" w:author="Hardik Malhotra" w:date="2021-09-30T23:48:00Z">
                    <w:rPr>
                      <w:rFonts w:ascii="Arial" w:hAnsi="Arial" w:cs="Arial"/>
                      <w:b/>
                      <w:bCs/>
                      <w:color w:val="000000"/>
                      <w:sz w:val="20"/>
                      <w:szCs w:val="20"/>
                    </w:rPr>
                  </w:rPrChange>
                </w:rPr>
                <w:t>83</w:t>
              </w:r>
            </w:ins>
          </w:p>
        </w:tc>
        <w:tc>
          <w:tcPr>
            <w:tcW w:w="577" w:type="dxa"/>
            <w:tcBorders>
              <w:top w:val="nil"/>
              <w:left w:val="nil"/>
              <w:bottom w:val="single" w:sz="4" w:space="0" w:color="auto"/>
              <w:right w:val="single" w:sz="4" w:space="0" w:color="auto"/>
            </w:tcBorders>
            <w:shd w:val="clear" w:color="000000" w:fill="FFFFFF"/>
            <w:noWrap/>
            <w:vAlign w:val="bottom"/>
            <w:hideMark/>
          </w:tcPr>
          <w:p w14:paraId="3F394171" w14:textId="14911AD6" w:rsidR="0069225A" w:rsidRPr="0069225A" w:rsidRDefault="0069225A" w:rsidP="0069225A">
            <w:pPr>
              <w:spacing w:after="0" w:line="240" w:lineRule="auto"/>
              <w:jc w:val="center"/>
              <w:rPr>
                <w:ins w:id="27229" w:author="Hardik Malhotra" w:date="2021-09-30T23:48:00Z"/>
                <w:rFonts w:ascii="Verdana" w:eastAsia="Times New Roman" w:hAnsi="Verdana" w:cs="Times New Roman"/>
                <w:color w:val="000000"/>
                <w:sz w:val="10"/>
                <w:szCs w:val="10"/>
                <w:lang w:val="en-US"/>
                <w:rPrChange w:id="27230" w:author="Hardik Malhotra" w:date="2021-09-30T23:48:00Z">
                  <w:rPr>
                    <w:ins w:id="27231" w:author="Hardik Malhotra" w:date="2021-09-30T23:48:00Z"/>
                    <w:rFonts w:ascii="Verdana" w:eastAsia="Times New Roman" w:hAnsi="Verdana" w:cs="Times New Roman"/>
                    <w:color w:val="000000"/>
                    <w:sz w:val="10"/>
                    <w:szCs w:val="10"/>
                    <w:lang w:val="en-US"/>
                  </w:rPr>
                </w:rPrChange>
              </w:rPr>
            </w:pPr>
            <w:ins w:id="27232" w:author="Hardik Malhotra" w:date="2021-09-30T23:48:00Z">
              <w:r w:rsidRPr="0069225A">
                <w:rPr>
                  <w:rFonts w:ascii="Verdana" w:hAnsi="Verdana" w:cs="Arial"/>
                  <w:color w:val="000000"/>
                  <w:sz w:val="10"/>
                  <w:szCs w:val="10"/>
                  <w:rPrChange w:id="27233" w:author="Hardik Malhotra" w:date="2021-09-30T23:48:00Z">
                    <w:rPr>
                      <w:rFonts w:ascii="Arial" w:hAnsi="Arial" w:cs="Arial"/>
                      <w:b/>
                      <w:bCs/>
                      <w:color w:val="000000"/>
                      <w:sz w:val="20"/>
                      <w:szCs w:val="20"/>
                    </w:rPr>
                  </w:rPrChange>
                </w:rPr>
                <w:t>88</w:t>
              </w:r>
            </w:ins>
          </w:p>
        </w:tc>
        <w:tc>
          <w:tcPr>
            <w:tcW w:w="595" w:type="dxa"/>
            <w:tcBorders>
              <w:top w:val="nil"/>
              <w:left w:val="nil"/>
              <w:bottom w:val="single" w:sz="4" w:space="0" w:color="auto"/>
              <w:right w:val="single" w:sz="4" w:space="0" w:color="auto"/>
            </w:tcBorders>
            <w:shd w:val="clear" w:color="000000" w:fill="FFFFFF"/>
            <w:noWrap/>
            <w:vAlign w:val="bottom"/>
            <w:hideMark/>
          </w:tcPr>
          <w:p w14:paraId="12905EED" w14:textId="4AE73A54" w:rsidR="0069225A" w:rsidRPr="0069225A" w:rsidRDefault="0069225A" w:rsidP="0069225A">
            <w:pPr>
              <w:spacing w:after="0" w:line="240" w:lineRule="auto"/>
              <w:jc w:val="center"/>
              <w:rPr>
                <w:ins w:id="27234" w:author="Hardik Malhotra" w:date="2021-09-30T23:48:00Z"/>
                <w:rFonts w:ascii="Verdana" w:eastAsia="Times New Roman" w:hAnsi="Verdana" w:cs="Times New Roman"/>
                <w:color w:val="000000"/>
                <w:sz w:val="10"/>
                <w:szCs w:val="10"/>
                <w:lang w:val="en-US"/>
                <w:rPrChange w:id="27235" w:author="Hardik Malhotra" w:date="2021-09-30T23:48:00Z">
                  <w:rPr>
                    <w:ins w:id="27236" w:author="Hardik Malhotra" w:date="2021-09-30T23:48:00Z"/>
                    <w:rFonts w:ascii="Verdana" w:eastAsia="Times New Roman" w:hAnsi="Verdana" w:cs="Times New Roman"/>
                    <w:color w:val="000000"/>
                    <w:sz w:val="10"/>
                    <w:szCs w:val="10"/>
                    <w:lang w:val="en-US"/>
                  </w:rPr>
                </w:rPrChange>
              </w:rPr>
            </w:pPr>
            <w:ins w:id="27237" w:author="Hardik Malhotra" w:date="2021-09-30T23:48:00Z">
              <w:r w:rsidRPr="0069225A">
                <w:rPr>
                  <w:rFonts w:ascii="Verdana" w:hAnsi="Verdana" w:cs="Arial"/>
                  <w:color w:val="000000"/>
                  <w:sz w:val="10"/>
                  <w:szCs w:val="10"/>
                  <w:rPrChange w:id="27238" w:author="Hardik Malhotra" w:date="2021-09-30T23:48:00Z">
                    <w:rPr>
                      <w:rFonts w:ascii="Arial" w:hAnsi="Arial" w:cs="Arial"/>
                      <w:b/>
                      <w:bCs/>
                      <w:color w:val="000000"/>
                      <w:sz w:val="20"/>
                      <w:szCs w:val="20"/>
                    </w:rPr>
                  </w:rPrChange>
                </w:rPr>
                <w:t>92</w:t>
              </w:r>
            </w:ins>
          </w:p>
        </w:tc>
        <w:tc>
          <w:tcPr>
            <w:tcW w:w="595" w:type="dxa"/>
            <w:tcBorders>
              <w:top w:val="nil"/>
              <w:left w:val="nil"/>
              <w:bottom w:val="single" w:sz="4" w:space="0" w:color="auto"/>
              <w:right w:val="single" w:sz="4" w:space="0" w:color="auto"/>
            </w:tcBorders>
            <w:shd w:val="clear" w:color="000000" w:fill="FFFFFF"/>
            <w:noWrap/>
            <w:vAlign w:val="bottom"/>
            <w:hideMark/>
          </w:tcPr>
          <w:p w14:paraId="47965987" w14:textId="03BE8119" w:rsidR="0069225A" w:rsidRPr="0069225A" w:rsidRDefault="0069225A" w:rsidP="0069225A">
            <w:pPr>
              <w:spacing w:after="0" w:line="240" w:lineRule="auto"/>
              <w:jc w:val="center"/>
              <w:rPr>
                <w:ins w:id="27239" w:author="Hardik Malhotra" w:date="2021-09-30T23:48:00Z"/>
                <w:rFonts w:ascii="Verdana" w:eastAsia="Times New Roman" w:hAnsi="Verdana" w:cs="Times New Roman"/>
                <w:color w:val="000000"/>
                <w:sz w:val="10"/>
                <w:szCs w:val="10"/>
                <w:lang w:val="en-US"/>
                <w:rPrChange w:id="27240" w:author="Hardik Malhotra" w:date="2021-09-30T23:48:00Z">
                  <w:rPr>
                    <w:ins w:id="27241" w:author="Hardik Malhotra" w:date="2021-09-30T23:48:00Z"/>
                    <w:rFonts w:ascii="Verdana" w:eastAsia="Times New Roman" w:hAnsi="Verdana" w:cs="Times New Roman"/>
                    <w:color w:val="000000"/>
                    <w:sz w:val="10"/>
                    <w:szCs w:val="10"/>
                    <w:lang w:val="en-US"/>
                  </w:rPr>
                </w:rPrChange>
              </w:rPr>
            </w:pPr>
            <w:ins w:id="27242" w:author="Hardik Malhotra" w:date="2021-09-30T23:48:00Z">
              <w:r w:rsidRPr="0069225A">
                <w:rPr>
                  <w:rFonts w:ascii="Verdana" w:hAnsi="Verdana" w:cs="Arial"/>
                  <w:color w:val="000000"/>
                  <w:sz w:val="10"/>
                  <w:szCs w:val="10"/>
                  <w:rPrChange w:id="27243" w:author="Hardik Malhotra" w:date="2021-09-30T23:48:00Z">
                    <w:rPr>
                      <w:rFonts w:ascii="Arial" w:hAnsi="Arial" w:cs="Arial"/>
                      <w:b/>
                      <w:bCs/>
                      <w:color w:val="000000"/>
                      <w:sz w:val="20"/>
                      <w:szCs w:val="20"/>
                    </w:rPr>
                  </w:rPrChange>
                </w:rPr>
                <w:t>96</w:t>
              </w:r>
            </w:ins>
          </w:p>
        </w:tc>
        <w:tc>
          <w:tcPr>
            <w:tcW w:w="595" w:type="dxa"/>
            <w:tcBorders>
              <w:top w:val="nil"/>
              <w:left w:val="nil"/>
              <w:bottom w:val="single" w:sz="4" w:space="0" w:color="auto"/>
              <w:right w:val="single" w:sz="4" w:space="0" w:color="auto"/>
            </w:tcBorders>
            <w:shd w:val="clear" w:color="000000" w:fill="FFFFFF"/>
            <w:noWrap/>
            <w:vAlign w:val="bottom"/>
            <w:hideMark/>
          </w:tcPr>
          <w:p w14:paraId="6DF5690E" w14:textId="373C6296" w:rsidR="0069225A" w:rsidRPr="0069225A" w:rsidRDefault="0069225A" w:rsidP="0069225A">
            <w:pPr>
              <w:spacing w:after="0" w:line="240" w:lineRule="auto"/>
              <w:jc w:val="center"/>
              <w:rPr>
                <w:ins w:id="27244" w:author="Hardik Malhotra" w:date="2021-09-30T23:48:00Z"/>
                <w:rFonts w:ascii="Verdana" w:eastAsia="Times New Roman" w:hAnsi="Verdana" w:cs="Times New Roman"/>
                <w:color w:val="000000"/>
                <w:sz w:val="10"/>
                <w:szCs w:val="10"/>
                <w:lang w:val="en-US"/>
                <w:rPrChange w:id="27245" w:author="Hardik Malhotra" w:date="2021-09-30T23:48:00Z">
                  <w:rPr>
                    <w:ins w:id="27246" w:author="Hardik Malhotra" w:date="2021-09-30T23:48:00Z"/>
                    <w:rFonts w:ascii="Verdana" w:eastAsia="Times New Roman" w:hAnsi="Verdana" w:cs="Times New Roman"/>
                    <w:color w:val="000000"/>
                    <w:sz w:val="10"/>
                    <w:szCs w:val="10"/>
                    <w:lang w:val="en-US"/>
                  </w:rPr>
                </w:rPrChange>
              </w:rPr>
            </w:pPr>
            <w:ins w:id="27247" w:author="Hardik Malhotra" w:date="2021-09-30T23:48:00Z">
              <w:r w:rsidRPr="0069225A">
                <w:rPr>
                  <w:rFonts w:ascii="Verdana" w:hAnsi="Verdana" w:cs="Arial"/>
                  <w:color w:val="000000"/>
                  <w:sz w:val="10"/>
                  <w:szCs w:val="10"/>
                  <w:rPrChange w:id="27248" w:author="Hardik Malhotra" w:date="2021-09-30T23:48:00Z">
                    <w:rPr>
                      <w:rFonts w:ascii="Arial" w:hAnsi="Arial" w:cs="Arial"/>
                      <w:b/>
                      <w:bCs/>
                      <w:color w:val="000000"/>
                      <w:sz w:val="20"/>
                      <w:szCs w:val="20"/>
                    </w:rPr>
                  </w:rPrChange>
                </w:rPr>
                <w:t>100</w:t>
              </w:r>
            </w:ins>
          </w:p>
        </w:tc>
        <w:tc>
          <w:tcPr>
            <w:tcW w:w="595" w:type="dxa"/>
            <w:tcBorders>
              <w:top w:val="nil"/>
              <w:left w:val="nil"/>
              <w:bottom w:val="single" w:sz="4" w:space="0" w:color="auto"/>
              <w:right w:val="single" w:sz="4" w:space="0" w:color="auto"/>
            </w:tcBorders>
            <w:shd w:val="clear" w:color="000000" w:fill="FFFFFF"/>
            <w:noWrap/>
            <w:vAlign w:val="bottom"/>
            <w:hideMark/>
          </w:tcPr>
          <w:p w14:paraId="7ACC3631" w14:textId="44415A89" w:rsidR="0069225A" w:rsidRPr="0069225A" w:rsidRDefault="0069225A" w:rsidP="0069225A">
            <w:pPr>
              <w:spacing w:after="0" w:line="240" w:lineRule="auto"/>
              <w:jc w:val="center"/>
              <w:rPr>
                <w:ins w:id="27249" w:author="Hardik Malhotra" w:date="2021-09-30T23:48:00Z"/>
                <w:rFonts w:ascii="Verdana" w:eastAsia="Times New Roman" w:hAnsi="Verdana" w:cs="Times New Roman"/>
                <w:color w:val="000000"/>
                <w:sz w:val="10"/>
                <w:szCs w:val="10"/>
                <w:lang w:val="en-US"/>
                <w:rPrChange w:id="27250" w:author="Hardik Malhotra" w:date="2021-09-30T23:48:00Z">
                  <w:rPr>
                    <w:ins w:id="27251" w:author="Hardik Malhotra" w:date="2021-09-30T23:48:00Z"/>
                    <w:rFonts w:ascii="Verdana" w:eastAsia="Times New Roman" w:hAnsi="Verdana" w:cs="Times New Roman"/>
                    <w:color w:val="000000"/>
                    <w:sz w:val="10"/>
                    <w:szCs w:val="10"/>
                    <w:lang w:val="en-US"/>
                  </w:rPr>
                </w:rPrChange>
              </w:rPr>
            </w:pPr>
            <w:ins w:id="27252" w:author="Hardik Malhotra" w:date="2021-09-30T23:48:00Z">
              <w:r w:rsidRPr="0069225A">
                <w:rPr>
                  <w:rFonts w:ascii="Verdana" w:hAnsi="Verdana" w:cs="Arial"/>
                  <w:color w:val="000000"/>
                  <w:sz w:val="10"/>
                  <w:szCs w:val="10"/>
                  <w:rPrChange w:id="27253" w:author="Hardik Malhotra" w:date="2021-09-30T23:48:00Z">
                    <w:rPr>
                      <w:rFonts w:ascii="Arial" w:hAnsi="Arial" w:cs="Arial"/>
                      <w:b/>
                      <w:bCs/>
                      <w:color w:val="000000"/>
                      <w:sz w:val="20"/>
                      <w:szCs w:val="20"/>
                    </w:rPr>
                  </w:rPrChange>
                </w:rPr>
                <w:t>104</w:t>
              </w:r>
            </w:ins>
          </w:p>
        </w:tc>
        <w:tc>
          <w:tcPr>
            <w:tcW w:w="595" w:type="dxa"/>
            <w:tcBorders>
              <w:top w:val="nil"/>
              <w:left w:val="nil"/>
              <w:bottom w:val="single" w:sz="4" w:space="0" w:color="auto"/>
              <w:right w:val="single" w:sz="4" w:space="0" w:color="auto"/>
            </w:tcBorders>
            <w:shd w:val="clear" w:color="000000" w:fill="FFFFFF"/>
            <w:noWrap/>
            <w:vAlign w:val="bottom"/>
            <w:hideMark/>
          </w:tcPr>
          <w:p w14:paraId="0747FC9A" w14:textId="68DC08CA" w:rsidR="0069225A" w:rsidRPr="0069225A" w:rsidRDefault="0069225A" w:rsidP="0069225A">
            <w:pPr>
              <w:spacing w:after="0" w:line="240" w:lineRule="auto"/>
              <w:jc w:val="center"/>
              <w:rPr>
                <w:ins w:id="27254" w:author="Hardik Malhotra" w:date="2021-09-30T23:48:00Z"/>
                <w:rFonts w:ascii="Verdana" w:eastAsia="Times New Roman" w:hAnsi="Verdana" w:cs="Times New Roman"/>
                <w:color w:val="000000"/>
                <w:sz w:val="10"/>
                <w:szCs w:val="10"/>
                <w:lang w:val="en-US"/>
                <w:rPrChange w:id="27255" w:author="Hardik Malhotra" w:date="2021-09-30T23:48:00Z">
                  <w:rPr>
                    <w:ins w:id="27256" w:author="Hardik Malhotra" w:date="2021-09-30T23:48:00Z"/>
                    <w:rFonts w:ascii="Verdana" w:eastAsia="Times New Roman" w:hAnsi="Verdana" w:cs="Times New Roman"/>
                    <w:color w:val="000000"/>
                    <w:sz w:val="10"/>
                    <w:szCs w:val="10"/>
                    <w:lang w:val="en-US"/>
                  </w:rPr>
                </w:rPrChange>
              </w:rPr>
            </w:pPr>
            <w:ins w:id="27257" w:author="Hardik Malhotra" w:date="2021-09-30T23:48:00Z">
              <w:r w:rsidRPr="0069225A">
                <w:rPr>
                  <w:rFonts w:ascii="Verdana" w:hAnsi="Verdana" w:cs="Arial"/>
                  <w:color w:val="000000"/>
                  <w:sz w:val="10"/>
                  <w:szCs w:val="10"/>
                  <w:rPrChange w:id="27258" w:author="Hardik Malhotra" w:date="2021-09-30T23:48:00Z">
                    <w:rPr>
                      <w:rFonts w:ascii="Arial" w:hAnsi="Arial" w:cs="Arial"/>
                      <w:b/>
                      <w:bCs/>
                      <w:color w:val="000000"/>
                      <w:sz w:val="20"/>
                      <w:szCs w:val="20"/>
                    </w:rPr>
                  </w:rPrChange>
                </w:rPr>
                <w:t>107</w:t>
              </w:r>
            </w:ins>
          </w:p>
        </w:tc>
        <w:tc>
          <w:tcPr>
            <w:tcW w:w="595" w:type="dxa"/>
            <w:tcBorders>
              <w:top w:val="nil"/>
              <w:left w:val="nil"/>
              <w:bottom w:val="single" w:sz="4" w:space="0" w:color="auto"/>
              <w:right w:val="single" w:sz="4" w:space="0" w:color="auto"/>
            </w:tcBorders>
            <w:shd w:val="clear" w:color="000000" w:fill="FFFFFF"/>
            <w:noWrap/>
            <w:vAlign w:val="bottom"/>
            <w:hideMark/>
          </w:tcPr>
          <w:p w14:paraId="6FB24ABA" w14:textId="2062979A" w:rsidR="0069225A" w:rsidRPr="0069225A" w:rsidRDefault="0069225A" w:rsidP="0069225A">
            <w:pPr>
              <w:spacing w:after="0" w:line="240" w:lineRule="auto"/>
              <w:jc w:val="center"/>
              <w:rPr>
                <w:ins w:id="27259" w:author="Hardik Malhotra" w:date="2021-09-30T23:48:00Z"/>
                <w:rFonts w:ascii="Verdana" w:eastAsia="Times New Roman" w:hAnsi="Verdana" w:cs="Times New Roman"/>
                <w:color w:val="000000"/>
                <w:sz w:val="10"/>
                <w:szCs w:val="10"/>
                <w:lang w:val="en-US"/>
                <w:rPrChange w:id="27260" w:author="Hardik Malhotra" w:date="2021-09-30T23:48:00Z">
                  <w:rPr>
                    <w:ins w:id="27261" w:author="Hardik Malhotra" w:date="2021-09-30T23:48:00Z"/>
                    <w:rFonts w:ascii="Verdana" w:eastAsia="Times New Roman" w:hAnsi="Verdana" w:cs="Times New Roman"/>
                    <w:color w:val="000000"/>
                    <w:sz w:val="10"/>
                    <w:szCs w:val="10"/>
                    <w:lang w:val="en-US"/>
                  </w:rPr>
                </w:rPrChange>
              </w:rPr>
            </w:pPr>
            <w:ins w:id="27262" w:author="Hardik Malhotra" w:date="2021-09-30T23:48:00Z">
              <w:r w:rsidRPr="0069225A">
                <w:rPr>
                  <w:rFonts w:ascii="Verdana" w:hAnsi="Verdana" w:cs="Arial"/>
                  <w:color w:val="000000"/>
                  <w:sz w:val="10"/>
                  <w:szCs w:val="10"/>
                  <w:rPrChange w:id="27263" w:author="Hardik Malhotra" w:date="2021-09-30T23:48:00Z">
                    <w:rPr>
                      <w:rFonts w:ascii="Arial" w:hAnsi="Arial" w:cs="Arial"/>
                      <w:b/>
                      <w:bCs/>
                      <w:color w:val="000000"/>
                      <w:sz w:val="20"/>
                      <w:szCs w:val="20"/>
                    </w:rPr>
                  </w:rPrChange>
                </w:rPr>
                <w:t>111</w:t>
              </w:r>
            </w:ins>
          </w:p>
        </w:tc>
        <w:tc>
          <w:tcPr>
            <w:tcW w:w="595" w:type="dxa"/>
            <w:tcBorders>
              <w:top w:val="nil"/>
              <w:left w:val="nil"/>
              <w:bottom w:val="single" w:sz="4" w:space="0" w:color="auto"/>
              <w:right w:val="single" w:sz="4" w:space="0" w:color="auto"/>
            </w:tcBorders>
            <w:shd w:val="clear" w:color="000000" w:fill="FFFFFF"/>
            <w:noWrap/>
            <w:vAlign w:val="bottom"/>
            <w:hideMark/>
          </w:tcPr>
          <w:p w14:paraId="25E9B6E9" w14:textId="2B9D2074" w:rsidR="0069225A" w:rsidRPr="0069225A" w:rsidRDefault="0069225A" w:rsidP="0069225A">
            <w:pPr>
              <w:spacing w:after="0" w:line="240" w:lineRule="auto"/>
              <w:jc w:val="center"/>
              <w:rPr>
                <w:ins w:id="27264" w:author="Hardik Malhotra" w:date="2021-09-30T23:48:00Z"/>
                <w:rFonts w:ascii="Verdana" w:eastAsia="Times New Roman" w:hAnsi="Verdana" w:cs="Times New Roman"/>
                <w:color w:val="000000"/>
                <w:sz w:val="10"/>
                <w:szCs w:val="10"/>
                <w:lang w:val="en-US"/>
                <w:rPrChange w:id="27265" w:author="Hardik Malhotra" w:date="2021-09-30T23:48:00Z">
                  <w:rPr>
                    <w:ins w:id="27266" w:author="Hardik Malhotra" w:date="2021-09-30T23:48:00Z"/>
                    <w:rFonts w:ascii="Verdana" w:eastAsia="Times New Roman" w:hAnsi="Verdana" w:cs="Times New Roman"/>
                    <w:color w:val="000000"/>
                    <w:sz w:val="10"/>
                    <w:szCs w:val="10"/>
                    <w:lang w:val="en-US"/>
                  </w:rPr>
                </w:rPrChange>
              </w:rPr>
            </w:pPr>
            <w:ins w:id="27267" w:author="Hardik Malhotra" w:date="2021-09-30T23:48:00Z">
              <w:r w:rsidRPr="0069225A">
                <w:rPr>
                  <w:rFonts w:ascii="Verdana" w:hAnsi="Verdana" w:cs="Arial"/>
                  <w:color w:val="000000"/>
                  <w:sz w:val="10"/>
                  <w:szCs w:val="10"/>
                  <w:rPrChange w:id="27268" w:author="Hardik Malhotra" w:date="2021-09-30T23:48:00Z">
                    <w:rPr>
                      <w:rFonts w:ascii="Arial" w:hAnsi="Arial" w:cs="Arial"/>
                      <w:b/>
                      <w:bCs/>
                      <w:color w:val="000000"/>
                      <w:sz w:val="20"/>
                      <w:szCs w:val="20"/>
                    </w:rPr>
                  </w:rPrChange>
                </w:rPr>
                <w:t>115</w:t>
              </w:r>
            </w:ins>
          </w:p>
        </w:tc>
        <w:tc>
          <w:tcPr>
            <w:tcW w:w="595" w:type="dxa"/>
            <w:tcBorders>
              <w:top w:val="nil"/>
              <w:left w:val="nil"/>
              <w:bottom w:val="single" w:sz="4" w:space="0" w:color="auto"/>
              <w:right w:val="single" w:sz="4" w:space="0" w:color="auto"/>
            </w:tcBorders>
            <w:shd w:val="clear" w:color="000000" w:fill="FFFFFF"/>
            <w:noWrap/>
            <w:vAlign w:val="bottom"/>
            <w:hideMark/>
          </w:tcPr>
          <w:p w14:paraId="121ACD82" w14:textId="0DAC6EDD" w:rsidR="0069225A" w:rsidRPr="0069225A" w:rsidRDefault="0069225A" w:rsidP="0069225A">
            <w:pPr>
              <w:spacing w:after="0" w:line="240" w:lineRule="auto"/>
              <w:jc w:val="center"/>
              <w:rPr>
                <w:ins w:id="27269" w:author="Hardik Malhotra" w:date="2021-09-30T23:48:00Z"/>
                <w:rFonts w:ascii="Verdana" w:eastAsia="Times New Roman" w:hAnsi="Verdana" w:cs="Times New Roman"/>
                <w:color w:val="000000"/>
                <w:sz w:val="10"/>
                <w:szCs w:val="10"/>
                <w:lang w:val="en-US"/>
                <w:rPrChange w:id="27270" w:author="Hardik Malhotra" w:date="2021-09-30T23:48:00Z">
                  <w:rPr>
                    <w:ins w:id="27271" w:author="Hardik Malhotra" w:date="2021-09-30T23:48:00Z"/>
                    <w:rFonts w:ascii="Verdana" w:eastAsia="Times New Roman" w:hAnsi="Verdana" w:cs="Times New Roman"/>
                    <w:color w:val="000000"/>
                    <w:sz w:val="10"/>
                    <w:szCs w:val="10"/>
                    <w:lang w:val="en-US"/>
                  </w:rPr>
                </w:rPrChange>
              </w:rPr>
            </w:pPr>
            <w:ins w:id="27272" w:author="Hardik Malhotra" w:date="2021-09-30T23:48:00Z">
              <w:r w:rsidRPr="0069225A">
                <w:rPr>
                  <w:rFonts w:ascii="Verdana" w:hAnsi="Verdana" w:cs="Arial"/>
                  <w:color w:val="000000"/>
                  <w:sz w:val="10"/>
                  <w:szCs w:val="10"/>
                  <w:rPrChange w:id="27273" w:author="Hardik Malhotra" w:date="2021-09-30T23:48:00Z">
                    <w:rPr>
                      <w:rFonts w:ascii="Arial" w:hAnsi="Arial" w:cs="Arial"/>
                      <w:b/>
                      <w:bCs/>
                      <w:color w:val="000000"/>
                      <w:sz w:val="20"/>
                      <w:szCs w:val="20"/>
                    </w:rPr>
                  </w:rPrChange>
                </w:rPr>
                <w:t>119</w:t>
              </w:r>
            </w:ins>
          </w:p>
        </w:tc>
      </w:tr>
      <w:tr w:rsidR="0069225A" w:rsidRPr="00257590" w14:paraId="7D884832" w14:textId="77777777" w:rsidTr="00092529">
        <w:trPr>
          <w:trHeight w:val="334"/>
          <w:ins w:id="27274" w:author="Hardik Malhotra" w:date="2021-09-30T23:48:00Z"/>
        </w:trPr>
        <w:tc>
          <w:tcPr>
            <w:tcW w:w="1152" w:type="dxa"/>
            <w:tcBorders>
              <w:top w:val="nil"/>
              <w:left w:val="single" w:sz="4" w:space="0" w:color="auto"/>
              <w:bottom w:val="single" w:sz="4" w:space="0" w:color="auto"/>
              <w:right w:val="single" w:sz="4" w:space="0" w:color="auto"/>
            </w:tcBorders>
            <w:shd w:val="clear" w:color="000000" w:fill="FFFFFF"/>
            <w:noWrap/>
            <w:vAlign w:val="bottom"/>
            <w:hideMark/>
          </w:tcPr>
          <w:p w14:paraId="2FA61AD9" w14:textId="77777777" w:rsidR="0069225A" w:rsidRPr="00257590" w:rsidRDefault="0069225A" w:rsidP="0069225A">
            <w:pPr>
              <w:spacing w:after="0" w:line="240" w:lineRule="auto"/>
              <w:rPr>
                <w:ins w:id="27275" w:author="Hardik Malhotra" w:date="2021-09-30T23:48:00Z"/>
                <w:rFonts w:ascii="Verdana" w:eastAsia="Times New Roman" w:hAnsi="Verdana" w:cs="Times New Roman"/>
                <w:color w:val="000000"/>
                <w:sz w:val="10"/>
                <w:szCs w:val="10"/>
                <w:lang w:val="en-US"/>
              </w:rPr>
            </w:pPr>
            <w:ins w:id="27276" w:author="Hardik Malhotra" w:date="2021-09-30T23:48:00Z">
              <w:r w:rsidRPr="00257590">
                <w:rPr>
                  <w:rFonts w:ascii="Verdana" w:hAnsi="Verdana" w:cs="Arial"/>
                  <w:color w:val="000000"/>
                  <w:sz w:val="10"/>
                  <w:szCs w:val="10"/>
                </w:rPr>
                <w:t>Specialized Epoxy Resin</w:t>
              </w:r>
            </w:ins>
          </w:p>
        </w:tc>
        <w:tc>
          <w:tcPr>
            <w:tcW w:w="526" w:type="dxa"/>
            <w:tcBorders>
              <w:top w:val="nil"/>
              <w:left w:val="nil"/>
              <w:bottom w:val="single" w:sz="4" w:space="0" w:color="auto"/>
              <w:right w:val="single" w:sz="4" w:space="0" w:color="auto"/>
            </w:tcBorders>
            <w:shd w:val="clear" w:color="000000" w:fill="FFFFFF"/>
            <w:noWrap/>
            <w:vAlign w:val="bottom"/>
            <w:hideMark/>
          </w:tcPr>
          <w:p w14:paraId="1260CF40" w14:textId="666CD2FB" w:rsidR="0069225A" w:rsidRPr="0069225A" w:rsidRDefault="0069225A" w:rsidP="0069225A">
            <w:pPr>
              <w:spacing w:after="0" w:line="240" w:lineRule="auto"/>
              <w:jc w:val="center"/>
              <w:rPr>
                <w:ins w:id="27277" w:author="Hardik Malhotra" w:date="2021-09-30T23:48:00Z"/>
                <w:rFonts w:ascii="Verdana" w:eastAsia="Times New Roman" w:hAnsi="Verdana" w:cs="Times New Roman"/>
                <w:color w:val="000000"/>
                <w:sz w:val="10"/>
                <w:szCs w:val="10"/>
                <w:lang w:val="en-US"/>
                <w:rPrChange w:id="27278" w:author="Hardik Malhotra" w:date="2021-09-30T23:48:00Z">
                  <w:rPr>
                    <w:ins w:id="27279" w:author="Hardik Malhotra" w:date="2021-09-30T23:48:00Z"/>
                    <w:rFonts w:ascii="Verdana" w:eastAsia="Times New Roman" w:hAnsi="Verdana" w:cs="Times New Roman"/>
                    <w:color w:val="000000"/>
                    <w:sz w:val="10"/>
                    <w:szCs w:val="10"/>
                    <w:lang w:val="en-US"/>
                  </w:rPr>
                </w:rPrChange>
              </w:rPr>
            </w:pPr>
            <w:ins w:id="27280" w:author="Hardik Malhotra" w:date="2021-09-30T23:48:00Z">
              <w:r w:rsidRPr="0069225A">
                <w:rPr>
                  <w:rFonts w:ascii="Verdana" w:hAnsi="Verdana" w:cs="Arial"/>
                  <w:color w:val="000000"/>
                  <w:sz w:val="10"/>
                  <w:szCs w:val="10"/>
                  <w:rPrChange w:id="27281" w:author="Hardik Malhotra" w:date="2021-09-30T23:48:00Z">
                    <w:rPr>
                      <w:rFonts w:ascii="Arial" w:hAnsi="Arial" w:cs="Arial"/>
                      <w:b/>
                      <w:bCs/>
                      <w:color w:val="000000"/>
                      <w:sz w:val="20"/>
                      <w:szCs w:val="20"/>
                    </w:rPr>
                  </w:rPrChange>
                </w:rPr>
                <w:t>5</w:t>
              </w:r>
            </w:ins>
          </w:p>
        </w:tc>
        <w:tc>
          <w:tcPr>
            <w:tcW w:w="526" w:type="dxa"/>
            <w:tcBorders>
              <w:top w:val="nil"/>
              <w:left w:val="nil"/>
              <w:bottom w:val="single" w:sz="4" w:space="0" w:color="auto"/>
              <w:right w:val="single" w:sz="4" w:space="0" w:color="auto"/>
            </w:tcBorders>
            <w:shd w:val="clear" w:color="000000" w:fill="FFFFFF"/>
            <w:noWrap/>
            <w:vAlign w:val="bottom"/>
            <w:hideMark/>
          </w:tcPr>
          <w:p w14:paraId="26FB8A9E" w14:textId="6C4B208C" w:rsidR="0069225A" w:rsidRPr="0069225A" w:rsidRDefault="0069225A" w:rsidP="0069225A">
            <w:pPr>
              <w:spacing w:after="0" w:line="240" w:lineRule="auto"/>
              <w:jc w:val="center"/>
              <w:rPr>
                <w:ins w:id="27282" w:author="Hardik Malhotra" w:date="2021-09-30T23:48:00Z"/>
                <w:rFonts w:ascii="Verdana" w:eastAsia="Times New Roman" w:hAnsi="Verdana" w:cs="Times New Roman"/>
                <w:color w:val="000000"/>
                <w:sz w:val="10"/>
                <w:szCs w:val="10"/>
                <w:lang w:val="en-US"/>
                <w:rPrChange w:id="27283" w:author="Hardik Malhotra" w:date="2021-09-30T23:48:00Z">
                  <w:rPr>
                    <w:ins w:id="27284" w:author="Hardik Malhotra" w:date="2021-09-30T23:48:00Z"/>
                    <w:rFonts w:ascii="Verdana" w:eastAsia="Times New Roman" w:hAnsi="Verdana" w:cs="Times New Roman"/>
                    <w:color w:val="000000"/>
                    <w:sz w:val="10"/>
                    <w:szCs w:val="10"/>
                    <w:lang w:val="en-US"/>
                  </w:rPr>
                </w:rPrChange>
              </w:rPr>
            </w:pPr>
            <w:ins w:id="27285" w:author="Hardik Malhotra" w:date="2021-09-30T23:48:00Z">
              <w:r w:rsidRPr="0069225A">
                <w:rPr>
                  <w:rFonts w:ascii="Verdana" w:hAnsi="Verdana" w:cs="Arial"/>
                  <w:color w:val="000000"/>
                  <w:sz w:val="10"/>
                  <w:szCs w:val="10"/>
                  <w:rPrChange w:id="27286" w:author="Hardik Malhotra" w:date="2021-09-30T23:48:00Z">
                    <w:rPr>
                      <w:rFonts w:ascii="Arial" w:hAnsi="Arial" w:cs="Arial"/>
                      <w:b/>
                      <w:bCs/>
                      <w:color w:val="000000"/>
                      <w:sz w:val="20"/>
                      <w:szCs w:val="20"/>
                    </w:rPr>
                  </w:rPrChange>
                </w:rPr>
                <w:t>5</w:t>
              </w:r>
            </w:ins>
          </w:p>
        </w:tc>
        <w:tc>
          <w:tcPr>
            <w:tcW w:w="526" w:type="dxa"/>
            <w:tcBorders>
              <w:top w:val="nil"/>
              <w:left w:val="nil"/>
              <w:bottom w:val="single" w:sz="4" w:space="0" w:color="auto"/>
              <w:right w:val="single" w:sz="4" w:space="0" w:color="auto"/>
            </w:tcBorders>
            <w:shd w:val="clear" w:color="000000" w:fill="FFFFFF"/>
            <w:noWrap/>
            <w:vAlign w:val="bottom"/>
            <w:hideMark/>
          </w:tcPr>
          <w:p w14:paraId="1B018400" w14:textId="5A3DC07F" w:rsidR="0069225A" w:rsidRPr="0069225A" w:rsidRDefault="0069225A" w:rsidP="0069225A">
            <w:pPr>
              <w:spacing w:after="0" w:line="240" w:lineRule="auto"/>
              <w:jc w:val="center"/>
              <w:rPr>
                <w:ins w:id="27287" w:author="Hardik Malhotra" w:date="2021-09-30T23:48:00Z"/>
                <w:rFonts w:ascii="Verdana" w:eastAsia="Times New Roman" w:hAnsi="Verdana" w:cs="Times New Roman"/>
                <w:color w:val="000000"/>
                <w:sz w:val="10"/>
                <w:szCs w:val="10"/>
                <w:lang w:val="en-US"/>
                <w:rPrChange w:id="27288" w:author="Hardik Malhotra" w:date="2021-09-30T23:48:00Z">
                  <w:rPr>
                    <w:ins w:id="27289" w:author="Hardik Malhotra" w:date="2021-09-30T23:48:00Z"/>
                    <w:rFonts w:ascii="Verdana" w:eastAsia="Times New Roman" w:hAnsi="Verdana" w:cs="Times New Roman"/>
                    <w:color w:val="000000"/>
                    <w:sz w:val="10"/>
                    <w:szCs w:val="10"/>
                    <w:lang w:val="en-US"/>
                  </w:rPr>
                </w:rPrChange>
              </w:rPr>
            </w:pPr>
            <w:ins w:id="27290" w:author="Hardik Malhotra" w:date="2021-09-30T23:48:00Z">
              <w:r w:rsidRPr="0069225A">
                <w:rPr>
                  <w:rFonts w:ascii="Verdana" w:hAnsi="Verdana" w:cs="Arial"/>
                  <w:color w:val="000000"/>
                  <w:sz w:val="10"/>
                  <w:szCs w:val="10"/>
                  <w:rPrChange w:id="27291" w:author="Hardik Malhotra" w:date="2021-09-30T23:48:00Z">
                    <w:rPr>
                      <w:rFonts w:ascii="Arial" w:hAnsi="Arial" w:cs="Arial"/>
                      <w:b/>
                      <w:bCs/>
                      <w:color w:val="000000"/>
                      <w:sz w:val="20"/>
                      <w:szCs w:val="20"/>
                    </w:rPr>
                  </w:rPrChange>
                </w:rPr>
                <w:t>4</w:t>
              </w:r>
            </w:ins>
          </w:p>
        </w:tc>
        <w:tc>
          <w:tcPr>
            <w:tcW w:w="526" w:type="dxa"/>
            <w:tcBorders>
              <w:top w:val="nil"/>
              <w:left w:val="nil"/>
              <w:bottom w:val="single" w:sz="4" w:space="0" w:color="auto"/>
              <w:right w:val="single" w:sz="4" w:space="0" w:color="auto"/>
            </w:tcBorders>
            <w:shd w:val="clear" w:color="000000" w:fill="FFFFFF"/>
            <w:noWrap/>
            <w:vAlign w:val="bottom"/>
            <w:hideMark/>
          </w:tcPr>
          <w:p w14:paraId="2431BB1C" w14:textId="641AD1F6" w:rsidR="0069225A" w:rsidRPr="0069225A" w:rsidRDefault="0069225A" w:rsidP="0069225A">
            <w:pPr>
              <w:spacing w:after="0" w:line="240" w:lineRule="auto"/>
              <w:jc w:val="center"/>
              <w:rPr>
                <w:ins w:id="27292" w:author="Hardik Malhotra" w:date="2021-09-30T23:48:00Z"/>
                <w:rFonts w:ascii="Verdana" w:eastAsia="Times New Roman" w:hAnsi="Verdana" w:cs="Times New Roman"/>
                <w:color w:val="000000"/>
                <w:sz w:val="10"/>
                <w:szCs w:val="10"/>
                <w:lang w:val="en-US"/>
                <w:rPrChange w:id="27293" w:author="Hardik Malhotra" w:date="2021-09-30T23:48:00Z">
                  <w:rPr>
                    <w:ins w:id="27294" w:author="Hardik Malhotra" w:date="2021-09-30T23:48:00Z"/>
                    <w:rFonts w:ascii="Verdana" w:eastAsia="Times New Roman" w:hAnsi="Verdana" w:cs="Times New Roman"/>
                    <w:color w:val="000000"/>
                    <w:sz w:val="10"/>
                    <w:szCs w:val="10"/>
                    <w:lang w:val="en-US"/>
                  </w:rPr>
                </w:rPrChange>
              </w:rPr>
            </w:pPr>
            <w:ins w:id="27295" w:author="Hardik Malhotra" w:date="2021-09-30T23:48:00Z">
              <w:r w:rsidRPr="0069225A">
                <w:rPr>
                  <w:rFonts w:ascii="Verdana" w:hAnsi="Verdana" w:cs="Arial"/>
                  <w:color w:val="000000"/>
                  <w:sz w:val="10"/>
                  <w:szCs w:val="10"/>
                  <w:rPrChange w:id="27296" w:author="Hardik Malhotra" w:date="2021-09-30T23:48:00Z">
                    <w:rPr>
                      <w:rFonts w:ascii="Arial" w:hAnsi="Arial" w:cs="Arial"/>
                      <w:b/>
                      <w:bCs/>
                      <w:color w:val="000000"/>
                      <w:sz w:val="20"/>
                      <w:szCs w:val="20"/>
                    </w:rPr>
                  </w:rPrChange>
                </w:rPr>
                <w:t>4</w:t>
              </w:r>
            </w:ins>
          </w:p>
        </w:tc>
        <w:tc>
          <w:tcPr>
            <w:tcW w:w="580" w:type="dxa"/>
            <w:tcBorders>
              <w:top w:val="nil"/>
              <w:left w:val="nil"/>
              <w:bottom w:val="single" w:sz="4" w:space="0" w:color="auto"/>
              <w:right w:val="single" w:sz="4" w:space="0" w:color="auto"/>
            </w:tcBorders>
            <w:shd w:val="clear" w:color="000000" w:fill="FFFFFF"/>
            <w:noWrap/>
            <w:vAlign w:val="bottom"/>
            <w:hideMark/>
          </w:tcPr>
          <w:p w14:paraId="22E3E31C" w14:textId="3613041A" w:rsidR="0069225A" w:rsidRPr="0069225A" w:rsidRDefault="0069225A" w:rsidP="0069225A">
            <w:pPr>
              <w:spacing w:after="0" w:line="240" w:lineRule="auto"/>
              <w:jc w:val="center"/>
              <w:rPr>
                <w:ins w:id="27297" w:author="Hardik Malhotra" w:date="2021-09-30T23:48:00Z"/>
                <w:rFonts w:ascii="Verdana" w:eastAsia="Times New Roman" w:hAnsi="Verdana" w:cs="Times New Roman"/>
                <w:color w:val="000000"/>
                <w:sz w:val="10"/>
                <w:szCs w:val="10"/>
                <w:lang w:val="en-US"/>
                <w:rPrChange w:id="27298" w:author="Hardik Malhotra" w:date="2021-09-30T23:48:00Z">
                  <w:rPr>
                    <w:ins w:id="27299" w:author="Hardik Malhotra" w:date="2021-09-30T23:48:00Z"/>
                    <w:rFonts w:ascii="Verdana" w:eastAsia="Times New Roman" w:hAnsi="Verdana" w:cs="Times New Roman"/>
                    <w:color w:val="000000"/>
                    <w:sz w:val="10"/>
                    <w:szCs w:val="10"/>
                    <w:lang w:val="en-US"/>
                  </w:rPr>
                </w:rPrChange>
              </w:rPr>
            </w:pPr>
            <w:ins w:id="27300" w:author="Hardik Malhotra" w:date="2021-09-30T23:48:00Z">
              <w:r w:rsidRPr="0069225A">
                <w:rPr>
                  <w:rFonts w:ascii="Verdana" w:hAnsi="Verdana" w:cs="Arial"/>
                  <w:color w:val="000000"/>
                  <w:sz w:val="10"/>
                  <w:szCs w:val="10"/>
                  <w:rPrChange w:id="27301" w:author="Hardik Malhotra" w:date="2021-09-30T23:48:00Z">
                    <w:rPr>
                      <w:rFonts w:ascii="Arial" w:hAnsi="Arial" w:cs="Arial"/>
                      <w:b/>
                      <w:bCs/>
                      <w:color w:val="000000"/>
                      <w:sz w:val="20"/>
                      <w:szCs w:val="20"/>
                    </w:rPr>
                  </w:rPrChange>
                </w:rPr>
                <w:t>4</w:t>
              </w:r>
            </w:ins>
          </w:p>
        </w:tc>
        <w:tc>
          <w:tcPr>
            <w:tcW w:w="595" w:type="dxa"/>
            <w:tcBorders>
              <w:top w:val="nil"/>
              <w:left w:val="nil"/>
              <w:bottom w:val="single" w:sz="4" w:space="0" w:color="auto"/>
              <w:right w:val="single" w:sz="4" w:space="0" w:color="auto"/>
            </w:tcBorders>
            <w:shd w:val="clear" w:color="000000" w:fill="FFFFFF"/>
            <w:noWrap/>
            <w:vAlign w:val="bottom"/>
            <w:hideMark/>
          </w:tcPr>
          <w:p w14:paraId="1B8C7D05" w14:textId="661BD831" w:rsidR="0069225A" w:rsidRPr="0069225A" w:rsidRDefault="0069225A" w:rsidP="0069225A">
            <w:pPr>
              <w:spacing w:after="0" w:line="240" w:lineRule="auto"/>
              <w:jc w:val="center"/>
              <w:rPr>
                <w:ins w:id="27302" w:author="Hardik Malhotra" w:date="2021-09-30T23:48:00Z"/>
                <w:rFonts w:ascii="Verdana" w:eastAsia="Times New Roman" w:hAnsi="Verdana" w:cs="Times New Roman"/>
                <w:color w:val="000000"/>
                <w:sz w:val="10"/>
                <w:szCs w:val="10"/>
                <w:lang w:val="en-US"/>
                <w:rPrChange w:id="27303" w:author="Hardik Malhotra" w:date="2021-09-30T23:48:00Z">
                  <w:rPr>
                    <w:ins w:id="27304" w:author="Hardik Malhotra" w:date="2021-09-30T23:48:00Z"/>
                    <w:rFonts w:ascii="Verdana" w:eastAsia="Times New Roman" w:hAnsi="Verdana" w:cs="Times New Roman"/>
                    <w:color w:val="000000"/>
                    <w:sz w:val="10"/>
                    <w:szCs w:val="10"/>
                    <w:lang w:val="en-US"/>
                  </w:rPr>
                </w:rPrChange>
              </w:rPr>
            </w:pPr>
            <w:ins w:id="27305" w:author="Hardik Malhotra" w:date="2021-09-30T23:48:00Z">
              <w:r w:rsidRPr="0069225A">
                <w:rPr>
                  <w:rFonts w:ascii="Verdana" w:hAnsi="Verdana" w:cs="Arial"/>
                  <w:color w:val="000000"/>
                  <w:sz w:val="10"/>
                  <w:szCs w:val="10"/>
                  <w:rPrChange w:id="27306" w:author="Hardik Malhotra" w:date="2021-09-30T23:48:00Z">
                    <w:rPr>
                      <w:rFonts w:ascii="Arial" w:hAnsi="Arial" w:cs="Arial"/>
                      <w:b/>
                      <w:bCs/>
                      <w:color w:val="000000"/>
                      <w:sz w:val="20"/>
                      <w:szCs w:val="20"/>
                    </w:rPr>
                  </w:rPrChange>
                </w:rPr>
                <w:t>4</w:t>
              </w:r>
            </w:ins>
          </w:p>
        </w:tc>
        <w:tc>
          <w:tcPr>
            <w:tcW w:w="577" w:type="dxa"/>
            <w:tcBorders>
              <w:top w:val="nil"/>
              <w:left w:val="nil"/>
              <w:bottom w:val="single" w:sz="4" w:space="0" w:color="auto"/>
              <w:right w:val="single" w:sz="4" w:space="0" w:color="auto"/>
            </w:tcBorders>
            <w:shd w:val="clear" w:color="000000" w:fill="FFFFFF"/>
            <w:noWrap/>
            <w:vAlign w:val="bottom"/>
            <w:hideMark/>
          </w:tcPr>
          <w:p w14:paraId="77A4E61B" w14:textId="55AAEC81" w:rsidR="0069225A" w:rsidRPr="0069225A" w:rsidRDefault="0069225A" w:rsidP="0069225A">
            <w:pPr>
              <w:spacing w:after="0" w:line="240" w:lineRule="auto"/>
              <w:jc w:val="center"/>
              <w:rPr>
                <w:ins w:id="27307" w:author="Hardik Malhotra" w:date="2021-09-30T23:48:00Z"/>
                <w:rFonts w:ascii="Verdana" w:eastAsia="Times New Roman" w:hAnsi="Verdana" w:cs="Times New Roman"/>
                <w:color w:val="000000"/>
                <w:sz w:val="10"/>
                <w:szCs w:val="10"/>
                <w:lang w:val="en-US"/>
                <w:rPrChange w:id="27308" w:author="Hardik Malhotra" w:date="2021-09-30T23:48:00Z">
                  <w:rPr>
                    <w:ins w:id="27309" w:author="Hardik Malhotra" w:date="2021-09-30T23:48:00Z"/>
                    <w:rFonts w:ascii="Verdana" w:eastAsia="Times New Roman" w:hAnsi="Verdana" w:cs="Times New Roman"/>
                    <w:color w:val="000000"/>
                    <w:sz w:val="10"/>
                    <w:szCs w:val="10"/>
                    <w:lang w:val="en-US"/>
                  </w:rPr>
                </w:rPrChange>
              </w:rPr>
            </w:pPr>
            <w:ins w:id="27310" w:author="Hardik Malhotra" w:date="2021-09-30T23:48:00Z">
              <w:r w:rsidRPr="0069225A">
                <w:rPr>
                  <w:rFonts w:ascii="Verdana" w:hAnsi="Verdana" w:cs="Arial"/>
                  <w:color w:val="000000"/>
                  <w:sz w:val="10"/>
                  <w:szCs w:val="10"/>
                  <w:rPrChange w:id="27311" w:author="Hardik Malhotra" w:date="2021-09-30T23:48:00Z">
                    <w:rPr>
                      <w:rFonts w:ascii="Arial" w:hAnsi="Arial" w:cs="Arial"/>
                      <w:b/>
                      <w:bCs/>
                      <w:color w:val="000000"/>
                      <w:sz w:val="20"/>
                      <w:szCs w:val="20"/>
                    </w:rPr>
                  </w:rPrChange>
                </w:rPr>
                <w:t>4</w:t>
              </w:r>
            </w:ins>
          </w:p>
        </w:tc>
        <w:tc>
          <w:tcPr>
            <w:tcW w:w="577" w:type="dxa"/>
            <w:tcBorders>
              <w:top w:val="nil"/>
              <w:left w:val="nil"/>
              <w:bottom w:val="single" w:sz="4" w:space="0" w:color="auto"/>
              <w:right w:val="single" w:sz="4" w:space="0" w:color="auto"/>
            </w:tcBorders>
            <w:shd w:val="clear" w:color="000000" w:fill="FFFFFF"/>
            <w:noWrap/>
            <w:vAlign w:val="bottom"/>
            <w:hideMark/>
          </w:tcPr>
          <w:p w14:paraId="0C1C89FB" w14:textId="45B9BA71" w:rsidR="0069225A" w:rsidRPr="0069225A" w:rsidRDefault="0069225A" w:rsidP="0069225A">
            <w:pPr>
              <w:spacing w:after="0" w:line="240" w:lineRule="auto"/>
              <w:jc w:val="center"/>
              <w:rPr>
                <w:ins w:id="27312" w:author="Hardik Malhotra" w:date="2021-09-30T23:48:00Z"/>
                <w:rFonts w:ascii="Verdana" w:eastAsia="Times New Roman" w:hAnsi="Verdana" w:cs="Times New Roman"/>
                <w:color w:val="000000"/>
                <w:sz w:val="10"/>
                <w:szCs w:val="10"/>
                <w:lang w:val="en-US"/>
                <w:rPrChange w:id="27313" w:author="Hardik Malhotra" w:date="2021-09-30T23:48:00Z">
                  <w:rPr>
                    <w:ins w:id="27314" w:author="Hardik Malhotra" w:date="2021-09-30T23:48:00Z"/>
                    <w:rFonts w:ascii="Verdana" w:eastAsia="Times New Roman" w:hAnsi="Verdana" w:cs="Times New Roman"/>
                    <w:color w:val="000000"/>
                    <w:sz w:val="10"/>
                    <w:szCs w:val="10"/>
                    <w:lang w:val="en-US"/>
                  </w:rPr>
                </w:rPrChange>
              </w:rPr>
            </w:pPr>
            <w:ins w:id="27315" w:author="Hardik Malhotra" w:date="2021-09-30T23:48:00Z">
              <w:r w:rsidRPr="0069225A">
                <w:rPr>
                  <w:rFonts w:ascii="Verdana" w:hAnsi="Verdana" w:cs="Arial"/>
                  <w:color w:val="000000"/>
                  <w:sz w:val="10"/>
                  <w:szCs w:val="10"/>
                  <w:rPrChange w:id="27316" w:author="Hardik Malhotra" w:date="2021-09-30T23:48:00Z">
                    <w:rPr>
                      <w:rFonts w:ascii="Arial" w:hAnsi="Arial" w:cs="Arial"/>
                      <w:b/>
                      <w:bCs/>
                      <w:color w:val="000000"/>
                      <w:sz w:val="20"/>
                      <w:szCs w:val="20"/>
                    </w:rPr>
                  </w:rPrChange>
                </w:rPr>
                <w:t>5</w:t>
              </w:r>
            </w:ins>
          </w:p>
        </w:tc>
        <w:tc>
          <w:tcPr>
            <w:tcW w:w="595" w:type="dxa"/>
            <w:tcBorders>
              <w:top w:val="nil"/>
              <w:left w:val="nil"/>
              <w:bottom w:val="single" w:sz="4" w:space="0" w:color="auto"/>
              <w:right w:val="single" w:sz="4" w:space="0" w:color="auto"/>
            </w:tcBorders>
            <w:shd w:val="clear" w:color="000000" w:fill="FFFFFF"/>
            <w:noWrap/>
            <w:vAlign w:val="bottom"/>
            <w:hideMark/>
          </w:tcPr>
          <w:p w14:paraId="3DE61283" w14:textId="01128E51" w:rsidR="0069225A" w:rsidRPr="0069225A" w:rsidRDefault="0069225A" w:rsidP="0069225A">
            <w:pPr>
              <w:spacing w:after="0" w:line="240" w:lineRule="auto"/>
              <w:jc w:val="center"/>
              <w:rPr>
                <w:ins w:id="27317" w:author="Hardik Malhotra" w:date="2021-09-30T23:48:00Z"/>
                <w:rFonts w:ascii="Verdana" w:eastAsia="Times New Roman" w:hAnsi="Verdana" w:cs="Times New Roman"/>
                <w:color w:val="000000"/>
                <w:sz w:val="10"/>
                <w:szCs w:val="10"/>
                <w:lang w:val="en-US"/>
                <w:rPrChange w:id="27318" w:author="Hardik Malhotra" w:date="2021-09-30T23:48:00Z">
                  <w:rPr>
                    <w:ins w:id="27319" w:author="Hardik Malhotra" w:date="2021-09-30T23:48:00Z"/>
                    <w:rFonts w:ascii="Verdana" w:eastAsia="Times New Roman" w:hAnsi="Verdana" w:cs="Times New Roman"/>
                    <w:color w:val="000000"/>
                    <w:sz w:val="10"/>
                    <w:szCs w:val="10"/>
                    <w:lang w:val="en-US"/>
                  </w:rPr>
                </w:rPrChange>
              </w:rPr>
            </w:pPr>
            <w:ins w:id="27320" w:author="Hardik Malhotra" w:date="2021-09-30T23:48:00Z">
              <w:r w:rsidRPr="0069225A">
                <w:rPr>
                  <w:rFonts w:ascii="Verdana" w:hAnsi="Verdana" w:cs="Arial"/>
                  <w:color w:val="000000"/>
                  <w:sz w:val="10"/>
                  <w:szCs w:val="10"/>
                  <w:rPrChange w:id="27321" w:author="Hardik Malhotra" w:date="2021-09-30T23:48:00Z">
                    <w:rPr>
                      <w:rFonts w:ascii="Arial" w:hAnsi="Arial" w:cs="Arial"/>
                      <w:b/>
                      <w:bCs/>
                      <w:color w:val="000000"/>
                      <w:sz w:val="20"/>
                      <w:szCs w:val="20"/>
                    </w:rPr>
                  </w:rPrChange>
                </w:rPr>
                <w:t>5</w:t>
              </w:r>
            </w:ins>
          </w:p>
        </w:tc>
        <w:tc>
          <w:tcPr>
            <w:tcW w:w="595" w:type="dxa"/>
            <w:tcBorders>
              <w:top w:val="nil"/>
              <w:left w:val="nil"/>
              <w:bottom w:val="single" w:sz="4" w:space="0" w:color="auto"/>
              <w:right w:val="single" w:sz="4" w:space="0" w:color="auto"/>
            </w:tcBorders>
            <w:shd w:val="clear" w:color="000000" w:fill="FFFFFF"/>
            <w:noWrap/>
            <w:vAlign w:val="bottom"/>
            <w:hideMark/>
          </w:tcPr>
          <w:p w14:paraId="3E610B80" w14:textId="21C21BAD" w:rsidR="0069225A" w:rsidRPr="0069225A" w:rsidRDefault="0069225A" w:rsidP="0069225A">
            <w:pPr>
              <w:spacing w:after="0" w:line="240" w:lineRule="auto"/>
              <w:jc w:val="center"/>
              <w:rPr>
                <w:ins w:id="27322" w:author="Hardik Malhotra" w:date="2021-09-30T23:48:00Z"/>
                <w:rFonts w:ascii="Verdana" w:eastAsia="Times New Roman" w:hAnsi="Verdana" w:cs="Times New Roman"/>
                <w:color w:val="000000"/>
                <w:sz w:val="10"/>
                <w:szCs w:val="10"/>
                <w:lang w:val="en-US"/>
                <w:rPrChange w:id="27323" w:author="Hardik Malhotra" w:date="2021-09-30T23:48:00Z">
                  <w:rPr>
                    <w:ins w:id="27324" w:author="Hardik Malhotra" w:date="2021-09-30T23:48:00Z"/>
                    <w:rFonts w:ascii="Verdana" w:eastAsia="Times New Roman" w:hAnsi="Verdana" w:cs="Times New Roman"/>
                    <w:color w:val="000000"/>
                    <w:sz w:val="10"/>
                    <w:szCs w:val="10"/>
                    <w:lang w:val="en-US"/>
                  </w:rPr>
                </w:rPrChange>
              </w:rPr>
            </w:pPr>
            <w:ins w:id="27325" w:author="Hardik Malhotra" w:date="2021-09-30T23:48:00Z">
              <w:r w:rsidRPr="0069225A">
                <w:rPr>
                  <w:rFonts w:ascii="Verdana" w:hAnsi="Verdana" w:cs="Arial"/>
                  <w:color w:val="000000"/>
                  <w:sz w:val="10"/>
                  <w:szCs w:val="10"/>
                  <w:rPrChange w:id="27326" w:author="Hardik Malhotra" w:date="2021-09-30T23:48:00Z">
                    <w:rPr>
                      <w:rFonts w:ascii="Arial" w:hAnsi="Arial" w:cs="Arial"/>
                      <w:b/>
                      <w:bCs/>
                      <w:color w:val="000000"/>
                      <w:sz w:val="20"/>
                      <w:szCs w:val="20"/>
                    </w:rPr>
                  </w:rPrChange>
                </w:rPr>
                <w:t>5</w:t>
              </w:r>
            </w:ins>
          </w:p>
        </w:tc>
        <w:tc>
          <w:tcPr>
            <w:tcW w:w="595" w:type="dxa"/>
            <w:tcBorders>
              <w:top w:val="nil"/>
              <w:left w:val="nil"/>
              <w:bottom w:val="single" w:sz="4" w:space="0" w:color="auto"/>
              <w:right w:val="single" w:sz="4" w:space="0" w:color="auto"/>
            </w:tcBorders>
            <w:shd w:val="clear" w:color="000000" w:fill="FFFFFF"/>
            <w:noWrap/>
            <w:vAlign w:val="bottom"/>
            <w:hideMark/>
          </w:tcPr>
          <w:p w14:paraId="2C02F429" w14:textId="2834B4F5" w:rsidR="0069225A" w:rsidRPr="0069225A" w:rsidRDefault="0069225A" w:rsidP="0069225A">
            <w:pPr>
              <w:spacing w:after="0" w:line="240" w:lineRule="auto"/>
              <w:jc w:val="center"/>
              <w:rPr>
                <w:ins w:id="27327" w:author="Hardik Malhotra" w:date="2021-09-30T23:48:00Z"/>
                <w:rFonts w:ascii="Verdana" w:eastAsia="Times New Roman" w:hAnsi="Verdana" w:cs="Times New Roman"/>
                <w:color w:val="000000"/>
                <w:sz w:val="10"/>
                <w:szCs w:val="10"/>
                <w:lang w:val="en-US"/>
                <w:rPrChange w:id="27328" w:author="Hardik Malhotra" w:date="2021-09-30T23:48:00Z">
                  <w:rPr>
                    <w:ins w:id="27329" w:author="Hardik Malhotra" w:date="2021-09-30T23:48:00Z"/>
                    <w:rFonts w:ascii="Verdana" w:eastAsia="Times New Roman" w:hAnsi="Verdana" w:cs="Times New Roman"/>
                    <w:color w:val="000000"/>
                    <w:sz w:val="10"/>
                    <w:szCs w:val="10"/>
                    <w:lang w:val="en-US"/>
                  </w:rPr>
                </w:rPrChange>
              </w:rPr>
            </w:pPr>
            <w:ins w:id="27330" w:author="Hardik Malhotra" w:date="2021-09-30T23:48:00Z">
              <w:r w:rsidRPr="0069225A">
                <w:rPr>
                  <w:rFonts w:ascii="Verdana" w:hAnsi="Verdana" w:cs="Arial"/>
                  <w:color w:val="000000"/>
                  <w:sz w:val="10"/>
                  <w:szCs w:val="10"/>
                  <w:rPrChange w:id="27331" w:author="Hardik Malhotra" w:date="2021-09-30T23:48:00Z">
                    <w:rPr>
                      <w:rFonts w:ascii="Arial" w:hAnsi="Arial" w:cs="Arial"/>
                      <w:b/>
                      <w:bCs/>
                      <w:color w:val="000000"/>
                      <w:sz w:val="20"/>
                      <w:szCs w:val="20"/>
                    </w:rPr>
                  </w:rPrChange>
                </w:rPr>
                <w:t>5</w:t>
              </w:r>
            </w:ins>
          </w:p>
        </w:tc>
        <w:tc>
          <w:tcPr>
            <w:tcW w:w="595" w:type="dxa"/>
            <w:tcBorders>
              <w:top w:val="nil"/>
              <w:left w:val="nil"/>
              <w:bottom w:val="single" w:sz="4" w:space="0" w:color="auto"/>
              <w:right w:val="single" w:sz="4" w:space="0" w:color="auto"/>
            </w:tcBorders>
            <w:shd w:val="clear" w:color="000000" w:fill="FFFFFF"/>
            <w:noWrap/>
            <w:vAlign w:val="bottom"/>
            <w:hideMark/>
          </w:tcPr>
          <w:p w14:paraId="085D8763" w14:textId="18A0F005" w:rsidR="0069225A" w:rsidRPr="0069225A" w:rsidRDefault="0069225A" w:rsidP="0069225A">
            <w:pPr>
              <w:spacing w:after="0" w:line="240" w:lineRule="auto"/>
              <w:jc w:val="center"/>
              <w:rPr>
                <w:ins w:id="27332" w:author="Hardik Malhotra" w:date="2021-09-30T23:48:00Z"/>
                <w:rFonts w:ascii="Verdana" w:eastAsia="Times New Roman" w:hAnsi="Verdana" w:cs="Times New Roman"/>
                <w:color w:val="000000"/>
                <w:sz w:val="10"/>
                <w:szCs w:val="10"/>
                <w:lang w:val="en-US"/>
                <w:rPrChange w:id="27333" w:author="Hardik Malhotra" w:date="2021-09-30T23:48:00Z">
                  <w:rPr>
                    <w:ins w:id="27334" w:author="Hardik Malhotra" w:date="2021-09-30T23:48:00Z"/>
                    <w:rFonts w:ascii="Verdana" w:eastAsia="Times New Roman" w:hAnsi="Verdana" w:cs="Times New Roman"/>
                    <w:color w:val="000000"/>
                    <w:sz w:val="10"/>
                    <w:szCs w:val="10"/>
                    <w:lang w:val="en-US"/>
                  </w:rPr>
                </w:rPrChange>
              </w:rPr>
            </w:pPr>
            <w:ins w:id="27335" w:author="Hardik Malhotra" w:date="2021-09-30T23:48:00Z">
              <w:r w:rsidRPr="0069225A">
                <w:rPr>
                  <w:rFonts w:ascii="Verdana" w:hAnsi="Verdana" w:cs="Arial"/>
                  <w:color w:val="000000"/>
                  <w:sz w:val="10"/>
                  <w:szCs w:val="10"/>
                  <w:rPrChange w:id="27336" w:author="Hardik Malhotra" w:date="2021-09-30T23:48:00Z">
                    <w:rPr>
                      <w:rFonts w:ascii="Arial" w:hAnsi="Arial" w:cs="Arial"/>
                      <w:b/>
                      <w:bCs/>
                      <w:color w:val="000000"/>
                      <w:sz w:val="20"/>
                      <w:szCs w:val="20"/>
                    </w:rPr>
                  </w:rPrChange>
                </w:rPr>
                <w:t>5</w:t>
              </w:r>
            </w:ins>
          </w:p>
        </w:tc>
        <w:tc>
          <w:tcPr>
            <w:tcW w:w="595" w:type="dxa"/>
            <w:tcBorders>
              <w:top w:val="nil"/>
              <w:left w:val="nil"/>
              <w:bottom w:val="single" w:sz="4" w:space="0" w:color="auto"/>
              <w:right w:val="single" w:sz="4" w:space="0" w:color="auto"/>
            </w:tcBorders>
            <w:shd w:val="clear" w:color="000000" w:fill="FFFFFF"/>
            <w:noWrap/>
            <w:vAlign w:val="bottom"/>
            <w:hideMark/>
          </w:tcPr>
          <w:p w14:paraId="071FA72D" w14:textId="29C3B5F1" w:rsidR="0069225A" w:rsidRPr="0069225A" w:rsidRDefault="0069225A" w:rsidP="0069225A">
            <w:pPr>
              <w:spacing w:after="0" w:line="240" w:lineRule="auto"/>
              <w:jc w:val="center"/>
              <w:rPr>
                <w:ins w:id="27337" w:author="Hardik Malhotra" w:date="2021-09-30T23:48:00Z"/>
                <w:rFonts w:ascii="Verdana" w:eastAsia="Times New Roman" w:hAnsi="Verdana" w:cs="Times New Roman"/>
                <w:color w:val="000000"/>
                <w:sz w:val="10"/>
                <w:szCs w:val="10"/>
                <w:lang w:val="en-US"/>
                <w:rPrChange w:id="27338" w:author="Hardik Malhotra" w:date="2021-09-30T23:48:00Z">
                  <w:rPr>
                    <w:ins w:id="27339" w:author="Hardik Malhotra" w:date="2021-09-30T23:48:00Z"/>
                    <w:rFonts w:ascii="Verdana" w:eastAsia="Times New Roman" w:hAnsi="Verdana" w:cs="Times New Roman"/>
                    <w:color w:val="000000"/>
                    <w:sz w:val="10"/>
                    <w:szCs w:val="10"/>
                    <w:lang w:val="en-US"/>
                  </w:rPr>
                </w:rPrChange>
              </w:rPr>
            </w:pPr>
            <w:ins w:id="27340" w:author="Hardik Malhotra" w:date="2021-09-30T23:48:00Z">
              <w:r w:rsidRPr="0069225A">
                <w:rPr>
                  <w:rFonts w:ascii="Verdana" w:hAnsi="Verdana" w:cs="Arial"/>
                  <w:color w:val="000000"/>
                  <w:sz w:val="10"/>
                  <w:szCs w:val="10"/>
                  <w:rPrChange w:id="27341" w:author="Hardik Malhotra" w:date="2021-09-30T23:48:00Z">
                    <w:rPr>
                      <w:rFonts w:ascii="Arial" w:hAnsi="Arial" w:cs="Arial"/>
                      <w:b/>
                      <w:bCs/>
                      <w:color w:val="000000"/>
                      <w:sz w:val="20"/>
                      <w:szCs w:val="20"/>
                    </w:rPr>
                  </w:rPrChange>
                </w:rPr>
                <w:t>5</w:t>
              </w:r>
            </w:ins>
          </w:p>
        </w:tc>
        <w:tc>
          <w:tcPr>
            <w:tcW w:w="595" w:type="dxa"/>
            <w:tcBorders>
              <w:top w:val="nil"/>
              <w:left w:val="nil"/>
              <w:bottom w:val="single" w:sz="4" w:space="0" w:color="auto"/>
              <w:right w:val="single" w:sz="4" w:space="0" w:color="auto"/>
            </w:tcBorders>
            <w:shd w:val="clear" w:color="000000" w:fill="FFFFFF"/>
            <w:noWrap/>
            <w:vAlign w:val="bottom"/>
            <w:hideMark/>
          </w:tcPr>
          <w:p w14:paraId="645D2464" w14:textId="0DE31F2A" w:rsidR="0069225A" w:rsidRPr="0069225A" w:rsidRDefault="0069225A" w:rsidP="0069225A">
            <w:pPr>
              <w:spacing w:after="0" w:line="240" w:lineRule="auto"/>
              <w:jc w:val="center"/>
              <w:rPr>
                <w:ins w:id="27342" w:author="Hardik Malhotra" w:date="2021-09-30T23:48:00Z"/>
                <w:rFonts w:ascii="Verdana" w:eastAsia="Times New Roman" w:hAnsi="Verdana" w:cs="Times New Roman"/>
                <w:color w:val="000000"/>
                <w:sz w:val="10"/>
                <w:szCs w:val="10"/>
                <w:lang w:val="en-US"/>
                <w:rPrChange w:id="27343" w:author="Hardik Malhotra" w:date="2021-09-30T23:48:00Z">
                  <w:rPr>
                    <w:ins w:id="27344" w:author="Hardik Malhotra" w:date="2021-09-30T23:48:00Z"/>
                    <w:rFonts w:ascii="Verdana" w:eastAsia="Times New Roman" w:hAnsi="Verdana" w:cs="Times New Roman"/>
                    <w:color w:val="000000"/>
                    <w:sz w:val="10"/>
                    <w:szCs w:val="10"/>
                    <w:lang w:val="en-US"/>
                  </w:rPr>
                </w:rPrChange>
              </w:rPr>
            </w:pPr>
            <w:ins w:id="27345" w:author="Hardik Malhotra" w:date="2021-09-30T23:48:00Z">
              <w:r w:rsidRPr="0069225A">
                <w:rPr>
                  <w:rFonts w:ascii="Verdana" w:hAnsi="Verdana" w:cs="Arial"/>
                  <w:color w:val="000000"/>
                  <w:sz w:val="10"/>
                  <w:szCs w:val="10"/>
                  <w:rPrChange w:id="27346" w:author="Hardik Malhotra" w:date="2021-09-30T23:48:00Z">
                    <w:rPr>
                      <w:rFonts w:ascii="Arial" w:hAnsi="Arial" w:cs="Arial"/>
                      <w:b/>
                      <w:bCs/>
                      <w:color w:val="000000"/>
                      <w:sz w:val="20"/>
                      <w:szCs w:val="20"/>
                    </w:rPr>
                  </w:rPrChange>
                </w:rPr>
                <w:t>5</w:t>
              </w:r>
            </w:ins>
          </w:p>
        </w:tc>
        <w:tc>
          <w:tcPr>
            <w:tcW w:w="595" w:type="dxa"/>
            <w:tcBorders>
              <w:top w:val="nil"/>
              <w:left w:val="nil"/>
              <w:bottom w:val="single" w:sz="4" w:space="0" w:color="auto"/>
              <w:right w:val="single" w:sz="4" w:space="0" w:color="auto"/>
            </w:tcBorders>
            <w:shd w:val="clear" w:color="000000" w:fill="FFFFFF"/>
            <w:noWrap/>
            <w:vAlign w:val="bottom"/>
            <w:hideMark/>
          </w:tcPr>
          <w:p w14:paraId="6449EF43" w14:textId="7BAB7BED" w:rsidR="0069225A" w:rsidRPr="0069225A" w:rsidRDefault="0069225A" w:rsidP="0069225A">
            <w:pPr>
              <w:spacing w:after="0" w:line="240" w:lineRule="auto"/>
              <w:jc w:val="center"/>
              <w:rPr>
                <w:ins w:id="27347" w:author="Hardik Malhotra" w:date="2021-09-30T23:48:00Z"/>
                <w:rFonts w:ascii="Verdana" w:eastAsia="Times New Roman" w:hAnsi="Verdana" w:cs="Times New Roman"/>
                <w:color w:val="000000"/>
                <w:sz w:val="10"/>
                <w:szCs w:val="10"/>
                <w:lang w:val="en-US"/>
                <w:rPrChange w:id="27348" w:author="Hardik Malhotra" w:date="2021-09-30T23:48:00Z">
                  <w:rPr>
                    <w:ins w:id="27349" w:author="Hardik Malhotra" w:date="2021-09-30T23:48:00Z"/>
                    <w:rFonts w:ascii="Verdana" w:eastAsia="Times New Roman" w:hAnsi="Verdana" w:cs="Times New Roman"/>
                    <w:color w:val="000000"/>
                    <w:sz w:val="10"/>
                    <w:szCs w:val="10"/>
                    <w:lang w:val="en-US"/>
                  </w:rPr>
                </w:rPrChange>
              </w:rPr>
            </w:pPr>
            <w:ins w:id="27350" w:author="Hardik Malhotra" w:date="2021-09-30T23:48:00Z">
              <w:r w:rsidRPr="0069225A">
                <w:rPr>
                  <w:rFonts w:ascii="Verdana" w:hAnsi="Verdana" w:cs="Arial"/>
                  <w:color w:val="000000"/>
                  <w:sz w:val="10"/>
                  <w:szCs w:val="10"/>
                  <w:rPrChange w:id="27351" w:author="Hardik Malhotra" w:date="2021-09-30T23:48:00Z">
                    <w:rPr>
                      <w:rFonts w:ascii="Arial" w:hAnsi="Arial" w:cs="Arial"/>
                      <w:b/>
                      <w:bCs/>
                      <w:color w:val="000000"/>
                      <w:sz w:val="20"/>
                      <w:szCs w:val="20"/>
                    </w:rPr>
                  </w:rPrChange>
                </w:rPr>
                <w:t>5</w:t>
              </w:r>
            </w:ins>
          </w:p>
        </w:tc>
        <w:tc>
          <w:tcPr>
            <w:tcW w:w="595" w:type="dxa"/>
            <w:tcBorders>
              <w:top w:val="nil"/>
              <w:left w:val="nil"/>
              <w:bottom w:val="single" w:sz="4" w:space="0" w:color="auto"/>
              <w:right w:val="single" w:sz="4" w:space="0" w:color="auto"/>
            </w:tcBorders>
            <w:shd w:val="clear" w:color="000000" w:fill="FFFFFF"/>
            <w:noWrap/>
            <w:vAlign w:val="bottom"/>
            <w:hideMark/>
          </w:tcPr>
          <w:p w14:paraId="036CBC81" w14:textId="28F39503" w:rsidR="0069225A" w:rsidRPr="0069225A" w:rsidRDefault="0069225A" w:rsidP="0069225A">
            <w:pPr>
              <w:spacing w:after="0" w:line="240" w:lineRule="auto"/>
              <w:jc w:val="center"/>
              <w:rPr>
                <w:ins w:id="27352" w:author="Hardik Malhotra" w:date="2021-09-30T23:48:00Z"/>
                <w:rFonts w:ascii="Verdana" w:eastAsia="Times New Roman" w:hAnsi="Verdana" w:cs="Times New Roman"/>
                <w:color w:val="000000"/>
                <w:sz w:val="10"/>
                <w:szCs w:val="10"/>
                <w:lang w:val="en-US"/>
                <w:rPrChange w:id="27353" w:author="Hardik Malhotra" w:date="2021-09-30T23:48:00Z">
                  <w:rPr>
                    <w:ins w:id="27354" w:author="Hardik Malhotra" w:date="2021-09-30T23:48:00Z"/>
                    <w:rFonts w:ascii="Verdana" w:eastAsia="Times New Roman" w:hAnsi="Verdana" w:cs="Times New Roman"/>
                    <w:color w:val="000000"/>
                    <w:sz w:val="10"/>
                    <w:szCs w:val="10"/>
                    <w:lang w:val="en-US"/>
                  </w:rPr>
                </w:rPrChange>
              </w:rPr>
            </w:pPr>
            <w:ins w:id="27355" w:author="Hardik Malhotra" w:date="2021-09-30T23:48:00Z">
              <w:r w:rsidRPr="0069225A">
                <w:rPr>
                  <w:rFonts w:ascii="Verdana" w:hAnsi="Verdana" w:cs="Arial"/>
                  <w:color w:val="000000"/>
                  <w:sz w:val="10"/>
                  <w:szCs w:val="10"/>
                  <w:rPrChange w:id="27356" w:author="Hardik Malhotra" w:date="2021-09-30T23:48:00Z">
                    <w:rPr>
                      <w:rFonts w:ascii="Arial" w:hAnsi="Arial" w:cs="Arial"/>
                      <w:b/>
                      <w:bCs/>
                      <w:color w:val="000000"/>
                      <w:sz w:val="20"/>
                      <w:szCs w:val="20"/>
                    </w:rPr>
                  </w:rPrChange>
                </w:rPr>
                <w:t>5</w:t>
              </w:r>
            </w:ins>
          </w:p>
        </w:tc>
      </w:tr>
      <w:tr w:rsidR="0069225A" w:rsidRPr="00257590" w14:paraId="64A429FC" w14:textId="77777777" w:rsidTr="00092529">
        <w:trPr>
          <w:trHeight w:val="334"/>
          <w:ins w:id="27357" w:author="Hardik Malhotra" w:date="2021-09-30T23:48:00Z"/>
        </w:trPr>
        <w:tc>
          <w:tcPr>
            <w:tcW w:w="1152" w:type="dxa"/>
            <w:tcBorders>
              <w:top w:val="nil"/>
              <w:left w:val="single" w:sz="4" w:space="0" w:color="auto"/>
              <w:bottom w:val="single" w:sz="4" w:space="0" w:color="auto"/>
              <w:right w:val="single" w:sz="4" w:space="0" w:color="auto"/>
            </w:tcBorders>
            <w:shd w:val="clear" w:color="000000" w:fill="FFFFFF"/>
            <w:noWrap/>
            <w:vAlign w:val="bottom"/>
            <w:hideMark/>
          </w:tcPr>
          <w:p w14:paraId="7046B43A" w14:textId="77777777" w:rsidR="0069225A" w:rsidRPr="00257590" w:rsidRDefault="0069225A" w:rsidP="0069225A">
            <w:pPr>
              <w:spacing w:after="0" w:line="240" w:lineRule="auto"/>
              <w:rPr>
                <w:ins w:id="27358" w:author="Hardik Malhotra" w:date="2021-09-30T23:48:00Z"/>
                <w:rFonts w:ascii="Verdana" w:eastAsia="Times New Roman" w:hAnsi="Verdana" w:cs="Times New Roman"/>
                <w:color w:val="000000"/>
                <w:sz w:val="10"/>
                <w:szCs w:val="10"/>
                <w:lang w:val="en-US"/>
              </w:rPr>
            </w:pPr>
            <w:ins w:id="27359" w:author="Hardik Malhotra" w:date="2021-09-30T23:48:00Z">
              <w:r w:rsidRPr="00257590">
                <w:rPr>
                  <w:rFonts w:ascii="Verdana" w:hAnsi="Verdana" w:cs="Arial"/>
                  <w:b/>
                  <w:bCs/>
                  <w:color w:val="000000"/>
                  <w:sz w:val="10"/>
                  <w:szCs w:val="10"/>
                </w:rPr>
                <w:t>Total</w:t>
              </w:r>
            </w:ins>
          </w:p>
        </w:tc>
        <w:tc>
          <w:tcPr>
            <w:tcW w:w="526" w:type="dxa"/>
            <w:tcBorders>
              <w:top w:val="nil"/>
              <w:left w:val="nil"/>
              <w:bottom w:val="single" w:sz="4" w:space="0" w:color="auto"/>
              <w:right w:val="single" w:sz="4" w:space="0" w:color="auto"/>
            </w:tcBorders>
            <w:shd w:val="clear" w:color="000000" w:fill="FFFFFF"/>
            <w:noWrap/>
            <w:vAlign w:val="bottom"/>
            <w:hideMark/>
          </w:tcPr>
          <w:p w14:paraId="637CFDE5" w14:textId="0E51E35D" w:rsidR="0069225A" w:rsidRPr="0069225A" w:rsidRDefault="0069225A" w:rsidP="0069225A">
            <w:pPr>
              <w:spacing w:after="0" w:line="240" w:lineRule="auto"/>
              <w:jc w:val="center"/>
              <w:rPr>
                <w:ins w:id="27360" w:author="Hardik Malhotra" w:date="2021-09-30T23:48:00Z"/>
                <w:rFonts w:ascii="Verdana" w:eastAsia="Times New Roman" w:hAnsi="Verdana" w:cs="Times New Roman"/>
                <w:b/>
                <w:bCs/>
                <w:color w:val="000000"/>
                <w:sz w:val="10"/>
                <w:szCs w:val="10"/>
                <w:lang w:val="en-US"/>
                <w:rPrChange w:id="27361" w:author="Hardik Malhotra" w:date="2021-09-30T23:48:00Z">
                  <w:rPr>
                    <w:ins w:id="27362" w:author="Hardik Malhotra" w:date="2021-09-30T23:48:00Z"/>
                    <w:rFonts w:ascii="Verdana" w:eastAsia="Times New Roman" w:hAnsi="Verdana" w:cs="Times New Roman"/>
                    <w:b/>
                    <w:bCs/>
                    <w:color w:val="000000"/>
                    <w:sz w:val="10"/>
                    <w:szCs w:val="10"/>
                    <w:lang w:val="en-US"/>
                  </w:rPr>
                </w:rPrChange>
              </w:rPr>
            </w:pPr>
            <w:ins w:id="27363" w:author="Hardik Malhotra" w:date="2021-09-30T23:48:00Z">
              <w:r w:rsidRPr="0069225A">
                <w:rPr>
                  <w:rFonts w:ascii="Verdana" w:hAnsi="Verdana" w:cs="Arial"/>
                  <w:b/>
                  <w:bCs/>
                  <w:color w:val="000000"/>
                  <w:sz w:val="10"/>
                  <w:szCs w:val="10"/>
                  <w:rPrChange w:id="27364" w:author="Hardik Malhotra" w:date="2021-09-30T23:48:00Z">
                    <w:rPr>
                      <w:rFonts w:ascii="Arial" w:hAnsi="Arial" w:cs="Arial"/>
                      <w:b/>
                      <w:bCs/>
                      <w:color w:val="000000"/>
                      <w:sz w:val="20"/>
                      <w:szCs w:val="20"/>
                    </w:rPr>
                  </w:rPrChange>
                </w:rPr>
                <w:t>80</w:t>
              </w:r>
            </w:ins>
          </w:p>
        </w:tc>
        <w:tc>
          <w:tcPr>
            <w:tcW w:w="526" w:type="dxa"/>
            <w:tcBorders>
              <w:top w:val="nil"/>
              <w:left w:val="nil"/>
              <w:bottom w:val="single" w:sz="4" w:space="0" w:color="auto"/>
              <w:right w:val="single" w:sz="4" w:space="0" w:color="auto"/>
            </w:tcBorders>
            <w:shd w:val="clear" w:color="000000" w:fill="FFFFFF"/>
            <w:noWrap/>
            <w:vAlign w:val="bottom"/>
            <w:hideMark/>
          </w:tcPr>
          <w:p w14:paraId="4D251887" w14:textId="76B8DAF1" w:rsidR="0069225A" w:rsidRPr="0069225A" w:rsidRDefault="0069225A" w:rsidP="0069225A">
            <w:pPr>
              <w:spacing w:after="0" w:line="240" w:lineRule="auto"/>
              <w:jc w:val="center"/>
              <w:rPr>
                <w:ins w:id="27365" w:author="Hardik Malhotra" w:date="2021-09-30T23:48:00Z"/>
                <w:rFonts w:ascii="Verdana" w:eastAsia="Times New Roman" w:hAnsi="Verdana" w:cs="Times New Roman"/>
                <w:b/>
                <w:bCs/>
                <w:color w:val="000000"/>
                <w:sz w:val="10"/>
                <w:szCs w:val="10"/>
                <w:lang w:val="en-US"/>
                <w:rPrChange w:id="27366" w:author="Hardik Malhotra" w:date="2021-09-30T23:48:00Z">
                  <w:rPr>
                    <w:ins w:id="27367" w:author="Hardik Malhotra" w:date="2021-09-30T23:48:00Z"/>
                    <w:rFonts w:ascii="Verdana" w:eastAsia="Times New Roman" w:hAnsi="Verdana" w:cs="Times New Roman"/>
                    <w:b/>
                    <w:bCs/>
                    <w:color w:val="000000"/>
                    <w:sz w:val="10"/>
                    <w:szCs w:val="10"/>
                    <w:lang w:val="en-US"/>
                  </w:rPr>
                </w:rPrChange>
              </w:rPr>
            </w:pPr>
            <w:ins w:id="27368" w:author="Hardik Malhotra" w:date="2021-09-30T23:48:00Z">
              <w:r w:rsidRPr="0069225A">
                <w:rPr>
                  <w:rFonts w:ascii="Verdana" w:hAnsi="Verdana" w:cs="Arial"/>
                  <w:b/>
                  <w:bCs/>
                  <w:color w:val="000000"/>
                  <w:sz w:val="10"/>
                  <w:szCs w:val="10"/>
                  <w:rPrChange w:id="27369" w:author="Hardik Malhotra" w:date="2021-09-30T23:48:00Z">
                    <w:rPr>
                      <w:rFonts w:ascii="Arial" w:hAnsi="Arial" w:cs="Arial"/>
                      <w:b/>
                      <w:bCs/>
                      <w:color w:val="000000"/>
                      <w:sz w:val="20"/>
                      <w:szCs w:val="20"/>
                    </w:rPr>
                  </w:rPrChange>
                </w:rPr>
                <w:t>85</w:t>
              </w:r>
            </w:ins>
          </w:p>
        </w:tc>
        <w:tc>
          <w:tcPr>
            <w:tcW w:w="526" w:type="dxa"/>
            <w:tcBorders>
              <w:top w:val="nil"/>
              <w:left w:val="nil"/>
              <w:bottom w:val="single" w:sz="4" w:space="0" w:color="auto"/>
              <w:right w:val="single" w:sz="4" w:space="0" w:color="auto"/>
            </w:tcBorders>
            <w:shd w:val="clear" w:color="000000" w:fill="FFFFFF"/>
            <w:noWrap/>
            <w:vAlign w:val="bottom"/>
            <w:hideMark/>
          </w:tcPr>
          <w:p w14:paraId="232AC0D2" w14:textId="1ADD8273" w:rsidR="0069225A" w:rsidRPr="0069225A" w:rsidRDefault="0069225A" w:rsidP="0069225A">
            <w:pPr>
              <w:spacing w:after="0" w:line="240" w:lineRule="auto"/>
              <w:jc w:val="center"/>
              <w:rPr>
                <w:ins w:id="27370" w:author="Hardik Malhotra" w:date="2021-09-30T23:48:00Z"/>
                <w:rFonts w:ascii="Verdana" w:eastAsia="Times New Roman" w:hAnsi="Verdana" w:cs="Times New Roman"/>
                <w:b/>
                <w:bCs/>
                <w:color w:val="000000"/>
                <w:sz w:val="10"/>
                <w:szCs w:val="10"/>
                <w:lang w:val="en-US"/>
                <w:rPrChange w:id="27371" w:author="Hardik Malhotra" w:date="2021-09-30T23:48:00Z">
                  <w:rPr>
                    <w:ins w:id="27372" w:author="Hardik Malhotra" w:date="2021-09-30T23:48:00Z"/>
                    <w:rFonts w:ascii="Verdana" w:eastAsia="Times New Roman" w:hAnsi="Verdana" w:cs="Times New Roman"/>
                    <w:b/>
                    <w:bCs/>
                    <w:color w:val="000000"/>
                    <w:sz w:val="10"/>
                    <w:szCs w:val="10"/>
                    <w:lang w:val="en-US"/>
                  </w:rPr>
                </w:rPrChange>
              </w:rPr>
            </w:pPr>
            <w:ins w:id="27373" w:author="Hardik Malhotra" w:date="2021-09-30T23:48:00Z">
              <w:r w:rsidRPr="0069225A">
                <w:rPr>
                  <w:rFonts w:ascii="Verdana" w:hAnsi="Verdana" w:cs="Arial"/>
                  <w:b/>
                  <w:bCs/>
                  <w:color w:val="000000"/>
                  <w:sz w:val="10"/>
                  <w:szCs w:val="10"/>
                  <w:rPrChange w:id="27374" w:author="Hardik Malhotra" w:date="2021-09-30T23:48:00Z">
                    <w:rPr>
                      <w:rFonts w:ascii="Arial" w:hAnsi="Arial" w:cs="Arial"/>
                      <w:b/>
                      <w:bCs/>
                      <w:color w:val="000000"/>
                      <w:sz w:val="20"/>
                      <w:szCs w:val="20"/>
                    </w:rPr>
                  </w:rPrChange>
                </w:rPr>
                <w:t>82</w:t>
              </w:r>
            </w:ins>
          </w:p>
        </w:tc>
        <w:tc>
          <w:tcPr>
            <w:tcW w:w="526" w:type="dxa"/>
            <w:tcBorders>
              <w:top w:val="nil"/>
              <w:left w:val="nil"/>
              <w:bottom w:val="single" w:sz="4" w:space="0" w:color="auto"/>
              <w:right w:val="single" w:sz="4" w:space="0" w:color="auto"/>
            </w:tcBorders>
            <w:shd w:val="clear" w:color="000000" w:fill="FFFFFF"/>
            <w:noWrap/>
            <w:vAlign w:val="bottom"/>
            <w:hideMark/>
          </w:tcPr>
          <w:p w14:paraId="3A340098" w14:textId="09D060B0" w:rsidR="0069225A" w:rsidRPr="0069225A" w:rsidRDefault="0069225A" w:rsidP="0069225A">
            <w:pPr>
              <w:spacing w:after="0" w:line="240" w:lineRule="auto"/>
              <w:jc w:val="center"/>
              <w:rPr>
                <w:ins w:id="27375" w:author="Hardik Malhotra" w:date="2021-09-30T23:48:00Z"/>
                <w:rFonts w:ascii="Verdana" w:eastAsia="Times New Roman" w:hAnsi="Verdana" w:cs="Times New Roman"/>
                <w:b/>
                <w:bCs/>
                <w:color w:val="000000"/>
                <w:sz w:val="10"/>
                <w:szCs w:val="10"/>
                <w:lang w:val="en-US"/>
                <w:rPrChange w:id="27376" w:author="Hardik Malhotra" w:date="2021-09-30T23:48:00Z">
                  <w:rPr>
                    <w:ins w:id="27377" w:author="Hardik Malhotra" w:date="2021-09-30T23:48:00Z"/>
                    <w:rFonts w:ascii="Verdana" w:eastAsia="Times New Roman" w:hAnsi="Verdana" w:cs="Times New Roman"/>
                    <w:b/>
                    <w:bCs/>
                    <w:color w:val="000000"/>
                    <w:sz w:val="10"/>
                    <w:szCs w:val="10"/>
                    <w:lang w:val="en-US"/>
                  </w:rPr>
                </w:rPrChange>
              </w:rPr>
            </w:pPr>
            <w:ins w:id="27378" w:author="Hardik Malhotra" w:date="2021-09-30T23:48:00Z">
              <w:r w:rsidRPr="0069225A">
                <w:rPr>
                  <w:rFonts w:ascii="Verdana" w:hAnsi="Verdana" w:cs="Arial"/>
                  <w:b/>
                  <w:bCs/>
                  <w:color w:val="000000"/>
                  <w:sz w:val="10"/>
                  <w:szCs w:val="10"/>
                  <w:rPrChange w:id="27379" w:author="Hardik Malhotra" w:date="2021-09-30T23:48:00Z">
                    <w:rPr>
                      <w:rFonts w:ascii="Arial" w:hAnsi="Arial" w:cs="Arial"/>
                      <w:b/>
                      <w:bCs/>
                      <w:color w:val="000000"/>
                      <w:sz w:val="20"/>
                      <w:szCs w:val="20"/>
                    </w:rPr>
                  </w:rPrChange>
                </w:rPr>
                <w:t>86</w:t>
              </w:r>
            </w:ins>
          </w:p>
        </w:tc>
        <w:tc>
          <w:tcPr>
            <w:tcW w:w="580" w:type="dxa"/>
            <w:tcBorders>
              <w:top w:val="nil"/>
              <w:left w:val="nil"/>
              <w:bottom w:val="single" w:sz="4" w:space="0" w:color="auto"/>
              <w:right w:val="single" w:sz="4" w:space="0" w:color="auto"/>
            </w:tcBorders>
            <w:shd w:val="clear" w:color="000000" w:fill="FFFFFF"/>
            <w:noWrap/>
            <w:vAlign w:val="bottom"/>
            <w:hideMark/>
          </w:tcPr>
          <w:p w14:paraId="7807ABEB" w14:textId="7156D2C5" w:rsidR="0069225A" w:rsidRPr="0069225A" w:rsidRDefault="0069225A" w:rsidP="0069225A">
            <w:pPr>
              <w:spacing w:after="0" w:line="240" w:lineRule="auto"/>
              <w:jc w:val="center"/>
              <w:rPr>
                <w:ins w:id="27380" w:author="Hardik Malhotra" w:date="2021-09-30T23:48:00Z"/>
                <w:rFonts w:ascii="Verdana" w:eastAsia="Times New Roman" w:hAnsi="Verdana" w:cs="Times New Roman"/>
                <w:b/>
                <w:bCs/>
                <w:color w:val="000000"/>
                <w:sz w:val="10"/>
                <w:szCs w:val="10"/>
                <w:lang w:val="en-US"/>
                <w:rPrChange w:id="27381" w:author="Hardik Malhotra" w:date="2021-09-30T23:48:00Z">
                  <w:rPr>
                    <w:ins w:id="27382" w:author="Hardik Malhotra" w:date="2021-09-30T23:48:00Z"/>
                    <w:rFonts w:ascii="Verdana" w:eastAsia="Times New Roman" w:hAnsi="Verdana" w:cs="Times New Roman"/>
                    <w:b/>
                    <w:bCs/>
                    <w:color w:val="000000"/>
                    <w:sz w:val="10"/>
                    <w:szCs w:val="10"/>
                    <w:lang w:val="en-US"/>
                  </w:rPr>
                </w:rPrChange>
              </w:rPr>
            </w:pPr>
            <w:ins w:id="27383" w:author="Hardik Malhotra" w:date="2021-09-30T23:48:00Z">
              <w:r w:rsidRPr="0069225A">
                <w:rPr>
                  <w:rFonts w:ascii="Verdana" w:hAnsi="Verdana" w:cs="Arial"/>
                  <w:b/>
                  <w:bCs/>
                  <w:color w:val="000000"/>
                  <w:sz w:val="10"/>
                  <w:szCs w:val="10"/>
                  <w:rPrChange w:id="27384" w:author="Hardik Malhotra" w:date="2021-09-30T23:48:00Z">
                    <w:rPr>
                      <w:rFonts w:ascii="Arial" w:hAnsi="Arial" w:cs="Arial"/>
                      <w:b/>
                      <w:bCs/>
                      <w:color w:val="000000"/>
                      <w:sz w:val="20"/>
                      <w:szCs w:val="20"/>
                    </w:rPr>
                  </w:rPrChange>
                </w:rPr>
                <w:t>85</w:t>
              </w:r>
            </w:ins>
          </w:p>
        </w:tc>
        <w:tc>
          <w:tcPr>
            <w:tcW w:w="595" w:type="dxa"/>
            <w:tcBorders>
              <w:top w:val="nil"/>
              <w:left w:val="nil"/>
              <w:bottom w:val="single" w:sz="4" w:space="0" w:color="auto"/>
              <w:right w:val="single" w:sz="4" w:space="0" w:color="auto"/>
            </w:tcBorders>
            <w:shd w:val="clear" w:color="000000" w:fill="FFFFFF"/>
            <w:noWrap/>
            <w:vAlign w:val="bottom"/>
            <w:hideMark/>
          </w:tcPr>
          <w:p w14:paraId="595B5B5E" w14:textId="0D982A01" w:rsidR="0069225A" w:rsidRPr="0069225A" w:rsidRDefault="0069225A" w:rsidP="0069225A">
            <w:pPr>
              <w:spacing w:after="0" w:line="240" w:lineRule="auto"/>
              <w:jc w:val="center"/>
              <w:rPr>
                <w:ins w:id="27385" w:author="Hardik Malhotra" w:date="2021-09-30T23:48:00Z"/>
                <w:rFonts w:ascii="Verdana" w:eastAsia="Times New Roman" w:hAnsi="Verdana" w:cs="Times New Roman"/>
                <w:b/>
                <w:bCs/>
                <w:color w:val="000000"/>
                <w:sz w:val="10"/>
                <w:szCs w:val="10"/>
                <w:lang w:val="en-US"/>
                <w:rPrChange w:id="27386" w:author="Hardik Malhotra" w:date="2021-09-30T23:48:00Z">
                  <w:rPr>
                    <w:ins w:id="27387" w:author="Hardik Malhotra" w:date="2021-09-30T23:48:00Z"/>
                    <w:rFonts w:ascii="Verdana" w:eastAsia="Times New Roman" w:hAnsi="Verdana" w:cs="Times New Roman"/>
                    <w:b/>
                    <w:bCs/>
                    <w:color w:val="000000"/>
                    <w:sz w:val="10"/>
                    <w:szCs w:val="10"/>
                    <w:lang w:val="en-US"/>
                  </w:rPr>
                </w:rPrChange>
              </w:rPr>
            </w:pPr>
            <w:ins w:id="27388" w:author="Hardik Malhotra" w:date="2021-09-30T23:48:00Z">
              <w:r w:rsidRPr="0069225A">
                <w:rPr>
                  <w:rFonts w:ascii="Verdana" w:hAnsi="Verdana" w:cs="Arial"/>
                  <w:b/>
                  <w:bCs/>
                  <w:color w:val="000000"/>
                  <w:sz w:val="10"/>
                  <w:szCs w:val="10"/>
                  <w:rPrChange w:id="27389" w:author="Hardik Malhotra" w:date="2021-09-30T23:48:00Z">
                    <w:rPr>
                      <w:rFonts w:ascii="Arial" w:hAnsi="Arial" w:cs="Arial"/>
                      <w:b/>
                      <w:bCs/>
                      <w:color w:val="000000"/>
                      <w:sz w:val="20"/>
                      <w:szCs w:val="20"/>
                    </w:rPr>
                  </w:rPrChange>
                </w:rPr>
                <w:t>83</w:t>
              </w:r>
            </w:ins>
          </w:p>
        </w:tc>
        <w:tc>
          <w:tcPr>
            <w:tcW w:w="577" w:type="dxa"/>
            <w:tcBorders>
              <w:top w:val="nil"/>
              <w:left w:val="nil"/>
              <w:bottom w:val="single" w:sz="4" w:space="0" w:color="auto"/>
              <w:right w:val="single" w:sz="4" w:space="0" w:color="auto"/>
            </w:tcBorders>
            <w:shd w:val="clear" w:color="000000" w:fill="FFFFFF"/>
            <w:noWrap/>
            <w:vAlign w:val="bottom"/>
            <w:hideMark/>
          </w:tcPr>
          <w:p w14:paraId="20CD0EE0" w14:textId="30B3F6D7" w:rsidR="0069225A" w:rsidRPr="0069225A" w:rsidRDefault="0069225A" w:rsidP="0069225A">
            <w:pPr>
              <w:spacing w:after="0" w:line="240" w:lineRule="auto"/>
              <w:jc w:val="center"/>
              <w:rPr>
                <w:ins w:id="27390" w:author="Hardik Malhotra" w:date="2021-09-30T23:48:00Z"/>
                <w:rFonts w:ascii="Verdana" w:eastAsia="Times New Roman" w:hAnsi="Verdana" w:cs="Times New Roman"/>
                <w:b/>
                <w:bCs/>
                <w:color w:val="000000"/>
                <w:sz w:val="10"/>
                <w:szCs w:val="10"/>
                <w:lang w:val="en-US"/>
                <w:rPrChange w:id="27391" w:author="Hardik Malhotra" w:date="2021-09-30T23:48:00Z">
                  <w:rPr>
                    <w:ins w:id="27392" w:author="Hardik Malhotra" w:date="2021-09-30T23:48:00Z"/>
                    <w:rFonts w:ascii="Verdana" w:eastAsia="Times New Roman" w:hAnsi="Verdana" w:cs="Times New Roman"/>
                    <w:b/>
                    <w:bCs/>
                    <w:color w:val="000000"/>
                    <w:sz w:val="10"/>
                    <w:szCs w:val="10"/>
                    <w:lang w:val="en-US"/>
                  </w:rPr>
                </w:rPrChange>
              </w:rPr>
            </w:pPr>
            <w:ins w:id="27393" w:author="Hardik Malhotra" w:date="2021-09-30T23:48:00Z">
              <w:r w:rsidRPr="0069225A">
                <w:rPr>
                  <w:rFonts w:ascii="Verdana" w:hAnsi="Verdana" w:cs="Arial"/>
                  <w:b/>
                  <w:bCs/>
                  <w:color w:val="000000"/>
                  <w:sz w:val="10"/>
                  <w:szCs w:val="10"/>
                  <w:rPrChange w:id="27394" w:author="Hardik Malhotra" w:date="2021-09-30T23:48:00Z">
                    <w:rPr>
                      <w:rFonts w:ascii="Arial" w:hAnsi="Arial" w:cs="Arial"/>
                      <w:b/>
                      <w:bCs/>
                      <w:color w:val="000000"/>
                      <w:sz w:val="20"/>
                      <w:szCs w:val="20"/>
                    </w:rPr>
                  </w:rPrChange>
                </w:rPr>
                <w:t>88</w:t>
              </w:r>
            </w:ins>
          </w:p>
        </w:tc>
        <w:tc>
          <w:tcPr>
            <w:tcW w:w="577" w:type="dxa"/>
            <w:tcBorders>
              <w:top w:val="nil"/>
              <w:left w:val="nil"/>
              <w:bottom w:val="single" w:sz="4" w:space="0" w:color="auto"/>
              <w:right w:val="single" w:sz="4" w:space="0" w:color="auto"/>
            </w:tcBorders>
            <w:shd w:val="clear" w:color="000000" w:fill="FFFFFF"/>
            <w:noWrap/>
            <w:vAlign w:val="bottom"/>
            <w:hideMark/>
          </w:tcPr>
          <w:p w14:paraId="75C06629" w14:textId="4B6B71D7" w:rsidR="0069225A" w:rsidRPr="0069225A" w:rsidRDefault="0069225A" w:rsidP="0069225A">
            <w:pPr>
              <w:spacing w:after="0" w:line="240" w:lineRule="auto"/>
              <w:jc w:val="center"/>
              <w:rPr>
                <w:ins w:id="27395" w:author="Hardik Malhotra" w:date="2021-09-30T23:48:00Z"/>
                <w:rFonts w:ascii="Verdana" w:eastAsia="Times New Roman" w:hAnsi="Verdana" w:cs="Times New Roman"/>
                <w:b/>
                <w:bCs/>
                <w:color w:val="000000"/>
                <w:sz w:val="10"/>
                <w:szCs w:val="10"/>
                <w:lang w:val="en-US"/>
                <w:rPrChange w:id="27396" w:author="Hardik Malhotra" w:date="2021-09-30T23:48:00Z">
                  <w:rPr>
                    <w:ins w:id="27397" w:author="Hardik Malhotra" w:date="2021-09-30T23:48:00Z"/>
                    <w:rFonts w:ascii="Verdana" w:eastAsia="Times New Roman" w:hAnsi="Verdana" w:cs="Times New Roman"/>
                    <w:b/>
                    <w:bCs/>
                    <w:color w:val="000000"/>
                    <w:sz w:val="10"/>
                    <w:szCs w:val="10"/>
                    <w:lang w:val="en-US"/>
                  </w:rPr>
                </w:rPrChange>
              </w:rPr>
            </w:pPr>
            <w:ins w:id="27398" w:author="Hardik Malhotra" w:date="2021-09-30T23:48:00Z">
              <w:r w:rsidRPr="0069225A">
                <w:rPr>
                  <w:rFonts w:ascii="Verdana" w:hAnsi="Verdana" w:cs="Arial"/>
                  <w:b/>
                  <w:bCs/>
                  <w:color w:val="000000"/>
                  <w:sz w:val="10"/>
                  <w:szCs w:val="10"/>
                  <w:rPrChange w:id="27399" w:author="Hardik Malhotra" w:date="2021-09-30T23:48:00Z">
                    <w:rPr>
                      <w:rFonts w:ascii="Arial" w:hAnsi="Arial" w:cs="Arial"/>
                      <w:b/>
                      <w:bCs/>
                      <w:color w:val="000000"/>
                      <w:sz w:val="20"/>
                      <w:szCs w:val="20"/>
                    </w:rPr>
                  </w:rPrChange>
                </w:rPr>
                <w:t>92</w:t>
              </w:r>
            </w:ins>
          </w:p>
        </w:tc>
        <w:tc>
          <w:tcPr>
            <w:tcW w:w="595" w:type="dxa"/>
            <w:tcBorders>
              <w:top w:val="nil"/>
              <w:left w:val="nil"/>
              <w:bottom w:val="single" w:sz="4" w:space="0" w:color="auto"/>
              <w:right w:val="single" w:sz="4" w:space="0" w:color="auto"/>
            </w:tcBorders>
            <w:shd w:val="clear" w:color="000000" w:fill="FFFFFF"/>
            <w:noWrap/>
            <w:vAlign w:val="bottom"/>
            <w:hideMark/>
          </w:tcPr>
          <w:p w14:paraId="711C3B56" w14:textId="0557A1A7" w:rsidR="0069225A" w:rsidRPr="0069225A" w:rsidRDefault="0069225A" w:rsidP="0069225A">
            <w:pPr>
              <w:spacing w:after="0" w:line="240" w:lineRule="auto"/>
              <w:jc w:val="center"/>
              <w:rPr>
                <w:ins w:id="27400" w:author="Hardik Malhotra" w:date="2021-09-30T23:48:00Z"/>
                <w:rFonts w:ascii="Verdana" w:eastAsia="Times New Roman" w:hAnsi="Verdana" w:cs="Times New Roman"/>
                <w:b/>
                <w:bCs/>
                <w:color w:val="000000"/>
                <w:sz w:val="10"/>
                <w:szCs w:val="10"/>
                <w:lang w:val="en-US"/>
                <w:rPrChange w:id="27401" w:author="Hardik Malhotra" w:date="2021-09-30T23:48:00Z">
                  <w:rPr>
                    <w:ins w:id="27402" w:author="Hardik Malhotra" w:date="2021-09-30T23:48:00Z"/>
                    <w:rFonts w:ascii="Verdana" w:eastAsia="Times New Roman" w:hAnsi="Verdana" w:cs="Times New Roman"/>
                    <w:b/>
                    <w:bCs/>
                    <w:color w:val="000000"/>
                    <w:sz w:val="10"/>
                    <w:szCs w:val="10"/>
                    <w:lang w:val="en-US"/>
                  </w:rPr>
                </w:rPrChange>
              </w:rPr>
            </w:pPr>
            <w:ins w:id="27403" w:author="Hardik Malhotra" w:date="2021-09-30T23:48:00Z">
              <w:r w:rsidRPr="0069225A">
                <w:rPr>
                  <w:rFonts w:ascii="Verdana" w:hAnsi="Verdana" w:cs="Arial"/>
                  <w:b/>
                  <w:bCs/>
                  <w:color w:val="000000"/>
                  <w:sz w:val="10"/>
                  <w:szCs w:val="10"/>
                  <w:rPrChange w:id="27404" w:author="Hardik Malhotra" w:date="2021-09-30T23:48:00Z">
                    <w:rPr>
                      <w:rFonts w:ascii="Arial" w:hAnsi="Arial" w:cs="Arial"/>
                      <w:b/>
                      <w:bCs/>
                      <w:color w:val="000000"/>
                      <w:sz w:val="20"/>
                      <w:szCs w:val="20"/>
                    </w:rPr>
                  </w:rPrChange>
                </w:rPr>
                <w:t>96</w:t>
              </w:r>
            </w:ins>
          </w:p>
        </w:tc>
        <w:tc>
          <w:tcPr>
            <w:tcW w:w="595" w:type="dxa"/>
            <w:tcBorders>
              <w:top w:val="nil"/>
              <w:left w:val="nil"/>
              <w:bottom w:val="single" w:sz="4" w:space="0" w:color="auto"/>
              <w:right w:val="single" w:sz="4" w:space="0" w:color="auto"/>
            </w:tcBorders>
            <w:shd w:val="clear" w:color="000000" w:fill="FFFFFF"/>
            <w:noWrap/>
            <w:vAlign w:val="bottom"/>
            <w:hideMark/>
          </w:tcPr>
          <w:p w14:paraId="631D499A" w14:textId="1235ED53" w:rsidR="0069225A" w:rsidRPr="0069225A" w:rsidRDefault="0069225A" w:rsidP="0069225A">
            <w:pPr>
              <w:spacing w:after="0" w:line="240" w:lineRule="auto"/>
              <w:jc w:val="center"/>
              <w:rPr>
                <w:ins w:id="27405" w:author="Hardik Malhotra" w:date="2021-09-30T23:48:00Z"/>
                <w:rFonts w:ascii="Verdana" w:eastAsia="Times New Roman" w:hAnsi="Verdana" w:cs="Times New Roman"/>
                <w:b/>
                <w:bCs/>
                <w:color w:val="000000"/>
                <w:sz w:val="10"/>
                <w:szCs w:val="10"/>
                <w:lang w:val="en-US"/>
                <w:rPrChange w:id="27406" w:author="Hardik Malhotra" w:date="2021-09-30T23:48:00Z">
                  <w:rPr>
                    <w:ins w:id="27407" w:author="Hardik Malhotra" w:date="2021-09-30T23:48:00Z"/>
                    <w:rFonts w:ascii="Verdana" w:eastAsia="Times New Roman" w:hAnsi="Verdana" w:cs="Times New Roman"/>
                    <w:b/>
                    <w:bCs/>
                    <w:color w:val="000000"/>
                    <w:sz w:val="10"/>
                    <w:szCs w:val="10"/>
                    <w:lang w:val="en-US"/>
                  </w:rPr>
                </w:rPrChange>
              </w:rPr>
            </w:pPr>
            <w:ins w:id="27408" w:author="Hardik Malhotra" w:date="2021-09-30T23:48:00Z">
              <w:r w:rsidRPr="0069225A">
                <w:rPr>
                  <w:rFonts w:ascii="Verdana" w:hAnsi="Verdana" w:cs="Arial"/>
                  <w:b/>
                  <w:bCs/>
                  <w:color w:val="000000"/>
                  <w:sz w:val="10"/>
                  <w:szCs w:val="10"/>
                  <w:rPrChange w:id="27409" w:author="Hardik Malhotra" w:date="2021-09-30T23:48:00Z">
                    <w:rPr>
                      <w:rFonts w:ascii="Arial" w:hAnsi="Arial" w:cs="Arial"/>
                      <w:b/>
                      <w:bCs/>
                      <w:color w:val="000000"/>
                      <w:sz w:val="20"/>
                      <w:szCs w:val="20"/>
                    </w:rPr>
                  </w:rPrChange>
                </w:rPr>
                <w:t>101</w:t>
              </w:r>
            </w:ins>
          </w:p>
        </w:tc>
        <w:tc>
          <w:tcPr>
            <w:tcW w:w="595" w:type="dxa"/>
            <w:tcBorders>
              <w:top w:val="nil"/>
              <w:left w:val="nil"/>
              <w:bottom w:val="single" w:sz="4" w:space="0" w:color="auto"/>
              <w:right w:val="single" w:sz="4" w:space="0" w:color="auto"/>
            </w:tcBorders>
            <w:shd w:val="clear" w:color="000000" w:fill="FFFFFF"/>
            <w:noWrap/>
            <w:vAlign w:val="bottom"/>
            <w:hideMark/>
          </w:tcPr>
          <w:p w14:paraId="759D806B" w14:textId="2143D612" w:rsidR="0069225A" w:rsidRPr="0069225A" w:rsidRDefault="0069225A" w:rsidP="0069225A">
            <w:pPr>
              <w:spacing w:after="0" w:line="240" w:lineRule="auto"/>
              <w:jc w:val="center"/>
              <w:rPr>
                <w:ins w:id="27410" w:author="Hardik Malhotra" w:date="2021-09-30T23:48:00Z"/>
                <w:rFonts w:ascii="Verdana" w:eastAsia="Times New Roman" w:hAnsi="Verdana" w:cs="Times New Roman"/>
                <w:b/>
                <w:bCs/>
                <w:color w:val="000000"/>
                <w:sz w:val="10"/>
                <w:szCs w:val="10"/>
                <w:lang w:val="en-US"/>
                <w:rPrChange w:id="27411" w:author="Hardik Malhotra" w:date="2021-09-30T23:48:00Z">
                  <w:rPr>
                    <w:ins w:id="27412" w:author="Hardik Malhotra" w:date="2021-09-30T23:48:00Z"/>
                    <w:rFonts w:ascii="Verdana" w:eastAsia="Times New Roman" w:hAnsi="Verdana" w:cs="Times New Roman"/>
                    <w:b/>
                    <w:bCs/>
                    <w:color w:val="000000"/>
                    <w:sz w:val="10"/>
                    <w:szCs w:val="10"/>
                    <w:lang w:val="en-US"/>
                  </w:rPr>
                </w:rPrChange>
              </w:rPr>
            </w:pPr>
            <w:ins w:id="27413" w:author="Hardik Malhotra" w:date="2021-09-30T23:48:00Z">
              <w:r w:rsidRPr="0069225A">
                <w:rPr>
                  <w:rFonts w:ascii="Verdana" w:hAnsi="Verdana" w:cs="Arial"/>
                  <w:b/>
                  <w:bCs/>
                  <w:color w:val="000000"/>
                  <w:sz w:val="10"/>
                  <w:szCs w:val="10"/>
                  <w:rPrChange w:id="27414" w:author="Hardik Malhotra" w:date="2021-09-30T23:48:00Z">
                    <w:rPr>
                      <w:rFonts w:ascii="Arial" w:hAnsi="Arial" w:cs="Arial"/>
                      <w:b/>
                      <w:bCs/>
                      <w:color w:val="000000"/>
                      <w:sz w:val="20"/>
                      <w:szCs w:val="20"/>
                    </w:rPr>
                  </w:rPrChange>
                </w:rPr>
                <w:t>105</w:t>
              </w:r>
            </w:ins>
          </w:p>
        </w:tc>
        <w:tc>
          <w:tcPr>
            <w:tcW w:w="595" w:type="dxa"/>
            <w:tcBorders>
              <w:top w:val="nil"/>
              <w:left w:val="nil"/>
              <w:bottom w:val="single" w:sz="4" w:space="0" w:color="auto"/>
              <w:right w:val="single" w:sz="4" w:space="0" w:color="auto"/>
            </w:tcBorders>
            <w:shd w:val="clear" w:color="000000" w:fill="FFFFFF"/>
            <w:noWrap/>
            <w:vAlign w:val="bottom"/>
            <w:hideMark/>
          </w:tcPr>
          <w:p w14:paraId="36548328" w14:textId="19FE519B" w:rsidR="0069225A" w:rsidRPr="0069225A" w:rsidRDefault="0069225A" w:rsidP="0069225A">
            <w:pPr>
              <w:spacing w:after="0" w:line="240" w:lineRule="auto"/>
              <w:jc w:val="center"/>
              <w:rPr>
                <w:ins w:id="27415" w:author="Hardik Malhotra" w:date="2021-09-30T23:48:00Z"/>
                <w:rFonts w:ascii="Verdana" w:eastAsia="Times New Roman" w:hAnsi="Verdana" w:cs="Times New Roman"/>
                <w:b/>
                <w:bCs/>
                <w:color w:val="000000"/>
                <w:sz w:val="10"/>
                <w:szCs w:val="10"/>
                <w:lang w:val="en-US"/>
                <w:rPrChange w:id="27416" w:author="Hardik Malhotra" w:date="2021-09-30T23:48:00Z">
                  <w:rPr>
                    <w:ins w:id="27417" w:author="Hardik Malhotra" w:date="2021-09-30T23:48:00Z"/>
                    <w:rFonts w:ascii="Verdana" w:eastAsia="Times New Roman" w:hAnsi="Verdana" w:cs="Times New Roman"/>
                    <w:b/>
                    <w:bCs/>
                    <w:color w:val="000000"/>
                    <w:sz w:val="10"/>
                    <w:szCs w:val="10"/>
                    <w:lang w:val="en-US"/>
                  </w:rPr>
                </w:rPrChange>
              </w:rPr>
            </w:pPr>
            <w:ins w:id="27418" w:author="Hardik Malhotra" w:date="2021-09-30T23:48:00Z">
              <w:r w:rsidRPr="0069225A">
                <w:rPr>
                  <w:rFonts w:ascii="Verdana" w:hAnsi="Verdana" w:cs="Arial"/>
                  <w:b/>
                  <w:bCs/>
                  <w:color w:val="000000"/>
                  <w:sz w:val="10"/>
                  <w:szCs w:val="10"/>
                  <w:rPrChange w:id="27419" w:author="Hardik Malhotra" w:date="2021-09-30T23:48:00Z">
                    <w:rPr>
                      <w:rFonts w:ascii="Arial" w:hAnsi="Arial" w:cs="Arial"/>
                      <w:b/>
                      <w:bCs/>
                      <w:color w:val="000000"/>
                      <w:sz w:val="20"/>
                      <w:szCs w:val="20"/>
                    </w:rPr>
                  </w:rPrChange>
                </w:rPr>
                <w:t>109</w:t>
              </w:r>
            </w:ins>
          </w:p>
        </w:tc>
        <w:tc>
          <w:tcPr>
            <w:tcW w:w="595" w:type="dxa"/>
            <w:tcBorders>
              <w:top w:val="nil"/>
              <w:left w:val="nil"/>
              <w:bottom w:val="single" w:sz="4" w:space="0" w:color="auto"/>
              <w:right w:val="single" w:sz="4" w:space="0" w:color="auto"/>
            </w:tcBorders>
            <w:shd w:val="clear" w:color="000000" w:fill="FFFFFF"/>
            <w:noWrap/>
            <w:vAlign w:val="bottom"/>
            <w:hideMark/>
          </w:tcPr>
          <w:p w14:paraId="633859CA" w14:textId="66E3570D" w:rsidR="0069225A" w:rsidRPr="0069225A" w:rsidRDefault="0069225A" w:rsidP="0069225A">
            <w:pPr>
              <w:spacing w:after="0" w:line="240" w:lineRule="auto"/>
              <w:jc w:val="center"/>
              <w:rPr>
                <w:ins w:id="27420" w:author="Hardik Malhotra" w:date="2021-09-30T23:48:00Z"/>
                <w:rFonts w:ascii="Verdana" w:eastAsia="Times New Roman" w:hAnsi="Verdana" w:cs="Times New Roman"/>
                <w:b/>
                <w:bCs/>
                <w:color w:val="000000"/>
                <w:sz w:val="10"/>
                <w:szCs w:val="10"/>
                <w:lang w:val="en-US"/>
                <w:rPrChange w:id="27421" w:author="Hardik Malhotra" w:date="2021-09-30T23:48:00Z">
                  <w:rPr>
                    <w:ins w:id="27422" w:author="Hardik Malhotra" w:date="2021-09-30T23:48:00Z"/>
                    <w:rFonts w:ascii="Verdana" w:eastAsia="Times New Roman" w:hAnsi="Verdana" w:cs="Times New Roman"/>
                    <w:b/>
                    <w:bCs/>
                    <w:color w:val="000000"/>
                    <w:sz w:val="10"/>
                    <w:szCs w:val="10"/>
                    <w:lang w:val="en-US"/>
                  </w:rPr>
                </w:rPrChange>
              </w:rPr>
            </w:pPr>
            <w:ins w:id="27423" w:author="Hardik Malhotra" w:date="2021-09-30T23:48:00Z">
              <w:r w:rsidRPr="0069225A">
                <w:rPr>
                  <w:rFonts w:ascii="Verdana" w:hAnsi="Verdana" w:cs="Arial"/>
                  <w:b/>
                  <w:bCs/>
                  <w:color w:val="000000"/>
                  <w:sz w:val="10"/>
                  <w:szCs w:val="10"/>
                  <w:rPrChange w:id="27424" w:author="Hardik Malhotra" w:date="2021-09-30T23:48:00Z">
                    <w:rPr>
                      <w:rFonts w:ascii="Arial" w:hAnsi="Arial" w:cs="Arial"/>
                      <w:b/>
                      <w:bCs/>
                      <w:color w:val="000000"/>
                      <w:sz w:val="20"/>
                      <w:szCs w:val="20"/>
                    </w:rPr>
                  </w:rPrChange>
                </w:rPr>
                <w:t>112</w:t>
              </w:r>
            </w:ins>
          </w:p>
        </w:tc>
        <w:tc>
          <w:tcPr>
            <w:tcW w:w="595" w:type="dxa"/>
            <w:tcBorders>
              <w:top w:val="nil"/>
              <w:left w:val="nil"/>
              <w:bottom w:val="single" w:sz="4" w:space="0" w:color="auto"/>
              <w:right w:val="single" w:sz="4" w:space="0" w:color="auto"/>
            </w:tcBorders>
            <w:shd w:val="clear" w:color="000000" w:fill="FFFFFF"/>
            <w:noWrap/>
            <w:vAlign w:val="bottom"/>
            <w:hideMark/>
          </w:tcPr>
          <w:p w14:paraId="03D9866F" w14:textId="2C5C3BC7" w:rsidR="0069225A" w:rsidRPr="0069225A" w:rsidRDefault="0069225A" w:rsidP="0069225A">
            <w:pPr>
              <w:spacing w:after="0" w:line="240" w:lineRule="auto"/>
              <w:jc w:val="center"/>
              <w:rPr>
                <w:ins w:id="27425" w:author="Hardik Malhotra" w:date="2021-09-30T23:48:00Z"/>
                <w:rFonts w:ascii="Verdana" w:eastAsia="Times New Roman" w:hAnsi="Verdana" w:cs="Times New Roman"/>
                <w:b/>
                <w:bCs/>
                <w:color w:val="000000"/>
                <w:sz w:val="10"/>
                <w:szCs w:val="10"/>
                <w:lang w:val="en-US"/>
                <w:rPrChange w:id="27426" w:author="Hardik Malhotra" w:date="2021-09-30T23:48:00Z">
                  <w:rPr>
                    <w:ins w:id="27427" w:author="Hardik Malhotra" w:date="2021-09-30T23:48:00Z"/>
                    <w:rFonts w:ascii="Verdana" w:eastAsia="Times New Roman" w:hAnsi="Verdana" w:cs="Times New Roman"/>
                    <w:b/>
                    <w:bCs/>
                    <w:color w:val="000000"/>
                    <w:sz w:val="10"/>
                    <w:szCs w:val="10"/>
                    <w:lang w:val="en-US"/>
                  </w:rPr>
                </w:rPrChange>
              </w:rPr>
            </w:pPr>
            <w:ins w:id="27428" w:author="Hardik Malhotra" w:date="2021-09-30T23:48:00Z">
              <w:r w:rsidRPr="0069225A">
                <w:rPr>
                  <w:rFonts w:ascii="Verdana" w:hAnsi="Verdana" w:cs="Arial"/>
                  <w:b/>
                  <w:bCs/>
                  <w:color w:val="000000"/>
                  <w:sz w:val="10"/>
                  <w:szCs w:val="10"/>
                  <w:rPrChange w:id="27429" w:author="Hardik Malhotra" w:date="2021-09-30T23:48:00Z">
                    <w:rPr>
                      <w:rFonts w:ascii="Arial" w:hAnsi="Arial" w:cs="Arial"/>
                      <w:b/>
                      <w:bCs/>
                      <w:color w:val="000000"/>
                      <w:sz w:val="20"/>
                      <w:szCs w:val="20"/>
                    </w:rPr>
                  </w:rPrChange>
                </w:rPr>
                <w:t>116</w:t>
              </w:r>
            </w:ins>
          </w:p>
        </w:tc>
        <w:tc>
          <w:tcPr>
            <w:tcW w:w="595" w:type="dxa"/>
            <w:tcBorders>
              <w:top w:val="nil"/>
              <w:left w:val="nil"/>
              <w:bottom w:val="single" w:sz="4" w:space="0" w:color="auto"/>
              <w:right w:val="single" w:sz="4" w:space="0" w:color="auto"/>
            </w:tcBorders>
            <w:shd w:val="clear" w:color="000000" w:fill="FFFFFF"/>
            <w:noWrap/>
            <w:vAlign w:val="bottom"/>
            <w:hideMark/>
          </w:tcPr>
          <w:p w14:paraId="4B0700F4" w14:textId="3C7622AB" w:rsidR="0069225A" w:rsidRPr="0069225A" w:rsidRDefault="0069225A" w:rsidP="0069225A">
            <w:pPr>
              <w:spacing w:after="0" w:line="240" w:lineRule="auto"/>
              <w:jc w:val="center"/>
              <w:rPr>
                <w:ins w:id="27430" w:author="Hardik Malhotra" w:date="2021-09-30T23:48:00Z"/>
                <w:rFonts w:ascii="Verdana" w:eastAsia="Times New Roman" w:hAnsi="Verdana" w:cs="Times New Roman"/>
                <w:b/>
                <w:bCs/>
                <w:color w:val="000000"/>
                <w:sz w:val="10"/>
                <w:szCs w:val="10"/>
                <w:lang w:val="en-US"/>
                <w:rPrChange w:id="27431" w:author="Hardik Malhotra" w:date="2021-09-30T23:48:00Z">
                  <w:rPr>
                    <w:ins w:id="27432" w:author="Hardik Malhotra" w:date="2021-09-30T23:48:00Z"/>
                    <w:rFonts w:ascii="Verdana" w:eastAsia="Times New Roman" w:hAnsi="Verdana" w:cs="Times New Roman"/>
                    <w:b/>
                    <w:bCs/>
                    <w:color w:val="000000"/>
                    <w:sz w:val="10"/>
                    <w:szCs w:val="10"/>
                    <w:lang w:val="en-US"/>
                  </w:rPr>
                </w:rPrChange>
              </w:rPr>
            </w:pPr>
            <w:ins w:id="27433" w:author="Hardik Malhotra" w:date="2021-09-30T23:48:00Z">
              <w:r w:rsidRPr="0069225A">
                <w:rPr>
                  <w:rFonts w:ascii="Verdana" w:hAnsi="Verdana" w:cs="Arial"/>
                  <w:b/>
                  <w:bCs/>
                  <w:color w:val="000000"/>
                  <w:sz w:val="10"/>
                  <w:szCs w:val="10"/>
                  <w:rPrChange w:id="27434" w:author="Hardik Malhotra" w:date="2021-09-30T23:48:00Z">
                    <w:rPr>
                      <w:rFonts w:ascii="Arial" w:hAnsi="Arial" w:cs="Arial"/>
                      <w:b/>
                      <w:bCs/>
                      <w:color w:val="000000"/>
                      <w:sz w:val="20"/>
                      <w:szCs w:val="20"/>
                    </w:rPr>
                  </w:rPrChange>
                </w:rPr>
                <w:t>120</w:t>
              </w:r>
            </w:ins>
          </w:p>
        </w:tc>
        <w:tc>
          <w:tcPr>
            <w:tcW w:w="595" w:type="dxa"/>
            <w:tcBorders>
              <w:top w:val="nil"/>
              <w:left w:val="nil"/>
              <w:bottom w:val="single" w:sz="4" w:space="0" w:color="auto"/>
              <w:right w:val="single" w:sz="4" w:space="0" w:color="auto"/>
            </w:tcBorders>
            <w:shd w:val="clear" w:color="000000" w:fill="FFFFFF"/>
            <w:noWrap/>
            <w:vAlign w:val="bottom"/>
            <w:hideMark/>
          </w:tcPr>
          <w:p w14:paraId="66BC660F" w14:textId="398F71F9" w:rsidR="0069225A" w:rsidRPr="0069225A" w:rsidRDefault="0069225A" w:rsidP="0069225A">
            <w:pPr>
              <w:spacing w:after="0" w:line="240" w:lineRule="auto"/>
              <w:jc w:val="center"/>
              <w:rPr>
                <w:ins w:id="27435" w:author="Hardik Malhotra" w:date="2021-09-30T23:48:00Z"/>
                <w:rFonts w:ascii="Verdana" w:eastAsia="Times New Roman" w:hAnsi="Verdana" w:cs="Times New Roman"/>
                <w:b/>
                <w:bCs/>
                <w:color w:val="000000"/>
                <w:sz w:val="10"/>
                <w:szCs w:val="10"/>
                <w:lang w:val="en-US"/>
                <w:rPrChange w:id="27436" w:author="Hardik Malhotra" w:date="2021-09-30T23:48:00Z">
                  <w:rPr>
                    <w:ins w:id="27437" w:author="Hardik Malhotra" w:date="2021-09-30T23:48:00Z"/>
                    <w:rFonts w:ascii="Verdana" w:eastAsia="Times New Roman" w:hAnsi="Verdana" w:cs="Times New Roman"/>
                    <w:b/>
                    <w:bCs/>
                    <w:color w:val="000000"/>
                    <w:sz w:val="10"/>
                    <w:szCs w:val="10"/>
                    <w:lang w:val="en-US"/>
                  </w:rPr>
                </w:rPrChange>
              </w:rPr>
            </w:pPr>
            <w:ins w:id="27438" w:author="Hardik Malhotra" w:date="2021-09-30T23:48:00Z">
              <w:r w:rsidRPr="0069225A">
                <w:rPr>
                  <w:rFonts w:ascii="Verdana" w:hAnsi="Verdana" w:cs="Arial"/>
                  <w:b/>
                  <w:bCs/>
                  <w:color w:val="000000"/>
                  <w:sz w:val="10"/>
                  <w:szCs w:val="10"/>
                  <w:rPrChange w:id="27439" w:author="Hardik Malhotra" w:date="2021-09-30T23:48:00Z">
                    <w:rPr>
                      <w:rFonts w:ascii="Arial" w:hAnsi="Arial" w:cs="Arial"/>
                      <w:b/>
                      <w:bCs/>
                      <w:color w:val="000000"/>
                      <w:sz w:val="20"/>
                      <w:szCs w:val="20"/>
                    </w:rPr>
                  </w:rPrChange>
                </w:rPr>
                <w:t>124</w:t>
              </w:r>
            </w:ins>
          </w:p>
        </w:tc>
      </w:tr>
    </w:tbl>
    <w:p w14:paraId="201FA64F" w14:textId="3A862756" w:rsidR="00586D06" w:rsidRDefault="00586D06">
      <w:pPr>
        <w:rPr>
          <w:ins w:id="27440" w:author="Ritu Kamra" w:date="2021-09-24T18:30:00Z"/>
        </w:rPr>
      </w:pPr>
    </w:p>
    <w:p w14:paraId="284358B7" w14:textId="5BF32930" w:rsidR="003D0FB6" w:rsidRPr="005858C1" w:rsidRDefault="00586D06">
      <w:pPr>
        <w:rPr>
          <w:ins w:id="27441" w:author="Ritu Kamra" w:date="2021-09-24T18:31:00Z"/>
          <w:rFonts w:ascii="Verdana" w:eastAsia="Verdana" w:hAnsi="Verdana" w:cs="Verdana"/>
          <w:b/>
          <w:bCs/>
          <w:color w:val="0F0E0E"/>
          <w:kern w:val="24"/>
          <w:sz w:val="20"/>
          <w:szCs w:val="20"/>
          <w:lang w:val="en-US"/>
        </w:rPr>
      </w:pPr>
      <w:ins w:id="27442" w:author="Ritu Kamra" w:date="2021-09-24T18:30:00Z">
        <w:r w:rsidRPr="005858C1">
          <w:rPr>
            <w:rFonts w:ascii="Verdana" w:eastAsia="Verdana" w:hAnsi="Verdana" w:cs="Verdana"/>
            <w:b/>
            <w:bCs/>
            <w:color w:val="0F0E0E"/>
            <w:kern w:val="24"/>
            <w:sz w:val="20"/>
            <w:szCs w:val="20"/>
            <w:lang w:val="en-US"/>
            <w:rPrChange w:id="27443" w:author="Ritu Kamra" w:date="2021-09-24T18:31:00Z">
              <w:rPr>
                <w:b/>
                <w:bCs/>
              </w:rPr>
            </w:rPrChange>
          </w:rPr>
          <w:t>3.2.</w:t>
        </w:r>
      </w:ins>
      <w:ins w:id="27444" w:author="Neeshu Bhadauriya" w:date="2021-09-27T16:14:00Z">
        <w:r w:rsidR="002B4E98" w:rsidRPr="005858C1">
          <w:rPr>
            <w:rFonts w:ascii="Verdana" w:eastAsia="Verdana" w:hAnsi="Verdana" w:cs="Verdana"/>
            <w:b/>
            <w:bCs/>
            <w:color w:val="0F0E0E"/>
            <w:kern w:val="24"/>
            <w:sz w:val="20"/>
            <w:szCs w:val="20"/>
            <w:lang w:val="en-US"/>
          </w:rPr>
          <w:t>5</w:t>
        </w:r>
      </w:ins>
      <w:ins w:id="27445" w:author="Ritu Kamra" w:date="2021-09-24T18:30:00Z">
        <w:del w:id="27446" w:author="Neeshu Bhadauriya" w:date="2021-09-27T16:14:00Z">
          <w:r w:rsidRPr="005858C1" w:rsidDel="002B4E98">
            <w:rPr>
              <w:rFonts w:ascii="Verdana" w:eastAsia="Verdana" w:hAnsi="Verdana" w:cs="Verdana"/>
              <w:b/>
              <w:bCs/>
              <w:color w:val="0F0E0E"/>
              <w:kern w:val="24"/>
              <w:sz w:val="20"/>
              <w:szCs w:val="20"/>
              <w:lang w:val="en-US"/>
              <w:rPrChange w:id="27447" w:author="Ritu Kamra" w:date="2021-09-24T18:31:00Z">
                <w:rPr>
                  <w:b/>
                  <w:bCs/>
                </w:rPr>
              </w:rPrChange>
            </w:rPr>
            <w:delText>4</w:delText>
          </w:r>
        </w:del>
        <w:r w:rsidRPr="005858C1">
          <w:rPr>
            <w:rFonts w:ascii="Verdana" w:eastAsia="Verdana" w:hAnsi="Verdana" w:cs="Verdana"/>
            <w:b/>
            <w:bCs/>
            <w:color w:val="0F0E0E"/>
            <w:kern w:val="24"/>
            <w:sz w:val="20"/>
            <w:szCs w:val="20"/>
            <w:lang w:val="en-US"/>
            <w:rPrChange w:id="27448" w:author="Ritu Kamra" w:date="2021-09-24T18:31:00Z">
              <w:rPr>
                <w:b/>
                <w:bCs/>
              </w:rPr>
            </w:rPrChange>
          </w:rPr>
          <w:t>.</w:t>
        </w:r>
      </w:ins>
      <w:ins w:id="27449" w:author="Neeshu Bhadauriya" w:date="2021-09-27T16:14:00Z">
        <w:r w:rsidR="002B4E98" w:rsidRPr="005858C1">
          <w:rPr>
            <w:rFonts w:ascii="Verdana" w:eastAsia="Verdana" w:hAnsi="Verdana" w:cs="Verdana"/>
            <w:b/>
            <w:bCs/>
            <w:color w:val="0F0E0E"/>
            <w:kern w:val="24"/>
            <w:sz w:val="20"/>
            <w:szCs w:val="20"/>
            <w:lang w:val="en-US"/>
          </w:rPr>
          <w:t>5</w:t>
        </w:r>
      </w:ins>
      <w:ins w:id="27450" w:author="Ritu Kamra" w:date="2021-09-24T18:30:00Z">
        <w:del w:id="27451" w:author="Neeshu Bhadauriya" w:date="2021-09-27T16:14:00Z">
          <w:r w:rsidRPr="005858C1" w:rsidDel="002B4E98">
            <w:rPr>
              <w:rFonts w:ascii="Verdana" w:eastAsia="Verdana" w:hAnsi="Verdana" w:cs="Verdana"/>
              <w:b/>
              <w:bCs/>
              <w:color w:val="0F0E0E"/>
              <w:kern w:val="24"/>
              <w:sz w:val="20"/>
              <w:szCs w:val="20"/>
              <w:lang w:val="en-US"/>
              <w:rPrChange w:id="27452" w:author="Ritu Kamra" w:date="2021-09-24T18:31:00Z">
                <w:rPr>
                  <w:b/>
                  <w:bCs/>
                </w:rPr>
              </w:rPrChange>
            </w:rPr>
            <w:delText>3</w:delText>
          </w:r>
        </w:del>
        <w:r w:rsidRPr="005858C1">
          <w:rPr>
            <w:rFonts w:ascii="Verdana" w:eastAsia="Verdana" w:hAnsi="Verdana" w:cs="Verdana"/>
            <w:b/>
            <w:bCs/>
            <w:color w:val="0F0E0E"/>
            <w:kern w:val="24"/>
            <w:sz w:val="20"/>
            <w:szCs w:val="20"/>
            <w:lang w:val="en-US"/>
            <w:rPrChange w:id="27453" w:author="Ritu Kamra" w:date="2021-09-24T18:31:00Z">
              <w:rPr>
                <w:b/>
                <w:bCs/>
              </w:rPr>
            </w:rPrChange>
          </w:rPr>
          <w:t>. Demand By Sales Channel</w:t>
        </w:r>
      </w:ins>
    </w:p>
    <w:p w14:paraId="2BAF9A2C" w14:textId="12655564" w:rsidR="00586D06" w:rsidRPr="005858C1" w:rsidRDefault="005858C1">
      <w:pPr>
        <w:rPr>
          <w:ins w:id="27454" w:author="Ritu Kamra" w:date="2021-09-24T18:29:00Z"/>
          <w:rFonts w:ascii="Verdana" w:eastAsia="Verdana" w:hAnsi="Verdana" w:cs="Verdana"/>
          <w:b/>
          <w:bCs/>
          <w:color w:val="0F0E0E"/>
          <w:kern w:val="24"/>
          <w:sz w:val="20"/>
          <w:szCs w:val="20"/>
          <w:lang w:val="en-US"/>
          <w:rPrChange w:id="27455" w:author="Ritu Kamra" w:date="2021-09-24T18:31:00Z">
            <w:rPr>
              <w:ins w:id="27456" w:author="Ritu Kamra" w:date="2021-09-24T18:29:00Z"/>
            </w:rPr>
          </w:rPrChange>
        </w:rPr>
      </w:pPr>
      <w:ins w:id="27457" w:author="Ritu Kamra" w:date="2021-09-24T18:30:00Z">
        <w:r>
          <w:rPr>
            <w:noProof/>
          </w:rPr>
          <w:pict w14:anchorId="047833BC">
            <v:shape id="_x0000_s1273" type="#_x0000_t202" style="position:absolute;margin-left:0;margin-top:2.8pt;width:508.5pt;height:39pt;z-index:25232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" filled="f" stroked="f">
              <v:textbox>
                <w:txbxContent>
                  <w:p w14:paraId="66FD88E5" w14:textId="24842A8C" w:rsidR="00586D06" w:rsidRPr="005858C1" w:rsidRDefault="00586D06" w:rsidP="00586D06">
                    <w:pPr>
                      <w:spacing w:line="360" w:lineRule="auto"/>
                      <w:textAlignment w:val="baseline"/>
                      <w:rPr>
                        <w:ins w:id="27458" w:author="Ritu Kamra" w:date="2021-09-24T18:29:00Z"/>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 xml:space="preserve">Figure </w:t>
                    </w:r>
                    <w:ins w:id="27459" w:author="Ritu Kamra" w:date="2021-09-27T17:19:00Z">
                      <w:r w:rsidR="00C854D0" w:rsidRPr="005858C1">
                        <w:rPr>
                          <w:rFonts w:ascii="Verdana" w:eastAsia="Verdana" w:hAnsi="Verdana" w:cs="Verdana"/>
                          <w:b/>
                          <w:bCs/>
                          <w:color w:val="0F0E0E"/>
                          <w:kern w:val="24"/>
                          <w:sz w:val="20"/>
                          <w:szCs w:val="20"/>
                          <w:lang w:val="en-US"/>
                        </w:rPr>
                        <w:t>5</w:t>
                      </w:r>
                    </w:ins>
                    <w:ins w:id="27460" w:author="Ritu Kamra" w:date="2021-09-27T18:57:00Z">
                      <w:r w:rsidR="008A03E7" w:rsidRPr="005858C1">
                        <w:rPr>
                          <w:rFonts w:ascii="Verdana" w:eastAsia="Verdana" w:hAnsi="Verdana" w:cs="Verdana"/>
                          <w:b/>
                          <w:bCs/>
                          <w:color w:val="0F0E0E"/>
                          <w:kern w:val="24"/>
                          <w:sz w:val="20"/>
                          <w:szCs w:val="20"/>
                          <w:lang w:val="en-US"/>
                        </w:rPr>
                        <w:t>2</w:t>
                      </w:r>
                    </w:ins>
                    <w:del w:id="27461" w:author="Ritu Kamra" w:date="2021-09-27T17:19:00Z">
                      <w:r w:rsidRPr="005858C1" w:rsidDel="00C854D0">
                        <w:rPr>
                          <w:rFonts w:ascii="Verdana" w:eastAsia="Verdana" w:hAnsi="Verdana" w:cs="Verdana"/>
                          <w:b/>
                          <w:bCs/>
                          <w:color w:val="0F0E0E"/>
                          <w:kern w:val="24"/>
                          <w:sz w:val="20"/>
                          <w:szCs w:val="20"/>
                          <w:lang w:val="en-US"/>
                        </w:rPr>
                        <w:delText>36</w:delText>
                      </w:r>
                    </w:del>
                    <w:r w:rsidRPr="005858C1">
                      <w:rPr>
                        <w:rFonts w:ascii="Verdana" w:eastAsia="Verdana" w:hAnsi="Verdana" w:cs="Verdana"/>
                        <w:b/>
                        <w:bCs/>
                        <w:color w:val="0F0E0E"/>
                        <w:kern w:val="24"/>
                        <w:sz w:val="20"/>
                        <w:szCs w:val="20"/>
                        <w:lang w:val="en-US"/>
                      </w:rPr>
                      <w:t>: South America Epoxy Resin</w:t>
                    </w:r>
                    <w:del w:id="27462" w:author="Ritu Kamra" w:date="2021-09-27T20:39:00Z">
                      <w:r w:rsidRPr="005858C1" w:rsidDel="00D02970">
                        <w:rPr>
                          <w:rFonts w:ascii="Verdana" w:eastAsia="Verdana" w:hAnsi="Verdana" w:cs="Verdana"/>
                          <w:b/>
                          <w:bCs/>
                          <w:color w:val="0F0E0E"/>
                          <w:kern w:val="24"/>
                          <w:sz w:val="20"/>
                          <w:szCs w:val="20"/>
                          <w:lang w:val="en-US"/>
                        </w:rPr>
                        <w:delText xml:space="preserve"> </w:delText>
                      </w:r>
                    </w:del>
                    <w:ins w:id="27463" w:author="Ritu Kamra" w:date="2021-09-27T20:39:00Z">
                      <w:r w:rsidR="00D02970" w:rsidRPr="005858C1">
                        <w:rPr>
                          <w:rFonts w:ascii="Verdana" w:eastAsia="Verdana" w:hAnsi="Verdana" w:cs="Verdana"/>
                          <w:b/>
                          <w:bCs/>
                          <w:color w:val="0F0E0E"/>
                          <w:kern w:val="24"/>
                          <w:sz w:val="20"/>
                          <w:szCs w:val="20"/>
                          <w:lang w:val="en-US"/>
                        </w:rPr>
                        <w:t xml:space="preserve"> Demand</w:t>
                      </w:r>
                    </w:ins>
                    <w:del w:id="27464" w:author="Ritu Kamra" w:date="2021-09-27T20:39:00Z">
                      <w:r w:rsidRPr="005858C1" w:rsidDel="00D02970">
                        <w:rPr>
                          <w:rFonts w:ascii="Verdana" w:eastAsia="Verdana" w:hAnsi="Verdana" w:cs="Verdana"/>
                          <w:b/>
                          <w:bCs/>
                          <w:color w:val="0F0E0E"/>
                          <w:kern w:val="24"/>
                          <w:sz w:val="20"/>
                          <w:szCs w:val="20"/>
                          <w:lang w:val="en-US"/>
                        </w:rPr>
                        <w:delText>Market Share</w:delText>
                      </w:r>
                    </w:del>
                    <w:r w:rsidRPr="005858C1">
                      <w:rPr>
                        <w:rFonts w:ascii="Verdana" w:eastAsia="Verdana" w:hAnsi="Verdana" w:cs="Verdana"/>
                        <w:b/>
                        <w:bCs/>
                        <w:color w:val="0F0E0E"/>
                        <w:kern w:val="24"/>
                        <w:sz w:val="20"/>
                        <w:szCs w:val="20"/>
                        <w:lang w:val="en-US"/>
                      </w:rPr>
                      <w:t>, By Sales Channel, By Volume, 2015–2030F</w:t>
                    </w:r>
                  </w:p>
                  <w:p w14:paraId="2779B041" w14:textId="77777777" w:rsidR="00586D06" w:rsidRPr="005858C1" w:rsidRDefault="00586D06" w:rsidP="00586D06">
                    <w:pPr>
                      <w:spacing w:line="360" w:lineRule="auto"/>
                      <w:textAlignment w:val="baseline"/>
                      <w:rPr>
                        <w:rFonts w:ascii="Verdana" w:eastAsia="Verdana" w:hAnsi="Verdana" w:cs="Verdana"/>
                        <w:b/>
                        <w:bCs/>
                        <w:color w:val="0F0E0E"/>
                        <w:kern w:val="24"/>
                        <w:sz w:val="20"/>
                        <w:szCs w:val="20"/>
                        <w:lang w:val="en-US"/>
                      </w:rPr>
                    </w:pPr>
                  </w:p>
                </w:txbxContent>
              </v:textbox>
              <w10:wrap anchorx="margin"/>
            </v:shape>
          </w:pict>
        </w:r>
      </w:ins>
    </w:p>
    <w:p w14:paraId="09B592F1" w14:textId="0B2779E9" w:rsidR="00586D06" w:rsidDel="0069225A" w:rsidRDefault="00586D06">
      <w:pPr>
        <w:rPr>
          <w:del w:id="27465" w:author="Ritu Kamra" w:date="2021-09-24T18:31:00Z"/>
        </w:rPr>
      </w:pPr>
      <w:ins w:id="27466" w:author="Ritu Kamra" w:date="2021-09-24T18:30:00Z">
        <w:r w:rsidRPr="001039EA">
          <w:rPr>
            <w:noProof/>
          </w:rPr>
          <w:drawing>
            <wp:inline distT="0" distB="0" distL="0" distR="0" wp14:anchorId="2DC9647A" wp14:editId="05D2A78F">
              <wp:extent cx="6391275" cy="3810000"/>
              <wp:effectExtent l="0" t="0" r="0" b="0"/>
              <wp:docPr id="37" name="Chart 37">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ins>
    </w:p>
    <w:p w14:paraId="047C9333" w14:textId="3A27BDCE" w:rsidR="0069225A" w:rsidRDefault="0069225A">
      <w:pPr>
        <w:rPr>
          <w:ins w:id="27467" w:author="Hardik Malhotra" w:date="2021-09-30T23:49:00Z"/>
        </w:rPr>
      </w:pPr>
    </w:p>
    <w:tbl>
      <w:tblPr>
        <w:tblW w:w="10373" w:type="dxa"/>
        <w:tblInd w:w="-185" w:type="dxa"/>
        <w:tblLook w:val="04A0" w:firstRow="1" w:lastRow="0" w:firstColumn="1" w:lastColumn="0" w:noHBand="0" w:noVBand="1"/>
      </w:tblPr>
      <w:tblGrid>
        <w:gridCol w:w="2698"/>
        <w:gridCol w:w="1231"/>
        <w:gridCol w:w="1231"/>
        <w:gridCol w:w="1231"/>
        <w:gridCol w:w="1231"/>
        <w:gridCol w:w="1358"/>
        <w:gridCol w:w="1393"/>
      </w:tblGrid>
      <w:tr w:rsidR="0069225A" w:rsidRPr="00257590" w14:paraId="2461D0E3" w14:textId="77777777" w:rsidTr="00092529">
        <w:trPr>
          <w:trHeight w:val="277"/>
          <w:ins w:id="27468" w:author="Hardik Malhotra" w:date="2021-09-30T23:49:00Z"/>
        </w:trPr>
        <w:tc>
          <w:tcPr>
            <w:tcW w:w="2698"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465716B0" w14:textId="77777777" w:rsidR="0069225A" w:rsidRPr="00257590" w:rsidRDefault="0069225A" w:rsidP="00092529">
            <w:pPr>
              <w:spacing w:after="0" w:line="240" w:lineRule="auto"/>
              <w:jc w:val="center"/>
              <w:rPr>
                <w:ins w:id="27469" w:author="Hardik Malhotra" w:date="2021-09-30T23:49:00Z"/>
                <w:rFonts w:ascii="Verdana" w:eastAsia="Times New Roman" w:hAnsi="Verdana" w:cs="Arial"/>
                <w:b/>
                <w:bCs/>
                <w:color w:val="FFFFFF" w:themeColor="background1"/>
                <w:sz w:val="10"/>
                <w:szCs w:val="10"/>
                <w:lang w:val="en-US"/>
              </w:rPr>
            </w:pPr>
            <w:ins w:id="27470" w:author="Hardik Malhotra" w:date="2021-09-30T23:49:00Z">
              <w:r w:rsidRPr="00257590">
                <w:rPr>
                  <w:rFonts w:ascii="Verdana" w:eastAsia="Times New Roman" w:hAnsi="Verdana" w:cs="Arial"/>
                  <w:b/>
                  <w:bCs/>
                  <w:color w:val="FFFFFF" w:themeColor="background1"/>
                  <w:sz w:val="10"/>
                  <w:szCs w:val="10"/>
                  <w:lang w:val="en-US"/>
                </w:rPr>
                <w:t xml:space="preserve">Demand by </w:t>
              </w:r>
              <w:r>
                <w:rPr>
                  <w:rFonts w:ascii="Verdana" w:eastAsia="Times New Roman" w:hAnsi="Verdana" w:cs="Arial"/>
                  <w:b/>
                  <w:bCs/>
                  <w:color w:val="FFFFFF" w:themeColor="background1"/>
                  <w:sz w:val="10"/>
                  <w:szCs w:val="10"/>
                  <w:lang w:val="en-US"/>
                </w:rPr>
                <w:t>Sales Channel</w:t>
              </w:r>
            </w:ins>
          </w:p>
        </w:tc>
        <w:tc>
          <w:tcPr>
            <w:tcW w:w="1231" w:type="dxa"/>
            <w:tcBorders>
              <w:top w:val="single" w:sz="4" w:space="0" w:color="auto"/>
              <w:left w:val="nil"/>
              <w:bottom w:val="single" w:sz="4" w:space="0" w:color="auto"/>
              <w:right w:val="single" w:sz="4" w:space="0" w:color="auto"/>
            </w:tcBorders>
            <w:shd w:val="clear" w:color="auto" w:fill="C00000"/>
            <w:noWrap/>
            <w:vAlign w:val="center"/>
            <w:hideMark/>
          </w:tcPr>
          <w:p w14:paraId="160E2B44" w14:textId="77777777" w:rsidR="0069225A" w:rsidRPr="00257590" w:rsidRDefault="0069225A" w:rsidP="00092529">
            <w:pPr>
              <w:spacing w:after="0" w:line="480" w:lineRule="auto"/>
              <w:jc w:val="center"/>
              <w:rPr>
                <w:ins w:id="27471" w:author="Hardik Malhotra" w:date="2021-09-30T23:49:00Z"/>
                <w:rFonts w:ascii="Verdana" w:eastAsia="Times New Roman" w:hAnsi="Verdana" w:cs="Arial"/>
                <w:b/>
                <w:bCs/>
                <w:color w:val="FFFFFF" w:themeColor="background1"/>
                <w:sz w:val="10"/>
                <w:szCs w:val="10"/>
                <w:lang w:val="en-US"/>
              </w:rPr>
            </w:pPr>
            <w:ins w:id="27472" w:author="Hardik Malhotra" w:date="2021-09-30T23:49:00Z">
              <w:r w:rsidRPr="00257590">
                <w:rPr>
                  <w:rFonts w:ascii="Verdana" w:eastAsia="Times New Roman" w:hAnsi="Verdana" w:cs="Arial"/>
                  <w:b/>
                  <w:bCs/>
                  <w:color w:val="FFFFFF" w:themeColor="background1"/>
                  <w:sz w:val="10"/>
                  <w:szCs w:val="10"/>
                  <w:lang w:val="en-US"/>
                </w:rPr>
                <w:t>2015</w:t>
              </w:r>
            </w:ins>
          </w:p>
        </w:tc>
        <w:tc>
          <w:tcPr>
            <w:tcW w:w="1231" w:type="dxa"/>
            <w:tcBorders>
              <w:top w:val="single" w:sz="4" w:space="0" w:color="auto"/>
              <w:left w:val="nil"/>
              <w:bottom w:val="single" w:sz="4" w:space="0" w:color="auto"/>
              <w:right w:val="single" w:sz="4" w:space="0" w:color="auto"/>
            </w:tcBorders>
            <w:shd w:val="clear" w:color="auto" w:fill="C00000"/>
            <w:noWrap/>
            <w:vAlign w:val="center"/>
            <w:hideMark/>
          </w:tcPr>
          <w:p w14:paraId="389E9490" w14:textId="77777777" w:rsidR="0069225A" w:rsidRPr="00257590" w:rsidRDefault="0069225A" w:rsidP="00092529">
            <w:pPr>
              <w:spacing w:after="0" w:line="480" w:lineRule="auto"/>
              <w:jc w:val="center"/>
              <w:rPr>
                <w:ins w:id="27473" w:author="Hardik Malhotra" w:date="2021-09-30T23:49:00Z"/>
                <w:rFonts w:ascii="Verdana" w:eastAsia="Times New Roman" w:hAnsi="Verdana" w:cs="Arial"/>
                <w:b/>
                <w:bCs/>
                <w:color w:val="FFFFFF" w:themeColor="background1"/>
                <w:sz w:val="10"/>
                <w:szCs w:val="10"/>
                <w:lang w:val="en-US"/>
              </w:rPr>
            </w:pPr>
            <w:ins w:id="27474" w:author="Hardik Malhotra" w:date="2021-09-30T23:49:00Z">
              <w:r w:rsidRPr="00257590">
                <w:rPr>
                  <w:rFonts w:ascii="Verdana" w:eastAsia="Times New Roman" w:hAnsi="Verdana" w:cs="Arial"/>
                  <w:b/>
                  <w:bCs/>
                  <w:color w:val="FFFFFF" w:themeColor="background1"/>
                  <w:sz w:val="10"/>
                  <w:szCs w:val="10"/>
                  <w:lang w:val="en-US"/>
                </w:rPr>
                <w:t>2016</w:t>
              </w:r>
            </w:ins>
          </w:p>
        </w:tc>
        <w:tc>
          <w:tcPr>
            <w:tcW w:w="1231" w:type="dxa"/>
            <w:tcBorders>
              <w:top w:val="single" w:sz="4" w:space="0" w:color="auto"/>
              <w:left w:val="nil"/>
              <w:bottom w:val="single" w:sz="4" w:space="0" w:color="auto"/>
              <w:right w:val="single" w:sz="4" w:space="0" w:color="auto"/>
            </w:tcBorders>
            <w:shd w:val="clear" w:color="auto" w:fill="C00000"/>
            <w:noWrap/>
            <w:vAlign w:val="bottom"/>
            <w:hideMark/>
          </w:tcPr>
          <w:p w14:paraId="36B62F61" w14:textId="77777777" w:rsidR="0069225A" w:rsidRPr="00257590" w:rsidRDefault="0069225A" w:rsidP="00092529">
            <w:pPr>
              <w:spacing w:after="0" w:line="480" w:lineRule="auto"/>
              <w:jc w:val="center"/>
              <w:rPr>
                <w:ins w:id="27475" w:author="Hardik Malhotra" w:date="2021-09-30T23:49:00Z"/>
                <w:rFonts w:ascii="Verdana" w:eastAsia="Times New Roman" w:hAnsi="Verdana" w:cs="Arial"/>
                <w:b/>
                <w:bCs/>
                <w:color w:val="FFFFFF" w:themeColor="background1"/>
                <w:sz w:val="10"/>
                <w:szCs w:val="10"/>
                <w:lang w:val="en-US"/>
              </w:rPr>
            </w:pPr>
            <w:ins w:id="27476" w:author="Hardik Malhotra" w:date="2021-09-30T23:49:00Z">
              <w:r w:rsidRPr="00257590">
                <w:rPr>
                  <w:rFonts w:ascii="Verdana" w:eastAsia="Times New Roman" w:hAnsi="Verdana" w:cs="Arial"/>
                  <w:b/>
                  <w:bCs/>
                  <w:color w:val="FFFFFF" w:themeColor="background1"/>
                  <w:sz w:val="10"/>
                  <w:szCs w:val="10"/>
                  <w:lang w:val="en-US"/>
                </w:rPr>
                <w:t>2017</w:t>
              </w:r>
            </w:ins>
          </w:p>
        </w:tc>
        <w:tc>
          <w:tcPr>
            <w:tcW w:w="1231" w:type="dxa"/>
            <w:tcBorders>
              <w:top w:val="single" w:sz="4" w:space="0" w:color="auto"/>
              <w:left w:val="nil"/>
              <w:bottom w:val="single" w:sz="4" w:space="0" w:color="auto"/>
              <w:right w:val="single" w:sz="4" w:space="0" w:color="auto"/>
            </w:tcBorders>
            <w:shd w:val="clear" w:color="auto" w:fill="C00000"/>
            <w:noWrap/>
            <w:vAlign w:val="bottom"/>
            <w:hideMark/>
          </w:tcPr>
          <w:p w14:paraId="064478A1" w14:textId="77777777" w:rsidR="0069225A" w:rsidRPr="00257590" w:rsidRDefault="0069225A" w:rsidP="00092529">
            <w:pPr>
              <w:spacing w:after="0" w:line="480" w:lineRule="auto"/>
              <w:jc w:val="center"/>
              <w:rPr>
                <w:ins w:id="27477" w:author="Hardik Malhotra" w:date="2021-09-30T23:49:00Z"/>
                <w:rFonts w:ascii="Verdana" w:eastAsia="Times New Roman" w:hAnsi="Verdana" w:cs="Arial"/>
                <w:b/>
                <w:bCs/>
                <w:color w:val="FFFFFF" w:themeColor="background1"/>
                <w:sz w:val="10"/>
                <w:szCs w:val="10"/>
                <w:lang w:val="en-US"/>
              </w:rPr>
            </w:pPr>
            <w:ins w:id="27478" w:author="Hardik Malhotra" w:date="2021-09-30T23:49:00Z">
              <w:r w:rsidRPr="00257590">
                <w:rPr>
                  <w:rFonts w:ascii="Verdana" w:eastAsia="Times New Roman" w:hAnsi="Verdana" w:cs="Arial"/>
                  <w:b/>
                  <w:bCs/>
                  <w:color w:val="FFFFFF" w:themeColor="background1"/>
                  <w:sz w:val="10"/>
                  <w:szCs w:val="10"/>
                  <w:lang w:val="en-US"/>
                </w:rPr>
                <w:t>2018</w:t>
              </w:r>
            </w:ins>
          </w:p>
        </w:tc>
        <w:tc>
          <w:tcPr>
            <w:tcW w:w="1358" w:type="dxa"/>
            <w:tcBorders>
              <w:top w:val="single" w:sz="4" w:space="0" w:color="auto"/>
              <w:left w:val="nil"/>
              <w:bottom w:val="single" w:sz="4" w:space="0" w:color="auto"/>
              <w:right w:val="single" w:sz="4" w:space="0" w:color="auto"/>
            </w:tcBorders>
            <w:shd w:val="clear" w:color="auto" w:fill="C00000"/>
            <w:noWrap/>
            <w:vAlign w:val="bottom"/>
            <w:hideMark/>
          </w:tcPr>
          <w:p w14:paraId="0BD46A8B" w14:textId="77777777" w:rsidR="0069225A" w:rsidRPr="00257590" w:rsidRDefault="0069225A" w:rsidP="00092529">
            <w:pPr>
              <w:spacing w:after="0" w:line="480" w:lineRule="auto"/>
              <w:jc w:val="center"/>
              <w:rPr>
                <w:ins w:id="27479" w:author="Hardik Malhotra" w:date="2021-09-30T23:49:00Z"/>
                <w:rFonts w:ascii="Verdana" w:eastAsia="Times New Roman" w:hAnsi="Verdana" w:cs="Arial"/>
                <w:b/>
                <w:bCs/>
                <w:color w:val="FFFFFF" w:themeColor="background1"/>
                <w:sz w:val="10"/>
                <w:szCs w:val="10"/>
                <w:lang w:val="en-US"/>
              </w:rPr>
            </w:pPr>
            <w:ins w:id="27480" w:author="Hardik Malhotra" w:date="2021-09-30T23:49:00Z">
              <w:r w:rsidRPr="00257590">
                <w:rPr>
                  <w:rFonts w:ascii="Verdana" w:eastAsia="Times New Roman" w:hAnsi="Verdana" w:cs="Arial"/>
                  <w:b/>
                  <w:bCs/>
                  <w:color w:val="FFFFFF" w:themeColor="background1"/>
                  <w:sz w:val="10"/>
                  <w:szCs w:val="10"/>
                  <w:lang w:val="en-US"/>
                </w:rPr>
                <w:t>2019</w:t>
              </w:r>
            </w:ins>
          </w:p>
        </w:tc>
        <w:tc>
          <w:tcPr>
            <w:tcW w:w="1393" w:type="dxa"/>
            <w:tcBorders>
              <w:top w:val="single" w:sz="4" w:space="0" w:color="auto"/>
              <w:left w:val="nil"/>
              <w:bottom w:val="single" w:sz="4" w:space="0" w:color="auto"/>
              <w:right w:val="single" w:sz="4" w:space="0" w:color="auto"/>
            </w:tcBorders>
            <w:shd w:val="clear" w:color="auto" w:fill="C00000"/>
            <w:noWrap/>
            <w:vAlign w:val="bottom"/>
            <w:hideMark/>
          </w:tcPr>
          <w:p w14:paraId="6F0816DB" w14:textId="77777777" w:rsidR="0069225A" w:rsidRPr="00257590" w:rsidRDefault="0069225A" w:rsidP="00092529">
            <w:pPr>
              <w:spacing w:after="0" w:line="480" w:lineRule="auto"/>
              <w:jc w:val="center"/>
              <w:rPr>
                <w:ins w:id="27481" w:author="Hardik Malhotra" w:date="2021-09-30T23:49:00Z"/>
                <w:rFonts w:ascii="Verdana" w:eastAsia="Times New Roman" w:hAnsi="Verdana" w:cs="Arial"/>
                <w:b/>
                <w:bCs/>
                <w:color w:val="FFFFFF" w:themeColor="background1"/>
                <w:sz w:val="10"/>
                <w:szCs w:val="10"/>
                <w:lang w:val="en-US"/>
              </w:rPr>
            </w:pPr>
            <w:ins w:id="27482" w:author="Hardik Malhotra" w:date="2021-09-30T23:49:00Z">
              <w:r w:rsidRPr="00257590">
                <w:rPr>
                  <w:rFonts w:ascii="Verdana" w:eastAsia="Times New Roman" w:hAnsi="Verdana" w:cs="Arial"/>
                  <w:b/>
                  <w:bCs/>
                  <w:color w:val="FFFFFF" w:themeColor="background1"/>
                  <w:sz w:val="10"/>
                  <w:szCs w:val="10"/>
                  <w:lang w:val="en-US"/>
                </w:rPr>
                <w:t>2020</w:t>
              </w:r>
            </w:ins>
          </w:p>
        </w:tc>
      </w:tr>
      <w:tr w:rsidR="0069225A" w:rsidRPr="00257590" w14:paraId="3236C6E0" w14:textId="77777777" w:rsidTr="00092529">
        <w:trPr>
          <w:trHeight w:val="326"/>
          <w:ins w:id="27483" w:author="Hardik Malhotra" w:date="2021-09-30T23:49:00Z"/>
        </w:trPr>
        <w:tc>
          <w:tcPr>
            <w:tcW w:w="2698" w:type="dxa"/>
            <w:tcBorders>
              <w:top w:val="nil"/>
              <w:left w:val="single" w:sz="4" w:space="0" w:color="auto"/>
              <w:bottom w:val="single" w:sz="4" w:space="0" w:color="auto"/>
              <w:right w:val="single" w:sz="4" w:space="0" w:color="auto"/>
            </w:tcBorders>
            <w:shd w:val="clear" w:color="000000" w:fill="FFFFFF"/>
            <w:noWrap/>
            <w:vAlign w:val="bottom"/>
            <w:hideMark/>
          </w:tcPr>
          <w:p w14:paraId="57975BB8" w14:textId="77777777" w:rsidR="0069225A" w:rsidRPr="00257590" w:rsidRDefault="0069225A" w:rsidP="0069225A">
            <w:pPr>
              <w:spacing w:after="0" w:line="240" w:lineRule="auto"/>
              <w:rPr>
                <w:ins w:id="27484" w:author="Hardik Malhotra" w:date="2021-09-30T23:49:00Z"/>
                <w:rFonts w:ascii="Verdana" w:eastAsia="Times New Roman" w:hAnsi="Verdana" w:cs="Times New Roman"/>
                <w:color w:val="000000"/>
                <w:sz w:val="10"/>
                <w:szCs w:val="10"/>
                <w:lang w:val="en-US"/>
              </w:rPr>
            </w:pPr>
            <w:ins w:id="27485" w:author="Hardik Malhotra" w:date="2021-09-30T23:49:00Z">
              <w:r w:rsidRPr="00257590">
                <w:rPr>
                  <w:rFonts w:ascii="Verdana" w:hAnsi="Verdana" w:cs="Arial"/>
                  <w:color w:val="000000"/>
                  <w:sz w:val="10"/>
                  <w:szCs w:val="10"/>
                </w:rPr>
                <w:t>Direct Company Sale</w:t>
              </w:r>
            </w:ins>
          </w:p>
        </w:tc>
        <w:tc>
          <w:tcPr>
            <w:tcW w:w="1231" w:type="dxa"/>
            <w:tcBorders>
              <w:top w:val="nil"/>
              <w:left w:val="nil"/>
              <w:bottom w:val="single" w:sz="4" w:space="0" w:color="auto"/>
              <w:right w:val="single" w:sz="4" w:space="0" w:color="auto"/>
            </w:tcBorders>
            <w:shd w:val="clear" w:color="000000" w:fill="FFFFFF"/>
            <w:noWrap/>
            <w:vAlign w:val="bottom"/>
            <w:hideMark/>
          </w:tcPr>
          <w:p w14:paraId="64A69814" w14:textId="71122BE1" w:rsidR="0069225A" w:rsidRPr="0069225A" w:rsidRDefault="0069225A" w:rsidP="0069225A">
            <w:pPr>
              <w:spacing w:after="0" w:line="240" w:lineRule="auto"/>
              <w:jc w:val="center"/>
              <w:rPr>
                <w:ins w:id="27486" w:author="Hardik Malhotra" w:date="2021-09-30T23:49:00Z"/>
                <w:rFonts w:ascii="Verdana" w:eastAsia="Times New Roman" w:hAnsi="Verdana" w:cs="Times New Roman"/>
                <w:color w:val="000000"/>
                <w:sz w:val="10"/>
                <w:szCs w:val="10"/>
                <w:lang w:val="en-US"/>
                <w:rPrChange w:id="27487" w:author="Hardik Malhotra" w:date="2021-09-30T23:49:00Z">
                  <w:rPr>
                    <w:ins w:id="27488" w:author="Hardik Malhotra" w:date="2021-09-30T23:49:00Z"/>
                    <w:rFonts w:ascii="Verdana" w:eastAsia="Times New Roman" w:hAnsi="Verdana" w:cs="Times New Roman"/>
                    <w:color w:val="000000"/>
                    <w:sz w:val="10"/>
                    <w:szCs w:val="10"/>
                    <w:lang w:val="en-US"/>
                  </w:rPr>
                </w:rPrChange>
              </w:rPr>
            </w:pPr>
            <w:ins w:id="27489" w:author="Hardik Malhotra" w:date="2021-09-30T23:49:00Z">
              <w:r w:rsidRPr="0069225A">
                <w:rPr>
                  <w:rFonts w:ascii="Verdana" w:hAnsi="Verdana" w:cs="Arial"/>
                  <w:color w:val="000000"/>
                  <w:sz w:val="10"/>
                  <w:szCs w:val="10"/>
                  <w:rPrChange w:id="27490" w:author="Hardik Malhotra" w:date="2021-09-30T23:49:00Z">
                    <w:rPr>
                      <w:rFonts w:ascii="Arial" w:hAnsi="Arial" w:cs="Arial"/>
                      <w:color w:val="000000"/>
                      <w:sz w:val="20"/>
                      <w:szCs w:val="20"/>
                    </w:rPr>
                  </w:rPrChange>
                </w:rPr>
                <w:t>45</w:t>
              </w:r>
            </w:ins>
          </w:p>
        </w:tc>
        <w:tc>
          <w:tcPr>
            <w:tcW w:w="1231" w:type="dxa"/>
            <w:tcBorders>
              <w:top w:val="nil"/>
              <w:left w:val="nil"/>
              <w:bottom w:val="single" w:sz="4" w:space="0" w:color="auto"/>
              <w:right w:val="single" w:sz="4" w:space="0" w:color="auto"/>
            </w:tcBorders>
            <w:shd w:val="clear" w:color="000000" w:fill="FFFFFF"/>
            <w:noWrap/>
            <w:vAlign w:val="bottom"/>
            <w:hideMark/>
          </w:tcPr>
          <w:p w14:paraId="6625293B" w14:textId="2F285AF4" w:rsidR="0069225A" w:rsidRPr="0069225A" w:rsidRDefault="0069225A" w:rsidP="0069225A">
            <w:pPr>
              <w:spacing w:after="0" w:line="240" w:lineRule="auto"/>
              <w:jc w:val="center"/>
              <w:rPr>
                <w:ins w:id="27491" w:author="Hardik Malhotra" w:date="2021-09-30T23:49:00Z"/>
                <w:rFonts w:ascii="Verdana" w:eastAsia="Times New Roman" w:hAnsi="Verdana" w:cs="Times New Roman"/>
                <w:color w:val="000000"/>
                <w:sz w:val="10"/>
                <w:szCs w:val="10"/>
                <w:lang w:val="en-US"/>
                <w:rPrChange w:id="27492" w:author="Hardik Malhotra" w:date="2021-09-30T23:49:00Z">
                  <w:rPr>
                    <w:ins w:id="27493" w:author="Hardik Malhotra" w:date="2021-09-30T23:49:00Z"/>
                    <w:rFonts w:ascii="Verdana" w:eastAsia="Times New Roman" w:hAnsi="Verdana" w:cs="Times New Roman"/>
                    <w:color w:val="000000"/>
                    <w:sz w:val="10"/>
                    <w:szCs w:val="10"/>
                    <w:lang w:val="en-US"/>
                  </w:rPr>
                </w:rPrChange>
              </w:rPr>
            </w:pPr>
            <w:ins w:id="27494" w:author="Hardik Malhotra" w:date="2021-09-30T23:49:00Z">
              <w:r w:rsidRPr="0069225A">
                <w:rPr>
                  <w:rFonts w:ascii="Verdana" w:hAnsi="Verdana" w:cs="Arial"/>
                  <w:color w:val="000000"/>
                  <w:sz w:val="10"/>
                  <w:szCs w:val="10"/>
                  <w:rPrChange w:id="27495" w:author="Hardik Malhotra" w:date="2021-09-30T23:49:00Z">
                    <w:rPr>
                      <w:rFonts w:ascii="Arial" w:hAnsi="Arial" w:cs="Arial"/>
                      <w:color w:val="000000"/>
                      <w:sz w:val="20"/>
                      <w:szCs w:val="20"/>
                    </w:rPr>
                  </w:rPrChange>
                </w:rPr>
                <w:t>48</w:t>
              </w:r>
            </w:ins>
          </w:p>
        </w:tc>
        <w:tc>
          <w:tcPr>
            <w:tcW w:w="1231" w:type="dxa"/>
            <w:tcBorders>
              <w:top w:val="nil"/>
              <w:left w:val="nil"/>
              <w:bottom w:val="single" w:sz="4" w:space="0" w:color="auto"/>
              <w:right w:val="single" w:sz="4" w:space="0" w:color="auto"/>
            </w:tcBorders>
            <w:shd w:val="clear" w:color="000000" w:fill="FFFFFF"/>
            <w:noWrap/>
            <w:vAlign w:val="bottom"/>
            <w:hideMark/>
          </w:tcPr>
          <w:p w14:paraId="3AABA0D7" w14:textId="46D024CC" w:rsidR="0069225A" w:rsidRPr="0069225A" w:rsidRDefault="0069225A" w:rsidP="0069225A">
            <w:pPr>
              <w:spacing w:after="0" w:line="240" w:lineRule="auto"/>
              <w:jc w:val="center"/>
              <w:rPr>
                <w:ins w:id="27496" w:author="Hardik Malhotra" w:date="2021-09-30T23:49:00Z"/>
                <w:rFonts w:ascii="Verdana" w:eastAsia="Times New Roman" w:hAnsi="Verdana" w:cs="Times New Roman"/>
                <w:color w:val="000000"/>
                <w:sz w:val="10"/>
                <w:szCs w:val="10"/>
                <w:lang w:val="en-US"/>
                <w:rPrChange w:id="27497" w:author="Hardik Malhotra" w:date="2021-09-30T23:49:00Z">
                  <w:rPr>
                    <w:ins w:id="27498" w:author="Hardik Malhotra" w:date="2021-09-30T23:49:00Z"/>
                    <w:rFonts w:ascii="Verdana" w:eastAsia="Times New Roman" w:hAnsi="Verdana" w:cs="Times New Roman"/>
                    <w:color w:val="000000"/>
                    <w:sz w:val="10"/>
                    <w:szCs w:val="10"/>
                    <w:lang w:val="en-US"/>
                  </w:rPr>
                </w:rPrChange>
              </w:rPr>
            </w:pPr>
            <w:ins w:id="27499" w:author="Hardik Malhotra" w:date="2021-09-30T23:49:00Z">
              <w:r w:rsidRPr="0069225A">
                <w:rPr>
                  <w:rFonts w:ascii="Verdana" w:hAnsi="Verdana" w:cs="Arial"/>
                  <w:color w:val="000000"/>
                  <w:sz w:val="10"/>
                  <w:szCs w:val="10"/>
                  <w:rPrChange w:id="27500" w:author="Hardik Malhotra" w:date="2021-09-30T23:49:00Z">
                    <w:rPr>
                      <w:rFonts w:ascii="Arial" w:hAnsi="Arial" w:cs="Arial"/>
                      <w:color w:val="000000"/>
                      <w:sz w:val="20"/>
                      <w:szCs w:val="20"/>
                    </w:rPr>
                  </w:rPrChange>
                </w:rPr>
                <w:t>47</w:t>
              </w:r>
            </w:ins>
          </w:p>
        </w:tc>
        <w:tc>
          <w:tcPr>
            <w:tcW w:w="1231" w:type="dxa"/>
            <w:tcBorders>
              <w:top w:val="nil"/>
              <w:left w:val="nil"/>
              <w:bottom w:val="single" w:sz="4" w:space="0" w:color="auto"/>
              <w:right w:val="single" w:sz="4" w:space="0" w:color="auto"/>
            </w:tcBorders>
            <w:shd w:val="clear" w:color="000000" w:fill="FFFFFF"/>
            <w:noWrap/>
            <w:vAlign w:val="bottom"/>
            <w:hideMark/>
          </w:tcPr>
          <w:p w14:paraId="65461ADD" w14:textId="0D85ABAF" w:rsidR="0069225A" w:rsidRPr="0069225A" w:rsidRDefault="0069225A" w:rsidP="0069225A">
            <w:pPr>
              <w:spacing w:after="0" w:line="240" w:lineRule="auto"/>
              <w:jc w:val="center"/>
              <w:rPr>
                <w:ins w:id="27501" w:author="Hardik Malhotra" w:date="2021-09-30T23:49:00Z"/>
                <w:rFonts w:ascii="Verdana" w:eastAsia="Times New Roman" w:hAnsi="Verdana" w:cs="Times New Roman"/>
                <w:color w:val="000000"/>
                <w:sz w:val="10"/>
                <w:szCs w:val="10"/>
                <w:lang w:val="en-US"/>
                <w:rPrChange w:id="27502" w:author="Hardik Malhotra" w:date="2021-09-30T23:49:00Z">
                  <w:rPr>
                    <w:ins w:id="27503" w:author="Hardik Malhotra" w:date="2021-09-30T23:49:00Z"/>
                    <w:rFonts w:ascii="Verdana" w:eastAsia="Times New Roman" w:hAnsi="Verdana" w:cs="Times New Roman"/>
                    <w:color w:val="000000"/>
                    <w:sz w:val="10"/>
                    <w:szCs w:val="10"/>
                    <w:lang w:val="en-US"/>
                  </w:rPr>
                </w:rPrChange>
              </w:rPr>
            </w:pPr>
            <w:ins w:id="27504" w:author="Hardik Malhotra" w:date="2021-09-30T23:49:00Z">
              <w:r w:rsidRPr="0069225A">
                <w:rPr>
                  <w:rFonts w:ascii="Verdana" w:hAnsi="Verdana" w:cs="Arial"/>
                  <w:color w:val="000000"/>
                  <w:sz w:val="10"/>
                  <w:szCs w:val="10"/>
                  <w:rPrChange w:id="27505" w:author="Hardik Malhotra" w:date="2021-09-30T23:49:00Z">
                    <w:rPr>
                      <w:rFonts w:ascii="Arial" w:hAnsi="Arial" w:cs="Arial"/>
                      <w:color w:val="000000"/>
                      <w:sz w:val="20"/>
                      <w:szCs w:val="20"/>
                    </w:rPr>
                  </w:rPrChange>
                </w:rPr>
                <w:t>49</w:t>
              </w:r>
            </w:ins>
          </w:p>
        </w:tc>
        <w:tc>
          <w:tcPr>
            <w:tcW w:w="1358" w:type="dxa"/>
            <w:tcBorders>
              <w:top w:val="nil"/>
              <w:left w:val="nil"/>
              <w:bottom w:val="single" w:sz="4" w:space="0" w:color="auto"/>
              <w:right w:val="single" w:sz="4" w:space="0" w:color="auto"/>
            </w:tcBorders>
            <w:shd w:val="clear" w:color="000000" w:fill="FFFFFF"/>
            <w:noWrap/>
            <w:vAlign w:val="bottom"/>
            <w:hideMark/>
          </w:tcPr>
          <w:p w14:paraId="4D818A6B" w14:textId="21794190" w:rsidR="0069225A" w:rsidRPr="0069225A" w:rsidRDefault="0069225A" w:rsidP="0069225A">
            <w:pPr>
              <w:spacing w:after="0" w:line="240" w:lineRule="auto"/>
              <w:jc w:val="center"/>
              <w:rPr>
                <w:ins w:id="27506" w:author="Hardik Malhotra" w:date="2021-09-30T23:49:00Z"/>
                <w:rFonts w:ascii="Verdana" w:eastAsia="Times New Roman" w:hAnsi="Verdana" w:cs="Times New Roman"/>
                <w:color w:val="000000"/>
                <w:sz w:val="10"/>
                <w:szCs w:val="10"/>
                <w:lang w:val="en-US"/>
                <w:rPrChange w:id="27507" w:author="Hardik Malhotra" w:date="2021-09-30T23:49:00Z">
                  <w:rPr>
                    <w:ins w:id="27508" w:author="Hardik Malhotra" w:date="2021-09-30T23:49:00Z"/>
                    <w:rFonts w:ascii="Verdana" w:eastAsia="Times New Roman" w:hAnsi="Verdana" w:cs="Times New Roman"/>
                    <w:color w:val="000000"/>
                    <w:sz w:val="10"/>
                    <w:szCs w:val="10"/>
                    <w:lang w:val="en-US"/>
                  </w:rPr>
                </w:rPrChange>
              </w:rPr>
            </w:pPr>
            <w:ins w:id="27509" w:author="Hardik Malhotra" w:date="2021-09-30T23:49:00Z">
              <w:r w:rsidRPr="0069225A">
                <w:rPr>
                  <w:rFonts w:ascii="Verdana" w:hAnsi="Verdana" w:cs="Arial"/>
                  <w:color w:val="000000"/>
                  <w:sz w:val="10"/>
                  <w:szCs w:val="10"/>
                  <w:rPrChange w:id="27510" w:author="Hardik Malhotra" w:date="2021-09-30T23:49:00Z">
                    <w:rPr>
                      <w:rFonts w:ascii="Arial" w:hAnsi="Arial" w:cs="Arial"/>
                      <w:color w:val="000000"/>
                      <w:sz w:val="20"/>
                      <w:szCs w:val="20"/>
                    </w:rPr>
                  </w:rPrChange>
                </w:rPr>
                <w:t>49</w:t>
              </w:r>
            </w:ins>
          </w:p>
        </w:tc>
        <w:tc>
          <w:tcPr>
            <w:tcW w:w="1393" w:type="dxa"/>
            <w:tcBorders>
              <w:top w:val="nil"/>
              <w:left w:val="nil"/>
              <w:bottom w:val="single" w:sz="4" w:space="0" w:color="auto"/>
              <w:right w:val="single" w:sz="4" w:space="0" w:color="auto"/>
            </w:tcBorders>
            <w:shd w:val="clear" w:color="000000" w:fill="FFFFFF"/>
            <w:noWrap/>
            <w:vAlign w:val="bottom"/>
            <w:hideMark/>
          </w:tcPr>
          <w:p w14:paraId="7DA8078E" w14:textId="5917CE07" w:rsidR="0069225A" w:rsidRPr="0069225A" w:rsidRDefault="0069225A" w:rsidP="0069225A">
            <w:pPr>
              <w:spacing w:after="0" w:line="240" w:lineRule="auto"/>
              <w:jc w:val="center"/>
              <w:rPr>
                <w:ins w:id="27511" w:author="Hardik Malhotra" w:date="2021-09-30T23:49:00Z"/>
                <w:rFonts w:ascii="Verdana" w:eastAsia="Times New Roman" w:hAnsi="Verdana" w:cs="Times New Roman"/>
                <w:color w:val="000000"/>
                <w:sz w:val="10"/>
                <w:szCs w:val="10"/>
                <w:lang w:val="en-US"/>
                <w:rPrChange w:id="27512" w:author="Hardik Malhotra" w:date="2021-09-30T23:49:00Z">
                  <w:rPr>
                    <w:ins w:id="27513" w:author="Hardik Malhotra" w:date="2021-09-30T23:49:00Z"/>
                    <w:rFonts w:ascii="Verdana" w:eastAsia="Times New Roman" w:hAnsi="Verdana" w:cs="Times New Roman"/>
                    <w:color w:val="000000"/>
                    <w:sz w:val="10"/>
                    <w:szCs w:val="10"/>
                    <w:lang w:val="en-US"/>
                  </w:rPr>
                </w:rPrChange>
              </w:rPr>
            </w:pPr>
            <w:ins w:id="27514" w:author="Hardik Malhotra" w:date="2021-09-30T23:49:00Z">
              <w:r w:rsidRPr="0069225A">
                <w:rPr>
                  <w:rFonts w:ascii="Verdana" w:hAnsi="Verdana" w:cs="Arial"/>
                  <w:color w:val="000000"/>
                  <w:sz w:val="10"/>
                  <w:szCs w:val="10"/>
                  <w:rPrChange w:id="27515" w:author="Hardik Malhotra" w:date="2021-09-30T23:49:00Z">
                    <w:rPr>
                      <w:rFonts w:ascii="Arial" w:hAnsi="Arial" w:cs="Arial"/>
                      <w:color w:val="000000"/>
                      <w:sz w:val="20"/>
                      <w:szCs w:val="20"/>
                    </w:rPr>
                  </w:rPrChange>
                </w:rPr>
                <w:t>47</w:t>
              </w:r>
            </w:ins>
          </w:p>
        </w:tc>
      </w:tr>
      <w:tr w:rsidR="0069225A" w:rsidRPr="00257590" w14:paraId="785468CA" w14:textId="77777777" w:rsidTr="00092529">
        <w:trPr>
          <w:trHeight w:val="326"/>
          <w:ins w:id="27516" w:author="Hardik Malhotra" w:date="2021-09-30T23:49:00Z"/>
        </w:trPr>
        <w:tc>
          <w:tcPr>
            <w:tcW w:w="2698" w:type="dxa"/>
            <w:tcBorders>
              <w:top w:val="nil"/>
              <w:left w:val="single" w:sz="4" w:space="0" w:color="auto"/>
              <w:bottom w:val="single" w:sz="4" w:space="0" w:color="auto"/>
              <w:right w:val="single" w:sz="4" w:space="0" w:color="auto"/>
            </w:tcBorders>
            <w:shd w:val="clear" w:color="000000" w:fill="FFFFFF"/>
            <w:noWrap/>
            <w:vAlign w:val="bottom"/>
            <w:hideMark/>
          </w:tcPr>
          <w:p w14:paraId="7A78559D" w14:textId="77777777" w:rsidR="0069225A" w:rsidRPr="00257590" w:rsidRDefault="0069225A" w:rsidP="0069225A">
            <w:pPr>
              <w:spacing w:after="0" w:line="240" w:lineRule="auto"/>
              <w:rPr>
                <w:ins w:id="27517" w:author="Hardik Malhotra" w:date="2021-09-30T23:49:00Z"/>
                <w:rFonts w:ascii="Verdana" w:eastAsia="Times New Roman" w:hAnsi="Verdana" w:cs="Times New Roman"/>
                <w:color w:val="000000"/>
                <w:sz w:val="10"/>
                <w:szCs w:val="10"/>
                <w:lang w:val="en-US"/>
              </w:rPr>
            </w:pPr>
            <w:ins w:id="27518" w:author="Hardik Malhotra" w:date="2021-09-30T23:49:00Z">
              <w:r w:rsidRPr="00257590">
                <w:rPr>
                  <w:rFonts w:ascii="Verdana" w:hAnsi="Verdana" w:cs="Arial"/>
                  <w:color w:val="000000"/>
                  <w:sz w:val="10"/>
                  <w:szCs w:val="10"/>
                </w:rPr>
                <w:t>Indirect</w:t>
              </w:r>
            </w:ins>
          </w:p>
        </w:tc>
        <w:tc>
          <w:tcPr>
            <w:tcW w:w="1231" w:type="dxa"/>
            <w:tcBorders>
              <w:top w:val="nil"/>
              <w:left w:val="nil"/>
              <w:bottom w:val="single" w:sz="4" w:space="0" w:color="auto"/>
              <w:right w:val="single" w:sz="4" w:space="0" w:color="auto"/>
            </w:tcBorders>
            <w:shd w:val="clear" w:color="000000" w:fill="FFFFFF"/>
            <w:noWrap/>
            <w:vAlign w:val="bottom"/>
            <w:hideMark/>
          </w:tcPr>
          <w:p w14:paraId="75796ADB" w14:textId="3AB64EE2" w:rsidR="0069225A" w:rsidRPr="0069225A" w:rsidRDefault="0069225A" w:rsidP="0069225A">
            <w:pPr>
              <w:spacing w:after="0" w:line="240" w:lineRule="auto"/>
              <w:jc w:val="center"/>
              <w:rPr>
                <w:ins w:id="27519" w:author="Hardik Malhotra" w:date="2021-09-30T23:49:00Z"/>
                <w:rFonts w:ascii="Verdana" w:eastAsia="Times New Roman" w:hAnsi="Verdana" w:cs="Times New Roman"/>
                <w:color w:val="000000"/>
                <w:sz w:val="10"/>
                <w:szCs w:val="10"/>
                <w:lang w:val="en-US"/>
                <w:rPrChange w:id="27520" w:author="Hardik Malhotra" w:date="2021-09-30T23:49:00Z">
                  <w:rPr>
                    <w:ins w:id="27521" w:author="Hardik Malhotra" w:date="2021-09-30T23:49:00Z"/>
                    <w:rFonts w:ascii="Verdana" w:eastAsia="Times New Roman" w:hAnsi="Verdana" w:cs="Times New Roman"/>
                    <w:color w:val="000000"/>
                    <w:sz w:val="10"/>
                    <w:szCs w:val="10"/>
                    <w:lang w:val="en-US"/>
                  </w:rPr>
                </w:rPrChange>
              </w:rPr>
            </w:pPr>
            <w:ins w:id="27522" w:author="Hardik Malhotra" w:date="2021-09-30T23:49:00Z">
              <w:r w:rsidRPr="0069225A">
                <w:rPr>
                  <w:rFonts w:ascii="Verdana" w:hAnsi="Verdana" w:cs="Arial"/>
                  <w:color w:val="000000"/>
                  <w:sz w:val="10"/>
                  <w:szCs w:val="10"/>
                  <w:rPrChange w:id="27523" w:author="Hardik Malhotra" w:date="2021-09-30T23:49:00Z">
                    <w:rPr>
                      <w:rFonts w:ascii="Arial" w:hAnsi="Arial" w:cs="Arial"/>
                      <w:color w:val="000000"/>
                      <w:sz w:val="20"/>
                      <w:szCs w:val="20"/>
                    </w:rPr>
                  </w:rPrChange>
                </w:rPr>
                <w:t>35</w:t>
              </w:r>
            </w:ins>
          </w:p>
        </w:tc>
        <w:tc>
          <w:tcPr>
            <w:tcW w:w="1231" w:type="dxa"/>
            <w:tcBorders>
              <w:top w:val="nil"/>
              <w:left w:val="nil"/>
              <w:bottom w:val="single" w:sz="4" w:space="0" w:color="auto"/>
              <w:right w:val="single" w:sz="4" w:space="0" w:color="auto"/>
            </w:tcBorders>
            <w:shd w:val="clear" w:color="000000" w:fill="FFFFFF"/>
            <w:noWrap/>
            <w:vAlign w:val="bottom"/>
            <w:hideMark/>
          </w:tcPr>
          <w:p w14:paraId="4E055974" w14:textId="4B9424A1" w:rsidR="0069225A" w:rsidRPr="0069225A" w:rsidRDefault="0069225A" w:rsidP="0069225A">
            <w:pPr>
              <w:spacing w:after="0" w:line="240" w:lineRule="auto"/>
              <w:jc w:val="center"/>
              <w:rPr>
                <w:ins w:id="27524" w:author="Hardik Malhotra" w:date="2021-09-30T23:49:00Z"/>
                <w:rFonts w:ascii="Verdana" w:eastAsia="Times New Roman" w:hAnsi="Verdana" w:cs="Times New Roman"/>
                <w:color w:val="000000"/>
                <w:sz w:val="10"/>
                <w:szCs w:val="10"/>
                <w:lang w:val="en-US"/>
                <w:rPrChange w:id="27525" w:author="Hardik Malhotra" w:date="2021-09-30T23:49:00Z">
                  <w:rPr>
                    <w:ins w:id="27526" w:author="Hardik Malhotra" w:date="2021-09-30T23:49:00Z"/>
                    <w:rFonts w:ascii="Verdana" w:eastAsia="Times New Roman" w:hAnsi="Verdana" w:cs="Times New Roman"/>
                    <w:color w:val="000000"/>
                    <w:sz w:val="10"/>
                    <w:szCs w:val="10"/>
                    <w:lang w:val="en-US"/>
                  </w:rPr>
                </w:rPrChange>
              </w:rPr>
            </w:pPr>
            <w:ins w:id="27527" w:author="Hardik Malhotra" w:date="2021-09-30T23:49:00Z">
              <w:r w:rsidRPr="0069225A">
                <w:rPr>
                  <w:rFonts w:ascii="Verdana" w:hAnsi="Verdana" w:cs="Arial"/>
                  <w:color w:val="000000"/>
                  <w:sz w:val="10"/>
                  <w:szCs w:val="10"/>
                  <w:rPrChange w:id="27528" w:author="Hardik Malhotra" w:date="2021-09-30T23:49:00Z">
                    <w:rPr>
                      <w:rFonts w:ascii="Arial" w:hAnsi="Arial" w:cs="Arial"/>
                      <w:color w:val="000000"/>
                      <w:sz w:val="20"/>
                      <w:szCs w:val="20"/>
                    </w:rPr>
                  </w:rPrChange>
                </w:rPr>
                <w:t>37</w:t>
              </w:r>
            </w:ins>
          </w:p>
        </w:tc>
        <w:tc>
          <w:tcPr>
            <w:tcW w:w="1231" w:type="dxa"/>
            <w:tcBorders>
              <w:top w:val="nil"/>
              <w:left w:val="nil"/>
              <w:bottom w:val="single" w:sz="4" w:space="0" w:color="auto"/>
              <w:right w:val="single" w:sz="4" w:space="0" w:color="auto"/>
            </w:tcBorders>
            <w:shd w:val="clear" w:color="000000" w:fill="FFFFFF"/>
            <w:noWrap/>
            <w:vAlign w:val="bottom"/>
            <w:hideMark/>
          </w:tcPr>
          <w:p w14:paraId="3E45A7C2" w14:textId="05AE0805" w:rsidR="0069225A" w:rsidRPr="0069225A" w:rsidRDefault="0069225A" w:rsidP="0069225A">
            <w:pPr>
              <w:spacing w:after="0" w:line="240" w:lineRule="auto"/>
              <w:jc w:val="center"/>
              <w:rPr>
                <w:ins w:id="27529" w:author="Hardik Malhotra" w:date="2021-09-30T23:49:00Z"/>
                <w:rFonts w:ascii="Verdana" w:eastAsia="Times New Roman" w:hAnsi="Verdana" w:cs="Times New Roman"/>
                <w:color w:val="000000"/>
                <w:sz w:val="10"/>
                <w:szCs w:val="10"/>
                <w:lang w:val="en-US"/>
                <w:rPrChange w:id="27530" w:author="Hardik Malhotra" w:date="2021-09-30T23:49:00Z">
                  <w:rPr>
                    <w:ins w:id="27531" w:author="Hardik Malhotra" w:date="2021-09-30T23:49:00Z"/>
                    <w:rFonts w:ascii="Verdana" w:eastAsia="Times New Roman" w:hAnsi="Verdana" w:cs="Times New Roman"/>
                    <w:color w:val="000000"/>
                    <w:sz w:val="10"/>
                    <w:szCs w:val="10"/>
                    <w:lang w:val="en-US"/>
                  </w:rPr>
                </w:rPrChange>
              </w:rPr>
            </w:pPr>
            <w:ins w:id="27532" w:author="Hardik Malhotra" w:date="2021-09-30T23:49:00Z">
              <w:r w:rsidRPr="0069225A">
                <w:rPr>
                  <w:rFonts w:ascii="Verdana" w:hAnsi="Verdana" w:cs="Arial"/>
                  <w:color w:val="000000"/>
                  <w:sz w:val="10"/>
                  <w:szCs w:val="10"/>
                  <w:rPrChange w:id="27533" w:author="Hardik Malhotra" w:date="2021-09-30T23:49:00Z">
                    <w:rPr>
                      <w:rFonts w:ascii="Arial" w:hAnsi="Arial" w:cs="Arial"/>
                      <w:color w:val="000000"/>
                      <w:sz w:val="20"/>
                      <w:szCs w:val="20"/>
                    </w:rPr>
                  </w:rPrChange>
                </w:rPr>
                <w:t>35</w:t>
              </w:r>
            </w:ins>
          </w:p>
        </w:tc>
        <w:tc>
          <w:tcPr>
            <w:tcW w:w="1231" w:type="dxa"/>
            <w:tcBorders>
              <w:top w:val="nil"/>
              <w:left w:val="nil"/>
              <w:bottom w:val="single" w:sz="4" w:space="0" w:color="auto"/>
              <w:right w:val="single" w:sz="4" w:space="0" w:color="auto"/>
            </w:tcBorders>
            <w:shd w:val="clear" w:color="000000" w:fill="FFFFFF"/>
            <w:noWrap/>
            <w:vAlign w:val="bottom"/>
            <w:hideMark/>
          </w:tcPr>
          <w:p w14:paraId="1141978B" w14:textId="587953D4" w:rsidR="0069225A" w:rsidRPr="0069225A" w:rsidRDefault="0069225A" w:rsidP="0069225A">
            <w:pPr>
              <w:spacing w:after="0" w:line="240" w:lineRule="auto"/>
              <w:jc w:val="center"/>
              <w:rPr>
                <w:ins w:id="27534" w:author="Hardik Malhotra" w:date="2021-09-30T23:49:00Z"/>
                <w:rFonts w:ascii="Verdana" w:eastAsia="Times New Roman" w:hAnsi="Verdana" w:cs="Times New Roman"/>
                <w:color w:val="000000"/>
                <w:sz w:val="10"/>
                <w:szCs w:val="10"/>
                <w:lang w:val="en-US"/>
                <w:rPrChange w:id="27535" w:author="Hardik Malhotra" w:date="2021-09-30T23:49:00Z">
                  <w:rPr>
                    <w:ins w:id="27536" w:author="Hardik Malhotra" w:date="2021-09-30T23:49:00Z"/>
                    <w:rFonts w:ascii="Verdana" w:eastAsia="Times New Roman" w:hAnsi="Verdana" w:cs="Times New Roman"/>
                    <w:color w:val="000000"/>
                    <w:sz w:val="10"/>
                    <w:szCs w:val="10"/>
                    <w:lang w:val="en-US"/>
                  </w:rPr>
                </w:rPrChange>
              </w:rPr>
            </w:pPr>
            <w:ins w:id="27537" w:author="Hardik Malhotra" w:date="2021-09-30T23:49:00Z">
              <w:r w:rsidRPr="0069225A">
                <w:rPr>
                  <w:rFonts w:ascii="Verdana" w:hAnsi="Verdana" w:cs="Arial"/>
                  <w:color w:val="000000"/>
                  <w:sz w:val="10"/>
                  <w:szCs w:val="10"/>
                  <w:rPrChange w:id="27538" w:author="Hardik Malhotra" w:date="2021-09-30T23:49:00Z">
                    <w:rPr>
                      <w:rFonts w:ascii="Arial" w:hAnsi="Arial" w:cs="Arial"/>
                      <w:color w:val="000000"/>
                      <w:sz w:val="20"/>
                      <w:szCs w:val="20"/>
                    </w:rPr>
                  </w:rPrChange>
                </w:rPr>
                <w:t>37</w:t>
              </w:r>
            </w:ins>
          </w:p>
        </w:tc>
        <w:tc>
          <w:tcPr>
            <w:tcW w:w="1358" w:type="dxa"/>
            <w:tcBorders>
              <w:top w:val="nil"/>
              <w:left w:val="nil"/>
              <w:bottom w:val="single" w:sz="4" w:space="0" w:color="auto"/>
              <w:right w:val="single" w:sz="4" w:space="0" w:color="auto"/>
            </w:tcBorders>
            <w:shd w:val="clear" w:color="000000" w:fill="FFFFFF"/>
            <w:noWrap/>
            <w:vAlign w:val="bottom"/>
            <w:hideMark/>
          </w:tcPr>
          <w:p w14:paraId="1C5F6FB6" w14:textId="13E11759" w:rsidR="0069225A" w:rsidRPr="0069225A" w:rsidRDefault="0069225A" w:rsidP="0069225A">
            <w:pPr>
              <w:spacing w:after="0" w:line="240" w:lineRule="auto"/>
              <w:jc w:val="center"/>
              <w:rPr>
                <w:ins w:id="27539" w:author="Hardik Malhotra" w:date="2021-09-30T23:49:00Z"/>
                <w:rFonts w:ascii="Verdana" w:eastAsia="Times New Roman" w:hAnsi="Verdana" w:cs="Times New Roman"/>
                <w:color w:val="000000"/>
                <w:sz w:val="10"/>
                <w:szCs w:val="10"/>
                <w:lang w:val="en-US"/>
                <w:rPrChange w:id="27540" w:author="Hardik Malhotra" w:date="2021-09-30T23:49:00Z">
                  <w:rPr>
                    <w:ins w:id="27541" w:author="Hardik Malhotra" w:date="2021-09-30T23:49:00Z"/>
                    <w:rFonts w:ascii="Verdana" w:eastAsia="Times New Roman" w:hAnsi="Verdana" w:cs="Times New Roman"/>
                    <w:color w:val="000000"/>
                    <w:sz w:val="10"/>
                    <w:szCs w:val="10"/>
                    <w:lang w:val="en-US"/>
                  </w:rPr>
                </w:rPrChange>
              </w:rPr>
            </w:pPr>
            <w:ins w:id="27542" w:author="Hardik Malhotra" w:date="2021-09-30T23:49:00Z">
              <w:r w:rsidRPr="0069225A">
                <w:rPr>
                  <w:rFonts w:ascii="Verdana" w:hAnsi="Verdana" w:cs="Arial"/>
                  <w:color w:val="000000"/>
                  <w:sz w:val="10"/>
                  <w:szCs w:val="10"/>
                  <w:rPrChange w:id="27543" w:author="Hardik Malhotra" w:date="2021-09-30T23:49:00Z">
                    <w:rPr>
                      <w:rFonts w:ascii="Arial" w:hAnsi="Arial" w:cs="Arial"/>
                      <w:color w:val="000000"/>
                      <w:sz w:val="20"/>
                      <w:szCs w:val="20"/>
                    </w:rPr>
                  </w:rPrChange>
                </w:rPr>
                <w:t>37</w:t>
              </w:r>
            </w:ins>
          </w:p>
        </w:tc>
        <w:tc>
          <w:tcPr>
            <w:tcW w:w="1393" w:type="dxa"/>
            <w:tcBorders>
              <w:top w:val="nil"/>
              <w:left w:val="nil"/>
              <w:bottom w:val="single" w:sz="4" w:space="0" w:color="auto"/>
              <w:right w:val="single" w:sz="4" w:space="0" w:color="auto"/>
            </w:tcBorders>
            <w:shd w:val="clear" w:color="000000" w:fill="FFFFFF"/>
            <w:noWrap/>
            <w:vAlign w:val="bottom"/>
            <w:hideMark/>
          </w:tcPr>
          <w:p w14:paraId="144D6625" w14:textId="45313969" w:rsidR="0069225A" w:rsidRPr="0069225A" w:rsidRDefault="0069225A" w:rsidP="0069225A">
            <w:pPr>
              <w:spacing w:after="0" w:line="240" w:lineRule="auto"/>
              <w:jc w:val="center"/>
              <w:rPr>
                <w:ins w:id="27544" w:author="Hardik Malhotra" w:date="2021-09-30T23:49:00Z"/>
                <w:rFonts w:ascii="Verdana" w:eastAsia="Times New Roman" w:hAnsi="Verdana" w:cs="Times New Roman"/>
                <w:color w:val="000000"/>
                <w:sz w:val="10"/>
                <w:szCs w:val="10"/>
                <w:lang w:val="en-US"/>
                <w:rPrChange w:id="27545" w:author="Hardik Malhotra" w:date="2021-09-30T23:49:00Z">
                  <w:rPr>
                    <w:ins w:id="27546" w:author="Hardik Malhotra" w:date="2021-09-30T23:49:00Z"/>
                    <w:rFonts w:ascii="Verdana" w:eastAsia="Times New Roman" w:hAnsi="Verdana" w:cs="Times New Roman"/>
                    <w:color w:val="000000"/>
                    <w:sz w:val="10"/>
                    <w:szCs w:val="10"/>
                    <w:lang w:val="en-US"/>
                  </w:rPr>
                </w:rPrChange>
              </w:rPr>
            </w:pPr>
            <w:ins w:id="27547" w:author="Hardik Malhotra" w:date="2021-09-30T23:49:00Z">
              <w:r w:rsidRPr="0069225A">
                <w:rPr>
                  <w:rFonts w:ascii="Verdana" w:hAnsi="Verdana" w:cs="Arial"/>
                  <w:color w:val="000000"/>
                  <w:sz w:val="10"/>
                  <w:szCs w:val="10"/>
                  <w:rPrChange w:id="27548" w:author="Hardik Malhotra" w:date="2021-09-30T23:49:00Z">
                    <w:rPr>
                      <w:rFonts w:ascii="Arial" w:hAnsi="Arial" w:cs="Arial"/>
                      <w:color w:val="000000"/>
                      <w:sz w:val="20"/>
                      <w:szCs w:val="20"/>
                    </w:rPr>
                  </w:rPrChange>
                </w:rPr>
                <w:t>36</w:t>
              </w:r>
            </w:ins>
          </w:p>
        </w:tc>
      </w:tr>
      <w:tr w:rsidR="0069225A" w:rsidRPr="00257590" w14:paraId="4BCFD951" w14:textId="77777777" w:rsidTr="00092529">
        <w:trPr>
          <w:trHeight w:val="326"/>
          <w:ins w:id="27549" w:author="Hardik Malhotra" w:date="2021-09-30T23:49:00Z"/>
        </w:trPr>
        <w:tc>
          <w:tcPr>
            <w:tcW w:w="2698" w:type="dxa"/>
            <w:tcBorders>
              <w:top w:val="nil"/>
              <w:left w:val="single" w:sz="4" w:space="0" w:color="auto"/>
              <w:bottom w:val="single" w:sz="4" w:space="0" w:color="auto"/>
              <w:right w:val="single" w:sz="4" w:space="0" w:color="auto"/>
            </w:tcBorders>
            <w:shd w:val="clear" w:color="000000" w:fill="FFFFFF"/>
            <w:noWrap/>
            <w:vAlign w:val="bottom"/>
            <w:hideMark/>
          </w:tcPr>
          <w:p w14:paraId="5944F4EF" w14:textId="77777777" w:rsidR="0069225A" w:rsidRPr="00257590" w:rsidRDefault="0069225A" w:rsidP="0069225A">
            <w:pPr>
              <w:spacing w:after="0" w:line="240" w:lineRule="auto"/>
              <w:rPr>
                <w:ins w:id="27550" w:author="Hardik Malhotra" w:date="2021-09-30T23:49:00Z"/>
                <w:rFonts w:ascii="Verdana" w:eastAsia="Times New Roman" w:hAnsi="Verdana" w:cs="Times New Roman"/>
                <w:color w:val="000000"/>
                <w:sz w:val="10"/>
                <w:szCs w:val="10"/>
                <w:lang w:val="en-US"/>
              </w:rPr>
            </w:pPr>
            <w:ins w:id="27551" w:author="Hardik Malhotra" w:date="2021-09-30T23:49:00Z">
              <w:r w:rsidRPr="00257590">
                <w:rPr>
                  <w:rFonts w:ascii="Verdana" w:hAnsi="Verdana" w:cs="Arial"/>
                  <w:b/>
                  <w:bCs/>
                  <w:color w:val="000000"/>
                  <w:sz w:val="10"/>
                  <w:szCs w:val="10"/>
                </w:rPr>
                <w:t>Total</w:t>
              </w:r>
            </w:ins>
          </w:p>
        </w:tc>
        <w:tc>
          <w:tcPr>
            <w:tcW w:w="1231" w:type="dxa"/>
            <w:tcBorders>
              <w:top w:val="nil"/>
              <w:left w:val="nil"/>
              <w:bottom w:val="single" w:sz="4" w:space="0" w:color="auto"/>
              <w:right w:val="single" w:sz="4" w:space="0" w:color="auto"/>
            </w:tcBorders>
            <w:shd w:val="clear" w:color="000000" w:fill="FFFFFF"/>
            <w:noWrap/>
            <w:vAlign w:val="bottom"/>
            <w:hideMark/>
          </w:tcPr>
          <w:p w14:paraId="45754FDD" w14:textId="67393704" w:rsidR="0069225A" w:rsidRPr="0069225A" w:rsidRDefault="0069225A" w:rsidP="0069225A">
            <w:pPr>
              <w:spacing w:after="0" w:line="240" w:lineRule="auto"/>
              <w:jc w:val="center"/>
              <w:rPr>
                <w:ins w:id="27552" w:author="Hardik Malhotra" w:date="2021-09-30T23:49:00Z"/>
                <w:rFonts w:ascii="Verdana" w:eastAsia="Times New Roman" w:hAnsi="Verdana" w:cs="Times New Roman"/>
                <w:b/>
                <w:bCs/>
                <w:color w:val="000000"/>
                <w:sz w:val="10"/>
                <w:szCs w:val="10"/>
                <w:lang w:val="en-US"/>
                <w:rPrChange w:id="27553" w:author="Hardik Malhotra" w:date="2021-09-30T23:49:00Z">
                  <w:rPr>
                    <w:ins w:id="27554" w:author="Hardik Malhotra" w:date="2021-09-30T23:49:00Z"/>
                    <w:rFonts w:ascii="Verdana" w:eastAsia="Times New Roman" w:hAnsi="Verdana" w:cs="Times New Roman"/>
                    <w:b/>
                    <w:bCs/>
                    <w:color w:val="000000"/>
                    <w:sz w:val="10"/>
                    <w:szCs w:val="10"/>
                    <w:lang w:val="en-US"/>
                  </w:rPr>
                </w:rPrChange>
              </w:rPr>
            </w:pPr>
            <w:ins w:id="27555" w:author="Hardik Malhotra" w:date="2021-09-30T23:49:00Z">
              <w:r w:rsidRPr="0069225A">
                <w:rPr>
                  <w:rFonts w:ascii="Verdana" w:hAnsi="Verdana" w:cs="Arial"/>
                  <w:b/>
                  <w:bCs/>
                  <w:color w:val="000000"/>
                  <w:sz w:val="10"/>
                  <w:szCs w:val="10"/>
                  <w:rPrChange w:id="27556" w:author="Hardik Malhotra" w:date="2021-09-30T23:49:00Z">
                    <w:rPr>
                      <w:rFonts w:ascii="Arial" w:hAnsi="Arial" w:cs="Arial"/>
                      <w:b/>
                      <w:bCs/>
                      <w:color w:val="000000"/>
                      <w:sz w:val="20"/>
                      <w:szCs w:val="20"/>
                    </w:rPr>
                  </w:rPrChange>
                </w:rPr>
                <w:t>80</w:t>
              </w:r>
            </w:ins>
          </w:p>
        </w:tc>
        <w:tc>
          <w:tcPr>
            <w:tcW w:w="1231" w:type="dxa"/>
            <w:tcBorders>
              <w:top w:val="nil"/>
              <w:left w:val="nil"/>
              <w:bottom w:val="single" w:sz="4" w:space="0" w:color="auto"/>
              <w:right w:val="single" w:sz="4" w:space="0" w:color="auto"/>
            </w:tcBorders>
            <w:shd w:val="clear" w:color="000000" w:fill="FFFFFF"/>
            <w:noWrap/>
            <w:vAlign w:val="bottom"/>
            <w:hideMark/>
          </w:tcPr>
          <w:p w14:paraId="40859F5C" w14:textId="41F59503" w:rsidR="0069225A" w:rsidRPr="0069225A" w:rsidRDefault="0069225A" w:rsidP="0069225A">
            <w:pPr>
              <w:spacing w:after="0" w:line="240" w:lineRule="auto"/>
              <w:jc w:val="center"/>
              <w:rPr>
                <w:ins w:id="27557" w:author="Hardik Malhotra" w:date="2021-09-30T23:49:00Z"/>
                <w:rFonts w:ascii="Verdana" w:eastAsia="Times New Roman" w:hAnsi="Verdana" w:cs="Times New Roman"/>
                <w:b/>
                <w:bCs/>
                <w:color w:val="000000"/>
                <w:sz w:val="10"/>
                <w:szCs w:val="10"/>
                <w:lang w:val="en-US"/>
                <w:rPrChange w:id="27558" w:author="Hardik Malhotra" w:date="2021-09-30T23:49:00Z">
                  <w:rPr>
                    <w:ins w:id="27559" w:author="Hardik Malhotra" w:date="2021-09-30T23:49:00Z"/>
                    <w:rFonts w:ascii="Verdana" w:eastAsia="Times New Roman" w:hAnsi="Verdana" w:cs="Times New Roman"/>
                    <w:b/>
                    <w:bCs/>
                    <w:color w:val="000000"/>
                    <w:sz w:val="10"/>
                    <w:szCs w:val="10"/>
                    <w:lang w:val="en-US"/>
                  </w:rPr>
                </w:rPrChange>
              </w:rPr>
            </w:pPr>
            <w:ins w:id="27560" w:author="Hardik Malhotra" w:date="2021-09-30T23:49:00Z">
              <w:r w:rsidRPr="0069225A">
                <w:rPr>
                  <w:rFonts w:ascii="Verdana" w:hAnsi="Verdana" w:cs="Arial"/>
                  <w:b/>
                  <w:bCs/>
                  <w:color w:val="000000"/>
                  <w:sz w:val="10"/>
                  <w:szCs w:val="10"/>
                  <w:rPrChange w:id="27561" w:author="Hardik Malhotra" w:date="2021-09-30T23:49:00Z">
                    <w:rPr>
                      <w:rFonts w:ascii="Arial" w:hAnsi="Arial" w:cs="Arial"/>
                      <w:b/>
                      <w:bCs/>
                      <w:color w:val="000000"/>
                      <w:sz w:val="20"/>
                      <w:szCs w:val="20"/>
                    </w:rPr>
                  </w:rPrChange>
                </w:rPr>
                <w:t>85</w:t>
              </w:r>
            </w:ins>
          </w:p>
        </w:tc>
        <w:tc>
          <w:tcPr>
            <w:tcW w:w="1231" w:type="dxa"/>
            <w:tcBorders>
              <w:top w:val="nil"/>
              <w:left w:val="nil"/>
              <w:bottom w:val="single" w:sz="4" w:space="0" w:color="auto"/>
              <w:right w:val="single" w:sz="4" w:space="0" w:color="auto"/>
            </w:tcBorders>
            <w:shd w:val="clear" w:color="000000" w:fill="FFFFFF"/>
            <w:noWrap/>
            <w:vAlign w:val="bottom"/>
            <w:hideMark/>
          </w:tcPr>
          <w:p w14:paraId="613F7099" w14:textId="2AD58402" w:rsidR="0069225A" w:rsidRPr="0069225A" w:rsidRDefault="0069225A" w:rsidP="0069225A">
            <w:pPr>
              <w:spacing w:after="0" w:line="240" w:lineRule="auto"/>
              <w:jc w:val="center"/>
              <w:rPr>
                <w:ins w:id="27562" w:author="Hardik Malhotra" w:date="2021-09-30T23:49:00Z"/>
                <w:rFonts w:ascii="Verdana" w:eastAsia="Times New Roman" w:hAnsi="Verdana" w:cs="Times New Roman"/>
                <w:b/>
                <w:bCs/>
                <w:color w:val="000000"/>
                <w:sz w:val="10"/>
                <w:szCs w:val="10"/>
                <w:lang w:val="en-US"/>
                <w:rPrChange w:id="27563" w:author="Hardik Malhotra" w:date="2021-09-30T23:49:00Z">
                  <w:rPr>
                    <w:ins w:id="27564" w:author="Hardik Malhotra" w:date="2021-09-30T23:49:00Z"/>
                    <w:rFonts w:ascii="Verdana" w:eastAsia="Times New Roman" w:hAnsi="Verdana" w:cs="Times New Roman"/>
                    <w:b/>
                    <w:bCs/>
                    <w:color w:val="000000"/>
                    <w:sz w:val="10"/>
                    <w:szCs w:val="10"/>
                    <w:lang w:val="en-US"/>
                  </w:rPr>
                </w:rPrChange>
              </w:rPr>
            </w:pPr>
            <w:ins w:id="27565" w:author="Hardik Malhotra" w:date="2021-09-30T23:49:00Z">
              <w:r w:rsidRPr="0069225A">
                <w:rPr>
                  <w:rFonts w:ascii="Verdana" w:hAnsi="Verdana" w:cs="Arial"/>
                  <w:b/>
                  <w:bCs/>
                  <w:color w:val="000000"/>
                  <w:sz w:val="10"/>
                  <w:szCs w:val="10"/>
                  <w:rPrChange w:id="27566" w:author="Hardik Malhotra" w:date="2021-09-30T23:49:00Z">
                    <w:rPr>
                      <w:rFonts w:ascii="Arial" w:hAnsi="Arial" w:cs="Arial"/>
                      <w:b/>
                      <w:bCs/>
                      <w:color w:val="000000"/>
                      <w:sz w:val="20"/>
                      <w:szCs w:val="20"/>
                    </w:rPr>
                  </w:rPrChange>
                </w:rPr>
                <w:t>82</w:t>
              </w:r>
            </w:ins>
          </w:p>
        </w:tc>
        <w:tc>
          <w:tcPr>
            <w:tcW w:w="1231" w:type="dxa"/>
            <w:tcBorders>
              <w:top w:val="nil"/>
              <w:left w:val="nil"/>
              <w:bottom w:val="single" w:sz="4" w:space="0" w:color="auto"/>
              <w:right w:val="single" w:sz="4" w:space="0" w:color="auto"/>
            </w:tcBorders>
            <w:shd w:val="clear" w:color="000000" w:fill="FFFFFF"/>
            <w:noWrap/>
            <w:vAlign w:val="bottom"/>
            <w:hideMark/>
          </w:tcPr>
          <w:p w14:paraId="59CF982A" w14:textId="1EDD49EF" w:rsidR="0069225A" w:rsidRPr="0069225A" w:rsidRDefault="0069225A" w:rsidP="0069225A">
            <w:pPr>
              <w:spacing w:after="0" w:line="240" w:lineRule="auto"/>
              <w:jc w:val="center"/>
              <w:rPr>
                <w:ins w:id="27567" w:author="Hardik Malhotra" w:date="2021-09-30T23:49:00Z"/>
                <w:rFonts w:ascii="Verdana" w:eastAsia="Times New Roman" w:hAnsi="Verdana" w:cs="Times New Roman"/>
                <w:b/>
                <w:bCs/>
                <w:color w:val="000000"/>
                <w:sz w:val="10"/>
                <w:szCs w:val="10"/>
                <w:lang w:val="en-US"/>
                <w:rPrChange w:id="27568" w:author="Hardik Malhotra" w:date="2021-09-30T23:49:00Z">
                  <w:rPr>
                    <w:ins w:id="27569" w:author="Hardik Malhotra" w:date="2021-09-30T23:49:00Z"/>
                    <w:rFonts w:ascii="Verdana" w:eastAsia="Times New Roman" w:hAnsi="Verdana" w:cs="Times New Roman"/>
                    <w:b/>
                    <w:bCs/>
                    <w:color w:val="000000"/>
                    <w:sz w:val="10"/>
                    <w:szCs w:val="10"/>
                    <w:lang w:val="en-US"/>
                  </w:rPr>
                </w:rPrChange>
              </w:rPr>
            </w:pPr>
            <w:ins w:id="27570" w:author="Hardik Malhotra" w:date="2021-09-30T23:49:00Z">
              <w:r w:rsidRPr="0069225A">
                <w:rPr>
                  <w:rFonts w:ascii="Verdana" w:hAnsi="Verdana" w:cs="Arial"/>
                  <w:b/>
                  <w:bCs/>
                  <w:color w:val="000000"/>
                  <w:sz w:val="10"/>
                  <w:szCs w:val="10"/>
                  <w:rPrChange w:id="27571" w:author="Hardik Malhotra" w:date="2021-09-30T23:49:00Z">
                    <w:rPr>
                      <w:rFonts w:ascii="Arial" w:hAnsi="Arial" w:cs="Arial"/>
                      <w:b/>
                      <w:bCs/>
                      <w:color w:val="000000"/>
                      <w:sz w:val="20"/>
                      <w:szCs w:val="20"/>
                    </w:rPr>
                  </w:rPrChange>
                </w:rPr>
                <w:t>86</w:t>
              </w:r>
            </w:ins>
          </w:p>
        </w:tc>
        <w:tc>
          <w:tcPr>
            <w:tcW w:w="1358" w:type="dxa"/>
            <w:tcBorders>
              <w:top w:val="nil"/>
              <w:left w:val="nil"/>
              <w:bottom w:val="single" w:sz="4" w:space="0" w:color="auto"/>
              <w:right w:val="single" w:sz="4" w:space="0" w:color="auto"/>
            </w:tcBorders>
            <w:shd w:val="clear" w:color="000000" w:fill="FFFFFF"/>
            <w:noWrap/>
            <w:vAlign w:val="bottom"/>
            <w:hideMark/>
          </w:tcPr>
          <w:p w14:paraId="0C0D6365" w14:textId="420A741A" w:rsidR="0069225A" w:rsidRPr="0069225A" w:rsidRDefault="0069225A" w:rsidP="0069225A">
            <w:pPr>
              <w:spacing w:after="0" w:line="240" w:lineRule="auto"/>
              <w:jc w:val="center"/>
              <w:rPr>
                <w:ins w:id="27572" w:author="Hardik Malhotra" w:date="2021-09-30T23:49:00Z"/>
                <w:rFonts w:ascii="Verdana" w:eastAsia="Times New Roman" w:hAnsi="Verdana" w:cs="Times New Roman"/>
                <w:b/>
                <w:bCs/>
                <w:color w:val="000000"/>
                <w:sz w:val="10"/>
                <w:szCs w:val="10"/>
                <w:lang w:val="en-US"/>
                <w:rPrChange w:id="27573" w:author="Hardik Malhotra" w:date="2021-09-30T23:49:00Z">
                  <w:rPr>
                    <w:ins w:id="27574" w:author="Hardik Malhotra" w:date="2021-09-30T23:49:00Z"/>
                    <w:rFonts w:ascii="Verdana" w:eastAsia="Times New Roman" w:hAnsi="Verdana" w:cs="Times New Roman"/>
                    <w:b/>
                    <w:bCs/>
                    <w:color w:val="000000"/>
                    <w:sz w:val="10"/>
                    <w:szCs w:val="10"/>
                    <w:lang w:val="en-US"/>
                  </w:rPr>
                </w:rPrChange>
              </w:rPr>
            </w:pPr>
            <w:ins w:id="27575" w:author="Hardik Malhotra" w:date="2021-09-30T23:49:00Z">
              <w:r w:rsidRPr="0069225A">
                <w:rPr>
                  <w:rFonts w:ascii="Verdana" w:hAnsi="Verdana" w:cs="Arial"/>
                  <w:b/>
                  <w:bCs/>
                  <w:color w:val="000000"/>
                  <w:sz w:val="10"/>
                  <w:szCs w:val="10"/>
                  <w:rPrChange w:id="27576" w:author="Hardik Malhotra" w:date="2021-09-30T23:49:00Z">
                    <w:rPr>
                      <w:rFonts w:ascii="Arial" w:hAnsi="Arial" w:cs="Arial"/>
                      <w:b/>
                      <w:bCs/>
                      <w:color w:val="000000"/>
                      <w:sz w:val="20"/>
                      <w:szCs w:val="20"/>
                    </w:rPr>
                  </w:rPrChange>
                </w:rPr>
                <w:t>85</w:t>
              </w:r>
            </w:ins>
          </w:p>
        </w:tc>
        <w:tc>
          <w:tcPr>
            <w:tcW w:w="1393" w:type="dxa"/>
            <w:tcBorders>
              <w:top w:val="nil"/>
              <w:left w:val="nil"/>
              <w:bottom w:val="single" w:sz="4" w:space="0" w:color="auto"/>
              <w:right w:val="single" w:sz="4" w:space="0" w:color="auto"/>
            </w:tcBorders>
            <w:shd w:val="clear" w:color="000000" w:fill="FFFFFF"/>
            <w:noWrap/>
            <w:vAlign w:val="bottom"/>
            <w:hideMark/>
          </w:tcPr>
          <w:p w14:paraId="78AACEE3" w14:textId="07E4F5C7" w:rsidR="0069225A" w:rsidRPr="0069225A" w:rsidRDefault="0069225A" w:rsidP="0069225A">
            <w:pPr>
              <w:spacing w:after="0" w:line="240" w:lineRule="auto"/>
              <w:jc w:val="center"/>
              <w:rPr>
                <w:ins w:id="27577" w:author="Hardik Malhotra" w:date="2021-09-30T23:49:00Z"/>
                <w:rFonts w:ascii="Verdana" w:eastAsia="Times New Roman" w:hAnsi="Verdana" w:cs="Times New Roman"/>
                <w:b/>
                <w:bCs/>
                <w:color w:val="000000"/>
                <w:sz w:val="10"/>
                <w:szCs w:val="10"/>
                <w:lang w:val="en-US"/>
                <w:rPrChange w:id="27578" w:author="Hardik Malhotra" w:date="2021-09-30T23:49:00Z">
                  <w:rPr>
                    <w:ins w:id="27579" w:author="Hardik Malhotra" w:date="2021-09-30T23:49:00Z"/>
                    <w:rFonts w:ascii="Verdana" w:eastAsia="Times New Roman" w:hAnsi="Verdana" w:cs="Times New Roman"/>
                    <w:b/>
                    <w:bCs/>
                    <w:color w:val="000000"/>
                    <w:sz w:val="10"/>
                    <w:szCs w:val="10"/>
                    <w:lang w:val="en-US"/>
                  </w:rPr>
                </w:rPrChange>
              </w:rPr>
            </w:pPr>
            <w:ins w:id="27580" w:author="Hardik Malhotra" w:date="2021-09-30T23:49:00Z">
              <w:r w:rsidRPr="0069225A">
                <w:rPr>
                  <w:rFonts w:ascii="Verdana" w:hAnsi="Verdana" w:cs="Arial"/>
                  <w:b/>
                  <w:bCs/>
                  <w:color w:val="000000"/>
                  <w:sz w:val="10"/>
                  <w:szCs w:val="10"/>
                  <w:rPrChange w:id="27581" w:author="Hardik Malhotra" w:date="2021-09-30T23:49:00Z">
                    <w:rPr>
                      <w:rFonts w:ascii="Arial" w:hAnsi="Arial" w:cs="Arial"/>
                      <w:b/>
                      <w:bCs/>
                      <w:color w:val="000000"/>
                      <w:sz w:val="20"/>
                      <w:szCs w:val="20"/>
                    </w:rPr>
                  </w:rPrChange>
                </w:rPr>
                <w:t>83</w:t>
              </w:r>
            </w:ins>
          </w:p>
        </w:tc>
      </w:tr>
    </w:tbl>
    <w:p w14:paraId="21A95D1B" w14:textId="77777777" w:rsidR="0069225A" w:rsidRDefault="0069225A">
      <w:pPr>
        <w:rPr>
          <w:ins w:id="27582" w:author="Hardik Malhotra" w:date="2021-09-30T23:49:00Z"/>
        </w:rPr>
      </w:pPr>
    </w:p>
    <w:p w14:paraId="126D0943" w14:textId="2BB88D18" w:rsidR="001039EA" w:rsidDel="003D0FB6" w:rsidRDefault="005858C1">
      <w:pPr>
        <w:rPr>
          <w:del w:id="27583" w:author="Ritu Kamra" w:date="2021-09-24T18:31:00Z"/>
        </w:rPr>
      </w:pPr>
      <w:del w:id="27584" w:author="Ritu Kamra" w:date="2021-09-24T18:29:00Z">
        <w:r>
          <w:rPr>
            <w:noProof/>
          </w:rPr>
          <w:pict w14:anchorId="014413CF">
            <v:shape id="_x0000_s1272" type="#_x0000_t202" style="position:absolute;margin-left:457.3pt;margin-top:22.4pt;width:508.5pt;height:39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" filled="f" stroked="f">
              <v:textbox>
                <w:txbxContent>
                  <w:p w14:paraId="3877E3D9" w14:textId="6893A159" w:rsidR="001039EA" w:rsidRPr="005858C1" w:rsidRDefault="001039EA" w:rsidP="001039EA">
                    <w:pPr>
                      <w:spacing w:line="360" w:lineRule="auto"/>
                      <w:textAlignment w:val="baseline"/>
                      <w:rPr>
                        <w:ins w:id="27585" w:author="Ritu Kamra" w:date="2021-09-24T18:29:00Z"/>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 xml:space="preserve">Figure 36: South America </w:t>
                    </w:r>
                    <w:r w:rsidR="00F615C8" w:rsidRPr="005858C1">
                      <w:rPr>
                        <w:rFonts w:ascii="Verdana" w:eastAsia="Verdana" w:hAnsi="Verdana" w:cs="Verdana"/>
                        <w:b/>
                        <w:bCs/>
                        <w:color w:val="0F0E0E"/>
                        <w:kern w:val="24"/>
                        <w:sz w:val="20"/>
                        <w:szCs w:val="20"/>
                        <w:lang w:val="en-US"/>
                      </w:rPr>
                      <w:t>Epoxy Resin</w:t>
                    </w:r>
                    <w:r w:rsidRPr="005858C1">
                      <w:rPr>
                        <w:rFonts w:ascii="Verdana" w:eastAsia="Verdana" w:hAnsi="Verdana" w:cs="Verdana"/>
                        <w:b/>
                        <w:bCs/>
                        <w:color w:val="0F0E0E"/>
                        <w:kern w:val="24"/>
                        <w:sz w:val="20"/>
                        <w:szCs w:val="20"/>
                        <w:lang w:val="en-US"/>
                      </w:rPr>
                      <w:t xml:space="preserve"> Market Share, By Sales Channel, By Volume, 2015–2030F</w:t>
                    </w:r>
                  </w:p>
                  <w:p w14:paraId="02A1B3C5" w14:textId="77777777" w:rsidR="00586D06" w:rsidRPr="005858C1" w:rsidRDefault="00586D06" w:rsidP="001039EA">
                    <w:pPr>
                      <w:spacing w:line="360" w:lineRule="auto"/>
                      <w:textAlignment w:val="baseline"/>
                      <w:rPr>
                        <w:rFonts w:ascii="Verdana" w:eastAsia="Verdana" w:hAnsi="Verdana" w:cs="Verdana"/>
                        <w:b/>
                        <w:bCs/>
                        <w:color w:val="0F0E0E"/>
                        <w:kern w:val="24"/>
                        <w:sz w:val="20"/>
                        <w:szCs w:val="20"/>
                        <w:lang w:val="en-US"/>
                      </w:rPr>
                    </w:pPr>
                  </w:p>
                </w:txbxContent>
              </v:textbox>
              <w10:wrap anchorx="margin"/>
            </v:shape>
          </w:pict>
        </w:r>
      </w:del>
      <w:del w:id="27586" w:author="Ritu Kamra" w:date="2021-09-24T18:31:00Z">
        <w:r>
          <w:rPr>
            <w:noProof/>
          </w:rPr>
          <w:pict w14:anchorId="2920DD33">
            <v:shape id="_x0000_s1271" type="#_x0000_t202" style="position:absolute;margin-left:312pt;margin-top:291.75pt;width:184.1pt;height:15.75pt;z-index:2521200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" filled="f" stroked="f">
              <v:textbox style="mso-fit-shape-to-text:t">
                <w:txbxContent>
                  <w:p w14:paraId="725112A3" w14:textId="77777777" w:rsidR="00974A90" w:rsidRPr="005858C1" w:rsidRDefault="00974A90" w:rsidP="00974A90">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w:r>
      </w:del>
      <w:del w:id="27587" w:author="Ritu Kamra" w:date="2021-09-24T18:30:00Z">
        <w:r w:rsidR="001039EA" w:rsidRPr="001039EA" w:rsidDel="00586D06">
          <w:rPr>
            <w:noProof/>
          </w:rPr>
          <w:drawing>
            <wp:inline distT="0" distB="0" distL="0" distR="0" wp14:anchorId="54F4E152" wp14:editId="582B2C78">
              <wp:extent cx="6391275" cy="3810000"/>
              <wp:effectExtent l="0" t="0" r="0" b="0"/>
              <wp:docPr id="70" name="Chart 70">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del>
    </w:p>
    <w:p w14:paraId="7D93C6C7" w14:textId="0D1BD58B" w:rsidR="00195B91" w:rsidRDefault="00195B91"/>
    <w:p w14:paraId="5833ACDF" w14:textId="77777777" w:rsidR="003D0FB6" w:rsidRDefault="003D0FB6" w:rsidP="003D0FB6">
      <w:pPr>
        <w:rPr>
          <w:ins w:id="27588" w:author="Ritu Kamra" w:date="2021-09-24T18:31:00Z"/>
        </w:rPr>
      </w:pPr>
    </w:p>
    <w:p w14:paraId="221CF262" w14:textId="77777777" w:rsidR="00300F5A" w:rsidRDefault="00300F5A">
      <w:pPr>
        <w:spacing w:line="360" w:lineRule="auto"/>
        <w:jc w:val="both"/>
        <w:rPr>
          <w:ins w:id="27589" w:author="Dilip Kumar" w:date="2021-09-25T12:39:00Z"/>
          <w:rFonts w:ascii="Arial" w:hAnsi="Arial" w:cs="Arial"/>
          <w:sz w:val="24"/>
          <w:szCs w:val="24"/>
          <w:shd w:val="clear" w:color="auto" w:fill="FFFFFF"/>
        </w:rPr>
        <w:sectPr w:rsidR="00300F5A"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27590" w:author="Hardik Malhotra" w:date="2021-09-30T12:48:00Z">
            <w:sectPr w:rsidR="00300F5A" w:rsidSect="00AF4AFC">
              <w:pgMar w:top="1134" w:right="836" w:bottom="630" w:left="900" w:header="708" w:footer="708" w:gutter="0"/>
            </w:sectPr>
          </w:sectPrChange>
        </w:sectPr>
      </w:pPr>
    </w:p>
    <w:p w14:paraId="3B71BA6B" w14:textId="0CA5D143" w:rsidR="00300F5A" w:rsidRDefault="003D0FB6">
      <w:pPr>
        <w:spacing w:line="360" w:lineRule="auto"/>
        <w:jc w:val="both"/>
        <w:rPr>
          <w:ins w:id="27591" w:author="Dilip Kumar" w:date="2021-09-25T12:39:00Z"/>
          <w:rFonts w:ascii="Arial" w:hAnsi="Arial" w:cs="Arial"/>
          <w:sz w:val="24"/>
          <w:szCs w:val="24"/>
          <w:shd w:val="clear" w:color="auto" w:fill="FFFFFF"/>
        </w:rPr>
        <w:sectPr w:rsidR="00300F5A"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27592" w:author="Hardik Malhotra" w:date="2021-09-30T12:48:00Z">
            <w:sectPr w:rsidR="00300F5A" w:rsidSect="00AF4AFC">
              <w:pgMar w:top="1134" w:right="836" w:bottom="630" w:left="900" w:header="708" w:footer="708" w:gutter="0"/>
            </w:sectPr>
          </w:sectPrChange>
        </w:sectPr>
      </w:pPr>
      <w:ins w:id="27593" w:author="Ritu Kamra" w:date="2021-09-24T18:31:00Z">
        <w:r w:rsidRPr="009946F1">
          <w:rPr>
            <w:rFonts w:ascii="Arial" w:hAnsi="Arial" w:cs="Arial"/>
            <w:color w:val="FF0000"/>
            <w:sz w:val="24"/>
            <w:szCs w:val="24"/>
            <w:shd w:val="clear" w:color="auto" w:fill="FFFFFF"/>
            <w:rPrChange w:id="27594" w:author="Hardik Malhotra" w:date="2021-09-29T19:45:00Z">
              <w:rPr>
                <w:rFonts w:ascii="Barlow" w:hAnsi="Barlow"/>
                <w:color w:val="313131"/>
                <w:sz w:val="27"/>
                <w:szCs w:val="27"/>
                <w:shd w:val="clear" w:color="auto" w:fill="FFFFFF"/>
              </w:rPr>
            </w:rPrChange>
          </w:rPr>
          <w:t>Epoxy resins have a very wide range of applications in the industry. Its properties gaining pace in the paint &amp; coating sector. Construction sector is one of the main consumer of the epoxy resin, commercial construction has been gaining its pace in form of offices, malls, restaurant etc. The distribution channel covers via traders, suppliers, distributers &amp; wholesalers with approx. 50 % of the product. Else left product is via direct company sale</w:t>
        </w:r>
        <w:del w:id="27595" w:author="Dilip Kumar" w:date="2021-09-26T12:05:00Z">
          <w:r w:rsidRPr="007B0EA9" w:rsidDel="00DE5189">
            <w:rPr>
              <w:rFonts w:ascii="Arial" w:hAnsi="Arial" w:cs="Arial"/>
              <w:sz w:val="24"/>
              <w:szCs w:val="24"/>
              <w:shd w:val="clear" w:color="auto" w:fill="FFFFFF"/>
              <w:rPrChange w:id="27596" w:author="Ritu Kamra" w:date="2021-09-24T19:24:00Z">
                <w:rPr>
                  <w:rFonts w:ascii="Barlow" w:hAnsi="Barlow"/>
                  <w:color w:val="313131"/>
                  <w:sz w:val="27"/>
                  <w:szCs w:val="27"/>
                  <w:shd w:val="clear" w:color="auto" w:fill="FFFFFF"/>
                </w:rPr>
              </w:rPrChange>
            </w:rPr>
            <w:delText>.</w:delText>
          </w:r>
        </w:del>
      </w:ins>
    </w:p>
    <w:p w14:paraId="517BD77A" w14:textId="4CB5805B" w:rsidR="003D0FB6" w:rsidRPr="007B0EA9" w:rsidRDefault="005858C1">
      <w:pPr>
        <w:spacing w:line="360" w:lineRule="auto"/>
        <w:jc w:val="both"/>
        <w:rPr>
          <w:ins w:id="27597" w:author="Ritu Kamra" w:date="2021-09-24T18:31:00Z"/>
          <w:rFonts w:ascii="Arial" w:hAnsi="Arial" w:cs="Arial"/>
          <w:sz w:val="24"/>
          <w:szCs w:val="24"/>
          <w:shd w:val="clear" w:color="auto" w:fill="FFFFFF"/>
          <w:rPrChange w:id="27598" w:author="Ritu Kamra" w:date="2021-09-24T19:24:00Z">
            <w:rPr>
              <w:ins w:id="27599" w:author="Ritu Kamra" w:date="2021-09-24T18:31:00Z"/>
              <w:rFonts w:ascii="Barlow" w:hAnsi="Barlow"/>
              <w:color w:val="313131"/>
              <w:sz w:val="27"/>
              <w:szCs w:val="27"/>
              <w:shd w:val="clear" w:color="auto" w:fill="FFFFFF"/>
            </w:rPr>
          </w:rPrChange>
        </w:rPr>
        <w:pPrChange w:id="27600" w:author="Ritu Kamra" w:date="2021-09-24T18:32:00Z">
          <w:pPr/>
        </w:pPrChange>
      </w:pPr>
      <w:ins w:id="27601" w:author="Ritu Kamra" w:date="2021-09-24T18:33:00Z">
        <w:r>
          <w:rPr>
            <w:noProof/>
          </w:rPr>
          <w:pict w14:anchorId="265602C8">
            <v:shape id="_x0000_s1270" type="#_x0000_t202" style="position:absolute;left:0;text-align:left;margin-left:-11.25pt;margin-top:-.5pt;width:525pt;height:48.75pt;z-index:25232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" filled="f" stroked="f">
              <v:textbox>
                <w:txbxContent>
                  <w:p w14:paraId="5513BDB6" w14:textId="6EC4EC5D" w:rsidR="003D0FB6" w:rsidRPr="005858C1" w:rsidDel="003D0FB6" w:rsidRDefault="003D0FB6" w:rsidP="003D0FB6">
                    <w:pPr>
                      <w:spacing w:line="360" w:lineRule="auto"/>
                      <w:textAlignment w:val="baseline"/>
                      <w:rPr>
                        <w:del w:id="27602" w:author="Ritu Kamra" w:date="2021-09-24T18:33:00Z"/>
                        <w:moveTo w:id="27603" w:author="Ritu Kamra" w:date="2021-09-24T18:33:00Z"/>
                        <w:rFonts w:ascii="Verdana" w:eastAsia="Verdana" w:hAnsi="Verdana" w:cs="Verdana"/>
                        <w:b/>
                        <w:bCs/>
                        <w:color w:val="0F0E0E"/>
                        <w:kern w:val="24"/>
                        <w:sz w:val="20"/>
                        <w:szCs w:val="20"/>
                        <w:lang w:val="en-US"/>
                      </w:rPr>
                    </w:pPr>
                    <w:moveToRangeStart w:id="27604" w:author="Ritu Kamra" w:date="2021-09-24T18:33:00Z" w:name="move83400803"/>
                    <w:moveTo w:id="27605" w:author="Ritu Kamra" w:date="2021-09-24T18:33:00Z">
                      <w:r w:rsidRPr="005858C1">
                        <w:rPr>
                          <w:rFonts w:ascii="Verdana" w:eastAsia="Verdana" w:hAnsi="Verdana" w:cs="Verdana"/>
                          <w:b/>
                          <w:bCs/>
                          <w:color w:val="0F0E0E"/>
                          <w:kern w:val="24"/>
                          <w:sz w:val="20"/>
                          <w:szCs w:val="20"/>
                          <w:lang w:val="en-US"/>
                        </w:rPr>
                        <w:t>3.2.</w:t>
                      </w:r>
                    </w:moveTo>
                    <w:ins w:id="27606" w:author="Neeshu Bhadauriya" w:date="2021-09-27T16:15:00Z">
                      <w:r w:rsidR="002B4E98" w:rsidRPr="005858C1">
                        <w:rPr>
                          <w:rFonts w:ascii="Verdana" w:eastAsia="Verdana" w:hAnsi="Verdana" w:cs="Verdana"/>
                          <w:b/>
                          <w:bCs/>
                          <w:color w:val="0F0E0E"/>
                          <w:kern w:val="24"/>
                          <w:sz w:val="20"/>
                          <w:szCs w:val="20"/>
                          <w:lang w:val="en-US"/>
                        </w:rPr>
                        <w:t>5</w:t>
                      </w:r>
                    </w:ins>
                    <w:moveTo w:id="27607" w:author="Ritu Kamra" w:date="2021-09-24T18:33:00Z">
                      <w:del w:id="27608" w:author="Neeshu Bhadauriya" w:date="2021-09-27T16:15:00Z">
                        <w:r w:rsidRPr="005858C1" w:rsidDel="002B4E98">
                          <w:rPr>
                            <w:rFonts w:ascii="Verdana" w:eastAsia="Verdana" w:hAnsi="Verdana" w:cs="Verdana"/>
                            <w:b/>
                            <w:bCs/>
                            <w:color w:val="0F0E0E"/>
                            <w:kern w:val="24"/>
                            <w:sz w:val="20"/>
                            <w:szCs w:val="20"/>
                            <w:lang w:val="en-US"/>
                          </w:rPr>
                          <w:delText>2</w:delText>
                        </w:r>
                      </w:del>
                      <w:r w:rsidRPr="005858C1">
                        <w:rPr>
                          <w:rFonts w:ascii="Verdana" w:eastAsia="Verdana" w:hAnsi="Verdana" w:cs="Verdana"/>
                          <w:b/>
                          <w:bCs/>
                          <w:color w:val="0F0E0E"/>
                          <w:kern w:val="24"/>
                          <w:sz w:val="20"/>
                          <w:szCs w:val="20"/>
                          <w:lang w:val="en-US"/>
                        </w:rPr>
                        <w:t>.</w:t>
                      </w:r>
                    </w:moveTo>
                    <w:ins w:id="27609" w:author="Neeshu Bhadauriya" w:date="2021-09-27T16:15:00Z">
                      <w:r w:rsidR="002B4E98" w:rsidRPr="005858C1">
                        <w:rPr>
                          <w:rFonts w:ascii="Verdana" w:eastAsia="Verdana" w:hAnsi="Verdana" w:cs="Verdana"/>
                          <w:b/>
                          <w:bCs/>
                          <w:color w:val="0F0E0E"/>
                          <w:kern w:val="24"/>
                          <w:sz w:val="20"/>
                          <w:szCs w:val="20"/>
                          <w:lang w:val="en-US"/>
                        </w:rPr>
                        <w:t>6</w:t>
                      </w:r>
                    </w:ins>
                    <w:moveTo w:id="27610" w:author="Ritu Kamra" w:date="2021-09-24T18:33:00Z">
                      <w:del w:id="27611" w:author="Neeshu Bhadauriya" w:date="2021-09-27T16:15:00Z">
                        <w:r w:rsidRPr="005858C1" w:rsidDel="002B4E98">
                          <w:rPr>
                            <w:rFonts w:ascii="Verdana" w:eastAsia="Verdana" w:hAnsi="Verdana" w:cs="Verdana"/>
                            <w:b/>
                            <w:bCs/>
                            <w:color w:val="0F0E0E"/>
                            <w:kern w:val="24"/>
                            <w:sz w:val="20"/>
                            <w:szCs w:val="20"/>
                            <w:lang w:val="en-US"/>
                          </w:rPr>
                          <w:delText>4</w:delText>
                        </w:r>
                      </w:del>
                      <w:r w:rsidRPr="005858C1">
                        <w:rPr>
                          <w:rFonts w:ascii="Verdana" w:eastAsia="Verdana" w:hAnsi="Verdana" w:cs="Verdana"/>
                          <w:b/>
                          <w:bCs/>
                          <w:color w:val="0F0E0E"/>
                          <w:kern w:val="24"/>
                          <w:sz w:val="20"/>
                          <w:szCs w:val="20"/>
                          <w:lang w:val="en-US"/>
                        </w:rPr>
                        <w:t xml:space="preserve">. Demand By </w:t>
                      </w:r>
                    </w:moveTo>
                    <w:ins w:id="27612" w:author="Neeshu Bhadauriya" w:date="2021-09-27T16:14:00Z">
                      <w:r w:rsidR="002B4E98" w:rsidRPr="005858C1">
                        <w:rPr>
                          <w:rFonts w:ascii="Verdana" w:eastAsia="Verdana" w:hAnsi="Verdana" w:cs="Verdana"/>
                          <w:b/>
                          <w:bCs/>
                          <w:color w:val="0F0E0E"/>
                          <w:kern w:val="24"/>
                          <w:sz w:val="20"/>
                          <w:szCs w:val="20"/>
                          <w:lang w:val="en-US"/>
                        </w:rPr>
                        <w:t>Grade</w:t>
                      </w:r>
                    </w:ins>
                    <w:moveTo w:id="27613" w:author="Ritu Kamra" w:date="2021-09-24T18:33:00Z">
                      <w:del w:id="27614" w:author="Neeshu Bhadauriya" w:date="2021-09-27T16:14:00Z">
                        <w:r w:rsidRPr="005858C1" w:rsidDel="002B4E98">
                          <w:rPr>
                            <w:rFonts w:ascii="Verdana" w:eastAsia="Verdana" w:hAnsi="Verdana" w:cs="Verdana"/>
                            <w:b/>
                            <w:bCs/>
                            <w:color w:val="0F0E0E"/>
                            <w:kern w:val="24"/>
                            <w:sz w:val="20"/>
                            <w:szCs w:val="20"/>
                            <w:lang w:val="en-US"/>
                          </w:rPr>
                          <w:delText>Type</w:delText>
                        </w:r>
                      </w:del>
                    </w:moveTo>
                  </w:p>
                  <w:moveToRangeEnd w:id="27604"/>
                  <w:p w14:paraId="3956E173" w14:textId="77777777" w:rsidR="003D0FB6" w:rsidRPr="005858C1" w:rsidRDefault="003D0FB6" w:rsidP="003D0FB6">
                    <w:pPr>
                      <w:spacing w:line="360" w:lineRule="auto"/>
                      <w:textAlignment w:val="baseline"/>
                      <w:rPr>
                        <w:ins w:id="27615" w:author="Ritu Kamra" w:date="2021-09-24T18:33:00Z"/>
                        <w:rFonts w:ascii="Verdana" w:eastAsia="Verdana" w:hAnsi="Verdana" w:cs="Verdana"/>
                        <w:b/>
                        <w:bCs/>
                        <w:color w:val="0F0E0E"/>
                        <w:kern w:val="24"/>
                        <w:sz w:val="20"/>
                        <w:szCs w:val="20"/>
                        <w:lang w:val="en-US"/>
                      </w:rPr>
                    </w:pPr>
                  </w:p>
                  <w:p w14:paraId="4B2B6A52" w14:textId="17BDE41B" w:rsidR="003D0FB6" w:rsidRPr="005858C1" w:rsidRDefault="003D0FB6" w:rsidP="003D0FB6">
                    <w:pPr>
                      <w:spacing w:line="360" w:lineRule="auto"/>
                      <w:textAlignment w:val="baseline"/>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 xml:space="preserve">Figure </w:t>
                    </w:r>
                    <w:ins w:id="27616" w:author="Ritu Kamra" w:date="2021-09-27T17:20:00Z">
                      <w:r w:rsidR="00C854D0" w:rsidRPr="005858C1">
                        <w:rPr>
                          <w:rFonts w:ascii="Verdana" w:eastAsia="Verdana" w:hAnsi="Verdana" w:cs="Verdana"/>
                          <w:b/>
                          <w:bCs/>
                          <w:color w:val="0F0E0E"/>
                          <w:kern w:val="24"/>
                          <w:sz w:val="20"/>
                          <w:szCs w:val="20"/>
                          <w:lang w:val="en-US"/>
                        </w:rPr>
                        <w:t>5</w:t>
                      </w:r>
                    </w:ins>
                    <w:ins w:id="27617" w:author="Ritu Kamra" w:date="2021-09-27T18:57:00Z">
                      <w:r w:rsidR="008A03E7" w:rsidRPr="005858C1">
                        <w:rPr>
                          <w:rFonts w:ascii="Verdana" w:eastAsia="Verdana" w:hAnsi="Verdana" w:cs="Verdana"/>
                          <w:b/>
                          <w:bCs/>
                          <w:color w:val="0F0E0E"/>
                          <w:kern w:val="24"/>
                          <w:sz w:val="20"/>
                          <w:szCs w:val="20"/>
                          <w:lang w:val="en-US"/>
                        </w:rPr>
                        <w:t>3</w:t>
                      </w:r>
                    </w:ins>
                    <w:del w:id="27618" w:author="Ritu Kamra" w:date="2021-09-27T17:20:00Z">
                      <w:r w:rsidRPr="005858C1" w:rsidDel="00C854D0">
                        <w:rPr>
                          <w:rFonts w:ascii="Verdana" w:eastAsia="Verdana" w:hAnsi="Verdana" w:cs="Verdana"/>
                          <w:b/>
                          <w:bCs/>
                          <w:color w:val="0F0E0E"/>
                          <w:kern w:val="24"/>
                          <w:sz w:val="20"/>
                          <w:szCs w:val="20"/>
                          <w:lang w:val="en-US"/>
                        </w:rPr>
                        <w:delText>12</w:delText>
                      </w:r>
                    </w:del>
                    <w:r w:rsidRPr="005858C1">
                      <w:rPr>
                        <w:rFonts w:ascii="Verdana" w:eastAsia="Verdana" w:hAnsi="Verdana" w:cs="Verdana"/>
                        <w:b/>
                        <w:bCs/>
                        <w:color w:val="0F0E0E"/>
                        <w:kern w:val="24"/>
                        <w:sz w:val="20"/>
                        <w:szCs w:val="20"/>
                        <w:lang w:val="en-US"/>
                      </w:rPr>
                      <w:t>: South America Epoxy Resin</w:t>
                    </w:r>
                    <w:del w:id="27619" w:author="Ritu Kamra" w:date="2021-09-27T20:39:00Z">
                      <w:r w:rsidRPr="005858C1" w:rsidDel="00D02970">
                        <w:rPr>
                          <w:rFonts w:ascii="Verdana" w:eastAsia="Verdana" w:hAnsi="Verdana" w:cs="Verdana"/>
                          <w:b/>
                          <w:bCs/>
                          <w:color w:val="0F0E0E"/>
                          <w:kern w:val="24"/>
                          <w:sz w:val="20"/>
                          <w:szCs w:val="20"/>
                          <w:lang w:val="en-US"/>
                        </w:rPr>
                        <w:delText xml:space="preserve"> </w:delText>
                      </w:r>
                    </w:del>
                    <w:ins w:id="27620" w:author="Ritu Kamra" w:date="2021-09-27T20:39:00Z">
                      <w:r w:rsidR="00D02970" w:rsidRPr="005858C1">
                        <w:rPr>
                          <w:rFonts w:ascii="Verdana" w:eastAsia="Verdana" w:hAnsi="Verdana" w:cs="Verdana"/>
                          <w:b/>
                          <w:bCs/>
                          <w:color w:val="0F0E0E"/>
                          <w:kern w:val="24"/>
                          <w:sz w:val="20"/>
                          <w:szCs w:val="20"/>
                          <w:lang w:val="en-US"/>
                        </w:rPr>
                        <w:t xml:space="preserve"> Demand</w:t>
                      </w:r>
                    </w:ins>
                    <w:del w:id="27621" w:author="Ritu Kamra" w:date="2021-09-27T20:39:00Z">
                      <w:r w:rsidRPr="005858C1" w:rsidDel="00D02970">
                        <w:rPr>
                          <w:rFonts w:ascii="Verdana" w:eastAsia="Verdana" w:hAnsi="Verdana" w:cs="Verdana"/>
                          <w:b/>
                          <w:bCs/>
                          <w:color w:val="0F0E0E"/>
                          <w:kern w:val="24"/>
                          <w:sz w:val="20"/>
                          <w:szCs w:val="20"/>
                          <w:lang w:val="en-US"/>
                        </w:rPr>
                        <w:delText>Market Share</w:delText>
                      </w:r>
                    </w:del>
                    <w:r w:rsidRPr="005858C1">
                      <w:rPr>
                        <w:rFonts w:ascii="Verdana" w:eastAsia="Verdana" w:hAnsi="Verdana" w:cs="Verdana"/>
                        <w:b/>
                        <w:bCs/>
                        <w:color w:val="0F0E0E"/>
                        <w:kern w:val="24"/>
                        <w:sz w:val="20"/>
                        <w:szCs w:val="20"/>
                        <w:lang w:val="en-US"/>
                      </w:rPr>
                      <w:t>, By Type, By Volume, 2015–2030F</w:t>
                    </w:r>
                  </w:p>
                  <w:p w14:paraId="5B9A98D0" w14:textId="3A46F836" w:rsidR="003D0FB6" w:rsidRPr="005858C1" w:rsidDel="003D0FB6" w:rsidRDefault="003D0FB6" w:rsidP="003D0FB6">
                    <w:pPr>
                      <w:spacing w:line="360" w:lineRule="auto"/>
                      <w:textAlignment w:val="baseline"/>
                      <w:rPr>
                        <w:moveFrom w:id="27622" w:author="Ritu Kamra" w:date="2021-09-24T18:33:00Z"/>
                        <w:rFonts w:ascii="Verdana" w:eastAsia="Verdana" w:hAnsi="Verdana" w:cs="Verdana"/>
                        <w:b/>
                        <w:bCs/>
                        <w:color w:val="0F0E0E"/>
                        <w:kern w:val="24"/>
                        <w:sz w:val="20"/>
                        <w:szCs w:val="20"/>
                        <w:lang w:val="en-US"/>
                      </w:rPr>
                    </w:pPr>
                    <w:moveFromRangeStart w:id="27623" w:author="Ritu Kamra" w:date="2021-09-24T18:33:00Z" w:name="move83400803"/>
                    <w:moveFrom w:id="27624" w:author="Ritu Kamra" w:date="2021-09-24T18:33:00Z">
                      <w:r w:rsidRPr="005858C1" w:rsidDel="003D0FB6">
                        <w:rPr>
                          <w:rFonts w:ascii="Verdana" w:eastAsia="Verdana" w:hAnsi="Verdana" w:cs="Verdana"/>
                          <w:b/>
                          <w:bCs/>
                          <w:color w:val="0F0E0E"/>
                          <w:kern w:val="24"/>
                          <w:sz w:val="20"/>
                          <w:szCs w:val="20"/>
                          <w:lang w:val="en-US"/>
                        </w:rPr>
                        <w:t>3.2.2.4. Demand By Type</w:t>
                      </w:r>
                    </w:moveFrom>
                  </w:p>
                  <w:moveFromRangeEnd w:id="27623"/>
                  <w:p w14:paraId="54E55946" w14:textId="77777777" w:rsidR="003D0FB6" w:rsidRPr="005858C1" w:rsidRDefault="003D0FB6" w:rsidP="003D0FB6">
                    <w:pPr>
                      <w:spacing w:line="360" w:lineRule="auto"/>
                      <w:textAlignment w:val="baseline"/>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ab/>
                    </w:r>
                  </w:p>
                  <w:p w14:paraId="7D9EB9FA" w14:textId="77777777" w:rsidR="003D0FB6" w:rsidRPr="005858C1" w:rsidRDefault="003D0FB6" w:rsidP="003D0FB6">
                    <w:pPr>
                      <w:spacing w:line="360" w:lineRule="auto"/>
                      <w:textAlignment w:val="baseline"/>
                      <w:rPr>
                        <w:rFonts w:ascii="Verdana" w:eastAsia="Verdana" w:hAnsi="Verdana" w:cs="Verdana"/>
                        <w:b/>
                        <w:bCs/>
                        <w:color w:val="0F0E0E"/>
                        <w:kern w:val="24"/>
                        <w:sz w:val="20"/>
                        <w:szCs w:val="20"/>
                        <w:lang w:val="en-US"/>
                      </w:rPr>
                    </w:pPr>
                  </w:p>
                </w:txbxContent>
              </v:textbox>
              <w10:wrap anchorx="margin"/>
            </v:shape>
          </w:pict>
        </w:r>
      </w:ins>
      <w:ins w:id="27625" w:author="Ritu Kamra" w:date="2021-09-26T07:25:00Z">
        <w:del w:id="27626" w:author="Dilip Kumar" w:date="2021-09-26T12:05:00Z">
          <w:r w:rsidR="00355061" w:rsidDel="00DE5189">
            <w:rPr>
              <w:rFonts w:ascii="Arial" w:hAnsi="Arial" w:cs="Arial"/>
              <w:sz w:val="24"/>
              <w:szCs w:val="24"/>
              <w:shd w:val="clear" w:color="auto" w:fill="FFFFFF"/>
            </w:rPr>
            <w:delText>f</w:delText>
          </w:r>
        </w:del>
      </w:ins>
    </w:p>
    <w:p w14:paraId="3F6DCCB6" w14:textId="2867C57F" w:rsidR="00195B91" w:rsidDel="00300F5A" w:rsidRDefault="005858C1">
      <w:pPr>
        <w:rPr>
          <w:ins w:id="27627" w:author="Ritu Kamra" w:date="2021-09-24T18:32:00Z"/>
          <w:del w:id="27628" w:author="Dilip Kumar" w:date="2021-09-25T12:39:00Z"/>
        </w:rPr>
      </w:pPr>
      <w:del w:id="27629" w:author="Ritu Kamra" w:date="2021-09-24T18:32:00Z">
        <w:r>
          <w:rPr>
            <w:noProof/>
          </w:rPr>
          <w:pict w14:anchorId="091FEA2F">
            <v:shape id="_x0000_s1269" type="#_x0000_t202" style="position:absolute;margin-left:0;margin-top:25.15pt;width:525pt;height:49.5pt;z-index:252234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" filled="f" stroked="f">
              <v:textbox>
                <w:txbxContent>
                  <w:p w14:paraId="409924DA" w14:textId="03C7C3A5" w:rsidR="00195B91" w:rsidRPr="005858C1" w:rsidRDefault="00195B91" w:rsidP="00195B91">
                    <w:pPr>
                      <w:spacing w:line="360" w:lineRule="auto"/>
                      <w:textAlignment w:val="baseline"/>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Figure 12: South America Epoxy Resin Market Share, By Type, By Volume, 2015–2030F</w:t>
                    </w:r>
                  </w:p>
                  <w:p w14:paraId="4E279AD5" w14:textId="77777777" w:rsidR="00195B91" w:rsidRPr="005858C1" w:rsidRDefault="00195B91" w:rsidP="00195B91">
                    <w:pPr>
                      <w:spacing w:line="360" w:lineRule="auto"/>
                      <w:textAlignment w:val="baseline"/>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3.2.2.4. Demand By Type</w:t>
                    </w:r>
                  </w:p>
                  <w:p w14:paraId="606BBCD6" w14:textId="77777777" w:rsidR="00195B91" w:rsidRPr="005858C1" w:rsidRDefault="00195B91" w:rsidP="00195B91">
                    <w:pPr>
                      <w:spacing w:line="360" w:lineRule="auto"/>
                      <w:textAlignment w:val="baseline"/>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ab/>
                    </w:r>
                  </w:p>
                  <w:p w14:paraId="20384752" w14:textId="77777777" w:rsidR="00195B91" w:rsidRPr="005858C1" w:rsidRDefault="00195B91" w:rsidP="00195B91">
                    <w:pPr>
                      <w:spacing w:line="360" w:lineRule="auto"/>
                      <w:textAlignment w:val="baseline"/>
                      <w:rPr>
                        <w:rFonts w:ascii="Verdana" w:eastAsia="Verdana" w:hAnsi="Verdana" w:cs="Verdana"/>
                        <w:b/>
                        <w:bCs/>
                        <w:color w:val="0F0E0E"/>
                        <w:kern w:val="24"/>
                        <w:sz w:val="20"/>
                        <w:szCs w:val="20"/>
                        <w:lang w:val="en-US"/>
                      </w:rPr>
                    </w:pPr>
                  </w:p>
                </w:txbxContent>
              </v:textbox>
              <w10:wrap anchorx="margin"/>
            </v:shape>
          </w:pict>
        </w:r>
      </w:del>
    </w:p>
    <w:p w14:paraId="19FA6229" w14:textId="254A3626" w:rsidR="003D0FB6" w:rsidRDefault="003D0FB6">
      <w:pPr>
        <w:rPr>
          <w:ins w:id="27630" w:author="Ritu Kamra" w:date="2021-09-24T18:32:00Z"/>
        </w:rPr>
      </w:pPr>
    </w:p>
    <w:p w14:paraId="24D87861" w14:textId="057859BD" w:rsidR="003D0FB6" w:rsidDel="002B4E98" w:rsidRDefault="005858C1">
      <w:pPr>
        <w:rPr>
          <w:ins w:id="27631" w:author="Ritu Kamra" w:date="2021-09-24T18:32:00Z"/>
          <w:del w:id="27632" w:author="Neeshu Bhadauriya" w:date="2021-09-27T16:15:00Z"/>
        </w:rPr>
      </w:pPr>
      <w:r>
        <w:rPr>
          <w:noProof/>
        </w:rPr>
        <w:pict w14:anchorId="5CBE2402">
          <v:shape id="_x0000_s1268" type="#_x0000_t202" style="position:absolute;margin-left:297pt;margin-top:195.25pt;width:203.8pt;height:15.75pt;z-index:2522327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" filled="f" stroked="f">
            <v:textbox style="mso-fit-shape-to-text:t">
              <w:txbxContent>
                <w:p w14:paraId="1CCEE833" w14:textId="77777777" w:rsidR="00195B91" w:rsidRPr="00687E98" w:rsidRDefault="00195B91" w:rsidP="00195B9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w:r>
    </w:p>
    <w:p w14:paraId="48ED1AD6" w14:textId="78723097" w:rsidR="003D0FB6" w:rsidDel="002B4E98" w:rsidRDefault="003D0FB6">
      <w:pPr>
        <w:rPr>
          <w:del w:id="27633" w:author="Neeshu Bhadauriya" w:date="2021-09-27T16:15:00Z"/>
        </w:rPr>
      </w:pPr>
    </w:p>
    <w:p w14:paraId="542760F4" w14:textId="56607521" w:rsidR="00195B91" w:rsidRDefault="00195B91">
      <w:r w:rsidRPr="00023038">
        <w:rPr>
          <w:noProof/>
        </w:rPr>
        <w:drawing>
          <wp:inline distT="0" distB="0" distL="0" distR="0" wp14:anchorId="26E4B913" wp14:editId="5D22417C">
            <wp:extent cx="6410325" cy="2962275"/>
            <wp:effectExtent l="0" t="0" r="0" b="0"/>
            <wp:docPr id="592" name="Chart 592">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6B14CF0D" w14:textId="77777777" w:rsidR="00300F5A" w:rsidRDefault="00300F5A" w:rsidP="003D0FB6">
      <w:pPr>
        <w:spacing w:line="360" w:lineRule="auto"/>
        <w:jc w:val="both"/>
        <w:rPr>
          <w:ins w:id="27634" w:author="Hardik Malhotra" w:date="2021-09-30T23:49:00Z"/>
          <w:rFonts w:ascii="Arial" w:hAnsi="Arial" w:cs="Arial"/>
          <w:sz w:val="24"/>
          <w:szCs w:val="24"/>
        </w:rPr>
      </w:pPr>
      <w:bookmarkStart w:id="27635" w:name="_Hlk83400340"/>
    </w:p>
    <w:tbl>
      <w:tblPr>
        <w:tblW w:w="10345" w:type="dxa"/>
        <w:tblInd w:w="-185" w:type="dxa"/>
        <w:tblLook w:val="04A0" w:firstRow="1" w:lastRow="0" w:firstColumn="1" w:lastColumn="0" w:noHBand="0" w:noVBand="1"/>
      </w:tblPr>
      <w:tblGrid>
        <w:gridCol w:w="966"/>
        <w:gridCol w:w="587"/>
        <w:gridCol w:w="587"/>
        <w:gridCol w:w="587"/>
        <w:gridCol w:w="586"/>
        <w:gridCol w:w="586"/>
        <w:gridCol w:w="586"/>
        <w:gridCol w:w="586"/>
        <w:gridCol w:w="586"/>
        <w:gridCol w:w="586"/>
        <w:gridCol w:w="586"/>
        <w:gridCol w:w="586"/>
        <w:gridCol w:w="586"/>
        <w:gridCol w:w="586"/>
        <w:gridCol w:w="586"/>
        <w:gridCol w:w="586"/>
        <w:gridCol w:w="586"/>
        <w:tblGridChange w:id="27636">
          <w:tblGrid>
            <w:gridCol w:w="966"/>
            <w:gridCol w:w="587"/>
            <w:gridCol w:w="587"/>
            <w:gridCol w:w="587"/>
            <w:gridCol w:w="586"/>
            <w:gridCol w:w="586"/>
            <w:gridCol w:w="586"/>
            <w:gridCol w:w="586"/>
            <w:gridCol w:w="586"/>
            <w:gridCol w:w="586"/>
            <w:gridCol w:w="586"/>
            <w:gridCol w:w="586"/>
            <w:gridCol w:w="586"/>
            <w:gridCol w:w="586"/>
            <w:gridCol w:w="586"/>
            <w:gridCol w:w="586"/>
            <w:gridCol w:w="586"/>
          </w:tblGrid>
        </w:tblGridChange>
      </w:tblGrid>
      <w:tr w:rsidR="0069225A" w:rsidRPr="00257590" w14:paraId="2D6D5FB3" w14:textId="77777777" w:rsidTr="00092529">
        <w:trPr>
          <w:trHeight w:val="284"/>
          <w:ins w:id="27637" w:author="Hardik Malhotra" w:date="2021-09-30T23:50:00Z"/>
        </w:trPr>
        <w:tc>
          <w:tcPr>
            <w:tcW w:w="966"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30DBE0E9" w14:textId="77777777" w:rsidR="0069225A" w:rsidRPr="00257590" w:rsidRDefault="0069225A" w:rsidP="00092529">
            <w:pPr>
              <w:spacing w:after="0" w:line="240" w:lineRule="auto"/>
              <w:jc w:val="center"/>
              <w:rPr>
                <w:ins w:id="27638" w:author="Hardik Malhotra" w:date="2021-09-30T23:50:00Z"/>
                <w:rFonts w:ascii="Verdana" w:eastAsia="Times New Roman" w:hAnsi="Verdana" w:cs="Arial"/>
                <w:b/>
                <w:bCs/>
                <w:color w:val="FFFFFF" w:themeColor="background1"/>
                <w:sz w:val="10"/>
                <w:szCs w:val="10"/>
                <w:lang w:val="en-US"/>
              </w:rPr>
            </w:pPr>
            <w:ins w:id="27639" w:author="Hardik Malhotra" w:date="2021-09-30T23:50:00Z">
              <w:r w:rsidRPr="00257590">
                <w:rPr>
                  <w:rFonts w:ascii="Verdana" w:eastAsia="Times New Roman" w:hAnsi="Verdana" w:cs="Arial"/>
                  <w:b/>
                  <w:bCs/>
                  <w:color w:val="FFFFFF" w:themeColor="background1"/>
                  <w:sz w:val="10"/>
                  <w:szCs w:val="10"/>
                  <w:lang w:val="en-US"/>
                </w:rPr>
                <w:t>Demand by Grade</w:t>
              </w:r>
            </w:ins>
          </w:p>
        </w:tc>
        <w:tc>
          <w:tcPr>
            <w:tcW w:w="587" w:type="dxa"/>
            <w:tcBorders>
              <w:top w:val="single" w:sz="4" w:space="0" w:color="auto"/>
              <w:left w:val="nil"/>
              <w:bottom w:val="single" w:sz="4" w:space="0" w:color="auto"/>
              <w:right w:val="single" w:sz="4" w:space="0" w:color="auto"/>
            </w:tcBorders>
            <w:shd w:val="clear" w:color="auto" w:fill="C00000"/>
            <w:noWrap/>
            <w:vAlign w:val="center"/>
            <w:hideMark/>
          </w:tcPr>
          <w:p w14:paraId="7E502741" w14:textId="77777777" w:rsidR="0069225A" w:rsidRPr="00257590" w:rsidRDefault="0069225A" w:rsidP="00092529">
            <w:pPr>
              <w:spacing w:after="0" w:line="480" w:lineRule="auto"/>
              <w:jc w:val="center"/>
              <w:rPr>
                <w:ins w:id="27640" w:author="Hardik Malhotra" w:date="2021-09-30T23:50:00Z"/>
                <w:rFonts w:ascii="Verdana" w:eastAsia="Times New Roman" w:hAnsi="Verdana" w:cs="Arial"/>
                <w:b/>
                <w:bCs/>
                <w:color w:val="FFFFFF" w:themeColor="background1"/>
                <w:sz w:val="10"/>
                <w:szCs w:val="10"/>
                <w:lang w:val="en-US"/>
              </w:rPr>
            </w:pPr>
            <w:ins w:id="27641" w:author="Hardik Malhotra" w:date="2021-09-30T23:50:00Z">
              <w:r w:rsidRPr="00257590">
                <w:rPr>
                  <w:rFonts w:ascii="Verdana" w:eastAsia="Times New Roman" w:hAnsi="Verdana" w:cs="Arial"/>
                  <w:b/>
                  <w:bCs/>
                  <w:color w:val="FFFFFF" w:themeColor="background1"/>
                  <w:sz w:val="10"/>
                  <w:szCs w:val="10"/>
                  <w:lang w:val="en-US"/>
                </w:rPr>
                <w:t>2015</w:t>
              </w:r>
            </w:ins>
          </w:p>
        </w:tc>
        <w:tc>
          <w:tcPr>
            <w:tcW w:w="587" w:type="dxa"/>
            <w:tcBorders>
              <w:top w:val="single" w:sz="4" w:space="0" w:color="auto"/>
              <w:left w:val="nil"/>
              <w:bottom w:val="single" w:sz="4" w:space="0" w:color="auto"/>
              <w:right w:val="single" w:sz="4" w:space="0" w:color="auto"/>
            </w:tcBorders>
            <w:shd w:val="clear" w:color="auto" w:fill="C00000"/>
            <w:noWrap/>
            <w:vAlign w:val="center"/>
            <w:hideMark/>
          </w:tcPr>
          <w:p w14:paraId="63FED5EF" w14:textId="77777777" w:rsidR="0069225A" w:rsidRPr="00257590" w:rsidRDefault="0069225A" w:rsidP="00092529">
            <w:pPr>
              <w:spacing w:after="0" w:line="480" w:lineRule="auto"/>
              <w:jc w:val="center"/>
              <w:rPr>
                <w:ins w:id="27642" w:author="Hardik Malhotra" w:date="2021-09-30T23:50:00Z"/>
                <w:rFonts w:ascii="Verdana" w:eastAsia="Times New Roman" w:hAnsi="Verdana" w:cs="Arial"/>
                <w:b/>
                <w:bCs/>
                <w:color w:val="FFFFFF" w:themeColor="background1"/>
                <w:sz w:val="10"/>
                <w:szCs w:val="10"/>
                <w:lang w:val="en-US"/>
              </w:rPr>
            </w:pPr>
            <w:ins w:id="27643" w:author="Hardik Malhotra" w:date="2021-09-30T23:50:00Z">
              <w:r w:rsidRPr="00257590">
                <w:rPr>
                  <w:rFonts w:ascii="Verdana" w:eastAsia="Times New Roman" w:hAnsi="Verdana" w:cs="Arial"/>
                  <w:b/>
                  <w:bCs/>
                  <w:color w:val="FFFFFF" w:themeColor="background1"/>
                  <w:sz w:val="10"/>
                  <w:szCs w:val="10"/>
                  <w:lang w:val="en-US"/>
                </w:rPr>
                <w:t>2016</w:t>
              </w:r>
            </w:ins>
          </w:p>
        </w:tc>
        <w:tc>
          <w:tcPr>
            <w:tcW w:w="587" w:type="dxa"/>
            <w:tcBorders>
              <w:top w:val="single" w:sz="4" w:space="0" w:color="auto"/>
              <w:left w:val="nil"/>
              <w:bottom w:val="single" w:sz="4" w:space="0" w:color="auto"/>
              <w:right w:val="single" w:sz="4" w:space="0" w:color="auto"/>
            </w:tcBorders>
            <w:shd w:val="clear" w:color="auto" w:fill="C00000"/>
            <w:noWrap/>
            <w:vAlign w:val="bottom"/>
            <w:hideMark/>
          </w:tcPr>
          <w:p w14:paraId="42620C43" w14:textId="77777777" w:rsidR="0069225A" w:rsidRPr="00257590" w:rsidRDefault="0069225A" w:rsidP="00092529">
            <w:pPr>
              <w:spacing w:after="0" w:line="480" w:lineRule="auto"/>
              <w:jc w:val="center"/>
              <w:rPr>
                <w:ins w:id="27644" w:author="Hardik Malhotra" w:date="2021-09-30T23:50:00Z"/>
                <w:rFonts w:ascii="Verdana" w:eastAsia="Times New Roman" w:hAnsi="Verdana" w:cs="Arial"/>
                <w:b/>
                <w:bCs/>
                <w:color w:val="FFFFFF" w:themeColor="background1"/>
                <w:sz w:val="10"/>
                <w:szCs w:val="10"/>
                <w:lang w:val="en-US"/>
              </w:rPr>
            </w:pPr>
            <w:ins w:id="27645" w:author="Hardik Malhotra" w:date="2021-09-30T23:50:00Z">
              <w:r w:rsidRPr="00257590">
                <w:rPr>
                  <w:rFonts w:ascii="Verdana" w:eastAsia="Times New Roman" w:hAnsi="Verdana" w:cs="Arial"/>
                  <w:b/>
                  <w:bCs/>
                  <w:color w:val="FFFFFF" w:themeColor="background1"/>
                  <w:sz w:val="10"/>
                  <w:szCs w:val="10"/>
                  <w:lang w:val="en-US"/>
                </w:rPr>
                <w:t>2017</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467D4965" w14:textId="77777777" w:rsidR="0069225A" w:rsidRPr="00257590" w:rsidRDefault="0069225A" w:rsidP="00092529">
            <w:pPr>
              <w:spacing w:after="0" w:line="480" w:lineRule="auto"/>
              <w:jc w:val="center"/>
              <w:rPr>
                <w:ins w:id="27646" w:author="Hardik Malhotra" w:date="2021-09-30T23:50:00Z"/>
                <w:rFonts w:ascii="Verdana" w:eastAsia="Times New Roman" w:hAnsi="Verdana" w:cs="Arial"/>
                <w:b/>
                <w:bCs/>
                <w:color w:val="FFFFFF" w:themeColor="background1"/>
                <w:sz w:val="10"/>
                <w:szCs w:val="10"/>
                <w:lang w:val="en-US"/>
              </w:rPr>
            </w:pPr>
            <w:ins w:id="27647" w:author="Hardik Malhotra" w:date="2021-09-30T23:50:00Z">
              <w:r w:rsidRPr="00257590">
                <w:rPr>
                  <w:rFonts w:ascii="Verdana" w:eastAsia="Times New Roman" w:hAnsi="Verdana" w:cs="Arial"/>
                  <w:b/>
                  <w:bCs/>
                  <w:color w:val="FFFFFF" w:themeColor="background1"/>
                  <w:sz w:val="10"/>
                  <w:szCs w:val="10"/>
                  <w:lang w:val="en-US"/>
                </w:rPr>
                <w:t>2018</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4F75867A" w14:textId="77777777" w:rsidR="0069225A" w:rsidRPr="00257590" w:rsidRDefault="0069225A" w:rsidP="00092529">
            <w:pPr>
              <w:spacing w:after="0" w:line="480" w:lineRule="auto"/>
              <w:jc w:val="center"/>
              <w:rPr>
                <w:ins w:id="27648" w:author="Hardik Malhotra" w:date="2021-09-30T23:50:00Z"/>
                <w:rFonts w:ascii="Verdana" w:eastAsia="Times New Roman" w:hAnsi="Verdana" w:cs="Arial"/>
                <w:b/>
                <w:bCs/>
                <w:color w:val="FFFFFF" w:themeColor="background1"/>
                <w:sz w:val="10"/>
                <w:szCs w:val="10"/>
                <w:lang w:val="en-US"/>
              </w:rPr>
            </w:pPr>
            <w:ins w:id="27649" w:author="Hardik Malhotra" w:date="2021-09-30T23:50:00Z">
              <w:r w:rsidRPr="00257590">
                <w:rPr>
                  <w:rFonts w:ascii="Verdana" w:eastAsia="Times New Roman" w:hAnsi="Verdana" w:cs="Arial"/>
                  <w:b/>
                  <w:bCs/>
                  <w:color w:val="FFFFFF" w:themeColor="background1"/>
                  <w:sz w:val="10"/>
                  <w:szCs w:val="10"/>
                  <w:lang w:val="en-US"/>
                </w:rPr>
                <w:t>2019</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6AB4C78A" w14:textId="77777777" w:rsidR="0069225A" w:rsidRPr="00257590" w:rsidRDefault="0069225A" w:rsidP="00092529">
            <w:pPr>
              <w:spacing w:after="0" w:line="480" w:lineRule="auto"/>
              <w:jc w:val="center"/>
              <w:rPr>
                <w:ins w:id="27650" w:author="Hardik Malhotra" w:date="2021-09-30T23:50:00Z"/>
                <w:rFonts w:ascii="Verdana" w:eastAsia="Times New Roman" w:hAnsi="Verdana" w:cs="Arial"/>
                <w:b/>
                <w:bCs/>
                <w:color w:val="FFFFFF" w:themeColor="background1"/>
                <w:sz w:val="10"/>
                <w:szCs w:val="10"/>
                <w:lang w:val="en-US"/>
              </w:rPr>
            </w:pPr>
            <w:ins w:id="27651" w:author="Hardik Malhotra" w:date="2021-09-30T23:50:00Z">
              <w:r w:rsidRPr="00257590">
                <w:rPr>
                  <w:rFonts w:ascii="Verdana" w:eastAsia="Times New Roman" w:hAnsi="Verdana" w:cs="Arial"/>
                  <w:b/>
                  <w:bCs/>
                  <w:color w:val="FFFFFF" w:themeColor="background1"/>
                  <w:sz w:val="10"/>
                  <w:szCs w:val="10"/>
                  <w:lang w:val="en-US"/>
                </w:rPr>
                <w:t>2020</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3457F571" w14:textId="77777777" w:rsidR="0069225A" w:rsidRPr="00257590" w:rsidRDefault="0069225A" w:rsidP="00092529">
            <w:pPr>
              <w:spacing w:after="0" w:line="480" w:lineRule="auto"/>
              <w:jc w:val="center"/>
              <w:rPr>
                <w:ins w:id="27652" w:author="Hardik Malhotra" w:date="2021-09-30T23:50:00Z"/>
                <w:rFonts w:ascii="Verdana" w:eastAsia="Times New Roman" w:hAnsi="Verdana" w:cs="Arial"/>
                <w:b/>
                <w:bCs/>
                <w:color w:val="FFFFFF" w:themeColor="background1"/>
                <w:sz w:val="10"/>
                <w:szCs w:val="10"/>
                <w:lang w:val="en-US"/>
              </w:rPr>
            </w:pPr>
            <w:ins w:id="27653" w:author="Hardik Malhotra" w:date="2021-09-30T23:50:00Z">
              <w:r w:rsidRPr="00257590">
                <w:rPr>
                  <w:rFonts w:ascii="Verdana" w:eastAsia="Times New Roman" w:hAnsi="Verdana" w:cs="Arial"/>
                  <w:b/>
                  <w:bCs/>
                  <w:color w:val="FFFFFF" w:themeColor="background1"/>
                  <w:sz w:val="10"/>
                  <w:szCs w:val="10"/>
                  <w:lang w:val="en-US"/>
                </w:rPr>
                <w:t>2021E</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2D6FB0A4" w14:textId="77777777" w:rsidR="0069225A" w:rsidRPr="00257590" w:rsidRDefault="0069225A" w:rsidP="00092529">
            <w:pPr>
              <w:spacing w:after="0" w:line="480" w:lineRule="auto"/>
              <w:jc w:val="center"/>
              <w:rPr>
                <w:ins w:id="27654" w:author="Hardik Malhotra" w:date="2021-09-30T23:50:00Z"/>
                <w:rFonts w:ascii="Verdana" w:eastAsia="Times New Roman" w:hAnsi="Verdana" w:cs="Arial"/>
                <w:b/>
                <w:bCs/>
                <w:color w:val="FFFFFF" w:themeColor="background1"/>
                <w:sz w:val="10"/>
                <w:szCs w:val="10"/>
                <w:lang w:val="en-US"/>
              </w:rPr>
            </w:pPr>
            <w:ins w:id="27655" w:author="Hardik Malhotra" w:date="2021-09-30T23:50:00Z">
              <w:r w:rsidRPr="00257590">
                <w:rPr>
                  <w:rFonts w:ascii="Verdana" w:eastAsia="Times New Roman" w:hAnsi="Verdana" w:cs="Arial"/>
                  <w:b/>
                  <w:bCs/>
                  <w:color w:val="FFFFFF" w:themeColor="background1"/>
                  <w:sz w:val="10"/>
                  <w:szCs w:val="10"/>
                  <w:lang w:val="en-US"/>
                </w:rPr>
                <w:t>2022F</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30D84D16" w14:textId="77777777" w:rsidR="0069225A" w:rsidRPr="00257590" w:rsidRDefault="0069225A" w:rsidP="00092529">
            <w:pPr>
              <w:spacing w:after="0" w:line="480" w:lineRule="auto"/>
              <w:jc w:val="center"/>
              <w:rPr>
                <w:ins w:id="27656" w:author="Hardik Malhotra" w:date="2021-09-30T23:50:00Z"/>
                <w:rFonts w:ascii="Verdana" w:eastAsia="Times New Roman" w:hAnsi="Verdana" w:cs="Arial"/>
                <w:b/>
                <w:bCs/>
                <w:color w:val="FFFFFF" w:themeColor="background1"/>
                <w:sz w:val="10"/>
                <w:szCs w:val="10"/>
                <w:lang w:val="en-US"/>
              </w:rPr>
            </w:pPr>
            <w:ins w:id="27657" w:author="Hardik Malhotra" w:date="2021-09-30T23:50:00Z">
              <w:r w:rsidRPr="00257590">
                <w:rPr>
                  <w:rFonts w:ascii="Verdana" w:eastAsia="Times New Roman" w:hAnsi="Verdana" w:cs="Arial"/>
                  <w:b/>
                  <w:bCs/>
                  <w:color w:val="FFFFFF" w:themeColor="background1"/>
                  <w:sz w:val="10"/>
                  <w:szCs w:val="10"/>
                  <w:lang w:val="en-US"/>
                </w:rPr>
                <w:t>2023F</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7511FFBC" w14:textId="77777777" w:rsidR="0069225A" w:rsidRPr="00257590" w:rsidRDefault="0069225A" w:rsidP="00092529">
            <w:pPr>
              <w:spacing w:after="0" w:line="480" w:lineRule="auto"/>
              <w:jc w:val="center"/>
              <w:rPr>
                <w:ins w:id="27658" w:author="Hardik Malhotra" w:date="2021-09-30T23:50:00Z"/>
                <w:rFonts w:ascii="Verdana" w:eastAsia="Times New Roman" w:hAnsi="Verdana" w:cs="Arial"/>
                <w:b/>
                <w:bCs/>
                <w:color w:val="FFFFFF" w:themeColor="background1"/>
                <w:sz w:val="10"/>
                <w:szCs w:val="10"/>
                <w:lang w:val="en-US"/>
              </w:rPr>
            </w:pPr>
            <w:ins w:id="27659" w:author="Hardik Malhotra" w:date="2021-09-30T23:50:00Z">
              <w:r w:rsidRPr="00257590">
                <w:rPr>
                  <w:rFonts w:ascii="Verdana" w:eastAsia="Times New Roman" w:hAnsi="Verdana" w:cs="Arial"/>
                  <w:b/>
                  <w:bCs/>
                  <w:color w:val="FFFFFF" w:themeColor="background1"/>
                  <w:sz w:val="10"/>
                  <w:szCs w:val="10"/>
                  <w:lang w:val="en-US"/>
                </w:rPr>
                <w:t>2024F</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4E8CB8B8" w14:textId="77777777" w:rsidR="0069225A" w:rsidRPr="00257590" w:rsidRDefault="0069225A" w:rsidP="00092529">
            <w:pPr>
              <w:spacing w:after="0" w:line="480" w:lineRule="auto"/>
              <w:jc w:val="center"/>
              <w:rPr>
                <w:ins w:id="27660" w:author="Hardik Malhotra" w:date="2021-09-30T23:50:00Z"/>
                <w:rFonts w:ascii="Verdana" w:eastAsia="Times New Roman" w:hAnsi="Verdana" w:cs="Arial"/>
                <w:b/>
                <w:bCs/>
                <w:color w:val="FFFFFF" w:themeColor="background1"/>
                <w:sz w:val="10"/>
                <w:szCs w:val="10"/>
                <w:lang w:val="en-US"/>
              </w:rPr>
            </w:pPr>
            <w:ins w:id="27661" w:author="Hardik Malhotra" w:date="2021-09-30T23:50:00Z">
              <w:r w:rsidRPr="00257590">
                <w:rPr>
                  <w:rFonts w:ascii="Verdana" w:eastAsia="Times New Roman" w:hAnsi="Verdana" w:cs="Arial"/>
                  <w:b/>
                  <w:bCs/>
                  <w:color w:val="FFFFFF" w:themeColor="background1"/>
                  <w:sz w:val="10"/>
                  <w:szCs w:val="10"/>
                  <w:lang w:val="en-US"/>
                </w:rPr>
                <w:t>2025F</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07975A91" w14:textId="77777777" w:rsidR="0069225A" w:rsidRPr="00257590" w:rsidRDefault="0069225A" w:rsidP="00092529">
            <w:pPr>
              <w:spacing w:after="0" w:line="480" w:lineRule="auto"/>
              <w:jc w:val="center"/>
              <w:rPr>
                <w:ins w:id="27662" w:author="Hardik Malhotra" w:date="2021-09-30T23:50:00Z"/>
                <w:rFonts w:ascii="Verdana" w:eastAsia="Times New Roman" w:hAnsi="Verdana" w:cs="Arial"/>
                <w:b/>
                <w:bCs/>
                <w:color w:val="FFFFFF" w:themeColor="background1"/>
                <w:sz w:val="10"/>
                <w:szCs w:val="10"/>
                <w:lang w:val="en-US"/>
              </w:rPr>
            </w:pPr>
            <w:ins w:id="27663" w:author="Hardik Malhotra" w:date="2021-09-30T23:50:00Z">
              <w:r w:rsidRPr="00257590">
                <w:rPr>
                  <w:rFonts w:ascii="Verdana" w:eastAsia="Times New Roman" w:hAnsi="Verdana" w:cs="Arial"/>
                  <w:b/>
                  <w:bCs/>
                  <w:color w:val="FFFFFF" w:themeColor="background1"/>
                  <w:sz w:val="10"/>
                  <w:szCs w:val="10"/>
                  <w:lang w:val="en-US"/>
                </w:rPr>
                <w:t>2026F</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547A197B" w14:textId="77777777" w:rsidR="0069225A" w:rsidRPr="00257590" w:rsidRDefault="0069225A" w:rsidP="00092529">
            <w:pPr>
              <w:spacing w:after="0" w:line="480" w:lineRule="auto"/>
              <w:jc w:val="center"/>
              <w:rPr>
                <w:ins w:id="27664" w:author="Hardik Malhotra" w:date="2021-09-30T23:50:00Z"/>
                <w:rFonts w:ascii="Verdana" w:eastAsia="Times New Roman" w:hAnsi="Verdana" w:cs="Arial"/>
                <w:b/>
                <w:bCs/>
                <w:color w:val="FFFFFF" w:themeColor="background1"/>
                <w:sz w:val="10"/>
                <w:szCs w:val="10"/>
                <w:lang w:val="en-US"/>
              </w:rPr>
            </w:pPr>
            <w:ins w:id="27665" w:author="Hardik Malhotra" w:date="2021-09-30T23:50:00Z">
              <w:r w:rsidRPr="00257590">
                <w:rPr>
                  <w:rFonts w:ascii="Verdana" w:eastAsia="Times New Roman" w:hAnsi="Verdana" w:cs="Arial"/>
                  <w:b/>
                  <w:bCs/>
                  <w:color w:val="FFFFFF" w:themeColor="background1"/>
                  <w:sz w:val="10"/>
                  <w:szCs w:val="10"/>
                  <w:lang w:val="en-US"/>
                </w:rPr>
                <w:t>2027F</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6B307559" w14:textId="77777777" w:rsidR="0069225A" w:rsidRPr="00257590" w:rsidRDefault="0069225A" w:rsidP="00092529">
            <w:pPr>
              <w:spacing w:after="0" w:line="480" w:lineRule="auto"/>
              <w:jc w:val="center"/>
              <w:rPr>
                <w:ins w:id="27666" w:author="Hardik Malhotra" w:date="2021-09-30T23:50:00Z"/>
                <w:rFonts w:ascii="Verdana" w:eastAsia="Times New Roman" w:hAnsi="Verdana" w:cs="Arial"/>
                <w:b/>
                <w:bCs/>
                <w:color w:val="FFFFFF" w:themeColor="background1"/>
                <w:sz w:val="10"/>
                <w:szCs w:val="10"/>
                <w:lang w:val="en-US"/>
              </w:rPr>
            </w:pPr>
            <w:ins w:id="27667" w:author="Hardik Malhotra" w:date="2021-09-30T23:50:00Z">
              <w:r w:rsidRPr="00257590">
                <w:rPr>
                  <w:rFonts w:ascii="Verdana" w:eastAsia="Times New Roman" w:hAnsi="Verdana" w:cs="Arial"/>
                  <w:b/>
                  <w:bCs/>
                  <w:color w:val="FFFFFF" w:themeColor="background1"/>
                  <w:sz w:val="10"/>
                  <w:szCs w:val="10"/>
                  <w:lang w:val="en-US"/>
                </w:rPr>
                <w:t>2028F</w:t>
              </w:r>
            </w:ins>
          </w:p>
        </w:tc>
        <w:tc>
          <w:tcPr>
            <w:tcW w:w="586" w:type="dxa"/>
            <w:tcBorders>
              <w:top w:val="single" w:sz="4" w:space="0" w:color="auto"/>
              <w:left w:val="nil"/>
              <w:bottom w:val="single" w:sz="4" w:space="0" w:color="auto"/>
              <w:right w:val="nil"/>
            </w:tcBorders>
            <w:shd w:val="clear" w:color="auto" w:fill="C00000"/>
            <w:noWrap/>
            <w:vAlign w:val="bottom"/>
            <w:hideMark/>
          </w:tcPr>
          <w:p w14:paraId="3D12C63A" w14:textId="77777777" w:rsidR="0069225A" w:rsidRPr="00257590" w:rsidRDefault="0069225A" w:rsidP="00092529">
            <w:pPr>
              <w:spacing w:after="0" w:line="480" w:lineRule="auto"/>
              <w:jc w:val="center"/>
              <w:rPr>
                <w:ins w:id="27668" w:author="Hardik Malhotra" w:date="2021-09-30T23:50:00Z"/>
                <w:rFonts w:ascii="Verdana" w:eastAsia="Times New Roman" w:hAnsi="Verdana" w:cs="Arial"/>
                <w:b/>
                <w:bCs/>
                <w:color w:val="FFFFFF" w:themeColor="background1"/>
                <w:sz w:val="10"/>
                <w:szCs w:val="10"/>
                <w:lang w:val="en-US"/>
              </w:rPr>
            </w:pPr>
            <w:ins w:id="27669" w:author="Hardik Malhotra" w:date="2021-09-30T23:50:00Z">
              <w:r w:rsidRPr="00257590">
                <w:rPr>
                  <w:rFonts w:ascii="Verdana" w:eastAsia="Times New Roman" w:hAnsi="Verdana" w:cs="Arial"/>
                  <w:b/>
                  <w:bCs/>
                  <w:color w:val="FFFFFF" w:themeColor="background1"/>
                  <w:sz w:val="10"/>
                  <w:szCs w:val="10"/>
                  <w:lang w:val="en-US"/>
                </w:rPr>
                <w:t>2029F</w:t>
              </w:r>
            </w:ins>
          </w:p>
        </w:tc>
        <w:tc>
          <w:tcPr>
            <w:tcW w:w="586"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144B7252" w14:textId="77777777" w:rsidR="0069225A" w:rsidRPr="00257590" w:rsidRDefault="0069225A" w:rsidP="00092529">
            <w:pPr>
              <w:spacing w:after="0" w:line="480" w:lineRule="auto"/>
              <w:jc w:val="center"/>
              <w:rPr>
                <w:ins w:id="27670" w:author="Hardik Malhotra" w:date="2021-09-30T23:50:00Z"/>
                <w:rFonts w:ascii="Verdana" w:eastAsia="Times New Roman" w:hAnsi="Verdana" w:cs="Arial"/>
                <w:b/>
                <w:bCs/>
                <w:color w:val="FFFFFF" w:themeColor="background1"/>
                <w:sz w:val="10"/>
                <w:szCs w:val="10"/>
                <w:lang w:val="en-US"/>
              </w:rPr>
            </w:pPr>
            <w:ins w:id="27671" w:author="Hardik Malhotra" w:date="2021-09-30T23:50:00Z">
              <w:r w:rsidRPr="00257590">
                <w:rPr>
                  <w:rFonts w:ascii="Verdana" w:eastAsia="Times New Roman" w:hAnsi="Verdana" w:cs="Arial"/>
                  <w:b/>
                  <w:bCs/>
                  <w:color w:val="FFFFFF" w:themeColor="background1"/>
                  <w:sz w:val="10"/>
                  <w:szCs w:val="10"/>
                  <w:lang w:val="en-US"/>
                </w:rPr>
                <w:t>2030F</w:t>
              </w:r>
            </w:ins>
          </w:p>
        </w:tc>
      </w:tr>
      <w:tr w:rsidR="0069225A" w:rsidRPr="00257590" w14:paraId="4289682F" w14:textId="77777777" w:rsidTr="00092529">
        <w:trPr>
          <w:trHeight w:val="334"/>
          <w:ins w:id="27672" w:author="Hardik Malhotra" w:date="2021-09-30T23:50:00Z"/>
        </w:trPr>
        <w:tc>
          <w:tcPr>
            <w:tcW w:w="966" w:type="dxa"/>
            <w:tcBorders>
              <w:top w:val="nil"/>
              <w:left w:val="single" w:sz="4" w:space="0" w:color="auto"/>
              <w:bottom w:val="single" w:sz="4" w:space="0" w:color="auto"/>
              <w:right w:val="single" w:sz="4" w:space="0" w:color="auto"/>
            </w:tcBorders>
            <w:shd w:val="clear" w:color="000000" w:fill="FFFFFF"/>
            <w:noWrap/>
            <w:vAlign w:val="bottom"/>
            <w:hideMark/>
          </w:tcPr>
          <w:p w14:paraId="57FD1A70" w14:textId="77777777" w:rsidR="0069225A" w:rsidRPr="00257590" w:rsidRDefault="0069225A" w:rsidP="0069225A">
            <w:pPr>
              <w:spacing w:after="0" w:line="240" w:lineRule="auto"/>
              <w:rPr>
                <w:ins w:id="27673" w:author="Hardik Malhotra" w:date="2021-09-30T23:50:00Z"/>
                <w:rFonts w:ascii="Verdana" w:eastAsia="Times New Roman" w:hAnsi="Verdana" w:cs="Times New Roman"/>
                <w:color w:val="000000"/>
                <w:sz w:val="10"/>
                <w:szCs w:val="10"/>
                <w:lang w:val="en-US"/>
              </w:rPr>
            </w:pPr>
            <w:ins w:id="27674" w:author="Hardik Malhotra" w:date="2021-09-30T23:50:00Z">
              <w:r w:rsidRPr="00257590">
                <w:rPr>
                  <w:rFonts w:ascii="Verdana" w:hAnsi="Verdana"/>
                  <w:color w:val="000000"/>
                  <w:sz w:val="10"/>
                  <w:szCs w:val="10"/>
                </w:rPr>
                <w:t>Liquid</w:t>
              </w:r>
            </w:ins>
          </w:p>
        </w:tc>
        <w:tc>
          <w:tcPr>
            <w:tcW w:w="587" w:type="dxa"/>
            <w:tcBorders>
              <w:top w:val="nil"/>
              <w:left w:val="nil"/>
              <w:bottom w:val="single" w:sz="4" w:space="0" w:color="auto"/>
              <w:right w:val="single" w:sz="4" w:space="0" w:color="auto"/>
            </w:tcBorders>
            <w:shd w:val="clear" w:color="000000" w:fill="FFFFFF"/>
            <w:noWrap/>
            <w:vAlign w:val="bottom"/>
            <w:hideMark/>
          </w:tcPr>
          <w:p w14:paraId="23EC0E4F" w14:textId="1FFFF56E" w:rsidR="0069225A" w:rsidRPr="0069225A" w:rsidRDefault="0069225A" w:rsidP="0069225A">
            <w:pPr>
              <w:spacing w:after="0" w:line="240" w:lineRule="auto"/>
              <w:jc w:val="center"/>
              <w:rPr>
                <w:ins w:id="27675" w:author="Hardik Malhotra" w:date="2021-09-30T23:50:00Z"/>
                <w:rFonts w:ascii="Verdana" w:eastAsia="Times New Roman" w:hAnsi="Verdana" w:cs="Times New Roman"/>
                <w:color w:val="000000"/>
                <w:sz w:val="10"/>
                <w:szCs w:val="10"/>
                <w:lang w:val="en-US"/>
                <w:rPrChange w:id="27676" w:author="Hardik Malhotra" w:date="2021-09-30T23:51:00Z">
                  <w:rPr>
                    <w:ins w:id="27677" w:author="Hardik Malhotra" w:date="2021-09-30T23:50:00Z"/>
                    <w:rFonts w:ascii="Verdana" w:eastAsia="Times New Roman" w:hAnsi="Verdana" w:cs="Times New Roman"/>
                    <w:color w:val="000000"/>
                    <w:sz w:val="10"/>
                    <w:szCs w:val="10"/>
                    <w:lang w:val="en-US"/>
                  </w:rPr>
                </w:rPrChange>
              </w:rPr>
            </w:pPr>
            <w:ins w:id="27678" w:author="Hardik Malhotra" w:date="2021-09-30T23:50:00Z">
              <w:r w:rsidRPr="0069225A">
                <w:rPr>
                  <w:rFonts w:ascii="Verdana" w:hAnsi="Verdana" w:cs="Arial"/>
                  <w:color w:val="000000"/>
                  <w:sz w:val="10"/>
                  <w:szCs w:val="10"/>
                  <w:rPrChange w:id="27679" w:author="Hardik Malhotra" w:date="2021-09-30T23:51:00Z">
                    <w:rPr>
                      <w:rFonts w:ascii="Arial" w:hAnsi="Arial" w:cs="Arial"/>
                      <w:b/>
                      <w:bCs/>
                      <w:color w:val="000000"/>
                      <w:sz w:val="20"/>
                      <w:szCs w:val="20"/>
                    </w:rPr>
                  </w:rPrChange>
                </w:rPr>
                <w:t>46</w:t>
              </w:r>
            </w:ins>
          </w:p>
        </w:tc>
        <w:tc>
          <w:tcPr>
            <w:tcW w:w="587" w:type="dxa"/>
            <w:tcBorders>
              <w:top w:val="nil"/>
              <w:left w:val="nil"/>
              <w:bottom w:val="single" w:sz="4" w:space="0" w:color="auto"/>
              <w:right w:val="single" w:sz="4" w:space="0" w:color="auto"/>
            </w:tcBorders>
            <w:shd w:val="clear" w:color="000000" w:fill="FFFFFF"/>
            <w:noWrap/>
            <w:vAlign w:val="bottom"/>
            <w:hideMark/>
          </w:tcPr>
          <w:p w14:paraId="31EDBB73" w14:textId="2CF74572" w:rsidR="0069225A" w:rsidRPr="0069225A" w:rsidRDefault="0069225A" w:rsidP="0069225A">
            <w:pPr>
              <w:spacing w:after="0" w:line="240" w:lineRule="auto"/>
              <w:jc w:val="center"/>
              <w:rPr>
                <w:ins w:id="27680" w:author="Hardik Malhotra" w:date="2021-09-30T23:50:00Z"/>
                <w:rFonts w:ascii="Verdana" w:eastAsia="Times New Roman" w:hAnsi="Verdana" w:cs="Times New Roman"/>
                <w:color w:val="000000"/>
                <w:sz w:val="10"/>
                <w:szCs w:val="10"/>
                <w:lang w:val="en-US"/>
                <w:rPrChange w:id="27681" w:author="Hardik Malhotra" w:date="2021-09-30T23:51:00Z">
                  <w:rPr>
                    <w:ins w:id="27682" w:author="Hardik Malhotra" w:date="2021-09-30T23:50:00Z"/>
                    <w:rFonts w:ascii="Verdana" w:eastAsia="Times New Roman" w:hAnsi="Verdana" w:cs="Times New Roman"/>
                    <w:color w:val="000000"/>
                    <w:sz w:val="10"/>
                    <w:szCs w:val="10"/>
                    <w:lang w:val="en-US"/>
                  </w:rPr>
                </w:rPrChange>
              </w:rPr>
            </w:pPr>
            <w:ins w:id="27683" w:author="Hardik Malhotra" w:date="2021-09-30T23:50:00Z">
              <w:r w:rsidRPr="0069225A">
                <w:rPr>
                  <w:rFonts w:ascii="Verdana" w:hAnsi="Verdana" w:cs="Arial"/>
                  <w:color w:val="000000"/>
                  <w:sz w:val="10"/>
                  <w:szCs w:val="10"/>
                  <w:rPrChange w:id="27684" w:author="Hardik Malhotra" w:date="2021-09-30T23:51:00Z">
                    <w:rPr>
                      <w:rFonts w:ascii="Arial" w:hAnsi="Arial" w:cs="Arial"/>
                      <w:b/>
                      <w:bCs/>
                      <w:color w:val="000000"/>
                      <w:sz w:val="20"/>
                      <w:szCs w:val="20"/>
                    </w:rPr>
                  </w:rPrChange>
                </w:rPr>
                <w:t>49</w:t>
              </w:r>
            </w:ins>
          </w:p>
        </w:tc>
        <w:tc>
          <w:tcPr>
            <w:tcW w:w="587" w:type="dxa"/>
            <w:tcBorders>
              <w:top w:val="nil"/>
              <w:left w:val="nil"/>
              <w:bottom w:val="single" w:sz="4" w:space="0" w:color="auto"/>
              <w:right w:val="single" w:sz="4" w:space="0" w:color="auto"/>
            </w:tcBorders>
            <w:shd w:val="clear" w:color="000000" w:fill="FFFFFF"/>
            <w:noWrap/>
            <w:vAlign w:val="bottom"/>
            <w:hideMark/>
          </w:tcPr>
          <w:p w14:paraId="083D00F3" w14:textId="3CFC957E" w:rsidR="0069225A" w:rsidRPr="0069225A" w:rsidRDefault="0069225A" w:rsidP="0069225A">
            <w:pPr>
              <w:spacing w:after="0" w:line="240" w:lineRule="auto"/>
              <w:jc w:val="center"/>
              <w:rPr>
                <w:ins w:id="27685" w:author="Hardik Malhotra" w:date="2021-09-30T23:50:00Z"/>
                <w:rFonts w:ascii="Verdana" w:eastAsia="Times New Roman" w:hAnsi="Verdana" w:cs="Times New Roman"/>
                <w:color w:val="000000"/>
                <w:sz w:val="10"/>
                <w:szCs w:val="10"/>
                <w:lang w:val="en-US"/>
                <w:rPrChange w:id="27686" w:author="Hardik Malhotra" w:date="2021-09-30T23:51:00Z">
                  <w:rPr>
                    <w:ins w:id="27687" w:author="Hardik Malhotra" w:date="2021-09-30T23:50:00Z"/>
                    <w:rFonts w:ascii="Verdana" w:eastAsia="Times New Roman" w:hAnsi="Verdana" w:cs="Times New Roman"/>
                    <w:color w:val="000000"/>
                    <w:sz w:val="10"/>
                    <w:szCs w:val="10"/>
                    <w:lang w:val="en-US"/>
                  </w:rPr>
                </w:rPrChange>
              </w:rPr>
            </w:pPr>
            <w:ins w:id="27688" w:author="Hardik Malhotra" w:date="2021-09-30T23:50:00Z">
              <w:r w:rsidRPr="0069225A">
                <w:rPr>
                  <w:rFonts w:ascii="Verdana" w:hAnsi="Verdana" w:cs="Arial"/>
                  <w:color w:val="000000"/>
                  <w:sz w:val="10"/>
                  <w:szCs w:val="10"/>
                  <w:rPrChange w:id="27689" w:author="Hardik Malhotra" w:date="2021-09-30T23:51:00Z">
                    <w:rPr>
                      <w:rFonts w:ascii="Arial" w:hAnsi="Arial" w:cs="Arial"/>
                      <w:b/>
                      <w:bCs/>
                      <w:color w:val="000000"/>
                      <w:sz w:val="20"/>
                      <w:szCs w:val="20"/>
                    </w:rPr>
                  </w:rPrChange>
                </w:rPr>
                <w:t>48</w:t>
              </w:r>
            </w:ins>
          </w:p>
        </w:tc>
        <w:tc>
          <w:tcPr>
            <w:tcW w:w="586" w:type="dxa"/>
            <w:tcBorders>
              <w:top w:val="nil"/>
              <w:left w:val="nil"/>
              <w:bottom w:val="single" w:sz="4" w:space="0" w:color="auto"/>
              <w:right w:val="single" w:sz="4" w:space="0" w:color="auto"/>
            </w:tcBorders>
            <w:shd w:val="clear" w:color="000000" w:fill="FFFFFF"/>
            <w:noWrap/>
            <w:vAlign w:val="bottom"/>
            <w:hideMark/>
          </w:tcPr>
          <w:p w14:paraId="275A1969" w14:textId="3393FB23" w:rsidR="0069225A" w:rsidRPr="0069225A" w:rsidRDefault="0069225A" w:rsidP="0069225A">
            <w:pPr>
              <w:spacing w:after="0" w:line="240" w:lineRule="auto"/>
              <w:jc w:val="center"/>
              <w:rPr>
                <w:ins w:id="27690" w:author="Hardik Malhotra" w:date="2021-09-30T23:50:00Z"/>
                <w:rFonts w:ascii="Verdana" w:eastAsia="Times New Roman" w:hAnsi="Verdana" w:cs="Times New Roman"/>
                <w:color w:val="000000"/>
                <w:sz w:val="10"/>
                <w:szCs w:val="10"/>
                <w:lang w:val="en-US"/>
                <w:rPrChange w:id="27691" w:author="Hardik Malhotra" w:date="2021-09-30T23:51:00Z">
                  <w:rPr>
                    <w:ins w:id="27692" w:author="Hardik Malhotra" w:date="2021-09-30T23:50:00Z"/>
                    <w:rFonts w:ascii="Verdana" w:eastAsia="Times New Roman" w:hAnsi="Verdana" w:cs="Times New Roman"/>
                    <w:color w:val="000000"/>
                    <w:sz w:val="10"/>
                    <w:szCs w:val="10"/>
                    <w:lang w:val="en-US"/>
                  </w:rPr>
                </w:rPrChange>
              </w:rPr>
            </w:pPr>
            <w:ins w:id="27693" w:author="Hardik Malhotra" w:date="2021-09-30T23:50:00Z">
              <w:r w:rsidRPr="0069225A">
                <w:rPr>
                  <w:rFonts w:ascii="Verdana" w:hAnsi="Verdana" w:cs="Arial"/>
                  <w:color w:val="000000"/>
                  <w:sz w:val="10"/>
                  <w:szCs w:val="10"/>
                  <w:rPrChange w:id="27694" w:author="Hardik Malhotra" w:date="2021-09-30T23:51:00Z">
                    <w:rPr>
                      <w:rFonts w:ascii="Arial" w:hAnsi="Arial" w:cs="Arial"/>
                      <w:b/>
                      <w:bCs/>
                      <w:color w:val="000000"/>
                      <w:sz w:val="20"/>
                      <w:szCs w:val="20"/>
                    </w:rPr>
                  </w:rPrChange>
                </w:rPr>
                <w:t>51</w:t>
              </w:r>
            </w:ins>
          </w:p>
        </w:tc>
        <w:tc>
          <w:tcPr>
            <w:tcW w:w="586" w:type="dxa"/>
            <w:tcBorders>
              <w:top w:val="nil"/>
              <w:left w:val="nil"/>
              <w:bottom w:val="single" w:sz="4" w:space="0" w:color="auto"/>
              <w:right w:val="single" w:sz="4" w:space="0" w:color="auto"/>
            </w:tcBorders>
            <w:shd w:val="clear" w:color="000000" w:fill="FFFFFF"/>
            <w:noWrap/>
            <w:vAlign w:val="bottom"/>
            <w:hideMark/>
          </w:tcPr>
          <w:p w14:paraId="468D8E49" w14:textId="24FD61AC" w:rsidR="0069225A" w:rsidRPr="0069225A" w:rsidRDefault="0069225A" w:rsidP="0069225A">
            <w:pPr>
              <w:spacing w:after="0" w:line="240" w:lineRule="auto"/>
              <w:jc w:val="center"/>
              <w:rPr>
                <w:ins w:id="27695" w:author="Hardik Malhotra" w:date="2021-09-30T23:50:00Z"/>
                <w:rFonts w:ascii="Verdana" w:eastAsia="Times New Roman" w:hAnsi="Verdana" w:cs="Times New Roman"/>
                <w:color w:val="000000"/>
                <w:sz w:val="10"/>
                <w:szCs w:val="10"/>
                <w:lang w:val="en-US"/>
                <w:rPrChange w:id="27696" w:author="Hardik Malhotra" w:date="2021-09-30T23:51:00Z">
                  <w:rPr>
                    <w:ins w:id="27697" w:author="Hardik Malhotra" w:date="2021-09-30T23:50:00Z"/>
                    <w:rFonts w:ascii="Verdana" w:eastAsia="Times New Roman" w:hAnsi="Verdana" w:cs="Times New Roman"/>
                    <w:color w:val="000000"/>
                    <w:sz w:val="10"/>
                    <w:szCs w:val="10"/>
                    <w:lang w:val="en-US"/>
                  </w:rPr>
                </w:rPrChange>
              </w:rPr>
            </w:pPr>
            <w:ins w:id="27698" w:author="Hardik Malhotra" w:date="2021-09-30T23:50:00Z">
              <w:r w:rsidRPr="0069225A">
                <w:rPr>
                  <w:rFonts w:ascii="Verdana" w:hAnsi="Verdana" w:cs="Arial"/>
                  <w:color w:val="000000"/>
                  <w:sz w:val="10"/>
                  <w:szCs w:val="10"/>
                  <w:rPrChange w:id="27699" w:author="Hardik Malhotra" w:date="2021-09-30T23:51:00Z">
                    <w:rPr>
                      <w:rFonts w:ascii="Arial" w:hAnsi="Arial" w:cs="Arial"/>
                      <w:b/>
                      <w:bCs/>
                      <w:color w:val="000000"/>
                      <w:sz w:val="20"/>
                      <w:szCs w:val="20"/>
                    </w:rPr>
                  </w:rPrChange>
                </w:rPr>
                <w:t>50</w:t>
              </w:r>
            </w:ins>
          </w:p>
        </w:tc>
        <w:tc>
          <w:tcPr>
            <w:tcW w:w="586" w:type="dxa"/>
            <w:tcBorders>
              <w:top w:val="nil"/>
              <w:left w:val="nil"/>
              <w:bottom w:val="single" w:sz="4" w:space="0" w:color="auto"/>
              <w:right w:val="single" w:sz="4" w:space="0" w:color="auto"/>
            </w:tcBorders>
            <w:shd w:val="clear" w:color="000000" w:fill="FFFFFF"/>
            <w:noWrap/>
            <w:vAlign w:val="bottom"/>
            <w:hideMark/>
          </w:tcPr>
          <w:p w14:paraId="3F9868C0" w14:textId="2D83D56E" w:rsidR="0069225A" w:rsidRPr="0069225A" w:rsidRDefault="0069225A" w:rsidP="0069225A">
            <w:pPr>
              <w:spacing w:after="0" w:line="240" w:lineRule="auto"/>
              <w:jc w:val="center"/>
              <w:rPr>
                <w:ins w:id="27700" w:author="Hardik Malhotra" w:date="2021-09-30T23:50:00Z"/>
                <w:rFonts w:ascii="Verdana" w:eastAsia="Times New Roman" w:hAnsi="Verdana" w:cs="Times New Roman"/>
                <w:color w:val="000000"/>
                <w:sz w:val="10"/>
                <w:szCs w:val="10"/>
                <w:lang w:val="en-US"/>
                <w:rPrChange w:id="27701" w:author="Hardik Malhotra" w:date="2021-09-30T23:51:00Z">
                  <w:rPr>
                    <w:ins w:id="27702" w:author="Hardik Malhotra" w:date="2021-09-30T23:50:00Z"/>
                    <w:rFonts w:ascii="Verdana" w:eastAsia="Times New Roman" w:hAnsi="Verdana" w:cs="Times New Roman"/>
                    <w:color w:val="000000"/>
                    <w:sz w:val="10"/>
                    <w:szCs w:val="10"/>
                    <w:lang w:val="en-US"/>
                  </w:rPr>
                </w:rPrChange>
              </w:rPr>
            </w:pPr>
            <w:ins w:id="27703" w:author="Hardik Malhotra" w:date="2021-09-30T23:50:00Z">
              <w:r w:rsidRPr="0069225A">
                <w:rPr>
                  <w:rFonts w:ascii="Verdana" w:hAnsi="Verdana" w:cs="Arial"/>
                  <w:color w:val="000000"/>
                  <w:sz w:val="10"/>
                  <w:szCs w:val="10"/>
                  <w:rPrChange w:id="27704" w:author="Hardik Malhotra" w:date="2021-09-30T23:51:00Z">
                    <w:rPr>
                      <w:rFonts w:ascii="Arial" w:hAnsi="Arial" w:cs="Arial"/>
                      <w:b/>
                      <w:bCs/>
                      <w:color w:val="000000"/>
                      <w:sz w:val="20"/>
                      <w:szCs w:val="20"/>
                    </w:rPr>
                  </w:rPrChange>
                </w:rPr>
                <w:t>48</w:t>
              </w:r>
            </w:ins>
          </w:p>
        </w:tc>
        <w:tc>
          <w:tcPr>
            <w:tcW w:w="586" w:type="dxa"/>
            <w:tcBorders>
              <w:top w:val="nil"/>
              <w:left w:val="nil"/>
              <w:bottom w:val="single" w:sz="4" w:space="0" w:color="auto"/>
              <w:right w:val="single" w:sz="4" w:space="0" w:color="auto"/>
            </w:tcBorders>
            <w:shd w:val="clear" w:color="000000" w:fill="FFFFFF"/>
            <w:noWrap/>
            <w:vAlign w:val="bottom"/>
            <w:hideMark/>
          </w:tcPr>
          <w:p w14:paraId="54F76C9C" w14:textId="4A09B598" w:rsidR="0069225A" w:rsidRPr="0069225A" w:rsidRDefault="0069225A" w:rsidP="0069225A">
            <w:pPr>
              <w:spacing w:after="0" w:line="240" w:lineRule="auto"/>
              <w:jc w:val="center"/>
              <w:rPr>
                <w:ins w:id="27705" w:author="Hardik Malhotra" w:date="2021-09-30T23:50:00Z"/>
                <w:rFonts w:ascii="Verdana" w:eastAsia="Times New Roman" w:hAnsi="Verdana" w:cs="Times New Roman"/>
                <w:color w:val="000000"/>
                <w:sz w:val="10"/>
                <w:szCs w:val="10"/>
                <w:lang w:val="en-US"/>
                <w:rPrChange w:id="27706" w:author="Hardik Malhotra" w:date="2021-09-30T23:51:00Z">
                  <w:rPr>
                    <w:ins w:id="27707" w:author="Hardik Malhotra" w:date="2021-09-30T23:50:00Z"/>
                    <w:rFonts w:ascii="Verdana" w:eastAsia="Times New Roman" w:hAnsi="Verdana" w:cs="Times New Roman"/>
                    <w:color w:val="000000"/>
                    <w:sz w:val="10"/>
                    <w:szCs w:val="10"/>
                    <w:lang w:val="en-US"/>
                  </w:rPr>
                </w:rPrChange>
              </w:rPr>
            </w:pPr>
            <w:ins w:id="27708" w:author="Hardik Malhotra" w:date="2021-09-30T23:50:00Z">
              <w:r w:rsidRPr="0069225A">
                <w:rPr>
                  <w:rFonts w:ascii="Verdana" w:hAnsi="Verdana" w:cs="Arial"/>
                  <w:color w:val="000000"/>
                  <w:sz w:val="10"/>
                  <w:szCs w:val="10"/>
                  <w:rPrChange w:id="27709" w:author="Hardik Malhotra" w:date="2021-09-30T23:51:00Z">
                    <w:rPr>
                      <w:rFonts w:ascii="Arial" w:hAnsi="Arial" w:cs="Arial"/>
                      <w:b/>
                      <w:bCs/>
                      <w:color w:val="000000"/>
                      <w:sz w:val="20"/>
                      <w:szCs w:val="20"/>
                    </w:rPr>
                  </w:rPrChange>
                </w:rPr>
                <w:t>51</w:t>
              </w:r>
            </w:ins>
          </w:p>
        </w:tc>
        <w:tc>
          <w:tcPr>
            <w:tcW w:w="586" w:type="dxa"/>
            <w:tcBorders>
              <w:top w:val="nil"/>
              <w:left w:val="nil"/>
              <w:bottom w:val="single" w:sz="4" w:space="0" w:color="auto"/>
              <w:right w:val="single" w:sz="4" w:space="0" w:color="auto"/>
            </w:tcBorders>
            <w:shd w:val="clear" w:color="000000" w:fill="FFFFFF"/>
            <w:noWrap/>
            <w:vAlign w:val="bottom"/>
            <w:hideMark/>
          </w:tcPr>
          <w:p w14:paraId="330E74DD" w14:textId="19126085" w:rsidR="0069225A" w:rsidRPr="0069225A" w:rsidRDefault="0069225A" w:rsidP="0069225A">
            <w:pPr>
              <w:spacing w:after="0" w:line="240" w:lineRule="auto"/>
              <w:jc w:val="center"/>
              <w:rPr>
                <w:ins w:id="27710" w:author="Hardik Malhotra" w:date="2021-09-30T23:50:00Z"/>
                <w:rFonts w:ascii="Verdana" w:eastAsia="Times New Roman" w:hAnsi="Verdana" w:cs="Times New Roman"/>
                <w:color w:val="000000"/>
                <w:sz w:val="10"/>
                <w:szCs w:val="10"/>
                <w:lang w:val="en-US"/>
                <w:rPrChange w:id="27711" w:author="Hardik Malhotra" w:date="2021-09-30T23:51:00Z">
                  <w:rPr>
                    <w:ins w:id="27712" w:author="Hardik Malhotra" w:date="2021-09-30T23:50:00Z"/>
                    <w:rFonts w:ascii="Verdana" w:eastAsia="Times New Roman" w:hAnsi="Verdana" w:cs="Times New Roman"/>
                    <w:color w:val="000000"/>
                    <w:sz w:val="10"/>
                    <w:szCs w:val="10"/>
                    <w:lang w:val="en-US"/>
                  </w:rPr>
                </w:rPrChange>
              </w:rPr>
            </w:pPr>
            <w:ins w:id="27713" w:author="Hardik Malhotra" w:date="2021-09-30T23:50:00Z">
              <w:r w:rsidRPr="0069225A">
                <w:rPr>
                  <w:rFonts w:ascii="Verdana" w:hAnsi="Verdana" w:cs="Arial"/>
                  <w:color w:val="000000"/>
                  <w:sz w:val="10"/>
                  <w:szCs w:val="10"/>
                  <w:rPrChange w:id="27714" w:author="Hardik Malhotra" w:date="2021-09-30T23:51:00Z">
                    <w:rPr>
                      <w:rFonts w:ascii="Arial" w:hAnsi="Arial" w:cs="Arial"/>
                      <w:b/>
                      <w:bCs/>
                      <w:color w:val="000000"/>
                      <w:sz w:val="20"/>
                      <w:szCs w:val="20"/>
                    </w:rPr>
                  </w:rPrChange>
                </w:rPr>
                <w:t>53</w:t>
              </w:r>
            </w:ins>
          </w:p>
        </w:tc>
        <w:tc>
          <w:tcPr>
            <w:tcW w:w="586" w:type="dxa"/>
            <w:tcBorders>
              <w:top w:val="nil"/>
              <w:left w:val="nil"/>
              <w:bottom w:val="single" w:sz="4" w:space="0" w:color="auto"/>
              <w:right w:val="single" w:sz="4" w:space="0" w:color="auto"/>
            </w:tcBorders>
            <w:shd w:val="clear" w:color="000000" w:fill="FFFFFF"/>
            <w:noWrap/>
            <w:vAlign w:val="bottom"/>
            <w:hideMark/>
          </w:tcPr>
          <w:p w14:paraId="4CA6141B" w14:textId="2F418E85" w:rsidR="0069225A" w:rsidRPr="0069225A" w:rsidRDefault="0069225A" w:rsidP="0069225A">
            <w:pPr>
              <w:spacing w:after="0" w:line="240" w:lineRule="auto"/>
              <w:jc w:val="center"/>
              <w:rPr>
                <w:ins w:id="27715" w:author="Hardik Malhotra" w:date="2021-09-30T23:50:00Z"/>
                <w:rFonts w:ascii="Verdana" w:eastAsia="Times New Roman" w:hAnsi="Verdana" w:cs="Times New Roman"/>
                <w:color w:val="000000"/>
                <w:sz w:val="10"/>
                <w:szCs w:val="10"/>
                <w:lang w:val="en-US"/>
                <w:rPrChange w:id="27716" w:author="Hardik Malhotra" w:date="2021-09-30T23:51:00Z">
                  <w:rPr>
                    <w:ins w:id="27717" w:author="Hardik Malhotra" w:date="2021-09-30T23:50:00Z"/>
                    <w:rFonts w:ascii="Verdana" w:eastAsia="Times New Roman" w:hAnsi="Verdana" w:cs="Times New Roman"/>
                    <w:color w:val="000000"/>
                    <w:sz w:val="10"/>
                    <w:szCs w:val="10"/>
                    <w:lang w:val="en-US"/>
                  </w:rPr>
                </w:rPrChange>
              </w:rPr>
            </w:pPr>
            <w:ins w:id="27718" w:author="Hardik Malhotra" w:date="2021-09-30T23:50:00Z">
              <w:r w:rsidRPr="0069225A">
                <w:rPr>
                  <w:rFonts w:ascii="Verdana" w:hAnsi="Verdana" w:cs="Arial"/>
                  <w:color w:val="000000"/>
                  <w:sz w:val="10"/>
                  <w:szCs w:val="10"/>
                  <w:rPrChange w:id="27719" w:author="Hardik Malhotra" w:date="2021-09-30T23:51:00Z">
                    <w:rPr>
                      <w:rFonts w:ascii="Arial" w:hAnsi="Arial" w:cs="Arial"/>
                      <w:b/>
                      <w:bCs/>
                      <w:color w:val="000000"/>
                      <w:sz w:val="20"/>
                      <w:szCs w:val="20"/>
                    </w:rPr>
                  </w:rPrChange>
                </w:rPr>
                <w:t>56</w:t>
              </w:r>
            </w:ins>
          </w:p>
        </w:tc>
        <w:tc>
          <w:tcPr>
            <w:tcW w:w="586" w:type="dxa"/>
            <w:tcBorders>
              <w:top w:val="nil"/>
              <w:left w:val="nil"/>
              <w:bottom w:val="single" w:sz="4" w:space="0" w:color="auto"/>
              <w:right w:val="single" w:sz="4" w:space="0" w:color="auto"/>
            </w:tcBorders>
            <w:shd w:val="clear" w:color="000000" w:fill="FFFFFF"/>
            <w:noWrap/>
            <w:vAlign w:val="bottom"/>
            <w:hideMark/>
          </w:tcPr>
          <w:p w14:paraId="1A5E3723" w14:textId="469AEEF6" w:rsidR="0069225A" w:rsidRPr="0069225A" w:rsidRDefault="0069225A" w:rsidP="0069225A">
            <w:pPr>
              <w:spacing w:after="0" w:line="240" w:lineRule="auto"/>
              <w:jc w:val="center"/>
              <w:rPr>
                <w:ins w:id="27720" w:author="Hardik Malhotra" w:date="2021-09-30T23:50:00Z"/>
                <w:rFonts w:ascii="Verdana" w:eastAsia="Times New Roman" w:hAnsi="Verdana" w:cs="Times New Roman"/>
                <w:color w:val="000000"/>
                <w:sz w:val="10"/>
                <w:szCs w:val="10"/>
                <w:lang w:val="en-US"/>
                <w:rPrChange w:id="27721" w:author="Hardik Malhotra" w:date="2021-09-30T23:51:00Z">
                  <w:rPr>
                    <w:ins w:id="27722" w:author="Hardik Malhotra" w:date="2021-09-30T23:50:00Z"/>
                    <w:rFonts w:ascii="Verdana" w:eastAsia="Times New Roman" w:hAnsi="Verdana" w:cs="Times New Roman"/>
                    <w:color w:val="000000"/>
                    <w:sz w:val="10"/>
                    <w:szCs w:val="10"/>
                    <w:lang w:val="en-US"/>
                  </w:rPr>
                </w:rPrChange>
              </w:rPr>
            </w:pPr>
            <w:ins w:id="27723" w:author="Hardik Malhotra" w:date="2021-09-30T23:50:00Z">
              <w:r w:rsidRPr="0069225A">
                <w:rPr>
                  <w:rFonts w:ascii="Verdana" w:hAnsi="Verdana" w:cs="Arial"/>
                  <w:color w:val="000000"/>
                  <w:sz w:val="10"/>
                  <w:szCs w:val="10"/>
                  <w:rPrChange w:id="27724" w:author="Hardik Malhotra" w:date="2021-09-30T23:51:00Z">
                    <w:rPr>
                      <w:rFonts w:ascii="Arial" w:hAnsi="Arial" w:cs="Arial"/>
                      <w:b/>
                      <w:bCs/>
                      <w:color w:val="000000"/>
                      <w:sz w:val="20"/>
                      <w:szCs w:val="20"/>
                    </w:rPr>
                  </w:rPrChange>
                </w:rPr>
                <w:t>59</w:t>
              </w:r>
            </w:ins>
          </w:p>
        </w:tc>
        <w:tc>
          <w:tcPr>
            <w:tcW w:w="586" w:type="dxa"/>
            <w:tcBorders>
              <w:top w:val="nil"/>
              <w:left w:val="nil"/>
              <w:bottom w:val="single" w:sz="4" w:space="0" w:color="auto"/>
              <w:right w:val="single" w:sz="4" w:space="0" w:color="auto"/>
            </w:tcBorders>
            <w:shd w:val="clear" w:color="000000" w:fill="FFFFFF"/>
            <w:noWrap/>
            <w:vAlign w:val="bottom"/>
            <w:hideMark/>
          </w:tcPr>
          <w:p w14:paraId="2B75FFB3" w14:textId="4080E933" w:rsidR="0069225A" w:rsidRPr="0069225A" w:rsidRDefault="0069225A" w:rsidP="0069225A">
            <w:pPr>
              <w:spacing w:after="0" w:line="240" w:lineRule="auto"/>
              <w:jc w:val="center"/>
              <w:rPr>
                <w:ins w:id="27725" w:author="Hardik Malhotra" w:date="2021-09-30T23:50:00Z"/>
                <w:rFonts w:ascii="Verdana" w:eastAsia="Times New Roman" w:hAnsi="Verdana" w:cs="Times New Roman"/>
                <w:color w:val="000000"/>
                <w:sz w:val="10"/>
                <w:szCs w:val="10"/>
                <w:lang w:val="en-US"/>
                <w:rPrChange w:id="27726" w:author="Hardik Malhotra" w:date="2021-09-30T23:51:00Z">
                  <w:rPr>
                    <w:ins w:id="27727" w:author="Hardik Malhotra" w:date="2021-09-30T23:50:00Z"/>
                    <w:rFonts w:ascii="Verdana" w:eastAsia="Times New Roman" w:hAnsi="Verdana" w:cs="Times New Roman"/>
                    <w:color w:val="000000"/>
                    <w:sz w:val="10"/>
                    <w:szCs w:val="10"/>
                    <w:lang w:val="en-US"/>
                  </w:rPr>
                </w:rPrChange>
              </w:rPr>
            </w:pPr>
            <w:ins w:id="27728" w:author="Hardik Malhotra" w:date="2021-09-30T23:50:00Z">
              <w:r w:rsidRPr="0069225A">
                <w:rPr>
                  <w:rFonts w:ascii="Verdana" w:hAnsi="Verdana" w:cs="Arial"/>
                  <w:color w:val="000000"/>
                  <w:sz w:val="10"/>
                  <w:szCs w:val="10"/>
                  <w:rPrChange w:id="27729" w:author="Hardik Malhotra" w:date="2021-09-30T23:51:00Z">
                    <w:rPr>
                      <w:rFonts w:ascii="Arial" w:hAnsi="Arial" w:cs="Arial"/>
                      <w:b/>
                      <w:bCs/>
                      <w:color w:val="000000"/>
                      <w:sz w:val="20"/>
                      <w:szCs w:val="20"/>
                    </w:rPr>
                  </w:rPrChange>
                </w:rPr>
                <w:t>61</w:t>
              </w:r>
            </w:ins>
          </w:p>
        </w:tc>
        <w:tc>
          <w:tcPr>
            <w:tcW w:w="586" w:type="dxa"/>
            <w:tcBorders>
              <w:top w:val="nil"/>
              <w:left w:val="nil"/>
              <w:bottom w:val="single" w:sz="4" w:space="0" w:color="auto"/>
              <w:right w:val="single" w:sz="4" w:space="0" w:color="auto"/>
            </w:tcBorders>
            <w:shd w:val="clear" w:color="000000" w:fill="FFFFFF"/>
            <w:noWrap/>
            <w:vAlign w:val="bottom"/>
            <w:hideMark/>
          </w:tcPr>
          <w:p w14:paraId="68DF4287" w14:textId="261D6C12" w:rsidR="0069225A" w:rsidRPr="0069225A" w:rsidRDefault="0069225A" w:rsidP="0069225A">
            <w:pPr>
              <w:spacing w:after="0" w:line="240" w:lineRule="auto"/>
              <w:jc w:val="center"/>
              <w:rPr>
                <w:ins w:id="27730" w:author="Hardik Malhotra" w:date="2021-09-30T23:50:00Z"/>
                <w:rFonts w:ascii="Verdana" w:eastAsia="Times New Roman" w:hAnsi="Verdana" w:cs="Times New Roman"/>
                <w:color w:val="000000"/>
                <w:sz w:val="10"/>
                <w:szCs w:val="10"/>
                <w:lang w:val="en-US"/>
                <w:rPrChange w:id="27731" w:author="Hardik Malhotra" w:date="2021-09-30T23:51:00Z">
                  <w:rPr>
                    <w:ins w:id="27732" w:author="Hardik Malhotra" w:date="2021-09-30T23:50:00Z"/>
                    <w:rFonts w:ascii="Verdana" w:eastAsia="Times New Roman" w:hAnsi="Verdana" w:cs="Times New Roman"/>
                    <w:color w:val="000000"/>
                    <w:sz w:val="10"/>
                    <w:szCs w:val="10"/>
                    <w:lang w:val="en-US"/>
                  </w:rPr>
                </w:rPrChange>
              </w:rPr>
            </w:pPr>
            <w:ins w:id="27733" w:author="Hardik Malhotra" w:date="2021-09-30T23:50:00Z">
              <w:r w:rsidRPr="0069225A">
                <w:rPr>
                  <w:rFonts w:ascii="Verdana" w:hAnsi="Verdana" w:cs="Arial"/>
                  <w:color w:val="000000"/>
                  <w:sz w:val="10"/>
                  <w:szCs w:val="10"/>
                  <w:rPrChange w:id="27734" w:author="Hardik Malhotra" w:date="2021-09-30T23:51:00Z">
                    <w:rPr>
                      <w:rFonts w:ascii="Arial" w:hAnsi="Arial" w:cs="Arial"/>
                      <w:b/>
                      <w:bCs/>
                      <w:color w:val="000000"/>
                      <w:sz w:val="20"/>
                      <w:szCs w:val="20"/>
                    </w:rPr>
                  </w:rPrChange>
                </w:rPr>
                <w:t>63</w:t>
              </w:r>
            </w:ins>
          </w:p>
        </w:tc>
        <w:tc>
          <w:tcPr>
            <w:tcW w:w="586" w:type="dxa"/>
            <w:tcBorders>
              <w:top w:val="nil"/>
              <w:left w:val="nil"/>
              <w:bottom w:val="single" w:sz="4" w:space="0" w:color="auto"/>
              <w:right w:val="single" w:sz="4" w:space="0" w:color="auto"/>
            </w:tcBorders>
            <w:shd w:val="clear" w:color="000000" w:fill="FFFFFF"/>
            <w:noWrap/>
            <w:vAlign w:val="bottom"/>
            <w:hideMark/>
          </w:tcPr>
          <w:p w14:paraId="58082057" w14:textId="74FDC9D6" w:rsidR="0069225A" w:rsidRPr="0069225A" w:rsidRDefault="0069225A" w:rsidP="0069225A">
            <w:pPr>
              <w:spacing w:after="0" w:line="240" w:lineRule="auto"/>
              <w:jc w:val="center"/>
              <w:rPr>
                <w:ins w:id="27735" w:author="Hardik Malhotra" w:date="2021-09-30T23:50:00Z"/>
                <w:rFonts w:ascii="Verdana" w:eastAsia="Times New Roman" w:hAnsi="Verdana" w:cs="Times New Roman"/>
                <w:color w:val="000000"/>
                <w:sz w:val="10"/>
                <w:szCs w:val="10"/>
                <w:lang w:val="en-US"/>
                <w:rPrChange w:id="27736" w:author="Hardik Malhotra" w:date="2021-09-30T23:51:00Z">
                  <w:rPr>
                    <w:ins w:id="27737" w:author="Hardik Malhotra" w:date="2021-09-30T23:50:00Z"/>
                    <w:rFonts w:ascii="Verdana" w:eastAsia="Times New Roman" w:hAnsi="Verdana" w:cs="Times New Roman"/>
                    <w:color w:val="000000"/>
                    <w:sz w:val="10"/>
                    <w:szCs w:val="10"/>
                    <w:lang w:val="en-US"/>
                  </w:rPr>
                </w:rPrChange>
              </w:rPr>
            </w:pPr>
            <w:ins w:id="27738" w:author="Hardik Malhotra" w:date="2021-09-30T23:50:00Z">
              <w:r w:rsidRPr="0069225A">
                <w:rPr>
                  <w:rFonts w:ascii="Verdana" w:hAnsi="Verdana" w:cs="Arial"/>
                  <w:color w:val="000000"/>
                  <w:sz w:val="10"/>
                  <w:szCs w:val="10"/>
                  <w:rPrChange w:id="27739" w:author="Hardik Malhotra" w:date="2021-09-30T23:51:00Z">
                    <w:rPr>
                      <w:rFonts w:ascii="Arial" w:hAnsi="Arial" w:cs="Arial"/>
                      <w:b/>
                      <w:bCs/>
                      <w:color w:val="000000"/>
                      <w:sz w:val="20"/>
                      <w:szCs w:val="20"/>
                    </w:rPr>
                  </w:rPrChange>
                </w:rPr>
                <w:t>66</w:t>
              </w:r>
            </w:ins>
          </w:p>
        </w:tc>
        <w:tc>
          <w:tcPr>
            <w:tcW w:w="586" w:type="dxa"/>
            <w:tcBorders>
              <w:top w:val="nil"/>
              <w:left w:val="nil"/>
              <w:bottom w:val="single" w:sz="4" w:space="0" w:color="auto"/>
              <w:right w:val="single" w:sz="4" w:space="0" w:color="auto"/>
            </w:tcBorders>
            <w:shd w:val="clear" w:color="000000" w:fill="FFFFFF"/>
            <w:noWrap/>
            <w:vAlign w:val="bottom"/>
            <w:hideMark/>
          </w:tcPr>
          <w:p w14:paraId="4ACD87A4" w14:textId="56D8A076" w:rsidR="0069225A" w:rsidRPr="0069225A" w:rsidRDefault="0069225A" w:rsidP="0069225A">
            <w:pPr>
              <w:spacing w:after="0" w:line="240" w:lineRule="auto"/>
              <w:jc w:val="center"/>
              <w:rPr>
                <w:ins w:id="27740" w:author="Hardik Malhotra" w:date="2021-09-30T23:50:00Z"/>
                <w:rFonts w:ascii="Verdana" w:eastAsia="Times New Roman" w:hAnsi="Verdana" w:cs="Times New Roman"/>
                <w:color w:val="000000"/>
                <w:sz w:val="10"/>
                <w:szCs w:val="10"/>
                <w:lang w:val="en-US"/>
                <w:rPrChange w:id="27741" w:author="Hardik Malhotra" w:date="2021-09-30T23:51:00Z">
                  <w:rPr>
                    <w:ins w:id="27742" w:author="Hardik Malhotra" w:date="2021-09-30T23:50:00Z"/>
                    <w:rFonts w:ascii="Verdana" w:eastAsia="Times New Roman" w:hAnsi="Verdana" w:cs="Times New Roman"/>
                    <w:color w:val="000000"/>
                    <w:sz w:val="10"/>
                    <w:szCs w:val="10"/>
                    <w:lang w:val="en-US"/>
                  </w:rPr>
                </w:rPrChange>
              </w:rPr>
            </w:pPr>
            <w:ins w:id="27743" w:author="Hardik Malhotra" w:date="2021-09-30T23:50:00Z">
              <w:r w:rsidRPr="0069225A">
                <w:rPr>
                  <w:rFonts w:ascii="Verdana" w:hAnsi="Verdana" w:cs="Arial"/>
                  <w:color w:val="000000"/>
                  <w:sz w:val="10"/>
                  <w:szCs w:val="10"/>
                  <w:rPrChange w:id="27744" w:author="Hardik Malhotra" w:date="2021-09-30T23:51:00Z">
                    <w:rPr>
                      <w:rFonts w:ascii="Arial" w:hAnsi="Arial" w:cs="Arial"/>
                      <w:b/>
                      <w:bCs/>
                      <w:color w:val="000000"/>
                      <w:sz w:val="20"/>
                      <w:szCs w:val="20"/>
                    </w:rPr>
                  </w:rPrChange>
                </w:rPr>
                <w:t>68</w:t>
              </w:r>
            </w:ins>
          </w:p>
        </w:tc>
        <w:tc>
          <w:tcPr>
            <w:tcW w:w="586" w:type="dxa"/>
            <w:tcBorders>
              <w:top w:val="nil"/>
              <w:left w:val="nil"/>
              <w:bottom w:val="single" w:sz="4" w:space="0" w:color="auto"/>
              <w:right w:val="single" w:sz="4" w:space="0" w:color="auto"/>
            </w:tcBorders>
            <w:shd w:val="clear" w:color="000000" w:fill="FFFFFF"/>
            <w:noWrap/>
            <w:vAlign w:val="bottom"/>
            <w:hideMark/>
          </w:tcPr>
          <w:p w14:paraId="49D976D8" w14:textId="7D2907F7" w:rsidR="0069225A" w:rsidRPr="0069225A" w:rsidRDefault="0069225A" w:rsidP="0069225A">
            <w:pPr>
              <w:spacing w:after="0" w:line="240" w:lineRule="auto"/>
              <w:jc w:val="center"/>
              <w:rPr>
                <w:ins w:id="27745" w:author="Hardik Malhotra" w:date="2021-09-30T23:50:00Z"/>
                <w:rFonts w:ascii="Verdana" w:eastAsia="Times New Roman" w:hAnsi="Verdana" w:cs="Times New Roman"/>
                <w:color w:val="000000"/>
                <w:sz w:val="10"/>
                <w:szCs w:val="10"/>
                <w:lang w:val="en-US"/>
                <w:rPrChange w:id="27746" w:author="Hardik Malhotra" w:date="2021-09-30T23:51:00Z">
                  <w:rPr>
                    <w:ins w:id="27747" w:author="Hardik Malhotra" w:date="2021-09-30T23:50:00Z"/>
                    <w:rFonts w:ascii="Verdana" w:eastAsia="Times New Roman" w:hAnsi="Verdana" w:cs="Times New Roman"/>
                    <w:color w:val="000000"/>
                    <w:sz w:val="10"/>
                    <w:szCs w:val="10"/>
                    <w:lang w:val="en-US"/>
                  </w:rPr>
                </w:rPrChange>
              </w:rPr>
            </w:pPr>
            <w:ins w:id="27748" w:author="Hardik Malhotra" w:date="2021-09-30T23:50:00Z">
              <w:r w:rsidRPr="0069225A">
                <w:rPr>
                  <w:rFonts w:ascii="Verdana" w:hAnsi="Verdana" w:cs="Arial"/>
                  <w:color w:val="000000"/>
                  <w:sz w:val="10"/>
                  <w:szCs w:val="10"/>
                  <w:rPrChange w:id="27749" w:author="Hardik Malhotra" w:date="2021-09-30T23:51:00Z">
                    <w:rPr>
                      <w:rFonts w:ascii="Arial" w:hAnsi="Arial" w:cs="Arial"/>
                      <w:b/>
                      <w:bCs/>
                      <w:color w:val="000000"/>
                      <w:sz w:val="20"/>
                      <w:szCs w:val="20"/>
                    </w:rPr>
                  </w:rPrChange>
                </w:rPr>
                <w:t>70</w:t>
              </w:r>
            </w:ins>
          </w:p>
        </w:tc>
        <w:tc>
          <w:tcPr>
            <w:tcW w:w="586" w:type="dxa"/>
            <w:tcBorders>
              <w:top w:val="nil"/>
              <w:left w:val="nil"/>
              <w:bottom w:val="single" w:sz="4" w:space="0" w:color="auto"/>
              <w:right w:val="single" w:sz="4" w:space="0" w:color="auto"/>
            </w:tcBorders>
            <w:shd w:val="clear" w:color="000000" w:fill="FFFFFF"/>
            <w:noWrap/>
            <w:vAlign w:val="bottom"/>
            <w:hideMark/>
          </w:tcPr>
          <w:p w14:paraId="36B11542" w14:textId="2E3B3A83" w:rsidR="0069225A" w:rsidRPr="0069225A" w:rsidRDefault="0069225A" w:rsidP="0069225A">
            <w:pPr>
              <w:spacing w:after="0" w:line="240" w:lineRule="auto"/>
              <w:jc w:val="center"/>
              <w:rPr>
                <w:ins w:id="27750" w:author="Hardik Malhotra" w:date="2021-09-30T23:50:00Z"/>
                <w:rFonts w:ascii="Verdana" w:eastAsia="Times New Roman" w:hAnsi="Verdana" w:cs="Times New Roman"/>
                <w:color w:val="000000"/>
                <w:sz w:val="10"/>
                <w:szCs w:val="10"/>
                <w:lang w:val="en-US"/>
                <w:rPrChange w:id="27751" w:author="Hardik Malhotra" w:date="2021-09-30T23:51:00Z">
                  <w:rPr>
                    <w:ins w:id="27752" w:author="Hardik Malhotra" w:date="2021-09-30T23:50:00Z"/>
                    <w:rFonts w:ascii="Verdana" w:eastAsia="Times New Roman" w:hAnsi="Verdana" w:cs="Times New Roman"/>
                    <w:color w:val="000000"/>
                    <w:sz w:val="10"/>
                    <w:szCs w:val="10"/>
                    <w:lang w:val="en-US"/>
                  </w:rPr>
                </w:rPrChange>
              </w:rPr>
            </w:pPr>
            <w:ins w:id="27753" w:author="Hardik Malhotra" w:date="2021-09-30T23:50:00Z">
              <w:r w:rsidRPr="0069225A">
                <w:rPr>
                  <w:rFonts w:ascii="Verdana" w:hAnsi="Verdana" w:cs="Arial"/>
                  <w:color w:val="000000"/>
                  <w:sz w:val="10"/>
                  <w:szCs w:val="10"/>
                  <w:rPrChange w:id="27754" w:author="Hardik Malhotra" w:date="2021-09-30T23:51:00Z">
                    <w:rPr>
                      <w:rFonts w:ascii="Arial" w:hAnsi="Arial" w:cs="Arial"/>
                      <w:b/>
                      <w:bCs/>
                      <w:color w:val="000000"/>
                      <w:sz w:val="20"/>
                      <w:szCs w:val="20"/>
                    </w:rPr>
                  </w:rPrChange>
                </w:rPr>
                <w:t>73</w:t>
              </w:r>
            </w:ins>
          </w:p>
        </w:tc>
      </w:tr>
      <w:tr w:rsidR="0069225A" w:rsidRPr="00257590" w14:paraId="2338CD2D" w14:textId="77777777" w:rsidTr="00092529">
        <w:trPr>
          <w:trHeight w:val="334"/>
          <w:ins w:id="27755" w:author="Hardik Malhotra" w:date="2021-09-30T23:50:00Z"/>
        </w:trPr>
        <w:tc>
          <w:tcPr>
            <w:tcW w:w="966" w:type="dxa"/>
            <w:tcBorders>
              <w:top w:val="nil"/>
              <w:left w:val="single" w:sz="4" w:space="0" w:color="auto"/>
              <w:bottom w:val="single" w:sz="4" w:space="0" w:color="auto"/>
              <w:right w:val="single" w:sz="4" w:space="0" w:color="auto"/>
            </w:tcBorders>
            <w:shd w:val="clear" w:color="000000" w:fill="FFFFFF"/>
            <w:noWrap/>
            <w:vAlign w:val="bottom"/>
            <w:hideMark/>
          </w:tcPr>
          <w:p w14:paraId="2C6E996F" w14:textId="77777777" w:rsidR="0069225A" w:rsidRPr="00257590" w:rsidRDefault="0069225A" w:rsidP="0069225A">
            <w:pPr>
              <w:spacing w:after="0" w:line="240" w:lineRule="auto"/>
              <w:rPr>
                <w:ins w:id="27756" w:author="Hardik Malhotra" w:date="2021-09-30T23:50:00Z"/>
                <w:rFonts w:ascii="Verdana" w:eastAsia="Times New Roman" w:hAnsi="Verdana" w:cs="Times New Roman"/>
                <w:color w:val="000000"/>
                <w:sz w:val="10"/>
                <w:szCs w:val="10"/>
                <w:lang w:val="en-US"/>
              </w:rPr>
            </w:pPr>
            <w:ins w:id="27757" w:author="Hardik Malhotra" w:date="2021-09-30T23:50:00Z">
              <w:r w:rsidRPr="00257590">
                <w:rPr>
                  <w:rFonts w:ascii="Verdana" w:hAnsi="Verdana"/>
                  <w:color w:val="000000"/>
                  <w:sz w:val="10"/>
                  <w:szCs w:val="10"/>
                </w:rPr>
                <w:t>Semi-Solid</w:t>
              </w:r>
            </w:ins>
          </w:p>
        </w:tc>
        <w:tc>
          <w:tcPr>
            <w:tcW w:w="587" w:type="dxa"/>
            <w:tcBorders>
              <w:top w:val="nil"/>
              <w:left w:val="nil"/>
              <w:bottom w:val="single" w:sz="4" w:space="0" w:color="auto"/>
              <w:right w:val="single" w:sz="4" w:space="0" w:color="auto"/>
            </w:tcBorders>
            <w:shd w:val="clear" w:color="000000" w:fill="FFFFFF"/>
            <w:noWrap/>
            <w:vAlign w:val="bottom"/>
            <w:hideMark/>
          </w:tcPr>
          <w:p w14:paraId="2A01004E" w14:textId="102058F2" w:rsidR="0069225A" w:rsidRPr="0069225A" w:rsidRDefault="0069225A" w:rsidP="0069225A">
            <w:pPr>
              <w:spacing w:after="0" w:line="240" w:lineRule="auto"/>
              <w:jc w:val="center"/>
              <w:rPr>
                <w:ins w:id="27758" w:author="Hardik Malhotra" w:date="2021-09-30T23:50:00Z"/>
                <w:rFonts w:ascii="Verdana" w:eastAsia="Times New Roman" w:hAnsi="Verdana" w:cs="Times New Roman"/>
                <w:color w:val="000000"/>
                <w:sz w:val="10"/>
                <w:szCs w:val="10"/>
                <w:lang w:val="en-US"/>
                <w:rPrChange w:id="27759" w:author="Hardik Malhotra" w:date="2021-09-30T23:51:00Z">
                  <w:rPr>
                    <w:ins w:id="27760" w:author="Hardik Malhotra" w:date="2021-09-30T23:50:00Z"/>
                    <w:rFonts w:ascii="Verdana" w:eastAsia="Times New Roman" w:hAnsi="Verdana" w:cs="Times New Roman"/>
                    <w:color w:val="000000"/>
                    <w:sz w:val="10"/>
                    <w:szCs w:val="10"/>
                    <w:lang w:val="en-US"/>
                  </w:rPr>
                </w:rPrChange>
              </w:rPr>
            </w:pPr>
            <w:ins w:id="27761" w:author="Hardik Malhotra" w:date="2021-09-30T23:50:00Z">
              <w:r w:rsidRPr="0069225A">
                <w:rPr>
                  <w:rFonts w:ascii="Verdana" w:hAnsi="Verdana" w:cs="Arial"/>
                  <w:color w:val="000000"/>
                  <w:sz w:val="10"/>
                  <w:szCs w:val="10"/>
                  <w:rPrChange w:id="27762" w:author="Hardik Malhotra" w:date="2021-09-30T23:51:00Z">
                    <w:rPr>
                      <w:rFonts w:ascii="Arial" w:hAnsi="Arial" w:cs="Arial"/>
                      <w:b/>
                      <w:bCs/>
                      <w:color w:val="000000"/>
                      <w:sz w:val="20"/>
                      <w:szCs w:val="20"/>
                    </w:rPr>
                  </w:rPrChange>
                </w:rPr>
                <w:t>7</w:t>
              </w:r>
            </w:ins>
          </w:p>
        </w:tc>
        <w:tc>
          <w:tcPr>
            <w:tcW w:w="587" w:type="dxa"/>
            <w:tcBorders>
              <w:top w:val="nil"/>
              <w:left w:val="nil"/>
              <w:bottom w:val="single" w:sz="4" w:space="0" w:color="auto"/>
              <w:right w:val="single" w:sz="4" w:space="0" w:color="auto"/>
            </w:tcBorders>
            <w:shd w:val="clear" w:color="000000" w:fill="FFFFFF"/>
            <w:noWrap/>
            <w:vAlign w:val="bottom"/>
            <w:hideMark/>
          </w:tcPr>
          <w:p w14:paraId="03758708" w14:textId="71A20FDF" w:rsidR="0069225A" w:rsidRPr="0069225A" w:rsidRDefault="0069225A" w:rsidP="0069225A">
            <w:pPr>
              <w:spacing w:after="0" w:line="240" w:lineRule="auto"/>
              <w:jc w:val="center"/>
              <w:rPr>
                <w:ins w:id="27763" w:author="Hardik Malhotra" w:date="2021-09-30T23:50:00Z"/>
                <w:rFonts w:ascii="Verdana" w:eastAsia="Times New Roman" w:hAnsi="Verdana" w:cs="Times New Roman"/>
                <w:color w:val="000000"/>
                <w:sz w:val="10"/>
                <w:szCs w:val="10"/>
                <w:lang w:val="en-US"/>
                <w:rPrChange w:id="27764" w:author="Hardik Malhotra" w:date="2021-09-30T23:51:00Z">
                  <w:rPr>
                    <w:ins w:id="27765" w:author="Hardik Malhotra" w:date="2021-09-30T23:50:00Z"/>
                    <w:rFonts w:ascii="Verdana" w:eastAsia="Times New Roman" w:hAnsi="Verdana" w:cs="Times New Roman"/>
                    <w:color w:val="000000"/>
                    <w:sz w:val="10"/>
                    <w:szCs w:val="10"/>
                    <w:lang w:val="en-US"/>
                  </w:rPr>
                </w:rPrChange>
              </w:rPr>
            </w:pPr>
            <w:ins w:id="27766" w:author="Hardik Malhotra" w:date="2021-09-30T23:50:00Z">
              <w:r w:rsidRPr="0069225A">
                <w:rPr>
                  <w:rFonts w:ascii="Verdana" w:hAnsi="Verdana" w:cs="Arial"/>
                  <w:color w:val="000000"/>
                  <w:sz w:val="10"/>
                  <w:szCs w:val="10"/>
                  <w:rPrChange w:id="27767" w:author="Hardik Malhotra" w:date="2021-09-30T23:51:00Z">
                    <w:rPr>
                      <w:rFonts w:ascii="Arial" w:hAnsi="Arial" w:cs="Arial"/>
                      <w:b/>
                      <w:bCs/>
                      <w:color w:val="000000"/>
                      <w:sz w:val="20"/>
                      <w:szCs w:val="20"/>
                    </w:rPr>
                  </w:rPrChange>
                </w:rPr>
                <w:t>7</w:t>
              </w:r>
            </w:ins>
          </w:p>
        </w:tc>
        <w:tc>
          <w:tcPr>
            <w:tcW w:w="587" w:type="dxa"/>
            <w:tcBorders>
              <w:top w:val="nil"/>
              <w:left w:val="nil"/>
              <w:bottom w:val="single" w:sz="4" w:space="0" w:color="auto"/>
              <w:right w:val="single" w:sz="4" w:space="0" w:color="auto"/>
            </w:tcBorders>
            <w:shd w:val="clear" w:color="000000" w:fill="FFFFFF"/>
            <w:noWrap/>
            <w:vAlign w:val="bottom"/>
            <w:hideMark/>
          </w:tcPr>
          <w:p w14:paraId="4EC9F773" w14:textId="695C0162" w:rsidR="0069225A" w:rsidRPr="0069225A" w:rsidRDefault="0069225A" w:rsidP="0069225A">
            <w:pPr>
              <w:spacing w:after="0" w:line="240" w:lineRule="auto"/>
              <w:jc w:val="center"/>
              <w:rPr>
                <w:ins w:id="27768" w:author="Hardik Malhotra" w:date="2021-09-30T23:50:00Z"/>
                <w:rFonts w:ascii="Verdana" w:eastAsia="Times New Roman" w:hAnsi="Verdana" w:cs="Times New Roman"/>
                <w:color w:val="000000"/>
                <w:sz w:val="10"/>
                <w:szCs w:val="10"/>
                <w:lang w:val="en-US"/>
                <w:rPrChange w:id="27769" w:author="Hardik Malhotra" w:date="2021-09-30T23:51:00Z">
                  <w:rPr>
                    <w:ins w:id="27770" w:author="Hardik Malhotra" w:date="2021-09-30T23:50:00Z"/>
                    <w:rFonts w:ascii="Verdana" w:eastAsia="Times New Roman" w:hAnsi="Verdana" w:cs="Times New Roman"/>
                    <w:color w:val="000000"/>
                    <w:sz w:val="10"/>
                    <w:szCs w:val="10"/>
                    <w:lang w:val="en-US"/>
                  </w:rPr>
                </w:rPrChange>
              </w:rPr>
            </w:pPr>
            <w:ins w:id="27771" w:author="Hardik Malhotra" w:date="2021-09-30T23:50:00Z">
              <w:r w:rsidRPr="0069225A">
                <w:rPr>
                  <w:rFonts w:ascii="Verdana" w:hAnsi="Verdana" w:cs="Arial"/>
                  <w:color w:val="000000"/>
                  <w:sz w:val="10"/>
                  <w:szCs w:val="10"/>
                  <w:rPrChange w:id="27772" w:author="Hardik Malhotra" w:date="2021-09-30T23:51:00Z">
                    <w:rPr>
                      <w:rFonts w:ascii="Arial" w:hAnsi="Arial" w:cs="Arial"/>
                      <w:b/>
                      <w:bCs/>
                      <w:color w:val="000000"/>
                      <w:sz w:val="20"/>
                      <w:szCs w:val="20"/>
                    </w:rPr>
                  </w:rPrChange>
                </w:rPr>
                <w:t>6</w:t>
              </w:r>
            </w:ins>
          </w:p>
        </w:tc>
        <w:tc>
          <w:tcPr>
            <w:tcW w:w="586" w:type="dxa"/>
            <w:tcBorders>
              <w:top w:val="nil"/>
              <w:left w:val="nil"/>
              <w:bottom w:val="single" w:sz="4" w:space="0" w:color="auto"/>
              <w:right w:val="single" w:sz="4" w:space="0" w:color="auto"/>
            </w:tcBorders>
            <w:shd w:val="clear" w:color="000000" w:fill="FFFFFF"/>
            <w:noWrap/>
            <w:vAlign w:val="bottom"/>
            <w:hideMark/>
          </w:tcPr>
          <w:p w14:paraId="3526E3CD" w14:textId="729EA9FE" w:rsidR="0069225A" w:rsidRPr="0069225A" w:rsidRDefault="0069225A" w:rsidP="0069225A">
            <w:pPr>
              <w:spacing w:after="0" w:line="240" w:lineRule="auto"/>
              <w:jc w:val="center"/>
              <w:rPr>
                <w:ins w:id="27773" w:author="Hardik Malhotra" w:date="2021-09-30T23:50:00Z"/>
                <w:rFonts w:ascii="Verdana" w:eastAsia="Times New Roman" w:hAnsi="Verdana" w:cs="Times New Roman"/>
                <w:color w:val="000000"/>
                <w:sz w:val="10"/>
                <w:szCs w:val="10"/>
                <w:lang w:val="en-US"/>
                <w:rPrChange w:id="27774" w:author="Hardik Malhotra" w:date="2021-09-30T23:51:00Z">
                  <w:rPr>
                    <w:ins w:id="27775" w:author="Hardik Malhotra" w:date="2021-09-30T23:50:00Z"/>
                    <w:rFonts w:ascii="Verdana" w:eastAsia="Times New Roman" w:hAnsi="Verdana" w:cs="Times New Roman"/>
                    <w:color w:val="000000"/>
                    <w:sz w:val="10"/>
                    <w:szCs w:val="10"/>
                    <w:lang w:val="en-US"/>
                  </w:rPr>
                </w:rPrChange>
              </w:rPr>
            </w:pPr>
            <w:ins w:id="27776" w:author="Hardik Malhotra" w:date="2021-09-30T23:50:00Z">
              <w:r w:rsidRPr="0069225A">
                <w:rPr>
                  <w:rFonts w:ascii="Verdana" w:hAnsi="Verdana" w:cs="Arial"/>
                  <w:color w:val="000000"/>
                  <w:sz w:val="10"/>
                  <w:szCs w:val="10"/>
                  <w:rPrChange w:id="27777" w:author="Hardik Malhotra" w:date="2021-09-30T23:51:00Z">
                    <w:rPr>
                      <w:rFonts w:ascii="Arial" w:hAnsi="Arial" w:cs="Arial"/>
                      <w:b/>
                      <w:bCs/>
                      <w:color w:val="000000"/>
                      <w:sz w:val="20"/>
                      <w:szCs w:val="20"/>
                    </w:rPr>
                  </w:rPrChange>
                </w:rPr>
                <w:t>7</w:t>
              </w:r>
            </w:ins>
          </w:p>
        </w:tc>
        <w:tc>
          <w:tcPr>
            <w:tcW w:w="586" w:type="dxa"/>
            <w:tcBorders>
              <w:top w:val="nil"/>
              <w:left w:val="nil"/>
              <w:bottom w:val="single" w:sz="4" w:space="0" w:color="auto"/>
              <w:right w:val="single" w:sz="4" w:space="0" w:color="auto"/>
            </w:tcBorders>
            <w:shd w:val="clear" w:color="000000" w:fill="FFFFFF"/>
            <w:noWrap/>
            <w:vAlign w:val="bottom"/>
            <w:hideMark/>
          </w:tcPr>
          <w:p w14:paraId="2FFDEDF7" w14:textId="4666FD78" w:rsidR="0069225A" w:rsidRPr="0069225A" w:rsidRDefault="0069225A" w:rsidP="0069225A">
            <w:pPr>
              <w:spacing w:after="0" w:line="240" w:lineRule="auto"/>
              <w:jc w:val="center"/>
              <w:rPr>
                <w:ins w:id="27778" w:author="Hardik Malhotra" w:date="2021-09-30T23:50:00Z"/>
                <w:rFonts w:ascii="Verdana" w:eastAsia="Times New Roman" w:hAnsi="Verdana" w:cs="Times New Roman"/>
                <w:color w:val="000000"/>
                <w:sz w:val="10"/>
                <w:szCs w:val="10"/>
                <w:lang w:val="en-US"/>
                <w:rPrChange w:id="27779" w:author="Hardik Malhotra" w:date="2021-09-30T23:51:00Z">
                  <w:rPr>
                    <w:ins w:id="27780" w:author="Hardik Malhotra" w:date="2021-09-30T23:50:00Z"/>
                    <w:rFonts w:ascii="Verdana" w:eastAsia="Times New Roman" w:hAnsi="Verdana" w:cs="Times New Roman"/>
                    <w:color w:val="000000"/>
                    <w:sz w:val="10"/>
                    <w:szCs w:val="10"/>
                    <w:lang w:val="en-US"/>
                  </w:rPr>
                </w:rPrChange>
              </w:rPr>
            </w:pPr>
            <w:ins w:id="27781" w:author="Hardik Malhotra" w:date="2021-09-30T23:50:00Z">
              <w:r w:rsidRPr="0069225A">
                <w:rPr>
                  <w:rFonts w:ascii="Verdana" w:hAnsi="Verdana" w:cs="Arial"/>
                  <w:color w:val="000000"/>
                  <w:sz w:val="10"/>
                  <w:szCs w:val="10"/>
                  <w:rPrChange w:id="27782" w:author="Hardik Malhotra" w:date="2021-09-30T23:51:00Z">
                    <w:rPr>
                      <w:rFonts w:ascii="Arial" w:hAnsi="Arial" w:cs="Arial"/>
                      <w:b/>
                      <w:bCs/>
                      <w:color w:val="000000"/>
                      <w:sz w:val="20"/>
                      <w:szCs w:val="20"/>
                    </w:rPr>
                  </w:rPrChange>
                </w:rPr>
                <w:t>7</w:t>
              </w:r>
            </w:ins>
          </w:p>
        </w:tc>
        <w:tc>
          <w:tcPr>
            <w:tcW w:w="586" w:type="dxa"/>
            <w:tcBorders>
              <w:top w:val="nil"/>
              <w:left w:val="nil"/>
              <w:bottom w:val="single" w:sz="4" w:space="0" w:color="auto"/>
              <w:right w:val="single" w:sz="4" w:space="0" w:color="auto"/>
            </w:tcBorders>
            <w:shd w:val="clear" w:color="000000" w:fill="FFFFFF"/>
            <w:noWrap/>
            <w:vAlign w:val="bottom"/>
            <w:hideMark/>
          </w:tcPr>
          <w:p w14:paraId="3B9EE2F0" w14:textId="1A1BEAF1" w:rsidR="0069225A" w:rsidRPr="0069225A" w:rsidRDefault="0069225A" w:rsidP="0069225A">
            <w:pPr>
              <w:spacing w:after="0" w:line="240" w:lineRule="auto"/>
              <w:jc w:val="center"/>
              <w:rPr>
                <w:ins w:id="27783" w:author="Hardik Malhotra" w:date="2021-09-30T23:50:00Z"/>
                <w:rFonts w:ascii="Verdana" w:eastAsia="Times New Roman" w:hAnsi="Verdana" w:cs="Times New Roman"/>
                <w:color w:val="000000"/>
                <w:sz w:val="10"/>
                <w:szCs w:val="10"/>
                <w:lang w:val="en-US"/>
                <w:rPrChange w:id="27784" w:author="Hardik Malhotra" w:date="2021-09-30T23:51:00Z">
                  <w:rPr>
                    <w:ins w:id="27785" w:author="Hardik Malhotra" w:date="2021-09-30T23:50:00Z"/>
                    <w:rFonts w:ascii="Verdana" w:eastAsia="Times New Roman" w:hAnsi="Verdana" w:cs="Times New Roman"/>
                    <w:color w:val="000000"/>
                    <w:sz w:val="10"/>
                    <w:szCs w:val="10"/>
                    <w:lang w:val="en-US"/>
                  </w:rPr>
                </w:rPrChange>
              </w:rPr>
            </w:pPr>
            <w:ins w:id="27786" w:author="Hardik Malhotra" w:date="2021-09-30T23:50:00Z">
              <w:r w:rsidRPr="0069225A">
                <w:rPr>
                  <w:rFonts w:ascii="Verdana" w:hAnsi="Verdana" w:cs="Arial"/>
                  <w:color w:val="000000"/>
                  <w:sz w:val="10"/>
                  <w:szCs w:val="10"/>
                  <w:rPrChange w:id="27787" w:author="Hardik Malhotra" w:date="2021-09-30T23:51:00Z">
                    <w:rPr>
                      <w:rFonts w:ascii="Arial" w:hAnsi="Arial" w:cs="Arial"/>
                      <w:b/>
                      <w:bCs/>
                      <w:color w:val="000000"/>
                      <w:sz w:val="20"/>
                      <w:szCs w:val="20"/>
                    </w:rPr>
                  </w:rPrChange>
                </w:rPr>
                <w:t>7</w:t>
              </w:r>
            </w:ins>
          </w:p>
        </w:tc>
        <w:tc>
          <w:tcPr>
            <w:tcW w:w="586" w:type="dxa"/>
            <w:tcBorders>
              <w:top w:val="nil"/>
              <w:left w:val="nil"/>
              <w:bottom w:val="single" w:sz="4" w:space="0" w:color="auto"/>
              <w:right w:val="single" w:sz="4" w:space="0" w:color="auto"/>
            </w:tcBorders>
            <w:shd w:val="clear" w:color="000000" w:fill="FFFFFF"/>
            <w:noWrap/>
            <w:vAlign w:val="bottom"/>
            <w:hideMark/>
          </w:tcPr>
          <w:p w14:paraId="5974F298" w14:textId="6CD88113" w:rsidR="0069225A" w:rsidRPr="0069225A" w:rsidRDefault="0069225A" w:rsidP="0069225A">
            <w:pPr>
              <w:spacing w:after="0" w:line="240" w:lineRule="auto"/>
              <w:jc w:val="center"/>
              <w:rPr>
                <w:ins w:id="27788" w:author="Hardik Malhotra" w:date="2021-09-30T23:50:00Z"/>
                <w:rFonts w:ascii="Verdana" w:eastAsia="Times New Roman" w:hAnsi="Verdana" w:cs="Times New Roman"/>
                <w:color w:val="000000"/>
                <w:sz w:val="10"/>
                <w:szCs w:val="10"/>
                <w:lang w:val="en-US"/>
                <w:rPrChange w:id="27789" w:author="Hardik Malhotra" w:date="2021-09-30T23:51:00Z">
                  <w:rPr>
                    <w:ins w:id="27790" w:author="Hardik Malhotra" w:date="2021-09-30T23:50:00Z"/>
                    <w:rFonts w:ascii="Verdana" w:eastAsia="Times New Roman" w:hAnsi="Verdana" w:cs="Times New Roman"/>
                    <w:color w:val="000000"/>
                    <w:sz w:val="10"/>
                    <w:szCs w:val="10"/>
                    <w:lang w:val="en-US"/>
                  </w:rPr>
                </w:rPrChange>
              </w:rPr>
            </w:pPr>
            <w:ins w:id="27791" w:author="Hardik Malhotra" w:date="2021-09-30T23:50:00Z">
              <w:r w:rsidRPr="0069225A">
                <w:rPr>
                  <w:rFonts w:ascii="Verdana" w:hAnsi="Verdana" w:cs="Arial"/>
                  <w:color w:val="000000"/>
                  <w:sz w:val="10"/>
                  <w:szCs w:val="10"/>
                  <w:rPrChange w:id="27792" w:author="Hardik Malhotra" w:date="2021-09-30T23:51:00Z">
                    <w:rPr>
                      <w:rFonts w:ascii="Arial" w:hAnsi="Arial" w:cs="Arial"/>
                      <w:b/>
                      <w:bCs/>
                      <w:color w:val="000000"/>
                      <w:sz w:val="20"/>
                      <w:szCs w:val="20"/>
                    </w:rPr>
                  </w:rPrChange>
                </w:rPr>
                <w:t>7</w:t>
              </w:r>
            </w:ins>
          </w:p>
        </w:tc>
        <w:tc>
          <w:tcPr>
            <w:tcW w:w="586" w:type="dxa"/>
            <w:tcBorders>
              <w:top w:val="nil"/>
              <w:left w:val="nil"/>
              <w:bottom w:val="single" w:sz="4" w:space="0" w:color="auto"/>
              <w:right w:val="single" w:sz="4" w:space="0" w:color="auto"/>
            </w:tcBorders>
            <w:shd w:val="clear" w:color="000000" w:fill="FFFFFF"/>
            <w:noWrap/>
            <w:vAlign w:val="bottom"/>
            <w:hideMark/>
          </w:tcPr>
          <w:p w14:paraId="768B9026" w14:textId="53ADD94D" w:rsidR="0069225A" w:rsidRPr="0069225A" w:rsidRDefault="0069225A" w:rsidP="0069225A">
            <w:pPr>
              <w:spacing w:after="0" w:line="240" w:lineRule="auto"/>
              <w:jc w:val="center"/>
              <w:rPr>
                <w:ins w:id="27793" w:author="Hardik Malhotra" w:date="2021-09-30T23:50:00Z"/>
                <w:rFonts w:ascii="Verdana" w:eastAsia="Times New Roman" w:hAnsi="Verdana" w:cs="Times New Roman"/>
                <w:color w:val="000000"/>
                <w:sz w:val="10"/>
                <w:szCs w:val="10"/>
                <w:lang w:val="en-US"/>
                <w:rPrChange w:id="27794" w:author="Hardik Malhotra" w:date="2021-09-30T23:51:00Z">
                  <w:rPr>
                    <w:ins w:id="27795" w:author="Hardik Malhotra" w:date="2021-09-30T23:50:00Z"/>
                    <w:rFonts w:ascii="Verdana" w:eastAsia="Times New Roman" w:hAnsi="Verdana" w:cs="Times New Roman"/>
                    <w:color w:val="000000"/>
                    <w:sz w:val="10"/>
                    <w:szCs w:val="10"/>
                    <w:lang w:val="en-US"/>
                  </w:rPr>
                </w:rPrChange>
              </w:rPr>
            </w:pPr>
            <w:ins w:id="27796" w:author="Hardik Malhotra" w:date="2021-09-30T23:50:00Z">
              <w:r w:rsidRPr="0069225A">
                <w:rPr>
                  <w:rFonts w:ascii="Verdana" w:hAnsi="Verdana" w:cs="Arial"/>
                  <w:color w:val="000000"/>
                  <w:sz w:val="10"/>
                  <w:szCs w:val="10"/>
                  <w:rPrChange w:id="27797" w:author="Hardik Malhotra" w:date="2021-09-30T23:51:00Z">
                    <w:rPr>
                      <w:rFonts w:ascii="Arial" w:hAnsi="Arial" w:cs="Arial"/>
                      <w:b/>
                      <w:bCs/>
                      <w:color w:val="000000"/>
                      <w:sz w:val="20"/>
                      <w:szCs w:val="20"/>
                    </w:rPr>
                  </w:rPrChange>
                </w:rPr>
                <w:t>8</w:t>
              </w:r>
            </w:ins>
          </w:p>
        </w:tc>
        <w:tc>
          <w:tcPr>
            <w:tcW w:w="586" w:type="dxa"/>
            <w:tcBorders>
              <w:top w:val="nil"/>
              <w:left w:val="nil"/>
              <w:bottom w:val="single" w:sz="4" w:space="0" w:color="auto"/>
              <w:right w:val="single" w:sz="4" w:space="0" w:color="auto"/>
            </w:tcBorders>
            <w:shd w:val="clear" w:color="000000" w:fill="FFFFFF"/>
            <w:noWrap/>
            <w:vAlign w:val="bottom"/>
            <w:hideMark/>
          </w:tcPr>
          <w:p w14:paraId="63260753" w14:textId="04B93D63" w:rsidR="0069225A" w:rsidRPr="0069225A" w:rsidRDefault="0069225A" w:rsidP="0069225A">
            <w:pPr>
              <w:spacing w:after="0" w:line="240" w:lineRule="auto"/>
              <w:jc w:val="center"/>
              <w:rPr>
                <w:ins w:id="27798" w:author="Hardik Malhotra" w:date="2021-09-30T23:50:00Z"/>
                <w:rFonts w:ascii="Verdana" w:eastAsia="Times New Roman" w:hAnsi="Verdana" w:cs="Times New Roman"/>
                <w:color w:val="000000"/>
                <w:sz w:val="10"/>
                <w:szCs w:val="10"/>
                <w:lang w:val="en-US"/>
                <w:rPrChange w:id="27799" w:author="Hardik Malhotra" w:date="2021-09-30T23:51:00Z">
                  <w:rPr>
                    <w:ins w:id="27800" w:author="Hardik Malhotra" w:date="2021-09-30T23:50:00Z"/>
                    <w:rFonts w:ascii="Verdana" w:eastAsia="Times New Roman" w:hAnsi="Verdana" w:cs="Times New Roman"/>
                    <w:color w:val="000000"/>
                    <w:sz w:val="10"/>
                    <w:szCs w:val="10"/>
                    <w:lang w:val="en-US"/>
                  </w:rPr>
                </w:rPrChange>
              </w:rPr>
            </w:pPr>
            <w:ins w:id="27801" w:author="Hardik Malhotra" w:date="2021-09-30T23:50:00Z">
              <w:r w:rsidRPr="0069225A">
                <w:rPr>
                  <w:rFonts w:ascii="Verdana" w:hAnsi="Verdana" w:cs="Arial"/>
                  <w:color w:val="000000"/>
                  <w:sz w:val="10"/>
                  <w:szCs w:val="10"/>
                  <w:rPrChange w:id="27802" w:author="Hardik Malhotra" w:date="2021-09-30T23:51:00Z">
                    <w:rPr>
                      <w:rFonts w:ascii="Arial" w:hAnsi="Arial" w:cs="Arial"/>
                      <w:b/>
                      <w:bCs/>
                      <w:color w:val="000000"/>
                      <w:sz w:val="20"/>
                      <w:szCs w:val="20"/>
                    </w:rPr>
                  </w:rPrChange>
                </w:rPr>
                <w:t>8</w:t>
              </w:r>
            </w:ins>
          </w:p>
        </w:tc>
        <w:tc>
          <w:tcPr>
            <w:tcW w:w="586" w:type="dxa"/>
            <w:tcBorders>
              <w:top w:val="nil"/>
              <w:left w:val="nil"/>
              <w:bottom w:val="single" w:sz="4" w:space="0" w:color="auto"/>
              <w:right w:val="single" w:sz="4" w:space="0" w:color="auto"/>
            </w:tcBorders>
            <w:shd w:val="clear" w:color="000000" w:fill="FFFFFF"/>
            <w:noWrap/>
            <w:vAlign w:val="bottom"/>
            <w:hideMark/>
          </w:tcPr>
          <w:p w14:paraId="44F3EF5E" w14:textId="03871AE4" w:rsidR="0069225A" w:rsidRPr="0069225A" w:rsidRDefault="0069225A" w:rsidP="0069225A">
            <w:pPr>
              <w:spacing w:after="0" w:line="240" w:lineRule="auto"/>
              <w:jc w:val="center"/>
              <w:rPr>
                <w:ins w:id="27803" w:author="Hardik Malhotra" w:date="2021-09-30T23:50:00Z"/>
                <w:rFonts w:ascii="Verdana" w:eastAsia="Times New Roman" w:hAnsi="Verdana" w:cs="Times New Roman"/>
                <w:color w:val="000000"/>
                <w:sz w:val="10"/>
                <w:szCs w:val="10"/>
                <w:lang w:val="en-US"/>
                <w:rPrChange w:id="27804" w:author="Hardik Malhotra" w:date="2021-09-30T23:51:00Z">
                  <w:rPr>
                    <w:ins w:id="27805" w:author="Hardik Malhotra" w:date="2021-09-30T23:50:00Z"/>
                    <w:rFonts w:ascii="Verdana" w:eastAsia="Times New Roman" w:hAnsi="Verdana" w:cs="Times New Roman"/>
                    <w:color w:val="000000"/>
                    <w:sz w:val="10"/>
                    <w:szCs w:val="10"/>
                    <w:lang w:val="en-US"/>
                  </w:rPr>
                </w:rPrChange>
              </w:rPr>
            </w:pPr>
            <w:ins w:id="27806" w:author="Hardik Malhotra" w:date="2021-09-30T23:50:00Z">
              <w:r w:rsidRPr="0069225A">
                <w:rPr>
                  <w:rFonts w:ascii="Verdana" w:hAnsi="Verdana" w:cs="Arial"/>
                  <w:color w:val="000000"/>
                  <w:sz w:val="10"/>
                  <w:szCs w:val="10"/>
                  <w:rPrChange w:id="27807" w:author="Hardik Malhotra" w:date="2021-09-30T23:51:00Z">
                    <w:rPr>
                      <w:rFonts w:ascii="Arial" w:hAnsi="Arial" w:cs="Arial"/>
                      <w:b/>
                      <w:bCs/>
                      <w:color w:val="000000"/>
                      <w:sz w:val="20"/>
                      <w:szCs w:val="20"/>
                    </w:rPr>
                  </w:rPrChange>
                </w:rPr>
                <w:t>8</w:t>
              </w:r>
            </w:ins>
          </w:p>
        </w:tc>
        <w:tc>
          <w:tcPr>
            <w:tcW w:w="586" w:type="dxa"/>
            <w:tcBorders>
              <w:top w:val="nil"/>
              <w:left w:val="nil"/>
              <w:bottom w:val="single" w:sz="4" w:space="0" w:color="auto"/>
              <w:right w:val="single" w:sz="4" w:space="0" w:color="auto"/>
            </w:tcBorders>
            <w:shd w:val="clear" w:color="000000" w:fill="FFFFFF"/>
            <w:noWrap/>
            <w:vAlign w:val="bottom"/>
            <w:hideMark/>
          </w:tcPr>
          <w:p w14:paraId="5D32B86C" w14:textId="5BBCD676" w:rsidR="0069225A" w:rsidRPr="0069225A" w:rsidRDefault="0069225A" w:rsidP="0069225A">
            <w:pPr>
              <w:spacing w:after="0" w:line="240" w:lineRule="auto"/>
              <w:jc w:val="center"/>
              <w:rPr>
                <w:ins w:id="27808" w:author="Hardik Malhotra" w:date="2021-09-30T23:50:00Z"/>
                <w:rFonts w:ascii="Verdana" w:eastAsia="Times New Roman" w:hAnsi="Verdana" w:cs="Times New Roman"/>
                <w:color w:val="000000"/>
                <w:sz w:val="10"/>
                <w:szCs w:val="10"/>
                <w:lang w:val="en-US"/>
                <w:rPrChange w:id="27809" w:author="Hardik Malhotra" w:date="2021-09-30T23:51:00Z">
                  <w:rPr>
                    <w:ins w:id="27810" w:author="Hardik Malhotra" w:date="2021-09-30T23:50:00Z"/>
                    <w:rFonts w:ascii="Verdana" w:eastAsia="Times New Roman" w:hAnsi="Verdana" w:cs="Times New Roman"/>
                    <w:color w:val="000000"/>
                    <w:sz w:val="10"/>
                    <w:szCs w:val="10"/>
                    <w:lang w:val="en-US"/>
                  </w:rPr>
                </w:rPrChange>
              </w:rPr>
            </w:pPr>
            <w:ins w:id="27811" w:author="Hardik Malhotra" w:date="2021-09-30T23:50:00Z">
              <w:r w:rsidRPr="0069225A">
                <w:rPr>
                  <w:rFonts w:ascii="Verdana" w:hAnsi="Verdana" w:cs="Arial"/>
                  <w:color w:val="000000"/>
                  <w:sz w:val="10"/>
                  <w:szCs w:val="10"/>
                  <w:rPrChange w:id="27812" w:author="Hardik Malhotra" w:date="2021-09-30T23:51:00Z">
                    <w:rPr>
                      <w:rFonts w:ascii="Arial" w:hAnsi="Arial" w:cs="Arial"/>
                      <w:b/>
                      <w:bCs/>
                      <w:color w:val="000000"/>
                      <w:sz w:val="20"/>
                      <w:szCs w:val="20"/>
                    </w:rPr>
                  </w:rPrChange>
                </w:rPr>
                <w:t>8</w:t>
              </w:r>
            </w:ins>
          </w:p>
        </w:tc>
        <w:tc>
          <w:tcPr>
            <w:tcW w:w="586" w:type="dxa"/>
            <w:tcBorders>
              <w:top w:val="nil"/>
              <w:left w:val="nil"/>
              <w:bottom w:val="single" w:sz="4" w:space="0" w:color="auto"/>
              <w:right w:val="single" w:sz="4" w:space="0" w:color="auto"/>
            </w:tcBorders>
            <w:shd w:val="clear" w:color="000000" w:fill="FFFFFF"/>
            <w:noWrap/>
            <w:vAlign w:val="bottom"/>
            <w:hideMark/>
          </w:tcPr>
          <w:p w14:paraId="7DD9E7D0" w14:textId="19525830" w:rsidR="0069225A" w:rsidRPr="0069225A" w:rsidRDefault="0069225A" w:rsidP="0069225A">
            <w:pPr>
              <w:spacing w:after="0" w:line="240" w:lineRule="auto"/>
              <w:jc w:val="center"/>
              <w:rPr>
                <w:ins w:id="27813" w:author="Hardik Malhotra" w:date="2021-09-30T23:50:00Z"/>
                <w:rFonts w:ascii="Verdana" w:eastAsia="Times New Roman" w:hAnsi="Verdana" w:cs="Times New Roman"/>
                <w:color w:val="000000"/>
                <w:sz w:val="10"/>
                <w:szCs w:val="10"/>
                <w:lang w:val="en-US"/>
                <w:rPrChange w:id="27814" w:author="Hardik Malhotra" w:date="2021-09-30T23:51:00Z">
                  <w:rPr>
                    <w:ins w:id="27815" w:author="Hardik Malhotra" w:date="2021-09-30T23:50:00Z"/>
                    <w:rFonts w:ascii="Verdana" w:eastAsia="Times New Roman" w:hAnsi="Verdana" w:cs="Times New Roman"/>
                    <w:color w:val="000000"/>
                    <w:sz w:val="10"/>
                    <w:szCs w:val="10"/>
                    <w:lang w:val="en-US"/>
                  </w:rPr>
                </w:rPrChange>
              </w:rPr>
            </w:pPr>
            <w:ins w:id="27816" w:author="Hardik Malhotra" w:date="2021-09-30T23:50:00Z">
              <w:r w:rsidRPr="0069225A">
                <w:rPr>
                  <w:rFonts w:ascii="Verdana" w:hAnsi="Verdana" w:cs="Arial"/>
                  <w:color w:val="000000"/>
                  <w:sz w:val="10"/>
                  <w:szCs w:val="10"/>
                  <w:rPrChange w:id="27817" w:author="Hardik Malhotra" w:date="2021-09-30T23:51:00Z">
                    <w:rPr>
                      <w:rFonts w:ascii="Arial" w:hAnsi="Arial" w:cs="Arial"/>
                      <w:b/>
                      <w:bCs/>
                      <w:color w:val="000000"/>
                      <w:sz w:val="20"/>
                      <w:szCs w:val="20"/>
                    </w:rPr>
                  </w:rPrChange>
                </w:rPr>
                <w:t>9</w:t>
              </w:r>
            </w:ins>
          </w:p>
        </w:tc>
        <w:tc>
          <w:tcPr>
            <w:tcW w:w="586" w:type="dxa"/>
            <w:tcBorders>
              <w:top w:val="nil"/>
              <w:left w:val="nil"/>
              <w:bottom w:val="single" w:sz="4" w:space="0" w:color="auto"/>
              <w:right w:val="single" w:sz="4" w:space="0" w:color="auto"/>
            </w:tcBorders>
            <w:shd w:val="clear" w:color="000000" w:fill="FFFFFF"/>
            <w:noWrap/>
            <w:vAlign w:val="bottom"/>
            <w:hideMark/>
          </w:tcPr>
          <w:p w14:paraId="2B9F1BF0" w14:textId="39BE503B" w:rsidR="0069225A" w:rsidRPr="0069225A" w:rsidRDefault="0069225A" w:rsidP="0069225A">
            <w:pPr>
              <w:spacing w:after="0" w:line="240" w:lineRule="auto"/>
              <w:jc w:val="center"/>
              <w:rPr>
                <w:ins w:id="27818" w:author="Hardik Malhotra" w:date="2021-09-30T23:50:00Z"/>
                <w:rFonts w:ascii="Verdana" w:eastAsia="Times New Roman" w:hAnsi="Verdana" w:cs="Times New Roman"/>
                <w:color w:val="000000"/>
                <w:sz w:val="10"/>
                <w:szCs w:val="10"/>
                <w:lang w:val="en-US"/>
                <w:rPrChange w:id="27819" w:author="Hardik Malhotra" w:date="2021-09-30T23:51:00Z">
                  <w:rPr>
                    <w:ins w:id="27820" w:author="Hardik Malhotra" w:date="2021-09-30T23:50:00Z"/>
                    <w:rFonts w:ascii="Verdana" w:eastAsia="Times New Roman" w:hAnsi="Verdana" w:cs="Times New Roman"/>
                    <w:color w:val="000000"/>
                    <w:sz w:val="10"/>
                    <w:szCs w:val="10"/>
                    <w:lang w:val="en-US"/>
                  </w:rPr>
                </w:rPrChange>
              </w:rPr>
            </w:pPr>
            <w:ins w:id="27821" w:author="Hardik Malhotra" w:date="2021-09-30T23:50:00Z">
              <w:r w:rsidRPr="0069225A">
                <w:rPr>
                  <w:rFonts w:ascii="Verdana" w:hAnsi="Verdana" w:cs="Arial"/>
                  <w:color w:val="000000"/>
                  <w:sz w:val="10"/>
                  <w:szCs w:val="10"/>
                  <w:rPrChange w:id="27822" w:author="Hardik Malhotra" w:date="2021-09-30T23:51:00Z">
                    <w:rPr>
                      <w:rFonts w:ascii="Arial" w:hAnsi="Arial" w:cs="Arial"/>
                      <w:b/>
                      <w:bCs/>
                      <w:color w:val="000000"/>
                      <w:sz w:val="20"/>
                      <w:szCs w:val="20"/>
                    </w:rPr>
                  </w:rPrChange>
                </w:rPr>
                <w:t>9</w:t>
              </w:r>
            </w:ins>
          </w:p>
        </w:tc>
        <w:tc>
          <w:tcPr>
            <w:tcW w:w="586" w:type="dxa"/>
            <w:tcBorders>
              <w:top w:val="nil"/>
              <w:left w:val="nil"/>
              <w:bottom w:val="single" w:sz="4" w:space="0" w:color="auto"/>
              <w:right w:val="single" w:sz="4" w:space="0" w:color="auto"/>
            </w:tcBorders>
            <w:shd w:val="clear" w:color="000000" w:fill="FFFFFF"/>
            <w:noWrap/>
            <w:vAlign w:val="bottom"/>
            <w:hideMark/>
          </w:tcPr>
          <w:p w14:paraId="11FF85F4" w14:textId="335399BD" w:rsidR="0069225A" w:rsidRPr="0069225A" w:rsidRDefault="0069225A" w:rsidP="0069225A">
            <w:pPr>
              <w:spacing w:after="0" w:line="240" w:lineRule="auto"/>
              <w:jc w:val="center"/>
              <w:rPr>
                <w:ins w:id="27823" w:author="Hardik Malhotra" w:date="2021-09-30T23:50:00Z"/>
                <w:rFonts w:ascii="Verdana" w:eastAsia="Times New Roman" w:hAnsi="Verdana" w:cs="Times New Roman"/>
                <w:color w:val="000000"/>
                <w:sz w:val="10"/>
                <w:szCs w:val="10"/>
                <w:lang w:val="en-US"/>
                <w:rPrChange w:id="27824" w:author="Hardik Malhotra" w:date="2021-09-30T23:51:00Z">
                  <w:rPr>
                    <w:ins w:id="27825" w:author="Hardik Malhotra" w:date="2021-09-30T23:50:00Z"/>
                    <w:rFonts w:ascii="Verdana" w:eastAsia="Times New Roman" w:hAnsi="Verdana" w:cs="Times New Roman"/>
                    <w:color w:val="000000"/>
                    <w:sz w:val="10"/>
                    <w:szCs w:val="10"/>
                    <w:lang w:val="en-US"/>
                  </w:rPr>
                </w:rPrChange>
              </w:rPr>
            </w:pPr>
            <w:ins w:id="27826" w:author="Hardik Malhotra" w:date="2021-09-30T23:50:00Z">
              <w:r w:rsidRPr="0069225A">
                <w:rPr>
                  <w:rFonts w:ascii="Verdana" w:hAnsi="Verdana" w:cs="Arial"/>
                  <w:color w:val="000000"/>
                  <w:sz w:val="10"/>
                  <w:szCs w:val="10"/>
                  <w:rPrChange w:id="27827" w:author="Hardik Malhotra" w:date="2021-09-30T23:51:00Z">
                    <w:rPr>
                      <w:rFonts w:ascii="Arial" w:hAnsi="Arial" w:cs="Arial"/>
                      <w:b/>
                      <w:bCs/>
                      <w:color w:val="000000"/>
                      <w:sz w:val="20"/>
                      <w:szCs w:val="20"/>
                    </w:rPr>
                  </w:rPrChange>
                </w:rPr>
                <w:t>9</w:t>
              </w:r>
            </w:ins>
          </w:p>
        </w:tc>
        <w:tc>
          <w:tcPr>
            <w:tcW w:w="586" w:type="dxa"/>
            <w:tcBorders>
              <w:top w:val="nil"/>
              <w:left w:val="nil"/>
              <w:bottom w:val="single" w:sz="4" w:space="0" w:color="auto"/>
              <w:right w:val="single" w:sz="4" w:space="0" w:color="auto"/>
            </w:tcBorders>
            <w:shd w:val="clear" w:color="000000" w:fill="FFFFFF"/>
            <w:noWrap/>
            <w:vAlign w:val="bottom"/>
            <w:hideMark/>
          </w:tcPr>
          <w:p w14:paraId="12C2AB39" w14:textId="3FAE2EC3" w:rsidR="0069225A" w:rsidRPr="0069225A" w:rsidRDefault="0069225A" w:rsidP="0069225A">
            <w:pPr>
              <w:spacing w:after="0" w:line="240" w:lineRule="auto"/>
              <w:jc w:val="center"/>
              <w:rPr>
                <w:ins w:id="27828" w:author="Hardik Malhotra" w:date="2021-09-30T23:50:00Z"/>
                <w:rFonts w:ascii="Verdana" w:eastAsia="Times New Roman" w:hAnsi="Verdana" w:cs="Times New Roman"/>
                <w:color w:val="000000"/>
                <w:sz w:val="10"/>
                <w:szCs w:val="10"/>
                <w:lang w:val="en-US"/>
                <w:rPrChange w:id="27829" w:author="Hardik Malhotra" w:date="2021-09-30T23:51:00Z">
                  <w:rPr>
                    <w:ins w:id="27830" w:author="Hardik Malhotra" w:date="2021-09-30T23:50:00Z"/>
                    <w:rFonts w:ascii="Verdana" w:eastAsia="Times New Roman" w:hAnsi="Verdana" w:cs="Times New Roman"/>
                    <w:color w:val="000000"/>
                    <w:sz w:val="10"/>
                    <w:szCs w:val="10"/>
                    <w:lang w:val="en-US"/>
                  </w:rPr>
                </w:rPrChange>
              </w:rPr>
            </w:pPr>
            <w:ins w:id="27831" w:author="Hardik Malhotra" w:date="2021-09-30T23:50:00Z">
              <w:r w:rsidRPr="0069225A">
                <w:rPr>
                  <w:rFonts w:ascii="Verdana" w:hAnsi="Verdana" w:cs="Arial"/>
                  <w:color w:val="000000"/>
                  <w:sz w:val="10"/>
                  <w:szCs w:val="10"/>
                  <w:rPrChange w:id="27832" w:author="Hardik Malhotra" w:date="2021-09-30T23:51:00Z">
                    <w:rPr>
                      <w:rFonts w:ascii="Arial" w:hAnsi="Arial" w:cs="Arial"/>
                      <w:b/>
                      <w:bCs/>
                      <w:color w:val="000000"/>
                      <w:sz w:val="20"/>
                      <w:szCs w:val="20"/>
                    </w:rPr>
                  </w:rPrChange>
                </w:rPr>
                <w:t>9</w:t>
              </w:r>
            </w:ins>
          </w:p>
        </w:tc>
        <w:tc>
          <w:tcPr>
            <w:tcW w:w="586" w:type="dxa"/>
            <w:tcBorders>
              <w:top w:val="nil"/>
              <w:left w:val="nil"/>
              <w:bottom w:val="single" w:sz="4" w:space="0" w:color="auto"/>
              <w:right w:val="single" w:sz="4" w:space="0" w:color="auto"/>
            </w:tcBorders>
            <w:shd w:val="clear" w:color="000000" w:fill="FFFFFF"/>
            <w:noWrap/>
            <w:vAlign w:val="bottom"/>
            <w:hideMark/>
          </w:tcPr>
          <w:p w14:paraId="512F6B6B" w14:textId="1F836787" w:rsidR="0069225A" w:rsidRPr="0069225A" w:rsidRDefault="0069225A" w:rsidP="0069225A">
            <w:pPr>
              <w:spacing w:after="0" w:line="240" w:lineRule="auto"/>
              <w:jc w:val="center"/>
              <w:rPr>
                <w:ins w:id="27833" w:author="Hardik Malhotra" w:date="2021-09-30T23:50:00Z"/>
                <w:rFonts w:ascii="Verdana" w:eastAsia="Times New Roman" w:hAnsi="Verdana" w:cs="Times New Roman"/>
                <w:color w:val="000000"/>
                <w:sz w:val="10"/>
                <w:szCs w:val="10"/>
                <w:lang w:val="en-US"/>
                <w:rPrChange w:id="27834" w:author="Hardik Malhotra" w:date="2021-09-30T23:51:00Z">
                  <w:rPr>
                    <w:ins w:id="27835" w:author="Hardik Malhotra" w:date="2021-09-30T23:50:00Z"/>
                    <w:rFonts w:ascii="Verdana" w:eastAsia="Times New Roman" w:hAnsi="Verdana" w:cs="Times New Roman"/>
                    <w:color w:val="000000"/>
                    <w:sz w:val="10"/>
                    <w:szCs w:val="10"/>
                    <w:lang w:val="en-US"/>
                  </w:rPr>
                </w:rPrChange>
              </w:rPr>
            </w:pPr>
            <w:ins w:id="27836" w:author="Hardik Malhotra" w:date="2021-09-30T23:50:00Z">
              <w:r w:rsidRPr="0069225A">
                <w:rPr>
                  <w:rFonts w:ascii="Verdana" w:hAnsi="Verdana" w:cs="Arial"/>
                  <w:color w:val="000000"/>
                  <w:sz w:val="10"/>
                  <w:szCs w:val="10"/>
                  <w:rPrChange w:id="27837" w:author="Hardik Malhotra" w:date="2021-09-30T23:51:00Z">
                    <w:rPr>
                      <w:rFonts w:ascii="Arial" w:hAnsi="Arial" w:cs="Arial"/>
                      <w:b/>
                      <w:bCs/>
                      <w:color w:val="000000"/>
                      <w:sz w:val="20"/>
                      <w:szCs w:val="20"/>
                    </w:rPr>
                  </w:rPrChange>
                </w:rPr>
                <w:t>10</w:t>
              </w:r>
            </w:ins>
          </w:p>
        </w:tc>
      </w:tr>
      <w:tr w:rsidR="0069225A" w:rsidRPr="00257590" w14:paraId="716DB468" w14:textId="77777777" w:rsidTr="00092529">
        <w:trPr>
          <w:trHeight w:val="334"/>
          <w:ins w:id="27838" w:author="Hardik Malhotra" w:date="2021-09-30T23:50:00Z"/>
        </w:trPr>
        <w:tc>
          <w:tcPr>
            <w:tcW w:w="966" w:type="dxa"/>
            <w:tcBorders>
              <w:top w:val="nil"/>
              <w:left w:val="single" w:sz="4" w:space="0" w:color="auto"/>
              <w:bottom w:val="single" w:sz="4" w:space="0" w:color="auto"/>
              <w:right w:val="single" w:sz="4" w:space="0" w:color="auto"/>
            </w:tcBorders>
            <w:shd w:val="clear" w:color="000000" w:fill="FFFFFF"/>
            <w:noWrap/>
            <w:vAlign w:val="bottom"/>
            <w:hideMark/>
          </w:tcPr>
          <w:p w14:paraId="55240100" w14:textId="77777777" w:rsidR="0069225A" w:rsidRPr="00257590" w:rsidRDefault="0069225A" w:rsidP="0069225A">
            <w:pPr>
              <w:spacing w:after="0" w:line="240" w:lineRule="auto"/>
              <w:rPr>
                <w:ins w:id="27839" w:author="Hardik Malhotra" w:date="2021-09-30T23:50:00Z"/>
                <w:rFonts w:ascii="Verdana" w:eastAsia="Times New Roman" w:hAnsi="Verdana" w:cs="Times New Roman"/>
                <w:color w:val="000000"/>
                <w:sz w:val="10"/>
                <w:szCs w:val="10"/>
                <w:lang w:val="en-US"/>
              </w:rPr>
            </w:pPr>
            <w:ins w:id="27840" w:author="Hardik Malhotra" w:date="2021-09-30T23:50:00Z">
              <w:r w:rsidRPr="00257590">
                <w:rPr>
                  <w:rFonts w:ascii="Verdana" w:hAnsi="Verdana"/>
                  <w:color w:val="000000"/>
                  <w:sz w:val="10"/>
                  <w:szCs w:val="10"/>
                </w:rPr>
                <w:t>Solid</w:t>
              </w:r>
            </w:ins>
          </w:p>
        </w:tc>
        <w:tc>
          <w:tcPr>
            <w:tcW w:w="587" w:type="dxa"/>
            <w:tcBorders>
              <w:top w:val="nil"/>
              <w:left w:val="nil"/>
              <w:bottom w:val="single" w:sz="4" w:space="0" w:color="auto"/>
              <w:right w:val="single" w:sz="4" w:space="0" w:color="auto"/>
            </w:tcBorders>
            <w:shd w:val="clear" w:color="000000" w:fill="FFFFFF"/>
            <w:noWrap/>
            <w:vAlign w:val="bottom"/>
            <w:hideMark/>
          </w:tcPr>
          <w:p w14:paraId="61474C0B" w14:textId="744E8D3A" w:rsidR="0069225A" w:rsidRPr="0069225A" w:rsidRDefault="0069225A" w:rsidP="0069225A">
            <w:pPr>
              <w:spacing w:after="0" w:line="240" w:lineRule="auto"/>
              <w:jc w:val="center"/>
              <w:rPr>
                <w:ins w:id="27841" w:author="Hardik Malhotra" w:date="2021-09-30T23:50:00Z"/>
                <w:rFonts w:ascii="Verdana" w:eastAsia="Times New Roman" w:hAnsi="Verdana" w:cs="Times New Roman"/>
                <w:color w:val="000000"/>
                <w:sz w:val="10"/>
                <w:szCs w:val="10"/>
                <w:lang w:val="en-US"/>
                <w:rPrChange w:id="27842" w:author="Hardik Malhotra" w:date="2021-09-30T23:51:00Z">
                  <w:rPr>
                    <w:ins w:id="27843" w:author="Hardik Malhotra" w:date="2021-09-30T23:50:00Z"/>
                    <w:rFonts w:ascii="Verdana" w:eastAsia="Times New Roman" w:hAnsi="Verdana" w:cs="Times New Roman"/>
                    <w:color w:val="000000"/>
                    <w:sz w:val="10"/>
                    <w:szCs w:val="10"/>
                    <w:lang w:val="en-US"/>
                  </w:rPr>
                </w:rPrChange>
              </w:rPr>
            </w:pPr>
            <w:ins w:id="27844" w:author="Hardik Malhotra" w:date="2021-09-30T23:50:00Z">
              <w:r w:rsidRPr="0069225A">
                <w:rPr>
                  <w:rFonts w:ascii="Verdana" w:hAnsi="Verdana" w:cs="Arial"/>
                  <w:color w:val="000000"/>
                  <w:sz w:val="10"/>
                  <w:szCs w:val="10"/>
                  <w:rPrChange w:id="27845" w:author="Hardik Malhotra" w:date="2021-09-30T23:51:00Z">
                    <w:rPr>
                      <w:rFonts w:ascii="Arial" w:hAnsi="Arial" w:cs="Arial"/>
                      <w:b/>
                      <w:bCs/>
                      <w:color w:val="000000"/>
                      <w:sz w:val="20"/>
                      <w:szCs w:val="20"/>
                    </w:rPr>
                  </w:rPrChange>
                </w:rPr>
                <w:t>27</w:t>
              </w:r>
            </w:ins>
          </w:p>
        </w:tc>
        <w:tc>
          <w:tcPr>
            <w:tcW w:w="587" w:type="dxa"/>
            <w:tcBorders>
              <w:top w:val="nil"/>
              <w:left w:val="nil"/>
              <w:bottom w:val="single" w:sz="4" w:space="0" w:color="auto"/>
              <w:right w:val="single" w:sz="4" w:space="0" w:color="auto"/>
            </w:tcBorders>
            <w:shd w:val="clear" w:color="000000" w:fill="FFFFFF"/>
            <w:noWrap/>
            <w:vAlign w:val="bottom"/>
            <w:hideMark/>
          </w:tcPr>
          <w:p w14:paraId="073D232F" w14:textId="2A63AF71" w:rsidR="0069225A" w:rsidRPr="0069225A" w:rsidRDefault="0069225A" w:rsidP="0069225A">
            <w:pPr>
              <w:spacing w:after="0" w:line="240" w:lineRule="auto"/>
              <w:jc w:val="center"/>
              <w:rPr>
                <w:ins w:id="27846" w:author="Hardik Malhotra" w:date="2021-09-30T23:50:00Z"/>
                <w:rFonts w:ascii="Verdana" w:eastAsia="Times New Roman" w:hAnsi="Verdana" w:cs="Times New Roman"/>
                <w:color w:val="000000"/>
                <w:sz w:val="10"/>
                <w:szCs w:val="10"/>
                <w:lang w:val="en-US"/>
                <w:rPrChange w:id="27847" w:author="Hardik Malhotra" w:date="2021-09-30T23:51:00Z">
                  <w:rPr>
                    <w:ins w:id="27848" w:author="Hardik Malhotra" w:date="2021-09-30T23:50:00Z"/>
                    <w:rFonts w:ascii="Verdana" w:eastAsia="Times New Roman" w:hAnsi="Verdana" w:cs="Times New Roman"/>
                    <w:color w:val="000000"/>
                    <w:sz w:val="10"/>
                    <w:szCs w:val="10"/>
                    <w:lang w:val="en-US"/>
                  </w:rPr>
                </w:rPrChange>
              </w:rPr>
            </w:pPr>
            <w:ins w:id="27849" w:author="Hardik Malhotra" w:date="2021-09-30T23:50:00Z">
              <w:r w:rsidRPr="0069225A">
                <w:rPr>
                  <w:rFonts w:ascii="Verdana" w:hAnsi="Verdana" w:cs="Arial"/>
                  <w:color w:val="000000"/>
                  <w:sz w:val="10"/>
                  <w:szCs w:val="10"/>
                  <w:rPrChange w:id="27850" w:author="Hardik Malhotra" w:date="2021-09-30T23:51:00Z">
                    <w:rPr>
                      <w:rFonts w:ascii="Arial" w:hAnsi="Arial" w:cs="Arial"/>
                      <w:b/>
                      <w:bCs/>
                      <w:color w:val="000000"/>
                      <w:sz w:val="20"/>
                      <w:szCs w:val="20"/>
                    </w:rPr>
                  </w:rPrChange>
                </w:rPr>
                <w:t>29</w:t>
              </w:r>
            </w:ins>
          </w:p>
        </w:tc>
        <w:tc>
          <w:tcPr>
            <w:tcW w:w="587" w:type="dxa"/>
            <w:tcBorders>
              <w:top w:val="nil"/>
              <w:left w:val="nil"/>
              <w:bottom w:val="single" w:sz="4" w:space="0" w:color="auto"/>
              <w:right w:val="single" w:sz="4" w:space="0" w:color="auto"/>
            </w:tcBorders>
            <w:shd w:val="clear" w:color="000000" w:fill="FFFFFF"/>
            <w:noWrap/>
            <w:vAlign w:val="bottom"/>
            <w:hideMark/>
          </w:tcPr>
          <w:p w14:paraId="4F7B65BD" w14:textId="4E2B9969" w:rsidR="0069225A" w:rsidRPr="0069225A" w:rsidRDefault="0069225A" w:rsidP="0069225A">
            <w:pPr>
              <w:spacing w:after="0" w:line="240" w:lineRule="auto"/>
              <w:jc w:val="center"/>
              <w:rPr>
                <w:ins w:id="27851" w:author="Hardik Malhotra" w:date="2021-09-30T23:50:00Z"/>
                <w:rFonts w:ascii="Verdana" w:eastAsia="Times New Roman" w:hAnsi="Verdana" w:cs="Times New Roman"/>
                <w:color w:val="000000"/>
                <w:sz w:val="10"/>
                <w:szCs w:val="10"/>
                <w:lang w:val="en-US"/>
                <w:rPrChange w:id="27852" w:author="Hardik Malhotra" w:date="2021-09-30T23:51:00Z">
                  <w:rPr>
                    <w:ins w:id="27853" w:author="Hardik Malhotra" w:date="2021-09-30T23:50:00Z"/>
                    <w:rFonts w:ascii="Verdana" w:eastAsia="Times New Roman" w:hAnsi="Verdana" w:cs="Times New Roman"/>
                    <w:color w:val="000000"/>
                    <w:sz w:val="10"/>
                    <w:szCs w:val="10"/>
                    <w:lang w:val="en-US"/>
                  </w:rPr>
                </w:rPrChange>
              </w:rPr>
            </w:pPr>
            <w:ins w:id="27854" w:author="Hardik Malhotra" w:date="2021-09-30T23:50:00Z">
              <w:r w:rsidRPr="0069225A">
                <w:rPr>
                  <w:rFonts w:ascii="Verdana" w:hAnsi="Verdana" w:cs="Arial"/>
                  <w:color w:val="000000"/>
                  <w:sz w:val="10"/>
                  <w:szCs w:val="10"/>
                  <w:rPrChange w:id="27855" w:author="Hardik Malhotra" w:date="2021-09-30T23:51:00Z">
                    <w:rPr>
                      <w:rFonts w:ascii="Arial" w:hAnsi="Arial" w:cs="Arial"/>
                      <w:b/>
                      <w:bCs/>
                      <w:color w:val="000000"/>
                      <w:sz w:val="20"/>
                      <w:szCs w:val="20"/>
                    </w:rPr>
                  </w:rPrChange>
                </w:rPr>
                <w:t>28</w:t>
              </w:r>
            </w:ins>
          </w:p>
        </w:tc>
        <w:tc>
          <w:tcPr>
            <w:tcW w:w="586" w:type="dxa"/>
            <w:tcBorders>
              <w:top w:val="nil"/>
              <w:left w:val="nil"/>
              <w:bottom w:val="single" w:sz="4" w:space="0" w:color="auto"/>
              <w:right w:val="single" w:sz="4" w:space="0" w:color="auto"/>
            </w:tcBorders>
            <w:shd w:val="clear" w:color="000000" w:fill="FFFFFF"/>
            <w:noWrap/>
            <w:vAlign w:val="bottom"/>
            <w:hideMark/>
          </w:tcPr>
          <w:p w14:paraId="4BFAEF2F" w14:textId="6A97EF12" w:rsidR="0069225A" w:rsidRPr="0069225A" w:rsidRDefault="0069225A" w:rsidP="0069225A">
            <w:pPr>
              <w:spacing w:after="0" w:line="240" w:lineRule="auto"/>
              <w:jc w:val="center"/>
              <w:rPr>
                <w:ins w:id="27856" w:author="Hardik Malhotra" w:date="2021-09-30T23:50:00Z"/>
                <w:rFonts w:ascii="Verdana" w:eastAsia="Times New Roman" w:hAnsi="Verdana" w:cs="Times New Roman"/>
                <w:color w:val="000000"/>
                <w:sz w:val="10"/>
                <w:szCs w:val="10"/>
                <w:lang w:val="en-US"/>
                <w:rPrChange w:id="27857" w:author="Hardik Malhotra" w:date="2021-09-30T23:51:00Z">
                  <w:rPr>
                    <w:ins w:id="27858" w:author="Hardik Malhotra" w:date="2021-09-30T23:50:00Z"/>
                    <w:rFonts w:ascii="Verdana" w:eastAsia="Times New Roman" w:hAnsi="Verdana" w:cs="Times New Roman"/>
                    <w:color w:val="000000"/>
                    <w:sz w:val="10"/>
                    <w:szCs w:val="10"/>
                    <w:lang w:val="en-US"/>
                  </w:rPr>
                </w:rPrChange>
              </w:rPr>
            </w:pPr>
            <w:ins w:id="27859" w:author="Hardik Malhotra" w:date="2021-09-30T23:50:00Z">
              <w:r w:rsidRPr="0069225A">
                <w:rPr>
                  <w:rFonts w:ascii="Verdana" w:hAnsi="Verdana" w:cs="Arial"/>
                  <w:color w:val="000000"/>
                  <w:sz w:val="10"/>
                  <w:szCs w:val="10"/>
                  <w:rPrChange w:id="27860" w:author="Hardik Malhotra" w:date="2021-09-30T23:51:00Z">
                    <w:rPr>
                      <w:rFonts w:ascii="Arial" w:hAnsi="Arial" w:cs="Arial"/>
                      <w:b/>
                      <w:bCs/>
                      <w:color w:val="000000"/>
                      <w:sz w:val="20"/>
                      <w:szCs w:val="20"/>
                    </w:rPr>
                  </w:rPrChange>
                </w:rPr>
                <w:t>29</w:t>
              </w:r>
            </w:ins>
          </w:p>
        </w:tc>
        <w:tc>
          <w:tcPr>
            <w:tcW w:w="586" w:type="dxa"/>
            <w:tcBorders>
              <w:top w:val="nil"/>
              <w:left w:val="nil"/>
              <w:bottom w:val="single" w:sz="4" w:space="0" w:color="auto"/>
              <w:right w:val="single" w:sz="4" w:space="0" w:color="auto"/>
            </w:tcBorders>
            <w:shd w:val="clear" w:color="000000" w:fill="FFFFFF"/>
            <w:noWrap/>
            <w:vAlign w:val="bottom"/>
            <w:hideMark/>
          </w:tcPr>
          <w:p w14:paraId="74B6AAA6" w14:textId="6D8E8F2A" w:rsidR="0069225A" w:rsidRPr="0069225A" w:rsidRDefault="0069225A" w:rsidP="0069225A">
            <w:pPr>
              <w:spacing w:after="0" w:line="240" w:lineRule="auto"/>
              <w:jc w:val="center"/>
              <w:rPr>
                <w:ins w:id="27861" w:author="Hardik Malhotra" w:date="2021-09-30T23:50:00Z"/>
                <w:rFonts w:ascii="Verdana" w:eastAsia="Times New Roman" w:hAnsi="Verdana" w:cs="Times New Roman"/>
                <w:color w:val="000000"/>
                <w:sz w:val="10"/>
                <w:szCs w:val="10"/>
                <w:lang w:val="en-US"/>
                <w:rPrChange w:id="27862" w:author="Hardik Malhotra" w:date="2021-09-30T23:51:00Z">
                  <w:rPr>
                    <w:ins w:id="27863" w:author="Hardik Malhotra" w:date="2021-09-30T23:50:00Z"/>
                    <w:rFonts w:ascii="Verdana" w:eastAsia="Times New Roman" w:hAnsi="Verdana" w:cs="Times New Roman"/>
                    <w:color w:val="000000"/>
                    <w:sz w:val="10"/>
                    <w:szCs w:val="10"/>
                    <w:lang w:val="en-US"/>
                  </w:rPr>
                </w:rPrChange>
              </w:rPr>
            </w:pPr>
            <w:ins w:id="27864" w:author="Hardik Malhotra" w:date="2021-09-30T23:50:00Z">
              <w:r w:rsidRPr="0069225A">
                <w:rPr>
                  <w:rFonts w:ascii="Verdana" w:hAnsi="Verdana" w:cs="Arial"/>
                  <w:color w:val="000000"/>
                  <w:sz w:val="10"/>
                  <w:szCs w:val="10"/>
                  <w:rPrChange w:id="27865" w:author="Hardik Malhotra" w:date="2021-09-30T23:51:00Z">
                    <w:rPr>
                      <w:rFonts w:ascii="Arial" w:hAnsi="Arial" w:cs="Arial"/>
                      <w:b/>
                      <w:bCs/>
                      <w:color w:val="000000"/>
                      <w:sz w:val="20"/>
                      <w:szCs w:val="20"/>
                    </w:rPr>
                  </w:rPrChange>
                </w:rPr>
                <w:t>29</w:t>
              </w:r>
            </w:ins>
          </w:p>
        </w:tc>
        <w:tc>
          <w:tcPr>
            <w:tcW w:w="586" w:type="dxa"/>
            <w:tcBorders>
              <w:top w:val="nil"/>
              <w:left w:val="nil"/>
              <w:bottom w:val="single" w:sz="4" w:space="0" w:color="auto"/>
              <w:right w:val="single" w:sz="4" w:space="0" w:color="auto"/>
            </w:tcBorders>
            <w:shd w:val="clear" w:color="000000" w:fill="FFFFFF"/>
            <w:noWrap/>
            <w:vAlign w:val="bottom"/>
            <w:hideMark/>
          </w:tcPr>
          <w:p w14:paraId="1EBD9493" w14:textId="424897AF" w:rsidR="0069225A" w:rsidRPr="0069225A" w:rsidRDefault="0069225A" w:rsidP="0069225A">
            <w:pPr>
              <w:spacing w:after="0" w:line="240" w:lineRule="auto"/>
              <w:jc w:val="center"/>
              <w:rPr>
                <w:ins w:id="27866" w:author="Hardik Malhotra" w:date="2021-09-30T23:50:00Z"/>
                <w:rFonts w:ascii="Verdana" w:eastAsia="Times New Roman" w:hAnsi="Verdana" w:cs="Times New Roman"/>
                <w:color w:val="000000"/>
                <w:sz w:val="10"/>
                <w:szCs w:val="10"/>
                <w:lang w:val="en-US"/>
                <w:rPrChange w:id="27867" w:author="Hardik Malhotra" w:date="2021-09-30T23:51:00Z">
                  <w:rPr>
                    <w:ins w:id="27868" w:author="Hardik Malhotra" w:date="2021-09-30T23:50:00Z"/>
                    <w:rFonts w:ascii="Verdana" w:eastAsia="Times New Roman" w:hAnsi="Verdana" w:cs="Times New Roman"/>
                    <w:color w:val="000000"/>
                    <w:sz w:val="10"/>
                    <w:szCs w:val="10"/>
                    <w:lang w:val="en-US"/>
                  </w:rPr>
                </w:rPrChange>
              </w:rPr>
            </w:pPr>
            <w:ins w:id="27869" w:author="Hardik Malhotra" w:date="2021-09-30T23:50:00Z">
              <w:r w:rsidRPr="0069225A">
                <w:rPr>
                  <w:rFonts w:ascii="Verdana" w:hAnsi="Verdana" w:cs="Arial"/>
                  <w:color w:val="000000"/>
                  <w:sz w:val="10"/>
                  <w:szCs w:val="10"/>
                  <w:rPrChange w:id="27870" w:author="Hardik Malhotra" w:date="2021-09-30T23:51:00Z">
                    <w:rPr>
                      <w:rFonts w:ascii="Arial" w:hAnsi="Arial" w:cs="Arial"/>
                      <w:b/>
                      <w:bCs/>
                      <w:color w:val="000000"/>
                      <w:sz w:val="20"/>
                      <w:szCs w:val="20"/>
                    </w:rPr>
                  </w:rPrChange>
                </w:rPr>
                <w:t>28</w:t>
              </w:r>
            </w:ins>
          </w:p>
        </w:tc>
        <w:tc>
          <w:tcPr>
            <w:tcW w:w="586" w:type="dxa"/>
            <w:tcBorders>
              <w:top w:val="nil"/>
              <w:left w:val="nil"/>
              <w:bottom w:val="single" w:sz="4" w:space="0" w:color="auto"/>
              <w:right w:val="single" w:sz="4" w:space="0" w:color="auto"/>
            </w:tcBorders>
            <w:shd w:val="clear" w:color="000000" w:fill="FFFFFF"/>
            <w:noWrap/>
            <w:vAlign w:val="bottom"/>
            <w:hideMark/>
          </w:tcPr>
          <w:p w14:paraId="69F97F07" w14:textId="129CB309" w:rsidR="0069225A" w:rsidRPr="0069225A" w:rsidRDefault="0069225A" w:rsidP="0069225A">
            <w:pPr>
              <w:spacing w:after="0" w:line="240" w:lineRule="auto"/>
              <w:jc w:val="center"/>
              <w:rPr>
                <w:ins w:id="27871" w:author="Hardik Malhotra" w:date="2021-09-30T23:50:00Z"/>
                <w:rFonts w:ascii="Verdana" w:eastAsia="Times New Roman" w:hAnsi="Verdana" w:cs="Times New Roman"/>
                <w:color w:val="000000"/>
                <w:sz w:val="10"/>
                <w:szCs w:val="10"/>
                <w:lang w:val="en-US"/>
                <w:rPrChange w:id="27872" w:author="Hardik Malhotra" w:date="2021-09-30T23:51:00Z">
                  <w:rPr>
                    <w:ins w:id="27873" w:author="Hardik Malhotra" w:date="2021-09-30T23:50:00Z"/>
                    <w:rFonts w:ascii="Verdana" w:eastAsia="Times New Roman" w:hAnsi="Verdana" w:cs="Times New Roman"/>
                    <w:color w:val="000000"/>
                    <w:sz w:val="10"/>
                    <w:szCs w:val="10"/>
                    <w:lang w:val="en-US"/>
                  </w:rPr>
                </w:rPrChange>
              </w:rPr>
            </w:pPr>
            <w:ins w:id="27874" w:author="Hardik Malhotra" w:date="2021-09-30T23:50:00Z">
              <w:r w:rsidRPr="0069225A">
                <w:rPr>
                  <w:rFonts w:ascii="Verdana" w:hAnsi="Verdana" w:cs="Arial"/>
                  <w:color w:val="000000"/>
                  <w:sz w:val="10"/>
                  <w:szCs w:val="10"/>
                  <w:rPrChange w:id="27875" w:author="Hardik Malhotra" w:date="2021-09-30T23:51:00Z">
                    <w:rPr>
                      <w:rFonts w:ascii="Arial" w:hAnsi="Arial" w:cs="Arial"/>
                      <w:b/>
                      <w:bCs/>
                      <w:color w:val="000000"/>
                      <w:sz w:val="20"/>
                      <w:szCs w:val="20"/>
                    </w:rPr>
                  </w:rPrChange>
                </w:rPr>
                <w:t>30</w:t>
              </w:r>
            </w:ins>
          </w:p>
        </w:tc>
        <w:tc>
          <w:tcPr>
            <w:tcW w:w="586" w:type="dxa"/>
            <w:tcBorders>
              <w:top w:val="nil"/>
              <w:left w:val="nil"/>
              <w:bottom w:val="single" w:sz="4" w:space="0" w:color="auto"/>
              <w:right w:val="single" w:sz="4" w:space="0" w:color="auto"/>
            </w:tcBorders>
            <w:shd w:val="clear" w:color="000000" w:fill="FFFFFF"/>
            <w:noWrap/>
            <w:vAlign w:val="bottom"/>
            <w:hideMark/>
          </w:tcPr>
          <w:p w14:paraId="238B0F27" w14:textId="5DDCA7D6" w:rsidR="0069225A" w:rsidRPr="0069225A" w:rsidRDefault="0069225A" w:rsidP="0069225A">
            <w:pPr>
              <w:spacing w:after="0" w:line="240" w:lineRule="auto"/>
              <w:jc w:val="center"/>
              <w:rPr>
                <w:ins w:id="27876" w:author="Hardik Malhotra" w:date="2021-09-30T23:50:00Z"/>
                <w:rFonts w:ascii="Verdana" w:eastAsia="Times New Roman" w:hAnsi="Verdana" w:cs="Times New Roman"/>
                <w:color w:val="000000"/>
                <w:sz w:val="10"/>
                <w:szCs w:val="10"/>
                <w:lang w:val="en-US"/>
                <w:rPrChange w:id="27877" w:author="Hardik Malhotra" w:date="2021-09-30T23:51:00Z">
                  <w:rPr>
                    <w:ins w:id="27878" w:author="Hardik Malhotra" w:date="2021-09-30T23:50:00Z"/>
                    <w:rFonts w:ascii="Verdana" w:eastAsia="Times New Roman" w:hAnsi="Verdana" w:cs="Times New Roman"/>
                    <w:color w:val="000000"/>
                    <w:sz w:val="10"/>
                    <w:szCs w:val="10"/>
                    <w:lang w:val="en-US"/>
                  </w:rPr>
                </w:rPrChange>
              </w:rPr>
            </w:pPr>
            <w:ins w:id="27879" w:author="Hardik Malhotra" w:date="2021-09-30T23:50:00Z">
              <w:r w:rsidRPr="0069225A">
                <w:rPr>
                  <w:rFonts w:ascii="Verdana" w:hAnsi="Verdana" w:cs="Arial"/>
                  <w:color w:val="000000"/>
                  <w:sz w:val="10"/>
                  <w:szCs w:val="10"/>
                  <w:rPrChange w:id="27880" w:author="Hardik Malhotra" w:date="2021-09-30T23:51:00Z">
                    <w:rPr>
                      <w:rFonts w:ascii="Arial" w:hAnsi="Arial" w:cs="Arial"/>
                      <w:b/>
                      <w:bCs/>
                      <w:color w:val="000000"/>
                      <w:sz w:val="20"/>
                      <w:szCs w:val="20"/>
                    </w:rPr>
                  </w:rPrChange>
                </w:rPr>
                <w:t>31</w:t>
              </w:r>
            </w:ins>
          </w:p>
        </w:tc>
        <w:tc>
          <w:tcPr>
            <w:tcW w:w="586" w:type="dxa"/>
            <w:tcBorders>
              <w:top w:val="nil"/>
              <w:left w:val="nil"/>
              <w:bottom w:val="single" w:sz="4" w:space="0" w:color="auto"/>
              <w:right w:val="single" w:sz="4" w:space="0" w:color="auto"/>
            </w:tcBorders>
            <w:shd w:val="clear" w:color="000000" w:fill="FFFFFF"/>
            <w:noWrap/>
            <w:vAlign w:val="bottom"/>
            <w:hideMark/>
          </w:tcPr>
          <w:p w14:paraId="28D11C51" w14:textId="586A9D98" w:rsidR="0069225A" w:rsidRPr="0069225A" w:rsidRDefault="0069225A" w:rsidP="0069225A">
            <w:pPr>
              <w:spacing w:after="0" w:line="240" w:lineRule="auto"/>
              <w:jc w:val="center"/>
              <w:rPr>
                <w:ins w:id="27881" w:author="Hardik Malhotra" w:date="2021-09-30T23:50:00Z"/>
                <w:rFonts w:ascii="Verdana" w:eastAsia="Times New Roman" w:hAnsi="Verdana" w:cs="Times New Roman"/>
                <w:color w:val="000000"/>
                <w:sz w:val="10"/>
                <w:szCs w:val="10"/>
                <w:lang w:val="en-US"/>
                <w:rPrChange w:id="27882" w:author="Hardik Malhotra" w:date="2021-09-30T23:51:00Z">
                  <w:rPr>
                    <w:ins w:id="27883" w:author="Hardik Malhotra" w:date="2021-09-30T23:50:00Z"/>
                    <w:rFonts w:ascii="Verdana" w:eastAsia="Times New Roman" w:hAnsi="Verdana" w:cs="Times New Roman"/>
                    <w:color w:val="000000"/>
                    <w:sz w:val="10"/>
                    <w:szCs w:val="10"/>
                    <w:lang w:val="en-US"/>
                  </w:rPr>
                </w:rPrChange>
              </w:rPr>
            </w:pPr>
            <w:ins w:id="27884" w:author="Hardik Malhotra" w:date="2021-09-30T23:50:00Z">
              <w:r w:rsidRPr="0069225A">
                <w:rPr>
                  <w:rFonts w:ascii="Verdana" w:hAnsi="Verdana" w:cs="Arial"/>
                  <w:color w:val="000000"/>
                  <w:sz w:val="10"/>
                  <w:szCs w:val="10"/>
                  <w:rPrChange w:id="27885" w:author="Hardik Malhotra" w:date="2021-09-30T23:51:00Z">
                    <w:rPr>
                      <w:rFonts w:ascii="Arial" w:hAnsi="Arial" w:cs="Arial"/>
                      <w:b/>
                      <w:bCs/>
                      <w:color w:val="000000"/>
                      <w:sz w:val="20"/>
                      <w:szCs w:val="20"/>
                    </w:rPr>
                  </w:rPrChange>
                </w:rPr>
                <w:t>33</w:t>
              </w:r>
            </w:ins>
          </w:p>
        </w:tc>
        <w:tc>
          <w:tcPr>
            <w:tcW w:w="586" w:type="dxa"/>
            <w:tcBorders>
              <w:top w:val="nil"/>
              <w:left w:val="nil"/>
              <w:bottom w:val="single" w:sz="4" w:space="0" w:color="auto"/>
              <w:right w:val="single" w:sz="4" w:space="0" w:color="auto"/>
            </w:tcBorders>
            <w:shd w:val="clear" w:color="000000" w:fill="FFFFFF"/>
            <w:noWrap/>
            <w:vAlign w:val="bottom"/>
            <w:hideMark/>
          </w:tcPr>
          <w:p w14:paraId="79381E66" w14:textId="04935DFD" w:rsidR="0069225A" w:rsidRPr="0069225A" w:rsidRDefault="0069225A" w:rsidP="0069225A">
            <w:pPr>
              <w:spacing w:after="0" w:line="240" w:lineRule="auto"/>
              <w:jc w:val="center"/>
              <w:rPr>
                <w:ins w:id="27886" w:author="Hardik Malhotra" w:date="2021-09-30T23:50:00Z"/>
                <w:rFonts w:ascii="Verdana" w:eastAsia="Times New Roman" w:hAnsi="Verdana" w:cs="Times New Roman"/>
                <w:color w:val="000000"/>
                <w:sz w:val="10"/>
                <w:szCs w:val="10"/>
                <w:lang w:val="en-US"/>
                <w:rPrChange w:id="27887" w:author="Hardik Malhotra" w:date="2021-09-30T23:51:00Z">
                  <w:rPr>
                    <w:ins w:id="27888" w:author="Hardik Malhotra" w:date="2021-09-30T23:50:00Z"/>
                    <w:rFonts w:ascii="Verdana" w:eastAsia="Times New Roman" w:hAnsi="Verdana" w:cs="Times New Roman"/>
                    <w:color w:val="000000"/>
                    <w:sz w:val="10"/>
                    <w:szCs w:val="10"/>
                    <w:lang w:val="en-US"/>
                  </w:rPr>
                </w:rPrChange>
              </w:rPr>
            </w:pPr>
            <w:ins w:id="27889" w:author="Hardik Malhotra" w:date="2021-09-30T23:50:00Z">
              <w:r w:rsidRPr="0069225A">
                <w:rPr>
                  <w:rFonts w:ascii="Verdana" w:hAnsi="Verdana" w:cs="Arial"/>
                  <w:color w:val="000000"/>
                  <w:sz w:val="10"/>
                  <w:szCs w:val="10"/>
                  <w:rPrChange w:id="27890" w:author="Hardik Malhotra" w:date="2021-09-30T23:51:00Z">
                    <w:rPr>
                      <w:rFonts w:ascii="Arial" w:hAnsi="Arial" w:cs="Arial"/>
                      <w:b/>
                      <w:bCs/>
                      <w:color w:val="000000"/>
                      <w:sz w:val="20"/>
                      <w:szCs w:val="20"/>
                    </w:rPr>
                  </w:rPrChange>
                </w:rPr>
                <w:t>34</w:t>
              </w:r>
            </w:ins>
          </w:p>
        </w:tc>
        <w:tc>
          <w:tcPr>
            <w:tcW w:w="586" w:type="dxa"/>
            <w:tcBorders>
              <w:top w:val="nil"/>
              <w:left w:val="nil"/>
              <w:bottom w:val="single" w:sz="4" w:space="0" w:color="auto"/>
              <w:right w:val="single" w:sz="4" w:space="0" w:color="auto"/>
            </w:tcBorders>
            <w:shd w:val="clear" w:color="000000" w:fill="FFFFFF"/>
            <w:noWrap/>
            <w:vAlign w:val="bottom"/>
            <w:hideMark/>
          </w:tcPr>
          <w:p w14:paraId="78F31A20" w14:textId="463AF4DC" w:rsidR="0069225A" w:rsidRPr="0069225A" w:rsidRDefault="0069225A" w:rsidP="0069225A">
            <w:pPr>
              <w:spacing w:after="0" w:line="240" w:lineRule="auto"/>
              <w:jc w:val="center"/>
              <w:rPr>
                <w:ins w:id="27891" w:author="Hardik Malhotra" w:date="2021-09-30T23:50:00Z"/>
                <w:rFonts w:ascii="Verdana" w:eastAsia="Times New Roman" w:hAnsi="Verdana" w:cs="Times New Roman"/>
                <w:color w:val="000000"/>
                <w:sz w:val="10"/>
                <w:szCs w:val="10"/>
                <w:lang w:val="en-US"/>
                <w:rPrChange w:id="27892" w:author="Hardik Malhotra" w:date="2021-09-30T23:51:00Z">
                  <w:rPr>
                    <w:ins w:id="27893" w:author="Hardik Malhotra" w:date="2021-09-30T23:50:00Z"/>
                    <w:rFonts w:ascii="Verdana" w:eastAsia="Times New Roman" w:hAnsi="Verdana" w:cs="Times New Roman"/>
                    <w:color w:val="000000"/>
                    <w:sz w:val="10"/>
                    <w:szCs w:val="10"/>
                    <w:lang w:val="en-US"/>
                  </w:rPr>
                </w:rPrChange>
              </w:rPr>
            </w:pPr>
            <w:ins w:id="27894" w:author="Hardik Malhotra" w:date="2021-09-30T23:50:00Z">
              <w:r w:rsidRPr="0069225A">
                <w:rPr>
                  <w:rFonts w:ascii="Verdana" w:hAnsi="Verdana" w:cs="Arial"/>
                  <w:color w:val="000000"/>
                  <w:sz w:val="10"/>
                  <w:szCs w:val="10"/>
                  <w:rPrChange w:id="27895" w:author="Hardik Malhotra" w:date="2021-09-30T23:51:00Z">
                    <w:rPr>
                      <w:rFonts w:ascii="Arial" w:hAnsi="Arial" w:cs="Arial"/>
                      <w:b/>
                      <w:bCs/>
                      <w:color w:val="000000"/>
                      <w:sz w:val="20"/>
                      <w:szCs w:val="20"/>
                    </w:rPr>
                  </w:rPrChange>
                </w:rPr>
                <w:t>35</w:t>
              </w:r>
            </w:ins>
          </w:p>
        </w:tc>
        <w:tc>
          <w:tcPr>
            <w:tcW w:w="586" w:type="dxa"/>
            <w:tcBorders>
              <w:top w:val="nil"/>
              <w:left w:val="nil"/>
              <w:bottom w:val="single" w:sz="4" w:space="0" w:color="auto"/>
              <w:right w:val="single" w:sz="4" w:space="0" w:color="auto"/>
            </w:tcBorders>
            <w:shd w:val="clear" w:color="000000" w:fill="FFFFFF"/>
            <w:noWrap/>
            <w:vAlign w:val="bottom"/>
            <w:hideMark/>
          </w:tcPr>
          <w:p w14:paraId="213E2D32" w14:textId="003C74C1" w:rsidR="0069225A" w:rsidRPr="0069225A" w:rsidRDefault="0069225A" w:rsidP="0069225A">
            <w:pPr>
              <w:spacing w:after="0" w:line="240" w:lineRule="auto"/>
              <w:jc w:val="center"/>
              <w:rPr>
                <w:ins w:id="27896" w:author="Hardik Malhotra" w:date="2021-09-30T23:50:00Z"/>
                <w:rFonts w:ascii="Verdana" w:eastAsia="Times New Roman" w:hAnsi="Verdana" w:cs="Times New Roman"/>
                <w:color w:val="000000"/>
                <w:sz w:val="10"/>
                <w:szCs w:val="10"/>
                <w:lang w:val="en-US"/>
                <w:rPrChange w:id="27897" w:author="Hardik Malhotra" w:date="2021-09-30T23:51:00Z">
                  <w:rPr>
                    <w:ins w:id="27898" w:author="Hardik Malhotra" w:date="2021-09-30T23:50:00Z"/>
                    <w:rFonts w:ascii="Verdana" w:eastAsia="Times New Roman" w:hAnsi="Verdana" w:cs="Times New Roman"/>
                    <w:color w:val="000000"/>
                    <w:sz w:val="10"/>
                    <w:szCs w:val="10"/>
                    <w:lang w:val="en-US"/>
                  </w:rPr>
                </w:rPrChange>
              </w:rPr>
            </w:pPr>
            <w:ins w:id="27899" w:author="Hardik Malhotra" w:date="2021-09-30T23:50:00Z">
              <w:r w:rsidRPr="0069225A">
                <w:rPr>
                  <w:rFonts w:ascii="Verdana" w:hAnsi="Verdana" w:cs="Arial"/>
                  <w:color w:val="000000"/>
                  <w:sz w:val="10"/>
                  <w:szCs w:val="10"/>
                  <w:rPrChange w:id="27900" w:author="Hardik Malhotra" w:date="2021-09-30T23:51:00Z">
                    <w:rPr>
                      <w:rFonts w:ascii="Arial" w:hAnsi="Arial" w:cs="Arial"/>
                      <w:b/>
                      <w:bCs/>
                      <w:color w:val="000000"/>
                      <w:sz w:val="20"/>
                      <w:szCs w:val="20"/>
                    </w:rPr>
                  </w:rPrChange>
                </w:rPr>
                <w:t>37</w:t>
              </w:r>
            </w:ins>
          </w:p>
        </w:tc>
        <w:tc>
          <w:tcPr>
            <w:tcW w:w="586" w:type="dxa"/>
            <w:tcBorders>
              <w:top w:val="nil"/>
              <w:left w:val="nil"/>
              <w:bottom w:val="single" w:sz="4" w:space="0" w:color="auto"/>
              <w:right w:val="single" w:sz="4" w:space="0" w:color="auto"/>
            </w:tcBorders>
            <w:shd w:val="clear" w:color="000000" w:fill="FFFFFF"/>
            <w:noWrap/>
            <w:vAlign w:val="bottom"/>
            <w:hideMark/>
          </w:tcPr>
          <w:p w14:paraId="69589C78" w14:textId="0470041A" w:rsidR="0069225A" w:rsidRPr="0069225A" w:rsidRDefault="0069225A" w:rsidP="0069225A">
            <w:pPr>
              <w:spacing w:after="0" w:line="240" w:lineRule="auto"/>
              <w:jc w:val="center"/>
              <w:rPr>
                <w:ins w:id="27901" w:author="Hardik Malhotra" w:date="2021-09-30T23:50:00Z"/>
                <w:rFonts w:ascii="Verdana" w:eastAsia="Times New Roman" w:hAnsi="Verdana" w:cs="Times New Roman"/>
                <w:color w:val="000000"/>
                <w:sz w:val="10"/>
                <w:szCs w:val="10"/>
                <w:lang w:val="en-US"/>
                <w:rPrChange w:id="27902" w:author="Hardik Malhotra" w:date="2021-09-30T23:51:00Z">
                  <w:rPr>
                    <w:ins w:id="27903" w:author="Hardik Malhotra" w:date="2021-09-30T23:50:00Z"/>
                    <w:rFonts w:ascii="Verdana" w:eastAsia="Times New Roman" w:hAnsi="Verdana" w:cs="Times New Roman"/>
                    <w:color w:val="000000"/>
                    <w:sz w:val="10"/>
                    <w:szCs w:val="10"/>
                    <w:lang w:val="en-US"/>
                  </w:rPr>
                </w:rPrChange>
              </w:rPr>
            </w:pPr>
            <w:ins w:id="27904" w:author="Hardik Malhotra" w:date="2021-09-30T23:50:00Z">
              <w:r w:rsidRPr="0069225A">
                <w:rPr>
                  <w:rFonts w:ascii="Verdana" w:hAnsi="Verdana" w:cs="Arial"/>
                  <w:color w:val="000000"/>
                  <w:sz w:val="10"/>
                  <w:szCs w:val="10"/>
                  <w:rPrChange w:id="27905" w:author="Hardik Malhotra" w:date="2021-09-30T23:51:00Z">
                    <w:rPr>
                      <w:rFonts w:ascii="Arial" w:hAnsi="Arial" w:cs="Arial"/>
                      <w:b/>
                      <w:bCs/>
                      <w:color w:val="000000"/>
                      <w:sz w:val="20"/>
                      <w:szCs w:val="20"/>
                    </w:rPr>
                  </w:rPrChange>
                </w:rPr>
                <w:t>38</w:t>
              </w:r>
            </w:ins>
          </w:p>
        </w:tc>
        <w:tc>
          <w:tcPr>
            <w:tcW w:w="586" w:type="dxa"/>
            <w:tcBorders>
              <w:top w:val="nil"/>
              <w:left w:val="nil"/>
              <w:bottom w:val="single" w:sz="4" w:space="0" w:color="auto"/>
              <w:right w:val="single" w:sz="4" w:space="0" w:color="auto"/>
            </w:tcBorders>
            <w:shd w:val="clear" w:color="000000" w:fill="FFFFFF"/>
            <w:noWrap/>
            <w:vAlign w:val="bottom"/>
            <w:hideMark/>
          </w:tcPr>
          <w:p w14:paraId="0777A879" w14:textId="10D4153D" w:rsidR="0069225A" w:rsidRPr="0069225A" w:rsidRDefault="0069225A" w:rsidP="0069225A">
            <w:pPr>
              <w:spacing w:after="0" w:line="240" w:lineRule="auto"/>
              <w:jc w:val="center"/>
              <w:rPr>
                <w:ins w:id="27906" w:author="Hardik Malhotra" w:date="2021-09-30T23:50:00Z"/>
                <w:rFonts w:ascii="Verdana" w:eastAsia="Times New Roman" w:hAnsi="Verdana" w:cs="Times New Roman"/>
                <w:color w:val="000000"/>
                <w:sz w:val="10"/>
                <w:szCs w:val="10"/>
                <w:lang w:val="en-US"/>
                <w:rPrChange w:id="27907" w:author="Hardik Malhotra" w:date="2021-09-30T23:51:00Z">
                  <w:rPr>
                    <w:ins w:id="27908" w:author="Hardik Malhotra" w:date="2021-09-30T23:50:00Z"/>
                    <w:rFonts w:ascii="Verdana" w:eastAsia="Times New Roman" w:hAnsi="Verdana" w:cs="Times New Roman"/>
                    <w:color w:val="000000"/>
                    <w:sz w:val="10"/>
                    <w:szCs w:val="10"/>
                    <w:lang w:val="en-US"/>
                  </w:rPr>
                </w:rPrChange>
              </w:rPr>
            </w:pPr>
            <w:ins w:id="27909" w:author="Hardik Malhotra" w:date="2021-09-30T23:50:00Z">
              <w:r w:rsidRPr="0069225A">
                <w:rPr>
                  <w:rFonts w:ascii="Verdana" w:hAnsi="Verdana" w:cs="Arial"/>
                  <w:color w:val="000000"/>
                  <w:sz w:val="10"/>
                  <w:szCs w:val="10"/>
                  <w:rPrChange w:id="27910" w:author="Hardik Malhotra" w:date="2021-09-30T23:51:00Z">
                    <w:rPr>
                      <w:rFonts w:ascii="Arial" w:hAnsi="Arial" w:cs="Arial"/>
                      <w:b/>
                      <w:bCs/>
                      <w:color w:val="000000"/>
                      <w:sz w:val="20"/>
                      <w:szCs w:val="20"/>
                    </w:rPr>
                  </w:rPrChange>
                </w:rPr>
                <w:t>39</w:t>
              </w:r>
            </w:ins>
          </w:p>
        </w:tc>
        <w:tc>
          <w:tcPr>
            <w:tcW w:w="586" w:type="dxa"/>
            <w:tcBorders>
              <w:top w:val="nil"/>
              <w:left w:val="nil"/>
              <w:bottom w:val="single" w:sz="4" w:space="0" w:color="auto"/>
              <w:right w:val="single" w:sz="4" w:space="0" w:color="auto"/>
            </w:tcBorders>
            <w:shd w:val="clear" w:color="000000" w:fill="FFFFFF"/>
            <w:noWrap/>
            <w:vAlign w:val="bottom"/>
            <w:hideMark/>
          </w:tcPr>
          <w:p w14:paraId="1486ED9F" w14:textId="25E40CCD" w:rsidR="0069225A" w:rsidRPr="0069225A" w:rsidRDefault="0069225A" w:rsidP="0069225A">
            <w:pPr>
              <w:spacing w:after="0" w:line="240" w:lineRule="auto"/>
              <w:jc w:val="center"/>
              <w:rPr>
                <w:ins w:id="27911" w:author="Hardik Malhotra" w:date="2021-09-30T23:50:00Z"/>
                <w:rFonts w:ascii="Verdana" w:eastAsia="Times New Roman" w:hAnsi="Verdana" w:cs="Times New Roman"/>
                <w:color w:val="000000"/>
                <w:sz w:val="10"/>
                <w:szCs w:val="10"/>
                <w:lang w:val="en-US"/>
                <w:rPrChange w:id="27912" w:author="Hardik Malhotra" w:date="2021-09-30T23:51:00Z">
                  <w:rPr>
                    <w:ins w:id="27913" w:author="Hardik Malhotra" w:date="2021-09-30T23:50:00Z"/>
                    <w:rFonts w:ascii="Verdana" w:eastAsia="Times New Roman" w:hAnsi="Verdana" w:cs="Times New Roman"/>
                    <w:color w:val="000000"/>
                    <w:sz w:val="10"/>
                    <w:szCs w:val="10"/>
                    <w:lang w:val="en-US"/>
                  </w:rPr>
                </w:rPrChange>
              </w:rPr>
            </w:pPr>
            <w:ins w:id="27914" w:author="Hardik Malhotra" w:date="2021-09-30T23:50:00Z">
              <w:r w:rsidRPr="0069225A">
                <w:rPr>
                  <w:rFonts w:ascii="Verdana" w:hAnsi="Verdana" w:cs="Arial"/>
                  <w:color w:val="000000"/>
                  <w:sz w:val="10"/>
                  <w:szCs w:val="10"/>
                  <w:rPrChange w:id="27915" w:author="Hardik Malhotra" w:date="2021-09-30T23:51:00Z">
                    <w:rPr>
                      <w:rFonts w:ascii="Arial" w:hAnsi="Arial" w:cs="Arial"/>
                      <w:b/>
                      <w:bCs/>
                      <w:color w:val="000000"/>
                      <w:sz w:val="20"/>
                      <w:szCs w:val="20"/>
                    </w:rPr>
                  </w:rPrChange>
                </w:rPr>
                <w:t>40</w:t>
              </w:r>
            </w:ins>
          </w:p>
        </w:tc>
        <w:tc>
          <w:tcPr>
            <w:tcW w:w="586" w:type="dxa"/>
            <w:tcBorders>
              <w:top w:val="nil"/>
              <w:left w:val="nil"/>
              <w:bottom w:val="single" w:sz="4" w:space="0" w:color="auto"/>
              <w:right w:val="single" w:sz="4" w:space="0" w:color="auto"/>
            </w:tcBorders>
            <w:shd w:val="clear" w:color="000000" w:fill="FFFFFF"/>
            <w:noWrap/>
            <w:vAlign w:val="bottom"/>
            <w:hideMark/>
          </w:tcPr>
          <w:p w14:paraId="1756A111" w14:textId="00435E9B" w:rsidR="0069225A" w:rsidRPr="0069225A" w:rsidRDefault="0069225A" w:rsidP="0069225A">
            <w:pPr>
              <w:spacing w:after="0" w:line="240" w:lineRule="auto"/>
              <w:jc w:val="center"/>
              <w:rPr>
                <w:ins w:id="27916" w:author="Hardik Malhotra" w:date="2021-09-30T23:50:00Z"/>
                <w:rFonts w:ascii="Verdana" w:eastAsia="Times New Roman" w:hAnsi="Verdana" w:cs="Times New Roman"/>
                <w:color w:val="000000"/>
                <w:sz w:val="10"/>
                <w:szCs w:val="10"/>
                <w:lang w:val="en-US"/>
                <w:rPrChange w:id="27917" w:author="Hardik Malhotra" w:date="2021-09-30T23:51:00Z">
                  <w:rPr>
                    <w:ins w:id="27918" w:author="Hardik Malhotra" w:date="2021-09-30T23:50:00Z"/>
                    <w:rFonts w:ascii="Verdana" w:eastAsia="Times New Roman" w:hAnsi="Verdana" w:cs="Times New Roman"/>
                    <w:color w:val="000000"/>
                    <w:sz w:val="10"/>
                    <w:szCs w:val="10"/>
                    <w:lang w:val="en-US"/>
                  </w:rPr>
                </w:rPrChange>
              </w:rPr>
            </w:pPr>
            <w:ins w:id="27919" w:author="Hardik Malhotra" w:date="2021-09-30T23:50:00Z">
              <w:r w:rsidRPr="0069225A">
                <w:rPr>
                  <w:rFonts w:ascii="Verdana" w:hAnsi="Verdana" w:cs="Arial"/>
                  <w:color w:val="000000"/>
                  <w:sz w:val="10"/>
                  <w:szCs w:val="10"/>
                  <w:rPrChange w:id="27920" w:author="Hardik Malhotra" w:date="2021-09-30T23:51:00Z">
                    <w:rPr>
                      <w:rFonts w:ascii="Arial" w:hAnsi="Arial" w:cs="Arial"/>
                      <w:b/>
                      <w:bCs/>
                      <w:color w:val="000000"/>
                      <w:sz w:val="20"/>
                      <w:szCs w:val="20"/>
                    </w:rPr>
                  </w:rPrChange>
                </w:rPr>
                <w:t>42</w:t>
              </w:r>
            </w:ins>
          </w:p>
        </w:tc>
      </w:tr>
      <w:tr w:rsidR="0069225A" w:rsidRPr="00257590" w14:paraId="50DA8A60" w14:textId="77777777" w:rsidTr="00092529">
        <w:trPr>
          <w:trHeight w:val="334"/>
          <w:ins w:id="27921" w:author="Hardik Malhotra" w:date="2021-09-30T23:50:00Z"/>
        </w:trPr>
        <w:tc>
          <w:tcPr>
            <w:tcW w:w="966" w:type="dxa"/>
            <w:tcBorders>
              <w:top w:val="nil"/>
              <w:left w:val="single" w:sz="4" w:space="0" w:color="auto"/>
              <w:bottom w:val="single" w:sz="4" w:space="0" w:color="auto"/>
              <w:right w:val="single" w:sz="4" w:space="0" w:color="auto"/>
            </w:tcBorders>
            <w:shd w:val="clear" w:color="000000" w:fill="FFFFFF"/>
            <w:noWrap/>
            <w:vAlign w:val="bottom"/>
            <w:hideMark/>
          </w:tcPr>
          <w:p w14:paraId="18AEF292" w14:textId="77777777" w:rsidR="0069225A" w:rsidRPr="00257590" w:rsidRDefault="0069225A" w:rsidP="0069225A">
            <w:pPr>
              <w:spacing w:after="0" w:line="240" w:lineRule="auto"/>
              <w:rPr>
                <w:ins w:id="27922" w:author="Hardik Malhotra" w:date="2021-09-30T23:50:00Z"/>
                <w:rFonts w:ascii="Verdana" w:eastAsia="Times New Roman" w:hAnsi="Verdana" w:cs="Times New Roman"/>
                <w:color w:val="000000"/>
                <w:sz w:val="10"/>
                <w:szCs w:val="10"/>
                <w:lang w:val="en-US"/>
              </w:rPr>
            </w:pPr>
            <w:ins w:id="27923" w:author="Hardik Malhotra" w:date="2021-09-30T23:50:00Z">
              <w:r w:rsidRPr="00257590">
                <w:rPr>
                  <w:rFonts w:ascii="Verdana" w:hAnsi="Verdana"/>
                  <w:b/>
                  <w:bCs/>
                  <w:color w:val="000000"/>
                  <w:sz w:val="10"/>
                  <w:szCs w:val="10"/>
                </w:rPr>
                <w:t>Total</w:t>
              </w:r>
            </w:ins>
          </w:p>
        </w:tc>
        <w:tc>
          <w:tcPr>
            <w:tcW w:w="587" w:type="dxa"/>
            <w:tcBorders>
              <w:top w:val="nil"/>
              <w:left w:val="nil"/>
              <w:bottom w:val="single" w:sz="4" w:space="0" w:color="auto"/>
              <w:right w:val="single" w:sz="4" w:space="0" w:color="auto"/>
            </w:tcBorders>
            <w:shd w:val="clear" w:color="000000" w:fill="FFFFFF"/>
            <w:noWrap/>
            <w:vAlign w:val="bottom"/>
            <w:hideMark/>
          </w:tcPr>
          <w:p w14:paraId="0A9C7707" w14:textId="5CA8BA9C" w:rsidR="0069225A" w:rsidRPr="0069225A" w:rsidRDefault="0069225A" w:rsidP="0069225A">
            <w:pPr>
              <w:spacing w:after="0" w:line="240" w:lineRule="auto"/>
              <w:jc w:val="center"/>
              <w:rPr>
                <w:ins w:id="27924" w:author="Hardik Malhotra" w:date="2021-09-30T23:50:00Z"/>
                <w:rFonts w:ascii="Verdana" w:eastAsia="Times New Roman" w:hAnsi="Verdana" w:cs="Times New Roman"/>
                <w:color w:val="000000"/>
                <w:sz w:val="10"/>
                <w:szCs w:val="10"/>
                <w:lang w:val="en-US"/>
                <w:rPrChange w:id="27925" w:author="Hardik Malhotra" w:date="2021-09-30T23:50:00Z">
                  <w:rPr>
                    <w:ins w:id="27926" w:author="Hardik Malhotra" w:date="2021-09-30T23:50:00Z"/>
                    <w:rFonts w:ascii="Verdana" w:eastAsia="Times New Roman" w:hAnsi="Verdana" w:cs="Times New Roman"/>
                    <w:color w:val="000000"/>
                    <w:sz w:val="10"/>
                    <w:szCs w:val="10"/>
                    <w:lang w:val="en-US"/>
                  </w:rPr>
                </w:rPrChange>
              </w:rPr>
            </w:pPr>
            <w:ins w:id="27927" w:author="Hardik Malhotra" w:date="2021-09-30T23:50:00Z">
              <w:r w:rsidRPr="0069225A">
                <w:rPr>
                  <w:rFonts w:ascii="Verdana" w:hAnsi="Verdana" w:cs="Arial"/>
                  <w:b/>
                  <w:bCs/>
                  <w:color w:val="000000"/>
                  <w:sz w:val="10"/>
                  <w:szCs w:val="10"/>
                  <w:rPrChange w:id="27928" w:author="Hardik Malhotra" w:date="2021-09-30T23:50:00Z">
                    <w:rPr>
                      <w:rFonts w:ascii="Arial" w:hAnsi="Arial" w:cs="Arial"/>
                      <w:b/>
                      <w:bCs/>
                      <w:color w:val="000000"/>
                      <w:sz w:val="20"/>
                      <w:szCs w:val="20"/>
                    </w:rPr>
                  </w:rPrChange>
                </w:rPr>
                <w:t>80</w:t>
              </w:r>
            </w:ins>
          </w:p>
        </w:tc>
        <w:tc>
          <w:tcPr>
            <w:tcW w:w="587" w:type="dxa"/>
            <w:tcBorders>
              <w:top w:val="nil"/>
              <w:left w:val="nil"/>
              <w:bottom w:val="single" w:sz="4" w:space="0" w:color="auto"/>
              <w:right w:val="single" w:sz="4" w:space="0" w:color="auto"/>
            </w:tcBorders>
            <w:shd w:val="clear" w:color="000000" w:fill="FFFFFF"/>
            <w:noWrap/>
            <w:vAlign w:val="bottom"/>
            <w:hideMark/>
          </w:tcPr>
          <w:p w14:paraId="2F8EEC8F" w14:textId="71CDF6F2" w:rsidR="0069225A" w:rsidRPr="0069225A" w:rsidRDefault="0069225A" w:rsidP="0069225A">
            <w:pPr>
              <w:spacing w:after="0" w:line="240" w:lineRule="auto"/>
              <w:jc w:val="center"/>
              <w:rPr>
                <w:ins w:id="27929" w:author="Hardik Malhotra" w:date="2021-09-30T23:50:00Z"/>
                <w:rFonts w:ascii="Verdana" w:eastAsia="Times New Roman" w:hAnsi="Verdana" w:cs="Times New Roman"/>
                <w:color w:val="000000"/>
                <w:sz w:val="10"/>
                <w:szCs w:val="10"/>
                <w:lang w:val="en-US"/>
                <w:rPrChange w:id="27930" w:author="Hardik Malhotra" w:date="2021-09-30T23:50:00Z">
                  <w:rPr>
                    <w:ins w:id="27931" w:author="Hardik Malhotra" w:date="2021-09-30T23:50:00Z"/>
                    <w:rFonts w:ascii="Verdana" w:eastAsia="Times New Roman" w:hAnsi="Verdana" w:cs="Times New Roman"/>
                    <w:color w:val="000000"/>
                    <w:sz w:val="10"/>
                    <w:szCs w:val="10"/>
                    <w:lang w:val="en-US"/>
                  </w:rPr>
                </w:rPrChange>
              </w:rPr>
            </w:pPr>
            <w:ins w:id="27932" w:author="Hardik Malhotra" w:date="2021-09-30T23:50:00Z">
              <w:r w:rsidRPr="0069225A">
                <w:rPr>
                  <w:rFonts w:ascii="Verdana" w:hAnsi="Verdana" w:cs="Arial"/>
                  <w:b/>
                  <w:bCs/>
                  <w:color w:val="000000"/>
                  <w:sz w:val="10"/>
                  <w:szCs w:val="10"/>
                  <w:rPrChange w:id="27933" w:author="Hardik Malhotra" w:date="2021-09-30T23:50:00Z">
                    <w:rPr>
                      <w:rFonts w:ascii="Arial" w:hAnsi="Arial" w:cs="Arial"/>
                      <w:b/>
                      <w:bCs/>
                      <w:color w:val="000000"/>
                      <w:sz w:val="20"/>
                      <w:szCs w:val="20"/>
                    </w:rPr>
                  </w:rPrChange>
                </w:rPr>
                <w:t>85</w:t>
              </w:r>
            </w:ins>
          </w:p>
        </w:tc>
        <w:tc>
          <w:tcPr>
            <w:tcW w:w="587" w:type="dxa"/>
            <w:tcBorders>
              <w:top w:val="nil"/>
              <w:left w:val="nil"/>
              <w:bottom w:val="single" w:sz="4" w:space="0" w:color="auto"/>
              <w:right w:val="single" w:sz="4" w:space="0" w:color="auto"/>
            </w:tcBorders>
            <w:shd w:val="clear" w:color="000000" w:fill="FFFFFF"/>
            <w:noWrap/>
            <w:vAlign w:val="bottom"/>
            <w:hideMark/>
          </w:tcPr>
          <w:p w14:paraId="1915F973" w14:textId="3E32785B" w:rsidR="0069225A" w:rsidRPr="0069225A" w:rsidRDefault="0069225A" w:rsidP="0069225A">
            <w:pPr>
              <w:spacing w:after="0" w:line="240" w:lineRule="auto"/>
              <w:jc w:val="center"/>
              <w:rPr>
                <w:ins w:id="27934" w:author="Hardik Malhotra" w:date="2021-09-30T23:50:00Z"/>
                <w:rFonts w:ascii="Verdana" w:eastAsia="Times New Roman" w:hAnsi="Verdana" w:cs="Times New Roman"/>
                <w:color w:val="000000"/>
                <w:sz w:val="10"/>
                <w:szCs w:val="10"/>
                <w:lang w:val="en-US"/>
                <w:rPrChange w:id="27935" w:author="Hardik Malhotra" w:date="2021-09-30T23:50:00Z">
                  <w:rPr>
                    <w:ins w:id="27936" w:author="Hardik Malhotra" w:date="2021-09-30T23:50:00Z"/>
                    <w:rFonts w:ascii="Verdana" w:eastAsia="Times New Roman" w:hAnsi="Verdana" w:cs="Times New Roman"/>
                    <w:color w:val="000000"/>
                    <w:sz w:val="10"/>
                    <w:szCs w:val="10"/>
                    <w:lang w:val="en-US"/>
                  </w:rPr>
                </w:rPrChange>
              </w:rPr>
            </w:pPr>
            <w:ins w:id="27937" w:author="Hardik Malhotra" w:date="2021-09-30T23:50:00Z">
              <w:r w:rsidRPr="0069225A">
                <w:rPr>
                  <w:rFonts w:ascii="Verdana" w:hAnsi="Verdana" w:cs="Arial"/>
                  <w:b/>
                  <w:bCs/>
                  <w:color w:val="000000"/>
                  <w:sz w:val="10"/>
                  <w:szCs w:val="10"/>
                  <w:rPrChange w:id="27938" w:author="Hardik Malhotra" w:date="2021-09-30T23:50:00Z">
                    <w:rPr>
                      <w:rFonts w:ascii="Arial" w:hAnsi="Arial" w:cs="Arial"/>
                      <w:b/>
                      <w:bCs/>
                      <w:color w:val="000000"/>
                      <w:sz w:val="20"/>
                      <w:szCs w:val="20"/>
                    </w:rPr>
                  </w:rPrChange>
                </w:rPr>
                <w:t>82</w:t>
              </w:r>
            </w:ins>
          </w:p>
        </w:tc>
        <w:tc>
          <w:tcPr>
            <w:tcW w:w="586" w:type="dxa"/>
            <w:tcBorders>
              <w:top w:val="nil"/>
              <w:left w:val="nil"/>
              <w:bottom w:val="single" w:sz="4" w:space="0" w:color="auto"/>
              <w:right w:val="single" w:sz="4" w:space="0" w:color="auto"/>
            </w:tcBorders>
            <w:shd w:val="clear" w:color="000000" w:fill="FFFFFF"/>
            <w:noWrap/>
            <w:vAlign w:val="bottom"/>
            <w:hideMark/>
          </w:tcPr>
          <w:p w14:paraId="7B0F7FE6" w14:textId="7FE20A94" w:rsidR="0069225A" w:rsidRPr="0069225A" w:rsidRDefault="0069225A" w:rsidP="0069225A">
            <w:pPr>
              <w:spacing w:after="0" w:line="240" w:lineRule="auto"/>
              <w:jc w:val="center"/>
              <w:rPr>
                <w:ins w:id="27939" w:author="Hardik Malhotra" w:date="2021-09-30T23:50:00Z"/>
                <w:rFonts w:ascii="Verdana" w:eastAsia="Times New Roman" w:hAnsi="Verdana" w:cs="Times New Roman"/>
                <w:color w:val="000000"/>
                <w:sz w:val="10"/>
                <w:szCs w:val="10"/>
                <w:lang w:val="en-US"/>
                <w:rPrChange w:id="27940" w:author="Hardik Malhotra" w:date="2021-09-30T23:50:00Z">
                  <w:rPr>
                    <w:ins w:id="27941" w:author="Hardik Malhotra" w:date="2021-09-30T23:50:00Z"/>
                    <w:rFonts w:ascii="Verdana" w:eastAsia="Times New Roman" w:hAnsi="Verdana" w:cs="Times New Roman"/>
                    <w:color w:val="000000"/>
                    <w:sz w:val="10"/>
                    <w:szCs w:val="10"/>
                    <w:lang w:val="en-US"/>
                  </w:rPr>
                </w:rPrChange>
              </w:rPr>
            </w:pPr>
            <w:ins w:id="27942" w:author="Hardik Malhotra" w:date="2021-09-30T23:50:00Z">
              <w:r w:rsidRPr="0069225A">
                <w:rPr>
                  <w:rFonts w:ascii="Verdana" w:hAnsi="Verdana" w:cs="Arial"/>
                  <w:b/>
                  <w:bCs/>
                  <w:color w:val="000000"/>
                  <w:sz w:val="10"/>
                  <w:szCs w:val="10"/>
                  <w:rPrChange w:id="27943" w:author="Hardik Malhotra" w:date="2021-09-30T23:50:00Z">
                    <w:rPr>
                      <w:rFonts w:ascii="Arial" w:hAnsi="Arial" w:cs="Arial"/>
                      <w:b/>
                      <w:bCs/>
                      <w:color w:val="000000"/>
                      <w:sz w:val="20"/>
                      <w:szCs w:val="20"/>
                    </w:rPr>
                  </w:rPrChange>
                </w:rPr>
                <w:t>86</w:t>
              </w:r>
            </w:ins>
          </w:p>
        </w:tc>
        <w:tc>
          <w:tcPr>
            <w:tcW w:w="586" w:type="dxa"/>
            <w:tcBorders>
              <w:top w:val="nil"/>
              <w:left w:val="nil"/>
              <w:bottom w:val="single" w:sz="4" w:space="0" w:color="auto"/>
              <w:right w:val="single" w:sz="4" w:space="0" w:color="auto"/>
            </w:tcBorders>
            <w:shd w:val="clear" w:color="000000" w:fill="FFFFFF"/>
            <w:noWrap/>
            <w:vAlign w:val="bottom"/>
            <w:hideMark/>
          </w:tcPr>
          <w:p w14:paraId="1CAA9391" w14:textId="71A83636" w:rsidR="0069225A" w:rsidRPr="0069225A" w:rsidRDefault="0069225A" w:rsidP="0069225A">
            <w:pPr>
              <w:spacing w:after="0" w:line="240" w:lineRule="auto"/>
              <w:jc w:val="center"/>
              <w:rPr>
                <w:ins w:id="27944" w:author="Hardik Malhotra" w:date="2021-09-30T23:50:00Z"/>
                <w:rFonts w:ascii="Verdana" w:eastAsia="Times New Roman" w:hAnsi="Verdana" w:cs="Times New Roman"/>
                <w:color w:val="000000"/>
                <w:sz w:val="10"/>
                <w:szCs w:val="10"/>
                <w:lang w:val="en-US"/>
                <w:rPrChange w:id="27945" w:author="Hardik Malhotra" w:date="2021-09-30T23:50:00Z">
                  <w:rPr>
                    <w:ins w:id="27946" w:author="Hardik Malhotra" w:date="2021-09-30T23:50:00Z"/>
                    <w:rFonts w:ascii="Verdana" w:eastAsia="Times New Roman" w:hAnsi="Verdana" w:cs="Times New Roman"/>
                    <w:color w:val="000000"/>
                    <w:sz w:val="10"/>
                    <w:szCs w:val="10"/>
                    <w:lang w:val="en-US"/>
                  </w:rPr>
                </w:rPrChange>
              </w:rPr>
            </w:pPr>
            <w:ins w:id="27947" w:author="Hardik Malhotra" w:date="2021-09-30T23:50:00Z">
              <w:r w:rsidRPr="0069225A">
                <w:rPr>
                  <w:rFonts w:ascii="Verdana" w:hAnsi="Verdana" w:cs="Arial"/>
                  <w:b/>
                  <w:bCs/>
                  <w:color w:val="000000"/>
                  <w:sz w:val="10"/>
                  <w:szCs w:val="10"/>
                  <w:rPrChange w:id="27948" w:author="Hardik Malhotra" w:date="2021-09-30T23:50:00Z">
                    <w:rPr>
                      <w:rFonts w:ascii="Arial" w:hAnsi="Arial" w:cs="Arial"/>
                      <w:b/>
                      <w:bCs/>
                      <w:color w:val="000000"/>
                      <w:sz w:val="20"/>
                      <w:szCs w:val="20"/>
                    </w:rPr>
                  </w:rPrChange>
                </w:rPr>
                <w:t>85</w:t>
              </w:r>
            </w:ins>
          </w:p>
        </w:tc>
        <w:tc>
          <w:tcPr>
            <w:tcW w:w="586" w:type="dxa"/>
            <w:tcBorders>
              <w:top w:val="nil"/>
              <w:left w:val="nil"/>
              <w:bottom w:val="single" w:sz="4" w:space="0" w:color="auto"/>
              <w:right w:val="single" w:sz="4" w:space="0" w:color="auto"/>
            </w:tcBorders>
            <w:shd w:val="clear" w:color="000000" w:fill="FFFFFF"/>
            <w:noWrap/>
            <w:vAlign w:val="bottom"/>
            <w:hideMark/>
          </w:tcPr>
          <w:p w14:paraId="56EBE2A3" w14:textId="493BB61A" w:rsidR="0069225A" w:rsidRPr="0069225A" w:rsidRDefault="0069225A" w:rsidP="0069225A">
            <w:pPr>
              <w:spacing w:after="0" w:line="240" w:lineRule="auto"/>
              <w:jc w:val="center"/>
              <w:rPr>
                <w:ins w:id="27949" w:author="Hardik Malhotra" w:date="2021-09-30T23:50:00Z"/>
                <w:rFonts w:ascii="Verdana" w:eastAsia="Times New Roman" w:hAnsi="Verdana" w:cs="Times New Roman"/>
                <w:color w:val="000000"/>
                <w:sz w:val="10"/>
                <w:szCs w:val="10"/>
                <w:lang w:val="en-US"/>
                <w:rPrChange w:id="27950" w:author="Hardik Malhotra" w:date="2021-09-30T23:50:00Z">
                  <w:rPr>
                    <w:ins w:id="27951" w:author="Hardik Malhotra" w:date="2021-09-30T23:50:00Z"/>
                    <w:rFonts w:ascii="Verdana" w:eastAsia="Times New Roman" w:hAnsi="Verdana" w:cs="Times New Roman"/>
                    <w:color w:val="000000"/>
                    <w:sz w:val="10"/>
                    <w:szCs w:val="10"/>
                    <w:lang w:val="en-US"/>
                  </w:rPr>
                </w:rPrChange>
              </w:rPr>
            </w:pPr>
            <w:ins w:id="27952" w:author="Hardik Malhotra" w:date="2021-09-30T23:50:00Z">
              <w:r w:rsidRPr="0069225A">
                <w:rPr>
                  <w:rFonts w:ascii="Verdana" w:hAnsi="Verdana" w:cs="Arial"/>
                  <w:b/>
                  <w:bCs/>
                  <w:color w:val="000000"/>
                  <w:sz w:val="10"/>
                  <w:szCs w:val="10"/>
                  <w:rPrChange w:id="27953" w:author="Hardik Malhotra" w:date="2021-09-30T23:50:00Z">
                    <w:rPr>
                      <w:rFonts w:ascii="Arial" w:hAnsi="Arial" w:cs="Arial"/>
                      <w:b/>
                      <w:bCs/>
                      <w:color w:val="000000"/>
                      <w:sz w:val="20"/>
                      <w:szCs w:val="20"/>
                    </w:rPr>
                  </w:rPrChange>
                </w:rPr>
                <w:t>83</w:t>
              </w:r>
            </w:ins>
          </w:p>
        </w:tc>
        <w:tc>
          <w:tcPr>
            <w:tcW w:w="586" w:type="dxa"/>
            <w:tcBorders>
              <w:top w:val="nil"/>
              <w:left w:val="nil"/>
              <w:bottom w:val="single" w:sz="4" w:space="0" w:color="auto"/>
              <w:right w:val="single" w:sz="4" w:space="0" w:color="auto"/>
            </w:tcBorders>
            <w:shd w:val="clear" w:color="000000" w:fill="FFFFFF"/>
            <w:noWrap/>
            <w:vAlign w:val="bottom"/>
            <w:hideMark/>
          </w:tcPr>
          <w:p w14:paraId="32627390" w14:textId="4E8D0B3F" w:rsidR="0069225A" w:rsidRPr="0069225A" w:rsidRDefault="0069225A" w:rsidP="0069225A">
            <w:pPr>
              <w:spacing w:after="0" w:line="240" w:lineRule="auto"/>
              <w:jc w:val="center"/>
              <w:rPr>
                <w:ins w:id="27954" w:author="Hardik Malhotra" w:date="2021-09-30T23:50:00Z"/>
                <w:rFonts w:ascii="Verdana" w:eastAsia="Times New Roman" w:hAnsi="Verdana" w:cs="Times New Roman"/>
                <w:color w:val="000000"/>
                <w:sz w:val="10"/>
                <w:szCs w:val="10"/>
                <w:lang w:val="en-US"/>
                <w:rPrChange w:id="27955" w:author="Hardik Malhotra" w:date="2021-09-30T23:50:00Z">
                  <w:rPr>
                    <w:ins w:id="27956" w:author="Hardik Malhotra" w:date="2021-09-30T23:50:00Z"/>
                    <w:rFonts w:ascii="Verdana" w:eastAsia="Times New Roman" w:hAnsi="Verdana" w:cs="Times New Roman"/>
                    <w:color w:val="000000"/>
                    <w:sz w:val="10"/>
                    <w:szCs w:val="10"/>
                    <w:lang w:val="en-US"/>
                  </w:rPr>
                </w:rPrChange>
              </w:rPr>
            </w:pPr>
            <w:ins w:id="27957" w:author="Hardik Malhotra" w:date="2021-09-30T23:50:00Z">
              <w:r w:rsidRPr="0069225A">
                <w:rPr>
                  <w:rFonts w:ascii="Verdana" w:hAnsi="Verdana" w:cs="Arial"/>
                  <w:b/>
                  <w:bCs/>
                  <w:color w:val="000000"/>
                  <w:sz w:val="10"/>
                  <w:szCs w:val="10"/>
                  <w:rPrChange w:id="27958" w:author="Hardik Malhotra" w:date="2021-09-30T23:50:00Z">
                    <w:rPr>
                      <w:rFonts w:ascii="Arial" w:hAnsi="Arial" w:cs="Arial"/>
                      <w:b/>
                      <w:bCs/>
                      <w:color w:val="000000"/>
                      <w:sz w:val="20"/>
                      <w:szCs w:val="20"/>
                    </w:rPr>
                  </w:rPrChange>
                </w:rPr>
                <w:t>88</w:t>
              </w:r>
            </w:ins>
          </w:p>
        </w:tc>
        <w:tc>
          <w:tcPr>
            <w:tcW w:w="586" w:type="dxa"/>
            <w:tcBorders>
              <w:top w:val="nil"/>
              <w:left w:val="nil"/>
              <w:bottom w:val="single" w:sz="4" w:space="0" w:color="auto"/>
              <w:right w:val="single" w:sz="4" w:space="0" w:color="auto"/>
            </w:tcBorders>
            <w:shd w:val="clear" w:color="000000" w:fill="FFFFFF"/>
            <w:noWrap/>
            <w:vAlign w:val="bottom"/>
            <w:hideMark/>
          </w:tcPr>
          <w:p w14:paraId="05F827D1" w14:textId="46B7F81C" w:rsidR="0069225A" w:rsidRPr="0069225A" w:rsidRDefault="0069225A" w:rsidP="0069225A">
            <w:pPr>
              <w:spacing w:after="0" w:line="240" w:lineRule="auto"/>
              <w:jc w:val="center"/>
              <w:rPr>
                <w:ins w:id="27959" w:author="Hardik Malhotra" w:date="2021-09-30T23:50:00Z"/>
                <w:rFonts w:ascii="Verdana" w:eastAsia="Times New Roman" w:hAnsi="Verdana" w:cs="Times New Roman"/>
                <w:color w:val="000000"/>
                <w:sz w:val="10"/>
                <w:szCs w:val="10"/>
                <w:lang w:val="en-US"/>
                <w:rPrChange w:id="27960" w:author="Hardik Malhotra" w:date="2021-09-30T23:50:00Z">
                  <w:rPr>
                    <w:ins w:id="27961" w:author="Hardik Malhotra" w:date="2021-09-30T23:50:00Z"/>
                    <w:rFonts w:ascii="Verdana" w:eastAsia="Times New Roman" w:hAnsi="Verdana" w:cs="Times New Roman"/>
                    <w:color w:val="000000"/>
                    <w:sz w:val="10"/>
                    <w:szCs w:val="10"/>
                    <w:lang w:val="en-US"/>
                  </w:rPr>
                </w:rPrChange>
              </w:rPr>
            </w:pPr>
            <w:ins w:id="27962" w:author="Hardik Malhotra" w:date="2021-09-30T23:50:00Z">
              <w:r w:rsidRPr="0069225A">
                <w:rPr>
                  <w:rFonts w:ascii="Verdana" w:hAnsi="Verdana" w:cs="Arial"/>
                  <w:b/>
                  <w:bCs/>
                  <w:color w:val="000000"/>
                  <w:sz w:val="10"/>
                  <w:szCs w:val="10"/>
                  <w:rPrChange w:id="27963" w:author="Hardik Malhotra" w:date="2021-09-30T23:50:00Z">
                    <w:rPr>
                      <w:rFonts w:ascii="Arial" w:hAnsi="Arial" w:cs="Arial"/>
                      <w:b/>
                      <w:bCs/>
                      <w:color w:val="000000"/>
                      <w:sz w:val="20"/>
                      <w:szCs w:val="20"/>
                    </w:rPr>
                  </w:rPrChange>
                </w:rPr>
                <w:t>92</w:t>
              </w:r>
            </w:ins>
          </w:p>
        </w:tc>
        <w:tc>
          <w:tcPr>
            <w:tcW w:w="586" w:type="dxa"/>
            <w:tcBorders>
              <w:top w:val="nil"/>
              <w:left w:val="nil"/>
              <w:bottom w:val="single" w:sz="4" w:space="0" w:color="auto"/>
              <w:right w:val="single" w:sz="4" w:space="0" w:color="auto"/>
            </w:tcBorders>
            <w:shd w:val="clear" w:color="000000" w:fill="FFFFFF"/>
            <w:noWrap/>
            <w:vAlign w:val="bottom"/>
            <w:hideMark/>
          </w:tcPr>
          <w:p w14:paraId="1C1C41DD" w14:textId="5853FB7A" w:rsidR="0069225A" w:rsidRPr="0069225A" w:rsidRDefault="0069225A" w:rsidP="0069225A">
            <w:pPr>
              <w:spacing w:after="0" w:line="240" w:lineRule="auto"/>
              <w:jc w:val="center"/>
              <w:rPr>
                <w:ins w:id="27964" w:author="Hardik Malhotra" w:date="2021-09-30T23:50:00Z"/>
                <w:rFonts w:ascii="Verdana" w:eastAsia="Times New Roman" w:hAnsi="Verdana" w:cs="Times New Roman"/>
                <w:color w:val="000000"/>
                <w:sz w:val="10"/>
                <w:szCs w:val="10"/>
                <w:lang w:val="en-US"/>
                <w:rPrChange w:id="27965" w:author="Hardik Malhotra" w:date="2021-09-30T23:50:00Z">
                  <w:rPr>
                    <w:ins w:id="27966" w:author="Hardik Malhotra" w:date="2021-09-30T23:50:00Z"/>
                    <w:rFonts w:ascii="Verdana" w:eastAsia="Times New Roman" w:hAnsi="Verdana" w:cs="Times New Roman"/>
                    <w:color w:val="000000"/>
                    <w:sz w:val="10"/>
                    <w:szCs w:val="10"/>
                    <w:lang w:val="en-US"/>
                  </w:rPr>
                </w:rPrChange>
              </w:rPr>
            </w:pPr>
            <w:ins w:id="27967" w:author="Hardik Malhotra" w:date="2021-09-30T23:50:00Z">
              <w:r w:rsidRPr="0069225A">
                <w:rPr>
                  <w:rFonts w:ascii="Verdana" w:hAnsi="Verdana" w:cs="Arial"/>
                  <w:b/>
                  <w:bCs/>
                  <w:color w:val="000000"/>
                  <w:sz w:val="10"/>
                  <w:szCs w:val="10"/>
                  <w:rPrChange w:id="27968" w:author="Hardik Malhotra" w:date="2021-09-30T23:50:00Z">
                    <w:rPr>
                      <w:rFonts w:ascii="Arial" w:hAnsi="Arial" w:cs="Arial"/>
                      <w:b/>
                      <w:bCs/>
                      <w:color w:val="000000"/>
                      <w:sz w:val="20"/>
                      <w:szCs w:val="20"/>
                    </w:rPr>
                  </w:rPrChange>
                </w:rPr>
                <w:t>96</w:t>
              </w:r>
            </w:ins>
          </w:p>
        </w:tc>
        <w:tc>
          <w:tcPr>
            <w:tcW w:w="586" w:type="dxa"/>
            <w:tcBorders>
              <w:top w:val="nil"/>
              <w:left w:val="nil"/>
              <w:bottom w:val="single" w:sz="4" w:space="0" w:color="auto"/>
              <w:right w:val="single" w:sz="4" w:space="0" w:color="auto"/>
            </w:tcBorders>
            <w:shd w:val="clear" w:color="000000" w:fill="FFFFFF"/>
            <w:noWrap/>
            <w:vAlign w:val="bottom"/>
            <w:hideMark/>
          </w:tcPr>
          <w:p w14:paraId="031772F6" w14:textId="3514B367" w:rsidR="0069225A" w:rsidRPr="0069225A" w:rsidRDefault="0069225A" w:rsidP="0069225A">
            <w:pPr>
              <w:spacing w:after="0" w:line="240" w:lineRule="auto"/>
              <w:jc w:val="center"/>
              <w:rPr>
                <w:ins w:id="27969" w:author="Hardik Malhotra" w:date="2021-09-30T23:50:00Z"/>
                <w:rFonts w:ascii="Verdana" w:eastAsia="Times New Roman" w:hAnsi="Verdana" w:cs="Times New Roman"/>
                <w:color w:val="000000"/>
                <w:sz w:val="10"/>
                <w:szCs w:val="10"/>
                <w:lang w:val="en-US"/>
                <w:rPrChange w:id="27970" w:author="Hardik Malhotra" w:date="2021-09-30T23:50:00Z">
                  <w:rPr>
                    <w:ins w:id="27971" w:author="Hardik Malhotra" w:date="2021-09-30T23:50:00Z"/>
                    <w:rFonts w:ascii="Verdana" w:eastAsia="Times New Roman" w:hAnsi="Verdana" w:cs="Times New Roman"/>
                    <w:color w:val="000000"/>
                    <w:sz w:val="10"/>
                    <w:szCs w:val="10"/>
                    <w:lang w:val="en-US"/>
                  </w:rPr>
                </w:rPrChange>
              </w:rPr>
            </w:pPr>
            <w:ins w:id="27972" w:author="Hardik Malhotra" w:date="2021-09-30T23:50:00Z">
              <w:r w:rsidRPr="0069225A">
                <w:rPr>
                  <w:rFonts w:ascii="Verdana" w:hAnsi="Verdana" w:cs="Arial"/>
                  <w:b/>
                  <w:bCs/>
                  <w:color w:val="000000"/>
                  <w:sz w:val="10"/>
                  <w:szCs w:val="10"/>
                  <w:rPrChange w:id="27973" w:author="Hardik Malhotra" w:date="2021-09-30T23:50:00Z">
                    <w:rPr>
                      <w:rFonts w:ascii="Arial" w:hAnsi="Arial" w:cs="Arial"/>
                      <w:b/>
                      <w:bCs/>
                      <w:color w:val="000000"/>
                      <w:sz w:val="20"/>
                      <w:szCs w:val="20"/>
                    </w:rPr>
                  </w:rPrChange>
                </w:rPr>
                <w:t>101</w:t>
              </w:r>
            </w:ins>
          </w:p>
        </w:tc>
        <w:tc>
          <w:tcPr>
            <w:tcW w:w="586" w:type="dxa"/>
            <w:tcBorders>
              <w:top w:val="nil"/>
              <w:left w:val="nil"/>
              <w:bottom w:val="single" w:sz="4" w:space="0" w:color="auto"/>
              <w:right w:val="single" w:sz="4" w:space="0" w:color="auto"/>
            </w:tcBorders>
            <w:shd w:val="clear" w:color="000000" w:fill="FFFFFF"/>
            <w:noWrap/>
            <w:vAlign w:val="bottom"/>
            <w:hideMark/>
          </w:tcPr>
          <w:p w14:paraId="35A1F945" w14:textId="271402C0" w:rsidR="0069225A" w:rsidRPr="0069225A" w:rsidRDefault="0069225A" w:rsidP="0069225A">
            <w:pPr>
              <w:spacing w:after="0" w:line="240" w:lineRule="auto"/>
              <w:jc w:val="center"/>
              <w:rPr>
                <w:ins w:id="27974" w:author="Hardik Malhotra" w:date="2021-09-30T23:50:00Z"/>
                <w:rFonts w:ascii="Verdana" w:eastAsia="Times New Roman" w:hAnsi="Verdana" w:cs="Times New Roman"/>
                <w:color w:val="000000"/>
                <w:sz w:val="10"/>
                <w:szCs w:val="10"/>
                <w:lang w:val="en-US"/>
                <w:rPrChange w:id="27975" w:author="Hardik Malhotra" w:date="2021-09-30T23:50:00Z">
                  <w:rPr>
                    <w:ins w:id="27976" w:author="Hardik Malhotra" w:date="2021-09-30T23:50:00Z"/>
                    <w:rFonts w:ascii="Verdana" w:eastAsia="Times New Roman" w:hAnsi="Verdana" w:cs="Times New Roman"/>
                    <w:color w:val="000000"/>
                    <w:sz w:val="10"/>
                    <w:szCs w:val="10"/>
                    <w:lang w:val="en-US"/>
                  </w:rPr>
                </w:rPrChange>
              </w:rPr>
            </w:pPr>
            <w:ins w:id="27977" w:author="Hardik Malhotra" w:date="2021-09-30T23:50:00Z">
              <w:r w:rsidRPr="0069225A">
                <w:rPr>
                  <w:rFonts w:ascii="Verdana" w:hAnsi="Verdana" w:cs="Arial"/>
                  <w:b/>
                  <w:bCs/>
                  <w:color w:val="000000"/>
                  <w:sz w:val="10"/>
                  <w:szCs w:val="10"/>
                  <w:rPrChange w:id="27978" w:author="Hardik Malhotra" w:date="2021-09-30T23:50:00Z">
                    <w:rPr>
                      <w:rFonts w:ascii="Arial" w:hAnsi="Arial" w:cs="Arial"/>
                      <w:b/>
                      <w:bCs/>
                      <w:color w:val="000000"/>
                      <w:sz w:val="20"/>
                      <w:szCs w:val="20"/>
                    </w:rPr>
                  </w:rPrChange>
                </w:rPr>
                <w:t>105</w:t>
              </w:r>
            </w:ins>
          </w:p>
        </w:tc>
        <w:tc>
          <w:tcPr>
            <w:tcW w:w="586" w:type="dxa"/>
            <w:tcBorders>
              <w:top w:val="nil"/>
              <w:left w:val="nil"/>
              <w:bottom w:val="single" w:sz="4" w:space="0" w:color="auto"/>
              <w:right w:val="single" w:sz="4" w:space="0" w:color="auto"/>
            </w:tcBorders>
            <w:shd w:val="clear" w:color="000000" w:fill="FFFFFF"/>
            <w:noWrap/>
            <w:vAlign w:val="bottom"/>
            <w:hideMark/>
          </w:tcPr>
          <w:p w14:paraId="21E4A4DC" w14:textId="1437BF24" w:rsidR="0069225A" w:rsidRPr="0069225A" w:rsidRDefault="0069225A" w:rsidP="0069225A">
            <w:pPr>
              <w:spacing w:after="0" w:line="240" w:lineRule="auto"/>
              <w:jc w:val="center"/>
              <w:rPr>
                <w:ins w:id="27979" w:author="Hardik Malhotra" w:date="2021-09-30T23:50:00Z"/>
                <w:rFonts w:ascii="Verdana" w:eastAsia="Times New Roman" w:hAnsi="Verdana" w:cs="Times New Roman"/>
                <w:color w:val="000000"/>
                <w:sz w:val="10"/>
                <w:szCs w:val="10"/>
                <w:lang w:val="en-US"/>
                <w:rPrChange w:id="27980" w:author="Hardik Malhotra" w:date="2021-09-30T23:50:00Z">
                  <w:rPr>
                    <w:ins w:id="27981" w:author="Hardik Malhotra" w:date="2021-09-30T23:50:00Z"/>
                    <w:rFonts w:ascii="Verdana" w:eastAsia="Times New Roman" w:hAnsi="Verdana" w:cs="Times New Roman"/>
                    <w:color w:val="000000"/>
                    <w:sz w:val="10"/>
                    <w:szCs w:val="10"/>
                    <w:lang w:val="en-US"/>
                  </w:rPr>
                </w:rPrChange>
              </w:rPr>
            </w:pPr>
            <w:ins w:id="27982" w:author="Hardik Malhotra" w:date="2021-09-30T23:50:00Z">
              <w:r w:rsidRPr="0069225A">
                <w:rPr>
                  <w:rFonts w:ascii="Verdana" w:hAnsi="Verdana" w:cs="Arial"/>
                  <w:b/>
                  <w:bCs/>
                  <w:color w:val="000000"/>
                  <w:sz w:val="10"/>
                  <w:szCs w:val="10"/>
                  <w:rPrChange w:id="27983" w:author="Hardik Malhotra" w:date="2021-09-30T23:50:00Z">
                    <w:rPr>
                      <w:rFonts w:ascii="Arial" w:hAnsi="Arial" w:cs="Arial"/>
                      <w:b/>
                      <w:bCs/>
                      <w:color w:val="000000"/>
                      <w:sz w:val="20"/>
                      <w:szCs w:val="20"/>
                    </w:rPr>
                  </w:rPrChange>
                </w:rPr>
                <w:t>109</w:t>
              </w:r>
            </w:ins>
          </w:p>
        </w:tc>
        <w:tc>
          <w:tcPr>
            <w:tcW w:w="586" w:type="dxa"/>
            <w:tcBorders>
              <w:top w:val="nil"/>
              <w:left w:val="nil"/>
              <w:bottom w:val="single" w:sz="4" w:space="0" w:color="auto"/>
              <w:right w:val="single" w:sz="4" w:space="0" w:color="auto"/>
            </w:tcBorders>
            <w:shd w:val="clear" w:color="000000" w:fill="FFFFFF"/>
            <w:noWrap/>
            <w:vAlign w:val="bottom"/>
            <w:hideMark/>
          </w:tcPr>
          <w:p w14:paraId="5B955FC4" w14:textId="2A153C5D" w:rsidR="0069225A" w:rsidRPr="0069225A" w:rsidRDefault="0069225A" w:rsidP="0069225A">
            <w:pPr>
              <w:spacing w:after="0" w:line="240" w:lineRule="auto"/>
              <w:jc w:val="center"/>
              <w:rPr>
                <w:ins w:id="27984" w:author="Hardik Malhotra" w:date="2021-09-30T23:50:00Z"/>
                <w:rFonts w:ascii="Verdana" w:eastAsia="Times New Roman" w:hAnsi="Verdana" w:cs="Times New Roman"/>
                <w:color w:val="000000"/>
                <w:sz w:val="10"/>
                <w:szCs w:val="10"/>
                <w:lang w:val="en-US"/>
                <w:rPrChange w:id="27985" w:author="Hardik Malhotra" w:date="2021-09-30T23:50:00Z">
                  <w:rPr>
                    <w:ins w:id="27986" w:author="Hardik Malhotra" w:date="2021-09-30T23:50:00Z"/>
                    <w:rFonts w:ascii="Verdana" w:eastAsia="Times New Roman" w:hAnsi="Verdana" w:cs="Times New Roman"/>
                    <w:color w:val="000000"/>
                    <w:sz w:val="10"/>
                    <w:szCs w:val="10"/>
                    <w:lang w:val="en-US"/>
                  </w:rPr>
                </w:rPrChange>
              </w:rPr>
            </w:pPr>
            <w:ins w:id="27987" w:author="Hardik Malhotra" w:date="2021-09-30T23:50:00Z">
              <w:r w:rsidRPr="0069225A">
                <w:rPr>
                  <w:rFonts w:ascii="Verdana" w:hAnsi="Verdana" w:cs="Arial"/>
                  <w:b/>
                  <w:bCs/>
                  <w:color w:val="000000"/>
                  <w:sz w:val="10"/>
                  <w:szCs w:val="10"/>
                  <w:rPrChange w:id="27988" w:author="Hardik Malhotra" w:date="2021-09-30T23:50:00Z">
                    <w:rPr>
                      <w:rFonts w:ascii="Arial" w:hAnsi="Arial" w:cs="Arial"/>
                      <w:b/>
                      <w:bCs/>
                      <w:color w:val="000000"/>
                      <w:sz w:val="20"/>
                      <w:szCs w:val="20"/>
                    </w:rPr>
                  </w:rPrChange>
                </w:rPr>
                <w:t>112</w:t>
              </w:r>
            </w:ins>
          </w:p>
        </w:tc>
        <w:tc>
          <w:tcPr>
            <w:tcW w:w="586" w:type="dxa"/>
            <w:tcBorders>
              <w:top w:val="nil"/>
              <w:left w:val="nil"/>
              <w:bottom w:val="single" w:sz="4" w:space="0" w:color="auto"/>
              <w:right w:val="single" w:sz="4" w:space="0" w:color="auto"/>
            </w:tcBorders>
            <w:shd w:val="clear" w:color="000000" w:fill="FFFFFF"/>
            <w:noWrap/>
            <w:vAlign w:val="bottom"/>
            <w:hideMark/>
          </w:tcPr>
          <w:p w14:paraId="0C87C5DC" w14:textId="64896807" w:rsidR="0069225A" w:rsidRPr="0069225A" w:rsidRDefault="0069225A" w:rsidP="0069225A">
            <w:pPr>
              <w:spacing w:after="0" w:line="240" w:lineRule="auto"/>
              <w:jc w:val="center"/>
              <w:rPr>
                <w:ins w:id="27989" w:author="Hardik Malhotra" w:date="2021-09-30T23:50:00Z"/>
                <w:rFonts w:ascii="Verdana" w:eastAsia="Times New Roman" w:hAnsi="Verdana" w:cs="Times New Roman"/>
                <w:color w:val="000000"/>
                <w:sz w:val="10"/>
                <w:szCs w:val="10"/>
                <w:lang w:val="en-US"/>
                <w:rPrChange w:id="27990" w:author="Hardik Malhotra" w:date="2021-09-30T23:50:00Z">
                  <w:rPr>
                    <w:ins w:id="27991" w:author="Hardik Malhotra" w:date="2021-09-30T23:50:00Z"/>
                    <w:rFonts w:ascii="Verdana" w:eastAsia="Times New Roman" w:hAnsi="Verdana" w:cs="Times New Roman"/>
                    <w:color w:val="000000"/>
                    <w:sz w:val="10"/>
                    <w:szCs w:val="10"/>
                    <w:lang w:val="en-US"/>
                  </w:rPr>
                </w:rPrChange>
              </w:rPr>
            </w:pPr>
            <w:ins w:id="27992" w:author="Hardik Malhotra" w:date="2021-09-30T23:50:00Z">
              <w:r w:rsidRPr="0069225A">
                <w:rPr>
                  <w:rFonts w:ascii="Verdana" w:hAnsi="Verdana" w:cs="Arial"/>
                  <w:b/>
                  <w:bCs/>
                  <w:color w:val="000000"/>
                  <w:sz w:val="10"/>
                  <w:szCs w:val="10"/>
                  <w:rPrChange w:id="27993" w:author="Hardik Malhotra" w:date="2021-09-30T23:50:00Z">
                    <w:rPr>
                      <w:rFonts w:ascii="Arial" w:hAnsi="Arial" w:cs="Arial"/>
                      <w:b/>
                      <w:bCs/>
                      <w:color w:val="000000"/>
                      <w:sz w:val="20"/>
                      <w:szCs w:val="20"/>
                    </w:rPr>
                  </w:rPrChange>
                </w:rPr>
                <w:t>116</w:t>
              </w:r>
            </w:ins>
          </w:p>
        </w:tc>
        <w:tc>
          <w:tcPr>
            <w:tcW w:w="586" w:type="dxa"/>
            <w:tcBorders>
              <w:top w:val="nil"/>
              <w:left w:val="nil"/>
              <w:bottom w:val="single" w:sz="4" w:space="0" w:color="auto"/>
              <w:right w:val="single" w:sz="4" w:space="0" w:color="auto"/>
            </w:tcBorders>
            <w:shd w:val="clear" w:color="000000" w:fill="FFFFFF"/>
            <w:noWrap/>
            <w:vAlign w:val="bottom"/>
            <w:hideMark/>
          </w:tcPr>
          <w:p w14:paraId="4FBE52BA" w14:textId="7A0AAADB" w:rsidR="0069225A" w:rsidRPr="0069225A" w:rsidRDefault="0069225A" w:rsidP="0069225A">
            <w:pPr>
              <w:spacing w:after="0" w:line="240" w:lineRule="auto"/>
              <w:jc w:val="center"/>
              <w:rPr>
                <w:ins w:id="27994" w:author="Hardik Malhotra" w:date="2021-09-30T23:50:00Z"/>
                <w:rFonts w:ascii="Verdana" w:eastAsia="Times New Roman" w:hAnsi="Verdana" w:cs="Times New Roman"/>
                <w:color w:val="000000"/>
                <w:sz w:val="10"/>
                <w:szCs w:val="10"/>
                <w:lang w:val="en-US"/>
                <w:rPrChange w:id="27995" w:author="Hardik Malhotra" w:date="2021-09-30T23:50:00Z">
                  <w:rPr>
                    <w:ins w:id="27996" w:author="Hardik Malhotra" w:date="2021-09-30T23:50:00Z"/>
                    <w:rFonts w:ascii="Verdana" w:eastAsia="Times New Roman" w:hAnsi="Verdana" w:cs="Times New Roman"/>
                    <w:color w:val="000000"/>
                    <w:sz w:val="10"/>
                    <w:szCs w:val="10"/>
                    <w:lang w:val="en-US"/>
                  </w:rPr>
                </w:rPrChange>
              </w:rPr>
            </w:pPr>
            <w:ins w:id="27997" w:author="Hardik Malhotra" w:date="2021-09-30T23:50:00Z">
              <w:r w:rsidRPr="0069225A">
                <w:rPr>
                  <w:rFonts w:ascii="Verdana" w:hAnsi="Verdana" w:cs="Arial"/>
                  <w:b/>
                  <w:bCs/>
                  <w:color w:val="000000"/>
                  <w:sz w:val="10"/>
                  <w:szCs w:val="10"/>
                  <w:rPrChange w:id="27998" w:author="Hardik Malhotra" w:date="2021-09-30T23:50:00Z">
                    <w:rPr>
                      <w:rFonts w:ascii="Arial" w:hAnsi="Arial" w:cs="Arial"/>
                      <w:b/>
                      <w:bCs/>
                      <w:color w:val="000000"/>
                      <w:sz w:val="20"/>
                      <w:szCs w:val="20"/>
                    </w:rPr>
                  </w:rPrChange>
                </w:rPr>
                <w:t>120</w:t>
              </w:r>
            </w:ins>
          </w:p>
        </w:tc>
        <w:tc>
          <w:tcPr>
            <w:tcW w:w="586" w:type="dxa"/>
            <w:tcBorders>
              <w:top w:val="nil"/>
              <w:left w:val="nil"/>
              <w:bottom w:val="single" w:sz="4" w:space="0" w:color="auto"/>
              <w:right w:val="single" w:sz="4" w:space="0" w:color="auto"/>
            </w:tcBorders>
            <w:shd w:val="clear" w:color="000000" w:fill="FFFFFF"/>
            <w:noWrap/>
            <w:vAlign w:val="bottom"/>
            <w:hideMark/>
          </w:tcPr>
          <w:p w14:paraId="53788030" w14:textId="4DD9470E" w:rsidR="0069225A" w:rsidRPr="0069225A" w:rsidRDefault="0069225A" w:rsidP="0069225A">
            <w:pPr>
              <w:spacing w:after="0" w:line="240" w:lineRule="auto"/>
              <w:jc w:val="center"/>
              <w:rPr>
                <w:ins w:id="27999" w:author="Hardik Malhotra" w:date="2021-09-30T23:50:00Z"/>
                <w:rFonts w:ascii="Verdana" w:eastAsia="Times New Roman" w:hAnsi="Verdana" w:cs="Times New Roman"/>
                <w:color w:val="000000"/>
                <w:sz w:val="10"/>
                <w:szCs w:val="10"/>
                <w:lang w:val="en-US"/>
                <w:rPrChange w:id="28000" w:author="Hardik Malhotra" w:date="2021-09-30T23:50:00Z">
                  <w:rPr>
                    <w:ins w:id="28001" w:author="Hardik Malhotra" w:date="2021-09-30T23:50:00Z"/>
                    <w:rFonts w:ascii="Verdana" w:eastAsia="Times New Roman" w:hAnsi="Verdana" w:cs="Times New Roman"/>
                    <w:color w:val="000000"/>
                    <w:sz w:val="10"/>
                    <w:szCs w:val="10"/>
                    <w:lang w:val="en-US"/>
                  </w:rPr>
                </w:rPrChange>
              </w:rPr>
            </w:pPr>
            <w:ins w:id="28002" w:author="Hardik Malhotra" w:date="2021-09-30T23:50:00Z">
              <w:r w:rsidRPr="0069225A">
                <w:rPr>
                  <w:rFonts w:ascii="Verdana" w:hAnsi="Verdana" w:cs="Arial"/>
                  <w:b/>
                  <w:bCs/>
                  <w:color w:val="000000"/>
                  <w:sz w:val="10"/>
                  <w:szCs w:val="10"/>
                  <w:rPrChange w:id="28003" w:author="Hardik Malhotra" w:date="2021-09-30T23:50:00Z">
                    <w:rPr>
                      <w:rFonts w:ascii="Arial" w:hAnsi="Arial" w:cs="Arial"/>
                      <w:b/>
                      <w:bCs/>
                      <w:color w:val="000000"/>
                      <w:sz w:val="20"/>
                      <w:szCs w:val="20"/>
                    </w:rPr>
                  </w:rPrChange>
                </w:rPr>
                <w:t>124</w:t>
              </w:r>
            </w:ins>
          </w:p>
        </w:tc>
      </w:tr>
    </w:tbl>
    <w:p w14:paraId="275EF553" w14:textId="5AC5A341" w:rsidR="0069225A" w:rsidRDefault="0069225A" w:rsidP="003D0FB6">
      <w:pPr>
        <w:spacing w:line="360" w:lineRule="auto"/>
        <w:jc w:val="both"/>
        <w:rPr>
          <w:ins w:id="28004" w:author="Dilip Kumar" w:date="2021-09-25T12:39:00Z"/>
          <w:rFonts w:ascii="Arial" w:hAnsi="Arial" w:cs="Arial"/>
          <w:sz w:val="24"/>
          <w:szCs w:val="24"/>
        </w:rPr>
        <w:sectPr w:rsidR="0069225A"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28005" w:author="Hardik Malhotra" w:date="2021-09-30T12:48:00Z">
            <w:sectPr w:rsidR="0069225A" w:rsidSect="00AF4AFC">
              <w:pgMar w:top="1134" w:right="836" w:bottom="630" w:left="900" w:header="708" w:footer="708" w:gutter="0"/>
            </w:sectPr>
          </w:sectPrChange>
        </w:sectPr>
      </w:pPr>
    </w:p>
    <w:p w14:paraId="01745D4C" w14:textId="4D96E293" w:rsidR="00300F5A" w:rsidRPr="009946F1" w:rsidRDefault="003D0FB6" w:rsidP="003D0FB6">
      <w:pPr>
        <w:spacing w:line="360" w:lineRule="auto"/>
        <w:jc w:val="both"/>
        <w:rPr>
          <w:ins w:id="28006" w:author="Dilip Kumar" w:date="2021-09-25T12:39:00Z"/>
          <w:rFonts w:ascii="Arial" w:hAnsi="Arial" w:cs="Arial"/>
          <w:color w:val="FF0000"/>
          <w:sz w:val="24"/>
          <w:szCs w:val="24"/>
          <w:shd w:val="clear" w:color="auto" w:fill="FFFFFF"/>
          <w:rPrChange w:id="28007" w:author="Hardik Malhotra" w:date="2021-09-29T19:47:00Z">
            <w:rPr>
              <w:ins w:id="28008" w:author="Dilip Kumar" w:date="2021-09-25T12:39:00Z"/>
              <w:rFonts w:ascii="Arial" w:hAnsi="Arial" w:cs="Arial"/>
              <w:sz w:val="24"/>
              <w:szCs w:val="24"/>
              <w:shd w:val="clear" w:color="auto" w:fill="FFFFFF"/>
            </w:rPr>
          </w:rPrChange>
        </w:rPr>
        <w:sectPr w:rsidR="00300F5A" w:rsidRPr="009946F1"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28009" w:author="Hardik Malhotra" w:date="2021-09-30T12:48:00Z">
            <w:sectPr w:rsidR="00300F5A" w:rsidRPr="009946F1" w:rsidSect="00AF4AFC">
              <w:pgMar w:top="1134" w:right="836" w:bottom="630" w:left="900" w:header="708" w:footer="708" w:gutter="0"/>
            </w:sectPr>
          </w:sectPrChange>
        </w:sectPr>
      </w:pPr>
      <w:ins w:id="28010" w:author="Ritu Kamra" w:date="2021-09-24T18:33:00Z">
        <w:r w:rsidRPr="009946F1">
          <w:rPr>
            <w:rFonts w:ascii="Arial" w:hAnsi="Arial" w:cs="Arial"/>
            <w:color w:val="FF0000"/>
            <w:sz w:val="24"/>
            <w:szCs w:val="24"/>
            <w:rPrChange w:id="28011" w:author="Hardik Malhotra" w:date="2021-09-29T19:47:00Z">
              <w:rPr>
                <w:rFonts w:ascii="Arial" w:hAnsi="Arial" w:cs="Arial"/>
                <w:color w:val="FF0000"/>
                <w:sz w:val="24"/>
                <w:szCs w:val="24"/>
              </w:rPr>
            </w:rPrChange>
          </w:rPr>
          <w:t>North America covers the max. main market of the USA (</w:t>
        </w:r>
        <w:del w:id="28012" w:author="Neeshu Bhadauriya" w:date="2021-09-27T22:49:00Z">
          <w:r w:rsidRPr="009946F1" w:rsidDel="00CC26A8">
            <w:rPr>
              <w:rFonts w:ascii="Arial" w:hAnsi="Arial" w:cs="Arial"/>
              <w:color w:val="FF0000"/>
              <w:sz w:val="24"/>
              <w:szCs w:val="24"/>
              <w:rPrChange w:id="28013" w:author="Hardik Malhotra" w:date="2021-09-29T19:47:00Z">
                <w:rPr>
                  <w:rFonts w:ascii="Arial" w:hAnsi="Arial" w:cs="Arial"/>
                  <w:color w:val="FF0000"/>
                  <w:sz w:val="24"/>
                  <w:szCs w:val="24"/>
                </w:rPr>
              </w:rPrChange>
            </w:rPr>
            <w:delText>ie. Ap</w:delText>
          </w:r>
          <w:r w:rsidRPr="009946F1" w:rsidDel="00CC26A8">
            <w:rPr>
              <w:color w:val="FF0000"/>
              <w:rPrChange w:id="28014" w:author="Hardik Malhotra" w:date="2021-09-29T19:47:00Z">
                <w:rPr/>
              </w:rPrChange>
            </w:rPr>
            <w:delText xml:space="preserve"> </w:delText>
          </w:r>
        </w:del>
        <w:r w:rsidRPr="009946F1">
          <w:rPr>
            <w:rFonts w:ascii="Arial" w:hAnsi="Arial" w:cs="Arial"/>
            <w:color w:val="FF0000"/>
            <w:sz w:val="24"/>
            <w:szCs w:val="24"/>
            <w:rPrChange w:id="28015" w:author="Hardik Malhotra" w:date="2021-09-29T19:47:00Z">
              <w:rPr>
                <w:rFonts w:ascii="Arial" w:hAnsi="Arial" w:cs="Arial"/>
                <w:color w:val="FF0000"/>
                <w:sz w:val="24"/>
                <w:szCs w:val="24"/>
              </w:rPr>
            </w:rPrChange>
          </w:rPr>
          <w:t xml:space="preserve">The increasing consumption by these application industries, technological advancements, and the growing demand from the aerospace Industry are expected to be the key influencing factors for the North American epoxy resin market </w:t>
        </w:r>
        <w:del w:id="28016" w:author="Neeshu Bhadauriya" w:date="2021-09-27T22:49:00Z">
          <w:r w:rsidRPr="009946F1" w:rsidDel="00CC26A8">
            <w:rPr>
              <w:rFonts w:ascii="Arial" w:hAnsi="Arial" w:cs="Arial"/>
              <w:color w:val="FF0000"/>
              <w:sz w:val="24"/>
              <w:szCs w:val="24"/>
              <w:rPrChange w:id="28017" w:author="Hardik Malhotra" w:date="2021-09-29T19:47:00Z">
                <w:rPr>
                  <w:rFonts w:ascii="Arial" w:hAnsi="Arial" w:cs="Arial"/>
                  <w:color w:val="FF0000"/>
                  <w:sz w:val="24"/>
                  <w:szCs w:val="24"/>
                </w:rPr>
              </w:rPrChange>
            </w:rPr>
            <w:delText>aprox 80-85</w:delText>
          </w:r>
        </w:del>
        <w:r w:rsidRPr="009946F1">
          <w:rPr>
            <w:rFonts w:ascii="Arial" w:hAnsi="Arial" w:cs="Arial"/>
            <w:color w:val="FF0000"/>
            <w:sz w:val="24"/>
            <w:szCs w:val="24"/>
            <w:rPrChange w:id="28018" w:author="Hardik Malhotra" w:date="2021-09-29T19:47:00Z">
              <w:rPr>
                <w:rFonts w:ascii="Arial" w:hAnsi="Arial" w:cs="Arial"/>
                <w:color w:val="FF0000"/>
                <w:sz w:val="24"/>
                <w:szCs w:val="24"/>
              </w:rPr>
            </w:rPrChange>
          </w:rPr>
          <w:t>), Liquid epoxy resin demands is highest due to construction project.</w:t>
        </w:r>
        <w:r w:rsidRPr="009946F1">
          <w:rPr>
            <w:rFonts w:ascii="Arial" w:hAnsi="Arial" w:cs="Arial"/>
            <w:color w:val="FF0000"/>
            <w:sz w:val="24"/>
            <w:szCs w:val="24"/>
            <w:shd w:val="clear" w:color="auto" w:fill="FFFFFF"/>
            <w:rPrChange w:id="28019" w:author="Hardik Malhotra" w:date="2021-09-29T19:47:00Z">
              <w:rPr>
                <w:rFonts w:ascii="Arial" w:hAnsi="Arial" w:cs="Arial"/>
                <w:color w:val="FF0000"/>
                <w:sz w:val="24"/>
                <w:szCs w:val="24"/>
                <w:shd w:val="clear" w:color="auto" w:fill="FFFFFF"/>
              </w:rPr>
            </w:rPrChange>
          </w:rPr>
          <w:t xml:space="preserve"> Almost 21.34% of the total epoxy resin demand was from the electrical and electronics applications segment in 2021, with the composites and adhesives segments projected to be the fastest-growing end-use segments, primarily due to rapidly growing demand from these industries. The </w:t>
        </w:r>
        <w:r w:rsidRPr="009946F1">
          <w:rPr>
            <w:rFonts w:ascii="Arial" w:hAnsi="Arial" w:cs="Arial"/>
            <w:color w:val="FF0000"/>
            <w:sz w:val="24"/>
            <w:szCs w:val="24"/>
            <w:shd w:val="clear" w:color="auto" w:fill="FFFFFF"/>
            <w:rPrChange w:id="28020" w:author="Hardik Malhotra" w:date="2021-09-29T19:47:00Z">
              <w:rPr>
                <w:rFonts w:ascii="Arial" w:hAnsi="Arial" w:cs="Arial"/>
                <w:color w:val="FF0000"/>
                <w:sz w:val="24"/>
                <w:szCs w:val="24"/>
                <w:shd w:val="clear" w:color="auto" w:fill="FFFFFF"/>
              </w:rPr>
            </w:rPrChange>
          </w:rPr>
          <w:lastRenderedPageBreak/>
          <w:t>increasing consumption by these application industries, technological advancements, and the growing demand from the aerospace Industry are expected to be the key influencing factors for the North American epoxy resin market</w:t>
        </w:r>
      </w:ins>
    </w:p>
    <w:p w14:paraId="197904DE" w14:textId="77777777" w:rsidR="002B4E98" w:rsidDel="0069225A" w:rsidRDefault="002B4E98">
      <w:pPr>
        <w:spacing w:line="360" w:lineRule="auto"/>
        <w:jc w:val="both"/>
        <w:rPr>
          <w:ins w:id="28021" w:author="Neeshu Bhadauriya" w:date="2021-09-27T16:16:00Z"/>
          <w:del w:id="28022" w:author="Hardik Malhotra" w:date="2021-09-30T23:51:00Z"/>
          <w:rFonts w:ascii="Arial" w:hAnsi="Arial" w:cs="Arial"/>
          <w:sz w:val="24"/>
          <w:szCs w:val="24"/>
        </w:rPr>
      </w:pPr>
    </w:p>
    <w:p w14:paraId="22BAABB8" w14:textId="77777777" w:rsidR="002B4E98" w:rsidDel="0069225A" w:rsidRDefault="002B4E98">
      <w:pPr>
        <w:spacing w:line="360" w:lineRule="auto"/>
        <w:jc w:val="both"/>
        <w:rPr>
          <w:ins w:id="28023" w:author="Neeshu Bhadauriya" w:date="2021-09-27T16:16:00Z"/>
          <w:del w:id="28024" w:author="Hardik Malhotra" w:date="2021-09-30T23:51:00Z"/>
          <w:rFonts w:ascii="Arial" w:hAnsi="Arial" w:cs="Arial"/>
          <w:sz w:val="24"/>
          <w:szCs w:val="24"/>
        </w:rPr>
      </w:pPr>
    </w:p>
    <w:p w14:paraId="21013D85" w14:textId="77777777" w:rsidR="002B4E98" w:rsidDel="0069225A" w:rsidRDefault="002B4E98">
      <w:pPr>
        <w:spacing w:line="360" w:lineRule="auto"/>
        <w:jc w:val="both"/>
        <w:rPr>
          <w:ins w:id="28025" w:author="Neeshu Bhadauriya" w:date="2021-09-27T16:16:00Z"/>
          <w:del w:id="28026" w:author="Hardik Malhotra" w:date="2021-09-30T23:51:00Z"/>
          <w:rFonts w:ascii="Arial" w:hAnsi="Arial" w:cs="Arial"/>
          <w:sz w:val="24"/>
          <w:szCs w:val="24"/>
        </w:rPr>
      </w:pPr>
    </w:p>
    <w:p w14:paraId="24E7DFAE" w14:textId="77777777" w:rsidR="002B4E98" w:rsidDel="0069225A" w:rsidRDefault="002B4E98">
      <w:pPr>
        <w:spacing w:line="360" w:lineRule="auto"/>
        <w:jc w:val="both"/>
        <w:rPr>
          <w:ins w:id="28027" w:author="Neeshu Bhadauriya" w:date="2021-09-27T16:16:00Z"/>
          <w:del w:id="28028" w:author="Hardik Malhotra" w:date="2021-09-30T23:51:00Z"/>
          <w:rFonts w:ascii="Arial" w:hAnsi="Arial" w:cs="Arial"/>
          <w:sz w:val="24"/>
          <w:szCs w:val="24"/>
        </w:rPr>
      </w:pPr>
    </w:p>
    <w:p w14:paraId="457D2929" w14:textId="77777777" w:rsidR="002B4E98" w:rsidDel="0069225A" w:rsidRDefault="002B4E98">
      <w:pPr>
        <w:spacing w:line="360" w:lineRule="auto"/>
        <w:jc w:val="both"/>
        <w:rPr>
          <w:ins w:id="28029" w:author="Neeshu Bhadauriya" w:date="2021-09-27T16:16:00Z"/>
          <w:del w:id="28030" w:author="Hardik Malhotra" w:date="2021-09-30T23:51:00Z"/>
          <w:rFonts w:ascii="Arial" w:hAnsi="Arial" w:cs="Arial"/>
          <w:sz w:val="24"/>
          <w:szCs w:val="24"/>
        </w:rPr>
      </w:pPr>
    </w:p>
    <w:p w14:paraId="4F4500DE" w14:textId="77777777" w:rsidR="002B4E98" w:rsidDel="0069225A" w:rsidRDefault="002B4E98">
      <w:pPr>
        <w:spacing w:line="360" w:lineRule="auto"/>
        <w:jc w:val="both"/>
        <w:rPr>
          <w:ins w:id="28031" w:author="Neeshu Bhadauriya" w:date="2021-09-27T16:16:00Z"/>
          <w:del w:id="28032" w:author="Hardik Malhotra" w:date="2021-09-30T23:51:00Z"/>
          <w:rFonts w:ascii="Arial" w:hAnsi="Arial" w:cs="Arial"/>
          <w:sz w:val="24"/>
          <w:szCs w:val="24"/>
        </w:rPr>
      </w:pPr>
    </w:p>
    <w:p w14:paraId="00C97B5D" w14:textId="77777777" w:rsidR="002B4E98" w:rsidRDefault="002B4E98">
      <w:pPr>
        <w:spacing w:line="360" w:lineRule="auto"/>
        <w:jc w:val="both"/>
        <w:rPr>
          <w:ins w:id="28033" w:author="Neeshu Bhadauriya" w:date="2021-09-27T16:16:00Z"/>
          <w:rFonts w:ascii="Arial" w:hAnsi="Arial" w:cs="Arial"/>
          <w:sz w:val="24"/>
          <w:szCs w:val="24"/>
        </w:rPr>
      </w:pPr>
    </w:p>
    <w:p w14:paraId="193A781B" w14:textId="34D90B15" w:rsidR="003D0FB6" w:rsidRPr="007B0EA9" w:rsidDel="00376759" w:rsidRDefault="005858C1" w:rsidP="003D0FB6">
      <w:pPr>
        <w:spacing w:line="360" w:lineRule="auto"/>
        <w:jc w:val="both"/>
        <w:rPr>
          <w:ins w:id="28034" w:author="Ritu Kamra" w:date="2021-09-24T18:33:00Z"/>
          <w:del w:id="28035" w:author="Neeshu Bhadauriya" w:date="2021-09-27T10:36:00Z"/>
          <w:rFonts w:ascii="Arial" w:hAnsi="Arial" w:cs="Arial"/>
          <w:sz w:val="24"/>
          <w:szCs w:val="24"/>
        </w:rPr>
      </w:pPr>
      <w:ins w:id="28036" w:author="Neeshu Bhadauriya" w:date="2021-09-27T10:35:00Z">
        <w:r>
          <w:rPr>
            <w:noProof/>
          </w:rPr>
          <w:pict w14:anchorId="28C8A7C5">
            <v:shape id="_x0000_s1267" type="#_x0000_t202" style="position:absolute;left:0;text-align:left;margin-left:0;margin-top:20.2pt;width:515.25pt;height:21.75pt;z-index:25252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" filled="f" stroked="f">
              <v:textbox>
                <w:txbxContent>
                  <w:p w14:paraId="22E0A7E4" w14:textId="553E3F3B" w:rsidR="00376759" w:rsidRPr="00CE35EB" w:rsidRDefault="00376759" w:rsidP="00376759">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w:t>
                    </w:r>
                    <w:ins w:id="28037" w:author="Ritu Kamra" w:date="2021-09-27T17:20:00Z">
                      <w:r w:rsidR="00C854D0">
                        <w:rPr>
                          <w:rFonts w:ascii="Verdana" w:eastAsia="Verdana" w:hAnsi="Verdana" w:cs="Verdana"/>
                          <w:b/>
                          <w:bCs/>
                          <w:color w:val="000000" w:themeColor="text1"/>
                          <w:kern w:val="24"/>
                          <w:sz w:val="20"/>
                          <w:szCs w:val="20"/>
                        </w:rPr>
                        <w:t>5</w:t>
                      </w:r>
                    </w:ins>
                    <w:ins w:id="28038" w:author="Ritu Kamra" w:date="2021-09-27T18:58:00Z">
                      <w:r w:rsidR="008A03E7">
                        <w:rPr>
                          <w:rFonts w:ascii="Verdana" w:eastAsia="Verdana" w:hAnsi="Verdana" w:cs="Verdana"/>
                          <w:b/>
                          <w:bCs/>
                          <w:color w:val="000000" w:themeColor="text1"/>
                          <w:kern w:val="24"/>
                          <w:sz w:val="20"/>
                          <w:szCs w:val="20"/>
                        </w:rPr>
                        <w:t>4</w:t>
                      </w:r>
                    </w:ins>
                    <w:del w:id="28039" w:author="Ritu Kamra" w:date="2021-09-27T17:20:00Z">
                      <w:r w:rsidRPr="00CE35EB" w:rsidDel="00C854D0">
                        <w:rPr>
                          <w:rFonts w:ascii="Verdana" w:eastAsia="Verdana" w:hAnsi="Verdana" w:cs="Verdana"/>
                          <w:b/>
                          <w:bCs/>
                          <w:color w:val="000000" w:themeColor="text1"/>
                          <w:kern w:val="24"/>
                          <w:sz w:val="20"/>
                          <w:szCs w:val="20"/>
                        </w:rPr>
                        <w:delText>6</w:delText>
                      </w:r>
                    </w:del>
                    <w:r w:rsidRPr="00CE35EB">
                      <w:rPr>
                        <w:rFonts w:ascii="Verdana" w:eastAsia="Verdana" w:hAnsi="Verdana" w:cs="Verdana"/>
                        <w:b/>
                        <w:bCs/>
                        <w:color w:val="000000" w:themeColor="text1"/>
                        <w:kern w:val="24"/>
                        <w:sz w:val="20"/>
                        <w:szCs w:val="20"/>
                      </w:rPr>
                      <w:t xml:space="preserve">: </w:t>
                    </w:r>
                    <w:r>
                      <w:rPr>
                        <w:rFonts w:ascii="Verdana" w:eastAsia="Verdana" w:hAnsi="Verdana" w:cs="Verdana"/>
                        <w:b/>
                        <w:bCs/>
                        <w:color w:val="000000" w:themeColor="text1"/>
                        <w:kern w:val="24"/>
                        <w:sz w:val="20"/>
                        <w:szCs w:val="20"/>
                      </w:rPr>
                      <w:t xml:space="preserve"> </w:t>
                    </w:r>
                    <w:del w:id="28040" w:author="Neeshu Bhadauriya" w:date="2021-09-27T10:35:00Z">
                      <w:r w:rsidDel="00376759">
                        <w:rPr>
                          <w:rFonts w:ascii="Verdana" w:eastAsia="Verdana" w:hAnsi="Verdana" w:cs="Verdana"/>
                          <w:b/>
                          <w:bCs/>
                          <w:color w:val="000000" w:themeColor="text1"/>
                          <w:kern w:val="24"/>
                          <w:sz w:val="20"/>
                          <w:szCs w:val="20"/>
                        </w:rPr>
                        <w:delText xml:space="preserve">North </w:delText>
                      </w:r>
                    </w:del>
                    <w:ins w:id="28041" w:author="Neeshu Bhadauriya" w:date="2021-09-27T10:35:00Z">
                      <w:r>
                        <w:rPr>
                          <w:rFonts w:ascii="Verdana" w:eastAsia="Verdana" w:hAnsi="Verdana" w:cs="Verdana"/>
                          <w:b/>
                          <w:bCs/>
                          <w:color w:val="000000" w:themeColor="text1"/>
                          <w:kern w:val="24"/>
                          <w:sz w:val="20"/>
                          <w:szCs w:val="20"/>
                        </w:rPr>
                        <w:t xml:space="preserve">South </w:t>
                      </w:r>
                    </w:ins>
                    <w:r>
                      <w:rPr>
                        <w:rFonts w:ascii="Verdana" w:eastAsia="Verdana" w:hAnsi="Verdana" w:cs="Verdana"/>
                        <w:b/>
                        <w:bCs/>
                        <w:color w:val="000000" w:themeColor="text1"/>
                        <w:kern w:val="24"/>
                        <w:sz w:val="20"/>
                        <w:szCs w:val="20"/>
                      </w:rPr>
                      <w:t>America</w:t>
                    </w:r>
                    <w:r w:rsidRPr="00CE35EB">
                      <w:rPr>
                        <w:rFonts w:ascii="Verdana" w:eastAsia="Verdana" w:hAnsi="Verdana" w:cs="Verdana"/>
                        <w:b/>
                        <w:bCs/>
                        <w:color w:val="000000" w:themeColor="text1"/>
                        <w:kern w:val="24"/>
                        <w:sz w:val="20"/>
                        <w:szCs w:val="20"/>
                      </w:rPr>
                      <w:t xml:space="preserve"> </w:t>
                    </w:r>
                    <w:del w:id="28042" w:author="Neeshu Bhadauriya" w:date="2021-09-27T10:35:00Z">
                      <w:r w:rsidRPr="00CE35EB" w:rsidDel="00376759">
                        <w:rPr>
                          <w:rFonts w:ascii="Verdana" w:eastAsia="Verdana" w:hAnsi="Verdana" w:cs="Verdana"/>
                          <w:b/>
                          <w:bCs/>
                          <w:color w:val="000000" w:themeColor="text1"/>
                          <w:kern w:val="24"/>
                          <w:sz w:val="20"/>
                          <w:szCs w:val="20"/>
                        </w:rPr>
                        <w:delText>Vinyl Ester Resin</w:delText>
                      </w:r>
                    </w:del>
                    <w:ins w:id="28043" w:author="Neeshu Bhadauriya" w:date="2021-09-27T10:35:00Z">
                      <w:r>
                        <w:rPr>
                          <w:rFonts w:ascii="Verdana" w:eastAsia="Verdana" w:hAnsi="Verdana" w:cs="Verdana"/>
                          <w:b/>
                          <w:bCs/>
                          <w:color w:val="000000" w:themeColor="text1"/>
                          <w:kern w:val="24"/>
                          <w:sz w:val="20"/>
                          <w:szCs w:val="20"/>
                        </w:rPr>
                        <w:t>Epoxy Resin</w:t>
                      </w:r>
                    </w:ins>
                    <w:r w:rsidRPr="00CE35EB">
                      <w:rPr>
                        <w:rFonts w:ascii="Verdana" w:eastAsia="Verdana" w:hAnsi="Verdana" w:cs="Verdana"/>
                        <w:b/>
                        <w:bCs/>
                        <w:color w:val="000000" w:themeColor="text1"/>
                        <w:kern w:val="24"/>
                        <w:sz w:val="20"/>
                        <w:szCs w:val="20"/>
                      </w:rPr>
                      <w:t xml:space="preserve"> </w:t>
                    </w:r>
                    <w:r>
                      <w:rPr>
                        <w:rFonts w:ascii="Verdana" w:eastAsia="Verdana" w:hAnsi="Verdana" w:cs="Verdana"/>
                        <w:b/>
                        <w:bCs/>
                        <w:color w:val="000000" w:themeColor="text1"/>
                        <w:kern w:val="24"/>
                        <w:sz w:val="20"/>
                        <w:szCs w:val="20"/>
                      </w:rPr>
                      <w:t>Sales</w:t>
                    </w:r>
                    <w:r w:rsidRPr="00CE35EB">
                      <w:rPr>
                        <w:rFonts w:ascii="Verdana" w:eastAsia="Verdana" w:hAnsi="Verdana" w:cs="Verdana"/>
                        <w:b/>
                        <w:bCs/>
                        <w:color w:val="000000" w:themeColor="text1"/>
                        <w:kern w:val="24"/>
                        <w:sz w:val="20"/>
                        <w:szCs w:val="20"/>
                      </w:rPr>
                      <w:t>, By Company, By Volume, 2020</w:t>
                    </w:r>
                  </w:p>
                </w:txbxContent>
              </v:textbox>
              <w10:wrap anchorx="margin"/>
            </v:shape>
          </w:pict>
        </w:r>
      </w:ins>
    </w:p>
    <w:bookmarkEnd w:id="27635"/>
    <w:p w14:paraId="182B9041" w14:textId="558857FF" w:rsidR="00195B91" w:rsidRDefault="005858C1">
      <w:pPr>
        <w:spacing w:line="360" w:lineRule="auto"/>
        <w:jc w:val="both"/>
        <w:pPrChange w:id="28044" w:author="Neeshu Bhadauriya" w:date="2021-09-27T10:36:00Z">
          <w:pPr/>
        </w:pPrChange>
      </w:pPr>
      <w:ins w:id="28045" w:author="Neeshu Bhadauriya" w:date="2021-09-27T10:36:00Z">
        <w:r>
          <w:rPr>
            <w:noProof/>
          </w:rPr>
          <w:pict w14:anchorId="6776D9A4">
            <v:shape id="_x0000_s1266" type="#_x0000_t202" style="position:absolute;left:0;text-align:left;margin-left:0;margin-top:-.05pt;width:495pt;height:21pt;z-index:25253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" filled="f" stroked="f">
              <v:textbox>
                <w:txbxContent>
                  <w:p w14:paraId="6F07F262" w14:textId="4A60AEB6" w:rsidR="00376759" w:rsidRPr="00CE35EB" w:rsidRDefault="00984BAB" w:rsidP="00376759">
                    <w:pPr>
                      <w:spacing w:line="360" w:lineRule="auto"/>
                      <w:textAlignment w:val="baseline"/>
                      <w:rPr>
                        <w:rFonts w:ascii="Verdana" w:eastAsia="Verdana" w:hAnsi="Verdana" w:cs="Verdana"/>
                        <w:b/>
                        <w:bCs/>
                        <w:color w:val="000000" w:themeColor="text1"/>
                        <w:kern w:val="24"/>
                        <w:sz w:val="20"/>
                        <w:szCs w:val="20"/>
                      </w:rPr>
                    </w:pPr>
                    <w:ins w:id="28046" w:author="Neeshu Bhadauriya" w:date="2021-09-27T16:17:00Z">
                      <w:r w:rsidRPr="005858C1">
                        <w:rPr>
                          <w:rFonts w:ascii="Verdana" w:eastAsia="Verdana" w:hAnsi="Verdana" w:cs="Verdana"/>
                          <w:b/>
                          <w:bCs/>
                          <w:color w:val="0F0E0E"/>
                          <w:kern w:val="24"/>
                          <w:sz w:val="20"/>
                          <w:szCs w:val="20"/>
                          <w:lang w:val="en-US"/>
                        </w:rPr>
                        <w:t xml:space="preserve">3.2.5.7. </w:t>
                      </w:r>
                    </w:ins>
                    <w:del w:id="28047" w:author="Neeshu Bhadauriya" w:date="2021-09-27T16:17:00Z">
                      <w:r w:rsidR="00376759" w:rsidRPr="00CE35EB" w:rsidDel="00984BAB">
                        <w:rPr>
                          <w:rFonts w:ascii="Verdana" w:eastAsia="Verdana" w:hAnsi="Verdana" w:cs="Verdana"/>
                          <w:b/>
                          <w:bCs/>
                          <w:color w:val="000000" w:themeColor="text1"/>
                          <w:kern w:val="24"/>
                          <w:sz w:val="20"/>
                          <w:szCs w:val="20"/>
                        </w:rPr>
                        <w:delText>3.1.</w:delText>
                      </w:r>
                      <w:r w:rsidR="00376759" w:rsidRPr="00B5218A" w:rsidDel="00984BAB">
                        <w:rPr>
                          <w:rFonts w:ascii="Verdana" w:eastAsia="Verdana" w:hAnsi="Verdana" w:cs="Verdana"/>
                          <w:b/>
                          <w:bCs/>
                          <w:color w:val="000000" w:themeColor="text1"/>
                          <w:kern w:val="24"/>
                          <w:sz w:val="20"/>
                          <w:szCs w:val="20"/>
                        </w:rPr>
                        <w:delText xml:space="preserve">9. </w:delText>
                      </w:r>
                    </w:del>
                    <w:r w:rsidR="00376759" w:rsidRPr="00B5218A">
                      <w:rPr>
                        <w:rFonts w:ascii="Verdana" w:eastAsia="Verdana" w:hAnsi="Verdana" w:cs="Verdana"/>
                        <w:b/>
                        <w:bCs/>
                        <w:color w:val="000000" w:themeColor="text1"/>
                        <w:kern w:val="24"/>
                        <w:sz w:val="20"/>
                        <w:szCs w:val="20"/>
                      </w:rPr>
                      <w:t xml:space="preserve">Sales </w:t>
                    </w:r>
                    <w:r w:rsidR="00376759" w:rsidRPr="002B5730">
                      <w:rPr>
                        <w:rFonts w:ascii="Verdana" w:eastAsia="Verdana" w:hAnsi="Verdana" w:cs="Verdana"/>
                        <w:b/>
                        <w:bCs/>
                        <w:color w:val="000000" w:themeColor="text1"/>
                        <w:kern w:val="24"/>
                        <w:sz w:val="20"/>
                        <w:szCs w:val="20"/>
                      </w:rPr>
                      <w:t>By Company</w:t>
                    </w:r>
                  </w:p>
                </w:txbxContent>
              </v:textbox>
              <w10:wrap anchorx="margin"/>
            </v:shape>
          </w:pict>
        </w:r>
      </w:ins>
    </w:p>
    <w:p w14:paraId="5A36A463" w14:textId="1A0A7C3E" w:rsidR="00195B91" w:rsidRDefault="005858C1">
      <w:ins w:id="28048" w:author="Neeshu Bhadauriya" w:date="2021-09-27T10:39:00Z">
        <w:r>
          <w:rPr>
            <w:noProof/>
          </w:rPr>
          <w:pict w14:anchorId="06558636">
            <v:shape id="_x0000_s1265" type="#_x0000_t202" style="position:absolute;margin-left:202.4pt;margin-top:250.8pt;width:320.9pt;height:32.7pt;z-index:2525337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" filled="f" stroked="f">
              <v:textbox style="mso-fit-shape-to-text:t">
                <w:txbxContent>
                  <w:p w14:paraId="7F0CB17F" w14:textId="6261271E" w:rsidR="00376759" w:rsidRPr="005858C1" w:rsidDel="004A4794" w:rsidRDefault="00376759" w:rsidP="00376759">
                    <w:pPr>
                      <w:jc w:val="right"/>
                      <w:textAlignment w:val="baseline"/>
                      <w:rPr>
                        <w:del w:id="28049" w:author="Ritu Kamra" w:date="2021-09-27T19:33:00Z"/>
                        <w:rFonts w:ascii="Verdana" w:eastAsia="Verdana" w:hAnsi="Verdana" w:cs="Verdana"/>
                        <w:i/>
                        <w:iCs/>
                        <w:color w:val="3F3F3F"/>
                        <w:kern w:val="24"/>
                        <w:sz w:val="12"/>
                        <w:szCs w:val="12"/>
                      </w:rPr>
                    </w:pPr>
                    <w:del w:id="28050" w:author="Ritu Kamra" w:date="2021-09-27T19:33:00Z">
                      <w:r w:rsidRPr="005858C1" w:rsidDel="004A4794">
                        <w:rPr>
                          <w:rFonts w:ascii="Verdana" w:eastAsia="Verdana" w:hAnsi="Verdana" w:cs="Verdana"/>
                          <w:i/>
                          <w:iCs/>
                          <w:color w:val="3F3F3F"/>
                          <w:kern w:val="24"/>
                          <w:sz w:val="12"/>
                          <w:szCs w:val="12"/>
                        </w:rPr>
                        <w:delText>Others include Polynt S.p.A., Reinhold GmbH,  Ashland Global Holdings Inc., Allnex group, etc.</w:delText>
                      </w:r>
                      <w:r w:rsidRPr="005858C1" w:rsidDel="004A4794">
                        <w:rPr>
                          <w:rFonts w:ascii="Verdana" w:eastAsia="Verdana" w:hAnsi="Verdana" w:cs="Verdana"/>
                          <w:i/>
                          <w:iCs/>
                          <w:color w:val="3F3F3F"/>
                          <w:kern w:val="24"/>
                          <w:sz w:val="12"/>
                          <w:szCs w:val="12"/>
                        </w:rPr>
                        <w:tab/>
                        <w:delText xml:space="preserve">  </w:delText>
                      </w:r>
                    </w:del>
                  </w:p>
                  <w:p w14:paraId="2502509F" w14:textId="44269C3D" w:rsidR="00376759" w:rsidRPr="005858C1" w:rsidRDefault="00376759" w:rsidP="00376759">
                    <w:pPr>
                      <w:jc w:val="right"/>
                      <w:textAlignment w:val="baseline"/>
                      <w:rPr>
                        <w:rFonts w:ascii="Verdana" w:eastAsia="Verdana" w:hAnsi="Verdana" w:cs="Verdana"/>
                        <w:i/>
                        <w:iCs/>
                        <w:color w:val="3F3F3F"/>
                        <w:kern w:val="24"/>
                        <w:sz w:val="12"/>
                        <w:szCs w:val="12"/>
                      </w:rPr>
                    </w:pPr>
                    <w:del w:id="28051" w:author="Ritu Kamra" w:date="2021-09-27T19:33:00Z">
                      <w:r w:rsidRPr="005858C1" w:rsidDel="004A4794">
                        <w:rPr>
                          <w:rFonts w:ascii="Verdana" w:eastAsia="Verdana" w:hAnsi="Verdana" w:cs="Verdana"/>
                          <w:i/>
                          <w:iCs/>
                          <w:color w:val="3F3F3F"/>
                          <w:kern w:val="24"/>
                          <w:sz w:val="12"/>
                          <w:szCs w:val="12"/>
                        </w:rPr>
                        <w:delText xml:space="preserve"> </w:delText>
                      </w:r>
                    </w:del>
                    <w:r w:rsidRPr="005858C1">
                      <w:rPr>
                        <w:rFonts w:ascii="Verdana" w:eastAsia="Verdana" w:hAnsi="Verdana" w:cs="Verdana"/>
                        <w:i/>
                        <w:iCs/>
                        <w:color w:val="3F3F3F"/>
                        <w:kern w:val="24"/>
                        <w:sz w:val="12"/>
                        <w:szCs w:val="12"/>
                      </w:rPr>
                      <w:t>Source: TechSci Research</w:t>
                    </w:r>
                  </w:p>
                </w:txbxContent>
              </v:textbox>
              <w10:wrap anchorx="margin"/>
            </v:shape>
          </w:pict>
        </w:r>
      </w:ins>
      <w:ins w:id="28052" w:author="Neeshu Bhadauriya" w:date="2021-09-27T10:35:00Z">
        <w:r w:rsidR="00376759" w:rsidRPr="002B5730">
          <w:rPr>
            <w:noProof/>
            <w:color w:val="000000" w:themeColor="text1"/>
          </w:rPr>
          <w:drawing>
            <wp:inline distT="0" distB="0" distL="0" distR="0" wp14:anchorId="53EF546C" wp14:editId="7874E0CE">
              <wp:extent cx="6457950" cy="3079630"/>
              <wp:effectExtent l="0" t="0" r="0" b="6985"/>
              <wp:docPr id="602" name="Chart 602">
                <a:extLst xmlns:a="http://schemas.openxmlformats.org/drawingml/2006/main">
                  <a:ext uri="{FF2B5EF4-FFF2-40B4-BE49-F238E27FC236}">
                    <a16:creationId xmlns:a16="http://schemas.microsoft.com/office/drawing/2014/main" id="{216E1D67-D8C4-4C9D-B19D-4637D83171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ins>
    </w:p>
    <w:p w14:paraId="7A1092D3" w14:textId="69717F63" w:rsidR="001039EA" w:rsidRDefault="001039EA">
      <w:pPr>
        <w:rPr>
          <w:ins w:id="28053" w:author="Neeshu Bhadauriya" w:date="2021-09-27T10:39:00Z"/>
        </w:rPr>
      </w:pPr>
    </w:p>
    <w:p w14:paraId="6B3C53AA" w14:textId="3B8D9354" w:rsidR="00376759" w:rsidRDefault="00376759">
      <w:pPr>
        <w:rPr>
          <w:ins w:id="28054" w:author="Neeshu Bhadauriya" w:date="2021-09-27T10:39:00Z"/>
        </w:rPr>
      </w:pPr>
    </w:p>
    <w:p w14:paraId="5361B62B" w14:textId="669680E9" w:rsidR="00376759" w:rsidRDefault="00376759">
      <w:pPr>
        <w:rPr>
          <w:ins w:id="28055" w:author="Neeshu Bhadauriya" w:date="2021-09-27T10:39:00Z"/>
        </w:rPr>
      </w:pPr>
    </w:p>
    <w:p w14:paraId="36DC5D10" w14:textId="3EEAF04D" w:rsidR="00376759" w:rsidRDefault="00376759">
      <w:pPr>
        <w:rPr>
          <w:ins w:id="28056" w:author="Neeshu Bhadauriya" w:date="2021-09-27T10:39:00Z"/>
        </w:rPr>
      </w:pPr>
    </w:p>
    <w:p w14:paraId="56118A5F" w14:textId="79F63487" w:rsidR="00376759" w:rsidRDefault="00376759">
      <w:pPr>
        <w:rPr>
          <w:ins w:id="28057" w:author="Neeshu Bhadauriya" w:date="2021-09-27T10:39:00Z"/>
        </w:rPr>
      </w:pPr>
    </w:p>
    <w:p w14:paraId="754A0CF6" w14:textId="34E02531" w:rsidR="00376759" w:rsidRDefault="00376759">
      <w:pPr>
        <w:rPr>
          <w:ins w:id="28058" w:author="Neeshu Bhadauriya" w:date="2021-09-27T10:39:00Z"/>
        </w:rPr>
      </w:pPr>
    </w:p>
    <w:p w14:paraId="15FF8AF7" w14:textId="0782E81F" w:rsidR="00376759" w:rsidRDefault="00376759">
      <w:pPr>
        <w:rPr>
          <w:ins w:id="28059" w:author="Neeshu Bhadauriya" w:date="2021-09-27T10:39:00Z"/>
        </w:rPr>
      </w:pPr>
    </w:p>
    <w:p w14:paraId="440F9E31" w14:textId="263488BB" w:rsidR="00376759" w:rsidRDefault="00376759">
      <w:pPr>
        <w:rPr>
          <w:ins w:id="28060" w:author="Neeshu Bhadauriya" w:date="2021-09-27T10:39:00Z"/>
        </w:rPr>
      </w:pPr>
    </w:p>
    <w:p w14:paraId="486E39FC" w14:textId="47B36066" w:rsidR="00376759" w:rsidRDefault="00376759">
      <w:pPr>
        <w:rPr>
          <w:ins w:id="28061" w:author="Neeshu Bhadauriya" w:date="2021-09-27T10:39:00Z"/>
        </w:rPr>
      </w:pPr>
    </w:p>
    <w:p w14:paraId="4785F974" w14:textId="79BFAD28" w:rsidR="00376759" w:rsidRDefault="00376759">
      <w:pPr>
        <w:rPr>
          <w:ins w:id="28062" w:author="Neeshu Bhadauriya" w:date="2021-09-27T10:39:00Z"/>
        </w:rPr>
      </w:pPr>
    </w:p>
    <w:p w14:paraId="4962C573" w14:textId="6D3DB899" w:rsidR="00376759" w:rsidRDefault="00376759">
      <w:pPr>
        <w:rPr>
          <w:ins w:id="28063" w:author="Neeshu Bhadauriya" w:date="2021-09-27T10:39:00Z"/>
        </w:rPr>
      </w:pPr>
    </w:p>
    <w:p w14:paraId="73DFAE07" w14:textId="67244AD6" w:rsidR="00376759" w:rsidRDefault="00376759">
      <w:pPr>
        <w:rPr>
          <w:ins w:id="28064" w:author="Neeshu Bhadauriya" w:date="2021-09-27T10:39:00Z"/>
        </w:rPr>
      </w:pPr>
    </w:p>
    <w:p w14:paraId="7657DD2A" w14:textId="23CC83E7" w:rsidR="00376759" w:rsidRDefault="00376759">
      <w:pPr>
        <w:rPr>
          <w:ins w:id="28065" w:author="Neeshu Bhadauriya" w:date="2021-09-27T10:39:00Z"/>
        </w:rPr>
      </w:pPr>
    </w:p>
    <w:p w14:paraId="77ED0144" w14:textId="7AAAEA27" w:rsidR="00376759" w:rsidRDefault="008E4C42">
      <w:pPr>
        <w:rPr>
          <w:ins w:id="28066" w:author="Neeshu Bhadauriya" w:date="2021-09-27T10:39:00Z"/>
        </w:rPr>
      </w:pPr>
      <w:ins w:id="28067" w:author="Dilip Kumar" w:date="2021-09-25T13:16:00Z">
        <w:r>
          <w:rPr>
            <w:noProof/>
          </w:rPr>
          <w:drawing>
            <wp:anchor distT="0" distB="0" distL="114300" distR="114300" simplePos="0" relativeHeight="251649015" behindDoc="0" locked="0" layoutInCell="1" allowOverlap="1" wp14:anchorId="697B5295" wp14:editId="68C23C28">
              <wp:simplePos x="0" y="0"/>
              <wp:positionH relativeFrom="margin">
                <wp:posOffset>-556745</wp:posOffset>
              </wp:positionH>
              <wp:positionV relativeFrom="paragraph">
                <wp:posOffset>-1098623</wp:posOffset>
              </wp:positionV>
              <wp:extent cx="7534275" cy="10656147"/>
              <wp:effectExtent l="0" t="0" r="0" b="0"/>
              <wp:wrapNone/>
              <wp:docPr id="423" name="Picture 423" descr="A picture containing d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picture containing dom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534275" cy="10656147"/>
                      </a:xfrm>
                      <a:prstGeom prst="rect">
                        <a:avLst/>
                      </a:prstGeom>
                      <a:noFill/>
                      <a:ln>
                        <a:noFill/>
                      </a:ln>
                    </pic:spPr>
                  </pic:pic>
                </a:graphicData>
              </a:graphic>
              <wp14:sizeRelH relativeFrom="margin">
                <wp14:pctWidth>0</wp14:pctWidth>
              </wp14:sizeRelH>
              <wp14:sizeRelV relativeFrom="margin">
                <wp14:pctHeight>0</wp14:pctHeight>
              </wp14:sizeRelV>
            </wp:anchor>
          </w:drawing>
        </w:r>
      </w:ins>
    </w:p>
    <w:p w14:paraId="4615E906" w14:textId="4AE9B99F" w:rsidR="00376759" w:rsidRDefault="00376759">
      <w:pPr>
        <w:rPr>
          <w:ins w:id="28068" w:author="Neeshu Bhadauriya" w:date="2021-09-27T10:39:00Z"/>
        </w:rPr>
      </w:pPr>
    </w:p>
    <w:p w14:paraId="0682CE72" w14:textId="5B940E35" w:rsidR="00376759" w:rsidRDefault="00376759"/>
    <w:p w14:paraId="173CB26B" w14:textId="4A258ED9" w:rsidR="001039EA" w:rsidRDefault="001039EA"/>
    <w:p w14:paraId="179AB271" w14:textId="133A338F" w:rsidR="001039EA" w:rsidRDefault="001039EA"/>
    <w:p w14:paraId="3AD8B503" w14:textId="26A5198B" w:rsidR="009B0A47" w:rsidRDefault="009B0A47"/>
    <w:p w14:paraId="26D1C117" w14:textId="737AA4CD" w:rsidR="009B0A47" w:rsidRDefault="009B0A47"/>
    <w:p w14:paraId="2CA700AE" w14:textId="369B30C6" w:rsidR="009B0A47" w:rsidRDefault="00300F5A">
      <w:del w:id="28069" w:author="Dilip Kumar" w:date="2021-09-25T13:16:00Z">
        <w:r w:rsidRPr="00805BCA" w:rsidDel="00BD6D25">
          <w:rPr>
            <w:noProof/>
          </w:rPr>
          <w:drawing>
            <wp:anchor distT="0" distB="0" distL="114300" distR="114300" simplePos="0" relativeHeight="252153856" behindDoc="1" locked="0" layoutInCell="1" allowOverlap="1" wp14:anchorId="29B65BB6" wp14:editId="508E90E8">
              <wp:simplePos x="0" y="0"/>
              <wp:positionH relativeFrom="margin">
                <wp:posOffset>-561975</wp:posOffset>
              </wp:positionH>
              <wp:positionV relativeFrom="paragraph">
                <wp:posOffset>-1089025</wp:posOffset>
              </wp:positionV>
              <wp:extent cx="7573645" cy="10803255"/>
              <wp:effectExtent l="0" t="0" r="8255"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573645" cy="10803255"/>
                      </a:xfrm>
                      <a:prstGeom prst="rect">
                        <a:avLst/>
                      </a:prstGeom>
                      <a:noFill/>
                      <a:ln>
                        <a:noFill/>
                      </a:ln>
                    </pic:spPr>
                  </pic:pic>
                </a:graphicData>
              </a:graphic>
              <wp14:sizeRelH relativeFrom="margin">
                <wp14:pctWidth>0</wp14:pctWidth>
              </wp14:sizeRelH>
              <wp14:sizeRelV relativeFrom="margin">
                <wp14:pctHeight>0</wp14:pctHeight>
              </wp14:sizeRelV>
            </wp:anchor>
          </w:drawing>
        </w:r>
      </w:del>
    </w:p>
    <w:p w14:paraId="161324D7" w14:textId="7F239154" w:rsidR="009B0A47" w:rsidRDefault="009B0A47"/>
    <w:p w14:paraId="7C447702" w14:textId="14914845" w:rsidR="009B0A47" w:rsidRDefault="009B0A47"/>
    <w:p w14:paraId="4CCD1F85" w14:textId="0EC6C277" w:rsidR="009B0A47" w:rsidRDefault="009B0A47"/>
    <w:p w14:paraId="33B55705" w14:textId="15518413" w:rsidR="009B0A47" w:rsidRDefault="009B0A47"/>
    <w:p w14:paraId="56D9292B" w14:textId="41E25C53" w:rsidR="009B0A47" w:rsidRDefault="009B0A47"/>
    <w:p w14:paraId="6B19D8BE" w14:textId="0B4FF413" w:rsidR="009B0A47" w:rsidRDefault="005858C1">
      <w:r>
        <w:rPr>
          <w:noProof/>
        </w:rPr>
        <w:pict w14:anchorId="5E415468">
          <v:shape id="_x0000_s1264" type="#_x0000_t202" style="position:absolute;margin-left:0;margin-top:1.1pt;width:402.75pt;height:238.4pt;z-index:252155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" filled="f" stroked="f">
            <v:textbox inset="2.30908mm,1.1546mm,2.30908mm,1.1546mm">
              <w:txbxContent>
                <w:p w14:paraId="22CEAA39" w14:textId="0499249D" w:rsidR="009F5B91" w:rsidRPr="005858C1" w:rsidRDefault="009F5B91" w:rsidP="009F5B91">
                  <w:pPr>
                    <w:spacing w:after="120"/>
                    <w:jc w:val="center"/>
                    <w:rPr>
                      <w:rFonts w:ascii="Verdana" w:hAnsi="Verdana" w:cs="Arial"/>
                      <w:b/>
                      <w:bCs/>
                      <w:color w:val="404040" w:themeColor="text1" w:themeTint="BF"/>
                      <w:spacing w:val="-27"/>
                      <w:kern w:val="24"/>
                      <w:sz w:val="56"/>
                      <w:szCs w:val="56"/>
                      <w:lang w:val="en-US"/>
                      <w:rPrChange w:id="28070" w:author="Dilip Kumar" w:date="2021-09-25T13:16:00Z">
                        <w:rPr>
                          <w:rFonts w:ascii="Verdana" w:hAnsi="Verdana" w:cs="Arial"/>
                          <w:b/>
                          <w:bCs/>
                          <w:color w:val="FFFFFF" w:themeColor="background1"/>
                          <w:spacing w:val="-27"/>
                          <w:kern w:val="24"/>
                          <w:sz w:val="56"/>
                          <w:szCs w:val="56"/>
                          <w:lang w:val="en-US"/>
                        </w:rPr>
                      </w:rPrChange>
                    </w:rPr>
                  </w:pPr>
                  <w:r w:rsidRPr="005858C1">
                    <w:rPr>
                      <w:rFonts w:ascii="Verdana" w:hAnsi="Verdana" w:cs="Arial"/>
                      <w:b/>
                      <w:bCs/>
                      <w:color w:val="404040" w:themeColor="text1" w:themeTint="BF"/>
                      <w:spacing w:val="-27"/>
                      <w:kern w:val="24"/>
                      <w:sz w:val="56"/>
                      <w:szCs w:val="56"/>
                      <w:lang w:val="en-US"/>
                      <w:rPrChange w:id="28071" w:author="Dilip Kumar" w:date="2021-09-25T13:16:00Z">
                        <w:rPr>
                          <w:rFonts w:ascii="Verdana" w:hAnsi="Verdana" w:cs="Arial"/>
                          <w:b/>
                          <w:bCs/>
                          <w:color w:val="FFFFFF" w:themeColor="background1"/>
                          <w:spacing w:val="-27"/>
                          <w:kern w:val="24"/>
                          <w:sz w:val="56"/>
                          <w:szCs w:val="56"/>
                          <w:lang w:val="en-US"/>
                        </w:rPr>
                      </w:rPrChange>
                    </w:rPr>
                    <w:t xml:space="preserve">MIDDLE EAST &amp; AFRICA </w:t>
                  </w:r>
                  <w:r w:rsidR="00F615C8" w:rsidRPr="005858C1">
                    <w:rPr>
                      <w:rFonts w:ascii="Verdana" w:hAnsi="Verdana" w:cs="Arial"/>
                      <w:b/>
                      <w:bCs/>
                      <w:color w:val="404040" w:themeColor="text1" w:themeTint="BF"/>
                      <w:spacing w:val="-27"/>
                      <w:kern w:val="24"/>
                      <w:sz w:val="56"/>
                      <w:szCs w:val="56"/>
                      <w:lang w:val="en-US"/>
                      <w:rPrChange w:id="28072" w:author="Dilip Kumar" w:date="2021-09-25T13:16:00Z">
                        <w:rPr>
                          <w:rFonts w:ascii="Verdana" w:hAnsi="Verdana" w:cs="Arial"/>
                          <w:b/>
                          <w:bCs/>
                          <w:color w:val="FFFFFF" w:themeColor="background1"/>
                          <w:spacing w:val="-27"/>
                          <w:kern w:val="24"/>
                          <w:sz w:val="56"/>
                          <w:szCs w:val="56"/>
                          <w:lang w:val="en-US"/>
                        </w:rPr>
                      </w:rPrChange>
                    </w:rPr>
                    <w:t>EPOXY RESIN</w:t>
                  </w:r>
                  <w:r w:rsidRPr="005858C1">
                    <w:rPr>
                      <w:rFonts w:ascii="Verdana" w:hAnsi="Verdana" w:cs="Arial"/>
                      <w:b/>
                      <w:bCs/>
                      <w:color w:val="404040" w:themeColor="text1" w:themeTint="BF"/>
                      <w:spacing w:val="-27"/>
                      <w:kern w:val="24"/>
                      <w:sz w:val="56"/>
                      <w:szCs w:val="56"/>
                      <w:lang w:val="en-US"/>
                      <w:rPrChange w:id="28073" w:author="Dilip Kumar" w:date="2021-09-25T13:16:00Z">
                        <w:rPr>
                          <w:rFonts w:ascii="Verdana" w:hAnsi="Verdana" w:cs="Arial"/>
                          <w:b/>
                          <w:bCs/>
                          <w:color w:val="FFFFFF" w:themeColor="background1"/>
                          <w:spacing w:val="-27"/>
                          <w:kern w:val="24"/>
                          <w:sz w:val="56"/>
                          <w:szCs w:val="56"/>
                          <w:lang w:val="en-US"/>
                        </w:rPr>
                      </w:rPrChange>
                    </w:rPr>
                    <w:t xml:space="preserve"> MARKET</w:t>
                  </w:r>
                </w:p>
                <w:p w14:paraId="6D652126" w14:textId="77777777" w:rsidR="009F5B91" w:rsidRPr="005858C1" w:rsidRDefault="009F5B91" w:rsidP="009F5B91">
                  <w:pPr>
                    <w:spacing w:after="120"/>
                    <w:jc w:val="center"/>
                    <w:rPr>
                      <w:rFonts w:ascii="Verdana" w:hAnsi="Verdana" w:cs="Arial"/>
                      <w:b/>
                      <w:bCs/>
                      <w:color w:val="404040" w:themeColor="text1" w:themeTint="BF"/>
                      <w:spacing w:val="-27"/>
                      <w:kern w:val="24"/>
                      <w:sz w:val="56"/>
                      <w:szCs w:val="56"/>
                      <w:lang w:val="en-US"/>
                      <w:rPrChange w:id="28074" w:author="Dilip Kumar" w:date="2021-09-25T13:16:00Z">
                        <w:rPr>
                          <w:rFonts w:ascii="Verdana" w:hAnsi="Verdana" w:cs="Arial"/>
                          <w:b/>
                          <w:bCs/>
                          <w:color w:val="FFFFFF" w:themeColor="background1"/>
                          <w:spacing w:val="-27"/>
                          <w:kern w:val="24"/>
                          <w:sz w:val="56"/>
                          <w:szCs w:val="56"/>
                          <w:lang w:val="en-US"/>
                        </w:rPr>
                      </w:rPrChange>
                    </w:rPr>
                  </w:pPr>
                  <w:r w:rsidRPr="005858C1">
                    <w:rPr>
                      <w:rFonts w:ascii="Verdana" w:hAnsi="Verdana" w:cs="Arial"/>
                      <w:b/>
                      <w:bCs/>
                      <w:color w:val="404040" w:themeColor="text1" w:themeTint="BF"/>
                      <w:spacing w:val="-27"/>
                      <w:kern w:val="24"/>
                      <w:sz w:val="56"/>
                      <w:szCs w:val="56"/>
                      <w:lang w:val="en-US"/>
                      <w:rPrChange w:id="28075" w:author="Dilip Kumar" w:date="2021-09-25T13:16:00Z">
                        <w:rPr>
                          <w:rFonts w:ascii="Verdana" w:hAnsi="Verdana" w:cs="Arial"/>
                          <w:b/>
                          <w:bCs/>
                          <w:color w:val="FFFFFF" w:themeColor="background1"/>
                          <w:spacing w:val="-27"/>
                          <w:kern w:val="24"/>
                          <w:sz w:val="56"/>
                          <w:szCs w:val="56"/>
                          <w:lang w:val="en-US"/>
                        </w:rPr>
                      </w:rPrChange>
                    </w:rPr>
                    <w:t>OUTLOOK</w:t>
                  </w:r>
                </w:p>
              </w:txbxContent>
            </v:textbox>
            <w10:wrap anchorx="margin"/>
          </v:shape>
        </w:pict>
      </w:r>
    </w:p>
    <w:p w14:paraId="70670349" w14:textId="3AF604CD" w:rsidR="009B0A47" w:rsidRDefault="009B0A47"/>
    <w:p w14:paraId="0B22FAED" w14:textId="11DCD1EB" w:rsidR="009B0A47" w:rsidRDefault="009B0A47"/>
    <w:p w14:paraId="3BDEB24E" w14:textId="696B3C57" w:rsidR="009B0A47" w:rsidRDefault="009B0A47"/>
    <w:p w14:paraId="51F6C5EC" w14:textId="30148C9E" w:rsidR="009B0A47" w:rsidRDefault="005858C1">
      <w:ins w:id="28076" w:author="Dilip Kumar" w:date="2021-09-25T13:16:00Z">
        <w:r>
          <w:rPr>
            <w:noProof/>
          </w:rPr>
          <w:pict w14:anchorId="092A1FD9">
            <v:line id="Straight Connector 580" o:spid="_x0000_s1263" style="position:absolute;flip:x;z-index:252342272;visibility:visible;mso-wrap-style:square;mso-wrap-distance-left:9pt;mso-wrap-distance-top:0;mso-wrap-distance-right:9pt;mso-wrap-distance-bottom:0;mso-position-horizontal:absolute;mso-position-horizontal-relative:text;mso-position-vertical:absolute;mso-position-vertical-relative:text" from="329.25pt,19.85pt" to="480.75pt,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" strokecolor="black [3200]" strokeweight=".5pt">
              <v:stroke joinstyle="miter"/>
            </v:line>
          </w:pict>
        </w:r>
        <w:r>
          <w:rPr>
            <w:noProof/>
          </w:rPr>
          <w:pict w14:anchorId="407315B0">
            <v:line id="Straight Connector 579" o:spid="_x0000_s1262" style="position:absolute;flip:x;z-index:252340224;visibility:visible;mso-wrap-style:square;mso-wrap-distance-left:9pt;mso-wrap-distance-top:0;mso-wrap-distance-right:9pt;mso-wrap-distance-bottom:0;mso-position-horizontal:absolute;mso-position-horizontal-relative:text;mso-position-vertical:absolute;mso-position-vertical-relative:text" from="27pt,19.85pt" to="178.5pt,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" strokecolor="black [3200]" strokeweight=".5pt">
              <v:stroke joinstyle="miter"/>
            </v:line>
          </w:pict>
        </w:r>
      </w:ins>
    </w:p>
    <w:p w14:paraId="2A9D8E95" w14:textId="3AEB675B" w:rsidR="009B0A47" w:rsidRDefault="009B0A47"/>
    <w:p w14:paraId="670CE278" w14:textId="5D65A564" w:rsidR="009B0A47" w:rsidRDefault="00BD6D25">
      <w:r w:rsidRPr="00046B73">
        <w:rPr>
          <w:noProof/>
        </w:rPr>
        <w:drawing>
          <wp:anchor distT="0" distB="0" distL="114300" distR="114300" simplePos="0" relativeHeight="252158976" behindDoc="0" locked="0" layoutInCell="1" allowOverlap="1" wp14:anchorId="457058A9" wp14:editId="1F86D1A9">
            <wp:simplePos x="0" y="0"/>
            <wp:positionH relativeFrom="margin">
              <wp:align>center</wp:align>
            </wp:positionH>
            <wp:positionV relativeFrom="paragraph">
              <wp:posOffset>234315</wp:posOffset>
            </wp:positionV>
            <wp:extent cx="3051175" cy="1964055"/>
            <wp:effectExtent l="38100" t="38100" r="92075" b="9334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51175" cy="196405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1478B4E5" w14:textId="16006597" w:rsidR="009B0A47" w:rsidRDefault="009B0A47"/>
    <w:p w14:paraId="71373CE5" w14:textId="24D00FE5" w:rsidR="009B0A47" w:rsidRDefault="009B0A47"/>
    <w:p w14:paraId="6E8419E3" w14:textId="77777777" w:rsidR="009B0A47" w:rsidRDefault="009B0A47"/>
    <w:p w14:paraId="6962EB19" w14:textId="3C7ECDE1" w:rsidR="001039EA" w:rsidRDefault="001039EA"/>
    <w:p w14:paraId="042CF0AD" w14:textId="7BCEEF98" w:rsidR="001039EA" w:rsidRDefault="001039EA"/>
    <w:p w14:paraId="361DCB90" w14:textId="769AF8D3" w:rsidR="001039EA" w:rsidRDefault="001039EA"/>
    <w:p w14:paraId="59516729" w14:textId="786BDF62" w:rsidR="00E077DA" w:rsidRDefault="00E077DA"/>
    <w:p w14:paraId="55FC599E" w14:textId="30161720" w:rsidR="00E077DA" w:rsidRDefault="00E077DA"/>
    <w:p w14:paraId="1BAEDCA9" w14:textId="7BEB41CE" w:rsidR="00E077DA" w:rsidRDefault="00E077DA"/>
    <w:p w14:paraId="4C877317" w14:textId="7CBD9BCA" w:rsidR="00E077DA" w:rsidRDefault="00E077DA"/>
    <w:p w14:paraId="110E8ED2" w14:textId="5CA781A7" w:rsidR="00E077DA" w:rsidRDefault="00E077DA"/>
    <w:p w14:paraId="13FA0EC0" w14:textId="4A3B0902" w:rsidR="00E077DA" w:rsidRDefault="00E077DA"/>
    <w:p w14:paraId="5D3DA775" w14:textId="7086C857" w:rsidR="00E077DA" w:rsidDel="0069225A" w:rsidRDefault="00E077DA">
      <w:pPr>
        <w:rPr>
          <w:del w:id="28077" w:author="Hardik Malhotra" w:date="2021-09-30T23:51:00Z"/>
        </w:rPr>
      </w:pPr>
    </w:p>
    <w:p w14:paraId="4E734BD3" w14:textId="0D4CC97E" w:rsidR="00E077DA" w:rsidDel="0069225A" w:rsidRDefault="00E077DA">
      <w:pPr>
        <w:rPr>
          <w:del w:id="28078" w:author="Hardik Malhotra" w:date="2021-09-30T23:51:00Z"/>
        </w:rPr>
      </w:pPr>
    </w:p>
    <w:p w14:paraId="4091A7B8" w14:textId="6BE21592" w:rsidR="00E077DA" w:rsidDel="0069225A" w:rsidRDefault="00E077DA">
      <w:pPr>
        <w:rPr>
          <w:del w:id="28079" w:author="Hardik Malhotra" w:date="2021-09-30T23:51:00Z"/>
        </w:rPr>
      </w:pPr>
    </w:p>
    <w:p w14:paraId="4ED58B9B" w14:textId="48EFD876" w:rsidR="00E077DA" w:rsidDel="0069225A" w:rsidRDefault="00E077DA">
      <w:pPr>
        <w:rPr>
          <w:del w:id="28080" w:author="Hardik Malhotra" w:date="2021-09-30T23:51:00Z"/>
        </w:rPr>
      </w:pPr>
    </w:p>
    <w:p w14:paraId="139FF3CB" w14:textId="37E563FA" w:rsidR="00E077DA" w:rsidDel="0069225A" w:rsidRDefault="00E077DA">
      <w:pPr>
        <w:rPr>
          <w:del w:id="28081" w:author="Hardik Malhotra" w:date="2021-09-30T23:51:00Z"/>
        </w:rPr>
      </w:pPr>
    </w:p>
    <w:p w14:paraId="5BB5A3D7" w14:textId="2324D637" w:rsidR="009F5B91" w:rsidDel="0069225A" w:rsidRDefault="009F5B91" w:rsidP="009F5B91">
      <w:pPr>
        <w:rPr>
          <w:del w:id="28082" w:author="Hardik Malhotra" w:date="2021-09-30T23:51:00Z"/>
        </w:rPr>
      </w:pPr>
    </w:p>
    <w:p w14:paraId="625B64D1" w14:textId="0375F937" w:rsidR="009F5B91" w:rsidRDefault="009F5B91" w:rsidP="009F5B91"/>
    <w:p w14:paraId="593B5C35" w14:textId="69751309" w:rsidR="009F5B91" w:rsidDel="00300F5A" w:rsidRDefault="005858C1" w:rsidP="000D1A88">
      <w:pPr>
        <w:tabs>
          <w:tab w:val="left" w:pos="1485"/>
          <w:tab w:val="left" w:pos="1545"/>
        </w:tabs>
        <w:rPr>
          <w:del w:id="28083" w:author="Dilip Kumar" w:date="2021-09-25T12:40:00Z"/>
        </w:rPr>
      </w:pPr>
      <w:r>
        <w:rPr>
          <w:noProof/>
        </w:rPr>
        <w:pict w14:anchorId="713A6D03">
          <v:shape id="_x0000_s1261" type="#_x0000_t202" style="position:absolute;margin-left:-5.9pt;margin-top:23.9pt;width:508.8pt;height:39.7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" filled="f" stroked="f">
            <v:textbox>
              <w:txbxContent>
                <w:p w14:paraId="4CAF5A41" w14:textId="3014F885" w:rsidR="00A14586" w:rsidRPr="005858C1" w:rsidRDefault="00A14586" w:rsidP="00A14586">
                  <w:pPr>
                    <w:spacing w:line="360" w:lineRule="auto"/>
                    <w:textAlignment w:val="baseline"/>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 xml:space="preserve">Figure </w:t>
                  </w:r>
                  <w:ins w:id="28084" w:author="Ritu Kamra" w:date="2021-09-27T17:20:00Z">
                    <w:r w:rsidR="00C854D0" w:rsidRPr="005858C1">
                      <w:rPr>
                        <w:rFonts w:ascii="Verdana" w:eastAsia="Verdana" w:hAnsi="Verdana" w:cs="Verdana"/>
                        <w:b/>
                        <w:bCs/>
                        <w:color w:val="0F0E0E"/>
                        <w:kern w:val="24"/>
                        <w:sz w:val="20"/>
                        <w:szCs w:val="20"/>
                        <w:lang w:val="en-US"/>
                      </w:rPr>
                      <w:t>5</w:t>
                    </w:r>
                  </w:ins>
                  <w:ins w:id="28085" w:author="Ritu Kamra" w:date="2021-09-27T18:58:00Z">
                    <w:r w:rsidR="008A03E7" w:rsidRPr="005858C1">
                      <w:rPr>
                        <w:rFonts w:ascii="Verdana" w:eastAsia="Verdana" w:hAnsi="Verdana" w:cs="Verdana"/>
                        <w:b/>
                        <w:bCs/>
                        <w:color w:val="0F0E0E"/>
                        <w:kern w:val="24"/>
                        <w:sz w:val="20"/>
                        <w:szCs w:val="20"/>
                        <w:lang w:val="en-US"/>
                      </w:rPr>
                      <w:t>5</w:t>
                    </w:r>
                  </w:ins>
                  <w:del w:id="28086" w:author="Ritu Kamra" w:date="2021-09-27T17:20:00Z">
                    <w:r w:rsidRPr="005858C1" w:rsidDel="00C854D0">
                      <w:rPr>
                        <w:rFonts w:ascii="Verdana" w:eastAsia="Verdana" w:hAnsi="Verdana" w:cs="Verdana"/>
                        <w:b/>
                        <w:bCs/>
                        <w:color w:val="0F0E0E"/>
                        <w:kern w:val="24"/>
                        <w:sz w:val="20"/>
                        <w:szCs w:val="20"/>
                        <w:lang w:val="en-US"/>
                      </w:rPr>
                      <w:delText>38</w:delText>
                    </w:r>
                  </w:del>
                  <w:r w:rsidRPr="005858C1">
                    <w:rPr>
                      <w:rFonts w:ascii="Verdana" w:eastAsia="Verdana" w:hAnsi="Verdana" w:cs="Verdana"/>
                      <w:b/>
                      <w:bCs/>
                      <w:color w:val="0F0E0E"/>
                      <w:kern w:val="24"/>
                      <w:sz w:val="20"/>
                      <w:szCs w:val="20"/>
                      <w:lang w:val="en-US"/>
                    </w:rPr>
                    <w:t xml:space="preserve">: Middle East &amp; Africa </w:t>
                  </w:r>
                  <w:r w:rsidR="00F615C8" w:rsidRPr="005858C1">
                    <w:rPr>
                      <w:rFonts w:ascii="Verdana" w:eastAsia="Verdana" w:hAnsi="Verdana" w:cs="Verdana"/>
                      <w:b/>
                      <w:bCs/>
                      <w:color w:val="0F0E0E"/>
                      <w:kern w:val="24"/>
                      <w:sz w:val="20"/>
                      <w:szCs w:val="20"/>
                      <w:lang w:val="en-US"/>
                    </w:rPr>
                    <w:t>Epoxy Resin</w:t>
                  </w:r>
                  <w:del w:id="28087" w:author="Ritu Kamra" w:date="2021-09-27T20:40:00Z">
                    <w:r w:rsidRPr="005858C1" w:rsidDel="00D02970">
                      <w:rPr>
                        <w:rFonts w:ascii="Verdana" w:eastAsia="Verdana" w:hAnsi="Verdana" w:cs="Verdana"/>
                        <w:b/>
                        <w:bCs/>
                        <w:color w:val="0F0E0E"/>
                        <w:kern w:val="24"/>
                        <w:sz w:val="20"/>
                        <w:szCs w:val="20"/>
                        <w:lang w:val="en-US"/>
                      </w:rPr>
                      <w:delText xml:space="preserve"> </w:delText>
                    </w:r>
                  </w:del>
                  <w:ins w:id="28088" w:author="Ritu Kamra" w:date="2021-09-27T20:40:00Z">
                    <w:r w:rsidR="00D02970" w:rsidRPr="005858C1">
                      <w:rPr>
                        <w:rFonts w:ascii="Verdana" w:eastAsia="Verdana" w:hAnsi="Verdana" w:cs="Verdana"/>
                        <w:b/>
                        <w:bCs/>
                        <w:color w:val="0F0E0E"/>
                        <w:kern w:val="24"/>
                        <w:sz w:val="20"/>
                        <w:szCs w:val="20"/>
                        <w:lang w:val="en-US"/>
                      </w:rPr>
                      <w:t xml:space="preserve"> Demand</w:t>
                    </w:r>
                  </w:ins>
                  <w:del w:id="28089" w:author="Ritu Kamra" w:date="2021-09-27T20:40:00Z">
                    <w:r w:rsidRPr="005858C1" w:rsidDel="00D02970">
                      <w:rPr>
                        <w:rFonts w:ascii="Verdana" w:eastAsia="Verdana" w:hAnsi="Verdana" w:cs="Verdana"/>
                        <w:b/>
                        <w:bCs/>
                        <w:color w:val="0F0E0E"/>
                        <w:kern w:val="24"/>
                        <w:sz w:val="20"/>
                        <w:szCs w:val="20"/>
                        <w:lang w:val="en-US"/>
                      </w:rPr>
                      <w:delText>Market Size</w:delText>
                    </w:r>
                  </w:del>
                  <w:r w:rsidRPr="005858C1">
                    <w:rPr>
                      <w:rFonts w:ascii="Verdana" w:eastAsia="Verdana" w:hAnsi="Verdana" w:cs="Verdana"/>
                      <w:b/>
                      <w:bCs/>
                      <w:color w:val="0F0E0E"/>
                      <w:kern w:val="24"/>
                      <w:sz w:val="20"/>
                      <w:szCs w:val="20"/>
                      <w:lang w:val="en-US"/>
                    </w:rPr>
                    <w:t>, By Volume (Thousand Tonnes), 2015–2030F</w:t>
                  </w:r>
                </w:p>
                <w:p w14:paraId="3CF158AC" w14:textId="77777777" w:rsidR="00CA16FF" w:rsidRPr="005858C1" w:rsidRDefault="00CA16FF" w:rsidP="00A14586">
                  <w:pPr>
                    <w:spacing w:line="360" w:lineRule="auto"/>
                    <w:textAlignment w:val="baseline"/>
                    <w:rPr>
                      <w:rFonts w:ascii="Verdana" w:eastAsia="Verdana" w:hAnsi="Verdana" w:cs="Verdana"/>
                      <w:b/>
                      <w:bCs/>
                      <w:color w:val="0F0E0E"/>
                      <w:kern w:val="24"/>
                      <w:sz w:val="20"/>
                      <w:szCs w:val="20"/>
                      <w:lang w:val="en-US"/>
                    </w:rPr>
                  </w:pPr>
                </w:p>
              </w:txbxContent>
            </v:textbox>
            <w10:wrap anchorx="margin"/>
          </v:shape>
        </w:pict>
      </w:r>
      <w:ins w:id="28090" w:author="Neeshu Bhadauriya" w:date="2021-09-27T16:19:00Z">
        <w:r>
          <w:rPr>
            <w:noProof/>
          </w:rPr>
          <w:pict w14:anchorId="71FECA81">
            <v:shape id="_x0000_s1260" type="#_x0000_t202" style="position:absolute;margin-left:-6pt;margin-top:-2.4pt;width:443.2pt;height:25.5pt;z-index:25263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" filled="f" stroked="f">
              <v:textbox style="mso-fit-shape-to-text:t">
                <w:txbxContent>
                  <w:p w14:paraId="59224625" w14:textId="3F7DC06B" w:rsidR="00984BAB" w:rsidRDefault="00984BAB" w:rsidP="00984BAB">
                    <w:pPr>
                      <w:spacing w:line="360" w:lineRule="auto"/>
                      <w:textAlignment w:val="baseline"/>
                      <w:rPr>
                        <w:rFonts w:hAnsi="Calibri"/>
                        <w:b/>
                        <w:bCs/>
                      </w:rPr>
                    </w:pPr>
                    <w:r w:rsidRPr="00014A16">
                      <w:rPr>
                        <w:rFonts w:ascii="Verdana" w:eastAsia="Verdana" w:hAnsi="Verdana" w:cs="Verdana"/>
                        <w:b/>
                        <w:bCs/>
                        <w:sz w:val="20"/>
                        <w:szCs w:val="20"/>
                        <w:rPrChange w:id="28091" w:author="Neeshu Bhadauriya" w:date="2021-09-27T22:29:00Z">
                          <w:rPr>
                            <w:rFonts w:hAnsi="Calibri"/>
                            <w:b/>
                            <w:bCs/>
                          </w:rPr>
                        </w:rPrChange>
                      </w:rPr>
                      <w:t>3.2.6.</w:t>
                    </w:r>
                    <w:r>
                      <w:rPr>
                        <w:rFonts w:ascii="Verdana" w:eastAsia="Verdana" w:hAnsi="Verdana" w:cs="Verdana"/>
                        <w:b/>
                        <w:bCs/>
                        <w:sz w:val="20"/>
                        <w:szCs w:val="20"/>
                      </w:rPr>
                      <w:t xml:space="preserve"> Middle East &amp; Africa</w:t>
                    </w:r>
                    <w:ins w:id="28092" w:author="Neeshu Bhadauriya" w:date="2021-09-27T16:19:00Z">
                      <w:r>
                        <w:rPr>
                          <w:rFonts w:ascii="Verdana" w:eastAsia="Verdana" w:hAnsi="Verdana" w:cs="Verdana"/>
                          <w:b/>
                          <w:bCs/>
                          <w:sz w:val="20"/>
                          <w:szCs w:val="20"/>
                        </w:rPr>
                        <w:t xml:space="preserve"> Epoxy Resin</w:t>
                      </w:r>
                    </w:ins>
                    <w:r>
                      <w:rPr>
                        <w:rFonts w:ascii="Verdana" w:eastAsia="Verdana" w:hAnsi="Verdana" w:cs="Verdana"/>
                        <w:b/>
                        <w:bCs/>
                        <w:sz w:val="20"/>
                        <w:szCs w:val="20"/>
                      </w:rPr>
                      <w:t xml:space="preserve"> Demand Supply Outlook</w:t>
                    </w:r>
                  </w:p>
                </w:txbxContent>
              </v:textbox>
            </v:shape>
          </w:pict>
        </w:r>
      </w:ins>
      <w:r w:rsidR="000D1A88">
        <w:tab/>
      </w:r>
    </w:p>
    <w:p w14:paraId="554D43C1" w14:textId="4C4EAB56" w:rsidR="009F5B91" w:rsidDel="007B0EA9" w:rsidRDefault="009F5B91" w:rsidP="009F5B91">
      <w:pPr>
        <w:rPr>
          <w:del w:id="28093" w:author="Ritu Kamra" w:date="2021-09-24T19:25:00Z"/>
        </w:rPr>
      </w:pPr>
    </w:p>
    <w:p w14:paraId="102D2F8A" w14:textId="74E255A5" w:rsidR="009F5B91" w:rsidDel="007B0EA9" w:rsidRDefault="009F5B91" w:rsidP="009F5B91">
      <w:pPr>
        <w:rPr>
          <w:del w:id="28094" w:author="Ritu Kamra" w:date="2021-09-24T19:25:00Z"/>
        </w:rPr>
      </w:pPr>
    </w:p>
    <w:p w14:paraId="30856E3E" w14:textId="0D2B4E6F" w:rsidR="009F5B91" w:rsidDel="007B0EA9" w:rsidRDefault="009F5B91" w:rsidP="009F5B91">
      <w:pPr>
        <w:rPr>
          <w:del w:id="28095" w:author="Ritu Kamra" w:date="2021-09-24T19:25:00Z"/>
        </w:rPr>
      </w:pPr>
    </w:p>
    <w:p w14:paraId="09E30157" w14:textId="40990306" w:rsidR="009F5B91" w:rsidDel="007B0EA9" w:rsidRDefault="009F5B91" w:rsidP="009F5B91">
      <w:pPr>
        <w:rPr>
          <w:del w:id="28096" w:author="Ritu Kamra" w:date="2021-09-24T19:25:00Z"/>
        </w:rPr>
      </w:pPr>
    </w:p>
    <w:p w14:paraId="64B71EA6" w14:textId="2C6ABF72" w:rsidR="009F5B91" w:rsidDel="007B0EA9" w:rsidRDefault="005858C1" w:rsidP="004644A7">
      <w:pPr>
        <w:tabs>
          <w:tab w:val="left" w:pos="1770"/>
        </w:tabs>
        <w:rPr>
          <w:del w:id="28097" w:author="Ritu Kamra" w:date="2021-09-24T19:25:00Z"/>
        </w:rPr>
      </w:pPr>
      <w:r>
        <w:rPr>
          <w:noProof/>
        </w:rPr>
        <w:pict w14:anchorId="67C93107">
          <v:line id="Straight Connector 197" o:spid="_x0000_s1259" style="position:absolute;z-index:252157952;visibility:visible;mso-wrap-style:square;mso-wrap-distance-left:9pt;mso-wrap-distance-top:0;mso-wrap-distance-right:9pt;mso-wrap-distance-bottom:0;mso-position-horizontal:absolute;mso-position-horizontal-relative:text;mso-position-vertical:absolute;mso-position-vertical-relative:text" from="328.45pt,3.4pt" to="486.65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" strokecolor="white [3212]" strokeweight=".5pt">
            <v:stroke joinstyle="miter"/>
          </v:line>
        </w:pict>
      </w:r>
      <w:r>
        <w:rPr>
          <w:noProof/>
        </w:rPr>
        <w:pict w14:anchorId="523E22CD">
          <v:line id="Straight Connector 198" o:spid="_x0000_s1258" style="position:absolute;z-index:252156928;visibility:visible;mso-wrap-style:square;mso-wrap-distance-left:9pt;mso-wrap-distance-top:0;mso-wrap-distance-right:9pt;mso-wrap-distance-bottom:0;mso-position-horizontal:absolute;mso-position-horizontal-relative:text;mso-position-vertical:absolute;mso-position-vertical-relative:text" from="-5.7pt,3.4pt" to="152.5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" strokecolor="white [3212]" strokeweight=".5pt">
            <v:stroke joinstyle="miter"/>
          </v:line>
        </w:pict>
      </w:r>
      <w:del w:id="28098" w:author="Ritu Kamra" w:date="2021-09-24T19:25:00Z">
        <w:r w:rsidR="004644A7" w:rsidDel="007B0EA9">
          <w:tab/>
        </w:r>
      </w:del>
    </w:p>
    <w:p w14:paraId="601FC169" w14:textId="78CABF30" w:rsidR="009F5B91" w:rsidDel="007B0EA9" w:rsidRDefault="009F5B91" w:rsidP="009F5B91">
      <w:pPr>
        <w:rPr>
          <w:del w:id="28099" w:author="Ritu Kamra" w:date="2021-09-24T19:25:00Z"/>
        </w:rPr>
      </w:pPr>
    </w:p>
    <w:p w14:paraId="3D4BC3B1" w14:textId="587D062C" w:rsidR="009F5B91" w:rsidDel="007B0EA9" w:rsidRDefault="000D1A88" w:rsidP="000D1A88">
      <w:pPr>
        <w:tabs>
          <w:tab w:val="left" w:pos="1875"/>
          <w:tab w:val="left" w:pos="8670"/>
        </w:tabs>
        <w:rPr>
          <w:del w:id="28100" w:author="Ritu Kamra" w:date="2021-09-24T19:25:00Z"/>
        </w:rPr>
      </w:pPr>
      <w:del w:id="28101" w:author="Ritu Kamra" w:date="2021-09-24T19:25:00Z">
        <w:r w:rsidDel="007B0EA9">
          <w:tab/>
        </w:r>
        <w:r w:rsidDel="007B0EA9">
          <w:tab/>
        </w:r>
      </w:del>
    </w:p>
    <w:p w14:paraId="1E9F4262" w14:textId="69CFDC0D" w:rsidR="009F5B91" w:rsidDel="007B0EA9" w:rsidRDefault="009F5B91" w:rsidP="009F5B91">
      <w:pPr>
        <w:rPr>
          <w:del w:id="28102" w:author="Ritu Kamra" w:date="2021-09-24T19:25:00Z"/>
        </w:rPr>
      </w:pPr>
    </w:p>
    <w:p w14:paraId="5EC25E59" w14:textId="2A0DDA81" w:rsidR="009F5B91" w:rsidDel="007B0EA9" w:rsidRDefault="009F5B91" w:rsidP="009F5B91">
      <w:pPr>
        <w:rPr>
          <w:del w:id="28103" w:author="Ritu Kamra" w:date="2021-09-24T19:25:00Z"/>
        </w:rPr>
      </w:pPr>
    </w:p>
    <w:p w14:paraId="61AA77BD" w14:textId="3209F098" w:rsidR="009F5B91" w:rsidDel="007B0EA9" w:rsidRDefault="009F5B91" w:rsidP="009F5B91">
      <w:pPr>
        <w:rPr>
          <w:del w:id="28104" w:author="Ritu Kamra" w:date="2021-09-24T19:25:00Z"/>
        </w:rPr>
      </w:pPr>
    </w:p>
    <w:p w14:paraId="63C06DB7" w14:textId="61D2722F" w:rsidR="009F5B91" w:rsidDel="007B0EA9" w:rsidRDefault="009F5B91" w:rsidP="009F5B91">
      <w:pPr>
        <w:rPr>
          <w:del w:id="28105" w:author="Ritu Kamra" w:date="2021-09-24T19:25:00Z"/>
        </w:rPr>
      </w:pPr>
    </w:p>
    <w:p w14:paraId="683E0070" w14:textId="1F937415" w:rsidR="009F5B91" w:rsidDel="007B0EA9" w:rsidRDefault="009F5B91" w:rsidP="009F5B91">
      <w:pPr>
        <w:rPr>
          <w:del w:id="28106" w:author="Ritu Kamra" w:date="2021-09-24T19:25:00Z"/>
        </w:rPr>
      </w:pPr>
    </w:p>
    <w:p w14:paraId="47BCE204" w14:textId="77777777" w:rsidR="00E077DA" w:rsidRDefault="00E077DA">
      <w:pPr>
        <w:tabs>
          <w:tab w:val="left" w:pos="1485"/>
          <w:tab w:val="left" w:pos="1545"/>
        </w:tabs>
        <w:rPr>
          <w:rFonts w:ascii="Arial" w:eastAsia="Arial" w:hAnsi="Arial" w:cs="Arial"/>
          <w:sz w:val="24"/>
          <w:szCs w:val="24"/>
        </w:rPr>
        <w:pPrChange w:id="28107" w:author="Dilip Kumar" w:date="2021-09-25T12:40:00Z">
          <w:pPr/>
        </w:pPrChange>
      </w:pPr>
    </w:p>
    <w:p w14:paraId="6125457B" w14:textId="3F54D3E7" w:rsidR="00A14586" w:rsidRDefault="005858C1" w:rsidP="00A14586">
      <w:pPr>
        <w:rPr>
          <w:rFonts w:ascii="Arial" w:eastAsia="Arial" w:hAnsi="Arial" w:cs="Arial"/>
          <w:sz w:val="24"/>
          <w:szCs w:val="24"/>
        </w:rPr>
      </w:pPr>
      <w:r>
        <w:rPr>
          <w:noProof/>
        </w:rPr>
        <w:lastRenderedPageBreak/>
        <w:pict w14:anchorId="00906A90">
          <v:rect id="_x0000_s1257" style="position:absolute;margin-left:344.15pt;margin-top:160.85pt;width:130.05pt;height:72.7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" filled="f" stroked="f" strokeweight="1pt">
            <v:textbox>
              <w:txbxContent>
                <w:p w14:paraId="1FCE0271"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2021E-2030F</w:t>
                  </w:r>
                </w:p>
                <w:p w14:paraId="3D406C1D"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6B805DD0" w14:textId="6AB51069" w:rsidR="00A14586" w:rsidRDefault="00CA16FF"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4</w:t>
                  </w:r>
                  <w:r w:rsidR="00A14586">
                    <w:rPr>
                      <w:rFonts w:ascii="Verdana" w:eastAsia="Verdana" w:hAnsi="Verdana" w:cs="Verdana"/>
                      <w:b/>
                      <w:bCs/>
                      <w:color w:val="000000"/>
                      <w:kern w:val="24"/>
                      <w:sz w:val="18"/>
                      <w:szCs w:val="18"/>
                    </w:rPr>
                    <w:t>.</w:t>
                  </w:r>
                  <w:r>
                    <w:rPr>
                      <w:rFonts w:ascii="Verdana" w:eastAsia="Verdana" w:hAnsi="Verdana" w:cs="Verdana"/>
                      <w:b/>
                      <w:bCs/>
                      <w:color w:val="000000"/>
                      <w:kern w:val="24"/>
                      <w:sz w:val="18"/>
                      <w:szCs w:val="18"/>
                    </w:rPr>
                    <w:t>38</w:t>
                  </w:r>
                  <w:r w:rsidR="00A14586">
                    <w:rPr>
                      <w:rFonts w:ascii="Verdana" w:eastAsia="Verdana" w:hAnsi="Verdana" w:cs="Verdana"/>
                      <w:b/>
                      <w:bCs/>
                      <w:color w:val="000000"/>
                      <w:kern w:val="24"/>
                      <w:sz w:val="18"/>
                      <w:szCs w:val="18"/>
                    </w:rPr>
                    <w:t>% By Volume</w:t>
                  </w:r>
                </w:p>
              </w:txbxContent>
            </v:textbox>
          </v:rect>
        </w:pict>
      </w:r>
      <w:r>
        <w:rPr>
          <w:noProof/>
        </w:rPr>
        <w:pict w14:anchorId="740E0006">
          <v:rect id="_x0000_s1256" style="position:absolute;margin-left:71.95pt;margin-top:164.1pt;width:130.05pt;height:73.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" filled="f" stroked="f" strokeweight="1pt">
            <v:textbox>
              <w:txbxContent>
                <w:p w14:paraId="15FEAC7D"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2015-2020</w:t>
                  </w:r>
                </w:p>
                <w:p w14:paraId="662C0688"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4203886A" w14:textId="75ADB02E" w:rsidR="00A14586" w:rsidRDefault="00CA16FF" w:rsidP="00A14586">
                  <w:pPr>
                    <w:spacing w:line="240" w:lineRule="auto"/>
                    <w:jc w:val="center"/>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-0</w:t>
                  </w:r>
                  <w:r w:rsidR="00A14586">
                    <w:rPr>
                      <w:rFonts w:ascii="Verdana" w:eastAsia="Verdana" w:hAnsi="Verdana" w:cs="Verdana"/>
                      <w:b/>
                      <w:bCs/>
                      <w:color w:val="000000"/>
                      <w:kern w:val="24"/>
                      <w:sz w:val="18"/>
                      <w:szCs w:val="18"/>
                    </w:rPr>
                    <w:t>.</w:t>
                  </w:r>
                  <w:r>
                    <w:rPr>
                      <w:rFonts w:ascii="Verdana" w:eastAsia="Verdana" w:hAnsi="Verdana" w:cs="Verdana"/>
                      <w:b/>
                      <w:bCs/>
                      <w:color w:val="000000"/>
                      <w:kern w:val="24"/>
                      <w:sz w:val="18"/>
                      <w:szCs w:val="18"/>
                    </w:rPr>
                    <w:t>21</w:t>
                  </w:r>
                  <w:r w:rsidR="00A14586">
                    <w:rPr>
                      <w:rFonts w:ascii="Verdana" w:eastAsia="Verdana" w:hAnsi="Verdana" w:cs="Verdana"/>
                      <w:b/>
                      <w:bCs/>
                      <w:color w:val="000000"/>
                      <w:kern w:val="24"/>
                      <w:sz w:val="18"/>
                      <w:szCs w:val="18"/>
                    </w:rPr>
                    <w:t>% By Volume</w:t>
                  </w:r>
                </w:p>
              </w:txbxContent>
            </v:textbox>
          </v:rect>
        </w:pict>
      </w:r>
      <w:r w:rsidR="00A14586" w:rsidRPr="00220E95">
        <w:rPr>
          <w:rFonts w:ascii="Arial" w:eastAsia="Arial" w:hAnsi="Arial" w:cs="Arial"/>
          <w:noProof/>
          <w:sz w:val="24"/>
          <w:szCs w:val="24"/>
        </w:rPr>
        <w:drawing>
          <wp:inline distT="0" distB="0" distL="0" distR="0" wp14:anchorId="4651EC7D" wp14:editId="54195DA2">
            <wp:extent cx="6429375" cy="2519680"/>
            <wp:effectExtent l="0" t="0" r="0" b="0"/>
            <wp:docPr id="631" name="Chart 631">
              <a:extLst xmlns:a="http://schemas.openxmlformats.org/drawingml/2006/main">
                <a:ext uri="{FF2B5EF4-FFF2-40B4-BE49-F238E27FC236}">
                  <a16:creationId xmlns:a16="http://schemas.microsoft.com/office/drawing/2014/main" id="{5B9C2E5B-639D-46C4-B506-014FEF8B08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6DE76236" w14:textId="294DE57C" w:rsidR="00A14586" w:rsidRDefault="005858C1" w:rsidP="00A14586">
      <w:pPr>
        <w:rPr>
          <w:rFonts w:ascii="Arial" w:eastAsia="Arial" w:hAnsi="Arial" w:cs="Arial"/>
          <w:sz w:val="24"/>
          <w:szCs w:val="24"/>
        </w:rPr>
      </w:pPr>
      <w:r>
        <w:rPr>
          <w:noProof/>
        </w:rPr>
        <w:pict w14:anchorId="23CA7742">
          <v:shape id="_x0000_s1255" type="#_x0000_t202" style="position:absolute;margin-left:321.9pt;margin-top:20.25pt;width:184.1pt;height:15.75pt;z-index:2517708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" filled="f" stroked="f">
            <v:textbox style="mso-fit-shape-to-text:t">
              <w:txbxContent>
                <w:p w14:paraId="22A2C4DB" w14:textId="77777777" w:rsidR="00A14586" w:rsidRPr="005858C1" w:rsidRDefault="00A14586" w:rsidP="00A14586">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w:r>
    </w:p>
    <w:p w14:paraId="60AFAC59" w14:textId="42151DF6" w:rsidR="00A14586" w:rsidRDefault="00A14586" w:rsidP="00A14586">
      <w:pPr>
        <w:rPr>
          <w:rFonts w:ascii="Arial" w:eastAsia="Arial" w:hAnsi="Arial" w:cs="Arial"/>
          <w:sz w:val="24"/>
          <w:szCs w:val="24"/>
        </w:rPr>
      </w:pPr>
    </w:p>
    <w:p w14:paraId="0A5B6DFC" w14:textId="77777777" w:rsidR="00300F5A" w:rsidRDefault="00300F5A" w:rsidP="00262A4C">
      <w:pPr>
        <w:spacing w:line="360" w:lineRule="auto"/>
        <w:jc w:val="both"/>
        <w:rPr>
          <w:ins w:id="28108" w:author="Dilip Kumar" w:date="2021-09-25T12:40:00Z"/>
          <w:rFonts w:ascii="Arial" w:hAnsi="Arial" w:cs="Arial"/>
          <w:sz w:val="24"/>
          <w:szCs w:val="24"/>
        </w:rPr>
        <w:sectPr w:rsidR="00300F5A"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28109" w:author="Hardik Malhotra" w:date="2021-09-30T12:48:00Z">
            <w:sectPr w:rsidR="00300F5A" w:rsidSect="00AF4AFC">
              <w:pgMar w:top="1134" w:right="836" w:bottom="630" w:left="900" w:header="708" w:footer="708" w:gutter="0"/>
            </w:sectPr>
          </w:sectPrChange>
        </w:sectPr>
      </w:pPr>
    </w:p>
    <w:p w14:paraId="6C829C8B" w14:textId="77777777" w:rsidR="00300F5A" w:rsidRPr="009946F1" w:rsidRDefault="00262A4C" w:rsidP="00262A4C">
      <w:pPr>
        <w:spacing w:line="360" w:lineRule="auto"/>
        <w:jc w:val="both"/>
        <w:rPr>
          <w:ins w:id="28110" w:author="Dilip Kumar" w:date="2021-09-25T12:40:00Z"/>
          <w:rFonts w:ascii="Arial" w:hAnsi="Arial" w:cs="Arial"/>
          <w:color w:val="FF0000"/>
          <w:sz w:val="24"/>
          <w:szCs w:val="24"/>
          <w:rPrChange w:id="28111" w:author="Hardik Malhotra" w:date="2021-09-29T19:48:00Z">
            <w:rPr>
              <w:ins w:id="28112" w:author="Dilip Kumar" w:date="2021-09-25T12:40:00Z"/>
              <w:rFonts w:ascii="Arial" w:hAnsi="Arial" w:cs="Arial"/>
              <w:sz w:val="24"/>
              <w:szCs w:val="24"/>
            </w:rPr>
          </w:rPrChange>
        </w:rPr>
        <w:sectPr w:rsidR="00300F5A" w:rsidRPr="009946F1"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28113" w:author="Hardik Malhotra" w:date="2021-09-30T12:48:00Z">
            <w:sectPr w:rsidR="00300F5A" w:rsidRPr="009946F1" w:rsidSect="00AF4AFC">
              <w:pgMar w:top="1134" w:right="836" w:bottom="630" w:left="900" w:header="708" w:footer="708" w:gutter="0"/>
            </w:sectPr>
          </w:sectPrChange>
        </w:sectPr>
      </w:pPr>
      <w:r w:rsidRPr="009946F1">
        <w:rPr>
          <w:rFonts w:ascii="Arial" w:hAnsi="Arial" w:cs="Arial"/>
          <w:color w:val="FF0000"/>
          <w:sz w:val="24"/>
          <w:szCs w:val="24"/>
          <w:rPrChange w:id="28114" w:author="Hardik Malhotra" w:date="2021-09-29T19:48:00Z">
            <w:rPr>
              <w:rFonts w:ascii="Arial" w:hAnsi="Arial" w:cs="Arial"/>
              <w:sz w:val="24"/>
              <w:szCs w:val="24"/>
            </w:rPr>
          </w:rPrChange>
        </w:rPr>
        <w:t xml:space="preserve">The demand for Epoxy Resin in MEA has </w:t>
      </w:r>
      <w:del w:id="28115" w:author="Supreet Mathaun" w:date="2021-09-24T10:51:00Z">
        <w:r w:rsidRPr="009946F1" w:rsidDel="00EE27F8">
          <w:rPr>
            <w:rFonts w:ascii="Arial" w:hAnsi="Arial" w:cs="Arial"/>
            <w:color w:val="FF0000"/>
            <w:sz w:val="24"/>
            <w:szCs w:val="24"/>
            <w:rPrChange w:id="28116" w:author="Hardik Malhotra" w:date="2021-09-29T19:48:00Z">
              <w:rPr>
                <w:rFonts w:ascii="Arial" w:hAnsi="Arial" w:cs="Arial"/>
                <w:sz w:val="24"/>
                <w:szCs w:val="24"/>
              </w:rPr>
            </w:rPrChange>
          </w:rPr>
          <w:delText xml:space="preserve">showed </w:delText>
        </w:r>
      </w:del>
      <w:ins w:id="28117" w:author="Supreet Mathaun" w:date="2021-09-24T10:51:00Z">
        <w:r w:rsidR="00EE27F8" w:rsidRPr="009946F1">
          <w:rPr>
            <w:rFonts w:ascii="Arial" w:hAnsi="Arial" w:cs="Arial"/>
            <w:color w:val="FF0000"/>
            <w:sz w:val="24"/>
            <w:szCs w:val="24"/>
            <w:rPrChange w:id="28118" w:author="Hardik Malhotra" w:date="2021-09-29T19:48:00Z">
              <w:rPr>
                <w:rFonts w:ascii="Arial" w:hAnsi="Arial" w:cs="Arial"/>
                <w:sz w:val="24"/>
                <w:szCs w:val="24"/>
              </w:rPr>
            </w:rPrChange>
          </w:rPr>
          <w:t xml:space="preserve">shown an </w:t>
        </w:r>
      </w:ins>
      <w:del w:id="28119" w:author="Supreet Mathaun" w:date="2021-09-24T10:52:00Z">
        <w:r w:rsidRPr="009946F1" w:rsidDel="00EE27F8">
          <w:rPr>
            <w:rFonts w:ascii="Arial" w:hAnsi="Arial" w:cs="Arial"/>
            <w:color w:val="FF0000"/>
            <w:sz w:val="24"/>
            <w:szCs w:val="24"/>
            <w:rPrChange w:id="28120" w:author="Hardik Malhotra" w:date="2021-09-29T19:48:00Z">
              <w:rPr>
                <w:rFonts w:ascii="Arial" w:hAnsi="Arial" w:cs="Arial"/>
                <w:sz w:val="24"/>
                <w:szCs w:val="24"/>
              </w:rPr>
            </w:rPrChange>
          </w:rPr>
          <w:delText xml:space="preserve">increased </w:delText>
        </w:r>
      </w:del>
      <w:ins w:id="28121" w:author="Supreet Mathaun" w:date="2021-09-24T10:52:00Z">
        <w:r w:rsidR="00EE27F8" w:rsidRPr="009946F1">
          <w:rPr>
            <w:rFonts w:ascii="Arial" w:hAnsi="Arial" w:cs="Arial"/>
            <w:color w:val="FF0000"/>
            <w:sz w:val="24"/>
            <w:szCs w:val="24"/>
            <w:rPrChange w:id="28122" w:author="Hardik Malhotra" w:date="2021-09-29T19:48:00Z">
              <w:rPr>
                <w:rFonts w:ascii="Arial" w:hAnsi="Arial" w:cs="Arial"/>
                <w:sz w:val="24"/>
                <w:szCs w:val="24"/>
              </w:rPr>
            </w:rPrChange>
          </w:rPr>
          <w:t xml:space="preserve">increasing </w:t>
        </w:r>
      </w:ins>
      <w:r w:rsidRPr="009946F1">
        <w:rPr>
          <w:rFonts w:ascii="Arial" w:hAnsi="Arial" w:cs="Arial"/>
          <w:color w:val="FF0000"/>
          <w:sz w:val="24"/>
          <w:szCs w:val="24"/>
          <w:rPrChange w:id="28123" w:author="Hardik Malhotra" w:date="2021-09-29T19:48:00Z">
            <w:rPr>
              <w:rFonts w:ascii="Arial" w:hAnsi="Arial" w:cs="Arial"/>
              <w:sz w:val="24"/>
              <w:szCs w:val="24"/>
            </w:rPr>
          </w:rPrChange>
        </w:rPr>
        <w:t xml:space="preserve">trend from </w:t>
      </w:r>
      <w:ins w:id="28124" w:author="Supreet Mathaun" w:date="2021-09-24T10:52:00Z">
        <w:r w:rsidR="00EE27F8" w:rsidRPr="009946F1">
          <w:rPr>
            <w:rFonts w:ascii="Arial" w:hAnsi="Arial" w:cs="Arial"/>
            <w:color w:val="FF0000"/>
            <w:sz w:val="24"/>
            <w:szCs w:val="24"/>
            <w:rPrChange w:id="28125" w:author="Hardik Malhotra" w:date="2021-09-29T19:48:00Z">
              <w:rPr>
                <w:rFonts w:ascii="Arial" w:hAnsi="Arial" w:cs="Arial"/>
                <w:sz w:val="24"/>
                <w:szCs w:val="24"/>
              </w:rPr>
            </w:rPrChange>
          </w:rPr>
          <w:t xml:space="preserve">the </w:t>
        </w:r>
      </w:ins>
      <w:r w:rsidRPr="009946F1">
        <w:rPr>
          <w:rFonts w:ascii="Arial" w:hAnsi="Arial" w:cs="Arial"/>
          <w:color w:val="FF0000"/>
          <w:sz w:val="24"/>
          <w:szCs w:val="24"/>
          <w:rPrChange w:id="28126" w:author="Hardik Malhotra" w:date="2021-09-29T19:48:00Z">
            <w:rPr>
              <w:rFonts w:ascii="Arial" w:hAnsi="Arial" w:cs="Arial"/>
              <w:sz w:val="24"/>
              <w:szCs w:val="24"/>
            </w:rPr>
          </w:rPrChange>
        </w:rPr>
        <w:t xml:space="preserve">past few years and </w:t>
      </w:r>
      <w:ins w:id="28127" w:author="Supreet Mathaun" w:date="2021-09-24T10:52:00Z">
        <w:r w:rsidR="00EE27F8" w:rsidRPr="009946F1">
          <w:rPr>
            <w:rFonts w:ascii="Arial" w:hAnsi="Arial" w:cs="Arial"/>
            <w:color w:val="FF0000"/>
            <w:sz w:val="24"/>
            <w:szCs w:val="24"/>
            <w:rPrChange w:id="28128" w:author="Hardik Malhotra" w:date="2021-09-29T19:48:00Z">
              <w:rPr>
                <w:rFonts w:ascii="Arial" w:hAnsi="Arial" w:cs="Arial"/>
                <w:sz w:val="24"/>
                <w:szCs w:val="24"/>
              </w:rPr>
            </w:rPrChange>
          </w:rPr>
          <w:t xml:space="preserve">is </w:t>
        </w:r>
      </w:ins>
      <w:r w:rsidRPr="009946F1">
        <w:rPr>
          <w:rFonts w:ascii="Arial" w:hAnsi="Arial" w:cs="Arial"/>
          <w:color w:val="FF0000"/>
          <w:sz w:val="24"/>
          <w:szCs w:val="24"/>
          <w:rPrChange w:id="28129" w:author="Hardik Malhotra" w:date="2021-09-29T19:48:00Z">
            <w:rPr>
              <w:rFonts w:ascii="Arial" w:hAnsi="Arial" w:cs="Arial"/>
              <w:sz w:val="24"/>
              <w:szCs w:val="24"/>
            </w:rPr>
          </w:rPrChange>
        </w:rPr>
        <w:t>estimated to be nearly 175 thousand tonnes in 2020</w:t>
      </w:r>
      <w:ins w:id="28130" w:author="Supreet Mathaun" w:date="2021-09-24T10:52:00Z">
        <w:r w:rsidR="00EE27F8" w:rsidRPr="009946F1">
          <w:rPr>
            <w:rFonts w:ascii="Arial" w:hAnsi="Arial" w:cs="Arial"/>
            <w:color w:val="FF0000"/>
            <w:sz w:val="24"/>
            <w:szCs w:val="24"/>
            <w:rPrChange w:id="28131" w:author="Hardik Malhotra" w:date="2021-09-29T19:48:00Z">
              <w:rPr>
                <w:rFonts w:ascii="Arial" w:hAnsi="Arial" w:cs="Arial"/>
                <w:sz w:val="24"/>
                <w:szCs w:val="24"/>
              </w:rPr>
            </w:rPrChange>
          </w:rPr>
          <w:t>,</w:t>
        </w:r>
      </w:ins>
      <w:r w:rsidRPr="009946F1">
        <w:rPr>
          <w:rFonts w:ascii="Arial" w:hAnsi="Arial" w:cs="Arial"/>
          <w:color w:val="FF0000"/>
          <w:sz w:val="24"/>
          <w:szCs w:val="24"/>
          <w:rPrChange w:id="28132" w:author="Hardik Malhotra" w:date="2021-09-29T19:48:00Z">
            <w:rPr>
              <w:rFonts w:ascii="Arial" w:hAnsi="Arial" w:cs="Arial"/>
              <w:sz w:val="24"/>
              <w:szCs w:val="24"/>
            </w:rPr>
          </w:rPrChange>
        </w:rPr>
        <w:t xml:space="preserve"> which is further anticipated to grow during the forecast period 2025. The increase in demand is attributed to the rising demand for composites manufacturing in the region for the number of applications</w:t>
      </w:r>
      <w:ins w:id="28133" w:author="Supreet Mathaun" w:date="2021-09-24T10:52:00Z">
        <w:r w:rsidR="00EE27F8" w:rsidRPr="009946F1">
          <w:rPr>
            <w:rFonts w:ascii="Arial" w:hAnsi="Arial" w:cs="Arial"/>
            <w:color w:val="FF0000"/>
            <w:sz w:val="24"/>
            <w:szCs w:val="24"/>
            <w:rPrChange w:id="28134" w:author="Hardik Malhotra" w:date="2021-09-29T19:48:00Z">
              <w:rPr>
                <w:rFonts w:ascii="Arial" w:hAnsi="Arial" w:cs="Arial"/>
                <w:sz w:val="24"/>
                <w:szCs w:val="24"/>
              </w:rPr>
            </w:rPrChange>
          </w:rPr>
          <w:t>,</w:t>
        </w:r>
      </w:ins>
      <w:r w:rsidRPr="009946F1">
        <w:rPr>
          <w:rFonts w:ascii="Arial" w:hAnsi="Arial" w:cs="Arial"/>
          <w:color w:val="FF0000"/>
          <w:sz w:val="24"/>
          <w:szCs w:val="24"/>
          <w:rPrChange w:id="28135" w:author="Hardik Malhotra" w:date="2021-09-29T19:48:00Z">
            <w:rPr>
              <w:rFonts w:ascii="Arial" w:hAnsi="Arial" w:cs="Arial"/>
              <w:sz w:val="24"/>
              <w:szCs w:val="24"/>
            </w:rPr>
          </w:rPrChange>
        </w:rPr>
        <w:t xml:space="preserve"> including aerospace structure &amp; other composite parts</w:t>
      </w:r>
      <w:ins w:id="28136" w:author="Supreet Mathaun" w:date="2021-09-24T10:52:00Z">
        <w:r w:rsidR="00EE27F8" w:rsidRPr="009946F1">
          <w:rPr>
            <w:rFonts w:ascii="Arial" w:hAnsi="Arial" w:cs="Arial"/>
            <w:color w:val="FF0000"/>
            <w:sz w:val="24"/>
            <w:szCs w:val="24"/>
            <w:rPrChange w:id="28137" w:author="Hardik Malhotra" w:date="2021-09-29T19:48:00Z">
              <w:rPr>
                <w:rFonts w:ascii="Arial" w:hAnsi="Arial" w:cs="Arial"/>
                <w:sz w:val="24"/>
                <w:szCs w:val="24"/>
              </w:rPr>
            </w:rPrChange>
          </w:rPr>
          <w:t>.</w:t>
        </w:r>
      </w:ins>
      <w:r w:rsidRPr="009946F1">
        <w:rPr>
          <w:rFonts w:ascii="Arial" w:hAnsi="Arial" w:cs="Arial"/>
          <w:color w:val="FF0000"/>
          <w:sz w:val="24"/>
          <w:szCs w:val="24"/>
          <w:rPrChange w:id="28138" w:author="Hardik Malhotra" w:date="2021-09-29T19:48:00Z">
            <w:rPr>
              <w:rFonts w:ascii="Arial" w:hAnsi="Arial" w:cs="Arial"/>
              <w:sz w:val="24"/>
              <w:szCs w:val="24"/>
            </w:rPr>
          </w:rPrChange>
        </w:rPr>
        <w:t xml:space="preserve"> </w:t>
      </w:r>
      <w:ins w:id="28139" w:author="Supreet Mathaun" w:date="2021-09-24T10:52:00Z">
        <w:r w:rsidR="00EE27F8" w:rsidRPr="009946F1">
          <w:rPr>
            <w:rFonts w:ascii="Arial" w:hAnsi="Arial" w:cs="Arial"/>
            <w:color w:val="FF0000"/>
            <w:sz w:val="24"/>
            <w:szCs w:val="24"/>
            <w:rPrChange w:id="28140" w:author="Hardik Malhotra" w:date="2021-09-29T19:48:00Z">
              <w:rPr>
                <w:rFonts w:ascii="Arial" w:hAnsi="Arial" w:cs="Arial"/>
                <w:sz w:val="24"/>
                <w:szCs w:val="24"/>
              </w:rPr>
            </w:rPrChange>
          </w:rPr>
          <w:t xml:space="preserve">This </w:t>
        </w:r>
      </w:ins>
      <w:r w:rsidRPr="009946F1">
        <w:rPr>
          <w:rFonts w:ascii="Arial" w:hAnsi="Arial" w:cs="Arial"/>
          <w:color w:val="FF0000"/>
          <w:sz w:val="24"/>
          <w:szCs w:val="24"/>
          <w:rPrChange w:id="28141" w:author="Hardik Malhotra" w:date="2021-09-29T19:48:00Z">
            <w:rPr>
              <w:rFonts w:ascii="Arial" w:hAnsi="Arial" w:cs="Arial"/>
              <w:sz w:val="24"/>
              <w:szCs w:val="24"/>
            </w:rPr>
          </w:rPrChange>
        </w:rPr>
        <w:t xml:space="preserve">would spur the demand for Epoxy Resins in </w:t>
      </w:r>
      <w:ins w:id="28142" w:author="Supreet Mathaun" w:date="2021-09-24T10:52:00Z">
        <w:r w:rsidR="00EE27F8" w:rsidRPr="009946F1">
          <w:rPr>
            <w:rFonts w:ascii="Arial" w:hAnsi="Arial" w:cs="Arial"/>
            <w:color w:val="FF0000"/>
            <w:sz w:val="24"/>
            <w:szCs w:val="24"/>
            <w:rPrChange w:id="28143" w:author="Hardik Malhotra" w:date="2021-09-29T19:48:00Z">
              <w:rPr>
                <w:rFonts w:ascii="Arial" w:hAnsi="Arial" w:cs="Arial"/>
                <w:sz w:val="24"/>
                <w:szCs w:val="24"/>
              </w:rPr>
            </w:rPrChange>
          </w:rPr>
          <w:t xml:space="preserve">the </w:t>
        </w:r>
      </w:ins>
      <w:r w:rsidRPr="009946F1">
        <w:rPr>
          <w:rFonts w:ascii="Arial" w:hAnsi="Arial" w:cs="Arial"/>
          <w:color w:val="FF0000"/>
          <w:sz w:val="24"/>
          <w:szCs w:val="24"/>
          <w:rPrChange w:id="28144" w:author="Hardik Malhotra" w:date="2021-09-29T19:48:00Z">
            <w:rPr>
              <w:rFonts w:ascii="Arial" w:hAnsi="Arial" w:cs="Arial"/>
              <w:sz w:val="24"/>
              <w:szCs w:val="24"/>
            </w:rPr>
          </w:rPrChange>
        </w:rPr>
        <w:t>MEA</w:t>
      </w:r>
      <w:ins w:id="28145" w:author="Supreet Mathaun" w:date="2021-09-24T10:53:00Z">
        <w:r w:rsidR="00EE27F8" w:rsidRPr="009946F1">
          <w:rPr>
            <w:rFonts w:ascii="Arial" w:hAnsi="Arial" w:cs="Arial"/>
            <w:color w:val="FF0000"/>
            <w:sz w:val="24"/>
            <w:szCs w:val="24"/>
            <w:rPrChange w:id="28146" w:author="Hardik Malhotra" w:date="2021-09-29T19:48:00Z">
              <w:rPr>
                <w:rFonts w:ascii="Arial" w:hAnsi="Arial" w:cs="Arial"/>
                <w:sz w:val="24"/>
                <w:szCs w:val="24"/>
              </w:rPr>
            </w:rPrChange>
          </w:rPr>
          <w:t xml:space="preserve"> region</w:t>
        </w:r>
      </w:ins>
      <w:r w:rsidRPr="009946F1">
        <w:rPr>
          <w:rFonts w:ascii="Arial" w:hAnsi="Arial" w:cs="Arial"/>
          <w:color w:val="FF0000"/>
          <w:sz w:val="24"/>
          <w:szCs w:val="24"/>
          <w:rPrChange w:id="28147" w:author="Hardik Malhotra" w:date="2021-09-29T19:48:00Z">
            <w:rPr>
              <w:rFonts w:ascii="Arial" w:hAnsi="Arial" w:cs="Arial"/>
              <w:sz w:val="24"/>
              <w:szCs w:val="24"/>
            </w:rPr>
          </w:rPrChange>
        </w:rPr>
        <w:t xml:space="preserve">. Epoxy Resins can also be coated and blended with other Epoxy Resins as well for advanced properties such as high mechanical strength, superior electrical properties etc. hence suitable to use in repairing </w:t>
      </w:r>
      <w:del w:id="28148" w:author="Supreet Mathaun" w:date="2021-09-24T10:53:00Z">
        <w:r w:rsidRPr="009946F1" w:rsidDel="00EE27F8">
          <w:rPr>
            <w:rFonts w:ascii="Arial" w:hAnsi="Arial" w:cs="Arial"/>
            <w:color w:val="FF0000"/>
            <w:sz w:val="24"/>
            <w:szCs w:val="24"/>
            <w:rPrChange w:id="28149" w:author="Hardik Malhotra" w:date="2021-09-29T19:48:00Z">
              <w:rPr>
                <w:rFonts w:ascii="Arial" w:hAnsi="Arial" w:cs="Arial"/>
                <w:sz w:val="24"/>
                <w:szCs w:val="24"/>
              </w:rPr>
            </w:rPrChange>
          </w:rPr>
          <w:delText xml:space="preserve">of </w:delText>
        </w:r>
      </w:del>
      <w:r w:rsidRPr="009946F1">
        <w:rPr>
          <w:rFonts w:ascii="Arial" w:hAnsi="Arial" w:cs="Arial"/>
          <w:color w:val="FF0000"/>
          <w:sz w:val="24"/>
          <w:szCs w:val="24"/>
          <w:rPrChange w:id="28150" w:author="Hardik Malhotra" w:date="2021-09-29T19:48:00Z">
            <w:rPr>
              <w:rFonts w:ascii="Arial" w:hAnsi="Arial" w:cs="Arial"/>
              <w:sz w:val="24"/>
              <w:szCs w:val="24"/>
            </w:rPr>
          </w:rPrChange>
        </w:rPr>
        <w:t>concrete and other structures.</w:t>
      </w:r>
    </w:p>
    <w:p w14:paraId="503C06EA" w14:textId="15E6FFB2" w:rsidR="009E2A18" w:rsidRDefault="005858C1" w:rsidP="00262A4C">
      <w:pPr>
        <w:spacing w:line="360" w:lineRule="auto"/>
        <w:jc w:val="both"/>
        <w:rPr>
          <w:rFonts w:ascii="Arial" w:eastAsia="Arial" w:hAnsi="Arial" w:cs="Arial"/>
          <w:sz w:val="24"/>
          <w:szCs w:val="24"/>
        </w:rPr>
      </w:pPr>
      <w:r>
        <w:rPr>
          <w:noProof/>
        </w:rPr>
        <w:pict w14:anchorId="1FEB0336">
          <v:shape id="_x0000_s1254" type="#_x0000_t202" style="position:absolute;left:0;text-align:left;margin-left:-11.9pt;margin-top:6.9pt;width:511.5pt;height:22.95pt;z-index:2520043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" filled="f" stroked="f">
            <v:textbox style="mso-fit-shape-to-text:t">
              <w:txbxContent>
                <w:p w14:paraId="0F9884F9" w14:textId="41BE475C" w:rsidR="00326B72" w:rsidRPr="005858C1" w:rsidRDefault="00984BAB" w:rsidP="00326B72">
                  <w:pPr>
                    <w:spacing w:line="360" w:lineRule="auto"/>
                    <w:textAlignment w:val="baseline"/>
                    <w:rPr>
                      <w:rFonts w:ascii="Verdana" w:eastAsia="Verdana" w:hAnsi="Verdana" w:cs="Verdana"/>
                      <w:b/>
                      <w:bCs/>
                      <w:color w:val="0F0E0E"/>
                      <w:kern w:val="24"/>
                      <w:sz w:val="20"/>
                      <w:szCs w:val="20"/>
                      <w:lang w:val="en-US"/>
                    </w:rPr>
                  </w:pPr>
                  <w:ins w:id="28151" w:author="Neeshu Bhadauriya" w:date="2021-09-27T16:20:00Z">
                    <w:r w:rsidRPr="005858C1">
                      <w:rPr>
                        <w:rFonts w:ascii="Verdana" w:eastAsia="Verdana" w:hAnsi="Verdana" w:cs="Verdana"/>
                        <w:b/>
                        <w:bCs/>
                        <w:color w:val="0F0E0E"/>
                        <w:kern w:val="24"/>
                        <w:sz w:val="20"/>
                        <w:szCs w:val="20"/>
                        <w:lang w:val="en-US"/>
                      </w:rPr>
                      <w:t xml:space="preserve">3.2.6.1. </w:t>
                    </w:r>
                  </w:ins>
                  <w:r w:rsidR="00326B72" w:rsidRPr="005858C1">
                    <w:rPr>
                      <w:rFonts w:ascii="Verdana" w:eastAsia="Verdana" w:hAnsi="Verdana" w:cs="Verdana"/>
                      <w:b/>
                      <w:bCs/>
                      <w:color w:val="0F0E0E"/>
                      <w:kern w:val="24"/>
                      <w:sz w:val="20"/>
                      <w:szCs w:val="20"/>
                      <w:lang w:val="en-US"/>
                    </w:rPr>
                    <w:t xml:space="preserve">Capacity, Production </w:t>
                  </w:r>
                  <w:del w:id="28152" w:author="Neeshu Bhadauriya" w:date="2021-09-27T16:19:00Z">
                    <w:r w:rsidR="00326B72" w:rsidRPr="005858C1" w:rsidDel="00984BAB">
                      <w:rPr>
                        <w:rFonts w:ascii="Verdana" w:eastAsia="Verdana" w:hAnsi="Verdana" w:cs="Verdana"/>
                        <w:b/>
                        <w:bCs/>
                        <w:color w:val="0F0E0E"/>
                        <w:kern w:val="24"/>
                        <w:sz w:val="20"/>
                        <w:szCs w:val="20"/>
                        <w:lang w:val="en-US"/>
                      </w:rPr>
                      <w:delText>and Operating Efficiency</w:delText>
                    </w:r>
                  </w:del>
                </w:p>
              </w:txbxContent>
            </v:textbox>
            <w10:wrap anchorx="margin"/>
          </v:shape>
        </w:pict>
      </w:r>
      <w:r w:rsidR="00262A4C" w:rsidRPr="00262A4C">
        <w:rPr>
          <w:rFonts w:ascii="Arial" w:hAnsi="Arial" w:cs="Arial"/>
          <w:sz w:val="24"/>
          <w:szCs w:val="24"/>
        </w:rPr>
        <w:t xml:space="preserve"> </w:t>
      </w:r>
    </w:p>
    <w:p w14:paraId="49AEC27B" w14:textId="2415EE97" w:rsidR="00A14586" w:rsidRDefault="005858C1" w:rsidP="00A14586">
      <w:pPr>
        <w:spacing w:line="480" w:lineRule="auto"/>
        <w:rPr>
          <w:rFonts w:ascii="Arial" w:eastAsia="Arial" w:hAnsi="Arial" w:cs="Arial"/>
          <w:sz w:val="24"/>
          <w:szCs w:val="24"/>
        </w:rPr>
      </w:pPr>
      <w:r>
        <w:rPr>
          <w:noProof/>
        </w:rPr>
        <w:pict w14:anchorId="49E65349">
          <v:shape id="_x0000_s1253" type="#_x0000_t202" style="position:absolute;margin-left:-12.75pt;margin-top:7.1pt;width:508.8pt;height:38.2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" filled="f" stroked="f">
            <v:textbox>
              <w:txbxContent>
                <w:p w14:paraId="59338DA2" w14:textId="5D232D95" w:rsidR="00A14586" w:rsidRPr="005858C1" w:rsidRDefault="00A14586" w:rsidP="00A14586">
                  <w:pPr>
                    <w:spacing w:line="360" w:lineRule="auto"/>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 xml:space="preserve">Figure </w:t>
                  </w:r>
                  <w:ins w:id="28153" w:author="Ritu Kamra" w:date="2021-09-27T17:20:00Z">
                    <w:r w:rsidR="00C854D0" w:rsidRPr="005858C1">
                      <w:rPr>
                        <w:rFonts w:ascii="Verdana" w:eastAsia="Verdana" w:hAnsi="Verdana" w:cs="Verdana"/>
                        <w:b/>
                        <w:bCs/>
                        <w:color w:val="0F0E0E"/>
                        <w:kern w:val="24"/>
                        <w:sz w:val="20"/>
                        <w:szCs w:val="20"/>
                        <w:lang w:val="en-US"/>
                      </w:rPr>
                      <w:t>5</w:t>
                    </w:r>
                  </w:ins>
                  <w:ins w:id="28154" w:author="Ritu Kamra" w:date="2021-09-27T18:58:00Z">
                    <w:r w:rsidR="008A03E7" w:rsidRPr="005858C1">
                      <w:rPr>
                        <w:rFonts w:ascii="Verdana" w:eastAsia="Verdana" w:hAnsi="Verdana" w:cs="Verdana"/>
                        <w:b/>
                        <w:bCs/>
                        <w:color w:val="0F0E0E"/>
                        <w:kern w:val="24"/>
                        <w:sz w:val="20"/>
                        <w:szCs w:val="20"/>
                        <w:lang w:val="en-US"/>
                      </w:rPr>
                      <w:t>6</w:t>
                    </w:r>
                  </w:ins>
                  <w:del w:id="28155" w:author="Ritu Kamra" w:date="2021-09-27T17:20:00Z">
                    <w:r w:rsidRPr="005858C1" w:rsidDel="00C854D0">
                      <w:rPr>
                        <w:rFonts w:ascii="Verdana" w:eastAsia="Verdana" w:hAnsi="Verdana" w:cs="Verdana"/>
                        <w:b/>
                        <w:bCs/>
                        <w:color w:val="0F0E0E"/>
                        <w:kern w:val="24"/>
                        <w:sz w:val="20"/>
                        <w:szCs w:val="20"/>
                        <w:lang w:val="en-US"/>
                      </w:rPr>
                      <w:delText>39</w:delText>
                    </w:r>
                  </w:del>
                  <w:r w:rsidRPr="005858C1">
                    <w:rPr>
                      <w:rFonts w:ascii="Verdana" w:eastAsia="Verdana" w:hAnsi="Verdana" w:cs="Verdana"/>
                      <w:b/>
                      <w:bCs/>
                      <w:color w:val="0F0E0E"/>
                      <w:kern w:val="24"/>
                      <w:sz w:val="20"/>
                      <w:szCs w:val="20"/>
                      <w:lang w:val="en-US"/>
                    </w:rPr>
                    <w:t xml:space="preserve">: Middle East &amp; Africa </w:t>
                  </w:r>
                  <w:r w:rsidR="00F615C8" w:rsidRPr="005858C1">
                    <w:rPr>
                      <w:rFonts w:ascii="Verdana" w:eastAsia="Verdana" w:hAnsi="Verdana" w:cs="Verdana"/>
                      <w:b/>
                      <w:bCs/>
                      <w:color w:val="0F0E0E"/>
                      <w:kern w:val="24"/>
                      <w:sz w:val="20"/>
                      <w:szCs w:val="20"/>
                      <w:lang w:val="en-US"/>
                    </w:rPr>
                    <w:t>Epoxy Resin</w:t>
                  </w:r>
                  <w:r w:rsidRPr="005858C1">
                    <w:rPr>
                      <w:rFonts w:ascii="Verdana" w:eastAsia="Verdana" w:hAnsi="Verdana" w:cs="Verdana"/>
                      <w:b/>
                      <w:bCs/>
                      <w:color w:val="0F0E0E"/>
                      <w:kern w:val="24"/>
                      <w:sz w:val="20"/>
                      <w:szCs w:val="20"/>
                      <w:lang w:val="en-US"/>
                    </w:rPr>
                    <w:t xml:space="preserve"> Capacity &amp; Production (Thousand Tonnes), 2015-2030F</w:t>
                  </w:r>
                </w:p>
              </w:txbxContent>
            </v:textbox>
            <w10:wrap anchorx="margin"/>
          </v:shape>
        </w:pict>
      </w:r>
    </w:p>
    <w:p w14:paraId="5067B9AE" w14:textId="3502FD1D" w:rsidR="00A14586" w:rsidRDefault="005858C1" w:rsidP="00A14586">
      <w:pPr>
        <w:rPr>
          <w:ins w:id="28156" w:author="Ritu Kamra" w:date="2021-09-24T18:33:00Z"/>
          <w:rFonts w:ascii="Arial" w:eastAsia="Arial" w:hAnsi="Arial" w:cs="Arial"/>
          <w:sz w:val="24"/>
          <w:szCs w:val="24"/>
        </w:rPr>
      </w:pPr>
      <w:r>
        <w:rPr>
          <w:noProof/>
        </w:rPr>
        <w:pict w14:anchorId="0F2C63F2">
          <v:shape id="_x0000_s1252" type="#_x0000_t202" style="position:absolute;margin-left:295.8pt;margin-top:152.05pt;width:203.8pt;height:15.75pt;z-index:251772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" filled="f" stroked="f">
            <v:textbox style="mso-fit-shape-to-text:t">
              <w:txbxContent>
                <w:p w14:paraId="471EBFA7" w14:textId="77777777" w:rsidR="00A14586" w:rsidRPr="004644A7" w:rsidRDefault="00A14586" w:rsidP="00A14586">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v:textbox>
            <w10:wrap anchorx="margin"/>
          </v:shape>
        </w:pict>
      </w:r>
      <w:r w:rsidR="00A14586" w:rsidRPr="00220E95">
        <w:rPr>
          <w:rFonts w:ascii="Arial" w:eastAsia="Arial" w:hAnsi="Arial" w:cs="Arial"/>
          <w:noProof/>
          <w:sz w:val="24"/>
          <w:szCs w:val="24"/>
        </w:rPr>
        <w:drawing>
          <wp:inline distT="0" distB="0" distL="0" distR="0" wp14:anchorId="2284085B" wp14:editId="1E48C785">
            <wp:extent cx="6362700" cy="2038350"/>
            <wp:effectExtent l="0" t="0" r="0" b="0"/>
            <wp:docPr id="632" name="Chart 632">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6293AE43" w14:textId="674F5B0D" w:rsidR="003D0FB6" w:rsidRDefault="003D0FB6" w:rsidP="00A14586">
      <w:pPr>
        <w:rPr>
          <w:ins w:id="28157" w:author="Ritu Kamra" w:date="2021-09-24T18:33:00Z"/>
          <w:rFonts w:ascii="Arial" w:eastAsia="Arial" w:hAnsi="Arial" w:cs="Arial"/>
          <w:sz w:val="24"/>
          <w:szCs w:val="24"/>
        </w:rPr>
      </w:pPr>
    </w:p>
    <w:p w14:paraId="7AEADB16" w14:textId="77777777" w:rsidR="00300F5A" w:rsidRDefault="00300F5A" w:rsidP="003D0FB6">
      <w:pPr>
        <w:spacing w:line="360" w:lineRule="auto"/>
        <w:jc w:val="both"/>
        <w:rPr>
          <w:ins w:id="28158" w:author="Dilip Kumar" w:date="2021-09-25T12:40:00Z"/>
          <w:rFonts w:ascii="Arial" w:hAnsi="Arial" w:cs="Arial"/>
          <w:sz w:val="24"/>
          <w:szCs w:val="24"/>
        </w:rPr>
        <w:sectPr w:rsidR="00300F5A"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28159" w:author="Hardik Malhotra" w:date="2021-09-30T12:48:00Z">
            <w:sectPr w:rsidR="00300F5A" w:rsidSect="00AF4AFC">
              <w:pgMar w:top="1134" w:right="836" w:bottom="630" w:left="900" w:header="708" w:footer="708" w:gutter="0"/>
            </w:sectPr>
          </w:sectPrChange>
        </w:sectPr>
      </w:pPr>
    </w:p>
    <w:p w14:paraId="28036BFA" w14:textId="415D1109" w:rsidR="00300F5A" w:rsidRPr="009946F1" w:rsidRDefault="003D0FB6" w:rsidP="003D0FB6">
      <w:pPr>
        <w:spacing w:line="360" w:lineRule="auto"/>
        <w:jc w:val="both"/>
        <w:rPr>
          <w:ins w:id="28160" w:author="Dilip Kumar" w:date="2021-09-25T12:40:00Z"/>
          <w:rFonts w:ascii="Arial" w:eastAsia="Verdana" w:hAnsi="Arial" w:cs="Arial"/>
          <w:color w:val="FF0000"/>
          <w:kern w:val="24"/>
          <w:sz w:val="24"/>
          <w:szCs w:val="24"/>
          <w:lang w:val="en-US"/>
          <w:rPrChange w:id="28161" w:author="Hardik Malhotra" w:date="2021-09-29T19:50:00Z">
            <w:rPr>
              <w:ins w:id="28162" w:author="Dilip Kumar" w:date="2021-09-25T12:40:00Z"/>
              <w:rFonts w:ascii="Arial" w:eastAsia="Verdana" w:hAnsi="Arial" w:cs="Arial"/>
              <w:color w:val="000000" w:themeColor="text1"/>
              <w:kern w:val="24"/>
              <w:sz w:val="24"/>
              <w:szCs w:val="24"/>
              <w:lang w:val="en-US"/>
            </w:rPr>
          </w:rPrChange>
        </w:rPr>
        <w:sectPr w:rsidR="00300F5A" w:rsidRPr="009946F1"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28163" w:author="Hardik Malhotra" w:date="2021-09-30T12:48:00Z">
            <w:sectPr w:rsidR="00300F5A" w:rsidRPr="009946F1" w:rsidSect="00AF4AFC">
              <w:pgMar w:top="1134" w:right="836" w:bottom="630" w:left="900" w:header="708" w:footer="708" w:gutter="0"/>
            </w:sectPr>
          </w:sectPrChange>
        </w:sectPr>
      </w:pPr>
      <w:ins w:id="28164" w:author="Ritu Kamra" w:date="2021-09-24T18:33:00Z">
        <w:r w:rsidRPr="009946F1">
          <w:rPr>
            <w:rFonts w:ascii="Arial" w:hAnsi="Arial" w:cs="Arial"/>
            <w:color w:val="FF0000"/>
            <w:sz w:val="24"/>
            <w:szCs w:val="24"/>
            <w:rPrChange w:id="28165" w:author="Hardik Malhotra" w:date="2021-09-29T19:50:00Z">
              <w:rPr>
                <w:rFonts w:ascii="Arial" w:hAnsi="Arial" w:cs="Arial"/>
                <w:sz w:val="24"/>
                <w:szCs w:val="24"/>
              </w:rPr>
            </w:rPrChange>
          </w:rPr>
          <w:t xml:space="preserve">The Epoxy resin market is bound with the developing countries due to their co relation with industrialization &amp; infrastructure development. The production capacity of South America </w:t>
        </w:r>
        <w:r w:rsidRPr="009946F1">
          <w:rPr>
            <w:rFonts w:ascii="Arial" w:hAnsi="Arial" w:cs="Arial"/>
            <w:color w:val="FF0000"/>
            <w:sz w:val="24"/>
            <w:szCs w:val="24"/>
            <w:rPrChange w:id="28166" w:author="Hardik Malhotra" w:date="2021-09-29T19:50:00Z">
              <w:rPr>
                <w:rFonts w:ascii="Arial" w:hAnsi="Arial" w:cs="Arial"/>
                <w:sz w:val="24"/>
                <w:szCs w:val="24"/>
              </w:rPr>
            </w:rPrChange>
          </w:rPr>
          <w:lastRenderedPageBreak/>
          <w:t xml:space="preserve">Market for epoxy resin in 2015 was 33.50 </w:t>
        </w:r>
        <w:r w:rsidRPr="009946F1">
          <w:rPr>
            <w:rFonts w:ascii="Arial" w:eastAsia="Verdana" w:hAnsi="Arial" w:cs="Arial"/>
            <w:color w:val="FF0000"/>
            <w:kern w:val="24"/>
            <w:sz w:val="24"/>
            <w:szCs w:val="24"/>
            <w:lang w:val="en-US"/>
            <w:rPrChange w:id="28167" w:author="Hardik Malhotra" w:date="2021-09-29T19:50:00Z">
              <w:rPr>
                <w:rFonts w:ascii="Arial" w:eastAsia="Verdana" w:hAnsi="Arial" w:cs="Arial"/>
                <w:color w:val="000000" w:themeColor="text1"/>
                <w:kern w:val="24"/>
                <w:sz w:val="24"/>
                <w:szCs w:val="24"/>
                <w:lang w:val="en-US"/>
              </w:rPr>
            </w:rPrChange>
          </w:rPr>
          <w:t xml:space="preserve">thousand Tonnes &amp; with little dip was seen in 2020 (due to covid 19 outbreak) &amp; is projected to reach 38.20 in 2030 with a CAGR of 3.94%. Brazil dominates the South America market with </w:t>
        </w:r>
        <w:del w:id="28168" w:author="Neeshu Bhadauriya" w:date="2021-09-27T22:51:00Z">
          <w:r w:rsidRPr="009946F1" w:rsidDel="00CC26A8">
            <w:rPr>
              <w:rFonts w:ascii="Arial" w:eastAsia="Verdana" w:hAnsi="Arial" w:cs="Arial"/>
              <w:color w:val="FF0000"/>
              <w:kern w:val="24"/>
              <w:sz w:val="24"/>
              <w:szCs w:val="24"/>
              <w:lang w:val="en-US"/>
              <w:rPrChange w:id="28169" w:author="Hardik Malhotra" w:date="2021-09-29T19:50:00Z">
                <w:rPr>
                  <w:rFonts w:ascii="Arial" w:eastAsia="Verdana" w:hAnsi="Arial" w:cs="Arial"/>
                  <w:color w:val="000000" w:themeColor="text1"/>
                  <w:kern w:val="24"/>
                  <w:sz w:val="24"/>
                  <w:szCs w:val="24"/>
                  <w:lang w:val="en-US"/>
                </w:rPr>
              </w:rPrChange>
            </w:rPr>
            <w:delText>approx.</w:delText>
          </w:r>
        </w:del>
        <w:r w:rsidRPr="009946F1">
          <w:rPr>
            <w:rFonts w:ascii="Arial" w:eastAsia="Verdana" w:hAnsi="Arial" w:cs="Arial"/>
            <w:color w:val="FF0000"/>
            <w:kern w:val="24"/>
            <w:sz w:val="24"/>
            <w:szCs w:val="24"/>
            <w:lang w:val="en-US"/>
            <w:rPrChange w:id="28170" w:author="Hardik Malhotra" w:date="2021-09-29T19:50:00Z">
              <w:rPr>
                <w:rFonts w:ascii="Arial" w:eastAsia="Verdana" w:hAnsi="Arial" w:cs="Arial"/>
                <w:color w:val="000000" w:themeColor="text1"/>
                <w:kern w:val="24"/>
                <w:sz w:val="24"/>
                <w:szCs w:val="24"/>
                <w:lang w:val="en-US"/>
              </w:rPr>
            </w:rPrChange>
          </w:rPr>
          <w:t xml:space="preserve"> 60% share</w:t>
        </w:r>
      </w:ins>
      <w:ins w:id="28171" w:author="Neeshu Bhadauriya" w:date="2021-09-27T22:51:00Z">
        <w:r w:rsidR="00CC26A8" w:rsidRPr="009946F1">
          <w:rPr>
            <w:rFonts w:ascii="Arial" w:eastAsia="Verdana" w:hAnsi="Arial" w:cs="Arial"/>
            <w:color w:val="FF0000"/>
            <w:kern w:val="24"/>
            <w:sz w:val="24"/>
            <w:szCs w:val="24"/>
            <w:lang w:val="en-US"/>
            <w:rPrChange w:id="28172" w:author="Hardik Malhotra" w:date="2021-09-29T19:50:00Z">
              <w:rPr>
                <w:rFonts w:ascii="Arial" w:eastAsia="Verdana" w:hAnsi="Arial" w:cs="Arial"/>
                <w:color w:val="000000" w:themeColor="text1"/>
                <w:kern w:val="24"/>
                <w:sz w:val="24"/>
                <w:szCs w:val="24"/>
                <w:lang w:val="en-US"/>
              </w:rPr>
            </w:rPrChange>
          </w:rPr>
          <w:t>.</w:t>
        </w:r>
      </w:ins>
    </w:p>
    <w:p w14:paraId="6A64E2FA" w14:textId="0E8BF25A" w:rsidR="003D0FB6" w:rsidDel="00300F5A" w:rsidRDefault="005858C1" w:rsidP="003D0FB6">
      <w:pPr>
        <w:spacing w:line="360" w:lineRule="auto"/>
        <w:jc w:val="both"/>
        <w:rPr>
          <w:ins w:id="28173" w:author="Ritu Kamra" w:date="2021-09-24T18:34:00Z"/>
          <w:del w:id="28174" w:author="Dilip Kumar" w:date="2021-09-25T12:40:00Z"/>
          <w:rFonts w:ascii="Arial" w:eastAsia="Verdana" w:hAnsi="Arial" w:cs="Arial"/>
          <w:color w:val="000000" w:themeColor="text1"/>
          <w:kern w:val="24"/>
          <w:sz w:val="24"/>
          <w:szCs w:val="24"/>
          <w:lang w:val="en-US"/>
        </w:rPr>
      </w:pPr>
      <w:ins w:id="28175" w:author="Neeshu Bhadauriya" w:date="2021-09-27T16:23:00Z">
        <w:r>
          <w:rPr>
            <w:noProof/>
          </w:rPr>
          <w:pict w14:anchorId="685E8E74">
            <v:shape id="_x0000_s1251" type="#_x0000_t202" style="position:absolute;left:0;text-align:left;margin-left:-.75pt;margin-top:14.55pt;width:511.5pt;height:22.95pt;z-index:2526330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" filled="f" stroked="f">
              <v:textbox style="mso-fit-shape-to-text:t">
                <w:txbxContent>
                  <w:p w14:paraId="1FC5E799" w14:textId="6D5FA174" w:rsidR="00984BAB" w:rsidRPr="005858C1" w:rsidRDefault="00984BAB" w:rsidP="00984BAB">
                    <w:pPr>
                      <w:spacing w:line="360" w:lineRule="auto"/>
                      <w:textAlignment w:val="baseline"/>
                      <w:rPr>
                        <w:rFonts w:ascii="Verdana" w:eastAsia="Verdana" w:hAnsi="Verdana" w:cs="Verdana"/>
                        <w:b/>
                        <w:bCs/>
                        <w:color w:val="0F0E0E"/>
                        <w:kern w:val="24"/>
                        <w:sz w:val="20"/>
                        <w:szCs w:val="20"/>
                        <w:lang w:val="en-US"/>
                      </w:rPr>
                    </w:pPr>
                    <w:ins w:id="28176" w:author="Neeshu Bhadauriya" w:date="2021-09-27T16:20:00Z">
                      <w:r w:rsidRPr="005858C1">
                        <w:rPr>
                          <w:rFonts w:ascii="Verdana" w:eastAsia="Verdana" w:hAnsi="Verdana" w:cs="Verdana"/>
                          <w:b/>
                          <w:bCs/>
                          <w:color w:val="0F0E0E"/>
                          <w:kern w:val="24"/>
                          <w:sz w:val="20"/>
                          <w:szCs w:val="20"/>
                          <w:lang w:val="en-US"/>
                        </w:rPr>
                        <w:t>3.2.6.</w:t>
                      </w:r>
                    </w:ins>
                    <w:ins w:id="28177" w:author="Neeshu Bhadauriya" w:date="2021-09-27T16:24:00Z">
                      <w:r w:rsidRPr="005858C1">
                        <w:rPr>
                          <w:rFonts w:ascii="Verdana" w:eastAsia="Verdana" w:hAnsi="Verdana" w:cs="Verdana"/>
                          <w:b/>
                          <w:bCs/>
                          <w:color w:val="0F0E0E"/>
                          <w:kern w:val="24"/>
                          <w:sz w:val="20"/>
                          <w:szCs w:val="20"/>
                          <w:lang w:val="en-US"/>
                        </w:rPr>
                        <w:t>2</w:t>
                      </w:r>
                    </w:ins>
                    <w:ins w:id="28178" w:author="Neeshu Bhadauriya" w:date="2021-09-27T16:20:00Z">
                      <w:r w:rsidRPr="005858C1">
                        <w:rPr>
                          <w:rFonts w:ascii="Verdana" w:eastAsia="Verdana" w:hAnsi="Verdana" w:cs="Verdana"/>
                          <w:b/>
                          <w:bCs/>
                          <w:color w:val="0F0E0E"/>
                          <w:kern w:val="24"/>
                          <w:sz w:val="20"/>
                          <w:szCs w:val="20"/>
                          <w:lang w:val="en-US"/>
                        </w:rPr>
                        <w:t xml:space="preserve">. </w:t>
                      </w:r>
                    </w:ins>
                    <w:del w:id="28179" w:author="Neeshu Bhadauriya" w:date="2021-09-27T16:23:00Z">
                      <w:r w:rsidRPr="005858C1" w:rsidDel="00984BAB">
                        <w:rPr>
                          <w:rFonts w:ascii="Verdana" w:eastAsia="Verdana" w:hAnsi="Verdana" w:cs="Verdana"/>
                          <w:b/>
                          <w:bCs/>
                          <w:color w:val="0F0E0E"/>
                          <w:kern w:val="24"/>
                          <w:sz w:val="20"/>
                          <w:szCs w:val="20"/>
                          <w:lang w:val="en-US"/>
                        </w:rPr>
                        <w:delText>Capacity, Production</w:delText>
                      </w:r>
                    </w:del>
                    <w:ins w:id="28180" w:author="Neeshu Bhadauriya" w:date="2021-09-27T16:23:00Z">
                      <w:r w:rsidRPr="005858C1">
                        <w:rPr>
                          <w:rFonts w:ascii="Verdana" w:eastAsia="Verdana" w:hAnsi="Verdana" w:cs="Verdana"/>
                          <w:b/>
                          <w:bCs/>
                          <w:color w:val="0F0E0E"/>
                          <w:kern w:val="24"/>
                          <w:sz w:val="20"/>
                          <w:szCs w:val="20"/>
                          <w:lang w:val="en-US"/>
                        </w:rPr>
                        <w:t>O</w:t>
                      </w:r>
                    </w:ins>
                    <w:ins w:id="28181" w:author="Neeshu Bhadauriya" w:date="2021-09-27T16:24:00Z">
                      <w:r w:rsidRPr="005858C1">
                        <w:rPr>
                          <w:rFonts w:ascii="Verdana" w:eastAsia="Verdana" w:hAnsi="Verdana" w:cs="Verdana"/>
                          <w:b/>
                          <w:bCs/>
                          <w:color w:val="0F0E0E"/>
                          <w:kern w:val="24"/>
                          <w:sz w:val="20"/>
                          <w:szCs w:val="20"/>
                          <w:lang w:val="en-US"/>
                        </w:rPr>
                        <w:t>perating Efficiency</w:t>
                      </w:r>
                    </w:ins>
                    <w:r w:rsidRPr="005858C1">
                      <w:rPr>
                        <w:rFonts w:ascii="Verdana" w:eastAsia="Verdana" w:hAnsi="Verdana" w:cs="Verdana"/>
                        <w:b/>
                        <w:bCs/>
                        <w:color w:val="0F0E0E"/>
                        <w:kern w:val="24"/>
                        <w:sz w:val="20"/>
                        <w:szCs w:val="20"/>
                        <w:lang w:val="en-US"/>
                      </w:rPr>
                      <w:t xml:space="preserve"> </w:t>
                    </w:r>
                    <w:del w:id="28182" w:author="Neeshu Bhadauriya" w:date="2021-09-27T16:19:00Z">
                      <w:r w:rsidRPr="005858C1" w:rsidDel="00984BAB">
                        <w:rPr>
                          <w:rFonts w:ascii="Verdana" w:eastAsia="Verdana" w:hAnsi="Verdana" w:cs="Verdana"/>
                          <w:b/>
                          <w:bCs/>
                          <w:color w:val="0F0E0E"/>
                          <w:kern w:val="24"/>
                          <w:sz w:val="20"/>
                          <w:szCs w:val="20"/>
                          <w:lang w:val="en-US"/>
                        </w:rPr>
                        <w:delText>and Operating Efficiency</w:delText>
                      </w:r>
                    </w:del>
                  </w:p>
                </w:txbxContent>
              </v:textbox>
              <w10:wrap anchorx="margin"/>
            </v:shape>
          </w:pict>
        </w:r>
      </w:ins>
      <w:ins w:id="28183" w:author="Ritu Kamra" w:date="2021-09-24T18:33:00Z">
        <w:r w:rsidR="003D0FB6" w:rsidRPr="00E07D5F">
          <w:rPr>
            <w:rFonts w:ascii="Arial" w:eastAsia="Verdana" w:hAnsi="Arial" w:cs="Arial"/>
            <w:color w:val="000000" w:themeColor="text1"/>
            <w:kern w:val="24"/>
            <w:sz w:val="24"/>
            <w:szCs w:val="24"/>
            <w:lang w:val="en-US"/>
          </w:rPr>
          <w:t xml:space="preserve"> </w:t>
        </w:r>
      </w:ins>
      <w:ins w:id="28184" w:author="Ritu Kamra" w:date="2021-09-24T18:34:00Z">
        <w:del w:id="28185" w:author="Neeshu Bhadauriya" w:date="2021-09-27T16:24:00Z">
          <w:r w:rsidR="003D0FB6" w:rsidDel="00984BAB">
            <w:rPr>
              <w:rFonts w:ascii="Arial" w:eastAsia="Verdana" w:hAnsi="Arial" w:cs="Arial"/>
              <w:color w:val="000000" w:themeColor="text1"/>
              <w:kern w:val="24"/>
              <w:sz w:val="24"/>
              <w:szCs w:val="24"/>
              <w:lang w:val="en-US"/>
            </w:rPr>
            <w:delText>.</w:delText>
          </w:r>
        </w:del>
      </w:ins>
    </w:p>
    <w:p w14:paraId="27190E10" w14:textId="073D4CD0" w:rsidR="003D0FB6" w:rsidRDefault="003D0FB6" w:rsidP="003D0FB6">
      <w:pPr>
        <w:spacing w:line="360" w:lineRule="auto"/>
        <w:jc w:val="both"/>
        <w:rPr>
          <w:ins w:id="28186" w:author="Ritu Kamra" w:date="2021-09-24T18:34:00Z"/>
          <w:rFonts w:ascii="Arial" w:eastAsia="Verdana" w:hAnsi="Arial" w:cs="Arial"/>
          <w:color w:val="000000" w:themeColor="text1"/>
          <w:kern w:val="24"/>
          <w:sz w:val="24"/>
          <w:szCs w:val="24"/>
          <w:lang w:val="en-US"/>
        </w:rPr>
      </w:pPr>
    </w:p>
    <w:p w14:paraId="55B88899" w14:textId="42B776A1" w:rsidR="003D0FB6" w:rsidRPr="003D0FB6" w:rsidRDefault="005858C1">
      <w:pPr>
        <w:spacing w:line="360" w:lineRule="auto"/>
        <w:jc w:val="both"/>
        <w:rPr>
          <w:rFonts w:ascii="Arial" w:hAnsi="Arial" w:cs="Arial"/>
          <w:sz w:val="24"/>
          <w:szCs w:val="24"/>
          <w:rPrChange w:id="28187" w:author="Ritu Kamra" w:date="2021-09-24T18:33:00Z">
            <w:rPr>
              <w:rFonts w:ascii="Arial" w:eastAsia="Arial" w:hAnsi="Arial" w:cs="Arial"/>
              <w:sz w:val="24"/>
              <w:szCs w:val="24"/>
            </w:rPr>
          </w:rPrChange>
        </w:rPr>
        <w:pPrChange w:id="28188" w:author="Ritu Kamra" w:date="2021-09-24T18:33:00Z">
          <w:pPr/>
        </w:pPrChange>
      </w:pPr>
      <w:ins w:id="28189" w:author="Ritu Kamra" w:date="2021-09-24T18:34:00Z">
        <w:r>
          <w:rPr>
            <w:noProof/>
          </w:rPr>
          <w:pict w14:anchorId="620A5DA5">
            <v:shape id="_x0000_s1250" type="#_x0000_t202" style="position:absolute;left:0;text-align:left;margin-left:0;margin-top:9.7pt;width:516pt;height:22.95pt;z-index:2523279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" filled="f" stroked="f">
              <v:textbox style="mso-fit-shape-to-text:t">
                <w:txbxContent>
                  <w:p w14:paraId="235D48E6" w14:textId="1BB2B9B6" w:rsidR="003D0FB6" w:rsidRPr="008C5DB0" w:rsidRDefault="003D0FB6" w:rsidP="003D0FB6">
                    <w:pPr>
                      <w:spacing w:line="360" w:lineRule="auto"/>
                      <w:rPr>
                        <w:rFonts w:ascii="Verdana" w:eastAsia="Verdana" w:hAnsi="Verdana" w:cs="Verdana"/>
                        <w:b/>
                        <w:bCs/>
                        <w:color w:val="000000" w:themeColor="text1"/>
                        <w:kern w:val="24"/>
                        <w:sz w:val="20"/>
                        <w:szCs w:val="20"/>
                        <w:lang w:val="en-US"/>
                      </w:rPr>
                    </w:pPr>
                    <w:r w:rsidRPr="008C5DB0">
                      <w:rPr>
                        <w:rFonts w:ascii="Verdana" w:eastAsia="Verdana" w:hAnsi="Verdana" w:cs="Verdana"/>
                        <w:b/>
                        <w:bCs/>
                        <w:color w:val="000000" w:themeColor="text1"/>
                        <w:kern w:val="24"/>
                        <w:sz w:val="20"/>
                        <w:szCs w:val="20"/>
                        <w:lang w:val="en-US"/>
                      </w:rPr>
                      <w:t xml:space="preserve">Figure </w:t>
                    </w:r>
                    <w:ins w:id="28190" w:author="Ritu Kamra" w:date="2021-09-27T17:20:00Z">
                      <w:r w:rsidR="00C854D0">
                        <w:rPr>
                          <w:rFonts w:ascii="Verdana" w:eastAsia="Verdana" w:hAnsi="Verdana" w:cs="Verdana"/>
                          <w:b/>
                          <w:bCs/>
                          <w:color w:val="000000" w:themeColor="text1"/>
                          <w:kern w:val="24"/>
                          <w:sz w:val="20"/>
                          <w:szCs w:val="20"/>
                          <w:lang w:val="en-US"/>
                        </w:rPr>
                        <w:t>5</w:t>
                      </w:r>
                    </w:ins>
                    <w:ins w:id="28191" w:author="Ritu Kamra" w:date="2021-09-27T18:59:00Z">
                      <w:r w:rsidR="008A03E7">
                        <w:rPr>
                          <w:rFonts w:ascii="Verdana" w:eastAsia="Verdana" w:hAnsi="Verdana" w:cs="Verdana"/>
                          <w:b/>
                          <w:bCs/>
                          <w:color w:val="000000" w:themeColor="text1"/>
                          <w:kern w:val="24"/>
                          <w:sz w:val="20"/>
                          <w:szCs w:val="20"/>
                          <w:lang w:val="en-US"/>
                        </w:rPr>
                        <w:t>7</w:t>
                      </w:r>
                    </w:ins>
                    <w:del w:id="28192" w:author="Ritu Kamra" w:date="2021-09-27T17:20:00Z">
                      <w:r w:rsidRPr="008C5DB0" w:rsidDel="00C854D0">
                        <w:rPr>
                          <w:rFonts w:ascii="Verdana" w:eastAsia="Verdana" w:hAnsi="Verdana" w:cs="Verdana"/>
                          <w:b/>
                          <w:bCs/>
                          <w:color w:val="000000" w:themeColor="text1"/>
                          <w:kern w:val="24"/>
                          <w:sz w:val="20"/>
                          <w:szCs w:val="20"/>
                          <w:lang w:val="en-US"/>
                        </w:rPr>
                        <w:delText>33</w:delText>
                      </w:r>
                    </w:del>
                    <w:r w:rsidRPr="008C5DB0">
                      <w:rPr>
                        <w:rFonts w:ascii="Verdana" w:eastAsia="Verdana" w:hAnsi="Verdana" w:cs="Verdana"/>
                        <w:b/>
                        <w:bCs/>
                        <w:color w:val="000000" w:themeColor="text1"/>
                        <w:kern w:val="24"/>
                        <w:sz w:val="20"/>
                        <w:szCs w:val="20"/>
                        <w:lang w:val="en-US"/>
                      </w:rPr>
                      <w:t xml:space="preserve">: </w:t>
                    </w:r>
                    <w:ins w:id="28193" w:author="Hardik Malhotra" w:date="2021-09-29T19:52:00Z">
                      <w:r w:rsidR="009946F1">
                        <w:rPr>
                          <w:rFonts w:ascii="Verdana" w:eastAsia="Verdana" w:hAnsi="Verdana" w:cs="Verdana"/>
                          <w:b/>
                          <w:bCs/>
                          <w:color w:val="000000" w:themeColor="text1"/>
                          <w:kern w:val="24"/>
                          <w:sz w:val="20"/>
                          <w:szCs w:val="20"/>
                          <w:lang w:val="en-US"/>
                        </w:rPr>
                        <w:t>Middle East &amp; Africa</w:t>
                      </w:r>
                    </w:ins>
                    <w:del w:id="28194" w:author="Hardik Malhotra" w:date="2021-09-29T19:52:00Z">
                      <w:r w:rsidRPr="008C5DB0" w:rsidDel="009946F1">
                        <w:rPr>
                          <w:rFonts w:ascii="Verdana" w:eastAsia="Verdana" w:hAnsi="Verdana" w:cs="Verdana"/>
                          <w:b/>
                          <w:bCs/>
                          <w:color w:val="000000" w:themeColor="text1"/>
                          <w:kern w:val="24"/>
                          <w:sz w:val="20"/>
                          <w:szCs w:val="20"/>
                          <w:lang w:val="en-US"/>
                        </w:rPr>
                        <w:delText>South America</w:delText>
                      </w:r>
                    </w:del>
                    <w:r w:rsidRPr="008C5DB0">
                      <w:rPr>
                        <w:rFonts w:ascii="Verdana" w:eastAsia="Verdana" w:hAnsi="Verdana" w:cs="Verdana"/>
                        <w:b/>
                        <w:bCs/>
                        <w:color w:val="000000" w:themeColor="text1"/>
                        <w:kern w:val="24"/>
                        <w:sz w:val="20"/>
                        <w:szCs w:val="20"/>
                        <w:lang w:val="en-US"/>
                      </w:rPr>
                      <w:t xml:space="preserve"> </w:t>
                    </w:r>
                    <w:r>
                      <w:rPr>
                        <w:rFonts w:ascii="Verdana" w:eastAsia="Verdana" w:hAnsi="Verdana" w:cs="Verdana"/>
                        <w:b/>
                        <w:bCs/>
                        <w:color w:val="000000" w:themeColor="text1"/>
                        <w:kern w:val="24"/>
                        <w:sz w:val="20"/>
                        <w:szCs w:val="20"/>
                        <w:lang w:val="en-US"/>
                      </w:rPr>
                      <w:t>Epoxy Resin</w:t>
                    </w:r>
                    <w:r w:rsidRPr="008C5DB0">
                      <w:rPr>
                        <w:rFonts w:ascii="Verdana" w:eastAsia="Verdana" w:hAnsi="Verdana" w:cs="Verdana"/>
                        <w:b/>
                        <w:bCs/>
                        <w:color w:val="000000" w:themeColor="text1"/>
                        <w:kern w:val="24"/>
                        <w:sz w:val="20"/>
                        <w:szCs w:val="20"/>
                        <w:lang w:val="en-US"/>
                      </w:rPr>
                      <w:t xml:space="preserve"> </w:t>
                    </w:r>
                    <w:ins w:id="28195" w:author="Ritu Kamra" w:date="2021-09-27T20:40:00Z">
                      <w:r w:rsidR="00D02970" w:rsidRPr="00D02970">
                        <w:rPr>
                          <w:rFonts w:ascii="Verdana" w:eastAsia="Verdana" w:hAnsi="Verdana" w:cs="Verdana"/>
                          <w:b/>
                          <w:bCs/>
                          <w:color w:val="000000" w:themeColor="text1"/>
                          <w:kern w:val="24"/>
                          <w:sz w:val="20"/>
                          <w:szCs w:val="20"/>
                          <w:lang w:val="en-US"/>
                        </w:rPr>
                        <w:t xml:space="preserve">Operating Efficiency </w:t>
                      </w:r>
                    </w:ins>
                    <w:del w:id="28196" w:author="Ritu Kamra" w:date="2021-09-27T20:40:00Z">
                      <w:r w:rsidRPr="008C5DB0" w:rsidDel="00D02970">
                        <w:rPr>
                          <w:rFonts w:ascii="Verdana" w:eastAsia="Verdana" w:hAnsi="Verdana" w:cs="Verdana"/>
                          <w:b/>
                          <w:bCs/>
                          <w:color w:val="000000" w:themeColor="text1"/>
                          <w:kern w:val="24"/>
                          <w:sz w:val="20"/>
                          <w:szCs w:val="20"/>
                          <w:lang w:val="en-US"/>
                        </w:rPr>
                        <w:delText xml:space="preserve">Production Operating Rate </w:delText>
                      </w:r>
                    </w:del>
                    <w:r w:rsidRPr="008C5DB0">
                      <w:rPr>
                        <w:rFonts w:ascii="Verdana" w:eastAsia="Verdana" w:hAnsi="Verdana" w:cs="Verdana"/>
                        <w:b/>
                        <w:bCs/>
                        <w:color w:val="000000" w:themeColor="text1"/>
                        <w:kern w:val="24"/>
                        <w:sz w:val="20"/>
                        <w:szCs w:val="20"/>
                        <w:lang w:val="en-US"/>
                      </w:rPr>
                      <w:t>(Percentage), 2015-2030F</w:t>
                    </w:r>
                  </w:p>
                </w:txbxContent>
              </v:textbox>
              <w10:wrap anchorx="margin"/>
            </v:shape>
          </w:pict>
        </w:r>
      </w:ins>
    </w:p>
    <w:p w14:paraId="512362BC" w14:textId="216FFC44" w:rsidR="009F5EE3" w:rsidRPr="009946F1" w:rsidDel="003D0FB6" w:rsidRDefault="005858C1">
      <w:pPr>
        <w:spacing w:line="360" w:lineRule="auto"/>
        <w:jc w:val="both"/>
        <w:rPr>
          <w:del w:id="28197" w:author="Ritu Kamra" w:date="2021-09-24T18:34:00Z"/>
          <w:rFonts w:ascii="Arial" w:hAnsi="Arial" w:cs="Arial"/>
          <w:color w:val="FF0000"/>
          <w:sz w:val="24"/>
          <w:szCs w:val="24"/>
          <w:rPrChange w:id="28198" w:author="Hardik Malhotra" w:date="2021-09-29T19:51:00Z">
            <w:rPr>
              <w:del w:id="28199" w:author="Ritu Kamra" w:date="2021-09-24T18:34:00Z"/>
              <w:rFonts w:ascii="Arial" w:eastAsia="Arial" w:hAnsi="Arial" w:cs="Arial"/>
              <w:sz w:val="24"/>
              <w:szCs w:val="24"/>
            </w:rPr>
          </w:rPrChange>
        </w:rPr>
        <w:pPrChange w:id="28200" w:author="Ritu Kamra" w:date="2021-09-27T20:40:00Z">
          <w:pPr/>
        </w:pPrChange>
      </w:pPr>
      <w:r>
        <w:rPr>
          <w:noProof/>
        </w:rPr>
        <w:pict w14:anchorId="09DA9417">
          <v:shape id="_x0000_s1249" type="#_x0000_t202" style="position:absolute;left:0;text-align:left;margin-left:152.6pt;margin-top:176.05pt;width:203.8pt;height:15.75pt;z-index:2517749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" filled="f" stroked="f">
            <v:textbox style="mso-fit-shape-to-text:t">
              <w:txbxContent>
                <w:p w14:paraId="66C8FC3B" w14:textId="77777777" w:rsidR="00A14586" w:rsidRPr="004644A7" w:rsidRDefault="00A14586" w:rsidP="00A14586">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v:textbox>
            <w10:wrap anchorx="margin"/>
          </v:shape>
        </w:pict>
      </w:r>
      <w:r w:rsidR="00A14586" w:rsidRPr="00220E95">
        <w:rPr>
          <w:rFonts w:ascii="Arial" w:eastAsia="Arial" w:hAnsi="Arial" w:cs="Arial"/>
          <w:noProof/>
          <w:sz w:val="24"/>
          <w:szCs w:val="24"/>
        </w:rPr>
        <w:drawing>
          <wp:inline distT="0" distB="0" distL="0" distR="0" wp14:anchorId="7490160B" wp14:editId="365C6DE8">
            <wp:extent cx="6448425" cy="2423795"/>
            <wp:effectExtent l="0" t="0" r="0" b="0"/>
            <wp:docPr id="633" name="Chart 633">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33BF3A6A" w14:textId="6458B981" w:rsidR="003D0FB6" w:rsidRPr="009946F1" w:rsidRDefault="003D0FB6">
      <w:pPr>
        <w:spacing w:line="360" w:lineRule="auto"/>
        <w:jc w:val="both"/>
        <w:rPr>
          <w:ins w:id="28201" w:author="Ritu Kamra" w:date="2021-09-24T18:35:00Z"/>
          <w:rFonts w:ascii="Arial" w:hAnsi="Arial" w:cs="Arial"/>
          <w:color w:val="FF0000"/>
          <w:sz w:val="24"/>
          <w:szCs w:val="24"/>
          <w:rPrChange w:id="28202" w:author="Hardik Malhotra" w:date="2021-09-29T19:51:00Z">
            <w:rPr>
              <w:ins w:id="28203" w:author="Ritu Kamra" w:date="2021-09-24T18:35:00Z"/>
              <w:rFonts w:ascii="Montserrat" w:hAnsi="Montserrat"/>
              <w:color w:val="373737"/>
              <w:shd w:val="clear" w:color="auto" w:fill="FFFFFF"/>
            </w:rPr>
          </w:rPrChange>
        </w:rPr>
        <w:pPrChange w:id="28204" w:author="Ritu Kamra" w:date="2021-09-27T20:40:00Z">
          <w:pPr/>
        </w:pPrChange>
      </w:pPr>
      <w:ins w:id="28205" w:author="Ritu Kamra" w:date="2021-09-24T18:35:00Z">
        <w:r w:rsidRPr="009946F1">
          <w:rPr>
            <w:rFonts w:ascii="Arial" w:hAnsi="Arial" w:cs="Arial"/>
            <w:color w:val="FF0000"/>
            <w:sz w:val="24"/>
            <w:szCs w:val="24"/>
            <w:rPrChange w:id="28206" w:author="Hardik Malhotra" w:date="2021-09-29T19:51:00Z">
              <w:rPr/>
            </w:rPrChange>
          </w:rPr>
          <w:t>The Operating efficiency for production remains b</w:t>
        </w:r>
      </w:ins>
      <w:ins w:id="28207" w:author="Neeshu Bhadauriya" w:date="2021-09-27T22:51:00Z">
        <w:r w:rsidR="00CC26A8" w:rsidRPr="009946F1">
          <w:rPr>
            <w:rFonts w:ascii="Arial" w:hAnsi="Arial" w:cs="Arial"/>
            <w:color w:val="FF0000"/>
            <w:sz w:val="24"/>
            <w:szCs w:val="24"/>
            <w:rPrChange w:id="28208" w:author="Hardik Malhotra" w:date="2021-09-29T19:51:00Z">
              <w:rPr>
                <w:rFonts w:ascii="Arial" w:hAnsi="Arial" w:cs="Arial"/>
                <w:sz w:val="24"/>
                <w:szCs w:val="24"/>
              </w:rPr>
            </w:rPrChange>
          </w:rPr>
          <w:t>etween</w:t>
        </w:r>
      </w:ins>
      <w:ins w:id="28209" w:author="Ritu Kamra" w:date="2021-09-24T18:35:00Z">
        <w:del w:id="28210" w:author="Neeshu Bhadauriya" w:date="2021-09-27T22:51:00Z">
          <w:r w:rsidRPr="009946F1" w:rsidDel="00CC26A8">
            <w:rPr>
              <w:rFonts w:ascii="Arial" w:hAnsi="Arial" w:cs="Arial"/>
              <w:color w:val="FF0000"/>
              <w:sz w:val="24"/>
              <w:szCs w:val="24"/>
              <w:rPrChange w:id="28211" w:author="Hardik Malhotra" w:date="2021-09-29T19:51:00Z">
                <w:rPr/>
              </w:rPrChange>
            </w:rPr>
            <w:delText>tw</w:delText>
          </w:r>
        </w:del>
        <w:r w:rsidRPr="009946F1">
          <w:rPr>
            <w:rFonts w:ascii="Arial" w:hAnsi="Arial" w:cs="Arial"/>
            <w:color w:val="FF0000"/>
            <w:sz w:val="24"/>
            <w:szCs w:val="24"/>
            <w:rPrChange w:id="28212" w:author="Hardik Malhotra" w:date="2021-09-29T19:51:00Z">
              <w:rPr/>
            </w:rPrChange>
          </w:rPr>
          <w:t xml:space="preserve"> 77 -80 % &amp; projected to increase to 80-88 % as per the increase in demand. Key Companies in South America Market are Olin Corporation, Dow </w:t>
        </w:r>
        <w:del w:id="28213" w:author="Neeshu Bhadauriya" w:date="2021-09-27T22:51:00Z">
          <w:r w:rsidRPr="009946F1" w:rsidDel="00CC26A8">
            <w:rPr>
              <w:rFonts w:ascii="Arial" w:hAnsi="Arial" w:cs="Arial"/>
              <w:color w:val="FF0000"/>
              <w:sz w:val="24"/>
              <w:szCs w:val="24"/>
              <w:rPrChange w:id="28214" w:author="Hardik Malhotra" w:date="2021-09-29T19:51:00Z">
                <w:rPr/>
              </w:rPrChange>
            </w:rPr>
            <w:delText xml:space="preserve">Chemical,  </w:delText>
          </w:r>
          <w:r w:rsidRPr="009946F1" w:rsidDel="00CC26A8">
            <w:rPr>
              <w:rFonts w:ascii="Arial" w:hAnsi="Arial" w:cs="Arial"/>
              <w:color w:val="FF0000"/>
              <w:sz w:val="24"/>
              <w:szCs w:val="24"/>
              <w:rPrChange w:id="28215" w:author="Hardik Malhotra" w:date="2021-09-29T19:51:00Z">
                <w:rPr>
                  <w:rFonts w:ascii="Montserrat" w:hAnsi="Montserrat"/>
                  <w:color w:val="373737"/>
                  <w:shd w:val="clear" w:color="auto" w:fill="FFFFFF"/>
                </w:rPr>
              </w:rPrChange>
            </w:rPr>
            <w:delText>Huntsman</w:delText>
          </w:r>
        </w:del>
      </w:ins>
      <w:ins w:id="28216" w:author="Neeshu Bhadauriya" w:date="2021-09-27T22:51:00Z">
        <w:r w:rsidR="00CC26A8" w:rsidRPr="009946F1">
          <w:rPr>
            <w:rFonts w:ascii="Arial" w:hAnsi="Arial" w:cs="Arial"/>
            <w:color w:val="FF0000"/>
            <w:sz w:val="24"/>
            <w:szCs w:val="24"/>
            <w:rPrChange w:id="28217" w:author="Hardik Malhotra" w:date="2021-09-29T19:51:00Z">
              <w:rPr>
                <w:rFonts w:ascii="Arial" w:hAnsi="Arial" w:cs="Arial"/>
                <w:sz w:val="24"/>
                <w:szCs w:val="24"/>
              </w:rPr>
            </w:rPrChange>
          </w:rPr>
          <w:t>Chemical, Huntsman</w:t>
        </w:r>
      </w:ins>
      <w:ins w:id="28218" w:author="Ritu Kamra" w:date="2021-09-24T18:35:00Z">
        <w:r w:rsidRPr="009946F1">
          <w:rPr>
            <w:rFonts w:ascii="Arial" w:hAnsi="Arial" w:cs="Arial"/>
            <w:color w:val="FF0000"/>
            <w:sz w:val="24"/>
            <w:szCs w:val="24"/>
            <w:rPrChange w:id="28219" w:author="Hardik Malhotra" w:date="2021-09-29T19:51:00Z">
              <w:rPr>
                <w:rFonts w:ascii="Montserrat" w:hAnsi="Montserrat"/>
                <w:color w:val="373737"/>
                <w:shd w:val="clear" w:color="auto" w:fill="FFFFFF"/>
              </w:rPr>
            </w:rPrChange>
          </w:rPr>
          <w:t xml:space="preserve"> Corporation</w:t>
        </w:r>
        <w:r w:rsidRPr="009946F1">
          <w:rPr>
            <w:rFonts w:ascii="Arial" w:hAnsi="Arial" w:cs="Arial"/>
            <w:color w:val="FF0000"/>
            <w:sz w:val="24"/>
            <w:szCs w:val="24"/>
            <w:rPrChange w:id="28220" w:author="Hardik Malhotra" w:date="2021-09-29T19:51:00Z">
              <w:rPr/>
            </w:rPrChange>
          </w:rPr>
          <w:t xml:space="preserve"> </w:t>
        </w:r>
        <w:r w:rsidRPr="009946F1">
          <w:rPr>
            <w:rFonts w:ascii="Arial" w:hAnsi="Arial" w:cs="Arial"/>
            <w:color w:val="FF0000"/>
            <w:sz w:val="24"/>
            <w:szCs w:val="24"/>
            <w:rPrChange w:id="28221" w:author="Hardik Malhotra" w:date="2021-09-29T19:51:00Z">
              <w:rPr>
                <w:rFonts w:ascii="Montserrat" w:hAnsi="Montserrat"/>
                <w:color w:val="373737"/>
                <w:shd w:val="clear" w:color="auto" w:fill="FFFFFF"/>
              </w:rPr>
            </w:rPrChange>
          </w:rPr>
          <w:t>BASF SE (</w:t>
        </w:r>
        <w:r w:rsidRPr="009946F1">
          <w:rPr>
            <w:rFonts w:ascii="Arial" w:hAnsi="Arial" w:cs="Arial"/>
            <w:color w:val="FF0000"/>
            <w:sz w:val="24"/>
            <w:szCs w:val="24"/>
            <w:rPrChange w:id="28222" w:author="Hardik Malhotra" w:date="2021-09-29T19:51:00Z">
              <w:rPr>
                <w:rStyle w:val="xn-location"/>
                <w:rFonts w:ascii="Montserrat" w:hAnsi="Montserrat"/>
                <w:color w:val="373737"/>
                <w:shd w:val="clear" w:color="auto" w:fill="FFFFFF"/>
              </w:rPr>
            </w:rPrChange>
          </w:rPr>
          <w:t>Germany</w:t>
        </w:r>
        <w:r w:rsidRPr="009946F1">
          <w:rPr>
            <w:rFonts w:ascii="Arial" w:hAnsi="Arial" w:cs="Arial"/>
            <w:color w:val="FF0000"/>
            <w:sz w:val="24"/>
            <w:szCs w:val="24"/>
            <w:rPrChange w:id="28223" w:author="Hardik Malhotra" w:date="2021-09-29T19:51:00Z">
              <w:rPr>
                <w:rFonts w:ascii="Montserrat" w:hAnsi="Montserrat"/>
                <w:color w:val="373737"/>
                <w:shd w:val="clear" w:color="auto" w:fill="FFFFFF"/>
              </w:rPr>
            </w:rPrChange>
          </w:rPr>
          <w:t>), and 3M (U.S.).</w:t>
        </w:r>
      </w:ins>
    </w:p>
    <w:p w14:paraId="643A82F7" w14:textId="41A24A9B" w:rsidR="003D0FB6" w:rsidDel="00984BAB" w:rsidRDefault="005858C1" w:rsidP="00A14586">
      <w:pPr>
        <w:rPr>
          <w:ins w:id="28224" w:author="Ritu Kamra" w:date="2021-09-24T18:35:00Z"/>
          <w:del w:id="28225" w:author="Neeshu Bhadauriya" w:date="2021-09-27T16:24:00Z"/>
          <w:rFonts w:ascii="Arial" w:eastAsia="Arial" w:hAnsi="Arial" w:cs="Arial"/>
          <w:sz w:val="24"/>
          <w:szCs w:val="24"/>
        </w:rPr>
      </w:pPr>
      <w:r>
        <w:rPr>
          <w:noProof/>
        </w:rPr>
        <w:pict w14:anchorId="0ACBA5BF">
          <v:shape id="_x0000_s1248" type="#_x0000_t202" style="position:absolute;margin-left:0;margin-top:22pt;width:510pt;height:41.2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" filled="f" stroked="f">
            <v:textbox>
              <w:txbxContent>
                <w:p w14:paraId="6D50C359" w14:textId="6E98FD15" w:rsidR="00A14586" w:rsidRPr="005858C1" w:rsidRDefault="00A14586" w:rsidP="00A14586">
                  <w:pPr>
                    <w:spacing w:line="360" w:lineRule="auto"/>
                    <w:textAlignment w:val="baseline"/>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 xml:space="preserve">Figure </w:t>
                  </w:r>
                  <w:ins w:id="28226" w:author="Ritu Kamra" w:date="2021-09-27T17:20:00Z">
                    <w:r w:rsidR="00C854D0" w:rsidRPr="005858C1">
                      <w:rPr>
                        <w:rFonts w:ascii="Verdana" w:eastAsia="Verdana" w:hAnsi="Verdana" w:cs="Verdana"/>
                        <w:b/>
                        <w:bCs/>
                        <w:color w:val="0F0E0E"/>
                        <w:kern w:val="24"/>
                        <w:sz w:val="20"/>
                        <w:szCs w:val="20"/>
                        <w:lang w:val="en-US"/>
                      </w:rPr>
                      <w:t>5</w:t>
                    </w:r>
                  </w:ins>
                  <w:ins w:id="28227" w:author="Ritu Kamra" w:date="2021-09-27T18:59:00Z">
                    <w:r w:rsidR="006E36F2" w:rsidRPr="005858C1">
                      <w:rPr>
                        <w:rFonts w:ascii="Verdana" w:eastAsia="Verdana" w:hAnsi="Verdana" w:cs="Verdana"/>
                        <w:b/>
                        <w:bCs/>
                        <w:color w:val="0F0E0E"/>
                        <w:kern w:val="24"/>
                        <w:sz w:val="20"/>
                        <w:szCs w:val="20"/>
                        <w:lang w:val="en-US"/>
                      </w:rPr>
                      <w:t>8</w:t>
                    </w:r>
                  </w:ins>
                  <w:del w:id="28228" w:author="Ritu Kamra" w:date="2021-09-27T17:20:00Z">
                    <w:r w:rsidRPr="005858C1" w:rsidDel="00C854D0">
                      <w:rPr>
                        <w:rFonts w:ascii="Verdana" w:eastAsia="Verdana" w:hAnsi="Verdana" w:cs="Verdana"/>
                        <w:b/>
                        <w:bCs/>
                        <w:color w:val="0F0E0E"/>
                        <w:kern w:val="24"/>
                        <w:sz w:val="20"/>
                        <w:szCs w:val="20"/>
                        <w:lang w:val="en-US"/>
                      </w:rPr>
                      <w:delText>41</w:delText>
                    </w:r>
                  </w:del>
                  <w:r w:rsidRPr="005858C1">
                    <w:rPr>
                      <w:rFonts w:ascii="Verdana" w:eastAsia="Verdana" w:hAnsi="Verdana" w:cs="Verdana"/>
                      <w:b/>
                      <w:bCs/>
                      <w:color w:val="0F0E0E"/>
                      <w:kern w:val="24"/>
                      <w:sz w:val="20"/>
                      <w:szCs w:val="20"/>
                      <w:lang w:val="en-US"/>
                    </w:rPr>
                    <w:t xml:space="preserve">: Middle East &amp; Africa </w:t>
                  </w:r>
                  <w:r w:rsidR="00F615C8" w:rsidRPr="005858C1">
                    <w:rPr>
                      <w:rFonts w:ascii="Verdana" w:eastAsia="Verdana" w:hAnsi="Verdana" w:cs="Verdana"/>
                      <w:b/>
                      <w:bCs/>
                      <w:color w:val="0F0E0E"/>
                      <w:kern w:val="24"/>
                      <w:sz w:val="20"/>
                      <w:szCs w:val="20"/>
                      <w:lang w:val="en-US"/>
                    </w:rPr>
                    <w:t>Epoxy Resin</w:t>
                  </w:r>
                  <w:r w:rsidRPr="005858C1">
                    <w:rPr>
                      <w:rFonts w:ascii="Verdana" w:eastAsia="Verdana" w:hAnsi="Verdana" w:cs="Verdana"/>
                      <w:b/>
                      <w:bCs/>
                      <w:color w:val="0F0E0E"/>
                      <w:kern w:val="24"/>
                      <w:sz w:val="20"/>
                      <w:szCs w:val="20"/>
                      <w:lang w:val="en-US"/>
                    </w:rPr>
                    <w:t xml:space="preserve"> </w:t>
                  </w:r>
                  <w:ins w:id="28229" w:author="Ritu Kamra" w:date="2021-09-27T20:40:00Z">
                    <w:r w:rsidR="00D02970" w:rsidRPr="005858C1">
                      <w:rPr>
                        <w:rFonts w:ascii="Verdana" w:eastAsia="Verdana" w:hAnsi="Verdana" w:cs="Verdana"/>
                        <w:b/>
                        <w:bCs/>
                        <w:color w:val="0F0E0E"/>
                        <w:kern w:val="24"/>
                        <w:sz w:val="20"/>
                        <w:szCs w:val="20"/>
                        <w:lang w:val="en-US"/>
                      </w:rPr>
                      <w:t>Demand</w:t>
                    </w:r>
                  </w:ins>
                  <w:del w:id="28230" w:author="Ritu Kamra" w:date="2021-09-27T20:40:00Z">
                    <w:r w:rsidRPr="005858C1" w:rsidDel="00D02970">
                      <w:rPr>
                        <w:rFonts w:ascii="Verdana" w:eastAsia="Verdana" w:hAnsi="Verdana" w:cs="Verdana"/>
                        <w:b/>
                        <w:bCs/>
                        <w:color w:val="0F0E0E"/>
                        <w:kern w:val="24"/>
                        <w:sz w:val="20"/>
                        <w:szCs w:val="20"/>
                        <w:lang w:val="en-US"/>
                      </w:rPr>
                      <w:delText>Market Share</w:delText>
                    </w:r>
                  </w:del>
                  <w:r w:rsidRPr="005858C1">
                    <w:rPr>
                      <w:rFonts w:ascii="Verdana" w:eastAsia="Verdana" w:hAnsi="Verdana" w:cs="Verdana"/>
                      <w:b/>
                      <w:bCs/>
                      <w:color w:val="0F0E0E"/>
                      <w:kern w:val="24"/>
                      <w:sz w:val="20"/>
                      <w:szCs w:val="20"/>
                      <w:lang w:val="en-US"/>
                    </w:rPr>
                    <w:t>, By Application, By Volume, 2015–2030F</w:t>
                  </w:r>
                </w:p>
              </w:txbxContent>
            </v:textbox>
            <w10:wrap anchorx="margin"/>
          </v:shape>
        </w:pict>
      </w:r>
    </w:p>
    <w:p w14:paraId="19EAC2B5" w14:textId="66466FBC" w:rsidR="00A14586" w:rsidDel="003D0FB6" w:rsidRDefault="00A14586" w:rsidP="00A14586">
      <w:pPr>
        <w:rPr>
          <w:del w:id="28231" w:author="Ritu Kamra" w:date="2021-09-24T18:34:00Z"/>
          <w:rFonts w:ascii="Arial" w:eastAsia="Arial" w:hAnsi="Arial" w:cs="Arial"/>
          <w:sz w:val="24"/>
          <w:szCs w:val="24"/>
        </w:rPr>
      </w:pPr>
    </w:p>
    <w:p w14:paraId="37397D7A" w14:textId="7F5260FB" w:rsidR="003D0FB6" w:rsidDel="00984BAB" w:rsidRDefault="003D0FB6" w:rsidP="00A14586">
      <w:pPr>
        <w:rPr>
          <w:ins w:id="28232" w:author="Ritu Kamra" w:date="2021-09-24T18:35:00Z"/>
          <w:del w:id="28233" w:author="Neeshu Bhadauriya" w:date="2021-09-27T16:24:00Z"/>
          <w:rFonts w:ascii="Arial" w:eastAsia="Arial" w:hAnsi="Arial" w:cs="Arial"/>
          <w:sz w:val="24"/>
          <w:szCs w:val="24"/>
        </w:rPr>
      </w:pPr>
    </w:p>
    <w:p w14:paraId="242DFD54" w14:textId="4BADB429" w:rsidR="003D0FB6" w:rsidDel="00984BAB" w:rsidRDefault="003D0FB6" w:rsidP="00A14586">
      <w:pPr>
        <w:rPr>
          <w:ins w:id="28234" w:author="Ritu Kamra" w:date="2021-09-24T18:35:00Z"/>
          <w:del w:id="28235" w:author="Neeshu Bhadauriya" w:date="2021-09-27T16:24:00Z"/>
          <w:rFonts w:ascii="Arial" w:eastAsia="Arial" w:hAnsi="Arial" w:cs="Arial"/>
          <w:sz w:val="24"/>
          <w:szCs w:val="24"/>
        </w:rPr>
      </w:pPr>
    </w:p>
    <w:p w14:paraId="559B2F3C" w14:textId="63989305" w:rsidR="003D0FB6" w:rsidDel="00984BAB" w:rsidRDefault="003D0FB6" w:rsidP="00A14586">
      <w:pPr>
        <w:rPr>
          <w:ins w:id="28236" w:author="Ritu Kamra" w:date="2021-09-24T19:25:00Z"/>
          <w:del w:id="28237" w:author="Neeshu Bhadauriya" w:date="2021-09-27T16:24:00Z"/>
          <w:rFonts w:ascii="Arial" w:eastAsia="Arial" w:hAnsi="Arial" w:cs="Arial"/>
          <w:sz w:val="24"/>
          <w:szCs w:val="24"/>
        </w:rPr>
      </w:pPr>
    </w:p>
    <w:p w14:paraId="3FAA35D7" w14:textId="5E6B89DF" w:rsidR="007B0EA9" w:rsidDel="00984BAB" w:rsidRDefault="007B0EA9" w:rsidP="00A14586">
      <w:pPr>
        <w:rPr>
          <w:ins w:id="28238" w:author="Ritu Kamra" w:date="2021-09-24T19:25:00Z"/>
          <w:del w:id="28239" w:author="Neeshu Bhadauriya" w:date="2021-09-27T16:24:00Z"/>
          <w:rFonts w:ascii="Arial" w:eastAsia="Arial" w:hAnsi="Arial" w:cs="Arial"/>
          <w:sz w:val="24"/>
          <w:szCs w:val="24"/>
        </w:rPr>
      </w:pPr>
    </w:p>
    <w:p w14:paraId="5AB2CCE8" w14:textId="02D339E7" w:rsidR="007B0EA9" w:rsidDel="00984BAB" w:rsidRDefault="007B0EA9" w:rsidP="00A14586">
      <w:pPr>
        <w:rPr>
          <w:ins w:id="28240" w:author="Ritu Kamra" w:date="2021-09-24T19:25:00Z"/>
          <w:del w:id="28241" w:author="Neeshu Bhadauriya" w:date="2021-09-27T16:24:00Z"/>
          <w:rFonts w:ascii="Arial" w:eastAsia="Arial" w:hAnsi="Arial" w:cs="Arial"/>
          <w:sz w:val="24"/>
          <w:szCs w:val="24"/>
        </w:rPr>
      </w:pPr>
    </w:p>
    <w:p w14:paraId="7820854F" w14:textId="224EA490" w:rsidR="007B0EA9" w:rsidDel="00984BAB" w:rsidRDefault="007B0EA9" w:rsidP="00A14586">
      <w:pPr>
        <w:rPr>
          <w:ins w:id="28242" w:author="Ritu Kamra" w:date="2021-09-24T19:25:00Z"/>
          <w:del w:id="28243" w:author="Neeshu Bhadauriya" w:date="2021-09-27T16:24:00Z"/>
          <w:rFonts w:ascii="Arial" w:eastAsia="Arial" w:hAnsi="Arial" w:cs="Arial"/>
          <w:sz w:val="24"/>
          <w:szCs w:val="24"/>
        </w:rPr>
      </w:pPr>
    </w:p>
    <w:p w14:paraId="3195DBF6" w14:textId="714476C3" w:rsidR="007B0EA9" w:rsidDel="00984BAB" w:rsidRDefault="007B0EA9" w:rsidP="00A14586">
      <w:pPr>
        <w:rPr>
          <w:ins w:id="28244" w:author="Ritu Kamra" w:date="2021-09-24T19:25:00Z"/>
          <w:del w:id="28245" w:author="Neeshu Bhadauriya" w:date="2021-09-27T16:24:00Z"/>
          <w:rFonts w:ascii="Arial" w:eastAsia="Arial" w:hAnsi="Arial" w:cs="Arial"/>
          <w:sz w:val="24"/>
          <w:szCs w:val="24"/>
        </w:rPr>
      </w:pPr>
    </w:p>
    <w:p w14:paraId="4F4DC2F9" w14:textId="307DE640" w:rsidR="007B0EA9" w:rsidDel="00984BAB" w:rsidRDefault="007B0EA9" w:rsidP="00A14586">
      <w:pPr>
        <w:rPr>
          <w:ins w:id="28246" w:author="Ritu Kamra" w:date="2021-09-24T19:25:00Z"/>
          <w:del w:id="28247" w:author="Neeshu Bhadauriya" w:date="2021-09-27T16:24:00Z"/>
          <w:rFonts w:ascii="Arial" w:eastAsia="Arial" w:hAnsi="Arial" w:cs="Arial"/>
          <w:sz w:val="24"/>
          <w:szCs w:val="24"/>
        </w:rPr>
      </w:pPr>
    </w:p>
    <w:p w14:paraId="5C0DC42A" w14:textId="40D7BA19" w:rsidR="007B0EA9" w:rsidDel="00984BAB" w:rsidRDefault="007B0EA9" w:rsidP="00A14586">
      <w:pPr>
        <w:rPr>
          <w:ins w:id="28248" w:author="Ritu Kamra" w:date="2021-09-24T19:25:00Z"/>
          <w:del w:id="28249" w:author="Neeshu Bhadauriya" w:date="2021-09-27T16:24:00Z"/>
          <w:rFonts w:ascii="Arial" w:eastAsia="Arial" w:hAnsi="Arial" w:cs="Arial"/>
          <w:sz w:val="24"/>
          <w:szCs w:val="24"/>
        </w:rPr>
      </w:pPr>
    </w:p>
    <w:p w14:paraId="75F19B25" w14:textId="5D315E84" w:rsidR="007B0EA9" w:rsidDel="00984BAB" w:rsidRDefault="007B0EA9" w:rsidP="00A14586">
      <w:pPr>
        <w:rPr>
          <w:ins w:id="28250" w:author="Ritu Kamra" w:date="2021-09-24T19:25:00Z"/>
          <w:del w:id="28251" w:author="Neeshu Bhadauriya" w:date="2021-09-27T16:24:00Z"/>
          <w:rFonts w:ascii="Arial" w:eastAsia="Arial" w:hAnsi="Arial" w:cs="Arial"/>
          <w:sz w:val="24"/>
          <w:szCs w:val="24"/>
        </w:rPr>
      </w:pPr>
    </w:p>
    <w:p w14:paraId="2CF1A55F" w14:textId="6E4D9FDD" w:rsidR="007B0EA9" w:rsidDel="00984BAB" w:rsidRDefault="007B0EA9" w:rsidP="00A14586">
      <w:pPr>
        <w:rPr>
          <w:ins w:id="28252" w:author="Ritu Kamra" w:date="2021-09-24T19:25:00Z"/>
          <w:del w:id="28253" w:author="Neeshu Bhadauriya" w:date="2021-09-27T16:24:00Z"/>
          <w:rFonts w:ascii="Arial" w:eastAsia="Arial" w:hAnsi="Arial" w:cs="Arial"/>
          <w:sz w:val="24"/>
          <w:szCs w:val="24"/>
        </w:rPr>
      </w:pPr>
    </w:p>
    <w:p w14:paraId="40236E85" w14:textId="2A53C37A" w:rsidR="007B0EA9" w:rsidDel="00300F5A" w:rsidRDefault="007B0EA9" w:rsidP="00A14586">
      <w:pPr>
        <w:rPr>
          <w:ins w:id="28254" w:author="Ritu Kamra" w:date="2021-09-24T19:25:00Z"/>
          <w:del w:id="28255" w:author="Dilip Kumar" w:date="2021-09-25T12:40:00Z"/>
          <w:rFonts w:ascii="Arial" w:eastAsia="Arial" w:hAnsi="Arial" w:cs="Arial"/>
          <w:sz w:val="24"/>
          <w:szCs w:val="24"/>
        </w:rPr>
      </w:pPr>
    </w:p>
    <w:p w14:paraId="1B8170C8" w14:textId="05770EE2" w:rsidR="007B0EA9" w:rsidDel="00984BAB" w:rsidRDefault="007B0EA9" w:rsidP="00A14586">
      <w:pPr>
        <w:rPr>
          <w:ins w:id="28256" w:author="Ritu Kamra" w:date="2021-09-24T18:35:00Z"/>
          <w:del w:id="28257" w:author="Neeshu Bhadauriya" w:date="2021-09-27T16:24:00Z"/>
          <w:rFonts w:ascii="Arial" w:eastAsia="Arial" w:hAnsi="Arial" w:cs="Arial"/>
          <w:sz w:val="24"/>
          <w:szCs w:val="24"/>
        </w:rPr>
      </w:pPr>
    </w:p>
    <w:p w14:paraId="5E3C5BD7" w14:textId="04B675CD" w:rsidR="00A14586" w:rsidDel="003D0FB6" w:rsidRDefault="00A14586" w:rsidP="00A14586">
      <w:pPr>
        <w:rPr>
          <w:del w:id="28258" w:author="Ritu Kamra" w:date="2021-09-24T18:35:00Z"/>
          <w:rFonts w:ascii="Arial" w:eastAsia="Arial" w:hAnsi="Arial" w:cs="Arial"/>
          <w:sz w:val="24"/>
          <w:szCs w:val="24"/>
        </w:rPr>
      </w:pPr>
    </w:p>
    <w:p w14:paraId="2695F16D" w14:textId="6779CE11" w:rsidR="00A2687E" w:rsidRDefault="005858C1" w:rsidP="00A14586">
      <w:pPr>
        <w:rPr>
          <w:rFonts w:ascii="Arial" w:eastAsia="Arial" w:hAnsi="Arial" w:cs="Arial"/>
          <w:sz w:val="24"/>
          <w:szCs w:val="24"/>
        </w:rPr>
      </w:pPr>
      <w:r>
        <w:rPr>
          <w:noProof/>
        </w:rPr>
        <w:pict w14:anchorId="6B278DDA">
          <v:shape id="_x0000_s1247" type="#_x0000_t202" style="position:absolute;margin-left:-1.1pt;margin-top:2.5pt;width:508.5pt;height:22.5pt;z-index:25200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" filled="f" stroked="f">
            <v:textbox>
              <w:txbxContent>
                <w:p w14:paraId="13943197" w14:textId="5A642F28" w:rsidR="00326B72" w:rsidRPr="005858C1" w:rsidRDefault="00984BAB" w:rsidP="00326B72">
                  <w:pPr>
                    <w:spacing w:line="360" w:lineRule="auto"/>
                    <w:textAlignment w:val="baseline"/>
                    <w:rPr>
                      <w:rFonts w:ascii="Verdana" w:eastAsia="Verdana" w:hAnsi="Verdana" w:cs="Verdana"/>
                      <w:b/>
                      <w:bCs/>
                      <w:color w:val="0F0E0E"/>
                      <w:kern w:val="24"/>
                      <w:sz w:val="20"/>
                      <w:szCs w:val="20"/>
                      <w:lang w:val="en-US"/>
                    </w:rPr>
                  </w:pPr>
                  <w:ins w:id="28259" w:author="Neeshu Bhadauriya" w:date="2021-09-27T16:25:00Z">
                    <w:r w:rsidRPr="005858C1">
                      <w:rPr>
                        <w:rFonts w:ascii="Verdana" w:eastAsia="Verdana" w:hAnsi="Verdana" w:cs="Verdana"/>
                        <w:b/>
                        <w:bCs/>
                        <w:color w:val="0F0E0E"/>
                        <w:kern w:val="24"/>
                        <w:sz w:val="20"/>
                        <w:szCs w:val="20"/>
                        <w:lang w:val="en-US"/>
                      </w:rPr>
                      <w:t>3.2.6.3</w:t>
                    </w:r>
                  </w:ins>
                  <w:del w:id="28260" w:author="Neeshu Bhadauriya" w:date="2021-09-27T16:25:00Z">
                    <w:r w:rsidR="00326B72" w:rsidRPr="005858C1" w:rsidDel="00984BAB">
                      <w:rPr>
                        <w:rFonts w:ascii="Verdana" w:eastAsia="Verdana" w:hAnsi="Verdana" w:cs="Verdana"/>
                        <w:b/>
                        <w:bCs/>
                        <w:color w:val="0F0E0E"/>
                        <w:kern w:val="24"/>
                        <w:sz w:val="20"/>
                        <w:szCs w:val="20"/>
                        <w:lang w:val="en-US"/>
                      </w:rPr>
                      <w:delText>3.2.5.1</w:delText>
                    </w:r>
                  </w:del>
                  <w:r w:rsidR="00326B72" w:rsidRPr="005858C1">
                    <w:rPr>
                      <w:rFonts w:ascii="Verdana" w:eastAsia="Verdana" w:hAnsi="Verdana" w:cs="Verdana"/>
                      <w:b/>
                      <w:bCs/>
                      <w:color w:val="0F0E0E"/>
                      <w:kern w:val="24"/>
                      <w:sz w:val="20"/>
                      <w:szCs w:val="20"/>
                      <w:lang w:val="en-US"/>
                    </w:rPr>
                    <w:t>. Demand By Application</w:t>
                  </w:r>
                </w:p>
              </w:txbxContent>
            </v:textbox>
            <w10:wrap anchorx="margin"/>
          </v:shape>
        </w:pict>
      </w:r>
    </w:p>
    <w:p w14:paraId="6297A377" w14:textId="683BD17C" w:rsidR="00B912CD" w:rsidRDefault="00B912CD" w:rsidP="00A14586">
      <w:pPr>
        <w:rPr>
          <w:rFonts w:ascii="Arial" w:eastAsia="Arial" w:hAnsi="Arial" w:cs="Arial"/>
          <w:sz w:val="24"/>
          <w:szCs w:val="24"/>
        </w:rPr>
      </w:pPr>
    </w:p>
    <w:p w14:paraId="5C9A827F" w14:textId="6883D846" w:rsidR="00A14586" w:rsidDel="00984BAB" w:rsidRDefault="005858C1" w:rsidP="00A14586">
      <w:pPr>
        <w:rPr>
          <w:del w:id="28261" w:author="Neeshu Bhadauriya" w:date="2021-09-27T16:25:00Z"/>
          <w:rFonts w:ascii="Arial" w:eastAsia="Arial" w:hAnsi="Arial" w:cs="Arial"/>
          <w:sz w:val="24"/>
          <w:szCs w:val="24"/>
        </w:rPr>
      </w:pPr>
      <w:r>
        <w:rPr>
          <w:noProof/>
        </w:rPr>
        <w:pict w14:anchorId="6BF9C83E">
          <v:shape id="_x0000_s1246" type="#_x0000_t202" style="position:absolute;margin-left:242.45pt;margin-top:201.6pt;width:249.55pt;height:24.25pt;z-index:2517800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" filled="f" stroked="f">
            <v:textbox style="mso-fit-shape-to-text:t">
              <w:txbxContent>
                <w:p w14:paraId="4C4FC41B" w14:textId="50346C34" w:rsidR="00A14586" w:rsidRPr="000D1A88" w:rsidRDefault="00A14586" w:rsidP="00A14586">
                  <w:pPr>
                    <w:jc w:val="right"/>
                    <w:textAlignment w:val="baseline"/>
                    <w:rPr>
                      <w:rFonts w:ascii="Verdana" w:eastAsia="Verdana" w:hAnsi="Verdana" w:cs="Verdana"/>
                      <w:i/>
                      <w:iCs/>
                      <w:color w:val="000000" w:themeColor="text1"/>
                      <w:kern w:val="24"/>
                      <w:sz w:val="12"/>
                      <w:szCs w:val="12"/>
                    </w:rPr>
                  </w:pPr>
                  <w:del w:id="28262" w:author="Neeshu Bhadauriya" w:date="2021-09-27T21:40:00Z">
                    <w:r w:rsidRPr="000D1A88" w:rsidDel="005C3363">
                      <w:rPr>
                        <w:rFonts w:ascii="Verdana" w:eastAsia="Verdana" w:hAnsi="Verdana" w:cs="Verdana"/>
                        <w:i/>
                        <w:iCs/>
                        <w:color w:val="000000" w:themeColor="text1"/>
                        <w:kern w:val="24"/>
                        <w:sz w:val="12"/>
                        <w:szCs w:val="12"/>
                      </w:rPr>
                      <w:delText>Others include etc.</w:delText>
                    </w:r>
                  </w:del>
                </w:p>
                <w:p w14:paraId="2B23112F" w14:textId="7777777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Source: TechSci Research</w:t>
                  </w:r>
                </w:p>
              </w:txbxContent>
            </v:textbox>
            <w10:wrap anchorx="margin"/>
          </v:shape>
        </w:pict>
      </w:r>
      <w:ins w:id="28263" w:author="Ritu Kamra" w:date="2021-09-24T18:33:00Z">
        <w:del w:id="28264" w:author="Neeshu Bhadauriya" w:date="2021-09-27T16:25:00Z">
          <w:r w:rsidR="003D0FB6" w:rsidDel="00984BAB">
            <w:rPr>
              <w:rFonts w:ascii="Arial" w:eastAsia="Arial" w:hAnsi="Arial" w:cs="Arial"/>
              <w:sz w:val="24"/>
              <w:szCs w:val="24"/>
            </w:rPr>
            <w:tab/>
          </w:r>
        </w:del>
      </w:ins>
    </w:p>
    <w:p w14:paraId="07022F92" w14:textId="3758B7D1" w:rsidR="00117792" w:rsidRDefault="001D717D">
      <w:pPr>
        <w:rPr>
          <w:ins w:id="28265" w:author="Hardik Malhotra" w:date="2021-09-30T23:51:00Z"/>
          <w:rFonts w:ascii="Arial" w:eastAsia="Arial" w:hAnsi="Arial" w:cs="Arial"/>
          <w:sz w:val="24"/>
          <w:szCs w:val="24"/>
        </w:rPr>
      </w:pPr>
      <w:r w:rsidRPr="00023038">
        <w:rPr>
          <w:noProof/>
        </w:rPr>
        <w:drawing>
          <wp:inline distT="0" distB="0" distL="0" distR="0" wp14:anchorId="3C4B64CE" wp14:editId="5289F204">
            <wp:extent cx="6410325" cy="2838450"/>
            <wp:effectExtent l="0" t="0" r="0" b="0"/>
            <wp:docPr id="612" name="Chart 612">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tbl>
      <w:tblPr>
        <w:tblW w:w="10321" w:type="dxa"/>
        <w:tblInd w:w="-185" w:type="dxa"/>
        <w:tblLook w:val="04A0" w:firstRow="1" w:lastRow="0" w:firstColumn="1" w:lastColumn="0" w:noHBand="0" w:noVBand="1"/>
      </w:tblPr>
      <w:tblGrid>
        <w:gridCol w:w="1185"/>
        <w:gridCol w:w="519"/>
        <w:gridCol w:w="519"/>
        <w:gridCol w:w="519"/>
        <w:gridCol w:w="520"/>
        <w:gridCol w:w="593"/>
        <w:gridCol w:w="590"/>
        <w:gridCol w:w="590"/>
        <w:gridCol w:w="590"/>
        <w:gridCol w:w="590"/>
        <w:gridCol w:w="590"/>
        <w:gridCol w:w="590"/>
        <w:gridCol w:w="590"/>
        <w:gridCol w:w="590"/>
        <w:gridCol w:w="590"/>
        <w:gridCol w:w="590"/>
        <w:gridCol w:w="566"/>
        <w:tblGridChange w:id="28266">
          <w:tblGrid>
            <w:gridCol w:w="1185"/>
            <w:gridCol w:w="519"/>
            <w:gridCol w:w="519"/>
            <w:gridCol w:w="519"/>
            <w:gridCol w:w="520"/>
            <w:gridCol w:w="593"/>
            <w:gridCol w:w="590"/>
            <w:gridCol w:w="590"/>
            <w:gridCol w:w="590"/>
            <w:gridCol w:w="590"/>
            <w:gridCol w:w="590"/>
            <w:gridCol w:w="590"/>
            <w:gridCol w:w="590"/>
            <w:gridCol w:w="590"/>
            <w:gridCol w:w="590"/>
            <w:gridCol w:w="590"/>
            <w:gridCol w:w="566"/>
          </w:tblGrid>
        </w:tblGridChange>
      </w:tblGrid>
      <w:tr w:rsidR="0069225A" w:rsidRPr="00257590" w14:paraId="1139211D" w14:textId="77777777" w:rsidTr="00092529">
        <w:trPr>
          <w:trHeight w:val="284"/>
          <w:ins w:id="28267" w:author="Hardik Malhotra" w:date="2021-09-30T23:51:00Z"/>
        </w:trPr>
        <w:tc>
          <w:tcPr>
            <w:tcW w:w="1185"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391F4075" w14:textId="77777777" w:rsidR="0069225A" w:rsidRPr="00257590" w:rsidRDefault="0069225A" w:rsidP="00092529">
            <w:pPr>
              <w:spacing w:after="0" w:line="240" w:lineRule="auto"/>
              <w:jc w:val="center"/>
              <w:rPr>
                <w:ins w:id="28268" w:author="Hardik Malhotra" w:date="2021-09-30T23:51:00Z"/>
                <w:rFonts w:ascii="Verdana" w:eastAsia="Times New Roman" w:hAnsi="Verdana" w:cs="Arial"/>
                <w:b/>
                <w:bCs/>
                <w:color w:val="FFFFFF" w:themeColor="background1"/>
                <w:sz w:val="10"/>
                <w:szCs w:val="10"/>
                <w:lang w:val="en-US"/>
              </w:rPr>
            </w:pPr>
            <w:ins w:id="28269" w:author="Hardik Malhotra" w:date="2021-09-30T23:51:00Z">
              <w:r w:rsidRPr="00257590">
                <w:rPr>
                  <w:rFonts w:ascii="Verdana" w:eastAsia="Times New Roman" w:hAnsi="Verdana" w:cs="Arial"/>
                  <w:b/>
                  <w:bCs/>
                  <w:color w:val="FFFFFF" w:themeColor="background1"/>
                  <w:sz w:val="10"/>
                  <w:szCs w:val="10"/>
                  <w:lang w:val="en-US"/>
                </w:rPr>
                <w:t>Demand by End Use (%)</w:t>
              </w:r>
            </w:ins>
          </w:p>
        </w:tc>
        <w:tc>
          <w:tcPr>
            <w:tcW w:w="519" w:type="dxa"/>
            <w:tcBorders>
              <w:top w:val="single" w:sz="4" w:space="0" w:color="auto"/>
              <w:left w:val="nil"/>
              <w:bottom w:val="single" w:sz="4" w:space="0" w:color="auto"/>
              <w:right w:val="single" w:sz="4" w:space="0" w:color="auto"/>
            </w:tcBorders>
            <w:shd w:val="clear" w:color="auto" w:fill="C00000"/>
            <w:noWrap/>
            <w:vAlign w:val="center"/>
            <w:hideMark/>
          </w:tcPr>
          <w:p w14:paraId="7EF89C58" w14:textId="77777777" w:rsidR="0069225A" w:rsidRPr="00257590" w:rsidRDefault="0069225A" w:rsidP="00092529">
            <w:pPr>
              <w:spacing w:after="0" w:line="480" w:lineRule="auto"/>
              <w:jc w:val="center"/>
              <w:rPr>
                <w:ins w:id="28270" w:author="Hardik Malhotra" w:date="2021-09-30T23:51:00Z"/>
                <w:rFonts w:ascii="Verdana" w:eastAsia="Times New Roman" w:hAnsi="Verdana" w:cs="Arial"/>
                <w:b/>
                <w:bCs/>
                <w:color w:val="FFFFFF" w:themeColor="background1"/>
                <w:sz w:val="10"/>
                <w:szCs w:val="10"/>
                <w:lang w:val="en-US"/>
              </w:rPr>
            </w:pPr>
            <w:ins w:id="28271" w:author="Hardik Malhotra" w:date="2021-09-30T23:51:00Z">
              <w:r w:rsidRPr="00257590">
                <w:rPr>
                  <w:rFonts w:ascii="Verdana" w:eastAsia="Times New Roman" w:hAnsi="Verdana" w:cs="Arial"/>
                  <w:b/>
                  <w:bCs/>
                  <w:color w:val="FFFFFF" w:themeColor="background1"/>
                  <w:sz w:val="10"/>
                  <w:szCs w:val="10"/>
                  <w:lang w:val="en-US"/>
                </w:rPr>
                <w:t>2015</w:t>
              </w:r>
            </w:ins>
          </w:p>
        </w:tc>
        <w:tc>
          <w:tcPr>
            <w:tcW w:w="519" w:type="dxa"/>
            <w:tcBorders>
              <w:top w:val="single" w:sz="4" w:space="0" w:color="auto"/>
              <w:left w:val="nil"/>
              <w:bottom w:val="single" w:sz="4" w:space="0" w:color="auto"/>
              <w:right w:val="single" w:sz="4" w:space="0" w:color="auto"/>
            </w:tcBorders>
            <w:shd w:val="clear" w:color="auto" w:fill="C00000"/>
            <w:noWrap/>
            <w:vAlign w:val="center"/>
            <w:hideMark/>
          </w:tcPr>
          <w:p w14:paraId="2292E5FD" w14:textId="77777777" w:rsidR="0069225A" w:rsidRPr="00257590" w:rsidRDefault="0069225A" w:rsidP="00092529">
            <w:pPr>
              <w:spacing w:after="0" w:line="480" w:lineRule="auto"/>
              <w:jc w:val="center"/>
              <w:rPr>
                <w:ins w:id="28272" w:author="Hardik Malhotra" w:date="2021-09-30T23:51:00Z"/>
                <w:rFonts w:ascii="Verdana" w:eastAsia="Times New Roman" w:hAnsi="Verdana" w:cs="Arial"/>
                <w:b/>
                <w:bCs/>
                <w:color w:val="FFFFFF" w:themeColor="background1"/>
                <w:sz w:val="10"/>
                <w:szCs w:val="10"/>
                <w:lang w:val="en-US"/>
              </w:rPr>
            </w:pPr>
            <w:ins w:id="28273" w:author="Hardik Malhotra" w:date="2021-09-30T23:51:00Z">
              <w:r w:rsidRPr="00257590">
                <w:rPr>
                  <w:rFonts w:ascii="Verdana" w:eastAsia="Times New Roman" w:hAnsi="Verdana" w:cs="Arial"/>
                  <w:b/>
                  <w:bCs/>
                  <w:color w:val="FFFFFF" w:themeColor="background1"/>
                  <w:sz w:val="10"/>
                  <w:szCs w:val="10"/>
                  <w:lang w:val="en-US"/>
                </w:rPr>
                <w:t>2016</w:t>
              </w:r>
            </w:ins>
          </w:p>
        </w:tc>
        <w:tc>
          <w:tcPr>
            <w:tcW w:w="519" w:type="dxa"/>
            <w:tcBorders>
              <w:top w:val="single" w:sz="4" w:space="0" w:color="auto"/>
              <w:left w:val="nil"/>
              <w:bottom w:val="single" w:sz="4" w:space="0" w:color="auto"/>
              <w:right w:val="single" w:sz="4" w:space="0" w:color="auto"/>
            </w:tcBorders>
            <w:shd w:val="clear" w:color="auto" w:fill="C00000"/>
            <w:noWrap/>
            <w:vAlign w:val="bottom"/>
            <w:hideMark/>
          </w:tcPr>
          <w:p w14:paraId="788DE4DC" w14:textId="77777777" w:rsidR="0069225A" w:rsidRPr="00257590" w:rsidRDefault="0069225A" w:rsidP="00092529">
            <w:pPr>
              <w:spacing w:after="0" w:line="480" w:lineRule="auto"/>
              <w:jc w:val="center"/>
              <w:rPr>
                <w:ins w:id="28274" w:author="Hardik Malhotra" w:date="2021-09-30T23:51:00Z"/>
                <w:rFonts w:ascii="Verdana" w:eastAsia="Times New Roman" w:hAnsi="Verdana" w:cs="Arial"/>
                <w:b/>
                <w:bCs/>
                <w:color w:val="FFFFFF" w:themeColor="background1"/>
                <w:sz w:val="10"/>
                <w:szCs w:val="10"/>
                <w:lang w:val="en-US"/>
              </w:rPr>
            </w:pPr>
            <w:ins w:id="28275" w:author="Hardik Malhotra" w:date="2021-09-30T23:51:00Z">
              <w:r w:rsidRPr="00257590">
                <w:rPr>
                  <w:rFonts w:ascii="Verdana" w:eastAsia="Times New Roman" w:hAnsi="Verdana" w:cs="Arial"/>
                  <w:b/>
                  <w:bCs/>
                  <w:color w:val="FFFFFF" w:themeColor="background1"/>
                  <w:sz w:val="10"/>
                  <w:szCs w:val="10"/>
                  <w:lang w:val="en-US"/>
                </w:rPr>
                <w:t>2017</w:t>
              </w:r>
            </w:ins>
          </w:p>
        </w:tc>
        <w:tc>
          <w:tcPr>
            <w:tcW w:w="520" w:type="dxa"/>
            <w:tcBorders>
              <w:top w:val="single" w:sz="4" w:space="0" w:color="auto"/>
              <w:left w:val="nil"/>
              <w:bottom w:val="single" w:sz="4" w:space="0" w:color="auto"/>
              <w:right w:val="single" w:sz="4" w:space="0" w:color="auto"/>
            </w:tcBorders>
            <w:shd w:val="clear" w:color="auto" w:fill="C00000"/>
            <w:noWrap/>
            <w:vAlign w:val="bottom"/>
            <w:hideMark/>
          </w:tcPr>
          <w:p w14:paraId="7691D6D6" w14:textId="77777777" w:rsidR="0069225A" w:rsidRPr="00257590" w:rsidRDefault="0069225A" w:rsidP="00092529">
            <w:pPr>
              <w:spacing w:after="0" w:line="480" w:lineRule="auto"/>
              <w:jc w:val="center"/>
              <w:rPr>
                <w:ins w:id="28276" w:author="Hardik Malhotra" w:date="2021-09-30T23:51:00Z"/>
                <w:rFonts w:ascii="Verdana" w:eastAsia="Times New Roman" w:hAnsi="Verdana" w:cs="Arial"/>
                <w:b/>
                <w:bCs/>
                <w:color w:val="FFFFFF" w:themeColor="background1"/>
                <w:sz w:val="10"/>
                <w:szCs w:val="10"/>
                <w:lang w:val="en-US"/>
              </w:rPr>
            </w:pPr>
            <w:ins w:id="28277" w:author="Hardik Malhotra" w:date="2021-09-30T23:51:00Z">
              <w:r w:rsidRPr="00257590">
                <w:rPr>
                  <w:rFonts w:ascii="Verdana" w:eastAsia="Times New Roman" w:hAnsi="Verdana" w:cs="Arial"/>
                  <w:b/>
                  <w:bCs/>
                  <w:color w:val="FFFFFF" w:themeColor="background1"/>
                  <w:sz w:val="10"/>
                  <w:szCs w:val="10"/>
                  <w:lang w:val="en-US"/>
                </w:rPr>
                <w:t>2018</w:t>
              </w:r>
            </w:ins>
          </w:p>
        </w:tc>
        <w:tc>
          <w:tcPr>
            <w:tcW w:w="593" w:type="dxa"/>
            <w:tcBorders>
              <w:top w:val="single" w:sz="4" w:space="0" w:color="auto"/>
              <w:left w:val="nil"/>
              <w:bottom w:val="single" w:sz="4" w:space="0" w:color="auto"/>
              <w:right w:val="single" w:sz="4" w:space="0" w:color="auto"/>
            </w:tcBorders>
            <w:shd w:val="clear" w:color="auto" w:fill="C00000"/>
            <w:noWrap/>
            <w:vAlign w:val="bottom"/>
            <w:hideMark/>
          </w:tcPr>
          <w:p w14:paraId="53EBC6F4" w14:textId="77777777" w:rsidR="0069225A" w:rsidRPr="00257590" w:rsidRDefault="0069225A" w:rsidP="00092529">
            <w:pPr>
              <w:spacing w:after="0" w:line="480" w:lineRule="auto"/>
              <w:jc w:val="center"/>
              <w:rPr>
                <w:ins w:id="28278" w:author="Hardik Malhotra" w:date="2021-09-30T23:51:00Z"/>
                <w:rFonts w:ascii="Verdana" w:eastAsia="Times New Roman" w:hAnsi="Verdana" w:cs="Arial"/>
                <w:b/>
                <w:bCs/>
                <w:color w:val="FFFFFF" w:themeColor="background1"/>
                <w:sz w:val="10"/>
                <w:szCs w:val="10"/>
                <w:lang w:val="en-US"/>
              </w:rPr>
            </w:pPr>
            <w:ins w:id="28279" w:author="Hardik Malhotra" w:date="2021-09-30T23:51:00Z">
              <w:r w:rsidRPr="00257590">
                <w:rPr>
                  <w:rFonts w:ascii="Verdana" w:eastAsia="Times New Roman" w:hAnsi="Verdana" w:cs="Arial"/>
                  <w:b/>
                  <w:bCs/>
                  <w:color w:val="FFFFFF" w:themeColor="background1"/>
                  <w:sz w:val="10"/>
                  <w:szCs w:val="10"/>
                  <w:lang w:val="en-US"/>
                </w:rPr>
                <w:t>2019</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173C582F" w14:textId="77777777" w:rsidR="0069225A" w:rsidRPr="00257590" w:rsidRDefault="0069225A" w:rsidP="00092529">
            <w:pPr>
              <w:spacing w:after="0" w:line="480" w:lineRule="auto"/>
              <w:jc w:val="center"/>
              <w:rPr>
                <w:ins w:id="28280" w:author="Hardik Malhotra" w:date="2021-09-30T23:51:00Z"/>
                <w:rFonts w:ascii="Verdana" w:eastAsia="Times New Roman" w:hAnsi="Verdana" w:cs="Arial"/>
                <w:b/>
                <w:bCs/>
                <w:color w:val="FFFFFF" w:themeColor="background1"/>
                <w:sz w:val="10"/>
                <w:szCs w:val="10"/>
                <w:lang w:val="en-US"/>
              </w:rPr>
            </w:pPr>
            <w:ins w:id="28281" w:author="Hardik Malhotra" w:date="2021-09-30T23:51:00Z">
              <w:r w:rsidRPr="00257590">
                <w:rPr>
                  <w:rFonts w:ascii="Verdana" w:eastAsia="Times New Roman" w:hAnsi="Verdana" w:cs="Arial"/>
                  <w:b/>
                  <w:bCs/>
                  <w:color w:val="FFFFFF" w:themeColor="background1"/>
                  <w:sz w:val="10"/>
                  <w:szCs w:val="10"/>
                  <w:lang w:val="en-US"/>
                </w:rPr>
                <w:t>2020</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010FB8E0" w14:textId="77777777" w:rsidR="0069225A" w:rsidRPr="00257590" w:rsidRDefault="0069225A" w:rsidP="00092529">
            <w:pPr>
              <w:spacing w:after="0" w:line="480" w:lineRule="auto"/>
              <w:jc w:val="center"/>
              <w:rPr>
                <w:ins w:id="28282" w:author="Hardik Malhotra" w:date="2021-09-30T23:51:00Z"/>
                <w:rFonts w:ascii="Verdana" w:eastAsia="Times New Roman" w:hAnsi="Verdana" w:cs="Arial"/>
                <w:b/>
                <w:bCs/>
                <w:color w:val="FFFFFF" w:themeColor="background1"/>
                <w:sz w:val="10"/>
                <w:szCs w:val="10"/>
                <w:lang w:val="en-US"/>
              </w:rPr>
            </w:pPr>
            <w:ins w:id="28283" w:author="Hardik Malhotra" w:date="2021-09-30T23:51:00Z">
              <w:r w:rsidRPr="00257590">
                <w:rPr>
                  <w:rFonts w:ascii="Verdana" w:eastAsia="Times New Roman" w:hAnsi="Verdana" w:cs="Arial"/>
                  <w:b/>
                  <w:bCs/>
                  <w:color w:val="FFFFFF" w:themeColor="background1"/>
                  <w:sz w:val="10"/>
                  <w:szCs w:val="10"/>
                  <w:lang w:val="en-US"/>
                </w:rPr>
                <w:t>2021E</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53342CE2" w14:textId="77777777" w:rsidR="0069225A" w:rsidRPr="00257590" w:rsidRDefault="0069225A" w:rsidP="00092529">
            <w:pPr>
              <w:spacing w:after="0" w:line="480" w:lineRule="auto"/>
              <w:jc w:val="center"/>
              <w:rPr>
                <w:ins w:id="28284" w:author="Hardik Malhotra" w:date="2021-09-30T23:51:00Z"/>
                <w:rFonts w:ascii="Verdana" w:eastAsia="Times New Roman" w:hAnsi="Verdana" w:cs="Arial"/>
                <w:b/>
                <w:bCs/>
                <w:color w:val="FFFFFF" w:themeColor="background1"/>
                <w:sz w:val="10"/>
                <w:szCs w:val="10"/>
                <w:lang w:val="en-US"/>
              </w:rPr>
            </w:pPr>
            <w:ins w:id="28285" w:author="Hardik Malhotra" w:date="2021-09-30T23:51:00Z">
              <w:r w:rsidRPr="00257590">
                <w:rPr>
                  <w:rFonts w:ascii="Verdana" w:eastAsia="Times New Roman" w:hAnsi="Verdana" w:cs="Arial"/>
                  <w:b/>
                  <w:bCs/>
                  <w:color w:val="FFFFFF" w:themeColor="background1"/>
                  <w:sz w:val="10"/>
                  <w:szCs w:val="10"/>
                  <w:lang w:val="en-US"/>
                </w:rPr>
                <w:t>2022F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13AACD32" w14:textId="77777777" w:rsidR="0069225A" w:rsidRPr="00257590" w:rsidRDefault="0069225A" w:rsidP="00092529">
            <w:pPr>
              <w:spacing w:after="0" w:line="480" w:lineRule="auto"/>
              <w:jc w:val="center"/>
              <w:rPr>
                <w:ins w:id="28286" w:author="Hardik Malhotra" w:date="2021-09-30T23:51:00Z"/>
                <w:rFonts w:ascii="Verdana" w:eastAsia="Times New Roman" w:hAnsi="Verdana" w:cs="Arial"/>
                <w:b/>
                <w:bCs/>
                <w:color w:val="FFFFFF" w:themeColor="background1"/>
                <w:sz w:val="10"/>
                <w:szCs w:val="10"/>
                <w:lang w:val="en-US"/>
              </w:rPr>
            </w:pPr>
            <w:ins w:id="28287" w:author="Hardik Malhotra" w:date="2021-09-30T23:51:00Z">
              <w:r w:rsidRPr="00257590">
                <w:rPr>
                  <w:rFonts w:ascii="Verdana" w:eastAsia="Times New Roman" w:hAnsi="Verdana" w:cs="Arial"/>
                  <w:b/>
                  <w:bCs/>
                  <w:color w:val="FFFFFF" w:themeColor="background1"/>
                  <w:sz w:val="10"/>
                  <w:szCs w:val="10"/>
                  <w:lang w:val="en-US"/>
                </w:rPr>
                <w:t>2023F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1A8EB61B" w14:textId="77777777" w:rsidR="0069225A" w:rsidRPr="00257590" w:rsidRDefault="0069225A" w:rsidP="00092529">
            <w:pPr>
              <w:spacing w:after="0" w:line="480" w:lineRule="auto"/>
              <w:jc w:val="center"/>
              <w:rPr>
                <w:ins w:id="28288" w:author="Hardik Malhotra" w:date="2021-09-30T23:51:00Z"/>
                <w:rFonts w:ascii="Verdana" w:eastAsia="Times New Roman" w:hAnsi="Verdana" w:cs="Arial"/>
                <w:b/>
                <w:bCs/>
                <w:color w:val="FFFFFF" w:themeColor="background1"/>
                <w:sz w:val="10"/>
                <w:szCs w:val="10"/>
                <w:lang w:val="en-US"/>
              </w:rPr>
            </w:pPr>
            <w:ins w:id="28289" w:author="Hardik Malhotra" w:date="2021-09-30T23:51:00Z">
              <w:r w:rsidRPr="00257590">
                <w:rPr>
                  <w:rFonts w:ascii="Verdana" w:eastAsia="Times New Roman" w:hAnsi="Verdana" w:cs="Arial"/>
                  <w:b/>
                  <w:bCs/>
                  <w:color w:val="FFFFFF" w:themeColor="background1"/>
                  <w:sz w:val="10"/>
                  <w:szCs w:val="10"/>
                  <w:lang w:val="en-US"/>
                </w:rPr>
                <w:t>2024F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6FECF376" w14:textId="77777777" w:rsidR="0069225A" w:rsidRPr="00257590" w:rsidRDefault="0069225A" w:rsidP="00092529">
            <w:pPr>
              <w:spacing w:after="0" w:line="480" w:lineRule="auto"/>
              <w:jc w:val="center"/>
              <w:rPr>
                <w:ins w:id="28290" w:author="Hardik Malhotra" w:date="2021-09-30T23:51:00Z"/>
                <w:rFonts w:ascii="Verdana" w:eastAsia="Times New Roman" w:hAnsi="Verdana" w:cs="Arial"/>
                <w:b/>
                <w:bCs/>
                <w:color w:val="FFFFFF" w:themeColor="background1"/>
                <w:sz w:val="10"/>
                <w:szCs w:val="10"/>
                <w:lang w:val="en-US"/>
              </w:rPr>
            </w:pPr>
            <w:ins w:id="28291" w:author="Hardik Malhotra" w:date="2021-09-30T23:51:00Z">
              <w:r w:rsidRPr="00257590">
                <w:rPr>
                  <w:rFonts w:ascii="Verdana" w:eastAsia="Times New Roman" w:hAnsi="Verdana" w:cs="Arial"/>
                  <w:b/>
                  <w:bCs/>
                  <w:color w:val="FFFFFF" w:themeColor="background1"/>
                  <w:sz w:val="10"/>
                  <w:szCs w:val="10"/>
                  <w:lang w:val="en-US"/>
                </w:rPr>
                <w:t>2025F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7044E4E9" w14:textId="77777777" w:rsidR="0069225A" w:rsidRPr="00257590" w:rsidRDefault="0069225A" w:rsidP="00092529">
            <w:pPr>
              <w:spacing w:after="0" w:line="480" w:lineRule="auto"/>
              <w:jc w:val="center"/>
              <w:rPr>
                <w:ins w:id="28292" w:author="Hardik Malhotra" w:date="2021-09-30T23:51:00Z"/>
                <w:rFonts w:ascii="Verdana" w:eastAsia="Times New Roman" w:hAnsi="Verdana" w:cs="Arial"/>
                <w:b/>
                <w:bCs/>
                <w:color w:val="FFFFFF" w:themeColor="background1"/>
                <w:sz w:val="10"/>
                <w:szCs w:val="10"/>
                <w:lang w:val="en-US"/>
              </w:rPr>
            </w:pPr>
            <w:ins w:id="28293" w:author="Hardik Malhotra" w:date="2021-09-30T23:51:00Z">
              <w:r w:rsidRPr="00257590">
                <w:rPr>
                  <w:rFonts w:ascii="Verdana" w:eastAsia="Times New Roman" w:hAnsi="Verdana" w:cs="Arial"/>
                  <w:b/>
                  <w:bCs/>
                  <w:color w:val="FFFFFF" w:themeColor="background1"/>
                  <w:sz w:val="10"/>
                  <w:szCs w:val="10"/>
                  <w:lang w:val="en-US"/>
                </w:rPr>
                <w:t>2026F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1E0E9FFB" w14:textId="77777777" w:rsidR="0069225A" w:rsidRPr="00257590" w:rsidRDefault="0069225A" w:rsidP="00092529">
            <w:pPr>
              <w:spacing w:after="0" w:line="480" w:lineRule="auto"/>
              <w:jc w:val="center"/>
              <w:rPr>
                <w:ins w:id="28294" w:author="Hardik Malhotra" w:date="2021-09-30T23:51:00Z"/>
                <w:rFonts w:ascii="Verdana" w:eastAsia="Times New Roman" w:hAnsi="Verdana" w:cs="Arial"/>
                <w:b/>
                <w:bCs/>
                <w:color w:val="FFFFFF" w:themeColor="background1"/>
                <w:sz w:val="10"/>
                <w:szCs w:val="10"/>
                <w:lang w:val="en-US"/>
              </w:rPr>
            </w:pPr>
            <w:ins w:id="28295" w:author="Hardik Malhotra" w:date="2021-09-30T23:51:00Z">
              <w:r w:rsidRPr="00257590">
                <w:rPr>
                  <w:rFonts w:ascii="Verdana" w:eastAsia="Times New Roman" w:hAnsi="Verdana" w:cs="Arial"/>
                  <w:b/>
                  <w:bCs/>
                  <w:color w:val="FFFFFF" w:themeColor="background1"/>
                  <w:sz w:val="10"/>
                  <w:szCs w:val="10"/>
                  <w:lang w:val="en-US"/>
                </w:rPr>
                <w:t>2027F</w:t>
              </w:r>
            </w:ins>
          </w:p>
        </w:tc>
        <w:tc>
          <w:tcPr>
            <w:tcW w:w="590" w:type="dxa"/>
            <w:tcBorders>
              <w:top w:val="single" w:sz="4" w:space="0" w:color="auto"/>
              <w:left w:val="nil"/>
              <w:bottom w:val="single" w:sz="4" w:space="0" w:color="auto"/>
              <w:right w:val="single" w:sz="4" w:space="0" w:color="auto"/>
            </w:tcBorders>
            <w:shd w:val="clear" w:color="auto" w:fill="C00000"/>
            <w:noWrap/>
            <w:vAlign w:val="bottom"/>
            <w:hideMark/>
          </w:tcPr>
          <w:p w14:paraId="321C11DD" w14:textId="77777777" w:rsidR="0069225A" w:rsidRPr="00257590" w:rsidRDefault="0069225A" w:rsidP="00092529">
            <w:pPr>
              <w:spacing w:after="0" w:line="480" w:lineRule="auto"/>
              <w:jc w:val="center"/>
              <w:rPr>
                <w:ins w:id="28296" w:author="Hardik Malhotra" w:date="2021-09-30T23:51:00Z"/>
                <w:rFonts w:ascii="Verdana" w:eastAsia="Times New Roman" w:hAnsi="Verdana" w:cs="Arial"/>
                <w:b/>
                <w:bCs/>
                <w:color w:val="FFFFFF" w:themeColor="background1"/>
                <w:sz w:val="10"/>
                <w:szCs w:val="10"/>
                <w:lang w:val="en-US"/>
              </w:rPr>
            </w:pPr>
            <w:ins w:id="28297" w:author="Hardik Malhotra" w:date="2021-09-30T23:51:00Z">
              <w:r w:rsidRPr="00257590">
                <w:rPr>
                  <w:rFonts w:ascii="Verdana" w:eastAsia="Times New Roman" w:hAnsi="Verdana" w:cs="Arial"/>
                  <w:b/>
                  <w:bCs/>
                  <w:color w:val="FFFFFF" w:themeColor="background1"/>
                  <w:sz w:val="10"/>
                  <w:szCs w:val="10"/>
                  <w:lang w:val="en-US"/>
                </w:rPr>
                <w:t>2028F</w:t>
              </w:r>
            </w:ins>
          </w:p>
        </w:tc>
        <w:tc>
          <w:tcPr>
            <w:tcW w:w="590" w:type="dxa"/>
            <w:tcBorders>
              <w:top w:val="single" w:sz="4" w:space="0" w:color="auto"/>
              <w:left w:val="nil"/>
              <w:bottom w:val="single" w:sz="4" w:space="0" w:color="auto"/>
              <w:right w:val="nil"/>
            </w:tcBorders>
            <w:shd w:val="clear" w:color="auto" w:fill="C00000"/>
            <w:noWrap/>
            <w:vAlign w:val="bottom"/>
            <w:hideMark/>
          </w:tcPr>
          <w:p w14:paraId="79E60F2B" w14:textId="77777777" w:rsidR="0069225A" w:rsidRPr="00257590" w:rsidRDefault="0069225A" w:rsidP="00092529">
            <w:pPr>
              <w:spacing w:after="0" w:line="480" w:lineRule="auto"/>
              <w:jc w:val="center"/>
              <w:rPr>
                <w:ins w:id="28298" w:author="Hardik Malhotra" w:date="2021-09-30T23:51:00Z"/>
                <w:rFonts w:ascii="Verdana" w:eastAsia="Times New Roman" w:hAnsi="Verdana" w:cs="Arial"/>
                <w:b/>
                <w:bCs/>
                <w:color w:val="FFFFFF" w:themeColor="background1"/>
                <w:sz w:val="10"/>
                <w:szCs w:val="10"/>
                <w:lang w:val="en-US"/>
              </w:rPr>
            </w:pPr>
            <w:ins w:id="28299" w:author="Hardik Malhotra" w:date="2021-09-30T23:51:00Z">
              <w:r w:rsidRPr="00257590">
                <w:rPr>
                  <w:rFonts w:ascii="Verdana" w:eastAsia="Times New Roman" w:hAnsi="Verdana" w:cs="Arial"/>
                  <w:b/>
                  <w:bCs/>
                  <w:color w:val="FFFFFF" w:themeColor="background1"/>
                  <w:sz w:val="10"/>
                  <w:szCs w:val="10"/>
                  <w:lang w:val="en-US"/>
                </w:rPr>
                <w:t>2029F</w:t>
              </w:r>
            </w:ins>
          </w:p>
        </w:tc>
        <w:tc>
          <w:tcPr>
            <w:tcW w:w="566"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09E0D431" w14:textId="77777777" w:rsidR="0069225A" w:rsidRPr="00257590" w:rsidRDefault="0069225A" w:rsidP="00092529">
            <w:pPr>
              <w:spacing w:after="0" w:line="480" w:lineRule="auto"/>
              <w:jc w:val="center"/>
              <w:rPr>
                <w:ins w:id="28300" w:author="Hardik Malhotra" w:date="2021-09-30T23:51:00Z"/>
                <w:rFonts w:ascii="Verdana" w:eastAsia="Times New Roman" w:hAnsi="Verdana" w:cs="Arial"/>
                <w:b/>
                <w:bCs/>
                <w:color w:val="FFFFFF" w:themeColor="background1"/>
                <w:sz w:val="10"/>
                <w:szCs w:val="10"/>
                <w:lang w:val="en-US"/>
              </w:rPr>
            </w:pPr>
            <w:ins w:id="28301" w:author="Hardik Malhotra" w:date="2021-09-30T23:51:00Z">
              <w:r w:rsidRPr="00257590">
                <w:rPr>
                  <w:rFonts w:ascii="Verdana" w:eastAsia="Times New Roman" w:hAnsi="Verdana" w:cs="Arial"/>
                  <w:b/>
                  <w:bCs/>
                  <w:color w:val="FFFFFF" w:themeColor="background1"/>
                  <w:sz w:val="10"/>
                  <w:szCs w:val="10"/>
                  <w:lang w:val="en-US"/>
                </w:rPr>
                <w:t>2030F</w:t>
              </w:r>
            </w:ins>
          </w:p>
        </w:tc>
      </w:tr>
      <w:tr w:rsidR="0069225A" w:rsidRPr="00257590" w14:paraId="36A443B2" w14:textId="77777777" w:rsidTr="00092529">
        <w:trPr>
          <w:trHeight w:val="334"/>
          <w:ins w:id="28302" w:author="Hardik Malhotra" w:date="2021-09-30T23:51:00Z"/>
        </w:trPr>
        <w:tc>
          <w:tcPr>
            <w:tcW w:w="1185" w:type="dxa"/>
            <w:tcBorders>
              <w:top w:val="nil"/>
              <w:left w:val="single" w:sz="4" w:space="0" w:color="auto"/>
              <w:bottom w:val="single" w:sz="4" w:space="0" w:color="auto"/>
              <w:right w:val="single" w:sz="4" w:space="0" w:color="auto"/>
            </w:tcBorders>
            <w:shd w:val="clear" w:color="000000" w:fill="FFFFFF"/>
            <w:noWrap/>
            <w:vAlign w:val="bottom"/>
            <w:hideMark/>
          </w:tcPr>
          <w:p w14:paraId="57B809AF" w14:textId="77777777" w:rsidR="0069225A" w:rsidRPr="00257590" w:rsidRDefault="0069225A" w:rsidP="0069225A">
            <w:pPr>
              <w:spacing w:after="0" w:line="240" w:lineRule="auto"/>
              <w:rPr>
                <w:ins w:id="28303" w:author="Hardik Malhotra" w:date="2021-09-30T23:51:00Z"/>
                <w:rFonts w:ascii="Verdana" w:eastAsia="Times New Roman" w:hAnsi="Verdana" w:cs="Times New Roman"/>
                <w:color w:val="000000"/>
                <w:sz w:val="10"/>
                <w:szCs w:val="10"/>
                <w:lang w:val="en-US"/>
              </w:rPr>
            </w:pPr>
            <w:ins w:id="28304" w:author="Hardik Malhotra" w:date="2021-09-30T23:51:00Z">
              <w:r w:rsidRPr="00257590">
                <w:rPr>
                  <w:rFonts w:ascii="Verdana" w:eastAsia="Times New Roman" w:hAnsi="Verdana" w:cs="Times New Roman"/>
                  <w:color w:val="000000"/>
                  <w:sz w:val="10"/>
                  <w:szCs w:val="10"/>
                  <w:lang w:val="en-US"/>
                </w:rPr>
                <w:t>Paints &amp; Coatings</w:t>
              </w:r>
            </w:ins>
          </w:p>
        </w:tc>
        <w:tc>
          <w:tcPr>
            <w:tcW w:w="519" w:type="dxa"/>
            <w:tcBorders>
              <w:top w:val="nil"/>
              <w:left w:val="nil"/>
              <w:bottom w:val="single" w:sz="4" w:space="0" w:color="auto"/>
              <w:right w:val="single" w:sz="4" w:space="0" w:color="auto"/>
            </w:tcBorders>
            <w:shd w:val="clear" w:color="000000" w:fill="FFFFFF"/>
            <w:noWrap/>
            <w:vAlign w:val="center"/>
            <w:hideMark/>
          </w:tcPr>
          <w:p w14:paraId="4A586899" w14:textId="2AC95BCA" w:rsidR="0069225A" w:rsidRPr="0069225A" w:rsidRDefault="0069225A" w:rsidP="0069225A">
            <w:pPr>
              <w:spacing w:after="0" w:line="240" w:lineRule="auto"/>
              <w:jc w:val="center"/>
              <w:rPr>
                <w:ins w:id="28305" w:author="Hardik Malhotra" w:date="2021-09-30T23:51:00Z"/>
                <w:rFonts w:ascii="Verdana" w:eastAsia="Times New Roman" w:hAnsi="Verdana" w:cs="Times New Roman"/>
                <w:color w:val="000000" w:themeColor="text1"/>
                <w:sz w:val="10"/>
                <w:szCs w:val="10"/>
                <w:lang w:val="en-US"/>
                <w:rPrChange w:id="28306" w:author="Hardik Malhotra" w:date="2021-09-30T23:52:00Z">
                  <w:rPr>
                    <w:ins w:id="28307" w:author="Hardik Malhotra" w:date="2021-09-30T23:51:00Z"/>
                    <w:rFonts w:ascii="Verdana" w:eastAsia="Times New Roman" w:hAnsi="Verdana" w:cs="Times New Roman"/>
                    <w:color w:val="000000" w:themeColor="text1"/>
                    <w:sz w:val="10"/>
                    <w:szCs w:val="10"/>
                    <w:lang w:val="en-US"/>
                  </w:rPr>
                </w:rPrChange>
              </w:rPr>
            </w:pPr>
            <w:ins w:id="28308" w:author="Hardik Malhotra" w:date="2021-09-30T23:52:00Z">
              <w:r w:rsidRPr="0069225A">
                <w:rPr>
                  <w:rFonts w:ascii="Verdana" w:hAnsi="Verdana" w:cs="Arial"/>
                  <w:color w:val="000000"/>
                  <w:sz w:val="10"/>
                  <w:szCs w:val="10"/>
                  <w:rPrChange w:id="28309" w:author="Hardik Malhotra" w:date="2021-09-30T23:52:00Z">
                    <w:rPr>
                      <w:rFonts w:ascii="Arial" w:hAnsi="Arial" w:cs="Arial"/>
                      <w:b/>
                      <w:bCs/>
                      <w:color w:val="000000"/>
                      <w:sz w:val="20"/>
                      <w:szCs w:val="20"/>
                    </w:rPr>
                  </w:rPrChange>
                </w:rPr>
                <w:t>110</w:t>
              </w:r>
            </w:ins>
          </w:p>
        </w:tc>
        <w:tc>
          <w:tcPr>
            <w:tcW w:w="519" w:type="dxa"/>
            <w:tcBorders>
              <w:top w:val="nil"/>
              <w:left w:val="nil"/>
              <w:bottom w:val="single" w:sz="4" w:space="0" w:color="auto"/>
              <w:right w:val="single" w:sz="4" w:space="0" w:color="auto"/>
            </w:tcBorders>
            <w:shd w:val="clear" w:color="000000" w:fill="FFFFFF"/>
            <w:noWrap/>
            <w:vAlign w:val="center"/>
            <w:hideMark/>
          </w:tcPr>
          <w:p w14:paraId="3CB1903F" w14:textId="0592B308" w:rsidR="0069225A" w:rsidRPr="0069225A" w:rsidRDefault="0069225A" w:rsidP="0069225A">
            <w:pPr>
              <w:spacing w:after="0" w:line="240" w:lineRule="auto"/>
              <w:jc w:val="center"/>
              <w:rPr>
                <w:ins w:id="28310" w:author="Hardik Malhotra" w:date="2021-09-30T23:51:00Z"/>
                <w:rFonts w:ascii="Verdana" w:eastAsia="Times New Roman" w:hAnsi="Verdana" w:cs="Times New Roman"/>
                <w:color w:val="000000" w:themeColor="text1"/>
                <w:sz w:val="10"/>
                <w:szCs w:val="10"/>
                <w:lang w:val="en-US"/>
                <w:rPrChange w:id="28311" w:author="Hardik Malhotra" w:date="2021-09-30T23:52:00Z">
                  <w:rPr>
                    <w:ins w:id="28312" w:author="Hardik Malhotra" w:date="2021-09-30T23:51:00Z"/>
                    <w:rFonts w:ascii="Verdana" w:eastAsia="Times New Roman" w:hAnsi="Verdana" w:cs="Times New Roman"/>
                    <w:color w:val="000000" w:themeColor="text1"/>
                    <w:sz w:val="10"/>
                    <w:szCs w:val="10"/>
                    <w:lang w:val="en-US"/>
                  </w:rPr>
                </w:rPrChange>
              </w:rPr>
            </w:pPr>
            <w:ins w:id="28313" w:author="Hardik Malhotra" w:date="2021-09-30T23:52:00Z">
              <w:r w:rsidRPr="0069225A">
                <w:rPr>
                  <w:rFonts w:ascii="Verdana" w:hAnsi="Verdana" w:cs="Arial"/>
                  <w:color w:val="000000"/>
                  <w:sz w:val="10"/>
                  <w:szCs w:val="10"/>
                  <w:rPrChange w:id="28314" w:author="Hardik Malhotra" w:date="2021-09-30T23:52:00Z">
                    <w:rPr>
                      <w:rFonts w:ascii="Arial" w:hAnsi="Arial" w:cs="Arial"/>
                      <w:b/>
                      <w:bCs/>
                      <w:color w:val="000000"/>
                      <w:sz w:val="20"/>
                      <w:szCs w:val="20"/>
                    </w:rPr>
                  </w:rPrChange>
                </w:rPr>
                <w:t>115</w:t>
              </w:r>
            </w:ins>
          </w:p>
        </w:tc>
        <w:tc>
          <w:tcPr>
            <w:tcW w:w="519" w:type="dxa"/>
            <w:tcBorders>
              <w:top w:val="nil"/>
              <w:left w:val="nil"/>
              <w:bottom w:val="single" w:sz="4" w:space="0" w:color="auto"/>
              <w:right w:val="single" w:sz="4" w:space="0" w:color="auto"/>
            </w:tcBorders>
            <w:shd w:val="clear" w:color="000000" w:fill="FFFFFF"/>
            <w:noWrap/>
            <w:vAlign w:val="center"/>
            <w:hideMark/>
          </w:tcPr>
          <w:p w14:paraId="02F7927D" w14:textId="37E719B3" w:rsidR="0069225A" w:rsidRPr="0069225A" w:rsidRDefault="0069225A" w:rsidP="0069225A">
            <w:pPr>
              <w:spacing w:after="0" w:line="240" w:lineRule="auto"/>
              <w:jc w:val="center"/>
              <w:rPr>
                <w:ins w:id="28315" w:author="Hardik Malhotra" w:date="2021-09-30T23:51:00Z"/>
                <w:rFonts w:ascii="Verdana" w:eastAsia="Times New Roman" w:hAnsi="Verdana" w:cs="Times New Roman"/>
                <w:color w:val="000000" w:themeColor="text1"/>
                <w:sz w:val="10"/>
                <w:szCs w:val="10"/>
                <w:lang w:val="en-US"/>
                <w:rPrChange w:id="28316" w:author="Hardik Malhotra" w:date="2021-09-30T23:52:00Z">
                  <w:rPr>
                    <w:ins w:id="28317" w:author="Hardik Malhotra" w:date="2021-09-30T23:51:00Z"/>
                    <w:rFonts w:ascii="Verdana" w:eastAsia="Times New Roman" w:hAnsi="Verdana" w:cs="Times New Roman"/>
                    <w:color w:val="000000" w:themeColor="text1"/>
                    <w:sz w:val="10"/>
                    <w:szCs w:val="10"/>
                    <w:lang w:val="en-US"/>
                  </w:rPr>
                </w:rPrChange>
              </w:rPr>
            </w:pPr>
            <w:ins w:id="28318" w:author="Hardik Malhotra" w:date="2021-09-30T23:52:00Z">
              <w:r w:rsidRPr="0069225A">
                <w:rPr>
                  <w:rFonts w:ascii="Verdana" w:hAnsi="Verdana" w:cs="Arial"/>
                  <w:color w:val="000000"/>
                  <w:sz w:val="10"/>
                  <w:szCs w:val="10"/>
                  <w:rPrChange w:id="28319" w:author="Hardik Malhotra" w:date="2021-09-30T23:52:00Z">
                    <w:rPr>
                      <w:rFonts w:ascii="Arial" w:hAnsi="Arial" w:cs="Arial"/>
                      <w:b/>
                      <w:bCs/>
                      <w:color w:val="000000"/>
                      <w:sz w:val="20"/>
                      <w:szCs w:val="20"/>
                    </w:rPr>
                  </w:rPrChange>
                </w:rPr>
                <w:t>118</w:t>
              </w:r>
            </w:ins>
          </w:p>
        </w:tc>
        <w:tc>
          <w:tcPr>
            <w:tcW w:w="520" w:type="dxa"/>
            <w:tcBorders>
              <w:top w:val="nil"/>
              <w:left w:val="nil"/>
              <w:bottom w:val="single" w:sz="4" w:space="0" w:color="auto"/>
              <w:right w:val="single" w:sz="4" w:space="0" w:color="auto"/>
            </w:tcBorders>
            <w:shd w:val="clear" w:color="000000" w:fill="FFFFFF"/>
            <w:noWrap/>
            <w:vAlign w:val="center"/>
            <w:hideMark/>
          </w:tcPr>
          <w:p w14:paraId="6EBB7177" w14:textId="058E4D3F" w:rsidR="0069225A" w:rsidRPr="0069225A" w:rsidRDefault="0069225A" w:rsidP="0069225A">
            <w:pPr>
              <w:spacing w:after="0" w:line="240" w:lineRule="auto"/>
              <w:jc w:val="center"/>
              <w:rPr>
                <w:ins w:id="28320" w:author="Hardik Malhotra" w:date="2021-09-30T23:51:00Z"/>
                <w:rFonts w:ascii="Verdana" w:eastAsia="Times New Roman" w:hAnsi="Verdana" w:cs="Times New Roman"/>
                <w:color w:val="000000" w:themeColor="text1"/>
                <w:sz w:val="10"/>
                <w:szCs w:val="10"/>
                <w:lang w:val="en-US"/>
                <w:rPrChange w:id="28321" w:author="Hardik Malhotra" w:date="2021-09-30T23:52:00Z">
                  <w:rPr>
                    <w:ins w:id="28322" w:author="Hardik Malhotra" w:date="2021-09-30T23:51:00Z"/>
                    <w:rFonts w:ascii="Verdana" w:eastAsia="Times New Roman" w:hAnsi="Verdana" w:cs="Times New Roman"/>
                    <w:color w:val="000000" w:themeColor="text1"/>
                    <w:sz w:val="10"/>
                    <w:szCs w:val="10"/>
                    <w:lang w:val="en-US"/>
                  </w:rPr>
                </w:rPrChange>
              </w:rPr>
            </w:pPr>
            <w:ins w:id="28323" w:author="Hardik Malhotra" w:date="2021-09-30T23:52:00Z">
              <w:r w:rsidRPr="0069225A">
                <w:rPr>
                  <w:rFonts w:ascii="Verdana" w:hAnsi="Verdana" w:cs="Arial"/>
                  <w:color w:val="000000"/>
                  <w:sz w:val="10"/>
                  <w:szCs w:val="10"/>
                  <w:rPrChange w:id="28324" w:author="Hardik Malhotra" w:date="2021-09-30T23:52:00Z">
                    <w:rPr>
                      <w:rFonts w:ascii="Arial" w:hAnsi="Arial" w:cs="Arial"/>
                      <w:b/>
                      <w:bCs/>
                      <w:color w:val="000000"/>
                      <w:sz w:val="20"/>
                      <w:szCs w:val="20"/>
                    </w:rPr>
                  </w:rPrChange>
                </w:rPr>
                <w:t>112</w:t>
              </w:r>
            </w:ins>
          </w:p>
        </w:tc>
        <w:tc>
          <w:tcPr>
            <w:tcW w:w="593" w:type="dxa"/>
            <w:tcBorders>
              <w:top w:val="nil"/>
              <w:left w:val="nil"/>
              <w:bottom w:val="single" w:sz="4" w:space="0" w:color="auto"/>
              <w:right w:val="single" w:sz="4" w:space="0" w:color="auto"/>
            </w:tcBorders>
            <w:shd w:val="clear" w:color="000000" w:fill="FFFFFF"/>
            <w:noWrap/>
            <w:vAlign w:val="center"/>
            <w:hideMark/>
          </w:tcPr>
          <w:p w14:paraId="27FCDAF2" w14:textId="19B82E78" w:rsidR="0069225A" w:rsidRPr="0069225A" w:rsidRDefault="0069225A" w:rsidP="0069225A">
            <w:pPr>
              <w:spacing w:after="0" w:line="240" w:lineRule="auto"/>
              <w:jc w:val="center"/>
              <w:rPr>
                <w:ins w:id="28325" w:author="Hardik Malhotra" w:date="2021-09-30T23:51:00Z"/>
                <w:rFonts w:ascii="Verdana" w:eastAsia="Times New Roman" w:hAnsi="Verdana" w:cs="Times New Roman"/>
                <w:color w:val="000000" w:themeColor="text1"/>
                <w:sz w:val="10"/>
                <w:szCs w:val="10"/>
                <w:lang w:val="en-US"/>
                <w:rPrChange w:id="28326" w:author="Hardik Malhotra" w:date="2021-09-30T23:52:00Z">
                  <w:rPr>
                    <w:ins w:id="28327" w:author="Hardik Malhotra" w:date="2021-09-30T23:51:00Z"/>
                    <w:rFonts w:ascii="Verdana" w:eastAsia="Times New Roman" w:hAnsi="Verdana" w:cs="Times New Roman"/>
                    <w:color w:val="000000" w:themeColor="text1"/>
                    <w:sz w:val="10"/>
                    <w:szCs w:val="10"/>
                    <w:lang w:val="en-US"/>
                  </w:rPr>
                </w:rPrChange>
              </w:rPr>
            </w:pPr>
            <w:ins w:id="28328" w:author="Hardik Malhotra" w:date="2021-09-30T23:52:00Z">
              <w:r w:rsidRPr="0069225A">
                <w:rPr>
                  <w:rFonts w:ascii="Verdana" w:hAnsi="Verdana" w:cs="Arial"/>
                  <w:color w:val="000000"/>
                  <w:sz w:val="10"/>
                  <w:szCs w:val="10"/>
                  <w:rPrChange w:id="28329" w:author="Hardik Malhotra" w:date="2021-09-30T23:52:00Z">
                    <w:rPr>
                      <w:rFonts w:ascii="Arial" w:hAnsi="Arial" w:cs="Arial"/>
                      <w:b/>
                      <w:bCs/>
                      <w:color w:val="000000"/>
                      <w:sz w:val="20"/>
                      <w:szCs w:val="20"/>
                    </w:rPr>
                  </w:rPrChange>
                </w:rPr>
                <w:t>117</w:t>
              </w:r>
            </w:ins>
          </w:p>
        </w:tc>
        <w:tc>
          <w:tcPr>
            <w:tcW w:w="590" w:type="dxa"/>
            <w:tcBorders>
              <w:top w:val="nil"/>
              <w:left w:val="nil"/>
              <w:bottom w:val="single" w:sz="4" w:space="0" w:color="auto"/>
              <w:right w:val="single" w:sz="4" w:space="0" w:color="auto"/>
            </w:tcBorders>
            <w:shd w:val="clear" w:color="000000" w:fill="FFFFFF"/>
            <w:noWrap/>
            <w:vAlign w:val="center"/>
            <w:hideMark/>
          </w:tcPr>
          <w:p w14:paraId="2A6831EF" w14:textId="0295C023" w:rsidR="0069225A" w:rsidRPr="0069225A" w:rsidRDefault="0069225A" w:rsidP="0069225A">
            <w:pPr>
              <w:spacing w:after="0" w:line="240" w:lineRule="auto"/>
              <w:jc w:val="center"/>
              <w:rPr>
                <w:ins w:id="28330" w:author="Hardik Malhotra" w:date="2021-09-30T23:51:00Z"/>
                <w:rFonts w:ascii="Verdana" w:eastAsia="Times New Roman" w:hAnsi="Verdana" w:cs="Times New Roman"/>
                <w:color w:val="000000" w:themeColor="text1"/>
                <w:sz w:val="10"/>
                <w:szCs w:val="10"/>
                <w:lang w:val="en-US"/>
                <w:rPrChange w:id="28331" w:author="Hardik Malhotra" w:date="2021-09-30T23:52:00Z">
                  <w:rPr>
                    <w:ins w:id="28332" w:author="Hardik Malhotra" w:date="2021-09-30T23:51:00Z"/>
                    <w:rFonts w:ascii="Verdana" w:eastAsia="Times New Roman" w:hAnsi="Verdana" w:cs="Times New Roman"/>
                    <w:color w:val="000000" w:themeColor="text1"/>
                    <w:sz w:val="10"/>
                    <w:szCs w:val="10"/>
                    <w:lang w:val="en-US"/>
                  </w:rPr>
                </w:rPrChange>
              </w:rPr>
            </w:pPr>
            <w:ins w:id="28333" w:author="Hardik Malhotra" w:date="2021-09-30T23:52:00Z">
              <w:r w:rsidRPr="0069225A">
                <w:rPr>
                  <w:rFonts w:ascii="Verdana" w:hAnsi="Verdana" w:cs="Arial"/>
                  <w:color w:val="000000"/>
                  <w:sz w:val="10"/>
                  <w:szCs w:val="10"/>
                  <w:rPrChange w:id="28334" w:author="Hardik Malhotra" w:date="2021-09-30T23:52:00Z">
                    <w:rPr>
                      <w:rFonts w:ascii="Arial" w:hAnsi="Arial" w:cs="Arial"/>
                      <w:b/>
                      <w:bCs/>
                      <w:color w:val="000000"/>
                      <w:sz w:val="20"/>
                      <w:szCs w:val="20"/>
                    </w:rPr>
                  </w:rPrChange>
                </w:rPr>
                <w:t>108</w:t>
              </w:r>
            </w:ins>
          </w:p>
        </w:tc>
        <w:tc>
          <w:tcPr>
            <w:tcW w:w="590" w:type="dxa"/>
            <w:tcBorders>
              <w:top w:val="nil"/>
              <w:left w:val="nil"/>
              <w:bottom w:val="single" w:sz="4" w:space="0" w:color="auto"/>
              <w:right w:val="single" w:sz="4" w:space="0" w:color="auto"/>
            </w:tcBorders>
            <w:shd w:val="clear" w:color="000000" w:fill="FFFFFF"/>
            <w:noWrap/>
            <w:vAlign w:val="center"/>
            <w:hideMark/>
          </w:tcPr>
          <w:p w14:paraId="7A506441" w14:textId="6DD95601" w:rsidR="0069225A" w:rsidRPr="0069225A" w:rsidRDefault="0069225A" w:rsidP="0069225A">
            <w:pPr>
              <w:spacing w:after="0" w:line="240" w:lineRule="auto"/>
              <w:jc w:val="center"/>
              <w:rPr>
                <w:ins w:id="28335" w:author="Hardik Malhotra" w:date="2021-09-30T23:51:00Z"/>
                <w:rFonts w:ascii="Verdana" w:eastAsia="Times New Roman" w:hAnsi="Verdana" w:cs="Times New Roman"/>
                <w:color w:val="000000" w:themeColor="text1"/>
                <w:sz w:val="10"/>
                <w:szCs w:val="10"/>
                <w:lang w:val="en-US"/>
                <w:rPrChange w:id="28336" w:author="Hardik Malhotra" w:date="2021-09-30T23:52:00Z">
                  <w:rPr>
                    <w:ins w:id="28337" w:author="Hardik Malhotra" w:date="2021-09-30T23:51:00Z"/>
                    <w:rFonts w:ascii="Verdana" w:eastAsia="Times New Roman" w:hAnsi="Verdana" w:cs="Times New Roman"/>
                    <w:color w:val="000000" w:themeColor="text1"/>
                    <w:sz w:val="10"/>
                    <w:szCs w:val="10"/>
                    <w:lang w:val="en-US"/>
                  </w:rPr>
                </w:rPrChange>
              </w:rPr>
            </w:pPr>
            <w:ins w:id="28338" w:author="Hardik Malhotra" w:date="2021-09-30T23:52:00Z">
              <w:r w:rsidRPr="0069225A">
                <w:rPr>
                  <w:rFonts w:ascii="Verdana" w:hAnsi="Verdana" w:cs="Arial"/>
                  <w:color w:val="000000"/>
                  <w:sz w:val="10"/>
                  <w:szCs w:val="10"/>
                  <w:rPrChange w:id="28339" w:author="Hardik Malhotra" w:date="2021-09-30T23:52:00Z">
                    <w:rPr>
                      <w:rFonts w:ascii="Arial" w:hAnsi="Arial" w:cs="Arial"/>
                      <w:b/>
                      <w:bCs/>
                      <w:color w:val="000000"/>
                      <w:sz w:val="20"/>
                      <w:szCs w:val="20"/>
                    </w:rPr>
                  </w:rPrChange>
                </w:rPr>
                <w:t>116</w:t>
              </w:r>
            </w:ins>
          </w:p>
        </w:tc>
        <w:tc>
          <w:tcPr>
            <w:tcW w:w="590" w:type="dxa"/>
            <w:tcBorders>
              <w:top w:val="nil"/>
              <w:left w:val="nil"/>
              <w:bottom w:val="single" w:sz="4" w:space="0" w:color="auto"/>
              <w:right w:val="single" w:sz="4" w:space="0" w:color="auto"/>
            </w:tcBorders>
            <w:shd w:val="clear" w:color="000000" w:fill="FFFFFF"/>
            <w:noWrap/>
            <w:vAlign w:val="center"/>
            <w:hideMark/>
          </w:tcPr>
          <w:p w14:paraId="792307EC" w14:textId="3C7CD0CA" w:rsidR="0069225A" w:rsidRPr="0069225A" w:rsidRDefault="0069225A" w:rsidP="0069225A">
            <w:pPr>
              <w:spacing w:after="0" w:line="240" w:lineRule="auto"/>
              <w:jc w:val="center"/>
              <w:rPr>
                <w:ins w:id="28340" w:author="Hardik Malhotra" w:date="2021-09-30T23:51:00Z"/>
                <w:rFonts w:ascii="Verdana" w:eastAsia="Times New Roman" w:hAnsi="Verdana" w:cs="Times New Roman"/>
                <w:color w:val="000000" w:themeColor="text1"/>
                <w:sz w:val="10"/>
                <w:szCs w:val="10"/>
                <w:lang w:val="en-US"/>
                <w:rPrChange w:id="28341" w:author="Hardik Malhotra" w:date="2021-09-30T23:52:00Z">
                  <w:rPr>
                    <w:ins w:id="28342" w:author="Hardik Malhotra" w:date="2021-09-30T23:51:00Z"/>
                    <w:rFonts w:ascii="Verdana" w:eastAsia="Times New Roman" w:hAnsi="Verdana" w:cs="Times New Roman"/>
                    <w:color w:val="000000" w:themeColor="text1"/>
                    <w:sz w:val="10"/>
                    <w:szCs w:val="10"/>
                    <w:lang w:val="en-US"/>
                  </w:rPr>
                </w:rPrChange>
              </w:rPr>
            </w:pPr>
            <w:ins w:id="28343" w:author="Hardik Malhotra" w:date="2021-09-30T23:52:00Z">
              <w:r w:rsidRPr="0069225A">
                <w:rPr>
                  <w:rFonts w:ascii="Verdana" w:hAnsi="Verdana" w:cs="Arial"/>
                  <w:color w:val="000000"/>
                  <w:sz w:val="10"/>
                  <w:szCs w:val="10"/>
                  <w:rPrChange w:id="28344" w:author="Hardik Malhotra" w:date="2021-09-30T23:52:00Z">
                    <w:rPr>
                      <w:rFonts w:ascii="Arial" w:hAnsi="Arial" w:cs="Arial"/>
                      <w:b/>
                      <w:bCs/>
                      <w:color w:val="000000"/>
                      <w:sz w:val="20"/>
                      <w:szCs w:val="20"/>
                    </w:rPr>
                  </w:rPrChange>
                </w:rPr>
                <w:t>123</w:t>
              </w:r>
            </w:ins>
          </w:p>
        </w:tc>
        <w:tc>
          <w:tcPr>
            <w:tcW w:w="590" w:type="dxa"/>
            <w:tcBorders>
              <w:top w:val="nil"/>
              <w:left w:val="nil"/>
              <w:bottom w:val="single" w:sz="4" w:space="0" w:color="auto"/>
              <w:right w:val="single" w:sz="4" w:space="0" w:color="auto"/>
            </w:tcBorders>
            <w:shd w:val="clear" w:color="000000" w:fill="FFFFFF"/>
            <w:noWrap/>
            <w:vAlign w:val="center"/>
            <w:hideMark/>
          </w:tcPr>
          <w:p w14:paraId="4FF3E1BE" w14:textId="35E5B87D" w:rsidR="0069225A" w:rsidRPr="0069225A" w:rsidRDefault="0069225A" w:rsidP="0069225A">
            <w:pPr>
              <w:spacing w:after="0" w:line="240" w:lineRule="auto"/>
              <w:jc w:val="center"/>
              <w:rPr>
                <w:ins w:id="28345" w:author="Hardik Malhotra" w:date="2021-09-30T23:51:00Z"/>
                <w:rFonts w:ascii="Verdana" w:eastAsia="Times New Roman" w:hAnsi="Verdana" w:cs="Times New Roman"/>
                <w:color w:val="000000" w:themeColor="text1"/>
                <w:sz w:val="10"/>
                <w:szCs w:val="10"/>
                <w:lang w:val="en-US"/>
                <w:rPrChange w:id="28346" w:author="Hardik Malhotra" w:date="2021-09-30T23:52:00Z">
                  <w:rPr>
                    <w:ins w:id="28347" w:author="Hardik Malhotra" w:date="2021-09-30T23:51:00Z"/>
                    <w:rFonts w:ascii="Verdana" w:eastAsia="Times New Roman" w:hAnsi="Verdana" w:cs="Times New Roman"/>
                    <w:color w:val="000000" w:themeColor="text1"/>
                    <w:sz w:val="10"/>
                    <w:szCs w:val="10"/>
                    <w:lang w:val="en-US"/>
                  </w:rPr>
                </w:rPrChange>
              </w:rPr>
            </w:pPr>
            <w:ins w:id="28348" w:author="Hardik Malhotra" w:date="2021-09-30T23:52:00Z">
              <w:r w:rsidRPr="0069225A">
                <w:rPr>
                  <w:rFonts w:ascii="Verdana" w:hAnsi="Verdana" w:cs="Arial"/>
                  <w:color w:val="000000"/>
                  <w:sz w:val="10"/>
                  <w:szCs w:val="10"/>
                  <w:rPrChange w:id="28349" w:author="Hardik Malhotra" w:date="2021-09-30T23:52:00Z">
                    <w:rPr>
                      <w:rFonts w:ascii="Arial" w:hAnsi="Arial" w:cs="Arial"/>
                      <w:b/>
                      <w:bCs/>
                      <w:color w:val="000000"/>
                      <w:sz w:val="20"/>
                      <w:szCs w:val="20"/>
                    </w:rPr>
                  </w:rPrChange>
                </w:rPr>
                <w:t>130</w:t>
              </w:r>
            </w:ins>
          </w:p>
        </w:tc>
        <w:tc>
          <w:tcPr>
            <w:tcW w:w="590" w:type="dxa"/>
            <w:tcBorders>
              <w:top w:val="nil"/>
              <w:left w:val="nil"/>
              <w:bottom w:val="single" w:sz="4" w:space="0" w:color="auto"/>
              <w:right w:val="single" w:sz="4" w:space="0" w:color="auto"/>
            </w:tcBorders>
            <w:shd w:val="clear" w:color="000000" w:fill="FFFFFF"/>
            <w:noWrap/>
            <w:vAlign w:val="center"/>
            <w:hideMark/>
          </w:tcPr>
          <w:p w14:paraId="5A281D59" w14:textId="57BDA39A" w:rsidR="0069225A" w:rsidRPr="0069225A" w:rsidRDefault="0069225A" w:rsidP="0069225A">
            <w:pPr>
              <w:spacing w:after="0" w:line="240" w:lineRule="auto"/>
              <w:jc w:val="center"/>
              <w:rPr>
                <w:ins w:id="28350" w:author="Hardik Malhotra" w:date="2021-09-30T23:51:00Z"/>
                <w:rFonts w:ascii="Verdana" w:eastAsia="Times New Roman" w:hAnsi="Verdana" w:cs="Times New Roman"/>
                <w:color w:val="000000" w:themeColor="text1"/>
                <w:sz w:val="10"/>
                <w:szCs w:val="10"/>
                <w:lang w:val="en-US"/>
                <w:rPrChange w:id="28351" w:author="Hardik Malhotra" w:date="2021-09-30T23:52:00Z">
                  <w:rPr>
                    <w:ins w:id="28352" w:author="Hardik Malhotra" w:date="2021-09-30T23:51:00Z"/>
                    <w:rFonts w:ascii="Verdana" w:eastAsia="Times New Roman" w:hAnsi="Verdana" w:cs="Times New Roman"/>
                    <w:color w:val="000000" w:themeColor="text1"/>
                    <w:sz w:val="10"/>
                    <w:szCs w:val="10"/>
                    <w:lang w:val="en-US"/>
                  </w:rPr>
                </w:rPrChange>
              </w:rPr>
            </w:pPr>
            <w:ins w:id="28353" w:author="Hardik Malhotra" w:date="2021-09-30T23:52:00Z">
              <w:r w:rsidRPr="0069225A">
                <w:rPr>
                  <w:rFonts w:ascii="Verdana" w:hAnsi="Verdana" w:cs="Arial"/>
                  <w:color w:val="000000"/>
                  <w:sz w:val="10"/>
                  <w:szCs w:val="10"/>
                  <w:rPrChange w:id="28354" w:author="Hardik Malhotra" w:date="2021-09-30T23:52:00Z">
                    <w:rPr>
                      <w:rFonts w:ascii="Arial" w:hAnsi="Arial" w:cs="Arial"/>
                      <w:b/>
                      <w:bCs/>
                      <w:color w:val="000000"/>
                      <w:sz w:val="20"/>
                      <w:szCs w:val="20"/>
                    </w:rPr>
                  </w:rPrChange>
                </w:rPr>
                <w:t>135</w:t>
              </w:r>
            </w:ins>
          </w:p>
        </w:tc>
        <w:tc>
          <w:tcPr>
            <w:tcW w:w="590" w:type="dxa"/>
            <w:tcBorders>
              <w:top w:val="nil"/>
              <w:left w:val="nil"/>
              <w:bottom w:val="single" w:sz="4" w:space="0" w:color="auto"/>
              <w:right w:val="single" w:sz="4" w:space="0" w:color="auto"/>
            </w:tcBorders>
            <w:shd w:val="clear" w:color="000000" w:fill="FFFFFF"/>
            <w:noWrap/>
            <w:vAlign w:val="center"/>
            <w:hideMark/>
          </w:tcPr>
          <w:p w14:paraId="4FFACBAD" w14:textId="50D84B37" w:rsidR="0069225A" w:rsidRPr="0069225A" w:rsidRDefault="0069225A" w:rsidP="0069225A">
            <w:pPr>
              <w:spacing w:after="0" w:line="240" w:lineRule="auto"/>
              <w:jc w:val="center"/>
              <w:rPr>
                <w:ins w:id="28355" w:author="Hardik Malhotra" w:date="2021-09-30T23:51:00Z"/>
                <w:rFonts w:ascii="Verdana" w:eastAsia="Times New Roman" w:hAnsi="Verdana" w:cs="Times New Roman"/>
                <w:color w:val="000000" w:themeColor="text1"/>
                <w:sz w:val="10"/>
                <w:szCs w:val="10"/>
                <w:lang w:val="en-US"/>
                <w:rPrChange w:id="28356" w:author="Hardik Malhotra" w:date="2021-09-30T23:52:00Z">
                  <w:rPr>
                    <w:ins w:id="28357" w:author="Hardik Malhotra" w:date="2021-09-30T23:51:00Z"/>
                    <w:rFonts w:ascii="Verdana" w:eastAsia="Times New Roman" w:hAnsi="Verdana" w:cs="Times New Roman"/>
                    <w:color w:val="000000" w:themeColor="text1"/>
                    <w:sz w:val="10"/>
                    <w:szCs w:val="10"/>
                    <w:lang w:val="en-US"/>
                  </w:rPr>
                </w:rPrChange>
              </w:rPr>
            </w:pPr>
            <w:ins w:id="28358" w:author="Hardik Malhotra" w:date="2021-09-30T23:52:00Z">
              <w:r w:rsidRPr="0069225A">
                <w:rPr>
                  <w:rFonts w:ascii="Verdana" w:hAnsi="Verdana" w:cs="Arial"/>
                  <w:color w:val="000000"/>
                  <w:sz w:val="10"/>
                  <w:szCs w:val="10"/>
                  <w:rPrChange w:id="28359" w:author="Hardik Malhotra" w:date="2021-09-30T23:52:00Z">
                    <w:rPr>
                      <w:rFonts w:ascii="Arial" w:hAnsi="Arial" w:cs="Arial"/>
                      <w:b/>
                      <w:bCs/>
                      <w:color w:val="000000"/>
                      <w:sz w:val="20"/>
                      <w:szCs w:val="20"/>
                    </w:rPr>
                  </w:rPrChange>
                </w:rPr>
                <w:t>142</w:t>
              </w:r>
            </w:ins>
          </w:p>
        </w:tc>
        <w:tc>
          <w:tcPr>
            <w:tcW w:w="590" w:type="dxa"/>
            <w:tcBorders>
              <w:top w:val="nil"/>
              <w:left w:val="nil"/>
              <w:bottom w:val="single" w:sz="4" w:space="0" w:color="auto"/>
              <w:right w:val="single" w:sz="4" w:space="0" w:color="auto"/>
            </w:tcBorders>
            <w:shd w:val="clear" w:color="000000" w:fill="FFFFFF"/>
            <w:noWrap/>
            <w:vAlign w:val="center"/>
            <w:hideMark/>
          </w:tcPr>
          <w:p w14:paraId="63649EB6" w14:textId="3071B379" w:rsidR="0069225A" w:rsidRPr="0069225A" w:rsidRDefault="0069225A" w:rsidP="0069225A">
            <w:pPr>
              <w:spacing w:after="0" w:line="240" w:lineRule="auto"/>
              <w:jc w:val="center"/>
              <w:rPr>
                <w:ins w:id="28360" w:author="Hardik Malhotra" w:date="2021-09-30T23:51:00Z"/>
                <w:rFonts w:ascii="Verdana" w:eastAsia="Times New Roman" w:hAnsi="Verdana" w:cs="Times New Roman"/>
                <w:color w:val="000000" w:themeColor="text1"/>
                <w:sz w:val="10"/>
                <w:szCs w:val="10"/>
                <w:lang w:val="en-US"/>
                <w:rPrChange w:id="28361" w:author="Hardik Malhotra" w:date="2021-09-30T23:52:00Z">
                  <w:rPr>
                    <w:ins w:id="28362" w:author="Hardik Malhotra" w:date="2021-09-30T23:51:00Z"/>
                    <w:rFonts w:ascii="Verdana" w:eastAsia="Times New Roman" w:hAnsi="Verdana" w:cs="Times New Roman"/>
                    <w:color w:val="000000" w:themeColor="text1"/>
                    <w:sz w:val="10"/>
                    <w:szCs w:val="10"/>
                    <w:lang w:val="en-US"/>
                  </w:rPr>
                </w:rPrChange>
              </w:rPr>
            </w:pPr>
            <w:ins w:id="28363" w:author="Hardik Malhotra" w:date="2021-09-30T23:52:00Z">
              <w:r w:rsidRPr="0069225A">
                <w:rPr>
                  <w:rFonts w:ascii="Verdana" w:hAnsi="Verdana" w:cs="Arial"/>
                  <w:color w:val="000000"/>
                  <w:sz w:val="10"/>
                  <w:szCs w:val="10"/>
                  <w:rPrChange w:id="28364" w:author="Hardik Malhotra" w:date="2021-09-30T23:52:00Z">
                    <w:rPr>
                      <w:rFonts w:ascii="Arial" w:hAnsi="Arial" w:cs="Arial"/>
                      <w:b/>
                      <w:bCs/>
                      <w:color w:val="000000"/>
                      <w:sz w:val="20"/>
                      <w:szCs w:val="20"/>
                    </w:rPr>
                  </w:rPrChange>
                </w:rPr>
                <w:t>148</w:t>
              </w:r>
            </w:ins>
          </w:p>
        </w:tc>
        <w:tc>
          <w:tcPr>
            <w:tcW w:w="590" w:type="dxa"/>
            <w:tcBorders>
              <w:top w:val="nil"/>
              <w:left w:val="nil"/>
              <w:bottom w:val="single" w:sz="4" w:space="0" w:color="auto"/>
              <w:right w:val="single" w:sz="4" w:space="0" w:color="auto"/>
            </w:tcBorders>
            <w:shd w:val="clear" w:color="000000" w:fill="FFFFFF"/>
            <w:noWrap/>
            <w:vAlign w:val="center"/>
            <w:hideMark/>
          </w:tcPr>
          <w:p w14:paraId="2629976B" w14:textId="13831BA9" w:rsidR="0069225A" w:rsidRPr="0069225A" w:rsidRDefault="0069225A" w:rsidP="0069225A">
            <w:pPr>
              <w:spacing w:after="0" w:line="240" w:lineRule="auto"/>
              <w:jc w:val="center"/>
              <w:rPr>
                <w:ins w:id="28365" w:author="Hardik Malhotra" w:date="2021-09-30T23:51:00Z"/>
                <w:rFonts w:ascii="Verdana" w:eastAsia="Times New Roman" w:hAnsi="Verdana" w:cs="Times New Roman"/>
                <w:color w:val="000000" w:themeColor="text1"/>
                <w:sz w:val="10"/>
                <w:szCs w:val="10"/>
                <w:lang w:val="en-US"/>
                <w:rPrChange w:id="28366" w:author="Hardik Malhotra" w:date="2021-09-30T23:52:00Z">
                  <w:rPr>
                    <w:ins w:id="28367" w:author="Hardik Malhotra" w:date="2021-09-30T23:51:00Z"/>
                    <w:rFonts w:ascii="Verdana" w:eastAsia="Times New Roman" w:hAnsi="Verdana" w:cs="Times New Roman"/>
                    <w:color w:val="000000" w:themeColor="text1"/>
                    <w:sz w:val="10"/>
                    <w:szCs w:val="10"/>
                    <w:lang w:val="en-US"/>
                  </w:rPr>
                </w:rPrChange>
              </w:rPr>
            </w:pPr>
            <w:ins w:id="28368" w:author="Hardik Malhotra" w:date="2021-09-30T23:52:00Z">
              <w:r w:rsidRPr="0069225A">
                <w:rPr>
                  <w:rFonts w:ascii="Verdana" w:hAnsi="Verdana" w:cs="Arial"/>
                  <w:color w:val="000000"/>
                  <w:sz w:val="10"/>
                  <w:szCs w:val="10"/>
                  <w:rPrChange w:id="28369" w:author="Hardik Malhotra" w:date="2021-09-30T23:52:00Z">
                    <w:rPr>
                      <w:rFonts w:ascii="Arial" w:hAnsi="Arial" w:cs="Arial"/>
                      <w:b/>
                      <w:bCs/>
                      <w:color w:val="000000"/>
                      <w:sz w:val="20"/>
                      <w:szCs w:val="20"/>
                    </w:rPr>
                  </w:rPrChange>
                </w:rPr>
                <w:t>154</w:t>
              </w:r>
            </w:ins>
          </w:p>
        </w:tc>
        <w:tc>
          <w:tcPr>
            <w:tcW w:w="590" w:type="dxa"/>
            <w:tcBorders>
              <w:top w:val="nil"/>
              <w:left w:val="nil"/>
              <w:bottom w:val="single" w:sz="4" w:space="0" w:color="auto"/>
              <w:right w:val="single" w:sz="4" w:space="0" w:color="auto"/>
            </w:tcBorders>
            <w:shd w:val="clear" w:color="000000" w:fill="FFFFFF"/>
            <w:noWrap/>
            <w:vAlign w:val="center"/>
            <w:hideMark/>
          </w:tcPr>
          <w:p w14:paraId="24A29B8B" w14:textId="5D9F4ABE" w:rsidR="0069225A" w:rsidRPr="0069225A" w:rsidRDefault="0069225A" w:rsidP="0069225A">
            <w:pPr>
              <w:spacing w:after="0" w:line="240" w:lineRule="auto"/>
              <w:jc w:val="center"/>
              <w:rPr>
                <w:ins w:id="28370" w:author="Hardik Malhotra" w:date="2021-09-30T23:51:00Z"/>
                <w:rFonts w:ascii="Verdana" w:eastAsia="Times New Roman" w:hAnsi="Verdana" w:cs="Times New Roman"/>
                <w:color w:val="000000" w:themeColor="text1"/>
                <w:sz w:val="10"/>
                <w:szCs w:val="10"/>
                <w:lang w:val="en-US"/>
                <w:rPrChange w:id="28371" w:author="Hardik Malhotra" w:date="2021-09-30T23:52:00Z">
                  <w:rPr>
                    <w:ins w:id="28372" w:author="Hardik Malhotra" w:date="2021-09-30T23:51:00Z"/>
                    <w:rFonts w:ascii="Verdana" w:eastAsia="Times New Roman" w:hAnsi="Verdana" w:cs="Times New Roman"/>
                    <w:color w:val="000000" w:themeColor="text1"/>
                    <w:sz w:val="10"/>
                    <w:szCs w:val="10"/>
                    <w:lang w:val="en-US"/>
                  </w:rPr>
                </w:rPrChange>
              </w:rPr>
            </w:pPr>
            <w:ins w:id="28373" w:author="Hardik Malhotra" w:date="2021-09-30T23:52:00Z">
              <w:r w:rsidRPr="0069225A">
                <w:rPr>
                  <w:rFonts w:ascii="Verdana" w:hAnsi="Verdana" w:cs="Arial"/>
                  <w:color w:val="000000"/>
                  <w:sz w:val="10"/>
                  <w:szCs w:val="10"/>
                  <w:rPrChange w:id="28374" w:author="Hardik Malhotra" w:date="2021-09-30T23:52:00Z">
                    <w:rPr>
                      <w:rFonts w:ascii="Arial" w:hAnsi="Arial" w:cs="Arial"/>
                      <w:b/>
                      <w:bCs/>
                      <w:color w:val="000000"/>
                      <w:sz w:val="20"/>
                      <w:szCs w:val="20"/>
                    </w:rPr>
                  </w:rPrChange>
                </w:rPr>
                <w:t>161</w:t>
              </w:r>
            </w:ins>
          </w:p>
        </w:tc>
        <w:tc>
          <w:tcPr>
            <w:tcW w:w="590" w:type="dxa"/>
            <w:tcBorders>
              <w:top w:val="nil"/>
              <w:left w:val="nil"/>
              <w:bottom w:val="single" w:sz="4" w:space="0" w:color="auto"/>
              <w:right w:val="single" w:sz="4" w:space="0" w:color="auto"/>
            </w:tcBorders>
            <w:shd w:val="clear" w:color="000000" w:fill="FFFFFF"/>
            <w:noWrap/>
            <w:vAlign w:val="center"/>
            <w:hideMark/>
          </w:tcPr>
          <w:p w14:paraId="0D35FBC4" w14:textId="71E0FC79" w:rsidR="0069225A" w:rsidRPr="0069225A" w:rsidRDefault="0069225A" w:rsidP="0069225A">
            <w:pPr>
              <w:spacing w:after="0" w:line="240" w:lineRule="auto"/>
              <w:jc w:val="center"/>
              <w:rPr>
                <w:ins w:id="28375" w:author="Hardik Malhotra" w:date="2021-09-30T23:51:00Z"/>
                <w:rFonts w:ascii="Verdana" w:eastAsia="Times New Roman" w:hAnsi="Verdana" w:cs="Times New Roman"/>
                <w:color w:val="000000" w:themeColor="text1"/>
                <w:sz w:val="10"/>
                <w:szCs w:val="10"/>
                <w:lang w:val="en-US"/>
                <w:rPrChange w:id="28376" w:author="Hardik Malhotra" w:date="2021-09-30T23:52:00Z">
                  <w:rPr>
                    <w:ins w:id="28377" w:author="Hardik Malhotra" w:date="2021-09-30T23:51:00Z"/>
                    <w:rFonts w:ascii="Verdana" w:eastAsia="Times New Roman" w:hAnsi="Verdana" w:cs="Times New Roman"/>
                    <w:color w:val="000000" w:themeColor="text1"/>
                    <w:sz w:val="10"/>
                    <w:szCs w:val="10"/>
                    <w:lang w:val="en-US"/>
                  </w:rPr>
                </w:rPrChange>
              </w:rPr>
            </w:pPr>
            <w:ins w:id="28378" w:author="Hardik Malhotra" w:date="2021-09-30T23:52:00Z">
              <w:r w:rsidRPr="0069225A">
                <w:rPr>
                  <w:rFonts w:ascii="Verdana" w:hAnsi="Verdana" w:cs="Arial"/>
                  <w:color w:val="000000"/>
                  <w:sz w:val="10"/>
                  <w:szCs w:val="10"/>
                  <w:rPrChange w:id="28379" w:author="Hardik Malhotra" w:date="2021-09-30T23:52:00Z">
                    <w:rPr>
                      <w:rFonts w:ascii="Arial" w:hAnsi="Arial" w:cs="Arial"/>
                      <w:b/>
                      <w:bCs/>
                      <w:color w:val="000000"/>
                      <w:sz w:val="20"/>
                      <w:szCs w:val="20"/>
                    </w:rPr>
                  </w:rPrChange>
                </w:rPr>
                <w:t>166</w:t>
              </w:r>
            </w:ins>
          </w:p>
        </w:tc>
        <w:tc>
          <w:tcPr>
            <w:tcW w:w="566" w:type="dxa"/>
            <w:tcBorders>
              <w:top w:val="nil"/>
              <w:left w:val="nil"/>
              <w:bottom w:val="single" w:sz="4" w:space="0" w:color="auto"/>
              <w:right w:val="single" w:sz="4" w:space="0" w:color="auto"/>
            </w:tcBorders>
            <w:shd w:val="clear" w:color="000000" w:fill="FFFFFF"/>
            <w:noWrap/>
            <w:vAlign w:val="center"/>
            <w:hideMark/>
          </w:tcPr>
          <w:p w14:paraId="6B0840A1" w14:textId="1B93530E" w:rsidR="0069225A" w:rsidRPr="0069225A" w:rsidRDefault="0069225A" w:rsidP="0069225A">
            <w:pPr>
              <w:spacing w:after="0" w:line="240" w:lineRule="auto"/>
              <w:jc w:val="center"/>
              <w:rPr>
                <w:ins w:id="28380" w:author="Hardik Malhotra" w:date="2021-09-30T23:51:00Z"/>
                <w:rFonts w:ascii="Verdana" w:eastAsia="Times New Roman" w:hAnsi="Verdana" w:cs="Times New Roman"/>
                <w:color w:val="000000" w:themeColor="text1"/>
                <w:sz w:val="10"/>
                <w:szCs w:val="10"/>
                <w:lang w:val="en-US"/>
                <w:rPrChange w:id="28381" w:author="Hardik Malhotra" w:date="2021-09-30T23:52:00Z">
                  <w:rPr>
                    <w:ins w:id="28382" w:author="Hardik Malhotra" w:date="2021-09-30T23:51:00Z"/>
                    <w:rFonts w:ascii="Verdana" w:eastAsia="Times New Roman" w:hAnsi="Verdana" w:cs="Times New Roman"/>
                    <w:color w:val="000000" w:themeColor="text1"/>
                    <w:sz w:val="10"/>
                    <w:szCs w:val="10"/>
                    <w:lang w:val="en-US"/>
                  </w:rPr>
                </w:rPrChange>
              </w:rPr>
            </w:pPr>
            <w:ins w:id="28383" w:author="Hardik Malhotra" w:date="2021-09-30T23:52:00Z">
              <w:r w:rsidRPr="0069225A">
                <w:rPr>
                  <w:rFonts w:ascii="Verdana" w:hAnsi="Verdana" w:cs="Arial"/>
                  <w:color w:val="000000"/>
                  <w:sz w:val="10"/>
                  <w:szCs w:val="10"/>
                  <w:rPrChange w:id="28384" w:author="Hardik Malhotra" w:date="2021-09-30T23:52:00Z">
                    <w:rPr>
                      <w:rFonts w:ascii="Arial" w:hAnsi="Arial" w:cs="Arial"/>
                      <w:b/>
                      <w:bCs/>
                      <w:color w:val="000000"/>
                      <w:sz w:val="20"/>
                      <w:szCs w:val="20"/>
                    </w:rPr>
                  </w:rPrChange>
                </w:rPr>
                <w:t>173</w:t>
              </w:r>
            </w:ins>
          </w:p>
        </w:tc>
      </w:tr>
      <w:tr w:rsidR="0069225A" w:rsidRPr="00257590" w14:paraId="2FDB5CFE" w14:textId="77777777" w:rsidTr="00092529">
        <w:trPr>
          <w:trHeight w:val="334"/>
          <w:ins w:id="28385" w:author="Hardik Malhotra" w:date="2021-09-30T23:51:00Z"/>
        </w:trPr>
        <w:tc>
          <w:tcPr>
            <w:tcW w:w="1185" w:type="dxa"/>
            <w:tcBorders>
              <w:top w:val="nil"/>
              <w:left w:val="single" w:sz="4" w:space="0" w:color="auto"/>
              <w:bottom w:val="single" w:sz="4" w:space="0" w:color="auto"/>
              <w:right w:val="single" w:sz="4" w:space="0" w:color="auto"/>
            </w:tcBorders>
            <w:shd w:val="clear" w:color="000000" w:fill="FFFFFF"/>
            <w:noWrap/>
            <w:vAlign w:val="bottom"/>
            <w:hideMark/>
          </w:tcPr>
          <w:p w14:paraId="56C5CA05" w14:textId="77777777" w:rsidR="0069225A" w:rsidRPr="00257590" w:rsidRDefault="0069225A" w:rsidP="0069225A">
            <w:pPr>
              <w:spacing w:after="0" w:line="240" w:lineRule="auto"/>
              <w:rPr>
                <w:ins w:id="28386" w:author="Hardik Malhotra" w:date="2021-09-30T23:51:00Z"/>
                <w:rFonts w:ascii="Verdana" w:eastAsia="Times New Roman" w:hAnsi="Verdana" w:cs="Times New Roman"/>
                <w:color w:val="000000"/>
                <w:sz w:val="10"/>
                <w:szCs w:val="10"/>
                <w:lang w:val="en-US"/>
              </w:rPr>
            </w:pPr>
            <w:ins w:id="28387" w:author="Hardik Malhotra" w:date="2021-09-30T23:51:00Z">
              <w:r w:rsidRPr="00257590">
                <w:rPr>
                  <w:rFonts w:ascii="Verdana" w:eastAsia="Times New Roman" w:hAnsi="Verdana" w:cs="Times New Roman"/>
                  <w:color w:val="000000"/>
                  <w:sz w:val="10"/>
                  <w:szCs w:val="10"/>
                  <w:lang w:val="en-US"/>
                </w:rPr>
                <w:t>Electrical &amp; Electronics</w:t>
              </w:r>
            </w:ins>
          </w:p>
        </w:tc>
        <w:tc>
          <w:tcPr>
            <w:tcW w:w="519" w:type="dxa"/>
            <w:tcBorders>
              <w:top w:val="nil"/>
              <w:left w:val="nil"/>
              <w:bottom w:val="single" w:sz="4" w:space="0" w:color="auto"/>
              <w:right w:val="single" w:sz="4" w:space="0" w:color="auto"/>
            </w:tcBorders>
            <w:shd w:val="clear" w:color="000000" w:fill="FFFFFF"/>
            <w:noWrap/>
            <w:vAlign w:val="center"/>
            <w:hideMark/>
          </w:tcPr>
          <w:p w14:paraId="7CE41128" w14:textId="7D47243E" w:rsidR="0069225A" w:rsidRPr="0069225A" w:rsidRDefault="0069225A" w:rsidP="0069225A">
            <w:pPr>
              <w:spacing w:after="0" w:line="240" w:lineRule="auto"/>
              <w:jc w:val="center"/>
              <w:rPr>
                <w:ins w:id="28388" w:author="Hardik Malhotra" w:date="2021-09-30T23:51:00Z"/>
                <w:rFonts w:ascii="Verdana" w:eastAsia="Times New Roman" w:hAnsi="Verdana" w:cs="Times New Roman"/>
                <w:color w:val="000000" w:themeColor="text1"/>
                <w:sz w:val="10"/>
                <w:szCs w:val="10"/>
                <w:lang w:val="en-US"/>
                <w:rPrChange w:id="28389" w:author="Hardik Malhotra" w:date="2021-09-30T23:52:00Z">
                  <w:rPr>
                    <w:ins w:id="28390" w:author="Hardik Malhotra" w:date="2021-09-30T23:51:00Z"/>
                    <w:rFonts w:ascii="Verdana" w:eastAsia="Times New Roman" w:hAnsi="Verdana" w:cs="Times New Roman"/>
                    <w:color w:val="000000" w:themeColor="text1"/>
                    <w:sz w:val="10"/>
                    <w:szCs w:val="10"/>
                    <w:lang w:val="en-US"/>
                  </w:rPr>
                </w:rPrChange>
              </w:rPr>
            </w:pPr>
            <w:ins w:id="28391" w:author="Hardik Malhotra" w:date="2021-09-30T23:52:00Z">
              <w:r w:rsidRPr="0069225A">
                <w:rPr>
                  <w:rFonts w:ascii="Verdana" w:hAnsi="Verdana" w:cs="Arial"/>
                  <w:color w:val="000000"/>
                  <w:sz w:val="10"/>
                  <w:szCs w:val="10"/>
                  <w:rPrChange w:id="28392" w:author="Hardik Malhotra" w:date="2021-09-30T23:52:00Z">
                    <w:rPr>
                      <w:rFonts w:ascii="Arial" w:hAnsi="Arial" w:cs="Arial"/>
                      <w:b/>
                      <w:bCs/>
                      <w:color w:val="000000"/>
                      <w:sz w:val="20"/>
                      <w:szCs w:val="20"/>
                    </w:rPr>
                  </w:rPrChange>
                </w:rPr>
                <w:t>73</w:t>
              </w:r>
            </w:ins>
          </w:p>
        </w:tc>
        <w:tc>
          <w:tcPr>
            <w:tcW w:w="519" w:type="dxa"/>
            <w:tcBorders>
              <w:top w:val="nil"/>
              <w:left w:val="nil"/>
              <w:bottom w:val="single" w:sz="4" w:space="0" w:color="auto"/>
              <w:right w:val="single" w:sz="4" w:space="0" w:color="auto"/>
            </w:tcBorders>
            <w:shd w:val="clear" w:color="000000" w:fill="FFFFFF"/>
            <w:noWrap/>
            <w:vAlign w:val="center"/>
            <w:hideMark/>
          </w:tcPr>
          <w:p w14:paraId="54732896" w14:textId="008D0D3C" w:rsidR="0069225A" w:rsidRPr="0069225A" w:rsidRDefault="0069225A" w:rsidP="0069225A">
            <w:pPr>
              <w:spacing w:after="0" w:line="240" w:lineRule="auto"/>
              <w:jc w:val="center"/>
              <w:rPr>
                <w:ins w:id="28393" w:author="Hardik Malhotra" w:date="2021-09-30T23:51:00Z"/>
                <w:rFonts w:ascii="Verdana" w:eastAsia="Times New Roman" w:hAnsi="Verdana" w:cs="Times New Roman"/>
                <w:color w:val="000000" w:themeColor="text1"/>
                <w:sz w:val="10"/>
                <w:szCs w:val="10"/>
                <w:lang w:val="en-US"/>
                <w:rPrChange w:id="28394" w:author="Hardik Malhotra" w:date="2021-09-30T23:52:00Z">
                  <w:rPr>
                    <w:ins w:id="28395" w:author="Hardik Malhotra" w:date="2021-09-30T23:51:00Z"/>
                    <w:rFonts w:ascii="Verdana" w:eastAsia="Times New Roman" w:hAnsi="Verdana" w:cs="Times New Roman"/>
                    <w:color w:val="000000" w:themeColor="text1"/>
                    <w:sz w:val="10"/>
                    <w:szCs w:val="10"/>
                    <w:lang w:val="en-US"/>
                  </w:rPr>
                </w:rPrChange>
              </w:rPr>
            </w:pPr>
            <w:ins w:id="28396" w:author="Hardik Malhotra" w:date="2021-09-30T23:52:00Z">
              <w:r w:rsidRPr="0069225A">
                <w:rPr>
                  <w:rFonts w:ascii="Verdana" w:hAnsi="Verdana" w:cs="Arial"/>
                  <w:color w:val="000000"/>
                  <w:sz w:val="10"/>
                  <w:szCs w:val="10"/>
                  <w:rPrChange w:id="28397" w:author="Hardik Malhotra" w:date="2021-09-30T23:52:00Z">
                    <w:rPr>
                      <w:rFonts w:ascii="Arial" w:hAnsi="Arial" w:cs="Arial"/>
                      <w:b/>
                      <w:bCs/>
                      <w:color w:val="000000"/>
                      <w:sz w:val="20"/>
                      <w:szCs w:val="20"/>
                    </w:rPr>
                  </w:rPrChange>
                </w:rPr>
                <w:t>76</w:t>
              </w:r>
            </w:ins>
          </w:p>
        </w:tc>
        <w:tc>
          <w:tcPr>
            <w:tcW w:w="519" w:type="dxa"/>
            <w:tcBorders>
              <w:top w:val="nil"/>
              <w:left w:val="nil"/>
              <w:bottom w:val="single" w:sz="4" w:space="0" w:color="auto"/>
              <w:right w:val="single" w:sz="4" w:space="0" w:color="auto"/>
            </w:tcBorders>
            <w:shd w:val="clear" w:color="000000" w:fill="FFFFFF"/>
            <w:noWrap/>
            <w:vAlign w:val="center"/>
            <w:hideMark/>
          </w:tcPr>
          <w:p w14:paraId="60E8E279" w14:textId="6D633EF0" w:rsidR="0069225A" w:rsidRPr="0069225A" w:rsidRDefault="0069225A" w:rsidP="0069225A">
            <w:pPr>
              <w:spacing w:after="0" w:line="240" w:lineRule="auto"/>
              <w:jc w:val="center"/>
              <w:rPr>
                <w:ins w:id="28398" w:author="Hardik Malhotra" w:date="2021-09-30T23:51:00Z"/>
                <w:rFonts w:ascii="Verdana" w:eastAsia="Times New Roman" w:hAnsi="Verdana" w:cs="Times New Roman"/>
                <w:color w:val="000000" w:themeColor="text1"/>
                <w:sz w:val="10"/>
                <w:szCs w:val="10"/>
                <w:lang w:val="en-US"/>
                <w:rPrChange w:id="28399" w:author="Hardik Malhotra" w:date="2021-09-30T23:52:00Z">
                  <w:rPr>
                    <w:ins w:id="28400" w:author="Hardik Malhotra" w:date="2021-09-30T23:51:00Z"/>
                    <w:rFonts w:ascii="Verdana" w:eastAsia="Times New Roman" w:hAnsi="Verdana" w:cs="Times New Roman"/>
                    <w:color w:val="000000" w:themeColor="text1"/>
                    <w:sz w:val="10"/>
                    <w:szCs w:val="10"/>
                    <w:lang w:val="en-US"/>
                  </w:rPr>
                </w:rPrChange>
              </w:rPr>
            </w:pPr>
            <w:ins w:id="28401" w:author="Hardik Malhotra" w:date="2021-09-30T23:52:00Z">
              <w:r w:rsidRPr="0069225A">
                <w:rPr>
                  <w:rFonts w:ascii="Verdana" w:hAnsi="Verdana" w:cs="Arial"/>
                  <w:color w:val="000000"/>
                  <w:sz w:val="10"/>
                  <w:szCs w:val="10"/>
                  <w:rPrChange w:id="28402" w:author="Hardik Malhotra" w:date="2021-09-30T23:52:00Z">
                    <w:rPr>
                      <w:rFonts w:ascii="Arial" w:hAnsi="Arial" w:cs="Arial"/>
                      <w:b/>
                      <w:bCs/>
                      <w:color w:val="000000"/>
                      <w:sz w:val="20"/>
                      <w:szCs w:val="20"/>
                    </w:rPr>
                  </w:rPrChange>
                </w:rPr>
                <w:t>78</w:t>
              </w:r>
            </w:ins>
          </w:p>
        </w:tc>
        <w:tc>
          <w:tcPr>
            <w:tcW w:w="520" w:type="dxa"/>
            <w:tcBorders>
              <w:top w:val="nil"/>
              <w:left w:val="nil"/>
              <w:bottom w:val="single" w:sz="4" w:space="0" w:color="auto"/>
              <w:right w:val="single" w:sz="4" w:space="0" w:color="auto"/>
            </w:tcBorders>
            <w:shd w:val="clear" w:color="000000" w:fill="FFFFFF"/>
            <w:noWrap/>
            <w:vAlign w:val="center"/>
            <w:hideMark/>
          </w:tcPr>
          <w:p w14:paraId="61452FF2" w14:textId="28FF4590" w:rsidR="0069225A" w:rsidRPr="0069225A" w:rsidRDefault="0069225A" w:rsidP="0069225A">
            <w:pPr>
              <w:spacing w:after="0" w:line="240" w:lineRule="auto"/>
              <w:jc w:val="center"/>
              <w:rPr>
                <w:ins w:id="28403" w:author="Hardik Malhotra" w:date="2021-09-30T23:51:00Z"/>
                <w:rFonts w:ascii="Verdana" w:eastAsia="Times New Roman" w:hAnsi="Verdana" w:cs="Times New Roman"/>
                <w:color w:val="000000" w:themeColor="text1"/>
                <w:sz w:val="10"/>
                <w:szCs w:val="10"/>
                <w:lang w:val="en-US"/>
                <w:rPrChange w:id="28404" w:author="Hardik Malhotra" w:date="2021-09-30T23:52:00Z">
                  <w:rPr>
                    <w:ins w:id="28405" w:author="Hardik Malhotra" w:date="2021-09-30T23:51:00Z"/>
                    <w:rFonts w:ascii="Verdana" w:eastAsia="Times New Roman" w:hAnsi="Verdana" w:cs="Times New Roman"/>
                    <w:color w:val="000000" w:themeColor="text1"/>
                    <w:sz w:val="10"/>
                    <w:szCs w:val="10"/>
                    <w:lang w:val="en-US"/>
                  </w:rPr>
                </w:rPrChange>
              </w:rPr>
            </w:pPr>
            <w:ins w:id="28406" w:author="Hardik Malhotra" w:date="2021-09-30T23:52:00Z">
              <w:r w:rsidRPr="0069225A">
                <w:rPr>
                  <w:rFonts w:ascii="Verdana" w:hAnsi="Verdana" w:cs="Arial"/>
                  <w:color w:val="000000"/>
                  <w:sz w:val="10"/>
                  <w:szCs w:val="10"/>
                  <w:rPrChange w:id="28407" w:author="Hardik Malhotra" w:date="2021-09-30T23:52:00Z">
                    <w:rPr>
                      <w:rFonts w:ascii="Arial" w:hAnsi="Arial" w:cs="Arial"/>
                      <w:b/>
                      <w:bCs/>
                      <w:color w:val="000000"/>
                      <w:sz w:val="20"/>
                      <w:szCs w:val="20"/>
                    </w:rPr>
                  </w:rPrChange>
                </w:rPr>
                <w:t>74</w:t>
              </w:r>
            </w:ins>
          </w:p>
        </w:tc>
        <w:tc>
          <w:tcPr>
            <w:tcW w:w="593" w:type="dxa"/>
            <w:tcBorders>
              <w:top w:val="nil"/>
              <w:left w:val="nil"/>
              <w:bottom w:val="single" w:sz="4" w:space="0" w:color="auto"/>
              <w:right w:val="single" w:sz="4" w:space="0" w:color="auto"/>
            </w:tcBorders>
            <w:shd w:val="clear" w:color="000000" w:fill="FFFFFF"/>
            <w:noWrap/>
            <w:vAlign w:val="center"/>
            <w:hideMark/>
          </w:tcPr>
          <w:p w14:paraId="364D37A6" w14:textId="2FAF21BC" w:rsidR="0069225A" w:rsidRPr="0069225A" w:rsidRDefault="0069225A" w:rsidP="0069225A">
            <w:pPr>
              <w:spacing w:after="0" w:line="240" w:lineRule="auto"/>
              <w:jc w:val="center"/>
              <w:rPr>
                <w:ins w:id="28408" w:author="Hardik Malhotra" w:date="2021-09-30T23:51:00Z"/>
                <w:rFonts w:ascii="Verdana" w:eastAsia="Times New Roman" w:hAnsi="Verdana" w:cs="Times New Roman"/>
                <w:color w:val="000000" w:themeColor="text1"/>
                <w:sz w:val="10"/>
                <w:szCs w:val="10"/>
                <w:lang w:val="en-US"/>
                <w:rPrChange w:id="28409" w:author="Hardik Malhotra" w:date="2021-09-30T23:52:00Z">
                  <w:rPr>
                    <w:ins w:id="28410" w:author="Hardik Malhotra" w:date="2021-09-30T23:51:00Z"/>
                    <w:rFonts w:ascii="Verdana" w:eastAsia="Times New Roman" w:hAnsi="Verdana" w:cs="Times New Roman"/>
                    <w:color w:val="000000" w:themeColor="text1"/>
                    <w:sz w:val="10"/>
                    <w:szCs w:val="10"/>
                    <w:lang w:val="en-US"/>
                  </w:rPr>
                </w:rPrChange>
              </w:rPr>
            </w:pPr>
            <w:ins w:id="28411" w:author="Hardik Malhotra" w:date="2021-09-30T23:52:00Z">
              <w:r w:rsidRPr="0069225A">
                <w:rPr>
                  <w:rFonts w:ascii="Verdana" w:hAnsi="Verdana" w:cs="Arial"/>
                  <w:color w:val="000000"/>
                  <w:sz w:val="10"/>
                  <w:szCs w:val="10"/>
                  <w:rPrChange w:id="28412" w:author="Hardik Malhotra" w:date="2021-09-30T23:52:00Z">
                    <w:rPr>
                      <w:rFonts w:ascii="Arial" w:hAnsi="Arial" w:cs="Arial"/>
                      <w:b/>
                      <w:bCs/>
                      <w:color w:val="000000"/>
                      <w:sz w:val="20"/>
                      <w:szCs w:val="20"/>
                    </w:rPr>
                  </w:rPrChange>
                </w:rPr>
                <w:t>78</w:t>
              </w:r>
            </w:ins>
          </w:p>
        </w:tc>
        <w:tc>
          <w:tcPr>
            <w:tcW w:w="590" w:type="dxa"/>
            <w:tcBorders>
              <w:top w:val="nil"/>
              <w:left w:val="nil"/>
              <w:bottom w:val="single" w:sz="4" w:space="0" w:color="auto"/>
              <w:right w:val="single" w:sz="4" w:space="0" w:color="auto"/>
            </w:tcBorders>
            <w:shd w:val="clear" w:color="000000" w:fill="FFFFFF"/>
            <w:noWrap/>
            <w:vAlign w:val="center"/>
            <w:hideMark/>
          </w:tcPr>
          <w:p w14:paraId="4B5CA1E3" w14:textId="6A4B0C6E" w:rsidR="0069225A" w:rsidRPr="0069225A" w:rsidRDefault="0069225A" w:rsidP="0069225A">
            <w:pPr>
              <w:spacing w:after="0" w:line="240" w:lineRule="auto"/>
              <w:jc w:val="center"/>
              <w:rPr>
                <w:ins w:id="28413" w:author="Hardik Malhotra" w:date="2021-09-30T23:51:00Z"/>
                <w:rFonts w:ascii="Verdana" w:eastAsia="Times New Roman" w:hAnsi="Verdana" w:cs="Times New Roman"/>
                <w:color w:val="000000" w:themeColor="text1"/>
                <w:sz w:val="10"/>
                <w:szCs w:val="10"/>
                <w:lang w:val="en-US"/>
                <w:rPrChange w:id="28414" w:author="Hardik Malhotra" w:date="2021-09-30T23:52:00Z">
                  <w:rPr>
                    <w:ins w:id="28415" w:author="Hardik Malhotra" w:date="2021-09-30T23:51:00Z"/>
                    <w:rFonts w:ascii="Verdana" w:eastAsia="Times New Roman" w:hAnsi="Verdana" w:cs="Times New Roman"/>
                    <w:color w:val="000000" w:themeColor="text1"/>
                    <w:sz w:val="10"/>
                    <w:szCs w:val="10"/>
                    <w:lang w:val="en-US"/>
                  </w:rPr>
                </w:rPrChange>
              </w:rPr>
            </w:pPr>
            <w:ins w:id="28416" w:author="Hardik Malhotra" w:date="2021-09-30T23:52:00Z">
              <w:r w:rsidRPr="0069225A">
                <w:rPr>
                  <w:rFonts w:ascii="Verdana" w:hAnsi="Verdana" w:cs="Arial"/>
                  <w:color w:val="000000"/>
                  <w:sz w:val="10"/>
                  <w:szCs w:val="10"/>
                  <w:rPrChange w:id="28417" w:author="Hardik Malhotra" w:date="2021-09-30T23:52:00Z">
                    <w:rPr>
                      <w:rFonts w:ascii="Arial" w:hAnsi="Arial" w:cs="Arial"/>
                      <w:b/>
                      <w:bCs/>
                      <w:color w:val="000000"/>
                      <w:sz w:val="20"/>
                      <w:szCs w:val="20"/>
                    </w:rPr>
                  </w:rPrChange>
                </w:rPr>
                <w:t>72</w:t>
              </w:r>
            </w:ins>
          </w:p>
        </w:tc>
        <w:tc>
          <w:tcPr>
            <w:tcW w:w="590" w:type="dxa"/>
            <w:tcBorders>
              <w:top w:val="nil"/>
              <w:left w:val="nil"/>
              <w:bottom w:val="single" w:sz="4" w:space="0" w:color="auto"/>
              <w:right w:val="single" w:sz="4" w:space="0" w:color="auto"/>
            </w:tcBorders>
            <w:shd w:val="clear" w:color="000000" w:fill="FFFFFF"/>
            <w:noWrap/>
            <w:vAlign w:val="center"/>
            <w:hideMark/>
          </w:tcPr>
          <w:p w14:paraId="3BBB5F5A" w14:textId="21424B40" w:rsidR="0069225A" w:rsidRPr="0069225A" w:rsidRDefault="0069225A" w:rsidP="0069225A">
            <w:pPr>
              <w:spacing w:after="0" w:line="240" w:lineRule="auto"/>
              <w:jc w:val="center"/>
              <w:rPr>
                <w:ins w:id="28418" w:author="Hardik Malhotra" w:date="2021-09-30T23:51:00Z"/>
                <w:rFonts w:ascii="Verdana" w:eastAsia="Times New Roman" w:hAnsi="Verdana" w:cs="Times New Roman"/>
                <w:color w:val="000000" w:themeColor="text1"/>
                <w:sz w:val="10"/>
                <w:szCs w:val="10"/>
                <w:lang w:val="en-US"/>
                <w:rPrChange w:id="28419" w:author="Hardik Malhotra" w:date="2021-09-30T23:52:00Z">
                  <w:rPr>
                    <w:ins w:id="28420" w:author="Hardik Malhotra" w:date="2021-09-30T23:51:00Z"/>
                    <w:rFonts w:ascii="Verdana" w:eastAsia="Times New Roman" w:hAnsi="Verdana" w:cs="Times New Roman"/>
                    <w:color w:val="000000" w:themeColor="text1"/>
                    <w:sz w:val="10"/>
                    <w:szCs w:val="10"/>
                    <w:lang w:val="en-US"/>
                  </w:rPr>
                </w:rPrChange>
              </w:rPr>
            </w:pPr>
            <w:ins w:id="28421" w:author="Hardik Malhotra" w:date="2021-09-30T23:52:00Z">
              <w:r w:rsidRPr="0069225A">
                <w:rPr>
                  <w:rFonts w:ascii="Verdana" w:hAnsi="Verdana" w:cs="Arial"/>
                  <w:color w:val="000000"/>
                  <w:sz w:val="10"/>
                  <w:szCs w:val="10"/>
                  <w:rPrChange w:id="28422" w:author="Hardik Malhotra" w:date="2021-09-30T23:52:00Z">
                    <w:rPr>
                      <w:rFonts w:ascii="Arial" w:hAnsi="Arial" w:cs="Arial"/>
                      <w:b/>
                      <w:bCs/>
                      <w:color w:val="000000"/>
                      <w:sz w:val="20"/>
                      <w:szCs w:val="20"/>
                    </w:rPr>
                  </w:rPrChange>
                </w:rPr>
                <w:t>77</w:t>
              </w:r>
            </w:ins>
          </w:p>
        </w:tc>
        <w:tc>
          <w:tcPr>
            <w:tcW w:w="590" w:type="dxa"/>
            <w:tcBorders>
              <w:top w:val="nil"/>
              <w:left w:val="nil"/>
              <w:bottom w:val="single" w:sz="4" w:space="0" w:color="auto"/>
              <w:right w:val="single" w:sz="4" w:space="0" w:color="auto"/>
            </w:tcBorders>
            <w:shd w:val="clear" w:color="000000" w:fill="FFFFFF"/>
            <w:noWrap/>
            <w:vAlign w:val="center"/>
            <w:hideMark/>
          </w:tcPr>
          <w:p w14:paraId="1E45CA07" w14:textId="4544AF42" w:rsidR="0069225A" w:rsidRPr="0069225A" w:rsidRDefault="0069225A" w:rsidP="0069225A">
            <w:pPr>
              <w:spacing w:after="0" w:line="240" w:lineRule="auto"/>
              <w:jc w:val="center"/>
              <w:rPr>
                <w:ins w:id="28423" w:author="Hardik Malhotra" w:date="2021-09-30T23:51:00Z"/>
                <w:rFonts w:ascii="Verdana" w:eastAsia="Times New Roman" w:hAnsi="Verdana" w:cs="Times New Roman"/>
                <w:color w:val="000000" w:themeColor="text1"/>
                <w:sz w:val="10"/>
                <w:szCs w:val="10"/>
                <w:lang w:val="en-US"/>
                <w:rPrChange w:id="28424" w:author="Hardik Malhotra" w:date="2021-09-30T23:52:00Z">
                  <w:rPr>
                    <w:ins w:id="28425" w:author="Hardik Malhotra" w:date="2021-09-30T23:51:00Z"/>
                    <w:rFonts w:ascii="Verdana" w:eastAsia="Times New Roman" w:hAnsi="Verdana" w:cs="Times New Roman"/>
                    <w:color w:val="000000" w:themeColor="text1"/>
                    <w:sz w:val="10"/>
                    <w:szCs w:val="10"/>
                    <w:lang w:val="en-US"/>
                  </w:rPr>
                </w:rPrChange>
              </w:rPr>
            </w:pPr>
            <w:ins w:id="28426" w:author="Hardik Malhotra" w:date="2021-09-30T23:52:00Z">
              <w:r w:rsidRPr="0069225A">
                <w:rPr>
                  <w:rFonts w:ascii="Verdana" w:hAnsi="Verdana" w:cs="Arial"/>
                  <w:color w:val="000000"/>
                  <w:sz w:val="10"/>
                  <w:szCs w:val="10"/>
                  <w:rPrChange w:id="28427" w:author="Hardik Malhotra" w:date="2021-09-30T23:52:00Z">
                    <w:rPr>
                      <w:rFonts w:ascii="Arial" w:hAnsi="Arial" w:cs="Arial"/>
                      <w:b/>
                      <w:bCs/>
                      <w:color w:val="000000"/>
                      <w:sz w:val="20"/>
                      <w:szCs w:val="20"/>
                    </w:rPr>
                  </w:rPrChange>
                </w:rPr>
                <w:t>82</w:t>
              </w:r>
            </w:ins>
          </w:p>
        </w:tc>
        <w:tc>
          <w:tcPr>
            <w:tcW w:w="590" w:type="dxa"/>
            <w:tcBorders>
              <w:top w:val="nil"/>
              <w:left w:val="nil"/>
              <w:bottom w:val="single" w:sz="4" w:space="0" w:color="auto"/>
              <w:right w:val="single" w:sz="4" w:space="0" w:color="auto"/>
            </w:tcBorders>
            <w:shd w:val="clear" w:color="000000" w:fill="FFFFFF"/>
            <w:noWrap/>
            <w:vAlign w:val="center"/>
            <w:hideMark/>
          </w:tcPr>
          <w:p w14:paraId="76642935" w14:textId="7CB1272E" w:rsidR="0069225A" w:rsidRPr="0069225A" w:rsidRDefault="0069225A" w:rsidP="0069225A">
            <w:pPr>
              <w:spacing w:after="0" w:line="240" w:lineRule="auto"/>
              <w:jc w:val="center"/>
              <w:rPr>
                <w:ins w:id="28428" w:author="Hardik Malhotra" w:date="2021-09-30T23:51:00Z"/>
                <w:rFonts w:ascii="Verdana" w:eastAsia="Times New Roman" w:hAnsi="Verdana" w:cs="Times New Roman"/>
                <w:color w:val="000000" w:themeColor="text1"/>
                <w:sz w:val="10"/>
                <w:szCs w:val="10"/>
                <w:lang w:val="en-US"/>
                <w:rPrChange w:id="28429" w:author="Hardik Malhotra" w:date="2021-09-30T23:52:00Z">
                  <w:rPr>
                    <w:ins w:id="28430" w:author="Hardik Malhotra" w:date="2021-09-30T23:51:00Z"/>
                    <w:rFonts w:ascii="Verdana" w:eastAsia="Times New Roman" w:hAnsi="Verdana" w:cs="Times New Roman"/>
                    <w:color w:val="000000" w:themeColor="text1"/>
                    <w:sz w:val="10"/>
                    <w:szCs w:val="10"/>
                    <w:lang w:val="en-US"/>
                  </w:rPr>
                </w:rPrChange>
              </w:rPr>
            </w:pPr>
            <w:ins w:id="28431" w:author="Hardik Malhotra" w:date="2021-09-30T23:52:00Z">
              <w:r w:rsidRPr="0069225A">
                <w:rPr>
                  <w:rFonts w:ascii="Verdana" w:hAnsi="Verdana" w:cs="Arial"/>
                  <w:color w:val="000000"/>
                  <w:sz w:val="10"/>
                  <w:szCs w:val="10"/>
                  <w:rPrChange w:id="28432" w:author="Hardik Malhotra" w:date="2021-09-30T23:52:00Z">
                    <w:rPr>
                      <w:rFonts w:ascii="Arial" w:hAnsi="Arial" w:cs="Arial"/>
                      <w:b/>
                      <w:bCs/>
                      <w:color w:val="000000"/>
                      <w:sz w:val="20"/>
                      <w:szCs w:val="20"/>
                    </w:rPr>
                  </w:rPrChange>
                </w:rPr>
                <w:t>86</w:t>
              </w:r>
            </w:ins>
          </w:p>
        </w:tc>
        <w:tc>
          <w:tcPr>
            <w:tcW w:w="590" w:type="dxa"/>
            <w:tcBorders>
              <w:top w:val="nil"/>
              <w:left w:val="nil"/>
              <w:bottom w:val="single" w:sz="4" w:space="0" w:color="auto"/>
              <w:right w:val="single" w:sz="4" w:space="0" w:color="auto"/>
            </w:tcBorders>
            <w:shd w:val="clear" w:color="000000" w:fill="FFFFFF"/>
            <w:noWrap/>
            <w:vAlign w:val="center"/>
            <w:hideMark/>
          </w:tcPr>
          <w:p w14:paraId="7B8DDF12" w14:textId="2D4CEAF7" w:rsidR="0069225A" w:rsidRPr="0069225A" w:rsidRDefault="0069225A" w:rsidP="0069225A">
            <w:pPr>
              <w:spacing w:after="0" w:line="240" w:lineRule="auto"/>
              <w:jc w:val="center"/>
              <w:rPr>
                <w:ins w:id="28433" w:author="Hardik Malhotra" w:date="2021-09-30T23:51:00Z"/>
                <w:rFonts w:ascii="Verdana" w:eastAsia="Times New Roman" w:hAnsi="Verdana" w:cs="Times New Roman"/>
                <w:color w:val="000000" w:themeColor="text1"/>
                <w:sz w:val="10"/>
                <w:szCs w:val="10"/>
                <w:lang w:val="en-US"/>
                <w:rPrChange w:id="28434" w:author="Hardik Malhotra" w:date="2021-09-30T23:52:00Z">
                  <w:rPr>
                    <w:ins w:id="28435" w:author="Hardik Malhotra" w:date="2021-09-30T23:51:00Z"/>
                    <w:rFonts w:ascii="Verdana" w:eastAsia="Times New Roman" w:hAnsi="Verdana" w:cs="Times New Roman"/>
                    <w:color w:val="000000" w:themeColor="text1"/>
                    <w:sz w:val="10"/>
                    <w:szCs w:val="10"/>
                    <w:lang w:val="en-US"/>
                  </w:rPr>
                </w:rPrChange>
              </w:rPr>
            </w:pPr>
            <w:ins w:id="28436" w:author="Hardik Malhotra" w:date="2021-09-30T23:52:00Z">
              <w:r w:rsidRPr="0069225A">
                <w:rPr>
                  <w:rFonts w:ascii="Verdana" w:hAnsi="Verdana" w:cs="Arial"/>
                  <w:color w:val="000000"/>
                  <w:sz w:val="10"/>
                  <w:szCs w:val="10"/>
                  <w:rPrChange w:id="28437" w:author="Hardik Malhotra" w:date="2021-09-30T23:52:00Z">
                    <w:rPr>
                      <w:rFonts w:ascii="Arial" w:hAnsi="Arial" w:cs="Arial"/>
                      <w:b/>
                      <w:bCs/>
                      <w:color w:val="000000"/>
                      <w:sz w:val="20"/>
                      <w:szCs w:val="20"/>
                    </w:rPr>
                  </w:rPrChange>
                </w:rPr>
                <w:t>90</w:t>
              </w:r>
            </w:ins>
          </w:p>
        </w:tc>
        <w:tc>
          <w:tcPr>
            <w:tcW w:w="590" w:type="dxa"/>
            <w:tcBorders>
              <w:top w:val="nil"/>
              <w:left w:val="nil"/>
              <w:bottom w:val="single" w:sz="4" w:space="0" w:color="auto"/>
              <w:right w:val="single" w:sz="4" w:space="0" w:color="auto"/>
            </w:tcBorders>
            <w:shd w:val="clear" w:color="000000" w:fill="FFFFFF"/>
            <w:noWrap/>
            <w:vAlign w:val="center"/>
            <w:hideMark/>
          </w:tcPr>
          <w:p w14:paraId="0CB3A975" w14:textId="51FA63CF" w:rsidR="0069225A" w:rsidRPr="0069225A" w:rsidRDefault="0069225A" w:rsidP="0069225A">
            <w:pPr>
              <w:spacing w:after="0" w:line="240" w:lineRule="auto"/>
              <w:jc w:val="center"/>
              <w:rPr>
                <w:ins w:id="28438" w:author="Hardik Malhotra" w:date="2021-09-30T23:51:00Z"/>
                <w:rFonts w:ascii="Verdana" w:eastAsia="Times New Roman" w:hAnsi="Verdana" w:cs="Times New Roman"/>
                <w:color w:val="000000" w:themeColor="text1"/>
                <w:sz w:val="10"/>
                <w:szCs w:val="10"/>
                <w:lang w:val="en-US"/>
                <w:rPrChange w:id="28439" w:author="Hardik Malhotra" w:date="2021-09-30T23:52:00Z">
                  <w:rPr>
                    <w:ins w:id="28440" w:author="Hardik Malhotra" w:date="2021-09-30T23:51:00Z"/>
                    <w:rFonts w:ascii="Verdana" w:eastAsia="Times New Roman" w:hAnsi="Verdana" w:cs="Times New Roman"/>
                    <w:color w:val="000000" w:themeColor="text1"/>
                    <w:sz w:val="10"/>
                    <w:szCs w:val="10"/>
                    <w:lang w:val="en-US"/>
                  </w:rPr>
                </w:rPrChange>
              </w:rPr>
            </w:pPr>
            <w:ins w:id="28441" w:author="Hardik Malhotra" w:date="2021-09-30T23:52:00Z">
              <w:r w:rsidRPr="0069225A">
                <w:rPr>
                  <w:rFonts w:ascii="Verdana" w:hAnsi="Verdana" w:cs="Arial"/>
                  <w:color w:val="000000"/>
                  <w:sz w:val="10"/>
                  <w:szCs w:val="10"/>
                  <w:rPrChange w:id="28442" w:author="Hardik Malhotra" w:date="2021-09-30T23:52:00Z">
                    <w:rPr>
                      <w:rFonts w:ascii="Arial" w:hAnsi="Arial" w:cs="Arial"/>
                      <w:b/>
                      <w:bCs/>
                      <w:color w:val="000000"/>
                      <w:sz w:val="20"/>
                      <w:szCs w:val="20"/>
                    </w:rPr>
                  </w:rPrChange>
                </w:rPr>
                <w:t>94</w:t>
              </w:r>
            </w:ins>
          </w:p>
        </w:tc>
        <w:tc>
          <w:tcPr>
            <w:tcW w:w="590" w:type="dxa"/>
            <w:tcBorders>
              <w:top w:val="nil"/>
              <w:left w:val="nil"/>
              <w:bottom w:val="single" w:sz="4" w:space="0" w:color="auto"/>
              <w:right w:val="single" w:sz="4" w:space="0" w:color="auto"/>
            </w:tcBorders>
            <w:shd w:val="clear" w:color="000000" w:fill="FFFFFF"/>
            <w:noWrap/>
            <w:vAlign w:val="center"/>
            <w:hideMark/>
          </w:tcPr>
          <w:p w14:paraId="6378A0FA" w14:textId="110C6339" w:rsidR="0069225A" w:rsidRPr="0069225A" w:rsidRDefault="0069225A" w:rsidP="0069225A">
            <w:pPr>
              <w:spacing w:after="0" w:line="240" w:lineRule="auto"/>
              <w:jc w:val="center"/>
              <w:rPr>
                <w:ins w:id="28443" w:author="Hardik Malhotra" w:date="2021-09-30T23:51:00Z"/>
                <w:rFonts w:ascii="Verdana" w:eastAsia="Times New Roman" w:hAnsi="Verdana" w:cs="Times New Roman"/>
                <w:color w:val="000000" w:themeColor="text1"/>
                <w:sz w:val="10"/>
                <w:szCs w:val="10"/>
                <w:lang w:val="en-US"/>
                <w:rPrChange w:id="28444" w:author="Hardik Malhotra" w:date="2021-09-30T23:52:00Z">
                  <w:rPr>
                    <w:ins w:id="28445" w:author="Hardik Malhotra" w:date="2021-09-30T23:51:00Z"/>
                    <w:rFonts w:ascii="Verdana" w:eastAsia="Times New Roman" w:hAnsi="Verdana" w:cs="Times New Roman"/>
                    <w:color w:val="000000" w:themeColor="text1"/>
                    <w:sz w:val="10"/>
                    <w:szCs w:val="10"/>
                    <w:lang w:val="en-US"/>
                  </w:rPr>
                </w:rPrChange>
              </w:rPr>
            </w:pPr>
            <w:ins w:id="28446" w:author="Hardik Malhotra" w:date="2021-09-30T23:52:00Z">
              <w:r w:rsidRPr="0069225A">
                <w:rPr>
                  <w:rFonts w:ascii="Verdana" w:hAnsi="Verdana" w:cs="Arial"/>
                  <w:color w:val="000000"/>
                  <w:sz w:val="10"/>
                  <w:szCs w:val="10"/>
                  <w:rPrChange w:id="28447" w:author="Hardik Malhotra" w:date="2021-09-30T23:52:00Z">
                    <w:rPr>
                      <w:rFonts w:ascii="Arial" w:hAnsi="Arial" w:cs="Arial"/>
                      <w:b/>
                      <w:bCs/>
                      <w:color w:val="000000"/>
                      <w:sz w:val="20"/>
                      <w:szCs w:val="20"/>
                    </w:rPr>
                  </w:rPrChange>
                </w:rPr>
                <w:t>98</w:t>
              </w:r>
            </w:ins>
          </w:p>
        </w:tc>
        <w:tc>
          <w:tcPr>
            <w:tcW w:w="590" w:type="dxa"/>
            <w:tcBorders>
              <w:top w:val="nil"/>
              <w:left w:val="nil"/>
              <w:bottom w:val="single" w:sz="4" w:space="0" w:color="auto"/>
              <w:right w:val="single" w:sz="4" w:space="0" w:color="auto"/>
            </w:tcBorders>
            <w:shd w:val="clear" w:color="000000" w:fill="FFFFFF"/>
            <w:noWrap/>
            <w:vAlign w:val="center"/>
            <w:hideMark/>
          </w:tcPr>
          <w:p w14:paraId="25C48EDB" w14:textId="00DDFA93" w:rsidR="0069225A" w:rsidRPr="0069225A" w:rsidRDefault="0069225A" w:rsidP="0069225A">
            <w:pPr>
              <w:spacing w:after="0" w:line="240" w:lineRule="auto"/>
              <w:jc w:val="center"/>
              <w:rPr>
                <w:ins w:id="28448" w:author="Hardik Malhotra" w:date="2021-09-30T23:51:00Z"/>
                <w:rFonts w:ascii="Verdana" w:eastAsia="Times New Roman" w:hAnsi="Verdana" w:cs="Times New Roman"/>
                <w:color w:val="000000" w:themeColor="text1"/>
                <w:sz w:val="10"/>
                <w:szCs w:val="10"/>
                <w:lang w:val="en-US"/>
                <w:rPrChange w:id="28449" w:author="Hardik Malhotra" w:date="2021-09-30T23:52:00Z">
                  <w:rPr>
                    <w:ins w:id="28450" w:author="Hardik Malhotra" w:date="2021-09-30T23:51:00Z"/>
                    <w:rFonts w:ascii="Verdana" w:eastAsia="Times New Roman" w:hAnsi="Verdana" w:cs="Times New Roman"/>
                    <w:color w:val="000000" w:themeColor="text1"/>
                    <w:sz w:val="10"/>
                    <w:szCs w:val="10"/>
                    <w:lang w:val="en-US"/>
                  </w:rPr>
                </w:rPrChange>
              </w:rPr>
            </w:pPr>
            <w:ins w:id="28451" w:author="Hardik Malhotra" w:date="2021-09-30T23:52:00Z">
              <w:r w:rsidRPr="0069225A">
                <w:rPr>
                  <w:rFonts w:ascii="Verdana" w:hAnsi="Verdana" w:cs="Arial"/>
                  <w:color w:val="000000"/>
                  <w:sz w:val="10"/>
                  <w:szCs w:val="10"/>
                  <w:rPrChange w:id="28452" w:author="Hardik Malhotra" w:date="2021-09-30T23:52:00Z">
                    <w:rPr>
                      <w:rFonts w:ascii="Arial" w:hAnsi="Arial" w:cs="Arial"/>
                      <w:b/>
                      <w:bCs/>
                      <w:color w:val="000000"/>
                      <w:sz w:val="20"/>
                      <w:szCs w:val="20"/>
                    </w:rPr>
                  </w:rPrChange>
                </w:rPr>
                <w:t>102</w:t>
              </w:r>
            </w:ins>
          </w:p>
        </w:tc>
        <w:tc>
          <w:tcPr>
            <w:tcW w:w="590" w:type="dxa"/>
            <w:tcBorders>
              <w:top w:val="nil"/>
              <w:left w:val="nil"/>
              <w:bottom w:val="single" w:sz="4" w:space="0" w:color="auto"/>
              <w:right w:val="single" w:sz="4" w:space="0" w:color="auto"/>
            </w:tcBorders>
            <w:shd w:val="clear" w:color="000000" w:fill="FFFFFF"/>
            <w:noWrap/>
            <w:vAlign w:val="center"/>
            <w:hideMark/>
          </w:tcPr>
          <w:p w14:paraId="00A940F4" w14:textId="32F034AC" w:rsidR="0069225A" w:rsidRPr="0069225A" w:rsidRDefault="0069225A" w:rsidP="0069225A">
            <w:pPr>
              <w:spacing w:after="0" w:line="240" w:lineRule="auto"/>
              <w:jc w:val="center"/>
              <w:rPr>
                <w:ins w:id="28453" w:author="Hardik Malhotra" w:date="2021-09-30T23:51:00Z"/>
                <w:rFonts w:ascii="Verdana" w:eastAsia="Times New Roman" w:hAnsi="Verdana" w:cs="Times New Roman"/>
                <w:color w:val="000000" w:themeColor="text1"/>
                <w:sz w:val="10"/>
                <w:szCs w:val="10"/>
                <w:lang w:val="en-US"/>
                <w:rPrChange w:id="28454" w:author="Hardik Malhotra" w:date="2021-09-30T23:52:00Z">
                  <w:rPr>
                    <w:ins w:id="28455" w:author="Hardik Malhotra" w:date="2021-09-30T23:51:00Z"/>
                    <w:rFonts w:ascii="Verdana" w:eastAsia="Times New Roman" w:hAnsi="Verdana" w:cs="Times New Roman"/>
                    <w:color w:val="000000" w:themeColor="text1"/>
                    <w:sz w:val="10"/>
                    <w:szCs w:val="10"/>
                    <w:lang w:val="en-US"/>
                  </w:rPr>
                </w:rPrChange>
              </w:rPr>
            </w:pPr>
            <w:ins w:id="28456" w:author="Hardik Malhotra" w:date="2021-09-30T23:52:00Z">
              <w:r w:rsidRPr="0069225A">
                <w:rPr>
                  <w:rFonts w:ascii="Verdana" w:hAnsi="Verdana" w:cs="Arial"/>
                  <w:color w:val="000000"/>
                  <w:sz w:val="10"/>
                  <w:szCs w:val="10"/>
                  <w:rPrChange w:id="28457" w:author="Hardik Malhotra" w:date="2021-09-30T23:52:00Z">
                    <w:rPr>
                      <w:rFonts w:ascii="Arial" w:hAnsi="Arial" w:cs="Arial"/>
                      <w:b/>
                      <w:bCs/>
                      <w:color w:val="000000"/>
                      <w:sz w:val="20"/>
                      <w:szCs w:val="20"/>
                    </w:rPr>
                  </w:rPrChange>
                </w:rPr>
                <w:t>106</w:t>
              </w:r>
            </w:ins>
          </w:p>
        </w:tc>
        <w:tc>
          <w:tcPr>
            <w:tcW w:w="590" w:type="dxa"/>
            <w:tcBorders>
              <w:top w:val="nil"/>
              <w:left w:val="nil"/>
              <w:bottom w:val="single" w:sz="4" w:space="0" w:color="auto"/>
              <w:right w:val="single" w:sz="4" w:space="0" w:color="auto"/>
            </w:tcBorders>
            <w:shd w:val="clear" w:color="000000" w:fill="FFFFFF"/>
            <w:noWrap/>
            <w:vAlign w:val="center"/>
            <w:hideMark/>
          </w:tcPr>
          <w:p w14:paraId="782D7880" w14:textId="54A79848" w:rsidR="0069225A" w:rsidRPr="0069225A" w:rsidRDefault="0069225A" w:rsidP="0069225A">
            <w:pPr>
              <w:spacing w:after="0" w:line="240" w:lineRule="auto"/>
              <w:jc w:val="center"/>
              <w:rPr>
                <w:ins w:id="28458" w:author="Hardik Malhotra" w:date="2021-09-30T23:51:00Z"/>
                <w:rFonts w:ascii="Verdana" w:eastAsia="Times New Roman" w:hAnsi="Verdana" w:cs="Times New Roman"/>
                <w:color w:val="000000" w:themeColor="text1"/>
                <w:sz w:val="10"/>
                <w:szCs w:val="10"/>
                <w:lang w:val="en-US"/>
                <w:rPrChange w:id="28459" w:author="Hardik Malhotra" w:date="2021-09-30T23:52:00Z">
                  <w:rPr>
                    <w:ins w:id="28460" w:author="Hardik Malhotra" w:date="2021-09-30T23:51:00Z"/>
                    <w:rFonts w:ascii="Verdana" w:eastAsia="Times New Roman" w:hAnsi="Verdana" w:cs="Times New Roman"/>
                    <w:color w:val="000000" w:themeColor="text1"/>
                    <w:sz w:val="10"/>
                    <w:szCs w:val="10"/>
                    <w:lang w:val="en-US"/>
                  </w:rPr>
                </w:rPrChange>
              </w:rPr>
            </w:pPr>
            <w:ins w:id="28461" w:author="Hardik Malhotra" w:date="2021-09-30T23:52:00Z">
              <w:r w:rsidRPr="0069225A">
                <w:rPr>
                  <w:rFonts w:ascii="Verdana" w:hAnsi="Verdana" w:cs="Arial"/>
                  <w:color w:val="000000"/>
                  <w:sz w:val="10"/>
                  <w:szCs w:val="10"/>
                  <w:rPrChange w:id="28462" w:author="Hardik Malhotra" w:date="2021-09-30T23:52:00Z">
                    <w:rPr>
                      <w:rFonts w:ascii="Arial" w:hAnsi="Arial" w:cs="Arial"/>
                      <w:b/>
                      <w:bCs/>
                      <w:color w:val="000000"/>
                      <w:sz w:val="20"/>
                      <w:szCs w:val="20"/>
                    </w:rPr>
                  </w:rPrChange>
                </w:rPr>
                <w:t>110</w:t>
              </w:r>
            </w:ins>
          </w:p>
        </w:tc>
        <w:tc>
          <w:tcPr>
            <w:tcW w:w="566" w:type="dxa"/>
            <w:tcBorders>
              <w:top w:val="nil"/>
              <w:left w:val="nil"/>
              <w:bottom w:val="single" w:sz="4" w:space="0" w:color="auto"/>
              <w:right w:val="single" w:sz="4" w:space="0" w:color="auto"/>
            </w:tcBorders>
            <w:shd w:val="clear" w:color="000000" w:fill="FFFFFF"/>
            <w:noWrap/>
            <w:vAlign w:val="center"/>
            <w:hideMark/>
          </w:tcPr>
          <w:p w14:paraId="0374B89F" w14:textId="0FF4B55F" w:rsidR="0069225A" w:rsidRPr="0069225A" w:rsidRDefault="0069225A" w:rsidP="0069225A">
            <w:pPr>
              <w:spacing w:after="0" w:line="240" w:lineRule="auto"/>
              <w:jc w:val="center"/>
              <w:rPr>
                <w:ins w:id="28463" w:author="Hardik Malhotra" w:date="2021-09-30T23:51:00Z"/>
                <w:rFonts w:ascii="Verdana" w:eastAsia="Times New Roman" w:hAnsi="Verdana" w:cs="Times New Roman"/>
                <w:color w:val="000000" w:themeColor="text1"/>
                <w:sz w:val="10"/>
                <w:szCs w:val="10"/>
                <w:lang w:val="en-US"/>
                <w:rPrChange w:id="28464" w:author="Hardik Malhotra" w:date="2021-09-30T23:52:00Z">
                  <w:rPr>
                    <w:ins w:id="28465" w:author="Hardik Malhotra" w:date="2021-09-30T23:51:00Z"/>
                    <w:rFonts w:ascii="Verdana" w:eastAsia="Times New Roman" w:hAnsi="Verdana" w:cs="Times New Roman"/>
                    <w:color w:val="000000" w:themeColor="text1"/>
                    <w:sz w:val="10"/>
                    <w:szCs w:val="10"/>
                    <w:lang w:val="en-US"/>
                  </w:rPr>
                </w:rPrChange>
              </w:rPr>
            </w:pPr>
            <w:ins w:id="28466" w:author="Hardik Malhotra" w:date="2021-09-30T23:52:00Z">
              <w:r w:rsidRPr="0069225A">
                <w:rPr>
                  <w:rFonts w:ascii="Verdana" w:hAnsi="Verdana" w:cs="Arial"/>
                  <w:color w:val="000000"/>
                  <w:sz w:val="10"/>
                  <w:szCs w:val="10"/>
                  <w:rPrChange w:id="28467" w:author="Hardik Malhotra" w:date="2021-09-30T23:52:00Z">
                    <w:rPr>
                      <w:rFonts w:ascii="Arial" w:hAnsi="Arial" w:cs="Arial"/>
                      <w:b/>
                      <w:bCs/>
                      <w:color w:val="000000"/>
                      <w:sz w:val="20"/>
                      <w:szCs w:val="20"/>
                    </w:rPr>
                  </w:rPrChange>
                </w:rPr>
                <w:t>114</w:t>
              </w:r>
            </w:ins>
          </w:p>
        </w:tc>
      </w:tr>
      <w:tr w:rsidR="0069225A" w:rsidRPr="00257590" w14:paraId="39E02429" w14:textId="77777777" w:rsidTr="00092529">
        <w:trPr>
          <w:trHeight w:val="334"/>
          <w:ins w:id="28468" w:author="Hardik Malhotra" w:date="2021-09-30T23:51:00Z"/>
        </w:trPr>
        <w:tc>
          <w:tcPr>
            <w:tcW w:w="1185" w:type="dxa"/>
            <w:tcBorders>
              <w:top w:val="nil"/>
              <w:left w:val="single" w:sz="4" w:space="0" w:color="auto"/>
              <w:bottom w:val="single" w:sz="4" w:space="0" w:color="auto"/>
              <w:right w:val="single" w:sz="4" w:space="0" w:color="auto"/>
            </w:tcBorders>
            <w:shd w:val="clear" w:color="000000" w:fill="FFFFFF"/>
            <w:noWrap/>
            <w:vAlign w:val="bottom"/>
            <w:hideMark/>
          </w:tcPr>
          <w:p w14:paraId="0D8B3CB7" w14:textId="77777777" w:rsidR="0069225A" w:rsidRPr="00257590" w:rsidRDefault="0069225A" w:rsidP="0069225A">
            <w:pPr>
              <w:spacing w:after="0" w:line="240" w:lineRule="auto"/>
              <w:rPr>
                <w:ins w:id="28469" w:author="Hardik Malhotra" w:date="2021-09-30T23:51:00Z"/>
                <w:rFonts w:ascii="Verdana" w:eastAsia="Times New Roman" w:hAnsi="Verdana" w:cs="Times New Roman"/>
                <w:color w:val="000000"/>
                <w:sz w:val="10"/>
                <w:szCs w:val="10"/>
                <w:lang w:val="en-US"/>
              </w:rPr>
            </w:pPr>
            <w:ins w:id="28470" w:author="Hardik Malhotra" w:date="2021-09-30T23:51:00Z">
              <w:r w:rsidRPr="00257590">
                <w:rPr>
                  <w:rFonts w:ascii="Verdana" w:eastAsia="Times New Roman" w:hAnsi="Verdana" w:cs="Times New Roman"/>
                  <w:color w:val="000000"/>
                  <w:sz w:val="10"/>
                  <w:szCs w:val="10"/>
                  <w:lang w:val="en-US"/>
                </w:rPr>
                <w:lastRenderedPageBreak/>
                <w:t>Construction</w:t>
              </w:r>
            </w:ins>
          </w:p>
        </w:tc>
        <w:tc>
          <w:tcPr>
            <w:tcW w:w="519" w:type="dxa"/>
            <w:tcBorders>
              <w:top w:val="nil"/>
              <w:left w:val="nil"/>
              <w:bottom w:val="single" w:sz="4" w:space="0" w:color="auto"/>
              <w:right w:val="single" w:sz="4" w:space="0" w:color="auto"/>
            </w:tcBorders>
            <w:shd w:val="clear" w:color="000000" w:fill="FFFFFF"/>
            <w:noWrap/>
            <w:vAlign w:val="center"/>
            <w:hideMark/>
          </w:tcPr>
          <w:p w14:paraId="31A4F40D" w14:textId="316372A0" w:rsidR="0069225A" w:rsidRPr="0069225A" w:rsidRDefault="0069225A" w:rsidP="0069225A">
            <w:pPr>
              <w:spacing w:after="0" w:line="240" w:lineRule="auto"/>
              <w:jc w:val="center"/>
              <w:rPr>
                <w:ins w:id="28471" w:author="Hardik Malhotra" w:date="2021-09-30T23:51:00Z"/>
                <w:rFonts w:ascii="Verdana" w:eastAsia="Times New Roman" w:hAnsi="Verdana" w:cs="Times New Roman"/>
                <w:color w:val="000000" w:themeColor="text1"/>
                <w:sz w:val="10"/>
                <w:szCs w:val="10"/>
                <w:lang w:val="en-US"/>
                <w:rPrChange w:id="28472" w:author="Hardik Malhotra" w:date="2021-09-30T23:52:00Z">
                  <w:rPr>
                    <w:ins w:id="28473" w:author="Hardik Malhotra" w:date="2021-09-30T23:51:00Z"/>
                    <w:rFonts w:ascii="Verdana" w:eastAsia="Times New Roman" w:hAnsi="Verdana" w:cs="Times New Roman"/>
                    <w:color w:val="000000" w:themeColor="text1"/>
                    <w:sz w:val="10"/>
                    <w:szCs w:val="10"/>
                    <w:lang w:val="en-US"/>
                  </w:rPr>
                </w:rPrChange>
              </w:rPr>
            </w:pPr>
            <w:ins w:id="28474" w:author="Hardik Malhotra" w:date="2021-09-30T23:52:00Z">
              <w:r w:rsidRPr="0069225A">
                <w:rPr>
                  <w:rFonts w:ascii="Verdana" w:hAnsi="Verdana" w:cs="Arial"/>
                  <w:color w:val="000000"/>
                  <w:sz w:val="10"/>
                  <w:szCs w:val="10"/>
                  <w:rPrChange w:id="28475" w:author="Hardik Malhotra" w:date="2021-09-30T23:52:00Z">
                    <w:rPr>
                      <w:rFonts w:ascii="Arial" w:hAnsi="Arial" w:cs="Arial"/>
                      <w:b/>
                      <w:bCs/>
                      <w:color w:val="000000"/>
                      <w:sz w:val="20"/>
                      <w:szCs w:val="20"/>
                    </w:rPr>
                  </w:rPrChange>
                </w:rPr>
                <w:t>35</w:t>
              </w:r>
            </w:ins>
          </w:p>
        </w:tc>
        <w:tc>
          <w:tcPr>
            <w:tcW w:w="519" w:type="dxa"/>
            <w:tcBorders>
              <w:top w:val="nil"/>
              <w:left w:val="nil"/>
              <w:bottom w:val="single" w:sz="4" w:space="0" w:color="auto"/>
              <w:right w:val="single" w:sz="4" w:space="0" w:color="auto"/>
            </w:tcBorders>
            <w:shd w:val="clear" w:color="000000" w:fill="FFFFFF"/>
            <w:noWrap/>
            <w:vAlign w:val="center"/>
            <w:hideMark/>
          </w:tcPr>
          <w:p w14:paraId="203359B6" w14:textId="2ADBCFAD" w:rsidR="0069225A" w:rsidRPr="0069225A" w:rsidRDefault="0069225A" w:rsidP="0069225A">
            <w:pPr>
              <w:spacing w:after="0" w:line="240" w:lineRule="auto"/>
              <w:jc w:val="center"/>
              <w:rPr>
                <w:ins w:id="28476" w:author="Hardik Malhotra" w:date="2021-09-30T23:51:00Z"/>
                <w:rFonts w:ascii="Verdana" w:eastAsia="Times New Roman" w:hAnsi="Verdana" w:cs="Times New Roman"/>
                <w:color w:val="000000" w:themeColor="text1"/>
                <w:sz w:val="10"/>
                <w:szCs w:val="10"/>
                <w:lang w:val="en-US"/>
                <w:rPrChange w:id="28477" w:author="Hardik Malhotra" w:date="2021-09-30T23:52:00Z">
                  <w:rPr>
                    <w:ins w:id="28478" w:author="Hardik Malhotra" w:date="2021-09-30T23:51:00Z"/>
                    <w:rFonts w:ascii="Verdana" w:eastAsia="Times New Roman" w:hAnsi="Verdana" w:cs="Times New Roman"/>
                    <w:color w:val="000000" w:themeColor="text1"/>
                    <w:sz w:val="10"/>
                    <w:szCs w:val="10"/>
                    <w:lang w:val="en-US"/>
                  </w:rPr>
                </w:rPrChange>
              </w:rPr>
            </w:pPr>
            <w:ins w:id="28479" w:author="Hardik Malhotra" w:date="2021-09-30T23:52:00Z">
              <w:r w:rsidRPr="0069225A">
                <w:rPr>
                  <w:rFonts w:ascii="Verdana" w:hAnsi="Verdana" w:cs="Arial"/>
                  <w:color w:val="000000"/>
                  <w:sz w:val="10"/>
                  <w:szCs w:val="10"/>
                  <w:rPrChange w:id="28480" w:author="Hardik Malhotra" w:date="2021-09-30T23:52:00Z">
                    <w:rPr>
                      <w:rFonts w:ascii="Arial" w:hAnsi="Arial" w:cs="Arial"/>
                      <w:b/>
                      <w:bCs/>
                      <w:color w:val="000000"/>
                      <w:sz w:val="20"/>
                      <w:szCs w:val="20"/>
                    </w:rPr>
                  </w:rPrChange>
                </w:rPr>
                <w:t>37</w:t>
              </w:r>
            </w:ins>
          </w:p>
        </w:tc>
        <w:tc>
          <w:tcPr>
            <w:tcW w:w="519" w:type="dxa"/>
            <w:tcBorders>
              <w:top w:val="nil"/>
              <w:left w:val="nil"/>
              <w:bottom w:val="single" w:sz="4" w:space="0" w:color="auto"/>
              <w:right w:val="single" w:sz="4" w:space="0" w:color="auto"/>
            </w:tcBorders>
            <w:shd w:val="clear" w:color="000000" w:fill="FFFFFF"/>
            <w:noWrap/>
            <w:vAlign w:val="center"/>
            <w:hideMark/>
          </w:tcPr>
          <w:p w14:paraId="6D055D6D" w14:textId="188E0C2C" w:rsidR="0069225A" w:rsidRPr="0069225A" w:rsidRDefault="0069225A" w:rsidP="0069225A">
            <w:pPr>
              <w:spacing w:after="0" w:line="240" w:lineRule="auto"/>
              <w:jc w:val="center"/>
              <w:rPr>
                <w:ins w:id="28481" w:author="Hardik Malhotra" w:date="2021-09-30T23:51:00Z"/>
                <w:rFonts w:ascii="Verdana" w:eastAsia="Times New Roman" w:hAnsi="Verdana" w:cs="Times New Roman"/>
                <w:color w:val="000000" w:themeColor="text1"/>
                <w:sz w:val="10"/>
                <w:szCs w:val="10"/>
                <w:lang w:val="en-US"/>
                <w:rPrChange w:id="28482" w:author="Hardik Malhotra" w:date="2021-09-30T23:52:00Z">
                  <w:rPr>
                    <w:ins w:id="28483" w:author="Hardik Malhotra" w:date="2021-09-30T23:51:00Z"/>
                    <w:rFonts w:ascii="Verdana" w:eastAsia="Times New Roman" w:hAnsi="Verdana" w:cs="Times New Roman"/>
                    <w:color w:val="000000" w:themeColor="text1"/>
                    <w:sz w:val="10"/>
                    <w:szCs w:val="10"/>
                    <w:lang w:val="en-US"/>
                  </w:rPr>
                </w:rPrChange>
              </w:rPr>
            </w:pPr>
            <w:ins w:id="28484" w:author="Hardik Malhotra" w:date="2021-09-30T23:52:00Z">
              <w:r w:rsidRPr="0069225A">
                <w:rPr>
                  <w:rFonts w:ascii="Verdana" w:hAnsi="Verdana" w:cs="Arial"/>
                  <w:color w:val="000000"/>
                  <w:sz w:val="10"/>
                  <w:szCs w:val="10"/>
                  <w:rPrChange w:id="28485" w:author="Hardik Malhotra" w:date="2021-09-30T23:52:00Z">
                    <w:rPr>
                      <w:rFonts w:ascii="Arial" w:hAnsi="Arial" w:cs="Arial"/>
                      <w:b/>
                      <w:bCs/>
                      <w:color w:val="000000"/>
                      <w:sz w:val="20"/>
                      <w:szCs w:val="20"/>
                    </w:rPr>
                  </w:rPrChange>
                </w:rPr>
                <w:t>38</w:t>
              </w:r>
            </w:ins>
          </w:p>
        </w:tc>
        <w:tc>
          <w:tcPr>
            <w:tcW w:w="520" w:type="dxa"/>
            <w:tcBorders>
              <w:top w:val="nil"/>
              <w:left w:val="nil"/>
              <w:bottom w:val="single" w:sz="4" w:space="0" w:color="auto"/>
              <w:right w:val="single" w:sz="4" w:space="0" w:color="auto"/>
            </w:tcBorders>
            <w:shd w:val="clear" w:color="000000" w:fill="FFFFFF"/>
            <w:noWrap/>
            <w:vAlign w:val="center"/>
            <w:hideMark/>
          </w:tcPr>
          <w:p w14:paraId="01DE154A" w14:textId="6C242351" w:rsidR="0069225A" w:rsidRPr="0069225A" w:rsidRDefault="0069225A" w:rsidP="0069225A">
            <w:pPr>
              <w:spacing w:after="0" w:line="240" w:lineRule="auto"/>
              <w:jc w:val="center"/>
              <w:rPr>
                <w:ins w:id="28486" w:author="Hardik Malhotra" w:date="2021-09-30T23:51:00Z"/>
                <w:rFonts w:ascii="Verdana" w:eastAsia="Times New Roman" w:hAnsi="Verdana" w:cs="Times New Roman"/>
                <w:color w:val="000000" w:themeColor="text1"/>
                <w:sz w:val="10"/>
                <w:szCs w:val="10"/>
                <w:lang w:val="en-US"/>
                <w:rPrChange w:id="28487" w:author="Hardik Malhotra" w:date="2021-09-30T23:52:00Z">
                  <w:rPr>
                    <w:ins w:id="28488" w:author="Hardik Malhotra" w:date="2021-09-30T23:51:00Z"/>
                    <w:rFonts w:ascii="Verdana" w:eastAsia="Times New Roman" w:hAnsi="Verdana" w:cs="Times New Roman"/>
                    <w:color w:val="000000" w:themeColor="text1"/>
                    <w:sz w:val="10"/>
                    <w:szCs w:val="10"/>
                    <w:lang w:val="en-US"/>
                  </w:rPr>
                </w:rPrChange>
              </w:rPr>
            </w:pPr>
            <w:ins w:id="28489" w:author="Hardik Malhotra" w:date="2021-09-30T23:52:00Z">
              <w:r w:rsidRPr="0069225A">
                <w:rPr>
                  <w:rFonts w:ascii="Verdana" w:hAnsi="Verdana" w:cs="Arial"/>
                  <w:color w:val="000000"/>
                  <w:sz w:val="10"/>
                  <w:szCs w:val="10"/>
                  <w:rPrChange w:id="28490" w:author="Hardik Malhotra" w:date="2021-09-30T23:52:00Z">
                    <w:rPr>
                      <w:rFonts w:ascii="Arial" w:hAnsi="Arial" w:cs="Arial"/>
                      <w:b/>
                      <w:bCs/>
                      <w:color w:val="000000"/>
                      <w:sz w:val="20"/>
                      <w:szCs w:val="20"/>
                    </w:rPr>
                  </w:rPrChange>
                </w:rPr>
                <w:t>36</w:t>
              </w:r>
            </w:ins>
          </w:p>
        </w:tc>
        <w:tc>
          <w:tcPr>
            <w:tcW w:w="593" w:type="dxa"/>
            <w:tcBorders>
              <w:top w:val="nil"/>
              <w:left w:val="nil"/>
              <w:bottom w:val="single" w:sz="4" w:space="0" w:color="auto"/>
              <w:right w:val="single" w:sz="4" w:space="0" w:color="auto"/>
            </w:tcBorders>
            <w:shd w:val="clear" w:color="000000" w:fill="FFFFFF"/>
            <w:noWrap/>
            <w:vAlign w:val="center"/>
            <w:hideMark/>
          </w:tcPr>
          <w:p w14:paraId="3FE36092" w14:textId="5F451FF7" w:rsidR="0069225A" w:rsidRPr="0069225A" w:rsidRDefault="0069225A" w:rsidP="0069225A">
            <w:pPr>
              <w:spacing w:after="0" w:line="240" w:lineRule="auto"/>
              <w:jc w:val="center"/>
              <w:rPr>
                <w:ins w:id="28491" w:author="Hardik Malhotra" w:date="2021-09-30T23:51:00Z"/>
                <w:rFonts w:ascii="Verdana" w:eastAsia="Times New Roman" w:hAnsi="Verdana" w:cs="Times New Roman"/>
                <w:color w:val="000000" w:themeColor="text1"/>
                <w:sz w:val="10"/>
                <w:szCs w:val="10"/>
                <w:lang w:val="en-US"/>
                <w:rPrChange w:id="28492" w:author="Hardik Malhotra" w:date="2021-09-30T23:52:00Z">
                  <w:rPr>
                    <w:ins w:id="28493" w:author="Hardik Malhotra" w:date="2021-09-30T23:51:00Z"/>
                    <w:rFonts w:ascii="Verdana" w:eastAsia="Times New Roman" w:hAnsi="Verdana" w:cs="Times New Roman"/>
                    <w:color w:val="000000" w:themeColor="text1"/>
                    <w:sz w:val="10"/>
                    <w:szCs w:val="10"/>
                    <w:lang w:val="en-US"/>
                  </w:rPr>
                </w:rPrChange>
              </w:rPr>
            </w:pPr>
            <w:ins w:id="28494" w:author="Hardik Malhotra" w:date="2021-09-30T23:52:00Z">
              <w:r w:rsidRPr="0069225A">
                <w:rPr>
                  <w:rFonts w:ascii="Verdana" w:hAnsi="Verdana" w:cs="Arial"/>
                  <w:color w:val="000000"/>
                  <w:sz w:val="10"/>
                  <w:szCs w:val="10"/>
                  <w:rPrChange w:id="28495" w:author="Hardik Malhotra" w:date="2021-09-30T23:52:00Z">
                    <w:rPr>
                      <w:rFonts w:ascii="Arial" w:hAnsi="Arial" w:cs="Arial"/>
                      <w:b/>
                      <w:bCs/>
                      <w:color w:val="000000"/>
                      <w:sz w:val="20"/>
                      <w:szCs w:val="20"/>
                    </w:rPr>
                  </w:rPrChange>
                </w:rPr>
                <w:t>38</w:t>
              </w:r>
            </w:ins>
          </w:p>
        </w:tc>
        <w:tc>
          <w:tcPr>
            <w:tcW w:w="590" w:type="dxa"/>
            <w:tcBorders>
              <w:top w:val="nil"/>
              <w:left w:val="nil"/>
              <w:bottom w:val="single" w:sz="4" w:space="0" w:color="auto"/>
              <w:right w:val="single" w:sz="4" w:space="0" w:color="auto"/>
            </w:tcBorders>
            <w:shd w:val="clear" w:color="000000" w:fill="FFFFFF"/>
            <w:noWrap/>
            <w:vAlign w:val="center"/>
            <w:hideMark/>
          </w:tcPr>
          <w:p w14:paraId="10FC8CB9" w14:textId="59B1ED26" w:rsidR="0069225A" w:rsidRPr="0069225A" w:rsidRDefault="0069225A" w:rsidP="0069225A">
            <w:pPr>
              <w:spacing w:after="0" w:line="240" w:lineRule="auto"/>
              <w:jc w:val="center"/>
              <w:rPr>
                <w:ins w:id="28496" w:author="Hardik Malhotra" w:date="2021-09-30T23:51:00Z"/>
                <w:rFonts w:ascii="Verdana" w:eastAsia="Times New Roman" w:hAnsi="Verdana" w:cs="Times New Roman"/>
                <w:color w:val="000000" w:themeColor="text1"/>
                <w:sz w:val="10"/>
                <w:szCs w:val="10"/>
                <w:lang w:val="en-US"/>
                <w:rPrChange w:id="28497" w:author="Hardik Malhotra" w:date="2021-09-30T23:52:00Z">
                  <w:rPr>
                    <w:ins w:id="28498" w:author="Hardik Malhotra" w:date="2021-09-30T23:51:00Z"/>
                    <w:rFonts w:ascii="Verdana" w:eastAsia="Times New Roman" w:hAnsi="Verdana" w:cs="Times New Roman"/>
                    <w:color w:val="000000" w:themeColor="text1"/>
                    <w:sz w:val="10"/>
                    <w:szCs w:val="10"/>
                    <w:lang w:val="en-US"/>
                  </w:rPr>
                </w:rPrChange>
              </w:rPr>
            </w:pPr>
            <w:ins w:id="28499" w:author="Hardik Malhotra" w:date="2021-09-30T23:52:00Z">
              <w:r w:rsidRPr="0069225A">
                <w:rPr>
                  <w:rFonts w:ascii="Verdana" w:hAnsi="Verdana" w:cs="Arial"/>
                  <w:color w:val="000000"/>
                  <w:sz w:val="10"/>
                  <w:szCs w:val="10"/>
                  <w:rPrChange w:id="28500" w:author="Hardik Malhotra" w:date="2021-09-30T23:52:00Z">
                    <w:rPr>
                      <w:rFonts w:ascii="Arial" w:hAnsi="Arial" w:cs="Arial"/>
                      <w:b/>
                      <w:bCs/>
                      <w:color w:val="000000"/>
                      <w:sz w:val="20"/>
                      <w:szCs w:val="20"/>
                    </w:rPr>
                  </w:rPrChange>
                </w:rPr>
                <w:t>34</w:t>
              </w:r>
            </w:ins>
          </w:p>
        </w:tc>
        <w:tc>
          <w:tcPr>
            <w:tcW w:w="590" w:type="dxa"/>
            <w:tcBorders>
              <w:top w:val="nil"/>
              <w:left w:val="nil"/>
              <w:bottom w:val="single" w:sz="4" w:space="0" w:color="auto"/>
              <w:right w:val="single" w:sz="4" w:space="0" w:color="auto"/>
            </w:tcBorders>
            <w:shd w:val="clear" w:color="000000" w:fill="FFFFFF"/>
            <w:noWrap/>
            <w:vAlign w:val="center"/>
            <w:hideMark/>
          </w:tcPr>
          <w:p w14:paraId="43AF4ADB" w14:textId="4F52470A" w:rsidR="0069225A" w:rsidRPr="0069225A" w:rsidRDefault="0069225A" w:rsidP="0069225A">
            <w:pPr>
              <w:spacing w:after="0" w:line="240" w:lineRule="auto"/>
              <w:jc w:val="center"/>
              <w:rPr>
                <w:ins w:id="28501" w:author="Hardik Malhotra" w:date="2021-09-30T23:51:00Z"/>
                <w:rFonts w:ascii="Verdana" w:eastAsia="Times New Roman" w:hAnsi="Verdana" w:cs="Times New Roman"/>
                <w:color w:val="000000" w:themeColor="text1"/>
                <w:sz w:val="10"/>
                <w:szCs w:val="10"/>
                <w:lang w:val="en-US"/>
                <w:rPrChange w:id="28502" w:author="Hardik Malhotra" w:date="2021-09-30T23:52:00Z">
                  <w:rPr>
                    <w:ins w:id="28503" w:author="Hardik Malhotra" w:date="2021-09-30T23:51:00Z"/>
                    <w:rFonts w:ascii="Verdana" w:eastAsia="Times New Roman" w:hAnsi="Verdana" w:cs="Times New Roman"/>
                    <w:color w:val="000000" w:themeColor="text1"/>
                    <w:sz w:val="10"/>
                    <w:szCs w:val="10"/>
                    <w:lang w:val="en-US"/>
                  </w:rPr>
                </w:rPrChange>
              </w:rPr>
            </w:pPr>
            <w:ins w:id="28504" w:author="Hardik Malhotra" w:date="2021-09-30T23:52:00Z">
              <w:r w:rsidRPr="0069225A">
                <w:rPr>
                  <w:rFonts w:ascii="Verdana" w:hAnsi="Verdana" w:cs="Arial"/>
                  <w:color w:val="000000"/>
                  <w:sz w:val="10"/>
                  <w:szCs w:val="10"/>
                  <w:rPrChange w:id="28505" w:author="Hardik Malhotra" w:date="2021-09-30T23:52:00Z">
                    <w:rPr>
                      <w:rFonts w:ascii="Arial" w:hAnsi="Arial" w:cs="Arial"/>
                      <w:b/>
                      <w:bCs/>
                      <w:color w:val="000000"/>
                      <w:sz w:val="20"/>
                      <w:szCs w:val="20"/>
                    </w:rPr>
                  </w:rPrChange>
                </w:rPr>
                <w:t>37</w:t>
              </w:r>
            </w:ins>
          </w:p>
        </w:tc>
        <w:tc>
          <w:tcPr>
            <w:tcW w:w="590" w:type="dxa"/>
            <w:tcBorders>
              <w:top w:val="nil"/>
              <w:left w:val="nil"/>
              <w:bottom w:val="single" w:sz="4" w:space="0" w:color="auto"/>
              <w:right w:val="single" w:sz="4" w:space="0" w:color="auto"/>
            </w:tcBorders>
            <w:shd w:val="clear" w:color="000000" w:fill="FFFFFF"/>
            <w:noWrap/>
            <w:vAlign w:val="center"/>
            <w:hideMark/>
          </w:tcPr>
          <w:p w14:paraId="36D78F7F" w14:textId="12E2E15A" w:rsidR="0069225A" w:rsidRPr="0069225A" w:rsidRDefault="0069225A" w:rsidP="0069225A">
            <w:pPr>
              <w:spacing w:after="0" w:line="240" w:lineRule="auto"/>
              <w:jc w:val="center"/>
              <w:rPr>
                <w:ins w:id="28506" w:author="Hardik Malhotra" w:date="2021-09-30T23:51:00Z"/>
                <w:rFonts w:ascii="Verdana" w:eastAsia="Times New Roman" w:hAnsi="Verdana" w:cs="Times New Roman"/>
                <w:color w:val="000000" w:themeColor="text1"/>
                <w:sz w:val="10"/>
                <w:szCs w:val="10"/>
                <w:lang w:val="en-US"/>
                <w:rPrChange w:id="28507" w:author="Hardik Malhotra" w:date="2021-09-30T23:52:00Z">
                  <w:rPr>
                    <w:ins w:id="28508" w:author="Hardik Malhotra" w:date="2021-09-30T23:51:00Z"/>
                    <w:rFonts w:ascii="Verdana" w:eastAsia="Times New Roman" w:hAnsi="Verdana" w:cs="Times New Roman"/>
                    <w:color w:val="000000" w:themeColor="text1"/>
                    <w:sz w:val="10"/>
                    <w:szCs w:val="10"/>
                    <w:lang w:val="en-US"/>
                  </w:rPr>
                </w:rPrChange>
              </w:rPr>
            </w:pPr>
            <w:ins w:id="28509" w:author="Hardik Malhotra" w:date="2021-09-30T23:52:00Z">
              <w:r w:rsidRPr="0069225A">
                <w:rPr>
                  <w:rFonts w:ascii="Verdana" w:hAnsi="Verdana" w:cs="Arial"/>
                  <w:color w:val="000000"/>
                  <w:sz w:val="10"/>
                  <w:szCs w:val="10"/>
                  <w:rPrChange w:id="28510" w:author="Hardik Malhotra" w:date="2021-09-30T23:52:00Z">
                    <w:rPr>
                      <w:rFonts w:ascii="Arial" w:hAnsi="Arial" w:cs="Arial"/>
                      <w:b/>
                      <w:bCs/>
                      <w:color w:val="000000"/>
                      <w:sz w:val="20"/>
                      <w:szCs w:val="20"/>
                    </w:rPr>
                  </w:rPrChange>
                </w:rPr>
                <w:t>39</w:t>
              </w:r>
            </w:ins>
          </w:p>
        </w:tc>
        <w:tc>
          <w:tcPr>
            <w:tcW w:w="590" w:type="dxa"/>
            <w:tcBorders>
              <w:top w:val="nil"/>
              <w:left w:val="nil"/>
              <w:bottom w:val="single" w:sz="4" w:space="0" w:color="auto"/>
              <w:right w:val="single" w:sz="4" w:space="0" w:color="auto"/>
            </w:tcBorders>
            <w:shd w:val="clear" w:color="000000" w:fill="FFFFFF"/>
            <w:noWrap/>
            <w:vAlign w:val="center"/>
            <w:hideMark/>
          </w:tcPr>
          <w:p w14:paraId="06A8D01C" w14:textId="0B1035FC" w:rsidR="0069225A" w:rsidRPr="0069225A" w:rsidRDefault="0069225A" w:rsidP="0069225A">
            <w:pPr>
              <w:spacing w:after="0" w:line="240" w:lineRule="auto"/>
              <w:jc w:val="center"/>
              <w:rPr>
                <w:ins w:id="28511" w:author="Hardik Malhotra" w:date="2021-09-30T23:51:00Z"/>
                <w:rFonts w:ascii="Verdana" w:eastAsia="Times New Roman" w:hAnsi="Verdana" w:cs="Times New Roman"/>
                <w:color w:val="000000" w:themeColor="text1"/>
                <w:sz w:val="10"/>
                <w:szCs w:val="10"/>
                <w:lang w:val="en-US"/>
                <w:rPrChange w:id="28512" w:author="Hardik Malhotra" w:date="2021-09-30T23:52:00Z">
                  <w:rPr>
                    <w:ins w:id="28513" w:author="Hardik Malhotra" w:date="2021-09-30T23:51:00Z"/>
                    <w:rFonts w:ascii="Verdana" w:eastAsia="Times New Roman" w:hAnsi="Verdana" w:cs="Times New Roman"/>
                    <w:color w:val="000000" w:themeColor="text1"/>
                    <w:sz w:val="10"/>
                    <w:szCs w:val="10"/>
                    <w:lang w:val="en-US"/>
                  </w:rPr>
                </w:rPrChange>
              </w:rPr>
            </w:pPr>
            <w:ins w:id="28514" w:author="Hardik Malhotra" w:date="2021-09-30T23:52:00Z">
              <w:r w:rsidRPr="0069225A">
                <w:rPr>
                  <w:rFonts w:ascii="Verdana" w:hAnsi="Verdana" w:cs="Arial"/>
                  <w:color w:val="000000"/>
                  <w:sz w:val="10"/>
                  <w:szCs w:val="10"/>
                  <w:rPrChange w:id="28515" w:author="Hardik Malhotra" w:date="2021-09-30T23:52:00Z">
                    <w:rPr>
                      <w:rFonts w:ascii="Arial" w:hAnsi="Arial" w:cs="Arial"/>
                      <w:b/>
                      <w:bCs/>
                      <w:color w:val="000000"/>
                      <w:sz w:val="20"/>
                      <w:szCs w:val="20"/>
                    </w:rPr>
                  </w:rPrChange>
                </w:rPr>
                <w:t>41</w:t>
              </w:r>
            </w:ins>
          </w:p>
        </w:tc>
        <w:tc>
          <w:tcPr>
            <w:tcW w:w="590" w:type="dxa"/>
            <w:tcBorders>
              <w:top w:val="nil"/>
              <w:left w:val="nil"/>
              <w:bottom w:val="single" w:sz="4" w:space="0" w:color="auto"/>
              <w:right w:val="single" w:sz="4" w:space="0" w:color="auto"/>
            </w:tcBorders>
            <w:shd w:val="clear" w:color="000000" w:fill="FFFFFF"/>
            <w:noWrap/>
            <w:vAlign w:val="center"/>
            <w:hideMark/>
          </w:tcPr>
          <w:p w14:paraId="154474E7" w14:textId="2E8DF155" w:rsidR="0069225A" w:rsidRPr="0069225A" w:rsidRDefault="0069225A" w:rsidP="0069225A">
            <w:pPr>
              <w:spacing w:after="0" w:line="240" w:lineRule="auto"/>
              <w:jc w:val="center"/>
              <w:rPr>
                <w:ins w:id="28516" w:author="Hardik Malhotra" w:date="2021-09-30T23:51:00Z"/>
                <w:rFonts w:ascii="Verdana" w:eastAsia="Times New Roman" w:hAnsi="Verdana" w:cs="Times New Roman"/>
                <w:color w:val="000000" w:themeColor="text1"/>
                <w:sz w:val="10"/>
                <w:szCs w:val="10"/>
                <w:lang w:val="en-US"/>
                <w:rPrChange w:id="28517" w:author="Hardik Malhotra" w:date="2021-09-30T23:52:00Z">
                  <w:rPr>
                    <w:ins w:id="28518" w:author="Hardik Malhotra" w:date="2021-09-30T23:51:00Z"/>
                    <w:rFonts w:ascii="Verdana" w:eastAsia="Times New Roman" w:hAnsi="Verdana" w:cs="Times New Roman"/>
                    <w:color w:val="000000" w:themeColor="text1"/>
                    <w:sz w:val="10"/>
                    <w:szCs w:val="10"/>
                    <w:lang w:val="en-US"/>
                  </w:rPr>
                </w:rPrChange>
              </w:rPr>
            </w:pPr>
            <w:ins w:id="28519" w:author="Hardik Malhotra" w:date="2021-09-30T23:52:00Z">
              <w:r w:rsidRPr="0069225A">
                <w:rPr>
                  <w:rFonts w:ascii="Verdana" w:hAnsi="Verdana" w:cs="Arial"/>
                  <w:color w:val="000000"/>
                  <w:sz w:val="10"/>
                  <w:szCs w:val="10"/>
                  <w:rPrChange w:id="28520" w:author="Hardik Malhotra" w:date="2021-09-30T23:52:00Z">
                    <w:rPr>
                      <w:rFonts w:ascii="Arial" w:hAnsi="Arial" w:cs="Arial"/>
                      <w:b/>
                      <w:bCs/>
                      <w:color w:val="000000"/>
                      <w:sz w:val="20"/>
                      <w:szCs w:val="20"/>
                    </w:rPr>
                  </w:rPrChange>
                </w:rPr>
                <w:t>43</w:t>
              </w:r>
            </w:ins>
          </w:p>
        </w:tc>
        <w:tc>
          <w:tcPr>
            <w:tcW w:w="590" w:type="dxa"/>
            <w:tcBorders>
              <w:top w:val="nil"/>
              <w:left w:val="nil"/>
              <w:bottom w:val="single" w:sz="4" w:space="0" w:color="auto"/>
              <w:right w:val="single" w:sz="4" w:space="0" w:color="auto"/>
            </w:tcBorders>
            <w:shd w:val="clear" w:color="000000" w:fill="FFFFFF"/>
            <w:noWrap/>
            <w:vAlign w:val="center"/>
            <w:hideMark/>
          </w:tcPr>
          <w:p w14:paraId="7E457444" w14:textId="65007391" w:rsidR="0069225A" w:rsidRPr="0069225A" w:rsidRDefault="0069225A" w:rsidP="0069225A">
            <w:pPr>
              <w:spacing w:after="0" w:line="240" w:lineRule="auto"/>
              <w:jc w:val="center"/>
              <w:rPr>
                <w:ins w:id="28521" w:author="Hardik Malhotra" w:date="2021-09-30T23:51:00Z"/>
                <w:rFonts w:ascii="Verdana" w:eastAsia="Times New Roman" w:hAnsi="Verdana" w:cs="Times New Roman"/>
                <w:color w:val="000000" w:themeColor="text1"/>
                <w:sz w:val="10"/>
                <w:szCs w:val="10"/>
                <w:lang w:val="en-US"/>
                <w:rPrChange w:id="28522" w:author="Hardik Malhotra" w:date="2021-09-30T23:52:00Z">
                  <w:rPr>
                    <w:ins w:id="28523" w:author="Hardik Malhotra" w:date="2021-09-30T23:51:00Z"/>
                    <w:rFonts w:ascii="Verdana" w:eastAsia="Times New Roman" w:hAnsi="Verdana" w:cs="Times New Roman"/>
                    <w:color w:val="000000" w:themeColor="text1"/>
                    <w:sz w:val="10"/>
                    <w:szCs w:val="10"/>
                    <w:lang w:val="en-US"/>
                  </w:rPr>
                </w:rPrChange>
              </w:rPr>
            </w:pPr>
            <w:ins w:id="28524" w:author="Hardik Malhotra" w:date="2021-09-30T23:52:00Z">
              <w:r w:rsidRPr="0069225A">
                <w:rPr>
                  <w:rFonts w:ascii="Verdana" w:hAnsi="Verdana" w:cs="Arial"/>
                  <w:color w:val="000000"/>
                  <w:sz w:val="10"/>
                  <w:szCs w:val="10"/>
                  <w:rPrChange w:id="28525" w:author="Hardik Malhotra" w:date="2021-09-30T23:52:00Z">
                    <w:rPr>
                      <w:rFonts w:ascii="Arial" w:hAnsi="Arial" w:cs="Arial"/>
                      <w:b/>
                      <w:bCs/>
                      <w:color w:val="000000"/>
                      <w:sz w:val="20"/>
                      <w:szCs w:val="20"/>
                    </w:rPr>
                  </w:rPrChange>
                </w:rPr>
                <w:t>45</w:t>
              </w:r>
            </w:ins>
          </w:p>
        </w:tc>
        <w:tc>
          <w:tcPr>
            <w:tcW w:w="590" w:type="dxa"/>
            <w:tcBorders>
              <w:top w:val="nil"/>
              <w:left w:val="nil"/>
              <w:bottom w:val="single" w:sz="4" w:space="0" w:color="auto"/>
              <w:right w:val="single" w:sz="4" w:space="0" w:color="auto"/>
            </w:tcBorders>
            <w:shd w:val="clear" w:color="000000" w:fill="FFFFFF"/>
            <w:noWrap/>
            <w:vAlign w:val="center"/>
            <w:hideMark/>
          </w:tcPr>
          <w:p w14:paraId="498A574E" w14:textId="0D7B687C" w:rsidR="0069225A" w:rsidRPr="0069225A" w:rsidRDefault="0069225A" w:rsidP="0069225A">
            <w:pPr>
              <w:spacing w:after="0" w:line="240" w:lineRule="auto"/>
              <w:jc w:val="center"/>
              <w:rPr>
                <w:ins w:id="28526" w:author="Hardik Malhotra" w:date="2021-09-30T23:51:00Z"/>
                <w:rFonts w:ascii="Verdana" w:eastAsia="Times New Roman" w:hAnsi="Verdana" w:cs="Times New Roman"/>
                <w:color w:val="000000" w:themeColor="text1"/>
                <w:sz w:val="10"/>
                <w:szCs w:val="10"/>
                <w:lang w:val="en-US"/>
                <w:rPrChange w:id="28527" w:author="Hardik Malhotra" w:date="2021-09-30T23:52:00Z">
                  <w:rPr>
                    <w:ins w:id="28528" w:author="Hardik Malhotra" w:date="2021-09-30T23:51:00Z"/>
                    <w:rFonts w:ascii="Verdana" w:eastAsia="Times New Roman" w:hAnsi="Verdana" w:cs="Times New Roman"/>
                    <w:color w:val="000000" w:themeColor="text1"/>
                    <w:sz w:val="10"/>
                    <w:szCs w:val="10"/>
                    <w:lang w:val="en-US"/>
                  </w:rPr>
                </w:rPrChange>
              </w:rPr>
            </w:pPr>
            <w:ins w:id="28529" w:author="Hardik Malhotra" w:date="2021-09-30T23:52:00Z">
              <w:r w:rsidRPr="0069225A">
                <w:rPr>
                  <w:rFonts w:ascii="Verdana" w:hAnsi="Verdana" w:cs="Arial"/>
                  <w:color w:val="000000"/>
                  <w:sz w:val="10"/>
                  <w:szCs w:val="10"/>
                  <w:rPrChange w:id="28530" w:author="Hardik Malhotra" w:date="2021-09-30T23:52:00Z">
                    <w:rPr>
                      <w:rFonts w:ascii="Arial" w:hAnsi="Arial" w:cs="Arial"/>
                      <w:b/>
                      <w:bCs/>
                      <w:color w:val="000000"/>
                      <w:sz w:val="20"/>
                      <w:szCs w:val="20"/>
                    </w:rPr>
                  </w:rPrChange>
                </w:rPr>
                <w:t>46</w:t>
              </w:r>
            </w:ins>
          </w:p>
        </w:tc>
        <w:tc>
          <w:tcPr>
            <w:tcW w:w="590" w:type="dxa"/>
            <w:tcBorders>
              <w:top w:val="nil"/>
              <w:left w:val="nil"/>
              <w:bottom w:val="single" w:sz="4" w:space="0" w:color="auto"/>
              <w:right w:val="single" w:sz="4" w:space="0" w:color="auto"/>
            </w:tcBorders>
            <w:shd w:val="clear" w:color="000000" w:fill="FFFFFF"/>
            <w:noWrap/>
            <w:vAlign w:val="center"/>
            <w:hideMark/>
          </w:tcPr>
          <w:p w14:paraId="5B4415E3" w14:textId="622B89C0" w:rsidR="0069225A" w:rsidRPr="0069225A" w:rsidRDefault="0069225A" w:rsidP="0069225A">
            <w:pPr>
              <w:spacing w:after="0" w:line="240" w:lineRule="auto"/>
              <w:jc w:val="center"/>
              <w:rPr>
                <w:ins w:id="28531" w:author="Hardik Malhotra" w:date="2021-09-30T23:51:00Z"/>
                <w:rFonts w:ascii="Verdana" w:eastAsia="Times New Roman" w:hAnsi="Verdana" w:cs="Times New Roman"/>
                <w:color w:val="000000" w:themeColor="text1"/>
                <w:sz w:val="10"/>
                <w:szCs w:val="10"/>
                <w:lang w:val="en-US"/>
                <w:rPrChange w:id="28532" w:author="Hardik Malhotra" w:date="2021-09-30T23:52:00Z">
                  <w:rPr>
                    <w:ins w:id="28533" w:author="Hardik Malhotra" w:date="2021-09-30T23:51:00Z"/>
                    <w:rFonts w:ascii="Verdana" w:eastAsia="Times New Roman" w:hAnsi="Verdana" w:cs="Times New Roman"/>
                    <w:color w:val="000000" w:themeColor="text1"/>
                    <w:sz w:val="10"/>
                    <w:szCs w:val="10"/>
                    <w:lang w:val="en-US"/>
                  </w:rPr>
                </w:rPrChange>
              </w:rPr>
            </w:pPr>
            <w:ins w:id="28534" w:author="Hardik Malhotra" w:date="2021-09-30T23:52:00Z">
              <w:r w:rsidRPr="0069225A">
                <w:rPr>
                  <w:rFonts w:ascii="Verdana" w:hAnsi="Verdana" w:cs="Arial"/>
                  <w:color w:val="000000"/>
                  <w:sz w:val="10"/>
                  <w:szCs w:val="10"/>
                  <w:rPrChange w:id="28535" w:author="Hardik Malhotra" w:date="2021-09-30T23:52:00Z">
                    <w:rPr>
                      <w:rFonts w:ascii="Arial" w:hAnsi="Arial" w:cs="Arial"/>
                      <w:b/>
                      <w:bCs/>
                      <w:color w:val="000000"/>
                      <w:sz w:val="20"/>
                      <w:szCs w:val="20"/>
                    </w:rPr>
                  </w:rPrChange>
                </w:rPr>
                <w:t>48</w:t>
              </w:r>
            </w:ins>
          </w:p>
        </w:tc>
        <w:tc>
          <w:tcPr>
            <w:tcW w:w="590" w:type="dxa"/>
            <w:tcBorders>
              <w:top w:val="nil"/>
              <w:left w:val="nil"/>
              <w:bottom w:val="single" w:sz="4" w:space="0" w:color="auto"/>
              <w:right w:val="single" w:sz="4" w:space="0" w:color="auto"/>
            </w:tcBorders>
            <w:shd w:val="clear" w:color="000000" w:fill="FFFFFF"/>
            <w:noWrap/>
            <w:vAlign w:val="center"/>
            <w:hideMark/>
          </w:tcPr>
          <w:p w14:paraId="5E089B67" w14:textId="16C53FCE" w:rsidR="0069225A" w:rsidRPr="0069225A" w:rsidRDefault="0069225A" w:rsidP="0069225A">
            <w:pPr>
              <w:spacing w:after="0" w:line="240" w:lineRule="auto"/>
              <w:jc w:val="center"/>
              <w:rPr>
                <w:ins w:id="28536" w:author="Hardik Malhotra" w:date="2021-09-30T23:51:00Z"/>
                <w:rFonts w:ascii="Verdana" w:eastAsia="Times New Roman" w:hAnsi="Verdana" w:cs="Times New Roman"/>
                <w:color w:val="000000" w:themeColor="text1"/>
                <w:sz w:val="10"/>
                <w:szCs w:val="10"/>
                <w:lang w:val="en-US"/>
                <w:rPrChange w:id="28537" w:author="Hardik Malhotra" w:date="2021-09-30T23:52:00Z">
                  <w:rPr>
                    <w:ins w:id="28538" w:author="Hardik Malhotra" w:date="2021-09-30T23:51:00Z"/>
                    <w:rFonts w:ascii="Verdana" w:eastAsia="Times New Roman" w:hAnsi="Verdana" w:cs="Times New Roman"/>
                    <w:color w:val="000000" w:themeColor="text1"/>
                    <w:sz w:val="10"/>
                    <w:szCs w:val="10"/>
                    <w:lang w:val="en-US"/>
                  </w:rPr>
                </w:rPrChange>
              </w:rPr>
            </w:pPr>
            <w:ins w:id="28539" w:author="Hardik Malhotra" w:date="2021-09-30T23:52:00Z">
              <w:r w:rsidRPr="0069225A">
                <w:rPr>
                  <w:rFonts w:ascii="Verdana" w:hAnsi="Verdana" w:cs="Arial"/>
                  <w:color w:val="000000"/>
                  <w:sz w:val="10"/>
                  <w:szCs w:val="10"/>
                  <w:rPrChange w:id="28540" w:author="Hardik Malhotra" w:date="2021-09-30T23:52:00Z">
                    <w:rPr>
                      <w:rFonts w:ascii="Arial" w:hAnsi="Arial" w:cs="Arial"/>
                      <w:b/>
                      <w:bCs/>
                      <w:color w:val="000000"/>
                      <w:sz w:val="20"/>
                      <w:szCs w:val="20"/>
                    </w:rPr>
                  </w:rPrChange>
                </w:rPr>
                <w:t>50</w:t>
              </w:r>
            </w:ins>
          </w:p>
        </w:tc>
        <w:tc>
          <w:tcPr>
            <w:tcW w:w="590" w:type="dxa"/>
            <w:tcBorders>
              <w:top w:val="nil"/>
              <w:left w:val="nil"/>
              <w:bottom w:val="single" w:sz="4" w:space="0" w:color="auto"/>
              <w:right w:val="single" w:sz="4" w:space="0" w:color="auto"/>
            </w:tcBorders>
            <w:shd w:val="clear" w:color="000000" w:fill="FFFFFF"/>
            <w:noWrap/>
            <w:vAlign w:val="center"/>
            <w:hideMark/>
          </w:tcPr>
          <w:p w14:paraId="0B3E9484" w14:textId="754A7517" w:rsidR="0069225A" w:rsidRPr="0069225A" w:rsidRDefault="0069225A" w:rsidP="0069225A">
            <w:pPr>
              <w:spacing w:after="0" w:line="240" w:lineRule="auto"/>
              <w:jc w:val="center"/>
              <w:rPr>
                <w:ins w:id="28541" w:author="Hardik Malhotra" w:date="2021-09-30T23:51:00Z"/>
                <w:rFonts w:ascii="Verdana" w:eastAsia="Times New Roman" w:hAnsi="Verdana" w:cs="Times New Roman"/>
                <w:color w:val="000000" w:themeColor="text1"/>
                <w:sz w:val="10"/>
                <w:szCs w:val="10"/>
                <w:lang w:val="en-US"/>
                <w:rPrChange w:id="28542" w:author="Hardik Malhotra" w:date="2021-09-30T23:52:00Z">
                  <w:rPr>
                    <w:ins w:id="28543" w:author="Hardik Malhotra" w:date="2021-09-30T23:51:00Z"/>
                    <w:rFonts w:ascii="Verdana" w:eastAsia="Times New Roman" w:hAnsi="Verdana" w:cs="Times New Roman"/>
                    <w:color w:val="000000" w:themeColor="text1"/>
                    <w:sz w:val="10"/>
                    <w:szCs w:val="10"/>
                    <w:lang w:val="en-US"/>
                  </w:rPr>
                </w:rPrChange>
              </w:rPr>
            </w:pPr>
            <w:ins w:id="28544" w:author="Hardik Malhotra" w:date="2021-09-30T23:52:00Z">
              <w:r w:rsidRPr="0069225A">
                <w:rPr>
                  <w:rFonts w:ascii="Verdana" w:hAnsi="Verdana" w:cs="Arial"/>
                  <w:color w:val="000000"/>
                  <w:sz w:val="10"/>
                  <w:szCs w:val="10"/>
                  <w:rPrChange w:id="28545" w:author="Hardik Malhotra" w:date="2021-09-30T23:52:00Z">
                    <w:rPr>
                      <w:rFonts w:ascii="Arial" w:hAnsi="Arial" w:cs="Arial"/>
                      <w:b/>
                      <w:bCs/>
                      <w:color w:val="000000"/>
                      <w:sz w:val="20"/>
                      <w:szCs w:val="20"/>
                    </w:rPr>
                  </w:rPrChange>
                </w:rPr>
                <w:t>52</w:t>
              </w:r>
            </w:ins>
          </w:p>
        </w:tc>
        <w:tc>
          <w:tcPr>
            <w:tcW w:w="566" w:type="dxa"/>
            <w:tcBorders>
              <w:top w:val="nil"/>
              <w:left w:val="nil"/>
              <w:bottom w:val="single" w:sz="4" w:space="0" w:color="auto"/>
              <w:right w:val="single" w:sz="4" w:space="0" w:color="auto"/>
            </w:tcBorders>
            <w:shd w:val="clear" w:color="000000" w:fill="FFFFFF"/>
            <w:noWrap/>
            <w:vAlign w:val="center"/>
            <w:hideMark/>
          </w:tcPr>
          <w:p w14:paraId="7AD4341D" w14:textId="3B0F9002" w:rsidR="0069225A" w:rsidRPr="0069225A" w:rsidRDefault="0069225A" w:rsidP="0069225A">
            <w:pPr>
              <w:spacing w:after="0" w:line="240" w:lineRule="auto"/>
              <w:jc w:val="center"/>
              <w:rPr>
                <w:ins w:id="28546" w:author="Hardik Malhotra" w:date="2021-09-30T23:51:00Z"/>
                <w:rFonts w:ascii="Verdana" w:eastAsia="Times New Roman" w:hAnsi="Verdana" w:cs="Times New Roman"/>
                <w:color w:val="000000" w:themeColor="text1"/>
                <w:sz w:val="10"/>
                <w:szCs w:val="10"/>
                <w:lang w:val="en-US"/>
                <w:rPrChange w:id="28547" w:author="Hardik Malhotra" w:date="2021-09-30T23:52:00Z">
                  <w:rPr>
                    <w:ins w:id="28548" w:author="Hardik Malhotra" w:date="2021-09-30T23:51:00Z"/>
                    <w:rFonts w:ascii="Verdana" w:eastAsia="Times New Roman" w:hAnsi="Verdana" w:cs="Times New Roman"/>
                    <w:color w:val="000000" w:themeColor="text1"/>
                    <w:sz w:val="10"/>
                    <w:szCs w:val="10"/>
                    <w:lang w:val="en-US"/>
                  </w:rPr>
                </w:rPrChange>
              </w:rPr>
            </w:pPr>
            <w:ins w:id="28549" w:author="Hardik Malhotra" w:date="2021-09-30T23:52:00Z">
              <w:r w:rsidRPr="0069225A">
                <w:rPr>
                  <w:rFonts w:ascii="Verdana" w:hAnsi="Verdana" w:cs="Arial"/>
                  <w:color w:val="000000"/>
                  <w:sz w:val="10"/>
                  <w:szCs w:val="10"/>
                  <w:rPrChange w:id="28550" w:author="Hardik Malhotra" w:date="2021-09-30T23:52:00Z">
                    <w:rPr>
                      <w:rFonts w:ascii="Arial" w:hAnsi="Arial" w:cs="Arial"/>
                      <w:b/>
                      <w:bCs/>
                      <w:color w:val="000000"/>
                      <w:sz w:val="20"/>
                      <w:szCs w:val="20"/>
                    </w:rPr>
                  </w:rPrChange>
                </w:rPr>
                <w:t>54</w:t>
              </w:r>
            </w:ins>
          </w:p>
        </w:tc>
      </w:tr>
      <w:tr w:rsidR="0069225A" w:rsidRPr="00257590" w14:paraId="693F068E" w14:textId="77777777" w:rsidTr="00092529">
        <w:trPr>
          <w:trHeight w:val="334"/>
          <w:ins w:id="28551" w:author="Hardik Malhotra" w:date="2021-09-30T23:51:00Z"/>
        </w:trPr>
        <w:tc>
          <w:tcPr>
            <w:tcW w:w="1185" w:type="dxa"/>
            <w:tcBorders>
              <w:top w:val="nil"/>
              <w:left w:val="single" w:sz="4" w:space="0" w:color="auto"/>
              <w:bottom w:val="single" w:sz="4" w:space="0" w:color="auto"/>
              <w:right w:val="single" w:sz="4" w:space="0" w:color="auto"/>
            </w:tcBorders>
            <w:shd w:val="clear" w:color="000000" w:fill="FFFFFF"/>
            <w:noWrap/>
            <w:vAlign w:val="bottom"/>
            <w:hideMark/>
          </w:tcPr>
          <w:p w14:paraId="66D81AD3" w14:textId="77777777" w:rsidR="0069225A" w:rsidRPr="00257590" w:rsidRDefault="0069225A" w:rsidP="0069225A">
            <w:pPr>
              <w:spacing w:after="0" w:line="240" w:lineRule="auto"/>
              <w:rPr>
                <w:ins w:id="28552" w:author="Hardik Malhotra" w:date="2021-09-30T23:51:00Z"/>
                <w:rFonts w:ascii="Verdana" w:eastAsia="Times New Roman" w:hAnsi="Verdana" w:cs="Times New Roman"/>
                <w:color w:val="000000"/>
                <w:sz w:val="10"/>
                <w:szCs w:val="10"/>
                <w:lang w:val="en-US"/>
              </w:rPr>
            </w:pPr>
            <w:ins w:id="28553" w:author="Hardik Malhotra" w:date="2021-09-30T23:51:00Z">
              <w:r w:rsidRPr="00257590">
                <w:rPr>
                  <w:rFonts w:ascii="Verdana" w:eastAsia="Times New Roman" w:hAnsi="Verdana" w:cs="Times New Roman"/>
                  <w:color w:val="000000"/>
                  <w:sz w:val="10"/>
                  <w:szCs w:val="10"/>
                  <w:lang w:val="en-US"/>
                </w:rPr>
                <w:t xml:space="preserve">Composite Materials </w:t>
              </w:r>
            </w:ins>
          </w:p>
        </w:tc>
        <w:tc>
          <w:tcPr>
            <w:tcW w:w="519" w:type="dxa"/>
            <w:tcBorders>
              <w:top w:val="nil"/>
              <w:left w:val="nil"/>
              <w:bottom w:val="single" w:sz="4" w:space="0" w:color="auto"/>
              <w:right w:val="single" w:sz="4" w:space="0" w:color="auto"/>
            </w:tcBorders>
            <w:shd w:val="clear" w:color="000000" w:fill="FFFFFF"/>
            <w:noWrap/>
            <w:vAlign w:val="center"/>
            <w:hideMark/>
          </w:tcPr>
          <w:p w14:paraId="0B89FA01" w14:textId="2E8890B0" w:rsidR="0069225A" w:rsidRPr="0069225A" w:rsidRDefault="0069225A" w:rsidP="0069225A">
            <w:pPr>
              <w:spacing w:after="0" w:line="240" w:lineRule="auto"/>
              <w:jc w:val="center"/>
              <w:rPr>
                <w:ins w:id="28554" w:author="Hardik Malhotra" w:date="2021-09-30T23:51:00Z"/>
                <w:rFonts w:ascii="Verdana" w:eastAsia="Times New Roman" w:hAnsi="Verdana" w:cs="Times New Roman"/>
                <w:color w:val="000000" w:themeColor="text1"/>
                <w:sz w:val="10"/>
                <w:szCs w:val="10"/>
                <w:lang w:val="en-US"/>
                <w:rPrChange w:id="28555" w:author="Hardik Malhotra" w:date="2021-09-30T23:52:00Z">
                  <w:rPr>
                    <w:ins w:id="28556" w:author="Hardik Malhotra" w:date="2021-09-30T23:51:00Z"/>
                    <w:rFonts w:ascii="Verdana" w:eastAsia="Times New Roman" w:hAnsi="Verdana" w:cs="Times New Roman"/>
                    <w:color w:val="000000" w:themeColor="text1"/>
                    <w:sz w:val="10"/>
                    <w:szCs w:val="10"/>
                    <w:lang w:val="en-US"/>
                  </w:rPr>
                </w:rPrChange>
              </w:rPr>
            </w:pPr>
            <w:ins w:id="28557" w:author="Hardik Malhotra" w:date="2021-09-30T23:52:00Z">
              <w:r w:rsidRPr="0069225A">
                <w:rPr>
                  <w:rFonts w:ascii="Verdana" w:hAnsi="Verdana" w:cs="Arial"/>
                  <w:color w:val="000000"/>
                  <w:sz w:val="10"/>
                  <w:szCs w:val="10"/>
                  <w:rPrChange w:id="28558" w:author="Hardik Malhotra" w:date="2021-09-30T23:52:00Z">
                    <w:rPr>
                      <w:rFonts w:ascii="Arial" w:hAnsi="Arial" w:cs="Arial"/>
                      <w:b/>
                      <w:bCs/>
                      <w:color w:val="000000"/>
                      <w:sz w:val="20"/>
                      <w:szCs w:val="20"/>
                    </w:rPr>
                  </w:rPrChange>
                </w:rPr>
                <w:t>26</w:t>
              </w:r>
            </w:ins>
          </w:p>
        </w:tc>
        <w:tc>
          <w:tcPr>
            <w:tcW w:w="519" w:type="dxa"/>
            <w:tcBorders>
              <w:top w:val="nil"/>
              <w:left w:val="nil"/>
              <w:bottom w:val="single" w:sz="4" w:space="0" w:color="auto"/>
              <w:right w:val="single" w:sz="4" w:space="0" w:color="auto"/>
            </w:tcBorders>
            <w:shd w:val="clear" w:color="000000" w:fill="FFFFFF"/>
            <w:noWrap/>
            <w:vAlign w:val="center"/>
            <w:hideMark/>
          </w:tcPr>
          <w:p w14:paraId="4748BAAD" w14:textId="121C7A80" w:rsidR="0069225A" w:rsidRPr="0069225A" w:rsidRDefault="0069225A" w:rsidP="0069225A">
            <w:pPr>
              <w:spacing w:after="0" w:line="240" w:lineRule="auto"/>
              <w:jc w:val="center"/>
              <w:rPr>
                <w:ins w:id="28559" w:author="Hardik Malhotra" w:date="2021-09-30T23:51:00Z"/>
                <w:rFonts w:ascii="Verdana" w:eastAsia="Times New Roman" w:hAnsi="Verdana" w:cs="Times New Roman"/>
                <w:color w:val="000000" w:themeColor="text1"/>
                <w:sz w:val="10"/>
                <w:szCs w:val="10"/>
                <w:lang w:val="en-US"/>
                <w:rPrChange w:id="28560" w:author="Hardik Malhotra" w:date="2021-09-30T23:52:00Z">
                  <w:rPr>
                    <w:ins w:id="28561" w:author="Hardik Malhotra" w:date="2021-09-30T23:51:00Z"/>
                    <w:rFonts w:ascii="Verdana" w:eastAsia="Times New Roman" w:hAnsi="Verdana" w:cs="Times New Roman"/>
                    <w:color w:val="000000" w:themeColor="text1"/>
                    <w:sz w:val="10"/>
                    <w:szCs w:val="10"/>
                    <w:lang w:val="en-US"/>
                  </w:rPr>
                </w:rPrChange>
              </w:rPr>
            </w:pPr>
            <w:ins w:id="28562" w:author="Hardik Malhotra" w:date="2021-09-30T23:52:00Z">
              <w:r w:rsidRPr="0069225A">
                <w:rPr>
                  <w:rFonts w:ascii="Verdana" w:hAnsi="Verdana" w:cs="Arial"/>
                  <w:color w:val="000000"/>
                  <w:sz w:val="10"/>
                  <w:szCs w:val="10"/>
                  <w:rPrChange w:id="28563" w:author="Hardik Malhotra" w:date="2021-09-30T23:52:00Z">
                    <w:rPr>
                      <w:rFonts w:ascii="Arial" w:hAnsi="Arial" w:cs="Arial"/>
                      <w:b/>
                      <w:bCs/>
                      <w:color w:val="000000"/>
                      <w:sz w:val="20"/>
                      <w:szCs w:val="20"/>
                    </w:rPr>
                  </w:rPrChange>
                </w:rPr>
                <w:t>27</w:t>
              </w:r>
            </w:ins>
          </w:p>
        </w:tc>
        <w:tc>
          <w:tcPr>
            <w:tcW w:w="519" w:type="dxa"/>
            <w:tcBorders>
              <w:top w:val="nil"/>
              <w:left w:val="nil"/>
              <w:bottom w:val="single" w:sz="4" w:space="0" w:color="auto"/>
              <w:right w:val="single" w:sz="4" w:space="0" w:color="auto"/>
            </w:tcBorders>
            <w:shd w:val="clear" w:color="000000" w:fill="FFFFFF"/>
            <w:noWrap/>
            <w:vAlign w:val="center"/>
            <w:hideMark/>
          </w:tcPr>
          <w:p w14:paraId="4C2E4F2C" w14:textId="765B66D3" w:rsidR="0069225A" w:rsidRPr="0069225A" w:rsidRDefault="0069225A" w:rsidP="0069225A">
            <w:pPr>
              <w:spacing w:after="0" w:line="240" w:lineRule="auto"/>
              <w:jc w:val="center"/>
              <w:rPr>
                <w:ins w:id="28564" w:author="Hardik Malhotra" w:date="2021-09-30T23:51:00Z"/>
                <w:rFonts w:ascii="Verdana" w:eastAsia="Times New Roman" w:hAnsi="Verdana" w:cs="Times New Roman"/>
                <w:color w:val="000000" w:themeColor="text1"/>
                <w:sz w:val="10"/>
                <w:szCs w:val="10"/>
                <w:lang w:val="en-US"/>
                <w:rPrChange w:id="28565" w:author="Hardik Malhotra" w:date="2021-09-30T23:52:00Z">
                  <w:rPr>
                    <w:ins w:id="28566" w:author="Hardik Malhotra" w:date="2021-09-30T23:51:00Z"/>
                    <w:rFonts w:ascii="Verdana" w:eastAsia="Times New Roman" w:hAnsi="Verdana" w:cs="Times New Roman"/>
                    <w:color w:val="000000" w:themeColor="text1"/>
                    <w:sz w:val="10"/>
                    <w:szCs w:val="10"/>
                    <w:lang w:val="en-US"/>
                  </w:rPr>
                </w:rPrChange>
              </w:rPr>
            </w:pPr>
            <w:ins w:id="28567" w:author="Hardik Malhotra" w:date="2021-09-30T23:52:00Z">
              <w:r w:rsidRPr="0069225A">
                <w:rPr>
                  <w:rFonts w:ascii="Verdana" w:hAnsi="Verdana" w:cs="Arial"/>
                  <w:color w:val="000000"/>
                  <w:sz w:val="10"/>
                  <w:szCs w:val="10"/>
                  <w:rPrChange w:id="28568" w:author="Hardik Malhotra" w:date="2021-09-30T23:52:00Z">
                    <w:rPr>
                      <w:rFonts w:ascii="Arial" w:hAnsi="Arial" w:cs="Arial"/>
                      <w:b/>
                      <w:bCs/>
                      <w:color w:val="000000"/>
                      <w:sz w:val="20"/>
                      <w:szCs w:val="20"/>
                    </w:rPr>
                  </w:rPrChange>
                </w:rPr>
                <w:t>28</w:t>
              </w:r>
            </w:ins>
          </w:p>
        </w:tc>
        <w:tc>
          <w:tcPr>
            <w:tcW w:w="520" w:type="dxa"/>
            <w:tcBorders>
              <w:top w:val="nil"/>
              <w:left w:val="nil"/>
              <w:bottom w:val="single" w:sz="4" w:space="0" w:color="auto"/>
              <w:right w:val="single" w:sz="4" w:space="0" w:color="auto"/>
            </w:tcBorders>
            <w:shd w:val="clear" w:color="000000" w:fill="FFFFFF"/>
            <w:noWrap/>
            <w:vAlign w:val="center"/>
            <w:hideMark/>
          </w:tcPr>
          <w:p w14:paraId="27A01A09" w14:textId="1AB48D12" w:rsidR="0069225A" w:rsidRPr="0069225A" w:rsidRDefault="0069225A" w:rsidP="0069225A">
            <w:pPr>
              <w:spacing w:after="0" w:line="240" w:lineRule="auto"/>
              <w:jc w:val="center"/>
              <w:rPr>
                <w:ins w:id="28569" w:author="Hardik Malhotra" w:date="2021-09-30T23:51:00Z"/>
                <w:rFonts w:ascii="Verdana" w:eastAsia="Times New Roman" w:hAnsi="Verdana" w:cs="Times New Roman"/>
                <w:color w:val="000000" w:themeColor="text1"/>
                <w:sz w:val="10"/>
                <w:szCs w:val="10"/>
                <w:lang w:val="en-US"/>
                <w:rPrChange w:id="28570" w:author="Hardik Malhotra" w:date="2021-09-30T23:52:00Z">
                  <w:rPr>
                    <w:ins w:id="28571" w:author="Hardik Malhotra" w:date="2021-09-30T23:51:00Z"/>
                    <w:rFonts w:ascii="Verdana" w:eastAsia="Times New Roman" w:hAnsi="Verdana" w:cs="Times New Roman"/>
                    <w:color w:val="000000" w:themeColor="text1"/>
                    <w:sz w:val="10"/>
                    <w:szCs w:val="10"/>
                    <w:lang w:val="en-US"/>
                  </w:rPr>
                </w:rPrChange>
              </w:rPr>
            </w:pPr>
            <w:ins w:id="28572" w:author="Hardik Malhotra" w:date="2021-09-30T23:52:00Z">
              <w:r w:rsidRPr="0069225A">
                <w:rPr>
                  <w:rFonts w:ascii="Verdana" w:hAnsi="Verdana" w:cs="Arial"/>
                  <w:color w:val="000000"/>
                  <w:sz w:val="10"/>
                  <w:szCs w:val="10"/>
                  <w:rPrChange w:id="28573" w:author="Hardik Malhotra" w:date="2021-09-30T23:52:00Z">
                    <w:rPr>
                      <w:rFonts w:ascii="Arial" w:hAnsi="Arial" w:cs="Arial"/>
                      <w:b/>
                      <w:bCs/>
                      <w:color w:val="000000"/>
                      <w:sz w:val="20"/>
                      <w:szCs w:val="20"/>
                    </w:rPr>
                  </w:rPrChange>
                </w:rPr>
                <w:t>26</w:t>
              </w:r>
            </w:ins>
          </w:p>
        </w:tc>
        <w:tc>
          <w:tcPr>
            <w:tcW w:w="593" w:type="dxa"/>
            <w:tcBorders>
              <w:top w:val="nil"/>
              <w:left w:val="nil"/>
              <w:bottom w:val="single" w:sz="4" w:space="0" w:color="auto"/>
              <w:right w:val="single" w:sz="4" w:space="0" w:color="auto"/>
            </w:tcBorders>
            <w:shd w:val="clear" w:color="000000" w:fill="FFFFFF"/>
            <w:noWrap/>
            <w:vAlign w:val="center"/>
            <w:hideMark/>
          </w:tcPr>
          <w:p w14:paraId="441396F2" w14:textId="326B2E2F" w:rsidR="0069225A" w:rsidRPr="0069225A" w:rsidRDefault="0069225A" w:rsidP="0069225A">
            <w:pPr>
              <w:spacing w:after="0" w:line="240" w:lineRule="auto"/>
              <w:jc w:val="center"/>
              <w:rPr>
                <w:ins w:id="28574" w:author="Hardik Malhotra" w:date="2021-09-30T23:51:00Z"/>
                <w:rFonts w:ascii="Verdana" w:eastAsia="Times New Roman" w:hAnsi="Verdana" w:cs="Times New Roman"/>
                <w:color w:val="000000" w:themeColor="text1"/>
                <w:sz w:val="10"/>
                <w:szCs w:val="10"/>
                <w:lang w:val="en-US"/>
                <w:rPrChange w:id="28575" w:author="Hardik Malhotra" w:date="2021-09-30T23:52:00Z">
                  <w:rPr>
                    <w:ins w:id="28576" w:author="Hardik Malhotra" w:date="2021-09-30T23:51:00Z"/>
                    <w:rFonts w:ascii="Verdana" w:eastAsia="Times New Roman" w:hAnsi="Verdana" w:cs="Times New Roman"/>
                    <w:color w:val="000000" w:themeColor="text1"/>
                    <w:sz w:val="10"/>
                    <w:szCs w:val="10"/>
                    <w:lang w:val="en-US"/>
                  </w:rPr>
                </w:rPrChange>
              </w:rPr>
            </w:pPr>
            <w:ins w:id="28577" w:author="Hardik Malhotra" w:date="2021-09-30T23:52:00Z">
              <w:r w:rsidRPr="0069225A">
                <w:rPr>
                  <w:rFonts w:ascii="Verdana" w:hAnsi="Verdana" w:cs="Arial"/>
                  <w:color w:val="000000"/>
                  <w:sz w:val="10"/>
                  <w:szCs w:val="10"/>
                  <w:rPrChange w:id="28578" w:author="Hardik Malhotra" w:date="2021-09-30T23:52:00Z">
                    <w:rPr>
                      <w:rFonts w:ascii="Arial" w:hAnsi="Arial" w:cs="Arial"/>
                      <w:b/>
                      <w:bCs/>
                      <w:color w:val="000000"/>
                      <w:sz w:val="20"/>
                      <w:szCs w:val="20"/>
                    </w:rPr>
                  </w:rPrChange>
                </w:rPr>
                <w:t>28</w:t>
              </w:r>
            </w:ins>
          </w:p>
        </w:tc>
        <w:tc>
          <w:tcPr>
            <w:tcW w:w="590" w:type="dxa"/>
            <w:tcBorders>
              <w:top w:val="nil"/>
              <w:left w:val="nil"/>
              <w:bottom w:val="single" w:sz="4" w:space="0" w:color="auto"/>
              <w:right w:val="single" w:sz="4" w:space="0" w:color="auto"/>
            </w:tcBorders>
            <w:shd w:val="clear" w:color="000000" w:fill="FFFFFF"/>
            <w:noWrap/>
            <w:vAlign w:val="center"/>
            <w:hideMark/>
          </w:tcPr>
          <w:p w14:paraId="3E92AD49" w14:textId="6B3CD8C2" w:rsidR="0069225A" w:rsidRPr="0069225A" w:rsidRDefault="0069225A" w:rsidP="0069225A">
            <w:pPr>
              <w:spacing w:after="0" w:line="240" w:lineRule="auto"/>
              <w:jc w:val="center"/>
              <w:rPr>
                <w:ins w:id="28579" w:author="Hardik Malhotra" w:date="2021-09-30T23:51:00Z"/>
                <w:rFonts w:ascii="Verdana" w:eastAsia="Times New Roman" w:hAnsi="Verdana" w:cs="Times New Roman"/>
                <w:color w:val="000000" w:themeColor="text1"/>
                <w:sz w:val="10"/>
                <w:szCs w:val="10"/>
                <w:lang w:val="en-US"/>
                <w:rPrChange w:id="28580" w:author="Hardik Malhotra" w:date="2021-09-30T23:52:00Z">
                  <w:rPr>
                    <w:ins w:id="28581" w:author="Hardik Malhotra" w:date="2021-09-30T23:51:00Z"/>
                    <w:rFonts w:ascii="Verdana" w:eastAsia="Times New Roman" w:hAnsi="Verdana" w:cs="Times New Roman"/>
                    <w:color w:val="000000" w:themeColor="text1"/>
                    <w:sz w:val="10"/>
                    <w:szCs w:val="10"/>
                    <w:lang w:val="en-US"/>
                  </w:rPr>
                </w:rPrChange>
              </w:rPr>
            </w:pPr>
            <w:ins w:id="28582" w:author="Hardik Malhotra" w:date="2021-09-30T23:52:00Z">
              <w:r w:rsidRPr="0069225A">
                <w:rPr>
                  <w:rFonts w:ascii="Verdana" w:hAnsi="Verdana" w:cs="Arial"/>
                  <w:color w:val="000000"/>
                  <w:sz w:val="10"/>
                  <w:szCs w:val="10"/>
                  <w:rPrChange w:id="28583" w:author="Hardik Malhotra" w:date="2021-09-30T23:52:00Z">
                    <w:rPr>
                      <w:rFonts w:ascii="Arial" w:hAnsi="Arial" w:cs="Arial"/>
                      <w:b/>
                      <w:bCs/>
                      <w:color w:val="000000"/>
                      <w:sz w:val="20"/>
                      <w:szCs w:val="20"/>
                    </w:rPr>
                  </w:rPrChange>
                </w:rPr>
                <w:t>26</w:t>
              </w:r>
            </w:ins>
          </w:p>
        </w:tc>
        <w:tc>
          <w:tcPr>
            <w:tcW w:w="590" w:type="dxa"/>
            <w:tcBorders>
              <w:top w:val="nil"/>
              <w:left w:val="nil"/>
              <w:bottom w:val="single" w:sz="4" w:space="0" w:color="auto"/>
              <w:right w:val="single" w:sz="4" w:space="0" w:color="auto"/>
            </w:tcBorders>
            <w:shd w:val="clear" w:color="000000" w:fill="FFFFFF"/>
            <w:noWrap/>
            <w:vAlign w:val="center"/>
            <w:hideMark/>
          </w:tcPr>
          <w:p w14:paraId="1C0EAE86" w14:textId="7E1CA9BF" w:rsidR="0069225A" w:rsidRPr="0069225A" w:rsidRDefault="0069225A" w:rsidP="0069225A">
            <w:pPr>
              <w:spacing w:after="0" w:line="240" w:lineRule="auto"/>
              <w:jc w:val="center"/>
              <w:rPr>
                <w:ins w:id="28584" w:author="Hardik Malhotra" w:date="2021-09-30T23:51:00Z"/>
                <w:rFonts w:ascii="Verdana" w:eastAsia="Times New Roman" w:hAnsi="Verdana" w:cs="Times New Roman"/>
                <w:color w:val="000000" w:themeColor="text1"/>
                <w:sz w:val="10"/>
                <w:szCs w:val="10"/>
                <w:lang w:val="en-US"/>
                <w:rPrChange w:id="28585" w:author="Hardik Malhotra" w:date="2021-09-30T23:52:00Z">
                  <w:rPr>
                    <w:ins w:id="28586" w:author="Hardik Malhotra" w:date="2021-09-30T23:51:00Z"/>
                    <w:rFonts w:ascii="Verdana" w:eastAsia="Times New Roman" w:hAnsi="Verdana" w:cs="Times New Roman"/>
                    <w:color w:val="000000" w:themeColor="text1"/>
                    <w:sz w:val="10"/>
                    <w:szCs w:val="10"/>
                    <w:lang w:val="en-US"/>
                  </w:rPr>
                </w:rPrChange>
              </w:rPr>
            </w:pPr>
            <w:ins w:id="28587" w:author="Hardik Malhotra" w:date="2021-09-30T23:52:00Z">
              <w:r w:rsidRPr="0069225A">
                <w:rPr>
                  <w:rFonts w:ascii="Verdana" w:hAnsi="Verdana" w:cs="Arial"/>
                  <w:color w:val="000000"/>
                  <w:sz w:val="10"/>
                  <w:szCs w:val="10"/>
                  <w:rPrChange w:id="28588" w:author="Hardik Malhotra" w:date="2021-09-30T23:52:00Z">
                    <w:rPr>
                      <w:rFonts w:ascii="Arial" w:hAnsi="Arial" w:cs="Arial"/>
                      <w:b/>
                      <w:bCs/>
                      <w:color w:val="000000"/>
                      <w:sz w:val="20"/>
                      <w:szCs w:val="20"/>
                    </w:rPr>
                  </w:rPrChange>
                </w:rPr>
                <w:t>28</w:t>
              </w:r>
            </w:ins>
          </w:p>
        </w:tc>
        <w:tc>
          <w:tcPr>
            <w:tcW w:w="590" w:type="dxa"/>
            <w:tcBorders>
              <w:top w:val="nil"/>
              <w:left w:val="nil"/>
              <w:bottom w:val="single" w:sz="4" w:space="0" w:color="auto"/>
              <w:right w:val="single" w:sz="4" w:space="0" w:color="auto"/>
            </w:tcBorders>
            <w:shd w:val="clear" w:color="000000" w:fill="FFFFFF"/>
            <w:noWrap/>
            <w:vAlign w:val="center"/>
            <w:hideMark/>
          </w:tcPr>
          <w:p w14:paraId="7A4A1ED2" w14:textId="68E020AB" w:rsidR="0069225A" w:rsidRPr="0069225A" w:rsidRDefault="0069225A" w:rsidP="0069225A">
            <w:pPr>
              <w:spacing w:after="0" w:line="240" w:lineRule="auto"/>
              <w:jc w:val="center"/>
              <w:rPr>
                <w:ins w:id="28589" w:author="Hardik Malhotra" w:date="2021-09-30T23:51:00Z"/>
                <w:rFonts w:ascii="Verdana" w:eastAsia="Times New Roman" w:hAnsi="Verdana" w:cs="Times New Roman"/>
                <w:color w:val="000000" w:themeColor="text1"/>
                <w:sz w:val="10"/>
                <w:szCs w:val="10"/>
                <w:lang w:val="en-US"/>
                <w:rPrChange w:id="28590" w:author="Hardik Malhotra" w:date="2021-09-30T23:52:00Z">
                  <w:rPr>
                    <w:ins w:id="28591" w:author="Hardik Malhotra" w:date="2021-09-30T23:51:00Z"/>
                    <w:rFonts w:ascii="Verdana" w:eastAsia="Times New Roman" w:hAnsi="Verdana" w:cs="Times New Roman"/>
                    <w:color w:val="000000" w:themeColor="text1"/>
                    <w:sz w:val="10"/>
                    <w:szCs w:val="10"/>
                    <w:lang w:val="en-US"/>
                  </w:rPr>
                </w:rPrChange>
              </w:rPr>
            </w:pPr>
            <w:ins w:id="28592" w:author="Hardik Malhotra" w:date="2021-09-30T23:52:00Z">
              <w:r w:rsidRPr="0069225A">
                <w:rPr>
                  <w:rFonts w:ascii="Verdana" w:hAnsi="Verdana" w:cs="Arial"/>
                  <w:color w:val="000000"/>
                  <w:sz w:val="10"/>
                  <w:szCs w:val="10"/>
                  <w:rPrChange w:id="28593" w:author="Hardik Malhotra" w:date="2021-09-30T23:52:00Z">
                    <w:rPr>
                      <w:rFonts w:ascii="Arial" w:hAnsi="Arial" w:cs="Arial"/>
                      <w:b/>
                      <w:bCs/>
                      <w:color w:val="000000"/>
                      <w:sz w:val="20"/>
                      <w:szCs w:val="20"/>
                    </w:rPr>
                  </w:rPrChange>
                </w:rPr>
                <w:t>29</w:t>
              </w:r>
            </w:ins>
          </w:p>
        </w:tc>
        <w:tc>
          <w:tcPr>
            <w:tcW w:w="590" w:type="dxa"/>
            <w:tcBorders>
              <w:top w:val="nil"/>
              <w:left w:val="nil"/>
              <w:bottom w:val="single" w:sz="4" w:space="0" w:color="auto"/>
              <w:right w:val="single" w:sz="4" w:space="0" w:color="auto"/>
            </w:tcBorders>
            <w:shd w:val="clear" w:color="000000" w:fill="FFFFFF"/>
            <w:noWrap/>
            <w:vAlign w:val="center"/>
            <w:hideMark/>
          </w:tcPr>
          <w:p w14:paraId="088D5DD2" w14:textId="63272593" w:rsidR="0069225A" w:rsidRPr="0069225A" w:rsidRDefault="0069225A" w:rsidP="0069225A">
            <w:pPr>
              <w:spacing w:after="0" w:line="240" w:lineRule="auto"/>
              <w:jc w:val="center"/>
              <w:rPr>
                <w:ins w:id="28594" w:author="Hardik Malhotra" w:date="2021-09-30T23:51:00Z"/>
                <w:rFonts w:ascii="Verdana" w:eastAsia="Times New Roman" w:hAnsi="Verdana" w:cs="Times New Roman"/>
                <w:color w:val="000000" w:themeColor="text1"/>
                <w:sz w:val="10"/>
                <w:szCs w:val="10"/>
                <w:lang w:val="en-US"/>
                <w:rPrChange w:id="28595" w:author="Hardik Malhotra" w:date="2021-09-30T23:52:00Z">
                  <w:rPr>
                    <w:ins w:id="28596" w:author="Hardik Malhotra" w:date="2021-09-30T23:51:00Z"/>
                    <w:rFonts w:ascii="Verdana" w:eastAsia="Times New Roman" w:hAnsi="Verdana" w:cs="Times New Roman"/>
                    <w:color w:val="000000" w:themeColor="text1"/>
                    <w:sz w:val="10"/>
                    <w:szCs w:val="10"/>
                    <w:lang w:val="en-US"/>
                  </w:rPr>
                </w:rPrChange>
              </w:rPr>
            </w:pPr>
            <w:ins w:id="28597" w:author="Hardik Malhotra" w:date="2021-09-30T23:52:00Z">
              <w:r w:rsidRPr="0069225A">
                <w:rPr>
                  <w:rFonts w:ascii="Verdana" w:hAnsi="Verdana" w:cs="Arial"/>
                  <w:color w:val="000000"/>
                  <w:sz w:val="10"/>
                  <w:szCs w:val="10"/>
                  <w:rPrChange w:id="28598" w:author="Hardik Malhotra" w:date="2021-09-30T23:52:00Z">
                    <w:rPr>
                      <w:rFonts w:ascii="Arial" w:hAnsi="Arial" w:cs="Arial"/>
                      <w:b/>
                      <w:bCs/>
                      <w:color w:val="000000"/>
                      <w:sz w:val="20"/>
                      <w:szCs w:val="20"/>
                    </w:rPr>
                  </w:rPrChange>
                </w:rPr>
                <w:t>31</w:t>
              </w:r>
            </w:ins>
          </w:p>
        </w:tc>
        <w:tc>
          <w:tcPr>
            <w:tcW w:w="590" w:type="dxa"/>
            <w:tcBorders>
              <w:top w:val="nil"/>
              <w:left w:val="nil"/>
              <w:bottom w:val="single" w:sz="4" w:space="0" w:color="auto"/>
              <w:right w:val="single" w:sz="4" w:space="0" w:color="auto"/>
            </w:tcBorders>
            <w:shd w:val="clear" w:color="000000" w:fill="FFFFFF"/>
            <w:noWrap/>
            <w:vAlign w:val="center"/>
            <w:hideMark/>
          </w:tcPr>
          <w:p w14:paraId="3254FAC3" w14:textId="7FD01F35" w:rsidR="0069225A" w:rsidRPr="0069225A" w:rsidRDefault="0069225A" w:rsidP="0069225A">
            <w:pPr>
              <w:spacing w:after="0" w:line="240" w:lineRule="auto"/>
              <w:jc w:val="center"/>
              <w:rPr>
                <w:ins w:id="28599" w:author="Hardik Malhotra" w:date="2021-09-30T23:51:00Z"/>
                <w:rFonts w:ascii="Verdana" w:eastAsia="Times New Roman" w:hAnsi="Verdana" w:cs="Times New Roman"/>
                <w:color w:val="000000" w:themeColor="text1"/>
                <w:sz w:val="10"/>
                <w:szCs w:val="10"/>
                <w:lang w:val="en-US"/>
                <w:rPrChange w:id="28600" w:author="Hardik Malhotra" w:date="2021-09-30T23:52:00Z">
                  <w:rPr>
                    <w:ins w:id="28601" w:author="Hardik Malhotra" w:date="2021-09-30T23:51:00Z"/>
                    <w:rFonts w:ascii="Verdana" w:eastAsia="Times New Roman" w:hAnsi="Verdana" w:cs="Times New Roman"/>
                    <w:color w:val="000000" w:themeColor="text1"/>
                    <w:sz w:val="10"/>
                    <w:szCs w:val="10"/>
                    <w:lang w:val="en-US"/>
                  </w:rPr>
                </w:rPrChange>
              </w:rPr>
            </w:pPr>
            <w:ins w:id="28602" w:author="Hardik Malhotra" w:date="2021-09-30T23:52:00Z">
              <w:r w:rsidRPr="0069225A">
                <w:rPr>
                  <w:rFonts w:ascii="Verdana" w:hAnsi="Verdana" w:cs="Arial"/>
                  <w:color w:val="000000"/>
                  <w:sz w:val="10"/>
                  <w:szCs w:val="10"/>
                  <w:rPrChange w:id="28603" w:author="Hardik Malhotra" w:date="2021-09-30T23:52:00Z">
                    <w:rPr>
                      <w:rFonts w:ascii="Arial" w:hAnsi="Arial" w:cs="Arial"/>
                      <w:b/>
                      <w:bCs/>
                      <w:color w:val="000000"/>
                      <w:sz w:val="20"/>
                      <w:szCs w:val="20"/>
                    </w:rPr>
                  </w:rPrChange>
                </w:rPr>
                <w:t>32</w:t>
              </w:r>
            </w:ins>
          </w:p>
        </w:tc>
        <w:tc>
          <w:tcPr>
            <w:tcW w:w="590" w:type="dxa"/>
            <w:tcBorders>
              <w:top w:val="nil"/>
              <w:left w:val="nil"/>
              <w:bottom w:val="single" w:sz="4" w:space="0" w:color="auto"/>
              <w:right w:val="single" w:sz="4" w:space="0" w:color="auto"/>
            </w:tcBorders>
            <w:shd w:val="clear" w:color="000000" w:fill="FFFFFF"/>
            <w:noWrap/>
            <w:vAlign w:val="center"/>
            <w:hideMark/>
          </w:tcPr>
          <w:p w14:paraId="0124CA88" w14:textId="30DF31D6" w:rsidR="0069225A" w:rsidRPr="0069225A" w:rsidRDefault="0069225A" w:rsidP="0069225A">
            <w:pPr>
              <w:spacing w:after="0" w:line="240" w:lineRule="auto"/>
              <w:jc w:val="center"/>
              <w:rPr>
                <w:ins w:id="28604" w:author="Hardik Malhotra" w:date="2021-09-30T23:51:00Z"/>
                <w:rFonts w:ascii="Verdana" w:eastAsia="Times New Roman" w:hAnsi="Verdana" w:cs="Times New Roman"/>
                <w:color w:val="000000" w:themeColor="text1"/>
                <w:sz w:val="10"/>
                <w:szCs w:val="10"/>
                <w:lang w:val="en-US"/>
                <w:rPrChange w:id="28605" w:author="Hardik Malhotra" w:date="2021-09-30T23:52:00Z">
                  <w:rPr>
                    <w:ins w:id="28606" w:author="Hardik Malhotra" w:date="2021-09-30T23:51:00Z"/>
                    <w:rFonts w:ascii="Verdana" w:eastAsia="Times New Roman" w:hAnsi="Verdana" w:cs="Times New Roman"/>
                    <w:color w:val="000000" w:themeColor="text1"/>
                    <w:sz w:val="10"/>
                    <w:szCs w:val="10"/>
                    <w:lang w:val="en-US"/>
                  </w:rPr>
                </w:rPrChange>
              </w:rPr>
            </w:pPr>
            <w:ins w:id="28607" w:author="Hardik Malhotra" w:date="2021-09-30T23:52:00Z">
              <w:r w:rsidRPr="0069225A">
                <w:rPr>
                  <w:rFonts w:ascii="Verdana" w:hAnsi="Verdana" w:cs="Arial"/>
                  <w:color w:val="000000"/>
                  <w:sz w:val="10"/>
                  <w:szCs w:val="10"/>
                  <w:rPrChange w:id="28608" w:author="Hardik Malhotra" w:date="2021-09-30T23:52:00Z">
                    <w:rPr>
                      <w:rFonts w:ascii="Arial" w:hAnsi="Arial" w:cs="Arial"/>
                      <w:b/>
                      <w:bCs/>
                      <w:color w:val="000000"/>
                      <w:sz w:val="20"/>
                      <w:szCs w:val="20"/>
                    </w:rPr>
                  </w:rPrChange>
                </w:rPr>
                <w:t>34</w:t>
              </w:r>
            </w:ins>
          </w:p>
        </w:tc>
        <w:tc>
          <w:tcPr>
            <w:tcW w:w="590" w:type="dxa"/>
            <w:tcBorders>
              <w:top w:val="nil"/>
              <w:left w:val="nil"/>
              <w:bottom w:val="single" w:sz="4" w:space="0" w:color="auto"/>
              <w:right w:val="single" w:sz="4" w:space="0" w:color="auto"/>
            </w:tcBorders>
            <w:shd w:val="clear" w:color="000000" w:fill="FFFFFF"/>
            <w:noWrap/>
            <w:vAlign w:val="center"/>
            <w:hideMark/>
          </w:tcPr>
          <w:p w14:paraId="7B7A8604" w14:textId="59F2071C" w:rsidR="0069225A" w:rsidRPr="0069225A" w:rsidRDefault="0069225A" w:rsidP="0069225A">
            <w:pPr>
              <w:spacing w:after="0" w:line="240" w:lineRule="auto"/>
              <w:jc w:val="center"/>
              <w:rPr>
                <w:ins w:id="28609" w:author="Hardik Malhotra" w:date="2021-09-30T23:51:00Z"/>
                <w:rFonts w:ascii="Verdana" w:eastAsia="Times New Roman" w:hAnsi="Verdana" w:cs="Times New Roman"/>
                <w:color w:val="000000" w:themeColor="text1"/>
                <w:sz w:val="10"/>
                <w:szCs w:val="10"/>
                <w:lang w:val="en-US"/>
                <w:rPrChange w:id="28610" w:author="Hardik Malhotra" w:date="2021-09-30T23:52:00Z">
                  <w:rPr>
                    <w:ins w:id="28611" w:author="Hardik Malhotra" w:date="2021-09-30T23:51:00Z"/>
                    <w:rFonts w:ascii="Verdana" w:eastAsia="Times New Roman" w:hAnsi="Verdana" w:cs="Times New Roman"/>
                    <w:color w:val="000000" w:themeColor="text1"/>
                    <w:sz w:val="10"/>
                    <w:szCs w:val="10"/>
                    <w:lang w:val="en-US"/>
                  </w:rPr>
                </w:rPrChange>
              </w:rPr>
            </w:pPr>
            <w:ins w:id="28612" w:author="Hardik Malhotra" w:date="2021-09-30T23:52:00Z">
              <w:r w:rsidRPr="0069225A">
                <w:rPr>
                  <w:rFonts w:ascii="Verdana" w:hAnsi="Verdana" w:cs="Arial"/>
                  <w:color w:val="000000"/>
                  <w:sz w:val="10"/>
                  <w:szCs w:val="10"/>
                  <w:rPrChange w:id="28613" w:author="Hardik Malhotra" w:date="2021-09-30T23:52:00Z">
                    <w:rPr>
                      <w:rFonts w:ascii="Arial" w:hAnsi="Arial" w:cs="Arial"/>
                      <w:b/>
                      <w:bCs/>
                      <w:color w:val="000000"/>
                      <w:sz w:val="20"/>
                      <w:szCs w:val="20"/>
                    </w:rPr>
                  </w:rPrChange>
                </w:rPr>
                <w:t>35</w:t>
              </w:r>
            </w:ins>
          </w:p>
        </w:tc>
        <w:tc>
          <w:tcPr>
            <w:tcW w:w="590" w:type="dxa"/>
            <w:tcBorders>
              <w:top w:val="nil"/>
              <w:left w:val="nil"/>
              <w:bottom w:val="single" w:sz="4" w:space="0" w:color="auto"/>
              <w:right w:val="single" w:sz="4" w:space="0" w:color="auto"/>
            </w:tcBorders>
            <w:shd w:val="clear" w:color="000000" w:fill="FFFFFF"/>
            <w:noWrap/>
            <w:vAlign w:val="center"/>
            <w:hideMark/>
          </w:tcPr>
          <w:p w14:paraId="267433A7" w14:textId="03666FA8" w:rsidR="0069225A" w:rsidRPr="0069225A" w:rsidRDefault="0069225A" w:rsidP="0069225A">
            <w:pPr>
              <w:spacing w:after="0" w:line="240" w:lineRule="auto"/>
              <w:jc w:val="center"/>
              <w:rPr>
                <w:ins w:id="28614" w:author="Hardik Malhotra" w:date="2021-09-30T23:51:00Z"/>
                <w:rFonts w:ascii="Verdana" w:eastAsia="Times New Roman" w:hAnsi="Verdana" w:cs="Times New Roman"/>
                <w:color w:val="000000" w:themeColor="text1"/>
                <w:sz w:val="10"/>
                <w:szCs w:val="10"/>
                <w:lang w:val="en-US"/>
                <w:rPrChange w:id="28615" w:author="Hardik Malhotra" w:date="2021-09-30T23:52:00Z">
                  <w:rPr>
                    <w:ins w:id="28616" w:author="Hardik Malhotra" w:date="2021-09-30T23:51:00Z"/>
                    <w:rFonts w:ascii="Verdana" w:eastAsia="Times New Roman" w:hAnsi="Verdana" w:cs="Times New Roman"/>
                    <w:color w:val="000000" w:themeColor="text1"/>
                    <w:sz w:val="10"/>
                    <w:szCs w:val="10"/>
                    <w:lang w:val="en-US"/>
                  </w:rPr>
                </w:rPrChange>
              </w:rPr>
            </w:pPr>
            <w:ins w:id="28617" w:author="Hardik Malhotra" w:date="2021-09-30T23:52:00Z">
              <w:r w:rsidRPr="0069225A">
                <w:rPr>
                  <w:rFonts w:ascii="Verdana" w:hAnsi="Verdana" w:cs="Arial"/>
                  <w:color w:val="000000"/>
                  <w:sz w:val="10"/>
                  <w:szCs w:val="10"/>
                  <w:rPrChange w:id="28618" w:author="Hardik Malhotra" w:date="2021-09-30T23:52:00Z">
                    <w:rPr>
                      <w:rFonts w:ascii="Arial" w:hAnsi="Arial" w:cs="Arial"/>
                      <w:b/>
                      <w:bCs/>
                      <w:color w:val="000000"/>
                      <w:sz w:val="20"/>
                      <w:szCs w:val="20"/>
                    </w:rPr>
                  </w:rPrChange>
                </w:rPr>
                <w:t>37</w:t>
              </w:r>
            </w:ins>
          </w:p>
        </w:tc>
        <w:tc>
          <w:tcPr>
            <w:tcW w:w="590" w:type="dxa"/>
            <w:tcBorders>
              <w:top w:val="nil"/>
              <w:left w:val="nil"/>
              <w:bottom w:val="single" w:sz="4" w:space="0" w:color="auto"/>
              <w:right w:val="single" w:sz="4" w:space="0" w:color="auto"/>
            </w:tcBorders>
            <w:shd w:val="clear" w:color="000000" w:fill="FFFFFF"/>
            <w:noWrap/>
            <w:vAlign w:val="center"/>
            <w:hideMark/>
          </w:tcPr>
          <w:p w14:paraId="52EE57C5" w14:textId="33AB1217" w:rsidR="0069225A" w:rsidRPr="0069225A" w:rsidRDefault="0069225A" w:rsidP="0069225A">
            <w:pPr>
              <w:spacing w:after="0" w:line="240" w:lineRule="auto"/>
              <w:jc w:val="center"/>
              <w:rPr>
                <w:ins w:id="28619" w:author="Hardik Malhotra" w:date="2021-09-30T23:51:00Z"/>
                <w:rFonts w:ascii="Verdana" w:eastAsia="Times New Roman" w:hAnsi="Verdana" w:cs="Times New Roman"/>
                <w:color w:val="000000" w:themeColor="text1"/>
                <w:sz w:val="10"/>
                <w:szCs w:val="10"/>
                <w:lang w:val="en-US"/>
                <w:rPrChange w:id="28620" w:author="Hardik Malhotra" w:date="2021-09-30T23:52:00Z">
                  <w:rPr>
                    <w:ins w:id="28621" w:author="Hardik Malhotra" w:date="2021-09-30T23:51:00Z"/>
                    <w:rFonts w:ascii="Verdana" w:eastAsia="Times New Roman" w:hAnsi="Verdana" w:cs="Times New Roman"/>
                    <w:color w:val="000000" w:themeColor="text1"/>
                    <w:sz w:val="10"/>
                    <w:szCs w:val="10"/>
                    <w:lang w:val="en-US"/>
                  </w:rPr>
                </w:rPrChange>
              </w:rPr>
            </w:pPr>
            <w:ins w:id="28622" w:author="Hardik Malhotra" w:date="2021-09-30T23:52:00Z">
              <w:r w:rsidRPr="0069225A">
                <w:rPr>
                  <w:rFonts w:ascii="Verdana" w:hAnsi="Verdana" w:cs="Arial"/>
                  <w:color w:val="000000"/>
                  <w:sz w:val="10"/>
                  <w:szCs w:val="10"/>
                  <w:rPrChange w:id="28623" w:author="Hardik Malhotra" w:date="2021-09-30T23:52:00Z">
                    <w:rPr>
                      <w:rFonts w:ascii="Arial" w:hAnsi="Arial" w:cs="Arial"/>
                      <w:b/>
                      <w:bCs/>
                      <w:color w:val="000000"/>
                      <w:sz w:val="20"/>
                      <w:szCs w:val="20"/>
                    </w:rPr>
                  </w:rPrChange>
                </w:rPr>
                <w:t>38</w:t>
              </w:r>
            </w:ins>
          </w:p>
        </w:tc>
        <w:tc>
          <w:tcPr>
            <w:tcW w:w="590" w:type="dxa"/>
            <w:tcBorders>
              <w:top w:val="nil"/>
              <w:left w:val="nil"/>
              <w:bottom w:val="single" w:sz="4" w:space="0" w:color="auto"/>
              <w:right w:val="single" w:sz="4" w:space="0" w:color="auto"/>
            </w:tcBorders>
            <w:shd w:val="clear" w:color="000000" w:fill="FFFFFF"/>
            <w:noWrap/>
            <w:vAlign w:val="center"/>
            <w:hideMark/>
          </w:tcPr>
          <w:p w14:paraId="1CAA130F" w14:textId="23EC2FFB" w:rsidR="0069225A" w:rsidRPr="0069225A" w:rsidRDefault="0069225A" w:rsidP="0069225A">
            <w:pPr>
              <w:spacing w:after="0" w:line="240" w:lineRule="auto"/>
              <w:jc w:val="center"/>
              <w:rPr>
                <w:ins w:id="28624" w:author="Hardik Malhotra" w:date="2021-09-30T23:51:00Z"/>
                <w:rFonts w:ascii="Verdana" w:eastAsia="Times New Roman" w:hAnsi="Verdana" w:cs="Times New Roman"/>
                <w:color w:val="000000" w:themeColor="text1"/>
                <w:sz w:val="10"/>
                <w:szCs w:val="10"/>
                <w:lang w:val="en-US"/>
                <w:rPrChange w:id="28625" w:author="Hardik Malhotra" w:date="2021-09-30T23:52:00Z">
                  <w:rPr>
                    <w:ins w:id="28626" w:author="Hardik Malhotra" w:date="2021-09-30T23:51:00Z"/>
                    <w:rFonts w:ascii="Verdana" w:eastAsia="Times New Roman" w:hAnsi="Verdana" w:cs="Times New Roman"/>
                    <w:color w:val="000000" w:themeColor="text1"/>
                    <w:sz w:val="10"/>
                    <w:szCs w:val="10"/>
                    <w:lang w:val="en-US"/>
                  </w:rPr>
                </w:rPrChange>
              </w:rPr>
            </w:pPr>
            <w:ins w:id="28627" w:author="Hardik Malhotra" w:date="2021-09-30T23:52:00Z">
              <w:r w:rsidRPr="0069225A">
                <w:rPr>
                  <w:rFonts w:ascii="Verdana" w:hAnsi="Verdana" w:cs="Arial"/>
                  <w:color w:val="000000"/>
                  <w:sz w:val="10"/>
                  <w:szCs w:val="10"/>
                  <w:rPrChange w:id="28628" w:author="Hardik Malhotra" w:date="2021-09-30T23:52:00Z">
                    <w:rPr>
                      <w:rFonts w:ascii="Arial" w:hAnsi="Arial" w:cs="Arial"/>
                      <w:b/>
                      <w:bCs/>
                      <w:color w:val="000000"/>
                      <w:sz w:val="20"/>
                      <w:szCs w:val="20"/>
                    </w:rPr>
                  </w:rPrChange>
                </w:rPr>
                <w:t>40</w:t>
              </w:r>
            </w:ins>
          </w:p>
        </w:tc>
        <w:tc>
          <w:tcPr>
            <w:tcW w:w="566" w:type="dxa"/>
            <w:tcBorders>
              <w:top w:val="nil"/>
              <w:left w:val="nil"/>
              <w:bottom w:val="single" w:sz="4" w:space="0" w:color="auto"/>
              <w:right w:val="single" w:sz="4" w:space="0" w:color="auto"/>
            </w:tcBorders>
            <w:shd w:val="clear" w:color="000000" w:fill="FFFFFF"/>
            <w:noWrap/>
            <w:vAlign w:val="center"/>
            <w:hideMark/>
          </w:tcPr>
          <w:p w14:paraId="43A9EEE8" w14:textId="1A70C50D" w:rsidR="0069225A" w:rsidRPr="0069225A" w:rsidRDefault="0069225A" w:rsidP="0069225A">
            <w:pPr>
              <w:spacing w:after="0" w:line="240" w:lineRule="auto"/>
              <w:jc w:val="center"/>
              <w:rPr>
                <w:ins w:id="28629" w:author="Hardik Malhotra" w:date="2021-09-30T23:51:00Z"/>
                <w:rFonts w:ascii="Verdana" w:eastAsia="Times New Roman" w:hAnsi="Verdana" w:cs="Times New Roman"/>
                <w:color w:val="000000" w:themeColor="text1"/>
                <w:sz w:val="10"/>
                <w:szCs w:val="10"/>
                <w:lang w:val="en-US"/>
                <w:rPrChange w:id="28630" w:author="Hardik Malhotra" w:date="2021-09-30T23:52:00Z">
                  <w:rPr>
                    <w:ins w:id="28631" w:author="Hardik Malhotra" w:date="2021-09-30T23:51:00Z"/>
                    <w:rFonts w:ascii="Verdana" w:eastAsia="Times New Roman" w:hAnsi="Verdana" w:cs="Times New Roman"/>
                    <w:color w:val="000000" w:themeColor="text1"/>
                    <w:sz w:val="10"/>
                    <w:szCs w:val="10"/>
                    <w:lang w:val="en-US"/>
                  </w:rPr>
                </w:rPrChange>
              </w:rPr>
            </w:pPr>
            <w:ins w:id="28632" w:author="Hardik Malhotra" w:date="2021-09-30T23:52:00Z">
              <w:r w:rsidRPr="0069225A">
                <w:rPr>
                  <w:rFonts w:ascii="Verdana" w:hAnsi="Verdana" w:cs="Arial"/>
                  <w:color w:val="000000"/>
                  <w:sz w:val="10"/>
                  <w:szCs w:val="10"/>
                  <w:rPrChange w:id="28633" w:author="Hardik Malhotra" w:date="2021-09-30T23:52:00Z">
                    <w:rPr>
                      <w:rFonts w:ascii="Arial" w:hAnsi="Arial" w:cs="Arial"/>
                      <w:b/>
                      <w:bCs/>
                      <w:color w:val="000000"/>
                      <w:sz w:val="20"/>
                      <w:szCs w:val="20"/>
                    </w:rPr>
                  </w:rPrChange>
                </w:rPr>
                <w:t>41</w:t>
              </w:r>
            </w:ins>
          </w:p>
        </w:tc>
      </w:tr>
      <w:tr w:rsidR="0069225A" w:rsidRPr="00257590" w14:paraId="68D3B306" w14:textId="77777777" w:rsidTr="00092529">
        <w:trPr>
          <w:trHeight w:val="334"/>
          <w:ins w:id="28634" w:author="Hardik Malhotra" w:date="2021-09-30T23:51:00Z"/>
        </w:trPr>
        <w:tc>
          <w:tcPr>
            <w:tcW w:w="1185" w:type="dxa"/>
            <w:tcBorders>
              <w:top w:val="nil"/>
              <w:left w:val="single" w:sz="4" w:space="0" w:color="auto"/>
              <w:bottom w:val="single" w:sz="4" w:space="0" w:color="auto"/>
              <w:right w:val="single" w:sz="4" w:space="0" w:color="auto"/>
            </w:tcBorders>
            <w:shd w:val="clear" w:color="000000" w:fill="FFFFFF"/>
            <w:noWrap/>
            <w:vAlign w:val="bottom"/>
            <w:hideMark/>
          </w:tcPr>
          <w:p w14:paraId="31EB7258" w14:textId="77777777" w:rsidR="0069225A" w:rsidRPr="00257590" w:rsidRDefault="0069225A" w:rsidP="0069225A">
            <w:pPr>
              <w:spacing w:after="0" w:line="240" w:lineRule="auto"/>
              <w:rPr>
                <w:ins w:id="28635" w:author="Hardik Malhotra" w:date="2021-09-30T23:51:00Z"/>
                <w:rFonts w:ascii="Verdana" w:eastAsia="Times New Roman" w:hAnsi="Verdana" w:cs="Times New Roman"/>
                <w:color w:val="000000"/>
                <w:sz w:val="10"/>
                <w:szCs w:val="10"/>
                <w:lang w:val="en-US"/>
              </w:rPr>
            </w:pPr>
            <w:ins w:id="28636" w:author="Hardik Malhotra" w:date="2021-09-30T23:51:00Z">
              <w:r w:rsidRPr="00257590">
                <w:rPr>
                  <w:rFonts w:ascii="Verdana" w:eastAsia="Times New Roman" w:hAnsi="Verdana" w:cs="Times New Roman"/>
                  <w:color w:val="000000"/>
                  <w:sz w:val="10"/>
                  <w:szCs w:val="10"/>
                  <w:lang w:val="en-US"/>
                </w:rPr>
                <w:t>Adhesives</w:t>
              </w:r>
            </w:ins>
          </w:p>
        </w:tc>
        <w:tc>
          <w:tcPr>
            <w:tcW w:w="519" w:type="dxa"/>
            <w:tcBorders>
              <w:top w:val="nil"/>
              <w:left w:val="nil"/>
              <w:bottom w:val="single" w:sz="4" w:space="0" w:color="auto"/>
              <w:right w:val="single" w:sz="4" w:space="0" w:color="auto"/>
            </w:tcBorders>
            <w:shd w:val="clear" w:color="000000" w:fill="FFFFFF"/>
            <w:noWrap/>
            <w:vAlign w:val="center"/>
            <w:hideMark/>
          </w:tcPr>
          <w:p w14:paraId="308E5E01" w14:textId="1A42F9FF" w:rsidR="0069225A" w:rsidRPr="0069225A" w:rsidRDefault="0069225A" w:rsidP="0069225A">
            <w:pPr>
              <w:spacing w:after="0" w:line="240" w:lineRule="auto"/>
              <w:jc w:val="center"/>
              <w:rPr>
                <w:ins w:id="28637" w:author="Hardik Malhotra" w:date="2021-09-30T23:51:00Z"/>
                <w:rFonts w:ascii="Verdana" w:eastAsia="Times New Roman" w:hAnsi="Verdana" w:cs="Times New Roman"/>
                <w:color w:val="000000" w:themeColor="text1"/>
                <w:sz w:val="10"/>
                <w:szCs w:val="10"/>
                <w:lang w:val="en-US"/>
                <w:rPrChange w:id="28638" w:author="Hardik Malhotra" w:date="2021-09-30T23:52:00Z">
                  <w:rPr>
                    <w:ins w:id="28639" w:author="Hardik Malhotra" w:date="2021-09-30T23:51:00Z"/>
                    <w:rFonts w:ascii="Verdana" w:eastAsia="Times New Roman" w:hAnsi="Verdana" w:cs="Times New Roman"/>
                    <w:color w:val="000000" w:themeColor="text1"/>
                    <w:sz w:val="10"/>
                    <w:szCs w:val="10"/>
                    <w:lang w:val="en-US"/>
                  </w:rPr>
                </w:rPrChange>
              </w:rPr>
            </w:pPr>
            <w:ins w:id="28640" w:author="Hardik Malhotra" w:date="2021-09-30T23:52:00Z">
              <w:r w:rsidRPr="0069225A">
                <w:rPr>
                  <w:rFonts w:ascii="Verdana" w:hAnsi="Verdana" w:cs="Arial"/>
                  <w:color w:val="000000"/>
                  <w:sz w:val="10"/>
                  <w:szCs w:val="10"/>
                  <w:rPrChange w:id="28641" w:author="Hardik Malhotra" w:date="2021-09-30T23:52:00Z">
                    <w:rPr>
                      <w:rFonts w:ascii="Arial" w:hAnsi="Arial" w:cs="Arial"/>
                      <w:b/>
                      <w:bCs/>
                      <w:color w:val="000000"/>
                      <w:sz w:val="20"/>
                      <w:szCs w:val="20"/>
                    </w:rPr>
                  </w:rPrChange>
                </w:rPr>
                <w:t>17</w:t>
              </w:r>
            </w:ins>
          </w:p>
        </w:tc>
        <w:tc>
          <w:tcPr>
            <w:tcW w:w="519" w:type="dxa"/>
            <w:tcBorders>
              <w:top w:val="nil"/>
              <w:left w:val="nil"/>
              <w:bottom w:val="single" w:sz="4" w:space="0" w:color="auto"/>
              <w:right w:val="single" w:sz="4" w:space="0" w:color="auto"/>
            </w:tcBorders>
            <w:shd w:val="clear" w:color="000000" w:fill="FFFFFF"/>
            <w:noWrap/>
            <w:vAlign w:val="center"/>
            <w:hideMark/>
          </w:tcPr>
          <w:p w14:paraId="60B92381" w14:textId="646B998C" w:rsidR="0069225A" w:rsidRPr="0069225A" w:rsidRDefault="0069225A" w:rsidP="0069225A">
            <w:pPr>
              <w:spacing w:after="0" w:line="240" w:lineRule="auto"/>
              <w:jc w:val="center"/>
              <w:rPr>
                <w:ins w:id="28642" w:author="Hardik Malhotra" w:date="2021-09-30T23:51:00Z"/>
                <w:rFonts w:ascii="Verdana" w:eastAsia="Times New Roman" w:hAnsi="Verdana" w:cs="Times New Roman"/>
                <w:color w:val="000000" w:themeColor="text1"/>
                <w:sz w:val="10"/>
                <w:szCs w:val="10"/>
                <w:lang w:val="en-US"/>
                <w:rPrChange w:id="28643" w:author="Hardik Malhotra" w:date="2021-09-30T23:52:00Z">
                  <w:rPr>
                    <w:ins w:id="28644" w:author="Hardik Malhotra" w:date="2021-09-30T23:51:00Z"/>
                    <w:rFonts w:ascii="Verdana" w:eastAsia="Times New Roman" w:hAnsi="Verdana" w:cs="Times New Roman"/>
                    <w:color w:val="000000" w:themeColor="text1"/>
                    <w:sz w:val="10"/>
                    <w:szCs w:val="10"/>
                    <w:lang w:val="en-US"/>
                  </w:rPr>
                </w:rPrChange>
              </w:rPr>
            </w:pPr>
            <w:ins w:id="28645" w:author="Hardik Malhotra" w:date="2021-09-30T23:52:00Z">
              <w:r w:rsidRPr="0069225A">
                <w:rPr>
                  <w:rFonts w:ascii="Verdana" w:hAnsi="Verdana" w:cs="Arial"/>
                  <w:color w:val="000000"/>
                  <w:sz w:val="10"/>
                  <w:szCs w:val="10"/>
                  <w:rPrChange w:id="28646" w:author="Hardik Malhotra" w:date="2021-09-30T23:52:00Z">
                    <w:rPr>
                      <w:rFonts w:ascii="Arial" w:hAnsi="Arial" w:cs="Arial"/>
                      <w:b/>
                      <w:bCs/>
                      <w:color w:val="000000"/>
                      <w:sz w:val="20"/>
                      <w:szCs w:val="20"/>
                    </w:rPr>
                  </w:rPrChange>
                </w:rPr>
                <w:t>18</w:t>
              </w:r>
            </w:ins>
          </w:p>
        </w:tc>
        <w:tc>
          <w:tcPr>
            <w:tcW w:w="519" w:type="dxa"/>
            <w:tcBorders>
              <w:top w:val="nil"/>
              <w:left w:val="nil"/>
              <w:bottom w:val="single" w:sz="4" w:space="0" w:color="auto"/>
              <w:right w:val="single" w:sz="4" w:space="0" w:color="auto"/>
            </w:tcBorders>
            <w:shd w:val="clear" w:color="000000" w:fill="FFFFFF"/>
            <w:noWrap/>
            <w:vAlign w:val="center"/>
            <w:hideMark/>
          </w:tcPr>
          <w:p w14:paraId="3993EF38" w14:textId="6F255DFC" w:rsidR="0069225A" w:rsidRPr="0069225A" w:rsidRDefault="0069225A" w:rsidP="0069225A">
            <w:pPr>
              <w:spacing w:after="0" w:line="240" w:lineRule="auto"/>
              <w:jc w:val="center"/>
              <w:rPr>
                <w:ins w:id="28647" w:author="Hardik Malhotra" w:date="2021-09-30T23:51:00Z"/>
                <w:rFonts w:ascii="Verdana" w:eastAsia="Times New Roman" w:hAnsi="Verdana" w:cs="Times New Roman"/>
                <w:color w:val="000000" w:themeColor="text1"/>
                <w:sz w:val="10"/>
                <w:szCs w:val="10"/>
                <w:lang w:val="en-US"/>
                <w:rPrChange w:id="28648" w:author="Hardik Malhotra" w:date="2021-09-30T23:52:00Z">
                  <w:rPr>
                    <w:ins w:id="28649" w:author="Hardik Malhotra" w:date="2021-09-30T23:51:00Z"/>
                    <w:rFonts w:ascii="Verdana" w:eastAsia="Times New Roman" w:hAnsi="Verdana" w:cs="Times New Roman"/>
                    <w:color w:val="000000" w:themeColor="text1"/>
                    <w:sz w:val="10"/>
                    <w:szCs w:val="10"/>
                    <w:lang w:val="en-US"/>
                  </w:rPr>
                </w:rPrChange>
              </w:rPr>
            </w:pPr>
            <w:ins w:id="28650" w:author="Hardik Malhotra" w:date="2021-09-30T23:52:00Z">
              <w:r w:rsidRPr="0069225A">
                <w:rPr>
                  <w:rFonts w:ascii="Verdana" w:hAnsi="Verdana" w:cs="Arial"/>
                  <w:color w:val="000000"/>
                  <w:sz w:val="10"/>
                  <w:szCs w:val="10"/>
                  <w:rPrChange w:id="28651" w:author="Hardik Malhotra" w:date="2021-09-30T23:52:00Z">
                    <w:rPr>
                      <w:rFonts w:ascii="Arial" w:hAnsi="Arial" w:cs="Arial"/>
                      <w:b/>
                      <w:bCs/>
                      <w:color w:val="000000"/>
                      <w:sz w:val="20"/>
                      <w:szCs w:val="20"/>
                    </w:rPr>
                  </w:rPrChange>
                </w:rPr>
                <w:t>18</w:t>
              </w:r>
            </w:ins>
          </w:p>
        </w:tc>
        <w:tc>
          <w:tcPr>
            <w:tcW w:w="520" w:type="dxa"/>
            <w:tcBorders>
              <w:top w:val="nil"/>
              <w:left w:val="nil"/>
              <w:bottom w:val="single" w:sz="4" w:space="0" w:color="auto"/>
              <w:right w:val="single" w:sz="4" w:space="0" w:color="auto"/>
            </w:tcBorders>
            <w:shd w:val="clear" w:color="000000" w:fill="FFFFFF"/>
            <w:noWrap/>
            <w:vAlign w:val="center"/>
            <w:hideMark/>
          </w:tcPr>
          <w:p w14:paraId="7B4D0BA3" w14:textId="40B408B5" w:rsidR="0069225A" w:rsidRPr="0069225A" w:rsidRDefault="0069225A" w:rsidP="0069225A">
            <w:pPr>
              <w:spacing w:after="0" w:line="240" w:lineRule="auto"/>
              <w:jc w:val="center"/>
              <w:rPr>
                <w:ins w:id="28652" w:author="Hardik Malhotra" w:date="2021-09-30T23:51:00Z"/>
                <w:rFonts w:ascii="Verdana" w:eastAsia="Times New Roman" w:hAnsi="Verdana" w:cs="Times New Roman"/>
                <w:color w:val="000000" w:themeColor="text1"/>
                <w:sz w:val="10"/>
                <w:szCs w:val="10"/>
                <w:lang w:val="en-US"/>
                <w:rPrChange w:id="28653" w:author="Hardik Malhotra" w:date="2021-09-30T23:52:00Z">
                  <w:rPr>
                    <w:ins w:id="28654" w:author="Hardik Malhotra" w:date="2021-09-30T23:51:00Z"/>
                    <w:rFonts w:ascii="Verdana" w:eastAsia="Times New Roman" w:hAnsi="Verdana" w:cs="Times New Roman"/>
                    <w:color w:val="000000" w:themeColor="text1"/>
                    <w:sz w:val="10"/>
                    <w:szCs w:val="10"/>
                    <w:lang w:val="en-US"/>
                  </w:rPr>
                </w:rPrChange>
              </w:rPr>
            </w:pPr>
            <w:ins w:id="28655" w:author="Hardik Malhotra" w:date="2021-09-30T23:52:00Z">
              <w:r w:rsidRPr="0069225A">
                <w:rPr>
                  <w:rFonts w:ascii="Verdana" w:hAnsi="Verdana" w:cs="Arial"/>
                  <w:color w:val="000000"/>
                  <w:sz w:val="10"/>
                  <w:szCs w:val="10"/>
                  <w:rPrChange w:id="28656" w:author="Hardik Malhotra" w:date="2021-09-30T23:52:00Z">
                    <w:rPr>
                      <w:rFonts w:ascii="Arial" w:hAnsi="Arial" w:cs="Arial"/>
                      <w:b/>
                      <w:bCs/>
                      <w:color w:val="000000"/>
                      <w:sz w:val="20"/>
                      <w:szCs w:val="20"/>
                    </w:rPr>
                  </w:rPrChange>
                </w:rPr>
                <w:t>18</w:t>
              </w:r>
            </w:ins>
          </w:p>
        </w:tc>
        <w:tc>
          <w:tcPr>
            <w:tcW w:w="593" w:type="dxa"/>
            <w:tcBorders>
              <w:top w:val="nil"/>
              <w:left w:val="nil"/>
              <w:bottom w:val="single" w:sz="4" w:space="0" w:color="auto"/>
              <w:right w:val="single" w:sz="4" w:space="0" w:color="auto"/>
            </w:tcBorders>
            <w:shd w:val="clear" w:color="000000" w:fill="FFFFFF"/>
            <w:noWrap/>
            <w:vAlign w:val="center"/>
            <w:hideMark/>
          </w:tcPr>
          <w:p w14:paraId="55C45351" w14:textId="15A803FD" w:rsidR="0069225A" w:rsidRPr="0069225A" w:rsidRDefault="0069225A" w:rsidP="0069225A">
            <w:pPr>
              <w:spacing w:after="0" w:line="240" w:lineRule="auto"/>
              <w:jc w:val="center"/>
              <w:rPr>
                <w:ins w:id="28657" w:author="Hardik Malhotra" w:date="2021-09-30T23:51:00Z"/>
                <w:rFonts w:ascii="Verdana" w:eastAsia="Times New Roman" w:hAnsi="Verdana" w:cs="Times New Roman"/>
                <w:color w:val="000000" w:themeColor="text1"/>
                <w:sz w:val="10"/>
                <w:szCs w:val="10"/>
                <w:lang w:val="en-US"/>
                <w:rPrChange w:id="28658" w:author="Hardik Malhotra" w:date="2021-09-30T23:52:00Z">
                  <w:rPr>
                    <w:ins w:id="28659" w:author="Hardik Malhotra" w:date="2021-09-30T23:51:00Z"/>
                    <w:rFonts w:ascii="Verdana" w:eastAsia="Times New Roman" w:hAnsi="Verdana" w:cs="Times New Roman"/>
                    <w:color w:val="000000" w:themeColor="text1"/>
                    <w:sz w:val="10"/>
                    <w:szCs w:val="10"/>
                    <w:lang w:val="en-US"/>
                  </w:rPr>
                </w:rPrChange>
              </w:rPr>
            </w:pPr>
            <w:ins w:id="28660" w:author="Hardik Malhotra" w:date="2021-09-30T23:52:00Z">
              <w:r w:rsidRPr="0069225A">
                <w:rPr>
                  <w:rFonts w:ascii="Verdana" w:hAnsi="Verdana" w:cs="Arial"/>
                  <w:color w:val="000000"/>
                  <w:sz w:val="10"/>
                  <w:szCs w:val="10"/>
                  <w:rPrChange w:id="28661" w:author="Hardik Malhotra" w:date="2021-09-30T23:52:00Z">
                    <w:rPr>
                      <w:rFonts w:ascii="Arial" w:hAnsi="Arial" w:cs="Arial"/>
                      <w:b/>
                      <w:bCs/>
                      <w:color w:val="000000"/>
                      <w:sz w:val="20"/>
                      <w:szCs w:val="20"/>
                    </w:rPr>
                  </w:rPrChange>
                </w:rPr>
                <w:t>18</w:t>
              </w:r>
            </w:ins>
          </w:p>
        </w:tc>
        <w:tc>
          <w:tcPr>
            <w:tcW w:w="590" w:type="dxa"/>
            <w:tcBorders>
              <w:top w:val="nil"/>
              <w:left w:val="nil"/>
              <w:bottom w:val="single" w:sz="4" w:space="0" w:color="auto"/>
              <w:right w:val="single" w:sz="4" w:space="0" w:color="auto"/>
            </w:tcBorders>
            <w:shd w:val="clear" w:color="000000" w:fill="FFFFFF"/>
            <w:noWrap/>
            <w:vAlign w:val="center"/>
            <w:hideMark/>
          </w:tcPr>
          <w:p w14:paraId="67BD21DD" w14:textId="4BF03D78" w:rsidR="0069225A" w:rsidRPr="0069225A" w:rsidRDefault="0069225A" w:rsidP="0069225A">
            <w:pPr>
              <w:spacing w:after="0" w:line="240" w:lineRule="auto"/>
              <w:jc w:val="center"/>
              <w:rPr>
                <w:ins w:id="28662" w:author="Hardik Malhotra" w:date="2021-09-30T23:51:00Z"/>
                <w:rFonts w:ascii="Verdana" w:eastAsia="Times New Roman" w:hAnsi="Verdana" w:cs="Times New Roman"/>
                <w:color w:val="000000" w:themeColor="text1"/>
                <w:sz w:val="10"/>
                <w:szCs w:val="10"/>
                <w:lang w:val="en-US"/>
                <w:rPrChange w:id="28663" w:author="Hardik Malhotra" w:date="2021-09-30T23:52:00Z">
                  <w:rPr>
                    <w:ins w:id="28664" w:author="Hardik Malhotra" w:date="2021-09-30T23:51:00Z"/>
                    <w:rFonts w:ascii="Verdana" w:eastAsia="Times New Roman" w:hAnsi="Verdana" w:cs="Times New Roman"/>
                    <w:color w:val="000000" w:themeColor="text1"/>
                    <w:sz w:val="10"/>
                    <w:szCs w:val="10"/>
                    <w:lang w:val="en-US"/>
                  </w:rPr>
                </w:rPrChange>
              </w:rPr>
            </w:pPr>
            <w:ins w:id="28665" w:author="Hardik Malhotra" w:date="2021-09-30T23:52:00Z">
              <w:r w:rsidRPr="0069225A">
                <w:rPr>
                  <w:rFonts w:ascii="Verdana" w:hAnsi="Verdana" w:cs="Arial"/>
                  <w:color w:val="000000"/>
                  <w:sz w:val="10"/>
                  <w:szCs w:val="10"/>
                  <w:rPrChange w:id="28666" w:author="Hardik Malhotra" w:date="2021-09-30T23:52:00Z">
                    <w:rPr>
                      <w:rFonts w:ascii="Arial" w:hAnsi="Arial" w:cs="Arial"/>
                      <w:b/>
                      <w:bCs/>
                      <w:color w:val="000000"/>
                      <w:sz w:val="20"/>
                      <w:szCs w:val="20"/>
                    </w:rPr>
                  </w:rPrChange>
                </w:rPr>
                <w:t>17</w:t>
              </w:r>
            </w:ins>
          </w:p>
        </w:tc>
        <w:tc>
          <w:tcPr>
            <w:tcW w:w="590" w:type="dxa"/>
            <w:tcBorders>
              <w:top w:val="nil"/>
              <w:left w:val="nil"/>
              <w:bottom w:val="single" w:sz="4" w:space="0" w:color="auto"/>
              <w:right w:val="single" w:sz="4" w:space="0" w:color="auto"/>
            </w:tcBorders>
            <w:shd w:val="clear" w:color="000000" w:fill="FFFFFF"/>
            <w:noWrap/>
            <w:vAlign w:val="center"/>
            <w:hideMark/>
          </w:tcPr>
          <w:p w14:paraId="5DC91A83" w14:textId="0683F1ED" w:rsidR="0069225A" w:rsidRPr="0069225A" w:rsidRDefault="0069225A" w:rsidP="0069225A">
            <w:pPr>
              <w:spacing w:after="0" w:line="240" w:lineRule="auto"/>
              <w:jc w:val="center"/>
              <w:rPr>
                <w:ins w:id="28667" w:author="Hardik Malhotra" w:date="2021-09-30T23:51:00Z"/>
                <w:rFonts w:ascii="Verdana" w:eastAsia="Times New Roman" w:hAnsi="Verdana" w:cs="Times New Roman"/>
                <w:color w:val="000000" w:themeColor="text1"/>
                <w:sz w:val="10"/>
                <w:szCs w:val="10"/>
                <w:lang w:val="en-US"/>
                <w:rPrChange w:id="28668" w:author="Hardik Malhotra" w:date="2021-09-30T23:52:00Z">
                  <w:rPr>
                    <w:ins w:id="28669" w:author="Hardik Malhotra" w:date="2021-09-30T23:51:00Z"/>
                    <w:rFonts w:ascii="Verdana" w:eastAsia="Times New Roman" w:hAnsi="Verdana" w:cs="Times New Roman"/>
                    <w:color w:val="000000" w:themeColor="text1"/>
                    <w:sz w:val="10"/>
                    <w:szCs w:val="10"/>
                    <w:lang w:val="en-US"/>
                  </w:rPr>
                </w:rPrChange>
              </w:rPr>
            </w:pPr>
            <w:ins w:id="28670" w:author="Hardik Malhotra" w:date="2021-09-30T23:52:00Z">
              <w:r w:rsidRPr="0069225A">
                <w:rPr>
                  <w:rFonts w:ascii="Verdana" w:hAnsi="Verdana" w:cs="Arial"/>
                  <w:color w:val="000000"/>
                  <w:sz w:val="10"/>
                  <w:szCs w:val="10"/>
                  <w:rPrChange w:id="28671" w:author="Hardik Malhotra" w:date="2021-09-30T23:52:00Z">
                    <w:rPr>
                      <w:rFonts w:ascii="Arial" w:hAnsi="Arial" w:cs="Arial"/>
                      <w:b/>
                      <w:bCs/>
                      <w:color w:val="000000"/>
                      <w:sz w:val="20"/>
                      <w:szCs w:val="20"/>
                    </w:rPr>
                  </w:rPrChange>
                </w:rPr>
                <w:t>19</w:t>
              </w:r>
            </w:ins>
          </w:p>
        </w:tc>
        <w:tc>
          <w:tcPr>
            <w:tcW w:w="590" w:type="dxa"/>
            <w:tcBorders>
              <w:top w:val="nil"/>
              <w:left w:val="nil"/>
              <w:bottom w:val="single" w:sz="4" w:space="0" w:color="auto"/>
              <w:right w:val="single" w:sz="4" w:space="0" w:color="auto"/>
            </w:tcBorders>
            <w:shd w:val="clear" w:color="000000" w:fill="FFFFFF"/>
            <w:noWrap/>
            <w:vAlign w:val="center"/>
            <w:hideMark/>
          </w:tcPr>
          <w:p w14:paraId="070AFDC4" w14:textId="7889F641" w:rsidR="0069225A" w:rsidRPr="0069225A" w:rsidRDefault="0069225A" w:rsidP="0069225A">
            <w:pPr>
              <w:spacing w:after="0" w:line="240" w:lineRule="auto"/>
              <w:jc w:val="center"/>
              <w:rPr>
                <w:ins w:id="28672" w:author="Hardik Malhotra" w:date="2021-09-30T23:51:00Z"/>
                <w:rFonts w:ascii="Verdana" w:eastAsia="Times New Roman" w:hAnsi="Verdana" w:cs="Times New Roman"/>
                <w:color w:val="000000" w:themeColor="text1"/>
                <w:sz w:val="10"/>
                <w:szCs w:val="10"/>
                <w:lang w:val="en-US"/>
                <w:rPrChange w:id="28673" w:author="Hardik Malhotra" w:date="2021-09-30T23:52:00Z">
                  <w:rPr>
                    <w:ins w:id="28674" w:author="Hardik Malhotra" w:date="2021-09-30T23:51:00Z"/>
                    <w:rFonts w:ascii="Verdana" w:eastAsia="Times New Roman" w:hAnsi="Verdana" w:cs="Times New Roman"/>
                    <w:color w:val="000000" w:themeColor="text1"/>
                    <w:sz w:val="10"/>
                    <w:szCs w:val="10"/>
                    <w:lang w:val="en-US"/>
                  </w:rPr>
                </w:rPrChange>
              </w:rPr>
            </w:pPr>
            <w:ins w:id="28675" w:author="Hardik Malhotra" w:date="2021-09-30T23:52:00Z">
              <w:r w:rsidRPr="0069225A">
                <w:rPr>
                  <w:rFonts w:ascii="Verdana" w:hAnsi="Verdana" w:cs="Arial"/>
                  <w:color w:val="000000"/>
                  <w:sz w:val="10"/>
                  <w:szCs w:val="10"/>
                  <w:rPrChange w:id="28676" w:author="Hardik Malhotra" w:date="2021-09-30T23:52:00Z">
                    <w:rPr>
                      <w:rFonts w:ascii="Arial" w:hAnsi="Arial" w:cs="Arial"/>
                      <w:b/>
                      <w:bCs/>
                      <w:color w:val="000000"/>
                      <w:sz w:val="20"/>
                      <w:szCs w:val="20"/>
                    </w:rPr>
                  </w:rPrChange>
                </w:rPr>
                <w:t>20</w:t>
              </w:r>
            </w:ins>
          </w:p>
        </w:tc>
        <w:tc>
          <w:tcPr>
            <w:tcW w:w="590" w:type="dxa"/>
            <w:tcBorders>
              <w:top w:val="nil"/>
              <w:left w:val="nil"/>
              <w:bottom w:val="single" w:sz="4" w:space="0" w:color="auto"/>
              <w:right w:val="single" w:sz="4" w:space="0" w:color="auto"/>
            </w:tcBorders>
            <w:shd w:val="clear" w:color="000000" w:fill="FFFFFF"/>
            <w:noWrap/>
            <w:vAlign w:val="center"/>
            <w:hideMark/>
          </w:tcPr>
          <w:p w14:paraId="4BB60A70" w14:textId="5936AC39" w:rsidR="0069225A" w:rsidRPr="0069225A" w:rsidRDefault="0069225A" w:rsidP="0069225A">
            <w:pPr>
              <w:spacing w:after="0" w:line="240" w:lineRule="auto"/>
              <w:jc w:val="center"/>
              <w:rPr>
                <w:ins w:id="28677" w:author="Hardik Malhotra" w:date="2021-09-30T23:51:00Z"/>
                <w:rFonts w:ascii="Verdana" w:eastAsia="Times New Roman" w:hAnsi="Verdana" w:cs="Times New Roman"/>
                <w:color w:val="000000" w:themeColor="text1"/>
                <w:sz w:val="10"/>
                <w:szCs w:val="10"/>
                <w:lang w:val="en-US"/>
                <w:rPrChange w:id="28678" w:author="Hardik Malhotra" w:date="2021-09-30T23:52:00Z">
                  <w:rPr>
                    <w:ins w:id="28679" w:author="Hardik Malhotra" w:date="2021-09-30T23:51:00Z"/>
                    <w:rFonts w:ascii="Verdana" w:eastAsia="Times New Roman" w:hAnsi="Verdana" w:cs="Times New Roman"/>
                    <w:color w:val="000000" w:themeColor="text1"/>
                    <w:sz w:val="10"/>
                    <w:szCs w:val="10"/>
                    <w:lang w:val="en-US"/>
                  </w:rPr>
                </w:rPrChange>
              </w:rPr>
            </w:pPr>
            <w:ins w:id="28680" w:author="Hardik Malhotra" w:date="2021-09-30T23:52:00Z">
              <w:r w:rsidRPr="0069225A">
                <w:rPr>
                  <w:rFonts w:ascii="Verdana" w:hAnsi="Verdana" w:cs="Arial"/>
                  <w:color w:val="000000"/>
                  <w:sz w:val="10"/>
                  <w:szCs w:val="10"/>
                  <w:rPrChange w:id="28681" w:author="Hardik Malhotra" w:date="2021-09-30T23:52:00Z">
                    <w:rPr>
                      <w:rFonts w:ascii="Arial" w:hAnsi="Arial" w:cs="Arial"/>
                      <w:b/>
                      <w:bCs/>
                      <w:color w:val="000000"/>
                      <w:sz w:val="20"/>
                      <w:szCs w:val="20"/>
                    </w:rPr>
                  </w:rPrChange>
                </w:rPr>
                <w:t>21</w:t>
              </w:r>
            </w:ins>
          </w:p>
        </w:tc>
        <w:tc>
          <w:tcPr>
            <w:tcW w:w="590" w:type="dxa"/>
            <w:tcBorders>
              <w:top w:val="nil"/>
              <w:left w:val="nil"/>
              <w:bottom w:val="single" w:sz="4" w:space="0" w:color="auto"/>
              <w:right w:val="single" w:sz="4" w:space="0" w:color="auto"/>
            </w:tcBorders>
            <w:shd w:val="clear" w:color="000000" w:fill="FFFFFF"/>
            <w:noWrap/>
            <w:vAlign w:val="center"/>
            <w:hideMark/>
          </w:tcPr>
          <w:p w14:paraId="21BB5A68" w14:textId="5E9C2A84" w:rsidR="0069225A" w:rsidRPr="0069225A" w:rsidRDefault="0069225A" w:rsidP="0069225A">
            <w:pPr>
              <w:spacing w:after="0" w:line="240" w:lineRule="auto"/>
              <w:jc w:val="center"/>
              <w:rPr>
                <w:ins w:id="28682" w:author="Hardik Malhotra" w:date="2021-09-30T23:51:00Z"/>
                <w:rFonts w:ascii="Verdana" w:eastAsia="Times New Roman" w:hAnsi="Verdana" w:cs="Times New Roman"/>
                <w:color w:val="000000" w:themeColor="text1"/>
                <w:sz w:val="10"/>
                <w:szCs w:val="10"/>
                <w:lang w:val="en-US"/>
                <w:rPrChange w:id="28683" w:author="Hardik Malhotra" w:date="2021-09-30T23:52:00Z">
                  <w:rPr>
                    <w:ins w:id="28684" w:author="Hardik Malhotra" w:date="2021-09-30T23:51:00Z"/>
                    <w:rFonts w:ascii="Verdana" w:eastAsia="Times New Roman" w:hAnsi="Verdana" w:cs="Times New Roman"/>
                    <w:color w:val="000000" w:themeColor="text1"/>
                    <w:sz w:val="10"/>
                    <w:szCs w:val="10"/>
                    <w:lang w:val="en-US"/>
                  </w:rPr>
                </w:rPrChange>
              </w:rPr>
            </w:pPr>
            <w:ins w:id="28685" w:author="Hardik Malhotra" w:date="2021-09-30T23:52:00Z">
              <w:r w:rsidRPr="0069225A">
                <w:rPr>
                  <w:rFonts w:ascii="Verdana" w:hAnsi="Verdana" w:cs="Arial"/>
                  <w:color w:val="000000"/>
                  <w:sz w:val="10"/>
                  <w:szCs w:val="10"/>
                  <w:rPrChange w:id="28686" w:author="Hardik Malhotra" w:date="2021-09-30T23:52:00Z">
                    <w:rPr>
                      <w:rFonts w:ascii="Arial" w:hAnsi="Arial" w:cs="Arial"/>
                      <w:b/>
                      <w:bCs/>
                      <w:color w:val="000000"/>
                      <w:sz w:val="20"/>
                      <w:szCs w:val="20"/>
                    </w:rPr>
                  </w:rPrChange>
                </w:rPr>
                <w:t>22</w:t>
              </w:r>
            </w:ins>
          </w:p>
        </w:tc>
        <w:tc>
          <w:tcPr>
            <w:tcW w:w="590" w:type="dxa"/>
            <w:tcBorders>
              <w:top w:val="nil"/>
              <w:left w:val="nil"/>
              <w:bottom w:val="single" w:sz="4" w:space="0" w:color="auto"/>
              <w:right w:val="single" w:sz="4" w:space="0" w:color="auto"/>
            </w:tcBorders>
            <w:shd w:val="clear" w:color="000000" w:fill="FFFFFF"/>
            <w:noWrap/>
            <w:vAlign w:val="center"/>
            <w:hideMark/>
          </w:tcPr>
          <w:p w14:paraId="2B881AF4" w14:textId="3BC663AA" w:rsidR="0069225A" w:rsidRPr="0069225A" w:rsidRDefault="0069225A" w:rsidP="0069225A">
            <w:pPr>
              <w:spacing w:after="0" w:line="240" w:lineRule="auto"/>
              <w:jc w:val="center"/>
              <w:rPr>
                <w:ins w:id="28687" w:author="Hardik Malhotra" w:date="2021-09-30T23:51:00Z"/>
                <w:rFonts w:ascii="Verdana" w:eastAsia="Times New Roman" w:hAnsi="Verdana" w:cs="Times New Roman"/>
                <w:color w:val="000000" w:themeColor="text1"/>
                <w:sz w:val="10"/>
                <w:szCs w:val="10"/>
                <w:lang w:val="en-US"/>
                <w:rPrChange w:id="28688" w:author="Hardik Malhotra" w:date="2021-09-30T23:52:00Z">
                  <w:rPr>
                    <w:ins w:id="28689" w:author="Hardik Malhotra" w:date="2021-09-30T23:51:00Z"/>
                    <w:rFonts w:ascii="Verdana" w:eastAsia="Times New Roman" w:hAnsi="Verdana" w:cs="Times New Roman"/>
                    <w:color w:val="000000" w:themeColor="text1"/>
                    <w:sz w:val="10"/>
                    <w:szCs w:val="10"/>
                    <w:lang w:val="en-US"/>
                  </w:rPr>
                </w:rPrChange>
              </w:rPr>
            </w:pPr>
            <w:ins w:id="28690" w:author="Hardik Malhotra" w:date="2021-09-30T23:52:00Z">
              <w:r w:rsidRPr="0069225A">
                <w:rPr>
                  <w:rFonts w:ascii="Verdana" w:hAnsi="Verdana" w:cs="Arial"/>
                  <w:color w:val="000000"/>
                  <w:sz w:val="10"/>
                  <w:szCs w:val="10"/>
                  <w:rPrChange w:id="28691" w:author="Hardik Malhotra" w:date="2021-09-30T23:52:00Z">
                    <w:rPr>
                      <w:rFonts w:ascii="Arial" w:hAnsi="Arial" w:cs="Arial"/>
                      <w:b/>
                      <w:bCs/>
                      <w:color w:val="000000"/>
                      <w:sz w:val="20"/>
                      <w:szCs w:val="20"/>
                    </w:rPr>
                  </w:rPrChange>
                </w:rPr>
                <w:t>23</w:t>
              </w:r>
            </w:ins>
          </w:p>
        </w:tc>
        <w:tc>
          <w:tcPr>
            <w:tcW w:w="590" w:type="dxa"/>
            <w:tcBorders>
              <w:top w:val="nil"/>
              <w:left w:val="nil"/>
              <w:bottom w:val="single" w:sz="4" w:space="0" w:color="auto"/>
              <w:right w:val="single" w:sz="4" w:space="0" w:color="auto"/>
            </w:tcBorders>
            <w:shd w:val="clear" w:color="000000" w:fill="FFFFFF"/>
            <w:noWrap/>
            <w:vAlign w:val="center"/>
            <w:hideMark/>
          </w:tcPr>
          <w:p w14:paraId="1F7ECDF2" w14:textId="684E6301" w:rsidR="0069225A" w:rsidRPr="0069225A" w:rsidRDefault="0069225A" w:rsidP="0069225A">
            <w:pPr>
              <w:spacing w:after="0" w:line="240" w:lineRule="auto"/>
              <w:jc w:val="center"/>
              <w:rPr>
                <w:ins w:id="28692" w:author="Hardik Malhotra" w:date="2021-09-30T23:51:00Z"/>
                <w:rFonts w:ascii="Verdana" w:eastAsia="Times New Roman" w:hAnsi="Verdana" w:cs="Times New Roman"/>
                <w:color w:val="000000" w:themeColor="text1"/>
                <w:sz w:val="10"/>
                <w:szCs w:val="10"/>
                <w:lang w:val="en-US"/>
                <w:rPrChange w:id="28693" w:author="Hardik Malhotra" w:date="2021-09-30T23:52:00Z">
                  <w:rPr>
                    <w:ins w:id="28694" w:author="Hardik Malhotra" w:date="2021-09-30T23:51:00Z"/>
                    <w:rFonts w:ascii="Verdana" w:eastAsia="Times New Roman" w:hAnsi="Verdana" w:cs="Times New Roman"/>
                    <w:color w:val="000000" w:themeColor="text1"/>
                    <w:sz w:val="10"/>
                    <w:szCs w:val="10"/>
                    <w:lang w:val="en-US"/>
                  </w:rPr>
                </w:rPrChange>
              </w:rPr>
            </w:pPr>
            <w:ins w:id="28695" w:author="Hardik Malhotra" w:date="2021-09-30T23:52:00Z">
              <w:r w:rsidRPr="0069225A">
                <w:rPr>
                  <w:rFonts w:ascii="Verdana" w:hAnsi="Verdana" w:cs="Arial"/>
                  <w:color w:val="000000"/>
                  <w:sz w:val="10"/>
                  <w:szCs w:val="10"/>
                  <w:rPrChange w:id="28696" w:author="Hardik Malhotra" w:date="2021-09-30T23:52:00Z">
                    <w:rPr>
                      <w:rFonts w:ascii="Arial" w:hAnsi="Arial" w:cs="Arial"/>
                      <w:b/>
                      <w:bCs/>
                      <w:color w:val="000000"/>
                      <w:sz w:val="20"/>
                      <w:szCs w:val="20"/>
                    </w:rPr>
                  </w:rPrChange>
                </w:rPr>
                <w:t>24</w:t>
              </w:r>
            </w:ins>
          </w:p>
        </w:tc>
        <w:tc>
          <w:tcPr>
            <w:tcW w:w="590" w:type="dxa"/>
            <w:tcBorders>
              <w:top w:val="nil"/>
              <w:left w:val="nil"/>
              <w:bottom w:val="single" w:sz="4" w:space="0" w:color="auto"/>
              <w:right w:val="single" w:sz="4" w:space="0" w:color="auto"/>
            </w:tcBorders>
            <w:shd w:val="clear" w:color="000000" w:fill="FFFFFF"/>
            <w:noWrap/>
            <w:vAlign w:val="center"/>
            <w:hideMark/>
          </w:tcPr>
          <w:p w14:paraId="5EAF8571" w14:textId="045573AC" w:rsidR="0069225A" w:rsidRPr="0069225A" w:rsidRDefault="0069225A" w:rsidP="0069225A">
            <w:pPr>
              <w:spacing w:after="0" w:line="240" w:lineRule="auto"/>
              <w:jc w:val="center"/>
              <w:rPr>
                <w:ins w:id="28697" w:author="Hardik Malhotra" w:date="2021-09-30T23:51:00Z"/>
                <w:rFonts w:ascii="Verdana" w:eastAsia="Times New Roman" w:hAnsi="Verdana" w:cs="Times New Roman"/>
                <w:color w:val="000000" w:themeColor="text1"/>
                <w:sz w:val="10"/>
                <w:szCs w:val="10"/>
                <w:lang w:val="en-US"/>
                <w:rPrChange w:id="28698" w:author="Hardik Malhotra" w:date="2021-09-30T23:52:00Z">
                  <w:rPr>
                    <w:ins w:id="28699" w:author="Hardik Malhotra" w:date="2021-09-30T23:51:00Z"/>
                    <w:rFonts w:ascii="Verdana" w:eastAsia="Times New Roman" w:hAnsi="Verdana" w:cs="Times New Roman"/>
                    <w:color w:val="000000" w:themeColor="text1"/>
                    <w:sz w:val="10"/>
                    <w:szCs w:val="10"/>
                    <w:lang w:val="en-US"/>
                  </w:rPr>
                </w:rPrChange>
              </w:rPr>
            </w:pPr>
            <w:ins w:id="28700" w:author="Hardik Malhotra" w:date="2021-09-30T23:52:00Z">
              <w:r w:rsidRPr="0069225A">
                <w:rPr>
                  <w:rFonts w:ascii="Verdana" w:hAnsi="Verdana" w:cs="Arial"/>
                  <w:color w:val="000000"/>
                  <w:sz w:val="10"/>
                  <w:szCs w:val="10"/>
                  <w:rPrChange w:id="28701" w:author="Hardik Malhotra" w:date="2021-09-30T23:52:00Z">
                    <w:rPr>
                      <w:rFonts w:ascii="Arial" w:hAnsi="Arial" w:cs="Arial"/>
                      <w:b/>
                      <w:bCs/>
                      <w:color w:val="000000"/>
                      <w:sz w:val="20"/>
                      <w:szCs w:val="20"/>
                    </w:rPr>
                  </w:rPrChange>
                </w:rPr>
                <w:t>25</w:t>
              </w:r>
            </w:ins>
          </w:p>
        </w:tc>
        <w:tc>
          <w:tcPr>
            <w:tcW w:w="590" w:type="dxa"/>
            <w:tcBorders>
              <w:top w:val="nil"/>
              <w:left w:val="nil"/>
              <w:bottom w:val="single" w:sz="4" w:space="0" w:color="auto"/>
              <w:right w:val="single" w:sz="4" w:space="0" w:color="auto"/>
            </w:tcBorders>
            <w:shd w:val="clear" w:color="000000" w:fill="FFFFFF"/>
            <w:noWrap/>
            <w:vAlign w:val="center"/>
            <w:hideMark/>
          </w:tcPr>
          <w:p w14:paraId="0E9F39AA" w14:textId="75C72A11" w:rsidR="0069225A" w:rsidRPr="0069225A" w:rsidRDefault="0069225A" w:rsidP="0069225A">
            <w:pPr>
              <w:spacing w:after="0" w:line="240" w:lineRule="auto"/>
              <w:jc w:val="center"/>
              <w:rPr>
                <w:ins w:id="28702" w:author="Hardik Malhotra" w:date="2021-09-30T23:51:00Z"/>
                <w:rFonts w:ascii="Verdana" w:eastAsia="Times New Roman" w:hAnsi="Verdana" w:cs="Times New Roman"/>
                <w:color w:val="000000" w:themeColor="text1"/>
                <w:sz w:val="10"/>
                <w:szCs w:val="10"/>
                <w:lang w:val="en-US"/>
                <w:rPrChange w:id="28703" w:author="Hardik Malhotra" w:date="2021-09-30T23:52:00Z">
                  <w:rPr>
                    <w:ins w:id="28704" w:author="Hardik Malhotra" w:date="2021-09-30T23:51:00Z"/>
                    <w:rFonts w:ascii="Verdana" w:eastAsia="Times New Roman" w:hAnsi="Verdana" w:cs="Times New Roman"/>
                    <w:color w:val="000000" w:themeColor="text1"/>
                    <w:sz w:val="10"/>
                    <w:szCs w:val="10"/>
                    <w:lang w:val="en-US"/>
                  </w:rPr>
                </w:rPrChange>
              </w:rPr>
            </w:pPr>
            <w:ins w:id="28705" w:author="Hardik Malhotra" w:date="2021-09-30T23:52:00Z">
              <w:r w:rsidRPr="0069225A">
                <w:rPr>
                  <w:rFonts w:ascii="Verdana" w:hAnsi="Verdana" w:cs="Arial"/>
                  <w:color w:val="000000"/>
                  <w:sz w:val="10"/>
                  <w:szCs w:val="10"/>
                  <w:rPrChange w:id="28706" w:author="Hardik Malhotra" w:date="2021-09-30T23:52:00Z">
                    <w:rPr>
                      <w:rFonts w:ascii="Arial" w:hAnsi="Arial" w:cs="Arial"/>
                      <w:b/>
                      <w:bCs/>
                      <w:color w:val="000000"/>
                      <w:sz w:val="20"/>
                      <w:szCs w:val="20"/>
                    </w:rPr>
                  </w:rPrChange>
                </w:rPr>
                <w:t>26</w:t>
              </w:r>
            </w:ins>
          </w:p>
        </w:tc>
        <w:tc>
          <w:tcPr>
            <w:tcW w:w="590" w:type="dxa"/>
            <w:tcBorders>
              <w:top w:val="nil"/>
              <w:left w:val="nil"/>
              <w:bottom w:val="single" w:sz="4" w:space="0" w:color="auto"/>
              <w:right w:val="single" w:sz="4" w:space="0" w:color="auto"/>
            </w:tcBorders>
            <w:shd w:val="clear" w:color="000000" w:fill="FFFFFF"/>
            <w:noWrap/>
            <w:vAlign w:val="center"/>
            <w:hideMark/>
          </w:tcPr>
          <w:p w14:paraId="0D73DAAB" w14:textId="14B23608" w:rsidR="0069225A" w:rsidRPr="0069225A" w:rsidRDefault="0069225A" w:rsidP="0069225A">
            <w:pPr>
              <w:spacing w:after="0" w:line="240" w:lineRule="auto"/>
              <w:jc w:val="center"/>
              <w:rPr>
                <w:ins w:id="28707" w:author="Hardik Malhotra" w:date="2021-09-30T23:51:00Z"/>
                <w:rFonts w:ascii="Verdana" w:eastAsia="Times New Roman" w:hAnsi="Verdana" w:cs="Times New Roman"/>
                <w:color w:val="000000" w:themeColor="text1"/>
                <w:sz w:val="10"/>
                <w:szCs w:val="10"/>
                <w:lang w:val="en-US"/>
                <w:rPrChange w:id="28708" w:author="Hardik Malhotra" w:date="2021-09-30T23:52:00Z">
                  <w:rPr>
                    <w:ins w:id="28709" w:author="Hardik Malhotra" w:date="2021-09-30T23:51:00Z"/>
                    <w:rFonts w:ascii="Verdana" w:eastAsia="Times New Roman" w:hAnsi="Verdana" w:cs="Times New Roman"/>
                    <w:color w:val="000000" w:themeColor="text1"/>
                    <w:sz w:val="10"/>
                    <w:szCs w:val="10"/>
                    <w:lang w:val="en-US"/>
                  </w:rPr>
                </w:rPrChange>
              </w:rPr>
            </w:pPr>
            <w:ins w:id="28710" w:author="Hardik Malhotra" w:date="2021-09-30T23:52:00Z">
              <w:r w:rsidRPr="0069225A">
                <w:rPr>
                  <w:rFonts w:ascii="Verdana" w:hAnsi="Verdana" w:cs="Arial"/>
                  <w:color w:val="000000"/>
                  <w:sz w:val="10"/>
                  <w:szCs w:val="10"/>
                  <w:rPrChange w:id="28711" w:author="Hardik Malhotra" w:date="2021-09-30T23:52:00Z">
                    <w:rPr>
                      <w:rFonts w:ascii="Arial" w:hAnsi="Arial" w:cs="Arial"/>
                      <w:b/>
                      <w:bCs/>
                      <w:color w:val="000000"/>
                      <w:sz w:val="20"/>
                      <w:szCs w:val="20"/>
                    </w:rPr>
                  </w:rPrChange>
                </w:rPr>
                <w:t>27</w:t>
              </w:r>
            </w:ins>
          </w:p>
        </w:tc>
        <w:tc>
          <w:tcPr>
            <w:tcW w:w="566" w:type="dxa"/>
            <w:tcBorders>
              <w:top w:val="nil"/>
              <w:left w:val="nil"/>
              <w:bottom w:val="single" w:sz="4" w:space="0" w:color="auto"/>
              <w:right w:val="single" w:sz="4" w:space="0" w:color="auto"/>
            </w:tcBorders>
            <w:shd w:val="clear" w:color="000000" w:fill="FFFFFF"/>
            <w:noWrap/>
            <w:vAlign w:val="center"/>
            <w:hideMark/>
          </w:tcPr>
          <w:p w14:paraId="30989688" w14:textId="1A0E012D" w:rsidR="0069225A" w:rsidRPr="0069225A" w:rsidRDefault="0069225A" w:rsidP="0069225A">
            <w:pPr>
              <w:spacing w:after="0" w:line="240" w:lineRule="auto"/>
              <w:jc w:val="center"/>
              <w:rPr>
                <w:ins w:id="28712" w:author="Hardik Malhotra" w:date="2021-09-30T23:51:00Z"/>
                <w:rFonts w:ascii="Verdana" w:eastAsia="Times New Roman" w:hAnsi="Verdana" w:cs="Times New Roman"/>
                <w:color w:val="000000" w:themeColor="text1"/>
                <w:sz w:val="10"/>
                <w:szCs w:val="10"/>
                <w:lang w:val="en-US"/>
                <w:rPrChange w:id="28713" w:author="Hardik Malhotra" w:date="2021-09-30T23:52:00Z">
                  <w:rPr>
                    <w:ins w:id="28714" w:author="Hardik Malhotra" w:date="2021-09-30T23:51:00Z"/>
                    <w:rFonts w:ascii="Verdana" w:eastAsia="Times New Roman" w:hAnsi="Verdana" w:cs="Times New Roman"/>
                    <w:color w:val="000000" w:themeColor="text1"/>
                    <w:sz w:val="10"/>
                    <w:szCs w:val="10"/>
                    <w:lang w:val="en-US"/>
                  </w:rPr>
                </w:rPrChange>
              </w:rPr>
            </w:pPr>
            <w:ins w:id="28715" w:author="Hardik Malhotra" w:date="2021-09-30T23:52:00Z">
              <w:r w:rsidRPr="0069225A">
                <w:rPr>
                  <w:rFonts w:ascii="Verdana" w:hAnsi="Verdana" w:cs="Arial"/>
                  <w:color w:val="000000"/>
                  <w:sz w:val="10"/>
                  <w:szCs w:val="10"/>
                  <w:rPrChange w:id="28716" w:author="Hardik Malhotra" w:date="2021-09-30T23:52:00Z">
                    <w:rPr>
                      <w:rFonts w:ascii="Arial" w:hAnsi="Arial" w:cs="Arial"/>
                      <w:b/>
                      <w:bCs/>
                      <w:color w:val="000000"/>
                      <w:sz w:val="20"/>
                      <w:szCs w:val="20"/>
                    </w:rPr>
                  </w:rPrChange>
                </w:rPr>
                <w:t>28</w:t>
              </w:r>
            </w:ins>
          </w:p>
        </w:tc>
      </w:tr>
      <w:tr w:rsidR="0069225A" w:rsidRPr="00257590" w14:paraId="0BDCADAE" w14:textId="77777777" w:rsidTr="00092529">
        <w:trPr>
          <w:trHeight w:val="334"/>
          <w:ins w:id="28717" w:author="Hardik Malhotra" w:date="2021-09-30T23:51:00Z"/>
        </w:trPr>
        <w:tc>
          <w:tcPr>
            <w:tcW w:w="1185" w:type="dxa"/>
            <w:tcBorders>
              <w:top w:val="nil"/>
              <w:left w:val="single" w:sz="4" w:space="0" w:color="auto"/>
              <w:bottom w:val="single" w:sz="4" w:space="0" w:color="auto"/>
              <w:right w:val="single" w:sz="4" w:space="0" w:color="auto"/>
            </w:tcBorders>
            <w:shd w:val="clear" w:color="000000" w:fill="FFFFFF"/>
            <w:noWrap/>
            <w:vAlign w:val="bottom"/>
            <w:hideMark/>
          </w:tcPr>
          <w:p w14:paraId="1C87E24C" w14:textId="77777777" w:rsidR="0069225A" w:rsidRPr="00257590" w:rsidRDefault="0069225A" w:rsidP="0069225A">
            <w:pPr>
              <w:spacing w:after="0" w:line="240" w:lineRule="auto"/>
              <w:rPr>
                <w:ins w:id="28718" w:author="Hardik Malhotra" w:date="2021-09-30T23:51:00Z"/>
                <w:rFonts w:ascii="Verdana" w:eastAsia="Times New Roman" w:hAnsi="Verdana" w:cs="Times New Roman"/>
                <w:color w:val="000000"/>
                <w:sz w:val="10"/>
                <w:szCs w:val="10"/>
                <w:lang w:val="en-US"/>
              </w:rPr>
            </w:pPr>
            <w:ins w:id="28719" w:author="Hardik Malhotra" w:date="2021-09-30T23:51:00Z">
              <w:r w:rsidRPr="00257590">
                <w:rPr>
                  <w:rFonts w:ascii="Verdana" w:eastAsia="Times New Roman" w:hAnsi="Verdana" w:cs="Times New Roman"/>
                  <w:color w:val="000000"/>
                  <w:sz w:val="10"/>
                  <w:szCs w:val="10"/>
                  <w:lang w:val="en-US"/>
                </w:rPr>
                <w:t>Others</w:t>
              </w:r>
            </w:ins>
          </w:p>
        </w:tc>
        <w:tc>
          <w:tcPr>
            <w:tcW w:w="519" w:type="dxa"/>
            <w:tcBorders>
              <w:top w:val="nil"/>
              <w:left w:val="nil"/>
              <w:bottom w:val="single" w:sz="4" w:space="0" w:color="auto"/>
              <w:right w:val="single" w:sz="4" w:space="0" w:color="auto"/>
            </w:tcBorders>
            <w:shd w:val="clear" w:color="000000" w:fill="FFFFFF"/>
            <w:noWrap/>
            <w:vAlign w:val="center"/>
            <w:hideMark/>
          </w:tcPr>
          <w:p w14:paraId="24012D6A" w14:textId="5E008EDC" w:rsidR="0069225A" w:rsidRPr="0069225A" w:rsidRDefault="0069225A" w:rsidP="0069225A">
            <w:pPr>
              <w:spacing w:after="0" w:line="240" w:lineRule="auto"/>
              <w:jc w:val="center"/>
              <w:rPr>
                <w:ins w:id="28720" w:author="Hardik Malhotra" w:date="2021-09-30T23:51:00Z"/>
                <w:rFonts w:ascii="Verdana" w:eastAsia="Times New Roman" w:hAnsi="Verdana" w:cs="Times New Roman"/>
                <w:color w:val="000000" w:themeColor="text1"/>
                <w:sz w:val="10"/>
                <w:szCs w:val="10"/>
                <w:lang w:val="en-US"/>
                <w:rPrChange w:id="28721" w:author="Hardik Malhotra" w:date="2021-09-30T23:52:00Z">
                  <w:rPr>
                    <w:ins w:id="28722" w:author="Hardik Malhotra" w:date="2021-09-30T23:51:00Z"/>
                    <w:rFonts w:ascii="Verdana" w:eastAsia="Times New Roman" w:hAnsi="Verdana" w:cs="Times New Roman"/>
                    <w:color w:val="000000" w:themeColor="text1"/>
                    <w:sz w:val="10"/>
                    <w:szCs w:val="10"/>
                    <w:lang w:val="en-US"/>
                  </w:rPr>
                </w:rPrChange>
              </w:rPr>
            </w:pPr>
            <w:ins w:id="28723" w:author="Hardik Malhotra" w:date="2021-09-30T23:52:00Z">
              <w:r w:rsidRPr="0069225A">
                <w:rPr>
                  <w:rFonts w:ascii="Verdana" w:hAnsi="Verdana" w:cs="Arial"/>
                  <w:color w:val="000000"/>
                  <w:sz w:val="10"/>
                  <w:szCs w:val="10"/>
                  <w:rPrChange w:id="28724" w:author="Hardik Malhotra" w:date="2021-09-30T23:52:00Z">
                    <w:rPr>
                      <w:rFonts w:ascii="Arial" w:hAnsi="Arial" w:cs="Arial"/>
                      <w:b/>
                      <w:bCs/>
                      <w:color w:val="000000"/>
                      <w:sz w:val="20"/>
                      <w:szCs w:val="20"/>
                    </w:rPr>
                  </w:rPrChange>
                </w:rPr>
                <w:t>13</w:t>
              </w:r>
            </w:ins>
          </w:p>
        </w:tc>
        <w:tc>
          <w:tcPr>
            <w:tcW w:w="519" w:type="dxa"/>
            <w:tcBorders>
              <w:top w:val="nil"/>
              <w:left w:val="nil"/>
              <w:bottom w:val="single" w:sz="4" w:space="0" w:color="auto"/>
              <w:right w:val="single" w:sz="4" w:space="0" w:color="auto"/>
            </w:tcBorders>
            <w:shd w:val="clear" w:color="000000" w:fill="FFFFFF"/>
            <w:noWrap/>
            <w:vAlign w:val="center"/>
            <w:hideMark/>
          </w:tcPr>
          <w:p w14:paraId="5C381100" w14:textId="718D7056" w:rsidR="0069225A" w:rsidRPr="0069225A" w:rsidRDefault="0069225A" w:rsidP="0069225A">
            <w:pPr>
              <w:spacing w:after="0" w:line="240" w:lineRule="auto"/>
              <w:jc w:val="center"/>
              <w:rPr>
                <w:ins w:id="28725" w:author="Hardik Malhotra" w:date="2021-09-30T23:51:00Z"/>
                <w:rFonts w:ascii="Verdana" w:eastAsia="Times New Roman" w:hAnsi="Verdana" w:cs="Times New Roman"/>
                <w:color w:val="000000" w:themeColor="text1"/>
                <w:sz w:val="10"/>
                <w:szCs w:val="10"/>
                <w:lang w:val="en-US"/>
                <w:rPrChange w:id="28726" w:author="Hardik Malhotra" w:date="2021-09-30T23:52:00Z">
                  <w:rPr>
                    <w:ins w:id="28727" w:author="Hardik Malhotra" w:date="2021-09-30T23:51:00Z"/>
                    <w:rFonts w:ascii="Verdana" w:eastAsia="Times New Roman" w:hAnsi="Verdana" w:cs="Times New Roman"/>
                    <w:color w:val="000000" w:themeColor="text1"/>
                    <w:sz w:val="10"/>
                    <w:szCs w:val="10"/>
                    <w:lang w:val="en-US"/>
                  </w:rPr>
                </w:rPrChange>
              </w:rPr>
            </w:pPr>
            <w:ins w:id="28728" w:author="Hardik Malhotra" w:date="2021-09-30T23:52:00Z">
              <w:r w:rsidRPr="0069225A">
                <w:rPr>
                  <w:rFonts w:ascii="Verdana" w:hAnsi="Verdana" w:cs="Arial"/>
                  <w:color w:val="000000"/>
                  <w:sz w:val="10"/>
                  <w:szCs w:val="10"/>
                  <w:rPrChange w:id="28729" w:author="Hardik Malhotra" w:date="2021-09-30T23:52:00Z">
                    <w:rPr>
                      <w:rFonts w:ascii="Arial" w:hAnsi="Arial" w:cs="Arial"/>
                      <w:b/>
                      <w:bCs/>
                      <w:color w:val="000000"/>
                      <w:sz w:val="20"/>
                      <w:szCs w:val="20"/>
                    </w:rPr>
                  </w:rPrChange>
                </w:rPr>
                <w:t>12</w:t>
              </w:r>
            </w:ins>
          </w:p>
        </w:tc>
        <w:tc>
          <w:tcPr>
            <w:tcW w:w="519" w:type="dxa"/>
            <w:tcBorders>
              <w:top w:val="nil"/>
              <w:left w:val="nil"/>
              <w:bottom w:val="single" w:sz="4" w:space="0" w:color="auto"/>
              <w:right w:val="single" w:sz="4" w:space="0" w:color="auto"/>
            </w:tcBorders>
            <w:shd w:val="clear" w:color="000000" w:fill="FFFFFF"/>
            <w:noWrap/>
            <w:vAlign w:val="center"/>
            <w:hideMark/>
          </w:tcPr>
          <w:p w14:paraId="6DF11081" w14:textId="6D2E2298" w:rsidR="0069225A" w:rsidRPr="0069225A" w:rsidRDefault="0069225A" w:rsidP="0069225A">
            <w:pPr>
              <w:spacing w:after="0" w:line="240" w:lineRule="auto"/>
              <w:jc w:val="center"/>
              <w:rPr>
                <w:ins w:id="28730" w:author="Hardik Malhotra" w:date="2021-09-30T23:51:00Z"/>
                <w:rFonts w:ascii="Verdana" w:eastAsia="Times New Roman" w:hAnsi="Verdana" w:cs="Times New Roman"/>
                <w:color w:val="000000" w:themeColor="text1"/>
                <w:sz w:val="10"/>
                <w:szCs w:val="10"/>
                <w:lang w:val="en-US"/>
                <w:rPrChange w:id="28731" w:author="Hardik Malhotra" w:date="2021-09-30T23:52:00Z">
                  <w:rPr>
                    <w:ins w:id="28732" w:author="Hardik Malhotra" w:date="2021-09-30T23:51:00Z"/>
                    <w:rFonts w:ascii="Verdana" w:eastAsia="Times New Roman" w:hAnsi="Verdana" w:cs="Times New Roman"/>
                    <w:color w:val="000000" w:themeColor="text1"/>
                    <w:sz w:val="10"/>
                    <w:szCs w:val="10"/>
                    <w:lang w:val="en-US"/>
                  </w:rPr>
                </w:rPrChange>
              </w:rPr>
            </w:pPr>
            <w:ins w:id="28733" w:author="Hardik Malhotra" w:date="2021-09-30T23:52:00Z">
              <w:r w:rsidRPr="0069225A">
                <w:rPr>
                  <w:rFonts w:ascii="Verdana" w:hAnsi="Verdana" w:cs="Arial"/>
                  <w:color w:val="000000"/>
                  <w:sz w:val="10"/>
                  <w:szCs w:val="10"/>
                  <w:rPrChange w:id="28734" w:author="Hardik Malhotra" w:date="2021-09-30T23:52:00Z">
                    <w:rPr>
                      <w:rFonts w:ascii="Arial" w:hAnsi="Arial" w:cs="Arial"/>
                      <w:b/>
                      <w:bCs/>
                      <w:color w:val="000000"/>
                      <w:sz w:val="20"/>
                      <w:szCs w:val="20"/>
                    </w:rPr>
                  </w:rPrChange>
                </w:rPr>
                <w:t>11</w:t>
              </w:r>
            </w:ins>
          </w:p>
        </w:tc>
        <w:tc>
          <w:tcPr>
            <w:tcW w:w="520" w:type="dxa"/>
            <w:tcBorders>
              <w:top w:val="nil"/>
              <w:left w:val="nil"/>
              <w:bottom w:val="single" w:sz="4" w:space="0" w:color="auto"/>
              <w:right w:val="single" w:sz="4" w:space="0" w:color="auto"/>
            </w:tcBorders>
            <w:shd w:val="clear" w:color="000000" w:fill="FFFFFF"/>
            <w:noWrap/>
            <w:vAlign w:val="center"/>
            <w:hideMark/>
          </w:tcPr>
          <w:p w14:paraId="54130718" w14:textId="680B16AE" w:rsidR="0069225A" w:rsidRPr="0069225A" w:rsidRDefault="0069225A" w:rsidP="0069225A">
            <w:pPr>
              <w:spacing w:after="0" w:line="240" w:lineRule="auto"/>
              <w:jc w:val="center"/>
              <w:rPr>
                <w:ins w:id="28735" w:author="Hardik Malhotra" w:date="2021-09-30T23:51:00Z"/>
                <w:rFonts w:ascii="Verdana" w:eastAsia="Times New Roman" w:hAnsi="Verdana" w:cs="Times New Roman"/>
                <w:color w:val="000000" w:themeColor="text1"/>
                <w:sz w:val="10"/>
                <w:szCs w:val="10"/>
                <w:lang w:val="en-US"/>
                <w:rPrChange w:id="28736" w:author="Hardik Malhotra" w:date="2021-09-30T23:52:00Z">
                  <w:rPr>
                    <w:ins w:id="28737" w:author="Hardik Malhotra" w:date="2021-09-30T23:51:00Z"/>
                    <w:rFonts w:ascii="Verdana" w:eastAsia="Times New Roman" w:hAnsi="Verdana" w:cs="Times New Roman"/>
                    <w:color w:val="000000" w:themeColor="text1"/>
                    <w:sz w:val="10"/>
                    <w:szCs w:val="10"/>
                    <w:lang w:val="en-US"/>
                  </w:rPr>
                </w:rPrChange>
              </w:rPr>
            </w:pPr>
            <w:ins w:id="28738" w:author="Hardik Malhotra" w:date="2021-09-30T23:52:00Z">
              <w:r w:rsidRPr="0069225A">
                <w:rPr>
                  <w:rFonts w:ascii="Verdana" w:hAnsi="Verdana" w:cs="Arial"/>
                  <w:color w:val="000000"/>
                  <w:sz w:val="10"/>
                  <w:szCs w:val="10"/>
                  <w:rPrChange w:id="28739" w:author="Hardik Malhotra" w:date="2021-09-30T23:52:00Z">
                    <w:rPr>
                      <w:rFonts w:ascii="Arial" w:hAnsi="Arial" w:cs="Arial"/>
                      <w:b/>
                      <w:bCs/>
                      <w:color w:val="000000"/>
                      <w:sz w:val="20"/>
                      <w:szCs w:val="20"/>
                    </w:rPr>
                  </w:rPrChange>
                </w:rPr>
                <w:t>11</w:t>
              </w:r>
            </w:ins>
          </w:p>
        </w:tc>
        <w:tc>
          <w:tcPr>
            <w:tcW w:w="593" w:type="dxa"/>
            <w:tcBorders>
              <w:top w:val="nil"/>
              <w:left w:val="nil"/>
              <w:bottom w:val="single" w:sz="4" w:space="0" w:color="auto"/>
              <w:right w:val="single" w:sz="4" w:space="0" w:color="auto"/>
            </w:tcBorders>
            <w:shd w:val="clear" w:color="000000" w:fill="FFFFFF"/>
            <w:noWrap/>
            <w:vAlign w:val="center"/>
            <w:hideMark/>
          </w:tcPr>
          <w:p w14:paraId="790402A6" w14:textId="0A2AB9B3" w:rsidR="0069225A" w:rsidRPr="0069225A" w:rsidRDefault="0069225A" w:rsidP="0069225A">
            <w:pPr>
              <w:spacing w:after="0" w:line="240" w:lineRule="auto"/>
              <w:jc w:val="center"/>
              <w:rPr>
                <w:ins w:id="28740" w:author="Hardik Malhotra" w:date="2021-09-30T23:51:00Z"/>
                <w:rFonts w:ascii="Verdana" w:eastAsia="Times New Roman" w:hAnsi="Verdana" w:cs="Times New Roman"/>
                <w:color w:val="000000" w:themeColor="text1"/>
                <w:sz w:val="10"/>
                <w:szCs w:val="10"/>
                <w:lang w:val="en-US"/>
                <w:rPrChange w:id="28741" w:author="Hardik Malhotra" w:date="2021-09-30T23:52:00Z">
                  <w:rPr>
                    <w:ins w:id="28742" w:author="Hardik Malhotra" w:date="2021-09-30T23:51:00Z"/>
                    <w:rFonts w:ascii="Verdana" w:eastAsia="Times New Roman" w:hAnsi="Verdana" w:cs="Times New Roman"/>
                    <w:color w:val="000000" w:themeColor="text1"/>
                    <w:sz w:val="10"/>
                    <w:szCs w:val="10"/>
                    <w:lang w:val="en-US"/>
                  </w:rPr>
                </w:rPrChange>
              </w:rPr>
            </w:pPr>
            <w:ins w:id="28743" w:author="Hardik Malhotra" w:date="2021-09-30T23:52:00Z">
              <w:r w:rsidRPr="0069225A">
                <w:rPr>
                  <w:rFonts w:ascii="Verdana" w:hAnsi="Verdana" w:cs="Arial"/>
                  <w:color w:val="000000"/>
                  <w:sz w:val="10"/>
                  <w:szCs w:val="10"/>
                  <w:rPrChange w:id="28744" w:author="Hardik Malhotra" w:date="2021-09-30T23:52:00Z">
                    <w:rPr>
                      <w:rFonts w:ascii="Arial" w:hAnsi="Arial" w:cs="Arial"/>
                      <w:b/>
                      <w:bCs/>
                      <w:color w:val="000000"/>
                      <w:sz w:val="20"/>
                      <w:szCs w:val="20"/>
                    </w:rPr>
                  </w:rPrChange>
                </w:rPr>
                <w:t>12</w:t>
              </w:r>
            </w:ins>
          </w:p>
        </w:tc>
        <w:tc>
          <w:tcPr>
            <w:tcW w:w="590" w:type="dxa"/>
            <w:tcBorders>
              <w:top w:val="nil"/>
              <w:left w:val="nil"/>
              <w:bottom w:val="single" w:sz="4" w:space="0" w:color="auto"/>
              <w:right w:val="single" w:sz="4" w:space="0" w:color="auto"/>
            </w:tcBorders>
            <w:shd w:val="clear" w:color="000000" w:fill="FFFFFF"/>
            <w:noWrap/>
            <w:vAlign w:val="center"/>
            <w:hideMark/>
          </w:tcPr>
          <w:p w14:paraId="29E69FD4" w14:textId="631B7A0F" w:rsidR="0069225A" w:rsidRPr="0069225A" w:rsidRDefault="0069225A" w:rsidP="0069225A">
            <w:pPr>
              <w:spacing w:after="0" w:line="240" w:lineRule="auto"/>
              <w:jc w:val="center"/>
              <w:rPr>
                <w:ins w:id="28745" w:author="Hardik Malhotra" w:date="2021-09-30T23:51:00Z"/>
                <w:rFonts w:ascii="Verdana" w:eastAsia="Times New Roman" w:hAnsi="Verdana" w:cs="Times New Roman"/>
                <w:color w:val="000000" w:themeColor="text1"/>
                <w:sz w:val="10"/>
                <w:szCs w:val="10"/>
                <w:lang w:val="en-US"/>
                <w:rPrChange w:id="28746" w:author="Hardik Malhotra" w:date="2021-09-30T23:52:00Z">
                  <w:rPr>
                    <w:ins w:id="28747" w:author="Hardik Malhotra" w:date="2021-09-30T23:51:00Z"/>
                    <w:rFonts w:ascii="Verdana" w:eastAsia="Times New Roman" w:hAnsi="Verdana" w:cs="Times New Roman"/>
                    <w:color w:val="000000" w:themeColor="text1"/>
                    <w:sz w:val="10"/>
                    <w:szCs w:val="10"/>
                    <w:lang w:val="en-US"/>
                  </w:rPr>
                </w:rPrChange>
              </w:rPr>
            </w:pPr>
            <w:ins w:id="28748" w:author="Hardik Malhotra" w:date="2021-09-30T23:52:00Z">
              <w:r w:rsidRPr="0069225A">
                <w:rPr>
                  <w:rFonts w:ascii="Verdana" w:hAnsi="Verdana" w:cs="Arial"/>
                  <w:color w:val="000000"/>
                  <w:sz w:val="10"/>
                  <w:szCs w:val="10"/>
                  <w:rPrChange w:id="28749" w:author="Hardik Malhotra" w:date="2021-09-30T23:52:00Z">
                    <w:rPr>
                      <w:rFonts w:ascii="Arial" w:hAnsi="Arial" w:cs="Arial"/>
                      <w:b/>
                      <w:bCs/>
                      <w:color w:val="000000"/>
                      <w:sz w:val="20"/>
                      <w:szCs w:val="20"/>
                    </w:rPr>
                  </w:rPrChange>
                </w:rPr>
                <w:t>13</w:t>
              </w:r>
            </w:ins>
          </w:p>
        </w:tc>
        <w:tc>
          <w:tcPr>
            <w:tcW w:w="590" w:type="dxa"/>
            <w:tcBorders>
              <w:top w:val="nil"/>
              <w:left w:val="nil"/>
              <w:bottom w:val="single" w:sz="4" w:space="0" w:color="auto"/>
              <w:right w:val="single" w:sz="4" w:space="0" w:color="auto"/>
            </w:tcBorders>
            <w:shd w:val="clear" w:color="000000" w:fill="FFFFFF"/>
            <w:noWrap/>
            <w:vAlign w:val="center"/>
            <w:hideMark/>
          </w:tcPr>
          <w:p w14:paraId="0F8E55DF" w14:textId="513BB606" w:rsidR="0069225A" w:rsidRPr="0069225A" w:rsidRDefault="0069225A" w:rsidP="0069225A">
            <w:pPr>
              <w:spacing w:after="0" w:line="240" w:lineRule="auto"/>
              <w:jc w:val="center"/>
              <w:rPr>
                <w:ins w:id="28750" w:author="Hardik Malhotra" w:date="2021-09-30T23:51:00Z"/>
                <w:rFonts w:ascii="Verdana" w:eastAsia="Times New Roman" w:hAnsi="Verdana" w:cs="Times New Roman"/>
                <w:color w:val="000000" w:themeColor="text1"/>
                <w:sz w:val="10"/>
                <w:szCs w:val="10"/>
                <w:lang w:val="en-US"/>
                <w:rPrChange w:id="28751" w:author="Hardik Malhotra" w:date="2021-09-30T23:52:00Z">
                  <w:rPr>
                    <w:ins w:id="28752" w:author="Hardik Malhotra" w:date="2021-09-30T23:51:00Z"/>
                    <w:rFonts w:ascii="Verdana" w:eastAsia="Times New Roman" w:hAnsi="Verdana" w:cs="Times New Roman"/>
                    <w:color w:val="000000" w:themeColor="text1"/>
                    <w:sz w:val="10"/>
                    <w:szCs w:val="10"/>
                    <w:lang w:val="en-US"/>
                  </w:rPr>
                </w:rPrChange>
              </w:rPr>
            </w:pPr>
            <w:ins w:id="28753" w:author="Hardik Malhotra" w:date="2021-09-30T23:52:00Z">
              <w:r w:rsidRPr="0069225A">
                <w:rPr>
                  <w:rFonts w:ascii="Verdana" w:hAnsi="Verdana" w:cs="Arial"/>
                  <w:color w:val="000000"/>
                  <w:sz w:val="10"/>
                  <w:szCs w:val="10"/>
                  <w:rPrChange w:id="28754" w:author="Hardik Malhotra" w:date="2021-09-30T23:52:00Z">
                    <w:rPr>
                      <w:rFonts w:ascii="Arial" w:hAnsi="Arial" w:cs="Arial"/>
                      <w:b/>
                      <w:bCs/>
                      <w:color w:val="000000"/>
                      <w:sz w:val="20"/>
                      <w:szCs w:val="20"/>
                    </w:rPr>
                  </w:rPrChange>
                </w:rPr>
                <w:t>14</w:t>
              </w:r>
            </w:ins>
          </w:p>
        </w:tc>
        <w:tc>
          <w:tcPr>
            <w:tcW w:w="590" w:type="dxa"/>
            <w:tcBorders>
              <w:top w:val="nil"/>
              <w:left w:val="nil"/>
              <w:bottom w:val="single" w:sz="4" w:space="0" w:color="auto"/>
              <w:right w:val="single" w:sz="4" w:space="0" w:color="auto"/>
            </w:tcBorders>
            <w:shd w:val="clear" w:color="000000" w:fill="FFFFFF"/>
            <w:noWrap/>
            <w:vAlign w:val="center"/>
            <w:hideMark/>
          </w:tcPr>
          <w:p w14:paraId="6280F4EC" w14:textId="1FE921B5" w:rsidR="0069225A" w:rsidRPr="0069225A" w:rsidRDefault="0069225A" w:rsidP="0069225A">
            <w:pPr>
              <w:spacing w:after="0" w:line="240" w:lineRule="auto"/>
              <w:jc w:val="center"/>
              <w:rPr>
                <w:ins w:id="28755" w:author="Hardik Malhotra" w:date="2021-09-30T23:51:00Z"/>
                <w:rFonts w:ascii="Verdana" w:eastAsia="Times New Roman" w:hAnsi="Verdana" w:cs="Times New Roman"/>
                <w:color w:val="000000" w:themeColor="text1"/>
                <w:sz w:val="10"/>
                <w:szCs w:val="10"/>
                <w:lang w:val="en-US"/>
                <w:rPrChange w:id="28756" w:author="Hardik Malhotra" w:date="2021-09-30T23:52:00Z">
                  <w:rPr>
                    <w:ins w:id="28757" w:author="Hardik Malhotra" w:date="2021-09-30T23:51:00Z"/>
                    <w:rFonts w:ascii="Verdana" w:eastAsia="Times New Roman" w:hAnsi="Verdana" w:cs="Times New Roman"/>
                    <w:color w:val="000000" w:themeColor="text1"/>
                    <w:sz w:val="10"/>
                    <w:szCs w:val="10"/>
                    <w:lang w:val="en-US"/>
                  </w:rPr>
                </w:rPrChange>
              </w:rPr>
            </w:pPr>
            <w:ins w:id="28758" w:author="Hardik Malhotra" w:date="2021-09-30T23:52:00Z">
              <w:r w:rsidRPr="0069225A">
                <w:rPr>
                  <w:rFonts w:ascii="Verdana" w:hAnsi="Verdana" w:cs="Arial"/>
                  <w:color w:val="000000"/>
                  <w:sz w:val="10"/>
                  <w:szCs w:val="10"/>
                  <w:rPrChange w:id="28759" w:author="Hardik Malhotra" w:date="2021-09-30T23:52:00Z">
                    <w:rPr>
                      <w:rFonts w:ascii="Arial" w:hAnsi="Arial" w:cs="Arial"/>
                      <w:b/>
                      <w:bCs/>
                      <w:color w:val="000000"/>
                      <w:sz w:val="20"/>
                      <w:szCs w:val="20"/>
                    </w:rPr>
                  </w:rPrChange>
                </w:rPr>
                <w:t>14</w:t>
              </w:r>
            </w:ins>
          </w:p>
        </w:tc>
        <w:tc>
          <w:tcPr>
            <w:tcW w:w="590" w:type="dxa"/>
            <w:tcBorders>
              <w:top w:val="nil"/>
              <w:left w:val="nil"/>
              <w:bottom w:val="single" w:sz="4" w:space="0" w:color="auto"/>
              <w:right w:val="single" w:sz="4" w:space="0" w:color="auto"/>
            </w:tcBorders>
            <w:shd w:val="clear" w:color="000000" w:fill="FFFFFF"/>
            <w:noWrap/>
            <w:vAlign w:val="center"/>
            <w:hideMark/>
          </w:tcPr>
          <w:p w14:paraId="0840E252" w14:textId="2F04998D" w:rsidR="0069225A" w:rsidRPr="0069225A" w:rsidRDefault="0069225A" w:rsidP="0069225A">
            <w:pPr>
              <w:spacing w:after="0" w:line="240" w:lineRule="auto"/>
              <w:jc w:val="center"/>
              <w:rPr>
                <w:ins w:id="28760" w:author="Hardik Malhotra" w:date="2021-09-30T23:51:00Z"/>
                <w:rFonts w:ascii="Verdana" w:eastAsia="Times New Roman" w:hAnsi="Verdana" w:cs="Times New Roman"/>
                <w:color w:val="000000" w:themeColor="text1"/>
                <w:sz w:val="10"/>
                <w:szCs w:val="10"/>
                <w:lang w:val="en-US"/>
                <w:rPrChange w:id="28761" w:author="Hardik Malhotra" w:date="2021-09-30T23:52:00Z">
                  <w:rPr>
                    <w:ins w:id="28762" w:author="Hardik Malhotra" w:date="2021-09-30T23:51:00Z"/>
                    <w:rFonts w:ascii="Verdana" w:eastAsia="Times New Roman" w:hAnsi="Verdana" w:cs="Times New Roman"/>
                    <w:color w:val="000000" w:themeColor="text1"/>
                    <w:sz w:val="10"/>
                    <w:szCs w:val="10"/>
                    <w:lang w:val="en-US"/>
                  </w:rPr>
                </w:rPrChange>
              </w:rPr>
            </w:pPr>
            <w:ins w:id="28763" w:author="Hardik Malhotra" w:date="2021-09-30T23:52:00Z">
              <w:r w:rsidRPr="0069225A">
                <w:rPr>
                  <w:rFonts w:ascii="Verdana" w:hAnsi="Verdana" w:cs="Arial"/>
                  <w:color w:val="000000"/>
                  <w:sz w:val="10"/>
                  <w:szCs w:val="10"/>
                  <w:rPrChange w:id="28764" w:author="Hardik Malhotra" w:date="2021-09-30T23:52:00Z">
                    <w:rPr>
                      <w:rFonts w:ascii="Arial" w:hAnsi="Arial" w:cs="Arial"/>
                      <w:b/>
                      <w:bCs/>
                      <w:color w:val="000000"/>
                      <w:sz w:val="20"/>
                      <w:szCs w:val="20"/>
                    </w:rPr>
                  </w:rPrChange>
                </w:rPr>
                <w:t>14</w:t>
              </w:r>
            </w:ins>
          </w:p>
        </w:tc>
        <w:tc>
          <w:tcPr>
            <w:tcW w:w="590" w:type="dxa"/>
            <w:tcBorders>
              <w:top w:val="nil"/>
              <w:left w:val="nil"/>
              <w:bottom w:val="single" w:sz="4" w:space="0" w:color="auto"/>
              <w:right w:val="single" w:sz="4" w:space="0" w:color="auto"/>
            </w:tcBorders>
            <w:shd w:val="clear" w:color="000000" w:fill="FFFFFF"/>
            <w:noWrap/>
            <w:vAlign w:val="center"/>
            <w:hideMark/>
          </w:tcPr>
          <w:p w14:paraId="3C371C6F" w14:textId="76F2D639" w:rsidR="0069225A" w:rsidRPr="0069225A" w:rsidRDefault="0069225A" w:rsidP="0069225A">
            <w:pPr>
              <w:spacing w:after="0" w:line="240" w:lineRule="auto"/>
              <w:jc w:val="center"/>
              <w:rPr>
                <w:ins w:id="28765" w:author="Hardik Malhotra" w:date="2021-09-30T23:51:00Z"/>
                <w:rFonts w:ascii="Verdana" w:eastAsia="Times New Roman" w:hAnsi="Verdana" w:cs="Times New Roman"/>
                <w:color w:val="000000" w:themeColor="text1"/>
                <w:sz w:val="10"/>
                <w:szCs w:val="10"/>
                <w:lang w:val="en-US"/>
                <w:rPrChange w:id="28766" w:author="Hardik Malhotra" w:date="2021-09-30T23:52:00Z">
                  <w:rPr>
                    <w:ins w:id="28767" w:author="Hardik Malhotra" w:date="2021-09-30T23:51:00Z"/>
                    <w:rFonts w:ascii="Verdana" w:eastAsia="Times New Roman" w:hAnsi="Verdana" w:cs="Times New Roman"/>
                    <w:color w:val="000000" w:themeColor="text1"/>
                    <w:sz w:val="10"/>
                    <w:szCs w:val="10"/>
                    <w:lang w:val="en-US"/>
                  </w:rPr>
                </w:rPrChange>
              </w:rPr>
            </w:pPr>
            <w:ins w:id="28768" w:author="Hardik Malhotra" w:date="2021-09-30T23:52:00Z">
              <w:r w:rsidRPr="0069225A">
                <w:rPr>
                  <w:rFonts w:ascii="Verdana" w:hAnsi="Verdana" w:cs="Arial"/>
                  <w:color w:val="000000"/>
                  <w:sz w:val="10"/>
                  <w:szCs w:val="10"/>
                  <w:rPrChange w:id="28769" w:author="Hardik Malhotra" w:date="2021-09-30T23:52:00Z">
                    <w:rPr>
                      <w:rFonts w:ascii="Arial" w:hAnsi="Arial" w:cs="Arial"/>
                      <w:b/>
                      <w:bCs/>
                      <w:color w:val="000000"/>
                      <w:sz w:val="20"/>
                      <w:szCs w:val="20"/>
                    </w:rPr>
                  </w:rPrChange>
                </w:rPr>
                <w:t>15</w:t>
              </w:r>
            </w:ins>
          </w:p>
        </w:tc>
        <w:tc>
          <w:tcPr>
            <w:tcW w:w="590" w:type="dxa"/>
            <w:tcBorders>
              <w:top w:val="nil"/>
              <w:left w:val="nil"/>
              <w:bottom w:val="single" w:sz="4" w:space="0" w:color="auto"/>
              <w:right w:val="single" w:sz="4" w:space="0" w:color="auto"/>
            </w:tcBorders>
            <w:shd w:val="clear" w:color="000000" w:fill="FFFFFF"/>
            <w:noWrap/>
            <w:vAlign w:val="center"/>
            <w:hideMark/>
          </w:tcPr>
          <w:p w14:paraId="294AB474" w14:textId="7C7FD4DE" w:rsidR="0069225A" w:rsidRPr="0069225A" w:rsidRDefault="0069225A" w:rsidP="0069225A">
            <w:pPr>
              <w:spacing w:after="0" w:line="240" w:lineRule="auto"/>
              <w:jc w:val="center"/>
              <w:rPr>
                <w:ins w:id="28770" w:author="Hardik Malhotra" w:date="2021-09-30T23:51:00Z"/>
                <w:rFonts w:ascii="Verdana" w:eastAsia="Times New Roman" w:hAnsi="Verdana" w:cs="Times New Roman"/>
                <w:color w:val="000000" w:themeColor="text1"/>
                <w:sz w:val="10"/>
                <w:szCs w:val="10"/>
                <w:lang w:val="en-US"/>
                <w:rPrChange w:id="28771" w:author="Hardik Malhotra" w:date="2021-09-30T23:52:00Z">
                  <w:rPr>
                    <w:ins w:id="28772" w:author="Hardik Malhotra" w:date="2021-09-30T23:51:00Z"/>
                    <w:rFonts w:ascii="Verdana" w:eastAsia="Times New Roman" w:hAnsi="Verdana" w:cs="Times New Roman"/>
                    <w:color w:val="000000" w:themeColor="text1"/>
                    <w:sz w:val="10"/>
                    <w:szCs w:val="10"/>
                    <w:lang w:val="en-US"/>
                  </w:rPr>
                </w:rPrChange>
              </w:rPr>
            </w:pPr>
            <w:ins w:id="28773" w:author="Hardik Malhotra" w:date="2021-09-30T23:52:00Z">
              <w:r w:rsidRPr="0069225A">
                <w:rPr>
                  <w:rFonts w:ascii="Verdana" w:hAnsi="Verdana" w:cs="Arial"/>
                  <w:color w:val="000000"/>
                  <w:sz w:val="10"/>
                  <w:szCs w:val="10"/>
                  <w:rPrChange w:id="28774" w:author="Hardik Malhotra" w:date="2021-09-30T23:52:00Z">
                    <w:rPr>
                      <w:rFonts w:ascii="Arial" w:hAnsi="Arial" w:cs="Arial"/>
                      <w:b/>
                      <w:bCs/>
                      <w:color w:val="000000"/>
                      <w:sz w:val="20"/>
                      <w:szCs w:val="20"/>
                    </w:rPr>
                  </w:rPrChange>
                </w:rPr>
                <w:t>15</w:t>
              </w:r>
            </w:ins>
          </w:p>
        </w:tc>
        <w:tc>
          <w:tcPr>
            <w:tcW w:w="590" w:type="dxa"/>
            <w:tcBorders>
              <w:top w:val="nil"/>
              <w:left w:val="nil"/>
              <w:bottom w:val="single" w:sz="4" w:space="0" w:color="auto"/>
              <w:right w:val="single" w:sz="4" w:space="0" w:color="auto"/>
            </w:tcBorders>
            <w:shd w:val="clear" w:color="000000" w:fill="FFFFFF"/>
            <w:noWrap/>
            <w:vAlign w:val="center"/>
            <w:hideMark/>
          </w:tcPr>
          <w:p w14:paraId="31F98FB9" w14:textId="2690B286" w:rsidR="0069225A" w:rsidRPr="0069225A" w:rsidRDefault="0069225A" w:rsidP="0069225A">
            <w:pPr>
              <w:spacing w:after="0" w:line="240" w:lineRule="auto"/>
              <w:jc w:val="center"/>
              <w:rPr>
                <w:ins w:id="28775" w:author="Hardik Malhotra" w:date="2021-09-30T23:51:00Z"/>
                <w:rFonts w:ascii="Verdana" w:eastAsia="Times New Roman" w:hAnsi="Verdana" w:cs="Times New Roman"/>
                <w:color w:val="000000" w:themeColor="text1"/>
                <w:sz w:val="10"/>
                <w:szCs w:val="10"/>
                <w:lang w:val="en-US"/>
                <w:rPrChange w:id="28776" w:author="Hardik Malhotra" w:date="2021-09-30T23:52:00Z">
                  <w:rPr>
                    <w:ins w:id="28777" w:author="Hardik Malhotra" w:date="2021-09-30T23:51:00Z"/>
                    <w:rFonts w:ascii="Verdana" w:eastAsia="Times New Roman" w:hAnsi="Verdana" w:cs="Times New Roman"/>
                    <w:color w:val="000000" w:themeColor="text1"/>
                    <w:sz w:val="10"/>
                    <w:szCs w:val="10"/>
                    <w:lang w:val="en-US"/>
                  </w:rPr>
                </w:rPrChange>
              </w:rPr>
            </w:pPr>
            <w:ins w:id="28778" w:author="Hardik Malhotra" w:date="2021-09-30T23:52:00Z">
              <w:r w:rsidRPr="0069225A">
                <w:rPr>
                  <w:rFonts w:ascii="Verdana" w:hAnsi="Verdana" w:cs="Arial"/>
                  <w:color w:val="000000"/>
                  <w:sz w:val="10"/>
                  <w:szCs w:val="10"/>
                  <w:rPrChange w:id="28779" w:author="Hardik Malhotra" w:date="2021-09-30T23:52:00Z">
                    <w:rPr>
                      <w:rFonts w:ascii="Arial" w:hAnsi="Arial" w:cs="Arial"/>
                      <w:b/>
                      <w:bCs/>
                      <w:color w:val="000000"/>
                      <w:sz w:val="20"/>
                      <w:szCs w:val="20"/>
                    </w:rPr>
                  </w:rPrChange>
                </w:rPr>
                <w:t>15</w:t>
              </w:r>
            </w:ins>
          </w:p>
        </w:tc>
        <w:tc>
          <w:tcPr>
            <w:tcW w:w="590" w:type="dxa"/>
            <w:tcBorders>
              <w:top w:val="nil"/>
              <w:left w:val="nil"/>
              <w:bottom w:val="single" w:sz="4" w:space="0" w:color="auto"/>
              <w:right w:val="single" w:sz="4" w:space="0" w:color="auto"/>
            </w:tcBorders>
            <w:shd w:val="clear" w:color="000000" w:fill="FFFFFF"/>
            <w:noWrap/>
            <w:vAlign w:val="center"/>
            <w:hideMark/>
          </w:tcPr>
          <w:p w14:paraId="4E0B6DEB" w14:textId="426298A3" w:rsidR="0069225A" w:rsidRPr="0069225A" w:rsidRDefault="0069225A" w:rsidP="0069225A">
            <w:pPr>
              <w:spacing w:after="0" w:line="240" w:lineRule="auto"/>
              <w:jc w:val="center"/>
              <w:rPr>
                <w:ins w:id="28780" w:author="Hardik Malhotra" w:date="2021-09-30T23:51:00Z"/>
                <w:rFonts w:ascii="Verdana" w:eastAsia="Times New Roman" w:hAnsi="Verdana" w:cs="Times New Roman"/>
                <w:color w:val="000000" w:themeColor="text1"/>
                <w:sz w:val="10"/>
                <w:szCs w:val="10"/>
                <w:lang w:val="en-US"/>
                <w:rPrChange w:id="28781" w:author="Hardik Malhotra" w:date="2021-09-30T23:52:00Z">
                  <w:rPr>
                    <w:ins w:id="28782" w:author="Hardik Malhotra" w:date="2021-09-30T23:51:00Z"/>
                    <w:rFonts w:ascii="Verdana" w:eastAsia="Times New Roman" w:hAnsi="Verdana" w:cs="Times New Roman"/>
                    <w:color w:val="000000" w:themeColor="text1"/>
                    <w:sz w:val="10"/>
                    <w:szCs w:val="10"/>
                    <w:lang w:val="en-US"/>
                  </w:rPr>
                </w:rPrChange>
              </w:rPr>
            </w:pPr>
            <w:ins w:id="28783" w:author="Hardik Malhotra" w:date="2021-09-30T23:52:00Z">
              <w:r w:rsidRPr="0069225A">
                <w:rPr>
                  <w:rFonts w:ascii="Verdana" w:hAnsi="Verdana" w:cs="Arial"/>
                  <w:color w:val="000000"/>
                  <w:sz w:val="10"/>
                  <w:szCs w:val="10"/>
                  <w:rPrChange w:id="28784" w:author="Hardik Malhotra" w:date="2021-09-30T23:52:00Z">
                    <w:rPr>
                      <w:rFonts w:ascii="Arial" w:hAnsi="Arial" w:cs="Arial"/>
                      <w:b/>
                      <w:bCs/>
                      <w:color w:val="000000"/>
                      <w:sz w:val="20"/>
                      <w:szCs w:val="20"/>
                    </w:rPr>
                  </w:rPrChange>
                </w:rPr>
                <w:t>15</w:t>
              </w:r>
            </w:ins>
          </w:p>
        </w:tc>
        <w:tc>
          <w:tcPr>
            <w:tcW w:w="590" w:type="dxa"/>
            <w:tcBorders>
              <w:top w:val="nil"/>
              <w:left w:val="nil"/>
              <w:bottom w:val="single" w:sz="4" w:space="0" w:color="auto"/>
              <w:right w:val="single" w:sz="4" w:space="0" w:color="auto"/>
            </w:tcBorders>
            <w:shd w:val="clear" w:color="000000" w:fill="FFFFFF"/>
            <w:noWrap/>
            <w:vAlign w:val="center"/>
            <w:hideMark/>
          </w:tcPr>
          <w:p w14:paraId="2784B5AD" w14:textId="4F0A8D2F" w:rsidR="0069225A" w:rsidRPr="0069225A" w:rsidRDefault="0069225A" w:rsidP="0069225A">
            <w:pPr>
              <w:spacing w:after="0" w:line="240" w:lineRule="auto"/>
              <w:jc w:val="center"/>
              <w:rPr>
                <w:ins w:id="28785" w:author="Hardik Malhotra" w:date="2021-09-30T23:51:00Z"/>
                <w:rFonts w:ascii="Verdana" w:eastAsia="Times New Roman" w:hAnsi="Verdana" w:cs="Times New Roman"/>
                <w:color w:val="000000" w:themeColor="text1"/>
                <w:sz w:val="10"/>
                <w:szCs w:val="10"/>
                <w:lang w:val="en-US"/>
                <w:rPrChange w:id="28786" w:author="Hardik Malhotra" w:date="2021-09-30T23:52:00Z">
                  <w:rPr>
                    <w:ins w:id="28787" w:author="Hardik Malhotra" w:date="2021-09-30T23:51:00Z"/>
                    <w:rFonts w:ascii="Verdana" w:eastAsia="Times New Roman" w:hAnsi="Verdana" w:cs="Times New Roman"/>
                    <w:color w:val="000000" w:themeColor="text1"/>
                    <w:sz w:val="10"/>
                    <w:szCs w:val="10"/>
                    <w:lang w:val="en-US"/>
                  </w:rPr>
                </w:rPrChange>
              </w:rPr>
            </w:pPr>
            <w:ins w:id="28788" w:author="Hardik Malhotra" w:date="2021-09-30T23:52:00Z">
              <w:r w:rsidRPr="0069225A">
                <w:rPr>
                  <w:rFonts w:ascii="Verdana" w:hAnsi="Verdana" w:cs="Arial"/>
                  <w:color w:val="000000"/>
                  <w:sz w:val="10"/>
                  <w:szCs w:val="10"/>
                  <w:rPrChange w:id="28789" w:author="Hardik Malhotra" w:date="2021-09-30T23:52:00Z">
                    <w:rPr>
                      <w:rFonts w:ascii="Arial" w:hAnsi="Arial" w:cs="Arial"/>
                      <w:b/>
                      <w:bCs/>
                      <w:color w:val="000000"/>
                      <w:sz w:val="20"/>
                      <w:szCs w:val="20"/>
                    </w:rPr>
                  </w:rPrChange>
                </w:rPr>
                <w:t>15</w:t>
              </w:r>
            </w:ins>
          </w:p>
        </w:tc>
        <w:tc>
          <w:tcPr>
            <w:tcW w:w="590" w:type="dxa"/>
            <w:tcBorders>
              <w:top w:val="nil"/>
              <w:left w:val="nil"/>
              <w:bottom w:val="single" w:sz="4" w:space="0" w:color="auto"/>
              <w:right w:val="single" w:sz="4" w:space="0" w:color="auto"/>
            </w:tcBorders>
            <w:shd w:val="clear" w:color="000000" w:fill="FFFFFF"/>
            <w:noWrap/>
            <w:vAlign w:val="center"/>
            <w:hideMark/>
          </w:tcPr>
          <w:p w14:paraId="293A7781" w14:textId="722A8599" w:rsidR="0069225A" w:rsidRPr="0069225A" w:rsidRDefault="0069225A" w:rsidP="0069225A">
            <w:pPr>
              <w:spacing w:after="0" w:line="240" w:lineRule="auto"/>
              <w:jc w:val="center"/>
              <w:rPr>
                <w:ins w:id="28790" w:author="Hardik Malhotra" w:date="2021-09-30T23:51:00Z"/>
                <w:rFonts w:ascii="Verdana" w:eastAsia="Times New Roman" w:hAnsi="Verdana" w:cs="Times New Roman"/>
                <w:color w:val="000000" w:themeColor="text1"/>
                <w:sz w:val="10"/>
                <w:szCs w:val="10"/>
                <w:lang w:val="en-US"/>
                <w:rPrChange w:id="28791" w:author="Hardik Malhotra" w:date="2021-09-30T23:52:00Z">
                  <w:rPr>
                    <w:ins w:id="28792" w:author="Hardik Malhotra" w:date="2021-09-30T23:51:00Z"/>
                    <w:rFonts w:ascii="Verdana" w:eastAsia="Times New Roman" w:hAnsi="Verdana" w:cs="Times New Roman"/>
                    <w:color w:val="000000" w:themeColor="text1"/>
                    <w:sz w:val="10"/>
                    <w:szCs w:val="10"/>
                    <w:lang w:val="en-US"/>
                  </w:rPr>
                </w:rPrChange>
              </w:rPr>
            </w:pPr>
            <w:ins w:id="28793" w:author="Hardik Malhotra" w:date="2021-09-30T23:52:00Z">
              <w:r w:rsidRPr="0069225A">
                <w:rPr>
                  <w:rFonts w:ascii="Verdana" w:hAnsi="Verdana" w:cs="Arial"/>
                  <w:color w:val="000000"/>
                  <w:sz w:val="10"/>
                  <w:szCs w:val="10"/>
                  <w:rPrChange w:id="28794" w:author="Hardik Malhotra" w:date="2021-09-30T23:52:00Z">
                    <w:rPr>
                      <w:rFonts w:ascii="Arial" w:hAnsi="Arial" w:cs="Arial"/>
                      <w:b/>
                      <w:bCs/>
                      <w:color w:val="000000"/>
                      <w:sz w:val="20"/>
                      <w:szCs w:val="20"/>
                    </w:rPr>
                  </w:rPrChange>
                </w:rPr>
                <w:t>16</w:t>
              </w:r>
            </w:ins>
          </w:p>
        </w:tc>
        <w:tc>
          <w:tcPr>
            <w:tcW w:w="566" w:type="dxa"/>
            <w:tcBorders>
              <w:top w:val="nil"/>
              <w:left w:val="nil"/>
              <w:bottom w:val="single" w:sz="4" w:space="0" w:color="auto"/>
              <w:right w:val="single" w:sz="4" w:space="0" w:color="auto"/>
            </w:tcBorders>
            <w:shd w:val="clear" w:color="000000" w:fill="FFFFFF"/>
            <w:noWrap/>
            <w:vAlign w:val="center"/>
            <w:hideMark/>
          </w:tcPr>
          <w:p w14:paraId="4307588B" w14:textId="0EA05AB4" w:rsidR="0069225A" w:rsidRPr="0069225A" w:rsidRDefault="0069225A" w:rsidP="0069225A">
            <w:pPr>
              <w:spacing w:after="0" w:line="240" w:lineRule="auto"/>
              <w:jc w:val="center"/>
              <w:rPr>
                <w:ins w:id="28795" w:author="Hardik Malhotra" w:date="2021-09-30T23:51:00Z"/>
                <w:rFonts w:ascii="Verdana" w:eastAsia="Times New Roman" w:hAnsi="Verdana" w:cs="Times New Roman"/>
                <w:color w:val="000000" w:themeColor="text1"/>
                <w:sz w:val="10"/>
                <w:szCs w:val="10"/>
                <w:lang w:val="en-US"/>
                <w:rPrChange w:id="28796" w:author="Hardik Malhotra" w:date="2021-09-30T23:52:00Z">
                  <w:rPr>
                    <w:ins w:id="28797" w:author="Hardik Malhotra" w:date="2021-09-30T23:51:00Z"/>
                    <w:rFonts w:ascii="Verdana" w:eastAsia="Times New Roman" w:hAnsi="Verdana" w:cs="Times New Roman"/>
                    <w:color w:val="000000" w:themeColor="text1"/>
                    <w:sz w:val="10"/>
                    <w:szCs w:val="10"/>
                    <w:lang w:val="en-US"/>
                  </w:rPr>
                </w:rPrChange>
              </w:rPr>
            </w:pPr>
            <w:ins w:id="28798" w:author="Hardik Malhotra" w:date="2021-09-30T23:52:00Z">
              <w:r w:rsidRPr="0069225A">
                <w:rPr>
                  <w:rFonts w:ascii="Verdana" w:hAnsi="Verdana" w:cs="Arial"/>
                  <w:color w:val="000000"/>
                  <w:sz w:val="10"/>
                  <w:szCs w:val="10"/>
                  <w:rPrChange w:id="28799" w:author="Hardik Malhotra" w:date="2021-09-30T23:52:00Z">
                    <w:rPr>
                      <w:rFonts w:ascii="Arial" w:hAnsi="Arial" w:cs="Arial"/>
                      <w:b/>
                      <w:bCs/>
                      <w:color w:val="000000"/>
                      <w:sz w:val="20"/>
                      <w:szCs w:val="20"/>
                    </w:rPr>
                  </w:rPrChange>
                </w:rPr>
                <w:t>16</w:t>
              </w:r>
            </w:ins>
          </w:p>
        </w:tc>
      </w:tr>
      <w:tr w:rsidR="0069225A" w:rsidRPr="00257590" w14:paraId="6897018F" w14:textId="77777777" w:rsidTr="00092529">
        <w:trPr>
          <w:trHeight w:val="334"/>
          <w:ins w:id="28800" w:author="Hardik Malhotra" w:date="2021-09-30T23:51:00Z"/>
        </w:trPr>
        <w:tc>
          <w:tcPr>
            <w:tcW w:w="1185" w:type="dxa"/>
            <w:tcBorders>
              <w:top w:val="nil"/>
              <w:left w:val="single" w:sz="4" w:space="0" w:color="auto"/>
              <w:bottom w:val="nil"/>
              <w:right w:val="single" w:sz="4" w:space="0" w:color="auto"/>
            </w:tcBorders>
            <w:shd w:val="clear" w:color="000000" w:fill="FFFFFF"/>
            <w:noWrap/>
            <w:vAlign w:val="bottom"/>
            <w:hideMark/>
          </w:tcPr>
          <w:p w14:paraId="2BFFB63E" w14:textId="77777777" w:rsidR="0069225A" w:rsidRPr="00257590" w:rsidRDefault="0069225A" w:rsidP="0069225A">
            <w:pPr>
              <w:spacing w:after="0" w:line="240" w:lineRule="auto"/>
              <w:rPr>
                <w:ins w:id="28801" w:author="Hardik Malhotra" w:date="2021-09-30T23:51:00Z"/>
                <w:rFonts w:ascii="Verdana" w:eastAsia="Times New Roman" w:hAnsi="Verdana" w:cs="Times New Roman"/>
                <w:b/>
                <w:bCs/>
                <w:color w:val="000000"/>
                <w:sz w:val="10"/>
                <w:szCs w:val="10"/>
                <w:lang w:val="en-US"/>
              </w:rPr>
            </w:pPr>
            <w:ins w:id="28802" w:author="Hardik Malhotra" w:date="2021-09-30T23:51:00Z">
              <w:r w:rsidRPr="00257590">
                <w:rPr>
                  <w:rFonts w:ascii="Verdana" w:eastAsia="Times New Roman" w:hAnsi="Verdana" w:cs="Times New Roman"/>
                  <w:b/>
                  <w:bCs/>
                  <w:color w:val="000000"/>
                  <w:sz w:val="10"/>
                  <w:szCs w:val="10"/>
                  <w:lang w:val="en-US"/>
                </w:rPr>
                <w:t>Total</w:t>
              </w:r>
            </w:ins>
          </w:p>
        </w:tc>
        <w:tc>
          <w:tcPr>
            <w:tcW w:w="519" w:type="dxa"/>
            <w:tcBorders>
              <w:top w:val="nil"/>
              <w:left w:val="nil"/>
              <w:bottom w:val="single" w:sz="4" w:space="0" w:color="auto"/>
              <w:right w:val="single" w:sz="4" w:space="0" w:color="auto"/>
            </w:tcBorders>
            <w:shd w:val="clear" w:color="000000" w:fill="FFFFFF"/>
            <w:noWrap/>
            <w:vAlign w:val="center"/>
            <w:hideMark/>
          </w:tcPr>
          <w:p w14:paraId="0BFF2DB0" w14:textId="624CC73D" w:rsidR="0069225A" w:rsidRPr="0069225A" w:rsidRDefault="0069225A" w:rsidP="0069225A">
            <w:pPr>
              <w:spacing w:after="0" w:line="240" w:lineRule="auto"/>
              <w:jc w:val="center"/>
              <w:rPr>
                <w:ins w:id="28803" w:author="Hardik Malhotra" w:date="2021-09-30T23:51:00Z"/>
                <w:rFonts w:ascii="Verdana" w:eastAsia="Times New Roman" w:hAnsi="Verdana" w:cs="Times New Roman"/>
                <w:b/>
                <w:bCs/>
                <w:color w:val="000000" w:themeColor="text1"/>
                <w:sz w:val="10"/>
                <w:szCs w:val="10"/>
                <w:lang w:val="en-US"/>
                <w:rPrChange w:id="28804" w:author="Hardik Malhotra" w:date="2021-09-30T23:52:00Z">
                  <w:rPr>
                    <w:ins w:id="28805" w:author="Hardik Malhotra" w:date="2021-09-30T23:51:00Z"/>
                    <w:rFonts w:ascii="Verdana" w:eastAsia="Times New Roman" w:hAnsi="Verdana" w:cs="Times New Roman"/>
                    <w:b/>
                    <w:bCs/>
                    <w:color w:val="000000" w:themeColor="text1"/>
                    <w:sz w:val="10"/>
                    <w:szCs w:val="10"/>
                    <w:lang w:val="en-US"/>
                  </w:rPr>
                </w:rPrChange>
              </w:rPr>
            </w:pPr>
            <w:ins w:id="28806" w:author="Hardik Malhotra" w:date="2021-09-30T23:52:00Z">
              <w:r w:rsidRPr="0069225A">
                <w:rPr>
                  <w:rFonts w:ascii="Verdana" w:hAnsi="Verdana" w:cs="Arial"/>
                  <w:b/>
                  <w:bCs/>
                  <w:color w:val="000000"/>
                  <w:sz w:val="10"/>
                  <w:szCs w:val="10"/>
                  <w:rPrChange w:id="28807" w:author="Hardik Malhotra" w:date="2021-09-30T23:52:00Z">
                    <w:rPr>
                      <w:rFonts w:ascii="Arial" w:hAnsi="Arial" w:cs="Arial"/>
                      <w:b/>
                      <w:bCs/>
                      <w:color w:val="000000"/>
                      <w:sz w:val="20"/>
                      <w:szCs w:val="20"/>
                    </w:rPr>
                  </w:rPrChange>
                </w:rPr>
                <w:t>274</w:t>
              </w:r>
            </w:ins>
          </w:p>
        </w:tc>
        <w:tc>
          <w:tcPr>
            <w:tcW w:w="519" w:type="dxa"/>
            <w:tcBorders>
              <w:top w:val="nil"/>
              <w:left w:val="nil"/>
              <w:bottom w:val="single" w:sz="4" w:space="0" w:color="auto"/>
              <w:right w:val="single" w:sz="4" w:space="0" w:color="auto"/>
            </w:tcBorders>
            <w:shd w:val="clear" w:color="000000" w:fill="FFFFFF"/>
            <w:noWrap/>
            <w:vAlign w:val="center"/>
            <w:hideMark/>
          </w:tcPr>
          <w:p w14:paraId="57885F26" w14:textId="0EB196FE" w:rsidR="0069225A" w:rsidRPr="0069225A" w:rsidRDefault="0069225A" w:rsidP="0069225A">
            <w:pPr>
              <w:spacing w:after="0" w:line="240" w:lineRule="auto"/>
              <w:jc w:val="center"/>
              <w:rPr>
                <w:ins w:id="28808" w:author="Hardik Malhotra" w:date="2021-09-30T23:51:00Z"/>
                <w:rFonts w:ascii="Verdana" w:eastAsia="Times New Roman" w:hAnsi="Verdana" w:cs="Times New Roman"/>
                <w:b/>
                <w:bCs/>
                <w:color w:val="000000" w:themeColor="text1"/>
                <w:sz w:val="10"/>
                <w:szCs w:val="10"/>
                <w:lang w:val="en-US"/>
                <w:rPrChange w:id="28809" w:author="Hardik Malhotra" w:date="2021-09-30T23:52:00Z">
                  <w:rPr>
                    <w:ins w:id="28810" w:author="Hardik Malhotra" w:date="2021-09-30T23:51:00Z"/>
                    <w:rFonts w:ascii="Verdana" w:eastAsia="Times New Roman" w:hAnsi="Verdana" w:cs="Times New Roman"/>
                    <w:b/>
                    <w:bCs/>
                    <w:color w:val="000000" w:themeColor="text1"/>
                    <w:sz w:val="10"/>
                    <w:szCs w:val="10"/>
                    <w:lang w:val="en-US"/>
                  </w:rPr>
                </w:rPrChange>
              </w:rPr>
            </w:pPr>
            <w:ins w:id="28811" w:author="Hardik Malhotra" w:date="2021-09-30T23:52:00Z">
              <w:r w:rsidRPr="0069225A">
                <w:rPr>
                  <w:rFonts w:ascii="Verdana" w:hAnsi="Verdana" w:cs="Arial"/>
                  <w:b/>
                  <w:bCs/>
                  <w:color w:val="000000"/>
                  <w:sz w:val="10"/>
                  <w:szCs w:val="10"/>
                  <w:rPrChange w:id="28812" w:author="Hardik Malhotra" w:date="2021-09-30T23:52:00Z">
                    <w:rPr>
                      <w:rFonts w:ascii="Arial" w:hAnsi="Arial" w:cs="Arial"/>
                      <w:b/>
                      <w:bCs/>
                      <w:color w:val="000000"/>
                      <w:sz w:val="20"/>
                      <w:szCs w:val="20"/>
                    </w:rPr>
                  </w:rPrChange>
                </w:rPr>
                <w:t>284</w:t>
              </w:r>
            </w:ins>
          </w:p>
        </w:tc>
        <w:tc>
          <w:tcPr>
            <w:tcW w:w="519" w:type="dxa"/>
            <w:tcBorders>
              <w:top w:val="nil"/>
              <w:left w:val="nil"/>
              <w:bottom w:val="single" w:sz="4" w:space="0" w:color="auto"/>
              <w:right w:val="single" w:sz="4" w:space="0" w:color="auto"/>
            </w:tcBorders>
            <w:shd w:val="clear" w:color="000000" w:fill="FFFFFF"/>
            <w:noWrap/>
            <w:vAlign w:val="center"/>
            <w:hideMark/>
          </w:tcPr>
          <w:p w14:paraId="25B72712" w14:textId="12D36A48" w:rsidR="0069225A" w:rsidRPr="0069225A" w:rsidRDefault="0069225A" w:rsidP="0069225A">
            <w:pPr>
              <w:spacing w:after="0" w:line="240" w:lineRule="auto"/>
              <w:jc w:val="center"/>
              <w:rPr>
                <w:ins w:id="28813" w:author="Hardik Malhotra" w:date="2021-09-30T23:51:00Z"/>
                <w:rFonts w:ascii="Verdana" w:eastAsia="Times New Roman" w:hAnsi="Verdana" w:cs="Times New Roman"/>
                <w:b/>
                <w:bCs/>
                <w:color w:val="000000" w:themeColor="text1"/>
                <w:sz w:val="10"/>
                <w:szCs w:val="10"/>
                <w:lang w:val="en-US"/>
                <w:rPrChange w:id="28814" w:author="Hardik Malhotra" w:date="2021-09-30T23:52:00Z">
                  <w:rPr>
                    <w:ins w:id="28815" w:author="Hardik Malhotra" w:date="2021-09-30T23:51:00Z"/>
                    <w:rFonts w:ascii="Verdana" w:eastAsia="Times New Roman" w:hAnsi="Verdana" w:cs="Times New Roman"/>
                    <w:b/>
                    <w:bCs/>
                    <w:color w:val="000000" w:themeColor="text1"/>
                    <w:sz w:val="10"/>
                    <w:szCs w:val="10"/>
                    <w:lang w:val="en-US"/>
                  </w:rPr>
                </w:rPrChange>
              </w:rPr>
            </w:pPr>
            <w:ins w:id="28816" w:author="Hardik Malhotra" w:date="2021-09-30T23:52:00Z">
              <w:r w:rsidRPr="0069225A">
                <w:rPr>
                  <w:rFonts w:ascii="Verdana" w:hAnsi="Verdana" w:cs="Arial"/>
                  <w:b/>
                  <w:bCs/>
                  <w:color w:val="000000"/>
                  <w:sz w:val="10"/>
                  <w:szCs w:val="10"/>
                  <w:rPrChange w:id="28817" w:author="Hardik Malhotra" w:date="2021-09-30T23:52:00Z">
                    <w:rPr>
                      <w:rFonts w:ascii="Arial" w:hAnsi="Arial" w:cs="Arial"/>
                      <w:b/>
                      <w:bCs/>
                      <w:color w:val="000000"/>
                      <w:sz w:val="20"/>
                      <w:szCs w:val="20"/>
                    </w:rPr>
                  </w:rPrChange>
                </w:rPr>
                <w:t>292</w:t>
              </w:r>
            </w:ins>
          </w:p>
        </w:tc>
        <w:tc>
          <w:tcPr>
            <w:tcW w:w="520" w:type="dxa"/>
            <w:tcBorders>
              <w:top w:val="nil"/>
              <w:left w:val="nil"/>
              <w:bottom w:val="single" w:sz="4" w:space="0" w:color="auto"/>
              <w:right w:val="single" w:sz="4" w:space="0" w:color="auto"/>
            </w:tcBorders>
            <w:shd w:val="clear" w:color="000000" w:fill="FFFFFF"/>
            <w:noWrap/>
            <w:vAlign w:val="center"/>
            <w:hideMark/>
          </w:tcPr>
          <w:p w14:paraId="7E62B773" w14:textId="634D9215" w:rsidR="0069225A" w:rsidRPr="0069225A" w:rsidRDefault="0069225A" w:rsidP="0069225A">
            <w:pPr>
              <w:spacing w:after="0" w:line="240" w:lineRule="auto"/>
              <w:jc w:val="center"/>
              <w:rPr>
                <w:ins w:id="28818" w:author="Hardik Malhotra" w:date="2021-09-30T23:51:00Z"/>
                <w:rFonts w:ascii="Verdana" w:eastAsia="Times New Roman" w:hAnsi="Verdana" w:cs="Times New Roman"/>
                <w:b/>
                <w:bCs/>
                <w:color w:val="000000" w:themeColor="text1"/>
                <w:sz w:val="10"/>
                <w:szCs w:val="10"/>
                <w:lang w:val="en-US"/>
                <w:rPrChange w:id="28819" w:author="Hardik Malhotra" w:date="2021-09-30T23:52:00Z">
                  <w:rPr>
                    <w:ins w:id="28820" w:author="Hardik Malhotra" w:date="2021-09-30T23:51:00Z"/>
                    <w:rFonts w:ascii="Verdana" w:eastAsia="Times New Roman" w:hAnsi="Verdana" w:cs="Times New Roman"/>
                    <w:b/>
                    <w:bCs/>
                    <w:color w:val="000000" w:themeColor="text1"/>
                    <w:sz w:val="10"/>
                    <w:szCs w:val="10"/>
                    <w:lang w:val="en-US"/>
                  </w:rPr>
                </w:rPrChange>
              </w:rPr>
            </w:pPr>
            <w:ins w:id="28821" w:author="Hardik Malhotra" w:date="2021-09-30T23:52:00Z">
              <w:r w:rsidRPr="0069225A">
                <w:rPr>
                  <w:rFonts w:ascii="Verdana" w:hAnsi="Verdana" w:cs="Arial"/>
                  <w:b/>
                  <w:bCs/>
                  <w:color w:val="000000"/>
                  <w:sz w:val="10"/>
                  <w:szCs w:val="10"/>
                  <w:rPrChange w:id="28822" w:author="Hardik Malhotra" w:date="2021-09-30T23:52:00Z">
                    <w:rPr>
                      <w:rFonts w:ascii="Arial" w:hAnsi="Arial" w:cs="Arial"/>
                      <w:b/>
                      <w:bCs/>
                      <w:color w:val="000000"/>
                      <w:sz w:val="20"/>
                      <w:szCs w:val="20"/>
                    </w:rPr>
                  </w:rPrChange>
                </w:rPr>
                <w:t>277</w:t>
              </w:r>
            </w:ins>
          </w:p>
        </w:tc>
        <w:tc>
          <w:tcPr>
            <w:tcW w:w="593" w:type="dxa"/>
            <w:tcBorders>
              <w:top w:val="nil"/>
              <w:left w:val="nil"/>
              <w:bottom w:val="single" w:sz="4" w:space="0" w:color="auto"/>
              <w:right w:val="single" w:sz="4" w:space="0" w:color="auto"/>
            </w:tcBorders>
            <w:shd w:val="clear" w:color="000000" w:fill="FFFFFF"/>
            <w:noWrap/>
            <w:vAlign w:val="center"/>
            <w:hideMark/>
          </w:tcPr>
          <w:p w14:paraId="2C24B5C8" w14:textId="7B51A890" w:rsidR="0069225A" w:rsidRPr="0069225A" w:rsidRDefault="0069225A" w:rsidP="0069225A">
            <w:pPr>
              <w:spacing w:after="0" w:line="240" w:lineRule="auto"/>
              <w:jc w:val="center"/>
              <w:rPr>
                <w:ins w:id="28823" w:author="Hardik Malhotra" w:date="2021-09-30T23:51:00Z"/>
                <w:rFonts w:ascii="Verdana" w:eastAsia="Times New Roman" w:hAnsi="Verdana" w:cs="Times New Roman"/>
                <w:b/>
                <w:bCs/>
                <w:color w:val="000000" w:themeColor="text1"/>
                <w:sz w:val="10"/>
                <w:szCs w:val="10"/>
                <w:lang w:val="en-US"/>
                <w:rPrChange w:id="28824" w:author="Hardik Malhotra" w:date="2021-09-30T23:52:00Z">
                  <w:rPr>
                    <w:ins w:id="28825" w:author="Hardik Malhotra" w:date="2021-09-30T23:51:00Z"/>
                    <w:rFonts w:ascii="Verdana" w:eastAsia="Times New Roman" w:hAnsi="Verdana" w:cs="Times New Roman"/>
                    <w:b/>
                    <w:bCs/>
                    <w:color w:val="000000" w:themeColor="text1"/>
                    <w:sz w:val="10"/>
                    <w:szCs w:val="10"/>
                    <w:lang w:val="en-US"/>
                  </w:rPr>
                </w:rPrChange>
              </w:rPr>
            </w:pPr>
            <w:ins w:id="28826" w:author="Hardik Malhotra" w:date="2021-09-30T23:52:00Z">
              <w:r w:rsidRPr="0069225A">
                <w:rPr>
                  <w:rFonts w:ascii="Verdana" w:hAnsi="Verdana" w:cs="Arial"/>
                  <w:b/>
                  <w:bCs/>
                  <w:color w:val="000000"/>
                  <w:sz w:val="10"/>
                  <w:szCs w:val="10"/>
                  <w:rPrChange w:id="28827" w:author="Hardik Malhotra" w:date="2021-09-30T23:52:00Z">
                    <w:rPr>
                      <w:rFonts w:ascii="Arial" w:hAnsi="Arial" w:cs="Arial"/>
                      <w:b/>
                      <w:bCs/>
                      <w:color w:val="000000"/>
                      <w:sz w:val="20"/>
                      <w:szCs w:val="20"/>
                    </w:rPr>
                  </w:rPrChange>
                </w:rPr>
                <w:t>290</w:t>
              </w:r>
            </w:ins>
          </w:p>
        </w:tc>
        <w:tc>
          <w:tcPr>
            <w:tcW w:w="590" w:type="dxa"/>
            <w:tcBorders>
              <w:top w:val="nil"/>
              <w:left w:val="nil"/>
              <w:bottom w:val="single" w:sz="4" w:space="0" w:color="auto"/>
              <w:right w:val="single" w:sz="4" w:space="0" w:color="auto"/>
            </w:tcBorders>
            <w:shd w:val="clear" w:color="000000" w:fill="FFFFFF"/>
            <w:noWrap/>
            <w:vAlign w:val="center"/>
            <w:hideMark/>
          </w:tcPr>
          <w:p w14:paraId="175E8F01" w14:textId="0C68AA28" w:rsidR="0069225A" w:rsidRPr="0069225A" w:rsidRDefault="0069225A" w:rsidP="0069225A">
            <w:pPr>
              <w:spacing w:after="0" w:line="240" w:lineRule="auto"/>
              <w:jc w:val="center"/>
              <w:rPr>
                <w:ins w:id="28828" w:author="Hardik Malhotra" w:date="2021-09-30T23:51:00Z"/>
                <w:rFonts w:ascii="Verdana" w:eastAsia="Times New Roman" w:hAnsi="Verdana" w:cs="Times New Roman"/>
                <w:b/>
                <w:bCs/>
                <w:color w:val="000000" w:themeColor="text1"/>
                <w:sz w:val="10"/>
                <w:szCs w:val="10"/>
                <w:lang w:val="en-US"/>
                <w:rPrChange w:id="28829" w:author="Hardik Malhotra" w:date="2021-09-30T23:52:00Z">
                  <w:rPr>
                    <w:ins w:id="28830" w:author="Hardik Malhotra" w:date="2021-09-30T23:51:00Z"/>
                    <w:rFonts w:ascii="Verdana" w:eastAsia="Times New Roman" w:hAnsi="Verdana" w:cs="Times New Roman"/>
                    <w:b/>
                    <w:bCs/>
                    <w:color w:val="000000" w:themeColor="text1"/>
                    <w:sz w:val="10"/>
                    <w:szCs w:val="10"/>
                    <w:lang w:val="en-US"/>
                  </w:rPr>
                </w:rPrChange>
              </w:rPr>
            </w:pPr>
            <w:ins w:id="28831" w:author="Hardik Malhotra" w:date="2021-09-30T23:52:00Z">
              <w:r w:rsidRPr="0069225A">
                <w:rPr>
                  <w:rFonts w:ascii="Verdana" w:hAnsi="Verdana" w:cs="Arial"/>
                  <w:b/>
                  <w:bCs/>
                  <w:color w:val="000000"/>
                  <w:sz w:val="10"/>
                  <w:szCs w:val="10"/>
                  <w:rPrChange w:id="28832" w:author="Hardik Malhotra" w:date="2021-09-30T23:52:00Z">
                    <w:rPr>
                      <w:rFonts w:ascii="Arial" w:hAnsi="Arial" w:cs="Arial"/>
                      <w:b/>
                      <w:bCs/>
                      <w:color w:val="000000"/>
                      <w:sz w:val="20"/>
                      <w:szCs w:val="20"/>
                    </w:rPr>
                  </w:rPrChange>
                </w:rPr>
                <w:t>271</w:t>
              </w:r>
            </w:ins>
          </w:p>
        </w:tc>
        <w:tc>
          <w:tcPr>
            <w:tcW w:w="590" w:type="dxa"/>
            <w:tcBorders>
              <w:top w:val="nil"/>
              <w:left w:val="nil"/>
              <w:bottom w:val="single" w:sz="4" w:space="0" w:color="auto"/>
              <w:right w:val="single" w:sz="4" w:space="0" w:color="auto"/>
            </w:tcBorders>
            <w:shd w:val="clear" w:color="000000" w:fill="FFFFFF"/>
            <w:noWrap/>
            <w:vAlign w:val="center"/>
            <w:hideMark/>
          </w:tcPr>
          <w:p w14:paraId="21A0C892" w14:textId="0F807316" w:rsidR="0069225A" w:rsidRPr="0069225A" w:rsidRDefault="0069225A" w:rsidP="0069225A">
            <w:pPr>
              <w:spacing w:after="0" w:line="240" w:lineRule="auto"/>
              <w:jc w:val="center"/>
              <w:rPr>
                <w:ins w:id="28833" w:author="Hardik Malhotra" w:date="2021-09-30T23:51:00Z"/>
                <w:rFonts w:ascii="Verdana" w:eastAsia="Times New Roman" w:hAnsi="Verdana" w:cs="Times New Roman"/>
                <w:b/>
                <w:bCs/>
                <w:color w:val="000000" w:themeColor="text1"/>
                <w:sz w:val="10"/>
                <w:szCs w:val="10"/>
                <w:lang w:val="en-US"/>
                <w:rPrChange w:id="28834" w:author="Hardik Malhotra" w:date="2021-09-30T23:52:00Z">
                  <w:rPr>
                    <w:ins w:id="28835" w:author="Hardik Malhotra" w:date="2021-09-30T23:51:00Z"/>
                    <w:rFonts w:ascii="Verdana" w:eastAsia="Times New Roman" w:hAnsi="Verdana" w:cs="Times New Roman"/>
                    <w:b/>
                    <w:bCs/>
                    <w:color w:val="000000" w:themeColor="text1"/>
                    <w:sz w:val="10"/>
                    <w:szCs w:val="10"/>
                    <w:lang w:val="en-US"/>
                  </w:rPr>
                </w:rPrChange>
              </w:rPr>
            </w:pPr>
            <w:ins w:id="28836" w:author="Hardik Malhotra" w:date="2021-09-30T23:52:00Z">
              <w:r w:rsidRPr="0069225A">
                <w:rPr>
                  <w:rFonts w:ascii="Verdana" w:hAnsi="Verdana" w:cs="Arial"/>
                  <w:b/>
                  <w:bCs/>
                  <w:color w:val="000000"/>
                  <w:sz w:val="10"/>
                  <w:szCs w:val="10"/>
                  <w:rPrChange w:id="28837" w:author="Hardik Malhotra" w:date="2021-09-30T23:52:00Z">
                    <w:rPr>
                      <w:rFonts w:ascii="Arial" w:hAnsi="Arial" w:cs="Arial"/>
                      <w:b/>
                      <w:bCs/>
                      <w:color w:val="000000"/>
                      <w:sz w:val="20"/>
                      <w:szCs w:val="20"/>
                    </w:rPr>
                  </w:rPrChange>
                </w:rPr>
                <w:t>289</w:t>
              </w:r>
            </w:ins>
          </w:p>
        </w:tc>
        <w:tc>
          <w:tcPr>
            <w:tcW w:w="590" w:type="dxa"/>
            <w:tcBorders>
              <w:top w:val="nil"/>
              <w:left w:val="nil"/>
              <w:bottom w:val="single" w:sz="4" w:space="0" w:color="auto"/>
              <w:right w:val="single" w:sz="4" w:space="0" w:color="auto"/>
            </w:tcBorders>
            <w:shd w:val="clear" w:color="000000" w:fill="FFFFFF"/>
            <w:noWrap/>
            <w:vAlign w:val="center"/>
            <w:hideMark/>
          </w:tcPr>
          <w:p w14:paraId="303B4D26" w14:textId="1CA6A57C" w:rsidR="0069225A" w:rsidRPr="0069225A" w:rsidRDefault="0069225A" w:rsidP="0069225A">
            <w:pPr>
              <w:spacing w:after="0" w:line="240" w:lineRule="auto"/>
              <w:jc w:val="center"/>
              <w:rPr>
                <w:ins w:id="28838" w:author="Hardik Malhotra" w:date="2021-09-30T23:51:00Z"/>
                <w:rFonts w:ascii="Verdana" w:eastAsia="Times New Roman" w:hAnsi="Verdana" w:cs="Times New Roman"/>
                <w:b/>
                <w:bCs/>
                <w:color w:val="000000" w:themeColor="text1"/>
                <w:sz w:val="10"/>
                <w:szCs w:val="10"/>
                <w:lang w:val="en-US"/>
                <w:rPrChange w:id="28839" w:author="Hardik Malhotra" w:date="2021-09-30T23:52:00Z">
                  <w:rPr>
                    <w:ins w:id="28840" w:author="Hardik Malhotra" w:date="2021-09-30T23:51:00Z"/>
                    <w:rFonts w:ascii="Verdana" w:eastAsia="Times New Roman" w:hAnsi="Verdana" w:cs="Times New Roman"/>
                    <w:b/>
                    <w:bCs/>
                    <w:color w:val="000000" w:themeColor="text1"/>
                    <w:sz w:val="10"/>
                    <w:szCs w:val="10"/>
                    <w:lang w:val="en-US"/>
                  </w:rPr>
                </w:rPrChange>
              </w:rPr>
            </w:pPr>
            <w:ins w:id="28841" w:author="Hardik Malhotra" w:date="2021-09-30T23:52:00Z">
              <w:r w:rsidRPr="0069225A">
                <w:rPr>
                  <w:rFonts w:ascii="Verdana" w:hAnsi="Verdana" w:cs="Arial"/>
                  <w:b/>
                  <w:bCs/>
                  <w:color w:val="000000"/>
                  <w:sz w:val="10"/>
                  <w:szCs w:val="10"/>
                  <w:rPrChange w:id="28842" w:author="Hardik Malhotra" w:date="2021-09-30T23:52:00Z">
                    <w:rPr>
                      <w:rFonts w:ascii="Arial" w:hAnsi="Arial" w:cs="Arial"/>
                      <w:b/>
                      <w:bCs/>
                      <w:color w:val="000000"/>
                      <w:sz w:val="20"/>
                      <w:szCs w:val="20"/>
                    </w:rPr>
                  </w:rPrChange>
                </w:rPr>
                <w:t>306</w:t>
              </w:r>
            </w:ins>
          </w:p>
        </w:tc>
        <w:tc>
          <w:tcPr>
            <w:tcW w:w="590" w:type="dxa"/>
            <w:tcBorders>
              <w:top w:val="nil"/>
              <w:left w:val="nil"/>
              <w:bottom w:val="single" w:sz="4" w:space="0" w:color="auto"/>
              <w:right w:val="single" w:sz="4" w:space="0" w:color="auto"/>
            </w:tcBorders>
            <w:shd w:val="clear" w:color="000000" w:fill="FFFFFF"/>
            <w:noWrap/>
            <w:vAlign w:val="center"/>
            <w:hideMark/>
          </w:tcPr>
          <w:p w14:paraId="6E0B88EA" w14:textId="3E911BED" w:rsidR="0069225A" w:rsidRPr="0069225A" w:rsidRDefault="0069225A" w:rsidP="0069225A">
            <w:pPr>
              <w:spacing w:after="0" w:line="240" w:lineRule="auto"/>
              <w:jc w:val="center"/>
              <w:rPr>
                <w:ins w:id="28843" w:author="Hardik Malhotra" w:date="2021-09-30T23:51:00Z"/>
                <w:rFonts w:ascii="Verdana" w:eastAsia="Times New Roman" w:hAnsi="Verdana" w:cs="Times New Roman"/>
                <w:b/>
                <w:bCs/>
                <w:color w:val="000000" w:themeColor="text1"/>
                <w:sz w:val="10"/>
                <w:szCs w:val="10"/>
                <w:lang w:val="en-US"/>
                <w:rPrChange w:id="28844" w:author="Hardik Malhotra" w:date="2021-09-30T23:52:00Z">
                  <w:rPr>
                    <w:ins w:id="28845" w:author="Hardik Malhotra" w:date="2021-09-30T23:51:00Z"/>
                    <w:rFonts w:ascii="Verdana" w:eastAsia="Times New Roman" w:hAnsi="Verdana" w:cs="Times New Roman"/>
                    <w:b/>
                    <w:bCs/>
                    <w:color w:val="000000" w:themeColor="text1"/>
                    <w:sz w:val="10"/>
                    <w:szCs w:val="10"/>
                    <w:lang w:val="en-US"/>
                  </w:rPr>
                </w:rPrChange>
              </w:rPr>
            </w:pPr>
            <w:ins w:id="28846" w:author="Hardik Malhotra" w:date="2021-09-30T23:52:00Z">
              <w:r w:rsidRPr="0069225A">
                <w:rPr>
                  <w:rFonts w:ascii="Verdana" w:hAnsi="Verdana" w:cs="Arial"/>
                  <w:b/>
                  <w:bCs/>
                  <w:color w:val="000000"/>
                  <w:sz w:val="10"/>
                  <w:szCs w:val="10"/>
                  <w:rPrChange w:id="28847" w:author="Hardik Malhotra" w:date="2021-09-30T23:52:00Z">
                    <w:rPr>
                      <w:rFonts w:ascii="Arial" w:hAnsi="Arial" w:cs="Arial"/>
                      <w:b/>
                      <w:bCs/>
                      <w:color w:val="000000"/>
                      <w:sz w:val="20"/>
                      <w:szCs w:val="20"/>
                    </w:rPr>
                  </w:rPrChange>
                </w:rPr>
                <w:t>322</w:t>
              </w:r>
            </w:ins>
          </w:p>
        </w:tc>
        <w:tc>
          <w:tcPr>
            <w:tcW w:w="590" w:type="dxa"/>
            <w:tcBorders>
              <w:top w:val="nil"/>
              <w:left w:val="nil"/>
              <w:bottom w:val="single" w:sz="4" w:space="0" w:color="auto"/>
              <w:right w:val="single" w:sz="4" w:space="0" w:color="auto"/>
            </w:tcBorders>
            <w:shd w:val="clear" w:color="000000" w:fill="FFFFFF"/>
            <w:noWrap/>
            <w:vAlign w:val="center"/>
            <w:hideMark/>
          </w:tcPr>
          <w:p w14:paraId="4B90583E" w14:textId="0EC42C7E" w:rsidR="0069225A" w:rsidRPr="0069225A" w:rsidRDefault="0069225A" w:rsidP="0069225A">
            <w:pPr>
              <w:spacing w:after="0" w:line="240" w:lineRule="auto"/>
              <w:jc w:val="center"/>
              <w:rPr>
                <w:ins w:id="28848" w:author="Hardik Malhotra" w:date="2021-09-30T23:51:00Z"/>
                <w:rFonts w:ascii="Verdana" w:eastAsia="Times New Roman" w:hAnsi="Verdana" w:cs="Times New Roman"/>
                <w:b/>
                <w:bCs/>
                <w:color w:val="000000" w:themeColor="text1"/>
                <w:sz w:val="10"/>
                <w:szCs w:val="10"/>
                <w:lang w:val="en-US"/>
                <w:rPrChange w:id="28849" w:author="Hardik Malhotra" w:date="2021-09-30T23:52:00Z">
                  <w:rPr>
                    <w:ins w:id="28850" w:author="Hardik Malhotra" w:date="2021-09-30T23:51:00Z"/>
                    <w:rFonts w:ascii="Verdana" w:eastAsia="Times New Roman" w:hAnsi="Verdana" w:cs="Times New Roman"/>
                    <w:b/>
                    <w:bCs/>
                    <w:color w:val="000000" w:themeColor="text1"/>
                    <w:sz w:val="10"/>
                    <w:szCs w:val="10"/>
                    <w:lang w:val="en-US"/>
                  </w:rPr>
                </w:rPrChange>
              </w:rPr>
            </w:pPr>
            <w:ins w:id="28851" w:author="Hardik Malhotra" w:date="2021-09-30T23:52:00Z">
              <w:r w:rsidRPr="0069225A">
                <w:rPr>
                  <w:rFonts w:ascii="Verdana" w:hAnsi="Verdana" w:cs="Arial"/>
                  <w:b/>
                  <w:bCs/>
                  <w:color w:val="000000"/>
                  <w:sz w:val="10"/>
                  <w:szCs w:val="10"/>
                  <w:rPrChange w:id="28852" w:author="Hardik Malhotra" w:date="2021-09-30T23:52:00Z">
                    <w:rPr>
                      <w:rFonts w:ascii="Arial" w:hAnsi="Arial" w:cs="Arial"/>
                      <w:b/>
                      <w:bCs/>
                      <w:color w:val="000000"/>
                      <w:sz w:val="20"/>
                      <w:szCs w:val="20"/>
                    </w:rPr>
                  </w:rPrChange>
                </w:rPr>
                <w:t>337</w:t>
              </w:r>
            </w:ins>
          </w:p>
        </w:tc>
        <w:tc>
          <w:tcPr>
            <w:tcW w:w="590" w:type="dxa"/>
            <w:tcBorders>
              <w:top w:val="nil"/>
              <w:left w:val="nil"/>
              <w:bottom w:val="single" w:sz="4" w:space="0" w:color="auto"/>
              <w:right w:val="single" w:sz="4" w:space="0" w:color="auto"/>
            </w:tcBorders>
            <w:shd w:val="clear" w:color="000000" w:fill="FFFFFF"/>
            <w:noWrap/>
            <w:vAlign w:val="center"/>
            <w:hideMark/>
          </w:tcPr>
          <w:p w14:paraId="7B961744" w14:textId="68102053" w:rsidR="0069225A" w:rsidRPr="0069225A" w:rsidRDefault="0069225A" w:rsidP="0069225A">
            <w:pPr>
              <w:spacing w:after="0" w:line="240" w:lineRule="auto"/>
              <w:jc w:val="center"/>
              <w:rPr>
                <w:ins w:id="28853" w:author="Hardik Malhotra" w:date="2021-09-30T23:51:00Z"/>
                <w:rFonts w:ascii="Verdana" w:eastAsia="Times New Roman" w:hAnsi="Verdana" w:cs="Times New Roman"/>
                <w:b/>
                <w:bCs/>
                <w:color w:val="000000" w:themeColor="text1"/>
                <w:sz w:val="10"/>
                <w:szCs w:val="10"/>
                <w:lang w:val="en-US"/>
                <w:rPrChange w:id="28854" w:author="Hardik Malhotra" w:date="2021-09-30T23:52:00Z">
                  <w:rPr>
                    <w:ins w:id="28855" w:author="Hardik Malhotra" w:date="2021-09-30T23:51:00Z"/>
                    <w:rFonts w:ascii="Verdana" w:eastAsia="Times New Roman" w:hAnsi="Verdana" w:cs="Times New Roman"/>
                    <w:b/>
                    <w:bCs/>
                    <w:color w:val="000000" w:themeColor="text1"/>
                    <w:sz w:val="10"/>
                    <w:szCs w:val="10"/>
                    <w:lang w:val="en-US"/>
                  </w:rPr>
                </w:rPrChange>
              </w:rPr>
            </w:pPr>
            <w:ins w:id="28856" w:author="Hardik Malhotra" w:date="2021-09-30T23:52:00Z">
              <w:r w:rsidRPr="0069225A">
                <w:rPr>
                  <w:rFonts w:ascii="Verdana" w:hAnsi="Verdana" w:cs="Arial"/>
                  <w:b/>
                  <w:bCs/>
                  <w:color w:val="000000"/>
                  <w:sz w:val="10"/>
                  <w:szCs w:val="10"/>
                  <w:rPrChange w:id="28857" w:author="Hardik Malhotra" w:date="2021-09-30T23:52:00Z">
                    <w:rPr>
                      <w:rFonts w:ascii="Arial" w:hAnsi="Arial" w:cs="Arial"/>
                      <w:b/>
                      <w:bCs/>
                      <w:color w:val="000000"/>
                      <w:sz w:val="20"/>
                      <w:szCs w:val="20"/>
                    </w:rPr>
                  </w:rPrChange>
                </w:rPr>
                <w:t>352</w:t>
              </w:r>
            </w:ins>
          </w:p>
        </w:tc>
        <w:tc>
          <w:tcPr>
            <w:tcW w:w="590" w:type="dxa"/>
            <w:tcBorders>
              <w:top w:val="nil"/>
              <w:left w:val="nil"/>
              <w:bottom w:val="single" w:sz="4" w:space="0" w:color="auto"/>
              <w:right w:val="single" w:sz="4" w:space="0" w:color="auto"/>
            </w:tcBorders>
            <w:shd w:val="clear" w:color="000000" w:fill="FFFFFF"/>
            <w:noWrap/>
            <w:vAlign w:val="center"/>
            <w:hideMark/>
          </w:tcPr>
          <w:p w14:paraId="48077640" w14:textId="30C963B7" w:rsidR="0069225A" w:rsidRPr="0069225A" w:rsidRDefault="0069225A" w:rsidP="0069225A">
            <w:pPr>
              <w:spacing w:after="0" w:line="240" w:lineRule="auto"/>
              <w:jc w:val="center"/>
              <w:rPr>
                <w:ins w:id="28858" w:author="Hardik Malhotra" w:date="2021-09-30T23:51:00Z"/>
                <w:rFonts w:ascii="Verdana" w:eastAsia="Times New Roman" w:hAnsi="Verdana" w:cs="Times New Roman"/>
                <w:b/>
                <w:bCs/>
                <w:color w:val="000000" w:themeColor="text1"/>
                <w:sz w:val="10"/>
                <w:szCs w:val="10"/>
                <w:lang w:val="en-US"/>
                <w:rPrChange w:id="28859" w:author="Hardik Malhotra" w:date="2021-09-30T23:52:00Z">
                  <w:rPr>
                    <w:ins w:id="28860" w:author="Hardik Malhotra" w:date="2021-09-30T23:51:00Z"/>
                    <w:rFonts w:ascii="Verdana" w:eastAsia="Times New Roman" w:hAnsi="Verdana" w:cs="Times New Roman"/>
                    <w:b/>
                    <w:bCs/>
                    <w:color w:val="000000" w:themeColor="text1"/>
                    <w:sz w:val="10"/>
                    <w:szCs w:val="10"/>
                    <w:lang w:val="en-US"/>
                  </w:rPr>
                </w:rPrChange>
              </w:rPr>
            </w:pPr>
            <w:ins w:id="28861" w:author="Hardik Malhotra" w:date="2021-09-30T23:52:00Z">
              <w:r w:rsidRPr="0069225A">
                <w:rPr>
                  <w:rFonts w:ascii="Verdana" w:hAnsi="Verdana" w:cs="Arial"/>
                  <w:b/>
                  <w:bCs/>
                  <w:color w:val="000000"/>
                  <w:sz w:val="10"/>
                  <w:szCs w:val="10"/>
                  <w:rPrChange w:id="28862" w:author="Hardik Malhotra" w:date="2021-09-30T23:52:00Z">
                    <w:rPr>
                      <w:rFonts w:ascii="Arial" w:hAnsi="Arial" w:cs="Arial"/>
                      <w:b/>
                      <w:bCs/>
                      <w:color w:val="000000"/>
                      <w:sz w:val="20"/>
                      <w:szCs w:val="20"/>
                    </w:rPr>
                  </w:rPrChange>
                </w:rPr>
                <w:t>367</w:t>
              </w:r>
            </w:ins>
          </w:p>
        </w:tc>
        <w:tc>
          <w:tcPr>
            <w:tcW w:w="590" w:type="dxa"/>
            <w:tcBorders>
              <w:top w:val="nil"/>
              <w:left w:val="nil"/>
              <w:bottom w:val="single" w:sz="4" w:space="0" w:color="auto"/>
              <w:right w:val="single" w:sz="4" w:space="0" w:color="auto"/>
            </w:tcBorders>
            <w:shd w:val="clear" w:color="000000" w:fill="FFFFFF"/>
            <w:noWrap/>
            <w:vAlign w:val="center"/>
            <w:hideMark/>
          </w:tcPr>
          <w:p w14:paraId="61505A7A" w14:textId="485212A1" w:rsidR="0069225A" w:rsidRPr="0069225A" w:rsidRDefault="0069225A" w:rsidP="0069225A">
            <w:pPr>
              <w:spacing w:after="0" w:line="240" w:lineRule="auto"/>
              <w:jc w:val="center"/>
              <w:rPr>
                <w:ins w:id="28863" w:author="Hardik Malhotra" w:date="2021-09-30T23:51:00Z"/>
                <w:rFonts w:ascii="Verdana" w:eastAsia="Times New Roman" w:hAnsi="Verdana" w:cs="Times New Roman"/>
                <w:b/>
                <w:bCs/>
                <w:color w:val="000000" w:themeColor="text1"/>
                <w:sz w:val="10"/>
                <w:szCs w:val="10"/>
                <w:lang w:val="en-US"/>
                <w:rPrChange w:id="28864" w:author="Hardik Malhotra" w:date="2021-09-30T23:52:00Z">
                  <w:rPr>
                    <w:ins w:id="28865" w:author="Hardik Malhotra" w:date="2021-09-30T23:51:00Z"/>
                    <w:rFonts w:ascii="Verdana" w:eastAsia="Times New Roman" w:hAnsi="Verdana" w:cs="Times New Roman"/>
                    <w:b/>
                    <w:bCs/>
                    <w:color w:val="000000" w:themeColor="text1"/>
                    <w:sz w:val="10"/>
                    <w:szCs w:val="10"/>
                    <w:lang w:val="en-US"/>
                  </w:rPr>
                </w:rPrChange>
              </w:rPr>
            </w:pPr>
            <w:ins w:id="28866" w:author="Hardik Malhotra" w:date="2021-09-30T23:52:00Z">
              <w:r w:rsidRPr="0069225A">
                <w:rPr>
                  <w:rFonts w:ascii="Verdana" w:hAnsi="Verdana" w:cs="Arial"/>
                  <w:b/>
                  <w:bCs/>
                  <w:color w:val="000000"/>
                  <w:sz w:val="10"/>
                  <w:szCs w:val="10"/>
                  <w:rPrChange w:id="28867" w:author="Hardik Malhotra" w:date="2021-09-30T23:52:00Z">
                    <w:rPr>
                      <w:rFonts w:ascii="Arial" w:hAnsi="Arial" w:cs="Arial"/>
                      <w:b/>
                      <w:bCs/>
                      <w:color w:val="000000"/>
                      <w:sz w:val="20"/>
                      <w:szCs w:val="20"/>
                    </w:rPr>
                  </w:rPrChange>
                </w:rPr>
                <w:t>382</w:t>
              </w:r>
            </w:ins>
          </w:p>
        </w:tc>
        <w:tc>
          <w:tcPr>
            <w:tcW w:w="590" w:type="dxa"/>
            <w:tcBorders>
              <w:top w:val="nil"/>
              <w:left w:val="nil"/>
              <w:bottom w:val="single" w:sz="4" w:space="0" w:color="auto"/>
              <w:right w:val="single" w:sz="4" w:space="0" w:color="auto"/>
            </w:tcBorders>
            <w:shd w:val="clear" w:color="000000" w:fill="FFFFFF"/>
            <w:noWrap/>
            <w:vAlign w:val="center"/>
            <w:hideMark/>
          </w:tcPr>
          <w:p w14:paraId="62ABE35E" w14:textId="444FA5D0" w:rsidR="0069225A" w:rsidRPr="0069225A" w:rsidRDefault="0069225A" w:rsidP="0069225A">
            <w:pPr>
              <w:spacing w:after="0" w:line="240" w:lineRule="auto"/>
              <w:jc w:val="center"/>
              <w:rPr>
                <w:ins w:id="28868" w:author="Hardik Malhotra" w:date="2021-09-30T23:51:00Z"/>
                <w:rFonts w:ascii="Verdana" w:eastAsia="Times New Roman" w:hAnsi="Verdana" w:cs="Times New Roman"/>
                <w:b/>
                <w:bCs/>
                <w:color w:val="000000" w:themeColor="text1"/>
                <w:sz w:val="10"/>
                <w:szCs w:val="10"/>
                <w:lang w:val="en-US"/>
                <w:rPrChange w:id="28869" w:author="Hardik Malhotra" w:date="2021-09-30T23:52:00Z">
                  <w:rPr>
                    <w:ins w:id="28870" w:author="Hardik Malhotra" w:date="2021-09-30T23:51:00Z"/>
                    <w:rFonts w:ascii="Verdana" w:eastAsia="Times New Roman" w:hAnsi="Verdana" w:cs="Times New Roman"/>
                    <w:b/>
                    <w:bCs/>
                    <w:color w:val="000000" w:themeColor="text1"/>
                    <w:sz w:val="10"/>
                    <w:szCs w:val="10"/>
                    <w:lang w:val="en-US"/>
                  </w:rPr>
                </w:rPrChange>
              </w:rPr>
            </w:pPr>
            <w:ins w:id="28871" w:author="Hardik Malhotra" w:date="2021-09-30T23:52:00Z">
              <w:r w:rsidRPr="0069225A">
                <w:rPr>
                  <w:rFonts w:ascii="Verdana" w:hAnsi="Verdana" w:cs="Arial"/>
                  <w:b/>
                  <w:bCs/>
                  <w:color w:val="000000"/>
                  <w:sz w:val="10"/>
                  <w:szCs w:val="10"/>
                  <w:rPrChange w:id="28872" w:author="Hardik Malhotra" w:date="2021-09-30T23:52:00Z">
                    <w:rPr>
                      <w:rFonts w:ascii="Arial" w:hAnsi="Arial" w:cs="Arial"/>
                      <w:b/>
                      <w:bCs/>
                      <w:color w:val="000000"/>
                      <w:sz w:val="20"/>
                      <w:szCs w:val="20"/>
                    </w:rPr>
                  </w:rPrChange>
                </w:rPr>
                <w:t>396</w:t>
              </w:r>
            </w:ins>
          </w:p>
        </w:tc>
        <w:tc>
          <w:tcPr>
            <w:tcW w:w="590" w:type="dxa"/>
            <w:tcBorders>
              <w:top w:val="nil"/>
              <w:left w:val="nil"/>
              <w:bottom w:val="single" w:sz="4" w:space="0" w:color="auto"/>
              <w:right w:val="single" w:sz="4" w:space="0" w:color="auto"/>
            </w:tcBorders>
            <w:shd w:val="clear" w:color="000000" w:fill="FFFFFF"/>
            <w:noWrap/>
            <w:vAlign w:val="center"/>
            <w:hideMark/>
          </w:tcPr>
          <w:p w14:paraId="773E804F" w14:textId="0F84A453" w:rsidR="0069225A" w:rsidRPr="0069225A" w:rsidRDefault="0069225A" w:rsidP="0069225A">
            <w:pPr>
              <w:spacing w:after="0" w:line="240" w:lineRule="auto"/>
              <w:jc w:val="center"/>
              <w:rPr>
                <w:ins w:id="28873" w:author="Hardik Malhotra" w:date="2021-09-30T23:51:00Z"/>
                <w:rFonts w:ascii="Verdana" w:eastAsia="Times New Roman" w:hAnsi="Verdana" w:cs="Times New Roman"/>
                <w:b/>
                <w:bCs/>
                <w:color w:val="000000" w:themeColor="text1"/>
                <w:sz w:val="10"/>
                <w:szCs w:val="10"/>
                <w:lang w:val="en-US"/>
                <w:rPrChange w:id="28874" w:author="Hardik Malhotra" w:date="2021-09-30T23:52:00Z">
                  <w:rPr>
                    <w:ins w:id="28875" w:author="Hardik Malhotra" w:date="2021-09-30T23:51:00Z"/>
                    <w:rFonts w:ascii="Verdana" w:eastAsia="Times New Roman" w:hAnsi="Verdana" w:cs="Times New Roman"/>
                    <w:b/>
                    <w:bCs/>
                    <w:color w:val="000000" w:themeColor="text1"/>
                    <w:sz w:val="10"/>
                    <w:szCs w:val="10"/>
                    <w:lang w:val="en-US"/>
                  </w:rPr>
                </w:rPrChange>
              </w:rPr>
            </w:pPr>
            <w:ins w:id="28876" w:author="Hardik Malhotra" w:date="2021-09-30T23:52:00Z">
              <w:r w:rsidRPr="0069225A">
                <w:rPr>
                  <w:rFonts w:ascii="Verdana" w:hAnsi="Verdana" w:cs="Arial"/>
                  <w:b/>
                  <w:bCs/>
                  <w:color w:val="000000"/>
                  <w:sz w:val="10"/>
                  <w:szCs w:val="10"/>
                  <w:rPrChange w:id="28877" w:author="Hardik Malhotra" w:date="2021-09-30T23:52:00Z">
                    <w:rPr>
                      <w:rFonts w:ascii="Arial" w:hAnsi="Arial" w:cs="Arial"/>
                      <w:b/>
                      <w:bCs/>
                      <w:color w:val="000000"/>
                      <w:sz w:val="20"/>
                      <w:szCs w:val="20"/>
                    </w:rPr>
                  </w:rPrChange>
                </w:rPr>
                <w:t>410</w:t>
              </w:r>
            </w:ins>
          </w:p>
        </w:tc>
        <w:tc>
          <w:tcPr>
            <w:tcW w:w="566" w:type="dxa"/>
            <w:tcBorders>
              <w:top w:val="nil"/>
              <w:left w:val="nil"/>
              <w:bottom w:val="single" w:sz="4" w:space="0" w:color="auto"/>
              <w:right w:val="single" w:sz="4" w:space="0" w:color="auto"/>
            </w:tcBorders>
            <w:shd w:val="clear" w:color="000000" w:fill="FFFFFF"/>
            <w:noWrap/>
            <w:vAlign w:val="center"/>
            <w:hideMark/>
          </w:tcPr>
          <w:p w14:paraId="33CD5DDF" w14:textId="25445D96" w:rsidR="0069225A" w:rsidRPr="0069225A" w:rsidRDefault="0069225A" w:rsidP="0069225A">
            <w:pPr>
              <w:spacing w:after="0" w:line="240" w:lineRule="auto"/>
              <w:jc w:val="center"/>
              <w:rPr>
                <w:ins w:id="28878" w:author="Hardik Malhotra" w:date="2021-09-30T23:51:00Z"/>
                <w:rFonts w:ascii="Verdana" w:eastAsia="Times New Roman" w:hAnsi="Verdana" w:cs="Times New Roman"/>
                <w:b/>
                <w:bCs/>
                <w:color w:val="000000" w:themeColor="text1"/>
                <w:sz w:val="10"/>
                <w:szCs w:val="10"/>
                <w:lang w:val="en-US"/>
                <w:rPrChange w:id="28879" w:author="Hardik Malhotra" w:date="2021-09-30T23:52:00Z">
                  <w:rPr>
                    <w:ins w:id="28880" w:author="Hardik Malhotra" w:date="2021-09-30T23:51:00Z"/>
                    <w:rFonts w:ascii="Verdana" w:eastAsia="Times New Roman" w:hAnsi="Verdana" w:cs="Times New Roman"/>
                    <w:b/>
                    <w:bCs/>
                    <w:color w:val="000000" w:themeColor="text1"/>
                    <w:sz w:val="10"/>
                    <w:szCs w:val="10"/>
                    <w:lang w:val="en-US"/>
                  </w:rPr>
                </w:rPrChange>
              </w:rPr>
            </w:pPr>
            <w:ins w:id="28881" w:author="Hardik Malhotra" w:date="2021-09-30T23:52:00Z">
              <w:r w:rsidRPr="0069225A">
                <w:rPr>
                  <w:rFonts w:ascii="Verdana" w:hAnsi="Verdana" w:cs="Arial"/>
                  <w:b/>
                  <w:bCs/>
                  <w:color w:val="000000"/>
                  <w:sz w:val="10"/>
                  <w:szCs w:val="10"/>
                  <w:rPrChange w:id="28882" w:author="Hardik Malhotra" w:date="2021-09-30T23:52:00Z">
                    <w:rPr>
                      <w:rFonts w:ascii="Arial" w:hAnsi="Arial" w:cs="Arial"/>
                      <w:b/>
                      <w:bCs/>
                      <w:color w:val="000000"/>
                      <w:sz w:val="20"/>
                      <w:szCs w:val="20"/>
                    </w:rPr>
                  </w:rPrChange>
                </w:rPr>
                <w:t>425</w:t>
              </w:r>
            </w:ins>
          </w:p>
        </w:tc>
      </w:tr>
    </w:tbl>
    <w:p w14:paraId="6190953B" w14:textId="77777777" w:rsidR="0069225A" w:rsidRDefault="0069225A">
      <w:pPr>
        <w:rPr>
          <w:ins w:id="28883" w:author="Ritu Kamra" w:date="2021-09-24T18:34:00Z"/>
          <w:rFonts w:ascii="Arial" w:eastAsia="Arial" w:hAnsi="Arial" w:cs="Arial"/>
          <w:sz w:val="24"/>
          <w:szCs w:val="24"/>
        </w:rPr>
        <w:pPrChange w:id="28884" w:author="Neeshu Bhadauriya" w:date="2021-09-27T16:25:00Z">
          <w:pPr>
            <w:tabs>
              <w:tab w:val="left" w:pos="975"/>
            </w:tabs>
          </w:pPr>
        </w:pPrChange>
      </w:pPr>
    </w:p>
    <w:p w14:paraId="0780BE5E" w14:textId="2A1FB277" w:rsidR="003D0FB6" w:rsidRDefault="003D0FB6" w:rsidP="00262A4C">
      <w:pPr>
        <w:tabs>
          <w:tab w:val="left" w:pos="975"/>
        </w:tabs>
        <w:rPr>
          <w:ins w:id="28885" w:author="Ritu Kamra" w:date="2021-09-24T18:34:00Z"/>
          <w:rFonts w:ascii="Arial" w:eastAsia="Arial" w:hAnsi="Arial" w:cs="Arial"/>
          <w:sz w:val="24"/>
          <w:szCs w:val="24"/>
        </w:rPr>
      </w:pPr>
    </w:p>
    <w:p w14:paraId="3774752A" w14:textId="77777777" w:rsidR="00300F5A" w:rsidRDefault="00300F5A" w:rsidP="003D0FB6">
      <w:pPr>
        <w:spacing w:line="360" w:lineRule="auto"/>
        <w:jc w:val="both"/>
        <w:rPr>
          <w:ins w:id="28886" w:author="Dilip Kumar" w:date="2021-09-25T12:40:00Z"/>
          <w:rFonts w:ascii="Arial" w:hAnsi="Arial" w:cs="Arial"/>
          <w:color w:val="373737"/>
          <w:sz w:val="24"/>
          <w:szCs w:val="24"/>
          <w:shd w:val="clear" w:color="auto" w:fill="FFFFFF"/>
        </w:rPr>
        <w:sectPr w:rsidR="00300F5A"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28887" w:author="Hardik Malhotra" w:date="2021-09-30T12:48:00Z">
            <w:sectPr w:rsidR="00300F5A" w:rsidSect="00AF4AFC">
              <w:pgMar w:top="1134" w:right="836" w:bottom="630" w:left="900" w:header="708" w:footer="708" w:gutter="0"/>
            </w:sectPr>
          </w:sectPrChange>
        </w:sectPr>
      </w:pPr>
    </w:p>
    <w:p w14:paraId="159B883D" w14:textId="26521ECD" w:rsidR="003D0FB6" w:rsidRDefault="003D0FB6" w:rsidP="003D0FB6">
      <w:pPr>
        <w:spacing w:line="360" w:lineRule="auto"/>
        <w:jc w:val="both"/>
        <w:rPr>
          <w:ins w:id="28888" w:author="Ritu Kamra" w:date="2021-09-24T18:35:00Z"/>
          <w:rFonts w:ascii="Arial" w:hAnsi="Arial" w:cs="Arial"/>
          <w:color w:val="373737"/>
          <w:sz w:val="24"/>
          <w:szCs w:val="24"/>
          <w:shd w:val="clear" w:color="auto" w:fill="FFFFFF"/>
        </w:rPr>
      </w:pPr>
      <w:ins w:id="28889" w:author="Ritu Kamra" w:date="2021-09-24T18:35:00Z">
        <w:r w:rsidRPr="00470BAE">
          <w:rPr>
            <w:rFonts w:ascii="Arial" w:hAnsi="Arial" w:cs="Arial"/>
            <w:color w:val="373737"/>
            <w:sz w:val="24"/>
            <w:szCs w:val="24"/>
            <w:shd w:val="clear" w:color="auto" w:fill="FFFFFF"/>
          </w:rPr>
          <w:t xml:space="preserve">Epoxy resins are used in an increasing number of markets – from Paints and coatings, Adhesives, Composites, Electrical &amp; electronics, Wind Turbine and a number of other segments. South American Market is derived by paints &amp; coatings and electrical &amp; electronics industries. Demands in Aerospace industries for Epoxy based Composite is expected to drive the market further. </w:t>
        </w:r>
      </w:ins>
    </w:p>
    <w:p w14:paraId="6E5AD938" w14:textId="1F944158" w:rsidR="003D0FB6" w:rsidRPr="00470BAE" w:rsidRDefault="003D0FB6" w:rsidP="003D0FB6">
      <w:pPr>
        <w:spacing w:line="360" w:lineRule="auto"/>
        <w:jc w:val="both"/>
        <w:rPr>
          <w:ins w:id="28890" w:author="Ritu Kamra" w:date="2021-09-24T18:35:00Z"/>
          <w:rFonts w:ascii="Arial" w:hAnsi="Arial" w:cs="Arial"/>
          <w:color w:val="373737"/>
          <w:sz w:val="24"/>
          <w:szCs w:val="24"/>
          <w:shd w:val="clear" w:color="auto" w:fill="FFFFFF"/>
        </w:rPr>
      </w:pPr>
      <w:ins w:id="28891" w:author="Ritu Kamra" w:date="2021-09-24T18:35:00Z">
        <w:r w:rsidRPr="00470BAE">
          <w:rPr>
            <w:rFonts w:ascii="Arial" w:hAnsi="Arial" w:cs="Arial"/>
            <w:color w:val="373737"/>
            <w:sz w:val="24"/>
            <w:szCs w:val="24"/>
            <w:shd w:val="clear" w:color="auto" w:fill="FFFFFF"/>
          </w:rPr>
          <w:t>Epoxy resins-based composites contribute to in flexibility in designing aerodynamically efficient airframes, which also reduce the overall weight of an aircraft.</w:t>
        </w:r>
      </w:ins>
    </w:p>
    <w:p w14:paraId="193CB448" w14:textId="5F5EEAEC" w:rsidR="00300F5A" w:rsidRDefault="003D0FB6" w:rsidP="003D0FB6">
      <w:pPr>
        <w:spacing w:line="360" w:lineRule="auto"/>
        <w:jc w:val="both"/>
        <w:rPr>
          <w:ins w:id="28892" w:author="Dilip Kumar" w:date="2021-09-25T12:40:00Z"/>
          <w:rFonts w:ascii="Arial" w:hAnsi="Arial" w:cs="Arial"/>
          <w:color w:val="373737"/>
          <w:sz w:val="24"/>
          <w:szCs w:val="24"/>
          <w:shd w:val="clear" w:color="auto" w:fill="FFFFFF"/>
        </w:rPr>
        <w:sectPr w:rsidR="00300F5A"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28893" w:author="Hardik Malhotra" w:date="2021-09-30T12:48:00Z">
            <w:sectPr w:rsidR="00300F5A" w:rsidSect="00AF4AFC">
              <w:pgMar w:top="1134" w:right="836" w:bottom="630" w:left="900" w:header="708" w:footer="708" w:gutter="0"/>
            </w:sectPr>
          </w:sectPrChange>
        </w:sectPr>
      </w:pPr>
      <w:ins w:id="28894" w:author="Ritu Kamra" w:date="2021-09-24T18:35:00Z">
        <w:r>
          <w:rPr>
            <w:rFonts w:ascii="Arial" w:hAnsi="Arial" w:cs="Arial"/>
            <w:color w:val="373737"/>
            <w:sz w:val="24"/>
            <w:szCs w:val="24"/>
            <w:shd w:val="clear" w:color="auto" w:fill="FFFFFF"/>
          </w:rPr>
          <w:t>Increasing</w:t>
        </w:r>
        <w:r w:rsidRPr="00470BAE">
          <w:rPr>
            <w:rFonts w:ascii="Arial" w:hAnsi="Arial" w:cs="Arial"/>
            <w:color w:val="373737"/>
            <w:sz w:val="24"/>
            <w:szCs w:val="24"/>
            <w:shd w:val="clear" w:color="auto" w:fill="FFFFFF"/>
          </w:rPr>
          <w:t xml:space="preserve"> growth of the epoxy resin market </w:t>
        </w:r>
        <w:r>
          <w:rPr>
            <w:rFonts w:ascii="Arial" w:hAnsi="Arial" w:cs="Arial"/>
            <w:color w:val="373737"/>
            <w:sz w:val="24"/>
            <w:szCs w:val="24"/>
            <w:shd w:val="clear" w:color="auto" w:fill="FFFFFF"/>
          </w:rPr>
          <w:t>has been</w:t>
        </w:r>
        <w:r w:rsidRPr="00470BAE">
          <w:rPr>
            <w:rFonts w:ascii="Arial" w:hAnsi="Arial" w:cs="Arial"/>
            <w:color w:val="373737"/>
            <w:sz w:val="24"/>
            <w:szCs w:val="24"/>
            <w:shd w:val="clear" w:color="auto" w:fill="FFFFFF"/>
          </w:rPr>
          <w:t xml:space="preserve"> driven by growth in end-user industries. Besides that, the </w:t>
        </w:r>
        <w:r w:rsidRPr="00470BAE">
          <w:rPr>
            <w:rStyle w:val="xn-location"/>
            <w:rFonts w:ascii="Arial" w:hAnsi="Arial" w:cs="Arial"/>
            <w:color w:val="373737"/>
            <w:sz w:val="24"/>
            <w:szCs w:val="24"/>
            <w:shd w:val="clear" w:color="auto" w:fill="FFFFFF"/>
          </w:rPr>
          <w:t>South America</w:t>
        </w:r>
        <w:r w:rsidRPr="00470BAE">
          <w:rPr>
            <w:rFonts w:ascii="Arial" w:hAnsi="Arial" w:cs="Arial"/>
            <w:color w:val="373737"/>
            <w:sz w:val="24"/>
            <w:szCs w:val="24"/>
            <w:shd w:val="clear" w:color="auto" w:fill="FFFFFF"/>
          </w:rPr>
          <w:t> wind energy market</w:t>
        </w:r>
        <w:r>
          <w:rPr>
            <w:rFonts w:ascii="Arial" w:hAnsi="Arial" w:cs="Arial"/>
            <w:color w:val="373737"/>
            <w:sz w:val="24"/>
            <w:szCs w:val="24"/>
            <w:shd w:val="clear" w:color="auto" w:fill="FFFFFF"/>
          </w:rPr>
          <w:t xml:space="preserve"> is </w:t>
        </w:r>
        <w:r w:rsidRPr="00470BAE">
          <w:rPr>
            <w:rFonts w:ascii="Arial" w:hAnsi="Arial" w:cs="Arial"/>
            <w:color w:val="373737"/>
            <w:sz w:val="24"/>
            <w:szCs w:val="24"/>
            <w:shd w:val="clear" w:color="auto" w:fill="FFFFFF"/>
          </w:rPr>
          <w:t>development is also seen as one of the major market drivers for epoxy resins</w:t>
        </w:r>
      </w:ins>
    </w:p>
    <w:p w14:paraId="2E4C3AF9" w14:textId="30F6B694" w:rsidR="003D0FB6" w:rsidRPr="00470BAE" w:rsidDel="00984BAB" w:rsidRDefault="003D0FB6" w:rsidP="003D0FB6">
      <w:pPr>
        <w:spacing w:line="360" w:lineRule="auto"/>
        <w:jc w:val="both"/>
        <w:rPr>
          <w:ins w:id="28895" w:author="Ritu Kamra" w:date="2021-09-24T18:35:00Z"/>
          <w:del w:id="28896" w:author="Neeshu Bhadauriya" w:date="2021-09-27T16:25:00Z"/>
          <w:rFonts w:ascii="Arial" w:hAnsi="Arial" w:cs="Arial"/>
          <w:sz w:val="24"/>
          <w:szCs w:val="24"/>
        </w:rPr>
      </w:pPr>
    </w:p>
    <w:p w14:paraId="1D0E3C00" w14:textId="7BBD9DF5" w:rsidR="003D0FB6" w:rsidDel="00984BAB" w:rsidRDefault="003D0FB6" w:rsidP="00262A4C">
      <w:pPr>
        <w:tabs>
          <w:tab w:val="left" w:pos="975"/>
        </w:tabs>
        <w:rPr>
          <w:ins w:id="28897" w:author="Ritu Kamra" w:date="2021-09-24T18:35:00Z"/>
          <w:del w:id="28898" w:author="Neeshu Bhadauriya" w:date="2021-09-27T16:25:00Z"/>
          <w:rFonts w:ascii="Arial" w:eastAsia="Arial" w:hAnsi="Arial" w:cs="Arial"/>
          <w:sz w:val="24"/>
          <w:szCs w:val="24"/>
        </w:rPr>
      </w:pPr>
    </w:p>
    <w:p w14:paraId="76699502" w14:textId="1CB9A5AC" w:rsidR="003D0FB6" w:rsidDel="00984BAB" w:rsidRDefault="003D0FB6" w:rsidP="00262A4C">
      <w:pPr>
        <w:tabs>
          <w:tab w:val="left" w:pos="975"/>
        </w:tabs>
        <w:rPr>
          <w:ins w:id="28899" w:author="Ritu Kamra" w:date="2021-09-24T18:36:00Z"/>
          <w:del w:id="28900" w:author="Neeshu Bhadauriya" w:date="2021-09-27T16:25:00Z"/>
          <w:rFonts w:ascii="Arial" w:eastAsia="Arial" w:hAnsi="Arial" w:cs="Arial"/>
          <w:sz w:val="24"/>
          <w:szCs w:val="24"/>
        </w:rPr>
      </w:pPr>
    </w:p>
    <w:p w14:paraId="34074398" w14:textId="5461E54F" w:rsidR="003D0FB6" w:rsidDel="00984BAB" w:rsidRDefault="003D0FB6" w:rsidP="00262A4C">
      <w:pPr>
        <w:tabs>
          <w:tab w:val="left" w:pos="975"/>
        </w:tabs>
        <w:rPr>
          <w:ins w:id="28901" w:author="Ritu Kamra" w:date="2021-09-24T18:36:00Z"/>
          <w:del w:id="28902" w:author="Neeshu Bhadauriya" w:date="2021-09-27T16:25:00Z"/>
          <w:rFonts w:ascii="Arial" w:eastAsia="Arial" w:hAnsi="Arial" w:cs="Arial"/>
          <w:sz w:val="24"/>
          <w:szCs w:val="24"/>
        </w:rPr>
      </w:pPr>
    </w:p>
    <w:p w14:paraId="7122EADF" w14:textId="6D3F1ACF" w:rsidR="003D0FB6" w:rsidDel="00984BAB" w:rsidRDefault="003D0FB6" w:rsidP="00262A4C">
      <w:pPr>
        <w:tabs>
          <w:tab w:val="left" w:pos="975"/>
        </w:tabs>
        <w:rPr>
          <w:ins w:id="28903" w:author="Ritu Kamra" w:date="2021-09-24T18:36:00Z"/>
          <w:del w:id="28904" w:author="Neeshu Bhadauriya" w:date="2021-09-27T16:25:00Z"/>
          <w:rFonts w:ascii="Arial" w:eastAsia="Arial" w:hAnsi="Arial" w:cs="Arial"/>
          <w:sz w:val="24"/>
          <w:szCs w:val="24"/>
        </w:rPr>
      </w:pPr>
    </w:p>
    <w:p w14:paraId="102506F9" w14:textId="19C8A66D" w:rsidR="003D0FB6" w:rsidDel="00984BAB" w:rsidRDefault="003D0FB6" w:rsidP="00262A4C">
      <w:pPr>
        <w:tabs>
          <w:tab w:val="left" w:pos="975"/>
        </w:tabs>
        <w:rPr>
          <w:ins w:id="28905" w:author="Ritu Kamra" w:date="2021-09-24T18:36:00Z"/>
          <w:del w:id="28906" w:author="Neeshu Bhadauriya" w:date="2021-09-27T16:25:00Z"/>
          <w:rFonts w:ascii="Arial" w:eastAsia="Arial" w:hAnsi="Arial" w:cs="Arial"/>
          <w:sz w:val="24"/>
          <w:szCs w:val="24"/>
        </w:rPr>
      </w:pPr>
    </w:p>
    <w:p w14:paraId="68B4684F" w14:textId="6C128978" w:rsidR="003D0FB6" w:rsidDel="00300F5A" w:rsidRDefault="003D0FB6" w:rsidP="00262A4C">
      <w:pPr>
        <w:tabs>
          <w:tab w:val="left" w:pos="975"/>
        </w:tabs>
        <w:rPr>
          <w:ins w:id="28907" w:author="Ritu Kamra" w:date="2021-09-24T18:36:00Z"/>
          <w:del w:id="28908" w:author="Dilip Kumar" w:date="2021-09-25T12:40:00Z"/>
          <w:rFonts w:ascii="Arial" w:eastAsia="Arial" w:hAnsi="Arial" w:cs="Arial"/>
          <w:sz w:val="24"/>
          <w:szCs w:val="24"/>
        </w:rPr>
      </w:pPr>
    </w:p>
    <w:p w14:paraId="1E30BA94" w14:textId="4E728E84" w:rsidR="003D0FB6" w:rsidDel="00300F5A" w:rsidRDefault="003D0FB6" w:rsidP="00262A4C">
      <w:pPr>
        <w:tabs>
          <w:tab w:val="left" w:pos="975"/>
        </w:tabs>
        <w:rPr>
          <w:ins w:id="28909" w:author="Ritu Kamra" w:date="2021-09-24T18:36:00Z"/>
          <w:del w:id="28910" w:author="Dilip Kumar" w:date="2021-09-25T12:40:00Z"/>
          <w:rFonts w:ascii="Arial" w:eastAsia="Arial" w:hAnsi="Arial" w:cs="Arial"/>
          <w:sz w:val="24"/>
          <w:szCs w:val="24"/>
        </w:rPr>
      </w:pPr>
    </w:p>
    <w:p w14:paraId="1BD23420" w14:textId="223F37DD" w:rsidR="003D0FB6" w:rsidDel="00984BAB" w:rsidRDefault="003D0FB6" w:rsidP="00262A4C">
      <w:pPr>
        <w:tabs>
          <w:tab w:val="left" w:pos="975"/>
        </w:tabs>
        <w:rPr>
          <w:ins w:id="28911" w:author="Ritu Kamra" w:date="2021-09-24T18:36:00Z"/>
          <w:del w:id="28912" w:author="Neeshu Bhadauriya" w:date="2021-09-27T16:25:00Z"/>
          <w:rFonts w:ascii="Arial" w:eastAsia="Arial" w:hAnsi="Arial" w:cs="Arial"/>
          <w:sz w:val="24"/>
          <w:szCs w:val="24"/>
        </w:rPr>
      </w:pPr>
    </w:p>
    <w:p w14:paraId="5D0DF59E" w14:textId="66BA3699" w:rsidR="003D0FB6" w:rsidRDefault="005858C1" w:rsidP="00262A4C">
      <w:pPr>
        <w:tabs>
          <w:tab w:val="left" w:pos="975"/>
        </w:tabs>
        <w:rPr>
          <w:ins w:id="28913" w:author="Ritu Kamra" w:date="2021-09-24T18:36:00Z"/>
          <w:rFonts w:ascii="Arial" w:eastAsia="Arial" w:hAnsi="Arial" w:cs="Arial"/>
          <w:sz w:val="24"/>
          <w:szCs w:val="24"/>
        </w:rPr>
      </w:pPr>
      <w:r>
        <w:rPr>
          <w:noProof/>
        </w:rPr>
        <w:pict w14:anchorId="33372CB0">
          <v:shape id="_x0000_s1245" type="#_x0000_t202" style="position:absolute;margin-left:0;margin-top:22.4pt;width:511.5pt;height:36.75pt;z-index:251778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" filled="f" stroked="f">
            <v:textbox>
              <w:txbxContent>
                <w:p w14:paraId="52188090" w14:textId="52BC65BE" w:rsidR="00A14586" w:rsidRPr="005858C1" w:rsidRDefault="00A14586" w:rsidP="00A14586">
                  <w:pPr>
                    <w:spacing w:line="360" w:lineRule="auto"/>
                    <w:textAlignment w:val="baseline"/>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 xml:space="preserve">Figure </w:t>
                  </w:r>
                  <w:ins w:id="28914" w:author="Ritu Kamra" w:date="2021-09-27T17:20:00Z">
                    <w:r w:rsidR="00C854D0" w:rsidRPr="005858C1">
                      <w:rPr>
                        <w:rFonts w:ascii="Verdana" w:eastAsia="Verdana" w:hAnsi="Verdana" w:cs="Verdana"/>
                        <w:b/>
                        <w:bCs/>
                        <w:color w:val="0F0E0E"/>
                        <w:kern w:val="24"/>
                        <w:sz w:val="20"/>
                        <w:szCs w:val="20"/>
                        <w:lang w:val="en-US"/>
                      </w:rPr>
                      <w:t>5</w:t>
                    </w:r>
                  </w:ins>
                  <w:ins w:id="28915" w:author="Ritu Kamra" w:date="2021-09-27T18:59:00Z">
                    <w:r w:rsidR="006E36F2" w:rsidRPr="005858C1">
                      <w:rPr>
                        <w:rFonts w:ascii="Verdana" w:eastAsia="Verdana" w:hAnsi="Verdana" w:cs="Verdana"/>
                        <w:b/>
                        <w:bCs/>
                        <w:color w:val="0F0E0E"/>
                        <w:kern w:val="24"/>
                        <w:sz w:val="20"/>
                        <w:szCs w:val="20"/>
                        <w:lang w:val="en-US"/>
                      </w:rPr>
                      <w:t>9</w:t>
                    </w:r>
                  </w:ins>
                  <w:del w:id="28916" w:author="Ritu Kamra" w:date="2021-09-27T17:20:00Z">
                    <w:r w:rsidRPr="005858C1" w:rsidDel="00C854D0">
                      <w:rPr>
                        <w:rFonts w:ascii="Verdana" w:eastAsia="Verdana" w:hAnsi="Verdana" w:cs="Verdana"/>
                        <w:b/>
                        <w:bCs/>
                        <w:color w:val="0F0E0E"/>
                        <w:kern w:val="24"/>
                        <w:sz w:val="20"/>
                        <w:szCs w:val="20"/>
                        <w:lang w:val="en-US"/>
                      </w:rPr>
                      <w:delText>42</w:delText>
                    </w:r>
                  </w:del>
                  <w:r w:rsidRPr="005858C1">
                    <w:rPr>
                      <w:rFonts w:ascii="Verdana" w:eastAsia="Verdana" w:hAnsi="Verdana" w:cs="Verdana"/>
                      <w:b/>
                      <w:bCs/>
                      <w:color w:val="0F0E0E"/>
                      <w:kern w:val="24"/>
                      <w:sz w:val="20"/>
                      <w:szCs w:val="20"/>
                      <w:lang w:val="en-US"/>
                    </w:rPr>
                    <w:t xml:space="preserve">: Middle East &amp; Africa </w:t>
                  </w:r>
                  <w:r w:rsidR="00F615C8" w:rsidRPr="005858C1">
                    <w:rPr>
                      <w:rFonts w:ascii="Verdana" w:eastAsia="Verdana" w:hAnsi="Verdana" w:cs="Verdana"/>
                      <w:b/>
                      <w:bCs/>
                      <w:color w:val="0F0E0E"/>
                      <w:kern w:val="24"/>
                      <w:sz w:val="20"/>
                      <w:szCs w:val="20"/>
                      <w:lang w:val="en-US"/>
                    </w:rPr>
                    <w:t>Epoxy Resin</w:t>
                  </w:r>
                  <w:r w:rsidRPr="005858C1">
                    <w:rPr>
                      <w:rFonts w:ascii="Verdana" w:eastAsia="Verdana" w:hAnsi="Verdana" w:cs="Verdana"/>
                      <w:b/>
                      <w:bCs/>
                      <w:color w:val="0F0E0E"/>
                      <w:kern w:val="24"/>
                      <w:sz w:val="20"/>
                      <w:szCs w:val="20"/>
                      <w:lang w:val="en-US"/>
                    </w:rPr>
                    <w:t xml:space="preserve"> </w:t>
                  </w:r>
                  <w:ins w:id="28917" w:author="Ritu Kamra" w:date="2021-09-27T20:41:00Z">
                    <w:r w:rsidR="00D02970" w:rsidRPr="005858C1">
                      <w:rPr>
                        <w:rFonts w:ascii="Verdana" w:eastAsia="Verdana" w:hAnsi="Verdana" w:cs="Verdana"/>
                        <w:b/>
                        <w:bCs/>
                        <w:color w:val="0F0E0E"/>
                        <w:kern w:val="24"/>
                        <w:sz w:val="20"/>
                        <w:szCs w:val="20"/>
                        <w:lang w:val="en-US"/>
                      </w:rPr>
                      <w:t>Demand</w:t>
                    </w:r>
                  </w:ins>
                  <w:del w:id="28918" w:author="Ritu Kamra" w:date="2021-09-27T20:41:00Z">
                    <w:r w:rsidRPr="005858C1" w:rsidDel="00D02970">
                      <w:rPr>
                        <w:rFonts w:ascii="Verdana" w:eastAsia="Verdana" w:hAnsi="Verdana" w:cs="Verdana"/>
                        <w:b/>
                        <w:bCs/>
                        <w:color w:val="0F0E0E"/>
                        <w:kern w:val="24"/>
                        <w:sz w:val="20"/>
                        <w:szCs w:val="20"/>
                        <w:lang w:val="en-US"/>
                      </w:rPr>
                      <w:delText>Market Share</w:delText>
                    </w:r>
                  </w:del>
                  <w:r w:rsidRPr="005858C1">
                    <w:rPr>
                      <w:rFonts w:ascii="Verdana" w:eastAsia="Verdana" w:hAnsi="Verdana" w:cs="Verdana"/>
                      <w:b/>
                      <w:bCs/>
                      <w:color w:val="0F0E0E"/>
                      <w:kern w:val="24"/>
                      <w:sz w:val="20"/>
                      <w:szCs w:val="20"/>
                      <w:lang w:val="en-US"/>
                    </w:rPr>
                    <w:t>, By Type, By Volume, 2015–2030F</w:t>
                  </w:r>
                </w:p>
              </w:txbxContent>
            </v:textbox>
            <w10:wrap anchorx="margin"/>
          </v:shape>
        </w:pict>
      </w:r>
      <w:ins w:id="28919" w:author="Ritu Kamra" w:date="2021-09-24T18:36:00Z">
        <w:r>
          <w:rPr>
            <w:noProof/>
          </w:rPr>
          <w:pict w14:anchorId="7E65881D">
            <v:shape id="_x0000_s1244" type="#_x0000_t202" style="position:absolute;margin-left:0;margin-top:-.05pt;width:508.5pt;height:21pt;z-index:25232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" filled="f" stroked="f">
              <v:textbox>
                <w:txbxContent>
                  <w:p w14:paraId="1B59E1AD" w14:textId="0B2B6EA6" w:rsidR="003D0FB6" w:rsidRPr="00326B72" w:rsidRDefault="00984BAB" w:rsidP="003D0FB6">
                    <w:pPr>
                      <w:spacing w:line="360" w:lineRule="auto"/>
                      <w:textAlignment w:val="baseline"/>
                      <w:rPr>
                        <w:rFonts w:ascii="Arial" w:eastAsia="Arial" w:hAnsi="Arial"/>
                        <w:b/>
                        <w:bCs/>
                        <w:sz w:val="28"/>
                        <w:szCs w:val="28"/>
                      </w:rPr>
                    </w:pPr>
                    <w:ins w:id="28920" w:author="Neeshu Bhadauriya" w:date="2021-09-27T16:25:00Z">
                      <w:r w:rsidRPr="005858C1">
                        <w:rPr>
                          <w:rFonts w:ascii="Verdana" w:eastAsia="Verdana" w:hAnsi="Verdana" w:cs="Verdana"/>
                          <w:b/>
                          <w:bCs/>
                          <w:color w:val="0F0E0E"/>
                          <w:kern w:val="24"/>
                          <w:sz w:val="20"/>
                          <w:szCs w:val="20"/>
                          <w:lang w:val="en-US"/>
                        </w:rPr>
                        <w:t xml:space="preserve">3.2.6.4. </w:t>
                      </w:r>
                    </w:ins>
                    <w:del w:id="28921" w:author="Neeshu Bhadauriya" w:date="2021-09-27T16:25:00Z">
                      <w:r w:rsidR="003D0FB6" w:rsidRPr="005858C1" w:rsidDel="00984BAB">
                        <w:rPr>
                          <w:rFonts w:ascii="Verdana" w:eastAsia="Verdana" w:hAnsi="Verdana" w:cs="Verdana"/>
                          <w:b/>
                          <w:bCs/>
                          <w:color w:val="0F0E0E"/>
                          <w:kern w:val="24"/>
                          <w:sz w:val="20"/>
                          <w:szCs w:val="20"/>
                          <w:lang w:val="en-US"/>
                        </w:rPr>
                        <w:delText xml:space="preserve">3.2.5.2. </w:delText>
                      </w:r>
                    </w:del>
                    <w:r w:rsidR="003D0FB6" w:rsidRPr="005858C1">
                      <w:rPr>
                        <w:rFonts w:ascii="Verdana" w:eastAsia="Verdana" w:hAnsi="Verdana" w:cs="Verdana"/>
                        <w:b/>
                        <w:bCs/>
                        <w:color w:val="0F0E0E"/>
                        <w:kern w:val="24"/>
                        <w:sz w:val="20"/>
                        <w:szCs w:val="20"/>
                        <w:lang w:val="en-US"/>
                      </w:rPr>
                      <w:t>Demand By Type</w:t>
                    </w:r>
                  </w:p>
                </w:txbxContent>
              </v:textbox>
              <w10:wrap anchorx="margin"/>
            </v:shape>
          </w:pict>
        </w:r>
      </w:ins>
    </w:p>
    <w:p w14:paraId="0D7D4F5A" w14:textId="77777777" w:rsidR="003D0FB6" w:rsidRPr="00117792" w:rsidRDefault="003D0FB6" w:rsidP="00262A4C">
      <w:pPr>
        <w:tabs>
          <w:tab w:val="left" w:pos="975"/>
        </w:tabs>
        <w:rPr>
          <w:rFonts w:ascii="Arial" w:eastAsia="Arial" w:hAnsi="Arial" w:cs="Arial"/>
          <w:sz w:val="24"/>
          <w:szCs w:val="24"/>
        </w:rPr>
      </w:pPr>
    </w:p>
    <w:p w14:paraId="38772891" w14:textId="3171D985" w:rsidR="00A14586" w:rsidRDefault="005858C1" w:rsidP="00A14586">
      <w:pPr>
        <w:rPr>
          <w:ins w:id="28922" w:author="Hardik Malhotra" w:date="2021-09-30T23:52:00Z"/>
          <w:rFonts w:ascii="Arial" w:eastAsia="Arial" w:hAnsi="Arial" w:cs="Arial"/>
          <w:sz w:val="24"/>
          <w:szCs w:val="24"/>
        </w:rPr>
      </w:pPr>
      <w:del w:id="28923" w:author="Ritu Kamra" w:date="2021-09-24T18:35:00Z">
        <w:r>
          <w:rPr>
            <w:noProof/>
          </w:rPr>
          <w:pict w14:anchorId="7DB204DF">
            <v:shape id="_x0000_s1243" type="#_x0000_t202" style="position:absolute;margin-left:10.9pt;margin-top:54.95pt;width:508.5pt;height:21pt;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" filled="f" stroked="f">
              <v:textbox>
                <w:txbxContent>
                  <w:p w14:paraId="128EA3DE" w14:textId="3A2F4BC8" w:rsidR="00326B72" w:rsidRPr="00326B72" w:rsidRDefault="00326B72" w:rsidP="00326B72">
                    <w:pPr>
                      <w:spacing w:line="360" w:lineRule="auto"/>
                      <w:textAlignment w:val="baseline"/>
                      <w:rPr>
                        <w:rFonts w:ascii="Arial" w:eastAsia="Arial" w:hAnsi="Arial"/>
                        <w:b/>
                        <w:bCs/>
                        <w:sz w:val="28"/>
                        <w:szCs w:val="28"/>
                      </w:rPr>
                    </w:pPr>
                    <w:r w:rsidRPr="005858C1">
                      <w:rPr>
                        <w:rFonts w:ascii="Verdana" w:eastAsia="Verdana" w:hAnsi="Verdana" w:cs="Verdana"/>
                        <w:b/>
                        <w:bCs/>
                        <w:color w:val="0F0E0E"/>
                        <w:kern w:val="24"/>
                        <w:sz w:val="20"/>
                        <w:szCs w:val="20"/>
                        <w:lang w:val="en-US"/>
                      </w:rPr>
                      <w:t>3.2.5.2. Demand By Type</w:t>
                    </w:r>
                  </w:p>
                </w:txbxContent>
              </v:textbox>
              <w10:wrap anchorx="margin"/>
            </v:shape>
          </w:pict>
        </w:r>
      </w:del>
      <w:r>
        <w:rPr>
          <w:noProof/>
        </w:rPr>
        <w:pict w14:anchorId="46564957">
          <v:shape id="TextBox 6" o:spid="_x0000_s1242" type="#_x0000_t202" style="position:absolute;margin-left:78.75pt;margin-top:160.75pt;width:129.95pt;height:21.75pt;z-index:251779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" filled="f" stroked="f">
            <v:textbox>
              <w:txbxContent>
                <w:p w14:paraId="33611342" w14:textId="35B0FC64" w:rsidR="00A14586" w:rsidRDefault="00A14586" w:rsidP="00A14586">
                  <w:pPr>
                    <w:jc w:val="right"/>
                    <w:textAlignment w:val="baseline"/>
                    <w:rPr>
                      <w:ins w:id="28924" w:author="Hardik Malhotra" w:date="2021-09-30T23:52:00Z"/>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Source: TechSci Research</w:t>
                  </w:r>
                </w:p>
                <w:p w14:paraId="61CF5B92" w14:textId="77777777" w:rsidR="0069225A" w:rsidRPr="000D1A88" w:rsidRDefault="0069225A" w:rsidP="00A14586">
                  <w:pPr>
                    <w:jc w:val="right"/>
                    <w:textAlignment w:val="baseline"/>
                    <w:rPr>
                      <w:rFonts w:ascii="Verdana" w:eastAsia="Verdana" w:hAnsi="Verdana" w:cs="Verdana"/>
                      <w:i/>
                      <w:iCs/>
                      <w:color w:val="000000" w:themeColor="text1"/>
                      <w:kern w:val="24"/>
                      <w:sz w:val="12"/>
                      <w:szCs w:val="12"/>
                    </w:rPr>
                  </w:pPr>
                </w:p>
              </w:txbxContent>
            </v:textbox>
            <w10:wrap anchorx="margin"/>
          </v:shape>
        </w:pict>
      </w:r>
      <w:r w:rsidR="00F02D74" w:rsidRPr="0013644D">
        <w:rPr>
          <w:noProof/>
        </w:rPr>
        <w:drawing>
          <wp:inline distT="0" distB="0" distL="0" distR="0" wp14:anchorId="6D8D1974" wp14:editId="7ACBE478">
            <wp:extent cx="6360795" cy="2286000"/>
            <wp:effectExtent l="0" t="0" r="1905" b="0"/>
            <wp:docPr id="39" name="Chart 39">
              <a:extLst xmlns:a="http://schemas.openxmlformats.org/drawingml/2006/main">
                <a:ext uri="{FF2B5EF4-FFF2-40B4-BE49-F238E27FC236}">
                  <a16:creationId xmlns:a16="http://schemas.microsoft.com/office/drawing/2014/main" id="{5083EE75-E38F-4D2E-83CF-7096F52B3E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tbl>
      <w:tblPr>
        <w:tblW w:w="10345" w:type="dxa"/>
        <w:tblInd w:w="-185" w:type="dxa"/>
        <w:tblLook w:val="04A0" w:firstRow="1" w:lastRow="0" w:firstColumn="1" w:lastColumn="0" w:noHBand="0" w:noVBand="1"/>
      </w:tblPr>
      <w:tblGrid>
        <w:gridCol w:w="1152"/>
        <w:gridCol w:w="526"/>
        <w:gridCol w:w="526"/>
        <w:gridCol w:w="526"/>
        <w:gridCol w:w="526"/>
        <w:gridCol w:w="580"/>
        <w:gridCol w:w="595"/>
        <w:gridCol w:w="577"/>
        <w:gridCol w:w="577"/>
        <w:gridCol w:w="595"/>
        <w:gridCol w:w="595"/>
        <w:gridCol w:w="595"/>
        <w:gridCol w:w="595"/>
        <w:gridCol w:w="595"/>
        <w:gridCol w:w="595"/>
        <w:gridCol w:w="595"/>
        <w:gridCol w:w="595"/>
        <w:tblGridChange w:id="28925">
          <w:tblGrid>
            <w:gridCol w:w="1152"/>
            <w:gridCol w:w="526"/>
            <w:gridCol w:w="526"/>
            <w:gridCol w:w="526"/>
            <w:gridCol w:w="526"/>
            <w:gridCol w:w="580"/>
            <w:gridCol w:w="595"/>
            <w:gridCol w:w="577"/>
            <w:gridCol w:w="577"/>
            <w:gridCol w:w="595"/>
            <w:gridCol w:w="595"/>
            <w:gridCol w:w="595"/>
            <w:gridCol w:w="595"/>
            <w:gridCol w:w="595"/>
            <w:gridCol w:w="595"/>
            <w:gridCol w:w="595"/>
            <w:gridCol w:w="595"/>
          </w:tblGrid>
        </w:tblGridChange>
      </w:tblGrid>
      <w:tr w:rsidR="0069225A" w:rsidRPr="00257590" w14:paraId="38D609BA" w14:textId="77777777" w:rsidTr="00092529">
        <w:trPr>
          <w:trHeight w:val="284"/>
          <w:ins w:id="28926" w:author="Hardik Malhotra" w:date="2021-09-30T23:52:00Z"/>
        </w:trPr>
        <w:tc>
          <w:tcPr>
            <w:tcW w:w="1152"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0F212CAD" w14:textId="77777777" w:rsidR="0069225A" w:rsidRPr="00257590" w:rsidRDefault="0069225A" w:rsidP="00092529">
            <w:pPr>
              <w:spacing w:after="0" w:line="240" w:lineRule="auto"/>
              <w:jc w:val="center"/>
              <w:rPr>
                <w:ins w:id="28927" w:author="Hardik Malhotra" w:date="2021-09-30T23:52:00Z"/>
                <w:rFonts w:ascii="Verdana" w:eastAsia="Times New Roman" w:hAnsi="Verdana" w:cs="Arial"/>
                <w:b/>
                <w:bCs/>
                <w:color w:val="FFFFFF" w:themeColor="background1"/>
                <w:sz w:val="10"/>
                <w:szCs w:val="10"/>
                <w:lang w:val="en-US"/>
              </w:rPr>
            </w:pPr>
            <w:ins w:id="28928" w:author="Hardik Malhotra" w:date="2021-09-30T23:52:00Z">
              <w:r w:rsidRPr="00257590">
                <w:rPr>
                  <w:rFonts w:ascii="Verdana" w:eastAsia="Times New Roman" w:hAnsi="Verdana" w:cs="Arial"/>
                  <w:b/>
                  <w:bCs/>
                  <w:color w:val="FFFFFF" w:themeColor="background1"/>
                  <w:sz w:val="10"/>
                  <w:szCs w:val="10"/>
                  <w:lang w:val="en-US"/>
                </w:rPr>
                <w:t>Demand by Type</w:t>
              </w:r>
            </w:ins>
          </w:p>
        </w:tc>
        <w:tc>
          <w:tcPr>
            <w:tcW w:w="526" w:type="dxa"/>
            <w:tcBorders>
              <w:top w:val="single" w:sz="4" w:space="0" w:color="auto"/>
              <w:left w:val="nil"/>
              <w:bottom w:val="single" w:sz="4" w:space="0" w:color="auto"/>
              <w:right w:val="single" w:sz="4" w:space="0" w:color="auto"/>
            </w:tcBorders>
            <w:shd w:val="clear" w:color="auto" w:fill="C00000"/>
            <w:noWrap/>
            <w:vAlign w:val="center"/>
            <w:hideMark/>
          </w:tcPr>
          <w:p w14:paraId="06BB9835" w14:textId="77777777" w:rsidR="0069225A" w:rsidRPr="00257590" w:rsidRDefault="0069225A" w:rsidP="00092529">
            <w:pPr>
              <w:spacing w:after="0" w:line="480" w:lineRule="auto"/>
              <w:jc w:val="center"/>
              <w:rPr>
                <w:ins w:id="28929" w:author="Hardik Malhotra" w:date="2021-09-30T23:52:00Z"/>
                <w:rFonts w:ascii="Verdana" w:eastAsia="Times New Roman" w:hAnsi="Verdana" w:cs="Arial"/>
                <w:b/>
                <w:bCs/>
                <w:color w:val="FFFFFF" w:themeColor="background1"/>
                <w:sz w:val="10"/>
                <w:szCs w:val="10"/>
                <w:lang w:val="en-US"/>
              </w:rPr>
            </w:pPr>
            <w:ins w:id="28930" w:author="Hardik Malhotra" w:date="2021-09-30T23:52:00Z">
              <w:r w:rsidRPr="00257590">
                <w:rPr>
                  <w:rFonts w:ascii="Verdana" w:eastAsia="Times New Roman" w:hAnsi="Verdana" w:cs="Arial"/>
                  <w:b/>
                  <w:bCs/>
                  <w:color w:val="FFFFFF" w:themeColor="background1"/>
                  <w:sz w:val="10"/>
                  <w:szCs w:val="10"/>
                  <w:lang w:val="en-US"/>
                </w:rPr>
                <w:t>2015</w:t>
              </w:r>
            </w:ins>
          </w:p>
        </w:tc>
        <w:tc>
          <w:tcPr>
            <w:tcW w:w="526" w:type="dxa"/>
            <w:tcBorders>
              <w:top w:val="single" w:sz="4" w:space="0" w:color="auto"/>
              <w:left w:val="nil"/>
              <w:bottom w:val="single" w:sz="4" w:space="0" w:color="auto"/>
              <w:right w:val="single" w:sz="4" w:space="0" w:color="auto"/>
            </w:tcBorders>
            <w:shd w:val="clear" w:color="auto" w:fill="C00000"/>
            <w:noWrap/>
            <w:vAlign w:val="center"/>
            <w:hideMark/>
          </w:tcPr>
          <w:p w14:paraId="65CAD4EF" w14:textId="77777777" w:rsidR="0069225A" w:rsidRPr="00257590" w:rsidRDefault="0069225A" w:rsidP="00092529">
            <w:pPr>
              <w:spacing w:after="0" w:line="480" w:lineRule="auto"/>
              <w:jc w:val="center"/>
              <w:rPr>
                <w:ins w:id="28931" w:author="Hardik Malhotra" w:date="2021-09-30T23:52:00Z"/>
                <w:rFonts w:ascii="Verdana" w:eastAsia="Times New Roman" w:hAnsi="Verdana" w:cs="Arial"/>
                <w:b/>
                <w:bCs/>
                <w:color w:val="FFFFFF" w:themeColor="background1"/>
                <w:sz w:val="10"/>
                <w:szCs w:val="10"/>
                <w:lang w:val="en-US"/>
              </w:rPr>
            </w:pPr>
            <w:ins w:id="28932" w:author="Hardik Malhotra" w:date="2021-09-30T23:52:00Z">
              <w:r w:rsidRPr="00257590">
                <w:rPr>
                  <w:rFonts w:ascii="Verdana" w:eastAsia="Times New Roman" w:hAnsi="Verdana" w:cs="Arial"/>
                  <w:b/>
                  <w:bCs/>
                  <w:color w:val="FFFFFF" w:themeColor="background1"/>
                  <w:sz w:val="10"/>
                  <w:szCs w:val="10"/>
                  <w:lang w:val="en-US"/>
                </w:rPr>
                <w:t>2016</w:t>
              </w:r>
            </w:ins>
          </w:p>
        </w:tc>
        <w:tc>
          <w:tcPr>
            <w:tcW w:w="526" w:type="dxa"/>
            <w:tcBorders>
              <w:top w:val="single" w:sz="4" w:space="0" w:color="auto"/>
              <w:left w:val="nil"/>
              <w:bottom w:val="single" w:sz="4" w:space="0" w:color="auto"/>
              <w:right w:val="single" w:sz="4" w:space="0" w:color="auto"/>
            </w:tcBorders>
            <w:shd w:val="clear" w:color="auto" w:fill="C00000"/>
            <w:noWrap/>
            <w:vAlign w:val="bottom"/>
            <w:hideMark/>
          </w:tcPr>
          <w:p w14:paraId="3157D10E" w14:textId="77777777" w:rsidR="0069225A" w:rsidRPr="00257590" w:rsidRDefault="0069225A" w:rsidP="00092529">
            <w:pPr>
              <w:spacing w:after="0" w:line="480" w:lineRule="auto"/>
              <w:jc w:val="center"/>
              <w:rPr>
                <w:ins w:id="28933" w:author="Hardik Malhotra" w:date="2021-09-30T23:52:00Z"/>
                <w:rFonts w:ascii="Verdana" w:eastAsia="Times New Roman" w:hAnsi="Verdana" w:cs="Arial"/>
                <w:b/>
                <w:bCs/>
                <w:color w:val="FFFFFF" w:themeColor="background1"/>
                <w:sz w:val="10"/>
                <w:szCs w:val="10"/>
                <w:lang w:val="en-US"/>
              </w:rPr>
            </w:pPr>
            <w:ins w:id="28934" w:author="Hardik Malhotra" w:date="2021-09-30T23:52:00Z">
              <w:r w:rsidRPr="00257590">
                <w:rPr>
                  <w:rFonts w:ascii="Verdana" w:eastAsia="Times New Roman" w:hAnsi="Verdana" w:cs="Arial"/>
                  <w:b/>
                  <w:bCs/>
                  <w:color w:val="FFFFFF" w:themeColor="background1"/>
                  <w:sz w:val="10"/>
                  <w:szCs w:val="10"/>
                  <w:lang w:val="en-US"/>
                </w:rPr>
                <w:t>2017</w:t>
              </w:r>
            </w:ins>
          </w:p>
        </w:tc>
        <w:tc>
          <w:tcPr>
            <w:tcW w:w="526" w:type="dxa"/>
            <w:tcBorders>
              <w:top w:val="single" w:sz="4" w:space="0" w:color="auto"/>
              <w:left w:val="nil"/>
              <w:bottom w:val="single" w:sz="4" w:space="0" w:color="auto"/>
              <w:right w:val="single" w:sz="4" w:space="0" w:color="auto"/>
            </w:tcBorders>
            <w:shd w:val="clear" w:color="auto" w:fill="C00000"/>
            <w:noWrap/>
            <w:vAlign w:val="bottom"/>
            <w:hideMark/>
          </w:tcPr>
          <w:p w14:paraId="10FBE613" w14:textId="77777777" w:rsidR="0069225A" w:rsidRPr="00257590" w:rsidRDefault="0069225A" w:rsidP="00092529">
            <w:pPr>
              <w:spacing w:after="0" w:line="480" w:lineRule="auto"/>
              <w:jc w:val="center"/>
              <w:rPr>
                <w:ins w:id="28935" w:author="Hardik Malhotra" w:date="2021-09-30T23:52:00Z"/>
                <w:rFonts w:ascii="Verdana" w:eastAsia="Times New Roman" w:hAnsi="Verdana" w:cs="Arial"/>
                <w:b/>
                <w:bCs/>
                <w:color w:val="FFFFFF" w:themeColor="background1"/>
                <w:sz w:val="10"/>
                <w:szCs w:val="10"/>
                <w:lang w:val="en-US"/>
              </w:rPr>
            </w:pPr>
            <w:ins w:id="28936" w:author="Hardik Malhotra" w:date="2021-09-30T23:52:00Z">
              <w:r w:rsidRPr="00257590">
                <w:rPr>
                  <w:rFonts w:ascii="Verdana" w:eastAsia="Times New Roman" w:hAnsi="Verdana" w:cs="Arial"/>
                  <w:b/>
                  <w:bCs/>
                  <w:color w:val="FFFFFF" w:themeColor="background1"/>
                  <w:sz w:val="10"/>
                  <w:szCs w:val="10"/>
                  <w:lang w:val="en-US"/>
                </w:rPr>
                <w:t>2018</w:t>
              </w:r>
            </w:ins>
          </w:p>
        </w:tc>
        <w:tc>
          <w:tcPr>
            <w:tcW w:w="580" w:type="dxa"/>
            <w:tcBorders>
              <w:top w:val="single" w:sz="4" w:space="0" w:color="auto"/>
              <w:left w:val="nil"/>
              <w:bottom w:val="single" w:sz="4" w:space="0" w:color="auto"/>
              <w:right w:val="single" w:sz="4" w:space="0" w:color="auto"/>
            </w:tcBorders>
            <w:shd w:val="clear" w:color="auto" w:fill="C00000"/>
            <w:noWrap/>
            <w:vAlign w:val="bottom"/>
            <w:hideMark/>
          </w:tcPr>
          <w:p w14:paraId="2AB60E2B" w14:textId="77777777" w:rsidR="0069225A" w:rsidRPr="00257590" w:rsidRDefault="0069225A" w:rsidP="00092529">
            <w:pPr>
              <w:spacing w:after="0" w:line="480" w:lineRule="auto"/>
              <w:jc w:val="center"/>
              <w:rPr>
                <w:ins w:id="28937" w:author="Hardik Malhotra" w:date="2021-09-30T23:52:00Z"/>
                <w:rFonts w:ascii="Verdana" w:eastAsia="Times New Roman" w:hAnsi="Verdana" w:cs="Arial"/>
                <w:b/>
                <w:bCs/>
                <w:color w:val="FFFFFF" w:themeColor="background1"/>
                <w:sz w:val="10"/>
                <w:szCs w:val="10"/>
                <w:lang w:val="en-US"/>
              </w:rPr>
            </w:pPr>
            <w:ins w:id="28938" w:author="Hardik Malhotra" w:date="2021-09-30T23:52:00Z">
              <w:r w:rsidRPr="00257590">
                <w:rPr>
                  <w:rFonts w:ascii="Verdana" w:eastAsia="Times New Roman" w:hAnsi="Verdana" w:cs="Arial"/>
                  <w:b/>
                  <w:bCs/>
                  <w:color w:val="FFFFFF" w:themeColor="background1"/>
                  <w:sz w:val="10"/>
                  <w:szCs w:val="10"/>
                  <w:lang w:val="en-US"/>
                </w:rPr>
                <w:t>2019</w:t>
              </w:r>
            </w:ins>
          </w:p>
        </w:tc>
        <w:tc>
          <w:tcPr>
            <w:tcW w:w="595" w:type="dxa"/>
            <w:tcBorders>
              <w:top w:val="single" w:sz="4" w:space="0" w:color="auto"/>
              <w:left w:val="nil"/>
              <w:bottom w:val="single" w:sz="4" w:space="0" w:color="auto"/>
              <w:right w:val="single" w:sz="4" w:space="0" w:color="auto"/>
            </w:tcBorders>
            <w:shd w:val="clear" w:color="auto" w:fill="C00000"/>
            <w:noWrap/>
            <w:vAlign w:val="bottom"/>
            <w:hideMark/>
          </w:tcPr>
          <w:p w14:paraId="254A41FE" w14:textId="77777777" w:rsidR="0069225A" w:rsidRPr="00257590" w:rsidRDefault="0069225A" w:rsidP="00092529">
            <w:pPr>
              <w:spacing w:after="0" w:line="480" w:lineRule="auto"/>
              <w:jc w:val="center"/>
              <w:rPr>
                <w:ins w:id="28939" w:author="Hardik Malhotra" w:date="2021-09-30T23:52:00Z"/>
                <w:rFonts w:ascii="Verdana" w:eastAsia="Times New Roman" w:hAnsi="Verdana" w:cs="Arial"/>
                <w:b/>
                <w:bCs/>
                <w:color w:val="FFFFFF" w:themeColor="background1"/>
                <w:sz w:val="10"/>
                <w:szCs w:val="10"/>
                <w:lang w:val="en-US"/>
              </w:rPr>
            </w:pPr>
            <w:ins w:id="28940" w:author="Hardik Malhotra" w:date="2021-09-30T23:52:00Z">
              <w:r w:rsidRPr="00257590">
                <w:rPr>
                  <w:rFonts w:ascii="Verdana" w:eastAsia="Times New Roman" w:hAnsi="Verdana" w:cs="Arial"/>
                  <w:b/>
                  <w:bCs/>
                  <w:color w:val="FFFFFF" w:themeColor="background1"/>
                  <w:sz w:val="10"/>
                  <w:szCs w:val="10"/>
                  <w:lang w:val="en-US"/>
                </w:rPr>
                <w:t>2020</w:t>
              </w:r>
            </w:ins>
          </w:p>
        </w:tc>
        <w:tc>
          <w:tcPr>
            <w:tcW w:w="577" w:type="dxa"/>
            <w:tcBorders>
              <w:top w:val="single" w:sz="4" w:space="0" w:color="auto"/>
              <w:left w:val="nil"/>
              <w:bottom w:val="single" w:sz="4" w:space="0" w:color="auto"/>
              <w:right w:val="single" w:sz="4" w:space="0" w:color="auto"/>
            </w:tcBorders>
            <w:shd w:val="clear" w:color="auto" w:fill="C00000"/>
            <w:noWrap/>
            <w:vAlign w:val="bottom"/>
            <w:hideMark/>
          </w:tcPr>
          <w:p w14:paraId="2CD273DB" w14:textId="77777777" w:rsidR="0069225A" w:rsidRPr="00257590" w:rsidRDefault="0069225A" w:rsidP="00092529">
            <w:pPr>
              <w:spacing w:after="0" w:line="480" w:lineRule="auto"/>
              <w:jc w:val="center"/>
              <w:rPr>
                <w:ins w:id="28941" w:author="Hardik Malhotra" w:date="2021-09-30T23:52:00Z"/>
                <w:rFonts w:ascii="Verdana" w:eastAsia="Times New Roman" w:hAnsi="Verdana" w:cs="Arial"/>
                <w:b/>
                <w:bCs/>
                <w:color w:val="FFFFFF" w:themeColor="background1"/>
                <w:sz w:val="10"/>
                <w:szCs w:val="10"/>
                <w:lang w:val="en-US"/>
              </w:rPr>
            </w:pPr>
            <w:ins w:id="28942" w:author="Hardik Malhotra" w:date="2021-09-30T23:52:00Z">
              <w:r w:rsidRPr="00257590">
                <w:rPr>
                  <w:rFonts w:ascii="Verdana" w:eastAsia="Times New Roman" w:hAnsi="Verdana" w:cs="Arial"/>
                  <w:b/>
                  <w:bCs/>
                  <w:color w:val="FFFFFF" w:themeColor="background1"/>
                  <w:sz w:val="10"/>
                  <w:szCs w:val="10"/>
                  <w:lang w:val="en-US"/>
                </w:rPr>
                <w:t>2021E</w:t>
              </w:r>
            </w:ins>
          </w:p>
        </w:tc>
        <w:tc>
          <w:tcPr>
            <w:tcW w:w="577" w:type="dxa"/>
            <w:tcBorders>
              <w:top w:val="single" w:sz="4" w:space="0" w:color="auto"/>
              <w:left w:val="nil"/>
              <w:bottom w:val="single" w:sz="4" w:space="0" w:color="auto"/>
              <w:right w:val="single" w:sz="4" w:space="0" w:color="auto"/>
            </w:tcBorders>
            <w:shd w:val="clear" w:color="auto" w:fill="C00000"/>
            <w:noWrap/>
            <w:vAlign w:val="bottom"/>
            <w:hideMark/>
          </w:tcPr>
          <w:p w14:paraId="20B37672" w14:textId="77777777" w:rsidR="0069225A" w:rsidRPr="00257590" w:rsidRDefault="0069225A" w:rsidP="00092529">
            <w:pPr>
              <w:spacing w:after="0" w:line="480" w:lineRule="auto"/>
              <w:jc w:val="center"/>
              <w:rPr>
                <w:ins w:id="28943" w:author="Hardik Malhotra" w:date="2021-09-30T23:52:00Z"/>
                <w:rFonts w:ascii="Verdana" w:eastAsia="Times New Roman" w:hAnsi="Verdana" w:cs="Arial"/>
                <w:b/>
                <w:bCs/>
                <w:color w:val="FFFFFF" w:themeColor="background1"/>
                <w:sz w:val="10"/>
                <w:szCs w:val="10"/>
                <w:lang w:val="en-US"/>
              </w:rPr>
            </w:pPr>
            <w:ins w:id="28944" w:author="Hardik Malhotra" w:date="2021-09-30T23:52:00Z">
              <w:r w:rsidRPr="00257590">
                <w:rPr>
                  <w:rFonts w:ascii="Verdana" w:eastAsia="Times New Roman" w:hAnsi="Verdana" w:cs="Arial"/>
                  <w:b/>
                  <w:bCs/>
                  <w:color w:val="FFFFFF" w:themeColor="background1"/>
                  <w:sz w:val="10"/>
                  <w:szCs w:val="10"/>
                  <w:lang w:val="en-US"/>
                </w:rPr>
                <w:t>2022F</w:t>
              </w:r>
            </w:ins>
          </w:p>
        </w:tc>
        <w:tc>
          <w:tcPr>
            <w:tcW w:w="595" w:type="dxa"/>
            <w:tcBorders>
              <w:top w:val="single" w:sz="4" w:space="0" w:color="auto"/>
              <w:left w:val="nil"/>
              <w:bottom w:val="single" w:sz="4" w:space="0" w:color="auto"/>
              <w:right w:val="single" w:sz="4" w:space="0" w:color="auto"/>
            </w:tcBorders>
            <w:shd w:val="clear" w:color="auto" w:fill="C00000"/>
            <w:noWrap/>
            <w:vAlign w:val="bottom"/>
            <w:hideMark/>
          </w:tcPr>
          <w:p w14:paraId="1FD3BDBF" w14:textId="77777777" w:rsidR="0069225A" w:rsidRPr="00257590" w:rsidRDefault="0069225A" w:rsidP="00092529">
            <w:pPr>
              <w:spacing w:after="0" w:line="480" w:lineRule="auto"/>
              <w:jc w:val="center"/>
              <w:rPr>
                <w:ins w:id="28945" w:author="Hardik Malhotra" w:date="2021-09-30T23:52:00Z"/>
                <w:rFonts w:ascii="Verdana" w:eastAsia="Times New Roman" w:hAnsi="Verdana" w:cs="Arial"/>
                <w:b/>
                <w:bCs/>
                <w:color w:val="FFFFFF" w:themeColor="background1"/>
                <w:sz w:val="10"/>
                <w:szCs w:val="10"/>
                <w:lang w:val="en-US"/>
              </w:rPr>
            </w:pPr>
            <w:ins w:id="28946" w:author="Hardik Malhotra" w:date="2021-09-30T23:52:00Z">
              <w:r w:rsidRPr="00257590">
                <w:rPr>
                  <w:rFonts w:ascii="Verdana" w:eastAsia="Times New Roman" w:hAnsi="Verdana" w:cs="Arial"/>
                  <w:b/>
                  <w:bCs/>
                  <w:color w:val="FFFFFF" w:themeColor="background1"/>
                  <w:sz w:val="10"/>
                  <w:szCs w:val="10"/>
                  <w:lang w:val="en-US"/>
                </w:rPr>
                <w:t>2023F</w:t>
              </w:r>
            </w:ins>
          </w:p>
        </w:tc>
        <w:tc>
          <w:tcPr>
            <w:tcW w:w="595" w:type="dxa"/>
            <w:tcBorders>
              <w:top w:val="single" w:sz="4" w:space="0" w:color="auto"/>
              <w:left w:val="nil"/>
              <w:bottom w:val="single" w:sz="4" w:space="0" w:color="auto"/>
              <w:right w:val="single" w:sz="4" w:space="0" w:color="auto"/>
            </w:tcBorders>
            <w:shd w:val="clear" w:color="auto" w:fill="C00000"/>
            <w:noWrap/>
            <w:vAlign w:val="bottom"/>
            <w:hideMark/>
          </w:tcPr>
          <w:p w14:paraId="1923030F" w14:textId="77777777" w:rsidR="0069225A" w:rsidRPr="00257590" w:rsidRDefault="0069225A" w:rsidP="00092529">
            <w:pPr>
              <w:spacing w:after="0" w:line="480" w:lineRule="auto"/>
              <w:jc w:val="center"/>
              <w:rPr>
                <w:ins w:id="28947" w:author="Hardik Malhotra" w:date="2021-09-30T23:52:00Z"/>
                <w:rFonts w:ascii="Verdana" w:eastAsia="Times New Roman" w:hAnsi="Verdana" w:cs="Arial"/>
                <w:b/>
                <w:bCs/>
                <w:color w:val="FFFFFF" w:themeColor="background1"/>
                <w:sz w:val="10"/>
                <w:szCs w:val="10"/>
                <w:lang w:val="en-US"/>
              </w:rPr>
            </w:pPr>
            <w:ins w:id="28948" w:author="Hardik Malhotra" w:date="2021-09-30T23:52:00Z">
              <w:r w:rsidRPr="00257590">
                <w:rPr>
                  <w:rFonts w:ascii="Verdana" w:eastAsia="Times New Roman" w:hAnsi="Verdana" w:cs="Arial"/>
                  <w:b/>
                  <w:bCs/>
                  <w:color w:val="FFFFFF" w:themeColor="background1"/>
                  <w:sz w:val="10"/>
                  <w:szCs w:val="10"/>
                  <w:lang w:val="en-US"/>
                </w:rPr>
                <w:t>2024F</w:t>
              </w:r>
            </w:ins>
          </w:p>
        </w:tc>
        <w:tc>
          <w:tcPr>
            <w:tcW w:w="595" w:type="dxa"/>
            <w:tcBorders>
              <w:top w:val="single" w:sz="4" w:space="0" w:color="auto"/>
              <w:left w:val="nil"/>
              <w:bottom w:val="single" w:sz="4" w:space="0" w:color="auto"/>
              <w:right w:val="single" w:sz="4" w:space="0" w:color="auto"/>
            </w:tcBorders>
            <w:shd w:val="clear" w:color="auto" w:fill="C00000"/>
            <w:noWrap/>
            <w:vAlign w:val="bottom"/>
            <w:hideMark/>
          </w:tcPr>
          <w:p w14:paraId="6F39128A" w14:textId="77777777" w:rsidR="0069225A" w:rsidRPr="00257590" w:rsidRDefault="0069225A" w:rsidP="00092529">
            <w:pPr>
              <w:spacing w:after="0" w:line="480" w:lineRule="auto"/>
              <w:jc w:val="center"/>
              <w:rPr>
                <w:ins w:id="28949" w:author="Hardik Malhotra" w:date="2021-09-30T23:52:00Z"/>
                <w:rFonts w:ascii="Verdana" w:eastAsia="Times New Roman" w:hAnsi="Verdana" w:cs="Arial"/>
                <w:b/>
                <w:bCs/>
                <w:color w:val="FFFFFF" w:themeColor="background1"/>
                <w:sz w:val="10"/>
                <w:szCs w:val="10"/>
                <w:lang w:val="en-US"/>
              </w:rPr>
            </w:pPr>
            <w:ins w:id="28950" w:author="Hardik Malhotra" w:date="2021-09-30T23:52:00Z">
              <w:r w:rsidRPr="00257590">
                <w:rPr>
                  <w:rFonts w:ascii="Verdana" w:eastAsia="Times New Roman" w:hAnsi="Verdana" w:cs="Arial"/>
                  <w:b/>
                  <w:bCs/>
                  <w:color w:val="FFFFFF" w:themeColor="background1"/>
                  <w:sz w:val="10"/>
                  <w:szCs w:val="10"/>
                  <w:lang w:val="en-US"/>
                </w:rPr>
                <w:t>2025F</w:t>
              </w:r>
            </w:ins>
          </w:p>
        </w:tc>
        <w:tc>
          <w:tcPr>
            <w:tcW w:w="595" w:type="dxa"/>
            <w:tcBorders>
              <w:top w:val="single" w:sz="4" w:space="0" w:color="auto"/>
              <w:left w:val="nil"/>
              <w:bottom w:val="single" w:sz="4" w:space="0" w:color="auto"/>
              <w:right w:val="single" w:sz="4" w:space="0" w:color="auto"/>
            </w:tcBorders>
            <w:shd w:val="clear" w:color="auto" w:fill="C00000"/>
            <w:noWrap/>
            <w:vAlign w:val="bottom"/>
            <w:hideMark/>
          </w:tcPr>
          <w:p w14:paraId="7B892BE5" w14:textId="77777777" w:rsidR="0069225A" w:rsidRPr="00257590" w:rsidRDefault="0069225A" w:rsidP="00092529">
            <w:pPr>
              <w:spacing w:after="0" w:line="480" w:lineRule="auto"/>
              <w:jc w:val="center"/>
              <w:rPr>
                <w:ins w:id="28951" w:author="Hardik Malhotra" w:date="2021-09-30T23:52:00Z"/>
                <w:rFonts w:ascii="Verdana" w:eastAsia="Times New Roman" w:hAnsi="Verdana" w:cs="Arial"/>
                <w:b/>
                <w:bCs/>
                <w:color w:val="FFFFFF" w:themeColor="background1"/>
                <w:sz w:val="10"/>
                <w:szCs w:val="10"/>
                <w:lang w:val="en-US"/>
              </w:rPr>
            </w:pPr>
            <w:ins w:id="28952" w:author="Hardik Malhotra" w:date="2021-09-30T23:52:00Z">
              <w:r w:rsidRPr="00257590">
                <w:rPr>
                  <w:rFonts w:ascii="Verdana" w:eastAsia="Times New Roman" w:hAnsi="Verdana" w:cs="Arial"/>
                  <w:b/>
                  <w:bCs/>
                  <w:color w:val="FFFFFF" w:themeColor="background1"/>
                  <w:sz w:val="10"/>
                  <w:szCs w:val="10"/>
                  <w:lang w:val="en-US"/>
                </w:rPr>
                <w:t>2026F</w:t>
              </w:r>
            </w:ins>
          </w:p>
        </w:tc>
        <w:tc>
          <w:tcPr>
            <w:tcW w:w="595" w:type="dxa"/>
            <w:tcBorders>
              <w:top w:val="single" w:sz="4" w:space="0" w:color="auto"/>
              <w:left w:val="nil"/>
              <w:bottom w:val="single" w:sz="4" w:space="0" w:color="auto"/>
              <w:right w:val="single" w:sz="4" w:space="0" w:color="auto"/>
            </w:tcBorders>
            <w:shd w:val="clear" w:color="auto" w:fill="C00000"/>
            <w:noWrap/>
            <w:vAlign w:val="bottom"/>
            <w:hideMark/>
          </w:tcPr>
          <w:p w14:paraId="5865E275" w14:textId="77777777" w:rsidR="0069225A" w:rsidRPr="00257590" w:rsidRDefault="0069225A" w:rsidP="00092529">
            <w:pPr>
              <w:spacing w:after="0" w:line="480" w:lineRule="auto"/>
              <w:jc w:val="center"/>
              <w:rPr>
                <w:ins w:id="28953" w:author="Hardik Malhotra" w:date="2021-09-30T23:52:00Z"/>
                <w:rFonts w:ascii="Verdana" w:eastAsia="Times New Roman" w:hAnsi="Verdana" w:cs="Arial"/>
                <w:b/>
                <w:bCs/>
                <w:color w:val="FFFFFF" w:themeColor="background1"/>
                <w:sz w:val="10"/>
                <w:szCs w:val="10"/>
                <w:lang w:val="en-US"/>
              </w:rPr>
            </w:pPr>
            <w:ins w:id="28954" w:author="Hardik Malhotra" w:date="2021-09-30T23:52:00Z">
              <w:r w:rsidRPr="00257590">
                <w:rPr>
                  <w:rFonts w:ascii="Verdana" w:eastAsia="Times New Roman" w:hAnsi="Verdana" w:cs="Arial"/>
                  <w:b/>
                  <w:bCs/>
                  <w:color w:val="FFFFFF" w:themeColor="background1"/>
                  <w:sz w:val="10"/>
                  <w:szCs w:val="10"/>
                  <w:lang w:val="en-US"/>
                </w:rPr>
                <w:t>2027F</w:t>
              </w:r>
            </w:ins>
          </w:p>
        </w:tc>
        <w:tc>
          <w:tcPr>
            <w:tcW w:w="595" w:type="dxa"/>
            <w:tcBorders>
              <w:top w:val="single" w:sz="4" w:space="0" w:color="auto"/>
              <w:left w:val="nil"/>
              <w:bottom w:val="single" w:sz="4" w:space="0" w:color="auto"/>
              <w:right w:val="single" w:sz="4" w:space="0" w:color="auto"/>
            </w:tcBorders>
            <w:shd w:val="clear" w:color="auto" w:fill="C00000"/>
            <w:noWrap/>
            <w:vAlign w:val="bottom"/>
            <w:hideMark/>
          </w:tcPr>
          <w:p w14:paraId="57AD7C7E" w14:textId="77777777" w:rsidR="0069225A" w:rsidRPr="00257590" w:rsidRDefault="0069225A" w:rsidP="00092529">
            <w:pPr>
              <w:spacing w:after="0" w:line="480" w:lineRule="auto"/>
              <w:jc w:val="center"/>
              <w:rPr>
                <w:ins w:id="28955" w:author="Hardik Malhotra" w:date="2021-09-30T23:52:00Z"/>
                <w:rFonts w:ascii="Verdana" w:eastAsia="Times New Roman" w:hAnsi="Verdana" w:cs="Arial"/>
                <w:b/>
                <w:bCs/>
                <w:color w:val="FFFFFF" w:themeColor="background1"/>
                <w:sz w:val="10"/>
                <w:szCs w:val="10"/>
                <w:lang w:val="en-US"/>
              </w:rPr>
            </w:pPr>
            <w:ins w:id="28956" w:author="Hardik Malhotra" w:date="2021-09-30T23:52:00Z">
              <w:r w:rsidRPr="00257590">
                <w:rPr>
                  <w:rFonts w:ascii="Verdana" w:eastAsia="Times New Roman" w:hAnsi="Verdana" w:cs="Arial"/>
                  <w:b/>
                  <w:bCs/>
                  <w:color w:val="FFFFFF" w:themeColor="background1"/>
                  <w:sz w:val="10"/>
                  <w:szCs w:val="10"/>
                  <w:lang w:val="en-US"/>
                </w:rPr>
                <w:t>2028F</w:t>
              </w:r>
            </w:ins>
          </w:p>
        </w:tc>
        <w:tc>
          <w:tcPr>
            <w:tcW w:w="595" w:type="dxa"/>
            <w:tcBorders>
              <w:top w:val="single" w:sz="4" w:space="0" w:color="auto"/>
              <w:left w:val="nil"/>
              <w:bottom w:val="single" w:sz="4" w:space="0" w:color="auto"/>
              <w:right w:val="nil"/>
            </w:tcBorders>
            <w:shd w:val="clear" w:color="auto" w:fill="C00000"/>
            <w:noWrap/>
            <w:vAlign w:val="bottom"/>
            <w:hideMark/>
          </w:tcPr>
          <w:p w14:paraId="358DCD62" w14:textId="77777777" w:rsidR="0069225A" w:rsidRPr="00257590" w:rsidRDefault="0069225A" w:rsidP="00092529">
            <w:pPr>
              <w:spacing w:after="0" w:line="480" w:lineRule="auto"/>
              <w:jc w:val="center"/>
              <w:rPr>
                <w:ins w:id="28957" w:author="Hardik Malhotra" w:date="2021-09-30T23:52:00Z"/>
                <w:rFonts w:ascii="Verdana" w:eastAsia="Times New Roman" w:hAnsi="Verdana" w:cs="Arial"/>
                <w:b/>
                <w:bCs/>
                <w:color w:val="FFFFFF" w:themeColor="background1"/>
                <w:sz w:val="10"/>
                <w:szCs w:val="10"/>
                <w:lang w:val="en-US"/>
              </w:rPr>
            </w:pPr>
            <w:ins w:id="28958" w:author="Hardik Malhotra" w:date="2021-09-30T23:52:00Z">
              <w:r w:rsidRPr="00257590">
                <w:rPr>
                  <w:rFonts w:ascii="Verdana" w:eastAsia="Times New Roman" w:hAnsi="Verdana" w:cs="Arial"/>
                  <w:b/>
                  <w:bCs/>
                  <w:color w:val="FFFFFF" w:themeColor="background1"/>
                  <w:sz w:val="10"/>
                  <w:szCs w:val="10"/>
                  <w:lang w:val="en-US"/>
                </w:rPr>
                <w:t>2029F</w:t>
              </w:r>
            </w:ins>
          </w:p>
        </w:tc>
        <w:tc>
          <w:tcPr>
            <w:tcW w:w="595"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1C0CF9C0" w14:textId="77777777" w:rsidR="0069225A" w:rsidRPr="00257590" w:rsidRDefault="0069225A" w:rsidP="00092529">
            <w:pPr>
              <w:spacing w:after="0" w:line="480" w:lineRule="auto"/>
              <w:jc w:val="center"/>
              <w:rPr>
                <w:ins w:id="28959" w:author="Hardik Malhotra" w:date="2021-09-30T23:52:00Z"/>
                <w:rFonts w:ascii="Verdana" w:eastAsia="Times New Roman" w:hAnsi="Verdana" w:cs="Arial"/>
                <w:b/>
                <w:bCs/>
                <w:color w:val="FFFFFF" w:themeColor="background1"/>
                <w:sz w:val="10"/>
                <w:szCs w:val="10"/>
                <w:lang w:val="en-US"/>
              </w:rPr>
            </w:pPr>
            <w:ins w:id="28960" w:author="Hardik Malhotra" w:date="2021-09-30T23:52:00Z">
              <w:r w:rsidRPr="00257590">
                <w:rPr>
                  <w:rFonts w:ascii="Verdana" w:eastAsia="Times New Roman" w:hAnsi="Verdana" w:cs="Arial"/>
                  <w:b/>
                  <w:bCs/>
                  <w:color w:val="FFFFFF" w:themeColor="background1"/>
                  <w:sz w:val="10"/>
                  <w:szCs w:val="10"/>
                  <w:lang w:val="en-US"/>
                </w:rPr>
                <w:t>2030F</w:t>
              </w:r>
            </w:ins>
          </w:p>
        </w:tc>
      </w:tr>
      <w:tr w:rsidR="0069225A" w:rsidRPr="00257590" w14:paraId="55621BD2" w14:textId="77777777" w:rsidTr="00092529">
        <w:trPr>
          <w:trHeight w:val="334"/>
          <w:ins w:id="28961" w:author="Hardik Malhotra" w:date="2021-09-30T23:52:00Z"/>
        </w:trPr>
        <w:tc>
          <w:tcPr>
            <w:tcW w:w="1152" w:type="dxa"/>
            <w:tcBorders>
              <w:top w:val="nil"/>
              <w:left w:val="single" w:sz="4" w:space="0" w:color="auto"/>
              <w:bottom w:val="single" w:sz="4" w:space="0" w:color="auto"/>
              <w:right w:val="single" w:sz="4" w:space="0" w:color="auto"/>
            </w:tcBorders>
            <w:shd w:val="clear" w:color="000000" w:fill="FFFFFF"/>
            <w:noWrap/>
            <w:vAlign w:val="bottom"/>
            <w:hideMark/>
          </w:tcPr>
          <w:p w14:paraId="063FE949" w14:textId="77777777" w:rsidR="0069225A" w:rsidRPr="00257590" w:rsidRDefault="0069225A" w:rsidP="0069225A">
            <w:pPr>
              <w:spacing w:after="0" w:line="240" w:lineRule="auto"/>
              <w:rPr>
                <w:ins w:id="28962" w:author="Hardik Malhotra" w:date="2021-09-30T23:52:00Z"/>
                <w:rFonts w:ascii="Verdana" w:eastAsia="Times New Roman" w:hAnsi="Verdana" w:cs="Times New Roman"/>
                <w:color w:val="000000"/>
                <w:sz w:val="10"/>
                <w:szCs w:val="10"/>
                <w:lang w:val="en-US"/>
              </w:rPr>
            </w:pPr>
            <w:ins w:id="28963" w:author="Hardik Malhotra" w:date="2021-09-30T23:52:00Z">
              <w:r w:rsidRPr="00257590">
                <w:rPr>
                  <w:rFonts w:ascii="Verdana" w:hAnsi="Verdana" w:cs="Arial"/>
                  <w:color w:val="000000"/>
                  <w:sz w:val="10"/>
                  <w:szCs w:val="10"/>
                </w:rPr>
                <w:t>Standard Epoxy Resin</w:t>
              </w:r>
            </w:ins>
          </w:p>
        </w:tc>
        <w:tc>
          <w:tcPr>
            <w:tcW w:w="526" w:type="dxa"/>
            <w:tcBorders>
              <w:top w:val="nil"/>
              <w:left w:val="nil"/>
              <w:bottom w:val="single" w:sz="4" w:space="0" w:color="auto"/>
              <w:right w:val="single" w:sz="4" w:space="0" w:color="auto"/>
            </w:tcBorders>
            <w:shd w:val="clear" w:color="000000" w:fill="FFFFFF"/>
            <w:noWrap/>
            <w:vAlign w:val="bottom"/>
            <w:hideMark/>
          </w:tcPr>
          <w:p w14:paraId="5CE53849" w14:textId="49661F4D" w:rsidR="0069225A" w:rsidRPr="0069225A" w:rsidRDefault="0069225A" w:rsidP="0069225A">
            <w:pPr>
              <w:spacing w:after="0" w:line="240" w:lineRule="auto"/>
              <w:jc w:val="center"/>
              <w:rPr>
                <w:ins w:id="28964" w:author="Hardik Malhotra" w:date="2021-09-30T23:52:00Z"/>
                <w:rFonts w:ascii="Verdana" w:eastAsia="Times New Roman" w:hAnsi="Verdana" w:cs="Times New Roman"/>
                <w:color w:val="000000"/>
                <w:sz w:val="10"/>
                <w:szCs w:val="10"/>
                <w:lang w:val="en-US"/>
                <w:rPrChange w:id="28965" w:author="Hardik Malhotra" w:date="2021-09-30T23:53:00Z">
                  <w:rPr>
                    <w:ins w:id="28966" w:author="Hardik Malhotra" w:date="2021-09-30T23:52:00Z"/>
                    <w:rFonts w:ascii="Verdana" w:eastAsia="Times New Roman" w:hAnsi="Verdana" w:cs="Times New Roman"/>
                    <w:color w:val="000000"/>
                    <w:sz w:val="10"/>
                    <w:szCs w:val="10"/>
                    <w:lang w:val="en-US"/>
                  </w:rPr>
                </w:rPrChange>
              </w:rPr>
            </w:pPr>
            <w:ins w:id="28967" w:author="Hardik Malhotra" w:date="2021-09-30T23:53:00Z">
              <w:r w:rsidRPr="0069225A">
                <w:rPr>
                  <w:rFonts w:ascii="Verdana" w:hAnsi="Verdana" w:cs="Arial"/>
                  <w:color w:val="000000"/>
                  <w:sz w:val="10"/>
                  <w:szCs w:val="10"/>
                  <w:rPrChange w:id="28968" w:author="Hardik Malhotra" w:date="2021-09-30T23:53:00Z">
                    <w:rPr>
                      <w:rFonts w:ascii="Arial" w:hAnsi="Arial" w:cs="Arial"/>
                      <w:b/>
                      <w:bCs/>
                      <w:color w:val="000000"/>
                      <w:sz w:val="20"/>
                      <w:szCs w:val="20"/>
                    </w:rPr>
                  </w:rPrChange>
                </w:rPr>
                <w:t>256</w:t>
              </w:r>
            </w:ins>
          </w:p>
        </w:tc>
        <w:tc>
          <w:tcPr>
            <w:tcW w:w="526" w:type="dxa"/>
            <w:tcBorders>
              <w:top w:val="nil"/>
              <w:left w:val="nil"/>
              <w:bottom w:val="single" w:sz="4" w:space="0" w:color="auto"/>
              <w:right w:val="single" w:sz="4" w:space="0" w:color="auto"/>
            </w:tcBorders>
            <w:shd w:val="clear" w:color="000000" w:fill="FFFFFF"/>
            <w:noWrap/>
            <w:vAlign w:val="bottom"/>
            <w:hideMark/>
          </w:tcPr>
          <w:p w14:paraId="60AD2D26" w14:textId="38F6694C" w:rsidR="0069225A" w:rsidRPr="0069225A" w:rsidRDefault="0069225A" w:rsidP="0069225A">
            <w:pPr>
              <w:spacing w:after="0" w:line="240" w:lineRule="auto"/>
              <w:jc w:val="center"/>
              <w:rPr>
                <w:ins w:id="28969" w:author="Hardik Malhotra" w:date="2021-09-30T23:52:00Z"/>
                <w:rFonts w:ascii="Verdana" w:eastAsia="Times New Roman" w:hAnsi="Verdana" w:cs="Times New Roman"/>
                <w:color w:val="000000"/>
                <w:sz w:val="10"/>
                <w:szCs w:val="10"/>
                <w:lang w:val="en-US"/>
                <w:rPrChange w:id="28970" w:author="Hardik Malhotra" w:date="2021-09-30T23:53:00Z">
                  <w:rPr>
                    <w:ins w:id="28971" w:author="Hardik Malhotra" w:date="2021-09-30T23:52:00Z"/>
                    <w:rFonts w:ascii="Verdana" w:eastAsia="Times New Roman" w:hAnsi="Verdana" w:cs="Times New Roman"/>
                    <w:color w:val="000000"/>
                    <w:sz w:val="10"/>
                    <w:szCs w:val="10"/>
                    <w:lang w:val="en-US"/>
                  </w:rPr>
                </w:rPrChange>
              </w:rPr>
            </w:pPr>
            <w:ins w:id="28972" w:author="Hardik Malhotra" w:date="2021-09-30T23:53:00Z">
              <w:r w:rsidRPr="0069225A">
                <w:rPr>
                  <w:rFonts w:ascii="Verdana" w:hAnsi="Verdana" w:cs="Arial"/>
                  <w:color w:val="000000"/>
                  <w:sz w:val="10"/>
                  <w:szCs w:val="10"/>
                  <w:rPrChange w:id="28973" w:author="Hardik Malhotra" w:date="2021-09-30T23:53:00Z">
                    <w:rPr>
                      <w:rFonts w:ascii="Arial" w:hAnsi="Arial" w:cs="Arial"/>
                      <w:b/>
                      <w:bCs/>
                      <w:color w:val="000000"/>
                      <w:sz w:val="20"/>
                      <w:szCs w:val="20"/>
                    </w:rPr>
                  </w:rPrChange>
                </w:rPr>
                <w:t>266</w:t>
              </w:r>
            </w:ins>
          </w:p>
        </w:tc>
        <w:tc>
          <w:tcPr>
            <w:tcW w:w="526" w:type="dxa"/>
            <w:tcBorders>
              <w:top w:val="nil"/>
              <w:left w:val="nil"/>
              <w:bottom w:val="single" w:sz="4" w:space="0" w:color="auto"/>
              <w:right w:val="single" w:sz="4" w:space="0" w:color="auto"/>
            </w:tcBorders>
            <w:shd w:val="clear" w:color="000000" w:fill="FFFFFF"/>
            <w:noWrap/>
            <w:vAlign w:val="bottom"/>
            <w:hideMark/>
          </w:tcPr>
          <w:p w14:paraId="6EA9E278" w14:textId="04659094" w:rsidR="0069225A" w:rsidRPr="0069225A" w:rsidRDefault="0069225A" w:rsidP="0069225A">
            <w:pPr>
              <w:spacing w:after="0" w:line="240" w:lineRule="auto"/>
              <w:jc w:val="center"/>
              <w:rPr>
                <w:ins w:id="28974" w:author="Hardik Malhotra" w:date="2021-09-30T23:52:00Z"/>
                <w:rFonts w:ascii="Verdana" w:eastAsia="Times New Roman" w:hAnsi="Verdana" w:cs="Times New Roman"/>
                <w:color w:val="000000"/>
                <w:sz w:val="10"/>
                <w:szCs w:val="10"/>
                <w:lang w:val="en-US"/>
                <w:rPrChange w:id="28975" w:author="Hardik Malhotra" w:date="2021-09-30T23:53:00Z">
                  <w:rPr>
                    <w:ins w:id="28976" w:author="Hardik Malhotra" w:date="2021-09-30T23:52:00Z"/>
                    <w:rFonts w:ascii="Verdana" w:eastAsia="Times New Roman" w:hAnsi="Verdana" w:cs="Times New Roman"/>
                    <w:color w:val="000000"/>
                    <w:sz w:val="10"/>
                    <w:szCs w:val="10"/>
                    <w:lang w:val="en-US"/>
                  </w:rPr>
                </w:rPrChange>
              </w:rPr>
            </w:pPr>
            <w:ins w:id="28977" w:author="Hardik Malhotra" w:date="2021-09-30T23:53:00Z">
              <w:r w:rsidRPr="0069225A">
                <w:rPr>
                  <w:rFonts w:ascii="Verdana" w:hAnsi="Verdana" w:cs="Arial"/>
                  <w:color w:val="000000"/>
                  <w:sz w:val="10"/>
                  <w:szCs w:val="10"/>
                  <w:rPrChange w:id="28978" w:author="Hardik Malhotra" w:date="2021-09-30T23:53:00Z">
                    <w:rPr>
                      <w:rFonts w:ascii="Arial" w:hAnsi="Arial" w:cs="Arial"/>
                      <w:b/>
                      <w:bCs/>
                      <w:color w:val="000000"/>
                      <w:sz w:val="20"/>
                      <w:szCs w:val="20"/>
                    </w:rPr>
                  </w:rPrChange>
                </w:rPr>
                <w:t>272</w:t>
              </w:r>
            </w:ins>
          </w:p>
        </w:tc>
        <w:tc>
          <w:tcPr>
            <w:tcW w:w="526" w:type="dxa"/>
            <w:tcBorders>
              <w:top w:val="nil"/>
              <w:left w:val="nil"/>
              <w:bottom w:val="single" w:sz="4" w:space="0" w:color="auto"/>
              <w:right w:val="single" w:sz="4" w:space="0" w:color="auto"/>
            </w:tcBorders>
            <w:shd w:val="clear" w:color="000000" w:fill="FFFFFF"/>
            <w:noWrap/>
            <w:vAlign w:val="bottom"/>
            <w:hideMark/>
          </w:tcPr>
          <w:p w14:paraId="0662035E" w14:textId="04105F5F" w:rsidR="0069225A" w:rsidRPr="0069225A" w:rsidRDefault="0069225A" w:rsidP="0069225A">
            <w:pPr>
              <w:spacing w:after="0" w:line="240" w:lineRule="auto"/>
              <w:jc w:val="center"/>
              <w:rPr>
                <w:ins w:id="28979" w:author="Hardik Malhotra" w:date="2021-09-30T23:52:00Z"/>
                <w:rFonts w:ascii="Verdana" w:eastAsia="Times New Roman" w:hAnsi="Verdana" w:cs="Times New Roman"/>
                <w:color w:val="000000"/>
                <w:sz w:val="10"/>
                <w:szCs w:val="10"/>
                <w:lang w:val="en-US"/>
                <w:rPrChange w:id="28980" w:author="Hardik Malhotra" w:date="2021-09-30T23:53:00Z">
                  <w:rPr>
                    <w:ins w:id="28981" w:author="Hardik Malhotra" w:date="2021-09-30T23:52:00Z"/>
                    <w:rFonts w:ascii="Verdana" w:eastAsia="Times New Roman" w:hAnsi="Verdana" w:cs="Times New Roman"/>
                    <w:color w:val="000000"/>
                    <w:sz w:val="10"/>
                    <w:szCs w:val="10"/>
                    <w:lang w:val="en-US"/>
                  </w:rPr>
                </w:rPrChange>
              </w:rPr>
            </w:pPr>
            <w:ins w:id="28982" w:author="Hardik Malhotra" w:date="2021-09-30T23:53:00Z">
              <w:r w:rsidRPr="0069225A">
                <w:rPr>
                  <w:rFonts w:ascii="Verdana" w:hAnsi="Verdana" w:cs="Arial"/>
                  <w:color w:val="000000"/>
                  <w:sz w:val="10"/>
                  <w:szCs w:val="10"/>
                  <w:rPrChange w:id="28983" w:author="Hardik Malhotra" w:date="2021-09-30T23:53:00Z">
                    <w:rPr>
                      <w:rFonts w:ascii="Arial" w:hAnsi="Arial" w:cs="Arial"/>
                      <w:b/>
                      <w:bCs/>
                      <w:color w:val="000000"/>
                      <w:sz w:val="20"/>
                      <w:szCs w:val="20"/>
                    </w:rPr>
                  </w:rPrChange>
                </w:rPr>
                <w:t>260</w:t>
              </w:r>
            </w:ins>
          </w:p>
        </w:tc>
        <w:tc>
          <w:tcPr>
            <w:tcW w:w="580" w:type="dxa"/>
            <w:tcBorders>
              <w:top w:val="nil"/>
              <w:left w:val="nil"/>
              <w:bottom w:val="single" w:sz="4" w:space="0" w:color="auto"/>
              <w:right w:val="single" w:sz="4" w:space="0" w:color="auto"/>
            </w:tcBorders>
            <w:shd w:val="clear" w:color="000000" w:fill="FFFFFF"/>
            <w:noWrap/>
            <w:vAlign w:val="bottom"/>
            <w:hideMark/>
          </w:tcPr>
          <w:p w14:paraId="7927E4AB" w14:textId="1A707139" w:rsidR="0069225A" w:rsidRPr="0069225A" w:rsidRDefault="0069225A" w:rsidP="0069225A">
            <w:pPr>
              <w:spacing w:after="0" w:line="240" w:lineRule="auto"/>
              <w:jc w:val="center"/>
              <w:rPr>
                <w:ins w:id="28984" w:author="Hardik Malhotra" w:date="2021-09-30T23:52:00Z"/>
                <w:rFonts w:ascii="Verdana" w:eastAsia="Times New Roman" w:hAnsi="Verdana" w:cs="Times New Roman"/>
                <w:color w:val="000000"/>
                <w:sz w:val="10"/>
                <w:szCs w:val="10"/>
                <w:lang w:val="en-US"/>
                <w:rPrChange w:id="28985" w:author="Hardik Malhotra" w:date="2021-09-30T23:53:00Z">
                  <w:rPr>
                    <w:ins w:id="28986" w:author="Hardik Malhotra" w:date="2021-09-30T23:52:00Z"/>
                    <w:rFonts w:ascii="Verdana" w:eastAsia="Times New Roman" w:hAnsi="Verdana" w:cs="Times New Roman"/>
                    <w:color w:val="000000"/>
                    <w:sz w:val="10"/>
                    <w:szCs w:val="10"/>
                    <w:lang w:val="en-US"/>
                  </w:rPr>
                </w:rPrChange>
              </w:rPr>
            </w:pPr>
            <w:ins w:id="28987" w:author="Hardik Malhotra" w:date="2021-09-30T23:53:00Z">
              <w:r w:rsidRPr="0069225A">
                <w:rPr>
                  <w:rFonts w:ascii="Verdana" w:hAnsi="Verdana" w:cs="Arial"/>
                  <w:color w:val="000000"/>
                  <w:sz w:val="10"/>
                  <w:szCs w:val="10"/>
                  <w:rPrChange w:id="28988" w:author="Hardik Malhotra" w:date="2021-09-30T23:53:00Z">
                    <w:rPr>
                      <w:rFonts w:ascii="Arial" w:hAnsi="Arial" w:cs="Arial"/>
                      <w:b/>
                      <w:bCs/>
                      <w:color w:val="000000"/>
                      <w:sz w:val="20"/>
                      <w:szCs w:val="20"/>
                    </w:rPr>
                  </w:rPrChange>
                </w:rPr>
                <w:t>272</w:t>
              </w:r>
            </w:ins>
          </w:p>
        </w:tc>
        <w:tc>
          <w:tcPr>
            <w:tcW w:w="595" w:type="dxa"/>
            <w:tcBorders>
              <w:top w:val="nil"/>
              <w:left w:val="nil"/>
              <w:bottom w:val="single" w:sz="4" w:space="0" w:color="auto"/>
              <w:right w:val="single" w:sz="4" w:space="0" w:color="auto"/>
            </w:tcBorders>
            <w:shd w:val="clear" w:color="000000" w:fill="FFFFFF"/>
            <w:noWrap/>
            <w:vAlign w:val="bottom"/>
            <w:hideMark/>
          </w:tcPr>
          <w:p w14:paraId="0A7C64D1" w14:textId="317B074C" w:rsidR="0069225A" w:rsidRPr="0069225A" w:rsidRDefault="0069225A" w:rsidP="0069225A">
            <w:pPr>
              <w:spacing w:after="0" w:line="240" w:lineRule="auto"/>
              <w:jc w:val="center"/>
              <w:rPr>
                <w:ins w:id="28989" w:author="Hardik Malhotra" w:date="2021-09-30T23:52:00Z"/>
                <w:rFonts w:ascii="Verdana" w:eastAsia="Times New Roman" w:hAnsi="Verdana" w:cs="Times New Roman"/>
                <w:color w:val="000000"/>
                <w:sz w:val="10"/>
                <w:szCs w:val="10"/>
                <w:lang w:val="en-US"/>
                <w:rPrChange w:id="28990" w:author="Hardik Malhotra" w:date="2021-09-30T23:53:00Z">
                  <w:rPr>
                    <w:ins w:id="28991" w:author="Hardik Malhotra" w:date="2021-09-30T23:52:00Z"/>
                    <w:rFonts w:ascii="Verdana" w:eastAsia="Times New Roman" w:hAnsi="Verdana" w:cs="Times New Roman"/>
                    <w:color w:val="000000"/>
                    <w:sz w:val="10"/>
                    <w:szCs w:val="10"/>
                    <w:lang w:val="en-US"/>
                  </w:rPr>
                </w:rPrChange>
              </w:rPr>
            </w:pPr>
            <w:ins w:id="28992" w:author="Hardik Malhotra" w:date="2021-09-30T23:53:00Z">
              <w:r w:rsidRPr="0069225A">
                <w:rPr>
                  <w:rFonts w:ascii="Verdana" w:hAnsi="Verdana" w:cs="Arial"/>
                  <w:color w:val="000000"/>
                  <w:sz w:val="10"/>
                  <w:szCs w:val="10"/>
                  <w:rPrChange w:id="28993" w:author="Hardik Malhotra" w:date="2021-09-30T23:53:00Z">
                    <w:rPr>
                      <w:rFonts w:ascii="Arial" w:hAnsi="Arial" w:cs="Arial"/>
                      <w:b/>
                      <w:bCs/>
                      <w:color w:val="000000"/>
                      <w:sz w:val="20"/>
                      <w:szCs w:val="20"/>
                    </w:rPr>
                  </w:rPrChange>
                </w:rPr>
                <w:t>255</w:t>
              </w:r>
            </w:ins>
          </w:p>
        </w:tc>
        <w:tc>
          <w:tcPr>
            <w:tcW w:w="577" w:type="dxa"/>
            <w:tcBorders>
              <w:top w:val="nil"/>
              <w:left w:val="nil"/>
              <w:bottom w:val="single" w:sz="4" w:space="0" w:color="auto"/>
              <w:right w:val="single" w:sz="4" w:space="0" w:color="auto"/>
            </w:tcBorders>
            <w:shd w:val="clear" w:color="000000" w:fill="FFFFFF"/>
            <w:noWrap/>
            <w:vAlign w:val="bottom"/>
            <w:hideMark/>
          </w:tcPr>
          <w:p w14:paraId="61346098" w14:textId="70C6AC14" w:rsidR="0069225A" w:rsidRPr="0069225A" w:rsidRDefault="0069225A" w:rsidP="0069225A">
            <w:pPr>
              <w:spacing w:after="0" w:line="240" w:lineRule="auto"/>
              <w:jc w:val="center"/>
              <w:rPr>
                <w:ins w:id="28994" w:author="Hardik Malhotra" w:date="2021-09-30T23:52:00Z"/>
                <w:rFonts w:ascii="Verdana" w:eastAsia="Times New Roman" w:hAnsi="Verdana" w:cs="Times New Roman"/>
                <w:color w:val="000000"/>
                <w:sz w:val="10"/>
                <w:szCs w:val="10"/>
                <w:lang w:val="en-US"/>
                <w:rPrChange w:id="28995" w:author="Hardik Malhotra" w:date="2021-09-30T23:53:00Z">
                  <w:rPr>
                    <w:ins w:id="28996" w:author="Hardik Malhotra" w:date="2021-09-30T23:52:00Z"/>
                    <w:rFonts w:ascii="Verdana" w:eastAsia="Times New Roman" w:hAnsi="Verdana" w:cs="Times New Roman"/>
                    <w:color w:val="000000"/>
                    <w:sz w:val="10"/>
                    <w:szCs w:val="10"/>
                    <w:lang w:val="en-US"/>
                  </w:rPr>
                </w:rPrChange>
              </w:rPr>
            </w:pPr>
            <w:ins w:id="28997" w:author="Hardik Malhotra" w:date="2021-09-30T23:53:00Z">
              <w:r w:rsidRPr="0069225A">
                <w:rPr>
                  <w:rFonts w:ascii="Verdana" w:hAnsi="Verdana" w:cs="Arial"/>
                  <w:color w:val="000000"/>
                  <w:sz w:val="10"/>
                  <w:szCs w:val="10"/>
                  <w:rPrChange w:id="28998" w:author="Hardik Malhotra" w:date="2021-09-30T23:53:00Z">
                    <w:rPr>
                      <w:rFonts w:ascii="Arial" w:hAnsi="Arial" w:cs="Arial"/>
                      <w:b/>
                      <w:bCs/>
                      <w:color w:val="000000"/>
                      <w:sz w:val="20"/>
                      <w:szCs w:val="20"/>
                    </w:rPr>
                  </w:rPrChange>
                </w:rPr>
                <w:t>272</w:t>
              </w:r>
            </w:ins>
          </w:p>
        </w:tc>
        <w:tc>
          <w:tcPr>
            <w:tcW w:w="577" w:type="dxa"/>
            <w:tcBorders>
              <w:top w:val="nil"/>
              <w:left w:val="nil"/>
              <w:bottom w:val="single" w:sz="4" w:space="0" w:color="auto"/>
              <w:right w:val="single" w:sz="4" w:space="0" w:color="auto"/>
            </w:tcBorders>
            <w:shd w:val="clear" w:color="000000" w:fill="FFFFFF"/>
            <w:noWrap/>
            <w:vAlign w:val="bottom"/>
            <w:hideMark/>
          </w:tcPr>
          <w:p w14:paraId="316A89AD" w14:textId="5B882A83" w:rsidR="0069225A" w:rsidRPr="0069225A" w:rsidRDefault="0069225A" w:rsidP="0069225A">
            <w:pPr>
              <w:spacing w:after="0" w:line="240" w:lineRule="auto"/>
              <w:jc w:val="center"/>
              <w:rPr>
                <w:ins w:id="28999" w:author="Hardik Malhotra" w:date="2021-09-30T23:52:00Z"/>
                <w:rFonts w:ascii="Verdana" w:eastAsia="Times New Roman" w:hAnsi="Verdana" w:cs="Times New Roman"/>
                <w:color w:val="000000"/>
                <w:sz w:val="10"/>
                <w:szCs w:val="10"/>
                <w:lang w:val="en-US"/>
                <w:rPrChange w:id="29000" w:author="Hardik Malhotra" w:date="2021-09-30T23:53:00Z">
                  <w:rPr>
                    <w:ins w:id="29001" w:author="Hardik Malhotra" w:date="2021-09-30T23:52:00Z"/>
                    <w:rFonts w:ascii="Verdana" w:eastAsia="Times New Roman" w:hAnsi="Verdana" w:cs="Times New Roman"/>
                    <w:color w:val="000000"/>
                    <w:sz w:val="10"/>
                    <w:szCs w:val="10"/>
                    <w:lang w:val="en-US"/>
                  </w:rPr>
                </w:rPrChange>
              </w:rPr>
            </w:pPr>
            <w:ins w:id="29002" w:author="Hardik Malhotra" w:date="2021-09-30T23:53:00Z">
              <w:r w:rsidRPr="0069225A">
                <w:rPr>
                  <w:rFonts w:ascii="Verdana" w:hAnsi="Verdana" w:cs="Arial"/>
                  <w:color w:val="000000"/>
                  <w:sz w:val="10"/>
                  <w:szCs w:val="10"/>
                  <w:rPrChange w:id="29003" w:author="Hardik Malhotra" w:date="2021-09-30T23:53:00Z">
                    <w:rPr>
                      <w:rFonts w:ascii="Arial" w:hAnsi="Arial" w:cs="Arial"/>
                      <w:b/>
                      <w:bCs/>
                      <w:color w:val="000000"/>
                      <w:sz w:val="20"/>
                      <w:szCs w:val="20"/>
                    </w:rPr>
                  </w:rPrChange>
                </w:rPr>
                <w:t>289</w:t>
              </w:r>
            </w:ins>
          </w:p>
        </w:tc>
        <w:tc>
          <w:tcPr>
            <w:tcW w:w="595" w:type="dxa"/>
            <w:tcBorders>
              <w:top w:val="nil"/>
              <w:left w:val="nil"/>
              <w:bottom w:val="single" w:sz="4" w:space="0" w:color="auto"/>
              <w:right w:val="single" w:sz="4" w:space="0" w:color="auto"/>
            </w:tcBorders>
            <w:shd w:val="clear" w:color="000000" w:fill="FFFFFF"/>
            <w:noWrap/>
            <w:vAlign w:val="bottom"/>
            <w:hideMark/>
          </w:tcPr>
          <w:p w14:paraId="5F307F3F" w14:textId="037012A1" w:rsidR="0069225A" w:rsidRPr="0069225A" w:rsidRDefault="0069225A" w:rsidP="0069225A">
            <w:pPr>
              <w:spacing w:after="0" w:line="240" w:lineRule="auto"/>
              <w:jc w:val="center"/>
              <w:rPr>
                <w:ins w:id="29004" w:author="Hardik Malhotra" w:date="2021-09-30T23:52:00Z"/>
                <w:rFonts w:ascii="Verdana" w:eastAsia="Times New Roman" w:hAnsi="Verdana" w:cs="Times New Roman"/>
                <w:color w:val="000000"/>
                <w:sz w:val="10"/>
                <w:szCs w:val="10"/>
                <w:lang w:val="en-US"/>
                <w:rPrChange w:id="29005" w:author="Hardik Malhotra" w:date="2021-09-30T23:53:00Z">
                  <w:rPr>
                    <w:ins w:id="29006" w:author="Hardik Malhotra" w:date="2021-09-30T23:52:00Z"/>
                    <w:rFonts w:ascii="Verdana" w:eastAsia="Times New Roman" w:hAnsi="Verdana" w:cs="Times New Roman"/>
                    <w:color w:val="000000"/>
                    <w:sz w:val="10"/>
                    <w:szCs w:val="10"/>
                    <w:lang w:val="en-US"/>
                  </w:rPr>
                </w:rPrChange>
              </w:rPr>
            </w:pPr>
            <w:ins w:id="29007" w:author="Hardik Malhotra" w:date="2021-09-30T23:53:00Z">
              <w:r w:rsidRPr="0069225A">
                <w:rPr>
                  <w:rFonts w:ascii="Verdana" w:hAnsi="Verdana" w:cs="Arial"/>
                  <w:color w:val="000000"/>
                  <w:sz w:val="10"/>
                  <w:szCs w:val="10"/>
                  <w:rPrChange w:id="29008" w:author="Hardik Malhotra" w:date="2021-09-30T23:53:00Z">
                    <w:rPr>
                      <w:rFonts w:ascii="Arial" w:hAnsi="Arial" w:cs="Arial"/>
                      <w:b/>
                      <w:bCs/>
                      <w:color w:val="000000"/>
                      <w:sz w:val="20"/>
                      <w:szCs w:val="20"/>
                    </w:rPr>
                  </w:rPrChange>
                </w:rPr>
                <w:t>304</w:t>
              </w:r>
            </w:ins>
          </w:p>
        </w:tc>
        <w:tc>
          <w:tcPr>
            <w:tcW w:w="595" w:type="dxa"/>
            <w:tcBorders>
              <w:top w:val="nil"/>
              <w:left w:val="nil"/>
              <w:bottom w:val="single" w:sz="4" w:space="0" w:color="auto"/>
              <w:right w:val="single" w:sz="4" w:space="0" w:color="auto"/>
            </w:tcBorders>
            <w:shd w:val="clear" w:color="000000" w:fill="FFFFFF"/>
            <w:noWrap/>
            <w:vAlign w:val="bottom"/>
            <w:hideMark/>
          </w:tcPr>
          <w:p w14:paraId="628E8613" w14:textId="4B359509" w:rsidR="0069225A" w:rsidRPr="0069225A" w:rsidRDefault="0069225A" w:rsidP="0069225A">
            <w:pPr>
              <w:spacing w:after="0" w:line="240" w:lineRule="auto"/>
              <w:jc w:val="center"/>
              <w:rPr>
                <w:ins w:id="29009" w:author="Hardik Malhotra" w:date="2021-09-30T23:52:00Z"/>
                <w:rFonts w:ascii="Verdana" w:eastAsia="Times New Roman" w:hAnsi="Verdana" w:cs="Times New Roman"/>
                <w:color w:val="000000"/>
                <w:sz w:val="10"/>
                <w:szCs w:val="10"/>
                <w:lang w:val="en-US"/>
                <w:rPrChange w:id="29010" w:author="Hardik Malhotra" w:date="2021-09-30T23:53:00Z">
                  <w:rPr>
                    <w:ins w:id="29011" w:author="Hardik Malhotra" w:date="2021-09-30T23:52:00Z"/>
                    <w:rFonts w:ascii="Verdana" w:eastAsia="Times New Roman" w:hAnsi="Verdana" w:cs="Times New Roman"/>
                    <w:color w:val="000000"/>
                    <w:sz w:val="10"/>
                    <w:szCs w:val="10"/>
                    <w:lang w:val="en-US"/>
                  </w:rPr>
                </w:rPrChange>
              </w:rPr>
            </w:pPr>
            <w:ins w:id="29012" w:author="Hardik Malhotra" w:date="2021-09-30T23:53:00Z">
              <w:r w:rsidRPr="0069225A">
                <w:rPr>
                  <w:rFonts w:ascii="Verdana" w:hAnsi="Verdana" w:cs="Arial"/>
                  <w:color w:val="000000"/>
                  <w:sz w:val="10"/>
                  <w:szCs w:val="10"/>
                  <w:rPrChange w:id="29013" w:author="Hardik Malhotra" w:date="2021-09-30T23:53:00Z">
                    <w:rPr>
                      <w:rFonts w:ascii="Arial" w:hAnsi="Arial" w:cs="Arial"/>
                      <w:b/>
                      <w:bCs/>
                      <w:color w:val="000000"/>
                      <w:sz w:val="20"/>
                      <w:szCs w:val="20"/>
                    </w:rPr>
                  </w:rPrChange>
                </w:rPr>
                <w:t>318</w:t>
              </w:r>
            </w:ins>
          </w:p>
        </w:tc>
        <w:tc>
          <w:tcPr>
            <w:tcW w:w="595" w:type="dxa"/>
            <w:tcBorders>
              <w:top w:val="nil"/>
              <w:left w:val="nil"/>
              <w:bottom w:val="single" w:sz="4" w:space="0" w:color="auto"/>
              <w:right w:val="single" w:sz="4" w:space="0" w:color="auto"/>
            </w:tcBorders>
            <w:shd w:val="clear" w:color="000000" w:fill="FFFFFF"/>
            <w:noWrap/>
            <w:vAlign w:val="bottom"/>
            <w:hideMark/>
          </w:tcPr>
          <w:p w14:paraId="10BA8037" w14:textId="50A815CF" w:rsidR="0069225A" w:rsidRPr="0069225A" w:rsidRDefault="0069225A" w:rsidP="0069225A">
            <w:pPr>
              <w:spacing w:after="0" w:line="240" w:lineRule="auto"/>
              <w:jc w:val="center"/>
              <w:rPr>
                <w:ins w:id="29014" w:author="Hardik Malhotra" w:date="2021-09-30T23:52:00Z"/>
                <w:rFonts w:ascii="Verdana" w:eastAsia="Times New Roman" w:hAnsi="Verdana" w:cs="Times New Roman"/>
                <w:color w:val="000000"/>
                <w:sz w:val="10"/>
                <w:szCs w:val="10"/>
                <w:lang w:val="en-US"/>
                <w:rPrChange w:id="29015" w:author="Hardik Malhotra" w:date="2021-09-30T23:53:00Z">
                  <w:rPr>
                    <w:ins w:id="29016" w:author="Hardik Malhotra" w:date="2021-09-30T23:52:00Z"/>
                    <w:rFonts w:ascii="Verdana" w:eastAsia="Times New Roman" w:hAnsi="Verdana" w:cs="Times New Roman"/>
                    <w:color w:val="000000"/>
                    <w:sz w:val="10"/>
                    <w:szCs w:val="10"/>
                    <w:lang w:val="en-US"/>
                  </w:rPr>
                </w:rPrChange>
              </w:rPr>
            </w:pPr>
            <w:ins w:id="29017" w:author="Hardik Malhotra" w:date="2021-09-30T23:53:00Z">
              <w:r w:rsidRPr="0069225A">
                <w:rPr>
                  <w:rFonts w:ascii="Verdana" w:hAnsi="Verdana" w:cs="Arial"/>
                  <w:color w:val="000000"/>
                  <w:sz w:val="10"/>
                  <w:szCs w:val="10"/>
                  <w:rPrChange w:id="29018" w:author="Hardik Malhotra" w:date="2021-09-30T23:53:00Z">
                    <w:rPr>
                      <w:rFonts w:ascii="Arial" w:hAnsi="Arial" w:cs="Arial"/>
                      <w:b/>
                      <w:bCs/>
                      <w:color w:val="000000"/>
                      <w:sz w:val="20"/>
                      <w:szCs w:val="20"/>
                    </w:rPr>
                  </w:rPrChange>
                </w:rPr>
                <w:t>333</w:t>
              </w:r>
            </w:ins>
          </w:p>
        </w:tc>
        <w:tc>
          <w:tcPr>
            <w:tcW w:w="595" w:type="dxa"/>
            <w:tcBorders>
              <w:top w:val="nil"/>
              <w:left w:val="nil"/>
              <w:bottom w:val="single" w:sz="4" w:space="0" w:color="auto"/>
              <w:right w:val="single" w:sz="4" w:space="0" w:color="auto"/>
            </w:tcBorders>
            <w:shd w:val="clear" w:color="000000" w:fill="FFFFFF"/>
            <w:noWrap/>
            <w:vAlign w:val="bottom"/>
            <w:hideMark/>
          </w:tcPr>
          <w:p w14:paraId="5DD57460" w14:textId="16F5EA40" w:rsidR="0069225A" w:rsidRPr="0069225A" w:rsidRDefault="0069225A" w:rsidP="0069225A">
            <w:pPr>
              <w:spacing w:after="0" w:line="240" w:lineRule="auto"/>
              <w:jc w:val="center"/>
              <w:rPr>
                <w:ins w:id="29019" w:author="Hardik Malhotra" w:date="2021-09-30T23:52:00Z"/>
                <w:rFonts w:ascii="Verdana" w:eastAsia="Times New Roman" w:hAnsi="Verdana" w:cs="Times New Roman"/>
                <w:color w:val="000000"/>
                <w:sz w:val="10"/>
                <w:szCs w:val="10"/>
                <w:lang w:val="en-US"/>
                <w:rPrChange w:id="29020" w:author="Hardik Malhotra" w:date="2021-09-30T23:53:00Z">
                  <w:rPr>
                    <w:ins w:id="29021" w:author="Hardik Malhotra" w:date="2021-09-30T23:52:00Z"/>
                    <w:rFonts w:ascii="Verdana" w:eastAsia="Times New Roman" w:hAnsi="Verdana" w:cs="Times New Roman"/>
                    <w:color w:val="000000"/>
                    <w:sz w:val="10"/>
                    <w:szCs w:val="10"/>
                    <w:lang w:val="en-US"/>
                  </w:rPr>
                </w:rPrChange>
              </w:rPr>
            </w:pPr>
            <w:ins w:id="29022" w:author="Hardik Malhotra" w:date="2021-09-30T23:53:00Z">
              <w:r w:rsidRPr="0069225A">
                <w:rPr>
                  <w:rFonts w:ascii="Verdana" w:hAnsi="Verdana" w:cs="Arial"/>
                  <w:color w:val="000000"/>
                  <w:sz w:val="10"/>
                  <w:szCs w:val="10"/>
                  <w:rPrChange w:id="29023" w:author="Hardik Malhotra" w:date="2021-09-30T23:53:00Z">
                    <w:rPr>
                      <w:rFonts w:ascii="Arial" w:hAnsi="Arial" w:cs="Arial"/>
                      <w:b/>
                      <w:bCs/>
                      <w:color w:val="000000"/>
                      <w:sz w:val="20"/>
                      <w:szCs w:val="20"/>
                    </w:rPr>
                  </w:rPrChange>
                </w:rPr>
                <w:t>347</w:t>
              </w:r>
            </w:ins>
          </w:p>
        </w:tc>
        <w:tc>
          <w:tcPr>
            <w:tcW w:w="595" w:type="dxa"/>
            <w:tcBorders>
              <w:top w:val="nil"/>
              <w:left w:val="nil"/>
              <w:bottom w:val="single" w:sz="4" w:space="0" w:color="auto"/>
              <w:right w:val="single" w:sz="4" w:space="0" w:color="auto"/>
            </w:tcBorders>
            <w:shd w:val="clear" w:color="000000" w:fill="FFFFFF"/>
            <w:noWrap/>
            <w:vAlign w:val="bottom"/>
            <w:hideMark/>
          </w:tcPr>
          <w:p w14:paraId="60DE8221" w14:textId="6F392907" w:rsidR="0069225A" w:rsidRPr="0069225A" w:rsidRDefault="0069225A" w:rsidP="0069225A">
            <w:pPr>
              <w:spacing w:after="0" w:line="240" w:lineRule="auto"/>
              <w:jc w:val="center"/>
              <w:rPr>
                <w:ins w:id="29024" w:author="Hardik Malhotra" w:date="2021-09-30T23:52:00Z"/>
                <w:rFonts w:ascii="Verdana" w:eastAsia="Times New Roman" w:hAnsi="Verdana" w:cs="Times New Roman"/>
                <w:color w:val="000000"/>
                <w:sz w:val="10"/>
                <w:szCs w:val="10"/>
                <w:lang w:val="en-US"/>
                <w:rPrChange w:id="29025" w:author="Hardik Malhotra" w:date="2021-09-30T23:53:00Z">
                  <w:rPr>
                    <w:ins w:id="29026" w:author="Hardik Malhotra" w:date="2021-09-30T23:52:00Z"/>
                    <w:rFonts w:ascii="Verdana" w:eastAsia="Times New Roman" w:hAnsi="Verdana" w:cs="Times New Roman"/>
                    <w:color w:val="000000"/>
                    <w:sz w:val="10"/>
                    <w:szCs w:val="10"/>
                    <w:lang w:val="en-US"/>
                  </w:rPr>
                </w:rPrChange>
              </w:rPr>
            </w:pPr>
            <w:ins w:id="29027" w:author="Hardik Malhotra" w:date="2021-09-30T23:53:00Z">
              <w:r w:rsidRPr="0069225A">
                <w:rPr>
                  <w:rFonts w:ascii="Verdana" w:hAnsi="Verdana" w:cs="Arial"/>
                  <w:color w:val="000000"/>
                  <w:sz w:val="10"/>
                  <w:szCs w:val="10"/>
                  <w:rPrChange w:id="29028" w:author="Hardik Malhotra" w:date="2021-09-30T23:53:00Z">
                    <w:rPr>
                      <w:rFonts w:ascii="Arial" w:hAnsi="Arial" w:cs="Arial"/>
                      <w:b/>
                      <w:bCs/>
                      <w:color w:val="000000"/>
                      <w:sz w:val="20"/>
                      <w:szCs w:val="20"/>
                    </w:rPr>
                  </w:rPrChange>
                </w:rPr>
                <w:t>361</w:t>
              </w:r>
            </w:ins>
          </w:p>
        </w:tc>
        <w:tc>
          <w:tcPr>
            <w:tcW w:w="595" w:type="dxa"/>
            <w:tcBorders>
              <w:top w:val="nil"/>
              <w:left w:val="nil"/>
              <w:bottom w:val="single" w:sz="4" w:space="0" w:color="auto"/>
              <w:right w:val="single" w:sz="4" w:space="0" w:color="auto"/>
            </w:tcBorders>
            <w:shd w:val="clear" w:color="000000" w:fill="FFFFFF"/>
            <w:noWrap/>
            <w:vAlign w:val="bottom"/>
            <w:hideMark/>
          </w:tcPr>
          <w:p w14:paraId="53332479" w14:textId="22B383D3" w:rsidR="0069225A" w:rsidRPr="0069225A" w:rsidRDefault="0069225A" w:rsidP="0069225A">
            <w:pPr>
              <w:spacing w:after="0" w:line="240" w:lineRule="auto"/>
              <w:jc w:val="center"/>
              <w:rPr>
                <w:ins w:id="29029" w:author="Hardik Malhotra" w:date="2021-09-30T23:52:00Z"/>
                <w:rFonts w:ascii="Verdana" w:eastAsia="Times New Roman" w:hAnsi="Verdana" w:cs="Times New Roman"/>
                <w:color w:val="000000"/>
                <w:sz w:val="10"/>
                <w:szCs w:val="10"/>
                <w:lang w:val="en-US"/>
                <w:rPrChange w:id="29030" w:author="Hardik Malhotra" w:date="2021-09-30T23:53:00Z">
                  <w:rPr>
                    <w:ins w:id="29031" w:author="Hardik Malhotra" w:date="2021-09-30T23:52:00Z"/>
                    <w:rFonts w:ascii="Verdana" w:eastAsia="Times New Roman" w:hAnsi="Verdana" w:cs="Times New Roman"/>
                    <w:color w:val="000000"/>
                    <w:sz w:val="10"/>
                    <w:szCs w:val="10"/>
                    <w:lang w:val="en-US"/>
                  </w:rPr>
                </w:rPrChange>
              </w:rPr>
            </w:pPr>
            <w:ins w:id="29032" w:author="Hardik Malhotra" w:date="2021-09-30T23:53:00Z">
              <w:r w:rsidRPr="0069225A">
                <w:rPr>
                  <w:rFonts w:ascii="Verdana" w:hAnsi="Verdana" w:cs="Arial"/>
                  <w:color w:val="000000"/>
                  <w:sz w:val="10"/>
                  <w:szCs w:val="10"/>
                  <w:rPrChange w:id="29033" w:author="Hardik Malhotra" w:date="2021-09-30T23:53:00Z">
                    <w:rPr>
                      <w:rFonts w:ascii="Arial" w:hAnsi="Arial" w:cs="Arial"/>
                      <w:b/>
                      <w:bCs/>
                      <w:color w:val="000000"/>
                      <w:sz w:val="20"/>
                      <w:szCs w:val="20"/>
                    </w:rPr>
                  </w:rPrChange>
                </w:rPr>
                <w:t>375</w:t>
              </w:r>
            </w:ins>
          </w:p>
        </w:tc>
        <w:tc>
          <w:tcPr>
            <w:tcW w:w="595" w:type="dxa"/>
            <w:tcBorders>
              <w:top w:val="nil"/>
              <w:left w:val="nil"/>
              <w:bottom w:val="single" w:sz="4" w:space="0" w:color="auto"/>
              <w:right w:val="single" w:sz="4" w:space="0" w:color="auto"/>
            </w:tcBorders>
            <w:shd w:val="clear" w:color="000000" w:fill="FFFFFF"/>
            <w:noWrap/>
            <w:vAlign w:val="bottom"/>
            <w:hideMark/>
          </w:tcPr>
          <w:p w14:paraId="6C0B12CA" w14:textId="172AAD2C" w:rsidR="0069225A" w:rsidRPr="0069225A" w:rsidRDefault="0069225A" w:rsidP="0069225A">
            <w:pPr>
              <w:spacing w:after="0" w:line="240" w:lineRule="auto"/>
              <w:jc w:val="center"/>
              <w:rPr>
                <w:ins w:id="29034" w:author="Hardik Malhotra" w:date="2021-09-30T23:52:00Z"/>
                <w:rFonts w:ascii="Verdana" w:eastAsia="Times New Roman" w:hAnsi="Verdana" w:cs="Times New Roman"/>
                <w:color w:val="000000"/>
                <w:sz w:val="10"/>
                <w:szCs w:val="10"/>
                <w:lang w:val="en-US"/>
                <w:rPrChange w:id="29035" w:author="Hardik Malhotra" w:date="2021-09-30T23:53:00Z">
                  <w:rPr>
                    <w:ins w:id="29036" w:author="Hardik Malhotra" w:date="2021-09-30T23:52:00Z"/>
                    <w:rFonts w:ascii="Verdana" w:eastAsia="Times New Roman" w:hAnsi="Verdana" w:cs="Times New Roman"/>
                    <w:color w:val="000000"/>
                    <w:sz w:val="10"/>
                    <w:szCs w:val="10"/>
                    <w:lang w:val="en-US"/>
                  </w:rPr>
                </w:rPrChange>
              </w:rPr>
            </w:pPr>
            <w:ins w:id="29037" w:author="Hardik Malhotra" w:date="2021-09-30T23:53:00Z">
              <w:r w:rsidRPr="0069225A">
                <w:rPr>
                  <w:rFonts w:ascii="Verdana" w:hAnsi="Verdana" w:cs="Arial"/>
                  <w:color w:val="000000"/>
                  <w:sz w:val="10"/>
                  <w:szCs w:val="10"/>
                  <w:rPrChange w:id="29038" w:author="Hardik Malhotra" w:date="2021-09-30T23:53:00Z">
                    <w:rPr>
                      <w:rFonts w:ascii="Arial" w:hAnsi="Arial" w:cs="Arial"/>
                      <w:b/>
                      <w:bCs/>
                      <w:color w:val="000000"/>
                      <w:sz w:val="20"/>
                      <w:szCs w:val="20"/>
                    </w:rPr>
                  </w:rPrChange>
                </w:rPr>
                <w:t>389</w:t>
              </w:r>
            </w:ins>
          </w:p>
        </w:tc>
        <w:tc>
          <w:tcPr>
            <w:tcW w:w="595" w:type="dxa"/>
            <w:tcBorders>
              <w:top w:val="nil"/>
              <w:left w:val="nil"/>
              <w:bottom w:val="single" w:sz="4" w:space="0" w:color="auto"/>
              <w:right w:val="single" w:sz="4" w:space="0" w:color="auto"/>
            </w:tcBorders>
            <w:shd w:val="clear" w:color="000000" w:fill="FFFFFF"/>
            <w:noWrap/>
            <w:vAlign w:val="bottom"/>
            <w:hideMark/>
          </w:tcPr>
          <w:p w14:paraId="7FDCD19B" w14:textId="16CAAE85" w:rsidR="0069225A" w:rsidRPr="0069225A" w:rsidRDefault="0069225A" w:rsidP="0069225A">
            <w:pPr>
              <w:spacing w:after="0" w:line="240" w:lineRule="auto"/>
              <w:jc w:val="center"/>
              <w:rPr>
                <w:ins w:id="29039" w:author="Hardik Malhotra" w:date="2021-09-30T23:52:00Z"/>
                <w:rFonts w:ascii="Verdana" w:eastAsia="Times New Roman" w:hAnsi="Verdana" w:cs="Times New Roman"/>
                <w:color w:val="000000"/>
                <w:sz w:val="10"/>
                <w:szCs w:val="10"/>
                <w:lang w:val="en-US"/>
                <w:rPrChange w:id="29040" w:author="Hardik Malhotra" w:date="2021-09-30T23:53:00Z">
                  <w:rPr>
                    <w:ins w:id="29041" w:author="Hardik Malhotra" w:date="2021-09-30T23:52:00Z"/>
                    <w:rFonts w:ascii="Verdana" w:eastAsia="Times New Roman" w:hAnsi="Verdana" w:cs="Times New Roman"/>
                    <w:color w:val="000000"/>
                    <w:sz w:val="10"/>
                    <w:szCs w:val="10"/>
                    <w:lang w:val="en-US"/>
                  </w:rPr>
                </w:rPrChange>
              </w:rPr>
            </w:pPr>
            <w:ins w:id="29042" w:author="Hardik Malhotra" w:date="2021-09-30T23:53:00Z">
              <w:r w:rsidRPr="0069225A">
                <w:rPr>
                  <w:rFonts w:ascii="Verdana" w:hAnsi="Verdana" w:cs="Arial"/>
                  <w:color w:val="000000"/>
                  <w:sz w:val="10"/>
                  <w:szCs w:val="10"/>
                  <w:rPrChange w:id="29043" w:author="Hardik Malhotra" w:date="2021-09-30T23:53:00Z">
                    <w:rPr>
                      <w:rFonts w:ascii="Arial" w:hAnsi="Arial" w:cs="Arial"/>
                      <w:b/>
                      <w:bCs/>
                      <w:color w:val="000000"/>
                      <w:sz w:val="20"/>
                      <w:szCs w:val="20"/>
                    </w:rPr>
                  </w:rPrChange>
                </w:rPr>
                <w:t>403</w:t>
              </w:r>
            </w:ins>
          </w:p>
        </w:tc>
      </w:tr>
      <w:tr w:rsidR="0069225A" w:rsidRPr="00257590" w14:paraId="5E4A3657" w14:textId="77777777" w:rsidTr="00092529">
        <w:trPr>
          <w:trHeight w:val="334"/>
          <w:ins w:id="29044" w:author="Hardik Malhotra" w:date="2021-09-30T23:52:00Z"/>
        </w:trPr>
        <w:tc>
          <w:tcPr>
            <w:tcW w:w="1152" w:type="dxa"/>
            <w:tcBorders>
              <w:top w:val="nil"/>
              <w:left w:val="single" w:sz="4" w:space="0" w:color="auto"/>
              <w:bottom w:val="single" w:sz="4" w:space="0" w:color="auto"/>
              <w:right w:val="single" w:sz="4" w:space="0" w:color="auto"/>
            </w:tcBorders>
            <w:shd w:val="clear" w:color="000000" w:fill="FFFFFF"/>
            <w:noWrap/>
            <w:vAlign w:val="bottom"/>
            <w:hideMark/>
          </w:tcPr>
          <w:p w14:paraId="2FD23283" w14:textId="77777777" w:rsidR="0069225A" w:rsidRPr="00257590" w:rsidRDefault="0069225A" w:rsidP="0069225A">
            <w:pPr>
              <w:spacing w:after="0" w:line="240" w:lineRule="auto"/>
              <w:rPr>
                <w:ins w:id="29045" w:author="Hardik Malhotra" w:date="2021-09-30T23:52:00Z"/>
                <w:rFonts w:ascii="Verdana" w:eastAsia="Times New Roman" w:hAnsi="Verdana" w:cs="Times New Roman"/>
                <w:color w:val="000000"/>
                <w:sz w:val="10"/>
                <w:szCs w:val="10"/>
                <w:lang w:val="en-US"/>
              </w:rPr>
            </w:pPr>
            <w:ins w:id="29046" w:author="Hardik Malhotra" w:date="2021-09-30T23:52:00Z">
              <w:r w:rsidRPr="00257590">
                <w:rPr>
                  <w:rFonts w:ascii="Verdana" w:hAnsi="Verdana" w:cs="Arial"/>
                  <w:color w:val="000000"/>
                  <w:sz w:val="10"/>
                  <w:szCs w:val="10"/>
                </w:rPr>
                <w:t>Specialized Epoxy Resin</w:t>
              </w:r>
            </w:ins>
          </w:p>
        </w:tc>
        <w:tc>
          <w:tcPr>
            <w:tcW w:w="526" w:type="dxa"/>
            <w:tcBorders>
              <w:top w:val="nil"/>
              <w:left w:val="nil"/>
              <w:bottom w:val="single" w:sz="4" w:space="0" w:color="auto"/>
              <w:right w:val="single" w:sz="4" w:space="0" w:color="auto"/>
            </w:tcBorders>
            <w:shd w:val="clear" w:color="000000" w:fill="FFFFFF"/>
            <w:noWrap/>
            <w:vAlign w:val="bottom"/>
            <w:hideMark/>
          </w:tcPr>
          <w:p w14:paraId="2DE8A2A8" w14:textId="29DA3D85" w:rsidR="0069225A" w:rsidRPr="0069225A" w:rsidRDefault="0069225A" w:rsidP="0069225A">
            <w:pPr>
              <w:spacing w:after="0" w:line="240" w:lineRule="auto"/>
              <w:jc w:val="center"/>
              <w:rPr>
                <w:ins w:id="29047" w:author="Hardik Malhotra" w:date="2021-09-30T23:52:00Z"/>
                <w:rFonts w:ascii="Verdana" w:eastAsia="Times New Roman" w:hAnsi="Verdana" w:cs="Times New Roman"/>
                <w:color w:val="000000"/>
                <w:sz w:val="10"/>
                <w:szCs w:val="10"/>
                <w:lang w:val="en-US"/>
                <w:rPrChange w:id="29048" w:author="Hardik Malhotra" w:date="2021-09-30T23:53:00Z">
                  <w:rPr>
                    <w:ins w:id="29049" w:author="Hardik Malhotra" w:date="2021-09-30T23:52:00Z"/>
                    <w:rFonts w:ascii="Verdana" w:eastAsia="Times New Roman" w:hAnsi="Verdana" w:cs="Times New Roman"/>
                    <w:color w:val="000000"/>
                    <w:sz w:val="10"/>
                    <w:szCs w:val="10"/>
                    <w:lang w:val="en-US"/>
                  </w:rPr>
                </w:rPrChange>
              </w:rPr>
            </w:pPr>
            <w:ins w:id="29050" w:author="Hardik Malhotra" w:date="2021-09-30T23:53:00Z">
              <w:r w:rsidRPr="0069225A">
                <w:rPr>
                  <w:rFonts w:ascii="Verdana" w:hAnsi="Verdana" w:cs="Arial"/>
                  <w:color w:val="000000"/>
                  <w:sz w:val="10"/>
                  <w:szCs w:val="10"/>
                  <w:rPrChange w:id="29051" w:author="Hardik Malhotra" w:date="2021-09-30T23:53:00Z">
                    <w:rPr>
                      <w:rFonts w:ascii="Arial" w:hAnsi="Arial" w:cs="Arial"/>
                      <w:b/>
                      <w:bCs/>
                      <w:color w:val="000000"/>
                      <w:sz w:val="20"/>
                      <w:szCs w:val="20"/>
                    </w:rPr>
                  </w:rPrChange>
                </w:rPr>
                <w:t>18</w:t>
              </w:r>
            </w:ins>
          </w:p>
        </w:tc>
        <w:tc>
          <w:tcPr>
            <w:tcW w:w="526" w:type="dxa"/>
            <w:tcBorders>
              <w:top w:val="nil"/>
              <w:left w:val="nil"/>
              <w:bottom w:val="single" w:sz="4" w:space="0" w:color="auto"/>
              <w:right w:val="single" w:sz="4" w:space="0" w:color="auto"/>
            </w:tcBorders>
            <w:shd w:val="clear" w:color="000000" w:fill="FFFFFF"/>
            <w:noWrap/>
            <w:vAlign w:val="bottom"/>
            <w:hideMark/>
          </w:tcPr>
          <w:p w14:paraId="50B4E36B" w14:textId="5008F47B" w:rsidR="0069225A" w:rsidRPr="0069225A" w:rsidRDefault="0069225A" w:rsidP="0069225A">
            <w:pPr>
              <w:spacing w:after="0" w:line="240" w:lineRule="auto"/>
              <w:jc w:val="center"/>
              <w:rPr>
                <w:ins w:id="29052" w:author="Hardik Malhotra" w:date="2021-09-30T23:52:00Z"/>
                <w:rFonts w:ascii="Verdana" w:eastAsia="Times New Roman" w:hAnsi="Verdana" w:cs="Times New Roman"/>
                <w:color w:val="000000"/>
                <w:sz w:val="10"/>
                <w:szCs w:val="10"/>
                <w:lang w:val="en-US"/>
                <w:rPrChange w:id="29053" w:author="Hardik Malhotra" w:date="2021-09-30T23:53:00Z">
                  <w:rPr>
                    <w:ins w:id="29054" w:author="Hardik Malhotra" w:date="2021-09-30T23:52:00Z"/>
                    <w:rFonts w:ascii="Verdana" w:eastAsia="Times New Roman" w:hAnsi="Verdana" w:cs="Times New Roman"/>
                    <w:color w:val="000000"/>
                    <w:sz w:val="10"/>
                    <w:szCs w:val="10"/>
                    <w:lang w:val="en-US"/>
                  </w:rPr>
                </w:rPrChange>
              </w:rPr>
            </w:pPr>
            <w:ins w:id="29055" w:author="Hardik Malhotra" w:date="2021-09-30T23:53:00Z">
              <w:r w:rsidRPr="0069225A">
                <w:rPr>
                  <w:rFonts w:ascii="Verdana" w:hAnsi="Verdana" w:cs="Arial"/>
                  <w:color w:val="000000"/>
                  <w:sz w:val="10"/>
                  <w:szCs w:val="10"/>
                  <w:rPrChange w:id="29056" w:author="Hardik Malhotra" w:date="2021-09-30T23:53:00Z">
                    <w:rPr>
                      <w:rFonts w:ascii="Arial" w:hAnsi="Arial" w:cs="Arial"/>
                      <w:b/>
                      <w:bCs/>
                      <w:color w:val="000000"/>
                      <w:sz w:val="20"/>
                      <w:szCs w:val="20"/>
                    </w:rPr>
                  </w:rPrChange>
                </w:rPr>
                <w:t>19</w:t>
              </w:r>
            </w:ins>
          </w:p>
        </w:tc>
        <w:tc>
          <w:tcPr>
            <w:tcW w:w="526" w:type="dxa"/>
            <w:tcBorders>
              <w:top w:val="nil"/>
              <w:left w:val="nil"/>
              <w:bottom w:val="single" w:sz="4" w:space="0" w:color="auto"/>
              <w:right w:val="single" w:sz="4" w:space="0" w:color="auto"/>
            </w:tcBorders>
            <w:shd w:val="clear" w:color="000000" w:fill="FFFFFF"/>
            <w:noWrap/>
            <w:vAlign w:val="bottom"/>
            <w:hideMark/>
          </w:tcPr>
          <w:p w14:paraId="46855849" w14:textId="1B36CCE3" w:rsidR="0069225A" w:rsidRPr="0069225A" w:rsidRDefault="0069225A" w:rsidP="0069225A">
            <w:pPr>
              <w:spacing w:after="0" w:line="240" w:lineRule="auto"/>
              <w:jc w:val="center"/>
              <w:rPr>
                <w:ins w:id="29057" w:author="Hardik Malhotra" w:date="2021-09-30T23:52:00Z"/>
                <w:rFonts w:ascii="Verdana" w:eastAsia="Times New Roman" w:hAnsi="Verdana" w:cs="Times New Roman"/>
                <w:color w:val="000000"/>
                <w:sz w:val="10"/>
                <w:szCs w:val="10"/>
                <w:lang w:val="en-US"/>
                <w:rPrChange w:id="29058" w:author="Hardik Malhotra" w:date="2021-09-30T23:53:00Z">
                  <w:rPr>
                    <w:ins w:id="29059" w:author="Hardik Malhotra" w:date="2021-09-30T23:52:00Z"/>
                    <w:rFonts w:ascii="Verdana" w:eastAsia="Times New Roman" w:hAnsi="Verdana" w:cs="Times New Roman"/>
                    <w:color w:val="000000"/>
                    <w:sz w:val="10"/>
                    <w:szCs w:val="10"/>
                    <w:lang w:val="en-US"/>
                  </w:rPr>
                </w:rPrChange>
              </w:rPr>
            </w:pPr>
            <w:ins w:id="29060" w:author="Hardik Malhotra" w:date="2021-09-30T23:53:00Z">
              <w:r w:rsidRPr="0069225A">
                <w:rPr>
                  <w:rFonts w:ascii="Verdana" w:hAnsi="Verdana" w:cs="Arial"/>
                  <w:color w:val="000000"/>
                  <w:sz w:val="10"/>
                  <w:szCs w:val="10"/>
                  <w:rPrChange w:id="29061" w:author="Hardik Malhotra" w:date="2021-09-30T23:53:00Z">
                    <w:rPr>
                      <w:rFonts w:ascii="Arial" w:hAnsi="Arial" w:cs="Arial"/>
                      <w:b/>
                      <w:bCs/>
                      <w:color w:val="000000"/>
                      <w:sz w:val="20"/>
                      <w:szCs w:val="20"/>
                    </w:rPr>
                  </w:rPrChange>
                </w:rPr>
                <w:t>19</w:t>
              </w:r>
            </w:ins>
          </w:p>
        </w:tc>
        <w:tc>
          <w:tcPr>
            <w:tcW w:w="526" w:type="dxa"/>
            <w:tcBorders>
              <w:top w:val="nil"/>
              <w:left w:val="nil"/>
              <w:bottom w:val="single" w:sz="4" w:space="0" w:color="auto"/>
              <w:right w:val="single" w:sz="4" w:space="0" w:color="auto"/>
            </w:tcBorders>
            <w:shd w:val="clear" w:color="000000" w:fill="FFFFFF"/>
            <w:noWrap/>
            <w:vAlign w:val="bottom"/>
            <w:hideMark/>
          </w:tcPr>
          <w:p w14:paraId="0498CF40" w14:textId="71DBA2E0" w:rsidR="0069225A" w:rsidRPr="0069225A" w:rsidRDefault="0069225A" w:rsidP="0069225A">
            <w:pPr>
              <w:spacing w:after="0" w:line="240" w:lineRule="auto"/>
              <w:jc w:val="center"/>
              <w:rPr>
                <w:ins w:id="29062" w:author="Hardik Malhotra" w:date="2021-09-30T23:52:00Z"/>
                <w:rFonts w:ascii="Verdana" w:eastAsia="Times New Roman" w:hAnsi="Verdana" w:cs="Times New Roman"/>
                <w:color w:val="000000"/>
                <w:sz w:val="10"/>
                <w:szCs w:val="10"/>
                <w:lang w:val="en-US"/>
                <w:rPrChange w:id="29063" w:author="Hardik Malhotra" w:date="2021-09-30T23:53:00Z">
                  <w:rPr>
                    <w:ins w:id="29064" w:author="Hardik Malhotra" w:date="2021-09-30T23:52:00Z"/>
                    <w:rFonts w:ascii="Verdana" w:eastAsia="Times New Roman" w:hAnsi="Verdana" w:cs="Times New Roman"/>
                    <w:color w:val="000000"/>
                    <w:sz w:val="10"/>
                    <w:szCs w:val="10"/>
                    <w:lang w:val="en-US"/>
                  </w:rPr>
                </w:rPrChange>
              </w:rPr>
            </w:pPr>
            <w:ins w:id="29065" w:author="Hardik Malhotra" w:date="2021-09-30T23:53:00Z">
              <w:r w:rsidRPr="0069225A">
                <w:rPr>
                  <w:rFonts w:ascii="Verdana" w:hAnsi="Verdana" w:cs="Arial"/>
                  <w:color w:val="000000"/>
                  <w:sz w:val="10"/>
                  <w:szCs w:val="10"/>
                  <w:rPrChange w:id="29066" w:author="Hardik Malhotra" w:date="2021-09-30T23:53:00Z">
                    <w:rPr>
                      <w:rFonts w:ascii="Arial" w:hAnsi="Arial" w:cs="Arial"/>
                      <w:b/>
                      <w:bCs/>
                      <w:color w:val="000000"/>
                      <w:sz w:val="20"/>
                      <w:szCs w:val="20"/>
                    </w:rPr>
                  </w:rPrChange>
                </w:rPr>
                <w:t>18</w:t>
              </w:r>
            </w:ins>
          </w:p>
        </w:tc>
        <w:tc>
          <w:tcPr>
            <w:tcW w:w="580" w:type="dxa"/>
            <w:tcBorders>
              <w:top w:val="nil"/>
              <w:left w:val="nil"/>
              <w:bottom w:val="single" w:sz="4" w:space="0" w:color="auto"/>
              <w:right w:val="single" w:sz="4" w:space="0" w:color="auto"/>
            </w:tcBorders>
            <w:shd w:val="clear" w:color="000000" w:fill="FFFFFF"/>
            <w:noWrap/>
            <w:vAlign w:val="bottom"/>
            <w:hideMark/>
          </w:tcPr>
          <w:p w14:paraId="75537ED9" w14:textId="4F88B3F6" w:rsidR="0069225A" w:rsidRPr="0069225A" w:rsidRDefault="0069225A" w:rsidP="0069225A">
            <w:pPr>
              <w:spacing w:after="0" w:line="240" w:lineRule="auto"/>
              <w:jc w:val="center"/>
              <w:rPr>
                <w:ins w:id="29067" w:author="Hardik Malhotra" w:date="2021-09-30T23:52:00Z"/>
                <w:rFonts w:ascii="Verdana" w:eastAsia="Times New Roman" w:hAnsi="Verdana" w:cs="Times New Roman"/>
                <w:color w:val="000000"/>
                <w:sz w:val="10"/>
                <w:szCs w:val="10"/>
                <w:lang w:val="en-US"/>
                <w:rPrChange w:id="29068" w:author="Hardik Malhotra" w:date="2021-09-30T23:53:00Z">
                  <w:rPr>
                    <w:ins w:id="29069" w:author="Hardik Malhotra" w:date="2021-09-30T23:52:00Z"/>
                    <w:rFonts w:ascii="Verdana" w:eastAsia="Times New Roman" w:hAnsi="Verdana" w:cs="Times New Roman"/>
                    <w:color w:val="000000"/>
                    <w:sz w:val="10"/>
                    <w:szCs w:val="10"/>
                    <w:lang w:val="en-US"/>
                  </w:rPr>
                </w:rPrChange>
              </w:rPr>
            </w:pPr>
            <w:ins w:id="29070" w:author="Hardik Malhotra" w:date="2021-09-30T23:53:00Z">
              <w:r w:rsidRPr="0069225A">
                <w:rPr>
                  <w:rFonts w:ascii="Verdana" w:hAnsi="Verdana" w:cs="Arial"/>
                  <w:color w:val="000000"/>
                  <w:sz w:val="10"/>
                  <w:szCs w:val="10"/>
                  <w:rPrChange w:id="29071" w:author="Hardik Malhotra" w:date="2021-09-30T23:53:00Z">
                    <w:rPr>
                      <w:rFonts w:ascii="Arial" w:hAnsi="Arial" w:cs="Arial"/>
                      <w:b/>
                      <w:bCs/>
                      <w:color w:val="000000"/>
                      <w:sz w:val="20"/>
                      <w:szCs w:val="20"/>
                    </w:rPr>
                  </w:rPrChange>
                </w:rPr>
                <w:t>18</w:t>
              </w:r>
            </w:ins>
          </w:p>
        </w:tc>
        <w:tc>
          <w:tcPr>
            <w:tcW w:w="595" w:type="dxa"/>
            <w:tcBorders>
              <w:top w:val="nil"/>
              <w:left w:val="nil"/>
              <w:bottom w:val="single" w:sz="4" w:space="0" w:color="auto"/>
              <w:right w:val="single" w:sz="4" w:space="0" w:color="auto"/>
            </w:tcBorders>
            <w:shd w:val="clear" w:color="000000" w:fill="FFFFFF"/>
            <w:noWrap/>
            <w:vAlign w:val="bottom"/>
            <w:hideMark/>
          </w:tcPr>
          <w:p w14:paraId="1F36384E" w14:textId="4A7055EA" w:rsidR="0069225A" w:rsidRPr="0069225A" w:rsidRDefault="0069225A" w:rsidP="0069225A">
            <w:pPr>
              <w:spacing w:after="0" w:line="240" w:lineRule="auto"/>
              <w:jc w:val="center"/>
              <w:rPr>
                <w:ins w:id="29072" w:author="Hardik Malhotra" w:date="2021-09-30T23:52:00Z"/>
                <w:rFonts w:ascii="Verdana" w:eastAsia="Times New Roman" w:hAnsi="Verdana" w:cs="Times New Roman"/>
                <w:color w:val="000000"/>
                <w:sz w:val="10"/>
                <w:szCs w:val="10"/>
                <w:lang w:val="en-US"/>
                <w:rPrChange w:id="29073" w:author="Hardik Malhotra" w:date="2021-09-30T23:53:00Z">
                  <w:rPr>
                    <w:ins w:id="29074" w:author="Hardik Malhotra" w:date="2021-09-30T23:52:00Z"/>
                    <w:rFonts w:ascii="Verdana" w:eastAsia="Times New Roman" w:hAnsi="Verdana" w:cs="Times New Roman"/>
                    <w:color w:val="000000"/>
                    <w:sz w:val="10"/>
                    <w:szCs w:val="10"/>
                    <w:lang w:val="en-US"/>
                  </w:rPr>
                </w:rPrChange>
              </w:rPr>
            </w:pPr>
            <w:ins w:id="29075" w:author="Hardik Malhotra" w:date="2021-09-30T23:53:00Z">
              <w:r w:rsidRPr="0069225A">
                <w:rPr>
                  <w:rFonts w:ascii="Verdana" w:hAnsi="Verdana" w:cs="Arial"/>
                  <w:color w:val="000000"/>
                  <w:sz w:val="10"/>
                  <w:szCs w:val="10"/>
                  <w:rPrChange w:id="29076" w:author="Hardik Malhotra" w:date="2021-09-30T23:53:00Z">
                    <w:rPr>
                      <w:rFonts w:ascii="Arial" w:hAnsi="Arial" w:cs="Arial"/>
                      <w:b/>
                      <w:bCs/>
                      <w:color w:val="000000"/>
                      <w:sz w:val="20"/>
                      <w:szCs w:val="20"/>
                    </w:rPr>
                  </w:rPrChange>
                </w:rPr>
                <w:t>16</w:t>
              </w:r>
            </w:ins>
          </w:p>
        </w:tc>
        <w:tc>
          <w:tcPr>
            <w:tcW w:w="577" w:type="dxa"/>
            <w:tcBorders>
              <w:top w:val="nil"/>
              <w:left w:val="nil"/>
              <w:bottom w:val="single" w:sz="4" w:space="0" w:color="auto"/>
              <w:right w:val="single" w:sz="4" w:space="0" w:color="auto"/>
            </w:tcBorders>
            <w:shd w:val="clear" w:color="000000" w:fill="FFFFFF"/>
            <w:noWrap/>
            <w:vAlign w:val="bottom"/>
            <w:hideMark/>
          </w:tcPr>
          <w:p w14:paraId="7E1ACA58" w14:textId="65676871" w:rsidR="0069225A" w:rsidRPr="0069225A" w:rsidRDefault="0069225A" w:rsidP="0069225A">
            <w:pPr>
              <w:spacing w:after="0" w:line="240" w:lineRule="auto"/>
              <w:jc w:val="center"/>
              <w:rPr>
                <w:ins w:id="29077" w:author="Hardik Malhotra" w:date="2021-09-30T23:52:00Z"/>
                <w:rFonts w:ascii="Verdana" w:eastAsia="Times New Roman" w:hAnsi="Verdana" w:cs="Times New Roman"/>
                <w:color w:val="000000"/>
                <w:sz w:val="10"/>
                <w:szCs w:val="10"/>
                <w:lang w:val="en-US"/>
                <w:rPrChange w:id="29078" w:author="Hardik Malhotra" w:date="2021-09-30T23:53:00Z">
                  <w:rPr>
                    <w:ins w:id="29079" w:author="Hardik Malhotra" w:date="2021-09-30T23:52:00Z"/>
                    <w:rFonts w:ascii="Verdana" w:eastAsia="Times New Roman" w:hAnsi="Verdana" w:cs="Times New Roman"/>
                    <w:color w:val="000000"/>
                    <w:sz w:val="10"/>
                    <w:szCs w:val="10"/>
                    <w:lang w:val="en-US"/>
                  </w:rPr>
                </w:rPrChange>
              </w:rPr>
            </w:pPr>
            <w:ins w:id="29080" w:author="Hardik Malhotra" w:date="2021-09-30T23:53:00Z">
              <w:r w:rsidRPr="0069225A">
                <w:rPr>
                  <w:rFonts w:ascii="Verdana" w:hAnsi="Verdana" w:cs="Arial"/>
                  <w:color w:val="000000"/>
                  <w:sz w:val="10"/>
                  <w:szCs w:val="10"/>
                  <w:rPrChange w:id="29081" w:author="Hardik Malhotra" w:date="2021-09-30T23:53:00Z">
                    <w:rPr>
                      <w:rFonts w:ascii="Arial" w:hAnsi="Arial" w:cs="Arial"/>
                      <w:b/>
                      <w:bCs/>
                      <w:color w:val="000000"/>
                      <w:sz w:val="20"/>
                      <w:szCs w:val="20"/>
                    </w:rPr>
                  </w:rPrChange>
                </w:rPr>
                <w:t>17</w:t>
              </w:r>
            </w:ins>
          </w:p>
        </w:tc>
        <w:tc>
          <w:tcPr>
            <w:tcW w:w="577" w:type="dxa"/>
            <w:tcBorders>
              <w:top w:val="nil"/>
              <w:left w:val="nil"/>
              <w:bottom w:val="single" w:sz="4" w:space="0" w:color="auto"/>
              <w:right w:val="single" w:sz="4" w:space="0" w:color="auto"/>
            </w:tcBorders>
            <w:shd w:val="clear" w:color="000000" w:fill="FFFFFF"/>
            <w:noWrap/>
            <w:vAlign w:val="bottom"/>
            <w:hideMark/>
          </w:tcPr>
          <w:p w14:paraId="64D19325" w14:textId="6F756351" w:rsidR="0069225A" w:rsidRPr="0069225A" w:rsidRDefault="0069225A" w:rsidP="0069225A">
            <w:pPr>
              <w:spacing w:after="0" w:line="240" w:lineRule="auto"/>
              <w:jc w:val="center"/>
              <w:rPr>
                <w:ins w:id="29082" w:author="Hardik Malhotra" w:date="2021-09-30T23:52:00Z"/>
                <w:rFonts w:ascii="Verdana" w:eastAsia="Times New Roman" w:hAnsi="Verdana" w:cs="Times New Roman"/>
                <w:color w:val="000000"/>
                <w:sz w:val="10"/>
                <w:szCs w:val="10"/>
                <w:lang w:val="en-US"/>
                <w:rPrChange w:id="29083" w:author="Hardik Malhotra" w:date="2021-09-30T23:53:00Z">
                  <w:rPr>
                    <w:ins w:id="29084" w:author="Hardik Malhotra" w:date="2021-09-30T23:52:00Z"/>
                    <w:rFonts w:ascii="Verdana" w:eastAsia="Times New Roman" w:hAnsi="Verdana" w:cs="Times New Roman"/>
                    <w:color w:val="000000"/>
                    <w:sz w:val="10"/>
                    <w:szCs w:val="10"/>
                    <w:lang w:val="en-US"/>
                  </w:rPr>
                </w:rPrChange>
              </w:rPr>
            </w:pPr>
            <w:ins w:id="29085" w:author="Hardik Malhotra" w:date="2021-09-30T23:53:00Z">
              <w:r w:rsidRPr="0069225A">
                <w:rPr>
                  <w:rFonts w:ascii="Verdana" w:hAnsi="Verdana" w:cs="Arial"/>
                  <w:color w:val="000000"/>
                  <w:sz w:val="10"/>
                  <w:szCs w:val="10"/>
                  <w:rPrChange w:id="29086" w:author="Hardik Malhotra" w:date="2021-09-30T23:53:00Z">
                    <w:rPr>
                      <w:rFonts w:ascii="Arial" w:hAnsi="Arial" w:cs="Arial"/>
                      <w:b/>
                      <w:bCs/>
                      <w:color w:val="000000"/>
                      <w:sz w:val="20"/>
                      <w:szCs w:val="20"/>
                    </w:rPr>
                  </w:rPrChange>
                </w:rPr>
                <w:t>18</w:t>
              </w:r>
            </w:ins>
          </w:p>
        </w:tc>
        <w:tc>
          <w:tcPr>
            <w:tcW w:w="595" w:type="dxa"/>
            <w:tcBorders>
              <w:top w:val="nil"/>
              <w:left w:val="nil"/>
              <w:bottom w:val="single" w:sz="4" w:space="0" w:color="auto"/>
              <w:right w:val="single" w:sz="4" w:space="0" w:color="auto"/>
            </w:tcBorders>
            <w:shd w:val="clear" w:color="000000" w:fill="FFFFFF"/>
            <w:noWrap/>
            <w:vAlign w:val="bottom"/>
            <w:hideMark/>
          </w:tcPr>
          <w:p w14:paraId="5706D1F9" w14:textId="350E6E73" w:rsidR="0069225A" w:rsidRPr="0069225A" w:rsidRDefault="0069225A" w:rsidP="0069225A">
            <w:pPr>
              <w:spacing w:after="0" w:line="240" w:lineRule="auto"/>
              <w:jc w:val="center"/>
              <w:rPr>
                <w:ins w:id="29087" w:author="Hardik Malhotra" w:date="2021-09-30T23:52:00Z"/>
                <w:rFonts w:ascii="Verdana" w:eastAsia="Times New Roman" w:hAnsi="Verdana" w:cs="Times New Roman"/>
                <w:color w:val="000000"/>
                <w:sz w:val="10"/>
                <w:szCs w:val="10"/>
                <w:lang w:val="en-US"/>
                <w:rPrChange w:id="29088" w:author="Hardik Malhotra" w:date="2021-09-30T23:53:00Z">
                  <w:rPr>
                    <w:ins w:id="29089" w:author="Hardik Malhotra" w:date="2021-09-30T23:52:00Z"/>
                    <w:rFonts w:ascii="Verdana" w:eastAsia="Times New Roman" w:hAnsi="Verdana" w:cs="Times New Roman"/>
                    <w:color w:val="000000"/>
                    <w:sz w:val="10"/>
                    <w:szCs w:val="10"/>
                    <w:lang w:val="en-US"/>
                  </w:rPr>
                </w:rPrChange>
              </w:rPr>
            </w:pPr>
            <w:ins w:id="29090" w:author="Hardik Malhotra" w:date="2021-09-30T23:53:00Z">
              <w:r w:rsidRPr="0069225A">
                <w:rPr>
                  <w:rFonts w:ascii="Verdana" w:hAnsi="Verdana" w:cs="Arial"/>
                  <w:color w:val="000000"/>
                  <w:sz w:val="10"/>
                  <w:szCs w:val="10"/>
                  <w:rPrChange w:id="29091" w:author="Hardik Malhotra" w:date="2021-09-30T23:53:00Z">
                    <w:rPr>
                      <w:rFonts w:ascii="Arial" w:hAnsi="Arial" w:cs="Arial"/>
                      <w:b/>
                      <w:bCs/>
                      <w:color w:val="000000"/>
                      <w:sz w:val="20"/>
                      <w:szCs w:val="20"/>
                    </w:rPr>
                  </w:rPrChange>
                </w:rPr>
                <w:t>18</w:t>
              </w:r>
            </w:ins>
          </w:p>
        </w:tc>
        <w:tc>
          <w:tcPr>
            <w:tcW w:w="595" w:type="dxa"/>
            <w:tcBorders>
              <w:top w:val="nil"/>
              <w:left w:val="nil"/>
              <w:bottom w:val="single" w:sz="4" w:space="0" w:color="auto"/>
              <w:right w:val="single" w:sz="4" w:space="0" w:color="auto"/>
            </w:tcBorders>
            <w:shd w:val="clear" w:color="000000" w:fill="FFFFFF"/>
            <w:noWrap/>
            <w:vAlign w:val="bottom"/>
            <w:hideMark/>
          </w:tcPr>
          <w:p w14:paraId="3BB22E00" w14:textId="4E641671" w:rsidR="0069225A" w:rsidRPr="0069225A" w:rsidRDefault="0069225A" w:rsidP="0069225A">
            <w:pPr>
              <w:spacing w:after="0" w:line="240" w:lineRule="auto"/>
              <w:jc w:val="center"/>
              <w:rPr>
                <w:ins w:id="29092" w:author="Hardik Malhotra" w:date="2021-09-30T23:52:00Z"/>
                <w:rFonts w:ascii="Verdana" w:eastAsia="Times New Roman" w:hAnsi="Verdana" w:cs="Times New Roman"/>
                <w:color w:val="000000"/>
                <w:sz w:val="10"/>
                <w:szCs w:val="10"/>
                <w:lang w:val="en-US"/>
                <w:rPrChange w:id="29093" w:author="Hardik Malhotra" w:date="2021-09-30T23:53:00Z">
                  <w:rPr>
                    <w:ins w:id="29094" w:author="Hardik Malhotra" w:date="2021-09-30T23:52:00Z"/>
                    <w:rFonts w:ascii="Verdana" w:eastAsia="Times New Roman" w:hAnsi="Verdana" w:cs="Times New Roman"/>
                    <w:color w:val="000000"/>
                    <w:sz w:val="10"/>
                    <w:szCs w:val="10"/>
                    <w:lang w:val="en-US"/>
                  </w:rPr>
                </w:rPrChange>
              </w:rPr>
            </w:pPr>
            <w:ins w:id="29095" w:author="Hardik Malhotra" w:date="2021-09-30T23:53:00Z">
              <w:r w:rsidRPr="0069225A">
                <w:rPr>
                  <w:rFonts w:ascii="Verdana" w:hAnsi="Verdana" w:cs="Arial"/>
                  <w:color w:val="000000"/>
                  <w:sz w:val="10"/>
                  <w:szCs w:val="10"/>
                  <w:rPrChange w:id="29096" w:author="Hardik Malhotra" w:date="2021-09-30T23:53:00Z">
                    <w:rPr>
                      <w:rFonts w:ascii="Arial" w:hAnsi="Arial" w:cs="Arial"/>
                      <w:b/>
                      <w:bCs/>
                      <w:color w:val="000000"/>
                      <w:sz w:val="20"/>
                      <w:szCs w:val="20"/>
                    </w:rPr>
                  </w:rPrChange>
                </w:rPr>
                <w:t>19</w:t>
              </w:r>
            </w:ins>
          </w:p>
        </w:tc>
        <w:tc>
          <w:tcPr>
            <w:tcW w:w="595" w:type="dxa"/>
            <w:tcBorders>
              <w:top w:val="nil"/>
              <w:left w:val="nil"/>
              <w:bottom w:val="single" w:sz="4" w:space="0" w:color="auto"/>
              <w:right w:val="single" w:sz="4" w:space="0" w:color="auto"/>
            </w:tcBorders>
            <w:shd w:val="clear" w:color="000000" w:fill="FFFFFF"/>
            <w:noWrap/>
            <w:vAlign w:val="bottom"/>
            <w:hideMark/>
          </w:tcPr>
          <w:p w14:paraId="3D9B8919" w14:textId="398161A6" w:rsidR="0069225A" w:rsidRPr="0069225A" w:rsidRDefault="0069225A" w:rsidP="0069225A">
            <w:pPr>
              <w:spacing w:after="0" w:line="240" w:lineRule="auto"/>
              <w:jc w:val="center"/>
              <w:rPr>
                <w:ins w:id="29097" w:author="Hardik Malhotra" w:date="2021-09-30T23:52:00Z"/>
                <w:rFonts w:ascii="Verdana" w:eastAsia="Times New Roman" w:hAnsi="Verdana" w:cs="Times New Roman"/>
                <w:color w:val="000000"/>
                <w:sz w:val="10"/>
                <w:szCs w:val="10"/>
                <w:lang w:val="en-US"/>
                <w:rPrChange w:id="29098" w:author="Hardik Malhotra" w:date="2021-09-30T23:53:00Z">
                  <w:rPr>
                    <w:ins w:id="29099" w:author="Hardik Malhotra" w:date="2021-09-30T23:52:00Z"/>
                    <w:rFonts w:ascii="Verdana" w:eastAsia="Times New Roman" w:hAnsi="Verdana" w:cs="Times New Roman"/>
                    <w:color w:val="000000"/>
                    <w:sz w:val="10"/>
                    <w:szCs w:val="10"/>
                    <w:lang w:val="en-US"/>
                  </w:rPr>
                </w:rPrChange>
              </w:rPr>
            </w:pPr>
            <w:ins w:id="29100" w:author="Hardik Malhotra" w:date="2021-09-30T23:53:00Z">
              <w:r w:rsidRPr="0069225A">
                <w:rPr>
                  <w:rFonts w:ascii="Verdana" w:hAnsi="Verdana" w:cs="Arial"/>
                  <w:color w:val="000000"/>
                  <w:sz w:val="10"/>
                  <w:szCs w:val="10"/>
                  <w:rPrChange w:id="29101" w:author="Hardik Malhotra" w:date="2021-09-30T23:53:00Z">
                    <w:rPr>
                      <w:rFonts w:ascii="Arial" w:hAnsi="Arial" w:cs="Arial"/>
                      <w:b/>
                      <w:bCs/>
                      <w:color w:val="000000"/>
                      <w:sz w:val="20"/>
                      <w:szCs w:val="20"/>
                    </w:rPr>
                  </w:rPrChange>
                </w:rPr>
                <w:t>20</w:t>
              </w:r>
            </w:ins>
          </w:p>
        </w:tc>
        <w:tc>
          <w:tcPr>
            <w:tcW w:w="595" w:type="dxa"/>
            <w:tcBorders>
              <w:top w:val="nil"/>
              <w:left w:val="nil"/>
              <w:bottom w:val="single" w:sz="4" w:space="0" w:color="auto"/>
              <w:right w:val="single" w:sz="4" w:space="0" w:color="auto"/>
            </w:tcBorders>
            <w:shd w:val="clear" w:color="000000" w:fill="FFFFFF"/>
            <w:noWrap/>
            <w:vAlign w:val="bottom"/>
            <w:hideMark/>
          </w:tcPr>
          <w:p w14:paraId="12E7486B" w14:textId="1CD709A2" w:rsidR="0069225A" w:rsidRPr="0069225A" w:rsidRDefault="0069225A" w:rsidP="0069225A">
            <w:pPr>
              <w:spacing w:after="0" w:line="240" w:lineRule="auto"/>
              <w:jc w:val="center"/>
              <w:rPr>
                <w:ins w:id="29102" w:author="Hardik Malhotra" w:date="2021-09-30T23:52:00Z"/>
                <w:rFonts w:ascii="Verdana" w:eastAsia="Times New Roman" w:hAnsi="Verdana" w:cs="Times New Roman"/>
                <w:color w:val="000000"/>
                <w:sz w:val="10"/>
                <w:szCs w:val="10"/>
                <w:lang w:val="en-US"/>
                <w:rPrChange w:id="29103" w:author="Hardik Malhotra" w:date="2021-09-30T23:53:00Z">
                  <w:rPr>
                    <w:ins w:id="29104" w:author="Hardik Malhotra" w:date="2021-09-30T23:52:00Z"/>
                    <w:rFonts w:ascii="Verdana" w:eastAsia="Times New Roman" w:hAnsi="Verdana" w:cs="Times New Roman"/>
                    <w:color w:val="000000"/>
                    <w:sz w:val="10"/>
                    <w:szCs w:val="10"/>
                    <w:lang w:val="en-US"/>
                  </w:rPr>
                </w:rPrChange>
              </w:rPr>
            </w:pPr>
            <w:ins w:id="29105" w:author="Hardik Malhotra" w:date="2021-09-30T23:53:00Z">
              <w:r w:rsidRPr="0069225A">
                <w:rPr>
                  <w:rFonts w:ascii="Verdana" w:hAnsi="Verdana" w:cs="Arial"/>
                  <w:color w:val="000000"/>
                  <w:sz w:val="10"/>
                  <w:szCs w:val="10"/>
                  <w:rPrChange w:id="29106" w:author="Hardik Malhotra" w:date="2021-09-30T23:53:00Z">
                    <w:rPr>
                      <w:rFonts w:ascii="Arial" w:hAnsi="Arial" w:cs="Arial"/>
                      <w:b/>
                      <w:bCs/>
                      <w:color w:val="000000"/>
                      <w:sz w:val="20"/>
                      <w:szCs w:val="20"/>
                    </w:rPr>
                  </w:rPrChange>
                </w:rPr>
                <w:t>20</w:t>
              </w:r>
            </w:ins>
          </w:p>
        </w:tc>
        <w:tc>
          <w:tcPr>
            <w:tcW w:w="595" w:type="dxa"/>
            <w:tcBorders>
              <w:top w:val="nil"/>
              <w:left w:val="nil"/>
              <w:bottom w:val="single" w:sz="4" w:space="0" w:color="auto"/>
              <w:right w:val="single" w:sz="4" w:space="0" w:color="auto"/>
            </w:tcBorders>
            <w:shd w:val="clear" w:color="000000" w:fill="FFFFFF"/>
            <w:noWrap/>
            <w:vAlign w:val="bottom"/>
            <w:hideMark/>
          </w:tcPr>
          <w:p w14:paraId="4DD1FD86" w14:textId="11E00E09" w:rsidR="0069225A" w:rsidRPr="0069225A" w:rsidRDefault="0069225A" w:rsidP="0069225A">
            <w:pPr>
              <w:spacing w:after="0" w:line="240" w:lineRule="auto"/>
              <w:jc w:val="center"/>
              <w:rPr>
                <w:ins w:id="29107" w:author="Hardik Malhotra" w:date="2021-09-30T23:52:00Z"/>
                <w:rFonts w:ascii="Verdana" w:eastAsia="Times New Roman" w:hAnsi="Verdana" w:cs="Times New Roman"/>
                <w:color w:val="000000"/>
                <w:sz w:val="10"/>
                <w:szCs w:val="10"/>
                <w:lang w:val="en-US"/>
                <w:rPrChange w:id="29108" w:author="Hardik Malhotra" w:date="2021-09-30T23:53:00Z">
                  <w:rPr>
                    <w:ins w:id="29109" w:author="Hardik Malhotra" w:date="2021-09-30T23:52:00Z"/>
                    <w:rFonts w:ascii="Verdana" w:eastAsia="Times New Roman" w:hAnsi="Verdana" w:cs="Times New Roman"/>
                    <w:color w:val="000000"/>
                    <w:sz w:val="10"/>
                    <w:szCs w:val="10"/>
                    <w:lang w:val="en-US"/>
                  </w:rPr>
                </w:rPrChange>
              </w:rPr>
            </w:pPr>
            <w:ins w:id="29110" w:author="Hardik Malhotra" w:date="2021-09-30T23:53:00Z">
              <w:r w:rsidRPr="0069225A">
                <w:rPr>
                  <w:rFonts w:ascii="Verdana" w:hAnsi="Verdana" w:cs="Arial"/>
                  <w:color w:val="000000"/>
                  <w:sz w:val="10"/>
                  <w:szCs w:val="10"/>
                  <w:rPrChange w:id="29111" w:author="Hardik Malhotra" w:date="2021-09-30T23:53:00Z">
                    <w:rPr>
                      <w:rFonts w:ascii="Arial" w:hAnsi="Arial" w:cs="Arial"/>
                      <w:b/>
                      <w:bCs/>
                      <w:color w:val="000000"/>
                      <w:sz w:val="20"/>
                      <w:szCs w:val="20"/>
                    </w:rPr>
                  </w:rPrChange>
                </w:rPr>
                <w:t>21</w:t>
              </w:r>
            </w:ins>
          </w:p>
        </w:tc>
        <w:tc>
          <w:tcPr>
            <w:tcW w:w="595" w:type="dxa"/>
            <w:tcBorders>
              <w:top w:val="nil"/>
              <w:left w:val="nil"/>
              <w:bottom w:val="single" w:sz="4" w:space="0" w:color="auto"/>
              <w:right w:val="single" w:sz="4" w:space="0" w:color="auto"/>
            </w:tcBorders>
            <w:shd w:val="clear" w:color="000000" w:fill="FFFFFF"/>
            <w:noWrap/>
            <w:vAlign w:val="bottom"/>
            <w:hideMark/>
          </w:tcPr>
          <w:p w14:paraId="0BF7D08E" w14:textId="6C523F47" w:rsidR="0069225A" w:rsidRPr="0069225A" w:rsidRDefault="0069225A" w:rsidP="0069225A">
            <w:pPr>
              <w:spacing w:after="0" w:line="240" w:lineRule="auto"/>
              <w:jc w:val="center"/>
              <w:rPr>
                <w:ins w:id="29112" w:author="Hardik Malhotra" w:date="2021-09-30T23:52:00Z"/>
                <w:rFonts w:ascii="Verdana" w:eastAsia="Times New Roman" w:hAnsi="Verdana" w:cs="Times New Roman"/>
                <w:color w:val="000000"/>
                <w:sz w:val="10"/>
                <w:szCs w:val="10"/>
                <w:lang w:val="en-US"/>
                <w:rPrChange w:id="29113" w:author="Hardik Malhotra" w:date="2021-09-30T23:53:00Z">
                  <w:rPr>
                    <w:ins w:id="29114" w:author="Hardik Malhotra" w:date="2021-09-30T23:52:00Z"/>
                    <w:rFonts w:ascii="Verdana" w:eastAsia="Times New Roman" w:hAnsi="Verdana" w:cs="Times New Roman"/>
                    <w:color w:val="000000"/>
                    <w:sz w:val="10"/>
                    <w:szCs w:val="10"/>
                    <w:lang w:val="en-US"/>
                  </w:rPr>
                </w:rPrChange>
              </w:rPr>
            </w:pPr>
            <w:ins w:id="29115" w:author="Hardik Malhotra" w:date="2021-09-30T23:53:00Z">
              <w:r w:rsidRPr="0069225A">
                <w:rPr>
                  <w:rFonts w:ascii="Verdana" w:hAnsi="Verdana" w:cs="Arial"/>
                  <w:color w:val="000000"/>
                  <w:sz w:val="10"/>
                  <w:szCs w:val="10"/>
                  <w:rPrChange w:id="29116" w:author="Hardik Malhotra" w:date="2021-09-30T23:53:00Z">
                    <w:rPr>
                      <w:rFonts w:ascii="Arial" w:hAnsi="Arial" w:cs="Arial"/>
                      <w:b/>
                      <w:bCs/>
                      <w:color w:val="000000"/>
                      <w:sz w:val="20"/>
                      <w:szCs w:val="20"/>
                    </w:rPr>
                  </w:rPrChange>
                </w:rPr>
                <w:t>21</w:t>
              </w:r>
            </w:ins>
          </w:p>
        </w:tc>
        <w:tc>
          <w:tcPr>
            <w:tcW w:w="595" w:type="dxa"/>
            <w:tcBorders>
              <w:top w:val="nil"/>
              <w:left w:val="nil"/>
              <w:bottom w:val="single" w:sz="4" w:space="0" w:color="auto"/>
              <w:right w:val="single" w:sz="4" w:space="0" w:color="auto"/>
            </w:tcBorders>
            <w:shd w:val="clear" w:color="000000" w:fill="FFFFFF"/>
            <w:noWrap/>
            <w:vAlign w:val="bottom"/>
            <w:hideMark/>
          </w:tcPr>
          <w:p w14:paraId="3D088704" w14:textId="3B42941C" w:rsidR="0069225A" w:rsidRPr="0069225A" w:rsidRDefault="0069225A" w:rsidP="0069225A">
            <w:pPr>
              <w:spacing w:after="0" w:line="240" w:lineRule="auto"/>
              <w:jc w:val="center"/>
              <w:rPr>
                <w:ins w:id="29117" w:author="Hardik Malhotra" w:date="2021-09-30T23:52:00Z"/>
                <w:rFonts w:ascii="Verdana" w:eastAsia="Times New Roman" w:hAnsi="Verdana" w:cs="Times New Roman"/>
                <w:color w:val="000000"/>
                <w:sz w:val="10"/>
                <w:szCs w:val="10"/>
                <w:lang w:val="en-US"/>
                <w:rPrChange w:id="29118" w:author="Hardik Malhotra" w:date="2021-09-30T23:53:00Z">
                  <w:rPr>
                    <w:ins w:id="29119" w:author="Hardik Malhotra" w:date="2021-09-30T23:52:00Z"/>
                    <w:rFonts w:ascii="Verdana" w:eastAsia="Times New Roman" w:hAnsi="Verdana" w:cs="Times New Roman"/>
                    <w:color w:val="000000"/>
                    <w:sz w:val="10"/>
                    <w:szCs w:val="10"/>
                    <w:lang w:val="en-US"/>
                  </w:rPr>
                </w:rPrChange>
              </w:rPr>
            </w:pPr>
            <w:ins w:id="29120" w:author="Hardik Malhotra" w:date="2021-09-30T23:53:00Z">
              <w:r w:rsidRPr="0069225A">
                <w:rPr>
                  <w:rFonts w:ascii="Verdana" w:hAnsi="Verdana" w:cs="Arial"/>
                  <w:color w:val="000000"/>
                  <w:sz w:val="10"/>
                  <w:szCs w:val="10"/>
                  <w:rPrChange w:id="29121" w:author="Hardik Malhotra" w:date="2021-09-30T23:53:00Z">
                    <w:rPr>
                      <w:rFonts w:ascii="Arial" w:hAnsi="Arial" w:cs="Arial"/>
                      <w:b/>
                      <w:bCs/>
                      <w:color w:val="000000"/>
                      <w:sz w:val="20"/>
                      <w:szCs w:val="20"/>
                    </w:rPr>
                  </w:rPrChange>
                </w:rPr>
                <w:t>21</w:t>
              </w:r>
            </w:ins>
          </w:p>
        </w:tc>
        <w:tc>
          <w:tcPr>
            <w:tcW w:w="595" w:type="dxa"/>
            <w:tcBorders>
              <w:top w:val="nil"/>
              <w:left w:val="nil"/>
              <w:bottom w:val="single" w:sz="4" w:space="0" w:color="auto"/>
              <w:right w:val="single" w:sz="4" w:space="0" w:color="auto"/>
            </w:tcBorders>
            <w:shd w:val="clear" w:color="000000" w:fill="FFFFFF"/>
            <w:noWrap/>
            <w:vAlign w:val="bottom"/>
            <w:hideMark/>
          </w:tcPr>
          <w:p w14:paraId="0B307D79" w14:textId="137F6A08" w:rsidR="0069225A" w:rsidRPr="0069225A" w:rsidRDefault="0069225A" w:rsidP="0069225A">
            <w:pPr>
              <w:spacing w:after="0" w:line="240" w:lineRule="auto"/>
              <w:jc w:val="center"/>
              <w:rPr>
                <w:ins w:id="29122" w:author="Hardik Malhotra" w:date="2021-09-30T23:52:00Z"/>
                <w:rFonts w:ascii="Verdana" w:eastAsia="Times New Roman" w:hAnsi="Verdana" w:cs="Times New Roman"/>
                <w:color w:val="000000"/>
                <w:sz w:val="10"/>
                <w:szCs w:val="10"/>
                <w:lang w:val="en-US"/>
                <w:rPrChange w:id="29123" w:author="Hardik Malhotra" w:date="2021-09-30T23:53:00Z">
                  <w:rPr>
                    <w:ins w:id="29124" w:author="Hardik Malhotra" w:date="2021-09-30T23:52:00Z"/>
                    <w:rFonts w:ascii="Verdana" w:eastAsia="Times New Roman" w:hAnsi="Verdana" w:cs="Times New Roman"/>
                    <w:color w:val="000000"/>
                    <w:sz w:val="10"/>
                    <w:szCs w:val="10"/>
                    <w:lang w:val="en-US"/>
                  </w:rPr>
                </w:rPrChange>
              </w:rPr>
            </w:pPr>
            <w:ins w:id="29125" w:author="Hardik Malhotra" w:date="2021-09-30T23:53:00Z">
              <w:r w:rsidRPr="0069225A">
                <w:rPr>
                  <w:rFonts w:ascii="Verdana" w:hAnsi="Verdana" w:cs="Arial"/>
                  <w:color w:val="000000"/>
                  <w:sz w:val="10"/>
                  <w:szCs w:val="10"/>
                  <w:rPrChange w:id="29126" w:author="Hardik Malhotra" w:date="2021-09-30T23:53:00Z">
                    <w:rPr>
                      <w:rFonts w:ascii="Arial" w:hAnsi="Arial" w:cs="Arial"/>
                      <w:b/>
                      <w:bCs/>
                      <w:color w:val="000000"/>
                      <w:sz w:val="20"/>
                      <w:szCs w:val="20"/>
                    </w:rPr>
                  </w:rPrChange>
                </w:rPr>
                <w:t>22</w:t>
              </w:r>
            </w:ins>
          </w:p>
        </w:tc>
      </w:tr>
      <w:tr w:rsidR="0069225A" w:rsidRPr="00257590" w14:paraId="1EDA79A7" w14:textId="77777777" w:rsidTr="00092529">
        <w:trPr>
          <w:trHeight w:val="334"/>
          <w:ins w:id="29127" w:author="Hardik Malhotra" w:date="2021-09-30T23:52:00Z"/>
        </w:trPr>
        <w:tc>
          <w:tcPr>
            <w:tcW w:w="1152" w:type="dxa"/>
            <w:tcBorders>
              <w:top w:val="nil"/>
              <w:left w:val="single" w:sz="4" w:space="0" w:color="auto"/>
              <w:bottom w:val="single" w:sz="4" w:space="0" w:color="auto"/>
              <w:right w:val="single" w:sz="4" w:space="0" w:color="auto"/>
            </w:tcBorders>
            <w:shd w:val="clear" w:color="000000" w:fill="FFFFFF"/>
            <w:noWrap/>
            <w:vAlign w:val="bottom"/>
            <w:hideMark/>
          </w:tcPr>
          <w:p w14:paraId="601387F6" w14:textId="77777777" w:rsidR="0069225A" w:rsidRPr="00257590" w:rsidRDefault="0069225A" w:rsidP="0069225A">
            <w:pPr>
              <w:spacing w:after="0" w:line="240" w:lineRule="auto"/>
              <w:rPr>
                <w:ins w:id="29128" w:author="Hardik Malhotra" w:date="2021-09-30T23:52:00Z"/>
                <w:rFonts w:ascii="Verdana" w:eastAsia="Times New Roman" w:hAnsi="Verdana" w:cs="Times New Roman"/>
                <w:color w:val="000000"/>
                <w:sz w:val="10"/>
                <w:szCs w:val="10"/>
                <w:lang w:val="en-US"/>
              </w:rPr>
            </w:pPr>
            <w:ins w:id="29129" w:author="Hardik Malhotra" w:date="2021-09-30T23:52:00Z">
              <w:r w:rsidRPr="00257590">
                <w:rPr>
                  <w:rFonts w:ascii="Verdana" w:hAnsi="Verdana" w:cs="Arial"/>
                  <w:b/>
                  <w:bCs/>
                  <w:color w:val="000000"/>
                  <w:sz w:val="10"/>
                  <w:szCs w:val="10"/>
                </w:rPr>
                <w:t>Total</w:t>
              </w:r>
            </w:ins>
          </w:p>
        </w:tc>
        <w:tc>
          <w:tcPr>
            <w:tcW w:w="526" w:type="dxa"/>
            <w:tcBorders>
              <w:top w:val="nil"/>
              <w:left w:val="nil"/>
              <w:bottom w:val="single" w:sz="4" w:space="0" w:color="auto"/>
              <w:right w:val="single" w:sz="4" w:space="0" w:color="auto"/>
            </w:tcBorders>
            <w:shd w:val="clear" w:color="000000" w:fill="FFFFFF"/>
            <w:noWrap/>
            <w:vAlign w:val="bottom"/>
            <w:hideMark/>
          </w:tcPr>
          <w:p w14:paraId="6853D8D5" w14:textId="7602A47C" w:rsidR="0069225A" w:rsidRPr="0069225A" w:rsidRDefault="0069225A" w:rsidP="0069225A">
            <w:pPr>
              <w:spacing w:after="0" w:line="240" w:lineRule="auto"/>
              <w:jc w:val="center"/>
              <w:rPr>
                <w:ins w:id="29130" w:author="Hardik Malhotra" w:date="2021-09-30T23:52:00Z"/>
                <w:rFonts w:ascii="Verdana" w:eastAsia="Times New Roman" w:hAnsi="Verdana" w:cs="Times New Roman"/>
                <w:b/>
                <w:bCs/>
                <w:color w:val="000000"/>
                <w:sz w:val="10"/>
                <w:szCs w:val="10"/>
                <w:lang w:val="en-US"/>
                <w:rPrChange w:id="29131" w:author="Hardik Malhotra" w:date="2021-09-30T23:53:00Z">
                  <w:rPr>
                    <w:ins w:id="29132" w:author="Hardik Malhotra" w:date="2021-09-30T23:52:00Z"/>
                    <w:rFonts w:ascii="Verdana" w:eastAsia="Times New Roman" w:hAnsi="Verdana" w:cs="Times New Roman"/>
                    <w:b/>
                    <w:bCs/>
                    <w:color w:val="000000"/>
                    <w:sz w:val="10"/>
                    <w:szCs w:val="10"/>
                    <w:lang w:val="en-US"/>
                  </w:rPr>
                </w:rPrChange>
              </w:rPr>
            </w:pPr>
            <w:ins w:id="29133" w:author="Hardik Malhotra" w:date="2021-09-30T23:53:00Z">
              <w:r w:rsidRPr="0069225A">
                <w:rPr>
                  <w:rFonts w:ascii="Verdana" w:hAnsi="Verdana" w:cs="Arial"/>
                  <w:b/>
                  <w:bCs/>
                  <w:color w:val="000000"/>
                  <w:sz w:val="10"/>
                  <w:szCs w:val="10"/>
                  <w:rPrChange w:id="29134" w:author="Hardik Malhotra" w:date="2021-09-30T23:53:00Z">
                    <w:rPr>
                      <w:rFonts w:ascii="Arial" w:hAnsi="Arial" w:cs="Arial"/>
                      <w:b/>
                      <w:bCs/>
                      <w:color w:val="000000"/>
                      <w:sz w:val="20"/>
                      <w:szCs w:val="20"/>
                    </w:rPr>
                  </w:rPrChange>
                </w:rPr>
                <w:t>274</w:t>
              </w:r>
            </w:ins>
          </w:p>
        </w:tc>
        <w:tc>
          <w:tcPr>
            <w:tcW w:w="526" w:type="dxa"/>
            <w:tcBorders>
              <w:top w:val="nil"/>
              <w:left w:val="nil"/>
              <w:bottom w:val="single" w:sz="4" w:space="0" w:color="auto"/>
              <w:right w:val="single" w:sz="4" w:space="0" w:color="auto"/>
            </w:tcBorders>
            <w:shd w:val="clear" w:color="000000" w:fill="FFFFFF"/>
            <w:noWrap/>
            <w:vAlign w:val="bottom"/>
            <w:hideMark/>
          </w:tcPr>
          <w:p w14:paraId="73B255DE" w14:textId="1CE86D2B" w:rsidR="0069225A" w:rsidRPr="0069225A" w:rsidRDefault="0069225A" w:rsidP="0069225A">
            <w:pPr>
              <w:spacing w:after="0" w:line="240" w:lineRule="auto"/>
              <w:jc w:val="center"/>
              <w:rPr>
                <w:ins w:id="29135" w:author="Hardik Malhotra" w:date="2021-09-30T23:52:00Z"/>
                <w:rFonts w:ascii="Verdana" w:eastAsia="Times New Roman" w:hAnsi="Verdana" w:cs="Times New Roman"/>
                <w:b/>
                <w:bCs/>
                <w:color w:val="000000"/>
                <w:sz w:val="10"/>
                <w:szCs w:val="10"/>
                <w:lang w:val="en-US"/>
                <w:rPrChange w:id="29136" w:author="Hardik Malhotra" w:date="2021-09-30T23:53:00Z">
                  <w:rPr>
                    <w:ins w:id="29137" w:author="Hardik Malhotra" w:date="2021-09-30T23:52:00Z"/>
                    <w:rFonts w:ascii="Verdana" w:eastAsia="Times New Roman" w:hAnsi="Verdana" w:cs="Times New Roman"/>
                    <w:b/>
                    <w:bCs/>
                    <w:color w:val="000000"/>
                    <w:sz w:val="10"/>
                    <w:szCs w:val="10"/>
                    <w:lang w:val="en-US"/>
                  </w:rPr>
                </w:rPrChange>
              </w:rPr>
            </w:pPr>
            <w:ins w:id="29138" w:author="Hardik Malhotra" w:date="2021-09-30T23:53:00Z">
              <w:r w:rsidRPr="0069225A">
                <w:rPr>
                  <w:rFonts w:ascii="Verdana" w:hAnsi="Verdana" w:cs="Arial"/>
                  <w:b/>
                  <w:bCs/>
                  <w:color w:val="000000"/>
                  <w:sz w:val="10"/>
                  <w:szCs w:val="10"/>
                  <w:rPrChange w:id="29139" w:author="Hardik Malhotra" w:date="2021-09-30T23:53:00Z">
                    <w:rPr>
                      <w:rFonts w:ascii="Arial" w:hAnsi="Arial" w:cs="Arial"/>
                      <w:b/>
                      <w:bCs/>
                      <w:color w:val="000000"/>
                      <w:sz w:val="20"/>
                      <w:szCs w:val="20"/>
                    </w:rPr>
                  </w:rPrChange>
                </w:rPr>
                <w:t>284</w:t>
              </w:r>
            </w:ins>
          </w:p>
        </w:tc>
        <w:tc>
          <w:tcPr>
            <w:tcW w:w="526" w:type="dxa"/>
            <w:tcBorders>
              <w:top w:val="nil"/>
              <w:left w:val="nil"/>
              <w:bottom w:val="single" w:sz="4" w:space="0" w:color="auto"/>
              <w:right w:val="single" w:sz="4" w:space="0" w:color="auto"/>
            </w:tcBorders>
            <w:shd w:val="clear" w:color="000000" w:fill="FFFFFF"/>
            <w:noWrap/>
            <w:vAlign w:val="bottom"/>
            <w:hideMark/>
          </w:tcPr>
          <w:p w14:paraId="1B951478" w14:textId="69EC0F0C" w:rsidR="0069225A" w:rsidRPr="0069225A" w:rsidRDefault="0069225A" w:rsidP="0069225A">
            <w:pPr>
              <w:spacing w:after="0" w:line="240" w:lineRule="auto"/>
              <w:jc w:val="center"/>
              <w:rPr>
                <w:ins w:id="29140" w:author="Hardik Malhotra" w:date="2021-09-30T23:52:00Z"/>
                <w:rFonts w:ascii="Verdana" w:eastAsia="Times New Roman" w:hAnsi="Verdana" w:cs="Times New Roman"/>
                <w:b/>
                <w:bCs/>
                <w:color w:val="000000"/>
                <w:sz w:val="10"/>
                <w:szCs w:val="10"/>
                <w:lang w:val="en-US"/>
                <w:rPrChange w:id="29141" w:author="Hardik Malhotra" w:date="2021-09-30T23:53:00Z">
                  <w:rPr>
                    <w:ins w:id="29142" w:author="Hardik Malhotra" w:date="2021-09-30T23:52:00Z"/>
                    <w:rFonts w:ascii="Verdana" w:eastAsia="Times New Roman" w:hAnsi="Verdana" w:cs="Times New Roman"/>
                    <w:b/>
                    <w:bCs/>
                    <w:color w:val="000000"/>
                    <w:sz w:val="10"/>
                    <w:szCs w:val="10"/>
                    <w:lang w:val="en-US"/>
                  </w:rPr>
                </w:rPrChange>
              </w:rPr>
            </w:pPr>
            <w:ins w:id="29143" w:author="Hardik Malhotra" w:date="2021-09-30T23:53:00Z">
              <w:r w:rsidRPr="0069225A">
                <w:rPr>
                  <w:rFonts w:ascii="Verdana" w:hAnsi="Verdana" w:cs="Arial"/>
                  <w:b/>
                  <w:bCs/>
                  <w:color w:val="000000"/>
                  <w:sz w:val="10"/>
                  <w:szCs w:val="10"/>
                  <w:rPrChange w:id="29144" w:author="Hardik Malhotra" w:date="2021-09-30T23:53:00Z">
                    <w:rPr>
                      <w:rFonts w:ascii="Arial" w:hAnsi="Arial" w:cs="Arial"/>
                      <w:b/>
                      <w:bCs/>
                      <w:color w:val="000000"/>
                      <w:sz w:val="20"/>
                      <w:szCs w:val="20"/>
                    </w:rPr>
                  </w:rPrChange>
                </w:rPr>
                <w:t>292</w:t>
              </w:r>
            </w:ins>
          </w:p>
        </w:tc>
        <w:tc>
          <w:tcPr>
            <w:tcW w:w="526" w:type="dxa"/>
            <w:tcBorders>
              <w:top w:val="nil"/>
              <w:left w:val="nil"/>
              <w:bottom w:val="single" w:sz="4" w:space="0" w:color="auto"/>
              <w:right w:val="single" w:sz="4" w:space="0" w:color="auto"/>
            </w:tcBorders>
            <w:shd w:val="clear" w:color="000000" w:fill="FFFFFF"/>
            <w:noWrap/>
            <w:vAlign w:val="bottom"/>
            <w:hideMark/>
          </w:tcPr>
          <w:p w14:paraId="413F0BF2" w14:textId="4443A856" w:rsidR="0069225A" w:rsidRPr="0069225A" w:rsidRDefault="0069225A" w:rsidP="0069225A">
            <w:pPr>
              <w:spacing w:after="0" w:line="240" w:lineRule="auto"/>
              <w:jc w:val="center"/>
              <w:rPr>
                <w:ins w:id="29145" w:author="Hardik Malhotra" w:date="2021-09-30T23:52:00Z"/>
                <w:rFonts w:ascii="Verdana" w:eastAsia="Times New Roman" w:hAnsi="Verdana" w:cs="Times New Roman"/>
                <w:b/>
                <w:bCs/>
                <w:color w:val="000000"/>
                <w:sz w:val="10"/>
                <w:szCs w:val="10"/>
                <w:lang w:val="en-US"/>
                <w:rPrChange w:id="29146" w:author="Hardik Malhotra" w:date="2021-09-30T23:53:00Z">
                  <w:rPr>
                    <w:ins w:id="29147" w:author="Hardik Malhotra" w:date="2021-09-30T23:52:00Z"/>
                    <w:rFonts w:ascii="Verdana" w:eastAsia="Times New Roman" w:hAnsi="Verdana" w:cs="Times New Roman"/>
                    <w:b/>
                    <w:bCs/>
                    <w:color w:val="000000"/>
                    <w:sz w:val="10"/>
                    <w:szCs w:val="10"/>
                    <w:lang w:val="en-US"/>
                  </w:rPr>
                </w:rPrChange>
              </w:rPr>
            </w:pPr>
            <w:ins w:id="29148" w:author="Hardik Malhotra" w:date="2021-09-30T23:53:00Z">
              <w:r w:rsidRPr="0069225A">
                <w:rPr>
                  <w:rFonts w:ascii="Verdana" w:hAnsi="Verdana" w:cs="Arial"/>
                  <w:b/>
                  <w:bCs/>
                  <w:color w:val="000000"/>
                  <w:sz w:val="10"/>
                  <w:szCs w:val="10"/>
                  <w:rPrChange w:id="29149" w:author="Hardik Malhotra" w:date="2021-09-30T23:53:00Z">
                    <w:rPr>
                      <w:rFonts w:ascii="Arial" w:hAnsi="Arial" w:cs="Arial"/>
                      <w:b/>
                      <w:bCs/>
                      <w:color w:val="000000"/>
                      <w:sz w:val="20"/>
                      <w:szCs w:val="20"/>
                    </w:rPr>
                  </w:rPrChange>
                </w:rPr>
                <w:t>277</w:t>
              </w:r>
            </w:ins>
          </w:p>
        </w:tc>
        <w:tc>
          <w:tcPr>
            <w:tcW w:w="580" w:type="dxa"/>
            <w:tcBorders>
              <w:top w:val="nil"/>
              <w:left w:val="nil"/>
              <w:bottom w:val="single" w:sz="4" w:space="0" w:color="auto"/>
              <w:right w:val="single" w:sz="4" w:space="0" w:color="auto"/>
            </w:tcBorders>
            <w:shd w:val="clear" w:color="000000" w:fill="FFFFFF"/>
            <w:noWrap/>
            <w:vAlign w:val="bottom"/>
            <w:hideMark/>
          </w:tcPr>
          <w:p w14:paraId="2ABA2047" w14:textId="2C368A6E" w:rsidR="0069225A" w:rsidRPr="0069225A" w:rsidRDefault="0069225A" w:rsidP="0069225A">
            <w:pPr>
              <w:spacing w:after="0" w:line="240" w:lineRule="auto"/>
              <w:jc w:val="center"/>
              <w:rPr>
                <w:ins w:id="29150" w:author="Hardik Malhotra" w:date="2021-09-30T23:52:00Z"/>
                <w:rFonts w:ascii="Verdana" w:eastAsia="Times New Roman" w:hAnsi="Verdana" w:cs="Times New Roman"/>
                <w:b/>
                <w:bCs/>
                <w:color w:val="000000"/>
                <w:sz w:val="10"/>
                <w:szCs w:val="10"/>
                <w:lang w:val="en-US"/>
                <w:rPrChange w:id="29151" w:author="Hardik Malhotra" w:date="2021-09-30T23:53:00Z">
                  <w:rPr>
                    <w:ins w:id="29152" w:author="Hardik Malhotra" w:date="2021-09-30T23:52:00Z"/>
                    <w:rFonts w:ascii="Verdana" w:eastAsia="Times New Roman" w:hAnsi="Verdana" w:cs="Times New Roman"/>
                    <w:b/>
                    <w:bCs/>
                    <w:color w:val="000000"/>
                    <w:sz w:val="10"/>
                    <w:szCs w:val="10"/>
                    <w:lang w:val="en-US"/>
                  </w:rPr>
                </w:rPrChange>
              </w:rPr>
            </w:pPr>
            <w:ins w:id="29153" w:author="Hardik Malhotra" w:date="2021-09-30T23:53:00Z">
              <w:r w:rsidRPr="0069225A">
                <w:rPr>
                  <w:rFonts w:ascii="Verdana" w:hAnsi="Verdana" w:cs="Arial"/>
                  <w:b/>
                  <w:bCs/>
                  <w:color w:val="000000"/>
                  <w:sz w:val="10"/>
                  <w:szCs w:val="10"/>
                  <w:rPrChange w:id="29154" w:author="Hardik Malhotra" w:date="2021-09-30T23:53:00Z">
                    <w:rPr>
                      <w:rFonts w:ascii="Arial" w:hAnsi="Arial" w:cs="Arial"/>
                      <w:b/>
                      <w:bCs/>
                      <w:color w:val="000000"/>
                      <w:sz w:val="20"/>
                      <w:szCs w:val="20"/>
                    </w:rPr>
                  </w:rPrChange>
                </w:rPr>
                <w:t>290</w:t>
              </w:r>
            </w:ins>
          </w:p>
        </w:tc>
        <w:tc>
          <w:tcPr>
            <w:tcW w:w="595" w:type="dxa"/>
            <w:tcBorders>
              <w:top w:val="nil"/>
              <w:left w:val="nil"/>
              <w:bottom w:val="single" w:sz="4" w:space="0" w:color="auto"/>
              <w:right w:val="single" w:sz="4" w:space="0" w:color="auto"/>
            </w:tcBorders>
            <w:shd w:val="clear" w:color="000000" w:fill="FFFFFF"/>
            <w:noWrap/>
            <w:vAlign w:val="bottom"/>
            <w:hideMark/>
          </w:tcPr>
          <w:p w14:paraId="417503B5" w14:textId="3B68BBB8" w:rsidR="0069225A" w:rsidRPr="0069225A" w:rsidRDefault="0069225A" w:rsidP="0069225A">
            <w:pPr>
              <w:spacing w:after="0" w:line="240" w:lineRule="auto"/>
              <w:jc w:val="center"/>
              <w:rPr>
                <w:ins w:id="29155" w:author="Hardik Malhotra" w:date="2021-09-30T23:52:00Z"/>
                <w:rFonts w:ascii="Verdana" w:eastAsia="Times New Roman" w:hAnsi="Verdana" w:cs="Times New Roman"/>
                <w:b/>
                <w:bCs/>
                <w:color w:val="000000"/>
                <w:sz w:val="10"/>
                <w:szCs w:val="10"/>
                <w:lang w:val="en-US"/>
                <w:rPrChange w:id="29156" w:author="Hardik Malhotra" w:date="2021-09-30T23:53:00Z">
                  <w:rPr>
                    <w:ins w:id="29157" w:author="Hardik Malhotra" w:date="2021-09-30T23:52:00Z"/>
                    <w:rFonts w:ascii="Verdana" w:eastAsia="Times New Roman" w:hAnsi="Verdana" w:cs="Times New Roman"/>
                    <w:b/>
                    <w:bCs/>
                    <w:color w:val="000000"/>
                    <w:sz w:val="10"/>
                    <w:szCs w:val="10"/>
                    <w:lang w:val="en-US"/>
                  </w:rPr>
                </w:rPrChange>
              </w:rPr>
            </w:pPr>
            <w:ins w:id="29158" w:author="Hardik Malhotra" w:date="2021-09-30T23:53:00Z">
              <w:r w:rsidRPr="0069225A">
                <w:rPr>
                  <w:rFonts w:ascii="Verdana" w:hAnsi="Verdana" w:cs="Arial"/>
                  <w:b/>
                  <w:bCs/>
                  <w:color w:val="000000"/>
                  <w:sz w:val="10"/>
                  <w:szCs w:val="10"/>
                  <w:rPrChange w:id="29159" w:author="Hardik Malhotra" w:date="2021-09-30T23:53:00Z">
                    <w:rPr>
                      <w:rFonts w:ascii="Arial" w:hAnsi="Arial" w:cs="Arial"/>
                      <w:b/>
                      <w:bCs/>
                      <w:color w:val="000000"/>
                      <w:sz w:val="20"/>
                      <w:szCs w:val="20"/>
                    </w:rPr>
                  </w:rPrChange>
                </w:rPr>
                <w:t>271</w:t>
              </w:r>
            </w:ins>
          </w:p>
        </w:tc>
        <w:tc>
          <w:tcPr>
            <w:tcW w:w="577" w:type="dxa"/>
            <w:tcBorders>
              <w:top w:val="nil"/>
              <w:left w:val="nil"/>
              <w:bottom w:val="single" w:sz="4" w:space="0" w:color="auto"/>
              <w:right w:val="single" w:sz="4" w:space="0" w:color="auto"/>
            </w:tcBorders>
            <w:shd w:val="clear" w:color="000000" w:fill="FFFFFF"/>
            <w:noWrap/>
            <w:vAlign w:val="bottom"/>
            <w:hideMark/>
          </w:tcPr>
          <w:p w14:paraId="411C0E45" w14:textId="76FF8509" w:rsidR="0069225A" w:rsidRPr="0069225A" w:rsidRDefault="0069225A" w:rsidP="0069225A">
            <w:pPr>
              <w:spacing w:after="0" w:line="240" w:lineRule="auto"/>
              <w:jc w:val="center"/>
              <w:rPr>
                <w:ins w:id="29160" w:author="Hardik Malhotra" w:date="2021-09-30T23:52:00Z"/>
                <w:rFonts w:ascii="Verdana" w:eastAsia="Times New Roman" w:hAnsi="Verdana" w:cs="Times New Roman"/>
                <w:b/>
                <w:bCs/>
                <w:color w:val="000000"/>
                <w:sz w:val="10"/>
                <w:szCs w:val="10"/>
                <w:lang w:val="en-US"/>
                <w:rPrChange w:id="29161" w:author="Hardik Malhotra" w:date="2021-09-30T23:53:00Z">
                  <w:rPr>
                    <w:ins w:id="29162" w:author="Hardik Malhotra" w:date="2021-09-30T23:52:00Z"/>
                    <w:rFonts w:ascii="Verdana" w:eastAsia="Times New Roman" w:hAnsi="Verdana" w:cs="Times New Roman"/>
                    <w:b/>
                    <w:bCs/>
                    <w:color w:val="000000"/>
                    <w:sz w:val="10"/>
                    <w:szCs w:val="10"/>
                    <w:lang w:val="en-US"/>
                  </w:rPr>
                </w:rPrChange>
              </w:rPr>
            </w:pPr>
            <w:ins w:id="29163" w:author="Hardik Malhotra" w:date="2021-09-30T23:53:00Z">
              <w:r w:rsidRPr="0069225A">
                <w:rPr>
                  <w:rFonts w:ascii="Verdana" w:hAnsi="Verdana" w:cs="Arial"/>
                  <w:b/>
                  <w:bCs/>
                  <w:color w:val="000000"/>
                  <w:sz w:val="10"/>
                  <w:szCs w:val="10"/>
                  <w:rPrChange w:id="29164" w:author="Hardik Malhotra" w:date="2021-09-30T23:53:00Z">
                    <w:rPr>
                      <w:rFonts w:ascii="Arial" w:hAnsi="Arial" w:cs="Arial"/>
                      <w:b/>
                      <w:bCs/>
                      <w:color w:val="000000"/>
                      <w:sz w:val="20"/>
                      <w:szCs w:val="20"/>
                    </w:rPr>
                  </w:rPrChange>
                </w:rPr>
                <w:t>289</w:t>
              </w:r>
            </w:ins>
          </w:p>
        </w:tc>
        <w:tc>
          <w:tcPr>
            <w:tcW w:w="577" w:type="dxa"/>
            <w:tcBorders>
              <w:top w:val="nil"/>
              <w:left w:val="nil"/>
              <w:bottom w:val="single" w:sz="4" w:space="0" w:color="auto"/>
              <w:right w:val="single" w:sz="4" w:space="0" w:color="auto"/>
            </w:tcBorders>
            <w:shd w:val="clear" w:color="000000" w:fill="FFFFFF"/>
            <w:noWrap/>
            <w:vAlign w:val="bottom"/>
            <w:hideMark/>
          </w:tcPr>
          <w:p w14:paraId="6C5C4CE6" w14:textId="5BBE1F58" w:rsidR="0069225A" w:rsidRPr="0069225A" w:rsidRDefault="0069225A" w:rsidP="0069225A">
            <w:pPr>
              <w:spacing w:after="0" w:line="240" w:lineRule="auto"/>
              <w:jc w:val="center"/>
              <w:rPr>
                <w:ins w:id="29165" w:author="Hardik Malhotra" w:date="2021-09-30T23:52:00Z"/>
                <w:rFonts w:ascii="Verdana" w:eastAsia="Times New Roman" w:hAnsi="Verdana" w:cs="Times New Roman"/>
                <w:b/>
                <w:bCs/>
                <w:color w:val="000000"/>
                <w:sz w:val="10"/>
                <w:szCs w:val="10"/>
                <w:lang w:val="en-US"/>
                <w:rPrChange w:id="29166" w:author="Hardik Malhotra" w:date="2021-09-30T23:53:00Z">
                  <w:rPr>
                    <w:ins w:id="29167" w:author="Hardik Malhotra" w:date="2021-09-30T23:52:00Z"/>
                    <w:rFonts w:ascii="Verdana" w:eastAsia="Times New Roman" w:hAnsi="Verdana" w:cs="Times New Roman"/>
                    <w:b/>
                    <w:bCs/>
                    <w:color w:val="000000"/>
                    <w:sz w:val="10"/>
                    <w:szCs w:val="10"/>
                    <w:lang w:val="en-US"/>
                  </w:rPr>
                </w:rPrChange>
              </w:rPr>
            </w:pPr>
            <w:ins w:id="29168" w:author="Hardik Malhotra" w:date="2021-09-30T23:53:00Z">
              <w:r w:rsidRPr="0069225A">
                <w:rPr>
                  <w:rFonts w:ascii="Verdana" w:hAnsi="Verdana" w:cs="Arial"/>
                  <w:b/>
                  <w:bCs/>
                  <w:color w:val="000000"/>
                  <w:sz w:val="10"/>
                  <w:szCs w:val="10"/>
                  <w:rPrChange w:id="29169" w:author="Hardik Malhotra" w:date="2021-09-30T23:53:00Z">
                    <w:rPr>
                      <w:rFonts w:ascii="Arial" w:hAnsi="Arial" w:cs="Arial"/>
                      <w:b/>
                      <w:bCs/>
                      <w:color w:val="000000"/>
                      <w:sz w:val="20"/>
                      <w:szCs w:val="20"/>
                    </w:rPr>
                  </w:rPrChange>
                </w:rPr>
                <w:t>306</w:t>
              </w:r>
            </w:ins>
          </w:p>
        </w:tc>
        <w:tc>
          <w:tcPr>
            <w:tcW w:w="595" w:type="dxa"/>
            <w:tcBorders>
              <w:top w:val="nil"/>
              <w:left w:val="nil"/>
              <w:bottom w:val="single" w:sz="4" w:space="0" w:color="auto"/>
              <w:right w:val="single" w:sz="4" w:space="0" w:color="auto"/>
            </w:tcBorders>
            <w:shd w:val="clear" w:color="000000" w:fill="FFFFFF"/>
            <w:noWrap/>
            <w:vAlign w:val="bottom"/>
            <w:hideMark/>
          </w:tcPr>
          <w:p w14:paraId="2BFEF99C" w14:textId="5B7EA090" w:rsidR="0069225A" w:rsidRPr="0069225A" w:rsidRDefault="0069225A" w:rsidP="0069225A">
            <w:pPr>
              <w:spacing w:after="0" w:line="240" w:lineRule="auto"/>
              <w:jc w:val="center"/>
              <w:rPr>
                <w:ins w:id="29170" w:author="Hardik Malhotra" w:date="2021-09-30T23:52:00Z"/>
                <w:rFonts w:ascii="Verdana" w:eastAsia="Times New Roman" w:hAnsi="Verdana" w:cs="Times New Roman"/>
                <w:b/>
                <w:bCs/>
                <w:color w:val="000000"/>
                <w:sz w:val="10"/>
                <w:szCs w:val="10"/>
                <w:lang w:val="en-US"/>
                <w:rPrChange w:id="29171" w:author="Hardik Malhotra" w:date="2021-09-30T23:53:00Z">
                  <w:rPr>
                    <w:ins w:id="29172" w:author="Hardik Malhotra" w:date="2021-09-30T23:52:00Z"/>
                    <w:rFonts w:ascii="Verdana" w:eastAsia="Times New Roman" w:hAnsi="Verdana" w:cs="Times New Roman"/>
                    <w:b/>
                    <w:bCs/>
                    <w:color w:val="000000"/>
                    <w:sz w:val="10"/>
                    <w:szCs w:val="10"/>
                    <w:lang w:val="en-US"/>
                  </w:rPr>
                </w:rPrChange>
              </w:rPr>
            </w:pPr>
            <w:ins w:id="29173" w:author="Hardik Malhotra" w:date="2021-09-30T23:53:00Z">
              <w:r w:rsidRPr="0069225A">
                <w:rPr>
                  <w:rFonts w:ascii="Verdana" w:hAnsi="Verdana" w:cs="Arial"/>
                  <w:b/>
                  <w:bCs/>
                  <w:color w:val="000000"/>
                  <w:sz w:val="10"/>
                  <w:szCs w:val="10"/>
                  <w:rPrChange w:id="29174" w:author="Hardik Malhotra" w:date="2021-09-30T23:53:00Z">
                    <w:rPr>
                      <w:rFonts w:ascii="Arial" w:hAnsi="Arial" w:cs="Arial"/>
                      <w:b/>
                      <w:bCs/>
                      <w:color w:val="000000"/>
                      <w:sz w:val="20"/>
                      <w:szCs w:val="20"/>
                    </w:rPr>
                  </w:rPrChange>
                </w:rPr>
                <w:t>322</w:t>
              </w:r>
            </w:ins>
          </w:p>
        </w:tc>
        <w:tc>
          <w:tcPr>
            <w:tcW w:w="595" w:type="dxa"/>
            <w:tcBorders>
              <w:top w:val="nil"/>
              <w:left w:val="nil"/>
              <w:bottom w:val="single" w:sz="4" w:space="0" w:color="auto"/>
              <w:right w:val="single" w:sz="4" w:space="0" w:color="auto"/>
            </w:tcBorders>
            <w:shd w:val="clear" w:color="000000" w:fill="FFFFFF"/>
            <w:noWrap/>
            <w:vAlign w:val="bottom"/>
            <w:hideMark/>
          </w:tcPr>
          <w:p w14:paraId="6FBA986E" w14:textId="469C5285" w:rsidR="0069225A" w:rsidRPr="0069225A" w:rsidRDefault="0069225A" w:rsidP="0069225A">
            <w:pPr>
              <w:spacing w:after="0" w:line="240" w:lineRule="auto"/>
              <w:jc w:val="center"/>
              <w:rPr>
                <w:ins w:id="29175" w:author="Hardik Malhotra" w:date="2021-09-30T23:52:00Z"/>
                <w:rFonts w:ascii="Verdana" w:eastAsia="Times New Roman" w:hAnsi="Verdana" w:cs="Times New Roman"/>
                <w:b/>
                <w:bCs/>
                <w:color w:val="000000"/>
                <w:sz w:val="10"/>
                <w:szCs w:val="10"/>
                <w:lang w:val="en-US"/>
                <w:rPrChange w:id="29176" w:author="Hardik Malhotra" w:date="2021-09-30T23:53:00Z">
                  <w:rPr>
                    <w:ins w:id="29177" w:author="Hardik Malhotra" w:date="2021-09-30T23:52:00Z"/>
                    <w:rFonts w:ascii="Verdana" w:eastAsia="Times New Roman" w:hAnsi="Verdana" w:cs="Times New Roman"/>
                    <w:b/>
                    <w:bCs/>
                    <w:color w:val="000000"/>
                    <w:sz w:val="10"/>
                    <w:szCs w:val="10"/>
                    <w:lang w:val="en-US"/>
                  </w:rPr>
                </w:rPrChange>
              </w:rPr>
            </w:pPr>
            <w:ins w:id="29178" w:author="Hardik Malhotra" w:date="2021-09-30T23:53:00Z">
              <w:r w:rsidRPr="0069225A">
                <w:rPr>
                  <w:rFonts w:ascii="Verdana" w:hAnsi="Verdana" w:cs="Arial"/>
                  <w:b/>
                  <w:bCs/>
                  <w:color w:val="000000"/>
                  <w:sz w:val="10"/>
                  <w:szCs w:val="10"/>
                  <w:rPrChange w:id="29179" w:author="Hardik Malhotra" w:date="2021-09-30T23:53:00Z">
                    <w:rPr>
                      <w:rFonts w:ascii="Arial" w:hAnsi="Arial" w:cs="Arial"/>
                      <w:b/>
                      <w:bCs/>
                      <w:color w:val="000000"/>
                      <w:sz w:val="20"/>
                      <w:szCs w:val="20"/>
                    </w:rPr>
                  </w:rPrChange>
                </w:rPr>
                <w:t>337</w:t>
              </w:r>
            </w:ins>
          </w:p>
        </w:tc>
        <w:tc>
          <w:tcPr>
            <w:tcW w:w="595" w:type="dxa"/>
            <w:tcBorders>
              <w:top w:val="nil"/>
              <w:left w:val="nil"/>
              <w:bottom w:val="single" w:sz="4" w:space="0" w:color="auto"/>
              <w:right w:val="single" w:sz="4" w:space="0" w:color="auto"/>
            </w:tcBorders>
            <w:shd w:val="clear" w:color="000000" w:fill="FFFFFF"/>
            <w:noWrap/>
            <w:vAlign w:val="bottom"/>
            <w:hideMark/>
          </w:tcPr>
          <w:p w14:paraId="6476AE18" w14:textId="5A81BF3F" w:rsidR="0069225A" w:rsidRPr="0069225A" w:rsidRDefault="0069225A" w:rsidP="0069225A">
            <w:pPr>
              <w:spacing w:after="0" w:line="240" w:lineRule="auto"/>
              <w:jc w:val="center"/>
              <w:rPr>
                <w:ins w:id="29180" w:author="Hardik Malhotra" w:date="2021-09-30T23:52:00Z"/>
                <w:rFonts w:ascii="Verdana" w:eastAsia="Times New Roman" w:hAnsi="Verdana" w:cs="Times New Roman"/>
                <w:b/>
                <w:bCs/>
                <w:color w:val="000000"/>
                <w:sz w:val="10"/>
                <w:szCs w:val="10"/>
                <w:lang w:val="en-US"/>
                <w:rPrChange w:id="29181" w:author="Hardik Malhotra" w:date="2021-09-30T23:53:00Z">
                  <w:rPr>
                    <w:ins w:id="29182" w:author="Hardik Malhotra" w:date="2021-09-30T23:52:00Z"/>
                    <w:rFonts w:ascii="Verdana" w:eastAsia="Times New Roman" w:hAnsi="Verdana" w:cs="Times New Roman"/>
                    <w:b/>
                    <w:bCs/>
                    <w:color w:val="000000"/>
                    <w:sz w:val="10"/>
                    <w:szCs w:val="10"/>
                    <w:lang w:val="en-US"/>
                  </w:rPr>
                </w:rPrChange>
              </w:rPr>
            </w:pPr>
            <w:ins w:id="29183" w:author="Hardik Malhotra" w:date="2021-09-30T23:53:00Z">
              <w:r w:rsidRPr="0069225A">
                <w:rPr>
                  <w:rFonts w:ascii="Verdana" w:hAnsi="Verdana" w:cs="Arial"/>
                  <w:b/>
                  <w:bCs/>
                  <w:color w:val="000000"/>
                  <w:sz w:val="10"/>
                  <w:szCs w:val="10"/>
                  <w:rPrChange w:id="29184" w:author="Hardik Malhotra" w:date="2021-09-30T23:53:00Z">
                    <w:rPr>
                      <w:rFonts w:ascii="Arial" w:hAnsi="Arial" w:cs="Arial"/>
                      <w:b/>
                      <w:bCs/>
                      <w:color w:val="000000"/>
                      <w:sz w:val="20"/>
                      <w:szCs w:val="20"/>
                    </w:rPr>
                  </w:rPrChange>
                </w:rPr>
                <w:t>352</w:t>
              </w:r>
            </w:ins>
          </w:p>
        </w:tc>
        <w:tc>
          <w:tcPr>
            <w:tcW w:w="595" w:type="dxa"/>
            <w:tcBorders>
              <w:top w:val="nil"/>
              <w:left w:val="nil"/>
              <w:bottom w:val="single" w:sz="4" w:space="0" w:color="auto"/>
              <w:right w:val="single" w:sz="4" w:space="0" w:color="auto"/>
            </w:tcBorders>
            <w:shd w:val="clear" w:color="000000" w:fill="FFFFFF"/>
            <w:noWrap/>
            <w:vAlign w:val="bottom"/>
            <w:hideMark/>
          </w:tcPr>
          <w:p w14:paraId="3801AB8E" w14:textId="1D27FE59" w:rsidR="0069225A" w:rsidRPr="0069225A" w:rsidRDefault="0069225A" w:rsidP="0069225A">
            <w:pPr>
              <w:spacing w:after="0" w:line="240" w:lineRule="auto"/>
              <w:jc w:val="center"/>
              <w:rPr>
                <w:ins w:id="29185" w:author="Hardik Malhotra" w:date="2021-09-30T23:52:00Z"/>
                <w:rFonts w:ascii="Verdana" w:eastAsia="Times New Roman" w:hAnsi="Verdana" w:cs="Times New Roman"/>
                <w:b/>
                <w:bCs/>
                <w:color w:val="000000"/>
                <w:sz w:val="10"/>
                <w:szCs w:val="10"/>
                <w:lang w:val="en-US"/>
                <w:rPrChange w:id="29186" w:author="Hardik Malhotra" w:date="2021-09-30T23:53:00Z">
                  <w:rPr>
                    <w:ins w:id="29187" w:author="Hardik Malhotra" w:date="2021-09-30T23:52:00Z"/>
                    <w:rFonts w:ascii="Verdana" w:eastAsia="Times New Roman" w:hAnsi="Verdana" w:cs="Times New Roman"/>
                    <w:b/>
                    <w:bCs/>
                    <w:color w:val="000000"/>
                    <w:sz w:val="10"/>
                    <w:szCs w:val="10"/>
                    <w:lang w:val="en-US"/>
                  </w:rPr>
                </w:rPrChange>
              </w:rPr>
            </w:pPr>
            <w:ins w:id="29188" w:author="Hardik Malhotra" w:date="2021-09-30T23:53:00Z">
              <w:r w:rsidRPr="0069225A">
                <w:rPr>
                  <w:rFonts w:ascii="Verdana" w:hAnsi="Verdana" w:cs="Arial"/>
                  <w:b/>
                  <w:bCs/>
                  <w:color w:val="000000"/>
                  <w:sz w:val="10"/>
                  <w:szCs w:val="10"/>
                  <w:rPrChange w:id="29189" w:author="Hardik Malhotra" w:date="2021-09-30T23:53:00Z">
                    <w:rPr>
                      <w:rFonts w:ascii="Arial" w:hAnsi="Arial" w:cs="Arial"/>
                      <w:b/>
                      <w:bCs/>
                      <w:color w:val="000000"/>
                      <w:sz w:val="20"/>
                      <w:szCs w:val="20"/>
                    </w:rPr>
                  </w:rPrChange>
                </w:rPr>
                <w:t>367</w:t>
              </w:r>
            </w:ins>
          </w:p>
        </w:tc>
        <w:tc>
          <w:tcPr>
            <w:tcW w:w="595" w:type="dxa"/>
            <w:tcBorders>
              <w:top w:val="nil"/>
              <w:left w:val="nil"/>
              <w:bottom w:val="single" w:sz="4" w:space="0" w:color="auto"/>
              <w:right w:val="single" w:sz="4" w:space="0" w:color="auto"/>
            </w:tcBorders>
            <w:shd w:val="clear" w:color="000000" w:fill="FFFFFF"/>
            <w:noWrap/>
            <w:vAlign w:val="bottom"/>
            <w:hideMark/>
          </w:tcPr>
          <w:p w14:paraId="331F4273" w14:textId="3E7EC2E3" w:rsidR="0069225A" w:rsidRPr="0069225A" w:rsidRDefault="0069225A" w:rsidP="0069225A">
            <w:pPr>
              <w:spacing w:after="0" w:line="240" w:lineRule="auto"/>
              <w:jc w:val="center"/>
              <w:rPr>
                <w:ins w:id="29190" w:author="Hardik Malhotra" w:date="2021-09-30T23:52:00Z"/>
                <w:rFonts w:ascii="Verdana" w:eastAsia="Times New Roman" w:hAnsi="Verdana" w:cs="Times New Roman"/>
                <w:b/>
                <w:bCs/>
                <w:color w:val="000000"/>
                <w:sz w:val="10"/>
                <w:szCs w:val="10"/>
                <w:lang w:val="en-US"/>
                <w:rPrChange w:id="29191" w:author="Hardik Malhotra" w:date="2021-09-30T23:53:00Z">
                  <w:rPr>
                    <w:ins w:id="29192" w:author="Hardik Malhotra" w:date="2021-09-30T23:52:00Z"/>
                    <w:rFonts w:ascii="Verdana" w:eastAsia="Times New Roman" w:hAnsi="Verdana" w:cs="Times New Roman"/>
                    <w:b/>
                    <w:bCs/>
                    <w:color w:val="000000"/>
                    <w:sz w:val="10"/>
                    <w:szCs w:val="10"/>
                    <w:lang w:val="en-US"/>
                  </w:rPr>
                </w:rPrChange>
              </w:rPr>
            </w:pPr>
            <w:ins w:id="29193" w:author="Hardik Malhotra" w:date="2021-09-30T23:53:00Z">
              <w:r w:rsidRPr="0069225A">
                <w:rPr>
                  <w:rFonts w:ascii="Verdana" w:hAnsi="Verdana" w:cs="Arial"/>
                  <w:b/>
                  <w:bCs/>
                  <w:color w:val="000000"/>
                  <w:sz w:val="10"/>
                  <w:szCs w:val="10"/>
                  <w:rPrChange w:id="29194" w:author="Hardik Malhotra" w:date="2021-09-30T23:53:00Z">
                    <w:rPr>
                      <w:rFonts w:ascii="Arial" w:hAnsi="Arial" w:cs="Arial"/>
                      <w:b/>
                      <w:bCs/>
                      <w:color w:val="000000"/>
                      <w:sz w:val="20"/>
                      <w:szCs w:val="20"/>
                    </w:rPr>
                  </w:rPrChange>
                </w:rPr>
                <w:t>382</w:t>
              </w:r>
            </w:ins>
          </w:p>
        </w:tc>
        <w:tc>
          <w:tcPr>
            <w:tcW w:w="595" w:type="dxa"/>
            <w:tcBorders>
              <w:top w:val="nil"/>
              <w:left w:val="nil"/>
              <w:bottom w:val="single" w:sz="4" w:space="0" w:color="auto"/>
              <w:right w:val="single" w:sz="4" w:space="0" w:color="auto"/>
            </w:tcBorders>
            <w:shd w:val="clear" w:color="000000" w:fill="FFFFFF"/>
            <w:noWrap/>
            <w:vAlign w:val="bottom"/>
            <w:hideMark/>
          </w:tcPr>
          <w:p w14:paraId="514503C7" w14:textId="55E76D97" w:rsidR="0069225A" w:rsidRPr="0069225A" w:rsidRDefault="0069225A" w:rsidP="0069225A">
            <w:pPr>
              <w:spacing w:after="0" w:line="240" w:lineRule="auto"/>
              <w:jc w:val="center"/>
              <w:rPr>
                <w:ins w:id="29195" w:author="Hardik Malhotra" w:date="2021-09-30T23:52:00Z"/>
                <w:rFonts w:ascii="Verdana" w:eastAsia="Times New Roman" w:hAnsi="Verdana" w:cs="Times New Roman"/>
                <w:b/>
                <w:bCs/>
                <w:color w:val="000000"/>
                <w:sz w:val="10"/>
                <w:szCs w:val="10"/>
                <w:lang w:val="en-US"/>
                <w:rPrChange w:id="29196" w:author="Hardik Malhotra" w:date="2021-09-30T23:53:00Z">
                  <w:rPr>
                    <w:ins w:id="29197" w:author="Hardik Malhotra" w:date="2021-09-30T23:52:00Z"/>
                    <w:rFonts w:ascii="Verdana" w:eastAsia="Times New Roman" w:hAnsi="Verdana" w:cs="Times New Roman"/>
                    <w:b/>
                    <w:bCs/>
                    <w:color w:val="000000"/>
                    <w:sz w:val="10"/>
                    <w:szCs w:val="10"/>
                    <w:lang w:val="en-US"/>
                  </w:rPr>
                </w:rPrChange>
              </w:rPr>
            </w:pPr>
            <w:ins w:id="29198" w:author="Hardik Malhotra" w:date="2021-09-30T23:53:00Z">
              <w:r w:rsidRPr="0069225A">
                <w:rPr>
                  <w:rFonts w:ascii="Verdana" w:hAnsi="Verdana" w:cs="Arial"/>
                  <w:b/>
                  <w:bCs/>
                  <w:color w:val="000000"/>
                  <w:sz w:val="10"/>
                  <w:szCs w:val="10"/>
                  <w:rPrChange w:id="29199" w:author="Hardik Malhotra" w:date="2021-09-30T23:53:00Z">
                    <w:rPr>
                      <w:rFonts w:ascii="Arial" w:hAnsi="Arial" w:cs="Arial"/>
                      <w:b/>
                      <w:bCs/>
                      <w:color w:val="000000"/>
                      <w:sz w:val="20"/>
                      <w:szCs w:val="20"/>
                    </w:rPr>
                  </w:rPrChange>
                </w:rPr>
                <w:t>396</w:t>
              </w:r>
            </w:ins>
          </w:p>
        </w:tc>
        <w:tc>
          <w:tcPr>
            <w:tcW w:w="595" w:type="dxa"/>
            <w:tcBorders>
              <w:top w:val="nil"/>
              <w:left w:val="nil"/>
              <w:bottom w:val="single" w:sz="4" w:space="0" w:color="auto"/>
              <w:right w:val="single" w:sz="4" w:space="0" w:color="auto"/>
            </w:tcBorders>
            <w:shd w:val="clear" w:color="000000" w:fill="FFFFFF"/>
            <w:noWrap/>
            <w:vAlign w:val="bottom"/>
            <w:hideMark/>
          </w:tcPr>
          <w:p w14:paraId="5FAEC681" w14:textId="6036F896" w:rsidR="0069225A" w:rsidRPr="0069225A" w:rsidRDefault="0069225A" w:rsidP="0069225A">
            <w:pPr>
              <w:spacing w:after="0" w:line="240" w:lineRule="auto"/>
              <w:jc w:val="center"/>
              <w:rPr>
                <w:ins w:id="29200" w:author="Hardik Malhotra" w:date="2021-09-30T23:52:00Z"/>
                <w:rFonts w:ascii="Verdana" w:eastAsia="Times New Roman" w:hAnsi="Verdana" w:cs="Times New Roman"/>
                <w:b/>
                <w:bCs/>
                <w:color w:val="000000"/>
                <w:sz w:val="10"/>
                <w:szCs w:val="10"/>
                <w:lang w:val="en-US"/>
                <w:rPrChange w:id="29201" w:author="Hardik Malhotra" w:date="2021-09-30T23:53:00Z">
                  <w:rPr>
                    <w:ins w:id="29202" w:author="Hardik Malhotra" w:date="2021-09-30T23:52:00Z"/>
                    <w:rFonts w:ascii="Verdana" w:eastAsia="Times New Roman" w:hAnsi="Verdana" w:cs="Times New Roman"/>
                    <w:b/>
                    <w:bCs/>
                    <w:color w:val="000000"/>
                    <w:sz w:val="10"/>
                    <w:szCs w:val="10"/>
                    <w:lang w:val="en-US"/>
                  </w:rPr>
                </w:rPrChange>
              </w:rPr>
            </w:pPr>
            <w:ins w:id="29203" w:author="Hardik Malhotra" w:date="2021-09-30T23:53:00Z">
              <w:r w:rsidRPr="0069225A">
                <w:rPr>
                  <w:rFonts w:ascii="Verdana" w:hAnsi="Verdana" w:cs="Arial"/>
                  <w:b/>
                  <w:bCs/>
                  <w:color w:val="000000"/>
                  <w:sz w:val="10"/>
                  <w:szCs w:val="10"/>
                  <w:rPrChange w:id="29204" w:author="Hardik Malhotra" w:date="2021-09-30T23:53:00Z">
                    <w:rPr>
                      <w:rFonts w:ascii="Arial" w:hAnsi="Arial" w:cs="Arial"/>
                      <w:b/>
                      <w:bCs/>
                      <w:color w:val="000000"/>
                      <w:sz w:val="20"/>
                      <w:szCs w:val="20"/>
                    </w:rPr>
                  </w:rPrChange>
                </w:rPr>
                <w:t>410</w:t>
              </w:r>
            </w:ins>
          </w:p>
        </w:tc>
        <w:tc>
          <w:tcPr>
            <w:tcW w:w="595" w:type="dxa"/>
            <w:tcBorders>
              <w:top w:val="nil"/>
              <w:left w:val="nil"/>
              <w:bottom w:val="single" w:sz="4" w:space="0" w:color="auto"/>
              <w:right w:val="single" w:sz="4" w:space="0" w:color="auto"/>
            </w:tcBorders>
            <w:shd w:val="clear" w:color="000000" w:fill="FFFFFF"/>
            <w:noWrap/>
            <w:vAlign w:val="bottom"/>
            <w:hideMark/>
          </w:tcPr>
          <w:p w14:paraId="4F021B34" w14:textId="625F143B" w:rsidR="0069225A" w:rsidRPr="0069225A" w:rsidRDefault="0069225A" w:rsidP="0069225A">
            <w:pPr>
              <w:spacing w:after="0" w:line="240" w:lineRule="auto"/>
              <w:jc w:val="center"/>
              <w:rPr>
                <w:ins w:id="29205" w:author="Hardik Malhotra" w:date="2021-09-30T23:52:00Z"/>
                <w:rFonts w:ascii="Verdana" w:eastAsia="Times New Roman" w:hAnsi="Verdana" w:cs="Times New Roman"/>
                <w:b/>
                <w:bCs/>
                <w:color w:val="000000"/>
                <w:sz w:val="10"/>
                <w:szCs w:val="10"/>
                <w:lang w:val="en-US"/>
                <w:rPrChange w:id="29206" w:author="Hardik Malhotra" w:date="2021-09-30T23:53:00Z">
                  <w:rPr>
                    <w:ins w:id="29207" w:author="Hardik Malhotra" w:date="2021-09-30T23:52:00Z"/>
                    <w:rFonts w:ascii="Verdana" w:eastAsia="Times New Roman" w:hAnsi="Verdana" w:cs="Times New Roman"/>
                    <w:b/>
                    <w:bCs/>
                    <w:color w:val="000000"/>
                    <w:sz w:val="10"/>
                    <w:szCs w:val="10"/>
                    <w:lang w:val="en-US"/>
                  </w:rPr>
                </w:rPrChange>
              </w:rPr>
            </w:pPr>
            <w:ins w:id="29208" w:author="Hardik Malhotra" w:date="2021-09-30T23:53:00Z">
              <w:r w:rsidRPr="0069225A">
                <w:rPr>
                  <w:rFonts w:ascii="Verdana" w:hAnsi="Verdana" w:cs="Arial"/>
                  <w:b/>
                  <w:bCs/>
                  <w:color w:val="000000"/>
                  <w:sz w:val="10"/>
                  <w:szCs w:val="10"/>
                  <w:rPrChange w:id="29209" w:author="Hardik Malhotra" w:date="2021-09-30T23:53:00Z">
                    <w:rPr>
                      <w:rFonts w:ascii="Arial" w:hAnsi="Arial" w:cs="Arial"/>
                      <w:b/>
                      <w:bCs/>
                      <w:color w:val="000000"/>
                      <w:sz w:val="20"/>
                      <w:szCs w:val="20"/>
                    </w:rPr>
                  </w:rPrChange>
                </w:rPr>
                <w:t>425</w:t>
              </w:r>
            </w:ins>
          </w:p>
        </w:tc>
      </w:tr>
    </w:tbl>
    <w:p w14:paraId="6A02F941" w14:textId="77777777" w:rsidR="0069225A" w:rsidRDefault="0069225A" w:rsidP="00A14586">
      <w:pPr>
        <w:rPr>
          <w:ins w:id="29210" w:author="Neeshu Bhadauriya" w:date="2021-09-27T16:30:00Z"/>
          <w:rFonts w:ascii="Arial" w:eastAsia="Arial" w:hAnsi="Arial" w:cs="Arial"/>
          <w:sz w:val="24"/>
          <w:szCs w:val="24"/>
        </w:rPr>
      </w:pPr>
    </w:p>
    <w:p w14:paraId="296FC49C" w14:textId="2CC60F6C" w:rsidR="00984BAB" w:rsidDel="004A4794" w:rsidRDefault="00984BAB" w:rsidP="00A14586">
      <w:pPr>
        <w:rPr>
          <w:ins w:id="29211" w:author="Neeshu Bhadauriya" w:date="2021-09-27T16:30:00Z"/>
          <w:del w:id="29212" w:author="Ritu Kamra" w:date="2021-09-27T19:33:00Z"/>
          <w:rFonts w:ascii="Arial" w:eastAsia="Arial" w:hAnsi="Arial" w:cs="Arial"/>
          <w:sz w:val="24"/>
          <w:szCs w:val="24"/>
        </w:rPr>
      </w:pPr>
    </w:p>
    <w:p w14:paraId="656B6227" w14:textId="454A6B5D" w:rsidR="00984BAB" w:rsidDel="004A4794" w:rsidRDefault="00984BAB" w:rsidP="00A14586">
      <w:pPr>
        <w:rPr>
          <w:ins w:id="29213" w:author="Neeshu Bhadauriya" w:date="2021-09-27T16:30:00Z"/>
          <w:del w:id="29214" w:author="Ritu Kamra" w:date="2021-09-27T19:33:00Z"/>
          <w:rFonts w:ascii="Arial" w:eastAsia="Arial" w:hAnsi="Arial" w:cs="Arial"/>
          <w:sz w:val="24"/>
          <w:szCs w:val="24"/>
        </w:rPr>
      </w:pPr>
    </w:p>
    <w:p w14:paraId="789C0743" w14:textId="5305B36A" w:rsidR="00984BAB" w:rsidDel="004A4794" w:rsidRDefault="00984BAB" w:rsidP="00A14586">
      <w:pPr>
        <w:rPr>
          <w:ins w:id="29215" w:author="Neeshu Bhadauriya" w:date="2021-09-27T16:30:00Z"/>
          <w:del w:id="29216" w:author="Ritu Kamra" w:date="2021-09-27T19:33:00Z"/>
          <w:rFonts w:ascii="Arial" w:eastAsia="Arial" w:hAnsi="Arial" w:cs="Arial"/>
          <w:sz w:val="24"/>
          <w:szCs w:val="24"/>
        </w:rPr>
      </w:pPr>
    </w:p>
    <w:p w14:paraId="5483C53F" w14:textId="1CC0C12D" w:rsidR="00984BAB" w:rsidDel="004A4794" w:rsidRDefault="00984BAB" w:rsidP="00A14586">
      <w:pPr>
        <w:rPr>
          <w:ins w:id="29217" w:author="Neeshu Bhadauriya" w:date="2021-09-27T16:30:00Z"/>
          <w:del w:id="29218" w:author="Ritu Kamra" w:date="2021-09-27T19:33:00Z"/>
          <w:rFonts w:ascii="Arial" w:eastAsia="Arial" w:hAnsi="Arial" w:cs="Arial"/>
          <w:sz w:val="24"/>
          <w:szCs w:val="24"/>
        </w:rPr>
      </w:pPr>
    </w:p>
    <w:p w14:paraId="5707307E" w14:textId="29BFA2C2" w:rsidR="00984BAB" w:rsidDel="004A4794" w:rsidRDefault="00984BAB" w:rsidP="00A14586">
      <w:pPr>
        <w:rPr>
          <w:ins w:id="29219" w:author="Neeshu Bhadauriya" w:date="2021-09-27T16:30:00Z"/>
          <w:del w:id="29220" w:author="Ritu Kamra" w:date="2021-09-27T19:33:00Z"/>
          <w:rFonts w:ascii="Arial" w:eastAsia="Arial" w:hAnsi="Arial" w:cs="Arial"/>
          <w:sz w:val="24"/>
          <w:szCs w:val="24"/>
        </w:rPr>
      </w:pPr>
    </w:p>
    <w:p w14:paraId="4E99A680" w14:textId="37D3A3ED" w:rsidR="00984BAB" w:rsidDel="004A4794" w:rsidRDefault="00984BAB" w:rsidP="00A14586">
      <w:pPr>
        <w:rPr>
          <w:ins w:id="29221" w:author="Neeshu Bhadauriya" w:date="2021-09-27T16:30:00Z"/>
          <w:del w:id="29222" w:author="Ritu Kamra" w:date="2021-09-27T19:33:00Z"/>
          <w:rFonts w:ascii="Arial" w:eastAsia="Arial" w:hAnsi="Arial" w:cs="Arial"/>
          <w:sz w:val="24"/>
          <w:szCs w:val="24"/>
        </w:rPr>
      </w:pPr>
    </w:p>
    <w:p w14:paraId="3DB9019D" w14:textId="4D447E75" w:rsidR="00984BAB" w:rsidDel="004A4794" w:rsidRDefault="00984BAB" w:rsidP="00A14586">
      <w:pPr>
        <w:rPr>
          <w:ins w:id="29223" w:author="Neeshu Bhadauriya" w:date="2021-09-27T16:30:00Z"/>
          <w:del w:id="29224" w:author="Ritu Kamra" w:date="2021-09-27T19:33:00Z"/>
          <w:rFonts w:ascii="Arial" w:eastAsia="Arial" w:hAnsi="Arial" w:cs="Arial"/>
          <w:sz w:val="24"/>
          <w:szCs w:val="24"/>
        </w:rPr>
      </w:pPr>
    </w:p>
    <w:p w14:paraId="487A2982" w14:textId="57B433A8" w:rsidR="00984BAB" w:rsidDel="004A4794" w:rsidRDefault="00984BAB" w:rsidP="00A14586">
      <w:pPr>
        <w:rPr>
          <w:ins w:id="29225" w:author="Neeshu Bhadauriya" w:date="2021-09-27T16:30:00Z"/>
          <w:del w:id="29226" w:author="Ritu Kamra" w:date="2021-09-27T19:33:00Z"/>
          <w:rFonts w:ascii="Arial" w:eastAsia="Arial" w:hAnsi="Arial" w:cs="Arial"/>
          <w:sz w:val="24"/>
          <w:szCs w:val="24"/>
        </w:rPr>
      </w:pPr>
    </w:p>
    <w:p w14:paraId="08F2181B" w14:textId="372E961D" w:rsidR="00984BAB" w:rsidDel="004A4794" w:rsidRDefault="00984BAB" w:rsidP="00A14586">
      <w:pPr>
        <w:rPr>
          <w:ins w:id="29227" w:author="Neeshu Bhadauriya" w:date="2021-09-27T16:30:00Z"/>
          <w:del w:id="29228" w:author="Ritu Kamra" w:date="2021-09-27T19:33:00Z"/>
          <w:rFonts w:ascii="Arial" w:eastAsia="Arial" w:hAnsi="Arial" w:cs="Arial"/>
          <w:sz w:val="24"/>
          <w:szCs w:val="24"/>
        </w:rPr>
      </w:pPr>
    </w:p>
    <w:p w14:paraId="4BB65D87" w14:textId="1141A776" w:rsidR="00984BAB" w:rsidDel="004A4794" w:rsidRDefault="00984BAB" w:rsidP="00A14586">
      <w:pPr>
        <w:rPr>
          <w:ins w:id="29229" w:author="Neeshu Bhadauriya" w:date="2021-09-27T16:30:00Z"/>
          <w:del w:id="29230" w:author="Ritu Kamra" w:date="2021-09-27T19:33:00Z"/>
          <w:rFonts w:ascii="Arial" w:eastAsia="Arial" w:hAnsi="Arial" w:cs="Arial"/>
          <w:sz w:val="24"/>
          <w:szCs w:val="24"/>
        </w:rPr>
      </w:pPr>
    </w:p>
    <w:p w14:paraId="2F1FB34D" w14:textId="1EC213F0" w:rsidR="00984BAB" w:rsidDel="004A4794" w:rsidRDefault="00984BAB" w:rsidP="00A14586">
      <w:pPr>
        <w:rPr>
          <w:ins w:id="29231" w:author="Neeshu Bhadauriya" w:date="2021-09-27T16:30:00Z"/>
          <w:del w:id="29232" w:author="Ritu Kamra" w:date="2021-09-27T19:33:00Z"/>
          <w:rFonts w:ascii="Arial" w:eastAsia="Arial" w:hAnsi="Arial" w:cs="Arial"/>
          <w:sz w:val="24"/>
          <w:szCs w:val="24"/>
        </w:rPr>
      </w:pPr>
    </w:p>
    <w:p w14:paraId="41FBFA95" w14:textId="1F1FF4AA" w:rsidR="00984BAB" w:rsidRDefault="005858C1" w:rsidP="00A14586">
      <w:pPr>
        <w:rPr>
          <w:rFonts w:ascii="Arial" w:eastAsia="Arial" w:hAnsi="Arial" w:cs="Arial"/>
          <w:sz w:val="24"/>
          <w:szCs w:val="24"/>
        </w:rPr>
      </w:pPr>
      <w:r>
        <w:rPr>
          <w:noProof/>
        </w:rPr>
        <w:pict w14:anchorId="5A1CD4E3">
          <v:shape id="_x0000_s1241" type="#_x0000_t202" style="position:absolute;margin-left:-7.5pt;margin-top:8.1pt;width:516pt;height:23.25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" filled="f" stroked="f">
            <v:textbox>
              <w:txbxContent>
                <w:p w14:paraId="24FE2F0D" w14:textId="726060A7" w:rsidR="00326B72" w:rsidRPr="00326B72" w:rsidRDefault="00984BAB" w:rsidP="00326B72">
                  <w:pPr>
                    <w:spacing w:line="360" w:lineRule="auto"/>
                    <w:textAlignment w:val="baseline"/>
                    <w:rPr>
                      <w:rFonts w:ascii="Arial" w:eastAsia="Arial" w:hAnsi="Arial"/>
                      <w:b/>
                      <w:bCs/>
                      <w:sz w:val="28"/>
                      <w:szCs w:val="28"/>
                    </w:rPr>
                  </w:pPr>
                  <w:ins w:id="29233" w:author="Neeshu Bhadauriya" w:date="2021-09-27T16:26:00Z">
                    <w:r w:rsidRPr="005858C1">
                      <w:rPr>
                        <w:rFonts w:ascii="Verdana" w:eastAsia="Verdana" w:hAnsi="Verdana" w:cs="Verdana"/>
                        <w:b/>
                        <w:bCs/>
                        <w:color w:val="0F0E0E"/>
                        <w:kern w:val="24"/>
                        <w:sz w:val="20"/>
                        <w:szCs w:val="20"/>
                        <w:lang w:val="en-US"/>
                      </w:rPr>
                      <w:t xml:space="preserve">3.2.6.5. </w:t>
                    </w:r>
                  </w:ins>
                  <w:del w:id="29234" w:author="Neeshu Bhadauriya" w:date="2021-09-27T16:26:00Z">
                    <w:r w:rsidR="00326B72" w:rsidRPr="005858C1" w:rsidDel="00984BAB">
                      <w:rPr>
                        <w:rFonts w:ascii="Verdana" w:eastAsia="Verdana" w:hAnsi="Verdana" w:cs="Verdana"/>
                        <w:b/>
                        <w:bCs/>
                        <w:color w:val="0F0E0E"/>
                        <w:kern w:val="24"/>
                        <w:sz w:val="20"/>
                        <w:szCs w:val="20"/>
                        <w:lang w:val="en-US"/>
                      </w:rPr>
                      <w:delText xml:space="preserve">3.2.5.3. </w:delText>
                    </w:r>
                  </w:del>
                  <w:r w:rsidR="00326B72" w:rsidRPr="005858C1">
                    <w:rPr>
                      <w:rFonts w:ascii="Verdana" w:eastAsia="Verdana" w:hAnsi="Verdana" w:cs="Verdana"/>
                      <w:b/>
                      <w:bCs/>
                      <w:color w:val="0F0E0E"/>
                      <w:kern w:val="24"/>
                      <w:sz w:val="20"/>
                      <w:szCs w:val="20"/>
                      <w:lang w:val="en-US"/>
                    </w:rPr>
                    <w:t>Demand By Sales Channel</w:t>
                  </w:r>
                  <w:r w:rsidR="00326B72">
                    <w:rPr>
                      <w:rFonts w:ascii="Arial" w:eastAsia="Arial" w:hAnsi="Arial"/>
                      <w:b/>
                      <w:bCs/>
                      <w:sz w:val="24"/>
                      <w:szCs w:val="24"/>
                    </w:rPr>
                    <w:t xml:space="preserve"> </w:t>
                  </w:r>
                </w:p>
              </w:txbxContent>
            </v:textbox>
            <w10:wrap anchorx="margin"/>
          </v:shape>
        </w:pict>
      </w:r>
    </w:p>
    <w:p w14:paraId="06454F35" w14:textId="67F1E688" w:rsidR="009F5EE3" w:rsidRDefault="005858C1" w:rsidP="00A14586">
      <w:pPr>
        <w:tabs>
          <w:tab w:val="left" w:pos="1275"/>
        </w:tabs>
        <w:rPr>
          <w:rFonts w:ascii="Arial" w:eastAsia="Arial" w:hAnsi="Arial" w:cs="Arial"/>
          <w:sz w:val="24"/>
          <w:szCs w:val="24"/>
        </w:rPr>
      </w:pPr>
      <w:r>
        <w:rPr>
          <w:noProof/>
        </w:rPr>
        <w:lastRenderedPageBreak/>
        <w:pict w14:anchorId="49A8B343">
          <v:shape id="_x0000_s1240" type="#_x0000_t202" style="position:absolute;margin-left:-.75pt;margin-top:16.95pt;width:510pt;height:40.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" filled="f" stroked="f">
            <v:textbox>
              <w:txbxContent>
                <w:p w14:paraId="7FD02DB5" w14:textId="5C765CBF" w:rsidR="00A14586" w:rsidRPr="005858C1" w:rsidRDefault="00A14586" w:rsidP="00A14586">
                  <w:pPr>
                    <w:spacing w:line="360" w:lineRule="auto"/>
                    <w:textAlignment w:val="baseline"/>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 xml:space="preserve">Figure </w:t>
                  </w:r>
                  <w:ins w:id="29235" w:author="Ritu Kamra" w:date="2021-09-27T18:59:00Z">
                    <w:r w:rsidR="006E36F2" w:rsidRPr="005858C1">
                      <w:rPr>
                        <w:rFonts w:ascii="Verdana" w:eastAsia="Verdana" w:hAnsi="Verdana" w:cs="Verdana"/>
                        <w:b/>
                        <w:bCs/>
                        <w:color w:val="0F0E0E"/>
                        <w:kern w:val="24"/>
                        <w:sz w:val="20"/>
                        <w:szCs w:val="20"/>
                        <w:lang w:val="en-US"/>
                      </w:rPr>
                      <w:t>60</w:t>
                    </w:r>
                  </w:ins>
                  <w:del w:id="29236" w:author="Ritu Kamra" w:date="2021-09-27T17:21:00Z">
                    <w:r w:rsidRPr="005858C1" w:rsidDel="00C854D0">
                      <w:rPr>
                        <w:rFonts w:ascii="Verdana" w:eastAsia="Verdana" w:hAnsi="Verdana" w:cs="Verdana"/>
                        <w:b/>
                        <w:bCs/>
                        <w:color w:val="0F0E0E"/>
                        <w:kern w:val="24"/>
                        <w:sz w:val="20"/>
                        <w:szCs w:val="20"/>
                        <w:lang w:val="en-US"/>
                      </w:rPr>
                      <w:delText>43</w:delText>
                    </w:r>
                  </w:del>
                  <w:r w:rsidRPr="005858C1">
                    <w:rPr>
                      <w:rFonts w:ascii="Verdana" w:eastAsia="Verdana" w:hAnsi="Verdana" w:cs="Verdana"/>
                      <w:b/>
                      <w:bCs/>
                      <w:color w:val="0F0E0E"/>
                      <w:kern w:val="24"/>
                      <w:sz w:val="20"/>
                      <w:szCs w:val="20"/>
                      <w:lang w:val="en-US"/>
                    </w:rPr>
                    <w:t xml:space="preserve">: Middle East &amp; Africa </w:t>
                  </w:r>
                  <w:r w:rsidR="00F615C8" w:rsidRPr="005858C1">
                    <w:rPr>
                      <w:rFonts w:ascii="Verdana" w:eastAsia="Verdana" w:hAnsi="Verdana" w:cs="Verdana"/>
                      <w:b/>
                      <w:bCs/>
                      <w:color w:val="0F0E0E"/>
                      <w:kern w:val="24"/>
                      <w:sz w:val="20"/>
                      <w:szCs w:val="20"/>
                      <w:lang w:val="en-US"/>
                    </w:rPr>
                    <w:t>Epoxy Resin</w:t>
                  </w:r>
                  <w:r w:rsidRPr="005858C1">
                    <w:rPr>
                      <w:rFonts w:ascii="Verdana" w:eastAsia="Verdana" w:hAnsi="Verdana" w:cs="Verdana"/>
                      <w:b/>
                      <w:bCs/>
                      <w:color w:val="0F0E0E"/>
                      <w:kern w:val="24"/>
                      <w:sz w:val="20"/>
                      <w:szCs w:val="20"/>
                      <w:lang w:val="en-US"/>
                    </w:rPr>
                    <w:t xml:space="preserve"> </w:t>
                  </w:r>
                  <w:ins w:id="29237" w:author="Ritu Kamra" w:date="2021-09-27T20:41:00Z">
                    <w:r w:rsidR="00D02970" w:rsidRPr="005858C1">
                      <w:rPr>
                        <w:rFonts w:ascii="Verdana" w:eastAsia="Verdana" w:hAnsi="Verdana" w:cs="Verdana"/>
                        <w:b/>
                        <w:bCs/>
                        <w:color w:val="0F0E0E"/>
                        <w:kern w:val="24"/>
                        <w:sz w:val="20"/>
                        <w:szCs w:val="20"/>
                        <w:lang w:val="en-US"/>
                      </w:rPr>
                      <w:t>Demand</w:t>
                    </w:r>
                  </w:ins>
                  <w:del w:id="29238" w:author="Ritu Kamra" w:date="2021-09-27T20:41:00Z">
                    <w:r w:rsidRPr="005858C1" w:rsidDel="00D02970">
                      <w:rPr>
                        <w:rFonts w:ascii="Verdana" w:eastAsia="Verdana" w:hAnsi="Verdana" w:cs="Verdana"/>
                        <w:b/>
                        <w:bCs/>
                        <w:color w:val="0F0E0E"/>
                        <w:kern w:val="24"/>
                        <w:sz w:val="20"/>
                        <w:szCs w:val="20"/>
                        <w:lang w:val="en-US"/>
                      </w:rPr>
                      <w:delText>Market Share</w:delText>
                    </w:r>
                  </w:del>
                  <w:r w:rsidRPr="005858C1">
                    <w:rPr>
                      <w:rFonts w:ascii="Verdana" w:eastAsia="Verdana" w:hAnsi="Verdana" w:cs="Verdana"/>
                      <w:b/>
                      <w:bCs/>
                      <w:color w:val="0F0E0E"/>
                      <w:kern w:val="24"/>
                      <w:sz w:val="20"/>
                      <w:szCs w:val="20"/>
                      <w:lang w:val="en-US"/>
                    </w:rPr>
                    <w:t>, By Sales Channel, By Volume, 2015–2030F</w:t>
                  </w:r>
                </w:p>
              </w:txbxContent>
            </v:textbox>
            <w10:wrap anchorx="margin"/>
          </v:shape>
        </w:pict>
      </w:r>
    </w:p>
    <w:p w14:paraId="390A1B6A" w14:textId="6502A6CF" w:rsidR="00A14586" w:rsidRDefault="005858C1" w:rsidP="00A14586">
      <w:pPr>
        <w:tabs>
          <w:tab w:val="left" w:pos="1275"/>
        </w:tabs>
        <w:rPr>
          <w:ins w:id="29239" w:author="Hardik Malhotra" w:date="2021-09-30T23:54:00Z"/>
          <w:rFonts w:ascii="Arial" w:eastAsia="Arial" w:hAnsi="Arial" w:cs="Arial"/>
          <w:sz w:val="24"/>
          <w:szCs w:val="24"/>
        </w:rPr>
      </w:pPr>
      <w:r>
        <w:rPr>
          <w:noProof/>
        </w:rPr>
        <w:pict w14:anchorId="15B53D70">
          <v:shape id="_x0000_s1239" type="#_x0000_t202" style="position:absolute;margin-left:280.5pt;margin-top:192.7pt;width:203.8pt;height:17.25pt;z-index:2521221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" filled="f" stroked="f">
            <v:textbox>
              <w:txbxContent>
                <w:p w14:paraId="62B8BEAE" w14:textId="77777777" w:rsidR="009F5EE3" w:rsidRPr="004644A7" w:rsidRDefault="009F5EE3" w:rsidP="009F5EE3">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v:textbox>
            <w10:wrap anchorx="margin"/>
          </v:shape>
        </w:pict>
      </w:r>
      <w:ins w:id="29240" w:author="Neeshu Bhadauriya" w:date="2021-09-27T16:26:00Z">
        <w:r w:rsidR="00984BAB" w:rsidRPr="00433AAB">
          <w:rPr>
            <w:rFonts w:ascii="Arial" w:eastAsia="Arial" w:hAnsi="Arial" w:cs="Arial"/>
            <w:noProof/>
            <w:sz w:val="24"/>
            <w:szCs w:val="24"/>
          </w:rPr>
          <w:drawing>
            <wp:inline distT="0" distB="0" distL="0" distR="0" wp14:anchorId="4B7400CD" wp14:editId="1BD5F5D4">
              <wp:extent cx="6353175" cy="2200275"/>
              <wp:effectExtent l="0" t="0" r="0" b="0"/>
              <wp:docPr id="2075" name="Chart 2075">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ins>
    </w:p>
    <w:p w14:paraId="5B2C72B9" w14:textId="77777777" w:rsidR="0069225A" w:rsidRDefault="0069225A" w:rsidP="00A14586">
      <w:pPr>
        <w:tabs>
          <w:tab w:val="left" w:pos="1275"/>
        </w:tabs>
        <w:rPr>
          <w:ins w:id="29241" w:author="Hardik Malhotra" w:date="2021-09-30T23:53:00Z"/>
          <w:rFonts w:ascii="Arial" w:eastAsia="Arial" w:hAnsi="Arial" w:cs="Arial"/>
          <w:sz w:val="24"/>
          <w:szCs w:val="24"/>
        </w:rPr>
      </w:pPr>
    </w:p>
    <w:tbl>
      <w:tblPr>
        <w:tblW w:w="10373" w:type="dxa"/>
        <w:tblInd w:w="-185" w:type="dxa"/>
        <w:tblLook w:val="04A0" w:firstRow="1" w:lastRow="0" w:firstColumn="1" w:lastColumn="0" w:noHBand="0" w:noVBand="1"/>
      </w:tblPr>
      <w:tblGrid>
        <w:gridCol w:w="2698"/>
        <w:gridCol w:w="1231"/>
        <w:gridCol w:w="1231"/>
        <w:gridCol w:w="1231"/>
        <w:gridCol w:w="1231"/>
        <w:gridCol w:w="1358"/>
        <w:gridCol w:w="1393"/>
      </w:tblGrid>
      <w:tr w:rsidR="0069225A" w:rsidRPr="00257590" w14:paraId="749A0B55" w14:textId="77777777" w:rsidTr="00092529">
        <w:trPr>
          <w:trHeight w:val="277"/>
          <w:ins w:id="29242" w:author="Hardik Malhotra" w:date="2021-09-30T23:54:00Z"/>
        </w:trPr>
        <w:tc>
          <w:tcPr>
            <w:tcW w:w="2698"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1728B925" w14:textId="77777777" w:rsidR="0069225A" w:rsidRPr="00257590" w:rsidRDefault="0069225A" w:rsidP="00092529">
            <w:pPr>
              <w:spacing w:after="0" w:line="240" w:lineRule="auto"/>
              <w:jc w:val="center"/>
              <w:rPr>
                <w:ins w:id="29243" w:author="Hardik Malhotra" w:date="2021-09-30T23:54:00Z"/>
                <w:rFonts w:ascii="Verdana" w:eastAsia="Times New Roman" w:hAnsi="Verdana" w:cs="Arial"/>
                <w:b/>
                <w:bCs/>
                <w:color w:val="FFFFFF" w:themeColor="background1"/>
                <w:sz w:val="10"/>
                <w:szCs w:val="10"/>
                <w:lang w:val="en-US"/>
              </w:rPr>
            </w:pPr>
            <w:ins w:id="29244" w:author="Hardik Malhotra" w:date="2021-09-30T23:54:00Z">
              <w:r w:rsidRPr="00257590">
                <w:rPr>
                  <w:rFonts w:ascii="Verdana" w:eastAsia="Times New Roman" w:hAnsi="Verdana" w:cs="Arial"/>
                  <w:b/>
                  <w:bCs/>
                  <w:color w:val="FFFFFF" w:themeColor="background1"/>
                  <w:sz w:val="10"/>
                  <w:szCs w:val="10"/>
                  <w:lang w:val="en-US"/>
                </w:rPr>
                <w:t xml:space="preserve">Demand by </w:t>
              </w:r>
              <w:r>
                <w:rPr>
                  <w:rFonts w:ascii="Verdana" w:eastAsia="Times New Roman" w:hAnsi="Verdana" w:cs="Arial"/>
                  <w:b/>
                  <w:bCs/>
                  <w:color w:val="FFFFFF" w:themeColor="background1"/>
                  <w:sz w:val="10"/>
                  <w:szCs w:val="10"/>
                  <w:lang w:val="en-US"/>
                </w:rPr>
                <w:t>Sales Channel</w:t>
              </w:r>
            </w:ins>
          </w:p>
        </w:tc>
        <w:tc>
          <w:tcPr>
            <w:tcW w:w="1231" w:type="dxa"/>
            <w:tcBorders>
              <w:top w:val="single" w:sz="4" w:space="0" w:color="auto"/>
              <w:left w:val="nil"/>
              <w:bottom w:val="single" w:sz="4" w:space="0" w:color="auto"/>
              <w:right w:val="single" w:sz="4" w:space="0" w:color="auto"/>
            </w:tcBorders>
            <w:shd w:val="clear" w:color="auto" w:fill="C00000"/>
            <w:noWrap/>
            <w:vAlign w:val="center"/>
            <w:hideMark/>
          </w:tcPr>
          <w:p w14:paraId="10536C94" w14:textId="77777777" w:rsidR="0069225A" w:rsidRPr="00257590" w:rsidRDefault="0069225A" w:rsidP="00092529">
            <w:pPr>
              <w:spacing w:after="0" w:line="480" w:lineRule="auto"/>
              <w:jc w:val="center"/>
              <w:rPr>
                <w:ins w:id="29245" w:author="Hardik Malhotra" w:date="2021-09-30T23:54:00Z"/>
                <w:rFonts w:ascii="Verdana" w:eastAsia="Times New Roman" w:hAnsi="Verdana" w:cs="Arial"/>
                <w:b/>
                <w:bCs/>
                <w:color w:val="FFFFFF" w:themeColor="background1"/>
                <w:sz w:val="10"/>
                <w:szCs w:val="10"/>
                <w:lang w:val="en-US"/>
              </w:rPr>
            </w:pPr>
            <w:ins w:id="29246" w:author="Hardik Malhotra" w:date="2021-09-30T23:54:00Z">
              <w:r w:rsidRPr="00257590">
                <w:rPr>
                  <w:rFonts w:ascii="Verdana" w:eastAsia="Times New Roman" w:hAnsi="Verdana" w:cs="Arial"/>
                  <w:b/>
                  <w:bCs/>
                  <w:color w:val="FFFFFF" w:themeColor="background1"/>
                  <w:sz w:val="10"/>
                  <w:szCs w:val="10"/>
                  <w:lang w:val="en-US"/>
                </w:rPr>
                <w:t>2015</w:t>
              </w:r>
            </w:ins>
          </w:p>
        </w:tc>
        <w:tc>
          <w:tcPr>
            <w:tcW w:w="1231" w:type="dxa"/>
            <w:tcBorders>
              <w:top w:val="single" w:sz="4" w:space="0" w:color="auto"/>
              <w:left w:val="nil"/>
              <w:bottom w:val="single" w:sz="4" w:space="0" w:color="auto"/>
              <w:right w:val="single" w:sz="4" w:space="0" w:color="auto"/>
            </w:tcBorders>
            <w:shd w:val="clear" w:color="auto" w:fill="C00000"/>
            <w:noWrap/>
            <w:vAlign w:val="center"/>
            <w:hideMark/>
          </w:tcPr>
          <w:p w14:paraId="6B791CB7" w14:textId="77777777" w:rsidR="0069225A" w:rsidRPr="00257590" w:rsidRDefault="0069225A" w:rsidP="00092529">
            <w:pPr>
              <w:spacing w:after="0" w:line="480" w:lineRule="auto"/>
              <w:jc w:val="center"/>
              <w:rPr>
                <w:ins w:id="29247" w:author="Hardik Malhotra" w:date="2021-09-30T23:54:00Z"/>
                <w:rFonts w:ascii="Verdana" w:eastAsia="Times New Roman" w:hAnsi="Verdana" w:cs="Arial"/>
                <w:b/>
                <w:bCs/>
                <w:color w:val="FFFFFF" w:themeColor="background1"/>
                <w:sz w:val="10"/>
                <w:szCs w:val="10"/>
                <w:lang w:val="en-US"/>
              </w:rPr>
            </w:pPr>
            <w:ins w:id="29248" w:author="Hardik Malhotra" w:date="2021-09-30T23:54:00Z">
              <w:r w:rsidRPr="00257590">
                <w:rPr>
                  <w:rFonts w:ascii="Verdana" w:eastAsia="Times New Roman" w:hAnsi="Verdana" w:cs="Arial"/>
                  <w:b/>
                  <w:bCs/>
                  <w:color w:val="FFFFFF" w:themeColor="background1"/>
                  <w:sz w:val="10"/>
                  <w:szCs w:val="10"/>
                  <w:lang w:val="en-US"/>
                </w:rPr>
                <w:t>2016</w:t>
              </w:r>
            </w:ins>
          </w:p>
        </w:tc>
        <w:tc>
          <w:tcPr>
            <w:tcW w:w="1231" w:type="dxa"/>
            <w:tcBorders>
              <w:top w:val="single" w:sz="4" w:space="0" w:color="auto"/>
              <w:left w:val="nil"/>
              <w:bottom w:val="single" w:sz="4" w:space="0" w:color="auto"/>
              <w:right w:val="single" w:sz="4" w:space="0" w:color="auto"/>
            </w:tcBorders>
            <w:shd w:val="clear" w:color="auto" w:fill="C00000"/>
            <w:noWrap/>
            <w:vAlign w:val="bottom"/>
            <w:hideMark/>
          </w:tcPr>
          <w:p w14:paraId="204F861A" w14:textId="77777777" w:rsidR="0069225A" w:rsidRPr="00257590" w:rsidRDefault="0069225A" w:rsidP="00092529">
            <w:pPr>
              <w:spacing w:after="0" w:line="480" w:lineRule="auto"/>
              <w:jc w:val="center"/>
              <w:rPr>
                <w:ins w:id="29249" w:author="Hardik Malhotra" w:date="2021-09-30T23:54:00Z"/>
                <w:rFonts w:ascii="Verdana" w:eastAsia="Times New Roman" w:hAnsi="Verdana" w:cs="Arial"/>
                <w:b/>
                <w:bCs/>
                <w:color w:val="FFFFFF" w:themeColor="background1"/>
                <w:sz w:val="10"/>
                <w:szCs w:val="10"/>
                <w:lang w:val="en-US"/>
              </w:rPr>
            </w:pPr>
            <w:ins w:id="29250" w:author="Hardik Malhotra" w:date="2021-09-30T23:54:00Z">
              <w:r w:rsidRPr="00257590">
                <w:rPr>
                  <w:rFonts w:ascii="Verdana" w:eastAsia="Times New Roman" w:hAnsi="Verdana" w:cs="Arial"/>
                  <w:b/>
                  <w:bCs/>
                  <w:color w:val="FFFFFF" w:themeColor="background1"/>
                  <w:sz w:val="10"/>
                  <w:szCs w:val="10"/>
                  <w:lang w:val="en-US"/>
                </w:rPr>
                <w:t>2017</w:t>
              </w:r>
            </w:ins>
          </w:p>
        </w:tc>
        <w:tc>
          <w:tcPr>
            <w:tcW w:w="1231" w:type="dxa"/>
            <w:tcBorders>
              <w:top w:val="single" w:sz="4" w:space="0" w:color="auto"/>
              <w:left w:val="nil"/>
              <w:bottom w:val="single" w:sz="4" w:space="0" w:color="auto"/>
              <w:right w:val="single" w:sz="4" w:space="0" w:color="auto"/>
            </w:tcBorders>
            <w:shd w:val="clear" w:color="auto" w:fill="C00000"/>
            <w:noWrap/>
            <w:vAlign w:val="bottom"/>
            <w:hideMark/>
          </w:tcPr>
          <w:p w14:paraId="25D86365" w14:textId="77777777" w:rsidR="0069225A" w:rsidRPr="00257590" w:rsidRDefault="0069225A" w:rsidP="00092529">
            <w:pPr>
              <w:spacing w:after="0" w:line="480" w:lineRule="auto"/>
              <w:jc w:val="center"/>
              <w:rPr>
                <w:ins w:id="29251" w:author="Hardik Malhotra" w:date="2021-09-30T23:54:00Z"/>
                <w:rFonts w:ascii="Verdana" w:eastAsia="Times New Roman" w:hAnsi="Verdana" w:cs="Arial"/>
                <w:b/>
                <w:bCs/>
                <w:color w:val="FFFFFF" w:themeColor="background1"/>
                <w:sz w:val="10"/>
                <w:szCs w:val="10"/>
                <w:lang w:val="en-US"/>
              </w:rPr>
            </w:pPr>
            <w:ins w:id="29252" w:author="Hardik Malhotra" w:date="2021-09-30T23:54:00Z">
              <w:r w:rsidRPr="00257590">
                <w:rPr>
                  <w:rFonts w:ascii="Verdana" w:eastAsia="Times New Roman" w:hAnsi="Verdana" w:cs="Arial"/>
                  <w:b/>
                  <w:bCs/>
                  <w:color w:val="FFFFFF" w:themeColor="background1"/>
                  <w:sz w:val="10"/>
                  <w:szCs w:val="10"/>
                  <w:lang w:val="en-US"/>
                </w:rPr>
                <w:t>2018</w:t>
              </w:r>
            </w:ins>
          </w:p>
        </w:tc>
        <w:tc>
          <w:tcPr>
            <w:tcW w:w="1358" w:type="dxa"/>
            <w:tcBorders>
              <w:top w:val="single" w:sz="4" w:space="0" w:color="auto"/>
              <w:left w:val="nil"/>
              <w:bottom w:val="single" w:sz="4" w:space="0" w:color="auto"/>
              <w:right w:val="single" w:sz="4" w:space="0" w:color="auto"/>
            </w:tcBorders>
            <w:shd w:val="clear" w:color="auto" w:fill="C00000"/>
            <w:noWrap/>
            <w:vAlign w:val="bottom"/>
            <w:hideMark/>
          </w:tcPr>
          <w:p w14:paraId="7969EC42" w14:textId="77777777" w:rsidR="0069225A" w:rsidRPr="00257590" w:rsidRDefault="0069225A" w:rsidP="00092529">
            <w:pPr>
              <w:spacing w:after="0" w:line="480" w:lineRule="auto"/>
              <w:jc w:val="center"/>
              <w:rPr>
                <w:ins w:id="29253" w:author="Hardik Malhotra" w:date="2021-09-30T23:54:00Z"/>
                <w:rFonts w:ascii="Verdana" w:eastAsia="Times New Roman" w:hAnsi="Verdana" w:cs="Arial"/>
                <w:b/>
                <w:bCs/>
                <w:color w:val="FFFFFF" w:themeColor="background1"/>
                <w:sz w:val="10"/>
                <w:szCs w:val="10"/>
                <w:lang w:val="en-US"/>
              </w:rPr>
            </w:pPr>
            <w:ins w:id="29254" w:author="Hardik Malhotra" w:date="2021-09-30T23:54:00Z">
              <w:r w:rsidRPr="00257590">
                <w:rPr>
                  <w:rFonts w:ascii="Verdana" w:eastAsia="Times New Roman" w:hAnsi="Verdana" w:cs="Arial"/>
                  <w:b/>
                  <w:bCs/>
                  <w:color w:val="FFFFFF" w:themeColor="background1"/>
                  <w:sz w:val="10"/>
                  <w:szCs w:val="10"/>
                  <w:lang w:val="en-US"/>
                </w:rPr>
                <w:t>2019</w:t>
              </w:r>
            </w:ins>
          </w:p>
        </w:tc>
        <w:tc>
          <w:tcPr>
            <w:tcW w:w="1393" w:type="dxa"/>
            <w:tcBorders>
              <w:top w:val="single" w:sz="4" w:space="0" w:color="auto"/>
              <w:left w:val="nil"/>
              <w:bottom w:val="single" w:sz="4" w:space="0" w:color="auto"/>
              <w:right w:val="single" w:sz="4" w:space="0" w:color="auto"/>
            </w:tcBorders>
            <w:shd w:val="clear" w:color="auto" w:fill="C00000"/>
            <w:noWrap/>
            <w:vAlign w:val="bottom"/>
            <w:hideMark/>
          </w:tcPr>
          <w:p w14:paraId="6F99A69F" w14:textId="77777777" w:rsidR="0069225A" w:rsidRPr="00257590" w:rsidRDefault="0069225A" w:rsidP="00092529">
            <w:pPr>
              <w:spacing w:after="0" w:line="480" w:lineRule="auto"/>
              <w:jc w:val="center"/>
              <w:rPr>
                <w:ins w:id="29255" w:author="Hardik Malhotra" w:date="2021-09-30T23:54:00Z"/>
                <w:rFonts w:ascii="Verdana" w:eastAsia="Times New Roman" w:hAnsi="Verdana" w:cs="Arial"/>
                <w:b/>
                <w:bCs/>
                <w:color w:val="FFFFFF" w:themeColor="background1"/>
                <w:sz w:val="10"/>
                <w:szCs w:val="10"/>
                <w:lang w:val="en-US"/>
              </w:rPr>
            </w:pPr>
            <w:ins w:id="29256" w:author="Hardik Malhotra" w:date="2021-09-30T23:54:00Z">
              <w:r w:rsidRPr="00257590">
                <w:rPr>
                  <w:rFonts w:ascii="Verdana" w:eastAsia="Times New Roman" w:hAnsi="Verdana" w:cs="Arial"/>
                  <w:b/>
                  <w:bCs/>
                  <w:color w:val="FFFFFF" w:themeColor="background1"/>
                  <w:sz w:val="10"/>
                  <w:szCs w:val="10"/>
                  <w:lang w:val="en-US"/>
                </w:rPr>
                <w:t>2020</w:t>
              </w:r>
            </w:ins>
          </w:p>
        </w:tc>
      </w:tr>
      <w:tr w:rsidR="0069225A" w:rsidRPr="00257590" w14:paraId="1011BEC5" w14:textId="77777777" w:rsidTr="00092529">
        <w:trPr>
          <w:trHeight w:val="326"/>
          <w:ins w:id="29257" w:author="Hardik Malhotra" w:date="2021-09-30T23:54:00Z"/>
        </w:trPr>
        <w:tc>
          <w:tcPr>
            <w:tcW w:w="2698" w:type="dxa"/>
            <w:tcBorders>
              <w:top w:val="nil"/>
              <w:left w:val="single" w:sz="4" w:space="0" w:color="auto"/>
              <w:bottom w:val="single" w:sz="4" w:space="0" w:color="auto"/>
              <w:right w:val="single" w:sz="4" w:space="0" w:color="auto"/>
            </w:tcBorders>
            <w:shd w:val="clear" w:color="000000" w:fill="FFFFFF"/>
            <w:noWrap/>
            <w:vAlign w:val="bottom"/>
            <w:hideMark/>
          </w:tcPr>
          <w:p w14:paraId="54B1B988" w14:textId="77777777" w:rsidR="0069225A" w:rsidRPr="00257590" w:rsidRDefault="0069225A" w:rsidP="0069225A">
            <w:pPr>
              <w:spacing w:after="0" w:line="240" w:lineRule="auto"/>
              <w:rPr>
                <w:ins w:id="29258" w:author="Hardik Malhotra" w:date="2021-09-30T23:54:00Z"/>
                <w:rFonts w:ascii="Verdana" w:eastAsia="Times New Roman" w:hAnsi="Verdana" w:cs="Times New Roman"/>
                <w:color w:val="000000"/>
                <w:sz w:val="10"/>
                <w:szCs w:val="10"/>
                <w:lang w:val="en-US"/>
              </w:rPr>
            </w:pPr>
            <w:ins w:id="29259" w:author="Hardik Malhotra" w:date="2021-09-30T23:54:00Z">
              <w:r w:rsidRPr="00257590">
                <w:rPr>
                  <w:rFonts w:ascii="Verdana" w:hAnsi="Verdana" w:cs="Arial"/>
                  <w:color w:val="000000"/>
                  <w:sz w:val="10"/>
                  <w:szCs w:val="10"/>
                </w:rPr>
                <w:t>Direct Company Sale</w:t>
              </w:r>
            </w:ins>
          </w:p>
        </w:tc>
        <w:tc>
          <w:tcPr>
            <w:tcW w:w="1231" w:type="dxa"/>
            <w:tcBorders>
              <w:top w:val="nil"/>
              <w:left w:val="nil"/>
              <w:bottom w:val="single" w:sz="4" w:space="0" w:color="auto"/>
              <w:right w:val="single" w:sz="4" w:space="0" w:color="auto"/>
            </w:tcBorders>
            <w:shd w:val="clear" w:color="000000" w:fill="FFFFFF"/>
            <w:noWrap/>
            <w:vAlign w:val="bottom"/>
            <w:hideMark/>
          </w:tcPr>
          <w:p w14:paraId="412787C6" w14:textId="3614C63D" w:rsidR="0069225A" w:rsidRPr="0069225A" w:rsidRDefault="0069225A" w:rsidP="0069225A">
            <w:pPr>
              <w:spacing w:after="0" w:line="240" w:lineRule="auto"/>
              <w:jc w:val="center"/>
              <w:rPr>
                <w:ins w:id="29260" w:author="Hardik Malhotra" w:date="2021-09-30T23:54:00Z"/>
                <w:rFonts w:ascii="Verdana" w:eastAsia="Times New Roman" w:hAnsi="Verdana" w:cs="Times New Roman"/>
                <w:color w:val="000000"/>
                <w:sz w:val="10"/>
                <w:szCs w:val="10"/>
                <w:lang w:val="en-US"/>
                <w:rPrChange w:id="29261" w:author="Hardik Malhotra" w:date="2021-09-30T23:54:00Z">
                  <w:rPr>
                    <w:ins w:id="29262" w:author="Hardik Malhotra" w:date="2021-09-30T23:54:00Z"/>
                    <w:rFonts w:ascii="Verdana" w:eastAsia="Times New Roman" w:hAnsi="Verdana" w:cs="Times New Roman"/>
                    <w:color w:val="000000"/>
                    <w:sz w:val="10"/>
                    <w:szCs w:val="10"/>
                    <w:lang w:val="en-US"/>
                  </w:rPr>
                </w:rPrChange>
              </w:rPr>
            </w:pPr>
            <w:ins w:id="29263" w:author="Hardik Malhotra" w:date="2021-09-30T23:54:00Z">
              <w:r w:rsidRPr="0069225A">
                <w:rPr>
                  <w:rFonts w:ascii="Verdana" w:hAnsi="Verdana" w:cs="Arial"/>
                  <w:color w:val="000000"/>
                  <w:sz w:val="10"/>
                  <w:szCs w:val="10"/>
                  <w:rPrChange w:id="29264" w:author="Hardik Malhotra" w:date="2021-09-30T23:54:00Z">
                    <w:rPr>
                      <w:rFonts w:ascii="Arial" w:hAnsi="Arial" w:cs="Arial"/>
                      <w:color w:val="000000"/>
                      <w:sz w:val="20"/>
                      <w:szCs w:val="20"/>
                    </w:rPr>
                  </w:rPrChange>
                </w:rPr>
                <w:t>130</w:t>
              </w:r>
            </w:ins>
          </w:p>
        </w:tc>
        <w:tc>
          <w:tcPr>
            <w:tcW w:w="1231" w:type="dxa"/>
            <w:tcBorders>
              <w:top w:val="nil"/>
              <w:left w:val="nil"/>
              <w:bottom w:val="single" w:sz="4" w:space="0" w:color="auto"/>
              <w:right w:val="single" w:sz="4" w:space="0" w:color="auto"/>
            </w:tcBorders>
            <w:shd w:val="clear" w:color="000000" w:fill="FFFFFF"/>
            <w:noWrap/>
            <w:vAlign w:val="bottom"/>
            <w:hideMark/>
          </w:tcPr>
          <w:p w14:paraId="249089F4" w14:textId="37FFDE6E" w:rsidR="0069225A" w:rsidRPr="0069225A" w:rsidRDefault="0069225A" w:rsidP="0069225A">
            <w:pPr>
              <w:spacing w:after="0" w:line="240" w:lineRule="auto"/>
              <w:jc w:val="center"/>
              <w:rPr>
                <w:ins w:id="29265" w:author="Hardik Malhotra" w:date="2021-09-30T23:54:00Z"/>
                <w:rFonts w:ascii="Verdana" w:eastAsia="Times New Roman" w:hAnsi="Verdana" w:cs="Times New Roman"/>
                <w:color w:val="000000"/>
                <w:sz w:val="10"/>
                <w:szCs w:val="10"/>
                <w:lang w:val="en-US"/>
                <w:rPrChange w:id="29266" w:author="Hardik Malhotra" w:date="2021-09-30T23:54:00Z">
                  <w:rPr>
                    <w:ins w:id="29267" w:author="Hardik Malhotra" w:date="2021-09-30T23:54:00Z"/>
                    <w:rFonts w:ascii="Verdana" w:eastAsia="Times New Roman" w:hAnsi="Verdana" w:cs="Times New Roman"/>
                    <w:color w:val="000000"/>
                    <w:sz w:val="10"/>
                    <w:szCs w:val="10"/>
                    <w:lang w:val="en-US"/>
                  </w:rPr>
                </w:rPrChange>
              </w:rPr>
            </w:pPr>
            <w:ins w:id="29268" w:author="Hardik Malhotra" w:date="2021-09-30T23:54:00Z">
              <w:r w:rsidRPr="0069225A">
                <w:rPr>
                  <w:rFonts w:ascii="Verdana" w:hAnsi="Verdana" w:cs="Arial"/>
                  <w:color w:val="000000"/>
                  <w:sz w:val="10"/>
                  <w:szCs w:val="10"/>
                  <w:rPrChange w:id="29269" w:author="Hardik Malhotra" w:date="2021-09-30T23:54:00Z">
                    <w:rPr>
                      <w:rFonts w:ascii="Arial" w:hAnsi="Arial" w:cs="Arial"/>
                      <w:color w:val="000000"/>
                      <w:sz w:val="20"/>
                      <w:szCs w:val="20"/>
                    </w:rPr>
                  </w:rPrChange>
                </w:rPr>
                <w:t>135</w:t>
              </w:r>
            </w:ins>
          </w:p>
        </w:tc>
        <w:tc>
          <w:tcPr>
            <w:tcW w:w="1231" w:type="dxa"/>
            <w:tcBorders>
              <w:top w:val="nil"/>
              <w:left w:val="nil"/>
              <w:bottom w:val="single" w:sz="4" w:space="0" w:color="auto"/>
              <w:right w:val="single" w:sz="4" w:space="0" w:color="auto"/>
            </w:tcBorders>
            <w:shd w:val="clear" w:color="000000" w:fill="FFFFFF"/>
            <w:noWrap/>
            <w:vAlign w:val="bottom"/>
            <w:hideMark/>
          </w:tcPr>
          <w:p w14:paraId="58091301" w14:textId="4D48BB28" w:rsidR="0069225A" w:rsidRPr="0069225A" w:rsidRDefault="0069225A" w:rsidP="0069225A">
            <w:pPr>
              <w:spacing w:after="0" w:line="240" w:lineRule="auto"/>
              <w:jc w:val="center"/>
              <w:rPr>
                <w:ins w:id="29270" w:author="Hardik Malhotra" w:date="2021-09-30T23:54:00Z"/>
                <w:rFonts w:ascii="Verdana" w:eastAsia="Times New Roman" w:hAnsi="Verdana" w:cs="Times New Roman"/>
                <w:color w:val="000000"/>
                <w:sz w:val="10"/>
                <w:szCs w:val="10"/>
                <w:lang w:val="en-US"/>
                <w:rPrChange w:id="29271" w:author="Hardik Malhotra" w:date="2021-09-30T23:54:00Z">
                  <w:rPr>
                    <w:ins w:id="29272" w:author="Hardik Malhotra" w:date="2021-09-30T23:54:00Z"/>
                    <w:rFonts w:ascii="Verdana" w:eastAsia="Times New Roman" w:hAnsi="Verdana" w:cs="Times New Roman"/>
                    <w:color w:val="000000"/>
                    <w:sz w:val="10"/>
                    <w:szCs w:val="10"/>
                    <w:lang w:val="en-US"/>
                  </w:rPr>
                </w:rPrChange>
              </w:rPr>
            </w:pPr>
            <w:ins w:id="29273" w:author="Hardik Malhotra" w:date="2021-09-30T23:54:00Z">
              <w:r w:rsidRPr="0069225A">
                <w:rPr>
                  <w:rFonts w:ascii="Verdana" w:hAnsi="Verdana" w:cs="Arial"/>
                  <w:color w:val="000000"/>
                  <w:sz w:val="10"/>
                  <w:szCs w:val="10"/>
                  <w:rPrChange w:id="29274" w:author="Hardik Malhotra" w:date="2021-09-30T23:54:00Z">
                    <w:rPr>
                      <w:rFonts w:ascii="Arial" w:hAnsi="Arial" w:cs="Arial"/>
                      <w:color w:val="000000"/>
                      <w:sz w:val="20"/>
                      <w:szCs w:val="20"/>
                    </w:rPr>
                  </w:rPrChange>
                </w:rPr>
                <w:t>140</w:t>
              </w:r>
            </w:ins>
          </w:p>
        </w:tc>
        <w:tc>
          <w:tcPr>
            <w:tcW w:w="1231" w:type="dxa"/>
            <w:tcBorders>
              <w:top w:val="nil"/>
              <w:left w:val="nil"/>
              <w:bottom w:val="single" w:sz="4" w:space="0" w:color="auto"/>
              <w:right w:val="single" w:sz="4" w:space="0" w:color="auto"/>
            </w:tcBorders>
            <w:shd w:val="clear" w:color="000000" w:fill="FFFFFF"/>
            <w:noWrap/>
            <w:vAlign w:val="bottom"/>
            <w:hideMark/>
          </w:tcPr>
          <w:p w14:paraId="6F2B047F" w14:textId="2391C926" w:rsidR="0069225A" w:rsidRPr="0069225A" w:rsidRDefault="0069225A" w:rsidP="0069225A">
            <w:pPr>
              <w:spacing w:after="0" w:line="240" w:lineRule="auto"/>
              <w:jc w:val="center"/>
              <w:rPr>
                <w:ins w:id="29275" w:author="Hardik Malhotra" w:date="2021-09-30T23:54:00Z"/>
                <w:rFonts w:ascii="Verdana" w:eastAsia="Times New Roman" w:hAnsi="Verdana" w:cs="Times New Roman"/>
                <w:color w:val="000000"/>
                <w:sz w:val="10"/>
                <w:szCs w:val="10"/>
                <w:lang w:val="en-US"/>
                <w:rPrChange w:id="29276" w:author="Hardik Malhotra" w:date="2021-09-30T23:54:00Z">
                  <w:rPr>
                    <w:ins w:id="29277" w:author="Hardik Malhotra" w:date="2021-09-30T23:54:00Z"/>
                    <w:rFonts w:ascii="Verdana" w:eastAsia="Times New Roman" w:hAnsi="Verdana" w:cs="Times New Roman"/>
                    <w:color w:val="000000"/>
                    <w:sz w:val="10"/>
                    <w:szCs w:val="10"/>
                    <w:lang w:val="en-US"/>
                  </w:rPr>
                </w:rPrChange>
              </w:rPr>
            </w:pPr>
            <w:ins w:id="29278" w:author="Hardik Malhotra" w:date="2021-09-30T23:54:00Z">
              <w:r w:rsidRPr="0069225A">
                <w:rPr>
                  <w:rFonts w:ascii="Verdana" w:hAnsi="Verdana" w:cs="Arial"/>
                  <w:color w:val="000000"/>
                  <w:sz w:val="10"/>
                  <w:szCs w:val="10"/>
                  <w:rPrChange w:id="29279" w:author="Hardik Malhotra" w:date="2021-09-30T23:54:00Z">
                    <w:rPr>
                      <w:rFonts w:ascii="Arial" w:hAnsi="Arial" w:cs="Arial"/>
                      <w:color w:val="000000"/>
                      <w:sz w:val="20"/>
                      <w:szCs w:val="20"/>
                    </w:rPr>
                  </w:rPrChange>
                </w:rPr>
                <w:t>132</w:t>
              </w:r>
            </w:ins>
          </w:p>
        </w:tc>
        <w:tc>
          <w:tcPr>
            <w:tcW w:w="1358" w:type="dxa"/>
            <w:tcBorders>
              <w:top w:val="nil"/>
              <w:left w:val="nil"/>
              <w:bottom w:val="single" w:sz="4" w:space="0" w:color="auto"/>
              <w:right w:val="single" w:sz="4" w:space="0" w:color="auto"/>
            </w:tcBorders>
            <w:shd w:val="clear" w:color="000000" w:fill="FFFFFF"/>
            <w:noWrap/>
            <w:vAlign w:val="bottom"/>
            <w:hideMark/>
          </w:tcPr>
          <w:p w14:paraId="605874FF" w14:textId="357CF157" w:rsidR="0069225A" w:rsidRPr="0069225A" w:rsidRDefault="0069225A" w:rsidP="0069225A">
            <w:pPr>
              <w:spacing w:after="0" w:line="240" w:lineRule="auto"/>
              <w:jc w:val="center"/>
              <w:rPr>
                <w:ins w:id="29280" w:author="Hardik Malhotra" w:date="2021-09-30T23:54:00Z"/>
                <w:rFonts w:ascii="Verdana" w:eastAsia="Times New Roman" w:hAnsi="Verdana" w:cs="Times New Roman"/>
                <w:color w:val="000000"/>
                <w:sz w:val="10"/>
                <w:szCs w:val="10"/>
                <w:lang w:val="en-US"/>
                <w:rPrChange w:id="29281" w:author="Hardik Malhotra" w:date="2021-09-30T23:54:00Z">
                  <w:rPr>
                    <w:ins w:id="29282" w:author="Hardik Malhotra" w:date="2021-09-30T23:54:00Z"/>
                    <w:rFonts w:ascii="Verdana" w:eastAsia="Times New Roman" w:hAnsi="Verdana" w:cs="Times New Roman"/>
                    <w:color w:val="000000"/>
                    <w:sz w:val="10"/>
                    <w:szCs w:val="10"/>
                    <w:lang w:val="en-US"/>
                  </w:rPr>
                </w:rPrChange>
              </w:rPr>
            </w:pPr>
            <w:ins w:id="29283" w:author="Hardik Malhotra" w:date="2021-09-30T23:54:00Z">
              <w:r w:rsidRPr="0069225A">
                <w:rPr>
                  <w:rFonts w:ascii="Verdana" w:hAnsi="Verdana" w:cs="Arial"/>
                  <w:color w:val="000000"/>
                  <w:sz w:val="10"/>
                  <w:szCs w:val="10"/>
                  <w:rPrChange w:id="29284" w:author="Hardik Malhotra" w:date="2021-09-30T23:54:00Z">
                    <w:rPr>
                      <w:rFonts w:ascii="Arial" w:hAnsi="Arial" w:cs="Arial"/>
                      <w:color w:val="000000"/>
                      <w:sz w:val="20"/>
                      <w:szCs w:val="20"/>
                    </w:rPr>
                  </w:rPrChange>
                </w:rPr>
                <w:t>137</w:t>
              </w:r>
            </w:ins>
          </w:p>
        </w:tc>
        <w:tc>
          <w:tcPr>
            <w:tcW w:w="1393" w:type="dxa"/>
            <w:tcBorders>
              <w:top w:val="nil"/>
              <w:left w:val="nil"/>
              <w:bottom w:val="single" w:sz="4" w:space="0" w:color="auto"/>
              <w:right w:val="single" w:sz="4" w:space="0" w:color="auto"/>
            </w:tcBorders>
            <w:shd w:val="clear" w:color="000000" w:fill="FFFFFF"/>
            <w:noWrap/>
            <w:vAlign w:val="bottom"/>
            <w:hideMark/>
          </w:tcPr>
          <w:p w14:paraId="3C8D3407" w14:textId="577154C2" w:rsidR="0069225A" w:rsidRPr="0069225A" w:rsidRDefault="0069225A" w:rsidP="0069225A">
            <w:pPr>
              <w:spacing w:after="0" w:line="240" w:lineRule="auto"/>
              <w:jc w:val="center"/>
              <w:rPr>
                <w:ins w:id="29285" w:author="Hardik Malhotra" w:date="2021-09-30T23:54:00Z"/>
                <w:rFonts w:ascii="Verdana" w:eastAsia="Times New Roman" w:hAnsi="Verdana" w:cs="Times New Roman"/>
                <w:color w:val="000000"/>
                <w:sz w:val="10"/>
                <w:szCs w:val="10"/>
                <w:lang w:val="en-US"/>
                <w:rPrChange w:id="29286" w:author="Hardik Malhotra" w:date="2021-09-30T23:54:00Z">
                  <w:rPr>
                    <w:ins w:id="29287" w:author="Hardik Malhotra" w:date="2021-09-30T23:54:00Z"/>
                    <w:rFonts w:ascii="Verdana" w:eastAsia="Times New Roman" w:hAnsi="Verdana" w:cs="Times New Roman"/>
                    <w:color w:val="000000"/>
                    <w:sz w:val="10"/>
                    <w:szCs w:val="10"/>
                    <w:lang w:val="en-US"/>
                  </w:rPr>
                </w:rPrChange>
              </w:rPr>
            </w:pPr>
            <w:ins w:id="29288" w:author="Hardik Malhotra" w:date="2021-09-30T23:54:00Z">
              <w:r w:rsidRPr="0069225A">
                <w:rPr>
                  <w:rFonts w:ascii="Verdana" w:hAnsi="Verdana" w:cs="Arial"/>
                  <w:color w:val="000000"/>
                  <w:sz w:val="10"/>
                  <w:szCs w:val="10"/>
                  <w:rPrChange w:id="29289" w:author="Hardik Malhotra" w:date="2021-09-30T23:54:00Z">
                    <w:rPr>
                      <w:rFonts w:ascii="Arial" w:hAnsi="Arial" w:cs="Arial"/>
                      <w:color w:val="000000"/>
                      <w:sz w:val="20"/>
                      <w:szCs w:val="20"/>
                    </w:rPr>
                  </w:rPrChange>
                </w:rPr>
                <w:t>128</w:t>
              </w:r>
            </w:ins>
          </w:p>
        </w:tc>
      </w:tr>
      <w:tr w:rsidR="0069225A" w:rsidRPr="00257590" w14:paraId="05D09966" w14:textId="77777777" w:rsidTr="00092529">
        <w:trPr>
          <w:trHeight w:val="326"/>
          <w:ins w:id="29290" w:author="Hardik Malhotra" w:date="2021-09-30T23:54:00Z"/>
        </w:trPr>
        <w:tc>
          <w:tcPr>
            <w:tcW w:w="2698" w:type="dxa"/>
            <w:tcBorders>
              <w:top w:val="nil"/>
              <w:left w:val="single" w:sz="4" w:space="0" w:color="auto"/>
              <w:bottom w:val="single" w:sz="4" w:space="0" w:color="auto"/>
              <w:right w:val="single" w:sz="4" w:space="0" w:color="auto"/>
            </w:tcBorders>
            <w:shd w:val="clear" w:color="000000" w:fill="FFFFFF"/>
            <w:noWrap/>
            <w:vAlign w:val="bottom"/>
            <w:hideMark/>
          </w:tcPr>
          <w:p w14:paraId="13D05752" w14:textId="77777777" w:rsidR="0069225A" w:rsidRPr="00257590" w:rsidRDefault="0069225A" w:rsidP="0069225A">
            <w:pPr>
              <w:spacing w:after="0" w:line="240" w:lineRule="auto"/>
              <w:rPr>
                <w:ins w:id="29291" w:author="Hardik Malhotra" w:date="2021-09-30T23:54:00Z"/>
                <w:rFonts w:ascii="Verdana" w:eastAsia="Times New Roman" w:hAnsi="Verdana" w:cs="Times New Roman"/>
                <w:color w:val="000000"/>
                <w:sz w:val="10"/>
                <w:szCs w:val="10"/>
                <w:lang w:val="en-US"/>
              </w:rPr>
            </w:pPr>
            <w:ins w:id="29292" w:author="Hardik Malhotra" w:date="2021-09-30T23:54:00Z">
              <w:r w:rsidRPr="00257590">
                <w:rPr>
                  <w:rFonts w:ascii="Verdana" w:hAnsi="Verdana" w:cs="Arial"/>
                  <w:color w:val="000000"/>
                  <w:sz w:val="10"/>
                  <w:szCs w:val="10"/>
                </w:rPr>
                <w:t>Indirect</w:t>
              </w:r>
            </w:ins>
          </w:p>
        </w:tc>
        <w:tc>
          <w:tcPr>
            <w:tcW w:w="1231" w:type="dxa"/>
            <w:tcBorders>
              <w:top w:val="nil"/>
              <w:left w:val="nil"/>
              <w:bottom w:val="single" w:sz="4" w:space="0" w:color="auto"/>
              <w:right w:val="single" w:sz="4" w:space="0" w:color="auto"/>
            </w:tcBorders>
            <w:shd w:val="clear" w:color="000000" w:fill="FFFFFF"/>
            <w:noWrap/>
            <w:vAlign w:val="bottom"/>
            <w:hideMark/>
          </w:tcPr>
          <w:p w14:paraId="3AB2B0C4" w14:textId="31AB217A" w:rsidR="0069225A" w:rsidRPr="0069225A" w:rsidRDefault="0069225A" w:rsidP="0069225A">
            <w:pPr>
              <w:spacing w:after="0" w:line="240" w:lineRule="auto"/>
              <w:jc w:val="center"/>
              <w:rPr>
                <w:ins w:id="29293" w:author="Hardik Malhotra" w:date="2021-09-30T23:54:00Z"/>
                <w:rFonts w:ascii="Verdana" w:eastAsia="Times New Roman" w:hAnsi="Verdana" w:cs="Times New Roman"/>
                <w:color w:val="000000"/>
                <w:sz w:val="10"/>
                <w:szCs w:val="10"/>
                <w:lang w:val="en-US"/>
                <w:rPrChange w:id="29294" w:author="Hardik Malhotra" w:date="2021-09-30T23:54:00Z">
                  <w:rPr>
                    <w:ins w:id="29295" w:author="Hardik Malhotra" w:date="2021-09-30T23:54:00Z"/>
                    <w:rFonts w:ascii="Verdana" w:eastAsia="Times New Roman" w:hAnsi="Verdana" w:cs="Times New Roman"/>
                    <w:color w:val="000000"/>
                    <w:sz w:val="10"/>
                    <w:szCs w:val="10"/>
                    <w:lang w:val="en-US"/>
                  </w:rPr>
                </w:rPrChange>
              </w:rPr>
            </w:pPr>
            <w:ins w:id="29296" w:author="Hardik Malhotra" w:date="2021-09-30T23:54:00Z">
              <w:r w:rsidRPr="0069225A">
                <w:rPr>
                  <w:rFonts w:ascii="Verdana" w:hAnsi="Verdana" w:cs="Arial"/>
                  <w:color w:val="000000"/>
                  <w:sz w:val="10"/>
                  <w:szCs w:val="10"/>
                  <w:rPrChange w:id="29297" w:author="Hardik Malhotra" w:date="2021-09-30T23:54:00Z">
                    <w:rPr>
                      <w:rFonts w:ascii="Arial" w:hAnsi="Arial" w:cs="Arial"/>
                      <w:color w:val="000000"/>
                      <w:sz w:val="20"/>
                      <w:szCs w:val="20"/>
                    </w:rPr>
                  </w:rPrChange>
                </w:rPr>
                <w:t>144</w:t>
              </w:r>
            </w:ins>
          </w:p>
        </w:tc>
        <w:tc>
          <w:tcPr>
            <w:tcW w:w="1231" w:type="dxa"/>
            <w:tcBorders>
              <w:top w:val="nil"/>
              <w:left w:val="nil"/>
              <w:bottom w:val="single" w:sz="4" w:space="0" w:color="auto"/>
              <w:right w:val="single" w:sz="4" w:space="0" w:color="auto"/>
            </w:tcBorders>
            <w:shd w:val="clear" w:color="000000" w:fill="FFFFFF"/>
            <w:noWrap/>
            <w:vAlign w:val="bottom"/>
            <w:hideMark/>
          </w:tcPr>
          <w:p w14:paraId="74343015" w14:textId="0A0B7ADD" w:rsidR="0069225A" w:rsidRPr="0069225A" w:rsidRDefault="0069225A" w:rsidP="0069225A">
            <w:pPr>
              <w:spacing w:after="0" w:line="240" w:lineRule="auto"/>
              <w:jc w:val="center"/>
              <w:rPr>
                <w:ins w:id="29298" w:author="Hardik Malhotra" w:date="2021-09-30T23:54:00Z"/>
                <w:rFonts w:ascii="Verdana" w:eastAsia="Times New Roman" w:hAnsi="Verdana" w:cs="Times New Roman"/>
                <w:color w:val="000000"/>
                <w:sz w:val="10"/>
                <w:szCs w:val="10"/>
                <w:lang w:val="en-US"/>
                <w:rPrChange w:id="29299" w:author="Hardik Malhotra" w:date="2021-09-30T23:54:00Z">
                  <w:rPr>
                    <w:ins w:id="29300" w:author="Hardik Malhotra" w:date="2021-09-30T23:54:00Z"/>
                    <w:rFonts w:ascii="Verdana" w:eastAsia="Times New Roman" w:hAnsi="Verdana" w:cs="Times New Roman"/>
                    <w:color w:val="000000"/>
                    <w:sz w:val="10"/>
                    <w:szCs w:val="10"/>
                    <w:lang w:val="en-US"/>
                  </w:rPr>
                </w:rPrChange>
              </w:rPr>
            </w:pPr>
            <w:ins w:id="29301" w:author="Hardik Malhotra" w:date="2021-09-30T23:54:00Z">
              <w:r w:rsidRPr="0069225A">
                <w:rPr>
                  <w:rFonts w:ascii="Verdana" w:hAnsi="Verdana" w:cs="Arial"/>
                  <w:color w:val="000000"/>
                  <w:sz w:val="10"/>
                  <w:szCs w:val="10"/>
                  <w:rPrChange w:id="29302" w:author="Hardik Malhotra" w:date="2021-09-30T23:54:00Z">
                    <w:rPr>
                      <w:rFonts w:ascii="Arial" w:hAnsi="Arial" w:cs="Arial"/>
                      <w:color w:val="000000"/>
                      <w:sz w:val="20"/>
                      <w:szCs w:val="20"/>
                    </w:rPr>
                  </w:rPrChange>
                </w:rPr>
                <w:t>149</w:t>
              </w:r>
            </w:ins>
          </w:p>
        </w:tc>
        <w:tc>
          <w:tcPr>
            <w:tcW w:w="1231" w:type="dxa"/>
            <w:tcBorders>
              <w:top w:val="nil"/>
              <w:left w:val="nil"/>
              <w:bottom w:val="single" w:sz="4" w:space="0" w:color="auto"/>
              <w:right w:val="single" w:sz="4" w:space="0" w:color="auto"/>
            </w:tcBorders>
            <w:shd w:val="clear" w:color="000000" w:fill="FFFFFF"/>
            <w:noWrap/>
            <w:vAlign w:val="bottom"/>
            <w:hideMark/>
          </w:tcPr>
          <w:p w14:paraId="11259084" w14:textId="2A45BD60" w:rsidR="0069225A" w:rsidRPr="0069225A" w:rsidRDefault="0069225A" w:rsidP="0069225A">
            <w:pPr>
              <w:spacing w:after="0" w:line="240" w:lineRule="auto"/>
              <w:jc w:val="center"/>
              <w:rPr>
                <w:ins w:id="29303" w:author="Hardik Malhotra" w:date="2021-09-30T23:54:00Z"/>
                <w:rFonts w:ascii="Verdana" w:eastAsia="Times New Roman" w:hAnsi="Verdana" w:cs="Times New Roman"/>
                <w:color w:val="000000"/>
                <w:sz w:val="10"/>
                <w:szCs w:val="10"/>
                <w:lang w:val="en-US"/>
                <w:rPrChange w:id="29304" w:author="Hardik Malhotra" w:date="2021-09-30T23:54:00Z">
                  <w:rPr>
                    <w:ins w:id="29305" w:author="Hardik Malhotra" w:date="2021-09-30T23:54:00Z"/>
                    <w:rFonts w:ascii="Verdana" w:eastAsia="Times New Roman" w:hAnsi="Verdana" w:cs="Times New Roman"/>
                    <w:color w:val="000000"/>
                    <w:sz w:val="10"/>
                    <w:szCs w:val="10"/>
                    <w:lang w:val="en-US"/>
                  </w:rPr>
                </w:rPrChange>
              </w:rPr>
            </w:pPr>
            <w:ins w:id="29306" w:author="Hardik Malhotra" w:date="2021-09-30T23:54:00Z">
              <w:r w:rsidRPr="0069225A">
                <w:rPr>
                  <w:rFonts w:ascii="Verdana" w:hAnsi="Verdana" w:cs="Arial"/>
                  <w:color w:val="000000"/>
                  <w:sz w:val="10"/>
                  <w:szCs w:val="10"/>
                  <w:rPrChange w:id="29307" w:author="Hardik Malhotra" w:date="2021-09-30T23:54:00Z">
                    <w:rPr>
                      <w:rFonts w:ascii="Arial" w:hAnsi="Arial" w:cs="Arial"/>
                      <w:color w:val="000000"/>
                      <w:sz w:val="20"/>
                      <w:szCs w:val="20"/>
                    </w:rPr>
                  </w:rPrChange>
                </w:rPr>
                <w:t>152</w:t>
              </w:r>
            </w:ins>
          </w:p>
        </w:tc>
        <w:tc>
          <w:tcPr>
            <w:tcW w:w="1231" w:type="dxa"/>
            <w:tcBorders>
              <w:top w:val="nil"/>
              <w:left w:val="nil"/>
              <w:bottom w:val="single" w:sz="4" w:space="0" w:color="auto"/>
              <w:right w:val="single" w:sz="4" w:space="0" w:color="auto"/>
            </w:tcBorders>
            <w:shd w:val="clear" w:color="000000" w:fill="FFFFFF"/>
            <w:noWrap/>
            <w:vAlign w:val="bottom"/>
            <w:hideMark/>
          </w:tcPr>
          <w:p w14:paraId="6925C73B" w14:textId="2CB00CA4" w:rsidR="0069225A" w:rsidRPr="0069225A" w:rsidRDefault="0069225A" w:rsidP="0069225A">
            <w:pPr>
              <w:spacing w:after="0" w:line="240" w:lineRule="auto"/>
              <w:jc w:val="center"/>
              <w:rPr>
                <w:ins w:id="29308" w:author="Hardik Malhotra" w:date="2021-09-30T23:54:00Z"/>
                <w:rFonts w:ascii="Verdana" w:eastAsia="Times New Roman" w:hAnsi="Verdana" w:cs="Times New Roman"/>
                <w:color w:val="000000"/>
                <w:sz w:val="10"/>
                <w:szCs w:val="10"/>
                <w:lang w:val="en-US"/>
                <w:rPrChange w:id="29309" w:author="Hardik Malhotra" w:date="2021-09-30T23:54:00Z">
                  <w:rPr>
                    <w:ins w:id="29310" w:author="Hardik Malhotra" w:date="2021-09-30T23:54:00Z"/>
                    <w:rFonts w:ascii="Verdana" w:eastAsia="Times New Roman" w:hAnsi="Verdana" w:cs="Times New Roman"/>
                    <w:color w:val="000000"/>
                    <w:sz w:val="10"/>
                    <w:szCs w:val="10"/>
                    <w:lang w:val="en-US"/>
                  </w:rPr>
                </w:rPrChange>
              </w:rPr>
            </w:pPr>
            <w:ins w:id="29311" w:author="Hardik Malhotra" w:date="2021-09-30T23:54:00Z">
              <w:r w:rsidRPr="0069225A">
                <w:rPr>
                  <w:rFonts w:ascii="Verdana" w:hAnsi="Verdana" w:cs="Arial"/>
                  <w:color w:val="000000"/>
                  <w:sz w:val="10"/>
                  <w:szCs w:val="10"/>
                  <w:rPrChange w:id="29312" w:author="Hardik Malhotra" w:date="2021-09-30T23:54:00Z">
                    <w:rPr>
                      <w:rFonts w:ascii="Arial" w:hAnsi="Arial" w:cs="Arial"/>
                      <w:color w:val="000000"/>
                      <w:sz w:val="20"/>
                      <w:szCs w:val="20"/>
                    </w:rPr>
                  </w:rPrChange>
                </w:rPr>
                <w:t>145</w:t>
              </w:r>
            </w:ins>
          </w:p>
        </w:tc>
        <w:tc>
          <w:tcPr>
            <w:tcW w:w="1358" w:type="dxa"/>
            <w:tcBorders>
              <w:top w:val="nil"/>
              <w:left w:val="nil"/>
              <w:bottom w:val="single" w:sz="4" w:space="0" w:color="auto"/>
              <w:right w:val="single" w:sz="4" w:space="0" w:color="auto"/>
            </w:tcBorders>
            <w:shd w:val="clear" w:color="000000" w:fill="FFFFFF"/>
            <w:noWrap/>
            <w:vAlign w:val="bottom"/>
            <w:hideMark/>
          </w:tcPr>
          <w:p w14:paraId="695913DF" w14:textId="05FC41F3" w:rsidR="0069225A" w:rsidRPr="0069225A" w:rsidRDefault="0069225A" w:rsidP="0069225A">
            <w:pPr>
              <w:spacing w:after="0" w:line="240" w:lineRule="auto"/>
              <w:jc w:val="center"/>
              <w:rPr>
                <w:ins w:id="29313" w:author="Hardik Malhotra" w:date="2021-09-30T23:54:00Z"/>
                <w:rFonts w:ascii="Verdana" w:eastAsia="Times New Roman" w:hAnsi="Verdana" w:cs="Times New Roman"/>
                <w:color w:val="000000"/>
                <w:sz w:val="10"/>
                <w:szCs w:val="10"/>
                <w:lang w:val="en-US"/>
                <w:rPrChange w:id="29314" w:author="Hardik Malhotra" w:date="2021-09-30T23:54:00Z">
                  <w:rPr>
                    <w:ins w:id="29315" w:author="Hardik Malhotra" w:date="2021-09-30T23:54:00Z"/>
                    <w:rFonts w:ascii="Verdana" w:eastAsia="Times New Roman" w:hAnsi="Verdana" w:cs="Times New Roman"/>
                    <w:color w:val="000000"/>
                    <w:sz w:val="10"/>
                    <w:szCs w:val="10"/>
                    <w:lang w:val="en-US"/>
                  </w:rPr>
                </w:rPrChange>
              </w:rPr>
            </w:pPr>
            <w:ins w:id="29316" w:author="Hardik Malhotra" w:date="2021-09-30T23:54:00Z">
              <w:r w:rsidRPr="0069225A">
                <w:rPr>
                  <w:rFonts w:ascii="Verdana" w:hAnsi="Verdana" w:cs="Arial"/>
                  <w:color w:val="000000"/>
                  <w:sz w:val="10"/>
                  <w:szCs w:val="10"/>
                  <w:rPrChange w:id="29317" w:author="Hardik Malhotra" w:date="2021-09-30T23:54:00Z">
                    <w:rPr>
                      <w:rFonts w:ascii="Arial" w:hAnsi="Arial" w:cs="Arial"/>
                      <w:color w:val="000000"/>
                      <w:sz w:val="20"/>
                      <w:szCs w:val="20"/>
                    </w:rPr>
                  </w:rPrChange>
                </w:rPr>
                <w:t>153</w:t>
              </w:r>
            </w:ins>
          </w:p>
        </w:tc>
        <w:tc>
          <w:tcPr>
            <w:tcW w:w="1393" w:type="dxa"/>
            <w:tcBorders>
              <w:top w:val="nil"/>
              <w:left w:val="nil"/>
              <w:bottom w:val="single" w:sz="4" w:space="0" w:color="auto"/>
              <w:right w:val="single" w:sz="4" w:space="0" w:color="auto"/>
            </w:tcBorders>
            <w:shd w:val="clear" w:color="000000" w:fill="FFFFFF"/>
            <w:noWrap/>
            <w:vAlign w:val="bottom"/>
            <w:hideMark/>
          </w:tcPr>
          <w:p w14:paraId="195C525E" w14:textId="31D76CC1" w:rsidR="0069225A" w:rsidRPr="0069225A" w:rsidRDefault="0069225A" w:rsidP="0069225A">
            <w:pPr>
              <w:spacing w:after="0" w:line="240" w:lineRule="auto"/>
              <w:jc w:val="center"/>
              <w:rPr>
                <w:ins w:id="29318" w:author="Hardik Malhotra" w:date="2021-09-30T23:54:00Z"/>
                <w:rFonts w:ascii="Verdana" w:eastAsia="Times New Roman" w:hAnsi="Verdana" w:cs="Times New Roman"/>
                <w:color w:val="000000"/>
                <w:sz w:val="10"/>
                <w:szCs w:val="10"/>
                <w:lang w:val="en-US"/>
                <w:rPrChange w:id="29319" w:author="Hardik Malhotra" w:date="2021-09-30T23:54:00Z">
                  <w:rPr>
                    <w:ins w:id="29320" w:author="Hardik Malhotra" w:date="2021-09-30T23:54:00Z"/>
                    <w:rFonts w:ascii="Verdana" w:eastAsia="Times New Roman" w:hAnsi="Verdana" w:cs="Times New Roman"/>
                    <w:color w:val="000000"/>
                    <w:sz w:val="10"/>
                    <w:szCs w:val="10"/>
                    <w:lang w:val="en-US"/>
                  </w:rPr>
                </w:rPrChange>
              </w:rPr>
            </w:pPr>
            <w:ins w:id="29321" w:author="Hardik Malhotra" w:date="2021-09-30T23:54:00Z">
              <w:r w:rsidRPr="0069225A">
                <w:rPr>
                  <w:rFonts w:ascii="Verdana" w:hAnsi="Verdana" w:cs="Arial"/>
                  <w:color w:val="000000"/>
                  <w:sz w:val="10"/>
                  <w:szCs w:val="10"/>
                  <w:rPrChange w:id="29322" w:author="Hardik Malhotra" w:date="2021-09-30T23:54:00Z">
                    <w:rPr>
                      <w:rFonts w:ascii="Arial" w:hAnsi="Arial" w:cs="Arial"/>
                      <w:color w:val="000000"/>
                      <w:sz w:val="20"/>
                      <w:szCs w:val="20"/>
                    </w:rPr>
                  </w:rPrChange>
                </w:rPr>
                <w:t>143</w:t>
              </w:r>
            </w:ins>
          </w:p>
        </w:tc>
      </w:tr>
      <w:tr w:rsidR="0069225A" w:rsidRPr="00257590" w14:paraId="1957BA8F" w14:textId="77777777" w:rsidTr="00092529">
        <w:trPr>
          <w:trHeight w:val="326"/>
          <w:ins w:id="29323" w:author="Hardik Malhotra" w:date="2021-09-30T23:54:00Z"/>
        </w:trPr>
        <w:tc>
          <w:tcPr>
            <w:tcW w:w="2698" w:type="dxa"/>
            <w:tcBorders>
              <w:top w:val="nil"/>
              <w:left w:val="single" w:sz="4" w:space="0" w:color="auto"/>
              <w:bottom w:val="single" w:sz="4" w:space="0" w:color="auto"/>
              <w:right w:val="single" w:sz="4" w:space="0" w:color="auto"/>
            </w:tcBorders>
            <w:shd w:val="clear" w:color="000000" w:fill="FFFFFF"/>
            <w:noWrap/>
            <w:vAlign w:val="bottom"/>
            <w:hideMark/>
          </w:tcPr>
          <w:p w14:paraId="2E9988D7" w14:textId="77777777" w:rsidR="0069225A" w:rsidRPr="00257590" w:rsidRDefault="0069225A" w:rsidP="0069225A">
            <w:pPr>
              <w:spacing w:after="0" w:line="240" w:lineRule="auto"/>
              <w:rPr>
                <w:ins w:id="29324" w:author="Hardik Malhotra" w:date="2021-09-30T23:54:00Z"/>
                <w:rFonts w:ascii="Verdana" w:eastAsia="Times New Roman" w:hAnsi="Verdana" w:cs="Times New Roman"/>
                <w:color w:val="000000"/>
                <w:sz w:val="10"/>
                <w:szCs w:val="10"/>
                <w:lang w:val="en-US"/>
              </w:rPr>
            </w:pPr>
            <w:ins w:id="29325" w:author="Hardik Malhotra" w:date="2021-09-30T23:54:00Z">
              <w:r w:rsidRPr="00257590">
                <w:rPr>
                  <w:rFonts w:ascii="Verdana" w:hAnsi="Verdana" w:cs="Arial"/>
                  <w:b/>
                  <w:bCs/>
                  <w:color w:val="000000"/>
                  <w:sz w:val="10"/>
                  <w:szCs w:val="10"/>
                </w:rPr>
                <w:t>Total</w:t>
              </w:r>
            </w:ins>
          </w:p>
        </w:tc>
        <w:tc>
          <w:tcPr>
            <w:tcW w:w="1231" w:type="dxa"/>
            <w:tcBorders>
              <w:top w:val="nil"/>
              <w:left w:val="nil"/>
              <w:bottom w:val="single" w:sz="4" w:space="0" w:color="auto"/>
              <w:right w:val="single" w:sz="4" w:space="0" w:color="auto"/>
            </w:tcBorders>
            <w:shd w:val="clear" w:color="000000" w:fill="FFFFFF"/>
            <w:noWrap/>
            <w:vAlign w:val="bottom"/>
            <w:hideMark/>
          </w:tcPr>
          <w:p w14:paraId="53236F14" w14:textId="6DC67BF3" w:rsidR="0069225A" w:rsidRPr="0069225A" w:rsidRDefault="0069225A" w:rsidP="0069225A">
            <w:pPr>
              <w:spacing w:after="0" w:line="240" w:lineRule="auto"/>
              <w:jc w:val="center"/>
              <w:rPr>
                <w:ins w:id="29326" w:author="Hardik Malhotra" w:date="2021-09-30T23:54:00Z"/>
                <w:rFonts w:ascii="Verdana" w:eastAsia="Times New Roman" w:hAnsi="Verdana" w:cs="Times New Roman"/>
                <w:b/>
                <w:bCs/>
                <w:color w:val="000000"/>
                <w:sz w:val="10"/>
                <w:szCs w:val="10"/>
                <w:lang w:val="en-US"/>
                <w:rPrChange w:id="29327" w:author="Hardik Malhotra" w:date="2021-09-30T23:54:00Z">
                  <w:rPr>
                    <w:ins w:id="29328" w:author="Hardik Malhotra" w:date="2021-09-30T23:54:00Z"/>
                    <w:rFonts w:ascii="Verdana" w:eastAsia="Times New Roman" w:hAnsi="Verdana" w:cs="Times New Roman"/>
                    <w:b/>
                    <w:bCs/>
                    <w:color w:val="000000"/>
                    <w:sz w:val="10"/>
                    <w:szCs w:val="10"/>
                    <w:lang w:val="en-US"/>
                  </w:rPr>
                </w:rPrChange>
              </w:rPr>
            </w:pPr>
            <w:ins w:id="29329" w:author="Hardik Malhotra" w:date="2021-09-30T23:54:00Z">
              <w:r w:rsidRPr="0069225A">
                <w:rPr>
                  <w:rFonts w:ascii="Verdana" w:hAnsi="Verdana" w:cs="Arial"/>
                  <w:color w:val="000000"/>
                  <w:sz w:val="10"/>
                  <w:szCs w:val="10"/>
                  <w:rPrChange w:id="29330" w:author="Hardik Malhotra" w:date="2021-09-30T23:54:00Z">
                    <w:rPr>
                      <w:rFonts w:ascii="Arial" w:hAnsi="Arial" w:cs="Arial"/>
                      <w:color w:val="000000"/>
                      <w:sz w:val="20"/>
                      <w:szCs w:val="20"/>
                    </w:rPr>
                  </w:rPrChange>
                </w:rPr>
                <w:t>379</w:t>
              </w:r>
            </w:ins>
          </w:p>
        </w:tc>
        <w:tc>
          <w:tcPr>
            <w:tcW w:w="1231" w:type="dxa"/>
            <w:tcBorders>
              <w:top w:val="nil"/>
              <w:left w:val="nil"/>
              <w:bottom w:val="single" w:sz="4" w:space="0" w:color="auto"/>
              <w:right w:val="single" w:sz="4" w:space="0" w:color="auto"/>
            </w:tcBorders>
            <w:shd w:val="clear" w:color="000000" w:fill="FFFFFF"/>
            <w:noWrap/>
            <w:vAlign w:val="bottom"/>
            <w:hideMark/>
          </w:tcPr>
          <w:p w14:paraId="11693D57" w14:textId="4BD40AB6" w:rsidR="0069225A" w:rsidRPr="0069225A" w:rsidRDefault="0069225A" w:rsidP="0069225A">
            <w:pPr>
              <w:spacing w:after="0" w:line="240" w:lineRule="auto"/>
              <w:jc w:val="center"/>
              <w:rPr>
                <w:ins w:id="29331" w:author="Hardik Malhotra" w:date="2021-09-30T23:54:00Z"/>
                <w:rFonts w:ascii="Verdana" w:eastAsia="Times New Roman" w:hAnsi="Verdana" w:cs="Times New Roman"/>
                <w:b/>
                <w:bCs/>
                <w:color w:val="000000"/>
                <w:sz w:val="10"/>
                <w:szCs w:val="10"/>
                <w:lang w:val="en-US"/>
                <w:rPrChange w:id="29332" w:author="Hardik Malhotra" w:date="2021-09-30T23:54:00Z">
                  <w:rPr>
                    <w:ins w:id="29333" w:author="Hardik Malhotra" w:date="2021-09-30T23:54:00Z"/>
                    <w:rFonts w:ascii="Verdana" w:eastAsia="Times New Roman" w:hAnsi="Verdana" w:cs="Times New Roman"/>
                    <w:b/>
                    <w:bCs/>
                    <w:color w:val="000000"/>
                    <w:sz w:val="10"/>
                    <w:szCs w:val="10"/>
                    <w:lang w:val="en-US"/>
                  </w:rPr>
                </w:rPrChange>
              </w:rPr>
            </w:pPr>
            <w:ins w:id="29334" w:author="Hardik Malhotra" w:date="2021-09-30T23:54:00Z">
              <w:r w:rsidRPr="0069225A">
                <w:rPr>
                  <w:rFonts w:ascii="Verdana" w:hAnsi="Verdana" w:cs="Arial"/>
                  <w:color w:val="000000"/>
                  <w:sz w:val="10"/>
                  <w:szCs w:val="10"/>
                  <w:rPrChange w:id="29335" w:author="Hardik Malhotra" w:date="2021-09-30T23:54:00Z">
                    <w:rPr>
                      <w:rFonts w:ascii="Arial" w:hAnsi="Arial" w:cs="Arial"/>
                      <w:color w:val="000000"/>
                      <w:sz w:val="20"/>
                      <w:szCs w:val="20"/>
                    </w:rPr>
                  </w:rPrChange>
                </w:rPr>
                <w:t>402</w:t>
              </w:r>
            </w:ins>
          </w:p>
        </w:tc>
        <w:tc>
          <w:tcPr>
            <w:tcW w:w="1231" w:type="dxa"/>
            <w:tcBorders>
              <w:top w:val="nil"/>
              <w:left w:val="nil"/>
              <w:bottom w:val="single" w:sz="4" w:space="0" w:color="auto"/>
              <w:right w:val="single" w:sz="4" w:space="0" w:color="auto"/>
            </w:tcBorders>
            <w:shd w:val="clear" w:color="000000" w:fill="FFFFFF"/>
            <w:noWrap/>
            <w:vAlign w:val="bottom"/>
            <w:hideMark/>
          </w:tcPr>
          <w:p w14:paraId="0D62FBBD" w14:textId="7AB50939" w:rsidR="0069225A" w:rsidRPr="0069225A" w:rsidRDefault="0069225A" w:rsidP="0069225A">
            <w:pPr>
              <w:spacing w:after="0" w:line="240" w:lineRule="auto"/>
              <w:jc w:val="center"/>
              <w:rPr>
                <w:ins w:id="29336" w:author="Hardik Malhotra" w:date="2021-09-30T23:54:00Z"/>
                <w:rFonts w:ascii="Verdana" w:eastAsia="Times New Roman" w:hAnsi="Verdana" w:cs="Times New Roman"/>
                <w:b/>
                <w:bCs/>
                <w:color w:val="000000"/>
                <w:sz w:val="10"/>
                <w:szCs w:val="10"/>
                <w:lang w:val="en-US"/>
                <w:rPrChange w:id="29337" w:author="Hardik Malhotra" w:date="2021-09-30T23:54:00Z">
                  <w:rPr>
                    <w:ins w:id="29338" w:author="Hardik Malhotra" w:date="2021-09-30T23:54:00Z"/>
                    <w:rFonts w:ascii="Verdana" w:eastAsia="Times New Roman" w:hAnsi="Verdana" w:cs="Times New Roman"/>
                    <w:b/>
                    <w:bCs/>
                    <w:color w:val="000000"/>
                    <w:sz w:val="10"/>
                    <w:szCs w:val="10"/>
                    <w:lang w:val="en-US"/>
                  </w:rPr>
                </w:rPrChange>
              </w:rPr>
            </w:pPr>
            <w:ins w:id="29339" w:author="Hardik Malhotra" w:date="2021-09-30T23:54:00Z">
              <w:r w:rsidRPr="0069225A">
                <w:rPr>
                  <w:rFonts w:ascii="Verdana" w:hAnsi="Verdana" w:cs="Arial"/>
                  <w:color w:val="000000"/>
                  <w:sz w:val="10"/>
                  <w:szCs w:val="10"/>
                  <w:rPrChange w:id="29340" w:author="Hardik Malhotra" w:date="2021-09-30T23:54:00Z">
                    <w:rPr>
                      <w:rFonts w:ascii="Arial" w:hAnsi="Arial" w:cs="Arial"/>
                      <w:color w:val="000000"/>
                      <w:sz w:val="20"/>
                      <w:szCs w:val="20"/>
                    </w:rPr>
                  </w:rPrChange>
                </w:rPr>
                <w:t>436</w:t>
              </w:r>
            </w:ins>
          </w:p>
        </w:tc>
        <w:tc>
          <w:tcPr>
            <w:tcW w:w="1231" w:type="dxa"/>
            <w:tcBorders>
              <w:top w:val="nil"/>
              <w:left w:val="nil"/>
              <w:bottom w:val="single" w:sz="4" w:space="0" w:color="auto"/>
              <w:right w:val="single" w:sz="4" w:space="0" w:color="auto"/>
            </w:tcBorders>
            <w:shd w:val="clear" w:color="000000" w:fill="FFFFFF"/>
            <w:noWrap/>
            <w:vAlign w:val="bottom"/>
            <w:hideMark/>
          </w:tcPr>
          <w:p w14:paraId="29603FED" w14:textId="57935A11" w:rsidR="0069225A" w:rsidRPr="0069225A" w:rsidRDefault="0069225A" w:rsidP="0069225A">
            <w:pPr>
              <w:spacing w:after="0" w:line="240" w:lineRule="auto"/>
              <w:jc w:val="center"/>
              <w:rPr>
                <w:ins w:id="29341" w:author="Hardik Malhotra" w:date="2021-09-30T23:54:00Z"/>
                <w:rFonts w:ascii="Verdana" w:eastAsia="Times New Roman" w:hAnsi="Verdana" w:cs="Times New Roman"/>
                <w:b/>
                <w:bCs/>
                <w:color w:val="000000"/>
                <w:sz w:val="10"/>
                <w:szCs w:val="10"/>
                <w:lang w:val="en-US"/>
                <w:rPrChange w:id="29342" w:author="Hardik Malhotra" w:date="2021-09-30T23:54:00Z">
                  <w:rPr>
                    <w:ins w:id="29343" w:author="Hardik Malhotra" w:date="2021-09-30T23:54:00Z"/>
                    <w:rFonts w:ascii="Verdana" w:eastAsia="Times New Roman" w:hAnsi="Verdana" w:cs="Times New Roman"/>
                    <w:b/>
                    <w:bCs/>
                    <w:color w:val="000000"/>
                    <w:sz w:val="10"/>
                    <w:szCs w:val="10"/>
                    <w:lang w:val="en-US"/>
                  </w:rPr>
                </w:rPrChange>
              </w:rPr>
            </w:pPr>
            <w:ins w:id="29344" w:author="Hardik Malhotra" w:date="2021-09-30T23:54:00Z">
              <w:r w:rsidRPr="0069225A">
                <w:rPr>
                  <w:rFonts w:ascii="Verdana" w:hAnsi="Verdana" w:cs="Arial"/>
                  <w:color w:val="000000"/>
                  <w:sz w:val="10"/>
                  <w:szCs w:val="10"/>
                  <w:rPrChange w:id="29345" w:author="Hardik Malhotra" w:date="2021-09-30T23:54:00Z">
                    <w:rPr>
                      <w:rFonts w:ascii="Arial" w:hAnsi="Arial" w:cs="Arial"/>
                      <w:color w:val="000000"/>
                      <w:sz w:val="20"/>
                      <w:szCs w:val="20"/>
                    </w:rPr>
                  </w:rPrChange>
                </w:rPr>
                <w:t>406</w:t>
              </w:r>
            </w:ins>
          </w:p>
        </w:tc>
        <w:tc>
          <w:tcPr>
            <w:tcW w:w="1358" w:type="dxa"/>
            <w:tcBorders>
              <w:top w:val="nil"/>
              <w:left w:val="nil"/>
              <w:bottom w:val="single" w:sz="4" w:space="0" w:color="auto"/>
              <w:right w:val="single" w:sz="4" w:space="0" w:color="auto"/>
            </w:tcBorders>
            <w:shd w:val="clear" w:color="000000" w:fill="FFFFFF"/>
            <w:noWrap/>
            <w:vAlign w:val="bottom"/>
            <w:hideMark/>
          </w:tcPr>
          <w:p w14:paraId="6C813EC3" w14:textId="6E7C5A20" w:rsidR="0069225A" w:rsidRPr="0069225A" w:rsidRDefault="0069225A" w:rsidP="0069225A">
            <w:pPr>
              <w:spacing w:after="0" w:line="240" w:lineRule="auto"/>
              <w:jc w:val="center"/>
              <w:rPr>
                <w:ins w:id="29346" w:author="Hardik Malhotra" w:date="2021-09-30T23:54:00Z"/>
                <w:rFonts w:ascii="Verdana" w:eastAsia="Times New Roman" w:hAnsi="Verdana" w:cs="Times New Roman"/>
                <w:b/>
                <w:bCs/>
                <w:color w:val="000000"/>
                <w:sz w:val="10"/>
                <w:szCs w:val="10"/>
                <w:lang w:val="en-US"/>
                <w:rPrChange w:id="29347" w:author="Hardik Malhotra" w:date="2021-09-30T23:54:00Z">
                  <w:rPr>
                    <w:ins w:id="29348" w:author="Hardik Malhotra" w:date="2021-09-30T23:54:00Z"/>
                    <w:rFonts w:ascii="Verdana" w:eastAsia="Times New Roman" w:hAnsi="Verdana" w:cs="Times New Roman"/>
                    <w:b/>
                    <w:bCs/>
                    <w:color w:val="000000"/>
                    <w:sz w:val="10"/>
                    <w:szCs w:val="10"/>
                    <w:lang w:val="en-US"/>
                  </w:rPr>
                </w:rPrChange>
              </w:rPr>
            </w:pPr>
            <w:ins w:id="29349" w:author="Hardik Malhotra" w:date="2021-09-30T23:54:00Z">
              <w:r w:rsidRPr="0069225A">
                <w:rPr>
                  <w:rFonts w:ascii="Verdana" w:hAnsi="Verdana" w:cs="Arial"/>
                  <w:color w:val="000000"/>
                  <w:sz w:val="10"/>
                  <w:szCs w:val="10"/>
                  <w:rPrChange w:id="29350" w:author="Hardik Malhotra" w:date="2021-09-30T23:54:00Z">
                    <w:rPr>
                      <w:rFonts w:ascii="Arial" w:hAnsi="Arial" w:cs="Arial"/>
                      <w:color w:val="000000"/>
                      <w:sz w:val="20"/>
                      <w:szCs w:val="20"/>
                    </w:rPr>
                  </w:rPrChange>
                </w:rPr>
                <w:t>414</w:t>
              </w:r>
            </w:ins>
          </w:p>
        </w:tc>
        <w:tc>
          <w:tcPr>
            <w:tcW w:w="1393" w:type="dxa"/>
            <w:tcBorders>
              <w:top w:val="nil"/>
              <w:left w:val="nil"/>
              <w:bottom w:val="single" w:sz="4" w:space="0" w:color="auto"/>
              <w:right w:val="single" w:sz="4" w:space="0" w:color="auto"/>
            </w:tcBorders>
            <w:shd w:val="clear" w:color="000000" w:fill="FFFFFF"/>
            <w:noWrap/>
            <w:vAlign w:val="bottom"/>
            <w:hideMark/>
          </w:tcPr>
          <w:p w14:paraId="3551AC9C" w14:textId="487B241B" w:rsidR="0069225A" w:rsidRPr="0069225A" w:rsidRDefault="0069225A" w:rsidP="0069225A">
            <w:pPr>
              <w:spacing w:after="0" w:line="240" w:lineRule="auto"/>
              <w:jc w:val="center"/>
              <w:rPr>
                <w:ins w:id="29351" w:author="Hardik Malhotra" w:date="2021-09-30T23:54:00Z"/>
                <w:rFonts w:ascii="Verdana" w:eastAsia="Times New Roman" w:hAnsi="Verdana" w:cs="Times New Roman"/>
                <w:b/>
                <w:bCs/>
                <w:color w:val="000000"/>
                <w:sz w:val="10"/>
                <w:szCs w:val="10"/>
                <w:lang w:val="en-US"/>
                <w:rPrChange w:id="29352" w:author="Hardik Malhotra" w:date="2021-09-30T23:54:00Z">
                  <w:rPr>
                    <w:ins w:id="29353" w:author="Hardik Malhotra" w:date="2021-09-30T23:54:00Z"/>
                    <w:rFonts w:ascii="Verdana" w:eastAsia="Times New Roman" w:hAnsi="Verdana" w:cs="Times New Roman"/>
                    <w:b/>
                    <w:bCs/>
                    <w:color w:val="000000"/>
                    <w:sz w:val="10"/>
                    <w:szCs w:val="10"/>
                    <w:lang w:val="en-US"/>
                  </w:rPr>
                </w:rPrChange>
              </w:rPr>
            </w:pPr>
            <w:ins w:id="29354" w:author="Hardik Malhotra" w:date="2021-09-30T23:54:00Z">
              <w:r w:rsidRPr="0069225A">
                <w:rPr>
                  <w:rFonts w:ascii="Verdana" w:hAnsi="Verdana" w:cs="Arial"/>
                  <w:color w:val="000000"/>
                  <w:sz w:val="10"/>
                  <w:szCs w:val="10"/>
                  <w:rPrChange w:id="29355" w:author="Hardik Malhotra" w:date="2021-09-30T23:54:00Z">
                    <w:rPr>
                      <w:rFonts w:ascii="Arial" w:hAnsi="Arial" w:cs="Arial"/>
                      <w:color w:val="000000"/>
                      <w:sz w:val="20"/>
                      <w:szCs w:val="20"/>
                    </w:rPr>
                  </w:rPrChange>
                </w:rPr>
                <w:t>366</w:t>
              </w:r>
            </w:ins>
          </w:p>
        </w:tc>
      </w:tr>
    </w:tbl>
    <w:p w14:paraId="6362E3F6" w14:textId="77777777" w:rsidR="0069225A" w:rsidRDefault="0069225A" w:rsidP="00A14586">
      <w:pPr>
        <w:tabs>
          <w:tab w:val="left" w:pos="1275"/>
        </w:tabs>
        <w:rPr>
          <w:rFonts w:ascii="Arial" w:eastAsia="Arial" w:hAnsi="Arial" w:cs="Arial"/>
          <w:sz w:val="24"/>
          <w:szCs w:val="24"/>
        </w:rPr>
      </w:pPr>
    </w:p>
    <w:p w14:paraId="7A5AF8D5" w14:textId="140D1A73" w:rsidR="003008F2" w:rsidDel="00403D19" w:rsidRDefault="00A14586" w:rsidP="009F5EE3">
      <w:pPr>
        <w:rPr>
          <w:del w:id="29356" w:author="Ritu Kamra" w:date="2021-09-27T11:08:00Z"/>
          <w:rFonts w:ascii="Arial" w:eastAsia="Arial" w:hAnsi="Arial" w:cs="Arial"/>
          <w:sz w:val="24"/>
          <w:szCs w:val="24"/>
        </w:rPr>
      </w:pPr>
      <w:del w:id="29357" w:author="Neeshu Bhadauriya" w:date="2021-09-27T16:26:00Z">
        <w:r w:rsidRPr="00433AAB" w:rsidDel="00984BAB">
          <w:rPr>
            <w:rFonts w:ascii="Arial" w:eastAsia="Arial" w:hAnsi="Arial" w:cs="Arial"/>
            <w:noProof/>
            <w:sz w:val="24"/>
            <w:szCs w:val="24"/>
          </w:rPr>
          <w:drawing>
            <wp:inline distT="0" distB="0" distL="0" distR="0" wp14:anchorId="7D9FB719" wp14:editId="5494CFF9">
              <wp:extent cx="6353175" cy="2952750"/>
              <wp:effectExtent l="0" t="0" r="0" b="0"/>
              <wp:docPr id="636" name="Chart 636">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del>
      <w:del w:id="29358" w:author="Ritu Kamra" w:date="2021-09-27T11:08:00Z">
        <w:r w:rsidDel="00403D19">
          <w:rPr>
            <w:rFonts w:ascii="Arial" w:eastAsia="Arial" w:hAnsi="Arial" w:cs="Arial"/>
            <w:sz w:val="24"/>
            <w:szCs w:val="24"/>
          </w:rPr>
          <w:tab/>
        </w:r>
      </w:del>
    </w:p>
    <w:p w14:paraId="550ECAAA" w14:textId="77777777" w:rsidR="000E6386" w:rsidRPr="005858C1" w:rsidDel="00403D19" w:rsidRDefault="000E6386" w:rsidP="00A14586">
      <w:pPr>
        <w:tabs>
          <w:tab w:val="left" w:pos="1095"/>
        </w:tabs>
        <w:rPr>
          <w:ins w:id="29359" w:author="Dilip Kumar" w:date="2021-09-25T12:41:00Z"/>
          <w:del w:id="29360" w:author="Ritu Kamra" w:date="2021-09-27T11:08:00Z"/>
          <w:rFonts w:ascii="Verdana" w:eastAsia="Verdana" w:hAnsi="Verdana" w:cs="Verdana"/>
          <w:b/>
          <w:bCs/>
          <w:color w:val="0F0E0E"/>
          <w:kern w:val="24"/>
          <w:sz w:val="20"/>
          <w:szCs w:val="20"/>
          <w:lang w:val="en-US"/>
        </w:rPr>
      </w:pPr>
    </w:p>
    <w:p w14:paraId="120F4108" w14:textId="77777777" w:rsidR="000E6386" w:rsidRPr="005858C1" w:rsidDel="00403D19" w:rsidRDefault="000E6386" w:rsidP="00A14586">
      <w:pPr>
        <w:tabs>
          <w:tab w:val="left" w:pos="1095"/>
        </w:tabs>
        <w:rPr>
          <w:ins w:id="29361" w:author="Dilip Kumar" w:date="2021-09-25T12:41:00Z"/>
          <w:del w:id="29362" w:author="Ritu Kamra" w:date="2021-09-27T11:08:00Z"/>
          <w:rFonts w:ascii="Verdana" w:eastAsia="Verdana" w:hAnsi="Verdana" w:cs="Verdana"/>
          <w:b/>
          <w:bCs/>
          <w:color w:val="0F0E0E"/>
          <w:kern w:val="24"/>
          <w:sz w:val="20"/>
          <w:szCs w:val="20"/>
          <w:lang w:val="en-US"/>
        </w:rPr>
      </w:pPr>
    </w:p>
    <w:p w14:paraId="72E66E5E" w14:textId="3043A07B" w:rsidR="000E6386" w:rsidRPr="005858C1" w:rsidDel="00403D19" w:rsidRDefault="000E6386" w:rsidP="00A14586">
      <w:pPr>
        <w:tabs>
          <w:tab w:val="left" w:pos="1095"/>
        </w:tabs>
        <w:rPr>
          <w:del w:id="29363" w:author="Ritu Kamra" w:date="2021-09-27T11:08:00Z"/>
          <w:rFonts w:ascii="Verdana" w:eastAsia="Verdana" w:hAnsi="Verdana" w:cs="Verdana"/>
          <w:b/>
          <w:bCs/>
          <w:color w:val="0F0E0E"/>
          <w:kern w:val="24"/>
          <w:sz w:val="20"/>
          <w:szCs w:val="20"/>
          <w:lang w:val="en-US"/>
        </w:rPr>
      </w:pPr>
    </w:p>
    <w:p w14:paraId="2D70642E" w14:textId="77777777" w:rsidR="00403D19" w:rsidRPr="005858C1" w:rsidDel="0069225A" w:rsidRDefault="00403D19">
      <w:pPr>
        <w:rPr>
          <w:ins w:id="29364" w:author="Ritu Kamra" w:date="2021-09-27T11:08:00Z"/>
          <w:del w:id="29365" w:author="Hardik Malhotra" w:date="2021-09-30T23:54:00Z"/>
          <w:rFonts w:ascii="Verdana" w:eastAsia="Verdana" w:hAnsi="Verdana" w:cs="Verdana"/>
          <w:b/>
          <w:bCs/>
          <w:color w:val="0F0E0E"/>
          <w:kern w:val="24"/>
          <w:sz w:val="20"/>
          <w:szCs w:val="20"/>
          <w:lang w:val="en-US"/>
        </w:rPr>
        <w:pPrChange w:id="29366" w:author="Ritu Kamra" w:date="2021-09-27T11:08:00Z">
          <w:pPr>
            <w:tabs>
              <w:tab w:val="left" w:pos="1095"/>
            </w:tabs>
          </w:pPr>
        </w:pPrChange>
      </w:pPr>
    </w:p>
    <w:p w14:paraId="626B9E06" w14:textId="4455AE69" w:rsidR="000E6386" w:rsidRPr="005858C1" w:rsidDel="004A4794" w:rsidRDefault="000E6386" w:rsidP="00A14586">
      <w:pPr>
        <w:tabs>
          <w:tab w:val="left" w:pos="1095"/>
        </w:tabs>
        <w:rPr>
          <w:del w:id="29367" w:author="Ritu Kamra" w:date="2021-09-27T11:08:00Z"/>
          <w:rFonts w:ascii="Verdana" w:eastAsia="Verdana" w:hAnsi="Verdana" w:cs="Verdana"/>
          <w:b/>
          <w:bCs/>
          <w:color w:val="0F0E0E"/>
          <w:kern w:val="24"/>
          <w:sz w:val="20"/>
          <w:szCs w:val="20"/>
          <w:lang w:val="en-US"/>
        </w:rPr>
      </w:pPr>
    </w:p>
    <w:p w14:paraId="2610CFA8" w14:textId="77777777" w:rsidR="004A4794" w:rsidRPr="005858C1" w:rsidRDefault="004A4794" w:rsidP="00A14586">
      <w:pPr>
        <w:tabs>
          <w:tab w:val="left" w:pos="1095"/>
        </w:tabs>
        <w:rPr>
          <w:ins w:id="29368" w:author="Ritu Kamra" w:date="2021-09-27T19:34:00Z"/>
          <w:rFonts w:ascii="Verdana" w:eastAsia="Verdana" w:hAnsi="Verdana" w:cs="Verdana"/>
          <w:b/>
          <w:bCs/>
          <w:color w:val="0F0E0E"/>
          <w:kern w:val="24"/>
          <w:sz w:val="20"/>
          <w:szCs w:val="20"/>
          <w:lang w:val="en-US"/>
        </w:rPr>
      </w:pPr>
    </w:p>
    <w:p w14:paraId="1E478E6E" w14:textId="336455A0" w:rsidR="00403D19" w:rsidRPr="005858C1" w:rsidRDefault="005858C1" w:rsidP="00A14586">
      <w:pPr>
        <w:tabs>
          <w:tab w:val="left" w:pos="1095"/>
        </w:tabs>
        <w:rPr>
          <w:ins w:id="29369" w:author="Ritu Kamra" w:date="2021-09-27T11:08:00Z"/>
          <w:rFonts w:ascii="Verdana" w:eastAsia="Verdana" w:hAnsi="Verdana" w:cs="Verdana"/>
          <w:b/>
          <w:bCs/>
          <w:color w:val="0F0E0E"/>
          <w:kern w:val="24"/>
          <w:sz w:val="20"/>
          <w:szCs w:val="20"/>
          <w:lang w:val="en-US"/>
        </w:rPr>
      </w:pPr>
      <w:ins w:id="29370" w:author="Neeshu Bhadauriya" w:date="2021-09-27T16:27:00Z">
        <w:r>
          <w:rPr>
            <w:noProof/>
          </w:rPr>
          <w:pict w14:anchorId="186D47B3">
            <v:shape id="_x0000_s1238" type="#_x0000_t202" style="position:absolute;margin-left:464.8pt;margin-top:3.8pt;width:516pt;height:23.25pt;z-index:252635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" filled="f" stroked="f">
              <v:textbox>
                <w:txbxContent>
                  <w:p w14:paraId="50CBAB7B" w14:textId="712848B5" w:rsidR="00984BAB" w:rsidRPr="00326B72" w:rsidRDefault="00984BAB" w:rsidP="00984BAB">
                    <w:pPr>
                      <w:spacing w:line="360" w:lineRule="auto"/>
                      <w:textAlignment w:val="baseline"/>
                      <w:rPr>
                        <w:rFonts w:ascii="Arial" w:eastAsia="Arial" w:hAnsi="Arial"/>
                        <w:b/>
                        <w:bCs/>
                        <w:sz w:val="28"/>
                        <w:szCs w:val="28"/>
                      </w:rPr>
                    </w:pPr>
                    <w:ins w:id="29371" w:author="Neeshu Bhadauriya" w:date="2021-09-27T16:26:00Z">
                      <w:r w:rsidRPr="005858C1">
                        <w:rPr>
                          <w:rFonts w:ascii="Verdana" w:eastAsia="Verdana" w:hAnsi="Verdana" w:cs="Verdana"/>
                          <w:b/>
                          <w:bCs/>
                          <w:color w:val="0F0E0E"/>
                          <w:kern w:val="24"/>
                          <w:sz w:val="20"/>
                          <w:szCs w:val="20"/>
                          <w:lang w:val="en-US"/>
                        </w:rPr>
                        <w:t>3.2.6.</w:t>
                      </w:r>
                    </w:ins>
                    <w:ins w:id="29372" w:author="Neeshu Bhadauriya" w:date="2021-09-27T16:27:00Z">
                      <w:r w:rsidRPr="005858C1">
                        <w:rPr>
                          <w:rFonts w:ascii="Verdana" w:eastAsia="Verdana" w:hAnsi="Verdana" w:cs="Verdana"/>
                          <w:b/>
                          <w:bCs/>
                          <w:color w:val="0F0E0E"/>
                          <w:kern w:val="24"/>
                          <w:sz w:val="20"/>
                          <w:szCs w:val="20"/>
                          <w:lang w:val="en-US"/>
                        </w:rPr>
                        <w:t>6</w:t>
                      </w:r>
                    </w:ins>
                    <w:ins w:id="29373" w:author="Neeshu Bhadauriya" w:date="2021-09-27T16:26:00Z">
                      <w:r w:rsidRPr="005858C1">
                        <w:rPr>
                          <w:rFonts w:ascii="Verdana" w:eastAsia="Verdana" w:hAnsi="Verdana" w:cs="Verdana"/>
                          <w:b/>
                          <w:bCs/>
                          <w:color w:val="0F0E0E"/>
                          <w:kern w:val="24"/>
                          <w:sz w:val="20"/>
                          <w:szCs w:val="20"/>
                          <w:lang w:val="en-US"/>
                        </w:rPr>
                        <w:t xml:space="preserve">. </w:t>
                      </w:r>
                    </w:ins>
                    <w:del w:id="29374" w:author="Neeshu Bhadauriya" w:date="2021-09-27T16:26:00Z">
                      <w:r w:rsidRPr="005858C1" w:rsidDel="00984BAB">
                        <w:rPr>
                          <w:rFonts w:ascii="Verdana" w:eastAsia="Verdana" w:hAnsi="Verdana" w:cs="Verdana"/>
                          <w:b/>
                          <w:bCs/>
                          <w:color w:val="0F0E0E"/>
                          <w:kern w:val="24"/>
                          <w:sz w:val="20"/>
                          <w:szCs w:val="20"/>
                          <w:lang w:val="en-US"/>
                        </w:rPr>
                        <w:delText xml:space="preserve">3.2.5.3. </w:delText>
                      </w:r>
                    </w:del>
                    <w:r w:rsidRPr="005858C1">
                      <w:rPr>
                        <w:rFonts w:ascii="Verdana" w:eastAsia="Verdana" w:hAnsi="Verdana" w:cs="Verdana"/>
                        <w:b/>
                        <w:bCs/>
                        <w:color w:val="0F0E0E"/>
                        <w:kern w:val="24"/>
                        <w:sz w:val="20"/>
                        <w:szCs w:val="20"/>
                        <w:lang w:val="en-US"/>
                      </w:rPr>
                      <w:t xml:space="preserve">Demand By </w:t>
                    </w:r>
                    <w:del w:id="29375" w:author="Neeshu Bhadauriya" w:date="2021-09-27T16:28:00Z">
                      <w:r w:rsidRPr="005858C1" w:rsidDel="00984BAB">
                        <w:rPr>
                          <w:rFonts w:ascii="Verdana" w:eastAsia="Verdana" w:hAnsi="Verdana" w:cs="Verdana"/>
                          <w:b/>
                          <w:bCs/>
                          <w:color w:val="0F0E0E"/>
                          <w:kern w:val="24"/>
                          <w:sz w:val="20"/>
                          <w:szCs w:val="20"/>
                          <w:lang w:val="en-US"/>
                        </w:rPr>
                        <w:delText>Sales Channel</w:delText>
                      </w:r>
                    </w:del>
                    <w:ins w:id="29376" w:author="Neeshu Bhadauriya" w:date="2021-09-27T16:28:00Z">
                      <w:r w:rsidRPr="005858C1">
                        <w:rPr>
                          <w:rFonts w:ascii="Verdana" w:eastAsia="Verdana" w:hAnsi="Verdana" w:cs="Verdana"/>
                          <w:b/>
                          <w:bCs/>
                          <w:color w:val="0F0E0E"/>
                          <w:kern w:val="24"/>
                          <w:sz w:val="20"/>
                          <w:szCs w:val="20"/>
                          <w:lang w:val="en-US"/>
                        </w:rPr>
                        <w:t>Grade</w:t>
                      </w:r>
                    </w:ins>
                    <w:r>
                      <w:rPr>
                        <w:rFonts w:ascii="Arial" w:eastAsia="Arial" w:hAnsi="Arial"/>
                        <w:b/>
                        <w:bCs/>
                        <w:sz w:val="24"/>
                        <w:szCs w:val="24"/>
                      </w:rPr>
                      <w:t xml:space="preserve"> </w:t>
                    </w:r>
                  </w:p>
                </w:txbxContent>
              </v:textbox>
              <w10:wrap anchorx="margin"/>
            </v:shape>
          </w:pict>
        </w:r>
      </w:ins>
    </w:p>
    <w:p w14:paraId="5676C2B2" w14:textId="57A2EDBE" w:rsidR="00403D19" w:rsidRPr="005858C1" w:rsidDel="00984BAB" w:rsidRDefault="005858C1" w:rsidP="00A14586">
      <w:pPr>
        <w:tabs>
          <w:tab w:val="left" w:pos="1095"/>
        </w:tabs>
        <w:rPr>
          <w:ins w:id="29377" w:author="Ritu Kamra" w:date="2021-09-27T11:08:00Z"/>
          <w:del w:id="29378" w:author="Neeshu Bhadauriya" w:date="2021-09-27T16:27:00Z"/>
          <w:rFonts w:ascii="Verdana" w:eastAsia="Verdana" w:hAnsi="Verdana" w:cs="Verdana"/>
          <w:b/>
          <w:bCs/>
          <w:color w:val="0F0E0E"/>
          <w:kern w:val="24"/>
          <w:sz w:val="20"/>
          <w:szCs w:val="20"/>
          <w:lang w:val="en-US"/>
        </w:rPr>
      </w:pPr>
      <w:r>
        <w:rPr>
          <w:noProof/>
        </w:rPr>
        <w:pict w14:anchorId="201819CF">
          <v:shape id="_x0000_s1237" type="#_x0000_t202" style="position:absolute;margin-left:-.75pt;margin-top:5.9pt;width:525pt;height:27.75pt;z-index:25223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" filled="f" stroked="f">
            <v:textbox>
              <w:txbxContent>
                <w:p w14:paraId="03FA19CA" w14:textId="4B75508A" w:rsidR="00F02D74" w:rsidRPr="005858C1" w:rsidRDefault="00F02D74" w:rsidP="00F02D74">
                  <w:pPr>
                    <w:spacing w:line="360" w:lineRule="auto"/>
                    <w:textAlignment w:val="baseline"/>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 xml:space="preserve">Figure </w:t>
                  </w:r>
                  <w:ins w:id="29379" w:author="Ritu Kamra" w:date="2021-09-27T17:48:00Z">
                    <w:r w:rsidR="00912717" w:rsidRPr="005858C1">
                      <w:rPr>
                        <w:rFonts w:ascii="Verdana" w:eastAsia="Verdana" w:hAnsi="Verdana" w:cs="Verdana"/>
                        <w:b/>
                        <w:bCs/>
                        <w:color w:val="0F0E0E"/>
                        <w:kern w:val="24"/>
                        <w:sz w:val="20"/>
                        <w:szCs w:val="20"/>
                        <w:lang w:val="en-US"/>
                      </w:rPr>
                      <w:t>6</w:t>
                    </w:r>
                  </w:ins>
                  <w:ins w:id="29380" w:author="Ritu Kamra" w:date="2021-09-27T18:59:00Z">
                    <w:r w:rsidR="006E36F2" w:rsidRPr="005858C1">
                      <w:rPr>
                        <w:rFonts w:ascii="Verdana" w:eastAsia="Verdana" w:hAnsi="Verdana" w:cs="Verdana"/>
                        <w:b/>
                        <w:bCs/>
                        <w:color w:val="0F0E0E"/>
                        <w:kern w:val="24"/>
                        <w:sz w:val="20"/>
                        <w:szCs w:val="20"/>
                        <w:lang w:val="en-US"/>
                      </w:rPr>
                      <w:t>1</w:t>
                    </w:r>
                  </w:ins>
                  <w:del w:id="29381" w:author="Ritu Kamra" w:date="2021-09-27T17:21:00Z">
                    <w:r w:rsidRPr="005858C1" w:rsidDel="00C854D0">
                      <w:rPr>
                        <w:rFonts w:ascii="Verdana" w:eastAsia="Verdana" w:hAnsi="Verdana" w:cs="Verdana"/>
                        <w:b/>
                        <w:bCs/>
                        <w:color w:val="0F0E0E"/>
                        <w:kern w:val="24"/>
                        <w:sz w:val="20"/>
                        <w:szCs w:val="20"/>
                        <w:lang w:val="en-US"/>
                      </w:rPr>
                      <w:delText>12</w:delText>
                    </w:r>
                  </w:del>
                  <w:r w:rsidRPr="005858C1">
                    <w:rPr>
                      <w:rFonts w:ascii="Verdana" w:eastAsia="Verdana" w:hAnsi="Verdana" w:cs="Verdana"/>
                      <w:b/>
                      <w:bCs/>
                      <w:color w:val="0F0E0E"/>
                      <w:kern w:val="24"/>
                      <w:sz w:val="20"/>
                      <w:szCs w:val="20"/>
                      <w:lang w:val="en-US"/>
                    </w:rPr>
                    <w:t>: Middle East &amp; Africa Epoxy Resin</w:t>
                  </w:r>
                  <w:del w:id="29382" w:author="Ritu Kamra" w:date="2021-09-27T20:41:00Z">
                    <w:r w:rsidRPr="005858C1" w:rsidDel="00D02970">
                      <w:rPr>
                        <w:rFonts w:ascii="Verdana" w:eastAsia="Verdana" w:hAnsi="Verdana" w:cs="Verdana"/>
                        <w:b/>
                        <w:bCs/>
                        <w:color w:val="0F0E0E"/>
                        <w:kern w:val="24"/>
                        <w:sz w:val="20"/>
                        <w:szCs w:val="20"/>
                        <w:lang w:val="en-US"/>
                      </w:rPr>
                      <w:delText xml:space="preserve"> </w:delText>
                    </w:r>
                  </w:del>
                  <w:ins w:id="29383" w:author="Ritu Kamra" w:date="2021-09-27T20:41:00Z">
                    <w:r w:rsidR="00D02970" w:rsidRPr="005858C1">
                      <w:rPr>
                        <w:rFonts w:ascii="Verdana" w:eastAsia="Verdana" w:hAnsi="Verdana" w:cs="Verdana"/>
                        <w:b/>
                        <w:bCs/>
                        <w:color w:val="0F0E0E"/>
                        <w:kern w:val="24"/>
                        <w:sz w:val="20"/>
                        <w:szCs w:val="20"/>
                        <w:lang w:val="en-US"/>
                      </w:rPr>
                      <w:t xml:space="preserve"> Demand</w:t>
                    </w:r>
                  </w:ins>
                  <w:del w:id="29384" w:author="Ritu Kamra" w:date="2021-09-27T20:41:00Z">
                    <w:r w:rsidRPr="005858C1" w:rsidDel="00D02970">
                      <w:rPr>
                        <w:rFonts w:ascii="Verdana" w:eastAsia="Verdana" w:hAnsi="Verdana" w:cs="Verdana"/>
                        <w:b/>
                        <w:bCs/>
                        <w:color w:val="0F0E0E"/>
                        <w:kern w:val="24"/>
                        <w:sz w:val="20"/>
                        <w:szCs w:val="20"/>
                        <w:lang w:val="en-US"/>
                      </w:rPr>
                      <w:delText>Market Share</w:delText>
                    </w:r>
                  </w:del>
                  <w:r w:rsidRPr="005858C1">
                    <w:rPr>
                      <w:rFonts w:ascii="Verdana" w:eastAsia="Verdana" w:hAnsi="Verdana" w:cs="Verdana"/>
                      <w:b/>
                      <w:bCs/>
                      <w:color w:val="0F0E0E"/>
                      <w:kern w:val="24"/>
                      <w:sz w:val="20"/>
                      <w:szCs w:val="20"/>
                      <w:lang w:val="en-US"/>
                    </w:rPr>
                    <w:t xml:space="preserve">, By </w:t>
                  </w:r>
                  <w:del w:id="29385" w:author="Neeshu Bhadauriya" w:date="2021-09-27T16:27:00Z">
                    <w:r w:rsidRPr="005858C1" w:rsidDel="00984BAB">
                      <w:rPr>
                        <w:rFonts w:ascii="Verdana" w:eastAsia="Verdana" w:hAnsi="Verdana" w:cs="Verdana"/>
                        <w:b/>
                        <w:bCs/>
                        <w:color w:val="0F0E0E"/>
                        <w:kern w:val="24"/>
                        <w:sz w:val="20"/>
                        <w:szCs w:val="20"/>
                        <w:lang w:val="en-US"/>
                      </w:rPr>
                      <w:delText>Type</w:delText>
                    </w:r>
                  </w:del>
                  <w:ins w:id="29386" w:author="Neeshu Bhadauriya" w:date="2021-09-27T16:27:00Z">
                    <w:r w:rsidR="00984BAB" w:rsidRPr="005858C1">
                      <w:rPr>
                        <w:rFonts w:ascii="Verdana" w:eastAsia="Verdana" w:hAnsi="Verdana" w:cs="Verdana"/>
                        <w:b/>
                        <w:bCs/>
                        <w:color w:val="0F0E0E"/>
                        <w:kern w:val="24"/>
                        <w:sz w:val="20"/>
                        <w:szCs w:val="20"/>
                        <w:lang w:val="en-US"/>
                      </w:rPr>
                      <w:t>Grade</w:t>
                    </w:r>
                  </w:ins>
                  <w:r w:rsidRPr="005858C1">
                    <w:rPr>
                      <w:rFonts w:ascii="Verdana" w:eastAsia="Verdana" w:hAnsi="Verdana" w:cs="Verdana"/>
                      <w:b/>
                      <w:bCs/>
                      <w:color w:val="0F0E0E"/>
                      <w:kern w:val="24"/>
                      <w:sz w:val="20"/>
                      <w:szCs w:val="20"/>
                      <w:lang w:val="en-US"/>
                    </w:rPr>
                    <w:t>, By Volume, 2015–2030F</w:t>
                  </w:r>
                </w:p>
                <w:p w14:paraId="2CBC0219" w14:textId="664CC487" w:rsidR="00F02D74" w:rsidRPr="005858C1" w:rsidDel="0069225A" w:rsidRDefault="00F02D74" w:rsidP="00F02D74">
                  <w:pPr>
                    <w:spacing w:line="360" w:lineRule="auto"/>
                    <w:textAlignment w:val="baseline"/>
                    <w:rPr>
                      <w:del w:id="29387" w:author="Hardik Malhotra" w:date="2021-09-30T23:55:00Z"/>
                      <w:rFonts w:ascii="Verdana" w:eastAsia="Verdana" w:hAnsi="Verdana" w:cs="Verdana"/>
                      <w:b/>
                      <w:bCs/>
                      <w:color w:val="0F0E0E"/>
                      <w:kern w:val="24"/>
                      <w:sz w:val="20"/>
                      <w:szCs w:val="20"/>
                      <w:lang w:val="en-US"/>
                    </w:rPr>
                  </w:pPr>
                  <w:del w:id="29388" w:author="Hardik Malhotra" w:date="2021-09-30T23:55:00Z">
                    <w:r w:rsidRPr="005858C1" w:rsidDel="0069225A">
                      <w:rPr>
                        <w:rFonts w:ascii="Verdana" w:eastAsia="Verdana" w:hAnsi="Verdana" w:cs="Verdana"/>
                        <w:b/>
                        <w:bCs/>
                        <w:color w:val="0F0E0E"/>
                        <w:kern w:val="24"/>
                        <w:sz w:val="20"/>
                        <w:szCs w:val="20"/>
                        <w:lang w:val="en-US"/>
                      </w:rPr>
                      <w:delText>3.2.2.4. Demand By Type</w:delText>
                    </w:r>
                  </w:del>
                </w:p>
                <w:p w14:paraId="43A936E6" w14:textId="77777777" w:rsidR="00F02D74" w:rsidRPr="005858C1" w:rsidRDefault="00F02D74" w:rsidP="00F02D74">
                  <w:pPr>
                    <w:spacing w:line="360" w:lineRule="auto"/>
                    <w:textAlignment w:val="baseline"/>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ab/>
                  </w:r>
                </w:p>
                <w:p w14:paraId="4DABE9C6" w14:textId="77777777" w:rsidR="00F02D74" w:rsidRPr="005858C1" w:rsidRDefault="00F02D74" w:rsidP="00F02D74">
                  <w:pPr>
                    <w:spacing w:line="360" w:lineRule="auto"/>
                    <w:textAlignment w:val="baseline"/>
                    <w:rPr>
                      <w:rFonts w:ascii="Verdana" w:eastAsia="Verdana" w:hAnsi="Verdana" w:cs="Verdana"/>
                      <w:b/>
                      <w:bCs/>
                      <w:color w:val="0F0E0E"/>
                      <w:kern w:val="24"/>
                      <w:sz w:val="20"/>
                      <w:szCs w:val="20"/>
                      <w:lang w:val="en-US"/>
                    </w:rPr>
                  </w:pPr>
                </w:p>
              </w:txbxContent>
            </v:textbox>
            <w10:wrap anchorx="margin"/>
          </v:shape>
        </w:pict>
      </w:r>
    </w:p>
    <w:p w14:paraId="23A49460" w14:textId="2325D1E9" w:rsidR="00403D19" w:rsidRPr="005858C1" w:rsidDel="00984BAB" w:rsidRDefault="00403D19" w:rsidP="00A14586">
      <w:pPr>
        <w:tabs>
          <w:tab w:val="left" w:pos="1095"/>
        </w:tabs>
        <w:rPr>
          <w:ins w:id="29389" w:author="Ritu Kamra" w:date="2021-09-27T11:08:00Z"/>
          <w:del w:id="29390" w:author="Neeshu Bhadauriya" w:date="2021-09-27T16:27:00Z"/>
          <w:rFonts w:ascii="Verdana" w:eastAsia="Verdana" w:hAnsi="Verdana" w:cs="Verdana"/>
          <w:b/>
          <w:bCs/>
          <w:color w:val="0F0E0E"/>
          <w:kern w:val="24"/>
          <w:sz w:val="20"/>
          <w:szCs w:val="20"/>
          <w:lang w:val="en-US"/>
        </w:rPr>
      </w:pPr>
    </w:p>
    <w:p w14:paraId="6577806C" w14:textId="0FF62B89" w:rsidR="00403D19" w:rsidRPr="005858C1" w:rsidDel="00984BAB" w:rsidRDefault="00403D19" w:rsidP="00A14586">
      <w:pPr>
        <w:tabs>
          <w:tab w:val="left" w:pos="1095"/>
        </w:tabs>
        <w:rPr>
          <w:ins w:id="29391" w:author="Ritu Kamra" w:date="2021-09-27T11:08:00Z"/>
          <w:del w:id="29392" w:author="Neeshu Bhadauriya" w:date="2021-09-27T16:27:00Z"/>
          <w:rFonts w:ascii="Verdana" w:eastAsia="Verdana" w:hAnsi="Verdana" w:cs="Verdana"/>
          <w:b/>
          <w:bCs/>
          <w:color w:val="0F0E0E"/>
          <w:kern w:val="24"/>
          <w:sz w:val="20"/>
          <w:szCs w:val="20"/>
          <w:lang w:val="en-US"/>
        </w:rPr>
      </w:pPr>
    </w:p>
    <w:p w14:paraId="2AE61150" w14:textId="1B8150B9" w:rsidR="00403D19" w:rsidRPr="005858C1" w:rsidDel="00984BAB" w:rsidRDefault="00403D19" w:rsidP="00A14586">
      <w:pPr>
        <w:tabs>
          <w:tab w:val="left" w:pos="1095"/>
        </w:tabs>
        <w:rPr>
          <w:ins w:id="29393" w:author="Ritu Kamra" w:date="2021-09-27T11:08:00Z"/>
          <w:del w:id="29394" w:author="Neeshu Bhadauriya" w:date="2021-09-27T16:27:00Z"/>
          <w:rFonts w:ascii="Verdana" w:eastAsia="Verdana" w:hAnsi="Verdana" w:cs="Verdana"/>
          <w:b/>
          <w:bCs/>
          <w:color w:val="0F0E0E"/>
          <w:kern w:val="24"/>
          <w:sz w:val="20"/>
          <w:szCs w:val="20"/>
          <w:lang w:val="en-US"/>
        </w:rPr>
      </w:pPr>
    </w:p>
    <w:p w14:paraId="5A4F106B" w14:textId="256A3A53" w:rsidR="00403D19" w:rsidRPr="005858C1" w:rsidDel="00984BAB" w:rsidRDefault="00403D19" w:rsidP="00A14586">
      <w:pPr>
        <w:tabs>
          <w:tab w:val="left" w:pos="1095"/>
        </w:tabs>
        <w:rPr>
          <w:ins w:id="29395" w:author="Ritu Kamra" w:date="2021-09-27T11:08:00Z"/>
          <w:del w:id="29396" w:author="Neeshu Bhadauriya" w:date="2021-09-27T16:27:00Z"/>
          <w:rFonts w:ascii="Verdana" w:eastAsia="Verdana" w:hAnsi="Verdana" w:cs="Verdana"/>
          <w:b/>
          <w:bCs/>
          <w:color w:val="0F0E0E"/>
          <w:kern w:val="24"/>
          <w:sz w:val="20"/>
          <w:szCs w:val="20"/>
          <w:lang w:val="en-US"/>
        </w:rPr>
      </w:pPr>
    </w:p>
    <w:p w14:paraId="75F5F7B3" w14:textId="6E6F4BB1" w:rsidR="00403D19" w:rsidRPr="005858C1" w:rsidDel="00984BAB" w:rsidRDefault="00403D19" w:rsidP="00A14586">
      <w:pPr>
        <w:tabs>
          <w:tab w:val="left" w:pos="1095"/>
        </w:tabs>
        <w:rPr>
          <w:ins w:id="29397" w:author="Ritu Kamra" w:date="2021-09-27T11:08:00Z"/>
          <w:del w:id="29398" w:author="Neeshu Bhadauriya" w:date="2021-09-27T16:27:00Z"/>
          <w:rFonts w:ascii="Verdana" w:eastAsia="Verdana" w:hAnsi="Verdana" w:cs="Verdana"/>
          <w:b/>
          <w:bCs/>
          <w:color w:val="0F0E0E"/>
          <w:kern w:val="24"/>
          <w:sz w:val="20"/>
          <w:szCs w:val="20"/>
          <w:lang w:val="en-US"/>
        </w:rPr>
      </w:pPr>
    </w:p>
    <w:p w14:paraId="5E1A590B" w14:textId="1F2C7DC4" w:rsidR="00403D19" w:rsidRPr="005858C1" w:rsidDel="00984BAB" w:rsidRDefault="00403D19" w:rsidP="00A14586">
      <w:pPr>
        <w:tabs>
          <w:tab w:val="left" w:pos="1095"/>
        </w:tabs>
        <w:rPr>
          <w:ins w:id="29399" w:author="Ritu Kamra" w:date="2021-09-27T11:08:00Z"/>
          <w:del w:id="29400" w:author="Neeshu Bhadauriya" w:date="2021-09-27T16:27:00Z"/>
          <w:rFonts w:ascii="Verdana" w:eastAsia="Verdana" w:hAnsi="Verdana" w:cs="Verdana"/>
          <w:b/>
          <w:bCs/>
          <w:color w:val="0F0E0E"/>
          <w:kern w:val="24"/>
          <w:sz w:val="20"/>
          <w:szCs w:val="20"/>
          <w:lang w:val="en-US"/>
        </w:rPr>
      </w:pPr>
    </w:p>
    <w:p w14:paraId="5775BBF6" w14:textId="08527643" w:rsidR="00403D19" w:rsidRPr="005858C1" w:rsidDel="00984BAB" w:rsidRDefault="00403D19" w:rsidP="00A14586">
      <w:pPr>
        <w:tabs>
          <w:tab w:val="left" w:pos="1095"/>
        </w:tabs>
        <w:rPr>
          <w:ins w:id="29401" w:author="Ritu Kamra" w:date="2021-09-27T11:08:00Z"/>
          <w:del w:id="29402" w:author="Neeshu Bhadauriya" w:date="2021-09-27T16:27:00Z"/>
          <w:rFonts w:ascii="Verdana" w:eastAsia="Verdana" w:hAnsi="Verdana" w:cs="Verdana"/>
          <w:b/>
          <w:bCs/>
          <w:color w:val="0F0E0E"/>
          <w:kern w:val="24"/>
          <w:sz w:val="20"/>
          <w:szCs w:val="20"/>
          <w:lang w:val="en-US"/>
        </w:rPr>
      </w:pPr>
    </w:p>
    <w:p w14:paraId="7831D7E8" w14:textId="009C1F74" w:rsidR="00403D19" w:rsidRPr="005858C1" w:rsidDel="00984BAB" w:rsidRDefault="00403D19" w:rsidP="00A14586">
      <w:pPr>
        <w:tabs>
          <w:tab w:val="left" w:pos="1095"/>
        </w:tabs>
        <w:rPr>
          <w:ins w:id="29403" w:author="Ritu Kamra" w:date="2021-09-27T11:08:00Z"/>
          <w:del w:id="29404" w:author="Neeshu Bhadauriya" w:date="2021-09-27T16:27:00Z"/>
          <w:rFonts w:ascii="Verdana" w:eastAsia="Verdana" w:hAnsi="Verdana" w:cs="Verdana"/>
          <w:b/>
          <w:bCs/>
          <w:color w:val="0F0E0E"/>
          <w:kern w:val="24"/>
          <w:sz w:val="20"/>
          <w:szCs w:val="20"/>
          <w:lang w:val="en-US"/>
        </w:rPr>
      </w:pPr>
    </w:p>
    <w:p w14:paraId="2537F7C3" w14:textId="13E5DF4F" w:rsidR="00403D19" w:rsidRPr="005858C1" w:rsidDel="00984BAB" w:rsidRDefault="00403D19" w:rsidP="00A14586">
      <w:pPr>
        <w:tabs>
          <w:tab w:val="left" w:pos="1095"/>
        </w:tabs>
        <w:rPr>
          <w:ins w:id="29405" w:author="Ritu Kamra" w:date="2021-09-27T11:08:00Z"/>
          <w:del w:id="29406" w:author="Neeshu Bhadauriya" w:date="2021-09-27T16:27:00Z"/>
          <w:rFonts w:ascii="Verdana" w:eastAsia="Verdana" w:hAnsi="Verdana" w:cs="Verdana"/>
          <w:b/>
          <w:bCs/>
          <w:color w:val="0F0E0E"/>
          <w:kern w:val="24"/>
          <w:sz w:val="20"/>
          <w:szCs w:val="20"/>
          <w:lang w:val="en-US"/>
        </w:rPr>
      </w:pPr>
    </w:p>
    <w:p w14:paraId="1A9F46B8" w14:textId="6F28C4E9" w:rsidR="000E6386" w:rsidRPr="005858C1" w:rsidDel="00403D19" w:rsidRDefault="000E6386" w:rsidP="00A14586">
      <w:pPr>
        <w:tabs>
          <w:tab w:val="left" w:pos="1095"/>
        </w:tabs>
        <w:rPr>
          <w:del w:id="29407" w:author="Ritu Kamra" w:date="2021-09-27T11:08:00Z"/>
          <w:rFonts w:ascii="Verdana" w:eastAsia="Verdana" w:hAnsi="Verdana" w:cs="Verdana"/>
          <w:b/>
          <w:bCs/>
          <w:color w:val="0F0E0E"/>
          <w:kern w:val="24"/>
          <w:sz w:val="20"/>
          <w:szCs w:val="20"/>
          <w:lang w:val="en-US"/>
        </w:rPr>
      </w:pPr>
    </w:p>
    <w:p w14:paraId="0A170D04" w14:textId="77777777" w:rsidR="00403D19" w:rsidRPr="005858C1" w:rsidRDefault="00403D19" w:rsidP="00A14586">
      <w:pPr>
        <w:tabs>
          <w:tab w:val="left" w:pos="1095"/>
        </w:tabs>
        <w:rPr>
          <w:ins w:id="29408" w:author="Ritu Kamra" w:date="2021-09-27T11:08:00Z"/>
          <w:rFonts w:ascii="Verdana" w:eastAsia="Verdana" w:hAnsi="Verdana" w:cs="Verdana"/>
          <w:b/>
          <w:bCs/>
          <w:color w:val="0F0E0E"/>
          <w:kern w:val="24"/>
          <w:sz w:val="20"/>
          <w:szCs w:val="20"/>
          <w:lang w:val="en-US"/>
        </w:rPr>
      </w:pPr>
    </w:p>
    <w:p w14:paraId="29E06AB7" w14:textId="77777777" w:rsidR="000E6386" w:rsidRPr="005858C1" w:rsidDel="00403D19" w:rsidRDefault="000E6386" w:rsidP="00A14586">
      <w:pPr>
        <w:tabs>
          <w:tab w:val="left" w:pos="1095"/>
        </w:tabs>
        <w:rPr>
          <w:ins w:id="29409" w:author="Dilip Kumar" w:date="2021-09-25T12:41:00Z"/>
          <w:del w:id="29410" w:author="Ritu Kamra" w:date="2021-09-27T11:08:00Z"/>
          <w:rFonts w:ascii="Verdana" w:eastAsia="Verdana" w:hAnsi="Verdana" w:cs="Verdana"/>
          <w:b/>
          <w:bCs/>
          <w:color w:val="0F0E0E"/>
          <w:kern w:val="24"/>
          <w:sz w:val="20"/>
          <w:szCs w:val="20"/>
          <w:lang w:val="en-US"/>
        </w:rPr>
      </w:pPr>
    </w:p>
    <w:p w14:paraId="14C26F6F" w14:textId="77777777" w:rsidR="000E6386" w:rsidRPr="005858C1" w:rsidDel="00403D19" w:rsidRDefault="000E6386" w:rsidP="00A14586">
      <w:pPr>
        <w:tabs>
          <w:tab w:val="left" w:pos="1095"/>
        </w:tabs>
        <w:rPr>
          <w:ins w:id="29411" w:author="Dilip Kumar" w:date="2021-09-25T12:41:00Z"/>
          <w:del w:id="29412" w:author="Ritu Kamra" w:date="2021-09-27T11:08:00Z"/>
          <w:rFonts w:ascii="Verdana" w:eastAsia="Verdana" w:hAnsi="Verdana" w:cs="Verdana"/>
          <w:b/>
          <w:bCs/>
          <w:color w:val="0F0E0E"/>
          <w:kern w:val="24"/>
          <w:sz w:val="20"/>
          <w:szCs w:val="20"/>
          <w:lang w:val="en-US"/>
        </w:rPr>
      </w:pPr>
    </w:p>
    <w:p w14:paraId="7BFEB042" w14:textId="77777777" w:rsidR="000E6386" w:rsidRPr="005858C1" w:rsidDel="00403D19" w:rsidRDefault="000E6386" w:rsidP="00A14586">
      <w:pPr>
        <w:tabs>
          <w:tab w:val="left" w:pos="1095"/>
        </w:tabs>
        <w:rPr>
          <w:ins w:id="29413" w:author="Dilip Kumar" w:date="2021-09-25T12:41:00Z"/>
          <w:del w:id="29414" w:author="Ritu Kamra" w:date="2021-09-27T11:08:00Z"/>
          <w:rFonts w:ascii="Verdana" w:eastAsia="Verdana" w:hAnsi="Verdana" w:cs="Verdana"/>
          <w:b/>
          <w:bCs/>
          <w:color w:val="0F0E0E"/>
          <w:kern w:val="24"/>
          <w:sz w:val="20"/>
          <w:szCs w:val="20"/>
          <w:lang w:val="en-US"/>
        </w:rPr>
      </w:pPr>
    </w:p>
    <w:p w14:paraId="0A3EDBBC" w14:textId="77777777" w:rsidR="000E6386" w:rsidRPr="005858C1" w:rsidDel="00403D19" w:rsidRDefault="000E6386" w:rsidP="00A14586">
      <w:pPr>
        <w:tabs>
          <w:tab w:val="left" w:pos="1095"/>
        </w:tabs>
        <w:rPr>
          <w:ins w:id="29415" w:author="Dilip Kumar" w:date="2021-09-25T12:41:00Z"/>
          <w:del w:id="29416" w:author="Ritu Kamra" w:date="2021-09-27T11:08:00Z"/>
          <w:rFonts w:ascii="Verdana" w:eastAsia="Verdana" w:hAnsi="Verdana" w:cs="Verdana"/>
          <w:b/>
          <w:bCs/>
          <w:color w:val="0F0E0E"/>
          <w:kern w:val="24"/>
          <w:sz w:val="20"/>
          <w:szCs w:val="20"/>
          <w:lang w:val="en-US"/>
        </w:rPr>
      </w:pPr>
    </w:p>
    <w:p w14:paraId="7A0C617C" w14:textId="557F72AE" w:rsidR="00F02D74" w:rsidRPr="005858C1" w:rsidRDefault="00F02D74" w:rsidP="00A14586">
      <w:pPr>
        <w:tabs>
          <w:tab w:val="left" w:pos="1095"/>
        </w:tabs>
        <w:rPr>
          <w:rFonts w:ascii="Verdana" w:eastAsia="Verdana" w:hAnsi="Verdana" w:cs="Verdana"/>
          <w:b/>
          <w:bCs/>
          <w:color w:val="0F0E0E"/>
          <w:kern w:val="24"/>
          <w:sz w:val="20"/>
          <w:szCs w:val="20"/>
          <w:lang w:val="en-US"/>
        </w:rPr>
      </w:pPr>
    </w:p>
    <w:p w14:paraId="76348850" w14:textId="68B4C82E" w:rsidR="00F02D74" w:rsidDel="0069225A" w:rsidRDefault="005858C1" w:rsidP="00F02D74">
      <w:pPr>
        <w:rPr>
          <w:del w:id="29417" w:author="Dilip Kumar" w:date="2021-09-25T12:42:00Z"/>
        </w:rPr>
      </w:pPr>
      <w:r>
        <w:rPr>
          <w:noProof/>
        </w:rPr>
        <w:pict w14:anchorId="3A4AF564">
          <v:shape id="_x0000_s1236" type="#_x0000_t202" style="position:absolute;margin-left:297pt;margin-top:210.25pt;width:203.8pt;height:15.75pt;z-index:2522368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" filled="f" stroked="f">
            <v:textbox style="mso-fit-shape-to-text:t">
              <w:txbxContent>
                <w:p w14:paraId="60A3F6B9" w14:textId="77777777" w:rsidR="00F02D74" w:rsidRPr="00687E98" w:rsidRDefault="00F02D74" w:rsidP="00F02D7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w:r>
      <w:r w:rsidR="00F02D74" w:rsidRPr="00023038">
        <w:rPr>
          <w:noProof/>
        </w:rPr>
        <w:drawing>
          <wp:inline distT="0" distB="0" distL="0" distR="0" wp14:anchorId="46C857FC" wp14:editId="51FF33CD">
            <wp:extent cx="6410325" cy="2962275"/>
            <wp:effectExtent l="0" t="0" r="0" b="0"/>
            <wp:docPr id="67" name="Chart 67">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14:paraId="3B75261A" w14:textId="18437469" w:rsidR="0069225A" w:rsidRDefault="0069225A">
      <w:pPr>
        <w:rPr>
          <w:ins w:id="29418" w:author="Hardik Malhotra" w:date="2021-09-30T23:58:00Z"/>
        </w:rPr>
      </w:pPr>
    </w:p>
    <w:p w14:paraId="6ED5A620" w14:textId="77777777" w:rsidR="0069225A" w:rsidRDefault="0069225A">
      <w:pPr>
        <w:rPr>
          <w:ins w:id="29419" w:author="Hardik Malhotra" w:date="2021-09-30T23:58:00Z"/>
        </w:rPr>
      </w:pPr>
    </w:p>
    <w:p w14:paraId="27C4151A" w14:textId="286A428A" w:rsidR="0069225A" w:rsidRDefault="0069225A" w:rsidP="00F02D74">
      <w:pPr>
        <w:rPr>
          <w:ins w:id="29420" w:author="Hardik Malhotra" w:date="2021-09-30T23:55:00Z"/>
        </w:rPr>
      </w:pPr>
    </w:p>
    <w:tbl>
      <w:tblPr>
        <w:tblW w:w="10345" w:type="dxa"/>
        <w:tblInd w:w="-185" w:type="dxa"/>
        <w:tblLook w:val="04A0" w:firstRow="1" w:lastRow="0" w:firstColumn="1" w:lastColumn="0" w:noHBand="0" w:noVBand="1"/>
      </w:tblPr>
      <w:tblGrid>
        <w:gridCol w:w="966"/>
        <w:gridCol w:w="587"/>
        <w:gridCol w:w="587"/>
        <w:gridCol w:w="587"/>
        <w:gridCol w:w="586"/>
        <w:gridCol w:w="586"/>
        <w:gridCol w:w="586"/>
        <w:gridCol w:w="586"/>
        <w:gridCol w:w="586"/>
        <w:gridCol w:w="586"/>
        <w:gridCol w:w="586"/>
        <w:gridCol w:w="586"/>
        <w:gridCol w:w="586"/>
        <w:gridCol w:w="586"/>
        <w:gridCol w:w="586"/>
        <w:gridCol w:w="586"/>
        <w:gridCol w:w="586"/>
        <w:tblGridChange w:id="29421">
          <w:tblGrid>
            <w:gridCol w:w="966"/>
            <w:gridCol w:w="587"/>
            <w:gridCol w:w="587"/>
            <w:gridCol w:w="587"/>
            <w:gridCol w:w="586"/>
            <w:gridCol w:w="586"/>
            <w:gridCol w:w="586"/>
            <w:gridCol w:w="586"/>
            <w:gridCol w:w="586"/>
            <w:gridCol w:w="586"/>
            <w:gridCol w:w="586"/>
            <w:gridCol w:w="586"/>
            <w:gridCol w:w="586"/>
            <w:gridCol w:w="586"/>
            <w:gridCol w:w="586"/>
            <w:gridCol w:w="586"/>
            <w:gridCol w:w="586"/>
          </w:tblGrid>
        </w:tblGridChange>
      </w:tblGrid>
      <w:tr w:rsidR="0069225A" w:rsidRPr="00257590" w14:paraId="40AD311A" w14:textId="77777777" w:rsidTr="00092529">
        <w:trPr>
          <w:trHeight w:val="284"/>
          <w:ins w:id="29422" w:author="Hardik Malhotra" w:date="2021-09-30T23:56:00Z"/>
        </w:trPr>
        <w:tc>
          <w:tcPr>
            <w:tcW w:w="966"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249EF86E" w14:textId="77777777" w:rsidR="0069225A" w:rsidRPr="00257590" w:rsidRDefault="0069225A" w:rsidP="00092529">
            <w:pPr>
              <w:spacing w:after="0" w:line="240" w:lineRule="auto"/>
              <w:jc w:val="center"/>
              <w:rPr>
                <w:ins w:id="29423" w:author="Hardik Malhotra" w:date="2021-09-30T23:56:00Z"/>
                <w:rFonts w:ascii="Verdana" w:eastAsia="Times New Roman" w:hAnsi="Verdana" w:cs="Arial"/>
                <w:b/>
                <w:bCs/>
                <w:color w:val="FFFFFF" w:themeColor="background1"/>
                <w:sz w:val="10"/>
                <w:szCs w:val="10"/>
                <w:lang w:val="en-US"/>
              </w:rPr>
            </w:pPr>
            <w:ins w:id="29424" w:author="Hardik Malhotra" w:date="2021-09-30T23:56:00Z">
              <w:r w:rsidRPr="00257590">
                <w:rPr>
                  <w:rFonts w:ascii="Verdana" w:eastAsia="Times New Roman" w:hAnsi="Verdana" w:cs="Arial"/>
                  <w:b/>
                  <w:bCs/>
                  <w:color w:val="FFFFFF" w:themeColor="background1"/>
                  <w:sz w:val="10"/>
                  <w:szCs w:val="10"/>
                  <w:lang w:val="en-US"/>
                </w:rPr>
                <w:t>Demand by Grade</w:t>
              </w:r>
            </w:ins>
          </w:p>
        </w:tc>
        <w:tc>
          <w:tcPr>
            <w:tcW w:w="587" w:type="dxa"/>
            <w:tcBorders>
              <w:top w:val="single" w:sz="4" w:space="0" w:color="auto"/>
              <w:left w:val="nil"/>
              <w:bottom w:val="single" w:sz="4" w:space="0" w:color="auto"/>
              <w:right w:val="single" w:sz="4" w:space="0" w:color="auto"/>
            </w:tcBorders>
            <w:shd w:val="clear" w:color="auto" w:fill="C00000"/>
            <w:noWrap/>
            <w:vAlign w:val="center"/>
            <w:hideMark/>
          </w:tcPr>
          <w:p w14:paraId="01AD5DC5" w14:textId="77777777" w:rsidR="0069225A" w:rsidRPr="00257590" w:rsidRDefault="0069225A" w:rsidP="00092529">
            <w:pPr>
              <w:spacing w:after="0" w:line="480" w:lineRule="auto"/>
              <w:jc w:val="center"/>
              <w:rPr>
                <w:ins w:id="29425" w:author="Hardik Malhotra" w:date="2021-09-30T23:56:00Z"/>
                <w:rFonts w:ascii="Verdana" w:eastAsia="Times New Roman" w:hAnsi="Verdana" w:cs="Arial"/>
                <w:b/>
                <w:bCs/>
                <w:color w:val="FFFFFF" w:themeColor="background1"/>
                <w:sz w:val="10"/>
                <w:szCs w:val="10"/>
                <w:lang w:val="en-US"/>
              </w:rPr>
            </w:pPr>
            <w:ins w:id="29426" w:author="Hardik Malhotra" w:date="2021-09-30T23:56:00Z">
              <w:r w:rsidRPr="00257590">
                <w:rPr>
                  <w:rFonts w:ascii="Verdana" w:eastAsia="Times New Roman" w:hAnsi="Verdana" w:cs="Arial"/>
                  <w:b/>
                  <w:bCs/>
                  <w:color w:val="FFFFFF" w:themeColor="background1"/>
                  <w:sz w:val="10"/>
                  <w:szCs w:val="10"/>
                  <w:lang w:val="en-US"/>
                </w:rPr>
                <w:t>2015</w:t>
              </w:r>
            </w:ins>
          </w:p>
        </w:tc>
        <w:tc>
          <w:tcPr>
            <w:tcW w:w="587" w:type="dxa"/>
            <w:tcBorders>
              <w:top w:val="single" w:sz="4" w:space="0" w:color="auto"/>
              <w:left w:val="nil"/>
              <w:bottom w:val="single" w:sz="4" w:space="0" w:color="auto"/>
              <w:right w:val="single" w:sz="4" w:space="0" w:color="auto"/>
            </w:tcBorders>
            <w:shd w:val="clear" w:color="auto" w:fill="C00000"/>
            <w:noWrap/>
            <w:vAlign w:val="center"/>
            <w:hideMark/>
          </w:tcPr>
          <w:p w14:paraId="72F2FED1" w14:textId="77777777" w:rsidR="0069225A" w:rsidRPr="00257590" w:rsidRDefault="0069225A" w:rsidP="00092529">
            <w:pPr>
              <w:spacing w:after="0" w:line="480" w:lineRule="auto"/>
              <w:jc w:val="center"/>
              <w:rPr>
                <w:ins w:id="29427" w:author="Hardik Malhotra" w:date="2021-09-30T23:56:00Z"/>
                <w:rFonts w:ascii="Verdana" w:eastAsia="Times New Roman" w:hAnsi="Verdana" w:cs="Arial"/>
                <w:b/>
                <w:bCs/>
                <w:color w:val="FFFFFF" w:themeColor="background1"/>
                <w:sz w:val="10"/>
                <w:szCs w:val="10"/>
                <w:lang w:val="en-US"/>
              </w:rPr>
            </w:pPr>
            <w:ins w:id="29428" w:author="Hardik Malhotra" w:date="2021-09-30T23:56:00Z">
              <w:r w:rsidRPr="00257590">
                <w:rPr>
                  <w:rFonts w:ascii="Verdana" w:eastAsia="Times New Roman" w:hAnsi="Verdana" w:cs="Arial"/>
                  <w:b/>
                  <w:bCs/>
                  <w:color w:val="FFFFFF" w:themeColor="background1"/>
                  <w:sz w:val="10"/>
                  <w:szCs w:val="10"/>
                  <w:lang w:val="en-US"/>
                </w:rPr>
                <w:t>2016</w:t>
              </w:r>
            </w:ins>
          </w:p>
        </w:tc>
        <w:tc>
          <w:tcPr>
            <w:tcW w:w="587" w:type="dxa"/>
            <w:tcBorders>
              <w:top w:val="single" w:sz="4" w:space="0" w:color="auto"/>
              <w:left w:val="nil"/>
              <w:bottom w:val="single" w:sz="4" w:space="0" w:color="auto"/>
              <w:right w:val="single" w:sz="4" w:space="0" w:color="auto"/>
            </w:tcBorders>
            <w:shd w:val="clear" w:color="auto" w:fill="C00000"/>
            <w:noWrap/>
            <w:vAlign w:val="bottom"/>
            <w:hideMark/>
          </w:tcPr>
          <w:p w14:paraId="6F26973B" w14:textId="77777777" w:rsidR="0069225A" w:rsidRPr="00257590" w:rsidRDefault="0069225A" w:rsidP="00092529">
            <w:pPr>
              <w:spacing w:after="0" w:line="480" w:lineRule="auto"/>
              <w:jc w:val="center"/>
              <w:rPr>
                <w:ins w:id="29429" w:author="Hardik Malhotra" w:date="2021-09-30T23:56:00Z"/>
                <w:rFonts w:ascii="Verdana" w:eastAsia="Times New Roman" w:hAnsi="Verdana" w:cs="Arial"/>
                <w:b/>
                <w:bCs/>
                <w:color w:val="FFFFFF" w:themeColor="background1"/>
                <w:sz w:val="10"/>
                <w:szCs w:val="10"/>
                <w:lang w:val="en-US"/>
              </w:rPr>
            </w:pPr>
            <w:ins w:id="29430" w:author="Hardik Malhotra" w:date="2021-09-30T23:56:00Z">
              <w:r w:rsidRPr="00257590">
                <w:rPr>
                  <w:rFonts w:ascii="Verdana" w:eastAsia="Times New Roman" w:hAnsi="Verdana" w:cs="Arial"/>
                  <w:b/>
                  <w:bCs/>
                  <w:color w:val="FFFFFF" w:themeColor="background1"/>
                  <w:sz w:val="10"/>
                  <w:szCs w:val="10"/>
                  <w:lang w:val="en-US"/>
                </w:rPr>
                <w:t>2017</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36849437" w14:textId="77777777" w:rsidR="0069225A" w:rsidRPr="00257590" w:rsidRDefault="0069225A" w:rsidP="00092529">
            <w:pPr>
              <w:spacing w:after="0" w:line="480" w:lineRule="auto"/>
              <w:jc w:val="center"/>
              <w:rPr>
                <w:ins w:id="29431" w:author="Hardik Malhotra" w:date="2021-09-30T23:56:00Z"/>
                <w:rFonts w:ascii="Verdana" w:eastAsia="Times New Roman" w:hAnsi="Verdana" w:cs="Arial"/>
                <w:b/>
                <w:bCs/>
                <w:color w:val="FFFFFF" w:themeColor="background1"/>
                <w:sz w:val="10"/>
                <w:szCs w:val="10"/>
                <w:lang w:val="en-US"/>
              </w:rPr>
            </w:pPr>
            <w:ins w:id="29432" w:author="Hardik Malhotra" w:date="2021-09-30T23:56:00Z">
              <w:r w:rsidRPr="00257590">
                <w:rPr>
                  <w:rFonts w:ascii="Verdana" w:eastAsia="Times New Roman" w:hAnsi="Verdana" w:cs="Arial"/>
                  <w:b/>
                  <w:bCs/>
                  <w:color w:val="FFFFFF" w:themeColor="background1"/>
                  <w:sz w:val="10"/>
                  <w:szCs w:val="10"/>
                  <w:lang w:val="en-US"/>
                </w:rPr>
                <w:t>2018</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1736DD79" w14:textId="77777777" w:rsidR="0069225A" w:rsidRPr="00257590" w:rsidRDefault="0069225A" w:rsidP="00092529">
            <w:pPr>
              <w:spacing w:after="0" w:line="480" w:lineRule="auto"/>
              <w:jc w:val="center"/>
              <w:rPr>
                <w:ins w:id="29433" w:author="Hardik Malhotra" w:date="2021-09-30T23:56:00Z"/>
                <w:rFonts w:ascii="Verdana" w:eastAsia="Times New Roman" w:hAnsi="Verdana" w:cs="Arial"/>
                <w:b/>
                <w:bCs/>
                <w:color w:val="FFFFFF" w:themeColor="background1"/>
                <w:sz w:val="10"/>
                <w:szCs w:val="10"/>
                <w:lang w:val="en-US"/>
              </w:rPr>
            </w:pPr>
            <w:ins w:id="29434" w:author="Hardik Malhotra" w:date="2021-09-30T23:56:00Z">
              <w:r w:rsidRPr="00257590">
                <w:rPr>
                  <w:rFonts w:ascii="Verdana" w:eastAsia="Times New Roman" w:hAnsi="Verdana" w:cs="Arial"/>
                  <w:b/>
                  <w:bCs/>
                  <w:color w:val="FFFFFF" w:themeColor="background1"/>
                  <w:sz w:val="10"/>
                  <w:szCs w:val="10"/>
                  <w:lang w:val="en-US"/>
                </w:rPr>
                <w:t>2019</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2EDB161E" w14:textId="77777777" w:rsidR="0069225A" w:rsidRPr="00257590" w:rsidRDefault="0069225A" w:rsidP="00092529">
            <w:pPr>
              <w:spacing w:after="0" w:line="480" w:lineRule="auto"/>
              <w:jc w:val="center"/>
              <w:rPr>
                <w:ins w:id="29435" w:author="Hardik Malhotra" w:date="2021-09-30T23:56:00Z"/>
                <w:rFonts w:ascii="Verdana" w:eastAsia="Times New Roman" w:hAnsi="Verdana" w:cs="Arial"/>
                <w:b/>
                <w:bCs/>
                <w:color w:val="FFFFFF" w:themeColor="background1"/>
                <w:sz w:val="10"/>
                <w:szCs w:val="10"/>
                <w:lang w:val="en-US"/>
              </w:rPr>
            </w:pPr>
            <w:ins w:id="29436" w:author="Hardik Malhotra" w:date="2021-09-30T23:56:00Z">
              <w:r w:rsidRPr="00257590">
                <w:rPr>
                  <w:rFonts w:ascii="Verdana" w:eastAsia="Times New Roman" w:hAnsi="Verdana" w:cs="Arial"/>
                  <w:b/>
                  <w:bCs/>
                  <w:color w:val="FFFFFF" w:themeColor="background1"/>
                  <w:sz w:val="10"/>
                  <w:szCs w:val="10"/>
                  <w:lang w:val="en-US"/>
                </w:rPr>
                <w:t>2020</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25EC485A" w14:textId="77777777" w:rsidR="0069225A" w:rsidRPr="00257590" w:rsidRDefault="0069225A" w:rsidP="00092529">
            <w:pPr>
              <w:spacing w:after="0" w:line="480" w:lineRule="auto"/>
              <w:jc w:val="center"/>
              <w:rPr>
                <w:ins w:id="29437" w:author="Hardik Malhotra" w:date="2021-09-30T23:56:00Z"/>
                <w:rFonts w:ascii="Verdana" w:eastAsia="Times New Roman" w:hAnsi="Verdana" w:cs="Arial"/>
                <w:b/>
                <w:bCs/>
                <w:color w:val="FFFFFF" w:themeColor="background1"/>
                <w:sz w:val="10"/>
                <w:szCs w:val="10"/>
                <w:lang w:val="en-US"/>
              </w:rPr>
            </w:pPr>
            <w:ins w:id="29438" w:author="Hardik Malhotra" w:date="2021-09-30T23:56:00Z">
              <w:r w:rsidRPr="00257590">
                <w:rPr>
                  <w:rFonts w:ascii="Verdana" w:eastAsia="Times New Roman" w:hAnsi="Verdana" w:cs="Arial"/>
                  <w:b/>
                  <w:bCs/>
                  <w:color w:val="FFFFFF" w:themeColor="background1"/>
                  <w:sz w:val="10"/>
                  <w:szCs w:val="10"/>
                  <w:lang w:val="en-US"/>
                </w:rPr>
                <w:t>2021E</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74A07B29" w14:textId="77777777" w:rsidR="0069225A" w:rsidRPr="00257590" w:rsidRDefault="0069225A" w:rsidP="00092529">
            <w:pPr>
              <w:spacing w:after="0" w:line="480" w:lineRule="auto"/>
              <w:jc w:val="center"/>
              <w:rPr>
                <w:ins w:id="29439" w:author="Hardik Malhotra" w:date="2021-09-30T23:56:00Z"/>
                <w:rFonts w:ascii="Verdana" w:eastAsia="Times New Roman" w:hAnsi="Verdana" w:cs="Arial"/>
                <w:b/>
                <w:bCs/>
                <w:color w:val="FFFFFF" w:themeColor="background1"/>
                <w:sz w:val="10"/>
                <w:szCs w:val="10"/>
                <w:lang w:val="en-US"/>
              </w:rPr>
            </w:pPr>
            <w:ins w:id="29440" w:author="Hardik Malhotra" w:date="2021-09-30T23:56:00Z">
              <w:r w:rsidRPr="00257590">
                <w:rPr>
                  <w:rFonts w:ascii="Verdana" w:eastAsia="Times New Roman" w:hAnsi="Verdana" w:cs="Arial"/>
                  <w:b/>
                  <w:bCs/>
                  <w:color w:val="FFFFFF" w:themeColor="background1"/>
                  <w:sz w:val="10"/>
                  <w:szCs w:val="10"/>
                  <w:lang w:val="en-US"/>
                </w:rPr>
                <w:t>2022F</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4BA1C543" w14:textId="77777777" w:rsidR="0069225A" w:rsidRPr="00257590" w:rsidRDefault="0069225A" w:rsidP="00092529">
            <w:pPr>
              <w:spacing w:after="0" w:line="480" w:lineRule="auto"/>
              <w:jc w:val="center"/>
              <w:rPr>
                <w:ins w:id="29441" w:author="Hardik Malhotra" w:date="2021-09-30T23:56:00Z"/>
                <w:rFonts w:ascii="Verdana" w:eastAsia="Times New Roman" w:hAnsi="Verdana" w:cs="Arial"/>
                <w:b/>
                <w:bCs/>
                <w:color w:val="FFFFFF" w:themeColor="background1"/>
                <w:sz w:val="10"/>
                <w:szCs w:val="10"/>
                <w:lang w:val="en-US"/>
              </w:rPr>
            </w:pPr>
            <w:ins w:id="29442" w:author="Hardik Malhotra" w:date="2021-09-30T23:56:00Z">
              <w:r w:rsidRPr="00257590">
                <w:rPr>
                  <w:rFonts w:ascii="Verdana" w:eastAsia="Times New Roman" w:hAnsi="Verdana" w:cs="Arial"/>
                  <w:b/>
                  <w:bCs/>
                  <w:color w:val="FFFFFF" w:themeColor="background1"/>
                  <w:sz w:val="10"/>
                  <w:szCs w:val="10"/>
                  <w:lang w:val="en-US"/>
                </w:rPr>
                <w:t>2023F</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18196E70" w14:textId="77777777" w:rsidR="0069225A" w:rsidRPr="00257590" w:rsidRDefault="0069225A" w:rsidP="00092529">
            <w:pPr>
              <w:spacing w:after="0" w:line="480" w:lineRule="auto"/>
              <w:jc w:val="center"/>
              <w:rPr>
                <w:ins w:id="29443" w:author="Hardik Malhotra" w:date="2021-09-30T23:56:00Z"/>
                <w:rFonts w:ascii="Verdana" w:eastAsia="Times New Roman" w:hAnsi="Verdana" w:cs="Arial"/>
                <w:b/>
                <w:bCs/>
                <w:color w:val="FFFFFF" w:themeColor="background1"/>
                <w:sz w:val="10"/>
                <w:szCs w:val="10"/>
                <w:lang w:val="en-US"/>
              </w:rPr>
            </w:pPr>
            <w:ins w:id="29444" w:author="Hardik Malhotra" w:date="2021-09-30T23:56:00Z">
              <w:r w:rsidRPr="00257590">
                <w:rPr>
                  <w:rFonts w:ascii="Verdana" w:eastAsia="Times New Roman" w:hAnsi="Verdana" w:cs="Arial"/>
                  <w:b/>
                  <w:bCs/>
                  <w:color w:val="FFFFFF" w:themeColor="background1"/>
                  <w:sz w:val="10"/>
                  <w:szCs w:val="10"/>
                  <w:lang w:val="en-US"/>
                </w:rPr>
                <w:t>2024F</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22AE8306" w14:textId="77777777" w:rsidR="0069225A" w:rsidRPr="00257590" w:rsidRDefault="0069225A" w:rsidP="00092529">
            <w:pPr>
              <w:spacing w:after="0" w:line="480" w:lineRule="auto"/>
              <w:jc w:val="center"/>
              <w:rPr>
                <w:ins w:id="29445" w:author="Hardik Malhotra" w:date="2021-09-30T23:56:00Z"/>
                <w:rFonts w:ascii="Verdana" w:eastAsia="Times New Roman" w:hAnsi="Verdana" w:cs="Arial"/>
                <w:b/>
                <w:bCs/>
                <w:color w:val="FFFFFF" w:themeColor="background1"/>
                <w:sz w:val="10"/>
                <w:szCs w:val="10"/>
                <w:lang w:val="en-US"/>
              </w:rPr>
            </w:pPr>
            <w:ins w:id="29446" w:author="Hardik Malhotra" w:date="2021-09-30T23:56:00Z">
              <w:r w:rsidRPr="00257590">
                <w:rPr>
                  <w:rFonts w:ascii="Verdana" w:eastAsia="Times New Roman" w:hAnsi="Verdana" w:cs="Arial"/>
                  <w:b/>
                  <w:bCs/>
                  <w:color w:val="FFFFFF" w:themeColor="background1"/>
                  <w:sz w:val="10"/>
                  <w:szCs w:val="10"/>
                  <w:lang w:val="en-US"/>
                </w:rPr>
                <w:t>2025F</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1BE549D5" w14:textId="77777777" w:rsidR="0069225A" w:rsidRPr="00257590" w:rsidRDefault="0069225A" w:rsidP="00092529">
            <w:pPr>
              <w:spacing w:after="0" w:line="480" w:lineRule="auto"/>
              <w:jc w:val="center"/>
              <w:rPr>
                <w:ins w:id="29447" w:author="Hardik Malhotra" w:date="2021-09-30T23:56:00Z"/>
                <w:rFonts w:ascii="Verdana" w:eastAsia="Times New Roman" w:hAnsi="Verdana" w:cs="Arial"/>
                <w:b/>
                <w:bCs/>
                <w:color w:val="FFFFFF" w:themeColor="background1"/>
                <w:sz w:val="10"/>
                <w:szCs w:val="10"/>
                <w:lang w:val="en-US"/>
              </w:rPr>
            </w:pPr>
            <w:ins w:id="29448" w:author="Hardik Malhotra" w:date="2021-09-30T23:56:00Z">
              <w:r w:rsidRPr="00257590">
                <w:rPr>
                  <w:rFonts w:ascii="Verdana" w:eastAsia="Times New Roman" w:hAnsi="Verdana" w:cs="Arial"/>
                  <w:b/>
                  <w:bCs/>
                  <w:color w:val="FFFFFF" w:themeColor="background1"/>
                  <w:sz w:val="10"/>
                  <w:szCs w:val="10"/>
                  <w:lang w:val="en-US"/>
                </w:rPr>
                <w:t>2026F</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464E4340" w14:textId="77777777" w:rsidR="0069225A" w:rsidRPr="00257590" w:rsidRDefault="0069225A" w:rsidP="00092529">
            <w:pPr>
              <w:spacing w:after="0" w:line="480" w:lineRule="auto"/>
              <w:jc w:val="center"/>
              <w:rPr>
                <w:ins w:id="29449" w:author="Hardik Malhotra" w:date="2021-09-30T23:56:00Z"/>
                <w:rFonts w:ascii="Verdana" w:eastAsia="Times New Roman" w:hAnsi="Verdana" w:cs="Arial"/>
                <w:b/>
                <w:bCs/>
                <w:color w:val="FFFFFF" w:themeColor="background1"/>
                <w:sz w:val="10"/>
                <w:szCs w:val="10"/>
                <w:lang w:val="en-US"/>
              </w:rPr>
            </w:pPr>
            <w:ins w:id="29450" w:author="Hardik Malhotra" w:date="2021-09-30T23:56:00Z">
              <w:r w:rsidRPr="00257590">
                <w:rPr>
                  <w:rFonts w:ascii="Verdana" w:eastAsia="Times New Roman" w:hAnsi="Verdana" w:cs="Arial"/>
                  <w:b/>
                  <w:bCs/>
                  <w:color w:val="FFFFFF" w:themeColor="background1"/>
                  <w:sz w:val="10"/>
                  <w:szCs w:val="10"/>
                  <w:lang w:val="en-US"/>
                </w:rPr>
                <w:t>2027F</w:t>
              </w:r>
            </w:ins>
          </w:p>
        </w:tc>
        <w:tc>
          <w:tcPr>
            <w:tcW w:w="586" w:type="dxa"/>
            <w:tcBorders>
              <w:top w:val="single" w:sz="4" w:space="0" w:color="auto"/>
              <w:left w:val="nil"/>
              <w:bottom w:val="single" w:sz="4" w:space="0" w:color="auto"/>
              <w:right w:val="single" w:sz="4" w:space="0" w:color="auto"/>
            </w:tcBorders>
            <w:shd w:val="clear" w:color="auto" w:fill="C00000"/>
            <w:noWrap/>
            <w:vAlign w:val="bottom"/>
            <w:hideMark/>
          </w:tcPr>
          <w:p w14:paraId="4376C40B" w14:textId="77777777" w:rsidR="0069225A" w:rsidRPr="00257590" w:rsidRDefault="0069225A" w:rsidP="00092529">
            <w:pPr>
              <w:spacing w:after="0" w:line="480" w:lineRule="auto"/>
              <w:jc w:val="center"/>
              <w:rPr>
                <w:ins w:id="29451" w:author="Hardik Malhotra" w:date="2021-09-30T23:56:00Z"/>
                <w:rFonts w:ascii="Verdana" w:eastAsia="Times New Roman" w:hAnsi="Verdana" w:cs="Arial"/>
                <w:b/>
                <w:bCs/>
                <w:color w:val="FFFFFF" w:themeColor="background1"/>
                <w:sz w:val="10"/>
                <w:szCs w:val="10"/>
                <w:lang w:val="en-US"/>
              </w:rPr>
            </w:pPr>
            <w:ins w:id="29452" w:author="Hardik Malhotra" w:date="2021-09-30T23:56:00Z">
              <w:r w:rsidRPr="00257590">
                <w:rPr>
                  <w:rFonts w:ascii="Verdana" w:eastAsia="Times New Roman" w:hAnsi="Verdana" w:cs="Arial"/>
                  <w:b/>
                  <w:bCs/>
                  <w:color w:val="FFFFFF" w:themeColor="background1"/>
                  <w:sz w:val="10"/>
                  <w:szCs w:val="10"/>
                  <w:lang w:val="en-US"/>
                </w:rPr>
                <w:t>2028F</w:t>
              </w:r>
            </w:ins>
          </w:p>
        </w:tc>
        <w:tc>
          <w:tcPr>
            <w:tcW w:w="586" w:type="dxa"/>
            <w:tcBorders>
              <w:top w:val="single" w:sz="4" w:space="0" w:color="auto"/>
              <w:left w:val="nil"/>
              <w:bottom w:val="single" w:sz="4" w:space="0" w:color="auto"/>
              <w:right w:val="nil"/>
            </w:tcBorders>
            <w:shd w:val="clear" w:color="auto" w:fill="C00000"/>
            <w:noWrap/>
            <w:vAlign w:val="bottom"/>
            <w:hideMark/>
          </w:tcPr>
          <w:p w14:paraId="3E4BB303" w14:textId="77777777" w:rsidR="0069225A" w:rsidRPr="00257590" w:rsidRDefault="0069225A" w:rsidP="00092529">
            <w:pPr>
              <w:spacing w:after="0" w:line="480" w:lineRule="auto"/>
              <w:jc w:val="center"/>
              <w:rPr>
                <w:ins w:id="29453" w:author="Hardik Malhotra" w:date="2021-09-30T23:56:00Z"/>
                <w:rFonts w:ascii="Verdana" w:eastAsia="Times New Roman" w:hAnsi="Verdana" w:cs="Arial"/>
                <w:b/>
                <w:bCs/>
                <w:color w:val="FFFFFF" w:themeColor="background1"/>
                <w:sz w:val="10"/>
                <w:szCs w:val="10"/>
                <w:lang w:val="en-US"/>
              </w:rPr>
            </w:pPr>
            <w:ins w:id="29454" w:author="Hardik Malhotra" w:date="2021-09-30T23:56:00Z">
              <w:r w:rsidRPr="00257590">
                <w:rPr>
                  <w:rFonts w:ascii="Verdana" w:eastAsia="Times New Roman" w:hAnsi="Verdana" w:cs="Arial"/>
                  <w:b/>
                  <w:bCs/>
                  <w:color w:val="FFFFFF" w:themeColor="background1"/>
                  <w:sz w:val="10"/>
                  <w:szCs w:val="10"/>
                  <w:lang w:val="en-US"/>
                </w:rPr>
                <w:t>2029F</w:t>
              </w:r>
            </w:ins>
          </w:p>
        </w:tc>
        <w:tc>
          <w:tcPr>
            <w:tcW w:w="586"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791F4BD5" w14:textId="77777777" w:rsidR="0069225A" w:rsidRPr="00257590" w:rsidRDefault="0069225A" w:rsidP="00092529">
            <w:pPr>
              <w:spacing w:after="0" w:line="480" w:lineRule="auto"/>
              <w:jc w:val="center"/>
              <w:rPr>
                <w:ins w:id="29455" w:author="Hardik Malhotra" w:date="2021-09-30T23:56:00Z"/>
                <w:rFonts w:ascii="Verdana" w:eastAsia="Times New Roman" w:hAnsi="Verdana" w:cs="Arial"/>
                <w:b/>
                <w:bCs/>
                <w:color w:val="FFFFFF" w:themeColor="background1"/>
                <w:sz w:val="10"/>
                <w:szCs w:val="10"/>
                <w:lang w:val="en-US"/>
              </w:rPr>
            </w:pPr>
            <w:ins w:id="29456" w:author="Hardik Malhotra" w:date="2021-09-30T23:56:00Z">
              <w:r w:rsidRPr="00257590">
                <w:rPr>
                  <w:rFonts w:ascii="Verdana" w:eastAsia="Times New Roman" w:hAnsi="Verdana" w:cs="Arial"/>
                  <w:b/>
                  <w:bCs/>
                  <w:color w:val="FFFFFF" w:themeColor="background1"/>
                  <w:sz w:val="10"/>
                  <w:szCs w:val="10"/>
                  <w:lang w:val="en-US"/>
                </w:rPr>
                <w:t>2030F</w:t>
              </w:r>
            </w:ins>
          </w:p>
        </w:tc>
      </w:tr>
      <w:tr w:rsidR="0069225A" w:rsidRPr="00257590" w14:paraId="09302576" w14:textId="77777777" w:rsidTr="00092529">
        <w:trPr>
          <w:trHeight w:val="334"/>
          <w:ins w:id="29457" w:author="Hardik Malhotra" w:date="2021-09-30T23:56:00Z"/>
        </w:trPr>
        <w:tc>
          <w:tcPr>
            <w:tcW w:w="966" w:type="dxa"/>
            <w:tcBorders>
              <w:top w:val="nil"/>
              <w:left w:val="single" w:sz="4" w:space="0" w:color="auto"/>
              <w:bottom w:val="single" w:sz="4" w:space="0" w:color="auto"/>
              <w:right w:val="single" w:sz="4" w:space="0" w:color="auto"/>
            </w:tcBorders>
            <w:shd w:val="clear" w:color="000000" w:fill="FFFFFF"/>
            <w:noWrap/>
            <w:vAlign w:val="bottom"/>
            <w:hideMark/>
          </w:tcPr>
          <w:p w14:paraId="4F417CB3" w14:textId="77777777" w:rsidR="0069225A" w:rsidRPr="00257590" w:rsidRDefault="0069225A" w:rsidP="0069225A">
            <w:pPr>
              <w:spacing w:after="0" w:line="240" w:lineRule="auto"/>
              <w:rPr>
                <w:ins w:id="29458" w:author="Hardik Malhotra" w:date="2021-09-30T23:56:00Z"/>
                <w:rFonts w:ascii="Verdana" w:eastAsia="Times New Roman" w:hAnsi="Verdana" w:cs="Times New Roman"/>
                <w:color w:val="000000"/>
                <w:sz w:val="10"/>
                <w:szCs w:val="10"/>
                <w:lang w:val="en-US"/>
              </w:rPr>
            </w:pPr>
            <w:ins w:id="29459" w:author="Hardik Malhotra" w:date="2021-09-30T23:56:00Z">
              <w:r w:rsidRPr="00257590">
                <w:rPr>
                  <w:rFonts w:ascii="Verdana" w:hAnsi="Verdana"/>
                  <w:color w:val="000000"/>
                  <w:sz w:val="10"/>
                  <w:szCs w:val="10"/>
                </w:rPr>
                <w:t>Liquid</w:t>
              </w:r>
            </w:ins>
          </w:p>
        </w:tc>
        <w:tc>
          <w:tcPr>
            <w:tcW w:w="587" w:type="dxa"/>
            <w:tcBorders>
              <w:top w:val="nil"/>
              <w:left w:val="nil"/>
              <w:bottom w:val="single" w:sz="4" w:space="0" w:color="auto"/>
              <w:right w:val="single" w:sz="4" w:space="0" w:color="auto"/>
            </w:tcBorders>
            <w:shd w:val="clear" w:color="000000" w:fill="FFFFFF"/>
            <w:noWrap/>
            <w:vAlign w:val="bottom"/>
            <w:hideMark/>
          </w:tcPr>
          <w:p w14:paraId="1E59B918" w14:textId="4DDAA528" w:rsidR="0069225A" w:rsidRPr="0069225A" w:rsidRDefault="0069225A" w:rsidP="0069225A">
            <w:pPr>
              <w:spacing w:after="0" w:line="240" w:lineRule="auto"/>
              <w:jc w:val="center"/>
              <w:rPr>
                <w:ins w:id="29460" w:author="Hardik Malhotra" w:date="2021-09-30T23:56:00Z"/>
                <w:rFonts w:ascii="Verdana" w:eastAsia="Times New Roman" w:hAnsi="Verdana" w:cs="Times New Roman"/>
                <w:color w:val="000000"/>
                <w:sz w:val="10"/>
                <w:szCs w:val="10"/>
                <w:lang w:val="en-US"/>
                <w:rPrChange w:id="29461" w:author="Hardik Malhotra" w:date="2021-09-30T23:57:00Z">
                  <w:rPr>
                    <w:ins w:id="29462" w:author="Hardik Malhotra" w:date="2021-09-30T23:56:00Z"/>
                    <w:rFonts w:ascii="Verdana" w:eastAsia="Times New Roman" w:hAnsi="Verdana" w:cs="Times New Roman"/>
                    <w:color w:val="000000"/>
                    <w:sz w:val="10"/>
                    <w:szCs w:val="10"/>
                    <w:lang w:val="en-US"/>
                  </w:rPr>
                </w:rPrChange>
              </w:rPr>
            </w:pPr>
            <w:ins w:id="29463" w:author="Hardik Malhotra" w:date="2021-09-30T23:57:00Z">
              <w:r w:rsidRPr="0069225A">
                <w:rPr>
                  <w:rFonts w:ascii="Verdana" w:hAnsi="Verdana" w:cs="Arial"/>
                  <w:color w:val="000000"/>
                  <w:sz w:val="10"/>
                  <w:szCs w:val="10"/>
                  <w:rPrChange w:id="29464" w:author="Hardik Malhotra" w:date="2021-09-30T23:57:00Z">
                    <w:rPr>
                      <w:rFonts w:ascii="Arial" w:hAnsi="Arial" w:cs="Arial"/>
                      <w:b/>
                      <w:bCs/>
                      <w:color w:val="000000"/>
                      <w:sz w:val="20"/>
                      <w:szCs w:val="20"/>
                    </w:rPr>
                  </w:rPrChange>
                </w:rPr>
                <w:t>152</w:t>
              </w:r>
            </w:ins>
          </w:p>
        </w:tc>
        <w:tc>
          <w:tcPr>
            <w:tcW w:w="587" w:type="dxa"/>
            <w:tcBorders>
              <w:top w:val="nil"/>
              <w:left w:val="nil"/>
              <w:bottom w:val="single" w:sz="4" w:space="0" w:color="auto"/>
              <w:right w:val="single" w:sz="4" w:space="0" w:color="auto"/>
            </w:tcBorders>
            <w:shd w:val="clear" w:color="000000" w:fill="FFFFFF"/>
            <w:noWrap/>
            <w:vAlign w:val="bottom"/>
            <w:hideMark/>
          </w:tcPr>
          <w:p w14:paraId="731E8DEE" w14:textId="63637FFC" w:rsidR="0069225A" w:rsidRPr="0069225A" w:rsidRDefault="0069225A" w:rsidP="0069225A">
            <w:pPr>
              <w:spacing w:after="0" w:line="240" w:lineRule="auto"/>
              <w:jc w:val="center"/>
              <w:rPr>
                <w:ins w:id="29465" w:author="Hardik Malhotra" w:date="2021-09-30T23:56:00Z"/>
                <w:rFonts w:ascii="Verdana" w:eastAsia="Times New Roman" w:hAnsi="Verdana" w:cs="Times New Roman"/>
                <w:color w:val="000000"/>
                <w:sz w:val="10"/>
                <w:szCs w:val="10"/>
                <w:lang w:val="en-US"/>
                <w:rPrChange w:id="29466" w:author="Hardik Malhotra" w:date="2021-09-30T23:57:00Z">
                  <w:rPr>
                    <w:ins w:id="29467" w:author="Hardik Malhotra" w:date="2021-09-30T23:56:00Z"/>
                    <w:rFonts w:ascii="Verdana" w:eastAsia="Times New Roman" w:hAnsi="Verdana" w:cs="Times New Roman"/>
                    <w:color w:val="000000"/>
                    <w:sz w:val="10"/>
                    <w:szCs w:val="10"/>
                    <w:lang w:val="en-US"/>
                  </w:rPr>
                </w:rPrChange>
              </w:rPr>
            </w:pPr>
            <w:ins w:id="29468" w:author="Hardik Malhotra" w:date="2021-09-30T23:57:00Z">
              <w:r w:rsidRPr="0069225A">
                <w:rPr>
                  <w:rFonts w:ascii="Verdana" w:hAnsi="Verdana" w:cs="Arial"/>
                  <w:color w:val="000000"/>
                  <w:sz w:val="10"/>
                  <w:szCs w:val="10"/>
                  <w:rPrChange w:id="29469" w:author="Hardik Malhotra" w:date="2021-09-30T23:57:00Z">
                    <w:rPr>
                      <w:rFonts w:ascii="Arial" w:hAnsi="Arial" w:cs="Arial"/>
                      <w:b/>
                      <w:bCs/>
                      <w:color w:val="000000"/>
                      <w:sz w:val="20"/>
                      <w:szCs w:val="20"/>
                    </w:rPr>
                  </w:rPrChange>
                </w:rPr>
                <w:t>157</w:t>
              </w:r>
            </w:ins>
          </w:p>
        </w:tc>
        <w:tc>
          <w:tcPr>
            <w:tcW w:w="587" w:type="dxa"/>
            <w:tcBorders>
              <w:top w:val="nil"/>
              <w:left w:val="nil"/>
              <w:bottom w:val="single" w:sz="4" w:space="0" w:color="auto"/>
              <w:right w:val="single" w:sz="4" w:space="0" w:color="auto"/>
            </w:tcBorders>
            <w:shd w:val="clear" w:color="000000" w:fill="FFFFFF"/>
            <w:noWrap/>
            <w:vAlign w:val="bottom"/>
            <w:hideMark/>
          </w:tcPr>
          <w:p w14:paraId="7637D6D9" w14:textId="42435E62" w:rsidR="0069225A" w:rsidRPr="0069225A" w:rsidRDefault="0069225A" w:rsidP="0069225A">
            <w:pPr>
              <w:spacing w:after="0" w:line="240" w:lineRule="auto"/>
              <w:jc w:val="center"/>
              <w:rPr>
                <w:ins w:id="29470" w:author="Hardik Malhotra" w:date="2021-09-30T23:56:00Z"/>
                <w:rFonts w:ascii="Verdana" w:eastAsia="Times New Roman" w:hAnsi="Verdana" w:cs="Times New Roman"/>
                <w:color w:val="000000"/>
                <w:sz w:val="10"/>
                <w:szCs w:val="10"/>
                <w:lang w:val="en-US"/>
                <w:rPrChange w:id="29471" w:author="Hardik Malhotra" w:date="2021-09-30T23:57:00Z">
                  <w:rPr>
                    <w:ins w:id="29472" w:author="Hardik Malhotra" w:date="2021-09-30T23:56:00Z"/>
                    <w:rFonts w:ascii="Verdana" w:eastAsia="Times New Roman" w:hAnsi="Verdana" w:cs="Times New Roman"/>
                    <w:color w:val="000000"/>
                    <w:sz w:val="10"/>
                    <w:szCs w:val="10"/>
                    <w:lang w:val="en-US"/>
                  </w:rPr>
                </w:rPrChange>
              </w:rPr>
            </w:pPr>
            <w:ins w:id="29473" w:author="Hardik Malhotra" w:date="2021-09-30T23:57:00Z">
              <w:r w:rsidRPr="0069225A">
                <w:rPr>
                  <w:rFonts w:ascii="Verdana" w:hAnsi="Verdana" w:cs="Arial"/>
                  <w:color w:val="000000"/>
                  <w:sz w:val="10"/>
                  <w:szCs w:val="10"/>
                  <w:rPrChange w:id="29474" w:author="Hardik Malhotra" w:date="2021-09-30T23:57:00Z">
                    <w:rPr>
                      <w:rFonts w:ascii="Arial" w:hAnsi="Arial" w:cs="Arial"/>
                      <w:b/>
                      <w:bCs/>
                      <w:color w:val="000000"/>
                      <w:sz w:val="20"/>
                      <w:szCs w:val="20"/>
                    </w:rPr>
                  </w:rPrChange>
                </w:rPr>
                <w:t>161</w:t>
              </w:r>
            </w:ins>
          </w:p>
        </w:tc>
        <w:tc>
          <w:tcPr>
            <w:tcW w:w="586" w:type="dxa"/>
            <w:tcBorders>
              <w:top w:val="nil"/>
              <w:left w:val="nil"/>
              <w:bottom w:val="single" w:sz="4" w:space="0" w:color="auto"/>
              <w:right w:val="single" w:sz="4" w:space="0" w:color="auto"/>
            </w:tcBorders>
            <w:shd w:val="clear" w:color="000000" w:fill="FFFFFF"/>
            <w:noWrap/>
            <w:vAlign w:val="bottom"/>
            <w:hideMark/>
          </w:tcPr>
          <w:p w14:paraId="573A388B" w14:textId="6E272616" w:rsidR="0069225A" w:rsidRPr="0069225A" w:rsidRDefault="0069225A" w:rsidP="0069225A">
            <w:pPr>
              <w:spacing w:after="0" w:line="240" w:lineRule="auto"/>
              <w:jc w:val="center"/>
              <w:rPr>
                <w:ins w:id="29475" w:author="Hardik Malhotra" w:date="2021-09-30T23:56:00Z"/>
                <w:rFonts w:ascii="Verdana" w:eastAsia="Times New Roman" w:hAnsi="Verdana" w:cs="Times New Roman"/>
                <w:color w:val="000000"/>
                <w:sz w:val="10"/>
                <w:szCs w:val="10"/>
                <w:lang w:val="en-US"/>
                <w:rPrChange w:id="29476" w:author="Hardik Malhotra" w:date="2021-09-30T23:57:00Z">
                  <w:rPr>
                    <w:ins w:id="29477" w:author="Hardik Malhotra" w:date="2021-09-30T23:56:00Z"/>
                    <w:rFonts w:ascii="Verdana" w:eastAsia="Times New Roman" w:hAnsi="Verdana" w:cs="Times New Roman"/>
                    <w:color w:val="000000"/>
                    <w:sz w:val="10"/>
                    <w:szCs w:val="10"/>
                    <w:lang w:val="en-US"/>
                  </w:rPr>
                </w:rPrChange>
              </w:rPr>
            </w:pPr>
            <w:ins w:id="29478" w:author="Hardik Malhotra" w:date="2021-09-30T23:57:00Z">
              <w:r w:rsidRPr="0069225A">
                <w:rPr>
                  <w:rFonts w:ascii="Verdana" w:hAnsi="Verdana" w:cs="Arial"/>
                  <w:color w:val="000000"/>
                  <w:sz w:val="10"/>
                  <w:szCs w:val="10"/>
                  <w:rPrChange w:id="29479" w:author="Hardik Malhotra" w:date="2021-09-30T23:57:00Z">
                    <w:rPr>
                      <w:rFonts w:ascii="Arial" w:hAnsi="Arial" w:cs="Arial"/>
                      <w:b/>
                      <w:bCs/>
                      <w:color w:val="000000"/>
                      <w:sz w:val="20"/>
                      <w:szCs w:val="20"/>
                    </w:rPr>
                  </w:rPrChange>
                </w:rPr>
                <w:t>154</w:t>
              </w:r>
            </w:ins>
          </w:p>
        </w:tc>
        <w:tc>
          <w:tcPr>
            <w:tcW w:w="586" w:type="dxa"/>
            <w:tcBorders>
              <w:top w:val="nil"/>
              <w:left w:val="nil"/>
              <w:bottom w:val="single" w:sz="4" w:space="0" w:color="auto"/>
              <w:right w:val="single" w:sz="4" w:space="0" w:color="auto"/>
            </w:tcBorders>
            <w:shd w:val="clear" w:color="000000" w:fill="FFFFFF"/>
            <w:noWrap/>
            <w:vAlign w:val="bottom"/>
            <w:hideMark/>
          </w:tcPr>
          <w:p w14:paraId="6F98141F" w14:textId="14B77418" w:rsidR="0069225A" w:rsidRPr="0069225A" w:rsidRDefault="0069225A" w:rsidP="0069225A">
            <w:pPr>
              <w:spacing w:after="0" w:line="240" w:lineRule="auto"/>
              <w:jc w:val="center"/>
              <w:rPr>
                <w:ins w:id="29480" w:author="Hardik Malhotra" w:date="2021-09-30T23:56:00Z"/>
                <w:rFonts w:ascii="Verdana" w:eastAsia="Times New Roman" w:hAnsi="Verdana" w:cs="Times New Roman"/>
                <w:color w:val="000000"/>
                <w:sz w:val="10"/>
                <w:szCs w:val="10"/>
                <w:lang w:val="en-US"/>
                <w:rPrChange w:id="29481" w:author="Hardik Malhotra" w:date="2021-09-30T23:57:00Z">
                  <w:rPr>
                    <w:ins w:id="29482" w:author="Hardik Malhotra" w:date="2021-09-30T23:56:00Z"/>
                    <w:rFonts w:ascii="Verdana" w:eastAsia="Times New Roman" w:hAnsi="Verdana" w:cs="Times New Roman"/>
                    <w:color w:val="000000"/>
                    <w:sz w:val="10"/>
                    <w:szCs w:val="10"/>
                    <w:lang w:val="en-US"/>
                  </w:rPr>
                </w:rPrChange>
              </w:rPr>
            </w:pPr>
            <w:ins w:id="29483" w:author="Hardik Malhotra" w:date="2021-09-30T23:57:00Z">
              <w:r w:rsidRPr="0069225A">
                <w:rPr>
                  <w:rFonts w:ascii="Verdana" w:hAnsi="Verdana" w:cs="Arial"/>
                  <w:color w:val="000000"/>
                  <w:sz w:val="10"/>
                  <w:szCs w:val="10"/>
                  <w:rPrChange w:id="29484" w:author="Hardik Malhotra" w:date="2021-09-30T23:57:00Z">
                    <w:rPr>
                      <w:rFonts w:ascii="Arial" w:hAnsi="Arial" w:cs="Arial"/>
                      <w:b/>
                      <w:bCs/>
                      <w:color w:val="000000"/>
                      <w:sz w:val="20"/>
                      <w:szCs w:val="20"/>
                    </w:rPr>
                  </w:rPrChange>
                </w:rPr>
                <w:t>162</w:t>
              </w:r>
            </w:ins>
          </w:p>
        </w:tc>
        <w:tc>
          <w:tcPr>
            <w:tcW w:w="586" w:type="dxa"/>
            <w:tcBorders>
              <w:top w:val="nil"/>
              <w:left w:val="nil"/>
              <w:bottom w:val="single" w:sz="4" w:space="0" w:color="auto"/>
              <w:right w:val="single" w:sz="4" w:space="0" w:color="auto"/>
            </w:tcBorders>
            <w:shd w:val="clear" w:color="000000" w:fill="FFFFFF"/>
            <w:noWrap/>
            <w:vAlign w:val="bottom"/>
            <w:hideMark/>
          </w:tcPr>
          <w:p w14:paraId="3848CB1E" w14:textId="1B1B89AB" w:rsidR="0069225A" w:rsidRPr="0069225A" w:rsidRDefault="0069225A" w:rsidP="0069225A">
            <w:pPr>
              <w:spacing w:after="0" w:line="240" w:lineRule="auto"/>
              <w:jc w:val="center"/>
              <w:rPr>
                <w:ins w:id="29485" w:author="Hardik Malhotra" w:date="2021-09-30T23:56:00Z"/>
                <w:rFonts w:ascii="Verdana" w:eastAsia="Times New Roman" w:hAnsi="Verdana" w:cs="Times New Roman"/>
                <w:color w:val="000000"/>
                <w:sz w:val="10"/>
                <w:szCs w:val="10"/>
                <w:lang w:val="en-US"/>
                <w:rPrChange w:id="29486" w:author="Hardik Malhotra" w:date="2021-09-30T23:57:00Z">
                  <w:rPr>
                    <w:ins w:id="29487" w:author="Hardik Malhotra" w:date="2021-09-30T23:56:00Z"/>
                    <w:rFonts w:ascii="Verdana" w:eastAsia="Times New Roman" w:hAnsi="Verdana" w:cs="Times New Roman"/>
                    <w:color w:val="000000"/>
                    <w:sz w:val="10"/>
                    <w:szCs w:val="10"/>
                    <w:lang w:val="en-US"/>
                  </w:rPr>
                </w:rPrChange>
              </w:rPr>
            </w:pPr>
            <w:ins w:id="29488" w:author="Hardik Malhotra" w:date="2021-09-30T23:57:00Z">
              <w:r w:rsidRPr="0069225A">
                <w:rPr>
                  <w:rFonts w:ascii="Verdana" w:hAnsi="Verdana" w:cs="Arial"/>
                  <w:color w:val="000000"/>
                  <w:sz w:val="10"/>
                  <w:szCs w:val="10"/>
                  <w:rPrChange w:id="29489" w:author="Hardik Malhotra" w:date="2021-09-30T23:57:00Z">
                    <w:rPr>
                      <w:rFonts w:ascii="Arial" w:hAnsi="Arial" w:cs="Arial"/>
                      <w:b/>
                      <w:bCs/>
                      <w:color w:val="000000"/>
                      <w:sz w:val="20"/>
                      <w:szCs w:val="20"/>
                    </w:rPr>
                  </w:rPrChange>
                </w:rPr>
                <w:t>152</w:t>
              </w:r>
            </w:ins>
          </w:p>
        </w:tc>
        <w:tc>
          <w:tcPr>
            <w:tcW w:w="586" w:type="dxa"/>
            <w:tcBorders>
              <w:top w:val="nil"/>
              <w:left w:val="nil"/>
              <w:bottom w:val="single" w:sz="4" w:space="0" w:color="auto"/>
              <w:right w:val="single" w:sz="4" w:space="0" w:color="auto"/>
            </w:tcBorders>
            <w:shd w:val="clear" w:color="000000" w:fill="FFFFFF"/>
            <w:noWrap/>
            <w:vAlign w:val="bottom"/>
            <w:hideMark/>
          </w:tcPr>
          <w:p w14:paraId="5BA5206E" w14:textId="7D05AD2A" w:rsidR="0069225A" w:rsidRPr="0069225A" w:rsidRDefault="0069225A" w:rsidP="0069225A">
            <w:pPr>
              <w:spacing w:after="0" w:line="240" w:lineRule="auto"/>
              <w:jc w:val="center"/>
              <w:rPr>
                <w:ins w:id="29490" w:author="Hardik Malhotra" w:date="2021-09-30T23:56:00Z"/>
                <w:rFonts w:ascii="Verdana" w:eastAsia="Times New Roman" w:hAnsi="Verdana" w:cs="Times New Roman"/>
                <w:color w:val="000000"/>
                <w:sz w:val="10"/>
                <w:szCs w:val="10"/>
                <w:lang w:val="en-US"/>
                <w:rPrChange w:id="29491" w:author="Hardik Malhotra" w:date="2021-09-30T23:57:00Z">
                  <w:rPr>
                    <w:ins w:id="29492" w:author="Hardik Malhotra" w:date="2021-09-30T23:56:00Z"/>
                    <w:rFonts w:ascii="Verdana" w:eastAsia="Times New Roman" w:hAnsi="Verdana" w:cs="Times New Roman"/>
                    <w:color w:val="000000"/>
                    <w:sz w:val="10"/>
                    <w:szCs w:val="10"/>
                    <w:lang w:val="en-US"/>
                  </w:rPr>
                </w:rPrChange>
              </w:rPr>
            </w:pPr>
            <w:ins w:id="29493" w:author="Hardik Malhotra" w:date="2021-09-30T23:57:00Z">
              <w:r w:rsidRPr="0069225A">
                <w:rPr>
                  <w:rFonts w:ascii="Verdana" w:hAnsi="Verdana" w:cs="Arial"/>
                  <w:color w:val="000000"/>
                  <w:sz w:val="10"/>
                  <w:szCs w:val="10"/>
                  <w:rPrChange w:id="29494" w:author="Hardik Malhotra" w:date="2021-09-30T23:57:00Z">
                    <w:rPr>
                      <w:rFonts w:ascii="Arial" w:hAnsi="Arial" w:cs="Arial"/>
                      <w:b/>
                      <w:bCs/>
                      <w:color w:val="000000"/>
                      <w:sz w:val="20"/>
                      <w:szCs w:val="20"/>
                    </w:rPr>
                  </w:rPrChange>
                </w:rPr>
                <w:t>163</w:t>
              </w:r>
            </w:ins>
          </w:p>
        </w:tc>
        <w:tc>
          <w:tcPr>
            <w:tcW w:w="586" w:type="dxa"/>
            <w:tcBorders>
              <w:top w:val="nil"/>
              <w:left w:val="nil"/>
              <w:bottom w:val="single" w:sz="4" w:space="0" w:color="auto"/>
              <w:right w:val="single" w:sz="4" w:space="0" w:color="auto"/>
            </w:tcBorders>
            <w:shd w:val="clear" w:color="000000" w:fill="FFFFFF"/>
            <w:noWrap/>
            <w:vAlign w:val="bottom"/>
            <w:hideMark/>
          </w:tcPr>
          <w:p w14:paraId="68D9F054" w14:textId="3931AE7B" w:rsidR="0069225A" w:rsidRPr="0069225A" w:rsidRDefault="0069225A" w:rsidP="0069225A">
            <w:pPr>
              <w:spacing w:after="0" w:line="240" w:lineRule="auto"/>
              <w:jc w:val="center"/>
              <w:rPr>
                <w:ins w:id="29495" w:author="Hardik Malhotra" w:date="2021-09-30T23:56:00Z"/>
                <w:rFonts w:ascii="Verdana" w:eastAsia="Times New Roman" w:hAnsi="Verdana" w:cs="Times New Roman"/>
                <w:color w:val="000000"/>
                <w:sz w:val="10"/>
                <w:szCs w:val="10"/>
                <w:lang w:val="en-US"/>
                <w:rPrChange w:id="29496" w:author="Hardik Malhotra" w:date="2021-09-30T23:57:00Z">
                  <w:rPr>
                    <w:ins w:id="29497" w:author="Hardik Malhotra" w:date="2021-09-30T23:56:00Z"/>
                    <w:rFonts w:ascii="Verdana" w:eastAsia="Times New Roman" w:hAnsi="Verdana" w:cs="Times New Roman"/>
                    <w:color w:val="000000"/>
                    <w:sz w:val="10"/>
                    <w:szCs w:val="10"/>
                    <w:lang w:val="en-US"/>
                  </w:rPr>
                </w:rPrChange>
              </w:rPr>
            </w:pPr>
            <w:ins w:id="29498" w:author="Hardik Malhotra" w:date="2021-09-30T23:57:00Z">
              <w:r w:rsidRPr="0069225A">
                <w:rPr>
                  <w:rFonts w:ascii="Verdana" w:hAnsi="Verdana" w:cs="Arial"/>
                  <w:color w:val="000000"/>
                  <w:sz w:val="10"/>
                  <w:szCs w:val="10"/>
                  <w:rPrChange w:id="29499" w:author="Hardik Malhotra" w:date="2021-09-30T23:57:00Z">
                    <w:rPr>
                      <w:rFonts w:ascii="Arial" w:hAnsi="Arial" w:cs="Arial"/>
                      <w:b/>
                      <w:bCs/>
                      <w:color w:val="000000"/>
                      <w:sz w:val="20"/>
                      <w:szCs w:val="20"/>
                    </w:rPr>
                  </w:rPrChange>
                </w:rPr>
                <w:t>173</w:t>
              </w:r>
            </w:ins>
          </w:p>
        </w:tc>
        <w:tc>
          <w:tcPr>
            <w:tcW w:w="586" w:type="dxa"/>
            <w:tcBorders>
              <w:top w:val="nil"/>
              <w:left w:val="nil"/>
              <w:bottom w:val="single" w:sz="4" w:space="0" w:color="auto"/>
              <w:right w:val="single" w:sz="4" w:space="0" w:color="auto"/>
            </w:tcBorders>
            <w:shd w:val="clear" w:color="000000" w:fill="FFFFFF"/>
            <w:noWrap/>
            <w:vAlign w:val="bottom"/>
            <w:hideMark/>
          </w:tcPr>
          <w:p w14:paraId="0BE5B497" w14:textId="7FA8E33D" w:rsidR="0069225A" w:rsidRPr="0069225A" w:rsidRDefault="0069225A" w:rsidP="0069225A">
            <w:pPr>
              <w:spacing w:after="0" w:line="240" w:lineRule="auto"/>
              <w:jc w:val="center"/>
              <w:rPr>
                <w:ins w:id="29500" w:author="Hardik Malhotra" w:date="2021-09-30T23:56:00Z"/>
                <w:rFonts w:ascii="Verdana" w:eastAsia="Times New Roman" w:hAnsi="Verdana" w:cs="Times New Roman"/>
                <w:color w:val="000000"/>
                <w:sz w:val="10"/>
                <w:szCs w:val="10"/>
                <w:lang w:val="en-US"/>
                <w:rPrChange w:id="29501" w:author="Hardik Malhotra" w:date="2021-09-30T23:57:00Z">
                  <w:rPr>
                    <w:ins w:id="29502" w:author="Hardik Malhotra" w:date="2021-09-30T23:56:00Z"/>
                    <w:rFonts w:ascii="Verdana" w:eastAsia="Times New Roman" w:hAnsi="Verdana" w:cs="Times New Roman"/>
                    <w:color w:val="000000"/>
                    <w:sz w:val="10"/>
                    <w:szCs w:val="10"/>
                    <w:lang w:val="en-US"/>
                  </w:rPr>
                </w:rPrChange>
              </w:rPr>
            </w:pPr>
            <w:ins w:id="29503" w:author="Hardik Malhotra" w:date="2021-09-30T23:57:00Z">
              <w:r w:rsidRPr="0069225A">
                <w:rPr>
                  <w:rFonts w:ascii="Verdana" w:hAnsi="Verdana" w:cs="Arial"/>
                  <w:color w:val="000000"/>
                  <w:sz w:val="10"/>
                  <w:szCs w:val="10"/>
                  <w:rPrChange w:id="29504" w:author="Hardik Malhotra" w:date="2021-09-30T23:57:00Z">
                    <w:rPr>
                      <w:rFonts w:ascii="Arial" w:hAnsi="Arial" w:cs="Arial"/>
                      <w:b/>
                      <w:bCs/>
                      <w:color w:val="000000"/>
                      <w:sz w:val="20"/>
                      <w:szCs w:val="20"/>
                    </w:rPr>
                  </w:rPrChange>
                </w:rPr>
                <w:t>182</w:t>
              </w:r>
            </w:ins>
          </w:p>
        </w:tc>
        <w:tc>
          <w:tcPr>
            <w:tcW w:w="586" w:type="dxa"/>
            <w:tcBorders>
              <w:top w:val="nil"/>
              <w:left w:val="nil"/>
              <w:bottom w:val="single" w:sz="4" w:space="0" w:color="auto"/>
              <w:right w:val="single" w:sz="4" w:space="0" w:color="auto"/>
            </w:tcBorders>
            <w:shd w:val="clear" w:color="000000" w:fill="FFFFFF"/>
            <w:noWrap/>
            <w:vAlign w:val="bottom"/>
            <w:hideMark/>
          </w:tcPr>
          <w:p w14:paraId="064DB1D1" w14:textId="03B1F055" w:rsidR="0069225A" w:rsidRPr="0069225A" w:rsidRDefault="0069225A" w:rsidP="0069225A">
            <w:pPr>
              <w:spacing w:after="0" w:line="240" w:lineRule="auto"/>
              <w:jc w:val="center"/>
              <w:rPr>
                <w:ins w:id="29505" w:author="Hardik Malhotra" w:date="2021-09-30T23:56:00Z"/>
                <w:rFonts w:ascii="Verdana" w:eastAsia="Times New Roman" w:hAnsi="Verdana" w:cs="Times New Roman"/>
                <w:color w:val="000000"/>
                <w:sz w:val="10"/>
                <w:szCs w:val="10"/>
                <w:lang w:val="en-US"/>
                <w:rPrChange w:id="29506" w:author="Hardik Malhotra" w:date="2021-09-30T23:57:00Z">
                  <w:rPr>
                    <w:ins w:id="29507" w:author="Hardik Malhotra" w:date="2021-09-30T23:56:00Z"/>
                    <w:rFonts w:ascii="Verdana" w:eastAsia="Times New Roman" w:hAnsi="Verdana" w:cs="Times New Roman"/>
                    <w:color w:val="000000"/>
                    <w:sz w:val="10"/>
                    <w:szCs w:val="10"/>
                    <w:lang w:val="en-US"/>
                  </w:rPr>
                </w:rPrChange>
              </w:rPr>
            </w:pPr>
            <w:ins w:id="29508" w:author="Hardik Malhotra" w:date="2021-09-30T23:57:00Z">
              <w:r w:rsidRPr="0069225A">
                <w:rPr>
                  <w:rFonts w:ascii="Verdana" w:hAnsi="Verdana" w:cs="Arial"/>
                  <w:color w:val="000000"/>
                  <w:sz w:val="10"/>
                  <w:szCs w:val="10"/>
                  <w:rPrChange w:id="29509" w:author="Hardik Malhotra" w:date="2021-09-30T23:57:00Z">
                    <w:rPr>
                      <w:rFonts w:ascii="Arial" w:hAnsi="Arial" w:cs="Arial"/>
                      <w:b/>
                      <w:bCs/>
                      <w:color w:val="000000"/>
                      <w:sz w:val="20"/>
                      <w:szCs w:val="20"/>
                    </w:rPr>
                  </w:rPrChange>
                </w:rPr>
                <w:t>191</w:t>
              </w:r>
            </w:ins>
          </w:p>
        </w:tc>
        <w:tc>
          <w:tcPr>
            <w:tcW w:w="586" w:type="dxa"/>
            <w:tcBorders>
              <w:top w:val="nil"/>
              <w:left w:val="nil"/>
              <w:bottom w:val="single" w:sz="4" w:space="0" w:color="auto"/>
              <w:right w:val="single" w:sz="4" w:space="0" w:color="auto"/>
            </w:tcBorders>
            <w:shd w:val="clear" w:color="000000" w:fill="FFFFFF"/>
            <w:noWrap/>
            <w:vAlign w:val="bottom"/>
            <w:hideMark/>
          </w:tcPr>
          <w:p w14:paraId="6DAB51CD" w14:textId="0E2E3C9F" w:rsidR="0069225A" w:rsidRPr="0069225A" w:rsidRDefault="0069225A" w:rsidP="0069225A">
            <w:pPr>
              <w:spacing w:after="0" w:line="240" w:lineRule="auto"/>
              <w:jc w:val="center"/>
              <w:rPr>
                <w:ins w:id="29510" w:author="Hardik Malhotra" w:date="2021-09-30T23:56:00Z"/>
                <w:rFonts w:ascii="Verdana" w:eastAsia="Times New Roman" w:hAnsi="Verdana" w:cs="Times New Roman"/>
                <w:color w:val="000000"/>
                <w:sz w:val="10"/>
                <w:szCs w:val="10"/>
                <w:lang w:val="en-US"/>
                <w:rPrChange w:id="29511" w:author="Hardik Malhotra" w:date="2021-09-30T23:57:00Z">
                  <w:rPr>
                    <w:ins w:id="29512" w:author="Hardik Malhotra" w:date="2021-09-30T23:56:00Z"/>
                    <w:rFonts w:ascii="Verdana" w:eastAsia="Times New Roman" w:hAnsi="Verdana" w:cs="Times New Roman"/>
                    <w:color w:val="000000"/>
                    <w:sz w:val="10"/>
                    <w:szCs w:val="10"/>
                    <w:lang w:val="en-US"/>
                  </w:rPr>
                </w:rPrChange>
              </w:rPr>
            </w:pPr>
            <w:ins w:id="29513" w:author="Hardik Malhotra" w:date="2021-09-30T23:57:00Z">
              <w:r w:rsidRPr="0069225A">
                <w:rPr>
                  <w:rFonts w:ascii="Verdana" w:hAnsi="Verdana" w:cs="Arial"/>
                  <w:color w:val="000000"/>
                  <w:sz w:val="10"/>
                  <w:szCs w:val="10"/>
                  <w:rPrChange w:id="29514" w:author="Hardik Malhotra" w:date="2021-09-30T23:57:00Z">
                    <w:rPr>
                      <w:rFonts w:ascii="Arial" w:hAnsi="Arial" w:cs="Arial"/>
                      <w:b/>
                      <w:bCs/>
                      <w:color w:val="000000"/>
                      <w:sz w:val="20"/>
                      <w:szCs w:val="20"/>
                    </w:rPr>
                  </w:rPrChange>
                </w:rPr>
                <w:t>200</w:t>
              </w:r>
            </w:ins>
          </w:p>
        </w:tc>
        <w:tc>
          <w:tcPr>
            <w:tcW w:w="586" w:type="dxa"/>
            <w:tcBorders>
              <w:top w:val="nil"/>
              <w:left w:val="nil"/>
              <w:bottom w:val="single" w:sz="4" w:space="0" w:color="auto"/>
              <w:right w:val="single" w:sz="4" w:space="0" w:color="auto"/>
            </w:tcBorders>
            <w:shd w:val="clear" w:color="000000" w:fill="FFFFFF"/>
            <w:noWrap/>
            <w:vAlign w:val="bottom"/>
            <w:hideMark/>
          </w:tcPr>
          <w:p w14:paraId="606E0C1F" w14:textId="6F1A5902" w:rsidR="0069225A" w:rsidRPr="0069225A" w:rsidRDefault="0069225A" w:rsidP="0069225A">
            <w:pPr>
              <w:spacing w:after="0" w:line="240" w:lineRule="auto"/>
              <w:jc w:val="center"/>
              <w:rPr>
                <w:ins w:id="29515" w:author="Hardik Malhotra" w:date="2021-09-30T23:56:00Z"/>
                <w:rFonts w:ascii="Verdana" w:eastAsia="Times New Roman" w:hAnsi="Verdana" w:cs="Times New Roman"/>
                <w:color w:val="000000"/>
                <w:sz w:val="10"/>
                <w:szCs w:val="10"/>
                <w:lang w:val="en-US"/>
                <w:rPrChange w:id="29516" w:author="Hardik Malhotra" w:date="2021-09-30T23:57:00Z">
                  <w:rPr>
                    <w:ins w:id="29517" w:author="Hardik Malhotra" w:date="2021-09-30T23:56:00Z"/>
                    <w:rFonts w:ascii="Verdana" w:eastAsia="Times New Roman" w:hAnsi="Verdana" w:cs="Times New Roman"/>
                    <w:color w:val="000000"/>
                    <w:sz w:val="10"/>
                    <w:szCs w:val="10"/>
                    <w:lang w:val="en-US"/>
                  </w:rPr>
                </w:rPrChange>
              </w:rPr>
            </w:pPr>
            <w:ins w:id="29518" w:author="Hardik Malhotra" w:date="2021-09-30T23:57:00Z">
              <w:r w:rsidRPr="0069225A">
                <w:rPr>
                  <w:rFonts w:ascii="Verdana" w:hAnsi="Verdana" w:cs="Arial"/>
                  <w:color w:val="000000"/>
                  <w:sz w:val="10"/>
                  <w:szCs w:val="10"/>
                  <w:rPrChange w:id="29519" w:author="Hardik Malhotra" w:date="2021-09-30T23:57:00Z">
                    <w:rPr>
                      <w:rFonts w:ascii="Arial" w:hAnsi="Arial" w:cs="Arial"/>
                      <w:b/>
                      <w:bCs/>
                      <w:color w:val="000000"/>
                      <w:sz w:val="20"/>
                      <w:szCs w:val="20"/>
                    </w:rPr>
                  </w:rPrChange>
                </w:rPr>
                <w:t>208</w:t>
              </w:r>
            </w:ins>
          </w:p>
        </w:tc>
        <w:tc>
          <w:tcPr>
            <w:tcW w:w="586" w:type="dxa"/>
            <w:tcBorders>
              <w:top w:val="nil"/>
              <w:left w:val="nil"/>
              <w:bottom w:val="single" w:sz="4" w:space="0" w:color="auto"/>
              <w:right w:val="single" w:sz="4" w:space="0" w:color="auto"/>
            </w:tcBorders>
            <w:shd w:val="clear" w:color="000000" w:fill="FFFFFF"/>
            <w:noWrap/>
            <w:vAlign w:val="bottom"/>
            <w:hideMark/>
          </w:tcPr>
          <w:p w14:paraId="78D3FBC4" w14:textId="7A484C1B" w:rsidR="0069225A" w:rsidRPr="0069225A" w:rsidRDefault="0069225A" w:rsidP="0069225A">
            <w:pPr>
              <w:spacing w:after="0" w:line="240" w:lineRule="auto"/>
              <w:jc w:val="center"/>
              <w:rPr>
                <w:ins w:id="29520" w:author="Hardik Malhotra" w:date="2021-09-30T23:56:00Z"/>
                <w:rFonts w:ascii="Verdana" w:eastAsia="Times New Roman" w:hAnsi="Verdana" w:cs="Times New Roman"/>
                <w:color w:val="000000"/>
                <w:sz w:val="10"/>
                <w:szCs w:val="10"/>
                <w:lang w:val="en-US"/>
                <w:rPrChange w:id="29521" w:author="Hardik Malhotra" w:date="2021-09-30T23:57:00Z">
                  <w:rPr>
                    <w:ins w:id="29522" w:author="Hardik Malhotra" w:date="2021-09-30T23:56:00Z"/>
                    <w:rFonts w:ascii="Verdana" w:eastAsia="Times New Roman" w:hAnsi="Verdana" w:cs="Times New Roman"/>
                    <w:color w:val="000000"/>
                    <w:sz w:val="10"/>
                    <w:szCs w:val="10"/>
                    <w:lang w:val="en-US"/>
                  </w:rPr>
                </w:rPrChange>
              </w:rPr>
            </w:pPr>
            <w:ins w:id="29523" w:author="Hardik Malhotra" w:date="2021-09-30T23:57:00Z">
              <w:r w:rsidRPr="0069225A">
                <w:rPr>
                  <w:rFonts w:ascii="Verdana" w:hAnsi="Verdana" w:cs="Arial"/>
                  <w:color w:val="000000"/>
                  <w:sz w:val="10"/>
                  <w:szCs w:val="10"/>
                  <w:rPrChange w:id="29524" w:author="Hardik Malhotra" w:date="2021-09-30T23:57:00Z">
                    <w:rPr>
                      <w:rFonts w:ascii="Arial" w:hAnsi="Arial" w:cs="Arial"/>
                      <w:b/>
                      <w:bCs/>
                      <w:color w:val="000000"/>
                      <w:sz w:val="20"/>
                      <w:szCs w:val="20"/>
                    </w:rPr>
                  </w:rPrChange>
                </w:rPr>
                <w:t>217</w:t>
              </w:r>
            </w:ins>
          </w:p>
        </w:tc>
        <w:tc>
          <w:tcPr>
            <w:tcW w:w="586" w:type="dxa"/>
            <w:tcBorders>
              <w:top w:val="nil"/>
              <w:left w:val="nil"/>
              <w:bottom w:val="single" w:sz="4" w:space="0" w:color="auto"/>
              <w:right w:val="single" w:sz="4" w:space="0" w:color="auto"/>
            </w:tcBorders>
            <w:shd w:val="clear" w:color="000000" w:fill="FFFFFF"/>
            <w:noWrap/>
            <w:vAlign w:val="bottom"/>
            <w:hideMark/>
          </w:tcPr>
          <w:p w14:paraId="776E8DBA" w14:textId="0C6B097F" w:rsidR="0069225A" w:rsidRPr="0069225A" w:rsidRDefault="0069225A" w:rsidP="0069225A">
            <w:pPr>
              <w:spacing w:after="0" w:line="240" w:lineRule="auto"/>
              <w:jc w:val="center"/>
              <w:rPr>
                <w:ins w:id="29525" w:author="Hardik Malhotra" w:date="2021-09-30T23:56:00Z"/>
                <w:rFonts w:ascii="Verdana" w:eastAsia="Times New Roman" w:hAnsi="Verdana" w:cs="Times New Roman"/>
                <w:color w:val="000000"/>
                <w:sz w:val="10"/>
                <w:szCs w:val="10"/>
                <w:lang w:val="en-US"/>
                <w:rPrChange w:id="29526" w:author="Hardik Malhotra" w:date="2021-09-30T23:57:00Z">
                  <w:rPr>
                    <w:ins w:id="29527" w:author="Hardik Malhotra" w:date="2021-09-30T23:56:00Z"/>
                    <w:rFonts w:ascii="Verdana" w:eastAsia="Times New Roman" w:hAnsi="Verdana" w:cs="Times New Roman"/>
                    <w:color w:val="000000"/>
                    <w:sz w:val="10"/>
                    <w:szCs w:val="10"/>
                    <w:lang w:val="en-US"/>
                  </w:rPr>
                </w:rPrChange>
              </w:rPr>
            </w:pPr>
            <w:ins w:id="29528" w:author="Hardik Malhotra" w:date="2021-09-30T23:57:00Z">
              <w:r w:rsidRPr="0069225A">
                <w:rPr>
                  <w:rFonts w:ascii="Verdana" w:hAnsi="Verdana" w:cs="Arial"/>
                  <w:color w:val="000000"/>
                  <w:sz w:val="10"/>
                  <w:szCs w:val="10"/>
                  <w:rPrChange w:id="29529" w:author="Hardik Malhotra" w:date="2021-09-30T23:57:00Z">
                    <w:rPr>
                      <w:rFonts w:ascii="Arial" w:hAnsi="Arial" w:cs="Arial"/>
                      <w:b/>
                      <w:bCs/>
                      <w:color w:val="000000"/>
                      <w:sz w:val="20"/>
                      <w:szCs w:val="20"/>
                    </w:rPr>
                  </w:rPrChange>
                </w:rPr>
                <w:t>226</w:t>
              </w:r>
            </w:ins>
          </w:p>
        </w:tc>
        <w:tc>
          <w:tcPr>
            <w:tcW w:w="586" w:type="dxa"/>
            <w:tcBorders>
              <w:top w:val="nil"/>
              <w:left w:val="nil"/>
              <w:bottom w:val="single" w:sz="4" w:space="0" w:color="auto"/>
              <w:right w:val="single" w:sz="4" w:space="0" w:color="auto"/>
            </w:tcBorders>
            <w:shd w:val="clear" w:color="000000" w:fill="FFFFFF"/>
            <w:noWrap/>
            <w:vAlign w:val="bottom"/>
            <w:hideMark/>
          </w:tcPr>
          <w:p w14:paraId="67401EC4" w14:textId="28A372A1" w:rsidR="0069225A" w:rsidRPr="0069225A" w:rsidRDefault="0069225A" w:rsidP="0069225A">
            <w:pPr>
              <w:spacing w:after="0" w:line="240" w:lineRule="auto"/>
              <w:jc w:val="center"/>
              <w:rPr>
                <w:ins w:id="29530" w:author="Hardik Malhotra" w:date="2021-09-30T23:56:00Z"/>
                <w:rFonts w:ascii="Verdana" w:eastAsia="Times New Roman" w:hAnsi="Verdana" w:cs="Times New Roman"/>
                <w:color w:val="000000"/>
                <w:sz w:val="10"/>
                <w:szCs w:val="10"/>
                <w:lang w:val="en-US"/>
                <w:rPrChange w:id="29531" w:author="Hardik Malhotra" w:date="2021-09-30T23:57:00Z">
                  <w:rPr>
                    <w:ins w:id="29532" w:author="Hardik Malhotra" w:date="2021-09-30T23:56:00Z"/>
                    <w:rFonts w:ascii="Verdana" w:eastAsia="Times New Roman" w:hAnsi="Verdana" w:cs="Times New Roman"/>
                    <w:color w:val="000000"/>
                    <w:sz w:val="10"/>
                    <w:szCs w:val="10"/>
                    <w:lang w:val="en-US"/>
                  </w:rPr>
                </w:rPrChange>
              </w:rPr>
            </w:pPr>
            <w:ins w:id="29533" w:author="Hardik Malhotra" w:date="2021-09-30T23:57:00Z">
              <w:r w:rsidRPr="0069225A">
                <w:rPr>
                  <w:rFonts w:ascii="Verdana" w:hAnsi="Verdana" w:cs="Arial"/>
                  <w:color w:val="000000"/>
                  <w:sz w:val="10"/>
                  <w:szCs w:val="10"/>
                  <w:rPrChange w:id="29534" w:author="Hardik Malhotra" w:date="2021-09-30T23:57:00Z">
                    <w:rPr>
                      <w:rFonts w:ascii="Arial" w:hAnsi="Arial" w:cs="Arial"/>
                      <w:b/>
                      <w:bCs/>
                      <w:color w:val="000000"/>
                      <w:sz w:val="20"/>
                      <w:szCs w:val="20"/>
                    </w:rPr>
                  </w:rPrChange>
                </w:rPr>
                <w:t>234</w:t>
              </w:r>
            </w:ins>
          </w:p>
        </w:tc>
        <w:tc>
          <w:tcPr>
            <w:tcW w:w="586" w:type="dxa"/>
            <w:tcBorders>
              <w:top w:val="nil"/>
              <w:left w:val="nil"/>
              <w:bottom w:val="single" w:sz="4" w:space="0" w:color="auto"/>
              <w:right w:val="single" w:sz="4" w:space="0" w:color="auto"/>
            </w:tcBorders>
            <w:shd w:val="clear" w:color="000000" w:fill="FFFFFF"/>
            <w:noWrap/>
            <w:vAlign w:val="bottom"/>
            <w:hideMark/>
          </w:tcPr>
          <w:p w14:paraId="21E92B55" w14:textId="15C9ABB3" w:rsidR="0069225A" w:rsidRPr="0069225A" w:rsidRDefault="0069225A" w:rsidP="0069225A">
            <w:pPr>
              <w:spacing w:after="0" w:line="240" w:lineRule="auto"/>
              <w:jc w:val="center"/>
              <w:rPr>
                <w:ins w:id="29535" w:author="Hardik Malhotra" w:date="2021-09-30T23:56:00Z"/>
                <w:rFonts w:ascii="Verdana" w:eastAsia="Times New Roman" w:hAnsi="Verdana" w:cs="Times New Roman"/>
                <w:color w:val="000000"/>
                <w:sz w:val="10"/>
                <w:szCs w:val="10"/>
                <w:lang w:val="en-US"/>
                <w:rPrChange w:id="29536" w:author="Hardik Malhotra" w:date="2021-09-30T23:57:00Z">
                  <w:rPr>
                    <w:ins w:id="29537" w:author="Hardik Malhotra" w:date="2021-09-30T23:56:00Z"/>
                    <w:rFonts w:ascii="Verdana" w:eastAsia="Times New Roman" w:hAnsi="Verdana" w:cs="Times New Roman"/>
                    <w:color w:val="000000"/>
                    <w:sz w:val="10"/>
                    <w:szCs w:val="10"/>
                    <w:lang w:val="en-US"/>
                  </w:rPr>
                </w:rPrChange>
              </w:rPr>
            </w:pPr>
            <w:ins w:id="29538" w:author="Hardik Malhotra" w:date="2021-09-30T23:57:00Z">
              <w:r w:rsidRPr="0069225A">
                <w:rPr>
                  <w:rFonts w:ascii="Verdana" w:hAnsi="Verdana" w:cs="Arial"/>
                  <w:color w:val="000000"/>
                  <w:sz w:val="10"/>
                  <w:szCs w:val="10"/>
                  <w:rPrChange w:id="29539" w:author="Hardik Malhotra" w:date="2021-09-30T23:57:00Z">
                    <w:rPr>
                      <w:rFonts w:ascii="Arial" w:hAnsi="Arial" w:cs="Arial"/>
                      <w:b/>
                      <w:bCs/>
                      <w:color w:val="000000"/>
                      <w:sz w:val="20"/>
                      <w:szCs w:val="20"/>
                    </w:rPr>
                  </w:rPrChange>
                </w:rPr>
                <w:t>244</w:t>
              </w:r>
            </w:ins>
          </w:p>
        </w:tc>
      </w:tr>
      <w:tr w:rsidR="0069225A" w:rsidRPr="00257590" w14:paraId="6998D8CC" w14:textId="77777777" w:rsidTr="00092529">
        <w:trPr>
          <w:trHeight w:val="334"/>
          <w:ins w:id="29540" w:author="Hardik Malhotra" w:date="2021-09-30T23:56:00Z"/>
        </w:trPr>
        <w:tc>
          <w:tcPr>
            <w:tcW w:w="966" w:type="dxa"/>
            <w:tcBorders>
              <w:top w:val="nil"/>
              <w:left w:val="single" w:sz="4" w:space="0" w:color="auto"/>
              <w:bottom w:val="single" w:sz="4" w:space="0" w:color="auto"/>
              <w:right w:val="single" w:sz="4" w:space="0" w:color="auto"/>
            </w:tcBorders>
            <w:shd w:val="clear" w:color="000000" w:fill="FFFFFF"/>
            <w:noWrap/>
            <w:vAlign w:val="bottom"/>
            <w:hideMark/>
          </w:tcPr>
          <w:p w14:paraId="1719E195" w14:textId="77777777" w:rsidR="0069225A" w:rsidRPr="00257590" w:rsidRDefault="0069225A" w:rsidP="0069225A">
            <w:pPr>
              <w:spacing w:after="0" w:line="240" w:lineRule="auto"/>
              <w:rPr>
                <w:ins w:id="29541" w:author="Hardik Malhotra" w:date="2021-09-30T23:56:00Z"/>
                <w:rFonts w:ascii="Verdana" w:eastAsia="Times New Roman" w:hAnsi="Verdana" w:cs="Times New Roman"/>
                <w:color w:val="000000"/>
                <w:sz w:val="10"/>
                <w:szCs w:val="10"/>
                <w:lang w:val="en-US"/>
              </w:rPr>
            </w:pPr>
            <w:ins w:id="29542" w:author="Hardik Malhotra" w:date="2021-09-30T23:56:00Z">
              <w:r w:rsidRPr="00257590">
                <w:rPr>
                  <w:rFonts w:ascii="Verdana" w:hAnsi="Verdana"/>
                  <w:color w:val="000000"/>
                  <w:sz w:val="10"/>
                  <w:szCs w:val="10"/>
                </w:rPr>
                <w:lastRenderedPageBreak/>
                <w:t>Semi-Solid</w:t>
              </w:r>
            </w:ins>
          </w:p>
        </w:tc>
        <w:tc>
          <w:tcPr>
            <w:tcW w:w="587" w:type="dxa"/>
            <w:tcBorders>
              <w:top w:val="nil"/>
              <w:left w:val="nil"/>
              <w:bottom w:val="single" w:sz="4" w:space="0" w:color="auto"/>
              <w:right w:val="single" w:sz="4" w:space="0" w:color="auto"/>
            </w:tcBorders>
            <w:shd w:val="clear" w:color="000000" w:fill="FFFFFF"/>
            <w:noWrap/>
            <w:vAlign w:val="bottom"/>
            <w:hideMark/>
          </w:tcPr>
          <w:p w14:paraId="56EFD011" w14:textId="6DFC992B" w:rsidR="0069225A" w:rsidRPr="0069225A" w:rsidRDefault="0069225A" w:rsidP="0069225A">
            <w:pPr>
              <w:spacing w:after="0" w:line="240" w:lineRule="auto"/>
              <w:jc w:val="center"/>
              <w:rPr>
                <w:ins w:id="29543" w:author="Hardik Malhotra" w:date="2021-09-30T23:56:00Z"/>
                <w:rFonts w:ascii="Verdana" w:eastAsia="Times New Roman" w:hAnsi="Verdana" w:cs="Times New Roman"/>
                <w:color w:val="000000"/>
                <w:sz w:val="10"/>
                <w:szCs w:val="10"/>
                <w:lang w:val="en-US"/>
                <w:rPrChange w:id="29544" w:author="Hardik Malhotra" w:date="2021-09-30T23:57:00Z">
                  <w:rPr>
                    <w:ins w:id="29545" w:author="Hardik Malhotra" w:date="2021-09-30T23:56:00Z"/>
                    <w:rFonts w:ascii="Verdana" w:eastAsia="Times New Roman" w:hAnsi="Verdana" w:cs="Times New Roman"/>
                    <w:color w:val="000000"/>
                    <w:sz w:val="10"/>
                    <w:szCs w:val="10"/>
                    <w:lang w:val="en-US"/>
                  </w:rPr>
                </w:rPrChange>
              </w:rPr>
            </w:pPr>
            <w:ins w:id="29546" w:author="Hardik Malhotra" w:date="2021-09-30T23:57:00Z">
              <w:r w:rsidRPr="0069225A">
                <w:rPr>
                  <w:rFonts w:ascii="Verdana" w:hAnsi="Verdana" w:cs="Arial"/>
                  <w:color w:val="000000"/>
                  <w:sz w:val="10"/>
                  <w:szCs w:val="10"/>
                  <w:rPrChange w:id="29547" w:author="Hardik Malhotra" w:date="2021-09-30T23:57:00Z">
                    <w:rPr>
                      <w:rFonts w:ascii="Arial" w:hAnsi="Arial" w:cs="Arial"/>
                      <w:b/>
                      <w:bCs/>
                      <w:color w:val="000000"/>
                      <w:sz w:val="20"/>
                      <w:szCs w:val="20"/>
                    </w:rPr>
                  </w:rPrChange>
                </w:rPr>
                <w:t>14</w:t>
              </w:r>
            </w:ins>
          </w:p>
        </w:tc>
        <w:tc>
          <w:tcPr>
            <w:tcW w:w="587" w:type="dxa"/>
            <w:tcBorders>
              <w:top w:val="nil"/>
              <w:left w:val="nil"/>
              <w:bottom w:val="single" w:sz="4" w:space="0" w:color="auto"/>
              <w:right w:val="single" w:sz="4" w:space="0" w:color="auto"/>
            </w:tcBorders>
            <w:shd w:val="clear" w:color="000000" w:fill="FFFFFF"/>
            <w:noWrap/>
            <w:vAlign w:val="bottom"/>
            <w:hideMark/>
          </w:tcPr>
          <w:p w14:paraId="490E0C31" w14:textId="532EDFB1" w:rsidR="0069225A" w:rsidRPr="0069225A" w:rsidRDefault="0069225A" w:rsidP="0069225A">
            <w:pPr>
              <w:spacing w:after="0" w:line="240" w:lineRule="auto"/>
              <w:jc w:val="center"/>
              <w:rPr>
                <w:ins w:id="29548" w:author="Hardik Malhotra" w:date="2021-09-30T23:56:00Z"/>
                <w:rFonts w:ascii="Verdana" w:eastAsia="Times New Roman" w:hAnsi="Verdana" w:cs="Times New Roman"/>
                <w:color w:val="000000"/>
                <w:sz w:val="10"/>
                <w:szCs w:val="10"/>
                <w:lang w:val="en-US"/>
                <w:rPrChange w:id="29549" w:author="Hardik Malhotra" w:date="2021-09-30T23:57:00Z">
                  <w:rPr>
                    <w:ins w:id="29550" w:author="Hardik Malhotra" w:date="2021-09-30T23:56:00Z"/>
                    <w:rFonts w:ascii="Verdana" w:eastAsia="Times New Roman" w:hAnsi="Verdana" w:cs="Times New Roman"/>
                    <w:color w:val="000000"/>
                    <w:sz w:val="10"/>
                    <w:szCs w:val="10"/>
                    <w:lang w:val="en-US"/>
                  </w:rPr>
                </w:rPrChange>
              </w:rPr>
            </w:pPr>
            <w:ins w:id="29551" w:author="Hardik Malhotra" w:date="2021-09-30T23:57:00Z">
              <w:r w:rsidRPr="0069225A">
                <w:rPr>
                  <w:rFonts w:ascii="Verdana" w:hAnsi="Verdana" w:cs="Arial"/>
                  <w:color w:val="000000"/>
                  <w:sz w:val="10"/>
                  <w:szCs w:val="10"/>
                  <w:rPrChange w:id="29552" w:author="Hardik Malhotra" w:date="2021-09-30T23:57:00Z">
                    <w:rPr>
                      <w:rFonts w:ascii="Arial" w:hAnsi="Arial" w:cs="Arial"/>
                      <w:b/>
                      <w:bCs/>
                      <w:color w:val="000000"/>
                      <w:sz w:val="20"/>
                      <w:szCs w:val="20"/>
                    </w:rPr>
                  </w:rPrChange>
                </w:rPr>
                <w:t>14</w:t>
              </w:r>
            </w:ins>
          </w:p>
        </w:tc>
        <w:tc>
          <w:tcPr>
            <w:tcW w:w="587" w:type="dxa"/>
            <w:tcBorders>
              <w:top w:val="nil"/>
              <w:left w:val="nil"/>
              <w:bottom w:val="single" w:sz="4" w:space="0" w:color="auto"/>
              <w:right w:val="single" w:sz="4" w:space="0" w:color="auto"/>
            </w:tcBorders>
            <w:shd w:val="clear" w:color="000000" w:fill="FFFFFF"/>
            <w:noWrap/>
            <w:vAlign w:val="bottom"/>
            <w:hideMark/>
          </w:tcPr>
          <w:p w14:paraId="3AF6A2D8" w14:textId="1D777D96" w:rsidR="0069225A" w:rsidRPr="0069225A" w:rsidRDefault="0069225A" w:rsidP="0069225A">
            <w:pPr>
              <w:spacing w:after="0" w:line="240" w:lineRule="auto"/>
              <w:jc w:val="center"/>
              <w:rPr>
                <w:ins w:id="29553" w:author="Hardik Malhotra" w:date="2021-09-30T23:56:00Z"/>
                <w:rFonts w:ascii="Verdana" w:eastAsia="Times New Roman" w:hAnsi="Verdana" w:cs="Times New Roman"/>
                <w:color w:val="000000"/>
                <w:sz w:val="10"/>
                <w:szCs w:val="10"/>
                <w:lang w:val="en-US"/>
                <w:rPrChange w:id="29554" w:author="Hardik Malhotra" w:date="2021-09-30T23:57:00Z">
                  <w:rPr>
                    <w:ins w:id="29555" w:author="Hardik Malhotra" w:date="2021-09-30T23:56:00Z"/>
                    <w:rFonts w:ascii="Verdana" w:eastAsia="Times New Roman" w:hAnsi="Verdana" w:cs="Times New Roman"/>
                    <w:color w:val="000000"/>
                    <w:sz w:val="10"/>
                    <w:szCs w:val="10"/>
                    <w:lang w:val="en-US"/>
                  </w:rPr>
                </w:rPrChange>
              </w:rPr>
            </w:pPr>
            <w:ins w:id="29556" w:author="Hardik Malhotra" w:date="2021-09-30T23:57:00Z">
              <w:r w:rsidRPr="0069225A">
                <w:rPr>
                  <w:rFonts w:ascii="Verdana" w:hAnsi="Verdana" w:cs="Arial"/>
                  <w:color w:val="000000"/>
                  <w:sz w:val="10"/>
                  <w:szCs w:val="10"/>
                  <w:rPrChange w:id="29557" w:author="Hardik Malhotra" w:date="2021-09-30T23:57:00Z">
                    <w:rPr>
                      <w:rFonts w:ascii="Arial" w:hAnsi="Arial" w:cs="Arial"/>
                      <w:b/>
                      <w:bCs/>
                      <w:color w:val="000000"/>
                      <w:sz w:val="20"/>
                      <w:szCs w:val="20"/>
                    </w:rPr>
                  </w:rPrChange>
                </w:rPr>
                <w:t>15</w:t>
              </w:r>
            </w:ins>
          </w:p>
        </w:tc>
        <w:tc>
          <w:tcPr>
            <w:tcW w:w="586" w:type="dxa"/>
            <w:tcBorders>
              <w:top w:val="nil"/>
              <w:left w:val="nil"/>
              <w:bottom w:val="single" w:sz="4" w:space="0" w:color="auto"/>
              <w:right w:val="single" w:sz="4" w:space="0" w:color="auto"/>
            </w:tcBorders>
            <w:shd w:val="clear" w:color="000000" w:fill="FFFFFF"/>
            <w:noWrap/>
            <w:vAlign w:val="bottom"/>
            <w:hideMark/>
          </w:tcPr>
          <w:p w14:paraId="22D219A7" w14:textId="4FFA74A6" w:rsidR="0069225A" w:rsidRPr="0069225A" w:rsidRDefault="0069225A" w:rsidP="0069225A">
            <w:pPr>
              <w:spacing w:after="0" w:line="240" w:lineRule="auto"/>
              <w:jc w:val="center"/>
              <w:rPr>
                <w:ins w:id="29558" w:author="Hardik Malhotra" w:date="2021-09-30T23:56:00Z"/>
                <w:rFonts w:ascii="Verdana" w:eastAsia="Times New Roman" w:hAnsi="Verdana" w:cs="Times New Roman"/>
                <w:color w:val="000000"/>
                <w:sz w:val="10"/>
                <w:szCs w:val="10"/>
                <w:lang w:val="en-US"/>
                <w:rPrChange w:id="29559" w:author="Hardik Malhotra" w:date="2021-09-30T23:57:00Z">
                  <w:rPr>
                    <w:ins w:id="29560" w:author="Hardik Malhotra" w:date="2021-09-30T23:56:00Z"/>
                    <w:rFonts w:ascii="Verdana" w:eastAsia="Times New Roman" w:hAnsi="Verdana" w:cs="Times New Roman"/>
                    <w:color w:val="000000"/>
                    <w:sz w:val="10"/>
                    <w:szCs w:val="10"/>
                    <w:lang w:val="en-US"/>
                  </w:rPr>
                </w:rPrChange>
              </w:rPr>
            </w:pPr>
            <w:ins w:id="29561" w:author="Hardik Malhotra" w:date="2021-09-30T23:57:00Z">
              <w:r w:rsidRPr="0069225A">
                <w:rPr>
                  <w:rFonts w:ascii="Verdana" w:hAnsi="Verdana" w:cs="Arial"/>
                  <w:color w:val="000000"/>
                  <w:sz w:val="10"/>
                  <w:szCs w:val="10"/>
                  <w:rPrChange w:id="29562" w:author="Hardik Malhotra" w:date="2021-09-30T23:57:00Z">
                    <w:rPr>
                      <w:rFonts w:ascii="Arial" w:hAnsi="Arial" w:cs="Arial"/>
                      <w:b/>
                      <w:bCs/>
                      <w:color w:val="000000"/>
                      <w:sz w:val="20"/>
                      <w:szCs w:val="20"/>
                    </w:rPr>
                  </w:rPrChange>
                </w:rPr>
                <w:t>14</w:t>
              </w:r>
            </w:ins>
          </w:p>
        </w:tc>
        <w:tc>
          <w:tcPr>
            <w:tcW w:w="586" w:type="dxa"/>
            <w:tcBorders>
              <w:top w:val="nil"/>
              <w:left w:val="nil"/>
              <w:bottom w:val="single" w:sz="4" w:space="0" w:color="auto"/>
              <w:right w:val="single" w:sz="4" w:space="0" w:color="auto"/>
            </w:tcBorders>
            <w:shd w:val="clear" w:color="000000" w:fill="FFFFFF"/>
            <w:noWrap/>
            <w:vAlign w:val="bottom"/>
            <w:hideMark/>
          </w:tcPr>
          <w:p w14:paraId="712EE5B2" w14:textId="5194D8A3" w:rsidR="0069225A" w:rsidRPr="0069225A" w:rsidRDefault="0069225A" w:rsidP="0069225A">
            <w:pPr>
              <w:spacing w:after="0" w:line="240" w:lineRule="auto"/>
              <w:jc w:val="center"/>
              <w:rPr>
                <w:ins w:id="29563" w:author="Hardik Malhotra" w:date="2021-09-30T23:56:00Z"/>
                <w:rFonts w:ascii="Verdana" w:eastAsia="Times New Roman" w:hAnsi="Verdana" w:cs="Times New Roman"/>
                <w:color w:val="000000"/>
                <w:sz w:val="10"/>
                <w:szCs w:val="10"/>
                <w:lang w:val="en-US"/>
                <w:rPrChange w:id="29564" w:author="Hardik Malhotra" w:date="2021-09-30T23:57:00Z">
                  <w:rPr>
                    <w:ins w:id="29565" w:author="Hardik Malhotra" w:date="2021-09-30T23:56:00Z"/>
                    <w:rFonts w:ascii="Verdana" w:eastAsia="Times New Roman" w:hAnsi="Verdana" w:cs="Times New Roman"/>
                    <w:color w:val="000000"/>
                    <w:sz w:val="10"/>
                    <w:szCs w:val="10"/>
                    <w:lang w:val="en-US"/>
                  </w:rPr>
                </w:rPrChange>
              </w:rPr>
            </w:pPr>
            <w:ins w:id="29566" w:author="Hardik Malhotra" w:date="2021-09-30T23:57:00Z">
              <w:r w:rsidRPr="0069225A">
                <w:rPr>
                  <w:rFonts w:ascii="Verdana" w:hAnsi="Verdana" w:cs="Arial"/>
                  <w:color w:val="000000"/>
                  <w:sz w:val="10"/>
                  <w:szCs w:val="10"/>
                  <w:rPrChange w:id="29567" w:author="Hardik Malhotra" w:date="2021-09-30T23:57:00Z">
                    <w:rPr>
                      <w:rFonts w:ascii="Arial" w:hAnsi="Arial" w:cs="Arial"/>
                      <w:b/>
                      <w:bCs/>
                      <w:color w:val="000000"/>
                      <w:sz w:val="20"/>
                      <w:szCs w:val="20"/>
                    </w:rPr>
                  </w:rPrChange>
                </w:rPr>
                <w:t>14</w:t>
              </w:r>
            </w:ins>
          </w:p>
        </w:tc>
        <w:tc>
          <w:tcPr>
            <w:tcW w:w="586" w:type="dxa"/>
            <w:tcBorders>
              <w:top w:val="nil"/>
              <w:left w:val="nil"/>
              <w:bottom w:val="single" w:sz="4" w:space="0" w:color="auto"/>
              <w:right w:val="single" w:sz="4" w:space="0" w:color="auto"/>
            </w:tcBorders>
            <w:shd w:val="clear" w:color="000000" w:fill="FFFFFF"/>
            <w:noWrap/>
            <w:vAlign w:val="bottom"/>
            <w:hideMark/>
          </w:tcPr>
          <w:p w14:paraId="2F2EC930" w14:textId="1B1FDAC0" w:rsidR="0069225A" w:rsidRPr="0069225A" w:rsidRDefault="0069225A" w:rsidP="0069225A">
            <w:pPr>
              <w:spacing w:after="0" w:line="240" w:lineRule="auto"/>
              <w:jc w:val="center"/>
              <w:rPr>
                <w:ins w:id="29568" w:author="Hardik Malhotra" w:date="2021-09-30T23:56:00Z"/>
                <w:rFonts w:ascii="Verdana" w:eastAsia="Times New Roman" w:hAnsi="Verdana" w:cs="Times New Roman"/>
                <w:color w:val="000000"/>
                <w:sz w:val="10"/>
                <w:szCs w:val="10"/>
                <w:lang w:val="en-US"/>
                <w:rPrChange w:id="29569" w:author="Hardik Malhotra" w:date="2021-09-30T23:57:00Z">
                  <w:rPr>
                    <w:ins w:id="29570" w:author="Hardik Malhotra" w:date="2021-09-30T23:56:00Z"/>
                    <w:rFonts w:ascii="Verdana" w:eastAsia="Times New Roman" w:hAnsi="Verdana" w:cs="Times New Roman"/>
                    <w:color w:val="000000"/>
                    <w:sz w:val="10"/>
                    <w:szCs w:val="10"/>
                    <w:lang w:val="en-US"/>
                  </w:rPr>
                </w:rPrChange>
              </w:rPr>
            </w:pPr>
            <w:ins w:id="29571" w:author="Hardik Malhotra" w:date="2021-09-30T23:57:00Z">
              <w:r w:rsidRPr="0069225A">
                <w:rPr>
                  <w:rFonts w:ascii="Verdana" w:hAnsi="Verdana" w:cs="Arial"/>
                  <w:color w:val="000000"/>
                  <w:sz w:val="10"/>
                  <w:szCs w:val="10"/>
                  <w:rPrChange w:id="29572" w:author="Hardik Malhotra" w:date="2021-09-30T23:57:00Z">
                    <w:rPr>
                      <w:rFonts w:ascii="Arial" w:hAnsi="Arial" w:cs="Arial"/>
                      <w:b/>
                      <w:bCs/>
                      <w:color w:val="000000"/>
                      <w:sz w:val="20"/>
                      <w:szCs w:val="20"/>
                    </w:rPr>
                  </w:rPrChange>
                </w:rPr>
                <w:t>14</w:t>
              </w:r>
            </w:ins>
          </w:p>
        </w:tc>
        <w:tc>
          <w:tcPr>
            <w:tcW w:w="586" w:type="dxa"/>
            <w:tcBorders>
              <w:top w:val="nil"/>
              <w:left w:val="nil"/>
              <w:bottom w:val="single" w:sz="4" w:space="0" w:color="auto"/>
              <w:right w:val="single" w:sz="4" w:space="0" w:color="auto"/>
            </w:tcBorders>
            <w:shd w:val="clear" w:color="000000" w:fill="FFFFFF"/>
            <w:noWrap/>
            <w:vAlign w:val="bottom"/>
            <w:hideMark/>
          </w:tcPr>
          <w:p w14:paraId="30E90317" w14:textId="1832F4AF" w:rsidR="0069225A" w:rsidRPr="0069225A" w:rsidRDefault="0069225A" w:rsidP="0069225A">
            <w:pPr>
              <w:spacing w:after="0" w:line="240" w:lineRule="auto"/>
              <w:jc w:val="center"/>
              <w:rPr>
                <w:ins w:id="29573" w:author="Hardik Malhotra" w:date="2021-09-30T23:56:00Z"/>
                <w:rFonts w:ascii="Verdana" w:eastAsia="Times New Roman" w:hAnsi="Verdana" w:cs="Times New Roman"/>
                <w:color w:val="000000"/>
                <w:sz w:val="10"/>
                <w:szCs w:val="10"/>
                <w:lang w:val="en-US"/>
                <w:rPrChange w:id="29574" w:author="Hardik Malhotra" w:date="2021-09-30T23:57:00Z">
                  <w:rPr>
                    <w:ins w:id="29575" w:author="Hardik Malhotra" w:date="2021-09-30T23:56:00Z"/>
                    <w:rFonts w:ascii="Verdana" w:eastAsia="Times New Roman" w:hAnsi="Verdana" w:cs="Times New Roman"/>
                    <w:color w:val="000000"/>
                    <w:sz w:val="10"/>
                    <w:szCs w:val="10"/>
                    <w:lang w:val="en-US"/>
                  </w:rPr>
                </w:rPrChange>
              </w:rPr>
            </w:pPr>
            <w:ins w:id="29576" w:author="Hardik Malhotra" w:date="2021-09-30T23:57:00Z">
              <w:r w:rsidRPr="0069225A">
                <w:rPr>
                  <w:rFonts w:ascii="Verdana" w:hAnsi="Verdana" w:cs="Arial"/>
                  <w:color w:val="000000"/>
                  <w:sz w:val="10"/>
                  <w:szCs w:val="10"/>
                  <w:rPrChange w:id="29577" w:author="Hardik Malhotra" w:date="2021-09-30T23:57:00Z">
                    <w:rPr>
                      <w:rFonts w:ascii="Arial" w:hAnsi="Arial" w:cs="Arial"/>
                      <w:b/>
                      <w:bCs/>
                      <w:color w:val="000000"/>
                      <w:sz w:val="20"/>
                      <w:szCs w:val="20"/>
                    </w:rPr>
                  </w:rPrChange>
                </w:rPr>
                <w:t>14</w:t>
              </w:r>
            </w:ins>
          </w:p>
        </w:tc>
        <w:tc>
          <w:tcPr>
            <w:tcW w:w="586" w:type="dxa"/>
            <w:tcBorders>
              <w:top w:val="nil"/>
              <w:left w:val="nil"/>
              <w:bottom w:val="single" w:sz="4" w:space="0" w:color="auto"/>
              <w:right w:val="single" w:sz="4" w:space="0" w:color="auto"/>
            </w:tcBorders>
            <w:shd w:val="clear" w:color="000000" w:fill="FFFFFF"/>
            <w:noWrap/>
            <w:vAlign w:val="bottom"/>
            <w:hideMark/>
          </w:tcPr>
          <w:p w14:paraId="76285C39" w14:textId="6A528836" w:rsidR="0069225A" w:rsidRPr="0069225A" w:rsidRDefault="0069225A" w:rsidP="0069225A">
            <w:pPr>
              <w:spacing w:after="0" w:line="240" w:lineRule="auto"/>
              <w:jc w:val="center"/>
              <w:rPr>
                <w:ins w:id="29578" w:author="Hardik Malhotra" w:date="2021-09-30T23:56:00Z"/>
                <w:rFonts w:ascii="Verdana" w:eastAsia="Times New Roman" w:hAnsi="Verdana" w:cs="Times New Roman"/>
                <w:color w:val="000000"/>
                <w:sz w:val="10"/>
                <w:szCs w:val="10"/>
                <w:lang w:val="en-US"/>
                <w:rPrChange w:id="29579" w:author="Hardik Malhotra" w:date="2021-09-30T23:57:00Z">
                  <w:rPr>
                    <w:ins w:id="29580" w:author="Hardik Malhotra" w:date="2021-09-30T23:56:00Z"/>
                    <w:rFonts w:ascii="Verdana" w:eastAsia="Times New Roman" w:hAnsi="Verdana" w:cs="Times New Roman"/>
                    <w:color w:val="000000"/>
                    <w:sz w:val="10"/>
                    <w:szCs w:val="10"/>
                    <w:lang w:val="en-US"/>
                  </w:rPr>
                </w:rPrChange>
              </w:rPr>
            </w:pPr>
            <w:ins w:id="29581" w:author="Hardik Malhotra" w:date="2021-09-30T23:57:00Z">
              <w:r w:rsidRPr="0069225A">
                <w:rPr>
                  <w:rFonts w:ascii="Verdana" w:hAnsi="Verdana" w:cs="Arial"/>
                  <w:color w:val="000000"/>
                  <w:sz w:val="10"/>
                  <w:szCs w:val="10"/>
                  <w:rPrChange w:id="29582" w:author="Hardik Malhotra" w:date="2021-09-30T23:57:00Z">
                    <w:rPr>
                      <w:rFonts w:ascii="Arial" w:hAnsi="Arial" w:cs="Arial"/>
                      <w:b/>
                      <w:bCs/>
                      <w:color w:val="000000"/>
                      <w:sz w:val="20"/>
                      <w:szCs w:val="20"/>
                    </w:rPr>
                  </w:rPrChange>
                </w:rPr>
                <w:t>15</w:t>
              </w:r>
            </w:ins>
          </w:p>
        </w:tc>
        <w:tc>
          <w:tcPr>
            <w:tcW w:w="586" w:type="dxa"/>
            <w:tcBorders>
              <w:top w:val="nil"/>
              <w:left w:val="nil"/>
              <w:bottom w:val="single" w:sz="4" w:space="0" w:color="auto"/>
              <w:right w:val="single" w:sz="4" w:space="0" w:color="auto"/>
            </w:tcBorders>
            <w:shd w:val="clear" w:color="000000" w:fill="FFFFFF"/>
            <w:noWrap/>
            <w:vAlign w:val="bottom"/>
            <w:hideMark/>
          </w:tcPr>
          <w:p w14:paraId="0566F2DE" w14:textId="70CB571E" w:rsidR="0069225A" w:rsidRPr="0069225A" w:rsidRDefault="0069225A" w:rsidP="0069225A">
            <w:pPr>
              <w:spacing w:after="0" w:line="240" w:lineRule="auto"/>
              <w:jc w:val="center"/>
              <w:rPr>
                <w:ins w:id="29583" w:author="Hardik Malhotra" w:date="2021-09-30T23:56:00Z"/>
                <w:rFonts w:ascii="Verdana" w:eastAsia="Times New Roman" w:hAnsi="Verdana" w:cs="Times New Roman"/>
                <w:color w:val="000000"/>
                <w:sz w:val="10"/>
                <w:szCs w:val="10"/>
                <w:lang w:val="en-US"/>
                <w:rPrChange w:id="29584" w:author="Hardik Malhotra" w:date="2021-09-30T23:57:00Z">
                  <w:rPr>
                    <w:ins w:id="29585" w:author="Hardik Malhotra" w:date="2021-09-30T23:56:00Z"/>
                    <w:rFonts w:ascii="Verdana" w:eastAsia="Times New Roman" w:hAnsi="Verdana" w:cs="Times New Roman"/>
                    <w:color w:val="000000"/>
                    <w:sz w:val="10"/>
                    <w:szCs w:val="10"/>
                    <w:lang w:val="en-US"/>
                  </w:rPr>
                </w:rPrChange>
              </w:rPr>
            </w:pPr>
            <w:ins w:id="29586" w:author="Hardik Malhotra" w:date="2021-09-30T23:57:00Z">
              <w:r w:rsidRPr="0069225A">
                <w:rPr>
                  <w:rFonts w:ascii="Verdana" w:hAnsi="Verdana" w:cs="Arial"/>
                  <w:color w:val="000000"/>
                  <w:sz w:val="10"/>
                  <w:szCs w:val="10"/>
                  <w:rPrChange w:id="29587" w:author="Hardik Malhotra" w:date="2021-09-30T23:57:00Z">
                    <w:rPr>
                      <w:rFonts w:ascii="Arial" w:hAnsi="Arial" w:cs="Arial"/>
                      <w:b/>
                      <w:bCs/>
                      <w:color w:val="000000"/>
                      <w:sz w:val="20"/>
                      <w:szCs w:val="20"/>
                    </w:rPr>
                  </w:rPrChange>
                </w:rPr>
                <w:t>15</w:t>
              </w:r>
            </w:ins>
          </w:p>
        </w:tc>
        <w:tc>
          <w:tcPr>
            <w:tcW w:w="586" w:type="dxa"/>
            <w:tcBorders>
              <w:top w:val="nil"/>
              <w:left w:val="nil"/>
              <w:bottom w:val="single" w:sz="4" w:space="0" w:color="auto"/>
              <w:right w:val="single" w:sz="4" w:space="0" w:color="auto"/>
            </w:tcBorders>
            <w:shd w:val="clear" w:color="000000" w:fill="FFFFFF"/>
            <w:noWrap/>
            <w:vAlign w:val="bottom"/>
            <w:hideMark/>
          </w:tcPr>
          <w:p w14:paraId="597FE160" w14:textId="2133A8AD" w:rsidR="0069225A" w:rsidRPr="0069225A" w:rsidRDefault="0069225A" w:rsidP="0069225A">
            <w:pPr>
              <w:spacing w:after="0" w:line="240" w:lineRule="auto"/>
              <w:jc w:val="center"/>
              <w:rPr>
                <w:ins w:id="29588" w:author="Hardik Malhotra" w:date="2021-09-30T23:56:00Z"/>
                <w:rFonts w:ascii="Verdana" w:eastAsia="Times New Roman" w:hAnsi="Verdana" w:cs="Times New Roman"/>
                <w:color w:val="000000"/>
                <w:sz w:val="10"/>
                <w:szCs w:val="10"/>
                <w:lang w:val="en-US"/>
                <w:rPrChange w:id="29589" w:author="Hardik Malhotra" w:date="2021-09-30T23:57:00Z">
                  <w:rPr>
                    <w:ins w:id="29590" w:author="Hardik Malhotra" w:date="2021-09-30T23:56:00Z"/>
                    <w:rFonts w:ascii="Verdana" w:eastAsia="Times New Roman" w:hAnsi="Verdana" w:cs="Times New Roman"/>
                    <w:color w:val="000000"/>
                    <w:sz w:val="10"/>
                    <w:szCs w:val="10"/>
                    <w:lang w:val="en-US"/>
                  </w:rPr>
                </w:rPrChange>
              </w:rPr>
            </w:pPr>
            <w:ins w:id="29591" w:author="Hardik Malhotra" w:date="2021-09-30T23:57:00Z">
              <w:r w:rsidRPr="0069225A">
                <w:rPr>
                  <w:rFonts w:ascii="Verdana" w:hAnsi="Verdana" w:cs="Arial"/>
                  <w:color w:val="000000"/>
                  <w:sz w:val="10"/>
                  <w:szCs w:val="10"/>
                  <w:rPrChange w:id="29592" w:author="Hardik Malhotra" w:date="2021-09-30T23:57:00Z">
                    <w:rPr>
                      <w:rFonts w:ascii="Arial" w:hAnsi="Arial" w:cs="Arial"/>
                      <w:b/>
                      <w:bCs/>
                      <w:color w:val="000000"/>
                      <w:sz w:val="20"/>
                      <w:szCs w:val="20"/>
                    </w:rPr>
                  </w:rPrChange>
                </w:rPr>
                <w:t>17</w:t>
              </w:r>
            </w:ins>
          </w:p>
        </w:tc>
        <w:tc>
          <w:tcPr>
            <w:tcW w:w="586" w:type="dxa"/>
            <w:tcBorders>
              <w:top w:val="nil"/>
              <w:left w:val="nil"/>
              <w:bottom w:val="single" w:sz="4" w:space="0" w:color="auto"/>
              <w:right w:val="single" w:sz="4" w:space="0" w:color="auto"/>
            </w:tcBorders>
            <w:shd w:val="clear" w:color="000000" w:fill="FFFFFF"/>
            <w:noWrap/>
            <w:vAlign w:val="bottom"/>
            <w:hideMark/>
          </w:tcPr>
          <w:p w14:paraId="19F5F898" w14:textId="44B9B8CF" w:rsidR="0069225A" w:rsidRPr="0069225A" w:rsidRDefault="0069225A" w:rsidP="0069225A">
            <w:pPr>
              <w:spacing w:after="0" w:line="240" w:lineRule="auto"/>
              <w:jc w:val="center"/>
              <w:rPr>
                <w:ins w:id="29593" w:author="Hardik Malhotra" w:date="2021-09-30T23:56:00Z"/>
                <w:rFonts w:ascii="Verdana" w:eastAsia="Times New Roman" w:hAnsi="Verdana" w:cs="Times New Roman"/>
                <w:color w:val="000000"/>
                <w:sz w:val="10"/>
                <w:szCs w:val="10"/>
                <w:lang w:val="en-US"/>
                <w:rPrChange w:id="29594" w:author="Hardik Malhotra" w:date="2021-09-30T23:57:00Z">
                  <w:rPr>
                    <w:ins w:id="29595" w:author="Hardik Malhotra" w:date="2021-09-30T23:56:00Z"/>
                    <w:rFonts w:ascii="Verdana" w:eastAsia="Times New Roman" w:hAnsi="Verdana" w:cs="Times New Roman"/>
                    <w:color w:val="000000"/>
                    <w:sz w:val="10"/>
                    <w:szCs w:val="10"/>
                    <w:lang w:val="en-US"/>
                  </w:rPr>
                </w:rPrChange>
              </w:rPr>
            </w:pPr>
            <w:ins w:id="29596" w:author="Hardik Malhotra" w:date="2021-09-30T23:57:00Z">
              <w:r w:rsidRPr="0069225A">
                <w:rPr>
                  <w:rFonts w:ascii="Verdana" w:hAnsi="Verdana" w:cs="Arial"/>
                  <w:color w:val="000000"/>
                  <w:sz w:val="10"/>
                  <w:szCs w:val="10"/>
                  <w:rPrChange w:id="29597" w:author="Hardik Malhotra" w:date="2021-09-30T23:57:00Z">
                    <w:rPr>
                      <w:rFonts w:ascii="Arial" w:hAnsi="Arial" w:cs="Arial"/>
                      <w:b/>
                      <w:bCs/>
                      <w:color w:val="000000"/>
                      <w:sz w:val="20"/>
                      <w:szCs w:val="20"/>
                    </w:rPr>
                  </w:rPrChange>
                </w:rPr>
                <w:t>18</w:t>
              </w:r>
            </w:ins>
          </w:p>
        </w:tc>
        <w:tc>
          <w:tcPr>
            <w:tcW w:w="586" w:type="dxa"/>
            <w:tcBorders>
              <w:top w:val="nil"/>
              <w:left w:val="nil"/>
              <w:bottom w:val="single" w:sz="4" w:space="0" w:color="auto"/>
              <w:right w:val="single" w:sz="4" w:space="0" w:color="auto"/>
            </w:tcBorders>
            <w:shd w:val="clear" w:color="000000" w:fill="FFFFFF"/>
            <w:noWrap/>
            <w:vAlign w:val="bottom"/>
            <w:hideMark/>
          </w:tcPr>
          <w:p w14:paraId="0C4E9518" w14:textId="59571A12" w:rsidR="0069225A" w:rsidRPr="0069225A" w:rsidRDefault="0069225A" w:rsidP="0069225A">
            <w:pPr>
              <w:spacing w:after="0" w:line="240" w:lineRule="auto"/>
              <w:jc w:val="center"/>
              <w:rPr>
                <w:ins w:id="29598" w:author="Hardik Malhotra" w:date="2021-09-30T23:56:00Z"/>
                <w:rFonts w:ascii="Verdana" w:eastAsia="Times New Roman" w:hAnsi="Verdana" w:cs="Times New Roman"/>
                <w:color w:val="000000"/>
                <w:sz w:val="10"/>
                <w:szCs w:val="10"/>
                <w:lang w:val="en-US"/>
                <w:rPrChange w:id="29599" w:author="Hardik Malhotra" w:date="2021-09-30T23:57:00Z">
                  <w:rPr>
                    <w:ins w:id="29600" w:author="Hardik Malhotra" w:date="2021-09-30T23:56:00Z"/>
                    <w:rFonts w:ascii="Verdana" w:eastAsia="Times New Roman" w:hAnsi="Verdana" w:cs="Times New Roman"/>
                    <w:color w:val="000000"/>
                    <w:sz w:val="10"/>
                    <w:szCs w:val="10"/>
                    <w:lang w:val="en-US"/>
                  </w:rPr>
                </w:rPrChange>
              </w:rPr>
            </w:pPr>
            <w:ins w:id="29601" w:author="Hardik Malhotra" w:date="2021-09-30T23:57:00Z">
              <w:r w:rsidRPr="0069225A">
                <w:rPr>
                  <w:rFonts w:ascii="Verdana" w:hAnsi="Verdana" w:cs="Arial"/>
                  <w:color w:val="000000"/>
                  <w:sz w:val="10"/>
                  <w:szCs w:val="10"/>
                  <w:rPrChange w:id="29602" w:author="Hardik Malhotra" w:date="2021-09-30T23:57:00Z">
                    <w:rPr>
                      <w:rFonts w:ascii="Arial" w:hAnsi="Arial" w:cs="Arial"/>
                      <w:b/>
                      <w:bCs/>
                      <w:color w:val="000000"/>
                      <w:sz w:val="20"/>
                      <w:szCs w:val="20"/>
                    </w:rPr>
                  </w:rPrChange>
                </w:rPr>
                <w:t>18</w:t>
              </w:r>
            </w:ins>
          </w:p>
        </w:tc>
        <w:tc>
          <w:tcPr>
            <w:tcW w:w="586" w:type="dxa"/>
            <w:tcBorders>
              <w:top w:val="nil"/>
              <w:left w:val="nil"/>
              <w:bottom w:val="single" w:sz="4" w:space="0" w:color="auto"/>
              <w:right w:val="single" w:sz="4" w:space="0" w:color="auto"/>
            </w:tcBorders>
            <w:shd w:val="clear" w:color="000000" w:fill="FFFFFF"/>
            <w:noWrap/>
            <w:vAlign w:val="bottom"/>
            <w:hideMark/>
          </w:tcPr>
          <w:p w14:paraId="3DBA8433" w14:textId="1735CB63" w:rsidR="0069225A" w:rsidRPr="0069225A" w:rsidRDefault="0069225A" w:rsidP="0069225A">
            <w:pPr>
              <w:spacing w:after="0" w:line="240" w:lineRule="auto"/>
              <w:jc w:val="center"/>
              <w:rPr>
                <w:ins w:id="29603" w:author="Hardik Malhotra" w:date="2021-09-30T23:56:00Z"/>
                <w:rFonts w:ascii="Verdana" w:eastAsia="Times New Roman" w:hAnsi="Verdana" w:cs="Times New Roman"/>
                <w:color w:val="000000"/>
                <w:sz w:val="10"/>
                <w:szCs w:val="10"/>
                <w:lang w:val="en-US"/>
                <w:rPrChange w:id="29604" w:author="Hardik Malhotra" w:date="2021-09-30T23:57:00Z">
                  <w:rPr>
                    <w:ins w:id="29605" w:author="Hardik Malhotra" w:date="2021-09-30T23:56:00Z"/>
                    <w:rFonts w:ascii="Verdana" w:eastAsia="Times New Roman" w:hAnsi="Verdana" w:cs="Times New Roman"/>
                    <w:color w:val="000000"/>
                    <w:sz w:val="10"/>
                    <w:szCs w:val="10"/>
                    <w:lang w:val="en-US"/>
                  </w:rPr>
                </w:rPrChange>
              </w:rPr>
            </w:pPr>
            <w:ins w:id="29606" w:author="Hardik Malhotra" w:date="2021-09-30T23:57:00Z">
              <w:r w:rsidRPr="0069225A">
                <w:rPr>
                  <w:rFonts w:ascii="Verdana" w:hAnsi="Verdana" w:cs="Arial"/>
                  <w:color w:val="000000"/>
                  <w:sz w:val="10"/>
                  <w:szCs w:val="10"/>
                  <w:rPrChange w:id="29607" w:author="Hardik Malhotra" w:date="2021-09-30T23:57:00Z">
                    <w:rPr>
                      <w:rFonts w:ascii="Arial" w:hAnsi="Arial" w:cs="Arial"/>
                      <w:b/>
                      <w:bCs/>
                      <w:color w:val="000000"/>
                      <w:sz w:val="20"/>
                      <w:szCs w:val="20"/>
                    </w:rPr>
                  </w:rPrChange>
                </w:rPr>
                <w:t>18</w:t>
              </w:r>
            </w:ins>
          </w:p>
        </w:tc>
        <w:tc>
          <w:tcPr>
            <w:tcW w:w="586" w:type="dxa"/>
            <w:tcBorders>
              <w:top w:val="nil"/>
              <w:left w:val="nil"/>
              <w:bottom w:val="single" w:sz="4" w:space="0" w:color="auto"/>
              <w:right w:val="single" w:sz="4" w:space="0" w:color="auto"/>
            </w:tcBorders>
            <w:shd w:val="clear" w:color="000000" w:fill="FFFFFF"/>
            <w:noWrap/>
            <w:vAlign w:val="bottom"/>
            <w:hideMark/>
          </w:tcPr>
          <w:p w14:paraId="376E6122" w14:textId="73897AF0" w:rsidR="0069225A" w:rsidRPr="0069225A" w:rsidRDefault="0069225A" w:rsidP="0069225A">
            <w:pPr>
              <w:spacing w:after="0" w:line="240" w:lineRule="auto"/>
              <w:jc w:val="center"/>
              <w:rPr>
                <w:ins w:id="29608" w:author="Hardik Malhotra" w:date="2021-09-30T23:56:00Z"/>
                <w:rFonts w:ascii="Verdana" w:eastAsia="Times New Roman" w:hAnsi="Verdana" w:cs="Times New Roman"/>
                <w:color w:val="000000"/>
                <w:sz w:val="10"/>
                <w:szCs w:val="10"/>
                <w:lang w:val="en-US"/>
                <w:rPrChange w:id="29609" w:author="Hardik Malhotra" w:date="2021-09-30T23:57:00Z">
                  <w:rPr>
                    <w:ins w:id="29610" w:author="Hardik Malhotra" w:date="2021-09-30T23:56:00Z"/>
                    <w:rFonts w:ascii="Verdana" w:eastAsia="Times New Roman" w:hAnsi="Verdana" w:cs="Times New Roman"/>
                    <w:color w:val="000000"/>
                    <w:sz w:val="10"/>
                    <w:szCs w:val="10"/>
                    <w:lang w:val="en-US"/>
                  </w:rPr>
                </w:rPrChange>
              </w:rPr>
            </w:pPr>
            <w:ins w:id="29611" w:author="Hardik Malhotra" w:date="2021-09-30T23:57:00Z">
              <w:r w:rsidRPr="0069225A">
                <w:rPr>
                  <w:rFonts w:ascii="Verdana" w:hAnsi="Verdana" w:cs="Arial"/>
                  <w:color w:val="000000"/>
                  <w:sz w:val="10"/>
                  <w:szCs w:val="10"/>
                  <w:rPrChange w:id="29612" w:author="Hardik Malhotra" w:date="2021-09-30T23:57:00Z">
                    <w:rPr>
                      <w:rFonts w:ascii="Arial" w:hAnsi="Arial" w:cs="Arial"/>
                      <w:b/>
                      <w:bCs/>
                      <w:color w:val="000000"/>
                      <w:sz w:val="20"/>
                      <w:szCs w:val="20"/>
                    </w:rPr>
                  </w:rPrChange>
                </w:rPr>
                <w:t>19</w:t>
              </w:r>
            </w:ins>
          </w:p>
        </w:tc>
        <w:tc>
          <w:tcPr>
            <w:tcW w:w="586" w:type="dxa"/>
            <w:tcBorders>
              <w:top w:val="nil"/>
              <w:left w:val="nil"/>
              <w:bottom w:val="single" w:sz="4" w:space="0" w:color="auto"/>
              <w:right w:val="single" w:sz="4" w:space="0" w:color="auto"/>
            </w:tcBorders>
            <w:shd w:val="clear" w:color="000000" w:fill="FFFFFF"/>
            <w:noWrap/>
            <w:vAlign w:val="bottom"/>
            <w:hideMark/>
          </w:tcPr>
          <w:p w14:paraId="20912F91" w14:textId="7C58D5A8" w:rsidR="0069225A" w:rsidRPr="0069225A" w:rsidRDefault="0069225A" w:rsidP="0069225A">
            <w:pPr>
              <w:spacing w:after="0" w:line="240" w:lineRule="auto"/>
              <w:jc w:val="center"/>
              <w:rPr>
                <w:ins w:id="29613" w:author="Hardik Malhotra" w:date="2021-09-30T23:56:00Z"/>
                <w:rFonts w:ascii="Verdana" w:eastAsia="Times New Roman" w:hAnsi="Verdana" w:cs="Times New Roman"/>
                <w:color w:val="000000"/>
                <w:sz w:val="10"/>
                <w:szCs w:val="10"/>
                <w:lang w:val="en-US"/>
                <w:rPrChange w:id="29614" w:author="Hardik Malhotra" w:date="2021-09-30T23:57:00Z">
                  <w:rPr>
                    <w:ins w:id="29615" w:author="Hardik Malhotra" w:date="2021-09-30T23:56:00Z"/>
                    <w:rFonts w:ascii="Verdana" w:eastAsia="Times New Roman" w:hAnsi="Verdana" w:cs="Times New Roman"/>
                    <w:color w:val="000000"/>
                    <w:sz w:val="10"/>
                    <w:szCs w:val="10"/>
                    <w:lang w:val="en-US"/>
                  </w:rPr>
                </w:rPrChange>
              </w:rPr>
            </w:pPr>
            <w:ins w:id="29616" w:author="Hardik Malhotra" w:date="2021-09-30T23:57:00Z">
              <w:r w:rsidRPr="0069225A">
                <w:rPr>
                  <w:rFonts w:ascii="Verdana" w:hAnsi="Verdana" w:cs="Arial"/>
                  <w:color w:val="000000"/>
                  <w:sz w:val="10"/>
                  <w:szCs w:val="10"/>
                  <w:rPrChange w:id="29617" w:author="Hardik Malhotra" w:date="2021-09-30T23:57:00Z">
                    <w:rPr>
                      <w:rFonts w:ascii="Arial" w:hAnsi="Arial" w:cs="Arial"/>
                      <w:b/>
                      <w:bCs/>
                      <w:color w:val="000000"/>
                      <w:sz w:val="20"/>
                      <w:szCs w:val="20"/>
                    </w:rPr>
                  </w:rPrChange>
                </w:rPr>
                <w:t>19</w:t>
              </w:r>
            </w:ins>
          </w:p>
        </w:tc>
        <w:tc>
          <w:tcPr>
            <w:tcW w:w="586" w:type="dxa"/>
            <w:tcBorders>
              <w:top w:val="nil"/>
              <w:left w:val="nil"/>
              <w:bottom w:val="single" w:sz="4" w:space="0" w:color="auto"/>
              <w:right w:val="single" w:sz="4" w:space="0" w:color="auto"/>
            </w:tcBorders>
            <w:shd w:val="clear" w:color="000000" w:fill="FFFFFF"/>
            <w:noWrap/>
            <w:vAlign w:val="bottom"/>
            <w:hideMark/>
          </w:tcPr>
          <w:p w14:paraId="7CDA9BD3" w14:textId="4679D056" w:rsidR="0069225A" w:rsidRPr="0069225A" w:rsidRDefault="0069225A" w:rsidP="0069225A">
            <w:pPr>
              <w:spacing w:after="0" w:line="240" w:lineRule="auto"/>
              <w:jc w:val="center"/>
              <w:rPr>
                <w:ins w:id="29618" w:author="Hardik Malhotra" w:date="2021-09-30T23:56:00Z"/>
                <w:rFonts w:ascii="Verdana" w:eastAsia="Times New Roman" w:hAnsi="Verdana" w:cs="Times New Roman"/>
                <w:color w:val="000000"/>
                <w:sz w:val="10"/>
                <w:szCs w:val="10"/>
                <w:lang w:val="en-US"/>
                <w:rPrChange w:id="29619" w:author="Hardik Malhotra" w:date="2021-09-30T23:57:00Z">
                  <w:rPr>
                    <w:ins w:id="29620" w:author="Hardik Malhotra" w:date="2021-09-30T23:56:00Z"/>
                    <w:rFonts w:ascii="Verdana" w:eastAsia="Times New Roman" w:hAnsi="Verdana" w:cs="Times New Roman"/>
                    <w:color w:val="000000"/>
                    <w:sz w:val="10"/>
                    <w:szCs w:val="10"/>
                    <w:lang w:val="en-US"/>
                  </w:rPr>
                </w:rPrChange>
              </w:rPr>
            </w:pPr>
            <w:ins w:id="29621" w:author="Hardik Malhotra" w:date="2021-09-30T23:57:00Z">
              <w:r w:rsidRPr="0069225A">
                <w:rPr>
                  <w:rFonts w:ascii="Verdana" w:hAnsi="Verdana" w:cs="Arial"/>
                  <w:color w:val="000000"/>
                  <w:sz w:val="10"/>
                  <w:szCs w:val="10"/>
                  <w:rPrChange w:id="29622" w:author="Hardik Malhotra" w:date="2021-09-30T23:57:00Z">
                    <w:rPr>
                      <w:rFonts w:ascii="Arial" w:hAnsi="Arial" w:cs="Arial"/>
                      <w:b/>
                      <w:bCs/>
                      <w:color w:val="000000"/>
                      <w:sz w:val="20"/>
                      <w:szCs w:val="20"/>
                    </w:rPr>
                  </w:rPrChange>
                </w:rPr>
                <w:t>19</w:t>
              </w:r>
            </w:ins>
          </w:p>
        </w:tc>
      </w:tr>
      <w:tr w:rsidR="0069225A" w:rsidRPr="00257590" w14:paraId="5FB2E54A" w14:textId="77777777" w:rsidTr="00092529">
        <w:trPr>
          <w:trHeight w:val="334"/>
          <w:ins w:id="29623" w:author="Hardik Malhotra" w:date="2021-09-30T23:56:00Z"/>
        </w:trPr>
        <w:tc>
          <w:tcPr>
            <w:tcW w:w="966" w:type="dxa"/>
            <w:tcBorders>
              <w:top w:val="nil"/>
              <w:left w:val="single" w:sz="4" w:space="0" w:color="auto"/>
              <w:bottom w:val="single" w:sz="4" w:space="0" w:color="auto"/>
              <w:right w:val="single" w:sz="4" w:space="0" w:color="auto"/>
            </w:tcBorders>
            <w:shd w:val="clear" w:color="000000" w:fill="FFFFFF"/>
            <w:noWrap/>
            <w:vAlign w:val="bottom"/>
            <w:hideMark/>
          </w:tcPr>
          <w:p w14:paraId="27C200B9" w14:textId="77777777" w:rsidR="0069225A" w:rsidRPr="00257590" w:rsidRDefault="0069225A" w:rsidP="0069225A">
            <w:pPr>
              <w:spacing w:after="0" w:line="240" w:lineRule="auto"/>
              <w:rPr>
                <w:ins w:id="29624" w:author="Hardik Malhotra" w:date="2021-09-30T23:56:00Z"/>
                <w:rFonts w:ascii="Verdana" w:eastAsia="Times New Roman" w:hAnsi="Verdana" w:cs="Times New Roman"/>
                <w:color w:val="000000"/>
                <w:sz w:val="10"/>
                <w:szCs w:val="10"/>
                <w:lang w:val="en-US"/>
              </w:rPr>
            </w:pPr>
            <w:ins w:id="29625" w:author="Hardik Malhotra" w:date="2021-09-30T23:56:00Z">
              <w:r w:rsidRPr="00257590">
                <w:rPr>
                  <w:rFonts w:ascii="Verdana" w:hAnsi="Verdana"/>
                  <w:color w:val="000000"/>
                  <w:sz w:val="10"/>
                  <w:szCs w:val="10"/>
                </w:rPr>
                <w:t>Solid</w:t>
              </w:r>
            </w:ins>
          </w:p>
        </w:tc>
        <w:tc>
          <w:tcPr>
            <w:tcW w:w="587" w:type="dxa"/>
            <w:tcBorders>
              <w:top w:val="nil"/>
              <w:left w:val="nil"/>
              <w:bottom w:val="single" w:sz="4" w:space="0" w:color="auto"/>
              <w:right w:val="single" w:sz="4" w:space="0" w:color="auto"/>
            </w:tcBorders>
            <w:shd w:val="clear" w:color="000000" w:fill="FFFFFF"/>
            <w:noWrap/>
            <w:vAlign w:val="bottom"/>
            <w:hideMark/>
          </w:tcPr>
          <w:p w14:paraId="58A28149" w14:textId="371C8DCA" w:rsidR="0069225A" w:rsidRPr="0069225A" w:rsidRDefault="0069225A" w:rsidP="0069225A">
            <w:pPr>
              <w:spacing w:after="0" w:line="240" w:lineRule="auto"/>
              <w:jc w:val="center"/>
              <w:rPr>
                <w:ins w:id="29626" w:author="Hardik Malhotra" w:date="2021-09-30T23:56:00Z"/>
                <w:rFonts w:ascii="Verdana" w:eastAsia="Times New Roman" w:hAnsi="Verdana" w:cs="Times New Roman"/>
                <w:color w:val="000000"/>
                <w:sz w:val="10"/>
                <w:szCs w:val="10"/>
                <w:lang w:val="en-US"/>
                <w:rPrChange w:id="29627" w:author="Hardik Malhotra" w:date="2021-09-30T23:57:00Z">
                  <w:rPr>
                    <w:ins w:id="29628" w:author="Hardik Malhotra" w:date="2021-09-30T23:56:00Z"/>
                    <w:rFonts w:ascii="Verdana" w:eastAsia="Times New Roman" w:hAnsi="Verdana" w:cs="Times New Roman"/>
                    <w:color w:val="000000"/>
                    <w:sz w:val="10"/>
                    <w:szCs w:val="10"/>
                    <w:lang w:val="en-US"/>
                  </w:rPr>
                </w:rPrChange>
              </w:rPr>
            </w:pPr>
            <w:ins w:id="29629" w:author="Hardik Malhotra" w:date="2021-09-30T23:57:00Z">
              <w:r w:rsidRPr="0069225A">
                <w:rPr>
                  <w:rFonts w:ascii="Verdana" w:hAnsi="Verdana" w:cs="Arial"/>
                  <w:color w:val="000000"/>
                  <w:sz w:val="10"/>
                  <w:szCs w:val="10"/>
                  <w:rPrChange w:id="29630" w:author="Hardik Malhotra" w:date="2021-09-30T23:57:00Z">
                    <w:rPr>
                      <w:rFonts w:ascii="Arial" w:hAnsi="Arial" w:cs="Arial"/>
                      <w:b/>
                      <w:bCs/>
                      <w:color w:val="000000"/>
                      <w:sz w:val="20"/>
                      <w:szCs w:val="20"/>
                    </w:rPr>
                  </w:rPrChange>
                </w:rPr>
                <w:t>108</w:t>
              </w:r>
            </w:ins>
          </w:p>
        </w:tc>
        <w:tc>
          <w:tcPr>
            <w:tcW w:w="587" w:type="dxa"/>
            <w:tcBorders>
              <w:top w:val="nil"/>
              <w:left w:val="nil"/>
              <w:bottom w:val="single" w:sz="4" w:space="0" w:color="auto"/>
              <w:right w:val="single" w:sz="4" w:space="0" w:color="auto"/>
            </w:tcBorders>
            <w:shd w:val="clear" w:color="000000" w:fill="FFFFFF"/>
            <w:noWrap/>
            <w:vAlign w:val="bottom"/>
            <w:hideMark/>
          </w:tcPr>
          <w:p w14:paraId="6D46C3AE" w14:textId="69E0B6C7" w:rsidR="0069225A" w:rsidRPr="0069225A" w:rsidRDefault="0069225A" w:rsidP="0069225A">
            <w:pPr>
              <w:spacing w:after="0" w:line="240" w:lineRule="auto"/>
              <w:jc w:val="center"/>
              <w:rPr>
                <w:ins w:id="29631" w:author="Hardik Malhotra" w:date="2021-09-30T23:56:00Z"/>
                <w:rFonts w:ascii="Verdana" w:eastAsia="Times New Roman" w:hAnsi="Verdana" w:cs="Times New Roman"/>
                <w:color w:val="000000"/>
                <w:sz w:val="10"/>
                <w:szCs w:val="10"/>
                <w:lang w:val="en-US"/>
                <w:rPrChange w:id="29632" w:author="Hardik Malhotra" w:date="2021-09-30T23:57:00Z">
                  <w:rPr>
                    <w:ins w:id="29633" w:author="Hardik Malhotra" w:date="2021-09-30T23:56:00Z"/>
                    <w:rFonts w:ascii="Verdana" w:eastAsia="Times New Roman" w:hAnsi="Verdana" w:cs="Times New Roman"/>
                    <w:color w:val="000000"/>
                    <w:sz w:val="10"/>
                    <w:szCs w:val="10"/>
                    <w:lang w:val="en-US"/>
                  </w:rPr>
                </w:rPrChange>
              </w:rPr>
            </w:pPr>
            <w:ins w:id="29634" w:author="Hardik Malhotra" w:date="2021-09-30T23:57:00Z">
              <w:r w:rsidRPr="0069225A">
                <w:rPr>
                  <w:rFonts w:ascii="Verdana" w:hAnsi="Verdana" w:cs="Arial"/>
                  <w:color w:val="000000"/>
                  <w:sz w:val="10"/>
                  <w:szCs w:val="10"/>
                  <w:rPrChange w:id="29635" w:author="Hardik Malhotra" w:date="2021-09-30T23:57:00Z">
                    <w:rPr>
                      <w:rFonts w:ascii="Arial" w:hAnsi="Arial" w:cs="Arial"/>
                      <w:b/>
                      <w:bCs/>
                      <w:color w:val="000000"/>
                      <w:sz w:val="20"/>
                      <w:szCs w:val="20"/>
                    </w:rPr>
                  </w:rPrChange>
                </w:rPr>
                <w:t>113</w:t>
              </w:r>
            </w:ins>
          </w:p>
        </w:tc>
        <w:tc>
          <w:tcPr>
            <w:tcW w:w="587" w:type="dxa"/>
            <w:tcBorders>
              <w:top w:val="nil"/>
              <w:left w:val="nil"/>
              <w:bottom w:val="single" w:sz="4" w:space="0" w:color="auto"/>
              <w:right w:val="single" w:sz="4" w:space="0" w:color="auto"/>
            </w:tcBorders>
            <w:shd w:val="clear" w:color="000000" w:fill="FFFFFF"/>
            <w:noWrap/>
            <w:vAlign w:val="bottom"/>
            <w:hideMark/>
          </w:tcPr>
          <w:p w14:paraId="4ECDD535" w14:textId="242326C8" w:rsidR="0069225A" w:rsidRPr="0069225A" w:rsidRDefault="0069225A" w:rsidP="0069225A">
            <w:pPr>
              <w:spacing w:after="0" w:line="240" w:lineRule="auto"/>
              <w:jc w:val="center"/>
              <w:rPr>
                <w:ins w:id="29636" w:author="Hardik Malhotra" w:date="2021-09-30T23:56:00Z"/>
                <w:rFonts w:ascii="Verdana" w:eastAsia="Times New Roman" w:hAnsi="Verdana" w:cs="Times New Roman"/>
                <w:color w:val="000000"/>
                <w:sz w:val="10"/>
                <w:szCs w:val="10"/>
                <w:lang w:val="en-US"/>
                <w:rPrChange w:id="29637" w:author="Hardik Malhotra" w:date="2021-09-30T23:57:00Z">
                  <w:rPr>
                    <w:ins w:id="29638" w:author="Hardik Malhotra" w:date="2021-09-30T23:56:00Z"/>
                    <w:rFonts w:ascii="Verdana" w:eastAsia="Times New Roman" w:hAnsi="Verdana" w:cs="Times New Roman"/>
                    <w:color w:val="000000"/>
                    <w:sz w:val="10"/>
                    <w:szCs w:val="10"/>
                    <w:lang w:val="en-US"/>
                  </w:rPr>
                </w:rPrChange>
              </w:rPr>
            </w:pPr>
            <w:ins w:id="29639" w:author="Hardik Malhotra" w:date="2021-09-30T23:57:00Z">
              <w:r w:rsidRPr="0069225A">
                <w:rPr>
                  <w:rFonts w:ascii="Verdana" w:hAnsi="Verdana" w:cs="Arial"/>
                  <w:color w:val="000000"/>
                  <w:sz w:val="10"/>
                  <w:szCs w:val="10"/>
                  <w:rPrChange w:id="29640" w:author="Hardik Malhotra" w:date="2021-09-30T23:57:00Z">
                    <w:rPr>
                      <w:rFonts w:ascii="Arial" w:hAnsi="Arial" w:cs="Arial"/>
                      <w:b/>
                      <w:bCs/>
                      <w:color w:val="000000"/>
                      <w:sz w:val="20"/>
                      <w:szCs w:val="20"/>
                    </w:rPr>
                  </w:rPrChange>
                </w:rPr>
                <w:t>116</w:t>
              </w:r>
            </w:ins>
          </w:p>
        </w:tc>
        <w:tc>
          <w:tcPr>
            <w:tcW w:w="586" w:type="dxa"/>
            <w:tcBorders>
              <w:top w:val="nil"/>
              <w:left w:val="nil"/>
              <w:bottom w:val="single" w:sz="4" w:space="0" w:color="auto"/>
              <w:right w:val="single" w:sz="4" w:space="0" w:color="auto"/>
            </w:tcBorders>
            <w:shd w:val="clear" w:color="000000" w:fill="FFFFFF"/>
            <w:noWrap/>
            <w:vAlign w:val="bottom"/>
            <w:hideMark/>
          </w:tcPr>
          <w:p w14:paraId="49793AC7" w14:textId="7C11B866" w:rsidR="0069225A" w:rsidRPr="0069225A" w:rsidRDefault="0069225A" w:rsidP="0069225A">
            <w:pPr>
              <w:spacing w:after="0" w:line="240" w:lineRule="auto"/>
              <w:jc w:val="center"/>
              <w:rPr>
                <w:ins w:id="29641" w:author="Hardik Malhotra" w:date="2021-09-30T23:56:00Z"/>
                <w:rFonts w:ascii="Verdana" w:eastAsia="Times New Roman" w:hAnsi="Verdana" w:cs="Times New Roman"/>
                <w:color w:val="000000"/>
                <w:sz w:val="10"/>
                <w:szCs w:val="10"/>
                <w:lang w:val="en-US"/>
                <w:rPrChange w:id="29642" w:author="Hardik Malhotra" w:date="2021-09-30T23:57:00Z">
                  <w:rPr>
                    <w:ins w:id="29643" w:author="Hardik Malhotra" w:date="2021-09-30T23:56:00Z"/>
                    <w:rFonts w:ascii="Verdana" w:eastAsia="Times New Roman" w:hAnsi="Verdana" w:cs="Times New Roman"/>
                    <w:color w:val="000000"/>
                    <w:sz w:val="10"/>
                    <w:szCs w:val="10"/>
                    <w:lang w:val="en-US"/>
                  </w:rPr>
                </w:rPrChange>
              </w:rPr>
            </w:pPr>
            <w:ins w:id="29644" w:author="Hardik Malhotra" w:date="2021-09-30T23:57:00Z">
              <w:r w:rsidRPr="0069225A">
                <w:rPr>
                  <w:rFonts w:ascii="Verdana" w:hAnsi="Verdana" w:cs="Arial"/>
                  <w:color w:val="000000"/>
                  <w:sz w:val="10"/>
                  <w:szCs w:val="10"/>
                  <w:rPrChange w:id="29645" w:author="Hardik Malhotra" w:date="2021-09-30T23:57:00Z">
                    <w:rPr>
                      <w:rFonts w:ascii="Arial" w:hAnsi="Arial" w:cs="Arial"/>
                      <w:b/>
                      <w:bCs/>
                      <w:color w:val="000000"/>
                      <w:sz w:val="20"/>
                      <w:szCs w:val="20"/>
                    </w:rPr>
                  </w:rPrChange>
                </w:rPr>
                <w:t>110</w:t>
              </w:r>
            </w:ins>
          </w:p>
        </w:tc>
        <w:tc>
          <w:tcPr>
            <w:tcW w:w="586" w:type="dxa"/>
            <w:tcBorders>
              <w:top w:val="nil"/>
              <w:left w:val="nil"/>
              <w:bottom w:val="single" w:sz="4" w:space="0" w:color="auto"/>
              <w:right w:val="single" w:sz="4" w:space="0" w:color="auto"/>
            </w:tcBorders>
            <w:shd w:val="clear" w:color="000000" w:fill="FFFFFF"/>
            <w:noWrap/>
            <w:vAlign w:val="bottom"/>
            <w:hideMark/>
          </w:tcPr>
          <w:p w14:paraId="4AD0CD0B" w14:textId="6DDDB3C1" w:rsidR="0069225A" w:rsidRPr="0069225A" w:rsidRDefault="0069225A" w:rsidP="0069225A">
            <w:pPr>
              <w:spacing w:after="0" w:line="240" w:lineRule="auto"/>
              <w:jc w:val="center"/>
              <w:rPr>
                <w:ins w:id="29646" w:author="Hardik Malhotra" w:date="2021-09-30T23:56:00Z"/>
                <w:rFonts w:ascii="Verdana" w:eastAsia="Times New Roman" w:hAnsi="Verdana" w:cs="Times New Roman"/>
                <w:color w:val="000000"/>
                <w:sz w:val="10"/>
                <w:szCs w:val="10"/>
                <w:lang w:val="en-US"/>
                <w:rPrChange w:id="29647" w:author="Hardik Malhotra" w:date="2021-09-30T23:57:00Z">
                  <w:rPr>
                    <w:ins w:id="29648" w:author="Hardik Malhotra" w:date="2021-09-30T23:56:00Z"/>
                    <w:rFonts w:ascii="Verdana" w:eastAsia="Times New Roman" w:hAnsi="Verdana" w:cs="Times New Roman"/>
                    <w:color w:val="000000"/>
                    <w:sz w:val="10"/>
                    <w:szCs w:val="10"/>
                    <w:lang w:val="en-US"/>
                  </w:rPr>
                </w:rPrChange>
              </w:rPr>
            </w:pPr>
            <w:ins w:id="29649" w:author="Hardik Malhotra" w:date="2021-09-30T23:57:00Z">
              <w:r w:rsidRPr="0069225A">
                <w:rPr>
                  <w:rFonts w:ascii="Verdana" w:hAnsi="Verdana" w:cs="Arial"/>
                  <w:color w:val="000000"/>
                  <w:sz w:val="10"/>
                  <w:szCs w:val="10"/>
                  <w:rPrChange w:id="29650" w:author="Hardik Malhotra" w:date="2021-09-30T23:57:00Z">
                    <w:rPr>
                      <w:rFonts w:ascii="Arial" w:hAnsi="Arial" w:cs="Arial"/>
                      <w:b/>
                      <w:bCs/>
                      <w:color w:val="000000"/>
                      <w:sz w:val="20"/>
                      <w:szCs w:val="20"/>
                    </w:rPr>
                  </w:rPrChange>
                </w:rPr>
                <w:t>114</w:t>
              </w:r>
            </w:ins>
          </w:p>
        </w:tc>
        <w:tc>
          <w:tcPr>
            <w:tcW w:w="586" w:type="dxa"/>
            <w:tcBorders>
              <w:top w:val="nil"/>
              <w:left w:val="nil"/>
              <w:bottom w:val="single" w:sz="4" w:space="0" w:color="auto"/>
              <w:right w:val="single" w:sz="4" w:space="0" w:color="auto"/>
            </w:tcBorders>
            <w:shd w:val="clear" w:color="000000" w:fill="FFFFFF"/>
            <w:noWrap/>
            <w:vAlign w:val="bottom"/>
            <w:hideMark/>
          </w:tcPr>
          <w:p w14:paraId="4756F64A" w14:textId="2FBF5A4F" w:rsidR="0069225A" w:rsidRPr="0069225A" w:rsidRDefault="0069225A" w:rsidP="0069225A">
            <w:pPr>
              <w:spacing w:after="0" w:line="240" w:lineRule="auto"/>
              <w:jc w:val="center"/>
              <w:rPr>
                <w:ins w:id="29651" w:author="Hardik Malhotra" w:date="2021-09-30T23:56:00Z"/>
                <w:rFonts w:ascii="Verdana" w:eastAsia="Times New Roman" w:hAnsi="Verdana" w:cs="Times New Roman"/>
                <w:color w:val="000000"/>
                <w:sz w:val="10"/>
                <w:szCs w:val="10"/>
                <w:lang w:val="en-US"/>
                <w:rPrChange w:id="29652" w:author="Hardik Malhotra" w:date="2021-09-30T23:57:00Z">
                  <w:rPr>
                    <w:ins w:id="29653" w:author="Hardik Malhotra" w:date="2021-09-30T23:56:00Z"/>
                    <w:rFonts w:ascii="Verdana" w:eastAsia="Times New Roman" w:hAnsi="Verdana" w:cs="Times New Roman"/>
                    <w:color w:val="000000"/>
                    <w:sz w:val="10"/>
                    <w:szCs w:val="10"/>
                    <w:lang w:val="en-US"/>
                  </w:rPr>
                </w:rPrChange>
              </w:rPr>
            </w:pPr>
            <w:ins w:id="29654" w:author="Hardik Malhotra" w:date="2021-09-30T23:57:00Z">
              <w:r w:rsidRPr="0069225A">
                <w:rPr>
                  <w:rFonts w:ascii="Verdana" w:hAnsi="Verdana" w:cs="Arial"/>
                  <w:color w:val="000000"/>
                  <w:sz w:val="10"/>
                  <w:szCs w:val="10"/>
                  <w:rPrChange w:id="29655" w:author="Hardik Malhotra" w:date="2021-09-30T23:57:00Z">
                    <w:rPr>
                      <w:rFonts w:ascii="Arial" w:hAnsi="Arial" w:cs="Arial"/>
                      <w:b/>
                      <w:bCs/>
                      <w:color w:val="000000"/>
                      <w:sz w:val="20"/>
                      <w:szCs w:val="20"/>
                    </w:rPr>
                  </w:rPrChange>
                </w:rPr>
                <w:t>105</w:t>
              </w:r>
            </w:ins>
          </w:p>
        </w:tc>
        <w:tc>
          <w:tcPr>
            <w:tcW w:w="586" w:type="dxa"/>
            <w:tcBorders>
              <w:top w:val="nil"/>
              <w:left w:val="nil"/>
              <w:bottom w:val="single" w:sz="4" w:space="0" w:color="auto"/>
              <w:right w:val="single" w:sz="4" w:space="0" w:color="auto"/>
            </w:tcBorders>
            <w:shd w:val="clear" w:color="000000" w:fill="FFFFFF"/>
            <w:noWrap/>
            <w:vAlign w:val="bottom"/>
            <w:hideMark/>
          </w:tcPr>
          <w:p w14:paraId="6E333FCF" w14:textId="046DAAE1" w:rsidR="0069225A" w:rsidRPr="0069225A" w:rsidRDefault="0069225A" w:rsidP="0069225A">
            <w:pPr>
              <w:spacing w:after="0" w:line="240" w:lineRule="auto"/>
              <w:jc w:val="center"/>
              <w:rPr>
                <w:ins w:id="29656" w:author="Hardik Malhotra" w:date="2021-09-30T23:56:00Z"/>
                <w:rFonts w:ascii="Verdana" w:eastAsia="Times New Roman" w:hAnsi="Verdana" w:cs="Times New Roman"/>
                <w:color w:val="000000"/>
                <w:sz w:val="10"/>
                <w:szCs w:val="10"/>
                <w:lang w:val="en-US"/>
                <w:rPrChange w:id="29657" w:author="Hardik Malhotra" w:date="2021-09-30T23:57:00Z">
                  <w:rPr>
                    <w:ins w:id="29658" w:author="Hardik Malhotra" w:date="2021-09-30T23:56:00Z"/>
                    <w:rFonts w:ascii="Verdana" w:eastAsia="Times New Roman" w:hAnsi="Verdana" w:cs="Times New Roman"/>
                    <w:color w:val="000000"/>
                    <w:sz w:val="10"/>
                    <w:szCs w:val="10"/>
                    <w:lang w:val="en-US"/>
                  </w:rPr>
                </w:rPrChange>
              </w:rPr>
            </w:pPr>
            <w:ins w:id="29659" w:author="Hardik Malhotra" w:date="2021-09-30T23:57:00Z">
              <w:r w:rsidRPr="0069225A">
                <w:rPr>
                  <w:rFonts w:ascii="Verdana" w:hAnsi="Verdana" w:cs="Arial"/>
                  <w:color w:val="000000"/>
                  <w:sz w:val="10"/>
                  <w:szCs w:val="10"/>
                  <w:rPrChange w:id="29660" w:author="Hardik Malhotra" w:date="2021-09-30T23:57:00Z">
                    <w:rPr>
                      <w:rFonts w:ascii="Arial" w:hAnsi="Arial" w:cs="Arial"/>
                      <w:b/>
                      <w:bCs/>
                      <w:color w:val="000000"/>
                      <w:sz w:val="20"/>
                      <w:szCs w:val="20"/>
                    </w:rPr>
                  </w:rPrChange>
                </w:rPr>
                <w:t>113</w:t>
              </w:r>
            </w:ins>
          </w:p>
        </w:tc>
        <w:tc>
          <w:tcPr>
            <w:tcW w:w="586" w:type="dxa"/>
            <w:tcBorders>
              <w:top w:val="nil"/>
              <w:left w:val="nil"/>
              <w:bottom w:val="single" w:sz="4" w:space="0" w:color="auto"/>
              <w:right w:val="single" w:sz="4" w:space="0" w:color="auto"/>
            </w:tcBorders>
            <w:shd w:val="clear" w:color="000000" w:fill="FFFFFF"/>
            <w:noWrap/>
            <w:vAlign w:val="bottom"/>
            <w:hideMark/>
          </w:tcPr>
          <w:p w14:paraId="3F23DA9D" w14:textId="26679D88" w:rsidR="0069225A" w:rsidRPr="0069225A" w:rsidRDefault="0069225A" w:rsidP="0069225A">
            <w:pPr>
              <w:spacing w:after="0" w:line="240" w:lineRule="auto"/>
              <w:jc w:val="center"/>
              <w:rPr>
                <w:ins w:id="29661" w:author="Hardik Malhotra" w:date="2021-09-30T23:56:00Z"/>
                <w:rFonts w:ascii="Verdana" w:eastAsia="Times New Roman" w:hAnsi="Verdana" w:cs="Times New Roman"/>
                <w:color w:val="000000"/>
                <w:sz w:val="10"/>
                <w:szCs w:val="10"/>
                <w:lang w:val="en-US"/>
                <w:rPrChange w:id="29662" w:author="Hardik Malhotra" w:date="2021-09-30T23:57:00Z">
                  <w:rPr>
                    <w:ins w:id="29663" w:author="Hardik Malhotra" w:date="2021-09-30T23:56:00Z"/>
                    <w:rFonts w:ascii="Verdana" w:eastAsia="Times New Roman" w:hAnsi="Verdana" w:cs="Times New Roman"/>
                    <w:color w:val="000000"/>
                    <w:sz w:val="10"/>
                    <w:szCs w:val="10"/>
                    <w:lang w:val="en-US"/>
                  </w:rPr>
                </w:rPrChange>
              </w:rPr>
            </w:pPr>
            <w:ins w:id="29664" w:author="Hardik Malhotra" w:date="2021-09-30T23:57:00Z">
              <w:r w:rsidRPr="0069225A">
                <w:rPr>
                  <w:rFonts w:ascii="Verdana" w:hAnsi="Verdana" w:cs="Arial"/>
                  <w:color w:val="000000"/>
                  <w:sz w:val="10"/>
                  <w:szCs w:val="10"/>
                  <w:rPrChange w:id="29665" w:author="Hardik Malhotra" w:date="2021-09-30T23:57:00Z">
                    <w:rPr>
                      <w:rFonts w:ascii="Arial" w:hAnsi="Arial" w:cs="Arial"/>
                      <w:b/>
                      <w:bCs/>
                      <w:color w:val="000000"/>
                      <w:sz w:val="20"/>
                      <w:szCs w:val="20"/>
                    </w:rPr>
                  </w:rPrChange>
                </w:rPr>
                <w:t>119</w:t>
              </w:r>
            </w:ins>
          </w:p>
        </w:tc>
        <w:tc>
          <w:tcPr>
            <w:tcW w:w="586" w:type="dxa"/>
            <w:tcBorders>
              <w:top w:val="nil"/>
              <w:left w:val="nil"/>
              <w:bottom w:val="single" w:sz="4" w:space="0" w:color="auto"/>
              <w:right w:val="single" w:sz="4" w:space="0" w:color="auto"/>
            </w:tcBorders>
            <w:shd w:val="clear" w:color="000000" w:fill="FFFFFF"/>
            <w:noWrap/>
            <w:vAlign w:val="bottom"/>
            <w:hideMark/>
          </w:tcPr>
          <w:p w14:paraId="5D86A0F6" w14:textId="2CBE071D" w:rsidR="0069225A" w:rsidRPr="0069225A" w:rsidRDefault="0069225A" w:rsidP="0069225A">
            <w:pPr>
              <w:spacing w:after="0" w:line="240" w:lineRule="auto"/>
              <w:jc w:val="center"/>
              <w:rPr>
                <w:ins w:id="29666" w:author="Hardik Malhotra" w:date="2021-09-30T23:56:00Z"/>
                <w:rFonts w:ascii="Verdana" w:eastAsia="Times New Roman" w:hAnsi="Verdana" w:cs="Times New Roman"/>
                <w:color w:val="000000"/>
                <w:sz w:val="10"/>
                <w:szCs w:val="10"/>
                <w:lang w:val="en-US"/>
                <w:rPrChange w:id="29667" w:author="Hardik Malhotra" w:date="2021-09-30T23:57:00Z">
                  <w:rPr>
                    <w:ins w:id="29668" w:author="Hardik Malhotra" w:date="2021-09-30T23:56:00Z"/>
                    <w:rFonts w:ascii="Verdana" w:eastAsia="Times New Roman" w:hAnsi="Verdana" w:cs="Times New Roman"/>
                    <w:color w:val="000000"/>
                    <w:sz w:val="10"/>
                    <w:szCs w:val="10"/>
                    <w:lang w:val="en-US"/>
                  </w:rPr>
                </w:rPrChange>
              </w:rPr>
            </w:pPr>
            <w:ins w:id="29669" w:author="Hardik Malhotra" w:date="2021-09-30T23:57:00Z">
              <w:r w:rsidRPr="0069225A">
                <w:rPr>
                  <w:rFonts w:ascii="Verdana" w:hAnsi="Verdana" w:cs="Arial"/>
                  <w:color w:val="000000"/>
                  <w:sz w:val="10"/>
                  <w:szCs w:val="10"/>
                  <w:rPrChange w:id="29670" w:author="Hardik Malhotra" w:date="2021-09-30T23:57:00Z">
                    <w:rPr>
                      <w:rFonts w:ascii="Arial" w:hAnsi="Arial" w:cs="Arial"/>
                      <w:b/>
                      <w:bCs/>
                      <w:color w:val="000000"/>
                      <w:sz w:val="20"/>
                      <w:szCs w:val="20"/>
                    </w:rPr>
                  </w:rPrChange>
                </w:rPr>
                <w:t>125</w:t>
              </w:r>
            </w:ins>
          </w:p>
        </w:tc>
        <w:tc>
          <w:tcPr>
            <w:tcW w:w="586" w:type="dxa"/>
            <w:tcBorders>
              <w:top w:val="nil"/>
              <w:left w:val="nil"/>
              <w:bottom w:val="single" w:sz="4" w:space="0" w:color="auto"/>
              <w:right w:val="single" w:sz="4" w:space="0" w:color="auto"/>
            </w:tcBorders>
            <w:shd w:val="clear" w:color="000000" w:fill="FFFFFF"/>
            <w:noWrap/>
            <w:vAlign w:val="bottom"/>
            <w:hideMark/>
          </w:tcPr>
          <w:p w14:paraId="10D9D4BD" w14:textId="21A96E9F" w:rsidR="0069225A" w:rsidRPr="0069225A" w:rsidRDefault="0069225A" w:rsidP="0069225A">
            <w:pPr>
              <w:spacing w:after="0" w:line="240" w:lineRule="auto"/>
              <w:jc w:val="center"/>
              <w:rPr>
                <w:ins w:id="29671" w:author="Hardik Malhotra" w:date="2021-09-30T23:56:00Z"/>
                <w:rFonts w:ascii="Verdana" w:eastAsia="Times New Roman" w:hAnsi="Verdana" w:cs="Times New Roman"/>
                <w:color w:val="000000"/>
                <w:sz w:val="10"/>
                <w:szCs w:val="10"/>
                <w:lang w:val="en-US"/>
                <w:rPrChange w:id="29672" w:author="Hardik Malhotra" w:date="2021-09-30T23:57:00Z">
                  <w:rPr>
                    <w:ins w:id="29673" w:author="Hardik Malhotra" w:date="2021-09-30T23:56:00Z"/>
                    <w:rFonts w:ascii="Verdana" w:eastAsia="Times New Roman" w:hAnsi="Verdana" w:cs="Times New Roman"/>
                    <w:color w:val="000000"/>
                    <w:sz w:val="10"/>
                    <w:szCs w:val="10"/>
                    <w:lang w:val="en-US"/>
                  </w:rPr>
                </w:rPrChange>
              </w:rPr>
            </w:pPr>
            <w:ins w:id="29674" w:author="Hardik Malhotra" w:date="2021-09-30T23:57:00Z">
              <w:r w:rsidRPr="0069225A">
                <w:rPr>
                  <w:rFonts w:ascii="Verdana" w:hAnsi="Verdana" w:cs="Arial"/>
                  <w:color w:val="000000"/>
                  <w:sz w:val="10"/>
                  <w:szCs w:val="10"/>
                  <w:rPrChange w:id="29675" w:author="Hardik Malhotra" w:date="2021-09-30T23:57:00Z">
                    <w:rPr>
                      <w:rFonts w:ascii="Arial" w:hAnsi="Arial" w:cs="Arial"/>
                      <w:b/>
                      <w:bCs/>
                      <w:color w:val="000000"/>
                      <w:sz w:val="20"/>
                      <w:szCs w:val="20"/>
                    </w:rPr>
                  </w:rPrChange>
                </w:rPr>
                <w:t>129</w:t>
              </w:r>
            </w:ins>
          </w:p>
        </w:tc>
        <w:tc>
          <w:tcPr>
            <w:tcW w:w="586" w:type="dxa"/>
            <w:tcBorders>
              <w:top w:val="nil"/>
              <w:left w:val="nil"/>
              <w:bottom w:val="single" w:sz="4" w:space="0" w:color="auto"/>
              <w:right w:val="single" w:sz="4" w:space="0" w:color="auto"/>
            </w:tcBorders>
            <w:shd w:val="clear" w:color="000000" w:fill="FFFFFF"/>
            <w:noWrap/>
            <w:vAlign w:val="bottom"/>
            <w:hideMark/>
          </w:tcPr>
          <w:p w14:paraId="0FC30232" w14:textId="7A9993B5" w:rsidR="0069225A" w:rsidRPr="0069225A" w:rsidRDefault="0069225A" w:rsidP="0069225A">
            <w:pPr>
              <w:spacing w:after="0" w:line="240" w:lineRule="auto"/>
              <w:jc w:val="center"/>
              <w:rPr>
                <w:ins w:id="29676" w:author="Hardik Malhotra" w:date="2021-09-30T23:56:00Z"/>
                <w:rFonts w:ascii="Verdana" w:eastAsia="Times New Roman" w:hAnsi="Verdana" w:cs="Times New Roman"/>
                <w:color w:val="000000"/>
                <w:sz w:val="10"/>
                <w:szCs w:val="10"/>
                <w:lang w:val="en-US"/>
                <w:rPrChange w:id="29677" w:author="Hardik Malhotra" w:date="2021-09-30T23:57:00Z">
                  <w:rPr>
                    <w:ins w:id="29678" w:author="Hardik Malhotra" w:date="2021-09-30T23:56:00Z"/>
                    <w:rFonts w:ascii="Verdana" w:eastAsia="Times New Roman" w:hAnsi="Verdana" w:cs="Times New Roman"/>
                    <w:color w:val="000000"/>
                    <w:sz w:val="10"/>
                    <w:szCs w:val="10"/>
                    <w:lang w:val="en-US"/>
                  </w:rPr>
                </w:rPrChange>
              </w:rPr>
            </w:pPr>
            <w:ins w:id="29679" w:author="Hardik Malhotra" w:date="2021-09-30T23:57:00Z">
              <w:r w:rsidRPr="0069225A">
                <w:rPr>
                  <w:rFonts w:ascii="Verdana" w:hAnsi="Verdana" w:cs="Arial"/>
                  <w:color w:val="000000"/>
                  <w:sz w:val="10"/>
                  <w:szCs w:val="10"/>
                  <w:rPrChange w:id="29680" w:author="Hardik Malhotra" w:date="2021-09-30T23:57:00Z">
                    <w:rPr>
                      <w:rFonts w:ascii="Arial" w:hAnsi="Arial" w:cs="Arial"/>
                      <w:b/>
                      <w:bCs/>
                      <w:color w:val="000000"/>
                      <w:sz w:val="20"/>
                      <w:szCs w:val="20"/>
                    </w:rPr>
                  </w:rPrChange>
                </w:rPr>
                <w:t>135</w:t>
              </w:r>
            </w:ins>
          </w:p>
        </w:tc>
        <w:tc>
          <w:tcPr>
            <w:tcW w:w="586" w:type="dxa"/>
            <w:tcBorders>
              <w:top w:val="nil"/>
              <w:left w:val="nil"/>
              <w:bottom w:val="single" w:sz="4" w:space="0" w:color="auto"/>
              <w:right w:val="single" w:sz="4" w:space="0" w:color="auto"/>
            </w:tcBorders>
            <w:shd w:val="clear" w:color="000000" w:fill="FFFFFF"/>
            <w:noWrap/>
            <w:vAlign w:val="bottom"/>
            <w:hideMark/>
          </w:tcPr>
          <w:p w14:paraId="47380018" w14:textId="3D0A474E" w:rsidR="0069225A" w:rsidRPr="0069225A" w:rsidRDefault="0069225A" w:rsidP="0069225A">
            <w:pPr>
              <w:spacing w:after="0" w:line="240" w:lineRule="auto"/>
              <w:jc w:val="center"/>
              <w:rPr>
                <w:ins w:id="29681" w:author="Hardik Malhotra" w:date="2021-09-30T23:56:00Z"/>
                <w:rFonts w:ascii="Verdana" w:eastAsia="Times New Roman" w:hAnsi="Verdana" w:cs="Times New Roman"/>
                <w:color w:val="000000"/>
                <w:sz w:val="10"/>
                <w:szCs w:val="10"/>
                <w:lang w:val="en-US"/>
                <w:rPrChange w:id="29682" w:author="Hardik Malhotra" w:date="2021-09-30T23:57:00Z">
                  <w:rPr>
                    <w:ins w:id="29683" w:author="Hardik Malhotra" w:date="2021-09-30T23:56:00Z"/>
                    <w:rFonts w:ascii="Verdana" w:eastAsia="Times New Roman" w:hAnsi="Verdana" w:cs="Times New Roman"/>
                    <w:color w:val="000000"/>
                    <w:sz w:val="10"/>
                    <w:szCs w:val="10"/>
                    <w:lang w:val="en-US"/>
                  </w:rPr>
                </w:rPrChange>
              </w:rPr>
            </w:pPr>
            <w:ins w:id="29684" w:author="Hardik Malhotra" w:date="2021-09-30T23:57:00Z">
              <w:r w:rsidRPr="0069225A">
                <w:rPr>
                  <w:rFonts w:ascii="Verdana" w:hAnsi="Verdana" w:cs="Arial"/>
                  <w:color w:val="000000"/>
                  <w:sz w:val="10"/>
                  <w:szCs w:val="10"/>
                  <w:rPrChange w:id="29685" w:author="Hardik Malhotra" w:date="2021-09-30T23:57:00Z">
                    <w:rPr>
                      <w:rFonts w:ascii="Arial" w:hAnsi="Arial" w:cs="Arial"/>
                      <w:b/>
                      <w:bCs/>
                      <w:color w:val="000000"/>
                      <w:sz w:val="20"/>
                      <w:szCs w:val="20"/>
                    </w:rPr>
                  </w:rPrChange>
                </w:rPr>
                <w:t>140</w:t>
              </w:r>
            </w:ins>
          </w:p>
        </w:tc>
        <w:tc>
          <w:tcPr>
            <w:tcW w:w="586" w:type="dxa"/>
            <w:tcBorders>
              <w:top w:val="nil"/>
              <w:left w:val="nil"/>
              <w:bottom w:val="single" w:sz="4" w:space="0" w:color="auto"/>
              <w:right w:val="single" w:sz="4" w:space="0" w:color="auto"/>
            </w:tcBorders>
            <w:shd w:val="clear" w:color="000000" w:fill="FFFFFF"/>
            <w:noWrap/>
            <w:vAlign w:val="bottom"/>
            <w:hideMark/>
          </w:tcPr>
          <w:p w14:paraId="4A6880F2" w14:textId="13837632" w:rsidR="0069225A" w:rsidRPr="0069225A" w:rsidRDefault="0069225A" w:rsidP="0069225A">
            <w:pPr>
              <w:spacing w:after="0" w:line="240" w:lineRule="auto"/>
              <w:jc w:val="center"/>
              <w:rPr>
                <w:ins w:id="29686" w:author="Hardik Malhotra" w:date="2021-09-30T23:56:00Z"/>
                <w:rFonts w:ascii="Verdana" w:eastAsia="Times New Roman" w:hAnsi="Verdana" w:cs="Times New Roman"/>
                <w:color w:val="000000"/>
                <w:sz w:val="10"/>
                <w:szCs w:val="10"/>
                <w:lang w:val="en-US"/>
                <w:rPrChange w:id="29687" w:author="Hardik Malhotra" w:date="2021-09-30T23:57:00Z">
                  <w:rPr>
                    <w:ins w:id="29688" w:author="Hardik Malhotra" w:date="2021-09-30T23:56:00Z"/>
                    <w:rFonts w:ascii="Verdana" w:eastAsia="Times New Roman" w:hAnsi="Verdana" w:cs="Times New Roman"/>
                    <w:color w:val="000000"/>
                    <w:sz w:val="10"/>
                    <w:szCs w:val="10"/>
                    <w:lang w:val="en-US"/>
                  </w:rPr>
                </w:rPrChange>
              </w:rPr>
            </w:pPr>
            <w:ins w:id="29689" w:author="Hardik Malhotra" w:date="2021-09-30T23:57:00Z">
              <w:r w:rsidRPr="0069225A">
                <w:rPr>
                  <w:rFonts w:ascii="Verdana" w:hAnsi="Verdana" w:cs="Arial"/>
                  <w:color w:val="000000"/>
                  <w:sz w:val="10"/>
                  <w:szCs w:val="10"/>
                  <w:rPrChange w:id="29690" w:author="Hardik Malhotra" w:date="2021-09-30T23:57:00Z">
                    <w:rPr>
                      <w:rFonts w:ascii="Arial" w:hAnsi="Arial" w:cs="Arial"/>
                      <w:b/>
                      <w:bCs/>
                      <w:color w:val="000000"/>
                      <w:sz w:val="20"/>
                      <w:szCs w:val="20"/>
                    </w:rPr>
                  </w:rPrChange>
                </w:rPr>
                <w:t>146</w:t>
              </w:r>
            </w:ins>
          </w:p>
        </w:tc>
        <w:tc>
          <w:tcPr>
            <w:tcW w:w="586" w:type="dxa"/>
            <w:tcBorders>
              <w:top w:val="nil"/>
              <w:left w:val="nil"/>
              <w:bottom w:val="single" w:sz="4" w:space="0" w:color="auto"/>
              <w:right w:val="single" w:sz="4" w:space="0" w:color="auto"/>
            </w:tcBorders>
            <w:shd w:val="clear" w:color="000000" w:fill="FFFFFF"/>
            <w:noWrap/>
            <w:vAlign w:val="bottom"/>
            <w:hideMark/>
          </w:tcPr>
          <w:p w14:paraId="262790CB" w14:textId="5CBA855E" w:rsidR="0069225A" w:rsidRPr="0069225A" w:rsidRDefault="0069225A" w:rsidP="0069225A">
            <w:pPr>
              <w:spacing w:after="0" w:line="240" w:lineRule="auto"/>
              <w:jc w:val="center"/>
              <w:rPr>
                <w:ins w:id="29691" w:author="Hardik Malhotra" w:date="2021-09-30T23:56:00Z"/>
                <w:rFonts w:ascii="Verdana" w:eastAsia="Times New Roman" w:hAnsi="Verdana" w:cs="Times New Roman"/>
                <w:color w:val="000000"/>
                <w:sz w:val="10"/>
                <w:szCs w:val="10"/>
                <w:lang w:val="en-US"/>
                <w:rPrChange w:id="29692" w:author="Hardik Malhotra" w:date="2021-09-30T23:57:00Z">
                  <w:rPr>
                    <w:ins w:id="29693" w:author="Hardik Malhotra" w:date="2021-09-30T23:56:00Z"/>
                    <w:rFonts w:ascii="Verdana" w:eastAsia="Times New Roman" w:hAnsi="Verdana" w:cs="Times New Roman"/>
                    <w:color w:val="000000"/>
                    <w:sz w:val="10"/>
                    <w:szCs w:val="10"/>
                    <w:lang w:val="en-US"/>
                  </w:rPr>
                </w:rPrChange>
              </w:rPr>
            </w:pPr>
            <w:ins w:id="29694" w:author="Hardik Malhotra" w:date="2021-09-30T23:57:00Z">
              <w:r w:rsidRPr="0069225A">
                <w:rPr>
                  <w:rFonts w:ascii="Verdana" w:hAnsi="Verdana" w:cs="Arial"/>
                  <w:color w:val="000000"/>
                  <w:sz w:val="10"/>
                  <w:szCs w:val="10"/>
                  <w:rPrChange w:id="29695" w:author="Hardik Malhotra" w:date="2021-09-30T23:57:00Z">
                    <w:rPr>
                      <w:rFonts w:ascii="Arial" w:hAnsi="Arial" w:cs="Arial"/>
                      <w:b/>
                      <w:bCs/>
                      <w:color w:val="000000"/>
                      <w:sz w:val="20"/>
                      <w:szCs w:val="20"/>
                    </w:rPr>
                  </w:rPrChange>
                </w:rPr>
                <w:t>152</w:t>
              </w:r>
            </w:ins>
          </w:p>
        </w:tc>
        <w:tc>
          <w:tcPr>
            <w:tcW w:w="586" w:type="dxa"/>
            <w:tcBorders>
              <w:top w:val="nil"/>
              <w:left w:val="nil"/>
              <w:bottom w:val="single" w:sz="4" w:space="0" w:color="auto"/>
              <w:right w:val="single" w:sz="4" w:space="0" w:color="auto"/>
            </w:tcBorders>
            <w:shd w:val="clear" w:color="000000" w:fill="FFFFFF"/>
            <w:noWrap/>
            <w:vAlign w:val="bottom"/>
            <w:hideMark/>
          </w:tcPr>
          <w:p w14:paraId="56EA7D28" w14:textId="32D96769" w:rsidR="0069225A" w:rsidRPr="0069225A" w:rsidRDefault="0069225A" w:rsidP="0069225A">
            <w:pPr>
              <w:spacing w:after="0" w:line="240" w:lineRule="auto"/>
              <w:jc w:val="center"/>
              <w:rPr>
                <w:ins w:id="29696" w:author="Hardik Malhotra" w:date="2021-09-30T23:56:00Z"/>
                <w:rFonts w:ascii="Verdana" w:eastAsia="Times New Roman" w:hAnsi="Verdana" w:cs="Times New Roman"/>
                <w:color w:val="000000"/>
                <w:sz w:val="10"/>
                <w:szCs w:val="10"/>
                <w:lang w:val="en-US"/>
                <w:rPrChange w:id="29697" w:author="Hardik Malhotra" w:date="2021-09-30T23:57:00Z">
                  <w:rPr>
                    <w:ins w:id="29698" w:author="Hardik Malhotra" w:date="2021-09-30T23:56:00Z"/>
                    <w:rFonts w:ascii="Verdana" w:eastAsia="Times New Roman" w:hAnsi="Verdana" w:cs="Times New Roman"/>
                    <w:color w:val="000000"/>
                    <w:sz w:val="10"/>
                    <w:szCs w:val="10"/>
                    <w:lang w:val="en-US"/>
                  </w:rPr>
                </w:rPrChange>
              </w:rPr>
            </w:pPr>
            <w:ins w:id="29699" w:author="Hardik Malhotra" w:date="2021-09-30T23:57:00Z">
              <w:r w:rsidRPr="0069225A">
                <w:rPr>
                  <w:rFonts w:ascii="Verdana" w:hAnsi="Verdana" w:cs="Arial"/>
                  <w:color w:val="000000"/>
                  <w:sz w:val="10"/>
                  <w:szCs w:val="10"/>
                  <w:rPrChange w:id="29700" w:author="Hardik Malhotra" w:date="2021-09-30T23:57:00Z">
                    <w:rPr>
                      <w:rFonts w:ascii="Arial" w:hAnsi="Arial" w:cs="Arial"/>
                      <w:b/>
                      <w:bCs/>
                      <w:color w:val="000000"/>
                      <w:sz w:val="20"/>
                      <w:szCs w:val="20"/>
                    </w:rPr>
                  </w:rPrChange>
                </w:rPr>
                <w:t>157</w:t>
              </w:r>
            </w:ins>
          </w:p>
        </w:tc>
        <w:tc>
          <w:tcPr>
            <w:tcW w:w="586" w:type="dxa"/>
            <w:tcBorders>
              <w:top w:val="nil"/>
              <w:left w:val="nil"/>
              <w:bottom w:val="single" w:sz="4" w:space="0" w:color="auto"/>
              <w:right w:val="single" w:sz="4" w:space="0" w:color="auto"/>
            </w:tcBorders>
            <w:shd w:val="clear" w:color="000000" w:fill="FFFFFF"/>
            <w:noWrap/>
            <w:vAlign w:val="bottom"/>
            <w:hideMark/>
          </w:tcPr>
          <w:p w14:paraId="7CD05752" w14:textId="7508C7E9" w:rsidR="0069225A" w:rsidRPr="0069225A" w:rsidRDefault="0069225A" w:rsidP="0069225A">
            <w:pPr>
              <w:spacing w:after="0" w:line="240" w:lineRule="auto"/>
              <w:jc w:val="center"/>
              <w:rPr>
                <w:ins w:id="29701" w:author="Hardik Malhotra" w:date="2021-09-30T23:56:00Z"/>
                <w:rFonts w:ascii="Verdana" w:eastAsia="Times New Roman" w:hAnsi="Verdana" w:cs="Times New Roman"/>
                <w:color w:val="000000"/>
                <w:sz w:val="10"/>
                <w:szCs w:val="10"/>
                <w:lang w:val="en-US"/>
                <w:rPrChange w:id="29702" w:author="Hardik Malhotra" w:date="2021-09-30T23:57:00Z">
                  <w:rPr>
                    <w:ins w:id="29703" w:author="Hardik Malhotra" w:date="2021-09-30T23:56:00Z"/>
                    <w:rFonts w:ascii="Verdana" w:eastAsia="Times New Roman" w:hAnsi="Verdana" w:cs="Times New Roman"/>
                    <w:color w:val="000000"/>
                    <w:sz w:val="10"/>
                    <w:szCs w:val="10"/>
                    <w:lang w:val="en-US"/>
                  </w:rPr>
                </w:rPrChange>
              </w:rPr>
            </w:pPr>
            <w:ins w:id="29704" w:author="Hardik Malhotra" w:date="2021-09-30T23:57:00Z">
              <w:r w:rsidRPr="0069225A">
                <w:rPr>
                  <w:rFonts w:ascii="Verdana" w:hAnsi="Verdana" w:cs="Arial"/>
                  <w:color w:val="000000"/>
                  <w:sz w:val="10"/>
                  <w:szCs w:val="10"/>
                  <w:rPrChange w:id="29705" w:author="Hardik Malhotra" w:date="2021-09-30T23:57:00Z">
                    <w:rPr>
                      <w:rFonts w:ascii="Arial" w:hAnsi="Arial" w:cs="Arial"/>
                      <w:b/>
                      <w:bCs/>
                      <w:color w:val="000000"/>
                      <w:sz w:val="20"/>
                      <w:szCs w:val="20"/>
                    </w:rPr>
                  </w:rPrChange>
                </w:rPr>
                <w:t>163</w:t>
              </w:r>
            </w:ins>
          </w:p>
        </w:tc>
      </w:tr>
      <w:tr w:rsidR="0069225A" w:rsidRPr="00257590" w14:paraId="4EBDD09B" w14:textId="77777777" w:rsidTr="00092529">
        <w:trPr>
          <w:trHeight w:val="334"/>
          <w:ins w:id="29706" w:author="Hardik Malhotra" w:date="2021-09-30T23:56:00Z"/>
        </w:trPr>
        <w:tc>
          <w:tcPr>
            <w:tcW w:w="966" w:type="dxa"/>
            <w:tcBorders>
              <w:top w:val="nil"/>
              <w:left w:val="single" w:sz="4" w:space="0" w:color="auto"/>
              <w:bottom w:val="single" w:sz="4" w:space="0" w:color="auto"/>
              <w:right w:val="single" w:sz="4" w:space="0" w:color="auto"/>
            </w:tcBorders>
            <w:shd w:val="clear" w:color="000000" w:fill="FFFFFF"/>
            <w:noWrap/>
            <w:vAlign w:val="bottom"/>
            <w:hideMark/>
          </w:tcPr>
          <w:p w14:paraId="6D133580" w14:textId="77777777" w:rsidR="0069225A" w:rsidRPr="00257590" w:rsidRDefault="0069225A" w:rsidP="0069225A">
            <w:pPr>
              <w:spacing w:after="0" w:line="240" w:lineRule="auto"/>
              <w:rPr>
                <w:ins w:id="29707" w:author="Hardik Malhotra" w:date="2021-09-30T23:56:00Z"/>
                <w:rFonts w:ascii="Verdana" w:eastAsia="Times New Roman" w:hAnsi="Verdana" w:cs="Times New Roman"/>
                <w:color w:val="000000"/>
                <w:sz w:val="10"/>
                <w:szCs w:val="10"/>
                <w:lang w:val="en-US"/>
              </w:rPr>
            </w:pPr>
            <w:ins w:id="29708" w:author="Hardik Malhotra" w:date="2021-09-30T23:56:00Z">
              <w:r w:rsidRPr="00257590">
                <w:rPr>
                  <w:rFonts w:ascii="Verdana" w:hAnsi="Verdana"/>
                  <w:b/>
                  <w:bCs/>
                  <w:color w:val="000000"/>
                  <w:sz w:val="10"/>
                  <w:szCs w:val="10"/>
                </w:rPr>
                <w:t>Total</w:t>
              </w:r>
            </w:ins>
          </w:p>
        </w:tc>
        <w:tc>
          <w:tcPr>
            <w:tcW w:w="587" w:type="dxa"/>
            <w:tcBorders>
              <w:top w:val="nil"/>
              <w:left w:val="nil"/>
              <w:bottom w:val="single" w:sz="4" w:space="0" w:color="auto"/>
              <w:right w:val="single" w:sz="4" w:space="0" w:color="auto"/>
            </w:tcBorders>
            <w:shd w:val="clear" w:color="000000" w:fill="FFFFFF"/>
            <w:noWrap/>
            <w:vAlign w:val="bottom"/>
            <w:hideMark/>
          </w:tcPr>
          <w:p w14:paraId="14F865BD" w14:textId="70B0511C" w:rsidR="0069225A" w:rsidRPr="0069225A" w:rsidRDefault="0069225A" w:rsidP="0069225A">
            <w:pPr>
              <w:spacing w:after="0" w:line="240" w:lineRule="auto"/>
              <w:jc w:val="center"/>
              <w:rPr>
                <w:ins w:id="29709" w:author="Hardik Malhotra" w:date="2021-09-30T23:56:00Z"/>
                <w:rFonts w:ascii="Verdana" w:eastAsia="Times New Roman" w:hAnsi="Verdana" w:cs="Times New Roman"/>
                <w:color w:val="000000"/>
                <w:sz w:val="10"/>
                <w:szCs w:val="10"/>
                <w:lang w:val="en-US"/>
                <w:rPrChange w:id="29710" w:author="Hardik Malhotra" w:date="2021-09-30T23:57:00Z">
                  <w:rPr>
                    <w:ins w:id="29711" w:author="Hardik Malhotra" w:date="2021-09-30T23:56:00Z"/>
                    <w:rFonts w:ascii="Verdana" w:eastAsia="Times New Roman" w:hAnsi="Verdana" w:cs="Times New Roman"/>
                    <w:color w:val="000000"/>
                    <w:sz w:val="10"/>
                    <w:szCs w:val="10"/>
                    <w:lang w:val="en-US"/>
                  </w:rPr>
                </w:rPrChange>
              </w:rPr>
            </w:pPr>
            <w:ins w:id="29712" w:author="Hardik Malhotra" w:date="2021-09-30T23:57:00Z">
              <w:r w:rsidRPr="0069225A">
                <w:rPr>
                  <w:rFonts w:ascii="Verdana" w:hAnsi="Verdana" w:cs="Arial"/>
                  <w:b/>
                  <w:bCs/>
                  <w:color w:val="000000"/>
                  <w:sz w:val="10"/>
                  <w:szCs w:val="10"/>
                  <w:rPrChange w:id="29713" w:author="Hardik Malhotra" w:date="2021-09-30T23:57:00Z">
                    <w:rPr>
                      <w:rFonts w:ascii="Arial" w:hAnsi="Arial" w:cs="Arial"/>
                      <w:b/>
                      <w:bCs/>
                      <w:color w:val="000000"/>
                      <w:sz w:val="20"/>
                      <w:szCs w:val="20"/>
                    </w:rPr>
                  </w:rPrChange>
                </w:rPr>
                <w:t>274</w:t>
              </w:r>
            </w:ins>
          </w:p>
        </w:tc>
        <w:tc>
          <w:tcPr>
            <w:tcW w:w="587" w:type="dxa"/>
            <w:tcBorders>
              <w:top w:val="nil"/>
              <w:left w:val="nil"/>
              <w:bottom w:val="single" w:sz="4" w:space="0" w:color="auto"/>
              <w:right w:val="single" w:sz="4" w:space="0" w:color="auto"/>
            </w:tcBorders>
            <w:shd w:val="clear" w:color="000000" w:fill="FFFFFF"/>
            <w:noWrap/>
            <w:vAlign w:val="bottom"/>
            <w:hideMark/>
          </w:tcPr>
          <w:p w14:paraId="1863CF6A" w14:textId="11DDC4D1" w:rsidR="0069225A" w:rsidRPr="0069225A" w:rsidRDefault="0069225A" w:rsidP="0069225A">
            <w:pPr>
              <w:spacing w:after="0" w:line="240" w:lineRule="auto"/>
              <w:jc w:val="center"/>
              <w:rPr>
                <w:ins w:id="29714" w:author="Hardik Malhotra" w:date="2021-09-30T23:56:00Z"/>
                <w:rFonts w:ascii="Verdana" w:eastAsia="Times New Roman" w:hAnsi="Verdana" w:cs="Times New Roman"/>
                <w:color w:val="000000"/>
                <w:sz w:val="10"/>
                <w:szCs w:val="10"/>
                <w:lang w:val="en-US"/>
                <w:rPrChange w:id="29715" w:author="Hardik Malhotra" w:date="2021-09-30T23:57:00Z">
                  <w:rPr>
                    <w:ins w:id="29716" w:author="Hardik Malhotra" w:date="2021-09-30T23:56:00Z"/>
                    <w:rFonts w:ascii="Verdana" w:eastAsia="Times New Roman" w:hAnsi="Verdana" w:cs="Times New Roman"/>
                    <w:color w:val="000000"/>
                    <w:sz w:val="10"/>
                    <w:szCs w:val="10"/>
                    <w:lang w:val="en-US"/>
                  </w:rPr>
                </w:rPrChange>
              </w:rPr>
            </w:pPr>
            <w:ins w:id="29717" w:author="Hardik Malhotra" w:date="2021-09-30T23:57:00Z">
              <w:r w:rsidRPr="0069225A">
                <w:rPr>
                  <w:rFonts w:ascii="Verdana" w:hAnsi="Verdana" w:cs="Arial"/>
                  <w:b/>
                  <w:bCs/>
                  <w:color w:val="000000"/>
                  <w:sz w:val="10"/>
                  <w:szCs w:val="10"/>
                  <w:rPrChange w:id="29718" w:author="Hardik Malhotra" w:date="2021-09-30T23:57:00Z">
                    <w:rPr>
                      <w:rFonts w:ascii="Arial" w:hAnsi="Arial" w:cs="Arial"/>
                      <w:b/>
                      <w:bCs/>
                      <w:color w:val="000000"/>
                      <w:sz w:val="20"/>
                      <w:szCs w:val="20"/>
                    </w:rPr>
                  </w:rPrChange>
                </w:rPr>
                <w:t>284</w:t>
              </w:r>
            </w:ins>
          </w:p>
        </w:tc>
        <w:tc>
          <w:tcPr>
            <w:tcW w:w="587" w:type="dxa"/>
            <w:tcBorders>
              <w:top w:val="nil"/>
              <w:left w:val="nil"/>
              <w:bottom w:val="single" w:sz="4" w:space="0" w:color="auto"/>
              <w:right w:val="single" w:sz="4" w:space="0" w:color="auto"/>
            </w:tcBorders>
            <w:shd w:val="clear" w:color="000000" w:fill="FFFFFF"/>
            <w:noWrap/>
            <w:vAlign w:val="bottom"/>
            <w:hideMark/>
          </w:tcPr>
          <w:p w14:paraId="4818E17C" w14:textId="0065CDB0" w:rsidR="0069225A" w:rsidRPr="0069225A" w:rsidRDefault="0069225A" w:rsidP="0069225A">
            <w:pPr>
              <w:spacing w:after="0" w:line="240" w:lineRule="auto"/>
              <w:jc w:val="center"/>
              <w:rPr>
                <w:ins w:id="29719" w:author="Hardik Malhotra" w:date="2021-09-30T23:56:00Z"/>
                <w:rFonts w:ascii="Verdana" w:eastAsia="Times New Roman" w:hAnsi="Verdana" w:cs="Times New Roman"/>
                <w:color w:val="000000"/>
                <w:sz w:val="10"/>
                <w:szCs w:val="10"/>
                <w:lang w:val="en-US"/>
                <w:rPrChange w:id="29720" w:author="Hardik Malhotra" w:date="2021-09-30T23:57:00Z">
                  <w:rPr>
                    <w:ins w:id="29721" w:author="Hardik Malhotra" w:date="2021-09-30T23:56:00Z"/>
                    <w:rFonts w:ascii="Verdana" w:eastAsia="Times New Roman" w:hAnsi="Verdana" w:cs="Times New Roman"/>
                    <w:color w:val="000000"/>
                    <w:sz w:val="10"/>
                    <w:szCs w:val="10"/>
                    <w:lang w:val="en-US"/>
                  </w:rPr>
                </w:rPrChange>
              </w:rPr>
            </w:pPr>
            <w:ins w:id="29722" w:author="Hardik Malhotra" w:date="2021-09-30T23:57:00Z">
              <w:r w:rsidRPr="0069225A">
                <w:rPr>
                  <w:rFonts w:ascii="Verdana" w:hAnsi="Verdana" w:cs="Arial"/>
                  <w:b/>
                  <w:bCs/>
                  <w:color w:val="000000"/>
                  <w:sz w:val="10"/>
                  <w:szCs w:val="10"/>
                  <w:rPrChange w:id="29723" w:author="Hardik Malhotra" w:date="2021-09-30T23:57:00Z">
                    <w:rPr>
                      <w:rFonts w:ascii="Arial" w:hAnsi="Arial" w:cs="Arial"/>
                      <w:b/>
                      <w:bCs/>
                      <w:color w:val="000000"/>
                      <w:sz w:val="20"/>
                      <w:szCs w:val="20"/>
                    </w:rPr>
                  </w:rPrChange>
                </w:rPr>
                <w:t>292</w:t>
              </w:r>
            </w:ins>
          </w:p>
        </w:tc>
        <w:tc>
          <w:tcPr>
            <w:tcW w:w="586" w:type="dxa"/>
            <w:tcBorders>
              <w:top w:val="nil"/>
              <w:left w:val="nil"/>
              <w:bottom w:val="single" w:sz="4" w:space="0" w:color="auto"/>
              <w:right w:val="single" w:sz="4" w:space="0" w:color="auto"/>
            </w:tcBorders>
            <w:shd w:val="clear" w:color="000000" w:fill="FFFFFF"/>
            <w:noWrap/>
            <w:vAlign w:val="bottom"/>
            <w:hideMark/>
          </w:tcPr>
          <w:p w14:paraId="7D8F32ED" w14:textId="30702FCB" w:rsidR="0069225A" w:rsidRPr="0069225A" w:rsidRDefault="0069225A" w:rsidP="0069225A">
            <w:pPr>
              <w:spacing w:after="0" w:line="240" w:lineRule="auto"/>
              <w:jc w:val="center"/>
              <w:rPr>
                <w:ins w:id="29724" w:author="Hardik Malhotra" w:date="2021-09-30T23:56:00Z"/>
                <w:rFonts w:ascii="Verdana" w:eastAsia="Times New Roman" w:hAnsi="Verdana" w:cs="Times New Roman"/>
                <w:color w:val="000000"/>
                <w:sz w:val="10"/>
                <w:szCs w:val="10"/>
                <w:lang w:val="en-US"/>
                <w:rPrChange w:id="29725" w:author="Hardik Malhotra" w:date="2021-09-30T23:57:00Z">
                  <w:rPr>
                    <w:ins w:id="29726" w:author="Hardik Malhotra" w:date="2021-09-30T23:56:00Z"/>
                    <w:rFonts w:ascii="Verdana" w:eastAsia="Times New Roman" w:hAnsi="Verdana" w:cs="Times New Roman"/>
                    <w:color w:val="000000"/>
                    <w:sz w:val="10"/>
                    <w:szCs w:val="10"/>
                    <w:lang w:val="en-US"/>
                  </w:rPr>
                </w:rPrChange>
              </w:rPr>
            </w:pPr>
            <w:ins w:id="29727" w:author="Hardik Malhotra" w:date="2021-09-30T23:57:00Z">
              <w:r w:rsidRPr="0069225A">
                <w:rPr>
                  <w:rFonts w:ascii="Verdana" w:hAnsi="Verdana" w:cs="Arial"/>
                  <w:b/>
                  <w:bCs/>
                  <w:color w:val="000000"/>
                  <w:sz w:val="10"/>
                  <w:szCs w:val="10"/>
                  <w:rPrChange w:id="29728" w:author="Hardik Malhotra" w:date="2021-09-30T23:57:00Z">
                    <w:rPr>
                      <w:rFonts w:ascii="Arial" w:hAnsi="Arial" w:cs="Arial"/>
                      <w:b/>
                      <w:bCs/>
                      <w:color w:val="000000"/>
                      <w:sz w:val="20"/>
                      <w:szCs w:val="20"/>
                    </w:rPr>
                  </w:rPrChange>
                </w:rPr>
                <w:t>277</w:t>
              </w:r>
            </w:ins>
          </w:p>
        </w:tc>
        <w:tc>
          <w:tcPr>
            <w:tcW w:w="586" w:type="dxa"/>
            <w:tcBorders>
              <w:top w:val="nil"/>
              <w:left w:val="nil"/>
              <w:bottom w:val="single" w:sz="4" w:space="0" w:color="auto"/>
              <w:right w:val="single" w:sz="4" w:space="0" w:color="auto"/>
            </w:tcBorders>
            <w:shd w:val="clear" w:color="000000" w:fill="FFFFFF"/>
            <w:noWrap/>
            <w:vAlign w:val="bottom"/>
            <w:hideMark/>
          </w:tcPr>
          <w:p w14:paraId="79A1A8FA" w14:textId="521DA173" w:rsidR="0069225A" w:rsidRPr="0069225A" w:rsidRDefault="0069225A" w:rsidP="0069225A">
            <w:pPr>
              <w:spacing w:after="0" w:line="240" w:lineRule="auto"/>
              <w:jc w:val="center"/>
              <w:rPr>
                <w:ins w:id="29729" w:author="Hardik Malhotra" w:date="2021-09-30T23:56:00Z"/>
                <w:rFonts w:ascii="Verdana" w:eastAsia="Times New Roman" w:hAnsi="Verdana" w:cs="Times New Roman"/>
                <w:color w:val="000000"/>
                <w:sz w:val="10"/>
                <w:szCs w:val="10"/>
                <w:lang w:val="en-US"/>
                <w:rPrChange w:id="29730" w:author="Hardik Malhotra" w:date="2021-09-30T23:57:00Z">
                  <w:rPr>
                    <w:ins w:id="29731" w:author="Hardik Malhotra" w:date="2021-09-30T23:56:00Z"/>
                    <w:rFonts w:ascii="Verdana" w:eastAsia="Times New Roman" w:hAnsi="Verdana" w:cs="Times New Roman"/>
                    <w:color w:val="000000"/>
                    <w:sz w:val="10"/>
                    <w:szCs w:val="10"/>
                    <w:lang w:val="en-US"/>
                  </w:rPr>
                </w:rPrChange>
              </w:rPr>
            </w:pPr>
            <w:ins w:id="29732" w:author="Hardik Malhotra" w:date="2021-09-30T23:57:00Z">
              <w:r w:rsidRPr="0069225A">
                <w:rPr>
                  <w:rFonts w:ascii="Verdana" w:hAnsi="Verdana" w:cs="Arial"/>
                  <w:b/>
                  <w:bCs/>
                  <w:color w:val="000000"/>
                  <w:sz w:val="10"/>
                  <w:szCs w:val="10"/>
                  <w:rPrChange w:id="29733" w:author="Hardik Malhotra" w:date="2021-09-30T23:57:00Z">
                    <w:rPr>
                      <w:rFonts w:ascii="Arial" w:hAnsi="Arial" w:cs="Arial"/>
                      <w:b/>
                      <w:bCs/>
                      <w:color w:val="000000"/>
                      <w:sz w:val="20"/>
                      <w:szCs w:val="20"/>
                    </w:rPr>
                  </w:rPrChange>
                </w:rPr>
                <w:t>290</w:t>
              </w:r>
            </w:ins>
          </w:p>
        </w:tc>
        <w:tc>
          <w:tcPr>
            <w:tcW w:w="586" w:type="dxa"/>
            <w:tcBorders>
              <w:top w:val="nil"/>
              <w:left w:val="nil"/>
              <w:bottom w:val="single" w:sz="4" w:space="0" w:color="auto"/>
              <w:right w:val="single" w:sz="4" w:space="0" w:color="auto"/>
            </w:tcBorders>
            <w:shd w:val="clear" w:color="000000" w:fill="FFFFFF"/>
            <w:noWrap/>
            <w:vAlign w:val="bottom"/>
            <w:hideMark/>
          </w:tcPr>
          <w:p w14:paraId="49DC7AD4" w14:textId="62C6BAC9" w:rsidR="0069225A" w:rsidRPr="0069225A" w:rsidRDefault="0069225A" w:rsidP="0069225A">
            <w:pPr>
              <w:spacing w:after="0" w:line="240" w:lineRule="auto"/>
              <w:jc w:val="center"/>
              <w:rPr>
                <w:ins w:id="29734" w:author="Hardik Malhotra" w:date="2021-09-30T23:56:00Z"/>
                <w:rFonts w:ascii="Verdana" w:eastAsia="Times New Roman" w:hAnsi="Verdana" w:cs="Times New Roman"/>
                <w:color w:val="000000"/>
                <w:sz w:val="10"/>
                <w:szCs w:val="10"/>
                <w:lang w:val="en-US"/>
                <w:rPrChange w:id="29735" w:author="Hardik Malhotra" w:date="2021-09-30T23:57:00Z">
                  <w:rPr>
                    <w:ins w:id="29736" w:author="Hardik Malhotra" w:date="2021-09-30T23:56:00Z"/>
                    <w:rFonts w:ascii="Verdana" w:eastAsia="Times New Roman" w:hAnsi="Verdana" w:cs="Times New Roman"/>
                    <w:color w:val="000000"/>
                    <w:sz w:val="10"/>
                    <w:szCs w:val="10"/>
                    <w:lang w:val="en-US"/>
                  </w:rPr>
                </w:rPrChange>
              </w:rPr>
            </w:pPr>
            <w:ins w:id="29737" w:author="Hardik Malhotra" w:date="2021-09-30T23:57:00Z">
              <w:r w:rsidRPr="0069225A">
                <w:rPr>
                  <w:rFonts w:ascii="Verdana" w:hAnsi="Verdana" w:cs="Arial"/>
                  <w:b/>
                  <w:bCs/>
                  <w:color w:val="000000"/>
                  <w:sz w:val="10"/>
                  <w:szCs w:val="10"/>
                  <w:rPrChange w:id="29738" w:author="Hardik Malhotra" w:date="2021-09-30T23:57:00Z">
                    <w:rPr>
                      <w:rFonts w:ascii="Arial" w:hAnsi="Arial" w:cs="Arial"/>
                      <w:b/>
                      <w:bCs/>
                      <w:color w:val="000000"/>
                      <w:sz w:val="20"/>
                      <w:szCs w:val="20"/>
                    </w:rPr>
                  </w:rPrChange>
                </w:rPr>
                <w:t>271</w:t>
              </w:r>
            </w:ins>
          </w:p>
        </w:tc>
        <w:tc>
          <w:tcPr>
            <w:tcW w:w="586" w:type="dxa"/>
            <w:tcBorders>
              <w:top w:val="nil"/>
              <w:left w:val="nil"/>
              <w:bottom w:val="single" w:sz="4" w:space="0" w:color="auto"/>
              <w:right w:val="single" w:sz="4" w:space="0" w:color="auto"/>
            </w:tcBorders>
            <w:shd w:val="clear" w:color="000000" w:fill="FFFFFF"/>
            <w:noWrap/>
            <w:vAlign w:val="bottom"/>
            <w:hideMark/>
          </w:tcPr>
          <w:p w14:paraId="2A60E22C" w14:textId="6A019CE8" w:rsidR="0069225A" w:rsidRPr="0069225A" w:rsidRDefault="0069225A" w:rsidP="0069225A">
            <w:pPr>
              <w:spacing w:after="0" w:line="240" w:lineRule="auto"/>
              <w:jc w:val="center"/>
              <w:rPr>
                <w:ins w:id="29739" w:author="Hardik Malhotra" w:date="2021-09-30T23:56:00Z"/>
                <w:rFonts w:ascii="Verdana" w:eastAsia="Times New Roman" w:hAnsi="Verdana" w:cs="Times New Roman"/>
                <w:color w:val="000000"/>
                <w:sz w:val="10"/>
                <w:szCs w:val="10"/>
                <w:lang w:val="en-US"/>
                <w:rPrChange w:id="29740" w:author="Hardik Malhotra" w:date="2021-09-30T23:57:00Z">
                  <w:rPr>
                    <w:ins w:id="29741" w:author="Hardik Malhotra" w:date="2021-09-30T23:56:00Z"/>
                    <w:rFonts w:ascii="Verdana" w:eastAsia="Times New Roman" w:hAnsi="Verdana" w:cs="Times New Roman"/>
                    <w:color w:val="000000"/>
                    <w:sz w:val="10"/>
                    <w:szCs w:val="10"/>
                    <w:lang w:val="en-US"/>
                  </w:rPr>
                </w:rPrChange>
              </w:rPr>
            </w:pPr>
            <w:ins w:id="29742" w:author="Hardik Malhotra" w:date="2021-09-30T23:57:00Z">
              <w:r w:rsidRPr="0069225A">
                <w:rPr>
                  <w:rFonts w:ascii="Verdana" w:hAnsi="Verdana" w:cs="Arial"/>
                  <w:b/>
                  <w:bCs/>
                  <w:color w:val="000000"/>
                  <w:sz w:val="10"/>
                  <w:szCs w:val="10"/>
                  <w:rPrChange w:id="29743" w:author="Hardik Malhotra" w:date="2021-09-30T23:57:00Z">
                    <w:rPr>
                      <w:rFonts w:ascii="Arial" w:hAnsi="Arial" w:cs="Arial"/>
                      <w:b/>
                      <w:bCs/>
                      <w:color w:val="000000"/>
                      <w:sz w:val="20"/>
                      <w:szCs w:val="20"/>
                    </w:rPr>
                  </w:rPrChange>
                </w:rPr>
                <w:t>289</w:t>
              </w:r>
            </w:ins>
          </w:p>
        </w:tc>
        <w:tc>
          <w:tcPr>
            <w:tcW w:w="586" w:type="dxa"/>
            <w:tcBorders>
              <w:top w:val="nil"/>
              <w:left w:val="nil"/>
              <w:bottom w:val="single" w:sz="4" w:space="0" w:color="auto"/>
              <w:right w:val="single" w:sz="4" w:space="0" w:color="auto"/>
            </w:tcBorders>
            <w:shd w:val="clear" w:color="000000" w:fill="FFFFFF"/>
            <w:noWrap/>
            <w:vAlign w:val="bottom"/>
            <w:hideMark/>
          </w:tcPr>
          <w:p w14:paraId="61D16C94" w14:textId="5D77CAF7" w:rsidR="0069225A" w:rsidRPr="0069225A" w:rsidRDefault="0069225A" w:rsidP="0069225A">
            <w:pPr>
              <w:spacing w:after="0" w:line="240" w:lineRule="auto"/>
              <w:jc w:val="center"/>
              <w:rPr>
                <w:ins w:id="29744" w:author="Hardik Malhotra" w:date="2021-09-30T23:56:00Z"/>
                <w:rFonts w:ascii="Verdana" w:eastAsia="Times New Roman" w:hAnsi="Verdana" w:cs="Times New Roman"/>
                <w:color w:val="000000"/>
                <w:sz w:val="10"/>
                <w:szCs w:val="10"/>
                <w:lang w:val="en-US"/>
                <w:rPrChange w:id="29745" w:author="Hardik Malhotra" w:date="2021-09-30T23:57:00Z">
                  <w:rPr>
                    <w:ins w:id="29746" w:author="Hardik Malhotra" w:date="2021-09-30T23:56:00Z"/>
                    <w:rFonts w:ascii="Verdana" w:eastAsia="Times New Roman" w:hAnsi="Verdana" w:cs="Times New Roman"/>
                    <w:color w:val="000000"/>
                    <w:sz w:val="10"/>
                    <w:szCs w:val="10"/>
                    <w:lang w:val="en-US"/>
                  </w:rPr>
                </w:rPrChange>
              </w:rPr>
            </w:pPr>
            <w:ins w:id="29747" w:author="Hardik Malhotra" w:date="2021-09-30T23:57:00Z">
              <w:r w:rsidRPr="0069225A">
                <w:rPr>
                  <w:rFonts w:ascii="Verdana" w:hAnsi="Verdana" w:cs="Arial"/>
                  <w:b/>
                  <w:bCs/>
                  <w:color w:val="000000"/>
                  <w:sz w:val="10"/>
                  <w:szCs w:val="10"/>
                  <w:rPrChange w:id="29748" w:author="Hardik Malhotra" w:date="2021-09-30T23:57:00Z">
                    <w:rPr>
                      <w:rFonts w:ascii="Arial" w:hAnsi="Arial" w:cs="Arial"/>
                      <w:b/>
                      <w:bCs/>
                      <w:color w:val="000000"/>
                      <w:sz w:val="20"/>
                      <w:szCs w:val="20"/>
                    </w:rPr>
                  </w:rPrChange>
                </w:rPr>
                <w:t>306</w:t>
              </w:r>
            </w:ins>
          </w:p>
        </w:tc>
        <w:tc>
          <w:tcPr>
            <w:tcW w:w="586" w:type="dxa"/>
            <w:tcBorders>
              <w:top w:val="nil"/>
              <w:left w:val="nil"/>
              <w:bottom w:val="single" w:sz="4" w:space="0" w:color="auto"/>
              <w:right w:val="single" w:sz="4" w:space="0" w:color="auto"/>
            </w:tcBorders>
            <w:shd w:val="clear" w:color="000000" w:fill="FFFFFF"/>
            <w:noWrap/>
            <w:vAlign w:val="bottom"/>
            <w:hideMark/>
          </w:tcPr>
          <w:p w14:paraId="3A3F4541" w14:textId="6E76BC1A" w:rsidR="0069225A" w:rsidRPr="0069225A" w:rsidRDefault="0069225A" w:rsidP="0069225A">
            <w:pPr>
              <w:spacing w:after="0" w:line="240" w:lineRule="auto"/>
              <w:jc w:val="center"/>
              <w:rPr>
                <w:ins w:id="29749" w:author="Hardik Malhotra" w:date="2021-09-30T23:56:00Z"/>
                <w:rFonts w:ascii="Verdana" w:eastAsia="Times New Roman" w:hAnsi="Verdana" w:cs="Times New Roman"/>
                <w:color w:val="000000"/>
                <w:sz w:val="10"/>
                <w:szCs w:val="10"/>
                <w:lang w:val="en-US"/>
                <w:rPrChange w:id="29750" w:author="Hardik Malhotra" w:date="2021-09-30T23:57:00Z">
                  <w:rPr>
                    <w:ins w:id="29751" w:author="Hardik Malhotra" w:date="2021-09-30T23:56:00Z"/>
                    <w:rFonts w:ascii="Verdana" w:eastAsia="Times New Roman" w:hAnsi="Verdana" w:cs="Times New Roman"/>
                    <w:color w:val="000000"/>
                    <w:sz w:val="10"/>
                    <w:szCs w:val="10"/>
                    <w:lang w:val="en-US"/>
                  </w:rPr>
                </w:rPrChange>
              </w:rPr>
            </w:pPr>
            <w:ins w:id="29752" w:author="Hardik Malhotra" w:date="2021-09-30T23:57:00Z">
              <w:r w:rsidRPr="0069225A">
                <w:rPr>
                  <w:rFonts w:ascii="Verdana" w:hAnsi="Verdana" w:cs="Arial"/>
                  <w:b/>
                  <w:bCs/>
                  <w:color w:val="000000"/>
                  <w:sz w:val="10"/>
                  <w:szCs w:val="10"/>
                  <w:rPrChange w:id="29753" w:author="Hardik Malhotra" w:date="2021-09-30T23:57:00Z">
                    <w:rPr>
                      <w:rFonts w:ascii="Arial" w:hAnsi="Arial" w:cs="Arial"/>
                      <w:b/>
                      <w:bCs/>
                      <w:color w:val="000000"/>
                      <w:sz w:val="20"/>
                      <w:szCs w:val="20"/>
                    </w:rPr>
                  </w:rPrChange>
                </w:rPr>
                <w:t>322</w:t>
              </w:r>
            </w:ins>
          </w:p>
        </w:tc>
        <w:tc>
          <w:tcPr>
            <w:tcW w:w="586" w:type="dxa"/>
            <w:tcBorders>
              <w:top w:val="nil"/>
              <w:left w:val="nil"/>
              <w:bottom w:val="single" w:sz="4" w:space="0" w:color="auto"/>
              <w:right w:val="single" w:sz="4" w:space="0" w:color="auto"/>
            </w:tcBorders>
            <w:shd w:val="clear" w:color="000000" w:fill="FFFFFF"/>
            <w:noWrap/>
            <w:vAlign w:val="bottom"/>
            <w:hideMark/>
          </w:tcPr>
          <w:p w14:paraId="2850A023" w14:textId="18AE91AD" w:rsidR="0069225A" w:rsidRPr="0069225A" w:rsidRDefault="0069225A" w:rsidP="0069225A">
            <w:pPr>
              <w:spacing w:after="0" w:line="240" w:lineRule="auto"/>
              <w:jc w:val="center"/>
              <w:rPr>
                <w:ins w:id="29754" w:author="Hardik Malhotra" w:date="2021-09-30T23:56:00Z"/>
                <w:rFonts w:ascii="Verdana" w:eastAsia="Times New Roman" w:hAnsi="Verdana" w:cs="Times New Roman"/>
                <w:color w:val="000000"/>
                <w:sz w:val="10"/>
                <w:szCs w:val="10"/>
                <w:lang w:val="en-US"/>
                <w:rPrChange w:id="29755" w:author="Hardik Malhotra" w:date="2021-09-30T23:57:00Z">
                  <w:rPr>
                    <w:ins w:id="29756" w:author="Hardik Malhotra" w:date="2021-09-30T23:56:00Z"/>
                    <w:rFonts w:ascii="Verdana" w:eastAsia="Times New Roman" w:hAnsi="Verdana" w:cs="Times New Roman"/>
                    <w:color w:val="000000"/>
                    <w:sz w:val="10"/>
                    <w:szCs w:val="10"/>
                    <w:lang w:val="en-US"/>
                  </w:rPr>
                </w:rPrChange>
              </w:rPr>
            </w:pPr>
            <w:ins w:id="29757" w:author="Hardik Malhotra" w:date="2021-09-30T23:57:00Z">
              <w:r w:rsidRPr="0069225A">
                <w:rPr>
                  <w:rFonts w:ascii="Verdana" w:hAnsi="Verdana" w:cs="Arial"/>
                  <w:b/>
                  <w:bCs/>
                  <w:color w:val="000000"/>
                  <w:sz w:val="10"/>
                  <w:szCs w:val="10"/>
                  <w:rPrChange w:id="29758" w:author="Hardik Malhotra" w:date="2021-09-30T23:57:00Z">
                    <w:rPr>
                      <w:rFonts w:ascii="Arial" w:hAnsi="Arial" w:cs="Arial"/>
                      <w:b/>
                      <w:bCs/>
                      <w:color w:val="000000"/>
                      <w:sz w:val="20"/>
                      <w:szCs w:val="20"/>
                    </w:rPr>
                  </w:rPrChange>
                </w:rPr>
                <w:t>337</w:t>
              </w:r>
            </w:ins>
          </w:p>
        </w:tc>
        <w:tc>
          <w:tcPr>
            <w:tcW w:w="586" w:type="dxa"/>
            <w:tcBorders>
              <w:top w:val="nil"/>
              <w:left w:val="nil"/>
              <w:bottom w:val="single" w:sz="4" w:space="0" w:color="auto"/>
              <w:right w:val="single" w:sz="4" w:space="0" w:color="auto"/>
            </w:tcBorders>
            <w:shd w:val="clear" w:color="000000" w:fill="FFFFFF"/>
            <w:noWrap/>
            <w:vAlign w:val="bottom"/>
            <w:hideMark/>
          </w:tcPr>
          <w:p w14:paraId="381C2A2B" w14:textId="28AA3089" w:rsidR="0069225A" w:rsidRPr="0069225A" w:rsidRDefault="0069225A" w:rsidP="0069225A">
            <w:pPr>
              <w:spacing w:after="0" w:line="240" w:lineRule="auto"/>
              <w:jc w:val="center"/>
              <w:rPr>
                <w:ins w:id="29759" w:author="Hardik Malhotra" w:date="2021-09-30T23:56:00Z"/>
                <w:rFonts w:ascii="Verdana" w:eastAsia="Times New Roman" w:hAnsi="Verdana" w:cs="Times New Roman"/>
                <w:color w:val="000000"/>
                <w:sz w:val="10"/>
                <w:szCs w:val="10"/>
                <w:lang w:val="en-US"/>
                <w:rPrChange w:id="29760" w:author="Hardik Malhotra" w:date="2021-09-30T23:57:00Z">
                  <w:rPr>
                    <w:ins w:id="29761" w:author="Hardik Malhotra" w:date="2021-09-30T23:56:00Z"/>
                    <w:rFonts w:ascii="Verdana" w:eastAsia="Times New Roman" w:hAnsi="Verdana" w:cs="Times New Roman"/>
                    <w:color w:val="000000"/>
                    <w:sz w:val="10"/>
                    <w:szCs w:val="10"/>
                    <w:lang w:val="en-US"/>
                  </w:rPr>
                </w:rPrChange>
              </w:rPr>
            </w:pPr>
            <w:ins w:id="29762" w:author="Hardik Malhotra" w:date="2021-09-30T23:57:00Z">
              <w:r w:rsidRPr="0069225A">
                <w:rPr>
                  <w:rFonts w:ascii="Verdana" w:hAnsi="Verdana" w:cs="Arial"/>
                  <w:b/>
                  <w:bCs/>
                  <w:color w:val="000000"/>
                  <w:sz w:val="10"/>
                  <w:szCs w:val="10"/>
                  <w:rPrChange w:id="29763" w:author="Hardik Malhotra" w:date="2021-09-30T23:57:00Z">
                    <w:rPr>
                      <w:rFonts w:ascii="Arial" w:hAnsi="Arial" w:cs="Arial"/>
                      <w:b/>
                      <w:bCs/>
                      <w:color w:val="000000"/>
                      <w:sz w:val="20"/>
                      <w:szCs w:val="20"/>
                    </w:rPr>
                  </w:rPrChange>
                </w:rPr>
                <w:t>352</w:t>
              </w:r>
            </w:ins>
          </w:p>
        </w:tc>
        <w:tc>
          <w:tcPr>
            <w:tcW w:w="586" w:type="dxa"/>
            <w:tcBorders>
              <w:top w:val="nil"/>
              <w:left w:val="nil"/>
              <w:bottom w:val="single" w:sz="4" w:space="0" w:color="auto"/>
              <w:right w:val="single" w:sz="4" w:space="0" w:color="auto"/>
            </w:tcBorders>
            <w:shd w:val="clear" w:color="000000" w:fill="FFFFFF"/>
            <w:noWrap/>
            <w:vAlign w:val="bottom"/>
            <w:hideMark/>
          </w:tcPr>
          <w:p w14:paraId="2B8A8A17" w14:textId="4CF0E865" w:rsidR="0069225A" w:rsidRPr="0069225A" w:rsidRDefault="0069225A" w:rsidP="0069225A">
            <w:pPr>
              <w:spacing w:after="0" w:line="240" w:lineRule="auto"/>
              <w:jc w:val="center"/>
              <w:rPr>
                <w:ins w:id="29764" w:author="Hardik Malhotra" w:date="2021-09-30T23:56:00Z"/>
                <w:rFonts w:ascii="Verdana" w:eastAsia="Times New Roman" w:hAnsi="Verdana" w:cs="Times New Roman"/>
                <w:color w:val="000000"/>
                <w:sz w:val="10"/>
                <w:szCs w:val="10"/>
                <w:lang w:val="en-US"/>
                <w:rPrChange w:id="29765" w:author="Hardik Malhotra" w:date="2021-09-30T23:57:00Z">
                  <w:rPr>
                    <w:ins w:id="29766" w:author="Hardik Malhotra" w:date="2021-09-30T23:56:00Z"/>
                    <w:rFonts w:ascii="Verdana" w:eastAsia="Times New Roman" w:hAnsi="Verdana" w:cs="Times New Roman"/>
                    <w:color w:val="000000"/>
                    <w:sz w:val="10"/>
                    <w:szCs w:val="10"/>
                    <w:lang w:val="en-US"/>
                  </w:rPr>
                </w:rPrChange>
              </w:rPr>
            </w:pPr>
            <w:ins w:id="29767" w:author="Hardik Malhotra" w:date="2021-09-30T23:57:00Z">
              <w:r w:rsidRPr="0069225A">
                <w:rPr>
                  <w:rFonts w:ascii="Verdana" w:hAnsi="Verdana" w:cs="Arial"/>
                  <w:b/>
                  <w:bCs/>
                  <w:color w:val="000000"/>
                  <w:sz w:val="10"/>
                  <w:szCs w:val="10"/>
                  <w:rPrChange w:id="29768" w:author="Hardik Malhotra" w:date="2021-09-30T23:57:00Z">
                    <w:rPr>
                      <w:rFonts w:ascii="Arial" w:hAnsi="Arial" w:cs="Arial"/>
                      <w:b/>
                      <w:bCs/>
                      <w:color w:val="000000"/>
                      <w:sz w:val="20"/>
                      <w:szCs w:val="20"/>
                    </w:rPr>
                  </w:rPrChange>
                </w:rPr>
                <w:t>367</w:t>
              </w:r>
            </w:ins>
          </w:p>
        </w:tc>
        <w:tc>
          <w:tcPr>
            <w:tcW w:w="586" w:type="dxa"/>
            <w:tcBorders>
              <w:top w:val="nil"/>
              <w:left w:val="nil"/>
              <w:bottom w:val="single" w:sz="4" w:space="0" w:color="auto"/>
              <w:right w:val="single" w:sz="4" w:space="0" w:color="auto"/>
            </w:tcBorders>
            <w:shd w:val="clear" w:color="000000" w:fill="FFFFFF"/>
            <w:noWrap/>
            <w:vAlign w:val="bottom"/>
            <w:hideMark/>
          </w:tcPr>
          <w:p w14:paraId="7CE05F5B" w14:textId="7B0D4573" w:rsidR="0069225A" w:rsidRPr="0069225A" w:rsidRDefault="0069225A" w:rsidP="0069225A">
            <w:pPr>
              <w:spacing w:after="0" w:line="240" w:lineRule="auto"/>
              <w:jc w:val="center"/>
              <w:rPr>
                <w:ins w:id="29769" w:author="Hardik Malhotra" w:date="2021-09-30T23:56:00Z"/>
                <w:rFonts w:ascii="Verdana" w:eastAsia="Times New Roman" w:hAnsi="Verdana" w:cs="Times New Roman"/>
                <w:color w:val="000000"/>
                <w:sz w:val="10"/>
                <w:szCs w:val="10"/>
                <w:lang w:val="en-US"/>
                <w:rPrChange w:id="29770" w:author="Hardik Malhotra" w:date="2021-09-30T23:57:00Z">
                  <w:rPr>
                    <w:ins w:id="29771" w:author="Hardik Malhotra" w:date="2021-09-30T23:56:00Z"/>
                    <w:rFonts w:ascii="Verdana" w:eastAsia="Times New Roman" w:hAnsi="Verdana" w:cs="Times New Roman"/>
                    <w:color w:val="000000"/>
                    <w:sz w:val="10"/>
                    <w:szCs w:val="10"/>
                    <w:lang w:val="en-US"/>
                  </w:rPr>
                </w:rPrChange>
              </w:rPr>
            </w:pPr>
            <w:ins w:id="29772" w:author="Hardik Malhotra" w:date="2021-09-30T23:57:00Z">
              <w:r w:rsidRPr="0069225A">
                <w:rPr>
                  <w:rFonts w:ascii="Verdana" w:hAnsi="Verdana" w:cs="Arial"/>
                  <w:b/>
                  <w:bCs/>
                  <w:color w:val="000000"/>
                  <w:sz w:val="10"/>
                  <w:szCs w:val="10"/>
                  <w:rPrChange w:id="29773" w:author="Hardik Malhotra" w:date="2021-09-30T23:57:00Z">
                    <w:rPr>
                      <w:rFonts w:ascii="Arial" w:hAnsi="Arial" w:cs="Arial"/>
                      <w:b/>
                      <w:bCs/>
                      <w:color w:val="000000"/>
                      <w:sz w:val="20"/>
                      <w:szCs w:val="20"/>
                    </w:rPr>
                  </w:rPrChange>
                </w:rPr>
                <w:t>382</w:t>
              </w:r>
            </w:ins>
          </w:p>
        </w:tc>
        <w:tc>
          <w:tcPr>
            <w:tcW w:w="586" w:type="dxa"/>
            <w:tcBorders>
              <w:top w:val="nil"/>
              <w:left w:val="nil"/>
              <w:bottom w:val="single" w:sz="4" w:space="0" w:color="auto"/>
              <w:right w:val="single" w:sz="4" w:space="0" w:color="auto"/>
            </w:tcBorders>
            <w:shd w:val="clear" w:color="000000" w:fill="FFFFFF"/>
            <w:noWrap/>
            <w:vAlign w:val="bottom"/>
            <w:hideMark/>
          </w:tcPr>
          <w:p w14:paraId="46B71F71" w14:textId="56A2470D" w:rsidR="0069225A" w:rsidRPr="0069225A" w:rsidRDefault="0069225A" w:rsidP="0069225A">
            <w:pPr>
              <w:spacing w:after="0" w:line="240" w:lineRule="auto"/>
              <w:jc w:val="center"/>
              <w:rPr>
                <w:ins w:id="29774" w:author="Hardik Malhotra" w:date="2021-09-30T23:56:00Z"/>
                <w:rFonts w:ascii="Verdana" w:eastAsia="Times New Roman" w:hAnsi="Verdana" w:cs="Times New Roman"/>
                <w:color w:val="000000"/>
                <w:sz w:val="10"/>
                <w:szCs w:val="10"/>
                <w:lang w:val="en-US"/>
                <w:rPrChange w:id="29775" w:author="Hardik Malhotra" w:date="2021-09-30T23:57:00Z">
                  <w:rPr>
                    <w:ins w:id="29776" w:author="Hardik Malhotra" w:date="2021-09-30T23:56:00Z"/>
                    <w:rFonts w:ascii="Verdana" w:eastAsia="Times New Roman" w:hAnsi="Verdana" w:cs="Times New Roman"/>
                    <w:color w:val="000000"/>
                    <w:sz w:val="10"/>
                    <w:szCs w:val="10"/>
                    <w:lang w:val="en-US"/>
                  </w:rPr>
                </w:rPrChange>
              </w:rPr>
            </w:pPr>
            <w:ins w:id="29777" w:author="Hardik Malhotra" w:date="2021-09-30T23:57:00Z">
              <w:r w:rsidRPr="0069225A">
                <w:rPr>
                  <w:rFonts w:ascii="Verdana" w:hAnsi="Verdana" w:cs="Arial"/>
                  <w:b/>
                  <w:bCs/>
                  <w:color w:val="000000"/>
                  <w:sz w:val="10"/>
                  <w:szCs w:val="10"/>
                  <w:rPrChange w:id="29778" w:author="Hardik Malhotra" w:date="2021-09-30T23:57:00Z">
                    <w:rPr>
                      <w:rFonts w:ascii="Arial" w:hAnsi="Arial" w:cs="Arial"/>
                      <w:b/>
                      <w:bCs/>
                      <w:color w:val="000000"/>
                      <w:sz w:val="20"/>
                      <w:szCs w:val="20"/>
                    </w:rPr>
                  </w:rPrChange>
                </w:rPr>
                <w:t>396</w:t>
              </w:r>
            </w:ins>
          </w:p>
        </w:tc>
        <w:tc>
          <w:tcPr>
            <w:tcW w:w="586" w:type="dxa"/>
            <w:tcBorders>
              <w:top w:val="nil"/>
              <w:left w:val="nil"/>
              <w:bottom w:val="single" w:sz="4" w:space="0" w:color="auto"/>
              <w:right w:val="single" w:sz="4" w:space="0" w:color="auto"/>
            </w:tcBorders>
            <w:shd w:val="clear" w:color="000000" w:fill="FFFFFF"/>
            <w:noWrap/>
            <w:vAlign w:val="bottom"/>
            <w:hideMark/>
          </w:tcPr>
          <w:p w14:paraId="7A3E15C7" w14:textId="6E51A479" w:rsidR="0069225A" w:rsidRPr="0069225A" w:rsidRDefault="0069225A" w:rsidP="0069225A">
            <w:pPr>
              <w:spacing w:after="0" w:line="240" w:lineRule="auto"/>
              <w:jc w:val="center"/>
              <w:rPr>
                <w:ins w:id="29779" w:author="Hardik Malhotra" w:date="2021-09-30T23:56:00Z"/>
                <w:rFonts w:ascii="Verdana" w:eastAsia="Times New Roman" w:hAnsi="Verdana" w:cs="Times New Roman"/>
                <w:color w:val="000000"/>
                <w:sz w:val="10"/>
                <w:szCs w:val="10"/>
                <w:lang w:val="en-US"/>
                <w:rPrChange w:id="29780" w:author="Hardik Malhotra" w:date="2021-09-30T23:57:00Z">
                  <w:rPr>
                    <w:ins w:id="29781" w:author="Hardik Malhotra" w:date="2021-09-30T23:56:00Z"/>
                    <w:rFonts w:ascii="Verdana" w:eastAsia="Times New Roman" w:hAnsi="Verdana" w:cs="Times New Roman"/>
                    <w:color w:val="000000"/>
                    <w:sz w:val="10"/>
                    <w:szCs w:val="10"/>
                    <w:lang w:val="en-US"/>
                  </w:rPr>
                </w:rPrChange>
              </w:rPr>
            </w:pPr>
            <w:ins w:id="29782" w:author="Hardik Malhotra" w:date="2021-09-30T23:57:00Z">
              <w:r w:rsidRPr="0069225A">
                <w:rPr>
                  <w:rFonts w:ascii="Verdana" w:hAnsi="Verdana" w:cs="Arial"/>
                  <w:b/>
                  <w:bCs/>
                  <w:color w:val="000000"/>
                  <w:sz w:val="10"/>
                  <w:szCs w:val="10"/>
                  <w:rPrChange w:id="29783" w:author="Hardik Malhotra" w:date="2021-09-30T23:57:00Z">
                    <w:rPr>
                      <w:rFonts w:ascii="Arial" w:hAnsi="Arial" w:cs="Arial"/>
                      <w:b/>
                      <w:bCs/>
                      <w:color w:val="000000"/>
                      <w:sz w:val="20"/>
                      <w:szCs w:val="20"/>
                    </w:rPr>
                  </w:rPrChange>
                </w:rPr>
                <w:t>410</w:t>
              </w:r>
            </w:ins>
          </w:p>
        </w:tc>
        <w:tc>
          <w:tcPr>
            <w:tcW w:w="586" w:type="dxa"/>
            <w:tcBorders>
              <w:top w:val="nil"/>
              <w:left w:val="nil"/>
              <w:bottom w:val="single" w:sz="4" w:space="0" w:color="auto"/>
              <w:right w:val="single" w:sz="4" w:space="0" w:color="auto"/>
            </w:tcBorders>
            <w:shd w:val="clear" w:color="000000" w:fill="FFFFFF"/>
            <w:noWrap/>
            <w:vAlign w:val="bottom"/>
            <w:hideMark/>
          </w:tcPr>
          <w:p w14:paraId="3AD66A6E" w14:textId="53F83C16" w:rsidR="0069225A" w:rsidRPr="0069225A" w:rsidRDefault="0069225A" w:rsidP="0069225A">
            <w:pPr>
              <w:spacing w:after="0" w:line="240" w:lineRule="auto"/>
              <w:jc w:val="center"/>
              <w:rPr>
                <w:ins w:id="29784" w:author="Hardik Malhotra" w:date="2021-09-30T23:56:00Z"/>
                <w:rFonts w:ascii="Verdana" w:eastAsia="Times New Roman" w:hAnsi="Verdana" w:cs="Times New Roman"/>
                <w:color w:val="000000"/>
                <w:sz w:val="10"/>
                <w:szCs w:val="10"/>
                <w:lang w:val="en-US"/>
                <w:rPrChange w:id="29785" w:author="Hardik Malhotra" w:date="2021-09-30T23:57:00Z">
                  <w:rPr>
                    <w:ins w:id="29786" w:author="Hardik Malhotra" w:date="2021-09-30T23:56:00Z"/>
                    <w:rFonts w:ascii="Verdana" w:eastAsia="Times New Roman" w:hAnsi="Verdana" w:cs="Times New Roman"/>
                    <w:color w:val="000000"/>
                    <w:sz w:val="10"/>
                    <w:szCs w:val="10"/>
                    <w:lang w:val="en-US"/>
                  </w:rPr>
                </w:rPrChange>
              </w:rPr>
            </w:pPr>
            <w:ins w:id="29787" w:author="Hardik Malhotra" w:date="2021-09-30T23:57:00Z">
              <w:r w:rsidRPr="0069225A">
                <w:rPr>
                  <w:rFonts w:ascii="Verdana" w:hAnsi="Verdana" w:cs="Arial"/>
                  <w:b/>
                  <w:bCs/>
                  <w:color w:val="000000"/>
                  <w:sz w:val="10"/>
                  <w:szCs w:val="10"/>
                  <w:rPrChange w:id="29788" w:author="Hardik Malhotra" w:date="2021-09-30T23:57:00Z">
                    <w:rPr>
                      <w:rFonts w:ascii="Arial" w:hAnsi="Arial" w:cs="Arial"/>
                      <w:b/>
                      <w:bCs/>
                      <w:color w:val="000000"/>
                      <w:sz w:val="20"/>
                      <w:szCs w:val="20"/>
                    </w:rPr>
                  </w:rPrChange>
                </w:rPr>
                <w:t>425</w:t>
              </w:r>
            </w:ins>
          </w:p>
        </w:tc>
      </w:tr>
    </w:tbl>
    <w:p w14:paraId="0F877589" w14:textId="77777777" w:rsidR="0069225A" w:rsidRDefault="0069225A" w:rsidP="00F02D74">
      <w:pPr>
        <w:rPr>
          <w:ins w:id="29789" w:author="Hardik Malhotra" w:date="2021-09-30T23:55:00Z"/>
        </w:rPr>
      </w:pPr>
    </w:p>
    <w:p w14:paraId="67FFFD9F" w14:textId="2E75DF7C" w:rsidR="003D0FB6" w:rsidDel="000E6386" w:rsidRDefault="003D0FB6" w:rsidP="00F02D74">
      <w:pPr>
        <w:rPr>
          <w:ins w:id="29790" w:author="Ritu Kamra" w:date="2021-09-24T18:36:00Z"/>
          <w:del w:id="29791" w:author="Dilip Kumar" w:date="2021-09-25T12:42:00Z"/>
        </w:rPr>
      </w:pPr>
    </w:p>
    <w:p w14:paraId="64261C94" w14:textId="77777777" w:rsidR="000E6386" w:rsidRDefault="000E6386">
      <w:pPr>
        <w:rPr>
          <w:ins w:id="29792" w:author="Dilip Kumar" w:date="2021-09-25T12:41:00Z"/>
          <w:rFonts w:ascii="Arial" w:hAnsi="Arial" w:cs="Arial"/>
          <w:sz w:val="24"/>
          <w:szCs w:val="24"/>
        </w:rPr>
        <w:sectPr w:rsidR="000E6386"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29793" w:author="Hardik Malhotra" w:date="2021-09-30T12:48:00Z">
            <w:sectPr w:rsidR="000E6386" w:rsidSect="00AF4AFC">
              <w:pgMar w:top="1134" w:right="836" w:bottom="630" w:left="900" w:header="708" w:footer="708" w:gutter="0"/>
            </w:sectPr>
          </w:sectPrChange>
        </w:sectPr>
        <w:pPrChange w:id="29794" w:author="Dilip Kumar" w:date="2021-09-25T12:42:00Z">
          <w:pPr>
            <w:spacing w:line="360" w:lineRule="auto"/>
            <w:jc w:val="both"/>
          </w:pPr>
        </w:pPrChange>
      </w:pPr>
    </w:p>
    <w:p w14:paraId="2B1320AB" w14:textId="15530C7E" w:rsidR="000E6386" w:rsidDel="0069225A" w:rsidRDefault="003D0FB6">
      <w:pPr>
        <w:spacing w:line="360" w:lineRule="auto"/>
        <w:jc w:val="both"/>
        <w:rPr>
          <w:ins w:id="29795" w:author="Ritu Kamra" w:date="2021-09-27T19:35:00Z"/>
          <w:del w:id="29796" w:author="Hardik Malhotra" w:date="2021-09-30T23:58:00Z"/>
          <w:rFonts w:ascii="Arial" w:hAnsi="Arial" w:cs="Arial"/>
          <w:sz w:val="24"/>
          <w:szCs w:val="24"/>
        </w:rPr>
      </w:pPr>
      <w:ins w:id="29797" w:author="Ritu Kamra" w:date="2021-09-24T18:36:00Z">
        <w:r w:rsidRPr="003D0FB6">
          <w:rPr>
            <w:rFonts w:ascii="Arial" w:hAnsi="Arial" w:cs="Arial"/>
            <w:sz w:val="24"/>
            <w:szCs w:val="24"/>
            <w:rPrChange w:id="29798" w:author="Ritu Kamra" w:date="2021-09-24T18:37:00Z">
              <w:rPr>
                <w:rFonts w:ascii="Lato" w:hAnsi="Lato"/>
                <w:color w:val="2E2E2E"/>
                <w:sz w:val="27"/>
                <w:szCs w:val="27"/>
              </w:rPr>
            </w:rPrChange>
          </w:rPr>
          <w:t xml:space="preserve">In South America, rising consumption of BPA-based products, increasing demand in the automotive sector, and growing demand in the construction industry tend to </w:t>
        </w:r>
      </w:ins>
      <w:ins w:id="29799" w:author="Ritu Kamra" w:date="2021-09-27T20:41:00Z">
        <w:r w:rsidR="00D02970" w:rsidRPr="003D0FB6">
          <w:rPr>
            <w:rFonts w:ascii="Arial" w:hAnsi="Arial" w:cs="Arial"/>
            <w:sz w:val="24"/>
            <w:szCs w:val="24"/>
          </w:rPr>
          <w:t>catalyse</w:t>
        </w:r>
      </w:ins>
      <w:ins w:id="29800" w:author="Ritu Kamra" w:date="2021-09-24T18:36:00Z">
        <w:r w:rsidRPr="003D0FB6">
          <w:rPr>
            <w:rFonts w:ascii="Arial" w:hAnsi="Arial" w:cs="Arial"/>
            <w:sz w:val="24"/>
            <w:szCs w:val="24"/>
            <w:rPrChange w:id="29801" w:author="Ritu Kamra" w:date="2021-09-24T18:37:00Z">
              <w:rPr>
                <w:rFonts w:ascii="Lato" w:hAnsi="Lato"/>
                <w:color w:val="2E2E2E"/>
                <w:sz w:val="27"/>
                <w:szCs w:val="27"/>
              </w:rPr>
            </w:rPrChange>
          </w:rPr>
          <w:t xml:space="preserve"> BPA production. South America market for Epoxy resins dominated by liquid &amp; solid, these are widely used as insulation material for electrical and electronics applications, where there is requirement of protection in extreme and dangerous environments (such as chemical plant equipment, deep sea, and engine management). They are used as sealants, coatings, potting compounds, adhesives, </w:t>
        </w:r>
      </w:ins>
      <w:ins w:id="29802" w:author="Ritu Kamra" w:date="2021-09-27T20:41:00Z">
        <w:r w:rsidR="00D02970" w:rsidRPr="003D0FB6">
          <w:rPr>
            <w:rFonts w:ascii="Arial" w:hAnsi="Arial" w:cs="Arial"/>
            <w:sz w:val="24"/>
            <w:szCs w:val="24"/>
          </w:rPr>
          <w:t>mouldings</w:t>
        </w:r>
      </w:ins>
      <w:ins w:id="29803" w:author="Ritu Kamra" w:date="2021-09-24T18:36:00Z">
        <w:r w:rsidRPr="003D0FB6">
          <w:rPr>
            <w:rFonts w:ascii="Arial" w:hAnsi="Arial" w:cs="Arial"/>
            <w:sz w:val="24"/>
            <w:szCs w:val="24"/>
            <w:rPrChange w:id="29804" w:author="Ritu Kamra" w:date="2021-09-24T18:37:00Z">
              <w:rPr>
                <w:rFonts w:ascii="Lato" w:hAnsi="Lato"/>
                <w:color w:val="2E2E2E"/>
                <w:sz w:val="27"/>
                <w:szCs w:val="27"/>
              </w:rPr>
            </w:rPrChange>
          </w:rPr>
          <w:t xml:space="preserve">, and </w:t>
        </w:r>
      </w:ins>
      <w:ins w:id="29805" w:author="Ritu Kamra" w:date="2021-09-27T20:41:00Z">
        <w:r w:rsidR="00D02970" w:rsidRPr="003D0FB6">
          <w:rPr>
            <w:rFonts w:ascii="Arial" w:hAnsi="Arial" w:cs="Arial"/>
            <w:sz w:val="24"/>
            <w:szCs w:val="24"/>
          </w:rPr>
          <w:t>impregnates</w:t>
        </w:r>
      </w:ins>
      <w:ins w:id="29806" w:author="Ritu Kamra" w:date="2021-09-24T18:36:00Z">
        <w:r w:rsidRPr="003D0FB6">
          <w:rPr>
            <w:rFonts w:ascii="Arial" w:hAnsi="Arial" w:cs="Arial"/>
            <w:sz w:val="24"/>
            <w:szCs w:val="24"/>
            <w:rPrChange w:id="29807" w:author="Ritu Kamra" w:date="2021-09-24T18:37:00Z">
              <w:rPr>
                <w:rFonts w:ascii="Lato" w:hAnsi="Lato"/>
                <w:color w:val="2E2E2E"/>
                <w:sz w:val="27"/>
                <w:szCs w:val="27"/>
              </w:rPr>
            </w:rPrChange>
          </w:rPr>
          <w:t xml:space="preserve"> to produce void-free insulation around components</w:t>
        </w:r>
      </w:ins>
      <w:ins w:id="29808" w:author="Hardik Malhotra" w:date="2021-09-30T23:58:00Z">
        <w:r w:rsidR="0069225A">
          <w:rPr>
            <w:rFonts w:ascii="Arial" w:hAnsi="Arial" w:cs="Arial"/>
            <w:sz w:val="24"/>
            <w:szCs w:val="24"/>
          </w:rPr>
          <w:t>.</w:t>
        </w:r>
      </w:ins>
      <w:ins w:id="29809" w:author="Ritu Kamra" w:date="2021-09-24T18:36:00Z">
        <w:del w:id="29810" w:author="Hardik Malhotra" w:date="2021-09-30T23:58:00Z">
          <w:r w:rsidRPr="003D0FB6" w:rsidDel="0069225A">
            <w:rPr>
              <w:rFonts w:ascii="Arial" w:hAnsi="Arial" w:cs="Arial"/>
              <w:sz w:val="24"/>
              <w:szCs w:val="24"/>
              <w:rPrChange w:id="29811" w:author="Ritu Kamra" w:date="2021-09-24T18:37:00Z">
                <w:rPr>
                  <w:rFonts w:ascii="Lato" w:hAnsi="Lato"/>
                  <w:color w:val="2E2E2E"/>
                  <w:sz w:val="27"/>
                  <w:szCs w:val="27"/>
                </w:rPr>
              </w:rPrChange>
            </w:rPr>
            <w:delText>.</w:delText>
          </w:r>
        </w:del>
      </w:ins>
    </w:p>
    <w:p w14:paraId="577BD98F" w14:textId="170C246E" w:rsidR="004A4794" w:rsidRDefault="004A4794">
      <w:pPr>
        <w:spacing w:line="360" w:lineRule="auto"/>
        <w:jc w:val="both"/>
        <w:rPr>
          <w:ins w:id="29812" w:author="Dilip Kumar" w:date="2021-09-25T12:41:00Z"/>
          <w:rFonts w:ascii="Arial" w:hAnsi="Arial" w:cs="Arial"/>
          <w:sz w:val="24"/>
          <w:szCs w:val="24"/>
        </w:rPr>
        <w:sectPr w:rsidR="004A4794"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29813" w:author="Hardik Malhotra" w:date="2021-09-30T12:48:00Z">
            <w:sectPr w:rsidR="004A4794" w:rsidSect="00AF4AFC">
              <w:pgMar w:top="1134" w:right="836" w:bottom="630" w:left="900" w:header="708" w:footer="708" w:gutter="0"/>
            </w:sectPr>
          </w:sectPrChange>
        </w:sectPr>
      </w:pPr>
    </w:p>
    <w:p w14:paraId="3D763B5B" w14:textId="77777777" w:rsidR="004A4794" w:rsidDel="0069225A" w:rsidRDefault="004A4794">
      <w:pPr>
        <w:spacing w:line="360" w:lineRule="auto"/>
        <w:jc w:val="both"/>
        <w:rPr>
          <w:ins w:id="29814" w:author="Ritu Kamra" w:date="2021-09-27T19:35:00Z"/>
          <w:del w:id="29815" w:author="Hardik Malhotra" w:date="2021-09-30T23:58:00Z"/>
          <w:rFonts w:ascii="Arial" w:hAnsi="Arial" w:cs="Arial"/>
          <w:sz w:val="24"/>
          <w:szCs w:val="24"/>
        </w:rPr>
      </w:pPr>
    </w:p>
    <w:p w14:paraId="7462B3A9" w14:textId="77777777" w:rsidR="004A4794" w:rsidDel="0069225A" w:rsidRDefault="004A4794">
      <w:pPr>
        <w:spacing w:line="360" w:lineRule="auto"/>
        <w:jc w:val="both"/>
        <w:rPr>
          <w:ins w:id="29816" w:author="Ritu Kamra" w:date="2021-09-27T19:35:00Z"/>
          <w:del w:id="29817" w:author="Hardik Malhotra" w:date="2021-09-30T23:58:00Z"/>
          <w:rFonts w:ascii="Arial" w:hAnsi="Arial" w:cs="Arial"/>
          <w:sz w:val="24"/>
          <w:szCs w:val="24"/>
        </w:rPr>
      </w:pPr>
    </w:p>
    <w:p w14:paraId="74833746" w14:textId="77777777" w:rsidR="004A4794" w:rsidDel="0069225A" w:rsidRDefault="004A4794">
      <w:pPr>
        <w:spacing w:line="360" w:lineRule="auto"/>
        <w:jc w:val="both"/>
        <w:rPr>
          <w:ins w:id="29818" w:author="Ritu Kamra" w:date="2021-09-27T19:35:00Z"/>
          <w:del w:id="29819" w:author="Hardik Malhotra" w:date="2021-09-30T23:58:00Z"/>
          <w:rFonts w:ascii="Arial" w:hAnsi="Arial" w:cs="Arial"/>
          <w:sz w:val="24"/>
          <w:szCs w:val="24"/>
        </w:rPr>
      </w:pPr>
    </w:p>
    <w:p w14:paraId="53808927" w14:textId="77777777" w:rsidR="004A4794" w:rsidDel="0069225A" w:rsidRDefault="004A4794">
      <w:pPr>
        <w:spacing w:line="360" w:lineRule="auto"/>
        <w:jc w:val="both"/>
        <w:rPr>
          <w:ins w:id="29820" w:author="Ritu Kamra" w:date="2021-09-27T19:35:00Z"/>
          <w:del w:id="29821" w:author="Hardik Malhotra" w:date="2021-09-30T23:58:00Z"/>
          <w:rFonts w:ascii="Arial" w:hAnsi="Arial" w:cs="Arial"/>
          <w:sz w:val="24"/>
          <w:szCs w:val="24"/>
        </w:rPr>
      </w:pPr>
    </w:p>
    <w:p w14:paraId="628E0252" w14:textId="77777777" w:rsidR="004A4794" w:rsidDel="0069225A" w:rsidRDefault="004A4794">
      <w:pPr>
        <w:spacing w:line="360" w:lineRule="auto"/>
        <w:jc w:val="both"/>
        <w:rPr>
          <w:ins w:id="29822" w:author="Ritu Kamra" w:date="2021-09-27T19:35:00Z"/>
          <w:del w:id="29823" w:author="Hardik Malhotra" w:date="2021-09-30T23:58:00Z"/>
          <w:rFonts w:ascii="Arial" w:hAnsi="Arial" w:cs="Arial"/>
          <w:sz w:val="24"/>
          <w:szCs w:val="24"/>
        </w:rPr>
      </w:pPr>
    </w:p>
    <w:p w14:paraId="67BF80A5" w14:textId="77777777" w:rsidR="004A4794" w:rsidDel="0069225A" w:rsidRDefault="004A4794">
      <w:pPr>
        <w:spacing w:line="360" w:lineRule="auto"/>
        <w:jc w:val="both"/>
        <w:rPr>
          <w:ins w:id="29824" w:author="Ritu Kamra" w:date="2021-09-27T19:35:00Z"/>
          <w:del w:id="29825" w:author="Hardik Malhotra" w:date="2021-09-30T23:58:00Z"/>
          <w:rFonts w:ascii="Arial" w:hAnsi="Arial" w:cs="Arial"/>
          <w:sz w:val="24"/>
          <w:szCs w:val="24"/>
        </w:rPr>
      </w:pPr>
    </w:p>
    <w:p w14:paraId="6810712E" w14:textId="77777777" w:rsidR="004A4794" w:rsidDel="0069225A" w:rsidRDefault="004A4794">
      <w:pPr>
        <w:spacing w:line="360" w:lineRule="auto"/>
        <w:jc w:val="both"/>
        <w:rPr>
          <w:ins w:id="29826" w:author="Ritu Kamra" w:date="2021-09-27T19:35:00Z"/>
          <w:del w:id="29827" w:author="Hardik Malhotra" w:date="2021-09-30T23:58:00Z"/>
          <w:rFonts w:ascii="Arial" w:hAnsi="Arial" w:cs="Arial"/>
          <w:sz w:val="24"/>
          <w:szCs w:val="24"/>
        </w:rPr>
      </w:pPr>
    </w:p>
    <w:p w14:paraId="0AE84315" w14:textId="77777777" w:rsidR="004A4794" w:rsidDel="0069225A" w:rsidRDefault="004A4794">
      <w:pPr>
        <w:spacing w:line="360" w:lineRule="auto"/>
        <w:jc w:val="both"/>
        <w:rPr>
          <w:ins w:id="29828" w:author="Ritu Kamra" w:date="2021-09-27T19:35:00Z"/>
          <w:del w:id="29829" w:author="Hardik Malhotra" w:date="2021-09-30T23:58:00Z"/>
          <w:rFonts w:ascii="Arial" w:hAnsi="Arial" w:cs="Arial"/>
          <w:sz w:val="24"/>
          <w:szCs w:val="24"/>
        </w:rPr>
      </w:pPr>
    </w:p>
    <w:p w14:paraId="5171C6C1" w14:textId="77777777" w:rsidR="004A4794" w:rsidRDefault="004A4794">
      <w:pPr>
        <w:spacing w:line="360" w:lineRule="auto"/>
        <w:jc w:val="both"/>
        <w:rPr>
          <w:ins w:id="29830" w:author="Ritu Kamra" w:date="2021-09-27T19:35:00Z"/>
          <w:rFonts w:ascii="Arial" w:hAnsi="Arial" w:cs="Arial"/>
          <w:sz w:val="24"/>
          <w:szCs w:val="24"/>
        </w:rPr>
      </w:pPr>
    </w:p>
    <w:p w14:paraId="7F53D7B2" w14:textId="1342D187" w:rsidR="003D0FB6" w:rsidDel="0042100A" w:rsidRDefault="005858C1">
      <w:pPr>
        <w:spacing w:line="360" w:lineRule="auto"/>
        <w:jc w:val="both"/>
        <w:rPr>
          <w:del w:id="29831" w:author="Dilip Kumar" w:date="2021-09-25T12:41:00Z"/>
          <w:rFonts w:ascii="Arial" w:hAnsi="Arial" w:cs="Arial"/>
          <w:sz w:val="24"/>
          <w:szCs w:val="24"/>
        </w:rPr>
      </w:pPr>
      <w:ins w:id="29832" w:author="Neeshu Bhadauriya" w:date="2021-09-27T10:40:00Z">
        <w:r>
          <w:rPr>
            <w:noProof/>
          </w:rPr>
          <w:pict w14:anchorId="7B374AF0">
            <v:shape id="_x0000_s1235" type="#_x0000_t202" style="position:absolute;left:0;text-align:left;margin-left:-5.25pt;margin-top:7.25pt;width:495pt;height:21pt;z-index:25253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" filled="f" stroked="f">
              <v:textbox>
                <w:txbxContent>
                  <w:p w14:paraId="1F1BA4E8" w14:textId="1453A3ED" w:rsidR="00376759" w:rsidRPr="00CE35EB" w:rsidRDefault="00984BAB" w:rsidP="00376759">
                    <w:pPr>
                      <w:spacing w:line="360" w:lineRule="auto"/>
                      <w:textAlignment w:val="baseline"/>
                      <w:rPr>
                        <w:rFonts w:ascii="Verdana" w:eastAsia="Verdana" w:hAnsi="Verdana" w:cs="Verdana"/>
                        <w:b/>
                        <w:bCs/>
                        <w:color w:val="000000" w:themeColor="text1"/>
                        <w:kern w:val="24"/>
                        <w:sz w:val="20"/>
                        <w:szCs w:val="20"/>
                      </w:rPr>
                    </w:pPr>
                    <w:ins w:id="29833" w:author="Neeshu Bhadauriya" w:date="2021-09-27T16:32:00Z">
                      <w:r w:rsidRPr="00984BAB">
                        <w:rPr>
                          <w:rFonts w:ascii="Verdana" w:eastAsia="Verdana" w:hAnsi="Verdana" w:cs="Verdana"/>
                          <w:b/>
                          <w:bCs/>
                          <w:color w:val="000000" w:themeColor="text1"/>
                          <w:kern w:val="24"/>
                          <w:sz w:val="20"/>
                          <w:szCs w:val="20"/>
                        </w:rPr>
                        <w:t>3.2.6.7.</w:t>
                      </w:r>
                      <w:r>
                        <w:rPr>
                          <w:rFonts w:ascii="Verdana" w:eastAsia="Verdana" w:hAnsi="Verdana" w:cs="Verdana"/>
                          <w:b/>
                          <w:bCs/>
                          <w:color w:val="000000" w:themeColor="text1"/>
                          <w:kern w:val="24"/>
                          <w:sz w:val="20"/>
                          <w:szCs w:val="20"/>
                        </w:rPr>
                        <w:t xml:space="preserve"> </w:t>
                      </w:r>
                    </w:ins>
                    <w:del w:id="29834" w:author="Neeshu Bhadauriya" w:date="2021-09-27T16:32:00Z">
                      <w:r w:rsidR="00376759" w:rsidRPr="00CE35EB" w:rsidDel="00984BAB">
                        <w:rPr>
                          <w:rFonts w:ascii="Verdana" w:eastAsia="Verdana" w:hAnsi="Verdana" w:cs="Verdana"/>
                          <w:b/>
                          <w:bCs/>
                          <w:color w:val="000000" w:themeColor="text1"/>
                          <w:kern w:val="24"/>
                          <w:sz w:val="20"/>
                          <w:szCs w:val="20"/>
                        </w:rPr>
                        <w:delText>3.1.</w:delText>
                      </w:r>
                      <w:r w:rsidR="00376759" w:rsidRPr="00B5218A" w:rsidDel="00984BAB">
                        <w:rPr>
                          <w:rFonts w:ascii="Verdana" w:eastAsia="Verdana" w:hAnsi="Verdana" w:cs="Verdana"/>
                          <w:b/>
                          <w:bCs/>
                          <w:color w:val="000000" w:themeColor="text1"/>
                          <w:kern w:val="24"/>
                          <w:sz w:val="20"/>
                          <w:szCs w:val="20"/>
                        </w:rPr>
                        <w:delText xml:space="preserve">9. </w:delText>
                      </w:r>
                    </w:del>
                    <w:r w:rsidR="00376759" w:rsidRPr="00B5218A">
                      <w:rPr>
                        <w:rFonts w:ascii="Verdana" w:eastAsia="Verdana" w:hAnsi="Verdana" w:cs="Verdana"/>
                        <w:b/>
                        <w:bCs/>
                        <w:color w:val="000000" w:themeColor="text1"/>
                        <w:kern w:val="24"/>
                        <w:sz w:val="20"/>
                        <w:szCs w:val="20"/>
                      </w:rPr>
                      <w:t xml:space="preserve">Sales </w:t>
                    </w:r>
                    <w:r w:rsidR="00376759" w:rsidRPr="002B5730">
                      <w:rPr>
                        <w:rFonts w:ascii="Verdana" w:eastAsia="Verdana" w:hAnsi="Verdana" w:cs="Verdana"/>
                        <w:b/>
                        <w:bCs/>
                        <w:color w:val="000000" w:themeColor="text1"/>
                        <w:kern w:val="24"/>
                        <w:sz w:val="20"/>
                        <w:szCs w:val="20"/>
                      </w:rPr>
                      <w:t>By Company</w:t>
                    </w:r>
                  </w:p>
                </w:txbxContent>
              </v:textbox>
              <w10:wrap anchorx="margin"/>
            </v:shape>
          </w:pict>
        </w:r>
      </w:ins>
      <w:ins w:id="29835" w:author="Ritu Kamra" w:date="2021-09-24T18:36:00Z">
        <w:del w:id="29836" w:author="Dilip Kumar" w:date="2021-09-25T12:41:00Z">
          <w:r w:rsidR="003D0FB6" w:rsidRPr="003D0FB6" w:rsidDel="000E6386">
            <w:rPr>
              <w:rFonts w:ascii="Arial" w:hAnsi="Arial" w:cs="Arial"/>
              <w:sz w:val="24"/>
              <w:szCs w:val="24"/>
              <w:rPrChange w:id="29837" w:author="Ritu Kamra" w:date="2021-09-24T18:37:00Z">
                <w:rPr>
                  <w:rFonts w:ascii="Lato" w:hAnsi="Lato"/>
                  <w:color w:val="2E2E2E"/>
                  <w:sz w:val="27"/>
                  <w:szCs w:val="27"/>
                </w:rPr>
              </w:rPrChange>
            </w:rPr>
            <w:delText xml:space="preserve"> </w:delText>
          </w:r>
        </w:del>
      </w:ins>
    </w:p>
    <w:p w14:paraId="5AB4D062" w14:textId="65AB2F05" w:rsidR="0042100A" w:rsidRDefault="0042100A">
      <w:pPr>
        <w:spacing w:line="360" w:lineRule="auto"/>
        <w:jc w:val="both"/>
        <w:rPr>
          <w:ins w:id="29838" w:author="Neeshu Bhadauriya" w:date="2021-09-27T10:43:00Z"/>
          <w:rFonts w:ascii="Arial" w:hAnsi="Arial" w:cs="Arial"/>
          <w:sz w:val="24"/>
          <w:szCs w:val="24"/>
        </w:rPr>
      </w:pPr>
    </w:p>
    <w:p w14:paraId="7B0B65F8" w14:textId="6BD3D66C" w:rsidR="003D0FB6" w:rsidDel="000E6386" w:rsidRDefault="005858C1" w:rsidP="00F02D74">
      <w:pPr>
        <w:rPr>
          <w:del w:id="29839" w:author="Dilip Kumar" w:date="2021-09-25T12:41:00Z"/>
        </w:rPr>
      </w:pPr>
      <w:ins w:id="29840" w:author="Neeshu Bhadauriya" w:date="2021-09-27T10:44:00Z">
        <w:r>
          <w:rPr>
            <w:noProof/>
          </w:rPr>
          <w:pict w14:anchorId="24CD1CBA">
            <v:shape id="_x0000_s1234" type="#_x0000_t202" style="position:absolute;margin-left:-6.75pt;margin-top:4.9pt;width:515.25pt;height:21.75pt;z-index:25253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" filled="f" stroked="f">
              <v:textbox>
                <w:txbxContent>
                  <w:p w14:paraId="2A4B14E6" w14:textId="0A25E9C7" w:rsidR="0042100A" w:rsidRPr="00CE35EB" w:rsidRDefault="0042100A" w:rsidP="0042100A">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w:t>
                    </w:r>
                    <w:ins w:id="29841" w:author="Ritu Kamra" w:date="2021-09-27T17:21:00Z">
                      <w:r w:rsidR="00C854D0">
                        <w:rPr>
                          <w:rFonts w:ascii="Verdana" w:eastAsia="Verdana" w:hAnsi="Verdana" w:cs="Verdana"/>
                          <w:b/>
                          <w:bCs/>
                          <w:color w:val="000000" w:themeColor="text1"/>
                          <w:kern w:val="24"/>
                          <w:sz w:val="20"/>
                          <w:szCs w:val="20"/>
                        </w:rPr>
                        <w:t>6</w:t>
                      </w:r>
                    </w:ins>
                    <w:ins w:id="29842" w:author="Ritu Kamra" w:date="2021-09-27T19:00:00Z">
                      <w:r w:rsidR="006E36F2">
                        <w:rPr>
                          <w:rFonts w:ascii="Verdana" w:eastAsia="Verdana" w:hAnsi="Verdana" w:cs="Verdana"/>
                          <w:b/>
                          <w:bCs/>
                          <w:color w:val="000000" w:themeColor="text1"/>
                          <w:kern w:val="24"/>
                          <w:sz w:val="20"/>
                          <w:szCs w:val="20"/>
                        </w:rPr>
                        <w:t>2</w:t>
                      </w:r>
                    </w:ins>
                    <w:del w:id="29843" w:author="Ritu Kamra" w:date="2021-09-27T17:21:00Z">
                      <w:r w:rsidRPr="00CE35EB" w:rsidDel="00C854D0">
                        <w:rPr>
                          <w:rFonts w:ascii="Verdana" w:eastAsia="Verdana" w:hAnsi="Verdana" w:cs="Verdana"/>
                          <w:b/>
                          <w:bCs/>
                          <w:color w:val="000000" w:themeColor="text1"/>
                          <w:kern w:val="24"/>
                          <w:sz w:val="20"/>
                          <w:szCs w:val="20"/>
                        </w:rPr>
                        <w:delText>6</w:delText>
                      </w:r>
                    </w:del>
                    <w:r w:rsidRPr="00CE35EB">
                      <w:rPr>
                        <w:rFonts w:ascii="Verdana" w:eastAsia="Verdana" w:hAnsi="Verdana" w:cs="Verdana"/>
                        <w:b/>
                        <w:bCs/>
                        <w:color w:val="000000" w:themeColor="text1"/>
                        <w:kern w:val="24"/>
                        <w:sz w:val="20"/>
                        <w:szCs w:val="20"/>
                      </w:rPr>
                      <w:t xml:space="preserve">: </w:t>
                    </w:r>
                    <w:r>
                      <w:rPr>
                        <w:rFonts w:ascii="Verdana" w:eastAsia="Verdana" w:hAnsi="Verdana" w:cs="Verdana"/>
                        <w:b/>
                        <w:bCs/>
                        <w:color w:val="000000" w:themeColor="text1"/>
                        <w:kern w:val="24"/>
                        <w:sz w:val="20"/>
                        <w:szCs w:val="20"/>
                      </w:rPr>
                      <w:t xml:space="preserve"> </w:t>
                    </w:r>
                    <w:del w:id="29844" w:author="Neeshu Bhadauriya" w:date="2021-09-27T10:44:00Z">
                      <w:r w:rsidDel="0042100A">
                        <w:rPr>
                          <w:rFonts w:ascii="Verdana" w:eastAsia="Verdana" w:hAnsi="Verdana" w:cs="Verdana"/>
                          <w:b/>
                          <w:bCs/>
                          <w:color w:val="000000" w:themeColor="text1"/>
                          <w:kern w:val="24"/>
                          <w:sz w:val="20"/>
                          <w:szCs w:val="20"/>
                        </w:rPr>
                        <w:delText>North America</w:delText>
                      </w:r>
                      <w:r w:rsidRPr="00CE35EB" w:rsidDel="0042100A">
                        <w:rPr>
                          <w:rFonts w:ascii="Verdana" w:eastAsia="Verdana" w:hAnsi="Verdana" w:cs="Verdana"/>
                          <w:b/>
                          <w:bCs/>
                          <w:color w:val="000000" w:themeColor="text1"/>
                          <w:kern w:val="24"/>
                          <w:sz w:val="20"/>
                          <w:szCs w:val="20"/>
                        </w:rPr>
                        <w:delText xml:space="preserve"> </w:delText>
                      </w:r>
                    </w:del>
                    <w:ins w:id="29845" w:author="Neeshu Bhadauriya" w:date="2021-09-27T10:44:00Z">
                      <w:r>
                        <w:rPr>
                          <w:rFonts w:ascii="Verdana" w:eastAsia="Verdana" w:hAnsi="Verdana" w:cs="Verdana"/>
                          <w:b/>
                          <w:bCs/>
                          <w:color w:val="000000" w:themeColor="text1"/>
                          <w:kern w:val="24"/>
                          <w:sz w:val="20"/>
                          <w:szCs w:val="20"/>
                        </w:rPr>
                        <w:t xml:space="preserve">Middle East &amp; Africa </w:t>
                      </w:r>
                    </w:ins>
                    <w:del w:id="29846" w:author="Neeshu Bhadauriya" w:date="2021-09-27T10:44:00Z">
                      <w:r w:rsidRPr="00CE35EB" w:rsidDel="0042100A">
                        <w:rPr>
                          <w:rFonts w:ascii="Verdana" w:eastAsia="Verdana" w:hAnsi="Verdana" w:cs="Verdana"/>
                          <w:b/>
                          <w:bCs/>
                          <w:color w:val="000000" w:themeColor="text1"/>
                          <w:kern w:val="24"/>
                          <w:sz w:val="20"/>
                          <w:szCs w:val="20"/>
                        </w:rPr>
                        <w:delText>Vinyl Ester</w:delText>
                      </w:r>
                    </w:del>
                    <w:ins w:id="29847" w:author="Neeshu Bhadauriya" w:date="2021-09-27T10:44:00Z">
                      <w:r>
                        <w:rPr>
                          <w:rFonts w:ascii="Verdana" w:eastAsia="Verdana" w:hAnsi="Verdana" w:cs="Verdana"/>
                          <w:b/>
                          <w:bCs/>
                          <w:color w:val="000000" w:themeColor="text1"/>
                          <w:kern w:val="24"/>
                          <w:sz w:val="20"/>
                          <w:szCs w:val="20"/>
                        </w:rPr>
                        <w:t>Epoxy</w:t>
                      </w:r>
                    </w:ins>
                    <w:r w:rsidRPr="00CE35EB">
                      <w:rPr>
                        <w:rFonts w:ascii="Verdana" w:eastAsia="Verdana" w:hAnsi="Verdana" w:cs="Verdana"/>
                        <w:b/>
                        <w:bCs/>
                        <w:color w:val="000000" w:themeColor="text1"/>
                        <w:kern w:val="24"/>
                        <w:sz w:val="20"/>
                        <w:szCs w:val="20"/>
                      </w:rPr>
                      <w:t xml:space="preserve"> Resin </w:t>
                    </w:r>
                    <w:r>
                      <w:rPr>
                        <w:rFonts w:ascii="Verdana" w:eastAsia="Verdana" w:hAnsi="Verdana" w:cs="Verdana"/>
                        <w:b/>
                        <w:bCs/>
                        <w:color w:val="000000" w:themeColor="text1"/>
                        <w:kern w:val="24"/>
                        <w:sz w:val="20"/>
                        <w:szCs w:val="20"/>
                      </w:rPr>
                      <w:t>Sale</w:t>
                    </w:r>
                    <w:ins w:id="29848" w:author="Hardik Malhotra" w:date="2021-10-01T10:41:00Z">
                      <w:r w:rsidR="008124E1">
                        <w:rPr>
                          <w:rFonts w:ascii="Verdana" w:eastAsia="Verdana" w:hAnsi="Verdana" w:cs="Verdana"/>
                          <w:b/>
                          <w:bCs/>
                          <w:color w:val="000000" w:themeColor="text1"/>
                          <w:kern w:val="24"/>
                          <w:sz w:val="20"/>
                          <w:szCs w:val="20"/>
                        </w:rPr>
                        <w:t xml:space="preserve"> </w:t>
                      </w:r>
                    </w:ins>
                    <w:r>
                      <w:rPr>
                        <w:rFonts w:ascii="Verdana" w:eastAsia="Verdana" w:hAnsi="Verdana" w:cs="Verdana"/>
                        <w:b/>
                        <w:bCs/>
                        <w:color w:val="000000" w:themeColor="text1"/>
                        <w:kern w:val="24"/>
                        <w:sz w:val="20"/>
                        <w:szCs w:val="20"/>
                      </w:rPr>
                      <w:t>s</w:t>
                    </w:r>
                    <w:r w:rsidRPr="00CE35EB">
                      <w:rPr>
                        <w:rFonts w:ascii="Verdana" w:eastAsia="Verdana" w:hAnsi="Verdana" w:cs="Verdana"/>
                        <w:b/>
                        <w:bCs/>
                        <w:color w:val="000000" w:themeColor="text1"/>
                        <w:kern w:val="24"/>
                        <w:sz w:val="20"/>
                        <w:szCs w:val="20"/>
                      </w:rPr>
                      <w:t>, By Company, By Volume, 2020</w:t>
                    </w:r>
                  </w:p>
                </w:txbxContent>
              </v:textbox>
              <w10:wrap anchorx="margin"/>
            </v:shape>
          </w:pict>
        </w:r>
      </w:ins>
    </w:p>
    <w:p w14:paraId="7A78E4C9" w14:textId="77777777" w:rsidR="00F02D74" w:rsidRPr="005858C1" w:rsidDel="000E6386" w:rsidRDefault="00F02D74" w:rsidP="00A14586">
      <w:pPr>
        <w:tabs>
          <w:tab w:val="left" w:pos="1095"/>
        </w:tabs>
        <w:rPr>
          <w:del w:id="29849" w:author="Dilip Kumar" w:date="2021-09-25T12:41:00Z"/>
          <w:rFonts w:ascii="Verdana" w:eastAsia="Verdana" w:hAnsi="Verdana" w:cs="Verdana"/>
          <w:b/>
          <w:bCs/>
          <w:color w:val="0F0E0E"/>
          <w:kern w:val="24"/>
          <w:sz w:val="20"/>
          <w:szCs w:val="20"/>
          <w:lang w:val="en-US"/>
        </w:rPr>
      </w:pPr>
    </w:p>
    <w:p w14:paraId="0FE67F91" w14:textId="0F1B1984" w:rsidR="00F02D74" w:rsidRPr="005858C1" w:rsidDel="00984BAB" w:rsidRDefault="00F02D74">
      <w:pPr>
        <w:spacing w:line="360" w:lineRule="auto"/>
        <w:jc w:val="both"/>
        <w:rPr>
          <w:del w:id="29850" w:author="Neeshu Bhadauriya" w:date="2021-09-27T16:31:00Z"/>
          <w:rFonts w:ascii="Verdana" w:eastAsia="Verdana" w:hAnsi="Verdana" w:cs="Verdana"/>
          <w:b/>
          <w:bCs/>
          <w:color w:val="0F0E0E"/>
          <w:kern w:val="24"/>
          <w:sz w:val="20"/>
          <w:szCs w:val="20"/>
          <w:lang w:val="en-US"/>
        </w:rPr>
        <w:pPrChange w:id="29851" w:author="Dilip Kumar" w:date="2021-09-25T12:41:00Z">
          <w:pPr>
            <w:tabs>
              <w:tab w:val="left" w:pos="1095"/>
            </w:tabs>
          </w:pPr>
        </w:pPrChange>
      </w:pPr>
    </w:p>
    <w:p w14:paraId="581A40E5" w14:textId="38CF3851" w:rsidR="0042100A" w:rsidRDefault="0042100A" w:rsidP="00376759">
      <w:pPr>
        <w:spacing w:line="360" w:lineRule="auto"/>
        <w:jc w:val="both"/>
        <w:rPr>
          <w:ins w:id="29852" w:author="Neeshu Bhadauriya" w:date="2021-09-27T10:43:00Z"/>
        </w:rPr>
      </w:pPr>
    </w:p>
    <w:p w14:paraId="3ADDB970" w14:textId="491327DF" w:rsidR="00376759" w:rsidRDefault="005858C1" w:rsidP="00376759">
      <w:pPr>
        <w:rPr>
          <w:ins w:id="29853" w:author="Neeshu Bhadauriya" w:date="2021-09-27T10:40:00Z"/>
        </w:rPr>
      </w:pPr>
      <w:ins w:id="29854" w:author="Neeshu Bhadauriya" w:date="2021-09-27T10:40:00Z">
        <w:r>
          <w:rPr>
            <w:noProof/>
          </w:rPr>
          <w:pict w14:anchorId="72051C14">
            <v:shape id="_x0000_s1233" type="#_x0000_t202" style="position:absolute;margin-left:202.4pt;margin-top:250.8pt;width:320.9pt;height:32.7pt;z-index:2525368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" filled="f" stroked="f">
              <v:textbox style="mso-fit-shape-to-text:t">
                <w:txbxContent>
                  <w:p w14:paraId="3CB96B06" w14:textId="5AE6F68C" w:rsidR="00376759" w:rsidRPr="005858C1" w:rsidDel="004A4794" w:rsidRDefault="00376759" w:rsidP="00376759">
                    <w:pPr>
                      <w:jc w:val="right"/>
                      <w:textAlignment w:val="baseline"/>
                      <w:rPr>
                        <w:del w:id="29855" w:author="Ritu Kamra" w:date="2021-09-27T19:34:00Z"/>
                        <w:rFonts w:ascii="Verdana" w:eastAsia="Verdana" w:hAnsi="Verdana" w:cs="Verdana"/>
                        <w:i/>
                        <w:iCs/>
                        <w:color w:val="3F3F3F"/>
                        <w:kern w:val="24"/>
                        <w:sz w:val="12"/>
                        <w:szCs w:val="12"/>
                      </w:rPr>
                    </w:pPr>
                    <w:del w:id="29856" w:author="Ritu Kamra" w:date="2021-09-27T19:34:00Z">
                      <w:r w:rsidRPr="005858C1" w:rsidDel="004A4794">
                        <w:rPr>
                          <w:rFonts w:ascii="Verdana" w:eastAsia="Verdana" w:hAnsi="Verdana" w:cs="Verdana"/>
                          <w:i/>
                          <w:iCs/>
                          <w:color w:val="3F3F3F"/>
                          <w:kern w:val="24"/>
                          <w:sz w:val="12"/>
                          <w:szCs w:val="12"/>
                        </w:rPr>
                        <w:delText>Others include Polynt S.p.A., Reinhold GmbH,  Ashland Global Holdings Inc., Allnex group, etc.</w:delText>
                      </w:r>
                      <w:r w:rsidRPr="005858C1" w:rsidDel="004A4794">
                        <w:rPr>
                          <w:rFonts w:ascii="Verdana" w:eastAsia="Verdana" w:hAnsi="Verdana" w:cs="Verdana"/>
                          <w:i/>
                          <w:iCs/>
                          <w:color w:val="3F3F3F"/>
                          <w:kern w:val="24"/>
                          <w:sz w:val="12"/>
                          <w:szCs w:val="12"/>
                        </w:rPr>
                        <w:tab/>
                        <w:delText xml:space="preserve">  </w:delText>
                      </w:r>
                    </w:del>
                  </w:p>
                  <w:p w14:paraId="304B86BF" w14:textId="698D33E5" w:rsidR="00376759" w:rsidRPr="005858C1" w:rsidRDefault="00376759" w:rsidP="00376759">
                    <w:pPr>
                      <w:jc w:val="right"/>
                      <w:textAlignment w:val="baseline"/>
                      <w:rPr>
                        <w:rFonts w:ascii="Verdana" w:eastAsia="Verdana" w:hAnsi="Verdana" w:cs="Verdana"/>
                        <w:i/>
                        <w:iCs/>
                        <w:color w:val="3F3F3F"/>
                        <w:kern w:val="24"/>
                        <w:sz w:val="12"/>
                        <w:szCs w:val="12"/>
                      </w:rPr>
                    </w:pPr>
                    <w:del w:id="29857" w:author="Ritu Kamra" w:date="2021-09-27T19:34:00Z">
                      <w:r w:rsidRPr="005858C1" w:rsidDel="004A4794">
                        <w:rPr>
                          <w:rFonts w:ascii="Verdana" w:eastAsia="Verdana" w:hAnsi="Verdana" w:cs="Verdana"/>
                          <w:i/>
                          <w:iCs/>
                          <w:color w:val="3F3F3F"/>
                          <w:kern w:val="24"/>
                          <w:sz w:val="12"/>
                          <w:szCs w:val="12"/>
                        </w:rPr>
                        <w:delText xml:space="preserve"> </w:delText>
                      </w:r>
                    </w:del>
                    <w:r w:rsidRPr="005858C1">
                      <w:rPr>
                        <w:rFonts w:ascii="Verdana" w:eastAsia="Verdana" w:hAnsi="Verdana" w:cs="Verdana"/>
                        <w:i/>
                        <w:iCs/>
                        <w:color w:val="3F3F3F"/>
                        <w:kern w:val="24"/>
                        <w:sz w:val="12"/>
                        <w:szCs w:val="12"/>
                      </w:rPr>
                      <w:t>Source: TechSci Research</w:t>
                    </w:r>
                  </w:p>
                </w:txbxContent>
              </v:textbox>
              <w10:wrap anchorx="margin"/>
            </v:shape>
          </w:pict>
        </w:r>
        <w:r w:rsidR="00376759" w:rsidRPr="002B5730">
          <w:rPr>
            <w:noProof/>
            <w:color w:val="000000" w:themeColor="text1"/>
          </w:rPr>
          <w:drawing>
            <wp:inline distT="0" distB="0" distL="0" distR="0" wp14:anchorId="2F21FB64" wp14:editId="1BAA6526">
              <wp:extent cx="6457950" cy="3079630"/>
              <wp:effectExtent l="0" t="0" r="0" b="6985"/>
              <wp:docPr id="629" name="Chart 629">
                <a:extLst xmlns:a="http://schemas.openxmlformats.org/drawingml/2006/main">
                  <a:ext uri="{FF2B5EF4-FFF2-40B4-BE49-F238E27FC236}">
                    <a16:creationId xmlns:a16="http://schemas.microsoft.com/office/drawing/2014/main" id="{216E1D67-D8C4-4C9D-B19D-4637D83171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ins>
    </w:p>
    <w:p w14:paraId="671FBF79" w14:textId="77777777" w:rsidR="00376759" w:rsidRDefault="00376759" w:rsidP="00376759">
      <w:pPr>
        <w:rPr>
          <w:ins w:id="29858" w:author="Neeshu Bhadauriya" w:date="2021-09-27T10:40:00Z"/>
        </w:rPr>
      </w:pPr>
    </w:p>
    <w:p w14:paraId="4801713A" w14:textId="77777777" w:rsidR="00376759" w:rsidRDefault="00376759" w:rsidP="00376759">
      <w:pPr>
        <w:rPr>
          <w:ins w:id="29859" w:author="Neeshu Bhadauriya" w:date="2021-09-27T10:40:00Z"/>
        </w:rPr>
      </w:pPr>
    </w:p>
    <w:p w14:paraId="7A61A9F7" w14:textId="77777777" w:rsidR="00376759" w:rsidRDefault="00376759" w:rsidP="00376759">
      <w:pPr>
        <w:rPr>
          <w:ins w:id="29860" w:author="Neeshu Bhadauriya" w:date="2021-09-27T10:40:00Z"/>
        </w:rPr>
      </w:pPr>
    </w:p>
    <w:p w14:paraId="0FC25827" w14:textId="77777777" w:rsidR="00376759" w:rsidRDefault="00376759" w:rsidP="00376759">
      <w:pPr>
        <w:rPr>
          <w:ins w:id="29861" w:author="Neeshu Bhadauriya" w:date="2021-09-27T10:40:00Z"/>
        </w:rPr>
      </w:pPr>
    </w:p>
    <w:p w14:paraId="2DBC878B" w14:textId="06CEDD98" w:rsidR="00376759" w:rsidRDefault="00376759" w:rsidP="00376759">
      <w:pPr>
        <w:rPr>
          <w:ins w:id="29862" w:author="Hardik Malhotra" w:date="2021-10-01T00:40:00Z"/>
        </w:rPr>
      </w:pPr>
    </w:p>
    <w:p w14:paraId="4917C498" w14:textId="77777777" w:rsidR="00465A62" w:rsidRDefault="00465A62" w:rsidP="00376759">
      <w:pPr>
        <w:rPr>
          <w:ins w:id="29863" w:author="Neeshu Bhadauriya" w:date="2021-09-27T10:40:00Z"/>
        </w:rPr>
      </w:pPr>
    </w:p>
    <w:p w14:paraId="34A89BE4" w14:textId="77777777" w:rsidR="00376759" w:rsidDel="0069225A" w:rsidRDefault="00376759" w:rsidP="00376759">
      <w:pPr>
        <w:rPr>
          <w:ins w:id="29864" w:author="Neeshu Bhadauriya" w:date="2021-09-27T10:40:00Z"/>
          <w:del w:id="29865" w:author="Hardik Malhotra" w:date="2021-09-30T23:58:00Z"/>
        </w:rPr>
      </w:pPr>
    </w:p>
    <w:p w14:paraId="30E160AC" w14:textId="77777777" w:rsidR="000E6386" w:rsidRPr="005858C1" w:rsidDel="0069225A" w:rsidRDefault="000E6386" w:rsidP="008150A2">
      <w:pPr>
        <w:tabs>
          <w:tab w:val="left" w:pos="1095"/>
        </w:tabs>
        <w:rPr>
          <w:ins w:id="29866" w:author="Neeshu Bhadauriya" w:date="2021-09-27T10:40:00Z"/>
          <w:del w:id="29867" w:author="Hardik Malhotra" w:date="2021-09-30T23:58:00Z"/>
          <w:rFonts w:ascii="Verdana" w:eastAsia="Verdana" w:hAnsi="Verdana" w:cs="Verdana"/>
          <w:b/>
          <w:bCs/>
          <w:color w:val="0F0E0E"/>
          <w:kern w:val="24"/>
          <w:sz w:val="20"/>
          <w:szCs w:val="20"/>
          <w:lang w:val="en-US"/>
        </w:rPr>
      </w:pPr>
    </w:p>
    <w:p w14:paraId="15FB4141" w14:textId="77777777" w:rsidR="00376759" w:rsidRPr="005858C1" w:rsidDel="0069225A" w:rsidRDefault="00376759" w:rsidP="008150A2">
      <w:pPr>
        <w:tabs>
          <w:tab w:val="left" w:pos="1095"/>
        </w:tabs>
        <w:rPr>
          <w:ins w:id="29868" w:author="Neeshu Bhadauriya" w:date="2021-09-27T10:40:00Z"/>
          <w:del w:id="29869" w:author="Hardik Malhotra" w:date="2021-09-30T23:58:00Z"/>
          <w:rFonts w:ascii="Verdana" w:eastAsia="Verdana" w:hAnsi="Verdana" w:cs="Verdana"/>
          <w:b/>
          <w:bCs/>
          <w:color w:val="0F0E0E"/>
          <w:kern w:val="24"/>
          <w:sz w:val="20"/>
          <w:szCs w:val="20"/>
          <w:lang w:val="en-US"/>
        </w:rPr>
      </w:pPr>
    </w:p>
    <w:p w14:paraId="07C773F4" w14:textId="77777777" w:rsidR="00376759" w:rsidRPr="005858C1" w:rsidDel="0069225A" w:rsidRDefault="00376759" w:rsidP="008150A2">
      <w:pPr>
        <w:tabs>
          <w:tab w:val="left" w:pos="1095"/>
        </w:tabs>
        <w:rPr>
          <w:ins w:id="29870" w:author="Neeshu Bhadauriya" w:date="2021-09-27T10:40:00Z"/>
          <w:del w:id="29871" w:author="Hardik Malhotra" w:date="2021-09-30T23:58:00Z"/>
          <w:rFonts w:ascii="Verdana" w:eastAsia="Verdana" w:hAnsi="Verdana" w:cs="Verdana"/>
          <w:b/>
          <w:bCs/>
          <w:color w:val="0F0E0E"/>
          <w:kern w:val="24"/>
          <w:sz w:val="20"/>
          <w:szCs w:val="20"/>
          <w:lang w:val="en-US"/>
        </w:rPr>
      </w:pPr>
    </w:p>
    <w:p w14:paraId="74363394" w14:textId="77777777" w:rsidR="00376759" w:rsidRPr="005858C1" w:rsidDel="0069225A" w:rsidRDefault="00376759" w:rsidP="008150A2">
      <w:pPr>
        <w:tabs>
          <w:tab w:val="left" w:pos="1095"/>
        </w:tabs>
        <w:rPr>
          <w:ins w:id="29872" w:author="Neeshu Bhadauriya" w:date="2021-09-27T10:40:00Z"/>
          <w:del w:id="29873" w:author="Hardik Malhotra" w:date="2021-09-30T23:58:00Z"/>
          <w:rFonts w:ascii="Verdana" w:eastAsia="Verdana" w:hAnsi="Verdana" w:cs="Verdana"/>
          <w:b/>
          <w:bCs/>
          <w:color w:val="0F0E0E"/>
          <w:kern w:val="24"/>
          <w:sz w:val="20"/>
          <w:szCs w:val="20"/>
          <w:lang w:val="en-US"/>
        </w:rPr>
      </w:pPr>
    </w:p>
    <w:p w14:paraId="7AF12D0C" w14:textId="77777777" w:rsidR="00376759" w:rsidRPr="005858C1" w:rsidDel="0069225A" w:rsidRDefault="00376759" w:rsidP="008150A2">
      <w:pPr>
        <w:tabs>
          <w:tab w:val="left" w:pos="1095"/>
        </w:tabs>
        <w:rPr>
          <w:ins w:id="29874" w:author="Neeshu Bhadauriya" w:date="2021-09-27T10:40:00Z"/>
          <w:del w:id="29875" w:author="Hardik Malhotra" w:date="2021-09-30T23:58:00Z"/>
          <w:rFonts w:ascii="Verdana" w:eastAsia="Verdana" w:hAnsi="Verdana" w:cs="Verdana"/>
          <w:b/>
          <w:bCs/>
          <w:color w:val="0F0E0E"/>
          <w:kern w:val="24"/>
          <w:sz w:val="20"/>
          <w:szCs w:val="20"/>
          <w:lang w:val="en-US"/>
        </w:rPr>
      </w:pPr>
    </w:p>
    <w:p w14:paraId="4977019C" w14:textId="77777777" w:rsidR="00376759" w:rsidRPr="005858C1" w:rsidDel="0069225A" w:rsidRDefault="00376759" w:rsidP="008150A2">
      <w:pPr>
        <w:tabs>
          <w:tab w:val="left" w:pos="1095"/>
        </w:tabs>
        <w:rPr>
          <w:ins w:id="29876" w:author="Neeshu Bhadauriya" w:date="2021-09-27T10:40:00Z"/>
          <w:del w:id="29877" w:author="Hardik Malhotra" w:date="2021-09-30T23:58:00Z"/>
          <w:rFonts w:ascii="Verdana" w:eastAsia="Verdana" w:hAnsi="Verdana" w:cs="Verdana"/>
          <w:b/>
          <w:bCs/>
          <w:color w:val="0F0E0E"/>
          <w:kern w:val="24"/>
          <w:sz w:val="20"/>
          <w:szCs w:val="20"/>
          <w:lang w:val="en-US"/>
        </w:rPr>
      </w:pPr>
    </w:p>
    <w:p w14:paraId="215FEAC6" w14:textId="77777777" w:rsidR="00376759" w:rsidRPr="005858C1" w:rsidDel="0069225A" w:rsidRDefault="00376759" w:rsidP="008150A2">
      <w:pPr>
        <w:tabs>
          <w:tab w:val="left" w:pos="1095"/>
        </w:tabs>
        <w:rPr>
          <w:ins w:id="29878" w:author="Neeshu Bhadauriya" w:date="2021-09-27T10:40:00Z"/>
          <w:del w:id="29879" w:author="Hardik Malhotra" w:date="2021-09-30T23:58:00Z"/>
          <w:rFonts w:ascii="Verdana" w:eastAsia="Verdana" w:hAnsi="Verdana" w:cs="Verdana"/>
          <w:b/>
          <w:bCs/>
          <w:color w:val="0F0E0E"/>
          <w:kern w:val="24"/>
          <w:sz w:val="20"/>
          <w:szCs w:val="20"/>
          <w:lang w:val="en-US"/>
        </w:rPr>
      </w:pPr>
    </w:p>
    <w:p w14:paraId="5E2FDE81" w14:textId="77777777" w:rsidR="00376759" w:rsidRPr="005858C1" w:rsidDel="0069225A" w:rsidRDefault="00376759" w:rsidP="008150A2">
      <w:pPr>
        <w:tabs>
          <w:tab w:val="left" w:pos="1095"/>
        </w:tabs>
        <w:rPr>
          <w:ins w:id="29880" w:author="Neeshu Bhadauriya" w:date="2021-09-27T10:40:00Z"/>
          <w:del w:id="29881" w:author="Hardik Malhotra" w:date="2021-09-30T23:58:00Z"/>
          <w:rFonts w:ascii="Verdana" w:eastAsia="Verdana" w:hAnsi="Verdana" w:cs="Verdana"/>
          <w:b/>
          <w:bCs/>
          <w:color w:val="0F0E0E"/>
          <w:kern w:val="24"/>
          <w:sz w:val="20"/>
          <w:szCs w:val="20"/>
          <w:lang w:val="en-US"/>
        </w:rPr>
      </w:pPr>
    </w:p>
    <w:p w14:paraId="296CCBF6" w14:textId="14E2C364" w:rsidR="00376759" w:rsidRPr="005858C1" w:rsidDel="0069225A" w:rsidRDefault="00376759" w:rsidP="008150A2">
      <w:pPr>
        <w:tabs>
          <w:tab w:val="left" w:pos="1095"/>
        </w:tabs>
        <w:rPr>
          <w:ins w:id="29882" w:author="Ritu Kamra" w:date="2021-09-27T19:35:00Z"/>
          <w:del w:id="29883" w:author="Hardik Malhotra" w:date="2021-09-30T23:58:00Z"/>
          <w:rFonts w:ascii="Verdana" w:eastAsia="Verdana" w:hAnsi="Verdana" w:cs="Verdana"/>
          <w:b/>
          <w:bCs/>
          <w:color w:val="0F0E0E"/>
          <w:kern w:val="24"/>
          <w:sz w:val="20"/>
          <w:szCs w:val="20"/>
          <w:lang w:val="en-US"/>
        </w:rPr>
      </w:pPr>
    </w:p>
    <w:p w14:paraId="5A6E8EAC" w14:textId="5E6430ED" w:rsidR="004A4794" w:rsidRPr="005858C1" w:rsidDel="0069225A" w:rsidRDefault="004A4794" w:rsidP="008150A2">
      <w:pPr>
        <w:tabs>
          <w:tab w:val="left" w:pos="1095"/>
        </w:tabs>
        <w:rPr>
          <w:ins w:id="29884" w:author="Ritu Kamra" w:date="2021-09-27T19:35:00Z"/>
          <w:del w:id="29885" w:author="Hardik Malhotra" w:date="2021-09-30T23:58:00Z"/>
          <w:rFonts w:ascii="Verdana" w:eastAsia="Verdana" w:hAnsi="Verdana" w:cs="Verdana"/>
          <w:b/>
          <w:bCs/>
          <w:color w:val="0F0E0E"/>
          <w:kern w:val="24"/>
          <w:sz w:val="20"/>
          <w:szCs w:val="20"/>
          <w:lang w:val="en-US"/>
        </w:rPr>
      </w:pPr>
    </w:p>
    <w:p w14:paraId="44B5E923" w14:textId="11BDB2EB" w:rsidR="004A4794" w:rsidRPr="005858C1" w:rsidDel="0069225A" w:rsidRDefault="004A4794" w:rsidP="008150A2">
      <w:pPr>
        <w:tabs>
          <w:tab w:val="left" w:pos="1095"/>
        </w:tabs>
        <w:rPr>
          <w:ins w:id="29886" w:author="Ritu Kamra" w:date="2021-09-27T19:35:00Z"/>
          <w:del w:id="29887" w:author="Hardik Malhotra" w:date="2021-09-30T23:58:00Z"/>
          <w:rFonts w:ascii="Verdana" w:eastAsia="Verdana" w:hAnsi="Verdana" w:cs="Verdana"/>
          <w:b/>
          <w:bCs/>
          <w:color w:val="0F0E0E"/>
          <w:kern w:val="24"/>
          <w:sz w:val="20"/>
          <w:szCs w:val="20"/>
          <w:lang w:val="en-US"/>
        </w:rPr>
      </w:pPr>
    </w:p>
    <w:p w14:paraId="3585949F" w14:textId="60A37AE4" w:rsidR="004A4794" w:rsidRPr="005858C1" w:rsidDel="0069225A" w:rsidRDefault="004A4794" w:rsidP="008150A2">
      <w:pPr>
        <w:tabs>
          <w:tab w:val="left" w:pos="1095"/>
        </w:tabs>
        <w:rPr>
          <w:ins w:id="29888" w:author="Ritu Kamra" w:date="2021-09-27T19:35:00Z"/>
          <w:del w:id="29889" w:author="Hardik Malhotra" w:date="2021-09-30T23:58:00Z"/>
          <w:rFonts w:ascii="Verdana" w:eastAsia="Verdana" w:hAnsi="Verdana" w:cs="Verdana"/>
          <w:b/>
          <w:bCs/>
          <w:color w:val="0F0E0E"/>
          <w:kern w:val="24"/>
          <w:sz w:val="20"/>
          <w:szCs w:val="20"/>
          <w:lang w:val="en-US"/>
        </w:rPr>
      </w:pPr>
    </w:p>
    <w:p w14:paraId="7AAE6294" w14:textId="77777777" w:rsidR="004A4794" w:rsidRPr="005858C1" w:rsidDel="0069225A" w:rsidRDefault="004A4794" w:rsidP="008150A2">
      <w:pPr>
        <w:tabs>
          <w:tab w:val="left" w:pos="1095"/>
        </w:tabs>
        <w:rPr>
          <w:ins w:id="29890" w:author="Neeshu Bhadauriya" w:date="2021-09-27T10:40:00Z"/>
          <w:del w:id="29891" w:author="Hardik Malhotra" w:date="2021-09-30T23:58:00Z"/>
          <w:rFonts w:ascii="Verdana" w:eastAsia="Verdana" w:hAnsi="Verdana" w:cs="Verdana"/>
          <w:b/>
          <w:bCs/>
          <w:color w:val="0F0E0E"/>
          <w:kern w:val="24"/>
          <w:sz w:val="20"/>
          <w:szCs w:val="20"/>
          <w:lang w:val="en-US"/>
        </w:rPr>
      </w:pPr>
    </w:p>
    <w:p w14:paraId="273A47BA" w14:textId="77777777" w:rsidR="00376759" w:rsidRPr="005858C1" w:rsidDel="0069225A" w:rsidRDefault="00376759" w:rsidP="008150A2">
      <w:pPr>
        <w:tabs>
          <w:tab w:val="left" w:pos="1095"/>
        </w:tabs>
        <w:rPr>
          <w:ins w:id="29892" w:author="Neeshu Bhadauriya" w:date="2021-09-27T10:40:00Z"/>
          <w:del w:id="29893" w:author="Hardik Malhotra" w:date="2021-09-30T23:58:00Z"/>
          <w:rFonts w:ascii="Verdana" w:eastAsia="Verdana" w:hAnsi="Verdana" w:cs="Verdana"/>
          <w:b/>
          <w:bCs/>
          <w:color w:val="0F0E0E"/>
          <w:kern w:val="24"/>
          <w:sz w:val="20"/>
          <w:szCs w:val="20"/>
          <w:lang w:val="en-US"/>
        </w:rPr>
      </w:pPr>
    </w:p>
    <w:p w14:paraId="73BA8F23" w14:textId="7B19DFD3" w:rsidR="00376759" w:rsidRPr="005858C1" w:rsidRDefault="00376759" w:rsidP="008150A2">
      <w:pPr>
        <w:tabs>
          <w:tab w:val="left" w:pos="1095"/>
        </w:tabs>
        <w:rPr>
          <w:ins w:id="29894" w:author="Dilip Kumar" w:date="2021-09-25T12:42:00Z"/>
          <w:rFonts w:ascii="Verdana" w:eastAsia="Verdana" w:hAnsi="Verdana" w:cs="Verdana"/>
          <w:b/>
          <w:bCs/>
          <w:color w:val="0F0E0E"/>
          <w:kern w:val="24"/>
          <w:sz w:val="20"/>
          <w:szCs w:val="20"/>
          <w:lang w:val="en-US"/>
        </w:rPr>
        <w:sectPr w:rsidR="00376759" w:rsidRPr="005858C1"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29895" w:author="Hardik Malhotra" w:date="2021-09-30T12:48:00Z">
            <w:sectPr w:rsidR="00376759" w:rsidRPr="005858C1" w:rsidSect="00AF4AFC">
              <w:pgMar w:top="1134" w:right="836" w:bottom="630" w:left="900" w:header="708" w:footer="708" w:gutter="0"/>
            </w:sectPr>
          </w:sectPrChange>
        </w:sectPr>
      </w:pPr>
    </w:p>
    <w:p w14:paraId="160A4530" w14:textId="7E185702" w:rsidR="00250FE7" w:rsidRPr="005858C1" w:rsidRDefault="008150A2" w:rsidP="00250FE7">
      <w:pPr>
        <w:tabs>
          <w:tab w:val="left" w:pos="1095"/>
        </w:tabs>
        <w:rPr>
          <w:ins w:id="29896" w:author="Hardik Malhotra" w:date="2021-10-01T00:17:00Z"/>
          <w:rFonts w:ascii="Verdana" w:eastAsia="Verdana" w:hAnsi="Verdana" w:cs="Verdana"/>
          <w:b/>
          <w:bCs/>
          <w:i/>
          <w:iCs/>
          <w:color w:val="0F0E0E"/>
          <w:kern w:val="24"/>
          <w:sz w:val="20"/>
          <w:szCs w:val="20"/>
          <w:lang w:val="en-US"/>
        </w:rPr>
        <w:pPrChange w:id="29897" w:author="Hardik Malhotra" w:date="2021-10-01T00:17:00Z">
          <w:pPr>
            <w:tabs>
              <w:tab w:val="left" w:pos="1095"/>
            </w:tabs>
            <w:ind w:left="4320"/>
          </w:pPr>
        </w:pPrChange>
      </w:pPr>
      <w:r w:rsidRPr="005858C1">
        <w:rPr>
          <w:rFonts w:ascii="Verdana" w:eastAsia="Verdana" w:hAnsi="Verdana" w:cs="Verdana"/>
          <w:b/>
          <w:bCs/>
          <w:i/>
          <w:iCs/>
          <w:color w:val="0F0E0E"/>
          <w:kern w:val="24"/>
          <w:sz w:val="20"/>
          <w:szCs w:val="20"/>
          <w:lang w:val="en-US"/>
          <w:rPrChange w:id="29898" w:author="Hardik Malhotra" w:date="2021-10-01T00:16:00Z">
            <w:rPr>
              <w:rFonts w:ascii="Verdana" w:eastAsia="Verdana" w:hAnsi="Verdana" w:cs="Verdana"/>
              <w:b/>
              <w:bCs/>
              <w:color w:val="0F0E0E"/>
              <w:kern w:val="24"/>
              <w:sz w:val="20"/>
              <w:szCs w:val="20"/>
              <w:lang w:val="en-US"/>
            </w:rPr>
          </w:rPrChange>
        </w:rPr>
        <w:lastRenderedPageBreak/>
        <w:t>3.3. MARKET DYNAMIC</w:t>
      </w:r>
      <w:ins w:id="29899" w:author="Hardik Malhotra" w:date="2021-10-01T00:40:00Z">
        <w:r w:rsidR="00465A62" w:rsidRPr="005858C1">
          <w:rPr>
            <w:rFonts w:ascii="Verdana" w:eastAsia="Verdana" w:hAnsi="Verdana" w:cs="Verdana"/>
            <w:b/>
            <w:bCs/>
            <w:i/>
            <w:iCs/>
            <w:color w:val="0F0E0E"/>
            <w:kern w:val="24"/>
            <w:sz w:val="20"/>
            <w:szCs w:val="20"/>
            <w:lang w:val="en-US"/>
          </w:rPr>
          <w:t>S</w:t>
        </w:r>
      </w:ins>
      <w:del w:id="29900" w:author="Hardik Malhotra" w:date="2021-10-01T00:31:00Z">
        <w:r w:rsidRPr="005858C1" w:rsidDel="008E4C42">
          <w:rPr>
            <w:rFonts w:ascii="Verdana" w:eastAsia="Verdana" w:hAnsi="Verdana" w:cs="Verdana"/>
            <w:b/>
            <w:bCs/>
            <w:i/>
            <w:iCs/>
            <w:color w:val="0F0E0E"/>
            <w:kern w:val="24"/>
            <w:sz w:val="20"/>
            <w:szCs w:val="20"/>
            <w:lang w:val="en-US"/>
            <w:rPrChange w:id="29901" w:author="Hardik Malhotra" w:date="2021-10-01T00:16:00Z">
              <w:rPr>
                <w:rFonts w:ascii="Verdana" w:eastAsia="Verdana" w:hAnsi="Verdana" w:cs="Verdana"/>
                <w:b/>
                <w:bCs/>
                <w:color w:val="0F0E0E"/>
                <w:kern w:val="24"/>
                <w:sz w:val="20"/>
                <w:szCs w:val="20"/>
                <w:lang w:val="en-US"/>
              </w:rPr>
            </w:rPrChange>
          </w:rPr>
          <w:delText>S</w:delText>
        </w:r>
      </w:del>
    </w:p>
    <w:p w14:paraId="5A0556A3" w14:textId="1D7F30EC" w:rsidR="00064A01" w:rsidRPr="005858C1" w:rsidRDefault="005858C1" w:rsidP="00250FE7">
      <w:pPr>
        <w:tabs>
          <w:tab w:val="left" w:pos="1095"/>
        </w:tabs>
        <w:ind w:left="4320"/>
        <w:rPr>
          <w:ins w:id="29902" w:author="Hardik Malhotra" w:date="2021-10-01T00:13:00Z"/>
          <w:rFonts w:ascii="Verdana" w:eastAsia="Verdana" w:hAnsi="Verdana" w:cs="Verdana"/>
          <w:b/>
          <w:bCs/>
          <w:i/>
          <w:iCs/>
          <w:color w:val="0F0E0E"/>
          <w:kern w:val="24"/>
          <w:sz w:val="20"/>
          <w:szCs w:val="20"/>
          <w:lang w:val="en-US"/>
          <w:rPrChange w:id="29903" w:author="Hardik Malhotra" w:date="2021-10-01T00:16:00Z">
            <w:rPr>
              <w:ins w:id="29904" w:author="Hardik Malhotra" w:date="2021-10-01T00:13:00Z"/>
              <w:rFonts w:ascii="Verdana" w:eastAsia="Verdana" w:hAnsi="Verdana" w:cs="Verdana"/>
              <w:b/>
              <w:bCs/>
              <w:color w:val="0F0E0E"/>
              <w:kern w:val="24"/>
              <w:sz w:val="20"/>
              <w:szCs w:val="20"/>
              <w:lang w:val="en-US"/>
            </w:rPr>
          </w:rPrChange>
        </w:rPr>
        <w:sectPr w:rsidR="00064A01" w:rsidRPr="005858C1"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Change w:id="29905" w:author="Hardik Malhotra" w:date="2021-10-01T00:18:00Z">
          <w:pPr>
            <w:tabs>
              <w:tab w:val="left" w:pos="1095"/>
            </w:tabs>
          </w:pPr>
        </w:pPrChange>
      </w:pPr>
      <w:ins w:id="29906" w:author="Hardik Malhotra" w:date="2021-10-01T00:14:00Z">
        <w:r>
          <w:rPr>
            <w:noProof/>
          </w:rPr>
          <w:pict w14:anchorId="0F5DD348">
            <v:roundrect id="Rectangle: Rounded Corners 33" o:spid="_x0000_s1232" style="position:absolute;left:0;text-align:left;margin-left:-.2pt;margin-top:43.45pt;width:225.5pt;height:36pt;z-index:252693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" fillcolor="#b68c0b" stroked="f" strokeweight="1pt">
              <v:stroke joinstyle="miter"/>
              <v:textbox>
                <w:txbxContent>
                  <w:p w14:paraId="7187A7A4" w14:textId="77777777" w:rsidR="00250FE7" w:rsidRPr="005858C1" w:rsidRDefault="00250FE7" w:rsidP="00250FE7">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Rising investment in building &amp; construction sector</w:t>
                    </w:r>
                  </w:p>
                </w:txbxContent>
              </v:textbox>
            </v:roundrect>
          </w:pict>
        </w:r>
        <w:r>
          <w:rPr>
            <w:noProof/>
          </w:rPr>
          <w:pict w14:anchorId="381E4F22">
            <v:roundrect id="Rectangle: Rounded Corners 23" o:spid="_x0000_s1231" style="position:absolute;left:0;text-align:left;margin-left:.2pt;margin-top:84.8pt;width:225.3pt;height:36pt;z-index:252688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" fillcolor="#b68c0b" stroked="f" strokeweight="1pt">
              <v:stroke joinstyle="miter"/>
              <v:textbox>
                <w:txbxContent>
                  <w:p w14:paraId="32A75336" w14:textId="77777777" w:rsidR="00250FE7" w:rsidRPr="005858C1" w:rsidRDefault="00250FE7" w:rsidP="00250FE7">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Government Support and Initiatives</w:t>
                    </w:r>
                  </w:p>
                </w:txbxContent>
              </v:textbox>
            </v:roundrect>
          </w:pict>
        </w:r>
        <w:r>
          <w:rPr>
            <w:noProof/>
          </w:rPr>
          <w:pict w14:anchorId="19A13E00">
            <v:roundrect id="Rectangle: Rounded Corners 24" o:spid="_x0000_s1230" style="position:absolute;left:0;text-align:left;margin-left:.4pt;margin-top:125.8pt;width:225.3pt;height:36pt;z-index:252689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" fillcolor="#b68c0b" stroked="f" strokeweight="1pt">
              <v:stroke joinstyle="miter"/>
              <v:textbox>
                <w:txbxContent>
                  <w:p w14:paraId="58300B3B" w14:textId="77777777" w:rsidR="00250FE7" w:rsidRPr="005858C1" w:rsidRDefault="00250FE7" w:rsidP="00250FE7">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Rising Disposable Income &amp; High Living Standards</w:t>
                    </w:r>
                  </w:p>
                </w:txbxContent>
              </v:textbox>
            </v:roundrect>
          </w:pict>
        </w:r>
        <w:r>
          <w:rPr>
            <w:noProof/>
          </w:rPr>
          <w:pict w14:anchorId="18C90432">
            <v:roundrect id="Rectangle: Rounded Corners 25" o:spid="_x0000_s1229" style="position:absolute;left:0;text-align:left;margin-left:0;margin-top:166.4pt;width:225.3pt;height:36pt;z-index:252690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" fillcolor="#b68c0b" stroked="f" strokeweight="1pt">
              <v:stroke joinstyle="miter"/>
              <v:textbox>
                <w:txbxContent>
                  <w:p w14:paraId="462BB900" w14:textId="77777777" w:rsidR="00250FE7" w:rsidRPr="005858C1" w:rsidRDefault="00250FE7" w:rsidP="00250FE7">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Focus on renewables</w:t>
                    </w:r>
                  </w:p>
                </w:txbxContent>
              </v:textbox>
            </v:roundrect>
          </w:pict>
        </w:r>
        <w:r>
          <w:rPr>
            <w:noProof/>
          </w:rPr>
          <w:pict w14:anchorId="16E4F19D">
            <v:roundrect id="Rectangle: Rounded Corners 27" o:spid="_x0000_s1228" style="position:absolute;left:0;text-align:left;margin-left:0;margin-top:205.1pt;width:225.3pt;height:36pt;z-index:252691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" fillcolor="#b68c0b" stroked="f" strokeweight="1pt">
              <v:stroke joinstyle="miter"/>
              <v:textbox>
                <w:txbxContent>
                  <w:p w14:paraId="16652000" w14:textId="77777777" w:rsidR="00250FE7" w:rsidRPr="005858C1" w:rsidRDefault="00250FE7" w:rsidP="00250FE7">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Growing usage of specialty resin in automotive, industrial and aerospace  sector</w:t>
                    </w:r>
                  </w:p>
                </w:txbxContent>
              </v:textbox>
            </v:roundrect>
          </w:pict>
        </w:r>
        <w:r>
          <w:rPr>
            <w:noProof/>
          </w:rPr>
          <w:pict w14:anchorId="0D45A6D4">
            <v:roundrect id="Rectangle: Rounded Corners 66" o:spid="_x0000_s1227" style="position:absolute;left:0;text-align:left;margin-left:.6pt;margin-top:245.85pt;width:225.3pt;height:36pt;z-index:252694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" fillcolor="#b68c0b" stroked="f" strokeweight="1pt">
              <v:stroke joinstyle="miter"/>
              <v:textbox>
                <w:txbxContent>
                  <w:p w14:paraId="7C373C3B" w14:textId="77777777" w:rsidR="00250FE7" w:rsidRPr="005858C1" w:rsidRDefault="00250FE7" w:rsidP="00250FE7">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Fluctuation In Raw Material Prices</w:t>
                    </w:r>
                  </w:p>
                </w:txbxContent>
              </v:textbox>
            </v:roundrect>
          </w:pict>
        </w:r>
        <w:r>
          <w:rPr>
            <w:noProof/>
          </w:rPr>
          <w:pict w14:anchorId="787C30D0">
            <v:roundrect id="Rectangle: Rounded Corners 69" o:spid="_x0000_s1226" style="position:absolute;left:0;text-align:left;margin-left:.4pt;margin-top:284.75pt;width:225.3pt;height:36pt;z-index:252695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" fillcolor="#b68c0b" stroked="f" strokeweight="1pt">
              <v:stroke joinstyle="miter"/>
              <v:textbox>
                <w:txbxContent>
                  <w:p w14:paraId="6E0E94CC" w14:textId="77777777" w:rsidR="00250FE7" w:rsidRPr="005858C1" w:rsidRDefault="00250FE7" w:rsidP="00250FE7">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Overcapacity in some region</w:t>
                    </w:r>
                  </w:p>
                </w:txbxContent>
              </v:textbox>
            </v:roundrect>
          </w:pict>
        </w:r>
        <w:r>
          <w:rPr>
            <w:noProof/>
          </w:rPr>
          <w:pict w14:anchorId="0FD92C67">
            <v:roundrect id="Rectangle: Rounded Corners 29" o:spid="_x0000_s1225" style="position:absolute;left:0;text-align:left;margin-left:0;margin-top:323pt;width:225.3pt;height:36pt;z-index:252692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" fillcolor="#b68c0b" stroked="f" strokeweight="1pt">
              <v:stroke joinstyle="miter"/>
              <v:textbox>
                <w:txbxContent>
                  <w:p w14:paraId="40896229" w14:textId="77777777" w:rsidR="00250FE7" w:rsidRPr="005858C1" w:rsidRDefault="00250FE7" w:rsidP="00250FE7">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 xml:space="preserve">Supply Chain Disruption </w:t>
                    </w:r>
                  </w:p>
                </w:txbxContent>
              </v:textbox>
            </v:roundrect>
          </w:pict>
        </w:r>
      </w:ins>
      <w:ins w:id="29907" w:author="Hardik Malhotra" w:date="2021-10-01T00:13:00Z">
        <w:r w:rsidR="00064A01" w:rsidRPr="005858C1">
          <w:rPr>
            <w:rFonts w:ascii="Verdana" w:eastAsia="Verdana" w:hAnsi="Verdana" w:cs="Verdana"/>
            <w:b/>
            <w:bCs/>
            <w:i/>
            <w:iCs/>
            <w:color w:val="0F0E0E"/>
            <w:kern w:val="24"/>
            <w:sz w:val="20"/>
            <w:szCs w:val="20"/>
            <w:lang w:val="en-US"/>
            <w:rPrChange w:id="29908" w:author="Hardik Malhotra" w:date="2021-10-01T00:16:00Z">
              <w:rPr>
                <w:rFonts w:ascii="Verdana" w:eastAsia="Verdana" w:hAnsi="Verdana" w:cs="Verdana"/>
                <w:b/>
                <w:bCs/>
                <w:color w:val="0F0E0E"/>
                <w:kern w:val="24"/>
                <w:sz w:val="20"/>
                <w:szCs w:val="20"/>
                <w:lang w:val="en-US"/>
              </w:rPr>
            </w:rPrChange>
          </w:rPr>
          <w:tab/>
        </w:r>
        <w:r w:rsidR="00064A01" w:rsidRPr="005858C1">
          <w:rPr>
            <w:rFonts w:ascii="Verdana" w:eastAsia="Verdana" w:hAnsi="Verdana" w:cs="Verdana"/>
            <w:b/>
            <w:bCs/>
            <w:i/>
            <w:iCs/>
            <w:color w:val="0F0E0E"/>
            <w:kern w:val="24"/>
            <w:sz w:val="20"/>
            <w:szCs w:val="20"/>
            <w:lang w:val="en-US"/>
            <w:rPrChange w:id="29909" w:author="Hardik Malhotra" w:date="2021-10-01T00:16:00Z">
              <w:rPr>
                <w:rFonts w:ascii="Verdana" w:eastAsia="Verdana" w:hAnsi="Verdana" w:cs="Verdana"/>
                <w:b/>
                <w:bCs/>
                <w:color w:val="0F0E0E"/>
                <w:kern w:val="24"/>
                <w:sz w:val="20"/>
                <w:szCs w:val="20"/>
                <w:lang w:val="en-US"/>
              </w:rPr>
            </w:rPrChange>
          </w:rPr>
          <w:tab/>
        </w:r>
        <w:r w:rsidR="00064A01" w:rsidRPr="005858C1">
          <w:rPr>
            <w:rFonts w:ascii="Verdana" w:eastAsia="Verdana" w:hAnsi="Verdana" w:cs="Verdana"/>
            <w:b/>
            <w:bCs/>
            <w:i/>
            <w:iCs/>
            <w:color w:val="0F0E0E"/>
            <w:kern w:val="24"/>
            <w:sz w:val="20"/>
            <w:szCs w:val="20"/>
            <w:lang w:val="en-US"/>
            <w:rPrChange w:id="29910" w:author="Hardik Malhotra" w:date="2021-10-01T00:16:00Z">
              <w:rPr>
                <w:rFonts w:ascii="Verdana" w:eastAsia="Verdana" w:hAnsi="Verdana" w:cs="Verdana"/>
                <w:b/>
                <w:bCs/>
                <w:color w:val="0F0E0E"/>
                <w:kern w:val="24"/>
                <w:sz w:val="20"/>
                <w:szCs w:val="20"/>
                <w:lang w:val="en-US"/>
              </w:rPr>
            </w:rPrChange>
          </w:rPr>
          <w:tab/>
          <w:t xml:space="preserve">         </w:t>
        </w:r>
      </w:ins>
      <w:ins w:id="29911" w:author="Hardik Malhotra" w:date="2021-10-01T00:16:00Z">
        <w:r w:rsidR="00250FE7" w:rsidRPr="005858C1">
          <w:rPr>
            <w:rFonts w:ascii="Verdana" w:eastAsia="Verdana" w:hAnsi="Verdana" w:cs="Verdana"/>
            <w:b/>
            <w:bCs/>
            <w:i/>
            <w:iCs/>
            <w:noProof/>
            <w:color w:val="0F0E0E"/>
            <w:kern w:val="24"/>
            <w:sz w:val="20"/>
            <w:szCs w:val="20"/>
            <w:lang w:val="en-US"/>
            <w:rPrChange w:id="29912" w:author="Hardik Malhotra" w:date="2021-10-01T00:16:00Z">
              <w:rPr>
                <w:rFonts w:ascii="Verdana" w:eastAsia="Verdana" w:hAnsi="Verdana" w:cs="Verdana"/>
                <w:b/>
                <w:bCs/>
                <w:noProof/>
                <w:color w:val="0F0E0E"/>
                <w:kern w:val="24"/>
                <w:sz w:val="20"/>
                <w:szCs w:val="20"/>
                <w:lang w:val="en-US"/>
              </w:rPr>
            </w:rPrChange>
          </w:rPr>
          <w:drawing>
            <wp:inline distT="0" distB="0" distL="0" distR="0" wp14:anchorId="3B09B002" wp14:editId="3D78C4B4">
              <wp:extent cx="3913944" cy="5592445"/>
              <wp:effectExtent l="0" t="0" r="0" b="0"/>
              <wp:docPr id="2348" name="Picture 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921083" cy="5602645"/>
                      </a:xfrm>
                      <a:prstGeom prst="rect">
                        <a:avLst/>
                      </a:prstGeom>
                      <a:noFill/>
                    </pic:spPr>
                  </pic:pic>
                </a:graphicData>
              </a:graphic>
            </wp:inline>
          </w:drawing>
        </w:r>
      </w:ins>
    </w:p>
    <w:p w14:paraId="0C2436CA" w14:textId="64568F84" w:rsidR="00064A01" w:rsidRPr="005858C1" w:rsidRDefault="00064A01" w:rsidP="008150A2">
      <w:pPr>
        <w:tabs>
          <w:tab w:val="left" w:pos="1095"/>
        </w:tabs>
        <w:rPr>
          <w:ins w:id="29913" w:author="Hardik Malhotra" w:date="2021-10-01T00:11:00Z"/>
          <w:rFonts w:ascii="Verdana" w:eastAsia="Verdana" w:hAnsi="Verdana" w:cs="Verdana"/>
          <w:b/>
          <w:bCs/>
          <w:color w:val="0F0E0E"/>
          <w:kern w:val="24"/>
          <w:sz w:val="20"/>
          <w:szCs w:val="20"/>
          <w:lang w:val="en-US"/>
        </w:rPr>
      </w:pPr>
    </w:p>
    <w:p w14:paraId="67CC9444" w14:textId="2E60E253" w:rsidR="00064A01" w:rsidRPr="005858C1" w:rsidRDefault="00064A01" w:rsidP="008150A2">
      <w:pPr>
        <w:tabs>
          <w:tab w:val="left" w:pos="1095"/>
        </w:tabs>
        <w:rPr>
          <w:ins w:id="29914" w:author="Hardik Malhotra" w:date="2021-10-01T00:11:00Z"/>
          <w:rFonts w:ascii="Verdana" w:eastAsia="Verdana" w:hAnsi="Verdana" w:cs="Verdana"/>
          <w:b/>
          <w:bCs/>
          <w:color w:val="0F0E0E"/>
          <w:kern w:val="24"/>
          <w:sz w:val="20"/>
          <w:szCs w:val="20"/>
          <w:lang w:val="en-US"/>
        </w:rPr>
      </w:pPr>
    </w:p>
    <w:p w14:paraId="4B3F1FD3" w14:textId="77777777" w:rsidR="00064A01" w:rsidRPr="005858C1" w:rsidRDefault="00064A01" w:rsidP="008150A2">
      <w:pPr>
        <w:tabs>
          <w:tab w:val="left" w:pos="1095"/>
        </w:tabs>
        <w:rPr>
          <w:ins w:id="29915" w:author="Hardik Malhotra" w:date="2021-10-01T00:13:00Z"/>
          <w:rFonts w:ascii="Verdana" w:eastAsia="Verdana" w:hAnsi="Verdana" w:cs="Verdana"/>
          <w:b/>
          <w:bCs/>
          <w:color w:val="0F0E0E"/>
          <w:kern w:val="24"/>
          <w:sz w:val="20"/>
          <w:szCs w:val="20"/>
          <w:lang w:val="en-US"/>
        </w:rPr>
        <w:sectPr w:rsidR="00064A01" w:rsidRPr="005858C1" w:rsidSect="00064A0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Change w:id="29916" w:author="Hardik Malhotra" w:date="2021-10-01T00:13:00Z">
            <w:sectPr w:rsidR="00064A01" w:rsidRPr="005858C1" w:rsidSect="00064A01">
              <w:pgMar w:top="1134" w:right="836" w:bottom="630" w:left="900" w:header="708" w:footer="708" w:gutter="0"/>
              <w:cols w:num="1"/>
            </w:sectPr>
          </w:sectPrChange>
        </w:sectPr>
      </w:pPr>
    </w:p>
    <w:p w14:paraId="342BB74C" w14:textId="19D9953E" w:rsidR="00064A01" w:rsidRPr="005858C1" w:rsidRDefault="00064A01" w:rsidP="008150A2">
      <w:pPr>
        <w:tabs>
          <w:tab w:val="left" w:pos="1095"/>
        </w:tabs>
        <w:rPr>
          <w:rFonts w:ascii="Verdana" w:eastAsia="Verdana" w:hAnsi="Verdana" w:cs="Verdana"/>
          <w:b/>
          <w:bCs/>
          <w:color w:val="0F0E0E"/>
          <w:kern w:val="24"/>
          <w:sz w:val="20"/>
          <w:szCs w:val="20"/>
          <w:lang w:val="en-US"/>
        </w:rPr>
      </w:pPr>
    </w:p>
    <w:p w14:paraId="29EB67E3" w14:textId="77777777" w:rsidR="008150A2" w:rsidRPr="005858C1" w:rsidRDefault="008150A2" w:rsidP="008150A2">
      <w:pPr>
        <w:tabs>
          <w:tab w:val="left" w:pos="1095"/>
        </w:tabs>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Market Drivers</w:t>
      </w:r>
    </w:p>
    <w:p w14:paraId="46FD3227" w14:textId="77777777" w:rsidR="008150A2" w:rsidRPr="00B912CD" w:rsidRDefault="008150A2" w:rsidP="008150A2">
      <w:pPr>
        <w:tabs>
          <w:tab w:val="left" w:pos="1095"/>
        </w:tabs>
        <w:rPr>
          <w:rFonts w:ascii="Arial" w:eastAsia="Arial" w:hAnsi="Arial" w:cs="Arial"/>
          <w:b/>
          <w:bCs/>
          <w:sz w:val="28"/>
          <w:szCs w:val="28"/>
        </w:rPr>
      </w:pPr>
    </w:p>
    <w:p w14:paraId="7A79CEF7" w14:textId="77777777" w:rsidR="008150A2" w:rsidRPr="005858C1" w:rsidRDefault="008150A2">
      <w:pPr>
        <w:tabs>
          <w:tab w:val="left" w:pos="990"/>
        </w:tabs>
        <w:rPr>
          <w:rFonts w:ascii="Verdana" w:eastAsia="Verdana" w:hAnsi="Verdana" w:cs="Verdana"/>
          <w:b/>
          <w:bCs/>
          <w:i/>
          <w:iCs/>
          <w:color w:val="0F0E0E"/>
          <w:kern w:val="24"/>
          <w:sz w:val="20"/>
          <w:szCs w:val="20"/>
          <w:u w:val="single"/>
          <w:rPrChange w:id="29917" w:author="Ritu Kamra" w:date="2021-09-27T20:43:00Z">
            <w:rPr>
              <w:rFonts w:ascii="Verdana" w:eastAsia="Verdana" w:hAnsi="Verdana" w:cs="Verdana"/>
              <w:b/>
              <w:bCs/>
              <w:i/>
              <w:iCs/>
              <w:color w:val="0F0E0E"/>
              <w:kern w:val="24"/>
              <w:sz w:val="20"/>
              <w:szCs w:val="20"/>
              <w:u w:val="single"/>
              <w:lang w:val="en-US"/>
            </w:rPr>
          </w:rPrChange>
        </w:rPr>
        <w:pPrChange w:id="29918" w:author="Ritu Kamra" w:date="2021-09-27T20:43:00Z">
          <w:pPr>
            <w:tabs>
              <w:tab w:val="left" w:pos="1095"/>
            </w:tabs>
            <w:spacing w:line="480" w:lineRule="auto"/>
          </w:pPr>
        </w:pPrChange>
      </w:pPr>
      <w:r w:rsidRPr="005858C1">
        <w:rPr>
          <w:rFonts w:ascii="Verdana" w:eastAsia="Verdana" w:hAnsi="Verdana" w:cs="Verdana"/>
          <w:b/>
          <w:bCs/>
          <w:i/>
          <w:iCs/>
          <w:color w:val="0F0E0E"/>
          <w:kern w:val="24"/>
          <w:sz w:val="20"/>
          <w:szCs w:val="20"/>
          <w:u w:val="single"/>
          <w:rPrChange w:id="29919" w:author="Ritu Kamra" w:date="2021-09-27T20:43:00Z">
            <w:rPr>
              <w:rFonts w:ascii="Verdana" w:eastAsia="Verdana" w:hAnsi="Verdana" w:cs="Verdana"/>
              <w:b/>
              <w:bCs/>
              <w:i/>
              <w:iCs/>
              <w:color w:val="0F0E0E"/>
              <w:kern w:val="24"/>
              <w:sz w:val="20"/>
              <w:szCs w:val="20"/>
              <w:u w:val="single"/>
              <w:lang w:val="en-US"/>
            </w:rPr>
          </w:rPrChange>
        </w:rPr>
        <w:t xml:space="preserve">Rising Investments in Building &amp; Construction Sector </w:t>
      </w:r>
    </w:p>
    <w:p w14:paraId="7025F549" w14:textId="77777777" w:rsidR="000E6386" w:rsidRPr="005858C1" w:rsidRDefault="008150A2" w:rsidP="008150A2">
      <w:pPr>
        <w:tabs>
          <w:tab w:val="left" w:pos="1095"/>
        </w:tabs>
        <w:spacing w:line="360" w:lineRule="auto"/>
        <w:jc w:val="both"/>
        <w:rPr>
          <w:ins w:id="29920" w:author="Dilip Kumar" w:date="2021-09-25T12:42:00Z"/>
          <w:rFonts w:ascii="Arial" w:eastAsia="Verdana" w:hAnsi="Arial" w:cs="Arial"/>
          <w:color w:val="0F0E0E"/>
          <w:kern w:val="24"/>
          <w:sz w:val="24"/>
          <w:szCs w:val="24"/>
          <w:lang w:val="en-US"/>
        </w:rPr>
        <w:sectPr w:rsidR="000E6386" w:rsidRPr="005858C1"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29921" w:author="Hardik Malhotra" w:date="2021-09-30T12:48:00Z">
            <w:sectPr w:rsidR="000E6386" w:rsidRPr="005858C1" w:rsidSect="00AF4AFC">
              <w:pgMar w:top="1134" w:right="836" w:bottom="630" w:left="900" w:header="708" w:footer="708" w:gutter="0"/>
            </w:sectPr>
          </w:sectPrChange>
        </w:sectPr>
      </w:pPr>
      <w:r w:rsidRPr="005858C1">
        <w:rPr>
          <w:rFonts w:ascii="Arial" w:eastAsia="Verdana" w:hAnsi="Arial" w:cs="Arial"/>
          <w:color w:val="0F0E0E"/>
          <w:kern w:val="24"/>
          <w:sz w:val="24"/>
          <w:szCs w:val="24"/>
          <w:lang w:val="en-US"/>
        </w:rPr>
        <w:t>With increasing population and continuing economic growth, infrastructure</w:t>
      </w:r>
      <w:ins w:id="29922" w:author="Supreet Mathaun" w:date="2021-09-24T10:54:00Z">
        <w:r w:rsidR="00D97814" w:rsidRPr="005858C1">
          <w:rPr>
            <w:rFonts w:ascii="Arial" w:eastAsia="Verdana" w:hAnsi="Arial" w:cs="Arial"/>
            <w:color w:val="0F0E0E"/>
            <w:kern w:val="24"/>
            <w:sz w:val="24"/>
            <w:szCs w:val="24"/>
            <w:lang w:val="en-US"/>
          </w:rPr>
          <w:t>,</w:t>
        </w:r>
      </w:ins>
      <w:r w:rsidRPr="005858C1">
        <w:rPr>
          <w:rFonts w:ascii="Arial" w:eastAsia="Verdana" w:hAnsi="Arial" w:cs="Arial"/>
          <w:color w:val="0F0E0E"/>
          <w:kern w:val="24"/>
          <w:sz w:val="24"/>
          <w:szCs w:val="24"/>
          <w:lang w:val="en-US"/>
        </w:rPr>
        <w:t xml:space="preserve"> as well as construction sector spending</w:t>
      </w:r>
      <w:ins w:id="29923" w:author="Supreet Mathaun" w:date="2021-09-24T10:54:00Z">
        <w:del w:id="29924" w:author="Ritu Kamra" w:date="2021-09-24T18:37:00Z">
          <w:r w:rsidR="00D97814" w:rsidRPr="005858C1" w:rsidDel="003D0FB6">
            <w:rPr>
              <w:rFonts w:ascii="Arial" w:eastAsia="Verdana" w:hAnsi="Arial" w:cs="Arial"/>
              <w:color w:val="0F0E0E"/>
              <w:kern w:val="24"/>
              <w:sz w:val="24"/>
              <w:szCs w:val="24"/>
              <w:lang w:val="en-US"/>
            </w:rPr>
            <w:delText>,</w:delText>
          </w:r>
        </w:del>
      </w:ins>
      <w:r w:rsidRPr="005858C1">
        <w:rPr>
          <w:rFonts w:ascii="Arial" w:eastAsia="Verdana" w:hAnsi="Arial" w:cs="Arial"/>
          <w:color w:val="0F0E0E"/>
          <w:kern w:val="24"/>
          <w:sz w:val="24"/>
          <w:szCs w:val="24"/>
          <w:lang w:val="en-US"/>
        </w:rPr>
        <w:t xml:space="preserve"> is rising across the globe. Factors such as significant rise in purchasing power parity, especially in developing nations, and growing investments in </w:t>
      </w:r>
      <w:ins w:id="29925" w:author="Supreet Mathaun" w:date="2021-09-24T10:55:00Z">
        <w:r w:rsidR="00D97814" w:rsidRPr="005858C1">
          <w:rPr>
            <w:rFonts w:ascii="Arial" w:eastAsia="Verdana" w:hAnsi="Arial" w:cs="Arial"/>
            <w:color w:val="0F0E0E"/>
            <w:kern w:val="24"/>
            <w:sz w:val="24"/>
            <w:szCs w:val="24"/>
            <w:lang w:val="en-US"/>
          </w:rPr>
          <w:t xml:space="preserve">the </w:t>
        </w:r>
      </w:ins>
      <w:r w:rsidRPr="005858C1">
        <w:rPr>
          <w:rFonts w:ascii="Arial" w:eastAsia="Verdana" w:hAnsi="Arial" w:cs="Arial"/>
          <w:color w:val="0F0E0E"/>
          <w:kern w:val="24"/>
          <w:sz w:val="24"/>
          <w:szCs w:val="24"/>
          <w:lang w:val="en-US"/>
        </w:rPr>
        <w:t xml:space="preserve">real estate sector are boosting the growth of construction sector, globally. Various government sponsored projects across the globe such as smart cities, AMRUT, freight corridor and urban transport, etc., are expected to provide </w:t>
      </w:r>
      <w:ins w:id="29926" w:author="Supreet Mathaun" w:date="2021-09-24T10:56:00Z">
        <w:r w:rsidR="00A91A77" w:rsidRPr="005858C1">
          <w:rPr>
            <w:rFonts w:ascii="Arial" w:eastAsia="Verdana" w:hAnsi="Arial" w:cs="Arial"/>
            <w:color w:val="0F0E0E"/>
            <w:kern w:val="24"/>
            <w:sz w:val="24"/>
            <w:szCs w:val="24"/>
            <w:lang w:val="en-US"/>
          </w:rPr>
          <w:t xml:space="preserve">a </w:t>
        </w:r>
      </w:ins>
      <w:r w:rsidRPr="005858C1">
        <w:rPr>
          <w:rFonts w:ascii="Arial" w:eastAsia="Verdana" w:hAnsi="Arial" w:cs="Arial"/>
          <w:color w:val="0F0E0E"/>
          <w:kern w:val="24"/>
          <w:sz w:val="24"/>
          <w:szCs w:val="24"/>
          <w:lang w:val="en-US"/>
        </w:rPr>
        <w:t xml:space="preserve">huge boost to the construction activities in the coming </w:t>
      </w:r>
      <w:r w:rsidRPr="005858C1">
        <w:rPr>
          <w:rFonts w:ascii="Arial" w:eastAsia="Verdana" w:hAnsi="Arial" w:cs="Arial"/>
          <w:color w:val="0F0E0E"/>
          <w:kern w:val="24"/>
          <w:sz w:val="24"/>
          <w:szCs w:val="24"/>
          <w:lang w:val="en-US"/>
        </w:rPr>
        <w:lastRenderedPageBreak/>
        <w:t xml:space="preserve">years in Southeast Asia, GCC, Central Europe and North Africa, thereby positively impacting the global </w:t>
      </w:r>
      <w:ins w:id="29927" w:author="Ritu Kamra" w:date="2021-09-24T18:37:00Z">
        <w:r w:rsidR="003D0FB6" w:rsidRPr="005858C1">
          <w:rPr>
            <w:rFonts w:ascii="Arial" w:eastAsia="Verdana" w:hAnsi="Arial" w:cs="Arial"/>
            <w:color w:val="0F0E0E"/>
            <w:kern w:val="24"/>
            <w:sz w:val="24"/>
            <w:szCs w:val="24"/>
            <w:lang w:val="en-US"/>
          </w:rPr>
          <w:t>e</w:t>
        </w:r>
      </w:ins>
      <w:del w:id="29928" w:author="Ritu Kamra" w:date="2021-09-24T18:37:00Z">
        <w:r w:rsidRPr="005858C1" w:rsidDel="003D0FB6">
          <w:rPr>
            <w:rFonts w:ascii="Arial" w:eastAsia="Verdana" w:hAnsi="Arial" w:cs="Arial"/>
            <w:color w:val="0F0E0E"/>
            <w:kern w:val="24"/>
            <w:sz w:val="24"/>
            <w:szCs w:val="24"/>
            <w:lang w:val="en-US"/>
          </w:rPr>
          <w:delText>E</w:delText>
        </w:r>
      </w:del>
      <w:r w:rsidRPr="005858C1">
        <w:rPr>
          <w:rFonts w:ascii="Arial" w:eastAsia="Verdana" w:hAnsi="Arial" w:cs="Arial"/>
          <w:color w:val="0F0E0E"/>
          <w:kern w:val="24"/>
          <w:sz w:val="24"/>
          <w:szCs w:val="24"/>
          <w:lang w:val="en-US"/>
        </w:rPr>
        <w:t xml:space="preserve">poxy </w:t>
      </w:r>
      <w:ins w:id="29929" w:author="Ritu Kamra" w:date="2021-09-24T18:37:00Z">
        <w:r w:rsidR="003D0FB6" w:rsidRPr="005858C1">
          <w:rPr>
            <w:rFonts w:ascii="Arial" w:eastAsia="Verdana" w:hAnsi="Arial" w:cs="Arial"/>
            <w:color w:val="0F0E0E"/>
            <w:kern w:val="24"/>
            <w:sz w:val="24"/>
            <w:szCs w:val="24"/>
            <w:lang w:val="en-US"/>
          </w:rPr>
          <w:t>r</w:t>
        </w:r>
      </w:ins>
      <w:del w:id="29930" w:author="Ritu Kamra" w:date="2021-09-24T18:37:00Z">
        <w:r w:rsidRPr="005858C1" w:rsidDel="003D0FB6">
          <w:rPr>
            <w:rFonts w:ascii="Arial" w:eastAsia="Verdana" w:hAnsi="Arial" w:cs="Arial"/>
            <w:color w:val="0F0E0E"/>
            <w:kern w:val="24"/>
            <w:sz w:val="24"/>
            <w:szCs w:val="24"/>
            <w:lang w:val="en-US"/>
          </w:rPr>
          <w:delText>R</w:delText>
        </w:r>
      </w:del>
      <w:r w:rsidRPr="005858C1">
        <w:rPr>
          <w:rFonts w:ascii="Arial" w:eastAsia="Verdana" w:hAnsi="Arial" w:cs="Arial"/>
          <w:color w:val="0F0E0E"/>
          <w:kern w:val="24"/>
          <w:sz w:val="24"/>
          <w:szCs w:val="24"/>
          <w:lang w:val="en-US"/>
        </w:rPr>
        <w:t>esin market.</w:t>
      </w:r>
    </w:p>
    <w:p w14:paraId="2E05E0E7" w14:textId="57123271" w:rsidR="008150A2" w:rsidRPr="005858C1" w:rsidRDefault="008150A2">
      <w:pPr>
        <w:tabs>
          <w:tab w:val="left" w:pos="1095"/>
        </w:tabs>
        <w:rPr>
          <w:rFonts w:ascii="Verdana" w:eastAsia="Arial" w:hAnsi="Verdana" w:cs="Arial"/>
          <w:b/>
          <w:bCs/>
          <w:sz w:val="20"/>
          <w:szCs w:val="20"/>
          <w:rPrChange w:id="29931" w:author="Ritu Kamra" w:date="2021-09-27T17:52:00Z">
            <w:rPr>
              <w:rFonts w:ascii="Arial" w:eastAsia="Verdana" w:hAnsi="Arial" w:cs="Arial"/>
              <w:color w:val="0F0E0E"/>
              <w:kern w:val="24"/>
              <w:sz w:val="24"/>
              <w:szCs w:val="24"/>
              <w:lang w:val="en-US"/>
            </w:rPr>
          </w:rPrChange>
        </w:rPr>
        <w:pPrChange w:id="29932" w:author="Ritu Kamra" w:date="2021-09-27T17:52:00Z">
          <w:pPr>
            <w:tabs>
              <w:tab w:val="left" w:pos="1095"/>
            </w:tabs>
            <w:spacing w:line="360" w:lineRule="auto"/>
            <w:jc w:val="both"/>
          </w:pPr>
        </w:pPrChange>
      </w:pPr>
    </w:p>
    <w:p w14:paraId="3291CB78" w14:textId="3B4B367C" w:rsidR="008150A2" w:rsidRPr="005858C1" w:rsidRDefault="00912717">
      <w:pPr>
        <w:tabs>
          <w:tab w:val="left" w:pos="1095"/>
        </w:tabs>
        <w:rPr>
          <w:rFonts w:ascii="Verdana" w:eastAsia="Arial" w:hAnsi="Verdana" w:cs="Arial"/>
          <w:b/>
          <w:bCs/>
          <w:sz w:val="20"/>
          <w:szCs w:val="20"/>
          <w:rPrChange w:id="29933" w:author="Ritu Kamra" w:date="2021-09-27T17:52:00Z">
            <w:rPr>
              <w:rFonts w:ascii="Verdana" w:eastAsia="Verdana" w:hAnsi="Verdana" w:cs="Arial"/>
              <w:b/>
              <w:bCs/>
              <w:i/>
              <w:iCs/>
              <w:color w:val="0F0E0E"/>
              <w:kern w:val="24"/>
              <w:sz w:val="20"/>
              <w:szCs w:val="20"/>
              <w:u w:val="single"/>
            </w:rPr>
          </w:rPrChange>
        </w:rPr>
        <w:pPrChange w:id="29934" w:author="Ritu Kamra" w:date="2021-09-27T17:52:00Z">
          <w:pPr>
            <w:tabs>
              <w:tab w:val="left" w:pos="1095"/>
            </w:tabs>
            <w:spacing w:line="360" w:lineRule="auto"/>
            <w:jc w:val="both"/>
          </w:pPr>
        </w:pPrChange>
      </w:pPr>
      <w:ins w:id="29935" w:author="Ritu Kamra" w:date="2021-09-27T17:51:00Z">
        <w:r w:rsidRPr="005858C1">
          <w:rPr>
            <w:rFonts w:ascii="Verdana" w:eastAsia="Arial" w:hAnsi="Verdana" w:cs="Arial"/>
            <w:b/>
            <w:bCs/>
            <w:sz w:val="20"/>
            <w:szCs w:val="20"/>
            <w:rPrChange w:id="29936" w:author="Ritu Kamra" w:date="2021-09-27T17:52:00Z">
              <w:rPr>
                <w:rFonts w:ascii="Verdana" w:eastAsia="Verdana" w:hAnsi="Verdana" w:cs="Arial"/>
                <w:b/>
                <w:bCs/>
                <w:i/>
                <w:iCs/>
                <w:color w:val="0F0E0E"/>
                <w:kern w:val="24"/>
                <w:sz w:val="20"/>
                <w:szCs w:val="20"/>
                <w:u w:val="single"/>
              </w:rPr>
            </w:rPrChange>
          </w:rPr>
          <w:t>Table</w:t>
        </w:r>
      </w:ins>
      <w:ins w:id="29937" w:author="Ritu Kamra" w:date="2021-09-27T17:50:00Z">
        <w:r w:rsidRPr="005858C1">
          <w:rPr>
            <w:rFonts w:ascii="Verdana" w:eastAsia="Arial" w:hAnsi="Verdana" w:cs="Arial"/>
            <w:b/>
            <w:bCs/>
            <w:sz w:val="20"/>
            <w:szCs w:val="20"/>
            <w:rPrChange w:id="29938" w:author="Ritu Kamra" w:date="2021-09-27T17:52:00Z">
              <w:rPr>
                <w:rFonts w:ascii="Verdana" w:eastAsia="Verdana" w:hAnsi="Verdana" w:cs="Arial"/>
                <w:b/>
                <w:bCs/>
                <w:i/>
                <w:iCs/>
                <w:color w:val="0F0E0E"/>
                <w:kern w:val="24"/>
                <w:sz w:val="20"/>
                <w:szCs w:val="20"/>
                <w:u w:val="single"/>
              </w:rPr>
            </w:rPrChange>
          </w:rPr>
          <w:t xml:space="preserve"> </w:t>
        </w:r>
      </w:ins>
      <w:ins w:id="29939" w:author="Ritu Kamra" w:date="2021-09-27T18:18:00Z">
        <w:r w:rsidR="003E5CA6">
          <w:rPr>
            <w:rFonts w:ascii="Verdana" w:eastAsia="Arial" w:hAnsi="Verdana" w:cs="Arial"/>
            <w:b/>
            <w:bCs/>
            <w:sz w:val="20"/>
            <w:szCs w:val="20"/>
          </w:rPr>
          <w:t>7</w:t>
        </w:r>
      </w:ins>
      <w:ins w:id="29940" w:author="Ritu Kamra" w:date="2021-09-27T17:50:00Z">
        <w:r w:rsidRPr="005858C1">
          <w:rPr>
            <w:rFonts w:ascii="Verdana" w:eastAsia="Arial" w:hAnsi="Verdana" w:cs="Arial"/>
            <w:b/>
            <w:bCs/>
            <w:sz w:val="20"/>
            <w:szCs w:val="20"/>
            <w:rPrChange w:id="29941" w:author="Ritu Kamra" w:date="2021-09-27T17:52:00Z">
              <w:rPr>
                <w:rFonts w:ascii="Verdana" w:eastAsia="Verdana" w:hAnsi="Verdana" w:cs="Arial"/>
                <w:b/>
                <w:bCs/>
                <w:i/>
                <w:iCs/>
                <w:color w:val="0F0E0E"/>
                <w:kern w:val="24"/>
                <w:sz w:val="20"/>
                <w:szCs w:val="20"/>
                <w:u w:val="single"/>
              </w:rPr>
            </w:rPrChange>
          </w:rPr>
          <w:t xml:space="preserve">: </w:t>
        </w:r>
      </w:ins>
      <w:r w:rsidR="008150A2" w:rsidRPr="005858C1">
        <w:rPr>
          <w:rFonts w:ascii="Verdana" w:eastAsia="Arial" w:hAnsi="Verdana" w:cs="Arial"/>
          <w:b/>
          <w:bCs/>
          <w:sz w:val="20"/>
          <w:szCs w:val="20"/>
          <w:rPrChange w:id="29942" w:author="Ritu Kamra" w:date="2021-09-27T17:52:00Z">
            <w:rPr>
              <w:rFonts w:ascii="Verdana" w:eastAsia="Verdana" w:hAnsi="Verdana" w:cs="Arial"/>
              <w:b/>
              <w:bCs/>
              <w:i/>
              <w:iCs/>
              <w:color w:val="0F0E0E"/>
              <w:kern w:val="24"/>
              <w:sz w:val="20"/>
              <w:szCs w:val="20"/>
              <w:u w:val="single"/>
            </w:rPr>
          </w:rPrChange>
        </w:rPr>
        <w:t>European Countries Real Estate Investment, 2020 (USD Billion)</w:t>
      </w:r>
    </w:p>
    <w:p w14:paraId="1E37945C" w14:textId="77777777" w:rsidR="008150A2" w:rsidRPr="005858C1" w:rsidRDefault="008150A2" w:rsidP="008150A2">
      <w:pPr>
        <w:tabs>
          <w:tab w:val="left" w:pos="1095"/>
        </w:tabs>
        <w:spacing w:line="360" w:lineRule="auto"/>
        <w:jc w:val="both"/>
        <w:rPr>
          <w:rFonts w:ascii="Verdana" w:eastAsia="Verdana" w:hAnsi="Verdana" w:cs="Arial"/>
          <w:i/>
          <w:iCs/>
          <w:color w:val="0F0E0E"/>
          <w:kern w:val="24"/>
          <w:sz w:val="20"/>
          <w:szCs w:val="20"/>
          <w:u w:val="single"/>
        </w:rPr>
      </w:pPr>
    </w:p>
    <w:tbl>
      <w:tblPr>
        <w:tblW w:w="8324" w:type="dxa"/>
        <w:jc w:val="center"/>
        <w:tblCellMar>
          <w:left w:w="0" w:type="dxa"/>
          <w:right w:w="0" w:type="dxa"/>
        </w:tblCellMar>
        <w:tblLook w:val="0420" w:firstRow="1" w:lastRow="0" w:firstColumn="0" w:lastColumn="0" w:noHBand="0" w:noVBand="1"/>
        <w:tblPrChange w:id="29943" w:author="Ritu Kamra" w:date="2021-09-27T20:42:00Z">
          <w:tblPr>
            <w:tblW w:w="6240" w:type="dxa"/>
            <w:tblInd w:w="950" w:type="dxa"/>
            <w:tblCellMar>
              <w:left w:w="0" w:type="dxa"/>
              <w:right w:w="0" w:type="dxa"/>
            </w:tblCellMar>
            <w:tblLook w:val="0420" w:firstRow="1" w:lastRow="0" w:firstColumn="0" w:lastColumn="0" w:noHBand="0" w:noVBand="1"/>
          </w:tblPr>
        </w:tblPrChange>
      </w:tblPr>
      <w:tblGrid>
        <w:gridCol w:w="4162"/>
        <w:gridCol w:w="4162"/>
        <w:tblGridChange w:id="29944">
          <w:tblGrid>
            <w:gridCol w:w="3120"/>
            <w:gridCol w:w="3120"/>
          </w:tblGrid>
        </w:tblGridChange>
      </w:tblGrid>
      <w:tr w:rsidR="008150A2" w:rsidRPr="00D02970" w14:paraId="616A8990" w14:textId="77777777" w:rsidTr="00D02970">
        <w:trPr>
          <w:trHeight w:val="505"/>
          <w:jc w:val="center"/>
          <w:trPrChange w:id="29945" w:author="Ritu Kamra" w:date="2021-09-27T20:42:00Z">
            <w:trPr>
              <w:trHeight w:val="512"/>
            </w:trPr>
          </w:trPrChange>
        </w:trPr>
        <w:tc>
          <w:tcPr>
            <w:tcW w:w="4162"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Change w:id="29946" w:author="Ritu Kamra" w:date="2021-09-27T20:42:00Z">
              <w:tcPr>
                <w:tcW w:w="3120"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tcPrChange>
          </w:tcPr>
          <w:p w14:paraId="55435820" w14:textId="77777777" w:rsidR="008150A2" w:rsidRPr="005858C1" w:rsidRDefault="008150A2">
            <w:pPr>
              <w:tabs>
                <w:tab w:val="left" w:pos="1095"/>
              </w:tabs>
              <w:spacing w:line="360" w:lineRule="auto"/>
              <w:jc w:val="center"/>
              <w:rPr>
                <w:rFonts w:ascii="Verdana" w:eastAsia="Verdana" w:hAnsi="Verdana" w:cs="Arial"/>
                <w:color w:val="0F0E0E"/>
                <w:kern w:val="24"/>
                <w:sz w:val="20"/>
                <w:szCs w:val="20"/>
                <w:rPrChange w:id="29947" w:author="Ritu Kamra" w:date="2021-09-27T20:42:00Z">
                  <w:rPr>
                    <w:rFonts w:ascii="Arial" w:eastAsia="Verdana" w:hAnsi="Arial" w:cs="Arial"/>
                    <w:color w:val="0F0E0E"/>
                    <w:kern w:val="24"/>
                    <w:sz w:val="24"/>
                    <w:szCs w:val="24"/>
                  </w:rPr>
                </w:rPrChange>
              </w:rPr>
              <w:pPrChange w:id="29948" w:author="Neeshu Bhadauriya" w:date="2021-09-27T16:21:00Z">
                <w:pPr>
                  <w:tabs>
                    <w:tab w:val="left" w:pos="1095"/>
                  </w:tabs>
                  <w:spacing w:line="360" w:lineRule="auto"/>
                  <w:jc w:val="both"/>
                </w:pPr>
              </w:pPrChange>
            </w:pPr>
            <w:r w:rsidRPr="005858C1">
              <w:rPr>
                <w:rFonts w:ascii="Verdana" w:eastAsia="Verdana" w:hAnsi="Verdana" w:cs="Arial"/>
                <w:b/>
                <w:bCs/>
                <w:color w:val="0F0E0E"/>
                <w:kern w:val="24"/>
                <w:sz w:val="20"/>
                <w:szCs w:val="20"/>
                <w:rPrChange w:id="29949" w:author="Ritu Kamra" w:date="2021-09-27T20:42:00Z">
                  <w:rPr>
                    <w:rFonts w:ascii="Arial" w:eastAsia="Verdana" w:hAnsi="Arial" w:cs="Arial"/>
                    <w:b/>
                    <w:bCs/>
                    <w:color w:val="0F0E0E"/>
                    <w:kern w:val="24"/>
                    <w:sz w:val="24"/>
                    <w:szCs w:val="24"/>
                  </w:rPr>
                </w:rPrChange>
              </w:rPr>
              <w:t>Countries</w:t>
            </w:r>
          </w:p>
        </w:tc>
        <w:tc>
          <w:tcPr>
            <w:tcW w:w="4162"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Change w:id="29950" w:author="Ritu Kamra" w:date="2021-09-27T20:42:00Z">
              <w:tcPr>
                <w:tcW w:w="3120"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tcPrChange>
          </w:tcPr>
          <w:p w14:paraId="1398A123" w14:textId="77777777" w:rsidR="008150A2" w:rsidRPr="005858C1" w:rsidRDefault="008150A2">
            <w:pPr>
              <w:tabs>
                <w:tab w:val="left" w:pos="1095"/>
              </w:tabs>
              <w:spacing w:line="360" w:lineRule="auto"/>
              <w:jc w:val="center"/>
              <w:rPr>
                <w:rFonts w:ascii="Verdana" w:eastAsia="Verdana" w:hAnsi="Verdana" w:cs="Arial"/>
                <w:color w:val="0F0E0E"/>
                <w:kern w:val="24"/>
                <w:sz w:val="20"/>
                <w:szCs w:val="20"/>
                <w:rPrChange w:id="29951" w:author="Ritu Kamra" w:date="2021-09-27T20:42:00Z">
                  <w:rPr>
                    <w:rFonts w:ascii="Arial" w:eastAsia="Verdana" w:hAnsi="Arial" w:cs="Arial"/>
                    <w:color w:val="0F0E0E"/>
                    <w:kern w:val="24"/>
                    <w:sz w:val="24"/>
                    <w:szCs w:val="24"/>
                  </w:rPr>
                </w:rPrChange>
              </w:rPr>
              <w:pPrChange w:id="29952" w:author="Neeshu Bhadauriya" w:date="2021-09-27T16:21:00Z">
                <w:pPr>
                  <w:tabs>
                    <w:tab w:val="left" w:pos="1095"/>
                  </w:tabs>
                  <w:spacing w:line="360" w:lineRule="auto"/>
                  <w:jc w:val="both"/>
                </w:pPr>
              </w:pPrChange>
            </w:pPr>
            <w:r w:rsidRPr="005858C1">
              <w:rPr>
                <w:rFonts w:ascii="Verdana" w:eastAsia="Verdana" w:hAnsi="Verdana" w:cs="Arial"/>
                <w:b/>
                <w:bCs/>
                <w:color w:val="0F0E0E"/>
                <w:kern w:val="24"/>
                <w:sz w:val="20"/>
                <w:szCs w:val="20"/>
                <w:rPrChange w:id="29953" w:author="Ritu Kamra" w:date="2021-09-27T20:42:00Z">
                  <w:rPr>
                    <w:rFonts w:ascii="Arial" w:eastAsia="Verdana" w:hAnsi="Arial" w:cs="Arial"/>
                    <w:b/>
                    <w:bCs/>
                    <w:color w:val="0F0E0E"/>
                    <w:kern w:val="24"/>
                    <w:sz w:val="24"/>
                    <w:szCs w:val="24"/>
                  </w:rPr>
                </w:rPrChange>
              </w:rPr>
              <w:t>Investment (USD Billion)</w:t>
            </w:r>
          </w:p>
        </w:tc>
      </w:tr>
      <w:tr w:rsidR="008150A2" w:rsidRPr="00D02970" w14:paraId="5E70F6EE" w14:textId="77777777" w:rsidTr="00D02970">
        <w:trPr>
          <w:trHeight w:val="505"/>
          <w:jc w:val="center"/>
          <w:trPrChange w:id="29954" w:author="Ritu Kamra" w:date="2021-09-27T20:42:00Z">
            <w:trPr>
              <w:trHeight w:val="512"/>
            </w:trPr>
          </w:trPrChange>
        </w:trPr>
        <w:tc>
          <w:tcPr>
            <w:tcW w:w="4162"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Change w:id="29955" w:author="Ritu Kamra" w:date="2021-09-27T20:42:00Z">
              <w:tcPr>
                <w:tcW w:w="3120"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tcPrChange>
          </w:tcPr>
          <w:p w14:paraId="4F2C4EF3" w14:textId="77777777" w:rsidR="008150A2" w:rsidRPr="005858C1" w:rsidRDefault="008150A2">
            <w:pPr>
              <w:tabs>
                <w:tab w:val="left" w:pos="1095"/>
              </w:tabs>
              <w:spacing w:line="360" w:lineRule="auto"/>
              <w:jc w:val="center"/>
              <w:rPr>
                <w:rFonts w:ascii="Verdana" w:eastAsia="Verdana" w:hAnsi="Verdana" w:cs="Arial"/>
                <w:color w:val="0F0E0E"/>
                <w:kern w:val="24"/>
                <w:sz w:val="20"/>
                <w:szCs w:val="20"/>
                <w:rPrChange w:id="29956" w:author="Ritu Kamra" w:date="2021-09-27T20:42:00Z">
                  <w:rPr>
                    <w:rFonts w:ascii="Arial" w:eastAsia="Verdana" w:hAnsi="Arial" w:cs="Arial"/>
                    <w:color w:val="0F0E0E"/>
                    <w:kern w:val="24"/>
                    <w:sz w:val="24"/>
                    <w:szCs w:val="24"/>
                  </w:rPr>
                </w:rPrChange>
              </w:rPr>
              <w:pPrChange w:id="29957" w:author="Ritu Kamra" w:date="2021-09-27T20:42:00Z">
                <w:pPr>
                  <w:tabs>
                    <w:tab w:val="left" w:pos="1095"/>
                  </w:tabs>
                  <w:spacing w:line="360" w:lineRule="auto"/>
                  <w:jc w:val="both"/>
                </w:pPr>
              </w:pPrChange>
            </w:pPr>
            <w:r w:rsidRPr="005858C1">
              <w:rPr>
                <w:rFonts w:ascii="Verdana" w:eastAsia="Verdana" w:hAnsi="Verdana" w:cs="Arial"/>
                <w:color w:val="0F0E0E"/>
                <w:kern w:val="24"/>
                <w:sz w:val="20"/>
                <w:szCs w:val="20"/>
                <w:rPrChange w:id="29958" w:author="Ritu Kamra" w:date="2021-09-27T20:42:00Z">
                  <w:rPr>
                    <w:rFonts w:ascii="Arial" w:eastAsia="Verdana" w:hAnsi="Arial" w:cs="Arial"/>
                    <w:color w:val="0F0E0E"/>
                    <w:kern w:val="24"/>
                    <w:sz w:val="24"/>
                    <w:szCs w:val="24"/>
                  </w:rPr>
                </w:rPrChange>
              </w:rPr>
              <w:t>Germany</w:t>
            </w:r>
          </w:p>
        </w:tc>
        <w:tc>
          <w:tcPr>
            <w:tcW w:w="4162"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Change w:id="29959" w:author="Ritu Kamra" w:date="2021-09-27T20:42:00Z">
              <w:tcPr>
                <w:tcW w:w="3120"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tcPrChange>
          </w:tcPr>
          <w:p w14:paraId="71DDA0DB" w14:textId="77777777" w:rsidR="008150A2" w:rsidRPr="005858C1" w:rsidRDefault="008150A2">
            <w:pPr>
              <w:tabs>
                <w:tab w:val="left" w:pos="1095"/>
              </w:tabs>
              <w:spacing w:line="360" w:lineRule="auto"/>
              <w:jc w:val="center"/>
              <w:rPr>
                <w:rFonts w:ascii="Verdana" w:eastAsia="Verdana" w:hAnsi="Verdana" w:cs="Arial"/>
                <w:color w:val="0F0E0E"/>
                <w:kern w:val="24"/>
                <w:sz w:val="20"/>
                <w:szCs w:val="20"/>
                <w:rPrChange w:id="29960" w:author="Ritu Kamra" w:date="2021-09-27T20:42:00Z">
                  <w:rPr>
                    <w:rFonts w:ascii="Arial" w:eastAsia="Verdana" w:hAnsi="Arial" w:cs="Arial"/>
                    <w:color w:val="0F0E0E"/>
                    <w:kern w:val="24"/>
                    <w:sz w:val="24"/>
                    <w:szCs w:val="24"/>
                  </w:rPr>
                </w:rPrChange>
              </w:rPr>
              <w:pPrChange w:id="29961" w:author="Neeshu Bhadauriya" w:date="2021-09-27T16:21:00Z">
                <w:pPr>
                  <w:tabs>
                    <w:tab w:val="left" w:pos="1095"/>
                  </w:tabs>
                  <w:spacing w:line="360" w:lineRule="auto"/>
                  <w:jc w:val="both"/>
                </w:pPr>
              </w:pPrChange>
            </w:pPr>
            <w:r w:rsidRPr="005858C1">
              <w:rPr>
                <w:rFonts w:ascii="Verdana" w:eastAsia="Verdana" w:hAnsi="Verdana" w:cs="Arial"/>
                <w:color w:val="0F0E0E"/>
                <w:kern w:val="24"/>
                <w:sz w:val="20"/>
                <w:szCs w:val="20"/>
                <w:lang w:val="en-US"/>
                <w:rPrChange w:id="29962" w:author="Ritu Kamra" w:date="2021-09-27T20:42:00Z">
                  <w:rPr>
                    <w:rFonts w:ascii="Arial" w:eastAsia="Verdana" w:hAnsi="Arial" w:cs="Arial"/>
                    <w:color w:val="0F0E0E"/>
                    <w:kern w:val="24"/>
                    <w:sz w:val="24"/>
                    <w:szCs w:val="24"/>
                    <w:lang w:val="en-US"/>
                  </w:rPr>
                </w:rPrChange>
              </w:rPr>
              <w:t>59</w:t>
            </w:r>
          </w:p>
        </w:tc>
      </w:tr>
      <w:tr w:rsidR="008150A2" w:rsidRPr="00D02970" w14:paraId="368CEA67" w14:textId="77777777" w:rsidTr="00D02970">
        <w:trPr>
          <w:trHeight w:val="505"/>
          <w:jc w:val="center"/>
          <w:trPrChange w:id="29963" w:author="Ritu Kamra" w:date="2021-09-27T20:42:00Z">
            <w:trPr>
              <w:trHeight w:val="512"/>
            </w:trPr>
          </w:trPrChange>
        </w:trPr>
        <w:tc>
          <w:tcPr>
            <w:tcW w:w="4162"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Change w:id="29964" w:author="Ritu Kamra" w:date="2021-09-27T20:42:00Z">
              <w:tcPr>
                <w:tcW w:w="312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tcPrChange>
          </w:tcPr>
          <w:p w14:paraId="2EBDEE97" w14:textId="77777777" w:rsidR="008150A2" w:rsidRPr="005858C1" w:rsidRDefault="008150A2">
            <w:pPr>
              <w:tabs>
                <w:tab w:val="left" w:pos="1095"/>
              </w:tabs>
              <w:spacing w:line="360" w:lineRule="auto"/>
              <w:jc w:val="center"/>
              <w:rPr>
                <w:rFonts w:ascii="Verdana" w:eastAsia="Verdana" w:hAnsi="Verdana" w:cs="Arial"/>
                <w:color w:val="0F0E0E"/>
                <w:kern w:val="24"/>
                <w:sz w:val="20"/>
                <w:szCs w:val="20"/>
                <w:rPrChange w:id="29965" w:author="Ritu Kamra" w:date="2021-09-27T20:42:00Z">
                  <w:rPr>
                    <w:rFonts w:ascii="Arial" w:eastAsia="Verdana" w:hAnsi="Arial" w:cs="Arial"/>
                    <w:color w:val="0F0E0E"/>
                    <w:kern w:val="24"/>
                    <w:sz w:val="24"/>
                    <w:szCs w:val="24"/>
                  </w:rPr>
                </w:rPrChange>
              </w:rPr>
              <w:pPrChange w:id="29966" w:author="Ritu Kamra" w:date="2021-09-27T20:42:00Z">
                <w:pPr>
                  <w:tabs>
                    <w:tab w:val="left" w:pos="1095"/>
                  </w:tabs>
                  <w:spacing w:line="360" w:lineRule="auto"/>
                  <w:jc w:val="both"/>
                </w:pPr>
              </w:pPrChange>
            </w:pPr>
            <w:r w:rsidRPr="005858C1">
              <w:rPr>
                <w:rFonts w:ascii="Verdana" w:eastAsia="Verdana" w:hAnsi="Verdana" w:cs="Arial"/>
                <w:color w:val="0F0E0E"/>
                <w:kern w:val="24"/>
                <w:sz w:val="20"/>
                <w:szCs w:val="20"/>
                <w:rPrChange w:id="29967" w:author="Ritu Kamra" w:date="2021-09-27T20:42:00Z">
                  <w:rPr>
                    <w:rFonts w:ascii="Arial" w:eastAsia="Verdana" w:hAnsi="Arial" w:cs="Arial"/>
                    <w:color w:val="0F0E0E"/>
                    <w:kern w:val="24"/>
                    <w:sz w:val="24"/>
                    <w:szCs w:val="24"/>
                  </w:rPr>
                </w:rPrChange>
              </w:rPr>
              <w:t>France</w:t>
            </w:r>
          </w:p>
        </w:tc>
        <w:tc>
          <w:tcPr>
            <w:tcW w:w="4162"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Change w:id="29968" w:author="Ritu Kamra" w:date="2021-09-27T20:42:00Z">
              <w:tcPr>
                <w:tcW w:w="312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tcPrChange>
          </w:tcPr>
          <w:p w14:paraId="4776E06F" w14:textId="77777777" w:rsidR="008150A2" w:rsidRPr="005858C1" w:rsidRDefault="008150A2">
            <w:pPr>
              <w:tabs>
                <w:tab w:val="left" w:pos="1095"/>
              </w:tabs>
              <w:spacing w:line="360" w:lineRule="auto"/>
              <w:jc w:val="center"/>
              <w:rPr>
                <w:rFonts w:ascii="Verdana" w:eastAsia="Verdana" w:hAnsi="Verdana" w:cs="Arial"/>
                <w:color w:val="0F0E0E"/>
                <w:kern w:val="24"/>
                <w:sz w:val="20"/>
                <w:szCs w:val="20"/>
                <w:rPrChange w:id="29969" w:author="Ritu Kamra" w:date="2021-09-27T20:42:00Z">
                  <w:rPr>
                    <w:rFonts w:ascii="Arial" w:eastAsia="Verdana" w:hAnsi="Arial" w:cs="Arial"/>
                    <w:color w:val="0F0E0E"/>
                    <w:kern w:val="24"/>
                    <w:sz w:val="24"/>
                    <w:szCs w:val="24"/>
                  </w:rPr>
                </w:rPrChange>
              </w:rPr>
              <w:pPrChange w:id="29970" w:author="Neeshu Bhadauriya" w:date="2021-09-27T16:21:00Z">
                <w:pPr>
                  <w:tabs>
                    <w:tab w:val="left" w:pos="1095"/>
                  </w:tabs>
                  <w:spacing w:line="360" w:lineRule="auto"/>
                  <w:jc w:val="both"/>
                </w:pPr>
              </w:pPrChange>
            </w:pPr>
            <w:r w:rsidRPr="005858C1">
              <w:rPr>
                <w:rFonts w:ascii="Verdana" w:eastAsia="Verdana" w:hAnsi="Verdana" w:cs="Arial"/>
                <w:color w:val="0F0E0E"/>
                <w:kern w:val="24"/>
                <w:sz w:val="20"/>
                <w:szCs w:val="20"/>
                <w:lang w:val="en-US"/>
                <w:rPrChange w:id="29971" w:author="Ritu Kamra" w:date="2021-09-27T20:42:00Z">
                  <w:rPr>
                    <w:rFonts w:ascii="Arial" w:eastAsia="Verdana" w:hAnsi="Arial" w:cs="Arial"/>
                    <w:color w:val="0F0E0E"/>
                    <w:kern w:val="24"/>
                    <w:sz w:val="24"/>
                    <w:szCs w:val="24"/>
                    <w:lang w:val="en-US"/>
                  </w:rPr>
                </w:rPrChange>
              </w:rPr>
              <w:t>2</w:t>
            </w:r>
            <w:r w:rsidRPr="005858C1">
              <w:rPr>
                <w:rFonts w:ascii="Verdana" w:eastAsia="Verdana" w:hAnsi="Verdana" w:cs="Arial"/>
                <w:color w:val="0F0E0E"/>
                <w:kern w:val="24"/>
                <w:sz w:val="20"/>
                <w:szCs w:val="20"/>
                <w:rPrChange w:id="29972" w:author="Ritu Kamra" w:date="2021-09-27T20:42:00Z">
                  <w:rPr>
                    <w:rFonts w:ascii="Arial" w:eastAsia="Verdana" w:hAnsi="Arial" w:cs="Arial"/>
                    <w:color w:val="0F0E0E"/>
                    <w:kern w:val="24"/>
                    <w:sz w:val="24"/>
                    <w:szCs w:val="24"/>
                  </w:rPr>
                </w:rPrChange>
              </w:rPr>
              <w:t>9</w:t>
            </w:r>
          </w:p>
        </w:tc>
      </w:tr>
      <w:tr w:rsidR="008150A2" w:rsidRPr="00D02970" w14:paraId="542FDEF2" w14:textId="77777777" w:rsidTr="00D02970">
        <w:trPr>
          <w:trHeight w:val="505"/>
          <w:jc w:val="center"/>
          <w:trPrChange w:id="29973" w:author="Ritu Kamra" w:date="2021-09-27T20:42:00Z">
            <w:trPr>
              <w:trHeight w:val="512"/>
            </w:trPr>
          </w:trPrChange>
        </w:trPr>
        <w:tc>
          <w:tcPr>
            <w:tcW w:w="4162"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Change w:id="29974" w:author="Ritu Kamra" w:date="2021-09-27T20:42:00Z">
              <w:tcPr>
                <w:tcW w:w="312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tcPrChange>
          </w:tcPr>
          <w:p w14:paraId="5709305B" w14:textId="77777777" w:rsidR="008150A2" w:rsidRPr="005858C1" w:rsidRDefault="008150A2">
            <w:pPr>
              <w:tabs>
                <w:tab w:val="left" w:pos="1095"/>
              </w:tabs>
              <w:spacing w:line="360" w:lineRule="auto"/>
              <w:jc w:val="center"/>
              <w:rPr>
                <w:rFonts w:ascii="Verdana" w:eastAsia="Verdana" w:hAnsi="Verdana" w:cs="Arial"/>
                <w:color w:val="0F0E0E"/>
                <w:kern w:val="24"/>
                <w:sz w:val="20"/>
                <w:szCs w:val="20"/>
                <w:rPrChange w:id="29975" w:author="Ritu Kamra" w:date="2021-09-27T20:42:00Z">
                  <w:rPr>
                    <w:rFonts w:ascii="Arial" w:eastAsia="Verdana" w:hAnsi="Arial" w:cs="Arial"/>
                    <w:color w:val="0F0E0E"/>
                    <w:kern w:val="24"/>
                    <w:sz w:val="24"/>
                    <w:szCs w:val="24"/>
                  </w:rPr>
                </w:rPrChange>
              </w:rPr>
              <w:pPrChange w:id="29976" w:author="Ritu Kamra" w:date="2021-09-27T20:42:00Z">
                <w:pPr>
                  <w:tabs>
                    <w:tab w:val="left" w:pos="1095"/>
                  </w:tabs>
                  <w:spacing w:line="360" w:lineRule="auto"/>
                  <w:jc w:val="both"/>
                </w:pPr>
              </w:pPrChange>
            </w:pPr>
            <w:r w:rsidRPr="005858C1">
              <w:rPr>
                <w:rFonts w:ascii="Verdana" w:eastAsia="Verdana" w:hAnsi="Verdana" w:cs="Arial"/>
                <w:color w:val="0F0E0E"/>
                <w:kern w:val="24"/>
                <w:sz w:val="20"/>
                <w:szCs w:val="20"/>
                <w:rPrChange w:id="29977" w:author="Ritu Kamra" w:date="2021-09-27T20:42:00Z">
                  <w:rPr>
                    <w:rFonts w:ascii="Arial" w:eastAsia="Verdana" w:hAnsi="Arial" w:cs="Arial"/>
                    <w:color w:val="0F0E0E"/>
                    <w:kern w:val="24"/>
                    <w:sz w:val="24"/>
                    <w:szCs w:val="24"/>
                  </w:rPr>
                </w:rPrChange>
              </w:rPr>
              <w:t>Netherland</w:t>
            </w:r>
          </w:p>
        </w:tc>
        <w:tc>
          <w:tcPr>
            <w:tcW w:w="4162"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Change w:id="29978" w:author="Ritu Kamra" w:date="2021-09-27T20:42:00Z">
              <w:tcPr>
                <w:tcW w:w="312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tcPrChange>
          </w:tcPr>
          <w:p w14:paraId="16910314" w14:textId="77777777" w:rsidR="008150A2" w:rsidRPr="005858C1" w:rsidRDefault="008150A2">
            <w:pPr>
              <w:tabs>
                <w:tab w:val="left" w:pos="1095"/>
              </w:tabs>
              <w:spacing w:line="360" w:lineRule="auto"/>
              <w:jc w:val="center"/>
              <w:rPr>
                <w:rFonts w:ascii="Verdana" w:eastAsia="Verdana" w:hAnsi="Verdana" w:cs="Arial"/>
                <w:color w:val="0F0E0E"/>
                <w:kern w:val="24"/>
                <w:sz w:val="20"/>
                <w:szCs w:val="20"/>
                <w:rPrChange w:id="29979" w:author="Ritu Kamra" w:date="2021-09-27T20:42:00Z">
                  <w:rPr>
                    <w:rFonts w:ascii="Arial" w:eastAsia="Verdana" w:hAnsi="Arial" w:cs="Arial"/>
                    <w:color w:val="0F0E0E"/>
                    <w:kern w:val="24"/>
                    <w:sz w:val="24"/>
                    <w:szCs w:val="24"/>
                  </w:rPr>
                </w:rPrChange>
              </w:rPr>
              <w:pPrChange w:id="29980" w:author="Neeshu Bhadauriya" w:date="2021-09-27T16:21:00Z">
                <w:pPr>
                  <w:tabs>
                    <w:tab w:val="left" w:pos="1095"/>
                  </w:tabs>
                  <w:spacing w:line="360" w:lineRule="auto"/>
                  <w:jc w:val="both"/>
                </w:pPr>
              </w:pPrChange>
            </w:pPr>
            <w:r w:rsidRPr="005858C1">
              <w:rPr>
                <w:rFonts w:ascii="Verdana" w:eastAsia="Verdana" w:hAnsi="Verdana" w:cs="Arial"/>
                <w:color w:val="0F0E0E"/>
                <w:kern w:val="24"/>
                <w:sz w:val="20"/>
                <w:szCs w:val="20"/>
                <w:rPrChange w:id="29981" w:author="Ritu Kamra" w:date="2021-09-27T20:42:00Z">
                  <w:rPr>
                    <w:rFonts w:ascii="Arial" w:eastAsia="Verdana" w:hAnsi="Arial" w:cs="Arial"/>
                    <w:color w:val="0F0E0E"/>
                    <w:kern w:val="24"/>
                    <w:sz w:val="24"/>
                    <w:szCs w:val="24"/>
                  </w:rPr>
                </w:rPrChange>
              </w:rPr>
              <w:t>16</w:t>
            </w:r>
          </w:p>
        </w:tc>
      </w:tr>
      <w:tr w:rsidR="008150A2" w:rsidRPr="00D02970" w14:paraId="25AF45B2" w14:textId="77777777" w:rsidTr="00D02970">
        <w:trPr>
          <w:trHeight w:val="505"/>
          <w:jc w:val="center"/>
          <w:trPrChange w:id="29982" w:author="Ritu Kamra" w:date="2021-09-27T20:42:00Z">
            <w:trPr>
              <w:trHeight w:val="512"/>
            </w:trPr>
          </w:trPrChange>
        </w:trPr>
        <w:tc>
          <w:tcPr>
            <w:tcW w:w="4162"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Change w:id="29983" w:author="Ritu Kamra" w:date="2021-09-27T20:42:00Z">
              <w:tcPr>
                <w:tcW w:w="312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tcPrChange>
          </w:tcPr>
          <w:p w14:paraId="4B88CB18" w14:textId="77777777" w:rsidR="008150A2" w:rsidRPr="005858C1" w:rsidRDefault="008150A2">
            <w:pPr>
              <w:tabs>
                <w:tab w:val="left" w:pos="1095"/>
              </w:tabs>
              <w:spacing w:line="360" w:lineRule="auto"/>
              <w:jc w:val="center"/>
              <w:rPr>
                <w:rFonts w:ascii="Verdana" w:eastAsia="Verdana" w:hAnsi="Verdana" w:cs="Arial"/>
                <w:color w:val="0F0E0E"/>
                <w:kern w:val="24"/>
                <w:sz w:val="20"/>
                <w:szCs w:val="20"/>
                <w:rPrChange w:id="29984" w:author="Ritu Kamra" w:date="2021-09-27T20:42:00Z">
                  <w:rPr>
                    <w:rFonts w:ascii="Arial" w:eastAsia="Verdana" w:hAnsi="Arial" w:cs="Arial"/>
                    <w:color w:val="0F0E0E"/>
                    <w:kern w:val="24"/>
                    <w:sz w:val="24"/>
                    <w:szCs w:val="24"/>
                  </w:rPr>
                </w:rPrChange>
              </w:rPr>
              <w:pPrChange w:id="29985" w:author="Ritu Kamra" w:date="2021-09-27T20:42:00Z">
                <w:pPr>
                  <w:tabs>
                    <w:tab w:val="left" w:pos="1095"/>
                  </w:tabs>
                  <w:spacing w:line="360" w:lineRule="auto"/>
                  <w:jc w:val="both"/>
                </w:pPr>
              </w:pPrChange>
            </w:pPr>
            <w:r w:rsidRPr="005858C1">
              <w:rPr>
                <w:rFonts w:ascii="Verdana" w:eastAsia="Verdana" w:hAnsi="Verdana" w:cs="Arial"/>
                <w:color w:val="0F0E0E"/>
                <w:kern w:val="24"/>
                <w:sz w:val="20"/>
                <w:szCs w:val="20"/>
                <w:rPrChange w:id="29986" w:author="Ritu Kamra" w:date="2021-09-27T20:42:00Z">
                  <w:rPr>
                    <w:rFonts w:ascii="Arial" w:eastAsia="Verdana" w:hAnsi="Arial" w:cs="Arial"/>
                    <w:color w:val="0F0E0E"/>
                    <w:kern w:val="24"/>
                    <w:sz w:val="24"/>
                    <w:szCs w:val="24"/>
                  </w:rPr>
                </w:rPrChange>
              </w:rPr>
              <w:t>Spain</w:t>
            </w:r>
          </w:p>
        </w:tc>
        <w:tc>
          <w:tcPr>
            <w:tcW w:w="4162"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Change w:id="29987" w:author="Ritu Kamra" w:date="2021-09-27T20:42:00Z">
              <w:tcPr>
                <w:tcW w:w="312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tcPrChange>
          </w:tcPr>
          <w:p w14:paraId="59E4481C" w14:textId="77777777" w:rsidR="008150A2" w:rsidRPr="005858C1" w:rsidRDefault="008150A2">
            <w:pPr>
              <w:tabs>
                <w:tab w:val="left" w:pos="1095"/>
              </w:tabs>
              <w:spacing w:line="360" w:lineRule="auto"/>
              <w:jc w:val="center"/>
              <w:rPr>
                <w:rFonts w:ascii="Verdana" w:eastAsia="Verdana" w:hAnsi="Verdana" w:cs="Arial"/>
                <w:color w:val="0F0E0E"/>
                <w:kern w:val="24"/>
                <w:sz w:val="20"/>
                <w:szCs w:val="20"/>
                <w:rPrChange w:id="29988" w:author="Ritu Kamra" w:date="2021-09-27T20:42:00Z">
                  <w:rPr>
                    <w:rFonts w:ascii="Arial" w:eastAsia="Verdana" w:hAnsi="Arial" w:cs="Arial"/>
                    <w:color w:val="0F0E0E"/>
                    <w:kern w:val="24"/>
                    <w:sz w:val="24"/>
                    <w:szCs w:val="24"/>
                  </w:rPr>
                </w:rPrChange>
              </w:rPr>
              <w:pPrChange w:id="29989" w:author="Neeshu Bhadauriya" w:date="2021-09-27T16:21:00Z">
                <w:pPr>
                  <w:tabs>
                    <w:tab w:val="left" w:pos="1095"/>
                  </w:tabs>
                  <w:spacing w:line="360" w:lineRule="auto"/>
                  <w:jc w:val="both"/>
                </w:pPr>
              </w:pPrChange>
            </w:pPr>
            <w:r w:rsidRPr="005858C1">
              <w:rPr>
                <w:rFonts w:ascii="Verdana" w:eastAsia="Verdana" w:hAnsi="Verdana" w:cs="Arial"/>
                <w:color w:val="0F0E0E"/>
                <w:kern w:val="24"/>
                <w:sz w:val="20"/>
                <w:szCs w:val="20"/>
                <w:rPrChange w:id="29990" w:author="Ritu Kamra" w:date="2021-09-27T20:42:00Z">
                  <w:rPr>
                    <w:rFonts w:ascii="Arial" w:eastAsia="Verdana" w:hAnsi="Arial" w:cs="Arial"/>
                    <w:color w:val="0F0E0E"/>
                    <w:kern w:val="24"/>
                    <w:sz w:val="24"/>
                    <w:szCs w:val="24"/>
                  </w:rPr>
                </w:rPrChange>
              </w:rPr>
              <w:t>13</w:t>
            </w:r>
          </w:p>
        </w:tc>
      </w:tr>
      <w:tr w:rsidR="008150A2" w:rsidRPr="00D02970" w14:paraId="000E8784" w14:textId="77777777" w:rsidTr="00D02970">
        <w:trPr>
          <w:trHeight w:val="505"/>
          <w:jc w:val="center"/>
          <w:trPrChange w:id="29991" w:author="Ritu Kamra" w:date="2021-09-27T20:42:00Z">
            <w:trPr>
              <w:trHeight w:val="512"/>
            </w:trPr>
          </w:trPrChange>
        </w:trPr>
        <w:tc>
          <w:tcPr>
            <w:tcW w:w="4162"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Change w:id="29992" w:author="Ritu Kamra" w:date="2021-09-27T20:42:00Z">
              <w:tcPr>
                <w:tcW w:w="312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tcPrChange>
          </w:tcPr>
          <w:p w14:paraId="50118A3D" w14:textId="77777777" w:rsidR="008150A2" w:rsidRPr="005858C1" w:rsidRDefault="008150A2">
            <w:pPr>
              <w:tabs>
                <w:tab w:val="left" w:pos="1095"/>
              </w:tabs>
              <w:spacing w:line="360" w:lineRule="auto"/>
              <w:jc w:val="center"/>
              <w:rPr>
                <w:rFonts w:ascii="Verdana" w:eastAsia="Verdana" w:hAnsi="Verdana" w:cs="Arial"/>
                <w:color w:val="0F0E0E"/>
                <w:kern w:val="24"/>
                <w:sz w:val="20"/>
                <w:szCs w:val="20"/>
                <w:rPrChange w:id="29993" w:author="Ritu Kamra" w:date="2021-09-27T20:42:00Z">
                  <w:rPr>
                    <w:rFonts w:ascii="Arial" w:eastAsia="Verdana" w:hAnsi="Arial" w:cs="Arial"/>
                    <w:color w:val="0F0E0E"/>
                    <w:kern w:val="24"/>
                    <w:sz w:val="24"/>
                    <w:szCs w:val="24"/>
                  </w:rPr>
                </w:rPrChange>
              </w:rPr>
              <w:pPrChange w:id="29994" w:author="Ritu Kamra" w:date="2021-09-27T20:42:00Z">
                <w:pPr>
                  <w:tabs>
                    <w:tab w:val="left" w:pos="1095"/>
                  </w:tabs>
                  <w:spacing w:line="360" w:lineRule="auto"/>
                  <w:jc w:val="both"/>
                </w:pPr>
              </w:pPrChange>
            </w:pPr>
            <w:r w:rsidRPr="005858C1">
              <w:rPr>
                <w:rFonts w:ascii="Verdana" w:eastAsia="Verdana" w:hAnsi="Verdana" w:cs="Arial"/>
                <w:color w:val="0F0E0E"/>
                <w:kern w:val="24"/>
                <w:sz w:val="20"/>
                <w:szCs w:val="20"/>
                <w:rPrChange w:id="29995" w:author="Ritu Kamra" w:date="2021-09-27T20:42:00Z">
                  <w:rPr>
                    <w:rFonts w:ascii="Arial" w:eastAsia="Verdana" w:hAnsi="Arial" w:cs="Arial"/>
                    <w:color w:val="0F0E0E"/>
                    <w:kern w:val="24"/>
                    <w:sz w:val="24"/>
                    <w:szCs w:val="24"/>
                  </w:rPr>
                </w:rPrChange>
              </w:rPr>
              <w:t>Italy</w:t>
            </w:r>
          </w:p>
        </w:tc>
        <w:tc>
          <w:tcPr>
            <w:tcW w:w="4162"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Change w:id="29996" w:author="Ritu Kamra" w:date="2021-09-27T20:42:00Z">
              <w:tcPr>
                <w:tcW w:w="312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tcPrChange>
          </w:tcPr>
          <w:p w14:paraId="4BF1386D" w14:textId="77777777" w:rsidR="008150A2" w:rsidRPr="005858C1" w:rsidRDefault="008150A2">
            <w:pPr>
              <w:tabs>
                <w:tab w:val="left" w:pos="1095"/>
              </w:tabs>
              <w:spacing w:line="360" w:lineRule="auto"/>
              <w:jc w:val="center"/>
              <w:rPr>
                <w:rFonts w:ascii="Verdana" w:eastAsia="Verdana" w:hAnsi="Verdana" w:cs="Arial"/>
                <w:color w:val="0F0E0E"/>
                <w:kern w:val="24"/>
                <w:sz w:val="20"/>
                <w:szCs w:val="20"/>
                <w:rPrChange w:id="29997" w:author="Ritu Kamra" w:date="2021-09-27T20:42:00Z">
                  <w:rPr>
                    <w:rFonts w:ascii="Arial" w:eastAsia="Verdana" w:hAnsi="Arial" w:cs="Arial"/>
                    <w:color w:val="0F0E0E"/>
                    <w:kern w:val="24"/>
                    <w:sz w:val="24"/>
                    <w:szCs w:val="24"/>
                  </w:rPr>
                </w:rPrChange>
              </w:rPr>
              <w:pPrChange w:id="29998" w:author="Neeshu Bhadauriya" w:date="2021-09-27T16:21:00Z">
                <w:pPr>
                  <w:tabs>
                    <w:tab w:val="left" w:pos="1095"/>
                  </w:tabs>
                  <w:spacing w:line="360" w:lineRule="auto"/>
                  <w:jc w:val="both"/>
                </w:pPr>
              </w:pPrChange>
            </w:pPr>
            <w:r w:rsidRPr="005858C1">
              <w:rPr>
                <w:rFonts w:ascii="Verdana" w:eastAsia="Verdana" w:hAnsi="Verdana" w:cs="Arial"/>
                <w:color w:val="0F0E0E"/>
                <w:kern w:val="24"/>
                <w:sz w:val="20"/>
                <w:szCs w:val="20"/>
                <w:lang w:val="en-US"/>
                <w:rPrChange w:id="29999" w:author="Ritu Kamra" w:date="2021-09-27T20:42:00Z">
                  <w:rPr>
                    <w:rFonts w:ascii="Arial" w:eastAsia="Verdana" w:hAnsi="Arial" w:cs="Arial"/>
                    <w:color w:val="0F0E0E"/>
                    <w:kern w:val="24"/>
                    <w:sz w:val="24"/>
                    <w:szCs w:val="24"/>
                    <w:lang w:val="en-US"/>
                  </w:rPr>
                </w:rPrChange>
              </w:rPr>
              <w:t>1</w:t>
            </w:r>
            <w:r w:rsidRPr="005858C1">
              <w:rPr>
                <w:rFonts w:ascii="Verdana" w:eastAsia="Verdana" w:hAnsi="Verdana" w:cs="Arial"/>
                <w:color w:val="0F0E0E"/>
                <w:kern w:val="24"/>
                <w:sz w:val="20"/>
                <w:szCs w:val="20"/>
                <w:rPrChange w:id="30000" w:author="Ritu Kamra" w:date="2021-09-27T20:42:00Z">
                  <w:rPr>
                    <w:rFonts w:ascii="Arial" w:eastAsia="Verdana" w:hAnsi="Arial" w:cs="Arial"/>
                    <w:color w:val="0F0E0E"/>
                    <w:kern w:val="24"/>
                    <w:sz w:val="24"/>
                    <w:szCs w:val="24"/>
                  </w:rPr>
                </w:rPrChange>
              </w:rPr>
              <w:t>0</w:t>
            </w:r>
          </w:p>
        </w:tc>
      </w:tr>
    </w:tbl>
    <w:p w14:paraId="4871853B" w14:textId="2966754C" w:rsidR="008150A2" w:rsidRPr="005858C1" w:rsidRDefault="005858C1" w:rsidP="008150A2">
      <w:pPr>
        <w:tabs>
          <w:tab w:val="left" w:pos="1095"/>
        </w:tabs>
        <w:spacing w:line="360" w:lineRule="auto"/>
        <w:jc w:val="both"/>
        <w:rPr>
          <w:ins w:id="30001" w:author="Ritu Kamra" w:date="2021-09-27T11:08:00Z"/>
          <w:rFonts w:ascii="Arial" w:eastAsia="Verdana" w:hAnsi="Arial" w:cs="Arial"/>
          <w:color w:val="0F0E0E"/>
          <w:kern w:val="24"/>
          <w:sz w:val="24"/>
          <w:szCs w:val="24"/>
          <w:lang w:val="en-US"/>
        </w:rPr>
      </w:pPr>
      <w:ins w:id="30002" w:author="Ritu Kamra" w:date="2021-09-27T19:35:00Z">
        <w:r>
          <w:rPr>
            <w:noProof/>
          </w:rPr>
          <w:pict w14:anchorId="56AC41D5">
            <v:shape id="_x0000_s1224" type="#_x0000_t202" style="position:absolute;left:0;text-align:left;margin-left:378pt;margin-top:5.4pt;width:115.75pt;height:21pt;z-index:25264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" filled="f" stroked="f">
              <v:textbox>
                <w:txbxContent>
                  <w:p w14:paraId="3A69B952" w14:textId="5C080C8E" w:rsidR="004A4794" w:rsidRPr="004644A7" w:rsidRDefault="004A4794" w:rsidP="004A4794">
                    <w:pPr>
                      <w:jc w:val="right"/>
                      <w:textAlignment w:val="baseline"/>
                      <w:rPr>
                        <w:rFonts w:ascii="Verdana" w:eastAsia="Verdana" w:hAnsi="Verdana" w:cs="Verdana"/>
                        <w:i/>
                        <w:iCs/>
                        <w:color w:val="7F7F7F"/>
                        <w:kern w:val="24"/>
                        <w:sz w:val="12"/>
                        <w:szCs w:val="12"/>
                      </w:rPr>
                    </w:pPr>
                    <w:r w:rsidRPr="004644A7">
                      <w:rPr>
                        <w:rFonts w:ascii="Verdana" w:eastAsia="Verdana" w:hAnsi="Verdana" w:cs="Verdana"/>
                        <w:i/>
                        <w:iCs/>
                        <w:color w:val="7F7F7F"/>
                        <w:kern w:val="24"/>
                        <w:sz w:val="12"/>
                        <w:szCs w:val="12"/>
                      </w:rPr>
                      <w:t xml:space="preserve">Source: </w:t>
                    </w:r>
                    <w:del w:id="30003" w:author="Ritu Kamra" w:date="2021-09-27T19:36:00Z">
                      <w:r w:rsidRPr="004644A7" w:rsidDel="004A4794">
                        <w:rPr>
                          <w:rFonts w:ascii="Verdana" w:eastAsia="Verdana" w:hAnsi="Verdana" w:cs="Verdana"/>
                          <w:i/>
                          <w:iCs/>
                          <w:color w:val="7F7F7F"/>
                          <w:kern w:val="24"/>
                          <w:sz w:val="12"/>
                          <w:szCs w:val="12"/>
                        </w:rPr>
                        <w:delText>World Bank</w:delText>
                      </w:r>
                    </w:del>
                    <w:ins w:id="30004" w:author="Ritu Kamra" w:date="2021-09-27T19:36:00Z">
                      <w:r>
                        <w:rPr>
                          <w:rFonts w:ascii="Verdana" w:eastAsia="Verdana" w:hAnsi="Verdana" w:cs="Verdana"/>
                          <w:i/>
                          <w:iCs/>
                          <w:color w:val="7F7F7F"/>
                          <w:kern w:val="24"/>
                          <w:sz w:val="12"/>
                          <w:szCs w:val="12"/>
                        </w:rPr>
                        <w:t>Meed Projects</w:t>
                      </w:r>
                    </w:ins>
                  </w:p>
                </w:txbxContent>
              </v:textbox>
              <w10:wrap anchorx="margin"/>
            </v:shape>
          </w:pict>
        </w:r>
      </w:ins>
    </w:p>
    <w:p w14:paraId="0F356826" w14:textId="216A7BF9" w:rsidR="00403D19" w:rsidRPr="005858C1" w:rsidDel="00984BAB" w:rsidRDefault="00403D19" w:rsidP="008150A2">
      <w:pPr>
        <w:tabs>
          <w:tab w:val="left" w:pos="1095"/>
        </w:tabs>
        <w:spacing w:line="360" w:lineRule="auto"/>
        <w:jc w:val="both"/>
        <w:rPr>
          <w:ins w:id="30005" w:author="Ritu Kamra" w:date="2021-09-27T11:08:00Z"/>
          <w:del w:id="30006" w:author="Neeshu Bhadauriya" w:date="2021-09-27T16:33:00Z"/>
          <w:rFonts w:ascii="Arial" w:eastAsia="Verdana" w:hAnsi="Arial" w:cs="Arial"/>
          <w:color w:val="0F0E0E"/>
          <w:kern w:val="24"/>
          <w:sz w:val="24"/>
          <w:szCs w:val="24"/>
          <w:lang w:val="en-US"/>
        </w:rPr>
      </w:pPr>
    </w:p>
    <w:p w14:paraId="2401E33E" w14:textId="5639B14E" w:rsidR="00403D19" w:rsidRPr="005858C1" w:rsidDel="00984BAB" w:rsidRDefault="00403D19" w:rsidP="008150A2">
      <w:pPr>
        <w:tabs>
          <w:tab w:val="left" w:pos="1095"/>
        </w:tabs>
        <w:spacing w:line="360" w:lineRule="auto"/>
        <w:jc w:val="both"/>
        <w:rPr>
          <w:ins w:id="30007" w:author="Ritu Kamra" w:date="2021-09-27T11:08:00Z"/>
          <w:del w:id="30008" w:author="Neeshu Bhadauriya" w:date="2021-09-27T16:33:00Z"/>
          <w:rFonts w:ascii="Arial" w:eastAsia="Verdana" w:hAnsi="Arial" w:cs="Arial"/>
          <w:color w:val="0F0E0E"/>
          <w:kern w:val="24"/>
          <w:sz w:val="24"/>
          <w:szCs w:val="24"/>
          <w:lang w:val="en-US"/>
        </w:rPr>
      </w:pPr>
    </w:p>
    <w:p w14:paraId="3EFDF995" w14:textId="70EC56EA" w:rsidR="00403D19" w:rsidRPr="005858C1" w:rsidDel="00984BAB" w:rsidRDefault="00403D19" w:rsidP="008150A2">
      <w:pPr>
        <w:tabs>
          <w:tab w:val="left" w:pos="1095"/>
        </w:tabs>
        <w:spacing w:line="360" w:lineRule="auto"/>
        <w:jc w:val="both"/>
        <w:rPr>
          <w:ins w:id="30009" w:author="Ritu Kamra" w:date="2021-09-27T11:08:00Z"/>
          <w:del w:id="30010" w:author="Neeshu Bhadauriya" w:date="2021-09-27T16:33:00Z"/>
          <w:rFonts w:ascii="Arial" w:eastAsia="Verdana" w:hAnsi="Arial" w:cs="Arial"/>
          <w:color w:val="0F0E0E"/>
          <w:kern w:val="24"/>
          <w:sz w:val="24"/>
          <w:szCs w:val="24"/>
          <w:lang w:val="en-US"/>
        </w:rPr>
      </w:pPr>
    </w:p>
    <w:p w14:paraId="145DF9EF" w14:textId="77777777" w:rsidR="00403D19" w:rsidRPr="005858C1" w:rsidRDefault="00403D19" w:rsidP="008150A2">
      <w:pPr>
        <w:tabs>
          <w:tab w:val="left" w:pos="1095"/>
        </w:tabs>
        <w:spacing w:line="360" w:lineRule="auto"/>
        <w:jc w:val="both"/>
        <w:rPr>
          <w:rFonts w:ascii="Arial" w:eastAsia="Verdana" w:hAnsi="Arial" w:cs="Arial"/>
          <w:color w:val="0F0E0E"/>
          <w:kern w:val="24"/>
          <w:sz w:val="24"/>
          <w:szCs w:val="24"/>
          <w:lang w:val="en-US"/>
        </w:rPr>
      </w:pPr>
    </w:p>
    <w:p w14:paraId="5D373794" w14:textId="2E429870" w:rsidR="000E6386" w:rsidRDefault="000E6386" w:rsidP="008150A2">
      <w:pPr>
        <w:tabs>
          <w:tab w:val="left" w:pos="1095"/>
        </w:tabs>
        <w:spacing w:line="480" w:lineRule="auto"/>
        <w:rPr>
          <w:ins w:id="30011" w:author="Dilip Kumar" w:date="2021-09-25T12:43:00Z"/>
          <w:rFonts w:ascii="Arial" w:eastAsia="Arial" w:hAnsi="Arial" w:cs="Arial"/>
          <w:sz w:val="24"/>
          <w:szCs w:val="24"/>
        </w:rPr>
        <w:sectPr w:rsidR="000E6386"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30012" w:author="Hardik Malhotra" w:date="2021-09-30T12:48:00Z">
            <w:sectPr w:rsidR="000E6386" w:rsidSect="00AF4AFC">
              <w:pgMar w:top="1134" w:right="836" w:bottom="630" w:left="900" w:header="708" w:footer="708" w:gutter="0"/>
            </w:sectPr>
          </w:sectPrChange>
        </w:sectPr>
      </w:pPr>
    </w:p>
    <w:p w14:paraId="4610FDB4" w14:textId="10D88371" w:rsidR="008150A2" w:rsidRPr="004070B7" w:rsidDel="000E6386" w:rsidRDefault="008150A2" w:rsidP="008150A2">
      <w:pPr>
        <w:tabs>
          <w:tab w:val="left" w:pos="1095"/>
        </w:tabs>
        <w:spacing w:line="360" w:lineRule="auto"/>
        <w:jc w:val="both"/>
        <w:rPr>
          <w:del w:id="30013" w:author="Dilip Kumar" w:date="2021-09-25T12:42:00Z"/>
          <w:rFonts w:ascii="Arial" w:eastAsia="Arial" w:hAnsi="Arial" w:cs="Arial"/>
          <w:sz w:val="24"/>
          <w:szCs w:val="24"/>
        </w:rPr>
      </w:pPr>
    </w:p>
    <w:p w14:paraId="14E1BEA1" w14:textId="58CCB040" w:rsidR="008150A2" w:rsidRPr="005858C1" w:rsidRDefault="008150A2" w:rsidP="008150A2">
      <w:pPr>
        <w:tabs>
          <w:tab w:val="left" w:pos="1095"/>
        </w:tabs>
        <w:spacing w:line="480" w:lineRule="auto"/>
        <w:rPr>
          <w:rFonts w:ascii="Verdana" w:eastAsia="Verdana" w:hAnsi="Verdana" w:cs="Verdana"/>
          <w:b/>
          <w:bCs/>
          <w:i/>
          <w:iCs/>
          <w:color w:val="0F0E0E"/>
          <w:kern w:val="24"/>
          <w:sz w:val="20"/>
          <w:szCs w:val="20"/>
          <w:u w:val="single"/>
        </w:rPr>
      </w:pPr>
      <w:r w:rsidRPr="005858C1">
        <w:rPr>
          <w:rFonts w:ascii="Verdana" w:eastAsia="Verdana" w:hAnsi="Verdana" w:cs="Verdana"/>
          <w:b/>
          <w:bCs/>
          <w:i/>
          <w:iCs/>
          <w:color w:val="0F0E0E"/>
          <w:kern w:val="24"/>
          <w:sz w:val="20"/>
          <w:szCs w:val="20"/>
          <w:u w:val="single"/>
        </w:rPr>
        <w:t xml:space="preserve">Government </w:t>
      </w:r>
      <w:del w:id="30014" w:author="Supreet Mathaun" w:date="2021-09-24T10:56:00Z">
        <w:r w:rsidRPr="005858C1" w:rsidDel="00A91A77">
          <w:rPr>
            <w:rFonts w:ascii="Verdana" w:eastAsia="Verdana" w:hAnsi="Verdana" w:cs="Verdana"/>
            <w:b/>
            <w:bCs/>
            <w:i/>
            <w:iCs/>
            <w:color w:val="0F0E0E"/>
            <w:kern w:val="24"/>
            <w:sz w:val="20"/>
            <w:szCs w:val="20"/>
            <w:u w:val="single"/>
          </w:rPr>
          <w:delText>s</w:delText>
        </w:r>
      </w:del>
      <w:ins w:id="30015" w:author="Supreet Mathaun" w:date="2021-09-24T10:56:00Z">
        <w:r w:rsidR="00A91A77" w:rsidRPr="005858C1">
          <w:rPr>
            <w:rFonts w:ascii="Verdana" w:eastAsia="Verdana" w:hAnsi="Verdana" w:cs="Verdana"/>
            <w:b/>
            <w:bCs/>
            <w:i/>
            <w:iCs/>
            <w:color w:val="0F0E0E"/>
            <w:kern w:val="24"/>
            <w:sz w:val="20"/>
            <w:szCs w:val="20"/>
            <w:u w:val="single"/>
          </w:rPr>
          <w:t>S</w:t>
        </w:r>
      </w:ins>
      <w:r w:rsidRPr="005858C1">
        <w:rPr>
          <w:rFonts w:ascii="Verdana" w:eastAsia="Verdana" w:hAnsi="Verdana" w:cs="Verdana"/>
          <w:b/>
          <w:bCs/>
          <w:i/>
          <w:iCs/>
          <w:color w:val="0F0E0E"/>
          <w:kern w:val="24"/>
          <w:sz w:val="20"/>
          <w:szCs w:val="20"/>
          <w:u w:val="single"/>
        </w:rPr>
        <w:t xml:space="preserve">upport and </w:t>
      </w:r>
      <w:del w:id="30016" w:author="Supreet Mathaun" w:date="2021-09-24T10:56:00Z">
        <w:r w:rsidRPr="005858C1" w:rsidDel="00A91A77">
          <w:rPr>
            <w:rFonts w:ascii="Verdana" w:eastAsia="Verdana" w:hAnsi="Verdana" w:cs="Verdana"/>
            <w:b/>
            <w:bCs/>
            <w:i/>
            <w:iCs/>
            <w:color w:val="0F0E0E"/>
            <w:kern w:val="24"/>
            <w:sz w:val="20"/>
            <w:szCs w:val="20"/>
            <w:u w:val="single"/>
          </w:rPr>
          <w:delText>i</w:delText>
        </w:r>
      </w:del>
      <w:ins w:id="30017" w:author="Supreet Mathaun" w:date="2021-09-24T10:56:00Z">
        <w:r w:rsidR="00A91A77" w:rsidRPr="005858C1">
          <w:rPr>
            <w:rFonts w:ascii="Verdana" w:eastAsia="Verdana" w:hAnsi="Verdana" w:cs="Verdana"/>
            <w:b/>
            <w:bCs/>
            <w:i/>
            <w:iCs/>
            <w:color w:val="0F0E0E"/>
            <w:kern w:val="24"/>
            <w:sz w:val="20"/>
            <w:szCs w:val="20"/>
            <w:u w:val="single"/>
          </w:rPr>
          <w:t>I</w:t>
        </w:r>
      </w:ins>
      <w:r w:rsidRPr="005858C1">
        <w:rPr>
          <w:rFonts w:ascii="Verdana" w:eastAsia="Verdana" w:hAnsi="Verdana" w:cs="Verdana"/>
          <w:b/>
          <w:bCs/>
          <w:i/>
          <w:iCs/>
          <w:color w:val="0F0E0E"/>
          <w:kern w:val="24"/>
          <w:sz w:val="20"/>
          <w:szCs w:val="20"/>
          <w:u w:val="single"/>
        </w:rPr>
        <w:t xml:space="preserve">nitiatives </w:t>
      </w:r>
    </w:p>
    <w:p w14:paraId="335AF0F8" w14:textId="0D67FE6E" w:rsidR="008150A2" w:rsidRPr="005858C1" w:rsidRDefault="008150A2" w:rsidP="008150A2">
      <w:pPr>
        <w:tabs>
          <w:tab w:val="left" w:pos="1095"/>
        </w:tabs>
        <w:spacing w:line="360" w:lineRule="auto"/>
        <w:jc w:val="both"/>
        <w:rPr>
          <w:rFonts w:ascii="Arial" w:eastAsia="Verdana" w:hAnsi="Arial" w:cs="Arial"/>
          <w:color w:val="0F0E0E"/>
          <w:kern w:val="24"/>
          <w:sz w:val="24"/>
          <w:szCs w:val="24"/>
          <w:lang w:val="en-US"/>
        </w:rPr>
      </w:pPr>
      <w:r w:rsidRPr="005858C1">
        <w:rPr>
          <w:rFonts w:ascii="Arial" w:eastAsia="Verdana" w:hAnsi="Arial" w:cs="Arial"/>
          <w:color w:val="0F0E0E"/>
          <w:kern w:val="24"/>
          <w:sz w:val="24"/>
          <w:szCs w:val="24"/>
          <w:lang w:val="en-US"/>
        </w:rPr>
        <w:t>Driven by strong demand from various end</w:t>
      </w:r>
      <w:ins w:id="30018" w:author="Supreet Mathaun" w:date="2021-09-24T10:57:00Z">
        <w:r w:rsidR="00A91A77" w:rsidRPr="005858C1">
          <w:rPr>
            <w:rFonts w:ascii="Arial" w:eastAsia="Verdana" w:hAnsi="Arial" w:cs="Arial"/>
            <w:color w:val="0F0E0E"/>
            <w:kern w:val="24"/>
            <w:sz w:val="24"/>
            <w:szCs w:val="24"/>
            <w:lang w:val="en-US"/>
          </w:rPr>
          <w:t>-</w:t>
        </w:r>
      </w:ins>
      <w:del w:id="30019" w:author="Supreet Mathaun" w:date="2021-09-24T10:57:00Z">
        <w:r w:rsidRPr="005858C1" w:rsidDel="00A91A77">
          <w:rPr>
            <w:rFonts w:ascii="Arial" w:eastAsia="Verdana" w:hAnsi="Arial" w:cs="Arial"/>
            <w:color w:val="0F0E0E"/>
            <w:kern w:val="24"/>
            <w:sz w:val="24"/>
            <w:szCs w:val="24"/>
            <w:lang w:val="en-US"/>
          </w:rPr>
          <w:delText xml:space="preserve"> </w:delText>
        </w:r>
      </w:del>
      <w:r w:rsidRPr="005858C1">
        <w:rPr>
          <w:rFonts w:ascii="Arial" w:eastAsia="Verdana" w:hAnsi="Arial" w:cs="Arial"/>
          <w:color w:val="0F0E0E"/>
          <w:kern w:val="24"/>
          <w:sz w:val="24"/>
          <w:szCs w:val="24"/>
          <w:lang w:val="en-US"/>
        </w:rPr>
        <w:t xml:space="preserve">use industries such as wind energy, transportation, electrical and electronics, </w:t>
      </w:r>
      <w:del w:id="30020" w:author="Supreet Mathaun" w:date="2021-09-24T10:57:00Z">
        <w:r w:rsidRPr="005858C1" w:rsidDel="00A91A77">
          <w:rPr>
            <w:rFonts w:ascii="Arial" w:eastAsia="Verdana" w:hAnsi="Arial" w:cs="Arial"/>
            <w:color w:val="0F0E0E"/>
            <w:kern w:val="24"/>
            <w:sz w:val="24"/>
            <w:szCs w:val="24"/>
            <w:lang w:val="en-US"/>
          </w:rPr>
          <w:delText>defence</w:delText>
        </w:r>
      </w:del>
      <w:ins w:id="30021" w:author="Supreet Mathaun" w:date="2021-09-24T10:57:00Z">
        <w:r w:rsidR="00A91A77" w:rsidRPr="005858C1">
          <w:rPr>
            <w:rFonts w:ascii="Arial" w:eastAsia="Verdana" w:hAnsi="Arial" w:cs="Arial"/>
            <w:color w:val="0F0E0E"/>
            <w:kern w:val="24"/>
            <w:sz w:val="24"/>
            <w:szCs w:val="24"/>
            <w:lang w:val="en-US"/>
          </w:rPr>
          <w:t>defense</w:t>
        </w:r>
      </w:ins>
      <w:r w:rsidRPr="005858C1">
        <w:rPr>
          <w:rFonts w:ascii="Arial" w:eastAsia="Verdana" w:hAnsi="Arial" w:cs="Arial"/>
          <w:color w:val="0F0E0E"/>
          <w:kern w:val="24"/>
          <w:sz w:val="24"/>
          <w:szCs w:val="24"/>
          <w:lang w:val="en-US"/>
        </w:rPr>
        <w:t xml:space="preserve">, aerospace, pipes and tanks, construction and marine, the composite industry, also known as fiber-reinforced plastics (FRP) industry, will also be supporting government’s initiatives across various developing countries, hence giving </w:t>
      </w:r>
      <w:ins w:id="30022" w:author="Supreet Mathaun" w:date="2021-09-24T10:57:00Z">
        <w:r w:rsidR="00A91A77" w:rsidRPr="005858C1">
          <w:rPr>
            <w:rFonts w:ascii="Arial" w:eastAsia="Verdana" w:hAnsi="Arial" w:cs="Arial"/>
            <w:color w:val="0F0E0E"/>
            <w:kern w:val="24"/>
            <w:sz w:val="24"/>
            <w:szCs w:val="24"/>
            <w:lang w:val="en-US"/>
          </w:rPr>
          <w:t xml:space="preserve">a </w:t>
        </w:r>
      </w:ins>
      <w:r w:rsidRPr="005858C1">
        <w:rPr>
          <w:rFonts w:ascii="Arial" w:eastAsia="Verdana" w:hAnsi="Arial" w:cs="Arial"/>
          <w:color w:val="0F0E0E"/>
          <w:kern w:val="24"/>
          <w:sz w:val="24"/>
          <w:szCs w:val="24"/>
          <w:lang w:val="en-US"/>
        </w:rPr>
        <w:t xml:space="preserve">big push to </w:t>
      </w:r>
      <w:del w:id="30023" w:author="Supreet Mathaun" w:date="2021-09-24T10:57:00Z">
        <w:r w:rsidRPr="005858C1" w:rsidDel="00A91A77">
          <w:rPr>
            <w:rFonts w:ascii="Arial" w:eastAsia="Verdana" w:hAnsi="Arial" w:cs="Arial"/>
            <w:color w:val="0F0E0E"/>
            <w:kern w:val="24"/>
            <w:sz w:val="24"/>
            <w:szCs w:val="24"/>
            <w:lang w:val="en-US"/>
          </w:rPr>
          <w:delText xml:space="preserve">future </w:delText>
        </w:r>
      </w:del>
      <w:ins w:id="30024" w:author="Supreet Mathaun" w:date="2021-09-24T10:57:00Z">
        <w:r w:rsidR="00A91A77" w:rsidRPr="005858C1">
          <w:rPr>
            <w:rFonts w:ascii="Arial" w:eastAsia="Verdana" w:hAnsi="Arial" w:cs="Arial"/>
            <w:color w:val="0F0E0E"/>
            <w:kern w:val="24"/>
            <w:sz w:val="24"/>
            <w:szCs w:val="24"/>
            <w:lang w:val="en-US"/>
          </w:rPr>
          <w:t xml:space="preserve">the </w:t>
        </w:r>
      </w:ins>
      <w:r w:rsidRPr="005858C1">
        <w:rPr>
          <w:rFonts w:ascii="Arial" w:eastAsia="Verdana" w:hAnsi="Arial" w:cs="Arial"/>
          <w:color w:val="0F0E0E"/>
          <w:kern w:val="24"/>
          <w:sz w:val="24"/>
          <w:szCs w:val="24"/>
          <w:lang w:val="en-US"/>
        </w:rPr>
        <w:t xml:space="preserve">market of epoxy resin such as, ‘Make in India’ initiative by </w:t>
      </w:r>
      <w:ins w:id="30025" w:author="Supreet Mathaun" w:date="2021-09-24T10:58:00Z">
        <w:r w:rsidR="00A91A77" w:rsidRPr="005858C1">
          <w:rPr>
            <w:rFonts w:ascii="Arial" w:eastAsia="Verdana" w:hAnsi="Arial" w:cs="Arial"/>
            <w:color w:val="0F0E0E"/>
            <w:kern w:val="24"/>
            <w:sz w:val="24"/>
            <w:szCs w:val="24"/>
            <w:lang w:val="en-US"/>
          </w:rPr>
          <w:t xml:space="preserve">the </w:t>
        </w:r>
      </w:ins>
      <w:del w:id="30026" w:author="Supreet Mathaun" w:date="2021-09-24T10:58:00Z">
        <w:r w:rsidRPr="005858C1" w:rsidDel="00A91A77">
          <w:rPr>
            <w:rFonts w:ascii="Arial" w:eastAsia="Verdana" w:hAnsi="Arial" w:cs="Arial"/>
            <w:color w:val="0F0E0E"/>
            <w:kern w:val="24"/>
            <w:sz w:val="24"/>
            <w:szCs w:val="24"/>
            <w:lang w:val="en-US"/>
          </w:rPr>
          <w:delText>g</w:delText>
        </w:r>
      </w:del>
      <w:ins w:id="30027" w:author="Supreet Mathaun" w:date="2021-09-24T10:58:00Z">
        <w:r w:rsidR="00A91A77" w:rsidRPr="005858C1">
          <w:rPr>
            <w:rFonts w:ascii="Arial" w:eastAsia="Verdana" w:hAnsi="Arial" w:cs="Arial"/>
            <w:color w:val="0F0E0E"/>
            <w:kern w:val="24"/>
            <w:sz w:val="24"/>
            <w:szCs w:val="24"/>
            <w:lang w:val="en-US"/>
          </w:rPr>
          <w:t>G</w:t>
        </w:r>
      </w:ins>
      <w:r w:rsidRPr="005858C1">
        <w:rPr>
          <w:rFonts w:ascii="Arial" w:eastAsia="Verdana" w:hAnsi="Arial" w:cs="Arial"/>
          <w:color w:val="0F0E0E"/>
          <w:kern w:val="24"/>
          <w:sz w:val="24"/>
          <w:szCs w:val="24"/>
          <w:lang w:val="en-US"/>
        </w:rPr>
        <w:t xml:space="preserve">overnment of India.  In 2021, per capita consumption of composites in </w:t>
      </w:r>
      <w:ins w:id="30028" w:author="Supreet Mathaun" w:date="2021-09-24T10:58:00Z">
        <w:r w:rsidR="00A91A77" w:rsidRPr="005858C1">
          <w:rPr>
            <w:rFonts w:ascii="Arial" w:eastAsia="Verdana" w:hAnsi="Arial" w:cs="Arial"/>
            <w:color w:val="0F0E0E"/>
            <w:kern w:val="24"/>
            <w:sz w:val="24"/>
            <w:szCs w:val="24"/>
            <w:lang w:val="en-US"/>
          </w:rPr>
          <w:t xml:space="preserve">the </w:t>
        </w:r>
      </w:ins>
      <w:r w:rsidRPr="005858C1">
        <w:rPr>
          <w:rFonts w:ascii="Arial" w:eastAsia="Verdana" w:hAnsi="Arial" w:cs="Arial"/>
          <w:color w:val="0F0E0E"/>
          <w:kern w:val="24"/>
          <w:sz w:val="24"/>
          <w:szCs w:val="24"/>
          <w:lang w:val="en-US"/>
        </w:rPr>
        <w:t xml:space="preserve">United States and China </w:t>
      </w:r>
      <w:ins w:id="30029" w:author="Supreet Mathaun" w:date="2021-09-24T10:58:00Z">
        <w:r w:rsidR="00A91A77" w:rsidRPr="005858C1">
          <w:rPr>
            <w:rFonts w:ascii="Arial" w:eastAsia="Verdana" w:hAnsi="Arial" w:cs="Arial"/>
            <w:color w:val="0F0E0E"/>
            <w:kern w:val="24"/>
            <w:sz w:val="24"/>
            <w:szCs w:val="24"/>
            <w:lang w:val="en-US"/>
          </w:rPr>
          <w:t xml:space="preserve">was </w:t>
        </w:r>
      </w:ins>
      <w:r w:rsidRPr="005858C1">
        <w:rPr>
          <w:rFonts w:ascii="Arial" w:eastAsia="Verdana" w:hAnsi="Arial" w:cs="Arial"/>
          <w:color w:val="0F0E0E"/>
          <w:kern w:val="24"/>
          <w:sz w:val="24"/>
          <w:szCs w:val="24"/>
          <w:lang w:val="en-US"/>
        </w:rPr>
        <w:t xml:space="preserve">reported to be 11.4 kg and 2.8 kg, respectively. Additionally, the per capita consumption in India stood at 0.36 kg. The increasing demand for composites manufacturing across the globe for </w:t>
      </w:r>
      <w:del w:id="30030" w:author="Supreet Mathaun" w:date="2021-09-24T10:59:00Z">
        <w:r w:rsidRPr="005858C1" w:rsidDel="00A91A77">
          <w:rPr>
            <w:rFonts w:ascii="Arial" w:eastAsia="Verdana" w:hAnsi="Arial" w:cs="Arial"/>
            <w:color w:val="0F0E0E"/>
            <w:kern w:val="24"/>
            <w:sz w:val="24"/>
            <w:szCs w:val="24"/>
            <w:lang w:val="en-US"/>
          </w:rPr>
          <w:delText xml:space="preserve">the </w:delText>
        </w:r>
      </w:del>
      <w:r w:rsidRPr="005858C1">
        <w:rPr>
          <w:rFonts w:ascii="Arial" w:eastAsia="Verdana" w:hAnsi="Arial" w:cs="Arial"/>
          <w:color w:val="0F0E0E"/>
          <w:kern w:val="24"/>
          <w:sz w:val="24"/>
          <w:szCs w:val="24"/>
          <w:lang w:val="en-US"/>
        </w:rPr>
        <w:t xml:space="preserve">numerous applications including aerospace structure &amp; other composite parts would spur the demand for Epoxy Resins in </w:t>
      </w:r>
      <w:ins w:id="30031" w:author="Supreet Mathaun" w:date="2021-09-24T11:00:00Z">
        <w:r w:rsidR="00A91A77" w:rsidRPr="005858C1">
          <w:rPr>
            <w:rFonts w:ascii="Arial" w:eastAsia="Verdana" w:hAnsi="Arial" w:cs="Arial"/>
            <w:color w:val="0F0E0E"/>
            <w:kern w:val="24"/>
            <w:sz w:val="24"/>
            <w:szCs w:val="24"/>
            <w:lang w:val="en-US"/>
          </w:rPr>
          <w:t xml:space="preserve">the </w:t>
        </w:r>
      </w:ins>
      <w:r w:rsidRPr="005858C1">
        <w:rPr>
          <w:rFonts w:ascii="Arial" w:eastAsia="Verdana" w:hAnsi="Arial" w:cs="Arial"/>
          <w:color w:val="0F0E0E"/>
          <w:kern w:val="24"/>
          <w:sz w:val="24"/>
          <w:szCs w:val="24"/>
          <w:lang w:val="en-US"/>
        </w:rPr>
        <w:t>coming years.</w:t>
      </w:r>
    </w:p>
    <w:p w14:paraId="42DB22B3" w14:textId="77777777" w:rsidR="008150A2" w:rsidRPr="004070B7" w:rsidRDefault="008150A2" w:rsidP="008150A2">
      <w:pPr>
        <w:tabs>
          <w:tab w:val="left" w:pos="1095"/>
        </w:tabs>
        <w:spacing w:line="360" w:lineRule="auto"/>
        <w:jc w:val="both"/>
        <w:rPr>
          <w:rFonts w:ascii="Verdana" w:eastAsia="Arial" w:hAnsi="Verdana" w:cs="Arial"/>
          <w:b/>
          <w:bCs/>
          <w:i/>
          <w:iCs/>
          <w:sz w:val="20"/>
          <w:szCs w:val="20"/>
          <w:u w:val="single"/>
        </w:rPr>
      </w:pPr>
      <w:r w:rsidRPr="004070B7">
        <w:rPr>
          <w:rFonts w:ascii="Verdana" w:eastAsia="Arial" w:hAnsi="Verdana" w:cs="Arial"/>
          <w:b/>
          <w:bCs/>
          <w:i/>
          <w:iCs/>
          <w:sz w:val="20"/>
          <w:szCs w:val="20"/>
          <w:u w:val="single"/>
        </w:rPr>
        <w:t>Rising Disposable Income &amp; High Living Standard</w:t>
      </w:r>
    </w:p>
    <w:p w14:paraId="6BCF073D" w14:textId="7FF4437F" w:rsidR="008150A2" w:rsidRPr="005858C1" w:rsidRDefault="008150A2" w:rsidP="008150A2">
      <w:pPr>
        <w:tabs>
          <w:tab w:val="left" w:pos="1095"/>
        </w:tabs>
        <w:spacing w:line="360" w:lineRule="auto"/>
        <w:jc w:val="both"/>
        <w:rPr>
          <w:rFonts w:ascii="Arial" w:eastAsia="Verdana" w:hAnsi="Arial" w:cs="Arial"/>
          <w:color w:val="0F0E0E"/>
          <w:kern w:val="24"/>
          <w:sz w:val="24"/>
          <w:szCs w:val="24"/>
          <w:lang w:val="en-US"/>
        </w:rPr>
      </w:pPr>
      <w:r w:rsidRPr="005858C1">
        <w:rPr>
          <w:rFonts w:ascii="Arial" w:eastAsia="Verdana" w:hAnsi="Arial" w:cs="Arial"/>
          <w:color w:val="0F0E0E"/>
          <w:kern w:val="24"/>
          <w:sz w:val="24"/>
          <w:szCs w:val="24"/>
          <w:lang w:val="en-US"/>
        </w:rPr>
        <w:t xml:space="preserve">The demand for advanced and premium quality paints &amp; coatings is increasing across </w:t>
      </w:r>
      <w:ins w:id="30032" w:author="Supreet Mathaun" w:date="2021-09-24T11:00:00Z">
        <w:r w:rsidR="00A91A77" w:rsidRPr="005858C1">
          <w:rPr>
            <w:rFonts w:ascii="Arial" w:eastAsia="Verdana" w:hAnsi="Arial" w:cs="Arial"/>
            <w:color w:val="0F0E0E"/>
            <w:kern w:val="24"/>
            <w:sz w:val="24"/>
            <w:szCs w:val="24"/>
            <w:lang w:val="en-US"/>
          </w:rPr>
          <w:t xml:space="preserve">the </w:t>
        </w:r>
      </w:ins>
      <w:r w:rsidRPr="005858C1">
        <w:rPr>
          <w:rFonts w:ascii="Arial" w:eastAsia="Verdana" w:hAnsi="Arial" w:cs="Arial"/>
          <w:color w:val="0F0E0E"/>
          <w:kern w:val="24"/>
          <w:sz w:val="24"/>
          <w:szCs w:val="24"/>
          <w:lang w:val="en-US"/>
        </w:rPr>
        <w:t>housing and construction sector due to high living standard</w:t>
      </w:r>
      <w:ins w:id="30033" w:author="Supreet Mathaun" w:date="2021-09-24T11:00:00Z">
        <w:r w:rsidR="00A91A77" w:rsidRPr="005858C1">
          <w:rPr>
            <w:rFonts w:ascii="Arial" w:eastAsia="Verdana" w:hAnsi="Arial" w:cs="Arial"/>
            <w:color w:val="0F0E0E"/>
            <w:kern w:val="24"/>
            <w:sz w:val="24"/>
            <w:szCs w:val="24"/>
            <w:lang w:val="en-US"/>
          </w:rPr>
          <w:t>s</w:t>
        </w:r>
      </w:ins>
      <w:r w:rsidRPr="005858C1">
        <w:rPr>
          <w:rFonts w:ascii="Arial" w:eastAsia="Verdana" w:hAnsi="Arial" w:cs="Arial"/>
          <w:color w:val="0F0E0E"/>
          <w:kern w:val="24"/>
          <w:sz w:val="24"/>
          <w:szCs w:val="24"/>
          <w:lang w:val="en-US"/>
        </w:rPr>
        <w:t xml:space="preserve"> across developed nations</w:t>
      </w:r>
      <w:ins w:id="30034" w:author="Supreet Mathaun" w:date="2021-09-24T11:00:00Z">
        <w:r w:rsidR="00A91A77" w:rsidRPr="005858C1">
          <w:rPr>
            <w:rFonts w:ascii="Arial" w:eastAsia="Verdana" w:hAnsi="Arial" w:cs="Arial"/>
            <w:color w:val="0F0E0E"/>
            <w:kern w:val="24"/>
            <w:sz w:val="24"/>
            <w:szCs w:val="24"/>
            <w:lang w:val="en-US"/>
          </w:rPr>
          <w:t>,</w:t>
        </w:r>
      </w:ins>
      <w:r w:rsidRPr="005858C1">
        <w:rPr>
          <w:rFonts w:ascii="Arial" w:eastAsia="Verdana" w:hAnsi="Arial" w:cs="Arial"/>
          <w:color w:val="0F0E0E"/>
          <w:kern w:val="24"/>
          <w:sz w:val="24"/>
          <w:szCs w:val="24"/>
          <w:lang w:val="en-US"/>
        </w:rPr>
        <w:t xml:space="preserve"> including improving disposable income across developing countries </w:t>
      </w:r>
      <w:del w:id="30035" w:author="Supreet Mathaun" w:date="2021-09-24T11:30:00Z">
        <w:r w:rsidRPr="005858C1" w:rsidDel="009F130C">
          <w:rPr>
            <w:rFonts w:ascii="Arial" w:eastAsia="Verdana" w:hAnsi="Arial" w:cs="Arial"/>
            <w:color w:val="0F0E0E"/>
            <w:kern w:val="24"/>
            <w:sz w:val="24"/>
            <w:szCs w:val="24"/>
            <w:lang w:val="en-US"/>
          </w:rPr>
          <w:delText>as well drive</w:delText>
        </w:r>
      </w:del>
      <w:ins w:id="30036" w:author="Supreet Mathaun" w:date="2021-09-24T11:30:00Z">
        <w:r w:rsidR="009F130C" w:rsidRPr="005858C1">
          <w:rPr>
            <w:rFonts w:ascii="Arial" w:eastAsia="Verdana" w:hAnsi="Arial" w:cs="Arial"/>
            <w:color w:val="0F0E0E"/>
            <w:kern w:val="24"/>
            <w:sz w:val="24"/>
            <w:szCs w:val="24"/>
            <w:lang w:val="en-US"/>
          </w:rPr>
          <w:t>and driving</w:t>
        </w:r>
      </w:ins>
      <w:r w:rsidRPr="005858C1">
        <w:rPr>
          <w:rFonts w:ascii="Arial" w:eastAsia="Verdana" w:hAnsi="Arial" w:cs="Arial"/>
          <w:color w:val="0F0E0E"/>
          <w:kern w:val="24"/>
          <w:sz w:val="24"/>
          <w:szCs w:val="24"/>
          <w:lang w:val="en-US"/>
        </w:rPr>
        <w:t xml:space="preserve"> the epoxy resin </w:t>
      </w:r>
      <w:r w:rsidRPr="005858C1">
        <w:rPr>
          <w:rFonts w:ascii="Arial" w:eastAsia="Verdana" w:hAnsi="Arial" w:cs="Arial"/>
          <w:color w:val="0F0E0E"/>
          <w:kern w:val="24"/>
          <w:sz w:val="24"/>
          <w:szCs w:val="24"/>
          <w:lang w:val="en-US"/>
        </w:rPr>
        <w:lastRenderedPageBreak/>
        <w:t xml:space="preserve">market in </w:t>
      </w:r>
      <w:ins w:id="30037" w:author="Supreet Mathaun" w:date="2021-09-24T11:31:00Z">
        <w:r w:rsidR="009F130C" w:rsidRPr="005858C1">
          <w:rPr>
            <w:rFonts w:ascii="Arial" w:eastAsia="Verdana" w:hAnsi="Arial" w:cs="Arial"/>
            <w:color w:val="0F0E0E"/>
            <w:kern w:val="24"/>
            <w:sz w:val="24"/>
            <w:szCs w:val="24"/>
            <w:lang w:val="en-US"/>
          </w:rPr>
          <w:t xml:space="preserve">the </w:t>
        </w:r>
      </w:ins>
      <w:r w:rsidRPr="005858C1">
        <w:rPr>
          <w:rFonts w:ascii="Arial" w:eastAsia="Verdana" w:hAnsi="Arial" w:cs="Arial"/>
          <w:color w:val="0F0E0E"/>
          <w:kern w:val="24"/>
          <w:sz w:val="24"/>
          <w:szCs w:val="24"/>
          <w:lang w:val="en-US"/>
        </w:rPr>
        <w:t xml:space="preserve">forthcoming years. This is further supported by increasing per capita expenses on premium cars across the globe. Moreover, the disposable income level of </w:t>
      </w:r>
      <w:ins w:id="30038" w:author="Supreet Mathaun" w:date="2021-09-24T11:31:00Z">
        <w:r w:rsidR="009F130C" w:rsidRPr="005858C1">
          <w:rPr>
            <w:rFonts w:ascii="Arial" w:eastAsia="Verdana" w:hAnsi="Arial" w:cs="Arial"/>
            <w:color w:val="0F0E0E"/>
            <w:kern w:val="24"/>
            <w:sz w:val="24"/>
            <w:szCs w:val="24"/>
            <w:lang w:val="en-US"/>
          </w:rPr>
          <w:t xml:space="preserve">the </w:t>
        </w:r>
      </w:ins>
      <w:r w:rsidRPr="005858C1">
        <w:rPr>
          <w:rFonts w:ascii="Arial" w:eastAsia="Verdana" w:hAnsi="Arial" w:cs="Arial"/>
          <w:color w:val="0F0E0E"/>
          <w:kern w:val="24"/>
          <w:sz w:val="24"/>
          <w:szCs w:val="24"/>
          <w:lang w:val="en-US"/>
        </w:rPr>
        <w:t xml:space="preserve">middle-class population across various countries is increasing and has significantly augmented </w:t>
      </w:r>
      <w:ins w:id="30039" w:author="Supreet Mathaun" w:date="2021-09-24T11:31:00Z">
        <w:r w:rsidR="009F130C" w:rsidRPr="005858C1">
          <w:rPr>
            <w:rFonts w:ascii="Arial" w:eastAsia="Verdana" w:hAnsi="Arial" w:cs="Arial"/>
            <w:color w:val="0F0E0E"/>
            <w:kern w:val="24"/>
            <w:sz w:val="24"/>
            <w:szCs w:val="24"/>
            <w:lang w:val="en-US"/>
          </w:rPr>
          <w:t xml:space="preserve">the </w:t>
        </w:r>
      </w:ins>
      <w:r w:rsidRPr="005858C1">
        <w:rPr>
          <w:rFonts w:ascii="Arial" w:eastAsia="Verdana" w:hAnsi="Arial" w:cs="Arial"/>
          <w:color w:val="0F0E0E"/>
          <w:kern w:val="24"/>
          <w:sz w:val="24"/>
          <w:szCs w:val="24"/>
          <w:lang w:val="en-US"/>
        </w:rPr>
        <w:t>demand for epoxy</w:t>
      </w:r>
      <w:ins w:id="30040" w:author="Supreet Mathaun" w:date="2021-09-24T11:31:00Z">
        <w:r w:rsidR="009F130C" w:rsidRPr="005858C1">
          <w:rPr>
            <w:rFonts w:ascii="Arial" w:eastAsia="Verdana" w:hAnsi="Arial" w:cs="Arial"/>
            <w:color w:val="0F0E0E"/>
            <w:kern w:val="24"/>
            <w:sz w:val="24"/>
            <w:szCs w:val="24"/>
            <w:lang w:val="en-US"/>
          </w:rPr>
          <w:t>-</w:t>
        </w:r>
      </w:ins>
      <w:del w:id="30041" w:author="Supreet Mathaun" w:date="2021-09-24T11:31:00Z">
        <w:r w:rsidRPr="005858C1" w:rsidDel="009F130C">
          <w:rPr>
            <w:rFonts w:ascii="Arial" w:eastAsia="Verdana" w:hAnsi="Arial" w:cs="Arial"/>
            <w:color w:val="0F0E0E"/>
            <w:kern w:val="24"/>
            <w:sz w:val="24"/>
            <w:szCs w:val="24"/>
            <w:lang w:val="en-US"/>
          </w:rPr>
          <w:delText xml:space="preserve"> </w:delText>
        </w:r>
      </w:del>
      <w:r w:rsidRPr="005858C1">
        <w:rPr>
          <w:rFonts w:ascii="Arial" w:eastAsia="Verdana" w:hAnsi="Arial" w:cs="Arial"/>
          <w:color w:val="0F0E0E"/>
          <w:kern w:val="24"/>
          <w:sz w:val="24"/>
          <w:szCs w:val="24"/>
          <w:lang w:val="en-US"/>
        </w:rPr>
        <w:t>based lightweight coatings</w:t>
      </w:r>
      <w:del w:id="30042" w:author="Supreet Mathaun" w:date="2021-09-24T11:31:00Z">
        <w:r w:rsidRPr="005858C1" w:rsidDel="009F130C">
          <w:rPr>
            <w:rFonts w:ascii="Arial" w:eastAsia="Verdana" w:hAnsi="Arial" w:cs="Arial"/>
            <w:color w:val="0F0E0E"/>
            <w:kern w:val="24"/>
            <w:sz w:val="24"/>
            <w:szCs w:val="24"/>
            <w:lang w:val="en-US"/>
          </w:rPr>
          <w:delText xml:space="preserve"> </w:delText>
        </w:r>
      </w:del>
      <w:r w:rsidRPr="005858C1">
        <w:rPr>
          <w:rFonts w:ascii="Arial" w:eastAsia="Verdana" w:hAnsi="Arial" w:cs="Arial"/>
          <w:color w:val="0F0E0E"/>
          <w:kern w:val="24"/>
          <w:sz w:val="24"/>
          <w:szCs w:val="24"/>
          <w:lang w:val="en-US"/>
        </w:rPr>
        <w:t xml:space="preserve"> and adhesives over the years, further driving the market worldwide.</w:t>
      </w:r>
    </w:p>
    <w:p w14:paraId="0055A3AE" w14:textId="77777777" w:rsidR="008150A2" w:rsidRPr="004070B7" w:rsidRDefault="008150A2" w:rsidP="008150A2">
      <w:pPr>
        <w:tabs>
          <w:tab w:val="left" w:pos="1095"/>
        </w:tabs>
        <w:spacing w:line="360" w:lineRule="auto"/>
        <w:jc w:val="both"/>
        <w:rPr>
          <w:rFonts w:ascii="Arial" w:eastAsia="Arial" w:hAnsi="Arial" w:cs="Arial"/>
          <w:b/>
          <w:bCs/>
          <w:i/>
          <w:iCs/>
          <w:u w:val="single"/>
        </w:rPr>
      </w:pPr>
      <w:r w:rsidRPr="004070B7">
        <w:rPr>
          <w:rFonts w:ascii="Arial" w:eastAsia="Arial" w:hAnsi="Arial" w:cs="Arial"/>
          <w:b/>
          <w:bCs/>
          <w:i/>
          <w:iCs/>
          <w:u w:val="single"/>
        </w:rPr>
        <w:t>Market Challenges</w:t>
      </w:r>
    </w:p>
    <w:p w14:paraId="7074E8B4" w14:textId="77777777" w:rsidR="008150A2" w:rsidRPr="004070B7" w:rsidRDefault="008150A2" w:rsidP="008150A2">
      <w:pPr>
        <w:tabs>
          <w:tab w:val="left" w:pos="1095"/>
        </w:tabs>
        <w:spacing w:line="360" w:lineRule="auto"/>
        <w:rPr>
          <w:rFonts w:ascii="Arial" w:eastAsia="Arial" w:hAnsi="Arial" w:cs="Arial"/>
        </w:rPr>
      </w:pPr>
      <w:r w:rsidRPr="004070B7">
        <w:rPr>
          <w:rFonts w:ascii="Arial" w:eastAsia="Arial" w:hAnsi="Arial" w:cs="Arial"/>
          <w:b/>
          <w:bCs/>
          <w:i/>
          <w:iCs/>
          <w:u w:val="single"/>
        </w:rPr>
        <w:t>Volatility in Raw Material Prices</w:t>
      </w:r>
    </w:p>
    <w:p w14:paraId="074FA6AD" w14:textId="77777777" w:rsidR="000E6386" w:rsidRPr="005858C1" w:rsidRDefault="009F130C" w:rsidP="008150A2">
      <w:pPr>
        <w:tabs>
          <w:tab w:val="left" w:pos="1095"/>
        </w:tabs>
        <w:spacing w:line="360" w:lineRule="auto"/>
        <w:jc w:val="both"/>
        <w:rPr>
          <w:ins w:id="30043" w:author="Ritu Kamra" w:date="2021-09-27T19:36:00Z"/>
          <w:rFonts w:ascii="Arial" w:eastAsia="Verdana" w:hAnsi="Arial" w:cs="Arial"/>
          <w:color w:val="0F0E0E"/>
          <w:kern w:val="24"/>
          <w:sz w:val="24"/>
          <w:szCs w:val="24"/>
          <w:lang w:val="en-US"/>
        </w:rPr>
      </w:pPr>
      <w:ins w:id="30044" w:author="Supreet Mathaun" w:date="2021-09-24T11:32:00Z">
        <w:r w:rsidRPr="005858C1">
          <w:rPr>
            <w:rFonts w:ascii="Arial" w:eastAsia="Verdana" w:hAnsi="Arial" w:cs="Arial"/>
            <w:color w:val="0F0E0E"/>
            <w:kern w:val="24"/>
            <w:sz w:val="24"/>
            <w:szCs w:val="24"/>
            <w:lang w:val="en-US"/>
          </w:rPr>
          <w:t xml:space="preserve">An </w:t>
        </w:r>
      </w:ins>
      <w:del w:id="30045" w:author="Supreet Mathaun" w:date="2021-09-24T11:32:00Z">
        <w:r w:rsidR="008150A2" w:rsidRPr="005858C1" w:rsidDel="009F130C">
          <w:rPr>
            <w:rFonts w:ascii="Arial" w:eastAsia="Verdana" w:hAnsi="Arial" w:cs="Arial"/>
            <w:color w:val="0F0E0E"/>
            <w:kern w:val="24"/>
            <w:sz w:val="24"/>
            <w:szCs w:val="24"/>
            <w:lang w:val="en-US"/>
          </w:rPr>
          <w:delText>I</w:delText>
        </w:r>
      </w:del>
      <w:ins w:id="30046" w:author="Supreet Mathaun" w:date="2021-09-24T11:32:00Z">
        <w:r w:rsidRPr="005858C1">
          <w:rPr>
            <w:rFonts w:ascii="Arial" w:eastAsia="Verdana" w:hAnsi="Arial" w:cs="Arial"/>
            <w:color w:val="0F0E0E"/>
            <w:kern w:val="24"/>
            <w:sz w:val="24"/>
            <w:szCs w:val="24"/>
            <w:lang w:val="en-US"/>
          </w:rPr>
          <w:t>i</w:t>
        </w:r>
      </w:ins>
      <w:r w:rsidR="008150A2" w:rsidRPr="005858C1">
        <w:rPr>
          <w:rFonts w:ascii="Arial" w:eastAsia="Verdana" w:hAnsi="Arial" w:cs="Arial"/>
          <w:color w:val="0F0E0E"/>
          <w:kern w:val="24"/>
          <w:sz w:val="24"/>
          <w:szCs w:val="24"/>
          <w:lang w:val="en-US"/>
        </w:rPr>
        <w:t>ncrease in the cost of raw materials</w:t>
      </w:r>
      <w:ins w:id="30047" w:author="Supreet Mathaun" w:date="2021-09-24T11:32:00Z">
        <w:r w:rsidRPr="005858C1">
          <w:rPr>
            <w:rFonts w:ascii="Arial" w:eastAsia="Verdana" w:hAnsi="Arial" w:cs="Arial"/>
            <w:color w:val="0F0E0E"/>
            <w:kern w:val="24"/>
            <w:sz w:val="24"/>
            <w:szCs w:val="24"/>
            <w:lang w:val="en-US"/>
          </w:rPr>
          <w:t>,</w:t>
        </w:r>
      </w:ins>
      <w:r w:rsidR="008150A2" w:rsidRPr="005858C1">
        <w:rPr>
          <w:rFonts w:ascii="Arial" w:eastAsia="Verdana" w:hAnsi="Arial" w:cs="Arial"/>
          <w:color w:val="0F0E0E"/>
          <w:kern w:val="24"/>
          <w:sz w:val="24"/>
          <w:szCs w:val="24"/>
          <w:lang w:val="en-US"/>
        </w:rPr>
        <w:t xml:space="preserve"> i.e., ECH and BPA, that are being used in the manufacturing of the epoxy resin is driving down the market sales in recent years due to several disruptions caused by </w:t>
      </w:r>
      <w:ins w:id="30048" w:author="Supreet Mathaun" w:date="2021-09-24T11:32:00Z">
        <w:r w:rsidRPr="005858C1">
          <w:rPr>
            <w:rFonts w:ascii="Arial" w:eastAsia="Verdana" w:hAnsi="Arial" w:cs="Arial"/>
            <w:color w:val="0F0E0E"/>
            <w:kern w:val="24"/>
            <w:sz w:val="24"/>
            <w:szCs w:val="24"/>
            <w:lang w:val="en-US"/>
          </w:rPr>
          <w:t xml:space="preserve">the </w:t>
        </w:r>
      </w:ins>
      <w:r w:rsidR="008150A2" w:rsidRPr="005858C1">
        <w:rPr>
          <w:rFonts w:ascii="Arial" w:eastAsia="Verdana" w:hAnsi="Arial" w:cs="Arial"/>
          <w:color w:val="0F0E0E"/>
          <w:kern w:val="24"/>
          <w:sz w:val="24"/>
          <w:szCs w:val="24"/>
          <w:lang w:val="en-US"/>
        </w:rPr>
        <w:t xml:space="preserve">COVID-19 outbreak worldwide. Moreover, rising crude oil prices directly </w:t>
      </w:r>
      <w:del w:id="30049" w:author="Supreet Mathaun" w:date="2021-09-24T11:32:00Z">
        <w:r w:rsidR="008150A2" w:rsidRPr="005858C1" w:rsidDel="009F130C">
          <w:rPr>
            <w:rFonts w:ascii="Arial" w:eastAsia="Verdana" w:hAnsi="Arial" w:cs="Arial"/>
            <w:color w:val="0F0E0E"/>
            <w:kern w:val="24"/>
            <w:sz w:val="24"/>
            <w:szCs w:val="24"/>
            <w:lang w:val="en-US"/>
          </w:rPr>
          <w:delText xml:space="preserve">impacting </w:delText>
        </w:r>
      </w:del>
      <w:ins w:id="30050" w:author="Supreet Mathaun" w:date="2021-09-24T11:32:00Z">
        <w:r w:rsidRPr="005858C1">
          <w:rPr>
            <w:rFonts w:ascii="Arial" w:eastAsia="Verdana" w:hAnsi="Arial" w:cs="Arial"/>
            <w:color w:val="0F0E0E"/>
            <w:kern w:val="24"/>
            <w:sz w:val="24"/>
            <w:szCs w:val="24"/>
            <w:lang w:val="en-US"/>
          </w:rPr>
          <w:t xml:space="preserve">impact </w:t>
        </w:r>
      </w:ins>
      <w:r w:rsidR="008150A2" w:rsidRPr="005858C1">
        <w:rPr>
          <w:rFonts w:ascii="Arial" w:eastAsia="Verdana" w:hAnsi="Arial" w:cs="Arial"/>
          <w:color w:val="0F0E0E"/>
          <w:kern w:val="24"/>
          <w:sz w:val="24"/>
          <w:szCs w:val="24"/>
          <w:lang w:val="en-US"/>
        </w:rPr>
        <w:t xml:space="preserve">the operating cost and profit margins of the industry, </w:t>
      </w:r>
      <w:del w:id="30051" w:author="Supreet Mathaun" w:date="2021-09-24T11:32:00Z">
        <w:r w:rsidR="008150A2" w:rsidRPr="005858C1" w:rsidDel="009F130C">
          <w:rPr>
            <w:rFonts w:ascii="Arial" w:eastAsia="Verdana" w:hAnsi="Arial" w:cs="Arial"/>
            <w:color w:val="0F0E0E"/>
            <w:kern w:val="24"/>
            <w:sz w:val="24"/>
            <w:szCs w:val="24"/>
            <w:lang w:val="en-US"/>
          </w:rPr>
          <w:delText>in addition to</w:delText>
        </w:r>
      </w:del>
      <w:ins w:id="30052" w:author="Supreet Mathaun" w:date="2021-09-24T11:32:00Z">
        <w:r w:rsidRPr="005858C1">
          <w:rPr>
            <w:rFonts w:ascii="Arial" w:eastAsia="Verdana" w:hAnsi="Arial" w:cs="Arial"/>
            <w:color w:val="0F0E0E"/>
            <w:kern w:val="24"/>
            <w:sz w:val="24"/>
            <w:szCs w:val="24"/>
            <w:lang w:val="en-US"/>
          </w:rPr>
          <w:t>and</w:t>
        </w:r>
      </w:ins>
      <w:r w:rsidR="008150A2" w:rsidRPr="005858C1">
        <w:rPr>
          <w:rFonts w:ascii="Arial" w:eastAsia="Verdana" w:hAnsi="Arial" w:cs="Arial"/>
          <w:color w:val="0F0E0E"/>
          <w:kern w:val="24"/>
          <w:sz w:val="24"/>
          <w:szCs w:val="24"/>
          <w:lang w:val="en-US"/>
        </w:rPr>
        <w:t xml:space="preserve"> higher transportation costs, add</w:t>
      </w:r>
      <w:ins w:id="30053" w:author="Supreet Mathaun" w:date="2021-09-24T11:33:00Z">
        <w:r w:rsidRPr="005858C1">
          <w:rPr>
            <w:rFonts w:ascii="Arial" w:eastAsia="Verdana" w:hAnsi="Arial" w:cs="Arial"/>
            <w:color w:val="0F0E0E"/>
            <w:kern w:val="24"/>
            <w:sz w:val="24"/>
            <w:szCs w:val="24"/>
            <w:lang w:val="en-US"/>
          </w:rPr>
          <w:t>ing</w:t>
        </w:r>
      </w:ins>
      <w:r w:rsidR="008150A2" w:rsidRPr="005858C1">
        <w:rPr>
          <w:rFonts w:ascii="Arial" w:eastAsia="Verdana" w:hAnsi="Arial" w:cs="Arial"/>
          <w:color w:val="0F0E0E"/>
          <w:kern w:val="24"/>
          <w:sz w:val="24"/>
          <w:szCs w:val="24"/>
          <w:lang w:val="en-US"/>
        </w:rPr>
        <w:t xml:space="preserve"> up the price of epoxy resin</w:t>
      </w:r>
      <w:ins w:id="30054" w:author="Supreet Mathaun" w:date="2021-09-24T11:33:00Z">
        <w:r w:rsidRPr="005858C1">
          <w:rPr>
            <w:rFonts w:ascii="Arial" w:eastAsia="Verdana" w:hAnsi="Arial" w:cs="Arial"/>
            <w:color w:val="0F0E0E"/>
            <w:kern w:val="24"/>
            <w:sz w:val="24"/>
            <w:szCs w:val="24"/>
            <w:lang w:val="en-US"/>
          </w:rPr>
          <w:t>s</w:t>
        </w:r>
      </w:ins>
      <w:r w:rsidR="008150A2" w:rsidRPr="005858C1">
        <w:rPr>
          <w:rFonts w:ascii="Arial" w:eastAsia="Verdana" w:hAnsi="Arial" w:cs="Arial"/>
          <w:color w:val="0F0E0E"/>
          <w:kern w:val="24"/>
          <w:sz w:val="24"/>
          <w:szCs w:val="24"/>
          <w:lang w:val="en-US"/>
        </w:rPr>
        <w:t xml:space="preserve"> in the global market. Inflation of raw material costs drives down the demand for these films, which is </w:t>
      </w:r>
      <w:ins w:id="30055" w:author="Ritu Kamra" w:date="2021-09-24T18:37:00Z">
        <w:r w:rsidR="003D0FB6" w:rsidRPr="005858C1">
          <w:rPr>
            <w:rFonts w:ascii="Arial" w:eastAsia="Verdana" w:hAnsi="Arial" w:cs="Arial"/>
            <w:color w:val="0F0E0E"/>
            <w:kern w:val="24"/>
            <w:sz w:val="24"/>
            <w:szCs w:val="24"/>
            <w:lang w:val="en-US"/>
          </w:rPr>
          <w:t>e</w:t>
        </w:r>
      </w:ins>
      <w:r w:rsidR="008150A2" w:rsidRPr="005858C1">
        <w:rPr>
          <w:rFonts w:ascii="Arial" w:eastAsia="Verdana" w:hAnsi="Arial" w:cs="Arial"/>
          <w:color w:val="0F0E0E"/>
          <w:kern w:val="24"/>
          <w:sz w:val="24"/>
          <w:szCs w:val="24"/>
          <w:lang w:val="en-US"/>
        </w:rPr>
        <w:t>merging as one of the major constraints for the overall market growth worldwide.</w:t>
      </w:r>
    </w:p>
    <w:p w14:paraId="273BA1B7" w14:textId="39AD97C1" w:rsidR="004A4794" w:rsidRPr="005858C1" w:rsidRDefault="004A4794" w:rsidP="008150A2">
      <w:pPr>
        <w:tabs>
          <w:tab w:val="left" w:pos="1095"/>
        </w:tabs>
        <w:spacing w:line="360" w:lineRule="auto"/>
        <w:jc w:val="both"/>
        <w:rPr>
          <w:ins w:id="30056" w:author="Dilip Kumar" w:date="2021-09-25T12:43:00Z"/>
          <w:rFonts w:ascii="Arial" w:eastAsia="Verdana" w:hAnsi="Arial" w:cs="Arial"/>
          <w:color w:val="0F0E0E"/>
          <w:kern w:val="24"/>
          <w:sz w:val="24"/>
          <w:szCs w:val="24"/>
          <w:lang w:val="en-US"/>
        </w:rPr>
        <w:sectPr w:rsidR="004A4794" w:rsidRPr="005858C1"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30057" w:author="Hardik Malhotra" w:date="2021-09-30T12:48:00Z">
            <w:sectPr w:rsidR="004A4794" w:rsidRPr="005858C1" w:rsidSect="00AF4AFC">
              <w:pgMar w:top="1134" w:right="836" w:bottom="630" w:left="900" w:header="708" w:footer="708" w:gutter="0"/>
            </w:sectPr>
          </w:sectPrChange>
        </w:sectPr>
      </w:pPr>
    </w:p>
    <w:p w14:paraId="635EC2CA" w14:textId="77777777" w:rsidR="004A4794" w:rsidRDefault="004A4794" w:rsidP="008150A2">
      <w:pPr>
        <w:tabs>
          <w:tab w:val="left" w:pos="1095"/>
        </w:tabs>
        <w:spacing w:line="360" w:lineRule="auto"/>
        <w:jc w:val="both"/>
        <w:rPr>
          <w:ins w:id="30058" w:author="Ritu Kamra" w:date="2021-09-27T19:36:00Z"/>
          <w:rFonts w:ascii="Verdana" w:eastAsia="Arial" w:hAnsi="Verdana" w:cs="Arial"/>
          <w:b/>
          <w:bCs/>
          <w:sz w:val="20"/>
          <w:szCs w:val="20"/>
        </w:rPr>
      </w:pPr>
    </w:p>
    <w:p w14:paraId="1C2D2C86" w14:textId="77777777" w:rsidR="004A4794" w:rsidRDefault="004A4794" w:rsidP="008150A2">
      <w:pPr>
        <w:tabs>
          <w:tab w:val="left" w:pos="1095"/>
        </w:tabs>
        <w:spacing w:line="360" w:lineRule="auto"/>
        <w:jc w:val="both"/>
        <w:rPr>
          <w:ins w:id="30059" w:author="Ritu Kamra" w:date="2021-09-27T19:36:00Z"/>
          <w:rFonts w:ascii="Verdana" w:eastAsia="Arial" w:hAnsi="Verdana" w:cs="Arial"/>
          <w:b/>
          <w:bCs/>
          <w:sz w:val="20"/>
          <w:szCs w:val="20"/>
        </w:rPr>
      </w:pPr>
    </w:p>
    <w:p w14:paraId="22C40B81" w14:textId="77777777" w:rsidR="004A4794" w:rsidRDefault="004A4794" w:rsidP="008150A2">
      <w:pPr>
        <w:tabs>
          <w:tab w:val="left" w:pos="1095"/>
        </w:tabs>
        <w:spacing w:line="360" w:lineRule="auto"/>
        <w:jc w:val="both"/>
        <w:rPr>
          <w:ins w:id="30060" w:author="Ritu Kamra" w:date="2021-09-27T19:36:00Z"/>
          <w:rFonts w:ascii="Verdana" w:eastAsia="Arial" w:hAnsi="Verdana" w:cs="Arial"/>
          <w:b/>
          <w:bCs/>
          <w:sz w:val="20"/>
          <w:szCs w:val="20"/>
        </w:rPr>
      </w:pPr>
    </w:p>
    <w:p w14:paraId="76AD271B" w14:textId="77777777" w:rsidR="004A4794" w:rsidRDefault="004A4794" w:rsidP="008150A2">
      <w:pPr>
        <w:tabs>
          <w:tab w:val="left" w:pos="1095"/>
        </w:tabs>
        <w:spacing w:line="360" w:lineRule="auto"/>
        <w:jc w:val="both"/>
        <w:rPr>
          <w:ins w:id="30061" w:author="Ritu Kamra" w:date="2021-09-27T19:36:00Z"/>
          <w:rFonts w:ascii="Verdana" w:eastAsia="Arial" w:hAnsi="Verdana" w:cs="Arial"/>
          <w:b/>
          <w:bCs/>
          <w:sz w:val="20"/>
          <w:szCs w:val="20"/>
        </w:rPr>
      </w:pPr>
    </w:p>
    <w:p w14:paraId="1557D952" w14:textId="77777777" w:rsidR="004A4794" w:rsidRDefault="004A4794" w:rsidP="008150A2">
      <w:pPr>
        <w:tabs>
          <w:tab w:val="left" w:pos="1095"/>
        </w:tabs>
        <w:spacing w:line="360" w:lineRule="auto"/>
        <w:jc w:val="both"/>
        <w:rPr>
          <w:ins w:id="30062" w:author="Ritu Kamra" w:date="2021-09-27T19:36:00Z"/>
          <w:rFonts w:ascii="Verdana" w:eastAsia="Arial" w:hAnsi="Verdana" w:cs="Arial"/>
          <w:b/>
          <w:bCs/>
          <w:sz w:val="20"/>
          <w:szCs w:val="20"/>
        </w:rPr>
      </w:pPr>
    </w:p>
    <w:p w14:paraId="2C2F54A7" w14:textId="77777777" w:rsidR="004A4794" w:rsidRDefault="004A4794" w:rsidP="008150A2">
      <w:pPr>
        <w:tabs>
          <w:tab w:val="left" w:pos="1095"/>
        </w:tabs>
        <w:spacing w:line="360" w:lineRule="auto"/>
        <w:jc w:val="both"/>
        <w:rPr>
          <w:ins w:id="30063" w:author="Ritu Kamra" w:date="2021-09-27T19:36:00Z"/>
          <w:rFonts w:ascii="Verdana" w:eastAsia="Arial" w:hAnsi="Verdana" w:cs="Arial"/>
          <w:b/>
          <w:bCs/>
          <w:sz w:val="20"/>
          <w:szCs w:val="20"/>
        </w:rPr>
      </w:pPr>
    </w:p>
    <w:p w14:paraId="648669F3" w14:textId="77777777" w:rsidR="004A4794" w:rsidRDefault="004A4794" w:rsidP="008150A2">
      <w:pPr>
        <w:tabs>
          <w:tab w:val="left" w:pos="1095"/>
        </w:tabs>
        <w:spacing w:line="360" w:lineRule="auto"/>
        <w:jc w:val="both"/>
        <w:rPr>
          <w:ins w:id="30064" w:author="Ritu Kamra" w:date="2021-09-27T19:36:00Z"/>
          <w:rFonts w:ascii="Verdana" w:eastAsia="Arial" w:hAnsi="Verdana" w:cs="Arial"/>
          <w:b/>
          <w:bCs/>
          <w:sz w:val="20"/>
          <w:szCs w:val="20"/>
        </w:rPr>
      </w:pPr>
    </w:p>
    <w:p w14:paraId="4F07D3F2" w14:textId="77777777" w:rsidR="004A4794" w:rsidRDefault="004A4794" w:rsidP="008150A2">
      <w:pPr>
        <w:tabs>
          <w:tab w:val="left" w:pos="1095"/>
        </w:tabs>
        <w:spacing w:line="360" w:lineRule="auto"/>
        <w:jc w:val="both"/>
        <w:rPr>
          <w:ins w:id="30065" w:author="Ritu Kamra" w:date="2021-09-27T19:36:00Z"/>
          <w:rFonts w:ascii="Verdana" w:eastAsia="Arial" w:hAnsi="Verdana" w:cs="Arial"/>
          <w:b/>
          <w:bCs/>
          <w:sz w:val="20"/>
          <w:szCs w:val="20"/>
        </w:rPr>
      </w:pPr>
    </w:p>
    <w:p w14:paraId="07912DE9" w14:textId="77777777" w:rsidR="004A4794" w:rsidRDefault="004A4794" w:rsidP="008150A2">
      <w:pPr>
        <w:tabs>
          <w:tab w:val="left" w:pos="1095"/>
        </w:tabs>
        <w:spacing w:line="360" w:lineRule="auto"/>
        <w:jc w:val="both"/>
        <w:rPr>
          <w:ins w:id="30066" w:author="Ritu Kamra" w:date="2021-09-27T19:36:00Z"/>
          <w:rFonts w:ascii="Verdana" w:eastAsia="Arial" w:hAnsi="Verdana" w:cs="Arial"/>
          <w:b/>
          <w:bCs/>
          <w:sz w:val="20"/>
          <w:szCs w:val="20"/>
        </w:rPr>
      </w:pPr>
    </w:p>
    <w:p w14:paraId="7BC8BFBB" w14:textId="7A5AC6FF" w:rsidR="008150A2" w:rsidRPr="005858C1" w:rsidDel="00984BAB" w:rsidRDefault="00912717" w:rsidP="008150A2">
      <w:pPr>
        <w:tabs>
          <w:tab w:val="left" w:pos="1095"/>
        </w:tabs>
        <w:spacing w:line="360" w:lineRule="auto"/>
        <w:jc w:val="both"/>
        <w:rPr>
          <w:ins w:id="30067" w:author="Ritu Kamra" w:date="2021-09-27T11:09:00Z"/>
          <w:del w:id="30068" w:author="Neeshu Bhadauriya" w:date="2021-09-27T16:33:00Z"/>
          <w:rFonts w:ascii="Verdana" w:eastAsia="Verdana" w:hAnsi="Verdana" w:cs="Arial"/>
          <w:color w:val="0F0E0E"/>
          <w:kern w:val="24"/>
          <w:sz w:val="20"/>
          <w:szCs w:val="20"/>
          <w:lang w:val="en-US"/>
          <w:rPrChange w:id="30069" w:author="Ritu Kamra" w:date="2021-09-27T17:50:00Z">
            <w:rPr>
              <w:ins w:id="30070" w:author="Ritu Kamra" w:date="2021-09-27T11:09:00Z"/>
              <w:del w:id="30071" w:author="Neeshu Bhadauriya" w:date="2021-09-27T16:33:00Z"/>
              <w:rFonts w:ascii="Arial" w:eastAsia="Verdana" w:hAnsi="Arial" w:cs="Arial"/>
              <w:color w:val="0F0E0E"/>
              <w:kern w:val="24"/>
              <w:sz w:val="24"/>
              <w:szCs w:val="24"/>
              <w:lang w:val="en-US"/>
            </w:rPr>
          </w:rPrChange>
        </w:rPr>
      </w:pPr>
      <w:ins w:id="30072" w:author="Ritu Kamra" w:date="2021-09-27T17:51:00Z">
        <w:r>
          <w:rPr>
            <w:rFonts w:ascii="Verdana" w:eastAsia="Arial" w:hAnsi="Verdana" w:cs="Arial"/>
            <w:b/>
            <w:bCs/>
            <w:sz w:val="20"/>
            <w:szCs w:val="20"/>
          </w:rPr>
          <w:t>Table</w:t>
        </w:r>
      </w:ins>
      <w:ins w:id="30073" w:author="Ritu Kamra" w:date="2021-09-27T17:50:00Z">
        <w:r w:rsidRPr="005858C1">
          <w:rPr>
            <w:rFonts w:ascii="Verdana" w:eastAsia="Arial" w:hAnsi="Verdana" w:cs="Arial"/>
            <w:b/>
            <w:bCs/>
            <w:sz w:val="20"/>
            <w:szCs w:val="20"/>
            <w:rPrChange w:id="30074" w:author="Ritu Kamra" w:date="2021-09-27T17:50:00Z">
              <w:rPr>
                <w:rFonts w:ascii="Arial" w:eastAsia="Verdana" w:hAnsi="Arial" w:cs="Arial"/>
                <w:color w:val="0F0E0E"/>
                <w:kern w:val="24"/>
                <w:sz w:val="24"/>
                <w:szCs w:val="24"/>
                <w:lang w:val="en-US"/>
              </w:rPr>
            </w:rPrChange>
          </w:rPr>
          <w:t xml:space="preserve"> </w:t>
        </w:r>
      </w:ins>
      <w:ins w:id="30075" w:author="Ritu Kamra" w:date="2021-09-27T18:19:00Z">
        <w:r w:rsidR="003E5CA6">
          <w:rPr>
            <w:rFonts w:ascii="Verdana" w:eastAsia="Arial" w:hAnsi="Verdana" w:cs="Arial"/>
            <w:b/>
            <w:bCs/>
            <w:sz w:val="20"/>
            <w:szCs w:val="20"/>
          </w:rPr>
          <w:t>8</w:t>
        </w:r>
      </w:ins>
      <w:ins w:id="30076" w:author="Ritu Kamra" w:date="2021-09-27T17:50:00Z">
        <w:r w:rsidRPr="005858C1">
          <w:rPr>
            <w:rFonts w:ascii="Verdana" w:eastAsia="Arial" w:hAnsi="Verdana" w:cs="Arial"/>
            <w:b/>
            <w:bCs/>
            <w:sz w:val="20"/>
            <w:szCs w:val="20"/>
            <w:rPrChange w:id="30077" w:author="Ritu Kamra" w:date="2021-09-27T17:50:00Z">
              <w:rPr>
                <w:rFonts w:ascii="Arial" w:eastAsia="Verdana" w:hAnsi="Arial" w:cs="Arial"/>
                <w:color w:val="0F0E0E"/>
                <w:kern w:val="24"/>
                <w:sz w:val="24"/>
                <w:szCs w:val="24"/>
                <w:lang w:val="en-US"/>
              </w:rPr>
            </w:rPrChange>
          </w:rPr>
          <w:t>:</w:t>
        </w:r>
        <w:r w:rsidRPr="005858C1">
          <w:rPr>
            <w:rFonts w:ascii="Verdana" w:eastAsia="Verdana" w:hAnsi="Verdana" w:cs="Arial"/>
            <w:color w:val="0F0E0E"/>
            <w:kern w:val="24"/>
            <w:sz w:val="20"/>
            <w:szCs w:val="20"/>
            <w:lang w:val="en-US"/>
            <w:rPrChange w:id="30078" w:author="Ritu Kamra" w:date="2021-09-27T17:50:00Z">
              <w:rPr>
                <w:rFonts w:ascii="Arial" w:eastAsia="Verdana" w:hAnsi="Arial" w:cs="Arial"/>
                <w:color w:val="0F0E0E"/>
                <w:kern w:val="24"/>
                <w:sz w:val="24"/>
                <w:szCs w:val="24"/>
                <w:lang w:val="en-US"/>
              </w:rPr>
            </w:rPrChange>
          </w:rPr>
          <w:t xml:space="preserve"> </w:t>
        </w:r>
      </w:ins>
    </w:p>
    <w:p w14:paraId="53FF3B61" w14:textId="3E3BD060" w:rsidR="00403D19" w:rsidRPr="005858C1" w:rsidDel="00984BAB" w:rsidRDefault="00403D19" w:rsidP="008150A2">
      <w:pPr>
        <w:tabs>
          <w:tab w:val="left" w:pos="1095"/>
        </w:tabs>
        <w:spacing w:line="360" w:lineRule="auto"/>
        <w:jc w:val="both"/>
        <w:rPr>
          <w:ins w:id="30079" w:author="Ritu Kamra" w:date="2021-09-27T11:09:00Z"/>
          <w:del w:id="30080" w:author="Neeshu Bhadauriya" w:date="2021-09-27T16:33:00Z"/>
          <w:rFonts w:ascii="Verdana" w:eastAsia="Verdana" w:hAnsi="Verdana" w:cs="Arial"/>
          <w:color w:val="0F0E0E"/>
          <w:kern w:val="24"/>
          <w:sz w:val="20"/>
          <w:szCs w:val="20"/>
          <w:lang w:val="en-US"/>
          <w:rPrChange w:id="30081" w:author="Ritu Kamra" w:date="2021-09-27T17:50:00Z">
            <w:rPr>
              <w:ins w:id="30082" w:author="Ritu Kamra" w:date="2021-09-27T11:09:00Z"/>
              <w:del w:id="30083" w:author="Neeshu Bhadauriya" w:date="2021-09-27T16:33:00Z"/>
              <w:rFonts w:ascii="Arial" w:eastAsia="Verdana" w:hAnsi="Arial" w:cs="Arial"/>
              <w:color w:val="0F0E0E"/>
              <w:kern w:val="24"/>
              <w:sz w:val="24"/>
              <w:szCs w:val="24"/>
              <w:lang w:val="en-US"/>
            </w:rPr>
          </w:rPrChange>
        </w:rPr>
      </w:pPr>
    </w:p>
    <w:p w14:paraId="6B1F2125" w14:textId="56A8137E" w:rsidR="00403D19" w:rsidRPr="005858C1" w:rsidDel="00984BAB" w:rsidRDefault="00403D19" w:rsidP="008150A2">
      <w:pPr>
        <w:tabs>
          <w:tab w:val="left" w:pos="1095"/>
        </w:tabs>
        <w:spacing w:line="360" w:lineRule="auto"/>
        <w:jc w:val="both"/>
        <w:rPr>
          <w:ins w:id="30084" w:author="Ritu Kamra" w:date="2021-09-27T11:09:00Z"/>
          <w:del w:id="30085" w:author="Neeshu Bhadauriya" w:date="2021-09-27T16:33:00Z"/>
          <w:rFonts w:ascii="Verdana" w:eastAsia="Verdana" w:hAnsi="Verdana" w:cs="Arial"/>
          <w:color w:val="0F0E0E"/>
          <w:kern w:val="24"/>
          <w:sz w:val="20"/>
          <w:szCs w:val="20"/>
          <w:lang w:val="en-US"/>
          <w:rPrChange w:id="30086" w:author="Ritu Kamra" w:date="2021-09-27T17:50:00Z">
            <w:rPr>
              <w:ins w:id="30087" w:author="Ritu Kamra" w:date="2021-09-27T11:09:00Z"/>
              <w:del w:id="30088" w:author="Neeshu Bhadauriya" w:date="2021-09-27T16:33:00Z"/>
              <w:rFonts w:ascii="Arial" w:eastAsia="Verdana" w:hAnsi="Arial" w:cs="Arial"/>
              <w:color w:val="0F0E0E"/>
              <w:kern w:val="24"/>
              <w:sz w:val="24"/>
              <w:szCs w:val="24"/>
              <w:lang w:val="en-US"/>
            </w:rPr>
          </w:rPrChange>
        </w:rPr>
      </w:pPr>
    </w:p>
    <w:p w14:paraId="6A63B310" w14:textId="3DE533A9" w:rsidR="00403D19" w:rsidRPr="005858C1" w:rsidDel="00984BAB" w:rsidRDefault="00403D19" w:rsidP="008150A2">
      <w:pPr>
        <w:tabs>
          <w:tab w:val="left" w:pos="1095"/>
        </w:tabs>
        <w:spacing w:line="360" w:lineRule="auto"/>
        <w:jc w:val="both"/>
        <w:rPr>
          <w:del w:id="30089" w:author="Neeshu Bhadauriya" w:date="2021-09-27T16:33:00Z"/>
          <w:rFonts w:ascii="Verdana" w:eastAsia="Verdana" w:hAnsi="Verdana" w:cs="Arial"/>
          <w:color w:val="0F0E0E"/>
          <w:kern w:val="24"/>
          <w:sz w:val="20"/>
          <w:szCs w:val="20"/>
          <w:lang w:val="en-US"/>
          <w:rPrChange w:id="30090" w:author="Ritu Kamra" w:date="2021-09-27T17:50:00Z">
            <w:rPr>
              <w:del w:id="30091" w:author="Neeshu Bhadauriya" w:date="2021-09-27T16:33:00Z"/>
              <w:rFonts w:ascii="Arial" w:eastAsia="Verdana" w:hAnsi="Arial" w:cs="Arial"/>
              <w:color w:val="0F0E0E"/>
              <w:kern w:val="24"/>
              <w:sz w:val="24"/>
              <w:szCs w:val="24"/>
              <w:lang w:val="en-US"/>
            </w:rPr>
          </w:rPrChange>
        </w:rPr>
      </w:pPr>
    </w:p>
    <w:p w14:paraId="5F70677C" w14:textId="77777777" w:rsidR="008150A2" w:rsidRPr="005858C1" w:rsidRDefault="008150A2" w:rsidP="008150A2">
      <w:pPr>
        <w:tabs>
          <w:tab w:val="left" w:pos="1095"/>
        </w:tabs>
        <w:spacing w:line="360" w:lineRule="auto"/>
        <w:jc w:val="both"/>
        <w:rPr>
          <w:rFonts w:ascii="Verdana" w:eastAsia="Verdana" w:hAnsi="Verdana" w:cs="Arial"/>
          <w:color w:val="0F0E0E"/>
          <w:kern w:val="24"/>
          <w:sz w:val="20"/>
          <w:szCs w:val="20"/>
          <w:lang w:val="en-US"/>
          <w:rPrChange w:id="30092" w:author="Ritu Kamra" w:date="2021-09-27T17:50:00Z">
            <w:rPr>
              <w:rFonts w:ascii="Arial" w:eastAsia="Verdana" w:hAnsi="Arial" w:cs="Arial"/>
              <w:color w:val="0F0E0E"/>
              <w:kern w:val="24"/>
              <w:sz w:val="24"/>
              <w:szCs w:val="24"/>
              <w:lang w:val="en-US"/>
            </w:rPr>
          </w:rPrChange>
        </w:rPr>
      </w:pPr>
      <w:r w:rsidRPr="00912717">
        <w:rPr>
          <w:rFonts w:ascii="Verdana" w:eastAsia="Arial" w:hAnsi="Verdana" w:cs="Arial"/>
          <w:b/>
          <w:bCs/>
          <w:sz w:val="20"/>
          <w:szCs w:val="20"/>
          <w:rPrChange w:id="30093" w:author="Ritu Kamra" w:date="2021-09-27T17:50:00Z">
            <w:rPr>
              <w:rFonts w:ascii="Arial" w:eastAsia="Arial" w:hAnsi="Arial" w:cs="Arial"/>
              <w:b/>
              <w:bCs/>
              <w:i/>
              <w:iCs/>
              <w:u w:val="single"/>
            </w:rPr>
          </w:rPrChange>
        </w:rPr>
        <w:t>Saudi Arabia Major Ongoing Infrastructure Projects &amp; Expected Year of Completion</w:t>
      </w:r>
    </w:p>
    <w:tbl>
      <w:tblPr>
        <w:tblW w:w="10025" w:type="dxa"/>
        <w:tblCellMar>
          <w:left w:w="0" w:type="dxa"/>
          <w:right w:w="0" w:type="dxa"/>
        </w:tblCellMar>
        <w:tblLook w:val="0420" w:firstRow="1" w:lastRow="0" w:firstColumn="0" w:lastColumn="0" w:noHBand="0" w:noVBand="1"/>
      </w:tblPr>
      <w:tblGrid>
        <w:gridCol w:w="6364"/>
        <w:gridCol w:w="3661"/>
        <w:tblGridChange w:id="30094">
          <w:tblGrid>
            <w:gridCol w:w="113"/>
            <w:gridCol w:w="6251"/>
            <w:gridCol w:w="113"/>
            <w:gridCol w:w="3548"/>
            <w:gridCol w:w="113"/>
          </w:tblGrid>
        </w:tblGridChange>
      </w:tblGrid>
      <w:tr w:rsidR="008150A2" w:rsidRPr="004070B7" w14:paraId="771326B6" w14:textId="77777777" w:rsidTr="009B0A47">
        <w:trPr>
          <w:trHeight w:val="211"/>
        </w:trPr>
        <w:tc>
          <w:tcPr>
            <w:tcW w:w="6364" w:type="dxa"/>
            <w:tcBorders>
              <w:top w:val="single" w:sz="8" w:space="0" w:color="A5A5A5"/>
              <w:left w:val="single" w:sz="8" w:space="0" w:color="A5A5A5"/>
              <w:bottom w:val="single" w:sz="8" w:space="0" w:color="A5A5A5"/>
              <w:right w:val="nil"/>
            </w:tcBorders>
            <w:shd w:val="clear" w:color="auto" w:fill="A5A5A5"/>
            <w:tcMar>
              <w:top w:w="57" w:type="dxa"/>
              <w:left w:w="113" w:type="dxa"/>
              <w:bottom w:w="57" w:type="dxa"/>
              <w:right w:w="113" w:type="dxa"/>
            </w:tcMar>
            <w:vAlign w:val="center"/>
            <w:hideMark/>
          </w:tcPr>
          <w:p w14:paraId="763EF84E" w14:textId="77777777" w:rsidR="008150A2" w:rsidRPr="004070B7" w:rsidRDefault="008150A2" w:rsidP="00092529">
            <w:pPr>
              <w:tabs>
                <w:tab w:val="left" w:pos="1095"/>
              </w:tabs>
              <w:spacing w:line="480" w:lineRule="auto"/>
              <w:rPr>
                <w:rFonts w:ascii="Arial" w:eastAsia="Arial" w:hAnsi="Arial" w:cs="Arial"/>
                <w:sz w:val="24"/>
                <w:szCs w:val="24"/>
              </w:rPr>
            </w:pPr>
            <w:r w:rsidRPr="004070B7">
              <w:rPr>
                <w:rFonts w:ascii="Arial" w:eastAsia="Arial" w:hAnsi="Arial" w:cs="Arial"/>
                <w:b/>
                <w:bCs/>
                <w:sz w:val="24"/>
                <w:szCs w:val="24"/>
              </w:rPr>
              <w:t>Name of the Project</w:t>
            </w:r>
          </w:p>
        </w:tc>
        <w:tc>
          <w:tcPr>
            <w:tcW w:w="3661" w:type="dxa"/>
            <w:tcBorders>
              <w:top w:val="single" w:sz="8" w:space="0" w:color="A5A5A5"/>
              <w:left w:val="nil"/>
              <w:bottom w:val="single" w:sz="8" w:space="0" w:color="A5A5A5"/>
              <w:right w:val="single" w:sz="8" w:space="0" w:color="A5A5A5"/>
            </w:tcBorders>
            <w:shd w:val="clear" w:color="auto" w:fill="A5A5A5"/>
            <w:tcMar>
              <w:top w:w="57" w:type="dxa"/>
              <w:left w:w="113" w:type="dxa"/>
              <w:bottom w:w="57" w:type="dxa"/>
              <w:right w:w="113" w:type="dxa"/>
            </w:tcMar>
            <w:vAlign w:val="center"/>
            <w:hideMark/>
          </w:tcPr>
          <w:p w14:paraId="68C8B6A1" w14:textId="77777777" w:rsidR="008150A2" w:rsidRPr="004070B7" w:rsidRDefault="008150A2" w:rsidP="00092529">
            <w:pPr>
              <w:tabs>
                <w:tab w:val="left" w:pos="1095"/>
              </w:tabs>
              <w:spacing w:line="480" w:lineRule="auto"/>
              <w:rPr>
                <w:rFonts w:ascii="Arial" w:eastAsia="Arial" w:hAnsi="Arial" w:cs="Arial"/>
                <w:sz w:val="24"/>
                <w:szCs w:val="24"/>
              </w:rPr>
            </w:pPr>
            <w:r w:rsidRPr="004070B7">
              <w:rPr>
                <w:rFonts w:ascii="Arial" w:eastAsia="Arial" w:hAnsi="Arial" w:cs="Arial"/>
                <w:b/>
                <w:bCs/>
                <w:sz w:val="24"/>
                <w:szCs w:val="24"/>
              </w:rPr>
              <w:t>Expected Completion Year</w:t>
            </w:r>
          </w:p>
        </w:tc>
      </w:tr>
      <w:tr w:rsidR="008150A2" w:rsidRPr="004070B7" w14:paraId="0B0C3BEB" w14:textId="77777777" w:rsidTr="009B0A47">
        <w:trPr>
          <w:trHeight w:val="227"/>
        </w:trPr>
        <w:tc>
          <w:tcPr>
            <w:tcW w:w="6364" w:type="dxa"/>
            <w:tcBorders>
              <w:top w:val="single" w:sz="8" w:space="0" w:color="A5A5A5"/>
              <w:left w:val="single" w:sz="8" w:space="0" w:color="A5A5A5"/>
              <w:bottom w:val="single" w:sz="8" w:space="0" w:color="A5A5A5"/>
              <w:right w:val="nil"/>
            </w:tcBorders>
            <w:shd w:val="clear" w:color="auto" w:fill="F0F0F0"/>
            <w:tcMar>
              <w:top w:w="57" w:type="dxa"/>
              <w:left w:w="113" w:type="dxa"/>
              <w:bottom w:w="57" w:type="dxa"/>
              <w:right w:w="113" w:type="dxa"/>
            </w:tcMar>
            <w:vAlign w:val="center"/>
            <w:hideMark/>
          </w:tcPr>
          <w:p w14:paraId="34C1075C" w14:textId="77777777" w:rsidR="008150A2" w:rsidRPr="004070B7" w:rsidRDefault="008150A2" w:rsidP="00092529">
            <w:pPr>
              <w:tabs>
                <w:tab w:val="left" w:pos="1095"/>
              </w:tabs>
              <w:spacing w:line="480" w:lineRule="auto"/>
              <w:rPr>
                <w:rFonts w:ascii="Arial" w:eastAsia="Arial" w:hAnsi="Arial" w:cs="Arial"/>
                <w:sz w:val="24"/>
                <w:szCs w:val="24"/>
              </w:rPr>
            </w:pPr>
            <w:r w:rsidRPr="004070B7">
              <w:rPr>
                <w:rFonts w:ascii="Arial" w:eastAsia="Arial" w:hAnsi="Arial" w:cs="Arial"/>
                <w:sz w:val="24"/>
                <w:szCs w:val="24"/>
              </w:rPr>
              <w:t>Sudair City Development</w:t>
            </w:r>
          </w:p>
        </w:tc>
        <w:tc>
          <w:tcPr>
            <w:tcW w:w="3661" w:type="dxa"/>
            <w:tcBorders>
              <w:top w:val="single" w:sz="8" w:space="0" w:color="A5A5A5"/>
              <w:left w:val="nil"/>
              <w:bottom w:val="single" w:sz="8" w:space="0" w:color="A5A5A5"/>
              <w:right w:val="single" w:sz="8" w:space="0" w:color="A5A5A5"/>
            </w:tcBorders>
            <w:shd w:val="clear" w:color="auto" w:fill="F0F0F0"/>
            <w:tcMar>
              <w:top w:w="57" w:type="dxa"/>
              <w:left w:w="113" w:type="dxa"/>
              <w:bottom w:w="57" w:type="dxa"/>
              <w:right w:w="113" w:type="dxa"/>
            </w:tcMar>
            <w:vAlign w:val="center"/>
            <w:hideMark/>
          </w:tcPr>
          <w:p w14:paraId="6C4415FB" w14:textId="77777777" w:rsidR="008150A2" w:rsidRPr="004070B7" w:rsidRDefault="008150A2">
            <w:pPr>
              <w:tabs>
                <w:tab w:val="left" w:pos="1095"/>
              </w:tabs>
              <w:spacing w:line="480" w:lineRule="auto"/>
              <w:jc w:val="center"/>
              <w:rPr>
                <w:rFonts w:ascii="Arial" w:eastAsia="Arial" w:hAnsi="Arial" w:cs="Arial"/>
                <w:sz w:val="24"/>
                <w:szCs w:val="24"/>
              </w:rPr>
              <w:pPrChange w:id="30095" w:author="Neeshu Bhadauriya" w:date="2021-09-27T16:20:00Z">
                <w:pPr>
                  <w:tabs>
                    <w:tab w:val="left" w:pos="1095"/>
                  </w:tabs>
                  <w:spacing w:line="480" w:lineRule="auto"/>
                </w:pPr>
              </w:pPrChange>
            </w:pPr>
            <w:r w:rsidRPr="004070B7">
              <w:rPr>
                <w:rFonts w:ascii="Arial" w:eastAsia="Arial" w:hAnsi="Arial" w:cs="Arial"/>
                <w:sz w:val="24"/>
                <w:szCs w:val="24"/>
              </w:rPr>
              <w:t>2029</w:t>
            </w:r>
          </w:p>
        </w:tc>
      </w:tr>
      <w:tr w:rsidR="008150A2" w:rsidRPr="004070B7" w14:paraId="1D7748C7" w14:textId="77777777" w:rsidTr="009B0A47">
        <w:trPr>
          <w:trHeight w:val="227"/>
        </w:trPr>
        <w:tc>
          <w:tcPr>
            <w:tcW w:w="6364" w:type="dxa"/>
            <w:tcBorders>
              <w:top w:val="single" w:sz="8" w:space="0" w:color="A5A5A5"/>
              <w:left w:val="single" w:sz="8" w:space="0" w:color="A5A5A5"/>
              <w:bottom w:val="single" w:sz="8" w:space="0" w:color="A5A5A5"/>
              <w:right w:val="nil"/>
            </w:tcBorders>
            <w:shd w:val="clear" w:color="auto" w:fill="FFFFFF"/>
            <w:tcMar>
              <w:top w:w="57" w:type="dxa"/>
              <w:left w:w="113" w:type="dxa"/>
              <w:bottom w:w="57" w:type="dxa"/>
              <w:right w:w="113" w:type="dxa"/>
            </w:tcMar>
            <w:vAlign w:val="center"/>
            <w:hideMark/>
          </w:tcPr>
          <w:p w14:paraId="6F63520D" w14:textId="77777777" w:rsidR="008150A2" w:rsidRPr="004070B7" w:rsidRDefault="008150A2" w:rsidP="00092529">
            <w:pPr>
              <w:tabs>
                <w:tab w:val="left" w:pos="1095"/>
              </w:tabs>
              <w:spacing w:line="480" w:lineRule="auto"/>
              <w:rPr>
                <w:rFonts w:ascii="Arial" w:eastAsia="Arial" w:hAnsi="Arial" w:cs="Arial"/>
                <w:sz w:val="24"/>
                <w:szCs w:val="24"/>
              </w:rPr>
            </w:pPr>
            <w:r w:rsidRPr="004070B7">
              <w:rPr>
                <w:rFonts w:ascii="Arial" w:eastAsia="Arial" w:hAnsi="Arial" w:cs="Arial"/>
                <w:sz w:val="24"/>
                <w:szCs w:val="24"/>
              </w:rPr>
              <w:lastRenderedPageBreak/>
              <w:t>Jazan Economic City (JEC)</w:t>
            </w:r>
          </w:p>
        </w:tc>
        <w:tc>
          <w:tcPr>
            <w:tcW w:w="3661" w:type="dxa"/>
            <w:tcBorders>
              <w:top w:val="single" w:sz="8" w:space="0" w:color="A5A5A5"/>
              <w:left w:val="nil"/>
              <w:bottom w:val="single" w:sz="8" w:space="0" w:color="A5A5A5"/>
              <w:right w:val="single" w:sz="8" w:space="0" w:color="A5A5A5"/>
            </w:tcBorders>
            <w:shd w:val="clear" w:color="auto" w:fill="FFFFFF"/>
            <w:tcMar>
              <w:top w:w="57" w:type="dxa"/>
              <w:left w:w="113" w:type="dxa"/>
              <w:bottom w:w="57" w:type="dxa"/>
              <w:right w:w="113" w:type="dxa"/>
            </w:tcMar>
            <w:vAlign w:val="center"/>
            <w:hideMark/>
          </w:tcPr>
          <w:p w14:paraId="504FB8F4" w14:textId="77777777" w:rsidR="008150A2" w:rsidRPr="004070B7" w:rsidRDefault="008150A2">
            <w:pPr>
              <w:tabs>
                <w:tab w:val="left" w:pos="1095"/>
              </w:tabs>
              <w:spacing w:line="480" w:lineRule="auto"/>
              <w:jc w:val="center"/>
              <w:rPr>
                <w:rFonts w:ascii="Arial" w:eastAsia="Arial" w:hAnsi="Arial" w:cs="Arial"/>
                <w:sz w:val="24"/>
                <w:szCs w:val="24"/>
              </w:rPr>
              <w:pPrChange w:id="30096" w:author="Neeshu Bhadauriya" w:date="2021-09-27T16:20:00Z">
                <w:pPr>
                  <w:tabs>
                    <w:tab w:val="left" w:pos="1095"/>
                  </w:tabs>
                  <w:spacing w:line="480" w:lineRule="auto"/>
                </w:pPr>
              </w:pPrChange>
            </w:pPr>
            <w:r w:rsidRPr="004070B7">
              <w:rPr>
                <w:rFonts w:ascii="Arial" w:eastAsia="Arial" w:hAnsi="Arial" w:cs="Arial"/>
                <w:sz w:val="24"/>
                <w:szCs w:val="24"/>
              </w:rPr>
              <w:t>2036</w:t>
            </w:r>
          </w:p>
        </w:tc>
      </w:tr>
      <w:tr w:rsidR="008150A2" w:rsidRPr="004070B7" w14:paraId="39DCF109" w14:textId="77777777" w:rsidTr="009B0A47">
        <w:trPr>
          <w:trHeight w:val="227"/>
        </w:trPr>
        <w:tc>
          <w:tcPr>
            <w:tcW w:w="6364" w:type="dxa"/>
            <w:tcBorders>
              <w:top w:val="single" w:sz="8" w:space="0" w:color="A5A5A5"/>
              <w:left w:val="single" w:sz="8" w:space="0" w:color="A5A5A5"/>
              <w:bottom w:val="single" w:sz="8" w:space="0" w:color="A5A5A5"/>
              <w:right w:val="nil"/>
            </w:tcBorders>
            <w:shd w:val="clear" w:color="auto" w:fill="F0F0F0"/>
            <w:tcMar>
              <w:top w:w="57" w:type="dxa"/>
              <w:left w:w="113" w:type="dxa"/>
              <w:bottom w:w="57" w:type="dxa"/>
              <w:right w:w="113" w:type="dxa"/>
            </w:tcMar>
            <w:vAlign w:val="center"/>
            <w:hideMark/>
          </w:tcPr>
          <w:p w14:paraId="042FAF7F" w14:textId="77777777" w:rsidR="008150A2" w:rsidRPr="004070B7" w:rsidRDefault="008150A2" w:rsidP="00092529">
            <w:pPr>
              <w:tabs>
                <w:tab w:val="left" w:pos="1095"/>
              </w:tabs>
              <w:spacing w:line="480" w:lineRule="auto"/>
              <w:rPr>
                <w:rFonts w:ascii="Arial" w:eastAsia="Arial" w:hAnsi="Arial" w:cs="Arial"/>
                <w:sz w:val="24"/>
                <w:szCs w:val="24"/>
              </w:rPr>
            </w:pPr>
            <w:r w:rsidRPr="004070B7">
              <w:rPr>
                <w:rFonts w:ascii="Arial" w:eastAsia="Arial" w:hAnsi="Arial" w:cs="Arial"/>
                <w:sz w:val="24"/>
                <w:szCs w:val="24"/>
              </w:rPr>
              <w:t xml:space="preserve">Prince Abdulaziz Bin Mousaed Economic City </w:t>
            </w:r>
          </w:p>
        </w:tc>
        <w:tc>
          <w:tcPr>
            <w:tcW w:w="3661" w:type="dxa"/>
            <w:tcBorders>
              <w:top w:val="single" w:sz="8" w:space="0" w:color="A5A5A5"/>
              <w:left w:val="nil"/>
              <w:bottom w:val="single" w:sz="8" w:space="0" w:color="A5A5A5"/>
              <w:right w:val="single" w:sz="8" w:space="0" w:color="A5A5A5"/>
            </w:tcBorders>
            <w:shd w:val="clear" w:color="auto" w:fill="F0F0F0"/>
            <w:tcMar>
              <w:top w:w="57" w:type="dxa"/>
              <w:left w:w="113" w:type="dxa"/>
              <w:bottom w:w="57" w:type="dxa"/>
              <w:right w:w="113" w:type="dxa"/>
            </w:tcMar>
            <w:vAlign w:val="center"/>
            <w:hideMark/>
          </w:tcPr>
          <w:p w14:paraId="346C4D44" w14:textId="77777777" w:rsidR="008150A2" w:rsidRPr="004070B7" w:rsidRDefault="008150A2">
            <w:pPr>
              <w:tabs>
                <w:tab w:val="left" w:pos="1095"/>
              </w:tabs>
              <w:spacing w:line="480" w:lineRule="auto"/>
              <w:jc w:val="center"/>
              <w:rPr>
                <w:rFonts w:ascii="Arial" w:eastAsia="Arial" w:hAnsi="Arial" w:cs="Arial"/>
                <w:sz w:val="24"/>
                <w:szCs w:val="24"/>
              </w:rPr>
              <w:pPrChange w:id="30097" w:author="Neeshu Bhadauriya" w:date="2021-09-27T16:20:00Z">
                <w:pPr>
                  <w:tabs>
                    <w:tab w:val="left" w:pos="1095"/>
                  </w:tabs>
                  <w:spacing w:line="480" w:lineRule="auto"/>
                </w:pPr>
              </w:pPrChange>
            </w:pPr>
            <w:r w:rsidRPr="004070B7">
              <w:rPr>
                <w:rFonts w:ascii="Arial" w:eastAsia="Arial" w:hAnsi="Arial" w:cs="Arial"/>
                <w:sz w:val="24"/>
                <w:szCs w:val="24"/>
              </w:rPr>
              <w:t>2025</w:t>
            </w:r>
          </w:p>
        </w:tc>
      </w:tr>
      <w:tr w:rsidR="008150A2" w:rsidRPr="004070B7" w14:paraId="63328361" w14:textId="77777777" w:rsidTr="009B0A47">
        <w:trPr>
          <w:trHeight w:val="227"/>
        </w:trPr>
        <w:tc>
          <w:tcPr>
            <w:tcW w:w="6364" w:type="dxa"/>
            <w:tcBorders>
              <w:top w:val="single" w:sz="8" w:space="0" w:color="A5A5A5"/>
              <w:left w:val="single" w:sz="8" w:space="0" w:color="A5A5A5"/>
              <w:bottom w:val="single" w:sz="8" w:space="0" w:color="A5A5A5"/>
              <w:right w:val="nil"/>
            </w:tcBorders>
            <w:shd w:val="clear" w:color="auto" w:fill="FFFFFF"/>
            <w:tcMar>
              <w:top w:w="57" w:type="dxa"/>
              <w:left w:w="113" w:type="dxa"/>
              <w:bottom w:w="57" w:type="dxa"/>
              <w:right w:w="113" w:type="dxa"/>
            </w:tcMar>
            <w:vAlign w:val="center"/>
            <w:hideMark/>
          </w:tcPr>
          <w:p w14:paraId="6C17BD1C" w14:textId="77777777" w:rsidR="008150A2" w:rsidRPr="004070B7" w:rsidRDefault="008150A2" w:rsidP="00092529">
            <w:pPr>
              <w:tabs>
                <w:tab w:val="left" w:pos="1095"/>
              </w:tabs>
              <w:spacing w:line="480" w:lineRule="auto"/>
              <w:rPr>
                <w:rFonts w:ascii="Arial" w:eastAsia="Arial" w:hAnsi="Arial" w:cs="Arial"/>
                <w:sz w:val="24"/>
                <w:szCs w:val="24"/>
              </w:rPr>
            </w:pPr>
            <w:r w:rsidRPr="004070B7">
              <w:rPr>
                <w:rFonts w:ascii="Arial" w:eastAsia="Arial" w:hAnsi="Arial" w:cs="Arial"/>
                <w:sz w:val="24"/>
                <w:szCs w:val="24"/>
              </w:rPr>
              <w:t>Waad Al Shamaal Phosphate City Development</w:t>
            </w:r>
          </w:p>
        </w:tc>
        <w:tc>
          <w:tcPr>
            <w:tcW w:w="3661" w:type="dxa"/>
            <w:tcBorders>
              <w:top w:val="single" w:sz="8" w:space="0" w:color="A5A5A5"/>
              <w:left w:val="nil"/>
              <w:bottom w:val="single" w:sz="8" w:space="0" w:color="A5A5A5"/>
              <w:right w:val="single" w:sz="8" w:space="0" w:color="A5A5A5"/>
            </w:tcBorders>
            <w:shd w:val="clear" w:color="auto" w:fill="FFFFFF"/>
            <w:tcMar>
              <w:top w:w="57" w:type="dxa"/>
              <w:left w:w="113" w:type="dxa"/>
              <w:bottom w:w="57" w:type="dxa"/>
              <w:right w:w="113" w:type="dxa"/>
            </w:tcMar>
            <w:vAlign w:val="center"/>
            <w:hideMark/>
          </w:tcPr>
          <w:p w14:paraId="65BEC904" w14:textId="77777777" w:rsidR="008150A2" w:rsidRPr="004070B7" w:rsidRDefault="008150A2">
            <w:pPr>
              <w:tabs>
                <w:tab w:val="left" w:pos="1095"/>
              </w:tabs>
              <w:spacing w:line="480" w:lineRule="auto"/>
              <w:jc w:val="center"/>
              <w:rPr>
                <w:rFonts w:ascii="Arial" w:eastAsia="Arial" w:hAnsi="Arial" w:cs="Arial"/>
                <w:sz w:val="24"/>
                <w:szCs w:val="24"/>
              </w:rPr>
              <w:pPrChange w:id="30098" w:author="Neeshu Bhadauriya" w:date="2021-09-27T16:20:00Z">
                <w:pPr>
                  <w:tabs>
                    <w:tab w:val="left" w:pos="1095"/>
                  </w:tabs>
                  <w:spacing w:line="480" w:lineRule="auto"/>
                </w:pPr>
              </w:pPrChange>
            </w:pPr>
            <w:r w:rsidRPr="004070B7">
              <w:rPr>
                <w:rFonts w:ascii="Arial" w:eastAsia="Arial" w:hAnsi="Arial" w:cs="Arial"/>
                <w:sz w:val="24"/>
                <w:szCs w:val="24"/>
              </w:rPr>
              <w:t>2022</w:t>
            </w:r>
          </w:p>
        </w:tc>
      </w:tr>
      <w:tr w:rsidR="008150A2" w:rsidRPr="004070B7" w14:paraId="46138B13" w14:textId="77777777" w:rsidTr="009B0A47">
        <w:trPr>
          <w:trHeight w:val="227"/>
        </w:trPr>
        <w:tc>
          <w:tcPr>
            <w:tcW w:w="6364" w:type="dxa"/>
            <w:tcBorders>
              <w:top w:val="single" w:sz="8" w:space="0" w:color="A5A5A5"/>
              <w:left w:val="single" w:sz="8" w:space="0" w:color="A5A5A5"/>
              <w:bottom w:val="single" w:sz="8" w:space="0" w:color="A5A5A5"/>
              <w:right w:val="nil"/>
            </w:tcBorders>
            <w:shd w:val="clear" w:color="auto" w:fill="F0F0F0"/>
            <w:tcMar>
              <w:top w:w="57" w:type="dxa"/>
              <w:left w:w="113" w:type="dxa"/>
              <w:bottom w:w="57" w:type="dxa"/>
              <w:right w:w="113" w:type="dxa"/>
            </w:tcMar>
            <w:vAlign w:val="center"/>
            <w:hideMark/>
          </w:tcPr>
          <w:p w14:paraId="23E713C8" w14:textId="77777777" w:rsidR="008150A2" w:rsidRPr="004070B7" w:rsidRDefault="008150A2" w:rsidP="00092529">
            <w:pPr>
              <w:tabs>
                <w:tab w:val="left" w:pos="1095"/>
              </w:tabs>
              <w:spacing w:line="480" w:lineRule="auto"/>
              <w:rPr>
                <w:rFonts w:ascii="Arial" w:eastAsia="Arial" w:hAnsi="Arial" w:cs="Arial"/>
                <w:sz w:val="24"/>
                <w:szCs w:val="24"/>
              </w:rPr>
            </w:pPr>
            <w:r w:rsidRPr="004070B7">
              <w:rPr>
                <w:rFonts w:ascii="Arial" w:eastAsia="Arial" w:hAnsi="Arial" w:cs="Arial"/>
                <w:sz w:val="24"/>
                <w:szCs w:val="24"/>
              </w:rPr>
              <w:t>National Railway Network</w:t>
            </w:r>
          </w:p>
        </w:tc>
        <w:tc>
          <w:tcPr>
            <w:tcW w:w="3661" w:type="dxa"/>
            <w:tcBorders>
              <w:top w:val="single" w:sz="8" w:space="0" w:color="A5A5A5"/>
              <w:left w:val="nil"/>
              <w:bottom w:val="single" w:sz="8" w:space="0" w:color="A5A5A5"/>
              <w:right w:val="single" w:sz="8" w:space="0" w:color="A5A5A5"/>
            </w:tcBorders>
            <w:shd w:val="clear" w:color="auto" w:fill="F0F0F0"/>
            <w:tcMar>
              <w:top w:w="57" w:type="dxa"/>
              <w:left w:w="113" w:type="dxa"/>
              <w:bottom w:w="57" w:type="dxa"/>
              <w:right w:w="113" w:type="dxa"/>
            </w:tcMar>
            <w:vAlign w:val="center"/>
            <w:hideMark/>
          </w:tcPr>
          <w:p w14:paraId="72EE9693" w14:textId="77777777" w:rsidR="008150A2" w:rsidRPr="004070B7" w:rsidRDefault="008150A2">
            <w:pPr>
              <w:tabs>
                <w:tab w:val="left" w:pos="1095"/>
              </w:tabs>
              <w:spacing w:line="480" w:lineRule="auto"/>
              <w:jc w:val="center"/>
              <w:rPr>
                <w:rFonts w:ascii="Arial" w:eastAsia="Arial" w:hAnsi="Arial" w:cs="Arial"/>
                <w:sz w:val="24"/>
                <w:szCs w:val="24"/>
              </w:rPr>
              <w:pPrChange w:id="30099" w:author="Neeshu Bhadauriya" w:date="2021-09-27T16:20:00Z">
                <w:pPr>
                  <w:tabs>
                    <w:tab w:val="left" w:pos="1095"/>
                  </w:tabs>
                  <w:spacing w:line="480" w:lineRule="auto"/>
                </w:pPr>
              </w:pPrChange>
            </w:pPr>
            <w:r w:rsidRPr="004070B7">
              <w:rPr>
                <w:rFonts w:ascii="Arial" w:eastAsia="Arial" w:hAnsi="Arial" w:cs="Arial"/>
                <w:sz w:val="24"/>
                <w:szCs w:val="24"/>
              </w:rPr>
              <w:t>2040</w:t>
            </w:r>
          </w:p>
        </w:tc>
      </w:tr>
      <w:tr w:rsidR="008150A2" w:rsidRPr="004070B7" w14:paraId="4873CE94" w14:textId="77777777" w:rsidTr="004A4794">
        <w:tblPrEx>
          <w:tblW w:w="10025" w:type="dxa"/>
          <w:tblCellMar>
            <w:left w:w="0" w:type="dxa"/>
            <w:right w:w="0" w:type="dxa"/>
          </w:tblCellMar>
          <w:tblLook w:val="0420" w:firstRow="1" w:lastRow="0" w:firstColumn="0" w:lastColumn="0" w:noHBand="0" w:noVBand="1"/>
          <w:tblPrExChange w:id="30100" w:author="Ritu Kamra" w:date="2021-09-27T19:36:00Z">
            <w:tblPrEx>
              <w:tblW w:w="10025" w:type="dxa"/>
              <w:tblCellMar>
                <w:left w:w="0" w:type="dxa"/>
                <w:right w:w="0" w:type="dxa"/>
              </w:tblCellMar>
              <w:tblLook w:val="0420" w:firstRow="1" w:lastRow="0" w:firstColumn="0" w:lastColumn="0" w:noHBand="0" w:noVBand="1"/>
            </w:tblPrEx>
          </w:tblPrExChange>
        </w:tblPrEx>
        <w:trPr>
          <w:trHeight w:val="18"/>
          <w:trPrChange w:id="30101" w:author="Ritu Kamra" w:date="2021-09-27T19:36:00Z">
            <w:trPr>
              <w:gridBefore w:val="1"/>
              <w:trHeight w:val="227"/>
            </w:trPr>
          </w:trPrChange>
        </w:trPr>
        <w:tc>
          <w:tcPr>
            <w:tcW w:w="6364" w:type="dxa"/>
            <w:tcBorders>
              <w:top w:val="single" w:sz="8" w:space="0" w:color="A5A5A5"/>
              <w:left w:val="single" w:sz="8" w:space="0" w:color="A5A5A5"/>
              <w:bottom w:val="single" w:sz="8" w:space="0" w:color="A5A5A5"/>
              <w:right w:val="nil"/>
            </w:tcBorders>
            <w:shd w:val="clear" w:color="auto" w:fill="FFFFFF"/>
            <w:tcMar>
              <w:top w:w="57" w:type="dxa"/>
              <w:left w:w="113" w:type="dxa"/>
              <w:bottom w:w="57" w:type="dxa"/>
              <w:right w:w="113" w:type="dxa"/>
            </w:tcMar>
            <w:vAlign w:val="center"/>
            <w:hideMark/>
            <w:tcPrChange w:id="30102" w:author="Ritu Kamra" w:date="2021-09-27T19:36:00Z">
              <w:tcPr>
                <w:tcW w:w="6364" w:type="dxa"/>
                <w:gridSpan w:val="2"/>
                <w:tcBorders>
                  <w:top w:val="single" w:sz="8" w:space="0" w:color="A5A5A5"/>
                  <w:left w:val="single" w:sz="8" w:space="0" w:color="A5A5A5"/>
                  <w:bottom w:val="single" w:sz="8" w:space="0" w:color="A5A5A5"/>
                  <w:right w:val="nil"/>
                </w:tcBorders>
                <w:shd w:val="clear" w:color="auto" w:fill="FFFFFF"/>
                <w:tcMar>
                  <w:top w:w="57" w:type="dxa"/>
                  <w:left w:w="113" w:type="dxa"/>
                  <w:bottom w:w="57" w:type="dxa"/>
                  <w:right w:w="113" w:type="dxa"/>
                </w:tcMar>
                <w:vAlign w:val="center"/>
                <w:hideMark/>
              </w:tcPr>
            </w:tcPrChange>
          </w:tcPr>
          <w:p w14:paraId="76CB3389" w14:textId="77777777" w:rsidR="008150A2" w:rsidRPr="004070B7" w:rsidRDefault="008150A2" w:rsidP="00092529">
            <w:pPr>
              <w:tabs>
                <w:tab w:val="left" w:pos="1095"/>
              </w:tabs>
              <w:spacing w:line="480" w:lineRule="auto"/>
              <w:rPr>
                <w:rFonts w:ascii="Arial" w:eastAsia="Arial" w:hAnsi="Arial" w:cs="Arial"/>
                <w:sz w:val="24"/>
                <w:szCs w:val="24"/>
              </w:rPr>
            </w:pPr>
            <w:r w:rsidRPr="004070B7">
              <w:rPr>
                <w:rFonts w:ascii="Arial" w:eastAsia="Arial" w:hAnsi="Arial" w:cs="Arial"/>
                <w:sz w:val="24"/>
                <w:szCs w:val="24"/>
              </w:rPr>
              <w:t>Jeddah Public Transportation Program</w:t>
            </w:r>
          </w:p>
        </w:tc>
        <w:tc>
          <w:tcPr>
            <w:tcW w:w="3661" w:type="dxa"/>
            <w:tcBorders>
              <w:top w:val="single" w:sz="8" w:space="0" w:color="A5A5A5"/>
              <w:left w:val="nil"/>
              <w:bottom w:val="single" w:sz="8" w:space="0" w:color="A5A5A5"/>
              <w:right w:val="single" w:sz="8" w:space="0" w:color="A5A5A5"/>
            </w:tcBorders>
            <w:shd w:val="clear" w:color="auto" w:fill="FFFFFF"/>
            <w:tcMar>
              <w:top w:w="57" w:type="dxa"/>
              <w:left w:w="113" w:type="dxa"/>
              <w:bottom w:w="57" w:type="dxa"/>
              <w:right w:w="113" w:type="dxa"/>
            </w:tcMar>
            <w:vAlign w:val="center"/>
            <w:hideMark/>
            <w:tcPrChange w:id="30103" w:author="Ritu Kamra" w:date="2021-09-27T19:36:00Z">
              <w:tcPr>
                <w:tcW w:w="3661" w:type="dxa"/>
                <w:gridSpan w:val="2"/>
                <w:tcBorders>
                  <w:top w:val="single" w:sz="8" w:space="0" w:color="A5A5A5"/>
                  <w:left w:val="nil"/>
                  <w:bottom w:val="single" w:sz="8" w:space="0" w:color="A5A5A5"/>
                  <w:right w:val="single" w:sz="8" w:space="0" w:color="A5A5A5"/>
                </w:tcBorders>
                <w:shd w:val="clear" w:color="auto" w:fill="FFFFFF"/>
                <w:tcMar>
                  <w:top w:w="57" w:type="dxa"/>
                  <w:left w:w="113" w:type="dxa"/>
                  <w:bottom w:w="57" w:type="dxa"/>
                  <w:right w:w="113" w:type="dxa"/>
                </w:tcMar>
                <w:vAlign w:val="center"/>
                <w:hideMark/>
              </w:tcPr>
            </w:tcPrChange>
          </w:tcPr>
          <w:p w14:paraId="6C851497" w14:textId="77777777" w:rsidR="008150A2" w:rsidRPr="004070B7" w:rsidRDefault="008150A2">
            <w:pPr>
              <w:tabs>
                <w:tab w:val="left" w:pos="1095"/>
              </w:tabs>
              <w:spacing w:line="480" w:lineRule="auto"/>
              <w:jc w:val="center"/>
              <w:rPr>
                <w:rFonts w:ascii="Arial" w:eastAsia="Arial" w:hAnsi="Arial" w:cs="Arial"/>
                <w:sz w:val="24"/>
                <w:szCs w:val="24"/>
              </w:rPr>
              <w:pPrChange w:id="30104" w:author="Neeshu Bhadauriya" w:date="2021-09-27T16:20:00Z">
                <w:pPr>
                  <w:tabs>
                    <w:tab w:val="left" w:pos="1095"/>
                  </w:tabs>
                  <w:spacing w:line="480" w:lineRule="auto"/>
                </w:pPr>
              </w:pPrChange>
            </w:pPr>
            <w:r w:rsidRPr="004070B7">
              <w:rPr>
                <w:rFonts w:ascii="Arial" w:eastAsia="Arial" w:hAnsi="Arial" w:cs="Arial"/>
                <w:sz w:val="24"/>
                <w:szCs w:val="24"/>
              </w:rPr>
              <w:t>2033</w:t>
            </w:r>
          </w:p>
        </w:tc>
      </w:tr>
    </w:tbl>
    <w:p w14:paraId="1DC8E8FF" w14:textId="2EC1166B" w:rsidR="008150A2" w:rsidDel="00403D19" w:rsidRDefault="005858C1" w:rsidP="008150A2">
      <w:pPr>
        <w:tabs>
          <w:tab w:val="left" w:pos="1095"/>
        </w:tabs>
        <w:spacing w:line="480" w:lineRule="auto"/>
        <w:rPr>
          <w:del w:id="30105" w:author="Ritu Kamra" w:date="2021-09-27T11:09:00Z"/>
          <w:rFonts w:ascii="Arial" w:eastAsia="Arial" w:hAnsi="Arial" w:cs="Arial"/>
          <w:sz w:val="24"/>
          <w:szCs w:val="24"/>
        </w:rPr>
      </w:pPr>
      <w:r>
        <w:rPr>
          <w:noProof/>
        </w:rPr>
        <w:pict w14:anchorId="1476DB20">
          <v:shape id="_x0000_s1223" type="#_x0000_t202" style="position:absolute;margin-left:64.55pt;margin-top:3.5pt;width:115.75pt;height:21pt;z-index:252244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" filled="f" stroked="f">
            <v:textbox>
              <w:txbxContent>
                <w:p w14:paraId="70F57464" w14:textId="77777777" w:rsidR="008150A2" w:rsidRPr="004644A7" w:rsidRDefault="008150A2" w:rsidP="008150A2">
                  <w:pPr>
                    <w:jc w:val="right"/>
                    <w:textAlignment w:val="baseline"/>
                    <w:rPr>
                      <w:rFonts w:ascii="Verdana" w:eastAsia="Verdana" w:hAnsi="Verdana" w:cs="Verdana"/>
                      <w:i/>
                      <w:iCs/>
                      <w:color w:val="7F7F7F"/>
                      <w:kern w:val="24"/>
                      <w:sz w:val="12"/>
                      <w:szCs w:val="12"/>
                    </w:rPr>
                  </w:pPr>
                  <w:r w:rsidRPr="004644A7">
                    <w:rPr>
                      <w:rFonts w:ascii="Verdana" w:eastAsia="Verdana" w:hAnsi="Verdana" w:cs="Verdana"/>
                      <w:i/>
                      <w:iCs/>
                      <w:color w:val="7F7F7F"/>
                      <w:kern w:val="24"/>
                      <w:sz w:val="12"/>
                      <w:szCs w:val="12"/>
                    </w:rPr>
                    <w:t>Source: World Bank</w:t>
                  </w:r>
                </w:p>
              </w:txbxContent>
            </v:textbox>
            <w10:wrap anchorx="margin"/>
          </v:shape>
        </w:pict>
      </w:r>
      <w:r w:rsidR="008150A2">
        <w:rPr>
          <w:rFonts w:ascii="Arial" w:eastAsia="Arial" w:hAnsi="Arial" w:cs="Arial"/>
          <w:sz w:val="24"/>
          <w:szCs w:val="24"/>
        </w:rPr>
        <w:tab/>
      </w:r>
    </w:p>
    <w:p w14:paraId="6299B751" w14:textId="65808EEE" w:rsidR="000E6386" w:rsidDel="00403D19" w:rsidRDefault="000E6386" w:rsidP="008150A2">
      <w:pPr>
        <w:tabs>
          <w:tab w:val="left" w:pos="1095"/>
        </w:tabs>
        <w:spacing w:line="480" w:lineRule="auto"/>
        <w:rPr>
          <w:ins w:id="30106" w:author="Dilip Kumar" w:date="2021-09-25T12:43:00Z"/>
          <w:del w:id="30107" w:author="Ritu Kamra" w:date="2021-09-27T11:09:00Z"/>
          <w:rFonts w:ascii="Arial" w:eastAsia="Arial" w:hAnsi="Arial" w:cs="Arial"/>
          <w:sz w:val="24"/>
          <w:szCs w:val="24"/>
        </w:rPr>
      </w:pPr>
    </w:p>
    <w:p w14:paraId="1BFCD26A" w14:textId="77777777" w:rsidR="000E6386" w:rsidDel="00403D19" w:rsidRDefault="000E6386" w:rsidP="008150A2">
      <w:pPr>
        <w:tabs>
          <w:tab w:val="left" w:pos="1095"/>
        </w:tabs>
        <w:spacing w:line="480" w:lineRule="auto"/>
        <w:rPr>
          <w:ins w:id="30108" w:author="Dilip Kumar" w:date="2021-09-25T12:43:00Z"/>
          <w:del w:id="30109" w:author="Ritu Kamra" w:date="2021-09-27T11:09:00Z"/>
          <w:rFonts w:ascii="Arial" w:eastAsia="Arial" w:hAnsi="Arial" w:cs="Arial"/>
          <w:sz w:val="24"/>
          <w:szCs w:val="24"/>
        </w:rPr>
      </w:pPr>
    </w:p>
    <w:p w14:paraId="05CF8396" w14:textId="77777777" w:rsidR="000E6386" w:rsidDel="00403D19" w:rsidRDefault="000E6386" w:rsidP="008150A2">
      <w:pPr>
        <w:tabs>
          <w:tab w:val="left" w:pos="1095"/>
        </w:tabs>
        <w:spacing w:line="480" w:lineRule="auto"/>
        <w:rPr>
          <w:ins w:id="30110" w:author="Dilip Kumar" w:date="2021-09-25T12:43:00Z"/>
          <w:del w:id="30111" w:author="Ritu Kamra" w:date="2021-09-27T11:09:00Z"/>
          <w:rFonts w:ascii="Arial" w:eastAsia="Arial" w:hAnsi="Arial" w:cs="Arial"/>
          <w:sz w:val="24"/>
          <w:szCs w:val="24"/>
        </w:rPr>
      </w:pPr>
    </w:p>
    <w:p w14:paraId="31D5FE0D" w14:textId="77777777" w:rsidR="000E6386" w:rsidRDefault="000E6386" w:rsidP="008150A2">
      <w:pPr>
        <w:tabs>
          <w:tab w:val="left" w:pos="1095"/>
        </w:tabs>
        <w:spacing w:line="480" w:lineRule="auto"/>
        <w:rPr>
          <w:ins w:id="30112" w:author="Dilip Kumar" w:date="2021-09-25T12:43:00Z"/>
          <w:rFonts w:ascii="Arial" w:eastAsia="Arial" w:hAnsi="Arial" w:cs="Arial"/>
          <w:sz w:val="24"/>
          <w:szCs w:val="24"/>
        </w:rPr>
      </w:pPr>
    </w:p>
    <w:p w14:paraId="3F9F4153" w14:textId="4706F3F1" w:rsidR="008150A2" w:rsidRDefault="005858C1" w:rsidP="008150A2">
      <w:pPr>
        <w:tabs>
          <w:tab w:val="left" w:pos="1095"/>
        </w:tabs>
        <w:spacing w:line="480" w:lineRule="auto"/>
        <w:rPr>
          <w:rFonts w:ascii="Arial" w:eastAsia="Arial" w:hAnsi="Arial" w:cs="Arial"/>
          <w:sz w:val="24"/>
          <w:szCs w:val="24"/>
        </w:rPr>
      </w:pPr>
      <w:r>
        <w:rPr>
          <w:noProof/>
        </w:rPr>
        <w:pict w14:anchorId="23B3E28D">
          <v:shape id="TextBox 1" o:spid="_x0000_s1222" type="#_x0000_t202" style="position:absolute;margin-left:0;margin-top:-.05pt;width:495.75pt;height:41.15pt;z-index:2522511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" filled="f" stroked="f">
            <v:textbox>
              <w:txbxContent>
                <w:p w14:paraId="40C49514" w14:textId="65DBB618" w:rsidR="008150A2" w:rsidRPr="005858C1" w:rsidRDefault="008150A2" w:rsidP="008150A2">
                  <w:pPr>
                    <w:spacing w:line="360" w:lineRule="auto"/>
                    <w:textAlignment w:val="baseline"/>
                    <w:rPr>
                      <w:rFonts w:ascii="Verdana" w:eastAsia="Verdana" w:hAnsi="Verdana" w:cs="Verdana"/>
                      <w:b/>
                      <w:bCs/>
                      <w:color w:val="0F0E0E"/>
                      <w:kern w:val="24"/>
                      <w:sz w:val="20"/>
                      <w:szCs w:val="20"/>
                    </w:rPr>
                  </w:pPr>
                  <w:r w:rsidRPr="005858C1">
                    <w:rPr>
                      <w:rFonts w:ascii="Verdana" w:eastAsia="Verdana" w:hAnsi="Verdana" w:cs="Verdana"/>
                      <w:b/>
                      <w:bCs/>
                      <w:color w:val="0F0E0E"/>
                      <w:kern w:val="24"/>
                      <w:sz w:val="20"/>
                      <w:szCs w:val="20"/>
                      <w:lang w:val="en-US"/>
                    </w:rPr>
                    <w:t xml:space="preserve">Figure </w:t>
                  </w:r>
                  <w:ins w:id="30113" w:author="Ritu Kamra" w:date="2021-09-27T17:21:00Z">
                    <w:r w:rsidR="00C854D0" w:rsidRPr="005858C1">
                      <w:rPr>
                        <w:rFonts w:ascii="Verdana" w:eastAsia="Verdana" w:hAnsi="Verdana" w:cs="Verdana"/>
                        <w:b/>
                        <w:bCs/>
                        <w:color w:val="0F0E0E"/>
                        <w:kern w:val="24"/>
                        <w:sz w:val="20"/>
                        <w:szCs w:val="20"/>
                        <w:lang w:val="en-US"/>
                      </w:rPr>
                      <w:t>6</w:t>
                    </w:r>
                  </w:ins>
                  <w:ins w:id="30114" w:author="Ritu Kamra" w:date="2021-09-27T19:00:00Z">
                    <w:r w:rsidR="006E36F2" w:rsidRPr="005858C1">
                      <w:rPr>
                        <w:rFonts w:ascii="Verdana" w:eastAsia="Verdana" w:hAnsi="Verdana" w:cs="Verdana"/>
                        <w:b/>
                        <w:bCs/>
                        <w:color w:val="0F0E0E"/>
                        <w:kern w:val="24"/>
                        <w:sz w:val="20"/>
                        <w:szCs w:val="20"/>
                        <w:lang w:val="en-US"/>
                      </w:rPr>
                      <w:t>3</w:t>
                    </w:r>
                  </w:ins>
                  <w:del w:id="30115" w:author="Ritu Kamra" w:date="2021-09-27T17:21:00Z">
                    <w:r w:rsidRPr="005858C1" w:rsidDel="00C854D0">
                      <w:rPr>
                        <w:rFonts w:ascii="Verdana" w:eastAsia="Verdana" w:hAnsi="Verdana" w:cs="Verdana"/>
                        <w:b/>
                        <w:bCs/>
                        <w:color w:val="0F0E0E"/>
                        <w:kern w:val="24"/>
                        <w:sz w:val="20"/>
                        <w:szCs w:val="20"/>
                        <w:lang w:val="en-US"/>
                      </w:rPr>
                      <w:delText>22</w:delText>
                    </w:r>
                  </w:del>
                  <w:r w:rsidRPr="005858C1">
                    <w:rPr>
                      <w:rFonts w:ascii="Verdana" w:eastAsia="Verdana" w:hAnsi="Verdana" w:cs="Verdana"/>
                      <w:b/>
                      <w:bCs/>
                      <w:color w:val="0F0E0E"/>
                      <w:kern w:val="24"/>
                      <w:sz w:val="20"/>
                      <w:szCs w:val="20"/>
                      <w:lang w:val="en-US"/>
                    </w:rPr>
                    <w:t xml:space="preserve">: </w:t>
                  </w:r>
                  <w:r w:rsidRPr="005858C1">
                    <w:rPr>
                      <w:rFonts w:ascii="Verdana" w:hAnsi="Verdana" w:cs="Verdana"/>
                      <w:b/>
                      <w:bCs/>
                      <w:color w:val="0F0E0E"/>
                      <w:kern w:val="24"/>
                      <w:sz w:val="20"/>
                      <w:szCs w:val="20"/>
                    </w:rPr>
                    <w:t>ECH and BPA Prices, 2015-2021</w:t>
                  </w:r>
                  <w:ins w:id="30116" w:author="Supreet Mathaun" w:date="2021-09-24T11:33:00Z">
                    <w:r w:rsidR="009F130C" w:rsidRPr="005858C1">
                      <w:rPr>
                        <w:rFonts w:ascii="Verdana" w:hAnsi="Verdana" w:cs="Verdana"/>
                        <w:b/>
                        <w:bCs/>
                        <w:color w:val="0F0E0E"/>
                        <w:kern w:val="24"/>
                        <w:sz w:val="20"/>
                        <w:szCs w:val="20"/>
                      </w:rPr>
                      <w:t>E</w:t>
                    </w:r>
                  </w:ins>
                  <w:r w:rsidRPr="005858C1">
                    <w:rPr>
                      <w:rFonts w:ascii="Verdana" w:hAnsi="Verdana" w:cs="Verdana"/>
                      <w:b/>
                      <w:bCs/>
                      <w:color w:val="0F0E0E"/>
                      <w:kern w:val="24"/>
                      <w:sz w:val="20"/>
                      <w:szCs w:val="20"/>
                    </w:rPr>
                    <w:t xml:space="preserve"> (USD </w:t>
                  </w:r>
                  <w:r w:rsidRPr="005858C1">
                    <w:rPr>
                      <w:rFonts w:ascii="Verdana" w:hAnsi="Verdana" w:cs="Verdana"/>
                      <w:b/>
                      <w:bCs/>
                      <w:kern w:val="24"/>
                      <w:sz w:val="20"/>
                      <w:szCs w:val="20"/>
                      <w:rPrChange w:id="30117" w:author="Ritu Kamra" w:date="2021-09-27T17:21:00Z">
                        <w:rPr>
                          <w:rFonts w:ascii="Verdana" w:hAnsi="Verdana" w:cs="Verdana"/>
                          <w:b/>
                          <w:bCs/>
                          <w:color w:val="0F0E0E"/>
                          <w:kern w:val="24"/>
                          <w:sz w:val="20"/>
                          <w:szCs w:val="20"/>
                        </w:rPr>
                      </w:rPrChange>
                    </w:rPr>
                    <w:t>per Ton</w:t>
                  </w:r>
                  <w:ins w:id="30118" w:author="Ritu Kamra" w:date="2021-09-24T18:38:00Z">
                    <w:r w:rsidR="003D0FB6" w:rsidRPr="00C854D0">
                      <w:rPr>
                        <w:rFonts w:ascii="Verdana" w:hAnsi="Verdana" w:cs="Verdana"/>
                        <w:b/>
                        <w:bCs/>
                        <w:kern w:val="24"/>
                        <w:sz w:val="20"/>
                        <w:szCs w:val="20"/>
                        <w:rPrChange w:id="30119" w:author="Ritu Kamra" w:date="2021-09-27T17:21:00Z">
                          <w:rPr>
                            <w:rFonts w:ascii="Verdana" w:hAnsi="Verdana" w:cs="Verdana"/>
                            <w:b/>
                            <w:bCs/>
                            <w:color w:val="FF0000"/>
                            <w:kern w:val="24"/>
                            <w:sz w:val="20"/>
                            <w:szCs w:val="20"/>
                          </w:rPr>
                        </w:rPrChange>
                      </w:rPr>
                      <w:t>nes</w:t>
                    </w:r>
                  </w:ins>
                  <w:r w:rsidRPr="005858C1">
                    <w:rPr>
                      <w:rFonts w:ascii="Verdana" w:hAnsi="Verdana" w:cs="Verdana"/>
                      <w:b/>
                      <w:bCs/>
                      <w:kern w:val="24"/>
                      <w:sz w:val="20"/>
                      <w:szCs w:val="20"/>
                      <w:rPrChange w:id="30120" w:author="Ritu Kamra" w:date="2021-09-27T17:21:00Z">
                        <w:rPr>
                          <w:rFonts w:ascii="Verdana" w:hAnsi="Verdana" w:cs="Verdana"/>
                          <w:b/>
                          <w:bCs/>
                          <w:color w:val="0F0E0E"/>
                          <w:kern w:val="24"/>
                          <w:sz w:val="20"/>
                          <w:szCs w:val="20"/>
                        </w:rPr>
                      </w:rPrChange>
                    </w:rPr>
                    <w:t>)</w:t>
                  </w:r>
                </w:p>
                <w:p w14:paraId="5097F742" w14:textId="77777777" w:rsidR="008150A2" w:rsidRPr="005858C1" w:rsidRDefault="008150A2" w:rsidP="008150A2">
                  <w:pPr>
                    <w:spacing w:line="360" w:lineRule="auto"/>
                    <w:textAlignment w:val="baseline"/>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 xml:space="preserve">, </w:t>
                  </w:r>
                </w:p>
              </w:txbxContent>
            </v:textbox>
            <w10:wrap anchorx="margin"/>
          </v:shape>
        </w:pict>
      </w:r>
    </w:p>
    <w:p w14:paraId="4BA71E70" w14:textId="554CB5AE" w:rsidR="008150A2" w:rsidRDefault="005858C1" w:rsidP="008150A2">
      <w:pPr>
        <w:rPr>
          <w:rFonts w:ascii="Arial" w:eastAsia="Arial" w:hAnsi="Arial" w:cs="Arial"/>
          <w:sz w:val="24"/>
          <w:szCs w:val="24"/>
        </w:rPr>
      </w:pPr>
      <w:r>
        <w:rPr>
          <w:noProof/>
        </w:rPr>
        <w:pict w14:anchorId="34E877E7">
          <v:shape id="_x0000_s1221" type="#_x0000_t202" style="position:absolute;margin-left:95.6pt;margin-top:205.5pt;width:146.8pt;height:15.75pt;z-index:2522480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" filled="f" stroked="f">
            <v:textbox style="mso-fit-shape-to-text:t">
              <w:txbxContent>
                <w:p w14:paraId="6F0B4396" w14:textId="77777777" w:rsidR="008150A2" w:rsidRPr="00687E98" w:rsidRDefault="008150A2" w:rsidP="008150A2">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w:r>
      <w:r w:rsidR="008150A2" w:rsidRPr="004070B7">
        <w:rPr>
          <w:rFonts w:ascii="Arial" w:eastAsia="Arial" w:hAnsi="Arial" w:cs="Arial"/>
          <w:noProof/>
          <w:sz w:val="24"/>
          <w:szCs w:val="24"/>
        </w:rPr>
        <w:drawing>
          <wp:inline distT="0" distB="0" distL="0" distR="0" wp14:anchorId="0821A69B" wp14:editId="7551D558">
            <wp:extent cx="6457950" cy="2600325"/>
            <wp:effectExtent l="0" t="0" r="0" b="9525"/>
            <wp:docPr id="608" name="Chart 608">
              <a:extLst xmlns:a="http://schemas.openxmlformats.org/drawingml/2006/main">
                <a:ext uri="{FF2B5EF4-FFF2-40B4-BE49-F238E27FC236}">
                  <a16:creationId xmlns:a16="http://schemas.microsoft.com/office/drawing/2014/main" id="{B2F70FE2-66B3-4095-9FD3-AB03B65AB14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65478ED2" w14:textId="0FF82F35" w:rsidR="008150A2" w:rsidRDefault="008150A2" w:rsidP="008150A2">
      <w:pPr>
        <w:rPr>
          <w:ins w:id="30121" w:author="Ritu Kamra" w:date="2021-09-27T11:09:00Z"/>
          <w:rFonts w:ascii="Arial" w:eastAsia="Arial" w:hAnsi="Arial" w:cs="Arial"/>
          <w:sz w:val="24"/>
          <w:szCs w:val="24"/>
        </w:rPr>
      </w:pPr>
    </w:p>
    <w:p w14:paraId="3F37C990" w14:textId="5A3C73D3" w:rsidR="00403D19" w:rsidRDefault="00403D19" w:rsidP="008150A2">
      <w:pPr>
        <w:rPr>
          <w:ins w:id="30122" w:author="Ritu Kamra" w:date="2021-09-27T11:09:00Z"/>
          <w:rFonts w:ascii="Arial" w:eastAsia="Arial" w:hAnsi="Arial" w:cs="Arial"/>
          <w:sz w:val="24"/>
          <w:szCs w:val="24"/>
        </w:rPr>
      </w:pPr>
    </w:p>
    <w:p w14:paraId="5C344FAD" w14:textId="5DE17A82" w:rsidR="00403D19" w:rsidRDefault="00403D19" w:rsidP="008150A2">
      <w:pPr>
        <w:rPr>
          <w:ins w:id="30123" w:author="Ritu Kamra" w:date="2021-09-27T11:09:00Z"/>
          <w:rFonts w:ascii="Arial" w:eastAsia="Arial" w:hAnsi="Arial" w:cs="Arial"/>
          <w:sz w:val="24"/>
          <w:szCs w:val="24"/>
        </w:rPr>
      </w:pPr>
    </w:p>
    <w:p w14:paraId="2E25C530" w14:textId="77777777" w:rsidR="00403D19" w:rsidRDefault="00403D19" w:rsidP="008150A2">
      <w:pPr>
        <w:rPr>
          <w:rFonts w:ascii="Arial" w:eastAsia="Arial" w:hAnsi="Arial" w:cs="Arial"/>
          <w:sz w:val="24"/>
          <w:szCs w:val="24"/>
        </w:rPr>
      </w:pPr>
    </w:p>
    <w:p w14:paraId="3D24C039" w14:textId="77777777" w:rsidR="000E6386" w:rsidRPr="005858C1" w:rsidRDefault="000E6386" w:rsidP="008150A2">
      <w:pPr>
        <w:tabs>
          <w:tab w:val="left" w:pos="945"/>
        </w:tabs>
        <w:rPr>
          <w:ins w:id="30124" w:author="Dilip Kumar" w:date="2021-09-25T12:44:00Z"/>
          <w:rFonts w:ascii="Verdana" w:eastAsia="Verdana" w:hAnsi="Verdana" w:cs="Verdana"/>
          <w:b/>
          <w:bCs/>
          <w:color w:val="0F0E0E"/>
          <w:kern w:val="24"/>
          <w:sz w:val="20"/>
          <w:szCs w:val="20"/>
          <w:lang w:val="en-US"/>
        </w:rPr>
        <w:sectPr w:rsidR="000E6386" w:rsidRPr="005858C1"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30125" w:author="Hardik Malhotra" w:date="2021-09-30T12:48:00Z">
            <w:sectPr w:rsidR="000E6386" w:rsidRPr="005858C1" w:rsidSect="00AF4AFC">
              <w:pgMar w:top="1134" w:right="836" w:bottom="630" w:left="900" w:header="708" w:footer="708" w:gutter="0"/>
            </w:sectPr>
          </w:sectPrChange>
        </w:sectPr>
      </w:pPr>
    </w:p>
    <w:p w14:paraId="053EE9DB" w14:textId="46F6CCAF" w:rsidR="008150A2" w:rsidRPr="005858C1" w:rsidRDefault="00984BAB" w:rsidP="008150A2">
      <w:pPr>
        <w:tabs>
          <w:tab w:val="left" w:pos="945"/>
        </w:tabs>
        <w:rPr>
          <w:rFonts w:ascii="Verdana" w:eastAsia="Verdana" w:hAnsi="Verdana" w:cs="Verdana"/>
          <w:b/>
          <w:bCs/>
          <w:color w:val="0F0E0E"/>
          <w:kern w:val="24"/>
          <w:sz w:val="20"/>
          <w:szCs w:val="20"/>
        </w:rPr>
      </w:pPr>
      <w:ins w:id="30126" w:author="Neeshu Bhadauriya" w:date="2021-09-27T16:34:00Z">
        <w:r w:rsidRPr="005858C1">
          <w:rPr>
            <w:rFonts w:ascii="Verdana" w:eastAsia="Verdana" w:hAnsi="Verdana" w:cs="Verdana"/>
            <w:b/>
            <w:bCs/>
            <w:color w:val="0F0E0E"/>
            <w:kern w:val="24"/>
            <w:sz w:val="20"/>
            <w:szCs w:val="20"/>
            <w:lang w:val="en-US"/>
          </w:rPr>
          <w:t xml:space="preserve">3.4. </w:t>
        </w:r>
      </w:ins>
      <w:r w:rsidR="008150A2" w:rsidRPr="005858C1">
        <w:rPr>
          <w:rFonts w:ascii="Verdana" w:eastAsia="Verdana" w:hAnsi="Verdana" w:cs="Verdana"/>
          <w:b/>
          <w:bCs/>
          <w:color w:val="0F0E0E"/>
          <w:kern w:val="24"/>
          <w:sz w:val="20"/>
          <w:szCs w:val="20"/>
          <w:lang w:val="en-US"/>
        </w:rPr>
        <w:t>Market Trends &amp; Developments</w:t>
      </w:r>
    </w:p>
    <w:p w14:paraId="599E28AF" w14:textId="77777777" w:rsidR="008150A2" w:rsidRDefault="008150A2" w:rsidP="008150A2">
      <w:pPr>
        <w:tabs>
          <w:tab w:val="left" w:pos="945"/>
        </w:tabs>
        <w:rPr>
          <w:rFonts w:ascii="Arial" w:eastAsia="Arial" w:hAnsi="Arial" w:cs="Arial"/>
          <w:b/>
          <w:bCs/>
          <w:sz w:val="24"/>
          <w:szCs w:val="24"/>
        </w:rPr>
      </w:pPr>
    </w:p>
    <w:p w14:paraId="238BAF45" w14:textId="77777777" w:rsidR="008150A2" w:rsidRPr="005858C1" w:rsidRDefault="008150A2" w:rsidP="008150A2">
      <w:pPr>
        <w:tabs>
          <w:tab w:val="left" w:pos="990"/>
        </w:tabs>
        <w:rPr>
          <w:rFonts w:ascii="Verdana" w:eastAsia="Verdana" w:hAnsi="Verdana" w:cs="Verdana"/>
          <w:b/>
          <w:bCs/>
          <w:i/>
          <w:iCs/>
          <w:color w:val="0F0E0E"/>
          <w:kern w:val="24"/>
          <w:sz w:val="20"/>
          <w:szCs w:val="20"/>
          <w:u w:val="single"/>
        </w:rPr>
      </w:pPr>
      <w:r w:rsidRPr="005858C1">
        <w:rPr>
          <w:rFonts w:ascii="Verdana" w:eastAsia="Verdana" w:hAnsi="Verdana" w:cs="Verdana"/>
          <w:b/>
          <w:bCs/>
          <w:i/>
          <w:iCs/>
          <w:color w:val="0F0E0E"/>
          <w:kern w:val="24"/>
          <w:sz w:val="20"/>
          <w:szCs w:val="20"/>
          <w:u w:val="single"/>
        </w:rPr>
        <w:t>Expansion</w:t>
      </w:r>
      <w:r w:rsidRPr="005858C1">
        <w:rPr>
          <w:rFonts w:ascii="Verdana" w:eastAsia="Verdana" w:hAnsi="Verdana" w:cs="Verdana"/>
          <w:b/>
          <w:bCs/>
          <w:i/>
          <w:iCs/>
          <w:color w:val="0F0E0E"/>
          <w:kern w:val="24"/>
          <w:sz w:val="20"/>
          <w:szCs w:val="20"/>
          <w:u w:val="single"/>
          <w:lang w:val="en-US"/>
        </w:rPr>
        <w:t xml:space="preserve"> of Production Facilities</w:t>
      </w:r>
    </w:p>
    <w:p w14:paraId="40CFC0E9" w14:textId="77777777" w:rsidR="008150A2" w:rsidRPr="005858C1" w:rsidRDefault="008150A2" w:rsidP="008150A2">
      <w:pPr>
        <w:tabs>
          <w:tab w:val="left" w:pos="990"/>
        </w:tabs>
        <w:rPr>
          <w:rFonts w:ascii="Verdana" w:eastAsia="Verdana" w:hAnsi="Verdana" w:cs="Verdana"/>
          <w:b/>
          <w:bCs/>
          <w:i/>
          <w:iCs/>
          <w:color w:val="0F0E0E"/>
          <w:kern w:val="24"/>
          <w:sz w:val="20"/>
          <w:szCs w:val="20"/>
          <w:u w:val="single"/>
          <w:lang w:val="en-US"/>
        </w:rPr>
      </w:pPr>
    </w:p>
    <w:p w14:paraId="7D28721F" w14:textId="7D18A320" w:rsidR="008150A2" w:rsidRPr="004070B7" w:rsidRDefault="008150A2" w:rsidP="008150A2">
      <w:pPr>
        <w:tabs>
          <w:tab w:val="left" w:pos="945"/>
        </w:tabs>
        <w:spacing w:line="360" w:lineRule="auto"/>
        <w:jc w:val="both"/>
        <w:rPr>
          <w:rFonts w:ascii="Arial" w:eastAsia="Arial" w:hAnsi="Arial" w:cs="Arial"/>
          <w:sz w:val="24"/>
          <w:szCs w:val="24"/>
        </w:rPr>
      </w:pPr>
      <w:r w:rsidRPr="004070B7">
        <w:rPr>
          <w:rFonts w:ascii="Arial" w:eastAsia="Arial" w:hAnsi="Arial" w:cs="Arial"/>
          <w:sz w:val="24"/>
          <w:szCs w:val="24"/>
          <w:lang w:val="en-US"/>
        </w:rPr>
        <w:t xml:space="preserve">With </w:t>
      </w:r>
      <w:ins w:id="30127" w:author="Supreet Mathaun" w:date="2021-09-24T11:47:00Z">
        <w:r w:rsidR="006F3D28">
          <w:rPr>
            <w:rFonts w:ascii="Arial" w:eastAsia="Arial" w:hAnsi="Arial" w:cs="Arial"/>
            <w:sz w:val="24"/>
            <w:szCs w:val="24"/>
            <w:lang w:val="en-US"/>
          </w:rPr>
          <w:t xml:space="preserve">the </w:t>
        </w:r>
      </w:ins>
      <w:r w:rsidRPr="004070B7">
        <w:rPr>
          <w:rFonts w:ascii="Arial" w:eastAsia="Arial" w:hAnsi="Arial" w:cs="Arial"/>
          <w:sz w:val="24"/>
          <w:szCs w:val="24"/>
          <w:lang w:val="en-US"/>
        </w:rPr>
        <w:t>growing demand for Epoxy Resin in various sector</w:t>
      </w:r>
      <w:ins w:id="30128" w:author="Supreet Mathaun" w:date="2021-09-24T11:48:00Z">
        <w:r w:rsidR="006F3D28">
          <w:rPr>
            <w:rFonts w:ascii="Arial" w:eastAsia="Arial" w:hAnsi="Arial" w:cs="Arial"/>
            <w:sz w:val="24"/>
            <w:szCs w:val="24"/>
            <w:lang w:val="en-US"/>
          </w:rPr>
          <w:t>s</w:t>
        </w:r>
      </w:ins>
      <w:r w:rsidRPr="004070B7">
        <w:rPr>
          <w:rFonts w:ascii="Arial" w:eastAsia="Arial" w:hAnsi="Arial" w:cs="Arial"/>
          <w:sz w:val="24"/>
          <w:szCs w:val="24"/>
          <w:lang w:val="en-US"/>
        </w:rPr>
        <w:t xml:space="preserve"> such as automotive, construction, electrical &amp; electronics etc., companies have started investing in expanding and setting up </w:t>
      </w:r>
      <w:r w:rsidRPr="004070B7">
        <w:rPr>
          <w:rFonts w:ascii="Arial" w:eastAsia="Arial" w:hAnsi="Arial" w:cs="Arial"/>
          <w:sz w:val="24"/>
          <w:szCs w:val="24"/>
          <w:lang w:val="en-US"/>
        </w:rPr>
        <w:lastRenderedPageBreak/>
        <w:t xml:space="preserve">manufacturing facilities across multiple locations worldwide. Moreover, companies are increasingly focusing on investing largely across developing nations due to </w:t>
      </w:r>
      <w:ins w:id="30129" w:author="Supreet Mathaun" w:date="2021-09-24T11:48:00Z">
        <w:r w:rsidR="006F3D28">
          <w:rPr>
            <w:rFonts w:ascii="Arial" w:eastAsia="Arial" w:hAnsi="Arial" w:cs="Arial"/>
            <w:sz w:val="24"/>
            <w:szCs w:val="24"/>
            <w:lang w:val="en-US"/>
          </w:rPr>
          <w:t xml:space="preserve">the </w:t>
        </w:r>
      </w:ins>
      <w:r w:rsidRPr="004070B7">
        <w:rPr>
          <w:rFonts w:ascii="Arial" w:eastAsia="Arial" w:hAnsi="Arial" w:cs="Arial"/>
          <w:sz w:val="24"/>
          <w:szCs w:val="24"/>
          <w:lang w:val="en-US"/>
        </w:rPr>
        <w:t>availability of cheap labor such as in India, China and others. For instance, Kukdo Chemical Pvt Ltd, one of the leading Korea</w:t>
      </w:r>
      <w:ins w:id="30130" w:author="Supreet Mathaun" w:date="2021-09-24T11:48:00Z">
        <w:r w:rsidR="006F3D28">
          <w:rPr>
            <w:rFonts w:ascii="Arial" w:eastAsia="Arial" w:hAnsi="Arial" w:cs="Arial"/>
            <w:sz w:val="24"/>
            <w:szCs w:val="24"/>
            <w:lang w:val="en-US"/>
          </w:rPr>
          <w:t>-</w:t>
        </w:r>
      </w:ins>
      <w:del w:id="30131" w:author="Supreet Mathaun" w:date="2021-09-24T11:48:00Z">
        <w:r w:rsidRPr="004070B7" w:rsidDel="006F3D28">
          <w:rPr>
            <w:rFonts w:ascii="Arial" w:eastAsia="Arial" w:hAnsi="Arial" w:cs="Arial"/>
            <w:sz w:val="24"/>
            <w:szCs w:val="24"/>
            <w:lang w:val="en-US"/>
          </w:rPr>
          <w:delText xml:space="preserve"> </w:delText>
        </w:r>
      </w:del>
      <w:r w:rsidRPr="004070B7">
        <w:rPr>
          <w:rFonts w:ascii="Arial" w:eastAsia="Arial" w:hAnsi="Arial" w:cs="Arial"/>
          <w:sz w:val="24"/>
          <w:szCs w:val="24"/>
          <w:lang w:val="en-US"/>
        </w:rPr>
        <w:t xml:space="preserve">based </w:t>
      </w:r>
      <w:del w:id="30132" w:author="Supreet Mathaun" w:date="2021-09-24T11:48:00Z">
        <w:r w:rsidRPr="004070B7" w:rsidDel="006F3D28">
          <w:rPr>
            <w:rFonts w:ascii="Arial" w:eastAsia="Arial" w:hAnsi="Arial" w:cs="Arial"/>
            <w:sz w:val="24"/>
            <w:szCs w:val="24"/>
            <w:lang w:val="en-US"/>
          </w:rPr>
          <w:delText xml:space="preserve">company </w:delText>
        </w:r>
      </w:del>
      <w:ins w:id="30133" w:author="Supreet Mathaun" w:date="2021-09-24T11:48:00Z">
        <w:r w:rsidR="006F3D28">
          <w:rPr>
            <w:rFonts w:ascii="Arial" w:eastAsia="Arial" w:hAnsi="Arial" w:cs="Arial"/>
            <w:sz w:val="24"/>
            <w:szCs w:val="24"/>
            <w:lang w:val="en-US"/>
          </w:rPr>
          <w:t>companies,</w:t>
        </w:r>
        <w:r w:rsidR="006F3D28" w:rsidRPr="004070B7">
          <w:rPr>
            <w:rFonts w:ascii="Arial" w:eastAsia="Arial" w:hAnsi="Arial" w:cs="Arial"/>
            <w:sz w:val="24"/>
            <w:szCs w:val="24"/>
            <w:lang w:val="en-US"/>
          </w:rPr>
          <w:t xml:space="preserve"> </w:t>
        </w:r>
      </w:ins>
      <w:del w:id="30134" w:author="Supreet Mathaun" w:date="2021-09-24T11:48:00Z">
        <w:r w:rsidRPr="004070B7" w:rsidDel="006F3D28">
          <w:rPr>
            <w:rFonts w:ascii="Arial" w:eastAsia="Arial" w:hAnsi="Arial" w:cs="Arial"/>
            <w:sz w:val="24"/>
            <w:szCs w:val="24"/>
            <w:lang w:val="en-US"/>
          </w:rPr>
          <w:delText xml:space="preserve">have </w:delText>
        </w:r>
      </w:del>
      <w:ins w:id="30135" w:author="Supreet Mathaun" w:date="2021-09-24T11:48:00Z">
        <w:r w:rsidR="006F3D28">
          <w:rPr>
            <w:rFonts w:ascii="Arial" w:eastAsia="Arial" w:hAnsi="Arial" w:cs="Arial"/>
            <w:sz w:val="24"/>
            <w:szCs w:val="24"/>
            <w:lang w:val="en-US"/>
          </w:rPr>
          <w:t>has</w:t>
        </w:r>
        <w:r w:rsidR="006F3D28" w:rsidRPr="004070B7">
          <w:rPr>
            <w:rFonts w:ascii="Arial" w:eastAsia="Arial" w:hAnsi="Arial" w:cs="Arial"/>
            <w:sz w:val="24"/>
            <w:szCs w:val="24"/>
            <w:lang w:val="en-US"/>
          </w:rPr>
          <w:t xml:space="preserve"> </w:t>
        </w:r>
      </w:ins>
      <w:r w:rsidRPr="004070B7">
        <w:rPr>
          <w:rFonts w:ascii="Arial" w:eastAsia="Arial" w:hAnsi="Arial" w:cs="Arial"/>
          <w:sz w:val="24"/>
          <w:szCs w:val="24"/>
          <w:lang w:val="en-US"/>
        </w:rPr>
        <w:t xml:space="preserve">recently set up greenfield epoxy resin production unit in India with </w:t>
      </w:r>
      <w:ins w:id="30136" w:author="Supreet Mathaun" w:date="2021-09-24T11:48:00Z">
        <w:r w:rsidR="006F3D28">
          <w:rPr>
            <w:rFonts w:ascii="Arial" w:eastAsia="Arial" w:hAnsi="Arial" w:cs="Arial"/>
            <w:sz w:val="24"/>
            <w:szCs w:val="24"/>
            <w:lang w:val="en-US"/>
          </w:rPr>
          <w:t xml:space="preserve">a </w:t>
        </w:r>
      </w:ins>
      <w:r w:rsidRPr="004070B7">
        <w:rPr>
          <w:rFonts w:ascii="Arial" w:eastAsia="Arial" w:hAnsi="Arial" w:cs="Arial"/>
          <w:sz w:val="24"/>
          <w:szCs w:val="24"/>
          <w:lang w:val="en-US"/>
        </w:rPr>
        <w:t xml:space="preserve">capacity of around 40 KTPA in 2020 </w:t>
      </w:r>
      <w:del w:id="30137" w:author="Supreet Mathaun" w:date="2021-09-24T11:48:00Z">
        <w:r w:rsidRPr="004070B7" w:rsidDel="006F3D28">
          <w:rPr>
            <w:rFonts w:ascii="Arial" w:eastAsia="Arial" w:hAnsi="Arial" w:cs="Arial"/>
            <w:sz w:val="24"/>
            <w:szCs w:val="24"/>
            <w:lang w:val="en-US"/>
          </w:rPr>
          <w:delText xml:space="preserve">which </w:delText>
        </w:r>
      </w:del>
      <w:ins w:id="30138" w:author="Supreet Mathaun" w:date="2021-09-24T11:48:00Z">
        <w:r w:rsidR="006F3D28">
          <w:rPr>
            <w:rFonts w:ascii="Arial" w:eastAsia="Arial" w:hAnsi="Arial" w:cs="Arial"/>
            <w:sz w:val="24"/>
            <w:szCs w:val="24"/>
            <w:lang w:val="en-US"/>
          </w:rPr>
          <w:t>and</w:t>
        </w:r>
        <w:r w:rsidR="006F3D28" w:rsidRPr="004070B7">
          <w:rPr>
            <w:rFonts w:ascii="Arial" w:eastAsia="Arial" w:hAnsi="Arial" w:cs="Arial"/>
            <w:sz w:val="24"/>
            <w:szCs w:val="24"/>
            <w:lang w:val="en-US"/>
          </w:rPr>
          <w:t xml:space="preserve"> </w:t>
        </w:r>
      </w:ins>
      <w:r w:rsidRPr="004070B7">
        <w:rPr>
          <w:rFonts w:ascii="Arial" w:eastAsia="Arial" w:hAnsi="Arial" w:cs="Arial"/>
          <w:sz w:val="24"/>
          <w:szCs w:val="24"/>
          <w:lang w:val="en-US"/>
        </w:rPr>
        <w:t xml:space="preserve">is further planning to expand its capacity by 60 KTPA by 2024 to address the growing demand across the country and to capture the maximum share in Asian market. </w:t>
      </w:r>
    </w:p>
    <w:p w14:paraId="13AF1A68" w14:textId="0EC97135" w:rsidR="008150A2" w:rsidDel="002031A1" w:rsidRDefault="008150A2" w:rsidP="008150A2">
      <w:pPr>
        <w:tabs>
          <w:tab w:val="left" w:pos="945"/>
        </w:tabs>
        <w:spacing w:line="360" w:lineRule="auto"/>
        <w:jc w:val="both"/>
        <w:rPr>
          <w:del w:id="30139" w:author="Neeshu Bhadauriya" w:date="2021-09-27T21:33:00Z"/>
          <w:rFonts w:ascii="Arial" w:eastAsia="Arial" w:hAnsi="Arial" w:cs="Arial"/>
          <w:sz w:val="24"/>
          <w:szCs w:val="24"/>
        </w:rPr>
      </w:pPr>
    </w:p>
    <w:p w14:paraId="3F94C719" w14:textId="77777777" w:rsidR="008150A2" w:rsidRPr="005858C1" w:rsidRDefault="008150A2" w:rsidP="008150A2">
      <w:pPr>
        <w:tabs>
          <w:tab w:val="left" w:pos="945"/>
        </w:tabs>
        <w:rPr>
          <w:rFonts w:ascii="Verdana" w:eastAsia="Verdana" w:hAnsi="Verdana" w:cs="Verdana"/>
          <w:b/>
          <w:bCs/>
          <w:i/>
          <w:iCs/>
          <w:color w:val="0F0E0E"/>
          <w:kern w:val="24"/>
          <w:sz w:val="20"/>
          <w:szCs w:val="20"/>
          <w:u w:val="single"/>
          <w:lang w:val="en-US"/>
        </w:rPr>
      </w:pPr>
      <w:r w:rsidRPr="005858C1">
        <w:rPr>
          <w:rFonts w:ascii="Verdana" w:eastAsia="Verdana" w:hAnsi="Verdana" w:cs="Verdana"/>
          <w:b/>
          <w:bCs/>
          <w:i/>
          <w:iCs/>
          <w:color w:val="0F0E0E"/>
          <w:kern w:val="24"/>
          <w:sz w:val="20"/>
          <w:szCs w:val="20"/>
          <w:u w:val="single"/>
          <w:lang w:val="en-US"/>
        </w:rPr>
        <w:t>Growing Demand for Lightweight Material in Automotive and Auto Ancillaries Sectors</w:t>
      </w:r>
    </w:p>
    <w:p w14:paraId="49A6D037" w14:textId="7DD02998" w:rsidR="008150A2" w:rsidRPr="004070B7" w:rsidRDefault="008150A2" w:rsidP="008150A2">
      <w:pPr>
        <w:tabs>
          <w:tab w:val="left" w:pos="945"/>
        </w:tabs>
        <w:spacing w:line="360" w:lineRule="auto"/>
        <w:jc w:val="both"/>
        <w:rPr>
          <w:rFonts w:ascii="Arial" w:eastAsia="Arial" w:hAnsi="Arial" w:cs="Arial"/>
          <w:sz w:val="24"/>
          <w:szCs w:val="24"/>
        </w:rPr>
      </w:pPr>
      <w:r w:rsidRPr="004070B7">
        <w:rPr>
          <w:rFonts w:ascii="Arial" w:eastAsia="Arial" w:hAnsi="Arial" w:cs="Arial"/>
          <w:sz w:val="24"/>
          <w:szCs w:val="24"/>
        </w:rPr>
        <w:t xml:space="preserve">Rising demand for polypropylene and other petrochemical derivatives in </w:t>
      </w:r>
      <w:ins w:id="30140" w:author="Supreet Mathaun" w:date="2021-09-24T11:49:00Z">
        <w:r w:rsidR="006F3D28">
          <w:rPr>
            <w:rFonts w:ascii="Arial" w:eastAsia="Arial" w:hAnsi="Arial" w:cs="Arial"/>
            <w:sz w:val="24"/>
            <w:szCs w:val="24"/>
          </w:rPr>
          <w:t xml:space="preserve">the </w:t>
        </w:r>
      </w:ins>
      <w:r w:rsidRPr="004070B7">
        <w:rPr>
          <w:rFonts w:ascii="Arial" w:eastAsia="Arial" w:hAnsi="Arial" w:cs="Arial"/>
          <w:sz w:val="24"/>
          <w:szCs w:val="24"/>
        </w:rPr>
        <w:t xml:space="preserve">automotive sector is increasing as companies are focusing more on </w:t>
      </w:r>
      <w:ins w:id="30141" w:author="Supreet Mathaun" w:date="2021-09-24T11:49:00Z">
        <w:r w:rsidR="006F3D28">
          <w:rPr>
            <w:rFonts w:ascii="Arial" w:eastAsia="Arial" w:hAnsi="Arial" w:cs="Arial"/>
            <w:sz w:val="24"/>
            <w:szCs w:val="24"/>
          </w:rPr>
          <w:t xml:space="preserve">the </w:t>
        </w:r>
      </w:ins>
      <w:r w:rsidRPr="004070B7">
        <w:rPr>
          <w:rFonts w:ascii="Arial" w:eastAsia="Arial" w:hAnsi="Arial" w:cs="Arial"/>
          <w:sz w:val="24"/>
          <w:szCs w:val="24"/>
        </w:rPr>
        <w:t>development of new products and reducing the carbon footprint. Most of the automotive manufacturers are launching hybrid and electric vehicles across the globe. Further</w:t>
      </w:r>
      <w:ins w:id="30142" w:author="Supreet Mathaun" w:date="2021-09-24T11:49:00Z">
        <w:r w:rsidR="006F3D28">
          <w:rPr>
            <w:rFonts w:ascii="Arial" w:eastAsia="Arial" w:hAnsi="Arial" w:cs="Arial"/>
            <w:sz w:val="24"/>
            <w:szCs w:val="24"/>
          </w:rPr>
          <w:t>more</w:t>
        </w:r>
      </w:ins>
      <w:r w:rsidRPr="004070B7">
        <w:rPr>
          <w:rFonts w:ascii="Arial" w:eastAsia="Arial" w:hAnsi="Arial" w:cs="Arial"/>
          <w:sz w:val="24"/>
          <w:szCs w:val="24"/>
        </w:rPr>
        <w:t>, with ris</w:t>
      </w:r>
      <w:ins w:id="30143" w:author="Supreet Mathaun" w:date="2021-09-24T11:49:00Z">
        <w:r w:rsidR="006F3D28">
          <w:rPr>
            <w:rFonts w:ascii="Arial" w:eastAsia="Arial" w:hAnsi="Arial" w:cs="Arial"/>
            <w:sz w:val="24"/>
            <w:szCs w:val="24"/>
          </w:rPr>
          <w:t>ing</w:t>
        </w:r>
      </w:ins>
      <w:del w:id="30144" w:author="Supreet Mathaun" w:date="2021-09-24T11:49:00Z">
        <w:r w:rsidRPr="004070B7" w:rsidDel="006F3D28">
          <w:rPr>
            <w:rFonts w:ascii="Arial" w:eastAsia="Arial" w:hAnsi="Arial" w:cs="Arial"/>
            <w:sz w:val="24"/>
            <w:szCs w:val="24"/>
          </w:rPr>
          <w:delText>e in</w:delText>
        </w:r>
      </w:del>
      <w:r w:rsidRPr="004070B7">
        <w:rPr>
          <w:rFonts w:ascii="Arial" w:eastAsia="Arial" w:hAnsi="Arial" w:cs="Arial"/>
          <w:sz w:val="24"/>
          <w:szCs w:val="24"/>
        </w:rPr>
        <w:t xml:space="preserve"> investment</w:t>
      </w:r>
      <w:ins w:id="30145" w:author="Supreet Mathaun" w:date="2021-09-24T11:49:00Z">
        <w:r w:rsidR="006F3D28">
          <w:rPr>
            <w:rFonts w:ascii="Arial" w:eastAsia="Arial" w:hAnsi="Arial" w:cs="Arial"/>
            <w:sz w:val="24"/>
            <w:szCs w:val="24"/>
          </w:rPr>
          <w:t>s</w:t>
        </w:r>
      </w:ins>
      <w:r w:rsidRPr="004070B7">
        <w:rPr>
          <w:rFonts w:ascii="Arial" w:eastAsia="Arial" w:hAnsi="Arial" w:cs="Arial"/>
          <w:sz w:val="24"/>
          <w:szCs w:val="24"/>
        </w:rPr>
        <w:t xml:space="preserve"> in new product development and adopting new technologies, companies are focusing on using more light and composite materials for automotive manufacturing, which is leading to </w:t>
      </w:r>
      <w:ins w:id="30146" w:author="Supreet Mathaun" w:date="2021-09-24T11:49:00Z">
        <w:r w:rsidR="006F3D28">
          <w:rPr>
            <w:rFonts w:ascii="Arial" w:eastAsia="Arial" w:hAnsi="Arial" w:cs="Arial"/>
            <w:sz w:val="24"/>
            <w:szCs w:val="24"/>
          </w:rPr>
          <w:t xml:space="preserve">a </w:t>
        </w:r>
      </w:ins>
      <w:r w:rsidRPr="004070B7">
        <w:rPr>
          <w:rFonts w:ascii="Arial" w:eastAsia="Arial" w:hAnsi="Arial" w:cs="Arial"/>
          <w:sz w:val="24"/>
          <w:szCs w:val="24"/>
        </w:rPr>
        <w:t xml:space="preserve">surge in </w:t>
      </w:r>
      <w:ins w:id="30147" w:author="Supreet Mathaun" w:date="2021-09-24T11:49:00Z">
        <w:r w:rsidR="006F3D28">
          <w:rPr>
            <w:rFonts w:ascii="Arial" w:eastAsia="Arial" w:hAnsi="Arial" w:cs="Arial"/>
            <w:sz w:val="24"/>
            <w:szCs w:val="24"/>
          </w:rPr>
          <w:t xml:space="preserve">the </w:t>
        </w:r>
      </w:ins>
      <w:r w:rsidRPr="004070B7">
        <w:rPr>
          <w:rFonts w:ascii="Arial" w:eastAsia="Arial" w:hAnsi="Arial" w:cs="Arial"/>
          <w:sz w:val="24"/>
          <w:szCs w:val="24"/>
        </w:rPr>
        <w:t>demand for petrochemicals and their derivatives.</w:t>
      </w:r>
    </w:p>
    <w:p w14:paraId="1F8EA86C" w14:textId="77777777" w:rsidR="008150A2" w:rsidRDefault="008150A2" w:rsidP="008150A2">
      <w:pPr>
        <w:tabs>
          <w:tab w:val="left" w:pos="945"/>
        </w:tabs>
        <w:spacing w:line="360" w:lineRule="auto"/>
        <w:jc w:val="both"/>
        <w:rPr>
          <w:rFonts w:ascii="Verdana" w:eastAsia="Arial" w:hAnsi="Verdana" w:cs="Arial"/>
          <w:b/>
          <w:bCs/>
          <w:i/>
          <w:iCs/>
          <w:sz w:val="20"/>
          <w:szCs w:val="20"/>
          <w:u w:val="single"/>
        </w:rPr>
      </w:pPr>
      <w:r w:rsidRPr="004070B7">
        <w:rPr>
          <w:rFonts w:ascii="Verdana" w:eastAsia="Arial" w:hAnsi="Verdana" w:cs="Arial"/>
          <w:b/>
          <w:bCs/>
          <w:i/>
          <w:iCs/>
          <w:sz w:val="20"/>
          <w:szCs w:val="20"/>
          <w:u w:val="single"/>
        </w:rPr>
        <w:t>Emerging Applications</w:t>
      </w:r>
    </w:p>
    <w:p w14:paraId="02B01CA8" w14:textId="77777777" w:rsidR="000E6386" w:rsidRDefault="008150A2" w:rsidP="008150A2">
      <w:pPr>
        <w:tabs>
          <w:tab w:val="left" w:pos="945"/>
        </w:tabs>
        <w:spacing w:line="360" w:lineRule="auto"/>
        <w:jc w:val="both"/>
        <w:rPr>
          <w:ins w:id="30148" w:author="Dilip Kumar" w:date="2021-09-25T12:44:00Z"/>
          <w:rFonts w:ascii="Arial" w:eastAsia="Arial" w:hAnsi="Arial" w:cs="Arial"/>
          <w:sz w:val="24"/>
          <w:szCs w:val="24"/>
        </w:rPr>
        <w:sectPr w:rsidR="000E6386"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30149" w:author="Hardik Malhotra" w:date="2021-09-30T12:48:00Z">
            <w:sectPr w:rsidR="000E6386" w:rsidSect="00AF4AFC">
              <w:pgMar w:top="1134" w:right="836" w:bottom="630" w:left="900" w:header="708" w:footer="708" w:gutter="0"/>
            </w:sectPr>
          </w:sectPrChange>
        </w:sectPr>
      </w:pPr>
      <w:r w:rsidRPr="004070B7">
        <w:rPr>
          <w:rFonts w:ascii="Arial" w:eastAsia="Arial" w:hAnsi="Arial" w:cs="Arial"/>
          <w:sz w:val="24"/>
          <w:szCs w:val="24"/>
        </w:rPr>
        <w:t xml:space="preserve">Ban on </w:t>
      </w:r>
      <w:ins w:id="30150" w:author="Supreet Mathaun" w:date="2021-09-24T11:50:00Z">
        <w:r w:rsidR="006F3D28">
          <w:rPr>
            <w:rFonts w:ascii="Arial" w:eastAsia="Arial" w:hAnsi="Arial" w:cs="Arial"/>
            <w:sz w:val="24"/>
            <w:szCs w:val="24"/>
          </w:rPr>
          <w:t xml:space="preserve">the </w:t>
        </w:r>
      </w:ins>
      <w:r w:rsidRPr="004070B7">
        <w:rPr>
          <w:rFonts w:ascii="Arial" w:eastAsia="Arial" w:hAnsi="Arial" w:cs="Arial"/>
          <w:sz w:val="24"/>
          <w:szCs w:val="24"/>
        </w:rPr>
        <w:t>usage of Bisphenol A has increased the consumption of Epoxy Resin in various applications</w:t>
      </w:r>
      <w:ins w:id="30151" w:author="Supreet Mathaun" w:date="2021-09-24T11:50:00Z">
        <w:r w:rsidR="006F3D28">
          <w:rPr>
            <w:rFonts w:ascii="Arial" w:eastAsia="Arial" w:hAnsi="Arial" w:cs="Arial"/>
            <w:sz w:val="24"/>
            <w:szCs w:val="24"/>
          </w:rPr>
          <w:t>,</w:t>
        </w:r>
      </w:ins>
      <w:r w:rsidRPr="004070B7">
        <w:rPr>
          <w:rFonts w:ascii="Arial" w:eastAsia="Arial" w:hAnsi="Arial" w:cs="Arial"/>
          <w:sz w:val="24"/>
          <w:szCs w:val="24"/>
        </w:rPr>
        <w:t xml:space="preserve"> such as producing intermediates, high performance polymers, heat sensitive developers, etc.</w:t>
      </w:r>
      <w:del w:id="30152" w:author="Supreet Mathaun" w:date="2021-09-24T11:50:00Z">
        <w:r w:rsidRPr="004070B7" w:rsidDel="006F3D28">
          <w:rPr>
            <w:rFonts w:ascii="Arial" w:eastAsia="Arial" w:hAnsi="Arial" w:cs="Arial"/>
            <w:sz w:val="24"/>
            <w:szCs w:val="24"/>
          </w:rPr>
          <w:delText>.</w:delText>
        </w:r>
      </w:del>
      <w:r w:rsidRPr="004070B7">
        <w:rPr>
          <w:rFonts w:ascii="Arial" w:eastAsia="Arial" w:hAnsi="Arial" w:cs="Arial"/>
          <w:sz w:val="24"/>
          <w:szCs w:val="24"/>
        </w:rPr>
        <w:t xml:space="preserve"> Recently, BPS has substituted BPA-based epoxy resins which are generally used in food packaging containers. Epoxy resins are also used in aerospace plastics</w:t>
      </w:r>
      <w:r w:rsidRPr="004070B7">
        <w:rPr>
          <w:rFonts w:ascii="Arial" w:eastAsia="Arial" w:hAnsi="Arial" w:cs="Arial"/>
          <w:sz w:val="24"/>
          <w:szCs w:val="24"/>
          <w:lang w:val="en-US"/>
        </w:rPr>
        <w:t xml:space="preserve"> as a binder for reinforcements such as glass, carbon or Kevlar. </w:t>
      </w:r>
      <w:r w:rsidRPr="004070B7">
        <w:rPr>
          <w:rFonts w:ascii="Arial" w:eastAsia="Arial" w:hAnsi="Arial" w:cs="Arial"/>
          <w:sz w:val="24"/>
          <w:szCs w:val="24"/>
        </w:rPr>
        <w:t xml:space="preserve">Growing utilization of </w:t>
      </w:r>
      <w:ins w:id="30153" w:author="Ritu Kamra" w:date="2021-09-24T18:38:00Z">
        <w:r w:rsidR="003D0FB6">
          <w:rPr>
            <w:rFonts w:ascii="Arial" w:eastAsia="Arial" w:hAnsi="Arial" w:cs="Arial"/>
            <w:sz w:val="24"/>
            <w:szCs w:val="24"/>
          </w:rPr>
          <w:t>e</w:t>
        </w:r>
      </w:ins>
      <w:del w:id="30154" w:author="Ritu Kamra" w:date="2021-09-24T18:38:00Z">
        <w:r w:rsidRPr="004070B7" w:rsidDel="003D0FB6">
          <w:rPr>
            <w:rFonts w:ascii="Arial" w:eastAsia="Arial" w:hAnsi="Arial" w:cs="Arial"/>
            <w:sz w:val="24"/>
            <w:szCs w:val="24"/>
          </w:rPr>
          <w:delText>E</w:delText>
        </w:r>
      </w:del>
      <w:r w:rsidRPr="004070B7">
        <w:rPr>
          <w:rFonts w:ascii="Arial" w:eastAsia="Arial" w:hAnsi="Arial" w:cs="Arial"/>
          <w:sz w:val="24"/>
          <w:szCs w:val="24"/>
        </w:rPr>
        <w:t xml:space="preserve">poxy </w:t>
      </w:r>
      <w:ins w:id="30155" w:author="Ritu Kamra" w:date="2021-09-24T18:39:00Z">
        <w:r w:rsidR="003D0FB6">
          <w:rPr>
            <w:rFonts w:ascii="Arial" w:eastAsia="Arial" w:hAnsi="Arial" w:cs="Arial"/>
            <w:sz w:val="24"/>
            <w:szCs w:val="24"/>
          </w:rPr>
          <w:t>r</w:t>
        </w:r>
      </w:ins>
      <w:del w:id="30156" w:author="Ritu Kamra" w:date="2021-09-24T18:38:00Z">
        <w:r w:rsidRPr="004070B7" w:rsidDel="003D0FB6">
          <w:rPr>
            <w:rFonts w:ascii="Arial" w:eastAsia="Arial" w:hAnsi="Arial" w:cs="Arial"/>
            <w:sz w:val="24"/>
            <w:szCs w:val="24"/>
          </w:rPr>
          <w:delText>R</w:delText>
        </w:r>
      </w:del>
      <w:r w:rsidRPr="004070B7">
        <w:rPr>
          <w:rFonts w:ascii="Arial" w:eastAsia="Arial" w:hAnsi="Arial" w:cs="Arial"/>
          <w:sz w:val="24"/>
          <w:szCs w:val="24"/>
        </w:rPr>
        <w:t xml:space="preserve">esin in epoxy resins is likely to increase its foothold in the market over coming years. Besides, </w:t>
      </w:r>
      <w:del w:id="30157" w:author="Supreet Mathaun" w:date="2021-09-24T11:50:00Z">
        <w:r w:rsidRPr="004070B7" w:rsidDel="006F3D28">
          <w:rPr>
            <w:rFonts w:ascii="Arial" w:eastAsia="Arial" w:hAnsi="Arial" w:cs="Arial"/>
            <w:sz w:val="24"/>
            <w:szCs w:val="24"/>
          </w:rPr>
          <w:delText xml:space="preserve"> </w:delText>
        </w:r>
      </w:del>
      <w:r w:rsidRPr="004070B7">
        <w:rPr>
          <w:rFonts w:ascii="Arial" w:eastAsia="Arial" w:hAnsi="Arial" w:cs="Arial"/>
          <w:sz w:val="24"/>
          <w:szCs w:val="24"/>
        </w:rPr>
        <w:t>it is anticipated that Epoxy Resin might replace BPA in the polycarbonate production, which may further boost the demand for Epoxy Resin</w:t>
      </w:r>
      <w:ins w:id="30158" w:author="Supreet Mathaun" w:date="2021-09-24T11:50:00Z">
        <w:r w:rsidR="006F3D28">
          <w:rPr>
            <w:rFonts w:ascii="Arial" w:eastAsia="Arial" w:hAnsi="Arial" w:cs="Arial"/>
            <w:sz w:val="24"/>
            <w:szCs w:val="24"/>
          </w:rPr>
          <w:t>s</w:t>
        </w:r>
      </w:ins>
      <w:r w:rsidRPr="004070B7">
        <w:rPr>
          <w:rFonts w:ascii="Arial" w:eastAsia="Arial" w:hAnsi="Arial" w:cs="Arial"/>
          <w:sz w:val="24"/>
          <w:szCs w:val="24"/>
        </w:rPr>
        <w:t xml:space="preserve"> in the coming years.</w:t>
      </w:r>
    </w:p>
    <w:p w14:paraId="2CF77246" w14:textId="77777777" w:rsidR="00912717" w:rsidRPr="005858C1" w:rsidRDefault="00912717" w:rsidP="008150A2">
      <w:pPr>
        <w:tabs>
          <w:tab w:val="left" w:pos="945"/>
        </w:tabs>
        <w:spacing w:line="360" w:lineRule="auto"/>
        <w:jc w:val="both"/>
        <w:rPr>
          <w:ins w:id="30159" w:author="Ritu Kamra" w:date="2021-09-27T17:51:00Z"/>
          <w:rFonts w:ascii="Verdana" w:eastAsia="Verdana" w:hAnsi="Verdana" w:cs="Verdana"/>
          <w:b/>
          <w:bCs/>
          <w:color w:val="0F0E0E"/>
          <w:kern w:val="24"/>
          <w:sz w:val="20"/>
          <w:szCs w:val="20"/>
          <w:lang w:val="en-US"/>
        </w:rPr>
      </w:pPr>
    </w:p>
    <w:p w14:paraId="722B258D" w14:textId="77777777" w:rsidR="00912717" w:rsidRPr="005858C1" w:rsidRDefault="00912717" w:rsidP="008150A2">
      <w:pPr>
        <w:tabs>
          <w:tab w:val="left" w:pos="945"/>
        </w:tabs>
        <w:spacing w:line="360" w:lineRule="auto"/>
        <w:jc w:val="both"/>
        <w:rPr>
          <w:ins w:id="30160" w:author="Ritu Kamra" w:date="2021-09-27T17:51:00Z"/>
          <w:rFonts w:ascii="Verdana" w:eastAsia="Verdana" w:hAnsi="Verdana" w:cs="Verdana"/>
          <w:b/>
          <w:bCs/>
          <w:color w:val="0F0E0E"/>
          <w:kern w:val="24"/>
          <w:sz w:val="20"/>
          <w:szCs w:val="20"/>
          <w:lang w:val="en-US"/>
        </w:rPr>
      </w:pPr>
    </w:p>
    <w:p w14:paraId="1D3BD825" w14:textId="77777777" w:rsidR="00912717" w:rsidRPr="005858C1" w:rsidRDefault="00912717" w:rsidP="008150A2">
      <w:pPr>
        <w:tabs>
          <w:tab w:val="left" w:pos="945"/>
        </w:tabs>
        <w:spacing w:line="360" w:lineRule="auto"/>
        <w:jc w:val="both"/>
        <w:rPr>
          <w:ins w:id="30161" w:author="Ritu Kamra" w:date="2021-09-27T17:51:00Z"/>
          <w:rFonts w:ascii="Verdana" w:eastAsia="Verdana" w:hAnsi="Verdana" w:cs="Verdana"/>
          <w:b/>
          <w:bCs/>
          <w:color w:val="0F0E0E"/>
          <w:kern w:val="24"/>
          <w:sz w:val="20"/>
          <w:szCs w:val="20"/>
          <w:lang w:val="en-US"/>
        </w:rPr>
      </w:pPr>
    </w:p>
    <w:p w14:paraId="1B9329A6" w14:textId="77777777" w:rsidR="00912717" w:rsidRPr="005858C1" w:rsidRDefault="00912717" w:rsidP="008150A2">
      <w:pPr>
        <w:tabs>
          <w:tab w:val="left" w:pos="945"/>
        </w:tabs>
        <w:spacing w:line="360" w:lineRule="auto"/>
        <w:jc w:val="both"/>
        <w:rPr>
          <w:ins w:id="30162" w:author="Ritu Kamra" w:date="2021-09-27T17:51:00Z"/>
          <w:rFonts w:ascii="Verdana" w:eastAsia="Verdana" w:hAnsi="Verdana" w:cs="Verdana"/>
          <w:b/>
          <w:bCs/>
          <w:color w:val="0F0E0E"/>
          <w:kern w:val="24"/>
          <w:sz w:val="20"/>
          <w:szCs w:val="20"/>
          <w:lang w:val="en-US"/>
        </w:rPr>
      </w:pPr>
    </w:p>
    <w:p w14:paraId="3EDFF3ED" w14:textId="34D1C32E" w:rsidR="008150A2" w:rsidRPr="005858C1" w:rsidDel="00984BAB" w:rsidRDefault="00C854D0" w:rsidP="008150A2">
      <w:pPr>
        <w:tabs>
          <w:tab w:val="left" w:pos="945"/>
        </w:tabs>
        <w:spacing w:line="360" w:lineRule="auto"/>
        <w:jc w:val="both"/>
        <w:rPr>
          <w:del w:id="30163" w:author="Neeshu Bhadauriya" w:date="2021-09-27T16:34:00Z"/>
          <w:rFonts w:ascii="Verdana" w:eastAsia="Verdana" w:hAnsi="Verdana" w:cs="Verdana"/>
          <w:b/>
          <w:bCs/>
          <w:color w:val="0F0E0E"/>
          <w:kern w:val="24"/>
          <w:sz w:val="20"/>
          <w:szCs w:val="20"/>
          <w:lang w:val="en-US"/>
          <w:rPrChange w:id="30164" w:author="Ritu Kamra" w:date="2021-09-27T17:22:00Z">
            <w:rPr>
              <w:del w:id="30165" w:author="Neeshu Bhadauriya" w:date="2021-09-27T16:34:00Z"/>
              <w:rFonts w:ascii="Arial" w:eastAsia="Arial" w:hAnsi="Arial" w:cs="Arial"/>
              <w:sz w:val="24"/>
              <w:szCs w:val="24"/>
            </w:rPr>
          </w:rPrChange>
        </w:rPr>
      </w:pPr>
      <w:ins w:id="30166" w:author="Ritu Kamra" w:date="2021-09-27T17:21:00Z">
        <w:r w:rsidRPr="005858C1">
          <w:rPr>
            <w:rFonts w:ascii="Verdana" w:eastAsia="Verdana" w:hAnsi="Verdana" w:cs="Verdana"/>
            <w:b/>
            <w:bCs/>
            <w:color w:val="0F0E0E"/>
            <w:kern w:val="24"/>
            <w:sz w:val="20"/>
            <w:szCs w:val="20"/>
            <w:lang w:val="en-US"/>
            <w:rPrChange w:id="30167" w:author="Ritu Kamra" w:date="2021-09-27T17:22:00Z">
              <w:rPr>
                <w:rFonts w:ascii="Arial" w:eastAsia="Arial" w:hAnsi="Arial" w:cs="Arial"/>
                <w:sz w:val="24"/>
                <w:szCs w:val="24"/>
              </w:rPr>
            </w:rPrChange>
          </w:rPr>
          <w:t>Fig</w:t>
        </w:r>
      </w:ins>
      <w:ins w:id="30168" w:author="Ritu Kamra" w:date="2021-09-27T17:22:00Z">
        <w:r w:rsidRPr="005858C1">
          <w:rPr>
            <w:rFonts w:ascii="Verdana" w:eastAsia="Verdana" w:hAnsi="Verdana" w:cs="Verdana"/>
            <w:b/>
            <w:bCs/>
            <w:color w:val="0F0E0E"/>
            <w:kern w:val="24"/>
            <w:sz w:val="20"/>
            <w:szCs w:val="20"/>
            <w:lang w:val="en-US"/>
            <w:rPrChange w:id="30169" w:author="Ritu Kamra" w:date="2021-09-27T17:22:00Z">
              <w:rPr>
                <w:rFonts w:ascii="Arial" w:eastAsia="Arial" w:hAnsi="Arial" w:cs="Arial"/>
                <w:sz w:val="24"/>
                <w:szCs w:val="24"/>
              </w:rPr>
            </w:rPrChange>
          </w:rPr>
          <w:t>ure 6</w:t>
        </w:r>
      </w:ins>
      <w:ins w:id="30170" w:author="Ritu Kamra" w:date="2021-09-27T19:01:00Z">
        <w:r w:rsidR="006E36F2" w:rsidRPr="005858C1">
          <w:rPr>
            <w:rFonts w:ascii="Verdana" w:eastAsia="Verdana" w:hAnsi="Verdana" w:cs="Verdana"/>
            <w:b/>
            <w:bCs/>
            <w:color w:val="0F0E0E"/>
            <w:kern w:val="24"/>
            <w:sz w:val="20"/>
            <w:szCs w:val="20"/>
            <w:lang w:val="en-US"/>
          </w:rPr>
          <w:t>4</w:t>
        </w:r>
      </w:ins>
      <w:ins w:id="30171" w:author="Ritu Kamra" w:date="2021-09-27T17:22:00Z">
        <w:r w:rsidRPr="005858C1">
          <w:rPr>
            <w:rFonts w:ascii="Verdana" w:eastAsia="Verdana" w:hAnsi="Verdana" w:cs="Verdana"/>
            <w:b/>
            <w:bCs/>
            <w:color w:val="0F0E0E"/>
            <w:kern w:val="24"/>
            <w:sz w:val="20"/>
            <w:szCs w:val="20"/>
            <w:lang w:val="en-US"/>
            <w:rPrChange w:id="30172" w:author="Ritu Kamra" w:date="2021-09-27T17:22:00Z">
              <w:rPr>
                <w:rFonts w:ascii="Arial" w:eastAsia="Arial" w:hAnsi="Arial" w:cs="Arial"/>
                <w:sz w:val="24"/>
                <w:szCs w:val="24"/>
              </w:rPr>
            </w:rPrChange>
          </w:rPr>
          <w:t>:</w:t>
        </w:r>
        <w:r w:rsidRPr="005858C1">
          <w:rPr>
            <w:rFonts w:ascii="Verdana" w:eastAsia="Verdana" w:hAnsi="Verdana" w:cs="Verdana"/>
            <w:b/>
            <w:bCs/>
            <w:color w:val="0F0E0E"/>
            <w:kern w:val="24"/>
            <w:sz w:val="20"/>
            <w:szCs w:val="20"/>
            <w:lang w:val="en-US"/>
          </w:rPr>
          <w:tab/>
        </w:r>
      </w:ins>
    </w:p>
    <w:p w14:paraId="34A0D292" w14:textId="5CD334AD" w:rsidR="00C854D0" w:rsidRPr="005858C1" w:rsidDel="00912717" w:rsidRDefault="008150A2" w:rsidP="008150A2">
      <w:pPr>
        <w:tabs>
          <w:tab w:val="left" w:pos="945"/>
        </w:tabs>
        <w:spacing w:line="360" w:lineRule="auto"/>
        <w:jc w:val="both"/>
        <w:rPr>
          <w:del w:id="30173" w:author="Ritu Kamra" w:date="2021-09-27T17:51:00Z"/>
          <w:rFonts w:ascii="Verdana" w:eastAsia="Verdana" w:hAnsi="Verdana" w:cs="Verdana"/>
          <w:b/>
          <w:bCs/>
          <w:color w:val="0F0E0E"/>
          <w:kern w:val="24"/>
          <w:sz w:val="20"/>
          <w:szCs w:val="20"/>
          <w:lang w:val="en-US"/>
        </w:rPr>
      </w:pPr>
      <w:del w:id="30174" w:author="Neeshu Bhadauriya" w:date="2021-09-27T21:57:00Z">
        <w:r w:rsidRPr="005858C1" w:rsidDel="00F31262">
          <w:rPr>
            <w:rFonts w:ascii="Verdana" w:eastAsia="Verdana" w:hAnsi="Verdana" w:cs="Verdana"/>
            <w:b/>
            <w:bCs/>
            <w:color w:val="0F0E0E"/>
            <w:kern w:val="24"/>
            <w:sz w:val="20"/>
            <w:szCs w:val="20"/>
            <w:lang w:val="en-US"/>
          </w:rPr>
          <w:delText>3.</w:delText>
        </w:r>
      </w:del>
      <w:del w:id="30175" w:author="Neeshu Bhadauriya" w:date="2021-09-27T16:34:00Z">
        <w:r w:rsidRPr="005858C1" w:rsidDel="00984BAB">
          <w:rPr>
            <w:rFonts w:ascii="Verdana" w:eastAsia="Verdana" w:hAnsi="Verdana" w:cs="Verdana"/>
            <w:b/>
            <w:bCs/>
            <w:color w:val="0F0E0E"/>
            <w:kern w:val="24"/>
            <w:sz w:val="20"/>
            <w:szCs w:val="20"/>
            <w:lang w:val="en-US"/>
          </w:rPr>
          <w:delText>6</w:delText>
        </w:r>
      </w:del>
      <w:r w:rsidRPr="005858C1">
        <w:rPr>
          <w:rFonts w:ascii="Verdana" w:eastAsia="Verdana" w:hAnsi="Verdana" w:cs="Verdana"/>
          <w:b/>
          <w:bCs/>
          <w:color w:val="0F0E0E"/>
          <w:kern w:val="24"/>
          <w:sz w:val="20"/>
          <w:szCs w:val="20"/>
          <w:lang w:val="en-US"/>
        </w:rPr>
        <w:t xml:space="preserve"> Pricing Analysis</w:t>
      </w:r>
      <w:ins w:id="30176" w:author="Ritu Kamra" w:date="2021-09-27T17:22:00Z">
        <w:r w:rsidR="00C854D0" w:rsidRPr="005858C1">
          <w:rPr>
            <w:rFonts w:ascii="Verdana" w:eastAsia="Verdana" w:hAnsi="Verdana" w:cs="Verdana"/>
            <w:b/>
            <w:bCs/>
            <w:color w:val="0F0E0E"/>
            <w:kern w:val="24"/>
            <w:sz w:val="20"/>
            <w:szCs w:val="20"/>
            <w:lang w:val="en-US"/>
          </w:rPr>
          <w:t xml:space="preserve"> Epoxy Resin</w:t>
        </w:r>
      </w:ins>
    </w:p>
    <w:p w14:paraId="7CAB3B02" w14:textId="77777777" w:rsidR="00C854D0" w:rsidRDefault="00C854D0" w:rsidP="008150A2">
      <w:pPr>
        <w:tabs>
          <w:tab w:val="left" w:pos="945"/>
        </w:tabs>
        <w:spacing w:line="360" w:lineRule="auto"/>
        <w:jc w:val="both"/>
        <w:rPr>
          <w:ins w:id="30177" w:author="Ritu Kamra" w:date="2021-09-27T17:23:00Z"/>
          <w:rFonts w:ascii="Verdana" w:eastAsia="Arial" w:hAnsi="Verdana" w:cs="Arial"/>
          <w:b/>
          <w:bCs/>
          <w:i/>
          <w:iCs/>
          <w:sz w:val="20"/>
          <w:szCs w:val="20"/>
          <w:u w:val="single"/>
        </w:rPr>
      </w:pPr>
    </w:p>
    <w:p w14:paraId="3C0AF73D" w14:textId="31747C59" w:rsidR="00C854D0" w:rsidRPr="00D02970" w:rsidDel="00F31262" w:rsidRDefault="00D02970" w:rsidP="008150A2">
      <w:pPr>
        <w:tabs>
          <w:tab w:val="left" w:pos="945"/>
        </w:tabs>
        <w:spacing w:line="360" w:lineRule="auto"/>
        <w:jc w:val="both"/>
        <w:rPr>
          <w:ins w:id="30178" w:author="Ritu Kamra" w:date="2021-09-27T17:23:00Z"/>
          <w:del w:id="30179" w:author="Neeshu Bhadauriya" w:date="2021-09-27T21:57:00Z"/>
          <w:rFonts w:ascii="Verdana" w:eastAsia="Arial" w:hAnsi="Verdana" w:cs="Arial"/>
          <w:b/>
          <w:bCs/>
          <w:sz w:val="20"/>
          <w:szCs w:val="20"/>
          <w:rPrChange w:id="30180" w:author="Ritu Kamra" w:date="2021-09-27T20:43:00Z">
            <w:rPr>
              <w:ins w:id="30181" w:author="Ritu Kamra" w:date="2021-09-27T17:23:00Z"/>
              <w:del w:id="30182" w:author="Neeshu Bhadauriya" w:date="2021-09-27T21:57:00Z"/>
              <w:rFonts w:ascii="Verdana" w:eastAsia="Arial" w:hAnsi="Verdana" w:cs="Arial"/>
              <w:b/>
              <w:bCs/>
              <w:i/>
              <w:iCs/>
              <w:sz w:val="20"/>
              <w:szCs w:val="20"/>
              <w:u w:val="single"/>
            </w:rPr>
          </w:rPrChange>
        </w:rPr>
      </w:pPr>
      <w:ins w:id="30183" w:author="Ritu Kamra" w:date="2021-09-27T20:43:00Z">
        <w:del w:id="30184" w:author="Neeshu Bhadauriya" w:date="2021-09-27T21:57:00Z">
          <w:r w:rsidRPr="00D02970" w:rsidDel="00F31262">
            <w:rPr>
              <w:rFonts w:ascii="Verdana" w:eastAsia="Arial" w:hAnsi="Verdana" w:cs="Arial"/>
              <w:b/>
              <w:bCs/>
              <w:sz w:val="20"/>
              <w:szCs w:val="20"/>
              <w:rPrChange w:id="30185" w:author="Ritu Kamra" w:date="2021-09-27T20:43:00Z">
                <w:rPr>
                  <w:rFonts w:ascii="Verdana" w:eastAsia="Arial" w:hAnsi="Verdana" w:cs="Arial"/>
                  <w:b/>
                  <w:bCs/>
                  <w:i/>
                  <w:iCs/>
                  <w:sz w:val="20"/>
                  <w:szCs w:val="20"/>
                  <w:u w:val="single"/>
                </w:rPr>
              </w:rPrChange>
            </w:rPr>
            <w:lastRenderedPageBreak/>
            <w:delText xml:space="preserve">Figure </w:delText>
          </w:r>
        </w:del>
      </w:ins>
    </w:p>
    <w:p w14:paraId="2B8B1453" w14:textId="60FFC0FF" w:rsidR="008150A2" w:rsidRPr="004070B7" w:rsidRDefault="005858C1" w:rsidP="008150A2">
      <w:pPr>
        <w:tabs>
          <w:tab w:val="left" w:pos="945"/>
        </w:tabs>
        <w:spacing w:line="360" w:lineRule="auto"/>
        <w:jc w:val="both"/>
        <w:rPr>
          <w:rFonts w:ascii="Verdana" w:eastAsia="Arial" w:hAnsi="Verdana" w:cs="Arial"/>
          <w:b/>
          <w:bCs/>
          <w:i/>
          <w:iCs/>
          <w:sz w:val="20"/>
          <w:szCs w:val="20"/>
          <w:u w:val="single"/>
        </w:rPr>
      </w:pPr>
      <w:r>
        <w:rPr>
          <w:noProof/>
        </w:rPr>
        <w:pict w14:anchorId="0F4B90D4">
          <v:shape id="_x0000_s1220" type="#_x0000_t202" style="position:absolute;left:0;text-align:left;margin-left:365.25pt;margin-top:351.1pt;width:146.8pt;height:15.75pt;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" filled="f" stroked="f">
            <v:textbox style="mso-fit-shape-to-text:t">
              <w:txbxContent>
                <w:p w14:paraId="1E2CCF73" w14:textId="77777777" w:rsidR="008150A2" w:rsidRPr="00687E98" w:rsidRDefault="008150A2" w:rsidP="008150A2">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w:r>
      <w:r w:rsidR="008150A2" w:rsidRPr="004070B7">
        <w:rPr>
          <w:rFonts w:ascii="Verdana" w:eastAsia="Arial" w:hAnsi="Verdana" w:cs="Arial"/>
          <w:b/>
          <w:bCs/>
          <w:i/>
          <w:iCs/>
          <w:noProof/>
          <w:sz w:val="20"/>
          <w:szCs w:val="20"/>
          <w:u w:val="single"/>
        </w:rPr>
        <w:drawing>
          <wp:inline distT="0" distB="0" distL="0" distR="0" wp14:anchorId="0958E6A2" wp14:editId="20CF1F91">
            <wp:extent cx="6457950" cy="4338083"/>
            <wp:effectExtent l="0" t="0" r="0" b="5715"/>
            <wp:docPr id="635" name="Chart 635">
              <a:extLst xmlns:a="http://schemas.openxmlformats.org/drawingml/2006/main">
                <a:ext uri="{FF2B5EF4-FFF2-40B4-BE49-F238E27FC236}">
                  <a16:creationId xmlns:a16="http://schemas.microsoft.com/office/drawing/2014/main" id="{C739CA10-76F6-4DEF-B7CC-EE1F25F362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14:paraId="11978A19" w14:textId="60B1B4E9" w:rsidR="008150A2" w:rsidDel="00C854D0" w:rsidRDefault="008150A2" w:rsidP="008150A2">
      <w:pPr>
        <w:tabs>
          <w:tab w:val="left" w:pos="945"/>
        </w:tabs>
        <w:spacing w:line="480" w:lineRule="auto"/>
        <w:jc w:val="both"/>
        <w:rPr>
          <w:del w:id="30186" w:author="Ritu Kamra" w:date="2021-09-27T17:23:00Z"/>
          <w:rFonts w:ascii="Arial" w:eastAsia="Arial" w:hAnsi="Arial" w:cs="Arial"/>
          <w:sz w:val="24"/>
          <w:szCs w:val="24"/>
        </w:rPr>
      </w:pPr>
    </w:p>
    <w:p w14:paraId="7D99A1AB" w14:textId="2B9C313A" w:rsidR="008150A2" w:rsidRPr="004070B7" w:rsidDel="00984BAB" w:rsidRDefault="008150A2" w:rsidP="008150A2">
      <w:pPr>
        <w:tabs>
          <w:tab w:val="left" w:pos="945"/>
        </w:tabs>
        <w:spacing w:line="480" w:lineRule="auto"/>
        <w:jc w:val="both"/>
        <w:rPr>
          <w:del w:id="30187" w:author="Neeshu Bhadauriya" w:date="2021-09-27T16:35:00Z"/>
          <w:rFonts w:ascii="Arial" w:eastAsia="Arial" w:hAnsi="Arial" w:cs="Arial"/>
          <w:sz w:val="24"/>
          <w:szCs w:val="24"/>
        </w:rPr>
      </w:pPr>
    </w:p>
    <w:p w14:paraId="09DC0CFE" w14:textId="2AAB1E7D" w:rsidR="008150A2" w:rsidRPr="005858C1" w:rsidDel="00984BAB" w:rsidRDefault="008150A2" w:rsidP="008150A2">
      <w:pPr>
        <w:tabs>
          <w:tab w:val="left" w:pos="1095"/>
        </w:tabs>
        <w:rPr>
          <w:del w:id="30188" w:author="Neeshu Bhadauriya" w:date="2021-09-27T16:35:00Z"/>
          <w:rFonts w:ascii="Verdana" w:eastAsia="Verdana" w:hAnsi="Verdana" w:cs="Verdana"/>
          <w:b/>
          <w:bCs/>
          <w:color w:val="0F0E0E"/>
          <w:kern w:val="24"/>
          <w:sz w:val="20"/>
          <w:szCs w:val="20"/>
          <w:lang w:val="en-US"/>
        </w:rPr>
      </w:pPr>
    </w:p>
    <w:p w14:paraId="59EB2717" w14:textId="1C5170FA" w:rsidR="008150A2" w:rsidRPr="005858C1" w:rsidDel="00984BAB" w:rsidRDefault="008150A2" w:rsidP="008150A2">
      <w:pPr>
        <w:tabs>
          <w:tab w:val="left" w:pos="1095"/>
        </w:tabs>
        <w:rPr>
          <w:del w:id="30189" w:author="Neeshu Bhadauriya" w:date="2021-09-27T16:35:00Z"/>
          <w:rFonts w:ascii="Verdana" w:eastAsia="Verdana" w:hAnsi="Verdana" w:cs="Verdana"/>
          <w:b/>
          <w:bCs/>
          <w:color w:val="0F0E0E"/>
          <w:kern w:val="24"/>
          <w:sz w:val="20"/>
          <w:szCs w:val="20"/>
          <w:lang w:val="en-US"/>
        </w:rPr>
      </w:pPr>
    </w:p>
    <w:p w14:paraId="2D478DC0" w14:textId="3D9AB431" w:rsidR="008150A2" w:rsidRPr="005858C1" w:rsidDel="00984BAB" w:rsidRDefault="008150A2" w:rsidP="008150A2">
      <w:pPr>
        <w:tabs>
          <w:tab w:val="left" w:pos="1095"/>
        </w:tabs>
        <w:rPr>
          <w:del w:id="30190" w:author="Neeshu Bhadauriya" w:date="2021-09-27T16:35:00Z"/>
          <w:rFonts w:ascii="Verdana" w:eastAsia="Verdana" w:hAnsi="Verdana" w:cs="Verdana"/>
          <w:b/>
          <w:bCs/>
          <w:color w:val="0F0E0E"/>
          <w:kern w:val="24"/>
          <w:sz w:val="20"/>
          <w:szCs w:val="20"/>
          <w:lang w:val="en-US"/>
        </w:rPr>
      </w:pPr>
    </w:p>
    <w:p w14:paraId="2D15C3E9" w14:textId="406843DA" w:rsidR="008150A2" w:rsidRPr="005858C1" w:rsidDel="00984BAB" w:rsidRDefault="008150A2" w:rsidP="008150A2">
      <w:pPr>
        <w:tabs>
          <w:tab w:val="left" w:pos="1095"/>
        </w:tabs>
        <w:rPr>
          <w:del w:id="30191" w:author="Neeshu Bhadauriya" w:date="2021-09-27T16:35:00Z"/>
          <w:rFonts w:ascii="Verdana" w:eastAsia="Verdana" w:hAnsi="Verdana" w:cs="Verdana"/>
          <w:b/>
          <w:bCs/>
          <w:color w:val="0F0E0E"/>
          <w:kern w:val="24"/>
          <w:sz w:val="20"/>
          <w:szCs w:val="20"/>
          <w:lang w:val="en-US"/>
        </w:rPr>
      </w:pPr>
    </w:p>
    <w:p w14:paraId="37098E39" w14:textId="35580B35" w:rsidR="008150A2" w:rsidRPr="005858C1" w:rsidDel="00984BAB" w:rsidRDefault="008150A2" w:rsidP="008150A2">
      <w:pPr>
        <w:tabs>
          <w:tab w:val="left" w:pos="1095"/>
        </w:tabs>
        <w:rPr>
          <w:del w:id="30192" w:author="Neeshu Bhadauriya" w:date="2021-09-27T16:35:00Z"/>
          <w:rFonts w:ascii="Verdana" w:eastAsia="Verdana" w:hAnsi="Verdana" w:cs="Verdana"/>
          <w:b/>
          <w:bCs/>
          <w:color w:val="0F0E0E"/>
          <w:kern w:val="24"/>
          <w:sz w:val="20"/>
          <w:szCs w:val="20"/>
          <w:lang w:val="en-US"/>
        </w:rPr>
      </w:pPr>
    </w:p>
    <w:p w14:paraId="04A1EC9D" w14:textId="3CED45A8" w:rsidR="008150A2" w:rsidRPr="005858C1" w:rsidDel="00984BAB" w:rsidRDefault="008150A2" w:rsidP="008150A2">
      <w:pPr>
        <w:tabs>
          <w:tab w:val="left" w:pos="1095"/>
        </w:tabs>
        <w:rPr>
          <w:ins w:id="30193" w:author="Ritu Kamra" w:date="2021-09-27T11:09:00Z"/>
          <w:del w:id="30194" w:author="Neeshu Bhadauriya" w:date="2021-09-27T16:35:00Z"/>
          <w:rFonts w:ascii="Verdana" w:eastAsia="Verdana" w:hAnsi="Verdana" w:cs="Verdana"/>
          <w:b/>
          <w:bCs/>
          <w:color w:val="0F0E0E"/>
          <w:kern w:val="24"/>
          <w:sz w:val="20"/>
          <w:szCs w:val="20"/>
          <w:lang w:val="en-US"/>
        </w:rPr>
      </w:pPr>
    </w:p>
    <w:p w14:paraId="02FD8E46" w14:textId="6B052C25" w:rsidR="00403D19" w:rsidRPr="005858C1" w:rsidDel="00984BAB" w:rsidRDefault="00403D19" w:rsidP="008150A2">
      <w:pPr>
        <w:tabs>
          <w:tab w:val="left" w:pos="1095"/>
        </w:tabs>
        <w:rPr>
          <w:ins w:id="30195" w:author="Ritu Kamra" w:date="2021-09-27T11:09:00Z"/>
          <w:del w:id="30196" w:author="Neeshu Bhadauriya" w:date="2021-09-27T16:35:00Z"/>
          <w:rFonts w:ascii="Verdana" w:eastAsia="Verdana" w:hAnsi="Verdana" w:cs="Verdana"/>
          <w:b/>
          <w:bCs/>
          <w:color w:val="0F0E0E"/>
          <w:kern w:val="24"/>
          <w:sz w:val="20"/>
          <w:szCs w:val="20"/>
          <w:lang w:val="en-US"/>
        </w:rPr>
      </w:pPr>
    </w:p>
    <w:p w14:paraId="5E7E9CC9" w14:textId="29B290F3" w:rsidR="00403D19" w:rsidRPr="005858C1" w:rsidDel="00984BAB" w:rsidRDefault="00403D19" w:rsidP="008150A2">
      <w:pPr>
        <w:tabs>
          <w:tab w:val="left" w:pos="1095"/>
        </w:tabs>
        <w:rPr>
          <w:ins w:id="30197" w:author="Ritu Kamra" w:date="2021-09-27T11:09:00Z"/>
          <w:del w:id="30198" w:author="Neeshu Bhadauriya" w:date="2021-09-27T16:35:00Z"/>
          <w:rFonts w:ascii="Verdana" w:eastAsia="Verdana" w:hAnsi="Verdana" w:cs="Verdana"/>
          <w:b/>
          <w:bCs/>
          <w:color w:val="0F0E0E"/>
          <w:kern w:val="24"/>
          <w:sz w:val="20"/>
          <w:szCs w:val="20"/>
          <w:lang w:val="en-US"/>
        </w:rPr>
      </w:pPr>
    </w:p>
    <w:p w14:paraId="6A67AF7F" w14:textId="2A710EBD" w:rsidR="00403D19" w:rsidRPr="005858C1" w:rsidDel="00984BAB" w:rsidRDefault="00403D19" w:rsidP="008150A2">
      <w:pPr>
        <w:tabs>
          <w:tab w:val="left" w:pos="1095"/>
        </w:tabs>
        <w:rPr>
          <w:ins w:id="30199" w:author="Ritu Kamra" w:date="2021-09-27T11:09:00Z"/>
          <w:del w:id="30200" w:author="Neeshu Bhadauriya" w:date="2021-09-27T16:35:00Z"/>
          <w:rFonts w:ascii="Verdana" w:eastAsia="Verdana" w:hAnsi="Verdana" w:cs="Verdana"/>
          <w:b/>
          <w:bCs/>
          <w:color w:val="0F0E0E"/>
          <w:kern w:val="24"/>
          <w:sz w:val="20"/>
          <w:szCs w:val="20"/>
          <w:lang w:val="en-US"/>
        </w:rPr>
      </w:pPr>
    </w:p>
    <w:p w14:paraId="5B6379FF" w14:textId="0C5E36DC" w:rsidR="00403D19" w:rsidRPr="005858C1" w:rsidDel="00984BAB" w:rsidRDefault="00403D19" w:rsidP="008150A2">
      <w:pPr>
        <w:tabs>
          <w:tab w:val="left" w:pos="1095"/>
        </w:tabs>
        <w:rPr>
          <w:ins w:id="30201" w:author="Ritu Kamra" w:date="2021-09-27T11:09:00Z"/>
          <w:del w:id="30202" w:author="Neeshu Bhadauriya" w:date="2021-09-27T16:35:00Z"/>
          <w:rFonts w:ascii="Verdana" w:eastAsia="Verdana" w:hAnsi="Verdana" w:cs="Verdana"/>
          <w:b/>
          <w:bCs/>
          <w:color w:val="0F0E0E"/>
          <w:kern w:val="24"/>
          <w:sz w:val="20"/>
          <w:szCs w:val="20"/>
          <w:lang w:val="en-US"/>
        </w:rPr>
      </w:pPr>
    </w:p>
    <w:p w14:paraId="0D15A17B" w14:textId="37AF83D3" w:rsidR="00403D19" w:rsidRPr="005858C1" w:rsidDel="00984BAB" w:rsidRDefault="00403D19" w:rsidP="008150A2">
      <w:pPr>
        <w:tabs>
          <w:tab w:val="left" w:pos="1095"/>
        </w:tabs>
        <w:rPr>
          <w:ins w:id="30203" w:author="Ritu Kamra" w:date="2021-09-27T11:09:00Z"/>
          <w:del w:id="30204" w:author="Neeshu Bhadauriya" w:date="2021-09-27T16:35:00Z"/>
          <w:rFonts w:ascii="Verdana" w:eastAsia="Verdana" w:hAnsi="Verdana" w:cs="Verdana"/>
          <w:b/>
          <w:bCs/>
          <w:color w:val="0F0E0E"/>
          <w:kern w:val="24"/>
          <w:sz w:val="20"/>
          <w:szCs w:val="20"/>
          <w:lang w:val="en-US"/>
        </w:rPr>
      </w:pPr>
    </w:p>
    <w:p w14:paraId="742F3811" w14:textId="64B41B49" w:rsidR="00403D19" w:rsidRPr="005858C1" w:rsidDel="00984BAB" w:rsidRDefault="00403D19" w:rsidP="008150A2">
      <w:pPr>
        <w:tabs>
          <w:tab w:val="left" w:pos="1095"/>
        </w:tabs>
        <w:rPr>
          <w:ins w:id="30205" w:author="Ritu Kamra" w:date="2021-09-27T11:09:00Z"/>
          <w:del w:id="30206" w:author="Neeshu Bhadauriya" w:date="2021-09-27T16:35:00Z"/>
          <w:rFonts w:ascii="Verdana" w:eastAsia="Verdana" w:hAnsi="Verdana" w:cs="Verdana"/>
          <w:b/>
          <w:bCs/>
          <w:color w:val="0F0E0E"/>
          <w:kern w:val="24"/>
          <w:sz w:val="20"/>
          <w:szCs w:val="20"/>
          <w:lang w:val="en-US"/>
        </w:rPr>
      </w:pPr>
    </w:p>
    <w:p w14:paraId="1CE883EB" w14:textId="7F93E643" w:rsidR="00403D19" w:rsidRPr="005858C1" w:rsidDel="00984BAB" w:rsidRDefault="00403D19" w:rsidP="008150A2">
      <w:pPr>
        <w:tabs>
          <w:tab w:val="left" w:pos="1095"/>
        </w:tabs>
        <w:rPr>
          <w:ins w:id="30207" w:author="Ritu Kamra" w:date="2021-09-27T11:09:00Z"/>
          <w:del w:id="30208" w:author="Neeshu Bhadauriya" w:date="2021-09-27T16:35:00Z"/>
          <w:rFonts w:ascii="Verdana" w:eastAsia="Verdana" w:hAnsi="Verdana" w:cs="Verdana"/>
          <w:b/>
          <w:bCs/>
          <w:color w:val="0F0E0E"/>
          <w:kern w:val="24"/>
          <w:sz w:val="20"/>
          <w:szCs w:val="20"/>
          <w:lang w:val="en-US"/>
        </w:rPr>
      </w:pPr>
    </w:p>
    <w:p w14:paraId="35851ABB" w14:textId="45B1A51D" w:rsidR="00403D19" w:rsidRPr="005858C1" w:rsidDel="00984BAB" w:rsidRDefault="00403D19" w:rsidP="008150A2">
      <w:pPr>
        <w:tabs>
          <w:tab w:val="left" w:pos="1095"/>
        </w:tabs>
        <w:rPr>
          <w:ins w:id="30209" w:author="Ritu Kamra" w:date="2021-09-27T11:09:00Z"/>
          <w:del w:id="30210" w:author="Neeshu Bhadauriya" w:date="2021-09-27T16:35:00Z"/>
          <w:rFonts w:ascii="Verdana" w:eastAsia="Verdana" w:hAnsi="Verdana" w:cs="Verdana"/>
          <w:b/>
          <w:bCs/>
          <w:color w:val="0F0E0E"/>
          <w:kern w:val="24"/>
          <w:sz w:val="20"/>
          <w:szCs w:val="20"/>
          <w:lang w:val="en-US"/>
        </w:rPr>
      </w:pPr>
    </w:p>
    <w:p w14:paraId="38D6D5DB" w14:textId="55C170C7" w:rsidR="00403D19" w:rsidRPr="005858C1" w:rsidDel="00984BAB" w:rsidRDefault="00403D19" w:rsidP="008150A2">
      <w:pPr>
        <w:tabs>
          <w:tab w:val="left" w:pos="1095"/>
        </w:tabs>
        <w:rPr>
          <w:ins w:id="30211" w:author="Ritu Kamra" w:date="2021-09-27T11:09:00Z"/>
          <w:del w:id="30212" w:author="Neeshu Bhadauriya" w:date="2021-09-27T16:35:00Z"/>
          <w:rFonts w:ascii="Verdana" w:eastAsia="Verdana" w:hAnsi="Verdana" w:cs="Verdana"/>
          <w:b/>
          <w:bCs/>
          <w:color w:val="0F0E0E"/>
          <w:kern w:val="24"/>
          <w:sz w:val="20"/>
          <w:szCs w:val="20"/>
          <w:lang w:val="en-US"/>
        </w:rPr>
      </w:pPr>
    </w:p>
    <w:p w14:paraId="652F42D3" w14:textId="6981B82C" w:rsidR="00403D19" w:rsidRPr="005858C1" w:rsidDel="00984BAB" w:rsidRDefault="00403D19" w:rsidP="008150A2">
      <w:pPr>
        <w:tabs>
          <w:tab w:val="left" w:pos="1095"/>
        </w:tabs>
        <w:rPr>
          <w:ins w:id="30213" w:author="Ritu Kamra" w:date="2021-09-27T11:09:00Z"/>
          <w:del w:id="30214" w:author="Neeshu Bhadauriya" w:date="2021-09-27T16:35:00Z"/>
          <w:rFonts w:ascii="Verdana" w:eastAsia="Verdana" w:hAnsi="Verdana" w:cs="Verdana"/>
          <w:b/>
          <w:bCs/>
          <w:color w:val="0F0E0E"/>
          <w:kern w:val="24"/>
          <w:sz w:val="20"/>
          <w:szCs w:val="20"/>
          <w:lang w:val="en-US"/>
        </w:rPr>
      </w:pPr>
    </w:p>
    <w:p w14:paraId="2B7B5473" w14:textId="33DFECCA" w:rsidR="00403D19" w:rsidRPr="005858C1" w:rsidDel="00984BAB" w:rsidRDefault="00403D19" w:rsidP="008150A2">
      <w:pPr>
        <w:tabs>
          <w:tab w:val="left" w:pos="1095"/>
        </w:tabs>
        <w:rPr>
          <w:ins w:id="30215" w:author="Ritu Kamra" w:date="2021-09-27T11:09:00Z"/>
          <w:del w:id="30216" w:author="Neeshu Bhadauriya" w:date="2021-09-27T16:35:00Z"/>
          <w:rFonts w:ascii="Verdana" w:eastAsia="Verdana" w:hAnsi="Verdana" w:cs="Verdana"/>
          <w:b/>
          <w:bCs/>
          <w:color w:val="0F0E0E"/>
          <w:kern w:val="24"/>
          <w:sz w:val="20"/>
          <w:szCs w:val="20"/>
          <w:lang w:val="en-US"/>
        </w:rPr>
      </w:pPr>
    </w:p>
    <w:p w14:paraId="48AA3856" w14:textId="0A47C156" w:rsidR="00403D19" w:rsidRPr="005858C1" w:rsidDel="00984BAB" w:rsidRDefault="00403D19" w:rsidP="008150A2">
      <w:pPr>
        <w:tabs>
          <w:tab w:val="left" w:pos="1095"/>
        </w:tabs>
        <w:rPr>
          <w:ins w:id="30217" w:author="Ritu Kamra" w:date="2021-09-27T11:09:00Z"/>
          <w:del w:id="30218" w:author="Neeshu Bhadauriya" w:date="2021-09-27T16:35:00Z"/>
          <w:rFonts w:ascii="Verdana" w:eastAsia="Verdana" w:hAnsi="Verdana" w:cs="Verdana"/>
          <w:b/>
          <w:bCs/>
          <w:color w:val="0F0E0E"/>
          <w:kern w:val="24"/>
          <w:sz w:val="20"/>
          <w:szCs w:val="20"/>
          <w:lang w:val="en-US"/>
        </w:rPr>
      </w:pPr>
    </w:p>
    <w:p w14:paraId="498654FF" w14:textId="50D367EB" w:rsidR="00403D19" w:rsidRPr="005858C1" w:rsidDel="00984BAB" w:rsidRDefault="00403D19" w:rsidP="008150A2">
      <w:pPr>
        <w:tabs>
          <w:tab w:val="left" w:pos="1095"/>
        </w:tabs>
        <w:rPr>
          <w:ins w:id="30219" w:author="Ritu Kamra" w:date="2021-09-27T11:09:00Z"/>
          <w:del w:id="30220" w:author="Neeshu Bhadauriya" w:date="2021-09-27T16:35:00Z"/>
          <w:rFonts w:ascii="Verdana" w:eastAsia="Verdana" w:hAnsi="Verdana" w:cs="Verdana"/>
          <w:b/>
          <w:bCs/>
          <w:color w:val="0F0E0E"/>
          <w:kern w:val="24"/>
          <w:sz w:val="20"/>
          <w:szCs w:val="20"/>
          <w:lang w:val="en-US"/>
        </w:rPr>
      </w:pPr>
    </w:p>
    <w:p w14:paraId="2196945E" w14:textId="5B6C7418" w:rsidR="00403D19" w:rsidRPr="005858C1" w:rsidDel="00984BAB" w:rsidRDefault="00403D19" w:rsidP="008150A2">
      <w:pPr>
        <w:tabs>
          <w:tab w:val="left" w:pos="1095"/>
        </w:tabs>
        <w:rPr>
          <w:ins w:id="30221" w:author="Ritu Kamra" w:date="2021-09-27T11:09:00Z"/>
          <w:del w:id="30222" w:author="Neeshu Bhadauriya" w:date="2021-09-27T16:35:00Z"/>
          <w:rFonts w:ascii="Verdana" w:eastAsia="Verdana" w:hAnsi="Verdana" w:cs="Verdana"/>
          <w:b/>
          <w:bCs/>
          <w:color w:val="0F0E0E"/>
          <w:kern w:val="24"/>
          <w:sz w:val="20"/>
          <w:szCs w:val="20"/>
          <w:lang w:val="en-US"/>
        </w:rPr>
      </w:pPr>
    </w:p>
    <w:p w14:paraId="677E3EE7" w14:textId="1C764628" w:rsidR="00403D19" w:rsidRPr="005858C1" w:rsidDel="00C854D0" w:rsidRDefault="00403D19" w:rsidP="008150A2">
      <w:pPr>
        <w:tabs>
          <w:tab w:val="left" w:pos="1095"/>
        </w:tabs>
        <w:rPr>
          <w:del w:id="30223" w:author="Ritu Kamra" w:date="2021-09-27T17:23:00Z"/>
          <w:rFonts w:ascii="Verdana" w:eastAsia="Verdana" w:hAnsi="Verdana" w:cs="Verdana"/>
          <w:b/>
          <w:bCs/>
          <w:color w:val="0F0E0E"/>
          <w:kern w:val="24"/>
          <w:sz w:val="20"/>
          <w:szCs w:val="20"/>
          <w:lang w:val="en-US"/>
        </w:rPr>
      </w:pPr>
    </w:p>
    <w:p w14:paraId="52FEF696" w14:textId="006E3B83" w:rsidR="008150A2" w:rsidRPr="005858C1" w:rsidRDefault="008150A2" w:rsidP="008150A2">
      <w:pPr>
        <w:tabs>
          <w:tab w:val="left" w:pos="1095"/>
        </w:tabs>
        <w:rPr>
          <w:rFonts w:ascii="Verdana" w:eastAsia="Verdana" w:hAnsi="Verdana" w:cs="Verdana"/>
          <w:b/>
          <w:bCs/>
          <w:color w:val="0F0E0E"/>
          <w:kern w:val="24"/>
          <w:sz w:val="20"/>
          <w:szCs w:val="20"/>
          <w:lang w:val="en-US"/>
        </w:rPr>
      </w:pPr>
      <w:del w:id="30224" w:author="Ritu Kamra" w:date="2021-09-27T17:23:00Z">
        <w:r w:rsidRPr="005858C1" w:rsidDel="00C854D0">
          <w:rPr>
            <w:rFonts w:ascii="Verdana" w:eastAsia="Verdana" w:hAnsi="Verdana" w:cs="Verdana"/>
            <w:b/>
            <w:bCs/>
            <w:noProof/>
            <w:color w:val="0F0E0E"/>
            <w:kern w:val="24"/>
            <w:sz w:val="20"/>
            <w:szCs w:val="20"/>
          </w:rPr>
          <w:drawing>
            <wp:inline distT="0" distB="0" distL="0" distR="0" wp14:anchorId="52DA46EB" wp14:editId="1ADF84AF">
              <wp:extent cx="6457950" cy="3143250"/>
              <wp:effectExtent l="0" t="0" r="0" b="0"/>
              <wp:docPr id="1025" name="Chart 1025">
                <a:extLst xmlns:a="http://schemas.openxmlformats.org/drawingml/2006/main">
                  <a:ext uri="{FF2B5EF4-FFF2-40B4-BE49-F238E27FC236}">
                    <a16:creationId xmlns:a16="http://schemas.microsoft.com/office/drawing/2014/main" id="{75E0D10F-7AE6-4F41-8291-D0EAC830F32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del>
    </w:p>
    <w:p w14:paraId="72B513F2" w14:textId="77777777" w:rsidR="000E6386" w:rsidRPr="005858C1" w:rsidRDefault="000E6386" w:rsidP="000E6386">
      <w:pPr>
        <w:tabs>
          <w:tab w:val="left" w:pos="1095"/>
        </w:tabs>
        <w:spacing w:line="360" w:lineRule="auto"/>
        <w:jc w:val="both"/>
        <w:rPr>
          <w:ins w:id="30225" w:author="Dilip Kumar" w:date="2021-09-25T12:45:00Z"/>
          <w:rFonts w:ascii="Arial" w:eastAsia="Verdana" w:hAnsi="Arial" w:cs="Arial"/>
          <w:color w:val="0F0E0E"/>
          <w:kern w:val="24"/>
          <w:sz w:val="24"/>
          <w:szCs w:val="24"/>
          <w:lang w:val="en-US"/>
        </w:rPr>
        <w:sectPr w:rsidR="000E6386" w:rsidRPr="005858C1"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30226" w:author="Hardik Malhotra" w:date="2021-09-30T12:48:00Z">
            <w:sectPr w:rsidR="000E6386" w:rsidRPr="005858C1" w:rsidSect="00AF4AFC">
              <w:pgMar w:top="1134" w:right="836" w:bottom="630" w:left="900" w:header="708" w:footer="708" w:gutter="0"/>
            </w:sectPr>
          </w:sectPrChange>
        </w:sectPr>
      </w:pPr>
    </w:p>
    <w:p w14:paraId="41EACB23" w14:textId="77777777" w:rsidR="00403D19" w:rsidRPr="005858C1" w:rsidRDefault="00403D19">
      <w:pPr>
        <w:tabs>
          <w:tab w:val="left" w:pos="1095"/>
        </w:tabs>
        <w:spacing w:line="360" w:lineRule="auto"/>
        <w:jc w:val="both"/>
        <w:rPr>
          <w:ins w:id="30227" w:author="Ritu Kamra" w:date="2021-09-27T11:09:00Z"/>
          <w:rFonts w:ascii="Arial" w:eastAsia="Verdana" w:hAnsi="Arial" w:cs="Arial"/>
          <w:color w:val="0F0E0E"/>
          <w:kern w:val="24"/>
          <w:sz w:val="24"/>
          <w:szCs w:val="24"/>
          <w:lang w:val="en-US"/>
        </w:rPr>
      </w:pPr>
    </w:p>
    <w:p w14:paraId="2CFC0597" w14:textId="77777777" w:rsidR="00403D19" w:rsidRPr="005858C1" w:rsidRDefault="008150A2">
      <w:pPr>
        <w:tabs>
          <w:tab w:val="left" w:pos="1095"/>
        </w:tabs>
        <w:spacing w:line="360" w:lineRule="auto"/>
        <w:jc w:val="both"/>
        <w:rPr>
          <w:ins w:id="30228" w:author="Ritu Kamra" w:date="2021-09-27T11:09:00Z"/>
          <w:rFonts w:ascii="Arial" w:eastAsia="Verdana" w:hAnsi="Arial" w:cs="Arial"/>
          <w:color w:val="0F0E0E"/>
          <w:kern w:val="24"/>
          <w:sz w:val="24"/>
          <w:szCs w:val="24"/>
          <w:lang w:val="en-US"/>
        </w:rPr>
      </w:pPr>
      <w:r w:rsidRPr="005858C1">
        <w:rPr>
          <w:rFonts w:ascii="Arial" w:eastAsia="Verdana" w:hAnsi="Arial" w:cs="Arial"/>
          <w:color w:val="0F0E0E"/>
          <w:kern w:val="24"/>
          <w:sz w:val="24"/>
          <w:szCs w:val="24"/>
          <w:lang w:val="en-US"/>
        </w:rPr>
        <w:t xml:space="preserve">Chemical and petrochemical sector </w:t>
      </w:r>
      <w:ins w:id="30229" w:author="Supreet Mathaun" w:date="2021-09-24T11:44:00Z">
        <w:r w:rsidR="00647878" w:rsidRPr="005858C1">
          <w:rPr>
            <w:rFonts w:ascii="Arial" w:eastAsia="Verdana" w:hAnsi="Arial" w:cs="Arial"/>
            <w:color w:val="0F0E0E"/>
            <w:kern w:val="24"/>
            <w:sz w:val="24"/>
            <w:szCs w:val="24"/>
            <w:lang w:val="en-US"/>
          </w:rPr>
          <w:t xml:space="preserve">is </w:t>
        </w:r>
      </w:ins>
      <w:r w:rsidRPr="005858C1">
        <w:rPr>
          <w:rFonts w:ascii="Arial" w:eastAsia="Verdana" w:hAnsi="Arial" w:cs="Arial"/>
          <w:color w:val="0F0E0E"/>
          <w:kern w:val="24"/>
          <w:sz w:val="24"/>
          <w:szCs w:val="24"/>
          <w:lang w:val="en-US"/>
        </w:rPr>
        <w:t xml:space="preserve">leading to a drop in prices of Epoxy Resins along with various other products. Market fundamentals of Epoxy Resin revived significantly in 2017 following </w:t>
      </w:r>
      <w:ins w:id="30230" w:author="Supreet Mathaun" w:date="2021-09-24T11:46:00Z">
        <w:r w:rsidR="00647878" w:rsidRPr="005858C1">
          <w:rPr>
            <w:rFonts w:ascii="Arial" w:eastAsia="Verdana" w:hAnsi="Arial" w:cs="Arial"/>
            <w:color w:val="0F0E0E"/>
            <w:kern w:val="24"/>
            <w:sz w:val="24"/>
            <w:szCs w:val="24"/>
            <w:lang w:val="en-US"/>
          </w:rPr>
          <w:t xml:space="preserve">a </w:t>
        </w:r>
      </w:ins>
      <w:r w:rsidRPr="005858C1">
        <w:rPr>
          <w:rFonts w:ascii="Arial" w:eastAsia="Verdana" w:hAnsi="Arial" w:cs="Arial"/>
          <w:color w:val="0F0E0E"/>
          <w:kern w:val="24"/>
          <w:sz w:val="24"/>
          <w:szCs w:val="24"/>
          <w:lang w:val="en-US"/>
        </w:rPr>
        <w:t xml:space="preserve">sharp rebound in market activities. However, in 2018 and 2019, prices fluctuated in a stable to narrow range amidst the uncertainty prevailing from stable feedstock and muted </w:t>
      </w:r>
    </w:p>
    <w:p w14:paraId="542B6634" w14:textId="29779565" w:rsidR="00403D19" w:rsidRPr="005858C1" w:rsidDel="00D32107" w:rsidRDefault="00403D19">
      <w:pPr>
        <w:tabs>
          <w:tab w:val="left" w:pos="1095"/>
        </w:tabs>
        <w:spacing w:line="360" w:lineRule="auto"/>
        <w:jc w:val="both"/>
        <w:rPr>
          <w:del w:id="30231" w:author="Neeshu Bhadauriya" w:date="2021-09-27T16:36:00Z"/>
          <w:rFonts w:ascii="Arial" w:eastAsia="Verdana" w:hAnsi="Arial" w:cs="Arial"/>
          <w:color w:val="0F0E0E"/>
          <w:kern w:val="24"/>
          <w:sz w:val="24"/>
          <w:szCs w:val="24"/>
          <w:lang w:val="en-US"/>
        </w:rPr>
      </w:pPr>
    </w:p>
    <w:p w14:paraId="6BAB15E3" w14:textId="77777777" w:rsidR="00D32107" w:rsidRPr="005858C1" w:rsidRDefault="00D32107">
      <w:pPr>
        <w:tabs>
          <w:tab w:val="left" w:pos="1095"/>
        </w:tabs>
        <w:spacing w:line="360" w:lineRule="auto"/>
        <w:jc w:val="both"/>
        <w:rPr>
          <w:ins w:id="30232" w:author="Neeshu Bhadauriya" w:date="2021-09-27T21:46:00Z"/>
          <w:rFonts w:ascii="Arial" w:eastAsia="Verdana" w:hAnsi="Arial" w:cs="Arial"/>
          <w:color w:val="0F0E0E"/>
          <w:kern w:val="24"/>
          <w:sz w:val="24"/>
          <w:szCs w:val="24"/>
          <w:lang w:val="en-US"/>
        </w:rPr>
      </w:pPr>
    </w:p>
    <w:p w14:paraId="148365A8" w14:textId="77777777" w:rsidR="00D02970" w:rsidRPr="005858C1" w:rsidRDefault="00D02970">
      <w:pPr>
        <w:tabs>
          <w:tab w:val="left" w:pos="1095"/>
        </w:tabs>
        <w:spacing w:line="360" w:lineRule="auto"/>
        <w:jc w:val="both"/>
        <w:rPr>
          <w:ins w:id="30233" w:author="Ritu Kamra" w:date="2021-09-27T20:43:00Z"/>
          <w:rFonts w:ascii="Arial" w:eastAsia="Verdana" w:hAnsi="Arial" w:cs="Arial"/>
          <w:color w:val="0F0E0E"/>
          <w:kern w:val="24"/>
          <w:sz w:val="24"/>
          <w:szCs w:val="24"/>
          <w:lang w:val="en-US"/>
        </w:rPr>
      </w:pPr>
    </w:p>
    <w:p w14:paraId="3BFFC601" w14:textId="77777777" w:rsidR="00403D19" w:rsidRPr="005858C1" w:rsidRDefault="00403D19">
      <w:pPr>
        <w:tabs>
          <w:tab w:val="left" w:pos="1095"/>
        </w:tabs>
        <w:spacing w:line="360" w:lineRule="auto"/>
        <w:jc w:val="both"/>
        <w:rPr>
          <w:ins w:id="30234" w:author="Ritu Kamra" w:date="2021-09-27T11:09:00Z"/>
          <w:rFonts w:ascii="Arial" w:eastAsia="Verdana" w:hAnsi="Arial" w:cs="Arial"/>
          <w:color w:val="0F0E0E"/>
          <w:kern w:val="24"/>
          <w:sz w:val="24"/>
          <w:szCs w:val="24"/>
          <w:lang w:val="en-US"/>
        </w:rPr>
      </w:pPr>
    </w:p>
    <w:p w14:paraId="1A46B123" w14:textId="1FFCB02F" w:rsidR="008150A2" w:rsidRPr="005858C1" w:rsidRDefault="008150A2">
      <w:pPr>
        <w:tabs>
          <w:tab w:val="left" w:pos="1095"/>
        </w:tabs>
        <w:spacing w:line="360" w:lineRule="auto"/>
        <w:jc w:val="both"/>
        <w:rPr>
          <w:rFonts w:ascii="Arial" w:eastAsia="Verdana" w:hAnsi="Arial" w:cs="Arial"/>
          <w:color w:val="0F0E0E"/>
          <w:kern w:val="24"/>
          <w:sz w:val="24"/>
          <w:szCs w:val="24"/>
          <w:lang w:val="en-US"/>
        </w:rPr>
        <w:pPrChange w:id="30235" w:author="Dilip Kumar" w:date="2021-09-25T12:45:00Z">
          <w:pPr>
            <w:tabs>
              <w:tab w:val="left" w:pos="1095"/>
            </w:tabs>
            <w:spacing w:line="360" w:lineRule="auto"/>
          </w:pPr>
        </w:pPrChange>
      </w:pPr>
      <w:r w:rsidRPr="005858C1">
        <w:rPr>
          <w:rFonts w:ascii="Arial" w:eastAsia="Verdana" w:hAnsi="Arial" w:cs="Arial"/>
          <w:color w:val="0F0E0E"/>
          <w:kern w:val="24"/>
          <w:sz w:val="24"/>
          <w:szCs w:val="24"/>
          <w:lang w:val="en-US"/>
        </w:rPr>
        <w:t>demand pattern</w:t>
      </w:r>
      <w:ins w:id="30236" w:author="Supreet Mathaun" w:date="2021-09-24T11:46:00Z">
        <w:r w:rsidR="00647878" w:rsidRPr="005858C1">
          <w:rPr>
            <w:rFonts w:ascii="Arial" w:eastAsia="Verdana" w:hAnsi="Arial" w:cs="Arial"/>
            <w:color w:val="0F0E0E"/>
            <w:kern w:val="24"/>
            <w:sz w:val="24"/>
            <w:szCs w:val="24"/>
            <w:lang w:val="en-US"/>
          </w:rPr>
          <w:t>s</w:t>
        </w:r>
      </w:ins>
      <w:r w:rsidRPr="005858C1">
        <w:rPr>
          <w:rFonts w:ascii="Arial" w:eastAsia="Verdana" w:hAnsi="Arial" w:cs="Arial"/>
          <w:color w:val="0F0E0E"/>
          <w:kern w:val="24"/>
          <w:sz w:val="24"/>
          <w:szCs w:val="24"/>
          <w:lang w:val="en-US"/>
        </w:rPr>
        <w:t xml:space="preserve"> from several downstream industries. In 2020, Epoxy Resin witnessed a marginal dive again</w:t>
      </w:r>
      <w:del w:id="30237" w:author="Supreet Mathaun" w:date="2021-09-24T11:46:00Z">
        <w:r w:rsidRPr="005858C1" w:rsidDel="00647878">
          <w:rPr>
            <w:rFonts w:ascii="Arial" w:eastAsia="Verdana" w:hAnsi="Arial" w:cs="Arial"/>
            <w:color w:val="0F0E0E"/>
            <w:kern w:val="24"/>
            <w:sz w:val="24"/>
            <w:szCs w:val="24"/>
            <w:lang w:val="en-US"/>
          </w:rPr>
          <w:delText>,</w:delText>
        </w:r>
      </w:del>
      <w:r w:rsidRPr="005858C1">
        <w:rPr>
          <w:rFonts w:ascii="Arial" w:eastAsia="Verdana" w:hAnsi="Arial" w:cs="Arial"/>
          <w:color w:val="0F0E0E"/>
          <w:kern w:val="24"/>
          <w:sz w:val="24"/>
          <w:szCs w:val="24"/>
          <w:lang w:val="en-US"/>
        </w:rPr>
        <w:t xml:space="preserve"> due to </w:t>
      </w:r>
      <w:ins w:id="30238" w:author="Supreet Mathaun" w:date="2021-09-24T11:46:00Z">
        <w:r w:rsidR="00647878" w:rsidRPr="005858C1">
          <w:rPr>
            <w:rFonts w:ascii="Arial" w:eastAsia="Verdana" w:hAnsi="Arial" w:cs="Arial"/>
            <w:color w:val="0F0E0E"/>
            <w:kern w:val="24"/>
            <w:sz w:val="24"/>
            <w:szCs w:val="24"/>
            <w:lang w:val="en-US"/>
          </w:rPr>
          <w:t xml:space="preserve">a </w:t>
        </w:r>
      </w:ins>
      <w:r w:rsidRPr="005858C1">
        <w:rPr>
          <w:rFonts w:ascii="Arial" w:eastAsia="Verdana" w:hAnsi="Arial" w:cs="Arial"/>
          <w:color w:val="0F0E0E"/>
          <w:kern w:val="24"/>
          <w:sz w:val="24"/>
          <w:szCs w:val="24"/>
          <w:lang w:val="en-US"/>
        </w:rPr>
        <w:t xml:space="preserve">ground-breaking fall in crude values and </w:t>
      </w:r>
      <w:ins w:id="30239" w:author="Supreet Mathaun" w:date="2021-09-24T11:46:00Z">
        <w:r w:rsidR="00647878" w:rsidRPr="005858C1">
          <w:rPr>
            <w:rFonts w:ascii="Arial" w:eastAsia="Verdana" w:hAnsi="Arial" w:cs="Arial"/>
            <w:color w:val="0F0E0E"/>
            <w:kern w:val="24"/>
            <w:sz w:val="24"/>
            <w:szCs w:val="24"/>
            <w:lang w:val="en-US"/>
          </w:rPr>
          <w:t xml:space="preserve">a </w:t>
        </w:r>
      </w:ins>
      <w:r w:rsidRPr="005858C1">
        <w:rPr>
          <w:rFonts w:ascii="Arial" w:eastAsia="Verdana" w:hAnsi="Arial" w:cs="Arial"/>
          <w:color w:val="0F0E0E"/>
          <w:kern w:val="24"/>
          <w:sz w:val="24"/>
          <w:szCs w:val="24"/>
          <w:lang w:val="en-US"/>
        </w:rPr>
        <w:t xml:space="preserve">devastating hit on the global economy in </w:t>
      </w:r>
      <w:ins w:id="30240" w:author="Supreet Mathaun" w:date="2021-09-24T11:46:00Z">
        <w:r w:rsidR="00647878" w:rsidRPr="005858C1">
          <w:rPr>
            <w:rFonts w:ascii="Arial" w:eastAsia="Verdana" w:hAnsi="Arial" w:cs="Arial"/>
            <w:color w:val="0F0E0E"/>
            <w:kern w:val="24"/>
            <w:sz w:val="24"/>
            <w:szCs w:val="24"/>
            <w:lang w:val="en-US"/>
          </w:rPr>
          <w:t xml:space="preserve">the </w:t>
        </w:r>
      </w:ins>
      <w:r w:rsidRPr="005858C1">
        <w:rPr>
          <w:rFonts w:ascii="Arial" w:eastAsia="Verdana" w:hAnsi="Arial" w:cs="Arial"/>
          <w:color w:val="0F0E0E"/>
          <w:kern w:val="24"/>
          <w:sz w:val="24"/>
          <w:szCs w:val="24"/>
          <w:lang w:val="en-US"/>
        </w:rPr>
        <w:t xml:space="preserve">wake of the </w:t>
      </w:r>
      <w:del w:id="30241" w:author="Supreet Mathaun" w:date="2021-09-24T11:46:00Z">
        <w:r w:rsidRPr="005858C1" w:rsidDel="00647878">
          <w:rPr>
            <w:rFonts w:ascii="Arial" w:eastAsia="Verdana" w:hAnsi="Arial" w:cs="Arial"/>
            <w:color w:val="0F0E0E"/>
            <w:kern w:val="24"/>
            <w:sz w:val="24"/>
            <w:szCs w:val="24"/>
            <w:lang w:val="en-US"/>
          </w:rPr>
          <w:delText xml:space="preserve">Covid </w:delText>
        </w:r>
      </w:del>
      <w:ins w:id="30242" w:author="Supreet Mathaun" w:date="2021-09-24T11:46:00Z">
        <w:r w:rsidR="00647878" w:rsidRPr="005858C1">
          <w:rPr>
            <w:rFonts w:ascii="Arial" w:eastAsia="Verdana" w:hAnsi="Arial" w:cs="Arial"/>
            <w:color w:val="0F0E0E"/>
            <w:kern w:val="24"/>
            <w:sz w:val="24"/>
            <w:szCs w:val="24"/>
            <w:lang w:val="en-US"/>
          </w:rPr>
          <w:t>COVID-1</w:t>
        </w:r>
      </w:ins>
      <w:ins w:id="30243" w:author="Supreet Mathaun" w:date="2021-09-24T11:47:00Z">
        <w:r w:rsidR="00647878" w:rsidRPr="005858C1">
          <w:rPr>
            <w:rFonts w:ascii="Arial" w:eastAsia="Verdana" w:hAnsi="Arial" w:cs="Arial"/>
            <w:color w:val="0F0E0E"/>
            <w:kern w:val="24"/>
            <w:sz w:val="24"/>
            <w:szCs w:val="24"/>
            <w:lang w:val="en-US"/>
          </w:rPr>
          <w:t>9</w:t>
        </w:r>
      </w:ins>
      <w:ins w:id="30244" w:author="Supreet Mathaun" w:date="2021-09-24T11:46:00Z">
        <w:r w:rsidR="00647878" w:rsidRPr="005858C1">
          <w:rPr>
            <w:rFonts w:ascii="Arial" w:eastAsia="Verdana" w:hAnsi="Arial" w:cs="Arial"/>
            <w:color w:val="0F0E0E"/>
            <w:kern w:val="24"/>
            <w:sz w:val="24"/>
            <w:szCs w:val="24"/>
            <w:lang w:val="en-US"/>
          </w:rPr>
          <w:t xml:space="preserve"> </w:t>
        </w:r>
      </w:ins>
      <w:r w:rsidRPr="005858C1">
        <w:rPr>
          <w:rFonts w:ascii="Arial" w:eastAsia="Verdana" w:hAnsi="Arial" w:cs="Arial"/>
          <w:color w:val="0F0E0E"/>
          <w:kern w:val="24"/>
          <w:sz w:val="24"/>
          <w:szCs w:val="24"/>
          <w:lang w:val="en-US"/>
        </w:rPr>
        <w:t xml:space="preserve">outbreak. Despite </w:t>
      </w:r>
      <w:del w:id="30245" w:author="Supreet Mathaun" w:date="2021-09-24T11:47:00Z">
        <w:r w:rsidRPr="005858C1" w:rsidDel="00647878">
          <w:rPr>
            <w:rFonts w:ascii="Arial" w:eastAsia="Verdana" w:hAnsi="Arial" w:cs="Arial"/>
            <w:color w:val="0F0E0E"/>
            <w:kern w:val="24"/>
            <w:sz w:val="24"/>
            <w:szCs w:val="24"/>
            <w:lang w:val="en-US"/>
          </w:rPr>
          <w:delText xml:space="preserve">of </w:delText>
        </w:r>
      </w:del>
      <w:r w:rsidRPr="005858C1">
        <w:rPr>
          <w:rFonts w:ascii="Arial" w:eastAsia="Verdana" w:hAnsi="Arial" w:cs="Arial"/>
          <w:color w:val="0F0E0E"/>
          <w:kern w:val="24"/>
          <w:sz w:val="24"/>
          <w:szCs w:val="24"/>
          <w:lang w:val="en-US"/>
        </w:rPr>
        <w:t xml:space="preserve">the second wave of </w:t>
      </w:r>
      <w:del w:id="30246" w:author="Supreet Mathaun" w:date="2021-09-24T11:47:00Z">
        <w:r w:rsidRPr="005858C1" w:rsidDel="00647878">
          <w:rPr>
            <w:rFonts w:ascii="Arial" w:eastAsia="Verdana" w:hAnsi="Arial" w:cs="Arial"/>
            <w:color w:val="0F0E0E"/>
            <w:kern w:val="24"/>
            <w:sz w:val="24"/>
            <w:szCs w:val="24"/>
            <w:lang w:val="en-US"/>
          </w:rPr>
          <w:delText xml:space="preserve">Covid </w:delText>
        </w:r>
      </w:del>
      <w:ins w:id="30247" w:author="Supreet Mathaun" w:date="2021-09-24T11:47:00Z">
        <w:r w:rsidR="00647878" w:rsidRPr="005858C1">
          <w:rPr>
            <w:rFonts w:ascii="Arial" w:eastAsia="Verdana" w:hAnsi="Arial" w:cs="Arial"/>
            <w:color w:val="0F0E0E"/>
            <w:kern w:val="24"/>
            <w:sz w:val="24"/>
            <w:szCs w:val="24"/>
            <w:lang w:val="en-US"/>
          </w:rPr>
          <w:t xml:space="preserve">COVID-19 </w:t>
        </w:r>
      </w:ins>
      <w:r w:rsidRPr="005858C1">
        <w:rPr>
          <w:rFonts w:ascii="Arial" w:eastAsia="Verdana" w:hAnsi="Arial" w:cs="Arial"/>
          <w:color w:val="0F0E0E"/>
          <w:kern w:val="24"/>
          <w:sz w:val="24"/>
          <w:szCs w:val="24"/>
          <w:lang w:val="en-US"/>
        </w:rPr>
        <w:t xml:space="preserve">in India, prices showcased </w:t>
      </w:r>
      <w:ins w:id="30248" w:author="Supreet Mathaun" w:date="2021-09-24T11:47:00Z">
        <w:r w:rsidR="00647878" w:rsidRPr="005858C1">
          <w:rPr>
            <w:rFonts w:ascii="Arial" w:eastAsia="Verdana" w:hAnsi="Arial" w:cs="Arial"/>
            <w:color w:val="0F0E0E"/>
            <w:kern w:val="24"/>
            <w:sz w:val="24"/>
            <w:szCs w:val="24"/>
            <w:lang w:val="en-US"/>
          </w:rPr>
          <w:t xml:space="preserve">an </w:t>
        </w:r>
      </w:ins>
      <w:r w:rsidRPr="005858C1">
        <w:rPr>
          <w:rFonts w:ascii="Arial" w:eastAsia="Verdana" w:hAnsi="Arial" w:cs="Arial"/>
          <w:color w:val="0F0E0E"/>
          <w:kern w:val="24"/>
          <w:sz w:val="24"/>
          <w:szCs w:val="24"/>
          <w:lang w:val="en-US"/>
        </w:rPr>
        <w:t>appreciable rebound in 2021 due to consistent demand pattern and spillover effect of high international prices.</w:t>
      </w:r>
    </w:p>
    <w:p w14:paraId="390566DA" w14:textId="77777777" w:rsidR="000E6386" w:rsidRDefault="000E6386" w:rsidP="008150A2">
      <w:pPr>
        <w:spacing w:line="480" w:lineRule="auto"/>
        <w:jc w:val="both"/>
        <w:rPr>
          <w:ins w:id="30249" w:author="Dilip Kumar" w:date="2021-09-25T12:45:00Z"/>
          <w:rFonts w:ascii="Arial" w:eastAsia="Arial" w:hAnsi="Arial" w:cs="Arial"/>
          <w:sz w:val="24"/>
          <w:szCs w:val="24"/>
        </w:rPr>
        <w:sectPr w:rsidR="000E6386"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30250" w:author="Hardik Malhotra" w:date="2021-09-30T12:48:00Z">
            <w:sectPr w:rsidR="000E6386" w:rsidSect="00AF4AFC">
              <w:pgMar w:top="1134" w:right="836" w:bottom="630" w:left="900" w:header="708" w:footer="708" w:gutter="0"/>
            </w:sectPr>
          </w:sectPrChange>
        </w:sectPr>
      </w:pPr>
    </w:p>
    <w:p w14:paraId="25063A9F" w14:textId="2545DB76" w:rsidR="008150A2" w:rsidDel="00014A16" w:rsidRDefault="008150A2" w:rsidP="008150A2">
      <w:pPr>
        <w:spacing w:line="480" w:lineRule="auto"/>
        <w:rPr>
          <w:del w:id="30251" w:author="Neeshu Bhadauriya" w:date="2021-09-27T16:36:00Z"/>
          <w:rFonts w:ascii="Arial" w:eastAsia="Arial" w:hAnsi="Arial" w:cs="Arial"/>
          <w:sz w:val="24"/>
          <w:szCs w:val="24"/>
        </w:rPr>
      </w:pPr>
    </w:p>
    <w:p w14:paraId="0400F6C7" w14:textId="77777777" w:rsidR="00014A16" w:rsidRDefault="00014A16" w:rsidP="008150A2">
      <w:pPr>
        <w:spacing w:line="480" w:lineRule="auto"/>
        <w:jc w:val="both"/>
        <w:rPr>
          <w:ins w:id="30252" w:author="Neeshu Bhadauriya" w:date="2021-09-27T22:32:00Z"/>
          <w:rFonts w:ascii="Arial" w:eastAsia="Arial" w:hAnsi="Arial" w:cs="Arial"/>
          <w:sz w:val="24"/>
          <w:szCs w:val="24"/>
        </w:rPr>
      </w:pPr>
    </w:p>
    <w:p w14:paraId="4EAE426E" w14:textId="37677E74" w:rsidR="00D02970" w:rsidDel="00F31262" w:rsidRDefault="00D02970" w:rsidP="008150A2">
      <w:pPr>
        <w:spacing w:line="480" w:lineRule="auto"/>
        <w:rPr>
          <w:ins w:id="30253" w:author="Ritu Kamra" w:date="2021-09-27T20:44:00Z"/>
          <w:del w:id="30254" w:author="Neeshu Bhadauriya" w:date="2021-09-27T21:57:00Z"/>
          <w:rFonts w:ascii="Arial" w:eastAsia="Arial" w:hAnsi="Arial" w:cs="Arial"/>
          <w:sz w:val="24"/>
          <w:szCs w:val="24"/>
        </w:rPr>
      </w:pPr>
    </w:p>
    <w:p w14:paraId="7CEBA6E6" w14:textId="186AEBF4" w:rsidR="00D02970" w:rsidDel="00F31262" w:rsidRDefault="00D02970" w:rsidP="008150A2">
      <w:pPr>
        <w:spacing w:line="480" w:lineRule="auto"/>
        <w:rPr>
          <w:ins w:id="30255" w:author="Ritu Kamra" w:date="2021-09-27T20:44:00Z"/>
          <w:del w:id="30256" w:author="Neeshu Bhadauriya" w:date="2021-09-27T21:57:00Z"/>
          <w:rFonts w:ascii="Arial" w:eastAsia="Arial" w:hAnsi="Arial" w:cs="Arial"/>
          <w:sz w:val="24"/>
          <w:szCs w:val="24"/>
        </w:rPr>
      </w:pPr>
    </w:p>
    <w:p w14:paraId="4B3F0624" w14:textId="45A59322" w:rsidR="00D02970" w:rsidDel="00F31262" w:rsidRDefault="00D02970" w:rsidP="008150A2">
      <w:pPr>
        <w:spacing w:line="480" w:lineRule="auto"/>
        <w:jc w:val="both"/>
        <w:rPr>
          <w:ins w:id="30257" w:author="Ritu Kamra" w:date="2021-09-27T20:44:00Z"/>
          <w:del w:id="30258" w:author="Neeshu Bhadauriya" w:date="2021-09-27T21:57:00Z"/>
          <w:rFonts w:ascii="Arial" w:eastAsia="Arial" w:hAnsi="Arial" w:cs="Arial"/>
          <w:sz w:val="24"/>
          <w:szCs w:val="24"/>
        </w:rPr>
      </w:pPr>
    </w:p>
    <w:p w14:paraId="6613DD4E" w14:textId="1CEA4B91" w:rsidR="00403D19" w:rsidDel="00984BAB" w:rsidRDefault="00403D19" w:rsidP="008150A2">
      <w:pPr>
        <w:spacing w:line="480" w:lineRule="auto"/>
        <w:jc w:val="both"/>
        <w:rPr>
          <w:ins w:id="30259" w:author="Ritu Kamra" w:date="2021-09-27T11:09:00Z"/>
          <w:del w:id="30260" w:author="Neeshu Bhadauriya" w:date="2021-09-27T16:36:00Z"/>
          <w:rFonts w:ascii="Arial" w:eastAsia="Arial" w:hAnsi="Arial" w:cs="Arial"/>
          <w:sz w:val="24"/>
          <w:szCs w:val="24"/>
        </w:rPr>
      </w:pPr>
    </w:p>
    <w:p w14:paraId="4D3D945C" w14:textId="52D567A0" w:rsidR="00403D19" w:rsidDel="00984BAB" w:rsidRDefault="00403D19" w:rsidP="008150A2">
      <w:pPr>
        <w:spacing w:line="480" w:lineRule="auto"/>
        <w:jc w:val="both"/>
        <w:rPr>
          <w:ins w:id="30261" w:author="Ritu Kamra" w:date="2021-09-27T11:09:00Z"/>
          <w:del w:id="30262" w:author="Neeshu Bhadauriya" w:date="2021-09-27T16:36:00Z"/>
          <w:rFonts w:ascii="Arial" w:eastAsia="Arial" w:hAnsi="Arial" w:cs="Arial"/>
          <w:sz w:val="24"/>
          <w:szCs w:val="24"/>
        </w:rPr>
      </w:pPr>
    </w:p>
    <w:p w14:paraId="70B879D1" w14:textId="51ECDDBC" w:rsidR="00403D19" w:rsidDel="00984BAB" w:rsidRDefault="00403D19" w:rsidP="008150A2">
      <w:pPr>
        <w:spacing w:line="480" w:lineRule="auto"/>
        <w:jc w:val="both"/>
        <w:rPr>
          <w:ins w:id="30263" w:author="Ritu Kamra" w:date="2021-09-27T11:09:00Z"/>
          <w:del w:id="30264" w:author="Neeshu Bhadauriya" w:date="2021-09-27T16:36:00Z"/>
          <w:rFonts w:ascii="Arial" w:eastAsia="Arial" w:hAnsi="Arial" w:cs="Arial"/>
          <w:sz w:val="24"/>
          <w:szCs w:val="24"/>
        </w:rPr>
      </w:pPr>
    </w:p>
    <w:p w14:paraId="07B18CAB" w14:textId="6E60D959" w:rsidR="00403D19" w:rsidDel="00984BAB" w:rsidRDefault="00403D19" w:rsidP="008150A2">
      <w:pPr>
        <w:spacing w:line="480" w:lineRule="auto"/>
        <w:jc w:val="both"/>
        <w:rPr>
          <w:ins w:id="30265" w:author="Ritu Kamra" w:date="2021-09-27T11:09:00Z"/>
          <w:del w:id="30266" w:author="Neeshu Bhadauriya" w:date="2021-09-27T16:36:00Z"/>
          <w:rFonts w:ascii="Arial" w:eastAsia="Arial" w:hAnsi="Arial" w:cs="Arial"/>
          <w:sz w:val="24"/>
          <w:szCs w:val="24"/>
        </w:rPr>
      </w:pPr>
    </w:p>
    <w:p w14:paraId="3DBFB440" w14:textId="7BACDBAE" w:rsidR="00403D19" w:rsidDel="00984BAB" w:rsidRDefault="00403D19" w:rsidP="008150A2">
      <w:pPr>
        <w:spacing w:line="480" w:lineRule="auto"/>
        <w:jc w:val="both"/>
        <w:rPr>
          <w:del w:id="30267" w:author="Neeshu Bhadauriya" w:date="2021-09-27T16:36:00Z"/>
          <w:rFonts w:ascii="Arial" w:eastAsia="Arial" w:hAnsi="Arial" w:cs="Arial"/>
          <w:sz w:val="24"/>
          <w:szCs w:val="24"/>
        </w:rPr>
      </w:pPr>
    </w:p>
    <w:p w14:paraId="2B9C444F" w14:textId="08CB837A" w:rsidR="00912717" w:rsidRDefault="008150A2" w:rsidP="008150A2">
      <w:pPr>
        <w:spacing w:line="480" w:lineRule="auto"/>
        <w:rPr>
          <w:rFonts w:ascii="Arial" w:eastAsia="Arial" w:hAnsi="Arial" w:cs="Arial"/>
          <w:b/>
          <w:bCs/>
          <w:sz w:val="24"/>
          <w:szCs w:val="24"/>
        </w:rPr>
      </w:pPr>
      <w:r>
        <w:rPr>
          <w:rFonts w:ascii="Arial" w:eastAsia="Arial" w:hAnsi="Arial" w:cs="Arial"/>
          <w:b/>
          <w:bCs/>
          <w:sz w:val="24"/>
          <w:szCs w:val="24"/>
        </w:rPr>
        <w:t>3.</w:t>
      </w:r>
      <w:ins w:id="30268" w:author="Neeshu Bhadauriya" w:date="2021-09-27T16:37:00Z">
        <w:r w:rsidR="00984BAB">
          <w:rPr>
            <w:rFonts w:ascii="Arial" w:eastAsia="Arial" w:hAnsi="Arial" w:cs="Arial"/>
            <w:b/>
            <w:bCs/>
            <w:sz w:val="24"/>
            <w:szCs w:val="24"/>
          </w:rPr>
          <w:t>6</w:t>
        </w:r>
      </w:ins>
      <w:del w:id="30269" w:author="Neeshu Bhadauriya" w:date="2021-09-27T16:37:00Z">
        <w:r w:rsidDel="00984BAB">
          <w:rPr>
            <w:rFonts w:ascii="Arial" w:eastAsia="Arial" w:hAnsi="Arial" w:cs="Arial"/>
            <w:b/>
            <w:bCs/>
            <w:sz w:val="24"/>
            <w:szCs w:val="24"/>
          </w:rPr>
          <w:delText>9</w:delText>
        </w:r>
      </w:del>
      <w:r>
        <w:rPr>
          <w:rFonts w:ascii="Arial" w:eastAsia="Arial" w:hAnsi="Arial" w:cs="Arial"/>
          <w:b/>
          <w:bCs/>
          <w:sz w:val="24"/>
          <w:szCs w:val="24"/>
        </w:rPr>
        <w:t xml:space="preserve">. </w:t>
      </w:r>
      <w:r w:rsidRPr="003E5CA6">
        <w:rPr>
          <w:rFonts w:ascii="Verdana" w:eastAsia="Arial" w:hAnsi="Verdana" w:cs="Arial"/>
          <w:b/>
          <w:bCs/>
          <w:sz w:val="20"/>
          <w:szCs w:val="20"/>
          <w:rPrChange w:id="30270" w:author="Ritu Kamra" w:date="2021-09-27T18:20:00Z">
            <w:rPr>
              <w:rFonts w:ascii="Arial" w:eastAsia="Arial" w:hAnsi="Arial" w:cs="Arial"/>
              <w:b/>
              <w:bCs/>
              <w:sz w:val="24"/>
              <w:szCs w:val="24"/>
            </w:rPr>
          </w:rPrChange>
        </w:rPr>
        <w:t>Customer Analysis</w:t>
      </w:r>
    </w:p>
    <w:tbl>
      <w:tblPr>
        <w:tblW w:w="5023" w:type="pct"/>
        <w:tblLayout w:type="fixed"/>
        <w:tblCellMar>
          <w:left w:w="0" w:type="dxa"/>
          <w:right w:w="0" w:type="dxa"/>
        </w:tblCellMar>
        <w:tblLook w:val="0420" w:firstRow="1" w:lastRow="0" w:firstColumn="0" w:lastColumn="0" w:noHBand="0" w:noVBand="1"/>
        <w:tblPrChange w:id="30271" w:author="Ritu Kamra" w:date="2021-09-27T20:05:00Z">
          <w:tblPr>
            <w:tblW w:w="5000" w:type="pct"/>
            <w:tblLayout w:type="fixed"/>
            <w:tblCellMar>
              <w:left w:w="0" w:type="dxa"/>
              <w:right w:w="0" w:type="dxa"/>
            </w:tblCellMar>
            <w:tblLook w:val="0420" w:firstRow="1" w:lastRow="0" w:firstColumn="0" w:lastColumn="0" w:noHBand="0" w:noVBand="1"/>
          </w:tblPr>
        </w:tblPrChange>
      </w:tblPr>
      <w:tblGrid>
        <w:gridCol w:w="1020"/>
        <w:gridCol w:w="1020"/>
        <w:gridCol w:w="1020"/>
        <w:gridCol w:w="1020"/>
        <w:gridCol w:w="1021"/>
        <w:gridCol w:w="1021"/>
        <w:gridCol w:w="1021"/>
        <w:gridCol w:w="1021"/>
        <w:gridCol w:w="1021"/>
        <w:gridCol w:w="1062"/>
        <w:tblGridChange w:id="30272">
          <w:tblGrid>
            <w:gridCol w:w="1015"/>
            <w:gridCol w:w="1015"/>
            <w:gridCol w:w="1015"/>
            <w:gridCol w:w="1015"/>
            <w:gridCol w:w="1015"/>
            <w:gridCol w:w="1015"/>
            <w:gridCol w:w="1015"/>
            <w:gridCol w:w="1015"/>
            <w:gridCol w:w="1015"/>
            <w:gridCol w:w="1015"/>
          </w:tblGrid>
        </w:tblGridChange>
      </w:tblGrid>
      <w:tr w:rsidR="008150A2" w:rsidRPr="00040724" w14:paraId="7D852D04" w14:textId="77777777" w:rsidTr="00FA08E1">
        <w:trPr>
          <w:trHeight w:val="1498"/>
          <w:trPrChange w:id="30273" w:author="Ritu Kamra" w:date="2021-09-27T20:05:00Z">
            <w:trPr>
              <w:trHeight w:val="1498"/>
            </w:trPr>
          </w:trPrChange>
        </w:trPr>
        <w:tc>
          <w:tcPr>
            <w:tcW w:w="498"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Change w:id="30274" w:author="Ritu Kamra" w:date="2021-09-27T20:05:00Z">
              <w:tcPr>
                <w:tcW w:w="500"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
            </w:tcPrChange>
          </w:tcPr>
          <w:p w14:paraId="582B1C04" w14:textId="77777777" w:rsidR="008150A2" w:rsidRPr="004070B7" w:rsidRDefault="008150A2">
            <w:pPr>
              <w:spacing w:line="480" w:lineRule="auto"/>
              <w:jc w:val="center"/>
              <w:rPr>
                <w:rFonts w:ascii="Verdana" w:eastAsia="Arial" w:hAnsi="Verdana" w:cs="Arial"/>
                <w:b/>
                <w:bCs/>
                <w:sz w:val="16"/>
                <w:szCs w:val="16"/>
                <w:lang w:val="en-US"/>
              </w:rPr>
              <w:pPrChange w:id="30275" w:author="Neeshu Bhadauriya" w:date="2021-09-27T16:37:00Z">
                <w:pPr>
                  <w:spacing w:line="480" w:lineRule="auto"/>
                </w:pPr>
              </w:pPrChange>
            </w:pPr>
            <w:r w:rsidRPr="004070B7">
              <w:rPr>
                <w:rFonts w:ascii="Verdana" w:eastAsia="Arial" w:hAnsi="Verdana" w:cs="Arial"/>
                <w:b/>
                <w:bCs/>
                <w:sz w:val="16"/>
                <w:szCs w:val="16"/>
                <w:lang w:val="en-US"/>
              </w:rPr>
              <w:t>Year</w:t>
            </w:r>
          </w:p>
        </w:tc>
        <w:tc>
          <w:tcPr>
            <w:tcW w:w="498"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Change w:id="30276" w:author="Ritu Kamra" w:date="2021-09-27T20:05:00Z">
              <w:tcPr>
                <w:tcW w:w="500"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
            </w:tcPrChange>
          </w:tcPr>
          <w:p w14:paraId="08DEA331" w14:textId="77777777" w:rsidR="008150A2" w:rsidRPr="004070B7" w:rsidRDefault="008150A2">
            <w:pPr>
              <w:spacing w:line="480" w:lineRule="auto"/>
              <w:jc w:val="center"/>
              <w:rPr>
                <w:rFonts w:ascii="Verdana" w:eastAsia="Arial" w:hAnsi="Verdana" w:cs="Arial"/>
                <w:b/>
                <w:bCs/>
                <w:sz w:val="16"/>
                <w:szCs w:val="16"/>
                <w:lang w:val="en-US"/>
              </w:rPr>
              <w:pPrChange w:id="30277" w:author="Neeshu Bhadauriya" w:date="2021-09-27T16:37:00Z">
                <w:pPr>
                  <w:spacing w:line="480" w:lineRule="auto"/>
                </w:pPr>
              </w:pPrChange>
            </w:pPr>
            <w:r w:rsidRPr="004070B7">
              <w:rPr>
                <w:rFonts w:ascii="Verdana" w:eastAsia="Arial" w:hAnsi="Verdana" w:cs="Arial"/>
                <w:b/>
                <w:bCs/>
                <w:sz w:val="16"/>
                <w:szCs w:val="16"/>
                <w:lang w:val="en-US"/>
              </w:rPr>
              <w:t>Product Description</w:t>
            </w:r>
          </w:p>
        </w:tc>
        <w:tc>
          <w:tcPr>
            <w:tcW w:w="498"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Change w:id="30278" w:author="Ritu Kamra" w:date="2021-09-27T20:05:00Z">
              <w:tcPr>
                <w:tcW w:w="500"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
            </w:tcPrChange>
          </w:tcPr>
          <w:p w14:paraId="60274B31" w14:textId="77777777" w:rsidR="008150A2" w:rsidRPr="004070B7" w:rsidRDefault="008150A2">
            <w:pPr>
              <w:spacing w:line="480" w:lineRule="auto"/>
              <w:jc w:val="center"/>
              <w:rPr>
                <w:rFonts w:ascii="Verdana" w:eastAsia="Arial" w:hAnsi="Verdana" w:cs="Arial"/>
                <w:b/>
                <w:bCs/>
                <w:sz w:val="16"/>
                <w:szCs w:val="16"/>
                <w:lang w:val="en-US"/>
              </w:rPr>
              <w:pPrChange w:id="30279" w:author="Neeshu Bhadauriya" w:date="2021-09-27T16:37:00Z">
                <w:pPr>
                  <w:spacing w:line="480" w:lineRule="auto"/>
                </w:pPr>
              </w:pPrChange>
            </w:pPr>
            <w:r w:rsidRPr="004070B7">
              <w:rPr>
                <w:rFonts w:ascii="Verdana" w:eastAsia="Arial" w:hAnsi="Verdana" w:cs="Arial"/>
                <w:b/>
                <w:bCs/>
                <w:sz w:val="16"/>
                <w:szCs w:val="16"/>
                <w:lang w:val="en-US"/>
              </w:rPr>
              <w:t>Customer / Distributor Name</w:t>
            </w:r>
          </w:p>
        </w:tc>
        <w:tc>
          <w:tcPr>
            <w:tcW w:w="498"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Change w:id="30280" w:author="Ritu Kamra" w:date="2021-09-27T20:05:00Z">
              <w:tcPr>
                <w:tcW w:w="500"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
            </w:tcPrChange>
          </w:tcPr>
          <w:p w14:paraId="5E7C8013" w14:textId="77777777" w:rsidR="008150A2" w:rsidRPr="004070B7" w:rsidRDefault="008150A2">
            <w:pPr>
              <w:spacing w:line="480" w:lineRule="auto"/>
              <w:jc w:val="center"/>
              <w:rPr>
                <w:rFonts w:ascii="Verdana" w:eastAsia="Arial" w:hAnsi="Verdana" w:cs="Arial"/>
                <w:b/>
                <w:bCs/>
                <w:sz w:val="16"/>
                <w:szCs w:val="16"/>
                <w:lang w:val="en-US"/>
              </w:rPr>
              <w:pPrChange w:id="30281" w:author="Neeshu Bhadauriya" w:date="2021-09-27T16:37:00Z">
                <w:pPr>
                  <w:spacing w:line="480" w:lineRule="auto"/>
                </w:pPr>
              </w:pPrChange>
            </w:pPr>
            <w:r w:rsidRPr="004070B7">
              <w:rPr>
                <w:rFonts w:ascii="Verdana" w:eastAsia="Arial" w:hAnsi="Verdana" w:cs="Arial"/>
                <w:b/>
                <w:bCs/>
                <w:sz w:val="16"/>
                <w:szCs w:val="16"/>
                <w:lang w:val="en-US"/>
              </w:rPr>
              <w:t>Destination Country</w:t>
            </w:r>
          </w:p>
        </w:tc>
        <w:tc>
          <w:tcPr>
            <w:tcW w:w="498"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Change w:id="30282" w:author="Ritu Kamra" w:date="2021-09-27T20:05:00Z">
              <w:tcPr>
                <w:tcW w:w="500"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
            </w:tcPrChange>
          </w:tcPr>
          <w:p w14:paraId="694A3A9B" w14:textId="77777777" w:rsidR="008150A2" w:rsidRPr="004070B7" w:rsidRDefault="008150A2">
            <w:pPr>
              <w:spacing w:line="480" w:lineRule="auto"/>
              <w:jc w:val="center"/>
              <w:rPr>
                <w:rFonts w:ascii="Verdana" w:eastAsia="Arial" w:hAnsi="Verdana" w:cs="Arial"/>
                <w:b/>
                <w:bCs/>
                <w:sz w:val="16"/>
                <w:szCs w:val="16"/>
                <w:lang w:val="en-US"/>
              </w:rPr>
              <w:pPrChange w:id="30283" w:author="Neeshu Bhadauriya" w:date="2021-09-27T16:37:00Z">
                <w:pPr>
                  <w:spacing w:line="480" w:lineRule="auto"/>
                </w:pPr>
              </w:pPrChange>
            </w:pPr>
            <w:r w:rsidRPr="004070B7">
              <w:rPr>
                <w:rFonts w:ascii="Verdana" w:eastAsia="Arial" w:hAnsi="Verdana" w:cs="Arial"/>
                <w:b/>
                <w:bCs/>
                <w:sz w:val="16"/>
                <w:szCs w:val="16"/>
                <w:lang w:val="en-US"/>
              </w:rPr>
              <w:t>Plant Location</w:t>
            </w:r>
          </w:p>
        </w:tc>
        <w:tc>
          <w:tcPr>
            <w:tcW w:w="498"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Change w:id="30284" w:author="Ritu Kamra" w:date="2021-09-27T20:05:00Z">
              <w:tcPr>
                <w:tcW w:w="500"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
            </w:tcPrChange>
          </w:tcPr>
          <w:p w14:paraId="5FB7471D" w14:textId="77777777" w:rsidR="008150A2" w:rsidRPr="004070B7" w:rsidRDefault="008150A2">
            <w:pPr>
              <w:spacing w:line="480" w:lineRule="auto"/>
              <w:jc w:val="center"/>
              <w:rPr>
                <w:rFonts w:ascii="Verdana" w:eastAsia="Arial" w:hAnsi="Verdana" w:cs="Arial"/>
                <w:b/>
                <w:bCs/>
                <w:sz w:val="16"/>
                <w:szCs w:val="16"/>
                <w:lang w:val="en-US"/>
              </w:rPr>
              <w:pPrChange w:id="30285" w:author="Neeshu Bhadauriya" w:date="2021-09-27T16:37:00Z">
                <w:pPr>
                  <w:spacing w:line="480" w:lineRule="auto"/>
                </w:pPr>
              </w:pPrChange>
            </w:pPr>
            <w:r w:rsidRPr="004070B7">
              <w:rPr>
                <w:rFonts w:ascii="Verdana" w:eastAsia="Arial" w:hAnsi="Verdana" w:cs="Arial"/>
                <w:b/>
                <w:bCs/>
                <w:sz w:val="16"/>
                <w:szCs w:val="16"/>
                <w:lang w:val="en-US"/>
              </w:rPr>
              <w:t>Supplier Name</w:t>
            </w:r>
          </w:p>
        </w:tc>
        <w:tc>
          <w:tcPr>
            <w:tcW w:w="498"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Change w:id="30286" w:author="Ritu Kamra" w:date="2021-09-27T20:05:00Z">
              <w:tcPr>
                <w:tcW w:w="500"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
            </w:tcPrChange>
          </w:tcPr>
          <w:p w14:paraId="15301893" w14:textId="77777777" w:rsidR="008150A2" w:rsidRPr="004070B7" w:rsidRDefault="008150A2">
            <w:pPr>
              <w:spacing w:line="480" w:lineRule="auto"/>
              <w:jc w:val="center"/>
              <w:rPr>
                <w:rFonts w:ascii="Verdana" w:eastAsia="Arial" w:hAnsi="Verdana" w:cs="Arial"/>
                <w:b/>
                <w:bCs/>
                <w:sz w:val="16"/>
                <w:szCs w:val="16"/>
                <w:lang w:val="en-US"/>
              </w:rPr>
              <w:pPrChange w:id="30287" w:author="Neeshu Bhadauriya" w:date="2021-09-27T16:37:00Z">
                <w:pPr>
                  <w:spacing w:line="480" w:lineRule="auto"/>
                </w:pPr>
              </w:pPrChange>
            </w:pPr>
            <w:r w:rsidRPr="004070B7">
              <w:rPr>
                <w:rFonts w:ascii="Verdana" w:eastAsia="Arial" w:hAnsi="Verdana" w:cs="Arial"/>
                <w:b/>
                <w:bCs/>
                <w:sz w:val="16"/>
                <w:szCs w:val="16"/>
                <w:lang w:val="en-US"/>
              </w:rPr>
              <w:t>Shipment Origin</w:t>
            </w:r>
          </w:p>
        </w:tc>
        <w:tc>
          <w:tcPr>
            <w:tcW w:w="498"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Change w:id="30288" w:author="Ritu Kamra" w:date="2021-09-27T20:05:00Z">
              <w:tcPr>
                <w:tcW w:w="500"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
            </w:tcPrChange>
          </w:tcPr>
          <w:p w14:paraId="712B8E99" w14:textId="2022E4CD" w:rsidR="008150A2" w:rsidRPr="004070B7" w:rsidRDefault="008150A2">
            <w:pPr>
              <w:spacing w:line="480" w:lineRule="auto"/>
              <w:jc w:val="center"/>
              <w:rPr>
                <w:rFonts w:ascii="Verdana" w:eastAsia="Arial" w:hAnsi="Verdana" w:cs="Arial"/>
                <w:b/>
                <w:bCs/>
                <w:sz w:val="16"/>
                <w:szCs w:val="16"/>
                <w:lang w:val="en-US"/>
              </w:rPr>
              <w:pPrChange w:id="30289" w:author="Neeshu Bhadauriya" w:date="2021-09-27T16:37:00Z">
                <w:pPr>
                  <w:spacing w:line="480" w:lineRule="auto"/>
                </w:pPr>
              </w:pPrChange>
            </w:pPr>
            <w:r w:rsidRPr="004070B7">
              <w:rPr>
                <w:rFonts w:ascii="Verdana" w:eastAsia="Arial" w:hAnsi="Verdana" w:cs="Arial"/>
                <w:b/>
                <w:bCs/>
                <w:sz w:val="16"/>
                <w:szCs w:val="16"/>
                <w:lang w:val="en-US"/>
              </w:rPr>
              <w:t>Annual Off-take Quantity (</w:t>
            </w:r>
            <w:ins w:id="30290" w:author="Neeshu Bhadauriya" w:date="2021-09-27T22:53:00Z">
              <w:r w:rsidR="00CC26A8">
                <w:rPr>
                  <w:rFonts w:ascii="Verdana" w:eastAsia="Arial" w:hAnsi="Verdana" w:cs="Arial"/>
                  <w:b/>
                  <w:bCs/>
                  <w:sz w:val="16"/>
                  <w:szCs w:val="16"/>
                  <w:lang w:val="en-US"/>
                </w:rPr>
                <w:t>Tonnes</w:t>
              </w:r>
            </w:ins>
            <w:del w:id="30291" w:author="Neeshu Bhadauriya" w:date="2021-09-27T22:53:00Z">
              <w:r w:rsidRPr="004070B7" w:rsidDel="00CC26A8">
                <w:rPr>
                  <w:rFonts w:ascii="Verdana" w:eastAsia="Arial" w:hAnsi="Verdana" w:cs="Arial"/>
                  <w:b/>
                  <w:bCs/>
                  <w:sz w:val="16"/>
                  <w:szCs w:val="16"/>
                  <w:lang w:val="en-US"/>
                </w:rPr>
                <w:delText>K</w:delText>
              </w:r>
            </w:del>
            <w:del w:id="30292" w:author="Neeshu Bhadauriya" w:date="2021-09-27T22:52:00Z">
              <w:r w:rsidRPr="004070B7" w:rsidDel="00CC26A8">
                <w:rPr>
                  <w:rFonts w:ascii="Verdana" w:eastAsia="Arial" w:hAnsi="Verdana" w:cs="Arial"/>
                  <w:b/>
                  <w:bCs/>
                  <w:sz w:val="16"/>
                  <w:szCs w:val="16"/>
                  <w:lang w:val="en-US"/>
                </w:rPr>
                <w:delText>iloLitre</w:delText>
              </w:r>
            </w:del>
            <w:r w:rsidRPr="004070B7">
              <w:rPr>
                <w:rFonts w:ascii="Verdana" w:eastAsia="Arial" w:hAnsi="Verdana" w:cs="Arial"/>
                <w:b/>
                <w:bCs/>
                <w:sz w:val="16"/>
                <w:szCs w:val="16"/>
                <w:lang w:val="en-US"/>
              </w:rPr>
              <w:t>)</w:t>
            </w:r>
          </w:p>
        </w:tc>
        <w:tc>
          <w:tcPr>
            <w:tcW w:w="498"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Change w:id="30293" w:author="Ritu Kamra" w:date="2021-09-27T20:05:00Z">
              <w:tcPr>
                <w:tcW w:w="500"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
            </w:tcPrChange>
          </w:tcPr>
          <w:p w14:paraId="2F0A8390" w14:textId="0B277328" w:rsidR="008150A2" w:rsidRPr="004070B7" w:rsidRDefault="008150A2">
            <w:pPr>
              <w:spacing w:line="480" w:lineRule="auto"/>
              <w:jc w:val="center"/>
              <w:rPr>
                <w:rFonts w:ascii="Verdana" w:eastAsia="Arial" w:hAnsi="Verdana" w:cs="Arial"/>
                <w:b/>
                <w:bCs/>
                <w:sz w:val="16"/>
                <w:szCs w:val="16"/>
                <w:lang w:val="en-US"/>
              </w:rPr>
              <w:pPrChange w:id="30294" w:author="Neeshu Bhadauriya" w:date="2021-09-27T16:37:00Z">
                <w:pPr>
                  <w:spacing w:line="480" w:lineRule="auto"/>
                </w:pPr>
              </w:pPrChange>
            </w:pPr>
            <w:r w:rsidRPr="004070B7">
              <w:rPr>
                <w:rFonts w:ascii="Verdana" w:eastAsia="Arial" w:hAnsi="Verdana" w:cs="Arial"/>
                <w:b/>
                <w:bCs/>
                <w:sz w:val="16"/>
                <w:szCs w:val="16"/>
                <w:lang w:val="en-US"/>
              </w:rPr>
              <w:t>Price(</w:t>
            </w:r>
            <w:del w:id="30295" w:author="Neeshu Bhadauriya" w:date="2021-09-27T22:52:00Z">
              <w:r w:rsidRPr="004070B7" w:rsidDel="00CC26A8">
                <w:rPr>
                  <w:rFonts w:ascii="Verdana" w:eastAsia="Arial" w:hAnsi="Verdana" w:cs="Arial"/>
                  <w:b/>
                  <w:bCs/>
                  <w:sz w:val="16"/>
                  <w:szCs w:val="16"/>
                  <w:lang w:val="en-US"/>
                </w:rPr>
                <w:delText>INR/Litre</w:delText>
              </w:r>
            </w:del>
            <w:ins w:id="30296" w:author="Neeshu Bhadauriya" w:date="2021-09-27T22:52:00Z">
              <w:r w:rsidR="00CC26A8">
                <w:rPr>
                  <w:rFonts w:ascii="Verdana" w:eastAsia="Arial" w:hAnsi="Verdana" w:cs="Arial"/>
                  <w:b/>
                  <w:bCs/>
                  <w:sz w:val="16"/>
                  <w:szCs w:val="16"/>
                  <w:lang w:val="en-US"/>
                </w:rPr>
                <w:t>USD/KG</w:t>
              </w:r>
            </w:ins>
            <w:r w:rsidRPr="004070B7">
              <w:rPr>
                <w:rFonts w:ascii="Verdana" w:eastAsia="Arial" w:hAnsi="Verdana" w:cs="Arial"/>
                <w:b/>
                <w:bCs/>
                <w:sz w:val="16"/>
                <w:szCs w:val="16"/>
                <w:lang w:val="en-US"/>
              </w:rPr>
              <w:t>)</w:t>
            </w:r>
          </w:p>
        </w:tc>
        <w:tc>
          <w:tcPr>
            <w:tcW w:w="518"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Change w:id="30297" w:author="Ritu Kamra" w:date="2021-09-27T20:05:00Z">
              <w:tcPr>
                <w:tcW w:w="500"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
            </w:tcPrChange>
          </w:tcPr>
          <w:p w14:paraId="4165E814" w14:textId="77777777" w:rsidR="008150A2" w:rsidRPr="004070B7" w:rsidRDefault="008150A2">
            <w:pPr>
              <w:spacing w:line="480" w:lineRule="auto"/>
              <w:jc w:val="center"/>
              <w:rPr>
                <w:rFonts w:ascii="Verdana" w:eastAsia="Arial" w:hAnsi="Verdana" w:cs="Arial"/>
                <w:b/>
                <w:bCs/>
                <w:sz w:val="16"/>
                <w:szCs w:val="16"/>
                <w:lang w:val="en-US"/>
              </w:rPr>
              <w:pPrChange w:id="30298" w:author="Neeshu Bhadauriya" w:date="2021-09-27T16:37:00Z">
                <w:pPr>
                  <w:spacing w:line="480" w:lineRule="auto"/>
                </w:pPr>
              </w:pPrChange>
            </w:pPr>
            <w:r w:rsidRPr="004070B7">
              <w:rPr>
                <w:rFonts w:ascii="Verdana" w:eastAsia="Arial" w:hAnsi="Verdana" w:cs="Arial"/>
                <w:b/>
                <w:bCs/>
                <w:sz w:val="16"/>
                <w:szCs w:val="16"/>
                <w:lang w:val="en-US"/>
              </w:rPr>
              <w:t>Incoterms</w:t>
            </w:r>
          </w:p>
        </w:tc>
      </w:tr>
      <w:tr w:rsidR="008150A2" w:rsidRPr="00040724" w14:paraId="2C1E23E1" w14:textId="77777777" w:rsidTr="00FA08E1">
        <w:trPr>
          <w:trHeight w:val="972"/>
          <w:trPrChange w:id="30299" w:author="Ritu Kamra" w:date="2021-09-27T20:05:00Z">
            <w:trPr>
              <w:trHeight w:val="972"/>
            </w:trPr>
          </w:trPrChange>
        </w:trPr>
        <w:tc>
          <w:tcPr>
            <w:tcW w:w="498"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300" w:author="Ritu Kamra" w:date="2021-09-27T20:05:00Z">
              <w:tcPr>
                <w:tcW w:w="500"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791CE5EA" w14:textId="77777777" w:rsidR="008150A2" w:rsidRPr="009D4874" w:rsidRDefault="008150A2">
            <w:pPr>
              <w:spacing w:line="480" w:lineRule="auto"/>
              <w:jc w:val="center"/>
              <w:rPr>
                <w:rFonts w:ascii="Verdana" w:eastAsia="Arial" w:hAnsi="Verdana" w:cs="Arial"/>
                <w:sz w:val="16"/>
                <w:szCs w:val="16"/>
                <w:lang w:val="en-US"/>
                <w:rPrChange w:id="30301" w:author="Ritu Kamra" w:date="2021-09-24T18:44:00Z">
                  <w:rPr>
                    <w:rFonts w:ascii="Verdana" w:eastAsia="Arial" w:hAnsi="Verdana" w:cs="Arial"/>
                    <w:b/>
                    <w:bCs/>
                    <w:sz w:val="16"/>
                    <w:szCs w:val="16"/>
                    <w:lang w:val="en-US"/>
                  </w:rPr>
                </w:rPrChange>
              </w:rPr>
              <w:pPrChange w:id="30302" w:author="Neeshu Bhadauriya" w:date="2021-09-27T16:37:00Z">
                <w:pPr>
                  <w:spacing w:line="480" w:lineRule="auto"/>
                </w:pPr>
              </w:pPrChange>
            </w:pPr>
            <w:r w:rsidRPr="009D4874">
              <w:rPr>
                <w:rFonts w:ascii="Verdana" w:eastAsia="Arial" w:hAnsi="Verdana" w:cs="Arial"/>
                <w:sz w:val="16"/>
                <w:szCs w:val="16"/>
                <w:lang w:val="en-US"/>
                <w:rPrChange w:id="30303" w:author="Ritu Kamra" w:date="2021-09-24T18:44:00Z">
                  <w:rPr>
                    <w:rFonts w:ascii="Verdana" w:eastAsia="Arial" w:hAnsi="Verdana" w:cs="Arial"/>
                    <w:b/>
                    <w:bCs/>
                    <w:sz w:val="16"/>
                    <w:szCs w:val="16"/>
                    <w:lang w:val="en-US"/>
                  </w:rPr>
                </w:rPrChange>
              </w:rPr>
              <w:t>2020</w:t>
            </w:r>
          </w:p>
        </w:tc>
        <w:tc>
          <w:tcPr>
            <w:tcW w:w="498"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304" w:author="Ritu Kamra" w:date="2021-09-27T20:05:00Z">
              <w:tcPr>
                <w:tcW w:w="500"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64AD3EC3" w14:textId="77777777" w:rsidR="008150A2" w:rsidRPr="009D4874" w:rsidRDefault="008150A2">
            <w:pPr>
              <w:spacing w:line="480" w:lineRule="auto"/>
              <w:jc w:val="center"/>
              <w:rPr>
                <w:rFonts w:ascii="Verdana" w:eastAsia="Arial" w:hAnsi="Verdana" w:cs="Arial"/>
                <w:sz w:val="16"/>
                <w:szCs w:val="16"/>
                <w:lang w:val="en-US"/>
                <w:rPrChange w:id="30305" w:author="Ritu Kamra" w:date="2021-09-24T18:44:00Z">
                  <w:rPr>
                    <w:rFonts w:ascii="Verdana" w:eastAsia="Arial" w:hAnsi="Verdana" w:cs="Arial"/>
                    <w:b/>
                    <w:bCs/>
                    <w:sz w:val="16"/>
                    <w:szCs w:val="16"/>
                    <w:lang w:val="en-US"/>
                  </w:rPr>
                </w:rPrChange>
              </w:rPr>
              <w:pPrChange w:id="30306" w:author="Neeshu Bhadauriya" w:date="2021-09-27T16:37:00Z">
                <w:pPr>
                  <w:spacing w:line="480" w:lineRule="auto"/>
                </w:pPr>
              </w:pPrChange>
            </w:pPr>
            <w:r w:rsidRPr="009D4874">
              <w:rPr>
                <w:rFonts w:ascii="Verdana" w:eastAsia="Arial" w:hAnsi="Verdana" w:cs="Arial"/>
                <w:sz w:val="16"/>
                <w:szCs w:val="16"/>
                <w:lang w:val="en-US"/>
                <w:rPrChange w:id="30307" w:author="Ritu Kamra" w:date="2021-09-24T18:44:00Z">
                  <w:rPr>
                    <w:rFonts w:ascii="Verdana" w:eastAsia="Arial" w:hAnsi="Verdana" w:cs="Arial"/>
                    <w:b/>
                    <w:bCs/>
                    <w:sz w:val="16"/>
                    <w:szCs w:val="16"/>
                    <w:lang w:val="en-US"/>
                  </w:rPr>
                </w:rPrChange>
              </w:rPr>
              <w:t>Liquid</w:t>
            </w:r>
          </w:p>
        </w:tc>
        <w:tc>
          <w:tcPr>
            <w:tcW w:w="498"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308" w:author="Ritu Kamra" w:date="2021-09-27T20:05:00Z">
              <w:tcPr>
                <w:tcW w:w="500"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654DA950" w14:textId="77777777" w:rsidR="008150A2" w:rsidRPr="009D4874" w:rsidRDefault="008150A2">
            <w:pPr>
              <w:spacing w:line="480" w:lineRule="auto"/>
              <w:jc w:val="center"/>
              <w:rPr>
                <w:rFonts w:ascii="Verdana" w:eastAsia="Arial" w:hAnsi="Verdana" w:cs="Arial"/>
                <w:sz w:val="16"/>
                <w:szCs w:val="16"/>
                <w:lang w:val="en-US"/>
                <w:rPrChange w:id="30309" w:author="Ritu Kamra" w:date="2021-09-24T18:44:00Z">
                  <w:rPr>
                    <w:rFonts w:ascii="Verdana" w:eastAsia="Arial" w:hAnsi="Verdana" w:cs="Arial"/>
                    <w:b/>
                    <w:bCs/>
                    <w:sz w:val="16"/>
                    <w:szCs w:val="16"/>
                    <w:lang w:val="en-US"/>
                  </w:rPr>
                </w:rPrChange>
              </w:rPr>
              <w:pPrChange w:id="30310" w:author="Neeshu Bhadauriya" w:date="2021-09-27T16:37:00Z">
                <w:pPr>
                  <w:spacing w:line="480" w:lineRule="auto"/>
                </w:pPr>
              </w:pPrChange>
            </w:pPr>
            <w:r w:rsidRPr="009D4874">
              <w:rPr>
                <w:rFonts w:ascii="Verdana" w:eastAsia="Arial" w:hAnsi="Verdana" w:cs="Arial"/>
                <w:sz w:val="16"/>
                <w:szCs w:val="16"/>
                <w:lang w:val="en-US"/>
                <w:rPrChange w:id="30311" w:author="Ritu Kamra" w:date="2021-09-24T18:44:00Z">
                  <w:rPr>
                    <w:rFonts w:ascii="Verdana" w:eastAsia="Arial" w:hAnsi="Verdana" w:cs="Arial"/>
                    <w:b/>
                    <w:bCs/>
                    <w:sz w:val="16"/>
                    <w:szCs w:val="16"/>
                    <w:lang w:val="en-US"/>
                  </w:rPr>
                </w:rPrChange>
              </w:rPr>
              <w:t>Champion Advanced Materials Pvt Ltd</w:t>
            </w:r>
          </w:p>
        </w:tc>
        <w:tc>
          <w:tcPr>
            <w:tcW w:w="498"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312" w:author="Ritu Kamra" w:date="2021-09-27T20:05:00Z">
              <w:tcPr>
                <w:tcW w:w="500"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6F65402B" w14:textId="77777777" w:rsidR="008150A2" w:rsidRPr="009D4874" w:rsidRDefault="008150A2">
            <w:pPr>
              <w:spacing w:line="480" w:lineRule="auto"/>
              <w:jc w:val="center"/>
              <w:rPr>
                <w:rFonts w:ascii="Verdana" w:eastAsia="Arial" w:hAnsi="Verdana" w:cs="Arial"/>
                <w:sz w:val="16"/>
                <w:szCs w:val="16"/>
                <w:lang w:val="en-US"/>
                <w:rPrChange w:id="30313" w:author="Ritu Kamra" w:date="2021-09-24T18:44:00Z">
                  <w:rPr>
                    <w:rFonts w:ascii="Verdana" w:eastAsia="Arial" w:hAnsi="Verdana" w:cs="Arial"/>
                    <w:b/>
                    <w:bCs/>
                    <w:sz w:val="16"/>
                    <w:szCs w:val="16"/>
                    <w:lang w:val="en-US"/>
                  </w:rPr>
                </w:rPrChange>
              </w:rPr>
              <w:pPrChange w:id="30314" w:author="Neeshu Bhadauriya" w:date="2021-09-27T16:37:00Z">
                <w:pPr>
                  <w:spacing w:line="480" w:lineRule="auto"/>
                </w:pPr>
              </w:pPrChange>
            </w:pPr>
            <w:r w:rsidRPr="009D4874">
              <w:rPr>
                <w:rFonts w:ascii="Verdana" w:eastAsia="Arial" w:hAnsi="Verdana" w:cs="Arial"/>
                <w:sz w:val="16"/>
                <w:szCs w:val="16"/>
                <w:lang w:val="en-US"/>
                <w:rPrChange w:id="30315" w:author="Ritu Kamra" w:date="2021-09-24T18:44:00Z">
                  <w:rPr>
                    <w:rFonts w:ascii="Verdana" w:eastAsia="Arial" w:hAnsi="Verdana" w:cs="Arial"/>
                    <w:b/>
                    <w:bCs/>
                    <w:sz w:val="16"/>
                    <w:szCs w:val="16"/>
                    <w:lang w:val="en-US"/>
                  </w:rPr>
                </w:rPrChange>
              </w:rPr>
              <w:t>India</w:t>
            </w:r>
          </w:p>
        </w:tc>
        <w:tc>
          <w:tcPr>
            <w:tcW w:w="498"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316" w:author="Ritu Kamra" w:date="2021-09-27T20:05:00Z">
              <w:tcPr>
                <w:tcW w:w="500"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1A5BB739" w14:textId="77777777" w:rsidR="008150A2" w:rsidRPr="009D4874" w:rsidRDefault="008150A2">
            <w:pPr>
              <w:spacing w:line="480" w:lineRule="auto"/>
              <w:jc w:val="center"/>
              <w:rPr>
                <w:rFonts w:ascii="Verdana" w:eastAsia="Arial" w:hAnsi="Verdana" w:cs="Arial"/>
                <w:sz w:val="16"/>
                <w:szCs w:val="16"/>
                <w:lang w:val="en-US"/>
                <w:rPrChange w:id="30317" w:author="Ritu Kamra" w:date="2021-09-24T18:44:00Z">
                  <w:rPr>
                    <w:rFonts w:ascii="Verdana" w:eastAsia="Arial" w:hAnsi="Verdana" w:cs="Arial"/>
                    <w:b/>
                    <w:bCs/>
                    <w:sz w:val="16"/>
                    <w:szCs w:val="16"/>
                    <w:lang w:val="en-US"/>
                  </w:rPr>
                </w:rPrChange>
              </w:rPr>
              <w:pPrChange w:id="30318" w:author="Neeshu Bhadauriya" w:date="2021-09-27T16:37:00Z">
                <w:pPr>
                  <w:spacing w:line="480" w:lineRule="auto"/>
                </w:pPr>
              </w:pPrChange>
            </w:pPr>
            <w:r w:rsidRPr="009D4874">
              <w:rPr>
                <w:rFonts w:ascii="Verdana" w:eastAsia="Arial" w:hAnsi="Verdana" w:cs="Arial"/>
                <w:sz w:val="16"/>
                <w:szCs w:val="16"/>
                <w:lang w:val="en-US"/>
                <w:rPrChange w:id="30319" w:author="Ritu Kamra" w:date="2021-09-24T18:44:00Z">
                  <w:rPr>
                    <w:rFonts w:ascii="Verdana" w:eastAsia="Arial" w:hAnsi="Verdana" w:cs="Arial"/>
                    <w:b/>
                    <w:bCs/>
                    <w:sz w:val="16"/>
                    <w:szCs w:val="16"/>
                    <w:lang w:val="en-US"/>
                  </w:rPr>
                </w:rPrChange>
              </w:rPr>
              <w:t>Bangalore</w:t>
            </w:r>
          </w:p>
        </w:tc>
        <w:tc>
          <w:tcPr>
            <w:tcW w:w="498"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320" w:author="Ritu Kamra" w:date="2021-09-27T20:05:00Z">
              <w:tcPr>
                <w:tcW w:w="500"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05BD2A5D" w14:textId="77777777" w:rsidR="00403D19" w:rsidRDefault="008150A2">
            <w:pPr>
              <w:spacing w:line="480" w:lineRule="auto"/>
              <w:jc w:val="center"/>
              <w:rPr>
                <w:ins w:id="30321" w:author="Ritu Kamra" w:date="2021-09-27T11:09:00Z"/>
                <w:rFonts w:ascii="Verdana" w:eastAsia="Arial" w:hAnsi="Verdana" w:cs="Arial"/>
                <w:sz w:val="16"/>
                <w:szCs w:val="16"/>
                <w:lang w:val="en-US"/>
              </w:rPr>
              <w:pPrChange w:id="30322" w:author="Neeshu Bhadauriya" w:date="2021-09-27T16:37:00Z">
                <w:pPr>
                  <w:spacing w:line="480" w:lineRule="auto"/>
                </w:pPr>
              </w:pPrChange>
            </w:pPr>
            <w:r w:rsidRPr="009D4874">
              <w:rPr>
                <w:rFonts w:ascii="Verdana" w:eastAsia="Arial" w:hAnsi="Verdana" w:cs="Arial"/>
                <w:sz w:val="16"/>
                <w:szCs w:val="16"/>
                <w:lang w:val="en-US"/>
                <w:rPrChange w:id="30323" w:author="Ritu Kamra" w:date="2021-09-24T18:44:00Z">
                  <w:rPr>
                    <w:rFonts w:ascii="Verdana" w:eastAsia="Arial" w:hAnsi="Verdana" w:cs="Arial"/>
                    <w:b/>
                    <w:bCs/>
                    <w:sz w:val="16"/>
                    <w:szCs w:val="16"/>
                    <w:lang w:val="en-US"/>
                  </w:rPr>
                </w:rPrChange>
              </w:rPr>
              <w:t>Kuk</w:t>
            </w:r>
          </w:p>
          <w:p w14:paraId="4B90B416" w14:textId="5E5BE06A" w:rsidR="008150A2" w:rsidRPr="009D4874" w:rsidRDefault="008150A2">
            <w:pPr>
              <w:spacing w:line="480" w:lineRule="auto"/>
              <w:jc w:val="center"/>
              <w:rPr>
                <w:rFonts w:ascii="Verdana" w:eastAsia="Arial" w:hAnsi="Verdana" w:cs="Arial"/>
                <w:sz w:val="16"/>
                <w:szCs w:val="16"/>
                <w:lang w:val="en-US"/>
                <w:rPrChange w:id="30324" w:author="Ritu Kamra" w:date="2021-09-24T18:44:00Z">
                  <w:rPr>
                    <w:rFonts w:ascii="Verdana" w:eastAsia="Arial" w:hAnsi="Verdana" w:cs="Arial"/>
                    <w:b/>
                    <w:bCs/>
                    <w:sz w:val="16"/>
                    <w:szCs w:val="16"/>
                    <w:lang w:val="en-US"/>
                  </w:rPr>
                </w:rPrChange>
              </w:rPr>
              <w:pPrChange w:id="30325" w:author="Neeshu Bhadauriya" w:date="2021-09-27T16:37:00Z">
                <w:pPr>
                  <w:spacing w:line="480" w:lineRule="auto"/>
                </w:pPr>
              </w:pPrChange>
            </w:pPr>
            <w:r w:rsidRPr="009D4874">
              <w:rPr>
                <w:rFonts w:ascii="Verdana" w:eastAsia="Arial" w:hAnsi="Verdana" w:cs="Arial"/>
                <w:sz w:val="16"/>
                <w:szCs w:val="16"/>
                <w:lang w:val="en-US"/>
                <w:rPrChange w:id="30326" w:author="Ritu Kamra" w:date="2021-09-24T18:44:00Z">
                  <w:rPr>
                    <w:rFonts w:ascii="Verdana" w:eastAsia="Arial" w:hAnsi="Verdana" w:cs="Arial"/>
                    <w:b/>
                    <w:bCs/>
                    <w:sz w:val="16"/>
                    <w:szCs w:val="16"/>
                    <w:lang w:val="en-US"/>
                  </w:rPr>
                </w:rPrChange>
              </w:rPr>
              <w:t>do Chemical Co Ltd</w:t>
            </w:r>
          </w:p>
        </w:tc>
        <w:tc>
          <w:tcPr>
            <w:tcW w:w="498"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327" w:author="Ritu Kamra" w:date="2021-09-27T20:05:00Z">
              <w:tcPr>
                <w:tcW w:w="500"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09599A8B" w14:textId="77777777" w:rsidR="008150A2" w:rsidRPr="009D4874" w:rsidRDefault="008150A2">
            <w:pPr>
              <w:spacing w:line="480" w:lineRule="auto"/>
              <w:jc w:val="center"/>
              <w:rPr>
                <w:rFonts w:ascii="Verdana" w:eastAsia="Arial" w:hAnsi="Verdana" w:cs="Arial"/>
                <w:sz w:val="16"/>
                <w:szCs w:val="16"/>
                <w:lang w:val="en-US"/>
                <w:rPrChange w:id="30328" w:author="Ritu Kamra" w:date="2021-09-24T18:44:00Z">
                  <w:rPr>
                    <w:rFonts w:ascii="Verdana" w:eastAsia="Arial" w:hAnsi="Verdana" w:cs="Arial"/>
                    <w:b/>
                    <w:bCs/>
                    <w:sz w:val="16"/>
                    <w:szCs w:val="16"/>
                    <w:lang w:val="en-US"/>
                  </w:rPr>
                </w:rPrChange>
              </w:rPr>
              <w:pPrChange w:id="30329" w:author="Neeshu Bhadauriya" w:date="2021-09-27T16:37:00Z">
                <w:pPr>
                  <w:spacing w:line="480" w:lineRule="auto"/>
                </w:pPr>
              </w:pPrChange>
            </w:pPr>
            <w:r w:rsidRPr="009D4874">
              <w:rPr>
                <w:rFonts w:ascii="Verdana" w:eastAsia="Arial" w:hAnsi="Verdana" w:cs="Arial"/>
                <w:sz w:val="16"/>
                <w:szCs w:val="16"/>
                <w:lang w:val="en-US"/>
                <w:rPrChange w:id="30330" w:author="Ritu Kamra" w:date="2021-09-24T18:44:00Z">
                  <w:rPr>
                    <w:rFonts w:ascii="Verdana" w:eastAsia="Arial" w:hAnsi="Verdana" w:cs="Arial"/>
                    <w:b/>
                    <w:bCs/>
                    <w:sz w:val="16"/>
                    <w:szCs w:val="16"/>
                    <w:lang w:val="en-US"/>
                  </w:rPr>
                </w:rPrChange>
              </w:rPr>
              <w:t>South Korea</w:t>
            </w:r>
          </w:p>
        </w:tc>
        <w:tc>
          <w:tcPr>
            <w:tcW w:w="498"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331" w:author="Ritu Kamra" w:date="2021-09-27T20:05:00Z">
              <w:tcPr>
                <w:tcW w:w="500"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4D8A8536" w14:textId="77777777" w:rsidR="008150A2" w:rsidRPr="009D4874" w:rsidRDefault="008150A2">
            <w:pPr>
              <w:spacing w:line="480" w:lineRule="auto"/>
              <w:jc w:val="center"/>
              <w:rPr>
                <w:rFonts w:ascii="Verdana" w:eastAsia="Arial" w:hAnsi="Verdana" w:cs="Arial"/>
                <w:sz w:val="16"/>
                <w:szCs w:val="16"/>
                <w:lang w:val="en-US"/>
                <w:rPrChange w:id="30332" w:author="Ritu Kamra" w:date="2021-09-24T18:44:00Z">
                  <w:rPr>
                    <w:rFonts w:ascii="Verdana" w:eastAsia="Arial" w:hAnsi="Verdana" w:cs="Arial"/>
                    <w:b/>
                    <w:bCs/>
                    <w:sz w:val="16"/>
                    <w:szCs w:val="16"/>
                    <w:lang w:val="en-US"/>
                  </w:rPr>
                </w:rPrChange>
              </w:rPr>
              <w:pPrChange w:id="30333" w:author="Neeshu Bhadauriya" w:date="2021-09-27T16:37:00Z">
                <w:pPr>
                  <w:spacing w:line="480" w:lineRule="auto"/>
                </w:pPr>
              </w:pPrChange>
            </w:pPr>
            <w:r w:rsidRPr="009D4874">
              <w:rPr>
                <w:rFonts w:ascii="Verdana" w:eastAsia="Arial" w:hAnsi="Verdana" w:cs="Arial"/>
                <w:sz w:val="16"/>
                <w:szCs w:val="16"/>
                <w:lang w:val="en-US"/>
                <w:rPrChange w:id="30334" w:author="Ritu Kamra" w:date="2021-09-24T18:44:00Z">
                  <w:rPr>
                    <w:rFonts w:ascii="Verdana" w:eastAsia="Arial" w:hAnsi="Verdana" w:cs="Arial"/>
                    <w:b/>
                    <w:bCs/>
                    <w:sz w:val="16"/>
                    <w:szCs w:val="16"/>
                    <w:lang w:val="en-US"/>
                  </w:rPr>
                </w:rPrChange>
              </w:rPr>
              <w:t>237.60</w:t>
            </w:r>
          </w:p>
        </w:tc>
        <w:tc>
          <w:tcPr>
            <w:tcW w:w="498"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335" w:author="Ritu Kamra" w:date="2021-09-27T20:05:00Z">
              <w:tcPr>
                <w:tcW w:w="500"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562543BB" w14:textId="77777777" w:rsidR="008150A2" w:rsidRPr="009D4874" w:rsidRDefault="008150A2">
            <w:pPr>
              <w:spacing w:line="480" w:lineRule="auto"/>
              <w:jc w:val="center"/>
              <w:rPr>
                <w:rFonts w:ascii="Verdana" w:eastAsia="Arial" w:hAnsi="Verdana" w:cs="Arial"/>
                <w:sz w:val="16"/>
                <w:szCs w:val="16"/>
                <w:lang w:val="en-US"/>
                <w:rPrChange w:id="30336" w:author="Ritu Kamra" w:date="2021-09-24T18:44:00Z">
                  <w:rPr>
                    <w:rFonts w:ascii="Verdana" w:eastAsia="Arial" w:hAnsi="Verdana" w:cs="Arial"/>
                    <w:b/>
                    <w:bCs/>
                    <w:sz w:val="16"/>
                    <w:szCs w:val="16"/>
                    <w:lang w:val="en-US"/>
                  </w:rPr>
                </w:rPrChange>
              </w:rPr>
              <w:pPrChange w:id="30337" w:author="Neeshu Bhadauriya" w:date="2021-09-27T16:37:00Z">
                <w:pPr>
                  <w:spacing w:line="480" w:lineRule="auto"/>
                </w:pPr>
              </w:pPrChange>
            </w:pPr>
            <w:r w:rsidRPr="009D4874">
              <w:rPr>
                <w:rFonts w:ascii="Verdana" w:eastAsia="Arial" w:hAnsi="Verdana" w:cs="Arial"/>
                <w:sz w:val="16"/>
                <w:szCs w:val="16"/>
                <w:lang w:val="en-US"/>
                <w:rPrChange w:id="30338" w:author="Ritu Kamra" w:date="2021-09-24T18:44:00Z">
                  <w:rPr>
                    <w:rFonts w:ascii="Verdana" w:eastAsia="Arial" w:hAnsi="Verdana" w:cs="Arial"/>
                    <w:b/>
                    <w:bCs/>
                    <w:sz w:val="16"/>
                    <w:szCs w:val="16"/>
                    <w:lang w:val="en-US"/>
                  </w:rPr>
                </w:rPrChange>
              </w:rPr>
              <w:t>2.25</w:t>
            </w:r>
          </w:p>
        </w:tc>
        <w:tc>
          <w:tcPr>
            <w:tcW w:w="518"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339" w:author="Ritu Kamra" w:date="2021-09-27T20:05:00Z">
              <w:tcPr>
                <w:tcW w:w="500"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6EA431FA" w14:textId="77777777" w:rsidR="008150A2" w:rsidRPr="009D4874" w:rsidRDefault="008150A2">
            <w:pPr>
              <w:spacing w:line="480" w:lineRule="auto"/>
              <w:jc w:val="center"/>
              <w:rPr>
                <w:rFonts w:ascii="Verdana" w:eastAsia="Arial" w:hAnsi="Verdana" w:cs="Arial"/>
                <w:sz w:val="16"/>
                <w:szCs w:val="16"/>
                <w:lang w:val="en-US"/>
                <w:rPrChange w:id="30340" w:author="Ritu Kamra" w:date="2021-09-24T18:44:00Z">
                  <w:rPr>
                    <w:rFonts w:ascii="Verdana" w:eastAsia="Arial" w:hAnsi="Verdana" w:cs="Arial"/>
                    <w:b/>
                    <w:bCs/>
                    <w:sz w:val="16"/>
                    <w:szCs w:val="16"/>
                    <w:lang w:val="en-US"/>
                  </w:rPr>
                </w:rPrChange>
              </w:rPr>
              <w:pPrChange w:id="30341" w:author="Neeshu Bhadauriya" w:date="2021-09-27T16:37:00Z">
                <w:pPr>
                  <w:spacing w:line="480" w:lineRule="auto"/>
                </w:pPr>
              </w:pPrChange>
            </w:pPr>
            <w:r w:rsidRPr="009D4874">
              <w:rPr>
                <w:rFonts w:ascii="Verdana" w:eastAsia="Arial" w:hAnsi="Verdana" w:cs="Arial"/>
                <w:sz w:val="16"/>
                <w:szCs w:val="16"/>
                <w:lang w:val="en-US"/>
                <w:rPrChange w:id="30342" w:author="Ritu Kamra" w:date="2021-09-24T18:44:00Z">
                  <w:rPr>
                    <w:rFonts w:ascii="Verdana" w:eastAsia="Arial" w:hAnsi="Verdana" w:cs="Arial"/>
                    <w:b/>
                    <w:bCs/>
                    <w:sz w:val="16"/>
                    <w:szCs w:val="16"/>
                    <w:lang w:val="en-US"/>
                  </w:rPr>
                </w:rPrChange>
              </w:rPr>
              <w:t>Delivered at place – tax and duties</w:t>
            </w:r>
          </w:p>
        </w:tc>
      </w:tr>
      <w:tr w:rsidR="008150A2" w:rsidRPr="00040724" w14:paraId="5BFE00DE" w14:textId="77777777" w:rsidTr="00FA08E1">
        <w:trPr>
          <w:trHeight w:val="972"/>
          <w:trPrChange w:id="30343" w:author="Ritu Kamra" w:date="2021-09-27T20:05:00Z">
            <w:trPr>
              <w:trHeight w:val="972"/>
            </w:trPr>
          </w:trPrChange>
        </w:trPr>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344"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1B53437C" w14:textId="77777777" w:rsidR="008150A2" w:rsidRPr="00040724" w:rsidRDefault="008150A2">
            <w:pPr>
              <w:spacing w:line="480" w:lineRule="auto"/>
              <w:jc w:val="center"/>
              <w:rPr>
                <w:rFonts w:ascii="Verdana" w:eastAsia="Arial" w:hAnsi="Verdana" w:cs="Arial"/>
                <w:b/>
                <w:bCs/>
                <w:sz w:val="16"/>
                <w:szCs w:val="16"/>
                <w:lang w:val="en-US"/>
              </w:rPr>
              <w:pPrChange w:id="30345" w:author="Neeshu Bhadauriya" w:date="2021-09-27T16:37:00Z">
                <w:pPr>
                  <w:spacing w:line="480" w:lineRule="auto"/>
                </w:pPr>
              </w:pPrChange>
            </w:pPr>
            <w:r>
              <w:rPr>
                <w:rFonts w:ascii="Arial" w:hAnsi="Arial" w:cs="Arial"/>
                <w:color w:val="0D0D0D"/>
                <w:kern w:val="24"/>
                <w:sz w:val="20"/>
                <w:szCs w:val="20"/>
              </w:rPr>
              <w:t>2020</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346"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6450B03B" w14:textId="77777777" w:rsidR="008150A2" w:rsidRPr="00040724" w:rsidRDefault="008150A2">
            <w:pPr>
              <w:spacing w:line="480" w:lineRule="auto"/>
              <w:jc w:val="center"/>
              <w:rPr>
                <w:rFonts w:ascii="Verdana" w:eastAsia="Arial" w:hAnsi="Verdana" w:cs="Arial"/>
                <w:b/>
                <w:bCs/>
                <w:sz w:val="16"/>
                <w:szCs w:val="16"/>
                <w:lang w:val="en-US"/>
              </w:rPr>
              <w:pPrChange w:id="30347" w:author="Neeshu Bhadauriya" w:date="2021-09-27T16:37:00Z">
                <w:pPr>
                  <w:spacing w:line="480" w:lineRule="auto"/>
                </w:pPr>
              </w:pPrChange>
            </w:pPr>
            <w:r>
              <w:rPr>
                <w:rFonts w:ascii="Arial" w:hAnsi="Arial" w:cs="Arial"/>
                <w:color w:val="0D0D0D"/>
                <w:kern w:val="24"/>
                <w:sz w:val="20"/>
                <w:szCs w:val="20"/>
              </w:rPr>
              <w:t>Solid</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348"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0685AC84" w14:textId="77777777" w:rsidR="008150A2" w:rsidRPr="00040724" w:rsidRDefault="008150A2">
            <w:pPr>
              <w:spacing w:line="480" w:lineRule="auto"/>
              <w:jc w:val="center"/>
              <w:rPr>
                <w:rFonts w:ascii="Verdana" w:eastAsia="Arial" w:hAnsi="Verdana" w:cs="Arial"/>
                <w:b/>
                <w:bCs/>
                <w:sz w:val="16"/>
                <w:szCs w:val="16"/>
                <w:lang w:val="en-US"/>
              </w:rPr>
              <w:pPrChange w:id="30349" w:author="Neeshu Bhadauriya" w:date="2021-09-27T16:37:00Z">
                <w:pPr>
                  <w:spacing w:line="480" w:lineRule="auto"/>
                </w:pPr>
              </w:pPrChange>
            </w:pPr>
            <w:r>
              <w:rPr>
                <w:rFonts w:ascii="Arial" w:hAnsi="Arial" w:cs="Arial"/>
                <w:color w:val="0D0D0D"/>
                <w:kern w:val="24"/>
                <w:sz w:val="20"/>
                <w:szCs w:val="20"/>
              </w:rPr>
              <w:t>Fasto Advance Adhesive Technologies</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350"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5137F8B4" w14:textId="77777777" w:rsidR="008150A2" w:rsidRPr="00040724" w:rsidRDefault="008150A2">
            <w:pPr>
              <w:spacing w:line="480" w:lineRule="auto"/>
              <w:jc w:val="center"/>
              <w:rPr>
                <w:rFonts w:ascii="Verdana" w:eastAsia="Arial" w:hAnsi="Verdana" w:cs="Arial"/>
                <w:b/>
                <w:bCs/>
                <w:sz w:val="16"/>
                <w:szCs w:val="16"/>
                <w:lang w:val="en-US"/>
              </w:rPr>
              <w:pPrChange w:id="30351" w:author="Neeshu Bhadauriya" w:date="2021-09-27T16:37:00Z">
                <w:pPr>
                  <w:spacing w:line="480" w:lineRule="auto"/>
                </w:pPr>
              </w:pPrChange>
            </w:pPr>
            <w:r>
              <w:rPr>
                <w:rFonts w:ascii="Arial" w:hAnsi="Arial" w:cs="Arial"/>
                <w:color w:val="0D0D0D"/>
                <w:kern w:val="24"/>
                <w:sz w:val="20"/>
                <w:szCs w:val="20"/>
              </w:rPr>
              <w:t>India</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352"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6B4CE66F" w14:textId="77777777" w:rsidR="008150A2" w:rsidRPr="00040724" w:rsidRDefault="008150A2">
            <w:pPr>
              <w:spacing w:line="480" w:lineRule="auto"/>
              <w:jc w:val="center"/>
              <w:rPr>
                <w:rFonts w:ascii="Verdana" w:eastAsia="Arial" w:hAnsi="Verdana" w:cs="Arial"/>
                <w:b/>
                <w:bCs/>
                <w:sz w:val="16"/>
                <w:szCs w:val="16"/>
                <w:lang w:val="en-US"/>
              </w:rPr>
              <w:pPrChange w:id="30353" w:author="Neeshu Bhadauriya" w:date="2021-09-27T16:37:00Z">
                <w:pPr>
                  <w:spacing w:line="480" w:lineRule="auto"/>
                </w:pPr>
              </w:pPrChange>
            </w:pPr>
            <w:r>
              <w:rPr>
                <w:rFonts w:ascii="Arial" w:hAnsi="Arial" w:cs="Arial"/>
                <w:color w:val="0D0D0D"/>
                <w:kern w:val="24"/>
                <w:sz w:val="20"/>
                <w:szCs w:val="20"/>
              </w:rPr>
              <w:t>Bangalore</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354"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00311063" w14:textId="77777777" w:rsidR="008150A2" w:rsidRPr="00040724" w:rsidRDefault="008150A2">
            <w:pPr>
              <w:spacing w:line="480" w:lineRule="auto"/>
              <w:jc w:val="center"/>
              <w:rPr>
                <w:rFonts w:ascii="Verdana" w:eastAsia="Arial" w:hAnsi="Verdana" w:cs="Arial"/>
                <w:b/>
                <w:bCs/>
                <w:sz w:val="16"/>
                <w:szCs w:val="16"/>
                <w:lang w:val="en-US"/>
              </w:rPr>
              <w:pPrChange w:id="30355" w:author="Neeshu Bhadauriya" w:date="2021-09-27T16:37:00Z">
                <w:pPr>
                  <w:spacing w:line="480" w:lineRule="auto"/>
                </w:pPr>
              </w:pPrChange>
            </w:pPr>
            <w:r>
              <w:rPr>
                <w:rFonts w:ascii="Arial" w:hAnsi="Arial" w:cs="Arial"/>
                <w:color w:val="0D0D0D"/>
                <w:kern w:val="24"/>
                <w:sz w:val="20"/>
                <w:szCs w:val="20"/>
              </w:rPr>
              <w:t>Fastfix-It Enterprise Co Ltd</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356"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754E5458" w14:textId="77777777" w:rsidR="008150A2" w:rsidRPr="00040724" w:rsidRDefault="008150A2">
            <w:pPr>
              <w:spacing w:line="480" w:lineRule="auto"/>
              <w:jc w:val="center"/>
              <w:rPr>
                <w:rFonts w:ascii="Verdana" w:eastAsia="Arial" w:hAnsi="Verdana" w:cs="Arial"/>
                <w:b/>
                <w:bCs/>
                <w:sz w:val="16"/>
                <w:szCs w:val="16"/>
                <w:lang w:val="en-US"/>
              </w:rPr>
              <w:pPrChange w:id="30357" w:author="Neeshu Bhadauriya" w:date="2021-09-27T16:37:00Z">
                <w:pPr>
                  <w:spacing w:line="480" w:lineRule="auto"/>
                </w:pPr>
              </w:pPrChange>
            </w:pPr>
            <w:r>
              <w:rPr>
                <w:rFonts w:ascii="Arial" w:hAnsi="Arial" w:cs="Arial"/>
                <w:color w:val="0D0D0D"/>
                <w:kern w:val="24"/>
                <w:sz w:val="20"/>
                <w:szCs w:val="20"/>
              </w:rPr>
              <w:t>Taiwan</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358"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59069E84" w14:textId="77777777" w:rsidR="008150A2" w:rsidRPr="00040724" w:rsidRDefault="008150A2">
            <w:pPr>
              <w:spacing w:line="480" w:lineRule="auto"/>
              <w:jc w:val="center"/>
              <w:rPr>
                <w:rFonts w:ascii="Verdana" w:eastAsia="Arial" w:hAnsi="Verdana" w:cs="Arial"/>
                <w:b/>
                <w:bCs/>
                <w:sz w:val="16"/>
                <w:szCs w:val="16"/>
                <w:lang w:val="en-US"/>
              </w:rPr>
              <w:pPrChange w:id="30359" w:author="Neeshu Bhadauriya" w:date="2021-09-27T16:37:00Z">
                <w:pPr>
                  <w:spacing w:line="480" w:lineRule="auto"/>
                </w:pPr>
              </w:pPrChange>
            </w:pPr>
            <w:r>
              <w:rPr>
                <w:rFonts w:ascii="Arial" w:hAnsi="Arial" w:cs="Arial"/>
                <w:color w:val="0D0D0D"/>
                <w:kern w:val="24"/>
                <w:sz w:val="20"/>
                <w:szCs w:val="20"/>
              </w:rPr>
              <w:t>24.30</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360"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6DFC216A" w14:textId="77777777" w:rsidR="008150A2" w:rsidRPr="00040724" w:rsidRDefault="008150A2">
            <w:pPr>
              <w:spacing w:line="480" w:lineRule="auto"/>
              <w:jc w:val="center"/>
              <w:rPr>
                <w:rFonts w:ascii="Verdana" w:eastAsia="Arial" w:hAnsi="Verdana" w:cs="Arial"/>
                <w:b/>
                <w:bCs/>
                <w:sz w:val="16"/>
                <w:szCs w:val="16"/>
                <w:lang w:val="en-US"/>
              </w:rPr>
              <w:pPrChange w:id="30361" w:author="Neeshu Bhadauriya" w:date="2021-09-27T16:37:00Z">
                <w:pPr>
                  <w:spacing w:line="480" w:lineRule="auto"/>
                </w:pPr>
              </w:pPrChange>
            </w:pPr>
            <w:r>
              <w:rPr>
                <w:rFonts w:ascii="Arial" w:hAnsi="Arial" w:cs="Arial"/>
                <w:color w:val="0D0D0D"/>
                <w:kern w:val="24"/>
                <w:sz w:val="20"/>
                <w:szCs w:val="20"/>
              </w:rPr>
              <w:t>5.82</w:t>
            </w:r>
          </w:p>
        </w:tc>
        <w:tc>
          <w:tcPr>
            <w:tcW w:w="51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362"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7C9ADC2F" w14:textId="77777777" w:rsidR="008150A2" w:rsidRPr="00040724" w:rsidRDefault="008150A2">
            <w:pPr>
              <w:spacing w:line="480" w:lineRule="auto"/>
              <w:jc w:val="center"/>
              <w:rPr>
                <w:rFonts w:ascii="Verdana" w:eastAsia="Arial" w:hAnsi="Verdana" w:cs="Arial"/>
                <w:b/>
                <w:bCs/>
                <w:sz w:val="16"/>
                <w:szCs w:val="16"/>
                <w:lang w:val="en-US"/>
              </w:rPr>
              <w:pPrChange w:id="30363" w:author="Neeshu Bhadauriya" w:date="2021-09-27T16:37:00Z">
                <w:pPr>
                  <w:spacing w:line="480" w:lineRule="auto"/>
                </w:pPr>
              </w:pPrChange>
            </w:pPr>
            <w:r>
              <w:rPr>
                <w:rFonts w:ascii="Arial" w:hAnsi="Arial" w:cs="Arial"/>
                <w:color w:val="0D0D0D"/>
                <w:kern w:val="24"/>
                <w:sz w:val="20"/>
                <w:szCs w:val="20"/>
              </w:rPr>
              <w:t>Delivered at place – tax and duties</w:t>
            </w:r>
          </w:p>
        </w:tc>
      </w:tr>
      <w:tr w:rsidR="008150A2" w:rsidRPr="00040724" w14:paraId="5CD5AA22" w14:textId="77777777" w:rsidTr="00FA08E1">
        <w:trPr>
          <w:trHeight w:val="972"/>
          <w:trPrChange w:id="30364" w:author="Ritu Kamra" w:date="2021-09-27T20:05:00Z">
            <w:trPr>
              <w:trHeight w:val="972"/>
            </w:trPr>
          </w:trPrChange>
        </w:trPr>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365"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3A741FFD" w14:textId="77777777" w:rsidR="008150A2" w:rsidRPr="00040724" w:rsidRDefault="008150A2">
            <w:pPr>
              <w:spacing w:line="480" w:lineRule="auto"/>
              <w:jc w:val="center"/>
              <w:rPr>
                <w:rFonts w:ascii="Verdana" w:eastAsia="Arial" w:hAnsi="Verdana" w:cs="Arial"/>
                <w:b/>
                <w:bCs/>
                <w:sz w:val="16"/>
                <w:szCs w:val="16"/>
                <w:lang w:val="en-US"/>
              </w:rPr>
              <w:pPrChange w:id="30366" w:author="Neeshu Bhadauriya" w:date="2021-09-27T16:37:00Z">
                <w:pPr>
                  <w:spacing w:line="480" w:lineRule="auto"/>
                </w:pPr>
              </w:pPrChange>
            </w:pPr>
            <w:r>
              <w:rPr>
                <w:rFonts w:ascii="Arial" w:hAnsi="Arial" w:cs="Arial"/>
                <w:color w:val="0D0D0D"/>
                <w:kern w:val="24"/>
                <w:sz w:val="20"/>
                <w:szCs w:val="20"/>
              </w:rPr>
              <w:t>2020</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367"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13FBF080" w14:textId="77777777" w:rsidR="008150A2" w:rsidRPr="00040724" w:rsidRDefault="008150A2">
            <w:pPr>
              <w:spacing w:line="480" w:lineRule="auto"/>
              <w:jc w:val="center"/>
              <w:rPr>
                <w:rFonts w:ascii="Verdana" w:eastAsia="Arial" w:hAnsi="Verdana" w:cs="Arial"/>
                <w:b/>
                <w:bCs/>
                <w:sz w:val="16"/>
                <w:szCs w:val="16"/>
                <w:lang w:val="en-US"/>
              </w:rPr>
              <w:pPrChange w:id="30368" w:author="Neeshu Bhadauriya" w:date="2021-09-27T16:37:00Z">
                <w:pPr>
                  <w:spacing w:line="480" w:lineRule="auto"/>
                </w:pPr>
              </w:pPrChange>
            </w:pPr>
            <w:r>
              <w:rPr>
                <w:rFonts w:ascii="Arial" w:hAnsi="Arial" w:cs="Arial"/>
                <w:color w:val="0D0D0D"/>
                <w:kern w:val="24"/>
                <w:sz w:val="20"/>
                <w:szCs w:val="20"/>
              </w:rPr>
              <w:t>Liquid</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369"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43460BD5" w14:textId="77777777" w:rsidR="008150A2" w:rsidRPr="00040724" w:rsidRDefault="008150A2">
            <w:pPr>
              <w:spacing w:line="480" w:lineRule="auto"/>
              <w:jc w:val="center"/>
              <w:rPr>
                <w:rFonts w:ascii="Verdana" w:eastAsia="Arial" w:hAnsi="Verdana" w:cs="Arial"/>
                <w:b/>
                <w:bCs/>
                <w:sz w:val="16"/>
                <w:szCs w:val="16"/>
                <w:lang w:val="en-US"/>
              </w:rPr>
              <w:pPrChange w:id="30370" w:author="Neeshu Bhadauriya" w:date="2021-09-27T16:37:00Z">
                <w:pPr>
                  <w:spacing w:line="480" w:lineRule="auto"/>
                </w:pPr>
              </w:pPrChange>
            </w:pPr>
            <w:r>
              <w:rPr>
                <w:rFonts w:ascii="Arial" w:hAnsi="Arial" w:cs="Arial"/>
                <w:color w:val="0D0D0D"/>
                <w:kern w:val="24"/>
                <w:sz w:val="20"/>
                <w:szCs w:val="20"/>
              </w:rPr>
              <w:t>Huntsman International India Pvt Ltd</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371"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7140C018" w14:textId="26143520" w:rsidR="008150A2" w:rsidRPr="00040724" w:rsidRDefault="008150A2">
            <w:pPr>
              <w:spacing w:line="480" w:lineRule="auto"/>
              <w:jc w:val="center"/>
              <w:rPr>
                <w:rFonts w:ascii="Verdana" w:eastAsia="Arial" w:hAnsi="Verdana" w:cs="Arial"/>
                <w:b/>
                <w:bCs/>
                <w:sz w:val="16"/>
                <w:szCs w:val="16"/>
                <w:lang w:val="en-US"/>
              </w:rPr>
              <w:pPrChange w:id="30372" w:author="Neeshu Bhadauriya" w:date="2021-09-27T16:37:00Z">
                <w:pPr>
                  <w:spacing w:line="480" w:lineRule="auto"/>
                </w:pPr>
              </w:pPrChange>
            </w:pPr>
            <w:r>
              <w:rPr>
                <w:rFonts w:ascii="Arial" w:hAnsi="Arial" w:cs="Arial"/>
                <w:color w:val="0D0D0D"/>
                <w:kern w:val="24"/>
                <w:sz w:val="20"/>
                <w:szCs w:val="20"/>
              </w:rPr>
              <w:t>India</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373"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5C165121" w14:textId="77777777" w:rsidR="008150A2" w:rsidRPr="00040724" w:rsidRDefault="008150A2">
            <w:pPr>
              <w:spacing w:line="480" w:lineRule="auto"/>
              <w:jc w:val="center"/>
              <w:rPr>
                <w:rFonts w:ascii="Verdana" w:eastAsia="Arial" w:hAnsi="Verdana" w:cs="Arial"/>
                <w:b/>
                <w:bCs/>
                <w:sz w:val="16"/>
                <w:szCs w:val="16"/>
                <w:lang w:val="en-US"/>
              </w:rPr>
              <w:pPrChange w:id="30374" w:author="Neeshu Bhadauriya" w:date="2021-09-27T16:37:00Z">
                <w:pPr>
                  <w:spacing w:line="480" w:lineRule="auto"/>
                </w:pPr>
              </w:pPrChange>
            </w:pPr>
            <w:r>
              <w:rPr>
                <w:rFonts w:ascii="Arial" w:hAnsi="Arial" w:cs="Arial"/>
                <w:color w:val="0D0D0D"/>
                <w:kern w:val="24"/>
                <w:sz w:val="20"/>
                <w:szCs w:val="20"/>
              </w:rPr>
              <w:t>Mumbai, Bangalore, New Delhi</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375"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5F3334EE" w14:textId="77777777" w:rsidR="008150A2" w:rsidRPr="00040724" w:rsidRDefault="008150A2">
            <w:pPr>
              <w:spacing w:line="480" w:lineRule="auto"/>
              <w:jc w:val="center"/>
              <w:rPr>
                <w:rFonts w:ascii="Verdana" w:eastAsia="Arial" w:hAnsi="Verdana" w:cs="Arial"/>
                <w:b/>
                <w:bCs/>
                <w:sz w:val="16"/>
                <w:szCs w:val="16"/>
                <w:lang w:val="en-US"/>
              </w:rPr>
              <w:pPrChange w:id="30376" w:author="Neeshu Bhadauriya" w:date="2021-09-27T16:37:00Z">
                <w:pPr>
                  <w:spacing w:line="480" w:lineRule="auto"/>
                </w:pPr>
              </w:pPrChange>
            </w:pPr>
            <w:r>
              <w:rPr>
                <w:rFonts w:ascii="Arial" w:hAnsi="Arial" w:cs="Arial"/>
                <w:color w:val="0D0D0D"/>
                <w:kern w:val="24"/>
                <w:sz w:val="20"/>
                <w:szCs w:val="20"/>
              </w:rPr>
              <w:t>Huntsman Advanced Materials Europe Bvba</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377"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4A827569" w14:textId="77777777" w:rsidR="008150A2" w:rsidRPr="00040724" w:rsidRDefault="008150A2">
            <w:pPr>
              <w:spacing w:line="480" w:lineRule="auto"/>
              <w:jc w:val="center"/>
              <w:rPr>
                <w:rFonts w:ascii="Verdana" w:eastAsia="Arial" w:hAnsi="Verdana" w:cs="Arial"/>
                <w:b/>
                <w:bCs/>
                <w:sz w:val="16"/>
                <w:szCs w:val="16"/>
                <w:lang w:val="en-US"/>
              </w:rPr>
              <w:pPrChange w:id="30378" w:author="Neeshu Bhadauriya" w:date="2021-09-27T16:37:00Z">
                <w:pPr>
                  <w:spacing w:line="480" w:lineRule="auto"/>
                </w:pPr>
              </w:pPrChange>
            </w:pPr>
            <w:r>
              <w:rPr>
                <w:rFonts w:ascii="Arial" w:hAnsi="Arial" w:cs="Arial"/>
                <w:color w:val="0D0D0D"/>
                <w:kern w:val="24"/>
                <w:sz w:val="20"/>
                <w:szCs w:val="20"/>
              </w:rPr>
              <w:t>United Kingdom, Germany</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379"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09DF2D04" w14:textId="77777777" w:rsidR="008150A2" w:rsidRPr="00040724" w:rsidRDefault="008150A2">
            <w:pPr>
              <w:spacing w:line="480" w:lineRule="auto"/>
              <w:jc w:val="center"/>
              <w:rPr>
                <w:rFonts w:ascii="Verdana" w:eastAsia="Arial" w:hAnsi="Verdana" w:cs="Arial"/>
                <w:b/>
                <w:bCs/>
                <w:sz w:val="16"/>
                <w:szCs w:val="16"/>
                <w:lang w:val="en-US"/>
              </w:rPr>
              <w:pPrChange w:id="30380" w:author="Neeshu Bhadauriya" w:date="2021-09-27T16:37:00Z">
                <w:pPr>
                  <w:spacing w:line="480" w:lineRule="auto"/>
                </w:pPr>
              </w:pPrChange>
            </w:pPr>
            <w:r>
              <w:rPr>
                <w:rFonts w:ascii="Arial" w:hAnsi="Arial" w:cs="Arial"/>
                <w:color w:val="0D0D0D"/>
                <w:kern w:val="24"/>
                <w:sz w:val="20"/>
                <w:szCs w:val="20"/>
              </w:rPr>
              <w:t>764.25</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381"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51CEAD32" w14:textId="77777777" w:rsidR="008150A2" w:rsidRPr="00040724" w:rsidRDefault="008150A2">
            <w:pPr>
              <w:spacing w:line="480" w:lineRule="auto"/>
              <w:jc w:val="center"/>
              <w:rPr>
                <w:rFonts w:ascii="Verdana" w:eastAsia="Arial" w:hAnsi="Verdana" w:cs="Arial"/>
                <w:b/>
                <w:bCs/>
                <w:sz w:val="16"/>
                <w:szCs w:val="16"/>
                <w:lang w:val="en-US"/>
              </w:rPr>
              <w:pPrChange w:id="30382" w:author="Neeshu Bhadauriya" w:date="2021-09-27T16:37:00Z">
                <w:pPr>
                  <w:spacing w:line="480" w:lineRule="auto"/>
                </w:pPr>
              </w:pPrChange>
            </w:pPr>
            <w:r>
              <w:rPr>
                <w:rFonts w:ascii="Arial" w:hAnsi="Arial" w:cs="Arial"/>
                <w:color w:val="0D0D0D"/>
                <w:kern w:val="24"/>
                <w:sz w:val="20"/>
                <w:szCs w:val="20"/>
              </w:rPr>
              <w:t>5.95</w:t>
            </w:r>
          </w:p>
        </w:tc>
        <w:tc>
          <w:tcPr>
            <w:tcW w:w="51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383"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00D74098" w14:textId="77777777" w:rsidR="008150A2" w:rsidRPr="00040724" w:rsidRDefault="008150A2">
            <w:pPr>
              <w:spacing w:line="480" w:lineRule="auto"/>
              <w:jc w:val="center"/>
              <w:rPr>
                <w:rFonts w:ascii="Verdana" w:eastAsia="Arial" w:hAnsi="Verdana" w:cs="Arial"/>
                <w:b/>
                <w:bCs/>
                <w:sz w:val="16"/>
                <w:szCs w:val="16"/>
                <w:lang w:val="en-US"/>
              </w:rPr>
              <w:pPrChange w:id="30384" w:author="Neeshu Bhadauriya" w:date="2021-09-27T16:37:00Z">
                <w:pPr>
                  <w:spacing w:line="480" w:lineRule="auto"/>
                </w:pPr>
              </w:pPrChange>
            </w:pPr>
            <w:r>
              <w:rPr>
                <w:rFonts w:ascii="Arial" w:hAnsi="Arial" w:cs="Arial"/>
                <w:color w:val="0D0D0D"/>
                <w:kern w:val="24"/>
                <w:sz w:val="20"/>
                <w:szCs w:val="20"/>
              </w:rPr>
              <w:t>Delivered at place – tax and duties</w:t>
            </w:r>
          </w:p>
        </w:tc>
      </w:tr>
      <w:tr w:rsidR="008150A2" w:rsidRPr="00040724" w14:paraId="057225F6" w14:textId="77777777" w:rsidTr="00FA08E1">
        <w:trPr>
          <w:trHeight w:val="972"/>
          <w:trPrChange w:id="30385" w:author="Ritu Kamra" w:date="2021-09-27T20:05:00Z">
            <w:trPr>
              <w:trHeight w:val="972"/>
            </w:trPr>
          </w:trPrChange>
        </w:trPr>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386"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0BECCCEC" w14:textId="77777777" w:rsidR="008150A2" w:rsidRPr="00040724" w:rsidRDefault="008150A2">
            <w:pPr>
              <w:spacing w:line="480" w:lineRule="auto"/>
              <w:jc w:val="center"/>
              <w:rPr>
                <w:rFonts w:ascii="Verdana" w:eastAsia="Arial" w:hAnsi="Verdana" w:cs="Arial"/>
                <w:b/>
                <w:bCs/>
                <w:sz w:val="16"/>
                <w:szCs w:val="16"/>
                <w:lang w:val="en-US"/>
              </w:rPr>
              <w:pPrChange w:id="30387" w:author="Neeshu Bhadauriya" w:date="2021-09-27T16:37:00Z">
                <w:pPr>
                  <w:spacing w:line="480" w:lineRule="auto"/>
                </w:pPr>
              </w:pPrChange>
            </w:pPr>
            <w:r>
              <w:rPr>
                <w:rFonts w:ascii="Arial" w:hAnsi="Arial" w:cs="Arial"/>
                <w:color w:val="0D0D0D"/>
                <w:kern w:val="24"/>
                <w:sz w:val="20"/>
                <w:szCs w:val="20"/>
              </w:rPr>
              <w:t>2020</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388"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167E2E43" w14:textId="77777777" w:rsidR="008150A2" w:rsidRPr="00040724" w:rsidRDefault="008150A2">
            <w:pPr>
              <w:spacing w:line="480" w:lineRule="auto"/>
              <w:jc w:val="center"/>
              <w:rPr>
                <w:rFonts w:ascii="Verdana" w:eastAsia="Arial" w:hAnsi="Verdana" w:cs="Arial"/>
                <w:b/>
                <w:bCs/>
                <w:sz w:val="16"/>
                <w:szCs w:val="16"/>
                <w:lang w:val="en-US"/>
              </w:rPr>
              <w:pPrChange w:id="30389" w:author="Neeshu Bhadauriya" w:date="2021-09-27T16:37:00Z">
                <w:pPr>
                  <w:spacing w:line="480" w:lineRule="auto"/>
                </w:pPr>
              </w:pPrChange>
            </w:pPr>
            <w:r>
              <w:rPr>
                <w:rFonts w:ascii="Arial" w:hAnsi="Arial" w:cs="Arial"/>
                <w:color w:val="0D0D0D"/>
                <w:kern w:val="24"/>
                <w:sz w:val="20"/>
                <w:szCs w:val="20"/>
              </w:rPr>
              <w:t>Solid</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390"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01C1807C" w14:textId="77777777" w:rsidR="008150A2" w:rsidRPr="00040724" w:rsidRDefault="008150A2">
            <w:pPr>
              <w:spacing w:line="480" w:lineRule="auto"/>
              <w:jc w:val="center"/>
              <w:rPr>
                <w:rFonts w:ascii="Verdana" w:eastAsia="Arial" w:hAnsi="Verdana" w:cs="Arial"/>
                <w:b/>
                <w:bCs/>
                <w:sz w:val="16"/>
                <w:szCs w:val="16"/>
                <w:lang w:val="en-US"/>
              </w:rPr>
              <w:pPrChange w:id="30391" w:author="Neeshu Bhadauriya" w:date="2021-09-27T16:37:00Z">
                <w:pPr>
                  <w:spacing w:line="480" w:lineRule="auto"/>
                </w:pPr>
              </w:pPrChange>
            </w:pPr>
            <w:r>
              <w:rPr>
                <w:rFonts w:ascii="Arial" w:hAnsi="Arial" w:cs="Arial"/>
                <w:color w:val="0D0D0D"/>
                <w:kern w:val="24"/>
                <w:sz w:val="20"/>
                <w:szCs w:val="20"/>
              </w:rPr>
              <w:t>Jotun India Private Limited</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392"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776AB4BD" w14:textId="7046E497" w:rsidR="008150A2" w:rsidRPr="00040724" w:rsidRDefault="008150A2">
            <w:pPr>
              <w:spacing w:line="480" w:lineRule="auto"/>
              <w:jc w:val="center"/>
              <w:rPr>
                <w:rFonts w:ascii="Verdana" w:eastAsia="Arial" w:hAnsi="Verdana" w:cs="Arial"/>
                <w:b/>
                <w:bCs/>
                <w:sz w:val="16"/>
                <w:szCs w:val="16"/>
                <w:lang w:val="en-US"/>
              </w:rPr>
              <w:pPrChange w:id="30393" w:author="Neeshu Bhadauriya" w:date="2021-09-27T16:37:00Z">
                <w:pPr>
                  <w:spacing w:line="480" w:lineRule="auto"/>
                </w:pPr>
              </w:pPrChange>
            </w:pPr>
            <w:r>
              <w:rPr>
                <w:rFonts w:ascii="Arial" w:hAnsi="Arial" w:cs="Arial"/>
                <w:color w:val="0D0D0D"/>
                <w:kern w:val="24"/>
                <w:sz w:val="20"/>
                <w:szCs w:val="20"/>
              </w:rPr>
              <w:t>India</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394"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53A4B07F" w14:textId="77777777" w:rsidR="008150A2" w:rsidRPr="00040724" w:rsidRDefault="008150A2">
            <w:pPr>
              <w:spacing w:line="480" w:lineRule="auto"/>
              <w:jc w:val="center"/>
              <w:rPr>
                <w:rFonts w:ascii="Verdana" w:eastAsia="Arial" w:hAnsi="Verdana" w:cs="Arial"/>
                <w:b/>
                <w:bCs/>
                <w:sz w:val="16"/>
                <w:szCs w:val="16"/>
                <w:lang w:val="en-US"/>
              </w:rPr>
              <w:pPrChange w:id="30395" w:author="Neeshu Bhadauriya" w:date="2021-09-27T16:37:00Z">
                <w:pPr>
                  <w:spacing w:line="480" w:lineRule="auto"/>
                </w:pPr>
              </w:pPrChange>
            </w:pPr>
            <w:r>
              <w:rPr>
                <w:rFonts w:ascii="Arial" w:hAnsi="Arial" w:cs="Arial"/>
                <w:color w:val="0D0D0D"/>
                <w:kern w:val="24"/>
                <w:sz w:val="20"/>
                <w:szCs w:val="20"/>
              </w:rPr>
              <w:t>Mumbai</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396"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7013D006" w14:textId="77777777" w:rsidR="008150A2" w:rsidRPr="00040724" w:rsidRDefault="008150A2">
            <w:pPr>
              <w:spacing w:line="480" w:lineRule="auto"/>
              <w:jc w:val="center"/>
              <w:rPr>
                <w:rFonts w:ascii="Verdana" w:eastAsia="Arial" w:hAnsi="Verdana" w:cs="Arial"/>
                <w:b/>
                <w:bCs/>
                <w:sz w:val="16"/>
                <w:szCs w:val="16"/>
                <w:lang w:val="en-US"/>
              </w:rPr>
              <w:pPrChange w:id="30397" w:author="Neeshu Bhadauriya" w:date="2021-09-27T16:37:00Z">
                <w:pPr>
                  <w:spacing w:line="480" w:lineRule="auto"/>
                </w:pPr>
              </w:pPrChange>
            </w:pPr>
            <w:r>
              <w:rPr>
                <w:rFonts w:ascii="Arial" w:hAnsi="Arial" w:cs="Arial"/>
                <w:color w:val="0D0D0D"/>
                <w:kern w:val="24"/>
                <w:sz w:val="20"/>
                <w:szCs w:val="20"/>
              </w:rPr>
              <w:t>Kukdo Chemical Co Ltd</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398"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432078DB" w14:textId="77777777" w:rsidR="008150A2" w:rsidRPr="00040724" w:rsidRDefault="008150A2">
            <w:pPr>
              <w:spacing w:line="480" w:lineRule="auto"/>
              <w:jc w:val="center"/>
              <w:rPr>
                <w:rFonts w:ascii="Verdana" w:eastAsia="Arial" w:hAnsi="Verdana" w:cs="Arial"/>
                <w:b/>
                <w:bCs/>
                <w:sz w:val="16"/>
                <w:szCs w:val="16"/>
                <w:lang w:val="en-US"/>
              </w:rPr>
              <w:pPrChange w:id="30399" w:author="Neeshu Bhadauriya" w:date="2021-09-27T16:37:00Z">
                <w:pPr>
                  <w:spacing w:line="480" w:lineRule="auto"/>
                </w:pPr>
              </w:pPrChange>
            </w:pPr>
            <w:r>
              <w:rPr>
                <w:rFonts w:ascii="Arial" w:hAnsi="Arial" w:cs="Arial"/>
                <w:color w:val="0D0D0D"/>
                <w:kern w:val="24"/>
                <w:sz w:val="20"/>
                <w:szCs w:val="20"/>
              </w:rPr>
              <w:t>South Korea</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400"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4FC93B01" w14:textId="77777777" w:rsidR="008150A2" w:rsidRPr="00040724" w:rsidRDefault="008150A2">
            <w:pPr>
              <w:spacing w:line="480" w:lineRule="auto"/>
              <w:jc w:val="center"/>
              <w:rPr>
                <w:rFonts w:ascii="Verdana" w:eastAsia="Arial" w:hAnsi="Verdana" w:cs="Arial"/>
                <w:b/>
                <w:bCs/>
                <w:sz w:val="16"/>
                <w:szCs w:val="16"/>
                <w:lang w:val="en-US"/>
              </w:rPr>
              <w:pPrChange w:id="30401" w:author="Neeshu Bhadauriya" w:date="2021-09-27T16:37:00Z">
                <w:pPr>
                  <w:spacing w:line="480" w:lineRule="auto"/>
                </w:pPr>
              </w:pPrChange>
            </w:pPr>
            <w:r>
              <w:rPr>
                <w:rFonts w:ascii="Arial" w:hAnsi="Arial" w:cs="Arial"/>
                <w:color w:val="0D0D0D"/>
                <w:kern w:val="24"/>
                <w:sz w:val="20"/>
                <w:szCs w:val="20"/>
              </w:rPr>
              <w:t>1237.50</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402"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75E98035" w14:textId="77777777" w:rsidR="008150A2" w:rsidRPr="00040724" w:rsidRDefault="008150A2">
            <w:pPr>
              <w:spacing w:line="480" w:lineRule="auto"/>
              <w:jc w:val="center"/>
              <w:rPr>
                <w:rFonts w:ascii="Verdana" w:eastAsia="Arial" w:hAnsi="Verdana" w:cs="Arial"/>
                <w:b/>
                <w:bCs/>
                <w:sz w:val="16"/>
                <w:szCs w:val="16"/>
                <w:lang w:val="en-US"/>
              </w:rPr>
              <w:pPrChange w:id="30403" w:author="Neeshu Bhadauriya" w:date="2021-09-27T16:37:00Z">
                <w:pPr>
                  <w:spacing w:line="480" w:lineRule="auto"/>
                </w:pPr>
              </w:pPrChange>
            </w:pPr>
            <w:r>
              <w:rPr>
                <w:rFonts w:ascii="Arial" w:hAnsi="Arial" w:cs="Arial"/>
                <w:color w:val="0D0D0D"/>
                <w:kern w:val="24"/>
                <w:sz w:val="20"/>
                <w:szCs w:val="20"/>
              </w:rPr>
              <w:t>2.25</w:t>
            </w:r>
          </w:p>
        </w:tc>
        <w:tc>
          <w:tcPr>
            <w:tcW w:w="51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404"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19E87235" w14:textId="77777777" w:rsidR="008150A2" w:rsidRPr="00040724" w:rsidRDefault="008150A2">
            <w:pPr>
              <w:spacing w:line="480" w:lineRule="auto"/>
              <w:jc w:val="center"/>
              <w:rPr>
                <w:rFonts w:ascii="Verdana" w:eastAsia="Arial" w:hAnsi="Verdana" w:cs="Arial"/>
                <w:b/>
                <w:bCs/>
                <w:sz w:val="16"/>
                <w:szCs w:val="16"/>
                <w:lang w:val="en-US"/>
              </w:rPr>
              <w:pPrChange w:id="30405" w:author="Neeshu Bhadauriya" w:date="2021-09-27T16:37:00Z">
                <w:pPr>
                  <w:spacing w:line="480" w:lineRule="auto"/>
                </w:pPr>
              </w:pPrChange>
            </w:pPr>
            <w:r>
              <w:rPr>
                <w:rFonts w:ascii="Arial" w:hAnsi="Arial" w:cs="Arial"/>
                <w:color w:val="0D0D0D"/>
                <w:kern w:val="24"/>
                <w:sz w:val="20"/>
                <w:szCs w:val="20"/>
              </w:rPr>
              <w:t>Delivered at place – tax and duties</w:t>
            </w:r>
          </w:p>
        </w:tc>
      </w:tr>
      <w:tr w:rsidR="008150A2" w:rsidRPr="00040724" w14:paraId="67F787EF" w14:textId="77777777" w:rsidTr="00FA08E1">
        <w:trPr>
          <w:trHeight w:val="972"/>
          <w:trPrChange w:id="30406" w:author="Ritu Kamra" w:date="2021-09-27T20:05:00Z">
            <w:trPr>
              <w:trHeight w:val="972"/>
            </w:trPr>
          </w:trPrChange>
        </w:trPr>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407"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07270585" w14:textId="77777777" w:rsidR="008150A2" w:rsidRPr="00040724" w:rsidRDefault="008150A2">
            <w:pPr>
              <w:spacing w:line="480" w:lineRule="auto"/>
              <w:jc w:val="center"/>
              <w:rPr>
                <w:rFonts w:ascii="Verdana" w:eastAsia="Arial" w:hAnsi="Verdana" w:cs="Arial"/>
                <w:b/>
                <w:bCs/>
                <w:sz w:val="16"/>
                <w:szCs w:val="16"/>
                <w:lang w:val="en-US"/>
              </w:rPr>
              <w:pPrChange w:id="30408" w:author="Neeshu Bhadauriya" w:date="2021-09-27T16:37:00Z">
                <w:pPr>
                  <w:spacing w:line="480" w:lineRule="auto"/>
                </w:pPr>
              </w:pPrChange>
            </w:pPr>
            <w:r>
              <w:rPr>
                <w:rFonts w:ascii="Arial" w:hAnsi="Arial" w:cs="Arial"/>
                <w:color w:val="0D0D0D"/>
                <w:kern w:val="24"/>
                <w:sz w:val="20"/>
                <w:szCs w:val="20"/>
              </w:rPr>
              <w:t>2020</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409"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7F0B66CD" w14:textId="77777777" w:rsidR="008150A2" w:rsidRPr="00040724" w:rsidRDefault="008150A2">
            <w:pPr>
              <w:spacing w:line="480" w:lineRule="auto"/>
              <w:jc w:val="center"/>
              <w:rPr>
                <w:rFonts w:ascii="Verdana" w:eastAsia="Arial" w:hAnsi="Verdana" w:cs="Arial"/>
                <w:b/>
                <w:bCs/>
                <w:sz w:val="16"/>
                <w:szCs w:val="16"/>
                <w:lang w:val="en-US"/>
              </w:rPr>
              <w:pPrChange w:id="30410" w:author="Neeshu Bhadauriya" w:date="2021-09-27T16:37:00Z">
                <w:pPr>
                  <w:spacing w:line="480" w:lineRule="auto"/>
                </w:pPr>
              </w:pPrChange>
            </w:pPr>
            <w:r>
              <w:rPr>
                <w:rFonts w:ascii="Arial" w:hAnsi="Arial" w:cs="Arial"/>
                <w:color w:val="0D0D0D"/>
                <w:kern w:val="24"/>
                <w:sz w:val="20"/>
                <w:szCs w:val="20"/>
              </w:rPr>
              <w:t>Solid</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411"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7373BC1B" w14:textId="77777777" w:rsidR="008150A2" w:rsidRPr="00040724" w:rsidRDefault="008150A2">
            <w:pPr>
              <w:spacing w:line="480" w:lineRule="auto"/>
              <w:jc w:val="center"/>
              <w:rPr>
                <w:rFonts w:ascii="Verdana" w:eastAsia="Arial" w:hAnsi="Verdana" w:cs="Arial"/>
                <w:b/>
                <w:bCs/>
                <w:sz w:val="16"/>
                <w:szCs w:val="16"/>
                <w:lang w:val="en-US"/>
              </w:rPr>
              <w:pPrChange w:id="30412" w:author="Neeshu Bhadauriya" w:date="2021-09-27T16:37:00Z">
                <w:pPr>
                  <w:spacing w:line="480" w:lineRule="auto"/>
                </w:pPr>
              </w:pPrChange>
            </w:pPr>
            <w:r>
              <w:rPr>
                <w:rFonts w:ascii="Arial" w:hAnsi="Arial" w:cs="Arial"/>
                <w:color w:val="0D0D0D"/>
                <w:kern w:val="24"/>
                <w:sz w:val="20"/>
                <w:szCs w:val="20"/>
              </w:rPr>
              <w:t>Jotun India Private Limited</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413"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3A045EE8" w14:textId="6ABC5822" w:rsidR="008150A2" w:rsidRPr="00040724" w:rsidRDefault="008150A2">
            <w:pPr>
              <w:spacing w:line="480" w:lineRule="auto"/>
              <w:jc w:val="center"/>
              <w:rPr>
                <w:rFonts w:ascii="Verdana" w:eastAsia="Arial" w:hAnsi="Verdana" w:cs="Arial"/>
                <w:b/>
                <w:bCs/>
                <w:sz w:val="16"/>
                <w:szCs w:val="16"/>
                <w:lang w:val="en-US"/>
              </w:rPr>
              <w:pPrChange w:id="30414" w:author="Neeshu Bhadauriya" w:date="2021-09-27T16:37:00Z">
                <w:pPr>
                  <w:spacing w:line="480" w:lineRule="auto"/>
                </w:pPr>
              </w:pPrChange>
            </w:pPr>
            <w:r>
              <w:rPr>
                <w:rFonts w:ascii="Arial" w:hAnsi="Arial" w:cs="Arial"/>
                <w:color w:val="0D0D0D"/>
                <w:kern w:val="24"/>
                <w:sz w:val="20"/>
                <w:szCs w:val="20"/>
              </w:rPr>
              <w:t>India</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415"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54B9B0F0" w14:textId="77777777" w:rsidR="008150A2" w:rsidRPr="00040724" w:rsidRDefault="008150A2">
            <w:pPr>
              <w:spacing w:line="480" w:lineRule="auto"/>
              <w:jc w:val="center"/>
              <w:rPr>
                <w:rFonts w:ascii="Verdana" w:eastAsia="Arial" w:hAnsi="Verdana" w:cs="Arial"/>
                <w:b/>
                <w:bCs/>
                <w:sz w:val="16"/>
                <w:szCs w:val="16"/>
                <w:lang w:val="en-US"/>
              </w:rPr>
              <w:pPrChange w:id="30416" w:author="Neeshu Bhadauriya" w:date="2021-09-27T16:37:00Z">
                <w:pPr>
                  <w:spacing w:line="480" w:lineRule="auto"/>
                </w:pPr>
              </w:pPrChange>
            </w:pPr>
            <w:r>
              <w:rPr>
                <w:rFonts w:ascii="Arial" w:hAnsi="Arial" w:cs="Arial"/>
                <w:color w:val="0D0D0D"/>
                <w:kern w:val="24"/>
                <w:sz w:val="20"/>
                <w:szCs w:val="20"/>
              </w:rPr>
              <w:t>Mumbai, Kanchipuram</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417"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72C5CC0A" w14:textId="77777777" w:rsidR="008150A2" w:rsidRPr="00040724" w:rsidRDefault="008150A2">
            <w:pPr>
              <w:spacing w:line="480" w:lineRule="auto"/>
              <w:jc w:val="center"/>
              <w:rPr>
                <w:rFonts w:ascii="Verdana" w:eastAsia="Arial" w:hAnsi="Verdana" w:cs="Arial"/>
                <w:b/>
                <w:bCs/>
                <w:sz w:val="16"/>
                <w:szCs w:val="16"/>
                <w:lang w:val="en-US"/>
              </w:rPr>
              <w:pPrChange w:id="30418" w:author="Neeshu Bhadauriya" w:date="2021-09-27T16:37:00Z">
                <w:pPr>
                  <w:spacing w:line="480" w:lineRule="auto"/>
                </w:pPr>
              </w:pPrChange>
            </w:pPr>
            <w:r>
              <w:rPr>
                <w:rFonts w:ascii="Arial" w:hAnsi="Arial" w:cs="Arial"/>
                <w:color w:val="0D0D0D"/>
                <w:kern w:val="24"/>
                <w:sz w:val="20"/>
                <w:szCs w:val="20"/>
              </w:rPr>
              <w:t>Kukdo Chemical Co Ltd</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419"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29318835" w14:textId="77777777" w:rsidR="008150A2" w:rsidRPr="00040724" w:rsidRDefault="008150A2">
            <w:pPr>
              <w:spacing w:line="480" w:lineRule="auto"/>
              <w:jc w:val="center"/>
              <w:rPr>
                <w:rFonts w:ascii="Verdana" w:eastAsia="Arial" w:hAnsi="Verdana" w:cs="Arial"/>
                <w:b/>
                <w:bCs/>
                <w:sz w:val="16"/>
                <w:szCs w:val="16"/>
                <w:lang w:val="en-US"/>
              </w:rPr>
              <w:pPrChange w:id="30420" w:author="Neeshu Bhadauriya" w:date="2021-09-27T16:37:00Z">
                <w:pPr>
                  <w:spacing w:line="480" w:lineRule="auto"/>
                </w:pPr>
              </w:pPrChange>
            </w:pPr>
            <w:r>
              <w:rPr>
                <w:rFonts w:ascii="Arial" w:hAnsi="Arial" w:cs="Arial"/>
                <w:color w:val="0D0D0D"/>
                <w:kern w:val="24"/>
                <w:sz w:val="20"/>
                <w:szCs w:val="20"/>
              </w:rPr>
              <w:t>South Korea</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421"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6C43145F" w14:textId="77777777" w:rsidR="008150A2" w:rsidRPr="00040724" w:rsidRDefault="008150A2">
            <w:pPr>
              <w:spacing w:line="480" w:lineRule="auto"/>
              <w:jc w:val="center"/>
              <w:rPr>
                <w:rFonts w:ascii="Verdana" w:eastAsia="Arial" w:hAnsi="Verdana" w:cs="Arial"/>
                <w:b/>
                <w:bCs/>
                <w:sz w:val="16"/>
                <w:szCs w:val="16"/>
                <w:lang w:val="en-US"/>
              </w:rPr>
              <w:pPrChange w:id="30422" w:author="Neeshu Bhadauriya" w:date="2021-09-27T16:37:00Z">
                <w:pPr>
                  <w:spacing w:line="480" w:lineRule="auto"/>
                </w:pPr>
              </w:pPrChange>
            </w:pPr>
            <w:r>
              <w:rPr>
                <w:rFonts w:ascii="Arial" w:hAnsi="Arial" w:cs="Arial"/>
                <w:color w:val="0D0D0D"/>
                <w:kern w:val="24"/>
                <w:sz w:val="20"/>
                <w:szCs w:val="20"/>
              </w:rPr>
              <w:t>967.50</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423"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6471666A" w14:textId="77777777" w:rsidR="008150A2" w:rsidRPr="00040724" w:rsidRDefault="008150A2">
            <w:pPr>
              <w:spacing w:line="480" w:lineRule="auto"/>
              <w:jc w:val="center"/>
              <w:rPr>
                <w:rFonts w:ascii="Verdana" w:eastAsia="Arial" w:hAnsi="Verdana" w:cs="Arial"/>
                <w:b/>
                <w:bCs/>
                <w:sz w:val="16"/>
                <w:szCs w:val="16"/>
                <w:lang w:val="en-US"/>
              </w:rPr>
              <w:pPrChange w:id="30424" w:author="Neeshu Bhadauriya" w:date="2021-09-27T16:37:00Z">
                <w:pPr>
                  <w:spacing w:line="480" w:lineRule="auto"/>
                </w:pPr>
              </w:pPrChange>
            </w:pPr>
            <w:r>
              <w:rPr>
                <w:rFonts w:ascii="Arial" w:hAnsi="Arial" w:cs="Arial"/>
                <w:color w:val="0D0D0D"/>
                <w:kern w:val="24"/>
                <w:sz w:val="20"/>
                <w:szCs w:val="20"/>
              </w:rPr>
              <w:t>3.24</w:t>
            </w:r>
          </w:p>
        </w:tc>
        <w:tc>
          <w:tcPr>
            <w:tcW w:w="51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425"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6D72CB8B" w14:textId="77777777" w:rsidR="008150A2" w:rsidRPr="00040724" w:rsidRDefault="008150A2">
            <w:pPr>
              <w:spacing w:line="480" w:lineRule="auto"/>
              <w:jc w:val="center"/>
              <w:rPr>
                <w:rFonts w:ascii="Verdana" w:eastAsia="Arial" w:hAnsi="Verdana" w:cs="Arial"/>
                <w:b/>
                <w:bCs/>
                <w:sz w:val="16"/>
                <w:szCs w:val="16"/>
                <w:lang w:val="en-US"/>
              </w:rPr>
              <w:pPrChange w:id="30426" w:author="Neeshu Bhadauriya" w:date="2021-09-27T16:37:00Z">
                <w:pPr>
                  <w:spacing w:line="480" w:lineRule="auto"/>
                </w:pPr>
              </w:pPrChange>
            </w:pPr>
            <w:r>
              <w:rPr>
                <w:rFonts w:ascii="Arial" w:hAnsi="Arial" w:cs="Arial"/>
                <w:color w:val="0D0D0D"/>
                <w:kern w:val="24"/>
                <w:sz w:val="20"/>
                <w:szCs w:val="20"/>
              </w:rPr>
              <w:t>Delivered at place – tax and duties</w:t>
            </w:r>
          </w:p>
        </w:tc>
      </w:tr>
      <w:tr w:rsidR="008150A2" w:rsidRPr="00040724" w14:paraId="5C86D770" w14:textId="77777777" w:rsidTr="00FA08E1">
        <w:trPr>
          <w:trHeight w:val="972"/>
          <w:trPrChange w:id="30427" w:author="Ritu Kamra" w:date="2021-09-27T20:05:00Z">
            <w:trPr>
              <w:trHeight w:val="972"/>
            </w:trPr>
          </w:trPrChange>
        </w:trPr>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428"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1E26C028" w14:textId="77777777" w:rsidR="008150A2" w:rsidRPr="00040724" w:rsidRDefault="008150A2">
            <w:pPr>
              <w:spacing w:line="480" w:lineRule="auto"/>
              <w:jc w:val="center"/>
              <w:rPr>
                <w:rFonts w:ascii="Verdana" w:eastAsia="Arial" w:hAnsi="Verdana" w:cs="Arial"/>
                <w:b/>
                <w:bCs/>
                <w:sz w:val="16"/>
                <w:szCs w:val="16"/>
                <w:lang w:val="en-US"/>
              </w:rPr>
              <w:pPrChange w:id="30429" w:author="Neeshu Bhadauriya" w:date="2021-09-27T16:37:00Z">
                <w:pPr>
                  <w:spacing w:line="480" w:lineRule="auto"/>
                </w:pPr>
              </w:pPrChange>
            </w:pPr>
            <w:r>
              <w:rPr>
                <w:rFonts w:ascii="Arial" w:hAnsi="Arial" w:cs="Arial"/>
                <w:color w:val="0D0D0D"/>
                <w:kern w:val="24"/>
                <w:sz w:val="20"/>
                <w:szCs w:val="20"/>
              </w:rPr>
              <w:t>2020</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430"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4FA67A53" w14:textId="77777777" w:rsidR="008150A2" w:rsidRPr="00040724" w:rsidRDefault="008150A2">
            <w:pPr>
              <w:spacing w:line="480" w:lineRule="auto"/>
              <w:jc w:val="center"/>
              <w:rPr>
                <w:rFonts w:ascii="Verdana" w:eastAsia="Arial" w:hAnsi="Verdana" w:cs="Arial"/>
                <w:b/>
                <w:bCs/>
                <w:sz w:val="16"/>
                <w:szCs w:val="16"/>
                <w:lang w:val="en-US"/>
              </w:rPr>
              <w:pPrChange w:id="30431" w:author="Neeshu Bhadauriya" w:date="2021-09-27T16:37:00Z">
                <w:pPr>
                  <w:spacing w:line="480" w:lineRule="auto"/>
                </w:pPr>
              </w:pPrChange>
            </w:pPr>
            <w:r>
              <w:rPr>
                <w:rFonts w:ascii="Arial" w:hAnsi="Arial" w:cs="Arial"/>
                <w:color w:val="0D0D0D"/>
                <w:kern w:val="24"/>
                <w:sz w:val="20"/>
                <w:szCs w:val="20"/>
              </w:rPr>
              <w:t>Liquid</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432"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40AF9A0B" w14:textId="77777777" w:rsidR="008150A2" w:rsidRPr="00040724" w:rsidRDefault="008150A2">
            <w:pPr>
              <w:spacing w:line="480" w:lineRule="auto"/>
              <w:jc w:val="center"/>
              <w:rPr>
                <w:rFonts w:ascii="Verdana" w:eastAsia="Arial" w:hAnsi="Verdana" w:cs="Arial"/>
                <w:b/>
                <w:bCs/>
                <w:sz w:val="16"/>
                <w:szCs w:val="16"/>
                <w:lang w:val="en-US"/>
              </w:rPr>
              <w:pPrChange w:id="30433" w:author="Neeshu Bhadauriya" w:date="2021-09-27T16:37:00Z">
                <w:pPr>
                  <w:spacing w:line="480" w:lineRule="auto"/>
                </w:pPr>
              </w:pPrChange>
            </w:pPr>
            <w:r>
              <w:rPr>
                <w:rFonts w:ascii="Arial" w:hAnsi="Arial" w:cs="Arial"/>
                <w:color w:val="0D0D0D"/>
                <w:kern w:val="24"/>
                <w:sz w:val="20"/>
                <w:szCs w:val="20"/>
              </w:rPr>
              <w:t xml:space="preserve">Kansai Nerolac </w:t>
            </w:r>
            <w:r>
              <w:rPr>
                <w:rFonts w:ascii="Arial" w:hAnsi="Arial" w:cs="Arial"/>
                <w:color w:val="0D0D0D"/>
                <w:kern w:val="24"/>
                <w:sz w:val="20"/>
                <w:szCs w:val="20"/>
              </w:rPr>
              <w:lastRenderedPageBreak/>
              <w:t>Paints Limited</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434"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2BB5744F" w14:textId="568E041D" w:rsidR="008150A2" w:rsidRPr="00040724" w:rsidRDefault="008150A2">
            <w:pPr>
              <w:spacing w:line="480" w:lineRule="auto"/>
              <w:jc w:val="center"/>
              <w:rPr>
                <w:rFonts w:ascii="Verdana" w:eastAsia="Arial" w:hAnsi="Verdana" w:cs="Arial"/>
                <w:b/>
                <w:bCs/>
                <w:sz w:val="16"/>
                <w:szCs w:val="16"/>
                <w:lang w:val="en-US"/>
              </w:rPr>
              <w:pPrChange w:id="30435" w:author="Neeshu Bhadauriya" w:date="2021-09-27T16:37:00Z">
                <w:pPr>
                  <w:spacing w:line="480" w:lineRule="auto"/>
                </w:pPr>
              </w:pPrChange>
            </w:pPr>
            <w:r>
              <w:rPr>
                <w:rFonts w:ascii="Arial" w:hAnsi="Arial" w:cs="Arial"/>
                <w:color w:val="0D0D0D"/>
                <w:kern w:val="24"/>
                <w:sz w:val="20"/>
                <w:szCs w:val="20"/>
              </w:rPr>
              <w:lastRenderedPageBreak/>
              <w:t>India</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436"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6B3BCC25" w14:textId="77777777" w:rsidR="008150A2" w:rsidRPr="00040724" w:rsidRDefault="008150A2">
            <w:pPr>
              <w:spacing w:line="480" w:lineRule="auto"/>
              <w:jc w:val="center"/>
              <w:rPr>
                <w:rFonts w:ascii="Verdana" w:eastAsia="Arial" w:hAnsi="Verdana" w:cs="Arial"/>
                <w:b/>
                <w:bCs/>
                <w:sz w:val="16"/>
                <w:szCs w:val="16"/>
                <w:lang w:val="en-US"/>
              </w:rPr>
              <w:pPrChange w:id="30437" w:author="Neeshu Bhadauriya" w:date="2021-09-27T16:37:00Z">
                <w:pPr>
                  <w:spacing w:line="480" w:lineRule="auto"/>
                </w:pPr>
              </w:pPrChange>
            </w:pPr>
            <w:r>
              <w:rPr>
                <w:rFonts w:ascii="Arial" w:hAnsi="Arial" w:cs="Arial"/>
                <w:color w:val="0D0D0D"/>
                <w:kern w:val="24"/>
                <w:sz w:val="20"/>
                <w:szCs w:val="20"/>
              </w:rPr>
              <w:t xml:space="preserve">Mumbai, Bangalore, </w:t>
            </w:r>
            <w:r>
              <w:rPr>
                <w:rFonts w:ascii="Arial" w:hAnsi="Arial" w:cs="Arial"/>
                <w:color w:val="0D0D0D"/>
                <w:kern w:val="24"/>
                <w:sz w:val="20"/>
                <w:szCs w:val="20"/>
              </w:rPr>
              <w:lastRenderedPageBreak/>
              <w:t>New Delhi</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438"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70139249" w14:textId="77777777" w:rsidR="008150A2" w:rsidRPr="00040724" w:rsidRDefault="008150A2">
            <w:pPr>
              <w:spacing w:line="480" w:lineRule="auto"/>
              <w:jc w:val="center"/>
              <w:rPr>
                <w:rFonts w:ascii="Verdana" w:eastAsia="Arial" w:hAnsi="Verdana" w:cs="Arial"/>
                <w:b/>
                <w:bCs/>
                <w:sz w:val="16"/>
                <w:szCs w:val="16"/>
                <w:lang w:val="en-US"/>
              </w:rPr>
              <w:pPrChange w:id="30439" w:author="Neeshu Bhadauriya" w:date="2021-09-27T16:37:00Z">
                <w:pPr>
                  <w:spacing w:line="480" w:lineRule="auto"/>
                </w:pPr>
              </w:pPrChange>
            </w:pPr>
            <w:r>
              <w:rPr>
                <w:rFonts w:ascii="Arial" w:hAnsi="Arial" w:cs="Arial"/>
                <w:color w:val="0D0D0D"/>
                <w:kern w:val="24"/>
                <w:sz w:val="20"/>
                <w:szCs w:val="20"/>
              </w:rPr>
              <w:lastRenderedPageBreak/>
              <w:t xml:space="preserve">Kukdo Chemical </w:t>
            </w:r>
            <w:r>
              <w:rPr>
                <w:rFonts w:ascii="Arial" w:hAnsi="Arial" w:cs="Arial"/>
                <w:color w:val="0D0D0D"/>
                <w:kern w:val="24"/>
                <w:sz w:val="20"/>
                <w:szCs w:val="20"/>
              </w:rPr>
              <w:lastRenderedPageBreak/>
              <w:t>Co Ltd, Aditya Birla Chemicals Thailand Ltd.</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440"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39DFFB9F" w14:textId="77777777" w:rsidR="008150A2" w:rsidRPr="00040724" w:rsidRDefault="008150A2">
            <w:pPr>
              <w:spacing w:line="480" w:lineRule="auto"/>
              <w:jc w:val="center"/>
              <w:rPr>
                <w:rFonts w:ascii="Verdana" w:eastAsia="Arial" w:hAnsi="Verdana" w:cs="Arial"/>
                <w:b/>
                <w:bCs/>
                <w:sz w:val="16"/>
                <w:szCs w:val="16"/>
                <w:lang w:val="en-US"/>
              </w:rPr>
              <w:pPrChange w:id="30441" w:author="Neeshu Bhadauriya" w:date="2021-09-27T16:37:00Z">
                <w:pPr>
                  <w:spacing w:line="480" w:lineRule="auto"/>
                </w:pPr>
              </w:pPrChange>
            </w:pPr>
            <w:r>
              <w:rPr>
                <w:rFonts w:ascii="Arial" w:hAnsi="Arial" w:cs="Arial"/>
                <w:color w:val="0D0D0D"/>
                <w:kern w:val="24"/>
                <w:sz w:val="20"/>
                <w:szCs w:val="20"/>
              </w:rPr>
              <w:lastRenderedPageBreak/>
              <w:t xml:space="preserve">South Korea, </w:t>
            </w:r>
            <w:r>
              <w:rPr>
                <w:rFonts w:ascii="Arial" w:hAnsi="Arial" w:cs="Arial"/>
                <w:color w:val="0D0D0D"/>
                <w:kern w:val="24"/>
                <w:sz w:val="20"/>
                <w:szCs w:val="20"/>
              </w:rPr>
              <w:lastRenderedPageBreak/>
              <w:t>Thailand, Japan</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442"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60C4DB66" w14:textId="77777777" w:rsidR="008150A2" w:rsidRPr="00040724" w:rsidRDefault="008150A2">
            <w:pPr>
              <w:spacing w:line="480" w:lineRule="auto"/>
              <w:jc w:val="center"/>
              <w:rPr>
                <w:rFonts w:ascii="Verdana" w:eastAsia="Arial" w:hAnsi="Verdana" w:cs="Arial"/>
                <w:b/>
                <w:bCs/>
                <w:sz w:val="16"/>
                <w:szCs w:val="16"/>
                <w:lang w:val="en-US"/>
              </w:rPr>
              <w:pPrChange w:id="30443" w:author="Neeshu Bhadauriya" w:date="2021-09-27T16:37:00Z">
                <w:pPr>
                  <w:spacing w:line="480" w:lineRule="auto"/>
                </w:pPr>
              </w:pPrChange>
            </w:pPr>
            <w:r>
              <w:rPr>
                <w:rFonts w:ascii="Arial" w:hAnsi="Arial" w:cs="Arial"/>
                <w:color w:val="0D0D0D"/>
                <w:kern w:val="24"/>
                <w:sz w:val="20"/>
                <w:szCs w:val="20"/>
              </w:rPr>
              <w:lastRenderedPageBreak/>
              <w:t>5093.10</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444"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7B21D3AF" w14:textId="77777777" w:rsidR="008150A2" w:rsidRPr="00040724" w:rsidRDefault="008150A2">
            <w:pPr>
              <w:spacing w:line="480" w:lineRule="auto"/>
              <w:jc w:val="center"/>
              <w:rPr>
                <w:rFonts w:ascii="Verdana" w:eastAsia="Arial" w:hAnsi="Verdana" w:cs="Arial"/>
                <w:b/>
                <w:bCs/>
                <w:sz w:val="16"/>
                <w:szCs w:val="16"/>
                <w:lang w:val="en-US"/>
              </w:rPr>
              <w:pPrChange w:id="30445" w:author="Neeshu Bhadauriya" w:date="2021-09-27T16:37:00Z">
                <w:pPr>
                  <w:spacing w:line="480" w:lineRule="auto"/>
                </w:pPr>
              </w:pPrChange>
            </w:pPr>
            <w:r>
              <w:rPr>
                <w:rFonts w:ascii="Arial" w:hAnsi="Arial" w:cs="Arial"/>
                <w:color w:val="0D0D0D"/>
                <w:kern w:val="24"/>
                <w:sz w:val="20"/>
                <w:szCs w:val="20"/>
              </w:rPr>
              <w:t>3.22</w:t>
            </w:r>
          </w:p>
        </w:tc>
        <w:tc>
          <w:tcPr>
            <w:tcW w:w="51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446"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5BC2D589" w14:textId="77777777" w:rsidR="008150A2" w:rsidRPr="00040724" w:rsidRDefault="008150A2">
            <w:pPr>
              <w:spacing w:line="480" w:lineRule="auto"/>
              <w:jc w:val="center"/>
              <w:rPr>
                <w:rFonts w:ascii="Verdana" w:eastAsia="Arial" w:hAnsi="Verdana" w:cs="Arial"/>
                <w:b/>
                <w:bCs/>
                <w:sz w:val="16"/>
                <w:szCs w:val="16"/>
                <w:lang w:val="en-US"/>
              </w:rPr>
              <w:pPrChange w:id="30447" w:author="Neeshu Bhadauriya" w:date="2021-09-27T16:37:00Z">
                <w:pPr>
                  <w:spacing w:line="480" w:lineRule="auto"/>
                </w:pPr>
              </w:pPrChange>
            </w:pPr>
            <w:r>
              <w:rPr>
                <w:rFonts w:ascii="Arial" w:hAnsi="Arial" w:cs="Arial"/>
                <w:color w:val="0D0D0D"/>
                <w:kern w:val="24"/>
                <w:sz w:val="20"/>
                <w:szCs w:val="20"/>
              </w:rPr>
              <w:t xml:space="preserve">Delivered at place – </w:t>
            </w:r>
            <w:r>
              <w:rPr>
                <w:rFonts w:ascii="Arial" w:hAnsi="Arial" w:cs="Arial"/>
                <w:color w:val="0D0D0D"/>
                <w:kern w:val="24"/>
                <w:sz w:val="20"/>
                <w:szCs w:val="20"/>
              </w:rPr>
              <w:lastRenderedPageBreak/>
              <w:t>tax and duties</w:t>
            </w:r>
          </w:p>
        </w:tc>
      </w:tr>
      <w:tr w:rsidR="008150A2" w:rsidRPr="00040724" w14:paraId="6110C750" w14:textId="77777777" w:rsidTr="00FA08E1">
        <w:trPr>
          <w:trHeight w:val="972"/>
          <w:trPrChange w:id="30448" w:author="Ritu Kamra" w:date="2021-09-27T20:05:00Z">
            <w:trPr>
              <w:trHeight w:val="972"/>
            </w:trPr>
          </w:trPrChange>
        </w:trPr>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449"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3C03C864" w14:textId="77777777" w:rsidR="008150A2" w:rsidRPr="00040724" w:rsidRDefault="008150A2">
            <w:pPr>
              <w:spacing w:line="480" w:lineRule="auto"/>
              <w:jc w:val="center"/>
              <w:rPr>
                <w:rFonts w:ascii="Verdana" w:eastAsia="Arial" w:hAnsi="Verdana" w:cs="Arial"/>
                <w:b/>
                <w:bCs/>
                <w:sz w:val="16"/>
                <w:szCs w:val="16"/>
                <w:lang w:val="en-US"/>
              </w:rPr>
              <w:pPrChange w:id="30450" w:author="Neeshu Bhadauriya" w:date="2021-09-27T16:37:00Z">
                <w:pPr>
                  <w:spacing w:line="480" w:lineRule="auto"/>
                </w:pPr>
              </w:pPrChange>
            </w:pPr>
            <w:r>
              <w:rPr>
                <w:rFonts w:ascii="Arial" w:hAnsi="Arial" w:cs="Arial"/>
                <w:color w:val="0D0D0D"/>
                <w:kern w:val="24"/>
                <w:sz w:val="20"/>
                <w:szCs w:val="20"/>
              </w:rPr>
              <w:lastRenderedPageBreak/>
              <w:t>2020</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451"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782B82F6" w14:textId="77777777" w:rsidR="008150A2" w:rsidRPr="00040724" w:rsidRDefault="008150A2">
            <w:pPr>
              <w:spacing w:line="480" w:lineRule="auto"/>
              <w:jc w:val="center"/>
              <w:rPr>
                <w:rFonts w:ascii="Verdana" w:eastAsia="Arial" w:hAnsi="Verdana" w:cs="Arial"/>
                <w:b/>
                <w:bCs/>
                <w:sz w:val="16"/>
                <w:szCs w:val="16"/>
                <w:lang w:val="en-US"/>
              </w:rPr>
              <w:pPrChange w:id="30452" w:author="Neeshu Bhadauriya" w:date="2021-09-27T16:37:00Z">
                <w:pPr>
                  <w:spacing w:line="480" w:lineRule="auto"/>
                </w:pPr>
              </w:pPrChange>
            </w:pPr>
            <w:r>
              <w:rPr>
                <w:rFonts w:ascii="Arial" w:hAnsi="Arial" w:cs="Arial"/>
                <w:color w:val="0D0D0D"/>
                <w:kern w:val="24"/>
                <w:sz w:val="20"/>
                <w:szCs w:val="20"/>
              </w:rPr>
              <w:t>Solid</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453"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384C0104" w14:textId="77777777" w:rsidR="008150A2" w:rsidRPr="00040724" w:rsidRDefault="008150A2">
            <w:pPr>
              <w:spacing w:line="480" w:lineRule="auto"/>
              <w:jc w:val="center"/>
              <w:rPr>
                <w:rFonts w:ascii="Verdana" w:eastAsia="Arial" w:hAnsi="Verdana" w:cs="Arial"/>
                <w:b/>
                <w:bCs/>
                <w:sz w:val="16"/>
                <w:szCs w:val="16"/>
                <w:lang w:val="en-US"/>
              </w:rPr>
              <w:pPrChange w:id="30454" w:author="Neeshu Bhadauriya" w:date="2021-09-27T16:37:00Z">
                <w:pPr>
                  <w:spacing w:line="480" w:lineRule="auto"/>
                </w:pPr>
              </w:pPrChange>
            </w:pPr>
            <w:r>
              <w:rPr>
                <w:rFonts w:ascii="Arial" w:hAnsi="Arial" w:cs="Arial"/>
                <w:color w:val="0D0D0D"/>
                <w:kern w:val="24"/>
                <w:sz w:val="20"/>
                <w:szCs w:val="20"/>
              </w:rPr>
              <w:t>Kansai Nerolac Paints Limited</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455"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56CFD4C9" w14:textId="77777777" w:rsidR="008150A2" w:rsidRPr="00040724" w:rsidRDefault="008150A2">
            <w:pPr>
              <w:spacing w:line="480" w:lineRule="auto"/>
              <w:jc w:val="center"/>
              <w:rPr>
                <w:rFonts w:ascii="Verdana" w:eastAsia="Arial" w:hAnsi="Verdana" w:cs="Arial"/>
                <w:b/>
                <w:bCs/>
                <w:sz w:val="16"/>
                <w:szCs w:val="16"/>
                <w:lang w:val="en-US"/>
              </w:rPr>
              <w:pPrChange w:id="30456" w:author="Neeshu Bhadauriya" w:date="2021-09-27T16:37:00Z">
                <w:pPr>
                  <w:spacing w:line="480" w:lineRule="auto"/>
                </w:pPr>
              </w:pPrChange>
            </w:pPr>
            <w:r>
              <w:rPr>
                <w:rFonts w:ascii="Arial" w:hAnsi="Arial" w:cs="Arial"/>
                <w:color w:val="0D0D0D"/>
                <w:kern w:val="24"/>
                <w:sz w:val="20"/>
                <w:szCs w:val="20"/>
              </w:rPr>
              <w:t>India</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457"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7E231728" w14:textId="77777777" w:rsidR="008150A2" w:rsidRPr="00040724" w:rsidRDefault="008150A2">
            <w:pPr>
              <w:spacing w:line="480" w:lineRule="auto"/>
              <w:jc w:val="center"/>
              <w:rPr>
                <w:rFonts w:ascii="Verdana" w:eastAsia="Arial" w:hAnsi="Verdana" w:cs="Arial"/>
                <w:b/>
                <w:bCs/>
                <w:sz w:val="16"/>
                <w:szCs w:val="16"/>
                <w:lang w:val="en-US"/>
              </w:rPr>
              <w:pPrChange w:id="30458" w:author="Neeshu Bhadauriya" w:date="2021-09-27T16:37:00Z">
                <w:pPr>
                  <w:spacing w:line="480" w:lineRule="auto"/>
                </w:pPr>
              </w:pPrChange>
            </w:pPr>
            <w:r>
              <w:rPr>
                <w:rFonts w:ascii="Arial" w:hAnsi="Arial" w:cs="Arial"/>
                <w:color w:val="0D0D0D"/>
                <w:kern w:val="24"/>
                <w:sz w:val="20"/>
                <w:szCs w:val="20"/>
              </w:rPr>
              <w:t>Mumbai, Bangalore, New Delhi</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459"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233C4834" w14:textId="77777777" w:rsidR="008150A2" w:rsidRPr="00040724" w:rsidRDefault="008150A2">
            <w:pPr>
              <w:spacing w:line="480" w:lineRule="auto"/>
              <w:jc w:val="center"/>
              <w:rPr>
                <w:rFonts w:ascii="Verdana" w:eastAsia="Arial" w:hAnsi="Verdana" w:cs="Arial"/>
                <w:b/>
                <w:bCs/>
                <w:sz w:val="16"/>
                <w:szCs w:val="16"/>
                <w:lang w:val="en-US"/>
              </w:rPr>
              <w:pPrChange w:id="30460" w:author="Neeshu Bhadauriya" w:date="2021-09-27T16:37:00Z">
                <w:pPr>
                  <w:spacing w:line="480" w:lineRule="auto"/>
                </w:pPr>
              </w:pPrChange>
            </w:pPr>
            <w:r>
              <w:rPr>
                <w:rFonts w:ascii="Arial" w:hAnsi="Arial" w:cs="Arial"/>
                <w:color w:val="0D0D0D"/>
                <w:kern w:val="24"/>
                <w:sz w:val="20"/>
                <w:szCs w:val="20"/>
              </w:rPr>
              <w:t>Kukdo Chemical Co Ltd, Aditya Birla Chemicals Thailand Ltd.</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461"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5AAAB14E" w14:textId="77777777" w:rsidR="008150A2" w:rsidRPr="00040724" w:rsidRDefault="008150A2">
            <w:pPr>
              <w:spacing w:line="480" w:lineRule="auto"/>
              <w:jc w:val="center"/>
              <w:rPr>
                <w:rFonts w:ascii="Verdana" w:eastAsia="Arial" w:hAnsi="Verdana" w:cs="Arial"/>
                <w:b/>
                <w:bCs/>
                <w:sz w:val="16"/>
                <w:szCs w:val="16"/>
                <w:lang w:val="en-US"/>
              </w:rPr>
              <w:pPrChange w:id="30462" w:author="Neeshu Bhadauriya" w:date="2021-09-27T16:37:00Z">
                <w:pPr>
                  <w:spacing w:line="480" w:lineRule="auto"/>
                </w:pPr>
              </w:pPrChange>
            </w:pPr>
            <w:r>
              <w:rPr>
                <w:rFonts w:ascii="Arial" w:hAnsi="Arial" w:cs="Arial"/>
                <w:color w:val="0D0D0D"/>
                <w:kern w:val="24"/>
                <w:sz w:val="20"/>
                <w:szCs w:val="20"/>
              </w:rPr>
              <w:t>South Korea, Thailand, Japan</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463"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6160E2F0" w14:textId="77777777" w:rsidR="008150A2" w:rsidRPr="00040724" w:rsidRDefault="008150A2">
            <w:pPr>
              <w:spacing w:line="480" w:lineRule="auto"/>
              <w:jc w:val="center"/>
              <w:rPr>
                <w:rFonts w:ascii="Verdana" w:eastAsia="Arial" w:hAnsi="Verdana" w:cs="Arial"/>
                <w:b/>
                <w:bCs/>
                <w:sz w:val="16"/>
                <w:szCs w:val="16"/>
                <w:lang w:val="en-US"/>
              </w:rPr>
              <w:pPrChange w:id="30464" w:author="Neeshu Bhadauriya" w:date="2021-09-27T16:37:00Z">
                <w:pPr>
                  <w:spacing w:line="480" w:lineRule="auto"/>
                </w:pPr>
              </w:pPrChange>
            </w:pPr>
            <w:r>
              <w:rPr>
                <w:rFonts w:ascii="Arial" w:hAnsi="Arial" w:cs="Arial"/>
                <w:color w:val="0D0D0D"/>
                <w:kern w:val="24"/>
                <w:sz w:val="20"/>
                <w:szCs w:val="20"/>
              </w:rPr>
              <w:t>5008.95</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465"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5CEEF6B7" w14:textId="77777777" w:rsidR="008150A2" w:rsidRPr="00040724" w:rsidRDefault="008150A2">
            <w:pPr>
              <w:spacing w:line="480" w:lineRule="auto"/>
              <w:jc w:val="center"/>
              <w:rPr>
                <w:rFonts w:ascii="Verdana" w:eastAsia="Arial" w:hAnsi="Verdana" w:cs="Arial"/>
                <w:b/>
                <w:bCs/>
                <w:sz w:val="16"/>
                <w:szCs w:val="16"/>
                <w:lang w:val="en-US"/>
              </w:rPr>
              <w:pPrChange w:id="30466" w:author="Neeshu Bhadauriya" w:date="2021-09-27T16:37:00Z">
                <w:pPr>
                  <w:spacing w:line="480" w:lineRule="auto"/>
                </w:pPr>
              </w:pPrChange>
            </w:pPr>
            <w:r>
              <w:rPr>
                <w:rFonts w:ascii="Arial" w:hAnsi="Arial" w:cs="Arial"/>
                <w:color w:val="0D0D0D"/>
                <w:kern w:val="24"/>
                <w:sz w:val="20"/>
                <w:szCs w:val="20"/>
              </w:rPr>
              <w:t>2.50</w:t>
            </w:r>
          </w:p>
        </w:tc>
        <w:tc>
          <w:tcPr>
            <w:tcW w:w="51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467"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567BA90A" w14:textId="77777777" w:rsidR="008150A2" w:rsidRPr="00040724" w:rsidRDefault="008150A2">
            <w:pPr>
              <w:spacing w:line="480" w:lineRule="auto"/>
              <w:jc w:val="center"/>
              <w:rPr>
                <w:rFonts w:ascii="Verdana" w:eastAsia="Arial" w:hAnsi="Verdana" w:cs="Arial"/>
                <w:b/>
                <w:bCs/>
                <w:sz w:val="16"/>
                <w:szCs w:val="16"/>
                <w:lang w:val="en-US"/>
              </w:rPr>
              <w:pPrChange w:id="30468" w:author="Neeshu Bhadauriya" w:date="2021-09-27T16:37:00Z">
                <w:pPr>
                  <w:spacing w:line="480" w:lineRule="auto"/>
                </w:pPr>
              </w:pPrChange>
            </w:pPr>
            <w:r>
              <w:rPr>
                <w:rFonts w:ascii="Arial" w:hAnsi="Arial" w:cs="Arial"/>
                <w:color w:val="0D0D0D"/>
                <w:kern w:val="24"/>
                <w:sz w:val="20"/>
                <w:szCs w:val="20"/>
              </w:rPr>
              <w:t>Delivered at place – tax and duties</w:t>
            </w:r>
          </w:p>
        </w:tc>
      </w:tr>
      <w:tr w:rsidR="008150A2" w:rsidRPr="00040724" w14:paraId="2879816F" w14:textId="77777777" w:rsidTr="00FA08E1">
        <w:trPr>
          <w:trHeight w:val="972"/>
          <w:trPrChange w:id="30469" w:author="Ritu Kamra" w:date="2021-09-27T20:05:00Z">
            <w:trPr>
              <w:trHeight w:val="972"/>
            </w:trPr>
          </w:trPrChange>
        </w:trPr>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470"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5BBB2A5E" w14:textId="77777777" w:rsidR="008150A2" w:rsidRPr="00040724" w:rsidRDefault="008150A2">
            <w:pPr>
              <w:spacing w:line="480" w:lineRule="auto"/>
              <w:jc w:val="center"/>
              <w:rPr>
                <w:rFonts w:ascii="Verdana" w:eastAsia="Arial" w:hAnsi="Verdana" w:cs="Arial"/>
                <w:b/>
                <w:bCs/>
                <w:sz w:val="16"/>
                <w:szCs w:val="16"/>
                <w:lang w:val="en-US"/>
              </w:rPr>
              <w:pPrChange w:id="30471" w:author="Neeshu Bhadauriya" w:date="2021-09-27T16:37:00Z">
                <w:pPr>
                  <w:spacing w:line="480" w:lineRule="auto"/>
                </w:pPr>
              </w:pPrChange>
            </w:pPr>
            <w:r>
              <w:rPr>
                <w:rFonts w:ascii="Arial" w:hAnsi="Arial" w:cs="Arial"/>
                <w:color w:val="0D0D0D"/>
                <w:kern w:val="24"/>
                <w:sz w:val="20"/>
                <w:szCs w:val="20"/>
              </w:rPr>
              <w:t>2020</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472"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36553DFA" w14:textId="77777777" w:rsidR="008150A2" w:rsidRPr="00040724" w:rsidRDefault="008150A2">
            <w:pPr>
              <w:spacing w:line="480" w:lineRule="auto"/>
              <w:jc w:val="center"/>
              <w:rPr>
                <w:rFonts w:ascii="Verdana" w:eastAsia="Arial" w:hAnsi="Verdana" w:cs="Arial"/>
                <w:b/>
                <w:bCs/>
                <w:sz w:val="16"/>
                <w:szCs w:val="16"/>
                <w:lang w:val="en-US"/>
              </w:rPr>
              <w:pPrChange w:id="30473" w:author="Neeshu Bhadauriya" w:date="2021-09-27T16:37:00Z">
                <w:pPr>
                  <w:spacing w:line="480" w:lineRule="auto"/>
                </w:pPr>
              </w:pPrChange>
            </w:pPr>
            <w:r>
              <w:rPr>
                <w:rFonts w:ascii="Arial" w:hAnsi="Arial" w:cs="Arial"/>
                <w:color w:val="0D0D0D"/>
                <w:kern w:val="24"/>
                <w:sz w:val="20"/>
                <w:szCs w:val="20"/>
              </w:rPr>
              <w:t>Solid</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474"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7F3773E3" w14:textId="77777777" w:rsidR="008150A2" w:rsidRPr="00040724" w:rsidRDefault="008150A2">
            <w:pPr>
              <w:spacing w:line="480" w:lineRule="auto"/>
              <w:jc w:val="center"/>
              <w:rPr>
                <w:rFonts w:ascii="Verdana" w:eastAsia="Arial" w:hAnsi="Verdana" w:cs="Arial"/>
                <w:b/>
                <w:bCs/>
                <w:sz w:val="16"/>
                <w:szCs w:val="16"/>
                <w:lang w:val="en-US"/>
              </w:rPr>
              <w:pPrChange w:id="30475" w:author="Neeshu Bhadauriya" w:date="2021-09-27T16:37:00Z">
                <w:pPr>
                  <w:spacing w:line="480" w:lineRule="auto"/>
                </w:pPr>
              </w:pPrChange>
            </w:pPr>
            <w:r>
              <w:rPr>
                <w:rFonts w:ascii="Arial" w:hAnsi="Arial" w:cs="Arial"/>
                <w:color w:val="0D0D0D"/>
                <w:kern w:val="24"/>
                <w:sz w:val="20"/>
                <w:szCs w:val="20"/>
              </w:rPr>
              <w:t>Napino Auto Electronics Ltd</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476"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0D65C407" w14:textId="77777777" w:rsidR="008150A2" w:rsidRPr="00040724" w:rsidRDefault="008150A2">
            <w:pPr>
              <w:spacing w:line="480" w:lineRule="auto"/>
              <w:jc w:val="center"/>
              <w:rPr>
                <w:rFonts w:ascii="Verdana" w:eastAsia="Arial" w:hAnsi="Verdana" w:cs="Arial"/>
                <w:b/>
                <w:bCs/>
                <w:sz w:val="16"/>
                <w:szCs w:val="16"/>
                <w:lang w:val="en-US"/>
              </w:rPr>
              <w:pPrChange w:id="30477" w:author="Neeshu Bhadauriya" w:date="2021-09-27T16:37:00Z">
                <w:pPr>
                  <w:spacing w:line="480" w:lineRule="auto"/>
                </w:pPr>
              </w:pPrChange>
            </w:pPr>
            <w:r>
              <w:rPr>
                <w:rFonts w:ascii="Arial" w:hAnsi="Arial" w:cs="Arial"/>
                <w:color w:val="0D0D0D"/>
                <w:kern w:val="24"/>
                <w:sz w:val="20"/>
                <w:szCs w:val="20"/>
              </w:rPr>
              <w:t>India</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478"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141DFE10" w14:textId="77777777" w:rsidR="008150A2" w:rsidRPr="00040724" w:rsidRDefault="008150A2">
            <w:pPr>
              <w:spacing w:line="480" w:lineRule="auto"/>
              <w:jc w:val="center"/>
              <w:rPr>
                <w:rFonts w:ascii="Verdana" w:eastAsia="Arial" w:hAnsi="Verdana" w:cs="Arial"/>
                <w:b/>
                <w:bCs/>
                <w:sz w:val="16"/>
                <w:szCs w:val="16"/>
                <w:lang w:val="en-US"/>
              </w:rPr>
              <w:pPrChange w:id="30479" w:author="Neeshu Bhadauriya" w:date="2021-09-27T16:37:00Z">
                <w:pPr>
                  <w:spacing w:line="480" w:lineRule="auto"/>
                </w:pPr>
              </w:pPrChange>
            </w:pPr>
            <w:r>
              <w:rPr>
                <w:rFonts w:ascii="Arial" w:hAnsi="Arial" w:cs="Arial"/>
                <w:color w:val="0D0D0D"/>
                <w:kern w:val="24"/>
                <w:sz w:val="20"/>
                <w:szCs w:val="20"/>
              </w:rPr>
              <w:t>Mumbai, New Delhi</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480"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5DA86428" w14:textId="77777777" w:rsidR="008150A2" w:rsidRPr="00040724" w:rsidRDefault="008150A2">
            <w:pPr>
              <w:spacing w:line="480" w:lineRule="auto"/>
              <w:jc w:val="center"/>
              <w:rPr>
                <w:rFonts w:ascii="Verdana" w:eastAsia="Arial" w:hAnsi="Verdana" w:cs="Arial"/>
                <w:b/>
                <w:bCs/>
                <w:sz w:val="16"/>
                <w:szCs w:val="16"/>
                <w:lang w:val="en-US"/>
              </w:rPr>
              <w:pPrChange w:id="30481" w:author="Neeshu Bhadauriya" w:date="2021-09-27T16:37:00Z">
                <w:pPr>
                  <w:spacing w:line="480" w:lineRule="auto"/>
                </w:pPr>
              </w:pPrChange>
            </w:pPr>
            <w:r>
              <w:rPr>
                <w:rFonts w:ascii="Arial" w:hAnsi="Arial" w:cs="Arial"/>
                <w:color w:val="0D0D0D"/>
                <w:kern w:val="24"/>
                <w:sz w:val="20"/>
                <w:szCs w:val="20"/>
              </w:rPr>
              <w:t>Shindengen Electric Manufacturing</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482"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20174327" w14:textId="77777777" w:rsidR="008150A2" w:rsidRPr="00040724" w:rsidRDefault="008150A2">
            <w:pPr>
              <w:spacing w:line="480" w:lineRule="auto"/>
              <w:jc w:val="center"/>
              <w:rPr>
                <w:rFonts w:ascii="Verdana" w:eastAsia="Arial" w:hAnsi="Verdana" w:cs="Arial"/>
                <w:b/>
                <w:bCs/>
                <w:sz w:val="16"/>
                <w:szCs w:val="16"/>
                <w:lang w:val="en-US"/>
              </w:rPr>
              <w:pPrChange w:id="30483" w:author="Neeshu Bhadauriya" w:date="2021-09-27T16:37:00Z">
                <w:pPr>
                  <w:spacing w:line="480" w:lineRule="auto"/>
                </w:pPr>
              </w:pPrChange>
            </w:pPr>
            <w:r>
              <w:rPr>
                <w:rFonts w:ascii="Arial" w:hAnsi="Arial" w:cs="Arial"/>
                <w:color w:val="0D0D0D"/>
                <w:kern w:val="24"/>
                <w:sz w:val="20"/>
                <w:szCs w:val="20"/>
              </w:rPr>
              <w:t>Japan</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484"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3777E2DF" w14:textId="77777777" w:rsidR="008150A2" w:rsidRPr="00040724" w:rsidRDefault="008150A2">
            <w:pPr>
              <w:spacing w:line="480" w:lineRule="auto"/>
              <w:jc w:val="center"/>
              <w:rPr>
                <w:rFonts w:ascii="Verdana" w:eastAsia="Arial" w:hAnsi="Verdana" w:cs="Arial"/>
                <w:b/>
                <w:bCs/>
                <w:sz w:val="16"/>
                <w:szCs w:val="16"/>
                <w:lang w:val="en-US"/>
              </w:rPr>
              <w:pPrChange w:id="30485" w:author="Neeshu Bhadauriya" w:date="2021-09-27T16:37:00Z">
                <w:pPr>
                  <w:spacing w:line="480" w:lineRule="auto"/>
                </w:pPr>
              </w:pPrChange>
            </w:pPr>
            <w:r>
              <w:rPr>
                <w:rFonts w:ascii="Arial" w:hAnsi="Arial" w:cs="Arial"/>
                <w:color w:val="0D0D0D"/>
                <w:kern w:val="24"/>
                <w:sz w:val="20"/>
                <w:szCs w:val="20"/>
              </w:rPr>
              <w:t>856.80</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486"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0D47453B" w14:textId="77777777" w:rsidR="008150A2" w:rsidRPr="00040724" w:rsidRDefault="008150A2">
            <w:pPr>
              <w:spacing w:line="480" w:lineRule="auto"/>
              <w:jc w:val="center"/>
              <w:rPr>
                <w:rFonts w:ascii="Verdana" w:eastAsia="Arial" w:hAnsi="Verdana" w:cs="Arial"/>
                <w:b/>
                <w:bCs/>
                <w:sz w:val="16"/>
                <w:szCs w:val="16"/>
                <w:lang w:val="en-US"/>
              </w:rPr>
              <w:pPrChange w:id="30487" w:author="Neeshu Bhadauriya" w:date="2021-09-27T16:37:00Z">
                <w:pPr>
                  <w:spacing w:line="480" w:lineRule="auto"/>
                </w:pPr>
              </w:pPrChange>
            </w:pPr>
            <w:r>
              <w:rPr>
                <w:rFonts w:ascii="Arial" w:hAnsi="Arial" w:cs="Arial"/>
                <w:color w:val="0D0D0D"/>
                <w:kern w:val="24"/>
                <w:sz w:val="20"/>
                <w:szCs w:val="20"/>
              </w:rPr>
              <w:t>4.81</w:t>
            </w:r>
          </w:p>
        </w:tc>
        <w:tc>
          <w:tcPr>
            <w:tcW w:w="51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488"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02378F1A" w14:textId="77777777" w:rsidR="008150A2" w:rsidRPr="00040724" w:rsidRDefault="008150A2">
            <w:pPr>
              <w:spacing w:line="480" w:lineRule="auto"/>
              <w:jc w:val="center"/>
              <w:rPr>
                <w:rFonts w:ascii="Verdana" w:eastAsia="Arial" w:hAnsi="Verdana" w:cs="Arial"/>
                <w:b/>
                <w:bCs/>
                <w:sz w:val="16"/>
                <w:szCs w:val="16"/>
                <w:lang w:val="en-US"/>
              </w:rPr>
              <w:pPrChange w:id="30489" w:author="Neeshu Bhadauriya" w:date="2021-09-27T16:37:00Z">
                <w:pPr>
                  <w:spacing w:line="480" w:lineRule="auto"/>
                </w:pPr>
              </w:pPrChange>
            </w:pPr>
            <w:r>
              <w:rPr>
                <w:rFonts w:ascii="Arial" w:hAnsi="Arial" w:cs="Arial"/>
                <w:color w:val="0D0D0D"/>
                <w:kern w:val="24"/>
                <w:sz w:val="20"/>
                <w:szCs w:val="20"/>
              </w:rPr>
              <w:t>Delivered at place – tax and duties</w:t>
            </w:r>
          </w:p>
        </w:tc>
      </w:tr>
      <w:tr w:rsidR="008150A2" w:rsidRPr="00040724" w14:paraId="4F356DDD" w14:textId="77777777" w:rsidTr="00FA08E1">
        <w:trPr>
          <w:trHeight w:val="972"/>
          <w:trPrChange w:id="30490" w:author="Ritu Kamra" w:date="2021-09-27T20:05:00Z">
            <w:trPr>
              <w:trHeight w:val="972"/>
            </w:trPr>
          </w:trPrChange>
        </w:trPr>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491"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58674083" w14:textId="77777777" w:rsidR="008150A2" w:rsidRPr="00040724" w:rsidRDefault="008150A2">
            <w:pPr>
              <w:spacing w:line="480" w:lineRule="auto"/>
              <w:jc w:val="center"/>
              <w:rPr>
                <w:rFonts w:ascii="Verdana" w:eastAsia="Arial" w:hAnsi="Verdana" w:cs="Arial"/>
                <w:b/>
                <w:bCs/>
                <w:sz w:val="16"/>
                <w:szCs w:val="16"/>
                <w:lang w:val="en-US"/>
              </w:rPr>
              <w:pPrChange w:id="30492" w:author="Neeshu Bhadauriya" w:date="2021-09-27T16:37:00Z">
                <w:pPr>
                  <w:spacing w:line="480" w:lineRule="auto"/>
                </w:pPr>
              </w:pPrChange>
            </w:pPr>
            <w:r>
              <w:rPr>
                <w:rFonts w:ascii="Arial" w:hAnsi="Arial" w:cs="Arial"/>
                <w:color w:val="0D0D0D"/>
                <w:kern w:val="24"/>
                <w:sz w:val="20"/>
                <w:szCs w:val="20"/>
              </w:rPr>
              <w:t>2020</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493"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0C22D37C" w14:textId="77777777" w:rsidR="008150A2" w:rsidRPr="00040724" w:rsidRDefault="008150A2">
            <w:pPr>
              <w:spacing w:line="480" w:lineRule="auto"/>
              <w:jc w:val="center"/>
              <w:rPr>
                <w:rFonts w:ascii="Verdana" w:eastAsia="Arial" w:hAnsi="Verdana" w:cs="Arial"/>
                <w:b/>
                <w:bCs/>
                <w:sz w:val="16"/>
                <w:szCs w:val="16"/>
                <w:lang w:val="en-US"/>
              </w:rPr>
              <w:pPrChange w:id="30494" w:author="Neeshu Bhadauriya" w:date="2021-09-27T16:37:00Z">
                <w:pPr>
                  <w:spacing w:line="480" w:lineRule="auto"/>
                </w:pPr>
              </w:pPrChange>
            </w:pPr>
            <w:r>
              <w:rPr>
                <w:rFonts w:ascii="Arial" w:hAnsi="Arial" w:cs="Arial"/>
                <w:color w:val="0D0D0D"/>
                <w:kern w:val="24"/>
                <w:sz w:val="20"/>
                <w:szCs w:val="20"/>
              </w:rPr>
              <w:t>Liquid</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495"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2F17F31F" w14:textId="77777777" w:rsidR="008150A2" w:rsidRPr="00040724" w:rsidRDefault="008150A2">
            <w:pPr>
              <w:spacing w:line="480" w:lineRule="auto"/>
              <w:jc w:val="center"/>
              <w:rPr>
                <w:rFonts w:ascii="Verdana" w:eastAsia="Arial" w:hAnsi="Verdana" w:cs="Arial"/>
                <w:b/>
                <w:bCs/>
                <w:sz w:val="16"/>
                <w:szCs w:val="16"/>
                <w:lang w:val="en-US"/>
              </w:rPr>
              <w:pPrChange w:id="30496" w:author="Neeshu Bhadauriya" w:date="2021-09-27T16:37:00Z">
                <w:pPr>
                  <w:spacing w:line="480" w:lineRule="auto"/>
                </w:pPr>
              </w:pPrChange>
            </w:pPr>
            <w:r>
              <w:rPr>
                <w:rFonts w:ascii="Arial" w:hAnsi="Arial" w:cs="Arial"/>
                <w:color w:val="0D0D0D"/>
                <w:kern w:val="24"/>
                <w:sz w:val="20"/>
                <w:szCs w:val="20"/>
              </w:rPr>
              <w:t>Ppg Asian Paints Private Limited</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497"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44D6B325" w14:textId="77777777" w:rsidR="008150A2" w:rsidRPr="00040724" w:rsidRDefault="008150A2">
            <w:pPr>
              <w:spacing w:line="480" w:lineRule="auto"/>
              <w:jc w:val="center"/>
              <w:rPr>
                <w:rFonts w:ascii="Verdana" w:eastAsia="Arial" w:hAnsi="Verdana" w:cs="Arial"/>
                <w:b/>
                <w:bCs/>
                <w:sz w:val="16"/>
                <w:szCs w:val="16"/>
                <w:lang w:val="en-US"/>
              </w:rPr>
              <w:pPrChange w:id="30498" w:author="Neeshu Bhadauriya" w:date="2021-09-27T16:37:00Z">
                <w:pPr>
                  <w:spacing w:line="480" w:lineRule="auto"/>
                </w:pPr>
              </w:pPrChange>
            </w:pPr>
            <w:r>
              <w:rPr>
                <w:rFonts w:ascii="Arial" w:hAnsi="Arial" w:cs="Arial"/>
                <w:color w:val="0D0D0D"/>
                <w:kern w:val="24"/>
                <w:sz w:val="20"/>
                <w:szCs w:val="20"/>
              </w:rPr>
              <w:t>India</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499"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7BA365D5" w14:textId="77777777" w:rsidR="008150A2" w:rsidRPr="00040724" w:rsidRDefault="008150A2">
            <w:pPr>
              <w:spacing w:line="480" w:lineRule="auto"/>
              <w:jc w:val="center"/>
              <w:rPr>
                <w:rFonts w:ascii="Verdana" w:eastAsia="Arial" w:hAnsi="Verdana" w:cs="Arial"/>
                <w:b/>
                <w:bCs/>
                <w:sz w:val="16"/>
                <w:szCs w:val="16"/>
                <w:lang w:val="en-US"/>
              </w:rPr>
              <w:pPrChange w:id="30500" w:author="Neeshu Bhadauriya" w:date="2021-09-27T16:37:00Z">
                <w:pPr>
                  <w:spacing w:line="480" w:lineRule="auto"/>
                </w:pPr>
              </w:pPrChange>
            </w:pPr>
            <w:r>
              <w:rPr>
                <w:rFonts w:ascii="Arial" w:hAnsi="Arial" w:cs="Arial"/>
                <w:color w:val="0D0D0D"/>
                <w:kern w:val="24"/>
                <w:sz w:val="20"/>
                <w:szCs w:val="20"/>
                <w:lang w:val="it-IT"/>
              </w:rPr>
              <w:t>Mumbai, Bangalore, New Delhi, Chennai</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501"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4686A2F3" w14:textId="77777777" w:rsidR="008150A2" w:rsidRPr="00040724" w:rsidRDefault="008150A2">
            <w:pPr>
              <w:spacing w:line="480" w:lineRule="auto"/>
              <w:jc w:val="center"/>
              <w:rPr>
                <w:rFonts w:ascii="Verdana" w:eastAsia="Arial" w:hAnsi="Verdana" w:cs="Arial"/>
                <w:b/>
                <w:bCs/>
                <w:sz w:val="16"/>
                <w:szCs w:val="16"/>
                <w:lang w:val="en-US"/>
              </w:rPr>
              <w:pPrChange w:id="30502" w:author="Neeshu Bhadauriya" w:date="2021-09-27T16:37:00Z">
                <w:pPr>
                  <w:spacing w:line="480" w:lineRule="auto"/>
                </w:pPr>
              </w:pPrChange>
            </w:pPr>
            <w:r>
              <w:rPr>
                <w:rFonts w:ascii="Arial" w:hAnsi="Arial" w:cs="Arial"/>
                <w:color w:val="0D0D0D"/>
                <w:kern w:val="24"/>
                <w:sz w:val="20"/>
                <w:szCs w:val="20"/>
              </w:rPr>
              <w:t>Ppg Industries Korea Ltd, Kumho P &amp; G Chemicals Ltd.</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503"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362626CF" w14:textId="77777777" w:rsidR="008150A2" w:rsidRPr="00040724" w:rsidRDefault="008150A2">
            <w:pPr>
              <w:spacing w:line="480" w:lineRule="auto"/>
              <w:jc w:val="center"/>
              <w:rPr>
                <w:rFonts w:ascii="Verdana" w:eastAsia="Arial" w:hAnsi="Verdana" w:cs="Arial"/>
                <w:b/>
                <w:bCs/>
                <w:sz w:val="16"/>
                <w:szCs w:val="16"/>
                <w:lang w:val="en-US"/>
              </w:rPr>
              <w:pPrChange w:id="30504" w:author="Neeshu Bhadauriya" w:date="2021-09-27T16:37:00Z">
                <w:pPr>
                  <w:spacing w:line="480" w:lineRule="auto"/>
                </w:pPr>
              </w:pPrChange>
            </w:pPr>
            <w:r>
              <w:rPr>
                <w:rFonts w:ascii="Arial" w:hAnsi="Arial" w:cs="Arial"/>
                <w:color w:val="0D0D0D"/>
                <w:kern w:val="24"/>
                <w:sz w:val="20"/>
                <w:szCs w:val="20"/>
              </w:rPr>
              <w:t>South Korea</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505"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70ABA791" w14:textId="77777777" w:rsidR="008150A2" w:rsidRPr="00040724" w:rsidRDefault="008150A2">
            <w:pPr>
              <w:spacing w:line="480" w:lineRule="auto"/>
              <w:jc w:val="center"/>
              <w:rPr>
                <w:rFonts w:ascii="Verdana" w:eastAsia="Arial" w:hAnsi="Verdana" w:cs="Arial"/>
                <w:b/>
                <w:bCs/>
                <w:sz w:val="16"/>
                <w:szCs w:val="16"/>
                <w:lang w:val="en-US"/>
              </w:rPr>
              <w:pPrChange w:id="30506" w:author="Neeshu Bhadauriya" w:date="2021-09-27T16:37:00Z">
                <w:pPr>
                  <w:spacing w:line="480" w:lineRule="auto"/>
                </w:pPr>
              </w:pPrChange>
            </w:pPr>
            <w:r>
              <w:rPr>
                <w:rFonts w:ascii="Arial" w:hAnsi="Arial" w:cs="Arial"/>
                <w:color w:val="0D0D0D"/>
                <w:kern w:val="24"/>
                <w:sz w:val="20"/>
                <w:szCs w:val="20"/>
              </w:rPr>
              <w:t>6231.75</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507"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044853C0" w14:textId="77777777" w:rsidR="008150A2" w:rsidRPr="00040724" w:rsidRDefault="008150A2">
            <w:pPr>
              <w:spacing w:line="480" w:lineRule="auto"/>
              <w:jc w:val="center"/>
              <w:rPr>
                <w:rFonts w:ascii="Verdana" w:eastAsia="Arial" w:hAnsi="Verdana" w:cs="Arial"/>
                <w:b/>
                <w:bCs/>
                <w:sz w:val="16"/>
                <w:szCs w:val="16"/>
                <w:lang w:val="en-US"/>
              </w:rPr>
              <w:pPrChange w:id="30508" w:author="Neeshu Bhadauriya" w:date="2021-09-27T16:37:00Z">
                <w:pPr>
                  <w:spacing w:line="480" w:lineRule="auto"/>
                </w:pPr>
              </w:pPrChange>
            </w:pPr>
            <w:r>
              <w:rPr>
                <w:rFonts w:ascii="Arial" w:hAnsi="Arial" w:cs="Arial"/>
                <w:color w:val="0D0D0D"/>
                <w:kern w:val="24"/>
                <w:sz w:val="20"/>
                <w:szCs w:val="20"/>
              </w:rPr>
              <w:t>1.62</w:t>
            </w:r>
          </w:p>
        </w:tc>
        <w:tc>
          <w:tcPr>
            <w:tcW w:w="51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509"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65C199C8" w14:textId="77777777" w:rsidR="008150A2" w:rsidRPr="00040724" w:rsidRDefault="008150A2">
            <w:pPr>
              <w:spacing w:line="480" w:lineRule="auto"/>
              <w:jc w:val="center"/>
              <w:rPr>
                <w:rFonts w:ascii="Verdana" w:eastAsia="Arial" w:hAnsi="Verdana" w:cs="Arial"/>
                <w:b/>
                <w:bCs/>
                <w:sz w:val="16"/>
                <w:szCs w:val="16"/>
                <w:lang w:val="en-US"/>
              </w:rPr>
              <w:pPrChange w:id="30510" w:author="Neeshu Bhadauriya" w:date="2021-09-27T16:37:00Z">
                <w:pPr>
                  <w:spacing w:line="480" w:lineRule="auto"/>
                </w:pPr>
              </w:pPrChange>
            </w:pPr>
            <w:r>
              <w:rPr>
                <w:rFonts w:ascii="Arial" w:hAnsi="Arial" w:cs="Arial"/>
                <w:color w:val="0D0D0D"/>
                <w:kern w:val="24"/>
                <w:sz w:val="20"/>
                <w:szCs w:val="20"/>
              </w:rPr>
              <w:t>Delivered at place – tax and duties</w:t>
            </w:r>
          </w:p>
        </w:tc>
      </w:tr>
      <w:tr w:rsidR="008150A2" w:rsidRPr="00040724" w14:paraId="784885AC" w14:textId="77777777" w:rsidTr="00FA08E1">
        <w:trPr>
          <w:trHeight w:val="972"/>
          <w:trPrChange w:id="30511" w:author="Ritu Kamra" w:date="2021-09-27T20:05:00Z">
            <w:trPr>
              <w:trHeight w:val="972"/>
            </w:trPr>
          </w:trPrChange>
        </w:trPr>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512"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4FC499D1" w14:textId="77777777" w:rsidR="008150A2" w:rsidRPr="00040724" w:rsidRDefault="008150A2">
            <w:pPr>
              <w:spacing w:line="480" w:lineRule="auto"/>
              <w:jc w:val="center"/>
              <w:rPr>
                <w:rFonts w:ascii="Verdana" w:eastAsia="Arial" w:hAnsi="Verdana" w:cs="Arial"/>
                <w:b/>
                <w:bCs/>
                <w:sz w:val="16"/>
                <w:szCs w:val="16"/>
                <w:lang w:val="en-US"/>
              </w:rPr>
              <w:pPrChange w:id="30513" w:author="Neeshu Bhadauriya" w:date="2021-09-27T16:37:00Z">
                <w:pPr>
                  <w:spacing w:line="480" w:lineRule="auto"/>
                </w:pPr>
              </w:pPrChange>
            </w:pPr>
            <w:r>
              <w:rPr>
                <w:rFonts w:ascii="Arial" w:hAnsi="Arial" w:cs="Arial"/>
                <w:color w:val="0D0D0D"/>
                <w:kern w:val="24"/>
                <w:sz w:val="20"/>
                <w:szCs w:val="20"/>
              </w:rPr>
              <w:t>2020</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514"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444DBB4C" w14:textId="77777777" w:rsidR="008150A2" w:rsidRPr="00040724" w:rsidRDefault="008150A2">
            <w:pPr>
              <w:spacing w:line="480" w:lineRule="auto"/>
              <w:jc w:val="center"/>
              <w:rPr>
                <w:rFonts w:ascii="Verdana" w:eastAsia="Arial" w:hAnsi="Verdana" w:cs="Arial"/>
                <w:b/>
                <w:bCs/>
                <w:sz w:val="16"/>
                <w:szCs w:val="16"/>
                <w:lang w:val="en-US"/>
              </w:rPr>
              <w:pPrChange w:id="30515" w:author="Neeshu Bhadauriya" w:date="2021-09-27T16:37:00Z">
                <w:pPr>
                  <w:spacing w:line="480" w:lineRule="auto"/>
                </w:pPr>
              </w:pPrChange>
            </w:pPr>
            <w:r>
              <w:rPr>
                <w:rFonts w:ascii="Arial" w:hAnsi="Arial" w:cs="Arial"/>
                <w:color w:val="0D0D0D"/>
                <w:kern w:val="24"/>
                <w:sz w:val="20"/>
                <w:szCs w:val="20"/>
              </w:rPr>
              <w:t>Liquid</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516"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75171A50" w14:textId="77777777" w:rsidR="008150A2" w:rsidRPr="00040724" w:rsidRDefault="008150A2">
            <w:pPr>
              <w:spacing w:line="480" w:lineRule="auto"/>
              <w:jc w:val="center"/>
              <w:rPr>
                <w:rFonts w:ascii="Verdana" w:eastAsia="Arial" w:hAnsi="Verdana" w:cs="Arial"/>
                <w:b/>
                <w:bCs/>
                <w:sz w:val="16"/>
                <w:szCs w:val="16"/>
                <w:lang w:val="en-US"/>
              </w:rPr>
              <w:pPrChange w:id="30517" w:author="Neeshu Bhadauriya" w:date="2021-09-27T16:37:00Z">
                <w:pPr>
                  <w:spacing w:line="480" w:lineRule="auto"/>
                </w:pPr>
              </w:pPrChange>
            </w:pPr>
            <w:r>
              <w:rPr>
                <w:rFonts w:ascii="Arial" w:hAnsi="Arial" w:cs="Arial"/>
                <w:color w:val="0D0D0D"/>
                <w:kern w:val="24"/>
                <w:sz w:val="20"/>
                <w:szCs w:val="20"/>
              </w:rPr>
              <w:t>Precision Electronic Component Mfg Co</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518"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125968C0" w14:textId="77777777" w:rsidR="008150A2" w:rsidRPr="00040724" w:rsidRDefault="008150A2">
            <w:pPr>
              <w:spacing w:line="480" w:lineRule="auto"/>
              <w:jc w:val="center"/>
              <w:rPr>
                <w:rFonts w:ascii="Verdana" w:eastAsia="Arial" w:hAnsi="Verdana" w:cs="Arial"/>
                <w:b/>
                <w:bCs/>
                <w:sz w:val="16"/>
                <w:szCs w:val="16"/>
                <w:lang w:val="en-US"/>
              </w:rPr>
              <w:pPrChange w:id="30519" w:author="Neeshu Bhadauriya" w:date="2021-09-27T16:37:00Z">
                <w:pPr>
                  <w:spacing w:line="480" w:lineRule="auto"/>
                </w:pPr>
              </w:pPrChange>
            </w:pPr>
            <w:r>
              <w:rPr>
                <w:rFonts w:ascii="Arial" w:hAnsi="Arial" w:cs="Arial"/>
                <w:color w:val="0D0D0D"/>
                <w:kern w:val="24"/>
                <w:sz w:val="20"/>
                <w:szCs w:val="20"/>
              </w:rPr>
              <w:t>India</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520"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0B1440A1" w14:textId="77777777" w:rsidR="008150A2" w:rsidRPr="00040724" w:rsidRDefault="008150A2">
            <w:pPr>
              <w:spacing w:line="480" w:lineRule="auto"/>
              <w:jc w:val="center"/>
              <w:rPr>
                <w:rFonts w:ascii="Verdana" w:eastAsia="Arial" w:hAnsi="Verdana" w:cs="Arial"/>
                <w:b/>
                <w:bCs/>
                <w:sz w:val="16"/>
                <w:szCs w:val="16"/>
                <w:lang w:val="en-US"/>
              </w:rPr>
              <w:pPrChange w:id="30521" w:author="Neeshu Bhadauriya" w:date="2021-09-27T16:37:00Z">
                <w:pPr>
                  <w:spacing w:line="480" w:lineRule="auto"/>
                </w:pPr>
              </w:pPrChange>
            </w:pPr>
            <w:r>
              <w:rPr>
                <w:rFonts w:ascii="Arial" w:hAnsi="Arial" w:cs="Arial"/>
                <w:color w:val="0D0D0D"/>
                <w:kern w:val="24"/>
                <w:sz w:val="20"/>
                <w:szCs w:val="20"/>
              </w:rPr>
              <w:t>Mumbai</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522"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230020C7" w14:textId="77777777" w:rsidR="008150A2" w:rsidRPr="00040724" w:rsidRDefault="008150A2">
            <w:pPr>
              <w:spacing w:line="480" w:lineRule="auto"/>
              <w:jc w:val="center"/>
              <w:rPr>
                <w:rFonts w:ascii="Verdana" w:eastAsia="Arial" w:hAnsi="Verdana" w:cs="Arial"/>
                <w:b/>
                <w:bCs/>
                <w:sz w:val="16"/>
                <w:szCs w:val="16"/>
                <w:lang w:val="en-US"/>
              </w:rPr>
              <w:pPrChange w:id="30523" w:author="Neeshu Bhadauriya" w:date="2021-09-27T16:37:00Z">
                <w:pPr>
                  <w:spacing w:line="480" w:lineRule="auto"/>
                </w:pPr>
              </w:pPrChange>
            </w:pPr>
            <w:r>
              <w:rPr>
                <w:rFonts w:ascii="Arial" w:hAnsi="Arial" w:cs="Arial"/>
                <w:color w:val="0D0D0D"/>
                <w:kern w:val="24"/>
                <w:sz w:val="20"/>
                <w:szCs w:val="20"/>
              </w:rPr>
              <w:t>Synresalmoco Bv</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524"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56F64649" w14:textId="77777777" w:rsidR="008150A2" w:rsidRPr="00040724" w:rsidRDefault="008150A2">
            <w:pPr>
              <w:spacing w:line="480" w:lineRule="auto"/>
              <w:jc w:val="center"/>
              <w:rPr>
                <w:rFonts w:ascii="Verdana" w:eastAsia="Arial" w:hAnsi="Verdana" w:cs="Arial"/>
                <w:b/>
                <w:bCs/>
                <w:sz w:val="16"/>
                <w:szCs w:val="16"/>
                <w:lang w:val="en-US"/>
              </w:rPr>
              <w:pPrChange w:id="30525" w:author="Neeshu Bhadauriya" w:date="2021-09-27T16:37:00Z">
                <w:pPr>
                  <w:spacing w:line="480" w:lineRule="auto"/>
                </w:pPr>
              </w:pPrChange>
            </w:pPr>
            <w:r>
              <w:rPr>
                <w:rFonts w:ascii="Arial" w:hAnsi="Arial" w:cs="Arial"/>
                <w:color w:val="0D0D0D"/>
                <w:kern w:val="24"/>
                <w:sz w:val="20"/>
                <w:szCs w:val="20"/>
              </w:rPr>
              <w:t>Netherlands</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526"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40F3501C" w14:textId="77777777" w:rsidR="008150A2" w:rsidRPr="00040724" w:rsidRDefault="008150A2">
            <w:pPr>
              <w:spacing w:line="480" w:lineRule="auto"/>
              <w:jc w:val="center"/>
              <w:rPr>
                <w:rFonts w:ascii="Verdana" w:eastAsia="Arial" w:hAnsi="Verdana" w:cs="Arial"/>
                <w:b/>
                <w:bCs/>
                <w:sz w:val="16"/>
                <w:szCs w:val="16"/>
                <w:lang w:val="en-US"/>
              </w:rPr>
              <w:pPrChange w:id="30527" w:author="Neeshu Bhadauriya" w:date="2021-09-27T16:37:00Z">
                <w:pPr>
                  <w:spacing w:line="480" w:lineRule="auto"/>
                </w:pPr>
              </w:pPrChange>
            </w:pPr>
            <w:r>
              <w:rPr>
                <w:rFonts w:ascii="Arial" w:hAnsi="Arial" w:cs="Arial"/>
                <w:color w:val="0D0D0D"/>
                <w:kern w:val="24"/>
                <w:sz w:val="20"/>
                <w:szCs w:val="20"/>
              </w:rPr>
              <w:t>27.00</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528"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51552A19" w14:textId="77777777" w:rsidR="008150A2" w:rsidRPr="00040724" w:rsidRDefault="008150A2">
            <w:pPr>
              <w:spacing w:line="480" w:lineRule="auto"/>
              <w:jc w:val="center"/>
              <w:rPr>
                <w:rFonts w:ascii="Verdana" w:eastAsia="Arial" w:hAnsi="Verdana" w:cs="Arial"/>
                <w:b/>
                <w:bCs/>
                <w:sz w:val="16"/>
                <w:szCs w:val="16"/>
                <w:lang w:val="en-US"/>
              </w:rPr>
              <w:pPrChange w:id="30529" w:author="Neeshu Bhadauriya" w:date="2021-09-27T16:37:00Z">
                <w:pPr>
                  <w:spacing w:line="480" w:lineRule="auto"/>
                </w:pPr>
              </w:pPrChange>
            </w:pPr>
            <w:r>
              <w:rPr>
                <w:rFonts w:ascii="Arial" w:hAnsi="Arial" w:cs="Arial"/>
                <w:color w:val="0D0D0D"/>
                <w:kern w:val="24"/>
                <w:sz w:val="20"/>
                <w:szCs w:val="20"/>
              </w:rPr>
              <w:t>9.50</w:t>
            </w:r>
          </w:p>
        </w:tc>
        <w:tc>
          <w:tcPr>
            <w:tcW w:w="51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530"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4B3CD873" w14:textId="77777777" w:rsidR="008150A2" w:rsidRPr="00040724" w:rsidRDefault="008150A2">
            <w:pPr>
              <w:spacing w:line="480" w:lineRule="auto"/>
              <w:jc w:val="center"/>
              <w:rPr>
                <w:rFonts w:ascii="Verdana" w:eastAsia="Arial" w:hAnsi="Verdana" w:cs="Arial"/>
                <w:b/>
                <w:bCs/>
                <w:sz w:val="16"/>
                <w:szCs w:val="16"/>
                <w:lang w:val="en-US"/>
              </w:rPr>
              <w:pPrChange w:id="30531" w:author="Neeshu Bhadauriya" w:date="2021-09-27T16:37:00Z">
                <w:pPr>
                  <w:spacing w:line="480" w:lineRule="auto"/>
                </w:pPr>
              </w:pPrChange>
            </w:pPr>
            <w:r>
              <w:rPr>
                <w:rFonts w:ascii="Arial" w:hAnsi="Arial" w:cs="Arial"/>
                <w:color w:val="0D0D0D"/>
                <w:kern w:val="24"/>
                <w:sz w:val="20"/>
                <w:szCs w:val="20"/>
              </w:rPr>
              <w:t>Delivered at place – tax and duties</w:t>
            </w:r>
          </w:p>
        </w:tc>
      </w:tr>
      <w:tr w:rsidR="008150A2" w:rsidRPr="00040724" w14:paraId="49DD5367" w14:textId="77777777" w:rsidTr="00FA08E1">
        <w:trPr>
          <w:trHeight w:val="972"/>
          <w:trPrChange w:id="30532" w:author="Ritu Kamra" w:date="2021-09-27T20:05:00Z">
            <w:trPr>
              <w:trHeight w:val="972"/>
            </w:trPr>
          </w:trPrChange>
        </w:trPr>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533"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113D05C8" w14:textId="77777777" w:rsidR="008150A2" w:rsidRPr="00040724" w:rsidRDefault="008150A2">
            <w:pPr>
              <w:spacing w:line="480" w:lineRule="auto"/>
              <w:jc w:val="center"/>
              <w:rPr>
                <w:rFonts w:ascii="Verdana" w:eastAsia="Arial" w:hAnsi="Verdana" w:cs="Arial"/>
                <w:b/>
                <w:bCs/>
                <w:sz w:val="16"/>
                <w:szCs w:val="16"/>
                <w:lang w:val="en-US"/>
              </w:rPr>
              <w:pPrChange w:id="30534" w:author="Neeshu Bhadauriya" w:date="2021-09-27T16:37:00Z">
                <w:pPr>
                  <w:spacing w:line="480" w:lineRule="auto"/>
                </w:pPr>
              </w:pPrChange>
            </w:pPr>
            <w:r>
              <w:rPr>
                <w:rFonts w:ascii="Arial" w:hAnsi="Arial" w:cs="Arial"/>
                <w:color w:val="0D0D0D"/>
                <w:kern w:val="24"/>
                <w:sz w:val="20"/>
                <w:szCs w:val="20"/>
              </w:rPr>
              <w:lastRenderedPageBreak/>
              <w:t>2020</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535"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6D138B84" w14:textId="77777777" w:rsidR="008150A2" w:rsidRPr="00040724" w:rsidRDefault="008150A2">
            <w:pPr>
              <w:spacing w:line="480" w:lineRule="auto"/>
              <w:jc w:val="center"/>
              <w:rPr>
                <w:rFonts w:ascii="Verdana" w:eastAsia="Arial" w:hAnsi="Verdana" w:cs="Arial"/>
                <w:b/>
                <w:bCs/>
                <w:sz w:val="16"/>
                <w:szCs w:val="16"/>
                <w:lang w:val="en-US"/>
              </w:rPr>
              <w:pPrChange w:id="30536" w:author="Neeshu Bhadauriya" w:date="2021-09-27T16:37:00Z">
                <w:pPr>
                  <w:spacing w:line="480" w:lineRule="auto"/>
                </w:pPr>
              </w:pPrChange>
            </w:pPr>
            <w:r>
              <w:rPr>
                <w:rFonts w:ascii="Arial" w:hAnsi="Arial" w:cs="Arial"/>
                <w:color w:val="0D0D0D"/>
                <w:kern w:val="24"/>
                <w:sz w:val="20"/>
                <w:szCs w:val="20"/>
              </w:rPr>
              <w:t>Liquid</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537"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21DC3A32" w14:textId="77777777" w:rsidR="008150A2" w:rsidRPr="00040724" w:rsidRDefault="008150A2">
            <w:pPr>
              <w:spacing w:line="480" w:lineRule="auto"/>
              <w:jc w:val="center"/>
              <w:rPr>
                <w:rFonts w:ascii="Verdana" w:eastAsia="Arial" w:hAnsi="Verdana" w:cs="Arial"/>
                <w:b/>
                <w:bCs/>
                <w:sz w:val="16"/>
                <w:szCs w:val="16"/>
                <w:lang w:val="en-US"/>
              </w:rPr>
              <w:pPrChange w:id="30538" w:author="Neeshu Bhadauriya" w:date="2021-09-27T16:37:00Z">
                <w:pPr>
                  <w:spacing w:line="480" w:lineRule="auto"/>
                </w:pPr>
              </w:pPrChange>
            </w:pPr>
            <w:r>
              <w:rPr>
                <w:rFonts w:ascii="Arial" w:hAnsi="Arial" w:cs="Arial"/>
                <w:color w:val="0D0D0D"/>
                <w:kern w:val="24"/>
                <w:sz w:val="20"/>
                <w:szCs w:val="20"/>
              </w:rPr>
              <w:t>Siegwerk India Private Limited</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539"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18B151BB" w14:textId="77777777" w:rsidR="008150A2" w:rsidRPr="00040724" w:rsidRDefault="008150A2">
            <w:pPr>
              <w:spacing w:line="480" w:lineRule="auto"/>
              <w:jc w:val="center"/>
              <w:rPr>
                <w:rFonts w:ascii="Verdana" w:eastAsia="Arial" w:hAnsi="Verdana" w:cs="Arial"/>
                <w:b/>
                <w:bCs/>
                <w:sz w:val="16"/>
                <w:szCs w:val="16"/>
                <w:lang w:val="en-US"/>
              </w:rPr>
              <w:pPrChange w:id="30540" w:author="Neeshu Bhadauriya" w:date="2021-09-27T16:37:00Z">
                <w:pPr>
                  <w:spacing w:line="480" w:lineRule="auto"/>
                </w:pPr>
              </w:pPrChange>
            </w:pPr>
            <w:r>
              <w:rPr>
                <w:rFonts w:ascii="Arial" w:hAnsi="Arial" w:cs="Arial"/>
                <w:color w:val="0D0D0D"/>
                <w:kern w:val="24"/>
                <w:sz w:val="20"/>
                <w:szCs w:val="20"/>
              </w:rPr>
              <w:t>India</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541"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659923EF" w14:textId="77777777" w:rsidR="008150A2" w:rsidRPr="00040724" w:rsidRDefault="008150A2">
            <w:pPr>
              <w:spacing w:line="480" w:lineRule="auto"/>
              <w:jc w:val="center"/>
              <w:rPr>
                <w:rFonts w:ascii="Verdana" w:eastAsia="Arial" w:hAnsi="Verdana" w:cs="Arial"/>
                <w:b/>
                <w:bCs/>
                <w:sz w:val="16"/>
                <w:szCs w:val="16"/>
                <w:lang w:val="en-US"/>
              </w:rPr>
              <w:pPrChange w:id="30542" w:author="Neeshu Bhadauriya" w:date="2021-09-27T16:37:00Z">
                <w:pPr>
                  <w:spacing w:line="480" w:lineRule="auto"/>
                </w:pPr>
              </w:pPrChange>
            </w:pPr>
            <w:r>
              <w:rPr>
                <w:rFonts w:ascii="Arial" w:hAnsi="Arial" w:cs="Arial"/>
                <w:color w:val="0D0D0D"/>
                <w:kern w:val="24"/>
                <w:sz w:val="20"/>
                <w:szCs w:val="20"/>
              </w:rPr>
              <w:t>Mumbai, Bangalore, New Delhi</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543"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3F048016" w14:textId="77777777" w:rsidR="008150A2" w:rsidRPr="00040724" w:rsidRDefault="008150A2">
            <w:pPr>
              <w:spacing w:line="480" w:lineRule="auto"/>
              <w:jc w:val="center"/>
              <w:rPr>
                <w:rFonts w:ascii="Verdana" w:eastAsia="Arial" w:hAnsi="Verdana" w:cs="Arial"/>
                <w:b/>
                <w:bCs/>
                <w:sz w:val="16"/>
                <w:szCs w:val="16"/>
                <w:lang w:val="en-US"/>
              </w:rPr>
              <w:pPrChange w:id="30544" w:author="Neeshu Bhadauriya" w:date="2021-09-27T16:37:00Z">
                <w:pPr>
                  <w:spacing w:line="480" w:lineRule="auto"/>
                </w:pPr>
              </w:pPrChange>
            </w:pPr>
            <w:r>
              <w:rPr>
                <w:rFonts w:ascii="Arial" w:hAnsi="Arial" w:cs="Arial"/>
                <w:color w:val="0D0D0D"/>
                <w:kern w:val="24"/>
                <w:sz w:val="20"/>
                <w:szCs w:val="20"/>
              </w:rPr>
              <w:t>Qualipoly Chemical Corporation, Eternal Materials Co., Ltd.</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545"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2AB293ED" w14:textId="77777777" w:rsidR="008150A2" w:rsidRPr="00040724" w:rsidRDefault="008150A2">
            <w:pPr>
              <w:spacing w:line="480" w:lineRule="auto"/>
              <w:jc w:val="center"/>
              <w:rPr>
                <w:rFonts w:ascii="Verdana" w:eastAsia="Arial" w:hAnsi="Verdana" w:cs="Arial"/>
                <w:b/>
                <w:bCs/>
                <w:sz w:val="16"/>
                <w:szCs w:val="16"/>
                <w:lang w:val="en-US"/>
              </w:rPr>
              <w:pPrChange w:id="30546" w:author="Neeshu Bhadauriya" w:date="2021-09-27T16:37:00Z">
                <w:pPr>
                  <w:spacing w:line="480" w:lineRule="auto"/>
                </w:pPr>
              </w:pPrChange>
            </w:pPr>
            <w:r>
              <w:rPr>
                <w:rFonts w:ascii="Arial" w:hAnsi="Arial" w:cs="Arial"/>
                <w:color w:val="0D0D0D"/>
                <w:kern w:val="24"/>
                <w:sz w:val="20"/>
                <w:szCs w:val="20"/>
              </w:rPr>
              <w:t>Taiwan</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547"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1FE1ACF6" w14:textId="77777777" w:rsidR="008150A2" w:rsidRPr="00040724" w:rsidRDefault="008150A2">
            <w:pPr>
              <w:spacing w:line="480" w:lineRule="auto"/>
              <w:jc w:val="center"/>
              <w:rPr>
                <w:rFonts w:ascii="Verdana" w:eastAsia="Arial" w:hAnsi="Verdana" w:cs="Arial"/>
                <w:b/>
                <w:bCs/>
                <w:sz w:val="16"/>
                <w:szCs w:val="16"/>
                <w:lang w:val="en-US"/>
              </w:rPr>
              <w:pPrChange w:id="30548" w:author="Neeshu Bhadauriya" w:date="2021-09-27T16:37:00Z">
                <w:pPr>
                  <w:spacing w:line="480" w:lineRule="auto"/>
                </w:pPr>
              </w:pPrChange>
            </w:pPr>
            <w:r>
              <w:rPr>
                <w:rFonts w:ascii="Arial" w:hAnsi="Arial" w:cs="Arial"/>
                <w:color w:val="0D0D0D"/>
                <w:kern w:val="24"/>
                <w:sz w:val="20"/>
                <w:szCs w:val="20"/>
              </w:rPr>
              <w:t>1176.00</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549"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2FB5263F" w14:textId="77777777" w:rsidR="008150A2" w:rsidRPr="00040724" w:rsidRDefault="008150A2">
            <w:pPr>
              <w:spacing w:line="480" w:lineRule="auto"/>
              <w:jc w:val="center"/>
              <w:rPr>
                <w:rFonts w:ascii="Verdana" w:eastAsia="Arial" w:hAnsi="Verdana" w:cs="Arial"/>
                <w:b/>
                <w:bCs/>
                <w:sz w:val="16"/>
                <w:szCs w:val="16"/>
                <w:lang w:val="en-US"/>
              </w:rPr>
              <w:pPrChange w:id="30550" w:author="Neeshu Bhadauriya" w:date="2021-09-27T16:37:00Z">
                <w:pPr>
                  <w:spacing w:line="480" w:lineRule="auto"/>
                </w:pPr>
              </w:pPrChange>
            </w:pPr>
            <w:r>
              <w:rPr>
                <w:rFonts w:ascii="Arial" w:hAnsi="Arial" w:cs="Arial"/>
                <w:color w:val="0D0D0D"/>
                <w:kern w:val="24"/>
                <w:sz w:val="20"/>
                <w:szCs w:val="20"/>
              </w:rPr>
              <w:t>3.15</w:t>
            </w:r>
          </w:p>
        </w:tc>
        <w:tc>
          <w:tcPr>
            <w:tcW w:w="51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551"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5389004C" w14:textId="77777777" w:rsidR="008150A2" w:rsidRPr="00040724" w:rsidRDefault="008150A2">
            <w:pPr>
              <w:spacing w:line="480" w:lineRule="auto"/>
              <w:jc w:val="center"/>
              <w:rPr>
                <w:rFonts w:ascii="Verdana" w:eastAsia="Arial" w:hAnsi="Verdana" w:cs="Arial"/>
                <w:b/>
                <w:bCs/>
                <w:sz w:val="16"/>
                <w:szCs w:val="16"/>
                <w:lang w:val="en-US"/>
              </w:rPr>
              <w:pPrChange w:id="30552" w:author="Neeshu Bhadauriya" w:date="2021-09-27T16:37:00Z">
                <w:pPr>
                  <w:spacing w:line="480" w:lineRule="auto"/>
                </w:pPr>
              </w:pPrChange>
            </w:pPr>
            <w:r>
              <w:rPr>
                <w:rFonts w:ascii="Arial" w:hAnsi="Arial" w:cs="Arial"/>
                <w:color w:val="0D0D0D"/>
                <w:kern w:val="24"/>
                <w:sz w:val="20"/>
                <w:szCs w:val="20"/>
              </w:rPr>
              <w:t>Delivered at place – tax and duties</w:t>
            </w:r>
          </w:p>
        </w:tc>
      </w:tr>
      <w:tr w:rsidR="008150A2" w:rsidRPr="00040724" w14:paraId="1E4FC972" w14:textId="77777777" w:rsidTr="00FA08E1">
        <w:trPr>
          <w:trHeight w:val="972"/>
          <w:trPrChange w:id="30553" w:author="Ritu Kamra" w:date="2021-09-27T20:05:00Z">
            <w:trPr>
              <w:trHeight w:val="972"/>
            </w:trPr>
          </w:trPrChange>
        </w:trPr>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554"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4AD5708E" w14:textId="77777777" w:rsidR="008150A2" w:rsidRPr="00040724" w:rsidRDefault="008150A2">
            <w:pPr>
              <w:spacing w:line="480" w:lineRule="auto"/>
              <w:jc w:val="center"/>
              <w:rPr>
                <w:rFonts w:ascii="Verdana" w:eastAsia="Arial" w:hAnsi="Verdana" w:cs="Arial"/>
                <w:b/>
                <w:bCs/>
                <w:sz w:val="16"/>
                <w:szCs w:val="16"/>
                <w:lang w:val="en-US"/>
              </w:rPr>
              <w:pPrChange w:id="30555" w:author="Neeshu Bhadauriya" w:date="2021-09-27T16:37:00Z">
                <w:pPr>
                  <w:spacing w:line="480" w:lineRule="auto"/>
                </w:pPr>
              </w:pPrChange>
            </w:pPr>
            <w:r>
              <w:rPr>
                <w:rFonts w:ascii="Arial" w:hAnsi="Arial" w:cs="Arial"/>
                <w:color w:val="0D0D0D"/>
                <w:kern w:val="24"/>
                <w:sz w:val="20"/>
                <w:szCs w:val="20"/>
              </w:rPr>
              <w:t>2020</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556"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794BE521" w14:textId="77777777" w:rsidR="008150A2" w:rsidRPr="00040724" w:rsidRDefault="008150A2">
            <w:pPr>
              <w:spacing w:line="480" w:lineRule="auto"/>
              <w:jc w:val="center"/>
              <w:rPr>
                <w:rFonts w:ascii="Verdana" w:eastAsia="Arial" w:hAnsi="Verdana" w:cs="Arial"/>
                <w:b/>
                <w:bCs/>
                <w:sz w:val="16"/>
                <w:szCs w:val="16"/>
                <w:lang w:val="en-US"/>
              </w:rPr>
              <w:pPrChange w:id="30557" w:author="Neeshu Bhadauriya" w:date="2021-09-27T16:37:00Z">
                <w:pPr>
                  <w:spacing w:line="480" w:lineRule="auto"/>
                </w:pPr>
              </w:pPrChange>
            </w:pPr>
            <w:r>
              <w:rPr>
                <w:rFonts w:ascii="Arial" w:hAnsi="Arial" w:cs="Arial"/>
                <w:color w:val="0D0D0D"/>
                <w:kern w:val="24"/>
                <w:sz w:val="20"/>
                <w:szCs w:val="20"/>
              </w:rPr>
              <w:t>Solid</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558"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6FA21241" w14:textId="77777777" w:rsidR="008150A2" w:rsidRPr="00040724" w:rsidRDefault="008150A2">
            <w:pPr>
              <w:spacing w:line="480" w:lineRule="auto"/>
              <w:jc w:val="center"/>
              <w:rPr>
                <w:rFonts w:ascii="Verdana" w:eastAsia="Arial" w:hAnsi="Verdana" w:cs="Arial"/>
                <w:b/>
                <w:bCs/>
                <w:sz w:val="16"/>
                <w:szCs w:val="16"/>
                <w:lang w:val="en-US"/>
              </w:rPr>
              <w:pPrChange w:id="30559" w:author="Neeshu Bhadauriya" w:date="2021-09-27T16:37:00Z">
                <w:pPr>
                  <w:spacing w:line="480" w:lineRule="auto"/>
                </w:pPr>
              </w:pPrChange>
            </w:pPr>
            <w:r>
              <w:rPr>
                <w:rFonts w:ascii="Arial" w:hAnsi="Arial" w:cs="Arial"/>
                <w:color w:val="0D0D0D"/>
                <w:kern w:val="24"/>
                <w:sz w:val="20"/>
                <w:szCs w:val="20"/>
              </w:rPr>
              <w:t>Stonera Systems Pvt Ltd</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560"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37A33DC7" w14:textId="77777777" w:rsidR="008150A2" w:rsidRPr="00040724" w:rsidRDefault="008150A2">
            <w:pPr>
              <w:spacing w:line="480" w:lineRule="auto"/>
              <w:jc w:val="center"/>
              <w:rPr>
                <w:rFonts w:ascii="Verdana" w:eastAsia="Arial" w:hAnsi="Verdana" w:cs="Arial"/>
                <w:b/>
                <w:bCs/>
                <w:sz w:val="16"/>
                <w:szCs w:val="16"/>
                <w:lang w:val="en-US"/>
              </w:rPr>
              <w:pPrChange w:id="30561" w:author="Neeshu Bhadauriya" w:date="2021-09-27T16:37:00Z">
                <w:pPr>
                  <w:spacing w:line="480" w:lineRule="auto"/>
                </w:pPr>
              </w:pPrChange>
            </w:pPr>
            <w:r>
              <w:rPr>
                <w:rFonts w:ascii="Arial" w:hAnsi="Arial" w:cs="Arial"/>
                <w:color w:val="0D0D0D"/>
                <w:kern w:val="24"/>
                <w:sz w:val="20"/>
                <w:szCs w:val="20"/>
              </w:rPr>
              <w:t>India</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562"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0C85C001" w14:textId="77777777" w:rsidR="008150A2" w:rsidRPr="00040724" w:rsidRDefault="008150A2">
            <w:pPr>
              <w:spacing w:line="480" w:lineRule="auto"/>
              <w:jc w:val="center"/>
              <w:rPr>
                <w:rFonts w:ascii="Verdana" w:eastAsia="Arial" w:hAnsi="Verdana" w:cs="Arial"/>
                <w:b/>
                <w:bCs/>
                <w:sz w:val="16"/>
                <w:szCs w:val="16"/>
                <w:lang w:val="en-US"/>
              </w:rPr>
              <w:pPrChange w:id="30563" w:author="Neeshu Bhadauriya" w:date="2021-09-27T16:37:00Z">
                <w:pPr>
                  <w:spacing w:line="480" w:lineRule="auto"/>
                </w:pPr>
              </w:pPrChange>
            </w:pPr>
            <w:r>
              <w:rPr>
                <w:rFonts w:ascii="Arial" w:hAnsi="Arial" w:cs="Arial"/>
                <w:color w:val="0D0D0D"/>
                <w:kern w:val="24"/>
                <w:sz w:val="20"/>
                <w:szCs w:val="20"/>
              </w:rPr>
              <w:t>Mumbai, Bangalore, New Delhi</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564"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0223AF7F" w14:textId="77777777" w:rsidR="008150A2" w:rsidRPr="00040724" w:rsidRDefault="008150A2">
            <w:pPr>
              <w:spacing w:line="480" w:lineRule="auto"/>
              <w:jc w:val="center"/>
              <w:rPr>
                <w:rFonts w:ascii="Verdana" w:eastAsia="Arial" w:hAnsi="Verdana" w:cs="Arial"/>
                <w:b/>
                <w:bCs/>
                <w:sz w:val="16"/>
                <w:szCs w:val="16"/>
                <w:lang w:val="en-US"/>
              </w:rPr>
              <w:pPrChange w:id="30565" w:author="Neeshu Bhadauriya" w:date="2021-09-27T16:37:00Z">
                <w:pPr>
                  <w:spacing w:line="480" w:lineRule="auto"/>
                </w:pPr>
              </w:pPrChange>
            </w:pPr>
            <w:r>
              <w:rPr>
                <w:rFonts w:ascii="Arial" w:hAnsi="Arial" w:cs="Arial"/>
                <w:color w:val="0D0D0D"/>
                <w:kern w:val="24"/>
                <w:sz w:val="20"/>
                <w:szCs w:val="20"/>
              </w:rPr>
              <w:t>Isep Srl</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566"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2E105967" w14:textId="77777777" w:rsidR="008150A2" w:rsidRPr="00040724" w:rsidRDefault="008150A2">
            <w:pPr>
              <w:spacing w:line="480" w:lineRule="auto"/>
              <w:jc w:val="center"/>
              <w:rPr>
                <w:rFonts w:ascii="Verdana" w:eastAsia="Arial" w:hAnsi="Verdana" w:cs="Arial"/>
                <w:b/>
                <w:bCs/>
                <w:sz w:val="16"/>
                <w:szCs w:val="16"/>
                <w:lang w:val="en-US"/>
              </w:rPr>
              <w:pPrChange w:id="30567" w:author="Neeshu Bhadauriya" w:date="2021-09-27T16:37:00Z">
                <w:pPr>
                  <w:spacing w:line="480" w:lineRule="auto"/>
                </w:pPr>
              </w:pPrChange>
            </w:pPr>
            <w:r>
              <w:rPr>
                <w:rFonts w:ascii="Arial" w:hAnsi="Arial" w:cs="Arial"/>
                <w:color w:val="0D0D0D"/>
                <w:kern w:val="24"/>
                <w:sz w:val="20"/>
                <w:szCs w:val="20"/>
              </w:rPr>
              <w:t>Italy</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568"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44429C16" w14:textId="77777777" w:rsidR="008150A2" w:rsidRPr="00040724" w:rsidRDefault="008150A2">
            <w:pPr>
              <w:spacing w:line="480" w:lineRule="auto"/>
              <w:jc w:val="center"/>
              <w:rPr>
                <w:rFonts w:ascii="Verdana" w:eastAsia="Arial" w:hAnsi="Verdana" w:cs="Arial"/>
                <w:b/>
                <w:bCs/>
                <w:sz w:val="16"/>
                <w:szCs w:val="16"/>
                <w:lang w:val="en-US"/>
              </w:rPr>
              <w:pPrChange w:id="30569" w:author="Neeshu Bhadauriya" w:date="2021-09-27T16:37:00Z">
                <w:pPr>
                  <w:spacing w:line="480" w:lineRule="auto"/>
                </w:pPr>
              </w:pPrChange>
            </w:pPr>
            <w:r>
              <w:rPr>
                <w:rFonts w:ascii="Arial" w:hAnsi="Arial" w:cs="Arial"/>
                <w:color w:val="0D0D0D"/>
                <w:kern w:val="24"/>
                <w:sz w:val="20"/>
                <w:szCs w:val="20"/>
              </w:rPr>
              <w:t>608.55</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570"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4A6AD667" w14:textId="77777777" w:rsidR="008150A2" w:rsidRPr="00040724" w:rsidRDefault="008150A2">
            <w:pPr>
              <w:spacing w:line="480" w:lineRule="auto"/>
              <w:jc w:val="center"/>
              <w:rPr>
                <w:rFonts w:ascii="Verdana" w:eastAsia="Arial" w:hAnsi="Verdana" w:cs="Arial"/>
                <w:b/>
                <w:bCs/>
                <w:sz w:val="16"/>
                <w:szCs w:val="16"/>
                <w:lang w:val="en-US"/>
              </w:rPr>
              <w:pPrChange w:id="30571" w:author="Neeshu Bhadauriya" w:date="2021-09-27T16:37:00Z">
                <w:pPr>
                  <w:spacing w:line="480" w:lineRule="auto"/>
                </w:pPr>
              </w:pPrChange>
            </w:pPr>
            <w:r>
              <w:rPr>
                <w:rFonts w:ascii="Arial" w:hAnsi="Arial" w:cs="Arial"/>
                <w:color w:val="0D0D0D"/>
                <w:kern w:val="24"/>
                <w:sz w:val="20"/>
                <w:szCs w:val="20"/>
              </w:rPr>
              <w:t>4.05</w:t>
            </w:r>
          </w:p>
        </w:tc>
        <w:tc>
          <w:tcPr>
            <w:tcW w:w="51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572"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7FB00229" w14:textId="77777777" w:rsidR="008150A2" w:rsidRPr="00040724" w:rsidRDefault="008150A2">
            <w:pPr>
              <w:spacing w:line="480" w:lineRule="auto"/>
              <w:jc w:val="center"/>
              <w:rPr>
                <w:rFonts w:ascii="Verdana" w:eastAsia="Arial" w:hAnsi="Verdana" w:cs="Arial"/>
                <w:b/>
                <w:bCs/>
                <w:sz w:val="16"/>
                <w:szCs w:val="16"/>
                <w:lang w:val="en-US"/>
              </w:rPr>
              <w:pPrChange w:id="30573" w:author="Neeshu Bhadauriya" w:date="2021-09-27T16:37:00Z">
                <w:pPr>
                  <w:spacing w:line="480" w:lineRule="auto"/>
                </w:pPr>
              </w:pPrChange>
            </w:pPr>
            <w:r>
              <w:rPr>
                <w:rFonts w:ascii="Arial" w:hAnsi="Arial" w:cs="Arial"/>
                <w:color w:val="0D0D0D"/>
                <w:kern w:val="24"/>
                <w:sz w:val="20"/>
                <w:szCs w:val="20"/>
              </w:rPr>
              <w:t>Delivered at place – tax and duties</w:t>
            </w:r>
          </w:p>
        </w:tc>
      </w:tr>
      <w:tr w:rsidR="008150A2" w:rsidRPr="00040724" w:rsidDel="00FA08E1" w14:paraId="12511E16" w14:textId="10B60ABE" w:rsidTr="00FA08E1">
        <w:trPr>
          <w:trHeight w:val="972"/>
          <w:del w:id="30574" w:author="Ritu Kamra" w:date="2021-09-27T20:05:00Z"/>
          <w:trPrChange w:id="30575" w:author="Ritu Kamra" w:date="2021-09-27T20:05:00Z">
            <w:trPr>
              <w:trHeight w:val="972"/>
            </w:trPr>
          </w:trPrChange>
        </w:trPr>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576"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75EFD947" w14:textId="333CF05E" w:rsidR="008150A2" w:rsidRPr="00040724" w:rsidDel="00FA08E1" w:rsidRDefault="008150A2">
            <w:pPr>
              <w:spacing w:line="480" w:lineRule="auto"/>
              <w:jc w:val="center"/>
              <w:rPr>
                <w:del w:id="30577" w:author="Ritu Kamra" w:date="2021-09-27T20:05:00Z"/>
                <w:rFonts w:ascii="Verdana" w:eastAsia="Arial" w:hAnsi="Verdana" w:cs="Arial"/>
                <w:b/>
                <w:bCs/>
                <w:sz w:val="16"/>
                <w:szCs w:val="16"/>
                <w:lang w:val="en-US"/>
              </w:rPr>
              <w:pPrChange w:id="30578" w:author="Neeshu Bhadauriya" w:date="2021-09-27T16:37:00Z">
                <w:pPr>
                  <w:spacing w:line="480" w:lineRule="auto"/>
                </w:pPr>
              </w:pPrChange>
            </w:pPr>
            <w:del w:id="30579" w:author="Ritu Kamra" w:date="2021-09-27T20:05:00Z">
              <w:r w:rsidRPr="00040724" w:rsidDel="00FA08E1">
                <w:rPr>
                  <w:rFonts w:ascii="Verdana" w:eastAsia="Arial" w:hAnsi="Verdana" w:cs="Arial"/>
                  <w:b/>
                  <w:bCs/>
                  <w:sz w:val="16"/>
                  <w:szCs w:val="16"/>
                  <w:lang w:val="en-US"/>
                </w:rPr>
                <w:delText>2020</w:delText>
              </w:r>
            </w:del>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580"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0D6F61D9" w14:textId="443C6211" w:rsidR="008150A2" w:rsidRPr="00040724" w:rsidDel="00FA08E1" w:rsidRDefault="008150A2">
            <w:pPr>
              <w:spacing w:line="480" w:lineRule="auto"/>
              <w:jc w:val="center"/>
              <w:rPr>
                <w:del w:id="30581" w:author="Ritu Kamra" w:date="2021-09-27T20:05:00Z"/>
                <w:rFonts w:ascii="Verdana" w:eastAsia="Arial" w:hAnsi="Verdana" w:cs="Arial"/>
                <w:b/>
                <w:bCs/>
                <w:sz w:val="16"/>
                <w:szCs w:val="16"/>
                <w:lang w:val="en-US"/>
              </w:rPr>
              <w:pPrChange w:id="30582" w:author="Neeshu Bhadauriya" w:date="2021-09-27T16:37:00Z">
                <w:pPr>
                  <w:spacing w:line="480" w:lineRule="auto"/>
                </w:pPr>
              </w:pPrChange>
            </w:pPr>
            <w:del w:id="30583" w:author="Ritu Kamra" w:date="2021-09-27T20:05:00Z">
              <w:r w:rsidRPr="00040724" w:rsidDel="00FA08E1">
                <w:rPr>
                  <w:rFonts w:ascii="Verdana" w:eastAsia="Arial" w:hAnsi="Verdana" w:cs="Arial"/>
                  <w:b/>
                  <w:bCs/>
                  <w:sz w:val="16"/>
                  <w:szCs w:val="16"/>
                  <w:lang w:val="en-US"/>
                </w:rPr>
                <w:delText>Bisphenol-a Type Epoxy Vinyl Ester Resin</w:delText>
              </w:r>
            </w:del>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584"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0509686D" w14:textId="7C870266" w:rsidR="008150A2" w:rsidRPr="00040724" w:rsidDel="00FA08E1" w:rsidRDefault="008150A2">
            <w:pPr>
              <w:spacing w:line="480" w:lineRule="auto"/>
              <w:jc w:val="center"/>
              <w:rPr>
                <w:del w:id="30585" w:author="Ritu Kamra" w:date="2021-09-27T20:05:00Z"/>
                <w:rFonts w:ascii="Verdana" w:eastAsia="Arial" w:hAnsi="Verdana" w:cs="Arial"/>
                <w:b/>
                <w:bCs/>
                <w:sz w:val="16"/>
                <w:szCs w:val="16"/>
                <w:lang w:val="en-US"/>
              </w:rPr>
              <w:pPrChange w:id="30586" w:author="Neeshu Bhadauriya" w:date="2021-09-27T16:37:00Z">
                <w:pPr>
                  <w:spacing w:line="480" w:lineRule="auto"/>
                </w:pPr>
              </w:pPrChange>
            </w:pPr>
            <w:del w:id="30587" w:author="Ritu Kamra" w:date="2021-09-27T20:05:00Z">
              <w:r w:rsidRPr="00040724" w:rsidDel="00FA08E1">
                <w:rPr>
                  <w:rFonts w:ascii="Verdana" w:eastAsia="Arial" w:hAnsi="Verdana" w:cs="Arial"/>
                  <w:b/>
                  <w:bCs/>
                  <w:sz w:val="16"/>
                  <w:szCs w:val="16"/>
                  <w:lang w:val="en-US"/>
                </w:rPr>
                <w:delText>Emerald Performance Chemical Private Limited</w:delText>
              </w:r>
            </w:del>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588"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54F7BF9D" w14:textId="198AF742" w:rsidR="008150A2" w:rsidRPr="00040724" w:rsidDel="00FA08E1" w:rsidRDefault="008150A2">
            <w:pPr>
              <w:spacing w:line="480" w:lineRule="auto"/>
              <w:jc w:val="center"/>
              <w:rPr>
                <w:del w:id="30589" w:author="Ritu Kamra" w:date="2021-09-27T20:05:00Z"/>
                <w:rFonts w:ascii="Verdana" w:eastAsia="Arial" w:hAnsi="Verdana" w:cs="Arial"/>
                <w:b/>
                <w:bCs/>
                <w:sz w:val="16"/>
                <w:szCs w:val="16"/>
                <w:lang w:val="en-US"/>
              </w:rPr>
              <w:pPrChange w:id="30590" w:author="Neeshu Bhadauriya" w:date="2021-09-27T16:37:00Z">
                <w:pPr>
                  <w:spacing w:line="480" w:lineRule="auto"/>
                </w:pPr>
              </w:pPrChange>
            </w:pPr>
            <w:del w:id="30591" w:author="Ritu Kamra" w:date="2021-09-27T20:05:00Z">
              <w:r w:rsidRPr="00040724" w:rsidDel="00FA08E1">
                <w:rPr>
                  <w:rFonts w:ascii="Verdana" w:eastAsia="Arial" w:hAnsi="Verdana" w:cs="Arial"/>
                  <w:b/>
                  <w:bCs/>
                  <w:sz w:val="16"/>
                  <w:szCs w:val="16"/>
                  <w:lang w:val="en-US"/>
                </w:rPr>
                <w:delText>India</w:delText>
              </w:r>
            </w:del>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592"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3F7ED5B5" w14:textId="3E254771" w:rsidR="008150A2" w:rsidRPr="00040724" w:rsidDel="00FA08E1" w:rsidRDefault="008150A2">
            <w:pPr>
              <w:spacing w:line="480" w:lineRule="auto"/>
              <w:jc w:val="center"/>
              <w:rPr>
                <w:del w:id="30593" w:author="Ritu Kamra" w:date="2021-09-27T20:05:00Z"/>
                <w:rFonts w:ascii="Verdana" w:eastAsia="Arial" w:hAnsi="Verdana" w:cs="Arial"/>
                <w:b/>
                <w:bCs/>
                <w:sz w:val="16"/>
                <w:szCs w:val="16"/>
                <w:lang w:val="en-US"/>
              </w:rPr>
              <w:pPrChange w:id="30594" w:author="Neeshu Bhadauriya" w:date="2021-09-27T16:37:00Z">
                <w:pPr>
                  <w:spacing w:line="480" w:lineRule="auto"/>
                </w:pPr>
              </w:pPrChange>
            </w:pPr>
            <w:del w:id="30595" w:author="Ritu Kamra" w:date="2021-09-27T20:05:00Z">
              <w:r w:rsidRPr="00040724" w:rsidDel="00FA08E1">
                <w:rPr>
                  <w:rFonts w:ascii="Verdana" w:eastAsia="Arial" w:hAnsi="Verdana" w:cs="Arial"/>
                  <w:b/>
                  <w:bCs/>
                  <w:sz w:val="16"/>
                  <w:szCs w:val="16"/>
                  <w:lang w:val="en-US"/>
                </w:rPr>
                <w:delText>Kaohsiung</w:delText>
              </w:r>
            </w:del>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596"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7FD95B44" w14:textId="26F3C1F3" w:rsidR="008150A2" w:rsidRPr="00040724" w:rsidDel="00FA08E1" w:rsidRDefault="008150A2">
            <w:pPr>
              <w:spacing w:line="480" w:lineRule="auto"/>
              <w:jc w:val="center"/>
              <w:rPr>
                <w:del w:id="30597" w:author="Ritu Kamra" w:date="2021-09-27T20:05:00Z"/>
                <w:rFonts w:ascii="Verdana" w:eastAsia="Arial" w:hAnsi="Verdana" w:cs="Arial"/>
                <w:b/>
                <w:bCs/>
                <w:sz w:val="16"/>
                <w:szCs w:val="16"/>
                <w:lang w:val="en-US"/>
              </w:rPr>
              <w:pPrChange w:id="30598" w:author="Neeshu Bhadauriya" w:date="2021-09-27T16:37:00Z">
                <w:pPr>
                  <w:spacing w:line="480" w:lineRule="auto"/>
                </w:pPr>
              </w:pPrChange>
            </w:pPr>
            <w:del w:id="30599" w:author="Ritu Kamra" w:date="2021-09-27T20:05:00Z">
              <w:r w:rsidRPr="00040724" w:rsidDel="00FA08E1">
                <w:rPr>
                  <w:rFonts w:ascii="Verdana" w:eastAsia="Arial" w:hAnsi="Verdana" w:cs="Arial"/>
                  <w:b/>
                  <w:bCs/>
                  <w:sz w:val="16"/>
                  <w:szCs w:val="16"/>
                  <w:lang w:val="en-US"/>
                </w:rPr>
                <w:delText>Eternal Materials Co Ltd</w:delText>
              </w:r>
            </w:del>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600"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508F29BA" w14:textId="5325ADA4" w:rsidR="008150A2" w:rsidRPr="00040724" w:rsidDel="00FA08E1" w:rsidRDefault="008150A2">
            <w:pPr>
              <w:spacing w:line="480" w:lineRule="auto"/>
              <w:jc w:val="center"/>
              <w:rPr>
                <w:del w:id="30601" w:author="Ritu Kamra" w:date="2021-09-27T20:05:00Z"/>
                <w:rFonts w:ascii="Verdana" w:eastAsia="Arial" w:hAnsi="Verdana" w:cs="Arial"/>
                <w:b/>
                <w:bCs/>
                <w:sz w:val="16"/>
                <w:szCs w:val="16"/>
                <w:lang w:val="en-US"/>
              </w:rPr>
              <w:pPrChange w:id="30602" w:author="Neeshu Bhadauriya" w:date="2021-09-27T16:37:00Z">
                <w:pPr>
                  <w:spacing w:line="480" w:lineRule="auto"/>
                </w:pPr>
              </w:pPrChange>
            </w:pPr>
            <w:del w:id="30603" w:author="Ritu Kamra" w:date="2021-09-27T20:05:00Z">
              <w:r w:rsidRPr="00040724" w:rsidDel="00FA08E1">
                <w:rPr>
                  <w:rFonts w:ascii="Verdana" w:eastAsia="Arial" w:hAnsi="Verdana" w:cs="Arial"/>
                  <w:b/>
                  <w:bCs/>
                  <w:sz w:val="16"/>
                  <w:szCs w:val="16"/>
                  <w:lang w:val="en-US"/>
                </w:rPr>
                <w:delText>Taiwan</w:delText>
              </w:r>
            </w:del>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604"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1F409F50" w14:textId="35D49EA4" w:rsidR="008150A2" w:rsidRPr="00040724" w:rsidDel="00FA08E1" w:rsidRDefault="008150A2">
            <w:pPr>
              <w:spacing w:line="480" w:lineRule="auto"/>
              <w:jc w:val="center"/>
              <w:rPr>
                <w:del w:id="30605" w:author="Ritu Kamra" w:date="2021-09-27T20:05:00Z"/>
                <w:rFonts w:ascii="Verdana" w:eastAsia="Arial" w:hAnsi="Verdana" w:cs="Arial"/>
                <w:b/>
                <w:bCs/>
                <w:sz w:val="16"/>
                <w:szCs w:val="16"/>
                <w:lang w:val="en-US"/>
              </w:rPr>
              <w:pPrChange w:id="30606" w:author="Neeshu Bhadauriya" w:date="2021-09-27T16:37:00Z">
                <w:pPr>
                  <w:spacing w:line="480" w:lineRule="auto"/>
                </w:pPr>
              </w:pPrChange>
            </w:pPr>
            <w:del w:id="30607" w:author="Ritu Kamra" w:date="2021-09-27T20:05:00Z">
              <w:r w:rsidRPr="00040724" w:rsidDel="00FA08E1">
                <w:rPr>
                  <w:rFonts w:ascii="Verdana" w:eastAsia="Arial" w:hAnsi="Verdana" w:cs="Arial"/>
                  <w:b/>
                  <w:bCs/>
                  <w:sz w:val="16"/>
                  <w:szCs w:val="16"/>
                  <w:lang w:val="en-US"/>
                </w:rPr>
                <w:delText>2.00</w:delText>
              </w:r>
            </w:del>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608"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0D2C7245" w14:textId="2587B563" w:rsidR="008150A2" w:rsidRPr="00040724" w:rsidDel="00FA08E1" w:rsidRDefault="008150A2">
            <w:pPr>
              <w:spacing w:line="480" w:lineRule="auto"/>
              <w:jc w:val="center"/>
              <w:rPr>
                <w:del w:id="30609" w:author="Ritu Kamra" w:date="2021-09-27T20:05:00Z"/>
                <w:rFonts w:ascii="Verdana" w:eastAsia="Arial" w:hAnsi="Verdana" w:cs="Arial"/>
                <w:b/>
                <w:bCs/>
                <w:sz w:val="16"/>
                <w:szCs w:val="16"/>
                <w:lang w:val="en-US"/>
              </w:rPr>
              <w:pPrChange w:id="30610" w:author="Neeshu Bhadauriya" w:date="2021-09-27T16:37:00Z">
                <w:pPr>
                  <w:spacing w:line="480" w:lineRule="auto"/>
                </w:pPr>
              </w:pPrChange>
            </w:pPr>
            <w:del w:id="30611" w:author="Ritu Kamra" w:date="2021-09-27T20:05:00Z">
              <w:r w:rsidRPr="00040724" w:rsidDel="00FA08E1">
                <w:rPr>
                  <w:rFonts w:ascii="Verdana" w:eastAsia="Arial" w:hAnsi="Verdana" w:cs="Arial"/>
                  <w:b/>
                  <w:bCs/>
                  <w:sz w:val="16"/>
                  <w:szCs w:val="16"/>
                  <w:lang w:val="en-US"/>
                </w:rPr>
                <w:delText>2.04</w:delText>
              </w:r>
            </w:del>
          </w:p>
        </w:tc>
        <w:tc>
          <w:tcPr>
            <w:tcW w:w="51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612"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7D286900" w14:textId="42C167C0" w:rsidR="008150A2" w:rsidRPr="00040724" w:rsidDel="00FA08E1" w:rsidRDefault="008150A2">
            <w:pPr>
              <w:spacing w:line="480" w:lineRule="auto"/>
              <w:jc w:val="center"/>
              <w:rPr>
                <w:del w:id="30613" w:author="Ritu Kamra" w:date="2021-09-27T20:05:00Z"/>
                <w:rFonts w:ascii="Verdana" w:eastAsia="Arial" w:hAnsi="Verdana" w:cs="Arial"/>
                <w:b/>
                <w:bCs/>
                <w:sz w:val="16"/>
                <w:szCs w:val="16"/>
                <w:lang w:val="en-US"/>
              </w:rPr>
              <w:pPrChange w:id="30614" w:author="Neeshu Bhadauriya" w:date="2021-09-27T16:37:00Z">
                <w:pPr>
                  <w:spacing w:line="480" w:lineRule="auto"/>
                </w:pPr>
              </w:pPrChange>
            </w:pPr>
            <w:del w:id="30615" w:author="Ritu Kamra" w:date="2021-09-27T20:05:00Z">
              <w:r w:rsidRPr="00040724" w:rsidDel="00FA08E1">
                <w:rPr>
                  <w:rFonts w:ascii="Verdana" w:eastAsia="Arial" w:hAnsi="Verdana" w:cs="Arial"/>
                  <w:b/>
                  <w:bCs/>
                  <w:sz w:val="16"/>
                  <w:szCs w:val="16"/>
                  <w:lang w:val="en-US"/>
                </w:rPr>
                <w:delText>Delivered At Place – Tax And Duties</w:delText>
              </w:r>
            </w:del>
          </w:p>
        </w:tc>
      </w:tr>
      <w:tr w:rsidR="008150A2" w:rsidRPr="00040724" w14:paraId="7EB84FCD" w14:textId="77777777" w:rsidTr="00FA08E1">
        <w:trPr>
          <w:trHeight w:val="972"/>
          <w:trPrChange w:id="30616" w:author="Ritu Kamra" w:date="2021-09-27T20:05:00Z">
            <w:trPr>
              <w:trHeight w:val="972"/>
            </w:trPr>
          </w:trPrChange>
        </w:trPr>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617"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4CFBF9D9" w14:textId="77777777" w:rsidR="008150A2" w:rsidRPr="00040724" w:rsidRDefault="008150A2">
            <w:pPr>
              <w:spacing w:line="480" w:lineRule="auto"/>
              <w:jc w:val="center"/>
              <w:rPr>
                <w:rFonts w:ascii="Verdana" w:eastAsia="Arial" w:hAnsi="Verdana" w:cs="Arial"/>
                <w:b/>
                <w:bCs/>
                <w:sz w:val="16"/>
                <w:szCs w:val="16"/>
                <w:lang w:val="en-US"/>
              </w:rPr>
              <w:pPrChange w:id="30618" w:author="Neeshu Bhadauriya" w:date="2021-09-27T16:37:00Z">
                <w:pPr>
                  <w:spacing w:line="480" w:lineRule="auto"/>
                </w:pPr>
              </w:pPrChange>
            </w:pPr>
            <w:r>
              <w:rPr>
                <w:rFonts w:ascii="Arial" w:hAnsi="Arial" w:cs="Arial"/>
                <w:color w:val="0D0D0D"/>
                <w:kern w:val="24"/>
                <w:sz w:val="20"/>
                <w:szCs w:val="20"/>
              </w:rPr>
              <w:t>2020</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619"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79ACDB16" w14:textId="77777777" w:rsidR="008150A2" w:rsidRPr="00040724" w:rsidRDefault="008150A2">
            <w:pPr>
              <w:spacing w:line="480" w:lineRule="auto"/>
              <w:jc w:val="center"/>
              <w:rPr>
                <w:rFonts w:ascii="Verdana" w:eastAsia="Arial" w:hAnsi="Verdana" w:cs="Arial"/>
                <w:b/>
                <w:bCs/>
                <w:sz w:val="16"/>
                <w:szCs w:val="16"/>
                <w:lang w:val="en-US"/>
              </w:rPr>
              <w:pPrChange w:id="30620" w:author="Neeshu Bhadauriya" w:date="2021-09-27T16:37:00Z">
                <w:pPr>
                  <w:spacing w:line="480" w:lineRule="auto"/>
                </w:pPr>
              </w:pPrChange>
            </w:pPr>
            <w:r>
              <w:rPr>
                <w:rFonts w:ascii="Arial" w:hAnsi="Arial" w:cs="Arial"/>
                <w:color w:val="0D0D0D"/>
                <w:kern w:val="24"/>
                <w:sz w:val="20"/>
                <w:szCs w:val="20"/>
              </w:rPr>
              <w:t>Liquid</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621"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775DD25A" w14:textId="77777777" w:rsidR="008150A2" w:rsidRPr="00040724" w:rsidRDefault="008150A2">
            <w:pPr>
              <w:spacing w:line="480" w:lineRule="auto"/>
              <w:jc w:val="center"/>
              <w:rPr>
                <w:rFonts w:ascii="Verdana" w:eastAsia="Arial" w:hAnsi="Verdana" w:cs="Arial"/>
                <w:b/>
                <w:bCs/>
                <w:sz w:val="16"/>
                <w:szCs w:val="16"/>
                <w:lang w:val="en-US"/>
              </w:rPr>
              <w:pPrChange w:id="30622" w:author="Neeshu Bhadauriya" w:date="2021-09-27T16:37:00Z">
                <w:pPr>
                  <w:spacing w:line="480" w:lineRule="auto"/>
                </w:pPr>
              </w:pPrChange>
            </w:pPr>
            <w:r>
              <w:rPr>
                <w:rFonts w:ascii="Arial" w:hAnsi="Arial" w:cs="Arial"/>
                <w:color w:val="0D0D0D"/>
                <w:kern w:val="24"/>
                <w:sz w:val="20"/>
                <w:szCs w:val="20"/>
              </w:rPr>
              <w:t>Vimal Intertrade Pvt Ltd</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623"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655BAE2B" w14:textId="77777777" w:rsidR="008150A2" w:rsidRPr="00040724" w:rsidRDefault="008150A2">
            <w:pPr>
              <w:spacing w:line="480" w:lineRule="auto"/>
              <w:jc w:val="center"/>
              <w:rPr>
                <w:rFonts w:ascii="Verdana" w:eastAsia="Arial" w:hAnsi="Verdana" w:cs="Arial"/>
                <w:b/>
                <w:bCs/>
                <w:sz w:val="16"/>
                <w:szCs w:val="16"/>
                <w:lang w:val="en-US"/>
              </w:rPr>
              <w:pPrChange w:id="30624" w:author="Neeshu Bhadauriya" w:date="2021-09-27T16:37:00Z">
                <w:pPr>
                  <w:spacing w:line="480" w:lineRule="auto"/>
                </w:pPr>
              </w:pPrChange>
            </w:pPr>
            <w:r>
              <w:rPr>
                <w:rFonts w:ascii="Arial" w:hAnsi="Arial" w:cs="Arial"/>
                <w:color w:val="0D0D0D"/>
                <w:kern w:val="24"/>
                <w:sz w:val="20"/>
                <w:szCs w:val="20"/>
              </w:rPr>
              <w:t>India</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625"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0935A1FC" w14:textId="77777777" w:rsidR="008150A2" w:rsidRPr="00040724" w:rsidRDefault="008150A2">
            <w:pPr>
              <w:spacing w:line="480" w:lineRule="auto"/>
              <w:jc w:val="center"/>
              <w:rPr>
                <w:rFonts w:ascii="Verdana" w:eastAsia="Arial" w:hAnsi="Verdana" w:cs="Arial"/>
                <w:b/>
                <w:bCs/>
                <w:sz w:val="16"/>
                <w:szCs w:val="16"/>
                <w:lang w:val="en-US"/>
              </w:rPr>
              <w:pPrChange w:id="30626" w:author="Neeshu Bhadauriya" w:date="2021-09-27T16:37:00Z">
                <w:pPr>
                  <w:spacing w:line="480" w:lineRule="auto"/>
                </w:pPr>
              </w:pPrChange>
            </w:pPr>
            <w:r>
              <w:rPr>
                <w:rFonts w:ascii="Arial" w:hAnsi="Arial" w:cs="Arial"/>
                <w:color w:val="0D0D0D"/>
                <w:kern w:val="24"/>
                <w:sz w:val="20"/>
                <w:szCs w:val="20"/>
              </w:rPr>
              <w:t>Mumbai</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627"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6993E569" w14:textId="77777777" w:rsidR="008150A2" w:rsidRPr="00040724" w:rsidRDefault="008150A2">
            <w:pPr>
              <w:spacing w:line="480" w:lineRule="auto"/>
              <w:jc w:val="center"/>
              <w:rPr>
                <w:rFonts w:ascii="Verdana" w:eastAsia="Arial" w:hAnsi="Verdana" w:cs="Arial"/>
                <w:b/>
                <w:bCs/>
                <w:sz w:val="16"/>
                <w:szCs w:val="16"/>
                <w:lang w:val="en-US"/>
              </w:rPr>
              <w:pPrChange w:id="30628" w:author="Neeshu Bhadauriya" w:date="2021-09-27T16:37:00Z">
                <w:pPr>
                  <w:spacing w:line="480" w:lineRule="auto"/>
                </w:pPr>
              </w:pPrChange>
            </w:pPr>
            <w:r>
              <w:rPr>
                <w:rFonts w:ascii="Arial" w:hAnsi="Arial" w:cs="Arial"/>
                <w:color w:val="0D0D0D"/>
                <w:kern w:val="24"/>
                <w:sz w:val="20"/>
                <w:szCs w:val="20"/>
              </w:rPr>
              <w:t>Evonik Ressource Efficiency Gm</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629"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69D4D511" w14:textId="77777777" w:rsidR="008150A2" w:rsidRPr="00040724" w:rsidRDefault="008150A2">
            <w:pPr>
              <w:spacing w:line="480" w:lineRule="auto"/>
              <w:jc w:val="center"/>
              <w:rPr>
                <w:rFonts w:ascii="Verdana" w:eastAsia="Arial" w:hAnsi="Verdana" w:cs="Arial"/>
                <w:b/>
                <w:bCs/>
                <w:sz w:val="16"/>
                <w:szCs w:val="16"/>
                <w:lang w:val="en-US"/>
              </w:rPr>
              <w:pPrChange w:id="30630" w:author="Neeshu Bhadauriya" w:date="2021-09-27T16:37:00Z">
                <w:pPr>
                  <w:spacing w:line="480" w:lineRule="auto"/>
                </w:pPr>
              </w:pPrChange>
            </w:pPr>
            <w:r>
              <w:rPr>
                <w:rFonts w:ascii="Arial" w:hAnsi="Arial" w:cs="Arial"/>
                <w:color w:val="0D0D0D"/>
                <w:kern w:val="24"/>
                <w:sz w:val="20"/>
                <w:szCs w:val="20"/>
              </w:rPr>
              <w:t>Germany</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631"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24FEEAE8" w14:textId="77777777" w:rsidR="008150A2" w:rsidRPr="00040724" w:rsidRDefault="008150A2">
            <w:pPr>
              <w:spacing w:line="480" w:lineRule="auto"/>
              <w:jc w:val="center"/>
              <w:rPr>
                <w:rFonts w:ascii="Verdana" w:eastAsia="Arial" w:hAnsi="Verdana" w:cs="Arial"/>
                <w:b/>
                <w:bCs/>
                <w:sz w:val="16"/>
                <w:szCs w:val="16"/>
                <w:lang w:val="en-US"/>
              </w:rPr>
              <w:pPrChange w:id="30632" w:author="Neeshu Bhadauriya" w:date="2021-09-27T16:37:00Z">
                <w:pPr>
                  <w:spacing w:line="480" w:lineRule="auto"/>
                </w:pPr>
              </w:pPrChange>
            </w:pPr>
            <w:r>
              <w:rPr>
                <w:rFonts w:ascii="Arial" w:hAnsi="Arial" w:cs="Arial"/>
                <w:color w:val="0D0D0D"/>
                <w:kern w:val="24"/>
                <w:sz w:val="20"/>
                <w:szCs w:val="20"/>
              </w:rPr>
              <w:t>588.00</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633"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6286982D" w14:textId="77777777" w:rsidR="008150A2" w:rsidRPr="00040724" w:rsidRDefault="008150A2">
            <w:pPr>
              <w:spacing w:line="480" w:lineRule="auto"/>
              <w:jc w:val="center"/>
              <w:rPr>
                <w:rFonts w:ascii="Verdana" w:eastAsia="Arial" w:hAnsi="Verdana" w:cs="Arial"/>
                <w:b/>
                <w:bCs/>
                <w:sz w:val="16"/>
                <w:szCs w:val="16"/>
                <w:lang w:val="en-US"/>
              </w:rPr>
              <w:pPrChange w:id="30634" w:author="Neeshu Bhadauriya" w:date="2021-09-27T16:37:00Z">
                <w:pPr>
                  <w:spacing w:line="480" w:lineRule="auto"/>
                </w:pPr>
              </w:pPrChange>
            </w:pPr>
            <w:r>
              <w:rPr>
                <w:rFonts w:ascii="Arial" w:hAnsi="Arial" w:cs="Arial"/>
                <w:color w:val="0D0D0D"/>
                <w:kern w:val="24"/>
                <w:sz w:val="20"/>
                <w:szCs w:val="20"/>
              </w:rPr>
              <w:t>8.24</w:t>
            </w:r>
          </w:p>
        </w:tc>
        <w:tc>
          <w:tcPr>
            <w:tcW w:w="51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635"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6088E4A4" w14:textId="77777777" w:rsidR="008150A2" w:rsidRPr="00040724" w:rsidRDefault="008150A2">
            <w:pPr>
              <w:spacing w:line="480" w:lineRule="auto"/>
              <w:jc w:val="center"/>
              <w:rPr>
                <w:rFonts w:ascii="Verdana" w:eastAsia="Arial" w:hAnsi="Verdana" w:cs="Arial"/>
                <w:b/>
                <w:bCs/>
                <w:sz w:val="16"/>
                <w:szCs w:val="16"/>
                <w:lang w:val="en-US"/>
              </w:rPr>
              <w:pPrChange w:id="30636" w:author="Neeshu Bhadauriya" w:date="2021-09-27T16:37:00Z">
                <w:pPr>
                  <w:spacing w:line="480" w:lineRule="auto"/>
                </w:pPr>
              </w:pPrChange>
            </w:pPr>
            <w:r>
              <w:rPr>
                <w:rFonts w:ascii="Arial" w:hAnsi="Arial" w:cs="Arial"/>
                <w:color w:val="0D0D0D"/>
                <w:kern w:val="24"/>
                <w:sz w:val="20"/>
                <w:szCs w:val="20"/>
              </w:rPr>
              <w:t>Delivered at place – tax and duties</w:t>
            </w:r>
          </w:p>
        </w:tc>
      </w:tr>
      <w:tr w:rsidR="008150A2" w:rsidRPr="00040724" w14:paraId="7964374A" w14:textId="77777777" w:rsidTr="00FA08E1">
        <w:trPr>
          <w:trHeight w:val="972"/>
          <w:trPrChange w:id="30637" w:author="Ritu Kamra" w:date="2021-09-27T20:05:00Z">
            <w:trPr>
              <w:trHeight w:val="972"/>
            </w:trPr>
          </w:trPrChange>
        </w:trPr>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638"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7FDA5EB5" w14:textId="77777777" w:rsidR="008150A2" w:rsidRPr="00040724" w:rsidRDefault="008150A2">
            <w:pPr>
              <w:spacing w:line="480" w:lineRule="auto"/>
              <w:jc w:val="center"/>
              <w:rPr>
                <w:rFonts w:ascii="Verdana" w:eastAsia="Arial" w:hAnsi="Verdana" w:cs="Arial"/>
                <w:b/>
                <w:bCs/>
                <w:sz w:val="16"/>
                <w:szCs w:val="16"/>
                <w:lang w:val="en-US"/>
              </w:rPr>
              <w:pPrChange w:id="30639" w:author="Neeshu Bhadauriya" w:date="2021-09-27T16:37:00Z">
                <w:pPr>
                  <w:spacing w:line="480" w:lineRule="auto"/>
                </w:pPr>
              </w:pPrChange>
            </w:pPr>
            <w:r>
              <w:rPr>
                <w:rFonts w:ascii="Arial" w:hAnsi="Arial" w:cs="Arial"/>
                <w:color w:val="0D0D0D"/>
                <w:kern w:val="24"/>
                <w:sz w:val="20"/>
                <w:szCs w:val="20"/>
              </w:rPr>
              <w:t>2020</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640"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7770540A" w14:textId="77777777" w:rsidR="008150A2" w:rsidRPr="00040724" w:rsidRDefault="008150A2">
            <w:pPr>
              <w:spacing w:line="480" w:lineRule="auto"/>
              <w:jc w:val="center"/>
              <w:rPr>
                <w:rFonts w:ascii="Verdana" w:eastAsia="Arial" w:hAnsi="Verdana" w:cs="Arial"/>
                <w:b/>
                <w:bCs/>
                <w:sz w:val="16"/>
                <w:szCs w:val="16"/>
                <w:lang w:val="en-US"/>
              </w:rPr>
              <w:pPrChange w:id="30641" w:author="Neeshu Bhadauriya" w:date="2021-09-27T16:37:00Z">
                <w:pPr>
                  <w:spacing w:line="480" w:lineRule="auto"/>
                </w:pPr>
              </w:pPrChange>
            </w:pPr>
            <w:r>
              <w:rPr>
                <w:rFonts w:ascii="Arial" w:hAnsi="Arial" w:cs="Arial"/>
                <w:color w:val="0D0D0D"/>
                <w:kern w:val="24"/>
                <w:sz w:val="20"/>
                <w:szCs w:val="20"/>
              </w:rPr>
              <w:t>Liquid</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642"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2B550170" w14:textId="77777777" w:rsidR="008150A2" w:rsidRPr="00040724" w:rsidRDefault="008150A2">
            <w:pPr>
              <w:spacing w:line="480" w:lineRule="auto"/>
              <w:jc w:val="center"/>
              <w:rPr>
                <w:rFonts w:ascii="Verdana" w:eastAsia="Arial" w:hAnsi="Verdana" w:cs="Arial"/>
                <w:b/>
                <w:bCs/>
                <w:sz w:val="16"/>
                <w:szCs w:val="16"/>
                <w:lang w:val="en-US"/>
              </w:rPr>
              <w:pPrChange w:id="30643" w:author="Neeshu Bhadauriya" w:date="2021-09-27T16:37:00Z">
                <w:pPr>
                  <w:spacing w:line="480" w:lineRule="auto"/>
                </w:pPr>
              </w:pPrChange>
            </w:pPr>
            <w:r>
              <w:rPr>
                <w:rFonts w:ascii="Arial" w:hAnsi="Arial" w:cs="Arial"/>
                <w:color w:val="0D0D0D"/>
                <w:kern w:val="24"/>
                <w:sz w:val="20"/>
                <w:szCs w:val="20"/>
              </w:rPr>
              <w:t>Yamaha Motor Electronics India Private Limited</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644"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7724FEA0" w14:textId="77777777" w:rsidR="008150A2" w:rsidRPr="00040724" w:rsidRDefault="008150A2">
            <w:pPr>
              <w:spacing w:line="480" w:lineRule="auto"/>
              <w:jc w:val="center"/>
              <w:rPr>
                <w:rFonts w:ascii="Verdana" w:eastAsia="Arial" w:hAnsi="Verdana" w:cs="Arial"/>
                <w:b/>
                <w:bCs/>
                <w:sz w:val="16"/>
                <w:szCs w:val="16"/>
                <w:lang w:val="en-US"/>
              </w:rPr>
              <w:pPrChange w:id="30645" w:author="Neeshu Bhadauriya" w:date="2021-09-27T16:37:00Z">
                <w:pPr>
                  <w:spacing w:line="480" w:lineRule="auto"/>
                </w:pPr>
              </w:pPrChange>
            </w:pPr>
            <w:r>
              <w:rPr>
                <w:rFonts w:ascii="Arial" w:hAnsi="Arial" w:cs="Arial"/>
                <w:color w:val="0D0D0D"/>
                <w:kern w:val="24"/>
                <w:sz w:val="20"/>
                <w:szCs w:val="20"/>
              </w:rPr>
              <w:t>India</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646"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61493144" w14:textId="77777777" w:rsidR="008150A2" w:rsidRPr="00040724" w:rsidRDefault="008150A2">
            <w:pPr>
              <w:spacing w:line="480" w:lineRule="auto"/>
              <w:jc w:val="center"/>
              <w:rPr>
                <w:rFonts w:ascii="Verdana" w:eastAsia="Arial" w:hAnsi="Verdana" w:cs="Arial"/>
                <w:b/>
                <w:bCs/>
                <w:sz w:val="16"/>
                <w:szCs w:val="16"/>
                <w:lang w:val="en-US"/>
              </w:rPr>
              <w:pPrChange w:id="30647" w:author="Neeshu Bhadauriya" w:date="2021-09-27T16:37:00Z">
                <w:pPr>
                  <w:spacing w:line="480" w:lineRule="auto"/>
                </w:pPr>
              </w:pPrChange>
            </w:pPr>
            <w:r>
              <w:rPr>
                <w:rFonts w:ascii="Arial" w:hAnsi="Arial" w:cs="Arial"/>
                <w:color w:val="0D0D0D"/>
                <w:kern w:val="24"/>
                <w:sz w:val="20"/>
                <w:szCs w:val="20"/>
              </w:rPr>
              <w:t>Mumbai, Bangalore</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648"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4FF3E255" w14:textId="77777777" w:rsidR="008150A2" w:rsidRPr="00040724" w:rsidRDefault="008150A2">
            <w:pPr>
              <w:spacing w:line="480" w:lineRule="auto"/>
              <w:jc w:val="center"/>
              <w:rPr>
                <w:rFonts w:ascii="Verdana" w:eastAsia="Arial" w:hAnsi="Verdana" w:cs="Arial"/>
                <w:b/>
                <w:bCs/>
                <w:sz w:val="16"/>
                <w:szCs w:val="16"/>
                <w:lang w:val="en-US"/>
              </w:rPr>
              <w:pPrChange w:id="30649" w:author="Neeshu Bhadauriya" w:date="2021-09-27T16:37:00Z">
                <w:pPr>
                  <w:spacing w:line="480" w:lineRule="auto"/>
                </w:pPr>
              </w:pPrChange>
            </w:pPr>
            <w:r>
              <w:rPr>
                <w:rFonts w:ascii="Arial" w:hAnsi="Arial" w:cs="Arial"/>
                <w:color w:val="0D0D0D"/>
                <w:kern w:val="24"/>
                <w:sz w:val="20"/>
                <w:szCs w:val="20"/>
              </w:rPr>
              <w:t>Yamaha Motor Electronics Taiwan Co., Towa Denki Trading (S) Pte Ltd</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650"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5A3EAE8B" w14:textId="77777777" w:rsidR="008150A2" w:rsidRPr="00040724" w:rsidRDefault="008150A2">
            <w:pPr>
              <w:spacing w:line="480" w:lineRule="auto"/>
              <w:jc w:val="center"/>
              <w:rPr>
                <w:rFonts w:ascii="Verdana" w:eastAsia="Arial" w:hAnsi="Verdana" w:cs="Arial"/>
                <w:b/>
                <w:bCs/>
                <w:sz w:val="16"/>
                <w:szCs w:val="16"/>
                <w:lang w:val="en-US"/>
              </w:rPr>
              <w:pPrChange w:id="30651" w:author="Neeshu Bhadauriya" w:date="2021-09-27T16:37:00Z">
                <w:pPr>
                  <w:spacing w:line="480" w:lineRule="auto"/>
                </w:pPr>
              </w:pPrChange>
            </w:pPr>
            <w:r>
              <w:rPr>
                <w:rFonts w:ascii="Arial" w:hAnsi="Arial" w:cs="Arial"/>
                <w:color w:val="0D0D0D"/>
                <w:kern w:val="24"/>
                <w:sz w:val="20"/>
                <w:szCs w:val="20"/>
              </w:rPr>
              <w:t>Taiwan, Singapore</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652"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31BAF844" w14:textId="77777777" w:rsidR="008150A2" w:rsidRPr="00040724" w:rsidRDefault="008150A2">
            <w:pPr>
              <w:spacing w:line="480" w:lineRule="auto"/>
              <w:jc w:val="center"/>
              <w:rPr>
                <w:rFonts w:ascii="Verdana" w:eastAsia="Arial" w:hAnsi="Verdana" w:cs="Arial"/>
                <w:b/>
                <w:bCs/>
                <w:sz w:val="16"/>
                <w:szCs w:val="16"/>
                <w:lang w:val="en-US"/>
              </w:rPr>
              <w:pPrChange w:id="30653" w:author="Neeshu Bhadauriya" w:date="2021-09-27T16:37:00Z">
                <w:pPr>
                  <w:spacing w:line="480" w:lineRule="auto"/>
                </w:pPr>
              </w:pPrChange>
            </w:pPr>
            <w:r>
              <w:rPr>
                <w:rFonts w:ascii="Arial" w:hAnsi="Arial" w:cs="Arial"/>
                <w:color w:val="0D0D0D"/>
                <w:kern w:val="24"/>
                <w:sz w:val="20"/>
                <w:szCs w:val="20"/>
              </w:rPr>
              <w:t>227.46</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654"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6CD32683" w14:textId="77777777" w:rsidR="008150A2" w:rsidRPr="00040724" w:rsidRDefault="008150A2">
            <w:pPr>
              <w:spacing w:line="480" w:lineRule="auto"/>
              <w:jc w:val="center"/>
              <w:rPr>
                <w:rFonts w:ascii="Verdana" w:eastAsia="Arial" w:hAnsi="Verdana" w:cs="Arial"/>
                <w:b/>
                <w:bCs/>
                <w:sz w:val="16"/>
                <w:szCs w:val="16"/>
                <w:lang w:val="en-US"/>
              </w:rPr>
              <w:pPrChange w:id="30655" w:author="Neeshu Bhadauriya" w:date="2021-09-27T16:37:00Z">
                <w:pPr>
                  <w:spacing w:line="480" w:lineRule="auto"/>
                </w:pPr>
              </w:pPrChange>
            </w:pPr>
            <w:r>
              <w:rPr>
                <w:rFonts w:ascii="Arial" w:hAnsi="Arial" w:cs="Arial"/>
                <w:color w:val="0D0D0D"/>
                <w:kern w:val="24"/>
                <w:sz w:val="20"/>
                <w:szCs w:val="20"/>
              </w:rPr>
              <w:t>24.13</w:t>
            </w:r>
          </w:p>
        </w:tc>
        <w:tc>
          <w:tcPr>
            <w:tcW w:w="51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656"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7B79594F" w14:textId="77777777" w:rsidR="008150A2" w:rsidRPr="00040724" w:rsidRDefault="008150A2">
            <w:pPr>
              <w:spacing w:line="480" w:lineRule="auto"/>
              <w:jc w:val="center"/>
              <w:rPr>
                <w:rFonts w:ascii="Verdana" w:eastAsia="Arial" w:hAnsi="Verdana" w:cs="Arial"/>
                <w:b/>
                <w:bCs/>
                <w:sz w:val="16"/>
                <w:szCs w:val="16"/>
                <w:lang w:val="en-US"/>
              </w:rPr>
              <w:pPrChange w:id="30657" w:author="Neeshu Bhadauriya" w:date="2021-09-27T16:37:00Z">
                <w:pPr>
                  <w:spacing w:line="480" w:lineRule="auto"/>
                </w:pPr>
              </w:pPrChange>
            </w:pPr>
            <w:r>
              <w:rPr>
                <w:rFonts w:ascii="Arial" w:hAnsi="Arial" w:cs="Arial"/>
                <w:color w:val="0D0D0D"/>
                <w:kern w:val="24"/>
                <w:sz w:val="20"/>
                <w:szCs w:val="20"/>
              </w:rPr>
              <w:t>Delivered at place – tax and duties</w:t>
            </w:r>
          </w:p>
        </w:tc>
      </w:tr>
      <w:tr w:rsidR="008150A2" w:rsidRPr="00040724" w14:paraId="299694BA" w14:textId="77777777" w:rsidTr="00FA08E1">
        <w:trPr>
          <w:trHeight w:val="972"/>
          <w:trPrChange w:id="30658" w:author="Ritu Kamra" w:date="2021-09-27T20:05:00Z">
            <w:trPr>
              <w:trHeight w:val="972"/>
            </w:trPr>
          </w:trPrChange>
        </w:trPr>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659"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14A9FB03" w14:textId="77777777" w:rsidR="008150A2" w:rsidRPr="00040724" w:rsidRDefault="008150A2">
            <w:pPr>
              <w:spacing w:line="480" w:lineRule="auto"/>
              <w:jc w:val="center"/>
              <w:rPr>
                <w:rFonts w:ascii="Verdana" w:eastAsia="Arial" w:hAnsi="Verdana" w:cs="Arial"/>
                <w:b/>
                <w:bCs/>
                <w:sz w:val="16"/>
                <w:szCs w:val="16"/>
                <w:lang w:val="en-US"/>
              </w:rPr>
              <w:pPrChange w:id="30660" w:author="Neeshu Bhadauriya" w:date="2021-09-27T16:37:00Z">
                <w:pPr>
                  <w:spacing w:line="480" w:lineRule="auto"/>
                </w:pPr>
              </w:pPrChange>
            </w:pPr>
            <w:r>
              <w:rPr>
                <w:rFonts w:ascii="Arial" w:hAnsi="Arial" w:cs="Arial"/>
                <w:color w:val="0D0D0D"/>
                <w:kern w:val="24"/>
                <w:sz w:val="20"/>
                <w:szCs w:val="20"/>
              </w:rPr>
              <w:t>2020</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661"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580F4F92" w14:textId="77777777" w:rsidR="008150A2" w:rsidRPr="00040724" w:rsidRDefault="008150A2">
            <w:pPr>
              <w:spacing w:line="480" w:lineRule="auto"/>
              <w:jc w:val="center"/>
              <w:rPr>
                <w:rFonts w:ascii="Verdana" w:eastAsia="Arial" w:hAnsi="Verdana" w:cs="Arial"/>
                <w:b/>
                <w:bCs/>
                <w:sz w:val="16"/>
                <w:szCs w:val="16"/>
                <w:lang w:val="en-US"/>
              </w:rPr>
              <w:pPrChange w:id="30662" w:author="Neeshu Bhadauriya" w:date="2021-09-27T16:37:00Z">
                <w:pPr>
                  <w:spacing w:line="480" w:lineRule="auto"/>
                </w:pPr>
              </w:pPrChange>
            </w:pPr>
            <w:r>
              <w:rPr>
                <w:rFonts w:ascii="Arial" w:hAnsi="Arial" w:cs="Arial"/>
                <w:color w:val="0D0D0D"/>
                <w:kern w:val="24"/>
                <w:sz w:val="20"/>
                <w:szCs w:val="20"/>
              </w:rPr>
              <w:t>Liquid</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663"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5E6C77B1" w14:textId="77777777" w:rsidR="008150A2" w:rsidRPr="00040724" w:rsidRDefault="008150A2">
            <w:pPr>
              <w:spacing w:line="480" w:lineRule="auto"/>
              <w:jc w:val="center"/>
              <w:rPr>
                <w:rFonts w:ascii="Verdana" w:eastAsia="Arial" w:hAnsi="Verdana" w:cs="Arial"/>
                <w:b/>
                <w:bCs/>
                <w:sz w:val="16"/>
                <w:szCs w:val="16"/>
                <w:lang w:val="en-US"/>
              </w:rPr>
              <w:pPrChange w:id="30664" w:author="Neeshu Bhadauriya" w:date="2021-09-27T16:37:00Z">
                <w:pPr>
                  <w:spacing w:line="480" w:lineRule="auto"/>
                </w:pPr>
              </w:pPrChange>
            </w:pPr>
            <w:r>
              <w:rPr>
                <w:rFonts w:ascii="Arial" w:hAnsi="Arial" w:cs="Arial"/>
                <w:color w:val="0D0D0D"/>
                <w:kern w:val="24"/>
                <w:sz w:val="20"/>
                <w:szCs w:val="20"/>
              </w:rPr>
              <w:t>Pt. Sika Indonesia</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665"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0238B179" w14:textId="77777777" w:rsidR="008150A2" w:rsidRPr="00040724" w:rsidRDefault="008150A2">
            <w:pPr>
              <w:spacing w:line="480" w:lineRule="auto"/>
              <w:jc w:val="center"/>
              <w:rPr>
                <w:rFonts w:ascii="Verdana" w:eastAsia="Arial" w:hAnsi="Verdana" w:cs="Arial"/>
                <w:b/>
                <w:bCs/>
                <w:sz w:val="16"/>
                <w:szCs w:val="16"/>
                <w:lang w:val="en-US"/>
              </w:rPr>
              <w:pPrChange w:id="30666" w:author="Neeshu Bhadauriya" w:date="2021-09-27T16:37:00Z">
                <w:pPr>
                  <w:spacing w:line="480" w:lineRule="auto"/>
                </w:pPr>
              </w:pPrChange>
            </w:pPr>
            <w:r>
              <w:rPr>
                <w:rFonts w:ascii="Arial" w:hAnsi="Arial" w:cs="Arial"/>
                <w:color w:val="0D0D0D"/>
                <w:kern w:val="24"/>
                <w:sz w:val="20"/>
                <w:szCs w:val="20"/>
              </w:rPr>
              <w:t>Indonesia</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667"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53FD1F36" w14:textId="77777777" w:rsidR="008150A2" w:rsidRPr="00040724" w:rsidRDefault="008150A2">
            <w:pPr>
              <w:spacing w:line="480" w:lineRule="auto"/>
              <w:jc w:val="center"/>
              <w:rPr>
                <w:rFonts w:ascii="Verdana" w:eastAsia="Arial" w:hAnsi="Verdana" w:cs="Arial"/>
                <w:b/>
                <w:bCs/>
                <w:sz w:val="16"/>
                <w:szCs w:val="16"/>
                <w:lang w:val="en-US"/>
              </w:rPr>
              <w:pPrChange w:id="30668" w:author="Neeshu Bhadauriya" w:date="2021-09-27T16:37:00Z">
                <w:pPr>
                  <w:spacing w:line="480" w:lineRule="auto"/>
                </w:pPr>
              </w:pPrChange>
            </w:pPr>
            <w:r>
              <w:rPr>
                <w:rFonts w:ascii="Arial" w:hAnsi="Arial" w:cs="Arial"/>
                <w:color w:val="0D0D0D"/>
                <w:kern w:val="24"/>
                <w:sz w:val="20"/>
                <w:szCs w:val="20"/>
              </w:rPr>
              <w:t>Bekasi, West Java</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669"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30A33390" w14:textId="77777777" w:rsidR="008150A2" w:rsidRPr="00040724" w:rsidRDefault="008150A2">
            <w:pPr>
              <w:spacing w:line="480" w:lineRule="auto"/>
              <w:jc w:val="center"/>
              <w:rPr>
                <w:rFonts w:ascii="Verdana" w:eastAsia="Arial" w:hAnsi="Verdana" w:cs="Arial"/>
                <w:b/>
                <w:bCs/>
                <w:sz w:val="16"/>
                <w:szCs w:val="16"/>
                <w:lang w:val="en-US"/>
              </w:rPr>
              <w:pPrChange w:id="30670" w:author="Neeshu Bhadauriya" w:date="2021-09-27T16:37:00Z">
                <w:pPr>
                  <w:spacing w:line="480" w:lineRule="auto"/>
                </w:pPr>
              </w:pPrChange>
            </w:pPr>
            <w:r>
              <w:rPr>
                <w:rFonts w:ascii="Arial" w:hAnsi="Arial" w:cs="Arial"/>
                <w:color w:val="0D0D0D"/>
                <w:kern w:val="24"/>
                <w:sz w:val="20"/>
                <w:szCs w:val="20"/>
              </w:rPr>
              <w:t>Aditya Birla ChemicalsLtd., Nan Ya Plastics Corporation</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671"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7FFDD6BA" w14:textId="77777777" w:rsidR="008150A2" w:rsidRPr="00040724" w:rsidRDefault="008150A2">
            <w:pPr>
              <w:spacing w:line="480" w:lineRule="auto"/>
              <w:jc w:val="center"/>
              <w:rPr>
                <w:rFonts w:ascii="Verdana" w:eastAsia="Arial" w:hAnsi="Verdana" w:cs="Arial"/>
                <w:b/>
                <w:bCs/>
                <w:sz w:val="16"/>
                <w:szCs w:val="16"/>
                <w:lang w:val="en-US"/>
              </w:rPr>
              <w:pPrChange w:id="30672" w:author="Neeshu Bhadauriya" w:date="2021-09-27T16:37:00Z">
                <w:pPr>
                  <w:spacing w:line="480" w:lineRule="auto"/>
                </w:pPr>
              </w:pPrChange>
            </w:pPr>
            <w:r>
              <w:rPr>
                <w:rFonts w:ascii="Arial" w:hAnsi="Arial" w:cs="Arial"/>
                <w:color w:val="0D0D0D"/>
                <w:kern w:val="24"/>
                <w:sz w:val="20"/>
                <w:szCs w:val="20"/>
              </w:rPr>
              <w:t>Thailand, Taiwan</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673"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48239F59" w14:textId="77777777" w:rsidR="008150A2" w:rsidRPr="00040724" w:rsidRDefault="008150A2">
            <w:pPr>
              <w:spacing w:line="480" w:lineRule="auto"/>
              <w:jc w:val="center"/>
              <w:rPr>
                <w:rFonts w:ascii="Verdana" w:eastAsia="Arial" w:hAnsi="Verdana" w:cs="Arial"/>
                <w:b/>
                <w:bCs/>
                <w:sz w:val="16"/>
                <w:szCs w:val="16"/>
                <w:lang w:val="en-US"/>
              </w:rPr>
              <w:pPrChange w:id="30674" w:author="Neeshu Bhadauriya" w:date="2021-09-27T16:37:00Z">
                <w:pPr>
                  <w:spacing w:line="480" w:lineRule="auto"/>
                </w:pPr>
              </w:pPrChange>
            </w:pPr>
            <w:r>
              <w:rPr>
                <w:rFonts w:ascii="Arial" w:hAnsi="Arial" w:cs="Arial"/>
                <w:color w:val="0D0D0D"/>
                <w:kern w:val="24"/>
                <w:sz w:val="20"/>
                <w:szCs w:val="20"/>
              </w:rPr>
              <w:t>1366.26</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675"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19A4E3E3" w14:textId="77777777" w:rsidR="008150A2" w:rsidRPr="00040724" w:rsidRDefault="008150A2">
            <w:pPr>
              <w:spacing w:line="480" w:lineRule="auto"/>
              <w:jc w:val="center"/>
              <w:rPr>
                <w:rFonts w:ascii="Verdana" w:eastAsia="Arial" w:hAnsi="Verdana" w:cs="Arial"/>
                <w:b/>
                <w:bCs/>
                <w:sz w:val="16"/>
                <w:szCs w:val="16"/>
                <w:lang w:val="en-US"/>
              </w:rPr>
              <w:pPrChange w:id="30676" w:author="Neeshu Bhadauriya" w:date="2021-09-27T16:37:00Z">
                <w:pPr>
                  <w:spacing w:line="480" w:lineRule="auto"/>
                </w:pPr>
              </w:pPrChange>
            </w:pPr>
            <w:r>
              <w:rPr>
                <w:rFonts w:ascii="Arial" w:hAnsi="Arial" w:cs="Arial"/>
                <w:color w:val="0D0D0D"/>
                <w:kern w:val="24"/>
                <w:sz w:val="20"/>
                <w:szCs w:val="20"/>
              </w:rPr>
              <w:t>4.99</w:t>
            </w:r>
          </w:p>
        </w:tc>
        <w:tc>
          <w:tcPr>
            <w:tcW w:w="51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677"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65C74B09" w14:textId="77777777" w:rsidR="008150A2" w:rsidRPr="00040724" w:rsidRDefault="008150A2">
            <w:pPr>
              <w:spacing w:line="480" w:lineRule="auto"/>
              <w:jc w:val="center"/>
              <w:rPr>
                <w:rFonts w:ascii="Verdana" w:eastAsia="Arial" w:hAnsi="Verdana" w:cs="Arial"/>
                <w:b/>
                <w:bCs/>
                <w:sz w:val="16"/>
                <w:szCs w:val="16"/>
                <w:lang w:val="en-US"/>
              </w:rPr>
              <w:pPrChange w:id="30678" w:author="Neeshu Bhadauriya" w:date="2021-09-27T16:37:00Z">
                <w:pPr>
                  <w:spacing w:line="480" w:lineRule="auto"/>
                </w:pPr>
              </w:pPrChange>
            </w:pPr>
            <w:r>
              <w:rPr>
                <w:rFonts w:ascii="Arial" w:hAnsi="Arial" w:cs="Arial"/>
                <w:color w:val="0D0D0D"/>
                <w:kern w:val="24"/>
                <w:sz w:val="20"/>
                <w:szCs w:val="20"/>
              </w:rPr>
              <w:t>Delivered at place – tax and duties</w:t>
            </w:r>
          </w:p>
        </w:tc>
      </w:tr>
      <w:tr w:rsidR="008150A2" w:rsidRPr="00040724" w14:paraId="6608D1D5" w14:textId="77777777" w:rsidTr="00FA08E1">
        <w:trPr>
          <w:trHeight w:val="972"/>
          <w:trPrChange w:id="30679" w:author="Ritu Kamra" w:date="2021-09-27T20:05:00Z">
            <w:trPr>
              <w:trHeight w:val="972"/>
            </w:trPr>
          </w:trPrChange>
        </w:trPr>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680"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10D47219" w14:textId="77777777" w:rsidR="008150A2" w:rsidRPr="00040724" w:rsidRDefault="008150A2">
            <w:pPr>
              <w:spacing w:line="480" w:lineRule="auto"/>
              <w:jc w:val="center"/>
              <w:rPr>
                <w:rFonts w:ascii="Verdana" w:eastAsia="Arial" w:hAnsi="Verdana" w:cs="Arial"/>
                <w:b/>
                <w:bCs/>
                <w:sz w:val="16"/>
                <w:szCs w:val="16"/>
                <w:lang w:val="en-US"/>
              </w:rPr>
              <w:pPrChange w:id="30681" w:author="Neeshu Bhadauriya" w:date="2021-09-27T16:37:00Z">
                <w:pPr>
                  <w:spacing w:line="480" w:lineRule="auto"/>
                </w:pPr>
              </w:pPrChange>
            </w:pPr>
            <w:r>
              <w:rPr>
                <w:rFonts w:ascii="Arial" w:hAnsi="Arial" w:cs="Arial"/>
                <w:color w:val="0D0D0D"/>
                <w:kern w:val="24"/>
                <w:sz w:val="20"/>
                <w:szCs w:val="20"/>
              </w:rPr>
              <w:lastRenderedPageBreak/>
              <w:t>2020</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682"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4129EA58" w14:textId="77777777" w:rsidR="008150A2" w:rsidRPr="00040724" w:rsidRDefault="008150A2">
            <w:pPr>
              <w:spacing w:line="480" w:lineRule="auto"/>
              <w:jc w:val="center"/>
              <w:rPr>
                <w:rFonts w:ascii="Verdana" w:eastAsia="Arial" w:hAnsi="Verdana" w:cs="Arial"/>
                <w:b/>
                <w:bCs/>
                <w:sz w:val="16"/>
                <w:szCs w:val="16"/>
                <w:lang w:val="en-US"/>
              </w:rPr>
              <w:pPrChange w:id="30683" w:author="Neeshu Bhadauriya" w:date="2021-09-27T16:37:00Z">
                <w:pPr>
                  <w:spacing w:line="480" w:lineRule="auto"/>
                </w:pPr>
              </w:pPrChange>
            </w:pPr>
            <w:r>
              <w:rPr>
                <w:rFonts w:ascii="Arial" w:hAnsi="Arial" w:cs="Arial"/>
                <w:color w:val="0D0D0D"/>
                <w:kern w:val="24"/>
                <w:sz w:val="20"/>
                <w:szCs w:val="20"/>
              </w:rPr>
              <w:t>Liquid</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684"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001013D4" w14:textId="77777777" w:rsidR="008150A2" w:rsidRPr="00040724" w:rsidRDefault="008150A2">
            <w:pPr>
              <w:spacing w:line="480" w:lineRule="auto"/>
              <w:jc w:val="center"/>
              <w:rPr>
                <w:rFonts w:ascii="Verdana" w:eastAsia="Arial" w:hAnsi="Verdana" w:cs="Arial"/>
                <w:b/>
                <w:bCs/>
                <w:sz w:val="16"/>
                <w:szCs w:val="16"/>
                <w:lang w:val="en-US"/>
              </w:rPr>
              <w:pPrChange w:id="30685" w:author="Neeshu Bhadauriya" w:date="2021-09-27T16:37:00Z">
                <w:pPr>
                  <w:spacing w:line="480" w:lineRule="auto"/>
                </w:pPr>
              </w:pPrChange>
            </w:pPr>
            <w:r>
              <w:rPr>
                <w:rFonts w:ascii="Arial" w:hAnsi="Arial" w:cs="Arial"/>
                <w:color w:val="0D0D0D"/>
                <w:kern w:val="24"/>
                <w:sz w:val="20"/>
                <w:szCs w:val="20"/>
              </w:rPr>
              <w:t>Pt. Nipsea Paint And Chemicals</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686"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03D5680A" w14:textId="77777777" w:rsidR="008150A2" w:rsidRPr="00040724" w:rsidRDefault="008150A2">
            <w:pPr>
              <w:spacing w:line="480" w:lineRule="auto"/>
              <w:jc w:val="center"/>
              <w:rPr>
                <w:rFonts w:ascii="Verdana" w:eastAsia="Arial" w:hAnsi="Verdana" w:cs="Arial"/>
                <w:b/>
                <w:bCs/>
                <w:sz w:val="16"/>
                <w:szCs w:val="16"/>
                <w:lang w:val="en-US"/>
              </w:rPr>
              <w:pPrChange w:id="30687" w:author="Neeshu Bhadauriya" w:date="2021-09-27T16:37:00Z">
                <w:pPr>
                  <w:spacing w:line="480" w:lineRule="auto"/>
                </w:pPr>
              </w:pPrChange>
            </w:pPr>
            <w:r>
              <w:rPr>
                <w:rFonts w:ascii="Arial" w:hAnsi="Arial" w:cs="Arial"/>
                <w:color w:val="0D0D0D"/>
                <w:kern w:val="24"/>
                <w:sz w:val="20"/>
                <w:szCs w:val="20"/>
              </w:rPr>
              <w:t>Indonesia</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688"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2D04E7B4" w14:textId="77777777" w:rsidR="008150A2" w:rsidRPr="00040724" w:rsidRDefault="008150A2">
            <w:pPr>
              <w:spacing w:line="480" w:lineRule="auto"/>
              <w:jc w:val="center"/>
              <w:rPr>
                <w:rFonts w:ascii="Verdana" w:eastAsia="Arial" w:hAnsi="Verdana" w:cs="Arial"/>
                <w:b/>
                <w:bCs/>
                <w:sz w:val="16"/>
                <w:szCs w:val="16"/>
                <w:lang w:val="en-US"/>
              </w:rPr>
              <w:pPrChange w:id="30689" w:author="Neeshu Bhadauriya" w:date="2021-09-27T16:37:00Z">
                <w:pPr>
                  <w:spacing w:line="480" w:lineRule="auto"/>
                </w:pPr>
              </w:pPrChange>
            </w:pPr>
            <w:r>
              <w:rPr>
                <w:rFonts w:ascii="Arial" w:hAnsi="Arial" w:cs="Arial"/>
                <w:color w:val="0D0D0D"/>
                <w:kern w:val="24"/>
                <w:sz w:val="20"/>
                <w:szCs w:val="20"/>
              </w:rPr>
              <w:t>Jakarta</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690"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3039C1FF" w14:textId="77777777" w:rsidR="008150A2" w:rsidRPr="00040724" w:rsidRDefault="008150A2">
            <w:pPr>
              <w:spacing w:line="480" w:lineRule="auto"/>
              <w:jc w:val="center"/>
              <w:rPr>
                <w:rFonts w:ascii="Verdana" w:eastAsia="Arial" w:hAnsi="Verdana" w:cs="Arial"/>
                <w:b/>
                <w:bCs/>
                <w:sz w:val="16"/>
                <w:szCs w:val="16"/>
                <w:lang w:val="en-US"/>
              </w:rPr>
              <w:pPrChange w:id="30691" w:author="Neeshu Bhadauriya" w:date="2021-09-27T16:37:00Z">
                <w:pPr>
                  <w:spacing w:line="480" w:lineRule="auto"/>
                </w:pPr>
              </w:pPrChange>
            </w:pPr>
            <w:r>
              <w:rPr>
                <w:rFonts w:ascii="Arial" w:hAnsi="Arial" w:cs="Arial"/>
                <w:color w:val="0D0D0D"/>
                <w:kern w:val="24"/>
                <w:sz w:val="20"/>
                <w:szCs w:val="20"/>
              </w:rPr>
              <w:t>Aditya Birla Chemicals(Thailand)Ltd., Nan Ya Plastics Corporation</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692"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32D42097" w14:textId="77777777" w:rsidR="008150A2" w:rsidRPr="00040724" w:rsidRDefault="008150A2">
            <w:pPr>
              <w:spacing w:line="480" w:lineRule="auto"/>
              <w:jc w:val="center"/>
              <w:rPr>
                <w:rFonts w:ascii="Verdana" w:eastAsia="Arial" w:hAnsi="Verdana" w:cs="Arial"/>
                <w:b/>
                <w:bCs/>
                <w:sz w:val="16"/>
                <w:szCs w:val="16"/>
                <w:lang w:val="en-US"/>
              </w:rPr>
              <w:pPrChange w:id="30693" w:author="Neeshu Bhadauriya" w:date="2021-09-27T16:37:00Z">
                <w:pPr>
                  <w:spacing w:line="480" w:lineRule="auto"/>
                </w:pPr>
              </w:pPrChange>
            </w:pPr>
            <w:r>
              <w:rPr>
                <w:rFonts w:ascii="Arial" w:hAnsi="Arial" w:cs="Arial"/>
                <w:color w:val="0D0D0D"/>
                <w:kern w:val="24"/>
                <w:sz w:val="20"/>
                <w:szCs w:val="20"/>
              </w:rPr>
              <w:t>Thailand, Taiwan</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694"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0EF3093D" w14:textId="77777777" w:rsidR="008150A2" w:rsidRPr="00040724" w:rsidRDefault="008150A2">
            <w:pPr>
              <w:spacing w:line="480" w:lineRule="auto"/>
              <w:jc w:val="center"/>
              <w:rPr>
                <w:rFonts w:ascii="Verdana" w:eastAsia="Arial" w:hAnsi="Verdana" w:cs="Arial"/>
                <w:b/>
                <w:bCs/>
                <w:sz w:val="16"/>
                <w:szCs w:val="16"/>
                <w:lang w:val="en-US"/>
              </w:rPr>
              <w:pPrChange w:id="30695" w:author="Neeshu Bhadauriya" w:date="2021-09-27T16:37:00Z">
                <w:pPr>
                  <w:spacing w:line="480" w:lineRule="auto"/>
                </w:pPr>
              </w:pPrChange>
            </w:pPr>
            <w:r>
              <w:rPr>
                <w:rFonts w:ascii="Arial" w:hAnsi="Arial" w:cs="Arial"/>
                <w:color w:val="0D0D0D"/>
                <w:kern w:val="24"/>
                <w:sz w:val="20"/>
                <w:szCs w:val="20"/>
              </w:rPr>
              <w:t>2163.02</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696"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1CB62E79" w14:textId="77777777" w:rsidR="008150A2" w:rsidRPr="00040724" w:rsidRDefault="008150A2">
            <w:pPr>
              <w:spacing w:line="480" w:lineRule="auto"/>
              <w:jc w:val="center"/>
              <w:rPr>
                <w:rFonts w:ascii="Verdana" w:eastAsia="Arial" w:hAnsi="Verdana" w:cs="Arial"/>
                <w:b/>
                <w:bCs/>
                <w:sz w:val="16"/>
                <w:szCs w:val="16"/>
                <w:lang w:val="en-US"/>
              </w:rPr>
              <w:pPrChange w:id="30697" w:author="Neeshu Bhadauriya" w:date="2021-09-27T16:37:00Z">
                <w:pPr>
                  <w:spacing w:line="480" w:lineRule="auto"/>
                </w:pPr>
              </w:pPrChange>
            </w:pPr>
            <w:r>
              <w:rPr>
                <w:rFonts w:ascii="Arial" w:hAnsi="Arial" w:cs="Arial"/>
                <w:color w:val="0D0D0D"/>
                <w:kern w:val="24"/>
                <w:sz w:val="20"/>
                <w:szCs w:val="20"/>
              </w:rPr>
              <w:t>2.71</w:t>
            </w:r>
          </w:p>
        </w:tc>
        <w:tc>
          <w:tcPr>
            <w:tcW w:w="51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698"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14218C1C" w14:textId="77777777" w:rsidR="008150A2" w:rsidRPr="00040724" w:rsidRDefault="008150A2">
            <w:pPr>
              <w:spacing w:line="480" w:lineRule="auto"/>
              <w:jc w:val="center"/>
              <w:rPr>
                <w:rFonts w:ascii="Verdana" w:eastAsia="Arial" w:hAnsi="Verdana" w:cs="Arial"/>
                <w:b/>
                <w:bCs/>
                <w:sz w:val="16"/>
                <w:szCs w:val="16"/>
                <w:lang w:val="en-US"/>
              </w:rPr>
              <w:pPrChange w:id="30699" w:author="Neeshu Bhadauriya" w:date="2021-09-27T16:37:00Z">
                <w:pPr>
                  <w:spacing w:line="480" w:lineRule="auto"/>
                </w:pPr>
              </w:pPrChange>
            </w:pPr>
            <w:r>
              <w:rPr>
                <w:rFonts w:ascii="Arial" w:hAnsi="Arial" w:cs="Arial"/>
                <w:color w:val="0D0D0D"/>
                <w:kern w:val="24"/>
                <w:sz w:val="20"/>
                <w:szCs w:val="20"/>
              </w:rPr>
              <w:t>Delivered at place – tax and duties</w:t>
            </w:r>
          </w:p>
        </w:tc>
      </w:tr>
      <w:tr w:rsidR="008150A2" w:rsidRPr="00040724" w14:paraId="7BCE8CC5" w14:textId="77777777" w:rsidTr="00FA08E1">
        <w:trPr>
          <w:trHeight w:val="972"/>
          <w:trPrChange w:id="30700" w:author="Ritu Kamra" w:date="2021-09-27T20:05:00Z">
            <w:trPr>
              <w:trHeight w:val="972"/>
            </w:trPr>
          </w:trPrChange>
        </w:trPr>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701"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7B66B30A" w14:textId="77777777" w:rsidR="008150A2" w:rsidRPr="00040724" w:rsidRDefault="008150A2">
            <w:pPr>
              <w:spacing w:line="480" w:lineRule="auto"/>
              <w:jc w:val="center"/>
              <w:rPr>
                <w:rFonts w:ascii="Verdana" w:eastAsia="Arial" w:hAnsi="Verdana" w:cs="Arial"/>
                <w:b/>
                <w:bCs/>
                <w:sz w:val="16"/>
                <w:szCs w:val="16"/>
                <w:lang w:val="en-US"/>
              </w:rPr>
              <w:pPrChange w:id="30702" w:author="Neeshu Bhadauriya" w:date="2021-09-27T16:37:00Z">
                <w:pPr>
                  <w:spacing w:line="480" w:lineRule="auto"/>
                </w:pPr>
              </w:pPrChange>
            </w:pPr>
            <w:r>
              <w:rPr>
                <w:rFonts w:ascii="Arial" w:hAnsi="Arial" w:cs="Arial"/>
                <w:color w:val="0D0D0D"/>
                <w:kern w:val="24"/>
                <w:sz w:val="20"/>
                <w:szCs w:val="20"/>
              </w:rPr>
              <w:t>2020</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703"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2DEF7E98" w14:textId="77777777" w:rsidR="008150A2" w:rsidRPr="00040724" w:rsidRDefault="008150A2">
            <w:pPr>
              <w:spacing w:line="480" w:lineRule="auto"/>
              <w:jc w:val="center"/>
              <w:rPr>
                <w:rFonts w:ascii="Verdana" w:eastAsia="Arial" w:hAnsi="Verdana" w:cs="Arial"/>
                <w:b/>
                <w:bCs/>
                <w:sz w:val="16"/>
                <w:szCs w:val="16"/>
                <w:lang w:val="en-US"/>
              </w:rPr>
              <w:pPrChange w:id="30704" w:author="Neeshu Bhadauriya" w:date="2021-09-27T16:37:00Z">
                <w:pPr>
                  <w:spacing w:line="480" w:lineRule="auto"/>
                </w:pPr>
              </w:pPrChange>
            </w:pPr>
            <w:r>
              <w:rPr>
                <w:rFonts w:ascii="Arial" w:hAnsi="Arial" w:cs="Arial"/>
                <w:color w:val="0D0D0D"/>
                <w:kern w:val="24"/>
                <w:sz w:val="20"/>
                <w:szCs w:val="20"/>
              </w:rPr>
              <w:t>Liquid</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705"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57D85FB7" w14:textId="77777777" w:rsidR="008150A2" w:rsidRPr="00040724" w:rsidRDefault="008150A2">
            <w:pPr>
              <w:spacing w:line="480" w:lineRule="auto"/>
              <w:jc w:val="center"/>
              <w:rPr>
                <w:rFonts w:ascii="Verdana" w:eastAsia="Arial" w:hAnsi="Verdana" w:cs="Arial"/>
                <w:b/>
                <w:bCs/>
                <w:sz w:val="16"/>
                <w:szCs w:val="16"/>
                <w:lang w:val="en-US"/>
              </w:rPr>
              <w:pPrChange w:id="30706" w:author="Neeshu Bhadauriya" w:date="2021-09-27T16:37:00Z">
                <w:pPr>
                  <w:spacing w:line="480" w:lineRule="auto"/>
                </w:pPr>
              </w:pPrChange>
            </w:pPr>
            <w:r>
              <w:rPr>
                <w:rFonts w:ascii="Arial" w:hAnsi="Arial" w:cs="Arial"/>
                <w:color w:val="0D0D0D"/>
                <w:kern w:val="24"/>
                <w:sz w:val="20"/>
                <w:szCs w:val="20"/>
              </w:rPr>
              <w:t>Pt. Panasonic Industrial Devices Batam</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707"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22DCC8CC" w14:textId="77777777" w:rsidR="008150A2" w:rsidRPr="00040724" w:rsidRDefault="008150A2">
            <w:pPr>
              <w:spacing w:line="480" w:lineRule="auto"/>
              <w:jc w:val="center"/>
              <w:rPr>
                <w:rFonts w:ascii="Verdana" w:eastAsia="Arial" w:hAnsi="Verdana" w:cs="Arial"/>
                <w:b/>
                <w:bCs/>
                <w:sz w:val="16"/>
                <w:szCs w:val="16"/>
                <w:lang w:val="en-US"/>
              </w:rPr>
              <w:pPrChange w:id="30708" w:author="Neeshu Bhadauriya" w:date="2021-09-27T16:37:00Z">
                <w:pPr>
                  <w:spacing w:line="480" w:lineRule="auto"/>
                </w:pPr>
              </w:pPrChange>
            </w:pPr>
            <w:r>
              <w:rPr>
                <w:rFonts w:ascii="Arial" w:hAnsi="Arial" w:cs="Arial"/>
                <w:color w:val="0D0D0D"/>
                <w:kern w:val="24"/>
                <w:sz w:val="20"/>
                <w:szCs w:val="20"/>
              </w:rPr>
              <w:t>Indonesia</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709"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0B10015F" w14:textId="77777777" w:rsidR="008150A2" w:rsidRPr="00040724" w:rsidRDefault="008150A2">
            <w:pPr>
              <w:spacing w:line="480" w:lineRule="auto"/>
              <w:jc w:val="center"/>
              <w:rPr>
                <w:rFonts w:ascii="Verdana" w:eastAsia="Arial" w:hAnsi="Verdana" w:cs="Arial"/>
                <w:b/>
                <w:bCs/>
                <w:sz w:val="16"/>
                <w:szCs w:val="16"/>
                <w:lang w:val="en-US"/>
              </w:rPr>
              <w:pPrChange w:id="30710" w:author="Neeshu Bhadauriya" w:date="2021-09-27T16:37:00Z">
                <w:pPr>
                  <w:spacing w:line="480" w:lineRule="auto"/>
                </w:pPr>
              </w:pPrChange>
            </w:pPr>
            <w:r>
              <w:rPr>
                <w:rFonts w:ascii="Arial" w:hAnsi="Arial" w:cs="Arial"/>
                <w:color w:val="0D0D0D"/>
                <w:kern w:val="24"/>
                <w:sz w:val="20"/>
                <w:szCs w:val="20"/>
              </w:rPr>
              <w:t>Jakarta</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711"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00114307" w14:textId="77777777" w:rsidR="008150A2" w:rsidRPr="00040724" w:rsidRDefault="008150A2">
            <w:pPr>
              <w:spacing w:line="480" w:lineRule="auto"/>
              <w:jc w:val="center"/>
              <w:rPr>
                <w:rFonts w:ascii="Verdana" w:eastAsia="Arial" w:hAnsi="Verdana" w:cs="Arial"/>
                <w:b/>
                <w:bCs/>
                <w:sz w:val="16"/>
                <w:szCs w:val="16"/>
                <w:lang w:val="en-US"/>
              </w:rPr>
              <w:pPrChange w:id="30712" w:author="Neeshu Bhadauriya" w:date="2021-09-27T16:37:00Z">
                <w:pPr>
                  <w:spacing w:line="480" w:lineRule="auto"/>
                </w:pPr>
              </w:pPrChange>
            </w:pPr>
            <w:r>
              <w:rPr>
                <w:rFonts w:ascii="Arial" w:hAnsi="Arial" w:cs="Arial"/>
                <w:color w:val="0D0D0D"/>
                <w:kern w:val="24"/>
                <w:sz w:val="20"/>
                <w:szCs w:val="20"/>
              </w:rPr>
              <w:t>Panasonic Industrial Devices Singapore</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713"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314508C9" w14:textId="77777777" w:rsidR="008150A2" w:rsidRPr="00040724" w:rsidRDefault="008150A2">
            <w:pPr>
              <w:spacing w:line="480" w:lineRule="auto"/>
              <w:jc w:val="center"/>
              <w:rPr>
                <w:rFonts w:ascii="Verdana" w:eastAsia="Arial" w:hAnsi="Verdana" w:cs="Arial"/>
                <w:b/>
                <w:bCs/>
                <w:sz w:val="16"/>
                <w:szCs w:val="16"/>
                <w:lang w:val="en-US"/>
              </w:rPr>
              <w:pPrChange w:id="30714" w:author="Neeshu Bhadauriya" w:date="2021-09-27T16:37:00Z">
                <w:pPr>
                  <w:spacing w:line="480" w:lineRule="auto"/>
                </w:pPr>
              </w:pPrChange>
            </w:pPr>
            <w:r>
              <w:rPr>
                <w:rFonts w:ascii="Arial" w:hAnsi="Arial" w:cs="Arial"/>
                <w:color w:val="0D0D0D"/>
                <w:kern w:val="24"/>
                <w:sz w:val="20"/>
                <w:szCs w:val="20"/>
              </w:rPr>
              <w:t>Singapore, Thailand</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715"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406EC510" w14:textId="77777777" w:rsidR="008150A2" w:rsidRPr="00040724" w:rsidRDefault="008150A2">
            <w:pPr>
              <w:spacing w:line="480" w:lineRule="auto"/>
              <w:jc w:val="center"/>
              <w:rPr>
                <w:rFonts w:ascii="Verdana" w:eastAsia="Arial" w:hAnsi="Verdana" w:cs="Arial"/>
                <w:b/>
                <w:bCs/>
                <w:sz w:val="16"/>
                <w:szCs w:val="16"/>
                <w:lang w:val="en-US"/>
              </w:rPr>
              <w:pPrChange w:id="30716" w:author="Neeshu Bhadauriya" w:date="2021-09-27T16:37:00Z">
                <w:pPr>
                  <w:spacing w:line="480" w:lineRule="auto"/>
                </w:pPr>
              </w:pPrChange>
            </w:pPr>
            <w:r>
              <w:rPr>
                <w:rFonts w:ascii="Arial" w:hAnsi="Arial" w:cs="Arial"/>
                <w:color w:val="0D0D0D"/>
                <w:kern w:val="24"/>
                <w:sz w:val="20"/>
                <w:szCs w:val="20"/>
              </w:rPr>
              <w:t>989.94</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717"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748AC735" w14:textId="77777777" w:rsidR="008150A2" w:rsidRPr="00040724" w:rsidRDefault="008150A2">
            <w:pPr>
              <w:spacing w:line="480" w:lineRule="auto"/>
              <w:jc w:val="center"/>
              <w:rPr>
                <w:rFonts w:ascii="Verdana" w:eastAsia="Arial" w:hAnsi="Verdana" w:cs="Arial"/>
                <w:b/>
                <w:bCs/>
                <w:sz w:val="16"/>
                <w:szCs w:val="16"/>
                <w:lang w:val="en-US"/>
              </w:rPr>
              <w:pPrChange w:id="30718" w:author="Neeshu Bhadauriya" w:date="2021-09-27T16:37:00Z">
                <w:pPr>
                  <w:spacing w:line="480" w:lineRule="auto"/>
                </w:pPr>
              </w:pPrChange>
            </w:pPr>
            <w:r>
              <w:rPr>
                <w:rFonts w:ascii="Arial" w:hAnsi="Arial" w:cs="Arial"/>
                <w:color w:val="0D0D0D"/>
                <w:kern w:val="24"/>
                <w:sz w:val="20"/>
                <w:szCs w:val="20"/>
              </w:rPr>
              <w:t>12.37</w:t>
            </w:r>
          </w:p>
        </w:tc>
        <w:tc>
          <w:tcPr>
            <w:tcW w:w="51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719"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0B0938A3" w14:textId="77777777" w:rsidR="008150A2" w:rsidRPr="00040724" w:rsidRDefault="008150A2">
            <w:pPr>
              <w:spacing w:line="480" w:lineRule="auto"/>
              <w:jc w:val="center"/>
              <w:rPr>
                <w:rFonts w:ascii="Verdana" w:eastAsia="Arial" w:hAnsi="Verdana" w:cs="Arial"/>
                <w:b/>
                <w:bCs/>
                <w:sz w:val="16"/>
                <w:szCs w:val="16"/>
                <w:lang w:val="en-US"/>
              </w:rPr>
              <w:pPrChange w:id="30720" w:author="Neeshu Bhadauriya" w:date="2021-09-27T16:37:00Z">
                <w:pPr>
                  <w:spacing w:line="480" w:lineRule="auto"/>
                </w:pPr>
              </w:pPrChange>
            </w:pPr>
            <w:r>
              <w:rPr>
                <w:rFonts w:ascii="Arial" w:hAnsi="Arial" w:cs="Arial"/>
                <w:color w:val="0D0D0D"/>
                <w:kern w:val="24"/>
                <w:sz w:val="20"/>
                <w:szCs w:val="20"/>
              </w:rPr>
              <w:t>Delivered at place – tax and duties</w:t>
            </w:r>
          </w:p>
        </w:tc>
      </w:tr>
      <w:tr w:rsidR="008150A2" w:rsidRPr="00040724" w14:paraId="56996BC2" w14:textId="77777777" w:rsidTr="00FA08E1">
        <w:trPr>
          <w:trHeight w:val="972"/>
          <w:trPrChange w:id="30721" w:author="Ritu Kamra" w:date="2021-09-27T20:05:00Z">
            <w:trPr>
              <w:trHeight w:val="972"/>
            </w:trPr>
          </w:trPrChange>
        </w:trPr>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722"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3DFB4D50" w14:textId="77777777" w:rsidR="008150A2" w:rsidRPr="00040724" w:rsidRDefault="008150A2">
            <w:pPr>
              <w:spacing w:line="480" w:lineRule="auto"/>
              <w:jc w:val="center"/>
              <w:rPr>
                <w:rFonts w:ascii="Verdana" w:eastAsia="Arial" w:hAnsi="Verdana" w:cs="Arial"/>
                <w:b/>
                <w:bCs/>
                <w:sz w:val="16"/>
                <w:szCs w:val="16"/>
                <w:lang w:val="en-US"/>
              </w:rPr>
              <w:pPrChange w:id="30723" w:author="Neeshu Bhadauriya" w:date="2021-09-27T16:37:00Z">
                <w:pPr>
                  <w:spacing w:line="480" w:lineRule="auto"/>
                </w:pPr>
              </w:pPrChange>
            </w:pPr>
            <w:r>
              <w:rPr>
                <w:rFonts w:ascii="Arial" w:hAnsi="Arial" w:cs="Arial"/>
                <w:color w:val="0D0D0D"/>
                <w:kern w:val="24"/>
                <w:sz w:val="20"/>
                <w:szCs w:val="20"/>
              </w:rPr>
              <w:t>2020</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724"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6CD1D7B1" w14:textId="77777777" w:rsidR="008150A2" w:rsidRPr="00040724" w:rsidRDefault="008150A2">
            <w:pPr>
              <w:spacing w:line="480" w:lineRule="auto"/>
              <w:jc w:val="center"/>
              <w:rPr>
                <w:rFonts w:ascii="Verdana" w:eastAsia="Arial" w:hAnsi="Verdana" w:cs="Arial"/>
                <w:b/>
                <w:bCs/>
                <w:sz w:val="16"/>
                <w:szCs w:val="16"/>
                <w:lang w:val="en-US"/>
              </w:rPr>
              <w:pPrChange w:id="30725" w:author="Neeshu Bhadauriya" w:date="2021-09-27T16:37:00Z">
                <w:pPr>
                  <w:spacing w:line="480" w:lineRule="auto"/>
                </w:pPr>
              </w:pPrChange>
            </w:pPr>
            <w:r>
              <w:rPr>
                <w:rFonts w:ascii="Arial" w:hAnsi="Arial" w:cs="Arial"/>
                <w:color w:val="0D0D0D"/>
                <w:kern w:val="24"/>
                <w:sz w:val="20"/>
                <w:szCs w:val="20"/>
              </w:rPr>
              <w:t>Liquid</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726"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494C9524" w14:textId="77777777" w:rsidR="008150A2" w:rsidRPr="00040724" w:rsidRDefault="008150A2">
            <w:pPr>
              <w:spacing w:line="480" w:lineRule="auto"/>
              <w:jc w:val="center"/>
              <w:rPr>
                <w:rFonts w:ascii="Verdana" w:eastAsia="Arial" w:hAnsi="Verdana" w:cs="Arial"/>
                <w:b/>
                <w:bCs/>
                <w:sz w:val="16"/>
                <w:szCs w:val="16"/>
                <w:lang w:val="en-US"/>
              </w:rPr>
              <w:pPrChange w:id="30727" w:author="Neeshu Bhadauriya" w:date="2021-09-27T16:37:00Z">
                <w:pPr>
                  <w:spacing w:line="480" w:lineRule="auto"/>
                </w:pPr>
              </w:pPrChange>
            </w:pPr>
            <w:r>
              <w:rPr>
                <w:rFonts w:ascii="Arial" w:hAnsi="Arial" w:cs="Arial"/>
                <w:color w:val="0D0D0D"/>
                <w:kern w:val="24"/>
                <w:sz w:val="20"/>
                <w:szCs w:val="20"/>
              </w:rPr>
              <w:t>Pt. Propan Raya Industrial Coating Chemicals</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728"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1A025907" w14:textId="77777777" w:rsidR="008150A2" w:rsidRPr="00040724" w:rsidRDefault="008150A2">
            <w:pPr>
              <w:spacing w:line="480" w:lineRule="auto"/>
              <w:jc w:val="center"/>
              <w:rPr>
                <w:rFonts w:ascii="Verdana" w:eastAsia="Arial" w:hAnsi="Verdana" w:cs="Arial"/>
                <w:b/>
                <w:bCs/>
                <w:sz w:val="16"/>
                <w:szCs w:val="16"/>
                <w:lang w:val="en-US"/>
              </w:rPr>
              <w:pPrChange w:id="30729" w:author="Neeshu Bhadauriya" w:date="2021-09-27T16:37:00Z">
                <w:pPr>
                  <w:spacing w:line="480" w:lineRule="auto"/>
                </w:pPr>
              </w:pPrChange>
            </w:pPr>
            <w:r>
              <w:rPr>
                <w:rFonts w:ascii="Arial" w:hAnsi="Arial" w:cs="Arial"/>
                <w:color w:val="0D0D0D"/>
                <w:kern w:val="24"/>
                <w:sz w:val="20"/>
                <w:szCs w:val="20"/>
              </w:rPr>
              <w:t>Indonesia</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730"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671E17F0" w14:textId="77777777" w:rsidR="008150A2" w:rsidRPr="00040724" w:rsidRDefault="008150A2">
            <w:pPr>
              <w:spacing w:line="480" w:lineRule="auto"/>
              <w:jc w:val="center"/>
              <w:rPr>
                <w:rFonts w:ascii="Verdana" w:eastAsia="Arial" w:hAnsi="Verdana" w:cs="Arial"/>
                <w:b/>
                <w:bCs/>
                <w:sz w:val="16"/>
                <w:szCs w:val="16"/>
                <w:lang w:val="en-US"/>
              </w:rPr>
              <w:pPrChange w:id="30731" w:author="Neeshu Bhadauriya" w:date="2021-09-27T16:37:00Z">
                <w:pPr>
                  <w:spacing w:line="480" w:lineRule="auto"/>
                </w:pPr>
              </w:pPrChange>
            </w:pPr>
            <w:r>
              <w:rPr>
                <w:rFonts w:ascii="Arial" w:hAnsi="Arial" w:cs="Arial"/>
                <w:color w:val="0D0D0D"/>
                <w:kern w:val="24"/>
                <w:sz w:val="20"/>
                <w:szCs w:val="20"/>
              </w:rPr>
              <w:t>Tangerang, Banten</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732"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08894D73" w14:textId="77777777" w:rsidR="008150A2" w:rsidRPr="00040724" w:rsidRDefault="008150A2">
            <w:pPr>
              <w:spacing w:line="480" w:lineRule="auto"/>
              <w:jc w:val="center"/>
              <w:rPr>
                <w:rFonts w:ascii="Verdana" w:eastAsia="Arial" w:hAnsi="Verdana" w:cs="Arial"/>
                <w:b/>
                <w:bCs/>
                <w:sz w:val="16"/>
                <w:szCs w:val="16"/>
                <w:lang w:val="en-US"/>
              </w:rPr>
              <w:pPrChange w:id="30733" w:author="Neeshu Bhadauriya" w:date="2021-09-27T16:37:00Z">
                <w:pPr>
                  <w:spacing w:line="480" w:lineRule="auto"/>
                </w:pPr>
              </w:pPrChange>
            </w:pPr>
            <w:r>
              <w:rPr>
                <w:rFonts w:ascii="Arial" w:hAnsi="Arial" w:cs="Arial"/>
                <w:color w:val="0D0D0D"/>
                <w:kern w:val="24"/>
                <w:sz w:val="20"/>
                <w:szCs w:val="20"/>
              </w:rPr>
              <w:t>Aditya Birla Chemicals (Thailand) Ltd.</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734"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166CE08A" w14:textId="77777777" w:rsidR="008150A2" w:rsidRPr="00040724" w:rsidRDefault="008150A2">
            <w:pPr>
              <w:spacing w:line="480" w:lineRule="auto"/>
              <w:jc w:val="center"/>
              <w:rPr>
                <w:rFonts w:ascii="Verdana" w:eastAsia="Arial" w:hAnsi="Verdana" w:cs="Arial"/>
                <w:b/>
                <w:bCs/>
                <w:sz w:val="16"/>
                <w:szCs w:val="16"/>
                <w:lang w:val="en-US"/>
              </w:rPr>
              <w:pPrChange w:id="30735" w:author="Neeshu Bhadauriya" w:date="2021-09-27T16:37:00Z">
                <w:pPr>
                  <w:spacing w:line="480" w:lineRule="auto"/>
                </w:pPr>
              </w:pPrChange>
            </w:pPr>
            <w:r>
              <w:rPr>
                <w:rFonts w:ascii="Arial" w:hAnsi="Arial" w:cs="Arial"/>
                <w:color w:val="0D0D0D"/>
                <w:kern w:val="24"/>
                <w:sz w:val="20"/>
                <w:szCs w:val="20"/>
              </w:rPr>
              <w:t>Thailand</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736"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69EEC49A" w14:textId="77777777" w:rsidR="008150A2" w:rsidRPr="00040724" w:rsidRDefault="008150A2">
            <w:pPr>
              <w:spacing w:line="480" w:lineRule="auto"/>
              <w:jc w:val="center"/>
              <w:rPr>
                <w:rFonts w:ascii="Verdana" w:eastAsia="Arial" w:hAnsi="Verdana" w:cs="Arial"/>
                <w:b/>
                <w:bCs/>
                <w:sz w:val="16"/>
                <w:szCs w:val="16"/>
                <w:lang w:val="en-US"/>
              </w:rPr>
              <w:pPrChange w:id="30737" w:author="Neeshu Bhadauriya" w:date="2021-09-27T16:37:00Z">
                <w:pPr>
                  <w:spacing w:line="480" w:lineRule="auto"/>
                </w:pPr>
              </w:pPrChange>
            </w:pPr>
            <w:r>
              <w:rPr>
                <w:rFonts w:ascii="Arial" w:hAnsi="Arial" w:cs="Arial"/>
                <w:color w:val="0D0D0D"/>
                <w:kern w:val="24"/>
                <w:sz w:val="20"/>
                <w:szCs w:val="20"/>
              </w:rPr>
              <w:t>816.00</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738"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07F94A2D" w14:textId="77777777" w:rsidR="008150A2" w:rsidRPr="00040724" w:rsidRDefault="008150A2">
            <w:pPr>
              <w:spacing w:line="480" w:lineRule="auto"/>
              <w:jc w:val="center"/>
              <w:rPr>
                <w:rFonts w:ascii="Verdana" w:eastAsia="Arial" w:hAnsi="Verdana" w:cs="Arial"/>
                <w:b/>
                <w:bCs/>
                <w:sz w:val="16"/>
                <w:szCs w:val="16"/>
                <w:lang w:val="en-US"/>
              </w:rPr>
              <w:pPrChange w:id="30739" w:author="Neeshu Bhadauriya" w:date="2021-09-27T16:37:00Z">
                <w:pPr>
                  <w:spacing w:line="480" w:lineRule="auto"/>
                </w:pPr>
              </w:pPrChange>
            </w:pPr>
            <w:r>
              <w:rPr>
                <w:rFonts w:ascii="Arial" w:hAnsi="Arial" w:cs="Arial"/>
                <w:color w:val="0D0D0D"/>
                <w:kern w:val="24"/>
                <w:sz w:val="20"/>
                <w:szCs w:val="20"/>
              </w:rPr>
              <w:t>4.08</w:t>
            </w:r>
          </w:p>
        </w:tc>
        <w:tc>
          <w:tcPr>
            <w:tcW w:w="51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740"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019F47FD" w14:textId="77777777" w:rsidR="008150A2" w:rsidRPr="00040724" w:rsidRDefault="008150A2">
            <w:pPr>
              <w:spacing w:line="480" w:lineRule="auto"/>
              <w:jc w:val="center"/>
              <w:rPr>
                <w:rFonts w:ascii="Verdana" w:eastAsia="Arial" w:hAnsi="Verdana" w:cs="Arial"/>
                <w:b/>
                <w:bCs/>
                <w:sz w:val="16"/>
                <w:szCs w:val="16"/>
                <w:lang w:val="en-US"/>
              </w:rPr>
              <w:pPrChange w:id="30741" w:author="Neeshu Bhadauriya" w:date="2021-09-27T16:37:00Z">
                <w:pPr>
                  <w:spacing w:line="480" w:lineRule="auto"/>
                </w:pPr>
              </w:pPrChange>
            </w:pPr>
            <w:r>
              <w:rPr>
                <w:rFonts w:ascii="Arial" w:hAnsi="Arial" w:cs="Arial"/>
                <w:color w:val="0D0D0D"/>
                <w:kern w:val="24"/>
                <w:sz w:val="20"/>
                <w:szCs w:val="20"/>
              </w:rPr>
              <w:t>Delivered at place – tax and duties</w:t>
            </w:r>
          </w:p>
        </w:tc>
      </w:tr>
      <w:tr w:rsidR="008150A2" w:rsidRPr="00040724" w14:paraId="21F8BA10" w14:textId="77777777" w:rsidTr="00FA08E1">
        <w:trPr>
          <w:trHeight w:val="972"/>
          <w:trPrChange w:id="30742" w:author="Ritu Kamra" w:date="2021-09-27T20:05:00Z">
            <w:trPr>
              <w:trHeight w:val="972"/>
            </w:trPr>
          </w:trPrChange>
        </w:trPr>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743"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56C7C9D1" w14:textId="77777777" w:rsidR="008150A2" w:rsidRPr="00040724" w:rsidRDefault="008150A2">
            <w:pPr>
              <w:spacing w:line="480" w:lineRule="auto"/>
              <w:jc w:val="center"/>
              <w:rPr>
                <w:rFonts w:ascii="Verdana" w:eastAsia="Arial" w:hAnsi="Verdana" w:cs="Arial"/>
                <w:b/>
                <w:bCs/>
                <w:sz w:val="16"/>
                <w:szCs w:val="16"/>
                <w:lang w:val="en-US"/>
              </w:rPr>
              <w:pPrChange w:id="30744" w:author="Neeshu Bhadauriya" w:date="2021-09-27T16:37:00Z">
                <w:pPr>
                  <w:spacing w:line="480" w:lineRule="auto"/>
                </w:pPr>
              </w:pPrChange>
            </w:pPr>
            <w:r>
              <w:rPr>
                <w:rFonts w:ascii="Arial" w:hAnsi="Arial" w:cs="Arial"/>
                <w:color w:val="0D0D0D"/>
                <w:kern w:val="24"/>
                <w:sz w:val="20"/>
                <w:szCs w:val="20"/>
              </w:rPr>
              <w:t>2020</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745"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49964226" w14:textId="77777777" w:rsidR="008150A2" w:rsidRPr="00040724" w:rsidRDefault="008150A2">
            <w:pPr>
              <w:spacing w:line="480" w:lineRule="auto"/>
              <w:jc w:val="center"/>
              <w:rPr>
                <w:rFonts w:ascii="Verdana" w:eastAsia="Arial" w:hAnsi="Verdana" w:cs="Arial"/>
                <w:b/>
                <w:bCs/>
                <w:sz w:val="16"/>
                <w:szCs w:val="16"/>
                <w:lang w:val="en-US"/>
              </w:rPr>
              <w:pPrChange w:id="30746" w:author="Neeshu Bhadauriya" w:date="2021-09-27T16:37:00Z">
                <w:pPr>
                  <w:spacing w:line="480" w:lineRule="auto"/>
                </w:pPr>
              </w:pPrChange>
            </w:pPr>
            <w:r>
              <w:rPr>
                <w:rFonts w:ascii="Arial" w:hAnsi="Arial" w:cs="Arial"/>
                <w:color w:val="0D0D0D"/>
                <w:kern w:val="24"/>
                <w:sz w:val="20"/>
                <w:szCs w:val="20"/>
              </w:rPr>
              <w:t>Liquid</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747"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247482E0" w14:textId="77777777" w:rsidR="008150A2" w:rsidRPr="00040724" w:rsidRDefault="008150A2">
            <w:pPr>
              <w:spacing w:line="480" w:lineRule="auto"/>
              <w:jc w:val="center"/>
              <w:rPr>
                <w:rFonts w:ascii="Verdana" w:eastAsia="Arial" w:hAnsi="Verdana" w:cs="Arial"/>
                <w:b/>
                <w:bCs/>
                <w:sz w:val="16"/>
                <w:szCs w:val="16"/>
                <w:lang w:val="en-US"/>
              </w:rPr>
              <w:pPrChange w:id="30748" w:author="Neeshu Bhadauriya" w:date="2021-09-27T16:37:00Z">
                <w:pPr>
                  <w:spacing w:line="480" w:lineRule="auto"/>
                </w:pPr>
              </w:pPrChange>
            </w:pPr>
            <w:r>
              <w:rPr>
                <w:rFonts w:ascii="Arial" w:hAnsi="Arial" w:cs="Arial"/>
                <w:color w:val="0D0D0D"/>
                <w:kern w:val="24"/>
                <w:sz w:val="20"/>
                <w:szCs w:val="20"/>
              </w:rPr>
              <w:t>Pt. Hempel Indonesia</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749"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24CD8166" w14:textId="77777777" w:rsidR="008150A2" w:rsidRPr="00040724" w:rsidRDefault="008150A2">
            <w:pPr>
              <w:spacing w:line="480" w:lineRule="auto"/>
              <w:jc w:val="center"/>
              <w:rPr>
                <w:rFonts w:ascii="Verdana" w:eastAsia="Arial" w:hAnsi="Verdana" w:cs="Arial"/>
                <w:b/>
                <w:bCs/>
                <w:sz w:val="16"/>
                <w:szCs w:val="16"/>
                <w:lang w:val="en-US"/>
              </w:rPr>
              <w:pPrChange w:id="30750" w:author="Neeshu Bhadauriya" w:date="2021-09-27T16:37:00Z">
                <w:pPr>
                  <w:spacing w:line="480" w:lineRule="auto"/>
                </w:pPr>
              </w:pPrChange>
            </w:pPr>
            <w:r>
              <w:rPr>
                <w:rFonts w:ascii="Arial" w:hAnsi="Arial" w:cs="Arial"/>
                <w:color w:val="0D0D0D"/>
                <w:kern w:val="24"/>
                <w:sz w:val="20"/>
                <w:szCs w:val="20"/>
              </w:rPr>
              <w:t>Indonesia</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751"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7AE9FE78" w14:textId="77777777" w:rsidR="008150A2" w:rsidRPr="00040724" w:rsidRDefault="008150A2">
            <w:pPr>
              <w:spacing w:line="480" w:lineRule="auto"/>
              <w:jc w:val="center"/>
              <w:rPr>
                <w:rFonts w:ascii="Verdana" w:eastAsia="Arial" w:hAnsi="Verdana" w:cs="Arial"/>
                <w:b/>
                <w:bCs/>
                <w:sz w:val="16"/>
                <w:szCs w:val="16"/>
                <w:lang w:val="en-US"/>
              </w:rPr>
              <w:pPrChange w:id="30752" w:author="Neeshu Bhadauriya" w:date="2021-09-27T16:37:00Z">
                <w:pPr>
                  <w:spacing w:line="480" w:lineRule="auto"/>
                </w:pPr>
              </w:pPrChange>
            </w:pPr>
            <w:r>
              <w:rPr>
                <w:rFonts w:ascii="Arial" w:hAnsi="Arial" w:cs="Arial"/>
                <w:color w:val="0D0D0D"/>
                <w:kern w:val="24"/>
                <w:sz w:val="20"/>
                <w:szCs w:val="20"/>
              </w:rPr>
              <w:t>Jawa Barat</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753"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7DD42851" w14:textId="77777777" w:rsidR="008150A2" w:rsidRPr="00040724" w:rsidRDefault="008150A2">
            <w:pPr>
              <w:spacing w:line="480" w:lineRule="auto"/>
              <w:jc w:val="center"/>
              <w:rPr>
                <w:rFonts w:ascii="Verdana" w:eastAsia="Arial" w:hAnsi="Verdana" w:cs="Arial"/>
                <w:b/>
                <w:bCs/>
                <w:sz w:val="16"/>
                <w:szCs w:val="16"/>
                <w:lang w:val="en-US"/>
              </w:rPr>
              <w:pPrChange w:id="30754" w:author="Neeshu Bhadauriya" w:date="2021-09-27T16:37:00Z">
                <w:pPr>
                  <w:spacing w:line="480" w:lineRule="auto"/>
                </w:pPr>
              </w:pPrChange>
            </w:pPr>
            <w:r>
              <w:rPr>
                <w:rFonts w:ascii="Arial" w:hAnsi="Arial" w:cs="Arial"/>
                <w:color w:val="0D0D0D"/>
                <w:kern w:val="24"/>
                <w:sz w:val="20"/>
                <w:szCs w:val="20"/>
              </w:rPr>
              <w:t>Chang Chun Plastics Co.,Ltd</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755"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4F1BACD4" w14:textId="77777777" w:rsidR="008150A2" w:rsidRPr="00040724" w:rsidRDefault="008150A2">
            <w:pPr>
              <w:spacing w:line="480" w:lineRule="auto"/>
              <w:jc w:val="center"/>
              <w:rPr>
                <w:rFonts w:ascii="Verdana" w:eastAsia="Arial" w:hAnsi="Verdana" w:cs="Arial"/>
                <w:b/>
                <w:bCs/>
                <w:sz w:val="16"/>
                <w:szCs w:val="16"/>
                <w:lang w:val="en-US"/>
              </w:rPr>
              <w:pPrChange w:id="30756" w:author="Neeshu Bhadauriya" w:date="2021-09-27T16:37:00Z">
                <w:pPr>
                  <w:spacing w:line="480" w:lineRule="auto"/>
                </w:pPr>
              </w:pPrChange>
            </w:pPr>
            <w:r>
              <w:rPr>
                <w:rFonts w:ascii="Arial" w:hAnsi="Arial" w:cs="Arial"/>
                <w:color w:val="0D0D0D"/>
                <w:kern w:val="24"/>
                <w:sz w:val="20"/>
                <w:szCs w:val="20"/>
              </w:rPr>
              <w:t>Taiwan</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757"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73C20F2A" w14:textId="77777777" w:rsidR="008150A2" w:rsidRPr="00040724" w:rsidRDefault="008150A2">
            <w:pPr>
              <w:spacing w:line="480" w:lineRule="auto"/>
              <w:jc w:val="center"/>
              <w:rPr>
                <w:rFonts w:ascii="Verdana" w:eastAsia="Arial" w:hAnsi="Verdana" w:cs="Arial"/>
                <w:b/>
                <w:bCs/>
                <w:sz w:val="16"/>
                <w:szCs w:val="16"/>
                <w:lang w:val="en-US"/>
              </w:rPr>
              <w:pPrChange w:id="30758" w:author="Neeshu Bhadauriya" w:date="2021-09-27T16:37:00Z">
                <w:pPr>
                  <w:spacing w:line="480" w:lineRule="auto"/>
                </w:pPr>
              </w:pPrChange>
            </w:pPr>
            <w:r>
              <w:rPr>
                <w:rFonts w:ascii="Arial" w:hAnsi="Arial" w:cs="Arial"/>
                <w:color w:val="0D0D0D"/>
                <w:kern w:val="24"/>
                <w:sz w:val="20"/>
                <w:szCs w:val="20"/>
              </w:rPr>
              <w:t>1056.00</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759"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76CCA967" w14:textId="77777777" w:rsidR="008150A2" w:rsidRPr="00040724" w:rsidRDefault="008150A2">
            <w:pPr>
              <w:spacing w:line="480" w:lineRule="auto"/>
              <w:jc w:val="center"/>
              <w:rPr>
                <w:rFonts w:ascii="Verdana" w:eastAsia="Arial" w:hAnsi="Verdana" w:cs="Arial"/>
                <w:b/>
                <w:bCs/>
                <w:sz w:val="16"/>
                <w:szCs w:val="16"/>
                <w:lang w:val="en-US"/>
              </w:rPr>
              <w:pPrChange w:id="30760" w:author="Neeshu Bhadauriya" w:date="2021-09-27T16:37:00Z">
                <w:pPr>
                  <w:spacing w:line="480" w:lineRule="auto"/>
                </w:pPr>
              </w:pPrChange>
            </w:pPr>
            <w:r>
              <w:rPr>
                <w:rFonts w:ascii="Arial" w:hAnsi="Arial" w:cs="Arial"/>
                <w:color w:val="0D0D0D"/>
                <w:kern w:val="24"/>
                <w:sz w:val="20"/>
                <w:szCs w:val="20"/>
              </w:rPr>
              <w:t>4.35</w:t>
            </w:r>
          </w:p>
        </w:tc>
        <w:tc>
          <w:tcPr>
            <w:tcW w:w="51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761"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248BCB08" w14:textId="77777777" w:rsidR="008150A2" w:rsidRPr="00040724" w:rsidRDefault="008150A2">
            <w:pPr>
              <w:spacing w:line="480" w:lineRule="auto"/>
              <w:jc w:val="center"/>
              <w:rPr>
                <w:rFonts w:ascii="Verdana" w:eastAsia="Arial" w:hAnsi="Verdana" w:cs="Arial"/>
                <w:b/>
                <w:bCs/>
                <w:sz w:val="16"/>
                <w:szCs w:val="16"/>
                <w:lang w:val="en-US"/>
              </w:rPr>
              <w:pPrChange w:id="30762" w:author="Neeshu Bhadauriya" w:date="2021-09-27T16:37:00Z">
                <w:pPr>
                  <w:spacing w:line="480" w:lineRule="auto"/>
                </w:pPr>
              </w:pPrChange>
            </w:pPr>
            <w:r>
              <w:rPr>
                <w:rFonts w:ascii="Arial" w:hAnsi="Arial" w:cs="Arial"/>
                <w:color w:val="0D0D0D"/>
                <w:kern w:val="24"/>
                <w:sz w:val="20"/>
                <w:szCs w:val="20"/>
              </w:rPr>
              <w:t>Delivered at place – tax and duties</w:t>
            </w:r>
          </w:p>
        </w:tc>
      </w:tr>
      <w:tr w:rsidR="008150A2" w:rsidRPr="00040724" w14:paraId="7B5F8C14" w14:textId="77777777" w:rsidTr="00FA08E1">
        <w:trPr>
          <w:trHeight w:val="972"/>
          <w:trPrChange w:id="30763" w:author="Ritu Kamra" w:date="2021-09-27T20:05:00Z">
            <w:trPr>
              <w:trHeight w:val="972"/>
            </w:trPr>
          </w:trPrChange>
        </w:trPr>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764"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5E06CE94" w14:textId="77777777" w:rsidR="008150A2" w:rsidRPr="00040724" w:rsidRDefault="008150A2">
            <w:pPr>
              <w:spacing w:line="480" w:lineRule="auto"/>
              <w:jc w:val="center"/>
              <w:rPr>
                <w:rFonts w:ascii="Verdana" w:eastAsia="Arial" w:hAnsi="Verdana" w:cs="Arial"/>
                <w:b/>
                <w:bCs/>
                <w:sz w:val="16"/>
                <w:szCs w:val="16"/>
                <w:lang w:val="en-US"/>
              </w:rPr>
              <w:pPrChange w:id="30765" w:author="Neeshu Bhadauriya" w:date="2021-09-27T16:37:00Z">
                <w:pPr>
                  <w:spacing w:line="480" w:lineRule="auto"/>
                </w:pPr>
              </w:pPrChange>
            </w:pPr>
            <w:r>
              <w:rPr>
                <w:rFonts w:ascii="Arial" w:hAnsi="Arial" w:cs="Arial"/>
                <w:color w:val="0D0D0D"/>
                <w:kern w:val="24"/>
                <w:sz w:val="20"/>
                <w:szCs w:val="20"/>
              </w:rPr>
              <w:t>2020</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766"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462FEAA4" w14:textId="77777777" w:rsidR="008150A2" w:rsidRPr="00040724" w:rsidRDefault="008150A2">
            <w:pPr>
              <w:spacing w:line="480" w:lineRule="auto"/>
              <w:jc w:val="center"/>
              <w:rPr>
                <w:rFonts w:ascii="Verdana" w:eastAsia="Arial" w:hAnsi="Verdana" w:cs="Arial"/>
                <w:b/>
                <w:bCs/>
                <w:sz w:val="16"/>
                <w:szCs w:val="16"/>
                <w:lang w:val="en-US"/>
              </w:rPr>
              <w:pPrChange w:id="30767" w:author="Neeshu Bhadauriya" w:date="2021-09-27T16:37:00Z">
                <w:pPr>
                  <w:spacing w:line="480" w:lineRule="auto"/>
                </w:pPr>
              </w:pPrChange>
            </w:pPr>
            <w:r>
              <w:rPr>
                <w:rFonts w:ascii="Arial" w:hAnsi="Arial" w:cs="Arial"/>
                <w:color w:val="0D0D0D"/>
                <w:kern w:val="24"/>
                <w:sz w:val="20"/>
                <w:szCs w:val="20"/>
              </w:rPr>
              <w:t>Liquid</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768"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37497E7B" w14:textId="77777777" w:rsidR="008150A2" w:rsidRPr="00040724" w:rsidRDefault="008150A2">
            <w:pPr>
              <w:spacing w:line="480" w:lineRule="auto"/>
              <w:jc w:val="center"/>
              <w:rPr>
                <w:rFonts w:ascii="Verdana" w:eastAsia="Arial" w:hAnsi="Verdana" w:cs="Arial"/>
                <w:b/>
                <w:bCs/>
                <w:sz w:val="16"/>
                <w:szCs w:val="16"/>
                <w:lang w:val="en-US"/>
              </w:rPr>
              <w:pPrChange w:id="30769" w:author="Neeshu Bhadauriya" w:date="2021-09-27T16:37:00Z">
                <w:pPr>
                  <w:spacing w:line="480" w:lineRule="auto"/>
                </w:pPr>
              </w:pPrChange>
            </w:pPr>
            <w:r>
              <w:rPr>
                <w:rFonts w:ascii="Arial" w:hAnsi="Arial" w:cs="Arial"/>
                <w:color w:val="0D0D0D"/>
                <w:kern w:val="24"/>
                <w:sz w:val="20"/>
                <w:szCs w:val="20"/>
              </w:rPr>
              <w:t>Berger Paints Pakistan Limited.</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770"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1985F38D" w14:textId="77777777" w:rsidR="008150A2" w:rsidRPr="00040724" w:rsidRDefault="008150A2">
            <w:pPr>
              <w:spacing w:line="480" w:lineRule="auto"/>
              <w:jc w:val="center"/>
              <w:rPr>
                <w:rFonts w:ascii="Verdana" w:eastAsia="Arial" w:hAnsi="Verdana" w:cs="Arial"/>
                <w:b/>
                <w:bCs/>
                <w:sz w:val="16"/>
                <w:szCs w:val="16"/>
                <w:lang w:val="en-US"/>
              </w:rPr>
              <w:pPrChange w:id="30771" w:author="Neeshu Bhadauriya" w:date="2021-09-27T16:37:00Z">
                <w:pPr>
                  <w:spacing w:line="480" w:lineRule="auto"/>
                </w:pPr>
              </w:pPrChange>
            </w:pPr>
            <w:r>
              <w:rPr>
                <w:rFonts w:ascii="Arial" w:hAnsi="Arial" w:cs="Arial"/>
                <w:color w:val="0D0D0D"/>
                <w:kern w:val="24"/>
                <w:sz w:val="20"/>
                <w:szCs w:val="20"/>
              </w:rPr>
              <w:t>Pakistan</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772"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42DD2AE9" w14:textId="77777777" w:rsidR="008150A2" w:rsidRPr="00040724" w:rsidRDefault="008150A2">
            <w:pPr>
              <w:spacing w:line="480" w:lineRule="auto"/>
              <w:jc w:val="center"/>
              <w:rPr>
                <w:rFonts w:ascii="Verdana" w:eastAsia="Arial" w:hAnsi="Verdana" w:cs="Arial"/>
                <w:b/>
                <w:bCs/>
                <w:sz w:val="16"/>
                <w:szCs w:val="16"/>
                <w:lang w:val="en-US"/>
              </w:rPr>
              <w:pPrChange w:id="30773" w:author="Neeshu Bhadauriya" w:date="2021-09-27T16:37:00Z">
                <w:pPr>
                  <w:spacing w:line="480" w:lineRule="auto"/>
                </w:pPr>
              </w:pPrChange>
            </w:pPr>
            <w:r>
              <w:rPr>
                <w:rFonts w:ascii="Arial" w:hAnsi="Arial" w:cs="Arial"/>
                <w:color w:val="0D0D0D"/>
                <w:kern w:val="24"/>
                <w:sz w:val="20"/>
                <w:szCs w:val="20"/>
              </w:rPr>
              <w:t>Karachi</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774"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39C3F972" w14:textId="77777777" w:rsidR="008150A2" w:rsidRPr="00040724" w:rsidRDefault="008150A2">
            <w:pPr>
              <w:spacing w:line="480" w:lineRule="auto"/>
              <w:jc w:val="center"/>
              <w:rPr>
                <w:rFonts w:ascii="Verdana" w:eastAsia="Arial" w:hAnsi="Verdana" w:cs="Arial"/>
                <w:b/>
                <w:bCs/>
                <w:sz w:val="16"/>
                <w:szCs w:val="16"/>
                <w:lang w:val="en-US"/>
              </w:rPr>
              <w:pPrChange w:id="30775" w:author="Neeshu Bhadauriya" w:date="2021-09-27T16:37:00Z">
                <w:pPr>
                  <w:spacing w:line="480" w:lineRule="auto"/>
                </w:pPr>
              </w:pPrChange>
            </w:pPr>
            <w:r>
              <w:rPr>
                <w:rFonts w:ascii="Arial" w:hAnsi="Arial" w:cs="Arial"/>
                <w:color w:val="0D0D0D"/>
                <w:kern w:val="24"/>
                <w:sz w:val="20"/>
                <w:szCs w:val="20"/>
              </w:rPr>
              <w:t>Hls Technology Development</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776"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2E456B39" w14:textId="77777777" w:rsidR="008150A2" w:rsidRPr="00040724" w:rsidRDefault="008150A2">
            <w:pPr>
              <w:spacing w:line="480" w:lineRule="auto"/>
              <w:jc w:val="center"/>
              <w:rPr>
                <w:rFonts w:ascii="Verdana" w:eastAsia="Arial" w:hAnsi="Verdana" w:cs="Arial"/>
                <w:b/>
                <w:bCs/>
                <w:sz w:val="16"/>
                <w:szCs w:val="16"/>
                <w:lang w:val="en-US"/>
              </w:rPr>
              <w:pPrChange w:id="30777" w:author="Neeshu Bhadauriya" w:date="2021-09-27T16:37:00Z">
                <w:pPr>
                  <w:spacing w:line="480" w:lineRule="auto"/>
                </w:pPr>
              </w:pPrChange>
            </w:pPr>
            <w:r>
              <w:rPr>
                <w:rFonts w:ascii="Arial" w:hAnsi="Arial" w:cs="Arial"/>
                <w:color w:val="0D0D0D"/>
                <w:kern w:val="24"/>
                <w:sz w:val="20"/>
                <w:szCs w:val="20"/>
              </w:rPr>
              <w:t>China</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778"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382F3742" w14:textId="77777777" w:rsidR="008150A2" w:rsidRPr="00040724" w:rsidRDefault="008150A2">
            <w:pPr>
              <w:spacing w:line="480" w:lineRule="auto"/>
              <w:jc w:val="center"/>
              <w:rPr>
                <w:rFonts w:ascii="Verdana" w:eastAsia="Arial" w:hAnsi="Verdana" w:cs="Arial"/>
                <w:b/>
                <w:bCs/>
                <w:sz w:val="16"/>
                <w:szCs w:val="16"/>
                <w:lang w:val="en-US"/>
              </w:rPr>
              <w:pPrChange w:id="30779" w:author="Neeshu Bhadauriya" w:date="2021-09-27T16:37:00Z">
                <w:pPr>
                  <w:spacing w:line="480" w:lineRule="auto"/>
                </w:pPr>
              </w:pPrChange>
            </w:pPr>
            <w:r>
              <w:rPr>
                <w:rFonts w:ascii="Arial" w:hAnsi="Arial" w:cs="Arial"/>
                <w:color w:val="0D0D0D"/>
                <w:kern w:val="24"/>
                <w:sz w:val="20"/>
                <w:szCs w:val="20"/>
              </w:rPr>
              <w:t>208.80</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780"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0667B8BF" w14:textId="77777777" w:rsidR="008150A2" w:rsidRPr="00040724" w:rsidRDefault="008150A2">
            <w:pPr>
              <w:spacing w:line="480" w:lineRule="auto"/>
              <w:jc w:val="center"/>
              <w:rPr>
                <w:rFonts w:ascii="Verdana" w:eastAsia="Arial" w:hAnsi="Verdana" w:cs="Arial"/>
                <w:b/>
                <w:bCs/>
                <w:sz w:val="16"/>
                <w:szCs w:val="16"/>
                <w:lang w:val="en-US"/>
              </w:rPr>
              <w:pPrChange w:id="30781" w:author="Neeshu Bhadauriya" w:date="2021-09-27T16:37:00Z">
                <w:pPr>
                  <w:spacing w:line="480" w:lineRule="auto"/>
                </w:pPr>
              </w:pPrChange>
            </w:pPr>
            <w:r>
              <w:rPr>
                <w:rFonts w:ascii="Arial" w:hAnsi="Arial" w:cs="Arial"/>
                <w:color w:val="0D0D0D"/>
                <w:kern w:val="24"/>
                <w:sz w:val="20"/>
                <w:szCs w:val="20"/>
              </w:rPr>
              <w:t>3.14</w:t>
            </w:r>
          </w:p>
        </w:tc>
        <w:tc>
          <w:tcPr>
            <w:tcW w:w="51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782"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54271BBA" w14:textId="77777777" w:rsidR="008150A2" w:rsidRPr="00040724" w:rsidRDefault="008150A2">
            <w:pPr>
              <w:spacing w:line="480" w:lineRule="auto"/>
              <w:jc w:val="center"/>
              <w:rPr>
                <w:rFonts w:ascii="Verdana" w:eastAsia="Arial" w:hAnsi="Verdana" w:cs="Arial"/>
                <w:b/>
                <w:bCs/>
                <w:sz w:val="16"/>
                <w:szCs w:val="16"/>
                <w:lang w:val="en-US"/>
              </w:rPr>
              <w:pPrChange w:id="30783" w:author="Neeshu Bhadauriya" w:date="2021-09-27T16:37:00Z">
                <w:pPr>
                  <w:spacing w:line="480" w:lineRule="auto"/>
                </w:pPr>
              </w:pPrChange>
            </w:pPr>
            <w:r>
              <w:rPr>
                <w:rFonts w:ascii="Arial" w:hAnsi="Arial" w:cs="Arial"/>
                <w:color w:val="0D0D0D"/>
                <w:kern w:val="24"/>
                <w:sz w:val="20"/>
                <w:szCs w:val="20"/>
              </w:rPr>
              <w:t>Delivered at place – tax and duties</w:t>
            </w:r>
          </w:p>
        </w:tc>
      </w:tr>
      <w:tr w:rsidR="008150A2" w:rsidRPr="00040724" w14:paraId="16168A1F" w14:textId="77777777" w:rsidTr="00FA08E1">
        <w:trPr>
          <w:trHeight w:val="972"/>
          <w:trPrChange w:id="30784" w:author="Ritu Kamra" w:date="2021-09-27T20:05:00Z">
            <w:trPr>
              <w:trHeight w:val="972"/>
            </w:trPr>
          </w:trPrChange>
        </w:trPr>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785"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1B8DCF7B" w14:textId="77777777" w:rsidR="008150A2" w:rsidRPr="00040724" w:rsidRDefault="008150A2">
            <w:pPr>
              <w:spacing w:line="480" w:lineRule="auto"/>
              <w:jc w:val="center"/>
              <w:rPr>
                <w:rFonts w:ascii="Verdana" w:eastAsia="Arial" w:hAnsi="Verdana" w:cs="Arial"/>
                <w:b/>
                <w:bCs/>
                <w:sz w:val="16"/>
                <w:szCs w:val="16"/>
                <w:lang w:val="en-US"/>
              </w:rPr>
              <w:pPrChange w:id="30786" w:author="Neeshu Bhadauriya" w:date="2021-09-27T16:37:00Z">
                <w:pPr>
                  <w:spacing w:line="480" w:lineRule="auto"/>
                </w:pPr>
              </w:pPrChange>
            </w:pPr>
            <w:r>
              <w:rPr>
                <w:rFonts w:ascii="Arial" w:hAnsi="Arial" w:cs="Arial"/>
                <w:color w:val="0D0D0D"/>
                <w:kern w:val="24"/>
                <w:sz w:val="20"/>
                <w:szCs w:val="20"/>
              </w:rPr>
              <w:t>2020</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787"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2A5D7109" w14:textId="77777777" w:rsidR="008150A2" w:rsidRPr="00040724" w:rsidRDefault="008150A2">
            <w:pPr>
              <w:spacing w:line="480" w:lineRule="auto"/>
              <w:jc w:val="center"/>
              <w:rPr>
                <w:rFonts w:ascii="Verdana" w:eastAsia="Arial" w:hAnsi="Verdana" w:cs="Arial"/>
                <w:b/>
                <w:bCs/>
                <w:sz w:val="16"/>
                <w:szCs w:val="16"/>
                <w:lang w:val="en-US"/>
              </w:rPr>
              <w:pPrChange w:id="30788" w:author="Neeshu Bhadauriya" w:date="2021-09-27T16:37:00Z">
                <w:pPr>
                  <w:spacing w:line="480" w:lineRule="auto"/>
                </w:pPr>
              </w:pPrChange>
            </w:pPr>
            <w:r>
              <w:rPr>
                <w:rFonts w:ascii="Arial" w:hAnsi="Arial" w:cs="Arial"/>
                <w:color w:val="0D0D0D"/>
                <w:kern w:val="24"/>
                <w:sz w:val="20"/>
                <w:szCs w:val="20"/>
              </w:rPr>
              <w:t>Liquid</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789"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5DC62775" w14:textId="77777777" w:rsidR="008150A2" w:rsidRPr="00040724" w:rsidRDefault="008150A2">
            <w:pPr>
              <w:spacing w:line="480" w:lineRule="auto"/>
              <w:jc w:val="center"/>
              <w:rPr>
                <w:rFonts w:ascii="Verdana" w:eastAsia="Arial" w:hAnsi="Verdana" w:cs="Arial"/>
                <w:b/>
                <w:bCs/>
                <w:sz w:val="16"/>
                <w:szCs w:val="16"/>
                <w:lang w:val="en-US"/>
              </w:rPr>
              <w:pPrChange w:id="30790" w:author="Neeshu Bhadauriya" w:date="2021-09-27T16:37:00Z">
                <w:pPr>
                  <w:spacing w:line="480" w:lineRule="auto"/>
                </w:pPr>
              </w:pPrChange>
            </w:pPr>
            <w:r>
              <w:rPr>
                <w:rFonts w:ascii="Arial" w:hAnsi="Arial" w:cs="Arial"/>
                <w:color w:val="0D0D0D"/>
                <w:kern w:val="24"/>
                <w:sz w:val="20"/>
                <w:szCs w:val="20"/>
              </w:rPr>
              <w:t xml:space="preserve">Awan Sports </w:t>
            </w:r>
            <w:r>
              <w:rPr>
                <w:rFonts w:ascii="Arial" w:hAnsi="Arial" w:cs="Arial"/>
                <w:color w:val="0D0D0D"/>
                <w:kern w:val="24"/>
                <w:sz w:val="20"/>
                <w:szCs w:val="20"/>
              </w:rPr>
              <w:lastRenderedPageBreak/>
              <w:t>Industries (Pvt) Ltd</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791"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15E48E65" w14:textId="77777777" w:rsidR="008150A2" w:rsidRPr="00040724" w:rsidRDefault="008150A2">
            <w:pPr>
              <w:spacing w:line="480" w:lineRule="auto"/>
              <w:jc w:val="center"/>
              <w:rPr>
                <w:rFonts w:ascii="Verdana" w:eastAsia="Arial" w:hAnsi="Verdana" w:cs="Arial"/>
                <w:b/>
                <w:bCs/>
                <w:sz w:val="16"/>
                <w:szCs w:val="16"/>
                <w:lang w:val="en-US"/>
              </w:rPr>
              <w:pPrChange w:id="30792" w:author="Neeshu Bhadauriya" w:date="2021-09-27T16:37:00Z">
                <w:pPr>
                  <w:spacing w:line="480" w:lineRule="auto"/>
                </w:pPr>
              </w:pPrChange>
            </w:pPr>
            <w:r>
              <w:rPr>
                <w:rFonts w:ascii="Arial" w:hAnsi="Arial" w:cs="Arial"/>
                <w:color w:val="0D0D0D"/>
                <w:kern w:val="24"/>
                <w:sz w:val="20"/>
                <w:szCs w:val="20"/>
              </w:rPr>
              <w:lastRenderedPageBreak/>
              <w:t>Pakistan</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793"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7C3778D4" w14:textId="77777777" w:rsidR="008150A2" w:rsidRPr="00040724" w:rsidRDefault="008150A2">
            <w:pPr>
              <w:spacing w:line="480" w:lineRule="auto"/>
              <w:jc w:val="center"/>
              <w:rPr>
                <w:rFonts w:ascii="Verdana" w:eastAsia="Arial" w:hAnsi="Verdana" w:cs="Arial"/>
                <w:b/>
                <w:bCs/>
                <w:sz w:val="16"/>
                <w:szCs w:val="16"/>
                <w:lang w:val="en-US"/>
              </w:rPr>
              <w:pPrChange w:id="30794" w:author="Neeshu Bhadauriya" w:date="2021-09-27T16:37:00Z">
                <w:pPr>
                  <w:spacing w:line="480" w:lineRule="auto"/>
                </w:pPr>
              </w:pPrChange>
            </w:pPr>
            <w:r>
              <w:rPr>
                <w:rFonts w:ascii="Arial" w:hAnsi="Arial" w:cs="Arial"/>
                <w:color w:val="0D0D0D"/>
                <w:kern w:val="24"/>
                <w:sz w:val="20"/>
                <w:szCs w:val="20"/>
              </w:rPr>
              <w:t>Sialkot</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795"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7723496F" w14:textId="77777777" w:rsidR="008150A2" w:rsidRPr="00040724" w:rsidRDefault="008150A2">
            <w:pPr>
              <w:spacing w:line="480" w:lineRule="auto"/>
              <w:jc w:val="center"/>
              <w:rPr>
                <w:rFonts w:ascii="Verdana" w:eastAsia="Arial" w:hAnsi="Verdana" w:cs="Arial"/>
                <w:b/>
                <w:bCs/>
                <w:sz w:val="16"/>
                <w:szCs w:val="16"/>
                <w:lang w:val="en-US"/>
              </w:rPr>
              <w:pPrChange w:id="30796" w:author="Neeshu Bhadauriya" w:date="2021-09-27T16:37:00Z">
                <w:pPr>
                  <w:spacing w:line="480" w:lineRule="auto"/>
                </w:pPr>
              </w:pPrChange>
            </w:pPr>
            <w:r>
              <w:rPr>
                <w:rFonts w:ascii="Arial" w:hAnsi="Arial" w:cs="Arial"/>
                <w:color w:val="0D0D0D"/>
                <w:kern w:val="24"/>
                <w:sz w:val="20"/>
                <w:szCs w:val="20"/>
              </w:rPr>
              <w:t xml:space="preserve">Kukdo Chemical </w:t>
            </w:r>
            <w:r>
              <w:rPr>
                <w:rFonts w:ascii="Arial" w:hAnsi="Arial" w:cs="Arial"/>
                <w:color w:val="0D0D0D"/>
                <w:kern w:val="24"/>
                <w:sz w:val="20"/>
                <w:szCs w:val="20"/>
              </w:rPr>
              <w:lastRenderedPageBreak/>
              <w:t>Co.Ltd.</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797"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1FC5213C" w14:textId="77777777" w:rsidR="008150A2" w:rsidRPr="00040724" w:rsidRDefault="008150A2">
            <w:pPr>
              <w:spacing w:line="480" w:lineRule="auto"/>
              <w:jc w:val="center"/>
              <w:rPr>
                <w:rFonts w:ascii="Verdana" w:eastAsia="Arial" w:hAnsi="Verdana" w:cs="Arial"/>
                <w:b/>
                <w:bCs/>
                <w:sz w:val="16"/>
                <w:szCs w:val="16"/>
                <w:lang w:val="en-US"/>
              </w:rPr>
              <w:pPrChange w:id="30798" w:author="Neeshu Bhadauriya" w:date="2021-09-27T16:37:00Z">
                <w:pPr>
                  <w:spacing w:line="480" w:lineRule="auto"/>
                </w:pPr>
              </w:pPrChange>
            </w:pPr>
            <w:r>
              <w:rPr>
                <w:rFonts w:ascii="Arial" w:hAnsi="Arial" w:cs="Arial"/>
                <w:color w:val="0D0D0D"/>
                <w:kern w:val="24"/>
                <w:sz w:val="20"/>
                <w:szCs w:val="20"/>
              </w:rPr>
              <w:lastRenderedPageBreak/>
              <w:t xml:space="preserve">South </w:t>
            </w:r>
            <w:r>
              <w:rPr>
                <w:rFonts w:ascii="Arial" w:hAnsi="Arial" w:cs="Arial"/>
                <w:color w:val="0D0D0D"/>
                <w:kern w:val="24"/>
                <w:sz w:val="20"/>
                <w:szCs w:val="20"/>
              </w:rPr>
              <w:lastRenderedPageBreak/>
              <w:t>Korea</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799"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6898C2A7" w14:textId="77777777" w:rsidR="008150A2" w:rsidRPr="00040724" w:rsidRDefault="008150A2">
            <w:pPr>
              <w:spacing w:line="480" w:lineRule="auto"/>
              <w:jc w:val="center"/>
              <w:rPr>
                <w:rFonts w:ascii="Verdana" w:eastAsia="Arial" w:hAnsi="Verdana" w:cs="Arial"/>
                <w:b/>
                <w:bCs/>
                <w:sz w:val="16"/>
                <w:szCs w:val="16"/>
                <w:lang w:val="en-US"/>
              </w:rPr>
              <w:pPrChange w:id="30800" w:author="Neeshu Bhadauriya" w:date="2021-09-27T16:37:00Z">
                <w:pPr>
                  <w:spacing w:line="480" w:lineRule="auto"/>
                </w:pPr>
              </w:pPrChange>
            </w:pPr>
            <w:r>
              <w:rPr>
                <w:rFonts w:ascii="Arial" w:hAnsi="Arial" w:cs="Arial"/>
                <w:color w:val="0D0D0D"/>
                <w:kern w:val="24"/>
                <w:sz w:val="20"/>
                <w:szCs w:val="20"/>
              </w:rPr>
              <w:lastRenderedPageBreak/>
              <w:t>184.80</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801"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477061ED" w14:textId="77777777" w:rsidR="008150A2" w:rsidRPr="00040724" w:rsidRDefault="008150A2">
            <w:pPr>
              <w:spacing w:line="480" w:lineRule="auto"/>
              <w:jc w:val="center"/>
              <w:rPr>
                <w:rFonts w:ascii="Verdana" w:eastAsia="Arial" w:hAnsi="Verdana" w:cs="Arial"/>
                <w:b/>
                <w:bCs/>
                <w:sz w:val="16"/>
                <w:szCs w:val="16"/>
                <w:lang w:val="en-US"/>
              </w:rPr>
              <w:pPrChange w:id="30802" w:author="Neeshu Bhadauriya" w:date="2021-09-27T16:37:00Z">
                <w:pPr>
                  <w:spacing w:line="480" w:lineRule="auto"/>
                </w:pPr>
              </w:pPrChange>
            </w:pPr>
            <w:r>
              <w:rPr>
                <w:rFonts w:ascii="Arial" w:hAnsi="Arial" w:cs="Arial"/>
                <w:color w:val="0D0D0D"/>
                <w:kern w:val="24"/>
                <w:sz w:val="20"/>
                <w:szCs w:val="20"/>
              </w:rPr>
              <w:t>4.20</w:t>
            </w:r>
          </w:p>
        </w:tc>
        <w:tc>
          <w:tcPr>
            <w:tcW w:w="51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803"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3D699218" w14:textId="77777777" w:rsidR="008150A2" w:rsidRPr="00040724" w:rsidRDefault="008150A2">
            <w:pPr>
              <w:spacing w:line="480" w:lineRule="auto"/>
              <w:jc w:val="center"/>
              <w:rPr>
                <w:rFonts w:ascii="Verdana" w:eastAsia="Arial" w:hAnsi="Verdana" w:cs="Arial"/>
                <w:b/>
                <w:bCs/>
                <w:sz w:val="16"/>
                <w:szCs w:val="16"/>
                <w:lang w:val="en-US"/>
              </w:rPr>
              <w:pPrChange w:id="30804" w:author="Neeshu Bhadauriya" w:date="2021-09-27T16:37:00Z">
                <w:pPr>
                  <w:spacing w:line="480" w:lineRule="auto"/>
                </w:pPr>
              </w:pPrChange>
            </w:pPr>
            <w:r>
              <w:rPr>
                <w:rFonts w:ascii="Arial" w:hAnsi="Arial" w:cs="Arial"/>
                <w:color w:val="0D0D0D"/>
                <w:kern w:val="24"/>
                <w:sz w:val="20"/>
                <w:szCs w:val="20"/>
              </w:rPr>
              <w:t xml:space="preserve">Delivered at place – </w:t>
            </w:r>
            <w:r>
              <w:rPr>
                <w:rFonts w:ascii="Arial" w:hAnsi="Arial" w:cs="Arial"/>
                <w:color w:val="0D0D0D"/>
                <w:kern w:val="24"/>
                <w:sz w:val="20"/>
                <w:szCs w:val="20"/>
              </w:rPr>
              <w:lastRenderedPageBreak/>
              <w:t>tax and duties</w:t>
            </w:r>
          </w:p>
        </w:tc>
      </w:tr>
      <w:tr w:rsidR="008150A2" w:rsidRPr="00040724" w14:paraId="1C5621DB" w14:textId="77777777" w:rsidTr="00FA08E1">
        <w:trPr>
          <w:trHeight w:val="972"/>
          <w:trPrChange w:id="30805" w:author="Ritu Kamra" w:date="2021-09-27T20:05:00Z">
            <w:trPr>
              <w:trHeight w:val="972"/>
            </w:trPr>
          </w:trPrChange>
        </w:trPr>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806"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79BD9436" w14:textId="77777777" w:rsidR="008150A2" w:rsidRPr="00040724" w:rsidRDefault="008150A2">
            <w:pPr>
              <w:spacing w:line="480" w:lineRule="auto"/>
              <w:jc w:val="center"/>
              <w:rPr>
                <w:rFonts w:ascii="Verdana" w:eastAsia="Arial" w:hAnsi="Verdana" w:cs="Arial"/>
                <w:b/>
                <w:bCs/>
                <w:sz w:val="16"/>
                <w:szCs w:val="16"/>
                <w:lang w:val="en-US"/>
              </w:rPr>
              <w:pPrChange w:id="30807" w:author="Neeshu Bhadauriya" w:date="2021-09-27T16:37:00Z">
                <w:pPr>
                  <w:spacing w:line="480" w:lineRule="auto"/>
                </w:pPr>
              </w:pPrChange>
            </w:pPr>
            <w:r>
              <w:rPr>
                <w:rFonts w:ascii="Arial" w:hAnsi="Arial" w:cs="Arial"/>
                <w:color w:val="0D0D0D"/>
                <w:kern w:val="24"/>
                <w:sz w:val="20"/>
                <w:szCs w:val="20"/>
              </w:rPr>
              <w:lastRenderedPageBreak/>
              <w:t>2020</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808"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78EBCA5C" w14:textId="77777777" w:rsidR="008150A2" w:rsidRPr="00040724" w:rsidRDefault="008150A2">
            <w:pPr>
              <w:spacing w:line="480" w:lineRule="auto"/>
              <w:jc w:val="center"/>
              <w:rPr>
                <w:rFonts w:ascii="Verdana" w:eastAsia="Arial" w:hAnsi="Verdana" w:cs="Arial"/>
                <w:b/>
                <w:bCs/>
                <w:sz w:val="16"/>
                <w:szCs w:val="16"/>
                <w:lang w:val="en-US"/>
              </w:rPr>
              <w:pPrChange w:id="30809" w:author="Neeshu Bhadauriya" w:date="2021-09-27T16:37:00Z">
                <w:pPr>
                  <w:spacing w:line="480" w:lineRule="auto"/>
                </w:pPr>
              </w:pPrChange>
            </w:pPr>
            <w:r>
              <w:rPr>
                <w:rFonts w:ascii="Arial" w:hAnsi="Arial" w:cs="Arial"/>
                <w:color w:val="0D0D0D"/>
                <w:kern w:val="24"/>
                <w:sz w:val="20"/>
                <w:szCs w:val="20"/>
              </w:rPr>
              <w:t>Liquid</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810"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08BF173F" w14:textId="77777777" w:rsidR="008150A2" w:rsidRPr="00040724" w:rsidRDefault="008150A2">
            <w:pPr>
              <w:spacing w:line="480" w:lineRule="auto"/>
              <w:jc w:val="center"/>
              <w:rPr>
                <w:rFonts w:ascii="Verdana" w:eastAsia="Arial" w:hAnsi="Verdana" w:cs="Arial"/>
                <w:b/>
                <w:bCs/>
                <w:sz w:val="16"/>
                <w:szCs w:val="16"/>
                <w:lang w:val="en-US"/>
              </w:rPr>
              <w:pPrChange w:id="30811" w:author="Neeshu Bhadauriya" w:date="2021-09-27T16:37:00Z">
                <w:pPr>
                  <w:spacing w:line="480" w:lineRule="auto"/>
                </w:pPr>
              </w:pPrChange>
            </w:pPr>
            <w:r>
              <w:rPr>
                <w:rFonts w:ascii="Arial" w:hAnsi="Arial" w:cs="Arial"/>
                <w:color w:val="0D0D0D"/>
                <w:kern w:val="24"/>
                <w:sz w:val="20"/>
                <w:szCs w:val="20"/>
              </w:rPr>
              <w:t>Famsa Polymers Industry Private Limited</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812"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25EB8E0D" w14:textId="77777777" w:rsidR="008150A2" w:rsidRPr="00040724" w:rsidRDefault="008150A2">
            <w:pPr>
              <w:spacing w:line="480" w:lineRule="auto"/>
              <w:jc w:val="center"/>
              <w:rPr>
                <w:rFonts w:ascii="Verdana" w:eastAsia="Arial" w:hAnsi="Verdana" w:cs="Arial"/>
                <w:b/>
                <w:bCs/>
                <w:sz w:val="16"/>
                <w:szCs w:val="16"/>
                <w:lang w:val="en-US"/>
              </w:rPr>
              <w:pPrChange w:id="30813" w:author="Neeshu Bhadauriya" w:date="2021-09-27T16:37:00Z">
                <w:pPr>
                  <w:spacing w:line="480" w:lineRule="auto"/>
                </w:pPr>
              </w:pPrChange>
            </w:pPr>
            <w:r>
              <w:rPr>
                <w:rFonts w:ascii="Arial" w:hAnsi="Arial" w:cs="Arial"/>
                <w:color w:val="0D0D0D"/>
                <w:kern w:val="24"/>
                <w:sz w:val="20"/>
                <w:szCs w:val="20"/>
              </w:rPr>
              <w:t>Pakistan</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814"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58B54B1C" w14:textId="77777777" w:rsidR="008150A2" w:rsidRPr="00040724" w:rsidRDefault="008150A2">
            <w:pPr>
              <w:spacing w:line="480" w:lineRule="auto"/>
              <w:jc w:val="center"/>
              <w:rPr>
                <w:rFonts w:ascii="Verdana" w:eastAsia="Arial" w:hAnsi="Verdana" w:cs="Arial"/>
                <w:b/>
                <w:bCs/>
                <w:sz w:val="16"/>
                <w:szCs w:val="16"/>
                <w:lang w:val="en-US"/>
              </w:rPr>
              <w:pPrChange w:id="30815" w:author="Neeshu Bhadauriya" w:date="2021-09-27T16:37:00Z">
                <w:pPr>
                  <w:spacing w:line="480" w:lineRule="auto"/>
                </w:pPr>
              </w:pPrChange>
            </w:pPr>
            <w:r>
              <w:rPr>
                <w:rFonts w:ascii="Arial" w:hAnsi="Arial" w:cs="Arial"/>
                <w:color w:val="0D0D0D"/>
                <w:kern w:val="24"/>
                <w:sz w:val="20"/>
                <w:szCs w:val="20"/>
              </w:rPr>
              <w:t>Karachi</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816"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3E0F4877" w14:textId="77777777" w:rsidR="008150A2" w:rsidRPr="00040724" w:rsidRDefault="008150A2">
            <w:pPr>
              <w:spacing w:line="480" w:lineRule="auto"/>
              <w:jc w:val="center"/>
              <w:rPr>
                <w:rFonts w:ascii="Verdana" w:eastAsia="Arial" w:hAnsi="Verdana" w:cs="Arial"/>
                <w:b/>
                <w:bCs/>
                <w:sz w:val="16"/>
                <w:szCs w:val="16"/>
                <w:lang w:val="en-US"/>
              </w:rPr>
              <w:pPrChange w:id="30817" w:author="Neeshu Bhadauriya" w:date="2021-09-27T16:37:00Z">
                <w:pPr>
                  <w:spacing w:line="480" w:lineRule="auto"/>
                </w:pPr>
              </w:pPrChange>
            </w:pPr>
            <w:r>
              <w:rPr>
                <w:rFonts w:ascii="Arial" w:hAnsi="Arial" w:cs="Arial"/>
                <w:color w:val="0D0D0D"/>
                <w:kern w:val="24"/>
                <w:sz w:val="20"/>
                <w:szCs w:val="20"/>
              </w:rPr>
              <w:t>Jubail Chemical Industries Co. (Jana).,</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818"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6B5BC828" w14:textId="77777777" w:rsidR="008150A2" w:rsidRPr="00040724" w:rsidRDefault="008150A2">
            <w:pPr>
              <w:spacing w:line="480" w:lineRule="auto"/>
              <w:jc w:val="center"/>
              <w:rPr>
                <w:rFonts w:ascii="Verdana" w:eastAsia="Arial" w:hAnsi="Verdana" w:cs="Arial"/>
                <w:b/>
                <w:bCs/>
                <w:sz w:val="16"/>
                <w:szCs w:val="16"/>
                <w:lang w:val="en-US"/>
              </w:rPr>
              <w:pPrChange w:id="30819" w:author="Neeshu Bhadauriya" w:date="2021-09-27T16:37:00Z">
                <w:pPr>
                  <w:spacing w:line="480" w:lineRule="auto"/>
                </w:pPr>
              </w:pPrChange>
            </w:pPr>
            <w:r>
              <w:rPr>
                <w:rFonts w:ascii="Arial" w:hAnsi="Arial" w:cs="Arial"/>
                <w:color w:val="0D0D0D"/>
                <w:kern w:val="24"/>
                <w:sz w:val="20"/>
                <w:szCs w:val="20"/>
              </w:rPr>
              <w:t>Saudi Arabia</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820"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3B1A98F3" w14:textId="77777777" w:rsidR="008150A2" w:rsidRPr="00040724" w:rsidRDefault="008150A2">
            <w:pPr>
              <w:spacing w:line="480" w:lineRule="auto"/>
              <w:jc w:val="center"/>
              <w:rPr>
                <w:rFonts w:ascii="Verdana" w:eastAsia="Arial" w:hAnsi="Verdana" w:cs="Arial"/>
                <w:b/>
                <w:bCs/>
                <w:sz w:val="16"/>
                <w:szCs w:val="16"/>
                <w:lang w:val="en-US"/>
              </w:rPr>
              <w:pPrChange w:id="30821" w:author="Neeshu Bhadauriya" w:date="2021-09-27T16:37:00Z">
                <w:pPr>
                  <w:spacing w:line="480" w:lineRule="auto"/>
                </w:pPr>
              </w:pPrChange>
            </w:pPr>
            <w:r>
              <w:rPr>
                <w:rFonts w:ascii="Arial" w:hAnsi="Arial" w:cs="Arial"/>
                <w:color w:val="0D0D0D"/>
                <w:kern w:val="24"/>
                <w:sz w:val="20"/>
                <w:szCs w:val="20"/>
              </w:rPr>
              <w:t>92.88</w:t>
            </w:r>
          </w:p>
        </w:tc>
        <w:tc>
          <w:tcPr>
            <w:tcW w:w="49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822"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066A63D8" w14:textId="77777777" w:rsidR="008150A2" w:rsidRPr="00040724" w:rsidRDefault="008150A2">
            <w:pPr>
              <w:spacing w:line="480" w:lineRule="auto"/>
              <w:jc w:val="center"/>
              <w:rPr>
                <w:rFonts w:ascii="Verdana" w:eastAsia="Arial" w:hAnsi="Verdana" w:cs="Arial"/>
                <w:b/>
                <w:bCs/>
                <w:sz w:val="16"/>
                <w:szCs w:val="16"/>
                <w:lang w:val="en-US"/>
              </w:rPr>
              <w:pPrChange w:id="30823" w:author="Neeshu Bhadauriya" w:date="2021-09-27T16:37:00Z">
                <w:pPr>
                  <w:spacing w:line="480" w:lineRule="auto"/>
                </w:pPr>
              </w:pPrChange>
            </w:pPr>
            <w:r>
              <w:rPr>
                <w:rFonts w:ascii="Arial" w:hAnsi="Arial" w:cs="Arial"/>
                <w:color w:val="0D0D0D"/>
                <w:kern w:val="24"/>
                <w:sz w:val="20"/>
                <w:szCs w:val="20"/>
              </w:rPr>
              <w:t>2.12</w:t>
            </w:r>
          </w:p>
        </w:tc>
        <w:tc>
          <w:tcPr>
            <w:tcW w:w="518"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Change w:id="30824" w:author="Ritu Kamra" w:date="2021-09-27T20:05:00Z">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tcPrChange>
          </w:tcPr>
          <w:p w14:paraId="3A850679" w14:textId="77777777" w:rsidR="008150A2" w:rsidRPr="00040724" w:rsidRDefault="008150A2">
            <w:pPr>
              <w:spacing w:line="480" w:lineRule="auto"/>
              <w:jc w:val="center"/>
              <w:rPr>
                <w:rFonts w:ascii="Verdana" w:eastAsia="Arial" w:hAnsi="Verdana" w:cs="Arial"/>
                <w:b/>
                <w:bCs/>
                <w:sz w:val="16"/>
                <w:szCs w:val="16"/>
                <w:lang w:val="en-US"/>
              </w:rPr>
              <w:pPrChange w:id="30825" w:author="Neeshu Bhadauriya" w:date="2021-09-27T16:37:00Z">
                <w:pPr>
                  <w:spacing w:line="480" w:lineRule="auto"/>
                </w:pPr>
              </w:pPrChange>
            </w:pPr>
            <w:r>
              <w:rPr>
                <w:rFonts w:ascii="Arial" w:hAnsi="Arial" w:cs="Arial"/>
                <w:color w:val="0D0D0D"/>
                <w:kern w:val="24"/>
                <w:sz w:val="20"/>
                <w:szCs w:val="20"/>
              </w:rPr>
              <w:t>Delivered at place – tax and duties</w:t>
            </w:r>
          </w:p>
        </w:tc>
      </w:tr>
    </w:tbl>
    <w:p w14:paraId="119C8287" w14:textId="543669CD" w:rsidR="00A135B5" w:rsidDel="00984BAB" w:rsidRDefault="005858C1" w:rsidP="008150A2">
      <w:pPr>
        <w:spacing w:line="480" w:lineRule="auto"/>
        <w:rPr>
          <w:ins w:id="30826" w:author="Ritu Kamra" w:date="2021-09-27T11:31:00Z"/>
          <w:del w:id="30827" w:author="Neeshu Bhadauriya" w:date="2021-09-27T16:38:00Z"/>
          <w:rFonts w:ascii="Arial" w:eastAsia="Arial" w:hAnsi="Arial" w:cs="Arial"/>
          <w:b/>
          <w:bCs/>
          <w:sz w:val="24"/>
          <w:szCs w:val="24"/>
        </w:rPr>
      </w:pPr>
      <w:r>
        <w:rPr>
          <w:noProof/>
        </w:rPr>
        <w:pict w14:anchorId="0BD3B794">
          <v:shape id="_x0000_s1219" type="#_x0000_t202" style="position:absolute;margin-left:375.75pt;margin-top:10.65pt;width:146.8pt;height:15.75pt;z-index:252250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" filled="f" stroked="f">
            <v:textbox style="mso-fit-shape-to-text:t">
              <w:txbxContent>
                <w:p w14:paraId="381F2F4B" w14:textId="77777777" w:rsidR="008150A2" w:rsidRPr="00687E98" w:rsidRDefault="008150A2" w:rsidP="008150A2">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w:r>
      <w:ins w:id="30828" w:author="Ritu Kamra" w:date="2021-09-27T11:17:00Z">
        <w:r>
          <w:rPr>
            <w:noProof/>
          </w:rPr>
          <w:pict w14:anchorId="027CD4D2">
            <v:shape id="_x0000_s1218" type="#_x0000_t202" style="position:absolute;margin-left:-27pt;margin-top:36.55pt;width:517.5pt;height:37.5pt;z-index:25255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" filled="f" stroked="f">
              <v:textbox>
                <w:txbxContent>
                  <w:p w14:paraId="7870F8E5" w14:textId="4C2BD30F" w:rsidR="00403D19" w:rsidRPr="00033723" w:rsidRDefault="00403D19">
                    <w:pPr>
                      <w:spacing w:line="360" w:lineRule="auto"/>
                      <w:jc w:val="right"/>
                      <w:rPr>
                        <w:rFonts w:ascii="Verdana" w:eastAsia="Arial" w:hAnsi="Verdana" w:cs="Arial"/>
                        <w:b/>
                        <w:bCs/>
                        <w:color w:val="000000" w:themeColor="text1"/>
                        <w:sz w:val="20"/>
                        <w:szCs w:val="20"/>
                      </w:rPr>
                      <w:pPrChange w:id="30829" w:author="Neeshu Bhadauriya" w:date="2021-09-27T16:38:00Z">
                        <w:pPr>
                          <w:spacing w:line="360" w:lineRule="auto"/>
                        </w:pPr>
                      </w:pPrChange>
                    </w:pPr>
                    <w:r w:rsidRPr="00033723">
                      <w:rPr>
                        <w:rFonts w:ascii="Verdana" w:eastAsia="Arial" w:hAnsi="Verdana" w:cs="Arial"/>
                        <w:b/>
                        <w:bCs/>
                        <w:color w:val="000000" w:themeColor="text1"/>
                        <w:sz w:val="20"/>
                        <w:szCs w:val="20"/>
                      </w:rPr>
                      <w:t xml:space="preserve">Table </w:t>
                    </w:r>
                    <w:del w:id="30830" w:author="Ritu Kamra" w:date="2021-09-27T17:52:00Z">
                      <w:r w:rsidRPr="00033723" w:rsidDel="00912717">
                        <w:rPr>
                          <w:rFonts w:ascii="Verdana" w:eastAsia="Arial" w:hAnsi="Verdana" w:cs="Arial"/>
                          <w:b/>
                          <w:bCs/>
                          <w:color w:val="000000" w:themeColor="text1"/>
                          <w:sz w:val="20"/>
                          <w:szCs w:val="20"/>
                        </w:rPr>
                        <w:delText>5</w:delText>
                      </w:r>
                    </w:del>
                    <w:ins w:id="30831" w:author="Ritu Kamra" w:date="2021-09-27T20:44:00Z">
                      <w:r w:rsidR="00D02970">
                        <w:rPr>
                          <w:rFonts w:ascii="Verdana" w:eastAsia="Arial" w:hAnsi="Verdana" w:cs="Arial"/>
                          <w:b/>
                          <w:bCs/>
                          <w:color w:val="000000" w:themeColor="text1"/>
                          <w:sz w:val="20"/>
                          <w:szCs w:val="20"/>
                        </w:rPr>
                        <w:t>9</w:t>
                      </w:r>
                    </w:ins>
                    <w:r w:rsidRPr="00033723">
                      <w:rPr>
                        <w:rFonts w:ascii="Verdana" w:eastAsia="Arial" w:hAnsi="Verdana" w:cs="Arial"/>
                        <w:b/>
                        <w:bCs/>
                        <w:color w:val="000000" w:themeColor="text1"/>
                        <w:sz w:val="20"/>
                        <w:szCs w:val="20"/>
                      </w:rPr>
                      <w:t xml:space="preserve">: Global </w:t>
                    </w:r>
                    <w:del w:id="30832" w:author="Neeshu Bhadauriya" w:date="2021-09-27T16:38:00Z">
                      <w:r w:rsidRPr="00033723" w:rsidDel="00984BAB">
                        <w:rPr>
                          <w:rFonts w:ascii="Verdana" w:eastAsia="Arial" w:hAnsi="Verdana" w:cs="Arial"/>
                          <w:b/>
                          <w:bCs/>
                          <w:color w:val="000000" w:themeColor="text1"/>
                          <w:sz w:val="20"/>
                          <w:szCs w:val="20"/>
                        </w:rPr>
                        <w:delText>Vinyl Ester Resin</w:delText>
                      </w:r>
                    </w:del>
                    <w:ins w:id="30833" w:author="Neeshu Bhadauriya" w:date="2021-09-27T16:38:00Z">
                      <w:r w:rsidR="00984BAB">
                        <w:rPr>
                          <w:rFonts w:ascii="Verdana" w:eastAsia="Arial" w:hAnsi="Verdana" w:cs="Arial"/>
                          <w:b/>
                          <w:bCs/>
                          <w:color w:val="000000" w:themeColor="text1"/>
                          <w:sz w:val="20"/>
                          <w:szCs w:val="20"/>
                        </w:rPr>
                        <w:t>Epoxy</w:t>
                      </w:r>
                    </w:ins>
                    <w:r w:rsidRPr="00033723">
                      <w:rPr>
                        <w:rFonts w:ascii="Verdana" w:eastAsia="Arial" w:hAnsi="Verdana" w:cs="Arial"/>
                        <w:b/>
                        <w:bCs/>
                        <w:color w:val="000000" w:themeColor="text1"/>
                        <w:sz w:val="20"/>
                        <w:szCs w:val="20"/>
                      </w:rPr>
                      <w:t xml:space="preserve"> </w:t>
                    </w:r>
                    <w:ins w:id="30834" w:author="Neeshu Bhadauriya" w:date="2021-09-27T16:38:00Z">
                      <w:r w:rsidR="00984BAB">
                        <w:rPr>
                          <w:rFonts w:ascii="Verdana" w:eastAsia="Arial" w:hAnsi="Verdana" w:cs="Arial"/>
                          <w:b/>
                          <w:bCs/>
                          <w:color w:val="000000" w:themeColor="text1"/>
                          <w:sz w:val="20"/>
                          <w:szCs w:val="20"/>
                        </w:rPr>
                        <w:t xml:space="preserve">Resin </w:t>
                      </w:r>
                    </w:ins>
                    <w:r w:rsidRPr="00033723">
                      <w:rPr>
                        <w:rFonts w:ascii="Verdana" w:eastAsia="Arial" w:hAnsi="Verdana" w:cs="Arial"/>
                        <w:b/>
                        <w:bCs/>
                        <w:color w:val="000000" w:themeColor="text1"/>
                        <w:sz w:val="20"/>
                        <w:szCs w:val="20"/>
                      </w:rPr>
                      <w:t>Trade Dynamics – Import (Thousand Tonnes), 2018-2020</w:t>
                    </w:r>
                  </w:p>
                </w:txbxContent>
              </v:textbox>
              <w10:wrap anchorx="margin"/>
            </v:shape>
          </w:pict>
        </w:r>
      </w:ins>
      <w:ins w:id="30835" w:author="Ritu Kamra" w:date="2021-09-27T11:16:00Z">
        <w:r>
          <w:rPr>
            <w:noProof/>
          </w:rPr>
          <w:pict w14:anchorId="2A939289">
            <v:rect id="_x0000_s1217" style="position:absolute;margin-left:-6.75pt;margin-top:15.95pt;width:509.25pt;height:26.25pt;z-index:25254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" filled="f" stroked="f">
              <o:lock v:ext="edit" grouping="t"/>
              <v:textbox>
                <w:txbxContent>
                  <w:p w14:paraId="24CEC54D" w14:textId="679100C7" w:rsidR="00403D19" w:rsidRPr="00033723" w:rsidRDefault="00984BAB" w:rsidP="00403D19">
                    <w:pPr>
                      <w:spacing w:line="216" w:lineRule="auto"/>
                      <w:rPr>
                        <w:rFonts w:ascii="Verdana" w:eastAsia="Arial" w:hAnsi="Verdana" w:cs="Arial"/>
                        <w:b/>
                        <w:bCs/>
                        <w:color w:val="000000" w:themeColor="text1"/>
                        <w:sz w:val="20"/>
                        <w:szCs w:val="20"/>
                      </w:rPr>
                    </w:pPr>
                    <w:ins w:id="30836" w:author="Neeshu Bhadauriya" w:date="2021-09-27T16:39:00Z">
                      <w:r>
                        <w:rPr>
                          <w:rFonts w:ascii="Verdana" w:eastAsia="Arial" w:hAnsi="Verdana" w:cs="Arial"/>
                          <w:b/>
                          <w:bCs/>
                          <w:color w:val="000000" w:themeColor="text1"/>
                          <w:sz w:val="20"/>
                          <w:szCs w:val="20"/>
                        </w:rPr>
                        <w:t xml:space="preserve">3.7. </w:t>
                      </w:r>
                    </w:ins>
                    <w:r w:rsidR="00403D19" w:rsidRPr="00033723">
                      <w:rPr>
                        <w:rFonts w:ascii="Verdana" w:eastAsia="Arial" w:hAnsi="Verdana" w:cs="Arial"/>
                        <w:b/>
                        <w:bCs/>
                        <w:color w:val="000000" w:themeColor="text1"/>
                        <w:sz w:val="20"/>
                        <w:szCs w:val="20"/>
                      </w:rPr>
                      <w:t xml:space="preserve">Global </w:t>
                    </w:r>
                    <w:del w:id="30837" w:author="Neeshu Bhadauriya" w:date="2021-09-27T16:38:00Z">
                      <w:r w:rsidR="00403D19" w:rsidRPr="00033723" w:rsidDel="00984BAB">
                        <w:rPr>
                          <w:rFonts w:ascii="Verdana" w:eastAsia="Arial" w:hAnsi="Verdana" w:cs="Arial"/>
                          <w:b/>
                          <w:bCs/>
                          <w:color w:val="000000" w:themeColor="text1"/>
                          <w:sz w:val="20"/>
                          <w:szCs w:val="20"/>
                        </w:rPr>
                        <w:delText>Vinyl Ester</w:delText>
                      </w:r>
                    </w:del>
                    <w:ins w:id="30838" w:author="Neeshu Bhadauriya" w:date="2021-09-27T16:38:00Z">
                      <w:r>
                        <w:rPr>
                          <w:rFonts w:ascii="Verdana" w:eastAsia="Arial" w:hAnsi="Verdana" w:cs="Arial"/>
                          <w:b/>
                          <w:bCs/>
                          <w:color w:val="000000" w:themeColor="text1"/>
                          <w:sz w:val="20"/>
                          <w:szCs w:val="20"/>
                        </w:rPr>
                        <w:t>Epoxy</w:t>
                      </w:r>
                    </w:ins>
                    <w:r w:rsidR="00403D19" w:rsidRPr="00033723">
                      <w:rPr>
                        <w:rFonts w:ascii="Verdana" w:eastAsia="Arial" w:hAnsi="Verdana" w:cs="Arial"/>
                        <w:b/>
                        <w:bCs/>
                        <w:color w:val="000000" w:themeColor="text1"/>
                        <w:sz w:val="20"/>
                        <w:szCs w:val="20"/>
                      </w:rPr>
                      <w:t xml:space="preserve"> Resin </w:t>
                    </w:r>
                    <w:del w:id="30839" w:author="Neeshu Bhadauriya" w:date="2021-09-27T16:39:00Z">
                      <w:r w:rsidR="00403D19" w:rsidRPr="00033723" w:rsidDel="00984BAB">
                        <w:rPr>
                          <w:rFonts w:ascii="Verdana" w:eastAsia="Arial" w:hAnsi="Verdana" w:cs="Arial"/>
                          <w:b/>
                          <w:bCs/>
                          <w:color w:val="000000" w:themeColor="text1"/>
                          <w:sz w:val="20"/>
                          <w:szCs w:val="20"/>
                        </w:rPr>
                        <w:delText>Trade Dynamics</w:delText>
                      </w:r>
                    </w:del>
                    <w:ins w:id="30840" w:author="Neeshu Bhadauriya" w:date="2021-09-27T16:39:00Z">
                      <w:r>
                        <w:rPr>
                          <w:rFonts w:ascii="Verdana" w:eastAsia="Arial" w:hAnsi="Verdana" w:cs="Arial"/>
                          <w:b/>
                          <w:bCs/>
                          <w:color w:val="000000" w:themeColor="text1"/>
                          <w:sz w:val="20"/>
                          <w:szCs w:val="20"/>
                        </w:rPr>
                        <w:t>Foreign Trade Analysis</w:t>
                      </w:r>
                    </w:ins>
                    <w:r w:rsidR="00403D19" w:rsidRPr="00033723">
                      <w:rPr>
                        <w:rFonts w:ascii="Verdana" w:eastAsia="Arial" w:hAnsi="Verdana" w:cs="Arial"/>
                        <w:b/>
                        <w:bCs/>
                        <w:color w:val="000000" w:themeColor="text1"/>
                        <w:sz w:val="20"/>
                        <w:szCs w:val="20"/>
                      </w:rPr>
                      <w:t>, 2018-2020</w:t>
                    </w:r>
                  </w:p>
                </w:txbxContent>
              </v:textbox>
            </v:rect>
          </w:pict>
        </w:r>
      </w:ins>
    </w:p>
    <w:p w14:paraId="39BCCBAB" w14:textId="6C1DBB5B" w:rsidR="00A135B5" w:rsidDel="00984BAB" w:rsidRDefault="00A135B5" w:rsidP="008150A2">
      <w:pPr>
        <w:spacing w:line="480" w:lineRule="auto"/>
        <w:rPr>
          <w:ins w:id="30841" w:author="Ritu Kamra" w:date="2021-09-27T11:31:00Z"/>
          <w:del w:id="30842" w:author="Neeshu Bhadauriya" w:date="2021-09-27T16:38:00Z"/>
          <w:rFonts w:ascii="Arial" w:eastAsia="Arial" w:hAnsi="Arial" w:cs="Arial"/>
          <w:b/>
          <w:bCs/>
          <w:sz w:val="24"/>
          <w:szCs w:val="24"/>
        </w:rPr>
      </w:pPr>
    </w:p>
    <w:p w14:paraId="57258A9A" w14:textId="16DC442D" w:rsidR="00A135B5" w:rsidDel="00984BAB" w:rsidRDefault="00A135B5" w:rsidP="008150A2">
      <w:pPr>
        <w:spacing w:line="480" w:lineRule="auto"/>
        <w:rPr>
          <w:ins w:id="30843" w:author="Ritu Kamra" w:date="2021-09-27T11:31:00Z"/>
          <w:del w:id="30844" w:author="Neeshu Bhadauriya" w:date="2021-09-27T16:38:00Z"/>
          <w:rFonts w:ascii="Arial" w:eastAsia="Arial" w:hAnsi="Arial" w:cs="Arial"/>
          <w:b/>
          <w:bCs/>
          <w:sz w:val="24"/>
          <w:szCs w:val="24"/>
        </w:rPr>
      </w:pPr>
    </w:p>
    <w:p w14:paraId="68CC60A4" w14:textId="4C7D0A07" w:rsidR="00A135B5" w:rsidDel="00984BAB" w:rsidRDefault="00A135B5" w:rsidP="008150A2">
      <w:pPr>
        <w:spacing w:line="480" w:lineRule="auto"/>
        <w:rPr>
          <w:ins w:id="30845" w:author="Ritu Kamra" w:date="2021-09-27T11:31:00Z"/>
          <w:del w:id="30846" w:author="Neeshu Bhadauriya" w:date="2021-09-27T16:38:00Z"/>
          <w:rFonts w:ascii="Arial" w:eastAsia="Arial" w:hAnsi="Arial" w:cs="Arial"/>
          <w:b/>
          <w:bCs/>
          <w:sz w:val="24"/>
          <w:szCs w:val="24"/>
        </w:rPr>
      </w:pPr>
    </w:p>
    <w:p w14:paraId="56457979" w14:textId="5ED42F17" w:rsidR="00A135B5" w:rsidDel="00984BAB" w:rsidRDefault="00A135B5" w:rsidP="008150A2">
      <w:pPr>
        <w:spacing w:line="480" w:lineRule="auto"/>
        <w:rPr>
          <w:ins w:id="30847" w:author="Ritu Kamra" w:date="2021-09-27T11:31:00Z"/>
          <w:del w:id="30848" w:author="Neeshu Bhadauriya" w:date="2021-09-27T16:38:00Z"/>
          <w:rFonts w:ascii="Arial" w:eastAsia="Arial" w:hAnsi="Arial" w:cs="Arial"/>
          <w:b/>
          <w:bCs/>
          <w:sz w:val="24"/>
          <w:szCs w:val="24"/>
        </w:rPr>
      </w:pPr>
    </w:p>
    <w:p w14:paraId="60E801BB" w14:textId="417AC096" w:rsidR="00A135B5" w:rsidDel="00984BAB" w:rsidRDefault="00A135B5" w:rsidP="008150A2">
      <w:pPr>
        <w:spacing w:line="480" w:lineRule="auto"/>
        <w:rPr>
          <w:ins w:id="30849" w:author="Ritu Kamra" w:date="2021-09-27T11:31:00Z"/>
          <w:del w:id="30850" w:author="Neeshu Bhadauriya" w:date="2021-09-27T16:38:00Z"/>
          <w:rFonts w:ascii="Arial" w:eastAsia="Arial" w:hAnsi="Arial" w:cs="Arial"/>
          <w:b/>
          <w:bCs/>
          <w:sz w:val="24"/>
          <w:szCs w:val="24"/>
        </w:rPr>
      </w:pPr>
    </w:p>
    <w:p w14:paraId="2A678E0F" w14:textId="777DAC8C" w:rsidR="00A135B5" w:rsidDel="00984BAB" w:rsidRDefault="00A135B5" w:rsidP="008150A2">
      <w:pPr>
        <w:spacing w:line="480" w:lineRule="auto"/>
        <w:rPr>
          <w:ins w:id="30851" w:author="Ritu Kamra" w:date="2021-09-27T11:31:00Z"/>
          <w:del w:id="30852" w:author="Neeshu Bhadauriya" w:date="2021-09-27T16:38:00Z"/>
          <w:rFonts w:ascii="Arial" w:eastAsia="Arial" w:hAnsi="Arial" w:cs="Arial"/>
          <w:b/>
          <w:bCs/>
          <w:sz w:val="24"/>
          <w:szCs w:val="24"/>
        </w:rPr>
      </w:pPr>
    </w:p>
    <w:p w14:paraId="594CD6A8" w14:textId="298D08EF" w:rsidR="00A135B5" w:rsidDel="00984BAB" w:rsidRDefault="00A135B5" w:rsidP="008150A2">
      <w:pPr>
        <w:spacing w:line="480" w:lineRule="auto"/>
        <w:rPr>
          <w:ins w:id="30853" w:author="Ritu Kamra" w:date="2021-09-27T11:31:00Z"/>
          <w:del w:id="30854" w:author="Neeshu Bhadauriya" w:date="2021-09-27T16:38:00Z"/>
          <w:rFonts w:ascii="Arial" w:eastAsia="Arial" w:hAnsi="Arial" w:cs="Arial"/>
          <w:b/>
          <w:bCs/>
          <w:sz w:val="24"/>
          <w:szCs w:val="24"/>
        </w:rPr>
      </w:pPr>
    </w:p>
    <w:p w14:paraId="1EAA4B62" w14:textId="77777777" w:rsidR="00A135B5" w:rsidRDefault="00A135B5" w:rsidP="008150A2">
      <w:pPr>
        <w:spacing w:line="480" w:lineRule="auto"/>
        <w:rPr>
          <w:ins w:id="30855" w:author="Ritu Kamra" w:date="2021-09-27T11:31:00Z"/>
          <w:rFonts w:ascii="Arial" w:eastAsia="Arial" w:hAnsi="Arial" w:cs="Arial"/>
          <w:b/>
          <w:bCs/>
          <w:sz w:val="24"/>
          <w:szCs w:val="24"/>
        </w:rPr>
      </w:pPr>
    </w:p>
    <w:p w14:paraId="2F5D967E" w14:textId="14B0517F" w:rsidR="008150A2" w:rsidRDefault="008150A2" w:rsidP="008150A2">
      <w:pPr>
        <w:spacing w:line="480" w:lineRule="auto"/>
        <w:rPr>
          <w:rFonts w:ascii="Arial" w:eastAsia="Arial" w:hAnsi="Arial" w:cs="Arial"/>
          <w:b/>
          <w:bCs/>
          <w:sz w:val="24"/>
          <w:szCs w:val="24"/>
        </w:rPr>
      </w:pPr>
    </w:p>
    <w:p w14:paraId="3C681223" w14:textId="4C1656F4" w:rsidR="00AD2607" w:rsidRPr="005858C1" w:rsidDel="00984BAB" w:rsidRDefault="00AD2607" w:rsidP="008150A2">
      <w:pPr>
        <w:tabs>
          <w:tab w:val="left" w:pos="1290"/>
        </w:tabs>
        <w:rPr>
          <w:ins w:id="30856" w:author="Ritu Kamra" w:date="2021-09-27T11:10:00Z"/>
          <w:del w:id="30857" w:author="Neeshu Bhadauriya" w:date="2021-09-27T16:39:00Z"/>
          <w:rFonts w:ascii="Verdana" w:eastAsia="Verdana" w:hAnsi="Verdana" w:cs="Verdana"/>
          <w:b/>
          <w:bCs/>
          <w:color w:val="0F0E0E"/>
          <w:kern w:val="24"/>
          <w:sz w:val="20"/>
          <w:szCs w:val="20"/>
          <w:lang w:val="en-US"/>
        </w:rPr>
      </w:pPr>
    </w:p>
    <w:p w14:paraId="0DE10A6D" w14:textId="77777777" w:rsidR="00403D19" w:rsidRPr="005858C1" w:rsidRDefault="00403D19" w:rsidP="008150A2">
      <w:pPr>
        <w:tabs>
          <w:tab w:val="left" w:pos="1290"/>
        </w:tabs>
        <w:rPr>
          <w:ins w:id="30858" w:author="Ritu Kamra" w:date="2021-09-27T11:10:00Z"/>
          <w:rFonts w:ascii="Verdana" w:eastAsia="Verdana" w:hAnsi="Verdana" w:cs="Verdana"/>
          <w:b/>
          <w:bCs/>
          <w:color w:val="0F0E0E"/>
          <w:kern w:val="24"/>
          <w:sz w:val="20"/>
          <w:szCs w:val="20"/>
          <w:lang w:val="en-US"/>
        </w:rPr>
      </w:pPr>
    </w:p>
    <w:tbl>
      <w:tblPr>
        <w:tblW w:w="10156" w:type="dxa"/>
        <w:tblLook w:val="04A0" w:firstRow="1" w:lastRow="0" w:firstColumn="1" w:lastColumn="0" w:noHBand="0" w:noVBand="1"/>
        <w:tblPrChange w:id="30859" w:author="Ritu Kamra" w:date="2021-09-27T11:31:00Z">
          <w:tblPr>
            <w:tblW w:w="10174" w:type="dxa"/>
            <w:tblLook w:val="04A0" w:firstRow="1" w:lastRow="0" w:firstColumn="1" w:lastColumn="0" w:noHBand="0" w:noVBand="1"/>
          </w:tblPr>
        </w:tblPrChange>
      </w:tblPr>
      <w:tblGrid>
        <w:gridCol w:w="1523"/>
        <w:gridCol w:w="1434"/>
        <w:gridCol w:w="1434"/>
        <w:gridCol w:w="1434"/>
        <w:gridCol w:w="1436"/>
        <w:gridCol w:w="1460"/>
        <w:gridCol w:w="1435"/>
        <w:tblGridChange w:id="30860">
          <w:tblGrid>
            <w:gridCol w:w="1526"/>
            <w:gridCol w:w="1437"/>
            <w:gridCol w:w="1436"/>
            <w:gridCol w:w="1437"/>
            <w:gridCol w:w="1438"/>
            <w:gridCol w:w="1463"/>
            <w:gridCol w:w="1437"/>
          </w:tblGrid>
        </w:tblGridChange>
      </w:tblGrid>
      <w:tr w:rsidR="00A135B5" w:rsidRPr="00A135B5" w14:paraId="63629922" w14:textId="77777777" w:rsidTr="00A135B5">
        <w:trPr>
          <w:trHeight w:val="579"/>
          <w:ins w:id="30861" w:author="Ritu Kamra" w:date="2021-09-27T11:29:00Z"/>
          <w:trPrChange w:id="30862" w:author="Ritu Kamra" w:date="2021-09-27T11:31:00Z">
            <w:trPr>
              <w:trHeight w:val="424"/>
            </w:trPr>
          </w:trPrChange>
        </w:trPr>
        <w:tc>
          <w:tcPr>
            <w:tcW w:w="1523" w:type="dxa"/>
            <w:tcBorders>
              <w:top w:val="single" w:sz="8" w:space="0" w:color="000000"/>
              <w:left w:val="single" w:sz="8" w:space="0" w:color="000000"/>
              <w:bottom w:val="single" w:sz="8" w:space="0" w:color="000000"/>
              <w:right w:val="single" w:sz="8" w:space="0" w:color="000000"/>
            </w:tcBorders>
            <w:shd w:val="clear" w:color="000000" w:fill="F8CBAD"/>
            <w:vAlign w:val="center"/>
            <w:hideMark/>
            <w:tcPrChange w:id="30863" w:author="Ritu Kamra" w:date="2021-09-27T11:31:00Z">
              <w:tcPr>
                <w:tcW w:w="1526" w:type="dxa"/>
                <w:tcBorders>
                  <w:top w:val="single" w:sz="8" w:space="0" w:color="000000"/>
                  <w:left w:val="single" w:sz="8" w:space="0" w:color="000000"/>
                  <w:bottom w:val="single" w:sz="8" w:space="0" w:color="000000"/>
                  <w:right w:val="single" w:sz="8" w:space="0" w:color="000000"/>
                </w:tcBorders>
                <w:shd w:val="clear" w:color="000000" w:fill="F8CBAD"/>
                <w:vAlign w:val="center"/>
                <w:hideMark/>
              </w:tcPr>
            </w:tcPrChange>
          </w:tcPr>
          <w:p w14:paraId="4D40AF26" w14:textId="77777777" w:rsidR="00A135B5" w:rsidRPr="00A135B5" w:rsidRDefault="00A135B5" w:rsidP="00A135B5">
            <w:pPr>
              <w:spacing w:after="0" w:line="240" w:lineRule="auto"/>
              <w:jc w:val="center"/>
              <w:rPr>
                <w:ins w:id="30864" w:author="Ritu Kamra" w:date="2021-09-27T11:29:00Z"/>
                <w:rFonts w:ascii="Verdana" w:eastAsia="Times New Roman" w:hAnsi="Verdana" w:cs="Calibri"/>
                <w:b/>
                <w:bCs/>
                <w:color w:val="000000"/>
                <w:sz w:val="14"/>
                <w:szCs w:val="14"/>
                <w:lang w:eastAsia="en-IN"/>
              </w:rPr>
            </w:pPr>
            <w:ins w:id="30865" w:author="Ritu Kamra" w:date="2021-09-27T11:29:00Z">
              <w:r w:rsidRPr="00A135B5">
                <w:rPr>
                  <w:rFonts w:ascii="Verdana" w:eastAsia="Times New Roman" w:hAnsi="Verdana" w:cs="Calibri"/>
                  <w:b/>
                  <w:bCs/>
                  <w:color w:val="000000"/>
                  <w:sz w:val="14"/>
                  <w:szCs w:val="14"/>
                  <w:lang w:eastAsia="en-IN"/>
                </w:rPr>
                <w:t>Country</w:t>
              </w:r>
            </w:ins>
          </w:p>
        </w:tc>
        <w:tc>
          <w:tcPr>
            <w:tcW w:w="2868" w:type="dxa"/>
            <w:gridSpan w:val="2"/>
            <w:tcBorders>
              <w:top w:val="single" w:sz="8" w:space="0" w:color="000000"/>
              <w:left w:val="nil"/>
              <w:bottom w:val="single" w:sz="8" w:space="0" w:color="000000"/>
              <w:right w:val="single" w:sz="8" w:space="0" w:color="000000"/>
            </w:tcBorders>
            <w:shd w:val="clear" w:color="000000" w:fill="F8CBAD"/>
            <w:vAlign w:val="center"/>
            <w:hideMark/>
            <w:tcPrChange w:id="30866" w:author="Ritu Kamra" w:date="2021-09-27T11:31:00Z">
              <w:tcPr>
                <w:tcW w:w="2873" w:type="dxa"/>
                <w:gridSpan w:val="2"/>
                <w:tcBorders>
                  <w:top w:val="single" w:sz="8" w:space="0" w:color="000000"/>
                  <w:left w:val="nil"/>
                  <w:bottom w:val="single" w:sz="8" w:space="0" w:color="000000"/>
                  <w:right w:val="single" w:sz="8" w:space="0" w:color="000000"/>
                </w:tcBorders>
                <w:shd w:val="clear" w:color="000000" w:fill="F8CBAD"/>
                <w:vAlign w:val="center"/>
                <w:hideMark/>
              </w:tcPr>
            </w:tcPrChange>
          </w:tcPr>
          <w:p w14:paraId="458C1175" w14:textId="77777777" w:rsidR="00A135B5" w:rsidRPr="00A135B5" w:rsidRDefault="00A135B5" w:rsidP="00A135B5">
            <w:pPr>
              <w:spacing w:after="0" w:line="240" w:lineRule="auto"/>
              <w:jc w:val="center"/>
              <w:rPr>
                <w:ins w:id="30867" w:author="Ritu Kamra" w:date="2021-09-27T11:29:00Z"/>
                <w:rFonts w:ascii="Verdana" w:eastAsia="Times New Roman" w:hAnsi="Verdana" w:cs="Calibri"/>
                <w:b/>
                <w:bCs/>
                <w:color w:val="000000"/>
                <w:sz w:val="14"/>
                <w:szCs w:val="14"/>
                <w:lang w:eastAsia="en-IN"/>
              </w:rPr>
            </w:pPr>
            <w:ins w:id="30868" w:author="Ritu Kamra" w:date="2021-09-27T11:29:00Z">
              <w:r w:rsidRPr="00A135B5">
                <w:rPr>
                  <w:rFonts w:ascii="Verdana" w:eastAsia="Times New Roman" w:hAnsi="Verdana" w:cs="Calibri"/>
                  <w:b/>
                  <w:bCs/>
                  <w:color w:val="000000"/>
                  <w:sz w:val="14"/>
                  <w:szCs w:val="14"/>
                  <w:lang w:eastAsia="en-IN"/>
                </w:rPr>
                <w:t>2018</w:t>
              </w:r>
            </w:ins>
          </w:p>
        </w:tc>
        <w:tc>
          <w:tcPr>
            <w:tcW w:w="2870" w:type="dxa"/>
            <w:gridSpan w:val="2"/>
            <w:tcBorders>
              <w:top w:val="single" w:sz="8" w:space="0" w:color="000000"/>
              <w:left w:val="nil"/>
              <w:bottom w:val="single" w:sz="8" w:space="0" w:color="000000"/>
              <w:right w:val="single" w:sz="8" w:space="0" w:color="000000"/>
            </w:tcBorders>
            <w:shd w:val="clear" w:color="000000" w:fill="F8CBAD"/>
            <w:vAlign w:val="center"/>
            <w:hideMark/>
            <w:tcPrChange w:id="30869" w:author="Ritu Kamra" w:date="2021-09-27T11:31:00Z">
              <w:tcPr>
                <w:tcW w:w="2875" w:type="dxa"/>
                <w:gridSpan w:val="2"/>
                <w:tcBorders>
                  <w:top w:val="single" w:sz="8" w:space="0" w:color="000000"/>
                  <w:left w:val="nil"/>
                  <w:bottom w:val="single" w:sz="8" w:space="0" w:color="000000"/>
                  <w:right w:val="single" w:sz="8" w:space="0" w:color="000000"/>
                </w:tcBorders>
                <w:shd w:val="clear" w:color="000000" w:fill="F8CBAD"/>
                <w:vAlign w:val="center"/>
                <w:hideMark/>
              </w:tcPr>
            </w:tcPrChange>
          </w:tcPr>
          <w:p w14:paraId="29868860" w14:textId="77777777" w:rsidR="00A135B5" w:rsidRPr="00A135B5" w:rsidRDefault="00A135B5" w:rsidP="00A135B5">
            <w:pPr>
              <w:spacing w:after="0" w:line="240" w:lineRule="auto"/>
              <w:jc w:val="center"/>
              <w:rPr>
                <w:ins w:id="30870" w:author="Ritu Kamra" w:date="2021-09-27T11:29:00Z"/>
                <w:rFonts w:ascii="Verdana" w:eastAsia="Times New Roman" w:hAnsi="Verdana" w:cs="Calibri"/>
                <w:b/>
                <w:bCs/>
                <w:color w:val="000000"/>
                <w:sz w:val="14"/>
                <w:szCs w:val="14"/>
                <w:lang w:eastAsia="en-IN"/>
              </w:rPr>
            </w:pPr>
            <w:ins w:id="30871" w:author="Ritu Kamra" w:date="2021-09-27T11:29:00Z">
              <w:r w:rsidRPr="00A135B5">
                <w:rPr>
                  <w:rFonts w:ascii="Verdana" w:eastAsia="Times New Roman" w:hAnsi="Verdana" w:cs="Calibri"/>
                  <w:b/>
                  <w:bCs/>
                  <w:color w:val="000000"/>
                  <w:sz w:val="14"/>
                  <w:szCs w:val="14"/>
                  <w:lang w:eastAsia="en-IN"/>
                </w:rPr>
                <w:t>2019</w:t>
              </w:r>
            </w:ins>
          </w:p>
        </w:tc>
        <w:tc>
          <w:tcPr>
            <w:tcW w:w="2895" w:type="dxa"/>
            <w:gridSpan w:val="2"/>
            <w:tcBorders>
              <w:top w:val="single" w:sz="8" w:space="0" w:color="000000"/>
              <w:left w:val="nil"/>
              <w:bottom w:val="single" w:sz="8" w:space="0" w:color="000000"/>
              <w:right w:val="single" w:sz="8" w:space="0" w:color="000000"/>
            </w:tcBorders>
            <w:shd w:val="clear" w:color="000000" w:fill="F8CBAD"/>
            <w:vAlign w:val="center"/>
            <w:hideMark/>
            <w:tcPrChange w:id="30872" w:author="Ritu Kamra" w:date="2021-09-27T11:31:00Z">
              <w:tcPr>
                <w:tcW w:w="2900" w:type="dxa"/>
                <w:gridSpan w:val="2"/>
                <w:tcBorders>
                  <w:top w:val="single" w:sz="8" w:space="0" w:color="000000"/>
                  <w:left w:val="nil"/>
                  <w:bottom w:val="single" w:sz="8" w:space="0" w:color="000000"/>
                  <w:right w:val="single" w:sz="8" w:space="0" w:color="000000"/>
                </w:tcBorders>
                <w:shd w:val="clear" w:color="000000" w:fill="F8CBAD"/>
                <w:vAlign w:val="center"/>
                <w:hideMark/>
              </w:tcPr>
            </w:tcPrChange>
          </w:tcPr>
          <w:p w14:paraId="292AA0AB" w14:textId="77777777" w:rsidR="00A135B5" w:rsidRPr="00A135B5" w:rsidRDefault="00A135B5" w:rsidP="00A135B5">
            <w:pPr>
              <w:spacing w:after="0" w:line="240" w:lineRule="auto"/>
              <w:jc w:val="center"/>
              <w:rPr>
                <w:ins w:id="30873" w:author="Ritu Kamra" w:date="2021-09-27T11:29:00Z"/>
                <w:rFonts w:ascii="Verdana" w:eastAsia="Times New Roman" w:hAnsi="Verdana" w:cs="Calibri"/>
                <w:b/>
                <w:bCs/>
                <w:color w:val="000000"/>
                <w:sz w:val="14"/>
                <w:szCs w:val="14"/>
                <w:lang w:eastAsia="en-IN"/>
              </w:rPr>
            </w:pPr>
            <w:ins w:id="30874" w:author="Ritu Kamra" w:date="2021-09-27T11:29:00Z">
              <w:r w:rsidRPr="00A135B5">
                <w:rPr>
                  <w:rFonts w:ascii="Verdana" w:eastAsia="Times New Roman" w:hAnsi="Verdana" w:cs="Calibri"/>
                  <w:b/>
                  <w:bCs/>
                  <w:color w:val="000000"/>
                  <w:sz w:val="14"/>
                  <w:szCs w:val="14"/>
                  <w:lang w:eastAsia="en-IN"/>
                </w:rPr>
                <w:t>2020</w:t>
              </w:r>
            </w:ins>
          </w:p>
        </w:tc>
      </w:tr>
      <w:tr w:rsidR="00A135B5" w:rsidRPr="00A135B5" w14:paraId="53C3B240" w14:textId="77777777" w:rsidTr="00D02970">
        <w:trPr>
          <w:trHeight w:val="579"/>
          <w:ins w:id="30875" w:author="Ritu Kamra" w:date="2021-09-27T11:29:00Z"/>
          <w:trPrChange w:id="30876" w:author="Ritu Kamra" w:date="2021-09-27T11:31:00Z">
            <w:trPr>
              <w:trHeight w:val="424"/>
            </w:trPr>
          </w:trPrChange>
        </w:trPr>
        <w:tc>
          <w:tcPr>
            <w:tcW w:w="1523" w:type="dxa"/>
            <w:tcBorders>
              <w:top w:val="nil"/>
              <w:left w:val="single" w:sz="8" w:space="0" w:color="000000"/>
              <w:bottom w:val="single" w:sz="8" w:space="0" w:color="000000"/>
              <w:right w:val="single" w:sz="8" w:space="0" w:color="000000"/>
            </w:tcBorders>
            <w:shd w:val="clear" w:color="000000" w:fill="F8CBAD"/>
            <w:vAlign w:val="center"/>
            <w:hideMark/>
            <w:tcPrChange w:id="30877" w:author="Ritu Kamra" w:date="2021-09-27T11:31:00Z">
              <w:tcPr>
                <w:tcW w:w="1526" w:type="dxa"/>
                <w:tcBorders>
                  <w:top w:val="nil"/>
                  <w:left w:val="single" w:sz="8" w:space="0" w:color="000000"/>
                  <w:bottom w:val="single" w:sz="8" w:space="0" w:color="000000"/>
                  <w:right w:val="single" w:sz="8" w:space="0" w:color="000000"/>
                </w:tcBorders>
                <w:shd w:val="clear" w:color="000000" w:fill="F8CBAD"/>
                <w:vAlign w:val="center"/>
                <w:hideMark/>
              </w:tcPr>
            </w:tcPrChange>
          </w:tcPr>
          <w:p w14:paraId="5899A576" w14:textId="77777777" w:rsidR="00A135B5" w:rsidRPr="00A135B5" w:rsidRDefault="00A135B5" w:rsidP="00A135B5">
            <w:pPr>
              <w:spacing w:after="0" w:line="240" w:lineRule="auto"/>
              <w:jc w:val="center"/>
              <w:rPr>
                <w:ins w:id="30878" w:author="Ritu Kamra" w:date="2021-09-27T11:29:00Z"/>
                <w:rFonts w:ascii="Verdana" w:eastAsia="Times New Roman" w:hAnsi="Verdana" w:cs="Calibri"/>
                <w:b/>
                <w:bCs/>
                <w:color w:val="000000"/>
                <w:sz w:val="14"/>
                <w:szCs w:val="14"/>
                <w:lang w:eastAsia="en-IN"/>
              </w:rPr>
            </w:pPr>
            <w:ins w:id="30879" w:author="Ritu Kamra" w:date="2021-09-27T11:29:00Z">
              <w:r w:rsidRPr="00A135B5">
                <w:rPr>
                  <w:rFonts w:ascii="Verdana" w:eastAsia="Times New Roman" w:hAnsi="Verdana" w:cs="Calibri"/>
                  <w:b/>
                  <w:bCs/>
                  <w:color w:val="000000"/>
                  <w:sz w:val="14"/>
                  <w:szCs w:val="14"/>
                  <w:lang w:eastAsia="en-IN"/>
                </w:rPr>
                <w:t>Import</w:t>
              </w:r>
            </w:ins>
          </w:p>
        </w:tc>
        <w:tc>
          <w:tcPr>
            <w:tcW w:w="1434" w:type="dxa"/>
            <w:tcBorders>
              <w:top w:val="nil"/>
              <w:left w:val="nil"/>
              <w:bottom w:val="single" w:sz="8" w:space="0" w:color="000000"/>
              <w:right w:val="single" w:sz="8" w:space="0" w:color="000000"/>
            </w:tcBorders>
            <w:shd w:val="clear" w:color="000000" w:fill="F8CBAD"/>
            <w:vAlign w:val="center"/>
            <w:hideMark/>
            <w:tcPrChange w:id="30880" w:author="Ritu Kamra" w:date="2021-09-27T11:31:00Z">
              <w:tcPr>
                <w:tcW w:w="1437" w:type="dxa"/>
                <w:tcBorders>
                  <w:top w:val="nil"/>
                  <w:left w:val="nil"/>
                  <w:bottom w:val="single" w:sz="8" w:space="0" w:color="000000"/>
                  <w:right w:val="single" w:sz="8" w:space="0" w:color="000000"/>
                </w:tcBorders>
                <w:shd w:val="clear" w:color="000000" w:fill="F8CBAD"/>
                <w:vAlign w:val="center"/>
                <w:hideMark/>
              </w:tcPr>
            </w:tcPrChange>
          </w:tcPr>
          <w:p w14:paraId="196D803A" w14:textId="77777777" w:rsidR="00A135B5" w:rsidRPr="00A135B5" w:rsidRDefault="00A135B5" w:rsidP="00A135B5">
            <w:pPr>
              <w:spacing w:after="0" w:line="240" w:lineRule="auto"/>
              <w:jc w:val="center"/>
              <w:rPr>
                <w:ins w:id="30881" w:author="Ritu Kamra" w:date="2021-09-27T11:29:00Z"/>
                <w:rFonts w:ascii="Verdana" w:eastAsia="Times New Roman" w:hAnsi="Verdana" w:cs="Calibri"/>
                <w:b/>
                <w:bCs/>
                <w:color w:val="000000"/>
                <w:sz w:val="14"/>
                <w:szCs w:val="14"/>
                <w:lang w:eastAsia="en-IN"/>
              </w:rPr>
            </w:pPr>
            <w:ins w:id="30882" w:author="Ritu Kamra" w:date="2021-09-27T11:29:00Z">
              <w:r w:rsidRPr="00A135B5">
                <w:rPr>
                  <w:rFonts w:ascii="Verdana" w:eastAsia="Times New Roman" w:hAnsi="Verdana" w:cs="Calibri"/>
                  <w:b/>
                  <w:bCs/>
                  <w:color w:val="000000"/>
                  <w:sz w:val="14"/>
                  <w:szCs w:val="14"/>
                  <w:lang w:eastAsia="en-IN"/>
                </w:rPr>
                <w:t>Value</w:t>
              </w:r>
            </w:ins>
          </w:p>
        </w:tc>
        <w:tc>
          <w:tcPr>
            <w:tcW w:w="1434" w:type="dxa"/>
            <w:tcBorders>
              <w:top w:val="nil"/>
              <w:left w:val="nil"/>
              <w:bottom w:val="single" w:sz="8" w:space="0" w:color="000000"/>
              <w:right w:val="single" w:sz="8" w:space="0" w:color="000000"/>
            </w:tcBorders>
            <w:shd w:val="clear" w:color="000000" w:fill="F8CBAD"/>
            <w:vAlign w:val="center"/>
            <w:hideMark/>
            <w:tcPrChange w:id="30883" w:author="Ritu Kamra" w:date="2021-09-27T11:31:00Z">
              <w:tcPr>
                <w:tcW w:w="1435" w:type="dxa"/>
                <w:tcBorders>
                  <w:top w:val="nil"/>
                  <w:left w:val="nil"/>
                  <w:bottom w:val="single" w:sz="8" w:space="0" w:color="000000"/>
                  <w:right w:val="single" w:sz="8" w:space="0" w:color="000000"/>
                </w:tcBorders>
                <w:shd w:val="clear" w:color="000000" w:fill="F8CBAD"/>
                <w:vAlign w:val="center"/>
                <w:hideMark/>
              </w:tcPr>
            </w:tcPrChange>
          </w:tcPr>
          <w:p w14:paraId="18DCFB2D" w14:textId="77777777" w:rsidR="00A135B5" w:rsidRPr="00A135B5" w:rsidRDefault="00A135B5" w:rsidP="00A135B5">
            <w:pPr>
              <w:spacing w:after="0" w:line="240" w:lineRule="auto"/>
              <w:jc w:val="center"/>
              <w:rPr>
                <w:ins w:id="30884" w:author="Ritu Kamra" w:date="2021-09-27T11:29:00Z"/>
                <w:rFonts w:ascii="Verdana" w:eastAsia="Times New Roman" w:hAnsi="Verdana" w:cs="Calibri"/>
                <w:b/>
                <w:bCs/>
                <w:color w:val="000000"/>
                <w:sz w:val="14"/>
                <w:szCs w:val="14"/>
                <w:lang w:eastAsia="en-IN"/>
              </w:rPr>
            </w:pPr>
            <w:ins w:id="30885" w:author="Ritu Kamra" w:date="2021-09-27T11:29:00Z">
              <w:r w:rsidRPr="00A135B5">
                <w:rPr>
                  <w:rFonts w:ascii="Verdana" w:eastAsia="Times New Roman" w:hAnsi="Verdana" w:cs="Calibri"/>
                  <w:b/>
                  <w:bCs/>
                  <w:color w:val="000000"/>
                  <w:sz w:val="14"/>
                  <w:szCs w:val="14"/>
                  <w:lang w:eastAsia="en-IN"/>
                </w:rPr>
                <w:t>Volume</w:t>
              </w:r>
            </w:ins>
          </w:p>
        </w:tc>
        <w:tc>
          <w:tcPr>
            <w:tcW w:w="1434" w:type="dxa"/>
            <w:tcBorders>
              <w:top w:val="nil"/>
              <w:left w:val="nil"/>
              <w:bottom w:val="single" w:sz="8" w:space="0" w:color="000000"/>
              <w:right w:val="single" w:sz="8" w:space="0" w:color="000000"/>
            </w:tcBorders>
            <w:shd w:val="clear" w:color="000000" w:fill="F8CBAD"/>
            <w:vAlign w:val="center"/>
            <w:hideMark/>
            <w:tcPrChange w:id="30886" w:author="Ritu Kamra" w:date="2021-09-27T11:31:00Z">
              <w:tcPr>
                <w:tcW w:w="1437" w:type="dxa"/>
                <w:tcBorders>
                  <w:top w:val="nil"/>
                  <w:left w:val="nil"/>
                  <w:bottom w:val="single" w:sz="8" w:space="0" w:color="000000"/>
                  <w:right w:val="single" w:sz="8" w:space="0" w:color="000000"/>
                </w:tcBorders>
                <w:shd w:val="clear" w:color="000000" w:fill="F8CBAD"/>
                <w:vAlign w:val="center"/>
                <w:hideMark/>
              </w:tcPr>
            </w:tcPrChange>
          </w:tcPr>
          <w:p w14:paraId="709CB979" w14:textId="77777777" w:rsidR="00A135B5" w:rsidRPr="00A135B5" w:rsidRDefault="00A135B5" w:rsidP="00A135B5">
            <w:pPr>
              <w:spacing w:after="0" w:line="240" w:lineRule="auto"/>
              <w:jc w:val="center"/>
              <w:rPr>
                <w:ins w:id="30887" w:author="Ritu Kamra" w:date="2021-09-27T11:29:00Z"/>
                <w:rFonts w:ascii="Verdana" w:eastAsia="Times New Roman" w:hAnsi="Verdana" w:cs="Calibri"/>
                <w:b/>
                <w:bCs/>
                <w:color w:val="000000"/>
                <w:sz w:val="14"/>
                <w:szCs w:val="14"/>
                <w:lang w:eastAsia="en-IN"/>
              </w:rPr>
            </w:pPr>
            <w:ins w:id="30888" w:author="Ritu Kamra" w:date="2021-09-27T11:29:00Z">
              <w:r w:rsidRPr="00A135B5">
                <w:rPr>
                  <w:rFonts w:ascii="Verdana" w:eastAsia="Times New Roman" w:hAnsi="Verdana" w:cs="Calibri"/>
                  <w:b/>
                  <w:bCs/>
                  <w:color w:val="000000"/>
                  <w:sz w:val="14"/>
                  <w:szCs w:val="14"/>
                  <w:lang w:eastAsia="en-IN"/>
                </w:rPr>
                <w:t>Value</w:t>
              </w:r>
            </w:ins>
          </w:p>
        </w:tc>
        <w:tc>
          <w:tcPr>
            <w:tcW w:w="1436" w:type="dxa"/>
            <w:tcBorders>
              <w:top w:val="nil"/>
              <w:left w:val="nil"/>
              <w:bottom w:val="single" w:sz="8" w:space="0" w:color="000000"/>
              <w:right w:val="single" w:sz="8" w:space="0" w:color="000000"/>
            </w:tcBorders>
            <w:shd w:val="clear" w:color="000000" w:fill="F8CBAD"/>
            <w:vAlign w:val="center"/>
            <w:hideMark/>
            <w:tcPrChange w:id="30889" w:author="Ritu Kamra" w:date="2021-09-27T11:31:00Z">
              <w:tcPr>
                <w:tcW w:w="1437" w:type="dxa"/>
                <w:tcBorders>
                  <w:top w:val="nil"/>
                  <w:left w:val="nil"/>
                  <w:bottom w:val="single" w:sz="8" w:space="0" w:color="000000"/>
                  <w:right w:val="single" w:sz="8" w:space="0" w:color="000000"/>
                </w:tcBorders>
                <w:shd w:val="clear" w:color="000000" w:fill="F8CBAD"/>
                <w:vAlign w:val="center"/>
                <w:hideMark/>
              </w:tcPr>
            </w:tcPrChange>
          </w:tcPr>
          <w:p w14:paraId="478445C7" w14:textId="77777777" w:rsidR="00A135B5" w:rsidRPr="00A135B5" w:rsidRDefault="00A135B5" w:rsidP="00A135B5">
            <w:pPr>
              <w:spacing w:after="0" w:line="240" w:lineRule="auto"/>
              <w:jc w:val="center"/>
              <w:rPr>
                <w:ins w:id="30890" w:author="Ritu Kamra" w:date="2021-09-27T11:29:00Z"/>
                <w:rFonts w:ascii="Verdana" w:eastAsia="Times New Roman" w:hAnsi="Verdana" w:cs="Calibri"/>
                <w:b/>
                <w:bCs/>
                <w:color w:val="000000"/>
                <w:sz w:val="14"/>
                <w:szCs w:val="14"/>
                <w:lang w:eastAsia="en-IN"/>
              </w:rPr>
            </w:pPr>
            <w:ins w:id="30891" w:author="Ritu Kamra" w:date="2021-09-27T11:29:00Z">
              <w:r w:rsidRPr="00A135B5">
                <w:rPr>
                  <w:rFonts w:ascii="Verdana" w:eastAsia="Times New Roman" w:hAnsi="Verdana" w:cs="Calibri"/>
                  <w:b/>
                  <w:bCs/>
                  <w:color w:val="000000"/>
                  <w:sz w:val="14"/>
                  <w:szCs w:val="14"/>
                  <w:lang w:eastAsia="en-IN"/>
                </w:rPr>
                <w:t>Volume</w:t>
              </w:r>
            </w:ins>
          </w:p>
        </w:tc>
        <w:tc>
          <w:tcPr>
            <w:tcW w:w="1460" w:type="dxa"/>
            <w:tcBorders>
              <w:top w:val="nil"/>
              <w:left w:val="nil"/>
              <w:bottom w:val="single" w:sz="8" w:space="0" w:color="000000"/>
              <w:right w:val="single" w:sz="8" w:space="0" w:color="000000"/>
            </w:tcBorders>
            <w:shd w:val="clear" w:color="000000" w:fill="F8CBAD"/>
            <w:vAlign w:val="center"/>
            <w:hideMark/>
            <w:tcPrChange w:id="30892" w:author="Ritu Kamra" w:date="2021-09-27T11:31:00Z">
              <w:tcPr>
                <w:tcW w:w="1463" w:type="dxa"/>
                <w:tcBorders>
                  <w:top w:val="nil"/>
                  <w:left w:val="nil"/>
                  <w:bottom w:val="single" w:sz="8" w:space="0" w:color="000000"/>
                  <w:right w:val="single" w:sz="8" w:space="0" w:color="000000"/>
                </w:tcBorders>
                <w:shd w:val="clear" w:color="000000" w:fill="F8CBAD"/>
                <w:vAlign w:val="center"/>
                <w:hideMark/>
              </w:tcPr>
            </w:tcPrChange>
          </w:tcPr>
          <w:p w14:paraId="3875AFA5" w14:textId="77777777" w:rsidR="00A135B5" w:rsidRPr="00A135B5" w:rsidRDefault="00A135B5" w:rsidP="00A135B5">
            <w:pPr>
              <w:spacing w:after="0" w:line="240" w:lineRule="auto"/>
              <w:jc w:val="center"/>
              <w:rPr>
                <w:ins w:id="30893" w:author="Ritu Kamra" w:date="2021-09-27T11:29:00Z"/>
                <w:rFonts w:ascii="Verdana" w:eastAsia="Times New Roman" w:hAnsi="Verdana" w:cs="Calibri"/>
                <w:b/>
                <w:bCs/>
                <w:color w:val="000000"/>
                <w:sz w:val="14"/>
                <w:szCs w:val="14"/>
                <w:lang w:eastAsia="en-IN"/>
              </w:rPr>
            </w:pPr>
            <w:ins w:id="30894" w:author="Ritu Kamra" w:date="2021-09-27T11:29:00Z">
              <w:r w:rsidRPr="00A135B5">
                <w:rPr>
                  <w:rFonts w:ascii="Verdana" w:eastAsia="Times New Roman" w:hAnsi="Verdana" w:cs="Calibri"/>
                  <w:b/>
                  <w:bCs/>
                  <w:color w:val="000000"/>
                  <w:sz w:val="14"/>
                  <w:szCs w:val="14"/>
                  <w:lang w:eastAsia="en-IN"/>
                </w:rPr>
                <w:t>Value</w:t>
              </w:r>
            </w:ins>
          </w:p>
        </w:tc>
        <w:tc>
          <w:tcPr>
            <w:tcW w:w="1435" w:type="dxa"/>
            <w:tcBorders>
              <w:top w:val="nil"/>
              <w:left w:val="nil"/>
              <w:bottom w:val="single" w:sz="8" w:space="0" w:color="000000"/>
              <w:right w:val="single" w:sz="8" w:space="0" w:color="000000"/>
            </w:tcBorders>
            <w:shd w:val="clear" w:color="000000" w:fill="F8CBAD"/>
            <w:vAlign w:val="center"/>
            <w:hideMark/>
            <w:tcPrChange w:id="30895" w:author="Ritu Kamra" w:date="2021-09-27T11:31:00Z">
              <w:tcPr>
                <w:tcW w:w="1437" w:type="dxa"/>
                <w:tcBorders>
                  <w:top w:val="nil"/>
                  <w:left w:val="nil"/>
                  <w:bottom w:val="single" w:sz="8" w:space="0" w:color="000000"/>
                  <w:right w:val="single" w:sz="8" w:space="0" w:color="000000"/>
                </w:tcBorders>
                <w:shd w:val="clear" w:color="000000" w:fill="F8CBAD"/>
                <w:vAlign w:val="center"/>
                <w:hideMark/>
              </w:tcPr>
            </w:tcPrChange>
          </w:tcPr>
          <w:p w14:paraId="15E02A4E" w14:textId="77777777" w:rsidR="00A135B5" w:rsidRPr="00A135B5" w:rsidRDefault="00A135B5" w:rsidP="00A135B5">
            <w:pPr>
              <w:spacing w:after="0" w:line="240" w:lineRule="auto"/>
              <w:jc w:val="center"/>
              <w:rPr>
                <w:ins w:id="30896" w:author="Ritu Kamra" w:date="2021-09-27T11:29:00Z"/>
                <w:rFonts w:ascii="Verdana" w:eastAsia="Times New Roman" w:hAnsi="Verdana" w:cs="Calibri"/>
                <w:b/>
                <w:bCs/>
                <w:color w:val="000000"/>
                <w:sz w:val="14"/>
                <w:szCs w:val="14"/>
                <w:lang w:eastAsia="en-IN"/>
              </w:rPr>
            </w:pPr>
            <w:ins w:id="30897" w:author="Ritu Kamra" w:date="2021-09-27T11:29:00Z">
              <w:r w:rsidRPr="00A135B5">
                <w:rPr>
                  <w:rFonts w:ascii="Verdana" w:eastAsia="Times New Roman" w:hAnsi="Verdana" w:cs="Calibri"/>
                  <w:b/>
                  <w:bCs/>
                  <w:color w:val="000000"/>
                  <w:sz w:val="14"/>
                  <w:szCs w:val="14"/>
                  <w:lang w:eastAsia="en-IN"/>
                </w:rPr>
                <w:t>Volume</w:t>
              </w:r>
            </w:ins>
          </w:p>
        </w:tc>
      </w:tr>
      <w:tr w:rsidR="00A135B5" w:rsidRPr="00A135B5" w14:paraId="518A8EAD" w14:textId="77777777" w:rsidTr="00D02970">
        <w:trPr>
          <w:trHeight w:val="552"/>
          <w:ins w:id="30898" w:author="Ritu Kamra" w:date="2021-09-27T11:29:00Z"/>
          <w:trPrChange w:id="30899" w:author="Ritu Kamra" w:date="2021-09-27T11:31:00Z">
            <w:trPr>
              <w:trHeight w:val="404"/>
            </w:trPr>
          </w:trPrChange>
        </w:trPr>
        <w:tc>
          <w:tcPr>
            <w:tcW w:w="1523" w:type="dxa"/>
            <w:tcBorders>
              <w:top w:val="single" w:sz="4" w:space="0" w:color="auto"/>
              <w:left w:val="single" w:sz="4" w:space="0" w:color="auto"/>
              <w:bottom w:val="single" w:sz="4" w:space="0" w:color="auto"/>
              <w:right w:val="single" w:sz="4" w:space="0" w:color="auto"/>
            </w:tcBorders>
            <w:shd w:val="clear" w:color="auto" w:fill="auto"/>
            <w:noWrap/>
            <w:vAlign w:val="center"/>
            <w:hideMark/>
            <w:tcPrChange w:id="30900" w:author="Ritu Kamra" w:date="2021-09-27T11:31:00Z">
              <w:tcPr>
                <w:tcW w:w="15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tcPrChange>
          </w:tcPr>
          <w:p w14:paraId="159A18C5" w14:textId="77777777" w:rsidR="00A135B5" w:rsidRPr="00A135B5" w:rsidRDefault="00A135B5" w:rsidP="00A135B5">
            <w:pPr>
              <w:spacing w:after="0" w:line="240" w:lineRule="auto"/>
              <w:jc w:val="center"/>
              <w:rPr>
                <w:ins w:id="30901" w:author="Ritu Kamra" w:date="2021-09-27T11:29:00Z"/>
                <w:rFonts w:ascii="Verdana" w:eastAsia="Times New Roman" w:hAnsi="Verdana" w:cs="Calibri"/>
                <w:color w:val="000000"/>
                <w:sz w:val="14"/>
                <w:szCs w:val="14"/>
                <w:lang w:eastAsia="en-IN"/>
              </w:rPr>
            </w:pPr>
            <w:ins w:id="30902" w:author="Ritu Kamra" w:date="2021-09-27T11:29:00Z">
              <w:r w:rsidRPr="00A135B5">
                <w:rPr>
                  <w:rFonts w:ascii="Verdana" w:eastAsia="Times New Roman" w:hAnsi="Verdana" w:cs="Calibri"/>
                  <w:color w:val="000000"/>
                  <w:sz w:val="14"/>
                  <w:szCs w:val="14"/>
                  <w:lang w:eastAsia="en-IN"/>
                </w:rPr>
                <w:t>China</w:t>
              </w:r>
            </w:ins>
          </w:p>
        </w:tc>
        <w:tc>
          <w:tcPr>
            <w:tcW w:w="1434" w:type="dxa"/>
            <w:tcBorders>
              <w:top w:val="single" w:sz="4" w:space="0" w:color="auto"/>
              <w:left w:val="nil"/>
              <w:bottom w:val="single" w:sz="4" w:space="0" w:color="auto"/>
              <w:right w:val="single" w:sz="4" w:space="0" w:color="auto"/>
            </w:tcBorders>
            <w:shd w:val="clear" w:color="auto" w:fill="auto"/>
            <w:noWrap/>
            <w:vAlign w:val="center"/>
            <w:hideMark/>
            <w:tcPrChange w:id="30903" w:author="Ritu Kamra" w:date="2021-09-27T11:31:00Z">
              <w:tcPr>
                <w:tcW w:w="1437" w:type="dxa"/>
                <w:tcBorders>
                  <w:top w:val="single" w:sz="4" w:space="0" w:color="auto"/>
                  <w:left w:val="nil"/>
                  <w:bottom w:val="single" w:sz="4" w:space="0" w:color="auto"/>
                  <w:right w:val="single" w:sz="4" w:space="0" w:color="auto"/>
                </w:tcBorders>
                <w:shd w:val="clear" w:color="auto" w:fill="auto"/>
                <w:noWrap/>
                <w:vAlign w:val="center"/>
                <w:hideMark/>
              </w:tcPr>
            </w:tcPrChange>
          </w:tcPr>
          <w:p w14:paraId="53B4F709" w14:textId="77777777" w:rsidR="00A135B5" w:rsidRPr="00A135B5" w:rsidRDefault="00A135B5" w:rsidP="00A135B5">
            <w:pPr>
              <w:spacing w:after="0" w:line="240" w:lineRule="auto"/>
              <w:jc w:val="center"/>
              <w:rPr>
                <w:ins w:id="30904" w:author="Ritu Kamra" w:date="2021-09-27T11:29:00Z"/>
                <w:rFonts w:ascii="Verdana" w:eastAsia="Times New Roman" w:hAnsi="Verdana" w:cs="Calibri"/>
                <w:color w:val="000000"/>
                <w:sz w:val="14"/>
                <w:szCs w:val="14"/>
                <w:lang w:eastAsia="en-IN"/>
              </w:rPr>
            </w:pPr>
            <w:ins w:id="30905" w:author="Ritu Kamra" w:date="2021-09-27T11:29:00Z">
              <w:r w:rsidRPr="00A135B5">
                <w:rPr>
                  <w:rFonts w:ascii="Verdana" w:eastAsia="Times New Roman" w:hAnsi="Verdana" w:cs="Calibri"/>
                  <w:color w:val="000000"/>
                  <w:sz w:val="14"/>
                  <w:szCs w:val="14"/>
                  <w:lang w:eastAsia="en-IN"/>
                </w:rPr>
                <w:t>776.66</w:t>
              </w:r>
            </w:ins>
          </w:p>
        </w:tc>
        <w:tc>
          <w:tcPr>
            <w:tcW w:w="1434" w:type="dxa"/>
            <w:tcBorders>
              <w:top w:val="single" w:sz="4" w:space="0" w:color="auto"/>
              <w:left w:val="nil"/>
              <w:bottom w:val="single" w:sz="4" w:space="0" w:color="auto"/>
              <w:right w:val="single" w:sz="4" w:space="0" w:color="auto"/>
            </w:tcBorders>
            <w:shd w:val="clear" w:color="auto" w:fill="auto"/>
            <w:noWrap/>
            <w:vAlign w:val="center"/>
            <w:hideMark/>
            <w:tcPrChange w:id="30906" w:author="Ritu Kamra" w:date="2021-09-27T11:31:00Z">
              <w:tcPr>
                <w:tcW w:w="1435" w:type="dxa"/>
                <w:tcBorders>
                  <w:top w:val="single" w:sz="4" w:space="0" w:color="auto"/>
                  <w:left w:val="nil"/>
                  <w:bottom w:val="single" w:sz="4" w:space="0" w:color="auto"/>
                  <w:right w:val="single" w:sz="4" w:space="0" w:color="auto"/>
                </w:tcBorders>
                <w:shd w:val="clear" w:color="auto" w:fill="auto"/>
                <w:noWrap/>
                <w:vAlign w:val="center"/>
                <w:hideMark/>
              </w:tcPr>
            </w:tcPrChange>
          </w:tcPr>
          <w:p w14:paraId="6075FA52" w14:textId="77777777" w:rsidR="00A135B5" w:rsidRPr="00A135B5" w:rsidRDefault="00A135B5" w:rsidP="00A135B5">
            <w:pPr>
              <w:spacing w:after="0" w:line="240" w:lineRule="auto"/>
              <w:jc w:val="center"/>
              <w:rPr>
                <w:ins w:id="30907" w:author="Ritu Kamra" w:date="2021-09-27T11:29:00Z"/>
                <w:rFonts w:ascii="Verdana" w:eastAsia="Times New Roman" w:hAnsi="Verdana" w:cs="Calibri"/>
                <w:color w:val="000000"/>
                <w:sz w:val="14"/>
                <w:szCs w:val="14"/>
                <w:lang w:eastAsia="en-IN"/>
              </w:rPr>
            </w:pPr>
            <w:ins w:id="30908" w:author="Ritu Kamra" w:date="2021-09-27T11:29:00Z">
              <w:r w:rsidRPr="00A135B5">
                <w:rPr>
                  <w:rFonts w:ascii="Verdana" w:eastAsia="Times New Roman" w:hAnsi="Verdana" w:cs="Calibri"/>
                  <w:color w:val="000000"/>
                  <w:sz w:val="14"/>
                  <w:szCs w:val="14"/>
                  <w:lang w:eastAsia="en-IN"/>
                </w:rPr>
                <w:t>235.42</w:t>
              </w:r>
            </w:ins>
          </w:p>
        </w:tc>
        <w:tc>
          <w:tcPr>
            <w:tcW w:w="1434" w:type="dxa"/>
            <w:tcBorders>
              <w:top w:val="single" w:sz="4" w:space="0" w:color="auto"/>
              <w:left w:val="nil"/>
              <w:bottom w:val="single" w:sz="4" w:space="0" w:color="auto"/>
              <w:right w:val="single" w:sz="4" w:space="0" w:color="auto"/>
            </w:tcBorders>
            <w:shd w:val="clear" w:color="auto" w:fill="auto"/>
            <w:noWrap/>
            <w:vAlign w:val="center"/>
            <w:hideMark/>
            <w:tcPrChange w:id="30909" w:author="Ritu Kamra" w:date="2021-09-27T11:31:00Z">
              <w:tcPr>
                <w:tcW w:w="1437" w:type="dxa"/>
                <w:tcBorders>
                  <w:top w:val="single" w:sz="4" w:space="0" w:color="auto"/>
                  <w:left w:val="nil"/>
                  <w:bottom w:val="single" w:sz="4" w:space="0" w:color="auto"/>
                  <w:right w:val="single" w:sz="4" w:space="0" w:color="auto"/>
                </w:tcBorders>
                <w:shd w:val="clear" w:color="auto" w:fill="auto"/>
                <w:noWrap/>
                <w:vAlign w:val="center"/>
                <w:hideMark/>
              </w:tcPr>
            </w:tcPrChange>
          </w:tcPr>
          <w:p w14:paraId="291104C4" w14:textId="77777777" w:rsidR="00A135B5" w:rsidRPr="00A135B5" w:rsidRDefault="00A135B5" w:rsidP="00A135B5">
            <w:pPr>
              <w:spacing w:after="0" w:line="240" w:lineRule="auto"/>
              <w:jc w:val="center"/>
              <w:rPr>
                <w:ins w:id="30910" w:author="Ritu Kamra" w:date="2021-09-27T11:29:00Z"/>
                <w:rFonts w:ascii="Verdana" w:eastAsia="Times New Roman" w:hAnsi="Verdana" w:cs="Calibri"/>
                <w:color w:val="000000"/>
                <w:sz w:val="14"/>
                <w:szCs w:val="14"/>
                <w:lang w:eastAsia="en-IN"/>
              </w:rPr>
            </w:pPr>
            <w:ins w:id="30911" w:author="Ritu Kamra" w:date="2021-09-27T11:29:00Z">
              <w:r w:rsidRPr="00A135B5">
                <w:rPr>
                  <w:rFonts w:ascii="Verdana" w:eastAsia="Times New Roman" w:hAnsi="Verdana" w:cs="Calibri"/>
                  <w:color w:val="000000"/>
                  <w:sz w:val="14"/>
                  <w:szCs w:val="14"/>
                  <w:lang w:eastAsia="en-IN"/>
                </w:rPr>
                <w:t>995.15</w:t>
              </w:r>
            </w:ins>
          </w:p>
        </w:tc>
        <w:tc>
          <w:tcPr>
            <w:tcW w:w="1436" w:type="dxa"/>
            <w:tcBorders>
              <w:top w:val="single" w:sz="4" w:space="0" w:color="auto"/>
              <w:left w:val="nil"/>
              <w:bottom w:val="single" w:sz="4" w:space="0" w:color="auto"/>
              <w:right w:val="single" w:sz="4" w:space="0" w:color="auto"/>
            </w:tcBorders>
            <w:shd w:val="clear" w:color="000000" w:fill="FFFFFF"/>
            <w:noWrap/>
            <w:vAlign w:val="center"/>
            <w:hideMark/>
            <w:tcPrChange w:id="30912" w:author="Ritu Kamra" w:date="2021-09-27T11:31:00Z">
              <w:tcPr>
                <w:tcW w:w="1437" w:type="dxa"/>
                <w:tcBorders>
                  <w:top w:val="single" w:sz="4" w:space="0" w:color="auto"/>
                  <w:left w:val="nil"/>
                  <w:bottom w:val="single" w:sz="4" w:space="0" w:color="auto"/>
                  <w:right w:val="single" w:sz="4" w:space="0" w:color="auto"/>
                </w:tcBorders>
                <w:shd w:val="clear" w:color="000000" w:fill="FFFFFF"/>
                <w:noWrap/>
                <w:vAlign w:val="center"/>
                <w:hideMark/>
              </w:tcPr>
            </w:tcPrChange>
          </w:tcPr>
          <w:p w14:paraId="0CF0990A" w14:textId="77777777" w:rsidR="00A135B5" w:rsidRPr="00A135B5" w:rsidRDefault="00A135B5" w:rsidP="00A135B5">
            <w:pPr>
              <w:spacing w:after="0" w:line="240" w:lineRule="auto"/>
              <w:jc w:val="center"/>
              <w:rPr>
                <w:ins w:id="30913" w:author="Ritu Kamra" w:date="2021-09-27T11:29:00Z"/>
                <w:rFonts w:ascii="Verdana" w:eastAsia="Times New Roman" w:hAnsi="Verdana" w:cs="Calibri"/>
                <w:color w:val="000000"/>
                <w:sz w:val="14"/>
                <w:szCs w:val="14"/>
                <w:lang w:eastAsia="en-IN"/>
              </w:rPr>
            </w:pPr>
            <w:ins w:id="30914" w:author="Ritu Kamra" w:date="2021-09-27T11:29:00Z">
              <w:r w:rsidRPr="00A135B5">
                <w:rPr>
                  <w:rFonts w:ascii="Verdana" w:eastAsia="Times New Roman" w:hAnsi="Verdana" w:cs="Calibri"/>
                  <w:color w:val="000000"/>
                  <w:sz w:val="14"/>
                  <w:szCs w:val="14"/>
                  <w:lang w:eastAsia="en-IN"/>
                </w:rPr>
                <w:t>288.77</w:t>
              </w:r>
            </w:ins>
          </w:p>
        </w:tc>
        <w:tc>
          <w:tcPr>
            <w:tcW w:w="1460" w:type="dxa"/>
            <w:tcBorders>
              <w:top w:val="single" w:sz="4" w:space="0" w:color="auto"/>
              <w:left w:val="nil"/>
              <w:bottom w:val="single" w:sz="4" w:space="0" w:color="auto"/>
              <w:right w:val="single" w:sz="4" w:space="0" w:color="auto"/>
            </w:tcBorders>
            <w:shd w:val="clear" w:color="auto" w:fill="auto"/>
            <w:noWrap/>
            <w:vAlign w:val="center"/>
            <w:hideMark/>
            <w:tcPrChange w:id="30915" w:author="Ritu Kamra" w:date="2021-09-27T11:31:00Z">
              <w:tcPr>
                <w:tcW w:w="1463" w:type="dxa"/>
                <w:tcBorders>
                  <w:top w:val="single" w:sz="4" w:space="0" w:color="auto"/>
                  <w:left w:val="nil"/>
                  <w:bottom w:val="single" w:sz="4" w:space="0" w:color="auto"/>
                  <w:right w:val="single" w:sz="4" w:space="0" w:color="auto"/>
                </w:tcBorders>
                <w:shd w:val="clear" w:color="auto" w:fill="auto"/>
                <w:noWrap/>
                <w:vAlign w:val="center"/>
                <w:hideMark/>
              </w:tcPr>
            </w:tcPrChange>
          </w:tcPr>
          <w:p w14:paraId="052BD334" w14:textId="77777777" w:rsidR="00A135B5" w:rsidRPr="00A135B5" w:rsidRDefault="00A135B5" w:rsidP="00A135B5">
            <w:pPr>
              <w:spacing w:after="0" w:line="240" w:lineRule="auto"/>
              <w:jc w:val="center"/>
              <w:rPr>
                <w:ins w:id="30916" w:author="Ritu Kamra" w:date="2021-09-27T11:29:00Z"/>
                <w:rFonts w:ascii="Verdana" w:eastAsia="Times New Roman" w:hAnsi="Verdana" w:cs="Calibri"/>
                <w:color w:val="000000"/>
                <w:sz w:val="14"/>
                <w:szCs w:val="14"/>
                <w:lang w:eastAsia="en-IN"/>
              </w:rPr>
            </w:pPr>
            <w:ins w:id="30917" w:author="Ritu Kamra" w:date="2021-09-27T11:29:00Z">
              <w:r w:rsidRPr="00A135B5">
                <w:rPr>
                  <w:rFonts w:ascii="Verdana" w:eastAsia="Times New Roman" w:hAnsi="Verdana" w:cs="Calibri"/>
                  <w:color w:val="000000"/>
                  <w:sz w:val="14"/>
                  <w:szCs w:val="14"/>
                  <w:lang w:eastAsia="en-IN"/>
                </w:rPr>
                <w:t>1255.09</w:t>
              </w:r>
            </w:ins>
          </w:p>
        </w:tc>
        <w:tc>
          <w:tcPr>
            <w:tcW w:w="1435" w:type="dxa"/>
            <w:tcBorders>
              <w:top w:val="single" w:sz="4" w:space="0" w:color="auto"/>
              <w:left w:val="nil"/>
              <w:bottom w:val="single" w:sz="4" w:space="0" w:color="auto"/>
              <w:right w:val="single" w:sz="4" w:space="0" w:color="auto"/>
            </w:tcBorders>
            <w:shd w:val="clear" w:color="auto" w:fill="auto"/>
            <w:noWrap/>
            <w:vAlign w:val="center"/>
            <w:hideMark/>
            <w:tcPrChange w:id="30918" w:author="Ritu Kamra" w:date="2021-09-27T11:31:00Z">
              <w:tcPr>
                <w:tcW w:w="1437" w:type="dxa"/>
                <w:tcBorders>
                  <w:top w:val="single" w:sz="4" w:space="0" w:color="auto"/>
                  <w:left w:val="nil"/>
                  <w:bottom w:val="single" w:sz="4" w:space="0" w:color="auto"/>
                  <w:right w:val="single" w:sz="4" w:space="0" w:color="auto"/>
                </w:tcBorders>
                <w:shd w:val="clear" w:color="auto" w:fill="auto"/>
                <w:noWrap/>
                <w:vAlign w:val="center"/>
                <w:hideMark/>
              </w:tcPr>
            </w:tcPrChange>
          </w:tcPr>
          <w:p w14:paraId="7D5218B3" w14:textId="77777777" w:rsidR="00A135B5" w:rsidRPr="00A135B5" w:rsidRDefault="00A135B5" w:rsidP="00A135B5">
            <w:pPr>
              <w:spacing w:after="0" w:line="240" w:lineRule="auto"/>
              <w:jc w:val="center"/>
              <w:rPr>
                <w:ins w:id="30919" w:author="Ritu Kamra" w:date="2021-09-27T11:29:00Z"/>
                <w:rFonts w:ascii="Verdana" w:eastAsia="Times New Roman" w:hAnsi="Verdana" w:cs="Calibri"/>
                <w:color w:val="000000"/>
                <w:sz w:val="14"/>
                <w:szCs w:val="14"/>
                <w:lang w:eastAsia="en-IN"/>
              </w:rPr>
            </w:pPr>
            <w:ins w:id="30920" w:author="Ritu Kamra" w:date="2021-09-27T11:29:00Z">
              <w:r w:rsidRPr="00A135B5">
                <w:rPr>
                  <w:rFonts w:ascii="Verdana" w:eastAsia="Times New Roman" w:hAnsi="Verdana" w:cs="Calibri"/>
                  <w:color w:val="000000"/>
                  <w:sz w:val="14"/>
                  <w:szCs w:val="14"/>
                  <w:lang w:eastAsia="en-IN"/>
                </w:rPr>
                <w:t>404.81</w:t>
              </w:r>
            </w:ins>
          </w:p>
        </w:tc>
      </w:tr>
      <w:tr w:rsidR="00A135B5" w:rsidRPr="00A135B5" w14:paraId="5A8AEB85" w14:textId="77777777" w:rsidTr="00D02970">
        <w:trPr>
          <w:trHeight w:val="552"/>
          <w:ins w:id="30921" w:author="Ritu Kamra" w:date="2021-09-27T11:29:00Z"/>
          <w:trPrChange w:id="30922" w:author="Ritu Kamra" w:date="2021-09-27T11:31:00Z">
            <w:trPr>
              <w:trHeight w:val="404"/>
            </w:trPr>
          </w:trPrChange>
        </w:trPr>
        <w:tc>
          <w:tcPr>
            <w:tcW w:w="1523" w:type="dxa"/>
            <w:tcBorders>
              <w:top w:val="nil"/>
              <w:left w:val="single" w:sz="4" w:space="0" w:color="auto"/>
              <w:bottom w:val="single" w:sz="4" w:space="0" w:color="auto"/>
              <w:right w:val="single" w:sz="4" w:space="0" w:color="auto"/>
            </w:tcBorders>
            <w:shd w:val="clear" w:color="auto" w:fill="auto"/>
            <w:noWrap/>
            <w:vAlign w:val="center"/>
            <w:hideMark/>
            <w:tcPrChange w:id="30923" w:author="Ritu Kamra" w:date="2021-09-27T11:31:00Z">
              <w:tcPr>
                <w:tcW w:w="1526"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B90623B" w14:textId="77777777" w:rsidR="00A135B5" w:rsidRPr="00A135B5" w:rsidRDefault="00A135B5" w:rsidP="00A135B5">
            <w:pPr>
              <w:spacing w:after="0" w:line="240" w:lineRule="auto"/>
              <w:jc w:val="center"/>
              <w:rPr>
                <w:ins w:id="30924" w:author="Ritu Kamra" w:date="2021-09-27T11:29:00Z"/>
                <w:rFonts w:ascii="Verdana" w:eastAsia="Times New Roman" w:hAnsi="Verdana" w:cs="Calibri"/>
                <w:color w:val="000000"/>
                <w:sz w:val="14"/>
                <w:szCs w:val="14"/>
                <w:lang w:eastAsia="en-IN"/>
              </w:rPr>
            </w:pPr>
            <w:ins w:id="30925" w:author="Ritu Kamra" w:date="2021-09-27T11:29:00Z">
              <w:r w:rsidRPr="00A135B5">
                <w:rPr>
                  <w:rFonts w:ascii="Verdana" w:eastAsia="Times New Roman" w:hAnsi="Verdana" w:cs="Calibri"/>
                  <w:color w:val="000000"/>
                  <w:sz w:val="14"/>
                  <w:szCs w:val="14"/>
                  <w:lang w:eastAsia="en-IN"/>
                </w:rPr>
                <w:t>Germany</w:t>
              </w:r>
            </w:ins>
          </w:p>
        </w:tc>
        <w:tc>
          <w:tcPr>
            <w:tcW w:w="1434" w:type="dxa"/>
            <w:tcBorders>
              <w:top w:val="nil"/>
              <w:left w:val="nil"/>
              <w:bottom w:val="single" w:sz="4" w:space="0" w:color="auto"/>
              <w:right w:val="single" w:sz="4" w:space="0" w:color="auto"/>
            </w:tcBorders>
            <w:shd w:val="clear" w:color="auto" w:fill="auto"/>
            <w:noWrap/>
            <w:vAlign w:val="center"/>
            <w:hideMark/>
            <w:tcPrChange w:id="30926" w:author="Ritu Kamra" w:date="2021-09-27T11:31:00Z">
              <w:tcPr>
                <w:tcW w:w="1437" w:type="dxa"/>
                <w:tcBorders>
                  <w:top w:val="nil"/>
                  <w:left w:val="nil"/>
                  <w:bottom w:val="single" w:sz="4" w:space="0" w:color="auto"/>
                  <w:right w:val="single" w:sz="4" w:space="0" w:color="auto"/>
                </w:tcBorders>
                <w:shd w:val="clear" w:color="auto" w:fill="auto"/>
                <w:noWrap/>
                <w:vAlign w:val="center"/>
                <w:hideMark/>
              </w:tcPr>
            </w:tcPrChange>
          </w:tcPr>
          <w:p w14:paraId="7D155409" w14:textId="77777777" w:rsidR="00A135B5" w:rsidRPr="00A135B5" w:rsidRDefault="00A135B5" w:rsidP="00A135B5">
            <w:pPr>
              <w:spacing w:after="0" w:line="240" w:lineRule="auto"/>
              <w:jc w:val="center"/>
              <w:rPr>
                <w:ins w:id="30927" w:author="Ritu Kamra" w:date="2021-09-27T11:29:00Z"/>
                <w:rFonts w:ascii="Verdana" w:eastAsia="Times New Roman" w:hAnsi="Verdana" w:cs="Calibri"/>
                <w:color w:val="000000"/>
                <w:sz w:val="14"/>
                <w:szCs w:val="14"/>
                <w:lang w:eastAsia="en-IN"/>
              </w:rPr>
            </w:pPr>
            <w:ins w:id="30928" w:author="Ritu Kamra" w:date="2021-09-27T11:29:00Z">
              <w:r w:rsidRPr="00A135B5">
                <w:rPr>
                  <w:rFonts w:ascii="Verdana" w:eastAsia="Times New Roman" w:hAnsi="Verdana" w:cs="Calibri"/>
                  <w:color w:val="000000"/>
                  <w:sz w:val="14"/>
                  <w:szCs w:val="14"/>
                  <w:lang w:eastAsia="en-IN"/>
                </w:rPr>
                <w:t>550.57</w:t>
              </w:r>
            </w:ins>
          </w:p>
        </w:tc>
        <w:tc>
          <w:tcPr>
            <w:tcW w:w="1434" w:type="dxa"/>
            <w:tcBorders>
              <w:top w:val="nil"/>
              <w:left w:val="nil"/>
              <w:bottom w:val="single" w:sz="4" w:space="0" w:color="auto"/>
              <w:right w:val="single" w:sz="4" w:space="0" w:color="auto"/>
            </w:tcBorders>
            <w:shd w:val="clear" w:color="auto" w:fill="auto"/>
            <w:noWrap/>
            <w:vAlign w:val="center"/>
            <w:hideMark/>
            <w:tcPrChange w:id="30929" w:author="Ritu Kamra" w:date="2021-09-27T11:31:00Z">
              <w:tcPr>
                <w:tcW w:w="1435" w:type="dxa"/>
                <w:tcBorders>
                  <w:top w:val="nil"/>
                  <w:left w:val="nil"/>
                  <w:bottom w:val="single" w:sz="4" w:space="0" w:color="auto"/>
                  <w:right w:val="single" w:sz="4" w:space="0" w:color="auto"/>
                </w:tcBorders>
                <w:shd w:val="clear" w:color="auto" w:fill="auto"/>
                <w:noWrap/>
                <w:vAlign w:val="center"/>
                <w:hideMark/>
              </w:tcPr>
            </w:tcPrChange>
          </w:tcPr>
          <w:p w14:paraId="3645DEF9" w14:textId="77777777" w:rsidR="00A135B5" w:rsidRPr="00A135B5" w:rsidRDefault="00A135B5" w:rsidP="00A135B5">
            <w:pPr>
              <w:spacing w:after="0" w:line="240" w:lineRule="auto"/>
              <w:jc w:val="center"/>
              <w:rPr>
                <w:ins w:id="30930" w:author="Ritu Kamra" w:date="2021-09-27T11:29:00Z"/>
                <w:rFonts w:ascii="Verdana" w:eastAsia="Times New Roman" w:hAnsi="Verdana" w:cs="Calibri"/>
                <w:color w:val="000000"/>
                <w:sz w:val="14"/>
                <w:szCs w:val="14"/>
                <w:lang w:eastAsia="en-IN"/>
              </w:rPr>
            </w:pPr>
            <w:ins w:id="30931" w:author="Ritu Kamra" w:date="2021-09-27T11:29:00Z">
              <w:r w:rsidRPr="00A135B5">
                <w:rPr>
                  <w:rFonts w:ascii="Verdana" w:eastAsia="Times New Roman" w:hAnsi="Verdana" w:cs="Calibri"/>
                  <w:color w:val="000000"/>
                  <w:sz w:val="14"/>
                  <w:szCs w:val="14"/>
                  <w:lang w:eastAsia="en-IN"/>
                </w:rPr>
                <w:t>169.86</w:t>
              </w:r>
            </w:ins>
          </w:p>
        </w:tc>
        <w:tc>
          <w:tcPr>
            <w:tcW w:w="1434" w:type="dxa"/>
            <w:tcBorders>
              <w:top w:val="nil"/>
              <w:left w:val="nil"/>
              <w:bottom w:val="single" w:sz="4" w:space="0" w:color="auto"/>
              <w:right w:val="single" w:sz="4" w:space="0" w:color="auto"/>
            </w:tcBorders>
            <w:shd w:val="clear" w:color="auto" w:fill="auto"/>
            <w:noWrap/>
            <w:vAlign w:val="center"/>
            <w:hideMark/>
            <w:tcPrChange w:id="30932" w:author="Ritu Kamra" w:date="2021-09-27T11:31:00Z">
              <w:tcPr>
                <w:tcW w:w="1437" w:type="dxa"/>
                <w:tcBorders>
                  <w:top w:val="nil"/>
                  <w:left w:val="nil"/>
                  <w:bottom w:val="single" w:sz="4" w:space="0" w:color="auto"/>
                  <w:right w:val="single" w:sz="4" w:space="0" w:color="auto"/>
                </w:tcBorders>
                <w:shd w:val="clear" w:color="auto" w:fill="auto"/>
                <w:noWrap/>
                <w:vAlign w:val="center"/>
                <w:hideMark/>
              </w:tcPr>
            </w:tcPrChange>
          </w:tcPr>
          <w:p w14:paraId="3187BA1E" w14:textId="77777777" w:rsidR="00A135B5" w:rsidRPr="00A135B5" w:rsidRDefault="00A135B5" w:rsidP="00A135B5">
            <w:pPr>
              <w:spacing w:after="0" w:line="240" w:lineRule="auto"/>
              <w:jc w:val="center"/>
              <w:rPr>
                <w:ins w:id="30933" w:author="Ritu Kamra" w:date="2021-09-27T11:29:00Z"/>
                <w:rFonts w:ascii="Verdana" w:eastAsia="Times New Roman" w:hAnsi="Verdana" w:cs="Calibri"/>
                <w:color w:val="000000"/>
                <w:sz w:val="14"/>
                <w:szCs w:val="14"/>
                <w:lang w:eastAsia="en-IN"/>
              </w:rPr>
            </w:pPr>
            <w:ins w:id="30934" w:author="Ritu Kamra" w:date="2021-09-27T11:29:00Z">
              <w:r w:rsidRPr="00A135B5">
                <w:rPr>
                  <w:rFonts w:ascii="Verdana" w:eastAsia="Times New Roman" w:hAnsi="Verdana" w:cs="Calibri"/>
                  <w:color w:val="000000"/>
                  <w:sz w:val="14"/>
                  <w:szCs w:val="14"/>
                  <w:lang w:eastAsia="en-IN"/>
                </w:rPr>
                <w:t>570.11</w:t>
              </w:r>
            </w:ins>
          </w:p>
        </w:tc>
        <w:tc>
          <w:tcPr>
            <w:tcW w:w="1436" w:type="dxa"/>
            <w:tcBorders>
              <w:top w:val="nil"/>
              <w:left w:val="nil"/>
              <w:bottom w:val="single" w:sz="4" w:space="0" w:color="auto"/>
              <w:right w:val="single" w:sz="4" w:space="0" w:color="auto"/>
            </w:tcBorders>
            <w:shd w:val="clear" w:color="000000" w:fill="FFFFFF"/>
            <w:noWrap/>
            <w:vAlign w:val="center"/>
            <w:hideMark/>
            <w:tcPrChange w:id="30935" w:author="Ritu Kamra" w:date="2021-09-27T11:31:00Z">
              <w:tcPr>
                <w:tcW w:w="1437" w:type="dxa"/>
                <w:tcBorders>
                  <w:top w:val="nil"/>
                  <w:left w:val="nil"/>
                  <w:bottom w:val="single" w:sz="4" w:space="0" w:color="auto"/>
                  <w:right w:val="single" w:sz="4" w:space="0" w:color="auto"/>
                </w:tcBorders>
                <w:shd w:val="clear" w:color="000000" w:fill="FFFFFF"/>
                <w:noWrap/>
                <w:vAlign w:val="center"/>
                <w:hideMark/>
              </w:tcPr>
            </w:tcPrChange>
          </w:tcPr>
          <w:p w14:paraId="3EFBEB90" w14:textId="77777777" w:rsidR="00A135B5" w:rsidRPr="00A135B5" w:rsidRDefault="00A135B5" w:rsidP="00A135B5">
            <w:pPr>
              <w:spacing w:after="0" w:line="240" w:lineRule="auto"/>
              <w:jc w:val="center"/>
              <w:rPr>
                <w:ins w:id="30936" w:author="Ritu Kamra" w:date="2021-09-27T11:29:00Z"/>
                <w:rFonts w:ascii="Verdana" w:eastAsia="Times New Roman" w:hAnsi="Verdana" w:cs="Calibri"/>
                <w:color w:val="000000"/>
                <w:sz w:val="14"/>
                <w:szCs w:val="14"/>
                <w:lang w:eastAsia="en-IN"/>
              </w:rPr>
            </w:pPr>
            <w:ins w:id="30937" w:author="Ritu Kamra" w:date="2021-09-27T11:29:00Z">
              <w:r w:rsidRPr="00A135B5">
                <w:rPr>
                  <w:rFonts w:ascii="Verdana" w:eastAsia="Times New Roman" w:hAnsi="Verdana" w:cs="Calibri"/>
                  <w:color w:val="000000"/>
                  <w:sz w:val="14"/>
                  <w:szCs w:val="14"/>
                  <w:lang w:eastAsia="en-IN"/>
                </w:rPr>
                <w:t>155.49</w:t>
              </w:r>
            </w:ins>
          </w:p>
        </w:tc>
        <w:tc>
          <w:tcPr>
            <w:tcW w:w="1460" w:type="dxa"/>
            <w:tcBorders>
              <w:top w:val="nil"/>
              <w:left w:val="nil"/>
              <w:bottom w:val="single" w:sz="4" w:space="0" w:color="auto"/>
              <w:right w:val="single" w:sz="4" w:space="0" w:color="auto"/>
            </w:tcBorders>
            <w:shd w:val="clear" w:color="auto" w:fill="auto"/>
            <w:noWrap/>
            <w:vAlign w:val="center"/>
            <w:hideMark/>
            <w:tcPrChange w:id="30938" w:author="Ritu Kamra" w:date="2021-09-27T11:31:00Z">
              <w:tcPr>
                <w:tcW w:w="1463" w:type="dxa"/>
                <w:tcBorders>
                  <w:top w:val="nil"/>
                  <w:left w:val="nil"/>
                  <w:bottom w:val="single" w:sz="4" w:space="0" w:color="auto"/>
                  <w:right w:val="single" w:sz="4" w:space="0" w:color="auto"/>
                </w:tcBorders>
                <w:shd w:val="clear" w:color="auto" w:fill="auto"/>
                <w:noWrap/>
                <w:vAlign w:val="center"/>
                <w:hideMark/>
              </w:tcPr>
            </w:tcPrChange>
          </w:tcPr>
          <w:p w14:paraId="6188C4E8" w14:textId="77777777" w:rsidR="00A135B5" w:rsidRPr="00A135B5" w:rsidRDefault="00A135B5" w:rsidP="00A135B5">
            <w:pPr>
              <w:spacing w:after="0" w:line="240" w:lineRule="auto"/>
              <w:jc w:val="center"/>
              <w:rPr>
                <w:ins w:id="30939" w:author="Ritu Kamra" w:date="2021-09-27T11:29:00Z"/>
                <w:rFonts w:ascii="Verdana" w:eastAsia="Times New Roman" w:hAnsi="Verdana" w:cs="Calibri"/>
                <w:color w:val="000000"/>
                <w:sz w:val="14"/>
                <w:szCs w:val="14"/>
                <w:lang w:eastAsia="en-IN"/>
              </w:rPr>
            </w:pPr>
            <w:ins w:id="30940" w:author="Ritu Kamra" w:date="2021-09-27T11:29:00Z">
              <w:r w:rsidRPr="00A135B5">
                <w:rPr>
                  <w:rFonts w:ascii="Verdana" w:eastAsia="Times New Roman" w:hAnsi="Verdana" w:cs="Calibri"/>
                  <w:color w:val="000000"/>
                  <w:sz w:val="14"/>
                  <w:szCs w:val="14"/>
                  <w:lang w:eastAsia="en-IN"/>
                </w:rPr>
                <w:t>491.00</w:t>
              </w:r>
            </w:ins>
          </w:p>
        </w:tc>
        <w:tc>
          <w:tcPr>
            <w:tcW w:w="1435" w:type="dxa"/>
            <w:tcBorders>
              <w:top w:val="nil"/>
              <w:left w:val="nil"/>
              <w:bottom w:val="single" w:sz="4" w:space="0" w:color="auto"/>
              <w:right w:val="single" w:sz="4" w:space="0" w:color="auto"/>
            </w:tcBorders>
            <w:shd w:val="clear" w:color="auto" w:fill="auto"/>
            <w:noWrap/>
            <w:vAlign w:val="center"/>
            <w:hideMark/>
            <w:tcPrChange w:id="30941" w:author="Ritu Kamra" w:date="2021-09-27T11:31:00Z">
              <w:tcPr>
                <w:tcW w:w="1437" w:type="dxa"/>
                <w:tcBorders>
                  <w:top w:val="nil"/>
                  <w:left w:val="nil"/>
                  <w:bottom w:val="single" w:sz="4" w:space="0" w:color="auto"/>
                  <w:right w:val="single" w:sz="4" w:space="0" w:color="auto"/>
                </w:tcBorders>
                <w:shd w:val="clear" w:color="auto" w:fill="auto"/>
                <w:noWrap/>
                <w:vAlign w:val="center"/>
                <w:hideMark/>
              </w:tcPr>
            </w:tcPrChange>
          </w:tcPr>
          <w:p w14:paraId="56F6F111" w14:textId="77777777" w:rsidR="00A135B5" w:rsidRPr="00A135B5" w:rsidRDefault="00A135B5" w:rsidP="00A135B5">
            <w:pPr>
              <w:spacing w:after="0" w:line="240" w:lineRule="auto"/>
              <w:jc w:val="center"/>
              <w:rPr>
                <w:ins w:id="30942" w:author="Ritu Kamra" w:date="2021-09-27T11:29:00Z"/>
                <w:rFonts w:ascii="Verdana" w:eastAsia="Times New Roman" w:hAnsi="Verdana" w:cs="Calibri"/>
                <w:color w:val="000000"/>
                <w:sz w:val="14"/>
                <w:szCs w:val="14"/>
                <w:lang w:eastAsia="en-IN"/>
              </w:rPr>
            </w:pPr>
            <w:ins w:id="30943" w:author="Ritu Kamra" w:date="2021-09-27T11:29:00Z">
              <w:r w:rsidRPr="00A135B5">
                <w:rPr>
                  <w:rFonts w:ascii="Verdana" w:eastAsia="Times New Roman" w:hAnsi="Verdana" w:cs="Calibri"/>
                  <w:color w:val="000000"/>
                  <w:sz w:val="14"/>
                  <w:szCs w:val="14"/>
                  <w:lang w:eastAsia="en-IN"/>
                </w:rPr>
                <w:t>142.12</w:t>
              </w:r>
            </w:ins>
          </w:p>
        </w:tc>
      </w:tr>
      <w:tr w:rsidR="00A135B5" w:rsidRPr="00A135B5" w14:paraId="10933629" w14:textId="77777777" w:rsidTr="00D02970">
        <w:trPr>
          <w:trHeight w:val="552"/>
          <w:ins w:id="30944" w:author="Ritu Kamra" w:date="2021-09-27T11:29:00Z"/>
          <w:trPrChange w:id="30945" w:author="Ritu Kamra" w:date="2021-09-27T11:31:00Z">
            <w:trPr>
              <w:trHeight w:val="404"/>
            </w:trPr>
          </w:trPrChange>
        </w:trPr>
        <w:tc>
          <w:tcPr>
            <w:tcW w:w="1523" w:type="dxa"/>
            <w:tcBorders>
              <w:top w:val="nil"/>
              <w:left w:val="single" w:sz="4" w:space="0" w:color="auto"/>
              <w:bottom w:val="single" w:sz="4" w:space="0" w:color="auto"/>
              <w:right w:val="single" w:sz="4" w:space="0" w:color="auto"/>
            </w:tcBorders>
            <w:shd w:val="clear" w:color="auto" w:fill="auto"/>
            <w:noWrap/>
            <w:vAlign w:val="center"/>
            <w:hideMark/>
            <w:tcPrChange w:id="30946" w:author="Ritu Kamra" w:date="2021-09-27T11:31:00Z">
              <w:tcPr>
                <w:tcW w:w="1526"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1E7A3F0F" w14:textId="77777777" w:rsidR="00A135B5" w:rsidRPr="00A135B5" w:rsidRDefault="00A135B5" w:rsidP="00A135B5">
            <w:pPr>
              <w:spacing w:after="0" w:line="240" w:lineRule="auto"/>
              <w:jc w:val="center"/>
              <w:rPr>
                <w:ins w:id="30947" w:author="Ritu Kamra" w:date="2021-09-27T11:29:00Z"/>
                <w:rFonts w:ascii="Verdana" w:eastAsia="Times New Roman" w:hAnsi="Verdana" w:cs="Calibri"/>
                <w:color w:val="000000"/>
                <w:sz w:val="14"/>
                <w:szCs w:val="14"/>
                <w:lang w:eastAsia="en-IN"/>
              </w:rPr>
            </w:pPr>
            <w:ins w:id="30948" w:author="Ritu Kamra" w:date="2021-09-27T11:29:00Z">
              <w:r w:rsidRPr="00A135B5">
                <w:rPr>
                  <w:rFonts w:ascii="Verdana" w:eastAsia="Times New Roman" w:hAnsi="Verdana" w:cs="Calibri"/>
                  <w:color w:val="000000"/>
                  <w:sz w:val="14"/>
                  <w:szCs w:val="14"/>
                  <w:lang w:eastAsia="en-IN"/>
                </w:rPr>
                <w:t>United States</w:t>
              </w:r>
            </w:ins>
          </w:p>
        </w:tc>
        <w:tc>
          <w:tcPr>
            <w:tcW w:w="1434" w:type="dxa"/>
            <w:tcBorders>
              <w:top w:val="nil"/>
              <w:left w:val="nil"/>
              <w:bottom w:val="single" w:sz="4" w:space="0" w:color="auto"/>
              <w:right w:val="single" w:sz="4" w:space="0" w:color="auto"/>
            </w:tcBorders>
            <w:shd w:val="clear" w:color="auto" w:fill="auto"/>
            <w:noWrap/>
            <w:vAlign w:val="center"/>
            <w:hideMark/>
            <w:tcPrChange w:id="30949" w:author="Ritu Kamra" w:date="2021-09-27T11:31:00Z">
              <w:tcPr>
                <w:tcW w:w="1437" w:type="dxa"/>
                <w:tcBorders>
                  <w:top w:val="nil"/>
                  <w:left w:val="nil"/>
                  <w:bottom w:val="single" w:sz="4" w:space="0" w:color="auto"/>
                  <w:right w:val="single" w:sz="4" w:space="0" w:color="auto"/>
                </w:tcBorders>
                <w:shd w:val="clear" w:color="auto" w:fill="auto"/>
                <w:noWrap/>
                <w:vAlign w:val="center"/>
                <w:hideMark/>
              </w:tcPr>
            </w:tcPrChange>
          </w:tcPr>
          <w:p w14:paraId="52D1F1F3" w14:textId="77777777" w:rsidR="00A135B5" w:rsidRPr="00A135B5" w:rsidRDefault="00A135B5" w:rsidP="00A135B5">
            <w:pPr>
              <w:spacing w:after="0" w:line="240" w:lineRule="auto"/>
              <w:jc w:val="center"/>
              <w:rPr>
                <w:ins w:id="30950" w:author="Ritu Kamra" w:date="2021-09-27T11:29:00Z"/>
                <w:rFonts w:ascii="Verdana" w:eastAsia="Times New Roman" w:hAnsi="Verdana" w:cs="Calibri"/>
                <w:color w:val="000000"/>
                <w:sz w:val="14"/>
                <w:szCs w:val="14"/>
                <w:lang w:eastAsia="en-IN"/>
              </w:rPr>
            </w:pPr>
            <w:ins w:id="30951" w:author="Ritu Kamra" w:date="2021-09-27T11:29:00Z">
              <w:r w:rsidRPr="00A135B5">
                <w:rPr>
                  <w:rFonts w:ascii="Verdana" w:eastAsia="Times New Roman" w:hAnsi="Verdana" w:cs="Calibri"/>
                  <w:color w:val="000000"/>
                  <w:sz w:val="14"/>
                  <w:szCs w:val="14"/>
                  <w:lang w:eastAsia="en-IN"/>
                </w:rPr>
                <w:t>318.08</w:t>
              </w:r>
            </w:ins>
          </w:p>
        </w:tc>
        <w:tc>
          <w:tcPr>
            <w:tcW w:w="1434" w:type="dxa"/>
            <w:tcBorders>
              <w:top w:val="nil"/>
              <w:left w:val="nil"/>
              <w:bottom w:val="single" w:sz="4" w:space="0" w:color="auto"/>
              <w:right w:val="single" w:sz="4" w:space="0" w:color="auto"/>
            </w:tcBorders>
            <w:shd w:val="clear" w:color="auto" w:fill="auto"/>
            <w:noWrap/>
            <w:vAlign w:val="center"/>
            <w:hideMark/>
            <w:tcPrChange w:id="30952" w:author="Ritu Kamra" w:date="2021-09-27T11:31:00Z">
              <w:tcPr>
                <w:tcW w:w="1435" w:type="dxa"/>
                <w:tcBorders>
                  <w:top w:val="nil"/>
                  <w:left w:val="nil"/>
                  <w:bottom w:val="single" w:sz="4" w:space="0" w:color="auto"/>
                  <w:right w:val="single" w:sz="4" w:space="0" w:color="auto"/>
                </w:tcBorders>
                <w:shd w:val="clear" w:color="auto" w:fill="auto"/>
                <w:noWrap/>
                <w:vAlign w:val="center"/>
                <w:hideMark/>
              </w:tcPr>
            </w:tcPrChange>
          </w:tcPr>
          <w:p w14:paraId="5B3BC666" w14:textId="77777777" w:rsidR="00A135B5" w:rsidRPr="00A135B5" w:rsidRDefault="00A135B5" w:rsidP="00A135B5">
            <w:pPr>
              <w:spacing w:after="0" w:line="240" w:lineRule="auto"/>
              <w:jc w:val="center"/>
              <w:rPr>
                <w:ins w:id="30953" w:author="Ritu Kamra" w:date="2021-09-27T11:29:00Z"/>
                <w:rFonts w:ascii="Verdana" w:eastAsia="Times New Roman" w:hAnsi="Verdana" w:cs="Calibri"/>
                <w:color w:val="000000"/>
                <w:sz w:val="14"/>
                <w:szCs w:val="14"/>
                <w:lang w:eastAsia="en-IN"/>
              </w:rPr>
            </w:pPr>
            <w:ins w:id="30954" w:author="Ritu Kamra" w:date="2021-09-27T11:29:00Z">
              <w:r w:rsidRPr="00A135B5">
                <w:rPr>
                  <w:rFonts w:ascii="Verdana" w:eastAsia="Times New Roman" w:hAnsi="Verdana" w:cs="Calibri"/>
                  <w:color w:val="000000"/>
                  <w:sz w:val="14"/>
                  <w:szCs w:val="14"/>
                  <w:lang w:eastAsia="en-IN"/>
                </w:rPr>
                <w:t>94.97</w:t>
              </w:r>
            </w:ins>
          </w:p>
        </w:tc>
        <w:tc>
          <w:tcPr>
            <w:tcW w:w="1434" w:type="dxa"/>
            <w:tcBorders>
              <w:top w:val="nil"/>
              <w:left w:val="nil"/>
              <w:bottom w:val="single" w:sz="4" w:space="0" w:color="auto"/>
              <w:right w:val="single" w:sz="4" w:space="0" w:color="auto"/>
            </w:tcBorders>
            <w:shd w:val="clear" w:color="auto" w:fill="auto"/>
            <w:noWrap/>
            <w:vAlign w:val="center"/>
            <w:hideMark/>
            <w:tcPrChange w:id="30955" w:author="Ritu Kamra" w:date="2021-09-27T11:31:00Z">
              <w:tcPr>
                <w:tcW w:w="1437" w:type="dxa"/>
                <w:tcBorders>
                  <w:top w:val="nil"/>
                  <w:left w:val="nil"/>
                  <w:bottom w:val="single" w:sz="4" w:space="0" w:color="auto"/>
                  <w:right w:val="single" w:sz="4" w:space="0" w:color="auto"/>
                </w:tcBorders>
                <w:shd w:val="clear" w:color="auto" w:fill="auto"/>
                <w:noWrap/>
                <w:vAlign w:val="center"/>
                <w:hideMark/>
              </w:tcPr>
            </w:tcPrChange>
          </w:tcPr>
          <w:p w14:paraId="1F373011" w14:textId="77777777" w:rsidR="00A135B5" w:rsidRPr="00A135B5" w:rsidRDefault="00A135B5" w:rsidP="00A135B5">
            <w:pPr>
              <w:spacing w:after="0" w:line="240" w:lineRule="auto"/>
              <w:jc w:val="center"/>
              <w:rPr>
                <w:ins w:id="30956" w:author="Ritu Kamra" w:date="2021-09-27T11:29:00Z"/>
                <w:rFonts w:ascii="Verdana" w:eastAsia="Times New Roman" w:hAnsi="Verdana" w:cs="Calibri"/>
                <w:color w:val="000000"/>
                <w:sz w:val="14"/>
                <w:szCs w:val="14"/>
                <w:lang w:eastAsia="en-IN"/>
              </w:rPr>
            </w:pPr>
            <w:ins w:id="30957" w:author="Ritu Kamra" w:date="2021-09-27T11:29:00Z">
              <w:r w:rsidRPr="00A135B5">
                <w:rPr>
                  <w:rFonts w:ascii="Verdana" w:eastAsia="Times New Roman" w:hAnsi="Verdana" w:cs="Calibri"/>
                  <w:color w:val="000000"/>
                  <w:sz w:val="14"/>
                  <w:szCs w:val="14"/>
                  <w:lang w:eastAsia="en-IN"/>
                </w:rPr>
                <w:t>451.16</w:t>
              </w:r>
            </w:ins>
          </w:p>
        </w:tc>
        <w:tc>
          <w:tcPr>
            <w:tcW w:w="1436" w:type="dxa"/>
            <w:tcBorders>
              <w:top w:val="nil"/>
              <w:left w:val="nil"/>
              <w:bottom w:val="single" w:sz="4" w:space="0" w:color="auto"/>
              <w:right w:val="single" w:sz="4" w:space="0" w:color="auto"/>
            </w:tcBorders>
            <w:shd w:val="clear" w:color="000000" w:fill="FFFFFF"/>
            <w:noWrap/>
            <w:vAlign w:val="center"/>
            <w:hideMark/>
            <w:tcPrChange w:id="30958" w:author="Ritu Kamra" w:date="2021-09-27T11:31:00Z">
              <w:tcPr>
                <w:tcW w:w="1437" w:type="dxa"/>
                <w:tcBorders>
                  <w:top w:val="nil"/>
                  <w:left w:val="nil"/>
                  <w:bottom w:val="single" w:sz="4" w:space="0" w:color="auto"/>
                  <w:right w:val="single" w:sz="4" w:space="0" w:color="auto"/>
                </w:tcBorders>
                <w:shd w:val="clear" w:color="000000" w:fill="FFFFFF"/>
                <w:noWrap/>
                <w:vAlign w:val="center"/>
                <w:hideMark/>
              </w:tcPr>
            </w:tcPrChange>
          </w:tcPr>
          <w:p w14:paraId="233BBD11" w14:textId="77777777" w:rsidR="00A135B5" w:rsidRPr="00A135B5" w:rsidRDefault="00A135B5" w:rsidP="00A135B5">
            <w:pPr>
              <w:spacing w:after="0" w:line="240" w:lineRule="auto"/>
              <w:jc w:val="center"/>
              <w:rPr>
                <w:ins w:id="30959" w:author="Ritu Kamra" w:date="2021-09-27T11:29:00Z"/>
                <w:rFonts w:ascii="Verdana" w:eastAsia="Times New Roman" w:hAnsi="Verdana" w:cs="Calibri"/>
                <w:color w:val="000000"/>
                <w:sz w:val="14"/>
                <w:szCs w:val="14"/>
                <w:lang w:eastAsia="en-IN"/>
              </w:rPr>
            </w:pPr>
            <w:ins w:id="30960" w:author="Ritu Kamra" w:date="2021-09-27T11:29:00Z">
              <w:r w:rsidRPr="00A135B5">
                <w:rPr>
                  <w:rFonts w:ascii="Verdana" w:eastAsia="Times New Roman" w:hAnsi="Verdana" w:cs="Calibri"/>
                  <w:color w:val="000000"/>
                  <w:sz w:val="14"/>
                  <w:szCs w:val="14"/>
                  <w:lang w:eastAsia="en-IN"/>
                </w:rPr>
                <w:t>108.62</w:t>
              </w:r>
            </w:ins>
          </w:p>
        </w:tc>
        <w:tc>
          <w:tcPr>
            <w:tcW w:w="1460" w:type="dxa"/>
            <w:tcBorders>
              <w:top w:val="nil"/>
              <w:left w:val="nil"/>
              <w:bottom w:val="single" w:sz="4" w:space="0" w:color="auto"/>
              <w:right w:val="single" w:sz="4" w:space="0" w:color="auto"/>
            </w:tcBorders>
            <w:shd w:val="clear" w:color="auto" w:fill="auto"/>
            <w:noWrap/>
            <w:vAlign w:val="center"/>
            <w:hideMark/>
            <w:tcPrChange w:id="30961" w:author="Ritu Kamra" w:date="2021-09-27T11:31:00Z">
              <w:tcPr>
                <w:tcW w:w="1463" w:type="dxa"/>
                <w:tcBorders>
                  <w:top w:val="nil"/>
                  <w:left w:val="nil"/>
                  <w:bottom w:val="single" w:sz="4" w:space="0" w:color="auto"/>
                  <w:right w:val="single" w:sz="4" w:space="0" w:color="auto"/>
                </w:tcBorders>
                <w:shd w:val="clear" w:color="auto" w:fill="auto"/>
                <w:noWrap/>
                <w:vAlign w:val="center"/>
                <w:hideMark/>
              </w:tcPr>
            </w:tcPrChange>
          </w:tcPr>
          <w:p w14:paraId="45D0F431" w14:textId="77777777" w:rsidR="00A135B5" w:rsidRPr="00A135B5" w:rsidRDefault="00A135B5" w:rsidP="00A135B5">
            <w:pPr>
              <w:spacing w:after="0" w:line="240" w:lineRule="auto"/>
              <w:jc w:val="center"/>
              <w:rPr>
                <w:ins w:id="30962" w:author="Ritu Kamra" w:date="2021-09-27T11:29:00Z"/>
                <w:rFonts w:ascii="Verdana" w:eastAsia="Times New Roman" w:hAnsi="Verdana" w:cs="Calibri"/>
                <w:color w:val="000000"/>
                <w:sz w:val="14"/>
                <w:szCs w:val="14"/>
                <w:lang w:eastAsia="en-IN"/>
              </w:rPr>
            </w:pPr>
            <w:ins w:id="30963" w:author="Ritu Kamra" w:date="2021-09-27T11:29:00Z">
              <w:r w:rsidRPr="00A135B5">
                <w:rPr>
                  <w:rFonts w:ascii="Verdana" w:eastAsia="Times New Roman" w:hAnsi="Verdana" w:cs="Calibri"/>
                  <w:color w:val="000000"/>
                  <w:sz w:val="14"/>
                  <w:szCs w:val="14"/>
                  <w:lang w:eastAsia="en-IN"/>
                </w:rPr>
                <w:t>351.99</w:t>
              </w:r>
            </w:ins>
          </w:p>
        </w:tc>
        <w:tc>
          <w:tcPr>
            <w:tcW w:w="1435" w:type="dxa"/>
            <w:tcBorders>
              <w:top w:val="nil"/>
              <w:left w:val="nil"/>
              <w:bottom w:val="single" w:sz="4" w:space="0" w:color="auto"/>
              <w:right w:val="single" w:sz="4" w:space="0" w:color="auto"/>
            </w:tcBorders>
            <w:shd w:val="clear" w:color="auto" w:fill="auto"/>
            <w:noWrap/>
            <w:vAlign w:val="center"/>
            <w:hideMark/>
            <w:tcPrChange w:id="30964" w:author="Ritu Kamra" w:date="2021-09-27T11:31:00Z">
              <w:tcPr>
                <w:tcW w:w="1437" w:type="dxa"/>
                <w:tcBorders>
                  <w:top w:val="nil"/>
                  <w:left w:val="nil"/>
                  <w:bottom w:val="single" w:sz="4" w:space="0" w:color="auto"/>
                  <w:right w:val="single" w:sz="4" w:space="0" w:color="auto"/>
                </w:tcBorders>
                <w:shd w:val="clear" w:color="auto" w:fill="auto"/>
                <w:noWrap/>
                <w:vAlign w:val="center"/>
                <w:hideMark/>
              </w:tcPr>
            </w:tcPrChange>
          </w:tcPr>
          <w:p w14:paraId="7C34CC6C" w14:textId="77777777" w:rsidR="00A135B5" w:rsidRPr="00A135B5" w:rsidRDefault="00A135B5" w:rsidP="00A135B5">
            <w:pPr>
              <w:spacing w:after="0" w:line="240" w:lineRule="auto"/>
              <w:jc w:val="center"/>
              <w:rPr>
                <w:ins w:id="30965" w:author="Ritu Kamra" w:date="2021-09-27T11:29:00Z"/>
                <w:rFonts w:ascii="Verdana" w:eastAsia="Times New Roman" w:hAnsi="Verdana" w:cs="Calibri"/>
                <w:color w:val="000000"/>
                <w:sz w:val="14"/>
                <w:szCs w:val="14"/>
                <w:lang w:eastAsia="en-IN"/>
              </w:rPr>
            </w:pPr>
            <w:ins w:id="30966" w:author="Ritu Kamra" w:date="2021-09-27T11:29:00Z">
              <w:r w:rsidRPr="00A135B5">
                <w:rPr>
                  <w:rFonts w:ascii="Verdana" w:eastAsia="Times New Roman" w:hAnsi="Verdana" w:cs="Calibri"/>
                  <w:color w:val="000000"/>
                  <w:sz w:val="14"/>
                  <w:szCs w:val="14"/>
                  <w:lang w:eastAsia="en-IN"/>
                </w:rPr>
                <w:t>88.55</w:t>
              </w:r>
            </w:ins>
          </w:p>
        </w:tc>
      </w:tr>
      <w:tr w:rsidR="00A135B5" w:rsidRPr="00A135B5" w14:paraId="47A99A6B" w14:textId="77777777" w:rsidTr="00D02970">
        <w:trPr>
          <w:trHeight w:val="552"/>
          <w:ins w:id="30967" w:author="Ritu Kamra" w:date="2021-09-27T11:29:00Z"/>
          <w:trPrChange w:id="30968" w:author="Ritu Kamra" w:date="2021-09-27T11:31:00Z">
            <w:trPr>
              <w:trHeight w:val="404"/>
            </w:trPr>
          </w:trPrChange>
        </w:trPr>
        <w:tc>
          <w:tcPr>
            <w:tcW w:w="1523" w:type="dxa"/>
            <w:tcBorders>
              <w:top w:val="nil"/>
              <w:left w:val="single" w:sz="4" w:space="0" w:color="auto"/>
              <w:bottom w:val="single" w:sz="4" w:space="0" w:color="auto"/>
              <w:right w:val="single" w:sz="4" w:space="0" w:color="auto"/>
            </w:tcBorders>
            <w:shd w:val="clear" w:color="auto" w:fill="auto"/>
            <w:noWrap/>
            <w:vAlign w:val="center"/>
            <w:hideMark/>
            <w:tcPrChange w:id="30969" w:author="Ritu Kamra" w:date="2021-09-27T11:31:00Z">
              <w:tcPr>
                <w:tcW w:w="1526"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7A917E29" w14:textId="77777777" w:rsidR="00A135B5" w:rsidRPr="00A135B5" w:rsidRDefault="00A135B5" w:rsidP="00A135B5">
            <w:pPr>
              <w:spacing w:after="0" w:line="240" w:lineRule="auto"/>
              <w:jc w:val="center"/>
              <w:rPr>
                <w:ins w:id="30970" w:author="Ritu Kamra" w:date="2021-09-27T11:29:00Z"/>
                <w:rFonts w:ascii="Verdana" w:eastAsia="Times New Roman" w:hAnsi="Verdana" w:cs="Calibri"/>
                <w:color w:val="000000"/>
                <w:sz w:val="14"/>
                <w:szCs w:val="14"/>
                <w:lang w:eastAsia="en-IN"/>
              </w:rPr>
            </w:pPr>
            <w:ins w:id="30971" w:author="Ritu Kamra" w:date="2021-09-27T11:29:00Z">
              <w:r w:rsidRPr="00A135B5">
                <w:rPr>
                  <w:rFonts w:ascii="Verdana" w:eastAsia="Times New Roman" w:hAnsi="Verdana" w:cs="Calibri"/>
                  <w:color w:val="000000"/>
                  <w:sz w:val="14"/>
                  <w:szCs w:val="14"/>
                  <w:lang w:eastAsia="en-IN"/>
                </w:rPr>
                <w:t>Italy</w:t>
              </w:r>
            </w:ins>
          </w:p>
        </w:tc>
        <w:tc>
          <w:tcPr>
            <w:tcW w:w="1434" w:type="dxa"/>
            <w:tcBorders>
              <w:top w:val="nil"/>
              <w:left w:val="nil"/>
              <w:bottom w:val="single" w:sz="4" w:space="0" w:color="auto"/>
              <w:right w:val="single" w:sz="4" w:space="0" w:color="auto"/>
            </w:tcBorders>
            <w:shd w:val="clear" w:color="auto" w:fill="auto"/>
            <w:noWrap/>
            <w:vAlign w:val="center"/>
            <w:hideMark/>
            <w:tcPrChange w:id="30972" w:author="Ritu Kamra" w:date="2021-09-27T11:31:00Z">
              <w:tcPr>
                <w:tcW w:w="1437" w:type="dxa"/>
                <w:tcBorders>
                  <w:top w:val="nil"/>
                  <w:left w:val="nil"/>
                  <w:bottom w:val="single" w:sz="4" w:space="0" w:color="auto"/>
                  <w:right w:val="single" w:sz="4" w:space="0" w:color="auto"/>
                </w:tcBorders>
                <w:shd w:val="clear" w:color="auto" w:fill="auto"/>
                <w:noWrap/>
                <w:vAlign w:val="center"/>
                <w:hideMark/>
              </w:tcPr>
            </w:tcPrChange>
          </w:tcPr>
          <w:p w14:paraId="3AA1DEBC" w14:textId="77777777" w:rsidR="00A135B5" w:rsidRPr="00A135B5" w:rsidRDefault="00A135B5" w:rsidP="00A135B5">
            <w:pPr>
              <w:spacing w:after="0" w:line="240" w:lineRule="auto"/>
              <w:jc w:val="center"/>
              <w:rPr>
                <w:ins w:id="30973" w:author="Ritu Kamra" w:date="2021-09-27T11:29:00Z"/>
                <w:rFonts w:ascii="Verdana" w:eastAsia="Times New Roman" w:hAnsi="Verdana" w:cs="Calibri"/>
                <w:color w:val="000000"/>
                <w:sz w:val="14"/>
                <w:szCs w:val="14"/>
                <w:lang w:eastAsia="en-IN"/>
              </w:rPr>
            </w:pPr>
            <w:ins w:id="30974" w:author="Ritu Kamra" w:date="2021-09-27T11:29:00Z">
              <w:r w:rsidRPr="00A135B5">
                <w:rPr>
                  <w:rFonts w:ascii="Verdana" w:eastAsia="Times New Roman" w:hAnsi="Verdana" w:cs="Calibri"/>
                  <w:color w:val="000000"/>
                  <w:sz w:val="14"/>
                  <w:szCs w:val="14"/>
                  <w:lang w:eastAsia="en-IN"/>
                </w:rPr>
                <w:t>166.56</w:t>
              </w:r>
            </w:ins>
          </w:p>
        </w:tc>
        <w:tc>
          <w:tcPr>
            <w:tcW w:w="1434" w:type="dxa"/>
            <w:tcBorders>
              <w:top w:val="nil"/>
              <w:left w:val="nil"/>
              <w:bottom w:val="single" w:sz="4" w:space="0" w:color="auto"/>
              <w:right w:val="single" w:sz="4" w:space="0" w:color="auto"/>
            </w:tcBorders>
            <w:shd w:val="clear" w:color="auto" w:fill="auto"/>
            <w:noWrap/>
            <w:vAlign w:val="center"/>
            <w:hideMark/>
            <w:tcPrChange w:id="30975" w:author="Ritu Kamra" w:date="2021-09-27T11:31:00Z">
              <w:tcPr>
                <w:tcW w:w="1435" w:type="dxa"/>
                <w:tcBorders>
                  <w:top w:val="nil"/>
                  <w:left w:val="nil"/>
                  <w:bottom w:val="single" w:sz="4" w:space="0" w:color="auto"/>
                  <w:right w:val="single" w:sz="4" w:space="0" w:color="auto"/>
                </w:tcBorders>
                <w:shd w:val="clear" w:color="auto" w:fill="auto"/>
                <w:noWrap/>
                <w:vAlign w:val="center"/>
                <w:hideMark/>
              </w:tcPr>
            </w:tcPrChange>
          </w:tcPr>
          <w:p w14:paraId="6EEAA53D" w14:textId="77777777" w:rsidR="00A135B5" w:rsidRPr="00A135B5" w:rsidRDefault="00A135B5" w:rsidP="00A135B5">
            <w:pPr>
              <w:spacing w:after="0" w:line="240" w:lineRule="auto"/>
              <w:jc w:val="center"/>
              <w:rPr>
                <w:ins w:id="30976" w:author="Ritu Kamra" w:date="2021-09-27T11:29:00Z"/>
                <w:rFonts w:ascii="Verdana" w:eastAsia="Times New Roman" w:hAnsi="Verdana" w:cs="Calibri"/>
                <w:color w:val="000000"/>
                <w:sz w:val="14"/>
                <w:szCs w:val="14"/>
                <w:lang w:eastAsia="en-IN"/>
              </w:rPr>
            </w:pPr>
            <w:ins w:id="30977" w:author="Ritu Kamra" w:date="2021-09-27T11:29:00Z">
              <w:r w:rsidRPr="00A135B5">
                <w:rPr>
                  <w:rFonts w:ascii="Verdana" w:eastAsia="Times New Roman" w:hAnsi="Verdana" w:cs="Calibri"/>
                  <w:color w:val="000000"/>
                  <w:sz w:val="14"/>
                  <w:szCs w:val="14"/>
                  <w:lang w:eastAsia="en-IN"/>
                </w:rPr>
                <w:t>70.50</w:t>
              </w:r>
            </w:ins>
          </w:p>
        </w:tc>
        <w:tc>
          <w:tcPr>
            <w:tcW w:w="1434" w:type="dxa"/>
            <w:tcBorders>
              <w:top w:val="nil"/>
              <w:left w:val="nil"/>
              <w:bottom w:val="single" w:sz="4" w:space="0" w:color="auto"/>
              <w:right w:val="single" w:sz="4" w:space="0" w:color="auto"/>
            </w:tcBorders>
            <w:shd w:val="clear" w:color="auto" w:fill="auto"/>
            <w:noWrap/>
            <w:vAlign w:val="center"/>
            <w:hideMark/>
            <w:tcPrChange w:id="30978" w:author="Ritu Kamra" w:date="2021-09-27T11:31:00Z">
              <w:tcPr>
                <w:tcW w:w="1437" w:type="dxa"/>
                <w:tcBorders>
                  <w:top w:val="nil"/>
                  <w:left w:val="nil"/>
                  <w:bottom w:val="single" w:sz="4" w:space="0" w:color="auto"/>
                  <w:right w:val="single" w:sz="4" w:space="0" w:color="auto"/>
                </w:tcBorders>
                <w:shd w:val="clear" w:color="auto" w:fill="auto"/>
                <w:noWrap/>
                <w:vAlign w:val="center"/>
                <w:hideMark/>
              </w:tcPr>
            </w:tcPrChange>
          </w:tcPr>
          <w:p w14:paraId="3AD21849" w14:textId="77777777" w:rsidR="00A135B5" w:rsidRPr="00A135B5" w:rsidRDefault="00A135B5" w:rsidP="00A135B5">
            <w:pPr>
              <w:spacing w:after="0" w:line="240" w:lineRule="auto"/>
              <w:jc w:val="center"/>
              <w:rPr>
                <w:ins w:id="30979" w:author="Ritu Kamra" w:date="2021-09-27T11:29:00Z"/>
                <w:rFonts w:ascii="Verdana" w:eastAsia="Times New Roman" w:hAnsi="Verdana" w:cs="Calibri"/>
                <w:color w:val="000000"/>
                <w:sz w:val="14"/>
                <w:szCs w:val="14"/>
                <w:lang w:eastAsia="en-IN"/>
              </w:rPr>
            </w:pPr>
            <w:ins w:id="30980" w:author="Ritu Kamra" w:date="2021-09-27T11:29:00Z">
              <w:r w:rsidRPr="00A135B5">
                <w:rPr>
                  <w:rFonts w:ascii="Verdana" w:eastAsia="Times New Roman" w:hAnsi="Verdana" w:cs="Calibri"/>
                  <w:color w:val="000000"/>
                  <w:sz w:val="14"/>
                  <w:szCs w:val="14"/>
                  <w:lang w:eastAsia="en-IN"/>
                </w:rPr>
                <w:t>190.60</w:t>
              </w:r>
            </w:ins>
          </w:p>
        </w:tc>
        <w:tc>
          <w:tcPr>
            <w:tcW w:w="1436" w:type="dxa"/>
            <w:tcBorders>
              <w:top w:val="nil"/>
              <w:left w:val="nil"/>
              <w:bottom w:val="single" w:sz="4" w:space="0" w:color="auto"/>
              <w:right w:val="single" w:sz="4" w:space="0" w:color="auto"/>
            </w:tcBorders>
            <w:shd w:val="clear" w:color="000000" w:fill="FFFFFF"/>
            <w:noWrap/>
            <w:vAlign w:val="center"/>
            <w:hideMark/>
            <w:tcPrChange w:id="30981" w:author="Ritu Kamra" w:date="2021-09-27T11:31:00Z">
              <w:tcPr>
                <w:tcW w:w="1437" w:type="dxa"/>
                <w:tcBorders>
                  <w:top w:val="nil"/>
                  <w:left w:val="nil"/>
                  <w:bottom w:val="single" w:sz="4" w:space="0" w:color="auto"/>
                  <w:right w:val="single" w:sz="4" w:space="0" w:color="auto"/>
                </w:tcBorders>
                <w:shd w:val="clear" w:color="000000" w:fill="FFFFFF"/>
                <w:noWrap/>
                <w:vAlign w:val="center"/>
                <w:hideMark/>
              </w:tcPr>
            </w:tcPrChange>
          </w:tcPr>
          <w:p w14:paraId="28FA7D91" w14:textId="77777777" w:rsidR="00A135B5" w:rsidRPr="00A135B5" w:rsidRDefault="00A135B5" w:rsidP="00A135B5">
            <w:pPr>
              <w:spacing w:after="0" w:line="240" w:lineRule="auto"/>
              <w:jc w:val="center"/>
              <w:rPr>
                <w:ins w:id="30982" w:author="Ritu Kamra" w:date="2021-09-27T11:29:00Z"/>
                <w:rFonts w:ascii="Verdana" w:eastAsia="Times New Roman" w:hAnsi="Verdana" w:cs="Calibri"/>
                <w:color w:val="000000"/>
                <w:sz w:val="14"/>
                <w:szCs w:val="14"/>
                <w:lang w:eastAsia="en-IN"/>
              </w:rPr>
            </w:pPr>
            <w:ins w:id="30983" w:author="Ritu Kamra" w:date="2021-09-27T11:29:00Z">
              <w:r w:rsidRPr="00A135B5">
                <w:rPr>
                  <w:rFonts w:ascii="Verdana" w:eastAsia="Times New Roman" w:hAnsi="Verdana" w:cs="Calibri"/>
                  <w:color w:val="000000"/>
                  <w:sz w:val="14"/>
                  <w:szCs w:val="14"/>
                  <w:lang w:eastAsia="en-IN"/>
                </w:rPr>
                <w:t>64.02</w:t>
              </w:r>
            </w:ins>
          </w:p>
        </w:tc>
        <w:tc>
          <w:tcPr>
            <w:tcW w:w="1460" w:type="dxa"/>
            <w:tcBorders>
              <w:top w:val="nil"/>
              <w:left w:val="nil"/>
              <w:bottom w:val="single" w:sz="4" w:space="0" w:color="auto"/>
              <w:right w:val="single" w:sz="4" w:space="0" w:color="auto"/>
            </w:tcBorders>
            <w:shd w:val="clear" w:color="auto" w:fill="auto"/>
            <w:noWrap/>
            <w:vAlign w:val="center"/>
            <w:hideMark/>
            <w:tcPrChange w:id="30984" w:author="Ritu Kamra" w:date="2021-09-27T11:31:00Z">
              <w:tcPr>
                <w:tcW w:w="1463" w:type="dxa"/>
                <w:tcBorders>
                  <w:top w:val="nil"/>
                  <w:left w:val="nil"/>
                  <w:bottom w:val="single" w:sz="4" w:space="0" w:color="auto"/>
                  <w:right w:val="single" w:sz="4" w:space="0" w:color="auto"/>
                </w:tcBorders>
                <w:shd w:val="clear" w:color="auto" w:fill="auto"/>
                <w:noWrap/>
                <w:vAlign w:val="center"/>
                <w:hideMark/>
              </w:tcPr>
            </w:tcPrChange>
          </w:tcPr>
          <w:p w14:paraId="2CAFDD5F" w14:textId="77777777" w:rsidR="00A135B5" w:rsidRPr="00A135B5" w:rsidRDefault="00A135B5" w:rsidP="00A135B5">
            <w:pPr>
              <w:spacing w:after="0" w:line="240" w:lineRule="auto"/>
              <w:jc w:val="center"/>
              <w:rPr>
                <w:ins w:id="30985" w:author="Ritu Kamra" w:date="2021-09-27T11:29:00Z"/>
                <w:rFonts w:ascii="Verdana" w:eastAsia="Times New Roman" w:hAnsi="Verdana" w:cs="Calibri"/>
                <w:color w:val="000000"/>
                <w:sz w:val="14"/>
                <w:szCs w:val="14"/>
                <w:lang w:eastAsia="en-IN"/>
              </w:rPr>
            </w:pPr>
            <w:ins w:id="30986" w:author="Ritu Kamra" w:date="2021-09-27T11:29:00Z">
              <w:r w:rsidRPr="00A135B5">
                <w:rPr>
                  <w:rFonts w:ascii="Verdana" w:eastAsia="Times New Roman" w:hAnsi="Verdana" w:cs="Calibri"/>
                  <w:color w:val="000000"/>
                  <w:sz w:val="14"/>
                  <w:szCs w:val="14"/>
                  <w:lang w:eastAsia="en-IN"/>
                </w:rPr>
                <w:t>164.31</w:t>
              </w:r>
            </w:ins>
          </w:p>
        </w:tc>
        <w:tc>
          <w:tcPr>
            <w:tcW w:w="1435" w:type="dxa"/>
            <w:tcBorders>
              <w:top w:val="nil"/>
              <w:left w:val="nil"/>
              <w:bottom w:val="single" w:sz="4" w:space="0" w:color="auto"/>
              <w:right w:val="single" w:sz="4" w:space="0" w:color="auto"/>
            </w:tcBorders>
            <w:shd w:val="clear" w:color="auto" w:fill="auto"/>
            <w:noWrap/>
            <w:vAlign w:val="center"/>
            <w:hideMark/>
            <w:tcPrChange w:id="30987" w:author="Ritu Kamra" w:date="2021-09-27T11:31:00Z">
              <w:tcPr>
                <w:tcW w:w="1437" w:type="dxa"/>
                <w:tcBorders>
                  <w:top w:val="nil"/>
                  <w:left w:val="nil"/>
                  <w:bottom w:val="single" w:sz="4" w:space="0" w:color="auto"/>
                  <w:right w:val="single" w:sz="4" w:space="0" w:color="auto"/>
                </w:tcBorders>
                <w:shd w:val="clear" w:color="auto" w:fill="auto"/>
                <w:noWrap/>
                <w:vAlign w:val="center"/>
                <w:hideMark/>
              </w:tcPr>
            </w:tcPrChange>
          </w:tcPr>
          <w:p w14:paraId="71CC5A1A" w14:textId="77777777" w:rsidR="00A135B5" w:rsidRPr="00A135B5" w:rsidRDefault="00A135B5" w:rsidP="00A135B5">
            <w:pPr>
              <w:spacing w:after="0" w:line="240" w:lineRule="auto"/>
              <w:jc w:val="center"/>
              <w:rPr>
                <w:ins w:id="30988" w:author="Ritu Kamra" w:date="2021-09-27T11:29:00Z"/>
                <w:rFonts w:ascii="Verdana" w:eastAsia="Times New Roman" w:hAnsi="Verdana" w:cs="Calibri"/>
                <w:color w:val="000000"/>
                <w:sz w:val="14"/>
                <w:szCs w:val="14"/>
                <w:lang w:eastAsia="en-IN"/>
              </w:rPr>
            </w:pPr>
            <w:ins w:id="30989" w:author="Ritu Kamra" w:date="2021-09-27T11:29:00Z">
              <w:r w:rsidRPr="00A135B5">
                <w:rPr>
                  <w:rFonts w:ascii="Verdana" w:eastAsia="Times New Roman" w:hAnsi="Verdana" w:cs="Calibri"/>
                  <w:color w:val="000000"/>
                  <w:sz w:val="14"/>
                  <w:szCs w:val="14"/>
                  <w:lang w:eastAsia="en-IN"/>
                </w:rPr>
                <w:t>58.16</w:t>
              </w:r>
            </w:ins>
          </w:p>
        </w:tc>
      </w:tr>
      <w:tr w:rsidR="00A135B5" w:rsidRPr="00A135B5" w14:paraId="6FD02A15" w14:textId="77777777" w:rsidTr="00D02970">
        <w:trPr>
          <w:trHeight w:val="552"/>
          <w:ins w:id="30990" w:author="Ritu Kamra" w:date="2021-09-27T11:29:00Z"/>
          <w:trPrChange w:id="30991" w:author="Ritu Kamra" w:date="2021-09-27T11:31:00Z">
            <w:trPr>
              <w:trHeight w:val="404"/>
            </w:trPr>
          </w:trPrChange>
        </w:trPr>
        <w:tc>
          <w:tcPr>
            <w:tcW w:w="1523" w:type="dxa"/>
            <w:tcBorders>
              <w:top w:val="nil"/>
              <w:left w:val="single" w:sz="4" w:space="0" w:color="auto"/>
              <w:bottom w:val="single" w:sz="4" w:space="0" w:color="auto"/>
              <w:right w:val="single" w:sz="4" w:space="0" w:color="auto"/>
            </w:tcBorders>
            <w:shd w:val="clear" w:color="auto" w:fill="auto"/>
            <w:noWrap/>
            <w:vAlign w:val="center"/>
            <w:hideMark/>
            <w:tcPrChange w:id="30992" w:author="Ritu Kamra" w:date="2021-09-27T11:31:00Z">
              <w:tcPr>
                <w:tcW w:w="1526"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5095E831" w14:textId="77777777" w:rsidR="00A135B5" w:rsidRPr="00A135B5" w:rsidRDefault="00A135B5" w:rsidP="00A135B5">
            <w:pPr>
              <w:spacing w:after="0" w:line="240" w:lineRule="auto"/>
              <w:jc w:val="center"/>
              <w:rPr>
                <w:ins w:id="30993" w:author="Ritu Kamra" w:date="2021-09-27T11:29:00Z"/>
                <w:rFonts w:ascii="Verdana" w:eastAsia="Times New Roman" w:hAnsi="Verdana" w:cs="Calibri"/>
                <w:color w:val="000000"/>
                <w:sz w:val="14"/>
                <w:szCs w:val="14"/>
                <w:lang w:eastAsia="en-IN"/>
              </w:rPr>
            </w:pPr>
            <w:ins w:id="30994" w:author="Ritu Kamra" w:date="2021-09-27T11:29:00Z">
              <w:r w:rsidRPr="00A135B5">
                <w:rPr>
                  <w:rFonts w:ascii="Verdana" w:eastAsia="Times New Roman" w:hAnsi="Verdana" w:cs="Calibri"/>
                  <w:color w:val="000000"/>
                  <w:sz w:val="14"/>
                  <w:szCs w:val="14"/>
                  <w:lang w:eastAsia="en-IN"/>
                </w:rPr>
                <w:t>Turkey</w:t>
              </w:r>
            </w:ins>
          </w:p>
        </w:tc>
        <w:tc>
          <w:tcPr>
            <w:tcW w:w="1434" w:type="dxa"/>
            <w:tcBorders>
              <w:top w:val="nil"/>
              <w:left w:val="nil"/>
              <w:bottom w:val="single" w:sz="4" w:space="0" w:color="auto"/>
              <w:right w:val="single" w:sz="4" w:space="0" w:color="auto"/>
            </w:tcBorders>
            <w:shd w:val="clear" w:color="auto" w:fill="auto"/>
            <w:noWrap/>
            <w:vAlign w:val="center"/>
            <w:hideMark/>
            <w:tcPrChange w:id="30995" w:author="Ritu Kamra" w:date="2021-09-27T11:31:00Z">
              <w:tcPr>
                <w:tcW w:w="1437" w:type="dxa"/>
                <w:tcBorders>
                  <w:top w:val="nil"/>
                  <w:left w:val="nil"/>
                  <w:bottom w:val="single" w:sz="4" w:space="0" w:color="auto"/>
                  <w:right w:val="single" w:sz="4" w:space="0" w:color="auto"/>
                </w:tcBorders>
                <w:shd w:val="clear" w:color="auto" w:fill="auto"/>
                <w:noWrap/>
                <w:vAlign w:val="center"/>
                <w:hideMark/>
              </w:tcPr>
            </w:tcPrChange>
          </w:tcPr>
          <w:p w14:paraId="21F97A2B" w14:textId="77777777" w:rsidR="00A135B5" w:rsidRPr="00A135B5" w:rsidRDefault="00A135B5" w:rsidP="00A135B5">
            <w:pPr>
              <w:spacing w:after="0" w:line="240" w:lineRule="auto"/>
              <w:jc w:val="center"/>
              <w:rPr>
                <w:ins w:id="30996" w:author="Ritu Kamra" w:date="2021-09-27T11:29:00Z"/>
                <w:rFonts w:ascii="Verdana" w:eastAsia="Times New Roman" w:hAnsi="Verdana" w:cs="Calibri"/>
                <w:color w:val="000000"/>
                <w:sz w:val="14"/>
                <w:szCs w:val="14"/>
                <w:lang w:eastAsia="en-IN"/>
              </w:rPr>
            </w:pPr>
            <w:ins w:id="30997" w:author="Ritu Kamra" w:date="2021-09-27T11:29:00Z">
              <w:r w:rsidRPr="00A135B5">
                <w:rPr>
                  <w:rFonts w:ascii="Verdana" w:eastAsia="Times New Roman" w:hAnsi="Verdana" w:cs="Calibri"/>
                  <w:color w:val="000000"/>
                  <w:sz w:val="14"/>
                  <w:szCs w:val="14"/>
                  <w:lang w:eastAsia="en-IN"/>
                </w:rPr>
                <w:t>107.77</w:t>
              </w:r>
            </w:ins>
          </w:p>
        </w:tc>
        <w:tc>
          <w:tcPr>
            <w:tcW w:w="1434" w:type="dxa"/>
            <w:tcBorders>
              <w:top w:val="nil"/>
              <w:left w:val="nil"/>
              <w:bottom w:val="single" w:sz="4" w:space="0" w:color="auto"/>
              <w:right w:val="single" w:sz="4" w:space="0" w:color="auto"/>
            </w:tcBorders>
            <w:shd w:val="clear" w:color="auto" w:fill="auto"/>
            <w:noWrap/>
            <w:vAlign w:val="center"/>
            <w:hideMark/>
            <w:tcPrChange w:id="30998" w:author="Ritu Kamra" w:date="2021-09-27T11:31:00Z">
              <w:tcPr>
                <w:tcW w:w="1435" w:type="dxa"/>
                <w:tcBorders>
                  <w:top w:val="nil"/>
                  <w:left w:val="nil"/>
                  <w:bottom w:val="single" w:sz="4" w:space="0" w:color="auto"/>
                  <w:right w:val="single" w:sz="4" w:space="0" w:color="auto"/>
                </w:tcBorders>
                <w:shd w:val="clear" w:color="auto" w:fill="auto"/>
                <w:noWrap/>
                <w:vAlign w:val="center"/>
                <w:hideMark/>
              </w:tcPr>
            </w:tcPrChange>
          </w:tcPr>
          <w:p w14:paraId="7AD07957" w14:textId="77777777" w:rsidR="00A135B5" w:rsidRPr="00A135B5" w:rsidRDefault="00A135B5" w:rsidP="00A135B5">
            <w:pPr>
              <w:spacing w:after="0" w:line="240" w:lineRule="auto"/>
              <w:jc w:val="center"/>
              <w:rPr>
                <w:ins w:id="30999" w:author="Ritu Kamra" w:date="2021-09-27T11:29:00Z"/>
                <w:rFonts w:ascii="Verdana" w:eastAsia="Times New Roman" w:hAnsi="Verdana" w:cs="Calibri"/>
                <w:color w:val="000000"/>
                <w:sz w:val="14"/>
                <w:szCs w:val="14"/>
                <w:lang w:eastAsia="en-IN"/>
              </w:rPr>
            </w:pPr>
            <w:ins w:id="31000" w:author="Ritu Kamra" w:date="2021-09-27T11:29:00Z">
              <w:r w:rsidRPr="00A135B5">
                <w:rPr>
                  <w:rFonts w:ascii="Verdana" w:eastAsia="Times New Roman" w:hAnsi="Verdana" w:cs="Calibri"/>
                  <w:color w:val="000000"/>
                  <w:sz w:val="14"/>
                  <w:szCs w:val="14"/>
                  <w:lang w:eastAsia="en-IN"/>
                </w:rPr>
                <w:t>44.33</w:t>
              </w:r>
            </w:ins>
          </w:p>
        </w:tc>
        <w:tc>
          <w:tcPr>
            <w:tcW w:w="1434" w:type="dxa"/>
            <w:tcBorders>
              <w:top w:val="nil"/>
              <w:left w:val="nil"/>
              <w:bottom w:val="single" w:sz="4" w:space="0" w:color="auto"/>
              <w:right w:val="single" w:sz="4" w:space="0" w:color="auto"/>
            </w:tcBorders>
            <w:shd w:val="clear" w:color="auto" w:fill="auto"/>
            <w:noWrap/>
            <w:vAlign w:val="center"/>
            <w:hideMark/>
            <w:tcPrChange w:id="31001" w:author="Ritu Kamra" w:date="2021-09-27T11:31:00Z">
              <w:tcPr>
                <w:tcW w:w="1437" w:type="dxa"/>
                <w:tcBorders>
                  <w:top w:val="nil"/>
                  <w:left w:val="nil"/>
                  <w:bottom w:val="single" w:sz="4" w:space="0" w:color="auto"/>
                  <w:right w:val="single" w:sz="4" w:space="0" w:color="auto"/>
                </w:tcBorders>
                <w:shd w:val="clear" w:color="auto" w:fill="auto"/>
                <w:noWrap/>
                <w:vAlign w:val="center"/>
                <w:hideMark/>
              </w:tcPr>
            </w:tcPrChange>
          </w:tcPr>
          <w:p w14:paraId="2ACC07E0" w14:textId="77777777" w:rsidR="00A135B5" w:rsidRPr="00A135B5" w:rsidRDefault="00A135B5" w:rsidP="00A135B5">
            <w:pPr>
              <w:spacing w:after="0" w:line="240" w:lineRule="auto"/>
              <w:jc w:val="center"/>
              <w:rPr>
                <w:ins w:id="31002" w:author="Ritu Kamra" w:date="2021-09-27T11:29:00Z"/>
                <w:rFonts w:ascii="Verdana" w:eastAsia="Times New Roman" w:hAnsi="Verdana" w:cs="Calibri"/>
                <w:color w:val="000000"/>
                <w:sz w:val="14"/>
                <w:szCs w:val="14"/>
                <w:lang w:eastAsia="en-IN"/>
              </w:rPr>
            </w:pPr>
            <w:ins w:id="31003" w:author="Ritu Kamra" w:date="2021-09-27T11:29:00Z">
              <w:r w:rsidRPr="00A135B5">
                <w:rPr>
                  <w:rFonts w:ascii="Verdana" w:eastAsia="Times New Roman" w:hAnsi="Verdana" w:cs="Calibri"/>
                  <w:color w:val="000000"/>
                  <w:sz w:val="14"/>
                  <w:szCs w:val="14"/>
                  <w:lang w:eastAsia="en-IN"/>
                </w:rPr>
                <w:t>168.58</w:t>
              </w:r>
            </w:ins>
          </w:p>
        </w:tc>
        <w:tc>
          <w:tcPr>
            <w:tcW w:w="1436" w:type="dxa"/>
            <w:tcBorders>
              <w:top w:val="nil"/>
              <w:left w:val="nil"/>
              <w:bottom w:val="single" w:sz="4" w:space="0" w:color="auto"/>
              <w:right w:val="single" w:sz="4" w:space="0" w:color="auto"/>
            </w:tcBorders>
            <w:shd w:val="clear" w:color="000000" w:fill="FFFFFF"/>
            <w:noWrap/>
            <w:vAlign w:val="center"/>
            <w:hideMark/>
            <w:tcPrChange w:id="31004" w:author="Ritu Kamra" w:date="2021-09-27T11:31:00Z">
              <w:tcPr>
                <w:tcW w:w="1437" w:type="dxa"/>
                <w:tcBorders>
                  <w:top w:val="nil"/>
                  <w:left w:val="nil"/>
                  <w:bottom w:val="single" w:sz="4" w:space="0" w:color="auto"/>
                  <w:right w:val="single" w:sz="4" w:space="0" w:color="auto"/>
                </w:tcBorders>
                <w:shd w:val="clear" w:color="000000" w:fill="FFFFFF"/>
                <w:noWrap/>
                <w:vAlign w:val="center"/>
                <w:hideMark/>
              </w:tcPr>
            </w:tcPrChange>
          </w:tcPr>
          <w:p w14:paraId="7056ED38" w14:textId="77777777" w:rsidR="00A135B5" w:rsidRPr="00A135B5" w:rsidRDefault="00A135B5" w:rsidP="00A135B5">
            <w:pPr>
              <w:spacing w:after="0" w:line="240" w:lineRule="auto"/>
              <w:jc w:val="center"/>
              <w:rPr>
                <w:ins w:id="31005" w:author="Ritu Kamra" w:date="2021-09-27T11:29:00Z"/>
                <w:rFonts w:ascii="Verdana" w:eastAsia="Times New Roman" w:hAnsi="Verdana" w:cs="Calibri"/>
                <w:color w:val="000000"/>
                <w:sz w:val="14"/>
                <w:szCs w:val="14"/>
                <w:lang w:eastAsia="en-IN"/>
              </w:rPr>
            </w:pPr>
            <w:ins w:id="31006" w:author="Ritu Kamra" w:date="2021-09-27T11:29:00Z">
              <w:r w:rsidRPr="00A135B5">
                <w:rPr>
                  <w:rFonts w:ascii="Verdana" w:eastAsia="Times New Roman" w:hAnsi="Verdana" w:cs="Calibri"/>
                  <w:color w:val="000000"/>
                  <w:sz w:val="14"/>
                  <w:szCs w:val="14"/>
                  <w:lang w:eastAsia="en-IN"/>
                </w:rPr>
                <w:t>56.39</w:t>
              </w:r>
            </w:ins>
          </w:p>
        </w:tc>
        <w:tc>
          <w:tcPr>
            <w:tcW w:w="1460" w:type="dxa"/>
            <w:tcBorders>
              <w:top w:val="nil"/>
              <w:left w:val="nil"/>
              <w:bottom w:val="single" w:sz="4" w:space="0" w:color="auto"/>
              <w:right w:val="single" w:sz="4" w:space="0" w:color="auto"/>
            </w:tcBorders>
            <w:shd w:val="clear" w:color="auto" w:fill="auto"/>
            <w:noWrap/>
            <w:vAlign w:val="center"/>
            <w:hideMark/>
            <w:tcPrChange w:id="31007" w:author="Ritu Kamra" w:date="2021-09-27T11:31:00Z">
              <w:tcPr>
                <w:tcW w:w="1463" w:type="dxa"/>
                <w:tcBorders>
                  <w:top w:val="nil"/>
                  <w:left w:val="nil"/>
                  <w:bottom w:val="single" w:sz="4" w:space="0" w:color="auto"/>
                  <w:right w:val="single" w:sz="4" w:space="0" w:color="auto"/>
                </w:tcBorders>
                <w:shd w:val="clear" w:color="auto" w:fill="auto"/>
                <w:noWrap/>
                <w:vAlign w:val="center"/>
                <w:hideMark/>
              </w:tcPr>
            </w:tcPrChange>
          </w:tcPr>
          <w:p w14:paraId="51D77D2C" w14:textId="77777777" w:rsidR="00A135B5" w:rsidRPr="00A135B5" w:rsidRDefault="00A135B5" w:rsidP="00A135B5">
            <w:pPr>
              <w:spacing w:after="0" w:line="240" w:lineRule="auto"/>
              <w:jc w:val="center"/>
              <w:rPr>
                <w:ins w:id="31008" w:author="Ritu Kamra" w:date="2021-09-27T11:29:00Z"/>
                <w:rFonts w:ascii="Verdana" w:eastAsia="Times New Roman" w:hAnsi="Verdana" w:cs="Calibri"/>
                <w:color w:val="000000"/>
                <w:sz w:val="14"/>
                <w:szCs w:val="14"/>
                <w:lang w:eastAsia="en-IN"/>
              </w:rPr>
            </w:pPr>
            <w:ins w:id="31009" w:author="Ritu Kamra" w:date="2021-09-27T11:29:00Z">
              <w:r w:rsidRPr="00A135B5">
                <w:rPr>
                  <w:rFonts w:ascii="Verdana" w:eastAsia="Times New Roman" w:hAnsi="Verdana" w:cs="Calibri"/>
                  <w:color w:val="000000"/>
                  <w:sz w:val="14"/>
                  <w:szCs w:val="14"/>
                  <w:lang w:eastAsia="en-IN"/>
                </w:rPr>
                <w:t>154.10</w:t>
              </w:r>
            </w:ins>
          </w:p>
        </w:tc>
        <w:tc>
          <w:tcPr>
            <w:tcW w:w="1435" w:type="dxa"/>
            <w:tcBorders>
              <w:top w:val="nil"/>
              <w:left w:val="nil"/>
              <w:bottom w:val="single" w:sz="4" w:space="0" w:color="auto"/>
              <w:right w:val="single" w:sz="4" w:space="0" w:color="auto"/>
            </w:tcBorders>
            <w:shd w:val="clear" w:color="auto" w:fill="auto"/>
            <w:noWrap/>
            <w:vAlign w:val="center"/>
            <w:hideMark/>
            <w:tcPrChange w:id="31010" w:author="Ritu Kamra" w:date="2021-09-27T11:31:00Z">
              <w:tcPr>
                <w:tcW w:w="1437" w:type="dxa"/>
                <w:tcBorders>
                  <w:top w:val="nil"/>
                  <w:left w:val="nil"/>
                  <w:bottom w:val="single" w:sz="4" w:space="0" w:color="auto"/>
                  <w:right w:val="single" w:sz="4" w:space="0" w:color="auto"/>
                </w:tcBorders>
                <w:shd w:val="clear" w:color="auto" w:fill="auto"/>
                <w:noWrap/>
                <w:vAlign w:val="center"/>
                <w:hideMark/>
              </w:tcPr>
            </w:tcPrChange>
          </w:tcPr>
          <w:p w14:paraId="52E9D654" w14:textId="77777777" w:rsidR="00A135B5" w:rsidRPr="00A135B5" w:rsidRDefault="00A135B5" w:rsidP="00A135B5">
            <w:pPr>
              <w:spacing w:after="0" w:line="240" w:lineRule="auto"/>
              <w:jc w:val="center"/>
              <w:rPr>
                <w:ins w:id="31011" w:author="Ritu Kamra" w:date="2021-09-27T11:29:00Z"/>
                <w:rFonts w:ascii="Verdana" w:eastAsia="Times New Roman" w:hAnsi="Verdana" w:cs="Calibri"/>
                <w:color w:val="000000"/>
                <w:sz w:val="14"/>
                <w:szCs w:val="14"/>
                <w:lang w:eastAsia="en-IN"/>
              </w:rPr>
            </w:pPr>
            <w:ins w:id="31012" w:author="Ritu Kamra" w:date="2021-09-27T11:29:00Z">
              <w:r w:rsidRPr="00A135B5">
                <w:rPr>
                  <w:rFonts w:ascii="Verdana" w:eastAsia="Times New Roman" w:hAnsi="Verdana" w:cs="Calibri"/>
                  <w:color w:val="000000"/>
                  <w:sz w:val="14"/>
                  <w:szCs w:val="14"/>
                  <w:lang w:eastAsia="en-IN"/>
                </w:rPr>
                <w:t>52.96</w:t>
              </w:r>
            </w:ins>
          </w:p>
        </w:tc>
      </w:tr>
      <w:tr w:rsidR="00A135B5" w:rsidRPr="00A135B5" w14:paraId="181D4956" w14:textId="77777777" w:rsidTr="00D02970">
        <w:trPr>
          <w:trHeight w:val="552"/>
          <w:ins w:id="31013" w:author="Ritu Kamra" w:date="2021-09-27T11:29:00Z"/>
          <w:trPrChange w:id="31014" w:author="Ritu Kamra" w:date="2021-09-27T11:31:00Z">
            <w:trPr>
              <w:trHeight w:val="404"/>
            </w:trPr>
          </w:trPrChange>
        </w:trPr>
        <w:tc>
          <w:tcPr>
            <w:tcW w:w="1523" w:type="dxa"/>
            <w:tcBorders>
              <w:top w:val="nil"/>
              <w:left w:val="single" w:sz="4" w:space="0" w:color="auto"/>
              <w:bottom w:val="single" w:sz="4" w:space="0" w:color="auto"/>
              <w:right w:val="single" w:sz="4" w:space="0" w:color="auto"/>
            </w:tcBorders>
            <w:shd w:val="clear" w:color="auto" w:fill="auto"/>
            <w:noWrap/>
            <w:vAlign w:val="center"/>
            <w:hideMark/>
            <w:tcPrChange w:id="31015" w:author="Ritu Kamra" w:date="2021-09-27T11:31:00Z">
              <w:tcPr>
                <w:tcW w:w="1526"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1FEB521B" w14:textId="77777777" w:rsidR="00A135B5" w:rsidRPr="00A135B5" w:rsidRDefault="00A135B5" w:rsidP="00A135B5">
            <w:pPr>
              <w:spacing w:after="0" w:line="240" w:lineRule="auto"/>
              <w:jc w:val="center"/>
              <w:rPr>
                <w:ins w:id="31016" w:author="Ritu Kamra" w:date="2021-09-27T11:29:00Z"/>
                <w:rFonts w:ascii="Verdana" w:eastAsia="Times New Roman" w:hAnsi="Verdana" w:cs="Calibri"/>
                <w:color w:val="000000"/>
                <w:sz w:val="14"/>
                <w:szCs w:val="14"/>
                <w:lang w:eastAsia="en-IN"/>
              </w:rPr>
            </w:pPr>
            <w:ins w:id="31017" w:author="Ritu Kamra" w:date="2021-09-27T11:29:00Z">
              <w:r w:rsidRPr="00A135B5">
                <w:rPr>
                  <w:rFonts w:ascii="Verdana" w:eastAsia="Times New Roman" w:hAnsi="Verdana" w:cs="Calibri"/>
                  <w:color w:val="000000"/>
                  <w:sz w:val="14"/>
                  <w:szCs w:val="14"/>
                  <w:lang w:eastAsia="en-IN"/>
                </w:rPr>
                <w:t>Netherlands</w:t>
              </w:r>
            </w:ins>
          </w:p>
        </w:tc>
        <w:tc>
          <w:tcPr>
            <w:tcW w:w="1434" w:type="dxa"/>
            <w:tcBorders>
              <w:top w:val="nil"/>
              <w:left w:val="nil"/>
              <w:bottom w:val="single" w:sz="4" w:space="0" w:color="auto"/>
              <w:right w:val="single" w:sz="4" w:space="0" w:color="auto"/>
            </w:tcBorders>
            <w:shd w:val="clear" w:color="auto" w:fill="auto"/>
            <w:noWrap/>
            <w:vAlign w:val="center"/>
            <w:hideMark/>
            <w:tcPrChange w:id="31018" w:author="Ritu Kamra" w:date="2021-09-27T11:31:00Z">
              <w:tcPr>
                <w:tcW w:w="1437" w:type="dxa"/>
                <w:tcBorders>
                  <w:top w:val="nil"/>
                  <w:left w:val="nil"/>
                  <w:bottom w:val="single" w:sz="4" w:space="0" w:color="auto"/>
                  <w:right w:val="single" w:sz="4" w:space="0" w:color="auto"/>
                </w:tcBorders>
                <w:shd w:val="clear" w:color="auto" w:fill="auto"/>
                <w:noWrap/>
                <w:vAlign w:val="center"/>
                <w:hideMark/>
              </w:tcPr>
            </w:tcPrChange>
          </w:tcPr>
          <w:p w14:paraId="21B98DA2" w14:textId="77777777" w:rsidR="00A135B5" w:rsidRPr="00A135B5" w:rsidRDefault="00A135B5" w:rsidP="00A135B5">
            <w:pPr>
              <w:spacing w:after="0" w:line="240" w:lineRule="auto"/>
              <w:jc w:val="center"/>
              <w:rPr>
                <w:ins w:id="31019" w:author="Ritu Kamra" w:date="2021-09-27T11:29:00Z"/>
                <w:rFonts w:ascii="Verdana" w:eastAsia="Times New Roman" w:hAnsi="Verdana" w:cs="Calibri"/>
                <w:color w:val="000000"/>
                <w:sz w:val="14"/>
                <w:szCs w:val="14"/>
                <w:lang w:eastAsia="en-IN"/>
              </w:rPr>
            </w:pPr>
            <w:ins w:id="31020" w:author="Ritu Kamra" w:date="2021-09-27T11:29:00Z">
              <w:r w:rsidRPr="00A135B5">
                <w:rPr>
                  <w:rFonts w:ascii="Verdana" w:eastAsia="Times New Roman" w:hAnsi="Verdana" w:cs="Calibri"/>
                  <w:color w:val="000000"/>
                  <w:sz w:val="14"/>
                  <w:szCs w:val="14"/>
                  <w:lang w:eastAsia="en-IN"/>
                </w:rPr>
                <w:t>100.26</w:t>
              </w:r>
            </w:ins>
          </w:p>
        </w:tc>
        <w:tc>
          <w:tcPr>
            <w:tcW w:w="1434" w:type="dxa"/>
            <w:tcBorders>
              <w:top w:val="nil"/>
              <w:left w:val="nil"/>
              <w:bottom w:val="single" w:sz="4" w:space="0" w:color="auto"/>
              <w:right w:val="single" w:sz="4" w:space="0" w:color="auto"/>
            </w:tcBorders>
            <w:shd w:val="clear" w:color="auto" w:fill="auto"/>
            <w:noWrap/>
            <w:vAlign w:val="center"/>
            <w:hideMark/>
            <w:tcPrChange w:id="31021" w:author="Ritu Kamra" w:date="2021-09-27T11:31:00Z">
              <w:tcPr>
                <w:tcW w:w="1435" w:type="dxa"/>
                <w:tcBorders>
                  <w:top w:val="nil"/>
                  <w:left w:val="nil"/>
                  <w:bottom w:val="single" w:sz="4" w:space="0" w:color="auto"/>
                  <w:right w:val="single" w:sz="4" w:space="0" w:color="auto"/>
                </w:tcBorders>
                <w:shd w:val="clear" w:color="auto" w:fill="auto"/>
                <w:noWrap/>
                <w:vAlign w:val="center"/>
                <w:hideMark/>
              </w:tcPr>
            </w:tcPrChange>
          </w:tcPr>
          <w:p w14:paraId="667B3FB0" w14:textId="77777777" w:rsidR="00A135B5" w:rsidRPr="00A135B5" w:rsidRDefault="00A135B5" w:rsidP="00A135B5">
            <w:pPr>
              <w:spacing w:after="0" w:line="240" w:lineRule="auto"/>
              <w:jc w:val="center"/>
              <w:rPr>
                <w:ins w:id="31022" w:author="Ritu Kamra" w:date="2021-09-27T11:29:00Z"/>
                <w:rFonts w:ascii="Verdana" w:eastAsia="Times New Roman" w:hAnsi="Verdana" w:cs="Calibri"/>
                <w:color w:val="000000"/>
                <w:sz w:val="14"/>
                <w:szCs w:val="14"/>
                <w:lang w:eastAsia="en-IN"/>
              </w:rPr>
            </w:pPr>
            <w:ins w:id="31023" w:author="Ritu Kamra" w:date="2021-09-27T11:29:00Z">
              <w:r w:rsidRPr="00A135B5">
                <w:rPr>
                  <w:rFonts w:ascii="Verdana" w:eastAsia="Times New Roman" w:hAnsi="Verdana" w:cs="Calibri"/>
                  <w:color w:val="000000"/>
                  <w:sz w:val="14"/>
                  <w:szCs w:val="14"/>
                  <w:lang w:eastAsia="en-IN"/>
                </w:rPr>
                <w:t>41.98</w:t>
              </w:r>
            </w:ins>
          </w:p>
        </w:tc>
        <w:tc>
          <w:tcPr>
            <w:tcW w:w="1434" w:type="dxa"/>
            <w:tcBorders>
              <w:top w:val="nil"/>
              <w:left w:val="nil"/>
              <w:bottom w:val="single" w:sz="4" w:space="0" w:color="auto"/>
              <w:right w:val="single" w:sz="4" w:space="0" w:color="auto"/>
            </w:tcBorders>
            <w:shd w:val="clear" w:color="auto" w:fill="auto"/>
            <w:noWrap/>
            <w:vAlign w:val="center"/>
            <w:hideMark/>
            <w:tcPrChange w:id="31024" w:author="Ritu Kamra" w:date="2021-09-27T11:31:00Z">
              <w:tcPr>
                <w:tcW w:w="1437" w:type="dxa"/>
                <w:tcBorders>
                  <w:top w:val="nil"/>
                  <w:left w:val="nil"/>
                  <w:bottom w:val="single" w:sz="4" w:space="0" w:color="auto"/>
                  <w:right w:val="single" w:sz="4" w:space="0" w:color="auto"/>
                </w:tcBorders>
                <w:shd w:val="clear" w:color="auto" w:fill="auto"/>
                <w:noWrap/>
                <w:vAlign w:val="center"/>
                <w:hideMark/>
              </w:tcPr>
            </w:tcPrChange>
          </w:tcPr>
          <w:p w14:paraId="214739DA" w14:textId="77777777" w:rsidR="00A135B5" w:rsidRPr="00A135B5" w:rsidRDefault="00A135B5" w:rsidP="00A135B5">
            <w:pPr>
              <w:spacing w:after="0" w:line="240" w:lineRule="auto"/>
              <w:jc w:val="center"/>
              <w:rPr>
                <w:ins w:id="31025" w:author="Ritu Kamra" w:date="2021-09-27T11:29:00Z"/>
                <w:rFonts w:ascii="Verdana" w:eastAsia="Times New Roman" w:hAnsi="Verdana" w:cs="Calibri"/>
                <w:color w:val="000000"/>
                <w:sz w:val="14"/>
                <w:szCs w:val="14"/>
                <w:lang w:eastAsia="en-IN"/>
              </w:rPr>
            </w:pPr>
            <w:ins w:id="31026" w:author="Ritu Kamra" w:date="2021-09-27T11:29:00Z">
              <w:r w:rsidRPr="00A135B5">
                <w:rPr>
                  <w:rFonts w:ascii="Verdana" w:eastAsia="Times New Roman" w:hAnsi="Verdana" w:cs="Calibri"/>
                  <w:color w:val="000000"/>
                  <w:sz w:val="14"/>
                  <w:szCs w:val="14"/>
                  <w:lang w:eastAsia="en-IN"/>
                </w:rPr>
                <w:t>134.65</w:t>
              </w:r>
            </w:ins>
          </w:p>
        </w:tc>
        <w:tc>
          <w:tcPr>
            <w:tcW w:w="1436" w:type="dxa"/>
            <w:tcBorders>
              <w:top w:val="nil"/>
              <w:left w:val="nil"/>
              <w:bottom w:val="single" w:sz="4" w:space="0" w:color="auto"/>
              <w:right w:val="single" w:sz="4" w:space="0" w:color="auto"/>
            </w:tcBorders>
            <w:shd w:val="clear" w:color="000000" w:fill="FFFFFF"/>
            <w:noWrap/>
            <w:vAlign w:val="center"/>
            <w:hideMark/>
            <w:tcPrChange w:id="31027" w:author="Ritu Kamra" w:date="2021-09-27T11:31:00Z">
              <w:tcPr>
                <w:tcW w:w="1437" w:type="dxa"/>
                <w:tcBorders>
                  <w:top w:val="nil"/>
                  <w:left w:val="nil"/>
                  <w:bottom w:val="single" w:sz="4" w:space="0" w:color="auto"/>
                  <w:right w:val="single" w:sz="4" w:space="0" w:color="auto"/>
                </w:tcBorders>
                <w:shd w:val="clear" w:color="000000" w:fill="FFFFFF"/>
                <w:noWrap/>
                <w:vAlign w:val="center"/>
                <w:hideMark/>
              </w:tcPr>
            </w:tcPrChange>
          </w:tcPr>
          <w:p w14:paraId="44831DC9" w14:textId="77777777" w:rsidR="00A135B5" w:rsidRPr="00A135B5" w:rsidRDefault="00A135B5" w:rsidP="00A135B5">
            <w:pPr>
              <w:spacing w:after="0" w:line="240" w:lineRule="auto"/>
              <w:jc w:val="center"/>
              <w:rPr>
                <w:ins w:id="31028" w:author="Ritu Kamra" w:date="2021-09-27T11:29:00Z"/>
                <w:rFonts w:ascii="Verdana" w:eastAsia="Times New Roman" w:hAnsi="Verdana" w:cs="Calibri"/>
                <w:color w:val="000000"/>
                <w:sz w:val="14"/>
                <w:szCs w:val="14"/>
                <w:lang w:eastAsia="en-IN"/>
              </w:rPr>
            </w:pPr>
            <w:ins w:id="31029" w:author="Ritu Kamra" w:date="2021-09-27T11:29:00Z">
              <w:r w:rsidRPr="00A135B5">
                <w:rPr>
                  <w:rFonts w:ascii="Verdana" w:eastAsia="Times New Roman" w:hAnsi="Verdana" w:cs="Calibri"/>
                  <w:color w:val="000000"/>
                  <w:sz w:val="14"/>
                  <w:szCs w:val="14"/>
                  <w:lang w:eastAsia="en-IN"/>
                </w:rPr>
                <w:t>42.40</w:t>
              </w:r>
            </w:ins>
          </w:p>
        </w:tc>
        <w:tc>
          <w:tcPr>
            <w:tcW w:w="1460" w:type="dxa"/>
            <w:tcBorders>
              <w:top w:val="nil"/>
              <w:left w:val="nil"/>
              <w:bottom w:val="single" w:sz="4" w:space="0" w:color="auto"/>
              <w:right w:val="single" w:sz="4" w:space="0" w:color="auto"/>
            </w:tcBorders>
            <w:shd w:val="clear" w:color="auto" w:fill="auto"/>
            <w:noWrap/>
            <w:vAlign w:val="center"/>
            <w:hideMark/>
            <w:tcPrChange w:id="31030" w:author="Ritu Kamra" w:date="2021-09-27T11:31:00Z">
              <w:tcPr>
                <w:tcW w:w="1463" w:type="dxa"/>
                <w:tcBorders>
                  <w:top w:val="nil"/>
                  <w:left w:val="nil"/>
                  <w:bottom w:val="single" w:sz="4" w:space="0" w:color="auto"/>
                  <w:right w:val="single" w:sz="4" w:space="0" w:color="auto"/>
                </w:tcBorders>
                <w:shd w:val="clear" w:color="auto" w:fill="auto"/>
                <w:noWrap/>
                <w:vAlign w:val="center"/>
                <w:hideMark/>
              </w:tcPr>
            </w:tcPrChange>
          </w:tcPr>
          <w:p w14:paraId="751A8DB2" w14:textId="77777777" w:rsidR="00A135B5" w:rsidRPr="00A135B5" w:rsidRDefault="00A135B5" w:rsidP="00A135B5">
            <w:pPr>
              <w:spacing w:after="0" w:line="240" w:lineRule="auto"/>
              <w:jc w:val="center"/>
              <w:rPr>
                <w:ins w:id="31031" w:author="Ritu Kamra" w:date="2021-09-27T11:29:00Z"/>
                <w:rFonts w:ascii="Verdana" w:eastAsia="Times New Roman" w:hAnsi="Verdana" w:cs="Calibri"/>
                <w:color w:val="000000"/>
                <w:sz w:val="14"/>
                <w:szCs w:val="14"/>
                <w:lang w:eastAsia="en-IN"/>
              </w:rPr>
            </w:pPr>
            <w:ins w:id="31032" w:author="Ritu Kamra" w:date="2021-09-27T11:29:00Z">
              <w:r w:rsidRPr="00A135B5">
                <w:rPr>
                  <w:rFonts w:ascii="Verdana" w:eastAsia="Times New Roman" w:hAnsi="Verdana" w:cs="Calibri"/>
                  <w:color w:val="000000"/>
                  <w:sz w:val="14"/>
                  <w:szCs w:val="14"/>
                  <w:lang w:eastAsia="en-IN"/>
                </w:rPr>
                <w:t>157.70</w:t>
              </w:r>
            </w:ins>
          </w:p>
        </w:tc>
        <w:tc>
          <w:tcPr>
            <w:tcW w:w="1435" w:type="dxa"/>
            <w:tcBorders>
              <w:top w:val="nil"/>
              <w:left w:val="nil"/>
              <w:bottom w:val="single" w:sz="4" w:space="0" w:color="auto"/>
              <w:right w:val="single" w:sz="4" w:space="0" w:color="auto"/>
            </w:tcBorders>
            <w:shd w:val="clear" w:color="auto" w:fill="auto"/>
            <w:noWrap/>
            <w:vAlign w:val="center"/>
            <w:hideMark/>
            <w:tcPrChange w:id="31033" w:author="Ritu Kamra" w:date="2021-09-27T11:31:00Z">
              <w:tcPr>
                <w:tcW w:w="1437" w:type="dxa"/>
                <w:tcBorders>
                  <w:top w:val="nil"/>
                  <w:left w:val="nil"/>
                  <w:bottom w:val="single" w:sz="4" w:space="0" w:color="auto"/>
                  <w:right w:val="single" w:sz="4" w:space="0" w:color="auto"/>
                </w:tcBorders>
                <w:shd w:val="clear" w:color="auto" w:fill="auto"/>
                <w:noWrap/>
                <w:vAlign w:val="center"/>
                <w:hideMark/>
              </w:tcPr>
            </w:tcPrChange>
          </w:tcPr>
          <w:p w14:paraId="16BAD22A" w14:textId="77777777" w:rsidR="00A135B5" w:rsidRPr="00A135B5" w:rsidRDefault="00A135B5" w:rsidP="00A135B5">
            <w:pPr>
              <w:spacing w:after="0" w:line="240" w:lineRule="auto"/>
              <w:jc w:val="center"/>
              <w:rPr>
                <w:ins w:id="31034" w:author="Ritu Kamra" w:date="2021-09-27T11:29:00Z"/>
                <w:rFonts w:ascii="Verdana" w:eastAsia="Times New Roman" w:hAnsi="Verdana" w:cs="Calibri"/>
                <w:color w:val="000000"/>
                <w:sz w:val="14"/>
                <w:szCs w:val="14"/>
                <w:lang w:eastAsia="en-IN"/>
              </w:rPr>
            </w:pPr>
            <w:ins w:id="31035" w:author="Ritu Kamra" w:date="2021-09-27T11:29:00Z">
              <w:r w:rsidRPr="00A135B5">
                <w:rPr>
                  <w:rFonts w:ascii="Verdana" w:eastAsia="Times New Roman" w:hAnsi="Verdana" w:cs="Calibri"/>
                  <w:color w:val="000000"/>
                  <w:sz w:val="14"/>
                  <w:szCs w:val="14"/>
                  <w:lang w:eastAsia="en-IN"/>
                </w:rPr>
                <w:t>45.77</w:t>
              </w:r>
            </w:ins>
          </w:p>
        </w:tc>
      </w:tr>
      <w:tr w:rsidR="00A135B5" w:rsidRPr="00A135B5" w14:paraId="1E17510B" w14:textId="77777777" w:rsidTr="00D02970">
        <w:trPr>
          <w:trHeight w:val="552"/>
          <w:ins w:id="31036" w:author="Ritu Kamra" w:date="2021-09-27T11:29:00Z"/>
          <w:trPrChange w:id="31037" w:author="Ritu Kamra" w:date="2021-09-27T11:31:00Z">
            <w:trPr>
              <w:trHeight w:val="404"/>
            </w:trPr>
          </w:trPrChange>
        </w:trPr>
        <w:tc>
          <w:tcPr>
            <w:tcW w:w="1523" w:type="dxa"/>
            <w:tcBorders>
              <w:top w:val="nil"/>
              <w:left w:val="single" w:sz="4" w:space="0" w:color="auto"/>
              <w:bottom w:val="single" w:sz="4" w:space="0" w:color="auto"/>
              <w:right w:val="single" w:sz="4" w:space="0" w:color="auto"/>
            </w:tcBorders>
            <w:shd w:val="clear" w:color="auto" w:fill="auto"/>
            <w:noWrap/>
            <w:vAlign w:val="center"/>
            <w:hideMark/>
            <w:tcPrChange w:id="31038" w:author="Ritu Kamra" w:date="2021-09-27T11:31:00Z">
              <w:tcPr>
                <w:tcW w:w="1526"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69324EF" w14:textId="77777777" w:rsidR="00A135B5" w:rsidRPr="00A135B5" w:rsidRDefault="00A135B5" w:rsidP="00A135B5">
            <w:pPr>
              <w:spacing w:after="0" w:line="240" w:lineRule="auto"/>
              <w:jc w:val="center"/>
              <w:rPr>
                <w:ins w:id="31039" w:author="Ritu Kamra" w:date="2021-09-27T11:29:00Z"/>
                <w:rFonts w:ascii="Verdana" w:eastAsia="Times New Roman" w:hAnsi="Verdana" w:cs="Calibri"/>
                <w:color w:val="000000"/>
                <w:sz w:val="14"/>
                <w:szCs w:val="14"/>
                <w:lang w:eastAsia="en-IN"/>
              </w:rPr>
            </w:pPr>
            <w:ins w:id="31040" w:author="Ritu Kamra" w:date="2021-09-27T11:29:00Z">
              <w:r w:rsidRPr="00A135B5">
                <w:rPr>
                  <w:rFonts w:ascii="Verdana" w:eastAsia="Times New Roman" w:hAnsi="Verdana" w:cs="Calibri"/>
                  <w:color w:val="000000"/>
                  <w:sz w:val="14"/>
                  <w:szCs w:val="14"/>
                  <w:lang w:eastAsia="en-IN"/>
                </w:rPr>
                <w:t>Russia</w:t>
              </w:r>
            </w:ins>
          </w:p>
        </w:tc>
        <w:tc>
          <w:tcPr>
            <w:tcW w:w="1434" w:type="dxa"/>
            <w:tcBorders>
              <w:top w:val="nil"/>
              <w:left w:val="nil"/>
              <w:bottom w:val="single" w:sz="4" w:space="0" w:color="auto"/>
              <w:right w:val="single" w:sz="4" w:space="0" w:color="auto"/>
            </w:tcBorders>
            <w:shd w:val="clear" w:color="auto" w:fill="auto"/>
            <w:noWrap/>
            <w:vAlign w:val="center"/>
            <w:hideMark/>
            <w:tcPrChange w:id="31041" w:author="Ritu Kamra" w:date="2021-09-27T11:31:00Z">
              <w:tcPr>
                <w:tcW w:w="1437" w:type="dxa"/>
                <w:tcBorders>
                  <w:top w:val="nil"/>
                  <w:left w:val="nil"/>
                  <w:bottom w:val="single" w:sz="4" w:space="0" w:color="auto"/>
                  <w:right w:val="single" w:sz="4" w:space="0" w:color="auto"/>
                </w:tcBorders>
                <w:shd w:val="clear" w:color="auto" w:fill="auto"/>
                <w:noWrap/>
                <w:vAlign w:val="center"/>
                <w:hideMark/>
              </w:tcPr>
            </w:tcPrChange>
          </w:tcPr>
          <w:p w14:paraId="45FCC39C" w14:textId="77777777" w:rsidR="00A135B5" w:rsidRPr="00A135B5" w:rsidRDefault="00A135B5" w:rsidP="00A135B5">
            <w:pPr>
              <w:spacing w:after="0" w:line="240" w:lineRule="auto"/>
              <w:jc w:val="center"/>
              <w:rPr>
                <w:ins w:id="31042" w:author="Ritu Kamra" w:date="2021-09-27T11:29:00Z"/>
                <w:rFonts w:ascii="Verdana" w:eastAsia="Times New Roman" w:hAnsi="Verdana" w:cs="Calibri"/>
                <w:color w:val="000000"/>
                <w:sz w:val="14"/>
                <w:szCs w:val="14"/>
                <w:lang w:eastAsia="en-IN"/>
              </w:rPr>
            </w:pPr>
            <w:ins w:id="31043" w:author="Ritu Kamra" w:date="2021-09-27T11:29:00Z">
              <w:r w:rsidRPr="00A135B5">
                <w:rPr>
                  <w:rFonts w:ascii="Verdana" w:eastAsia="Times New Roman" w:hAnsi="Verdana" w:cs="Calibri"/>
                  <w:color w:val="000000"/>
                  <w:sz w:val="14"/>
                  <w:szCs w:val="14"/>
                  <w:lang w:eastAsia="en-IN"/>
                </w:rPr>
                <w:t>109.71</w:t>
              </w:r>
            </w:ins>
          </w:p>
        </w:tc>
        <w:tc>
          <w:tcPr>
            <w:tcW w:w="1434" w:type="dxa"/>
            <w:tcBorders>
              <w:top w:val="nil"/>
              <w:left w:val="nil"/>
              <w:bottom w:val="single" w:sz="4" w:space="0" w:color="auto"/>
              <w:right w:val="single" w:sz="4" w:space="0" w:color="auto"/>
            </w:tcBorders>
            <w:shd w:val="clear" w:color="auto" w:fill="auto"/>
            <w:noWrap/>
            <w:vAlign w:val="center"/>
            <w:hideMark/>
            <w:tcPrChange w:id="31044" w:author="Ritu Kamra" w:date="2021-09-27T11:31:00Z">
              <w:tcPr>
                <w:tcW w:w="1435" w:type="dxa"/>
                <w:tcBorders>
                  <w:top w:val="nil"/>
                  <w:left w:val="nil"/>
                  <w:bottom w:val="single" w:sz="4" w:space="0" w:color="auto"/>
                  <w:right w:val="single" w:sz="4" w:space="0" w:color="auto"/>
                </w:tcBorders>
                <w:shd w:val="clear" w:color="auto" w:fill="auto"/>
                <w:noWrap/>
                <w:vAlign w:val="center"/>
                <w:hideMark/>
              </w:tcPr>
            </w:tcPrChange>
          </w:tcPr>
          <w:p w14:paraId="0CE908E6" w14:textId="77777777" w:rsidR="00A135B5" w:rsidRPr="00A135B5" w:rsidRDefault="00A135B5" w:rsidP="00A135B5">
            <w:pPr>
              <w:spacing w:after="0" w:line="240" w:lineRule="auto"/>
              <w:jc w:val="center"/>
              <w:rPr>
                <w:ins w:id="31045" w:author="Ritu Kamra" w:date="2021-09-27T11:29:00Z"/>
                <w:rFonts w:ascii="Verdana" w:eastAsia="Times New Roman" w:hAnsi="Verdana" w:cs="Calibri"/>
                <w:color w:val="000000"/>
                <w:sz w:val="14"/>
                <w:szCs w:val="14"/>
                <w:lang w:eastAsia="en-IN"/>
              </w:rPr>
            </w:pPr>
            <w:ins w:id="31046" w:author="Ritu Kamra" w:date="2021-09-27T11:29:00Z">
              <w:r w:rsidRPr="00A135B5">
                <w:rPr>
                  <w:rFonts w:ascii="Verdana" w:eastAsia="Times New Roman" w:hAnsi="Verdana" w:cs="Calibri"/>
                  <w:color w:val="000000"/>
                  <w:sz w:val="14"/>
                  <w:szCs w:val="14"/>
                  <w:lang w:eastAsia="en-IN"/>
                </w:rPr>
                <w:t>38.84</w:t>
              </w:r>
            </w:ins>
          </w:p>
        </w:tc>
        <w:tc>
          <w:tcPr>
            <w:tcW w:w="1434" w:type="dxa"/>
            <w:tcBorders>
              <w:top w:val="nil"/>
              <w:left w:val="nil"/>
              <w:bottom w:val="single" w:sz="4" w:space="0" w:color="auto"/>
              <w:right w:val="single" w:sz="4" w:space="0" w:color="auto"/>
            </w:tcBorders>
            <w:shd w:val="clear" w:color="auto" w:fill="auto"/>
            <w:noWrap/>
            <w:vAlign w:val="center"/>
            <w:hideMark/>
            <w:tcPrChange w:id="31047" w:author="Ritu Kamra" w:date="2021-09-27T11:31:00Z">
              <w:tcPr>
                <w:tcW w:w="1437" w:type="dxa"/>
                <w:tcBorders>
                  <w:top w:val="nil"/>
                  <w:left w:val="nil"/>
                  <w:bottom w:val="single" w:sz="4" w:space="0" w:color="auto"/>
                  <w:right w:val="single" w:sz="4" w:space="0" w:color="auto"/>
                </w:tcBorders>
                <w:shd w:val="clear" w:color="auto" w:fill="auto"/>
                <w:noWrap/>
                <w:vAlign w:val="center"/>
                <w:hideMark/>
              </w:tcPr>
            </w:tcPrChange>
          </w:tcPr>
          <w:p w14:paraId="63070F22" w14:textId="77777777" w:rsidR="00A135B5" w:rsidRPr="00A135B5" w:rsidRDefault="00A135B5" w:rsidP="00A135B5">
            <w:pPr>
              <w:spacing w:after="0" w:line="240" w:lineRule="auto"/>
              <w:jc w:val="center"/>
              <w:rPr>
                <w:ins w:id="31048" w:author="Ritu Kamra" w:date="2021-09-27T11:29:00Z"/>
                <w:rFonts w:ascii="Verdana" w:eastAsia="Times New Roman" w:hAnsi="Verdana" w:cs="Calibri"/>
                <w:color w:val="000000"/>
                <w:sz w:val="14"/>
                <w:szCs w:val="14"/>
                <w:lang w:eastAsia="en-IN"/>
              </w:rPr>
            </w:pPr>
            <w:ins w:id="31049" w:author="Ritu Kamra" w:date="2021-09-27T11:29:00Z">
              <w:r w:rsidRPr="00A135B5">
                <w:rPr>
                  <w:rFonts w:ascii="Verdana" w:eastAsia="Times New Roman" w:hAnsi="Verdana" w:cs="Calibri"/>
                  <w:color w:val="000000"/>
                  <w:sz w:val="14"/>
                  <w:szCs w:val="14"/>
                  <w:lang w:eastAsia="en-IN"/>
                </w:rPr>
                <w:t>151.31</w:t>
              </w:r>
            </w:ins>
          </w:p>
        </w:tc>
        <w:tc>
          <w:tcPr>
            <w:tcW w:w="1436" w:type="dxa"/>
            <w:tcBorders>
              <w:top w:val="nil"/>
              <w:left w:val="nil"/>
              <w:bottom w:val="single" w:sz="4" w:space="0" w:color="auto"/>
              <w:right w:val="single" w:sz="4" w:space="0" w:color="auto"/>
            </w:tcBorders>
            <w:shd w:val="clear" w:color="000000" w:fill="FFFFFF"/>
            <w:noWrap/>
            <w:vAlign w:val="center"/>
            <w:hideMark/>
            <w:tcPrChange w:id="31050" w:author="Ritu Kamra" w:date="2021-09-27T11:31:00Z">
              <w:tcPr>
                <w:tcW w:w="1437" w:type="dxa"/>
                <w:tcBorders>
                  <w:top w:val="nil"/>
                  <w:left w:val="nil"/>
                  <w:bottom w:val="single" w:sz="4" w:space="0" w:color="auto"/>
                  <w:right w:val="single" w:sz="4" w:space="0" w:color="auto"/>
                </w:tcBorders>
                <w:shd w:val="clear" w:color="000000" w:fill="FFFFFF"/>
                <w:noWrap/>
                <w:vAlign w:val="center"/>
                <w:hideMark/>
              </w:tcPr>
            </w:tcPrChange>
          </w:tcPr>
          <w:p w14:paraId="20DC724E" w14:textId="77777777" w:rsidR="00A135B5" w:rsidRPr="00A135B5" w:rsidRDefault="00A135B5" w:rsidP="00A135B5">
            <w:pPr>
              <w:spacing w:after="0" w:line="240" w:lineRule="auto"/>
              <w:jc w:val="center"/>
              <w:rPr>
                <w:ins w:id="31051" w:author="Ritu Kamra" w:date="2021-09-27T11:29:00Z"/>
                <w:rFonts w:ascii="Verdana" w:eastAsia="Times New Roman" w:hAnsi="Verdana" w:cs="Calibri"/>
                <w:color w:val="000000"/>
                <w:sz w:val="14"/>
                <w:szCs w:val="14"/>
                <w:lang w:eastAsia="en-IN"/>
              </w:rPr>
            </w:pPr>
            <w:ins w:id="31052" w:author="Ritu Kamra" w:date="2021-09-27T11:29:00Z">
              <w:r w:rsidRPr="00A135B5">
                <w:rPr>
                  <w:rFonts w:ascii="Verdana" w:eastAsia="Times New Roman" w:hAnsi="Verdana" w:cs="Calibri"/>
                  <w:color w:val="000000"/>
                  <w:sz w:val="14"/>
                  <w:szCs w:val="14"/>
                  <w:lang w:eastAsia="en-IN"/>
                </w:rPr>
                <w:t>47.90</w:t>
              </w:r>
            </w:ins>
          </w:p>
        </w:tc>
        <w:tc>
          <w:tcPr>
            <w:tcW w:w="1460" w:type="dxa"/>
            <w:tcBorders>
              <w:top w:val="nil"/>
              <w:left w:val="nil"/>
              <w:bottom w:val="single" w:sz="4" w:space="0" w:color="auto"/>
              <w:right w:val="single" w:sz="4" w:space="0" w:color="auto"/>
            </w:tcBorders>
            <w:shd w:val="clear" w:color="auto" w:fill="auto"/>
            <w:noWrap/>
            <w:vAlign w:val="center"/>
            <w:hideMark/>
            <w:tcPrChange w:id="31053" w:author="Ritu Kamra" w:date="2021-09-27T11:31:00Z">
              <w:tcPr>
                <w:tcW w:w="1463" w:type="dxa"/>
                <w:tcBorders>
                  <w:top w:val="nil"/>
                  <w:left w:val="nil"/>
                  <w:bottom w:val="single" w:sz="4" w:space="0" w:color="auto"/>
                  <w:right w:val="single" w:sz="4" w:space="0" w:color="auto"/>
                </w:tcBorders>
                <w:shd w:val="clear" w:color="auto" w:fill="auto"/>
                <w:noWrap/>
                <w:vAlign w:val="center"/>
                <w:hideMark/>
              </w:tcPr>
            </w:tcPrChange>
          </w:tcPr>
          <w:p w14:paraId="4419E3D7" w14:textId="77777777" w:rsidR="00A135B5" w:rsidRPr="00A135B5" w:rsidRDefault="00A135B5" w:rsidP="00A135B5">
            <w:pPr>
              <w:spacing w:after="0" w:line="240" w:lineRule="auto"/>
              <w:jc w:val="center"/>
              <w:rPr>
                <w:ins w:id="31054" w:author="Ritu Kamra" w:date="2021-09-27T11:29:00Z"/>
                <w:rFonts w:ascii="Verdana" w:eastAsia="Times New Roman" w:hAnsi="Verdana" w:cs="Calibri"/>
                <w:color w:val="000000"/>
                <w:sz w:val="14"/>
                <w:szCs w:val="14"/>
                <w:lang w:eastAsia="en-IN"/>
              </w:rPr>
            </w:pPr>
            <w:ins w:id="31055" w:author="Ritu Kamra" w:date="2021-09-27T11:29:00Z">
              <w:r w:rsidRPr="00A135B5">
                <w:rPr>
                  <w:rFonts w:ascii="Verdana" w:eastAsia="Times New Roman" w:hAnsi="Verdana" w:cs="Calibri"/>
                  <w:color w:val="000000"/>
                  <w:sz w:val="14"/>
                  <w:szCs w:val="14"/>
                  <w:lang w:eastAsia="en-IN"/>
                </w:rPr>
                <w:t>145.13</w:t>
              </w:r>
            </w:ins>
          </w:p>
        </w:tc>
        <w:tc>
          <w:tcPr>
            <w:tcW w:w="1435" w:type="dxa"/>
            <w:tcBorders>
              <w:top w:val="nil"/>
              <w:left w:val="nil"/>
              <w:bottom w:val="single" w:sz="4" w:space="0" w:color="auto"/>
              <w:right w:val="single" w:sz="4" w:space="0" w:color="auto"/>
            </w:tcBorders>
            <w:shd w:val="clear" w:color="auto" w:fill="auto"/>
            <w:noWrap/>
            <w:vAlign w:val="center"/>
            <w:hideMark/>
            <w:tcPrChange w:id="31056" w:author="Ritu Kamra" w:date="2021-09-27T11:31:00Z">
              <w:tcPr>
                <w:tcW w:w="1437" w:type="dxa"/>
                <w:tcBorders>
                  <w:top w:val="nil"/>
                  <w:left w:val="nil"/>
                  <w:bottom w:val="single" w:sz="4" w:space="0" w:color="auto"/>
                  <w:right w:val="single" w:sz="4" w:space="0" w:color="auto"/>
                </w:tcBorders>
                <w:shd w:val="clear" w:color="auto" w:fill="auto"/>
                <w:noWrap/>
                <w:vAlign w:val="center"/>
                <w:hideMark/>
              </w:tcPr>
            </w:tcPrChange>
          </w:tcPr>
          <w:p w14:paraId="30469037" w14:textId="77777777" w:rsidR="00A135B5" w:rsidRPr="00A135B5" w:rsidRDefault="00A135B5" w:rsidP="00A135B5">
            <w:pPr>
              <w:spacing w:after="0" w:line="240" w:lineRule="auto"/>
              <w:jc w:val="center"/>
              <w:rPr>
                <w:ins w:id="31057" w:author="Ritu Kamra" w:date="2021-09-27T11:29:00Z"/>
                <w:rFonts w:ascii="Verdana" w:eastAsia="Times New Roman" w:hAnsi="Verdana" w:cs="Calibri"/>
                <w:color w:val="000000"/>
                <w:sz w:val="14"/>
                <w:szCs w:val="14"/>
                <w:lang w:eastAsia="en-IN"/>
              </w:rPr>
            </w:pPr>
            <w:ins w:id="31058" w:author="Ritu Kamra" w:date="2021-09-27T11:29:00Z">
              <w:r w:rsidRPr="00A135B5">
                <w:rPr>
                  <w:rFonts w:ascii="Verdana" w:eastAsia="Times New Roman" w:hAnsi="Verdana" w:cs="Calibri"/>
                  <w:color w:val="000000"/>
                  <w:sz w:val="14"/>
                  <w:szCs w:val="14"/>
                  <w:lang w:eastAsia="en-IN"/>
                </w:rPr>
                <w:t>45.74</w:t>
              </w:r>
            </w:ins>
          </w:p>
        </w:tc>
      </w:tr>
      <w:tr w:rsidR="00A135B5" w:rsidRPr="00A135B5" w14:paraId="7A739FDC" w14:textId="77777777" w:rsidTr="00D02970">
        <w:trPr>
          <w:trHeight w:val="552"/>
          <w:ins w:id="31059" w:author="Ritu Kamra" w:date="2021-09-27T11:29:00Z"/>
          <w:trPrChange w:id="31060" w:author="Ritu Kamra" w:date="2021-09-27T11:31:00Z">
            <w:trPr>
              <w:trHeight w:val="404"/>
            </w:trPr>
          </w:trPrChange>
        </w:trPr>
        <w:tc>
          <w:tcPr>
            <w:tcW w:w="1523" w:type="dxa"/>
            <w:tcBorders>
              <w:top w:val="nil"/>
              <w:left w:val="single" w:sz="4" w:space="0" w:color="auto"/>
              <w:bottom w:val="single" w:sz="4" w:space="0" w:color="auto"/>
              <w:right w:val="single" w:sz="4" w:space="0" w:color="auto"/>
            </w:tcBorders>
            <w:shd w:val="clear" w:color="auto" w:fill="auto"/>
            <w:noWrap/>
            <w:vAlign w:val="center"/>
            <w:hideMark/>
            <w:tcPrChange w:id="31061" w:author="Ritu Kamra" w:date="2021-09-27T11:31:00Z">
              <w:tcPr>
                <w:tcW w:w="1526"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7F8CDC46" w14:textId="77777777" w:rsidR="00A135B5" w:rsidRPr="00A135B5" w:rsidRDefault="00A135B5" w:rsidP="00A135B5">
            <w:pPr>
              <w:spacing w:after="0" w:line="240" w:lineRule="auto"/>
              <w:jc w:val="center"/>
              <w:rPr>
                <w:ins w:id="31062" w:author="Ritu Kamra" w:date="2021-09-27T11:29:00Z"/>
                <w:rFonts w:ascii="Verdana" w:eastAsia="Times New Roman" w:hAnsi="Verdana" w:cs="Calibri"/>
                <w:color w:val="000000"/>
                <w:sz w:val="14"/>
                <w:szCs w:val="14"/>
                <w:lang w:eastAsia="en-IN"/>
              </w:rPr>
            </w:pPr>
            <w:ins w:id="31063" w:author="Ritu Kamra" w:date="2021-09-27T11:29:00Z">
              <w:r w:rsidRPr="00A135B5">
                <w:rPr>
                  <w:rFonts w:ascii="Verdana" w:eastAsia="Times New Roman" w:hAnsi="Verdana" w:cs="Calibri"/>
                  <w:color w:val="000000"/>
                  <w:sz w:val="14"/>
                  <w:szCs w:val="14"/>
                  <w:lang w:eastAsia="en-IN"/>
                </w:rPr>
                <w:t>United Kingdom</w:t>
              </w:r>
            </w:ins>
          </w:p>
        </w:tc>
        <w:tc>
          <w:tcPr>
            <w:tcW w:w="1434" w:type="dxa"/>
            <w:tcBorders>
              <w:top w:val="nil"/>
              <w:left w:val="nil"/>
              <w:bottom w:val="single" w:sz="4" w:space="0" w:color="auto"/>
              <w:right w:val="single" w:sz="4" w:space="0" w:color="auto"/>
            </w:tcBorders>
            <w:shd w:val="clear" w:color="auto" w:fill="auto"/>
            <w:noWrap/>
            <w:vAlign w:val="center"/>
            <w:hideMark/>
            <w:tcPrChange w:id="31064" w:author="Ritu Kamra" w:date="2021-09-27T11:31:00Z">
              <w:tcPr>
                <w:tcW w:w="1437" w:type="dxa"/>
                <w:tcBorders>
                  <w:top w:val="nil"/>
                  <w:left w:val="nil"/>
                  <w:bottom w:val="single" w:sz="4" w:space="0" w:color="auto"/>
                  <w:right w:val="single" w:sz="4" w:space="0" w:color="auto"/>
                </w:tcBorders>
                <w:shd w:val="clear" w:color="auto" w:fill="auto"/>
                <w:noWrap/>
                <w:vAlign w:val="center"/>
                <w:hideMark/>
              </w:tcPr>
            </w:tcPrChange>
          </w:tcPr>
          <w:p w14:paraId="59EB5BFE" w14:textId="77777777" w:rsidR="00A135B5" w:rsidRPr="00A135B5" w:rsidRDefault="00A135B5" w:rsidP="00A135B5">
            <w:pPr>
              <w:spacing w:after="0" w:line="240" w:lineRule="auto"/>
              <w:jc w:val="center"/>
              <w:rPr>
                <w:ins w:id="31065" w:author="Ritu Kamra" w:date="2021-09-27T11:29:00Z"/>
                <w:rFonts w:ascii="Verdana" w:eastAsia="Times New Roman" w:hAnsi="Verdana" w:cs="Calibri"/>
                <w:color w:val="000000"/>
                <w:sz w:val="14"/>
                <w:szCs w:val="14"/>
                <w:lang w:eastAsia="en-IN"/>
              </w:rPr>
            </w:pPr>
            <w:ins w:id="31066" w:author="Ritu Kamra" w:date="2021-09-27T11:29:00Z">
              <w:r w:rsidRPr="00A135B5">
                <w:rPr>
                  <w:rFonts w:ascii="Verdana" w:eastAsia="Times New Roman" w:hAnsi="Verdana" w:cs="Calibri"/>
                  <w:color w:val="000000"/>
                  <w:sz w:val="14"/>
                  <w:szCs w:val="14"/>
                  <w:lang w:eastAsia="en-IN"/>
                </w:rPr>
                <w:t>201.33</w:t>
              </w:r>
            </w:ins>
          </w:p>
        </w:tc>
        <w:tc>
          <w:tcPr>
            <w:tcW w:w="1434" w:type="dxa"/>
            <w:tcBorders>
              <w:top w:val="nil"/>
              <w:left w:val="nil"/>
              <w:bottom w:val="single" w:sz="4" w:space="0" w:color="auto"/>
              <w:right w:val="single" w:sz="4" w:space="0" w:color="auto"/>
            </w:tcBorders>
            <w:shd w:val="clear" w:color="auto" w:fill="auto"/>
            <w:noWrap/>
            <w:vAlign w:val="center"/>
            <w:hideMark/>
            <w:tcPrChange w:id="31067" w:author="Ritu Kamra" w:date="2021-09-27T11:31:00Z">
              <w:tcPr>
                <w:tcW w:w="1435" w:type="dxa"/>
                <w:tcBorders>
                  <w:top w:val="nil"/>
                  <w:left w:val="nil"/>
                  <w:bottom w:val="single" w:sz="4" w:space="0" w:color="auto"/>
                  <w:right w:val="single" w:sz="4" w:space="0" w:color="auto"/>
                </w:tcBorders>
                <w:shd w:val="clear" w:color="auto" w:fill="auto"/>
                <w:noWrap/>
                <w:vAlign w:val="center"/>
                <w:hideMark/>
              </w:tcPr>
            </w:tcPrChange>
          </w:tcPr>
          <w:p w14:paraId="35351523" w14:textId="77777777" w:rsidR="00A135B5" w:rsidRPr="00A135B5" w:rsidRDefault="00A135B5" w:rsidP="00A135B5">
            <w:pPr>
              <w:spacing w:after="0" w:line="240" w:lineRule="auto"/>
              <w:jc w:val="center"/>
              <w:rPr>
                <w:ins w:id="31068" w:author="Ritu Kamra" w:date="2021-09-27T11:29:00Z"/>
                <w:rFonts w:ascii="Verdana" w:eastAsia="Times New Roman" w:hAnsi="Verdana" w:cs="Calibri"/>
                <w:color w:val="000000"/>
                <w:sz w:val="14"/>
                <w:szCs w:val="14"/>
                <w:lang w:eastAsia="en-IN"/>
              </w:rPr>
            </w:pPr>
            <w:ins w:id="31069" w:author="Ritu Kamra" w:date="2021-09-27T11:29:00Z">
              <w:r w:rsidRPr="00A135B5">
                <w:rPr>
                  <w:rFonts w:ascii="Verdana" w:eastAsia="Times New Roman" w:hAnsi="Verdana" w:cs="Calibri"/>
                  <w:color w:val="000000"/>
                  <w:sz w:val="14"/>
                  <w:szCs w:val="14"/>
                  <w:lang w:eastAsia="en-IN"/>
                </w:rPr>
                <w:t>55.63</w:t>
              </w:r>
            </w:ins>
          </w:p>
        </w:tc>
        <w:tc>
          <w:tcPr>
            <w:tcW w:w="1434" w:type="dxa"/>
            <w:tcBorders>
              <w:top w:val="nil"/>
              <w:left w:val="nil"/>
              <w:bottom w:val="single" w:sz="4" w:space="0" w:color="auto"/>
              <w:right w:val="single" w:sz="4" w:space="0" w:color="auto"/>
            </w:tcBorders>
            <w:shd w:val="clear" w:color="auto" w:fill="auto"/>
            <w:noWrap/>
            <w:vAlign w:val="center"/>
            <w:hideMark/>
            <w:tcPrChange w:id="31070" w:author="Ritu Kamra" w:date="2021-09-27T11:31:00Z">
              <w:tcPr>
                <w:tcW w:w="1437" w:type="dxa"/>
                <w:tcBorders>
                  <w:top w:val="nil"/>
                  <w:left w:val="nil"/>
                  <w:bottom w:val="single" w:sz="4" w:space="0" w:color="auto"/>
                  <w:right w:val="single" w:sz="4" w:space="0" w:color="auto"/>
                </w:tcBorders>
                <w:shd w:val="clear" w:color="auto" w:fill="auto"/>
                <w:noWrap/>
                <w:vAlign w:val="center"/>
                <w:hideMark/>
              </w:tcPr>
            </w:tcPrChange>
          </w:tcPr>
          <w:p w14:paraId="5078AED7" w14:textId="77777777" w:rsidR="00A135B5" w:rsidRPr="00A135B5" w:rsidRDefault="00A135B5" w:rsidP="00A135B5">
            <w:pPr>
              <w:spacing w:after="0" w:line="240" w:lineRule="auto"/>
              <w:jc w:val="center"/>
              <w:rPr>
                <w:ins w:id="31071" w:author="Ritu Kamra" w:date="2021-09-27T11:29:00Z"/>
                <w:rFonts w:ascii="Verdana" w:eastAsia="Times New Roman" w:hAnsi="Verdana" w:cs="Calibri"/>
                <w:color w:val="000000"/>
                <w:sz w:val="14"/>
                <w:szCs w:val="14"/>
                <w:lang w:eastAsia="en-IN"/>
              </w:rPr>
            </w:pPr>
            <w:ins w:id="31072" w:author="Ritu Kamra" w:date="2021-09-27T11:29:00Z">
              <w:r w:rsidRPr="00A135B5">
                <w:rPr>
                  <w:rFonts w:ascii="Verdana" w:eastAsia="Times New Roman" w:hAnsi="Verdana" w:cs="Calibri"/>
                  <w:color w:val="000000"/>
                  <w:sz w:val="14"/>
                  <w:szCs w:val="14"/>
                  <w:lang w:eastAsia="en-IN"/>
                </w:rPr>
                <w:t>214.34</w:t>
              </w:r>
            </w:ins>
          </w:p>
        </w:tc>
        <w:tc>
          <w:tcPr>
            <w:tcW w:w="1436" w:type="dxa"/>
            <w:tcBorders>
              <w:top w:val="nil"/>
              <w:left w:val="nil"/>
              <w:bottom w:val="single" w:sz="4" w:space="0" w:color="auto"/>
              <w:right w:val="single" w:sz="4" w:space="0" w:color="auto"/>
            </w:tcBorders>
            <w:shd w:val="clear" w:color="000000" w:fill="FFFFFF"/>
            <w:noWrap/>
            <w:vAlign w:val="center"/>
            <w:hideMark/>
            <w:tcPrChange w:id="31073" w:author="Ritu Kamra" w:date="2021-09-27T11:31:00Z">
              <w:tcPr>
                <w:tcW w:w="1437" w:type="dxa"/>
                <w:tcBorders>
                  <w:top w:val="nil"/>
                  <w:left w:val="nil"/>
                  <w:bottom w:val="single" w:sz="4" w:space="0" w:color="auto"/>
                  <w:right w:val="single" w:sz="4" w:space="0" w:color="auto"/>
                </w:tcBorders>
                <w:shd w:val="clear" w:color="000000" w:fill="FFFFFF"/>
                <w:noWrap/>
                <w:vAlign w:val="center"/>
                <w:hideMark/>
              </w:tcPr>
            </w:tcPrChange>
          </w:tcPr>
          <w:p w14:paraId="40D840C0" w14:textId="77777777" w:rsidR="00A135B5" w:rsidRPr="00A135B5" w:rsidRDefault="00A135B5" w:rsidP="00A135B5">
            <w:pPr>
              <w:spacing w:after="0" w:line="240" w:lineRule="auto"/>
              <w:jc w:val="center"/>
              <w:rPr>
                <w:ins w:id="31074" w:author="Ritu Kamra" w:date="2021-09-27T11:29:00Z"/>
                <w:rFonts w:ascii="Verdana" w:eastAsia="Times New Roman" w:hAnsi="Verdana" w:cs="Calibri"/>
                <w:color w:val="000000"/>
                <w:sz w:val="14"/>
                <w:szCs w:val="14"/>
                <w:lang w:eastAsia="en-IN"/>
              </w:rPr>
            </w:pPr>
            <w:ins w:id="31075" w:author="Ritu Kamra" w:date="2021-09-27T11:29:00Z">
              <w:r w:rsidRPr="00A135B5">
                <w:rPr>
                  <w:rFonts w:ascii="Verdana" w:eastAsia="Times New Roman" w:hAnsi="Verdana" w:cs="Calibri"/>
                  <w:color w:val="000000"/>
                  <w:sz w:val="14"/>
                  <w:szCs w:val="14"/>
                  <w:lang w:eastAsia="en-IN"/>
                </w:rPr>
                <w:t>55.56</w:t>
              </w:r>
            </w:ins>
          </w:p>
        </w:tc>
        <w:tc>
          <w:tcPr>
            <w:tcW w:w="1460" w:type="dxa"/>
            <w:tcBorders>
              <w:top w:val="nil"/>
              <w:left w:val="nil"/>
              <w:bottom w:val="single" w:sz="4" w:space="0" w:color="auto"/>
              <w:right w:val="single" w:sz="4" w:space="0" w:color="auto"/>
            </w:tcBorders>
            <w:shd w:val="clear" w:color="auto" w:fill="auto"/>
            <w:noWrap/>
            <w:vAlign w:val="center"/>
            <w:hideMark/>
            <w:tcPrChange w:id="31076" w:author="Ritu Kamra" w:date="2021-09-27T11:31:00Z">
              <w:tcPr>
                <w:tcW w:w="1463" w:type="dxa"/>
                <w:tcBorders>
                  <w:top w:val="nil"/>
                  <w:left w:val="nil"/>
                  <w:bottom w:val="single" w:sz="4" w:space="0" w:color="auto"/>
                  <w:right w:val="single" w:sz="4" w:space="0" w:color="auto"/>
                </w:tcBorders>
                <w:shd w:val="clear" w:color="auto" w:fill="auto"/>
                <w:noWrap/>
                <w:vAlign w:val="center"/>
                <w:hideMark/>
              </w:tcPr>
            </w:tcPrChange>
          </w:tcPr>
          <w:p w14:paraId="4338ED00" w14:textId="77777777" w:rsidR="00A135B5" w:rsidRPr="00A135B5" w:rsidRDefault="00A135B5" w:rsidP="00A135B5">
            <w:pPr>
              <w:spacing w:after="0" w:line="240" w:lineRule="auto"/>
              <w:jc w:val="center"/>
              <w:rPr>
                <w:ins w:id="31077" w:author="Ritu Kamra" w:date="2021-09-27T11:29:00Z"/>
                <w:rFonts w:ascii="Verdana" w:eastAsia="Times New Roman" w:hAnsi="Verdana" w:cs="Calibri"/>
                <w:color w:val="000000"/>
                <w:sz w:val="14"/>
                <w:szCs w:val="14"/>
                <w:lang w:eastAsia="en-IN"/>
              </w:rPr>
            </w:pPr>
            <w:ins w:id="31078" w:author="Ritu Kamra" w:date="2021-09-27T11:29:00Z">
              <w:r w:rsidRPr="00A135B5">
                <w:rPr>
                  <w:rFonts w:ascii="Verdana" w:eastAsia="Times New Roman" w:hAnsi="Verdana" w:cs="Calibri"/>
                  <w:color w:val="000000"/>
                  <w:sz w:val="14"/>
                  <w:szCs w:val="14"/>
                  <w:lang w:eastAsia="en-IN"/>
                </w:rPr>
                <w:t>155.62</w:t>
              </w:r>
            </w:ins>
          </w:p>
        </w:tc>
        <w:tc>
          <w:tcPr>
            <w:tcW w:w="1435" w:type="dxa"/>
            <w:tcBorders>
              <w:top w:val="nil"/>
              <w:left w:val="nil"/>
              <w:bottom w:val="single" w:sz="4" w:space="0" w:color="auto"/>
              <w:right w:val="single" w:sz="4" w:space="0" w:color="auto"/>
            </w:tcBorders>
            <w:shd w:val="clear" w:color="auto" w:fill="auto"/>
            <w:noWrap/>
            <w:vAlign w:val="center"/>
            <w:hideMark/>
            <w:tcPrChange w:id="31079" w:author="Ritu Kamra" w:date="2021-09-27T11:31:00Z">
              <w:tcPr>
                <w:tcW w:w="1437" w:type="dxa"/>
                <w:tcBorders>
                  <w:top w:val="nil"/>
                  <w:left w:val="nil"/>
                  <w:bottom w:val="single" w:sz="4" w:space="0" w:color="auto"/>
                  <w:right w:val="single" w:sz="4" w:space="0" w:color="auto"/>
                </w:tcBorders>
                <w:shd w:val="clear" w:color="auto" w:fill="auto"/>
                <w:noWrap/>
                <w:vAlign w:val="center"/>
                <w:hideMark/>
              </w:tcPr>
            </w:tcPrChange>
          </w:tcPr>
          <w:p w14:paraId="79E8FE60" w14:textId="77777777" w:rsidR="00A135B5" w:rsidRPr="00A135B5" w:rsidRDefault="00A135B5" w:rsidP="00A135B5">
            <w:pPr>
              <w:spacing w:after="0" w:line="240" w:lineRule="auto"/>
              <w:jc w:val="center"/>
              <w:rPr>
                <w:ins w:id="31080" w:author="Ritu Kamra" w:date="2021-09-27T11:29:00Z"/>
                <w:rFonts w:ascii="Verdana" w:eastAsia="Times New Roman" w:hAnsi="Verdana" w:cs="Calibri"/>
                <w:color w:val="000000"/>
                <w:sz w:val="14"/>
                <w:szCs w:val="14"/>
                <w:lang w:eastAsia="en-IN"/>
              </w:rPr>
            </w:pPr>
            <w:ins w:id="31081" w:author="Ritu Kamra" w:date="2021-09-27T11:29:00Z">
              <w:r w:rsidRPr="00A135B5">
                <w:rPr>
                  <w:rFonts w:ascii="Verdana" w:eastAsia="Times New Roman" w:hAnsi="Verdana" w:cs="Calibri"/>
                  <w:color w:val="000000"/>
                  <w:sz w:val="14"/>
                  <w:szCs w:val="14"/>
                  <w:lang w:eastAsia="en-IN"/>
                </w:rPr>
                <w:t>45.43</w:t>
              </w:r>
            </w:ins>
          </w:p>
        </w:tc>
      </w:tr>
      <w:tr w:rsidR="00A135B5" w:rsidRPr="00A135B5" w14:paraId="6BA5D38A" w14:textId="77777777" w:rsidTr="00D02970">
        <w:trPr>
          <w:trHeight w:val="552"/>
          <w:ins w:id="31082" w:author="Ritu Kamra" w:date="2021-09-27T11:29:00Z"/>
          <w:trPrChange w:id="31083" w:author="Ritu Kamra" w:date="2021-09-27T11:31:00Z">
            <w:trPr>
              <w:trHeight w:val="404"/>
            </w:trPr>
          </w:trPrChange>
        </w:trPr>
        <w:tc>
          <w:tcPr>
            <w:tcW w:w="1523" w:type="dxa"/>
            <w:tcBorders>
              <w:top w:val="nil"/>
              <w:left w:val="single" w:sz="4" w:space="0" w:color="auto"/>
              <w:bottom w:val="single" w:sz="4" w:space="0" w:color="auto"/>
              <w:right w:val="single" w:sz="4" w:space="0" w:color="auto"/>
            </w:tcBorders>
            <w:shd w:val="clear" w:color="auto" w:fill="auto"/>
            <w:noWrap/>
            <w:vAlign w:val="center"/>
            <w:hideMark/>
            <w:tcPrChange w:id="31084" w:author="Ritu Kamra" w:date="2021-09-27T11:31:00Z">
              <w:tcPr>
                <w:tcW w:w="1526"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0C8A5D8" w14:textId="77777777" w:rsidR="00A135B5" w:rsidRPr="00A135B5" w:rsidRDefault="00A135B5" w:rsidP="00A135B5">
            <w:pPr>
              <w:spacing w:after="0" w:line="240" w:lineRule="auto"/>
              <w:jc w:val="center"/>
              <w:rPr>
                <w:ins w:id="31085" w:author="Ritu Kamra" w:date="2021-09-27T11:29:00Z"/>
                <w:rFonts w:ascii="Verdana" w:eastAsia="Times New Roman" w:hAnsi="Verdana" w:cs="Calibri"/>
                <w:color w:val="000000"/>
                <w:sz w:val="14"/>
                <w:szCs w:val="14"/>
                <w:lang w:eastAsia="en-IN"/>
              </w:rPr>
            </w:pPr>
            <w:ins w:id="31086" w:author="Ritu Kamra" w:date="2021-09-27T11:29:00Z">
              <w:r w:rsidRPr="00A135B5">
                <w:rPr>
                  <w:rFonts w:ascii="Verdana" w:eastAsia="Times New Roman" w:hAnsi="Verdana" w:cs="Calibri"/>
                  <w:color w:val="000000"/>
                  <w:sz w:val="14"/>
                  <w:szCs w:val="14"/>
                  <w:lang w:eastAsia="en-IN"/>
                </w:rPr>
                <w:t>Japan</w:t>
              </w:r>
            </w:ins>
          </w:p>
        </w:tc>
        <w:tc>
          <w:tcPr>
            <w:tcW w:w="1434" w:type="dxa"/>
            <w:tcBorders>
              <w:top w:val="nil"/>
              <w:left w:val="nil"/>
              <w:bottom w:val="single" w:sz="4" w:space="0" w:color="auto"/>
              <w:right w:val="single" w:sz="4" w:space="0" w:color="auto"/>
            </w:tcBorders>
            <w:shd w:val="clear" w:color="auto" w:fill="auto"/>
            <w:noWrap/>
            <w:vAlign w:val="center"/>
            <w:hideMark/>
            <w:tcPrChange w:id="31087" w:author="Ritu Kamra" w:date="2021-09-27T11:31:00Z">
              <w:tcPr>
                <w:tcW w:w="1437" w:type="dxa"/>
                <w:tcBorders>
                  <w:top w:val="nil"/>
                  <w:left w:val="nil"/>
                  <w:bottom w:val="single" w:sz="4" w:space="0" w:color="auto"/>
                  <w:right w:val="single" w:sz="4" w:space="0" w:color="auto"/>
                </w:tcBorders>
                <w:shd w:val="clear" w:color="auto" w:fill="auto"/>
                <w:noWrap/>
                <w:vAlign w:val="center"/>
                <w:hideMark/>
              </w:tcPr>
            </w:tcPrChange>
          </w:tcPr>
          <w:p w14:paraId="6C8F3119" w14:textId="77777777" w:rsidR="00A135B5" w:rsidRPr="00A135B5" w:rsidRDefault="00A135B5" w:rsidP="00A135B5">
            <w:pPr>
              <w:spacing w:after="0" w:line="240" w:lineRule="auto"/>
              <w:jc w:val="center"/>
              <w:rPr>
                <w:ins w:id="31088" w:author="Ritu Kamra" w:date="2021-09-27T11:29:00Z"/>
                <w:rFonts w:ascii="Verdana" w:eastAsia="Times New Roman" w:hAnsi="Verdana" w:cs="Calibri"/>
                <w:color w:val="000000"/>
                <w:sz w:val="14"/>
                <w:szCs w:val="14"/>
                <w:lang w:eastAsia="en-IN"/>
              </w:rPr>
            </w:pPr>
            <w:ins w:id="31089" w:author="Ritu Kamra" w:date="2021-09-27T11:29:00Z">
              <w:r w:rsidRPr="00A135B5">
                <w:rPr>
                  <w:rFonts w:ascii="Verdana" w:eastAsia="Times New Roman" w:hAnsi="Verdana" w:cs="Calibri"/>
                  <w:color w:val="000000"/>
                  <w:sz w:val="14"/>
                  <w:szCs w:val="14"/>
                  <w:lang w:eastAsia="en-IN"/>
                </w:rPr>
                <w:t>137.89</w:t>
              </w:r>
            </w:ins>
          </w:p>
        </w:tc>
        <w:tc>
          <w:tcPr>
            <w:tcW w:w="1434" w:type="dxa"/>
            <w:tcBorders>
              <w:top w:val="nil"/>
              <w:left w:val="nil"/>
              <w:bottom w:val="single" w:sz="4" w:space="0" w:color="auto"/>
              <w:right w:val="single" w:sz="4" w:space="0" w:color="auto"/>
            </w:tcBorders>
            <w:shd w:val="clear" w:color="auto" w:fill="auto"/>
            <w:noWrap/>
            <w:vAlign w:val="center"/>
            <w:hideMark/>
            <w:tcPrChange w:id="31090" w:author="Ritu Kamra" w:date="2021-09-27T11:31:00Z">
              <w:tcPr>
                <w:tcW w:w="1435" w:type="dxa"/>
                <w:tcBorders>
                  <w:top w:val="nil"/>
                  <w:left w:val="nil"/>
                  <w:bottom w:val="single" w:sz="4" w:space="0" w:color="auto"/>
                  <w:right w:val="single" w:sz="4" w:space="0" w:color="auto"/>
                </w:tcBorders>
                <w:shd w:val="clear" w:color="auto" w:fill="auto"/>
                <w:noWrap/>
                <w:vAlign w:val="center"/>
                <w:hideMark/>
              </w:tcPr>
            </w:tcPrChange>
          </w:tcPr>
          <w:p w14:paraId="4C5B7FEC" w14:textId="77777777" w:rsidR="00A135B5" w:rsidRPr="00A135B5" w:rsidRDefault="00A135B5" w:rsidP="00A135B5">
            <w:pPr>
              <w:spacing w:after="0" w:line="240" w:lineRule="auto"/>
              <w:jc w:val="center"/>
              <w:rPr>
                <w:ins w:id="31091" w:author="Ritu Kamra" w:date="2021-09-27T11:29:00Z"/>
                <w:rFonts w:ascii="Verdana" w:eastAsia="Times New Roman" w:hAnsi="Verdana" w:cs="Calibri"/>
                <w:color w:val="000000"/>
                <w:sz w:val="14"/>
                <w:szCs w:val="14"/>
                <w:lang w:eastAsia="en-IN"/>
              </w:rPr>
            </w:pPr>
            <w:ins w:id="31092" w:author="Ritu Kamra" w:date="2021-09-27T11:29:00Z">
              <w:r w:rsidRPr="00A135B5">
                <w:rPr>
                  <w:rFonts w:ascii="Verdana" w:eastAsia="Times New Roman" w:hAnsi="Verdana" w:cs="Calibri"/>
                  <w:color w:val="000000"/>
                  <w:sz w:val="14"/>
                  <w:szCs w:val="14"/>
                  <w:lang w:eastAsia="en-IN"/>
                </w:rPr>
                <w:t>48.41</w:t>
              </w:r>
            </w:ins>
          </w:p>
        </w:tc>
        <w:tc>
          <w:tcPr>
            <w:tcW w:w="1434" w:type="dxa"/>
            <w:tcBorders>
              <w:top w:val="nil"/>
              <w:left w:val="nil"/>
              <w:bottom w:val="single" w:sz="4" w:space="0" w:color="auto"/>
              <w:right w:val="single" w:sz="4" w:space="0" w:color="auto"/>
            </w:tcBorders>
            <w:shd w:val="clear" w:color="auto" w:fill="auto"/>
            <w:noWrap/>
            <w:vAlign w:val="center"/>
            <w:hideMark/>
            <w:tcPrChange w:id="31093" w:author="Ritu Kamra" w:date="2021-09-27T11:31:00Z">
              <w:tcPr>
                <w:tcW w:w="1437" w:type="dxa"/>
                <w:tcBorders>
                  <w:top w:val="nil"/>
                  <w:left w:val="nil"/>
                  <w:bottom w:val="single" w:sz="4" w:space="0" w:color="auto"/>
                  <w:right w:val="single" w:sz="4" w:space="0" w:color="auto"/>
                </w:tcBorders>
                <w:shd w:val="clear" w:color="auto" w:fill="auto"/>
                <w:noWrap/>
                <w:vAlign w:val="center"/>
                <w:hideMark/>
              </w:tcPr>
            </w:tcPrChange>
          </w:tcPr>
          <w:p w14:paraId="6D4753AD" w14:textId="77777777" w:rsidR="00A135B5" w:rsidRPr="00A135B5" w:rsidRDefault="00A135B5" w:rsidP="00A135B5">
            <w:pPr>
              <w:spacing w:after="0" w:line="240" w:lineRule="auto"/>
              <w:jc w:val="center"/>
              <w:rPr>
                <w:ins w:id="31094" w:author="Ritu Kamra" w:date="2021-09-27T11:29:00Z"/>
                <w:rFonts w:ascii="Verdana" w:eastAsia="Times New Roman" w:hAnsi="Verdana" w:cs="Calibri"/>
                <w:color w:val="000000"/>
                <w:sz w:val="14"/>
                <w:szCs w:val="14"/>
                <w:lang w:eastAsia="en-IN"/>
              </w:rPr>
            </w:pPr>
            <w:ins w:id="31095" w:author="Ritu Kamra" w:date="2021-09-27T11:29:00Z">
              <w:r w:rsidRPr="00A135B5">
                <w:rPr>
                  <w:rFonts w:ascii="Verdana" w:eastAsia="Times New Roman" w:hAnsi="Verdana" w:cs="Calibri"/>
                  <w:color w:val="000000"/>
                  <w:sz w:val="14"/>
                  <w:szCs w:val="14"/>
                  <w:lang w:eastAsia="en-IN"/>
                </w:rPr>
                <w:t>169.31</w:t>
              </w:r>
            </w:ins>
          </w:p>
        </w:tc>
        <w:tc>
          <w:tcPr>
            <w:tcW w:w="1436" w:type="dxa"/>
            <w:tcBorders>
              <w:top w:val="nil"/>
              <w:left w:val="nil"/>
              <w:bottom w:val="single" w:sz="4" w:space="0" w:color="auto"/>
              <w:right w:val="single" w:sz="4" w:space="0" w:color="auto"/>
            </w:tcBorders>
            <w:shd w:val="clear" w:color="000000" w:fill="FFFFFF"/>
            <w:noWrap/>
            <w:vAlign w:val="center"/>
            <w:hideMark/>
            <w:tcPrChange w:id="31096" w:author="Ritu Kamra" w:date="2021-09-27T11:31:00Z">
              <w:tcPr>
                <w:tcW w:w="1437" w:type="dxa"/>
                <w:tcBorders>
                  <w:top w:val="nil"/>
                  <w:left w:val="nil"/>
                  <w:bottom w:val="single" w:sz="4" w:space="0" w:color="auto"/>
                  <w:right w:val="single" w:sz="4" w:space="0" w:color="auto"/>
                </w:tcBorders>
                <w:shd w:val="clear" w:color="000000" w:fill="FFFFFF"/>
                <w:noWrap/>
                <w:vAlign w:val="center"/>
                <w:hideMark/>
              </w:tcPr>
            </w:tcPrChange>
          </w:tcPr>
          <w:p w14:paraId="646216F8" w14:textId="77777777" w:rsidR="00A135B5" w:rsidRPr="00A135B5" w:rsidRDefault="00A135B5" w:rsidP="00A135B5">
            <w:pPr>
              <w:spacing w:after="0" w:line="240" w:lineRule="auto"/>
              <w:jc w:val="center"/>
              <w:rPr>
                <w:ins w:id="31097" w:author="Ritu Kamra" w:date="2021-09-27T11:29:00Z"/>
                <w:rFonts w:ascii="Verdana" w:eastAsia="Times New Roman" w:hAnsi="Verdana" w:cs="Calibri"/>
                <w:color w:val="000000"/>
                <w:sz w:val="14"/>
                <w:szCs w:val="14"/>
                <w:lang w:eastAsia="en-IN"/>
              </w:rPr>
            </w:pPr>
            <w:ins w:id="31098" w:author="Ritu Kamra" w:date="2021-09-27T11:29:00Z">
              <w:r w:rsidRPr="00A135B5">
                <w:rPr>
                  <w:rFonts w:ascii="Verdana" w:eastAsia="Times New Roman" w:hAnsi="Verdana" w:cs="Calibri"/>
                  <w:color w:val="000000"/>
                  <w:sz w:val="14"/>
                  <w:szCs w:val="14"/>
                  <w:lang w:eastAsia="en-IN"/>
                </w:rPr>
                <w:t>50.05</w:t>
              </w:r>
            </w:ins>
          </w:p>
        </w:tc>
        <w:tc>
          <w:tcPr>
            <w:tcW w:w="1460" w:type="dxa"/>
            <w:tcBorders>
              <w:top w:val="nil"/>
              <w:left w:val="nil"/>
              <w:bottom w:val="single" w:sz="4" w:space="0" w:color="auto"/>
              <w:right w:val="single" w:sz="4" w:space="0" w:color="auto"/>
            </w:tcBorders>
            <w:shd w:val="clear" w:color="auto" w:fill="auto"/>
            <w:noWrap/>
            <w:vAlign w:val="center"/>
            <w:hideMark/>
            <w:tcPrChange w:id="31099" w:author="Ritu Kamra" w:date="2021-09-27T11:31:00Z">
              <w:tcPr>
                <w:tcW w:w="1463" w:type="dxa"/>
                <w:tcBorders>
                  <w:top w:val="nil"/>
                  <w:left w:val="nil"/>
                  <w:bottom w:val="single" w:sz="4" w:space="0" w:color="auto"/>
                  <w:right w:val="single" w:sz="4" w:space="0" w:color="auto"/>
                </w:tcBorders>
                <w:shd w:val="clear" w:color="auto" w:fill="auto"/>
                <w:noWrap/>
                <w:vAlign w:val="center"/>
                <w:hideMark/>
              </w:tcPr>
            </w:tcPrChange>
          </w:tcPr>
          <w:p w14:paraId="22182381" w14:textId="77777777" w:rsidR="00A135B5" w:rsidRPr="00A135B5" w:rsidRDefault="00A135B5" w:rsidP="00A135B5">
            <w:pPr>
              <w:spacing w:after="0" w:line="240" w:lineRule="auto"/>
              <w:jc w:val="center"/>
              <w:rPr>
                <w:ins w:id="31100" w:author="Ritu Kamra" w:date="2021-09-27T11:29:00Z"/>
                <w:rFonts w:ascii="Verdana" w:eastAsia="Times New Roman" w:hAnsi="Verdana" w:cs="Calibri"/>
                <w:color w:val="000000"/>
                <w:sz w:val="14"/>
                <w:szCs w:val="14"/>
                <w:lang w:eastAsia="en-IN"/>
              </w:rPr>
            </w:pPr>
            <w:ins w:id="31101" w:author="Ritu Kamra" w:date="2021-09-27T11:29:00Z">
              <w:r w:rsidRPr="00A135B5">
                <w:rPr>
                  <w:rFonts w:ascii="Verdana" w:eastAsia="Times New Roman" w:hAnsi="Verdana" w:cs="Calibri"/>
                  <w:color w:val="000000"/>
                  <w:sz w:val="14"/>
                  <w:szCs w:val="14"/>
                  <w:lang w:eastAsia="en-IN"/>
                </w:rPr>
                <w:t>149.23</w:t>
              </w:r>
            </w:ins>
          </w:p>
        </w:tc>
        <w:tc>
          <w:tcPr>
            <w:tcW w:w="1435" w:type="dxa"/>
            <w:tcBorders>
              <w:top w:val="nil"/>
              <w:left w:val="nil"/>
              <w:bottom w:val="single" w:sz="4" w:space="0" w:color="auto"/>
              <w:right w:val="single" w:sz="4" w:space="0" w:color="auto"/>
            </w:tcBorders>
            <w:shd w:val="clear" w:color="auto" w:fill="auto"/>
            <w:noWrap/>
            <w:vAlign w:val="center"/>
            <w:hideMark/>
            <w:tcPrChange w:id="31102" w:author="Ritu Kamra" w:date="2021-09-27T11:31:00Z">
              <w:tcPr>
                <w:tcW w:w="1437" w:type="dxa"/>
                <w:tcBorders>
                  <w:top w:val="nil"/>
                  <w:left w:val="nil"/>
                  <w:bottom w:val="single" w:sz="4" w:space="0" w:color="auto"/>
                  <w:right w:val="single" w:sz="4" w:space="0" w:color="auto"/>
                </w:tcBorders>
                <w:shd w:val="clear" w:color="auto" w:fill="auto"/>
                <w:noWrap/>
                <w:vAlign w:val="center"/>
                <w:hideMark/>
              </w:tcPr>
            </w:tcPrChange>
          </w:tcPr>
          <w:p w14:paraId="1316C590" w14:textId="77777777" w:rsidR="00A135B5" w:rsidRPr="00A135B5" w:rsidRDefault="00A135B5" w:rsidP="00A135B5">
            <w:pPr>
              <w:spacing w:after="0" w:line="240" w:lineRule="auto"/>
              <w:jc w:val="center"/>
              <w:rPr>
                <w:ins w:id="31103" w:author="Ritu Kamra" w:date="2021-09-27T11:29:00Z"/>
                <w:rFonts w:ascii="Verdana" w:eastAsia="Times New Roman" w:hAnsi="Verdana" w:cs="Calibri"/>
                <w:color w:val="000000"/>
                <w:sz w:val="14"/>
                <w:szCs w:val="14"/>
                <w:lang w:eastAsia="en-IN"/>
              </w:rPr>
            </w:pPr>
            <w:ins w:id="31104" w:author="Ritu Kamra" w:date="2021-09-27T11:29:00Z">
              <w:r w:rsidRPr="00A135B5">
                <w:rPr>
                  <w:rFonts w:ascii="Verdana" w:eastAsia="Times New Roman" w:hAnsi="Verdana" w:cs="Calibri"/>
                  <w:color w:val="000000"/>
                  <w:sz w:val="14"/>
                  <w:szCs w:val="14"/>
                  <w:lang w:eastAsia="en-IN"/>
                </w:rPr>
                <w:t>44.35</w:t>
              </w:r>
            </w:ins>
          </w:p>
        </w:tc>
      </w:tr>
      <w:tr w:rsidR="00A135B5" w:rsidRPr="00A135B5" w14:paraId="3B15B59E" w14:textId="77777777" w:rsidTr="00D02970">
        <w:trPr>
          <w:trHeight w:val="552"/>
          <w:ins w:id="31105" w:author="Ritu Kamra" w:date="2021-09-27T11:29:00Z"/>
          <w:trPrChange w:id="31106" w:author="Ritu Kamra" w:date="2021-09-27T11:31:00Z">
            <w:trPr>
              <w:trHeight w:val="404"/>
            </w:trPr>
          </w:trPrChange>
        </w:trPr>
        <w:tc>
          <w:tcPr>
            <w:tcW w:w="1523" w:type="dxa"/>
            <w:tcBorders>
              <w:top w:val="nil"/>
              <w:left w:val="single" w:sz="4" w:space="0" w:color="auto"/>
              <w:bottom w:val="single" w:sz="4" w:space="0" w:color="auto"/>
              <w:right w:val="single" w:sz="4" w:space="0" w:color="auto"/>
            </w:tcBorders>
            <w:shd w:val="clear" w:color="auto" w:fill="auto"/>
            <w:noWrap/>
            <w:vAlign w:val="center"/>
            <w:hideMark/>
            <w:tcPrChange w:id="31107" w:author="Ritu Kamra" w:date="2021-09-27T11:31:00Z">
              <w:tcPr>
                <w:tcW w:w="1526"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53B1581B" w14:textId="77777777" w:rsidR="00A135B5" w:rsidRPr="00A135B5" w:rsidRDefault="00A135B5" w:rsidP="00A135B5">
            <w:pPr>
              <w:spacing w:after="0" w:line="240" w:lineRule="auto"/>
              <w:jc w:val="center"/>
              <w:rPr>
                <w:ins w:id="31108" w:author="Ritu Kamra" w:date="2021-09-27T11:29:00Z"/>
                <w:rFonts w:ascii="Verdana" w:eastAsia="Times New Roman" w:hAnsi="Verdana" w:cs="Calibri"/>
                <w:color w:val="000000"/>
                <w:sz w:val="14"/>
                <w:szCs w:val="14"/>
                <w:lang w:eastAsia="en-IN"/>
              </w:rPr>
            </w:pPr>
            <w:ins w:id="31109" w:author="Ritu Kamra" w:date="2021-09-27T11:29:00Z">
              <w:r w:rsidRPr="00A135B5">
                <w:rPr>
                  <w:rFonts w:ascii="Verdana" w:eastAsia="Times New Roman" w:hAnsi="Verdana" w:cs="Calibri"/>
                  <w:color w:val="000000"/>
                  <w:sz w:val="14"/>
                  <w:szCs w:val="14"/>
                  <w:lang w:eastAsia="en-IN"/>
                </w:rPr>
                <w:t>India</w:t>
              </w:r>
            </w:ins>
          </w:p>
        </w:tc>
        <w:tc>
          <w:tcPr>
            <w:tcW w:w="1434" w:type="dxa"/>
            <w:tcBorders>
              <w:top w:val="nil"/>
              <w:left w:val="nil"/>
              <w:bottom w:val="single" w:sz="4" w:space="0" w:color="auto"/>
              <w:right w:val="single" w:sz="4" w:space="0" w:color="auto"/>
            </w:tcBorders>
            <w:shd w:val="clear" w:color="000000" w:fill="FFFFFF"/>
            <w:noWrap/>
            <w:vAlign w:val="center"/>
            <w:hideMark/>
            <w:tcPrChange w:id="31110" w:author="Ritu Kamra" w:date="2021-09-27T11:31:00Z">
              <w:tcPr>
                <w:tcW w:w="1437" w:type="dxa"/>
                <w:tcBorders>
                  <w:top w:val="nil"/>
                  <w:left w:val="nil"/>
                  <w:bottom w:val="single" w:sz="4" w:space="0" w:color="auto"/>
                  <w:right w:val="single" w:sz="4" w:space="0" w:color="auto"/>
                </w:tcBorders>
                <w:shd w:val="clear" w:color="000000" w:fill="FFFFFF"/>
                <w:noWrap/>
                <w:vAlign w:val="center"/>
                <w:hideMark/>
              </w:tcPr>
            </w:tcPrChange>
          </w:tcPr>
          <w:p w14:paraId="558DF121" w14:textId="77777777" w:rsidR="00A135B5" w:rsidRPr="00A135B5" w:rsidRDefault="00A135B5" w:rsidP="00A135B5">
            <w:pPr>
              <w:spacing w:after="0" w:line="240" w:lineRule="auto"/>
              <w:jc w:val="center"/>
              <w:rPr>
                <w:ins w:id="31111" w:author="Ritu Kamra" w:date="2021-09-27T11:29:00Z"/>
                <w:rFonts w:ascii="Verdana" w:eastAsia="Times New Roman" w:hAnsi="Verdana" w:cs="Calibri"/>
                <w:color w:val="000000"/>
                <w:sz w:val="14"/>
                <w:szCs w:val="14"/>
                <w:lang w:eastAsia="en-IN"/>
              </w:rPr>
            </w:pPr>
            <w:ins w:id="31112" w:author="Ritu Kamra" w:date="2021-09-27T11:29:00Z">
              <w:r w:rsidRPr="00A135B5">
                <w:rPr>
                  <w:rFonts w:ascii="Verdana" w:eastAsia="Times New Roman" w:hAnsi="Verdana" w:cs="Calibri"/>
                  <w:color w:val="000000"/>
                  <w:sz w:val="14"/>
                  <w:szCs w:val="14"/>
                  <w:lang w:eastAsia="en-IN"/>
                </w:rPr>
                <w:t>153.81</w:t>
              </w:r>
            </w:ins>
          </w:p>
        </w:tc>
        <w:tc>
          <w:tcPr>
            <w:tcW w:w="1434" w:type="dxa"/>
            <w:tcBorders>
              <w:top w:val="nil"/>
              <w:left w:val="nil"/>
              <w:bottom w:val="single" w:sz="4" w:space="0" w:color="auto"/>
              <w:right w:val="single" w:sz="4" w:space="0" w:color="auto"/>
            </w:tcBorders>
            <w:shd w:val="clear" w:color="000000" w:fill="FFFFFF"/>
            <w:noWrap/>
            <w:vAlign w:val="center"/>
            <w:hideMark/>
            <w:tcPrChange w:id="31113" w:author="Ritu Kamra" w:date="2021-09-27T11:31:00Z">
              <w:tcPr>
                <w:tcW w:w="1435" w:type="dxa"/>
                <w:tcBorders>
                  <w:top w:val="nil"/>
                  <w:left w:val="nil"/>
                  <w:bottom w:val="single" w:sz="4" w:space="0" w:color="auto"/>
                  <w:right w:val="single" w:sz="4" w:space="0" w:color="auto"/>
                </w:tcBorders>
                <w:shd w:val="clear" w:color="000000" w:fill="FFFFFF"/>
                <w:noWrap/>
                <w:vAlign w:val="center"/>
                <w:hideMark/>
              </w:tcPr>
            </w:tcPrChange>
          </w:tcPr>
          <w:p w14:paraId="4168595A" w14:textId="77777777" w:rsidR="00A135B5" w:rsidRPr="00A135B5" w:rsidRDefault="00A135B5" w:rsidP="00A135B5">
            <w:pPr>
              <w:spacing w:after="0" w:line="240" w:lineRule="auto"/>
              <w:jc w:val="center"/>
              <w:rPr>
                <w:ins w:id="31114" w:author="Ritu Kamra" w:date="2021-09-27T11:29:00Z"/>
                <w:rFonts w:ascii="Verdana" w:eastAsia="Times New Roman" w:hAnsi="Verdana" w:cs="Calibri"/>
                <w:color w:val="000000"/>
                <w:sz w:val="14"/>
                <w:szCs w:val="14"/>
                <w:lang w:eastAsia="en-IN"/>
              </w:rPr>
            </w:pPr>
            <w:ins w:id="31115" w:author="Ritu Kamra" w:date="2021-09-27T11:29:00Z">
              <w:r w:rsidRPr="00A135B5">
                <w:rPr>
                  <w:rFonts w:ascii="Verdana" w:eastAsia="Times New Roman" w:hAnsi="Verdana" w:cs="Calibri"/>
                  <w:color w:val="000000"/>
                  <w:sz w:val="14"/>
                  <w:szCs w:val="14"/>
                  <w:lang w:eastAsia="en-IN"/>
                </w:rPr>
                <w:t>57.77</w:t>
              </w:r>
            </w:ins>
          </w:p>
        </w:tc>
        <w:tc>
          <w:tcPr>
            <w:tcW w:w="1434" w:type="dxa"/>
            <w:tcBorders>
              <w:top w:val="nil"/>
              <w:left w:val="nil"/>
              <w:bottom w:val="single" w:sz="4" w:space="0" w:color="auto"/>
              <w:right w:val="single" w:sz="4" w:space="0" w:color="auto"/>
            </w:tcBorders>
            <w:shd w:val="clear" w:color="000000" w:fill="FFFFFF"/>
            <w:noWrap/>
            <w:vAlign w:val="center"/>
            <w:hideMark/>
            <w:tcPrChange w:id="31116" w:author="Ritu Kamra" w:date="2021-09-27T11:31:00Z">
              <w:tcPr>
                <w:tcW w:w="1437" w:type="dxa"/>
                <w:tcBorders>
                  <w:top w:val="nil"/>
                  <w:left w:val="nil"/>
                  <w:bottom w:val="single" w:sz="4" w:space="0" w:color="auto"/>
                  <w:right w:val="single" w:sz="4" w:space="0" w:color="auto"/>
                </w:tcBorders>
                <w:shd w:val="clear" w:color="000000" w:fill="FFFFFF"/>
                <w:noWrap/>
                <w:vAlign w:val="center"/>
                <w:hideMark/>
              </w:tcPr>
            </w:tcPrChange>
          </w:tcPr>
          <w:p w14:paraId="5B38ADC8" w14:textId="77777777" w:rsidR="00A135B5" w:rsidRPr="00A135B5" w:rsidRDefault="00A135B5" w:rsidP="00A135B5">
            <w:pPr>
              <w:spacing w:after="0" w:line="240" w:lineRule="auto"/>
              <w:jc w:val="center"/>
              <w:rPr>
                <w:ins w:id="31117" w:author="Ritu Kamra" w:date="2021-09-27T11:29:00Z"/>
                <w:rFonts w:ascii="Verdana" w:eastAsia="Times New Roman" w:hAnsi="Verdana" w:cs="Calibri"/>
                <w:color w:val="000000"/>
                <w:sz w:val="14"/>
                <w:szCs w:val="14"/>
                <w:lang w:eastAsia="en-IN"/>
              </w:rPr>
            </w:pPr>
            <w:ins w:id="31118" w:author="Ritu Kamra" w:date="2021-09-27T11:29:00Z">
              <w:r w:rsidRPr="00A135B5">
                <w:rPr>
                  <w:rFonts w:ascii="Verdana" w:eastAsia="Times New Roman" w:hAnsi="Verdana" w:cs="Calibri"/>
                  <w:color w:val="000000"/>
                  <w:sz w:val="14"/>
                  <w:szCs w:val="14"/>
                  <w:lang w:eastAsia="en-IN"/>
                </w:rPr>
                <w:t>170.82</w:t>
              </w:r>
            </w:ins>
          </w:p>
        </w:tc>
        <w:tc>
          <w:tcPr>
            <w:tcW w:w="1436" w:type="dxa"/>
            <w:tcBorders>
              <w:top w:val="nil"/>
              <w:left w:val="nil"/>
              <w:bottom w:val="single" w:sz="4" w:space="0" w:color="auto"/>
              <w:right w:val="single" w:sz="4" w:space="0" w:color="auto"/>
            </w:tcBorders>
            <w:shd w:val="clear" w:color="000000" w:fill="FFFFFF"/>
            <w:noWrap/>
            <w:vAlign w:val="center"/>
            <w:hideMark/>
            <w:tcPrChange w:id="31119" w:author="Ritu Kamra" w:date="2021-09-27T11:31:00Z">
              <w:tcPr>
                <w:tcW w:w="1437" w:type="dxa"/>
                <w:tcBorders>
                  <w:top w:val="nil"/>
                  <w:left w:val="nil"/>
                  <w:bottom w:val="single" w:sz="4" w:space="0" w:color="auto"/>
                  <w:right w:val="single" w:sz="4" w:space="0" w:color="auto"/>
                </w:tcBorders>
                <w:shd w:val="clear" w:color="000000" w:fill="FFFFFF"/>
                <w:noWrap/>
                <w:vAlign w:val="center"/>
                <w:hideMark/>
              </w:tcPr>
            </w:tcPrChange>
          </w:tcPr>
          <w:p w14:paraId="286FB490" w14:textId="77777777" w:rsidR="00A135B5" w:rsidRPr="00A135B5" w:rsidRDefault="00A135B5" w:rsidP="00A135B5">
            <w:pPr>
              <w:spacing w:after="0" w:line="240" w:lineRule="auto"/>
              <w:jc w:val="center"/>
              <w:rPr>
                <w:ins w:id="31120" w:author="Ritu Kamra" w:date="2021-09-27T11:29:00Z"/>
                <w:rFonts w:ascii="Verdana" w:eastAsia="Times New Roman" w:hAnsi="Verdana" w:cs="Calibri"/>
                <w:color w:val="000000"/>
                <w:sz w:val="14"/>
                <w:szCs w:val="14"/>
                <w:lang w:eastAsia="en-IN"/>
              </w:rPr>
            </w:pPr>
            <w:ins w:id="31121" w:author="Ritu Kamra" w:date="2021-09-27T11:29:00Z">
              <w:r w:rsidRPr="00A135B5">
                <w:rPr>
                  <w:rFonts w:ascii="Verdana" w:eastAsia="Times New Roman" w:hAnsi="Verdana" w:cs="Calibri"/>
                  <w:color w:val="000000"/>
                  <w:sz w:val="14"/>
                  <w:szCs w:val="14"/>
                  <w:lang w:eastAsia="en-IN"/>
                </w:rPr>
                <w:t>55.05</w:t>
              </w:r>
            </w:ins>
          </w:p>
        </w:tc>
        <w:tc>
          <w:tcPr>
            <w:tcW w:w="1460" w:type="dxa"/>
            <w:tcBorders>
              <w:top w:val="nil"/>
              <w:left w:val="nil"/>
              <w:bottom w:val="single" w:sz="4" w:space="0" w:color="auto"/>
              <w:right w:val="single" w:sz="4" w:space="0" w:color="auto"/>
            </w:tcBorders>
            <w:shd w:val="clear" w:color="000000" w:fill="FFFFFF"/>
            <w:noWrap/>
            <w:vAlign w:val="center"/>
            <w:hideMark/>
            <w:tcPrChange w:id="31122" w:author="Ritu Kamra" w:date="2021-09-27T11:31:00Z">
              <w:tcPr>
                <w:tcW w:w="1463" w:type="dxa"/>
                <w:tcBorders>
                  <w:top w:val="nil"/>
                  <w:left w:val="nil"/>
                  <w:bottom w:val="single" w:sz="4" w:space="0" w:color="auto"/>
                  <w:right w:val="single" w:sz="4" w:space="0" w:color="auto"/>
                </w:tcBorders>
                <w:shd w:val="clear" w:color="000000" w:fill="FFFFFF"/>
                <w:noWrap/>
                <w:vAlign w:val="center"/>
                <w:hideMark/>
              </w:tcPr>
            </w:tcPrChange>
          </w:tcPr>
          <w:p w14:paraId="606EC929" w14:textId="77777777" w:rsidR="00A135B5" w:rsidRPr="00A135B5" w:rsidRDefault="00A135B5" w:rsidP="00A135B5">
            <w:pPr>
              <w:spacing w:after="0" w:line="240" w:lineRule="auto"/>
              <w:jc w:val="center"/>
              <w:rPr>
                <w:ins w:id="31123" w:author="Ritu Kamra" w:date="2021-09-27T11:29:00Z"/>
                <w:rFonts w:ascii="Verdana" w:eastAsia="Times New Roman" w:hAnsi="Verdana" w:cs="Calibri"/>
                <w:color w:val="000000"/>
                <w:sz w:val="14"/>
                <w:szCs w:val="14"/>
                <w:lang w:eastAsia="en-IN"/>
              </w:rPr>
            </w:pPr>
            <w:ins w:id="31124" w:author="Ritu Kamra" w:date="2021-09-27T11:29:00Z">
              <w:r w:rsidRPr="00A135B5">
                <w:rPr>
                  <w:rFonts w:ascii="Verdana" w:eastAsia="Times New Roman" w:hAnsi="Verdana" w:cs="Calibri"/>
                  <w:color w:val="000000"/>
                  <w:sz w:val="14"/>
                  <w:szCs w:val="14"/>
                  <w:lang w:eastAsia="en-IN"/>
                </w:rPr>
                <w:t>132.67</w:t>
              </w:r>
            </w:ins>
          </w:p>
        </w:tc>
        <w:tc>
          <w:tcPr>
            <w:tcW w:w="1435" w:type="dxa"/>
            <w:tcBorders>
              <w:top w:val="nil"/>
              <w:left w:val="nil"/>
              <w:bottom w:val="single" w:sz="4" w:space="0" w:color="auto"/>
              <w:right w:val="single" w:sz="4" w:space="0" w:color="auto"/>
            </w:tcBorders>
            <w:shd w:val="clear" w:color="000000" w:fill="FFFFFF"/>
            <w:noWrap/>
            <w:vAlign w:val="center"/>
            <w:hideMark/>
            <w:tcPrChange w:id="31125" w:author="Ritu Kamra" w:date="2021-09-27T11:31:00Z">
              <w:tcPr>
                <w:tcW w:w="1437" w:type="dxa"/>
                <w:tcBorders>
                  <w:top w:val="nil"/>
                  <w:left w:val="nil"/>
                  <w:bottom w:val="single" w:sz="4" w:space="0" w:color="auto"/>
                  <w:right w:val="single" w:sz="4" w:space="0" w:color="auto"/>
                </w:tcBorders>
                <w:shd w:val="clear" w:color="000000" w:fill="FFFFFF"/>
                <w:noWrap/>
                <w:vAlign w:val="center"/>
                <w:hideMark/>
              </w:tcPr>
            </w:tcPrChange>
          </w:tcPr>
          <w:p w14:paraId="1528035D" w14:textId="77777777" w:rsidR="00A135B5" w:rsidRPr="00A135B5" w:rsidRDefault="00A135B5" w:rsidP="00A135B5">
            <w:pPr>
              <w:spacing w:after="0" w:line="240" w:lineRule="auto"/>
              <w:jc w:val="center"/>
              <w:rPr>
                <w:ins w:id="31126" w:author="Ritu Kamra" w:date="2021-09-27T11:29:00Z"/>
                <w:rFonts w:ascii="Verdana" w:eastAsia="Times New Roman" w:hAnsi="Verdana" w:cs="Calibri"/>
                <w:color w:val="000000"/>
                <w:sz w:val="14"/>
                <w:szCs w:val="14"/>
                <w:lang w:eastAsia="en-IN"/>
              </w:rPr>
            </w:pPr>
            <w:ins w:id="31127" w:author="Ritu Kamra" w:date="2021-09-27T11:29:00Z">
              <w:r w:rsidRPr="00A135B5">
                <w:rPr>
                  <w:rFonts w:ascii="Verdana" w:eastAsia="Times New Roman" w:hAnsi="Verdana" w:cs="Calibri"/>
                  <w:color w:val="000000"/>
                  <w:sz w:val="14"/>
                  <w:szCs w:val="14"/>
                  <w:lang w:eastAsia="en-IN"/>
                </w:rPr>
                <w:t>44.20</w:t>
              </w:r>
            </w:ins>
          </w:p>
        </w:tc>
      </w:tr>
      <w:tr w:rsidR="00A135B5" w:rsidRPr="00A135B5" w14:paraId="63A8C93E" w14:textId="77777777" w:rsidTr="00D02970">
        <w:trPr>
          <w:trHeight w:val="552"/>
          <w:ins w:id="31128" w:author="Ritu Kamra" w:date="2021-09-27T11:29:00Z"/>
          <w:trPrChange w:id="31129" w:author="Ritu Kamra" w:date="2021-09-27T11:31:00Z">
            <w:trPr>
              <w:trHeight w:val="404"/>
            </w:trPr>
          </w:trPrChange>
        </w:trPr>
        <w:tc>
          <w:tcPr>
            <w:tcW w:w="1523" w:type="dxa"/>
            <w:tcBorders>
              <w:top w:val="nil"/>
              <w:left w:val="single" w:sz="4" w:space="0" w:color="auto"/>
              <w:bottom w:val="single" w:sz="4" w:space="0" w:color="auto"/>
              <w:right w:val="single" w:sz="4" w:space="0" w:color="auto"/>
            </w:tcBorders>
            <w:shd w:val="clear" w:color="auto" w:fill="auto"/>
            <w:noWrap/>
            <w:vAlign w:val="center"/>
            <w:hideMark/>
            <w:tcPrChange w:id="31130" w:author="Ritu Kamra" w:date="2021-09-27T11:31:00Z">
              <w:tcPr>
                <w:tcW w:w="1526"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AE53608" w14:textId="77777777" w:rsidR="00A135B5" w:rsidRPr="00A135B5" w:rsidRDefault="00A135B5" w:rsidP="00A135B5">
            <w:pPr>
              <w:spacing w:after="0" w:line="240" w:lineRule="auto"/>
              <w:jc w:val="center"/>
              <w:rPr>
                <w:ins w:id="31131" w:author="Ritu Kamra" w:date="2021-09-27T11:29:00Z"/>
                <w:rFonts w:ascii="Verdana" w:eastAsia="Times New Roman" w:hAnsi="Verdana" w:cs="Calibri"/>
                <w:color w:val="000000"/>
                <w:sz w:val="14"/>
                <w:szCs w:val="14"/>
                <w:lang w:eastAsia="en-IN"/>
              </w:rPr>
            </w:pPr>
            <w:ins w:id="31132" w:author="Ritu Kamra" w:date="2021-09-27T11:29:00Z">
              <w:r w:rsidRPr="00A135B5">
                <w:rPr>
                  <w:rFonts w:ascii="Verdana" w:eastAsia="Times New Roman" w:hAnsi="Verdana" w:cs="Calibri"/>
                  <w:color w:val="000000"/>
                  <w:sz w:val="14"/>
                  <w:szCs w:val="14"/>
                  <w:lang w:eastAsia="en-IN"/>
                </w:rPr>
                <w:t>Others</w:t>
              </w:r>
            </w:ins>
          </w:p>
        </w:tc>
        <w:tc>
          <w:tcPr>
            <w:tcW w:w="1434" w:type="dxa"/>
            <w:tcBorders>
              <w:top w:val="nil"/>
              <w:left w:val="nil"/>
              <w:bottom w:val="single" w:sz="4" w:space="0" w:color="auto"/>
              <w:right w:val="single" w:sz="4" w:space="0" w:color="auto"/>
            </w:tcBorders>
            <w:shd w:val="clear" w:color="auto" w:fill="auto"/>
            <w:noWrap/>
            <w:vAlign w:val="center"/>
            <w:hideMark/>
            <w:tcPrChange w:id="31133" w:author="Ritu Kamra" w:date="2021-09-27T11:31:00Z">
              <w:tcPr>
                <w:tcW w:w="1437" w:type="dxa"/>
                <w:tcBorders>
                  <w:top w:val="nil"/>
                  <w:left w:val="nil"/>
                  <w:bottom w:val="single" w:sz="4" w:space="0" w:color="auto"/>
                  <w:right w:val="single" w:sz="4" w:space="0" w:color="auto"/>
                </w:tcBorders>
                <w:shd w:val="clear" w:color="auto" w:fill="auto"/>
                <w:noWrap/>
                <w:vAlign w:val="center"/>
                <w:hideMark/>
              </w:tcPr>
            </w:tcPrChange>
          </w:tcPr>
          <w:p w14:paraId="56569D42" w14:textId="77777777" w:rsidR="00A135B5" w:rsidRPr="00A135B5" w:rsidRDefault="00A135B5" w:rsidP="00A135B5">
            <w:pPr>
              <w:spacing w:after="0" w:line="240" w:lineRule="auto"/>
              <w:jc w:val="center"/>
              <w:rPr>
                <w:ins w:id="31134" w:author="Ritu Kamra" w:date="2021-09-27T11:29:00Z"/>
                <w:rFonts w:ascii="Verdana" w:eastAsia="Times New Roman" w:hAnsi="Verdana" w:cs="Calibri"/>
                <w:color w:val="000000"/>
                <w:sz w:val="14"/>
                <w:szCs w:val="14"/>
                <w:lang w:eastAsia="en-IN"/>
              </w:rPr>
            </w:pPr>
            <w:ins w:id="31135" w:author="Ritu Kamra" w:date="2021-09-27T11:29:00Z">
              <w:r w:rsidRPr="00A135B5">
                <w:rPr>
                  <w:rFonts w:ascii="Verdana" w:eastAsia="Times New Roman" w:hAnsi="Verdana" w:cs="Calibri"/>
                  <w:color w:val="000000"/>
                  <w:sz w:val="14"/>
                  <w:szCs w:val="14"/>
                  <w:lang w:eastAsia="en-IN"/>
                </w:rPr>
                <w:t>333.35</w:t>
              </w:r>
            </w:ins>
          </w:p>
        </w:tc>
        <w:tc>
          <w:tcPr>
            <w:tcW w:w="1434" w:type="dxa"/>
            <w:tcBorders>
              <w:top w:val="nil"/>
              <w:left w:val="nil"/>
              <w:bottom w:val="single" w:sz="4" w:space="0" w:color="auto"/>
              <w:right w:val="single" w:sz="4" w:space="0" w:color="auto"/>
            </w:tcBorders>
            <w:shd w:val="clear" w:color="auto" w:fill="auto"/>
            <w:noWrap/>
            <w:vAlign w:val="center"/>
            <w:hideMark/>
            <w:tcPrChange w:id="31136" w:author="Ritu Kamra" w:date="2021-09-27T11:31:00Z">
              <w:tcPr>
                <w:tcW w:w="1435" w:type="dxa"/>
                <w:tcBorders>
                  <w:top w:val="nil"/>
                  <w:left w:val="nil"/>
                  <w:bottom w:val="single" w:sz="4" w:space="0" w:color="auto"/>
                  <w:right w:val="single" w:sz="4" w:space="0" w:color="auto"/>
                </w:tcBorders>
                <w:shd w:val="clear" w:color="auto" w:fill="auto"/>
                <w:noWrap/>
                <w:vAlign w:val="center"/>
                <w:hideMark/>
              </w:tcPr>
            </w:tcPrChange>
          </w:tcPr>
          <w:p w14:paraId="53DBCA56" w14:textId="77777777" w:rsidR="00A135B5" w:rsidRPr="00A135B5" w:rsidRDefault="00A135B5" w:rsidP="00A135B5">
            <w:pPr>
              <w:spacing w:after="0" w:line="240" w:lineRule="auto"/>
              <w:jc w:val="center"/>
              <w:rPr>
                <w:ins w:id="31137" w:author="Ritu Kamra" w:date="2021-09-27T11:29:00Z"/>
                <w:rFonts w:ascii="Verdana" w:eastAsia="Times New Roman" w:hAnsi="Verdana" w:cs="Calibri"/>
                <w:color w:val="000000"/>
                <w:sz w:val="14"/>
                <w:szCs w:val="14"/>
                <w:lang w:eastAsia="en-IN"/>
              </w:rPr>
            </w:pPr>
            <w:ins w:id="31138" w:author="Ritu Kamra" w:date="2021-09-27T11:29:00Z">
              <w:r w:rsidRPr="00A135B5">
                <w:rPr>
                  <w:rFonts w:ascii="Verdana" w:eastAsia="Times New Roman" w:hAnsi="Verdana" w:cs="Calibri"/>
                  <w:color w:val="000000"/>
                  <w:sz w:val="14"/>
                  <w:szCs w:val="14"/>
                  <w:lang w:eastAsia="en-IN"/>
                </w:rPr>
                <w:t>125.33</w:t>
              </w:r>
            </w:ins>
          </w:p>
        </w:tc>
        <w:tc>
          <w:tcPr>
            <w:tcW w:w="1434" w:type="dxa"/>
            <w:tcBorders>
              <w:top w:val="nil"/>
              <w:left w:val="nil"/>
              <w:bottom w:val="single" w:sz="4" w:space="0" w:color="auto"/>
              <w:right w:val="single" w:sz="4" w:space="0" w:color="auto"/>
            </w:tcBorders>
            <w:shd w:val="clear" w:color="auto" w:fill="auto"/>
            <w:noWrap/>
            <w:vAlign w:val="center"/>
            <w:hideMark/>
            <w:tcPrChange w:id="31139" w:author="Ritu Kamra" w:date="2021-09-27T11:31:00Z">
              <w:tcPr>
                <w:tcW w:w="1437" w:type="dxa"/>
                <w:tcBorders>
                  <w:top w:val="nil"/>
                  <w:left w:val="nil"/>
                  <w:bottom w:val="single" w:sz="4" w:space="0" w:color="auto"/>
                  <w:right w:val="single" w:sz="4" w:space="0" w:color="auto"/>
                </w:tcBorders>
                <w:shd w:val="clear" w:color="auto" w:fill="auto"/>
                <w:noWrap/>
                <w:vAlign w:val="center"/>
                <w:hideMark/>
              </w:tcPr>
            </w:tcPrChange>
          </w:tcPr>
          <w:p w14:paraId="31EE2B85" w14:textId="77777777" w:rsidR="00A135B5" w:rsidRPr="00A135B5" w:rsidRDefault="00A135B5" w:rsidP="00A135B5">
            <w:pPr>
              <w:spacing w:after="0" w:line="240" w:lineRule="auto"/>
              <w:jc w:val="center"/>
              <w:rPr>
                <w:ins w:id="31140" w:author="Ritu Kamra" w:date="2021-09-27T11:29:00Z"/>
                <w:rFonts w:ascii="Verdana" w:eastAsia="Times New Roman" w:hAnsi="Verdana" w:cs="Calibri"/>
                <w:color w:val="000000"/>
                <w:sz w:val="14"/>
                <w:szCs w:val="14"/>
                <w:lang w:eastAsia="en-IN"/>
              </w:rPr>
            </w:pPr>
            <w:ins w:id="31141" w:author="Ritu Kamra" w:date="2021-09-27T11:29:00Z">
              <w:r w:rsidRPr="00A135B5">
                <w:rPr>
                  <w:rFonts w:ascii="Verdana" w:eastAsia="Times New Roman" w:hAnsi="Verdana" w:cs="Calibri"/>
                  <w:color w:val="000000"/>
                  <w:sz w:val="14"/>
                  <w:szCs w:val="14"/>
                  <w:lang w:eastAsia="en-IN"/>
                </w:rPr>
                <w:t>510.46</w:t>
              </w:r>
            </w:ins>
          </w:p>
        </w:tc>
        <w:tc>
          <w:tcPr>
            <w:tcW w:w="1436" w:type="dxa"/>
            <w:tcBorders>
              <w:top w:val="nil"/>
              <w:left w:val="nil"/>
              <w:bottom w:val="single" w:sz="4" w:space="0" w:color="auto"/>
              <w:right w:val="single" w:sz="4" w:space="0" w:color="auto"/>
            </w:tcBorders>
            <w:shd w:val="clear" w:color="auto" w:fill="auto"/>
            <w:noWrap/>
            <w:vAlign w:val="center"/>
            <w:hideMark/>
            <w:tcPrChange w:id="31142" w:author="Ritu Kamra" w:date="2021-09-27T11:31:00Z">
              <w:tcPr>
                <w:tcW w:w="1437" w:type="dxa"/>
                <w:tcBorders>
                  <w:top w:val="nil"/>
                  <w:left w:val="nil"/>
                  <w:bottom w:val="single" w:sz="4" w:space="0" w:color="auto"/>
                  <w:right w:val="single" w:sz="4" w:space="0" w:color="auto"/>
                </w:tcBorders>
                <w:shd w:val="clear" w:color="auto" w:fill="auto"/>
                <w:noWrap/>
                <w:vAlign w:val="center"/>
                <w:hideMark/>
              </w:tcPr>
            </w:tcPrChange>
          </w:tcPr>
          <w:p w14:paraId="190864D6" w14:textId="77777777" w:rsidR="00A135B5" w:rsidRPr="00A135B5" w:rsidRDefault="00A135B5" w:rsidP="00A135B5">
            <w:pPr>
              <w:spacing w:after="0" w:line="240" w:lineRule="auto"/>
              <w:jc w:val="center"/>
              <w:rPr>
                <w:ins w:id="31143" w:author="Ritu Kamra" w:date="2021-09-27T11:29:00Z"/>
                <w:rFonts w:ascii="Verdana" w:eastAsia="Times New Roman" w:hAnsi="Verdana" w:cs="Calibri"/>
                <w:color w:val="000000"/>
                <w:sz w:val="14"/>
                <w:szCs w:val="14"/>
                <w:lang w:eastAsia="en-IN"/>
              </w:rPr>
            </w:pPr>
            <w:ins w:id="31144" w:author="Ritu Kamra" w:date="2021-09-27T11:29:00Z">
              <w:r w:rsidRPr="00A135B5">
                <w:rPr>
                  <w:rFonts w:ascii="Verdana" w:eastAsia="Times New Roman" w:hAnsi="Verdana" w:cs="Calibri"/>
                  <w:color w:val="000000"/>
                  <w:sz w:val="14"/>
                  <w:szCs w:val="14"/>
                  <w:lang w:eastAsia="en-IN"/>
                </w:rPr>
                <w:t>219.76</w:t>
              </w:r>
            </w:ins>
          </w:p>
        </w:tc>
        <w:tc>
          <w:tcPr>
            <w:tcW w:w="1460" w:type="dxa"/>
            <w:tcBorders>
              <w:top w:val="nil"/>
              <w:left w:val="nil"/>
              <w:bottom w:val="single" w:sz="4" w:space="0" w:color="auto"/>
              <w:right w:val="single" w:sz="4" w:space="0" w:color="auto"/>
            </w:tcBorders>
            <w:shd w:val="clear" w:color="auto" w:fill="auto"/>
            <w:noWrap/>
            <w:vAlign w:val="center"/>
            <w:hideMark/>
            <w:tcPrChange w:id="31145" w:author="Ritu Kamra" w:date="2021-09-27T11:31:00Z">
              <w:tcPr>
                <w:tcW w:w="1463" w:type="dxa"/>
                <w:tcBorders>
                  <w:top w:val="nil"/>
                  <w:left w:val="nil"/>
                  <w:bottom w:val="single" w:sz="4" w:space="0" w:color="auto"/>
                  <w:right w:val="single" w:sz="4" w:space="0" w:color="auto"/>
                </w:tcBorders>
                <w:shd w:val="clear" w:color="auto" w:fill="auto"/>
                <w:noWrap/>
                <w:vAlign w:val="center"/>
                <w:hideMark/>
              </w:tcPr>
            </w:tcPrChange>
          </w:tcPr>
          <w:p w14:paraId="72111F36" w14:textId="77777777" w:rsidR="00A135B5" w:rsidRPr="00A135B5" w:rsidRDefault="00A135B5" w:rsidP="00A135B5">
            <w:pPr>
              <w:spacing w:after="0" w:line="240" w:lineRule="auto"/>
              <w:jc w:val="center"/>
              <w:rPr>
                <w:ins w:id="31146" w:author="Ritu Kamra" w:date="2021-09-27T11:29:00Z"/>
                <w:rFonts w:ascii="Verdana" w:eastAsia="Times New Roman" w:hAnsi="Verdana" w:cs="Calibri"/>
                <w:color w:val="000000"/>
                <w:sz w:val="14"/>
                <w:szCs w:val="14"/>
                <w:lang w:eastAsia="en-IN"/>
              </w:rPr>
            </w:pPr>
            <w:ins w:id="31147" w:author="Ritu Kamra" w:date="2021-09-27T11:29:00Z">
              <w:r w:rsidRPr="00A135B5">
                <w:rPr>
                  <w:rFonts w:ascii="Verdana" w:eastAsia="Times New Roman" w:hAnsi="Verdana" w:cs="Calibri"/>
                  <w:color w:val="000000"/>
                  <w:sz w:val="14"/>
                  <w:szCs w:val="14"/>
                  <w:lang w:eastAsia="en-IN"/>
                </w:rPr>
                <w:t>390.56</w:t>
              </w:r>
            </w:ins>
          </w:p>
        </w:tc>
        <w:tc>
          <w:tcPr>
            <w:tcW w:w="1435" w:type="dxa"/>
            <w:tcBorders>
              <w:top w:val="nil"/>
              <w:left w:val="nil"/>
              <w:bottom w:val="single" w:sz="4" w:space="0" w:color="auto"/>
              <w:right w:val="single" w:sz="4" w:space="0" w:color="auto"/>
            </w:tcBorders>
            <w:shd w:val="clear" w:color="auto" w:fill="auto"/>
            <w:noWrap/>
            <w:vAlign w:val="center"/>
            <w:hideMark/>
            <w:tcPrChange w:id="31148" w:author="Ritu Kamra" w:date="2021-09-27T11:31:00Z">
              <w:tcPr>
                <w:tcW w:w="1437" w:type="dxa"/>
                <w:tcBorders>
                  <w:top w:val="nil"/>
                  <w:left w:val="nil"/>
                  <w:bottom w:val="single" w:sz="4" w:space="0" w:color="auto"/>
                  <w:right w:val="single" w:sz="4" w:space="0" w:color="auto"/>
                </w:tcBorders>
                <w:shd w:val="clear" w:color="auto" w:fill="auto"/>
                <w:noWrap/>
                <w:vAlign w:val="center"/>
                <w:hideMark/>
              </w:tcPr>
            </w:tcPrChange>
          </w:tcPr>
          <w:p w14:paraId="15E740AC" w14:textId="77777777" w:rsidR="00A135B5" w:rsidRPr="00A135B5" w:rsidRDefault="00A135B5" w:rsidP="00A135B5">
            <w:pPr>
              <w:spacing w:after="0" w:line="240" w:lineRule="auto"/>
              <w:jc w:val="center"/>
              <w:rPr>
                <w:ins w:id="31149" w:author="Ritu Kamra" w:date="2021-09-27T11:29:00Z"/>
                <w:rFonts w:ascii="Verdana" w:eastAsia="Times New Roman" w:hAnsi="Verdana" w:cs="Calibri"/>
                <w:color w:val="000000"/>
                <w:sz w:val="14"/>
                <w:szCs w:val="14"/>
                <w:lang w:eastAsia="en-IN"/>
              </w:rPr>
            </w:pPr>
            <w:ins w:id="31150" w:author="Ritu Kamra" w:date="2021-09-27T11:29:00Z">
              <w:r w:rsidRPr="00A135B5">
                <w:rPr>
                  <w:rFonts w:ascii="Verdana" w:eastAsia="Times New Roman" w:hAnsi="Verdana" w:cs="Calibri"/>
                  <w:color w:val="000000"/>
                  <w:sz w:val="14"/>
                  <w:szCs w:val="14"/>
                  <w:lang w:eastAsia="en-IN"/>
                </w:rPr>
                <w:t>136.69</w:t>
              </w:r>
            </w:ins>
          </w:p>
        </w:tc>
      </w:tr>
      <w:tr w:rsidR="00A135B5" w:rsidRPr="00A135B5" w14:paraId="2F293AAD" w14:textId="77777777" w:rsidTr="00D02970">
        <w:trPr>
          <w:trHeight w:val="579"/>
          <w:ins w:id="31151" w:author="Ritu Kamra" w:date="2021-09-27T11:29:00Z"/>
          <w:trPrChange w:id="31152" w:author="Ritu Kamra" w:date="2021-09-27T11:31:00Z">
            <w:trPr>
              <w:trHeight w:val="424"/>
            </w:trPr>
          </w:trPrChange>
        </w:trPr>
        <w:tc>
          <w:tcPr>
            <w:tcW w:w="1523" w:type="dxa"/>
            <w:tcBorders>
              <w:top w:val="nil"/>
              <w:left w:val="single" w:sz="8" w:space="0" w:color="000000"/>
              <w:bottom w:val="single" w:sz="8" w:space="0" w:color="000000"/>
              <w:right w:val="single" w:sz="8" w:space="0" w:color="000000"/>
            </w:tcBorders>
            <w:shd w:val="clear" w:color="000000" w:fill="FFFFFF"/>
            <w:vAlign w:val="center"/>
            <w:hideMark/>
            <w:tcPrChange w:id="31153" w:author="Ritu Kamra" w:date="2021-09-27T11:31:00Z">
              <w:tcPr>
                <w:tcW w:w="1526" w:type="dxa"/>
                <w:tcBorders>
                  <w:top w:val="nil"/>
                  <w:left w:val="single" w:sz="8" w:space="0" w:color="000000"/>
                  <w:bottom w:val="single" w:sz="8" w:space="0" w:color="000000"/>
                  <w:right w:val="single" w:sz="8" w:space="0" w:color="000000"/>
                </w:tcBorders>
                <w:shd w:val="clear" w:color="000000" w:fill="FFFFFF"/>
                <w:vAlign w:val="center"/>
                <w:hideMark/>
              </w:tcPr>
            </w:tcPrChange>
          </w:tcPr>
          <w:p w14:paraId="5D3D49A8" w14:textId="77777777" w:rsidR="00A135B5" w:rsidRPr="00A135B5" w:rsidRDefault="00A135B5" w:rsidP="00A135B5">
            <w:pPr>
              <w:spacing w:after="0" w:line="240" w:lineRule="auto"/>
              <w:jc w:val="center"/>
              <w:rPr>
                <w:ins w:id="31154" w:author="Ritu Kamra" w:date="2021-09-27T11:29:00Z"/>
                <w:rFonts w:ascii="Verdana" w:eastAsia="Times New Roman" w:hAnsi="Verdana" w:cs="Calibri"/>
                <w:b/>
                <w:bCs/>
                <w:color w:val="000000"/>
                <w:sz w:val="14"/>
                <w:szCs w:val="14"/>
                <w:lang w:eastAsia="en-IN"/>
              </w:rPr>
            </w:pPr>
            <w:ins w:id="31155" w:author="Ritu Kamra" w:date="2021-09-27T11:29:00Z">
              <w:r w:rsidRPr="00A135B5">
                <w:rPr>
                  <w:rFonts w:ascii="Verdana" w:eastAsia="Times New Roman" w:hAnsi="Verdana" w:cs="Calibri"/>
                  <w:b/>
                  <w:bCs/>
                  <w:color w:val="000000"/>
                  <w:sz w:val="14"/>
                  <w:szCs w:val="14"/>
                  <w:lang w:val="en-US" w:eastAsia="en-IN"/>
                </w:rPr>
                <w:t>Total</w:t>
              </w:r>
            </w:ins>
          </w:p>
        </w:tc>
        <w:tc>
          <w:tcPr>
            <w:tcW w:w="1434" w:type="dxa"/>
            <w:tcBorders>
              <w:top w:val="nil"/>
              <w:left w:val="nil"/>
              <w:bottom w:val="single" w:sz="8" w:space="0" w:color="000000"/>
              <w:right w:val="single" w:sz="8" w:space="0" w:color="000000"/>
            </w:tcBorders>
            <w:shd w:val="clear" w:color="000000" w:fill="FFFFFF"/>
            <w:vAlign w:val="center"/>
            <w:hideMark/>
            <w:tcPrChange w:id="31156" w:author="Ritu Kamra" w:date="2021-09-27T11:31:00Z">
              <w:tcPr>
                <w:tcW w:w="1437" w:type="dxa"/>
                <w:tcBorders>
                  <w:top w:val="nil"/>
                  <w:left w:val="nil"/>
                  <w:bottom w:val="single" w:sz="8" w:space="0" w:color="000000"/>
                  <w:right w:val="single" w:sz="8" w:space="0" w:color="000000"/>
                </w:tcBorders>
                <w:shd w:val="clear" w:color="000000" w:fill="FFFFFF"/>
                <w:vAlign w:val="center"/>
                <w:hideMark/>
              </w:tcPr>
            </w:tcPrChange>
          </w:tcPr>
          <w:p w14:paraId="133F8EB8" w14:textId="77777777" w:rsidR="00A135B5" w:rsidRPr="00A135B5" w:rsidRDefault="00A135B5" w:rsidP="00A135B5">
            <w:pPr>
              <w:spacing w:after="0" w:line="240" w:lineRule="auto"/>
              <w:jc w:val="center"/>
              <w:rPr>
                <w:ins w:id="31157" w:author="Ritu Kamra" w:date="2021-09-27T11:29:00Z"/>
                <w:rFonts w:ascii="Verdana" w:eastAsia="Times New Roman" w:hAnsi="Verdana" w:cs="Calibri"/>
                <w:b/>
                <w:bCs/>
                <w:color w:val="000000"/>
                <w:sz w:val="14"/>
                <w:szCs w:val="14"/>
                <w:lang w:eastAsia="en-IN"/>
              </w:rPr>
            </w:pPr>
            <w:ins w:id="31158" w:author="Ritu Kamra" w:date="2021-09-27T11:29:00Z">
              <w:r w:rsidRPr="00A135B5">
                <w:rPr>
                  <w:rFonts w:ascii="Verdana" w:eastAsia="Times New Roman" w:hAnsi="Verdana" w:cs="Calibri"/>
                  <w:b/>
                  <w:bCs/>
                  <w:color w:val="000000"/>
                  <w:sz w:val="14"/>
                  <w:szCs w:val="14"/>
                  <w:lang w:val="en-US" w:eastAsia="en-IN"/>
                </w:rPr>
                <w:t>2955.98</w:t>
              </w:r>
            </w:ins>
          </w:p>
        </w:tc>
        <w:tc>
          <w:tcPr>
            <w:tcW w:w="1434" w:type="dxa"/>
            <w:tcBorders>
              <w:top w:val="nil"/>
              <w:left w:val="nil"/>
              <w:bottom w:val="single" w:sz="8" w:space="0" w:color="000000"/>
              <w:right w:val="single" w:sz="8" w:space="0" w:color="000000"/>
            </w:tcBorders>
            <w:shd w:val="clear" w:color="000000" w:fill="FFFFFF"/>
            <w:vAlign w:val="center"/>
            <w:hideMark/>
            <w:tcPrChange w:id="31159" w:author="Ritu Kamra" w:date="2021-09-27T11:31:00Z">
              <w:tcPr>
                <w:tcW w:w="1435" w:type="dxa"/>
                <w:tcBorders>
                  <w:top w:val="nil"/>
                  <w:left w:val="nil"/>
                  <w:bottom w:val="single" w:sz="8" w:space="0" w:color="000000"/>
                  <w:right w:val="single" w:sz="8" w:space="0" w:color="000000"/>
                </w:tcBorders>
                <w:shd w:val="clear" w:color="000000" w:fill="FFFFFF"/>
                <w:vAlign w:val="center"/>
                <w:hideMark/>
              </w:tcPr>
            </w:tcPrChange>
          </w:tcPr>
          <w:p w14:paraId="0852F6C6" w14:textId="77777777" w:rsidR="00A135B5" w:rsidRPr="00A135B5" w:rsidRDefault="00A135B5" w:rsidP="00A135B5">
            <w:pPr>
              <w:spacing w:after="0" w:line="240" w:lineRule="auto"/>
              <w:jc w:val="center"/>
              <w:rPr>
                <w:ins w:id="31160" w:author="Ritu Kamra" w:date="2021-09-27T11:29:00Z"/>
                <w:rFonts w:ascii="Verdana" w:eastAsia="Times New Roman" w:hAnsi="Verdana" w:cs="Calibri"/>
                <w:b/>
                <w:bCs/>
                <w:color w:val="000000"/>
                <w:sz w:val="14"/>
                <w:szCs w:val="14"/>
                <w:lang w:eastAsia="en-IN"/>
              </w:rPr>
            </w:pPr>
            <w:ins w:id="31161" w:author="Ritu Kamra" w:date="2021-09-27T11:29:00Z">
              <w:r w:rsidRPr="00A135B5">
                <w:rPr>
                  <w:rFonts w:ascii="Verdana" w:eastAsia="Times New Roman" w:hAnsi="Verdana" w:cs="Calibri"/>
                  <w:b/>
                  <w:bCs/>
                  <w:color w:val="000000"/>
                  <w:sz w:val="14"/>
                  <w:szCs w:val="14"/>
                  <w:lang w:val="en-US" w:eastAsia="en-IN"/>
                </w:rPr>
                <w:t>983.04</w:t>
              </w:r>
            </w:ins>
          </w:p>
        </w:tc>
        <w:tc>
          <w:tcPr>
            <w:tcW w:w="1434" w:type="dxa"/>
            <w:tcBorders>
              <w:top w:val="nil"/>
              <w:left w:val="nil"/>
              <w:bottom w:val="single" w:sz="8" w:space="0" w:color="000000"/>
              <w:right w:val="single" w:sz="8" w:space="0" w:color="000000"/>
            </w:tcBorders>
            <w:shd w:val="clear" w:color="000000" w:fill="FFFFFF"/>
            <w:vAlign w:val="center"/>
            <w:hideMark/>
            <w:tcPrChange w:id="31162" w:author="Ritu Kamra" w:date="2021-09-27T11:31:00Z">
              <w:tcPr>
                <w:tcW w:w="1437" w:type="dxa"/>
                <w:tcBorders>
                  <w:top w:val="nil"/>
                  <w:left w:val="nil"/>
                  <w:bottom w:val="single" w:sz="8" w:space="0" w:color="000000"/>
                  <w:right w:val="single" w:sz="8" w:space="0" w:color="000000"/>
                </w:tcBorders>
                <w:shd w:val="clear" w:color="000000" w:fill="FFFFFF"/>
                <w:vAlign w:val="center"/>
                <w:hideMark/>
              </w:tcPr>
            </w:tcPrChange>
          </w:tcPr>
          <w:p w14:paraId="71D1B9CE" w14:textId="77777777" w:rsidR="00A135B5" w:rsidRPr="00A135B5" w:rsidRDefault="00A135B5" w:rsidP="00A135B5">
            <w:pPr>
              <w:spacing w:after="0" w:line="240" w:lineRule="auto"/>
              <w:jc w:val="center"/>
              <w:rPr>
                <w:ins w:id="31163" w:author="Ritu Kamra" w:date="2021-09-27T11:29:00Z"/>
                <w:rFonts w:ascii="Verdana" w:eastAsia="Times New Roman" w:hAnsi="Verdana" w:cs="Calibri"/>
                <w:b/>
                <w:bCs/>
                <w:color w:val="000000"/>
                <w:sz w:val="14"/>
                <w:szCs w:val="14"/>
                <w:lang w:eastAsia="en-IN"/>
              </w:rPr>
            </w:pPr>
            <w:ins w:id="31164" w:author="Ritu Kamra" w:date="2021-09-27T11:29:00Z">
              <w:r w:rsidRPr="00A135B5">
                <w:rPr>
                  <w:rFonts w:ascii="Verdana" w:eastAsia="Times New Roman" w:hAnsi="Verdana" w:cs="Calibri"/>
                  <w:b/>
                  <w:bCs/>
                  <w:color w:val="000000"/>
                  <w:sz w:val="14"/>
                  <w:szCs w:val="14"/>
                  <w:lang w:val="en-US" w:eastAsia="en-IN"/>
                </w:rPr>
                <w:t>3726.49</w:t>
              </w:r>
            </w:ins>
          </w:p>
        </w:tc>
        <w:tc>
          <w:tcPr>
            <w:tcW w:w="1436" w:type="dxa"/>
            <w:tcBorders>
              <w:top w:val="nil"/>
              <w:left w:val="nil"/>
              <w:bottom w:val="single" w:sz="8" w:space="0" w:color="000000"/>
              <w:right w:val="single" w:sz="8" w:space="0" w:color="000000"/>
            </w:tcBorders>
            <w:shd w:val="clear" w:color="000000" w:fill="FFFFFF"/>
            <w:vAlign w:val="center"/>
            <w:hideMark/>
            <w:tcPrChange w:id="31165" w:author="Ritu Kamra" w:date="2021-09-27T11:31:00Z">
              <w:tcPr>
                <w:tcW w:w="1437" w:type="dxa"/>
                <w:tcBorders>
                  <w:top w:val="nil"/>
                  <w:left w:val="nil"/>
                  <w:bottom w:val="single" w:sz="8" w:space="0" w:color="000000"/>
                  <w:right w:val="single" w:sz="8" w:space="0" w:color="000000"/>
                </w:tcBorders>
                <w:shd w:val="clear" w:color="000000" w:fill="FFFFFF"/>
                <w:vAlign w:val="center"/>
                <w:hideMark/>
              </w:tcPr>
            </w:tcPrChange>
          </w:tcPr>
          <w:p w14:paraId="15D216AA" w14:textId="77777777" w:rsidR="00A135B5" w:rsidRPr="00A135B5" w:rsidRDefault="00A135B5" w:rsidP="00A135B5">
            <w:pPr>
              <w:spacing w:after="0" w:line="240" w:lineRule="auto"/>
              <w:jc w:val="center"/>
              <w:rPr>
                <w:ins w:id="31166" w:author="Ritu Kamra" w:date="2021-09-27T11:29:00Z"/>
                <w:rFonts w:ascii="Verdana" w:eastAsia="Times New Roman" w:hAnsi="Verdana" w:cs="Calibri"/>
                <w:b/>
                <w:bCs/>
                <w:color w:val="000000"/>
                <w:sz w:val="14"/>
                <w:szCs w:val="14"/>
                <w:lang w:eastAsia="en-IN"/>
              </w:rPr>
            </w:pPr>
            <w:ins w:id="31167" w:author="Ritu Kamra" w:date="2021-09-27T11:29:00Z">
              <w:r w:rsidRPr="00A135B5">
                <w:rPr>
                  <w:rFonts w:ascii="Verdana" w:eastAsia="Times New Roman" w:hAnsi="Verdana" w:cs="Calibri"/>
                  <w:b/>
                  <w:bCs/>
                  <w:color w:val="000000"/>
                  <w:sz w:val="14"/>
                  <w:szCs w:val="14"/>
                  <w:lang w:val="en-US" w:eastAsia="en-IN"/>
                </w:rPr>
                <w:t>1143.98</w:t>
              </w:r>
            </w:ins>
          </w:p>
        </w:tc>
        <w:tc>
          <w:tcPr>
            <w:tcW w:w="1460" w:type="dxa"/>
            <w:tcBorders>
              <w:top w:val="nil"/>
              <w:left w:val="nil"/>
              <w:bottom w:val="single" w:sz="8" w:space="0" w:color="000000"/>
              <w:right w:val="single" w:sz="8" w:space="0" w:color="000000"/>
            </w:tcBorders>
            <w:shd w:val="clear" w:color="000000" w:fill="FFFFFF"/>
            <w:vAlign w:val="center"/>
            <w:hideMark/>
            <w:tcPrChange w:id="31168" w:author="Ritu Kamra" w:date="2021-09-27T11:31:00Z">
              <w:tcPr>
                <w:tcW w:w="1463" w:type="dxa"/>
                <w:tcBorders>
                  <w:top w:val="nil"/>
                  <w:left w:val="nil"/>
                  <w:bottom w:val="single" w:sz="8" w:space="0" w:color="000000"/>
                  <w:right w:val="single" w:sz="8" w:space="0" w:color="000000"/>
                </w:tcBorders>
                <w:shd w:val="clear" w:color="000000" w:fill="FFFFFF"/>
                <w:vAlign w:val="center"/>
                <w:hideMark/>
              </w:tcPr>
            </w:tcPrChange>
          </w:tcPr>
          <w:p w14:paraId="37BC30EE" w14:textId="77777777" w:rsidR="00A135B5" w:rsidRPr="00A135B5" w:rsidRDefault="00A135B5" w:rsidP="00A135B5">
            <w:pPr>
              <w:spacing w:after="0" w:line="240" w:lineRule="auto"/>
              <w:jc w:val="center"/>
              <w:rPr>
                <w:ins w:id="31169" w:author="Ritu Kamra" w:date="2021-09-27T11:29:00Z"/>
                <w:rFonts w:ascii="Verdana" w:eastAsia="Times New Roman" w:hAnsi="Verdana" w:cs="Calibri"/>
                <w:b/>
                <w:bCs/>
                <w:color w:val="000000"/>
                <w:sz w:val="14"/>
                <w:szCs w:val="14"/>
                <w:lang w:eastAsia="en-IN"/>
              </w:rPr>
            </w:pPr>
            <w:ins w:id="31170" w:author="Ritu Kamra" w:date="2021-09-27T11:29:00Z">
              <w:r w:rsidRPr="00A135B5">
                <w:rPr>
                  <w:rFonts w:ascii="Verdana" w:eastAsia="Times New Roman" w:hAnsi="Verdana" w:cs="Calibri"/>
                  <w:b/>
                  <w:bCs/>
                  <w:color w:val="000000"/>
                  <w:sz w:val="14"/>
                  <w:szCs w:val="14"/>
                  <w:lang w:val="en-US" w:eastAsia="en-IN"/>
                </w:rPr>
                <w:t>3547.41</w:t>
              </w:r>
            </w:ins>
          </w:p>
        </w:tc>
        <w:tc>
          <w:tcPr>
            <w:tcW w:w="1435" w:type="dxa"/>
            <w:tcBorders>
              <w:top w:val="nil"/>
              <w:left w:val="nil"/>
              <w:bottom w:val="single" w:sz="8" w:space="0" w:color="000000"/>
              <w:right w:val="single" w:sz="8" w:space="0" w:color="000000"/>
            </w:tcBorders>
            <w:shd w:val="clear" w:color="000000" w:fill="FFFFFF"/>
            <w:vAlign w:val="center"/>
            <w:hideMark/>
            <w:tcPrChange w:id="31171" w:author="Ritu Kamra" w:date="2021-09-27T11:31:00Z">
              <w:tcPr>
                <w:tcW w:w="1437" w:type="dxa"/>
                <w:tcBorders>
                  <w:top w:val="nil"/>
                  <w:left w:val="nil"/>
                  <w:bottom w:val="single" w:sz="8" w:space="0" w:color="000000"/>
                  <w:right w:val="single" w:sz="8" w:space="0" w:color="000000"/>
                </w:tcBorders>
                <w:shd w:val="clear" w:color="000000" w:fill="FFFFFF"/>
                <w:vAlign w:val="center"/>
                <w:hideMark/>
              </w:tcPr>
            </w:tcPrChange>
          </w:tcPr>
          <w:p w14:paraId="49ADE4A4" w14:textId="77777777" w:rsidR="00A135B5" w:rsidRPr="00A135B5" w:rsidRDefault="00A135B5" w:rsidP="00A135B5">
            <w:pPr>
              <w:spacing w:after="0" w:line="240" w:lineRule="auto"/>
              <w:jc w:val="center"/>
              <w:rPr>
                <w:ins w:id="31172" w:author="Ritu Kamra" w:date="2021-09-27T11:29:00Z"/>
                <w:rFonts w:ascii="Verdana" w:eastAsia="Times New Roman" w:hAnsi="Verdana" w:cs="Calibri"/>
                <w:b/>
                <w:bCs/>
                <w:color w:val="000000"/>
                <w:sz w:val="14"/>
                <w:szCs w:val="14"/>
                <w:lang w:eastAsia="en-IN"/>
              </w:rPr>
            </w:pPr>
            <w:ins w:id="31173" w:author="Ritu Kamra" w:date="2021-09-27T11:29:00Z">
              <w:r w:rsidRPr="00A135B5">
                <w:rPr>
                  <w:rFonts w:ascii="Verdana" w:eastAsia="Times New Roman" w:hAnsi="Verdana" w:cs="Calibri"/>
                  <w:b/>
                  <w:bCs/>
                  <w:color w:val="000000"/>
                  <w:sz w:val="14"/>
                  <w:szCs w:val="14"/>
                  <w:lang w:val="en-US" w:eastAsia="en-IN"/>
                </w:rPr>
                <w:t>1108.77</w:t>
              </w:r>
            </w:ins>
          </w:p>
        </w:tc>
      </w:tr>
    </w:tbl>
    <w:p w14:paraId="78DA34B0" w14:textId="2A8C2162" w:rsidR="00403D19" w:rsidRPr="005858C1" w:rsidDel="004A4794" w:rsidRDefault="005858C1" w:rsidP="008150A2">
      <w:pPr>
        <w:tabs>
          <w:tab w:val="left" w:pos="1290"/>
        </w:tabs>
        <w:rPr>
          <w:del w:id="31174" w:author="Neeshu Bhadauriya" w:date="2021-09-27T16:39:00Z"/>
          <w:rFonts w:ascii="Verdana" w:eastAsia="Verdana" w:hAnsi="Verdana" w:cs="Verdana"/>
          <w:b/>
          <w:bCs/>
          <w:color w:val="0F0E0E"/>
          <w:kern w:val="24"/>
          <w:sz w:val="20"/>
          <w:szCs w:val="20"/>
          <w:lang w:val="en-US"/>
        </w:rPr>
      </w:pPr>
      <w:ins w:id="31175" w:author="Ritu Kamra" w:date="2021-09-27T20:45:00Z">
        <w:r>
          <w:rPr>
            <w:noProof/>
          </w:rPr>
          <w:pict w14:anchorId="2C148702">
            <v:shape id="_x0000_s1216" type="#_x0000_t202" style="position:absolute;margin-left:297pt;margin-top:-.05pt;width:208.3pt;height:45.75pt;z-index:25266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" filled="f" stroked="f">
              <v:textbox>
                <w:txbxContent>
                  <w:p w14:paraId="49A2D964" w14:textId="76C1375F" w:rsidR="00B93A62" w:rsidDel="005C3363" w:rsidRDefault="00D02970" w:rsidP="00B93A62">
                    <w:pPr>
                      <w:jc w:val="right"/>
                      <w:textAlignment w:val="baseline"/>
                      <w:rPr>
                        <w:ins w:id="31176" w:author="Ritu Kamra" w:date="2021-09-27T20:53:00Z"/>
                        <w:del w:id="31177" w:author="Neeshu Bhadauriya" w:date="2021-09-27T21:40:00Z"/>
                        <w:rFonts w:ascii="Verdana" w:eastAsia="Verdana" w:hAnsi="Verdana" w:cs="Verdana"/>
                        <w:i/>
                        <w:iCs/>
                        <w:color w:val="000000" w:themeColor="text1"/>
                        <w:kern w:val="24"/>
                        <w:sz w:val="12"/>
                        <w:szCs w:val="12"/>
                      </w:rPr>
                    </w:pPr>
                    <w:ins w:id="31178" w:author="Ritu Kamra" w:date="2021-09-27T20:45:00Z">
                      <w:del w:id="31179" w:author="Neeshu Bhadauriya" w:date="2021-09-27T21:40:00Z">
                        <w:r w:rsidDel="005C3363">
                          <w:rPr>
                            <w:rFonts w:ascii="Verdana" w:eastAsia="Verdana" w:hAnsi="Verdana" w:cs="Verdana"/>
                            <w:i/>
                            <w:iCs/>
                            <w:color w:val="000000" w:themeColor="text1"/>
                            <w:kern w:val="24"/>
                            <w:sz w:val="12"/>
                            <w:szCs w:val="12"/>
                          </w:rPr>
                          <w:delText xml:space="preserve">Others include </w:delText>
                        </w:r>
                      </w:del>
                    </w:ins>
                    <w:ins w:id="31180" w:author="Ritu Kamra" w:date="2021-09-27T20:53:00Z">
                      <w:del w:id="31181" w:author="Neeshu Bhadauriya" w:date="2021-09-27T21:40:00Z">
                        <w:r w:rsidR="00B93A62" w:rsidDel="005C3363">
                          <w:rPr>
                            <w:rFonts w:ascii="Verdana" w:eastAsia="Verdana" w:hAnsi="Verdana" w:cs="Verdana"/>
                            <w:i/>
                            <w:iCs/>
                            <w:color w:val="000000" w:themeColor="text1"/>
                            <w:kern w:val="24"/>
                            <w:sz w:val="12"/>
                            <w:szCs w:val="12"/>
                          </w:rPr>
                          <w:delText xml:space="preserve"> etc. </w:delText>
                        </w:r>
                      </w:del>
                    </w:ins>
                  </w:p>
                  <w:p w14:paraId="49741698" w14:textId="79E10C54" w:rsidR="00D02970" w:rsidRPr="00687E98" w:rsidRDefault="00D02970">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w:r>
      </w:ins>
    </w:p>
    <w:p w14:paraId="4AC6EDF1" w14:textId="20192C9D" w:rsidR="00A135B5" w:rsidRPr="005858C1" w:rsidDel="00FA08E1" w:rsidRDefault="00A135B5" w:rsidP="008150A2">
      <w:pPr>
        <w:tabs>
          <w:tab w:val="left" w:pos="1290"/>
        </w:tabs>
        <w:rPr>
          <w:del w:id="31182" w:author="Neeshu Bhadauriya" w:date="2021-09-27T16:39:00Z"/>
          <w:rFonts w:ascii="Verdana" w:eastAsia="Verdana" w:hAnsi="Verdana" w:cs="Verdana"/>
          <w:b/>
          <w:bCs/>
          <w:color w:val="0F0E0E"/>
          <w:kern w:val="24"/>
          <w:sz w:val="20"/>
          <w:szCs w:val="20"/>
          <w:lang w:val="en-US"/>
        </w:rPr>
      </w:pPr>
    </w:p>
    <w:p w14:paraId="1A646845" w14:textId="3411D9CC" w:rsidR="00A135B5" w:rsidRPr="005858C1" w:rsidDel="00984BAB" w:rsidRDefault="00A135B5" w:rsidP="008150A2">
      <w:pPr>
        <w:tabs>
          <w:tab w:val="left" w:pos="1290"/>
        </w:tabs>
        <w:rPr>
          <w:ins w:id="31183" w:author="Ritu Kamra" w:date="2021-09-27T11:37:00Z"/>
          <w:del w:id="31184" w:author="Neeshu Bhadauriya" w:date="2021-09-27T16:39:00Z"/>
          <w:rFonts w:ascii="Verdana" w:eastAsia="Verdana" w:hAnsi="Verdana" w:cs="Verdana"/>
          <w:b/>
          <w:bCs/>
          <w:color w:val="0F0E0E"/>
          <w:kern w:val="24"/>
          <w:sz w:val="20"/>
          <w:szCs w:val="20"/>
          <w:lang w:val="en-US"/>
        </w:rPr>
      </w:pPr>
    </w:p>
    <w:p w14:paraId="51D5F66E" w14:textId="28D2FF0C" w:rsidR="00A135B5" w:rsidRPr="005858C1" w:rsidDel="00984BAB" w:rsidRDefault="00A135B5" w:rsidP="008150A2">
      <w:pPr>
        <w:tabs>
          <w:tab w:val="left" w:pos="1290"/>
        </w:tabs>
        <w:rPr>
          <w:ins w:id="31185" w:author="Ritu Kamra" w:date="2021-09-27T11:37:00Z"/>
          <w:del w:id="31186" w:author="Neeshu Bhadauriya" w:date="2021-09-27T16:39:00Z"/>
          <w:rFonts w:ascii="Verdana" w:eastAsia="Verdana" w:hAnsi="Verdana" w:cs="Verdana"/>
          <w:b/>
          <w:bCs/>
          <w:color w:val="0F0E0E"/>
          <w:kern w:val="24"/>
          <w:sz w:val="20"/>
          <w:szCs w:val="20"/>
          <w:lang w:val="en-US"/>
        </w:rPr>
      </w:pPr>
    </w:p>
    <w:p w14:paraId="149148AB" w14:textId="3B93F0FD" w:rsidR="00A135B5" w:rsidRPr="005858C1" w:rsidDel="00984BAB" w:rsidRDefault="00A135B5" w:rsidP="008150A2">
      <w:pPr>
        <w:tabs>
          <w:tab w:val="left" w:pos="1290"/>
        </w:tabs>
        <w:rPr>
          <w:ins w:id="31187" w:author="Ritu Kamra" w:date="2021-09-27T11:37:00Z"/>
          <w:del w:id="31188" w:author="Neeshu Bhadauriya" w:date="2021-09-27T16:39:00Z"/>
          <w:rFonts w:ascii="Verdana" w:eastAsia="Verdana" w:hAnsi="Verdana" w:cs="Verdana"/>
          <w:b/>
          <w:bCs/>
          <w:color w:val="0F0E0E"/>
          <w:kern w:val="24"/>
          <w:sz w:val="20"/>
          <w:szCs w:val="20"/>
          <w:lang w:val="en-US"/>
        </w:rPr>
      </w:pPr>
    </w:p>
    <w:p w14:paraId="4AB4F612" w14:textId="73C38625" w:rsidR="00A135B5" w:rsidRPr="005858C1" w:rsidDel="00984BAB" w:rsidRDefault="00A135B5" w:rsidP="008150A2">
      <w:pPr>
        <w:tabs>
          <w:tab w:val="left" w:pos="1290"/>
        </w:tabs>
        <w:rPr>
          <w:ins w:id="31189" w:author="Ritu Kamra" w:date="2021-09-27T11:37:00Z"/>
          <w:del w:id="31190" w:author="Neeshu Bhadauriya" w:date="2021-09-27T16:39:00Z"/>
          <w:rFonts w:ascii="Verdana" w:eastAsia="Verdana" w:hAnsi="Verdana" w:cs="Verdana"/>
          <w:b/>
          <w:bCs/>
          <w:color w:val="0F0E0E"/>
          <w:kern w:val="24"/>
          <w:sz w:val="20"/>
          <w:szCs w:val="20"/>
          <w:lang w:val="en-US"/>
        </w:rPr>
      </w:pPr>
    </w:p>
    <w:p w14:paraId="09A9C382" w14:textId="44758E24" w:rsidR="00A135B5" w:rsidRPr="005858C1" w:rsidDel="00984BAB" w:rsidRDefault="00A135B5" w:rsidP="008150A2">
      <w:pPr>
        <w:tabs>
          <w:tab w:val="left" w:pos="1290"/>
        </w:tabs>
        <w:rPr>
          <w:ins w:id="31191" w:author="Ritu Kamra" w:date="2021-09-27T11:37:00Z"/>
          <w:del w:id="31192" w:author="Neeshu Bhadauriya" w:date="2021-09-27T16:39:00Z"/>
          <w:rFonts w:ascii="Verdana" w:eastAsia="Verdana" w:hAnsi="Verdana" w:cs="Verdana"/>
          <w:b/>
          <w:bCs/>
          <w:color w:val="0F0E0E"/>
          <w:kern w:val="24"/>
          <w:sz w:val="20"/>
          <w:szCs w:val="20"/>
          <w:lang w:val="en-US"/>
        </w:rPr>
      </w:pPr>
    </w:p>
    <w:p w14:paraId="279C9D28" w14:textId="04133C4C" w:rsidR="00A135B5" w:rsidRPr="005858C1" w:rsidDel="00984BAB" w:rsidRDefault="00A135B5" w:rsidP="008150A2">
      <w:pPr>
        <w:tabs>
          <w:tab w:val="left" w:pos="1290"/>
        </w:tabs>
        <w:rPr>
          <w:ins w:id="31193" w:author="Ritu Kamra" w:date="2021-09-27T11:37:00Z"/>
          <w:del w:id="31194" w:author="Neeshu Bhadauriya" w:date="2021-09-27T16:39:00Z"/>
          <w:rFonts w:ascii="Verdana" w:eastAsia="Verdana" w:hAnsi="Verdana" w:cs="Verdana"/>
          <w:b/>
          <w:bCs/>
          <w:color w:val="0F0E0E"/>
          <w:kern w:val="24"/>
          <w:sz w:val="20"/>
          <w:szCs w:val="20"/>
          <w:lang w:val="en-US"/>
        </w:rPr>
      </w:pPr>
    </w:p>
    <w:p w14:paraId="15F2D894" w14:textId="1ED810ED" w:rsidR="00A135B5" w:rsidRPr="005858C1" w:rsidDel="00984BAB" w:rsidRDefault="00A135B5" w:rsidP="008150A2">
      <w:pPr>
        <w:tabs>
          <w:tab w:val="left" w:pos="1290"/>
        </w:tabs>
        <w:rPr>
          <w:ins w:id="31195" w:author="Ritu Kamra" w:date="2021-09-27T11:36:00Z"/>
          <w:del w:id="31196" w:author="Neeshu Bhadauriya" w:date="2021-09-27T16:39:00Z"/>
          <w:rFonts w:ascii="Verdana" w:eastAsia="Verdana" w:hAnsi="Verdana" w:cs="Verdana"/>
          <w:b/>
          <w:bCs/>
          <w:color w:val="0F0E0E"/>
          <w:kern w:val="24"/>
          <w:sz w:val="20"/>
          <w:szCs w:val="20"/>
          <w:lang w:val="en-US"/>
        </w:rPr>
      </w:pPr>
    </w:p>
    <w:p w14:paraId="27793556" w14:textId="6FFFF610" w:rsidR="00A135B5" w:rsidRPr="005858C1" w:rsidRDefault="00A135B5" w:rsidP="008150A2">
      <w:pPr>
        <w:tabs>
          <w:tab w:val="left" w:pos="1290"/>
        </w:tabs>
        <w:rPr>
          <w:ins w:id="31197" w:author="Ritu Kamra" w:date="2021-09-27T11:36:00Z"/>
          <w:rFonts w:ascii="Verdana" w:eastAsia="Verdana" w:hAnsi="Verdana" w:cs="Verdana"/>
          <w:b/>
          <w:bCs/>
          <w:color w:val="0F0E0E"/>
          <w:kern w:val="24"/>
          <w:sz w:val="20"/>
          <w:szCs w:val="20"/>
          <w:lang w:val="en-US"/>
        </w:rPr>
      </w:pPr>
    </w:p>
    <w:p w14:paraId="0B19F430" w14:textId="43227F1D" w:rsidR="00A135B5" w:rsidRPr="005858C1" w:rsidRDefault="005858C1" w:rsidP="008150A2">
      <w:pPr>
        <w:tabs>
          <w:tab w:val="left" w:pos="1290"/>
        </w:tabs>
        <w:rPr>
          <w:ins w:id="31198" w:author="Ritu Kamra" w:date="2021-09-27T11:36:00Z"/>
          <w:rFonts w:ascii="Verdana" w:eastAsia="Verdana" w:hAnsi="Verdana" w:cs="Verdana"/>
          <w:b/>
          <w:bCs/>
          <w:color w:val="0F0E0E"/>
          <w:kern w:val="24"/>
          <w:sz w:val="20"/>
          <w:szCs w:val="20"/>
          <w:lang w:val="en-US"/>
        </w:rPr>
      </w:pPr>
      <w:ins w:id="31199" w:author="Ritu Kamra" w:date="2021-09-27T11:37:00Z">
        <w:r>
          <w:rPr>
            <w:noProof/>
          </w:rPr>
          <w:pict w14:anchorId="53CEE48B">
            <v:shape id="_x0000_s1215" type="#_x0000_t202" style="position:absolute;margin-left:0;margin-top:1.35pt;width:519pt;height:36pt;z-index:252553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" filled="f" stroked="f">
              <v:textbox>
                <w:txbxContent>
                  <w:p w14:paraId="2A9E921B" w14:textId="42461665" w:rsidR="00A135B5" w:rsidRPr="00033723" w:rsidRDefault="00A135B5" w:rsidP="00A135B5">
                    <w:pPr>
                      <w:spacing w:line="360" w:lineRule="auto"/>
                      <w:rPr>
                        <w:rFonts w:ascii="Verdana" w:eastAsia="Arial" w:hAnsi="Verdana" w:cs="Arial"/>
                        <w:b/>
                        <w:bCs/>
                        <w:color w:val="000000" w:themeColor="text1"/>
                        <w:sz w:val="20"/>
                        <w:szCs w:val="20"/>
                      </w:rPr>
                    </w:pPr>
                    <w:r w:rsidRPr="00033723">
                      <w:rPr>
                        <w:rFonts w:ascii="Verdana" w:eastAsia="Arial" w:hAnsi="Verdana" w:cs="Arial"/>
                        <w:b/>
                        <w:bCs/>
                        <w:color w:val="000000" w:themeColor="text1"/>
                        <w:sz w:val="20"/>
                        <w:szCs w:val="20"/>
                      </w:rPr>
                      <w:t xml:space="preserve">Table </w:t>
                    </w:r>
                    <w:del w:id="31200" w:author="Ritu Kamra" w:date="2021-09-27T17:52:00Z">
                      <w:r w:rsidRPr="00033723" w:rsidDel="00912717">
                        <w:rPr>
                          <w:rFonts w:ascii="Verdana" w:eastAsia="Arial" w:hAnsi="Verdana" w:cs="Arial"/>
                          <w:b/>
                          <w:bCs/>
                          <w:color w:val="000000" w:themeColor="text1"/>
                          <w:sz w:val="20"/>
                          <w:szCs w:val="20"/>
                        </w:rPr>
                        <w:delText>6</w:delText>
                      </w:r>
                    </w:del>
                    <w:ins w:id="31201" w:author="Ritu Kamra" w:date="2021-09-27T17:52:00Z">
                      <w:r w:rsidR="00912717">
                        <w:rPr>
                          <w:rFonts w:ascii="Verdana" w:eastAsia="Arial" w:hAnsi="Verdana" w:cs="Arial"/>
                          <w:b/>
                          <w:bCs/>
                          <w:color w:val="000000" w:themeColor="text1"/>
                          <w:sz w:val="20"/>
                          <w:szCs w:val="20"/>
                        </w:rPr>
                        <w:t>1</w:t>
                      </w:r>
                    </w:ins>
                    <w:ins w:id="31202" w:author="Ritu Kamra" w:date="2021-09-27T20:44:00Z">
                      <w:r w:rsidR="00D02970">
                        <w:rPr>
                          <w:rFonts w:ascii="Verdana" w:eastAsia="Arial" w:hAnsi="Verdana" w:cs="Arial"/>
                          <w:b/>
                          <w:bCs/>
                          <w:color w:val="000000" w:themeColor="text1"/>
                          <w:sz w:val="20"/>
                          <w:szCs w:val="20"/>
                        </w:rPr>
                        <w:t>0</w:t>
                      </w:r>
                    </w:ins>
                    <w:r w:rsidRPr="00033723">
                      <w:rPr>
                        <w:rFonts w:ascii="Verdana" w:eastAsia="Arial" w:hAnsi="Verdana" w:cs="Arial"/>
                        <w:b/>
                        <w:bCs/>
                        <w:color w:val="000000" w:themeColor="text1"/>
                        <w:sz w:val="20"/>
                        <w:szCs w:val="20"/>
                      </w:rPr>
                      <w:t xml:space="preserve">: Global </w:t>
                    </w:r>
                    <w:ins w:id="31203" w:author="Neeshu Bhadauriya" w:date="2021-09-27T16:40:00Z">
                      <w:r w:rsidR="00984BAB">
                        <w:rPr>
                          <w:rFonts w:ascii="Verdana" w:eastAsia="Arial" w:hAnsi="Verdana" w:cs="Arial"/>
                          <w:b/>
                          <w:bCs/>
                          <w:color w:val="000000" w:themeColor="text1"/>
                          <w:sz w:val="20"/>
                          <w:szCs w:val="20"/>
                        </w:rPr>
                        <w:t>E</w:t>
                      </w:r>
                    </w:ins>
                    <w:ins w:id="31204" w:author="Neeshu Bhadauriya" w:date="2021-09-27T16:39:00Z">
                      <w:r w:rsidR="00984BAB">
                        <w:rPr>
                          <w:rFonts w:ascii="Verdana" w:eastAsia="Arial" w:hAnsi="Verdana" w:cs="Arial"/>
                          <w:b/>
                          <w:bCs/>
                          <w:color w:val="000000" w:themeColor="text1"/>
                          <w:sz w:val="20"/>
                          <w:szCs w:val="20"/>
                        </w:rPr>
                        <w:t>po</w:t>
                      </w:r>
                    </w:ins>
                    <w:ins w:id="31205" w:author="Neeshu Bhadauriya" w:date="2021-09-27T16:40:00Z">
                      <w:r w:rsidR="00984BAB">
                        <w:rPr>
                          <w:rFonts w:ascii="Verdana" w:eastAsia="Arial" w:hAnsi="Verdana" w:cs="Arial"/>
                          <w:b/>
                          <w:bCs/>
                          <w:color w:val="000000" w:themeColor="text1"/>
                          <w:sz w:val="20"/>
                          <w:szCs w:val="20"/>
                        </w:rPr>
                        <w:t>xy</w:t>
                      </w:r>
                    </w:ins>
                    <w:del w:id="31206" w:author="Neeshu Bhadauriya" w:date="2021-09-27T16:40:00Z">
                      <w:r w:rsidRPr="00033723" w:rsidDel="00984BAB">
                        <w:rPr>
                          <w:rFonts w:ascii="Verdana" w:eastAsia="Arial" w:hAnsi="Verdana" w:cs="Arial"/>
                          <w:b/>
                          <w:bCs/>
                          <w:color w:val="000000" w:themeColor="text1"/>
                          <w:sz w:val="20"/>
                          <w:szCs w:val="20"/>
                        </w:rPr>
                        <w:delText>Vinyl Ester</w:delText>
                      </w:r>
                    </w:del>
                    <w:r w:rsidRPr="00033723">
                      <w:rPr>
                        <w:rFonts w:ascii="Verdana" w:eastAsia="Arial" w:hAnsi="Verdana" w:cs="Arial"/>
                        <w:b/>
                        <w:bCs/>
                        <w:color w:val="000000" w:themeColor="text1"/>
                        <w:sz w:val="20"/>
                        <w:szCs w:val="20"/>
                      </w:rPr>
                      <w:t xml:space="preserve"> Resin Trade Dynamics – Export (Thousand Tonnes), 2018-2020</w:t>
                    </w:r>
                  </w:p>
                </w:txbxContent>
              </v:textbox>
              <w10:wrap anchorx="margin"/>
            </v:shape>
          </w:pict>
        </w:r>
      </w:ins>
    </w:p>
    <w:p w14:paraId="2CE362EF" w14:textId="4F739812" w:rsidR="00A135B5" w:rsidRPr="005858C1" w:rsidRDefault="00A135B5" w:rsidP="008150A2">
      <w:pPr>
        <w:tabs>
          <w:tab w:val="left" w:pos="1290"/>
        </w:tabs>
        <w:rPr>
          <w:ins w:id="31207" w:author="Ritu Kamra" w:date="2021-09-27T11:36:00Z"/>
          <w:rFonts w:ascii="Verdana" w:eastAsia="Verdana" w:hAnsi="Verdana" w:cs="Verdana"/>
          <w:b/>
          <w:bCs/>
          <w:color w:val="0F0E0E"/>
          <w:kern w:val="24"/>
          <w:sz w:val="20"/>
          <w:szCs w:val="20"/>
          <w:lang w:val="en-US"/>
        </w:rPr>
      </w:pPr>
    </w:p>
    <w:tbl>
      <w:tblPr>
        <w:tblpPr w:leftFromText="180" w:rightFromText="180" w:vertAnchor="text" w:tblpY="1"/>
        <w:tblOverlap w:val="never"/>
        <w:tblW w:w="10249" w:type="dxa"/>
        <w:tblLook w:val="0600" w:firstRow="0" w:lastRow="0" w:firstColumn="0" w:lastColumn="0" w:noHBand="1" w:noVBand="1"/>
        <w:tblPrChange w:id="31208" w:author="Ritu Kamra" w:date="2021-09-27T11:37:00Z">
          <w:tblPr>
            <w:tblpPr w:leftFromText="180" w:rightFromText="180" w:vertAnchor="text" w:tblpY="1"/>
            <w:tblOverlap w:val="never"/>
            <w:tblW w:w="10055" w:type="dxa"/>
            <w:tblLook w:val="0600" w:firstRow="0" w:lastRow="0" w:firstColumn="0" w:lastColumn="0" w:noHBand="1" w:noVBand="1"/>
          </w:tblPr>
        </w:tblPrChange>
      </w:tblPr>
      <w:tblGrid>
        <w:gridCol w:w="1573"/>
        <w:gridCol w:w="1445"/>
        <w:gridCol w:w="1447"/>
        <w:gridCol w:w="1445"/>
        <w:gridCol w:w="1447"/>
        <w:gridCol w:w="1445"/>
        <w:gridCol w:w="1447"/>
        <w:tblGridChange w:id="31209">
          <w:tblGrid>
            <w:gridCol w:w="1176"/>
            <w:gridCol w:w="368"/>
            <w:gridCol w:w="712"/>
            <w:gridCol w:w="706"/>
            <w:gridCol w:w="374"/>
            <w:gridCol w:w="1045"/>
            <w:gridCol w:w="35"/>
            <w:gridCol w:w="1080"/>
            <w:gridCol w:w="303"/>
            <w:gridCol w:w="777"/>
            <w:gridCol w:w="642"/>
            <w:gridCol w:w="438"/>
            <w:gridCol w:w="980"/>
            <w:gridCol w:w="1419"/>
          </w:tblGrid>
        </w:tblGridChange>
      </w:tblGrid>
      <w:tr w:rsidR="00A135B5" w:rsidRPr="00A135B5" w14:paraId="2CCD2F21" w14:textId="77777777" w:rsidTr="00A135B5">
        <w:trPr>
          <w:trHeight w:val="609"/>
          <w:ins w:id="31210" w:author="Ritu Kamra" w:date="2021-09-27T11:36:00Z"/>
          <w:trPrChange w:id="31211" w:author="Ritu Kamra" w:date="2021-09-27T11:37:00Z">
            <w:trPr>
              <w:trHeight w:val="510"/>
            </w:trPr>
          </w:trPrChange>
        </w:trPr>
        <w:tc>
          <w:tcPr>
            <w:tcW w:w="1573" w:type="dxa"/>
            <w:tcBorders>
              <w:top w:val="single" w:sz="8" w:space="0" w:color="000000"/>
              <w:left w:val="single" w:sz="8" w:space="0" w:color="000000"/>
              <w:bottom w:val="single" w:sz="8" w:space="0" w:color="000000"/>
              <w:right w:val="single" w:sz="8" w:space="0" w:color="000000"/>
            </w:tcBorders>
            <w:shd w:val="clear" w:color="000000" w:fill="B4C7E7"/>
            <w:vAlign w:val="center"/>
            <w:hideMark/>
            <w:tcPrChange w:id="31212" w:author="Ritu Kamra" w:date="2021-09-27T11:37:00Z">
              <w:tcPr>
                <w:tcW w:w="1544" w:type="dxa"/>
                <w:gridSpan w:val="2"/>
                <w:tcBorders>
                  <w:top w:val="single" w:sz="8" w:space="0" w:color="000000"/>
                  <w:left w:val="single" w:sz="8" w:space="0" w:color="000000"/>
                  <w:bottom w:val="single" w:sz="8" w:space="0" w:color="000000"/>
                  <w:right w:val="single" w:sz="8" w:space="0" w:color="000000"/>
                </w:tcBorders>
                <w:shd w:val="clear" w:color="000000" w:fill="B4C7E7"/>
                <w:vAlign w:val="center"/>
                <w:hideMark/>
              </w:tcPr>
            </w:tcPrChange>
          </w:tcPr>
          <w:p w14:paraId="6E57A4E5" w14:textId="77777777" w:rsidR="00A135B5" w:rsidRPr="00A135B5" w:rsidRDefault="00A135B5">
            <w:pPr>
              <w:spacing w:after="0" w:line="240" w:lineRule="auto"/>
              <w:jc w:val="center"/>
              <w:rPr>
                <w:ins w:id="31213" w:author="Ritu Kamra" w:date="2021-09-27T11:36:00Z"/>
                <w:rFonts w:ascii="Verdana" w:eastAsia="Times New Roman" w:hAnsi="Verdana" w:cs="Calibri"/>
                <w:b/>
                <w:bCs/>
                <w:color w:val="000000"/>
                <w:sz w:val="14"/>
                <w:szCs w:val="14"/>
                <w:lang w:eastAsia="en-IN"/>
              </w:rPr>
            </w:pPr>
            <w:ins w:id="31214" w:author="Ritu Kamra" w:date="2021-09-27T11:36:00Z">
              <w:r w:rsidRPr="00A135B5">
                <w:rPr>
                  <w:rFonts w:ascii="Verdana" w:eastAsia="Times New Roman" w:hAnsi="Verdana" w:cs="Calibri"/>
                  <w:b/>
                  <w:bCs/>
                  <w:color w:val="000000"/>
                  <w:sz w:val="14"/>
                  <w:szCs w:val="14"/>
                  <w:lang w:eastAsia="en-IN"/>
                </w:rPr>
                <w:t>Country</w:t>
              </w:r>
            </w:ins>
          </w:p>
        </w:tc>
        <w:tc>
          <w:tcPr>
            <w:tcW w:w="2892" w:type="dxa"/>
            <w:gridSpan w:val="2"/>
            <w:tcBorders>
              <w:top w:val="single" w:sz="8" w:space="0" w:color="000000"/>
              <w:left w:val="nil"/>
              <w:bottom w:val="single" w:sz="8" w:space="0" w:color="000000"/>
              <w:right w:val="single" w:sz="8" w:space="0" w:color="000000"/>
            </w:tcBorders>
            <w:shd w:val="clear" w:color="000000" w:fill="B4C7E7"/>
            <w:vAlign w:val="center"/>
            <w:hideMark/>
            <w:tcPrChange w:id="31215" w:author="Ritu Kamra" w:date="2021-09-27T11:37:00Z">
              <w:tcPr>
                <w:tcW w:w="2837" w:type="dxa"/>
                <w:gridSpan w:val="4"/>
                <w:tcBorders>
                  <w:top w:val="single" w:sz="8" w:space="0" w:color="000000"/>
                  <w:left w:val="nil"/>
                  <w:bottom w:val="single" w:sz="8" w:space="0" w:color="000000"/>
                  <w:right w:val="single" w:sz="8" w:space="0" w:color="000000"/>
                </w:tcBorders>
                <w:shd w:val="clear" w:color="000000" w:fill="B4C7E7"/>
                <w:vAlign w:val="center"/>
                <w:hideMark/>
              </w:tcPr>
            </w:tcPrChange>
          </w:tcPr>
          <w:p w14:paraId="335DEA1E" w14:textId="77777777" w:rsidR="00A135B5" w:rsidRPr="00A135B5" w:rsidRDefault="00A135B5">
            <w:pPr>
              <w:spacing w:after="0" w:line="240" w:lineRule="auto"/>
              <w:jc w:val="center"/>
              <w:rPr>
                <w:ins w:id="31216" w:author="Ritu Kamra" w:date="2021-09-27T11:36:00Z"/>
                <w:rFonts w:ascii="Verdana" w:eastAsia="Times New Roman" w:hAnsi="Verdana" w:cs="Calibri"/>
                <w:b/>
                <w:bCs/>
                <w:color w:val="000000"/>
                <w:sz w:val="14"/>
                <w:szCs w:val="14"/>
                <w:lang w:eastAsia="en-IN"/>
              </w:rPr>
            </w:pPr>
            <w:ins w:id="31217" w:author="Ritu Kamra" w:date="2021-09-27T11:36:00Z">
              <w:r w:rsidRPr="00A135B5">
                <w:rPr>
                  <w:rFonts w:ascii="Verdana" w:eastAsia="Times New Roman" w:hAnsi="Verdana" w:cs="Calibri"/>
                  <w:b/>
                  <w:bCs/>
                  <w:color w:val="000000"/>
                  <w:sz w:val="14"/>
                  <w:szCs w:val="14"/>
                  <w:lang w:eastAsia="en-IN"/>
                </w:rPr>
                <w:t>2018</w:t>
              </w:r>
            </w:ins>
          </w:p>
        </w:tc>
        <w:tc>
          <w:tcPr>
            <w:tcW w:w="2892" w:type="dxa"/>
            <w:gridSpan w:val="2"/>
            <w:tcBorders>
              <w:top w:val="single" w:sz="8" w:space="0" w:color="000000"/>
              <w:left w:val="nil"/>
              <w:bottom w:val="single" w:sz="8" w:space="0" w:color="000000"/>
              <w:right w:val="single" w:sz="8" w:space="0" w:color="000000"/>
            </w:tcBorders>
            <w:shd w:val="clear" w:color="000000" w:fill="B4C7E7"/>
            <w:vAlign w:val="center"/>
            <w:hideMark/>
            <w:tcPrChange w:id="31218" w:author="Ritu Kamra" w:date="2021-09-27T11:37:00Z">
              <w:tcPr>
                <w:tcW w:w="2837" w:type="dxa"/>
                <w:gridSpan w:val="5"/>
                <w:tcBorders>
                  <w:top w:val="single" w:sz="8" w:space="0" w:color="000000"/>
                  <w:left w:val="nil"/>
                  <w:bottom w:val="single" w:sz="8" w:space="0" w:color="000000"/>
                  <w:right w:val="single" w:sz="8" w:space="0" w:color="000000"/>
                </w:tcBorders>
                <w:shd w:val="clear" w:color="000000" w:fill="B4C7E7"/>
                <w:vAlign w:val="center"/>
                <w:hideMark/>
              </w:tcPr>
            </w:tcPrChange>
          </w:tcPr>
          <w:p w14:paraId="34EB3D5E" w14:textId="77777777" w:rsidR="00A135B5" w:rsidRPr="00A135B5" w:rsidRDefault="00A135B5">
            <w:pPr>
              <w:spacing w:after="0" w:line="240" w:lineRule="auto"/>
              <w:jc w:val="center"/>
              <w:rPr>
                <w:ins w:id="31219" w:author="Ritu Kamra" w:date="2021-09-27T11:36:00Z"/>
                <w:rFonts w:ascii="Verdana" w:eastAsia="Times New Roman" w:hAnsi="Verdana" w:cs="Calibri"/>
                <w:b/>
                <w:bCs/>
                <w:color w:val="000000"/>
                <w:sz w:val="14"/>
                <w:szCs w:val="14"/>
                <w:lang w:eastAsia="en-IN"/>
              </w:rPr>
            </w:pPr>
            <w:ins w:id="31220" w:author="Ritu Kamra" w:date="2021-09-27T11:36:00Z">
              <w:r w:rsidRPr="00A135B5">
                <w:rPr>
                  <w:rFonts w:ascii="Verdana" w:eastAsia="Times New Roman" w:hAnsi="Verdana" w:cs="Calibri"/>
                  <w:b/>
                  <w:bCs/>
                  <w:color w:val="000000"/>
                  <w:sz w:val="14"/>
                  <w:szCs w:val="14"/>
                  <w:lang w:eastAsia="en-IN"/>
                </w:rPr>
                <w:t>2019</w:t>
              </w:r>
            </w:ins>
          </w:p>
        </w:tc>
        <w:tc>
          <w:tcPr>
            <w:tcW w:w="2892" w:type="dxa"/>
            <w:gridSpan w:val="2"/>
            <w:tcBorders>
              <w:top w:val="single" w:sz="8" w:space="0" w:color="000000"/>
              <w:left w:val="nil"/>
              <w:bottom w:val="single" w:sz="8" w:space="0" w:color="000000"/>
              <w:right w:val="single" w:sz="8" w:space="0" w:color="000000"/>
            </w:tcBorders>
            <w:shd w:val="clear" w:color="000000" w:fill="B4C7E7"/>
            <w:vAlign w:val="center"/>
            <w:hideMark/>
            <w:tcPrChange w:id="31221" w:author="Ritu Kamra" w:date="2021-09-27T11:37:00Z">
              <w:tcPr>
                <w:tcW w:w="2837" w:type="dxa"/>
                <w:gridSpan w:val="3"/>
                <w:tcBorders>
                  <w:top w:val="single" w:sz="8" w:space="0" w:color="000000"/>
                  <w:left w:val="nil"/>
                  <w:bottom w:val="single" w:sz="8" w:space="0" w:color="000000"/>
                  <w:right w:val="single" w:sz="8" w:space="0" w:color="000000"/>
                </w:tcBorders>
                <w:shd w:val="clear" w:color="000000" w:fill="B4C7E7"/>
                <w:vAlign w:val="center"/>
                <w:hideMark/>
              </w:tcPr>
            </w:tcPrChange>
          </w:tcPr>
          <w:p w14:paraId="3F9E0907" w14:textId="77777777" w:rsidR="00A135B5" w:rsidRPr="00A135B5" w:rsidRDefault="00A135B5">
            <w:pPr>
              <w:spacing w:after="0" w:line="240" w:lineRule="auto"/>
              <w:jc w:val="center"/>
              <w:rPr>
                <w:ins w:id="31222" w:author="Ritu Kamra" w:date="2021-09-27T11:36:00Z"/>
                <w:rFonts w:ascii="Verdana" w:eastAsia="Times New Roman" w:hAnsi="Verdana" w:cs="Calibri"/>
                <w:b/>
                <w:bCs/>
                <w:color w:val="000000"/>
                <w:sz w:val="14"/>
                <w:szCs w:val="14"/>
                <w:lang w:eastAsia="en-IN"/>
              </w:rPr>
            </w:pPr>
            <w:ins w:id="31223" w:author="Ritu Kamra" w:date="2021-09-27T11:36:00Z">
              <w:r w:rsidRPr="00A135B5">
                <w:rPr>
                  <w:rFonts w:ascii="Verdana" w:eastAsia="Times New Roman" w:hAnsi="Verdana" w:cs="Calibri"/>
                  <w:b/>
                  <w:bCs/>
                  <w:color w:val="000000"/>
                  <w:sz w:val="14"/>
                  <w:szCs w:val="14"/>
                  <w:lang w:eastAsia="en-IN"/>
                </w:rPr>
                <w:t>2020</w:t>
              </w:r>
            </w:ins>
          </w:p>
        </w:tc>
      </w:tr>
      <w:tr w:rsidR="00A135B5" w:rsidRPr="00A135B5" w14:paraId="7030EF39" w14:textId="77777777" w:rsidTr="00D02970">
        <w:tblPrEx>
          <w:tblPrExChange w:id="31224" w:author="Ritu Kamra" w:date="2021-09-27T11:37:00Z">
            <w:tblPrEx>
              <w:tblW w:w="7560" w:type="dxa"/>
            </w:tblPrEx>
          </w:tblPrExChange>
        </w:tblPrEx>
        <w:trPr>
          <w:trHeight w:val="582"/>
          <w:ins w:id="31225" w:author="Ritu Kamra" w:date="2021-09-27T11:36:00Z"/>
          <w:trPrChange w:id="31226" w:author="Ritu Kamra" w:date="2021-09-27T11:37:00Z">
            <w:trPr>
              <w:gridAfter w:val="0"/>
              <w:trHeight w:val="315"/>
            </w:trPr>
          </w:trPrChange>
        </w:trPr>
        <w:tc>
          <w:tcPr>
            <w:tcW w:w="1573" w:type="dxa"/>
            <w:tcBorders>
              <w:top w:val="nil"/>
              <w:left w:val="single" w:sz="8" w:space="0" w:color="000000"/>
              <w:bottom w:val="nil"/>
              <w:right w:val="single" w:sz="8" w:space="0" w:color="000000"/>
            </w:tcBorders>
            <w:shd w:val="clear" w:color="000000" w:fill="B4C7E7"/>
            <w:vAlign w:val="center"/>
            <w:hideMark/>
            <w:tcPrChange w:id="31227" w:author="Ritu Kamra" w:date="2021-09-27T11:37:00Z">
              <w:tcPr>
                <w:tcW w:w="1080" w:type="dxa"/>
                <w:tcBorders>
                  <w:top w:val="nil"/>
                  <w:left w:val="single" w:sz="8" w:space="0" w:color="000000"/>
                  <w:bottom w:val="nil"/>
                  <w:right w:val="single" w:sz="8" w:space="0" w:color="000000"/>
                </w:tcBorders>
                <w:shd w:val="clear" w:color="000000" w:fill="B4C7E7"/>
                <w:vAlign w:val="center"/>
                <w:hideMark/>
              </w:tcPr>
            </w:tcPrChange>
          </w:tcPr>
          <w:p w14:paraId="5695D9CE" w14:textId="77777777" w:rsidR="00A135B5" w:rsidRPr="00A135B5" w:rsidRDefault="00A135B5">
            <w:pPr>
              <w:spacing w:after="0" w:line="240" w:lineRule="auto"/>
              <w:jc w:val="center"/>
              <w:rPr>
                <w:ins w:id="31228" w:author="Ritu Kamra" w:date="2021-09-27T11:36:00Z"/>
                <w:rFonts w:ascii="Verdana" w:eastAsia="Times New Roman" w:hAnsi="Verdana" w:cs="Calibri"/>
                <w:b/>
                <w:bCs/>
                <w:color w:val="000000"/>
                <w:sz w:val="14"/>
                <w:szCs w:val="14"/>
                <w:lang w:eastAsia="en-IN"/>
              </w:rPr>
            </w:pPr>
            <w:ins w:id="31229" w:author="Ritu Kamra" w:date="2021-09-27T11:36:00Z">
              <w:r w:rsidRPr="00A135B5">
                <w:rPr>
                  <w:rFonts w:ascii="Verdana" w:eastAsia="Times New Roman" w:hAnsi="Verdana" w:cs="Calibri"/>
                  <w:b/>
                  <w:bCs/>
                  <w:color w:val="000000"/>
                  <w:sz w:val="14"/>
                  <w:szCs w:val="14"/>
                  <w:lang w:eastAsia="en-IN"/>
                </w:rPr>
                <w:t>Export</w:t>
              </w:r>
            </w:ins>
          </w:p>
        </w:tc>
        <w:tc>
          <w:tcPr>
            <w:tcW w:w="1445" w:type="dxa"/>
            <w:tcBorders>
              <w:top w:val="nil"/>
              <w:left w:val="nil"/>
              <w:bottom w:val="nil"/>
              <w:right w:val="single" w:sz="8" w:space="0" w:color="000000"/>
            </w:tcBorders>
            <w:shd w:val="clear" w:color="000000" w:fill="B4C7E7"/>
            <w:vAlign w:val="center"/>
            <w:hideMark/>
            <w:tcPrChange w:id="31230" w:author="Ritu Kamra" w:date="2021-09-27T11:37:00Z">
              <w:tcPr>
                <w:tcW w:w="1080" w:type="dxa"/>
                <w:gridSpan w:val="2"/>
                <w:tcBorders>
                  <w:top w:val="nil"/>
                  <w:left w:val="nil"/>
                  <w:bottom w:val="nil"/>
                  <w:right w:val="single" w:sz="8" w:space="0" w:color="000000"/>
                </w:tcBorders>
                <w:shd w:val="clear" w:color="000000" w:fill="B4C7E7"/>
                <w:vAlign w:val="center"/>
                <w:hideMark/>
              </w:tcPr>
            </w:tcPrChange>
          </w:tcPr>
          <w:p w14:paraId="4DD1A55A" w14:textId="77777777" w:rsidR="00A135B5" w:rsidRPr="00A135B5" w:rsidRDefault="00A135B5">
            <w:pPr>
              <w:spacing w:after="0" w:line="240" w:lineRule="auto"/>
              <w:jc w:val="center"/>
              <w:rPr>
                <w:ins w:id="31231" w:author="Ritu Kamra" w:date="2021-09-27T11:36:00Z"/>
                <w:rFonts w:ascii="Verdana" w:eastAsia="Times New Roman" w:hAnsi="Verdana" w:cs="Calibri"/>
                <w:b/>
                <w:bCs/>
                <w:color w:val="000000"/>
                <w:sz w:val="14"/>
                <w:szCs w:val="14"/>
                <w:lang w:eastAsia="en-IN"/>
              </w:rPr>
            </w:pPr>
            <w:ins w:id="31232" w:author="Ritu Kamra" w:date="2021-09-27T11:36:00Z">
              <w:r w:rsidRPr="00A135B5">
                <w:rPr>
                  <w:rFonts w:ascii="Verdana" w:eastAsia="Times New Roman" w:hAnsi="Verdana" w:cs="Calibri"/>
                  <w:b/>
                  <w:bCs/>
                  <w:color w:val="000000"/>
                  <w:sz w:val="14"/>
                  <w:szCs w:val="14"/>
                  <w:lang w:eastAsia="en-IN"/>
                </w:rPr>
                <w:t>Value</w:t>
              </w:r>
            </w:ins>
          </w:p>
        </w:tc>
        <w:tc>
          <w:tcPr>
            <w:tcW w:w="1447" w:type="dxa"/>
            <w:tcBorders>
              <w:top w:val="nil"/>
              <w:left w:val="nil"/>
              <w:bottom w:val="nil"/>
              <w:right w:val="single" w:sz="8" w:space="0" w:color="000000"/>
            </w:tcBorders>
            <w:shd w:val="clear" w:color="000000" w:fill="B4C7E7"/>
            <w:vAlign w:val="center"/>
            <w:hideMark/>
            <w:tcPrChange w:id="31233" w:author="Ritu Kamra" w:date="2021-09-27T11:37:00Z">
              <w:tcPr>
                <w:tcW w:w="1080" w:type="dxa"/>
                <w:gridSpan w:val="2"/>
                <w:tcBorders>
                  <w:top w:val="nil"/>
                  <w:left w:val="nil"/>
                  <w:bottom w:val="nil"/>
                  <w:right w:val="single" w:sz="8" w:space="0" w:color="000000"/>
                </w:tcBorders>
                <w:shd w:val="clear" w:color="000000" w:fill="B4C7E7"/>
                <w:vAlign w:val="center"/>
                <w:hideMark/>
              </w:tcPr>
            </w:tcPrChange>
          </w:tcPr>
          <w:p w14:paraId="7EC14EA6" w14:textId="77777777" w:rsidR="00A135B5" w:rsidRPr="00A135B5" w:rsidRDefault="00A135B5">
            <w:pPr>
              <w:spacing w:after="0" w:line="240" w:lineRule="auto"/>
              <w:jc w:val="center"/>
              <w:rPr>
                <w:ins w:id="31234" w:author="Ritu Kamra" w:date="2021-09-27T11:36:00Z"/>
                <w:rFonts w:ascii="Verdana" w:eastAsia="Times New Roman" w:hAnsi="Verdana" w:cs="Calibri"/>
                <w:b/>
                <w:bCs/>
                <w:color w:val="000000"/>
                <w:sz w:val="14"/>
                <w:szCs w:val="14"/>
                <w:lang w:eastAsia="en-IN"/>
              </w:rPr>
            </w:pPr>
            <w:ins w:id="31235" w:author="Ritu Kamra" w:date="2021-09-27T11:36:00Z">
              <w:r w:rsidRPr="00A135B5">
                <w:rPr>
                  <w:rFonts w:ascii="Verdana" w:eastAsia="Times New Roman" w:hAnsi="Verdana" w:cs="Calibri"/>
                  <w:b/>
                  <w:bCs/>
                  <w:color w:val="000000"/>
                  <w:sz w:val="14"/>
                  <w:szCs w:val="14"/>
                  <w:lang w:eastAsia="en-IN"/>
                </w:rPr>
                <w:t>Volume</w:t>
              </w:r>
            </w:ins>
          </w:p>
        </w:tc>
        <w:tc>
          <w:tcPr>
            <w:tcW w:w="1445" w:type="dxa"/>
            <w:tcBorders>
              <w:top w:val="nil"/>
              <w:left w:val="nil"/>
              <w:bottom w:val="nil"/>
              <w:right w:val="single" w:sz="8" w:space="0" w:color="000000"/>
            </w:tcBorders>
            <w:shd w:val="clear" w:color="000000" w:fill="B4C7E7"/>
            <w:vAlign w:val="center"/>
            <w:hideMark/>
            <w:tcPrChange w:id="31236" w:author="Ritu Kamra" w:date="2021-09-27T11:37:00Z">
              <w:tcPr>
                <w:tcW w:w="1080" w:type="dxa"/>
                <w:gridSpan w:val="2"/>
                <w:tcBorders>
                  <w:top w:val="nil"/>
                  <w:left w:val="nil"/>
                  <w:bottom w:val="nil"/>
                  <w:right w:val="single" w:sz="8" w:space="0" w:color="000000"/>
                </w:tcBorders>
                <w:shd w:val="clear" w:color="000000" w:fill="B4C7E7"/>
                <w:vAlign w:val="center"/>
                <w:hideMark/>
              </w:tcPr>
            </w:tcPrChange>
          </w:tcPr>
          <w:p w14:paraId="58F33827" w14:textId="77777777" w:rsidR="00A135B5" w:rsidRPr="00A135B5" w:rsidRDefault="00A135B5">
            <w:pPr>
              <w:spacing w:after="0" w:line="240" w:lineRule="auto"/>
              <w:jc w:val="center"/>
              <w:rPr>
                <w:ins w:id="31237" w:author="Ritu Kamra" w:date="2021-09-27T11:36:00Z"/>
                <w:rFonts w:ascii="Verdana" w:eastAsia="Times New Roman" w:hAnsi="Verdana" w:cs="Calibri"/>
                <w:b/>
                <w:bCs/>
                <w:color w:val="000000"/>
                <w:sz w:val="14"/>
                <w:szCs w:val="14"/>
                <w:lang w:eastAsia="en-IN"/>
              </w:rPr>
            </w:pPr>
            <w:ins w:id="31238" w:author="Ritu Kamra" w:date="2021-09-27T11:36:00Z">
              <w:r w:rsidRPr="00A135B5">
                <w:rPr>
                  <w:rFonts w:ascii="Verdana" w:eastAsia="Times New Roman" w:hAnsi="Verdana" w:cs="Calibri"/>
                  <w:b/>
                  <w:bCs/>
                  <w:color w:val="000000"/>
                  <w:sz w:val="14"/>
                  <w:szCs w:val="14"/>
                  <w:lang w:eastAsia="en-IN"/>
                </w:rPr>
                <w:t>Value</w:t>
              </w:r>
            </w:ins>
          </w:p>
        </w:tc>
        <w:tc>
          <w:tcPr>
            <w:tcW w:w="1447" w:type="dxa"/>
            <w:tcBorders>
              <w:top w:val="nil"/>
              <w:left w:val="nil"/>
              <w:bottom w:val="nil"/>
              <w:right w:val="single" w:sz="8" w:space="0" w:color="000000"/>
            </w:tcBorders>
            <w:shd w:val="clear" w:color="000000" w:fill="B4C7E7"/>
            <w:vAlign w:val="center"/>
            <w:hideMark/>
            <w:tcPrChange w:id="31239" w:author="Ritu Kamra" w:date="2021-09-27T11:37:00Z">
              <w:tcPr>
                <w:tcW w:w="1080" w:type="dxa"/>
                <w:tcBorders>
                  <w:top w:val="nil"/>
                  <w:left w:val="nil"/>
                  <w:bottom w:val="nil"/>
                  <w:right w:val="single" w:sz="8" w:space="0" w:color="000000"/>
                </w:tcBorders>
                <w:shd w:val="clear" w:color="000000" w:fill="B4C7E7"/>
                <w:vAlign w:val="center"/>
                <w:hideMark/>
              </w:tcPr>
            </w:tcPrChange>
          </w:tcPr>
          <w:p w14:paraId="05BE2822" w14:textId="77777777" w:rsidR="00A135B5" w:rsidRPr="00A135B5" w:rsidRDefault="00A135B5">
            <w:pPr>
              <w:spacing w:after="0" w:line="240" w:lineRule="auto"/>
              <w:jc w:val="center"/>
              <w:rPr>
                <w:ins w:id="31240" w:author="Ritu Kamra" w:date="2021-09-27T11:36:00Z"/>
                <w:rFonts w:ascii="Verdana" w:eastAsia="Times New Roman" w:hAnsi="Verdana" w:cs="Calibri"/>
                <w:b/>
                <w:bCs/>
                <w:color w:val="000000"/>
                <w:sz w:val="14"/>
                <w:szCs w:val="14"/>
                <w:lang w:eastAsia="en-IN"/>
              </w:rPr>
            </w:pPr>
            <w:ins w:id="31241" w:author="Ritu Kamra" w:date="2021-09-27T11:36:00Z">
              <w:r w:rsidRPr="00A135B5">
                <w:rPr>
                  <w:rFonts w:ascii="Verdana" w:eastAsia="Times New Roman" w:hAnsi="Verdana" w:cs="Calibri"/>
                  <w:b/>
                  <w:bCs/>
                  <w:color w:val="000000"/>
                  <w:sz w:val="14"/>
                  <w:szCs w:val="14"/>
                  <w:lang w:eastAsia="en-IN"/>
                </w:rPr>
                <w:t>Volume</w:t>
              </w:r>
            </w:ins>
          </w:p>
        </w:tc>
        <w:tc>
          <w:tcPr>
            <w:tcW w:w="1445" w:type="dxa"/>
            <w:tcBorders>
              <w:top w:val="nil"/>
              <w:left w:val="nil"/>
              <w:bottom w:val="nil"/>
              <w:right w:val="single" w:sz="8" w:space="0" w:color="000000"/>
            </w:tcBorders>
            <w:shd w:val="clear" w:color="000000" w:fill="B4C7E7"/>
            <w:vAlign w:val="center"/>
            <w:hideMark/>
            <w:tcPrChange w:id="31242" w:author="Ritu Kamra" w:date="2021-09-27T11:37:00Z">
              <w:tcPr>
                <w:tcW w:w="1080" w:type="dxa"/>
                <w:gridSpan w:val="2"/>
                <w:tcBorders>
                  <w:top w:val="nil"/>
                  <w:left w:val="nil"/>
                  <w:bottom w:val="nil"/>
                  <w:right w:val="single" w:sz="8" w:space="0" w:color="000000"/>
                </w:tcBorders>
                <w:shd w:val="clear" w:color="000000" w:fill="B4C7E7"/>
                <w:vAlign w:val="center"/>
                <w:hideMark/>
              </w:tcPr>
            </w:tcPrChange>
          </w:tcPr>
          <w:p w14:paraId="6B164C68" w14:textId="77777777" w:rsidR="00A135B5" w:rsidRPr="00A135B5" w:rsidRDefault="00A135B5">
            <w:pPr>
              <w:spacing w:after="0" w:line="240" w:lineRule="auto"/>
              <w:jc w:val="center"/>
              <w:rPr>
                <w:ins w:id="31243" w:author="Ritu Kamra" w:date="2021-09-27T11:36:00Z"/>
                <w:rFonts w:ascii="Verdana" w:eastAsia="Times New Roman" w:hAnsi="Verdana" w:cs="Calibri"/>
                <w:b/>
                <w:bCs/>
                <w:color w:val="000000"/>
                <w:sz w:val="14"/>
                <w:szCs w:val="14"/>
                <w:lang w:eastAsia="en-IN"/>
              </w:rPr>
            </w:pPr>
            <w:ins w:id="31244" w:author="Ritu Kamra" w:date="2021-09-27T11:36:00Z">
              <w:r w:rsidRPr="00A135B5">
                <w:rPr>
                  <w:rFonts w:ascii="Verdana" w:eastAsia="Times New Roman" w:hAnsi="Verdana" w:cs="Calibri"/>
                  <w:b/>
                  <w:bCs/>
                  <w:color w:val="000000"/>
                  <w:sz w:val="14"/>
                  <w:szCs w:val="14"/>
                  <w:lang w:eastAsia="en-IN"/>
                </w:rPr>
                <w:t>Value</w:t>
              </w:r>
            </w:ins>
          </w:p>
        </w:tc>
        <w:tc>
          <w:tcPr>
            <w:tcW w:w="1447" w:type="dxa"/>
            <w:tcBorders>
              <w:top w:val="nil"/>
              <w:left w:val="nil"/>
              <w:bottom w:val="nil"/>
              <w:right w:val="single" w:sz="8" w:space="0" w:color="000000"/>
            </w:tcBorders>
            <w:shd w:val="clear" w:color="000000" w:fill="B4C7E7"/>
            <w:vAlign w:val="center"/>
            <w:hideMark/>
            <w:tcPrChange w:id="31245" w:author="Ritu Kamra" w:date="2021-09-27T11:37:00Z">
              <w:tcPr>
                <w:tcW w:w="1080" w:type="dxa"/>
                <w:gridSpan w:val="2"/>
                <w:tcBorders>
                  <w:top w:val="nil"/>
                  <w:left w:val="nil"/>
                  <w:bottom w:val="nil"/>
                  <w:right w:val="single" w:sz="8" w:space="0" w:color="000000"/>
                </w:tcBorders>
                <w:shd w:val="clear" w:color="000000" w:fill="B4C7E7"/>
                <w:vAlign w:val="center"/>
                <w:hideMark/>
              </w:tcPr>
            </w:tcPrChange>
          </w:tcPr>
          <w:p w14:paraId="517E2A7D" w14:textId="77777777" w:rsidR="00A135B5" w:rsidRPr="00A135B5" w:rsidRDefault="00A135B5">
            <w:pPr>
              <w:spacing w:after="0" w:line="240" w:lineRule="auto"/>
              <w:jc w:val="center"/>
              <w:rPr>
                <w:ins w:id="31246" w:author="Ritu Kamra" w:date="2021-09-27T11:36:00Z"/>
                <w:rFonts w:ascii="Verdana" w:eastAsia="Times New Roman" w:hAnsi="Verdana" w:cs="Calibri"/>
                <w:b/>
                <w:bCs/>
                <w:color w:val="000000"/>
                <w:sz w:val="14"/>
                <w:szCs w:val="14"/>
                <w:lang w:eastAsia="en-IN"/>
              </w:rPr>
            </w:pPr>
            <w:ins w:id="31247" w:author="Ritu Kamra" w:date="2021-09-27T11:36:00Z">
              <w:r w:rsidRPr="00A135B5">
                <w:rPr>
                  <w:rFonts w:ascii="Verdana" w:eastAsia="Times New Roman" w:hAnsi="Verdana" w:cs="Calibri"/>
                  <w:b/>
                  <w:bCs/>
                  <w:color w:val="000000"/>
                  <w:sz w:val="14"/>
                  <w:szCs w:val="14"/>
                  <w:lang w:eastAsia="en-IN"/>
                </w:rPr>
                <w:t>Volume</w:t>
              </w:r>
            </w:ins>
          </w:p>
        </w:tc>
      </w:tr>
      <w:tr w:rsidR="00A135B5" w:rsidRPr="00A135B5" w14:paraId="31E8E34A" w14:textId="77777777" w:rsidTr="00D02970">
        <w:trPr>
          <w:trHeight w:val="582"/>
          <w:ins w:id="31248" w:author="Ritu Kamra" w:date="2021-09-27T11:36:00Z"/>
          <w:trPrChange w:id="31249" w:author="Ritu Kamra" w:date="2021-09-27T11:37:00Z">
            <w:trPr>
              <w:trHeight w:val="487"/>
            </w:trPr>
          </w:trPrChange>
        </w:trPr>
        <w:tc>
          <w:tcPr>
            <w:tcW w:w="1573" w:type="dxa"/>
            <w:tcBorders>
              <w:top w:val="single" w:sz="4" w:space="0" w:color="auto"/>
              <w:left w:val="single" w:sz="4" w:space="0" w:color="auto"/>
              <w:bottom w:val="single" w:sz="4" w:space="0" w:color="auto"/>
              <w:right w:val="single" w:sz="4" w:space="0" w:color="auto"/>
            </w:tcBorders>
            <w:shd w:val="clear" w:color="000000" w:fill="FFFFFF"/>
            <w:vAlign w:val="center"/>
            <w:hideMark/>
            <w:tcPrChange w:id="31250" w:author="Ritu Kamra" w:date="2021-09-27T11:37:00Z">
              <w:tcPr>
                <w:tcW w:w="1544" w:type="dxa"/>
                <w:gridSpan w:val="2"/>
                <w:tcBorders>
                  <w:top w:val="single" w:sz="4" w:space="0" w:color="auto"/>
                  <w:left w:val="single" w:sz="4" w:space="0" w:color="auto"/>
                  <w:bottom w:val="single" w:sz="4" w:space="0" w:color="auto"/>
                  <w:right w:val="single" w:sz="4" w:space="0" w:color="auto"/>
                </w:tcBorders>
                <w:shd w:val="clear" w:color="000000" w:fill="FFFFFF"/>
                <w:vAlign w:val="center"/>
                <w:hideMark/>
              </w:tcPr>
            </w:tcPrChange>
          </w:tcPr>
          <w:p w14:paraId="20565A8A" w14:textId="77777777" w:rsidR="00A135B5" w:rsidRPr="00A135B5" w:rsidRDefault="00A135B5">
            <w:pPr>
              <w:spacing w:after="0" w:line="240" w:lineRule="auto"/>
              <w:jc w:val="center"/>
              <w:rPr>
                <w:ins w:id="31251" w:author="Ritu Kamra" w:date="2021-09-27T11:36:00Z"/>
                <w:rFonts w:ascii="Verdana" w:eastAsia="Times New Roman" w:hAnsi="Verdana" w:cs="Calibri"/>
                <w:b/>
                <w:bCs/>
                <w:color w:val="000000"/>
                <w:sz w:val="14"/>
                <w:szCs w:val="14"/>
                <w:lang w:eastAsia="en-IN"/>
              </w:rPr>
            </w:pPr>
            <w:ins w:id="31252" w:author="Ritu Kamra" w:date="2021-09-27T11:36:00Z">
              <w:r w:rsidRPr="00A135B5">
                <w:rPr>
                  <w:rFonts w:ascii="Verdana" w:eastAsia="Times New Roman" w:hAnsi="Verdana" w:cs="Calibri"/>
                  <w:b/>
                  <w:bCs/>
                  <w:color w:val="000000"/>
                  <w:sz w:val="14"/>
                  <w:szCs w:val="14"/>
                  <w:lang w:eastAsia="en-IN"/>
                </w:rPr>
                <w:t>South Korea</w:t>
              </w:r>
            </w:ins>
          </w:p>
        </w:tc>
        <w:tc>
          <w:tcPr>
            <w:tcW w:w="1445" w:type="dxa"/>
            <w:tcBorders>
              <w:top w:val="single" w:sz="4" w:space="0" w:color="auto"/>
              <w:left w:val="nil"/>
              <w:bottom w:val="single" w:sz="4" w:space="0" w:color="auto"/>
              <w:right w:val="single" w:sz="4" w:space="0" w:color="auto"/>
            </w:tcBorders>
            <w:shd w:val="clear" w:color="auto" w:fill="auto"/>
            <w:noWrap/>
            <w:vAlign w:val="center"/>
            <w:hideMark/>
            <w:tcPrChange w:id="31253" w:author="Ritu Kamra" w:date="2021-09-27T11:37:00Z">
              <w:tcPr>
                <w:tcW w:w="1418" w:type="dxa"/>
                <w:gridSpan w:val="2"/>
                <w:tcBorders>
                  <w:top w:val="single" w:sz="4" w:space="0" w:color="auto"/>
                  <w:left w:val="nil"/>
                  <w:bottom w:val="single" w:sz="4" w:space="0" w:color="auto"/>
                  <w:right w:val="single" w:sz="4" w:space="0" w:color="auto"/>
                </w:tcBorders>
                <w:shd w:val="clear" w:color="auto" w:fill="auto"/>
                <w:noWrap/>
                <w:vAlign w:val="center"/>
                <w:hideMark/>
              </w:tcPr>
            </w:tcPrChange>
          </w:tcPr>
          <w:p w14:paraId="2BDC2B4A" w14:textId="77777777" w:rsidR="00A135B5" w:rsidRPr="00A135B5" w:rsidRDefault="00A135B5">
            <w:pPr>
              <w:spacing w:after="0" w:line="240" w:lineRule="auto"/>
              <w:jc w:val="center"/>
              <w:rPr>
                <w:ins w:id="31254" w:author="Ritu Kamra" w:date="2021-09-27T11:36:00Z"/>
                <w:rFonts w:ascii="Verdana" w:eastAsia="Times New Roman" w:hAnsi="Verdana" w:cs="Calibri"/>
                <w:color w:val="000000"/>
                <w:sz w:val="14"/>
                <w:szCs w:val="14"/>
                <w:lang w:eastAsia="en-IN"/>
              </w:rPr>
            </w:pPr>
            <w:ins w:id="31255" w:author="Ritu Kamra" w:date="2021-09-27T11:36:00Z">
              <w:r w:rsidRPr="00A135B5">
                <w:rPr>
                  <w:rFonts w:ascii="Verdana" w:eastAsia="Times New Roman" w:hAnsi="Verdana" w:cs="Calibri"/>
                  <w:color w:val="000000"/>
                  <w:sz w:val="14"/>
                  <w:szCs w:val="14"/>
                  <w:lang w:eastAsia="en-IN"/>
                </w:rPr>
                <w:t>531.18</w:t>
              </w:r>
            </w:ins>
          </w:p>
        </w:tc>
        <w:tc>
          <w:tcPr>
            <w:tcW w:w="1447" w:type="dxa"/>
            <w:tcBorders>
              <w:top w:val="single" w:sz="4" w:space="0" w:color="auto"/>
              <w:left w:val="nil"/>
              <w:bottom w:val="single" w:sz="4" w:space="0" w:color="auto"/>
              <w:right w:val="single" w:sz="4" w:space="0" w:color="auto"/>
            </w:tcBorders>
            <w:shd w:val="clear" w:color="000000" w:fill="FFFFFF"/>
            <w:noWrap/>
            <w:vAlign w:val="center"/>
            <w:hideMark/>
            <w:tcPrChange w:id="31256" w:author="Ritu Kamra" w:date="2021-09-27T11:37:00Z">
              <w:tcPr>
                <w:tcW w:w="1418" w:type="dxa"/>
                <w:gridSpan w:val="2"/>
                <w:tcBorders>
                  <w:top w:val="single" w:sz="4" w:space="0" w:color="auto"/>
                  <w:left w:val="nil"/>
                  <w:bottom w:val="single" w:sz="4" w:space="0" w:color="auto"/>
                  <w:right w:val="single" w:sz="4" w:space="0" w:color="auto"/>
                </w:tcBorders>
                <w:shd w:val="clear" w:color="000000" w:fill="FFFFFF"/>
                <w:noWrap/>
                <w:vAlign w:val="center"/>
                <w:hideMark/>
              </w:tcPr>
            </w:tcPrChange>
          </w:tcPr>
          <w:p w14:paraId="3875707A" w14:textId="77777777" w:rsidR="00A135B5" w:rsidRPr="00A135B5" w:rsidRDefault="00A135B5">
            <w:pPr>
              <w:spacing w:after="0" w:line="240" w:lineRule="auto"/>
              <w:jc w:val="center"/>
              <w:rPr>
                <w:ins w:id="31257" w:author="Ritu Kamra" w:date="2021-09-27T11:36:00Z"/>
                <w:rFonts w:ascii="Verdana" w:eastAsia="Times New Roman" w:hAnsi="Verdana" w:cs="Calibri"/>
                <w:color w:val="000000"/>
                <w:sz w:val="14"/>
                <w:szCs w:val="14"/>
                <w:lang w:eastAsia="en-IN"/>
              </w:rPr>
            </w:pPr>
            <w:ins w:id="31258" w:author="Ritu Kamra" w:date="2021-09-27T11:36:00Z">
              <w:r w:rsidRPr="00A135B5">
                <w:rPr>
                  <w:rFonts w:ascii="Verdana" w:eastAsia="Times New Roman" w:hAnsi="Verdana" w:cs="Calibri"/>
                  <w:color w:val="000000"/>
                  <w:sz w:val="14"/>
                  <w:szCs w:val="14"/>
                  <w:lang w:eastAsia="en-IN"/>
                </w:rPr>
                <w:t>174.35</w:t>
              </w:r>
            </w:ins>
          </w:p>
        </w:tc>
        <w:tc>
          <w:tcPr>
            <w:tcW w:w="1445" w:type="dxa"/>
            <w:tcBorders>
              <w:top w:val="single" w:sz="4" w:space="0" w:color="auto"/>
              <w:left w:val="nil"/>
              <w:bottom w:val="single" w:sz="4" w:space="0" w:color="auto"/>
              <w:right w:val="single" w:sz="4" w:space="0" w:color="auto"/>
            </w:tcBorders>
            <w:shd w:val="clear" w:color="auto" w:fill="auto"/>
            <w:noWrap/>
            <w:vAlign w:val="center"/>
            <w:hideMark/>
            <w:tcPrChange w:id="31259" w:author="Ritu Kamra" w:date="2021-09-27T11:37:00Z">
              <w:tcPr>
                <w:tcW w:w="1418" w:type="dxa"/>
                <w:gridSpan w:val="3"/>
                <w:tcBorders>
                  <w:top w:val="single" w:sz="4" w:space="0" w:color="auto"/>
                  <w:left w:val="nil"/>
                  <w:bottom w:val="single" w:sz="4" w:space="0" w:color="auto"/>
                  <w:right w:val="single" w:sz="4" w:space="0" w:color="auto"/>
                </w:tcBorders>
                <w:shd w:val="clear" w:color="auto" w:fill="auto"/>
                <w:noWrap/>
                <w:vAlign w:val="center"/>
                <w:hideMark/>
              </w:tcPr>
            </w:tcPrChange>
          </w:tcPr>
          <w:p w14:paraId="0C68D3D0" w14:textId="77777777" w:rsidR="00A135B5" w:rsidRPr="00A135B5" w:rsidRDefault="00A135B5">
            <w:pPr>
              <w:spacing w:after="0" w:line="240" w:lineRule="auto"/>
              <w:jc w:val="center"/>
              <w:rPr>
                <w:ins w:id="31260" w:author="Ritu Kamra" w:date="2021-09-27T11:36:00Z"/>
                <w:rFonts w:ascii="Verdana" w:eastAsia="Times New Roman" w:hAnsi="Verdana" w:cs="Calibri"/>
                <w:color w:val="000000"/>
                <w:sz w:val="14"/>
                <w:szCs w:val="14"/>
                <w:lang w:eastAsia="en-IN"/>
              </w:rPr>
            </w:pPr>
            <w:ins w:id="31261" w:author="Ritu Kamra" w:date="2021-09-27T11:36:00Z">
              <w:r w:rsidRPr="00A135B5">
                <w:rPr>
                  <w:rFonts w:ascii="Verdana" w:eastAsia="Times New Roman" w:hAnsi="Verdana" w:cs="Calibri"/>
                  <w:color w:val="000000"/>
                  <w:sz w:val="14"/>
                  <w:szCs w:val="14"/>
                  <w:lang w:eastAsia="en-IN"/>
                </w:rPr>
                <w:t>515.11</w:t>
              </w:r>
            </w:ins>
          </w:p>
        </w:tc>
        <w:tc>
          <w:tcPr>
            <w:tcW w:w="1447" w:type="dxa"/>
            <w:tcBorders>
              <w:top w:val="single" w:sz="4" w:space="0" w:color="auto"/>
              <w:left w:val="nil"/>
              <w:bottom w:val="single" w:sz="4" w:space="0" w:color="auto"/>
              <w:right w:val="single" w:sz="4" w:space="0" w:color="auto"/>
            </w:tcBorders>
            <w:shd w:val="clear" w:color="000000" w:fill="FFFFFF"/>
            <w:noWrap/>
            <w:vAlign w:val="center"/>
            <w:hideMark/>
            <w:tcPrChange w:id="31262" w:author="Ritu Kamra" w:date="2021-09-27T11:37:00Z">
              <w:tcPr>
                <w:tcW w:w="1418" w:type="dxa"/>
                <w:gridSpan w:val="2"/>
                <w:tcBorders>
                  <w:top w:val="single" w:sz="4" w:space="0" w:color="auto"/>
                  <w:left w:val="nil"/>
                  <w:bottom w:val="single" w:sz="4" w:space="0" w:color="auto"/>
                  <w:right w:val="single" w:sz="4" w:space="0" w:color="auto"/>
                </w:tcBorders>
                <w:shd w:val="clear" w:color="000000" w:fill="FFFFFF"/>
                <w:noWrap/>
                <w:vAlign w:val="center"/>
                <w:hideMark/>
              </w:tcPr>
            </w:tcPrChange>
          </w:tcPr>
          <w:p w14:paraId="2C927DB9" w14:textId="77777777" w:rsidR="00A135B5" w:rsidRPr="00A135B5" w:rsidRDefault="00A135B5">
            <w:pPr>
              <w:spacing w:after="0" w:line="240" w:lineRule="auto"/>
              <w:jc w:val="center"/>
              <w:rPr>
                <w:ins w:id="31263" w:author="Ritu Kamra" w:date="2021-09-27T11:36:00Z"/>
                <w:rFonts w:ascii="Verdana" w:eastAsia="Times New Roman" w:hAnsi="Verdana" w:cs="Calibri"/>
                <w:color w:val="000000"/>
                <w:sz w:val="14"/>
                <w:szCs w:val="14"/>
                <w:lang w:eastAsia="en-IN"/>
              </w:rPr>
            </w:pPr>
            <w:ins w:id="31264" w:author="Ritu Kamra" w:date="2021-09-27T11:36:00Z">
              <w:r w:rsidRPr="00A135B5">
                <w:rPr>
                  <w:rFonts w:ascii="Verdana" w:eastAsia="Times New Roman" w:hAnsi="Verdana" w:cs="Calibri"/>
                  <w:color w:val="000000"/>
                  <w:sz w:val="14"/>
                  <w:szCs w:val="14"/>
                  <w:lang w:eastAsia="en-IN"/>
                </w:rPr>
                <w:t>192.77</w:t>
              </w:r>
            </w:ins>
          </w:p>
        </w:tc>
        <w:tc>
          <w:tcPr>
            <w:tcW w:w="1445" w:type="dxa"/>
            <w:tcBorders>
              <w:top w:val="single" w:sz="4" w:space="0" w:color="auto"/>
              <w:left w:val="nil"/>
              <w:bottom w:val="single" w:sz="4" w:space="0" w:color="auto"/>
              <w:right w:val="single" w:sz="4" w:space="0" w:color="auto"/>
            </w:tcBorders>
            <w:shd w:val="clear" w:color="auto" w:fill="auto"/>
            <w:noWrap/>
            <w:vAlign w:val="center"/>
            <w:hideMark/>
            <w:tcPrChange w:id="31265" w:author="Ritu Kamra" w:date="2021-09-27T11:37:00Z">
              <w:tcPr>
                <w:tcW w:w="1418" w:type="dxa"/>
                <w:gridSpan w:val="2"/>
                <w:tcBorders>
                  <w:top w:val="single" w:sz="4" w:space="0" w:color="auto"/>
                  <w:left w:val="nil"/>
                  <w:bottom w:val="single" w:sz="4" w:space="0" w:color="auto"/>
                  <w:right w:val="single" w:sz="4" w:space="0" w:color="auto"/>
                </w:tcBorders>
                <w:shd w:val="clear" w:color="auto" w:fill="auto"/>
                <w:noWrap/>
                <w:vAlign w:val="center"/>
                <w:hideMark/>
              </w:tcPr>
            </w:tcPrChange>
          </w:tcPr>
          <w:p w14:paraId="0AEDEDAA" w14:textId="77777777" w:rsidR="00A135B5" w:rsidRPr="00A135B5" w:rsidRDefault="00A135B5">
            <w:pPr>
              <w:spacing w:after="0" w:line="240" w:lineRule="auto"/>
              <w:jc w:val="center"/>
              <w:rPr>
                <w:ins w:id="31266" w:author="Ritu Kamra" w:date="2021-09-27T11:36:00Z"/>
                <w:rFonts w:ascii="Verdana" w:eastAsia="Times New Roman" w:hAnsi="Verdana" w:cs="Calibri"/>
                <w:color w:val="000000"/>
                <w:sz w:val="14"/>
                <w:szCs w:val="14"/>
                <w:lang w:eastAsia="en-IN"/>
              </w:rPr>
            </w:pPr>
            <w:ins w:id="31267" w:author="Ritu Kamra" w:date="2021-09-27T11:36:00Z">
              <w:r w:rsidRPr="00A135B5">
                <w:rPr>
                  <w:rFonts w:ascii="Verdana" w:eastAsia="Times New Roman" w:hAnsi="Verdana" w:cs="Calibri"/>
                  <w:color w:val="000000"/>
                  <w:sz w:val="14"/>
                  <w:szCs w:val="14"/>
                  <w:lang w:eastAsia="en-IN"/>
                </w:rPr>
                <w:t>508.36</w:t>
              </w:r>
            </w:ins>
          </w:p>
        </w:tc>
        <w:tc>
          <w:tcPr>
            <w:tcW w:w="1447" w:type="dxa"/>
            <w:tcBorders>
              <w:top w:val="single" w:sz="4" w:space="0" w:color="auto"/>
              <w:left w:val="nil"/>
              <w:bottom w:val="single" w:sz="4" w:space="0" w:color="auto"/>
              <w:right w:val="single" w:sz="4" w:space="0" w:color="auto"/>
            </w:tcBorders>
            <w:shd w:val="clear" w:color="auto" w:fill="auto"/>
            <w:noWrap/>
            <w:vAlign w:val="center"/>
            <w:hideMark/>
            <w:tcPrChange w:id="31268" w:author="Ritu Kamra" w:date="2021-09-27T11:37:00Z">
              <w:tcPr>
                <w:tcW w:w="1418" w:type="dxa"/>
                <w:tcBorders>
                  <w:top w:val="single" w:sz="4" w:space="0" w:color="auto"/>
                  <w:left w:val="nil"/>
                  <w:bottom w:val="single" w:sz="4" w:space="0" w:color="auto"/>
                  <w:right w:val="single" w:sz="4" w:space="0" w:color="auto"/>
                </w:tcBorders>
                <w:shd w:val="clear" w:color="auto" w:fill="auto"/>
                <w:noWrap/>
                <w:vAlign w:val="center"/>
                <w:hideMark/>
              </w:tcPr>
            </w:tcPrChange>
          </w:tcPr>
          <w:p w14:paraId="64C342DC" w14:textId="77777777" w:rsidR="00A135B5" w:rsidRPr="00A135B5" w:rsidRDefault="00A135B5">
            <w:pPr>
              <w:spacing w:after="0" w:line="240" w:lineRule="auto"/>
              <w:jc w:val="center"/>
              <w:rPr>
                <w:ins w:id="31269" w:author="Ritu Kamra" w:date="2021-09-27T11:36:00Z"/>
                <w:rFonts w:ascii="Verdana" w:eastAsia="Times New Roman" w:hAnsi="Verdana" w:cs="Calibri"/>
                <w:color w:val="000000"/>
                <w:sz w:val="14"/>
                <w:szCs w:val="14"/>
                <w:lang w:eastAsia="en-IN"/>
              </w:rPr>
            </w:pPr>
            <w:ins w:id="31270" w:author="Ritu Kamra" w:date="2021-09-27T11:36:00Z">
              <w:r w:rsidRPr="00A135B5">
                <w:rPr>
                  <w:rFonts w:ascii="Verdana" w:eastAsia="Times New Roman" w:hAnsi="Verdana" w:cs="Calibri"/>
                  <w:color w:val="000000"/>
                  <w:sz w:val="14"/>
                  <w:szCs w:val="14"/>
                  <w:lang w:eastAsia="en-IN"/>
                </w:rPr>
                <w:t>206.53</w:t>
              </w:r>
            </w:ins>
          </w:p>
        </w:tc>
      </w:tr>
      <w:tr w:rsidR="00A135B5" w:rsidRPr="00A135B5" w14:paraId="205DFD52" w14:textId="77777777" w:rsidTr="00D02970">
        <w:trPr>
          <w:trHeight w:val="582"/>
          <w:ins w:id="31271" w:author="Ritu Kamra" w:date="2021-09-27T11:36:00Z"/>
          <w:trPrChange w:id="31272" w:author="Ritu Kamra" w:date="2021-09-27T11:37:00Z">
            <w:trPr>
              <w:trHeight w:val="487"/>
            </w:trPr>
          </w:trPrChange>
        </w:trPr>
        <w:tc>
          <w:tcPr>
            <w:tcW w:w="1573" w:type="dxa"/>
            <w:tcBorders>
              <w:top w:val="nil"/>
              <w:left w:val="single" w:sz="4" w:space="0" w:color="auto"/>
              <w:bottom w:val="single" w:sz="4" w:space="0" w:color="auto"/>
              <w:right w:val="single" w:sz="4" w:space="0" w:color="auto"/>
            </w:tcBorders>
            <w:shd w:val="clear" w:color="000000" w:fill="FFFFFF"/>
            <w:vAlign w:val="center"/>
            <w:hideMark/>
            <w:tcPrChange w:id="31273" w:author="Ritu Kamra" w:date="2021-09-27T11:37:00Z">
              <w:tcPr>
                <w:tcW w:w="1544" w:type="dxa"/>
                <w:gridSpan w:val="2"/>
                <w:tcBorders>
                  <w:top w:val="nil"/>
                  <w:left w:val="single" w:sz="4" w:space="0" w:color="auto"/>
                  <w:bottom w:val="single" w:sz="4" w:space="0" w:color="auto"/>
                  <w:right w:val="single" w:sz="4" w:space="0" w:color="auto"/>
                </w:tcBorders>
                <w:shd w:val="clear" w:color="000000" w:fill="FFFFFF"/>
                <w:vAlign w:val="center"/>
                <w:hideMark/>
              </w:tcPr>
            </w:tcPrChange>
          </w:tcPr>
          <w:p w14:paraId="4E6460E7" w14:textId="77777777" w:rsidR="00A135B5" w:rsidRPr="00A135B5" w:rsidRDefault="00A135B5">
            <w:pPr>
              <w:spacing w:after="0" w:line="240" w:lineRule="auto"/>
              <w:jc w:val="center"/>
              <w:rPr>
                <w:ins w:id="31274" w:author="Ritu Kamra" w:date="2021-09-27T11:36:00Z"/>
                <w:rFonts w:ascii="Verdana" w:eastAsia="Times New Roman" w:hAnsi="Verdana" w:cs="Calibri"/>
                <w:b/>
                <w:bCs/>
                <w:color w:val="000000"/>
                <w:sz w:val="14"/>
                <w:szCs w:val="14"/>
                <w:lang w:eastAsia="en-IN"/>
              </w:rPr>
            </w:pPr>
            <w:ins w:id="31275" w:author="Ritu Kamra" w:date="2021-09-27T11:36:00Z">
              <w:r w:rsidRPr="00A135B5">
                <w:rPr>
                  <w:rFonts w:ascii="Verdana" w:eastAsia="Times New Roman" w:hAnsi="Verdana" w:cs="Calibri"/>
                  <w:b/>
                  <w:bCs/>
                  <w:color w:val="000000"/>
                  <w:sz w:val="14"/>
                  <w:szCs w:val="14"/>
                  <w:lang w:eastAsia="en-IN"/>
                </w:rPr>
                <w:t>Germany</w:t>
              </w:r>
            </w:ins>
          </w:p>
        </w:tc>
        <w:tc>
          <w:tcPr>
            <w:tcW w:w="1445" w:type="dxa"/>
            <w:tcBorders>
              <w:top w:val="nil"/>
              <w:left w:val="nil"/>
              <w:bottom w:val="single" w:sz="4" w:space="0" w:color="auto"/>
              <w:right w:val="single" w:sz="4" w:space="0" w:color="auto"/>
            </w:tcBorders>
            <w:shd w:val="clear" w:color="auto" w:fill="auto"/>
            <w:noWrap/>
            <w:vAlign w:val="center"/>
            <w:hideMark/>
            <w:tcPrChange w:id="31276" w:author="Ritu Kamra" w:date="2021-09-27T11:37:00Z">
              <w:tcPr>
                <w:tcW w:w="1418" w:type="dxa"/>
                <w:gridSpan w:val="2"/>
                <w:tcBorders>
                  <w:top w:val="nil"/>
                  <w:left w:val="nil"/>
                  <w:bottom w:val="single" w:sz="4" w:space="0" w:color="auto"/>
                  <w:right w:val="single" w:sz="4" w:space="0" w:color="auto"/>
                </w:tcBorders>
                <w:shd w:val="clear" w:color="auto" w:fill="auto"/>
                <w:noWrap/>
                <w:vAlign w:val="center"/>
                <w:hideMark/>
              </w:tcPr>
            </w:tcPrChange>
          </w:tcPr>
          <w:p w14:paraId="7BE661A5" w14:textId="77777777" w:rsidR="00A135B5" w:rsidRPr="00A135B5" w:rsidRDefault="00A135B5">
            <w:pPr>
              <w:spacing w:after="0" w:line="240" w:lineRule="auto"/>
              <w:jc w:val="center"/>
              <w:rPr>
                <w:ins w:id="31277" w:author="Ritu Kamra" w:date="2021-09-27T11:36:00Z"/>
                <w:rFonts w:ascii="Verdana" w:eastAsia="Times New Roman" w:hAnsi="Verdana" w:cs="Calibri"/>
                <w:color w:val="000000"/>
                <w:sz w:val="14"/>
                <w:szCs w:val="14"/>
                <w:lang w:eastAsia="en-IN"/>
              </w:rPr>
            </w:pPr>
            <w:ins w:id="31278" w:author="Ritu Kamra" w:date="2021-09-27T11:36:00Z">
              <w:r w:rsidRPr="00A135B5">
                <w:rPr>
                  <w:rFonts w:ascii="Verdana" w:eastAsia="Times New Roman" w:hAnsi="Verdana" w:cs="Calibri"/>
                  <w:color w:val="000000"/>
                  <w:sz w:val="14"/>
                  <w:szCs w:val="14"/>
                  <w:lang w:eastAsia="en-IN"/>
                </w:rPr>
                <w:t>709.79</w:t>
              </w:r>
            </w:ins>
          </w:p>
        </w:tc>
        <w:tc>
          <w:tcPr>
            <w:tcW w:w="1447" w:type="dxa"/>
            <w:tcBorders>
              <w:top w:val="nil"/>
              <w:left w:val="nil"/>
              <w:bottom w:val="single" w:sz="4" w:space="0" w:color="auto"/>
              <w:right w:val="single" w:sz="4" w:space="0" w:color="auto"/>
            </w:tcBorders>
            <w:shd w:val="clear" w:color="000000" w:fill="FFFFFF"/>
            <w:noWrap/>
            <w:vAlign w:val="center"/>
            <w:hideMark/>
            <w:tcPrChange w:id="31279" w:author="Ritu Kamra" w:date="2021-09-27T11:37:00Z">
              <w:tcPr>
                <w:tcW w:w="1418" w:type="dxa"/>
                <w:gridSpan w:val="2"/>
                <w:tcBorders>
                  <w:top w:val="nil"/>
                  <w:left w:val="nil"/>
                  <w:bottom w:val="single" w:sz="4" w:space="0" w:color="auto"/>
                  <w:right w:val="single" w:sz="4" w:space="0" w:color="auto"/>
                </w:tcBorders>
                <w:shd w:val="clear" w:color="000000" w:fill="FFFFFF"/>
                <w:noWrap/>
                <w:vAlign w:val="center"/>
                <w:hideMark/>
              </w:tcPr>
            </w:tcPrChange>
          </w:tcPr>
          <w:p w14:paraId="503CEE14" w14:textId="77777777" w:rsidR="00A135B5" w:rsidRPr="00A135B5" w:rsidRDefault="00A135B5">
            <w:pPr>
              <w:spacing w:after="0" w:line="240" w:lineRule="auto"/>
              <w:jc w:val="center"/>
              <w:rPr>
                <w:ins w:id="31280" w:author="Ritu Kamra" w:date="2021-09-27T11:36:00Z"/>
                <w:rFonts w:ascii="Verdana" w:eastAsia="Times New Roman" w:hAnsi="Verdana" w:cs="Calibri"/>
                <w:color w:val="000000"/>
                <w:sz w:val="14"/>
                <w:szCs w:val="14"/>
                <w:lang w:eastAsia="en-IN"/>
              </w:rPr>
            </w:pPr>
            <w:ins w:id="31281" w:author="Ritu Kamra" w:date="2021-09-27T11:36:00Z">
              <w:r w:rsidRPr="00A135B5">
                <w:rPr>
                  <w:rFonts w:ascii="Verdana" w:eastAsia="Times New Roman" w:hAnsi="Verdana" w:cs="Calibri"/>
                  <w:color w:val="000000"/>
                  <w:sz w:val="14"/>
                  <w:szCs w:val="14"/>
                  <w:lang w:eastAsia="en-IN"/>
                </w:rPr>
                <w:t>170.67</w:t>
              </w:r>
            </w:ins>
          </w:p>
        </w:tc>
        <w:tc>
          <w:tcPr>
            <w:tcW w:w="1445" w:type="dxa"/>
            <w:tcBorders>
              <w:top w:val="nil"/>
              <w:left w:val="nil"/>
              <w:bottom w:val="single" w:sz="4" w:space="0" w:color="auto"/>
              <w:right w:val="single" w:sz="4" w:space="0" w:color="auto"/>
            </w:tcBorders>
            <w:shd w:val="clear" w:color="auto" w:fill="auto"/>
            <w:noWrap/>
            <w:vAlign w:val="center"/>
            <w:hideMark/>
            <w:tcPrChange w:id="31282" w:author="Ritu Kamra" w:date="2021-09-27T11:37:00Z">
              <w:tcPr>
                <w:tcW w:w="1418" w:type="dxa"/>
                <w:gridSpan w:val="3"/>
                <w:tcBorders>
                  <w:top w:val="nil"/>
                  <w:left w:val="nil"/>
                  <w:bottom w:val="single" w:sz="4" w:space="0" w:color="auto"/>
                  <w:right w:val="single" w:sz="4" w:space="0" w:color="auto"/>
                </w:tcBorders>
                <w:shd w:val="clear" w:color="auto" w:fill="auto"/>
                <w:noWrap/>
                <w:vAlign w:val="center"/>
                <w:hideMark/>
              </w:tcPr>
            </w:tcPrChange>
          </w:tcPr>
          <w:p w14:paraId="4C8647E9" w14:textId="77777777" w:rsidR="00A135B5" w:rsidRPr="00A135B5" w:rsidRDefault="00A135B5">
            <w:pPr>
              <w:spacing w:after="0" w:line="240" w:lineRule="auto"/>
              <w:jc w:val="center"/>
              <w:rPr>
                <w:ins w:id="31283" w:author="Ritu Kamra" w:date="2021-09-27T11:36:00Z"/>
                <w:rFonts w:ascii="Verdana" w:eastAsia="Times New Roman" w:hAnsi="Verdana" w:cs="Calibri"/>
                <w:color w:val="000000"/>
                <w:sz w:val="14"/>
                <w:szCs w:val="14"/>
                <w:lang w:eastAsia="en-IN"/>
              </w:rPr>
            </w:pPr>
            <w:ins w:id="31284" w:author="Ritu Kamra" w:date="2021-09-27T11:36:00Z">
              <w:r w:rsidRPr="00A135B5">
                <w:rPr>
                  <w:rFonts w:ascii="Verdana" w:eastAsia="Times New Roman" w:hAnsi="Verdana" w:cs="Calibri"/>
                  <w:color w:val="000000"/>
                  <w:sz w:val="14"/>
                  <w:szCs w:val="14"/>
                  <w:lang w:eastAsia="en-IN"/>
                </w:rPr>
                <w:t>646.04</w:t>
              </w:r>
            </w:ins>
          </w:p>
        </w:tc>
        <w:tc>
          <w:tcPr>
            <w:tcW w:w="1447" w:type="dxa"/>
            <w:tcBorders>
              <w:top w:val="nil"/>
              <w:left w:val="nil"/>
              <w:bottom w:val="single" w:sz="4" w:space="0" w:color="auto"/>
              <w:right w:val="single" w:sz="4" w:space="0" w:color="auto"/>
            </w:tcBorders>
            <w:shd w:val="clear" w:color="000000" w:fill="FFFFFF"/>
            <w:noWrap/>
            <w:vAlign w:val="center"/>
            <w:hideMark/>
            <w:tcPrChange w:id="31285" w:author="Ritu Kamra" w:date="2021-09-27T11:37:00Z">
              <w:tcPr>
                <w:tcW w:w="1418" w:type="dxa"/>
                <w:gridSpan w:val="2"/>
                <w:tcBorders>
                  <w:top w:val="nil"/>
                  <w:left w:val="nil"/>
                  <w:bottom w:val="single" w:sz="4" w:space="0" w:color="auto"/>
                  <w:right w:val="single" w:sz="4" w:space="0" w:color="auto"/>
                </w:tcBorders>
                <w:shd w:val="clear" w:color="000000" w:fill="FFFFFF"/>
                <w:noWrap/>
                <w:vAlign w:val="center"/>
                <w:hideMark/>
              </w:tcPr>
            </w:tcPrChange>
          </w:tcPr>
          <w:p w14:paraId="56819CE5" w14:textId="77777777" w:rsidR="00A135B5" w:rsidRPr="00A135B5" w:rsidRDefault="00A135B5">
            <w:pPr>
              <w:spacing w:after="0" w:line="240" w:lineRule="auto"/>
              <w:jc w:val="center"/>
              <w:rPr>
                <w:ins w:id="31286" w:author="Ritu Kamra" w:date="2021-09-27T11:36:00Z"/>
                <w:rFonts w:ascii="Verdana" w:eastAsia="Times New Roman" w:hAnsi="Verdana" w:cs="Calibri"/>
                <w:color w:val="000000"/>
                <w:sz w:val="14"/>
                <w:szCs w:val="14"/>
                <w:lang w:eastAsia="en-IN"/>
              </w:rPr>
            </w:pPr>
            <w:ins w:id="31287" w:author="Ritu Kamra" w:date="2021-09-27T11:36:00Z">
              <w:r w:rsidRPr="00A135B5">
                <w:rPr>
                  <w:rFonts w:ascii="Verdana" w:eastAsia="Times New Roman" w:hAnsi="Verdana" w:cs="Calibri"/>
                  <w:color w:val="000000"/>
                  <w:sz w:val="14"/>
                  <w:szCs w:val="14"/>
                  <w:lang w:eastAsia="en-IN"/>
                </w:rPr>
                <w:t>161.96</w:t>
              </w:r>
            </w:ins>
          </w:p>
        </w:tc>
        <w:tc>
          <w:tcPr>
            <w:tcW w:w="1445" w:type="dxa"/>
            <w:tcBorders>
              <w:top w:val="nil"/>
              <w:left w:val="nil"/>
              <w:bottom w:val="single" w:sz="4" w:space="0" w:color="auto"/>
              <w:right w:val="single" w:sz="4" w:space="0" w:color="auto"/>
            </w:tcBorders>
            <w:shd w:val="clear" w:color="auto" w:fill="auto"/>
            <w:noWrap/>
            <w:vAlign w:val="center"/>
            <w:hideMark/>
            <w:tcPrChange w:id="31288" w:author="Ritu Kamra" w:date="2021-09-27T11:37:00Z">
              <w:tcPr>
                <w:tcW w:w="1418" w:type="dxa"/>
                <w:gridSpan w:val="2"/>
                <w:tcBorders>
                  <w:top w:val="nil"/>
                  <w:left w:val="nil"/>
                  <w:bottom w:val="single" w:sz="4" w:space="0" w:color="auto"/>
                  <w:right w:val="single" w:sz="4" w:space="0" w:color="auto"/>
                </w:tcBorders>
                <w:shd w:val="clear" w:color="auto" w:fill="auto"/>
                <w:noWrap/>
                <w:vAlign w:val="center"/>
                <w:hideMark/>
              </w:tcPr>
            </w:tcPrChange>
          </w:tcPr>
          <w:p w14:paraId="456CE292" w14:textId="77777777" w:rsidR="00A135B5" w:rsidRPr="00A135B5" w:rsidRDefault="00A135B5">
            <w:pPr>
              <w:spacing w:after="0" w:line="240" w:lineRule="auto"/>
              <w:jc w:val="center"/>
              <w:rPr>
                <w:ins w:id="31289" w:author="Ritu Kamra" w:date="2021-09-27T11:36:00Z"/>
                <w:rFonts w:ascii="Verdana" w:eastAsia="Times New Roman" w:hAnsi="Verdana" w:cs="Calibri"/>
                <w:color w:val="000000"/>
                <w:sz w:val="14"/>
                <w:szCs w:val="14"/>
                <w:lang w:eastAsia="en-IN"/>
              </w:rPr>
            </w:pPr>
            <w:ins w:id="31290" w:author="Ritu Kamra" w:date="2021-09-27T11:36:00Z">
              <w:r w:rsidRPr="00A135B5">
                <w:rPr>
                  <w:rFonts w:ascii="Verdana" w:eastAsia="Times New Roman" w:hAnsi="Verdana" w:cs="Calibri"/>
                  <w:color w:val="000000"/>
                  <w:sz w:val="14"/>
                  <w:szCs w:val="14"/>
                  <w:lang w:eastAsia="en-IN"/>
                </w:rPr>
                <w:t>599.19</w:t>
              </w:r>
            </w:ins>
          </w:p>
        </w:tc>
        <w:tc>
          <w:tcPr>
            <w:tcW w:w="1447" w:type="dxa"/>
            <w:tcBorders>
              <w:top w:val="nil"/>
              <w:left w:val="nil"/>
              <w:bottom w:val="single" w:sz="4" w:space="0" w:color="auto"/>
              <w:right w:val="single" w:sz="4" w:space="0" w:color="auto"/>
            </w:tcBorders>
            <w:shd w:val="clear" w:color="auto" w:fill="auto"/>
            <w:noWrap/>
            <w:vAlign w:val="center"/>
            <w:hideMark/>
            <w:tcPrChange w:id="31291" w:author="Ritu Kamra" w:date="2021-09-27T11:37:00Z">
              <w:tcPr>
                <w:tcW w:w="1418" w:type="dxa"/>
                <w:tcBorders>
                  <w:top w:val="nil"/>
                  <w:left w:val="nil"/>
                  <w:bottom w:val="single" w:sz="4" w:space="0" w:color="auto"/>
                  <w:right w:val="single" w:sz="4" w:space="0" w:color="auto"/>
                </w:tcBorders>
                <w:shd w:val="clear" w:color="auto" w:fill="auto"/>
                <w:noWrap/>
                <w:vAlign w:val="center"/>
                <w:hideMark/>
              </w:tcPr>
            </w:tcPrChange>
          </w:tcPr>
          <w:p w14:paraId="7D3CCBA9" w14:textId="77777777" w:rsidR="00A135B5" w:rsidRPr="00A135B5" w:rsidRDefault="00A135B5">
            <w:pPr>
              <w:spacing w:after="0" w:line="240" w:lineRule="auto"/>
              <w:jc w:val="center"/>
              <w:rPr>
                <w:ins w:id="31292" w:author="Ritu Kamra" w:date="2021-09-27T11:36:00Z"/>
                <w:rFonts w:ascii="Verdana" w:eastAsia="Times New Roman" w:hAnsi="Verdana" w:cs="Calibri"/>
                <w:color w:val="000000"/>
                <w:sz w:val="14"/>
                <w:szCs w:val="14"/>
                <w:lang w:eastAsia="en-IN"/>
              </w:rPr>
            </w:pPr>
            <w:ins w:id="31293" w:author="Ritu Kamra" w:date="2021-09-27T11:36:00Z">
              <w:r w:rsidRPr="00A135B5">
                <w:rPr>
                  <w:rFonts w:ascii="Verdana" w:eastAsia="Times New Roman" w:hAnsi="Verdana" w:cs="Calibri"/>
                  <w:color w:val="000000"/>
                  <w:sz w:val="14"/>
                  <w:szCs w:val="14"/>
                  <w:lang w:eastAsia="en-IN"/>
                </w:rPr>
                <w:t>161.67</w:t>
              </w:r>
            </w:ins>
          </w:p>
        </w:tc>
      </w:tr>
      <w:tr w:rsidR="00A135B5" w:rsidRPr="00A135B5" w14:paraId="6B174CFC" w14:textId="77777777" w:rsidTr="00D02970">
        <w:trPr>
          <w:trHeight w:val="582"/>
          <w:ins w:id="31294" w:author="Ritu Kamra" w:date="2021-09-27T11:36:00Z"/>
          <w:trPrChange w:id="31295" w:author="Ritu Kamra" w:date="2021-09-27T11:37:00Z">
            <w:trPr>
              <w:trHeight w:val="487"/>
            </w:trPr>
          </w:trPrChange>
        </w:trPr>
        <w:tc>
          <w:tcPr>
            <w:tcW w:w="1573" w:type="dxa"/>
            <w:tcBorders>
              <w:top w:val="nil"/>
              <w:left w:val="single" w:sz="4" w:space="0" w:color="auto"/>
              <w:bottom w:val="single" w:sz="4" w:space="0" w:color="auto"/>
              <w:right w:val="single" w:sz="4" w:space="0" w:color="auto"/>
            </w:tcBorders>
            <w:shd w:val="clear" w:color="000000" w:fill="FFFFFF"/>
            <w:vAlign w:val="center"/>
            <w:hideMark/>
            <w:tcPrChange w:id="31296" w:author="Ritu Kamra" w:date="2021-09-27T11:37:00Z">
              <w:tcPr>
                <w:tcW w:w="1544" w:type="dxa"/>
                <w:gridSpan w:val="2"/>
                <w:tcBorders>
                  <w:top w:val="nil"/>
                  <w:left w:val="single" w:sz="4" w:space="0" w:color="auto"/>
                  <w:bottom w:val="single" w:sz="4" w:space="0" w:color="auto"/>
                  <w:right w:val="single" w:sz="4" w:space="0" w:color="auto"/>
                </w:tcBorders>
                <w:shd w:val="clear" w:color="000000" w:fill="FFFFFF"/>
                <w:vAlign w:val="center"/>
                <w:hideMark/>
              </w:tcPr>
            </w:tcPrChange>
          </w:tcPr>
          <w:p w14:paraId="50CBEE0F" w14:textId="77777777" w:rsidR="00A135B5" w:rsidRPr="00A135B5" w:rsidRDefault="00A135B5">
            <w:pPr>
              <w:spacing w:after="0" w:line="240" w:lineRule="auto"/>
              <w:jc w:val="center"/>
              <w:rPr>
                <w:ins w:id="31297" w:author="Ritu Kamra" w:date="2021-09-27T11:36:00Z"/>
                <w:rFonts w:ascii="Verdana" w:eastAsia="Times New Roman" w:hAnsi="Verdana" w:cs="Calibri"/>
                <w:b/>
                <w:bCs/>
                <w:color w:val="000000"/>
                <w:sz w:val="14"/>
                <w:szCs w:val="14"/>
                <w:lang w:eastAsia="en-IN"/>
              </w:rPr>
            </w:pPr>
            <w:ins w:id="31298" w:author="Ritu Kamra" w:date="2021-09-27T11:36:00Z">
              <w:r w:rsidRPr="00A135B5">
                <w:rPr>
                  <w:rFonts w:ascii="Verdana" w:eastAsia="Times New Roman" w:hAnsi="Verdana" w:cs="Calibri"/>
                  <w:b/>
                  <w:bCs/>
                  <w:color w:val="000000"/>
                  <w:sz w:val="14"/>
                  <w:szCs w:val="14"/>
                  <w:lang w:eastAsia="en-IN"/>
                </w:rPr>
                <w:t>Taiwan</w:t>
              </w:r>
            </w:ins>
          </w:p>
        </w:tc>
        <w:tc>
          <w:tcPr>
            <w:tcW w:w="1445" w:type="dxa"/>
            <w:tcBorders>
              <w:top w:val="nil"/>
              <w:left w:val="nil"/>
              <w:bottom w:val="single" w:sz="4" w:space="0" w:color="auto"/>
              <w:right w:val="single" w:sz="4" w:space="0" w:color="auto"/>
            </w:tcBorders>
            <w:shd w:val="clear" w:color="auto" w:fill="auto"/>
            <w:noWrap/>
            <w:vAlign w:val="center"/>
            <w:hideMark/>
            <w:tcPrChange w:id="31299" w:author="Ritu Kamra" w:date="2021-09-27T11:37:00Z">
              <w:tcPr>
                <w:tcW w:w="1418" w:type="dxa"/>
                <w:gridSpan w:val="2"/>
                <w:tcBorders>
                  <w:top w:val="nil"/>
                  <w:left w:val="nil"/>
                  <w:bottom w:val="single" w:sz="4" w:space="0" w:color="auto"/>
                  <w:right w:val="single" w:sz="4" w:space="0" w:color="auto"/>
                </w:tcBorders>
                <w:shd w:val="clear" w:color="auto" w:fill="auto"/>
                <w:noWrap/>
                <w:vAlign w:val="center"/>
                <w:hideMark/>
              </w:tcPr>
            </w:tcPrChange>
          </w:tcPr>
          <w:p w14:paraId="3A7882ED" w14:textId="77777777" w:rsidR="00A135B5" w:rsidRPr="00A135B5" w:rsidRDefault="00A135B5">
            <w:pPr>
              <w:spacing w:after="0" w:line="240" w:lineRule="auto"/>
              <w:jc w:val="center"/>
              <w:rPr>
                <w:ins w:id="31300" w:author="Ritu Kamra" w:date="2021-09-27T11:36:00Z"/>
                <w:rFonts w:ascii="Verdana" w:eastAsia="Times New Roman" w:hAnsi="Verdana" w:cs="Calibri"/>
                <w:color w:val="000000"/>
                <w:sz w:val="14"/>
                <w:szCs w:val="14"/>
                <w:lang w:eastAsia="en-IN"/>
              </w:rPr>
            </w:pPr>
            <w:ins w:id="31301" w:author="Ritu Kamra" w:date="2021-09-27T11:36:00Z">
              <w:r w:rsidRPr="00A135B5">
                <w:rPr>
                  <w:rFonts w:ascii="Verdana" w:eastAsia="Times New Roman" w:hAnsi="Verdana" w:cs="Calibri"/>
                  <w:color w:val="000000"/>
                  <w:sz w:val="14"/>
                  <w:szCs w:val="14"/>
                  <w:lang w:eastAsia="en-IN"/>
                </w:rPr>
                <w:t>406.23</w:t>
              </w:r>
            </w:ins>
          </w:p>
        </w:tc>
        <w:tc>
          <w:tcPr>
            <w:tcW w:w="1447" w:type="dxa"/>
            <w:tcBorders>
              <w:top w:val="nil"/>
              <w:left w:val="nil"/>
              <w:bottom w:val="single" w:sz="4" w:space="0" w:color="auto"/>
              <w:right w:val="single" w:sz="4" w:space="0" w:color="auto"/>
            </w:tcBorders>
            <w:shd w:val="clear" w:color="000000" w:fill="FFFFFF"/>
            <w:noWrap/>
            <w:vAlign w:val="center"/>
            <w:hideMark/>
            <w:tcPrChange w:id="31302" w:author="Ritu Kamra" w:date="2021-09-27T11:37:00Z">
              <w:tcPr>
                <w:tcW w:w="1418" w:type="dxa"/>
                <w:gridSpan w:val="2"/>
                <w:tcBorders>
                  <w:top w:val="nil"/>
                  <w:left w:val="nil"/>
                  <w:bottom w:val="single" w:sz="4" w:space="0" w:color="auto"/>
                  <w:right w:val="single" w:sz="4" w:space="0" w:color="auto"/>
                </w:tcBorders>
                <w:shd w:val="clear" w:color="000000" w:fill="FFFFFF"/>
                <w:noWrap/>
                <w:vAlign w:val="center"/>
                <w:hideMark/>
              </w:tcPr>
            </w:tcPrChange>
          </w:tcPr>
          <w:p w14:paraId="3C4390E5" w14:textId="77777777" w:rsidR="00A135B5" w:rsidRPr="00A135B5" w:rsidRDefault="00A135B5">
            <w:pPr>
              <w:spacing w:after="0" w:line="240" w:lineRule="auto"/>
              <w:jc w:val="center"/>
              <w:rPr>
                <w:ins w:id="31303" w:author="Ritu Kamra" w:date="2021-09-27T11:36:00Z"/>
                <w:rFonts w:ascii="Verdana" w:eastAsia="Times New Roman" w:hAnsi="Verdana" w:cs="Calibri"/>
                <w:color w:val="000000"/>
                <w:sz w:val="14"/>
                <w:szCs w:val="14"/>
                <w:lang w:eastAsia="en-IN"/>
              </w:rPr>
            </w:pPr>
            <w:ins w:id="31304" w:author="Ritu Kamra" w:date="2021-09-27T11:36:00Z">
              <w:r w:rsidRPr="00A135B5">
                <w:rPr>
                  <w:rFonts w:ascii="Verdana" w:eastAsia="Times New Roman" w:hAnsi="Verdana" w:cs="Calibri"/>
                  <w:color w:val="000000"/>
                  <w:sz w:val="14"/>
                  <w:szCs w:val="14"/>
                  <w:lang w:eastAsia="en-IN"/>
                </w:rPr>
                <w:t>131.75</w:t>
              </w:r>
            </w:ins>
          </w:p>
        </w:tc>
        <w:tc>
          <w:tcPr>
            <w:tcW w:w="1445" w:type="dxa"/>
            <w:tcBorders>
              <w:top w:val="nil"/>
              <w:left w:val="nil"/>
              <w:bottom w:val="single" w:sz="4" w:space="0" w:color="auto"/>
              <w:right w:val="single" w:sz="4" w:space="0" w:color="auto"/>
            </w:tcBorders>
            <w:shd w:val="clear" w:color="auto" w:fill="auto"/>
            <w:noWrap/>
            <w:vAlign w:val="center"/>
            <w:hideMark/>
            <w:tcPrChange w:id="31305" w:author="Ritu Kamra" w:date="2021-09-27T11:37:00Z">
              <w:tcPr>
                <w:tcW w:w="1418" w:type="dxa"/>
                <w:gridSpan w:val="3"/>
                <w:tcBorders>
                  <w:top w:val="nil"/>
                  <w:left w:val="nil"/>
                  <w:bottom w:val="single" w:sz="4" w:space="0" w:color="auto"/>
                  <w:right w:val="single" w:sz="4" w:space="0" w:color="auto"/>
                </w:tcBorders>
                <w:shd w:val="clear" w:color="auto" w:fill="auto"/>
                <w:noWrap/>
                <w:vAlign w:val="center"/>
                <w:hideMark/>
              </w:tcPr>
            </w:tcPrChange>
          </w:tcPr>
          <w:p w14:paraId="071A7005" w14:textId="77777777" w:rsidR="00A135B5" w:rsidRPr="00A135B5" w:rsidRDefault="00A135B5">
            <w:pPr>
              <w:spacing w:after="0" w:line="240" w:lineRule="auto"/>
              <w:jc w:val="center"/>
              <w:rPr>
                <w:ins w:id="31306" w:author="Ritu Kamra" w:date="2021-09-27T11:36:00Z"/>
                <w:rFonts w:ascii="Verdana" w:eastAsia="Times New Roman" w:hAnsi="Verdana" w:cs="Calibri"/>
                <w:color w:val="000000"/>
                <w:sz w:val="14"/>
                <w:szCs w:val="14"/>
                <w:lang w:eastAsia="en-IN"/>
              </w:rPr>
            </w:pPr>
            <w:ins w:id="31307" w:author="Ritu Kamra" w:date="2021-09-27T11:36:00Z">
              <w:r w:rsidRPr="00A135B5">
                <w:rPr>
                  <w:rFonts w:ascii="Verdana" w:eastAsia="Times New Roman" w:hAnsi="Verdana" w:cs="Calibri"/>
                  <w:color w:val="000000"/>
                  <w:sz w:val="14"/>
                  <w:szCs w:val="14"/>
                  <w:lang w:eastAsia="en-IN"/>
                </w:rPr>
                <w:t>395.48</w:t>
              </w:r>
            </w:ins>
          </w:p>
        </w:tc>
        <w:tc>
          <w:tcPr>
            <w:tcW w:w="1447" w:type="dxa"/>
            <w:tcBorders>
              <w:top w:val="nil"/>
              <w:left w:val="nil"/>
              <w:bottom w:val="single" w:sz="4" w:space="0" w:color="auto"/>
              <w:right w:val="single" w:sz="4" w:space="0" w:color="auto"/>
            </w:tcBorders>
            <w:shd w:val="clear" w:color="000000" w:fill="FFFFFF"/>
            <w:noWrap/>
            <w:vAlign w:val="center"/>
            <w:hideMark/>
            <w:tcPrChange w:id="31308" w:author="Ritu Kamra" w:date="2021-09-27T11:37:00Z">
              <w:tcPr>
                <w:tcW w:w="1418" w:type="dxa"/>
                <w:gridSpan w:val="2"/>
                <w:tcBorders>
                  <w:top w:val="nil"/>
                  <w:left w:val="nil"/>
                  <w:bottom w:val="single" w:sz="4" w:space="0" w:color="auto"/>
                  <w:right w:val="single" w:sz="4" w:space="0" w:color="auto"/>
                </w:tcBorders>
                <w:shd w:val="clear" w:color="000000" w:fill="FFFFFF"/>
                <w:noWrap/>
                <w:vAlign w:val="center"/>
                <w:hideMark/>
              </w:tcPr>
            </w:tcPrChange>
          </w:tcPr>
          <w:p w14:paraId="1C482697" w14:textId="77777777" w:rsidR="00A135B5" w:rsidRPr="00A135B5" w:rsidRDefault="00A135B5">
            <w:pPr>
              <w:spacing w:after="0" w:line="240" w:lineRule="auto"/>
              <w:jc w:val="center"/>
              <w:rPr>
                <w:ins w:id="31309" w:author="Ritu Kamra" w:date="2021-09-27T11:36:00Z"/>
                <w:rFonts w:ascii="Verdana" w:eastAsia="Times New Roman" w:hAnsi="Verdana" w:cs="Calibri"/>
                <w:color w:val="000000"/>
                <w:sz w:val="14"/>
                <w:szCs w:val="14"/>
                <w:lang w:eastAsia="en-IN"/>
              </w:rPr>
            </w:pPr>
            <w:ins w:id="31310" w:author="Ritu Kamra" w:date="2021-09-27T11:36:00Z">
              <w:r w:rsidRPr="00A135B5">
                <w:rPr>
                  <w:rFonts w:ascii="Verdana" w:eastAsia="Times New Roman" w:hAnsi="Verdana" w:cs="Calibri"/>
                  <w:color w:val="000000"/>
                  <w:sz w:val="14"/>
                  <w:szCs w:val="14"/>
                  <w:lang w:eastAsia="en-IN"/>
                </w:rPr>
                <w:t>145.36</w:t>
              </w:r>
            </w:ins>
          </w:p>
        </w:tc>
        <w:tc>
          <w:tcPr>
            <w:tcW w:w="1445" w:type="dxa"/>
            <w:tcBorders>
              <w:top w:val="nil"/>
              <w:left w:val="nil"/>
              <w:bottom w:val="single" w:sz="4" w:space="0" w:color="auto"/>
              <w:right w:val="single" w:sz="4" w:space="0" w:color="auto"/>
            </w:tcBorders>
            <w:shd w:val="clear" w:color="auto" w:fill="auto"/>
            <w:noWrap/>
            <w:vAlign w:val="center"/>
            <w:hideMark/>
            <w:tcPrChange w:id="31311" w:author="Ritu Kamra" w:date="2021-09-27T11:37:00Z">
              <w:tcPr>
                <w:tcW w:w="1418" w:type="dxa"/>
                <w:gridSpan w:val="2"/>
                <w:tcBorders>
                  <w:top w:val="nil"/>
                  <w:left w:val="nil"/>
                  <w:bottom w:val="single" w:sz="4" w:space="0" w:color="auto"/>
                  <w:right w:val="single" w:sz="4" w:space="0" w:color="auto"/>
                </w:tcBorders>
                <w:shd w:val="clear" w:color="auto" w:fill="auto"/>
                <w:noWrap/>
                <w:vAlign w:val="center"/>
                <w:hideMark/>
              </w:tcPr>
            </w:tcPrChange>
          </w:tcPr>
          <w:p w14:paraId="16FD403B" w14:textId="77777777" w:rsidR="00A135B5" w:rsidRPr="00A135B5" w:rsidRDefault="00A135B5">
            <w:pPr>
              <w:spacing w:after="0" w:line="240" w:lineRule="auto"/>
              <w:jc w:val="center"/>
              <w:rPr>
                <w:ins w:id="31312" w:author="Ritu Kamra" w:date="2021-09-27T11:36:00Z"/>
                <w:rFonts w:ascii="Verdana" w:eastAsia="Times New Roman" w:hAnsi="Verdana" w:cs="Calibri"/>
                <w:color w:val="000000"/>
                <w:sz w:val="14"/>
                <w:szCs w:val="14"/>
                <w:lang w:eastAsia="en-IN"/>
              </w:rPr>
            </w:pPr>
            <w:ins w:id="31313" w:author="Ritu Kamra" w:date="2021-09-27T11:36:00Z">
              <w:r w:rsidRPr="00A135B5">
                <w:rPr>
                  <w:rFonts w:ascii="Verdana" w:eastAsia="Times New Roman" w:hAnsi="Verdana" w:cs="Calibri"/>
                  <w:color w:val="000000"/>
                  <w:sz w:val="14"/>
                  <w:szCs w:val="14"/>
                  <w:lang w:eastAsia="en-IN"/>
                </w:rPr>
                <w:t>408.98</w:t>
              </w:r>
            </w:ins>
          </w:p>
        </w:tc>
        <w:tc>
          <w:tcPr>
            <w:tcW w:w="1447" w:type="dxa"/>
            <w:tcBorders>
              <w:top w:val="nil"/>
              <w:left w:val="nil"/>
              <w:bottom w:val="single" w:sz="4" w:space="0" w:color="auto"/>
              <w:right w:val="single" w:sz="4" w:space="0" w:color="auto"/>
            </w:tcBorders>
            <w:shd w:val="clear" w:color="auto" w:fill="auto"/>
            <w:noWrap/>
            <w:vAlign w:val="center"/>
            <w:hideMark/>
            <w:tcPrChange w:id="31314" w:author="Ritu Kamra" w:date="2021-09-27T11:37:00Z">
              <w:tcPr>
                <w:tcW w:w="1418" w:type="dxa"/>
                <w:tcBorders>
                  <w:top w:val="nil"/>
                  <w:left w:val="nil"/>
                  <w:bottom w:val="single" w:sz="4" w:space="0" w:color="auto"/>
                  <w:right w:val="single" w:sz="4" w:space="0" w:color="auto"/>
                </w:tcBorders>
                <w:shd w:val="clear" w:color="auto" w:fill="auto"/>
                <w:noWrap/>
                <w:vAlign w:val="center"/>
                <w:hideMark/>
              </w:tcPr>
            </w:tcPrChange>
          </w:tcPr>
          <w:p w14:paraId="0C95D4F4" w14:textId="77777777" w:rsidR="00A135B5" w:rsidRPr="00A135B5" w:rsidRDefault="00A135B5">
            <w:pPr>
              <w:spacing w:after="0" w:line="240" w:lineRule="auto"/>
              <w:jc w:val="center"/>
              <w:rPr>
                <w:ins w:id="31315" w:author="Ritu Kamra" w:date="2021-09-27T11:36:00Z"/>
                <w:rFonts w:ascii="Verdana" w:eastAsia="Times New Roman" w:hAnsi="Verdana" w:cs="Calibri"/>
                <w:color w:val="000000"/>
                <w:sz w:val="14"/>
                <w:szCs w:val="14"/>
                <w:lang w:eastAsia="en-IN"/>
              </w:rPr>
            </w:pPr>
            <w:ins w:id="31316" w:author="Ritu Kamra" w:date="2021-09-27T11:36:00Z">
              <w:r w:rsidRPr="00A135B5">
                <w:rPr>
                  <w:rFonts w:ascii="Verdana" w:eastAsia="Times New Roman" w:hAnsi="Verdana" w:cs="Calibri"/>
                  <w:color w:val="000000"/>
                  <w:sz w:val="14"/>
                  <w:szCs w:val="14"/>
                  <w:lang w:eastAsia="en-IN"/>
                </w:rPr>
                <w:t>153.53</w:t>
              </w:r>
            </w:ins>
          </w:p>
        </w:tc>
      </w:tr>
      <w:tr w:rsidR="00A135B5" w:rsidRPr="00A135B5" w14:paraId="7735765C" w14:textId="77777777" w:rsidTr="00D02970">
        <w:trPr>
          <w:trHeight w:val="582"/>
          <w:ins w:id="31317" w:author="Ritu Kamra" w:date="2021-09-27T11:36:00Z"/>
          <w:trPrChange w:id="31318" w:author="Ritu Kamra" w:date="2021-09-27T11:37:00Z">
            <w:trPr>
              <w:trHeight w:val="487"/>
            </w:trPr>
          </w:trPrChange>
        </w:trPr>
        <w:tc>
          <w:tcPr>
            <w:tcW w:w="1573" w:type="dxa"/>
            <w:tcBorders>
              <w:top w:val="nil"/>
              <w:left w:val="single" w:sz="4" w:space="0" w:color="auto"/>
              <w:bottom w:val="single" w:sz="4" w:space="0" w:color="auto"/>
              <w:right w:val="single" w:sz="4" w:space="0" w:color="auto"/>
            </w:tcBorders>
            <w:shd w:val="clear" w:color="000000" w:fill="FFFFFF"/>
            <w:vAlign w:val="center"/>
            <w:hideMark/>
            <w:tcPrChange w:id="31319" w:author="Ritu Kamra" w:date="2021-09-27T11:37:00Z">
              <w:tcPr>
                <w:tcW w:w="1544" w:type="dxa"/>
                <w:gridSpan w:val="2"/>
                <w:tcBorders>
                  <w:top w:val="nil"/>
                  <w:left w:val="single" w:sz="4" w:space="0" w:color="auto"/>
                  <w:bottom w:val="single" w:sz="4" w:space="0" w:color="auto"/>
                  <w:right w:val="single" w:sz="4" w:space="0" w:color="auto"/>
                </w:tcBorders>
                <w:shd w:val="clear" w:color="000000" w:fill="FFFFFF"/>
                <w:vAlign w:val="center"/>
                <w:hideMark/>
              </w:tcPr>
            </w:tcPrChange>
          </w:tcPr>
          <w:p w14:paraId="77F15029" w14:textId="77777777" w:rsidR="00A135B5" w:rsidRPr="00A135B5" w:rsidRDefault="00A135B5">
            <w:pPr>
              <w:spacing w:after="0" w:line="240" w:lineRule="auto"/>
              <w:jc w:val="center"/>
              <w:rPr>
                <w:ins w:id="31320" w:author="Ritu Kamra" w:date="2021-09-27T11:36:00Z"/>
                <w:rFonts w:ascii="Verdana" w:eastAsia="Times New Roman" w:hAnsi="Verdana" w:cs="Calibri"/>
                <w:b/>
                <w:bCs/>
                <w:color w:val="000000"/>
                <w:sz w:val="14"/>
                <w:szCs w:val="14"/>
                <w:lang w:eastAsia="en-IN"/>
              </w:rPr>
            </w:pPr>
            <w:ins w:id="31321" w:author="Ritu Kamra" w:date="2021-09-27T11:36:00Z">
              <w:r w:rsidRPr="00A135B5">
                <w:rPr>
                  <w:rFonts w:ascii="Verdana" w:eastAsia="Times New Roman" w:hAnsi="Verdana" w:cs="Calibri"/>
                  <w:b/>
                  <w:bCs/>
                  <w:color w:val="000000"/>
                  <w:sz w:val="14"/>
                  <w:szCs w:val="14"/>
                  <w:lang w:eastAsia="en-IN"/>
                </w:rPr>
                <w:t>USA</w:t>
              </w:r>
            </w:ins>
          </w:p>
        </w:tc>
        <w:tc>
          <w:tcPr>
            <w:tcW w:w="1445" w:type="dxa"/>
            <w:tcBorders>
              <w:top w:val="nil"/>
              <w:left w:val="nil"/>
              <w:bottom w:val="single" w:sz="4" w:space="0" w:color="auto"/>
              <w:right w:val="single" w:sz="4" w:space="0" w:color="auto"/>
            </w:tcBorders>
            <w:shd w:val="clear" w:color="auto" w:fill="auto"/>
            <w:noWrap/>
            <w:vAlign w:val="center"/>
            <w:hideMark/>
            <w:tcPrChange w:id="31322" w:author="Ritu Kamra" w:date="2021-09-27T11:37:00Z">
              <w:tcPr>
                <w:tcW w:w="1418" w:type="dxa"/>
                <w:gridSpan w:val="2"/>
                <w:tcBorders>
                  <w:top w:val="nil"/>
                  <w:left w:val="nil"/>
                  <w:bottom w:val="single" w:sz="4" w:space="0" w:color="auto"/>
                  <w:right w:val="single" w:sz="4" w:space="0" w:color="auto"/>
                </w:tcBorders>
                <w:shd w:val="clear" w:color="auto" w:fill="auto"/>
                <w:noWrap/>
                <w:vAlign w:val="center"/>
                <w:hideMark/>
              </w:tcPr>
            </w:tcPrChange>
          </w:tcPr>
          <w:p w14:paraId="7F9D3565" w14:textId="77777777" w:rsidR="00A135B5" w:rsidRPr="00A135B5" w:rsidRDefault="00A135B5">
            <w:pPr>
              <w:spacing w:after="0" w:line="240" w:lineRule="auto"/>
              <w:jc w:val="center"/>
              <w:rPr>
                <w:ins w:id="31323" w:author="Ritu Kamra" w:date="2021-09-27T11:36:00Z"/>
                <w:rFonts w:ascii="Verdana" w:eastAsia="Times New Roman" w:hAnsi="Verdana" w:cs="Calibri"/>
                <w:color w:val="000000"/>
                <w:sz w:val="14"/>
                <w:szCs w:val="14"/>
                <w:lang w:eastAsia="en-IN"/>
              </w:rPr>
            </w:pPr>
            <w:ins w:id="31324" w:author="Ritu Kamra" w:date="2021-09-27T11:36:00Z">
              <w:r w:rsidRPr="00A135B5">
                <w:rPr>
                  <w:rFonts w:ascii="Verdana" w:eastAsia="Times New Roman" w:hAnsi="Verdana" w:cs="Calibri"/>
                  <w:color w:val="000000"/>
                  <w:sz w:val="14"/>
                  <w:szCs w:val="14"/>
                  <w:lang w:eastAsia="en-IN"/>
                </w:rPr>
                <w:t>414.40</w:t>
              </w:r>
            </w:ins>
          </w:p>
        </w:tc>
        <w:tc>
          <w:tcPr>
            <w:tcW w:w="1447" w:type="dxa"/>
            <w:tcBorders>
              <w:top w:val="nil"/>
              <w:left w:val="nil"/>
              <w:bottom w:val="single" w:sz="4" w:space="0" w:color="auto"/>
              <w:right w:val="single" w:sz="4" w:space="0" w:color="auto"/>
            </w:tcBorders>
            <w:shd w:val="clear" w:color="000000" w:fill="FFFFFF"/>
            <w:noWrap/>
            <w:vAlign w:val="center"/>
            <w:hideMark/>
            <w:tcPrChange w:id="31325" w:author="Ritu Kamra" w:date="2021-09-27T11:37:00Z">
              <w:tcPr>
                <w:tcW w:w="1418" w:type="dxa"/>
                <w:gridSpan w:val="2"/>
                <w:tcBorders>
                  <w:top w:val="nil"/>
                  <w:left w:val="nil"/>
                  <w:bottom w:val="single" w:sz="4" w:space="0" w:color="auto"/>
                  <w:right w:val="single" w:sz="4" w:space="0" w:color="auto"/>
                </w:tcBorders>
                <w:shd w:val="clear" w:color="000000" w:fill="FFFFFF"/>
                <w:noWrap/>
                <w:vAlign w:val="center"/>
                <w:hideMark/>
              </w:tcPr>
            </w:tcPrChange>
          </w:tcPr>
          <w:p w14:paraId="4D165150" w14:textId="77777777" w:rsidR="00A135B5" w:rsidRPr="00A135B5" w:rsidRDefault="00A135B5">
            <w:pPr>
              <w:spacing w:after="0" w:line="240" w:lineRule="auto"/>
              <w:jc w:val="center"/>
              <w:rPr>
                <w:ins w:id="31326" w:author="Ritu Kamra" w:date="2021-09-27T11:36:00Z"/>
                <w:rFonts w:ascii="Verdana" w:eastAsia="Times New Roman" w:hAnsi="Verdana" w:cs="Calibri"/>
                <w:color w:val="000000"/>
                <w:sz w:val="14"/>
                <w:szCs w:val="14"/>
                <w:lang w:eastAsia="en-IN"/>
              </w:rPr>
            </w:pPr>
            <w:ins w:id="31327" w:author="Ritu Kamra" w:date="2021-09-27T11:36:00Z">
              <w:r w:rsidRPr="00A135B5">
                <w:rPr>
                  <w:rFonts w:ascii="Verdana" w:eastAsia="Times New Roman" w:hAnsi="Verdana" w:cs="Calibri"/>
                  <w:color w:val="000000"/>
                  <w:sz w:val="14"/>
                  <w:szCs w:val="14"/>
                  <w:lang w:eastAsia="en-IN"/>
                </w:rPr>
                <w:t>95.21</w:t>
              </w:r>
            </w:ins>
          </w:p>
        </w:tc>
        <w:tc>
          <w:tcPr>
            <w:tcW w:w="1445" w:type="dxa"/>
            <w:tcBorders>
              <w:top w:val="nil"/>
              <w:left w:val="nil"/>
              <w:bottom w:val="single" w:sz="4" w:space="0" w:color="auto"/>
              <w:right w:val="single" w:sz="4" w:space="0" w:color="auto"/>
            </w:tcBorders>
            <w:shd w:val="clear" w:color="auto" w:fill="auto"/>
            <w:noWrap/>
            <w:vAlign w:val="center"/>
            <w:hideMark/>
            <w:tcPrChange w:id="31328" w:author="Ritu Kamra" w:date="2021-09-27T11:37:00Z">
              <w:tcPr>
                <w:tcW w:w="1418" w:type="dxa"/>
                <w:gridSpan w:val="3"/>
                <w:tcBorders>
                  <w:top w:val="nil"/>
                  <w:left w:val="nil"/>
                  <w:bottom w:val="single" w:sz="4" w:space="0" w:color="auto"/>
                  <w:right w:val="single" w:sz="4" w:space="0" w:color="auto"/>
                </w:tcBorders>
                <w:shd w:val="clear" w:color="auto" w:fill="auto"/>
                <w:noWrap/>
                <w:vAlign w:val="center"/>
                <w:hideMark/>
              </w:tcPr>
            </w:tcPrChange>
          </w:tcPr>
          <w:p w14:paraId="6C3A3A02" w14:textId="77777777" w:rsidR="00A135B5" w:rsidRPr="00A135B5" w:rsidRDefault="00A135B5">
            <w:pPr>
              <w:spacing w:after="0" w:line="240" w:lineRule="auto"/>
              <w:jc w:val="center"/>
              <w:rPr>
                <w:ins w:id="31329" w:author="Ritu Kamra" w:date="2021-09-27T11:36:00Z"/>
                <w:rFonts w:ascii="Verdana" w:eastAsia="Times New Roman" w:hAnsi="Verdana" w:cs="Calibri"/>
                <w:color w:val="000000"/>
                <w:sz w:val="14"/>
                <w:szCs w:val="14"/>
                <w:lang w:eastAsia="en-IN"/>
              </w:rPr>
            </w:pPr>
            <w:ins w:id="31330" w:author="Ritu Kamra" w:date="2021-09-27T11:36:00Z">
              <w:r w:rsidRPr="00A135B5">
                <w:rPr>
                  <w:rFonts w:ascii="Verdana" w:eastAsia="Times New Roman" w:hAnsi="Verdana" w:cs="Calibri"/>
                  <w:color w:val="000000"/>
                  <w:sz w:val="14"/>
                  <w:szCs w:val="14"/>
                  <w:lang w:eastAsia="en-IN"/>
                </w:rPr>
                <w:t>445.60</w:t>
              </w:r>
            </w:ins>
          </w:p>
        </w:tc>
        <w:tc>
          <w:tcPr>
            <w:tcW w:w="1447" w:type="dxa"/>
            <w:tcBorders>
              <w:top w:val="nil"/>
              <w:left w:val="nil"/>
              <w:bottom w:val="single" w:sz="4" w:space="0" w:color="auto"/>
              <w:right w:val="single" w:sz="4" w:space="0" w:color="auto"/>
            </w:tcBorders>
            <w:shd w:val="clear" w:color="000000" w:fill="FFFFFF"/>
            <w:noWrap/>
            <w:vAlign w:val="center"/>
            <w:hideMark/>
            <w:tcPrChange w:id="31331" w:author="Ritu Kamra" w:date="2021-09-27T11:37:00Z">
              <w:tcPr>
                <w:tcW w:w="1418" w:type="dxa"/>
                <w:gridSpan w:val="2"/>
                <w:tcBorders>
                  <w:top w:val="nil"/>
                  <w:left w:val="nil"/>
                  <w:bottom w:val="single" w:sz="4" w:space="0" w:color="auto"/>
                  <w:right w:val="single" w:sz="4" w:space="0" w:color="auto"/>
                </w:tcBorders>
                <w:shd w:val="clear" w:color="000000" w:fill="FFFFFF"/>
                <w:noWrap/>
                <w:vAlign w:val="center"/>
                <w:hideMark/>
              </w:tcPr>
            </w:tcPrChange>
          </w:tcPr>
          <w:p w14:paraId="10D057AA" w14:textId="77777777" w:rsidR="00A135B5" w:rsidRPr="00A135B5" w:rsidRDefault="00A135B5">
            <w:pPr>
              <w:spacing w:after="0" w:line="240" w:lineRule="auto"/>
              <w:jc w:val="center"/>
              <w:rPr>
                <w:ins w:id="31332" w:author="Ritu Kamra" w:date="2021-09-27T11:36:00Z"/>
                <w:rFonts w:ascii="Verdana" w:eastAsia="Times New Roman" w:hAnsi="Verdana" w:cs="Calibri"/>
                <w:color w:val="000000"/>
                <w:sz w:val="14"/>
                <w:szCs w:val="14"/>
                <w:lang w:eastAsia="en-IN"/>
              </w:rPr>
            </w:pPr>
            <w:ins w:id="31333" w:author="Ritu Kamra" w:date="2021-09-27T11:36:00Z">
              <w:r w:rsidRPr="00A135B5">
                <w:rPr>
                  <w:rFonts w:ascii="Verdana" w:eastAsia="Times New Roman" w:hAnsi="Verdana" w:cs="Calibri"/>
                  <w:color w:val="000000"/>
                  <w:sz w:val="14"/>
                  <w:szCs w:val="14"/>
                  <w:lang w:eastAsia="en-IN"/>
                </w:rPr>
                <w:t>123.36</w:t>
              </w:r>
            </w:ins>
          </w:p>
        </w:tc>
        <w:tc>
          <w:tcPr>
            <w:tcW w:w="1445" w:type="dxa"/>
            <w:tcBorders>
              <w:top w:val="nil"/>
              <w:left w:val="nil"/>
              <w:bottom w:val="single" w:sz="4" w:space="0" w:color="auto"/>
              <w:right w:val="single" w:sz="4" w:space="0" w:color="auto"/>
            </w:tcBorders>
            <w:shd w:val="clear" w:color="auto" w:fill="auto"/>
            <w:noWrap/>
            <w:vAlign w:val="center"/>
            <w:hideMark/>
            <w:tcPrChange w:id="31334" w:author="Ritu Kamra" w:date="2021-09-27T11:37:00Z">
              <w:tcPr>
                <w:tcW w:w="1418" w:type="dxa"/>
                <w:gridSpan w:val="2"/>
                <w:tcBorders>
                  <w:top w:val="nil"/>
                  <w:left w:val="nil"/>
                  <w:bottom w:val="single" w:sz="4" w:space="0" w:color="auto"/>
                  <w:right w:val="single" w:sz="4" w:space="0" w:color="auto"/>
                </w:tcBorders>
                <w:shd w:val="clear" w:color="auto" w:fill="auto"/>
                <w:noWrap/>
                <w:vAlign w:val="center"/>
                <w:hideMark/>
              </w:tcPr>
            </w:tcPrChange>
          </w:tcPr>
          <w:p w14:paraId="23BFCED4" w14:textId="77777777" w:rsidR="00A135B5" w:rsidRPr="00A135B5" w:rsidRDefault="00A135B5">
            <w:pPr>
              <w:spacing w:after="0" w:line="240" w:lineRule="auto"/>
              <w:jc w:val="center"/>
              <w:rPr>
                <w:ins w:id="31335" w:author="Ritu Kamra" w:date="2021-09-27T11:36:00Z"/>
                <w:rFonts w:ascii="Verdana" w:eastAsia="Times New Roman" w:hAnsi="Verdana" w:cs="Calibri"/>
                <w:color w:val="000000"/>
                <w:sz w:val="14"/>
                <w:szCs w:val="14"/>
                <w:lang w:eastAsia="en-IN"/>
              </w:rPr>
            </w:pPr>
            <w:ins w:id="31336" w:author="Ritu Kamra" w:date="2021-09-27T11:36:00Z">
              <w:r w:rsidRPr="00A135B5">
                <w:rPr>
                  <w:rFonts w:ascii="Verdana" w:eastAsia="Times New Roman" w:hAnsi="Verdana" w:cs="Calibri"/>
                  <w:color w:val="000000"/>
                  <w:sz w:val="14"/>
                  <w:szCs w:val="14"/>
                  <w:lang w:eastAsia="en-IN"/>
                </w:rPr>
                <w:t>413.17</w:t>
              </w:r>
            </w:ins>
          </w:p>
        </w:tc>
        <w:tc>
          <w:tcPr>
            <w:tcW w:w="1447" w:type="dxa"/>
            <w:tcBorders>
              <w:top w:val="nil"/>
              <w:left w:val="nil"/>
              <w:bottom w:val="single" w:sz="4" w:space="0" w:color="auto"/>
              <w:right w:val="single" w:sz="4" w:space="0" w:color="auto"/>
            </w:tcBorders>
            <w:shd w:val="clear" w:color="auto" w:fill="auto"/>
            <w:noWrap/>
            <w:vAlign w:val="center"/>
            <w:hideMark/>
            <w:tcPrChange w:id="31337" w:author="Ritu Kamra" w:date="2021-09-27T11:37:00Z">
              <w:tcPr>
                <w:tcW w:w="1418" w:type="dxa"/>
                <w:tcBorders>
                  <w:top w:val="nil"/>
                  <w:left w:val="nil"/>
                  <w:bottom w:val="single" w:sz="4" w:space="0" w:color="auto"/>
                  <w:right w:val="single" w:sz="4" w:space="0" w:color="auto"/>
                </w:tcBorders>
                <w:shd w:val="clear" w:color="auto" w:fill="auto"/>
                <w:noWrap/>
                <w:vAlign w:val="center"/>
                <w:hideMark/>
              </w:tcPr>
            </w:tcPrChange>
          </w:tcPr>
          <w:p w14:paraId="106E6C17" w14:textId="77777777" w:rsidR="00A135B5" w:rsidRPr="00A135B5" w:rsidRDefault="00A135B5">
            <w:pPr>
              <w:spacing w:after="0" w:line="240" w:lineRule="auto"/>
              <w:jc w:val="center"/>
              <w:rPr>
                <w:ins w:id="31338" w:author="Ritu Kamra" w:date="2021-09-27T11:36:00Z"/>
                <w:rFonts w:ascii="Verdana" w:eastAsia="Times New Roman" w:hAnsi="Verdana" w:cs="Calibri"/>
                <w:color w:val="000000"/>
                <w:sz w:val="14"/>
                <w:szCs w:val="14"/>
                <w:lang w:eastAsia="en-IN"/>
              </w:rPr>
            </w:pPr>
            <w:ins w:id="31339" w:author="Ritu Kamra" w:date="2021-09-27T11:36:00Z">
              <w:r w:rsidRPr="00A135B5">
                <w:rPr>
                  <w:rFonts w:ascii="Verdana" w:eastAsia="Times New Roman" w:hAnsi="Verdana" w:cs="Calibri"/>
                  <w:color w:val="000000"/>
                  <w:sz w:val="14"/>
                  <w:szCs w:val="14"/>
                  <w:lang w:eastAsia="en-IN"/>
                </w:rPr>
                <w:t>105.89</w:t>
              </w:r>
            </w:ins>
          </w:p>
        </w:tc>
      </w:tr>
      <w:tr w:rsidR="00A135B5" w:rsidRPr="00A135B5" w14:paraId="52A6D7EE" w14:textId="77777777" w:rsidTr="00D02970">
        <w:trPr>
          <w:trHeight w:val="582"/>
          <w:ins w:id="31340" w:author="Ritu Kamra" w:date="2021-09-27T11:36:00Z"/>
          <w:trPrChange w:id="31341" w:author="Ritu Kamra" w:date="2021-09-27T11:37:00Z">
            <w:trPr>
              <w:trHeight w:val="487"/>
            </w:trPr>
          </w:trPrChange>
        </w:trPr>
        <w:tc>
          <w:tcPr>
            <w:tcW w:w="1573" w:type="dxa"/>
            <w:tcBorders>
              <w:top w:val="nil"/>
              <w:left w:val="single" w:sz="4" w:space="0" w:color="auto"/>
              <w:bottom w:val="single" w:sz="4" w:space="0" w:color="auto"/>
              <w:right w:val="single" w:sz="4" w:space="0" w:color="auto"/>
            </w:tcBorders>
            <w:shd w:val="clear" w:color="000000" w:fill="FFFFFF"/>
            <w:vAlign w:val="center"/>
            <w:hideMark/>
            <w:tcPrChange w:id="31342" w:author="Ritu Kamra" w:date="2021-09-27T11:37:00Z">
              <w:tcPr>
                <w:tcW w:w="1544" w:type="dxa"/>
                <w:gridSpan w:val="2"/>
                <w:tcBorders>
                  <w:top w:val="nil"/>
                  <w:left w:val="single" w:sz="4" w:space="0" w:color="auto"/>
                  <w:bottom w:val="single" w:sz="4" w:space="0" w:color="auto"/>
                  <w:right w:val="single" w:sz="4" w:space="0" w:color="auto"/>
                </w:tcBorders>
                <w:shd w:val="clear" w:color="000000" w:fill="FFFFFF"/>
                <w:vAlign w:val="center"/>
                <w:hideMark/>
              </w:tcPr>
            </w:tcPrChange>
          </w:tcPr>
          <w:p w14:paraId="590A969D" w14:textId="77777777" w:rsidR="00A135B5" w:rsidRPr="00A135B5" w:rsidRDefault="00A135B5">
            <w:pPr>
              <w:spacing w:after="0" w:line="240" w:lineRule="auto"/>
              <w:jc w:val="center"/>
              <w:rPr>
                <w:ins w:id="31343" w:author="Ritu Kamra" w:date="2021-09-27T11:36:00Z"/>
                <w:rFonts w:ascii="Verdana" w:eastAsia="Times New Roman" w:hAnsi="Verdana" w:cs="Calibri"/>
                <w:b/>
                <w:bCs/>
                <w:color w:val="000000"/>
                <w:sz w:val="14"/>
                <w:szCs w:val="14"/>
                <w:lang w:eastAsia="en-IN"/>
              </w:rPr>
            </w:pPr>
            <w:ins w:id="31344" w:author="Ritu Kamra" w:date="2021-09-27T11:36:00Z">
              <w:r w:rsidRPr="00A135B5">
                <w:rPr>
                  <w:rFonts w:ascii="Verdana" w:eastAsia="Times New Roman" w:hAnsi="Verdana" w:cs="Calibri"/>
                  <w:b/>
                  <w:bCs/>
                  <w:color w:val="000000"/>
                  <w:sz w:val="14"/>
                  <w:szCs w:val="14"/>
                  <w:lang w:eastAsia="en-IN"/>
                </w:rPr>
                <w:t>Netherlands</w:t>
              </w:r>
            </w:ins>
          </w:p>
        </w:tc>
        <w:tc>
          <w:tcPr>
            <w:tcW w:w="1445" w:type="dxa"/>
            <w:tcBorders>
              <w:top w:val="nil"/>
              <w:left w:val="nil"/>
              <w:bottom w:val="single" w:sz="4" w:space="0" w:color="auto"/>
              <w:right w:val="single" w:sz="4" w:space="0" w:color="auto"/>
            </w:tcBorders>
            <w:shd w:val="clear" w:color="auto" w:fill="auto"/>
            <w:noWrap/>
            <w:vAlign w:val="center"/>
            <w:hideMark/>
            <w:tcPrChange w:id="31345" w:author="Ritu Kamra" w:date="2021-09-27T11:37:00Z">
              <w:tcPr>
                <w:tcW w:w="1418" w:type="dxa"/>
                <w:gridSpan w:val="2"/>
                <w:tcBorders>
                  <w:top w:val="nil"/>
                  <w:left w:val="nil"/>
                  <w:bottom w:val="single" w:sz="4" w:space="0" w:color="auto"/>
                  <w:right w:val="single" w:sz="4" w:space="0" w:color="auto"/>
                </w:tcBorders>
                <w:shd w:val="clear" w:color="auto" w:fill="auto"/>
                <w:noWrap/>
                <w:vAlign w:val="center"/>
                <w:hideMark/>
              </w:tcPr>
            </w:tcPrChange>
          </w:tcPr>
          <w:p w14:paraId="0640F428" w14:textId="77777777" w:rsidR="00A135B5" w:rsidRPr="00A135B5" w:rsidRDefault="00A135B5">
            <w:pPr>
              <w:spacing w:after="0" w:line="240" w:lineRule="auto"/>
              <w:jc w:val="center"/>
              <w:rPr>
                <w:ins w:id="31346" w:author="Ritu Kamra" w:date="2021-09-27T11:36:00Z"/>
                <w:rFonts w:ascii="Verdana" w:eastAsia="Times New Roman" w:hAnsi="Verdana" w:cs="Calibri"/>
                <w:color w:val="000000"/>
                <w:sz w:val="14"/>
                <w:szCs w:val="14"/>
                <w:lang w:eastAsia="en-IN"/>
              </w:rPr>
            </w:pPr>
            <w:ins w:id="31347" w:author="Ritu Kamra" w:date="2021-09-27T11:36:00Z">
              <w:r w:rsidRPr="00A135B5">
                <w:rPr>
                  <w:rFonts w:ascii="Verdana" w:eastAsia="Times New Roman" w:hAnsi="Verdana" w:cs="Calibri"/>
                  <w:color w:val="000000"/>
                  <w:sz w:val="14"/>
                  <w:szCs w:val="14"/>
                  <w:lang w:eastAsia="en-IN"/>
                </w:rPr>
                <w:t>225.08</w:t>
              </w:r>
            </w:ins>
          </w:p>
        </w:tc>
        <w:tc>
          <w:tcPr>
            <w:tcW w:w="1447" w:type="dxa"/>
            <w:tcBorders>
              <w:top w:val="nil"/>
              <w:left w:val="nil"/>
              <w:bottom w:val="single" w:sz="4" w:space="0" w:color="auto"/>
              <w:right w:val="single" w:sz="4" w:space="0" w:color="auto"/>
            </w:tcBorders>
            <w:shd w:val="clear" w:color="000000" w:fill="FFFFFF"/>
            <w:noWrap/>
            <w:vAlign w:val="center"/>
            <w:hideMark/>
            <w:tcPrChange w:id="31348" w:author="Ritu Kamra" w:date="2021-09-27T11:37:00Z">
              <w:tcPr>
                <w:tcW w:w="1418" w:type="dxa"/>
                <w:gridSpan w:val="2"/>
                <w:tcBorders>
                  <w:top w:val="nil"/>
                  <w:left w:val="nil"/>
                  <w:bottom w:val="single" w:sz="4" w:space="0" w:color="auto"/>
                  <w:right w:val="single" w:sz="4" w:space="0" w:color="auto"/>
                </w:tcBorders>
                <w:shd w:val="clear" w:color="000000" w:fill="FFFFFF"/>
                <w:noWrap/>
                <w:vAlign w:val="center"/>
                <w:hideMark/>
              </w:tcPr>
            </w:tcPrChange>
          </w:tcPr>
          <w:p w14:paraId="04E36452" w14:textId="77777777" w:rsidR="00A135B5" w:rsidRPr="00A135B5" w:rsidRDefault="00A135B5">
            <w:pPr>
              <w:spacing w:after="0" w:line="240" w:lineRule="auto"/>
              <w:jc w:val="center"/>
              <w:rPr>
                <w:ins w:id="31349" w:author="Ritu Kamra" w:date="2021-09-27T11:36:00Z"/>
                <w:rFonts w:ascii="Verdana" w:eastAsia="Times New Roman" w:hAnsi="Verdana" w:cs="Calibri"/>
                <w:color w:val="000000"/>
                <w:sz w:val="14"/>
                <w:szCs w:val="14"/>
                <w:lang w:eastAsia="en-IN"/>
              </w:rPr>
            </w:pPr>
            <w:ins w:id="31350" w:author="Ritu Kamra" w:date="2021-09-27T11:36:00Z">
              <w:r w:rsidRPr="00A135B5">
                <w:rPr>
                  <w:rFonts w:ascii="Verdana" w:eastAsia="Times New Roman" w:hAnsi="Verdana" w:cs="Calibri"/>
                  <w:color w:val="000000"/>
                  <w:sz w:val="14"/>
                  <w:szCs w:val="14"/>
                  <w:lang w:eastAsia="en-IN"/>
                </w:rPr>
                <w:t>79.40</w:t>
              </w:r>
            </w:ins>
          </w:p>
        </w:tc>
        <w:tc>
          <w:tcPr>
            <w:tcW w:w="1445" w:type="dxa"/>
            <w:tcBorders>
              <w:top w:val="nil"/>
              <w:left w:val="nil"/>
              <w:bottom w:val="single" w:sz="4" w:space="0" w:color="auto"/>
              <w:right w:val="single" w:sz="4" w:space="0" w:color="auto"/>
            </w:tcBorders>
            <w:shd w:val="clear" w:color="auto" w:fill="auto"/>
            <w:noWrap/>
            <w:vAlign w:val="center"/>
            <w:hideMark/>
            <w:tcPrChange w:id="31351" w:author="Ritu Kamra" w:date="2021-09-27T11:37:00Z">
              <w:tcPr>
                <w:tcW w:w="1418" w:type="dxa"/>
                <w:gridSpan w:val="3"/>
                <w:tcBorders>
                  <w:top w:val="nil"/>
                  <w:left w:val="nil"/>
                  <w:bottom w:val="single" w:sz="4" w:space="0" w:color="auto"/>
                  <w:right w:val="single" w:sz="4" w:space="0" w:color="auto"/>
                </w:tcBorders>
                <w:shd w:val="clear" w:color="auto" w:fill="auto"/>
                <w:noWrap/>
                <w:vAlign w:val="center"/>
                <w:hideMark/>
              </w:tcPr>
            </w:tcPrChange>
          </w:tcPr>
          <w:p w14:paraId="228C63B3" w14:textId="77777777" w:rsidR="00A135B5" w:rsidRPr="00A135B5" w:rsidRDefault="00A135B5">
            <w:pPr>
              <w:spacing w:after="0" w:line="240" w:lineRule="auto"/>
              <w:jc w:val="center"/>
              <w:rPr>
                <w:ins w:id="31352" w:author="Ritu Kamra" w:date="2021-09-27T11:36:00Z"/>
                <w:rFonts w:ascii="Verdana" w:eastAsia="Times New Roman" w:hAnsi="Verdana" w:cs="Calibri"/>
                <w:color w:val="000000"/>
                <w:sz w:val="14"/>
                <w:szCs w:val="14"/>
                <w:lang w:eastAsia="en-IN"/>
              </w:rPr>
            </w:pPr>
            <w:ins w:id="31353" w:author="Ritu Kamra" w:date="2021-09-27T11:36:00Z">
              <w:r w:rsidRPr="00A135B5">
                <w:rPr>
                  <w:rFonts w:ascii="Verdana" w:eastAsia="Times New Roman" w:hAnsi="Verdana" w:cs="Calibri"/>
                  <w:color w:val="000000"/>
                  <w:sz w:val="14"/>
                  <w:szCs w:val="14"/>
                  <w:lang w:eastAsia="en-IN"/>
                </w:rPr>
                <w:t>210.66</w:t>
              </w:r>
            </w:ins>
          </w:p>
        </w:tc>
        <w:tc>
          <w:tcPr>
            <w:tcW w:w="1447" w:type="dxa"/>
            <w:tcBorders>
              <w:top w:val="nil"/>
              <w:left w:val="nil"/>
              <w:bottom w:val="single" w:sz="4" w:space="0" w:color="auto"/>
              <w:right w:val="single" w:sz="4" w:space="0" w:color="auto"/>
            </w:tcBorders>
            <w:shd w:val="clear" w:color="000000" w:fill="FFFFFF"/>
            <w:noWrap/>
            <w:vAlign w:val="center"/>
            <w:hideMark/>
            <w:tcPrChange w:id="31354" w:author="Ritu Kamra" w:date="2021-09-27T11:37:00Z">
              <w:tcPr>
                <w:tcW w:w="1418" w:type="dxa"/>
                <w:gridSpan w:val="2"/>
                <w:tcBorders>
                  <w:top w:val="nil"/>
                  <w:left w:val="nil"/>
                  <w:bottom w:val="single" w:sz="4" w:space="0" w:color="auto"/>
                  <w:right w:val="single" w:sz="4" w:space="0" w:color="auto"/>
                </w:tcBorders>
                <w:shd w:val="clear" w:color="000000" w:fill="FFFFFF"/>
                <w:noWrap/>
                <w:vAlign w:val="center"/>
                <w:hideMark/>
              </w:tcPr>
            </w:tcPrChange>
          </w:tcPr>
          <w:p w14:paraId="7ED98F8F" w14:textId="77777777" w:rsidR="00A135B5" w:rsidRPr="00A135B5" w:rsidRDefault="00A135B5">
            <w:pPr>
              <w:spacing w:after="0" w:line="240" w:lineRule="auto"/>
              <w:jc w:val="center"/>
              <w:rPr>
                <w:ins w:id="31355" w:author="Ritu Kamra" w:date="2021-09-27T11:36:00Z"/>
                <w:rFonts w:ascii="Verdana" w:eastAsia="Times New Roman" w:hAnsi="Verdana" w:cs="Calibri"/>
                <w:color w:val="000000"/>
                <w:sz w:val="14"/>
                <w:szCs w:val="14"/>
                <w:lang w:eastAsia="en-IN"/>
              </w:rPr>
            </w:pPr>
            <w:ins w:id="31356" w:author="Ritu Kamra" w:date="2021-09-27T11:36:00Z">
              <w:r w:rsidRPr="00A135B5">
                <w:rPr>
                  <w:rFonts w:ascii="Verdana" w:eastAsia="Times New Roman" w:hAnsi="Verdana" w:cs="Calibri"/>
                  <w:color w:val="000000"/>
                  <w:sz w:val="14"/>
                  <w:szCs w:val="14"/>
                  <w:lang w:eastAsia="en-IN"/>
                </w:rPr>
                <w:t>79.99</w:t>
              </w:r>
            </w:ins>
          </w:p>
        </w:tc>
        <w:tc>
          <w:tcPr>
            <w:tcW w:w="1445" w:type="dxa"/>
            <w:tcBorders>
              <w:top w:val="nil"/>
              <w:left w:val="nil"/>
              <w:bottom w:val="single" w:sz="4" w:space="0" w:color="auto"/>
              <w:right w:val="single" w:sz="4" w:space="0" w:color="auto"/>
            </w:tcBorders>
            <w:shd w:val="clear" w:color="auto" w:fill="auto"/>
            <w:noWrap/>
            <w:vAlign w:val="center"/>
            <w:hideMark/>
            <w:tcPrChange w:id="31357" w:author="Ritu Kamra" w:date="2021-09-27T11:37:00Z">
              <w:tcPr>
                <w:tcW w:w="1418" w:type="dxa"/>
                <w:gridSpan w:val="2"/>
                <w:tcBorders>
                  <w:top w:val="nil"/>
                  <w:left w:val="nil"/>
                  <w:bottom w:val="single" w:sz="4" w:space="0" w:color="auto"/>
                  <w:right w:val="single" w:sz="4" w:space="0" w:color="auto"/>
                </w:tcBorders>
                <w:shd w:val="clear" w:color="auto" w:fill="auto"/>
                <w:noWrap/>
                <w:vAlign w:val="center"/>
                <w:hideMark/>
              </w:tcPr>
            </w:tcPrChange>
          </w:tcPr>
          <w:p w14:paraId="7B65505D" w14:textId="77777777" w:rsidR="00A135B5" w:rsidRPr="00A135B5" w:rsidRDefault="00A135B5">
            <w:pPr>
              <w:spacing w:after="0" w:line="240" w:lineRule="auto"/>
              <w:jc w:val="center"/>
              <w:rPr>
                <w:ins w:id="31358" w:author="Ritu Kamra" w:date="2021-09-27T11:36:00Z"/>
                <w:rFonts w:ascii="Verdana" w:eastAsia="Times New Roman" w:hAnsi="Verdana" w:cs="Calibri"/>
                <w:color w:val="000000"/>
                <w:sz w:val="14"/>
                <w:szCs w:val="14"/>
                <w:lang w:eastAsia="en-IN"/>
              </w:rPr>
            </w:pPr>
            <w:ins w:id="31359" w:author="Ritu Kamra" w:date="2021-09-27T11:36:00Z">
              <w:r w:rsidRPr="00A135B5">
                <w:rPr>
                  <w:rFonts w:ascii="Verdana" w:eastAsia="Times New Roman" w:hAnsi="Verdana" w:cs="Calibri"/>
                  <w:color w:val="000000"/>
                  <w:sz w:val="14"/>
                  <w:szCs w:val="14"/>
                  <w:lang w:eastAsia="en-IN"/>
                </w:rPr>
                <w:t>210.31</w:t>
              </w:r>
            </w:ins>
          </w:p>
        </w:tc>
        <w:tc>
          <w:tcPr>
            <w:tcW w:w="1447" w:type="dxa"/>
            <w:tcBorders>
              <w:top w:val="nil"/>
              <w:left w:val="nil"/>
              <w:bottom w:val="single" w:sz="4" w:space="0" w:color="auto"/>
              <w:right w:val="single" w:sz="4" w:space="0" w:color="auto"/>
            </w:tcBorders>
            <w:shd w:val="clear" w:color="auto" w:fill="auto"/>
            <w:noWrap/>
            <w:vAlign w:val="center"/>
            <w:hideMark/>
            <w:tcPrChange w:id="31360" w:author="Ritu Kamra" w:date="2021-09-27T11:37:00Z">
              <w:tcPr>
                <w:tcW w:w="1418" w:type="dxa"/>
                <w:tcBorders>
                  <w:top w:val="nil"/>
                  <w:left w:val="nil"/>
                  <w:bottom w:val="single" w:sz="4" w:space="0" w:color="auto"/>
                  <w:right w:val="single" w:sz="4" w:space="0" w:color="auto"/>
                </w:tcBorders>
                <w:shd w:val="clear" w:color="auto" w:fill="auto"/>
                <w:noWrap/>
                <w:vAlign w:val="center"/>
                <w:hideMark/>
              </w:tcPr>
            </w:tcPrChange>
          </w:tcPr>
          <w:p w14:paraId="78C903E1" w14:textId="77777777" w:rsidR="00A135B5" w:rsidRPr="00A135B5" w:rsidRDefault="00A135B5">
            <w:pPr>
              <w:spacing w:after="0" w:line="240" w:lineRule="auto"/>
              <w:jc w:val="center"/>
              <w:rPr>
                <w:ins w:id="31361" w:author="Ritu Kamra" w:date="2021-09-27T11:36:00Z"/>
                <w:rFonts w:ascii="Verdana" w:eastAsia="Times New Roman" w:hAnsi="Verdana" w:cs="Calibri"/>
                <w:color w:val="000000"/>
                <w:sz w:val="14"/>
                <w:szCs w:val="14"/>
                <w:lang w:eastAsia="en-IN"/>
              </w:rPr>
            </w:pPr>
            <w:ins w:id="31362" w:author="Ritu Kamra" w:date="2021-09-27T11:36:00Z">
              <w:r w:rsidRPr="00A135B5">
                <w:rPr>
                  <w:rFonts w:ascii="Verdana" w:eastAsia="Times New Roman" w:hAnsi="Verdana" w:cs="Calibri"/>
                  <w:color w:val="000000"/>
                  <w:sz w:val="14"/>
                  <w:szCs w:val="14"/>
                  <w:lang w:eastAsia="en-IN"/>
                </w:rPr>
                <w:t>74.36</w:t>
              </w:r>
            </w:ins>
          </w:p>
        </w:tc>
      </w:tr>
      <w:tr w:rsidR="00A135B5" w:rsidRPr="00A135B5" w14:paraId="7EF2A6A6" w14:textId="77777777" w:rsidTr="00D02970">
        <w:trPr>
          <w:trHeight w:val="582"/>
          <w:ins w:id="31363" w:author="Ritu Kamra" w:date="2021-09-27T11:36:00Z"/>
          <w:trPrChange w:id="31364" w:author="Ritu Kamra" w:date="2021-09-27T11:37:00Z">
            <w:trPr>
              <w:trHeight w:val="487"/>
            </w:trPr>
          </w:trPrChange>
        </w:trPr>
        <w:tc>
          <w:tcPr>
            <w:tcW w:w="1573" w:type="dxa"/>
            <w:tcBorders>
              <w:top w:val="nil"/>
              <w:left w:val="single" w:sz="4" w:space="0" w:color="auto"/>
              <w:bottom w:val="single" w:sz="4" w:space="0" w:color="auto"/>
              <w:right w:val="single" w:sz="4" w:space="0" w:color="auto"/>
            </w:tcBorders>
            <w:shd w:val="clear" w:color="000000" w:fill="FFFFFF"/>
            <w:vAlign w:val="center"/>
            <w:hideMark/>
            <w:tcPrChange w:id="31365" w:author="Ritu Kamra" w:date="2021-09-27T11:37:00Z">
              <w:tcPr>
                <w:tcW w:w="1544" w:type="dxa"/>
                <w:gridSpan w:val="2"/>
                <w:tcBorders>
                  <w:top w:val="nil"/>
                  <w:left w:val="single" w:sz="4" w:space="0" w:color="auto"/>
                  <w:bottom w:val="single" w:sz="4" w:space="0" w:color="auto"/>
                  <w:right w:val="single" w:sz="4" w:space="0" w:color="auto"/>
                </w:tcBorders>
                <w:shd w:val="clear" w:color="000000" w:fill="FFFFFF"/>
                <w:vAlign w:val="center"/>
                <w:hideMark/>
              </w:tcPr>
            </w:tcPrChange>
          </w:tcPr>
          <w:p w14:paraId="65B6B5C7" w14:textId="77777777" w:rsidR="00A135B5" w:rsidRPr="00A135B5" w:rsidRDefault="00A135B5">
            <w:pPr>
              <w:spacing w:after="0" w:line="240" w:lineRule="auto"/>
              <w:jc w:val="center"/>
              <w:rPr>
                <w:ins w:id="31366" w:author="Ritu Kamra" w:date="2021-09-27T11:36:00Z"/>
                <w:rFonts w:ascii="Verdana" w:eastAsia="Times New Roman" w:hAnsi="Verdana" w:cs="Calibri"/>
                <w:b/>
                <w:bCs/>
                <w:color w:val="000000"/>
                <w:sz w:val="14"/>
                <w:szCs w:val="14"/>
                <w:lang w:eastAsia="en-IN"/>
              </w:rPr>
            </w:pPr>
            <w:ins w:id="31367" w:author="Ritu Kamra" w:date="2021-09-27T11:36:00Z">
              <w:r w:rsidRPr="00A135B5">
                <w:rPr>
                  <w:rFonts w:ascii="Verdana" w:eastAsia="Times New Roman" w:hAnsi="Verdana" w:cs="Calibri"/>
                  <w:b/>
                  <w:bCs/>
                  <w:color w:val="000000"/>
                  <w:sz w:val="14"/>
                  <w:szCs w:val="14"/>
                  <w:lang w:eastAsia="en-IN"/>
                </w:rPr>
                <w:t>Thailand</w:t>
              </w:r>
            </w:ins>
          </w:p>
        </w:tc>
        <w:tc>
          <w:tcPr>
            <w:tcW w:w="1445" w:type="dxa"/>
            <w:tcBorders>
              <w:top w:val="nil"/>
              <w:left w:val="nil"/>
              <w:bottom w:val="single" w:sz="4" w:space="0" w:color="auto"/>
              <w:right w:val="single" w:sz="4" w:space="0" w:color="auto"/>
            </w:tcBorders>
            <w:shd w:val="clear" w:color="auto" w:fill="auto"/>
            <w:noWrap/>
            <w:vAlign w:val="center"/>
            <w:hideMark/>
            <w:tcPrChange w:id="31368" w:author="Ritu Kamra" w:date="2021-09-27T11:37:00Z">
              <w:tcPr>
                <w:tcW w:w="1418" w:type="dxa"/>
                <w:gridSpan w:val="2"/>
                <w:tcBorders>
                  <w:top w:val="nil"/>
                  <w:left w:val="nil"/>
                  <w:bottom w:val="single" w:sz="4" w:space="0" w:color="auto"/>
                  <w:right w:val="single" w:sz="4" w:space="0" w:color="auto"/>
                </w:tcBorders>
                <w:shd w:val="clear" w:color="auto" w:fill="auto"/>
                <w:noWrap/>
                <w:vAlign w:val="center"/>
                <w:hideMark/>
              </w:tcPr>
            </w:tcPrChange>
          </w:tcPr>
          <w:p w14:paraId="2D6877D9" w14:textId="77777777" w:rsidR="00A135B5" w:rsidRPr="00A135B5" w:rsidRDefault="00A135B5">
            <w:pPr>
              <w:spacing w:after="0" w:line="240" w:lineRule="auto"/>
              <w:jc w:val="center"/>
              <w:rPr>
                <w:ins w:id="31369" w:author="Ritu Kamra" w:date="2021-09-27T11:36:00Z"/>
                <w:rFonts w:ascii="Verdana" w:eastAsia="Times New Roman" w:hAnsi="Verdana" w:cs="Calibri"/>
                <w:color w:val="000000"/>
                <w:sz w:val="14"/>
                <w:szCs w:val="14"/>
                <w:lang w:eastAsia="en-IN"/>
              </w:rPr>
            </w:pPr>
            <w:ins w:id="31370" w:author="Ritu Kamra" w:date="2021-09-27T11:36:00Z">
              <w:r w:rsidRPr="00A135B5">
                <w:rPr>
                  <w:rFonts w:ascii="Verdana" w:eastAsia="Times New Roman" w:hAnsi="Verdana" w:cs="Calibri"/>
                  <w:color w:val="000000"/>
                  <w:sz w:val="14"/>
                  <w:szCs w:val="14"/>
                  <w:lang w:eastAsia="en-IN"/>
                </w:rPr>
                <w:t>110.80</w:t>
              </w:r>
            </w:ins>
          </w:p>
        </w:tc>
        <w:tc>
          <w:tcPr>
            <w:tcW w:w="1447" w:type="dxa"/>
            <w:tcBorders>
              <w:top w:val="nil"/>
              <w:left w:val="nil"/>
              <w:bottom w:val="single" w:sz="4" w:space="0" w:color="auto"/>
              <w:right w:val="single" w:sz="4" w:space="0" w:color="auto"/>
            </w:tcBorders>
            <w:shd w:val="clear" w:color="000000" w:fill="FFFFFF"/>
            <w:noWrap/>
            <w:vAlign w:val="center"/>
            <w:hideMark/>
            <w:tcPrChange w:id="31371" w:author="Ritu Kamra" w:date="2021-09-27T11:37:00Z">
              <w:tcPr>
                <w:tcW w:w="1418" w:type="dxa"/>
                <w:gridSpan w:val="2"/>
                <w:tcBorders>
                  <w:top w:val="nil"/>
                  <w:left w:val="nil"/>
                  <w:bottom w:val="single" w:sz="4" w:space="0" w:color="auto"/>
                  <w:right w:val="single" w:sz="4" w:space="0" w:color="auto"/>
                </w:tcBorders>
                <w:shd w:val="clear" w:color="000000" w:fill="FFFFFF"/>
                <w:noWrap/>
                <w:vAlign w:val="center"/>
                <w:hideMark/>
              </w:tcPr>
            </w:tcPrChange>
          </w:tcPr>
          <w:p w14:paraId="1BCA9088" w14:textId="77777777" w:rsidR="00A135B5" w:rsidRPr="00A135B5" w:rsidRDefault="00A135B5">
            <w:pPr>
              <w:spacing w:after="0" w:line="240" w:lineRule="auto"/>
              <w:jc w:val="center"/>
              <w:rPr>
                <w:ins w:id="31372" w:author="Ritu Kamra" w:date="2021-09-27T11:36:00Z"/>
                <w:rFonts w:ascii="Verdana" w:eastAsia="Times New Roman" w:hAnsi="Verdana" w:cs="Calibri"/>
                <w:color w:val="000000"/>
                <w:sz w:val="14"/>
                <w:szCs w:val="14"/>
                <w:lang w:eastAsia="en-IN"/>
              </w:rPr>
            </w:pPr>
            <w:ins w:id="31373" w:author="Ritu Kamra" w:date="2021-09-27T11:36:00Z">
              <w:r w:rsidRPr="00A135B5">
                <w:rPr>
                  <w:rFonts w:ascii="Verdana" w:eastAsia="Times New Roman" w:hAnsi="Verdana" w:cs="Calibri"/>
                  <w:color w:val="000000"/>
                  <w:sz w:val="14"/>
                  <w:szCs w:val="14"/>
                  <w:lang w:eastAsia="en-IN"/>
                </w:rPr>
                <w:t>34.13</w:t>
              </w:r>
            </w:ins>
          </w:p>
        </w:tc>
        <w:tc>
          <w:tcPr>
            <w:tcW w:w="1445" w:type="dxa"/>
            <w:tcBorders>
              <w:top w:val="nil"/>
              <w:left w:val="nil"/>
              <w:bottom w:val="single" w:sz="4" w:space="0" w:color="auto"/>
              <w:right w:val="single" w:sz="4" w:space="0" w:color="auto"/>
            </w:tcBorders>
            <w:shd w:val="clear" w:color="auto" w:fill="auto"/>
            <w:noWrap/>
            <w:vAlign w:val="center"/>
            <w:hideMark/>
            <w:tcPrChange w:id="31374" w:author="Ritu Kamra" w:date="2021-09-27T11:37:00Z">
              <w:tcPr>
                <w:tcW w:w="1418" w:type="dxa"/>
                <w:gridSpan w:val="3"/>
                <w:tcBorders>
                  <w:top w:val="nil"/>
                  <w:left w:val="nil"/>
                  <w:bottom w:val="single" w:sz="4" w:space="0" w:color="auto"/>
                  <w:right w:val="single" w:sz="4" w:space="0" w:color="auto"/>
                </w:tcBorders>
                <w:shd w:val="clear" w:color="auto" w:fill="auto"/>
                <w:noWrap/>
                <w:vAlign w:val="center"/>
                <w:hideMark/>
              </w:tcPr>
            </w:tcPrChange>
          </w:tcPr>
          <w:p w14:paraId="45177CEF" w14:textId="77777777" w:rsidR="00A135B5" w:rsidRPr="00A135B5" w:rsidRDefault="00A135B5">
            <w:pPr>
              <w:spacing w:after="0" w:line="240" w:lineRule="auto"/>
              <w:jc w:val="center"/>
              <w:rPr>
                <w:ins w:id="31375" w:author="Ritu Kamra" w:date="2021-09-27T11:36:00Z"/>
                <w:rFonts w:ascii="Verdana" w:eastAsia="Times New Roman" w:hAnsi="Verdana" w:cs="Calibri"/>
                <w:color w:val="000000"/>
                <w:sz w:val="14"/>
                <w:szCs w:val="14"/>
                <w:lang w:eastAsia="en-IN"/>
              </w:rPr>
            </w:pPr>
            <w:ins w:id="31376" w:author="Ritu Kamra" w:date="2021-09-27T11:36:00Z">
              <w:r w:rsidRPr="00A135B5">
                <w:rPr>
                  <w:rFonts w:ascii="Verdana" w:eastAsia="Times New Roman" w:hAnsi="Verdana" w:cs="Calibri"/>
                  <w:color w:val="000000"/>
                  <w:sz w:val="14"/>
                  <w:szCs w:val="14"/>
                  <w:lang w:eastAsia="en-IN"/>
                </w:rPr>
                <w:t>105.40</w:t>
              </w:r>
            </w:ins>
          </w:p>
        </w:tc>
        <w:tc>
          <w:tcPr>
            <w:tcW w:w="1447" w:type="dxa"/>
            <w:tcBorders>
              <w:top w:val="nil"/>
              <w:left w:val="nil"/>
              <w:bottom w:val="single" w:sz="4" w:space="0" w:color="auto"/>
              <w:right w:val="single" w:sz="4" w:space="0" w:color="auto"/>
            </w:tcBorders>
            <w:shd w:val="clear" w:color="000000" w:fill="FFFFFF"/>
            <w:noWrap/>
            <w:vAlign w:val="center"/>
            <w:hideMark/>
            <w:tcPrChange w:id="31377" w:author="Ritu Kamra" w:date="2021-09-27T11:37:00Z">
              <w:tcPr>
                <w:tcW w:w="1418" w:type="dxa"/>
                <w:gridSpan w:val="2"/>
                <w:tcBorders>
                  <w:top w:val="nil"/>
                  <w:left w:val="nil"/>
                  <w:bottom w:val="single" w:sz="4" w:space="0" w:color="auto"/>
                  <w:right w:val="single" w:sz="4" w:space="0" w:color="auto"/>
                </w:tcBorders>
                <w:shd w:val="clear" w:color="000000" w:fill="FFFFFF"/>
                <w:noWrap/>
                <w:vAlign w:val="center"/>
                <w:hideMark/>
              </w:tcPr>
            </w:tcPrChange>
          </w:tcPr>
          <w:p w14:paraId="3120BA43" w14:textId="77777777" w:rsidR="00A135B5" w:rsidRPr="00A135B5" w:rsidRDefault="00A135B5">
            <w:pPr>
              <w:spacing w:after="0" w:line="240" w:lineRule="auto"/>
              <w:jc w:val="center"/>
              <w:rPr>
                <w:ins w:id="31378" w:author="Ritu Kamra" w:date="2021-09-27T11:36:00Z"/>
                <w:rFonts w:ascii="Verdana" w:eastAsia="Times New Roman" w:hAnsi="Verdana" w:cs="Calibri"/>
                <w:color w:val="000000"/>
                <w:sz w:val="14"/>
                <w:szCs w:val="14"/>
                <w:lang w:eastAsia="en-IN"/>
              </w:rPr>
            </w:pPr>
            <w:ins w:id="31379" w:author="Ritu Kamra" w:date="2021-09-27T11:36:00Z">
              <w:r w:rsidRPr="00A135B5">
                <w:rPr>
                  <w:rFonts w:ascii="Verdana" w:eastAsia="Times New Roman" w:hAnsi="Verdana" w:cs="Calibri"/>
                  <w:color w:val="000000"/>
                  <w:sz w:val="14"/>
                  <w:szCs w:val="14"/>
                  <w:lang w:eastAsia="en-IN"/>
                </w:rPr>
                <w:t>35.19</w:t>
              </w:r>
            </w:ins>
          </w:p>
        </w:tc>
        <w:tc>
          <w:tcPr>
            <w:tcW w:w="1445" w:type="dxa"/>
            <w:tcBorders>
              <w:top w:val="nil"/>
              <w:left w:val="nil"/>
              <w:bottom w:val="single" w:sz="4" w:space="0" w:color="auto"/>
              <w:right w:val="single" w:sz="4" w:space="0" w:color="auto"/>
            </w:tcBorders>
            <w:shd w:val="clear" w:color="auto" w:fill="auto"/>
            <w:noWrap/>
            <w:vAlign w:val="center"/>
            <w:hideMark/>
            <w:tcPrChange w:id="31380" w:author="Ritu Kamra" w:date="2021-09-27T11:37:00Z">
              <w:tcPr>
                <w:tcW w:w="1418" w:type="dxa"/>
                <w:gridSpan w:val="2"/>
                <w:tcBorders>
                  <w:top w:val="nil"/>
                  <w:left w:val="nil"/>
                  <w:bottom w:val="single" w:sz="4" w:space="0" w:color="auto"/>
                  <w:right w:val="single" w:sz="4" w:space="0" w:color="auto"/>
                </w:tcBorders>
                <w:shd w:val="clear" w:color="auto" w:fill="auto"/>
                <w:noWrap/>
                <w:vAlign w:val="center"/>
                <w:hideMark/>
              </w:tcPr>
            </w:tcPrChange>
          </w:tcPr>
          <w:p w14:paraId="4F966339" w14:textId="77777777" w:rsidR="00A135B5" w:rsidRPr="00A135B5" w:rsidRDefault="00A135B5">
            <w:pPr>
              <w:spacing w:after="0" w:line="240" w:lineRule="auto"/>
              <w:jc w:val="center"/>
              <w:rPr>
                <w:ins w:id="31381" w:author="Ritu Kamra" w:date="2021-09-27T11:36:00Z"/>
                <w:rFonts w:ascii="Verdana" w:eastAsia="Times New Roman" w:hAnsi="Verdana" w:cs="Calibri"/>
                <w:color w:val="000000"/>
                <w:sz w:val="14"/>
                <w:szCs w:val="14"/>
                <w:lang w:eastAsia="en-IN"/>
              </w:rPr>
            </w:pPr>
            <w:ins w:id="31382" w:author="Ritu Kamra" w:date="2021-09-27T11:36:00Z">
              <w:r w:rsidRPr="00A135B5">
                <w:rPr>
                  <w:rFonts w:ascii="Verdana" w:eastAsia="Times New Roman" w:hAnsi="Verdana" w:cs="Calibri"/>
                  <w:color w:val="000000"/>
                  <w:sz w:val="14"/>
                  <w:szCs w:val="14"/>
                  <w:lang w:eastAsia="en-IN"/>
                </w:rPr>
                <w:t>104.84</w:t>
              </w:r>
            </w:ins>
          </w:p>
        </w:tc>
        <w:tc>
          <w:tcPr>
            <w:tcW w:w="1447" w:type="dxa"/>
            <w:tcBorders>
              <w:top w:val="nil"/>
              <w:left w:val="nil"/>
              <w:bottom w:val="single" w:sz="4" w:space="0" w:color="auto"/>
              <w:right w:val="single" w:sz="4" w:space="0" w:color="auto"/>
            </w:tcBorders>
            <w:shd w:val="clear" w:color="auto" w:fill="auto"/>
            <w:noWrap/>
            <w:vAlign w:val="center"/>
            <w:hideMark/>
            <w:tcPrChange w:id="31383" w:author="Ritu Kamra" w:date="2021-09-27T11:37:00Z">
              <w:tcPr>
                <w:tcW w:w="1418" w:type="dxa"/>
                <w:tcBorders>
                  <w:top w:val="nil"/>
                  <w:left w:val="nil"/>
                  <w:bottom w:val="single" w:sz="4" w:space="0" w:color="auto"/>
                  <w:right w:val="single" w:sz="4" w:space="0" w:color="auto"/>
                </w:tcBorders>
                <w:shd w:val="clear" w:color="auto" w:fill="auto"/>
                <w:noWrap/>
                <w:vAlign w:val="center"/>
                <w:hideMark/>
              </w:tcPr>
            </w:tcPrChange>
          </w:tcPr>
          <w:p w14:paraId="5769551A" w14:textId="77777777" w:rsidR="00A135B5" w:rsidRPr="00A135B5" w:rsidRDefault="00A135B5">
            <w:pPr>
              <w:spacing w:after="0" w:line="240" w:lineRule="auto"/>
              <w:jc w:val="center"/>
              <w:rPr>
                <w:ins w:id="31384" w:author="Ritu Kamra" w:date="2021-09-27T11:36:00Z"/>
                <w:rFonts w:ascii="Verdana" w:eastAsia="Times New Roman" w:hAnsi="Verdana" w:cs="Calibri"/>
                <w:color w:val="000000"/>
                <w:sz w:val="14"/>
                <w:szCs w:val="14"/>
                <w:lang w:eastAsia="en-IN"/>
              </w:rPr>
            </w:pPr>
            <w:ins w:id="31385" w:author="Ritu Kamra" w:date="2021-09-27T11:36:00Z">
              <w:r w:rsidRPr="00A135B5">
                <w:rPr>
                  <w:rFonts w:ascii="Verdana" w:eastAsia="Times New Roman" w:hAnsi="Verdana" w:cs="Calibri"/>
                  <w:color w:val="000000"/>
                  <w:sz w:val="14"/>
                  <w:szCs w:val="14"/>
                  <w:lang w:eastAsia="en-IN"/>
                </w:rPr>
                <w:t>38.01</w:t>
              </w:r>
            </w:ins>
          </w:p>
        </w:tc>
      </w:tr>
      <w:tr w:rsidR="00A135B5" w:rsidRPr="00A135B5" w14:paraId="21798782" w14:textId="77777777" w:rsidTr="00D02970">
        <w:trPr>
          <w:trHeight w:val="665"/>
          <w:ins w:id="31386" w:author="Ritu Kamra" w:date="2021-09-27T11:36:00Z"/>
          <w:trPrChange w:id="31387" w:author="Ritu Kamra" w:date="2021-09-27T11:37:00Z">
            <w:trPr>
              <w:trHeight w:val="557"/>
            </w:trPr>
          </w:trPrChange>
        </w:trPr>
        <w:tc>
          <w:tcPr>
            <w:tcW w:w="1573" w:type="dxa"/>
            <w:tcBorders>
              <w:top w:val="nil"/>
              <w:left w:val="single" w:sz="4" w:space="0" w:color="auto"/>
              <w:bottom w:val="single" w:sz="4" w:space="0" w:color="auto"/>
              <w:right w:val="single" w:sz="4" w:space="0" w:color="auto"/>
            </w:tcBorders>
            <w:shd w:val="clear" w:color="000000" w:fill="FFFFFF"/>
            <w:vAlign w:val="center"/>
            <w:hideMark/>
            <w:tcPrChange w:id="31388" w:author="Ritu Kamra" w:date="2021-09-27T11:37:00Z">
              <w:tcPr>
                <w:tcW w:w="1544" w:type="dxa"/>
                <w:gridSpan w:val="2"/>
                <w:tcBorders>
                  <w:top w:val="nil"/>
                  <w:left w:val="single" w:sz="4" w:space="0" w:color="auto"/>
                  <w:bottom w:val="single" w:sz="4" w:space="0" w:color="auto"/>
                  <w:right w:val="single" w:sz="4" w:space="0" w:color="auto"/>
                </w:tcBorders>
                <w:shd w:val="clear" w:color="000000" w:fill="FFFFFF"/>
                <w:vAlign w:val="center"/>
                <w:hideMark/>
              </w:tcPr>
            </w:tcPrChange>
          </w:tcPr>
          <w:p w14:paraId="3DF03733" w14:textId="77777777" w:rsidR="00A135B5" w:rsidRPr="00A135B5" w:rsidRDefault="00A135B5">
            <w:pPr>
              <w:spacing w:after="0" w:line="240" w:lineRule="auto"/>
              <w:jc w:val="center"/>
              <w:rPr>
                <w:ins w:id="31389" w:author="Ritu Kamra" w:date="2021-09-27T11:36:00Z"/>
                <w:rFonts w:ascii="Verdana" w:eastAsia="Times New Roman" w:hAnsi="Verdana" w:cs="Calibri"/>
                <w:b/>
                <w:bCs/>
                <w:color w:val="000000"/>
                <w:sz w:val="14"/>
                <w:szCs w:val="14"/>
                <w:lang w:eastAsia="en-IN"/>
              </w:rPr>
            </w:pPr>
            <w:ins w:id="31390" w:author="Ritu Kamra" w:date="2021-09-27T11:36:00Z">
              <w:r w:rsidRPr="00A135B5">
                <w:rPr>
                  <w:rFonts w:ascii="Verdana" w:eastAsia="Times New Roman" w:hAnsi="Verdana" w:cs="Calibri"/>
                  <w:b/>
                  <w:bCs/>
                  <w:color w:val="000000"/>
                  <w:sz w:val="14"/>
                  <w:szCs w:val="14"/>
                  <w:lang w:eastAsia="en-IN"/>
                </w:rPr>
                <w:t>Czech Republic</w:t>
              </w:r>
            </w:ins>
          </w:p>
        </w:tc>
        <w:tc>
          <w:tcPr>
            <w:tcW w:w="1445" w:type="dxa"/>
            <w:tcBorders>
              <w:top w:val="nil"/>
              <w:left w:val="nil"/>
              <w:bottom w:val="single" w:sz="4" w:space="0" w:color="auto"/>
              <w:right w:val="single" w:sz="4" w:space="0" w:color="auto"/>
            </w:tcBorders>
            <w:shd w:val="clear" w:color="auto" w:fill="auto"/>
            <w:noWrap/>
            <w:vAlign w:val="center"/>
            <w:hideMark/>
            <w:tcPrChange w:id="31391" w:author="Ritu Kamra" w:date="2021-09-27T11:37:00Z">
              <w:tcPr>
                <w:tcW w:w="1418" w:type="dxa"/>
                <w:gridSpan w:val="2"/>
                <w:tcBorders>
                  <w:top w:val="nil"/>
                  <w:left w:val="nil"/>
                  <w:bottom w:val="single" w:sz="4" w:space="0" w:color="auto"/>
                  <w:right w:val="single" w:sz="4" w:space="0" w:color="auto"/>
                </w:tcBorders>
                <w:shd w:val="clear" w:color="auto" w:fill="auto"/>
                <w:noWrap/>
                <w:vAlign w:val="center"/>
                <w:hideMark/>
              </w:tcPr>
            </w:tcPrChange>
          </w:tcPr>
          <w:p w14:paraId="438273F9" w14:textId="77777777" w:rsidR="00A135B5" w:rsidRPr="00A135B5" w:rsidRDefault="00A135B5">
            <w:pPr>
              <w:spacing w:after="0" w:line="240" w:lineRule="auto"/>
              <w:jc w:val="center"/>
              <w:rPr>
                <w:ins w:id="31392" w:author="Ritu Kamra" w:date="2021-09-27T11:36:00Z"/>
                <w:rFonts w:ascii="Verdana" w:eastAsia="Times New Roman" w:hAnsi="Verdana" w:cs="Calibri"/>
                <w:color w:val="000000"/>
                <w:sz w:val="14"/>
                <w:szCs w:val="14"/>
                <w:lang w:eastAsia="en-IN"/>
              </w:rPr>
            </w:pPr>
            <w:ins w:id="31393" w:author="Ritu Kamra" w:date="2021-09-27T11:36:00Z">
              <w:r w:rsidRPr="00A135B5">
                <w:rPr>
                  <w:rFonts w:ascii="Verdana" w:eastAsia="Times New Roman" w:hAnsi="Verdana" w:cs="Calibri"/>
                  <w:color w:val="000000"/>
                  <w:sz w:val="14"/>
                  <w:szCs w:val="14"/>
                  <w:lang w:eastAsia="en-IN"/>
                </w:rPr>
                <w:t>96.63</w:t>
              </w:r>
            </w:ins>
          </w:p>
        </w:tc>
        <w:tc>
          <w:tcPr>
            <w:tcW w:w="1447" w:type="dxa"/>
            <w:tcBorders>
              <w:top w:val="nil"/>
              <w:left w:val="nil"/>
              <w:bottom w:val="single" w:sz="4" w:space="0" w:color="auto"/>
              <w:right w:val="single" w:sz="4" w:space="0" w:color="auto"/>
            </w:tcBorders>
            <w:shd w:val="clear" w:color="000000" w:fill="FFFFFF"/>
            <w:noWrap/>
            <w:vAlign w:val="center"/>
            <w:hideMark/>
            <w:tcPrChange w:id="31394" w:author="Ritu Kamra" w:date="2021-09-27T11:37:00Z">
              <w:tcPr>
                <w:tcW w:w="1418" w:type="dxa"/>
                <w:gridSpan w:val="2"/>
                <w:tcBorders>
                  <w:top w:val="nil"/>
                  <w:left w:val="nil"/>
                  <w:bottom w:val="single" w:sz="4" w:space="0" w:color="auto"/>
                  <w:right w:val="single" w:sz="4" w:space="0" w:color="auto"/>
                </w:tcBorders>
                <w:shd w:val="clear" w:color="000000" w:fill="FFFFFF"/>
                <w:noWrap/>
                <w:vAlign w:val="center"/>
                <w:hideMark/>
              </w:tcPr>
            </w:tcPrChange>
          </w:tcPr>
          <w:p w14:paraId="7EA7E621" w14:textId="77777777" w:rsidR="00A135B5" w:rsidRPr="00A135B5" w:rsidRDefault="00A135B5">
            <w:pPr>
              <w:spacing w:after="0" w:line="240" w:lineRule="auto"/>
              <w:jc w:val="center"/>
              <w:rPr>
                <w:ins w:id="31395" w:author="Ritu Kamra" w:date="2021-09-27T11:36:00Z"/>
                <w:rFonts w:ascii="Verdana" w:eastAsia="Times New Roman" w:hAnsi="Verdana" w:cs="Calibri"/>
                <w:color w:val="000000"/>
                <w:sz w:val="14"/>
                <w:szCs w:val="14"/>
                <w:lang w:eastAsia="en-IN"/>
              </w:rPr>
            </w:pPr>
            <w:ins w:id="31396" w:author="Ritu Kamra" w:date="2021-09-27T11:36:00Z">
              <w:r w:rsidRPr="00A135B5">
                <w:rPr>
                  <w:rFonts w:ascii="Verdana" w:eastAsia="Times New Roman" w:hAnsi="Verdana" w:cs="Calibri"/>
                  <w:color w:val="000000"/>
                  <w:sz w:val="14"/>
                  <w:szCs w:val="14"/>
                  <w:lang w:eastAsia="en-IN"/>
                </w:rPr>
                <w:t>32.77</w:t>
              </w:r>
            </w:ins>
          </w:p>
        </w:tc>
        <w:tc>
          <w:tcPr>
            <w:tcW w:w="1445" w:type="dxa"/>
            <w:tcBorders>
              <w:top w:val="nil"/>
              <w:left w:val="nil"/>
              <w:bottom w:val="single" w:sz="4" w:space="0" w:color="auto"/>
              <w:right w:val="single" w:sz="4" w:space="0" w:color="auto"/>
            </w:tcBorders>
            <w:shd w:val="clear" w:color="auto" w:fill="auto"/>
            <w:noWrap/>
            <w:vAlign w:val="center"/>
            <w:hideMark/>
            <w:tcPrChange w:id="31397" w:author="Ritu Kamra" w:date="2021-09-27T11:37:00Z">
              <w:tcPr>
                <w:tcW w:w="1418" w:type="dxa"/>
                <w:gridSpan w:val="3"/>
                <w:tcBorders>
                  <w:top w:val="nil"/>
                  <w:left w:val="nil"/>
                  <w:bottom w:val="single" w:sz="4" w:space="0" w:color="auto"/>
                  <w:right w:val="single" w:sz="4" w:space="0" w:color="auto"/>
                </w:tcBorders>
                <w:shd w:val="clear" w:color="auto" w:fill="auto"/>
                <w:noWrap/>
                <w:vAlign w:val="center"/>
                <w:hideMark/>
              </w:tcPr>
            </w:tcPrChange>
          </w:tcPr>
          <w:p w14:paraId="0A34758E" w14:textId="77777777" w:rsidR="00A135B5" w:rsidRPr="00A135B5" w:rsidRDefault="00A135B5">
            <w:pPr>
              <w:spacing w:after="0" w:line="240" w:lineRule="auto"/>
              <w:jc w:val="center"/>
              <w:rPr>
                <w:ins w:id="31398" w:author="Ritu Kamra" w:date="2021-09-27T11:36:00Z"/>
                <w:rFonts w:ascii="Verdana" w:eastAsia="Times New Roman" w:hAnsi="Verdana" w:cs="Calibri"/>
                <w:color w:val="000000"/>
                <w:sz w:val="14"/>
                <w:szCs w:val="14"/>
                <w:lang w:eastAsia="en-IN"/>
              </w:rPr>
            </w:pPr>
            <w:ins w:id="31399" w:author="Ritu Kamra" w:date="2021-09-27T11:36:00Z">
              <w:r w:rsidRPr="00A135B5">
                <w:rPr>
                  <w:rFonts w:ascii="Verdana" w:eastAsia="Times New Roman" w:hAnsi="Verdana" w:cs="Calibri"/>
                  <w:color w:val="000000"/>
                  <w:sz w:val="14"/>
                  <w:szCs w:val="14"/>
                  <w:lang w:eastAsia="en-IN"/>
                </w:rPr>
                <w:t>86.29</w:t>
              </w:r>
            </w:ins>
          </w:p>
        </w:tc>
        <w:tc>
          <w:tcPr>
            <w:tcW w:w="1447" w:type="dxa"/>
            <w:tcBorders>
              <w:top w:val="nil"/>
              <w:left w:val="nil"/>
              <w:bottom w:val="single" w:sz="4" w:space="0" w:color="auto"/>
              <w:right w:val="single" w:sz="4" w:space="0" w:color="auto"/>
            </w:tcBorders>
            <w:shd w:val="clear" w:color="000000" w:fill="FFFFFF"/>
            <w:noWrap/>
            <w:vAlign w:val="center"/>
            <w:hideMark/>
            <w:tcPrChange w:id="31400" w:author="Ritu Kamra" w:date="2021-09-27T11:37:00Z">
              <w:tcPr>
                <w:tcW w:w="1418" w:type="dxa"/>
                <w:gridSpan w:val="2"/>
                <w:tcBorders>
                  <w:top w:val="nil"/>
                  <w:left w:val="nil"/>
                  <w:bottom w:val="single" w:sz="4" w:space="0" w:color="auto"/>
                  <w:right w:val="single" w:sz="4" w:space="0" w:color="auto"/>
                </w:tcBorders>
                <w:shd w:val="clear" w:color="000000" w:fill="FFFFFF"/>
                <w:noWrap/>
                <w:vAlign w:val="center"/>
                <w:hideMark/>
              </w:tcPr>
            </w:tcPrChange>
          </w:tcPr>
          <w:p w14:paraId="198E7BEA" w14:textId="77777777" w:rsidR="00A135B5" w:rsidRPr="00A135B5" w:rsidRDefault="00A135B5">
            <w:pPr>
              <w:spacing w:after="0" w:line="240" w:lineRule="auto"/>
              <w:jc w:val="center"/>
              <w:rPr>
                <w:ins w:id="31401" w:author="Ritu Kamra" w:date="2021-09-27T11:36:00Z"/>
                <w:rFonts w:ascii="Verdana" w:eastAsia="Times New Roman" w:hAnsi="Verdana" w:cs="Calibri"/>
                <w:color w:val="000000"/>
                <w:sz w:val="14"/>
                <w:szCs w:val="14"/>
                <w:lang w:eastAsia="en-IN"/>
              </w:rPr>
            </w:pPr>
            <w:ins w:id="31402" w:author="Ritu Kamra" w:date="2021-09-27T11:36:00Z">
              <w:r w:rsidRPr="00A135B5">
                <w:rPr>
                  <w:rFonts w:ascii="Verdana" w:eastAsia="Times New Roman" w:hAnsi="Verdana" w:cs="Calibri"/>
                  <w:color w:val="000000"/>
                  <w:sz w:val="14"/>
                  <w:szCs w:val="14"/>
                  <w:lang w:eastAsia="en-IN"/>
                </w:rPr>
                <w:t>33.90</w:t>
              </w:r>
            </w:ins>
          </w:p>
        </w:tc>
        <w:tc>
          <w:tcPr>
            <w:tcW w:w="1445" w:type="dxa"/>
            <w:tcBorders>
              <w:top w:val="nil"/>
              <w:left w:val="nil"/>
              <w:bottom w:val="single" w:sz="4" w:space="0" w:color="auto"/>
              <w:right w:val="single" w:sz="4" w:space="0" w:color="auto"/>
            </w:tcBorders>
            <w:shd w:val="clear" w:color="auto" w:fill="auto"/>
            <w:noWrap/>
            <w:vAlign w:val="center"/>
            <w:hideMark/>
            <w:tcPrChange w:id="31403" w:author="Ritu Kamra" w:date="2021-09-27T11:37:00Z">
              <w:tcPr>
                <w:tcW w:w="1418" w:type="dxa"/>
                <w:gridSpan w:val="2"/>
                <w:tcBorders>
                  <w:top w:val="nil"/>
                  <w:left w:val="nil"/>
                  <w:bottom w:val="single" w:sz="4" w:space="0" w:color="auto"/>
                  <w:right w:val="single" w:sz="4" w:space="0" w:color="auto"/>
                </w:tcBorders>
                <w:shd w:val="clear" w:color="auto" w:fill="auto"/>
                <w:noWrap/>
                <w:vAlign w:val="center"/>
                <w:hideMark/>
              </w:tcPr>
            </w:tcPrChange>
          </w:tcPr>
          <w:p w14:paraId="0A3483BF" w14:textId="77777777" w:rsidR="00A135B5" w:rsidRPr="00A135B5" w:rsidRDefault="00A135B5">
            <w:pPr>
              <w:spacing w:after="0" w:line="240" w:lineRule="auto"/>
              <w:jc w:val="center"/>
              <w:rPr>
                <w:ins w:id="31404" w:author="Ritu Kamra" w:date="2021-09-27T11:36:00Z"/>
                <w:rFonts w:ascii="Verdana" w:eastAsia="Times New Roman" w:hAnsi="Verdana" w:cs="Calibri"/>
                <w:color w:val="000000"/>
                <w:sz w:val="14"/>
                <w:szCs w:val="14"/>
                <w:lang w:eastAsia="en-IN"/>
              </w:rPr>
            </w:pPr>
            <w:ins w:id="31405" w:author="Ritu Kamra" w:date="2021-09-27T11:36:00Z">
              <w:r w:rsidRPr="00A135B5">
                <w:rPr>
                  <w:rFonts w:ascii="Verdana" w:eastAsia="Times New Roman" w:hAnsi="Verdana" w:cs="Calibri"/>
                  <w:color w:val="000000"/>
                  <w:sz w:val="14"/>
                  <w:szCs w:val="14"/>
                  <w:lang w:eastAsia="en-IN"/>
                </w:rPr>
                <w:t>79.73</w:t>
              </w:r>
            </w:ins>
          </w:p>
        </w:tc>
        <w:tc>
          <w:tcPr>
            <w:tcW w:w="1447" w:type="dxa"/>
            <w:tcBorders>
              <w:top w:val="nil"/>
              <w:left w:val="nil"/>
              <w:bottom w:val="single" w:sz="4" w:space="0" w:color="auto"/>
              <w:right w:val="single" w:sz="4" w:space="0" w:color="auto"/>
            </w:tcBorders>
            <w:shd w:val="clear" w:color="auto" w:fill="auto"/>
            <w:noWrap/>
            <w:vAlign w:val="center"/>
            <w:hideMark/>
            <w:tcPrChange w:id="31406" w:author="Ritu Kamra" w:date="2021-09-27T11:37:00Z">
              <w:tcPr>
                <w:tcW w:w="1418" w:type="dxa"/>
                <w:tcBorders>
                  <w:top w:val="nil"/>
                  <w:left w:val="nil"/>
                  <w:bottom w:val="single" w:sz="4" w:space="0" w:color="auto"/>
                  <w:right w:val="single" w:sz="4" w:space="0" w:color="auto"/>
                </w:tcBorders>
                <w:shd w:val="clear" w:color="auto" w:fill="auto"/>
                <w:noWrap/>
                <w:vAlign w:val="center"/>
                <w:hideMark/>
              </w:tcPr>
            </w:tcPrChange>
          </w:tcPr>
          <w:p w14:paraId="1BAEF1A8" w14:textId="77777777" w:rsidR="00A135B5" w:rsidRPr="00A135B5" w:rsidRDefault="00A135B5">
            <w:pPr>
              <w:spacing w:after="0" w:line="240" w:lineRule="auto"/>
              <w:jc w:val="center"/>
              <w:rPr>
                <w:ins w:id="31407" w:author="Ritu Kamra" w:date="2021-09-27T11:36:00Z"/>
                <w:rFonts w:ascii="Verdana" w:eastAsia="Times New Roman" w:hAnsi="Verdana" w:cs="Calibri"/>
                <w:color w:val="000000"/>
                <w:sz w:val="14"/>
                <w:szCs w:val="14"/>
                <w:lang w:eastAsia="en-IN"/>
              </w:rPr>
            </w:pPr>
            <w:ins w:id="31408" w:author="Ritu Kamra" w:date="2021-09-27T11:36:00Z">
              <w:r w:rsidRPr="00A135B5">
                <w:rPr>
                  <w:rFonts w:ascii="Verdana" w:eastAsia="Times New Roman" w:hAnsi="Verdana" w:cs="Calibri"/>
                  <w:color w:val="000000"/>
                  <w:sz w:val="14"/>
                  <w:szCs w:val="14"/>
                  <w:lang w:eastAsia="en-IN"/>
                </w:rPr>
                <w:t>34.00</w:t>
              </w:r>
            </w:ins>
          </w:p>
        </w:tc>
      </w:tr>
      <w:tr w:rsidR="00A135B5" w:rsidRPr="00A135B5" w14:paraId="29197A2E" w14:textId="77777777" w:rsidTr="00D02970">
        <w:trPr>
          <w:trHeight w:val="582"/>
          <w:ins w:id="31409" w:author="Ritu Kamra" w:date="2021-09-27T11:36:00Z"/>
          <w:trPrChange w:id="31410" w:author="Ritu Kamra" w:date="2021-09-27T11:37:00Z">
            <w:trPr>
              <w:trHeight w:val="487"/>
            </w:trPr>
          </w:trPrChange>
        </w:trPr>
        <w:tc>
          <w:tcPr>
            <w:tcW w:w="1573" w:type="dxa"/>
            <w:tcBorders>
              <w:top w:val="nil"/>
              <w:left w:val="single" w:sz="4" w:space="0" w:color="auto"/>
              <w:bottom w:val="single" w:sz="4" w:space="0" w:color="auto"/>
              <w:right w:val="single" w:sz="4" w:space="0" w:color="auto"/>
            </w:tcBorders>
            <w:shd w:val="clear" w:color="000000" w:fill="FFFFFF"/>
            <w:vAlign w:val="center"/>
            <w:hideMark/>
            <w:tcPrChange w:id="31411" w:author="Ritu Kamra" w:date="2021-09-27T11:37:00Z">
              <w:tcPr>
                <w:tcW w:w="1544" w:type="dxa"/>
                <w:gridSpan w:val="2"/>
                <w:tcBorders>
                  <w:top w:val="nil"/>
                  <w:left w:val="single" w:sz="4" w:space="0" w:color="auto"/>
                  <w:bottom w:val="single" w:sz="4" w:space="0" w:color="auto"/>
                  <w:right w:val="single" w:sz="4" w:space="0" w:color="auto"/>
                </w:tcBorders>
                <w:shd w:val="clear" w:color="000000" w:fill="FFFFFF"/>
                <w:vAlign w:val="center"/>
                <w:hideMark/>
              </w:tcPr>
            </w:tcPrChange>
          </w:tcPr>
          <w:p w14:paraId="4E505906" w14:textId="77777777" w:rsidR="00A135B5" w:rsidRPr="00A135B5" w:rsidRDefault="00A135B5">
            <w:pPr>
              <w:spacing w:after="0" w:line="240" w:lineRule="auto"/>
              <w:jc w:val="center"/>
              <w:rPr>
                <w:ins w:id="31412" w:author="Ritu Kamra" w:date="2021-09-27T11:36:00Z"/>
                <w:rFonts w:ascii="Verdana" w:eastAsia="Times New Roman" w:hAnsi="Verdana" w:cs="Calibri"/>
                <w:b/>
                <w:bCs/>
                <w:color w:val="000000"/>
                <w:sz w:val="14"/>
                <w:szCs w:val="14"/>
                <w:lang w:eastAsia="en-IN"/>
              </w:rPr>
            </w:pPr>
            <w:ins w:id="31413" w:author="Ritu Kamra" w:date="2021-09-27T11:36:00Z">
              <w:r w:rsidRPr="00A135B5">
                <w:rPr>
                  <w:rFonts w:ascii="Verdana" w:eastAsia="Times New Roman" w:hAnsi="Verdana" w:cs="Calibri"/>
                  <w:b/>
                  <w:bCs/>
                  <w:color w:val="000000"/>
                  <w:sz w:val="14"/>
                  <w:szCs w:val="14"/>
                  <w:lang w:eastAsia="en-IN"/>
                </w:rPr>
                <w:t>China</w:t>
              </w:r>
            </w:ins>
          </w:p>
        </w:tc>
        <w:tc>
          <w:tcPr>
            <w:tcW w:w="1445" w:type="dxa"/>
            <w:tcBorders>
              <w:top w:val="nil"/>
              <w:left w:val="nil"/>
              <w:bottom w:val="single" w:sz="4" w:space="0" w:color="auto"/>
              <w:right w:val="single" w:sz="4" w:space="0" w:color="auto"/>
            </w:tcBorders>
            <w:shd w:val="clear" w:color="auto" w:fill="auto"/>
            <w:noWrap/>
            <w:vAlign w:val="center"/>
            <w:hideMark/>
            <w:tcPrChange w:id="31414" w:author="Ritu Kamra" w:date="2021-09-27T11:37:00Z">
              <w:tcPr>
                <w:tcW w:w="1418" w:type="dxa"/>
                <w:gridSpan w:val="2"/>
                <w:tcBorders>
                  <w:top w:val="nil"/>
                  <w:left w:val="nil"/>
                  <w:bottom w:val="single" w:sz="4" w:space="0" w:color="auto"/>
                  <w:right w:val="single" w:sz="4" w:space="0" w:color="auto"/>
                </w:tcBorders>
                <w:shd w:val="clear" w:color="auto" w:fill="auto"/>
                <w:noWrap/>
                <w:vAlign w:val="center"/>
                <w:hideMark/>
              </w:tcPr>
            </w:tcPrChange>
          </w:tcPr>
          <w:p w14:paraId="7B740A00" w14:textId="77777777" w:rsidR="00A135B5" w:rsidRPr="00A135B5" w:rsidRDefault="00A135B5">
            <w:pPr>
              <w:spacing w:after="0" w:line="240" w:lineRule="auto"/>
              <w:jc w:val="center"/>
              <w:rPr>
                <w:ins w:id="31415" w:author="Ritu Kamra" w:date="2021-09-27T11:36:00Z"/>
                <w:rFonts w:ascii="Verdana" w:eastAsia="Times New Roman" w:hAnsi="Verdana" w:cs="Calibri"/>
                <w:color w:val="000000"/>
                <w:sz w:val="14"/>
                <w:szCs w:val="14"/>
                <w:lang w:eastAsia="en-IN"/>
              </w:rPr>
            </w:pPr>
            <w:ins w:id="31416" w:author="Ritu Kamra" w:date="2021-09-27T11:36:00Z">
              <w:r w:rsidRPr="00A135B5">
                <w:rPr>
                  <w:rFonts w:ascii="Verdana" w:eastAsia="Times New Roman" w:hAnsi="Verdana" w:cs="Calibri"/>
                  <w:color w:val="000000"/>
                  <w:sz w:val="14"/>
                  <w:szCs w:val="14"/>
                  <w:lang w:eastAsia="en-IN"/>
                </w:rPr>
                <w:t>108.68</w:t>
              </w:r>
            </w:ins>
          </w:p>
        </w:tc>
        <w:tc>
          <w:tcPr>
            <w:tcW w:w="1447" w:type="dxa"/>
            <w:tcBorders>
              <w:top w:val="nil"/>
              <w:left w:val="nil"/>
              <w:bottom w:val="single" w:sz="4" w:space="0" w:color="auto"/>
              <w:right w:val="single" w:sz="4" w:space="0" w:color="auto"/>
            </w:tcBorders>
            <w:shd w:val="clear" w:color="000000" w:fill="FFFFFF"/>
            <w:noWrap/>
            <w:vAlign w:val="center"/>
            <w:hideMark/>
            <w:tcPrChange w:id="31417" w:author="Ritu Kamra" w:date="2021-09-27T11:37:00Z">
              <w:tcPr>
                <w:tcW w:w="1418" w:type="dxa"/>
                <w:gridSpan w:val="2"/>
                <w:tcBorders>
                  <w:top w:val="nil"/>
                  <w:left w:val="nil"/>
                  <w:bottom w:val="single" w:sz="4" w:space="0" w:color="auto"/>
                  <w:right w:val="single" w:sz="4" w:space="0" w:color="auto"/>
                </w:tcBorders>
                <w:shd w:val="clear" w:color="000000" w:fill="FFFFFF"/>
                <w:noWrap/>
                <w:vAlign w:val="center"/>
                <w:hideMark/>
              </w:tcPr>
            </w:tcPrChange>
          </w:tcPr>
          <w:p w14:paraId="2DB0A580" w14:textId="77777777" w:rsidR="00A135B5" w:rsidRPr="00A135B5" w:rsidRDefault="00A135B5">
            <w:pPr>
              <w:spacing w:after="0" w:line="240" w:lineRule="auto"/>
              <w:jc w:val="center"/>
              <w:rPr>
                <w:ins w:id="31418" w:author="Ritu Kamra" w:date="2021-09-27T11:36:00Z"/>
                <w:rFonts w:ascii="Verdana" w:eastAsia="Times New Roman" w:hAnsi="Verdana" w:cs="Calibri"/>
                <w:color w:val="000000"/>
                <w:sz w:val="14"/>
                <w:szCs w:val="14"/>
                <w:lang w:eastAsia="en-IN"/>
              </w:rPr>
            </w:pPr>
            <w:ins w:id="31419" w:author="Ritu Kamra" w:date="2021-09-27T11:36:00Z">
              <w:r w:rsidRPr="00A135B5">
                <w:rPr>
                  <w:rFonts w:ascii="Verdana" w:eastAsia="Times New Roman" w:hAnsi="Verdana" w:cs="Calibri"/>
                  <w:color w:val="000000"/>
                  <w:sz w:val="14"/>
                  <w:szCs w:val="14"/>
                  <w:lang w:eastAsia="en-IN"/>
                </w:rPr>
                <w:t>34.66</w:t>
              </w:r>
            </w:ins>
          </w:p>
        </w:tc>
        <w:tc>
          <w:tcPr>
            <w:tcW w:w="1445" w:type="dxa"/>
            <w:tcBorders>
              <w:top w:val="nil"/>
              <w:left w:val="nil"/>
              <w:bottom w:val="single" w:sz="4" w:space="0" w:color="auto"/>
              <w:right w:val="single" w:sz="4" w:space="0" w:color="auto"/>
            </w:tcBorders>
            <w:shd w:val="clear" w:color="auto" w:fill="auto"/>
            <w:noWrap/>
            <w:vAlign w:val="center"/>
            <w:hideMark/>
            <w:tcPrChange w:id="31420" w:author="Ritu Kamra" w:date="2021-09-27T11:37:00Z">
              <w:tcPr>
                <w:tcW w:w="1418" w:type="dxa"/>
                <w:gridSpan w:val="3"/>
                <w:tcBorders>
                  <w:top w:val="nil"/>
                  <w:left w:val="nil"/>
                  <w:bottom w:val="single" w:sz="4" w:space="0" w:color="auto"/>
                  <w:right w:val="single" w:sz="4" w:space="0" w:color="auto"/>
                </w:tcBorders>
                <w:shd w:val="clear" w:color="auto" w:fill="auto"/>
                <w:noWrap/>
                <w:vAlign w:val="center"/>
                <w:hideMark/>
              </w:tcPr>
            </w:tcPrChange>
          </w:tcPr>
          <w:p w14:paraId="6CC9F0F2" w14:textId="77777777" w:rsidR="00A135B5" w:rsidRPr="00A135B5" w:rsidRDefault="00A135B5">
            <w:pPr>
              <w:spacing w:after="0" w:line="240" w:lineRule="auto"/>
              <w:jc w:val="center"/>
              <w:rPr>
                <w:ins w:id="31421" w:author="Ritu Kamra" w:date="2021-09-27T11:36:00Z"/>
                <w:rFonts w:ascii="Verdana" w:eastAsia="Times New Roman" w:hAnsi="Verdana" w:cs="Calibri"/>
                <w:color w:val="000000"/>
                <w:sz w:val="14"/>
                <w:szCs w:val="14"/>
                <w:lang w:eastAsia="en-IN"/>
              </w:rPr>
            </w:pPr>
            <w:ins w:id="31422" w:author="Ritu Kamra" w:date="2021-09-27T11:36:00Z">
              <w:r w:rsidRPr="00A135B5">
                <w:rPr>
                  <w:rFonts w:ascii="Verdana" w:eastAsia="Times New Roman" w:hAnsi="Verdana" w:cs="Calibri"/>
                  <w:color w:val="000000"/>
                  <w:sz w:val="14"/>
                  <w:szCs w:val="14"/>
                  <w:lang w:eastAsia="en-IN"/>
                </w:rPr>
                <w:t>83.56</w:t>
              </w:r>
            </w:ins>
          </w:p>
        </w:tc>
        <w:tc>
          <w:tcPr>
            <w:tcW w:w="1447" w:type="dxa"/>
            <w:tcBorders>
              <w:top w:val="nil"/>
              <w:left w:val="nil"/>
              <w:bottom w:val="single" w:sz="4" w:space="0" w:color="auto"/>
              <w:right w:val="single" w:sz="4" w:space="0" w:color="auto"/>
            </w:tcBorders>
            <w:shd w:val="clear" w:color="000000" w:fill="FFFFFF"/>
            <w:noWrap/>
            <w:vAlign w:val="center"/>
            <w:hideMark/>
            <w:tcPrChange w:id="31423" w:author="Ritu Kamra" w:date="2021-09-27T11:37:00Z">
              <w:tcPr>
                <w:tcW w:w="1418" w:type="dxa"/>
                <w:gridSpan w:val="2"/>
                <w:tcBorders>
                  <w:top w:val="nil"/>
                  <w:left w:val="nil"/>
                  <w:bottom w:val="single" w:sz="4" w:space="0" w:color="auto"/>
                  <w:right w:val="single" w:sz="4" w:space="0" w:color="auto"/>
                </w:tcBorders>
                <w:shd w:val="clear" w:color="000000" w:fill="FFFFFF"/>
                <w:noWrap/>
                <w:vAlign w:val="center"/>
                <w:hideMark/>
              </w:tcPr>
            </w:tcPrChange>
          </w:tcPr>
          <w:p w14:paraId="1A2D5EC4" w14:textId="77777777" w:rsidR="00A135B5" w:rsidRPr="00A135B5" w:rsidRDefault="00A135B5">
            <w:pPr>
              <w:spacing w:after="0" w:line="240" w:lineRule="auto"/>
              <w:jc w:val="center"/>
              <w:rPr>
                <w:ins w:id="31424" w:author="Ritu Kamra" w:date="2021-09-27T11:36:00Z"/>
                <w:rFonts w:ascii="Verdana" w:eastAsia="Times New Roman" w:hAnsi="Verdana" w:cs="Calibri"/>
                <w:color w:val="000000"/>
                <w:sz w:val="14"/>
                <w:szCs w:val="14"/>
                <w:lang w:eastAsia="en-IN"/>
              </w:rPr>
            </w:pPr>
            <w:ins w:id="31425" w:author="Ritu Kamra" w:date="2021-09-27T11:36:00Z">
              <w:r w:rsidRPr="00A135B5">
                <w:rPr>
                  <w:rFonts w:ascii="Verdana" w:eastAsia="Times New Roman" w:hAnsi="Verdana" w:cs="Calibri"/>
                  <w:color w:val="000000"/>
                  <w:sz w:val="14"/>
                  <w:szCs w:val="14"/>
                  <w:lang w:eastAsia="en-IN"/>
                </w:rPr>
                <w:t>28.88</w:t>
              </w:r>
            </w:ins>
          </w:p>
        </w:tc>
        <w:tc>
          <w:tcPr>
            <w:tcW w:w="1445" w:type="dxa"/>
            <w:tcBorders>
              <w:top w:val="nil"/>
              <w:left w:val="nil"/>
              <w:bottom w:val="single" w:sz="4" w:space="0" w:color="auto"/>
              <w:right w:val="single" w:sz="4" w:space="0" w:color="auto"/>
            </w:tcBorders>
            <w:shd w:val="clear" w:color="auto" w:fill="auto"/>
            <w:noWrap/>
            <w:vAlign w:val="center"/>
            <w:hideMark/>
            <w:tcPrChange w:id="31426" w:author="Ritu Kamra" w:date="2021-09-27T11:37:00Z">
              <w:tcPr>
                <w:tcW w:w="1418" w:type="dxa"/>
                <w:gridSpan w:val="2"/>
                <w:tcBorders>
                  <w:top w:val="nil"/>
                  <w:left w:val="nil"/>
                  <w:bottom w:val="single" w:sz="4" w:space="0" w:color="auto"/>
                  <w:right w:val="single" w:sz="4" w:space="0" w:color="auto"/>
                </w:tcBorders>
                <w:shd w:val="clear" w:color="auto" w:fill="auto"/>
                <w:noWrap/>
                <w:vAlign w:val="center"/>
                <w:hideMark/>
              </w:tcPr>
            </w:tcPrChange>
          </w:tcPr>
          <w:p w14:paraId="59993994" w14:textId="77777777" w:rsidR="00A135B5" w:rsidRPr="00A135B5" w:rsidRDefault="00A135B5">
            <w:pPr>
              <w:spacing w:after="0" w:line="240" w:lineRule="auto"/>
              <w:jc w:val="center"/>
              <w:rPr>
                <w:ins w:id="31427" w:author="Ritu Kamra" w:date="2021-09-27T11:36:00Z"/>
                <w:rFonts w:ascii="Verdana" w:eastAsia="Times New Roman" w:hAnsi="Verdana" w:cs="Calibri"/>
                <w:color w:val="000000"/>
                <w:sz w:val="14"/>
                <w:szCs w:val="14"/>
                <w:lang w:eastAsia="en-IN"/>
              </w:rPr>
            </w:pPr>
            <w:ins w:id="31428" w:author="Ritu Kamra" w:date="2021-09-27T11:36:00Z">
              <w:r w:rsidRPr="00A135B5">
                <w:rPr>
                  <w:rFonts w:ascii="Verdana" w:eastAsia="Times New Roman" w:hAnsi="Verdana" w:cs="Calibri"/>
                  <w:color w:val="000000"/>
                  <w:sz w:val="14"/>
                  <w:szCs w:val="14"/>
                  <w:lang w:eastAsia="en-IN"/>
                </w:rPr>
                <w:t>78.38</w:t>
              </w:r>
            </w:ins>
          </w:p>
        </w:tc>
        <w:tc>
          <w:tcPr>
            <w:tcW w:w="1447" w:type="dxa"/>
            <w:tcBorders>
              <w:top w:val="nil"/>
              <w:left w:val="nil"/>
              <w:bottom w:val="single" w:sz="4" w:space="0" w:color="auto"/>
              <w:right w:val="single" w:sz="4" w:space="0" w:color="auto"/>
            </w:tcBorders>
            <w:shd w:val="clear" w:color="auto" w:fill="auto"/>
            <w:noWrap/>
            <w:vAlign w:val="center"/>
            <w:hideMark/>
            <w:tcPrChange w:id="31429" w:author="Ritu Kamra" w:date="2021-09-27T11:37:00Z">
              <w:tcPr>
                <w:tcW w:w="1418" w:type="dxa"/>
                <w:tcBorders>
                  <w:top w:val="nil"/>
                  <w:left w:val="nil"/>
                  <w:bottom w:val="single" w:sz="4" w:space="0" w:color="auto"/>
                  <w:right w:val="single" w:sz="4" w:space="0" w:color="auto"/>
                </w:tcBorders>
                <w:shd w:val="clear" w:color="auto" w:fill="auto"/>
                <w:noWrap/>
                <w:vAlign w:val="center"/>
                <w:hideMark/>
              </w:tcPr>
            </w:tcPrChange>
          </w:tcPr>
          <w:p w14:paraId="6642BB54" w14:textId="77777777" w:rsidR="00A135B5" w:rsidRPr="00A135B5" w:rsidRDefault="00A135B5">
            <w:pPr>
              <w:spacing w:after="0" w:line="240" w:lineRule="auto"/>
              <w:jc w:val="center"/>
              <w:rPr>
                <w:ins w:id="31430" w:author="Ritu Kamra" w:date="2021-09-27T11:36:00Z"/>
                <w:rFonts w:ascii="Verdana" w:eastAsia="Times New Roman" w:hAnsi="Verdana" w:cs="Calibri"/>
                <w:color w:val="000000"/>
                <w:sz w:val="14"/>
                <w:szCs w:val="14"/>
                <w:lang w:eastAsia="en-IN"/>
              </w:rPr>
            </w:pPr>
            <w:ins w:id="31431" w:author="Ritu Kamra" w:date="2021-09-27T11:36:00Z">
              <w:r w:rsidRPr="00A135B5">
                <w:rPr>
                  <w:rFonts w:ascii="Verdana" w:eastAsia="Times New Roman" w:hAnsi="Verdana" w:cs="Calibri"/>
                  <w:color w:val="000000"/>
                  <w:sz w:val="14"/>
                  <w:szCs w:val="14"/>
                  <w:lang w:eastAsia="en-IN"/>
                </w:rPr>
                <w:t>28.31</w:t>
              </w:r>
            </w:ins>
          </w:p>
        </w:tc>
      </w:tr>
      <w:tr w:rsidR="00A135B5" w:rsidRPr="00A135B5" w14:paraId="7D8EDF37" w14:textId="77777777" w:rsidTr="00D02970">
        <w:trPr>
          <w:trHeight w:val="582"/>
          <w:ins w:id="31432" w:author="Ritu Kamra" w:date="2021-09-27T11:36:00Z"/>
          <w:trPrChange w:id="31433" w:author="Ritu Kamra" w:date="2021-09-27T11:37:00Z">
            <w:trPr>
              <w:trHeight w:val="487"/>
            </w:trPr>
          </w:trPrChange>
        </w:trPr>
        <w:tc>
          <w:tcPr>
            <w:tcW w:w="1573" w:type="dxa"/>
            <w:tcBorders>
              <w:top w:val="nil"/>
              <w:left w:val="single" w:sz="4" w:space="0" w:color="auto"/>
              <w:bottom w:val="single" w:sz="4" w:space="0" w:color="auto"/>
              <w:right w:val="single" w:sz="4" w:space="0" w:color="auto"/>
            </w:tcBorders>
            <w:shd w:val="clear" w:color="000000" w:fill="FFFFFF"/>
            <w:vAlign w:val="center"/>
            <w:hideMark/>
            <w:tcPrChange w:id="31434" w:author="Ritu Kamra" w:date="2021-09-27T11:37:00Z">
              <w:tcPr>
                <w:tcW w:w="1544" w:type="dxa"/>
                <w:gridSpan w:val="2"/>
                <w:tcBorders>
                  <w:top w:val="nil"/>
                  <w:left w:val="single" w:sz="4" w:space="0" w:color="auto"/>
                  <w:bottom w:val="single" w:sz="4" w:space="0" w:color="auto"/>
                  <w:right w:val="single" w:sz="4" w:space="0" w:color="auto"/>
                </w:tcBorders>
                <w:shd w:val="clear" w:color="000000" w:fill="FFFFFF"/>
                <w:vAlign w:val="center"/>
                <w:hideMark/>
              </w:tcPr>
            </w:tcPrChange>
          </w:tcPr>
          <w:p w14:paraId="5171096E" w14:textId="77777777" w:rsidR="00A135B5" w:rsidRPr="00A135B5" w:rsidRDefault="00A135B5">
            <w:pPr>
              <w:spacing w:after="0" w:line="240" w:lineRule="auto"/>
              <w:jc w:val="center"/>
              <w:rPr>
                <w:ins w:id="31435" w:author="Ritu Kamra" w:date="2021-09-27T11:36:00Z"/>
                <w:rFonts w:ascii="Verdana" w:eastAsia="Times New Roman" w:hAnsi="Verdana" w:cs="Calibri"/>
                <w:b/>
                <w:bCs/>
                <w:color w:val="000000"/>
                <w:sz w:val="14"/>
                <w:szCs w:val="14"/>
                <w:lang w:eastAsia="en-IN"/>
              </w:rPr>
            </w:pPr>
            <w:ins w:id="31436" w:author="Ritu Kamra" w:date="2021-09-27T11:36:00Z">
              <w:r w:rsidRPr="00A135B5">
                <w:rPr>
                  <w:rFonts w:ascii="Verdana" w:eastAsia="Times New Roman" w:hAnsi="Verdana" w:cs="Calibri"/>
                  <w:b/>
                  <w:bCs/>
                  <w:color w:val="000000"/>
                  <w:sz w:val="14"/>
                  <w:szCs w:val="14"/>
                  <w:lang w:eastAsia="en-IN"/>
                </w:rPr>
                <w:t>Switzerland</w:t>
              </w:r>
            </w:ins>
          </w:p>
        </w:tc>
        <w:tc>
          <w:tcPr>
            <w:tcW w:w="1445" w:type="dxa"/>
            <w:tcBorders>
              <w:top w:val="nil"/>
              <w:left w:val="nil"/>
              <w:bottom w:val="single" w:sz="4" w:space="0" w:color="auto"/>
              <w:right w:val="single" w:sz="4" w:space="0" w:color="auto"/>
            </w:tcBorders>
            <w:shd w:val="clear" w:color="auto" w:fill="auto"/>
            <w:noWrap/>
            <w:vAlign w:val="center"/>
            <w:hideMark/>
            <w:tcPrChange w:id="31437" w:author="Ritu Kamra" w:date="2021-09-27T11:37:00Z">
              <w:tcPr>
                <w:tcW w:w="1418" w:type="dxa"/>
                <w:gridSpan w:val="2"/>
                <w:tcBorders>
                  <w:top w:val="nil"/>
                  <w:left w:val="nil"/>
                  <w:bottom w:val="single" w:sz="4" w:space="0" w:color="auto"/>
                  <w:right w:val="single" w:sz="4" w:space="0" w:color="auto"/>
                </w:tcBorders>
                <w:shd w:val="clear" w:color="auto" w:fill="auto"/>
                <w:noWrap/>
                <w:vAlign w:val="center"/>
                <w:hideMark/>
              </w:tcPr>
            </w:tcPrChange>
          </w:tcPr>
          <w:p w14:paraId="7883AF2D" w14:textId="77777777" w:rsidR="00A135B5" w:rsidRPr="00A135B5" w:rsidRDefault="00A135B5">
            <w:pPr>
              <w:spacing w:after="0" w:line="240" w:lineRule="auto"/>
              <w:jc w:val="center"/>
              <w:rPr>
                <w:ins w:id="31438" w:author="Ritu Kamra" w:date="2021-09-27T11:36:00Z"/>
                <w:rFonts w:ascii="Verdana" w:eastAsia="Times New Roman" w:hAnsi="Verdana" w:cs="Calibri"/>
                <w:color w:val="000000"/>
                <w:sz w:val="14"/>
                <w:szCs w:val="14"/>
                <w:lang w:eastAsia="en-IN"/>
              </w:rPr>
            </w:pPr>
            <w:ins w:id="31439" w:author="Ritu Kamra" w:date="2021-09-27T11:36:00Z">
              <w:r w:rsidRPr="00A135B5">
                <w:rPr>
                  <w:rFonts w:ascii="Verdana" w:eastAsia="Times New Roman" w:hAnsi="Verdana" w:cs="Calibri"/>
                  <w:color w:val="000000"/>
                  <w:sz w:val="14"/>
                  <w:szCs w:val="14"/>
                  <w:lang w:eastAsia="en-IN"/>
                </w:rPr>
                <w:t>207.28</w:t>
              </w:r>
            </w:ins>
          </w:p>
        </w:tc>
        <w:tc>
          <w:tcPr>
            <w:tcW w:w="1447" w:type="dxa"/>
            <w:tcBorders>
              <w:top w:val="nil"/>
              <w:left w:val="nil"/>
              <w:bottom w:val="single" w:sz="4" w:space="0" w:color="auto"/>
              <w:right w:val="single" w:sz="4" w:space="0" w:color="auto"/>
            </w:tcBorders>
            <w:shd w:val="clear" w:color="auto" w:fill="auto"/>
            <w:noWrap/>
            <w:vAlign w:val="center"/>
            <w:hideMark/>
            <w:tcPrChange w:id="31440" w:author="Ritu Kamra" w:date="2021-09-27T11:37:00Z">
              <w:tcPr>
                <w:tcW w:w="1418" w:type="dxa"/>
                <w:gridSpan w:val="2"/>
                <w:tcBorders>
                  <w:top w:val="nil"/>
                  <w:left w:val="nil"/>
                  <w:bottom w:val="single" w:sz="4" w:space="0" w:color="auto"/>
                  <w:right w:val="single" w:sz="4" w:space="0" w:color="auto"/>
                </w:tcBorders>
                <w:shd w:val="clear" w:color="auto" w:fill="auto"/>
                <w:noWrap/>
                <w:vAlign w:val="center"/>
                <w:hideMark/>
              </w:tcPr>
            </w:tcPrChange>
          </w:tcPr>
          <w:p w14:paraId="6EE458F7" w14:textId="77777777" w:rsidR="00A135B5" w:rsidRPr="00A135B5" w:rsidRDefault="00A135B5">
            <w:pPr>
              <w:spacing w:after="0" w:line="240" w:lineRule="auto"/>
              <w:jc w:val="center"/>
              <w:rPr>
                <w:ins w:id="31441" w:author="Ritu Kamra" w:date="2021-09-27T11:36:00Z"/>
                <w:rFonts w:ascii="Verdana" w:eastAsia="Times New Roman" w:hAnsi="Verdana" w:cs="Calibri"/>
                <w:color w:val="000000"/>
                <w:sz w:val="14"/>
                <w:szCs w:val="14"/>
                <w:lang w:eastAsia="en-IN"/>
              </w:rPr>
            </w:pPr>
            <w:ins w:id="31442" w:author="Ritu Kamra" w:date="2021-09-27T11:36:00Z">
              <w:r w:rsidRPr="00A135B5">
                <w:rPr>
                  <w:rFonts w:ascii="Verdana" w:eastAsia="Times New Roman" w:hAnsi="Verdana" w:cs="Calibri"/>
                  <w:color w:val="000000"/>
                  <w:sz w:val="14"/>
                  <w:szCs w:val="14"/>
                  <w:lang w:eastAsia="en-IN"/>
                </w:rPr>
                <w:t>37.91</w:t>
              </w:r>
            </w:ins>
          </w:p>
        </w:tc>
        <w:tc>
          <w:tcPr>
            <w:tcW w:w="1445" w:type="dxa"/>
            <w:tcBorders>
              <w:top w:val="nil"/>
              <w:left w:val="nil"/>
              <w:bottom w:val="single" w:sz="4" w:space="0" w:color="auto"/>
              <w:right w:val="single" w:sz="4" w:space="0" w:color="auto"/>
            </w:tcBorders>
            <w:shd w:val="clear" w:color="auto" w:fill="auto"/>
            <w:noWrap/>
            <w:vAlign w:val="center"/>
            <w:hideMark/>
            <w:tcPrChange w:id="31443" w:author="Ritu Kamra" w:date="2021-09-27T11:37:00Z">
              <w:tcPr>
                <w:tcW w:w="1418" w:type="dxa"/>
                <w:gridSpan w:val="3"/>
                <w:tcBorders>
                  <w:top w:val="nil"/>
                  <w:left w:val="nil"/>
                  <w:bottom w:val="single" w:sz="4" w:space="0" w:color="auto"/>
                  <w:right w:val="single" w:sz="4" w:space="0" w:color="auto"/>
                </w:tcBorders>
                <w:shd w:val="clear" w:color="auto" w:fill="auto"/>
                <w:noWrap/>
                <w:vAlign w:val="center"/>
                <w:hideMark/>
              </w:tcPr>
            </w:tcPrChange>
          </w:tcPr>
          <w:p w14:paraId="4935F33E" w14:textId="77777777" w:rsidR="00A135B5" w:rsidRPr="00A135B5" w:rsidRDefault="00A135B5">
            <w:pPr>
              <w:spacing w:after="0" w:line="240" w:lineRule="auto"/>
              <w:jc w:val="center"/>
              <w:rPr>
                <w:ins w:id="31444" w:author="Ritu Kamra" w:date="2021-09-27T11:36:00Z"/>
                <w:rFonts w:ascii="Verdana" w:eastAsia="Times New Roman" w:hAnsi="Verdana" w:cs="Calibri"/>
                <w:color w:val="000000"/>
                <w:sz w:val="14"/>
                <w:szCs w:val="14"/>
                <w:lang w:eastAsia="en-IN"/>
              </w:rPr>
            </w:pPr>
            <w:ins w:id="31445" w:author="Ritu Kamra" w:date="2021-09-27T11:36:00Z">
              <w:r w:rsidRPr="00A135B5">
                <w:rPr>
                  <w:rFonts w:ascii="Verdana" w:eastAsia="Times New Roman" w:hAnsi="Verdana" w:cs="Calibri"/>
                  <w:color w:val="000000"/>
                  <w:sz w:val="14"/>
                  <w:szCs w:val="14"/>
                  <w:lang w:eastAsia="en-IN"/>
                </w:rPr>
                <w:t>178.97</w:t>
              </w:r>
            </w:ins>
          </w:p>
        </w:tc>
        <w:tc>
          <w:tcPr>
            <w:tcW w:w="1447" w:type="dxa"/>
            <w:tcBorders>
              <w:top w:val="nil"/>
              <w:left w:val="nil"/>
              <w:bottom w:val="single" w:sz="4" w:space="0" w:color="auto"/>
              <w:right w:val="single" w:sz="4" w:space="0" w:color="auto"/>
            </w:tcBorders>
            <w:shd w:val="clear" w:color="000000" w:fill="FFFFFF"/>
            <w:noWrap/>
            <w:vAlign w:val="center"/>
            <w:hideMark/>
            <w:tcPrChange w:id="31446" w:author="Ritu Kamra" w:date="2021-09-27T11:37:00Z">
              <w:tcPr>
                <w:tcW w:w="1418" w:type="dxa"/>
                <w:gridSpan w:val="2"/>
                <w:tcBorders>
                  <w:top w:val="nil"/>
                  <w:left w:val="nil"/>
                  <w:bottom w:val="single" w:sz="4" w:space="0" w:color="auto"/>
                  <w:right w:val="single" w:sz="4" w:space="0" w:color="auto"/>
                </w:tcBorders>
                <w:shd w:val="clear" w:color="000000" w:fill="FFFFFF"/>
                <w:noWrap/>
                <w:vAlign w:val="center"/>
                <w:hideMark/>
              </w:tcPr>
            </w:tcPrChange>
          </w:tcPr>
          <w:p w14:paraId="35C16093" w14:textId="77777777" w:rsidR="00A135B5" w:rsidRPr="00A135B5" w:rsidRDefault="00A135B5">
            <w:pPr>
              <w:spacing w:after="0" w:line="240" w:lineRule="auto"/>
              <w:jc w:val="center"/>
              <w:rPr>
                <w:ins w:id="31447" w:author="Ritu Kamra" w:date="2021-09-27T11:36:00Z"/>
                <w:rFonts w:ascii="Verdana" w:eastAsia="Times New Roman" w:hAnsi="Verdana" w:cs="Calibri"/>
                <w:color w:val="000000"/>
                <w:sz w:val="14"/>
                <w:szCs w:val="14"/>
                <w:lang w:eastAsia="en-IN"/>
              </w:rPr>
            </w:pPr>
            <w:ins w:id="31448" w:author="Ritu Kamra" w:date="2021-09-27T11:36:00Z">
              <w:r w:rsidRPr="00A135B5">
                <w:rPr>
                  <w:rFonts w:ascii="Verdana" w:eastAsia="Times New Roman" w:hAnsi="Verdana" w:cs="Calibri"/>
                  <w:color w:val="000000"/>
                  <w:sz w:val="14"/>
                  <w:szCs w:val="14"/>
                  <w:lang w:eastAsia="en-IN"/>
                </w:rPr>
                <w:t>33.56</w:t>
              </w:r>
            </w:ins>
          </w:p>
        </w:tc>
        <w:tc>
          <w:tcPr>
            <w:tcW w:w="1445" w:type="dxa"/>
            <w:tcBorders>
              <w:top w:val="nil"/>
              <w:left w:val="nil"/>
              <w:bottom w:val="single" w:sz="4" w:space="0" w:color="auto"/>
              <w:right w:val="single" w:sz="4" w:space="0" w:color="auto"/>
            </w:tcBorders>
            <w:shd w:val="clear" w:color="auto" w:fill="auto"/>
            <w:noWrap/>
            <w:vAlign w:val="center"/>
            <w:hideMark/>
            <w:tcPrChange w:id="31449" w:author="Ritu Kamra" w:date="2021-09-27T11:37:00Z">
              <w:tcPr>
                <w:tcW w:w="1418" w:type="dxa"/>
                <w:gridSpan w:val="2"/>
                <w:tcBorders>
                  <w:top w:val="nil"/>
                  <w:left w:val="nil"/>
                  <w:bottom w:val="single" w:sz="4" w:space="0" w:color="auto"/>
                  <w:right w:val="single" w:sz="4" w:space="0" w:color="auto"/>
                </w:tcBorders>
                <w:shd w:val="clear" w:color="auto" w:fill="auto"/>
                <w:noWrap/>
                <w:vAlign w:val="center"/>
                <w:hideMark/>
              </w:tcPr>
            </w:tcPrChange>
          </w:tcPr>
          <w:p w14:paraId="56A2B314" w14:textId="77777777" w:rsidR="00A135B5" w:rsidRPr="00A135B5" w:rsidRDefault="00A135B5">
            <w:pPr>
              <w:spacing w:after="0" w:line="240" w:lineRule="auto"/>
              <w:jc w:val="center"/>
              <w:rPr>
                <w:ins w:id="31450" w:author="Ritu Kamra" w:date="2021-09-27T11:36:00Z"/>
                <w:rFonts w:ascii="Verdana" w:eastAsia="Times New Roman" w:hAnsi="Verdana" w:cs="Calibri"/>
                <w:color w:val="000000"/>
                <w:sz w:val="14"/>
                <w:szCs w:val="14"/>
                <w:lang w:eastAsia="en-IN"/>
              </w:rPr>
            </w:pPr>
            <w:ins w:id="31451" w:author="Ritu Kamra" w:date="2021-09-27T11:36:00Z">
              <w:r w:rsidRPr="00A135B5">
                <w:rPr>
                  <w:rFonts w:ascii="Verdana" w:eastAsia="Times New Roman" w:hAnsi="Verdana" w:cs="Calibri"/>
                  <w:color w:val="000000"/>
                  <w:sz w:val="14"/>
                  <w:szCs w:val="14"/>
                  <w:lang w:eastAsia="en-IN"/>
                </w:rPr>
                <w:t>133.35</w:t>
              </w:r>
            </w:ins>
          </w:p>
        </w:tc>
        <w:tc>
          <w:tcPr>
            <w:tcW w:w="1447" w:type="dxa"/>
            <w:tcBorders>
              <w:top w:val="nil"/>
              <w:left w:val="nil"/>
              <w:bottom w:val="single" w:sz="4" w:space="0" w:color="auto"/>
              <w:right w:val="single" w:sz="4" w:space="0" w:color="auto"/>
            </w:tcBorders>
            <w:shd w:val="clear" w:color="auto" w:fill="auto"/>
            <w:noWrap/>
            <w:vAlign w:val="center"/>
            <w:hideMark/>
            <w:tcPrChange w:id="31452" w:author="Ritu Kamra" w:date="2021-09-27T11:37:00Z">
              <w:tcPr>
                <w:tcW w:w="1418" w:type="dxa"/>
                <w:tcBorders>
                  <w:top w:val="nil"/>
                  <w:left w:val="nil"/>
                  <w:bottom w:val="single" w:sz="4" w:space="0" w:color="auto"/>
                  <w:right w:val="single" w:sz="4" w:space="0" w:color="auto"/>
                </w:tcBorders>
                <w:shd w:val="clear" w:color="auto" w:fill="auto"/>
                <w:noWrap/>
                <w:vAlign w:val="center"/>
                <w:hideMark/>
              </w:tcPr>
            </w:tcPrChange>
          </w:tcPr>
          <w:p w14:paraId="3ABCF1A3" w14:textId="77777777" w:rsidR="00A135B5" w:rsidRPr="00A135B5" w:rsidRDefault="00A135B5">
            <w:pPr>
              <w:spacing w:after="0" w:line="240" w:lineRule="auto"/>
              <w:jc w:val="center"/>
              <w:rPr>
                <w:ins w:id="31453" w:author="Ritu Kamra" w:date="2021-09-27T11:36:00Z"/>
                <w:rFonts w:ascii="Verdana" w:eastAsia="Times New Roman" w:hAnsi="Verdana" w:cs="Calibri"/>
                <w:color w:val="000000"/>
                <w:sz w:val="14"/>
                <w:szCs w:val="14"/>
                <w:lang w:eastAsia="en-IN"/>
              </w:rPr>
            </w:pPr>
            <w:ins w:id="31454" w:author="Ritu Kamra" w:date="2021-09-27T11:36:00Z">
              <w:r w:rsidRPr="00A135B5">
                <w:rPr>
                  <w:rFonts w:ascii="Verdana" w:eastAsia="Times New Roman" w:hAnsi="Verdana" w:cs="Calibri"/>
                  <w:color w:val="000000"/>
                  <w:sz w:val="14"/>
                  <w:szCs w:val="14"/>
                  <w:lang w:eastAsia="en-IN"/>
                </w:rPr>
                <w:t>26.45</w:t>
              </w:r>
            </w:ins>
          </w:p>
        </w:tc>
      </w:tr>
      <w:tr w:rsidR="00A135B5" w:rsidRPr="00A135B5" w14:paraId="4434B43E" w14:textId="77777777" w:rsidTr="00D02970">
        <w:trPr>
          <w:trHeight w:val="582"/>
          <w:ins w:id="31455" w:author="Ritu Kamra" w:date="2021-09-27T11:36:00Z"/>
          <w:trPrChange w:id="31456" w:author="Ritu Kamra" w:date="2021-09-27T11:37:00Z">
            <w:trPr>
              <w:trHeight w:val="487"/>
            </w:trPr>
          </w:trPrChange>
        </w:trPr>
        <w:tc>
          <w:tcPr>
            <w:tcW w:w="1573" w:type="dxa"/>
            <w:tcBorders>
              <w:top w:val="nil"/>
              <w:left w:val="single" w:sz="4" w:space="0" w:color="auto"/>
              <w:bottom w:val="single" w:sz="4" w:space="0" w:color="auto"/>
              <w:right w:val="single" w:sz="4" w:space="0" w:color="auto"/>
            </w:tcBorders>
            <w:shd w:val="clear" w:color="000000" w:fill="FFFFFF"/>
            <w:vAlign w:val="center"/>
            <w:hideMark/>
            <w:tcPrChange w:id="31457" w:author="Ritu Kamra" w:date="2021-09-27T11:37:00Z">
              <w:tcPr>
                <w:tcW w:w="1544" w:type="dxa"/>
                <w:gridSpan w:val="2"/>
                <w:tcBorders>
                  <w:top w:val="nil"/>
                  <w:left w:val="single" w:sz="4" w:space="0" w:color="auto"/>
                  <w:bottom w:val="single" w:sz="4" w:space="0" w:color="auto"/>
                  <w:right w:val="single" w:sz="4" w:space="0" w:color="auto"/>
                </w:tcBorders>
                <w:shd w:val="clear" w:color="000000" w:fill="FFFFFF"/>
                <w:vAlign w:val="center"/>
                <w:hideMark/>
              </w:tcPr>
            </w:tcPrChange>
          </w:tcPr>
          <w:p w14:paraId="6D163B7C" w14:textId="77777777" w:rsidR="00A135B5" w:rsidRPr="00A135B5" w:rsidRDefault="00A135B5">
            <w:pPr>
              <w:spacing w:after="0" w:line="240" w:lineRule="auto"/>
              <w:jc w:val="center"/>
              <w:rPr>
                <w:ins w:id="31458" w:author="Ritu Kamra" w:date="2021-09-27T11:36:00Z"/>
                <w:rFonts w:ascii="Verdana" w:eastAsia="Times New Roman" w:hAnsi="Verdana" w:cs="Calibri"/>
                <w:b/>
                <w:bCs/>
                <w:color w:val="000000"/>
                <w:sz w:val="14"/>
                <w:szCs w:val="14"/>
                <w:lang w:eastAsia="en-IN"/>
              </w:rPr>
            </w:pPr>
            <w:ins w:id="31459" w:author="Ritu Kamra" w:date="2021-09-27T11:36:00Z">
              <w:r w:rsidRPr="00A135B5">
                <w:rPr>
                  <w:rFonts w:ascii="Verdana" w:eastAsia="Times New Roman" w:hAnsi="Verdana" w:cs="Calibri"/>
                  <w:b/>
                  <w:bCs/>
                  <w:color w:val="000000"/>
                  <w:sz w:val="14"/>
                  <w:szCs w:val="14"/>
                  <w:lang w:eastAsia="en-IN"/>
                </w:rPr>
                <w:t>Japan</w:t>
              </w:r>
            </w:ins>
          </w:p>
        </w:tc>
        <w:tc>
          <w:tcPr>
            <w:tcW w:w="1445" w:type="dxa"/>
            <w:tcBorders>
              <w:top w:val="nil"/>
              <w:left w:val="nil"/>
              <w:bottom w:val="single" w:sz="4" w:space="0" w:color="auto"/>
              <w:right w:val="single" w:sz="4" w:space="0" w:color="auto"/>
            </w:tcBorders>
            <w:shd w:val="clear" w:color="auto" w:fill="auto"/>
            <w:noWrap/>
            <w:vAlign w:val="center"/>
            <w:hideMark/>
            <w:tcPrChange w:id="31460" w:author="Ritu Kamra" w:date="2021-09-27T11:37:00Z">
              <w:tcPr>
                <w:tcW w:w="1418" w:type="dxa"/>
                <w:gridSpan w:val="2"/>
                <w:tcBorders>
                  <w:top w:val="nil"/>
                  <w:left w:val="nil"/>
                  <w:bottom w:val="single" w:sz="4" w:space="0" w:color="auto"/>
                  <w:right w:val="single" w:sz="4" w:space="0" w:color="auto"/>
                </w:tcBorders>
                <w:shd w:val="clear" w:color="auto" w:fill="auto"/>
                <w:noWrap/>
                <w:vAlign w:val="center"/>
                <w:hideMark/>
              </w:tcPr>
            </w:tcPrChange>
          </w:tcPr>
          <w:p w14:paraId="08F503A7" w14:textId="77777777" w:rsidR="00A135B5" w:rsidRPr="00A135B5" w:rsidRDefault="00A135B5">
            <w:pPr>
              <w:spacing w:after="0" w:line="240" w:lineRule="auto"/>
              <w:jc w:val="center"/>
              <w:rPr>
                <w:ins w:id="31461" w:author="Ritu Kamra" w:date="2021-09-27T11:36:00Z"/>
                <w:rFonts w:ascii="Verdana" w:eastAsia="Times New Roman" w:hAnsi="Verdana" w:cs="Calibri"/>
                <w:color w:val="000000"/>
                <w:sz w:val="14"/>
                <w:szCs w:val="14"/>
                <w:lang w:eastAsia="en-IN"/>
              </w:rPr>
            </w:pPr>
            <w:ins w:id="31462" w:author="Ritu Kamra" w:date="2021-09-27T11:36:00Z">
              <w:r w:rsidRPr="00A135B5">
                <w:rPr>
                  <w:rFonts w:ascii="Verdana" w:eastAsia="Times New Roman" w:hAnsi="Verdana" w:cs="Calibri"/>
                  <w:color w:val="000000"/>
                  <w:sz w:val="14"/>
                  <w:szCs w:val="14"/>
                  <w:lang w:eastAsia="en-IN"/>
                </w:rPr>
                <w:t>300.07</w:t>
              </w:r>
            </w:ins>
          </w:p>
        </w:tc>
        <w:tc>
          <w:tcPr>
            <w:tcW w:w="1447" w:type="dxa"/>
            <w:tcBorders>
              <w:top w:val="nil"/>
              <w:left w:val="nil"/>
              <w:bottom w:val="single" w:sz="4" w:space="0" w:color="auto"/>
              <w:right w:val="single" w:sz="4" w:space="0" w:color="auto"/>
            </w:tcBorders>
            <w:shd w:val="clear" w:color="auto" w:fill="auto"/>
            <w:noWrap/>
            <w:vAlign w:val="center"/>
            <w:hideMark/>
            <w:tcPrChange w:id="31463" w:author="Ritu Kamra" w:date="2021-09-27T11:37:00Z">
              <w:tcPr>
                <w:tcW w:w="1418" w:type="dxa"/>
                <w:gridSpan w:val="2"/>
                <w:tcBorders>
                  <w:top w:val="nil"/>
                  <w:left w:val="nil"/>
                  <w:bottom w:val="single" w:sz="4" w:space="0" w:color="auto"/>
                  <w:right w:val="single" w:sz="4" w:space="0" w:color="auto"/>
                </w:tcBorders>
                <w:shd w:val="clear" w:color="auto" w:fill="auto"/>
                <w:noWrap/>
                <w:vAlign w:val="center"/>
                <w:hideMark/>
              </w:tcPr>
            </w:tcPrChange>
          </w:tcPr>
          <w:p w14:paraId="3A99DE08" w14:textId="77777777" w:rsidR="00A135B5" w:rsidRPr="00A135B5" w:rsidRDefault="00A135B5">
            <w:pPr>
              <w:spacing w:after="0" w:line="240" w:lineRule="auto"/>
              <w:jc w:val="center"/>
              <w:rPr>
                <w:ins w:id="31464" w:author="Ritu Kamra" w:date="2021-09-27T11:36:00Z"/>
                <w:rFonts w:ascii="Verdana" w:eastAsia="Times New Roman" w:hAnsi="Verdana" w:cs="Calibri"/>
                <w:sz w:val="14"/>
                <w:szCs w:val="14"/>
                <w:lang w:eastAsia="en-IN"/>
              </w:rPr>
            </w:pPr>
            <w:ins w:id="31465" w:author="Ritu Kamra" w:date="2021-09-27T11:36:00Z">
              <w:r w:rsidRPr="00A135B5">
                <w:rPr>
                  <w:rFonts w:ascii="Verdana" w:eastAsia="Times New Roman" w:hAnsi="Verdana" w:cs="Calibri"/>
                  <w:sz w:val="14"/>
                  <w:szCs w:val="14"/>
                  <w:lang w:eastAsia="en-IN"/>
                </w:rPr>
                <w:t>29.64</w:t>
              </w:r>
            </w:ins>
          </w:p>
        </w:tc>
        <w:tc>
          <w:tcPr>
            <w:tcW w:w="1445" w:type="dxa"/>
            <w:tcBorders>
              <w:top w:val="nil"/>
              <w:left w:val="nil"/>
              <w:bottom w:val="single" w:sz="4" w:space="0" w:color="auto"/>
              <w:right w:val="single" w:sz="4" w:space="0" w:color="auto"/>
            </w:tcBorders>
            <w:shd w:val="clear" w:color="auto" w:fill="auto"/>
            <w:noWrap/>
            <w:vAlign w:val="center"/>
            <w:hideMark/>
            <w:tcPrChange w:id="31466" w:author="Ritu Kamra" w:date="2021-09-27T11:37:00Z">
              <w:tcPr>
                <w:tcW w:w="1418" w:type="dxa"/>
                <w:gridSpan w:val="3"/>
                <w:tcBorders>
                  <w:top w:val="nil"/>
                  <w:left w:val="nil"/>
                  <w:bottom w:val="single" w:sz="4" w:space="0" w:color="auto"/>
                  <w:right w:val="single" w:sz="4" w:space="0" w:color="auto"/>
                </w:tcBorders>
                <w:shd w:val="clear" w:color="auto" w:fill="auto"/>
                <w:noWrap/>
                <w:vAlign w:val="center"/>
                <w:hideMark/>
              </w:tcPr>
            </w:tcPrChange>
          </w:tcPr>
          <w:p w14:paraId="3BE7B3DF" w14:textId="77777777" w:rsidR="00A135B5" w:rsidRPr="00A135B5" w:rsidRDefault="00A135B5">
            <w:pPr>
              <w:spacing w:after="0" w:line="240" w:lineRule="auto"/>
              <w:jc w:val="center"/>
              <w:rPr>
                <w:ins w:id="31467" w:author="Ritu Kamra" w:date="2021-09-27T11:36:00Z"/>
                <w:rFonts w:ascii="Verdana" w:eastAsia="Times New Roman" w:hAnsi="Verdana" w:cs="Calibri"/>
                <w:color w:val="000000"/>
                <w:sz w:val="14"/>
                <w:szCs w:val="14"/>
                <w:lang w:eastAsia="en-IN"/>
              </w:rPr>
            </w:pPr>
            <w:ins w:id="31468" w:author="Ritu Kamra" w:date="2021-09-27T11:36:00Z">
              <w:r w:rsidRPr="00A135B5">
                <w:rPr>
                  <w:rFonts w:ascii="Verdana" w:eastAsia="Times New Roman" w:hAnsi="Verdana" w:cs="Calibri"/>
                  <w:color w:val="000000"/>
                  <w:sz w:val="14"/>
                  <w:szCs w:val="14"/>
                  <w:lang w:eastAsia="en-IN"/>
                </w:rPr>
                <w:t>288.44</w:t>
              </w:r>
            </w:ins>
          </w:p>
        </w:tc>
        <w:tc>
          <w:tcPr>
            <w:tcW w:w="1447" w:type="dxa"/>
            <w:tcBorders>
              <w:top w:val="nil"/>
              <w:left w:val="nil"/>
              <w:bottom w:val="single" w:sz="4" w:space="0" w:color="auto"/>
              <w:right w:val="single" w:sz="4" w:space="0" w:color="auto"/>
            </w:tcBorders>
            <w:shd w:val="clear" w:color="000000" w:fill="FFFFFF"/>
            <w:noWrap/>
            <w:vAlign w:val="center"/>
            <w:hideMark/>
            <w:tcPrChange w:id="31469" w:author="Ritu Kamra" w:date="2021-09-27T11:37:00Z">
              <w:tcPr>
                <w:tcW w:w="1418" w:type="dxa"/>
                <w:gridSpan w:val="2"/>
                <w:tcBorders>
                  <w:top w:val="nil"/>
                  <w:left w:val="nil"/>
                  <w:bottom w:val="single" w:sz="4" w:space="0" w:color="auto"/>
                  <w:right w:val="single" w:sz="4" w:space="0" w:color="auto"/>
                </w:tcBorders>
                <w:shd w:val="clear" w:color="000000" w:fill="FFFFFF"/>
                <w:noWrap/>
                <w:vAlign w:val="center"/>
                <w:hideMark/>
              </w:tcPr>
            </w:tcPrChange>
          </w:tcPr>
          <w:p w14:paraId="42EC391E" w14:textId="77777777" w:rsidR="00A135B5" w:rsidRPr="00A135B5" w:rsidRDefault="00A135B5">
            <w:pPr>
              <w:spacing w:after="0" w:line="240" w:lineRule="auto"/>
              <w:jc w:val="center"/>
              <w:rPr>
                <w:ins w:id="31470" w:author="Ritu Kamra" w:date="2021-09-27T11:36:00Z"/>
                <w:rFonts w:ascii="Verdana" w:eastAsia="Times New Roman" w:hAnsi="Verdana" w:cs="Calibri"/>
                <w:color w:val="000000"/>
                <w:sz w:val="14"/>
                <w:szCs w:val="14"/>
                <w:lang w:eastAsia="en-IN"/>
              </w:rPr>
            </w:pPr>
            <w:ins w:id="31471" w:author="Ritu Kamra" w:date="2021-09-27T11:36:00Z">
              <w:r w:rsidRPr="00A135B5">
                <w:rPr>
                  <w:rFonts w:ascii="Verdana" w:eastAsia="Times New Roman" w:hAnsi="Verdana" w:cs="Calibri"/>
                  <w:color w:val="000000"/>
                  <w:sz w:val="14"/>
                  <w:szCs w:val="14"/>
                  <w:lang w:eastAsia="en-IN"/>
                </w:rPr>
                <w:t>26.68</w:t>
              </w:r>
            </w:ins>
          </w:p>
        </w:tc>
        <w:tc>
          <w:tcPr>
            <w:tcW w:w="1445" w:type="dxa"/>
            <w:tcBorders>
              <w:top w:val="nil"/>
              <w:left w:val="nil"/>
              <w:bottom w:val="single" w:sz="4" w:space="0" w:color="auto"/>
              <w:right w:val="single" w:sz="4" w:space="0" w:color="auto"/>
            </w:tcBorders>
            <w:shd w:val="clear" w:color="auto" w:fill="auto"/>
            <w:noWrap/>
            <w:vAlign w:val="center"/>
            <w:hideMark/>
            <w:tcPrChange w:id="31472" w:author="Ritu Kamra" w:date="2021-09-27T11:37:00Z">
              <w:tcPr>
                <w:tcW w:w="1418" w:type="dxa"/>
                <w:gridSpan w:val="2"/>
                <w:tcBorders>
                  <w:top w:val="nil"/>
                  <w:left w:val="nil"/>
                  <w:bottom w:val="single" w:sz="4" w:space="0" w:color="auto"/>
                  <w:right w:val="single" w:sz="4" w:space="0" w:color="auto"/>
                </w:tcBorders>
                <w:shd w:val="clear" w:color="auto" w:fill="auto"/>
                <w:noWrap/>
                <w:vAlign w:val="center"/>
                <w:hideMark/>
              </w:tcPr>
            </w:tcPrChange>
          </w:tcPr>
          <w:p w14:paraId="7B581C32" w14:textId="77777777" w:rsidR="00A135B5" w:rsidRPr="00A135B5" w:rsidRDefault="00A135B5">
            <w:pPr>
              <w:spacing w:after="0" w:line="240" w:lineRule="auto"/>
              <w:jc w:val="center"/>
              <w:rPr>
                <w:ins w:id="31473" w:author="Ritu Kamra" w:date="2021-09-27T11:36:00Z"/>
                <w:rFonts w:ascii="Verdana" w:eastAsia="Times New Roman" w:hAnsi="Verdana" w:cs="Calibri"/>
                <w:color w:val="000000"/>
                <w:sz w:val="14"/>
                <w:szCs w:val="14"/>
                <w:lang w:eastAsia="en-IN"/>
              </w:rPr>
            </w:pPr>
            <w:ins w:id="31474" w:author="Ritu Kamra" w:date="2021-09-27T11:36:00Z">
              <w:r w:rsidRPr="00A135B5">
                <w:rPr>
                  <w:rFonts w:ascii="Verdana" w:eastAsia="Times New Roman" w:hAnsi="Verdana" w:cs="Calibri"/>
                  <w:color w:val="000000"/>
                  <w:sz w:val="14"/>
                  <w:szCs w:val="14"/>
                  <w:lang w:eastAsia="en-IN"/>
                </w:rPr>
                <w:t>298.14</w:t>
              </w:r>
            </w:ins>
          </w:p>
        </w:tc>
        <w:tc>
          <w:tcPr>
            <w:tcW w:w="1447" w:type="dxa"/>
            <w:tcBorders>
              <w:top w:val="nil"/>
              <w:left w:val="nil"/>
              <w:bottom w:val="single" w:sz="4" w:space="0" w:color="auto"/>
              <w:right w:val="single" w:sz="4" w:space="0" w:color="auto"/>
            </w:tcBorders>
            <w:shd w:val="clear" w:color="auto" w:fill="auto"/>
            <w:noWrap/>
            <w:vAlign w:val="center"/>
            <w:hideMark/>
            <w:tcPrChange w:id="31475" w:author="Ritu Kamra" w:date="2021-09-27T11:37:00Z">
              <w:tcPr>
                <w:tcW w:w="1418" w:type="dxa"/>
                <w:tcBorders>
                  <w:top w:val="nil"/>
                  <w:left w:val="nil"/>
                  <w:bottom w:val="single" w:sz="4" w:space="0" w:color="auto"/>
                  <w:right w:val="single" w:sz="4" w:space="0" w:color="auto"/>
                </w:tcBorders>
                <w:shd w:val="clear" w:color="auto" w:fill="auto"/>
                <w:noWrap/>
                <w:vAlign w:val="center"/>
                <w:hideMark/>
              </w:tcPr>
            </w:tcPrChange>
          </w:tcPr>
          <w:p w14:paraId="7E3EA45E" w14:textId="77777777" w:rsidR="00A135B5" w:rsidRPr="00A135B5" w:rsidRDefault="00A135B5">
            <w:pPr>
              <w:spacing w:after="0" w:line="240" w:lineRule="auto"/>
              <w:jc w:val="center"/>
              <w:rPr>
                <w:ins w:id="31476" w:author="Ritu Kamra" w:date="2021-09-27T11:36:00Z"/>
                <w:rFonts w:ascii="Verdana" w:eastAsia="Times New Roman" w:hAnsi="Verdana" w:cs="Calibri"/>
                <w:color w:val="000000"/>
                <w:sz w:val="14"/>
                <w:szCs w:val="14"/>
                <w:lang w:eastAsia="en-IN"/>
              </w:rPr>
            </w:pPr>
            <w:ins w:id="31477" w:author="Ritu Kamra" w:date="2021-09-27T11:36:00Z">
              <w:r w:rsidRPr="00A135B5">
                <w:rPr>
                  <w:rFonts w:ascii="Verdana" w:eastAsia="Times New Roman" w:hAnsi="Verdana" w:cs="Calibri"/>
                  <w:color w:val="000000"/>
                  <w:sz w:val="14"/>
                  <w:szCs w:val="14"/>
                  <w:lang w:eastAsia="en-IN"/>
                </w:rPr>
                <w:t>24.84</w:t>
              </w:r>
            </w:ins>
          </w:p>
        </w:tc>
      </w:tr>
      <w:tr w:rsidR="00A135B5" w:rsidRPr="00A135B5" w14:paraId="43C6D8A2" w14:textId="77777777" w:rsidTr="00D02970">
        <w:trPr>
          <w:trHeight w:val="582"/>
          <w:ins w:id="31478" w:author="Ritu Kamra" w:date="2021-09-27T11:36:00Z"/>
          <w:trPrChange w:id="31479" w:author="Ritu Kamra" w:date="2021-09-27T11:37:00Z">
            <w:trPr>
              <w:trHeight w:val="487"/>
            </w:trPr>
          </w:trPrChange>
        </w:trPr>
        <w:tc>
          <w:tcPr>
            <w:tcW w:w="1573" w:type="dxa"/>
            <w:tcBorders>
              <w:top w:val="nil"/>
              <w:left w:val="single" w:sz="4" w:space="0" w:color="auto"/>
              <w:bottom w:val="single" w:sz="4" w:space="0" w:color="auto"/>
              <w:right w:val="single" w:sz="4" w:space="0" w:color="auto"/>
            </w:tcBorders>
            <w:shd w:val="clear" w:color="000000" w:fill="FFFFFF"/>
            <w:vAlign w:val="center"/>
            <w:hideMark/>
            <w:tcPrChange w:id="31480" w:author="Ritu Kamra" w:date="2021-09-27T11:37:00Z">
              <w:tcPr>
                <w:tcW w:w="1544" w:type="dxa"/>
                <w:gridSpan w:val="2"/>
                <w:tcBorders>
                  <w:top w:val="nil"/>
                  <w:left w:val="single" w:sz="4" w:space="0" w:color="auto"/>
                  <w:bottom w:val="single" w:sz="4" w:space="0" w:color="auto"/>
                  <w:right w:val="single" w:sz="4" w:space="0" w:color="auto"/>
                </w:tcBorders>
                <w:shd w:val="clear" w:color="000000" w:fill="FFFFFF"/>
                <w:vAlign w:val="center"/>
                <w:hideMark/>
              </w:tcPr>
            </w:tcPrChange>
          </w:tcPr>
          <w:p w14:paraId="34F37F5F" w14:textId="77777777" w:rsidR="00A135B5" w:rsidRPr="00A135B5" w:rsidRDefault="00A135B5">
            <w:pPr>
              <w:spacing w:after="0" w:line="240" w:lineRule="auto"/>
              <w:jc w:val="center"/>
              <w:rPr>
                <w:ins w:id="31481" w:author="Ritu Kamra" w:date="2021-09-27T11:36:00Z"/>
                <w:rFonts w:ascii="Verdana" w:eastAsia="Times New Roman" w:hAnsi="Verdana" w:cs="Calibri"/>
                <w:b/>
                <w:bCs/>
                <w:color w:val="000000"/>
                <w:sz w:val="14"/>
                <w:szCs w:val="14"/>
                <w:lang w:eastAsia="en-IN"/>
              </w:rPr>
            </w:pPr>
            <w:ins w:id="31482" w:author="Ritu Kamra" w:date="2021-09-27T11:36:00Z">
              <w:r w:rsidRPr="00A135B5">
                <w:rPr>
                  <w:rFonts w:ascii="Verdana" w:eastAsia="Times New Roman" w:hAnsi="Verdana" w:cs="Calibri"/>
                  <w:b/>
                  <w:bCs/>
                  <w:color w:val="000000"/>
                  <w:sz w:val="14"/>
                  <w:szCs w:val="14"/>
                  <w:lang w:eastAsia="en-IN"/>
                </w:rPr>
                <w:t>Others</w:t>
              </w:r>
            </w:ins>
          </w:p>
        </w:tc>
        <w:tc>
          <w:tcPr>
            <w:tcW w:w="1445" w:type="dxa"/>
            <w:tcBorders>
              <w:top w:val="nil"/>
              <w:left w:val="nil"/>
              <w:bottom w:val="single" w:sz="4" w:space="0" w:color="auto"/>
              <w:right w:val="single" w:sz="4" w:space="0" w:color="auto"/>
            </w:tcBorders>
            <w:shd w:val="clear" w:color="auto" w:fill="auto"/>
            <w:noWrap/>
            <w:vAlign w:val="center"/>
            <w:hideMark/>
            <w:tcPrChange w:id="31483" w:author="Ritu Kamra" w:date="2021-09-27T11:37:00Z">
              <w:tcPr>
                <w:tcW w:w="1418" w:type="dxa"/>
                <w:gridSpan w:val="2"/>
                <w:tcBorders>
                  <w:top w:val="nil"/>
                  <w:left w:val="nil"/>
                  <w:bottom w:val="single" w:sz="4" w:space="0" w:color="auto"/>
                  <w:right w:val="single" w:sz="4" w:space="0" w:color="auto"/>
                </w:tcBorders>
                <w:shd w:val="clear" w:color="auto" w:fill="auto"/>
                <w:noWrap/>
                <w:vAlign w:val="center"/>
                <w:hideMark/>
              </w:tcPr>
            </w:tcPrChange>
          </w:tcPr>
          <w:p w14:paraId="7C6A38F9" w14:textId="77777777" w:rsidR="00A135B5" w:rsidRPr="00A135B5" w:rsidRDefault="00A135B5">
            <w:pPr>
              <w:spacing w:after="0" w:line="240" w:lineRule="auto"/>
              <w:jc w:val="center"/>
              <w:rPr>
                <w:ins w:id="31484" w:author="Ritu Kamra" w:date="2021-09-27T11:36:00Z"/>
                <w:rFonts w:ascii="Verdana" w:eastAsia="Times New Roman" w:hAnsi="Verdana" w:cs="Calibri"/>
                <w:color w:val="000000"/>
                <w:sz w:val="14"/>
                <w:szCs w:val="14"/>
                <w:lang w:eastAsia="en-IN"/>
              </w:rPr>
            </w:pPr>
            <w:ins w:id="31485" w:author="Ritu Kamra" w:date="2021-09-27T11:36:00Z">
              <w:r w:rsidRPr="00A135B5">
                <w:rPr>
                  <w:rFonts w:ascii="Verdana" w:eastAsia="Times New Roman" w:hAnsi="Verdana" w:cs="Calibri"/>
                  <w:color w:val="000000"/>
                  <w:sz w:val="14"/>
                  <w:szCs w:val="14"/>
                  <w:lang w:eastAsia="en-IN"/>
                </w:rPr>
                <w:t>667.44</w:t>
              </w:r>
            </w:ins>
          </w:p>
        </w:tc>
        <w:tc>
          <w:tcPr>
            <w:tcW w:w="1447" w:type="dxa"/>
            <w:tcBorders>
              <w:top w:val="nil"/>
              <w:left w:val="nil"/>
              <w:bottom w:val="single" w:sz="4" w:space="0" w:color="auto"/>
              <w:right w:val="single" w:sz="4" w:space="0" w:color="auto"/>
            </w:tcBorders>
            <w:shd w:val="clear" w:color="auto" w:fill="auto"/>
            <w:noWrap/>
            <w:vAlign w:val="center"/>
            <w:hideMark/>
            <w:tcPrChange w:id="31486" w:author="Ritu Kamra" w:date="2021-09-27T11:37:00Z">
              <w:tcPr>
                <w:tcW w:w="1418" w:type="dxa"/>
                <w:gridSpan w:val="2"/>
                <w:tcBorders>
                  <w:top w:val="nil"/>
                  <w:left w:val="nil"/>
                  <w:bottom w:val="single" w:sz="4" w:space="0" w:color="auto"/>
                  <w:right w:val="single" w:sz="4" w:space="0" w:color="auto"/>
                </w:tcBorders>
                <w:shd w:val="clear" w:color="auto" w:fill="auto"/>
                <w:noWrap/>
                <w:vAlign w:val="center"/>
                <w:hideMark/>
              </w:tcPr>
            </w:tcPrChange>
          </w:tcPr>
          <w:p w14:paraId="1218A404" w14:textId="77777777" w:rsidR="00A135B5" w:rsidRPr="00A135B5" w:rsidRDefault="00A135B5">
            <w:pPr>
              <w:spacing w:after="0" w:line="240" w:lineRule="auto"/>
              <w:jc w:val="center"/>
              <w:rPr>
                <w:ins w:id="31487" w:author="Ritu Kamra" w:date="2021-09-27T11:36:00Z"/>
                <w:rFonts w:ascii="Verdana" w:eastAsia="Times New Roman" w:hAnsi="Verdana" w:cs="Calibri"/>
                <w:color w:val="000000"/>
                <w:sz w:val="14"/>
                <w:szCs w:val="14"/>
                <w:lang w:eastAsia="en-IN"/>
              </w:rPr>
            </w:pPr>
            <w:ins w:id="31488" w:author="Ritu Kamra" w:date="2021-09-27T11:36:00Z">
              <w:r w:rsidRPr="00A135B5">
                <w:rPr>
                  <w:rFonts w:ascii="Verdana" w:eastAsia="Times New Roman" w:hAnsi="Verdana" w:cs="Calibri"/>
                  <w:color w:val="000000"/>
                  <w:sz w:val="14"/>
                  <w:szCs w:val="14"/>
                  <w:lang w:eastAsia="en-IN"/>
                </w:rPr>
                <w:t>263.15</w:t>
              </w:r>
            </w:ins>
          </w:p>
        </w:tc>
        <w:tc>
          <w:tcPr>
            <w:tcW w:w="1445" w:type="dxa"/>
            <w:tcBorders>
              <w:top w:val="nil"/>
              <w:left w:val="nil"/>
              <w:bottom w:val="single" w:sz="4" w:space="0" w:color="auto"/>
              <w:right w:val="single" w:sz="4" w:space="0" w:color="auto"/>
            </w:tcBorders>
            <w:shd w:val="clear" w:color="auto" w:fill="auto"/>
            <w:noWrap/>
            <w:vAlign w:val="center"/>
            <w:hideMark/>
            <w:tcPrChange w:id="31489" w:author="Ritu Kamra" w:date="2021-09-27T11:37:00Z">
              <w:tcPr>
                <w:tcW w:w="1418" w:type="dxa"/>
                <w:gridSpan w:val="3"/>
                <w:tcBorders>
                  <w:top w:val="nil"/>
                  <w:left w:val="nil"/>
                  <w:bottom w:val="single" w:sz="4" w:space="0" w:color="auto"/>
                  <w:right w:val="single" w:sz="4" w:space="0" w:color="auto"/>
                </w:tcBorders>
                <w:shd w:val="clear" w:color="auto" w:fill="auto"/>
                <w:noWrap/>
                <w:vAlign w:val="center"/>
                <w:hideMark/>
              </w:tcPr>
            </w:tcPrChange>
          </w:tcPr>
          <w:p w14:paraId="5658F529" w14:textId="77777777" w:rsidR="00A135B5" w:rsidRPr="00A135B5" w:rsidRDefault="00A135B5">
            <w:pPr>
              <w:spacing w:after="0" w:line="240" w:lineRule="auto"/>
              <w:jc w:val="center"/>
              <w:rPr>
                <w:ins w:id="31490" w:author="Ritu Kamra" w:date="2021-09-27T11:36:00Z"/>
                <w:rFonts w:ascii="Verdana" w:eastAsia="Times New Roman" w:hAnsi="Verdana" w:cs="Calibri"/>
                <w:color w:val="000000"/>
                <w:sz w:val="14"/>
                <w:szCs w:val="14"/>
                <w:lang w:eastAsia="en-IN"/>
              </w:rPr>
            </w:pPr>
            <w:ins w:id="31491" w:author="Ritu Kamra" w:date="2021-09-27T11:36:00Z">
              <w:r w:rsidRPr="00A135B5">
                <w:rPr>
                  <w:rFonts w:ascii="Verdana" w:eastAsia="Times New Roman" w:hAnsi="Verdana" w:cs="Calibri"/>
                  <w:color w:val="000000"/>
                  <w:sz w:val="14"/>
                  <w:szCs w:val="14"/>
                  <w:lang w:eastAsia="en-IN"/>
                </w:rPr>
                <w:t>612.34</w:t>
              </w:r>
            </w:ins>
          </w:p>
        </w:tc>
        <w:tc>
          <w:tcPr>
            <w:tcW w:w="1447" w:type="dxa"/>
            <w:tcBorders>
              <w:top w:val="nil"/>
              <w:left w:val="nil"/>
              <w:bottom w:val="single" w:sz="4" w:space="0" w:color="auto"/>
              <w:right w:val="single" w:sz="4" w:space="0" w:color="auto"/>
            </w:tcBorders>
            <w:shd w:val="clear" w:color="auto" w:fill="auto"/>
            <w:noWrap/>
            <w:vAlign w:val="center"/>
            <w:hideMark/>
            <w:tcPrChange w:id="31492" w:author="Ritu Kamra" w:date="2021-09-27T11:37:00Z">
              <w:tcPr>
                <w:tcW w:w="1418" w:type="dxa"/>
                <w:gridSpan w:val="2"/>
                <w:tcBorders>
                  <w:top w:val="nil"/>
                  <w:left w:val="nil"/>
                  <w:bottom w:val="single" w:sz="4" w:space="0" w:color="auto"/>
                  <w:right w:val="single" w:sz="4" w:space="0" w:color="auto"/>
                </w:tcBorders>
                <w:shd w:val="clear" w:color="auto" w:fill="auto"/>
                <w:noWrap/>
                <w:vAlign w:val="center"/>
                <w:hideMark/>
              </w:tcPr>
            </w:tcPrChange>
          </w:tcPr>
          <w:p w14:paraId="2DC1F937" w14:textId="77777777" w:rsidR="00A135B5" w:rsidRPr="00A135B5" w:rsidRDefault="00A135B5">
            <w:pPr>
              <w:spacing w:after="0" w:line="240" w:lineRule="auto"/>
              <w:jc w:val="center"/>
              <w:rPr>
                <w:ins w:id="31493" w:author="Ritu Kamra" w:date="2021-09-27T11:36:00Z"/>
                <w:rFonts w:ascii="Verdana" w:eastAsia="Times New Roman" w:hAnsi="Verdana" w:cs="Calibri"/>
                <w:color w:val="000000"/>
                <w:sz w:val="14"/>
                <w:szCs w:val="14"/>
                <w:lang w:eastAsia="en-IN"/>
              </w:rPr>
            </w:pPr>
            <w:ins w:id="31494" w:author="Ritu Kamra" w:date="2021-09-27T11:36:00Z">
              <w:r w:rsidRPr="00A135B5">
                <w:rPr>
                  <w:rFonts w:ascii="Verdana" w:eastAsia="Times New Roman" w:hAnsi="Verdana" w:cs="Calibri"/>
                  <w:color w:val="000000"/>
                  <w:sz w:val="14"/>
                  <w:szCs w:val="14"/>
                  <w:lang w:eastAsia="en-IN"/>
                </w:rPr>
                <w:t>282.33</w:t>
              </w:r>
            </w:ins>
          </w:p>
        </w:tc>
        <w:tc>
          <w:tcPr>
            <w:tcW w:w="1445" w:type="dxa"/>
            <w:tcBorders>
              <w:top w:val="nil"/>
              <w:left w:val="nil"/>
              <w:bottom w:val="single" w:sz="4" w:space="0" w:color="auto"/>
              <w:right w:val="single" w:sz="4" w:space="0" w:color="auto"/>
            </w:tcBorders>
            <w:shd w:val="clear" w:color="auto" w:fill="auto"/>
            <w:noWrap/>
            <w:vAlign w:val="center"/>
            <w:hideMark/>
            <w:tcPrChange w:id="31495" w:author="Ritu Kamra" w:date="2021-09-27T11:37:00Z">
              <w:tcPr>
                <w:tcW w:w="1418" w:type="dxa"/>
                <w:gridSpan w:val="2"/>
                <w:tcBorders>
                  <w:top w:val="nil"/>
                  <w:left w:val="nil"/>
                  <w:bottom w:val="single" w:sz="4" w:space="0" w:color="auto"/>
                  <w:right w:val="single" w:sz="4" w:space="0" w:color="auto"/>
                </w:tcBorders>
                <w:shd w:val="clear" w:color="auto" w:fill="auto"/>
                <w:noWrap/>
                <w:vAlign w:val="center"/>
                <w:hideMark/>
              </w:tcPr>
            </w:tcPrChange>
          </w:tcPr>
          <w:p w14:paraId="05828C39" w14:textId="77777777" w:rsidR="00A135B5" w:rsidRPr="00A135B5" w:rsidRDefault="00A135B5">
            <w:pPr>
              <w:spacing w:after="0" w:line="240" w:lineRule="auto"/>
              <w:jc w:val="center"/>
              <w:rPr>
                <w:ins w:id="31496" w:author="Ritu Kamra" w:date="2021-09-27T11:36:00Z"/>
                <w:rFonts w:ascii="Verdana" w:eastAsia="Times New Roman" w:hAnsi="Verdana" w:cs="Calibri"/>
                <w:color w:val="000000"/>
                <w:sz w:val="14"/>
                <w:szCs w:val="14"/>
                <w:lang w:eastAsia="en-IN"/>
              </w:rPr>
            </w:pPr>
            <w:ins w:id="31497" w:author="Ritu Kamra" w:date="2021-09-27T11:36:00Z">
              <w:r w:rsidRPr="00A135B5">
                <w:rPr>
                  <w:rFonts w:ascii="Verdana" w:eastAsia="Times New Roman" w:hAnsi="Verdana" w:cs="Calibri"/>
                  <w:color w:val="000000"/>
                  <w:sz w:val="14"/>
                  <w:szCs w:val="14"/>
                  <w:lang w:eastAsia="en-IN"/>
                </w:rPr>
                <w:t>640.37</w:t>
              </w:r>
            </w:ins>
          </w:p>
        </w:tc>
        <w:tc>
          <w:tcPr>
            <w:tcW w:w="1447" w:type="dxa"/>
            <w:tcBorders>
              <w:top w:val="nil"/>
              <w:left w:val="nil"/>
              <w:bottom w:val="single" w:sz="4" w:space="0" w:color="auto"/>
              <w:right w:val="single" w:sz="4" w:space="0" w:color="auto"/>
            </w:tcBorders>
            <w:shd w:val="clear" w:color="auto" w:fill="auto"/>
            <w:noWrap/>
            <w:vAlign w:val="center"/>
            <w:hideMark/>
            <w:tcPrChange w:id="31498" w:author="Ritu Kamra" w:date="2021-09-27T11:37:00Z">
              <w:tcPr>
                <w:tcW w:w="1418" w:type="dxa"/>
                <w:tcBorders>
                  <w:top w:val="nil"/>
                  <w:left w:val="nil"/>
                  <w:bottom w:val="single" w:sz="4" w:space="0" w:color="auto"/>
                  <w:right w:val="single" w:sz="4" w:space="0" w:color="auto"/>
                </w:tcBorders>
                <w:shd w:val="clear" w:color="auto" w:fill="auto"/>
                <w:noWrap/>
                <w:vAlign w:val="center"/>
                <w:hideMark/>
              </w:tcPr>
            </w:tcPrChange>
          </w:tcPr>
          <w:p w14:paraId="7C4A26FE" w14:textId="77777777" w:rsidR="00A135B5" w:rsidRPr="00A135B5" w:rsidRDefault="00A135B5">
            <w:pPr>
              <w:spacing w:after="0" w:line="240" w:lineRule="auto"/>
              <w:jc w:val="center"/>
              <w:rPr>
                <w:ins w:id="31499" w:author="Ritu Kamra" w:date="2021-09-27T11:36:00Z"/>
                <w:rFonts w:ascii="Verdana" w:eastAsia="Times New Roman" w:hAnsi="Verdana" w:cs="Calibri"/>
                <w:color w:val="000000"/>
                <w:sz w:val="14"/>
                <w:szCs w:val="14"/>
                <w:lang w:eastAsia="en-IN"/>
              </w:rPr>
            </w:pPr>
            <w:ins w:id="31500" w:author="Ritu Kamra" w:date="2021-09-27T11:36:00Z">
              <w:r w:rsidRPr="00A135B5">
                <w:rPr>
                  <w:rFonts w:ascii="Verdana" w:eastAsia="Times New Roman" w:hAnsi="Verdana" w:cs="Calibri"/>
                  <w:color w:val="000000"/>
                  <w:sz w:val="14"/>
                  <w:szCs w:val="14"/>
                  <w:lang w:eastAsia="en-IN"/>
                </w:rPr>
                <w:t>255.17</w:t>
              </w:r>
            </w:ins>
          </w:p>
        </w:tc>
      </w:tr>
      <w:tr w:rsidR="00A135B5" w:rsidRPr="00A135B5" w14:paraId="4545B1BC" w14:textId="77777777" w:rsidTr="00D02970">
        <w:tblPrEx>
          <w:tblPrExChange w:id="31501" w:author="Ritu Kamra" w:date="2021-09-27T11:37:00Z">
            <w:tblPrEx>
              <w:tblW w:w="7560" w:type="dxa"/>
            </w:tblPrEx>
          </w:tblPrExChange>
        </w:tblPrEx>
        <w:trPr>
          <w:trHeight w:val="582"/>
          <w:ins w:id="31502" w:author="Ritu Kamra" w:date="2021-09-27T11:36:00Z"/>
          <w:trPrChange w:id="31503" w:author="Ritu Kamra" w:date="2021-09-27T11:37:00Z">
            <w:trPr>
              <w:gridAfter w:val="0"/>
              <w:trHeight w:val="315"/>
            </w:trPr>
          </w:trPrChange>
        </w:trPr>
        <w:tc>
          <w:tcPr>
            <w:tcW w:w="1573" w:type="dxa"/>
            <w:tcBorders>
              <w:top w:val="nil"/>
              <w:left w:val="single" w:sz="4" w:space="0" w:color="auto"/>
              <w:bottom w:val="single" w:sz="4" w:space="0" w:color="auto"/>
              <w:right w:val="single" w:sz="4" w:space="0" w:color="auto"/>
            </w:tcBorders>
            <w:shd w:val="clear" w:color="000000" w:fill="FFFFFF"/>
            <w:vAlign w:val="center"/>
            <w:hideMark/>
            <w:tcPrChange w:id="31504" w:author="Ritu Kamra" w:date="2021-09-27T11:37:00Z">
              <w:tcPr>
                <w:tcW w:w="1080" w:type="dxa"/>
                <w:tcBorders>
                  <w:top w:val="nil"/>
                  <w:left w:val="single" w:sz="4" w:space="0" w:color="auto"/>
                  <w:bottom w:val="single" w:sz="4" w:space="0" w:color="auto"/>
                  <w:right w:val="single" w:sz="4" w:space="0" w:color="auto"/>
                </w:tcBorders>
                <w:shd w:val="clear" w:color="000000" w:fill="FFFFFF"/>
                <w:vAlign w:val="center"/>
                <w:hideMark/>
              </w:tcPr>
            </w:tcPrChange>
          </w:tcPr>
          <w:p w14:paraId="3E718A28" w14:textId="77777777" w:rsidR="00A135B5" w:rsidRPr="00A135B5" w:rsidRDefault="00A135B5">
            <w:pPr>
              <w:spacing w:after="0" w:line="240" w:lineRule="auto"/>
              <w:jc w:val="center"/>
              <w:rPr>
                <w:ins w:id="31505" w:author="Ritu Kamra" w:date="2021-09-27T11:36:00Z"/>
                <w:rFonts w:ascii="Verdana" w:eastAsia="Times New Roman" w:hAnsi="Verdana" w:cs="Calibri"/>
                <w:b/>
                <w:bCs/>
                <w:color w:val="000000"/>
                <w:sz w:val="14"/>
                <w:szCs w:val="14"/>
                <w:lang w:eastAsia="en-IN"/>
              </w:rPr>
            </w:pPr>
            <w:ins w:id="31506" w:author="Ritu Kamra" w:date="2021-09-27T11:36:00Z">
              <w:r w:rsidRPr="00A135B5">
                <w:rPr>
                  <w:rFonts w:ascii="Verdana" w:eastAsia="Times New Roman" w:hAnsi="Verdana" w:cs="Calibri"/>
                  <w:b/>
                  <w:bCs/>
                  <w:color w:val="000000"/>
                  <w:sz w:val="14"/>
                  <w:szCs w:val="14"/>
                  <w:lang w:eastAsia="en-IN"/>
                </w:rPr>
                <w:t xml:space="preserve">Total </w:t>
              </w:r>
            </w:ins>
          </w:p>
        </w:tc>
        <w:tc>
          <w:tcPr>
            <w:tcW w:w="1445" w:type="dxa"/>
            <w:tcBorders>
              <w:top w:val="nil"/>
              <w:left w:val="nil"/>
              <w:bottom w:val="single" w:sz="4" w:space="0" w:color="auto"/>
              <w:right w:val="single" w:sz="4" w:space="0" w:color="auto"/>
            </w:tcBorders>
            <w:shd w:val="clear" w:color="000000" w:fill="FFFFFF"/>
            <w:vAlign w:val="center"/>
            <w:hideMark/>
            <w:tcPrChange w:id="31507" w:author="Ritu Kamra" w:date="2021-09-27T11:37:00Z">
              <w:tcPr>
                <w:tcW w:w="1080" w:type="dxa"/>
                <w:gridSpan w:val="2"/>
                <w:tcBorders>
                  <w:top w:val="nil"/>
                  <w:left w:val="nil"/>
                  <w:bottom w:val="single" w:sz="4" w:space="0" w:color="auto"/>
                  <w:right w:val="single" w:sz="4" w:space="0" w:color="auto"/>
                </w:tcBorders>
                <w:shd w:val="clear" w:color="000000" w:fill="FFFFFF"/>
                <w:vAlign w:val="center"/>
                <w:hideMark/>
              </w:tcPr>
            </w:tcPrChange>
          </w:tcPr>
          <w:p w14:paraId="24CDE910" w14:textId="77777777" w:rsidR="00A135B5" w:rsidRPr="00A135B5" w:rsidRDefault="00A135B5">
            <w:pPr>
              <w:spacing w:after="0" w:line="240" w:lineRule="auto"/>
              <w:jc w:val="center"/>
              <w:rPr>
                <w:ins w:id="31508" w:author="Ritu Kamra" w:date="2021-09-27T11:36:00Z"/>
                <w:rFonts w:ascii="Verdana" w:eastAsia="Times New Roman" w:hAnsi="Verdana" w:cs="Calibri"/>
                <w:b/>
                <w:bCs/>
                <w:color w:val="000000"/>
                <w:sz w:val="14"/>
                <w:szCs w:val="14"/>
                <w:lang w:eastAsia="en-IN"/>
              </w:rPr>
            </w:pPr>
            <w:ins w:id="31509" w:author="Ritu Kamra" w:date="2021-09-27T11:36:00Z">
              <w:r w:rsidRPr="00A135B5">
                <w:rPr>
                  <w:rFonts w:ascii="Verdana" w:eastAsia="Times New Roman" w:hAnsi="Verdana" w:cs="Calibri"/>
                  <w:b/>
                  <w:bCs/>
                  <w:color w:val="000000"/>
                  <w:sz w:val="14"/>
                  <w:szCs w:val="14"/>
                  <w:lang w:eastAsia="en-IN"/>
                </w:rPr>
                <w:t>3777.59</w:t>
              </w:r>
            </w:ins>
          </w:p>
        </w:tc>
        <w:tc>
          <w:tcPr>
            <w:tcW w:w="1447" w:type="dxa"/>
            <w:tcBorders>
              <w:top w:val="nil"/>
              <w:left w:val="nil"/>
              <w:bottom w:val="single" w:sz="4" w:space="0" w:color="auto"/>
              <w:right w:val="single" w:sz="4" w:space="0" w:color="auto"/>
            </w:tcBorders>
            <w:shd w:val="clear" w:color="000000" w:fill="FFFFFF"/>
            <w:vAlign w:val="center"/>
            <w:hideMark/>
            <w:tcPrChange w:id="31510" w:author="Ritu Kamra" w:date="2021-09-27T11:37:00Z">
              <w:tcPr>
                <w:tcW w:w="1080" w:type="dxa"/>
                <w:gridSpan w:val="2"/>
                <w:tcBorders>
                  <w:top w:val="nil"/>
                  <w:left w:val="nil"/>
                  <w:bottom w:val="single" w:sz="4" w:space="0" w:color="auto"/>
                  <w:right w:val="single" w:sz="4" w:space="0" w:color="auto"/>
                </w:tcBorders>
                <w:shd w:val="clear" w:color="000000" w:fill="FFFFFF"/>
                <w:vAlign w:val="center"/>
                <w:hideMark/>
              </w:tcPr>
            </w:tcPrChange>
          </w:tcPr>
          <w:p w14:paraId="0A72DE10" w14:textId="77777777" w:rsidR="00A135B5" w:rsidRPr="00A135B5" w:rsidRDefault="00A135B5">
            <w:pPr>
              <w:spacing w:after="0" w:line="240" w:lineRule="auto"/>
              <w:jc w:val="center"/>
              <w:rPr>
                <w:ins w:id="31511" w:author="Ritu Kamra" w:date="2021-09-27T11:36:00Z"/>
                <w:rFonts w:ascii="Verdana" w:eastAsia="Times New Roman" w:hAnsi="Verdana" w:cs="Calibri"/>
                <w:b/>
                <w:bCs/>
                <w:color w:val="000000"/>
                <w:sz w:val="14"/>
                <w:szCs w:val="14"/>
                <w:lang w:eastAsia="en-IN"/>
              </w:rPr>
            </w:pPr>
            <w:ins w:id="31512" w:author="Ritu Kamra" w:date="2021-09-27T11:36:00Z">
              <w:r w:rsidRPr="00A135B5">
                <w:rPr>
                  <w:rFonts w:ascii="Verdana" w:eastAsia="Times New Roman" w:hAnsi="Verdana" w:cs="Calibri"/>
                  <w:b/>
                  <w:bCs/>
                  <w:color w:val="000000"/>
                  <w:sz w:val="14"/>
                  <w:szCs w:val="14"/>
                  <w:lang w:eastAsia="en-IN"/>
                </w:rPr>
                <w:t>1083.63</w:t>
              </w:r>
            </w:ins>
          </w:p>
        </w:tc>
        <w:tc>
          <w:tcPr>
            <w:tcW w:w="1445" w:type="dxa"/>
            <w:tcBorders>
              <w:top w:val="nil"/>
              <w:left w:val="nil"/>
              <w:bottom w:val="single" w:sz="4" w:space="0" w:color="auto"/>
              <w:right w:val="single" w:sz="4" w:space="0" w:color="auto"/>
            </w:tcBorders>
            <w:shd w:val="clear" w:color="000000" w:fill="FFFFFF"/>
            <w:vAlign w:val="center"/>
            <w:hideMark/>
            <w:tcPrChange w:id="31513" w:author="Ritu Kamra" w:date="2021-09-27T11:37:00Z">
              <w:tcPr>
                <w:tcW w:w="1080" w:type="dxa"/>
                <w:gridSpan w:val="2"/>
                <w:tcBorders>
                  <w:top w:val="nil"/>
                  <w:left w:val="nil"/>
                  <w:bottom w:val="single" w:sz="4" w:space="0" w:color="auto"/>
                  <w:right w:val="single" w:sz="4" w:space="0" w:color="auto"/>
                </w:tcBorders>
                <w:shd w:val="clear" w:color="000000" w:fill="FFFFFF"/>
                <w:vAlign w:val="center"/>
                <w:hideMark/>
              </w:tcPr>
            </w:tcPrChange>
          </w:tcPr>
          <w:p w14:paraId="73BDB7B8" w14:textId="77777777" w:rsidR="00A135B5" w:rsidRPr="00A135B5" w:rsidRDefault="00A135B5">
            <w:pPr>
              <w:spacing w:after="0" w:line="240" w:lineRule="auto"/>
              <w:jc w:val="center"/>
              <w:rPr>
                <w:ins w:id="31514" w:author="Ritu Kamra" w:date="2021-09-27T11:36:00Z"/>
                <w:rFonts w:ascii="Verdana" w:eastAsia="Times New Roman" w:hAnsi="Verdana" w:cs="Calibri"/>
                <w:b/>
                <w:bCs/>
                <w:color w:val="000000"/>
                <w:sz w:val="14"/>
                <w:szCs w:val="14"/>
                <w:lang w:eastAsia="en-IN"/>
              </w:rPr>
            </w:pPr>
            <w:ins w:id="31515" w:author="Ritu Kamra" w:date="2021-09-27T11:36:00Z">
              <w:r w:rsidRPr="00A135B5">
                <w:rPr>
                  <w:rFonts w:ascii="Verdana" w:eastAsia="Times New Roman" w:hAnsi="Verdana" w:cs="Calibri"/>
                  <w:b/>
                  <w:bCs/>
                  <w:color w:val="000000"/>
                  <w:sz w:val="14"/>
                  <w:szCs w:val="14"/>
                  <w:lang w:eastAsia="en-IN"/>
                </w:rPr>
                <w:t>3567.88</w:t>
              </w:r>
            </w:ins>
          </w:p>
        </w:tc>
        <w:tc>
          <w:tcPr>
            <w:tcW w:w="1447" w:type="dxa"/>
            <w:tcBorders>
              <w:top w:val="nil"/>
              <w:left w:val="nil"/>
              <w:bottom w:val="single" w:sz="4" w:space="0" w:color="auto"/>
              <w:right w:val="single" w:sz="4" w:space="0" w:color="auto"/>
            </w:tcBorders>
            <w:shd w:val="clear" w:color="000000" w:fill="FFFFFF"/>
            <w:vAlign w:val="center"/>
            <w:hideMark/>
            <w:tcPrChange w:id="31516" w:author="Ritu Kamra" w:date="2021-09-27T11:37:00Z">
              <w:tcPr>
                <w:tcW w:w="1080" w:type="dxa"/>
                <w:tcBorders>
                  <w:top w:val="nil"/>
                  <w:left w:val="nil"/>
                  <w:bottom w:val="single" w:sz="4" w:space="0" w:color="auto"/>
                  <w:right w:val="single" w:sz="4" w:space="0" w:color="auto"/>
                </w:tcBorders>
                <w:shd w:val="clear" w:color="000000" w:fill="FFFFFF"/>
                <w:vAlign w:val="center"/>
                <w:hideMark/>
              </w:tcPr>
            </w:tcPrChange>
          </w:tcPr>
          <w:p w14:paraId="503DF89E" w14:textId="77777777" w:rsidR="00A135B5" w:rsidRPr="00A135B5" w:rsidRDefault="00A135B5">
            <w:pPr>
              <w:spacing w:after="0" w:line="240" w:lineRule="auto"/>
              <w:jc w:val="center"/>
              <w:rPr>
                <w:ins w:id="31517" w:author="Ritu Kamra" w:date="2021-09-27T11:36:00Z"/>
                <w:rFonts w:ascii="Verdana" w:eastAsia="Times New Roman" w:hAnsi="Verdana" w:cs="Calibri"/>
                <w:b/>
                <w:bCs/>
                <w:color w:val="000000"/>
                <w:sz w:val="14"/>
                <w:szCs w:val="14"/>
                <w:lang w:eastAsia="en-IN"/>
              </w:rPr>
            </w:pPr>
            <w:ins w:id="31518" w:author="Ritu Kamra" w:date="2021-09-27T11:36:00Z">
              <w:r w:rsidRPr="00A135B5">
                <w:rPr>
                  <w:rFonts w:ascii="Verdana" w:eastAsia="Times New Roman" w:hAnsi="Verdana" w:cs="Calibri"/>
                  <w:b/>
                  <w:bCs/>
                  <w:color w:val="000000"/>
                  <w:sz w:val="14"/>
                  <w:szCs w:val="14"/>
                  <w:lang w:eastAsia="en-IN"/>
                </w:rPr>
                <w:t>1143.98</w:t>
              </w:r>
            </w:ins>
          </w:p>
        </w:tc>
        <w:tc>
          <w:tcPr>
            <w:tcW w:w="1445" w:type="dxa"/>
            <w:tcBorders>
              <w:top w:val="nil"/>
              <w:left w:val="nil"/>
              <w:bottom w:val="single" w:sz="4" w:space="0" w:color="auto"/>
              <w:right w:val="single" w:sz="4" w:space="0" w:color="auto"/>
            </w:tcBorders>
            <w:shd w:val="clear" w:color="000000" w:fill="FFFFFF"/>
            <w:vAlign w:val="center"/>
            <w:hideMark/>
            <w:tcPrChange w:id="31519" w:author="Ritu Kamra" w:date="2021-09-27T11:37:00Z">
              <w:tcPr>
                <w:tcW w:w="1080" w:type="dxa"/>
                <w:gridSpan w:val="2"/>
                <w:tcBorders>
                  <w:top w:val="nil"/>
                  <w:left w:val="nil"/>
                  <w:bottom w:val="single" w:sz="4" w:space="0" w:color="auto"/>
                  <w:right w:val="single" w:sz="4" w:space="0" w:color="auto"/>
                </w:tcBorders>
                <w:shd w:val="clear" w:color="000000" w:fill="FFFFFF"/>
                <w:vAlign w:val="center"/>
                <w:hideMark/>
              </w:tcPr>
            </w:tcPrChange>
          </w:tcPr>
          <w:p w14:paraId="74779917" w14:textId="77777777" w:rsidR="00A135B5" w:rsidRPr="00A135B5" w:rsidRDefault="00A135B5">
            <w:pPr>
              <w:spacing w:after="0" w:line="240" w:lineRule="auto"/>
              <w:jc w:val="center"/>
              <w:rPr>
                <w:ins w:id="31520" w:author="Ritu Kamra" w:date="2021-09-27T11:36:00Z"/>
                <w:rFonts w:ascii="Verdana" w:eastAsia="Times New Roman" w:hAnsi="Verdana" w:cs="Calibri"/>
                <w:b/>
                <w:bCs/>
                <w:color w:val="000000"/>
                <w:sz w:val="14"/>
                <w:szCs w:val="14"/>
                <w:lang w:eastAsia="en-IN"/>
              </w:rPr>
            </w:pPr>
            <w:ins w:id="31521" w:author="Ritu Kamra" w:date="2021-09-27T11:36:00Z">
              <w:r w:rsidRPr="00A135B5">
                <w:rPr>
                  <w:rFonts w:ascii="Verdana" w:eastAsia="Times New Roman" w:hAnsi="Verdana" w:cs="Calibri"/>
                  <w:b/>
                  <w:bCs/>
                  <w:color w:val="000000"/>
                  <w:sz w:val="14"/>
                  <w:szCs w:val="14"/>
                  <w:lang w:eastAsia="en-IN"/>
                </w:rPr>
                <w:t>3474.82</w:t>
              </w:r>
            </w:ins>
          </w:p>
        </w:tc>
        <w:tc>
          <w:tcPr>
            <w:tcW w:w="1447" w:type="dxa"/>
            <w:tcBorders>
              <w:top w:val="nil"/>
              <w:left w:val="nil"/>
              <w:bottom w:val="single" w:sz="4" w:space="0" w:color="auto"/>
              <w:right w:val="single" w:sz="4" w:space="0" w:color="auto"/>
            </w:tcBorders>
            <w:shd w:val="clear" w:color="000000" w:fill="FFFFFF"/>
            <w:vAlign w:val="center"/>
            <w:hideMark/>
            <w:tcPrChange w:id="31522" w:author="Ritu Kamra" w:date="2021-09-27T11:37:00Z">
              <w:tcPr>
                <w:tcW w:w="1080" w:type="dxa"/>
                <w:gridSpan w:val="2"/>
                <w:tcBorders>
                  <w:top w:val="nil"/>
                  <w:left w:val="nil"/>
                  <w:bottom w:val="single" w:sz="4" w:space="0" w:color="auto"/>
                  <w:right w:val="single" w:sz="4" w:space="0" w:color="auto"/>
                </w:tcBorders>
                <w:shd w:val="clear" w:color="000000" w:fill="FFFFFF"/>
                <w:vAlign w:val="center"/>
                <w:hideMark/>
              </w:tcPr>
            </w:tcPrChange>
          </w:tcPr>
          <w:p w14:paraId="2B390370" w14:textId="77777777" w:rsidR="00A135B5" w:rsidRPr="00A135B5" w:rsidRDefault="00A135B5">
            <w:pPr>
              <w:spacing w:after="0" w:line="240" w:lineRule="auto"/>
              <w:jc w:val="center"/>
              <w:rPr>
                <w:ins w:id="31523" w:author="Ritu Kamra" w:date="2021-09-27T11:36:00Z"/>
                <w:rFonts w:ascii="Verdana" w:eastAsia="Times New Roman" w:hAnsi="Verdana" w:cs="Calibri"/>
                <w:b/>
                <w:bCs/>
                <w:color w:val="000000"/>
                <w:sz w:val="14"/>
                <w:szCs w:val="14"/>
                <w:lang w:eastAsia="en-IN"/>
              </w:rPr>
            </w:pPr>
            <w:ins w:id="31524" w:author="Ritu Kamra" w:date="2021-09-27T11:36:00Z">
              <w:r w:rsidRPr="00A135B5">
                <w:rPr>
                  <w:rFonts w:ascii="Verdana" w:eastAsia="Times New Roman" w:hAnsi="Verdana" w:cs="Calibri"/>
                  <w:b/>
                  <w:bCs/>
                  <w:color w:val="000000"/>
                  <w:sz w:val="14"/>
                  <w:szCs w:val="14"/>
                  <w:lang w:eastAsia="en-IN"/>
                </w:rPr>
                <w:t>1108.77</w:t>
              </w:r>
            </w:ins>
          </w:p>
        </w:tc>
      </w:tr>
    </w:tbl>
    <w:p w14:paraId="6C4BF4F8" w14:textId="6464A6C9" w:rsidR="00A135B5" w:rsidRPr="005858C1" w:rsidRDefault="005858C1" w:rsidP="008150A2">
      <w:pPr>
        <w:tabs>
          <w:tab w:val="left" w:pos="1290"/>
        </w:tabs>
        <w:rPr>
          <w:ins w:id="31525" w:author="Ritu Kamra" w:date="2021-09-27T11:17:00Z"/>
          <w:rFonts w:ascii="Verdana" w:eastAsia="Verdana" w:hAnsi="Verdana" w:cs="Verdana"/>
          <w:b/>
          <w:bCs/>
          <w:color w:val="0F0E0E"/>
          <w:kern w:val="24"/>
          <w:sz w:val="20"/>
          <w:szCs w:val="20"/>
          <w:lang w:val="en-US"/>
        </w:rPr>
      </w:pPr>
      <w:ins w:id="31526" w:author="Ritu Kamra" w:date="2021-09-27T20:45:00Z">
        <w:r>
          <w:rPr>
            <w:noProof/>
          </w:rPr>
          <w:pict w14:anchorId="44469F93">
            <v:shape id="_x0000_s1214" type="#_x0000_t202" style="position:absolute;margin-left:293.25pt;margin-top:423.4pt;width:221.05pt;height:15.75pt;z-index:25266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" filled="f" stroked="f">
              <v:textbox style="mso-fit-shape-to-text:t">
                <w:txbxContent>
                  <w:p w14:paraId="7FB56330" w14:textId="679C1988" w:rsidR="00D02970" w:rsidDel="005C3363" w:rsidRDefault="00D02970" w:rsidP="00D02970">
                    <w:pPr>
                      <w:jc w:val="right"/>
                      <w:textAlignment w:val="baseline"/>
                      <w:rPr>
                        <w:ins w:id="31527" w:author="Ritu Kamra" w:date="2021-09-27T20:45:00Z"/>
                        <w:del w:id="31528" w:author="Neeshu Bhadauriya" w:date="2021-09-27T21:40:00Z"/>
                        <w:rFonts w:ascii="Verdana" w:eastAsia="Verdana" w:hAnsi="Verdana" w:cs="Verdana"/>
                        <w:i/>
                        <w:iCs/>
                        <w:color w:val="000000" w:themeColor="text1"/>
                        <w:kern w:val="24"/>
                        <w:sz w:val="12"/>
                        <w:szCs w:val="12"/>
                      </w:rPr>
                    </w:pPr>
                    <w:ins w:id="31529" w:author="Ritu Kamra" w:date="2021-09-27T20:45:00Z">
                      <w:del w:id="31530" w:author="Neeshu Bhadauriya" w:date="2021-09-27T21:40:00Z">
                        <w:r w:rsidDel="005C3363">
                          <w:rPr>
                            <w:rFonts w:ascii="Verdana" w:eastAsia="Verdana" w:hAnsi="Verdana" w:cs="Verdana"/>
                            <w:i/>
                            <w:iCs/>
                            <w:color w:val="000000" w:themeColor="text1"/>
                            <w:kern w:val="24"/>
                            <w:sz w:val="12"/>
                            <w:szCs w:val="12"/>
                          </w:rPr>
                          <w:delText>Others include</w:delText>
                        </w:r>
                      </w:del>
                    </w:ins>
                    <w:ins w:id="31531" w:author="Ritu Kamra" w:date="2021-09-27T20:53:00Z">
                      <w:del w:id="31532" w:author="Neeshu Bhadauriya" w:date="2021-09-27T21:40:00Z">
                        <w:r w:rsidR="00B93A62" w:rsidDel="005C3363">
                          <w:rPr>
                            <w:rFonts w:ascii="Verdana" w:eastAsia="Verdana" w:hAnsi="Verdana" w:cs="Verdana"/>
                            <w:i/>
                            <w:iCs/>
                            <w:color w:val="000000" w:themeColor="text1"/>
                            <w:kern w:val="24"/>
                            <w:sz w:val="12"/>
                            <w:szCs w:val="12"/>
                          </w:rPr>
                          <w:delText xml:space="preserve"> </w:delText>
                        </w:r>
                      </w:del>
                    </w:ins>
                    <w:ins w:id="31533" w:author="Ritu Kamra" w:date="2021-09-27T20:45:00Z">
                      <w:del w:id="31534" w:author="Neeshu Bhadauriya" w:date="2021-09-27T21:40:00Z">
                        <w:r w:rsidDel="005C3363">
                          <w:rPr>
                            <w:rFonts w:ascii="Verdana" w:eastAsia="Verdana" w:hAnsi="Verdana" w:cs="Verdana"/>
                            <w:i/>
                            <w:iCs/>
                            <w:color w:val="000000" w:themeColor="text1"/>
                            <w:kern w:val="24"/>
                            <w:sz w:val="12"/>
                            <w:szCs w:val="12"/>
                          </w:rPr>
                          <w:delText xml:space="preserve"> </w:delText>
                        </w:r>
                      </w:del>
                    </w:ins>
                  </w:p>
                  <w:p w14:paraId="6CAB1F45" w14:textId="77777777" w:rsidR="00D02970" w:rsidRPr="00687E98" w:rsidRDefault="00D02970" w:rsidP="00D02970">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w:r>
      </w:ins>
      <w:ins w:id="31535" w:author="Ritu Kamra" w:date="2021-09-27T11:36:00Z">
        <w:r w:rsidR="00A135B5" w:rsidRPr="005858C1">
          <w:rPr>
            <w:rFonts w:ascii="Verdana" w:eastAsia="Verdana" w:hAnsi="Verdana" w:cs="Verdana"/>
            <w:b/>
            <w:bCs/>
            <w:color w:val="0F0E0E"/>
            <w:kern w:val="24"/>
            <w:sz w:val="20"/>
            <w:szCs w:val="20"/>
            <w:lang w:val="en-US"/>
          </w:rPr>
          <w:br w:type="textWrapping" w:clear="all"/>
        </w:r>
      </w:ins>
    </w:p>
    <w:p w14:paraId="1811EDEE" w14:textId="77777777" w:rsidR="00403D19" w:rsidRPr="005858C1" w:rsidRDefault="00403D19" w:rsidP="008150A2">
      <w:pPr>
        <w:tabs>
          <w:tab w:val="left" w:pos="1290"/>
        </w:tabs>
        <w:rPr>
          <w:ins w:id="31536" w:author="Ritu Kamra" w:date="2021-09-27T11:17:00Z"/>
          <w:rFonts w:ascii="Verdana" w:eastAsia="Verdana" w:hAnsi="Verdana" w:cs="Verdana"/>
          <w:b/>
          <w:bCs/>
          <w:color w:val="0F0E0E"/>
          <w:kern w:val="24"/>
          <w:sz w:val="20"/>
          <w:szCs w:val="20"/>
          <w:lang w:val="en-US"/>
        </w:rPr>
      </w:pPr>
    </w:p>
    <w:p w14:paraId="351DBB0D" w14:textId="66244257" w:rsidR="00403D19" w:rsidRPr="005858C1" w:rsidRDefault="00403D19" w:rsidP="008150A2">
      <w:pPr>
        <w:tabs>
          <w:tab w:val="left" w:pos="1290"/>
        </w:tabs>
        <w:rPr>
          <w:ins w:id="31537" w:author="Dilip Kumar" w:date="2021-09-26T12:07:00Z"/>
          <w:rFonts w:ascii="Verdana" w:eastAsia="Verdana" w:hAnsi="Verdana" w:cs="Verdana"/>
          <w:b/>
          <w:bCs/>
          <w:color w:val="0F0E0E"/>
          <w:kern w:val="24"/>
          <w:sz w:val="20"/>
          <w:szCs w:val="20"/>
          <w:lang w:val="en-US"/>
        </w:rPr>
        <w:sectPr w:rsidR="00403D19" w:rsidRPr="005858C1"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31538" w:author="Hardik Malhotra" w:date="2021-09-30T12:48:00Z">
            <w:sectPr w:rsidR="00403D19" w:rsidRPr="005858C1" w:rsidSect="00AF4AFC">
              <w:pgMar w:top="1134" w:right="836" w:bottom="630" w:left="900" w:header="708" w:footer="708" w:gutter="0"/>
            </w:sectPr>
          </w:sectPrChange>
        </w:sectPr>
      </w:pPr>
    </w:p>
    <w:p w14:paraId="346321A3" w14:textId="47DD3646" w:rsidR="008150A2" w:rsidRPr="005858C1" w:rsidRDefault="008150A2" w:rsidP="008150A2">
      <w:pPr>
        <w:tabs>
          <w:tab w:val="left" w:pos="1290"/>
        </w:tabs>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3.</w:t>
      </w:r>
      <w:ins w:id="31539" w:author="Neeshu Bhadauriya" w:date="2021-09-27T16:40:00Z">
        <w:r w:rsidR="00984BAB" w:rsidRPr="005858C1">
          <w:rPr>
            <w:rFonts w:ascii="Verdana" w:eastAsia="Verdana" w:hAnsi="Verdana" w:cs="Verdana"/>
            <w:b/>
            <w:bCs/>
            <w:color w:val="0F0E0E"/>
            <w:kern w:val="24"/>
            <w:sz w:val="20"/>
            <w:szCs w:val="20"/>
            <w:lang w:val="en-US"/>
          </w:rPr>
          <w:t>8</w:t>
        </w:r>
      </w:ins>
      <w:del w:id="31540" w:author="Neeshu Bhadauriya" w:date="2021-09-27T16:40:00Z">
        <w:r w:rsidRPr="005858C1" w:rsidDel="00984BAB">
          <w:rPr>
            <w:rFonts w:ascii="Verdana" w:eastAsia="Verdana" w:hAnsi="Verdana" w:cs="Verdana"/>
            <w:b/>
            <w:bCs/>
            <w:color w:val="0F0E0E"/>
            <w:kern w:val="24"/>
            <w:sz w:val="20"/>
            <w:szCs w:val="20"/>
            <w:lang w:val="en-US"/>
          </w:rPr>
          <w:delText>11</w:delText>
        </w:r>
      </w:del>
      <w:r w:rsidRPr="005858C1">
        <w:rPr>
          <w:rFonts w:ascii="Verdana" w:eastAsia="Verdana" w:hAnsi="Verdana" w:cs="Verdana"/>
          <w:b/>
          <w:bCs/>
          <w:color w:val="0F0E0E"/>
          <w:kern w:val="24"/>
          <w:sz w:val="20"/>
          <w:szCs w:val="20"/>
          <w:lang w:val="en-US"/>
        </w:rPr>
        <w:t>. Global Demand-Supply Gap</w:t>
      </w:r>
    </w:p>
    <w:p w14:paraId="5A0E3717" w14:textId="77777777" w:rsidR="008150A2" w:rsidRPr="005858C1" w:rsidRDefault="008150A2" w:rsidP="008150A2">
      <w:pPr>
        <w:tabs>
          <w:tab w:val="left" w:pos="1290"/>
        </w:tabs>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Demand Supply Scenario</w:t>
      </w:r>
    </w:p>
    <w:p w14:paraId="6E645521" w14:textId="77777777" w:rsidR="008150A2" w:rsidRPr="005858C1" w:rsidRDefault="008150A2" w:rsidP="008150A2">
      <w:pPr>
        <w:tabs>
          <w:tab w:val="left" w:pos="1290"/>
        </w:tabs>
        <w:rPr>
          <w:rFonts w:ascii="Verdana" w:eastAsia="Verdana" w:hAnsi="Verdana" w:cs="Verdana"/>
          <w:b/>
          <w:bCs/>
          <w:color w:val="0F0E0E"/>
          <w:kern w:val="24"/>
          <w:sz w:val="20"/>
          <w:szCs w:val="20"/>
          <w:lang w:val="en-US"/>
        </w:rPr>
      </w:pPr>
    </w:p>
    <w:p w14:paraId="1A22C2C9" w14:textId="5BB090BC" w:rsidR="008150A2" w:rsidRPr="004070B7" w:rsidRDefault="008150A2" w:rsidP="008150A2">
      <w:pPr>
        <w:tabs>
          <w:tab w:val="left" w:pos="1290"/>
        </w:tabs>
        <w:spacing w:line="360" w:lineRule="auto"/>
        <w:jc w:val="both"/>
        <w:rPr>
          <w:rFonts w:ascii="Arial" w:eastAsia="Arial" w:hAnsi="Arial" w:cs="Arial"/>
          <w:sz w:val="24"/>
          <w:szCs w:val="24"/>
        </w:rPr>
      </w:pPr>
      <w:r w:rsidRPr="004070B7">
        <w:rPr>
          <w:rFonts w:ascii="Arial" w:eastAsia="Arial" w:hAnsi="Arial" w:cs="Arial"/>
          <w:sz w:val="24"/>
          <w:szCs w:val="24"/>
        </w:rPr>
        <w:t xml:space="preserve">The overall market for Epoxy Resin is currently in </w:t>
      </w:r>
      <w:ins w:id="31541" w:author="Supreet Mathaun" w:date="2021-09-24T11:39:00Z">
        <w:r w:rsidR="00647878">
          <w:rPr>
            <w:rFonts w:ascii="Arial" w:eastAsia="Arial" w:hAnsi="Arial" w:cs="Arial"/>
            <w:sz w:val="24"/>
            <w:szCs w:val="24"/>
          </w:rPr>
          <w:t xml:space="preserve">a </w:t>
        </w:r>
      </w:ins>
      <w:r w:rsidRPr="004070B7">
        <w:rPr>
          <w:rFonts w:ascii="Arial" w:eastAsia="Arial" w:hAnsi="Arial" w:cs="Arial"/>
          <w:sz w:val="24"/>
          <w:szCs w:val="24"/>
        </w:rPr>
        <w:t xml:space="preserve">surplus situation in </w:t>
      </w:r>
      <w:ins w:id="31542" w:author="Supreet Mathaun" w:date="2021-09-24T11:39:00Z">
        <w:r w:rsidR="00647878">
          <w:rPr>
            <w:rFonts w:ascii="Arial" w:eastAsia="Arial" w:hAnsi="Arial" w:cs="Arial"/>
            <w:sz w:val="24"/>
            <w:szCs w:val="24"/>
          </w:rPr>
          <w:t xml:space="preserve">the </w:t>
        </w:r>
      </w:ins>
      <w:r w:rsidRPr="004070B7">
        <w:rPr>
          <w:rFonts w:ascii="Arial" w:eastAsia="Arial" w:hAnsi="Arial" w:cs="Arial"/>
          <w:sz w:val="24"/>
          <w:szCs w:val="24"/>
        </w:rPr>
        <w:t xml:space="preserve">APAC region because downstream manufacturers are still consuming epoxy. Manufacturers from </w:t>
      </w:r>
      <w:ins w:id="31543" w:author="Supreet Mathaun" w:date="2021-09-24T11:39:00Z">
        <w:r w:rsidR="00647878">
          <w:rPr>
            <w:rFonts w:ascii="Arial" w:eastAsia="Arial" w:hAnsi="Arial" w:cs="Arial"/>
            <w:sz w:val="24"/>
            <w:szCs w:val="24"/>
          </w:rPr>
          <w:t xml:space="preserve">the </w:t>
        </w:r>
      </w:ins>
      <w:r w:rsidRPr="004070B7">
        <w:rPr>
          <w:rFonts w:ascii="Arial" w:eastAsia="Arial" w:hAnsi="Arial" w:cs="Arial"/>
          <w:sz w:val="24"/>
          <w:szCs w:val="24"/>
        </w:rPr>
        <w:t xml:space="preserve">APAC region are focusing on </w:t>
      </w:r>
      <w:ins w:id="31544" w:author="Supreet Mathaun" w:date="2021-09-24T11:40:00Z">
        <w:r w:rsidR="00647878">
          <w:rPr>
            <w:rFonts w:ascii="Arial" w:eastAsia="Arial" w:hAnsi="Arial" w:cs="Arial"/>
            <w:sz w:val="24"/>
            <w:szCs w:val="24"/>
          </w:rPr>
          <w:t xml:space="preserve">the </w:t>
        </w:r>
      </w:ins>
      <w:r w:rsidRPr="004070B7">
        <w:rPr>
          <w:rFonts w:ascii="Arial" w:eastAsia="Arial" w:hAnsi="Arial" w:cs="Arial"/>
          <w:sz w:val="24"/>
          <w:szCs w:val="24"/>
        </w:rPr>
        <w:t xml:space="preserve">export market due to </w:t>
      </w:r>
      <w:ins w:id="31545" w:author="Supreet Mathaun" w:date="2021-09-24T11:40:00Z">
        <w:r w:rsidR="00647878">
          <w:rPr>
            <w:rFonts w:ascii="Arial" w:eastAsia="Arial" w:hAnsi="Arial" w:cs="Arial"/>
            <w:sz w:val="24"/>
            <w:szCs w:val="24"/>
          </w:rPr>
          <w:t xml:space="preserve">the </w:t>
        </w:r>
      </w:ins>
      <w:r w:rsidRPr="004070B7">
        <w:rPr>
          <w:rFonts w:ascii="Arial" w:eastAsia="Arial" w:hAnsi="Arial" w:cs="Arial"/>
          <w:sz w:val="24"/>
          <w:szCs w:val="24"/>
        </w:rPr>
        <w:t xml:space="preserve">gradual replacement of conventional polymers with Epoxy Resin in European countries. However, companies are currently operating at lower rates due to uncertainty in demand potential owing to </w:t>
      </w:r>
      <w:ins w:id="31546" w:author="Supreet Mathaun" w:date="2021-09-24T11:40:00Z">
        <w:r w:rsidR="00647878">
          <w:rPr>
            <w:rFonts w:ascii="Arial" w:eastAsia="Arial" w:hAnsi="Arial" w:cs="Arial"/>
            <w:sz w:val="24"/>
            <w:szCs w:val="24"/>
          </w:rPr>
          <w:t xml:space="preserve">the </w:t>
        </w:r>
      </w:ins>
      <w:r w:rsidRPr="004070B7">
        <w:rPr>
          <w:rFonts w:ascii="Arial" w:eastAsia="Arial" w:hAnsi="Arial" w:cs="Arial"/>
          <w:sz w:val="24"/>
          <w:szCs w:val="24"/>
        </w:rPr>
        <w:t>current pandemic situation.</w:t>
      </w:r>
      <w:del w:id="31547" w:author="Supreet Mathaun" w:date="2021-09-24T11:40:00Z">
        <w:r w:rsidRPr="004070B7" w:rsidDel="00647878">
          <w:rPr>
            <w:rFonts w:ascii="Arial" w:eastAsia="Arial" w:hAnsi="Arial" w:cs="Arial"/>
            <w:sz w:val="24"/>
            <w:szCs w:val="24"/>
          </w:rPr>
          <w:delText xml:space="preserve"> </w:delText>
        </w:r>
      </w:del>
      <w:r w:rsidRPr="004070B7">
        <w:rPr>
          <w:rFonts w:ascii="Arial" w:eastAsia="Arial" w:hAnsi="Arial" w:cs="Arial"/>
          <w:sz w:val="24"/>
          <w:szCs w:val="24"/>
        </w:rPr>
        <w:t xml:space="preserve"> </w:t>
      </w:r>
      <w:del w:id="31548" w:author="Supreet Mathaun" w:date="2021-09-24T11:40:00Z">
        <w:r w:rsidRPr="004070B7" w:rsidDel="00647878">
          <w:rPr>
            <w:rFonts w:ascii="Arial" w:eastAsia="Arial" w:hAnsi="Arial" w:cs="Arial"/>
            <w:sz w:val="24"/>
            <w:szCs w:val="24"/>
          </w:rPr>
          <w:delText xml:space="preserve">But </w:delText>
        </w:r>
      </w:del>
      <w:ins w:id="31549" w:author="Supreet Mathaun" w:date="2021-09-24T11:40:00Z">
        <w:r w:rsidR="00647878">
          <w:rPr>
            <w:rFonts w:ascii="Arial" w:eastAsia="Arial" w:hAnsi="Arial" w:cs="Arial"/>
            <w:sz w:val="24"/>
            <w:szCs w:val="24"/>
          </w:rPr>
          <w:t>However,</w:t>
        </w:r>
        <w:r w:rsidR="00647878" w:rsidRPr="004070B7">
          <w:rPr>
            <w:rFonts w:ascii="Arial" w:eastAsia="Arial" w:hAnsi="Arial" w:cs="Arial"/>
            <w:sz w:val="24"/>
            <w:szCs w:val="24"/>
          </w:rPr>
          <w:t xml:space="preserve"> </w:t>
        </w:r>
      </w:ins>
      <w:r w:rsidRPr="004070B7">
        <w:rPr>
          <w:rFonts w:ascii="Arial" w:eastAsia="Arial" w:hAnsi="Arial" w:cs="Arial"/>
          <w:sz w:val="24"/>
          <w:szCs w:val="24"/>
        </w:rPr>
        <w:t>estimated demand</w:t>
      </w:r>
      <w:ins w:id="31550" w:author="Supreet Mathaun" w:date="2021-09-24T11:40:00Z">
        <w:r w:rsidR="00647878">
          <w:rPr>
            <w:rFonts w:ascii="Arial" w:eastAsia="Arial" w:hAnsi="Arial" w:cs="Arial"/>
            <w:sz w:val="24"/>
            <w:szCs w:val="24"/>
          </w:rPr>
          <w:t>-</w:t>
        </w:r>
      </w:ins>
      <w:del w:id="31551" w:author="Supreet Mathaun" w:date="2021-09-24T11:40:00Z">
        <w:r w:rsidRPr="004070B7" w:rsidDel="00647878">
          <w:rPr>
            <w:rFonts w:ascii="Arial" w:eastAsia="Arial" w:hAnsi="Arial" w:cs="Arial"/>
            <w:sz w:val="24"/>
            <w:szCs w:val="24"/>
          </w:rPr>
          <w:delText xml:space="preserve"> </w:delText>
        </w:r>
      </w:del>
      <w:r w:rsidRPr="004070B7">
        <w:rPr>
          <w:rFonts w:ascii="Arial" w:eastAsia="Arial" w:hAnsi="Arial" w:cs="Arial"/>
          <w:sz w:val="24"/>
          <w:szCs w:val="24"/>
        </w:rPr>
        <w:t xml:space="preserve">supply gap in </w:t>
      </w:r>
      <w:ins w:id="31552" w:author="Supreet Mathaun" w:date="2021-09-24T11:41:00Z">
        <w:r w:rsidR="00647878">
          <w:rPr>
            <w:rFonts w:ascii="Arial" w:eastAsia="Arial" w:hAnsi="Arial" w:cs="Arial"/>
            <w:sz w:val="24"/>
            <w:szCs w:val="24"/>
          </w:rPr>
          <w:t xml:space="preserve">the </w:t>
        </w:r>
      </w:ins>
      <w:r w:rsidRPr="004070B7">
        <w:rPr>
          <w:rFonts w:ascii="Arial" w:eastAsia="Arial" w:hAnsi="Arial" w:cs="Arial"/>
          <w:sz w:val="24"/>
          <w:szCs w:val="24"/>
        </w:rPr>
        <w:t>APAC region till 2025 may generate the need for capacity addition or running plants at 100% capacities to overcome the supply gap.</w:t>
      </w:r>
    </w:p>
    <w:p w14:paraId="42974CCC" w14:textId="77777777" w:rsidR="008150A2" w:rsidRPr="004070B7" w:rsidRDefault="008150A2" w:rsidP="008150A2">
      <w:pPr>
        <w:tabs>
          <w:tab w:val="left" w:pos="1290"/>
        </w:tabs>
        <w:spacing w:line="360" w:lineRule="auto"/>
        <w:jc w:val="both"/>
        <w:rPr>
          <w:rFonts w:ascii="Arial" w:eastAsia="Arial" w:hAnsi="Arial" w:cs="Arial"/>
          <w:sz w:val="24"/>
          <w:szCs w:val="24"/>
        </w:rPr>
      </w:pPr>
    </w:p>
    <w:p w14:paraId="4169F54B" w14:textId="10A3437D" w:rsidR="008150A2" w:rsidRPr="004070B7" w:rsidRDefault="008150A2" w:rsidP="008150A2">
      <w:pPr>
        <w:tabs>
          <w:tab w:val="left" w:pos="1290"/>
        </w:tabs>
        <w:spacing w:line="360" w:lineRule="auto"/>
        <w:jc w:val="both"/>
        <w:rPr>
          <w:rFonts w:ascii="Arial" w:eastAsia="Arial" w:hAnsi="Arial" w:cs="Arial"/>
          <w:sz w:val="24"/>
          <w:szCs w:val="24"/>
        </w:rPr>
      </w:pPr>
      <w:r w:rsidRPr="004070B7">
        <w:rPr>
          <w:rFonts w:ascii="Arial" w:eastAsia="Arial" w:hAnsi="Arial" w:cs="Arial"/>
          <w:sz w:val="24"/>
          <w:szCs w:val="24"/>
        </w:rPr>
        <w:t xml:space="preserve">Major demand for Epoxy Resin in Europe is derived from construction and automobiles production. Major </w:t>
      </w:r>
      <w:del w:id="31553" w:author="Supreet Mathaun" w:date="2021-09-24T11:41:00Z">
        <w:r w:rsidRPr="004070B7" w:rsidDel="00647878">
          <w:rPr>
            <w:rFonts w:ascii="Arial" w:eastAsia="Arial" w:hAnsi="Arial" w:cs="Arial"/>
            <w:sz w:val="24"/>
            <w:szCs w:val="24"/>
          </w:rPr>
          <w:delText xml:space="preserve"> </w:delText>
        </w:r>
      </w:del>
      <w:r w:rsidRPr="004070B7">
        <w:rPr>
          <w:rFonts w:ascii="Arial" w:eastAsia="Arial" w:hAnsi="Arial" w:cs="Arial"/>
          <w:sz w:val="24"/>
          <w:szCs w:val="24"/>
        </w:rPr>
        <w:t>producers such as Olin Corporation produce and consume Epoxy Resin in various type</w:t>
      </w:r>
      <w:ins w:id="31554" w:author="Supreet Mathaun" w:date="2021-09-24T11:41:00Z">
        <w:r w:rsidR="00647878">
          <w:rPr>
            <w:rFonts w:ascii="Arial" w:eastAsia="Arial" w:hAnsi="Arial" w:cs="Arial"/>
            <w:sz w:val="24"/>
            <w:szCs w:val="24"/>
          </w:rPr>
          <w:t>s</w:t>
        </w:r>
      </w:ins>
      <w:r w:rsidRPr="004070B7">
        <w:rPr>
          <w:rFonts w:ascii="Arial" w:eastAsia="Arial" w:hAnsi="Arial" w:cs="Arial"/>
          <w:sz w:val="24"/>
          <w:szCs w:val="24"/>
        </w:rPr>
        <w:t xml:space="preserve"> and forms. </w:t>
      </w:r>
      <w:del w:id="31555" w:author="Supreet Mathaun" w:date="2021-09-24T11:41:00Z">
        <w:r w:rsidRPr="004070B7" w:rsidDel="00647878">
          <w:rPr>
            <w:rFonts w:ascii="Arial" w:eastAsia="Arial" w:hAnsi="Arial" w:cs="Arial"/>
            <w:sz w:val="24"/>
            <w:szCs w:val="24"/>
          </w:rPr>
          <w:delText xml:space="preserve"> </w:delText>
        </w:r>
      </w:del>
      <w:r w:rsidRPr="004070B7">
        <w:rPr>
          <w:rFonts w:ascii="Arial" w:eastAsia="Arial" w:hAnsi="Arial" w:cs="Arial"/>
          <w:sz w:val="24"/>
          <w:szCs w:val="24"/>
        </w:rPr>
        <w:t>Due to various health hazard</w:t>
      </w:r>
      <w:ins w:id="31556" w:author="Supreet Mathaun" w:date="2021-09-24T11:41:00Z">
        <w:r w:rsidR="00647878">
          <w:rPr>
            <w:rFonts w:ascii="Arial" w:eastAsia="Arial" w:hAnsi="Arial" w:cs="Arial"/>
            <w:sz w:val="24"/>
            <w:szCs w:val="24"/>
          </w:rPr>
          <w:t>s</w:t>
        </w:r>
      </w:ins>
      <w:r w:rsidRPr="004070B7">
        <w:rPr>
          <w:rFonts w:ascii="Arial" w:eastAsia="Arial" w:hAnsi="Arial" w:cs="Arial"/>
          <w:sz w:val="24"/>
          <w:szCs w:val="24"/>
        </w:rPr>
        <w:t xml:space="preserve"> possessed by Bisphenol, environment</w:t>
      </w:r>
      <w:ins w:id="31557" w:author="Supreet Mathaun" w:date="2021-09-24T11:41:00Z">
        <w:r w:rsidR="00647878">
          <w:rPr>
            <w:rFonts w:ascii="Arial" w:eastAsia="Arial" w:hAnsi="Arial" w:cs="Arial"/>
            <w:sz w:val="24"/>
            <w:szCs w:val="24"/>
          </w:rPr>
          <w:t>al</w:t>
        </w:r>
      </w:ins>
      <w:r w:rsidRPr="004070B7">
        <w:rPr>
          <w:rFonts w:ascii="Arial" w:eastAsia="Arial" w:hAnsi="Arial" w:cs="Arial"/>
          <w:sz w:val="24"/>
          <w:szCs w:val="24"/>
        </w:rPr>
        <w:t xml:space="preserve"> regulators in Europe are gradually imposing </w:t>
      </w:r>
      <w:ins w:id="31558" w:author="Supreet Mathaun" w:date="2021-09-24T11:41:00Z">
        <w:r w:rsidR="00647878">
          <w:rPr>
            <w:rFonts w:ascii="Arial" w:eastAsia="Arial" w:hAnsi="Arial" w:cs="Arial"/>
            <w:sz w:val="24"/>
            <w:szCs w:val="24"/>
          </w:rPr>
          <w:t xml:space="preserve">a </w:t>
        </w:r>
      </w:ins>
      <w:r w:rsidRPr="004070B7">
        <w:rPr>
          <w:rFonts w:ascii="Arial" w:eastAsia="Arial" w:hAnsi="Arial" w:cs="Arial"/>
          <w:sz w:val="24"/>
          <w:szCs w:val="24"/>
        </w:rPr>
        <w:t xml:space="preserve">ban on </w:t>
      </w:r>
      <w:ins w:id="31559" w:author="Supreet Mathaun" w:date="2021-09-24T11:41:00Z">
        <w:r w:rsidR="00647878">
          <w:rPr>
            <w:rFonts w:ascii="Arial" w:eastAsia="Arial" w:hAnsi="Arial" w:cs="Arial"/>
            <w:sz w:val="24"/>
            <w:szCs w:val="24"/>
          </w:rPr>
          <w:t xml:space="preserve">the </w:t>
        </w:r>
      </w:ins>
      <w:r w:rsidRPr="004070B7">
        <w:rPr>
          <w:rFonts w:ascii="Arial" w:eastAsia="Arial" w:hAnsi="Arial" w:cs="Arial"/>
          <w:sz w:val="24"/>
          <w:szCs w:val="24"/>
        </w:rPr>
        <w:t>consumption of raw material, Bisphenol A. BPA is on the EU’s candidate list for its reprotoxic and endocrine-disrupting properties and was subject to an EU ban in 2016, effective from 2020.</w:t>
      </w:r>
    </w:p>
    <w:p w14:paraId="18F40727" w14:textId="29C72E66" w:rsidR="008150A2" w:rsidRPr="004070B7" w:rsidDel="004A4794" w:rsidRDefault="008150A2" w:rsidP="008150A2">
      <w:pPr>
        <w:tabs>
          <w:tab w:val="left" w:pos="1290"/>
        </w:tabs>
        <w:spacing w:line="360" w:lineRule="auto"/>
        <w:jc w:val="both"/>
        <w:rPr>
          <w:del w:id="31560" w:author="Ritu Kamra" w:date="2021-09-27T19:37:00Z"/>
          <w:rFonts w:ascii="Arial" w:eastAsia="Arial" w:hAnsi="Arial" w:cs="Arial"/>
          <w:sz w:val="24"/>
          <w:szCs w:val="24"/>
        </w:rPr>
      </w:pPr>
    </w:p>
    <w:p w14:paraId="64C332E4" w14:textId="6A55B2F0" w:rsidR="008150A2" w:rsidRPr="004070B7" w:rsidRDefault="008150A2" w:rsidP="008150A2">
      <w:pPr>
        <w:tabs>
          <w:tab w:val="left" w:pos="1290"/>
        </w:tabs>
        <w:spacing w:line="360" w:lineRule="auto"/>
        <w:jc w:val="both"/>
        <w:rPr>
          <w:rFonts w:ascii="Arial" w:eastAsia="Arial" w:hAnsi="Arial" w:cs="Arial"/>
          <w:sz w:val="24"/>
          <w:szCs w:val="24"/>
        </w:rPr>
      </w:pPr>
      <w:r w:rsidRPr="004070B7">
        <w:rPr>
          <w:rFonts w:ascii="Arial" w:eastAsia="Arial" w:hAnsi="Arial" w:cs="Arial"/>
          <w:sz w:val="24"/>
          <w:szCs w:val="24"/>
        </w:rPr>
        <w:t>Consequently, Epoxy Resin</w:t>
      </w:r>
      <w:del w:id="31561" w:author="Supreet Mathaun" w:date="2021-09-24T11:42:00Z">
        <w:r w:rsidRPr="004070B7" w:rsidDel="00647878">
          <w:rPr>
            <w:rFonts w:ascii="Arial" w:eastAsia="Arial" w:hAnsi="Arial" w:cs="Arial"/>
            <w:sz w:val="24"/>
            <w:szCs w:val="24"/>
          </w:rPr>
          <w:delText>,</w:delText>
        </w:r>
      </w:del>
      <w:r w:rsidRPr="004070B7">
        <w:rPr>
          <w:rFonts w:ascii="Arial" w:eastAsia="Arial" w:hAnsi="Arial" w:cs="Arial"/>
          <w:sz w:val="24"/>
          <w:szCs w:val="24"/>
        </w:rPr>
        <w:t xml:space="preserve"> has increasingly been used by paints &amp; coatings manufacturers across Europe as an alternative to other compounds. Thus, demand for Epoxy Resin has recently taken an exponential pace in </w:t>
      </w:r>
      <w:ins w:id="31562" w:author="Supreet Mathaun" w:date="2021-09-24T11:42:00Z">
        <w:r w:rsidR="00647878">
          <w:rPr>
            <w:rFonts w:ascii="Arial" w:eastAsia="Arial" w:hAnsi="Arial" w:cs="Arial"/>
            <w:sz w:val="24"/>
            <w:szCs w:val="24"/>
          </w:rPr>
          <w:t xml:space="preserve">the </w:t>
        </w:r>
      </w:ins>
      <w:r w:rsidRPr="004070B7">
        <w:rPr>
          <w:rFonts w:ascii="Arial" w:eastAsia="Arial" w:hAnsi="Arial" w:cs="Arial"/>
          <w:sz w:val="24"/>
          <w:szCs w:val="24"/>
        </w:rPr>
        <w:t xml:space="preserve">European market. However, on the supply side, </w:t>
      </w:r>
      <w:ins w:id="31563" w:author="Supreet Mathaun" w:date="2021-09-24T11:42:00Z">
        <w:r w:rsidR="00647878">
          <w:rPr>
            <w:rFonts w:ascii="Arial" w:eastAsia="Arial" w:hAnsi="Arial" w:cs="Arial"/>
            <w:sz w:val="24"/>
            <w:szCs w:val="24"/>
          </w:rPr>
          <w:t xml:space="preserve">the </w:t>
        </w:r>
      </w:ins>
      <w:r w:rsidRPr="004070B7">
        <w:rPr>
          <w:rFonts w:ascii="Arial" w:eastAsia="Arial" w:hAnsi="Arial" w:cs="Arial"/>
          <w:sz w:val="24"/>
          <w:szCs w:val="24"/>
        </w:rPr>
        <w:t xml:space="preserve">European market is still dependent on </w:t>
      </w:r>
      <w:ins w:id="31564" w:author="Supreet Mathaun" w:date="2021-09-24T11:42:00Z">
        <w:r w:rsidR="00647878">
          <w:rPr>
            <w:rFonts w:ascii="Arial" w:eastAsia="Arial" w:hAnsi="Arial" w:cs="Arial"/>
            <w:sz w:val="24"/>
            <w:szCs w:val="24"/>
          </w:rPr>
          <w:t xml:space="preserve">the </w:t>
        </w:r>
      </w:ins>
      <w:r w:rsidRPr="004070B7">
        <w:rPr>
          <w:rFonts w:ascii="Arial" w:eastAsia="Arial" w:hAnsi="Arial" w:cs="Arial"/>
          <w:sz w:val="24"/>
          <w:szCs w:val="24"/>
        </w:rPr>
        <w:t>Asia-Pacific region for Epoxy Resin. It is estimated that in 2020, half of the demand for Epoxy Resin from Europe will be catered through imports.</w:t>
      </w:r>
    </w:p>
    <w:p w14:paraId="2F8438DC" w14:textId="073F7DBB" w:rsidR="008150A2" w:rsidRPr="004070B7" w:rsidDel="004A4794" w:rsidRDefault="008150A2" w:rsidP="008150A2">
      <w:pPr>
        <w:tabs>
          <w:tab w:val="left" w:pos="1290"/>
        </w:tabs>
        <w:spacing w:line="360" w:lineRule="auto"/>
        <w:jc w:val="both"/>
        <w:rPr>
          <w:del w:id="31565" w:author="Ritu Kamra" w:date="2021-09-27T19:37:00Z"/>
          <w:rFonts w:ascii="Arial" w:eastAsia="Arial" w:hAnsi="Arial" w:cs="Arial"/>
          <w:sz w:val="24"/>
          <w:szCs w:val="24"/>
        </w:rPr>
      </w:pPr>
    </w:p>
    <w:p w14:paraId="4DBE5A28" w14:textId="77777777" w:rsidR="00AD2607" w:rsidRDefault="008150A2" w:rsidP="008150A2">
      <w:pPr>
        <w:tabs>
          <w:tab w:val="left" w:pos="1290"/>
        </w:tabs>
        <w:spacing w:line="360" w:lineRule="auto"/>
        <w:jc w:val="both"/>
        <w:rPr>
          <w:ins w:id="31566" w:author="Dilip Kumar" w:date="2021-09-26T12:07:00Z"/>
          <w:rFonts w:ascii="Arial" w:eastAsia="Arial" w:hAnsi="Arial" w:cs="Arial"/>
          <w:sz w:val="24"/>
          <w:szCs w:val="24"/>
        </w:rPr>
        <w:sectPr w:rsidR="00AD2607"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31567" w:author="Hardik Malhotra" w:date="2021-09-30T12:48:00Z">
            <w:sectPr w:rsidR="00AD2607" w:rsidSect="00AF4AFC">
              <w:pgMar w:top="1134" w:right="836" w:bottom="630" w:left="900" w:header="708" w:footer="708" w:gutter="0"/>
            </w:sectPr>
          </w:sectPrChange>
        </w:sectPr>
      </w:pPr>
      <w:r w:rsidRPr="004070B7">
        <w:rPr>
          <w:rFonts w:ascii="Arial" w:eastAsia="Arial" w:hAnsi="Arial" w:cs="Arial"/>
          <w:sz w:val="24"/>
          <w:szCs w:val="24"/>
        </w:rPr>
        <w:t xml:space="preserve">In North America, Epoxy Resin has been listed as an indirect additive to be used as </w:t>
      </w:r>
      <w:ins w:id="31568" w:author="Supreet Mathaun" w:date="2021-09-24T11:43:00Z">
        <w:r w:rsidR="00647878">
          <w:rPr>
            <w:rFonts w:ascii="Arial" w:eastAsia="Arial" w:hAnsi="Arial" w:cs="Arial"/>
            <w:sz w:val="24"/>
            <w:szCs w:val="24"/>
          </w:rPr>
          <w:t xml:space="preserve">a </w:t>
        </w:r>
      </w:ins>
      <w:r w:rsidRPr="004070B7">
        <w:rPr>
          <w:rFonts w:ascii="Arial" w:eastAsia="Arial" w:hAnsi="Arial" w:cs="Arial"/>
          <w:sz w:val="24"/>
          <w:szCs w:val="24"/>
        </w:rPr>
        <w:t>monomer in the production of paints and other construction coatings. In 2020, many players</w:t>
      </w:r>
      <w:ins w:id="31569" w:author="Supreet Mathaun" w:date="2021-09-24T11:43:00Z">
        <w:r w:rsidR="00647878">
          <w:rPr>
            <w:rFonts w:ascii="Arial" w:eastAsia="Arial" w:hAnsi="Arial" w:cs="Arial"/>
            <w:sz w:val="24"/>
            <w:szCs w:val="24"/>
          </w:rPr>
          <w:t>,</w:t>
        </w:r>
      </w:ins>
      <w:r w:rsidRPr="004070B7">
        <w:rPr>
          <w:rFonts w:ascii="Arial" w:eastAsia="Arial" w:hAnsi="Arial" w:cs="Arial"/>
          <w:sz w:val="24"/>
          <w:szCs w:val="24"/>
        </w:rPr>
        <w:t xml:space="preserve"> including market player, Hexion Inc. </w:t>
      </w:r>
      <w:del w:id="31570" w:author="Supreet Mathaun" w:date="2021-09-24T11:43:00Z">
        <w:r w:rsidRPr="004070B7" w:rsidDel="00647878">
          <w:rPr>
            <w:rFonts w:ascii="Arial" w:eastAsia="Arial" w:hAnsi="Arial" w:cs="Arial"/>
            <w:sz w:val="24"/>
            <w:szCs w:val="24"/>
          </w:rPr>
          <w:delText xml:space="preserve">have </w:delText>
        </w:r>
      </w:del>
      <w:ins w:id="31571" w:author="Supreet Mathaun" w:date="2021-09-24T11:43:00Z">
        <w:r w:rsidR="00647878" w:rsidRPr="004070B7">
          <w:rPr>
            <w:rFonts w:ascii="Arial" w:eastAsia="Arial" w:hAnsi="Arial" w:cs="Arial"/>
            <w:sz w:val="24"/>
            <w:szCs w:val="24"/>
          </w:rPr>
          <w:t xml:space="preserve"> </w:t>
        </w:r>
      </w:ins>
      <w:r w:rsidRPr="004070B7">
        <w:rPr>
          <w:rFonts w:ascii="Arial" w:eastAsia="Arial" w:hAnsi="Arial" w:cs="Arial"/>
          <w:sz w:val="24"/>
          <w:szCs w:val="24"/>
        </w:rPr>
        <w:t xml:space="preserve">revamped their total production significantly in the United States during year-end. In 2019, demand for Bisphenol increased by more than half of what it was in 2018, thereby leaving </w:t>
      </w:r>
      <w:ins w:id="31572" w:author="Supreet Mathaun" w:date="2021-09-24T11:43:00Z">
        <w:r w:rsidR="00647878">
          <w:rPr>
            <w:rFonts w:ascii="Arial" w:eastAsia="Arial" w:hAnsi="Arial" w:cs="Arial"/>
            <w:sz w:val="24"/>
            <w:szCs w:val="24"/>
          </w:rPr>
          <w:t xml:space="preserve">the </w:t>
        </w:r>
      </w:ins>
      <w:r w:rsidRPr="004070B7">
        <w:rPr>
          <w:rFonts w:ascii="Arial" w:eastAsia="Arial" w:hAnsi="Arial" w:cs="Arial"/>
          <w:sz w:val="24"/>
          <w:szCs w:val="24"/>
        </w:rPr>
        <w:t xml:space="preserve">supply </w:t>
      </w:r>
      <w:del w:id="31573" w:author="Supreet Mathaun" w:date="2021-09-24T11:43:00Z">
        <w:r w:rsidRPr="004070B7" w:rsidDel="00647878">
          <w:rPr>
            <w:rFonts w:ascii="Arial" w:eastAsia="Arial" w:hAnsi="Arial" w:cs="Arial"/>
            <w:sz w:val="24"/>
            <w:szCs w:val="24"/>
          </w:rPr>
          <w:delText xml:space="preserve">side </w:delText>
        </w:r>
      </w:del>
      <w:r w:rsidRPr="004070B7">
        <w:rPr>
          <w:rFonts w:ascii="Arial" w:eastAsia="Arial" w:hAnsi="Arial" w:cs="Arial"/>
          <w:sz w:val="24"/>
          <w:szCs w:val="24"/>
        </w:rPr>
        <w:t xml:space="preserve">more on </w:t>
      </w:r>
      <w:ins w:id="31574" w:author="Supreet Mathaun" w:date="2021-09-24T11:43:00Z">
        <w:r w:rsidR="00647878">
          <w:rPr>
            <w:rFonts w:ascii="Arial" w:eastAsia="Arial" w:hAnsi="Arial" w:cs="Arial"/>
            <w:sz w:val="24"/>
            <w:szCs w:val="24"/>
          </w:rPr>
          <w:t xml:space="preserve">the </w:t>
        </w:r>
      </w:ins>
      <w:r w:rsidRPr="004070B7">
        <w:rPr>
          <w:rFonts w:ascii="Arial" w:eastAsia="Arial" w:hAnsi="Arial" w:cs="Arial"/>
          <w:sz w:val="24"/>
          <w:szCs w:val="24"/>
        </w:rPr>
        <w:t>shortage side and mostly dependent on imports from APAC countries for raw material.</w:t>
      </w:r>
    </w:p>
    <w:p w14:paraId="7E861633" w14:textId="67BBD52B" w:rsidR="008150A2" w:rsidDel="00F31262" w:rsidRDefault="008150A2" w:rsidP="008150A2">
      <w:pPr>
        <w:tabs>
          <w:tab w:val="left" w:pos="1290"/>
        </w:tabs>
        <w:spacing w:line="360" w:lineRule="auto"/>
        <w:jc w:val="both"/>
        <w:rPr>
          <w:del w:id="31575" w:author="Neeshu Bhadauriya" w:date="2021-09-27T16:40:00Z"/>
          <w:rFonts w:ascii="Verdana" w:eastAsia="Arial" w:hAnsi="Verdana" w:cs="Arial"/>
          <w:sz w:val="20"/>
          <w:szCs w:val="20"/>
        </w:rPr>
      </w:pPr>
      <w:del w:id="31576" w:author="Neeshu Bhadauriya" w:date="2021-09-27T16:40:00Z">
        <w:r w:rsidRPr="003E5CA6" w:rsidDel="00984BAB">
          <w:rPr>
            <w:rFonts w:ascii="Verdana" w:eastAsia="Arial" w:hAnsi="Verdana" w:cs="Arial"/>
            <w:sz w:val="20"/>
            <w:szCs w:val="20"/>
            <w:rPrChange w:id="31577" w:author="Ritu Kamra" w:date="2021-09-27T18:22:00Z">
              <w:rPr>
                <w:rFonts w:ascii="Arial" w:eastAsia="Arial" w:hAnsi="Arial" w:cs="Arial"/>
                <w:sz w:val="24"/>
                <w:szCs w:val="24"/>
              </w:rPr>
            </w:rPrChange>
          </w:rPr>
          <w:delText xml:space="preserve"> </w:delText>
        </w:r>
      </w:del>
    </w:p>
    <w:p w14:paraId="2BEDC6FC" w14:textId="5BF78EC2" w:rsidR="00F31262" w:rsidRDefault="00F31262" w:rsidP="008150A2">
      <w:pPr>
        <w:tabs>
          <w:tab w:val="left" w:pos="1290"/>
        </w:tabs>
        <w:spacing w:line="360" w:lineRule="auto"/>
        <w:jc w:val="both"/>
        <w:rPr>
          <w:ins w:id="31578" w:author="Neeshu Bhadauriya" w:date="2021-09-27T21:58:00Z"/>
          <w:rFonts w:ascii="Verdana" w:eastAsia="Arial" w:hAnsi="Verdana" w:cs="Arial"/>
          <w:sz w:val="20"/>
          <w:szCs w:val="20"/>
        </w:rPr>
      </w:pPr>
    </w:p>
    <w:p w14:paraId="432C80D1" w14:textId="1D56B1B0" w:rsidR="00F31262" w:rsidRDefault="00F31262" w:rsidP="008150A2">
      <w:pPr>
        <w:tabs>
          <w:tab w:val="left" w:pos="1290"/>
        </w:tabs>
        <w:spacing w:line="360" w:lineRule="auto"/>
        <w:jc w:val="both"/>
        <w:rPr>
          <w:ins w:id="31579" w:author="Neeshu Bhadauriya" w:date="2021-09-27T21:58:00Z"/>
          <w:rFonts w:ascii="Verdana" w:eastAsia="Arial" w:hAnsi="Verdana" w:cs="Arial"/>
          <w:sz w:val="20"/>
          <w:szCs w:val="20"/>
        </w:rPr>
      </w:pPr>
    </w:p>
    <w:p w14:paraId="21EB65A9" w14:textId="5EA7CB20" w:rsidR="00F31262" w:rsidRDefault="00F31262" w:rsidP="008150A2">
      <w:pPr>
        <w:tabs>
          <w:tab w:val="left" w:pos="1290"/>
        </w:tabs>
        <w:spacing w:line="360" w:lineRule="auto"/>
        <w:jc w:val="both"/>
        <w:rPr>
          <w:ins w:id="31580" w:author="Neeshu Bhadauriya" w:date="2021-09-27T21:58:00Z"/>
          <w:rFonts w:ascii="Verdana" w:eastAsia="Arial" w:hAnsi="Verdana" w:cs="Arial"/>
          <w:sz w:val="20"/>
          <w:szCs w:val="20"/>
        </w:rPr>
      </w:pPr>
    </w:p>
    <w:p w14:paraId="66287672" w14:textId="3954DBDD" w:rsidR="00F31262" w:rsidRDefault="00F31262" w:rsidP="008150A2">
      <w:pPr>
        <w:tabs>
          <w:tab w:val="left" w:pos="1290"/>
        </w:tabs>
        <w:spacing w:line="360" w:lineRule="auto"/>
        <w:jc w:val="both"/>
        <w:rPr>
          <w:ins w:id="31581" w:author="Neeshu Bhadauriya" w:date="2021-09-27T21:58:00Z"/>
          <w:rFonts w:ascii="Verdana" w:eastAsia="Arial" w:hAnsi="Verdana" w:cs="Arial"/>
          <w:sz w:val="20"/>
          <w:szCs w:val="20"/>
        </w:rPr>
      </w:pPr>
    </w:p>
    <w:p w14:paraId="07838F12" w14:textId="5D145A96" w:rsidR="00F31262" w:rsidRDefault="00F31262" w:rsidP="008150A2">
      <w:pPr>
        <w:tabs>
          <w:tab w:val="left" w:pos="1290"/>
        </w:tabs>
        <w:spacing w:line="360" w:lineRule="auto"/>
        <w:jc w:val="both"/>
        <w:rPr>
          <w:ins w:id="31582" w:author="Neeshu Bhadauriya" w:date="2021-09-27T21:58:00Z"/>
          <w:rFonts w:ascii="Verdana" w:eastAsia="Arial" w:hAnsi="Verdana" w:cs="Arial"/>
          <w:sz w:val="20"/>
          <w:szCs w:val="20"/>
        </w:rPr>
      </w:pPr>
    </w:p>
    <w:p w14:paraId="70E41D68" w14:textId="7A4914B7" w:rsidR="00F31262" w:rsidRDefault="00F31262" w:rsidP="008150A2">
      <w:pPr>
        <w:tabs>
          <w:tab w:val="left" w:pos="1290"/>
        </w:tabs>
        <w:spacing w:line="360" w:lineRule="auto"/>
        <w:jc w:val="both"/>
        <w:rPr>
          <w:ins w:id="31583" w:author="Neeshu Bhadauriya" w:date="2021-09-27T21:58:00Z"/>
          <w:rFonts w:ascii="Verdana" w:eastAsia="Arial" w:hAnsi="Verdana" w:cs="Arial"/>
          <w:sz w:val="20"/>
          <w:szCs w:val="20"/>
        </w:rPr>
      </w:pPr>
    </w:p>
    <w:p w14:paraId="60ACAD16" w14:textId="5B790187" w:rsidR="00F31262" w:rsidRDefault="00F31262" w:rsidP="008150A2">
      <w:pPr>
        <w:tabs>
          <w:tab w:val="left" w:pos="1290"/>
        </w:tabs>
        <w:spacing w:line="360" w:lineRule="auto"/>
        <w:jc w:val="both"/>
        <w:rPr>
          <w:ins w:id="31584" w:author="Neeshu Bhadauriya" w:date="2021-09-27T21:58:00Z"/>
          <w:rFonts w:ascii="Verdana" w:eastAsia="Arial" w:hAnsi="Verdana" w:cs="Arial"/>
          <w:sz w:val="20"/>
          <w:szCs w:val="20"/>
        </w:rPr>
      </w:pPr>
    </w:p>
    <w:p w14:paraId="4C3C7E65" w14:textId="47C9C72D" w:rsidR="00F31262" w:rsidRDefault="00F31262" w:rsidP="008150A2">
      <w:pPr>
        <w:tabs>
          <w:tab w:val="left" w:pos="1290"/>
        </w:tabs>
        <w:spacing w:line="360" w:lineRule="auto"/>
        <w:jc w:val="both"/>
        <w:rPr>
          <w:ins w:id="31585" w:author="Neeshu Bhadauriya" w:date="2021-09-27T21:58:00Z"/>
          <w:rFonts w:ascii="Verdana" w:eastAsia="Arial" w:hAnsi="Verdana" w:cs="Arial"/>
          <w:sz w:val="20"/>
          <w:szCs w:val="20"/>
        </w:rPr>
      </w:pPr>
    </w:p>
    <w:p w14:paraId="22EAE510" w14:textId="77777777" w:rsidR="00F31262" w:rsidRPr="003E5CA6" w:rsidRDefault="00F31262" w:rsidP="008150A2">
      <w:pPr>
        <w:tabs>
          <w:tab w:val="left" w:pos="1290"/>
        </w:tabs>
        <w:spacing w:line="360" w:lineRule="auto"/>
        <w:jc w:val="both"/>
        <w:rPr>
          <w:ins w:id="31586" w:author="Neeshu Bhadauriya" w:date="2021-09-27T21:58:00Z"/>
          <w:rFonts w:ascii="Verdana" w:eastAsia="Arial" w:hAnsi="Verdana" w:cs="Arial"/>
          <w:sz w:val="20"/>
          <w:szCs w:val="20"/>
          <w:rPrChange w:id="31587" w:author="Ritu Kamra" w:date="2021-09-27T18:22:00Z">
            <w:rPr>
              <w:ins w:id="31588" w:author="Neeshu Bhadauriya" w:date="2021-09-27T21:58:00Z"/>
              <w:rFonts w:ascii="Arial" w:eastAsia="Arial" w:hAnsi="Arial" w:cs="Arial"/>
              <w:sz w:val="24"/>
              <w:szCs w:val="24"/>
            </w:rPr>
          </w:rPrChange>
        </w:rPr>
      </w:pPr>
    </w:p>
    <w:p w14:paraId="00136460" w14:textId="0C8B480B" w:rsidR="00C12F7A" w:rsidRPr="003E5CA6" w:rsidDel="00984BAB" w:rsidRDefault="00C12F7A" w:rsidP="008150A2">
      <w:pPr>
        <w:tabs>
          <w:tab w:val="left" w:pos="1290"/>
        </w:tabs>
        <w:spacing w:line="360" w:lineRule="auto"/>
        <w:jc w:val="both"/>
        <w:rPr>
          <w:ins w:id="31589" w:author="Ritu Kamra" w:date="2021-09-27T11:38:00Z"/>
          <w:del w:id="31590" w:author="Neeshu Bhadauriya" w:date="2021-09-27T16:40:00Z"/>
          <w:rFonts w:ascii="Verdana" w:eastAsia="Arial" w:hAnsi="Verdana" w:cs="Arial"/>
          <w:sz w:val="20"/>
          <w:szCs w:val="20"/>
          <w:rPrChange w:id="31591" w:author="Ritu Kamra" w:date="2021-09-27T18:22:00Z">
            <w:rPr>
              <w:ins w:id="31592" w:author="Ritu Kamra" w:date="2021-09-27T11:38:00Z"/>
              <w:del w:id="31593" w:author="Neeshu Bhadauriya" w:date="2021-09-27T16:40:00Z"/>
              <w:rFonts w:ascii="Arial" w:eastAsia="Arial" w:hAnsi="Arial" w:cs="Arial"/>
              <w:sz w:val="24"/>
              <w:szCs w:val="24"/>
            </w:rPr>
          </w:rPrChange>
        </w:rPr>
      </w:pPr>
    </w:p>
    <w:p w14:paraId="7722DAC5" w14:textId="44FBC0F2" w:rsidR="00C12F7A" w:rsidRPr="003E5CA6" w:rsidDel="00984BAB" w:rsidRDefault="00C12F7A" w:rsidP="008150A2">
      <w:pPr>
        <w:tabs>
          <w:tab w:val="left" w:pos="1290"/>
        </w:tabs>
        <w:spacing w:line="360" w:lineRule="auto"/>
        <w:jc w:val="both"/>
        <w:rPr>
          <w:ins w:id="31594" w:author="Ritu Kamra" w:date="2021-09-27T11:38:00Z"/>
          <w:del w:id="31595" w:author="Neeshu Bhadauriya" w:date="2021-09-27T16:40:00Z"/>
          <w:rFonts w:ascii="Verdana" w:eastAsia="Arial" w:hAnsi="Verdana" w:cs="Arial"/>
          <w:sz w:val="20"/>
          <w:szCs w:val="20"/>
          <w:rPrChange w:id="31596" w:author="Ritu Kamra" w:date="2021-09-27T18:22:00Z">
            <w:rPr>
              <w:ins w:id="31597" w:author="Ritu Kamra" w:date="2021-09-27T11:38:00Z"/>
              <w:del w:id="31598" w:author="Neeshu Bhadauriya" w:date="2021-09-27T16:40:00Z"/>
              <w:rFonts w:ascii="Arial" w:eastAsia="Arial" w:hAnsi="Arial" w:cs="Arial"/>
              <w:sz w:val="24"/>
              <w:szCs w:val="24"/>
            </w:rPr>
          </w:rPrChange>
        </w:rPr>
      </w:pPr>
    </w:p>
    <w:p w14:paraId="22A91013" w14:textId="246DA726" w:rsidR="00C12F7A" w:rsidRPr="003E5CA6" w:rsidDel="00984BAB" w:rsidRDefault="00C12F7A" w:rsidP="008150A2">
      <w:pPr>
        <w:tabs>
          <w:tab w:val="left" w:pos="1290"/>
        </w:tabs>
        <w:spacing w:line="360" w:lineRule="auto"/>
        <w:jc w:val="both"/>
        <w:rPr>
          <w:ins w:id="31599" w:author="Ritu Kamra" w:date="2021-09-27T11:38:00Z"/>
          <w:del w:id="31600" w:author="Neeshu Bhadauriya" w:date="2021-09-27T16:40:00Z"/>
          <w:rFonts w:ascii="Verdana" w:eastAsia="Arial" w:hAnsi="Verdana" w:cs="Arial"/>
          <w:sz w:val="20"/>
          <w:szCs w:val="20"/>
          <w:rPrChange w:id="31601" w:author="Ritu Kamra" w:date="2021-09-27T18:22:00Z">
            <w:rPr>
              <w:ins w:id="31602" w:author="Ritu Kamra" w:date="2021-09-27T11:38:00Z"/>
              <w:del w:id="31603" w:author="Neeshu Bhadauriya" w:date="2021-09-27T16:40:00Z"/>
              <w:rFonts w:ascii="Arial" w:eastAsia="Arial" w:hAnsi="Arial" w:cs="Arial"/>
              <w:sz w:val="24"/>
              <w:szCs w:val="24"/>
            </w:rPr>
          </w:rPrChange>
        </w:rPr>
      </w:pPr>
    </w:p>
    <w:p w14:paraId="2376815E" w14:textId="7D58756E" w:rsidR="00C12F7A" w:rsidRPr="003E5CA6" w:rsidDel="00984BAB" w:rsidRDefault="00C12F7A" w:rsidP="008150A2">
      <w:pPr>
        <w:tabs>
          <w:tab w:val="left" w:pos="1290"/>
        </w:tabs>
        <w:spacing w:line="360" w:lineRule="auto"/>
        <w:jc w:val="both"/>
        <w:rPr>
          <w:ins w:id="31604" w:author="Ritu Kamra" w:date="2021-09-27T11:38:00Z"/>
          <w:del w:id="31605" w:author="Neeshu Bhadauriya" w:date="2021-09-27T16:40:00Z"/>
          <w:rFonts w:ascii="Verdana" w:eastAsia="Arial" w:hAnsi="Verdana" w:cs="Arial"/>
          <w:sz w:val="20"/>
          <w:szCs w:val="20"/>
          <w:rPrChange w:id="31606" w:author="Ritu Kamra" w:date="2021-09-27T18:22:00Z">
            <w:rPr>
              <w:ins w:id="31607" w:author="Ritu Kamra" w:date="2021-09-27T11:38:00Z"/>
              <w:del w:id="31608" w:author="Neeshu Bhadauriya" w:date="2021-09-27T16:40:00Z"/>
              <w:rFonts w:ascii="Arial" w:eastAsia="Arial" w:hAnsi="Arial" w:cs="Arial"/>
              <w:sz w:val="24"/>
              <w:szCs w:val="24"/>
            </w:rPr>
          </w:rPrChange>
        </w:rPr>
      </w:pPr>
    </w:p>
    <w:p w14:paraId="76257723" w14:textId="3EE933C6" w:rsidR="00C12F7A" w:rsidRPr="003E5CA6" w:rsidDel="00984BAB" w:rsidRDefault="00C12F7A" w:rsidP="008150A2">
      <w:pPr>
        <w:tabs>
          <w:tab w:val="left" w:pos="1290"/>
        </w:tabs>
        <w:spacing w:line="360" w:lineRule="auto"/>
        <w:jc w:val="both"/>
        <w:rPr>
          <w:ins w:id="31609" w:author="Ritu Kamra" w:date="2021-09-27T11:38:00Z"/>
          <w:del w:id="31610" w:author="Neeshu Bhadauriya" w:date="2021-09-27T16:40:00Z"/>
          <w:rFonts w:ascii="Verdana" w:eastAsia="Arial" w:hAnsi="Verdana" w:cs="Arial"/>
          <w:sz w:val="20"/>
          <w:szCs w:val="20"/>
          <w:rPrChange w:id="31611" w:author="Ritu Kamra" w:date="2021-09-27T18:22:00Z">
            <w:rPr>
              <w:ins w:id="31612" w:author="Ritu Kamra" w:date="2021-09-27T11:38:00Z"/>
              <w:del w:id="31613" w:author="Neeshu Bhadauriya" w:date="2021-09-27T16:40:00Z"/>
              <w:rFonts w:ascii="Arial" w:eastAsia="Arial" w:hAnsi="Arial" w:cs="Arial"/>
              <w:sz w:val="24"/>
              <w:szCs w:val="24"/>
            </w:rPr>
          </w:rPrChange>
        </w:rPr>
      </w:pPr>
    </w:p>
    <w:p w14:paraId="62BFF317" w14:textId="19C20138" w:rsidR="00C12F7A" w:rsidRPr="003E5CA6" w:rsidDel="00984BAB" w:rsidRDefault="00C12F7A" w:rsidP="008150A2">
      <w:pPr>
        <w:tabs>
          <w:tab w:val="left" w:pos="1290"/>
        </w:tabs>
        <w:spacing w:line="360" w:lineRule="auto"/>
        <w:jc w:val="both"/>
        <w:rPr>
          <w:ins w:id="31614" w:author="Ritu Kamra" w:date="2021-09-27T11:38:00Z"/>
          <w:del w:id="31615" w:author="Neeshu Bhadauriya" w:date="2021-09-27T16:40:00Z"/>
          <w:rFonts w:ascii="Verdana" w:eastAsia="Arial" w:hAnsi="Verdana" w:cs="Arial"/>
          <w:sz w:val="20"/>
          <w:szCs w:val="20"/>
          <w:rPrChange w:id="31616" w:author="Ritu Kamra" w:date="2021-09-27T18:22:00Z">
            <w:rPr>
              <w:ins w:id="31617" w:author="Ritu Kamra" w:date="2021-09-27T11:38:00Z"/>
              <w:del w:id="31618" w:author="Neeshu Bhadauriya" w:date="2021-09-27T16:40:00Z"/>
              <w:rFonts w:ascii="Arial" w:eastAsia="Arial" w:hAnsi="Arial" w:cs="Arial"/>
              <w:sz w:val="24"/>
              <w:szCs w:val="24"/>
            </w:rPr>
          </w:rPrChange>
        </w:rPr>
      </w:pPr>
    </w:p>
    <w:p w14:paraId="0AB77C19" w14:textId="43105933" w:rsidR="00C12F7A" w:rsidRPr="003E5CA6" w:rsidDel="00984BAB" w:rsidRDefault="00C12F7A" w:rsidP="008150A2">
      <w:pPr>
        <w:tabs>
          <w:tab w:val="left" w:pos="1290"/>
        </w:tabs>
        <w:spacing w:line="360" w:lineRule="auto"/>
        <w:jc w:val="both"/>
        <w:rPr>
          <w:ins w:id="31619" w:author="Ritu Kamra" w:date="2021-09-27T11:38:00Z"/>
          <w:del w:id="31620" w:author="Neeshu Bhadauriya" w:date="2021-09-27T16:40:00Z"/>
          <w:rFonts w:ascii="Verdana" w:eastAsia="Arial" w:hAnsi="Verdana" w:cs="Arial"/>
          <w:sz w:val="20"/>
          <w:szCs w:val="20"/>
          <w:rPrChange w:id="31621" w:author="Ritu Kamra" w:date="2021-09-27T18:22:00Z">
            <w:rPr>
              <w:ins w:id="31622" w:author="Ritu Kamra" w:date="2021-09-27T11:38:00Z"/>
              <w:del w:id="31623" w:author="Neeshu Bhadauriya" w:date="2021-09-27T16:40:00Z"/>
              <w:rFonts w:ascii="Arial" w:eastAsia="Arial" w:hAnsi="Arial" w:cs="Arial"/>
              <w:sz w:val="24"/>
              <w:szCs w:val="24"/>
            </w:rPr>
          </w:rPrChange>
        </w:rPr>
      </w:pPr>
    </w:p>
    <w:p w14:paraId="43645270" w14:textId="04BDA62E" w:rsidR="00C12F7A" w:rsidRPr="003E5CA6" w:rsidDel="00984BAB" w:rsidRDefault="00C12F7A" w:rsidP="008150A2">
      <w:pPr>
        <w:tabs>
          <w:tab w:val="left" w:pos="1290"/>
        </w:tabs>
        <w:spacing w:line="360" w:lineRule="auto"/>
        <w:jc w:val="both"/>
        <w:rPr>
          <w:ins w:id="31624" w:author="Ritu Kamra" w:date="2021-09-27T11:38:00Z"/>
          <w:del w:id="31625" w:author="Neeshu Bhadauriya" w:date="2021-09-27T16:40:00Z"/>
          <w:rFonts w:ascii="Verdana" w:eastAsia="Arial" w:hAnsi="Verdana" w:cs="Arial"/>
          <w:sz w:val="20"/>
          <w:szCs w:val="20"/>
          <w:rPrChange w:id="31626" w:author="Ritu Kamra" w:date="2021-09-27T18:22:00Z">
            <w:rPr>
              <w:ins w:id="31627" w:author="Ritu Kamra" w:date="2021-09-27T11:38:00Z"/>
              <w:del w:id="31628" w:author="Neeshu Bhadauriya" w:date="2021-09-27T16:40:00Z"/>
              <w:rFonts w:ascii="Arial" w:eastAsia="Arial" w:hAnsi="Arial" w:cs="Arial"/>
              <w:sz w:val="24"/>
              <w:szCs w:val="24"/>
            </w:rPr>
          </w:rPrChange>
        </w:rPr>
      </w:pPr>
    </w:p>
    <w:p w14:paraId="7657F9B8" w14:textId="161F4035" w:rsidR="00C12F7A" w:rsidRPr="003E5CA6" w:rsidDel="00984BAB" w:rsidRDefault="00C12F7A" w:rsidP="008150A2">
      <w:pPr>
        <w:tabs>
          <w:tab w:val="left" w:pos="1290"/>
        </w:tabs>
        <w:spacing w:line="360" w:lineRule="auto"/>
        <w:jc w:val="both"/>
        <w:rPr>
          <w:ins w:id="31629" w:author="Ritu Kamra" w:date="2021-09-27T11:38:00Z"/>
          <w:del w:id="31630" w:author="Neeshu Bhadauriya" w:date="2021-09-27T16:40:00Z"/>
          <w:rFonts w:ascii="Verdana" w:eastAsia="Arial" w:hAnsi="Verdana" w:cs="Arial"/>
          <w:sz w:val="20"/>
          <w:szCs w:val="20"/>
          <w:rPrChange w:id="31631" w:author="Ritu Kamra" w:date="2021-09-27T18:22:00Z">
            <w:rPr>
              <w:ins w:id="31632" w:author="Ritu Kamra" w:date="2021-09-27T11:38:00Z"/>
              <w:del w:id="31633" w:author="Neeshu Bhadauriya" w:date="2021-09-27T16:40:00Z"/>
              <w:rFonts w:ascii="Arial" w:eastAsia="Arial" w:hAnsi="Arial" w:cs="Arial"/>
              <w:sz w:val="24"/>
              <w:szCs w:val="24"/>
            </w:rPr>
          </w:rPrChange>
        </w:rPr>
      </w:pPr>
    </w:p>
    <w:p w14:paraId="1B61121D" w14:textId="784E08EB" w:rsidR="00C12F7A" w:rsidRPr="003E5CA6" w:rsidDel="00984BAB" w:rsidRDefault="00C12F7A" w:rsidP="008150A2">
      <w:pPr>
        <w:tabs>
          <w:tab w:val="left" w:pos="1290"/>
        </w:tabs>
        <w:spacing w:line="360" w:lineRule="auto"/>
        <w:jc w:val="both"/>
        <w:rPr>
          <w:ins w:id="31634" w:author="Ritu Kamra" w:date="2021-09-26T09:30:00Z"/>
          <w:del w:id="31635" w:author="Neeshu Bhadauriya" w:date="2021-09-27T16:40:00Z"/>
          <w:rFonts w:ascii="Verdana" w:eastAsia="Arial" w:hAnsi="Verdana" w:cs="Arial"/>
          <w:sz w:val="20"/>
          <w:szCs w:val="20"/>
          <w:rPrChange w:id="31636" w:author="Ritu Kamra" w:date="2021-09-27T18:22:00Z">
            <w:rPr>
              <w:ins w:id="31637" w:author="Ritu Kamra" w:date="2021-09-26T09:30:00Z"/>
              <w:del w:id="31638" w:author="Neeshu Bhadauriya" w:date="2021-09-27T16:40:00Z"/>
              <w:rFonts w:ascii="Arial" w:eastAsia="Arial" w:hAnsi="Arial" w:cs="Arial"/>
              <w:sz w:val="24"/>
              <w:szCs w:val="24"/>
            </w:rPr>
          </w:rPrChange>
        </w:rPr>
      </w:pPr>
    </w:p>
    <w:p w14:paraId="3103FA84" w14:textId="18D960CA" w:rsidR="000923F0" w:rsidRPr="003E5CA6" w:rsidRDefault="000923F0" w:rsidP="008150A2">
      <w:pPr>
        <w:tabs>
          <w:tab w:val="left" w:pos="1290"/>
        </w:tabs>
        <w:spacing w:line="360" w:lineRule="auto"/>
        <w:jc w:val="both"/>
        <w:rPr>
          <w:rFonts w:ascii="Verdana" w:eastAsia="Arial" w:hAnsi="Verdana" w:cs="Arial"/>
          <w:sz w:val="20"/>
          <w:szCs w:val="20"/>
          <w:rPrChange w:id="31639" w:author="Ritu Kamra" w:date="2021-09-27T18:22:00Z">
            <w:rPr>
              <w:rFonts w:ascii="Arial" w:eastAsia="Arial" w:hAnsi="Arial" w:cs="Arial"/>
              <w:sz w:val="24"/>
              <w:szCs w:val="24"/>
            </w:rPr>
          </w:rPrChange>
        </w:rPr>
      </w:pPr>
      <w:moveToRangeStart w:id="31640" w:author="Ritu Kamra" w:date="2021-09-26T09:30:00Z" w:name="move83541027"/>
      <w:moveTo w:id="31641" w:author="Ritu Kamra" w:date="2021-09-26T09:30:00Z">
        <w:r w:rsidRPr="003E5CA6">
          <w:rPr>
            <w:rFonts w:ascii="Verdana" w:eastAsia="Arial" w:hAnsi="Verdana" w:cs="Arial"/>
            <w:b/>
            <w:bCs/>
            <w:sz w:val="20"/>
            <w:szCs w:val="20"/>
            <w:lang w:val="en-US"/>
            <w:rPrChange w:id="31642" w:author="Ritu Kamra" w:date="2021-09-27T18:22:00Z">
              <w:rPr>
                <w:rFonts w:ascii="Arial" w:eastAsia="Arial" w:hAnsi="Arial" w:cs="Arial"/>
                <w:b/>
                <w:bCs/>
                <w:sz w:val="24"/>
                <w:szCs w:val="24"/>
                <w:lang w:val="en-US"/>
              </w:rPr>
            </w:rPrChange>
          </w:rPr>
          <w:t>Table 1</w:t>
        </w:r>
      </w:moveTo>
      <w:ins w:id="31643" w:author="Ritu Kamra" w:date="2021-09-27T18:22:00Z">
        <w:r w:rsidR="003E5CA6" w:rsidRPr="003E5CA6">
          <w:rPr>
            <w:rFonts w:ascii="Verdana" w:eastAsia="Arial" w:hAnsi="Verdana" w:cs="Arial"/>
            <w:b/>
            <w:bCs/>
            <w:sz w:val="20"/>
            <w:szCs w:val="20"/>
            <w:lang w:val="en-US"/>
            <w:rPrChange w:id="31644" w:author="Ritu Kamra" w:date="2021-09-27T18:22:00Z">
              <w:rPr>
                <w:rFonts w:ascii="Arial" w:eastAsia="Arial" w:hAnsi="Arial" w:cs="Arial"/>
                <w:b/>
                <w:bCs/>
                <w:sz w:val="24"/>
                <w:szCs w:val="24"/>
                <w:lang w:val="en-US"/>
              </w:rPr>
            </w:rPrChange>
          </w:rPr>
          <w:t>2</w:t>
        </w:r>
      </w:ins>
      <w:moveTo w:id="31645" w:author="Ritu Kamra" w:date="2021-09-26T09:30:00Z">
        <w:r w:rsidRPr="003E5CA6">
          <w:rPr>
            <w:rFonts w:ascii="Verdana" w:eastAsia="Arial" w:hAnsi="Verdana" w:cs="Arial"/>
            <w:b/>
            <w:bCs/>
            <w:sz w:val="20"/>
            <w:szCs w:val="20"/>
            <w:lang w:val="en-US"/>
            <w:rPrChange w:id="31646" w:author="Ritu Kamra" w:date="2021-09-27T18:22:00Z">
              <w:rPr>
                <w:rFonts w:ascii="Arial" w:eastAsia="Arial" w:hAnsi="Arial" w:cs="Arial"/>
                <w:b/>
                <w:bCs/>
                <w:sz w:val="24"/>
                <w:szCs w:val="24"/>
                <w:lang w:val="en-US"/>
              </w:rPr>
            </w:rPrChange>
          </w:rPr>
          <w:t xml:space="preserve">: </w:t>
        </w:r>
        <w:r w:rsidRPr="003E5CA6">
          <w:rPr>
            <w:rFonts w:ascii="Verdana" w:eastAsia="Arial" w:hAnsi="Verdana" w:cs="Arial"/>
            <w:b/>
            <w:bCs/>
            <w:sz w:val="20"/>
            <w:szCs w:val="20"/>
            <w:rPrChange w:id="31647" w:author="Ritu Kamra" w:date="2021-09-27T18:22:00Z">
              <w:rPr>
                <w:rFonts w:ascii="Arial" w:eastAsia="Arial" w:hAnsi="Arial" w:cs="Arial"/>
                <w:b/>
                <w:bCs/>
                <w:sz w:val="24"/>
                <w:szCs w:val="24"/>
              </w:rPr>
            </w:rPrChange>
          </w:rPr>
          <w:t>Global Epoxy Resin Market Supply Analysis</w:t>
        </w:r>
        <w:r w:rsidRPr="003E5CA6">
          <w:rPr>
            <w:rFonts w:ascii="Verdana" w:eastAsia="Arial" w:hAnsi="Verdana" w:cs="Arial"/>
            <w:b/>
            <w:bCs/>
            <w:sz w:val="20"/>
            <w:szCs w:val="20"/>
            <w:lang w:val="en-US"/>
            <w:rPrChange w:id="31648" w:author="Ritu Kamra" w:date="2021-09-27T18:22:00Z">
              <w:rPr>
                <w:rFonts w:ascii="Arial" w:eastAsia="Arial" w:hAnsi="Arial" w:cs="Arial"/>
                <w:b/>
                <w:bCs/>
                <w:sz w:val="24"/>
                <w:szCs w:val="24"/>
                <w:lang w:val="en-US"/>
              </w:rPr>
            </w:rPrChange>
          </w:rPr>
          <w:t>, By Volume, 2015-2025F (Thousand Tonnes)</w:t>
        </w:r>
      </w:moveTo>
      <w:moveToRangeEnd w:id="31640"/>
    </w:p>
    <w:tbl>
      <w:tblPr>
        <w:tblW w:w="10286" w:type="dxa"/>
        <w:tblLayout w:type="fixed"/>
        <w:tblCellMar>
          <w:left w:w="0" w:type="dxa"/>
          <w:right w:w="0" w:type="dxa"/>
        </w:tblCellMar>
        <w:tblLook w:val="0420" w:firstRow="1" w:lastRow="0" w:firstColumn="0" w:lastColumn="0" w:noHBand="0" w:noVBand="1"/>
        <w:tblPrChange w:id="31649" w:author="Neeshu Bhadauriya" w:date="2021-09-27T21:59:00Z">
          <w:tblPr>
            <w:tblW w:w="10150" w:type="dxa"/>
            <w:tblLayout w:type="fixed"/>
            <w:tblCellMar>
              <w:left w:w="0" w:type="dxa"/>
              <w:right w:w="0" w:type="dxa"/>
            </w:tblCellMar>
            <w:tblLook w:val="0420" w:firstRow="1" w:lastRow="0" w:firstColumn="0" w:lastColumn="0" w:noHBand="0" w:noVBand="1"/>
          </w:tblPr>
        </w:tblPrChange>
      </w:tblPr>
      <w:tblGrid>
        <w:gridCol w:w="1099"/>
        <w:gridCol w:w="1109"/>
        <w:gridCol w:w="650"/>
        <w:gridCol w:w="1062"/>
        <w:gridCol w:w="1061"/>
        <w:gridCol w:w="1061"/>
        <w:gridCol w:w="1061"/>
        <w:gridCol w:w="1061"/>
        <w:gridCol w:w="1061"/>
        <w:gridCol w:w="1061"/>
        <w:tblGridChange w:id="31650">
          <w:tblGrid>
            <w:gridCol w:w="983"/>
            <w:gridCol w:w="992"/>
            <w:gridCol w:w="582"/>
            <w:gridCol w:w="950"/>
            <w:gridCol w:w="949"/>
            <w:gridCol w:w="949"/>
            <w:gridCol w:w="949"/>
            <w:gridCol w:w="949"/>
            <w:gridCol w:w="949"/>
            <w:gridCol w:w="949"/>
          </w:tblGrid>
        </w:tblGridChange>
      </w:tblGrid>
      <w:tr w:rsidR="00F31262" w:rsidRPr="004070B7" w14:paraId="78928E90" w14:textId="77777777" w:rsidTr="00F31262">
        <w:trPr>
          <w:trHeight w:val="458"/>
          <w:trPrChange w:id="31651" w:author="Neeshu Bhadauriya" w:date="2021-09-27T21:59:00Z">
            <w:trPr>
              <w:trHeight w:val="477"/>
            </w:trPr>
          </w:trPrChange>
        </w:trPr>
        <w:tc>
          <w:tcPr>
            <w:tcW w:w="109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Change w:id="31652" w:author="Neeshu Bhadauriya" w:date="2021-09-27T21:59:00Z">
              <w:tcPr>
                <w:tcW w:w="983"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tcPrChange>
          </w:tcPr>
          <w:p w14:paraId="790EB143" w14:textId="77777777" w:rsidR="00F31262" w:rsidRPr="004070B7" w:rsidRDefault="00F31262" w:rsidP="00092529">
            <w:pPr>
              <w:tabs>
                <w:tab w:val="left" w:pos="1290"/>
              </w:tabs>
              <w:spacing w:line="360" w:lineRule="auto"/>
              <w:jc w:val="both"/>
              <w:rPr>
                <w:rFonts w:ascii="Arial" w:eastAsia="Arial" w:hAnsi="Arial" w:cs="Arial"/>
                <w:sz w:val="14"/>
                <w:szCs w:val="14"/>
              </w:rPr>
            </w:pPr>
          </w:p>
        </w:tc>
        <w:tc>
          <w:tcPr>
            <w:tcW w:w="110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Change w:id="31653" w:author="Neeshu Bhadauriya" w:date="2021-09-27T21:59:00Z">
              <w:tcPr>
                <w:tcW w:w="992"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tcPrChange>
          </w:tcPr>
          <w:p w14:paraId="43B35897" w14:textId="77777777" w:rsidR="00F31262" w:rsidRPr="004070B7" w:rsidRDefault="00F31262" w:rsidP="00092529">
            <w:pPr>
              <w:tabs>
                <w:tab w:val="left" w:pos="1290"/>
              </w:tabs>
              <w:spacing w:line="360" w:lineRule="auto"/>
              <w:jc w:val="both"/>
              <w:rPr>
                <w:rFonts w:ascii="Arial" w:eastAsia="Arial" w:hAnsi="Arial" w:cs="Arial"/>
                <w:sz w:val="14"/>
                <w:szCs w:val="14"/>
              </w:rPr>
            </w:pPr>
          </w:p>
        </w:tc>
        <w:tc>
          <w:tcPr>
            <w:tcW w:w="65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Change w:id="31654" w:author="Neeshu Bhadauriya" w:date="2021-09-27T21:59:00Z">
              <w:tcPr>
                <w:tcW w:w="582"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tcPrChange>
          </w:tcPr>
          <w:p w14:paraId="525A7F6E" w14:textId="77777777" w:rsidR="00F31262" w:rsidRPr="00AD2607" w:rsidRDefault="00F31262" w:rsidP="00092529">
            <w:pPr>
              <w:tabs>
                <w:tab w:val="left" w:pos="1290"/>
              </w:tabs>
              <w:spacing w:line="360" w:lineRule="auto"/>
              <w:jc w:val="both"/>
              <w:rPr>
                <w:rFonts w:ascii="Arial" w:eastAsia="Arial" w:hAnsi="Arial" w:cs="Arial"/>
                <w:color w:val="FFFFFF" w:themeColor="background1"/>
                <w:sz w:val="14"/>
                <w:szCs w:val="14"/>
                <w:rPrChange w:id="31655" w:author="Dilip Kumar" w:date="2021-09-26T12:07:00Z">
                  <w:rPr>
                    <w:rFonts w:ascii="Arial" w:eastAsia="Arial" w:hAnsi="Arial" w:cs="Arial"/>
                    <w:sz w:val="14"/>
                    <w:szCs w:val="14"/>
                  </w:rPr>
                </w:rPrChange>
              </w:rPr>
            </w:pPr>
            <w:r w:rsidRPr="00AD2607">
              <w:rPr>
                <w:rFonts w:ascii="Arial" w:eastAsia="Arial" w:hAnsi="Arial" w:cs="Arial"/>
                <w:b/>
                <w:bCs/>
                <w:color w:val="FFFFFF" w:themeColor="background1"/>
                <w:sz w:val="14"/>
                <w:szCs w:val="14"/>
                <w:rPrChange w:id="31656" w:author="Dilip Kumar" w:date="2021-09-26T12:07:00Z">
                  <w:rPr>
                    <w:rFonts w:ascii="Arial" w:eastAsia="Arial" w:hAnsi="Arial" w:cs="Arial"/>
                    <w:b/>
                    <w:bCs/>
                    <w:sz w:val="14"/>
                    <w:szCs w:val="14"/>
                  </w:rPr>
                </w:rPrChange>
              </w:rPr>
              <w:t>2015</w:t>
            </w:r>
          </w:p>
        </w:tc>
        <w:tc>
          <w:tcPr>
            <w:tcW w:w="1062"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Change w:id="31657" w:author="Neeshu Bhadauriya" w:date="2021-09-27T21:59:00Z">
              <w:tcPr>
                <w:tcW w:w="95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tcPrChange>
          </w:tcPr>
          <w:p w14:paraId="74D79259" w14:textId="77777777" w:rsidR="00F31262" w:rsidRPr="00AD2607" w:rsidRDefault="00F31262" w:rsidP="00092529">
            <w:pPr>
              <w:tabs>
                <w:tab w:val="left" w:pos="1290"/>
              </w:tabs>
              <w:spacing w:line="360" w:lineRule="auto"/>
              <w:jc w:val="both"/>
              <w:rPr>
                <w:rFonts w:ascii="Arial" w:eastAsia="Arial" w:hAnsi="Arial" w:cs="Arial"/>
                <w:color w:val="FFFFFF" w:themeColor="background1"/>
                <w:sz w:val="14"/>
                <w:szCs w:val="14"/>
                <w:rPrChange w:id="31658" w:author="Dilip Kumar" w:date="2021-09-26T12:07:00Z">
                  <w:rPr>
                    <w:rFonts w:ascii="Arial" w:eastAsia="Arial" w:hAnsi="Arial" w:cs="Arial"/>
                    <w:sz w:val="14"/>
                    <w:szCs w:val="14"/>
                  </w:rPr>
                </w:rPrChange>
              </w:rPr>
            </w:pPr>
            <w:r w:rsidRPr="00AD2607">
              <w:rPr>
                <w:rFonts w:ascii="Arial" w:eastAsia="Arial" w:hAnsi="Arial" w:cs="Arial"/>
                <w:b/>
                <w:bCs/>
                <w:color w:val="FFFFFF" w:themeColor="background1"/>
                <w:sz w:val="14"/>
                <w:szCs w:val="14"/>
                <w:rPrChange w:id="31659" w:author="Dilip Kumar" w:date="2021-09-26T12:07:00Z">
                  <w:rPr>
                    <w:rFonts w:ascii="Arial" w:eastAsia="Arial" w:hAnsi="Arial" w:cs="Arial"/>
                    <w:b/>
                    <w:bCs/>
                    <w:sz w:val="14"/>
                    <w:szCs w:val="14"/>
                  </w:rPr>
                </w:rPrChange>
              </w:rPr>
              <w:t>2016</w:t>
            </w:r>
          </w:p>
        </w:tc>
        <w:tc>
          <w:tcPr>
            <w:tcW w:w="106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Change w:id="31660" w:author="Neeshu Bhadauriya" w:date="2021-09-27T21:59:00Z">
              <w:tcPr>
                <w:tcW w:w="94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tcPrChange>
          </w:tcPr>
          <w:p w14:paraId="0D16560C" w14:textId="77777777" w:rsidR="00F31262" w:rsidRPr="00AD2607" w:rsidRDefault="00F31262" w:rsidP="00092529">
            <w:pPr>
              <w:tabs>
                <w:tab w:val="left" w:pos="1290"/>
              </w:tabs>
              <w:spacing w:line="360" w:lineRule="auto"/>
              <w:jc w:val="both"/>
              <w:rPr>
                <w:rFonts w:ascii="Arial" w:eastAsia="Arial" w:hAnsi="Arial" w:cs="Arial"/>
                <w:color w:val="FFFFFF" w:themeColor="background1"/>
                <w:sz w:val="14"/>
                <w:szCs w:val="14"/>
                <w:rPrChange w:id="31661" w:author="Dilip Kumar" w:date="2021-09-26T12:07:00Z">
                  <w:rPr>
                    <w:rFonts w:ascii="Arial" w:eastAsia="Arial" w:hAnsi="Arial" w:cs="Arial"/>
                    <w:sz w:val="14"/>
                    <w:szCs w:val="14"/>
                  </w:rPr>
                </w:rPrChange>
              </w:rPr>
            </w:pPr>
            <w:r w:rsidRPr="00AD2607">
              <w:rPr>
                <w:rFonts w:ascii="Arial" w:eastAsia="Arial" w:hAnsi="Arial" w:cs="Arial"/>
                <w:b/>
                <w:bCs/>
                <w:color w:val="FFFFFF" w:themeColor="background1"/>
                <w:sz w:val="14"/>
                <w:szCs w:val="14"/>
                <w:rPrChange w:id="31662" w:author="Dilip Kumar" w:date="2021-09-26T12:07:00Z">
                  <w:rPr>
                    <w:rFonts w:ascii="Arial" w:eastAsia="Arial" w:hAnsi="Arial" w:cs="Arial"/>
                    <w:b/>
                    <w:bCs/>
                    <w:sz w:val="14"/>
                    <w:szCs w:val="14"/>
                  </w:rPr>
                </w:rPrChange>
              </w:rPr>
              <w:t>2017</w:t>
            </w:r>
          </w:p>
        </w:tc>
        <w:tc>
          <w:tcPr>
            <w:tcW w:w="106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Change w:id="31663" w:author="Neeshu Bhadauriya" w:date="2021-09-27T21:59:00Z">
              <w:tcPr>
                <w:tcW w:w="94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tcPrChange>
          </w:tcPr>
          <w:p w14:paraId="0663749F" w14:textId="77777777" w:rsidR="00F31262" w:rsidRPr="00AD2607" w:rsidRDefault="00F31262" w:rsidP="00092529">
            <w:pPr>
              <w:tabs>
                <w:tab w:val="left" w:pos="1290"/>
              </w:tabs>
              <w:spacing w:line="360" w:lineRule="auto"/>
              <w:jc w:val="both"/>
              <w:rPr>
                <w:rFonts w:ascii="Arial" w:eastAsia="Arial" w:hAnsi="Arial" w:cs="Arial"/>
                <w:color w:val="FFFFFF" w:themeColor="background1"/>
                <w:sz w:val="14"/>
                <w:szCs w:val="14"/>
                <w:rPrChange w:id="31664" w:author="Dilip Kumar" w:date="2021-09-26T12:07:00Z">
                  <w:rPr>
                    <w:rFonts w:ascii="Arial" w:eastAsia="Arial" w:hAnsi="Arial" w:cs="Arial"/>
                    <w:sz w:val="14"/>
                    <w:szCs w:val="14"/>
                  </w:rPr>
                </w:rPrChange>
              </w:rPr>
            </w:pPr>
            <w:r w:rsidRPr="00AD2607">
              <w:rPr>
                <w:rFonts w:ascii="Arial" w:eastAsia="Arial" w:hAnsi="Arial" w:cs="Arial"/>
                <w:b/>
                <w:bCs/>
                <w:color w:val="FFFFFF" w:themeColor="background1"/>
                <w:sz w:val="14"/>
                <w:szCs w:val="14"/>
                <w:rPrChange w:id="31665" w:author="Dilip Kumar" w:date="2021-09-26T12:07:00Z">
                  <w:rPr>
                    <w:rFonts w:ascii="Arial" w:eastAsia="Arial" w:hAnsi="Arial" w:cs="Arial"/>
                    <w:b/>
                    <w:bCs/>
                    <w:sz w:val="14"/>
                    <w:szCs w:val="14"/>
                  </w:rPr>
                </w:rPrChange>
              </w:rPr>
              <w:t>2019</w:t>
            </w:r>
          </w:p>
        </w:tc>
        <w:tc>
          <w:tcPr>
            <w:tcW w:w="106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Change w:id="31666" w:author="Neeshu Bhadauriya" w:date="2021-09-27T21:59:00Z">
              <w:tcPr>
                <w:tcW w:w="94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tcPrChange>
          </w:tcPr>
          <w:p w14:paraId="307DB3C8" w14:textId="77777777" w:rsidR="00F31262" w:rsidRPr="00AD2607" w:rsidRDefault="00F31262" w:rsidP="00092529">
            <w:pPr>
              <w:tabs>
                <w:tab w:val="left" w:pos="1290"/>
              </w:tabs>
              <w:spacing w:line="360" w:lineRule="auto"/>
              <w:jc w:val="both"/>
              <w:rPr>
                <w:rFonts w:ascii="Arial" w:eastAsia="Arial" w:hAnsi="Arial" w:cs="Arial"/>
                <w:color w:val="FFFFFF" w:themeColor="background1"/>
                <w:sz w:val="14"/>
                <w:szCs w:val="14"/>
                <w:rPrChange w:id="31667" w:author="Dilip Kumar" w:date="2021-09-26T12:07:00Z">
                  <w:rPr>
                    <w:rFonts w:ascii="Arial" w:eastAsia="Arial" w:hAnsi="Arial" w:cs="Arial"/>
                    <w:sz w:val="14"/>
                    <w:szCs w:val="14"/>
                  </w:rPr>
                </w:rPrChange>
              </w:rPr>
            </w:pPr>
            <w:r w:rsidRPr="00AD2607">
              <w:rPr>
                <w:rFonts w:ascii="Arial" w:eastAsia="Arial" w:hAnsi="Arial" w:cs="Arial"/>
                <w:b/>
                <w:bCs/>
                <w:color w:val="FFFFFF" w:themeColor="background1"/>
                <w:sz w:val="14"/>
                <w:szCs w:val="14"/>
                <w:lang w:val="en-US"/>
                <w:rPrChange w:id="31668" w:author="Dilip Kumar" w:date="2021-09-26T12:07:00Z">
                  <w:rPr>
                    <w:rFonts w:ascii="Arial" w:eastAsia="Arial" w:hAnsi="Arial" w:cs="Arial"/>
                    <w:b/>
                    <w:bCs/>
                    <w:sz w:val="14"/>
                    <w:szCs w:val="14"/>
                    <w:lang w:val="en-US"/>
                  </w:rPr>
                </w:rPrChange>
              </w:rPr>
              <w:t>2020</w:t>
            </w:r>
          </w:p>
        </w:tc>
        <w:tc>
          <w:tcPr>
            <w:tcW w:w="106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Change w:id="31669" w:author="Neeshu Bhadauriya" w:date="2021-09-27T21:59:00Z">
              <w:tcPr>
                <w:tcW w:w="94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tcPrChange>
          </w:tcPr>
          <w:p w14:paraId="6166C616" w14:textId="77777777" w:rsidR="00F31262" w:rsidRPr="00AD2607" w:rsidRDefault="00F31262" w:rsidP="00092529">
            <w:pPr>
              <w:tabs>
                <w:tab w:val="left" w:pos="1290"/>
              </w:tabs>
              <w:spacing w:line="360" w:lineRule="auto"/>
              <w:jc w:val="both"/>
              <w:rPr>
                <w:rFonts w:ascii="Arial" w:eastAsia="Arial" w:hAnsi="Arial" w:cs="Arial"/>
                <w:color w:val="FFFFFF" w:themeColor="background1"/>
                <w:sz w:val="14"/>
                <w:szCs w:val="14"/>
                <w:rPrChange w:id="31670" w:author="Dilip Kumar" w:date="2021-09-26T12:07:00Z">
                  <w:rPr>
                    <w:rFonts w:ascii="Arial" w:eastAsia="Arial" w:hAnsi="Arial" w:cs="Arial"/>
                    <w:sz w:val="14"/>
                    <w:szCs w:val="14"/>
                  </w:rPr>
                </w:rPrChange>
              </w:rPr>
            </w:pPr>
            <w:r w:rsidRPr="00AD2607">
              <w:rPr>
                <w:rFonts w:ascii="Arial" w:eastAsia="Arial" w:hAnsi="Arial" w:cs="Arial"/>
                <w:b/>
                <w:bCs/>
                <w:color w:val="FFFFFF" w:themeColor="background1"/>
                <w:sz w:val="14"/>
                <w:szCs w:val="14"/>
                <w:rPrChange w:id="31671" w:author="Dilip Kumar" w:date="2021-09-26T12:07:00Z">
                  <w:rPr>
                    <w:rFonts w:ascii="Arial" w:eastAsia="Arial" w:hAnsi="Arial" w:cs="Arial"/>
                    <w:b/>
                    <w:bCs/>
                    <w:sz w:val="14"/>
                    <w:szCs w:val="14"/>
                  </w:rPr>
                </w:rPrChange>
              </w:rPr>
              <w:t>2021E</w:t>
            </w:r>
          </w:p>
        </w:tc>
        <w:tc>
          <w:tcPr>
            <w:tcW w:w="106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Change w:id="31672" w:author="Neeshu Bhadauriya" w:date="2021-09-27T21:59:00Z">
              <w:tcPr>
                <w:tcW w:w="94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tcPrChange>
          </w:tcPr>
          <w:p w14:paraId="3ECA304E" w14:textId="77777777" w:rsidR="00F31262" w:rsidRPr="00AD2607" w:rsidRDefault="00F31262" w:rsidP="00092529">
            <w:pPr>
              <w:tabs>
                <w:tab w:val="left" w:pos="1290"/>
              </w:tabs>
              <w:spacing w:line="360" w:lineRule="auto"/>
              <w:jc w:val="both"/>
              <w:rPr>
                <w:rFonts w:ascii="Arial" w:eastAsia="Arial" w:hAnsi="Arial" w:cs="Arial"/>
                <w:color w:val="FFFFFF" w:themeColor="background1"/>
                <w:sz w:val="14"/>
                <w:szCs w:val="14"/>
                <w:rPrChange w:id="31673" w:author="Dilip Kumar" w:date="2021-09-26T12:07:00Z">
                  <w:rPr>
                    <w:rFonts w:ascii="Arial" w:eastAsia="Arial" w:hAnsi="Arial" w:cs="Arial"/>
                    <w:sz w:val="14"/>
                    <w:szCs w:val="14"/>
                  </w:rPr>
                </w:rPrChange>
              </w:rPr>
            </w:pPr>
            <w:r w:rsidRPr="00AD2607">
              <w:rPr>
                <w:rFonts w:ascii="Arial" w:eastAsia="Arial" w:hAnsi="Arial" w:cs="Arial"/>
                <w:b/>
                <w:bCs/>
                <w:color w:val="FFFFFF" w:themeColor="background1"/>
                <w:sz w:val="14"/>
                <w:szCs w:val="14"/>
                <w:rPrChange w:id="31674" w:author="Dilip Kumar" w:date="2021-09-26T12:07:00Z">
                  <w:rPr>
                    <w:rFonts w:ascii="Arial" w:eastAsia="Arial" w:hAnsi="Arial" w:cs="Arial"/>
                    <w:b/>
                    <w:bCs/>
                    <w:sz w:val="14"/>
                    <w:szCs w:val="14"/>
                  </w:rPr>
                </w:rPrChange>
              </w:rPr>
              <w:t>2025F</w:t>
            </w:r>
          </w:p>
        </w:tc>
        <w:tc>
          <w:tcPr>
            <w:tcW w:w="106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Change w:id="31675" w:author="Neeshu Bhadauriya" w:date="2021-09-27T21:59:00Z">
              <w:tcPr>
                <w:tcW w:w="94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tcPrChange>
          </w:tcPr>
          <w:p w14:paraId="6DABF2E8" w14:textId="77777777" w:rsidR="00F31262" w:rsidRPr="00AD2607" w:rsidRDefault="00F31262" w:rsidP="00092529">
            <w:pPr>
              <w:tabs>
                <w:tab w:val="left" w:pos="1290"/>
              </w:tabs>
              <w:spacing w:line="360" w:lineRule="auto"/>
              <w:jc w:val="both"/>
              <w:rPr>
                <w:rFonts w:ascii="Arial" w:eastAsia="Arial" w:hAnsi="Arial" w:cs="Arial"/>
                <w:color w:val="FFFFFF" w:themeColor="background1"/>
                <w:sz w:val="14"/>
                <w:szCs w:val="14"/>
                <w:rPrChange w:id="31676" w:author="Dilip Kumar" w:date="2021-09-26T12:07:00Z">
                  <w:rPr>
                    <w:rFonts w:ascii="Arial" w:eastAsia="Arial" w:hAnsi="Arial" w:cs="Arial"/>
                    <w:sz w:val="14"/>
                    <w:szCs w:val="14"/>
                  </w:rPr>
                </w:rPrChange>
              </w:rPr>
            </w:pPr>
            <w:r w:rsidRPr="00AD2607">
              <w:rPr>
                <w:rFonts w:ascii="Arial" w:eastAsia="Arial" w:hAnsi="Arial" w:cs="Arial"/>
                <w:b/>
                <w:bCs/>
                <w:color w:val="FFFFFF" w:themeColor="background1"/>
                <w:sz w:val="14"/>
                <w:szCs w:val="14"/>
                <w:rPrChange w:id="31677" w:author="Dilip Kumar" w:date="2021-09-26T12:07:00Z">
                  <w:rPr>
                    <w:rFonts w:ascii="Arial" w:eastAsia="Arial" w:hAnsi="Arial" w:cs="Arial"/>
                    <w:b/>
                    <w:bCs/>
                    <w:sz w:val="14"/>
                    <w:szCs w:val="14"/>
                  </w:rPr>
                </w:rPrChange>
              </w:rPr>
              <w:t>2030F</w:t>
            </w:r>
          </w:p>
        </w:tc>
      </w:tr>
      <w:tr w:rsidR="00F31262" w:rsidRPr="004070B7" w14:paraId="0CF129B7" w14:textId="77777777" w:rsidTr="00F31262">
        <w:trPr>
          <w:trHeight w:val="526"/>
          <w:trPrChange w:id="31678" w:author="Neeshu Bhadauriya" w:date="2021-09-27T21:59:00Z">
            <w:trPr>
              <w:trHeight w:val="547"/>
            </w:trPr>
          </w:trPrChange>
        </w:trPr>
        <w:tc>
          <w:tcPr>
            <w:tcW w:w="1099"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Change w:id="31679" w:author="Neeshu Bhadauriya" w:date="2021-09-27T21:59:00Z">
              <w:tcPr>
                <w:tcW w:w="983"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tcPrChange>
          </w:tcPr>
          <w:p w14:paraId="297413E3" w14:textId="77777777" w:rsidR="00F31262" w:rsidRPr="004070B7" w:rsidRDefault="00F31262" w:rsidP="007F0E4D">
            <w:pPr>
              <w:tabs>
                <w:tab w:val="left" w:pos="1290"/>
              </w:tabs>
              <w:spacing w:line="360" w:lineRule="auto"/>
              <w:jc w:val="both"/>
              <w:rPr>
                <w:rFonts w:ascii="Arial" w:eastAsia="Arial" w:hAnsi="Arial" w:cs="Arial"/>
                <w:sz w:val="14"/>
                <w:szCs w:val="14"/>
              </w:rPr>
            </w:pPr>
            <w:r w:rsidRPr="004070B7">
              <w:rPr>
                <w:rFonts w:ascii="Arial" w:eastAsia="Arial" w:hAnsi="Arial" w:cs="Arial"/>
                <w:b/>
                <w:bCs/>
                <w:sz w:val="14"/>
                <w:szCs w:val="14"/>
              </w:rPr>
              <w:lastRenderedPageBreak/>
              <w:t>Global</w:t>
            </w:r>
          </w:p>
        </w:tc>
        <w:tc>
          <w:tcPr>
            <w:tcW w:w="1109"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Change w:id="31680" w:author="Neeshu Bhadauriya" w:date="2021-09-27T21:59:00Z">
              <w:tcPr>
                <w:tcW w:w="992"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tcPrChange>
          </w:tcPr>
          <w:p w14:paraId="652BC2C1" w14:textId="77777777" w:rsidR="00F31262" w:rsidRPr="004070B7" w:rsidRDefault="00F31262" w:rsidP="007F0E4D">
            <w:pPr>
              <w:tabs>
                <w:tab w:val="left" w:pos="1290"/>
              </w:tabs>
              <w:spacing w:line="360" w:lineRule="auto"/>
              <w:jc w:val="both"/>
              <w:rPr>
                <w:rFonts w:ascii="Arial" w:eastAsia="Arial" w:hAnsi="Arial" w:cs="Arial"/>
                <w:sz w:val="14"/>
                <w:szCs w:val="14"/>
              </w:rPr>
            </w:pPr>
            <w:r w:rsidRPr="004070B7">
              <w:rPr>
                <w:rFonts w:ascii="Arial" w:eastAsia="Arial" w:hAnsi="Arial" w:cs="Arial"/>
                <w:b/>
                <w:bCs/>
                <w:sz w:val="14"/>
                <w:szCs w:val="14"/>
              </w:rPr>
              <w:t>Capacity</w:t>
            </w:r>
          </w:p>
        </w:tc>
        <w:tc>
          <w:tcPr>
            <w:tcW w:w="65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1681" w:author="Neeshu Bhadauriya" w:date="2021-09-27T21:59:00Z">
              <w:tcPr>
                <w:tcW w:w="582"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5ADB5767" w14:textId="46878DD2" w:rsidR="00F31262" w:rsidRPr="004070B7" w:rsidRDefault="00F31262">
            <w:pPr>
              <w:tabs>
                <w:tab w:val="left" w:pos="1290"/>
              </w:tabs>
              <w:spacing w:line="360" w:lineRule="auto"/>
              <w:jc w:val="center"/>
              <w:rPr>
                <w:rFonts w:ascii="Arial" w:eastAsia="Arial" w:hAnsi="Arial" w:cs="Arial"/>
                <w:sz w:val="14"/>
                <w:szCs w:val="14"/>
              </w:rPr>
              <w:pPrChange w:id="31682" w:author="Neeshu Bhadauriya" w:date="2021-09-27T22:53:00Z">
                <w:pPr>
                  <w:tabs>
                    <w:tab w:val="left" w:pos="1290"/>
                  </w:tabs>
                  <w:spacing w:line="360" w:lineRule="auto"/>
                  <w:jc w:val="both"/>
                </w:pPr>
              </w:pPrChange>
            </w:pPr>
            <w:ins w:id="31683" w:author="Ritu Kamra" w:date="2021-09-26T09:16:00Z">
              <w:r w:rsidRPr="007F0E4D">
                <w:rPr>
                  <w:rFonts w:ascii="Arial" w:eastAsia="Arial" w:hAnsi="Arial" w:cs="Arial"/>
                  <w:sz w:val="14"/>
                  <w:szCs w:val="14"/>
                  <w:rPrChange w:id="31684" w:author="Ritu Kamra" w:date="2021-09-26T09:16:00Z">
                    <w:rPr>
                      <w:rFonts w:ascii="Arial" w:hAnsi="Arial" w:cs="Arial"/>
                      <w:color w:val="000000"/>
                      <w:sz w:val="20"/>
                      <w:szCs w:val="20"/>
                    </w:rPr>
                  </w:rPrChange>
                </w:rPr>
                <w:t>3765.50</w:t>
              </w:r>
            </w:ins>
            <w:del w:id="31685" w:author="Ritu Kamra" w:date="2021-09-26T09:16:00Z">
              <w:r w:rsidRPr="004070B7" w:rsidDel="00FD4BB7">
                <w:rPr>
                  <w:rFonts w:ascii="Arial" w:eastAsia="Arial" w:hAnsi="Arial" w:cs="Arial"/>
                  <w:sz w:val="14"/>
                  <w:szCs w:val="14"/>
                </w:rPr>
                <w:delText>3155.50</w:delText>
              </w:r>
            </w:del>
          </w:p>
        </w:tc>
        <w:tc>
          <w:tcPr>
            <w:tcW w:w="1062"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1686" w:author="Neeshu Bhadauriya" w:date="2021-09-27T21:59:00Z">
              <w:tcPr>
                <w:tcW w:w="95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2BB4FCD6" w14:textId="36B5AD74" w:rsidR="00F31262" w:rsidRPr="004070B7" w:rsidRDefault="00F31262">
            <w:pPr>
              <w:tabs>
                <w:tab w:val="left" w:pos="1290"/>
              </w:tabs>
              <w:spacing w:line="360" w:lineRule="auto"/>
              <w:jc w:val="center"/>
              <w:rPr>
                <w:rFonts w:ascii="Arial" w:eastAsia="Arial" w:hAnsi="Arial" w:cs="Arial"/>
                <w:sz w:val="14"/>
                <w:szCs w:val="14"/>
              </w:rPr>
              <w:pPrChange w:id="31687" w:author="Neeshu Bhadauriya" w:date="2021-09-27T22:53:00Z">
                <w:pPr>
                  <w:tabs>
                    <w:tab w:val="left" w:pos="1290"/>
                  </w:tabs>
                  <w:spacing w:line="360" w:lineRule="auto"/>
                  <w:jc w:val="both"/>
                </w:pPr>
              </w:pPrChange>
            </w:pPr>
            <w:ins w:id="31688" w:author="Ritu Kamra" w:date="2021-09-26T09:16:00Z">
              <w:r w:rsidRPr="007F0E4D">
                <w:rPr>
                  <w:rFonts w:ascii="Arial" w:eastAsia="Arial" w:hAnsi="Arial" w:cs="Arial"/>
                  <w:sz w:val="14"/>
                  <w:szCs w:val="14"/>
                  <w:rPrChange w:id="31689" w:author="Ritu Kamra" w:date="2021-09-26T09:16:00Z">
                    <w:rPr>
                      <w:rFonts w:ascii="Arial" w:hAnsi="Arial" w:cs="Arial"/>
                      <w:color w:val="000000"/>
                      <w:sz w:val="20"/>
                      <w:szCs w:val="20"/>
                    </w:rPr>
                  </w:rPrChange>
                </w:rPr>
                <w:t>3795.50</w:t>
              </w:r>
            </w:ins>
            <w:del w:id="31690" w:author="Ritu Kamra" w:date="2021-09-26T09:16:00Z">
              <w:r w:rsidRPr="004070B7" w:rsidDel="00FD4BB7">
                <w:rPr>
                  <w:rFonts w:ascii="Arial" w:eastAsia="Arial" w:hAnsi="Arial" w:cs="Arial"/>
                  <w:sz w:val="14"/>
                  <w:szCs w:val="14"/>
                </w:rPr>
                <w:delText>3155.50</w:delText>
              </w:r>
            </w:del>
          </w:p>
        </w:tc>
        <w:tc>
          <w:tcPr>
            <w:tcW w:w="106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1691" w:author="Neeshu Bhadauriya" w:date="2021-09-27T21:59:00Z">
              <w:tcPr>
                <w:tcW w:w="949"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59545F3A" w14:textId="16B01C80" w:rsidR="00F31262" w:rsidRPr="004070B7" w:rsidRDefault="00F31262">
            <w:pPr>
              <w:tabs>
                <w:tab w:val="left" w:pos="1290"/>
              </w:tabs>
              <w:spacing w:line="360" w:lineRule="auto"/>
              <w:jc w:val="center"/>
              <w:rPr>
                <w:rFonts w:ascii="Arial" w:eastAsia="Arial" w:hAnsi="Arial" w:cs="Arial"/>
                <w:sz w:val="14"/>
                <w:szCs w:val="14"/>
              </w:rPr>
              <w:pPrChange w:id="31692" w:author="Neeshu Bhadauriya" w:date="2021-09-27T22:53:00Z">
                <w:pPr>
                  <w:tabs>
                    <w:tab w:val="left" w:pos="1290"/>
                  </w:tabs>
                  <w:spacing w:line="360" w:lineRule="auto"/>
                  <w:jc w:val="both"/>
                </w:pPr>
              </w:pPrChange>
            </w:pPr>
            <w:ins w:id="31693" w:author="Ritu Kamra" w:date="2021-09-26T09:16:00Z">
              <w:r w:rsidRPr="007F0E4D">
                <w:rPr>
                  <w:rFonts w:ascii="Arial" w:eastAsia="Arial" w:hAnsi="Arial" w:cs="Arial"/>
                  <w:sz w:val="14"/>
                  <w:szCs w:val="14"/>
                  <w:rPrChange w:id="31694" w:author="Ritu Kamra" w:date="2021-09-26T09:16:00Z">
                    <w:rPr>
                      <w:rFonts w:ascii="Arial" w:hAnsi="Arial" w:cs="Arial"/>
                      <w:color w:val="000000"/>
                      <w:sz w:val="20"/>
                      <w:szCs w:val="20"/>
                    </w:rPr>
                  </w:rPrChange>
                </w:rPr>
                <w:t>4048.00</w:t>
              </w:r>
            </w:ins>
            <w:del w:id="31695" w:author="Ritu Kamra" w:date="2021-09-26T09:16:00Z">
              <w:r w:rsidRPr="004070B7" w:rsidDel="00FD4BB7">
                <w:rPr>
                  <w:rFonts w:ascii="Arial" w:eastAsia="Arial" w:hAnsi="Arial" w:cs="Arial"/>
                  <w:sz w:val="14"/>
                  <w:szCs w:val="14"/>
                </w:rPr>
                <w:delText>3230.00</w:delText>
              </w:r>
            </w:del>
          </w:p>
        </w:tc>
        <w:tc>
          <w:tcPr>
            <w:tcW w:w="106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1696" w:author="Neeshu Bhadauriya" w:date="2021-09-27T21:59:00Z">
              <w:tcPr>
                <w:tcW w:w="949"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77360365" w14:textId="70B34D51" w:rsidR="00F31262" w:rsidRPr="004070B7" w:rsidRDefault="00F31262">
            <w:pPr>
              <w:tabs>
                <w:tab w:val="left" w:pos="1290"/>
              </w:tabs>
              <w:spacing w:line="360" w:lineRule="auto"/>
              <w:jc w:val="center"/>
              <w:rPr>
                <w:rFonts w:ascii="Arial" w:eastAsia="Arial" w:hAnsi="Arial" w:cs="Arial"/>
                <w:sz w:val="14"/>
                <w:szCs w:val="14"/>
              </w:rPr>
              <w:pPrChange w:id="31697" w:author="Neeshu Bhadauriya" w:date="2021-09-27T22:53:00Z">
                <w:pPr>
                  <w:tabs>
                    <w:tab w:val="left" w:pos="1290"/>
                  </w:tabs>
                  <w:spacing w:line="360" w:lineRule="auto"/>
                  <w:jc w:val="both"/>
                </w:pPr>
              </w:pPrChange>
            </w:pPr>
            <w:ins w:id="31698" w:author="Ritu Kamra" w:date="2021-09-26T09:16:00Z">
              <w:r w:rsidRPr="007F0E4D">
                <w:rPr>
                  <w:rFonts w:ascii="Arial" w:eastAsia="Arial" w:hAnsi="Arial" w:cs="Arial"/>
                  <w:sz w:val="14"/>
                  <w:szCs w:val="14"/>
                  <w:rPrChange w:id="31699" w:author="Ritu Kamra" w:date="2021-09-26T09:16:00Z">
                    <w:rPr>
                      <w:rFonts w:ascii="Arial" w:hAnsi="Arial" w:cs="Arial"/>
                      <w:color w:val="000000"/>
                      <w:sz w:val="20"/>
                      <w:szCs w:val="20"/>
                    </w:rPr>
                  </w:rPrChange>
                </w:rPr>
                <w:t>4419.00</w:t>
              </w:r>
            </w:ins>
            <w:del w:id="31700" w:author="Ritu Kamra" w:date="2021-09-26T09:16:00Z">
              <w:r w:rsidRPr="004070B7" w:rsidDel="00FD4BB7">
                <w:rPr>
                  <w:rFonts w:ascii="Arial" w:eastAsia="Arial" w:hAnsi="Arial" w:cs="Arial"/>
                  <w:sz w:val="14"/>
                  <w:szCs w:val="14"/>
                </w:rPr>
                <w:delText>3274.0</w:delText>
              </w:r>
            </w:del>
          </w:p>
        </w:tc>
        <w:tc>
          <w:tcPr>
            <w:tcW w:w="106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1701" w:author="Neeshu Bhadauriya" w:date="2021-09-27T21:59:00Z">
              <w:tcPr>
                <w:tcW w:w="949"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6E2D279C" w14:textId="7ACEE433" w:rsidR="00F31262" w:rsidRPr="004070B7" w:rsidRDefault="00F31262">
            <w:pPr>
              <w:tabs>
                <w:tab w:val="left" w:pos="1290"/>
              </w:tabs>
              <w:spacing w:line="360" w:lineRule="auto"/>
              <w:jc w:val="center"/>
              <w:rPr>
                <w:rFonts w:ascii="Arial" w:eastAsia="Arial" w:hAnsi="Arial" w:cs="Arial"/>
                <w:sz w:val="14"/>
                <w:szCs w:val="14"/>
              </w:rPr>
              <w:pPrChange w:id="31702" w:author="Neeshu Bhadauriya" w:date="2021-09-27T22:53:00Z">
                <w:pPr>
                  <w:tabs>
                    <w:tab w:val="left" w:pos="1290"/>
                  </w:tabs>
                  <w:spacing w:line="360" w:lineRule="auto"/>
                  <w:jc w:val="both"/>
                </w:pPr>
              </w:pPrChange>
            </w:pPr>
            <w:ins w:id="31703" w:author="Ritu Kamra" w:date="2021-09-26T09:16:00Z">
              <w:r w:rsidRPr="007F0E4D">
                <w:rPr>
                  <w:rFonts w:ascii="Arial" w:eastAsia="Arial" w:hAnsi="Arial" w:cs="Arial"/>
                  <w:sz w:val="14"/>
                  <w:szCs w:val="14"/>
                  <w:rPrChange w:id="31704" w:author="Ritu Kamra" w:date="2021-09-26T09:16:00Z">
                    <w:rPr>
                      <w:rFonts w:ascii="Arial" w:hAnsi="Arial" w:cs="Arial"/>
                      <w:color w:val="000000"/>
                      <w:sz w:val="20"/>
                      <w:szCs w:val="20"/>
                    </w:rPr>
                  </w:rPrChange>
                </w:rPr>
                <w:t>4484.00</w:t>
              </w:r>
            </w:ins>
            <w:del w:id="31705" w:author="Ritu Kamra" w:date="2021-09-26T09:16:00Z">
              <w:r w:rsidRPr="004070B7" w:rsidDel="00FD4BB7">
                <w:rPr>
                  <w:rFonts w:ascii="Arial" w:eastAsia="Arial" w:hAnsi="Arial" w:cs="Arial"/>
                  <w:sz w:val="14"/>
                  <w:szCs w:val="14"/>
                </w:rPr>
                <w:delText>3512.0</w:delText>
              </w:r>
            </w:del>
          </w:p>
        </w:tc>
        <w:tc>
          <w:tcPr>
            <w:tcW w:w="106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1706" w:author="Neeshu Bhadauriya" w:date="2021-09-27T21:59:00Z">
              <w:tcPr>
                <w:tcW w:w="949"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5555777E" w14:textId="47C59B44" w:rsidR="00F31262" w:rsidRPr="004070B7" w:rsidRDefault="00F31262">
            <w:pPr>
              <w:tabs>
                <w:tab w:val="left" w:pos="1290"/>
              </w:tabs>
              <w:spacing w:line="360" w:lineRule="auto"/>
              <w:jc w:val="center"/>
              <w:rPr>
                <w:rFonts w:ascii="Arial" w:eastAsia="Arial" w:hAnsi="Arial" w:cs="Arial"/>
                <w:sz w:val="14"/>
                <w:szCs w:val="14"/>
              </w:rPr>
              <w:pPrChange w:id="31707" w:author="Neeshu Bhadauriya" w:date="2021-09-27T22:53:00Z">
                <w:pPr>
                  <w:tabs>
                    <w:tab w:val="left" w:pos="1290"/>
                  </w:tabs>
                  <w:spacing w:line="360" w:lineRule="auto"/>
                  <w:jc w:val="both"/>
                </w:pPr>
              </w:pPrChange>
            </w:pPr>
            <w:ins w:id="31708" w:author="Ritu Kamra" w:date="2021-09-26T09:16:00Z">
              <w:r w:rsidRPr="007F0E4D">
                <w:rPr>
                  <w:rFonts w:ascii="Arial" w:eastAsia="Arial" w:hAnsi="Arial" w:cs="Arial"/>
                  <w:sz w:val="14"/>
                  <w:szCs w:val="14"/>
                  <w:rPrChange w:id="31709" w:author="Ritu Kamra" w:date="2021-09-26T09:16:00Z">
                    <w:rPr>
                      <w:rFonts w:ascii="Arial" w:hAnsi="Arial" w:cs="Arial"/>
                      <w:color w:val="000000"/>
                      <w:sz w:val="20"/>
                      <w:szCs w:val="20"/>
                    </w:rPr>
                  </w:rPrChange>
                </w:rPr>
                <w:t>4519.00</w:t>
              </w:r>
            </w:ins>
            <w:del w:id="31710" w:author="Ritu Kamra" w:date="2021-09-26T09:16:00Z">
              <w:r w:rsidRPr="004070B7" w:rsidDel="00FD4BB7">
                <w:rPr>
                  <w:rFonts w:ascii="Arial" w:eastAsia="Arial" w:hAnsi="Arial" w:cs="Arial"/>
                  <w:sz w:val="14"/>
                  <w:szCs w:val="14"/>
                </w:rPr>
                <w:delText>3522.00</w:delText>
              </w:r>
            </w:del>
          </w:p>
        </w:tc>
        <w:tc>
          <w:tcPr>
            <w:tcW w:w="106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1711" w:author="Neeshu Bhadauriya" w:date="2021-09-27T21:59:00Z">
              <w:tcPr>
                <w:tcW w:w="949"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172A68DF" w14:textId="77777777" w:rsidR="00F31262" w:rsidRPr="007F0E4D" w:rsidRDefault="00F31262">
            <w:pPr>
              <w:tabs>
                <w:tab w:val="left" w:pos="1290"/>
              </w:tabs>
              <w:spacing w:line="360" w:lineRule="auto"/>
              <w:jc w:val="center"/>
              <w:rPr>
                <w:ins w:id="31712" w:author="Ritu Kamra" w:date="2021-09-26T09:17:00Z"/>
                <w:rFonts w:ascii="Arial" w:eastAsia="Arial" w:hAnsi="Arial" w:cs="Arial"/>
                <w:sz w:val="14"/>
                <w:szCs w:val="14"/>
                <w:rPrChange w:id="31713" w:author="Ritu Kamra" w:date="2021-09-26T09:17:00Z">
                  <w:rPr>
                    <w:ins w:id="31714" w:author="Ritu Kamra" w:date="2021-09-26T09:17:00Z"/>
                    <w:rFonts w:ascii="Arial" w:hAnsi="Arial" w:cs="Arial"/>
                    <w:color w:val="000000"/>
                    <w:sz w:val="20"/>
                    <w:szCs w:val="20"/>
                  </w:rPr>
                </w:rPrChange>
              </w:rPr>
              <w:pPrChange w:id="31715" w:author="Neeshu Bhadauriya" w:date="2021-09-27T22:53:00Z">
                <w:pPr>
                  <w:jc w:val="both"/>
                </w:pPr>
              </w:pPrChange>
            </w:pPr>
            <w:ins w:id="31716" w:author="Ritu Kamra" w:date="2021-09-26T09:17:00Z">
              <w:r w:rsidRPr="007F0E4D">
                <w:rPr>
                  <w:rFonts w:ascii="Arial" w:eastAsia="Arial" w:hAnsi="Arial" w:cs="Arial"/>
                  <w:sz w:val="14"/>
                  <w:szCs w:val="14"/>
                  <w:rPrChange w:id="31717" w:author="Ritu Kamra" w:date="2021-09-26T09:17:00Z">
                    <w:rPr>
                      <w:rFonts w:ascii="Arial" w:hAnsi="Arial" w:cs="Arial"/>
                      <w:color w:val="000000"/>
                      <w:sz w:val="20"/>
                      <w:szCs w:val="20"/>
                    </w:rPr>
                  </w:rPrChange>
                </w:rPr>
                <w:t>4648.00</w:t>
              </w:r>
            </w:ins>
          </w:p>
          <w:p w14:paraId="4AD6054C" w14:textId="70B69EBA" w:rsidR="00F31262" w:rsidRPr="004070B7" w:rsidRDefault="00F31262">
            <w:pPr>
              <w:tabs>
                <w:tab w:val="left" w:pos="1290"/>
              </w:tabs>
              <w:spacing w:line="360" w:lineRule="auto"/>
              <w:jc w:val="center"/>
              <w:rPr>
                <w:rFonts w:ascii="Arial" w:eastAsia="Arial" w:hAnsi="Arial" w:cs="Arial"/>
                <w:sz w:val="14"/>
                <w:szCs w:val="14"/>
              </w:rPr>
              <w:pPrChange w:id="31718" w:author="Neeshu Bhadauriya" w:date="2021-09-27T22:53:00Z">
                <w:pPr>
                  <w:tabs>
                    <w:tab w:val="left" w:pos="1290"/>
                  </w:tabs>
                  <w:spacing w:line="360" w:lineRule="auto"/>
                  <w:jc w:val="both"/>
                </w:pPr>
              </w:pPrChange>
            </w:pPr>
            <w:del w:id="31719" w:author="Ritu Kamra" w:date="2021-09-26T09:17:00Z">
              <w:r w:rsidRPr="004070B7" w:rsidDel="007F0E4D">
                <w:rPr>
                  <w:rFonts w:ascii="Arial" w:eastAsia="Arial" w:hAnsi="Arial" w:cs="Arial"/>
                  <w:sz w:val="14"/>
                  <w:szCs w:val="14"/>
                </w:rPr>
                <w:delText>3582.00</w:delText>
              </w:r>
            </w:del>
          </w:p>
        </w:tc>
        <w:tc>
          <w:tcPr>
            <w:tcW w:w="106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1720" w:author="Neeshu Bhadauriya" w:date="2021-09-27T21:59:00Z">
              <w:tcPr>
                <w:tcW w:w="949"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48BAC2CB" w14:textId="77777777" w:rsidR="00F31262" w:rsidRPr="007F0E4D" w:rsidRDefault="00F31262">
            <w:pPr>
              <w:tabs>
                <w:tab w:val="left" w:pos="1290"/>
              </w:tabs>
              <w:spacing w:line="360" w:lineRule="auto"/>
              <w:jc w:val="center"/>
              <w:rPr>
                <w:ins w:id="31721" w:author="Ritu Kamra" w:date="2021-09-26T09:17:00Z"/>
                <w:rFonts w:ascii="Arial" w:eastAsia="Arial" w:hAnsi="Arial" w:cs="Arial"/>
                <w:sz w:val="14"/>
                <w:szCs w:val="14"/>
                <w:rPrChange w:id="31722" w:author="Ritu Kamra" w:date="2021-09-26T09:17:00Z">
                  <w:rPr>
                    <w:ins w:id="31723" w:author="Ritu Kamra" w:date="2021-09-26T09:17:00Z"/>
                    <w:rFonts w:ascii="Arial" w:hAnsi="Arial" w:cs="Arial"/>
                    <w:color w:val="000000"/>
                    <w:sz w:val="20"/>
                    <w:szCs w:val="20"/>
                  </w:rPr>
                </w:rPrChange>
              </w:rPr>
              <w:pPrChange w:id="31724" w:author="Neeshu Bhadauriya" w:date="2021-09-27T22:53:00Z">
                <w:pPr>
                  <w:jc w:val="both"/>
                </w:pPr>
              </w:pPrChange>
            </w:pPr>
            <w:ins w:id="31725" w:author="Ritu Kamra" w:date="2021-09-26T09:17:00Z">
              <w:r w:rsidRPr="007F0E4D">
                <w:rPr>
                  <w:rFonts w:ascii="Arial" w:eastAsia="Arial" w:hAnsi="Arial" w:cs="Arial"/>
                  <w:sz w:val="14"/>
                  <w:szCs w:val="14"/>
                  <w:rPrChange w:id="31726" w:author="Ritu Kamra" w:date="2021-09-26T09:17:00Z">
                    <w:rPr>
                      <w:rFonts w:ascii="Arial" w:hAnsi="Arial" w:cs="Arial"/>
                      <w:color w:val="000000"/>
                      <w:sz w:val="20"/>
                      <w:szCs w:val="20"/>
                    </w:rPr>
                  </w:rPrChange>
                </w:rPr>
                <w:t>4648.00</w:t>
              </w:r>
            </w:ins>
          </w:p>
          <w:p w14:paraId="0F961D5D" w14:textId="70976693" w:rsidR="00F31262" w:rsidRPr="004070B7" w:rsidRDefault="00F31262">
            <w:pPr>
              <w:tabs>
                <w:tab w:val="left" w:pos="1290"/>
              </w:tabs>
              <w:spacing w:line="360" w:lineRule="auto"/>
              <w:jc w:val="center"/>
              <w:rPr>
                <w:rFonts w:ascii="Arial" w:eastAsia="Arial" w:hAnsi="Arial" w:cs="Arial"/>
                <w:sz w:val="14"/>
                <w:szCs w:val="14"/>
              </w:rPr>
              <w:pPrChange w:id="31727" w:author="Neeshu Bhadauriya" w:date="2021-09-27T22:53:00Z">
                <w:pPr>
                  <w:tabs>
                    <w:tab w:val="left" w:pos="1290"/>
                  </w:tabs>
                  <w:spacing w:line="360" w:lineRule="auto"/>
                  <w:jc w:val="both"/>
                </w:pPr>
              </w:pPrChange>
            </w:pPr>
            <w:del w:id="31728" w:author="Ritu Kamra" w:date="2021-09-26T09:17:00Z">
              <w:r w:rsidRPr="004070B7" w:rsidDel="007F0E4D">
                <w:rPr>
                  <w:rFonts w:ascii="Arial" w:eastAsia="Arial" w:hAnsi="Arial" w:cs="Arial"/>
                  <w:sz w:val="14"/>
                  <w:szCs w:val="14"/>
                </w:rPr>
                <w:delText>3582.00</w:delText>
              </w:r>
            </w:del>
          </w:p>
        </w:tc>
      </w:tr>
      <w:tr w:rsidR="00F31262" w:rsidRPr="004070B7" w14:paraId="59543058" w14:textId="77777777" w:rsidTr="00F31262">
        <w:trPr>
          <w:trHeight w:val="458"/>
          <w:trPrChange w:id="31729" w:author="Neeshu Bhadauriya" w:date="2021-09-27T21:59:00Z">
            <w:trPr>
              <w:trHeight w:val="477"/>
            </w:trPr>
          </w:trPrChange>
        </w:trPr>
        <w:tc>
          <w:tcPr>
            <w:tcW w:w="1099" w:type="dxa"/>
            <w:vMerge/>
            <w:tcBorders>
              <w:top w:val="single" w:sz="24" w:space="0" w:color="FFFFFF"/>
              <w:left w:val="single" w:sz="8" w:space="0" w:color="FFFFFF"/>
              <w:bottom w:val="single" w:sz="8" w:space="0" w:color="FFFFFF"/>
              <w:right w:val="single" w:sz="8" w:space="0" w:color="FFFFFF"/>
            </w:tcBorders>
            <w:vAlign w:val="center"/>
            <w:hideMark/>
            <w:tcPrChange w:id="31730" w:author="Neeshu Bhadauriya" w:date="2021-09-27T21:59:00Z">
              <w:tcPr>
                <w:tcW w:w="983" w:type="dxa"/>
                <w:vMerge/>
                <w:tcBorders>
                  <w:top w:val="single" w:sz="24" w:space="0" w:color="FFFFFF"/>
                  <w:left w:val="single" w:sz="8" w:space="0" w:color="FFFFFF"/>
                  <w:bottom w:val="single" w:sz="8" w:space="0" w:color="FFFFFF"/>
                  <w:right w:val="single" w:sz="8" w:space="0" w:color="FFFFFF"/>
                </w:tcBorders>
                <w:vAlign w:val="center"/>
                <w:hideMark/>
              </w:tcPr>
            </w:tcPrChange>
          </w:tcPr>
          <w:p w14:paraId="1ADA1C69" w14:textId="77777777" w:rsidR="00F31262" w:rsidRPr="004070B7" w:rsidRDefault="00F31262" w:rsidP="007F0E4D">
            <w:pPr>
              <w:tabs>
                <w:tab w:val="left" w:pos="1290"/>
              </w:tabs>
              <w:spacing w:line="360" w:lineRule="auto"/>
              <w:jc w:val="both"/>
              <w:rPr>
                <w:rFonts w:ascii="Arial" w:eastAsia="Arial" w:hAnsi="Arial" w:cs="Arial"/>
                <w:sz w:val="14"/>
                <w:szCs w:val="14"/>
              </w:rPr>
            </w:pPr>
          </w:p>
        </w:tc>
        <w:tc>
          <w:tcPr>
            <w:tcW w:w="110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Change w:id="31731" w:author="Neeshu Bhadauriya" w:date="2021-09-27T21:59:00Z">
              <w:tcPr>
                <w:tcW w:w="992"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tcPrChange>
          </w:tcPr>
          <w:p w14:paraId="3C80B433" w14:textId="77777777" w:rsidR="00F31262" w:rsidRPr="004070B7" w:rsidRDefault="00F31262" w:rsidP="007F0E4D">
            <w:pPr>
              <w:tabs>
                <w:tab w:val="left" w:pos="1290"/>
              </w:tabs>
              <w:spacing w:line="360" w:lineRule="auto"/>
              <w:jc w:val="both"/>
              <w:rPr>
                <w:rFonts w:ascii="Arial" w:eastAsia="Arial" w:hAnsi="Arial" w:cs="Arial"/>
                <w:sz w:val="14"/>
                <w:szCs w:val="14"/>
              </w:rPr>
            </w:pPr>
            <w:r w:rsidRPr="004070B7">
              <w:rPr>
                <w:rFonts w:ascii="Arial" w:eastAsia="Arial" w:hAnsi="Arial" w:cs="Arial"/>
                <w:b/>
                <w:bCs/>
                <w:sz w:val="14"/>
                <w:szCs w:val="14"/>
              </w:rPr>
              <w:t>Production</w:t>
            </w:r>
          </w:p>
        </w:tc>
        <w:tc>
          <w:tcPr>
            <w:tcW w:w="65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1732" w:author="Neeshu Bhadauriya" w:date="2021-09-27T21:59:00Z">
              <w:tcPr>
                <w:tcW w:w="58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308DCA04" w14:textId="4AE992BB" w:rsidR="00F31262" w:rsidRPr="007F0E4D" w:rsidRDefault="00F31262">
            <w:pPr>
              <w:tabs>
                <w:tab w:val="left" w:pos="1290"/>
              </w:tabs>
              <w:spacing w:line="360" w:lineRule="auto"/>
              <w:jc w:val="center"/>
              <w:rPr>
                <w:rFonts w:ascii="Arial" w:eastAsia="Arial" w:hAnsi="Arial" w:cs="Arial"/>
                <w:sz w:val="14"/>
                <w:szCs w:val="14"/>
              </w:rPr>
              <w:pPrChange w:id="31733" w:author="Neeshu Bhadauriya" w:date="2021-09-27T22:53:00Z">
                <w:pPr>
                  <w:tabs>
                    <w:tab w:val="left" w:pos="1290"/>
                  </w:tabs>
                  <w:spacing w:line="360" w:lineRule="auto"/>
                  <w:jc w:val="both"/>
                </w:pPr>
              </w:pPrChange>
            </w:pPr>
            <w:ins w:id="31734" w:author="Ritu Kamra" w:date="2021-09-26T09:18:00Z">
              <w:r w:rsidRPr="007F0E4D">
                <w:rPr>
                  <w:rFonts w:ascii="Arial" w:hAnsi="Arial" w:cs="Arial"/>
                  <w:color w:val="000000"/>
                  <w:sz w:val="14"/>
                  <w:szCs w:val="14"/>
                  <w:rPrChange w:id="31735" w:author="Ritu Kamra" w:date="2021-09-26T09:19:00Z">
                    <w:rPr>
                      <w:rFonts w:ascii="Arial" w:hAnsi="Arial" w:cs="Arial"/>
                      <w:color w:val="000000"/>
                      <w:sz w:val="20"/>
                      <w:szCs w:val="20"/>
                    </w:rPr>
                  </w:rPrChange>
                </w:rPr>
                <w:t>2866.28</w:t>
              </w:r>
            </w:ins>
            <w:del w:id="31736" w:author="Ritu Kamra" w:date="2021-09-26T09:18:00Z">
              <w:r w:rsidRPr="007F0E4D" w:rsidDel="0050394B">
                <w:rPr>
                  <w:rFonts w:ascii="Arial" w:eastAsia="Arial" w:hAnsi="Arial" w:cs="Arial"/>
                  <w:sz w:val="14"/>
                  <w:szCs w:val="14"/>
                </w:rPr>
                <w:delText>2186.06</w:delText>
              </w:r>
            </w:del>
          </w:p>
        </w:tc>
        <w:tc>
          <w:tcPr>
            <w:tcW w:w="106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1737" w:author="Neeshu Bhadauriya" w:date="2021-09-27T21:59:00Z">
              <w:tcPr>
                <w:tcW w:w="95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4A8BCBDA" w14:textId="3A0BE573" w:rsidR="00F31262" w:rsidRPr="007F0E4D" w:rsidRDefault="00F31262">
            <w:pPr>
              <w:tabs>
                <w:tab w:val="left" w:pos="1290"/>
              </w:tabs>
              <w:spacing w:line="360" w:lineRule="auto"/>
              <w:jc w:val="center"/>
              <w:rPr>
                <w:rFonts w:ascii="Arial" w:eastAsia="Arial" w:hAnsi="Arial" w:cs="Arial"/>
                <w:sz w:val="14"/>
                <w:szCs w:val="14"/>
              </w:rPr>
              <w:pPrChange w:id="31738" w:author="Neeshu Bhadauriya" w:date="2021-09-27T22:53:00Z">
                <w:pPr>
                  <w:tabs>
                    <w:tab w:val="left" w:pos="1290"/>
                  </w:tabs>
                  <w:spacing w:line="360" w:lineRule="auto"/>
                  <w:jc w:val="both"/>
                </w:pPr>
              </w:pPrChange>
            </w:pPr>
            <w:ins w:id="31739" w:author="Ritu Kamra" w:date="2021-09-26T09:18:00Z">
              <w:r w:rsidRPr="007F0E4D">
                <w:rPr>
                  <w:rFonts w:ascii="Arial" w:hAnsi="Arial" w:cs="Arial"/>
                  <w:color w:val="000000"/>
                  <w:sz w:val="14"/>
                  <w:szCs w:val="14"/>
                  <w:rPrChange w:id="31740" w:author="Ritu Kamra" w:date="2021-09-26T09:19:00Z">
                    <w:rPr>
                      <w:rFonts w:ascii="Arial" w:hAnsi="Arial" w:cs="Arial"/>
                      <w:color w:val="000000"/>
                      <w:sz w:val="20"/>
                      <w:szCs w:val="20"/>
                    </w:rPr>
                  </w:rPrChange>
                </w:rPr>
                <w:t>2986.35</w:t>
              </w:r>
            </w:ins>
            <w:del w:id="31741" w:author="Ritu Kamra" w:date="2021-09-26T09:18:00Z">
              <w:r w:rsidRPr="007F0E4D" w:rsidDel="0050394B">
                <w:rPr>
                  <w:rFonts w:ascii="Arial" w:eastAsia="Arial" w:hAnsi="Arial" w:cs="Arial"/>
                  <w:sz w:val="14"/>
                  <w:szCs w:val="14"/>
                </w:rPr>
                <w:delText>2271.76</w:delText>
              </w:r>
            </w:del>
          </w:p>
        </w:tc>
        <w:tc>
          <w:tcPr>
            <w:tcW w:w="106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1742" w:author="Neeshu Bhadauriya" w:date="2021-09-27T21:59:00Z">
              <w:tcPr>
                <w:tcW w:w="949"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70184036" w14:textId="1EDD9802" w:rsidR="00F31262" w:rsidRPr="007F0E4D" w:rsidRDefault="00F31262">
            <w:pPr>
              <w:tabs>
                <w:tab w:val="left" w:pos="1290"/>
              </w:tabs>
              <w:spacing w:line="360" w:lineRule="auto"/>
              <w:jc w:val="center"/>
              <w:rPr>
                <w:rFonts w:ascii="Arial" w:eastAsia="Arial" w:hAnsi="Arial" w:cs="Arial"/>
                <w:sz w:val="14"/>
                <w:szCs w:val="14"/>
              </w:rPr>
              <w:pPrChange w:id="31743" w:author="Neeshu Bhadauriya" w:date="2021-09-27T22:53:00Z">
                <w:pPr>
                  <w:tabs>
                    <w:tab w:val="left" w:pos="1290"/>
                  </w:tabs>
                  <w:spacing w:line="360" w:lineRule="auto"/>
                  <w:jc w:val="both"/>
                </w:pPr>
              </w:pPrChange>
            </w:pPr>
            <w:ins w:id="31744" w:author="Ritu Kamra" w:date="2021-09-26T09:18:00Z">
              <w:r w:rsidRPr="007F0E4D">
                <w:rPr>
                  <w:rFonts w:ascii="Arial" w:hAnsi="Arial" w:cs="Arial"/>
                  <w:color w:val="000000"/>
                  <w:sz w:val="14"/>
                  <w:szCs w:val="14"/>
                  <w:rPrChange w:id="31745" w:author="Ritu Kamra" w:date="2021-09-26T09:19:00Z">
                    <w:rPr>
                      <w:rFonts w:ascii="Arial" w:hAnsi="Arial" w:cs="Arial"/>
                      <w:color w:val="000000"/>
                      <w:sz w:val="20"/>
                      <w:szCs w:val="20"/>
                    </w:rPr>
                  </w:rPrChange>
                </w:rPr>
                <w:t>3150.56</w:t>
              </w:r>
            </w:ins>
            <w:del w:id="31746" w:author="Ritu Kamra" w:date="2021-09-26T09:18:00Z">
              <w:r w:rsidRPr="007F0E4D" w:rsidDel="0050394B">
                <w:rPr>
                  <w:rFonts w:ascii="Arial" w:eastAsia="Arial" w:hAnsi="Arial" w:cs="Arial"/>
                  <w:sz w:val="14"/>
                  <w:szCs w:val="14"/>
                </w:rPr>
                <w:delText>2368.41</w:delText>
              </w:r>
            </w:del>
          </w:p>
        </w:tc>
        <w:tc>
          <w:tcPr>
            <w:tcW w:w="106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1747" w:author="Neeshu Bhadauriya" w:date="2021-09-27T21:59:00Z">
              <w:tcPr>
                <w:tcW w:w="949"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3ACC8498" w14:textId="4FAD38BF" w:rsidR="00F31262" w:rsidRPr="007F0E4D" w:rsidRDefault="00F31262">
            <w:pPr>
              <w:tabs>
                <w:tab w:val="left" w:pos="1290"/>
              </w:tabs>
              <w:spacing w:line="360" w:lineRule="auto"/>
              <w:jc w:val="center"/>
              <w:rPr>
                <w:rFonts w:ascii="Arial" w:eastAsia="Arial" w:hAnsi="Arial" w:cs="Arial"/>
                <w:sz w:val="14"/>
                <w:szCs w:val="14"/>
              </w:rPr>
              <w:pPrChange w:id="31748" w:author="Neeshu Bhadauriya" w:date="2021-09-27T22:53:00Z">
                <w:pPr>
                  <w:tabs>
                    <w:tab w:val="left" w:pos="1290"/>
                  </w:tabs>
                  <w:spacing w:line="360" w:lineRule="auto"/>
                  <w:jc w:val="both"/>
                </w:pPr>
              </w:pPrChange>
            </w:pPr>
            <w:ins w:id="31749" w:author="Ritu Kamra" w:date="2021-09-26T09:18:00Z">
              <w:r w:rsidRPr="007F0E4D">
                <w:rPr>
                  <w:rFonts w:ascii="Arial" w:hAnsi="Arial" w:cs="Arial"/>
                  <w:color w:val="000000"/>
                  <w:sz w:val="14"/>
                  <w:szCs w:val="14"/>
                  <w:rPrChange w:id="31750" w:author="Ritu Kamra" w:date="2021-09-26T09:19:00Z">
                    <w:rPr>
                      <w:rFonts w:ascii="Arial" w:hAnsi="Arial" w:cs="Arial"/>
                      <w:color w:val="000000"/>
                      <w:sz w:val="20"/>
                      <w:szCs w:val="20"/>
                    </w:rPr>
                  </w:rPrChange>
                </w:rPr>
                <w:t>3470.41</w:t>
              </w:r>
            </w:ins>
            <w:del w:id="31751" w:author="Ritu Kamra" w:date="2021-09-26T09:18:00Z">
              <w:r w:rsidRPr="007F0E4D" w:rsidDel="0050394B">
                <w:rPr>
                  <w:rFonts w:ascii="Arial" w:eastAsia="Arial" w:hAnsi="Arial" w:cs="Arial"/>
                  <w:sz w:val="14"/>
                  <w:szCs w:val="14"/>
                </w:rPr>
                <w:delText>2567.11</w:delText>
              </w:r>
            </w:del>
          </w:p>
        </w:tc>
        <w:tc>
          <w:tcPr>
            <w:tcW w:w="106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1752" w:author="Neeshu Bhadauriya" w:date="2021-09-27T21:59:00Z">
              <w:tcPr>
                <w:tcW w:w="949"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53077D61" w14:textId="593EFDB5" w:rsidR="00F31262" w:rsidRPr="007F0E4D" w:rsidRDefault="00F31262">
            <w:pPr>
              <w:tabs>
                <w:tab w:val="left" w:pos="1290"/>
              </w:tabs>
              <w:spacing w:line="360" w:lineRule="auto"/>
              <w:jc w:val="center"/>
              <w:rPr>
                <w:rFonts w:ascii="Arial" w:eastAsia="Arial" w:hAnsi="Arial" w:cs="Arial"/>
                <w:sz w:val="14"/>
                <w:szCs w:val="14"/>
              </w:rPr>
              <w:pPrChange w:id="31753" w:author="Neeshu Bhadauriya" w:date="2021-09-27T22:53:00Z">
                <w:pPr>
                  <w:tabs>
                    <w:tab w:val="left" w:pos="1290"/>
                  </w:tabs>
                  <w:spacing w:line="360" w:lineRule="auto"/>
                  <w:jc w:val="both"/>
                </w:pPr>
              </w:pPrChange>
            </w:pPr>
            <w:ins w:id="31754" w:author="Ritu Kamra" w:date="2021-09-26T09:18:00Z">
              <w:r w:rsidRPr="007F0E4D">
                <w:rPr>
                  <w:rFonts w:ascii="Arial" w:hAnsi="Arial" w:cs="Arial"/>
                  <w:color w:val="000000"/>
                  <w:sz w:val="14"/>
                  <w:szCs w:val="14"/>
                  <w:rPrChange w:id="31755" w:author="Ritu Kamra" w:date="2021-09-26T09:19:00Z">
                    <w:rPr>
                      <w:rFonts w:ascii="Arial" w:hAnsi="Arial" w:cs="Arial"/>
                      <w:color w:val="000000"/>
                      <w:sz w:val="20"/>
                      <w:szCs w:val="20"/>
                    </w:rPr>
                  </w:rPrChange>
                </w:rPr>
                <w:t>3246.33</w:t>
              </w:r>
            </w:ins>
            <w:del w:id="31756" w:author="Ritu Kamra" w:date="2021-09-26T09:18:00Z">
              <w:r w:rsidRPr="007F0E4D" w:rsidDel="0050394B">
                <w:rPr>
                  <w:rFonts w:ascii="Arial" w:eastAsia="Arial" w:hAnsi="Arial" w:cs="Arial"/>
                  <w:sz w:val="14"/>
                  <w:szCs w:val="14"/>
                </w:rPr>
                <w:delText>2396.06</w:delText>
              </w:r>
            </w:del>
          </w:p>
        </w:tc>
        <w:tc>
          <w:tcPr>
            <w:tcW w:w="106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1757" w:author="Neeshu Bhadauriya" w:date="2021-09-27T21:59:00Z">
              <w:tcPr>
                <w:tcW w:w="949"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6161DAFC" w14:textId="4140CBD6" w:rsidR="00F31262" w:rsidRPr="007F0E4D" w:rsidRDefault="00F31262">
            <w:pPr>
              <w:tabs>
                <w:tab w:val="left" w:pos="1290"/>
              </w:tabs>
              <w:spacing w:line="360" w:lineRule="auto"/>
              <w:jc w:val="center"/>
              <w:rPr>
                <w:rFonts w:ascii="Arial" w:eastAsia="Arial" w:hAnsi="Arial" w:cs="Arial"/>
                <w:sz w:val="14"/>
                <w:szCs w:val="14"/>
              </w:rPr>
              <w:pPrChange w:id="31758" w:author="Neeshu Bhadauriya" w:date="2021-09-27T22:53:00Z">
                <w:pPr>
                  <w:tabs>
                    <w:tab w:val="left" w:pos="1290"/>
                  </w:tabs>
                  <w:spacing w:line="360" w:lineRule="auto"/>
                  <w:jc w:val="both"/>
                </w:pPr>
              </w:pPrChange>
            </w:pPr>
            <w:ins w:id="31759" w:author="Ritu Kamra" w:date="2021-09-26T09:18:00Z">
              <w:r w:rsidRPr="007F0E4D">
                <w:rPr>
                  <w:rFonts w:ascii="Arial" w:hAnsi="Arial" w:cs="Arial"/>
                  <w:color w:val="000000"/>
                  <w:sz w:val="14"/>
                  <w:szCs w:val="14"/>
                  <w:rPrChange w:id="31760" w:author="Ritu Kamra" w:date="2021-09-26T09:19:00Z">
                    <w:rPr>
                      <w:rFonts w:ascii="Arial" w:hAnsi="Arial" w:cs="Arial"/>
                      <w:color w:val="000000"/>
                      <w:sz w:val="20"/>
                      <w:szCs w:val="20"/>
                    </w:rPr>
                  </w:rPrChange>
                </w:rPr>
                <w:t>3485.36</w:t>
              </w:r>
            </w:ins>
            <w:del w:id="31761" w:author="Ritu Kamra" w:date="2021-09-26T09:18:00Z">
              <w:r w:rsidRPr="007F0E4D" w:rsidDel="0050394B">
                <w:rPr>
                  <w:rFonts w:ascii="Arial" w:eastAsia="Arial" w:hAnsi="Arial" w:cs="Arial"/>
                  <w:sz w:val="14"/>
                  <w:szCs w:val="14"/>
                </w:rPr>
                <w:delText>2652.63</w:delText>
              </w:r>
            </w:del>
          </w:p>
        </w:tc>
        <w:tc>
          <w:tcPr>
            <w:tcW w:w="106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1762" w:author="Neeshu Bhadauriya" w:date="2021-09-27T21:59:00Z">
              <w:tcPr>
                <w:tcW w:w="949"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021AF335" w14:textId="297A05CE" w:rsidR="00F31262" w:rsidRPr="007F0E4D" w:rsidRDefault="00F31262">
            <w:pPr>
              <w:tabs>
                <w:tab w:val="left" w:pos="1290"/>
              </w:tabs>
              <w:spacing w:line="360" w:lineRule="auto"/>
              <w:jc w:val="center"/>
              <w:rPr>
                <w:rFonts w:ascii="Arial" w:eastAsia="Arial" w:hAnsi="Arial" w:cs="Arial"/>
                <w:sz w:val="14"/>
                <w:szCs w:val="14"/>
              </w:rPr>
              <w:pPrChange w:id="31763" w:author="Neeshu Bhadauriya" w:date="2021-09-27T22:53:00Z">
                <w:pPr>
                  <w:tabs>
                    <w:tab w:val="left" w:pos="1290"/>
                  </w:tabs>
                  <w:spacing w:line="360" w:lineRule="auto"/>
                  <w:jc w:val="both"/>
                </w:pPr>
              </w:pPrChange>
            </w:pPr>
            <w:ins w:id="31764" w:author="Ritu Kamra" w:date="2021-09-26T09:18:00Z">
              <w:r w:rsidRPr="007F0E4D">
                <w:rPr>
                  <w:rFonts w:ascii="Arial" w:hAnsi="Arial" w:cs="Arial"/>
                  <w:color w:val="000000"/>
                  <w:sz w:val="14"/>
                  <w:szCs w:val="14"/>
                  <w:rPrChange w:id="31765" w:author="Ritu Kamra" w:date="2021-09-26T09:19:00Z">
                    <w:rPr>
                      <w:rFonts w:ascii="Arial" w:hAnsi="Arial" w:cs="Arial"/>
                      <w:color w:val="000000"/>
                      <w:sz w:val="20"/>
                      <w:szCs w:val="20"/>
                    </w:rPr>
                  </w:rPrChange>
                </w:rPr>
                <w:t>3723.96</w:t>
              </w:r>
            </w:ins>
            <w:del w:id="31766" w:author="Ritu Kamra" w:date="2021-09-26T09:18:00Z">
              <w:r w:rsidRPr="007F0E4D" w:rsidDel="0050394B">
                <w:rPr>
                  <w:rFonts w:ascii="Arial" w:eastAsia="Arial" w:hAnsi="Arial" w:cs="Arial"/>
                  <w:sz w:val="14"/>
                  <w:szCs w:val="14"/>
                </w:rPr>
                <w:delText>2746.23</w:delText>
              </w:r>
            </w:del>
          </w:p>
        </w:tc>
        <w:tc>
          <w:tcPr>
            <w:tcW w:w="106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1767" w:author="Neeshu Bhadauriya" w:date="2021-09-27T21:59:00Z">
              <w:tcPr>
                <w:tcW w:w="949"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5EF0DCD1" w14:textId="58590935" w:rsidR="00F31262" w:rsidRPr="007F0E4D" w:rsidRDefault="00F31262">
            <w:pPr>
              <w:tabs>
                <w:tab w:val="left" w:pos="1290"/>
              </w:tabs>
              <w:spacing w:line="360" w:lineRule="auto"/>
              <w:jc w:val="center"/>
              <w:rPr>
                <w:rFonts w:ascii="Arial" w:eastAsia="Arial" w:hAnsi="Arial" w:cs="Arial"/>
                <w:sz w:val="14"/>
                <w:szCs w:val="14"/>
              </w:rPr>
              <w:pPrChange w:id="31768" w:author="Neeshu Bhadauriya" w:date="2021-09-27T22:53:00Z">
                <w:pPr>
                  <w:tabs>
                    <w:tab w:val="left" w:pos="1290"/>
                  </w:tabs>
                  <w:spacing w:line="360" w:lineRule="auto"/>
                  <w:jc w:val="both"/>
                </w:pPr>
              </w:pPrChange>
            </w:pPr>
            <w:ins w:id="31769" w:author="Ritu Kamra" w:date="2021-09-26T09:18:00Z">
              <w:r w:rsidRPr="007F0E4D">
                <w:rPr>
                  <w:rFonts w:ascii="Arial" w:hAnsi="Arial" w:cs="Arial"/>
                  <w:color w:val="000000"/>
                  <w:sz w:val="14"/>
                  <w:szCs w:val="14"/>
                  <w:rPrChange w:id="31770" w:author="Ritu Kamra" w:date="2021-09-26T09:19:00Z">
                    <w:rPr>
                      <w:rFonts w:ascii="Arial" w:hAnsi="Arial" w:cs="Arial"/>
                      <w:color w:val="000000"/>
                      <w:sz w:val="20"/>
                      <w:szCs w:val="20"/>
                    </w:rPr>
                  </w:rPrChange>
                </w:rPr>
                <w:t>4119.41</w:t>
              </w:r>
            </w:ins>
            <w:del w:id="31771" w:author="Ritu Kamra" w:date="2021-09-26T09:18:00Z">
              <w:r w:rsidRPr="007F0E4D" w:rsidDel="0050394B">
                <w:rPr>
                  <w:rFonts w:ascii="Arial" w:eastAsia="Arial" w:hAnsi="Arial" w:cs="Arial"/>
                  <w:sz w:val="14"/>
                  <w:szCs w:val="14"/>
                </w:rPr>
                <w:delText>3098.97</w:delText>
              </w:r>
            </w:del>
          </w:p>
        </w:tc>
      </w:tr>
      <w:tr w:rsidR="00F31262" w:rsidRPr="004070B7" w14:paraId="3A3738D0" w14:textId="77777777" w:rsidTr="00F31262">
        <w:trPr>
          <w:trHeight w:val="745"/>
          <w:trPrChange w:id="31772" w:author="Neeshu Bhadauriya" w:date="2021-09-27T21:59:00Z">
            <w:trPr>
              <w:trHeight w:val="775"/>
            </w:trPr>
          </w:trPrChange>
        </w:trPr>
        <w:tc>
          <w:tcPr>
            <w:tcW w:w="1099" w:type="dxa"/>
            <w:vMerge/>
            <w:tcBorders>
              <w:top w:val="single" w:sz="24" w:space="0" w:color="FFFFFF"/>
              <w:left w:val="single" w:sz="8" w:space="0" w:color="FFFFFF"/>
              <w:bottom w:val="single" w:sz="8" w:space="0" w:color="FFFFFF"/>
              <w:right w:val="single" w:sz="8" w:space="0" w:color="FFFFFF"/>
            </w:tcBorders>
            <w:vAlign w:val="center"/>
            <w:hideMark/>
            <w:tcPrChange w:id="31773" w:author="Neeshu Bhadauriya" w:date="2021-09-27T21:59:00Z">
              <w:tcPr>
                <w:tcW w:w="983" w:type="dxa"/>
                <w:vMerge/>
                <w:tcBorders>
                  <w:top w:val="single" w:sz="24" w:space="0" w:color="FFFFFF"/>
                  <w:left w:val="single" w:sz="8" w:space="0" w:color="FFFFFF"/>
                  <w:bottom w:val="single" w:sz="8" w:space="0" w:color="FFFFFF"/>
                  <w:right w:val="single" w:sz="8" w:space="0" w:color="FFFFFF"/>
                </w:tcBorders>
                <w:vAlign w:val="center"/>
                <w:hideMark/>
              </w:tcPr>
            </w:tcPrChange>
          </w:tcPr>
          <w:p w14:paraId="1EC06151" w14:textId="77777777" w:rsidR="00F31262" w:rsidRPr="004070B7" w:rsidRDefault="00F31262" w:rsidP="007F0E4D">
            <w:pPr>
              <w:tabs>
                <w:tab w:val="left" w:pos="1290"/>
              </w:tabs>
              <w:spacing w:line="360" w:lineRule="auto"/>
              <w:jc w:val="both"/>
              <w:rPr>
                <w:rFonts w:ascii="Arial" w:eastAsia="Arial" w:hAnsi="Arial" w:cs="Arial"/>
                <w:sz w:val="14"/>
                <w:szCs w:val="14"/>
              </w:rPr>
            </w:pPr>
          </w:p>
        </w:tc>
        <w:tc>
          <w:tcPr>
            <w:tcW w:w="110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Change w:id="31774" w:author="Neeshu Bhadauriya" w:date="2021-09-27T21:59:00Z">
              <w:tcPr>
                <w:tcW w:w="992"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tcPrChange>
          </w:tcPr>
          <w:p w14:paraId="556219E5" w14:textId="77777777" w:rsidR="00F31262" w:rsidRPr="004070B7" w:rsidRDefault="00F31262" w:rsidP="007F0E4D">
            <w:pPr>
              <w:tabs>
                <w:tab w:val="left" w:pos="1290"/>
              </w:tabs>
              <w:spacing w:line="360" w:lineRule="auto"/>
              <w:jc w:val="both"/>
              <w:rPr>
                <w:rFonts w:ascii="Arial" w:eastAsia="Arial" w:hAnsi="Arial" w:cs="Arial"/>
                <w:sz w:val="14"/>
                <w:szCs w:val="14"/>
              </w:rPr>
            </w:pPr>
            <w:r w:rsidRPr="004070B7">
              <w:rPr>
                <w:rFonts w:ascii="Arial" w:eastAsia="Arial" w:hAnsi="Arial" w:cs="Arial"/>
                <w:b/>
                <w:bCs/>
                <w:sz w:val="14"/>
                <w:szCs w:val="14"/>
              </w:rPr>
              <w:t>Total Demand</w:t>
            </w:r>
          </w:p>
        </w:tc>
        <w:tc>
          <w:tcPr>
            <w:tcW w:w="65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1775" w:author="Neeshu Bhadauriya" w:date="2021-09-27T21:59:00Z">
              <w:tcPr>
                <w:tcW w:w="58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2F884C3F" w14:textId="691FCE2F" w:rsidR="00F31262" w:rsidRPr="007F0E4D" w:rsidRDefault="00F31262">
            <w:pPr>
              <w:tabs>
                <w:tab w:val="left" w:pos="1290"/>
              </w:tabs>
              <w:spacing w:line="360" w:lineRule="auto"/>
              <w:jc w:val="center"/>
              <w:rPr>
                <w:rFonts w:ascii="Arial" w:eastAsia="Arial" w:hAnsi="Arial" w:cs="Arial"/>
                <w:sz w:val="14"/>
                <w:szCs w:val="14"/>
              </w:rPr>
              <w:pPrChange w:id="31776" w:author="Neeshu Bhadauriya" w:date="2021-09-27T22:53:00Z">
                <w:pPr>
                  <w:tabs>
                    <w:tab w:val="left" w:pos="1290"/>
                  </w:tabs>
                  <w:spacing w:line="360" w:lineRule="auto"/>
                  <w:jc w:val="both"/>
                </w:pPr>
              </w:pPrChange>
            </w:pPr>
            <w:ins w:id="31777" w:author="Ritu Kamra" w:date="2021-09-26T09:19:00Z">
              <w:r w:rsidRPr="007F0E4D">
                <w:rPr>
                  <w:rFonts w:ascii="Arial" w:hAnsi="Arial" w:cs="Arial"/>
                  <w:color w:val="000000"/>
                  <w:sz w:val="14"/>
                  <w:szCs w:val="14"/>
                  <w:rPrChange w:id="31778" w:author="Ritu Kamra" w:date="2021-09-26T09:19:00Z">
                    <w:rPr>
                      <w:rFonts w:ascii="Arial" w:hAnsi="Arial" w:cs="Arial"/>
                      <w:color w:val="000000"/>
                      <w:sz w:val="20"/>
                      <w:szCs w:val="20"/>
                    </w:rPr>
                  </w:rPrChange>
                </w:rPr>
                <w:t>2753.56</w:t>
              </w:r>
            </w:ins>
            <w:del w:id="31779" w:author="Ritu Kamra" w:date="2021-09-26T09:19:00Z">
              <w:r w:rsidRPr="007F0E4D" w:rsidDel="005B202B">
                <w:rPr>
                  <w:rFonts w:ascii="Arial" w:eastAsia="Arial" w:hAnsi="Arial" w:cs="Arial"/>
                  <w:sz w:val="14"/>
                  <w:szCs w:val="14"/>
                </w:rPr>
                <w:delText>2004.12</w:delText>
              </w:r>
            </w:del>
          </w:p>
        </w:tc>
        <w:tc>
          <w:tcPr>
            <w:tcW w:w="106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1780" w:author="Neeshu Bhadauriya" w:date="2021-09-27T21:59:00Z">
              <w:tcPr>
                <w:tcW w:w="95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1AE1CF80" w14:textId="1FDCCBD1" w:rsidR="00F31262" w:rsidRPr="007F0E4D" w:rsidRDefault="00F31262">
            <w:pPr>
              <w:tabs>
                <w:tab w:val="left" w:pos="1290"/>
              </w:tabs>
              <w:spacing w:line="360" w:lineRule="auto"/>
              <w:jc w:val="center"/>
              <w:rPr>
                <w:rFonts w:ascii="Arial" w:eastAsia="Arial" w:hAnsi="Arial" w:cs="Arial"/>
                <w:sz w:val="14"/>
                <w:szCs w:val="14"/>
              </w:rPr>
              <w:pPrChange w:id="31781" w:author="Neeshu Bhadauriya" w:date="2021-09-27T22:53:00Z">
                <w:pPr>
                  <w:tabs>
                    <w:tab w:val="left" w:pos="1290"/>
                  </w:tabs>
                  <w:spacing w:line="360" w:lineRule="auto"/>
                  <w:jc w:val="both"/>
                </w:pPr>
              </w:pPrChange>
            </w:pPr>
            <w:ins w:id="31782" w:author="Ritu Kamra" w:date="2021-09-26T09:19:00Z">
              <w:r w:rsidRPr="007F0E4D">
                <w:rPr>
                  <w:rFonts w:ascii="Arial" w:hAnsi="Arial" w:cs="Arial"/>
                  <w:color w:val="000000"/>
                  <w:sz w:val="14"/>
                  <w:szCs w:val="14"/>
                  <w:rPrChange w:id="31783" w:author="Ritu Kamra" w:date="2021-09-26T09:19:00Z">
                    <w:rPr>
                      <w:rFonts w:ascii="Arial" w:hAnsi="Arial" w:cs="Arial"/>
                      <w:color w:val="000000"/>
                      <w:sz w:val="20"/>
                      <w:szCs w:val="20"/>
                    </w:rPr>
                  </w:rPrChange>
                </w:rPr>
                <w:t>2891.29</w:t>
              </w:r>
            </w:ins>
            <w:del w:id="31784" w:author="Ritu Kamra" w:date="2021-09-26T09:19:00Z">
              <w:r w:rsidRPr="007F0E4D" w:rsidDel="005B202B">
                <w:rPr>
                  <w:rFonts w:ascii="Arial" w:eastAsia="Arial" w:hAnsi="Arial" w:cs="Arial"/>
                  <w:sz w:val="14"/>
                  <w:szCs w:val="14"/>
                </w:rPr>
                <w:delText>2050.40</w:delText>
              </w:r>
            </w:del>
          </w:p>
        </w:tc>
        <w:tc>
          <w:tcPr>
            <w:tcW w:w="106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1785" w:author="Neeshu Bhadauriya" w:date="2021-09-27T21:59:00Z">
              <w:tcPr>
                <w:tcW w:w="949"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63E22755" w14:textId="7E51B23E" w:rsidR="00F31262" w:rsidRPr="007F0E4D" w:rsidRDefault="00F31262">
            <w:pPr>
              <w:tabs>
                <w:tab w:val="left" w:pos="1290"/>
              </w:tabs>
              <w:spacing w:line="360" w:lineRule="auto"/>
              <w:jc w:val="center"/>
              <w:rPr>
                <w:rFonts w:ascii="Arial" w:eastAsia="Arial" w:hAnsi="Arial" w:cs="Arial"/>
                <w:sz w:val="14"/>
                <w:szCs w:val="14"/>
              </w:rPr>
              <w:pPrChange w:id="31786" w:author="Neeshu Bhadauriya" w:date="2021-09-27T22:53:00Z">
                <w:pPr>
                  <w:tabs>
                    <w:tab w:val="left" w:pos="1290"/>
                  </w:tabs>
                  <w:spacing w:line="360" w:lineRule="auto"/>
                  <w:jc w:val="both"/>
                </w:pPr>
              </w:pPrChange>
            </w:pPr>
            <w:ins w:id="31787" w:author="Ritu Kamra" w:date="2021-09-26T09:19:00Z">
              <w:r w:rsidRPr="007F0E4D">
                <w:rPr>
                  <w:rFonts w:ascii="Arial" w:hAnsi="Arial" w:cs="Arial"/>
                  <w:color w:val="000000"/>
                  <w:sz w:val="14"/>
                  <w:szCs w:val="14"/>
                  <w:rPrChange w:id="31788" w:author="Ritu Kamra" w:date="2021-09-26T09:19:00Z">
                    <w:rPr>
                      <w:rFonts w:ascii="Arial" w:hAnsi="Arial" w:cs="Arial"/>
                      <w:color w:val="000000"/>
                      <w:sz w:val="20"/>
                      <w:szCs w:val="20"/>
                    </w:rPr>
                  </w:rPrChange>
                </w:rPr>
                <w:t>3110.44</w:t>
              </w:r>
            </w:ins>
            <w:del w:id="31789" w:author="Ritu Kamra" w:date="2021-09-26T09:19:00Z">
              <w:r w:rsidRPr="007F0E4D" w:rsidDel="005B202B">
                <w:rPr>
                  <w:rFonts w:ascii="Arial" w:eastAsia="Arial" w:hAnsi="Arial" w:cs="Arial"/>
                  <w:sz w:val="14"/>
                  <w:szCs w:val="14"/>
                </w:rPr>
                <w:delText>2107.35</w:delText>
              </w:r>
            </w:del>
          </w:p>
        </w:tc>
        <w:tc>
          <w:tcPr>
            <w:tcW w:w="106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1790" w:author="Neeshu Bhadauriya" w:date="2021-09-27T21:59:00Z">
              <w:tcPr>
                <w:tcW w:w="949"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3DBCEE60" w14:textId="4BA69631" w:rsidR="00F31262" w:rsidRPr="007F0E4D" w:rsidRDefault="00F31262">
            <w:pPr>
              <w:tabs>
                <w:tab w:val="left" w:pos="1290"/>
              </w:tabs>
              <w:spacing w:line="360" w:lineRule="auto"/>
              <w:jc w:val="center"/>
              <w:rPr>
                <w:rFonts w:ascii="Arial" w:eastAsia="Arial" w:hAnsi="Arial" w:cs="Arial"/>
                <w:sz w:val="14"/>
                <w:szCs w:val="14"/>
              </w:rPr>
              <w:pPrChange w:id="31791" w:author="Neeshu Bhadauriya" w:date="2021-09-27T22:53:00Z">
                <w:pPr>
                  <w:tabs>
                    <w:tab w:val="left" w:pos="1290"/>
                  </w:tabs>
                  <w:spacing w:line="360" w:lineRule="auto"/>
                  <w:jc w:val="both"/>
                </w:pPr>
              </w:pPrChange>
            </w:pPr>
            <w:ins w:id="31792" w:author="Ritu Kamra" w:date="2021-09-26T09:19:00Z">
              <w:r w:rsidRPr="007F0E4D">
                <w:rPr>
                  <w:rFonts w:ascii="Arial" w:hAnsi="Arial" w:cs="Arial"/>
                  <w:color w:val="000000"/>
                  <w:sz w:val="14"/>
                  <w:szCs w:val="14"/>
                  <w:rPrChange w:id="31793" w:author="Ritu Kamra" w:date="2021-09-26T09:19:00Z">
                    <w:rPr>
                      <w:rFonts w:ascii="Arial" w:hAnsi="Arial" w:cs="Arial"/>
                      <w:color w:val="000000"/>
                      <w:sz w:val="20"/>
                      <w:szCs w:val="20"/>
                    </w:rPr>
                  </w:rPrChange>
                </w:rPr>
                <w:t>3364.65</w:t>
              </w:r>
            </w:ins>
            <w:del w:id="31794" w:author="Ritu Kamra" w:date="2021-09-26T09:19:00Z">
              <w:r w:rsidRPr="007F0E4D" w:rsidDel="005B202B">
                <w:rPr>
                  <w:rFonts w:ascii="Arial" w:eastAsia="Arial" w:hAnsi="Arial" w:cs="Arial"/>
                  <w:sz w:val="14"/>
                  <w:szCs w:val="14"/>
                </w:rPr>
                <w:delText>2301.63</w:delText>
              </w:r>
            </w:del>
          </w:p>
        </w:tc>
        <w:tc>
          <w:tcPr>
            <w:tcW w:w="106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1795" w:author="Neeshu Bhadauriya" w:date="2021-09-27T21:59:00Z">
              <w:tcPr>
                <w:tcW w:w="949"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1411B650" w14:textId="3ED4C688" w:rsidR="00F31262" w:rsidRPr="007F0E4D" w:rsidRDefault="00F31262">
            <w:pPr>
              <w:tabs>
                <w:tab w:val="left" w:pos="1290"/>
              </w:tabs>
              <w:spacing w:line="360" w:lineRule="auto"/>
              <w:jc w:val="center"/>
              <w:rPr>
                <w:rFonts w:ascii="Arial" w:eastAsia="Arial" w:hAnsi="Arial" w:cs="Arial"/>
                <w:sz w:val="14"/>
                <w:szCs w:val="14"/>
              </w:rPr>
              <w:pPrChange w:id="31796" w:author="Neeshu Bhadauriya" w:date="2021-09-27T22:53:00Z">
                <w:pPr>
                  <w:tabs>
                    <w:tab w:val="left" w:pos="1290"/>
                  </w:tabs>
                  <w:spacing w:line="360" w:lineRule="auto"/>
                  <w:jc w:val="both"/>
                </w:pPr>
              </w:pPrChange>
            </w:pPr>
            <w:ins w:id="31797" w:author="Ritu Kamra" w:date="2021-09-26T09:19:00Z">
              <w:r w:rsidRPr="007F0E4D">
                <w:rPr>
                  <w:rFonts w:ascii="Arial" w:hAnsi="Arial" w:cs="Arial"/>
                  <w:color w:val="000000"/>
                  <w:sz w:val="14"/>
                  <w:szCs w:val="14"/>
                  <w:rPrChange w:id="31798" w:author="Ritu Kamra" w:date="2021-09-26T09:19:00Z">
                    <w:rPr>
                      <w:rFonts w:ascii="Arial" w:hAnsi="Arial" w:cs="Arial"/>
                      <w:color w:val="000000"/>
                      <w:sz w:val="20"/>
                      <w:szCs w:val="20"/>
                    </w:rPr>
                  </w:rPrChange>
                </w:rPr>
                <w:t>3261.08</w:t>
              </w:r>
            </w:ins>
            <w:del w:id="31799" w:author="Ritu Kamra" w:date="2021-09-26T09:19:00Z">
              <w:r w:rsidRPr="007F0E4D" w:rsidDel="005B202B">
                <w:rPr>
                  <w:rFonts w:ascii="Arial" w:eastAsia="Arial" w:hAnsi="Arial" w:cs="Arial"/>
                  <w:sz w:val="14"/>
                  <w:szCs w:val="14"/>
                </w:rPr>
                <w:delText>2239.71</w:delText>
              </w:r>
            </w:del>
          </w:p>
        </w:tc>
        <w:tc>
          <w:tcPr>
            <w:tcW w:w="106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1800" w:author="Neeshu Bhadauriya" w:date="2021-09-27T21:59:00Z">
              <w:tcPr>
                <w:tcW w:w="949"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068BE1F3" w14:textId="0BB7B596" w:rsidR="00F31262" w:rsidRPr="007F0E4D" w:rsidRDefault="00F31262">
            <w:pPr>
              <w:tabs>
                <w:tab w:val="left" w:pos="1290"/>
              </w:tabs>
              <w:spacing w:line="360" w:lineRule="auto"/>
              <w:jc w:val="center"/>
              <w:rPr>
                <w:rFonts w:ascii="Arial" w:eastAsia="Arial" w:hAnsi="Arial" w:cs="Arial"/>
                <w:sz w:val="14"/>
                <w:szCs w:val="14"/>
              </w:rPr>
              <w:pPrChange w:id="31801" w:author="Neeshu Bhadauriya" w:date="2021-09-27T22:53:00Z">
                <w:pPr>
                  <w:tabs>
                    <w:tab w:val="left" w:pos="1290"/>
                  </w:tabs>
                  <w:spacing w:line="360" w:lineRule="auto"/>
                  <w:jc w:val="both"/>
                </w:pPr>
              </w:pPrChange>
            </w:pPr>
            <w:ins w:id="31802" w:author="Ritu Kamra" w:date="2021-09-26T09:19:00Z">
              <w:r w:rsidRPr="007F0E4D">
                <w:rPr>
                  <w:rFonts w:ascii="Arial" w:hAnsi="Arial" w:cs="Arial"/>
                  <w:color w:val="000000"/>
                  <w:sz w:val="14"/>
                  <w:szCs w:val="14"/>
                  <w:rPrChange w:id="31803" w:author="Ritu Kamra" w:date="2021-09-26T09:19:00Z">
                    <w:rPr>
                      <w:rFonts w:ascii="Arial" w:hAnsi="Arial" w:cs="Arial"/>
                      <w:color w:val="000000"/>
                      <w:sz w:val="20"/>
                      <w:szCs w:val="20"/>
                    </w:rPr>
                  </w:rPrChange>
                </w:rPr>
                <w:t>3493.88</w:t>
              </w:r>
            </w:ins>
            <w:del w:id="31804" w:author="Ritu Kamra" w:date="2021-09-26T09:19:00Z">
              <w:r w:rsidRPr="007F0E4D" w:rsidDel="005B202B">
                <w:rPr>
                  <w:rFonts w:ascii="Arial" w:eastAsia="Arial" w:hAnsi="Arial" w:cs="Arial"/>
                  <w:sz w:val="14"/>
                  <w:szCs w:val="14"/>
                </w:rPr>
                <w:delText>2382.64</w:delText>
              </w:r>
            </w:del>
          </w:p>
        </w:tc>
        <w:tc>
          <w:tcPr>
            <w:tcW w:w="106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1805" w:author="Neeshu Bhadauriya" w:date="2021-09-27T21:59:00Z">
              <w:tcPr>
                <w:tcW w:w="949"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3F67D44F" w14:textId="0ED8CE05" w:rsidR="00F31262" w:rsidRPr="007F0E4D" w:rsidRDefault="00F31262">
            <w:pPr>
              <w:tabs>
                <w:tab w:val="left" w:pos="1290"/>
              </w:tabs>
              <w:spacing w:line="360" w:lineRule="auto"/>
              <w:jc w:val="center"/>
              <w:rPr>
                <w:rFonts w:ascii="Arial" w:eastAsia="Arial" w:hAnsi="Arial" w:cs="Arial"/>
                <w:sz w:val="14"/>
                <w:szCs w:val="14"/>
              </w:rPr>
              <w:pPrChange w:id="31806" w:author="Neeshu Bhadauriya" w:date="2021-09-27T22:53:00Z">
                <w:pPr>
                  <w:tabs>
                    <w:tab w:val="left" w:pos="1290"/>
                  </w:tabs>
                  <w:spacing w:line="360" w:lineRule="auto"/>
                  <w:jc w:val="both"/>
                </w:pPr>
              </w:pPrChange>
            </w:pPr>
            <w:ins w:id="31807" w:author="Ritu Kamra" w:date="2021-09-26T09:19:00Z">
              <w:r w:rsidRPr="007F0E4D">
                <w:rPr>
                  <w:rFonts w:ascii="Arial" w:hAnsi="Arial" w:cs="Arial"/>
                  <w:color w:val="000000"/>
                  <w:sz w:val="14"/>
                  <w:szCs w:val="14"/>
                  <w:rPrChange w:id="31808" w:author="Ritu Kamra" w:date="2021-09-26T09:19:00Z">
                    <w:rPr>
                      <w:rFonts w:ascii="Arial" w:hAnsi="Arial" w:cs="Arial"/>
                      <w:color w:val="000000"/>
                      <w:sz w:val="20"/>
                      <w:szCs w:val="20"/>
                    </w:rPr>
                  </w:rPrChange>
                </w:rPr>
                <w:t>4399.71</w:t>
              </w:r>
            </w:ins>
            <w:del w:id="31809" w:author="Ritu Kamra" w:date="2021-09-26T09:19:00Z">
              <w:r w:rsidRPr="007F0E4D" w:rsidDel="005B202B">
                <w:rPr>
                  <w:rFonts w:ascii="Arial" w:eastAsia="Arial" w:hAnsi="Arial" w:cs="Arial"/>
                  <w:sz w:val="14"/>
                  <w:szCs w:val="14"/>
                </w:rPr>
                <w:delText>3155.83</w:delText>
              </w:r>
            </w:del>
          </w:p>
        </w:tc>
        <w:tc>
          <w:tcPr>
            <w:tcW w:w="106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1810" w:author="Neeshu Bhadauriya" w:date="2021-09-27T21:59:00Z">
              <w:tcPr>
                <w:tcW w:w="949"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0D48BAE9" w14:textId="57A1BC53" w:rsidR="00F31262" w:rsidRPr="007F0E4D" w:rsidRDefault="00F31262">
            <w:pPr>
              <w:tabs>
                <w:tab w:val="left" w:pos="1290"/>
              </w:tabs>
              <w:spacing w:line="360" w:lineRule="auto"/>
              <w:jc w:val="center"/>
              <w:rPr>
                <w:rFonts w:ascii="Arial" w:eastAsia="Arial" w:hAnsi="Arial" w:cs="Arial"/>
                <w:sz w:val="14"/>
                <w:szCs w:val="14"/>
              </w:rPr>
              <w:pPrChange w:id="31811" w:author="Neeshu Bhadauriya" w:date="2021-09-27T22:53:00Z">
                <w:pPr>
                  <w:tabs>
                    <w:tab w:val="left" w:pos="1290"/>
                  </w:tabs>
                  <w:spacing w:line="360" w:lineRule="auto"/>
                  <w:jc w:val="both"/>
                </w:pPr>
              </w:pPrChange>
            </w:pPr>
            <w:ins w:id="31812" w:author="Ritu Kamra" w:date="2021-09-26T09:19:00Z">
              <w:r w:rsidRPr="007F0E4D">
                <w:rPr>
                  <w:rFonts w:ascii="Arial" w:hAnsi="Arial" w:cs="Arial"/>
                  <w:color w:val="000000"/>
                  <w:sz w:val="14"/>
                  <w:szCs w:val="14"/>
                  <w:rPrChange w:id="31813" w:author="Ritu Kamra" w:date="2021-09-26T09:19:00Z">
                    <w:rPr>
                      <w:rFonts w:ascii="Arial" w:hAnsi="Arial" w:cs="Arial"/>
                      <w:color w:val="000000"/>
                      <w:sz w:val="20"/>
                      <w:szCs w:val="20"/>
                    </w:rPr>
                  </w:rPrChange>
                </w:rPr>
                <w:t>5511.29</w:t>
              </w:r>
            </w:ins>
            <w:del w:id="31814" w:author="Ritu Kamra" w:date="2021-09-26T09:19:00Z">
              <w:r w:rsidRPr="007F0E4D" w:rsidDel="005B202B">
                <w:rPr>
                  <w:rFonts w:ascii="Arial" w:eastAsia="Arial" w:hAnsi="Arial" w:cs="Arial"/>
                  <w:sz w:val="14"/>
                  <w:szCs w:val="14"/>
                </w:rPr>
                <w:delText>4213.75</w:delText>
              </w:r>
            </w:del>
          </w:p>
        </w:tc>
      </w:tr>
      <w:tr w:rsidR="00F31262" w:rsidRPr="004070B7" w14:paraId="7902E48D" w14:textId="77777777" w:rsidTr="00F31262">
        <w:trPr>
          <w:trHeight w:val="745"/>
          <w:trPrChange w:id="31815" w:author="Neeshu Bhadauriya" w:date="2021-09-27T21:59:00Z">
            <w:trPr>
              <w:trHeight w:val="775"/>
            </w:trPr>
          </w:trPrChange>
        </w:trPr>
        <w:tc>
          <w:tcPr>
            <w:tcW w:w="1099" w:type="dxa"/>
            <w:vMerge/>
            <w:tcBorders>
              <w:top w:val="single" w:sz="24" w:space="0" w:color="FFFFFF"/>
              <w:left w:val="single" w:sz="8" w:space="0" w:color="FFFFFF"/>
              <w:bottom w:val="single" w:sz="8" w:space="0" w:color="FFFFFF"/>
              <w:right w:val="single" w:sz="8" w:space="0" w:color="FFFFFF"/>
            </w:tcBorders>
            <w:vAlign w:val="center"/>
            <w:hideMark/>
            <w:tcPrChange w:id="31816" w:author="Neeshu Bhadauriya" w:date="2021-09-27T21:59:00Z">
              <w:tcPr>
                <w:tcW w:w="983" w:type="dxa"/>
                <w:vMerge/>
                <w:tcBorders>
                  <w:top w:val="single" w:sz="24" w:space="0" w:color="FFFFFF"/>
                  <w:left w:val="single" w:sz="8" w:space="0" w:color="FFFFFF"/>
                  <w:bottom w:val="single" w:sz="8" w:space="0" w:color="FFFFFF"/>
                  <w:right w:val="single" w:sz="8" w:space="0" w:color="FFFFFF"/>
                </w:tcBorders>
                <w:vAlign w:val="center"/>
                <w:hideMark/>
              </w:tcPr>
            </w:tcPrChange>
          </w:tcPr>
          <w:p w14:paraId="738B57EE" w14:textId="77777777" w:rsidR="00F31262" w:rsidRPr="004070B7" w:rsidRDefault="00F31262" w:rsidP="007F0E4D">
            <w:pPr>
              <w:tabs>
                <w:tab w:val="left" w:pos="1290"/>
              </w:tabs>
              <w:spacing w:line="360" w:lineRule="auto"/>
              <w:jc w:val="both"/>
              <w:rPr>
                <w:rFonts w:ascii="Arial" w:eastAsia="Arial" w:hAnsi="Arial" w:cs="Arial"/>
                <w:sz w:val="14"/>
                <w:szCs w:val="14"/>
              </w:rPr>
            </w:pPr>
          </w:p>
        </w:tc>
        <w:tc>
          <w:tcPr>
            <w:tcW w:w="110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Change w:id="31817" w:author="Neeshu Bhadauriya" w:date="2021-09-27T21:59:00Z">
              <w:tcPr>
                <w:tcW w:w="992"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tcPrChange>
          </w:tcPr>
          <w:p w14:paraId="43B93388" w14:textId="77777777" w:rsidR="00F31262" w:rsidRPr="004070B7" w:rsidRDefault="00F31262" w:rsidP="007F0E4D">
            <w:pPr>
              <w:tabs>
                <w:tab w:val="left" w:pos="1290"/>
              </w:tabs>
              <w:spacing w:line="360" w:lineRule="auto"/>
              <w:jc w:val="both"/>
              <w:rPr>
                <w:rFonts w:ascii="Arial" w:eastAsia="Arial" w:hAnsi="Arial" w:cs="Arial"/>
                <w:sz w:val="14"/>
                <w:szCs w:val="14"/>
              </w:rPr>
            </w:pPr>
            <w:r w:rsidRPr="004070B7">
              <w:rPr>
                <w:rFonts w:ascii="Arial" w:eastAsia="Arial" w:hAnsi="Arial" w:cs="Arial"/>
                <w:b/>
                <w:bCs/>
                <w:sz w:val="14"/>
                <w:szCs w:val="14"/>
              </w:rPr>
              <w:t>Demand Supply Gap</w:t>
            </w:r>
          </w:p>
        </w:tc>
        <w:tc>
          <w:tcPr>
            <w:tcW w:w="65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1818" w:author="Neeshu Bhadauriya" w:date="2021-09-27T21:59:00Z">
              <w:tcPr>
                <w:tcW w:w="58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32FABBCD" w14:textId="6540C120" w:rsidR="00F31262" w:rsidRPr="007F0E4D" w:rsidRDefault="00F31262">
            <w:pPr>
              <w:tabs>
                <w:tab w:val="left" w:pos="1290"/>
              </w:tabs>
              <w:spacing w:line="360" w:lineRule="auto"/>
              <w:jc w:val="center"/>
              <w:rPr>
                <w:rFonts w:ascii="Arial" w:eastAsia="Arial" w:hAnsi="Arial" w:cs="Arial"/>
                <w:sz w:val="14"/>
                <w:szCs w:val="14"/>
              </w:rPr>
              <w:pPrChange w:id="31819" w:author="Neeshu Bhadauriya" w:date="2021-09-27T22:53:00Z">
                <w:pPr>
                  <w:tabs>
                    <w:tab w:val="left" w:pos="1290"/>
                  </w:tabs>
                  <w:spacing w:line="360" w:lineRule="auto"/>
                  <w:jc w:val="both"/>
                </w:pPr>
              </w:pPrChange>
            </w:pPr>
            <w:ins w:id="31820" w:author="Ritu Kamra" w:date="2021-09-26T09:19:00Z">
              <w:r w:rsidRPr="007F0E4D">
                <w:rPr>
                  <w:rFonts w:ascii="Arial" w:hAnsi="Arial" w:cs="Arial"/>
                  <w:color w:val="000000"/>
                  <w:sz w:val="14"/>
                  <w:szCs w:val="14"/>
                  <w:rPrChange w:id="31821" w:author="Ritu Kamra" w:date="2021-09-26T09:19:00Z">
                    <w:rPr>
                      <w:rFonts w:ascii="Arial" w:hAnsi="Arial" w:cs="Arial"/>
                      <w:color w:val="000000"/>
                      <w:sz w:val="20"/>
                      <w:szCs w:val="20"/>
                    </w:rPr>
                  </w:rPrChange>
                </w:rPr>
                <w:t>112.72</w:t>
              </w:r>
            </w:ins>
            <w:del w:id="31822" w:author="Ritu Kamra" w:date="2021-09-26T09:19:00Z">
              <w:r w:rsidRPr="007F0E4D" w:rsidDel="003B0415">
                <w:rPr>
                  <w:rFonts w:ascii="Arial" w:eastAsia="Arial" w:hAnsi="Arial" w:cs="Arial"/>
                  <w:sz w:val="14"/>
                  <w:szCs w:val="14"/>
                </w:rPr>
                <w:delText>181.94</w:delText>
              </w:r>
            </w:del>
          </w:p>
        </w:tc>
        <w:tc>
          <w:tcPr>
            <w:tcW w:w="106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1823" w:author="Neeshu Bhadauriya" w:date="2021-09-27T21:59:00Z">
              <w:tcPr>
                <w:tcW w:w="95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580387AE" w14:textId="5FC9B954" w:rsidR="00F31262" w:rsidRPr="007F0E4D" w:rsidRDefault="00F31262">
            <w:pPr>
              <w:tabs>
                <w:tab w:val="left" w:pos="1290"/>
              </w:tabs>
              <w:spacing w:line="360" w:lineRule="auto"/>
              <w:jc w:val="center"/>
              <w:rPr>
                <w:rFonts w:ascii="Arial" w:eastAsia="Arial" w:hAnsi="Arial" w:cs="Arial"/>
                <w:sz w:val="14"/>
                <w:szCs w:val="14"/>
              </w:rPr>
              <w:pPrChange w:id="31824" w:author="Neeshu Bhadauriya" w:date="2021-09-27T22:53:00Z">
                <w:pPr>
                  <w:tabs>
                    <w:tab w:val="left" w:pos="1290"/>
                  </w:tabs>
                  <w:spacing w:line="360" w:lineRule="auto"/>
                  <w:jc w:val="both"/>
                </w:pPr>
              </w:pPrChange>
            </w:pPr>
            <w:ins w:id="31825" w:author="Ritu Kamra" w:date="2021-09-26T09:19:00Z">
              <w:r w:rsidRPr="007F0E4D">
                <w:rPr>
                  <w:rFonts w:ascii="Arial" w:hAnsi="Arial" w:cs="Arial"/>
                  <w:color w:val="000000"/>
                  <w:sz w:val="14"/>
                  <w:szCs w:val="14"/>
                  <w:rPrChange w:id="31826" w:author="Ritu Kamra" w:date="2021-09-26T09:19:00Z">
                    <w:rPr>
                      <w:rFonts w:ascii="Arial" w:hAnsi="Arial" w:cs="Arial"/>
                      <w:color w:val="000000"/>
                      <w:sz w:val="20"/>
                      <w:szCs w:val="20"/>
                    </w:rPr>
                  </w:rPrChange>
                </w:rPr>
                <w:t>95.06</w:t>
              </w:r>
            </w:ins>
            <w:del w:id="31827" w:author="Ritu Kamra" w:date="2021-09-26T09:19:00Z">
              <w:r w:rsidRPr="007F0E4D" w:rsidDel="003B0415">
                <w:rPr>
                  <w:rFonts w:ascii="Arial" w:eastAsia="Arial" w:hAnsi="Arial" w:cs="Arial"/>
                  <w:sz w:val="14"/>
                  <w:szCs w:val="14"/>
                </w:rPr>
                <w:delText>221.36</w:delText>
              </w:r>
            </w:del>
          </w:p>
        </w:tc>
        <w:tc>
          <w:tcPr>
            <w:tcW w:w="106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1828" w:author="Neeshu Bhadauriya" w:date="2021-09-27T21:59:00Z">
              <w:tcPr>
                <w:tcW w:w="949"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1A7900BF" w14:textId="649BEC5B" w:rsidR="00F31262" w:rsidRPr="007F0E4D" w:rsidRDefault="00F31262">
            <w:pPr>
              <w:tabs>
                <w:tab w:val="left" w:pos="1290"/>
              </w:tabs>
              <w:spacing w:line="360" w:lineRule="auto"/>
              <w:jc w:val="center"/>
              <w:rPr>
                <w:rFonts w:ascii="Arial" w:eastAsia="Arial" w:hAnsi="Arial" w:cs="Arial"/>
                <w:sz w:val="14"/>
                <w:szCs w:val="14"/>
              </w:rPr>
              <w:pPrChange w:id="31829" w:author="Neeshu Bhadauriya" w:date="2021-09-27T22:53:00Z">
                <w:pPr>
                  <w:tabs>
                    <w:tab w:val="left" w:pos="1290"/>
                  </w:tabs>
                  <w:spacing w:line="360" w:lineRule="auto"/>
                  <w:jc w:val="both"/>
                </w:pPr>
              </w:pPrChange>
            </w:pPr>
            <w:ins w:id="31830" w:author="Ritu Kamra" w:date="2021-09-26T09:19:00Z">
              <w:r w:rsidRPr="007F0E4D">
                <w:rPr>
                  <w:rFonts w:ascii="Arial" w:hAnsi="Arial" w:cs="Arial"/>
                  <w:color w:val="000000"/>
                  <w:sz w:val="14"/>
                  <w:szCs w:val="14"/>
                  <w:rPrChange w:id="31831" w:author="Ritu Kamra" w:date="2021-09-26T09:19:00Z">
                    <w:rPr>
                      <w:rFonts w:ascii="Arial" w:hAnsi="Arial" w:cs="Arial"/>
                      <w:color w:val="000000"/>
                      <w:sz w:val="20"/>
                      <w:szCs w:val="20"/>
                    </w:rPr>
                  </w:rPrChange>
                </w:rPr>
                <w:t>40.12</w:t>
              </w:r>
            </w:ins>
            <w:del w:id="31832" w:author="Ritu Kamra" w:date="2021-09-26T09:19:00Z">
              <w:r w:rsidRPr="007F0E4D" w:rsidDel="003B0415">
                <w:rPr>
                  <w:rFonts w:ascii="Arial" w:eastAsia="Arial" w:hAnsi="Arial" w:cs="Arial"/>
                  <w:sz w:val="14"/>
                  <w:szCs w:val="14"/>
                </w:rPr>
                <w:delText>261.06</w:delText>
              </w:r>
            </w:del>
          </w:p>
        </w:tc>
        <w:tc>
          <w:tcPr>
            <w:tcW w:w="106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1833" w:author="Neeshu Bhadauriya" w:date="2021-09-27T21:59:00Z">
              <w:tcPr>
                <w:tcW w:w="949"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388BE366" w14:textId="69E2137B" w:rsidR="00F31262" w:rsidRPr="007F0E4D" w:rsidRDefault="00F31262">
            <w:pPr>
              <w:tabs>
                <w:tab w:val="left" w:pos="1290"/>
              </w:tabs>
              <w:spacing w:line="360" w:lineRule="auto"/>
              <w:jc w:val="center"/>
              <w:rPr>
                <w:rFonts w:ascii="Arial" w:eastAsia="Arial" w:hAnsi="Arial" w:cs="Arial"/>
                <w:sz w:val="14"/>
                <w:szCs w:val="14"/>
              </w:rPr>
              <w:pPrChange w:id="31834" w:author="Neeshu Bhadauriya" w:date="2021-09-27T22:53:00Z">
                <w:pPr>
                  <w:tabs>
                    <w:tab w:val="left" w:pos="1290"/>
                  </w:tabs>
                  <w:spacing w:line="360" w:lineRule="auto"/>
                  <w:jc w:val="both"/>
                </w:pPr>
              </w:pPrChange>
            </w:pPr>
            <w:ins w:id="31835" w:author="Ritu Kamra" w:date="2021-09-26T09:19:00Z">
              <w:r w:rsidRPr="007F0E4D">
                <w:rPr>
                  <w:rFonts w:ascii="Arial" w:hAnsi="Arial" w:cs="Arial"/>
                  <w:color w:val="000000"/>
                  <w:sz w:val="14"/>
                  <w:szCs w:val="14"/>
                  <w:rPrChange w:id="31836" w:author="Ritu Kamra" w:date="2021-09-26T09:19:00Z">
                    <w:rPr>
                      <w:rFonts w:ascii="Arial" w:hAnsi="Arial" w:cs="Arial"/>
                      <w:color w:val="000000"/>
                      <w:sz w:val="20"/>
                      <w:szCs w:val="20"/>
                    </w:rPr>
                  </w:rPrChange>
                </w:rPr>
                <w:t>105.76</w:t>
              </w:r>
            </w:ins>
            <w:del w:id="31837" w:author="Ritu Kamra" w:date="2021-09-26T09:19:00Z">
              <w:r w:rsidRPr="007F0E4D" w:rsidDel="003B0415">
                <w:rPr>
                  <w:rFonts w:ascii="Arial" w:eastAsia="Arial" w:hAnsi="Arial" w:cs="Arial"/>
                  <w:sz w:val="14"/>
                  <w:szCs w:val="14"/>
                </w:rPr>
                <w:delText>265.47</w:delText>
              </w:r>
            </w:del>
          </w:p>
        </w:tc>
        <w:tc>
          <w:tcPr>
            <w:tcW w:w="106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1838" w:author="Neeshu Bhadauriya" w:date="2021-09-27T21:59:00Z">
              <w:tcPr>
                <w:tcW w:w="949"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699F935F" w14:textId="576477E9" w:rsidR="00F31262" w:rsidRPr="007F0E4D" w:rsidRDefault="00F31262">
            <w:pPr>
              <w:tabs>
                <w:tab w:val="left" w:pos="1290"/>
              </w:tabs>
              <w:spacing w:line="360" w:lineRule="auto"/>
              <w:jc w:val="center"/>
              <w:rPr>
                <w:rFonts w:ascii="Arial" w:eastAsia="Arial" w:hAnsi="Arial" w:cs="Arial"/>
                <w:sz w:val="14"/>
                <w:szCs w:val="14"/>
              </w:rPr>
              <w:pPrChange w:id="31839" w:author="Neeshu Bhadauriya" w:date="2021-09-27T22:53:00Z">
                <w:pPr>
                  <w:tabs>
                    <w:tab w:val="left" w:pos="1290"/>
                  </w:tabs>
                  <w:spacing w:line="360" w:lineRule="auto"/>
                  <w:jc w:val="both"/>
                </w:pPr>
              </w:pPrChange>
            </w:pPr>
            <w:ins w:id="31840" w:author="Ritu Kamra" w:date="2021-09-26T09:19:00Z">
              <w:r w:rsidRPr="007F0E4D">
                <w:rPr>
                  <w:rFonts w:ascii="Arial" w:hAnsi="Arial" w:cs="Arial"/>
                  <w:color w:val="000000"/>
                  <w:sz w:val="14"/>
                  <w:szCs w:val="14"/>
                  <w:rPrChange w:id="31841" w:author="Ritu Kamra" w:date="2021-09-26T09:19:00Z">
                    <w:rPr>
                      <w:rFonts w:ascii="Arial" w:hAnsi="Arial" w:cs="Arial"/>
                      <w:color w:val="000000"/>
                      <w:sz w:val="20"/>
                      <w:szCs w:val="20"/>
                    </w:rPr>
                  </w:rPrChange>
                </w:rPr>
                <w:t>-14.75</w:t>
              </w:r>
            </w:ins>
            <w:del w:id="31842" w:author="Ritu Kamra" w:date="2021-09-26T09:19:00Z">
              <w:r w:rsidRPr="007F0E4D" w:rsidDel="003B0415">
                <w:rPr>
                  <w:rFonts w:ascii="Arial" w:eastAsia="Arial" w:hAnsi="Arial" w:cs="Arial"/>
                  <w:sz w:val="14"/>
                  <w:szCs w:val="14"/>
                </w:rPr>
                <w:delText>156.34</w:delText>
              </w:r>
            </w:del>
          </w:p>
        </w:tc>
        <w:tc>
          <w:tcPr>
            <w:tcW w:w="106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1843" w:author="Neeshu Bhadauriya" w:date="2021-09-27T21:59:00Z">
              <w:tcPr>
                <w:tcW w:w="949"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29E5A31E" w14:textId="28F15FD2" w:rsidR="00F31262" w:rsidRPr="007F0E4D" w:rsidRDefault="00F31262">
            <w:pPr>
              <w:tabs>
                <w:tab w:val="left" w:pos="1290"/>
              </w:tabs>
              <w:spacing w:line="360" w:lineRule="auto"/>
              <w:jc w:val="center"/>
              <w:rPr>
                <w:rFonts w:ascii="Arial" w:eastAsia="Arial" w:hAnsi="Arial" w:cs="Arial"/>
                <w:sz w:val="14"/>
                <w:szCs w:val="14"/>
              </w:rPr>
              <w:pPrChange w:id="31844" w:author="Neeshu Bhadauriya" w:date="2021-09-27T22:53:00Z">
                <w:pPr>
                  <w:tabs>
                    <w:tab w:val="left" w:pos="1290"/>
                  </w:tabs>
                  <w:spacing w:line="360" w:lineRule="auto"/>
                  <w:jc w:val="both"/>
                </w:pPr>
              </w:pPrChange>
            </w:pPr>
            <w:ins w:id="31845" w:author="Ritu Kamra" w:date="2021-09-26T09:19:00Z">
              <w:r w:rsidRPr="007F0E4D">
                <w:rPr>
                  <w:rFonts w:ascii="Arial" w:hAnsi="Arial" w:cs="Arial"/>
                  <w:color w:val="000000"/>
                  <w:sz w:val="14"/>
                  <w:szCs w:val="14"/>
                  <w:rPrChange w:id="31846" w:author="Ritu Kamra" w:date="2021-09-26T09:19:00Z">
                    <w:rPr>
                      <w:rFonts w:ascii="Arial" w:hAnsi="Arial" w:cs="Arial"/>
                      <w:color w:val="000000"/>
                      <w:sz w:val="20"/>
                      <w:szCs w:val="20"/>
                    </w:rPr>
                  </w:rPrChange>
                </w:rPr>
                <w:t>-8.52</w:t>
              </w:r>
            </w:ins>
            <w:del w:id="31847" w:author="Ritu Kamra" w:date="2021-09-26T09:19:00Z">
              <w:r w:rsidRPr="007F0E4D" w:rsidDel="003B0415">
                <w:rPr>
                  <w:rFonts w:ascii="Arial" w:eastAsia="Arial" w:hAnsi="Arial" w:cs="Arial"/>
                  <w:sz w:val="14"/>
                  <w:szCs w:val="14"/>
                </w:rPr>
                <w:delText>269.98</w:delText>
              </w:r>
            </w:del>
          </w:p>
        </w:tc>
        <w:tc>
          <w:tcPr>
            <w:tcW w:w="106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1848" w:author="Neeshu Bhadauriya" w:date="2021-09-27T21:59:00Z">
              <w:tcPr>
                <w:tcW w:w="949"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69AF762F" w14:textId="434C9AB8" w:rsidR="00F31262" w:rsidRPr="007F0E4D" w:rsidRDefault="00F31262">
            <w:pPr>
              <w:tabs>
                <w:tab w:val="left" w:pos="1290"/>
              </w:tabs>
              <w:spacing w:line="360" w:lineRule="auto"/>
              <w:jc w:val="center"/>
              <w:rPr>
                <w:rFonts w:ascii="Arial" w:eastAsia="Arial" w:hAnsi="Arial" w:cs="Arial"/>
                <w:sz w:val="14"/>
                <w:szCs w:val="14"/>
              </w:rPr>
              <w:pPrChange w:id="31849" w:author="Neeshu Bhadauriya" w:date="2021-09-27T22:53:00Z">
                <w:pPr>
                  <w:tabs>
                    <w:tab w:val="left" w:pos="1290"/>
                  </w:tabs>
                  <w:spacing w:line="360" w:lineRule="auto"/>
                  <w:jc w:val="both"/>
                </w:pPr>
              </w:pPrChange>
            </w:pPr>
            <w:ins w:id="31850" w:author="Ritu Kamra" w:date="2021-09-26T09:19:00Z">
              <w:r w:rsidRPr="007F0E4D">
                <w:rPr>
                  <w:rFonts w:ascii="Arial" w:hAnsi="Arial" w:cs="Arial"/>
                  <w:color w:val="000000"/>
                  <w:sz w:val="14"/>
                  <w:szCs w:val="14"/>
                  <w:rPrChange w:id="31851" w:author="Ritu Kamra" w:date="2021-09-26T09:19:00Z">
                    <w:rPr>
                      <w:rFonts w:ascii="Arial" w:hAnsi="Arial" w:cs="Arial"/>
                      <w:color w:val="000000"/>
                      <w:sz w:val="20"/>
                      <w:szCs w:val="20"/>
                    </w:rPr>
                  </w:rPrChange>
                </w:rPr>
                <w:t>-675.75</w:t>
              </w:r>
            </w:ins>
            <w:del w:id="31852" w:author="Ritu Kamra" w:date="2021-09-26T09:19:00Z">
              <w:r w:rsidRPr="007F0E4D" w:rsidDel="003B0415">
                <w:rPr>
                  <w:rFonts w:ascii="Arial" w:eastAsia="Arial" w:hAnsi="Arial" w:cs="Arial"/>
                  <w:sz w:val="14"/>
                  <w:szCs w:val="14"/>
                </w:rPr>
                <w:delText>-409.59</w:delText>
              </w:r>
            </w:del>
          </w:p>
        </w:tc>
        <w:tc>
          <w:tcPr>
            <w:tcW w:w="106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1853" w:author="Neeshu Bhadauriya" w:date="2021-09-27T21:59:00Z">
              <w:tcPr>
                <w:tcW w:w="949"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0B55E370" w14:textId="4314387D" w:rsidR="00F31262" w:rsidRPr="007F0E4D" w:rsidRDefault="00F31262">
            <w:pPr>
              <w:tabs>
                <w:tab w:val="left" w:pos="1290"/>
              </w:tabs>
              <w:spacing w:line="360" w:lineRule="auto"/>
              <w:jc w:val="center"/>
              <w:rPr>
                <w:rFonts w:ascii="Arial" w:eastAsia="Arial" w:hAnsi="Arial" w:cs="Arial"/>
                <w:sz w:val="14"/>
                <w:szCs w:val="14"/>
              </w:rPr>
              <w:pPrChange w:id="31854" w:author="Neeshu Bhadauriya" w:date="2021-09-27T22:53:00Z">
                <w:pPr>
                  <w:tabs>
                    <w:tab w:val="left" w:pos="1290"/>
                  </w:tabs>
                  <w:spacing w:line="360" w:lineRule="auto"/>
                  <w:jc w:val="both"/>
                </w:pPr>
              </w:pPrChange>
            </w:pPr>
            <w:ins w:id="31855" w:author="Ritu Kamra" w:date="2021-09-26T09:19:00Z">
              <w:r w:rsidRPr="007F0E4D">
                <w:rPr>
                  <w:rFonts w:ascii="Arial" w:hAnsi="Arial" w:cs="Arial"/>
                  <w:color w:val="000000"/>
                  <w:sz w:val="14"/>
                  <w:szCs w:val="14"/>
                  <w:rPrChange w:id="31856" w:author="Ritu Kamra" w:date="2021-09-26T09:19:00Z">
                    <w:rPr>
                      <w:rFonts w:ascii="Arial" w:hAnsi="Arial" w:cs="Arial"/>
                      <w:color w:val="000000"/>
                      <w:sz w:val="20"/>
                      <w:szCs w:val="20"/>
                    </w:rPr>
                  </w:rPrChange>
                </w:rPr>
                <w:t>-1391.88</w:t>
              </w:r>
            </w:ins>
            <w:del w:id="31857" w:author="Ritu Kamra" w:date="2021-09-26T09:19:00Z">
              <w:r w:rsidRPr="007F0E4D" w:rsidDel="003B0415">
                <w:rPr>
                  <w:rFonts w:ascii="Arial" w:eastAsia="Arial" w:hAnsi="Arial" w:cs="Arial"/>
                  <w:sz w:val="14"/>
                  <w:szCs w:val="14"/>
                </w:rPr>
                <w:delText>-1114.78</w:delText>
              </w:r>
            </w:del>
          </w:p>
        </w:tc>
      </w:tr>
    </w:tbl>
    <w:p w14:paraId="7F06DD25" w14:textId="085B7589" w:rsidR="008150A2" w:rsidRPr="003305AA" w:rsidRDefault="005858C1" w:rsidP="008150A2">
      <w:pPr>
        <w:tabs>
          <w:tab w:val="left" w:pos="1290"/>
        </w:tabs>
        <w:spacing w:line="360" w:lineRule="auto"/>
        <w:jc w:val="both"/>
        <w:rPr>
          <w:rFonts w:ascii="Arial" w:eastAsia="Arial" w:hAnsi="Arial" w:cs="Arial"/>
          <w:b/>
          <w:bCs/>
          <w:sz w:val="24"/>
          <w:szCs w:val="24"/>
          <w:rPrChange w:id="31858" w:author="Ritu Kamra" w:date="2021-09-26T09:35:00Z">
            <w:rPr>
              <w:rFonts w:ascii="Arial" w:eastAsia="Arial" w:hAnsi="Arial" w:cs="Arial"/>
              <w:sz w:val="24"/>
              <w:szCs w:val="24"/>
            </w:rPr>
          </w:rPrChange>
        </w:rPr>
      </w:pPr>
      <w:ins w:id="31859" w:author="Ritu Kamra" w:date="2021-09-27T20:46:00Z">
        <w:r>
          <w:rPr>
            <w:noProof/>
          </w:rPr>
          <w:pict w14:anchorId="3D51DB6B">
            <v:shape id="_x0000_s1213" type="#_x0000_t202" style="position:absolute;left:0;text-align:left;margin-left:95.6pt;margin-top:1.45pt;width:146.8pt;height:15.75pt;z-index:252667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" filled="f" stroked="f">
              <v:textbox style="mso-fit-shape-to-text:t">
                <w:txbxContent>
                  <w:p w14:paraId="0C264DCD" w14:textId="77777777" w:rsidR="00D02970" w:rsidRPr="00687E98" w:rsidRDefault="00D02970" w:rsidP="00D02970">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w:r>
      </w:ins>
    </w:p>
    <w:p w14:paraId="5BFF109D" w14:textId="3D56840B" w:rsidR="00AD2607" w:rsidRPr="005858C1" w:rsidDel="00F31262" w:rsidRDefault="00AD2607">
      <w:pPr>
        <w:tabs>
          <w:tab w:val="left" w:pos="1095"/>
        </w:tabs>
        <w:spacing w:line="360" w:lineRule="auto"/>
        <w:jc w:val="both"/>
        <w:rPr>
          <w:ins w:id="31860" w:author="Ritu Kamra" w:date="2021-09-27T19:38:00Z"/>
          <w:del w:id="31861" w:author="Neeshu Bhadauriya" w:date="2021-09-27T21:59:00Z"/>
          <w:rFonts w:ascii="Verdana" w:eastAsia="Verdana" w:hAnsi="Verdana" w:cs="Arial"/>
          <w:b/>
          <w:bCs/>
          <w:color w:val="0F0E0E"/>
          <w:kern w:val="24"/>
          <w:sz w:val="20"/>
          <w:szCs w:val="20"/>
          <w:lang w:val="en-US"/>
        </w:rPr>
      </w:pPr>
    </w:p>
    <w:p w14:paraId="589354AE" w14:textId="77777777" w:rsidR="004A4794" w:rsidRPr="005858C1" w:rsidRDefault="004A4794">
      <w:pPr>
        <w:tabs>
          <w:tab w:val="left" w:pos="1095"/>
        </w:tabs>
        <w:spacing w:line="360" w:lineRule="auto"/>
        <w:jc w:val="both"/>
        <w:rPr>
          <w:ins w:id="31862" w:author="Ritu Kamra" w:date="2021-09-27T19:38:00Z"/>
          <w:rFonts w:ascii="Verdana" w:eastAsia="Verdana" w:hAnsi="Verdana" w:cs="Arial"/>
          <w:b/>
          <w:bCs/>
          <w:color w:val="0F0E0E"/>
          <w:kern w:val="24"/>
          <w:sz w:val="20"/>
          <w:szCs w:val="20"/>
          <w:lang w:val="en-US"/>
        </w:rPr>
      </w:pPr>
    </w:p>
    <w:p w14:paraId="1105E523" w14:textId="632D3691" w:rsidR="004A4794" w:rsidRPr="005858C1" w:rsidRDefault="004A4794">
      <w:pPr>
        <w:tabs>
          <w:tab w:val="left" w:pos="1095"/>
        </w:tabs>
        <w:spacing w:line="360" w:lineRule="auto"/>
        <w:jc w:val="both"/>
        <w:rPr>
          <w:ins w:id="31863" w:author="Dilip Kumar" w:date="2021-09-26T12:08:00Z"/>
          <w:rFonts w:ascii="Verdana" w:eastAsia="Verdana" w:hAnsi="Verdana" w:cs="Arial"/>
          <w:b/>
          <w:bCs/>
          <w:color w:val="0F0E0E"/>
          <w:kern w:val="24"/>
          <w:sz w:val="20"/>
          <w:szCs w:val="20"/>
          <w:lang w:val="en-US"/>
        </w:rPr>
        <w:sectPr w:rsidR="004A4794" w:rsidRPr="005858C1"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31864" w:author="Hardik Malhotra" w:date="2021-09-30T12:48:00Z">
            <w:sectPr w:rsidR="004A4794" w:rsidRPr="005858C1" w:rsidSect="00AF4AFC">
              <w:pgMar w:top="1134" w:right="836" w:bottom="630" w:left="900" w:header="708" w:footer="708" w:gutter="0"/>
            </w:sectPr>
          </w:sectPrChange>
        </w:sectPr>
      </w:pPr>
    </w:p>
    <w:p w14:paraId="5D84F088" w14:textId="186FB881" w:rsidR="000923F0" w:rsidRPr="005858C1" w:rsidRDefault="000923F0">
      <w:pPr>
        <w:tabs>
          <w:tab w:val="left" w:pos="1095"/>
        </w:tabs>
        <w:spacing w:line="360" w:lineRule="auto"/>
        <w:jc w:val="both"/>
        <w:rPr>
          <w:ins w:id="31865" w:author="Ritu Kamra" w:date="2021-09-26T09:30:00Z"/>
          <w:rFonts w:ascii="Verdana" w:eastAsia="Verdana" w:hAnsi="Verdana" w:cs="Arial"/>
          <w:b/>
          <w:bCs/>
          <w:color w:val="0F0E0E"/>
          <w:kern w:val="24"/>
          <w:sz w:val="20"/>
          <w:szCs w:val="20"/>
          <w:lang w:val="en-US"/>
          <w:rPrChange w:id="31866" w:author="Ritu Kamra" w:date="2021-09-26T09:37:00Z">
            <w:rPr>
              <w:ins w:id="31867" w:author="Ritu Kamra" w:date="2021-09-26T09:30:00Z"/>
              <w:rFonts w:ascii="Times New Roman" w:hAnsi="Times New Roman" w:cs="Times New Roman"/>
              <w:b/>
              <w:bCs/>
            </w:rPr>
          </w:rPrChange>
        </w:rPr>
        <w:pPrChange w:id="31868" w:author="Ritu Kamra" w:date="2021-09-26T09:31:00Z">
          <w:pPr>
            <w:spacing w:line="360" w:lineRule="auto"/>
            <w:jc w:val="both"/>
          </w:pPr>
        </w:pPrChange>
      </w:pPr>
      <w:ins w:id="31869" w:author="Ritu Kamra" w:date="2021-09-26T09:30:00Z">
        <w:r w:rsidRPr="005858C1">
          <w:rPr>
            <w:rFonts w:ascii="Verdana" w:eastAsia="Verdana" w:hAnsi="Verdana" w:cs="Arial"/>
            <w:b/>
            <w:bCs/>
            <w:color w:val="0F0E0E"/>
            <w:kern w:val="24"/>
            <w:sz w:val="20"/>
            <w:szCs w:val="20"/>
            <w:lang w:val="en-US"/>
            <w:rPrChange w:id="31870" w:author="Ritu Kamra" w:date="2021-09-26T09:37:00Z">
              <w:rPr>
                <w:rFonts w:ascii="Times New Roman" w:hAnsi="Times New Roman" w:cs="Times New Roman"/>
                <w:b/>
                <w:bCs/>
              </w:rPr>
            </w:rPrChange>
          </w:rPr>
          <w:t>Global – Demand-Supply Gap</w:t>
        </w:r>
      </w:ins>
    </w:p>
    <w:p w14:paraId="2F956530" w14:textId="77777777" w:rsidR="00AD2607" w:rsidRPr="005858C1" w:rsidRDefault="000923F0">
      <w:pPr>
        <w:tabs>
          <w:tab w:val="left" w:pos="1095"/>
        </w:tabs>
        <w:spacing w:line="360" w:lineRule="auto"/>
        <w:jc w:val="both"/>
        <w:rPr>
          <w:ins w:id="31871" w:author="Dilip Kumar" w:date="2021-09-26T12:08:00Z"/>
          <w:rFonts w:ascii="Arial" w:eastAsia="Verdana" w:hAnsi="Arial" w:cs="Arial"/>
          <w:color w:val="0F0E0E"/>
          <w:kern w:val="24"/>
          <w:sz w:val="24"/>
          <w:szCs w:val="24"/>
          <w:lang w:val="en-US"/>
        </w:rPr>
        <w:sectPr w:rsidR="00AD2607" w:rsidRPr="005858C1"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31872" w:author="Hardik Malhotra" w:date="2021-09-30T12:48:00Z">
            <w:sectPr w:rsidR="00AD2607" w:rsidRPr="005858C1" w:rsidSect="00AF4AFC">
              <w:pgMar w:top="1134" w:right="836" w:bottom="630" w:left="900" w:header="708" w:footer="708" w:gutter="0"/>
            </w:sectPr>
          </w:sectPrChange>
        </w:sectPr>
      </w:pPr>
      <w:ins w:id="31873" w:author="Ritu Kamra" w:date="2021-09-26T09:30:00Z">
        <w:r w:rsidRPr="005858C1">
          <w:rPr>
            <w:rFonts w:ascii="Arial" w:eastAsia="Verdana" w:hAnsi="Arial" w:cs="Arial"/>
            <w:color w:val="0F0E0E"/>
            <w:kern w:val="24"/>
            <w:sz w:val="24"/>
            <w:szCs w:val="24"/>
            <w:lang w:val="en-US"/>
            <w:rPrChange w:id="31874" w:author="Ritu Kamra" w:date="2021-09-26T09:31:00Z">
              <w:rPr>
                <w:rFonts w:ascii="Times New Roman" w:hAnsi="Times New Roman" w:cs="Times New Roman"/>
              </w:rPr>
            </w:rPrChange>
          </w:rPr>
          <w:t>The global market share for epoxy resins exhibited a gradual increase over the historical years. The market is driven by increasing demand of epoxy resins in various applications such as coatings, adhesives, and composites. Onset of COVID19, led to the slowdown of automotive and construction sectors in 2020 causing small backlog in the global epoxy resin demand that stood at 3261 KT. The quarter two of 2021 was also affected by supply chain disruptions owing to the emergence of fresh cases. However, the market is currently in its revival stage with resumed construction and other end-user industrial operations, which is expected to increase the global consumption to 3494 KT. The demand for epoxy resin is expected to register a healthy CAGR of 5.45% in the forecasted period of 2021-2030.</w:t>
        </w:r>
      </w:ins>
    </w:p>
    <w:p w14:paraId="14A624A8" w14:textId="3B14678C" w:rsidR="00984BAB" w:rsidRDefault="00984BAB" w:rsidP="00984BAB">
      <w:pPr>
        <w:tabs>
          <w:tab w:val="left" w:pos="1095"/>
        </w:tabs>
        <w:spacing w:line="360" w:lineRule="auto"/>
        <w:jc w:val="both"/>
        <w:rPr>
          <w:ins w:id="31875" w:author="Neeshu Bhadauriya" w:date="2021-09-27T21:59:00Z"/>
          <w:rFonts w:ascii="Arial" w:eastAsia="Arial" w:hAnsi="Arial" w:cs="Arial"/>
          <w:b/>
          <w:bCs/>
          <w:sz w:val="24"/>
          <w:szCs w:val="24"/>
          <w:lang w:val="en-US"/>
        </w:rPr>
      </w:pPr>
    </w:p>
    <w:p w14:paraId="18D53FA0" w14:textId="47F6A7D4" w:rsidR="00F31262" w:rsidRDefault="00F31262" w:rsidP="00984BAB">
      <w:pPr>
        <w:tabs>
          <w:tab w:val="left" w:pos="1095"/>
        </w:tabs>
        <w:spacing w:line="360" w:lineRule="auto"/>
        <w:jc w:val="both"/>
        <w:rPr>
          <w:ins w:id="31876" w:author="Neeshu Bhadauriya" w:date="2021-09-27T21:59:00Z"/>
          <w:rFonts w:ascii="Arial" w:eastAsia="Arial" w:hAnsi="Arial" w:cs="Arial"/>
          <w:b/>
          <w:bCs/>
          <w:sz w:val="24"/>
          <w:szCs w:val="24"/>
          <w:lang w:val="en-US"/>
        </w:rPr>
      </w:pPr>
    </w:p>
    <w:p w14:paraId="5C914D86" w14:textId="4D5801E5" w:rsidR="00F31262" w:rsidRDefault="00F31262" w:rsidP="00984BAB">
      <w:pPr>
        <w:tabs>
          <w:tab w:val="left" w:pos="1095"/>
        </w:tabs>
        <w:spacing w:line="360" w:lineRule="auto"/>
        <w:jc w:val="both"/>
        <w:rPr>
          <w:ins w:id="31877" w:author="Neeshu Bhadauriya" w:date="2021-09-27T21:59:00Z"/>
          <w:rFonts w:ascii="Arial" w:eastAsia="Arial" w:hAnsi="Arial" w:cs="Arial"/>
          <w:b/>
          <w:bCs/>
          <w:sz w:val="24"/>
          <w:szCs w:val="24"/>
          <w:lang w:val="en-US"/>
        </w:rPr>
      </w:pPr>
    </w:p>
    <w:p w14:paraId="444D7D77" w14:textId="6BD31ED0" w:rsidR="00F31262" w:rsidRDefault="00F31262" w:rsidP="00984BAB">
      <w:pPr>
        <w:tabs>
          <w:tab w:val="left" w:pos="1095"/>
        </w:tabs>
        <w:spacing w:line="360" w:lineRule="auto"/>
        <w:jc w:val="both"/>
        <w:rPr>
          <w:ins w:id="31878" w:author="Neeshu Bhadauriya" w:date="2021-09-27T21:59:00Z"/>
          <w:rFonts w:ascii="Arial" w:eastAsia="Arial" w:hAnsi="Arial" w:cs="Arial"/>
          <w:b/>
          <w:bCs/>
          <w:sz w:val="24"/>
          <w:szCs w:val="24"/>
          <w:lang w:val="en-US"/>
        </w:rPr>
      </w:pPr>
    </w:p>
    <w:p w14:paraId="1D51F093" w14:textId="6B86F72A" w:rsidR="00F31262" w:rsidRDefault="00F31262" w:rsidP="00984BAB">
      <w:pPr>
        <w:tabs>
          <w:tab w:val="left" w:pos="1095"/>
        </w:tabs>
        <w:spacing w:line="360" w:lineRule="auto"/>
        <w:jc w:val="both"/>
        <w:rPr>
          <w:ins w:id="31879" w:author="Neeshu Bhadauriya" w:date="2021-09-27T21:59:00Z"/>
          <w:rFonts w:ascii="Arial" w:eastAsia="Arial" w:hAnsi="Arial" w:cs="Arial"/>
          <w:b/>
          <w:bCs/>
          <w:sz w:val="24"/>
          <w:szCs w:val="24"/>
          <w:lang w:val="en-US"/>
        </w:rPr>
      </w:pPr>
    </w:p>
    <w:p w14:paraId="33C4F634" w14:textId="2625EAC1" w:rsidR="00F31262" w:rsidRDefault="00F31262" w:rsidP="00984BAB">
      <w:pPr>
        <w:tabs>
          <w:tab w:val="left" w:pos="1095"/>
        </w:tabs>
        <w:spacing w:line="360" w:lineRule="auto"/>
        <w:jc w:val="both"/>
        <w:rPr>
          <w:ins w:id="31880" w:author="Neeshu Bhadauriya" w:date="2021-09-27T21:59:00Z"/>
          <w:rFonts w:ascii="Arial" w:eastAsia="Arial" w:hAnsi="Arial" w:cs="Arial"/>
          <w:b/>
          <w:bCs/>
          <w:sz w:val="24"/>
          <w:szCs w:val="24"/>
          <w:lang w:val="en-US"/>
        </w:rPr>
      </w:pPr>
    </w:p>
    <w:p w14:paraId="17ABBAFE" w14:textId="323163B0" w:rsidR="00F31262" w:rsidRDefault="00F31262" w:rsidP="00984BAB">
      <w:pPr>
        <w:tabs>
          <w:tab w:val="left" w:pos="1095"/>
        </w:tabs>
        <w:spacing w:line="360" w:lineRule="auto"/>
        <w:jc w:val="both"/>
        <w:rPr>
          <w:ins w:id="31881" w:author="Neeshu Bhadauriya" w:date="2021-09-27T21:59:00Z"/>
          <w:rFonts w:ascii="Arial" w:eastAsia="Arial" w:hAnsi="Arial" w:cs="Arial"/>
          <w:b/>
          <w:bCs/>
          <w:sz w:val="24"/>
          <w:szCs w:val="24"/>
          <w:lang w:val="en-US"/>
        </w:rPr>
      </w:pPr>
    </w:p>
    <w:p w14:paraId="2BCA205E" w14:textId="0448904B" w:rsidR="00F31262" w:rsidRDefault="00F31262" w:rsidP="00984BAB">
      <w:pPr>
        <w:tabs>
          <w:tab w:val="left" w:pos="1095"/>
        </w:tabs>
        <w:spacing w:line="360" w:lineRule="auto"/>
        <w:jc w:val="both"/>
        <w:rPr>
          <w:ins w:id="31882" w:author="Neeshu Bhadauriya" w:date="2021-09-27T21:59:00Z"/>
          <w:rFonts w:ascii="Arial" w:eastAsia="Arial" w:hAnsi="Arial" w:cs="Arial"/>
          <w:b/>
          <w:bCs/>
          <w:sz w:val="24"/>
          <w:szCs w:val="24"/>
          <w:lang w:val="en-US"/>
        </w:rPr>
      </w:pPr>
    </w:p>
    <w:p w14:paraId="6ED42E10" w14:textId="77777777" w:rsidR="00F31262" w:rsidRDefault="00F31262" w:rsidP="00984BAB">
      <w:pPr>
        <w:tabs>
          <w:tab w:val="left" w:pos="1095"/>
        </w:tabs>
        <w:spacing w:line="360" w:lineRule="auto"/>
        <w:jc w:val="both"/>
        <w:rPr>
          <w:ins w:id="31883" w:author="Neeshu Bhadauriya" w:date="2021-09-27T16:41:00Z"/>
          <w:rFonts w:ascii="Arial" w:eastAsia="Arial" w:hAnsi="Arial" w:cs="Arial"/>
          <w:b/>
          <w:bCs/>
          <w:sz w:val="24"/>
          <w:szCs w:val="24"/>
          <w:lang w:val="en-US"/>
        </w:rPr>
      </w:pPr>
    </w:p>
    <w:p w14:paraId="455ED23F" w14:textId="57992EC8" w:rsidR="008150A2" w:rsidRPr="00B93A62" w:rsidDel="00984BAB" w:rsidRDefault="00984BAB">
      <w:pPr>
        <w:tabs>
          <w:tab w:val="left" w:pos="1290"/>
        </w:tabs>
        <w:spacing w:line="360" w:lineRule="auto"/>
        <w:jc w:val="both"/>
        <w:rPr>
          <w:ins w:id="31884" w:author="Ritu Kamra" w:date="2021-09-26T09:30:00Z"/>
          <w:del w:id="31885" w:author="Neeshu Bhadauriya" w:date="2021-09-27T16:41:00Z"/>
          <w:rFonts w:ascii="Verdana" w:eastAsia="Arial" w:hAnsi="Verdana" w:cs="Arial"/>
          <w:b/>
          <w:bCs/>
          <w:sz w:val="20"/>
          <w:szCs w:val="20"/>
          <w:lang w:val="en-US"/>
          <w:rPrChange w:id="31886" w:author="Ritu Kamra" w:date="2021-09-27T20:51:00Z">
            <w:rPr>
              <w:ins w:id="31887" w:author="Ritu Kamra" w:date="2021-09-26T09:30:00Z"/>
              <w:del w:id="31888" w:author="Neeshu Bhadauriya" w:date="2021-09-27T16:41:00Z"/>
              <w:rFonts w:ascii="Arial" w:eastAsia="Arial" w:hAnsi="Arial" w:cs="Arial"/>
              <w:b/>
              <w:bCs/>
              <w:sz w:val="24"/>
              <w:szCs w:val="24"/>
              <w:lang w:val="en-US"/>
            </w:rPr>
          </w:rPrChange>
        </w:rPr>
      </w:pPr>
      <w:ins w:id="31889" w:author="Neeshu Bhadauriya" w:date="2021-09-27T16:41:00Z">
        <w:r w:rsidRPr="00B93A62">
          <w:rPr>
            <w:rFonts w:ascii="Verdana" w:eastAsia="Arial" w:hAnsi="Verdana" w:cs="Arial"/>
            <w:b/>
            <w:bCs/>
            <w:sz w:val="20"/>
            <w:szCs w:val="20"/>
            <w:lang w:val="en-US"/>
            <w:rPrChange w:id="31890" w:author="Ritu Kamra" w:date="2021-09-27T20:51:00Z">
              <w:rPr>
                <w:rFonts w:ascii="Arial" w:eastAsia="Arial" w:hAnsi="Arial" w:cs="Arial"/>
                <w:b/>
                <w:bCs/>
                <w:sz w:val="24"/>
                <w:szCs w:val="24"/>
                <w:lang w:val="en-US"/>
              </w:rPr>
            </w:rPrChange>
          </w:rPr>
          <w:t xml:space="preserve">Table </w:t>
        </w:r>
      </w:ins>
      <w:ins w:id="31891" w:author="Ritu Kamra" w:date="2021-09-27T17:53:00Z">
        <w:r w:rsidR="00912717" w:rsidRPr="00B93A62">
          <w:rPr>
            <w:rFonts w:ascii="Verdana" w:eastAsia="Arial" w:hAnsi="Verdana" w:cs="Arial"/>
            <w:b/>
            <w:bCs/>
            <w:sz w:val="20"/>
            <w:szCs w:val="20"/>
            <w:lang w:val="en-US"/>
            <w:rPrChange w:id="31892" w:author="Ritu Kamra" w:date="2021-09-27T20:51:00Z">
              <w:rPr>
                <w:rFonts w:ascii="Arial" w:eastAsia="Arial" w:hAnsi="Arial" w:cs="Arial"/>
                <w:b/>
                <w:bCs/>
                <w:sz w:val="24"/>
                <w:szCs w:val="24"/>
                <w:lang w:val="en-US"/>
              </w:rPr>
            </w:rPrChange>
          </w:rPr>
          <w:t>1</w:t>
        </w:r>
      </w:ins>
      <w:ins w:id="31893" w:author="Ritu Kamra" w:date="2021-09-27T18:23:00Z">
        <w:r w:rsidR="003E5CA6" w:rsidRPr="00B93A62">
          <w:rPr>
            <w:rFonts w:ascii="Verdana" w:eastAsia="Arial" w:hAnsi="Verdana" w:cs="Arial"/>
            <w:b/>
            <w:bCs/>
            <w:sz w:val="20"/>
            <w:szCs w:val="20"/>
            <w:lang w:val="en-US"/>
            <w:rPrChange w:id="31894" w:author="Ritu Kamra" w:date="2021-09-27T20:51:00Z">
              <w:rPr>
                <w:rFonts w:ascii="Arial" w:eastAsia="Arial" w:hAnsi="Arial" w:cs="Arial"/>
                <w:b/>
                <w:bCs/>
                <w:sz w:val="24"/>
                <w:szCs w:val="24"/>
                <w:lang w:val="en-US"/>
              </w:rPr>
            </w:rPrChange>
          </w:rPr>
          <w:t>3</w:t>
        </w:r>
      </w:ins>
      <w:ins w:id="31895" w:author="Neeshu Bhadauriya" w:date="2021-09-27T16:41:00Z">
        <w:del w:id="31896" w:author="Ritu Kamra" w:date="2021-09-27T17:53:00Z">
          <w:r w:rsidRPr="00B93A62" w:rsidDel="00912717">
            <w:rPr>
              <w:rFonts w:ascii="Verdana" w:eastAsia="Arial" w:hAnsi="Verdana" w:cs="Arial"/>
              <w:b/>
              <w:bCs/>
              <w:sz w:val="20"/>
              <w:szCs w:val="20"/>
              <w:lang w:val="en-US"/>
              <w:rPrChange w:id="31897" w:author="Ritu Kamra" w:date="2021-09-27T20:51:00Z">
                <w:rPr>
                  <w:rFonts w:ascii="Arial" w:eastAsia="Arial" w:hAnsi="Arial" w:cs="Arial"/>
                  <w:b/>
                  <w:bCs/>
                  <w:sz w:val="24"/>
                  <w:szCs w:val="24"/>
                  <w:lang w:val="en-US"/>
                </w:rPr>
              </w:rPrChange>
            </w:rPr>
            <w:delText>1</w:delText>
          </w:r>
        </w:del>
        <w:r w:rsidRPr="00B93A62">
          <w:rPr>
            <w:rFonts w:ascii="Verdana" w:eastAsia="Arial" w:hAnsi="Verdana" w:cs="Arial"/>
            <w:b/>
            <w:bCs/>
            <w:sz w:val="20"/>
            <w:szCs w:val="20"/>
            <w:lang w:val="en-US"/>
            <w:rPrChange w:id="31898" w:author="Ritu Kamra" w:date="2021-09-27T20:51:00Z">
              <w:rPr>
                <w:rFonts w:ascii="Arial" w:eastAsia="Arial" w:hAnsi="Arial" w:cs="Arial"/>
                <w:b/>
                <w:bCs/>
                <w:sz w:val="24"/>
                <w:szCs w:val="24"/>
                <w:lang w:val="en-US"/>
              </w:rPr>
            </w:rPrChange>
          </w:rPr>
          <w:t xml:space="preserve">: </w:t>
        </w:r>
        <w:r w:rsidRPr="00B93A62">
          <w:rPr>
            <w:rFonts w:ascii="Verdana" w:eastAsia="Arial" w:hAnsi="Verdana" w:cs="Arial"/>
            <w:b/>
            <w:bCs/>
            <w:sz w:val="20"/>
            <w:szCs w:val="20"/>
            <w:lang w:val="en-US"/>
            <w:rPrChange w:id="31899" w:author="Ritu Kamra" w:date="2021-09-27T20:51:00Z">
              <w:rPr>
                <w:rFonts w:ascii="Arial" w:eastAsia="Arial" w:hAnsi="Arial" w:cs="Arial"/>
                <w:b/>
                <w:bCs/>
                <w:sz w:val="24"/>
                <w:szCs w:val="24"/>
              </w:rPr>
            </w:rPrChange>
          </w:rPr>
          <w:t>Asia-Pacific Epoxy Resin Market Supply Analysis</w:t>
        </w:r>
        <w:r w:rsidRPr="00B93A62">
          <w:rPr>
            <w:rFonts w:ascii="Verdana" w:eastAsia="Arial" w:hAnsi="Verdana" w:cs="Arial"/>
            <w:b/>
            <w:bCs/>
            <w:sz w:val="20"/>
            <w:szCs w:val="20"/>
            <w:lang w:val="en-US"/>
            <w:rPrChange w:id="31900" w:author="Ritu Kamra" w:date="2021-09-27T20:51:00Z">
              <w:rPr>
                <w:rFonts w:ascii="Arial" w:eastAsia="Arial" w:hAnsi="Arial" w:cs="Arial"/>
                <w:b/>
                <w:bCs/>
                <w:sz w:val="24"/>
                <w:szCs w:val="24"/>
                <w:lang w:val="en-US"/>
              </w:rPr>
            </w:rPrChange>
          </w:rPr>
          <w:t>, By Volume, 2015-2025F (Thousand Tonnes</w:t>
        </w:r>
      </w:ins>
      <w:ins w:id="31901" w:author="Ritu Kamra" w:date="2021-09-27T17:53:00Z">
        <w:r w:rsidR="00912717" w:rsidRPr="00B93A62">
          <w:rPr>
            <w:rFonts w:ascii="Verdana" w:eastAsia="Arial" w:hAnsi="Verdana" w:cs="Arial"/>
            <w:b/>
            <w:bCs/>
            <w:sz w:val="20"/>
            <w:szCs w:val="20"/>
            <w:lang w:val="en-US"/>
            <w:rPrChange w:id="31902" w:author="Ritu Kamra" w:date="2021-09-27T20:51:00Z">
              <w:rPr>
                <w:rFonts w:ascii="Arial" w:eastAsia="Arial" w:hAnsi="Arial" w:cs="Arial"/>
                <w:b/>
                <w:bCs/>
                <w:sz w:val="24"/>
                <w:szCs w:val="24"/>
                <w:lang w:val="en-US"/>
              </w:rPr>
            </w:rPrChange>
          </w:rPr>
          <w:t>)</w:t>
        </w:r>
      </w:ins>
      <w:ins w:id="31903" w:author="Neeshu Bhadauriya" w:date="2021-09-27T16:41:00Z">
        <w:r w:rsidRPr="005858C1" w:rsidDel="000923F0">
          <w:rPr>
            <w:rFonts w:ascii="Verdana" w:eastAsia="Arial" w:hAnsi="Verdana" w:cs="Arial"/>
            <w:b/>
            <w:bCs/>
            <w:sz w:val="20"/>
            <w:szCs w:val="20"/>
            <w:lang w:val="en-US"/>
            <w:rPrChange w:id="31904" w:author="Ritu Kamra" w:date="2021-09-27T20:51:00Z">
              <w:rPr>
                <w:rFonts w:ascii="Arial" w:eastAsia="Verdana" w:hAnsi="Arial" w:cs="Arial"/>
                <w:color w:val="0F0E0E"/>
                <w:kern w:val="24"/>
                <w:sz w:val="24"/>
                <w:szCs w:val="24"/>
                <w:lang w:val="en-US"/>
              </w:rPr>
            </w:rPrChange>
          </w:rPr>
          <w:t xml:space="preserve"> </w:t>
        </w:r>
      </w:ins>
      <w:moveFromRangeStart w:id="31905" w:author="Ritu Kamra" w:date="2021-09-26T09:30:00Z" w:name="move83541027"/>
      <w:moveFrom w:id="31906" w:author="Ritu Kamra" w:date="2021-09-26T09:30:00Z">
        <w:r w:rsidR="008150A2" w:rsidRPr="00B93A62" w:rsidDel="000923F0">
          <w:rPr>
            <w:rFonts w:ascii="Verdana" w:eastAsia="Arial" w:hAnsi="Verdana" w:cs="Arial"/>
            <w:b/>
            <w:bCs/>
            <w:sz w:val="20"/>
            <w:szCs w:val="20"/>
            <w:lang w:val="en-US"/>
            <w:rPrChange w:id="31907" w:author="Ritu Kamra" w:date="2021-09-27T20:51:00Z">
              <w:rPr>
                <w:rFonts w:ascii="Arial" w:eastAsia="Arial" w:hAnsi="Arial" w:cs="Arial"/>
                <w:b/>
                <w:bCs/>
                <w:sz w:val="24"/>
                <w:szCs w:val="24"/>
                <w:lang w:val="en-US"/>
              </w:rPr>
            </w:rPrChange>
          </w:rPr>
          <w:t xml:space="preserve">Table 1: </w:t>
        </w:r>
        <w:r w:rsidR="008150A2" w:rsidRPr="00B93A62" w:rsidDel="000923F0">
          <w:rPr>
            <w:rFonts w:ascii="Verdana" w:eastAsia="Arial" w:hAnsi="Verdana" w:cs="Arial"/>
            <w:b/>
            <w:bCs/>
            <w:sz w:val="20"/>
            <w:szCs w:val="20"/>
            <w:lang w:val="en-US"/>
            <w:rPrChange w:id="31908" w:author="Ritu Kamra" w:date="2021-09-27T20:51:00Z">
              <w:rPr>
                <w:rFonts w:ascii="Arial" w:eastAsia="Arial" w:hAnsi="Arial" w:cs="Arial"/>
                <w:b/>
                <w:bCs/>
                <w:sz w:val="24"/>
                <w:szCs w:val="24"/>
              </w:rPr>
            </w:rPrChange>
          </w:rPr>
          <w:t>Global Epoxy Resin Market Supply Analysis</w:t>
        </w:r>
        <w:r w:rsidR="008150A2" w:rsidRPr="00B93A62" w:rsidDel="000923F0">
          <w:rPr>
            <w:rFonts w:ascii="Verdana" w:eastAsia="Arial" w:hAnsi="Verdana" w:cs="Arial"/>
            <w:b/>
            <w:bCs/>
            <w:sz w:val="20"/>
            <w:szCs w:val="20"/>
            <w:lang w:val="en-US"/>
            <w:rPrChange w:id="31909" w:author="Ritu Kamra" w:date="2021-09-27T20:51:00Z">
              <w:rPr>
                <w:rFonts w:ascii="Arial" w:eastAsia="Arial" w:hAnsi="Arial" w:cs="Arial"/>
                <w:b/>
                <w:bCs/>
                <w:sz w:val="24"/>
                <w:szCs w:val="24"/>
                <w:lang w:val="en-US"/>
              </w:rPr>
            </w:rPrChange>
          </w:rPr>
          <w:t>, By Volume, 2015-2025F (Thousand Tonnes)</w:t>
        </w:r>
      </w:moveFrom>
      <w:moveFromRangeEnd w:id="31905"/>
    </w:p>
    <w:p w14:paraId="254EDD1A" w14:textId="77777777" w:rsidR="000923F0" w:rsidRPr="00B93A62" w:rsidRDefault="000923F0">
      <w:pPr>
        <w:tabs>
          <w:tab w:val="left" w:pos="1290"/>
        </w:tabs>
        <w:spacing w:line="360" w:lineRule="auto"/>
        <w:jc w:val="both"/>
        <w:rPr>
          <w:rFonts w:ascii="Verdana" w:eastAsia="Arial" w:hAnsi="Verdana" w:cs="Arial"/>
          <w:b/>
          <w:bCs/>
          <w:sz w:val="20"/>
          <w:szCs w:val="20"/>
          <w:lang w:val="en-US"/>
          <w:rPrChange w:id="31910" w:author="Ritu Kamra" w:date="2021-09-27T20:51:00Z">
            <w:rPr>
              <w:rFonts w:ascii="Arial" w:eastAsia="Arial" w:hAnsi="Arial" w:cs="Arial"/>
              <w:sz w:val="24"/>
              <w:szCs w:val="24"/>
            </w:rPr>
          </w:rPrChange>
        </w:rPr>
      </w:pPr>
    </w:p>
    <w:tbl>
      <w:tblPr>
        <w:tblW w:w="10150" w:type="dxa"/>
        <w:tblCellMar>
          <w:left w:w="0" w:type="dxa"/>
          <w:right w:w="0" w:type="dxa"/>
        </w:tblCellMar>
        <w:tblLook w:val="0420" w:firstRow="1" w:lastRow="0" w:firstColumn="0" w:lastColumn="0" w:noHBand="0" w:noVBand="1"/>
        <w:tblPrChange w:id="31911" w:author="Ritu Kamra" w:date="2021-09-26T09:20:00Z">
          <w:tblPr>
            <w:tblW w:w="10150" w:type="dxa"/>
            <w:tblCellMar>
              <w:left w:w="0" w:type="dxa"/>
              <w:right w:w="0" w:type="dxa"/>
            </w:tblCellMar>
            <w:tblLook w:val="0420" w:firstRow="1" w:lastRow="0" w:firstColumn="0" w:lastColumn="0" w:noHBand="0" w:noVBand="1"/>
          </w:tblPr>
        </w:tblPrChange>
      </w:tblPr>
      <w:tblGrid>
        <w:gridCol w:w="702"/>
        <w:gridCol w:w="963"/>
        <w:gridCol w:w="977"/>
        <w:gridCol w:w="977"/>
        <w:gridCol w:w="977"/>
        <w:gridCol w:w="977"/>
        <w:gridCol w:w="977"/>
        <w:gridCol w:w="977"/>
        <w:gridCol w:w="977"/>
        <w:gridCol w:w="977"/>
        <w:gridCol w:w="977"/>
        <w:tblGridChange w:id="31912">
          <w:tblGrid>
            <w:gridCol w:w="605"/>
            <w:gridCol w:w="806"/>
            <w:gridCol w:w="971"/>
            <w:gridCol w:w="971"/>
            <w:gridCol w:w="971"/>
            <w:gridCol w:w="971"/>
            <w:gridCol w:w="971"/>
            <w:gridCol w:w="971"/>
            <w:gridCol w:w="971"/>
            <w:gridCol w:w="971"/>
            <w:gridCol w:w="971"/>
          </w:tblGrid>
        </w:tblGridChange>
      </w:tblGrid>
      <w:tr w:rsidR="008150A2" w:rsidRPr="004070B7" w14:paraId="62587094" w14:textId="77777777" w:rsidTr="00D02970">
        <w:trPr>
          <w:trHeight w:val="477"/>
          <w:trPrChange w:id="31913" w:author="Ritu Kamra" w:date="2021-09-26T09:20:00Z">
            <w:trPr>
              <w:trHeight w:val="477"/>
            </w:trPr>
          </w:trPrChange>
        </w:trPr>
        <w:tc>
          <w:tcPr>
            <w:tcW w:w="68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Change w:id="31914" w:author="Ritu Kamra" w:date="2021-09-26T09:20:00Z">
              <w:tcPr>
                <w:tcW w:w="605"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tcPrChange>
          </w:tcPr>
          <w:p w14:paraId="61B493D3" w14:textId="77777777" w:rsidR="008150A2" w:rsidRPr="004070B7" w:rsidRDefault="008150A2" w:rsidP="00092529">
            <w:pPr>
              <w:tabs>
                <w:tab w:val="left" w:pos="1290"/>
              </w:tabs>
              <w:spacing w:line="360" w:lineRule="auto"/>
              <w:jc w:val="both"/>
              <w:rPr>
                <w:rFonts w:ascii="Arial" w:eastAsia="Arial" w:hAnsi="Arial" w:cs="Arial"/>
                <w:sz w:val="14"/>
                <w:szCs w:val="14"/>
              </w:rPr>
            </w:pPr>
          </w:p>
        </w:tc>
        <w:tc>
          <w:tcPr>
            <w:tcW w:w="93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Change w:id="31915" w:author="Ritu Kamra" w:date="2021-09-26T09:20:00Z">
              <w:tcPr>
                <w:tcW w:w="80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tcPrChange>
          </w:tcPr>
          <w:p w14:paraId="6797F6CB" w14:textId="77777777" w:rsidR="008150A2" w:rsidRPr="004070B7" w:rsidRDefault="008150A2" w:rsidP="00092529">
            <w:pPr>
              <w:tabs>
                <w:tab w:val="left" w:pos="1290"/>
              </w:tabs>
              <w:spacing w:line="360" w:lineRule="auto"/>
              <w:jc w:val="both"/>
              <w:rPr>
                <w:rFonts w:ascii="Arial" w:eastAsia="Arial" w:hAnsi="Arial" w:cs="Arial"/>
                <w:sz w:val="14"/>
                <w:szCs w:val="14"/>
              </w:rPr>
            </w:pPr>
          </w:p>
        </w:tc>
        <w:tc>
          <w:tcPr>
            <w:tcW w:w="94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Change w:id="31916" w:author="Ritu Kamra" w:date="2021-09-26T09:20:00Z">
              <w:tcPr>
                <w:tcW w:w="97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tcPrChange>
          </w:tcPr>
          <w:p w14:paraId="4BE3AE39" w14:textId="77777777" w:rsidR="008150A2" w:rsidRPr="00AD2607" w:rsidRDefault="008150A2" w:rsidP="00092529">
            <w:pPr>
              <w:tabs>
                <w:tab w:val="left" w:pos="1290"/>
              </w:tabs>
              <w:spacing w:line="360" w:lineRule="auto"/>
              <w:jc w:val="both"/>
              <w:rPr>
                <w:rFonts w:ascii="Arial" w:eastAsia="Arial" w:hAnsi="Arial" w:cs="Arial"/>
                <w:color w:val="FFFFFF" w:themeColor="background1"/>
                <w:sz w:val="14"/>
                <w:szCs w:val="14"/>
                <w:rPrChange w:id="31917" w:author="Dilip Kumar" w:date="2021-09-26T12:08:00Z">
                  <w:rPr>
                    <w:rFonts w:ascii="Arial" w:eastAsia="Arial" w:hAnsi="Arial" w:cs="Arial"/>
                    <w:sz w:val="14"/>
                    <w:szCs w:val="14"/>
                  </w:rPr>
                </w:rPrChange>
              </w:rPr>
            </w:pPr>
            <w:r w:rsidRPr="00AD2607">
              <w:rPr>
                <w:rFonts w:ascii="Arial" w:eastAsia="Arial" w:hAnsi="Arial" w:cs="Arial"/>
                <w:b/>
                <w:bCs/>
                <w:color w:val="FFFFFF" w:themeColor="background1"/>
                <w:sz w:val="14"/>
                <w:szCs w:val="14"/>
                <w:rPrChange w:id="31918" w:author="Dilip Kumar" w:date="2021-09-26T12:08:00Z">
                  <w:rPr>
                    <w:rFonts w:ascii="Arial" w:eastAsia="Arial" w:hAnsi="Arial" w:cs="Arial"/>
                    <w:b/>
                    <w:bCs/>
                    <w:sz w:val="14"/>
                    <w:szCs w:val="14"/>
                  </w:rPr>
                </w:rPrChange>
              </w:rPr>
              <w:t>2015</w:t>
            </w:r>
          </w:p>
        </w:tc>
        <w:tc>
          <w:tcPr>
            <w:tcW w:w="94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Change w:id="31919" w:author="Ritu Kamra" w:date="2021-09-26T09:20:00Z">
              <w:tcPr>
                <w:tcW w:w="97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tcPrChange>
          </w:tcPr>
          <w:p w14:paraId="789FB0CC" w14:textId="77777777" w:rsidR="008150A2" w:rsidRPr="00AD2607" w:rsidRDefault="008150A2" w:rsidP="00092529">
            <w:pPr>
              <w:tabs>
                <w:tab w:val="left" w:pos="1290"/>
              </w:tabs>
              <w:spacing w:line="360" w:lineRule="auto"/>
              <w:jc w:val="both"/>
              <w:rPr>
                <w:rFonts w:ascii="Arial" w:eastAsia="Arial" w:hAnsi="Arial" w:cs="Arial"/>
                <w:color w:val="FFFFFF" w:themeColor="background1"/>
                <w:sz w:val="14"/>
                <w:szCs w:val="14"/>
                <w:rPrChange w:id="31920" w:author="Dilip Kumar" w:date="2021-09-26T12:08:00Z">
                  <w:rPr>
                    <w:rFonts w:ascii="Arial" w:eastAsia="Arial" w:hAnsi="Arial" w:cs="Arial"/>
                    <w:sz w:val="14"/>
                    <w:szCs w:val="14"/>
                  </w:rPr>
                </w:rPrChange>
              </w:rPr>
            </w:pPr>
            <w:r w:rsidRPr="00AD2607">
              <w:rPr>
                <w:rFonts w:ascii="Arial" w:eastAsia="Arial" w:hAnsi="Arial" w:cs="Arial"/>
                <w:b/>
                <w:bCs/>
                <w:color w:val="FFFFFF" w:themeColor="background1"/>
                <w:sz w:val="14"/>
                <w:szCs w:val="14"/>
                <w:rPrChange w:id="31921" w:author="Dilip Kumar" w:date="2021-09-26T12:08:00Z">
                  <w:rPr>
                    <w:rFonts w:ascii="Arial" w:eastAsia="Arial" w:hAnsi="Arial" w:cs="Arial"/>
                    <w:b/>
                    <w:bCs/>
                    <w:sz w:val="14"/>
                    <w:szCs w:val="14"/>
                  </w:rPr>
                </w:rPrChange>
              </w:rPr>
              <w:t>2016</w:t>
            </w:r>
          </w:p>
        </w:tc>
        <w:tc>
          <w:tcPr>
            <w:tcW w:w="94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Change w:id="31922" w:author="Ritu Kamra" w:date="2021-09-26T09:20:00Z">
              <w:tcPr>
                <w:tcW w:w="97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tcPrChange>
          </w:tcPr>
          <w:p w14:paraId="214E7820" w14:textId="77777777" w:rsidR="008150A2" w:rsidRPr="00AD2607" w:rsidRDefault="008150A2" w:rsidP="00092529">
            <w:pPr>
              <w:tabs>
                <w:tab w:val="left" w:pos="1290"/>
              </w:tabs>
              <w:spacing w:line="360" w:lineRule="auto"/>
              <w:jc w:val="both"/>
              <w:rPr>
                <w:rFonts w:ascii="Arial" w:eastAsia="Arial" w:hAnsi="Arial" w:cs="Arial"/>
                <w:color w:val="FFFFFF" w:themeColor="background1"/>
                <w:sz w:val="14"/>
                <w:szCs w:val="14"/>
                <w:rPrChange w:id="31923" w:author="Dilip Kumar" w:date="2021-09-26T12:08:00Z">
                  <w:rPr>
                    <w:rFonts w:ascii="Arial" w:eastAsia="Arial" w:hAnsi="Arial" w:cs="Arial"/>
                    <w:sz w:val="14"/>
                    <w:szCs w:val="14"/>
                  </w:rPr>
                </w:rPrChange>
              </w:rPr>
            </w:pPr>
            <w:r w:rsidRPr="00AD2607">
              <w:rPr>
                <w:rFonts w:ascii="Arial" w:eastAsia="Arial" w:hAnsi="Arial" w:cs="Arial"/>
                <w:b/>
                <w:bCs/>
                <w:color w:val="FFFFFF" w:themeColor="background1"/>
                <w:sz w:val="14"/>
                <w:szCs w:val="14"/>
                <w:rPrChange w:id="31924" w:author="Dilip Kumar" w:date="2021-09-26T12:08:00Z">
                  <w:rPr>
                    <w:rFonts w:ascii="Arial" w:eastAsia="Arial" w:hAnsi="Arial" w:cs="Arial"/>
                    <w:b/>
                    <w:bCs/>
                    <w:sz w:val="14"/>
                    <w:szCs w:val="14"/>
                  </w:rPr>
                </w:rPrChange>
              </w:rPr>
              <w:t>2017</w:t>
            </w:r>
          </w:p>
        </w:tc>
        <w:tc>
          <w:tcPr>
            <w:tcW w:w="94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Change w:id="31925" w:author="Ritu Kamra" w:date="2021-09-26T09:20:00Z">
              <w:tcPr>
                <w:tcW w:w="97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tcPrChange>
          </w:tcPr>
          <w:p w14:paraId="5A631A65" w14:textId="77777777" w:rsidR="008150A2" w:rsidRPr="00AD2607" w:rsidRDefault="008150A2" w:rsidP="00092529">
            <w:pPr>
              <w:tabs>
                <w:tab w:val="left" w:pos="1290"/>
              </w:tabs>
              <w:spacing w:line="360" w:lineRule="auto"/>
              <w:jc w:val="both"/>
              <w:rPr>
                <w:rFonts w:ascii="Arial" w:eastAsia="Arial" w:hAnsi="Arial" w:cs="Arial"/>
                <w:color w:val="FFFFFF" w:themeColor="background1"/>
                <w:sz w:val="14"/>
                <w:szCs w:val="14"/>
                <w:rPrChange w:id="31926" w:author="Dilip Kumar" w:date="2021-09-26T12:08:00Z">
                  <w:rPr>
                    <w:rFonts w:ascii="Arial" w:eastAsia="Arial" w:hAnsi="Arial" w:cs="Arial"/>
                    <w:sz w:val="14"/>
                    <w:szCs w:val="14"/>
                  </w:rPr>
                </w:rPrChange>
              </w:rPr>
            </w:pPr>
            <w:r w:rsidRPr="00AD2607">
              <w:rPr>
                <w:rFonts w:ascii="Arial" w:eastAsia="Arial" w:hAnsi="Arial" w:cs="Arial"/>
                <w:b/>
                <w:bCs/>
                <w:color w:val="FFFFFF" w:themeColor="background1"/>
                <w:sz w:val="14"/>
                <w:szCs w:val="14"/>
                <w:rPrChange w:id="31927" w:author="Dilip Kumar" w:date="2021-09-26T12:08:00Z">
                  <w:rPr>
                    <w:rFonts w:ascii="Arial" w:eastAsia="Arial" w:hAnsi="Arial" w:cs="Arial"/>
                    <w:b/>
                    <w:bCs/>
                    <w:sz w:val="14"/>
                    <w:szCs w:val="14"/>
                  </w:rPr>
                </w:rPrChange>
              </w:rPr>
              <w:t>2018</w:t>
            </w:r>
          </w:p>
        </w:tc>
        <w:tc>
          <w:tcPr>
            <w:tcW w:w="94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Change w:id="31928" w:author="Ritu Kamra" w:date="2021-09-26T09:20:00Z">
              <w:tcPr>
                <w:tcW w:w="97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tcPrChange>
          </w:tcPr>
          <w:p w14:paraId="26F88C6E" w14:textId="77777777" w:rsidR="008150A2" w:rsidRPr="00AD2607" w:rsidRDefault="008150A2" w:rsidP="00092529">
            <w:pPr>
              <w:tabs>
                <w:tab w:val="left" w:pos="1290"/>
              </w:tabs>
              <w:spacing w:line="360" w:lineRule="auto"/>
              <w:jc w:val="both"/>
              <w:rPr>
                <w:rFonts w:ascii="Arial" w:eastAsia="Arial" w:hAnsi="Arial" w:cs="Arial"/>
                <w:color w:val="FFFFFF" w:themeColor="background1"/>
                <w:sz w:val="14"/>
                <w:szCs w:val="14"/>
                <w:rPrChange w:id="31929" w:author="Dilip Kumar" w:date="2021-09-26T12:08:00Z">
                  <w:rPr>
                    <w:rFonts w:ascii="Arial" w:eastAsia="Arial" w:hAnsi="Arial" w:cs="Arial"/>
                    <w:sz w:val="14"/>
                    <w:szCs w:val="14"/>
                  </w:rPr>
                </w:rPrChange>
              </w:rPr>
            </w:pPr>
            <w:r w:rsidRPr="00AD2607">
              <w:rPr>
                <w:rFonts w:ascii="Arial" w:eastAsia="Arial" w:hAnsi="Arial" w:cs="Arial"/>
                <w:b/>
                <w:bCs/>
                <w:color w:val="FFFFFF" w:themeColor="background1"/>
                <w:sz w:val="14"/>
                <w:szCs w:val="14"/>
                <w:rPrChange w:id="31930" w:author="Dilip Kumar" w:date="2021-09-26T12:08:00Z">
                  <w:rPr>
                    <w:rFonts w:ascii="Arial" w:eastAsia="Arial" w:hAnsi="Arial" w:cs="Arial"/>
                    <w:b/>
                    <w:bCs/>
                    <w:sz w:val="14"/>
                    <w:szCs w:val="14"/>
                  </w:rPr>
                </w:rPrChange>
              </w:rPr>
              <w:t>2019</w:t>
            </w:r>
          </w:p>
        </w:tc>
        <w:tc>
          <w:tcPr>
            <w:tcW w:w="94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Change w:id="31931" w:author="Ritu Kamra" w:date="2021-09-26T09:20:00Z">
              <w:tcPr>
                <w:tcW w:w="97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tcPrChange>
          </w:tcPr>
          <w:p w14:paraId="2830157B" w14:textId="77777777" w:rsidR="008150A2" w:rsidRPr="00AD2607" w:rsidRDefault="008150A2" w:rsidP="00092529">
            <w:pPr>
              <w:tabs>
                <w:tab w:val="left" w:pos="1290"/>
              </w:tabs>
              <w:spacing w:line="360" w:lineRule="auto"/>
              <w:jc w:val="both"/>
              <w:rPr>
                <w:rFonts w:ascii="Arial" w:eastAsia="Arial" w:hAnsi="Arial" w:cs="Arial"/>
                <w:color w:val="FFFFFF" w:themeColor="background1"/>
                <w:sz w:val="14"/>
                <w:szCs w:val="14"/>
                <w:rPrChange w:id="31932" w:author="Dilip Kumar" w:date="2021-09-26T12:08:00Z">
                  <w:rPr>
                    <w:rFonts w:ascii="Arial" w:eastAsia="Arial" w:hAnsi="Arial" w:cs="Arial"/>
                    <w:sz w:val="14"/>
                    <w:szCs w:val="14"/>
                  </w:rPr>
                </w:rPrChange>
              </w:rPr>
            </w:pPr>
            <w:r w:rsidRPr="00AD2607">
              <w:rPr>
                <w:rFonts w:ascii="Arial" w:eastAsia="Arial" w:hAnsi="Arial" w:cs="Arial"/>
                <w:b/>
                <w:bCs/>
                <w:color w:val="FFFFFF" w:themeColor="background1"/>
                <w:sz w:val="14"/>
                <w:szCs w:val="14"/>
                <w:lang w:val="en-US"/>
                <w:rPrChange w:id="31933" w:author="Dilip Kumar" w:date="2021-09-26T12:08:00Z">
                  <w:rPr>
                    <w:rFonts w:ascii="Arial" w:eastAsia="Arial" w:hAnsi="Arial" w:cs="Arial"/>
                    <w:b/>
                    <w:bCs/>
                    <w:sz w:val="14"/>
                    <w:szCs w:val="14"/>
                    <w:lang w:val="en-US"/>
                  </w:rPr>
                </w:rPrChange>
              </w:rPr>
              <w:t>2020</w:t>
            </w:r>
          </w:p>
        </w:tc>
        <w:tc>
          <w:tcPr>
            <w:tcW w:w="94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Change w:id="31934" w:author="Ritu Kamra" w:date="2021-09-26T09:20:00Z">
              <w:tcPr>
                <w:tcW w:w="97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tcPrChange>
          </w:tcPr>
          <w:p w14:paraId="57B4C807" w14:textId="77777777" w:rsidR="008150A2" w:rsidRPr="00AD2607" w:rsidRDefault="008150A2" w:rsidP="00092529">
            <w:pPr>
              <w:tabs>
                <w:tab w:val="left" w:pos="1290"/>
              </w:tabs>
              <w:spacing w:line="360" w:lineRule="auto"/>
              <w:jc w:val="both"/>
              <w:rPr>
                <w:rFonts w:ascii="Arial" w:eastAsia="Arial" w:hAnsi="Arial" w:cs="Arial"/>
                <w:color w:val="FFFFFF" w:themeColor="background1"/>
                <w:sz w:val="14"/>
                <w:szCs w:val="14"/>
                <w:rPrChange w:id="31935" w:author="Dilip Kumar" w:date="2021-09-26T12:08:00Z">
                  <w:rPr>
                    <w:rFonts w:ascii="Arial" w:eastAsia="Arial" w:hAnsi="Arial" w:cs="Arial"/>
                    <w:sz w:val="14"/>
                    <w:szCs w:val="14"/>
                  </w:rPr>
                </w:rPrChange>
              </w:rPr>
            </w:pPr>
            <w:r w:rsidRPr="00AD2607">
              <w:rPr>
                <w:rFonts w:ascii="Arial" w:eastAsia="Arial" w:hAnsi="Arial" w:cs="Arial"/>
                <w:b/>
                <w:bCs/>
                <w:color w:val="FFFFFF" w:themeColor="background1"/>
                <w:sz w:val="14"/>
                <w:szCs w:val="14"/>
                <w:rPrChange w:id="31936" w:author="Dilip Kumar" w:date="2021-09-26T12:08:00Z">
                  <w:rPr>
                    <w:rFonts w:ascii="Arial" w:eastAsia="Arial" w:hAnsi="Arial" w:cs="Arial"/>
                    <w:b/>
                    <w:bCs/>
                    <w:sz w:val="14"/>
                    <w:szCs w:val="14"/>
                  </w:rPr>
                </w:rPrChange>
              </w:rPr>
              <w:t>2021E</w:t>
            </w:r>
          </w:p>
        </w:tc>
        <w:tc>
          <w:tcPr>
            <w:tcW w:w="94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Change w:id="31937" w:author="Ritu Kamra" w:date="2021-09-26T09:20:00Z">
              <w:tcPr>
                <w:tcW w:w="97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tcPrChange>
          </w:tcPr>
          <w:p w14:paraId="4D6AA529" w14:textId="77777777" w:rsidR="008150A2" w:rsidRPr="00AD2607" w:rsidRDefault="008150A2" w:rsidP="00092529">
            <w:pPr>
              <w:tabs>
                <w:tab w:val="left" w:pos="1290"/>
              </w:tabs>
              <w:spacing w:line="360" w:lineRule="auto"/>
              <w:jc w:val="both"/>
              <w:rPr>
                <w:rFonts w:ascii="Arial" w:eastAsia="Arial" w:hAnsi="Arial" w:cs="Arial"/>
                <w:color w:val="FFFFFF" w:themeColor="background1"/>
                <w:sz w:val="14"/>
                <w:szCs w:val="14"/>
                <w:rPrChange w:id="31938" w:author="Dilip Kumar" w:date="2021-09-26T12:08:00Z">
                  <w:rPr>
                    <w:rFonts w:ascii="Arial" w:eastAsia="Arial" w:hAnsi="Arial" w:cs="Arial"/>
                    <w:sz w:val="14"/>
                    <w:szCs w:val="14"/>
                  </w:rPr>
                </w:rPrChange>
              </w:rPr>
            </w:pPr>
            <w:r w:rsidRPr="00AD2607">
              <w:rPr>
                <w:rFonts w:ascii="Arial" w:eastAsia="Arial" w:hAnsi="Arial" w:cs="Arial"/>
                <w:b/>
                <w:bCs/>
                <w:color w:val="FFFFFF" w:themeColor="background1"/>
                <w:sz w:val="14"/>
                <w:szCs w:val="14"/>
                <w:rPrChange w:id="31939" w:author="Dilip Kumar" w:date="2021-09-26T12:08:00Z">
                  <w:rPr>
                    <w:rFonts w:ascii="Arial" w:eastAsia="Arial" w:hAnsi="Arial" w:cs="Arial"/>
                    <w:b/>
                    <w:bCs/>
                    <w:sz w:val="14"/>
                    <w:szCs w:val="14"/>
                  </w:rPr>
                </w:rPrChange>
              </w:rPr>
              <w:t>2025F</w:t>
            </w:r>
          </w:p>
        </w:tc>
        <w:tc>
          <w:tcPr>
            <w:tcW w:w="94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Change w:id="31940" w:author="Ritu Kamra" w:date="2021-09-26T09:20:00Z">
              <w:tcPr>
                <w:tcW w:w="97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tcPrChange>
          </w:tcPr>
          <w:p w14:paraId="0F4EEFF6" w14:textId="77777777" w:rsidR="008150A2" w:rsidRPr="00AD2607" w:rsidRDefault="008150A2" w:rsidP="00092529">
            <w:pPr>
              <w:tabs>
                <w:tab w:val="left" w:pos="1290"/>
              </w:tabs>
              <w:spacing w:line="360" w:lineRule="auto"/>
              <w:jc w:val="both"/>
              <w:rPr>
                <w:rFonts w:ascii="Arial" w:eastAsia="Arial" w:hAnsi="Arial" w:cs="Arial"/>
                <w:color w:val="FFFFFF" w:themeColor="background1"/>
                <w:sz w:val="14"/>
                <w:szCs w:val="14"/>
                <w:rPrChange w:id="31941" w:author="Dilip Kumar" w:date="2021-09-26T12:08:00Z">
                  <w:rPr>
                    <w:rFonts w:ascii="Arial" w:eastAsia="Arial" w:hAnsi="Arial" w:cs="Arial"/>
                    <w:sz w:val="14"/>
                    <w:szCs w:val="14"/>
                  </w:rPr>
                </w:rPrChange>
              </w:rPr>
            </w:pPr>
            <w:r w:rsidRPr="00AD2607">
              <w:rPr>
                <w:rFonts w:ascii="Arial" w:eastAsia="Arial" w:hAnsi="Arial" w:cs="Arial"/>
                <w:b/>
                <w:bCs/>
                <w:color w:val="FFFFFF" w:themeColor="background1"/>
                <w:sz w:val="14"/>
                <w:szCs w:val="14"/>
                <w:rPrChange w:id="31942" w:author="Dilip Kumar" w:date="2021-09-26T12:08:00Z">
                  <w:rPr>
                    <w:rFonts w:ascii="Arial" w:eastAsia="Arial" w:hAnsi="Arial" w:cs="Arial"/>
                    <w:b/>
                    <w:bCs/>
                    <w:sz w:val="14"/>
                    <w:szCs w:val="14"/>
                  </w:rPr>
                </w:rPrChange>
              </w:rPr>
              <w:t>2030F</w:t>
            </w:r>
          </w:p>
        </w:tc>
      </w:tr>
      <w:tr w:rsidR="007F0E4D" w:rsidRPr="004070B7" w14:paraId="0D6EE544" w14:textId="77777777" w:rsidTr="00D02970">
        <w:trPr>
          <w:trHeight w:val="547"/>
          <w:trPrChange w:id="31943" w:author="Ritu Kamra" w:date="2021-09-26T09:20:00Z">
            <w:trPr>
              <w:trHeight w:val="547"/>
            </w:trPr>
          </w:trPrChange>
        </w:trPr>
        <w:tc>
          <w:tcPr>
            <w:tcW w:w="684"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Change w:id="31944" w:author="Ritu Kamra" w:date="2021-09-26T09:20:00Z">
              <w:tcPr>
                <w:tcW w:w="605"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tcPrChange>
          </w:tcPr>
          <w:p w14:paraId="75E3D127" w14:textId="77777777" w:rsidR="007F0E4D" w:rsidRPr="004070B7" w:rsidRDefault="007F0E4D" w:rsidP="007F0E4D">
            <w:pPr>
              <w:tabs>
                <w:tab w:val="left" w:pos="1290"/>
              </w:tabs>
              <w:spacing w:line="360" w:lineRule="auto"/>
              <w:jc w:val="both"/>
              <w:rPr>
                <w:rFonts w:ascii="Arial" w:eastAsia="Arial" w:hAnsi="Arial" w:cs="Arial"/>
                <w:sz w:val="14"/>
                <w:szCs w:val="14"/>
              </w:rPr>
            </w:pPr>
            <w:r w:rsidRPr="004070B7">
              <w:rPr>
                <w:rFonts w:ascii="Arial" w:eastAsia="Arial" w:hAnsi="Arial" w:cs="Arial"/>
                <w:b/>
                <w:bCs/>
                <w:sz w:val="14"/>
                <w:szCs w:val="14"/>
              </w:rPr>
              <w:t>Asia-Pacific</w:t>
            </w:r>
          </w:p>
        </w:tc>
        <w:tc>
          <w:tcPr>
            <w:tcW w:w="934"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Change w:id="31945" w:author="Ritu Kamra" w:date="2021-09-26T09:20:00Z">
              <w:tcPr>
                <w:tcW w:w="806"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tcPrChange>
          </w:tcPr>
          <w:p w14:paraId="3FDBBAE1" w14:textId="77777777" w:rsidR="007F0E4D" w:rsidRPr="004070B7" w:rsidRDefault="007F0E4D" w:rsidP="007F0E4D">
            <w:pPr>
              <w:tabs>
                <w:tab w:val="left" w:pos="1290"/>
              </w:tabs>
              <w:spacing w:line="360" w:lineRule="auto"/>
              <w:jc w:val="both"/>
              <w:rPr>
                <w:rFonts w:ascii="Arial" w:eastAsia="Arial" w:hAnsi="Arial" w:cs="Arial"/>
                <w:sz w:val="14"/>
                <w:szCs w:val="14"/>
              </w:rPr>
            </w:pPr>
            <w:r w:rsidRPr="004070B7">
              <w:rPr>
                <w:rFonts w:ascii="Arial" w:eastAsia="Arial" w:hAnsi="Arial" w:cs="Arial"/>
                <w:b/>
                <w:bCs/>
                <w:sz w:val="14"/>
                <w:szCs w:val="14"/>
              </w:rPr>
              <w:t>Capacity</w:t>
            </w:r>
          </w:p>
        </w:tc>
        <w:tc>
          <w:tcPr>
            <w:tcW w:w="94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1946" w:author="Ritu Kamra" w:date="2021-09-26T09:20:00Z">
              <w:tcPr>
                <w:tcW w:w="97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6B9D315D" w14:textId="57558592" w:rsidR="007F0E4D" w:rsidRPr="007F0E4D" w:rsidRDefault="007F0E4D" w:rsidP="007F0E4D">
            <w:pPr>
              <w:tabs>
                <w:tab w:val="left" w:pos="1290"/>
              </w:tabs>
              <w:spacing w:line="360" w:lineRule="auto"/>
              <w:jc w:val="both"/>
              <w:rPr>
                <w:rFonts w:ascii="Arial" w:eastAsia="Arial" w:hAnsi="Arial" w:cs="Arial"/>
                <w:sz w:val="14"/>
                <w:szCs w:val="14"/>
              </w:rPr>
            </w:pPr>
            <w:ins w:id="31947" w:author="Ritu Kamra" w:date="2021-09-26T09:20:00Z">
              <w:r w:rsidRPr="007F0E4D">
                <w:rPr>
                  <w:rFonts w:ascii="Arial" w:hAnsi="Arial" w:cs="Arial"/>
                  <w:color w:val="000000"/>
                  <w:sz w:val="14"/>
                  <w:szCs w:val="14"/>
                  <w:rPrChange w:id="31948" w:author="Ritu Kamra" w:date="2021-09-26T09:21:00Z">
                    <w:rPr>
                      <w:rFonts w:ascii="Arial" w:hAnsi="Arial" w:cs="Arial"/>
                      <w:color w:val="000000"/>
                      <w:sz w:val="20"/>
                      <w:szCs w:val="20"/>
                    </w:rPr>
                  </w:rPrChange>
                </w:rPr>
                <w:t>2334.50</w:t>
              </w:r>
            </w:ins>
            <w:del w:id="31949" w:author="Ritu Kamra" w:date="2021-09-26T09:20:00Z">
              <w:r w:rsidRPr="007F0E4D" w:rsidDel="000342B0">
                <w:rPr>
                  <w:rFonts w:ascii="Arial" w:eastAsia="Arial" w:hAnsi="Arial" w:cs="Arial"/>
                  <w:sz w:val="14"/>
                  <w:szCs w:val="14"/>
                </w:rPr>
                <w:delText>3155.50</w:delText>
              </w:r>
            </w:del>
          </w:p>
        </w:tc>
        <w:tc>
          <w:tcPr>
            <w:tcW w:w="94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1950" w:author="Ritu Kamra" w:date="2021-09-26T09:20:00Z">
              <w:tcPr>
                <w:tcW w:w="97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087B9EA5" w14:textId="0ED58761" w:rsidR="007F0E4D" w:rsidRPr="007F0E4D" w:rsidRDefault="007F0E4D" w:rsidP="007F0E4D">
            <w:pPr>
              <w:tabs>
                <w:tab w:val="left" w:pos="1290"/>
              </w:tabs>
              <w:spacing w:line="360" w:lineRule="auto"/>
              <w:jc w:val="both"/>
              <w:rPr>
                <w:rFonts w:ascii="Arial" w:eastAsia="Arial" w:hAnsi="Arial" w:cs="Arial"/>
                <w:sz w:val="14"/>
                <w:szCs w:val="14"/>
              </w:rPr>
            </w:pPr>
            <w:ins w:id="31951" w:author="Ritu Kamra" w:date="2021-09-26T09:20:00Z">
              <w:r w:rsidRPr="007F0E4D">
                <w:rPr>
                  <w:rFonts w:ascii="Arial" w:hAnsi="Arial" w:cs="Arial"/>
                  <w:color w:val="000000"/>
                  <w:sz w:val="14"/>
                  <w:szCs w:val="14"/>
                  <w:rPrChange w:id="31952" w:author="Ritu Kamra" w:date="2021-09-26T09:21:00Z">
                    <w:rPr>
                      <w:rFonts w:ascii="Arial" w:hAnsi="Arial" w:cs="Arial"/>
                      <w:color w:val="000000"/>
                      <w:sz w:val="20"/>
                      <w:szCs w:val="20"/>
                    </w:rPr>
                  </w:rPrChange>
                </w:rPr>
                <w:t>2364.50</w:t>
              </w:r>
            </w:ins>
            <w:del w:id="31953" w:author="Ritu Kamra" w:date="2021-09-26T09:20:00Z">
              <w:r w:rsidRPr="007F0E4D" w:rsidDel="000342B0">
                <w:rPr>
                  <w:rFonts w:ascii="Arial" w:eastAsia="Arial" w:hAnsi="Arial" w:cs="Arial"/>
                  <w:sz w:val="14"/>
                  <w:szCs w:val="14"/>
                </w:rPr>
                <w:delText>3155.50</w:delText>
              </w:r>
            </w:del>
          </w:p>
        </w:tc>
        <w:tc>
          <w:tcPr>
            <w:tcW w:w="94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1954" w:author="Ritu Kamra" w:date="2021-09-26T09:20:00Z">
              <w:tcPr>
                <w:tcW w:w="97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0981DC1D" w14:textId="0304C09F" w:rsidR="007F0E4D" w:rsidRPr="007F0E4D" w:rsidRDefault="007F0E4D" w:rsidP="007F0E4D">
            <w:pPr>
              <w:tabs>
                <w:tab w:val="left" w:pos="1290"/>
              </w:tabs>
              <w:spacing w:line="360" w:lineRule="auto"/>
              <w:jc w:val="both"/>
              <w:rPr>
                <w:rFonts w:ascii="Arial" w:eastAsia="Arial" w:hAnsi="Arial" w:cs="Arial"/>
                <w:sz w:val="14"/>
                <w:szCs w:val="14"/>
              </w:rPr>
            </w:pPr>
            <w:ins w:id="31955" w:author="Ritu Kamra" w:date="2021-09-26T09:20:00Z">
              <w:r w:rsidRPr="007F0E4D">
                <w:rPr>
                  <w:rFonts w:ascii="Arial" w:hAnsi="Arial" w:cs="Arial"/>
                  <w:color w:val="000000"/>
                  <w:sz w:val="14"/>
                  <w:szCs w:val="14"/>
                  <w:rPrChange w:id="31956" w:author="Ritu Kamra" w:date="2021-09-26T09:21:00Z">
                    <w:rPr>
                      <w:rFonts w:ascii="Arial" w:hAnsi="Arial" w:cs="Arial"/>
                      <w:color w:val="000000"/>
                      <w:sz w:val="20"/>
                      <w:szCs w:val="20"/>
                    </w:rPr>
                  </w:rPrChange>
                </w:rPr>
                <w:t>2607.00</w:t>
              </w:r>
            </w:ins>
            <w:del w:id="31957" w:author="Ritu Kamra" w:date="2021-09-26T09:20:00Z">
              <w:r w:rsidRPr="007F0E4D" w:rsidDel="000342B0">
                <w:rPr>
                  <w:rFonts w:ascii="Arial" w:eastAsia="Arial" w:hAnsi="Arial" w:cs="Arial"/>
                  <w:sz w:val="14"/>
                  <w:szCs w:val="14"/>
                </w:rPr>
                <w:delText>3230.00</w:delText>
              </w:r>
            </w:del>
          </w:p>
        </w:tc>
        <w:tc>
          <w:tcPr>
            <w:tcW w:w="94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1958" w:author="Ritu Kamra" w:date="2021-09-26T09:20:00Z">
              <w:tcPr>
                <w:tcW w:w="97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55E5F28A" w14:textId="034A4790" w:rsidR="007F0E4D" w:rsidRPr="007F0E4D" w:rsidRDefault="007F0E4D" w:rsidP="007F0E4D">
            <w:pPr>
              <w:tabs>
                <w:tab w:val="left" w:pos="1290"/>
              </w:tabs>
              <w:spacing w:line="360" w:lineRule="auto"/>
              <w:jc w:val="both"/>
              <w:rPr>
                <w:rFonts w:ascii="Arial" w:eastAsia="Arial" w:hAnsi="Arial" w:cs="Arial"/>
                <w:sz w:val="14"/>
                <w:szCs w:val="14"/>
              </w:rPr>
            </w:pPr>
            <w:ins w:id="31959" w:author="Ritu Kamra" w:date="2021-09-26T09:20:00Z">
              <w:r w:rsidRPr="007F0E4D">
                <w:rPr>
                  <w:rFonts w:ascii="Arial" w:hAnsi="Arial" w:cs="Arial"/>
                  <w:color w:val="000000"/>
                  <w:sz w:val="14"/>
                  <w:szCs w:val="14"/>
                  <w:rPrChange w:id="31960" w:author="Ritu Kamra" w:date="2021-09-26T09:21:00Z">
                    <w:rPr>
                      <w:rFonts w:ascii="Arial" w:hAnsi="Arial" w:cs="Arial"/>
                      <w:color w:val="000000"/>
                      <w:sz w:val="20"/>
                      <w:szCs w:val="20"/>
                    </w:rPr>
                  </w:rPrChange>
                </w:rPr>
                <w:t>2701.00</w:t>
              </w:r>
            </w:ins>
            <w:del w:id="31961" w:author="Ritu Kamra" w:date="2021-09-26T09:20:00Z">
              <w:r w:rsidRPr="007F0E4D" w:rsidDel="000342B0">
                <w:rPr>
                  <w:rFonts w:ascii="Arial" w:eastAsia="Arial" w:hAnsi="Arial" w:cs="Arial"/>
                  <w:sz w:val="14"/>
                  <w:szCs w:val="14"/>
                </w:rPr>
                <w:delText>3274.00</w:delText>
              </w:r>
            </w:del>
          </w:p>
        </w:tc>
        <w:tc>
          <w:tcPr>
            <w:tcW w:w="94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1962" w:author="Ritu Kamra" w:date="2021-09-26T09:20:00Z">
              <w:tcPr>
                <w:tcW w:w="97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71968633" w14:textId="72E5758B" w:rsidR="007F0E4D" w:rsidRPr="007F0E4D" w:rsidRDefault="007F0E4D" w:rsidP="007F0E4D">
            <w:pPr>
              <w:tabs>
                <w:tab w:val="left" w:pos="1290"/>
              </w:tabs>
              <w:spacing w:line="360" w:lineRule="auto"/>
              <w:jc w:val="both"/>
              <w:rPr>
                <w:rFonts w:ascii="Arial" w:eastAsia="Arial" w:hAnsi="Arial" w:cs="Arial"/>
                <w:sz w:val="14"/>
                <w:szCs w:val="14"/>
              </w:rPr>
            </w:pPr>
            <w:ins w:id="31963" w:author="Ritu Kamra" w:date="2021-09-26T09:20:00Z">
              <w:r w:rsidRPr="007F0E4D">
                <w:rPr>
                  <w:rFonts w:ascii="Arial" w:hAnsi="Arial" w:cs="Arial"/>
                  <w:color w:val="000000"/>
                  <w:sz w:val="14"/>
                  <w:szCs w:val="14"/>
                  <w:rPrChange w:id="31964" w:author="Ritu Kamra" w:date="2021-09-26T09:21:00Z">
                    <w:rPr>
                      <w:rFonts w:ascii="Arial" w:hAnsi="Arial" w:cs="Arial"/>
                      <w:color w:val="000000"/>
                      <w:sz w:val="20"/>
                      <w:szCs w:val="20"/>
                    </w:rPr>
                  </w:rPrChange>
                </w:rPr>
                <w:t>2816.00</w:t>
              </w:r>
            </w:ins>
            <w:del w:id="31965" w:author="Ritu Kamra" w:date="2021-09-26T09:20:00Z">
              <w:r w:rsidRPr="007F0E4D" w:rsidDel="000342B0">
                <w:rPr>
                  <w:rFonts w:ascii="Arial" w:eastAsia="Arial" w:hAnsi="Arial" w:cs="Arial"/>
                  <w:sz w:val="14"/>
                  <w:szCs w:val="14"/>
                </w:rPr>
                <w:delText>3274.00</w:delText>
              </w:r>
            </w:del>
          </w:p>
        </w:tc>
        <w:tc>
          <w:tcPr>
            <w:tcW w:w="94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1966" w:author="Ritu Kamra" w:date="2021-09-26T09:20:00Z">
              <w:tcPr>
                <w:tcW w:w="97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36A74C36" w14:textId="649BC3F6" w:rsidR="007F0E4D" w:rsidRPr="007F0E4D" w:rsidRDefault="007F0E4D" w:rsidP="007F0E4D">
            <w:pPr>
              <w:tabs>
                <w:tab w:val="left" w:pos="1290"/>
              </w:tabs>
              <w:spacing w:line="360" w:lineRule="auto"/>
              <w:jc w:val="both"/>
              <w:rPr>
                <w:rFonts w:ascii="Arial" w:eastAsia="Arial" w:hAnsi="Arial" w:cs="Arial"/>
                <w:sz w:val="14"/>
                <w:szCs w:val="14"/>
              </w:rPr>
            </w:pPr>
            <w:ins w:id="31967" w:author="Ritu Kamra" w:date="2021-09-26T09:20:00Z">
              <w:r w:rsidRPr="007F0E4D">
                <w:rPr>
                  <w:rFonts w:ascii="Arial" w:hAnsi="Arial" w:cs="Arial"/>
                  <w:color w:val="000000"/>
                  <w:sz w:val="14"/>
                  <w:szCs w:val="14"/>
                  <w:rPrChange w:id="31968" w:author="Ritu Kamra" w:date="2021-09-26T09:21:00Z">
                    <w:rPr>
                      <w:rFonts w:ascii="Arial" w:hAnsi="Arial" w:cs="Arial"/>
                      <w:color w:val="000000"/>
                      <w:sz w:val="20"/>
                      <w:szCs w:val="20"/>
                    </w:rPr>
                  </w:rPrChange>
                </w:rPr>
                <w:t>2856.00</w:t>
              </w:r>
            </w:ins>
            <w:del w:id="31969" w:author="Ritu Kamra" w:date="2021-09-26T09:20:00Z">
              <w:r w:rsidRPr="007F0E4D" w:rsidDel="000342B0">
                <w:rPr>
                  <w:rFonts w:ascii="Arial" w:eastAsia="Arial" w:hAnsi="Arial" w:cs="Arial"/>
                  <w:sz w:val="14"/>
                  <w:szCs w:val="14"/>
                </w:rPr>
                <w:delText>3512.00</w:delText>
              </w:r>
            </w:del>
          </w:p>
        </w:tc>
        <w:tc>
          <w:tcPr>
            <w:tcW w:w="94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1970" w:author="Ritu Kamra" w:date="2021-09-26T09:20:00Z">
              <w:tcPr>
                <w:tcW w:w="97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4B238CDB" w14:textId="5B658CD3" w:rsidR="007F0E4D" w:rsidRPr="007F0E4D" w:rsidRDefault="007F0E4D" w:rsidP="007F0E4D">
            <w:pPr>
              <w:tabs>
                <w:tab w:val="left" w:pos="1290"/>
              </w:tabs>
              <w:spacing w:line="360" w:lineRule="auto"/>
              <w:jc w:val="both"/>
              <w:rPr>
                <w:rFonts w:ascii="Arial" w:eastAsia="Arial" w:hAnsi="Arial" w:cs="Arial"/>
                <w:sz w:val="14"/>
                <w:szCs w:val="14"/>
              </w:rPr>
            </w:pPr>
            <w:ins w:id="31971" w:author="Ritu Kamra" w:date="2021-09-26T09:20:00Z">
              <w:r w:rsidRPr="007F0E4D">
                <w:rPr>
                  <w:rFonts w:ascii="Arial" w:hAnsi="Arial" w:cs="Arial"/>
                  <w:color w:val="000000"/>
                  <w:sz w:val="14"/>
                  <w:szCs w:val="14"/>
                  <w:rPrChange w:id="31972" w:author="Ritu Kamra" w:date="2021-09-26T09:21:00Z">
                    <w:rPr>
                      <w:rFonts w:ascii="Arial" w:hAnsi="Arial" w:cs="Arial"/>
                      <w:color w:val="000000"/>
                      <w:sz w:val="20"/>
                      <w:szCs w:val="20"/>
                    </w:rPr>
                  </w:rPrChange>
                </w:rPr>
                <w:t>2891.00</w:t>
              </w:r>
            </w:ins>
            <w:del w:id="31973" w:author="Ritu Kamra" w:date="2021-09-26T09:20:00Z">
              <w:r w:rsidRPr="007F0E4D" w:rsidDel="000342B0">
                <w:rPr>
                  <w:rFonts w:ascii="Arial" w:eastAsia="Arial" w:hAnsi="Arial" w:cs="Arial"/>
                  <w:sz w:val="14"/>
                  <w:szCs w:val="14"/>
                </w:rPr>
                <w:delText>3522.00</w:delText>
              </w:r>
            </w:del>
          </w:p>
        </w:tc>
        <w:tc>
          <w:tcPr>
            <w:tcW w:w="94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1974" w:author="Ritu Kamra" w:date="2021-09-26T09:20:00Z">
              <w:tcPr>
                <w:tcW w:w="97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2DDF9436" w14:textId="453C3FC7" w:rsidR="007F0E4D" w:rsidRPr="007F0E4D" w:rsidRDefault="007F0E4D" w:rsidP="007F0E4D">
            <w:pPr>
              <w:tabs>
                <w:tab w:val="left" w:pos="1290"/>
              </w:tabs>
              <w:spacing w:line="360" w:lineRule="auto"/>
              <w:jc w:val="both"/>
              <w:rPr>
                <w:rFonts w:ascii="Arial" w:eastAsia="Arial" w:hAnsi="Arial" w:cs="Arial"/>
                <w:sz w:val="14"/>
                <w:szCs w:val="14"/>
              </w:rPr>
            </w:pPr>
            <w:ins w:id="31975" w:author="Ritu Kamra" w:date="2021-09-26T09:20:00Z">
              <w:r w:rsidRPr="007F0E4D">
                <w:rPr>
                  <w:rFonts w:ascii="Arial" w:hAnsi="Arial" w:cs="Arial"/>
                  <w:color w:val="000000"/>
                  <w:sz w:val="14"/>
                  <w:szCs w:val="14"/>
                  <w:rPrChange w:id="31976" w:author="Ritu Kamra" w:date="2021-09-26T09:21:00Z">
                    <w:rPr>
                      <w:rFonts w:ascii="Arial" w:hAnsi="Arial" w:cs="Arial"/>
                      <w:color w:val="000000"/>
                      <w:sz w:val="20"/>
                      <w:szCs w:val="20"/>
                    </w:rPr>
                  </w:rPrChange>
                </w:rPr>
                <w:t>3020.00</w:t>
              </w:r>
            </w:ins>
            <w:del w:id="31977" w:author="Ritu Kamra" w:date="2021-09-26T09:20:00Z">
              <w:r w:rsidRPr="007F0E4D" w:rsidDel="000342B0">
                <w:rPr>
                  <w:rFonts w:ascii="Arial" w:eastAsia="Arial" w:hAnsi="Arial" w:cs="Arial"/>
                  <w:sz w:val="14"/>
                  <w:szCs w:val="14"/>
                </w:rPr>
                <w:delText>3582.00</w:delText>
              </w:r>
            </w:del>
          </w:p>
        </w:tc>
        <w:tc>
          <w:tcPr>
            <w:tcW w:w="94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1978" w:author="Ritu Kamra" w:date="2021-09-26T09:20:00Z">
              <w:tcPr>
                <w:tcW w:w="97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7545AF9C" w14:textId="28D0A72B" w:rsidR="007F0E4D" w:rsidRPr="007F0E4D" w:rsidRDefault="007F0E4D" w:rsidP="007F0E4D">
            <w:pPr>
              <w:tabs>
                <w:tab w:val="left" w:pos="1290"/>
              </w:tabs>
              <w:spacing w:line="360" w:lineRule="auto"/>
              <w:jc w:val="both"/>
              <w:rPr>
                <w:rFonts w:ascii="Arial" w:eastAsia="Arial" w:hAnsi="Arial" w:cs="Arial"/>
                <w:sz w:val="14"/>
                <w:szCs w:val="14"/>
              </w:rPr>
            </w:pPr>
            <w:ins w:id="31979" w:author="Ritu Kamra" w:date="2021-09-26T09:20:00Z">
              <w:r w:rsidRPr="007F0E4D">
                <w:rPr>
                  <w:rFonts w:ascii="Arial" w:hAnsi="Arial" w:cs="Arial"/>
                  <w:color w:val="000000"/>
                  <w:sz w:val="14"/>
                  <w:szCs w:val="14"/>
                  <w:rPrChange w:id="31980" w:author="Ritu Kamra" w:date="2021-09-26T09:21:00Z">
                    <w:rPr>
                      <w:rFonts w:ascii="Arial" w:hAnsi="Arial" w:cs="Arial"/>
                      <w:color w:val="000000"/>
                      <w:sz w:val="20"/>
                      <w:szCs w:val="20"/>
                    </w:rPr>
                  </w:rPrChange>
                </w:rPr>
                <w:t>3020.00</w:t>
              </w:r>
            </w:ins>
            <w:del w:id="31981" w:author="Ritu Kamra" w:date="2021-09-26T09:20:00Z">
              <w:r w:rsidRPr="007F0E4D" w:rsidDel="000342B0">
                <w:rPr>
                  <w:rFonts w:ascii="Arial" w:eastAsia="Arial" w:hAnsi="Arial" w:cs="Arial"/>
                  <w:sz w:val="14"/>
                  <w:szCs w:val="14"/>
                </w:rPr>
                <w:delText>3582.00</w:delText>
              </w:r>
            </w:del>
          </w:p>
        </w:tc>
      </w:tr>
      <w:tr w:rsidR="007F0E4D" w:rsidRPr="004070B7" w14:paraId="29BDBD99" w14:textId="77777777" w:rsidTr="00D02970">
        <w:trPr>
          <w:trHeight w:val="477"/>
          <w:trPrChange w:id="31982" w:author="Ritu Kamra" w:date="2021-09-26T09:20:00Z">
            <w:trPr>
              <w:trHeight w:val="477"/>
            </w:trPr>
          </w:trPrChange>
        </w:trPr>
        <w:tc>
          <w:tcPr>
            <w:tcW w:w="684" w:type="dxa"/>
            <w:vMerge/>
            <w:tcBorders>
              <w:top w:val="single" w:sz="24" w:space="0" w:color="FFFFFF"/>
              <w:left w:val="single" w:sz="8" w:space="0" w:color="FFFFFF"/>
              <w:bottom w:val="single" w:sz="8" w:space="0" w:color="FFFFFF"/>
              <w:right w:val="single" w:sz="8" w:space="0" w:color="FFFFFF"/>
            </w:tcBorders>
            <w:vAlign w:val="center"/>
            <w:hideMark/>
            <w:tcPrChange w:id="31983" w:author="Ritu Kamra" w:date="2021-09-26T09:20:00Z">
              <w:tcPr>
                <w:tcW w:w="605" w:type="dxa"/>
                <w:vMerge/>
                <w:tcBorders>
                  <w:top w:val="single" w:sz="24" w:space="0" w:color="FFFFFF"/>
                  <w:left w:val="single" w:sz="8" w:space="0" w:color="FFFFFF"/>
                  <w:bottom w:val="single" w:sz="8" w:space="0" w:color="FFFFFF"/>
                  <w:right w:val="single" w:sz="8" w:space="0" w:color="FFFFFF"/>
                </w:tcBorders>
                <w:vAlign w:val="center"/>
                <w:hideMark/>
              </w:tcPr>
            </w:tcPrChange>
          </w:tcPr>
          <w:p w14:paraId="725E2343" w14:textId="77777777" w:rsidR="007F0E4D" w:rsidRPr="004070B7" w:rsidRDefault="007F0E4D" w:rsidP="007F0E4D">
            <w:pPr>
              <w:tabs>
                <w:tab w:val="left" w:pos="1290"/>
              </w:tabs>
              <w:spacing w:line="360" w:lineRule="auto"/>
              <w:jc w:val="both"/>
              <w:rPr>
                <w:rFonts w:ascii="Arial" w:eastAsia="Arial" w:hAnsi="Arial" w:cs="Arial"/>
                <w:sz w:val="14"/>
                <w:szCs w:val="14"/>
              </w:rPr>
            </w:pPr>
          </w:p>
        </w:tc>
        <w:tc>
          <w:tcPr>
            <w:tcW w:w="934"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Change w:id="31984" w:author="Ritu Kamra" w:date="2021-09-26T09:20:00Z">
              <w:tcPr>
                <w:tcW w:w="806"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tcPrChange>
          </w:tcPr>
          <w:p w14:paraId="207BBF12" w14:textId="77777777" w:rsidR="007F0E4D" w:rsidRPr="004070B7" w:rsidRDefault="007F0E4D" w:rsidP="007F0E4D">
            <w:pPr>
              <w:tabs>
                <w:tab w:val="left" w:pos="1290"/>
              </w:tabs>
              <w:spacing w:line="360" w:lineRule="auto"/>
              <w:jc w:val="both"/>
              <w:rPr>
                <w:rFonts w:ascii="Arial" w:eastAsia="Arial" w:hAnsi="Arial" w:cs="Arial"/>
                <w:sz w:val="14"/>
                <w:szCs w:val="14"/>
              </w:rPr>
            </w:pPr>
            <w:r w:rsidRPr="004070B7">
              <w:rPr>
                <w:rFonts w:ascii="Arial" w:eastAsia="Arial" w:hAnsi="Arial" w:cs="Arial"/>
                <w:b/>
                <w:bCs/>
                <w:sz w:val="14"/>
                <w:szCs w:val="14"/>
              </w:rPr>
              <w:t>Production</w:t>
            </w:r>
          </w:p>
        </w:tc>
        <w:tc>
          <w:tcPr>
            <w:tcW w:w="94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1985" w:author="Ritu Kamra" w:date="2021-09-26T09:20:00Z">
              <w:tcPr>
                <w:tcW w:w="9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465DE796" w14:textId="7D6C8987" w:rsidR="007F0E4D" w:rsidRPr="007F0E4D" w:rsidRDefault="007F0E4D" w:rsidP="007F0E4D">
            <w:pPr>
              <w:tabs>
                <w:tab w:val="left" w:pos="1290"/>
              </w:tabs>
              <w:spacing w:line="360" w:lineRule="auto"/>
              <w:jc w:val="both"/>
              <w:rPr>
                <w:rFonts w:ascii="Arial" w:eastAsia="Arial" w:hAnsi="Arial" w:cs="Arial"/>
                <w:sz w:val="14"/>
                <w:szCs w:val="14"/>
              </w:rPr>
            </w:pPr>
            <w:ins w:id="31986" w:author="Ritu Kamra" w:date="2021-09-26T09:20:00Z">
              <w:r w:rsidRPr="007F0E4D">
                <w:rPr>
                  <w:rFonts w:ascii="Arial" w:hAnsi="Arial" w:cs="Arial"/>
                  <w:color w:val="000000"/>
                  <w:sz w:val="14"/>
                  <w:szCs w:val="14"/>
                  <w:rPrChange w:id="31987" w:author="Ritu Kamra" w:date="2021-09-26T09:21:00Z">
                    <w:rPr>
                      <w:rFonts w:ascii="Arial" w:hAnsi="Arial" w:cs="Arial"/>
                      <w:color w:val="000000"/>
                      <w:sz w:val="20"/>
                      <w:szCs w:val="20"/>
                    </w:rPr>
                  </w:rPrChange>
                </w:rPr>
                <w:t>1819.25</w:t>
              </w:r>
            </w:ins>
            <w:del w:id="31988" w:author="Ritu Kamra" w:date="2021-09-26T09:20:00Z">
              <w:r w:rsidRPr="007F0E4D" w:rsidDel="000342B0">
                <w:rPr>
                  <w:rFonts w:ascii="Arial" w:eastAsia="Arial" w:hAnsi="Arial" w:cs="Arial"/>
                  <w:sz w:val="14"/>
                  <w:szCs w:val="14"/>
                </w:rPr>
                <w:delText>2186.06</w:delText>
              </w:r>
            </w:del>
          </w:p>
        </w:tc>
        <w:tc>
          <w:tcPr>
            <w:tcW w:w="94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1989" w:author="Ritu Kamra" w:date="2021-09-26T09:20:00Z">
              <w:tcPr>
                <w:tcW w:w="9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1B8A3B5D" w14:textId="37F69AAC" w:rsidR="007F0E4D" w:rsidRPr="007F0E4D" w:rsidRDefault="007F0E4D" w:rsidP="007F0E4D">
            <w:pPr>
              <w:tabs>
                <w:tab w:val="left" w:pos="1290"/>
              </w:tabs>
              <w:spacing w:line="360" w:lineRule="auto"/>
              <w:jc w:val="both"/>
              <w:rPr>
                <w:rFonts w:ascii="Arial" w:eastAsia="Arial" w:hAnsi="Arial" w:cs="Arial"/>
                <w:sz w:val="14"/>
                <w:szCs w:val="14"/>
              </w:rPr>
            </w:pPr>
            <w:ins w:id="31990" w:author="Ritu Kamra" w:date="2021-09-26T09:20:00Z">
              <w:r w:rsidRPr="007F0E4D">
                <w:rPr>
                  <w:rFonts w:ascii="Arial" w:hAnsi="Arial" w:cs="Arial"/>
                  <w:color w:val="000000"/>
                  <w:sz w:val="14"/>
                  <w:szCs w:val="14"/>
                  <w:rPrChange w:id="31991" w:author="Ritu Kamra" w:date="2021-09-26T09:21:00Z">
                    <w:rPr>
                      <w:rFonts w:ascii="Arial" w:hAnsi="Arial" w:cs="Arial"/>
                      <w:color w:val="000000"/>
                      <w:sz w:val="20"/>
                      <w:szCs w:val="20"/>
                    </w:rPr>
                  </w:rPrChange>
                </w:rPr>
                <w:t>1907.96</w:t>
              </w:r>
            </w:ins>
            <w:del w:id="31992" w:author="Ritu Kamra" w:date="2021-09-26T09:20:00Z">
              <w:r w:rsidRPr="007F0E4D" w:rsidDel="000342B0">
                <w:rPr>
                  <w:rFonts w:ascii="Arial" w:eastAsia="Arial" w:hAnsi="Arial" w:cs="Arial"/>
                  <w:sz w:val="14"/>
                  <w:szCs w:val="14"/>
                </w:rPr>
                <w:delText>2271.76</w:delText>
              </w:r>
            </w:del>
          </w:p>
        </w:tc>
        <w:tc>
          <w:tcPr>
            <w:tcW w:w="94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1993" w:author="Ritu Kamra" w:date="2021-09-26T09:20:00Z">
              <w:tcPr>
                <w:tcW w:w="9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21141868" w14:textId="16F39134" w:rsidR="007F0E4D" w:rsidRPr="007F0E4D" w:rsidRDefault="007F0E4D" w:rsidP="007F0E4D">
            <w:pPr>
              <w:tabs>
                <w:tab w:val="left" w:pos="1290"/>
              </w:tabs>
              <w:spacing w:line="360" w:lineRule="auto"/>
              <w:jc w:val="both"/>
              <w:rPr>
                <w:rFonts w:ascii="Arial" w:eastAsia="Arial" w:hAnsi="Arial" w:cs="Arial"/>
                <w:sz w:val="14"/>
                <w:szCs w:val="14"/>
              </w:rPr>
            </w:pPr>
            <w:ins w:id="31994" w:author="Ritu Kamra" w:date="2021-09-26T09:20:00Z">
              <w:r w:rsidRPr="007F0E4D">
                <w:rPr>
                  <w:rFonts w:ascii="Arial" w:hAnsi="Arial" w:cs="Arial"/>
                  <w:color w:val="000000"/>
                  <w:sz w:val="14"/>
                  <w:szCs w:val="14"/>
                  <w:rPrChange w:id="31995" w:author="Ritu Kamra" w:date="2021-09-26T09:21:00Z">
                    <w:rPr>
                      <w:rFonts w:ascii="Arial" w:hAnsi="Arial" w:cs="Arial"/>
                      <w:color w:val="000000"/>
                      <w:sz w:val="20"/>
                      <w:szCs w:val="20"/>
                    </w:rPr>
                  </w:rPrChange>
                </w:rPr>
                <w:t>2061.97</w:t>
              </w:r>
            </w:ins>
            <w:del w:id="31996" w:author="Ritu Kamra" w:date="2021-09-26T09:20:00Z">
              <w:r w:rsidRPr="007F0E4D" w:rsidDel="000342B0">
                <w:rPr>
                  <w:rFonts w:ascii="Arial" w:eastAsia="Arial" w:hAnsi="Arial" w:cs="Arial"/>
                  <w:sz w:val="14"/>
                  <w:szCs w:val="14"/>
                </w:rPr>
                <w:delText>2368.41</w:delText>
              </w:r>
            </w:del>
          </w:p>
        </w:tc>
        <w:tc>
          <w:tcPr>
            <w:tcW w:w="94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1997" w:author="Ritu Kamra" w:date="2021-09-26T09:20:00Z">
              <w:tcPr>
                <w:tcW w:w="9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1AF91B69" w14:textId="02BB64A0" w:rsidR="007F0E4D" w:rsidRPr="007F0E4D" w:rsidRDefault="007F0E4D" w:rsidP="007F0E4D">
            <w:pPr>
              <w:tabs>
                <w:tab w:val="left" w:pos="1290"/>
              </w:tabs>
              <w:spacing w:line="360" w:lineRule="auto"/>
              <w:jc w:val="both"/>
              <w:rPr>
                <w:rFonts w:ascii="Arial" w:eastAsia="Arial" w:hAnsi="Arial" w:cs="Arial"/>
                <w:sz w:val="14"/>
                <w:szCs w:val="14"/>
              </w:rPr>
            </w:pPr>
            <w:ins w:id="31998" w:author="Ritu Kamra" w:date="2021-09-26T09:20:00Z">
              <w:r w:rsidRPr="007F0E4D">
                <w:rPr>
                  <w:rFonts w:ascii="Arial" w:hAnsi="Arial" w:cs="Arial"/>
                  <w:color w:val="000000"/>
                  <w:sz w:val="14"/>
                  <w:szCs w:val="14"/>
                  <w:rPrChange w:id="31999" w:author="Ritu Kamra" w:date="2021-09-26T09:21:00Z">
                    <w:rPr>
                      <w:rFonts w:ascii="Arial" w:hAnsi="Arial" w:cs="Arial"/>
                      <w:color w:val="000000"/>
                      <w:sz w:val="20"/>
                      <w:szCs w:val="20"/>
                    </w:rPr>
                  </w:rPrChange>
                </w:rPr>
                <w:t>2142.26</w:t>
              </w:r>
            </w:ins>
            <w:del w:id="32000" w:author="Ritu Kamra" w:date="2021-09-26T09:20:00Z">
              <w:r w:rsidRPr="007F0E4D" w:rsidDel="000342B0">
                <w:rPr>
                  <w:rFonts w:ascii="Arial" w:eastAsia="Arial" w:hAnsi="Arial" w:cs="Arial"/>
                  <w:sz w:val="14"/>
                  <w:szCs w:val="14"/>
                </w:rPr>
                <w:delText>2541.20</w:delText>
              </w:r>
            </w:del>
          </w:p>
        </w:tc>
        <w:tc>
          <w:tcPr>
            <w:tcW w:w="94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2001" w:author="Ritu Kamra" w:date="2021-09-26T09:20:00Z">
              <w:tcPr>
                <w:tcW w:w="9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619D4583" w14:textId="0408D7E4" w:rsidR="007F0E4D" w:rsidRPr="007F0E4D" w:rsidRDefault="007F0E4D" w:rsidP="007F0E4D">
            <w:pPr>
              <w:tabs>
                <w:tab w:val="left" w:pos="1290"/>
              </w:tabs>
              <w:spacing w:line="360" w:lineRule="auto"/>
              <w:jc w:val="both"/>
              <w:rPr>
                <w:rFonts w:ascii="Arial" w:eastAsia="Arial" w:hAnsi="Arial" w:cs="Arial"/>
                <w:sz w:val="14"/>
                <w:szCs w:val="14"/>
              </w:rPr>
            </w:pPr>
            <w:ins w:id="32002" w:author="Ritu Kamra" w:date="2021-09-26T09:20:00Z">
              <w:r w:rsidRPr="007F0E4D">
                <w:rPr>
                  <w:rFonts w:ascii="Arial" w:hAnsi="Arial" w:cs="Arial"/>
                  <w:color w:val="000000"/>
                  <w:sz w:val="14"/>
                  <w:szCs w:val="14"/>
                  <w:rPrChange w:id="32003" w:author="Ritu Kamra" w:date="2021-09-26T09:21:00Z">
                    <w:rPr>
                      <w:rFonts w:ascii="Arial" w:hAnsi="Arial" w:cs="Arial"/>
                      <w:color w:val="000000"/>
                      <w:sz w:val="20"/>
                      <w:szCs w:val="20"/>
                    </w:rPr>
                  </w:rPrChange>
                </w:rPr>
                <w:t>2261.90</w:t>
              </w:r>
            </w:ins>
            <w:del w:id="32004" w:author="Ritu Kamra" w:date="2021-09-26T09:20:00Z">
              <w:r w:rsidRPr="007F0E4D" w:rsidDel="000342B0">
                <w:rPr>
                  <w:rFonts w:ascii="Arial" w:eastAsia="Arial" w:hAnsi="Arial" w:cs="Arial"/>
                  <w:sz w:val="14"/>
                  <w:szCs w:val="14"/>
                </w:rPr>
                <w:delText>2567.11</w:delText>
              </w:r>
            </w:del>
          </w:p>
        </w:tc>
        <w:tc>
          <w:tcPr>
            <w:tcW w:w="94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2005" w:author="Ritu Kamra" w:date="2021-09-26T09:20:00Z">
              <w:tcPr>
                <w:tcW w:w="9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69809F89" w14:textId="08DC0CBD" w:rsidR="007F0E4D" w:rsidRPr="007F0E4D" w:rsidRDefault="007F0E4D" w:rsidP="007F0E4D">
            <w:pPr>
              <w:tabs>
                <w:tab w:val="left" w:pos="1290"/>
              </w:tabs>
              <w:spacing w:line="360" w:lineRule="auto"/>
              <w:jc w:val="both"/>
              <w:rPr>
                <w:rFonts w:ascii="Arial" w:eastAsia="Arial" w:hAnsi="Arial" w:cs="Arial"/>
                <w:sz w:val="14"/>
                <w:szCs w:val="14"/>
              </w:rPr>
            </w:pPr>
            <w:ins w:id="32006" w:author="Ritu Kamra" w:date="2021-09-26T09:20:00Z">
              <w:r w:rsidRPr="007F0E4D">
                <w:rPr>
                  <w:rFonts w:ascii="Arial" w:hAnsi="Arial" w:cs="Arial"/>
                  <w:color w:val="000000"/>
                  <w:sz w:val="14"/>
                  <w:szCs w:val="14"/>
                  <w:rPrChange w:id="32007" w:author="Ritu Kamra" w:date="2021-09-26T09:21:00Z">
                    <w:rPr>
                      <w:rFonts w:ascii="Arial" w:hAnsi="Arial" w:cs="Arial"/>
                      <w:color w:val="000000"/>
                      <w:sz w:val="20"/>
                      <w:szCs w:val="20"/>
                    </w:rPr>
                  </w:rPrChange>
                </w:rPr>
                <w:t>2134.82</w:t>
              </w:r>
            </w:ins>
            <w:del w:id="32008" w:author="Ritu Kamra" w:date="2021-09-26T09:20:00Z">
              <w:r w:rsidRPr="007F0E4D" w:rsidDel="000342B0">
                <w:rPr>
                  <w:rFonts w:ascii="Arial" w:eastAsia="Arial" w:hAnsi="Arial" w:cs="Arial"/>
                  <w:sz w:val="14"/>
                  <w:szCs w:val="14"/>
                </w:rPr>
                <w:delText>2396.06</w:delText>
              </w:r>
            </w:del>
          </w:p>
        </w:tc>
        <w:tc>
          <w:tcPr>
            <w:tcW w:w="94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2009" w:author="Ritu Kamra" w:date="2021-09-26T09:20:00Z">
              <w:tcPr>
                <w:tcW w:w="9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067528A9" w14:textId="6DB2680E" w:rsidR="007F0E4D" w:rsidRPr="007F0E4D" w:rsidRDefault="007F0E4D" w:rsidP="007F0E4D">
            <w:pPr>
              <w:tabs>
                <w:tab w:val="left" w:pos="1290"/>
              </w:tabs>
              <w:spacing w:line="360" w:lineRule="auto"/>
              <w:jc w:val="both"/>
              <w:rPr>
                <w:rFonts w:ascii="Arial" w:eastAsia="Arial" w:hAnsi="Arial" w:cs="Arial"/>
                <w:sz w:val="14"/>
                <w:szCs w:val="14"/>
              </w:rPr>
            </w:pPr>
            <w:ins w:id="32010" w:author="Ritu Kamra" w:date="2021-09-26T09:20:00Z">
              <w:r w:rsidRPr="007F0E4D">
                <w:rPr>
                  <w:rFonts w:ascii="Arial" w:hAnsi="Arial" w:cs="Arial"/>
                  <w:color w:val="000000"/>
                  <w:sz w:val="14"/>
                  <w:szCs w:val="14"/>
                  <w:rPrChange w:id="32011" w:author="Ritu Kamra" w:date="2021-09-26T09:21:00Z">
                    <w:rPr>
                      <w:rFonts w:ascii="Arial" w:hAnsi="Arial" w:cs="Arial"/>
                      <w:color w:val="000000"/>
                      <w:sz w:val="20"/>
                      <w:szCs w:val="20"/>
                    </w:rPr>
                  </w:rPrChange>
                </w:rPr>
                <w:t>2302.76</w:t>
              </w:r>
            </w:ins>
            <w:del w:id="32012" w:author="Ritu Kamra" w:date="2021-09-26T09:20:00Z">
              <w:r w:rsidRPr="007F0E4D" w:rsidDel="000342B0">
                <w:rPr>
                  <w:rFonts w:ascii="Arial" w:eastAsia="Arial" w:hAnsi="Arial" w:cs="Arial"/>
                  <w:sz w:val="14"/>
                  <w:szCs w:val="14"/>
                </w:rPr>
                <w:delText>2652.63</w:delText>
              </w:r>
            </w:del>
          </w:p>
        </w:tc>
        <w:tc>
          <w:tcPr>
            <w:tcW w:w="94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2013" w:author="Ritu Kamra" w:date="2021-09-26T09:20:00Z">
              <w:tcPr>
                <w:tcW w:w="9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57A57F5C" w14:textId="1D762203" w:rsidR="007F0E4D" w:rsidRPr="007F0E4D" w:rsidRDefault="007F0E4D" w:rsidP="007F0E4D">
            <w:pPr>
              <w:tabs>
                <w:tab w:val="left" w:pos="1290"/>
              </w:tabs>
              <w:spacing w:line="360" w:lineRule="auto"/>
              <w:jc w:val="both"/>
              <w:rPr>
                <w:rFonts w:ascii="Arial" w:eastAsia="Arial" w:hAnsi="Arial" w:cs="Arial"/>
                <w:sz w:val="14"/>
                <w:szCs w:val="14"/>
              </w:rPr>
            </w:pPr>
            <w:ins w:id="32014" w:author="Ritu Kamra" w:date="2021-09-26T09:20:00Z">
              <w:r w:rsidRPr="007F0E4D">
                <w:rPr>
                  <w:rFonts w:ascii="Arial" w:hAnsi="Arial" w:cs="Arial"/>
                  <w:color w:val="000000"/>
                  <w:sz w:val="14"/>
                  <w:szCs w:val="14"/>
                  <w:rPrChange w:id="32015" w:author="Ritu Kamra" w:date="2021-09-26T09:21:00Z">
                    <w:rPr>
                      <w:rFonts w:ascii="Arial" w:hAnsi="Arial" w:cs="Arial"/>
                      <w:color w:val="000000"/>
                      <w:sz w:val="20"/>
                      <w:szCs w:val="20"/>
                    </w:rPr>
                  </w:rPrChange>
                </w:rPr>
                <w:t>2444.92</w:t>
              </w:r>
            </w:ins>
            <w:del w:id="32016" w:author="Ritu Kamra" w:date="2021-09-26T09:20:00Z">
              <w:r w:rsidRPr="007F0E4D" w:rsidDel="000342B0">
                <w:rPr>
                  <w:rFonts w:ascii="Arial" w:eastAsia="Arial" w:hAnsi="Arial" w:cs="Arial"/>
                  <w:sz w:val="14"/>
                  <w:szCs w:val="14"/>
                </w:rPr>
                <w:delText>2746.23</w:delText>
              </w:r>
            </w:del>
          </w:p>
        </w:tc>
        <w:tc>
          <w:tcPr>
            <w:tcW w:w="94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2017" w:author="Ritu Kamra" w:date="2021-09-26T09:20:00Z">
              <w:tcPr>
                <w:tcW w:w="9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0313CD75" w14:textId="1A59817D" w:rsidR="007F0E4D" w:rsidRPr="007F0E4D" w:rsidRDefault="007F0E4D" w:rsidP="007F0E4D">
            <w:pPr>
              <w:tabs>
                <w:tab w:val="left" w:pos="1290"/>
              </w:tabs>
              <w:spacing w:line="360" w:lineRule="auto"/>
              <w:jc w:val="both"/>
              <w:rPr>
                <w:rFonts w:ascii="Arial" w:eastAsia="Arial" w:hAnsi="Arial" w:cs="Arial"/>
                <w:sz w:val="14"/>
                <w:szCs w:val="14"/>
              </w:rPr>
            </w:pPr>
            <w:ins w:id="32018" w:author="Ritu Kamra" w:date="2021-09-26T09:20:00Z">
              <w:r w:rsidRPr="007F0E4D">
                <w:rPr>
                  <w:rFonts w:ascii="Arial" w:hAnsi="Arial" w:cs="Arial"/>
                  <w:color w:val="000000"/>
                  <w:sz w:val="14"/>
                  <w:szCs w:val="14"/>
                  <w:rPrChange w:id="32019" w:author="Ritu Kamra" w:date="2021-09-26T09:21:00Z">
                    <w:rPr>
                      <w:rFonts w:ascii="Arial" w:hAnsi="Arial" w:cs="Arial"/>
                      <w:color w:val="000000"/>
                      <w:sz w:val="20"/>
                      <w:szCs w:val="20"/>
                    </w:rPr>
                  </w:rPrChange>
                </w:rPr>
                <w:t>2711.85</w:t>
              </w:r>
            </w:ins>
            <w:del w:id="32020" w:author="Ritu Kamra" w:date="2021-09-26T09:20:00Z">
              <w:r w:rsidRPr="007F0E4D" w:rsidDel="000342B0">
                <w:rPr>
                  <w:rFonts w:ascii="Arial" w:eastAsia="Arial" w:hAnsi="Arial" w:cs="Arial"/>
                  <w:sz w:val="14"/>
                  <w:szCs w:val="14"/>
                </w:rPr>
                <w:delText>3098.97</w:delText>
              </w:r>
            </w:del>
          </w:p>
        </w:tc>
      </w:tr>
      <w:tr w:rsidR="007F0E4D" w:rsidRPr="004070B7" w14:paraId="0F32A5A8" w14:textId="77777777" w:rsidTr="00D02970">
        <w:tblPrEx>
          <w:tblPrExChange w:id="32021" w:author="Ritu Kamra" w:date="2021-09-26T09:20:00Z">
            <w:tblPrEx>
              <w:tblW w:w="10055" w:type="dxa"/>
            </w:tblPrEx>
          </w:tblPrExChange>
        </w:tblPrEx>
        <w:trPr>
          <w:trHeight w:val="477"/>
          <w:trPrChange w:id="32022" w:author="Ritu Kamra" w:date="2021-09-26T09:20:00Z">
            <w:trPr>
              <w:trHeight w:val="477"/>
            </w:trPr>
          </w:trPrChange>
        </w:trPr>
        <w:tc>
          <w:tcPr>
            <w:tcW w:w="684" w:type="dxa"/>
            <w:vMerge/>
            <w:tcBorders>
              <w:top w:val="single" w:sz="24" w:space="0" w:color="FFFFFF"/>
              <w:left w:val="single" w:sz="8" w:space="0" w:color="FFFFFF"/>
              <w:bottom w:val="single" w:sz="8" w:space="0" w:color="FFFFFF"/>
              <w:right w:val="single" w:sz="8" w:space="0" w:color="FFFFFF"/>
            </w:tcBorders>
            <w:vAlign w:val="center"/>
            <w:hideMark/>
            <w:tcPrChange w:id="32023" w:author="Ritu Kamra" w:date="2021-09-26T09:20:00Z">
              <w:tcPr>
                <w:tcW w:w="841" w:type="dxa"/>
                <w:vMerge/>
                <w:tcBorders>
                  <w:top w:val="single" w:sz="24" w:space="0" w:color="FFFFFF"/>
                  <w:left w:val="single" w:sz="8" w:space="0" w:color="FFFFFF"/>
                  <w:bottom w:val="single" w:sz="8" w:space="0" w:color="FFFFFF"/>
                  <w:right w:val="single" w:sz="8" w:space="0" w:color="FFFFFF"/>
                </w:tcBorders>
                <w:vAlign w:val="center"/>
                <w:hideMark/>
              </w:tcPr>
            </w:tcPrChange>
          </w:tcPr>
          <w:p w14:paraId="6F1F63FC" w14:textId="77777777" w:rsidR="007F0E4D" w:rsidRPr="004070B7" w:rsidRDefault="007F0E4D" w:rsidP="007F0E4D">
            <w:pPr>
              <w:tabs>
                <w:tab w:val="left" w:pos="1290"/>
              </w:tabs>
              <w:spacing w:line="360" w:lineRule="auto"/>
              <w:jc w:val="both"/>
              <w:rPr>
                <w:rFonts w:ascii="Arial" w:eastAsia="Arial" w:hAnsi="Arial" w:cs="Arial"/>
                <w:sz w:val="14"/>
                <w:szCs w:val="14"/>
              </w:rPr>
            </w:pPr>
          </w:p>
        </w:tc>
        <w:tc>
          <w:tcPr>
            <w:tcW w:w="934"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Change w:id="32024" w:author="Ritu Kamra" w:date="2021-09-26T09:20:00Z">
              <w:tcPr>
                <w:tcW w:w="1028"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tcPrChange>
          </w:tcPr>
          <w:p w14:paraId="224B9D61" w14:textId="77777777" w:rsidR="007F0E4D" w:rsidRPr="004070B7" w:rsidRDefault="007F0E4D" w:rsidP="007F0E4D">
            <w:pPr>
              <w:tabs>
                <w:tab w:val="left" w:pos="1290"/>
              </w:tabs>
              <w:spacing w:line="360" w:lineRule="auto"/>
              <w:jc w:val="both"/>
              <w:rPr>
                <w:rFonts w:ascii="Arial" w:eastAsia="Arial" w:hAnsi="Arial" w:cs="Arial"/>
                <w:sz w:val="14"/>
                <w:szCs w:val="14"/>
              </w:rPr>
            </w:pPr>
            <w:r w:rsidRPr="004070B7">
              <w:rPr>
                <w:rFonts w:ascii="Arial" w:eastAsia="Arial" w:hAnsi="Arial" w:cs="Arial"/>
                <w:b/>
                <w:bCs/>
                <w:sz w:val="14"/>
                <w:szCs w:val="14"/>
              </w:rPr>
              <w:t xml:space="preserve">Import </w:t>
            </w:r>
          </w:p>
        </w:tc>
        <w:tc>
          <w:tcPr>
            <w:tcW w:w="94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2025" w:author="Ritu Kamra" w:date="2021-09-26T09:20:00Z">
              <w:tcPr>
                <w:tcW w:w="815"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49E15C31" w14:textId="421B6678" w:rsidR="007F0E4D" w:rsidRPr="007F0E4D" w:rsidRDefault="007F0E4D" w:rsidP="007F0E4D">
            <w:pPr>
              <w:tabs>
                <w:tab w:val="left" w:pos="1290"/>
              </w:tabs>
              <w:spacing w:line="360" w:lineRule="auto"/>
              <w:jc w:val="both"/>
              <w:rPr>
                <w:rFonts w:ascii="Arial" w:eastAsia="Arial" w:hAnsi="Arial" w:cs="Arial"/>
                <w:sz w:val="14"/>
                <w:szCs w:val="14"/>
              </w:rPr>
            </w:pPr>
            <w:ins w:id="32026" w:author="Ritu Kamra" w:date="2021-09-26T09:20:00Z">
              <w:r w:rsidRPr="007F0E4D">
                <w:rPr>
                  <w:rFonts w:ascii="Arial" w:hAnsi="Arial" w:cs="Arial"/>
                  <w:color w:val="000000"/>
                  <w:sz w:val="14"/>
                  <w:szCs w:val="14"/>
                  <w:rPrChange w:id="32027" w:author="Ritu Kamra" w:date="2021-09-26T09:21:00Z">
                    <w:rPr>
                      <w:rFonts w:ascii="Arial" w:hAnsi="Arial" w:cs="Arial"/>
                      <w:color w:val="000000"/>
                      <w:sz w:val="20"/>
                      <w:szCs w:val="20"/>
                    </w:rPr>
                  </w:rPrChange>
                </w:rPr>
                <w:t>382.51</w:t>
              </w:r>
            </w:ins>
            <w:del w:id="32028" w:author="Ritu Kamra" w:date="2021-09-26T09:20:00Z">
              <w:r w:rsidRPr="007F0E4D" w:rsidDel="0040522E">
                <w:rPr>
                  <w:rFonts w:ascii="Arial" w:eastAsia="Arial" w:hAnsi="Arial" w:cs="Arial"/>
                  <w:sz w:val="14"/>
                  <w:szCs w:val="14"/>
                </w:rPr>
                <w:delText>502.05</w:delText>
              </w:r>
            </w:del>
          </w:p>
        </w:tc>
        <w:tc>
          <w:tcPr>
            <w:tcW w:w="94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2029" w:author="Ritu Kamra" w:date="2021-09-26T09:20:00Z">
              <w:tcPr>
                <w:tcW w:w="85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659AA85A" w14:textId="438C6FD6" w:rsidR="007F0E4D" w:rsidRPr="007F0E4D" w:rsidRDefault="007F0E4D" w:rsidP="007F0E4D">
            <w:pPr>
              <w:tabs>
                <w:tab w:val="left" w:pos="1290"/>
              </w:tabs>
              <w:spacing w:line="360" w:lineRule="auto"/>
              <w:jc w:val="both"/>
              <w:rPr>
                <w:rFonts w:ascii="Arial" w:eastAsia="Arial" w:hAnsi="Arial" w:cs="Arial"/>
                <w:sz w:val="14"/>
                <w:szCs w:val="14"/>
              </w:rPr>
            </w:pPr>
            <w:ins w:id="32030" w:author="Ritu Kamra" w:date="2021-09-26T09:20:00Z">
              <w:r w:rsidRPr="007F0E4D">
                <w:rPr>
                  <w:rFonts w:ascii="Arial" w:hAnsi="Arial" w:cs="Arial"/>
                  <w:color w:val="000000"/>
                  <w:sz w:val="14"/>
                  <w:szCs w:val="14"/>
                  <w:rPrChange w:id="32031" w:author="Ritu Kamra" w:date="2021-09-26T09:21:00Z">
                    <w:rPr>
                      <w:rFonts w:ascii="Arial" w:hAnsi="Arial" w:cs="Arial"/>
                      <w:color w:val="000000"/>
                      <w:sz w:val="20"/>
                      <w:szCs w:val="20"/>
                    </w:rPr>
                  </w:rPrChange>
                </w:rPr>
                <w:t>417.21</w:t>
              </w:r>
            </w:ins>
            <w:del w:id="32032" w:author="Ritu Kamra" w:date="2021-09-26T09:20:00Z">
              <w:r w:rsidRPr="007F0E4D" w:rsidDel="0040522E">
                <w:rPr>
                  <w:rFonts w:ascii="Arial" w:eastAsia="Arial" w:hAnsi="Arial" w:cs="Arial"/>
                  <w:sz w:val="14"/>
                  <w:szCs w:val="14"/>
                </w:rPr>
                <w:delText>499.25</w:delText>
              </w:r>
            </w:del>
          </w:p>
        </w:tc>
        <w:tc>
          <w:tcPr>
            <w:tcW w:w="94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2033" w:author="Ritu Kamra" w:date="2021-09-26T09:20:00Z">
              <w:tcPr>
                <w:tcW w:w="8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79397BC1" w14:textId="2EF6DB82" w:rsidR="007F0E4D" w:rsidRPr="007F0E4D" w:rsidRDefault="007F0E4D" w:rsidP="007F0E4D">
            <w:pPr>
              <w:tabs>
                <w:tab w:val="left" w:pos="1290"/>
              </w:tabs>
              <w:spacing w:line="360" w:lineRule="auto"/>
              <w:jc w:val="both"/>
              <w:rPr>
                <w:rFonts w:ascii="Arial" w:eastAsia="Arial" w:hAnsi="Arial" w:cs="Arial"/>
                <w:sz w:val="14"/>
                <w:szCs w:val="14"/>
              </w:rPr>
            </w:pPr>
            <w:ins w:id="32034" w:author="Ritu Kamra" w:date="2021-09-26T09:20:00Z">
              <w:r w:rsidRPr="007F0E4D">
                <w:rPr>
                  <w:rFonts w:ascii="Arial" w:hAnsi="Arial" w:cs="Arial"/>
                  <w:color w:val="000000"/>
                  <w:sz w:val="14"/>
                  <w:szCs w:val="14"/>
                  <w:rPrChange w:id="32035" w:author="Ritu Kamra" w:date="2021-09-26T09:21:00Z">
                    <w:rPr>
                      <w:rFonts w:ascii="Arial" w:hAnsi="Arial" w:cs="Arial"/>
                      <w:color w:val="000000"/>
                      <w:sz w:val="20"/>
                      <w:szCs w:val="20"/>
                    </w:rPr>
                  </w:rPrChange>
                </w:rPr>
                <w:t>463.63</w:t>
              </w:r>
            </w:ins>
            <w:del w:id="32036" w:author="Ritu Kamra" w:date="2021-09-26T09:20:00Z">
              <w:r w:rsidRPr="007F0E4D" w:rsidDel="0040522E">
                <w:rPr>
                  <w:rFonts w:ascii="Arial" w:eastAsia="Arial" w:hAnsi="Arial" w:cs="Arial"/>
                  <w:sz w:val="14"/>
                  <w:szCs w:val="14"/>
                </w:rPr>
                <w:delText>475.19</w:delText>
              </w:r>
            </w:del>
          </w:p>
        </w:tc>
        <w:tc>
          <w:tcPr>
            <w:tcW w:w="94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2037" w:author="Ritu Kamra" w:date="2021-09-26T09:20:00Z">
              <w:tcPr>
                <w:tcW w:w="99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2D4D8D01" w14:textId="43C8560F" w:rsidR="007F0E4D" w:rsidRPr="007F0E4D" w:rsidRDefault="007F0E4D" w:rsidP="007F0E4D">
            <w:pPr>
              <w:tabs>
                <w:tab w:val="left" w:pos="1290"/>
              </w:tabs>
              <w:spacing w:line="360" w:lineRule="auto"/>
              <w:jc w:val="both"/>
              <w:rPr>
                <w:rFonts w:ascii="Arial" w:eastAsia="Arial" w:hAnsi="Arial" w:cs="Arial"/>
                <w:sz w:val="14"/>
                <w:szCs w:val="14"/>
              </w:rPr>
            </w:pPr>
            <w:ins w:id="32038" w:author="Ritu Kamra" w:date="2021-09-26T09:20:00Z">
              <w:r w:rsidRPr="007F0E4D">
                <w:rPr>
                  <w:rFonts w:ascii="Arial" w:hAnsi="Arial" w:cs="Arial"/>
                  <w:color w:val="000000"/>
                  <w:sz w:val="14"/>
                  <w:szCs w:val="14"/>
                  <w:rPrChange w:id="32039" w:author="Ritu Kamra" w:date="2021-09-26T09:21:00Z">
                    <w:rPr>
                      <w:rFonts w:ascii="Arial" w:hAnsi="Arial" w:cs="Arial"/>
                      <w:color w:val="000000"/>
                      <w:sz w:val="20"/>
                      <w:szCs w:val="20"/>
                    </w:rPr>
                  </w:rPrChange>
                </w:rPr>
                <w:t>446.25</w:t>
              </w:r>
            </w:ins>
            <w:del w:id="32040" w:author="Ritu Kamra" w:date="2021-09-26T09:20:00Z">
              <w:r w:rsidRPr="007F0E4D" w:rsidDel="0040522E">
                <w:rPr>
                  <w:rFonts w:ascii="Arial" w:eastAsia="Arial" w:hAnsi="Arial" w:cs="Arial"/>
                  <w:sz w:val="14"/>
                  <w:szCs w:val="14"/>
                </w:rPr>
                <w:delText>498.01</w:delText>
              </w:r>
            </w:del>
          </w:p>
        </w:tc>
        <w:tc>
          <w:tcPr>
            <w:tcW w:w="94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2041" w:author="Ritu Kamra" w:date="2021-09-26T09:20:00Z">
              <w:tcPr>
                <w:tcW w:w="85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13273CCD" w14:textId="77753F28" w:rsidR="007F0E4D" w:rsidRPr="007F0E4D" w:rsidRDefault="007F0E4D" w:rsidP="007F0E4D">
            <w:pPr>
              <w:tabs>
                <w:tab w:val="left" w:pos="1290"/>
              </w:tabs>
              <w:spacing w:line="360" w:lineRule="auto"/>
              <w:jc w:val="both"/>
              <w:rPr>
                <w:rFonts w:ascii="Arial" w:eastAsia="Arial" w:hAnsi="Arial" w:cs="Arial"/>
                <w:sz w:val="14"/>
                <w:szCs w:val="14"/>
              </w:rPr>
            </w:pPr>
            <w:ins w:id="32042" w:author="Ritu Kamra" w:date="2021-09-26T09:20:00Z">
              <w:r w:rsidRPr="007F0E4D">
                <w:rPr>
                  <w:rFonts w:ascii="Arial" w:hAnsi="Arial" w:cs="Arial"/>
                  <w:color w:val="000000"/>
                  <w:sz w:val="14"/>
                  <w:szCs w:val="14"/>
                  <w:rPrChange w:id="32043" w:author="Ritu Kamra" w:date="2021-09-26T09:21:00Z">
                    <w:rPr>
                      <w:rFonts w:ascii="Arial" w:hAnsi="Arial" w:cs="Arial"/>
                      <w:color w:val="000000"/>
                      <w:sz w:val="20"/>
                      <w:szCs w:val="20"/>
                    </w:rPr>
                  </w:rPrChange>
                </w:rPr>
                <w:t>473.95</w:t>
              </w:r>
            </w:ins>
            <w:del w:id="32044" w:author="Ritu Kamra" w:date="2021-09-26T09:20:00Z">
              <w:r w:rsidRPr="007F0E4D" w:rsidDel="0040522E">
                <w:rPr>
                  <w:rFonts w:ascii="Arial" w:eastAsia="Arial" w:hAnsi="Arial" w:cs="Arial"/>
                  <w:sz w:val="14"/>
                  <w:szCs w:val="14"/>
                </w:rPr>
                <w:delText>531.40</w:delText>
              </w:r>
            </w:del>
          </w:p>
        </w:tc>
        <w:tc>
          <w:tcPr>
            <w:tcW w:w="94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2045" w:author="Ritu Kamra" w:date="2021-09-26T09:20:00Z">
              <w:tcPr>
                <w:tcW w:w="993"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63544B5A" w14:textId="1A836704" w:rsidR="007F0E4D" w:rsidRPr="007F0E4D" w:rsidRDefault="007F0E4D" w:rsidP="007F0E4D">
            <w:pPr>
              <w:tabs>
                <w:tab w:val="left" w:pos="1290"/>
              </w:tabs>
              <w:spacing w:line="360" w:lineRule="auto"/>
              <w:jc w:val="both"/>
              <w:rPr>
                <w:rFonts w:ascii="Arial" w:eastAsia="Arial" w:hAnsi="Arial" w:cs="Arial"/>
                <w:sz w:val="14"/>
                <w:szCs w:val="14"/>
              </w:rPr>
            </w:pPr>
            <w:ins w:id="32046" w:author="Ritu Kamra" w:date="2021-09-26T09:20:00Z">
              <w:r w:rsidRPr="007F0E4D">
                <w:rPr>
                  <w:rFonts w:ascii="Arial" w:hAnsi="Arial" w:cs="Arial"/>
                  <w:color w:val="000000"/>
                  <w:sz w:val="14"/>
                  <w:szCs w:val="14"/>
                  <w:rPrChange w:id="32047" w:author="Ritu Kamra" w:date="2021-09-26T09:21:00Z">
                    <w:rPr>
                      <w:rFonts w:ascii="Arial" w:hAnsi="Arial" w:cs="Arial"/>
                      <w:color w:val="000000"/>
                      <w:sz w:val="20"/>
                      <w:szCs w:val="20"/>
                    </w:rPr>
                  </w:rPrChange>
                </w:rPr>
                <w:t>555.57</w:t>
              </w:r>
            </w:ins>
            <w:del w:id="32048" w:author="Ritu Kamra" w:date="2021-09-26T09:20:00Z">
              <w:r w:rsidRPr="007F0E4D" w:rsidDel="0040522E">
                <w:rPr>
                  <w:rFonts w:ascii="Arial" w:eastAsia="Arial" w:hAnsi="Arial" w:cs="Arial"/>
                  <w:sz w:val="14"/>
                  <w:szCs w:val="14"/>
                </w:rPr>
                <w:delText>618.49</w:delText>
              </w:r>
            </w:del>
          </w:p>
        </w:tc>
        <w:tc>
          <w:tcPr>
            <w:tcW w:w="94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2049" w:author="Ritu Kamra" w:date="2021-09-26T09:20:00Z">
              <w:tcPr>
                <w:tcW w:w="85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33DBB574" w14:textId="1980693A" w:rsidR="007F0E4D" w:rsidRPr="007F0E4D" w:rsidRDefault="007F0E4D" w:rsidP="007F0E4D">
            <w:pPr>
              <w:tabs>
                <w:tab w:val="left" w:pos="1290"/>
              </w:tabs>
              <w:spacing w:line="360" w:lineRule="auto"/>
              <w:jc w:val="both"/>
              <w:rPr>
                <w:rFonts w:ascii="Arial" w:eastAsia="Arial" w:hAnsi="Arial" w:cs="Arial"/>
                <w:sz w:val="14"/>
                <w:szCs w:val="14"/>
              </w:rPr>
            </w:pPr>
            <w:ins w:id="32050" w:author="Ritu Kamra" w:date="2021-09-26T09:20:00Z">
              <w:r w:rsidRPr="007F0E4D">
                <w:rPr>
                  <w:rFonts w:ascii="Arial" w:hAnsi="Arial" w:cs="Arial"/>
                  <w:color w:val="000000"/>
                  <w:sz w:val="14"/>
                  <w:szCs w:val="14"/>
                  <w:rPrChange w:id="32051" w:author="Ritu Kamra" w:date="2021-09-26T09:21:00Z">
                    <w:rPr>
                      <w:rFonts w:ascii="Arial" w:hAnsi="Arial" w:cs="Arial"/>
                      <w:color w:val="000000"/>
                      <w:sz w:val="20"/>
                      <w:szCs w:val="20"/>
                    </w:rPr>
                  </w:rPrChange>
                </w:rPr>
                <w:t>0.00</w:t>
              </w:r>
            </w:ins>
            <w:del w:id="32052" w:author="Ritu Kamra" w:date="2021-09-26T09:20:00Z">
              <w:r w:rsidRPr="007F0E4D" w:rsidDel="0040522E">
                <w:rPr>
                  <w:rFonts w:ascii="Arial" w:eastAsia="Arial" w:hAnsi="Arial" w:cs="Arial"/>
                  <w:sz w:val="14"/>
                  <w:szCs w:val="14"/>
                </w:rPr>
                <w:delText>0.00</w:delText>
              </w:r>
            </w:del>
          </w:p>
        </w:tc>
        <w:tc>
          <w:tcPr>
            <w:tcW w:w="94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2053" w:author="Ritu Kamra" w:date="2021-09-26T09:20:00Z">
              <w:tcPr>
                <w:tcW w:w="8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tcPrChange>
          </w:tcPr>
          <w:p w14:paraId="0ECD035A" w14:textId="483EFB3B" w:rsidR="007F0E4D" w:rsidRPr="007F0E4D" w:rsidRDefault="007F0E4D" w:rsidP="007F0E4D">
            <w:pPr>
              <w:tabs>
                <w:tab w:val="left" w:pos="1290"/>
              </w:tabs>
              <w:spacing w:line="360" w:lineRule="auto"/>
              <w:jc w:val="both"/>
              <w:rPr>
                <w:rFonts w:ascii="Arial" w:eastAsia="Arial" w:hAnsi="Arial" w:cs="Arial"/>
                <w:sz w:val="14"/>
                <w:szCs w:val="14"/>
              </w:rPr>
            </w:pPr>
            <w:ins w:id="32054" w:author="Ritu Kamra" w:date="2021-09-26T09:20:00Z">
              <w:r w:rsidRPr="007F0E4D">
                <w:rPr>
                  <w:rFonts w:ascii="Arial" w:hAnsi="Arial" w:cs="Arial"/>
                  <w:color w:val="000000"/>
                  <w:sz w:val="14"/>
                  <w:szCs w:val="14"/>
                  <w:rPrChange w:id="32055" w:author="Ritu Kamra" w:date="2021-09-26T09:21:00Z">
                    <w:rPr>
                      <w:rFonts w:ascii="Arial" w:hAnsi="Arial" w:cs="Arial"/>
                      <w:color w:val="000000"/>
                      <w:sz w:val="20"/>
                      <w:szCs w:val="20"/>
                    </w:rPr>
                  </w:rPrChange>
                </w:rPr>
                <w:t>0.00</w:t>
              </w:r>
            </w:ins>
            <w:del w:id="32056" w:author="Ritu Kamra" w:date="2021-09-26T09:20:00Z">
              <w:r w:rsidRPr="007F0E4D" w:rsidDel="0040522E">
                <w:rPr>
                  <w:rFonts w:ascii="Arial" w:eastAsia="Arial" w:hAnsi="Arial" w:cs="Arial"/>
                  <w:sz w:val="14"/>
                  <w:szCs w:val="14"/>
                </w:rPr>
                <w:delText>0.00</w:delText>
              </w:r>
            </w:del>
          </w:p>
        </w:tc>
        <w:tc>
          <w:tcPr>
            <w:tcW w:w="94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2057" w:author="Ritu Kamra" w:date="2021-09-26T09:20:00Z">
              <w:tcPr>
                <w:tcW w:w="113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tcPrChange>
          </w:tcPr>
          <w:p w14:paraId="6A064FDC" w14:textId="2845AC00" w:rsidR="007F0E4D" w:rsidRPr="007F0E4D" w:rsidRDefault="007F0E4D" w:rsidP="007F0E4D">
            <w:pPr>
              <w:tabs>
                <w:tab w:val="left" w:pos="1290"/>
              </w:tabs>
              <w:spacing w:line="360" w:lineRule="auto"/>
              <w:jc w:val="both"/>
              <w:rPr>
                <w:rFonts w:ascii="Arial" w:eastAsia="Arial" w:hAnsi="Arial" w:cs="Arial"/>
                <w:sz w:val="14"/>
                <w:szCs w:val="14"/>
              </w:rPr>
            </w:pPr>
            <w:ins w:id="32058" w:author="Ritu Kamra" w:date="2021-09-26T09:20:00Z">
              <w:r w:rsidRPr="007F0E4D">
                <w:rPr>
                  <w:rFonts w:ascii="Arial" w:hAnsi="Arial" w:cs="Arial"/>
                  <w:color w:val="000000"/>
                  <w:sz w:val="14"/>
                  <w:szCs w:val="14"/>
                  <w:rPrChange w:id="32059" w:author="Ritu Kamra" w:date="2021-09-26T09:21:00Z">
                    <w:rPr>
                      <w:rFonts w:ascii="Arial" w:hAnsi="Arial" w:cs="Arial"/>
                      <w:color w:val="000000"/>
                      <w:sz w:val="20"/>
                      <w:szCs w:val="20"/>
                    </w:rPr>
                  </w:rPrChange>
                </w:rPr>
                <w:t>0.00</w:t>
              </w:r>
            </w:ins>
            <w:del w:id="32060" w:author="Ritu Kamra" w:date="2021-09-26T09:20:00Z">
              <w:r w:rsidRPr="007F0E4D" w:rsidDel="0040522E">
                <w:rPr>
                  <w:rFonts w:ascii="Arial" w:eastAsia="Arial" w:hAnsi="Arial" w:cs="Arial"/>
                  <w:sz w:val="14"/>
                  <w:szCs w:val="14"/>
                </w:rPr>
                <w:delText>0.00</w:delText>
              </w:r>
            </w:del>
          </w:p>
        </w:tc>
      </w:tr>
      <w:tr w:rsidR="007F0E4D" w:rsidRPr="004070B7" w14:paraId="24E8E7DD" w14:textId="77777777" w:rsidTr="00D02970">
        <w:tblPrEx>
          <w:tblPrExChange w:id="32061" w:author="Ritu Kamra" w:date="2021-09-26T09:20:00Z">
            <w:tblPrEx>
              <w:tblW w:w="10055" w:type="dxa"/>
            </w:tblPrEx>
          </w:tblPrExChange>
        </w:tblPrEx>
        <w:trPr>
          <w:trHeight w:val="477"/>
          <w:trPrChange w:id="32062" w:author="Ritu Kamra" w:date="2021-09-26T09:20:00Z">
            <w:trPr>
              <w:trHeight w:val="477"/>
            </w:trPr>
          </w:trPrChange>
        </w:trPr>
        <w:tc>
          <w:tcPr>
            <w:tcW w:w="684" w:type="dxa"/>
            <w:vMerge/>
            <w:tcBorders>
              <w:top w:val="single" w:sz="24" w:space="0" w:color="FFFFFF"/>
              <w:left w:val="single" w:sz="8" w:space="0" w:color="FFFFFF"/>
              <w:bottom w:val="single" w:sz="8" w:space="0" w:color="FFFFFF"/>
              <w:right w:val="single" w:sz="8" w:space="0" w:color="FFFFFF"/>
            </w:tcBorders>
            <w:vAlign w:val="center"/>
            <w:hideMark/>
            <w:tcPrChange w:id="32063" w:author="Ritu Kamra" w:date="2021-09-26T09:20:00Z">
              <w:tcPr>
                <w:tcW w:w="841" w:type="dxa"/>
                <w:vMerge/>
                <w:tcBorders>
                  <w:top w:val="single" w:sz="24" w:space="0" w:color="FFFFFF"/>
                  <w:left w:val="single" w:sz="8" w:space="0" w:color="FFFFFF"/>
                  <w:bottom w:val="single" w:sz="8" w:space="0" w:color="FFFFFF"/>
                  <w:right w:val="single" w:sz="8" w:space="0" w:color="FFFFFF"/>
                </w:tcBorders>
                <w:vAlign w:val="center"/>
                <w:hideMark/>
              </w:tcPr>
            </w:tcPrChange>
          </w:tcPr>
          <w:p w14:paraId="2509E5BD" w14:textId="77777777" w:rsidR="007F0E4D" w:rsidRPr="004070B7" w:rsidRDefault="007F0E4D" w:rsidP="007F0E4D">
            <w:pPr>
              <w:tabs>
                <w:tab w:val="left" w:pos="1290"/>
              </w:tabs>
              <w:spacing w:line="360" w:lineRule="auto"/>
              <w:jc w:val="both"/>
              <w:rPr>
                <w:rFonts w:ascii="Arial" w:eastAsia="Arial" w:hAnsi="Arial" w:cs="Arial"/>
                <w:sz w:val="14"/>
                <w:szCs w:val="14"/>
              </w:rPr>
            </w:pPr>
          </w:p>
        </w:tc>
        <w:tc>
          <w:tcPr>
            <w:tcW w:w="934"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Change w:id="32064" w:author="Ritu Kamra" w:date="2021-09-26T09:20:00Z">
              <w:tcPr>
                <w:tcW w:w="1028"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tcPrChange>
          </w:tcPr>
          <w:p w14:paraId="07BF56FC" w14:textId="77777777" w:rsidR="007F0E4D" w:rsidRPr="004070B7" w:rsidRDefault="007F0E4D" w:rsidP="007F0E4D">
            <w:pPr>
              <w:tabs>
                <w:tab w:val="left" w:pos="1290"/>
              </w:tabs>
              <w:spacing w:line="360" w:lineRule="auto"/>
              <w:jc w:val="both"/>
              <w:rPr>
                <w:rFonts w:ascii="Arial" w:eastAsia="Arial" w:hAnsi="Arial" w:cs="Arial"/>
                <w:sz w:val="14"/>
                <w:szCs w:val="14"/>
              </w:rPr>
            </w:pPr>
            <w:r w:rsidRPr="004070B7">
              <w:rPr>
                <w:rFonts w:ascii="Arial" w:eastAsia="Arial" w:hAnsi="Arial" w:cs="Arial"/>
                <w:b/>
                <w:bCs/>
                <w:sz w:val="14"/>
                <w:szCs w:val="14"/>
              </w:rPr>
              <w:t>Export</w:t>
            </w:r>
          </w:p>
        </w:tc>
        <w:tc>
          <w:tcPr>
            <w:tcW w:w="94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Change w:id="32065" w:author="Ritu Kamra" w:date="2021-09-26T09:20:00Z">
              <w:tcPr>
                <w:tcW w:w="815"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5278B46C" w14:textId="3659D1D6" w:rsidR="007F0E4D" w:rsidRPr="007F0E4D" w:rsidRDefault="007F0E4D" w:rsidP="007F0E4D">
            <w:pPr>
              <w:tabs>
                <w:tab w:val="left" w:pos="1290"/>
              </w:tabs>
              <w:spacing w:line="360" w:lineRule="auto"/>
              <w:jc w:val="both"/>
              <w:rPr>
                <w:rFonts w:ascii="Arial" w:eastAsia="Arial" w:hAnsi="Arial" w:cs="Arial"/>
                <w:sz w:val="14"/>
                <w:szCs w:val="14"/>
              </w:rPr>
            </w:pPr>
            <w:ins w:id="32066" w:author="Ritu Kamra" w:date="2021-09-26T09:20:00Z">
              <w:r w:rsidRPr="007F0E4D">
                <w:rPr>
                  <w:rFonts w:ascii="Arial" w:hAnsi="Arial" w:cs="Arial"/>
                  <w:color w:val="000000"/>
                  <w:sz w:val="14"/>
                  <w:szCs w:val="14"/>
                  <w:rPrChange w:id="32067" w:author="Ritu Kamra" w:date="2021-09-26T09:21:00Z">
                    <w:rPr>
                      <w:rFonts w:ascii="Arial" w:hAnsi="Arial" w:cs="Arial"/>
                      <w:color w:val="000000"/>
                      <w:sz w:val="20"/>
                      <w:szCs w:val="20"/>
                    </w:rPr>
                  </w:rPrChange>
                </w:rPr>
                <w:t>607.31</w:t>
              </w:r>
            </w:ins>
            <w:del w:id="32068" w:author="Ritu Kamra" w:date="2021-09-26T09:20:00Z">
              <w:r w:rsidRPr="007F0E4D" w:rsidDel="0040522E">
                <w:rPr>
                  <w:rFonts w:ascii="Arial" w:eastAsia="Arial" w:hAnsi="Arial" w:cs="Arial"/>
                  <w:sz w:val="14"/>
                  <w:szCs w:val="14"/>
                </w:rPr>
                <w:delText>640.26</w:delText>
              </w:r>
            </w:del>
          </w:p>
        </w:tc>
        <w:tc>
          <w:tcPr>
            <w:tcW w:w="94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Change w:id="32069" w:author="Ritu Kamra" w:date="2021-09-26T09:20:00Z">
              <w:tcPr>
                <w:tcW w:w="85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7BAE79E2" w14:textId="0CE14391" w:rsidR="007F0E4D" w:rsidRPr="007F0E4D" w:rsidRDefault="007F0E4D" w:rsidP="007F0E4D">
            <w:pPr>
              <w:tabs>
                <w:tab w:val="left" w:pos="1290"/>
              </w:tabs>
              <w:spacing w:line="360" w:lineRule="auto"/>
              <w:jc w:val="both"/>
              <w:rPr>
                <w:rFonts w:ascii="Arial" w:eastAsia="Arial" w:hAnsi="Arial" w:cs="Arial"/>
                <w:sz w:val="14"/>
                <w:szCs w:val="14"/>
              </w:rPr>
            </w:pPr>
            <w:ins w:id="32070" w:author="Ritu Kamra" w:date="2021-09-26T09:20:00Z">
              <w:r w:rsidRPr="007F0E4D">
                <w:rPr>
                  <w:rFonts w:ascii="Arial" w:hAnsi="Arial" w:cs="Arial"/>
                  <w:color w:val="000000"/>
                  <w:sz w:val="14"/>
                  <w:szCs w:val="14"/>
                  <w:rPrChange w:id="32071" w:author="Ritu Kamra" w:date="2021-09-26T09:21:00Z">
                    <w:rPr>
                      <w:rFonts w:ascii="Arial" w:hAnsi="Arial" w:cs="Arial"/>
                      <w:color w:val="000000"/>
                      <w:sz w:val="20"/>
                      <w:szCs w:val="20"/>
                    </w:rPr>
                  </w:rPrChange>
                </w:rPr>
                <w:t>642.17</w:t>
              </w:r>
            </w:ins>
            <w:del w:id="32072" w:author="Ritu Kamra" w:date="2021-09-26T09:20:00Z">
              <w:r w:rsidRPr="007F0E4D" w:rsidDel="0040522E">
                <w:rPr>
                  <w:rFonts w:ascii="Arial" w:eastAsia="Arial" w:hAnsi="Arial" w:cs="Arial"/>
                  <w:sz w:val="14"/>
                  <w:szCs w:val="14"/>
                </w:rPr>
                <w:delText>675.17</w:delText>
              </w:r>
            </w:del>
          </w:p>
        </w:tc>
        <w:tc>
          <w:tcPr>
            <w:tcW w:w="94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Change w:id="32073" w:author="Ritu Kamra" w:date="2021-09-26T09:20:00Z">
              <w:tcPr>
                <w:tcW w:w="8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6F86CD75" w14:textId="7D48634D" w:rsidR="007F0E4D" w:rsidRPr="007F0E4D" w:rsidRDefault="007F0E4D" w:rsidP="007F0E4D">
            <w:pPr>
              <w:tabs>
                <w:tab w:val="left" w:pos="1290"/>
              </w:tabs>
              <w:spacing w:line="360" w:lineRule="auto"/>
              <w:jc w:val="both"/>
              <w:rPr>
                <w:rFonts w:ascii="Arial" w:eastAsia="Arial" w:hAnsi="Arial" w:cs="Arial"/>
                <w:sz w:val="14"/>
                <w:szCs w:val="14"/>
              </w:rPr>
            </w:pPr>
            <w:ins w:id="32074" w:author="Ritu Kamra" w:date="2021-09-26T09:20:00Z">
              <w:r w:rsidRPr="007F0E4D">
                <w:rPr>
                  <w:rFonts w:ascii="Arial" w:hAnsi="Arial" w:cs="Arial"/>
                  <w:color w:val="000000"/>
                  <w:sz w:val="14"/>
                  <w:szCs w:val="14"/>
                  <w:rPrChange w:id="32075" w:author="Ritu Kamra" w:date="2021-09-26T09:21:00Z">
                    <w:rPr>
                      <w:rFonts w:ascii="Arial" w:hAnsi="Arial" w:cs="Arial"/>
                      <w:color w:val="000000"/>
                      <w:sz w:val="20"/>
                      <w:szCs w:val="20"/>
                    </w:rPr>
                  </w:rPrChange>
                </w:rPr>
                <w:t>661.85</w:t>
              </w:r>
            </w:ins>
            <w:del w:id="32076" w:author="Ritu Kamra" w:date="2021-09-26T09:20:00Z">
              <w:r w:rsidRPr="007F0E4D" w:rsidDel="0040522E">
                <w:rPr>
                  <w:rFonts w:ascii="Arial" w:eastAsia="Arial" w:hAnsi="Arial" w:cs="Arial"/>
                  <w:sz w:val="14"/>
                  <w:szCs w:val="14"/>
                </w:rPr>
                <w:delText>688.88</w:delText>
              </w:r>
            </w:del>
          </w:p>
        </w:tc>
        <w:tc>
          <w:tcPr>
            <w:tcW w:w="94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Change w:id="32077" w:author="Ritu Kamra" w:date="2021-09-26T09:20:00Z">
              <w:tcPr>
                <w:tcW w:w="99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2184F32C" w14:textId="402A9257" w:rsidR="007F0E4D" w:rsidRPr="007F0E4D" w:rsidRDefault="007F0E4D" w:rsidP="007F0E4D">
            <w:pPr>
              <w:tabs>
                <w:tab w:val="left" w:pos="1290"/>
              </w:tabs>
              <w:spacing w:line="360" w:lineRule="auto"/>
              <w:jc w:val="both"/>
              <w:rPr>
                <w:rFonts w:ascii="Arial" w:eastAsia="Arial" w:hAnsi="Arial" w:cs="Arial"/>
                <w:sz w:val="14"/>
                <w:szCs w:val="14"/>
              </w:rPr>
            </w:pPr>
            <w:ins w:id="32078" w:author="Ritu Kamra" w:date="2021-09-26T09:20:00Z">
              <w:r w:rsidRPr="007F0E4D">
                <w:rPr>
                  <w:rFonts w:ascii="Arial" w:hAnsi="Arial" w:cs="Arial"/>
                  <w:color w:val="000000"/>
                  <w:sz w:val="14"/>
                  <w:szCs w:val="14"/>
                  <w:rPrChange w:id="32079" w:author="Ritu Kamra" w:date="2021-09-26T09:21:00Z">
                    <w:rPr>
                      <w:rFonts w:ascii="Arial" w:hAnsi="Arial" w:cs="Arial"/>
                      <w:color w:val="000000"/>
                      <w:sz w:val="20"/>
                      <w:szCs w:val="20"/>
                    </w:rPr>
                  </w:rPrChange>
                </w:rPr>
                <w:t>664.97</w:t>
              </w:r>
            </w:ins>
            <w:del w:id="32080" w:author="Ritu Kamra" w:date="2021-09-26T09:20:00Z">
              <w:r w:rsidRPr="007F0E4D" w:rsidDel="0040522E">
                <w:rPr>
                  <w:rFonts w:ascii="Arial" w:eastAsia="Arial" w:hAnsi="Arial" w:cs="Arial"/>
                  <w:sz w:val="14"/>
                  <w:szCs w:val="14"/>
                </w:rPr>
                <w:delText>691.62</w:delText>
              </w:r>
            </w:del>
          </w:p>
        </w:tc>
        <w:tc>
          <w:tcPr>
            <w:tcW w:w="94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Change w:id="32081" w:author="Ritu Kamra" w:date="2021-09-26T09:20:00Z">
              <w:tcPr>
                <w:tcW w:w="85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0471A798" w14:textId="090C18FA" w:rsidR="007F0E4D" w:rsidRPr="007F0E4D" w:rsidRDefault="007F0E4D" w:rsidP="007F0E4D">
            <w:pPr>
              <w:tabs>
                <w:tab w:val="left" w:pos="1290"/>
              </w:tabs>
              <w:spacing w:line="360" w:lineRule="auto"/>
              <w:jc w:val="both"/>
              <w:rPr>
                <w:rFonts w:ascii="Arial" w:eastAsia="Arial" w:hAnsi="Arial" w:cs="Arial"/>
                <w:sz w:val="14"/>
                <w:szCs w:val="14"/>
              </w:rPr>
            </w:pPr>
            <w:ins w:id="32082" w:author="Ritu Kamra" w:date="2021-09-26T09:20:00Z">
              <w:r w:rsidRPr="007F0E4D">
                <w:rPr>
                  <w:rFonts w:ascii="Arial" w:hAnsi="Arial" w:cs="Arial"/>
                  <w:color w:val="000000"/>
                  <w:sz w:val="14"/>
                  <w:szCs w:val="14"/>
                  <w:rPrChange w:id="32083" w:author="Ritu Kamra" w:date="2021-09-26T09:21:00Z">
                    <w:rPr>
                      <w:rFonts w:ascii="Arial" w:hAnsi="Arial" w:cs="Arial"/>
                      <w:color w:val="000000"/>
                      <w:sz w:val="20"/>
                      <w:szCs w:val="20"/>
                    </w:rPr>
                  </w:rPrChange>
                </w:rPr>
                <w:t>682.87</w:t>
              </w:r>
            </w:ins>
            <w:del w:id="32084" w:author="Ritu Kamra" w:date="2021-09-26T09:20:00Z">
              <w:r w:rsidRPr="007F0E4D" w:rsidDel="0040522E">
                <w:rPr>
                  <w:rFonts w:ascii="Arial" w:eastAsia="Arial" w:hAnsi="Arial" w:cs="Arial"/>
                  <w:sz w:val="14"/>
                  <w:szCs w:val="14"/>
                </w:rPr>
                <w:delText>745.53</w:delText>
              </w:r>
            </w:del>
          </w:p>
        </w:tc>
        <w:tc>
          <w:tcPr>
            <w:tcW w:w="94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Change w:id="32085" w:author="Ritu Kamra" w:date="2021-09-26T09:20:00Z">
              <w:tcPr>
                <w:tcW w:w="993"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17372612" w14:textId="5F3A29FA" w:rsidR="007F0E4D" w:rsidRPr="007F0E4D" w:rsidRDefault="007F0E4D" w:rsidP="007F0E4D">
            <w:pPr>
              <w:tabs>
                <w:tab w:val="left" w:pos="1290"/>
              </w:tabs>
              <w:spacing w:line="360" w:lineRule="auto"/>
              <w:jc w:val="both"/>
              <w:rPr>
                <w:rFonts w:ascii="Arial" w:eastAsia="Arial" w:hAnsi="Arial" w:cs="Arial"/>
                <w:sz w:val="14"/>
                <w:szCs w:val="14"/>
              </w:rPr>
            </w:pPr>
            <w:ins w:id="32086" w:author="Ritu Kamra" w:date="2021-09-26T09:20:00Z">
              <w:r w:rsidRPr="007F0E4D">
                <w:rPr>
                  <w:rFonts w:ascii="Arial" w:hAnsi="Arial" w:cs="Arial"/>
                  <w:color w:val="000000"/>
                  <w:sz w:val="14"/>
                  <w:szCs w:val="14"/>
                  <w:rPrChange w:id="32087" w:author="Ritu Kamra" w:date="2021-09-26T09:21:00Z">
                    <w:rPr>
                      <w:rFonts w:ascii="Arial" w:hAnsi="Arial" w:cs="Arial"/>
                      <w:color w:val="000000"/>
                      <w:sz w:val="20"/>
                      <w:szCs w:val="20"/>
                    </w:rPr>
                  </w:rPrChange>
                </w:rPr>
                <w:t>650.32</w:t>
              </w:r>
            </w:ins>
            <w:del w:id="32088" w:author="Ritu Kamra" w:date="2021-09-26T09:20:00Z">
              <w:r w:rsidRPr="007F0E4D" w:rsidDel="0040522E">
                <w:rPr>
                  <w:rFonts w:ascii="Arial" w:eastAsia="Arial" w:hAnsi="Arial" w:cs="Arial"/>
                  <w:sz w:val="14"/>
                  <w:szCs w:val="14"/>
                </w:rPr>
                <w:delText>726.91</w:delText>
              </w:r>
            </w:del>
          </w:p>
        </w:tc>
        <w:tc>
          <w:tcPr>
            <w:tcW w:w="94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Change w:id="32089" w:author="Ritu Kamra" w:date="2021-09-26T09:20:00Z">
              <w:tcPr>
                <w:tcW w:w="85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39BC4EB1" w14:textId="4397DF66" w:rsidR="007F0E4D" w:rsidRPr="007F0E4D" w:rsidRDefault="007F0E4D" w:rsidP="007F0E4D">
            <w:pPr>
              <w:tabs>
                <w:tab w:val="left" w:pos="1290"/>
              </w:tabs>
              <w:spacing w:line="360" w:lineRule="auto"/>
              <w:jc w:val="both"/>
              <w:rPr>
                <w:rFonts w:ascii="Arial" w:eastAsia="Arial" w:hAnsi="Arial" w:cs="Arial"/>
                <w:sz w:val="14"/>
                <w:szCs w:val="14"/>
              </w:rPr>
            </w:pPr>
            <w:ins w:id="32090" w:author="Ritu Kamra" w:date="2021-09-26T09:20:00Z">
              <w:r w:rsidRPr="007F0E4D">
                <w:rPr>
                  <w:rFonts w:ascii="Arial" w:hAnsi="Arial" w:cs="Arial"/>
                  <w:color w:val="000000"/>
                  <w:sz w:val="14"/>
                  <w:szCs w:val="14"/>
                  <w:rPrChange w:id="32091" w:author="Ritu Kamra" w:date="2021-09-26T09:21:00Z">
                    <w:rPr>
                      <w:rFonts w:ascii="Arial" w:hAnsi="Arial" w:cs="Arial"/>
                      <w:color w:val="000000"/>
                      <w:sz w:val="20"/>
                      <w:szCs w:val="20"/>
                    </w:rPr>
                  </w:rPrChange>
                </w:rPr>
                <w:t>0.00</w:t>
              </w:r>
            </w:ins>
            <w:del w:id="32092" w:author="Ritu Kamra" w:date="2021-09-26T09:20:00Z">
              <w:r w:rsidRPr="007F0E4D" w:rsidDel="0040522E">
                <w:rPr>
                  <w:rFonts w:ascii="Arial" w:eastAsia="Arial" w:hAnsi="Arial" w:cs="Arial"/>
                  <w:sz w:val="14"/>
                  <w:szCs w:val="14"/>
                </w:rPr>
                <w:delText>0.00</w:delText>
              </w:r>
            </w:del>
          </w:p>
        </w:tc>
        <w:tc>
          <w:tcPr>
            <w:tcW w:w="94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Change w:id="32093" w:author="Ritu Kamra" w:date="2021-09-26T09:20:00Z">
              <w:tcPr>
                <w:tcW w:w="8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tcPrChange>
          </w:tcPr>
          <w:p w14:paraId="0823A117" w14:textId="3393FC87" w:rsidR="007F0E4D" w:rsidRPr="007F0E4D" w:rsidRDefault="007F0E4D" w:rsidP="007F0E4D">
            <w:pPr>
              <w:tabs>
                <w:tab w:val="left" w:pos="1290"/>
              </w:tabs>
              <w:spacing w:line="360" w:lineRule="auto"/>
              <w:jc w:val="both"/>
              <w:rPr>
                <w:rFonts w:ascii="Arial" w:eastAsia="Arial" w:hAnsi="Arial" w:cs="Arial"/>
                <w:sz w:val="14"/>
                <w:szCs w:val="14"/>
              </w:rPr>
            </w:pPr>
            <w:ins w:id="32094" w:author="Ritu Kamra" w:date="2021-09-26T09:20:00Z">
              <w:r w:rsidRPr="007F0E4D">
                <w:rPr>
                  <w:rFonts w:ascii="Arial" w:hAnsi="Arial" w:cs="Arial"/>
                  <w:color w:val="000000"/>
                  <w:sz w:val="14"/>
                  <w:szCs w:val="14"/>
                  <w:rPrChange w:id="32095" w:author="Ritu Kamra" w:date="2021-09-26T09:21:00Z">
                    <w:rPr>
                      <w:rFonts w:ascii="Arial" w:hAnsi="Arial" w:cs="Arial"/>
                      <w:color w:val="000000"/>
                      <w:sz w:val="20"/>
                      <w:szCs w:val="20"/>
                    </w:rPr>
                  </w:rPrChange>
                </w:rPr>
                <w:t>0.00</w:t>
              </w:r>
            </w:ins>
            <w:del w:id="32096" w:author="Ritu Kamra" w:date="2021-09-26T09:20:00Z">
              <w:r w:rsidRPr="007F0E4D" w:rsidDel="0040522E">
                <w:rPr>
                  <w:rFonts w:ascii="Arial" w:eastAsia="Arial" w:hAnsi="Arial" w:cs="Arial"/>
                  <w:sz w:val="14"/>
                  <w:szCs w:val="14"/>
                </w:rPr>
                <w:delText>0.00</w:delText>
              </w:r>
            </w:del>
          </w:p>
        </w:tc>
        <w:tc>
          <w:tcPr>
            <w:tcW w:w="94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Change w:id="32097" w:author="Ritu Kamra" w:date="2021-09-26T09:20:00Z">
              <w:tcPr>
                <w:tcW w:w="113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tcPrChange>
          </w:tcPr>
          <w:p w14:paraId="59E79917" w14:textId="2478E37D" w:rsidR="007F0E4D" w:rsidRPr="007F0E4D" w:rsidRDefault="007F0E4D" w:rsidP="007F0E4D">
            <w:pPr>
              <w:tabs>
                <w:tab w:val="left" w:pos="1290"/>
              </w:tabs>
              <w:spacing w:line="360" w:lineRule="auto"/>
              <w:jc w:val="both"/>
              <w:rPr>
                <w:rFonts w:ascii="Arial" w:eastAsia="Arial" w:hAnsi="Arial" w:cs="Arial"/>
                <w:sz w:val="14"/>
                <w:szCs w:val="14"/>
              </w:rPr>
            </w:pPr>
            <w:ins w:id="32098" w:author="Ritu Kamra" w:date="2021-09-26T09:20:00Z">
              <w:r w:rsidRPr="007F0E4D">
                <w:rPr>
                  <w:rFonts w:ascii="Arial" w:hAnsi="Arial" w:cs="Arial"/>
                  <w:color w:val="000000"/>
                  <w:sz w:val="14"/>
                  <w:szCs w:val="14"/>
                  <w:rPrChange w:id="32099" w:author="Ritu Kamra" w:date="2021-09-26T09:21:00Z">
                    <w:rPr>
                      <w:rFonts w:ascii="Arial" w:hAnsi="Arial" w:cs="Arial"/>
                      <w:color w:val="000000"/>
                      <w:sz w:val="20"/>
                      <w:szCs w:val="20"/>
                    </w:rPr>
                  </w:rPrChange>
                </w:rPr>
                <w:t>0.00</w:t>
              </w:r>
            </w:ins>
            <w:del w:id="32100" w:author="Ritu Kamra" w:date="2021-09-26T09:20:00Z">
              <w:r w:rsidRPr="007F0E4D" w:rsidDel="0040522E">
                <w:rPr>
                  <w:rFonts w:ascii="Arial" w:eastAsia="Arial" w:hAnsi="Arial" w:cs="Arial"/>
                  <w:sz w:val="14"/>
                  <w:szCs w:val="14"/>
                </w:rPr>
                <w:delText>0.00</w:delText>
              </w:r>
            </w:del>
          </w:p>
        </w:tc>
      </w:tr>
      <w:tr w:rsidR="007F0E4D" w:rsidRPr="004070B7" w14:paraId="692A0E79" w14:textId="77777777" w:rsidTr="00D02970">
        <w:trPr>
          <w:trHeight w:val="775"/>
          <w:trPrChange w:id="32101" w:author="Ritu Kamra" w:date="2021-09-26T09:20:00Z">
            <w:trPr>
              <w:trHeight w:val="775"/>
            </w:trPr>
          </w:trPrChange>
        </w:trPr>
        <w:tc>
          <w:tcPr>
            <w:tcW w:w="684" w:type="dxa"/>
            <w:vMerge/>
            <w:tcBorders>
              <w:top w:val="single" w:sz="24" w:space="0" w:color="FFFFFF"/>
              <w:left w:val="single" w:sz="8" w:space="0" w:color="FFFFFF"/>
              <w:bottom w:val="single" w:sz="8" w:space="0" w:color="FFFFFF"/>
              <w:right w:val="single" w:sz="8" w:space="0" w:color="FFFFFF"/>
            </w:tcBorders>
            <w:vAlign w:val="center"/>
            <w:hideMark/>
            <w:tcPrChange w:id="32102" w:author="Ritu Kamra" w:date="2021-09-26T09:20:00Z">
              <w:tcPr>
                <w:tcW w:w="605" w:type="dxa"/>
                <w:vMerge/>
                <w:tcBorders>
                  <w:top w:val="single" w:sz="24" w:space="0" w:color="FFFFFF"/>
                  <w:left w:val="single" w:sz="8" w:space="0" w:color="FFFFFF"/>
                  <w:bottom w:val="single" w:sz="8" w:space="0" w:color="FFFFFF"/>
                  <w:right w:val="single" w:sz="8" w:space="0" w:color="FFFFFF"/>
                </w:tcBorders>
                <w:vAlign w:val="center"/>
                <w:hideMark/>
              </w:tcPr>
            </w:tcPrChange>
          </w:tcPr>
          <w:p w14:paraId="1613E154" w14:textId="77777777" w:rsidR="007F0E4D" w:rsidRPr="004070B7" w:rsidRDefault="007F0E4D" w:rsidP="007F0E4D">
            <w:pPr>
              <w:tabs>
                <w:tab w:val="left" w:pos="1290"/>
              </w:tabs>
              <w:spacing w:line="360" w:lineRule="auto"/>
              <w:jc w:val="both"/>
              <w:rPr>
                <w:rFonts w:ascii="Arial" w:eastAsia="Arial" w:hAnsi="Arial" w:cs="Arial"/>
                <w:sz w:val="14"/>
                <w:szCs w:val="14"/>
              </w:rPr>
            </w:pPr>
          </w:p>
        </w:tc>
        <w:tc>
          <w:tcPr>
            <w:tcW w:w="934"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Change w:id="32103" w:author="Ritu Kamra" w:date="2021-09-26T09:20:00Z">
              <w:tcPr>
                <w:tcW w:w="806"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tcPrChange>
          </w:tcPr>
          <w:p w14:paraId="13B81767" w14:textId="77777777" w:rsidR="007F0E4D" w:rsidRPr="004070B7" w:rsidRDefault="007F0E4D" w:rsidP="007F0E4D">
            <w:pPr>
              <w:tabs>
                <w:tab w:val="left" w:pos="1290"/>
              </w:tabs>
              <w:spacing w:line="360" w:lineRule="auto"/>
              <w:jc w:val="both"/>
              <w:rPr>
                <w:rFonts w:ascii="Arial" w:eastAsia="Arial" w:hAnsi="Arial" w:cs="Arial"/>
                <w:sz w:val="14"/>
                <w:szCs w:val="14"/>
              </w:rPr>
            </w:pPr>
            <w:r w:rsidRPr="004070B7">
              <w:rPr>
                <w:rFonts w:ascii="Arial" w:eastAsia="Arial" w:hAnsi="Arial" w:cs="Arial"/>
                <w:b/>
                <w:bCs/>
                <w:sz w:val="14"/>
                <w:szCs w:val="14"/>
              </w:rPr>
              <w:t>Total Demand</w:t>
            </w:r>
          </w:p>
        </w:tc>
        <w:tc>
          <w:tcPr>
            <w:tcW w:w="94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2104" w:author="Ritu Kamra" w:date="2021-09-26T09:20:00Z">
              <w:tcPr>
                <w:tcW w:w="9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186693A0" w14:textId="4DB0B137" w:rsidR="007F0E4D" w:rsidRPr="007F0E4D" w:rsidRDefault="007F0E4D" w:rsidP="007F0E4D">
            <w:pPr>
              <w:tabs>
                <w:tab w:val="left" w:pos="1290"/>
              </w:tabs>
              <w:spacing w:line="360" w:lineRule="auto"/>
              <w:jc w:val="both"/>
              <w:rPr>
                <w:rFonts w:ascii="Arial" w:eastAsia="Arial" w:hAnsi="Arial" w:cs="Arial"/>
                <w:sz w:val="14"/>
                <w:szCs w:val="14"/>
              </w:rPr>
            </w:pPr>
            <w:ins w:id="32105" w:author="Ritu Kamra" w:date="2021-09-26T09:20:00Z">
              <w:r w:rsidRPr="007F0E4D">
                <w:rPr>
                  <w:rFonts w:ascii="Arial" w:hAnsi="Arial" w:cs="Arial"/>
                  <w:color w:val="000000"/>
                  <w:sz w:val="14"/>
                  <w:szCs w:val="14"/>
                  <w:rPrChange w:id="32106" w:author="Ritu Kamra" w:date="2021-09-26T09:21:00Z">
                    <w:rPr>
                      <w:rFonts w:ascii="Arial" w:hAnsi="Arial" w:cs="Arial"/>
                      <w:b/>
                      <w:bCs/>
                      <w:color w:val="000000"/>
                      <w:sz w:val="20"/>
                      <w:szCs w:val="20"/>
                    </w:rPr>
                  </w:rPrChange>
                </w:rPr>
                <w:t>1594.46</w:t>
              </w:r>
            </w:ins>
            <w:del w:id="32107" w:author="Ritu Kamra" w:date="2021-09-26T09:20:00Z">
              <w:r w:rsidRPr="007F0E4D" w:rsidDel="005B15C6">
                <w:rPr>
                  <w:rFonts w:ascii="Arial" w:eastAsia="Arial" w:hAnsi="Arial" w:cs="Arial"/>
                  <w:sz w:val="14"/>
                  <w:szCs w:val="14"/>
                </w:rPr>
                <w:delText>2004.12</w:delText>
              </w:r>
            </w:del>
          </w:p>
        </w:tc>
        <w:tc>
          <w:tcPr>
            <w:tcW w:w="94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2108" w:author="Ritu Kamra" w:date="2021-09-26T09:20:00Z">
              <w:tcPr>
                <w:tcW w:w="9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323A265C" w14:textId="13EFB1B4" w:rsidR="007F0E4D" w:rsidRPr="007F0E4D" w:rsidRDefault="007F0E4D" w:rsidP="007F0E4D">
            <w:pPr>
              <w:tabs>
                <w:tab w:val="left" w:pos="1290"/>
              </w:tabs>
              <w:spacing w:line="360" w:lineRule="auto"/>
              <w:jc w:val="both"/>
              <w:rPr>
                <w:rFonts w:ascii="Arial" w:eastAsia="Arial" w:hAnsi="Arial" w:cs="Arial"/>
                <w:sz w:val="14"/>
                <w:szCs w:val="14"/>
              </w:rPr>
            </w:pPr>
            <w:ins w:id="32109" w:author="Ritu Kamra" w:date="2021-09-26T09:20:00Z">
              <w:r w:rsidRPr="007F0E4D">
                <w:rPr>
                  <w:rFonts w:ascii="Arial" w:hAnsi="Arial" w:cs="Arial"/>
                  <w:color w:val="000000"/>
                  <w:sz w:val="14"/>
                  <w:szCs w:val="14"/>
                  <w:rPrChange w:id="32110" w:author="Ritu Kamra" w:date="2021-09-26T09:21:00Z">
                    <w:rPr>
                      <w:rFonts w:ascii="Arial" w:hAnsi="Arial" w:cs="Arial"/>
                      <w:b/>
                      <w:bCs/>
                      <w:color w:val="000000"/>
                      <w:sz w:val="20"/>
                      <w:szCs w:val="20"/>
                    </w:rPr>
                  </w:rPrChange>
                </w:rPr>
                <w:t>1683.00</w:t>
              </w:r>
            </w:ins>
            <w:del w:id="32111" w:author="Ritu Kamra" w:date="2021-09-26T09:20:00Z">
              <w:r w:rsidRPr="007F0E4D" w:rsidDel="005B15C6">
                <w:rPr>
                  <w:rFonts w:ascii="Arial" w:eastAsia="Arial" w:hAnsi="Arial" w:cs="Arial"/>
                  <w:sz w:val="14"/>
                  <w:szCs w:val="14"/>
                </w:rPr>
                <w:delText>2050.40</w:delText>
              </w:r>
            </w:del>
          </w:p>
        </w:tc>
        <w:tc>
          <w:tcPr>
            <w:tcW w:w="94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2112" w:author="Ritu Kamra" w:date="2021-09-26T09:20:00Z">
              <w:tcPr>
                <w:tcW w:w="9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7BDE6AF7" w14:textId="0BC18000" w:rsidR="007F0E4D" w:rsidRPr="007F0E4D" w:rsidRDefault="007F0E4D" w:rsidP="007F0E4D">
            <w:pPr>
              <w:tabs>
                <w:tab w:val="left" w:pos="1290"/>
              </w:tabs>
              <w:spacing w:line="360" w:lineRule="auto"/>
              <w:jc w:val="both"/>
              <w:rPr>
                <w:rFonts w:ascii="Arial" w:eastAsia="Arial" w:hAnsi="Arial" w:cs="Arial"/>
                <w:sz w:val="14"/>
                <w:szCs w:val="14"/>
              </w:rPr>
            </w:pPr>
            <w:ins w:id="32113" w:author="Ritu Kamra" w:date="2021-09-26T09:20:00Z">
              <w:r w:rsidRPr="007F0E4D">
                <w:rPr>
                  <w:rFonts w:ascii="Arial" w:hAnsi="Arial" w:cs="Arial"/>
                  <w:color w:val="000000"/>
                  <w:sz w:val="14"/>
                  <w:szCs w:val="14"/>
                  <w:rPrChange w:id="32114" w:author="Ritu Kamra" w:date="2021-09-26T09:21:00Z">
                    <w:rPr>
                      <w:rFonts w:ascii="Arial" w:hAnsi="Arial" w:cs="Arial"/>
                      <w:b/>
                      <w:bCs/>
                      <w:color w:val="000000"/>
                      <w:sz w:val="20"/>
                      <w:szCs w:val="20"/>
                    </w:rPr>
                  </w:rPrChange>
                </w:rPr>
                <w:t>1863.75</w:t>
              </w:r>
            </w:ins>
            <w:del w:id="32115" w:author="Ritu Kamra" w:date="2021-09-26T09:20:00Z">
              <w:r w:rsidRPr="007F0E4D" w:rsidDel="005B15C6">
                <w:rPr>
                  <w:rFonts w:ascii="Arial" w:eastAsia="Arial" w:hAnsi="Arial" w:cs="Arial"/>
                  <w:sz w:val="14"/>
                  <w:szCs w:val="14"/>
                </w:rPr>
                <w:delText>2107.35</w:delText>
              </w:r>
            </w:del>
          </w:p>
        </w:tc>
        <w:tc>
          <w:tcPr>
            <w:tcW w:w="94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2116" w:author="Ritu Kamra" w:date="2021-09-26T09:20:00Z">
              <w:tcPr>
                <w:tcW w:w="9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1EBA73E1" w14:textId="67C160BB" w:rsidR="007F0E4D" w:rsidRPr="007F0E4D" w:rsidRDefault="007F0E4D" w:rsidP="007F0E4D">
            <w:pPr>
              <w:tabs>
                <w:tab w:val="left" w:pos="1290"/>
              </w:tabs>
              <w:spacing w:line="360" w:lineRule="auto"/>
              <w:jc w:val="both"/>
              <w:rPr>
                <w:rFonts w:ascii="Arial" w:eastAsia="Arial" w:hAnsi="Arial" w:cs="Arial"/>
                <w:sz w:val="14"/>
                <w:szCs w:val="14"/>
              </w:rPr>
            </w:pPr>
            <w:ins w:id="32117" w:author="Ritu Kamra" w:date="2021-09-26T09:20:00Z">
              <w:r w:rsidRPr="007F0E4D">
                <w:rPr>
                  <w:rFonts w:ascii="Arial" w:hAnsi="Arial" w:cs="Arial"/>
                  <w:color w:val="000000"/>
                  <w:sz w:val="14"/>
                  <w:szCs w:val="14"/>
                  <w:rPrChange w:id="32118" w:author="Ritu Kamra" w:date="2021-09-26T09:21:00Z">
                    <w:rPr>
                      <w:rFonts w:ascii="Arial" w:hAnsi="Arial" w:cs="Arial"/>
                      <w:b/>
                      <w:bCs/>
                      <w:color w:val="000000"/>
                      <w:sz w:val="20"/>
                      <w:szCs w:val="20"/>
                    </w:rPr>
                  </w:rPrChange>
                </w:rPr>
                <w:t>1923.53</w:t>
              </w:r>
            </w:ins>
            <w:del w:id="32119" w:author="Ritu Kamra" w:date="2021-09-26T09:20:00Z">
              <w:r w:rsidRPr="007F0E4D" w:rsidDel="005B15C6">
                <w:rPr>
                  <w:rFonts w:ascii="Arial" w:eastAsia="Arial" w:hAnsi="Arial" w:cs="Arial"/>
                  <w:sz w:val="14"/>
                  <w:szCs w:val="14"/>
                </w:rPr>
                <w:delText>2294.78</w:delText>
              </w:r>
            </w:del>
          </w:p>
        </w:tc>
        <w:tc>
          <w:tcPr>
            <w:tcW w:w="94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2120" w:author="Ritu Kamra" w:date="2021-09-26T09:20:00Z">
              <w:tcPr>
                <w:tcW w:w="9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71FC32D0" w14:textId="69442D63" w:rsidR="007F0E4D" w:rsidRPr="007F0E4D" w:rsidRDefault="007F0E4D" w:rsidP="007F0E4D">
            <w:pPr>
              <w:tabs>
                <w:tab w:val="left" w:pos="1290"/>
              </w:tabs>
              <w:spacing w:line="360" w:lineRule="auto"/>
              <w:jc w:val="both"/>
              <w:rPr>
                <w:rFonts w:ascii="Arial" w:eastAsia="Arial" w:hAnsi="Arial" w:cs="Arial"/>
                <w:sz w:val="14"/>
                <w:szCs w:val="14"/>
              </w:rPr>
            </w:pPr>
            <w:ins w:id="32121" w:author="Ritu Kamra" w:date="2021-09-26T09:20:00Z">
              <w:r w:rsidRPr="007F0E4D">
                <w:rPr>
                  <w:rFonts w:ascii="Arial" w:hAnsi="Arial" w:cs="Arial"/>
                  <w:color w:val="000000"/>
                  <w:sz w:val="14"/>
                  <w:szCs w:val="14"/>
                  <w:rPrChange w:id="32122" w:author="Ritu Kamra" w:date="2021-09-26T09:21:00Z">
                    <w:rPr>
                      <w:rFonts w:ascii="Arial" w:hAnsi="Arial" w:cs="Arial"/>
                      <w:b/>
                      <w:bCs/>
                      <w:color w:val="000000"/>
                      <w:sz w:val="20"/>
                      <w:szCs w:val="20"/>
                    </w:rPr>
                  </w:rPrChange>
                </w:rPr>
                <w:t>2052.97</w:t>
              </w:r>
            </w:ins>
            <w:del w:id="32123" w:author="Ritu Kamra" w:date="2021-09-26T09:20:00Z">
              <w:r w:rsidRPr="007F0E4D" w:rsidDel="005B15C6">
                <w:rPr>
                  <w:rFonts w:ascii="Arial" w:eastAsia="Arial" w:hAnsi="Arial" w:cs="Arial"/>
                  <w:sz w:val="14"/>
                  <w:szCs w:val="14"/>
                </w:rPr>
                <w:delText>2301.63</w:delText>
              </w:r>
            </w:del>
          </w:p>
        </w:tc>
        <w:tc>
          <w:tcPr>
            <w:tcW w:w="94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2124" w:author="Ritu Kamra" w:date="2021-09-26T09:20:00Z">
              <w:tcPr>
                <w:tcW w:w="9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7336389D" w14:textId="2189C63B" w:rsidR="007F0E4D" w:rsidRPr="007F0E4D" w:rsidRDefault="007F0E4D" w:rsidP="007F0E4D">
            <w:pPr>
              <w:tabs>
                <w:tab w:val="left" w:pos="1290"/>
              </w:tabs>
              <w:spacing w:line="360" w:lineRule="auto"/>
              <w:jc w:val="both"/>
              <w:rPr>
                <w:rFonts w:ascii="Arial" w:eastAsia="Arial" w:hAnsi="Arial" w:cs="Arial"/>
                <w:sz w:val="14"/>
                <w:szCs w:val="14"/>
              </w:rPr>
            </w:pPr>
            <w:ins w:id="32125" w:author="Ritu Kamra" w:date="2021-09-26T09:20:00Z">
              <w:r w:rsidRPr="007F0E4D">
                <w:rPr>
                  <w:rFonts w:ascii="Arial" w:hAnsi="Arial" w:cs="Arial"/>
                  <w:color w:val="000000"/>
                  <w:sz w:val="14"/>
                  <w:szCs w:val="14"/>
                  <w:rPrChange w:id="32126" w:author="Ritu Kamra" w:date="2021-09-26T09:21:00Z">
                    <w:rPr>
                      <w:rFonts w:ascii="Arial" w:hAnsi="Arial" w:cs="Arial"/>
                      <w:b/>
                      <w:bCs/>
                      <w:color w:val="000000"/>
                      <w:sz w:val="20"/>
                      <w:szCs w:val="20"/>
                    </w:rPr>
                  </w:rPrChange>
                </w:rPr>
                <w:t>2040.07</w:t>
              </w:r>
            </w:ins>
            <w:del w:id="32127" w:author="Ritu Kamra" w:date="2021-09-26T09:20:00Z">
              <w:r w:rsidRPr="007F0E4D" w:rsidDel="005B15C6">
                <w:rPr>
                  <w:rFonts w:ascii="Arial" w:eastAsia="Arial" w:hAnsi="Arial" w:cs="Arial"/>
                  <w:sz w:val="14"/>
                  <w:szCs w:val="14"/>
                </w:rPr>
                <w:delText>2239.71</w:delText>
              </w:r>
            </w:del>
          </w:p>
        </w:tc>
        <w:tc>
          <w:tcPr>
            <w:tcW w:w="94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2128" w:author="Ritu Kamra" w:date="2021-09-26T09:20:00Z">
              <w:tcPr>
                <w:tcW w:w="9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0226E456" w14:textId="6B468F66" w:rsidR="007F0E4D" w:rsidRPr="007F0E4D" w:rsidRDefault="007F0E4D" w:rsidP="007F0E4D">
            <w:pPr>
              <w:tabs>
                <w:tab w:val="left" w:pos="1290"/>
              </w:tabs>
              <w:spacing w:line="360" w:lineRule="auto"/>
              <w:jc w:val="both"/>
              <w:rPr>
                <w:rFonts w:ascii="Arial" w:eastAsia="Arial" w:hAnsi="Arial" w:cs="Arial"/>
                <w:sz w:val="14"/>
                <w:szCs w:val="14"/>
              </w:rPr>
            </w:pPr>
            <w:ins w:id="32129" w:author="Ritu Kamra" w:date="2021-09-26T09:20:00Z">
              <w:r w:rsidRPr="007F0E4D">
                <w:rPr>
                  <w:rFonts w:ascii="Arial" w:hAnsi="Arial" w:cs="Arial"/>
                  <w:color w:val="000000"/>
                  <w:sz w:val="14"/>
                  <w:szCs w:val="14"/>
                  <w:rPrChange w:id="32130" w:author="Ritu Kamra" w:date="2021-09-26T09:21:00Z">
                    <w:rPr>
                      <w:rFonts w:ascii="Arial" w:hAnsi="Arial" w:cs="Arial"/>
                      <w:b/>
                      <w:bCs/>
                      <w:color w:val="000000"/>
                      <w:sz w:val="20"/>
                      <w:szCs w:val="20"/>
                    </w:rPr>
                  </w:rPrChange>
                </w:rPr>
                <w:t>2200.42</w:t>
              </w:r>
            </w:ins>
            <w:del w:id="32131" w:author="Ritu Kamra" w:date="2021-09-26T09:20:00Z">
              <w:r w:rsidRPr="007F0E4D" w:rsidDel="005B15C6">
                <w:rPr>
                  <w:rFonts w:ascii="Arial" w:eastAsia="Arial" w:hAnsi="Arial" w:cs="Arial"/>
                  <w:sz w:val="14"/>
                  <w:szCs w:val="14"/>
                </w:rPr>
                <w:delText>2382.64</w:delText>
              </w:r>
            </w:del>
          </w:p>
        </w:tc>
        <w:tc>
          <w:tcPr>
            <w:tcW w:w="94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2132" w:author="Ritu Kamra" w:date="2021-09-26T09:20:00Z">
              <w:tcPr>
                <w:tcW w:w="9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2912701D" w14:textId="29A287EF" w:rsidR="007F0E4D" w:rsidRPr="007F0E4D" w:rsidRDefault="007F0E4D" w:rsidP="007F0E4D">
            <w:pPr>
              <w:tabs>
                <w:tab w:val="left" w:pos="1290"/>
              </w:tabs>
              <w:spacing w:line="360" w:lineRule="auto"/>
              <w:jc w:val="both"/>
              <w:rPr>
                <w:rFonts w:ascii="Arial" w:eastAsia="Arial" w:hAnsi="Arial" w:cs="Arial"/>
                <w:sz w:val="14"/>
                <w:szCs w:val="14"/>
              </w:rPr>
            </w:pPr>
            <w:ins w:id="32133" w:author="Ritu Kamra" w:date="2021-09-26T09:20:00Z">
              <w:r w:rsidRPr="007F0E4D">
                <w:rPr>
                  <w:rFonts w:ascii="Arial" w:hAnsi="Arial" w:cs="Arial"/>
                  <w:color w:val="000000"/>
                  <w:sz w:val="14"/>
                  <w:szCs w:val="14"/>
                  <w:rPrChange w:id="32134" w:author="Ritu Kamra" w:date="2021-09-26T09:21:00Z">
                    <w:rPr>
                      <w:rFonts w:ascii="Arial" w:hAnsi="Arial" w:cs="Arial"/>
                      <w:b/>
                      <w:bCs/>
                      <w:color w:val="000000"/>
                      <w:sz w:val="20"/>
                      <w:szCs w:val="20"/>
                    </w:rPr>
                  </w:rPrChange>
                </w:rPr>
                <w:t>2870.45</w:t>
              </w:r>
            </w:ins>
            <w:del w:id="32135" w:author="Ritu Kamra" w:date="2021-09-26T09:20:00Z">
              <w:r w:rsidRPr="007F0E4D" w:rsidDel="005B15C6">
                <w:rPr>
                  <w:rFonts w:ascii="Arial" w:eastAsia="Arial" w:hAnsi="Arial" w:cs="Arial"/>
                  <w:sz w:val="14"/>
                  <w:szCs w:val="14"/>
                </w:rPr>
                <w:delText>3155.83</w:delText>
              </w:r>
            </w:del>
          </w:p>
        </w:tc>
        <w:tc>
          <w:tcPr>
            <w:tcW w:w="94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2136" w:author="Ritu Kamra" w:date="2021-09-26T09:20:00Z">
              <w:tcPr>
                <w:tcW w:w="9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4363DD35" w14:textId="1877590D" w:rsidR="007F0E4D" w:rsidRPr="007F0E4D" w:rsidRDefault="007F0E4D" w:rsidP="007F0E4D">
            <w:pPr>
              <w:tabs>
                <w:tab w:val="left" w:pos="1290"/>
              </w:tabs>
              <w:spacing w:line="360" w:lineRule="auto"/>
              <w:jc w:val="both"/>
              <w:rPr>
                <w:rFonts w:ascii="Arial" w:eastAsia="Arial" w:hAnsi="Arial" w:cs="Arial"/>
                <w:sz w:val="14"/>
                <w:szCs w:val="14"/>
              </w:rPr>
            </w:pPr>
            <w:ins w:id="32137" w:author="Ritu Kamra" w:date="2021-09-26T09:20:00Z">
              <w:r w:rsidRPr="007F0E4D">
                <w:rPr>
                  <w:rFonts w:ascii="Arial" w:hAnsi="Arial" w:cs="Arial"/>
                  <w:color w:val="000000"/>
                  <w:sz w:val="14"/>
                  <w:szCs w:val="14"/>
                  <w:rPrChange w:id="32138" w:author="Ritu Kamra" w:date="2021-09-26T09:21:00Z">
                    <w:rPr>
                      <w:rFonts w:ascii="Arial" w:hAnsi="Arial" w:cs="Arial"/>
                      <w:b/>
                      <w:bCs/>
                      <w:color w:val="000000"/>
                      <w:sz w:val="20"/>
                      <w:szCs w:val="20"/>
                    </w:rPr>
                  </w:rPrChange>
                </w:rPr>
                <w:t>3674.98</w:t>
              </w:r>
            </w:ins>
            <w:del w:id="32139" w:author="Ritu Kamra" w:date="2021-09-26T09:20:00Z">
              <w:r w:rsidRPr="007F0E4D" w:rsidDel="005B15C6">
                <w:rPr>
                  <w:rFonts w:ascii="Arial" w:eastAsia="Arial" w:hAnsi="Arial" w:cs="Arial"/>
                  <w:sz w:val="14"/>
                  <w:szCs w:val="14"/>
                </w:rPr>
                <w:delText>4213.75</w:delText>
              </w:r>
            </w:del>
          </w:p>
        </w:tc>
      </w:tr>
      <w:tr w:rsidR="008150A2" w:rsidRPr="004070B7" w14:paraId="00E0787D" w14:textId="77777777" w:rsidTr="00D02970">
        <w:trPr>
          <w:trHeight w:val="775"/>
          <w:trPrChange w:id="32140" w:author="Ritu Kamra" w:date="2021-09-26T09:20:00Z">
            <w:trPr>
              <w:trHeight w:val="775"/>
            </w:trPr>
          </w:trPrChange>
        </w:trPr>
        <w:tc>
          <w:tcPr>
            <w:tcW w:w="684" w:type="dxa"/>
            <w:vMerge/>
            <w:tcBorders>
              <w:top w:val="single" w:sz="24" w:space="0" w:color="FFFFFF"/>
              <w:left w:val="single" w:sz="8" w:space="0" w:color="FFFFFF"/>
              <w:bottom w:val="single" w:sz="8" w:space="0" w:color="FFFFFF"/>
              <w:right w:val="single" w:sz="8" w:space="0" w:color="FFFFFF"/>
            </w:tcBorders>
            <w:vAlign w:val="center"/>
            <w:hideMark/>
            <w:tcPrChange w:id="32141" w:author="Ritu Kamra" w:date="2021-09-26T09:20:00Z">
              <w:tcPr>
                <w:tcW w:w="605" w:type="dxa"/>
                <w:vMerge/>
                <w:tcBorders>
                  <w:top w:val="single" w:sz="24" w:space="0" w:color="FFFFFF"/>
                  <w:left w:val="single" w:sz="8" w:space="0" w:color="FFFFFF"/>
                  <w:bottom w:val="single" w:sz="8" w:space="0" w:color="FFFFFF"/>
                  <w:right w:val="single" w:sz="8" w:space="0" w:color="FFFFFF"/>
                </w:tcBorders>
                <w:vAlign w:val="center"/>
                <w:hideMark/>
              </w:tcPr>
            </w:tcPrChange>
          </w:tcPr>
          <w:p w14:paraId="0D7A1818" w14:textId="77777777" w:rsidR="008150A2" w:rsidRPr="004070B7" w:rsidRDefault="008150A2" w:rsidP="00092529">
            <w:pPr>
              <w:tabs>
                <w:tab w:val="left" w:pos="1290"/>
              </w:tabs>
              <w:spacing w:line="360" w:lineRule="auto"/>
              <w:jc w:val="both"/>
              <w:rPr>
                <w:rFonts w:ascii="Arial" w:eastAsia="Arial" w:hAnsi="Arial" w:cs="Arial"/>
                <w:sz w:val="14"/>
                <w:szCs w:val="14"/>
              </w:rPr>
            </w:pPr>
          </w:p>
        </w:tc>
        <w:tc>
          <w:tcPr>
            <w:tcW w:w="934"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Change w:id="32142" w:author="Ritu Kamra" w:date="2021-09-26T09:20:00Z">
              <w:tcPr>
                <w:tcW w:w="806"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tcPrChange>
          </w:tcPr>
          <w:p w14:paraId="1FFB05EC" w14:textId="77777777" w:rsidR="008150A2" w:rsidRPr="004070B7" w:rsidRDefault="008150A2" w:rsidP="00092529">
            <w:pPr>
              <w:tabs>
                <w:tab w:val="left" w:pos="1290"/>
              </w:tabs>
              <w:spacing w:line="360" w:lineRule="auto"/>
              <w:jc w:val="both"/>
              <w:rPr>
                <w:rFonts w:ascii="Arial" w:eastAsia="Arial" w:hAnsi="Arial" w:cs="Arial"/>
                <w:sz w:val="14"/>
                <w:szCs w:val="14"/>
              </w:rPr>
            </w:pPr>
            <w:r w:rsidRPr="004070B7">
              <w:rPr>
                <w:rFonts w:ascii="Arial" w:eastAsia="Arial" w:hAnsi="Arial" w:cs="Arial"/>
                <w:b/>
                <w:bCs/>
                <w:sz w:val="14"/>
                <w:szCs w:val="14"/>
              </w:rPr>
              <w:t>Demand Supply Gap</w:t>
            </w:r>
          </w:p>
        </w:tc>
        <w:tc>
          <w:tcPr>
            <w:tcW w:w="94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2143" w:author="Ritu Kamra" w:date="2021-09-26T09:20:00Z">
              <w:tcPr>
                <w:tcW w:w="9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7C1EE0DC" w14:textId="77777777" w:rsidR="008150A2" w:rsidRPr="007F0E4D" w:rsidRDefault="008150A2" w:rsidP="00092529">
            <w:pPr>
              <w:tabs>
                <w:tab w:val="left" w:pos="1290"/>
              </w:tabs>
              <w:spacing w:line="360" w:lineRule="auto"/>
              <w:jc w:val="both"/>
              <w:rPr>
                <w:rFonts w:ascii="Arial" w:eastAsia="Arial" w:hAnsi="Arial" w:cs="Arial"/>
                <w:sz w:val="14"/>
                <w:szCs w:val="14"/>
              </w:rPr>
            </w:pPr>
            <w:r w:rsidRPr="007F0E4D">
              <w:rPr>
                <w:rFonts w:ascii="Arial" w:eastAsia="Arial" w:hAnsi="Arial" w:cs="Arial"/>
                <w:sz w:val="14"/>
                <w:szCs w:val="14"/>
              </w:rPr>
              <w:t>181.94</w:t>
            </w:r>
          </w:p>
        </w:tc>
        <w:tc>
          <w:tcPr>
            <w:tcW w:w="94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2144" w:author="Ritu Kamra" w:date="2021-09-26T09:20:00Z">
              <w:tcPr>
                <w:tcW w:w="9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47A5459E" w14:textId="77777777" w:rsidR="008150A2" w:rsidRPr="007F0E4D" w:rsidRDefault="008150A2" w:rsidP="00092529">
            <w:pPr>
              <w:tabs>
                <w:tab w:val="left" w:pos="1290"/>
              </w:tabs>
              <w:spacing w:line="360" w:lineRule="auto"/>
              <w:jc w:val="both"/>
              <w:rPr>
                <w:rFonts w:ascii="Arial" w:eastAsia="Arial" w:hAnsi="Arial" w:cs="Arial"/>
                <w:sz w:val="14"/>
                <w:szCs w:val="14"/>
              </w:rPr>
            </w:pPr>
            <w:r w:rsidRPr="007F0E4D">
              <w:rPr>
                <w:rFonts w:ascii="Arial" w:eastAsia="Arial" w:hAnsi="Arial" w:cs="Arial"/>
                <w:sz w:val="14"/>
                <w:szCs w:val="14"/>
              </w:rPr>
              <w:t>221.36</w:t>
            </w:r>
          </w:p>
        </w:tc>
        <w:tc>
          <w:tcPr>
            <w:tcW w:w="94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2145" w:author="Ritu Kamra" w:date="2021-09-26T09:20:00Z">
              <w:tcPr>
                <w:tcW w:w="9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2A6C953E" w14:textId="77777777" w:rsidR="008150A2" w:rsidRPr="007F0E4D" w:rsidRDefault="008150A2" w:rsidP="00092529">
            <w:pPr>
              <w:tabs>
                <w:tab w:val="left" w:pos="1290"/>
              </w:tabs>
              <w:spacing w:line="360" w:lineRule="auto"/>
              <w:jc w:val="both"/>
              <w:rPr>
                <w:rFonts w:ascii="Arial" w:eastAsia="Arial" w:hAnsi="Arial" w:cs="Arial"/>
                <w:sz w:val="14"/>
                <w:szCs w:val="14"/>
              </w:rPr>
            </w:pPr>
            <w:r w:rsidRPr="007F0E4D">
              <w:rPr>
                <w:rFonts w:ascii="Arial" w:eastAsia="Arial" w:hAnsi="Arial" w:cs="Arial"/>
                <w:sz w:val="14"/>
                <w:szCs w:val="14"/>
              </w:rPr>
              <w:t>261.06</w:t>
            </w:r>
          </w:p>
        </w:tc>
        <w:tc>
          <w:tcPr>
            <w:tcW w:w="94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2146" w:author="Ritu Kamra" w:date="2021-09-26T09:20:00Z">
              <w:tcPr>
                <w:tcW w:w="9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22A63302" w14:textId="77777777" w:rsidR="008150A2" w:rsidRPr="007F0E4D" w:rsidRDefault="008150A2" w:rsidP="00092529">
            <w:pPr>
              <w:tabs>
                <w:tab w:val="left" w:pos="1290"/>
              </w:tabs>
              <w:spacing w:line="360" w:lineRule="auto"/>
              <w:jc w:val="both"/>
              <w:rPr>
                <w:rFonts w:ascii="Arial" w:eastAsia="Arial" w:hAnsi="Arial" w:cs="Arial"/>
                <w:sz w:val="14"/>
                <w:szCs w:val="14"/>
              </w:rPr>
            </w:pPr>
            <w:r w:rsidRPr="007F0E4D">
              <w:rPr>
                <w:rFonts w:ascii="Arial" w:eastAsia="Arial" w:hAnsi="Arial" w:cs="Arial"/>
                <w:sz w:val="14"/>
                <w:szCs w:val="14"/>
              </w:rPr>
              <w:t>246.42</w:t>
            </w:r>
          </w:p>
        </w:tc>
        <w:tc>
          <w:tcPr>
            <w:tcW w:w="94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2147" w:author="Ritu Kamra" w:date="2021-09-26T09:20:00Z">
              <w:tcPr>
                <w:tcW w:w="9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5CFF9224" w14:textId="77777777" w:rsidR="008150A2" w:rsidRPr="007F0E4D" w:rsidRDefault="008150A2" w:rsidP="00092529">
            <w:pPr>
              <w:tabs>
                <w:tab w:val="left" w:pos="1290"/>
              </w:tabs>
              <w:spacing w:line="360" w:lineRule="auto"/>
              <w:jc w:val="both"/>
              <w:rPr>
                <w:rFonts w:ascii="Arial" w:eastAsia="Arial" w:hAnsi="Arial" w:cs="Arial"/>
                <w:sz w:val="14"/>
                <w:szCs w:val="14"/>
              </w:rPr>
            </w:pPr>
            <w:r w:rsidRPr="007F0E4D">
              <w:rPr>
                <w:rFonts w:ascii="Arial" w:eastAsia="Arial" w:hAnsi="Arial" w:cs="Arial"/>
                <w:sz w:val="14"/>
                <w:szCs w:val="14"/>
              </w:rPr>
              <w:t>265.47</w:t>
            </w:r>
          </w:p>
        </w:tc>
        <w:tc>
          <w:tcPr>
            <w:tcW w:w="94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2148" w:author="Ritu Kamra" w:date="2021-09-26T09:20:00Z">
              <w:tcPr>
                <w:tcW w:w="9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539654AE" w14:textId="77777777" w:rsidR="008150A2" w:rsidRPr="007F0E4D" w:rsidRDefault="008150A2" w:rsidP="00092529">
            <w:pPr>
              <w:tabs>
                <w:tab w:val="left" w:pos="1290"/>
              </w:tabs>
              <w:spacing w:line="360" w:lineRule="auto"/>
              <w:jc w:val="both"/>
              <w:rPr>
                <w:rFonts w:ascii="Arial" w:eastAsia="Arial" w:hAnsi="Arial" w:cs="Arial"/>
                <w:sz w:val="14"/>
                <w:szCs w:val="14"/>
              </w:rPr>
            </w:pPr>
            <w:r w:rsidRPr="007F0E4D">
              <w:rPr>
                <w:rFonts w:ascii="Arial" w:eastAsia="Arial" w:hAnsi="Arial" w:cs="Arial"/>
                <w:sz w:val="14"/>
                <w:szCs w:val="14"/>
              </w:rPr>
              <w:t>156.34</w:t>
            </w:r>
          </w:p>
        </w:tc>
        <w:tc>
          <w:tcPr>
            <w:tcW w:w="94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2149" w:author="Ritu Kamra" w:date="2021-09-26T09:20:00Z">
              <w:tcPr>
                <w:tcW w:w="9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493B7CBD" w14:textId="77777777" w:rsidR="008150A2" w:rsidRPr="007F0E4D" w:rsidRDefault="008150A2" w:rsidP="00092529">
            <w:pPr>
              <w:tabs>
                <w:tab w:val="left" w:pos="1290"/>
              </w:tabs>
              <w:spacing w:line="360" w:lineRule="auto"/>
              <w:jc w:val="both"/>
              <w:rPr>
                <w:rFonts w:ascii="Arial" w:eastAsia="Arial" w:hAnsi="Arial" w:cs="Arial"/>
                <w:sz w:val="14"/>
                <w:szCs w:val="14"/>
              </w:rPr>
            </w:pPr>
            <w:r w:rsidRPr="007F0E4D">
              <w:rPr>
                <w:rFonts w:ascii="Arial" w:eastAsia="Arial" w:hAnsi="Arial" w:cs="Arial"/>
                <w:sz w:val="14"/>
                <w:szCs w:val="14"/>
              </w:rPr>
              <w:t>269.98</w:t>
            </w:r>
          </w:p>
        </w:tc>
        <w:tc>
          <w:tcPr>
            <w:tcW w:w="94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2150" w:author="Ritu Kamra" w:date="2021-09-26T09:20:00Z">
              <w:tcPr>
                <w:tcW w:w="9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0A2D3D39" w14:textId="77777777" w:rsidR="008150A2" w:rsidRPr="007F0E4D" w:rsidRDefault="008150A2" w:rsidP="00092529">
            <w:pPr>
              <w:tabs>
                <w:tab w:val="left" w:pos="1290"/>
              </w:tabs>
              <w:spacing w:line="360" w:lineRule="auto"/>
              <w:jc w:val="both"/>
              <w:rPr>
                <w:rFonts w:ascii="Arial" w:eastAsia="Arial" w:hAnsi="Arial" w:cs="Arial"/>
                <w:sz w:val="14"/>
                <w:szCs w:val="14"/>
              </w:rPr>
            </w:pPr>
            <w:r w:rsidRPr="007F0E4D">
              <w:rPr>
                <w:rFonts w:ascii="Arial" w:eastAsia="Arial" w:hAnsi="Arial" w:cs="Arial"/>
                <w:sz w:val="14"/>
                <w:szCs w:val="14"/>
              </w:rPr>
              <w:t>-409.59</w:t>
            </w:r>
          </w:p>
        </w:tc>
        <w:tc>
          <w:tcPr>
            <w:tcW w:w="94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2151" w:author="Ritu Kamra" w:date="2021-09-26T09:20:00Z">
              <w:tcPr>
                <w:tcW w:w="9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04927007" w14:textId="77777777" w:rsidR="008150A2" w:rsidRPr="007F0E4D" w:rsidRDefault="008150A2" w:rsidP="00092529">
            <w:pPr>
              <w:tabs>
                <w:tab w:val="left" w:pos="1290"/>
              </w:tabs>
              <w:spacing w:line="360" w:lineRule="auto"/>
              <w:jc w:val="both"/>
              <w:rPr>
                <w:rFonts w:ascii="Arial" w:eastAsia="Arial" w:hAnsi="Arial" w:cs="Arial"/>
                <w:sz w:val="14"/>
                <w:szCs w:val="14"/>
              </w:rPr>
            </w:pPr>
            <w:r w:rsidRPr="007F0E4D">
              <w:rPr>
                <w:rFonts w:ascii="Arial" w:eastAsia="Arial" w:hAnsi="Arial" w:cs="Arial"/>
                <w:sz w:val="14"/>
                <w:szCs w:val="14"/>
              </w:rPr>
              <w:t>-1114.78</w:t>
            </w:r>
          </w:p>
        </w:tc>
      </w:tr>
    </w:tbl>
    <w:p w14:paraId="18E7A07B" w14:textId="58331247" w:rsidR="004A4794" w:rsidRDefault="005858C1" w:rsidP="008150A2">
      <w:pPr>
        <w:tabs>
          <w:tab w:val="left" w:pos="1290"/>
        </w:tabs>
        <w:spacing w:line="360" w:lineRule="auto"/>
        <w:jc w:val="both"/>
        <w:rPr>
          <w:ins w:id="32152" w:author="Ritu Kamra" w:date="2021-09-27T17:56:00Z"/>
          <w:rFonts w:ascii="Arial" w:eastAsia="Arial" w:hAnsi="Arial" w:cs="Arial"/>
          <w:sz w:val="14"/>
          <w:szCs w:val="14"/>
        </w:rPr>
      </w:pPr>
      <w:ins w:id="32153" w:author="Ritu Kamra" w:date="2021-09-27T20:46:00Z">
        <w:r>
          <w:rPr>
            <w:noProof/>
          </w:rPr>
          <w:pict w14:anchorId="31CE7389">
            <v:shape id="_x0000_s1212" type="#_x0000_t202" style="position:absolute;left:0;text-align:left;margin-left:95.6pt;margin-top:2.25pt;width:146.8pt;height:15.75pt;z-index:2526699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" filled="f" stroked="f">
              <v:textbox style="mso-fit-shape-to-text:t">
                <w:txbxContent>
                  <w:p w14:paraId="5E3B431A" w14:textId="77777777" w:rsidR="00D02970" w:rsidRPr="00687E98" w:rsidRDefault="00D02970" w:rsidP="00D02970">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w:r>
      </w:ins>
    </w:p>
    <w:p w14:paraId="6AD0198F" w14:textId="70253A08" w:rsidR="00912717" w:rsidRPr="00B93A62" w:rsidRDefault="00912717" w:rsidP="008150A2">
      <w:pPr>
        <w:tabs>
          <w:tab w:val="left" w:pos="1290"/>
        </w:tabs>
        <w:spacing w:line="360" w:lineRule="auto"/>
        <w:jc w:val="both"/>
        <w:rPr>
          <w:ins w:id="32154" w:author="Ritu Kamra" w:date="2021-09-27T17:56:00Z"/>
          <w:rFonts w:ascii="Verdana" w:eastAsia="Arial" w:hAnsi="Verdana" w:cs="Arial"/>
          <w:b/>
          <w:bCs/>
          <w:sz w:val="20"/>
          <w:szCs w:val="20"/>
          <w:lang w:val="en-US"/>
          <w:rPrChange w:id="32155" w:author="Ritu Kamra" w:date="2021-09-27T20:51:00Z">
            <w:rPr>
              <w:ins w:id="32156" w:author="Ritu Kamra" w:date="2021-09-27T17:56:00Z"/>
              <w:rFonts w:ascii="Arial" w:eastAsia="Arial" w:hAnsi="Arial" w:cs="Arial"/>
              <w:sz w:val="14"/>
              <w:szCs w:val="14"/>
            </w:rPr>
          </w:rPrChange>
        </w:rPr>
      </w:pPr>
      <w:ins w:id="32157" w:author="Ritu Kamra" w:date="2021-09-27T17:56:00Z">
        <w:r w:rsidRPr="00B93A62">
          <w:rPr>
            <w:rFonts w:ascii="Verdana" w:eastAsia="Arial" w:hAnsi="Verdana" w:cs="Arial"/>
            <w:b/>
            <w:bCs/>
            <w:sz w:val="20"/>
            <w:szCs w:val="20"/>
            <w:lang w:val="en-US"/>
            <w:rPrChange w:id="32158" w:author="Ritu Kamra" w:date="2021-09-27T20:51:00Z">
              <w:rPr>
                <w:rFonts w:ascii="Arial" w:eastAsia="Arial" w:hAnsi="Arial" w:cs="Arial"/>
                <w:b/>
                <w:bCs/>
                <w:sz w:val="24"/>
                <w:szCs w:val="24"/>
                <w:lang w:val="en-US"/>
              </w:rPr>
            </w:rPrChange>
          </w:rPr>
          <w:t>Table 1</w:t>
        </w:r>
      </w:ins>
      <w:ins w:id="32159" w:author="Ritu Kamra" w:date="2021-09-27T18:23:00Z">
        <w:r w:rsidR="003E5CA6" w:rsidRPr="00B93A62">
          <w:rPr>
            <w:rFonts w:ascii="Verdana" w:eastAsia="Arial" w:hAnsi="Verdana" w:cs="Arial"/>
            <w:b/>
            <w:bCs/>
            <w:sz w:val="20"/>
            <w:szCs w:val="20"/>
            <w:lang w:val="en-US"/>
            <w:rPrChange w:id="32160" w:author="Ritu Kamra" w:date="2021-09-27T20:51:00Z">
              <w:rPr>
                <w:rFonts w:ascii="Arial" w:eastAsia="Arial" w:hAnsi="Arial" w:cs="Arial"/>
                <w:b/>
                <w:bCs/>
                <w:sz w:val="24"/>
                <w:szCs w:val="24"/>
                <w:lang w:val="en-US"/>
              </w:rPr>
            </w:rPrChange>
          </w:rPr>
          <w:t>4</w:t>
        </w:r>
      </w:ins>
      <w:ins w:id="32161" w:author="Ritu Kamra" w:date="2021-09-27T17:56:00Z">
        <w:r w:rsidRPr="00B93A62">
          <w:rPr>
            <w:rFonts w:ascii="Verdana" w:eastAsia="Arial" w:hAnsi="Verdana" w:cs="Arial"/>
            <w:b/>
            <w:bCs/>
            <w:sz w:val="20"/>
            <w:szCs w:val="20"/>
            <w:lang w:val="en-US"/>
            <w:rPrChange w:id="32162" w:author="Ritu Kamra" w:date="2021-09-27T20:51:00Z">
              <w:rPr>
                <w:rFonts w:ascii="Arial" w:eastAsia="Arial" w:hAnsi="Arial" w:cs="Arial"/>
                <w:b/>
                <w:bCs/>
                <w:sz w:val="24"/>
                <w:szCs w:val="24"/>
                <w:lang w:val="en-US"/>
              </w:rPr>
            </w:rPrChange>
          </w:rPr>
          <w:t xml:space="preserve">: </w:t>
        </w:r>
      </w:ins>
      <w:ins w:id="32163" w:author="Ritu Kamra" w:date="2021-09-27T17:57:00Z">
        <w:r w:rsidR="002614CD" w:rsidRPr="00B93A62">
          <w:rPr>
            <w:rFonts w:ascii="Verdana" w:eastAsia="Arial" w:hAnsi="Verdana" w:cs="Arial"/>
            <w:b/>
            <w:bCs/>
            <w:sz w:val="20"/>
            <w:szCs w:val="20"/>
            <w:lang w:val="en-US"/>
            <w:rPrChange w:id="32164" w:author="Ritu Kamra" w:date="2021-09-27T20:51:00Z">
              <w:rPr>
                <w:rFonts w:ascii="Arial" w:eastAsia="Arial" w:hAnsi="Arial" w:cs="Arial"/>
                <w:b/>
                <w:bCs/>
                <w:sz w:val="24"/>
                <w:szCs w:val="24"/>
              </w:rPr>
            </w:rPrChange>
          </w:rPr>
          <w:t>Europe</w:t>
        </w:r>
      </w:ins>
      <w:ins w:id="32165" w:author="Ritu Kamra" w:date="2021-09-27T17:56:00Z">
        <w:r w:rsidRPr="00B93A62">
          <w:rPr>
            <w:rFonts w:ascii="Verdana" w:eastAsia="Arial" w:hAnsi="Verdana" w:cs="Arial"/>
            <w:b/>
            <w:bCs/>
            <w:sz w:val="20"/>
            <w:szCs w:val="20"/>
            <w:lang w:val="en-US"/>
            <w:rPrChange w:id="32166" w:author="Ritu Kamra" w:date="2021-09-27T20:51:00Z">
              <w:rPr>
                <w:rFonts w:ascii="Arial" w:eastAsia="Arial" w:hAnsi="Arial" w:cs="Arial"/>
                <w:b/>
                <w:bCs/>
                <w:sz w:val="24"/>
                <w:szCs w:val="24"/>
              </w:rPr>
            </w:rPrChange>
          </w:rPr>
          <w:t xml:space="preserve"> Epoxy Resin Market Supply Analysis</w:t>
        </w:r>
        <w:r w:rsidRPr="00B93A62">
          <w:rPr>
            <w:rFonts w:ascii="Verdana" w:eastAsia="Arial" w:hAnsi="Verdana" w:cs="Arial"/>
            <w:b/>
            <w:bCs/>
            <w:sz w:val="20"/>
            <w:szCs w:val="20"/>
            <w:lang w:val="en-US"/>
            <w:rPrChange w:id="32167" w:author="Ritu Kamra" w:date="2021-09-27T20:51:00Z">
              <w:rPr>
                <w:rFonts w:ascii="Arial" w:eastAsia="Arial" w:hAnsi="Arial" w:cs="Arial"/>
                <w:b/>
                <w:bCs/>
                <w:sz w:val="24"/>
                <w:szCs w:val="24"/>
                <w:lang w:val="en-US"/>
              </w:rPr>
            </w:rPrChange>
          </w:rPr>
          <w:t>, By Volume, 2015-2025F (Thousand Tonnes)</w:t>
        </w:r>
      </w:ins>
    </w:p>
    <w:p w14:paraId="37BEB7FD" w14:textId="0128C988" w:rsidR="00912717" w:rsidRPr="004070B7" w:rsidRDefault="005858C1" w:rsidP="008150A2">
      <w:pPr>
        <w:tabs>
          <w:tab w:val="left" w:pos="1290"/>
        </w:tabs>
        <w:spacing w:line="360" w:lineRule="auto"/>
        <w:jc w:val="both"/>
        <w:rPr>
          <w:rFonts w:ascii="Arial" w:eastAsia="Arial" w:hAnsi="Arial" w:cs="Arial"/>
          <w:sz w:val="14"/>
          <w:szCs w:val="14"/>
        </w:rPr>
      </w:pPr>
      <w:ins w:id="32168" w:author="Ritu Kamra" w:date="2021-09-27T20:46:00Z">
        <w:r>
          <w:rPr>
            <w:noProof/>
          </w:rPr>
          <w:pict w14:anchorId="3C00AE3A">
            <v:shape id="_x0000_s1211" type="#_x0000_t202" style="position:absolute;left:0;text-align:left;margin-left:95.6pt;margin-top:290.65pt;width:146.8pt;height:15.75pt;z-index:252672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" filled="f" stroked="f">
              <v:textbox style="mso-fit-shape-to-text:t">
                <w:txbxContent>
                  <w:p w14:paraId="7639BA29" w14:textId="77777777" w:rsidR="00D02970" w:rsidRPr="00687E98" w:rsidRDefault="00D02970" w:rsidP="00D02970">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w:r>
      </w:ins>
    </w:p>
    <w:tbl>
      <w:tblPr>
        <w:tblW w:w="10135" w:type="dxa"/>
        <w:tblLayout w:type="fixed"/>
        <w:tblCellMar>
          <w:left w:w="0" w:type="dxa"/>
          <w:right w:w="0" w:type="dxa"/>
        </w:tblCellMar>
        <w:tblLook w:val="0420" w:firstRow="1" w:lastRow="0" w:firstColumn="0" w:lastColumn="0" w:noHBand="0" w:noVBand="1"/>
        <w:tblPrChange w:id="32169" w:author="Neeshu Bhadauriya" w:date="2021-09-27T22:54:00Z">
          <w:tblPr>
            <w:tblW w:w="10150" w:type="dxa"/>
            <w:tblLayout w:type="fixed"/>
            <w:tblCellMar>
              <w:left w:w="0" w:type="dxa"/>
              <w:right w:w="0" w:type="dxa"/>
            </w:tblCellMar>
            <w:tblLook w:val="0420" w:firstRow="1" w:lastRow="0" w:firstColumn="0" w:lastColumn="0" w:noHBand="0" w:noVBand="1"/>
          </w:tblPr>
        </w:tblPrChange>
      </w:tblPr>
      <w:tblGrid>
        <w:gridCol w:w="1203"/>
        <w:gridCol w:w="1040"/>
        <w:gridCol w:w="1034"/>
        <w:gridCol w:w="1143"/>
        <w:gridCol w:w="1143"/>
        <w:gridCol w:w="1143"/>
        <w:gridCol w:w="1143"/>
        <w:gridCol w:w="1143"/>
        <w:gridCol w:w="1143"/>
        <w:tblGridChange w:id="32170">
          <w:tblGrid>
            <w:gridCol w:w="983"/>
            <w:gridCol w:w="850"/>
            <w:gridCol w:w="845"/>
            <w:gridCol w:w="934"/>
            <w:gridCol w:w="934"/>
            <w:gridCol w:w="934"/>
            <w:gridCol w:w="934"/>
            <w:gridCol w:w="934"/>
            <w:gridCol w:w="934"/>
          </w:tblGrid>
        </w:tblGridChange>
      </w:tblGrid>
      <w:tr w:rsidR="00CC26A8" w:rsidRPr="004070B7" w14:paraId="47727CD0" w14:textId="77777777" w:rsidTr="00CC26A8">
        <w:trPr>
          <w:trHeight w:val="502"/>
          <w:trPrChange w:id="32171" w:author="Neeshu Bhadauriya" w:date="2021-09-27T22:54:00Z">
            <w:trPr>
              <w:trHeight w:val="518"/>
            </w:trPr>
          </w:trPrChange>
        </w:trPr>
        <w:tc>
          <w:tcPr>
            <w:tcW w:w="1203"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Change w:id="32172" w:author="Neeshu Bhadauriya" w:date="2021-09-27T22:54:00Z">
              <w:tcPr>
                <w:tcW w:w="983"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tcPrChange>
          </w:tcPr>
          <w:p w14:paraId="128FEF73" w14:textId="77777777" w:rsidR="00CC26A8" w:rsidRPr="004070B7" w:rsidRDefault="00CC26A8" w:rsidP="00092529">
            <w:pPr>
              <w:tabs>
                <w:tab w:val="left" w:pos="1290"/>
              </w:tabs>
              <w:rPr>
                <w:rFonts w:ascii="Arial" w:eastAsia="Arial" w:hAnsi="Arial" w:cs="Arial"/>
                <w:sz w:val="14"/>
                <w:szCs w:val="14"/>
              </w:rPr>
            </w:pPr>
          </w:p>
        </w:tc>
        <w:tc>
          <w:tcPr>
            <w:tcW w:w="104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Change w:id="32173" w:author="Neeshu Bhadauriya" w:date="2021-09-27T22:54:00Z">
              <w:tcPr>
                <w:tcW w:w="85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tcPrChange>
          </w:tcPr>
          <w:p w14:paraId="36E1C613" w14:textId="77777777" w:rsidR="00CC26A8" w:rsidRPr="004070B7" w:rsidRDefault="00CC26A8" w:rsidP="00092529">
            <w:pPr>
              <w:tabs>
                <w:tab w:val="left" w:pos="1290"/>
              </w:tabs>
              <w:rPr>
                <w:rFonts w:ascii="Arial" w:eastAsia="Arial" w:hAnsi="Arial" w:cs="Arial"/>
                <w:sz w:val="14"/>
                <w:szCs w:val="14"/>
              </w:rPr>
            </w:pPr>
          </w:p>
        </w:tc>
        <w:tc>
          <w:tcPr>
            <w:tcW w:w="103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Change w:id="32174" w:author="Neeshu Bhadauriya" w:date="2021-09-27T22:54:00Z">
              <w:tcPr>
                <w:tcW w:w="845"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tcPrChange>
          </w:tcPr>
          <w:p w14:paraId="0E78A2B1" w14:textId="77777777" w:rsidR="00CC26A8" w:rsidRPr="00AD2607" w:rsidRDefault="00CC26A8" w:rsidP="00092529">
            <w:pPr>
              <w:tabs>
                <w:tab w:val="left" w:pos="1290"/>
              </w:tabs>
              <w:rPr>
                <w:rFonts w:ascii="Arial" w:eastAsia="Arial" w:hAnsi="Arial" w:cs="Arial"/>
                <w:color w:val="FFFFFF" w:themeColor="background1"/>
                <w:sz w:val="14"/>
                <w:szCs w:val="14"/>
                <w:rPrChange w:id="32175" w:author="Dilip Kumar" w:date="2021-09-26T12:08:00Z">
                  <w:rPr>
                    <w:rFonts w:ascii="Arial" w:eastAsia="Arial" w:hAnsi="Arial" w:cs="Arial"/>
                    <w:sz w:val="14"/>
                    <w:szCs w:val="14"/>
                  </w:rPr>
                </w:rPrChange>
              </w:rPr>
            </w:pPr>
            <w:r w:rsidRPr="00AD2607">
              <w:rPr>
                <w:rFonts w:ascii="Arial" w:eastAsia="Arial" w:hAnsi="Arial" w:cs="Arial"/>
                <w:b/>
                <w:bCs/>
                <w:color w:val="FFFFFF" w:themeColor="background1"/>
                <w:sz w:val="14"/>
                <w:szCs w:val="14"/>
                <w:rPrChange w:id="32176" w:author="Dilip Kumar" w:date="2021-09-26T12:08:00Z">
                  <w:rPr>
                    <w:rFonts w:ascii="Arial" w:eastAsia="Arial" w:hAnsi="Arial" w:cs="Arial"/>
                    <w:b/>
                    <w:bCs/>
                    <w:sz w:val="14"/>
                    <w:szCs w:val="14"/>
                  </w:rPr>
                </w:rPrChange>
              </w:rPr>
              <w:t>2015</w:t>
            </w:r>
          </w:p>
        </w:tc>
        <w:tc>
          <w:tcPr>
            <w:tcW w:w="1143"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Change w:id="32177" w:author="Neeshu Bhadauriya" w:date="2021-09-27T22:54:00Z">
              <w:tcPr>
                <w:tcW w:w="93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tcPrChange>
          </w:tcPr>
          <w:p w14:paraId="45062755" w14:textId="77777777" w:rsidR="00CC26A8" w:rsidRPr="00AD2607" w:rsidRDefault="00CC26A8" w:rsidP="00092529">
            <w:pPr>
              <w:tabs>
                <w:tab w:val="left" w:pos="1290"/>
              </w:tabs>
              <w:rPr>
                <w:rFonts w:ascii="Arial" w:eastAsia="Arial" w:hAnsi="Arial" w:cs="Arial"/>
                <w:color w:val="FFFFFF" w:themeColor="background1"/>
                <w:sz w:val="14"/>
                <w:szCs w:val="14"/>
                <w:rPrChange w:id="32178" w:author="Dilip Kumar" w:date="2021-09-26T12:08:00Z">
                  <w:rPr>
                    <w:rFonts w:ascii="Arial" w:eastAsia="Arial" w:hAnsi="Arial" w:cs="Arial"/>
                    <w:sz w:val="14"/>
                    <w:szCs w:val="14"/>
                  </w:rPr>
                </w:rPrChange>
              </w:rPr>
            </w:pPr>
            <w:r w:rsidRPr="00AD2607">
              <w:rPr>
                <w:rFonts w:ascii="Arial" w:eastAsia="Arial" w:hAnsi="Arial" w:cs="Arial"/>
                <w:b/>
                <w:bCs/>
                <w:color w:val="FFFFFF" w:themeColor="background1"/>
                <w:sz w:val="14"/>
                <w:szCs w:val="14"/>
                <w:rPrChange w:id="32179" w:author="Dilip Kumar" w:date="2021-09-26T12:08:00Z">
                  <w:rPr>
                    <w:rFonts w:ascii="Arial" w:eastAsia="Arial" w:hAnsi="Arial" w:cs="Arial"/>
                    <w:b/>
                    <w:bCs/>
                    <w:sz w:val="14"/>
                    <w:szCs w:val="14"/>
                  </w:rPr>
                </w:rPrChange>
              </w:rPr>
              <w:t>2016</w:t>
            </w:r>
          </w:p>
        </w:tc>
        <w:tc>
          <w:tcPr>
            <w:tcW w:w="1143"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Change w:id="32180" w:author="Neeshu Bhadauriya" w:date="2021-09-27T22:54:00Z">
              <w:tcPr>
                <w:tcW w:w="93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tcPrChange>
          </w:tcPr>
          <w:p w14:paraId="6C91DB68" w14:textId="77777777" w:rsidR="00CC26A8" w:rsidRPr="00AD2607" w:rsidRDefault="00CC26A8" w:rsidP="00092529">
            <w:pPr>
              <w:tabs>
                <w:tab w:val="left" w:pos="1290"/>
              </w:tabs>
              <w:rPr>
                <w:rFonts w:ascii="Arial" w:eastAsia="Arial" w:hAnsi="Arial" w:cs="Arial"/>
                <w:color w:val="FFFFFF" w:themeColor="background1"/>
                <w:sz w:val="14"/>
                <w:szCs w:val="14"/>
                <w:rPrChange w:id="32181" w:author="Dilip Kumar" w:date="2021-09-26T12:08:00Z">
                  <w:rPr>
                    <w:rFonts w:ascii="Arial" w:eastAsia="Arial" w:hAnsi="Arial" w:cs="Arial"/>
                    <w:sz w:val="14"/>
                    <w:szCs w:val="14"/>
                  </w:rPr>
                </w:rPrChange>
              </w:rPr>
            </w:pPr>
            <w:r w:rsidRPr="00AD2607">
              <w:rPr>
                <w:rFonts w:ascii="Arial" w:eastAsia="Arial" w:hAnsi="Arial" w:cs="Arial"/>
                <w:b/>
                <w:bCs/>
                <w:color w:val="FFFFFF" w:themeColor="background1"/>
                <w:sz w:val="14"/>
                <w:szCs w:val="14"/>
                <w:rPrChange w:id="32182" w:author="Dilip Kumar" w:date="2021-09-26T12:08:00Z">
                  <w:rPr>
                    <w:rFonts w:ascii="Arial" w:eastAsia="Arial" w:hAnsi="Arial" w:cs="Arial"/>
                    <w:b/>
                    <w:bCs/>
                    <w:sz w:val="14"/>
                    <w:szCs w:val="14"/>
                  </w:rPr>
                </w:rPrChange>
              </w:rPr>
              <w:t>2019</w:t>
            </w:r>
          </w:p>
        </w:tc>
        <w:tc>
          <w:tcPr>
            <w:tcW w:w="1143"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Change w:id="32183" w:author="Neeshu Bhadauriya" w:date="2021-09-27T22:54:00Z">
              <w:tcPr>
                <w:tcW w:w="93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tcPrChange>
          </w:tcPr>
          <w:p w14:paraId="329B1879" w14:textId="77777777" w:rsidR="00CC26A8" w:rsidRPr="00AD2607" w:rsidRDefault="00CC26A8" w:rsidP="00092529">
            <w:pPr>
              <w:tabs>
                <w:tab w:val="left" w:pos="1290"/>
              </w:tabs>
              <w:rPr>
                <w:rFonts w:ascii="Arial" w:eastAsia="Arial" w:hAnsi="Arial" w:cs="Arial"/>
                <w:color w:val="FFFFFF" w:themeColor="background1"/>
                <w:sz w:val="14"/>
                <w:szCs w:val="14"/>
                <w:rPrChange w:id="32184" w:author="Dilip Kumar" w:date="2021-09-26T12:08:00Z">
                  <w:rPr>
                    <w:rFonts w:ascii="Arial" w:eastAsia="Arial" w:hAnsi="Arial" w:cs="Arial"/>
                    <w:sz w:val="14"/>
                    <w:szCs w:val="14"/>
                  </w:rPr>
                </w:rPrChange>
              </w:rPr>
            </w:pPr>
            <w:r w:rsidRPr="00AD2607">
              <w:rPr>
                <w:rFonts w:ascii="Arial" w:eastAsia="Arial" w:hAnsi="Arial" w:cs="Arial"/>
                <w:b/>
                <w:bCs/>
                <w:color w:val="FFFFFF" w:themeColor="background1"/>
                <w:sz w:val="14"/>
                <w:szCs w:val="14"/>
                <w:lang w:val="en-US"/>
                <w:rPrChange w:id="32185" w:author="Dilip Kumar" w:date="2021-09-26T12:08:00Z">
                  <w:rPr>
                    <w:rFonts w:ascii="Arial" w:eastAsia="Arial" w:hAnsi="Arial" w:cs="Arial"/>
                    <w:b/>
                    <w:bCs/>
                    <w:sz w:val="14"/>
                    <w:szCs w:val="14"/>
                    <w:lang w:val="en-US"/>
                  </w:rPr>
                </w:rPrChange>
              </w:rPr>
              <w:t>2020</w:t>
            </w:r>
          </w:p>
        </w:tc>
        <w:tc>
          <w:tcPr>
            <w:tcW w:w="1143"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Change w:id="32186" w:author="Neeshu Bhadauriya" w:date="2021-09-27T22:54:00Z">
              <w:tcPr>
                <w:tcW w:w="93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tcPrChange>
          </w:tcPr>
          <w:p w14:paraId="03069ED2" w14:textId="77777777" w:rsidR="00CC26A8" w:rsidRPr="00AD2607" w:rsidRDefault="00CC26A8" w:rsidP="00092529">
            <w:pPr>
              <w:tabs>
                <w:tab w:val="left" w:pos="1290"/>
              </w:tabs>
              <w:rPr>
                <w:rFonts w:ascii="Arial" w:eastAsia="Arial" w:hAnsi="Arial" w:cs="Arial"/>
                <w:color w:val="FFFFFF" w:themeColor="background1"/>
                <w:sz w:val="14"/>
                <w:szCs w:val="14"/>
                <w:rPrChange w:id="32187" w:author="Dilip Kumar" w:date="2021-09-26T12:08:00Z">
                  <w:rPr>
                    <w:rFonts w:ascii="Arial" w:eastAsia="Arial" w:hAnsi="Arial" w:cs="Arial"/>
                    <w:sz w:val="14"/>
                    <w:szCs w:val="14"/>
                  </w:rPr>
                </w:rPrChange>
              </w:rPr>
            </w:pPr>
            <w:r w:rsidRPr="00AD2607">
              <w:rPr>
                <w:rFonts w:ascii="Arial" w:eastAsia="Arial" w:hAnsi="Arial" w:cs="Arial"/>
                <w:b/>
                <w:bCs/>
                <w:color w:val="FFFFFF" w:themeColor="background1"/>
                <w:sz w:val="14"/>
                <w:szCs w:val="14"/>
                <w:rPrChange w:id="32188" w:author="Dilip Kumar" w:date="2021-09-26T12:08:00Z">
                  <w:rPr>
                    <w:rFonts w:ascii="Arial" w:eastAsia="Arial" w:hAnsi="Arial" w:cs="Arial"/>
                    <w:b/>
                    <w:bCs/>
                    <w:sz w:val="14"/>
                    <w:szCs w:val="14"/>
                  </w:rPr>
                </w:rPrChange>
              </w:rPr>
              <w:t>2021E</w:t>
            </w:r>
          </w:p>
        </w:tc>
        <w:tc>
          <w:tcPr>
            <w:tcW w:w="1143"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Change w:id="32189" w:author="Neeshu Bhadauriya" w:date="2021-09-27T22:54:00Z">
              <w:tcPr>
                <w:tcW w:w="93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tcPrChange>
          </w:tcPr>
          <w:p w14:paraId="30078EFE" w14:textId="77777777" w:rsidR="00CC26A8" w:rsidRPr="00AD2607" w:rsidRDefault="00CC26A8" w:rsidP="00092529">
            <w:pPr>
              <w:tabs>
                <w:tab w:val="left" w:pos="1290"/>
              </w:tabs>
              <w:rPr>
                <w:rFonts w:ascii="Arial" w:eastAsia="Arial" w:hAnsi="Arial" w:cs="Arial"/>
                <w:color w:val="FFFFFF" w:themeColor="background1"/>
                <w:sz w:val="14"/>
                <w:szCs w:val="14"/>
                <w:rPrChange w:id="32190" w:author="Dilip Kumar" w:date="2021-09-26T12:08:00Z">
                  <w:rPr>
                    <w:rFonts w:ascii="Arial" w:eastAsia="Arial" w:hAnsi="Arial" w:cs="Arial"/>
                    <w:sz w:val="14"/>
                    <w:szCs w:val="14"/>
                  </w:rPr>
                </w:rPrChange>
              </w:rPr>
            </w:pPr>
            <w:r w:rsidRPr="00AD2607">
              <w:rPr>
                <w:rFonts w:ascii="Arial" w:eastAsia="Arial" w:hAnsi="Arial" w:cs="Arial"/>
                <w:b/>
                <w:bCs/>
                <w:color w:val="FFFFFF" w:themeColor="background1"/>
                <w:sz w:val="14"/>
                <w:szCs w:val="14"/>
                <w:rPrChange w:id="32191" w:author="Dilip Kumar" w:date="2021-09-26T12:08:00Z">
                  <w:rPr>
                    <w:rFonts w:ascii="Arial" w:eastAsia="Arial" w:hAnsi="Arial" w:cs="Arial"/>
                    <w:b/>
                    <w:bCs/>
                    <w:sz w:val="14"/>
                    <w:szCs w:val="14"/>
                  </w:rPr>
                </w:rPrChange>
              </w:rPr>
              <w:t>2025F</w:t>
            </w:r>
          </w:p>
        </w:tc>
        <w:tc>
          <w:tcPr>
            <w:tcW w:w="1143"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Change w:id="32192" w:author="Neeshu Bhadauriya" w:date="2021-09-27T22:54:00Z">
              <w:tcPr>
                <w:tcW w:w="93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tcPrChange>
          </w:tcPr>
          <w:p w14:paraId="2D0582AA" w14:textId="77777777" w:rsidR="00CC26A8" w:rsidRPr="00AD2607" w:rsidRDefault="00CC26A8" w:rsidP="00092529">
            <w:pPr>
              <w:tabs>
                <w:tab w:val="left" w:pos="1290"/>
              </w:tabs>
              <w:rPr>
                <w:rFonts w:ascii="Arial" w:eastAsia="Arial" w:hAnsi="Arial" w:cs="Arial"/>
                <w:color w:val="FFFFFF" w:themeColor="background1"/>
                <w:sz w:val="14"/>
                <w:szCs w:val="14"/>
                <w:rPrChange w:id="32193" w:author="Dilip Kumar" w:date="2021-09-26T12:08:00Z">
                  <w:rPr>
                    <w:rFonts w:ascii="Arial" w:eastAsia="Arial" w:hAnsi="Arial" w:cs="Arial"/>
                    <w:sz w:val="14"/>
                    <w:szCs w:val="14"/>
                  </w:rPr>
                </w:rPrChange>
              </w:rPr>
            </w:pPr>
            <w:r w:rsidRPr="00AD2607">
              <w:rPr>
                <w:rFonts w:ascii="Arial" w:eastAsia="Arial" w:hAnsi="Arial" w:cs="Arial"/>
                <w:b/>
                <w:bCs/>
                <w:color w:val="FFFFFF" w:themeColor="background1"/>
                <w:sz w:val="14"/>
                <w:szCs w:val="14"/>
                <w:rPrChange w:id="32194" w:author="Dilip Kumar" w:date="2021-09-26T12:08:00Z">
                  <w:rPr>
                    <w:rFonts w:ascii="Arial" w:eastAsia="Arial" w:hAnsi="Arial" w:cs="Arial"/>
                    <w:b/>
                    <w:bCs/>
                    <w:sz w:val="14"/>
                    <w:szCs w:val="14"/>
                  </w:rPr>
                </w:rPrChange>
              </w:rPr>
              <w:t>2030F</w:t>
            </w:r>
          </w:p>
        </w:tc>
      </w:tr>
      <w:tr w:rsidR="00CC26A8" w:rsidRPr="004070B7" w14:paraId="0D375334" w14:textId="77777777" w:rsidTr="00CC26A8">
        <w:trPr>
          <w:trHeight w:val="551"/>
        </w:trPr>
        <w:tc>
          <w:tcPr>
            <w:tcW w:w="1203"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Change w:id="32195" w:author="Neeshu Bhadauriya" w:date="2021-09-27T22:54:00Z">
              <w:tcPr>
                <w:tcW w:w="983"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tcPrChange>
          </w:tcPr>
          <w:p w14:paraId="0E2B153A" w14:textId="77777777" w:rsidR="00CC26A8" w:rsidRPr="004070B7" w:rsidRDefault="00CC26A8" w:rsidP="007F0E4D">
            <w:pPr>
              <w:tabs>
                <w:tab w:val="left" w:pos="1290"/>
              </w:tabs>
              <w:rPr>
                <w:rFonts w:ascii="Arial" w:eastAsia="Arial" w:hAnsi="Arial" w:cs="Arial"/>
                <w:sz w:val="14"/>
                <w:szCs w:val="14"/>
              </w:rPr>
            </w:pPr>
            <w:r w:rsidRPr="004070B7">
              <w:rPr>
                <w:rFonts w:ascii="Arial" w:eastAsia="Arial" w:hAnsi="Arial" w:cs="Arial"/>
                <w:b/>
                <w:bCs/>
                <w:sz w:val="14"/>
                <w:szCs w:val="14"/>
              </w:rPr>
              <w:t>Europe</w:t>
            </w:r>
          </w:p>
        </w:tc>
        <w:tc>
          <w:tcPr>
            <w:tcW w:w="1040"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Change w:id="32196" w:author="Neeshu Bhadauriya" w:date="2021-09-27T22:54:00Z">
              <w:tcPr>
                <w:tcW w:w="850"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tcPrChange>
          </w:tcPr>
          <w:p w14:paraId="25DA077F" w14:textId="77777777" w:rsidR="00CC26A8" w:rsidRPr="004070B7" w:rsidRDefault="00CC26A8" w:rsidP="007F0E4D">
            <w:pPr>
              <w:tabs>
                <w:tab w:val="left" w:pos="1290"/>
              </w:tabs>
              <w:rPr>
                <w:rFonts w:ascii="Arial" w:eastAsia="Arial" w:hAnsi="Arial" w:cs="Arial"/>
                <w:sz w:val="14"/>
                <w:szCs w:val="14"/>
              </w:rPr>
            </w:pPr>
            <w:r w:rsidRPr="004070B7">
              <w:rPr>
                <w:rFonts w:ascii="Arial" w:eastAsia="Arial" w:hAnsi="Arial" w:cs="Arial"/>
                <w:b/>
                <w:bCs/>
                <w:sz w:val="14"/>
                <w:szCs w:val="14"/>
              </w:rPr>
              <w:t>Capacity</w:t>
            </w:r>
          </w:p>
        </w:tc>
        <w:tc>
          <w:tcPr>
            <w:tcW w:w="1034"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2197" w:author="Neeshu Bhadauriya" w:date="2021-09-27T22:54:00Z">
              <w:tcPr>
                <w:tcW w:w="845"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385E5A2B" w14:textId="42AE54A3" w:rsidR="00CC26A8" w:rsidRPr="000923F0" w:rsidRDefault="00CC26A8">
            <w:pPr>
              <w:tabs>
                <w:tab w:val="left" w:pos="1290"/>
              </w:tabs>
              <w:jc w:val="center"/>
              <w:rPr>
                <w:rFonts w:ascii="Arial" w:eastAsia="Arial" w:hAnsi="Arial" w:cs="Arial"/>
                <w:sz w:val="14"/>
                <w:szCs w:val="14"/>
              </w:rPr>
              <w:pPrChange w:id="32198" w:author="Ritu Kamra" w:date="2021-09-27T19:38:00Z">
                <w:pPr>
                  <w:tabs>
                    <w:tab w:val="left" w:pos="1290"/>
                  </w:tabs>
                </w:pPr>
              </w:pPrChange>
            </w:pPr>
            <w:ins w:id="32199" w:author="Ritu Kamra" w:date="2021-09-26T09:22:00Z">
              <w:r w:rsidRPr="000923F0">
                <w:rPr>
                  <w:rFonts w:ascii="Arial" w:hAnsi="Arial" w:cs="Arial"/>
                  <w:color w:val="000000"/>
                  <w:sz w:val="14"/>
                  <w:szCs w:val="14"/>
                  <w:rPrChange w:id="32200" w:author="Ritu Kamra" w:date="2021-09-26T09:22:00Z">
                    <w:rPr>
                      <w:rFonts w:ascii="Arial" w:hAnsi="Arial" w:cs="Arial"/>
                      <w:color w:val="000000"/>
                      <w:sz w:val="20"/>
                      <w:szCs w:val="20"/>
                    </w:rPr>
                  </w:rPrChange>
                </w:rPr>
                <w:t>741.00</w:t>
              </w:r>
            </w:ins>
            <w:del w:id="32201" w:author="Ritu Kamra" w:date="2021-09-26T09:22:00Z">
              <w:r w:rsidRPr="000923F0" w:rsidDel="00536899">
                <w:rPr>
                  <w:rFonts w:ascii="Arial" w:eastAsia="Arial" w:hAnsi="Arial" w:cs="Arial"/>
                  <w:sz w:val="14"/>
                  <w:szCs w:val="14"/>
                </w:rPr>
                <w:delText>1156.00</w:delText>
              </w:r>
            </w:del>
          </w:p>
        </w:tc>
        <w:tc>
          <w:tcPr>
            <w:tcW w:w="1143"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2202" w:author="Neeshu Bhadauriya" w:date="2021-09-27T22:54:00Z">
              <w:tcPr>
                <w:tcW w:w="934"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16B604F5" w14:textId="3B554644" w:rsidR="00CC26A8" w:rsidRPr="000923F0" w:rsidRDefault="00CC26A8">
            <w:pPr>
              <w:tabs>
                <w:tab w:val="left" w:pos="1290"/>
              </w:tabs>
              <w:jc w:val="center"/>
              <w:rPr>
                <w:rFonts w:ascii="Arial" w:eastAsia="Arial" w:hAnsi="Arial" w:cs="Arial"/>
                <w:sz w:val="14"/>
                <w:szCs w:val="14"/>
              </w:rPr>
              <w:pPrChange w:id="32203" w:author="Ritu Kamra" w:date="2021-09-27T19:38:00Z">
                <w:pPr>
                  <w:tabs>
                    <w:tab w:val="left" w:pos="1290"/>
                  </w:tabs>
                </w:pPr>
              </w:pPrChange>
            </w:pPr>
            <w:ins w:id="32204" w:author="Ritu Kamra" w:date="2021-09-26T09:22:00Z">
              <w:r w:rsidRPr="000923F0">
                <w:rPr>
                  <w:rFonts w:ascii="Arial" w:hAnsi="Arial" w:cs="Arial"/>
                  <w:color w:val="000000"/>
                  <w:sz w:val="14"/>
                  <w:szCs w:val="14"/>
                  <w:rPrChange w:id="32205" w:author="Ritu Kamra" w:date="2021-09-26T09:22:00Z">
                    <w:rPr>
                      <w:rFonts w:ascii="Arial" w:hAnsi="Arial" w:cs="Arial"/>
                      <w:color w:val="000000"/>
                      <w:sz w:val="20"/>
                      <w:szCs w:val="20"/>
                    </w:rPr>
                  </w:rPrChange>
                </w:rPr>
                <w:t>741.00</w:t>
              </w:r>
            </w:ins>
            <w:del w:id="32206" w:author="Ritu Kamra" w:date="2021-09-26T09:22:00Z">
              <w:r w:rsidRPr="000923F0" w:rsidDel="00536899">
                <w:rPr>
                  <w:rFonts w:ascii="Arial" w:eastAsia="Arial" w:hAnsi="Arial" w:cs="Arial"/>
                  <w:sz w:val="14"/>
                  <w:szCs w:val="14"/>
                </w:rPr>
                <w:delText>1156.00</w:delText>
              </w:r>
            </w:del>
          </w:p>
        </w:tc>
        <w:tc>
          <w:tcPr>
            <w:tcW w:w="1143"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2207" w:author="Neeshu Bhadauriya" w:date="2021-09-27T22:54:00Z">
              <w:tcPr>
                <w:tcW w:w="934"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2FD0B32F" w14:textId="7F166479" w:rsidR="00CC26A8" w:rsidRPr="000923F0" w:rsidRDefault="00CC26A8">
            <w:pPr>
              <w:tabs>
                <w:tab w:val="left" w:pos="1290"/>
              </w:tabs>
              <w:jc w:val="center"/>
              <w:rPr>
                <w:rFonts w:ascii="Arial" w:eastAsia="Arial" w:hAnsi="Arial" w:cs="Arial"/>
                <w:sz w:val="14"/>
                <w:szCs w:val="14"/>
              </w:rPr>
              <w:pPrChange w:id="32208" w:author="Ritu Kamra" w:date="2021-09-27T19:38:00Z">
                <w:pPr>
                  <w:tabs>
                    <w:tab w:val="left" w:pos="1290"/>
                  </w:tabs>
                </w:pPr>
              </w:pPrChange>
            </w:pPr>
            <w:ins w:id="32209" w:author="Ritu Kamra" w:date="2021-09-26T09:22:00Z">
              <w:r w:rsidRPr="000923F0">
                <w:rPr>
                  <w:rFonts w:ascii="Arial" w:hAnsi="Arial" w:cs="Arial"/>
                  <w:color w:val="000000"/>
                  <w:sz w:val="14"/>
                  <w:szCs w:val="14"/>
                  <w:rPrChange w:id="32210" w:author="Ritu Kamra" w:date="2021-09-26T09:22:00Z">
                    <w:rPr>
                      <w:rFonts w:ascii="Arial" w:hAnsi="Arial" w:cs="Arial"/>
                      <w:color w:val="000000"/>
                      <w:sz w:val="20"/>
                      <w:szCs w:val="20"/>
                    </w:rPr>
                  </w:rPrChange>
                </w:rPr>
                <w:t>913.00</w:t>
              </w:r>
            </w:ins>
            <w:del w:id="32211" w:author="Ritu Kamra" w:date="2021-09-26T09:22:00Z">
              <w:r w:rsidRPr="000923F0" w:rsidDel="00536899">
                <w:rPr>
                  <w:rFonts w:ascii="Arial" w:eastAsia="Arial" w:hAnsi="Arial" w:cs="Arial"/>
                  <w:sz w:val="14"/>
                  <w:szCs w:val="14"/>
                </w:rPr>
                <w:delText>1248.00</w:delText>
              </w:r>
            </w:del>
          </w:p>
        </w:tc>
        <w:tc>
          <w:tcPr>
            <w:tcW w:w="1143"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2212" w:author="Neeshu Bhadauriya" w:date="2021-09-27T22:54:00Z">
              <w:tcPr>
                <w:tcW w:w="934"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7476D6EE" w14:textId="030A3B4C" w:rsidR="00CC26A8" w:rsidRPr="000923F0" w:rsidRDefault="00CC26A8">
            <w:pPr>
              <w:tabs>
                <w:tab w:val="left" w:pos="1290"/>
              </w:tabs>
              <w:jc w:val="center"/>
              <w:rPr>
                <w:rFonts w:ascii="Arial" w:eastAsia="Arial" w:hAnsi="Arial" w:cs="Arial"/>
                <w:sz w:val="14"/>
                <w:szCs w:val="14"/>
              </w:rPr>
              <w:pPrChange w:id="32213" w:author="Ritu Kamra" w:date="2021-09-27T19:38:00Z">
                <w:pPr>
                  <w:tabs>
                    <w:tab w:val="left" w:pos="1290"/>
                  </w:tabs>
                </w:pPr>
              </w:pPrChange>
            </w:pPr>
            <w:ins w:id="32214" w:author="Ritu Kamra" w:date="2021-09-26T09:22:00Z">
              <w:r w:rsidRPr="000923F0">
                <w:rPr>
                  <w:rFonts w:ascii="Arial" w:hAnsi="Arial" w:cs="Arial"/>
                  <w:color w:val="000000"/>
                  <w:sz w:val="14"/>
                  <w:szCs w:val="14"/>
                  <w:rPrChange w:id="32215" w:author="Ritu Kamra" w:date="2021-09-26T09:22:00Z">
                    <w:rPr>
                      <w:rFonts w:ascii="Arial" w:hAnsi="Arial" w:cs="Arial"/>
                      <w:color w:val="000000"/>
                      <w:sz w:val="20"/>
                      <w:szCs w:val="20"/>
                    </w:rPr>
                  </w:rPrChange>
                </w:rPr>
                <w:t>938.00</w:t>
              </w:r>
            </w:ins>
            <w:del w:id="32216" w:author="Ritu Kamra" w:date="2021-09-26T09:22:00Z">
              <w:r w:rsidRPr="000923F0" w:rsidDel="00536899">
                <w:rPr>
                  <w:rFonts w:ascii="Arial" w:eastAsia="Arial" w:hAnsi="Arial" w:cs="Arial"/>
                  <w:sz w:val="14"/>
                  <w:szCs w:val="14"/>
                </w:rPr>
                <w:delText>1248.00</w:delText>
              </w:r>
            </w:del>
          </w:p>
        </w:tc>
        <w:tc>
          <w:tcPr>
            <w:tcW w:w="1143"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2217" w:author="Neeshu Bhadauriya" w:date="2021-09-27T22:54:00Z">
              <w:tcPr>
                <w:tcW w:w="934"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0E2065E5" w14:textId="7C7B6408" w:rsidR="00CC26A8" w:rsidRPr="000923F0" w:rsidRDefault="00CC26A8">
            <w:pPr>
              <w:tabs>
                <w:tab w:val="left" w:pos="1290"/>
              </w:tabs>
              <w:jc w:val="center"/>
              <w:rPr>
                <w:rFonts w:ascii="Arial" w:eastAsia="Arial" w:hAnsi="Arial" w:cs="Arial"/>
                <w:sz w:val="14"/>
                <w:szCs w:val="14"/>
              </w:rPr>
              <w:pPrChange w:id="32218" w:author="Ritu Kamra" w:date="2021-09-27T19:38:00Z">
                <w:pPr>
                  <w:tabs>
                    <w:tab w:val="left" w:pos="1290"/>
                  </w:tabs>
                </w:pPr>
              </w:pPrChange>
            </w:pPr>
            <w:ins w:id="32219" w:author="Ritu Kamra" w:date="2021-09-26T09:22:00Z">
              <w:r w:rsidRPr="000923F0">
                <w:rPr>
                  <w:rFonts w:ascii="Arial" w:hAnsi="Arial" w:cs="Arial"/>
                  <w:color w:val="000000"/>
                  <w:sz w:val="14"/>
                  <w:szCs w:val="14"/>
                  <w:rPrChange w:id="32220" w:author="Ritu Kamra" w:date="2021-09-26T09:22:00Z">
                    <w:rPr>
                      <w:rFonts w:ascii="Arial" w:hAnsi="Arial" w:cs="Arial"/>
                      <w:color w:val="000000"/>
                      <w:sz w:val="20"/>
                      <w:szCs w:val="20"/>
                    </w:rPr>
                  </w:rPrChange>
                </w:rPr>
                <w:t>938.00</w:t>
              </w:r>
            </w:ins>
            <w:del w:id="32221" w:author="Ritu Kamra" w:date="2021-09-26T09:22:00Z">
              <w:r w:rsidRPr="000923F0" w:rsidDel="00536899">
                <w:rPr>
                  <w:rFonts w:ascii="Arial" w:eastAsia="Arial" w:hAnsi="Arial" w:cs="Arial"/>
                  <w:sz w:val="14"/>
                  <w:szCs w:val="14"/>
                </w:rPr>
                <w:delText>1248.00</w:delText>
              </w:r>
            </w:del>
          </w:p>
        </w:tc>
        <w:tc>
          <w:tcPr>
            <w:tcW w:w="1143"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2222" w:author="Neeshu Bhadauriya" w:date="2021-09-27T22:54:00Z">
              <w:tcPr>
                <w:tcW w:w="934"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0BF1B85E" w14:textId="7DF0FE5D" w:rsidR="00CC26A8" w:rsidRPr="000923F0" w:rsidRDefault="00CC26A8">
            <w:pPr>
              <w:tabs>
                <w:tab w:val="left" w:pos="1290"/>
              </w:tabs>
              <w:jc w:val="center"/>
              <w:rPr>
                <w:rFonts w:ascii="Arial" w:eastAsia="Arial" w:hAnsi="Arial" w:cs="Arial"/>
                <w:sz w:val="14"/>
                <w:szCs w:val="14"/>
              </w:rPr>
              <w:pPrChange w:id="32223" w:author="Ritu Kamra" w:date="2021-09-27T19:38:00Z">
                <w:pPr>
                  <w:tabs>
                    <w:tab w:val="left" w:pos="1290"/>
                  </w:tabs>
                </w:pPr>
              </w:pPrChange>
            </w:pPr>
            <w:ins w:id="32224" w:author="Ritu Kamra" w:date="2021-09-26T09:22:00Z">
              <w:r w:rsidRPr="000923F0">
                <w:rPr>
                  <w:rFonts w:ascii="Arial" w:hAnsi="Arial" w:cs="Arial"/>
                  <w:color w:val="000000"/>
                  <w:sz w:val="14"/>
                  <w:szCs w:val="14"/>
                  <w:rPrChange w:id="32225" w:author="Ritu Kamra" w:date="2021-09-26T09:22:00Z">
                    <w:rPr>
                      <w:rFonts w:ascii="Arial" w:hAnsi="Arial" w:cs="Arial"/>
                      <w:color w:val="000000"/>
                      <w:sz w:val="20"/>
                      <w:szCs w:val="20"/>
                    </w:rPr>
                  </w:rPrChange>
                </w:rPr>
                <w:t>938.00</w:t>
              </w:r>
            </w:ins>
            <w:del w:id="32226" w:author="Ritu Kamra" w:date="2021-09-26T09:22:00Z">
              <w:r w:rsidRPr="000923F0" w:rsidDel="00536899">
                <w:rPr>
                  <w:rFonts w:ascii="Arial" w:eastAsia="Arial" w:hAnsi="Arial" w:cs="Arial"/>
                  <w:sz w:val="14"/>
                  <w:szCs w:val="14"/>
                </w:rPr>
                <w:delText>1248.00</w:delText>
              </w:r>
            </w:del>
          </w:p>
        </w:tc>
        <w:tc>
          <w:tcPr>
            <w:tcW w:w="1143"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2227" w:author="Neeshu Bhadauriya" w:date="2021-09-27T22:54:00Z">
              <w:tcPr>
                <w:tcW w:w="934"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533AAE23" w14:textId="3FDD4324" w:rsidR="00CC26A8" w:rsidRPr="000923F0" w:rsidRDefault="00CC26A8">
            <w:pPr>
              <w:tabs>
                <w:tab w:val="left" w:pos="1290"/>
              </w:tabs>
              <w:jc w:val="center"/>
              <w:rPr>
                <w:rFonts w:ascii="Arial" w:eastAsia="Arial" w:hAnsi="Arial" w:cs="Arial"/>
                <w:sz w:val="14"/>
                <w:szCs w:val="14"/>
              </w:rPr>
              <w:pPrChange w:id="32228" w:author="Ritu Kamra" w:date="2021-09-27T19:38:00Z">
                <w:pPr>
                  <w:tabs>
                    <w:tab w:val="left" w:pos="1290"/>
                  </w:tabs>
                </w:pPr>
              </w:pPrChange>
            </w:pPr>
            <w:ins w:id="32229" w:author="Ritu Kamra" w:date="2021-09-26T09:22:00Z">
              <w:r w:rsidRPr="000923F0">
                <w:rPr>
                  <w:rFonts w:ascii="Arial" w:hAnsi="Arial" w:cs="Arial"/>
                  <w:color w:val="000000"/>
                  <w:sz w:val="14"/>
                  <w:szCs w:val="14"/>
                  <w:rPrChange w:id="32230" w:author="Ritu Kamra" w:date="2021-09-26T09:22:00Z">
                    <w:rPr>
                      <w:rFonts w:ascii="Arial" w:hAnsi="Arial" w:cs="Arial"/>
                      <w:color w:val="000000"/>
                      <w:sz w:val="20"/>
                      <w:szCs w:val="20"/>
                    </w:rPr>
                  </w:rPrChange>
                </w:rPr>
                <w:t>938.00</w:t>
              </w:r>
            </w:ins>
            <w:del w:id="32231" w:author="Ritu Kamra" w:date="2021-09-26T09:22:00Z">
              <w:r w:rsidRPr="000923F0" w:rsidDel="00536899">
                <w:rPr>
                  <w:rFonts w:ascii="Arial" w:eastAsia="Arial" w:hAnsi="Arial" w:cs="Arial"/>
                  <w:sz w:val="14"/>
                  <w:szCs w:val="14"/>
                </w:rPr>
                <w:delText>1248.00</w:delText>
              </w:r>
            </w:del>
          </w:p>
        </w:tc>
      </w:tr>
      <w:tr w:rsidR="00CC26A8" w:rsidRPr="004070B7" w14:paraId="6BF17185" w14:textId="77777777" w:rsidTr="00CC26A8">
        <w:trPr>
          <w:trHeight w:val="502"/>
          <w:trPrChange w:id="32232" w:author="Neeshu Bhadauriya" w:date="2021-09-27T22:54:00Z">
            <w:trPr>
              <w:trHeight w:val="518"/>
            </w:trPr>
          </w:trPrChange>
        </w:trPr>
        <w:tc>
          <w:tcPr>
            <w:tcW w:w="1203" w:type="dxa"/>
            <w:vMerge/>
            <w:tcBorders>
              <w:top w:val="single" w:sz="24" w:space="0" w:color="FFFFFF"/>
              <w:left w:val="single" w:sz="8" w:space="0" w:color="FFFFFF"/>
              <w:bottom w:val="single" w:sz="8" w:space="0" w:color="FFFFFF"/>
              <w:right w:val="single" w:sz="8" w:space="0" w:color="FFFFFF"/>
            </w:tcBorders>
            <w:vAlign w:val="center"/>
            <w:hideMark/>
            <w:tcPrChange w:id="32233" w:author="Neeshu Bhadauriya" w:date="2021-09-27T22:54:00Z">
              <w:tcPr>
                <w:tcW w:w="983" w:type="dxa"/>
                <w:vMerge/>
                <w:tcBorders>
                  <w:top w:val="single" w:sz="24" w:space="0" w:color="FFFFFF"/>
                  <w:left w:val="single" w:sz="8" w:space="0" w:color="FFFFFF"/>
                  <w:bottom w:val="single" w:sz="8" w:space="0" w:color="FFFFFF"/>
                  <w:right w:val="single" w:sz="8" w:space="0" w:color="FFFFFF"/>
                </w:tcBorders>
                <w:vAlign w:val="center"/>
                <w:hideMark/>
              </w:tcPr>
            </w:tcPrChange>
          </w:tcPr>
          <w:p w14:paraId="1E7FA73E" w14:textId="77777777" w:rsidR="00CC26A8" w:rsidRPr="004070B7" w:rsidRDefault="00CC26A8" w:rsidP="007F0E4D">
            <w:pPr>
              <w:tabs>
                <w:tab w:val="left" w:pos="1290"/>
              </w:tabs>
              <w:rPr>
                <w:rFonts w:ascii="Arial" w:eastAsia="Arial" w:hAnsi="Arial" w:cs="Arial"/>
                <w:sz w:val="14"/>
                <w:szCs w:val="14"/>
              </w:rPr>
            </w:pPr>
          </w:p>
        </w:tc>
        <w:tc>
          <w:tcPr>
            <w:tcW w:w="1040"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Change w:id="32234" w:author="Neeshu Bhadauriya" w:date="2021-09-27T22:54:00Z">
              <w:tcPr>
                <w:tcW w:w="850"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tcPrChange>
          </w:tcPr>
          <w:p w14:paraId="223FB597" w14:textId="77777777" w:rsidR="00CC26A8" w:rsidRPr="004070B7" w:rsidRDefault="00CC26A8" w:rsidP="007F0E4D">
            <w:pPr>
              <w:tabs>
                <w:tab w:val="left" w:pos="1290"/>
              </w:tabs>
              <w:rPr>
                <w:rFonts w:ascii="Arial" w:eastAsia="Arial" w:hAnsi="Arial" w:cs="Arial"/>
                <w:sz w:val="14"/>
                <w:szCs w:val="14"/>
              </w:rPr>
            </w:pPr>
            <w:r w:rsidRPr="004070B7">
              <w:rPr>
                <w:rFonts w:ascii="Arial" w:eastAsia="Arial" w:hAnsi="Arial" w:cs="Arial"/>
                <w:b/>
                <w:bCs/>
                <w:sz w:val="14"/>
                <w:szCs w:val="14"/>
              </w:rPr>
              <w:t>Production</w:t>
            </w:r>
          </w:p>
        </w:tc>
        <w:tc>
          <w:tcPr>
            <w:tcW w:w="103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2235" w:author="Neeshu Bhadauriya" w:date="2021-09-27T22:54:00Z">
              <w:tcPr>
                <w:tcW w:w="845"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012620F3" w14:textId="23ADB91A" w:rsidR="00CC26A8" w:rsidRPr="000923F0" w:rsidRDefault="00CC26A8">
            <w:pPr>
              <w:tabs>
                <w:tab w:val="left" w:pos="1290"/>
              </w:tabs>
              <w:jc w:val="center"/>
              <w:rPr>
                <w:rFonts w:ascii="Arial" w:eastAsia="Arial" w:hAnsi="Arial" w:cs="Arial"/>
                <w:sz w:val="14"/>
                <w:szCs w:val="14"/>
              </w:rPr>
              <w:pPrChange w:id="32236" w:author="Ritu Kamra" w:date="2021-09-27T19:38:00Z">
                <w:pPr>
                  <w:tabs>
                    <w:tab w:val="left" w:pos="1290"/>
                  </w:tabs>
                </w:pPr>
              </w:pPrChange>
            </w:pPr>
            <w:ins w:id="32237" w:author="Ritu Kamra" w:date="2021-09-26T09:22:00Z">
              <w:r w:rsidRPr="000923F0">
                <w:rPr>
                  <w:rFonts w:ascii="Arial" w:hAnsi="Arial" w:cs="Arial"/>
                  <w:color w:val="000000"/>
                  <w:sz w:val="14"/>
                  <w:szCs w:val="14"/>
                  <w:rPrChange w:id="32238" w:author="Ritu Kamra" w:date="2021-09-26T09:22:00Z">
                    <w:rPr>
                      <w:rFonts w:ascii="Arial" w:hAnsi="Arial" w:cs="Arial"/>
                      <w:color w:val="000000"/>
                      <w:sz w:val="20"/>
                      <w:szCs w:val="20"/>
                    </w:rPr>
                  </w:rPrChange>
                </w:rPr>
                <w:t>525.52</w:t>
              </w:r>
            </w:ins>
            <w:del w:id="32239" w:author="Ritu Kamra" w:date="2021-09-26T09:22:00Z">
              <w:r w:rsidRPr="000923F0" w:rsidDel="00536899">
                <w:rPr>
                  <w:rFonts w:ascii="Arial" w:eastAsia="Arial" w:hAnsi="Arial" w:cs="Arial"/>
                  <w:sz w:val="14"/>
                  <w:szCs w:val="14"/>
                </w:rPr>
                <w:delText>836.73</w:delText>
              </w:r>
            </w:del>
          </w:p>
        </w:tc>
        <w:tc>
          <w:tcPr>
            <w:tcW w:w="1143"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2240" w:author="Neeshu Bhadauriya" w:date="2021-09-27T22:54:00Z">
              <w:tcPr>
                <w:tcW w:w="93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2ECABB82" w14:textId="3806CBC1" w:rsidR="00CC26A8" w:rsidRPr="000923F0" w:rsidRDefault="00CC26A8">
            <w:pPr>
              <w:tabs>
                <w:tab w:val="left" w:pos="1290"/>
              </w:tabs>
              <w:jc w:val="center"/>
              <w:rPr>
                <w:rFonts w:ascii="Arial" w:eastAsia="Arial" w:hAnsi="Arial" w:cs="Arial"/>
                <w:sz w:val="14"/>
                <w:szCs w:val="14"/>
              </w:rPr>
              <w:pPrChange w:id="32241" w:author="Ritu Kamra" w:date="2021-09-27T19:38:00Z">
                <w:pPr>
                  <w:tabs>
                    <w:tab w:val="left" w:pos="1290"/>
                  </w:tabs>
                </w:pPr>
              </w:pPrChange>
            </w:pPr>
            <w:ins w:id="32242" w:author="Ritu Kamra" w:date="2021-09-26T09:22:00Z">
              <w:r w:rsidRPr="000923F0">
                <w:rPr>
                  <w:rFonts w:ascii="Arial" w:hAnsi="Arial" w:cs="Arial"/>
                  <w:color w:val="000000"/>
                  <w:sz w:val="14"/>
                  <w:szCs w:val="14"/>
                  <w:rPrChange w:id="32243" w:author="Ritu Kamra" w:date="2021-09-26T09:22:00Z">
                    <w:rPr>
                      <w:rFonts w:ascii="Arial" w:hAnsi="Arial" w:cs="Arial"/>
                      <w:color w:val="000000"/>
                      <w:sz w:val="20"/>
                      <w:szCs w:val="20"/>
                    </w:rPr>
                  </w:rPrChange>
                </w:rPr>
                <w:t>541.75</w:t>
              </w:r>
            </w:ins>
            <w:del w:id="32244" w:author="Ritu Kamra" w:date="2021-09-26T09:22:00Z">
              <w:r w:rsidRPr="000923F0" w:rsidDel="00536899">
                <w:rPr>
                  <w:rFonts w:ascii="Arial" w:eastAsia="Arial" w:hAnsi="Arial" w:cs="Arial"/>
                  <w:sz w:val="14"/>
                  <w:szCs w:val="14"/>
                </w:rPr>
                <w:delText>878.94</w:delText>
              </w:r>
            </w:del>
          </w:p>
        </w:tc>
        <w:tc>
          <w:tcPr>
            <w:tcW w:w="1143"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2245" w:author="Neeshu Bhadauriya" w:date="2021-09-27T22:54:00Z">
              <w:tcPr>
                <w:tcW w:w="93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353C8E70" w14:textId="4FDB02E7" w:rsidR="00CC26A8" w:rsidRPr="000923F0" w:rsidRDefault="00CC26A8">
            <w:pPr>
              <w:tabs>
                <w:tab w:val="left" w:pos="1290"/>
              </w:tabs>
              <w:jc w:val="center"/>
              <w:rPr>
                <w:rFonts w:ascii="Arial" w:eastAsia="Arial" w:hAnsi="Arial" w:cs="Arial"/>
                <w:sz w:val="14"/>
                <w:szCs w:val="14"/>
              </w:rPr>
              <w:pPrChange w:id="32246" w:author="Ritu Kamra" w:date="2021-09-27T19:38:00Z">
                <w:pPr>
                  <w:tabs>
                    <w:tab w:val="left" w:pos="1290"/>
                  </w:tabs>
                </w:pPr>
              </w:pPrChange>
            </w:pPr>
            <w:ins w:id="32247" w:author="Ritu Kamra" w:date="2021-09-26T09:22:00Z">
              <w:r w:rsidRPr="000923F0">
                <w:rPr>
                  <w:rFonts w:ascii="Arial" w:hAnsi="Arial" w:cs="Arial"/>
                  <w:color w:val="000000"/>
                  <w:sz w:val="14"/>
                  <w:szCs w:val="14"/>
                  <w:rPrChange w:id="32248" w:author="Ritu Kamra" w:date="2021-09-26T09:22:00Z">
                    <w:rPr>
                      <w:rFonts w:ascii="Arial" w:hAnsi="Arial" w:cs="Arial"/>
                      <w:color w:val="000000"/>
                      <w:sz w:val="20"/>
                      <w:szCs w:val="20"/>
                    </w:rPr>
                  </w:rPrChange>
                </w:rPr>
                <w:t>695.91</w:t>
              </w:r>
            </w:ins>
            <w:del w:id="32249" w:author="Ritu Kamra" w:date="2021-09-26T09:22:00Z">
              <w:r w:rsidRPr="000923F0" w:rsidDel="00536899">
                <w:rPr>
                  <w:rFonts w:ascii="Arial" w:eastAsia="Arial" w:hAnsi="Arial" w:cs="Arial"/>
                  <w:sz w:val="14"/>
                  <w:szCs w:val="14"/>
                </w:rPr>
                <w:delText>1034.38</w:delText>
              </w:r>
            </w:del>
          </w:p>
        </w:tc>
        <w:tc>
          <w:tcPr>
            <w:tcW w:w="1143"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2250" w:author="Neeshu Bhadauriya" w:date="2021-09-27T22:54:00Z">
              <w:tcPr>
                <w:tcW w:w="93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6F312169" w14:textId="6A18DEC8" w:rsidR="00CC26A8" w:rsidRPr="000923F0" w:rsidRDefault="00CC26A8">
            <w:pPr>
              <w:tabs>
                <w:tab w:val="left" w:pos="1290"/>
              </w:tabs>
              <w:jc w:val="center"/>
              <w:rPr>
                <w:rFonts w:ascii="Arial" w:eastAsia="Arial" w:hAnsi="Arial" w:cs="Arial"/>
                <w:sz w:val="14"/>
                <w:szCs w:val="14"/>
              </w:rPr>
              <w:pPrChange w:id="32251" w:author="Ritu Kamra" w:date="2021-09-27T19:38:00Z">
                <w:pPr>
                  <w:tabs>
                    <w:tab w:val="left" w:pos="1290"/>
                  </w:tabs>
                </w:pPr>
              </w:pPrChange>
            </w:pPr>
            <w:ins w:id="32252" w:author="Ritu Kamra" w:date="2021-09-26T09:22:00Z">
              <w:r w:rsidRPr="000923F0">
                <w:rPr>
                  <w:rFonts w:ascii="Arial" w:hAnsi="Arial" w:cs="Arial"/>
                  <w:color w:val="000000"/>
                  <w:sz w:val="14"/>
                  <w:szCs w:val="14"/>
                  <w:rPrChange w:id="32253" w:author="Ritu Kamra" w:date="2021-09-26T09:22:00Z">
                    <w:rPr>
                      <w:rFonts w:ascii="Arial" w:hAnsi="Arial" w:cs="Arial"/>
                      <w:color w:val="000000"/>
                      <w:sz w:val="20"/>
                      <w:szCs w:val="20"/>
                    </w:rPr>
                  </w:rPrChange>
                </w:rPr>
                <w:t>621.05</w:t>
              </w:r>
            </w:ins>
            <w:del w:id="32254" w:author="Ritu Kamra" w:date="2021-09-26T09:22:00Z">
              <w:r w:rsidRPr="000923F0" w:rsidDel="00536899">
                <w:rPr>
                  <w:rFonts w:ascii="Arial" w:eastAsia="Arial" w:hAnsi="Arial" w:cs="Arial"/>
                  <w:sz w:val="14"/>
                  <w:szCs w:val="14"/>
                </w:rPr>
                <w:delText>827.97</w:delText>
              </w:r>
            </w:del>
          </w:p>
        </w:tc>
        <w:tc>
          <w:tcPr>
            <w:tcW w:w="1143"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2255" w:author="Neeshu Bhadauriya" w:date="2021-09-27T22:54:00Z">
              <w:tcPr>
                <w:tcW w:w="93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4ADB9C9D" w14:textId="247F412F" w:rsidR="00CC26A8" w:rsidRPr="000923F0" w:rsidRDefault="00CC26A8">
            <w:pPr>
              <w:tabs>
                <w:tab w:val="left" w:pos="1290"/>
              </w:tabs>
              <w:jc w:val="center"/>
              <w:rPr>
                <w:rFonts w:ascii="Arial" w:eastAsia="Arial" w:hAnsi="Arial" w:cs="Arial"/>
                <w:sz w:val="14"/>
                <w:szCs w:val="14"/>
              </w:rPr>
              <w:pPrChange w:id="32256" w:author="Ritu Kamra" w:date="2021-09-27T19:38:00Z">
                <w:pPr>
                  <w:tabs>
                    <w:tab w:val="left" w:pos="1290"/>
                  </w:tabs>
                </w:pPr>
              </w:pPrChange>
            </w:pPr>
            <w:ins w:id="32257" w:author="Ritu Kamra" w:date="2021-09-26T09:22:00Z">
              <w:r w:rsidRPr="000923F0">
                <w:rPr>
                  <w:rFonts w:ascii="Arial" w:hAnsi="Arial" w:cs="Arial"/>
                  <w:color w:val="000000"/>
                  <w:sz w:val="14"/>
                  <w:szCs w:val="14"/>
                  <w:rPrChange w:id="32258" w:author="Ritu Kamra" w:date="2021-09-26T09:22:00Z">
                    <w:rPr>
                      <w:rFonts w:ascii="Arial" w:hAnsi="Arial" w:cs="Arial"/>
                      <w:color w:val="000000"/>
                      <w:sz w:val="20"/>
                      <w:szCs w:val="20"/>
                    </w:rPr>
                  </w:rPrChange>
                </w:rPr>
                <w:t>676.78</w:t>
              </w:r>
            </w:ins>
            <w:del w:id="32259" w:author="Ritu Kamra" w:date="2021-09-26T09:22:00Z">
              <w:r w:rsidRPr="000923F0" w:rsidDel="00536899">
                <w:rPr>
                  <w:rFonts w:ascii="Arial" w:eastAsia="Arial" w:hAnsi="Arial" w:cs="Arial"/>
                  <w:sz w:val="14"/>
                  <w:szCs w:val="14"/>
                </w:rPr>
                <w:delText>906.74</w:delText>
              </w:r>
            </w:del>
          </w:p>
        </w:tc>
        <w:tc>
          <w:tcPr>
            <w:tcW w:w="1143"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2260" w:author="Neeshu Bhadauriya" w:date="2021-09-27T22:54:00Z">
              <w:tcPr>
                <w:tcW w:w="93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6613FEA3" w14:textId="7CD89A51" w:rsidR="00CC26A8" w:rsidRPr="000923F0" w:rsidRDefault="00CC26A8">
            <w:pPr>
              <w:tabs>
                <w:tab w:val="left" w:pos="1290"/>
              </w:tabs>
              <w:jc w:val="center"/>
              <w:rPr>
                <w:rFonts w:ascii="Arial" w:eastAsia="Arial" w:hAnsi="Arial" w:cs="Arial"/>
                <w:sz w:val="14"/>
                <w:szCs w:val="14"/>
              </w:rPr>
              <w:pPrChange w:id="32261" w:author="Ritu Kamra" w:date="2021-09-27T19:38:00Z">
                <w:pPr>
                  <w:tabs>
                    <w:tab w:val="left" w:pos="1290"/>
                  </w:tabs>
                </w:pPr>
              </w:pPrChange>
            </w:pPr>
            <w:ins w:id="32262" w:author="Ritu Kamra" w:date="2021-09-26T09:22:00Z">
              <w:r w:rsidRPr="000923F0">
                <w:rPr>
                  <w:rFonts w:ascii="Arial" w:hAnsi="Arial" w:cs="Arial"/>
                  <w:color w:val="000000"/>
                  <w:sz w:val="14"/>
                  <w:szCs w:val="14"/>
                  <w:rPrChange w:id="32263" w:author="Ritu Kamra" w:date="2021-09-26T09:22:00Z">
                    <w:rPr>
                      <w:rFonts w:ascii="Arial" w:hAnsi="Arial" w:cs="Arial"/>
                      <w:color w:val="000000"/>
                      <w:sz w:val="20"/>
                      <w:szCs w:val="20"/>
                    </w:rPr>
                  </w:rPrChange>
                </w:rPr>
                <w:t>741.02</w:t>
              </w:r>
            </w:ins>
            <w:del w:id="32264" w:author="Ritu Kamra" w:date="2021-09-26T09:22:00Z">
              <w:r w:rsidRPr="000923F0" w:rsidDel="00536899">
                <w:rPr>
                  <w:rFonts w:ascii="Arial" w:eastAsia="Arial" w:hAnsi="Arial" w:cs="Arial"/>
                  <w:sz w:val="14"/>
                  <w:szCs w:val="14"/>
                </w:rPr>
                <w:delText>992.09</w:delText>
              </w:r>
            </w:del>
          </w:p>
        </w:tc>
        <w:tc>
          <w:tcPr>
            <w:tcW w:w="1143"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2265" w:author="Neeshu Bhadauriya" w:date="2021-09-27T22:54:00Z">
              <w:tcPr>
                <w:tcW w:w="93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281C979F" w14:textId="04E80B7B" w:rsidR="00CC26A8" w:rsidRPr="000923F0" w:rsidRDefault="00CC26A8">
            <w:pPr>
              <w:tabs>
                <w:tab w:val="left" w:pos="1290"/>
              </w:tabs>
              <w:jc w:val="center"/>
              <w:rPr>
                <w:rFonts w:ascii="Arial" w:eastAsia="Arial" w:hAnsi="Arial" w:cs="Arial"/>
                <w:sz w:val="14"/>
                <w:szCs w:val="14"/>
              </w:rPr>
              <w:pPrChange w:id="32266" w:author="Ritu Kamra" w:date="2021-09-27T19:38:00Z">
                <w:pPr>
                  <w:tabs>
                    <w:tab w:val="left" w:pos="1290"/>
                  </w:tabs>
                </w:pPr>
              </w:pPrChange>
            </w:pPr>
            <w:ins w:id="32267" w:author="Ritu Kamra" w:date="2021-09-26T09:22:00Z">
              <w:r w:rsidRPr="000923F0">
                <w:rPr>
                  <w:rFonts w:ascii="Arial" w:hAnsi="Arial" w:cs="Arial"/>
                  <w:color w:val="000000"/>
                  <w:sz w:val="14"/>
                  <w:szCs w:val="14"/>
                  <w:rPrChange w:id="32268" w:author="Ritu Kamra" w:date="2021-09-26T09:22:00Z">
                    <w:rPr>
                      <w:rFonts w:ascii="Arial" w:hAnsi="Arial" w:cs="Arial"/>
                      <w:color w:val="000000"/>
                      <w:sz w:val="20"/>
                      <w:szCs w:val="20"/>
                    </w:rPr>
                  </w:rPrChange>
                </w:rPr>
                <w:t>812.20</w:t>
              </w:r>
            </w:ins>
            <w:del w:id="32269" w:author="Ritu Kamra" w:date="2021-09-26T09:22:00Z">
              <w:r w:rsidRPr="000923F0" w:rsidDel="00536899">
                <w:rPr>
                  <w:rFonts w:ascii="Arial" w:eastAsia="Arial" w:hAnsi="Arial" w:cs="Arial"/>
                  <w:sz w:val="14"/>
                  <w:szCs w:val="14"/>
                </w:rPr>
                <w:delText>1184.78</w:delText>
              </w:r>
            </w:del>
          </w:p>
        </w:tc>
      </w:tr>
      <w:tr w:rsidR="00CC26A8" w:rsidRPr="004070B7" w14:paraId="4CF320CF" w14:textId="77777777" w:rsidTr="00CC26A8">
        <w:trPr>
          <w:trHeight w:val="502"/>
          <w:trPrChange w:id="32270" w:author="Neeshu Bhadauriya" w:date="2021-09-27T22:54:00Z">
            <w:trPr>
              <w:trHeight w:val="518"/>
            </w:trPr>
          </w:trPrChange>
        </w:trPr>
        <w:tc>
          <w:tcPr>
            <w:tcW w:w="1203" w:type="dxa"/>
            <w:vMerge/>
            <w:tcBorders>
              <w:top w:val="single" w:sz="24" w:space="0" w:color="FFFFFF"/>
              <w:left w:val="single" w:sz="8" w:space="0" w:color="FFFFFF"/>
              <w:bottom w:val="single" w:sz="8" w:space="0" w:color="FFFFFF"/>
              <w:right w:val="single" w:sz="8" w:space="0" w:color="FFFFFF"/>
            </w:tcBorders>
            <w:vAlign w:val="center"/>
            <w:hideMark/>
            <w:tcPrChange w:id="32271" w:author="Neeshu Bhadauriya" w:date="2021-09-27T22:54:00Z">
              <w:tcPr>
                <w:tcW w:w="983" w:type="dxa"/>
                <w:vMerge/>
                <w:tcBorders>
                  <w:top w:val="single" w:sz="24" w:space="0" w:color="FFFFFF"/>
                  <w:left w:val="single" w:sz="8" w:space="0" w:color="FFFFFF"/>
                  <w:bottom w:val="single" w:sz="8" w:space="0" w:color="FFFFFF"/>
                  <w:right w:val="single" w:sz="8" w:space="0" w:color="FFFFFF"/>
                </w:tcBorders>
                <w:vAlign w:val="center"/>
                <w:hideMark/>
              </w:tcPr>
            </w:tcPrChange>
          </w:tcPr>
          <w:p w14:paraId="289CF574" w14:textId="77777777" w:rsidR="00CC26A8" w:rsidRPr="004070B7" w:rsidRDefault="00CC26A8" w:rsidP="007F0E4D">
            <w:pPr>
              <w:tabs>
                <w:tab w:val="left" w:pos="1290"/>
              </w:tabs>
              <w:rPr>
                <w:rFonts w:ascii="Arial" w:eastAsia="Arial" w:hAnsi="Arial" w:cs="Arial"/>
                <w:sz w:val="14"/>
                <w:szCs w:val="14"/>
              </w:rPr>
            </w:pPr>
          </w:p>
        </w:tc>
        <w:tc>
          <w:tcPr>
            <w:tcW w:w="1040"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Change w:id="32272" w:author="Neeshu Bhadauriya" w:date="2021-09-27T22:54:00Z">
              <w:tcPr>
                <w:tcW w:w="850"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tcPrChange>
          </w:tcPr>
          <w:p w14:paraId="2881199E" w14:textId="77777777" w:rsidR="00CC26A8" w:rsidRPr="004070B7" w:rsidRDefault="00CC26A8" w:rsidP="007F0E4D">
            <w:pPr>
              <w:tabs>
                <w:tab w:val="left" w:pos="1290"/>
              </w:tabs>
              <w:rPr>
                <w:rFonts w:ascii="Arial" w:eastAsia="Arial" w:hAnsi="Arial" w:cs="Arial"/>
                <w:sz w:val="14"/>
                <w:szCs w:val="14"/>
              </w:rPr>
            </w:pPr>
            <w:r w:rsidRPr="004070B7">
              <w:rPr>
                <w:rFonts w:ascii="Arial" w:eastAsia="Arial" w:hAnsi="Arial" w:cs="Arial"/>
                <w:b/>
                <w:bCs/>
                <w:sz w:val="14"/>
                <w:szCs w:val="14"/>
              </w:rPr>
              <w:t xml:space="preserve">Import </w:t>
            </w:r>
          </w:p>
        </w:tc>
        <w:tc>
          <w:tcPr>
            <w:tcW w:w="103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2273" w:author="Neeshu Bhadauriya" w:date="2021-09-27T22:54:00Z">
              <w:tcPr>
                <w:tcW w:w="845"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tcPrChange>
          </w:tcPr>
          <w:p w14:paraId="7BC077E5" w14:textId="7228A5CC" w:rsidR="00CC26A8" w:rsidRPr="000923F0" w:rsidRDefault="00CC26A8">
            <w:pPr>
              <w:tabs>
                <w:tab w:val="left" w:pos="1290"/>
              </w:tabs>
              <w:jc w:val="center"/>
              <w:rPr>
                <w:rFonts w:ascii="Arial" w:eastAsia="Arial" w:hAnsi="Arial" w:cs="Arial"/>
                <w:sz w:val="14"/>
                <w:szCs w:val="14"/>
              </w:rPr>
              <w:pPrChange w:id="32274" w:author="Ritu Kamra" w:date="2021-09-27T19:38:00Z">
                <w:pPr>
                  <w:tabs>
                    <w:tab w:val="left" w:pos="1290"/>
                  </w:tabs>
                </w:pPr>
              </w:pPrChange>
            </w:pPr>
            <w:ins w:id="32275" w:author="Ritu Kamra" w:date="2021-09-26T09:22:00Z">
              <w:r w:rsidRPr="000923F0">
                <w:rPr>
                  <w:rFonts w:ascii="Arial" w:hAnsi="Arial" w:cs="Arial"/>
                  <w:color w:val="000000"/>
                  <w:sz w:val="14"/>
                  <w:szCs w:val="14"/>
                  <w:rPrChange w:id="32276" w:author="Ritu Kamra" w:date="2021-09-26T09:22:00Z">
                    <w:rPr>
                      <w:rFonts w:ascii="Arial" w:hAnsi="Arial" w:cs="Arial"/>
                      <w:color w:val="000000"/>
                      <w:sz w:val="20"/>
                      <w:szCs w:val="20"/>
                    </w:rPr>
                  </w:rPrChange>
                </w:rPr>
                <w:t>250.00</w:t>
              </w:r>
            </w:ins>
            <w:del w:id="32277" w:author="Ritu Kamra" w:date="2021-09-26T09:22:00Z">
              <w:r w:rsidRPr="000923F0" w:rsidDel="00536899">
                <w:rPr>
                  <w:rFonts w:ascii="Arial" w:eastAsia="Arial" w:hAnsi="Arial" w:cs="Arial"/>
                  <w:sz w:val="14"/>
                  <w:szCs w:val="14"/>
                </w:rPr>
                <w:delText>628.86</w:delText>
              </w:r>
            </w:del>
          </w:p>
        </w:tc>
        <w:tc>
          <w:tcPr>
            <w:tcW w:w="1143"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2278" w:author="Neeshu Bhadauriya" w:date="2021-09-27T22:54:00Z">
              <w:tcPr>
                <w:tcW w:w="93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tcPrChange>
          </w:tcPr>
          <w:p w14:paraId="21C4808F" w14:textId="3119BCD0" w:rsidR="00CC26A8" w:rsidRPr="000923F0" w:rsidRDefault="00CC26A8">
            <w:pPr>
              <w:tabs>
                <w:tab w:val="left" w:pos="1290"/>
              </w:tabs>
              <w:jc w:val="center"/>
              <w:rPr>
                <w:rFonts w:ascii="Arial" w:eastAsia="Arial" w:hAnsi="Arial" w:cs="Arial"/>
                <w:sz w:val="14"/>
                <w:szCs w:val="14"/>
              </w:rPr>
              <w:pPrChange w:id="32279" w:author="Ritu Kamra" w:date="2021-09-27T19:38:00Z">
                <w:pPr>
                  <w:tabs>
                    <w:tab w:val="left" w:pos="1290"/>
                  </w:tabs>
                </w:pPr>
              </w:pPrChange>
            </w:pPr>
            <w:ins w:id="32280" w:author="Ritu Kamra" w:date="2021-09-26T09:22:00Z">
              <w:r w:rsidRPr="000923F0">
                <w:rPr>
                  <w:rFonts w:ascii="Arial" w:hAnsi="Arial" w:cs="Arial"/>
                  <w:color w:val="000000"/>
                  <w:sz w:val="14"/>
                  <w:szCs w:val="14"/>
                  <w:rPrChange w:id="32281" w:author="Ritu Kamra" w:date="2021-09-26T09:22:00Z">
                    <w:rPr>
                      <w:rFonts w:ascii="Arial" w:hAnsi="Arial" w:cs="Arial"/>
                      <w:color w:val="000000"/>
                      <w:sz w:val="20"/>
                      <w:szCs w:val="20"/>
                    </w:rPr>
                  </w:rPrChange>
                </w:rPr>
                <w:t>270.00</w:t>
              </w:r>
            </w:ins>
            <w:del w:id="32282" w:author="Ritu Kamra" w:date="2021-09-26T09:22:00Z">
              <w:r w:rsidRPr="000923F0" w:rsidDel="00536899">
                <w:rPr>
                  <w:rFonts w:ascii="Arial" w:eastAsia="Arial" w:hAnsi="Arial" w:cs="Arial"/>
                  <w:sz w:val="14"/>
                  <w:szCs w:val="14"/>
                </w:rPr>
                <w:delText>650.53</w:delText>
              </w:r>
            </w:del>
          </w:p>
        </w:tc>
        <w:tc>
          <w:tcPr>
            <w:tcW w:w="1143"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2283" w:author="Neeshu Bhadauriya" w:date="2021-09-27T22:54:00Z">
              <w:tcPr>
                <w:tcW w:w="93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tcPrChange>
          </w:tcPr>
          <w:p w14:paraId="651ECB6D" w14:textId="2DAB3EAA" w:rsidR="00CC26A8" w:rsidRPr="000923F0" w:rsidRDefault="00CC26A8">
            <w:pPr>
              <w:tabs>
                <w:tab w:val="left" w:pos="1290"/>
              </w:tabs>
              <w:jc w:val="center"/>
              <w:rPr>
                <w:rFonts w:ascii="Arial" w:eastAsia="Arial" w:hAnsi="Arial" w:cs="Arial"/>
                <w:sz w:val="14"/>
                <w:szCs w:val="14"/>
              </w:rPr>
              <w:pPrChange w:id="32284" w:author="Ritu Kamra" w:date="2021-09-27T19:38:00Z">
                <w:pPr>
                  <w:tabs>
                    <w:tab w:val="left" w:pos="1290"/>
                  </w:tabs>
                </w:pPr>
              </w:pPrChange>
            </w:pPr>
            <w:ins w:id="32285" w:author="Ritu Kamra" w:date="2021-09-26T09:22:00Z">
              <w:r w:rsidRPr="000923F0">
                <w:rPr>
                  <w:rFonts w:ascii="Arial" w:hAnsi="Arial" w:cs="Arial"/>
                  <w:color w:val="000000"/>
                  <w:sz w:val="14"/>
                  <w:szCs w:val="14"/>
                  <w:rPrChange w:id="32286" w:author="Ritu Kamra" w:date="2021-09-26T09:22:00Z">
                    <w:rPr>
                      <w:rFonts w:ascii="Arial" w:hAnsi="Arial" w:cs="Arial"/>
                      <w:color w:val="000000"/>
                      <w:sz w:val="20"/>
                      <w:szCs w:val="20"/>
                    </w:rPr>
                  </w:rPrChange>
                </w:rPr>
                <w:t>225.31</w:t>
              </w:r>
            </w:ins>
            <w:del w:id="32287" w:author="Ritu Kamra" w:date="2021-09-26T09:22:00Z">
              <w:r w:rsidRPr="000923F0" w:rsidDel="00536899">
                <w:rPr>
                  <w:rFonts w:ascii="Arial" w:eastAsia="Arial" w:hAnsi="Arial" w:cs="Arial"/>
                  <w:sz w:val="14"/>
                  <w:szCs w:val="14"/>
                </w:rPr>
                <w:delText>630.17</w:delText>
              </w:r>
            </w:del>
          </w:p>
        </w:tc>
        <w:tc>
          <w:tcPr>
            <w:tcW w:w="1143"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2288" w:author="Neeshu Bhadauriya" w:date="2021-09-27T22:54:00Z">
              <w:tcPr>
                <w:tcW w:w="93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tcPrChange>
          </w:tcPr>
          <w:p w14:paraId="696EF40E" w14:textId="303D0F8B" w:rsidR="00CC26A8" w:rsidRPr="000923F0" w:rsidRDefault="00CC26A8">
            <w:pPr>
              <w:tabs>
                <w:tab w:val="left" w:pos="1290"/>
              </w:tabs>
              <w:jc w:val="center"/>
              <w:rPr>
                <w:rFonts w:ascii="Arial" w:eastAsia="Arial" w:hAnsi="Arial" w:cs="Arial"/>
                <w:sz w:val="14"/>
                <w:szCs w:val="14"/>
              </w:rPr>
              <w:pPrChange w:id="32289" w:author="Ritu Kamra" w:date="2021-09-27T19:38:00Z">
                <w:pPr>
                  <w:tabs>
                    <w:tab w:val="left" w:pos="1290"/>
                  </w:tabs>
                </w:pPr>
              </w:pPrChange>
            </w:pPr>
            <w:ins w:id="32290" w:author="Ritu Kamra" w:date="2021-09-26T09:22:00Z">
              <w:r w:rsidRPr="000923F0">
                <w:rPr>
                  <w:rFonts w:ascii="Arial" w:hAnsi="Arial" w:cs="Arial"/>
                  <w:color w:val="000000"/>
                  <w:sz w:val="14"/>
                  <w:szCs w:val="14"/>
                  <w:rPrChange w:id="32291" w:author="Ritu Kamra" w:date="2021-09-26T09:22:00Z">
                    <w:rPr>
                      <w:rFonts w:ascii="Arial" w:hAnsi="Arial" w:cs="Arial"/>
                      <w:color w:val="000000"/>
                      <w:sz w:val="20"/>
                      <w:szCs w:val="20"/>
                    </w:rPr>
                  </w:rPrChange>
                </w:rPr>
                <w:t>210.04</w:t>
              </w:r>
            </w:ins>
            <w:del w:id="32292" w:author="Ritu Kamra" w:date="2021-09-26T09:22:00Z">
              <w:r w:rsidRPr="000923F0" w:rsidDel="00536899">
                <w:rPr>
                  <w:rFonts w:ascii="Arial" w:eastAsia="Arial" w:hAnsi="Arial" w:cs="Arial"/>
                  <w:sz w:val="14"/>
                  <w:szCs w:val="14"/>
                </w:rPr>
                <w:delText>621.11</w:delText>
              </w:r>
            </w:del>
          </w:p>
        </w:tc>
        <w:tc>
          <w:tcPr>
            <w:tcW w:w="1143"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2293" w:author="Neeshu Bhadauriya" w:date="2021-09-27T22:54:00Z">
              <w:tcPr>
                <w:tcW w:w="93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tcPrChange>
          </w:tcPr>
          <w:p w14:paraId="6095A6A9" w14:textId="1930E8CF" w:rsidR="00CC26A8" w:rsidRPr="000923F0" w:rsidRDefault="00CC26A8">
            <w:pPr>
              <w:tabs>
                <w:tab w:val="left" w:pos="1290"/>
              </w:tabs>
              <w:jc w:val="center"/>
              <w:rPr>
                <w:rFonts w:ascii="Arial" w:eastAsia="Arial" w:hAnsi="Arial" w:cs="Arial"/>
                <w:sz w:val="14"/>
                <w:szCs w:val="14"/>
              </w:rPr>
              <w:pPrChange w:id="32294" w:author="Ritu Kamra" w:date="2021-09-27T19:38:00Z">
                <w:pPr>
                  <w:tabs>
                    <w:tab w:val="left" w:pos="1290"/>
                  </w:tabs>
                </w:pPr>
              </w:pPrChange>
            </w:pPr>
            <w:ins w:id="32295" w:author="Ritu Kamra" w:date="2021-09-26T09:22:00Z">
              <w:r w:rsidRPr="000923F0">
                <w:rPr>
                  <w:rFonts w:ascii="Arial" w:hAnsi="Arial" w:cs="Arial"/>
                  <w:color w:val="000000"/>
                  <w:sz w:val="14"/>
                  <w:szCs w:val="14"/>
                  <w:rPrChange w:id="32296" w:author="Ritu Kamra" w:date="2021-09-26T09:22:00Z">
                    <w:rPr>
                      <w:rFonts w:ascii="Arial" w:hAnsi="Arial" w:cs="Arial"/>
                      <w:color w:val="000000"/>
                      <w:sz w:val="20"/>
                      <w:szCs w:val="20"/>
                    </w:rPr>
                  </w:rPrChange>
                </w:rPr>
                <w:t>0.00</w:t>
              </w:r>
            </w:ins>
            <w:del w:id="32297" w:author="Ritu Kamra" w:date="2021-09-26T09:22:00Z">
              <w:r w:rsidRPr="000923F0" w:rsidDel="00536899">
                <w:rPr>
                  <w:rFonts w:ascii="Arial" w:eastAsia="Arial" w:hAnsi="Arial" w:cs="Arial"/>
                  <w:sz w:val="14"/>
                  <w:szCs w:val="14"/>
                </w:rPr>
                <w:delText>0.00</w:delText>
              </w:r>
            </w:del>
          </w:p>
        </w:tc>
        <w:tc>
          <w:tcPr>
            <w:tcW w:w="1143"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2298" w:author="Neeshu Bhadauriya" w:date="2021-09-27T22:54:00Z">
              <w:tcPr>
                <w:tcW w:w="93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tcPrChange>
          </w:tcPr>
          <w:p w14:paraId="6827789C" w14:textId="72099E63" w:rsidR="00CC26A8" w:rsidRPr="000923F0" w:rsidRDefault="00CC26A8">
            <w:pPr>
              <w:tabs>
                <w:tab w:val="left" w:pos="1290"/>
              </w:tabs>
              <w:jc w:val="center"/>
              <w:rPr>
                <w:rFonts w:ascii="Arial" w:eastAsia="Arial" w:hAnsi="Arial" w:cs="Arial"/>
                <w:sz w:val="14"/>
                <w:szCs w:val="14"/>
              </w:rPr>
              <w:pPrChange w:id="32299" w:author="Ritu Kamra" w:date="2021-09-27T19:38:00Z">
                <w:pPr>
                  <w:tabs>
                    <w:tab w:val="left" w:pos="1290"/>
                  </w:tabs>
                </w:pPr>
              </w:pPrChange>
            </w:pPr>
            <w:ins w:id="32300" w:author="Ritu Kamra" w:date="2021-09-26T09:22:00Z">
              <w:r w:rsidRPr="000923F0">
                <w:rPr>
                  <w:rFonts w:ascii="Arial" w:hAnsi="Arial" w:cs="Arial"/>
                  <w:color w:val="000000"/>
                  <w:sz w:val="14"/>
                  <w:szCs w:val="14"/>
                  <w:rPrChange w:id="32301" w:author="Ritu Kamra" w:date="2021-09-26T09:22:00Z">
                    <w:rPr>
                      <w:rFonts w:ascii="Arial" w:hAnsi="Arial" w:cs="Arial"/>
                      <w:color w:val="000000"/>
                      <w:sz w:val="20"/>
                      <w:szCs w:val="20"/>
                    </w:rPr>
                  </w:rPrChange>
                </w:rPr>
                <w:t>0.00</w:t>
              </w:r>
            </w:ins>
            <w:del w:id="32302" w:author="Ritu Kamra" w:date="2021-09-26T09:22:00Z">
              <w:r w:rsidRPr="000923F0" w:rsidDel="00536899">
                <w:rPr>
                  <w:rFonts w:ascii="Arial" w:eastAsia="Arial" w:hAnsi="Arial" w:cs="Arial"/>
                  <w:sz w:val="14"/>
                  <w:szCs w:val="14"/>
                </w:rPr>
                <w:delText>0.00</w:delText>
              </w:r>
            </w:del>
          </w:p>
        </w:tc>
        <w:tc>
          <w:tcPr>
            <w:tcW w:w="1143"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2303" w:author="Neeshu Bhadauriya" w:date="2021-09-27T22:54:00Z">
              <w:tcPr>
                <w:tcW w:w="93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tcPrChange>
          </w:tcPr>
          <w:p w14:paraId="4D4AE2FF" w14:textId="1A77B756" w:rsidR="00CC26A8" w:rsidRPr="000923F0" w:rsidRDefault="00CC26A8">
            <w:pPr>
              <w:tabs>
                <w:tab w:val="left" w:pos="1290"/>
              </w:tabs>
              <w:jc w:val="center"/>
              <w:rPr>
                <w:rFonts w:ascii="Arial" w:eastAsia="Arial" w:hAnsi="Arial" w:cs="Arial"/>
                <w:sz w:val="14"/>
                <w:szCs w:val="14"/>
              </w:rPr>
              <w:pPrChange w:id="32304" w:author="Ritu Kamra" w:date="2021-09-27T19:38:00Z">
                <w:pPr>
                  <w:tabs>
                    <w:tab w:val="left" w:pos="1290"/>
                  </w:tabs>
                </w:pPr>
              </w:pPrChange>
            </w:pPr>
            <w:ins w:id="32305" w:author="Ritu Kamra" w:date="2021-09-26T09:22:00Z">
              <w:r w:rsidRPr="000923F0">
                <w:rPr>
                  <w:rFonts w:ascii="Arial" w:hAnsi="Arial" w:cs="Arial"/>
                  <w:color w:val="000000"/>
                  <w:sz w:val="14"/>
                  <w:szCs w:val="14"/>
                  <w:rPrChange w:id="32306" w:author="Ritu Kamra" w:date="2021-09-26T09:22:00Z">
                    <w:rPr>
                      <w:rFonts w:ascii="Arial" w:hAnsi="Arial" w:cs="Arial"/>
                      <w:color w:val="000000"/>
                      <w:sz w:val="20"/>
                      <w:szCs w:val="20"/>
                    </w:rPr>
                  </w:rPrChange>
                </w:rPr>
                <w:t>0.00</w:t>
              </w:r>
            </w:ins>
            <w:del w:id="32307" w:author="Ritu Kamra" w:date="2021-09-26T09:22:00Z">
              <w:r w:rsidRPr="000923F0" w:rsidDel="00536899">
                <w:rPr>
                  <w:rFonts w:ascii="Arial" w:eastAsia="Arial" w:hAnsi="Arial" w:cs="Arial"/>
                  <w:sz w:val="14"/>
                  <w:szCs w:val="14"/>
                </w:rPr>
                <w:delText>0.00</w:delText>
              </w:r>
            </w:del>
          </w:p>
        </w:tc>
      </w:tr>
      <w:tr w:rsidR="00CC26A8" w:rsidRPr="004070B7" w14:paraId="13913DA4" w14:textId="77777777" w:rsidTr="00CC26A8">
        <w:trPr>
          <w:trHeight w:val="502"/>
          <w:trPrChange w:id="32308" w:author="Neeshu Bhadauriya" w:date="2021-09-27T22:54:00Z">
            <w:trPr>
              <w:trHeight w:val="518"/>
            </w:trPr>
          </w:trPrChange>
        </w:trPr>
        <w:tc>
          <w:tcPr>
            <w:tcW w:w="1203" w:type="dxa"/>
            <w:vMerge/>
            <w:tcBorders>
              <w:top w:val="single" w:sz="24" w:space="0" w:color="FFFFFF"/>
              <w:left w:val="single" w:sz="8" w:space="0" w:color="FFFFFF"/>
              <w:bottom w:val="single" w:sz="8" w:space="0" w:color="FFFFFF"/>
              <w:right w:val="single" w:sz="8" w:space="0" w:color="FFFFFF"/>
            </w:tcBorders>
            <w:vAlign w:val="center"/>
            <w:hideMark/>
            <w:tcPrChange w:id="32309" w:author="Neeshu Bhadauriya" w:date="2021-09-27T22:54:00Z">
              <w:tcPr>
                <w:tcW w:w="983" w:type="dxa"/>
                <w:vMerge/>
                <w:tcBorders>
                  <w:top w:val="single" w:sz="24" w:space="0" w:color="FFFFFF"/>
                  <w:left w:val="single" w:sz="8" w:space="0" w:color="FFFFFF"/>
                  <w:bottom w:val="single" w:sz="8" w:space="0" w:color="FFFFFF"/>
                  <w:right w:val="single" w:sz="8" w:space="0" w:color="FFFFFF"/>
                </w:tcBorders>
                <w:vAlign w:val="center"/>
                <w:hideMark/>
              </w:tcPr>
            </w:tcPrChange>
          </w:tcPr>
          <w:p w14:paraId="263E8CAD" w14:textId="77777777" w:rsidR="00CC26A8" w:rsidRPr="004070B7" w:rsidRDefault="00CC26A8" w:rsidP="007F0E4D">
            <w:pPr>
              <w:tabs>
                <w:tab w:val="left" w:pos="1290"/>
              </w:tabs>
              <w:rPr>
                <w:rFonts w:ascii="Arial" w:eastAsia="Arial" w:hAnsi="Arial" w:cs="Arial"/>
                <w:sz w:val="14"/>
                <w:szCs w:val="14"/>
              </w:rPr>
            </w:pPr>
          </w:p>
        </w:tc>
        <w:tc>
          <w:tcPr>
            <w:tcW w:w="1040"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Change w:id="32310" w:author="Neeshu Bhadauriya" w:date="2021-09-27T22:54:00Z">
              <w:tcPr>
                <w:tcW w:w="850"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tcPrChange>
          </w:tcPr>
          <w:p w14:paraId="48A79CC4" w14:textId="77777777" w:rsidR="00CC26A8" w:rsidRPr="004070B7" w:rsidRDefault="00CC26A8" w:rsidP="007F0E4D">
            <w:pPr>
              <w:tabs>
                <w:tab w:val="left" w:pos="1290"/>
              </w:tabs>
              <w:rPr>
                <w:rFonts w:ascii="Arial" w:eastAsia="Arial" w:hAnsi="Arial" w:cs="Arial"/>
                <w:sz w:val="14"/>
                <w:szCs w:val="14"/>
              </w:rPr>
            </w:pPr>
            <w:r w:rsidRPr="004070B7">
              <w:rPr>
                <w:rFonts w:ascii="Arial" w:eastAsia="Arial" w:hAnsi="Arial" w:cs="Arial"/>
                <w:b/>
                <w:bCs/>
                <w:sz w:val="14"/>
                <w:szCs w:val="14"/>
              </w:rPr>
              <w:t>Export</w:t>
            </w:r>
          </w:p>
        </w:tc>
        <w:tc>
          <w:tcPr>
            <w:tcW w:w="103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Change w:id="32311" w:author="Neeshu Bhadauriya" w:date="2021-09-27T22:54:00Z">
              <w:tcPr>
                <w:tcW w:w="845"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tcPrChange>
          </w:tcPr>
          <w:p w14:paraId="6135F5D3" w14:textId="724797B8" w:rsidR="00CC26A8" w:rsidRPr="000923F0" w:rsidRDefault="00CC26A8">
            <w:pPr>
              <w:tabs>
                <w:tab w:val="left" w:pos="1290"/>
              </w:tabs>
              <w:jc w:val="center"/>
              <w:rPr>
                <w:rFonts w:ascii="Arial" w:eastAsia="Arial" w:hAnsi="Arial" w:cs="Arial"/>
                <w:sz w:val="14"/>
                <w:szCs w:val="14"/>
              </w:rPr>
              <w:pPrChange w:id="32312" w:author="Ritu Kamra" w:date="2021-09-27T19:38:00Z">
                <w:pPr>
                  <w:tabs>
                    <w:tab w:val="left" w:pos="1290"/>
                  </w:tabs>
                </w:pPr>
              </w:pPrChange>
            </w:pPr>
            <w:ins w:id="32313" w:author="Ritu Kamra" w:date="2021-09-26T09:22:00Z">
              <w:r w:rsidRPr="000923F0">
                <w:rPr>
                  <w:rFonts w:ascii="Arial" w:hAnsi="Arial" w:cs="Arial"/>
                  <w:color w:val="000000"/>
                  <w:sz w:val="14"/>
                  <w:szCs w:val="14"/>
                  <w:rPrChange w:id="32314" w:author="Ritu Kamra" w:date="2021-09-26T09:22:00Z">
                    <w:rPr>
                      <w:rFonts w:ascii="Arial" w:hAnsi="Arial" w:cs="Arial"/>
                      <w:color w:val="000000"/>
                      <w:sz w:val="20"/>
                      <w:szCs w:val="20"/>
                    </w:rPr>
                  </w:rPrChange>
                </w:rPr>
                <w:t>260.10</w:t>
              </w:r>
            </w:ins>
            <w:del w:id="32315" w:author="Ritu Kamra" w:date="2021-09-26T09:22:00Z">
              <w:r w:rsidRPr="000923F0" w:rsidDel="00536899">
                <w:rPr>
                  <w:rFonts w:ascii="Arial" w:eastAsia="Arial" w:hAnsi="Arial" w:cs="Arial"/>
                  <w:sz w:val="14"/>
                  <w:szCs w:val="14"/>
                </w:rPr>
                <w:delText>681.65</w:delText>
              </w:r>
            </w:del>
          </w:p>
        </w:tc>
        <w:tc>
          <w:tcPr>
            <w:tcW w:w="1143"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Change w:id="32316" w:author="Neeshu Bhadauriya" w:date="2021-09-27T22:54:00Z">
              <w:tcPr>
                <w:tcW w:w="93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tcPrChange>
          </w:tcPr>
          <w:p w14:paraId="6E248BB2" w14:textId="3D290A47" w:rsidR="00CC26A8" w:rsidRPr="000923F0" w:rsidRDefault="00CC26A8">
            <w:pPr>
              <w:tabs>
                <w:tab w:val="left" w:pos="1290"/>
              </w:tabs>
              <w:jc w:val="center"/>
              <w:rPr>
                <w:rFonts w:ascii="Arial" w:eastAsia="Arial" w:hAnsi="Arial" w:cs="Arial"/>
                <w:sz w:val="14"/>
                <w:szCs w:val="14"/>
              </w:rPr>
              <w:pPrChange w:id="32317" w:author="Ritu Kamra" w:date="2021-09-27T19:38:00Z">
                <w:pPr>
                  <w:tabs>
                    <w:tab w:val="left" w:pos="1290"/>
                  </w:tabs>
                </w:pPr>
              </w:pPrChange>
            </w:pPr>
            <w:ins w:id="32318" w:author="Ritu Kamra" w:date="2021-09-26T09:22:00Z">
              <w:r w:rsidRPr="000923F0">
                <w:rPr>
                  <w:rFonts w:ascii="Arial" w:hAnsi="Arial" w:cs="Arial"/>
                  <w:color w:val="000000"/>
                  <w:sz w:val="14"/>
                  <w:szCs w:val="14"/>
                  <w:rPrChange w:id="32319" w:author="Ritu Kamra" w:date="2021-09-26T09:22:00Z">
                    <w:rPr>
                      <w:rFonts w:ascii="Arial" w:hAnsi="Arial" w:cs="Arial"/>
                      <w:color w:val="000000"/>
                      <w:sz w:val="20"/>
                      <w:szCs w:val="20"/>
                    </w:rPr>
                  </w:rPrChange>
                </w:rPr>
                <w:t>272.55</w:t>
              </w:r>
            </w:ins>
            <w:del w:id="32320" w:author="Ritu Kamra" w:date="2021-09-26T09:22:00Z">
              <w:r w:rsidRPr="000923F0" w:rsidDel="00536899">
                <w:rPr>
                  <w:rFonts w:ascii="Arial" w:eastAsia="Arial" w:hAnsi="Arial" w:cs="Arial"/>
                  <w:sz w:val="14"/>
                  <w:szCs w:val="14"/>
                </w:rPr>
                <w:delText>673.22</w:delText>
              </w:r>
            </w:del>
          </w:p>
        </w:tc>
        <w:tc>
          <w:tcPr>
            <w:tcW w:w="1143"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Change w:id="32321" w:author="Neeshu Bhadauriya" w:date="2021-09-27T22:54:00Z">
              <w:tcPr>
                <w:tcW w:w="93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tcPrChange>
          </w:tcPr>
          <w:p w14:paraId="281B0C35" w14:textId="14CEFEB4" w:rsidR="00CC26A8" w:rsidRPr="000923F0" w:rsidRDefault="00CC26A8">
            <w:pPr>
              <w:tabs>
                <w:tab w:val="left" w:pos="1290"/>
              </w:tabs>
              <w:jc w:val="center"/>
              <w:rPr>
                <w:rFonts w:ascii="Arial" w:eastAsia="Arial" w:hAnsi="Arial" w:cs="Arial"/>
                <w:sz w:val="14"/>
                <w:szCs w:val="14"/>
              </w:rPr>
              <w:pPrChange w:id="32322" w:author="Ritu Kamra" w:date="2021-09-27T19:38:00Z">
                <w:pPr>
                  <w:tabs>
                    <w:tab w:val="left" w:pos="1290"/>
                  </w:tabs>
                </w:pPr>
              </w:pPrChange>
            </w:pPr>
            <w:ins w:id="32323" w:author="Ritu Kamra" w:date="2021-09-26T09:22:00Z">
              <w:r w:rsidRPr="000923F0">
                <w:rPr>
                  <w:rFonts w:ascii="Arial" w:hAnsi="Arial" w:cs="Arial"/>
                  <w:color w:val="000000"/>
                  <w:sz w:val="14"/>
                  <w:szCs w:val="14"/>
                  <w:rPrChange w:id="32324" w:author="Ritu Kamra" w:date="2021-09-26T09:22:00Z">
                    <w:rPr>
                      <w:rFonts w:ascii="Arial" w:hAnsi="Arial" w:cs="Arial"/>
                      <w:color w:val="000000"/>
                      <w:sz w:val="20"/>
                      <w:szCs w:val="20"/>
                    </w:rPr>
                  </w:rPrChange>
                </w:rPr>
                <w:t>310.40</w:t>
              </w:r>
            </w:ins>
            <w:del w:id="32325" w:author="Ritu Kamra" w:date="2021-09-26T09:22:00Z">
              <w:r w:rsidRPr="000923F0" w:rsidDel="00536899">
                <w:rPr>
                  <w:rFonts w:ascii="Arial" w:eastAsia="Arial" w:hAnsi="Arial" w:cs="Arial"/>
                  <w:sz w:val="14"/>
                  <w:szCs w:val="14"/>
                </w:rPr>
                <w:delText>651.33</w:delText>
              </w:r>
            </w:del>
          </w:p>
        </w:tc>
        <w:tc>
          <w:tcPr>
            <w:tcW w:w="1143"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Change w:id="32326" w:author="Neeshu Bhadauriya" w:date="2021-09-27T22:54:00Z">
              <w:tcPr>
                <w:tcW w:w="93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tcPrChange>
          </w:tcPr>
          <w:p w14:paraId="30B0091F" w14:textId="0810CA78" w:rsidR="00CC26A8" w:rsidRPr="000923F0" w:rsidRDefault="00CC26A8">
            <w:pPr>
              <w:tabs>
                <w:tab w:val="left" w:pos="1290"/>
              </w:tabs>
              <w:jc w:val="center"/>
              <w:rPr>
                <w:rFonts w:ascii="Arial" w:eastAsia="Arial" w:hAnsi="Arial" w:cs="Arial"/>
                <w:sz w:val="14"/>
                <w:szCs w:val="14"/>
              </w:rPr>
              <w:pPrChange w:id="32327" w:author="Ritu Kamra" w:date="2021-09-27T19:38:00Z">
                <w:pPr>
                  <w:tabs>
                    <w:tab w:val="left" w:pos="1290"/>
                  </w:tabs>
                </w:pPr>
              </w:pPrChange>
            </w:pPr>
            <w:ins w:id="32328" w:author="Ritu Kamra" w:date="2021-09-26T09:22:00Z">
              <w:r w:rsidRPr="000923F0">
                <w:rPr>
                  <w:rFonts w:ascii="Arial" w:hAnsi="Arial" w:cs="Arial"/>
                  <w:color w:val="000000"/>
                  <w:sz w:val="14"/>
                  <w:szCs w:val="14"/>
                  <w:rPrChange w:id="32329" w:author="Ritu Kamra" w:date="2021-09-26T09:22:00Z">
                    <w:rPr>
                      <w:rFonts w:ascii="Arial" w:hAnsi="Arial" w:cs="Arial"/>
                      <w:color w:val="000000"/>
                      <w:sz w:val="20"/>
                      <w:szCs w:val="20"/>
                    </w:rPr>
                  </w:rPrChange>
                </w:rPr>
                <w:t>270.44</w:t>
              </w:r>
            </w:ins>
            <w:del w:id="32330" w:author="Ritu Kamra" w:date="2021-09-26T09:22:00Z">
              <w:r w:rsidRPr="000923F0" w:rsidDel="00536899">
                <w:rPr>
                  <w:rFonts w:ascii="Arial" w:eastAsia="Arial" w:hAnsi="Arial" w:cs="Arial"/>
                  <w:sz w:val="14"/>
                  <w:szCs w:val="14"/>
                </w:rPr>
                <w:delText>630.69</w:delText>
              </w:r>
            </w:del>
          </w:p>
        </w:tc>
        <w:tc>
          <w:tcPr>
            <w:tcW w:w="1143"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Change w:id="32331" w:author="Neeshu Bhadauriya" w:date="2021-09-27T22:54:00Z">
              <w:tcPr>
                <w:tcW w:w="93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tcPrChange>
          </w:tcPr>
          <w:p w14:paraId="6C5AC91E" w14:textId="728B5C33" w:rsidR="00CC26A8" w:rsidRPr="000923F0" w:rsidRDefault="00CC26A8">
            <w:pPr>
              <w:tabs>
                <w:tab w:val="left" w:pos="1290"/>
              </w:tabs>
              <w:jc w:val="center"/>
              <w:rPr>
                <w:rFonts w:ascii="Arial" w:eastAsia="Arial" w:hAnsi="Arial" w:cs="Arial"/>
                <w:sz w:val="14"/>
                <w:szCs w:val="14"/>
              </w:rPr>
              <w:pPrChange w:id="32332" w:author="Ritu Kamra" w:date="2021-09-27T19:38:00Z">
                <w:pPr>
                  <w:tabs>
                    <w:tab w:val="left" w:pos="1290"/>
                  </w:tabs>
                </w:pPr>
              </w:pPrChange>
            </w:pPr>
            <w:ins w:id="32333" w:author="Ritu Kamra" w:date="2021-09-26T09:22:00Z">
              <w:r w:rsidRPr="000923F0">
                <w:rPr>
                  <w:rFonts w:ascii="Arial" w:hAnsi="Arial" w:cs="Arial"/>
                  <w:color w:val="000000"/>
                  <w:sz w:val="14"/>
                  <w:szCs w:val="14"/>
                  <w:rPrChange w:id="32334" w:author="Ritu Kamra" w:date="2021-09-26T09:22:00Z">
                    <w:rPr>
                      <w:rFonts w:ascii="Arial" w:hAnsi="Arial" w:cs="Arial"/>
                      <w:color w:val="000000"/>
                      <w:sz w:val="20"/>
                      <w:szCs w:val="20"/>
                    </w:rPr>
                  </w:rPrChange>
                </w:rPr>
                <w:t>0.00</w:t>
              </w:r>
            </w:ins>
            <w:del w:id="32335" w:author="Ritu Kamra" w:date="2021-09-26T09:22:00Z">
              <w:r w:rsidRPr="000923F0" w:rsidDel="00536899">
                <w:rPr>
                  <w:rFonts w:ascii="Arial" w:eastAsia="Arial" w:hAnsi="Arial" w:cs="Arial"/>
                  <w:sz w:val="14"/>
                  <w:szCs w:val="14"/>
                </w:rPr>
                <w:delText>0.00</w:delText>
              </w:r>
            </w:del>
          </w:p>
        </w:tc>
        <w:tc>
          <w:tcPr>
            <w:tcW w:w="1143"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Change w:id="32336" w:author="Neeshu Bhadauriya" w:date="2021-09-27T22:54:00Z">
              <w:tcPr>
                <w:tcW w:w="93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tcPrChange>
          </w:tcPr>
          <w:p w14:paraId="71E28273" w14:textId="7906FFB7" w:rsidR="00CC26A8" w:rsidRPr="000923F0" w:rsidRDefault="00CC26A8">
            <w:pPr>
              <w:tabs>
                <w:tab w:val="left" w:pos="1290"/>
              </w:tabs>
              <w:jc w:val="center"/>
              <w:rPr>
                <w:rFonts w:ascii="Arial" w:eastAsia="Arial" w:hAnsi="Arial" w:cs="Arial"/>
                <w:sz w:val="14"/>
                <w:szCs w:val="14"/>
              </w:rPr>
              <w:pPrChange w:id="32337" w:author="Ritu Kamra" w:date="2021-09-27T19:38:00Z">
                <w:pPr>
                  <w:tabs>
                    <w:tab w:val="left" w:pos="1290"/>
                  </w:tabs>
                </w:pPr>
              </w:pPrChange>
            </w:pPr>
            <w:ins w:id="32338" w:author="Ritu Kamra" w:date="2021-09-26T09:22:00Z">
              <w:r w:rsidRPr="000923F0">
                <w:rPr>
                  <w:rFonts w:ascii="Arial" w:hAnsi="Arial" w:cs="Arial"/>
                  <w:color w:val="000000"/>
                  <w:sz w:val="14"/>
                  <w:szCs w:val="14"/>
                  <w:rPrChange w:id="32339" w:author="Ritu Kamra" w:date="2021-09-26T09:22:00Z">
                    <w:rPr>
                      <w:rFonts w:ascii="Arial" w:hAnsi="Arial" w:cs="Arial"/>
                      <w:color w:val="000000"/>
                      <w:sz w:val="20"/>
                      <w:szCs w:val="20"/>
                    </w:rPr>
                  </w:rPrChange>
                </w:rPr>
                <w:t>0.00</w:t>
              </w:r>
            </w:ins>
            <w:del w:id="32340" w:author="Ritu Kamra" w:date="2021-09-26T09:22:00Z">
              <w:r w:rsidRPr="000923F0" w:rsidDel="00536899">
                <w:rPr>
                  <w:rFonts w:ascii="Arial" w:eastAsia="Arial" w:hAnsi="Arial" w:cs="Arial"/>
                  <w:sz w:val="14"/>
                  <w:szCs w:val="14"/>
                </w:rPr>
                <w:delText>0.00</w:delText>
              </w:r>
            </w:del>
          </w:p>
        </w:tc>
        <w:tc>
          <w:tcPr>
            <w:tcW w:w="1143"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Change w:id="32341" w:author="Neeshu Bhadauriya" w:date="2021-09-27T22:54:00Z">
              <w:tcPr>
                <w:tcW w:w="93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tcPrChange>
          </w:tcPr>
          <w:p w14:paraId="19B36E0A" w14:textId="6760C3C5" w:rsidR="00CC26A8" w:rsidRPr="000923F0" w:rsidRDefault="00CC26A8">
            <w:pPr>
              <w:tabs>
                <w:tab w:val="left" w:pos="1290"/>
              </w:tabs>
              <w:jc w:val="center"/>
              <w:rPr>
                <w:rFonts w:ascii="Arial" w:eastAsia="Arial" w:hAnsi="Arial" w:cs="Arial"/>
                <w:sz w:val="14"/>
                <w:szCs w:val="14"/>
              </w:rPr>
              <w:pPrChange w:id="32342" w:author="Ritu Kamra" w:date="2021-09-27T19:38:00Z">
                <w:pPr>
                  <w:tabs>
                    <w:tab w:val="left" w:pos="1290"/>
                  </w:tabs>
                </w:pPr>
              </w:pPrChange>
            </w:pPr>
            <w:ins w:id="32343" w:author="Ritu Kamra" w:date="2021-09-26T09:22:00Z">
              <w:r w:rsidRPr="000923F0">
                <w:rPr>
                  <w:rFonts w:ascii="Arial" w:hAnsi="Arial" w:cs="Arial"/>
                  <w:color w:val="000000"/>
                  <w:sz w:val="14"/>
                  <w:szCs w:val="14"/>
                  <w:rPrChange w:id="32344" w:author="Ritu Kamra" w:date="2021-09-26T09:22:00Z">
                    <w:rPr>
                      <w:rFonts w:ascii="Arial" w:hAnsi="Arial" w:cs="Arial"/>
                      <w:color w:val="000000"/>
                      <w:sz w:val="20"/>
                      <w:szCs w:val="20"/>
                    </w:rPr>
                  </w:rPrChange>
                </w:rPr>
                <w:t>0.00</w:t>
              </w:r>
            </w:ins>
            <w:del w:id="32345" w:author="Ritu Kamra" w:date="2021-09-26T09:22:00Z">
              <w:r w:rsidRPr="000923F0" w:rsidDel="00536899">
                <w:rPr>
                  <w:rFonts w:ascii="Arial" w:eastAsia="Arial" w:hAnsi="Arial" w:cs="Arial"/>
                  <w:sz w:val="14"/>
                  <w:szCs w:val="14"/>
                </w:rPr>
                <w:delText>0.00</w:delText>
              </w:r>
            </w:del>
          </w:p>
        </w:tc>
      </w:tr>
      <w:tr w:rsidR="00CC26A8" w:rsidRPr="004070B7" w14:paraId="499E7977" w14:textId="77777777" w:rsidTr="00CC26A8">
        <w:trPr>
          <w:trHeight w:val="816"/>
          <w:trPrChange w:id="32346" w:author="Neeshu Bhadauriya" w:date="2021-09-27T22:54:00Z">
            <w:trPr>
              <w:trHeight w:val="842"/>
            </w:trPr>
          </w:trPrChange>
        </w:trPr>
        <w:tc>
          <w:tcPr>
            <w:tcW w:w="1203" w:type="dxa"/>
            <w:vMerge/>
            <w:tcBorders>
              <w:top w:val="single" w:sz="24" w:space="0" w:color="FFFFFF"/>
              <w:left w:val="single" w:sz="8" w:space="0" w:color="FFFFFF"/>
              <w:bottom w:val="single" w:sz="8" w:space="0" w:color="FFFFFF"/>
              <w:right w:val="single" w:sz="8" w:space="0" w:color="FFFFFF"/>
            </w:tcBorders>
            <w:vAlign w:val="center"/>
            <w:hideMark/>
            <w:tcPrChange w:id="32347" w:author="Neeshu Bhadauriya" w:date="2021-09-27T22:54:00Z">
              <w:tcPr>
                <w:tcW w:w="983" w:type="dxa"/>
                <w:vMerge/>
                <w:tcBorders>
                  <w:top w:val="single" w:sz="24" w:space="0" w:color="FFFFFF"/>
                  <w:left w:val="single" w:sz="8" w:space="0" w:color="FFFFFF"/>
                  <w:bottom w:val="single" w:sz="8" w:space="0" w:color="FFFFFF"/>
                  <w:right w:val="single" w:sz="8" w:space="0" w:color="FFFFFF"/>
                </w:tcBorders>
                <w:vAlign w:val="center"/>
                <w:hideMark/>
              </w:tcPr>
            </w:tcPrChange>
          </w:tcPr>
          <w:p w14:paraId="45F68569" w14:textId="77777777" w:rsidR="00CC26A8" w:rsidRPr="004070B7" w:rsidRDefault="00CC26A8" w:rsidP="000923F0">
            <w:pPr>
              <w:tabs>
                <w:tab w:val="left" w:pos="1290"/>
              </w:tabs>
              <w:rPr>
                <w:rFonts w:ascii="Arial" w:eastAsia="Arial" w:hAnsi="Arial" w:cs="Arial"/>
                <w:sz w:val="14"/>
                <w:szCs w:val="14"/>
              </w:rPr>
            </w:pPr>
          </w:p>
        </w:tc>
        <w:tc>
          <w:tcPr>
            <w:tcW w:w="1040"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Change w:id="32348" w:author="Neeshu Bhadauriya" w:date="2021-09-27T22:54:00Z">
              <w:tcPr>
                <w:tcW w:w="850"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tcPrChange>
          </w:tcPr>
          <w:p w14:paraId="1D68D5E7" w14:textId="77777777" w:rsidR="00CC26A8" w:rsidRPr="004070B7" w:rsidRDefault="00CC26A8" w:rsidP="000923F0">
            <w:pPr>
              <w:tabs>
                <w:tab w:val="left" w:pos="1290"/>
              </w:tabs>
              <w:rPr>
                <w:rFonts w:ascii="Arial" w:eastAsia="Arial" w:hAnsi="Arial" w:cs="Arial"/>
                <w:sz w:val="14"/>
                <w:szCs w:val="14"/>
              </w:rPr>
            </w:pPr>
            <w:r w:rsidRPr="004070B7">
              <w:rPr>
                <w:rFonts w:ascii="Arial" w:eastAsia="Arial" w:hAnsi="Arial" w:cs="Arial"/>
                <w:b/>
                <w:bCs/>
                <w:sz w:val="14"/>
                <w:szCs w:val="14"/>
              </w:rPr>
              <w:t>Total Demand</w:t>
            </w:r>
          </w:p>
        </w:tc>
        <w:tc>
          <w:tcPr>
            <w:tcW w:w="103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2349" w:author="Neeshu Bhadauriya" w:date="2021-09-27T22:54:00Z">
              <w:tcPr>
                <w:tcW w:w="845"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59E2C0B4" w14:textId="0127D941" w:rsidR="00CC26A8" w:rsidRPr="000923F0" w:rsidRDefault="00CC26A8">
            <w:pPr>
              <w:tabs>
                <w:tab w:val="left" w:pos="1290"/>
              </w:tabs>
              <w:jc w:val="center"/>
              <w:rPr>
                <w:rFonts w:ascii="Arial" w:eastAsia="Arial" w:hAnsi="Arial" w:cs="Arial"/>
                <w:sz w:val="14"/>
                <w:szCs w:val="14"/>
              </w:rPr>
              <w:pPrChange w:id="32350" w:author="Ritu Kamra" w:date="2021-09-27T19:38:00Z">
                <w:pPr>
                  <w:tabs>
                    <w:tab w:val="left" w:pos="1290"/>
                  </w:tabs>
                </w:pPr>
              </w:pPrChange>
            </w:pPr>
            <w:ins w:id="32351" w:author="Ritu Kamra" w:date="2021-09-26T09:22:00Z">
              <w:r w:rsidRPr="000923F0">
                <w:rPr>
                  <w:rFonts w:ascii="Arial" w:hAnsi="Arial" w:cs="Arial"/>
                  <w:color w:val="000000"/>
                  <w:sz w:val="14"/>
                  <w:szCs w:val="14"/>
                  <w:rPrChange w:id="32352" w:author="Ritu Kamra" w:date="2021-09-26T09:22:00Z">
                    <w:rPr>
                      <w:rFonts w:ascii="Arial" w:hAnsi="Arial" w:cs="Arial"/>
                      <w:color w:val="000000"/>
                      <w:sz w:val="20"/>
                      <w:szCs w:val="20"/>
                    </w:rPr>
                  </w:rPrChange>
                </w:rPr>
                <w:t>506.79</w:t>
              </w:r>
            </w:ins>
            <w:del w:id="32353" w:author="Ritu Kamra" w:date="2021-09-26T09:22:00Z">
              <w:r w:rsidRPr="000923F0" w:rsidDel="00881A6A">
                <w:rPr>
                  <w:rFonts w:ascii="Arial" w:eastAsia="Arial" w:hAnsi="Arial" w:cs="Arial"/>
                  <w:sz w:val="14"/>
                  <w:szCs w:val="14"/>
                </w:rPr>
                <w:delText>767.21</w:delText>
              </w:r>
            </w:del>
          </w:p>
        </w:tc>
        <w:tc>
          <w:tcPr>
            <w:tcW w:w="1143"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2354" w:author="Neeshu Bhadauriya" w:date="2021-09-27T22:54:00Z">
              <w:tcPr>
                <w:tcW w:w="93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6B07A5A9" w14:textId="7FDAE4C7" w:rsidR="00CC26A8" w:rsidRPr="000923F0" w:rsidRDefault="00CC26A8">
            <w:pPr>
              <w:tabs>
                <w:tab w:val="left" w:pos="1290"/>
              </w:tabs>
              <w:jc w:val="center"/>
              <w:rPr>
                <w:rFonts w:ascii="Arial" w:eastAsia="Arial" w:hAnsi="Arial" w:cs="Arial"/>
                <w:sz w:val="14"/>
                <w:szCs w:val="14"/>
              </w:rPr>
              <w:pPrChange w:id="32355" w:author="Ritu Kamra" w:date="2021-09-27T19:38:00Z">
                <w:pPr>
                  <w:tabs>
                    <w:tab w:val="left" w:pos="1290"/>
                  </w:tabs>
                </w:pPr>
              </w:pPrChange>
            </w:pPr>
            <w:ins w:id="32356" w:author="Ritu Kamra" w:date="2021-09-26T09:22:00Z">
              <w:r w:rsidRPr="000923F0">
                <w:rPr>
                  <w:rFonts w:ascii="Arial" w:hAnsi="Arial" w:cs="Arial"/>
                  <w:color w:val="000000"/>
                  <w:sz w:val="14"/>
                  <w:szCs w:val="14"/>
                  <w:rPrChange w:id="32357" w:author="Ritu Kamra" w:date="2021-09-26T09:22:00Z">
                    <w:rPr>
                      <w:rFonts w:ascii="Arial" w:hAnsi="Arial" w:cs="Arial"/>
                      <w:color w:val="000000"/>
                      <w:sz w:val="20"/>
                      <w:szCs w:val="20"/>
                    </w:rPr>
                  </w:rPrChange>
                </w:rPr>
                <w:t>530.31</w:t>
              </w:r>
            </w:ins>
            <w:del w:id="32358" w:author="Ritu Kamra" w:date="2021-09-26T09:22:00Z">
              <w:r w:rsidRPr="000923F0" w:rsidDel="00881A6A">
                <w:rPr>
                  <w:rFonts w:ascii="Arial" w:eastAsia="Arial" w:hAnsi="Arial" w:cs="Arial"/>
                  <w:sz w:val="14"/>
                  <w:szCs w:val="14"/>
                </w:rPr>
                <w:delText>838.67</w:delText>
              </w:r>
            </w:del>
          </w:p>
        </w:tc>
        <w:tc>
          <w:tcPr>
            <w:tcW w:w="1143"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2359" w:author="Neeshu Bhadauriya" w:date="2021-09-27T22:54:00Z">
              <w:tcPr>
                <w:tcW w:w="93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214F45A3" w14:textId="398F21F6" w:rsidR="00CC26A8" w:rsidRPr="000923F0" w:rsidRDefault="00CC26A8">
            <w:pPr>
              <w:tabs>
                <w:tab w:val="left" w:pos="1290"/>
              </w:tabs>
              <w:jc w:val="center"/>
              <w:rPr>
                <w:rFonts w:ascii="Arial" w:eastAsia="Arial" w:hAnsi="Arial" w:cs="Arial"/>
                <w:sz w:val="14"/>
                <w:szCs w:val="14"/>
              </w:rPr>
              <w:pPrChange w:id="32360" w:author="Ritu Kamra" w:date="2021-09-27T19:38:00Z">
                <w:pPr>
                  <w:tabs>
                    <w:tab w:val="left" w:pos="1290"/>
                  </w:tabs>
                </w:pPr>
              </w:pPrChange>
            </w:pPr>
            <w:ins w:id="32361" w:author="Ritu Kamra" w:date="2021-09-26T09:22:00Z">
              <w:r w:rsidRPr="000923F0">
                <w:rPr>
                  <w:rFonts w:ascii="Arial" w:hAnsi="Arial" w:cs="Arial"/>
                  <w:color w:val="000000"/>
                  <w:sz w:val="14"/>
                  <w:szCs w:val="14"/>
                  <w:rPrChange w:id="32362" w:author="Ritu Kamra" w:date="2021-09-26T09:22:00Z">
                    <w:rPr>
                      <w:rFonts w:ascii="Arial" w:hAnsi="Arial" w:cs="Arial"/>
                      <w:color w:val="000000"/>
                      <w:sz w:val="20"/>
                      <w:szCs w:val="20"/>
                    </w:rPr>
                  </w:rPrChange>
                </w:rPr>
                <w:t>599.38</w:t>
              </w:r>
            </w:ins>
            <w:del w:id="32363" w:author="Ritu Kamra" w:date="2021-09-26T09:22:00Z">
              <w:r w:rsidRPr="000923F0" w:rsidDel="00881A6A">
                <w:rPr>
                  <w:rFonts w:ascii="Arial" w:eastAsia="Arial" w:hAnsi="Arial" w:cs="Arial"/>
                  <w:sz w:val="14"/>
                  <w:szCs w:val="14"/>
                </w:rPr>
                <w:delText>992.53</w:delText>
              </w:r>
            </w:del>
          </w:p>
        </w:tc>
        <w:tc>
          <w:tcPr>
            <w:tcW w:w="1143"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2364" w:author="Neeshu Bhadauriya" w:date="2021-09-27T22:54:00Z">
              <w:tcPr>
                <w:tcW w:w="93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792F33C9" w14:textId="5A6AD726" w:rsidR="00CC26A8" w:rsidRPr="000923F0" w:rsidRDefault="00CC26A8">
            <w:pPr>
              <w:tabs>
                <w:tab w:val="left" w:pos="1290"/>
              </w:tabs>
              <w:jc w:val="center"/>
              <w:rPr>
                <w:rFonts w:ascii="Arial" w:eastAsia="Arial" w:hAnsi="Arial" w:cs="Arial"/>
                <w:sz w:val="14"/>
                <w:szCs w:val="14"/>
              </w:rPr>
              <w:pPrChange w:id="32365" w:author="Ritu Kamra" w:date="2021-09-27T19:38:00Z">
                <w:pPr>
                  <w:tabs>
                    <w:tab w:val="left" w:pos="1290"/>
                  </w:tabs>
                </w:pPr>
              </w:pPrChange>
            </w:pPr>
            <w:ins w:id="32366" w:author="Ritu Kamra" w:date="2021-09-26T09:22:00Z">
              <w:r w:rsidRPr="000923F0">
                <w:rPr>
                  <w:rFonts w:ascii="Arial" w:hAnsi="Arial" w:cs="Arial"/>
                  <w:color w:val="000000"/>
                  <w:sz w:val="14"/>
                  <w:szCs w:val="14"/>
                  <w:rPrChange w:id="32367" w:author="Ritu Kamra" w:date="2021-09-26T09:22:00Z">
                    <w:rPr>
                      <w:rFonts w:ascii="Arial" w:hAnsi="Arial" w:cs="Arial"/>
                      <w:color w:val="000000"/>
                      <w:sz w:val="20"/>
                      <w:szCs w:val="20"/>
                    </w:rPr>
                  </w:rPrChange>
                </w:rPr>
                <w:t>550.56</w:t>
              </w:r>
            </w:ins>
            <w:del w:id="32368" w:author="Ritu Kamra" w:date="2021-09-26T09:22:00Z">
              <w:r w:rsidRPr="000923F0" w:rsidDel="00881A6A">
                <w:rPr>
                  <w:rFonts w:ascii="Arial" w:eastAsia="Arial" w:hAnsi="Arial" w:cs="Arial"/>
                  <w:sz w:val="14"/>
                  <w:szCs w:val="14"/>
                </w:rPr>
                <w:delText>801.83</w:delText>
              </w:r>
            </w:del>
          </w:p>
        </w:tc>
        <w:tc>
          <w:tcPr>
            <w:tcW w:w="1143"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2369" w:author="Neeshu Bhadauriya" w:date="2021-09-27T22:54:00Z">
              <w:tcPr>
                <w:tcW w:w="93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22E2A15B" w14:textId="7875615F" w:rsidR="00CC26A8" w:rsidRPr="000923F0" w:rsidRDefault="00CC26A8">
            <w:pPr>
              <w:tabs>
                <w:tab w:val="left" w:pos="1290"/>
              </w:tabs>
              <w:jc w:val="center"/>
              <w:rPr>
                <w:rFonts w:ascii="Arial" w:eastAsia="Arial" w:hAnsi="Arial" w:cs="Arial"/>
                <w:sz w:val="14"/>
                <w:szCs w:val="14"/>
              </w:rPr>
              <w:pPrChange w:id="32370" w:author="Ritu Kamra" w:date="2021-09-27T19:38:00Z">
                <w:pPr>
                  <w:tabs>
                    <w:tab w:val="left" w:pos="1290"/>
                  </w:tabs>
                </w:pPr>
              </w:pPrChange>
            </w:pPr>
            <w:ins w:id="32371" w:author="Ritu Kamra" w:date="2021-09-26T09:22:00Z">
              <w:r w:rsidRPr="000923F0">
                <w:rPr>
                  <w:rFonts w:ascii="Arial" w:hAnsi="Arial" w:cs="Arial"/>
                  <w:b/>
                  <w:bCs/>
                  <w:color w:val="000000"/>
                  <w:sz w:val="14"/>
                  <w:szCs w:val="14"/>
                  <w:rPrChange w:id="32372" w:author="Ritu Kamra" w:date="2021-09-26T09:22:00Z">
                    <w:rPr>
                      <w:rFonts w:ascii="Arial" w:hAnsi="Arial" w:cs="Arial"/>
                      <w:b/>
                      <w:bCs/>
                      <w:color w:val="000000"/>
                      <w:sz w:val="20"/>
                      <w:szCs w:val="20"/>
                    </w:rPr>
                  </w:rPrChange>
                </w:rPr>
                <w:t>582.00</w:t>
              </w:r>
            </w:ins>
            <w:del w:id="32373" w:author="Ritu Kamra" w:date="2021-09-26T09:22:00Z">
              <w:r w:rsidRPr="000923F0" w:rsidDel="00881A6A">
                <w:rPr>
                  <w:rFonts w:ascii="Arial" w:eastAsia="Arial" w:hAnsi="Arial" w:cs="Arial"/>
                  <w:sz w:val="14"/>
                  <w:szCs w:val="14"/>
                </w:rPr>
                <w:delText>639.53</w:delText>
              </w:r>
            </w:del>
          </w:p>
        </w:tc>
        <w:tc>
          <w:tcPr>
            <w:tcW w:w="1143"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2374" w:author="Neeshu Bhadauriya" w:date="2021-09-27T22:54:00Z">
              <w:tcPr>
                <w:tcW w:w="93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6B54D2EF" w14:textId="177998BC" w:rsidR="00CC26A8" w:rsidRPr="000923F0" w:rsidRDefault="00CC26A8">
            <w:pPr>
              <w:tabs>
                <w:tab w:val="left" w:pos="1290"/>
              </w:tabs>
              <w:jc w:val="center"/>
              <w:rPr>
                <w:rFonts w:ascii="Arial" w:eastAsia="Arial" w:hAnsi="Arial" w:cs="Arial"/>
                <w:sz w:val="14"/>
                <w:szCs w:val="14"/>
              </w:rPr>
              <w:pPrChange w:id="32375" w:author="Ritu Kamra" w:date="2021-09-27T19:38:00Z">
                <w:pPr>
                  <w:tabs>
                    <w:tab w:val="left" w:pos="1290"/>
                  </w:tabs>
                </w:pPr>
              </w:pPrChange>
            </w:pPr>
            <w:ins w:id="32376" w:author="Ritu Kamra" w:date="2021-09-26T09:22:00Z">
              <w:r w:rsidRPr="000923F0">
                <w:rPr>
                  <w:rFonts w:ascii="Arial" w:hAnsi="Arial" w:cs="Arial"/>
                  <w:b/>
                  <w:bCs/>
                  <w:color w:val="000000"/>
                  <w:sz w:val="14"/>
                  <w:szCs w:val="14"/>
                  <w:rPrChange w:id="32377" w:author="Ritu Kamra" w:date="2021-09-26T09:22:00Z">
                    <w:rPr>
                      <w:rFonts w:ascii="Arial" w:hAnsi="Arial" w:cs="Arial"/>
                      <w:b/>
                      <w:bCs/>
                      <w:color w:val="000000"/>
                      <w:sz w:val="20"/>
                      <w:szCs w:val="20"/>
                    </w:rPr>
                  </w:rPrChange>
                </w:rPr>
                <w:t>675.07</w:t>
              </w:r>
            </w:ins>
            <w:del w:id="32378" w:author="Ritu Kamra" w:date="2021-09-26T09:22:00Z">
              <w:r w:rsidRPr="000923F0" w:rsidDel="00881A6A">
                <w:rPr>
                  <w:rFonts w:ascii="Arial" w:eastAsia="Arial" w:hAnsi="Arial" w:cs="Arial"/>
                  <w:sz w:val="14"/>
                  <w:szCs w:val="14"/>
                </w:rPr>
                <w:delText>740.85</w:delText>
              </w:r>
            </w:del>
          </w:p>
        </w:tc>
        <w:tc>
          <w:tcPr>
            <w:tcW w:w="1143"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2379" w:author="Neeshu Bhadauriya" w:date="2021-09-27T22:54:00Z">
              <w:tcPr>
                <w:tcW w:w="93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302D017A" w14:textId="27A82344" w:rsidR="00CC26A8" w:rsidRPr="000923F0" w:rsidRDefault="00CC26A8">
            <w:pPr>
              <w:tabs>
                <w:tab w:val="left" w:pos="1290"/>
              </w:tabs>
              <w:jc w:val="center"/>
              <w:rPr>
                <w:rFonts w:ascii="Arial" w:eastAsia="Arial" w:hAnsi="Arial" w:cs="Arial"/>
                <w:sz w:val="14"/>
                <w:szCs w:val="14"/>
              </w:rPr>
              <w:pPrChange w:id="32380" w:author="Ritu Kamra" w:date="2021-09-27T19:38:00Z">
                <w:pPr>
                  <w:tabs>
                    <w:tab w:val="left" w:pos="1290"/>
                  </w:tabs>
                </w:pPr>
              </w:pPrChange>
            </w:pPr>
            <w:ins w:id="32381" w:author="Ritu Kamra" w:date="2021-09-26T09:22:00Z">
              <w:r w:rsidRPr="000923F0">
                <w:rPr>
                  <w:rFonts w:ascii="Arial" w:hAnsi="Arial" w:cs="Arial"/>
                  <w:b/>
                  <w:bCs/>
                  <w:color w:val="000000"/>
                  <w:sz w:val="14"/>
                  <w:szCs w:val="14"/>
                  <w:rPrChange w:id="32382" w:author="Ritu Kamra" w:date="2021-09-26T09:22:00Z">
                    <w:rPr>
                      <w:rFonts w:ascii="Arial" w:hAnsi="Arial" w:cs="Arial"/>
                      <w:b/>
                      <w:bCs/>
                      <w:color w:val="000000"/>
                      <w:sz w:val="20"/>
                      <w:szCs w:val="20"/>
                    </w:rPr>
                  </w:rPrChange>
                </w:rPr>
                <w:t>821.76</w:t>
              </w:r>
            </w:ins>
            <w:del w:id="32383" w:author="Ritu Kamra" w:date="2021-09-26T09:22:00Z">
              <w:r w:rsidRPr="000923F0" w:rsidDel="00881A6A">
                <w:rPr>
                  <w:rFonts w:ascii="Arial" w:eastAsia="Arial" w:hAnsi="Arial" w:cs="Arial"/>
                  <w:sz w:val="14"/>
                  <w:szCs w:val="14"/>
                </w:rPr>
                <w:delText>906.85</w:delText>
              </w:r>
            </w:del>
          </w:p>
        </w:tc>
      </w:tr>
      <w:tr w:rsidR="00CC26A8" w:rsidRPr="004070B7" w14:paraId="4336A419" w14:textId="77777777" w:rsidTr="00CC26A8">
        <w:trPr>
          <w:trHeight w:val="816"/>
          <w:trPrChange w:id="32384" w:author="Neeshu Bhadauriya" w:date="2021-09-27T22:54:00Z">
            <w:trPr>
              <w:trHeight w:val="842"/>
            </w:trPr>
          </w:trPrChange>
        </w:trPr>
        <w:tc>
          <w:tcPr>
            <w:tcW w:w="1203" w:type="dxa"/>
            <w:vMerge/>
            <w:tcBorders>
              <w:top w:val="single" w:sz="24" w:space="0" w:color="FFFFFF"/>
              <w:left w:val="single" w:sz="8" w:space="0" w:color="FFFFFF"/>
              <w:bottom w:val="single" w:sz="8" w:space="0" w:color="FFFFFF"/>
              <w:right w:val="single" w:sz="8" w:space="0" w:color="FFFFFF"/>
            </w:tcBorders>
            <w:vAlign w:val="center"/>
            <w:hideMark/>
            <w:tcPrChange w:id="32385" w:author="Neeshu Bhadauriya" w:date="2021-09-27T22:54:00Z">
              <w:tcPr>
                <w:tcW w:w="983" w:type="dxa"/>
                <w:vMerge/>
                <w:tcBorders>
                  <w:top w:val="single" w:sz="24" w:space="0" w:color="FFFFFF"/>
                  <w:left w:val="single" w:sz="8" w:space="0" w:color="FFFFFF"/>
                  <w:bottom w:val="single" w:sz="8" w:space="0" w:color="FFFFFF"/>
                  <w:right w:val="single" w:sz="8" w:space="0" w:color="FFFFFF"/>
                </w:tcBorders>
                <w:vAlign w:val="center"/>
                <w:hideMark/>
              </w:tcPr>
            </w:tcPrChange>
          </w:tcPr>
          <w:p w14:paraId="5FA6A365" w14:textId="77777777" w:rsidR="00CC26A8" w:rsidRPr="004070B7" w:rsidRDefault="00CC26A8" w:rsidP="000923F0">
            <w:pPr>
              <w:tabs>
                <w:tab w:val="left" w:pos="1290"/>
              </w:tabs>
              <w:rPr>
                <w:rFonts w:ascii="Arial" w:eastAsia="Arial" w:hAnsi="Arial" w:cs="Arial"/>
                <w:sz w:val="14"/>
                <w:szCs w:val="14"/>
              </w:rPr>
            </w:pPr>
          </w:p>
        </w:tc>
        <w:tc>
          <w:tcPr>
            <w:tcW w:w="1040"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Change w:id="32386" w:author="Neeshu Bhadauriya" w:date="2021-09-27T22:54:00Z">
              <w:tcPr>
                <w:tcW w:w="850"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tcPrChange>
          </w:tcPr>
          <w:p w14:paraId="16D73961" w14:textId="77777777" w:rsidR="00CC26A8" w:rsidRPr="004070B7" w:rsidRDefault="00CC26A8" w:rsidP="000923F0">
            <w:pPr>
              <w:tabs>
                <w:tab w:val="left" w:pos="1290"/>
              </w:tabs>
              <w:rPr>
                <w:rFonts w:ascii="Arial" w:eastAsia="Arial" w:hAnsi="Arial" w:cs="Arial"/>
                <w:sz w:val="14"/>
                <w:szCs w:val="14"/>
              </w:rPr>
            </w:pPr>
            <w:r w:rsidRPr="004070B7">
              <w:rPr>
                <w:rFonts w:ascii="Arial" w:eastAsia="Arial" w:hAnsi="Arial" w:cs="Arial"/>
                <w:b/>
                <w:bCs/>
                <w:sz w:val="14"/>
                <w:szCs w:val="14"/>
              </w:rPr>
              <w:t>Demand Supply Gap</w:t>
            </w:r>
          </w:p>
        </w:tc>
        <w:tc>
          <w:tcPr>
            <w:tcW w:w="103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2387" w:author="Neeshu Bhadauriya" w:date="2021-09-27T22:54:00Z">
              <w:tcPr>
                <w:tcW w:w="845"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59C0EFFD" w14:textId="4B4C9043" w:rsidR="00CC26A8" w:rsidRPr="000923F0" w:rsidRDefault="00CC26A8">
            <w:pPr>
              <w:tabs>
                <w:tab w:val="left" w:pos="1290"/>
              </w:tabs>
              <w:jc w:val="center"/>
              <w:rPr>
                <w:rFonts w:ascii="Arial" w:eastAsia="Arial" w:hAnsi="Arial" w:cs="Arial"/>
                <w:sz w:val="14"/>
                <w:szCs w:val="14"/>
              </w:rPr>
              <w:pPrChange w:id="32388" w:author="Ritu Kamra" w:date="2021-09-27T19:38:00Z">
                <w:pPr>
                  <w:tabs>
                    <w:tab w:val="left" w:pos="1290"/>
                  </w:tabs>
                </w:pPr>
              </w:pPrChange>
            </w:pPr>
            <w:ins w:id="32389" w:author="Ritu Kamra" w:date="2021-09-26T09:22:00Z">
              <w:r w:rsidRPr="000923F0">
                <w:rPr>
                  <w:rFonts w:ascii="Arial" w:hAnsi="Arial" w:cs="Arial"/>
                  <w:color w:val="000000"/>
                  <w:sz w:val="14"/>
                  <w:szCs w:val="14"/>
                  <w:rPrChange w:id="32390" w:author="Ritu Kamra" w:date="2021-09-26T09:22:00Z">
                    <w:rPr>
                      <w:rFonts w:ascii="Arial" w:hAnsi="Arial" w:cs="Arial"/>
                      <w:color w:val="000000"/>
                      <w:sz w:val="20"/>
                      <w:szCs w:val="20"/>
                    </w:rPr>
                  </w:rPrChange>
                </w:rPr>
                <w:t>18.73</w:t>
              </w:r>
            </w:ins>
            <w:del w:id="32391" w:author="Ritu Kamra" w:date="2021-09-26T09:22:00Z">
              <w:r w:rsidRPr="000923F0" w:rsidDel="00A13C56">
                <w:rPr>
                  <w:rFonts w:ascii="Arial" w:eastAsia="Arial" w:hAnsi="Arial" w:cs="Arial"/>
                  <w:sz w:val="14"/>
                  <w:szCs w:val="14"/>
                </w:rPr>
                <w:delText>69.52</w:delText>
              </w:r>
            </w:del>
          </w:p>
        </w:tc>
        <w:tc>
          <w:tcPr>
            <w:tcW w:w="1143"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2392" w:author="Neeshu Bhadauriya" w:date="2021-09-27T22:54:00Z">
              <w:tcPr>
                <w:tcW w:w="93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59C3AE20" w14:textId="70BD36F2" w:rsidR="00CC26A8" w:rsidRPr="000923F0" w:rsidRDefault="00CC26A8">
            <w:pPr>
              <w:tabs>
                <w:tab w:val="left" w:pos="1290"/>
              </w:tabs>
              <w:jc w:val="center"/>
              <w:rPr>
                <w:rFonts w:ascii="Arial" w:eastAsia="Arial" w:hAnsi="Arial" w:cs="Arial"/>
                <w:sz w:val="14"/>
                <w:szCs w:val="14"/>
              </w:rPr>
              <w:pPrChange w:id="32393" w:author="Ritu Kamra" w:date="2021-09-27T19:38:00Z">
                <w:pPr>
                  <w:tabs>
                    <w:tab w:val="left" w:pos="1290"/>
                  </w:tabs>
                </w:pPr>
              </w:pPrChange>
            </w:pPr>
            <w:ins w:id="32394" w:author="Ritu Kamra" w:date="2021-09-26T09:22:00Z">
              <w:r w:rsidRPr="000923F0">
                <w:rPr>
                  <w:rFonts w:ascii="Arial" w:hAnsi="Arial" w:cs="Arial"/>
                  <w:color w:val="000000"/>
                  <w:sz w:val="14"/>
                  <w:szCs w:val="14"/>
                  <w:rPrChange w:id="32395" w:author="Ritu Kamra" w:date="2021-09-26T09:22:00Z">
                    <w:rPr>
                      <w:rFonts w:ascii="Arial" w:hAnsi="Arial" w:cs="Arial"/>
                      <w:color w:val="000000"/>
                      <w:sz w:val="20"/>
                      <w:szCs w:val="20"/>
                    </w:rPr>
                  </w:rPrChange>
                </w:rPr>
                <w:t>11.44</w:t>
              </w:r>
            </w:ins>
            <w:del w:id="32396" w:author="Ritu Kamra" w:date="2021-09-26T09:22:00Z">
              <w:r w:rsidRPr="000923F0" w:rsidDel="00A13C56">
                <w:rPr>
                  <w:rFonts w:ascii="Arial" w:eastAsia="Arial" w:hAnsi="Arial" w:cs="Arial"/>
                  <w:sz w:val="14"/>
                  <w:szCs w:val="14"/>
                </w:rPr>
                <w:delText>40.27</w:delText>
              </w:r>
            </w:del>
          </w:p>
        </w:tc>
        <w:tc>
          <w:tcPr>
            <w:tcW w:w="1143"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2397" w:author="Neeshu Bhadauriya" w:date="2021-09-27T22:54:00Z">
              <w:tcPr>
                <w:tcW w:w="93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2A06EC9D" w14:textId="7A49937A" w:rsidR="00CC26A8" w:rsidRPr="000923F0" w:rsidRDefault="00CC26A8">
            <w:pPr>
              <w:tabs>
                <w:tab w:val="left" w:pos="1290"/>
              </w:tabs>
              <w:jc w:val="center"/>
              <w:rPr>
                <w:rFonts w:ascii="Arial" w:eastAsia="Arial" w:hAnsi="Arial" w:cs="Arial"/>
                <w:sz w:val="14"/>
                <w:szCs w:val="14"/>
              </w:rPr>
              <w:pPrChange w:id="32398" w:author="Ritu Kamra" w:date="2021-09-27T19:38:00Z">
                <w:pPr>
                  <w:tabs>
                    <w:tab w:val="left" w:pos="1290"/>
                  </w:tabs>
                </w:pPr>
              </w:pPrChange>
            </w:pPr>
            <w:ins w:id="32399" w:author="Ritu Kamra" w:date="2021-09-26T09:22:00Z">
              <w:r w:rsidRPr="000923F0">
                <w:rPr>
                  <w:rFonts w:ascii="Arial" w:hAnsi="Arial" w:cs="Arial"/>
                  <w:color w:val="000000"/>
                  <w:sz w:val="14"/>
                  <w:szCs w:val="14"/>
                  <w:rPrChange w:id="32400" w:author="Ritu Kamra" w:date="2021-09-26T09:22:00Z">
                    <w:rPr>
                      <w:rFonts w:ascii="Arial" w:hAnsi="Arial" w:cs="Arial"/>
                      <w:color w:val="000000"/>
                      <w:sz w:val="20"/>
                      <w:szCs w:val="20"/>
                    </w:rPr>
                  </w:rPrChange>
                </w:rPr>
                <w:t>96.53</w:t>
              </w:r>
            </w:ins>
            <w:del w:id="32401" w:author="Ritu Kamra" w:date="2021-09-26T09:22:00Z">
              <w:r w:rsidRPr="000923F0" w:rsidDel="00A13C56">
                <w:rPr>
                  <w:rFonts w:ascii="Arial" w:eastAsia="Arial" w:hAnsi="Arial" w:cs="Arial"/>
                  <w:sz w:val="14"/>
                  <w:szCs w:val="14"/>
                </w:rPr>
                <w:delText>41.85</w:delText>
              </w:r>
            </w:del>
          </w:p>
        </w:tc>
        <w:tc>
          <w:tcPr>
            <w:tcW w:w="1143"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2402" w:author="Neeshu Bhadauriya" w:date="2021-09-27T22:54:00Z">
              <w:tcPr>
                <w:tcW w:w="93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66B01C93" w14:textId="19ADB9B5" w:rsidR="00CC26A8" w:rsidRPr="000923F0" w:rsidRDefault="00CC26A8">
            <w:pPr>
              <w:tabs>
                <w:tab w:val="left" w:pos="1290"/>
              </w:tabs>
              <w:jc w:val="center"/>
              <w:rPr>
                <w:rFonts w:ascii="Arial" w:eastAsia="Arial" w:hAnsi="Arial" w:cs="Arial"/>
                <w:sz w:val="14"/>
                <w:szCs w:val="14"/>
              </w:rPr>
              <w:pPrChange w:id="32403" w:author="Ritu Kamra" w:date="2021-09-27T19:38:00Z">
                <w:pPr>
                  <w:tabs>
                    <w:tab w:val="left" w:pos="1290"/>
                  </w:tabs>
                </w:pPr>
              </w:pPrChange>
            </w:pPr>
            <w:ins w:id="32404" w:author="Ritu Kamra" w:date="2021-09-26T09:22:00Z">
              <w:r w:rsidRPr="000923F0">
                <w:rPr>
                  <w:rFonts w:ascii="Arial" w:hAnsi="Arial" w:cs="Arial"/>
                  <w:color w:val="000000"/>
                  <w:sz w:val="14"/>
                  <w:szCs w:val="14"/>
                  <w:rPrChange w:id="32405" w:author="Ritu Kamra" w:date="2021-09-26T09:22:00Z">
                    <w:rPr>
                      <w:rFonts w:ascii="Arial" w:hAnsi="Arial" w:cs="Arial"/>
                      <w:color w:val="000000"/>
                      <w:sz w:val="20"/>
                      <w:szCs w:val="20"/>
                    </w:rPr>
                  </w:rPrChange>
                </w:rPr>
                <w:t>70.49</w:t>
              </w:r>
            </w:ins>
            <w:del w:id="32406" w:author="Ritu Kamra" w:date="2021-09-26T09:22:00Z">
              <w:r w:rsidRPr="000923F0" w:rsidDel="00A13C56">
                <w:rPr>
                  <w:rFonts w:ascii="Arial" w:eastAsia="Arial" w:hAnsi="Arial" w:cs="Arial"/>
                  <w:sz w:val="14"/>
                  <w:szCs w:val="14"/>
                </w:rPr>
                <w:delText>26.14</w:delText>
              </w:r>
            </w:del>
          </w:p>
        </w:tc>
        <w:tc>
          <w:tcPr>
            <w:tcW w:w="1143"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2407" w:author="Neeshu Bhadauriya" w:date="2021-09-27T22:54:00Z">
              <w:tcPr>
                <w:tcW w:w="93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0D450F91" w14:textId="54700A61" w:rsidR="00CC26A8" w:rsidRPr="000923F0" w:rsidRDefault="00CC26A8">
            <w:pPr>
              <w:tabs>
                <w:tab w:val="left" w:pos="1290"/>
              </w:tabs>
              <w:jc w:val="center"/>
              <w:rPr>
                <w:rFonts w:ascii="Arial" w:eastAsia="Arial" w:hAnsi="Arial" w:cs="Arial"/>
                <w:sz w:val="14"/>
                <w:szCs w:val="14"/>
              </w:rPr>
              <w:pPrChange w:id="32408" w:author="Ritu Kamra" w:date="2021-09-27T19:38:00Z">
                <w:pPr>
                  <w:tabs>
                    <w:tab w:val="left" w:pos="1290"/>
                  </w:tabs>
                </w:pPr>
              </w:pPrChange>
            </w:pPr>
            <w:ins w:id="32409" w:author="Ritu Kamra" w:date="2021-09-26T09:22:00Z">
              <w:r w:rsidRPr="000923F0">
                <w:rPr>
                  <w:rFonts w:ascii="Arial" w:hAnsi="Arial" w:cs="Arial"/>
                  <w:color w:val="000000"/>
                  <w:sz w:val="14"/>
                  <w:szCs w:val="14"/>
                  <w:rPrChange w:id="32410" w:author="Ritu Kamra" w:date="2021-09-26T09:22:00Z">
                    <w:rPr>
                      <w:rFonts w:ascii="Arial" w:hAnsi="Arial" w:cs="Arial"/>
                      <w:color w:val="000000"/>
                      <w:sz w:val="20"/>
                      <w:szCs w:val="20"/>
                    </w:rPr>
                  </w:rPrChange>
                </w:rPr>
                <w:t>94.78</w:t>
              </w:r>
            </w:ins>
            <w:del w:id="32411" w:author="Ritu Kamra" w:date="2021-09-26T09:22:00Z">
              <w:r w:rsidRPr="000923F0" w:rsidDel="00A13C56">
                <w:rPr>
                  <w:rFonts w:ascii="Arial" w:eastAsia="Arial" w:hAnsi="Arial" w:cs="Arial"/>
                  <w:sz w:val="14"/>
                  <w:szCs w:val="14"/>
                </w:rPr>
                <w:delText>267.21</w:delText>
              </w:r>
            </w:del>
          </w:p>
        </w:tc>
        <w:tc>
          <w:tcPr>
            <w:tcW w:w="1143"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2412" w:author="Neeshu Bhadauriya" w:date="2021-09-27T22:54:00Z">
              <w:tcPr>
                <w:tcW w:w="93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2D72F130" w14:textId="005EC74D" w:rsidR="00CC26A8" w:rsidRPr="000923F0" w:rsidRDefault="00CC26A8">
            <w:pPr>
              <w:tabs>
                <w:tab w:val="left" w:pos="1290"/>
              </w:tabs>
              <w:jc w:val="center"/>
              <w:rPr>
                <w:rFonts w:ascii="Arial" w:eastAsia="Arial" w:hAnsi="Arial" w:cs="Arial"/>
                <w:sz w:val="14"/>
                <w:szCs w:val="14"/>
              </w:rPr>
              <w:pPrChange w:id="32413" w:author="Ritu Kamra" w:date="2021-09-27T19:38:00Z">
                <w:pPr>
                  <w:tabs>
                    <w:tab w:val="left" w:pos="1290"/>
                  </w:tabs>
                </w:pPr>
              </w:pPrChange>
            </w:pPr>
            <w:ins w:id="32414" w:author="Ritu Kamra" w:date="2021-09-26T09:22:00Z">
              <w:r w:rsidRPr="000923F0">
                <w:rPr>
                  <w:rFonts w:ascii="Arial" w:hAnsi="Arial" w:cs="Arial"/>
                  <w:color w:val="000000"/>
                  <w:sz w:val="14"/>
                  <w:szCs w:val="14"/>
                  <w:rPrChange w:id="32415" w:author="Ritu Kamra" w:date="2021-09-26T09:22:00Z">
                    <w:rPr>
                      <w:rFonts w:ascii="Arial" w:hAnsi="Arial" w:cs="Arial"/>
                      <w:color w:val="000000"/>
                      <w:sz w:val="20"/>
                      <w:szCs w:val="20"/>
                    </w:rPr>
                  </w:rPrChange>
                </w:rPr>
                <w:t>65.95</w:t>
              </w:r>
            </w:ins>
            <w:del w:id="32416" w:author="Ritu Kamra" w:date="2021-09-26T09:22:00Z">
              <w:r w:rsidRPr="000923F0" w:rsidDel="00A13C56">
                <w:rPr>
                  <w:rFonts w:ascii="Arial" w:eastAsia="Arial" w:hAnsi="Arial" w:cs="Arial"/>
                  <w:sz w:val="14"/>
                  <w:szCs w:val="14"/>
                </w:rPr>
                <w:delText>251.24</w:delText>
              </w:r>
            </w:del>
          </w:p>
        </w:tc>
        <w:tc>
          <w:tcPr>
            <w:tcW w:w="1143"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2417" w:author="Neeshu Bhadauriya" w:date="2021-09-27T22:54:00Z">
              <w:tcPr>
                <w:tcW w:w="93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2D9B8B2A" w14:textId="47807EC3" w:rsidR="00CC26A8" w:rsidRPr="000923F0" w:rsidRDefault="00CC26A8">
            <w:pPr>
              <w:tabs>
                <w:tab w:val="left" w:pos="1290"/>
              </w:tabs>
              <w:jc w:val="center"/>
              <w:rPr>
                <w:rFonts w:ascii="Arial" w:eastAsia="Arial" w:hAnsi="Arial" w:cs="Arial"/>
                <w:sz w:val="14"/>
                <w:szCs w:val="14"/>
              </w:rPr>
              <w:pPrChange w:id="32418" w:author="Ritu Kamra" w:date="2021-09-27T19:38:00Z">
                <w:pPr>
                  <w:tabs>
                    <w:tab w:val="left" w:pos="1290"/>
                  </w:tabs>
                </w:pPr>
              </w:pPrChange>
            </w:pPr>
            <w:ins w:id="32419" w:author="Ritu Kamra" w:date="2021-09-26T09:22:00Z">
              <w:r w:rsidRPr="000923F0">
                <w:rPr>
                  <w:rFonts w:ascii="Arial" w:hAnsi="Arial" w:cs="Arial"/>
                  <w:color w:val="000000"/>
                  <w:sz w:val="14"/>
                  <w:szCs w:val="14"/>
                  <w:rPrChange w:id="32420" w:author="Ritu Kamra" w:date="2021-09-26T09:22:00Z">
                    <w:rPr>
                      <w:rFonts w:ascii="Arial" w:hAnsi="Arial" w:cs="Arial"/>
                      <w:color w:val="000000"/>
                      <w:sz w:val="20"/>
                      <w:szCs w:val="20"/>
                    </w:rPr>
                  </w:rPrChange>
                </w:rPr>
                <w:t>-9.56</w:t>
              </w:r>
            </w:ins>
            <w:del w:id="32421" w:author="Ritu Kamra" w:date="2021-09-26T09:22:00Z">
              <w:r w:rsidRPr="000923F0" w:rsidDel="00A13C56">
                <w:rPr>
                  <w:rFonts w:ascii="Arial" w:eastAsia="Arial" w:hAnsi="Arial" w:cs="Arial"/>
                  <w:sz w:val="14"/>
                  <w:szCs w:val="14"/>
                </w:rPr>
                <w:delText>277.93</w:delText>
              </w:r>
            </w:del>
          </w:p>
        </w:tc>
      </w:tr>
    </w:tbl>
    <w:p w14:paraId="1A22F532" w14:textId="77777777" w:rsidR="003305AA" w:rsidDel="00AD2607" w:rsidRDefault="003305AA" w:rsidP="003305AA">
      <w:pPr>
        <w:spacing w:line="360" w:lineRule="auto"/>
        <w:jc w:val="both"/>
        <w:rPr>
          <w:ins w:id="32422" w:author="Ritu Kamra" w:date="2021-09-26T09:35:00Z"/>
          <w:del w:id="32423" w:author="Dilip Kumar" w:date="2021-09-26T12:08:00Z"/>
          <w:rFonts w:ascii="Times New Roman" w:hAnsi="Times New Roman" w:cs="Times New Roman"/>
          <w:b/>
          <w:bCs/>
        </w:rPr>
      </w:pPr>
    </w:p>
    <w:p w14:paraId="05392B69" w14:textId="77777777" w:rsidR="00912717" w:rsidRDefault="00912717" w:rsidP="003305AA">
      <w:pPr>
        <w:spacing w:line="360" w:lineRule="auto"/>
        <w:jc w:val="both"/>
        <w:rPr>
          <w:ins w:id="32424" w:author="Ritu Kamra" w:date="2021-09-27T17:56:00Z"/>
          <w:rFonts w:ascii="Verdana" w:hAnsi="Verdana" w:cs="Times New Roman"/>
          <w:b/>
          <w:bCs/>
          <w:sz w:val="20"/>
          <w:szCs w:val="20"/>
        </w:rPr>
      </w:pPr>
    </w:p>
    <w:p w14:paraId="69F94E57" w14:textId="1D6895E1" w:rsidR="00912717" w:rsidRDefault="00912717" w:rsidP="003305AA">
      <w:pPr>
        <w:spacing w:line="360" w:lineRule="auto"/>
        <w:jc w:val="both"/>
        <w:rPr>
          <w:ins w:id="32425" w:author="Dilip Kumar" w:date="2021-09-26T12:08:00Z"/>
          <w:rFonts w:ascii="Verdana" w:hAnsi="Verdana" w:cs="Times New Roman"/>
          <w:b/>
          <w:bCs/>
          <w:sz w:val="20"/>
          <w:szCs w:val="20"/>
        </w:rPr>
        <w:sectPr w:rsidR="00912717"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32426" w:author="Hardik Malhotra" w:date="2021-09-30T12:48:00Z">
            <w:sectPr w:rsidR="00912717" w:rsidSect="00AF4AFC">
              <w:pgMar w:top="1134" w:right="836" w:bottom="630" w:left="900" w:header="708" w:footer="708" w:gutter="0"/>
            </w:sectPr>
          </w:sectPrChange>
        </w:sectPr>
      </w:pPr>
    </w:p>
    <w:p w14:paraId="5C36FB37" w14:textId="1157A248" w:rsidR="003305AA" w:rsidRPr="003305AA" w:rsidRDefault="003305AA" w:rsidP="003305AA">
      <w:pPr>
        <w:spacing w:line="360" w:lineRule="auto"/>
        <w:jc w:val="both"/>
        <w:rPr>
          <w:ins w:id="32427" w:author="Ritu Kamra" w:date="2021-09-26T09:35:00Z"/>
          <w:rFonts w:ascii="Verdana" w:hAnsi="Verdana" w:cs="Times New Roman"/>
          <w:b/>
          <w:bCs/>
          <w:sz w:val="20"/>
          <w:szCs w:val="20"/>
          <w:rPrChange w:id="32428" w:author="Ritu Kamra" w:date="2021-09-26T09:37:00Z">
            <w:rPr>
              <w:ins w:id="32429" w:author="Ritu Kamra" w:date="2021-09-26T09:35:00Z"/>
              <w:rFonts w:ascii="Times New Roman" w:hAnsi="Times New Roman" w:cs="Times New Roman"/>
              <w:b/>
              <w:bCs/>
            </w:rPr>
          </w:rPrChange>
        </w:rPr>
      </w:pPr>
      <w:ins w:id="32430" w:author="Ritu Kamra" w:date="2021-09-26T09:35:00Z">
        <w:r w:rsidRPr="003305AA">
          <w:rPr>
            <w:rFonts w:ascii="Verdana" w:hAnsi="Verdana" w:cs="Times New Roman"/>
            <w:b/>
            <w:bCs/>
            <w:sz w:val="20"/>
            <w:szCs w:val="20"/>
            <w:rPrChange w:id="32431" w:author="Ritu Kamra" w:date="2021-09-26T09:37:00Z">
              <w:rPr>
                <w:rFonts w:ascii="Times New Roman" w:hAnsi="Times New Roman" w:cs="Times New Roman"/>
                <w:b/>
                <w:bCs/>
              </w:rPr>
            </w:rPrChange>
          </w:rPr>
          <w:t>Europe – Demand Supply Gap</w:t>
        </w:r>
      </w:ins>
    </w:p>
    <w:p w14:paraId="420FAAA1" w14:textId="5675FE05" w:rsidR="00AD2607" w:rsidRDefault="003305AA" w:rsidP="003305AA">
      <w:pPr>
        <w:spacing w:line="360" w:lineRule="auto"/>
        <w:jc w:val="both"/>
        <w:rPr>
          <w:ins w:id="32432" w:author="Dilip Kumar" w:date="2021-09-26T12:08:00Z"/>
          <w:rFonts w:ascii="Arial" w:hAnsi="Arial" w:cs="Arial"/>
          <w:sz w:val="24"/>
          <w:szCs w:val="24"/>
        </w:rPr>
        <w:sectPr w:rsidR="00AD2607"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32433" w:author="Hardik Malhotra" w:date="2021-09-30T12:48:00Z">
            <w:sectPr w:rsidR="00AD2607" w:rsidSect="00AF4AFC">
              <w:pgMar w:top="1134" w:right="836" w:bottom="630" w:left="900" w:header="708" w:footer="708" w:gutter="0"/>
            </w:sectPr>
          </w:sectPrChange>
        </w:sectPr>
      </w:pPr>
      <w:ins w:id="32434" w:author="Ritu Kamra" w:date="2021-09-26T09:35:00Z">
        <w:r w:rsidRPr="003305AA">
          <w:rPr>
            <w:rFonts w:ascii="Arial" w:hAnsi="Arial" w:cs="Arial"/>
            <w:sz w:val="24"/>
            <w:szCs w:val="24"/>
            <w:rPrChange w:id="32435" w:author="Ritu Kamra" w:date="2021-09-26T09:37:00Z">
              <w:rPr>
                <w:rFonts w:ascii="Times New Roman" w:hAnsi="Times New Roman" w:cs="Times New Roman"/>
              </w:rPr>
            </w:rPrChange>
          </w:rPr>
          <w:t xml:space="preserve">European region exhibited a total demand of 550 KT epoxy resin in 2020 after experiencing a drop of 8.14% from the previous year owing to the COVID19 pandemic. In the historical years, </w:t>
        </w:r>
        <w:r w:rsidRPr="003305AA">
          <w:rPr>
            <w:rFonts w:ascii="Arial" w:hAnsi="Arial" w:cs="Arial"/>
            <w:sz w:val="24"/>
            <w:szCs w:val="24"/>
            <w:rPrChange w:id="32436" w:author="Ritu Kamra" w:date="2021-09-26T09:37:00Z">
              <w:rPr>
                <w:rFonts w:ascii="Times New Roman" w:hAnsi="Times New Roman" w:cs="Times New Roman"/>
              </w:rPr>
            </w:rPrChange>
          </w:rPr>
          <w:lastRenderedPageBreak/>
          <w:t xml:space="preserve">the demand for epoxy resin grew at a slow pace due to the struggling European paint industry post soaring epoxy resin prices backed by feedstock shortage in the region. The demand in the European region is expected to increase in the forecast years with total consumption 822 </w:t>
        </w:r>
        <w:del w:id="32437" w:author="Neeshu Bhadauriya" w:date="2021-09-27T22:49:00Z">
          <w:r w:rsidRPr="003305AA" w:rsidDel="00CC26A8">
            <w:rPr>
              <w:rFonts w:ascii="Arial" w:hAnsi="Arial" w:cs="Arial"/>
              <w:sz w:val="24"/>
              <w:szCs w:val="24"/>
              <w:rPrChange w:id="32438" w:author="Ritu Kamra" w:date="2021-09-26T09:37:00Z">
                <w:rPr>
                  <w:rFonts w:ascii="Times New Roman" w:hAnsi="Times New Roman" w:cs="Times New Roman"/>
                </w:rPr>
              </w:rPrChange>
            </w:rPr>
            <w:delText>Thousand</w:delText>
          </w:r>
        </w:del>
      </w:ins>
      <w:ins w:id="32439" w:author="Neeshu Bhadauriya" w:date="2021-09-27T22:49:00Z">
        <w:r w:rsidR="00CC26A8" w:rsidRPr="003305AA">
          <w:rPr>
            <w:rFonts w:ascii="Arial" w:hAnsi="Arial" w:cs="Arial"/>
            <w:sz w:val="24"/>
            <w:szCs w:val="24"/>
          </w:rPr>
          <w:t>thousand</w:t>
        </w:r>
      </w:ins>
      <w:ins w:id="32440" w:author="Ritu Kamra" w:date="2021-09-26T09:35:00Z">
        <w:r w:rsidRPr="003305AA">
          <w:rPr>
            <w:rFonts w:ascii="Arial" w:hAnsi="Arial" w:cs="Arial"/>
            <w:sz w:val="24"/>
            <w:szCs w:val="24"/>
            <w:rPrChange w:id="32441" w:author="Ritu Kamra" w:date="2021-09-26T09:37:00Z">
              <w:rPr>
                <w:rFonts w:ascii="Times New Roman" w:hAnsi="Times New Roman" w:cs="Times New Roman"/>
              </w:rPr>
            </w:rPrChange>
          </w:rPr>
          <w:t xml:space="preserve"> </w:t>
        </w:r>
        <w:del w:id="32442" w:author="Neeshu Bhadauriya" w:date="2021-09-27T22:49:00Z">
          <w:r w:rsidRPr="003305AA" w:rsidDel="00CC26A8">
            <w:rPr>
              <w:rFonts w:ascii="Arial" w:hAnsi="Arial" w:cs="Arial"/>
              <w:sz w:val="24"/>
              <w:szCs w:val="24"/>
              <w:rPrChange w:id="32443" w:author="Ritu Kamra" w:date="2021-09-26T09:37:00Z">
                <w:rPr>
                  <w:rFonts w:ascii="Times New Roman" w:hAnsi="Times New Roman" w:cs="Times New Roman"/>
                </w:rPr>
              </w:rPrChange>
            </w:rPr>
            <w:delText>T</w:delText>
          </w:r>
        </w:del>
      </w:ins>
      <w:ins w:id="32444" w:author="Neeshu Bhadauriya" w:date="2021-09-27T22:49:00Z">
        <w:r w:rsidR="00CC26A8">
          <w:rPr>
            <w:rFonts w:ascii="Arial" w:hAnsi="Arial" w:cs="Arial"/>
            <w:sz w:val="24"/>
            <w:szCs w:val="24"/>
          </w:rPr>
          <w:t>t</w:t>
        </w:r>
      </w:ins>
      <w:ins w:id="32445" w:author="Ritu Kamra" w:date="2021-09-26T09:35:00Z">
        <w:r w:rsidRPr="003305AA">
          <w:rPr>
            <w:rFonts w:ascii="Arial" w:hAnsi="Arial" w:cs="Arial"/>
            <w:sz w:val="24"/>
            <w:szCs w:val="24"/>
            <w:rPrChange w:id="32446" w:author="Ritu Kamra" w:date="2021-09-26T09:37:00Z">
              <w:rPr>
                <w:rFonts w:ascii="Times New Roman" w:hAnsi="Times New Roman" w:cs="Times New Roman"/>
              </w:rPr>
            </w:rPrChange>
          </w:rPr>
          <w:t>on</w:t>
        </w:r>
      </w:ins>
      <w:ins w:id="32447" w:author="Neeshu Bhadauriya" w:date="2021-09-27T22:49:00Z">
        <w:r w:rsidR="00CC26A8">
          <w:rPr>
            <w:rFonts w:ascii="Arial" w:hAnsi="Arial" w:cs="Arial"/>
            <w:sz w:val="24"/>
            <w:szCs w:val="24"/>
          </w:rPr>
          <w:t>ne</w:t>
        </w:r>
      </w:ins>
      <w:ins w:id="32448" w:author="Ritu Kamra" w:date="2021-09-26T09:35:00Z">
        <w:r w:rsidRPr="003305AA">
          <w:rPr>
            <w:rFonts w:ascii="Arial" w:hAnsi="Arial" w:cs="Arial"/>
            <w:sz w:val="24"/>
            <w:szCs w:val="24"/>
            <w:rPrChange w:id="32449" w:author="Ritu Kamra" w:date="2021-09-26T09:37:00Z">
              <w:rPr>
                <w:rFonts w:ascii="Times New Roman" w:hAnsi="Times New Roman" w:cs="Times New Roman"/>
              </w:rPr>
            </w:rPrChange>
          </w:rPr>
          <w:t>s in 2030. The projected CAGR will remain approximately 4% between the years 2021-2030.</w:t>
        </w:r>
      </w:ins>
    </w:p>
    <w:p w14:paraId="44504FBD" w14:textId="06D53732" w:rsidR="003305AA" w:rsidRDefault="003305AA" w:rsidP="003305AA">
      <w:pPr>
        <w:spacing w:line="360" w:lineRule="auto"/>
        <w:jc w:val="both"/>
        <w:rPr>
          <w:ins w:id="32450" w:author="Ritu Kamra" w:date="2021-09-27T19:39:00Z"/>
          <w:rFonts w:ascii="Arial" w:hAnsi="Arial" w:cs="Arial"/>
          <w:sz w:val="24"/>
          <w:szCs w:val="24"/>
        </w:rPr>
      </w:pPr>
    </w:p>
    <w:p w14:paraId="3CB32273" w14:textId="5CF80B14" w:rsidR="004A4794" w:rsidDel="00F31262" w:rsidRDefault="004A4794" w:rsidP="003305AA">
      <w:pPr>
        <w:spacing w:line="360" w:lineRule="auto"/>
        <w:jc w:val="both"/>
        <w:rPr>
          <w:ins w:id="32451" w:author="Ritu Kamra" w:date="2021-09-27T19:39:00Z"/>
          <w:del w:id="32452" w:author="Neeshu Bhadauriya" w:date="2021-09-27T21:59:00Z"/>
          <w:rFonts w:ascii="Arial" w:hAnsi="Arial" w:cs="Arial"/>
          <w:sz w:val="24"/>
          <w:szCs w:val="24"/>
        </w:rPr>
      </w:pPr>
    </w:p>
    <w:p w14:paraId="336B6C83" w14:textId="32CDF46E" w:rsidR="004A4794" w:rsidDel="00F31262" w:rsidRDefault="004A4794" w:rsidP="003305AA">
      <w:pPr>
        <w:spacing w:line="360" w:lineRule="auto"/>
        <w:jc w:val="both"/>
        <w:rPr>
          <w:ins w:id="32453" w:author="Ritu Kamra" w:date="2021-09-27T19:39:00Z"/>
          <w:del w:id="32454" w:author="Neeshu Bhadauriya" w:date="2021-09-27T21:59:00Z"/>
          <w:rFonts w:ascii="Arial" w:hAnsi="Arial" w:cs="Arial"/>
          <w:sz w:val="24"/>
          <w:szCs w:val="24"/>
        </w:rPr>
      </w:pPr>
    </w:p>
    <w:p w14:paraId="069F5269" w14:textId="2226E499" w:rsidR="004A4794" w:rsidDel="00F31262" w:rsidRDefault="004A4794" w:rsidP="003305AA">
      <w:pPr>
        <w:spacing w:line="360" w:lineRule="auto"/>
        <w:jc w:val="both"/>
        <w:rPr>
          <w:ins w:id="32455" w:author="Ritu Kamra" w:date="2021-09-27T19:39:00Z"/>
          <w:del w:id="32456" w:author="Neeshu Bhadauriya" w:date="2021-09-27T21:59:00Z"/>
          <w:rFonts w:ascii="Arial" w:hAnsi="Arial" w:cs="Arial"/>
          <w:sz w:val="24"/>
          <w:szCs w:val="24"/>
        </w:rPr>
      </w:pPr>
    </w:p>
    <w:p w14:paraId="2BC58F42" w14:textId="491C83BE" w:rsidR="004A4794" w:rsidDel="00F31262" w:rsidRDefault="004A4794" w:rsidP="003305AA">
      <w:pPr>
        <w:spacing w:line="360" w:lineRule="auto"/>
        <w:jc w:val="both"/>
        <w:rPr>
          <w:ins w:id="32457" w:author="Ritu Kamra" w:date="2021-09-27T19:39:00Z"/>
          <w:del w:id="32458" w:author="Neeshu Bhadauriya" w:date="2021-09-27T21:59:00Z"/>
          <w:rFonts w:ascii="Arial" w:hAnsi="Arial" w:cs="Arial"/>
          <w:sz w:val="24"/>
          <w:szCs w:val="24"/>
        </w:rPr>
      </w:pPr>
    </w:p>
    <w:p w14:paraId="380E2310" w14:textId="65F6F8C5" w:rsidR="004A4794" w:rsidRPr="003305AA" w:rsidDel="00F31262" w:rsidRDefault="004A4794" w:rsidP="003305AA">
      <w:pPr>
        <w:spacing w:line="360" w:lineRule="auto"/>
        <w:jc w:val="both"/>
        <w:rPr>
          <w:ins w:id="32459" w:author="Ritu Kamra" w:date="2021-09-26T09:35:00Z"/>
          <w:del w:id="32460" w:author="Neeshu Bhadauriya" w:date="2021-09-27T21:59:00Z"/>
          <w:rFonts w:ascii="Arial" w:hAnsi="Arial" w:cs="Arial"/>
          <w:sz w:val="24"/>
          <w:szCs w:val="24"/>
          <w:rPrChange w:id="32461" w:author="Ritu Kamra" w:date="2021-09-26T09:37:00Z">
            <w:rPr>
              <w:ins w:id="32462" w:author="Ritu Kamra" w:date="2021-09-26T09:35:00Z"/>
              <w:del w:id="32463" w:author="Neeshu Bhadauriya" w:date="2021-09-27T21:59:00Z"/>
              <w:rFonts w:ascii="Times New Roman" w:hAnsi="Times New Roman" w:cs="Times New Roman"/>
            </w:rPr>
          </w:rPrChange>
        </w:rPr>
      </w:pPr>
    </w:p>
    <w:p w14:paraId="1F0520A2" w14:textId="1163E01A" w:rsidR="000923F0" w:rsidDel="004A4794" w:rsidRDefault="000923F0" w:rsidP="008150A2">
      <w:pPr>
        <w:tabs>
          <w:tab w:val="left" w:pos="1290"/>
        </w:tabs>
        <w:rPr>
          <w:del w:id="32464" w:author="Ritu Kamra" w:date="2021-09-26T09:35:00Z"/>
          <w:rFonts w:ascii="Arial" w:eastAsia="Arial" w:hAnsi="Arial" w:cs="Arial"/>
          <w:b/>
          <w:bCs/>
          <w:sz w:val="24"/>
          <w:szCs w:val="24"/>
          <w:lang w:val="en-US"/>
        </w:rPr>
      </w:pPr>
    </w:p>
    <w:p w14:paraId="3F98FD44" w14:textId="4EB29B38" w:rsidR="004A4794" w:rsidDel="00F31262" w:rsidRDefault="004A4794" w:rsidP="008150A2">
      <w:pPr>
        <w:tabs>
          <w:tab w:val="left" w:pos="1290"/>
        </w:tabs>
        <w:rPr>
          <w:ins w:id="32465" w:author="Ritu Kamra" w:date="2021-09-27T19:39:00Z"/>
          <w:del w:id="32466" w:author="Neeshu Bhadauriya" w:date="2021-09-27T21:59:00Z"/>
          <w:rFonts w:ascii="Arial" w:eastAsia="Arial" w:hAnsi="Arial" w:cs="Arial"/>
          <w:b/>
          <w:bCs/>
          <w:sz w:val="24"/>
          <w:szCs w:val="24"/>
          <w:lang w:val="en-US"/>
        </w:rPr>
      </w:pPr>
    </w:p>
    <w:p w14:paraId="5E88D980" w14:textId="08D8367D" w:rsidR="008150A2" w:rsidRPr="00B93A62" w:rsidRDefault="008150A2">
      <w:pPr>
        <w:tabs>
          <w:tab w:val="left" w:pos="1290"/>
        </w:tabs>
        <w:spacing w:line="360" w:lineRule="auto"/>
        <w:jc w:val="both"/>
        <w:rPr>
          <w:rFonts w:ascii="Verdana" w:eastAsia="Arial" w:hAnsi="Verdana" w:cs="Arial"/>
          <w:b/>
          <w:bCs/>
          <w:sz w:val="20"/>
          <w:szCs w:val="20"/>
          <w:lang w:val="en-US"/>
          <w:rPrChange w:id="32467" w:author="Ritu Kamra" w:date="2021-09-27T20:51:00Z">
            <w:rPr>
              <w:rFonts w:ascii="Arial" w:eastAsia="Arial" w:hAnsi="Arial" w:cs="Arial"/>
              <w:sz w:val="24"/>
              <w:szCs w:val="24"/>
            </w:rPr>
          </w:rPrChange>
        </w:rPr>
        <w:pPrChange w:id="32468" w:author="Ritu Kamra" w:date="2021-09-27T20:51:00Z">
          <w:pPr>
            <w:tabs>
              <w:tab w:val="left" w:pos="1290"/>
            </w:tabs>
          </w:pPr>
        </w:pPrChange>
      </w:pPr>
      <w:r w:rsidRPr="00B93A62">
        <w:rPr>
          <w:rFonts w:ascii="Verdana" w:eastAsia="Arial" w:hAnsi="Verdana" w:cs="Arial"/>
          <w:b/>
          <w:bCs/>
          <w:sz w:val="20"/>
          <w:szCs w:val="20"/>
          <w:lang w:val="en-US"/>
          <w:rPrChange w:id="32469" w:author="Ritu Kamra" w:date="2021-09-27T20:51:00Z">
            <w:rPr>
              <w:rFonts w:ascii="Arial" w:eastAsia="Arial" w:hAnsi="Arial" w:cs="Arial"/>
              <w:b/>
              <w:bCs/>
              <w:sz w:val="24"/>
              <w:szCs w:val="24"/>
              <w:lang w:val="en-US"/>
            </w:rPr>
          </w:rPrChange>
        </w:rPr>
        <w:t xml:space="preserve">Table </w:t>
      </w:r>
      <w:ins w:id="32470" w:author="Ritu Kamra" w:date="2021-09-27T17:57:00Z">
        <w:r w:rsidR="002614CD" w:rsidRPr="00B93A62">
          <w:rPr>
            <w:rFonts w:ascii="Verdana" w:eastAsia="Arial" w:hAnsi="Verdana" w:cs="Arial"/>
            <w:b/>
            <w:bCs/>
            <w:sz w:val="20"/>
            <w:szCs w:val="20"/>
            <w:lang w:val="en-US"/>
            <w:rPrChange w:id="32471" w:author="Ritu Kamra" w:date="2021-09-27T20:51:00Z">
              <w:rPr>
                <w:rFonts w:ascii="Arial" w:eastAsia="Arial" w:hAnsi="Arial" w:cs="Arial"/>
                <w:b/>
                <w:bCs/>
                <w:sz w:val="24"/>
                <w:szCs w:val="24"/>
                <w:lang w:val="en-US"/>
              </w:rPr>
            </w:rPrChange>
          </w:rPr>
          <w:t>1</w:t>
        </w:r>
      </w:ins>
      <w:ins w:id="32472" w:author="Ritu Kamra" w:date="2021-09-27T18:23:00Z">
        <w:r w:rsidR="003E5CA6" w:rsidRPr="00B93A62">
          <w:rPr>
            <w:rFonts w:ascii="Verdana" w:eastAsia="Arial" w:hAnsi="Verdana" w:cs="Arial"/>
            <w:b/>
            <w:bCs/>
            <w:sz w:val="20"/>
            <w:szCs w:val="20"/>
            <w:lang w:val="en-US"/>
            <w:rPrChange w:id="32473" w:author="Ritu Kamra" w:date="2021-09-27T20:51:00Z">
              <w:rPr>
                <w:rFonts w:ascii="Arial" w:eastAsia="Arial" w:hAnsi="Arial" w:cs="Arial"/>
                <w:b/>
                <w:bCs/>
                <w:sz w:val="24"/>
                <w:szCs w:val="24"/>
                <w:lang w:val="en-US"/>
              </w:rPr>
            </w:rPrChange>
          </w:rPr>
          <w:t>5</w:t>
        </w:r>
      </w:ins>
      <w:del w:id="32474" w:author="Ritu Kamra" w:date="2021-09-27T17:57:00Z">
        <w:r w:rsidRPr="00B93A62" w:rsidDel="002614CD">
          <w:rPr>
            <w:rFonts w:ascii="Verdana" w:eastAsia="Arial" w:hAnsi="Verdana" w:cs="Arial"/>
            <w:b/>
            <w:bCs/>
            <w:sz w:val="20"/>
            <w:szCs w:val="20"/>
            <w:lang w:val="en-US"/>
            <w:rPrChange w:id="32475" w:author="Ritu Kamra" w:date="2021-09-27T20:51:00Z">
              <w:rPr>
                <w:rFonts w:ascii="Arial" w:eastAsia="Arial" w:hAnsi="Arial" w:cs="Arial"/>
                <w:b/>
                <w:bCs/>
                <w:sz w:val="24"/>
                <w:szCs w:val="24"/>
                <w:lang w:val="en-US"/>
              </w:rPr>
            </w:rPrChange>
          </w:rPr>
          <w:delText>2</w:delText>
        </w:r>
      </w:del>
      <w:r w:rsidRPr="00B93A62">
        <w:rPr>
          <w:rFonts w:ascii="Verdana" w:eastAsia="Arial" w:hAnsi="Verdana" w:cs="Arial"/>
          <w:b/>
          <w:bCs/>
          <w:sz w:val="20"/>
          <w:szCs w:val="20"/>
          <w:lang w:val="en-US"/>
          <w:rPrChange w:id="32476" w:author="Ritu Kamra" w:date="2021-09-27T20:51:00Z">
            <w:rPr>
              <w:rFonts w:ascii="Arial" w:eastAsia="Arial" w:hAnsi="Arial" w:cs="Arial"/>
              <w:b/>
              <w:bCs/>
              <w:sz w:val="24"/>
              <w:szCs w:val="24"/>
              <w:lang w:val="en-US"/>
            </w:rPr>
          </w:rPrChange>
        </w:rPr>
        <w:t xml:space="preserve">: </w:t>
      </w:r>
      <w:del w:id="32477" w:author="Neeshu Bhadauriya" w:date="2021-09-27T16:42:00Z">
        <w:r w:rsidRPr="00B93A62" w:rsidDel="00984BAB">
          <w:rPr>
            <w:rFonts w:ascii="Verdana" w:eastAsia="Arial" w:hAnsi="Verdana" w:cs="Arial"/>
            <w:b/>
            <w:bCs/>
            <w:sz w:val="20"/>
            <w:szCs w:val="20"/>
            <w:lang w:val="en-US"/>
            <w:rPrChange w:id="32478" w:author="Ritu Kamra" w:date="2021-09-27T20:51:00Z">
              <w:rPr>
                <w:rFonts w:ascii="Arial" w:eastAsia="Arial" w:hAnsi="Arial" w:cs="Arial"/>
                <w:b/>
                <w:bCs/>
                <w:sz w:val="24"/>
                <w:szCs w:val="24"/>
              </w:rPr>
            </w:rPrChange>
          </w:rPr>
          <w:delText xml:space="preserve">Global </w:delText>
        </w:r>
      </w:del>
      <w:ins w:id="32479" w:author="Neeshu Bhadauriya" w:date="2021-09-27T16:42:00Z">
        <w:r w:rsidR="00984BAB" w:rsidRPr="00B93A62">
          <w:rPr>
            <w:rFonts w:ascii="Verdana" w:eastAsia="Arial" w:hAnsi="Verdana" w:cs="Arial"/>
            <w:b/>
            <w:bCs/>
            <w:sz w:val="20"/>
            <w:szCs w:val="20"/>
            <w:lang w:val="en-US"/>
            <w:rPrChange w:id="32480" w:author="Ritu Kamra" w:date="2021-09-27T20:51:00Z">
              <w:rPr>
                <w:rFonts w:ascii="Arial" w:eastAsia="Arial" w:hAnsi="Arial" w:cs="Arial"/>
                <w:b/>
                <w:bCs/>
                <w:sz w:val="24"/>
                <w:szCs w:val="24"/>
              </w:rPr>
            </w:rPrChange>
          </w:rPr>
          <w:t xml:space="preserve">North America </w:t>
        </w:r>
      </w:ins>
      <w:r w:rsidRPr="00B93A62">
        <w:rPr>
          <w:rFonts w:ascii="Verdana" w:eastAsia="Arial" w:hAnsi="Verdana" w:cs="Arial"/>
          <w:b/>
          <w:bCs/>
          <w:sz w:val="20"/>
          <w:szCs w:val="20"/>
          <w:lang w:val="en-US"/>
          <w:rPrChange w:id="32481" w:author="Ritu Kamra" w:date="2021-09-27T20:51:00Z">
            <w:rPr>
              <w:rFonts w:ascii="Arial" w:eastAsia="Arial" w:hAnsi="Arial" w:cs="Arial"/>
              <w:b/>
              <w:bCs/>
              <w:sz w:val="24"/>
              <w:szCs w:val="24"/>
            </w:rPr>
          </w:rPrChange>
        </w:rPr>
        <w:t>Epoxy Resin Market Supply Analysis</w:t>
      </w:r>
      <w:r w:rsidRPr="00B93A62">
        <w:rPr>
          <w:rFonts w:ascii="Verdana" w:eastAsia="Arial" w:hAnsi="Verdana" w:cs="Arial"/>
          <w:b/>
          <w:bCs/>
          <w:sz w:val="20"/>
          <w:szCs w:val="20"/>
          <w:lang w:val="en-US"/>
          <w:rPrChange w:id="32482" w:author="Ritu Kamra" w:date="2021-09-27T20:51:00Z">
            <w:rPr>
              <w:rFonts w:ascii="Arial" w:eastAsia="Arial" w:hAnsi="Arial" w:cs="Arial"/>
              <w:b/>
              <w:bCs/>
              <w:sz w:val="24"/>
              <w:szCs w:val="24"/>
              <w:lang w:val="en-US"/>
            </w:rPr>
          </w:rPrChange>
        </w:rPr>
        <w:t>, By Volume, 2015-2025F (Thousand Tonnes</w:t>
      </w:r>
      <w:ins w:id="32483" w:author="Neeshu Bhadauriya" w:date="2021-09-27T16:42:00Z">
        <w:r w:rsidR="00984BAB" w:rsidRPr="00B93A62">
          <w:rPr>
            <w:rFonts w:ascii="Verdana" w:eastAsia="Arial" w:hAnsi="Verdana" w:cs="Arial"/>
            <w:b/>
            <w:bCs/>
            <w:sz w:val="20"/>
            <w:szCs w:val="20"/>
            <w:lang w:val="en-US"/>
            <w:rPrChange w:id="32484" w:author="Ritu Kamra" w:date="2021-09-27T20:51:00Z">
              <w:rPr>
                <w:rFonts w:ascii="Arial" w:eastAsia="Arial" w:hAnsi="Arial" w:cs="Arial"/>
                <w:b/>
                <w:bCs/>
                <w:sz w:val="24"/>
                <w:szCs w:val="24"/>
                <w:lang w:val="en-US"/>
              </w:rPr>
            </w:rPrChange>
          </w:rPr>
          <w:t>)</w:t>
        </w:r>
      </w:ins>
    </w:p>
    <w:tbl>
      <w:tblPr>
        <w:tblW w:w="10051" w:type="dxa"/>
        <w:tblLayout w:type="fixed"/>
        <w:tblCellMar>
          <w:left w:w="0" w:type="dxa"/>
          <w:right w:w="0" w:type="dxa"/>
        </w:tblCellMar>
        <w:tblLook w:val="0420" w:firstRow="1" w:lastRow="0" w:firstColumn="0" w:lastColumn="0" w:noHBand="0" w:noVBand="1"/>
        <w:tblPrChange w:id="32485" w:author="Neeshu Bhadauriya" w:date="2021-09-27T21:59:00Z">
          <w:tblPr>
            <w:tblW w:w="10160" w:type="dxa"/>
            <w:tblLayout w:type="fixed"/>
            <w:tblCellMar>
              <w:left w:w="0" w:type="dxa"/>
              <w:right w:w="0" w:type="dxa"/>
            </w:tblCellMar>
            <w:tblLook w:val="0420" w:firstRow="1" w:lastRow="0" w:firstColumn="0" w:lastColumn="0" w:noHBand="0" w:noVBand="1"/>
          </w:tblPr>
        </w:tblPrChange>
      </w:tblPr>
      <w:tblGrid>
        <w:gridCol w:w="1189"/>
        <w:gridCol w:w="1200"/>
        <w:gridCol w:w="961"/>
        <w:gridCol w:w="1117"/>
        <w:gridCol w:w="1117"/>
        <w:gridCol w:w="1117"/>
        <w:gridCol w:w="1116"/>
        <w:gridCol w:w="1117"/>
        <w:gridCol w:w="1117"/>
        <w:tblGridChange w:id="32486">
          <w:tblGrid>
            <w:gridCol w:w="983"/>
            <w:gridCol w:w="992"/>
            <w:gridCol w:w="795"/>
            <w:gridCol w:w="924"/>
            <w:gridCol w:w="924"/>
            <w:gridCol w:w="924"/>
            <w:gridCol w:w="923"/>
            <w:gridCol w:w="924"/>
            <w:gridCol w:w="924"/>
          </w:tblGrid>
        </w:tblGridChange>
      </w:tblGrid>
      <w:tr w:rsidR="00F31262" w:rsidRPr="004070B7" w14:paraId="68687C56" w14:textId="77777777" w:rsidTr="00F31262">
        <w:trPr>
          <w:trHeight w:val="470"/>
          <w:trPrChange w:id="32487" w:author="Neeshu Bhadauriya" w:date="2021-09-27T21:59:00Z">
            <w:trPr>
              <w:trHeight w:val="477"/>
            </w:trPr>
          </w:trPrChange>
        </w:trPr>
        <w:tc>
          <w:tcPr>
            <w:tcW w:w="118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Change w:id="32488" w:author="Neeshu Bhadauriya" w:date="2021-09-27T21:59:00Z">
              <w:tcPr>
                <w:tcW w:w="983"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tcPrChange>
          </w:tcPr>
          <w:p w14:paraId="430CF817" w14:textId="77777777" w:rsidR="00F31262" w:rsidRPr="004070B7" w:rsidRDefault="00F31262" w:rsidP="00092529">
            <w:pPr>
              <w:tabs>
                <w:tab w:val="left" w:pos="1290"/>
              </w:tabs>
              <w:rPr>
                <w:rFonts w:ascii="Verdana" w:eastAsia="Arial" w:hAnsi="Verdana" w:cs="Arial"/>
                <w:sz w:val="14"/>
                <w:szCs w:val="14"/>
              </w:rPr>
            </w:pPr>
          </w:p>
        </w:tc>
        <w:tc>
          <w:tcPr>
            <w:tcW w:w="120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Change w:id="32489" w:author="Neeshu Bhadauriya" w:date="2021-09-27T21:59:00Z">
              <w:tcPr>
                <w:tcW w:w="992"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tcPrChange>
          </w:tcPr>
          <w:p w14:paraId="6396561B" w14:textId="77777777" w:rsidR="00F31262" w:rsidRPr="004070B7" w:rsidRDefault="00F31262" w:rsidP="00092529">
            <w:pPr>
              <w:tabs>
                <w:tab w:val="left" w:pos="1290"/>
              </w:tabs>
              <w:rPr>
                <w:rFonts w:ascii="Verdana" w:eastAsia="Arial" w:hAnsi="Verdana" w:cs="Arial"/>
                <w:sz w:val="14"/>
                <w:szCs w:val="14"/>
              </w:rPr>
            </w:pPr>
          </w:p>
        </w:tc>
        <w:tc>
          <w:tcPr>
            <w:tcW w:w="96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Change w:id="32490" w:author="Neeshu Bhadauriya" w:date="2021-09-27T21:59:00Z">
              <w:tcPr>
                <w:tcW w:w="795"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tcPrChange>
          </w:tcPr>
          <w:p w14:paraId="19723C27" w14:textId="77777777" w:rsidR="00F31262" w:rsidRPr="00AD2607" w:rsidRDefault="00F31262" w:rsidP="00092529">
            <w:pPr>
              <w:tabs>
                <w:tab w:val="left" w:pos="1290"/>
              </w:tabs>
              <w:rPr>
                <w:rFonts w:ascii="Verdana" w:eastAsia="Arial" w:hAnsi="Verdana" w:cs="Arial"/>
                <w:color w:val="FFFFFF" w:themeColor="background1"/>
                <w:sz w:val="14"/>
                <w:szCs w:val="14"/>
                <w:rPrChange w:id="32491" w:author="Dilip Kumar" w:date="2021-09-26T12:09:00Z">
                  <w:rPr>
                    <w:rFonts w:ascii="Verdana" w:eastAsia="Arial" w:hAnsi="Verdana" w:cs="Arial"/>
                    <w:sz w:val="14"/>
                    <w:szCs w:val="14"/>
                  </w:rPr>
                </w:rPrChange>
              </w:rPr>
            </w:pPr>
            <w:r w:rsidRPr="00AD2607">
              <w:rPr>
                <w:rFonts w:ascii="Verdana" w:eastAsia="Arial" w:hAnsi="Verdana" w:cs="Arial"/>
                <w:b/>
                <w:bCs/>
                <w:color w:val="FFFFFF" w:themeColor="background1"/>
                <w:sz w:val="14"/>
                <w:szCs w:val="14"/>
                <w:rPrChange w:id="32492" w:author="Dilip Kumar" w:date="2021-09-26T12:09:00Z">
                  <w:rPr>
                    <w:rFonts w:ascii="Verdana" w:eastAsia="Arial" w:hAnsi="Verdana" w:cs="Arial"/>
                    <w:b/>
                    <w:bCs/>
                    <w:sz w:val="14"/>
                    <w:szCs w:val="14"/>
                  </w:rPr>
                </w:rPrChange>
              </w:rPr>
              <w:t>2015</w:t>
            </w:r>
          </w:p>
        </w:tc>
        <w:tc>
          <w:tcPr>
            <w:tcW w:w="111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Change w:id="32493" w:author="Neeshu Bhadauriya" w:date="2021-09-27T21:59:00Z">
              <w:tcPr>
                <w:tcW w:w="92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tcPrChange>
          </w:tcPr>
          <w:p w14:paraId="4E7A5EB0" w14:textId="77777777" w:rsidR="00F31262" w:rsidRPr="00AD2607" w:rsidRDefault="00F31262" w:rsidP="00092529">
            <w:pPr>
              <w:tabs>
                <w:tab w:val="left" w:pos="1290"/>
              </w:tabs>
              <w:rPr>
                <w:rFonts w:ascii="Verdana" w:eastAsia="Arial" w:hAnsi="Verdana" w:cs="Arial"/>
                <w:color w:val="FFFFFF" w:themeColor="background1"/>
                <w:sz w:val="14"/>
                <w:szCs w:val="14"/>
                <w:rPrChange w:id="32494" w:author="Dilip Kumar" w:date="2021-09-26T12:09:00Z">
                  <w:rPr>
                    <w:rFonts w:ascii="Verdana" w:eastAsia="Arial" w:hAnsi="Verdana" w:cs="Arial"/>
                    <w:sz w:val="14"/>
                    <w:szCs w:val="14"/>
                  </w:rPr>
                </w:rPrChange>
              </w:rPr>
            </w:pPr>
            <w:r w:rsidRPr="00AD2607">
              <w:rPr>
                <w:rFonts w:ascii="Verdana" w:eastAsia="Arial" w:hAnsi="Verdana" w:cs="Arial"/>
                <w:b/>
                <w:bCs/>
                <w:color w:val="FFFFFF" w:themeColor="background1"/>
                <w:sz w:val="14"/>
                <w:szCs w:val="14"/>
                <w:rPrChange w:id="32495" w:author="Dilip Kumar" w:date="2021-09-26T12:09:00Z">
                  <w:rPr>
                    <w:rFonts w:ascii="Verdana" w:eastAsia="Arial" w:hAnsi="Verdana" w:cs="Arial"/>
                    <w:b/>
                    <w:bCs/>
                    <w:sz w:val="14"/>
                    <w:szCs w:val="14"/>
                  </w:rPr>
                </w:rPrChange>
              </w:rPr>
              <w:t>2016</w:t>
            </w:r>
          </w:p>
        </w:tc>
        <w:tc>
          <w:tcPr>
            <w:tcW w:w="111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Change w:id="32496" w:author="Neeshu Bhadauriya" w:date="2021-09-27T21:59:00Z">
              <w:tcPr>
                <w:tcW w:w="92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tcPrChange>
          </w:tcPr>
          <w:p w14:paraId="220E4CE3" w14:textId="77777777" w:rsidR="00F31262" w:rsidRPr="00AD2607" w:rsidRDefault="00F31262" w:rsidP="00092529">
            <w:pPr>
              <w:tabs>
                <w:tab w:val="left" w:pos="1290"/>
              </w:tabs>
              <w:rPr>
                <w:rFonts w:ascii="Verdana" w:eastAsia="Arial" w:hAnsi="Verdana" w:cs="Arial"/>
                <w:color w:val="FFFFFF" w:themeColor="background1"/>
                <w:sz w:val="14"/>
                <w:szCs w:val="14"/>
                <w:rPrChange w:id="32497" w:author="Dilip Kumar" w:date="2021-09-26T12:09:00Z">
                  <w:rPr>
                    <w:rFonts w:ascii="Verdana" w:eastAsia="Arial" w:hAnsi="Verdana" w:cs="Arial"/>
                    <w:sz w:val="14"/>
                    <w:szCs w:val="14"/>
                  </w:rPr>
                </w:rPrChange>
              </w:rPr>
            </w:pPr>
            <w:r w:rsidRPr="00AD2607">
              <w:rPr>
                <w:rFonts w:ascii="Verdana" w:eastAsia="Arial" w:hAnsi="Verdana" w:cs="Arial"/>
                <w:b/>
                <w:bCs/>
                <w:color w:val="FFFFFF" w:themeColor="background1"/>
                <w:sz w:val="14"/>
                <w:szCs w:val="14"/>
                <w:rPrChange w:id="32498" w:author="Dilip Kumar" w:date="2021-09-26T12:09:00Z">
                  <w:rPr>
                    <w:rFonts w:ascii="Verdana" w:eastAsia="Arial" w:hAnsi="Verdana" w:cs="Arial"/>
                    <w:b/>
                    <w:bCs/>
                    <w:sz w:val="14"/>
                    <w:szCs w:val="14"/>
                  </w:rPr>
                </w:rPrChange>
              </w:rPr>
              <w:t>2019</w:t>
            </w:r>
          </w:p>
        </w:tc>
        <w:tc>
          <w:tcPr>
            <w:tcW w:w="111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Change w:id="32499" w:author="Neeshu Bhadauriya" w:date="2021-09-27T21:59:00Z">
              <w:tcPr>
                <w:tcW w:w="92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tcPrChange>
          </w:tcPr>
          <w:p w14:paraId="19A85418" w14:textId="77777777" w:rsidR="00F31262" w:rsidRPr="00AD2607" w:rsidRDefault="00F31262" w:rsidP="00092529">
            <w:pPr>
              <w:tabs>
                <w:tab w:val="left" w:pos="1290"/>
              </w:tabs>
              <w:rPr>
                <w:rFonts w:ascii="Verdana" w:eastAsia="Arial" w:hAnsi="Verdana" w:cs="Arial"/>
                <w:color w:val="FFFFFF" w:themeColor="background1"/>
                <w:sz w:val="14"/>
                <w:szCs w:val="14"/>
                <w:rPrChange w:id="32500" w:author="Dilip Kumar" w:date="2021-09-26T12:09:00Z">
                  <w:rPr>
                    <w:rFonts w:ascii="Verdana" w:eastAsia="Arial" w:hAnsi="Verdana" w:cs="Arial"/>
                    <w:sz w:val="14"/>
                    <w:szCs w:val="14"/>
                  </w:rPr>
                </w:rPrChange>
              </w:rPr>
            </w:pPr>
            <w:r w:rsidRPr="00AD2607">
              <w:rPr>
                <w:rFonts w:ascii="Verdana" w:eastAsia="Arial" w:hAnsi="Verdana" w:cs="Arial"/>
                <w:b/>
                <w:bCs/>
                <w:color w:val="FFFFFF" w:themeColor="background1"/>
                <w:sz w:val="14"/>
                <w:szCs w:val="14"/>
                <w:lang w:val="en-US"/>
                <w:rPrChange w:id="32501" w:author="Dilip Kumar" w:date="2021-09-26T12:09:00Z">
                  <w:rPr>
                    <w:rFonts w:ascii="Verdana" w:eastAsia="Arial" w:hAnsi="Verdana" w:cs="Arial"/>
                    <w:b/>
                    <w:bCs/>
                    <w:sz w:val="14"/>
                    <w:szCs w:val="14"/>
                    <w:lang w:val="en-US"/>
                  </w:rPr>
                </w:rPrChange>
              </w:rPr>
              <w:t>2020</w:t>
            </w:r>
          </w:p>
        </w:tc>
        <w:tc>
          <w:tcPr>
            <w:tcW w:w="111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Change w:id="32502" w:author="Neeshu Bhadauriya" w:date="2021-09-27T21:59:00Z">
              <w:tcPr>
                <w:tcW w:w="923"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tcPrChange>
          </w:tcPr>
          <w:p w14:paraId="69AED5F6" w14:textId="77777777" w:rsidR="00F31262" w:rsidRPr="00AD2607" w:rsidRDefault="00F31262" w:rsidP="00092529">
            <w:pPr>
              <w:tabs>
                <w:tab w:val="left" w:pos="1290"/>
              </w:tabs>
              <w:rPr>
                <w:rFonts w:ascii="Verdana" w:eastAsia="Arial" w:hAnsi="Verdana" w:cs="Arial"/>
                <w:color w:val="FFFFFF" w:themeColor="background1"/>
                <w:sz w:val="14"/>
                <w:szCs w:val="14"/>
                <w:rPrChange w:id="32503" w:author="Dilip Kumar" w:date="2021-09-26T12:09:00Z">
                  <w:rPr>
                    <w:rFonts w:ascii="Verdana" w:eastAsia="Arial" w:hAnsi="Verdana" w:cs="Arial"/>
                    <w:sz w:val="14"/>
                    <w:szCs w:val="14"/>
                  </w:rPr>
                </w:rPrChange>
              </w:rPr>
            </w:pPr>
            <w:r w:rsidRPr="00AD2607">
              <w:rPr>
                <w:rFonts w:ascii="Verdana" w:eastAsia="Arial" w:hAnsi="Verdana" w:cs="Arial"/>
                <w:b/>
                <w:bCs/>
                <w:color w:val="FFFFFF" w:themeColor="background1"/>
                <w:sz w:val="14"/>
                <w:szCs w:val="14"/>
                <w:rPrChange w:id="32504" w:author="Dilip Kumar" w:date="2021-09-26T12:09:00Z">
                  <w:rPr>
                    <w:rFonts w:ascii="Verdana" w:eastAsia="Arial" w:hAnsi="Verdana" w:cs="Arial"/>
                    <w:b/>
                    <w:bCs/>
                    <w:sz w:val="14"/>
                    <w:szCs w:val="14"/>
                  </w:rPr>
                </w:rPrChange>
              </w:rPr>
              <w:t>2021E</w:t>
            </w:r>
          </w:p>
        </w:tc>
        <w:tc>
          <w:tcPr>
            <w:tcW w:w="111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Change w:id="32505" w:author="Neeshu Bhadauriya" w:date="2021-09-27T21:59:00Z">
              <w:tcPr>
                <w:tcW w:w="92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tcPrChange>
          </w:tcPr>
          <w:p w14:paraId="735335E0" w14:textId="77777777" w:rsidR="00F31262" w:rsidRPr="00AD2607" w:rsidRDefault="00F31262" w:rsidP="00092529">
            <w:pPr>
              <w:tabs>
                <w:tab w:val="left" w:pos="1290"/>
              </w:tabs>
              <w:rPr>
                <w:rFonts w:ascii="Verdana" w:eastAsia="Arial" w:hAnsi="Verdana" w:cs="Arial"/>
                <w:color w:val="FFFFFF" w:themeColor="background1"/>
                <w:sz w:val="14"/>
                <w:szCs w:val="14"/>
                <w:rPrChange w:id="32506" w:author="Dilip Kumar" w:date="2021-09-26T12:09:00Z">
                  <w:rPr>
                    <w:rFonts w:ascii="Verdana" w:eastAsia="Arial" w:hAnsi="Verdana" w:cs="Arial"/>
                    <w:sz w:val="14"/>
                    <w:szCs w:val="14"/>
                  </w:rPr>
                </w:rPrChange>
              </w:rPr>
            </w:pPr>
            <w:r w:rsidRPr="00AD2607">
              <w:rPr>
                <w:rFonts w:ascii="Verdana" w:eastAsia="Arial" w:hAnsi="Verdana" w:cs="Arial"/>
                <w:b/>
                <w:bCs/>
                <w:color w:val="FFFFFF" w:themeColor="background1"/>
                <w:sz w:val="14"/>
                <w:szCs w:val="14"/>
                <w:rPrChange w:id="32507" w:author="Dilip Kumar" w:date="2021-09-26T12:09:00Z">
                  <w:rPr>
                    <w:rFonts w:ascii="Verdana" w:eastAsia="Arial" w:hAnsi="Verdana" w:cs="Arial"/>
                    <w:b/>
                    <w:bCs/>
                    <w:sz w:val="14"/>
                    <w:szCs w:val="14"/>
                  </w:rPr>
                </w:rPrChange>
              </w:rPr>
              <w:t>2025F</w:t>
            </w:r>
          </w:p>
        </w:tc>
        <w:tc>
          <w:tcPr>
            <w:tcW w:w="111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Change w:id="32508" w:author="Neeshu Bhadauriya" w:date="2021-09-27T21:59:00Z">
              <w:tcPr>
                <w:tcW w:w="92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tcPrChange>
          </w:tcPr>
          <w:p w14:paraId="5A46C7B6" w14:textId="77777777" w:rsidR="00F31262" w:rsidRPr="00AD2607" w:rsidRDefault="00F31262" w:rsidP="00092529">
            <w:pPr>
              <w:tabs>
                <w:tab w:val="left" w:pos="1290"/>
              </w:tabs>
              <w:rPr>
                <w:rFonts w:ascii="Verdana" w:eastAsia="Arial" w:hAnsi="Verdana" w:cs="Arial"/>
                <w:color w:val="FFFFFF" w:themeColor="background1"/>
                <w:sz w:val="14"/>
                <w:szCs w:val="14"/>
                <w:rPrChange w:id="32509" w:author="Dilip Kumar" w:date="2021-09-26T12:09:00Z">
                  <w:rPr>
                    <w:rFonts w:ascii="Verdana" w:eastAsia="Arial" w:hAnsi="Verdana" w:cs="Arial"/>
                    <w:sz w:val="14"/>
                    <w:szCs w:val="14"/>
                  </w:rPr>
                </w:rPrChange>
              </w:rPr>
            </w:pPr>
            <w:r w:rsidRPr="00AD2607">
              <w:rPr>
                <w:rFonts w:ascii="Verdana" w:eastAsia="Arial" w:hAnsi="Verdana" w:cs="Arial"/>
                <w:b/>
                <w:bCs/>
                <w:color w:val="FFFFFF" w:themeColor="background1"/>
                <w:sz w:val="14"/>
                <w:szCs w:val="14"/>
                <w:rPrChange w:id="32510" w:author="Dilip Kumar" w:date="2021-09-26T12:09:00Z">
                  <w:rPr>
                    <w:rFonts w:ascii="Verdana" w:eastAsia="Arial" w:hAnsi="Verdana" w:cs="Arial"/>
                    <w:b/>
                    <w:bCs/>
                    <w:sz w:val="14"/>
                    <w:szCs w:val="14"/>
                  </w:rPr>
                </w:rPrChange>
              </w:rPr>
              <w:t>2030F</w:t>
            </w:r>
          </w:p>
        </w:tc>
      </w:tr>
      <w:tr w:rsidR="00F31262" w:rsidRPr="004070B7" w14:paraId="09B7C418" w14:textId="77777777" w:rsidTr="00F31262">
        <w:trPr>
          <w:trHeight w:val="470"/>
          <w:trPrChange w:id="32511" w:author="Neeshu Bhadauriya" w:date="2021-09-27T21:59:00Z">
            <w:trPr>
              <w:trHeight w:val="477"/>
            </w:trPr>
          </w:trPrChange>
        </w:trPr>
        <w:tc>
          <w:tcPr>
            <w:tcW w:w="1189"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Change w:id="32512" w:author="Neeshu Bhadauriya" w:date="2021-09-27T21:59:00Z">
              <w:tcPr>
                <w:tcW w:w="983"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tcPrChange>
          </w:tcPr>
          <w:p w14:paraId="0B76ECAD" w14:textId="77777777" w:rsidR="00F31262" w:rsidRPr="004070B7" w:rsidRDefault="00F31262" w:rsidP="000923F0">
            <w:pPr>
              <w:tabs>
                <w:tab w:val="left" w:pos="1290"/>
              </w:tabs>
              <w:rPr>
                <w:rFonts w:ascii="Verdana" w:eastAsia="Arial" w:hAnsi="Verdana" w:cs="Arial"/>
                <w:sz w:val="14"/>
                <w:szCs w:val="14"/>
              </w:rPr>
            </w:pPr>
            <w:r w:rsidRPr="004070B7">
              <w:rPr>
                <w:rFonts w:ascii="Verdana" w:eastAsia="Arial" w:hAnsi="Verdana" w:cs="Arial"/>
                <w:b/>
                <w:bCs/>
                <w:sz w:val="14"/>
                <w:szCs w:val="14"/>
              </w:rPr>
              <w:t>North America</w:t>
            </w:r>
          </w:p>
        </w:tc>
        <w:tc>
          <w:tcPr>
            <w:tcW w:w="1200"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Change w:id="32513" w:author="Neeshu Bhadauriya" w:date="2021-09-27T21:59:00Z">
              <w:tcPr>
                <w:tcW w:w="992"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tcPrChange>
          </w:tcPr>
          <w:p w14:paraId="6C625EDE" w14:textId="77777777" w:rsidR="00F31262" w:rsidRPr="00F31262" w:rsidRDefault="00F31262" w:rsidP="000923F0">
            <w:pPr>
              <w:tabs>
                <w:tab w:val="left" w:pos="1290"/>
              </w:tabs>
              <w:rPr>
                <w:rFonts w:ascii="Verdana" w:eastAsia="Arial" w:hAnsi="Verdana" w:cs="Arial"/>
                <w:sz w:val="12"/>
                <w:szCs w:val="12"/>
                <w:rPrChange w:id="32514" w:author="Neeshu Bhadauriya" w:date="2021-09-27T21:59:00Z">
                  <w:rPr>
                    <w:rFonts w:ascii="Verdana" w:eastAsia="Arial" w:hAnsi="Verdana" w:cs="Arial"/>
                    <w:sz w:val="14"/>
                    <w:szCs w:val="14"/>
                  </w:rPr>
                </w:rPrChange>
              </w:rPr>
            </w:pPr>
            <w:r w:rsidRPr="00F31262">
              <w:rPr>
                <w:rFonts w:ascii="Verdana" w:eastAsia="Arial" w:hAnsi="Verdana" w:cs="Arial"/>
                <w:b/>
                <w:bCs/>
                <w:sz w:val="12"/>
                <w:szCs w:val="12"/>
                <w:rPrChange w:id="32515" w:author="Neeshu Bhadauriya" w:date="2021-09-27T21:59:00Z">
                  <w:rPr>
                    <w:rFonts w:ascii="Verdana" w:eastAsia="Arial" w:hAnsi="Verdana" w:cs="Arial"/>
                    <w:b/>
                    <w:bCs/>
                    <w:sz w:val="14"/>
                    <w:szCs w:val="14"/>
                  </w:rPr>
                </w:rPrChange>
              </w:rPr>
              <w:t>Capacity</w:t>
            </w:r>
          </w:p>
        </w:tc>
        <w:tc>
          <w:tcPr>
            <w:tcW w:w="96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2516" w:author="Neeshu Bhadauriya" w:date="2021-09-27T21:59:00Z">
              <w:tcPr>
                <w:tcW w:w="795"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14DE696E" w14:textId="57F63778" w:rsidR="00F31262" w:rsidRPr="00B93A62" w:rsidRDefault="00F31262">
            <w:pPr>
              <w:tabs>
                <w:tab w:val="left" w:pos="1290"/>
              </w:tabs>
              <w:jc w:val="center"/>
              <w:rPr>
                <w:rFonts w:ascii="Verdana" w:hAnsi="Verdana" w:cs="Arial"/>
                <w:color w:val="000000"/>
                <w:sz w:val="14"/>
                <w:szCs w:val="14"/>
                <w:rPrChange w:id="32517" w:author="Ritu Kamra" w:date="2021-09-27T20:49:00Z">
                  <w:rPr>
                    <w:rFonts w:ascii="Verdana" w:eastAsia="Arial" w:hAnsi="Verdana" w:cs="Arial"/>
                    <w:sz w:val="14"/>
                    <w:szCs w:val="14"/>
                  </w:rPr>
                </w:rPrChange>
              </w:rPr>
              <w:pPrChange w:id="32518" w:author="Ritu Kamra" w:date="2021-09-27T19:39:00Z">
                <w:pPr>
                  <w:tabs>
                    <w:tab w:val="left" w:pos="1290"/>
                  </w:tabs>
                </w:pPr>
              </w:pPrChange>
            </w:pPr>
            <w:ins w:id="32519" w:author="Ritu Kamra" w:date="2021-09-26T09:24:00Z">
              <w:r w:rsidRPr="00B93A62">
                <w:rPr>
                  <w:rFonts w:ascii="Verdana" w:hAnsi="Verdana" w:cs="Arial"/>
                  <w:color w:val="000000"/>
                  <w:sz w:val="14"/>
                  <w:szCs w:val="14"/>
                  <w:rPrChange w:id="32520" w:author="Ritu Kamra" w:date="2021-09-27T20:49:00Z">
                    <w:rPr>
                      <w:rFonts w:ascii="Arial" w:hAnsi="Arial" w:cs="Arial"/>
                      <w:color w:val="000000"/>
                      <w:sz w:val="20"/>
                      <w:szCs w:val="20"/>
                    </w:rPr>
                  </w:rPrChange>
                </w:rPr>
                <w:t>427.00</w:t>
              </w:r>
            </w:ins>
            <w:del w:id="32521" w:author="Ritu Kamra" w:date="2021-09-26T09:24:00Z">
              <w:r w:rsidRPr="00B93A62" w:rsidDel="009E08C7">
                <w:rPr>
                  <w:rFonts w:ascii="Verdana" w:hAnsi="Verdana" w:cs="Arial"/>
                  <w:color w:val="000000"/>
                  <w:sz w:val="14"/>
                  <w:szCs w:val="14"/>
                  <w:rPrChange w:id="32522" w:author="Ritu Kamra" w:date="2021-09-27T20:49:00Z">
                    <w:rPr>
                      <w:rFonts w:ascii="Verdana" w:eastAsia="Arial" w:hAnsi="Verdana" w:cs="Arial"/>
                      <w:sz w:val="14"/>
                      <w:szCs w:val="14"/>
                    </w:rPr>
                  </w:rPrChange>
                </w:rPr>
                <w:delText>592.00</w:delText>
              </w:r>
            </w:del>
          </w:p>
        </w:tc>
        <w:tc>
          <w:tcPr>
            <w:tcW w:w="111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2523" w:author="Neeshu Bhadauriya" w:date="2021-09-27T21:59:00Z">
              <w:tcPr>
                <w:tcW w:w="924"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337F6153" w14:textId="6A33F47A" w:rsidR="00F31262" w:rsidRPr="00B93A62" w:rsidRDefault="00F31262">
            <w:pPr>
              <w:tabs>
                <w:tab w:val="left" w:pos="1290"/>
              </w:tabs>
              <w:jc w:val="center"/>
              <w:rPr>
                <w:rFonts w:ascii="Verdana" w:hAnsi="Verdana" w:cs="Arial"/>
                <w:color w:val="000000"/>
                <w:sz w:val="14"/>
                <w:szCs w:val="14"/>
                <w:rPrChange w:id="32524" w:author="Ritu Kamra" w:date="2021-09-27T20:49:00Z">
                  <w:rPr>
                    <w:rFonts w:ascii="Verdana" w:eastAsia="Arial" w:hAnsi="Verdana" w:cs="Arial"/>
                    <w:sz w:val="14"/>
                    <w:szCs w:val="14"/>
                  </w:rPr>
                </w:rPrChange>
              </w:rPr>
              <w:pPrChange w:id="32525" w:author="Ritu Kamra" w:date="2021-09-27T19:39:00Z">
                <w:pPr>
                  <w:tabs>
                    <w:tab w:val="left" w:pos="1290"/>
                  </w:tabs>
                </w:pPr>
              </w:pPrChange>
            </w:pPr>
            <w:ins w:id="32526" w:author="Ritu Kamra" w:date="2021-09-26T09:24:00Z">
              <w:r w:rsidRPr="00B93A62">
                <w:rPr>
                  <w:rFonts w:ascii="Verdana" w:hAnsi="Verdana" w:cs="Arial"/>
                  <w:color w:val="000000"/>
                  <w:sz w:val="14"/>
                  <w:szCs w:val="14"/>
                  <w:rPrChange w:id="32527" w:author="Ritu Kamra" w:date="2021-09-27T20:49:00Z">
                    <w:rPr>
                      <w:rFonts w:ascii="Arial" w:hAnsi="Arial" w:cs="Arial"/>
                      <w:color w:val="000000"/>
                      <w:sz w:val="20"/>
                      <w:szCs w:val="20"/>
                    </w:rPr>
                  </w:rPrChange>
                </w:rPr>
                <w:t>427.00</w:t>
              </w:r>
            </w:ins>
            <w:del w:id="32528" w:author="Ritu Kamra" w:date="2021-09-26T09:24:00Z">
              <w:r w:rsidRPr="00B93A62" w:rsidDel="009E08C7">
                <w:rPr>
                  <w:rFonts w:ascii="Verdana" w:hAnsi="Verdana" w:cs="Arial"/>
                  <w:color w:val="000000"/>
                  <w:sz w:val="14"/>
                  <w:szCs w:val="14"/>
                  <w:rPrChange w:id="32529" w:author="Ritu Kamra" w:date="2021-09-27T20:49:00Z">
                    <w:rPr>
                      <w:rFonts w:ascii="Verdana" w:eastAsia="Arial" w:hAnsi="Verdana" w:cs="Arial"/>
                      <w:sz w:val="14"/>
                      <w:szCs w:val="14"/>
                    </w:rPr>
                  </w:rPrChange>
                </w:rPr>
                <w:delText>592.00</w:delText>
              </w:r>
            </w:del>
          </w:p>
        </w:tc>
        <w:tc>
          <w:tcPr>
            <w:tcW w:w="111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2530" w:author="Neeshu Bhadauriya" w:date="2021-09-27T21:59:00Z">
              <w:tcPr>
                <w:tcW w:w="924"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613744A9" w14:textId="746E9648" w:rsidR="00F31262" w:rsidRPr="00B93A62" w:rsidRDefault="00F31262">
            <w:pPr>
              <w:tabs>
                <w:tab w:val="left" w:pos="1290"/>
              </w:tabs>
              <w:jc w:val="center"/>
              <w:rPr>
                <w:rFonts w:ascii="Verdana" w:hAnsi="Verdana" w:cs="Arial"/>
                <w:color w:val="000000"/>
                <w:sz w:val="14"/>
                <w:szCs w:val="14"/>
                <w:rPrChange w:id="32531" w:author="Ritu Kamra" w:date="2021-09-27T20:49:00Z">
                  <w:rPr>
                    <w:rFonts w:ascii="Verdana" w:eastAsia="Arial" w:hAnsi="Verdana" w:cs="Arial"/>
                    <w:sz w:val="14"/>
                    <w:szCs w:val="14"/>
                  </w:rPr>
                </w:rPrChange>
              </w:rPr>
              <w:pPrChange w:id="32532" w:author="Ritu Kamra" w:date="2021-09-27T19:39:00Z">
                <w:pPr>
                  <w:tabs>
                    <w:tab w:val="left" w:pos="1290"/>
                  </w:tabs>
                </w:pPr>
              </w:pPrChange>
            </w:pPr>
            <w:ins w:id="32533" w:author="Ritu Kamra" w:date="2021-09-26T09:24:00Z">
              <w:r w:rsidRPr="00B93A62">
                <w:rPr>
                  <w:rFonts w:ascii="Verdana" w:hAnsi="Verdana" w:cs="Arial"/>
                  <w:color w:val="000000"/>
                  <w:sz w:val="14"/>
                  <w:szCs w:val="14"/>
                  <w:rPrChange w:id="32534" w:author="Ritu Kamra" w:date="2021-09-27T20:49:00Z">
                    <w:rPr>
                      <w:rFonts w:ascii="Arial" w:hAnsi="Arial" w:cs="Arial"/>
                      <w:color w:val="000000"/>
                      <w:sz w:val="20"/>
                      <w:szCs w:val="20"/>
                    </w:rPr>
                  </w:rPrChange>
                </w:rPr>
                <w:t>427.00</w:t>
              </w:r>
            </w:ins>
            <w:del w:id="32535" w:author="Ritu Kamra" w:date="2021-09-26T09:24:00Z">
              <w:r w:rsidRPr="00B93A62" w:rsidDel="009E08C7">
                <w:rPr>
                  <w:rFonts w:ascii="Verdana" w:hAnsi="Verdana" w:cs="Arial"/>
                  <w:color w:val="000000"/>
                  <w:sz w:val="14"/>
                  <w:szCs w:val="14"/>
                  <w:rPrChange w:id="32536" w:author="Ritu Kamra" w:date="2021-09-27T20:49:00Z">
                    <w:rPr>
                      <w:rFonts w:ascii="Verdana" w:eastAsia="Arial" w:hAnsi="Verdana" w:cs="Arial"/>
                      <w:sz w:val="14"/>
                      <w:szCs w:val="14"/>
                    </w:rPr>
                  </w:rPrChange>
                </w:rPr>
                <w:delText>592.00</w:delText>
              </w:r>
            </w:del>
          </w:p>
        </w:tc>
        <w:tc>
          <w:tcPr>
            <w:tcW w:w="111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2537" w:author="Neeshu Bhadauriya" w:date="2021-09-27T21:59:00Z">
              <w:tcPr>
                <w:tcW w:w="924"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2052019B" w14:textId="7224DBFF" w:rsidR="00F31262" w:rsidRPr="00B93A62" w:rsidRDefault="00F31262">
            <w:pPr>
              <w:tabs>
                <w:tab w:val="left" w:pos="1290"/>
              </w:tabs>
              <w:jc w:val="center"/>
              <w:rPr>
                <w:rFonts w:ascii="Verdana" w:hAnsi="Verdana" w:cs="Arial"/>
                <w:color w:val="000000"/>
                <w:sz w:val="14"/>
                <w:szCs w:val="14"/>
                <w:rPrChange w:id="32538" w:author="Ritu Kamra" w:date="2021-09-27T20:49:00Z">
                  <w:rPr>
                    <w:rFonts w:ascii="Verdana" w:eastAsia="Arial" w:hAnsi="Verdana" w:cs="Arial"/>
                    <w:sz w:val="14"/>
                    <w:szCs w:val="14"/>
                  </w:rPr>
                </w:rPrChange>
              </w:rPr>
              <w:pPrChange w:id="32539" w:author="Ritu Kamra" w:date="2021-09-27T19:39:00Z">
                <w:pPr>
                  <w:tabs>
                    <w:tab w:val="left" w:pos="1290"/>
                  </w:tabs>
                </w:pPr>
              </w:pPrChange>
            </w:pPr>
            <w:ins w:id="32540" w:author="Ritu Kamra" w:date="2021-09-26T09:24:00Z">
              <w:r w:rsidRPr="00B93A62">
                <w:rPr>
                  <w:rFonts w:ascii="Verdana" w:hAnsi="Verdana" w:cs="Arial"/>
                  <w:color w:val="000000"/>
                  <w:sz w:val="14"/>
                  <w:szCs w:val="14"/>
                  <w:rPrChange w:id="32541" w:author="Ritu Kamra" w:date="2021-09-27T20:49:00Z">
                    <w:rPr>
                      <w:rFonts w:ascii="Arial" w:hAnsi="Arial" w:cs="Arial"/>
                      <w:color w:val="000000"/>
                      <w:sz w:val="20"/>
                      <w:szCs w:val="20"/>
                    </w:rPr>
                  </w:rPrChange>
                </w:rPr>
                <w:t>427.00</w:t>
              </w:r>
            </w:ins>
            <w:del w:id="32542" w:author="Ritu Kamra" w:date="2021-09-26T09:24:00Z">
              <w:r w:rsidRPr="00B93A62" w:rsidDel="009E08C7">
                <w:rPr>
                  <w:rFonts w:ascii="Verdana" w:hAnsi="Verdana" w:cs="Arial"/>
                  <w:color w:val="000000"/>
                  <w:sz w:val="14"/>
                  <w:szCs w:val="14"/>
                  <w:rPrChange w:id="32543" w:author="Ritu Kamra" w:date="2021-09-27T20:49:00Z">
                    <w:rPr>
                      <w:rFonts w:ascii="Verdana" w:eastAsia="Arial" w:hAnsi="Verdana" w:cs="Arial"/>
                      <w:sz w:val="14"/>
                      <w:szCs w:val="14"/>
                    </w:rPr>
                  </w:rPrChange>
                </w:rPr>
                <w:delText>592.00</w:delText>
              </w:r>
            </w:del>
          </w:p>
        </w:tc>
        <w:tc>
          <w:tcPr>
            <w:tcW w:w="111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2544" w:author="Neeshu Bhadauriya" w:date="2021-09-27T21:59:00Z">
              <w:tcPr>
                <w:tcW w:w="923"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0514549B" w14:textId="4F3CC881" w:rsidR="00F31262" w:rsidRPr="00B93A62" w:rsidRDefault="00F31262">
            <w:pPr>
              <w:tabs>
                <w:tab w:val="left" w:pos="1290"/>
              </w:tabs>
              <w:jc w:val="center"/>
              <w:rPr>
                <w:rFonts w:ascii="Verdana" w:hAnsi="Verdana" w:cs="Arial"/>
                <w:color w:val="000000"/>
                <w:sz w:val="14"/>
                <w:szCs w:val="14"/>
                <w:rPrChange w:id="32545" w:author="Ritu Kamra" w:date="2021-09-27T20:49:00Z">
                  <w:rPr>
                    <w:rFonts w:ascii="Verdana" w:eastAsia="Arial" w:hAnsi="Verdana" w:cs="Arial"/>
                    <w:sz w:val="14"/>
                    <w:szCs w:val="14"/>
                  </w:rPr>
                </w:rPrChange>
              </w:rPr>
              <w:pPrChange w:id="32546" w:author="Ritu Kamra" w:date="2021-09-27T19:39:00Z">
                <w:pPr>
                  <w:tabs>
                    <w:tab w:val="left" w:pos="1290"/>
                  </w:tabs>
                </w:pPr>
              </w:pPrChange>
            </w:pPr>
            <w:ins w:id="32547" w:author="Ritu Kamra" w:date="2021-09-26T09:24:00Z">
              <w:r w:rsidRPr="00B93A62">
                <w:rPr>
                  <w:rFonts w:ascii="Verdana" w:hAnsi="Verdana" w:cs="Arial"/>
                  <w:color w:val="000000"/>
                  <w:sz w:val="14"/>
                  <w:szCs w:val="14"/>
                  <w:rPrChange w:id="32548" w:author="Ritu Kamra" w:date="2021-09-27T20:49:00Z">
                    <w:rPr>
                      <w:rFonts w:ascii="Arial" w:hAnsi="Arial" w:cs="Arial"/>
                      <w:color w:val="000000"/>
                      <w:sz w:val="20"/>
                      <w:szCs w:val="20"/>
                    </w:rPr>
                  </w:rPrChange>
                </w:rPr>
                <w:t>427.00</w:t>
              </w:r>
            </w:ins>
            <w:del w:id="32549" w:author="Ritu Kamra" w:date="2021-09-26T09:24:00Z">
              <w:r w:rsidRPr="00B93A62" w:rsidDel="009E08C7">
                <w:rPr>
                  <w:rFonts w:ascii="Verdana" w:hAnsi="Verdana" w:cs="Arial"/>
                  <w:color w:val="000000"/>
                  <w:sz w:val="14"/>
                  <w:szCs w:val="14"/>
                  <w:rPrChange w:id="32550" w:author="Ritu Kamra" w:date="2021-09-27T20:49:00Z">
                    <w:rPr>
                      <w:rFonts w:ascii="Verdana" w:eastAsia="Arial" w:hAnsi="Verdana" w:cs="Arial"/>
                      <w:sz w:val="14"/>
                      <w:szCs w:val="14"/>
                    </w:rPr>
                  </w:rPrChange>
                </w:rPr>
                <w:delText>592.00</w:delText>
              </w:r>
            </w:del>
          </w:p>
        </w:tc>
        <w:tc>
          <w:tcPr>
            <w:tcW w:w="111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2551" w:author="Neeshu Bhadauriya" w:date="2021-09-27T21:59:00Z">
              <w:tcPr>
                <w:tcW w:w="924"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77FE61BF" w14:textId="0EADFF4B" w:rsidR="00F31262" w:rsidRPr="00B93A62" w:rsidRDefault="00F31262">
            <w:pPr>
              <w:tabs>
                <w:tab w:val="left" w:pos="1290"/>
              </w:tabs>
              <w:jc w:val="center"/>
              <w:rPr>
                <w:rFonts w:ascii="Verdana" w:hAnsi="Verdana" w:cs="Arial"/>
                <w:color w:val="000000"/>
                <w:sz w:val="14"/>
                <w:szCs w:val="14"/>
                <w:rPrChange w:id="32552" w:author="Ritu Kamra" w:date="2021-09-27T20:49:00Z">
                  <w:rPr>
                    <w:rFonts w:ascii="Verdana" w:eastAsia="Arial" w:hAnsi="Verdana" w:cs="Arial"/>
                    <w:sz w:val="14"/>
                    <w:szCs w:val="14"/>
                  </w:rPr>
                </w:rPrChange>
              </w:rPr>
              <w:pPrChange w:id="32553" w:author="Ritu Kamra" w:date="2021-09-27T19:39:00Z">
                <w:pPr>
                  <w:tabs>
                    <w:tab w:val="left" w:pos="1290"/>
                  </w:tabs>
                </w:pPr>
              </w:pPrChange>
            </w:pPr>
            <w:ins w:id="32554" w:author="Ritu Kamra" w:date="2021-09-26T09:24:00Z">
              <w:r w:rsidRPr="00B93A62">
                <w:rPr>
                  <w:rFonts w:ascii="Verdana" w:hAnsi="Verdana" w:cs="Arial"/>
                  <w:color w:val="000000"/>
                  <w:sz w:val="14"/>
                  <w:szCs w:val="14"/>
                  <w:rPrChange w:id="32555" w:author="Ritu Kamra" w:date="2021-09-27T20:49:00Z">
                    <w:rPr>
                      <w:rFonts w:ascii="Arial" w:hAnsi="Arial" w:cs="Arial"/>
                      <w:color w:val="000000"/>
                      <w:sz w:val="20"/>
                      <w:szCs w:val="20"/>
                    </w:rPr>
                  </w:rPrChange>
                </w:rPr>
                <w:t>427.00</w:t>
              </w:r>
            </w:ins>
            <w:del w:id="32556" w:author="Ritu Kamra" w:date="2021-09-26T09:24:00Z">
              <w:r w:rsidRPr="00B93A62" w:rsidDel="009E08C7">
                <w:rPr>
                  <w:rFonts w:ascii="Verdana" w:hAnsi="Verdana" w:cs="Arial"/>
                  <w:color w:val="000000"/>
                  <w:sz w:val="14"/>
                  <w:szCs w:val="14"/>
                  <w:rPrChange w:id="32557" w:author="Ritu Kamra" w:date="2021-09-27T20:49:00Z">
                    <w:rPr>
                      <w:rFonts w:ascii="Verdana" w:eastAsia="Arial" w:hAnsi="Verdana" w:cs="Arial"/>
                      <w:sz w:val="14"/>
                      <w:szCs w:val="14"/>
                    </w:rPr>
                  </w:rPrChange>
                </w:rPr>
                <w:delText>592.00</w:delText>
              </w:r>
            </w:del>
          </w:p>
        </w:tc>
        <w:tc>
          <w:tcPr>
            <w:tcW w:w="111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2558" w:author="Neeshu Bhadauriya" w:date="2021-09-27T21:59:00Z">
              <w:tcPr>
                <w:tcW w:w="924"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74F8D95D" w14:textId="3F073E9C" w:rsidR="00F31262" w:rsidRPr="00B93A62" w:rsidRDefault="00F31262">
            <w:pPr>
              <w:tabs>
                <w:tab w:val="left" w:pos="1290"/>
              </w:tabs>
              <w:jc w:val="center"/>
              <w:rPr>
                <w:rFonts w:ascii="Verdana" w:hAnsi="Verdana" w:cs="Arial"/>
                <w:color w:val="000000"/>
                <w:sz w:val="14"/>
                <w:szCs w:val="14"/>
                <w:rPrChange w:id="32559" w:author="Ritu Kamra" w:date="2021-09-27T20:49:00Z">
                  <w:rPr>
                    <w:rFonts w:ascii="Verdana" w:eastAsia="Arial" w:hAnsi="Verdana" w:cs="Arial"/>
                    <w:sz w:val="14"/>
                    <w:szCs w:val="14"/>
                  </w:rPr>
                </w:rPrChange>
              </w:rPr>
              <w:pPrChange w:id="32560" w:author="Ritu Kamra" w:date="2021-09-27T19:39:00Z">
                <w:pPr>
                  <w:tabs>
                    <w:tab w:val="left" w:pos="1290"/>
                  </w:tabs>
                </w:pPr>
              </w:pPrChange>
            </w:pPr>
            <w:ins w:id="32561" w:author="Ritu Kamra" w:date="2021-09-26T09:24:00Z">
              <w:r w:rsidRPr="00B93A62">
                <w:rPr>
                  <w:rFonts w:ascii="Verdana" w:hAnsi="Verdana" w:cs="Arial"/>
                  <w:color w:val="000000"/>
                  <w:sz w:val="14"/>
                  <w:szCs w:val="14"/>
                  <w:rPrChange w:id="32562" w:author="Ritu Kamra" w:date="2021-09-27T20:49:00Z">
                    <w:rPr>
                      <w:rFonts w:ascii="Arial" w:hAnsi="Arial" w:cs="Arial"/>
                      <w:color w:val="000000"/>
                      <w:sz w:val="20"/>
                      <w:szCs w:val="20"/>
                    </w:rPr>
                  </w:rPrChange>
                </w:rPr>
                <w:t>427.00</w:t>
              </w:r>
            </w:ins>
            <w:del w:id="32563" w:author="Ritu Kamra" w:date="2021-09-26T09:24:00Z">
              <w:r w:rsidRPr="00B93A62" w:rsidDel="009E08C7">
                <w:rPr>
                  <w:rFonts w:ascii="Verdana" w:hAnsi="Verdana" w:cs="Arial"/>
                  <w:color w:val="000000"/>
                  <w:sz w:val="14"/>
                  <w:szCs w:val="14"/>
                  <w:rPrChange w:id="32564" w:author="Ritu Kamra" w:date="2021-09-27T20:49:00Z">
                    <w:rPr>
                      <w:rFonts w:ascii="Verdana" w:eastAsia="Arial" w:hAnsi="Verdana" w:cs="Arial"/>
                      <w:sz w:val="14"/>
                      <w:szCs w:val="14"/>
                    </w:rPr>
                  </w:rPrChange>
                </w:rPr>
                <w:delText>592.00</w:delText>
              </w:r>
            </w:del>
          </w:p>
        </w:tc>
      </w:tr>
      <w:tr w:rsidR="00F31262" w:rsidRPr="004070B7" w14:paraId="0F9028DE" w14:textId="77777777" w:rsidTr="00F31262">
        <w:trPr>
          <w:trHeight w:val="470"/>
          <w:trPrChange w:id="32565" w:author="Neeshu Bhadauriya" w:date="2021-09-27T21:59:00Z">
            <w:trPr>
              <w:trHeight w:val="477"/>
            </w:trPr>
          </w:trPrChange>
        </w:trPr>
        <w:tc>
          <w:tcPr>
            <w:tcW w:w="1189" w:type="dxa"/>
            <w:vMerge/>
            <w:tcBorders>
              <w:top w:val="single" w:sz="24" w:space="0" w:color="FFFFFF"/>
              <w:left w:val="single" w:sz="8" w:space="0" w:color="FFFFFF"/>
              <w:bottom w:val="single" w:sz="8" w:space="0" w:color="FFFFFF"/>
              <w:right w:val="single" w:sz="8" w:space="0" w:color="FFFFFF"/>
            </w:tcBorders>
            <w:vAlign w:val="center"/>
            <w:hideMark/>
            <w:tcPrChange w:id="32566" w:author="Neeshu Bhadauriya" w:date="2021-09-27T21:59:00Z">
              <w:tcPr>
                <w:tcW w:w="983" w:type="dxa"/>
                <w:vMerge/>
                <w:tcBorders>
                  <w:top w:val="single" w:sz="24" w:space="0" w:color="FFFFFF"/>
                  <w:left w:val="single" w:sz="8" w:space="0" w:color="FFFFFF"/>
                  <w:bottom w:val="single" w:sz="8" w:space="0" w:color="FFFFFF"/>
                  <w:right w:val="single" w:sz="8" w:space="0" w:color="FFFFFF"/>
                </w:tcBorders>
                <w:vAlign w:val="center"/>
                <w:hideMark/>
              </w:tcPr>
            </w:tcPrChange>
          </w:tcPr>
          <w:p w14:paraId="69EA7135" w14:textId="77777777" w:rsidR="00F31262" w:rsidRPr="004070B7" w:rsidRDefault="00F31262" w:rsidP="000923F0">
            <w:pPr>
              <w:tabs>
                <w:tab w:val="left" w:pos="1290"/>
              </w:tabs>
              <w:rPr>
                <w:rFonts w:ascii="Verdana" w:eastAsia="Arial" w:hAnsi="Verdana" w:cs="Arial"/>
                <w:sz w:val="14"/>
                <w:szCs w:val="14"/>
              </w:rPr>
            </w:pPr>
          </w:p>
        </w:tc>
        <w:tc>
          <w:tcPr>
            <w:tcW w:w="1200"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Change w:id="32567" w:author="Neeshu Bhadauriya" w:date="2021-09-27T21:59:00Z">
              <w:tcPr>
                <w:tcW w:w="992"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tcPrChange>
          </w:tcPr>
          <w:p w14:paraId="6205E9B3" w14:textId="77777777" w:rsidR="00F31262" w:rsidRPr="00F31262" w:rsidRDefault="00F31262" w:rsidP="000923F0">
            <w:pPr>
              <w:tabs>
                <w:tab w:val="left" w:pos="1290"/>
              </w:tabs>
              <w:rPr>
                <w:rFonts w:ascii="Verdana" w:eastAsia="Arial" w:hAnsi="Verdana" w:cs="Arial"/>
                <w:sz w:val="12"/>
                <w:szCs w:val="12"/>
                <w:rPrChange w:id="32568" w:author="Neeshu Bhadauriya" w:date="2021-09-27T21:59:00Z">
                  <w:rPr>
                    <w:rFonts w:ascii="Verdana" w:eastAsia="Arial" w:hAnsi="Verdana" w:cs="Arial"/>
                    <w:sz w:val="14"/>
                    <w:szCs w:val="14"/>
                  </w:rPr>
                </w:rPrChange>
              </w:rPr>
            </w:pPr>
            <w:r w:rsidRPr="00F31262">
              <w:rPr>
                <w:rFonts w:ascii="Verdana" w:eastAsia="Arial" w:hAnsi="Verdana" w:cs="Arial"/>
                <w:b/>
                <w:bCs/>
                <w:sz w:val="12"/>
                <w:szCs w:val="12"/>
                <w:rPrChange w:id="32569" w:author="Neeshu Bhadauriya" w:date="2021-09-27T21:59:00Z">
                  <w:rPr>
                    <w:rFonts w:ascii="Verdana" w:eastAsia="Arial" w:hAnsi="Verdana" w:cs="Arial"/>
                    <w:b/>
                    <w:bCs/>
                    <w:sz w:val="14"/>
                    <w:szCs w:val="14"/>
                  </w:rPr>
                </w:rPrChange>
              </w:rPr>
              <w:t>Production</w:t>
            </w:r>
          </w:p>
        </w:tc>
        <w:tc>
          <w:tcPr>
            <w:tcW w:w="96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2570" w:author="Neeshu Bhadauriya" w:date="2021-09-27T21:59:00Z">
              <w:tcPr>
                <w:tcW w:w="795"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17E36400" w14:textId="6F41546C" w:rsidR="00F31262" w:rsidRPr="00B93A62" w:rsidRDefault="00F31262">
            <w:pPr>
              <w:tabs>
                <w:tab w:val="left" w:pos="1290"/>
              </w:tabs>
              <w:jc w:val="center"/>
              <w:rPr>
                <w:rFonts w:ascii="Verdana" w:hAnsi="Verdana" w:cs="Arial"/>
                <w:color w:val="000000"/>
                <w:sz w:val="14"/>
                <w:szCs w:val="14"/>
                <w:rPrChange w:id="32571" w:author="Ritu Kamra" w:date="2021-09-27T20:49:00Z">
                  <w:rPr>
                    <w:rFonts w:ascii="Verdana" w:eastAsia="Arial" w:hAnsi="Verdana" w:cs="Arial"/>
                    <w:sz w:val="14"/>
                    <w:szCs w:val="14"/>
                  </w:rPr>
                </w:rPrChange>
              </w:rPr>
              <w:pPrChange w:id="32572" w:author="Ritu Kamra" w:date="2021-09-27T19:39:00Z">
                <w:pPr>
                  <w:tabs>
                    <w:tab w:val="left" w:pos="1290"/>
                  </w:tabs>
                </w:pPr>
              </w:pPrChange>
            </w:pPr>
            <w:ins w:id="32573" w:author="Ritu Kamra" w:date="2021-09-26T09:24:00Z">
              <w:r w:rsidRPr="00B93A62">
                <w:rPr>
                  <w:rFonts w:ascii="Verdana" w:hAnsi="Verdana" w:cs="Arial"/>
                  <w:color w:val="000000"/>
                  <w:sz w:val="14"/>
                  <w:szCs w:val="14"/>
                  <w:rPrChange w:id="32574" w:author="Ritu Kamra" w:date="2021-09-27T20:49:00Z">
                    <w:rPr>
                      <w:rFonts w:ascii="Arial" w:hAnsi="Arial" w:cs="Arial"/>
                      <w:color w:val="000000"/>
                      <w:sz w:val="20"/>
                      <w:szCs w:val="20"/>
                    </w:rPr>
                  </w:rPrChange>
                </w:rPr>
                <w:t>321.43</w:t>
              </w:r>
            </w:ins>
            <w:del w:id="32575" w:author="Ritu Kamra" w:date="2021-09-26T09:24:00Z">
              <w:r w:rsidRPr="00B93A62" w:rsidDel="009E08C7">
                <w:rPr>
                  <w:rFonts w:ascii="Verdana" w:hAnsi="Verdana" w:cs="Arial"/>
                  <w:color w:val="000000"/>
                  <w:sz w:val="14"/>
                  <w:szCs w:val="14"/>
                  <w:rPrChange w:id="32576" w:author="Ritu Kamra" w:date="2021-09-27T20:49:00Z">
                    <w:rPr>
                      <w:rFonts w:ascii="Verdana" w:eastAsia="Arial" w:hAnsi="Verdana" w:cs="Arial"/>
                      <w:sz w:val="14"/>
                      <w:szCs w:val="14"/>
                    </w:rPr>
                  </w:rPrChange>
                </w:rPr>
                <w:delText>464.30</w:delText>
              </w:r>
            </w:del>
          </w:p>
        </w:tc>
        <w:tc>
          <w:tcPr>
            <w:tcW w:w="111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2577" w:author="Neeshu Bhadauriya" w:date="2021-09-27T21:59:00Z">
              <w:tcPr>
                <w:tcW w:w="92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09802407" w14:textId="0ABE8456" w:rsidR="00F31262" w:rsidRPr="00B93A62" w:rsidRDefault="00F31262">
            <w:pPr>
              <w:tabs>
                <w:tab w:val="left" w:pos="1290"/>
              </w:tabs>
              <w:jc w:val="center"/>
              <w:rPr>
                <w:rFonts w:ascii="Verdana" w:hAnsi="Verdana" w:cs="Arial"/>
                <w:color w:val="000000"/>
                <w:sz w:val="14"/>
                <w:szCs w:val="14"/>
                <w:rPrChange w:id="32578" w:author="Ritu Kamra" w:date="2021-09-27T20:49:00Z">
                  <w:rPr>
                    <w:rFonts w:ascii="Verdana" w:eastAsia="Arial" w:hAnsi="Verdana" w:cs="Arial"/>
                    <w:sz w:val="14"/>
                    <w:szCs w:val="14"/>
                  </w:rPr>
                </w:rPrChange>
              </w:rPr>
              <w:pPrChange w:id="32579" w:author="Ritu Kamra" w:date="2021-09-27T19:39:00Z">
                <w:pPr>
                  <w:tabs>
                    <w:tab w:val="left" w:pos="1290"/>
                  </w:tabs>
                </w:pPr>
              </w:pPrChange>
            </w:pPr>
            <w:ins w:id="32580" w:author="Ritu Kamra" w:date="2021-09-26T09:24:00Z">
              <w:r w:rsidRPr="00B93A62">
                <w:rPr>
                  <w:rFonts w:ascii="Verdana" w:hAnsi="Verdana" w:cs="Arial"/>
                  <w:color w:val="000000"/>
                  <w:sz w:val="14"/>
                  <w:szCs w:val="14"/>
                  <w:rPrChange w:id="32581" w:author="Ritu Kamra" w:date="2021-09-27T20:49:00Z">
                    <w:rPr>
                      <w:rFonts w:ascii="Arial" w:hAnsi="Arial" w:cs="Arial"/>
                      <w:color w:val="000000"/>
                      <w:sz w:val="20"/>
                      <w:szCs w:val="20"/>
                    </w:rPr>
                  </w:rPrChange>
                </w:rPr>
                <w:t>325.37</w:t>
              </w:r>
            </w:ins>
            <w:del w:id="32582" w:author="Ritu Kamra" w:date="2021-09-26T09:24:00Z">
              <w:r w:rsidRPr="00B93A62" w:rsidDel="009E08C7">
                <w:rPr>
                  <w:rFonts w:ascii="Verdana" w:hAnsi="Verdana" w:cs="Arial"/>
                  <w:color w:val="000000"/>
                  <w:sz w:val="14"/>
                  <w:szCs w:val="14"/>
                  <w:rPrChange w:id="32583" w:author="Ritu Kamra" w:date="2021-09-27T20:49:00Z">
                    <w:rPr>
                      <w:rFonts w:ascii="Verdana" w:eastAsia="Arial" w:hAnsi="Verdana" w:cs="Arial"/>
                      <w:sz w:val="14"/>
                      <w:szCs w:val="14"/>
                    </w:rPr>
                  </w:rPrChange>
                </w:rPr>
                <w:delText>470.67</w:delText>
              </w:r>
            </w:del>
          </w:p>
        </w:tc>
        <w:tc>
          <w:tcPr>
            <w:tcW w:w="111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2584" w:author="Neeshu Bhadauriya" w:date="2021-09-27T21:59:00Z">
              <w:tcPr>
                <w:tcW w:w="92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55A60E3C" w14:textId="4985EC5D" w:rsidR="00F31262" w:rsidRPr="00B93A62" w:rsidRDefault="00F31262">
            <w:pPr>
              <w:tabs>
                <w:tab w:val="left" w:pos="1290"/>
              </w:tabs>
              <w:jc w:val="center"/>
              <w:rPr>
                <w:rFonts w:ascii="Verdana" w:hAnsi="Verdana" w:cs="Arial"/>
                <w:color w:val="000000"/>
                <w:sz w:val="14"/>
                <w:szCs w:val="14"/>
                <w:rPrChange w:id="32585" w:author="Ritu Kamra" w:date="2021-09-27T20:49:00Z">
                  <w:rPr>
                    <w:rFonts w:ascii="Verdana" w:eastAsia="Arial" w:hAnsi="Verdana" w:cs="Arial"/>
                    <w:sz w:val="14"/>
                    <w:szCs w:val="14"/>
                  </w:rPr>
                </w:rPrChange>
              </w:rPr>
              <w:pPrChange w:id="32586" w:author="Ritu Kamra" w:date="2021-09-27T19:39:00Z">
                <w:pPr>
                  <w:tabs>
                    <w:tab w:val="left" w:pos="1290"/>
                  </w:tabs>
                </w:pPr>
              </w:pPrChange>
            </w:pPr>
            <w:ins w:id="32587" w:author="Ritu Kamra" w:date="2021-09-26T09:24:00Z">
              <w:r w:rsidRPr="00B93A62">
                <w:rPr>
                  <w:rFonts w:ascii="Verdana" w:hAnsi="Verdana" w:cs="Arial"/>
                  <w:color w:val="000000"/>
                  <w:sz w:val="14"/>
                  <w:szCs w:val="14"/>
                  <w:rPrChange w:id="32588" w:author="Ritu Kamra" w:date="2021-09-27T20:49:00Z">
                    <w:rPr>
                      <w:rFonts w:ascii="Arial" w:hAnsi="Arial" w:cs="Arial"/>
                      <w:color w:val="000000"/>
                      <w:sz w:val="20"/>
                      <w:szCs w:val="20"/>
                    </w:rPr>
                  </w:rPrChange>
                </w:rPr>
                <w:t>320.18</w:t>
              </w:r>
            </w:ins>
            <w:del w:id="32589" w:author="Ritu Kamra" w:date="2021-09-26T09:24:00Z">
              <w:r w:rsidRPr="00B93A62" w:rsidDel="009E08C7">
                <w:rPr>
                  <w:rFonts w:ascii="Verdana" w:hAnsi="Verdana" w:cs="Arial"/>
                  <w:color w:val="000000"/>
                  <w:sz w:val="14"/>
                  <w:szCs w:val="14"/>
                  <w:rPrChange w:id="32590" w:author="Ritu Kamra" w:date="2021-09-27T20:49:00Z">
                    <w:rPr>
                      <w:rFonts w:ascii="Verdana" w:eastAsia="Arial" w:hAnsi="Verdana" w:cs="Arial"/>
                      <w:sz w:val="14"/>
                      <w:szCs w:val="14"/>
                    </w:rPr>
                  </w:rPrChange>
                </w:rPr>
                <w:delText>479.08</w:delText>
              </w:r>
            </w:del>
          </w:p>
        </w:tc>
        <w:tc>
          <w:tcPr>
            <w:tcW w:w="111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2591" w:author="Neeshu Bhadauriya" w:date="2021-09-27T21:59:00Z">
              <w:tcPr>
                <w:tcW w:w="92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5E7D06E3" w14:textId="1921136E" w:rsidR="00F31262" w:rsidRPr="00B93A62" w:rsidRDefault="00F31262">
            <w:pPr>
              <w:tabs>
                <w:tab w:val="left" w:pos="1290"/>
              </w:tabs>
              <w:jc w:val="center"/>
              <w:rPr>
                <w:rFonts w:ascii="Verdana" w:hAnsi="Verdana" w:cs="Arial"/>
                <w:color w:val="000000"/>
                <w:sz w:val="14"/>
                <w:szCs w:val="14"/>
                <w:rPrChange w:id="32592" w:author="Ritu Kamra" w:date="2021-09-27T20:49:00Z">
                  <w:rPr>
                    <w:rFonts w:ascii="Verdana" w:eastAsia="Arial" w:hAnsi="Verdana" w:cs="Arial"/>
                    <w:sz w:val="14"/>
                    <w:szCs w:val="14"/>
                  </w:rPr>
                </w:rPrChange>
              </w:rPr>
              <w:pPrChange w:id="32593" w:author="Ritu Kamra" w:date="2021-09-27T19:39:00Z">
                <w:pPr>
                  <w:tabs>
                    <w:tab w:val="left" w:pos="1290"/>
                  </w:tabs>
                </w:pPr>
              </w:pPrChange>
            </w:pPr>
            <w:ins w:id="32594" w:author="Ritu Kamra" w:date="2021-09-26T09:24:00Z">
              <w:r w:rsidRPr="00B93A62">
                <w:rPr>
                  <w:rFonts w:ascii="Verdana" w:hAnsi="Verdana" w:cs="Arial"/>
                  <w:color w:val="000000"/>
                  <w:sz w:val="14"/>
                  <w:szCs w:val="14"/>
                  <w:rPrChange w:id="32595" w:author="Ritu Kamra" w:date="2021-09-27T20:49:00Z">
                    <w:rPr>
                      <w:rFonts w:ascii="Arial" w:hAnsi="Arial" w:cs="Arial"/>
                      <w:color w:val="000000"/>
                      <w:sz w:val="20"/>
                      <w:szCs w:val="20"/>
                    </w:rPr>
                  </w:rPrChange>
                </w:rPr>
                <w:t>287.36</w:t>
              </w:r>
            </w:ins>
            <w:del w:id="32596" w:author="Ritu Kamra" w:date="2021-09-26T09:24:00Z">
              <w:r w:rsidRPr="00B93A62" w:rsidDel="009E08C7">
                <w:rPr>
                  <w:rFonts w:ascii="Verdana" w:hAnsi="Verdana" w:cs="Arial"/>
                  <w:color w:val="000000"/>
                  <w:sz w:val="14"/>
                  <w:szCs w:val="14"/>
                  <w:rPrChange w:id="32597" w:author="Ritu Kamra" w:date="2021-09-27T20:49:00Z">
                    <w:rPr>
                      <w:rFonts w:ascii="Verdana" w:eastAsia="Arial" w:hAnsi="Verdana" w:cs="Arial"/>
                      <w:sz w:val="14"/>
                      <w:szCs w:val="14"/>
                    </w:rPr>
                  </w:rPrChange>
                </w:rPr>
                <w:delText>394.37</w:delText>
              </w:r>
            </w:del>
          </w:p>
        </w:tc>
        <w:tc>
          <w:tcPr>
            <w:tcW w:w="111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2598" w:author="Neeshu Bhadauriya" w:date="2021-09-27T21:59:00Z">
              <w:tcPr>
                <w:tcW w:w="923"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7D7E0C4D" w14:textId="2137043E" w:rsidR="00F31262" w:rsidRPr="00B93A62" w:rsidRDefault="00F31262">
            <w:pPr>
              <w:tabs>
                <w:tab w:val="left" w:pos="1290"/>
              </w:tabs>
              <w:jc w:val="center"/>
              <w:rPr>
                <w:rFonts w:ascii="Verdana" w:hAnsi="Verdana" w:cs="Arial"/>
                <w:color w:val="000000"/>
                <w:sz w:val="14"/>
                <w:szCs w:val="14"/>
                <w:rPrChange w:id="32599" w:author="Ritu Kamra" w:date="2021-09-27T20:49:00Z">
                  <w:rPr>
                    <w:rFonts w:ascii="Verdana" w:eastAsia="Arial" w:hAnsi="Verdana" w:cs="Arial"/>
                    <w:sz w:val="14"/>
                    <w:szCs w:val="14"/>
                  </w:rPr>
                </w:rPrChange>
              </w:rPr>
              <w:pPrChange w:id="32600" w:author="Ritu Kamra" w:date="2021-09-27T19:39:00Z">
                <w:pPr>
                  <w:tabs>
                    <w:tab w:val="left" w:pos="1290"/>
                  </w:tabs>
                </w:pPr>
              </w:pPrChange>
            </w:pPr>
            <w:ins w:id="32601" w:author="Ritu Kamra" w:date="2021-09-26T09:24:00Z">
              <w:r w:rsidRPr="00B93A62">
                <w:rPr>
                  <w:rFonts w:ascii="Verdana" w:hAnsi="Verdana" w:cs="Arial"/>
                  <w:color w:val="000000"/>
                  <w:sz w:val="14"/>
                  <w:szCs w:val="14"/>
                  <w:rPrChange w:id="32602" w:author="Ritu Kamra" w:date="2021-09-27T20:49:00Z">
                    <w:rPr>
                      <w:rFonts w:ascii="Arial" w:hAnsi="Arial" w:cs="Arial"/>
                      <w:color w:val="000000"/>
                      <w:sz w:val="20"/>
                      <w:szCs w:val="20"/>
                    </w:rPr>
                  </w:rPrChange>
                </w:rPr>
                <w:t>299.04</w:t>
              </w:r>
            </w:ins>
            <w:del w:id="32603" w:author="Ritu Kamra" w:date="2021-09-26T09:24:00Z">
              <w:r w:rsidRPr="00B93A62" w:rsidDel="009E08C7">
                <w:rPr>
                  <w:rFonts w:ascii="Verdana" w:hAnsi="Verdana" w:cs="Arial"/>
                  <w:color w:val="000000"/>
                  <w:sz w:val="14"/>
                  <w:szCs w:val="14"/>
                  <w:rPrChange w:id="32604" w:author="Ritu Kamra" w:date="2021-09-27T20:49:00Z">
                    <w:rPr>
                      <w:rFonts w:ascii="Verdana" w:eastAsia="Arial" w:hAnsi="Verdana" w:cs="Arial"/>
                      <w:sz w:val="14"/>
                      <w:szCs w:val="14"/>
                    </w:rPr>
                  </w:rPrChange>
                </w:rPr>
                <w:delText>469.42</w:delText>
              </w:r>
            </w:del>
          </w:p>
        </w:tc>
        <w:tc>
          <w:tcPr>
            <w:tcW w:w="111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2605" w:author="Neeshu Bhadauriya" w:date="2021-09-27T21:59:00Z">
              <w:tcPr>
                <w:tcW w:w="92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67AADE01" w14:textId="67E66D80" w:rsidR="00F31262" w:rsidRPr="00B93A62" w:rsidRDefault="00F31262">
            <w:pPr>
              <w:tabs>
                <w:tab w:val="left" w:pos="1290"/>
              </w:tabs>
              <w:jc w:val="center"/>
              <w:rPr>
                <w:rFonts w:ascii="Verdana" w:hAnsi="Verdana" w:cs="Arial"/>
                <w:color w:val="000000"/>
                <w:sz w:val="14"/>
                <w:szCs w:val="14"/>
                <w:rPrChange w:id="32606" w:author="Ritu Kamra" w:date="2021-09-27T20:49:00Z">
                  <w:rPr>
                    <w:rFonts w:ascii="Verdana" w:eastAsia="Arial" w:hAnsi="Verdana" w:cs="Arial"/>
                    <w:sz w:val="14"/>
                    <w:szCs w:val="14"/>
                  </w:rPr>
                </w:rPrChange>
              </w:rPr>
              <w:pPrChange w:id="32607" w:author="Ritu Kamra" w:date="2021-09-27T19:39:00Z">
                <w:pPr>
                  <w:tabs>
                    <w:tab w:val="left" w:pos="1290"/>
                  </w:tabs>
                </w:pPr>
              </w:pPrChange>
            </w:pPr>
            <w:ins w:id="32608" w:author="Ritu Kamra" w:date="2021-09-26T09:24:00Z">
              <w:r w:rsidRPr="00B93A62">
                <w:rPr>
                  <w:rFonts w:ascii="Verdana" w:hAnsi="Verdana" w:cs="Arial"/>
                  <w:color w:val="000000"/>
                  <w:sz w:val="14"/>
                  <w:szCs w:val="14"/>
                  <w:rPrChange w:id="32609" w:author="Ritu Kamra" w:date="2021-09-27T20:49:00Z">
                    <w:rPr>
                      <w:rFonts w:ascii="Arial" w:hAnsi="Arial" w:cs="Arial"/>
                      <w:color w:val="000000"/>
                      <w:sz w:val="20"/>
                      <w:szCs w:val="20"/>
                    </w:rPr>
                  </w:rPrChange>
                </w:rPr>
                <w:t>319.86</w:t>
              </w:r>
            </w:ins>
            <w:del w:id="32610" w:author="Ritu Kamra" w:date="2021-09-26T09:24:00Z">
              <w:r w:rsidRPr="00B93A62" w:rsidDel="009E08C7">
                <w:rPr>
                  <w:rFonts w:ascii="Verdana" w:hAnsi="Verdana" w:cs="Arial"/>
                  <w:color w:val="000000"/>
                  <w:sz w:val="14"/>
                  <w:szCs w:val="14"/>
                  <w:rPrChange w:id="32611" w:author="Ritu Kamra" w:date="2021-09-27T20:49:00Z">
                    <w:rPr>
                      <w:rFonts w:ascii="Verdana" w:eastAsia="Arial" w:hAnsi="Verdana" w:cs="Arial"/>
                      <w:sz w:val="14"/>
                      <w:szCs w:val="14"/>
                    </w:rPr>
                  </w:rPrChange>
                </w:rPr>
                <w:delText>531.71</w:delText>
              </w:r>
            </w:del>
          </w:p>
        </w:tc>
        <w:tc>
          <w:tcPr>
            <w:tcW w:w="111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2612" w:author="Neeshu Bhadauriya" w:date="2021-09-27T21:59:00Z">
              <w:tcPr>
                <w:tcW w:w="92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2113CC45" w14:textId="3FFD4DFD" w:rsidR="00F31262" w:rsidRPr="00B93A62" w:rsidRDefault="00F31262">
            <w:pPr>
              <w:tabs>
                <w:tab w:val="left" w:pos="1290"/>
              </w:tabs>
              <w:jc w:val="center"/>
              <w:rPr>
                <w:rFonts w:ascii="Verdana" w:hAnsi="Verdana" w:cs="Arial"/>
                <w:color w:val="000000"/>
                <w:sz w:val="14"/>
                <w:szCs w:val="14"/>
                <w:rPrChange w:id="32613" w:author="Ritu Kamra" w:date="2021-09-27T20:49:00Z">
                  <w:rPr>
                    <w:rFonts w:ascii="Verdana" w:eastAsia="Arial" w:hAnsi="Verdana" w:cs="Arial"/>
                    <w:sz w:val="14"/>
                    <w:szCs w:val="14"/>
                  </w:rPr>
                </w:rPrChange>
              </w:rPr>
              <w:pPrChange w:id="32614" w:author="Ritu Kamra" w:date="2021-09-27T19:39:00Z">
                <w:pPr>
                  <w:tabs>
                    <w:tab w:val="left" w:pos="1290"/>
                  </w:tabs>
                </w:pPr>
              </w:pPrChange>
            </w:pPr>
            <w:ins w:id="32615" w:author="Ritu Kamra" w:date="2021-09-26T09:24:00Z">
              <w:r w:rsidRPr="00B93A62">
                <w:rPr>
                  <w:rFonts w:ascii="Verdana" w:hAnsi="Verdana" w:cs="Arial"/>
                  <w:color w:val="000000"/>
                  <w:sz w:val="14"/>
                  <w:szCs w:val="14"/>
                  <w:rPrChange w:id="32616" w:author="Ritu Kamra" w:date="2021-09-27T20:49:00Z">
                    <w:rPr>
                      <w:rFonts w:ascii="Arial" w:hAnsi="Arial" w:cs="Arial"/>
                      <w:color w:val="000000"/>
                      <w:sz w:val="20"/>
                      <w:szCs w:val="20"/>
                    </w:rPr>
                  </w:rPrChange>
                </w:rPr>
                <w:t>356.56</w:t>
              </w:r>
            </w:ins>
            <w:del w:id="32617" w:author="Ritu Kamra" w:date="2021-09-26T09:24:00Z">
              <w:r w:rsidRPr="00B93A62" w:rsidDel="009E08C7">
                <w:rPr>
                  <w:rFonts w:ascii="Verdana" w:hAnsi="Verdana" w:cs="Arial"/>
                  <w:color w:val="000000"/>
                  <w:sz w:val="14"/>
                  <w:szCs w:val="14"/>
                  <w:rPrChange w:id="32618" w:author="Ritu Kamra" w:date="2021-09-27T20:49:00Z">
                    <w:rPr>
                      <w:rFonts w:ascii="Verdana" w:eastAsia="Arial" w:hAnsi="Verdana" w:cs="Arial"/>
                      <w:sz w:val="14"/>
                      <w:szCs w:val="14"/>
                    </w:rPr>
                  </w:rPrChange>
                </w:rPr>
                <w:delText>570.73</w:delText>
              </w:r>
            </w:del>
          </w:p>
        </w:tc>
      </w:tr>
      <w:tr w:rsidR="00F31262" w:rsidRPr="004070B7" w14:paraId="5114B9F7" w14:textId="77777777" w:rsidTr="00F31262">
        <w:trPr>
          <w:trHeight w:val="470"/>
          <w:trPrChange w:id="32619" w:author="Neeshu Bhadauriya" w:date="2021-09-27T21:59:00Z">
            <w:trPr>
              <w:trHeight w:val="477"/>
            </w:trPr>
          </w:trPrChange>
        </w:trPr>
        <w:tc>
          <w:tcPr>
            <w:tcW w:w="1189" w:type="dxa"/>
            <w:vMerge/>
            <w:tcBorders>
              <w:top w:val="single" w:sz="24" w:space="0" w:color="FFFFFF"/>
              <w:left w:val="single" w:sz="8" w:space="0" w:color="FFFFFF"/>
              <w:bottom w:val="single" w:sz="8" w:space="0" w:color="FFFFFF"/>
              <w:right w:val="single" w:sz="8" w:space="0" w:color="FFFFFF"/>
            </w:tcBorders>
            <w:vAlign w:val="center"/>
            <w:hideMark/>
            <w:tcPrChange w:id="32620" w:author="Neeshu Bhadauriya" w:date="2021-09-27T21:59:00Z">
              <w:tcPr>
                <w:tcW w:w="983" w:type="dxa"/>
                <w:vMerge/>
                <w:tcBorders>
                  <w:top w:val="single" w:sz="24" w:space="0" w:color="FFFFFF"/>
                  <w:left w:val="single" w:sz="8" w:space="0" w:color="FFFFFF"/>
                  <w:bottom w:val="single" w:sz="8" w:space="0" w:color="FFFFFF"/>
                  <w:right w:val="single" w:sz="8" w:space="0" w:color="FFFFFF"/>
                </w:tcBorders>
                <w:vAlign w:val="center"/>
                <w:hideMark/>
              </w:tcPr>
            </w:tcPrChange>
          </w:tcPr>
          <w:p w14:paraId="287C9029" w14:textId="77777777" w:rsidR="00F31262" w:rsidRPr="004070B7" w:rsidRDefault="00F31262" w:rsidP="000923F0">
            <w:pPr>
              <w:tabs>
                <w:tab w:val="left" w:pos="1290"/>
              </w:tabs>
              <w:rPr>
                <w:rFonts w:ascii="Verdana" w:eastAsia="Arial" w:hAnsi="Verdana" w:cs="Arial"/>
                <w:sz w:val="14"/>
                <w:szCs w:val="14"/>
              </w:rPr>
            </w:pPr>
          </w:p>
        </w:tc>
        <w:tc>
          <w:tcPr>
            <w:tcW w:w="1200"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Change w:id="32621" w:author="Neeshu Bhadauriya" w:date="2021-09-27T21:59:00Z">
              <w:tcPr>
                <w:tcW w:w="992"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tcPrChange>
          </w:tcPr>
          <w:p w14:paraId="4DB3419F" w14:textId="77777777" w:rsidR="00F31262" w:rsidRPr="00F31262" w:rsidRDefault="00F31262" w:rsidP="000923F0">
            <w:pPr>
              <w:tabs>
                <w:tab w:val="left" w:pos="1290"/>
              </w:tabs>
              <w:rPr>
                <w:rFonts w:ascii="Verdana" w:eastAsia="Arial" w:hAnsi="Verdana" w:cs="Arial"/>
                <w:sz w:val="12"/>
                <w:szCs w:val="12"/>
                <w:rPrChange w:id="32622" w:author="Neeshu Bhadauriya" w:date="2021-09-27T21:59:00Z">
                  <w:rPr>
                    <w:rFonts w:ascii="Verdana" w:eastAsia="Arial" w:hAnsi="Verdana" w:cs="Arial"/>
                    <w:sz w:val="14"/>
                    <w:szCs w:val="14"/>
                  </w:rPr>
                </w:rPrChange>
              </w:rPr>
            </w:pPr>
            <w:r w:rsidRPr="00F31262">
              <w:rPr>
                <w:rFonts w:ascii="Verdana" w:eastAsia="Arial" w:hAnsi="Verdana" w:cs="Arial"/>
                <w:b/>
                <w:bCs/>
                <w:sz w:val="12"/>
                <w:szCs w:val="12"/>
                <w:rPrChange w:id="32623" w:author="Neeshu Bhadauriya" w:date="2021-09-27T21:59:00Z">
                  <w:rPr>
                    <w:rFonts w:ascii="Verdana" w:eastAsia="Arial" w:hAnsi="Verdana" w:cs="Arial"/>
                    <w:b/>
                    <w:bCs/>
                    <w:sz w:val="14"/>
                    <w:szCs w:val="14"/>
                  </w:rPr>
                </w:rPrChange>
              </w:rPr>
              <w:t xml:space="preserve">Import </w:t>
            </w:r>
          </w:p>
        </w:tc>
        <w:tc>
          <w:tcPr>
            <w:tcW w:w="96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2624" w:author="Neeshu Bhadauriya" w:date="2021-09-27T21:59:00Z">
              <w:tcPr>
                <w:tcW w:w="795"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tcPrChange>
          </w:tcPr>
          <w:p w14:paraId="70E94A99" w14:textId="377ACC9B" w:rsidR="00F31262" w:rsidRPr="00B93A62" w:rsidRDefault="00F31262">
            <w:pPr>
              <w:tabs>
                <w:tab w:val="left" w:pos="1290"/>
              </w:tabs>
              <w:jc w:val="center"/>
              <w:rPr>
                <w:rFonts w:ascii="Verdana" w:hAnsi="Verdana" w:cs="Arial"/>
                <w:color w:val="000000"/>
                <w:sz w:val="14"/>
                <w:szCs w:val="14"/>
                <w:rPrChange w:id="32625" w:author="Ritu Kamra" w:date="2021-09-27T20:49:00Z">
                  <w:rPr>
                    <w:rFonts w:ascii="Verdana" w:eastAsia="Arial" w:hAnsi="Verdana" w:cs="Arial"/>
                    <w:sz w:val="14"/>
                    <w:szCs w:val="14"/>
                  </w:rPr>
                </w:rPrChange>
              </w:rPr>
              <w:pPrChange w:id="32626" w:author="Ritu Kamra" w:date="2021-09-27T19:39:00Z">
                <w:pPr>
                  <w:tabs>
                    <w:tab w:val="left" w:pos="1290"/>
                  </w:tabs>
                </w:pPr>
              </w:pPrChange>
            </w:pPr>
            <w:ins w:id="32627" w:author="Ritu Kamra" w:date="2021-09-26T09:24:00Z">
              <w:r w:rsidRPr="00B93A62">
                <w:rPr>
                  <w:rFonts w:ascii="Verdana" w:hAnsi="Verdana" w:cs="Arial"/>
                  <w:color w:val="000000"/>
                  <w:sz w:val="14"/>
                  <w:szCs w:val="14"/>
                  <w:rPrChange w:id="32628" w:author="Ritu Kamra" w:date="2021-09-27T20:49:00Z">
                    <w:rPr>
                      <w:rFonts w:ascii="Arial" w:hAnsi="Arial" w:cs="Arial"/>
                      <w:color w:val="000000"/>
                      <w:sz w:val="20"/>
                      <w:szCs w:val="20"/>
                    </w:rPr>
                  </w:rPrChange>
                </w:rPr>
                <w:t>85.90</w:t>
              </w:r>
            </w:ins>
            <w:del w:id="32629" w:author="Ritu Kamra" w:date="2021-09-26T09:24:00Z">
              <w:r w:rsidRPr="00B93A62" w:rsidDel="009E08C7">
                <w:rPr>
                  <w:rFonts w:ascii="Verdana" w:hAnsi="Verdana" w:cs="Arial"/>
                  <w:color w:val="000000"/>
                  <w:sz w:val="14"/>
                  <w:szCs w:val="14"/>
                  <w:rPrChange w:id="32630" w:author="Ritu Kamra" w:date="2021-09-27T20:49:00Z">
                    <w:rPr>
                      <w:rFonts w:ascii="Verdana" w:eastAsia="Arial" w:hAnsi="Verdana" w:cs="Arial"/>
                      <w:sz w:val="14"/>
                      <w:szCs w:val="14"/>
                    </w:rPr>
                  </w:rPrChange>
                </w:rPr>
                <w:delText>176.32</w:delText>
              </w:r>
            </w:del>
          </w:p>
        </w:tc>
        <w:tc>
          <w:tcPr>
            <w:tcW w:w="111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2631" w:author="Neeshu Bhadauriya" w:date="2021-09-27T21:59:00Z">
              <w:tcPr>
                <w:tcW w:w="92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tcPrChange>
          </w:tcPr>
          <w:p w14:paraId="40DFC79E" w14:textId="3BF88CD3" w:rsidR="00F31262" w:rsidRPr="00B93A62" w:rsidRDefault="00F31262">
            <w:pPr>
              <w:tabs>
                <w:tab w:val="left" w:pos="1290"/>
              </w:tabs>
              <w:jc w:val="center"/>
              <w:rPr>
                <w:rFonts w:ascii="Verdana" w:hAnsi="Verdana" w:cs="Arial"/>
                <w:color w:val="000000"/>
                <w:sz w:val="14"/>
                <w:szCs w:val="14"/>
                <w:rPrChange w:id="32632" w:author="Ritu Kamra" w:date="2021-09-27T20:49:00Z">
                  <w:rPr>
                    <w:rFonts w:ascii="Verdana" w:eastAsia="Arial" w:hAnsi="Verdana" w:cs="Arial"/>
                    <w:sz w:val="14"/>
                    <w:szCs w:val="14"/>
                  </w:rPr>
                </w:rPrChange>
              </w:rPr>
              <w:pPrChange w:id="32633" w:author="Ritu Kamra" w:date="2021-09-27T19:39:00Z">
                <w:pPr>
                  <w:tabs>
                    <w:tab w:val="left" w:pos="1290"/>
                  </w:tabs>
                </w:pPr>
              </w:pPrChange>
            </w:pPr>
            <w:ins w:id="32634" w:author="Ritu Kamra" w:date="2021-09-26T09:24:00Z">
              <w:r w:rsidRPr="00B93A62">
                <w:rPr>
                  <w:rFonts w:ascii="Verdana" w:hAnsi="Verdana" w:cs="Arial"/>
                  <w:color w:val="000000"/>
                  <w:sz w:val="14"/>
                  <w:szCs w:val="14"/>
                  <w:rPrChange w:id="32635" w:author="Ritu Kamra" w:date="2021-09-27T20:49:00Z">
                    <w:rPr>
                      <w:rFonts w:ascii="Arial" w:hAnsi="Arial" w:cs="Arial"/>
                      <w:color w:val="000000"/>
                      <w:sz w:val="20"/>
                      <w:szCs w:val="20"/>
                    </w:rPr>
                  </w:rPrChange>
                </w:rPr>
                <w:t>95.91</w:t>
              </w:r>
            </w:ins>
            <w:del w:id="32636" w:author="Ritu Kamra" w:date="2021-09-26T09:24:00Z">
              <w:r w:rsidRPr="00B93A62" w:rsidDel="009E08C7">
                <w:rPr>
                  <w:rFonts w:ascii="Verdana" w:hAnsi="Verdana" w:cs="Arial"/>
                  <w:color w:val="000000"/>
                  <w:sz w:val="14"/>
                  <w:szCs w:val="14"/>
                  <w:rPrChange w:id="32637" w:author="Ritu Kamra" w:date="2021-09-27T20:49:00Z">
                    <w:rPr>
                      <w:rFonts w:ascii="Verdana" w:eastAsia="Arial" w:hAnsi="Verdana" w:cs="Arial"/>
                      <w:sz w:val="14"/>
                      <w:szCs w:val="14"/>
                    </w:rPr>
                  </w:rPrChange>
                </w:rPr>
                <w:delText>184.10</w:delText>
              </w:r>
            </w:del>
          </w:p>
        </w:tc>
        <w:tc>
          <w:tcPr>
            <w:tcW w:w="111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2638" w:author="Neeshu Bhadauriya" w:date="2021-09-27T21:59:00Z">
              <w:tcPr>
                <w:tcW w:w="92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tcPrChange>
          </w:tcPr>
          <w:p w14:paraId="189B0035" w14:textId="6443FB68" w:rsidR="00F31262" w:rsidRPr="00B93A62" w:rsidRDefault="00F31262">
            <w:pPr>
              <w:tabs>
                <w:tab w:val="left" w:pos="1290"/>
              </w:tabs>
              <w:jc w:val="center"/>
              <w:rPr>
                <w:rFonts w:ascii="Verdana" w:hAnsi="Verdana" w:cs="Arial"/>
                <w:color w:val="000000"/>
                <w:sz w:val="14"/>
                <w:szCs w:val="14"/>
                <w:rPrChange w:id="32639" w:author="Ritu Kamra" w:date="2021-09-27T20:49:00Z">
                  <w:rPr>
                    <w:rFonts w:ascii="Verdana" w:eastAsia="Arial" w:hAnsi="Verdana" w:cs="Arial"/>
                    <w:sz w:val="14"/>
                    <w:szCs w:val="14"/>
                  </w:rPr>
                </w:rPrChange>
              </w:rPr>
              <w:pPrChange w:id="32640" w:author="Ritu Kamra" w:date="2021-09-27T19:39:00Z">
                <w:pPr>
                  <w:tabs>
                    <w:tab w:val="left" w:pos="1290"/>
                  </w:tabs>
                </w:pPr>
              </w:pPrChange>
            </w:pPr>
            <w:ins w:id="32641" w:author="Ritu Kamra" w:date="2021-09-26T09:24:00Z">
              <w:r w:rsidRPr="00B93A62">
                <w:rPr>
                  <w:rFonts w:ascii="Verdana" w:hAnsi="Verdana" w:cs="Arial"/>
                  <w:color w:val="000000"/>
                  <w:sz w:val="14"/>
                  <w:szCs w:val="14"/>
                  <w:rPrChange w:id="32642" w:author="Ritu Kamra" w:date="2021-09-27T20:49:00Z">
                    <w:rPr>
                      <w:rFonts w:ascii="Arial" w:hAnsi="Arial" w:cs="Arial"/>
                      <w:color w:val="000000"/>
                      <w:sz w:val="20"/>
                      <w:szCs w:val="20"/>
                    </w:rPr>
                  </w:rPrChange>
                </w:rPr>
                <w:t>135.71</w:t>
              </w:r>
            </w:ins>
            <w:del w:id="32643" w:author="Ritu Kamra" w:date="2021-09-26T09:24:00Z">
              <w:r w:rsidRPr="00B93A62" w:rsidDel="009E08C7">
                <w:rPr>
                  <w:rFonts w:ascii="Verdana" w:hAnsi="Verdana" w:cs="Arial"/>
                  <w:color w:val="000000"/>
                  <w:sz w:val="14"/>
                  <w:szCs w:val="14"/>
                  <w:rPrChange w:id="32644" w:author="Ritu Kamra" w:date="2021-09-27T20:49:00Z">
                    <w:rPr>
                      <w:rFonts w:ascii="Verdana" w:eastAsia="Arial" w:hAnsi="Verdana" w:cs="Arial"/>
                      <w:sz w:val="14"/>
                      <w:szCs w:val="14"/>
                    </w:rPr>
                  </w:rPrChange>
                </w:rPr>
                <w:delText>179.33</w:delText>
              </w:r>
            </w:del>
          </w:p>
        </w:tc>
        <w:tc>
          <w:tcPr>
            <w:tcW w:w="111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2645" w:author="Neeshu Bhadauriya" w:date="2021-09-27T21:59:00Z">
              <w:tcPr>
                <w:tcW w:w="92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tcPrChange>
          </w:tcPr>
          <w:p w14:paraId="0D63BDFC" w14:textId="5DAD33E5" w:rsidR="00F31262" w:rsidRPr="00B93A62" w:rsidRDefault="00F31262">
            <w:pPr>
              <w:tabs>
                <w:tab w:val="left" w:pos="1290"/>
              </w:tabs>
              <w:jc w:val="center"/>
              <w:rPr>
                <w:rFonts w:ascii="Verdana" w:hAnsi="Verdana" w:cs="Arial"/>
                <w:color w:val="000000"/>
                <w:sz w:val="14"/>
                <w:szCs w:val="14"/>
                <w:rPrChange w:id="32646" w:author="Ritu Kamra" w:date="2021-09-27T20:49:00Z">
                  <w:rPr>
                    <w:rFonts w:ascii="Verdana" w:eastAsia="Arial" w:hAnsi="Verdana" w:cs="Arial"/>
                    <w:sz w:val="14"/>
                    <w:szCs w:val="14"/>
                  </w:rPr>
                </w:rPrChange>
              </w:rPr>
              <w:pPrChange w:id="32647" w:author="Ritu Kamra" w:date="2021-09-27T19:39:00Z">
                <w:pPr>
                  <w:tabs>
                    <w:tab w:val="left" w:pos="1290"/>
                  </w:tabs>
                </w:pPr>
              </w:pPrChange>
            </w:pPr>
            <w:ins w:id="32648" w:author="Ritu Kamra" w:date="2021-09-26T09:24:00Z">
              <w:r w:rsidRPr="00B93A62">
                <w:rPr>
                  <w:rFonts w:ascii="Verdana" w:hAnsi="Verdana" w:cs="Arial"/>
                  <w:color w:val="000000"/>
                  <w:sz w:val="14"/>
                  <w:szCs w:val="14"/>
                  <w:rPrChange w:id="32649" w:author="Ritu Kamra" w:date="2021-09-27T20:49:00Z">
                    <w:rPr>
                      <w:rFonts w:ascii="Arial" w:hAnsi="Arial" w:cs="Arial"/>
                      <w:color w:val="000000"/>
                      <w:sz w:val="20"/>
                      <w:szCs w:val="20"/>
                    </w:rPr>
                  </w:rPrChange>
                </w:rPr>
                <w:t>121.91</w:t>
              </w:r>
            </w:ins>
            <w:del w:id="32650" w:author="Ritu Kamra" w:date="2021-09-26T09:24:00Z">
              <w:r w:rsidRPr="00B93A62" w:rsidDel="009E08C7">
                <w:rPr>
                  <w:rFonts w:ascii="Verdana" w:hAnsi="Verdana" w:cs="Arial"/>
                  <w:color w:val="000000"/>
                  <w:sz w:val="14"/>
                  <w:szCs w:val="14"/>
                  <w:rPrChange w:id="32651" w:author="Ritu Kamra" w:date="2021-09-27T20:49:00Z">
                    <w:rPr>
                      <w:rFonts w:ascii="Verdana" w:eastAsia="Arial" w:hAnsi="Verdana" w:cs="Arial"/>
                      <w:sz w:val="14"/>
                      <w:szCs w:val="14"/>
                    </w:rPr>
                  </w:rPrChange>
                </w:rPr>
                <w:delText>153.26</w:delText>
              </w:r>
            </w:del>
          </w:p>
        </w:tc>
        <w:tc>
          <w:tcPr>
            <w:tcW w:w="111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2652" w:author="Neeshu Bhadauriya" w:date="2021-09-27T21:59:00Z">
              <w:tcPr>
                <w:tcW w:w="923"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tcPrChange>
          </w:tcPr>
          <w:p w14:paraId="467C3707" w14:textId="76BA919B" w:rsidR="00F31262" w:rsidRPr="00B93A62" w:rsidRDefault="00F31262">
            <w:pPr>
              <w:tabs>
                <w:tab w:val="left" w:pos="1290"/>
              </w:tabs>
              <w:jc w:val="center"/>
              <w:rPr>
                <w:rFonts w:ascii="Verdana" w:hAnsi="Verdana" w:cs="Arial"/>
                <w:color w:val="000000"/>
                <w:sz w:val="14"/>
                <w:szCs w:val="14"/>
                <w:rPrChange w:id="32653" w:author="Ritu Kamra" w:date="2021-09-27T20:49:00Z">
                  <w:rPr>
                    <w:rFonts w:ascii="Verdana" w:eastAsia="Arial" w:hAnsi="Verdana" w:cs="Arial"/>
                    <w:sz w:val="14"/>
                    <w:szCs w:val="14"/>
                  </w:rPr>
                </w:rPrChange>
              </w:rPr>
              <w:pPrChange w:id="32654" w:author="Ritu Kamra" w:date="2021-09-27T19:39:00Z">
                <w:pPr>
                  <w:tabs>
                    <w:tab w:val="left" w:pos="1290"/>
                  </w:tabs>
                </w:pPr>
              </w:pPrChange>
            </w:pPr>
            <w:ins w:id="32655" w:author="Ritu Kamra" w:date="2021-09-26T09:24:00Z">
              <w:r w:rsidRPr="00B93A62">
                <w:rPr>
                  <w:rFonts w:ascii="Verdana" w:hAnsi="Verdana" w:cs="Arial"/>
                  <w:color w:val="000000"/>
                  <w:sz w:val="14"/>
                  <w:szCs w:val="14"/>
                  <w:rPrChange w:id="32656" w:author="Ritu Kamra" w:date="2021-09-27T20:49:00Z">
                    <w:rPr>
                      <w:rFonts w:ascii="Arial" w:hAnsi="Arial" w:cs="Arial"/>
                      <w:color w:val="000000"/>
                      <w:sz w:val="20"/>
                      <w:szCs w:val="20"/>
                    </w:rPr>
                  </w:rPrChange>
                </w:rPr>
                <w:t>0.00</w:t>
              </w:r>
            </w:ins>
            <w:del w:id="32657" w:author="Ritu Kamra" w:date="2021-09-26T09:24:00Z">
              <w:r w:rsidRPr="00B93A62" w:rsidDel="009E08C7">
                <w:rPr>
                  <w:rFonts w:ascii="Verdana" w:hAnsi="Verdana" w:cs="Arial"/>
                  <w:color w:val="000000"/>
                  <w:sz w:val="14"/>
                  <w:szCs w:val="14"/>
                  <w:rPrChange w:id="32658" w:author="Ritu Kamra" w:date="2021-09-27T20:49:00Z">
                    <w:rPr>
                      <w:rFonts w:ascii="Verdana" w:eastAsia="Arial" w:hAnsi="Verdana" w:cs="Arial"/>
                      <w:sz w:val="14"/>
                      <w:szCs w:val="14"/>
                    </w:rPr>
                  </w:rPrChange>
                </w:rPr>
                <w:delText>0.00</w:delText>
              </w:r>
            </w:del>
          </w:p>
        </w:tc>
        <w:tc>
          <w:tcPr>
            <w:tcW w:w="111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2659" w:author="Neeshu Bhadauriya" w:date="2021-09-27T21:59:00Z">
              <w:tcPr>
                <w:tcW w:w="92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tcPrChange>
          </w:tcPr>
          <w:p w14:paraId="2657D026" w14:textId="7C01233F" w:rsidR="00F31262" w:rsidRPr="00B93A62" w:rsidRDefault="00F31262">
            <w:pPr>
              <w:tabs>
                <w:tab w:val="left" w:pos="1290"/>
              </w:tabs>
              <w:jc w:val="center"/>
              <w:rPr>
                <w:rFonts w:ascii="Verdana" w:hAnsi="Verdana" w:cs="Arial"/>
                <w:color w:val="000000"/>
                <w:sz w:val="14"/>
                <w:szCs w:val="14"/>
                <w:rPrChange w:id="32660" w:author="Ritu Kamra" w:date="2021-09-27T20:49:00Z">
                  <w:rPr>
                    <w:rFonts w:ascii="Verdana" w:eastAsia="Arial" w:hAnsi="Verdana" w:cs="Arial"/>
                    <w:sz w:val="14"/>
                    <w:szCs w:val="14"/>
                  </w:rPr>
                </w:rPrChange>
              </w:rPr>
              <w:pPrChange w:id="32661" w:author="Ritu Kamra" w:date="2021-09-27T19:39:00Z">
                <w:pPr>
                  <w:tabs>
                    <w:tab w:val="left" w:pos="1290"/>
                  </w:tabs>
                </w:pPr>
              </w:pPrChange>
            </w:pPr>
            <w:ins w:id="32662" w:author="Ritu Kamra" w:date="2021-09-26T09:24:00Z">
              <w:r w:rsidRPr="00B93A62">
                <w:rPr>
                  <w:rFonts w:ascii="Verdana" w:hAnsi="Verdana" w:cs="Arial"/>
                  <w:color w:val="000000"/>
                  <w:sz w:val="14"/>
                  <w:szCs w:val="14"/>
                  <w:rPrChange w:id="32663" w:author="Ritu Kamra" w:date="2021-09-27T20:49:00Z">
                    <w:rPr>
                      <w:rFonts w:ascii="Arial" w:hAnsi="Arial" w:cs="Arial"/>
                      <w:color w:val="000000"/>
                      <w:sz w:val="20"/>
                      <w:szCs w:val="20"/>
                    </w:rPr>
                  </w:rPrChange>
                </w:rPr>
                <w:t>0.00</w:t>
              </w:r>
            </w:ins>
            <w:del w:id="32664" w:author="Ritu Kamra" w:date="2021-09-26T09:24:00Z">
              <w:r w:rsidRPr="00B93A62" w:rsidDel="009E08C7">
                <w:rPr>
                  <w:rFonts w:ascii="Verdana" w:hAnsi="Verdana" w:cs="Arial"/>
                  <w:color w:val="000000"/>
                  <w:sz w:val="14"/>
                  <w:szCs w:val="14"/>
                  <w:rPrChange w:id="32665" w:author="Ritu Kamra" w:date="2021-09-27T20:49:00Z">
                    <w:rPr>
                      <w:rFonts w:ascii="Verdana" w:eastAsia="Arial" w:hAnsi="Verdana" w:cs="Arial"/>
                      <w:sz w:val="14"/>
                      <w:szCs w:val="14"/>
                    </w:rPr>
                  </w:rPrChange>
                </w:rPr>
                <w:delText>0.00</w:delText>
              </w:r>
            </w:del>
          </w:p>
        </w:tc>
        <w:tc>
          <w:tcPr>
            <w:tcW w:w="111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2666" w:author="Neeshu Bhadauriya" w:date="2021-09-27T21:59:00Z">
              <w:tcPr>
                <w:tcW w:w="92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tcPrChange>
          </w:tcPr>
          <w:p w14:paraId="11D91C06" w14:textId="192E7B4B" w:rsidR="00F31262" w:rsidRPr="00B93A62" w:rsidRDefault="00F31262">
            <w:pPr>
              <w:tabs>
                <w:tab w:val="left" w:pos="1290"/>
              </w:tabs>
              <w:jc w:val="center"/>
              <w:rPr>
                <w:rFonts w:ascii="Verdana" w:hAnsi="Verdana" w:cs="Arial"/>
                <w:color w:val="000000"/>
                <w:sz w:val="14"/>
                <w:szCs w:val="14"/>
                <w:rPrChange w:id="32667" w:author="Ritu Kamra" w:date="2021-09-27T20:49:00Z">
                  <w:rPr>
                    <w:rFonts w:ascii="Verdana" w:eastAsia="Arial" w:hAnsi="Verdana" w:cs="Arial"/>
                    <w:sz w:val="14"/>
                    <w:szCs w:val="14"/>
                  </w:rPr>
                </w:rPrChange>
              </w:rPr>
              <w:pPrChange w:id="32668" w:author="Ritu Kamra" w:date="2021-09-27T19:39:00Z">
                <w:pPr>
                  <w:tabs>
                    <w:tab w:val="left" w:pos="1290"/>
                  </w:tabs>
                </w:pPr>
              </w:pPrChange>
            </w:pPr>
            <w:ins w:id="32669" w:author="Ritu Kamra" w:date="2021-09-26T09:24:00Z">
              <w:r w:rsidRPr="00B93A62">
                <w:rPr>
                  <w:rFonts w:ascii="Verdana" w:hAnsi="Verdana" w:cs="Arial"/>
                  <w:color w:val="000000"/>
                  <w:sz w:val="14"/>
                  <w:szCs w:val="14"/>
                  <w:rPrChange w:id="32670" w:author="Ritu Kamra" w:date="2021-09-27T20:49:00Z">
                    <w:rPr>
                      <w:rFonts w:ascii="Arial" w:hAnsi="Arial" w:cs="Arial"/>
                      <w:color w:val="000000"/>
                      <w:sz w:val="20"/>
                      <w:szCs w:val="20"/>
                    </w:rPr>
                  </w:rPrChange>
                </w:rPr>
                <w:t>0.00</w:t>
              </w:r>
            </w:ins>
            <w:del w:id="32671" w:author="Ritu Kamra" w:date="2021-09-26T09:24:00Z">
              <w:r w:rsidRPr="00B93A62" w:rsidDel="009E08C7">
                <w:rPr>
                  <w:rFonts w:ascii="Verdana" w:hAnsi="Verdana" w:cs="Arial"/>
                  <w:color w:val="000000"/>
                  <w:sz w:val="14"/>
                  <w:szCs w:val="14"/>
                  <w:rPrChange w:id="32672" w:author="Ritu Kamra" w:date="2021-09-27T20:49:00Z">
                    <w:rPr>
                      <w:rFonts w:ascii="Verdana" w:eastAsia="Arial" w:hAnsi="Verdana" w:cs="Arial"/>
                      <w:sz w:val="14"/>
                      <w:szCs w:val="14"/>
                    </w:rPr>
                  </w:rPrChange>
                </w:rPr>
                <w:delText>0.00</w:delText>
              </w:r>
            </w:del>
          </w:p>
        </w:tc>
      </w:tr>
      <w:tr w:rsidR="00F31262" w:rsidRPr="004070B7" w14:paraId="4A19A5B0" w14:textId="77777777" w:rsidTr="00F31262">
        <w:trPr>
          <w:trHeight w:val="470"/>
          <w:trPrChange w:id="32673" w:author="Neeshu Bhadauriya" w:date="2021-09-27T21:59:00Z">
            <w:trPr>
              <w:trHeight w:val="477"/>
            </w:trPr>
          </w:trPrChange>
        </w:trPr>
        <w:tc>
          <w:tcPr>
            <w:tcW w:w="1189" w:type="dxa"/>
            <w:vMerge/>
            <w:tcBorders>
              <w:top w:val="single" w:sz="24" w:space="0" w:color="FFFFFF"/>
              <w:left w:val="single" w:sz="8" w:space="0" w:color="FFFFFF"/>
              <w:bottom w:val="single" w:sz="8" w:space="0" w:color="FFFFFF"/>
              <w:right w:val="single" w:sz="8" w:space="0" w:color="FFFFFF"/>
            </w:tcBorders>
            <w:vAlign w:val="center"/>
            <w:hideMark/>
            <w:tcPrChange w:id="32674" w:author="Neeshu Bhadauriya" w:date="2021-09-27T21:59:00Z">
              <w:tcPr>
                <w:tcW w:w="983" w:type="dxa"/>
                <w:vMerge/>
                <w:tcBorders>
                  <w:top w:val="single" w:sz="24" w:space="0" w:color="FFFFFF"/>
                  <w:left w:val="single" w:sz="8" w:space="0" w:color="FFFFFF"/>
                  <w:bottom w:val="single" w:sz="8" w:space="0" w:color="FFFFFF"/>
                  <w:right w:val="single" w:sz="8" w:space="0" w:color="FFFFFF"/>
                </w:tcBorders>
                <w:vAlign w:val="center"/>
                <w:hideMark/>
              </w:tcPr>
            </w:tcPrChange>
          </w:tcPr>
          <w:p w14:paraId="232F23E1" w14:textId="77777777" w:rsidR="00F31262" w:rsidRPr="004070B7" w:rsidRDefault="00F31262" w:rsidP="000923F0">
            <w:pPr>
              <w:tabs>
                <w:tab w:val="left" w:pos="1290"/>
              </w:tabs>
              <w:rPr>
                <w:rFonts w:ascii="Verdana" w:eastAsia="Arial" w:hAnsi="Verdana" w:cs="Arial"/>
                <w:sz w:val="14"/>
                <w:szCs w:val="14"/>
              </w:rPr>
            </w:pPr>
          </w:p>
        </w:tc>
        <w:tc>
          <w:tcPr>
            <w:tcW w:w="1200"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Change w:id="32675" w:author="Neeshu Bhadauriya" w:date="2021-09-27T21:59:00Z">
              <w:tcPr>
                <w:tcW w:w="992"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tcPrChange>
          </w:tcPr>
          <w:p w14:paraId="62803ED6" w14:textId="77777777" w:rsidR="00F31262" w:rsidRPr="00F31262" w:rsidRDefault="00F31262" w:rsidP="000923F0">
            <w:pPr>
              <w:tabs>
                <w:tab w:val="left" w:pos="1290"/>
              </w:tabs>
              <w:rPr>
                <w:rFonts w:ascii="Verdana" w:eastAsia="Arial" w:hAnsi="Verdana" w:cs="Arial"/>
                <w:sz w:val="12"/>
                <w:szCs w:val="12"/>
                <w:rPrChange w:id="32676" w:author="Neeshu Bhadauriya" w:date="2021-09-27T21:59:00Z">
                  <w:rPr>
                    <w:rFonts w:ascii="Verdana" w:eastAsia="Arial" w:hAnsi="Verdana" w:cs="Arial"/>
                    <w:sz w:val="14"/>
                    <w:szCs w:val="14"/>
                  </w:rPr>
                </w:rPrChange>
              </w:rPr>
            </w:pPr>
            <w:r w:rsidRPr="00F31262">
              <w:rPr>
                <w:rFonts w:ascii="Verdana" w:eastAsia="Arial" w:hAnsi="Verdana" w:cs="Arial"/>
                <w:b/>
                <w:bCs/>
                <w:sz w:val="12"/>
                <w:szCs w:val="12"/>
                <w:rPrChange w:id="32677" w:author="Neeshu Bhadauriya" w:date="2021-09-27T21:59:00Z">
                  <w:rPr>
                    <w:rFonts w:ascii="Verdana" w:eastAsia="Arial" w:hAnsi="Verdana" w:cs="Arial"/>
                    <w:b/>
                    <w:bCs/>
                    <w:sz w:val="14"/>
                    <w:szCs w:val="14"/>
                  </w:rPr>
                </w:rPrChange>
              </w:rPr>
              <w:t>Export</w:t>
            </w:r>
          </w:p>
        </w:tc>
        <w:tc>
          <w:tcPr>
            <w:tcW w:w="96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Change w:id="32678" w:author="Neeshu Bhadauriya" w:date="2021-09-27T21:59:00Z">
              <w:tcPr>
                <w:tcW w:w="795"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tcPrChange>
          </w:tcPr>
          <w:p w14:paraId="6CF7783F" w14:textId="5CF6204C" w:rsidR="00F31262" w:rsidRPr="00B93A62" w:rsidRDefault="00F31262">
            <w:pPr>
              <w:tabs>
                <w:tab w:val="left" w:pos="1290"/>
              </w:tabs>
              <w:jc w:val="center"/>
              <w:rPr>
                <w:rFonts w:ascii="Verdana" w:hAnsi="Verdana" w:cs="Arial"/>
                <w:color w:val="000000"/>
                <w:sz w:val="14"/>
                <w:szCs w:val="14"/>
                <w:rPrChange w:id="32679" w:author="Ritu Kamra" w:date="2021-09-27T20:49:00Z">
                  <w:rPr>
                    <w:rFonts w:ascii="Verdana" w:eastAsia="Arial" w:hAnsi="Verdana" w:cs="Arial"/>
                    <w:sz w:val="14"/>
                    <w:szCs w:val="14"/>
                  </w:rPr>
                </w:rPrChange>
              </w:rPr>
              <w:pPrChange w:id="32680" w:author="Ritu Kamra" w:date="2021-09-27T19:39:00Z">
                <w:pPr>
                  <w:tabs>
                    <w:tab w:val="left" w:pos="1290"/>
                  </w:tabs>
                </w:pPr>
              </w:pPrChange>
            </w:pPr>
            <w:ins w:id="32681" w:author="Ritu Kamra" w:date="2021-09-26T09:24:00Z">
              <w:r w:rsidRPr="00B93A62">
                <w:rPr>
                  <w:rFonts w:ascii="Verdana" w:hAnsi="Verdana" w:cs="Arial"/>
                  <w:color w:val="000000"/>
                  <w:sz w:val="14"/>
                  <w:szCs w:val="14"/>
                  <w:rPrChange w:id="32682" w:author="Ritu Kamra" w:date="2021-09-27T20:49:00Z">
                    <w:rPr>
                      <w:rFonts w:ascii="Arial" w:hAnsi="Arial" w:cs="Arial"/>
                      <w:color w:val="000000"/>
                      <w:sz w:val="20"/>
                      <w:szCs w:val="20"/>
                    </w:rPr>
                  </w:rPrChange>
                </w:rPr>
                <w:t>102.04</w:t>
              </w:r>
            </w:ins>
            <w:del w:id="32683" w:author="Ritu Kamra" w:date="2021-09-26T09:24:00Z">
              <w:r w:rsidRPr="00B93A62" w:rsidDel="009E08C7">
                <w:rPr>
                  <w:rFonts w:ascii="Verdana" w:hAnsi="Verdana" w:cs="Arial"/>
                  <w:color w:val="000000"/>
                  <w:sz w:val="14"/>
                  <w:szCs w:val="14"/>
                  <w:rPrChange w:id="32684" w:author="Ritu Kamra" w:date="2021-09-27T20:49:00Z">
                    <w:rPr>
                      <w:rFonts w:ascii="Verdana" w:eastAsia="Arial" w:hAnsi="Verdana" w:cs="Arial"/>
                      <w:sz w:val="14"/>
                      <w:szCs w:val="14"/>
                    </w:rPr>
                  </w:rPrChange>
                </w:rPr>
                <w:delText>176.00</w:delText>
              </w:r>
            </w:del>
          </w:p>
        </w:tc>
        <w:tc>
          <w:tcPr>
            <w:tcW w:w="111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Change w:id="32685" w:author="Neeshu Bhadauriya" w:date="2021-09-27T21:59:00Z">
              <w:tcPr>
                <w:tcW w:w="92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tcPrChange>
          </w:tcPr>
          <w:p w14:paraId="6CCD074A" w14:textId="22ECC782" w:rsidR="00F31262" w:rsidRPr="00B93A62" w:rsidRDefault="00F31262">
            <w:pPr>
              <w:tabs>
                <w:tab w:val="left" w:pos="1290"/>
              </w:tabs>
              <w:jc w:val="center"/>
              <w:rPr>
                <w:rFonts w:ascii="Verdana" w:hAnsi="Verdana" w:cs="Arial"/>
                <w:color w:val="000000"/>
                <w:sz w:val="14"/>
                <w:szCs w:val="14"/>
                <w:rPrChange w:id="32686" w:author="Ritu Kamra" w:date="2021-09-27T20:49:00Z">
                  <w:rPr>
                    <w:rFonts w:ascii="Verdana" w:eastAsia="Arial" w:hAnsi="Verdana" w:cs="Arial"/>
                    <w:sz w:val="14"/>
                    <w:szCs w:val="14"/>
                  </w:rPr>
                </w:rPrChange>
              </w:rPr>
              <w:pPrChange w:id="32687" w:author="Ritu Kamra" w:date="2021-09-27T19:39:00Z">
                <w:pPr>
                  <w:tabs>
                    <w:tab w:val="left" w:pos="1290"/>
                  </w:tabs>
                </w:pPr>
              </w:pPrChange>
            </w:pPr>
            <w:ins w:id="32688" w:author="Ritu Kamra" w:date="2021-09-26T09:24:00Z">
              <w:r w:rsidRPr="00B93A62">
                <w:rPr>
                  <w:rFonts w:ascii="Verdana" w:hAnsi="Verdana" w:cs="Arial"/>
                  <w:color w:val="000000"/>
                  <w:sz w:val="14"/>
                  <w:szCs w:val="14"/>
                  <w:rPrChange w:id="32689" w:author="Ritu Kamra" w:date="2021-09-27T20:49:00Z">
                    <w:rPr>
                      <w:rFonts w:ascii="Arial" w:hAnsi="Arial" w:cs="Arial"/>
                      <w:color w:val="000000"/>
                      <w:sz w:val="20"/>
                      <w:szCs w:val="20"/>
                    </w:rPr>
                  </w:rPrChange>
                </w:rPr>
                <w:t>105.91</w:t>
              </w:r>
            </w:ins>
            <w:del w:id="32690" w:author="Ritu Kamra" w:date="2021-09-26T09:24:00Z">
              <w:r w:rsidRPr="00B93A62" w:rsidDel="009E08C7">
                <w:rPr>
                  <w:rFonts w:ascii="Verdana" w:hAnsi="Verdana" w:cs="Arial"/>
                  <w:color w:val="000000"/>
                  <w:sz w:val="14"/>
                  <w:szCs w:val="14"/>
                  <w:rPrChange w:id="32691" w:author="Ritu Kamra" w:date="2021-09-27T20:49:00Z">
                    <w:rPr>
                      <w:rFonts w:ascii="Verdana" w:eastAsia="Arial" w:hAnsi="Verdana" w:cs="Arial"/>
                      <w:sz w:val="14"/>
                      <w:szCs w:val="14"/>
                    </w:rPr>
                  </w:rPrChange>
                </w:rPr>
                <w:delText>183.85</w:delText>
              </w:r>
            </w:del>
          </w:p>
        </w:tc>
        <w:tc>
          <w:tcPr>
            <w:tcW w:w="111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Change w:id="32692" w:author="Neeshu Bhadauriya" w:date="2021-09-27T21:59:00Z">
              <w:tcPr>
                <w:tcW w:w="92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tcPrChange>
          </w:tcPr>
          <w:p w14:paraId="565F25F1" w14:textId="54FAC205" w:rsidR="00F31262" w:rsidRPr="00B93A62" w:rsidRDefault="00F31262">
            <w:pPr>
              <w:tabs>
                <w:tab w:val="left" w:pos="1290"/>
              </w:tabs>
              <w:jc w:val="center"/>
              <w:rPr>
                <w:rFonts w:ascii="Verdana" w:hAnsi="Verdana" w:cs="Arial"/>
                <w:color w:val="000000"/>
                <w:sz w:val="14"/>
                <w:szCs w:val="14"/>
                <w:rPrChange w:id="32693" w:author="Ritu Kamra" w:date="2021-09-27T20:49:00Z">
                  <w:rPr>
                    <w:rFonts w:ascii="Verdana" w:eastAsia="Arial" w:hAnsi="Verdana" w:cs="Arial"/>
                    <w:sz w:val="14"/>
                    <w:szCs w:val="14"/>
                  </w:rPr>
                </w:rPrChange>
              </w:rPr>
              <w:pPrChange w:id="32694" w:author="Ritu Kamra" w:date="2021-09-27T19:39:00Z">
                <w:pPr>
                  <w:tabs>
                    <w:tab w:val="left" w:pos="1290"/>
                  </w:tabs>
                </w:pPr>
              </w:pPrChange>
            </w:pPr>
            <w:ins w:id="32695" w:author="Ritu Kamra" w:date="2021-09-26T09:24:00Z">
              <w:r w:rsidRPr="00B93A62">
                <w:rPr>
                  <w:rFonts w:ascii="Verdana" w:hAnsi="Verdana" w:cs="Arial"/>
                  <w:color w:val="000000"/>
                  <w:sz w:val="14"/>
                  <w:szCs w:val="14"/>
                  <w:rPrChange w:id="32696" w:author="Ritu Kamra" w:date="2021-09-27T20:49:00Z">
                    <w:rPr>
                      <w:rFonts w:ascii="Arial" w:hAnsi="Arial" w:cs="Arial"/>
                      <w:color w:val="000000"/>
                      <w:sz w:val="20"/>
                      <w:szCs w:val="20"/>
                    </w:rPr>
                  </w:rPrChange>
                </w:rPr>
                <w:t>112.89</w:t>
              </w:r>
            </w:ins>
            <w:del w:id="32697" w:author="Ritu Kamra" w:date="2021-09-26T09:24:00Z">
              <w:r w:rsidRPr="00B93A62" w:rsidDel="009E08C7">
                <w:rPr>
                  <w:rFonts w:ascii="Verdana" w:hAnsi="Verdana" w:cs="Arial"/>
                  <w:color w:val="000000"/>
                  <w:sz w:val="14"/>
                  <w:szCs w:val="14"/>
                  <w:rPrChange w:id="32698" w:author="Ritu Kamra" w:date="2021-09-27T20:49:00Z">
                    <w:rPr>
                      <w:rFonts w:ascii="Verdana" w:eastAsia="Arial" w:hAnsi="Verdana" w:cs="Arial"/>
                      <w:sz w:val="14"/>
                      <w:szCs w:val="14"/>
                    </w:rPr>
                  </w:rPrChange>
                </w:rPr>
                <w:delText>214.94</w:delText>
              </w:r>
            </w:del>
          </w:p>
        </w:tc>
        <w:tc>
          <w:tcPr>
            <w:tcW w:w="111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Change w:id="32699" w:author="Neeshu Bhadauriya" w:date="2021-09-27T21:59:00Z">
              <w:tcPr>
                <w:tcW w:w="92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tcPrChange>
          </w:tcPr>
          <w:p w14:paraId="1B3F84B7" w14:textId="0BA6C8AE" w:rsidR="00F31262" w:rsidRPr="00B93A62" w:rsidRDefault="00F31262">
            <w:pPr>
              <w:tabs>
                <w:tab w:val="left" w:pos="1290"/>
              </w:tabs>
              <w:jc w:val="center"/>
              <w:rPr>
                <w:rFonts w:ascii="Verdana" w:hAnsi="Verdana" w:cs="Arial"/>
                <w:color w:val="000000"/>
                <w:sz w:val="14"/>
                <w:szCs w:val="14"/>
                <w:rPrChange w:id="32700" w:author="Ritu Kamra" w:date="2021-09-27T20:49:00Z">
                  <w:rPr>
                    <w:rFonts w:ascii="Verdana" w:eastAsia="Arial" w:hAnsi="Verdana" w:cs="Arial"/>
                    <w:sz w:val="14"/>
                    <w:szCs w:val="14"/>
                  </w:rPr>
                </w:rPrChange>
              </w:rPr>
              <w:pPrChange w:id="32701" w:author="Ritu Kamra" w:date="2021-09-27T19:39:00Z">
                <w:pPr>
                  <w:tabs>
                    <w:tab w:val="left" w:pos="1290"/>
                  </w:tabs>
                </w:pPr>
              </w:pPrChange>
            </w:pPr>
            <w:ins w:id="32702" w:author="Ritu Kamra" w:date="2021-09-26T09:24:00Z">
              <w:r w:rsidRPr="00B93A62">
                <w:rPr>
                  <w:rFonts w:ascii="Verdana" w:hAnsi="Verdana" w:cs="Arial"/>
                  <w:color w:val="000000"/>
                  <w:sz w:val="14"/>
                  <w:szCs w:val="14"/>
                  <w:rPrChange w:id="32703" w:author="Ritu Kamra" w:date="2021-09-27T20:49:00Z">
                    <w:rPr>
                      <w:rFonts w:ascii="Arial" w:hAnsi="Arial" w:cs="Arial"/>
                      <w:color w:val="000000"/>
                      <w:sz w:val="20"/>
                      <w:szCs w:val="20"/>
                    </w:rPr>
                  </w:rPrChange>
                </w:rPr>
                <w:t>86.94</w:t>
              </w:r>
            </w:ins>
            <w:del w:id="32704" w:author="Ritu Kamra" w:date="2021-09-26T09:24:00Z">
              <w:r w:rsidRPr="00B93A62" w:rsidDel="009E08C7">
                <w:rPr>
                  <w:rFonts w:ascii="Verdana" w:hAnsi="Verdana" w:cs="Arial"/>
                  <w:color w:val="000000"/>
                  <w:sz w:val="14"/>
                  <w:szCs w:val="14"/>
                  <w:rPrChange w:id="32705" w:author="Ritu Kamra" w:date="2021-09-27T20:49:00Z">
                    <w:rPr>
                      <w:rFonts w:ascii="Verdana" w:eastAsia="Arial" w:hAnsi="Verdana" w:cs="Arial"/>
                      <w:sz w:val="14"/>
                      <w:szCs w:val="14"/>
                    </w:rPr>
                  </w:rPrChange>
                </w:rPr>
                <w:delText>184.93</w:delText>
              </w:r>
            </w:del>
          </w:p>
        </w:tc>
        <w:tc>
          <w:tcPr>
            <w:tcW w:w="111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Change w:id="32706" w:author="Neeshu Bhadauriya" w:date="2021-09-27T21:59:00Z">
              <w:tcPr>
                <w:tcW w:w="923"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tcPrChange>
          </w:tcPr>
          <w:p w14:paraId="6ED3251D" w14:textId="3BDFA938" w:rsidR="00F31262" w:rsidRPr="00B93A62" w:rsidRDefault="00F31262">
            <w:pPr>
              <w:tabs>
                <w:tab w:val="left" w:pos="1290"/>
              </w:tabs>
              <w:jc w:val="center"/>
              <w:rPr>
                <w:rFonts w:ascii="Verdana" w:hAnsi="Verdana" w:cs="Arial"/>
                <w:color w:val="000000"/>
                <w:sz w:val="14"/>
                <w:szCs w:val="14"/>
                <w:rPrChange w:id="32707" w:author="Ritu Kamra" w:date="2021-09-27T20:49:00Z">
                  <w:rPr>
                    <w:rFonts w:ascii="Verdana" w:eastAsia="Arial" w:hAnsi="Verdana" w:cs="Arial"/>
                    <w:sz w:val="14"/>
                    <w:szCs w:val="14"/>
                  </w:rPr>
                </w:rPrChange>
              </w:rPr>
              <w:pPrChange w:id="32708" w:author="Ritu Kamra" w:date="2021-09-27T19:39:00Z">
                <w:pPr>
                  <w:tabs>
                    <w:tab w:val="left" w:pos="1290"/>
                  </w:tabs>
                </w:pPr>
              </w:pPrChange>
            </w:pPr>
            <w:ins w:id="32709" w:author="Ritu Kamra" w:date="2021-09-26T09:24:00Z">
              <w:r w:rsidRPr="00B93A62">
                <w:rPr>
                  <w:rFonts w:ascii="Verdana" w:hAnsi="Verdana" w:cs="Arial"/>
                  <w:color w:val="000000"/>
                  <w:sz w:val="14"/>
                  <w:szCs w:val="14"/>
                  <w:rPrChange w:id="32710" w:author="Ritu Kamra" w:date="2021-09-27T20:49:00Z">
                    <w:rPr>
                      <w:rFonts w:ascii="Arial" w:hAnsi="Arial" w:cs="Arial"/>
                      <w:color w:val="000000"/>
                      <w:sz w:val="20"/>
                      <w:szCs w:val="20"/>
                    </w:rPr>
                  </w:rPrChange>
                </w:rPr>
                <w:t>0.00</w:t>
              </w:r>
            </w:ins>
            <w:del w:id="32711" w:author="Ritu Kamra" w:date="2021-09-26T09:24:00Z">
              <w:r w:rsidRPr="00B93A62" w:rsidDel="009E08C7">
                <w:rPr>
                  <w:rFonts w:ascii="Verdana" w:hAnsi="Verdana" w:cs="Arial"/>
                  <w:color w:val="000000"/>
                  <w:sz w:val="14"/>
                  <w:szCs w:val="14"/>
                  <w:rPrChange w:id="32712" w:author="Ritu Kamra" w:date="2021-09-27T20:49:00Z">
                    <w:rPr>
                      <w:rFonts w:ascii="Verdana" w:eastAsia="Arial" w:hAnsi="Verdana" w:cs="Arial"/>
                      <w:sz w:val="14"/>
                      <w:szCs w:val="14"/>
                    </w:rPr>
                  </w:rPrChange>
                </w:rPr>
                <w:delText>0.00</w:delText>
              </w:r>
            </w:del>
          </w:p>
        </w:tc>
        <w:tc>
          <w:tcPr>
            <w:tcW w:w="111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Change w:id="32713" w:author="Neeshu Bhadauriya" w:date="2021-09-27T21:59:00Z">
              <w:tcPr>
                <w:tcW w:w="92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tcPrChange>
          </w:tcPr>
          <w:p w14:paraId="3543B210" w14:textId="50E784B0" w:rsidR="00F31262" w:rsidRPr="00B93A62" w:rsidRDefault="00F31262">
            <w:pPr>
              <w:tabs>
                <w:tab w:val="left" w:pos="1290"/>
              </w:tabs>
              <w:jc w:val="center"/>
              <w:rPr>
                <w:rFonts w:ascii="Verdana" w:hAnsi="Verdana" w:cs="Arial"/>
                <w:color w:val="000000"/>
                <w:sz w:val="14"/>
                <w:szCs w:val="14"/>
                <w:rPrChange w:id="32714" w:author="Ritu Kamra" w:date="2021-09-27T20:49:00Z">
                  <w:rPr>
                    <w:rFonts w:ascii="Verdana" w:eastAsia="Arial" w:hAnsi="Verdana" w:cs="Arial"/>
                    <w:sz w:val="14"/>
                    <w:szCs w:val="14"/>
                  </w:rPr>
                </w:rPrChange>
              </w:rPr>
              <w:pPrChange w:id="32715" w:author="Ritu Kamra" w:date="2021-09-27T19:39:00Z">
                <w:pPr>
                  <w:tabs>
                    <w:tab w:val="left" w:pos="1290"/>
                  </w:tabs>
                </w:pPr>
              </w:pPrChange>
            </w:pPr>
            <w:ins w:id="32716" w:author="Ritu Kamra" w:date="2021-09-26T09:24:00Z">
              <w:r w:rsidRPr="00B93A62">
                <w:rPr>
                  <w:rFonts w:ascii="Verdana" w:hAnsi="Verdana" w:cs="Arial"/>
                  <w:color w:val="000000"/>
                  <w:sz w:val="14"/>
                  <w:szCs w:val="14"/>
                  <w:rPrChange w:id="32717" w:author="Ritu Kamra" w:date="2021-09-27T20:49:00Z">
                    <w:rPr>
                      <w:rFonts w:ascii="Arial" w:hAnsi="Arial" w:cs="Arial"/>
                      <w:color w:val="000000"/>
                      <w:sz w:val="20"/>
                      <w:szCs w:val="20"/>
                    </w:rPr>
                  </w:rPrChange>
                </w:rPr>
                <w:t>0.00</w:t>
              </w:r>
            </w:ins>
            <w:del w:id="32718" w:author="Ritu Kamra" w:date="2021-09-26T09:24:00Z">
              <w:r w:rsidRPr="00B93A62" w:rsidDel="009E08C7">
                <w:rPr>
                  <w:rFonts w:ascii="Verdana" w:hAnsi="Verdana" w:cs="Arial"/>
                  <w:color w:val="000000"/>
                  <w:sz w:val="14"/>
                  <w:szCs w:val="14"/>
                  <w:rPrChange w:id="32719" w:author="Ritu Kamra" w:date="2021-09-27T20:49:00Z">
                    <w:rPr>
                      <w:rFonts w:ascii="Verdana" w:eastAsia="Arial" w:hAnsi="Verdana" w:cs="Arial"/>
                      <w:sz w:val="14"/>
                      <w:szCs w:val="14"/>
                    </w:rPr>
                  </w:rPrChange>
                </w:rPr>
                <w:delText>0.00</w:delText>
              </w:r>
            </w:del>
          </w:p>
        </w:tc>
        <w:tc>
          <w:tcPr>
            <w:tcW w:w="111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Change w:id="32720" w:author="Neeshu Bhadauriya" w:date="2021-09-27T21:59:00Z">
              <w:tcPr>
                <w:tcW w:w="92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tcPrChange>
          </w:tcPr>
          <w:p w14:paraId="0112D247" w14:textId="397418F5" w:rsidR="00F31262" w:rsidRPr="00B93A62" w:rsidRDefault="00F31262">
            <w:pPr>
              <w:tabs>
                <w:tab w:val="left" w:pos="1290"/>
              </w:tabs>
              <w:jc w:val="center"/>
              <w:rPr>
                <w:rFonts w:ascii="Verdana" w:hAnsi="Verdana" w:cs="Arial"/>
                <w:color w:val="000000"/>
                <w:sz w:val="14"/>
                <w:szCs w:val="14"/>
                <w:rPrChange w:id="32721" w:author="Ritu Kamra" w:date="2021-09-27T20:49:00Z">
                  <w:rPr>
                    <w:rFonts w:ascii="Verdana" w:eastAsia="Arial" w:hAnsi="Verdana" w:cs="Arial"/>
                    <w:sz w:val="14"/>
                    <w:szCs w:val="14"/>
                  </w:rPr>
                </w:rPrChange>
              </w:rPr>
              <w:pPrChange w:id="32722" w:author="Ritu Kamra" w:date="2021-09-27T19:39:00Z">
                <w:pPr>
                  <w:tabs>
                    <w:tab w:val="left" w:pos="1290"/>
                  </w:tabs>
                </w:pPr>
              </w:pPrChange>
            </w:pPr>
            <w:ins w:id="32723" w:author="Ritu Kamra" w:date="2021-09-26T09:24:00Z">
              <w:r w:rsidRPr="00B93A62">
                <w:rPr>
                  <w:rFonts w:ascii="Verdana" w:hAnsi="Verdana" w:cs="Arial"/>
                  <w:color w:val="000000"/>
                  <w:sz w:val="14"/>
                  <w:szCs w:val="14"/>
                  <w:rPrChange w:id="32724" w:author="Ritu Kamra" w:date="2021-09-27T20:49:00Z">
                    <w:rPr>
                      <w:rFonts w:ascii="Arial" w:hAnsi="Arial" w:cs="Arial"/>
                      <w:color w:val="000000"/>
                      <w:sz w:val="20"/>
                      <w:szCs w:val="20"/>
                    </w:rPr>
                  </w:rPrChange>
                </w:rPr>
                <w:t>0.00</w:t>
              </w:r>
            </w:ins>
            <w:del w:id="32725" w:author="Ritu Kamra" w:date="2021-09-26T09:24:00Z">
              <w:r w:rsidRPr="00B93A62" w:rsidDel="009E08C7">
                <w:rPr>
                  <w:rFonts w:ascii="Verdana" w:hAnsi="Verdana" w:cs="Arial"/>
                  <w:color w:val="000000"/>
                  <w:sz w:val="14"/>
                  <w:szCs w:val="14"/>
                  <w:rPrChange w:id="32726" w:author="Ritu Kamra" w:date="2021-09-27T20:49:00Z">
                    <w:rPr>
                      <w:rFonts w:ascii="Verdana" w:eastAsia="Arial" w:hAnsi="Verdana" w:cs="Arial"/>
                      <w:sz w:val="14"/>
                      <w:szCs w:val="14"/>
                    </w:rPr>
                  </w:rPrChange>
                </w:rPr>
                <w:delText>0.00</w:delText>
              </w:r>
            </w:del>
          </w:p>
        </w:tc>
      </w:tr>
      <w:tr w:rsidR="00F31262" w:rsidRPr="004070B7" w14:paraId="36ECDCC7" w14:textId="77777777" w:rsidTr="00F31262">
        <w:trPr>
          <w:trHeight w:val="764"/>
          <w:trPrChange w:id="32727" w:author="Neeshu Bhadauriya" w:date="2021-09-27T21:59:00Z">
            <w:trPr>
              <w:trHeight w:val="775"/>
            </w:trPr>
          </w:trPrChange>
        </w:trPr>
        <w:tc>
          <w:tcPr>
            <w:tcW w:w="1189" w:type="dxa"/>
            <w:vMerge/>
            <w:tcBorders>
              <w:top w:val="single" w:sz="24" w:space="0" w:color="FFFFFF"/>
              <w:left w:val="single" w:sz="8" w:space="0" w:color="FFFFFF"/>
              <w:bottom w:val="single" w:sz="8" w:space="0" w:color="FFFFFF"/>
              <w:right w:val="single" w:sz="8" w:space="0" w:color="FFFFFF"/>
            </w:tcBorders>
            <w:vAlign w:val="center"/>
            <w:hideMark/>
            <w:tcPrChange w:id="32728" w:author="Neeshu Bhadauriya" w:date="2021-09-27T21:59:00Z">
              <w:tcPr>
                <w:tcW w:w="983" w:type="dxa"/>
                <w:vMerge/>
                <w:tcBorders>
                  <w:top w:val="single" w:sz="24" w:space="0" w:color="FFFFFF"/>
                  <w:left w:val="single" w:sz="8" w:space="0" w:color="FFFFFF"/>
                  <w:bottom w:val="single" w:sz="8" w:space="0" w:color="FFFFFF"/>
                  <w:right w:val="single" w:sz="8" w:space="0" w:color="FFFFFF"/>
                </w:tcBorders>
                <w:vAlign w:val="center"/>
                <w:hideMark/>
              </w:tcPr>
            </w:tcPrChange>
          </w:tcPr>
          <w:p w14:paraId="54F63E1C" w14:textId="77777777" w:rsidR="00F31262" w:rsidRPr="004070B7" w:rsidRDefault="00F31262" w:rsidP="000923F0">
            <w:pPr>
              <w:tabs>
                <w:tab w:val="left" w:pos="1290"/>
              </w:tabs>
              <w:rPr>
                <w:rFonts w:ascii="Verdana" w:eastAsia="Arial" w:hAnsi="Verdana" w:cs="Arial"/>
                <w:sz w:val="14"/>
                <w:szCs w:val="14"/>
              </w:rPr>
            </w:pPr>
          </w:p>
        </w:tc>
        <w:tc>
          <w:tcPr>
            <w:tcW w:w="1200"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Change w:id="32729" w:author="Neeshu Bhadauriya" w:date="2021-09-27T21:59:00Z">
              <w:tcPr>
                <w:tcW w:w="992"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tcPrChange>
          </w:tcPr>
          <w:p w14:paraId="05B99011" w14:textId="77777777" w:rsidR="00F31262" w:rsidRPr="00F31262" w:rsidRDefault="00F31262" w:rsidP="000923F0">
            <w:pPr>
              <w:tabs>
                <w:tab w:val="left" w:pos="1290"/>
              </w:tabs>
              <w:rPr>
                <w:rFonts w:ascii="Verdana" w:eastAsia="Arial" w:hAnsi="Verdana" w:cs="Arial"/>
                <w:sz w:val="12"/>
                <w:szCs w:val="12"/>
                <w:rPrChange w:id="32730" w:author="Neeshu Bhadauriya" w:date="2021-09-27T21:59:00Z">
                  <w:rPr>
                    <w:rFonts w:ascii="Verdana" w:eastAsia="Arial" w:hAnsi="Verdana" w:cs="Arial"/>
                    <w:sz w:val="14"/>
                    <w:szCs w:val="14"/>
                  </w:rPr>
                </w:rPrChange>
              </w:rPr>
            </w:pPr>
            <w:r w:rsidRPr="00F31262">
              <w:rPr>
                <w:rFonts w:ascii="Verdana" w:eastAsia="Arial" w:hAnsi="Verdana" w:cs="Arial"/>
                <w:b/>
                <w:bCs/>
                <w:sz w:val="12"/>
                <w:szCs w:val="12"/>
                <w:rPrChange w:id="32731" w:author="Neeshu Bhadauriya" w:date="2021-09-27T21:59:00Z">
                  <w:rPr>
                    <w:rFonts w:ascii="Verdana" w:eastAsia="Arial" w:hAnsi="Verdana" w:cs="Arial"/>
                    <w:b/>
                    <w:bCs/>
                    <w:sz w:val="14"/>
                    <w:szCs w:val="14"/>
                  </w:rPr>
                </w:rPrChange>
              </w:rPr>
              <w:t>Total Demand</w:t>
            </w:r>
          </w:p>
        </w:tc>
        <w:tc>
          <w:tcPr>
            <w:tcW w:w="96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2732" w:author="Neeshu Bhadauriya" w:date="2021-09-27T21:59:00Z">
              <w:tcPr>
                <w:tcW w:w="795"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3AD89220" w14:textId="0F764EC7" w:rsidR="00F31262" w:rsidRPr="00B93A62" w:rsidRDefault="00F31262">
            <w:pPr>
              <w:tabs>
                <w:tab w:val="left" w:pos="1290"/>
              </w:tabs>
              <w:jc w:val="center"/>
              <w:rPr>
                <w:rFonts w:ascii="Verdana" w:hAnsi="Verdana" w:cs="Arial"/>
                <w:color w:val="000000"/>
                <w:sz w:val="14"/>
                <w:szCs w:val="14"/>
                <w:rPrChange w:id="32733" w:author="Ritu Kamra" w:date="2021-09-27T20:49:00Z">
                  <w:rPr>
                    <w:rFonts w:ascii="Verdana" w:eastAsia="Arial" w:hAnsi="Verdana" w:cs="Arial"/>
                    <w:sz w:val="14"/>
                    <w:szCs w:val="14"/>
                  </w:rPr>
                </w:rPrChange>
              </w:rPr>
              <w:pPrChange w:id="32734" w:author="Ritu Kamra" w:date="2021-09-27T19:39:00Z">
                <w:pPr>
                  <w:tabs>
                    <w:tab w:val="left" w:pos="1290"/>
                  </w:tabs>
                </w:pPr>
              </w:pPrChange>
            </w:pPr>
            <w:ins w:id="32735" w:author="Ritu Kamra" w:date="2021-09-26T09:24:00Z">
              <w:r w:rsidRPr="00B93A62">
                <w:rPr>
                  <w:rFonts w:ascii="Verdana" w:hAnsi="Verdana" w:cs="Arial"/>
                  <w:color w:val="000000"/>
                  <w:sz w:val="14"/>
                  <w:szCs w:val="14"/>
                  <w:rPrChange w:id="32736" w:author="Ritu Kamra" w:date="2021-09-27T20:49:00Z">
                    <w:rPr>
                      <w:rFonts w:ascii="Arial" w:hAnsi="Arial" w:cs="Arial"/>
                      <w:color w:val="000000"/>
                      <w:sz w:val="20"/>
                      <w:szCs w:val="20"/>
                    </w:rPr>
                  </w:rPrChange>
                </w:rPr>
                <w:t>298.86</w:t>
              </w:r>
            </w:ins>
            <w:del w:id="32737" w:author="Ritu Kamra" w:date="2021-09-26T09:24:00Z">
              <w:r w:rsidRPr="00B93A62" w:rsidDel="009E08C7">
                <w:rPr>
                  <w:rFonts w:ascii="Verdana" w:hAnsi="Verdana" w:cs="Arial"/>
                  <w:color w:val="000000"/>
                  <w:sz w:val="14"/>
                  <w:szCs w:val="14"/>
                  <w:rPrChange w:id="32738" w:author="Ritu Kamra" w:date="2021-09-27T20:49:00Z">
                    <w:rPr>
                      <w:rFonts w:ascii="Verdana" w:eastAsia="Arial" w:hAnsi="Verdana" w:cs="Arial"/>
                      <w:sz w:val="14"/>
                      <w:szCs w:val="14"/>
                    </w:rPr>
                  </w:rPrChange>
                </w:rPr>
                <w:delText>484.19</w:delText>
              </w:r>
            </w:del>
          </w:p>
        </w:tc>
        <w:tc>
          <w:tcPr>
            <w:tcW w:w="111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2739" w:author="Neeshu Bhadauriya" w:date="2021-09-27T21:59:00Z">
              <w:tcPr>
                <w:tcW w:w="92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216AA713" w14:textId="759A9455" w:rsidR="00F31262" w:rsidRPr="00B93A62" w:rsidRDefault="00F31262">
            <w:pPr>
              <w:tabs>
                <w:tab w:val="left" w:pos="1290"/>
              </w:tabs>
              <w:jc w:val="center"/>
              <w:rPr>
                <w:rFonts w:ascii="Verdana" w:hAnsi="Verdana" w:cs="Arial"/>
                <w:color w:val="000000"/>
                <w:sz w:val="14"/>
                <w:szCs w:val="14"/>
                <w:rPrChange w:id="32740" w:author="Ritu Kamra" w:date="2021-09-27T20:49:00Z">
                  <w:rPr>
                    <w:rFonts w:ascii="Verdana" w:eastAsia="Arial" w:hAnsi="Verdana" w:cs="Arial"/>
                    <w:sz w:val="14"/>
                    <w:szCs w:val="14"/>
                  </w:rPr>
                </w:rPrChange>
              </w:rPr>
              <w:pPrChange w:id="32741" w:author="Ritu Kamra" w:date="2021-09-27T19:39:00Z">
                <w:pPr>
                  <w:tabs>
                    <w:tab w:val="left" w:pos="1290"/>
                  </w:tabs>
                </w:pPr>
              </w:pPrChange>
            </w:pPr>
            <w:ins w:id="32742" w:author="Ritu Kamra" w:date="2021-09-26T09:24:00Z">
              <w:r w:rsidRPr="00B93A62">
                <w:rPr>
                  <w:rFonts w:ascii="Verdana" w:hAnsi="Verdana" w:cs="Arial"/>
                  <w:color w:val="000000"/>
                  <w:sz w:val="14"/>
                  <w:szCs w:val="14"/>
                  <w:rPrChange w:id="32743" w:author="Ritu Kamra" w:date="2021-09-27T20:49:00Z">
                    <w:rPr>
                      <w:rFonts w:ascii="Arial" w:hAnsi="Arial" w:cs="Arial"/>
                      <w:color w:val="000000"/>
                      <w:sz w:val="20"/>
                      <w:szCs w:val="20"/>
                    </w:rPr>
                  </w:rPrChange>
                </w:rPr>
                <w:t>308.86</w:t>
              </w:r>
            </w:ins>
            <w:del w:id="32744" w:author="Ritu Kamra" w:date="2021-09-26T09:24:00Z">
              <w:r w:rsidRPr="00B93A62" w:rsidDel="009E08C7">
                <w:rPr>
                  <w:rFonts w:ascii="Verdana" w:hAnsi="Verdana" w:cs="Arial"/>
                  <w:color w:val="000000"/>
                  <w:sz w:val="14"/>
                  <w:szCs w:val="14"/>
                  <w:rPrChange w:id="32745" w:author="Ritu Kamra" w:date="2021-09-27T20:49:00Z">
                    <w:rPr>
                      <w:rFonts w:ascii="Verdana" w:eastAsia="Arial" w:hAnsi="Verdana" w:cs="Arial"/>
                      <w:sz w:val="14"/>
                      <w:szCs w:val="14"/>
                    </w:rPr>
                  </w:rPrChange>
                </w:rPr>
                <w:delText>461.56</w:delText>
              </w:r>
            </w:del>
          </w:p>
        </w:tc>
        <w:tc>
          <w:tcPr>
            <w:tcW w:w="111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2746" w:author="Neeshu Bhadauriya" w:date="2021-09-27T21:59:00Z">
              <w:tcPr>
                <w:tcW w:w="92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18098A38" w14:textId="56BF5EF3" w:rsidR="00F31262" w:rsidRPr="00B93A62" w:rsidRDefault="00F31262">
            <w:pPr>
              <w:tabs>
                <w:tab w:val="left" w:pos="1290"/>
              </w:tabs>
              <w:jc w:val="center"/>
              <w:rPr>
                <w:rFonts w:ascii="Verdana" w:hAnsi="Verdana" w:cs="Arial"/>
                <w:color w:val="000000"/>
                <w:sz w:val="14"/>
                <w:szCs w:val="14"/>
                <w:rPrChange w:id="32747" w:author="Ritu Kamra" w:date="2021-09-27T20:49:00Z">
                  <w:rPr>
                    <w:rFonts w:ascii="Verdana" w:eastAsia="Arial" w:hAnsi="Verdana" w:cs="Arial"/>
                    <w:sz w:val="14"/>
                    <w:szCs w:val="14"/>
                  </w:rPr>
                </w:rPrChange>
              </w:rPr>
              <w:pPrChange w:id="32748" w:author="Ritu Kamra" w:date="2021-09-27T19:39:00Z">
                <w:pPr>
                  <w:tabs>
                    <w:tab w:val="left" w:pos="1290"/>
                  </w:tabs>
                </w:pPr>
              </w:pPrChange>
            </w:pPr>
            <w:ins w:id="32749" w:author="Ritu Kamra" w:date="2021-09-26T09:24:00Z">
              <w:r w:rsidRPr="00B93A62">
                <w:rPr>
                  <w:rFonts w:ascii="Verdana" w:hAnsi="Verdana" w:cs="Arial"/>
                  <w:color w:val="000000"/>
                  <w:sz w:val="14"/>
                  <w:szCs w:val="14"/>
                  <w:rPrChange w:id="32750" w:author="Ritu Kamra" w:date="2021-09-27T20:49:00Z">
                    <w:rPr>
                      <w:rFonts w:ascii="Arial" w:hAnsi="Arial" w:cs="Arial"/>
                      <w:color w:val="000000"/>
                      <w:sz w:val="20"/>
                      <w:szCs w:val="20"/>
                    </w:rPr>
                  </w:rPrChange>
                </w:rPr>
                <w:t>336.60</w:t>
              </w:r>
            </w:ins>
            <w:del w:id="32751" w:author="Ritu Kamra" w:date="2021-09-26T09:24:00Z">
              <w:r w:rsidRPr="00B93A62" w:rsidDel="009E08C7">
                <w:rPr>
                  <w:rFonts w:ascii="Verdana" w:hAnsi="Verdana" w:cs="Arial"/>
                  <w:color w:val="000000"/>
                  <w:sz w:val="14"/>
                  <w:szCs w:val="14"/>
                  <w:rPrChange w:id="32752" w:author="Ritu Kamra" w:date="2021-09-27T20:49:00Z">
                    <w:rPr>
                      <w:rFonts w:ascii="Verdana" w:eastAsia="Arial" w:hAnsi="Verdana" w:cs="Arial"/>
                      <w:sz w:val="14"/>
                      <w:szCs w:val="14"/>
                    </w:rPr>
                  </w:rPrChange>
                </w:rPr>
                <w:delText>453.37</w:delText>
              </w:r>
            </w:del>
          </w:p>
        </w:tc>
        <w:tc>
          <w:tcPr>
            <w:tcW w:w="111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2753" w:author="Neeshu Bhadauriya" w:date="2021-09-27T21:59:00Z">
              <w:tcPr>
                <w:tcW w:w="92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41083686" w14:textId="53F20458" w:rsidR="00F31262" w:rsidRPr="00B93A62" w:rsidRDefault="00F31262">
            <w:pPr>
              <w:tabs>
                <w:tab w:val="left" w:pos="1290"/>
              </w:tabs>
              <w:jc w:val="center"/>
              <w:rPr>
                <w:rFonts w:ascii="Verdana" w:hAnsi="Verdana" w:cs="Arial"/>
                <w:color w:val="000000"/>
                <w:sz w:val="14"/>
                <w:szCs w:val="14"/>
                <w:rPrChange w:id="32754" w:author="Ritu Kamra" w:date="2021-09-27T20:49:00Z">
                  <w:rPr>
                    <w:rFonts w:ascii="Verdana" w:eastAsia="Arial" w:hAnsi="Verdana" w:cs="Arial"/>
                    <w:sz w:val="14"/>
                    <w:szCs w:val="14"/>
                  </w:rPr>
                </w:rPrChange>
              </w:rPr>
              <w:pPrChange w:id="32755" w:author="Ritu Kamra" w:date="2021-09-27T19:39:00Z">
                <w:pPr>
                  <w:tabs>
                    <w:tab w:val="left" w:pos="1290"/>
                  </w:tabs>
                </w:pPr>
              </w:pPrChange>
            </w:pPr>
            <w:ins w:id="32756" w:author="Ritu Kamra" w:date="2021-09-26T09:24:00Z">
              <w:r w:rsidRPr="00B93A62">
                <w:rPr>
                  <w:rFonts w:ascii="Verdana" w:hAnsi="Verdana" w:cs="Arial"/>
                  <w:color w:val="000000"/>
                  <w:sz w:val="14"/>
                  <w:szCs w:val="14"/>
                  <w:rPrChange w:id="32757" w:author="Ritu Kamra" w:date="2021-09-27T20:49:00Z">
                    <w:rPr>
                      <w:rFonts w:ascii="Arial" w:hAnsi="Arial" w:cs="Arial"/>
                      <w:color w:val="000000"/>
                      <w:sz w:val="20"/>
                      <w:szCs w:val="20"/>
                    </w:rPr>
                  </w:rPrChange>
                </w:rPr>
                <w:t>316.58</w:t>
              </w:r>
            </w:ins>
            <w:del w:id="32758" w:author="Ritu Kamra" w:date="2021-09-26T09:24:00Z">
              <w:r w:rsidRPr="00B93A62" w:rsidDel="009E08C7">
                <w:rPr>
                  <w:rFonts w:ascii="Verdana" w:hAnsi="Verdana" w:cs="Arial"/>
                  <w:color w:val="000000"/>
                  <w:sz w:val="14"/>
                  <w:szCs w:val="14"/>
                  <w:rPrChange w:id="32759" w:author="Ritu Kamra" w:date="2021-09-27T20:49:00Z">
                    <w:rPr>
                      <w:rFonts w:ascii="Verdana" w:eastAsia="Arial" w:hAnsi="Verdana" w:cs="Arial"/>
                      <w:sz w:val="14"/>
                      <w:szCs w:val="14"/>
                    </w:rPr>
                  </w:rPrChange>
                </w:rPr>
                <w:delText>355.19</w:delText>
              </w:r>
            </w:del>
          </w:p>
        </w:tc>
        <w:tc>
          <w:tcPr>
            <w:tcW w:w="111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2760" w:author="Neeshu Bhadauriya" w:date="2021-09-27T21:59:00Z">
              <w:tcPr>
                <w:tcW w:w="923"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732084A6" w14:textId="63ED347D" w:rsidR="00F31262" w:rsidRPr="00B93A62" w:rsidRDefault="00F31262">
            <w:pPr>
              <w:tabs>
                <w:tab w:val="left" w:pos="1290"/>
              </w:tabs>
              <w:jc w:val="center"/>
              <w:rPr>
                <w:rFonts w:ascii="Verdana" w:hAnsi="Verdana" w:cs="Arial"/>
                <w:color w:val="000000"/>
                <w:sz w:val="14"/>
                <w:szCs w:val="14"/>
                <w:rPrChange w:id="32761" w:author="Ritu Kamra" w:date="2021-09-27T20:49:00Z">
                  <w:rPr>
                    <w:rFonts w:ascii="Verdana" w:eastAsia="Arial" w:hAnsi="Verdana" w:cs="Arial"/>
                    <w:sz w:val="14"/>
                    <w:szCs w:val="14"/>
                  </w:rPr>
                </w:rPrChange>
              </w:rPr>
              <w:pPrChange w:id="32762" w:author="Ritu Kamra" w:date="2021-09-27T19:39:00Z">
                <w:pPr>
                  <w:tabs>
                    <w:tab w:val="left" w:pos="1290"/>
                  </w:tabs>
                </w:pPr>
              </w:pPrChange>
            </w:pPr>
            <w:ins w:id="32763" w:author="Ritu Kamra" w:date="2021-09-26T09:24:00Z">
              <w:r w:rsidRPr="00B93A62">
                <w:rPr>
                  <w:rFonts w:ascii="Verdana" w:hAnsi="Verdana" w:cs="Arial"/>
                  <w:color w:val="000000"/>
                  <w:sz w:val="14"/>
                  <w:szCs w:val="14"/>
                  <w:rPrChange w:id="32764" w:author="Ritu Kamra" w:date="2021-09-27T20:49:00Z">
                    <w:rPr>
                      <w:rFonts w:ascii="Arial" w:hAnsi="Arial" w:cs="Arial"/>
                      <w:b/>
                      <w:bCs/>
                      <w:color w:val="000000"/>
                      <w:sz w:val="20"/>
                      <w:szCs w:val="20"/>
                    </w:rPr>
                  </w:rPrChange>
                </w:rPr>
                <w:t>334.66</w:t>
              </w:r>
            </w:ins>
            <w:del w:id="32765" w:author="Ritu Kamra" w:date="2021-09-26T09:24:00Z">
              <w:r w:rsidRPr="00B93A62" w:rsidDel="009E08C7">
                <w:rPr>
                  <w:rFonts w:ascii="Verdana" w:hAnsi="Verdana" w:cs="Arial"/>
                  <w:color w:val="000000"/>
                  <w:sz w:val="14"/>
                  <w:szCs w:val="14"/>
                  <w:rPrChange w:id="32766" w:author="Ritu Kamra" w:date="2021-09-27T20:49:00Z">
                    <w:rPr>
                      <w:rFonts w:ascii="Verdana" w:eastAsia="Arial" w:hAnsi="Verdana" w:cs="Arial"/>
                      <w:sz w:val="14"/>
                      <w:szCs w:val="14"/>
                    </w:rPr>
                  </w:rPrChange>
                </w:rPr>
                <w:delText>366.66</w:delText>
              </w:r>
            </w:del>
          </w:p>
        </w:tc>
        <w:tc>
          <w:tcPr>
            <w:tcW w:w="111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2767" w:author="Neeshu Bhadauriya" w:date="2021-09-27T21:59:00Z">
              <w:tcPr>
                <w:tcW w:w="92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418DC991" w14:textId="0962FA7D" w:rsidR="00F31262" w:rsidRPr="00B93A62" w:rsidRDefault="00F31262">
            <w:pPr>
              <w:tabs>
                <w:tab w:val="left" w:pos="1290"/>
              </w:tabs>
              <w:jc w:val="center"/>
              <w:rPr>
                <w:rFonts w:ascii="Verdana" w:hAnsi="Verdana" w:cs="Arial"/>
                <w:color w:val="000000"/>
                <w:sz w:val="14"/>
                <w:szCs w:val="14"/>
                <w:rPrChange w:id="32768" w:author="Ritu Kamra" w:date="2021-09-27T20:49:00Z">
                  <w:rPr>
                    <w:rFonts w:ascii="Verdana" w:eastAsia="Arial" w:hAnsi="Verdana" w:cs="Arial"/>
                    <w:sz w:val="14"/>
                    <w:szCs w:val="14"/>
                  </w:rPr>
                </w:rPrChange>
              </w:rPr>
              <w:pPrChange w:id="32769" w:author="Ritu Kamra" w:date="2021-09-27T19:39:00Z">
                <w:pPr>
                  <w:tabs>
                    <w:tab w:val="left" w:pos="1290"/>
                  </w:tabs>
                </w:pPr>
              </w:pPrChange>
            </w:pPr>
            <w:ins w:id="32770" w:author="Ritu Kamra" w:date="2021-09-26T09:24:00Z">
              <w:r w:rsidRPr="00B93A62">
                <w:rPr>
                  <w:rFonts w:ascii="Verdana" w:hAnsi="Verdana" w:cs="Arial"/>
                  <w:color w:val="000000"/>
                  <w:sz w:val="14"/>
                  <w:szCs w:val="14"/>
                  <w:rPrChange w:id="32771" w:author="Ritu Kamra" w:date="2021-09-27T20:49:00Z">
                    <w:rPr>
                      <w:rFonts w:ascii="Arial" w:hAnsi="Arial" w:cs="Arial"/>
                      <w:b/>
                      <w:bCs/>
                      <w:color w:val="000000"/>
                      <w:sz w:val="20"/>
                      <w:szCs w:val="20"/>
                    </w:rPr>
                  </w:rPrChange>
                </w:rPr>
                <w:t>397.04</w:t>
              </w:r>
            </w:ins>
            <w:del w:id="32772" w:author="Ritu Kamra" w:date="2021-09-26T09:24:00Z">
              <w:r w:rsidRPr="00B93A62" w:rsidDel="009E08C7">
                <w:rPr>
                  <w:rFonts w:ascii="Verdana" w:hAnsi="Verdana" w:cs="Arial"/>
                  <w:color w:val="000000"/>
                  <w:sz w:val="14"/>
                  <w:szCs w:val="14"/>
                  <w:rPrChange w:id="32773" w:author="Ritu Kamra" w:date="2021-09-27T20:49:00Z">
                    <w:rPr>
                      <w:rFonts w:ascii="Verdana" w:eastAsia="Arial" w:hAnsi="Verdana" w:cs="Arial"/>
                      <w:sz w:val="14"/>
                      <w:szCs w:val="14"/>
                    </w:rPr>
                  </w:rPrChange>
                </w:rPr>
                <w:delText>435.48</w:delText>
              </w:r>
            </w:del>
          </w:p>
        </w:tc>
        <w:tc>
          <w:tcPr>
            <w:tcW w:w="111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2774" w:author="Neeshu Bhadauriya" w:date="2021-09-27T21:59:00Z">
              <w:tcPr>
                <w:tcW w:w="92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777AA3DA" w14:textId="1A667169" w:rsidR="00F31262" w:rsidRPr="00B93A62" w:rsidRDefault="00F31262">
            <w:pPr>
              <w:tabs>
                <w:tab w:val="left" w:pos="1290"/>
              </w:tabs>
              <w:jc w:val="center"/>
              <w:rPr>
                <w:rFonts w:ascii="Verdana" w:hAnsi="Verdana" w:cs="Arial"/>
                <w:color w:val="000000"/>
                <w:sz w:val="14"/>
                <w:szCs w:val="14"/>
                <w:rPrChange w:id="32775" w:author="Ritu Kamra" w:date="2021-09-27T20:49:00Z">
                  <w:rPr>
                    <w:rFonts w:ascii="Verdana" w:eastAsia="Arial" w:hAnsi="Verdana" w:cs="Arial"/>
                    <w:sz w:val="14"/>
                    <w:szCs w:val="14"/>
                  </w:rPr>
                </w:rPrChange>
              </w:rPr>
              <w:pPrChange w:id="32776" w:author="Ritu Kamra" w:date="2021-09-27T19:39:00Z">
                <w:pPr>
                  <w:tabs>
                    <w:tab w:val="left" w:pos="1290"/>
                  </w:tabs>
                </w:pPr>
              </w:pPrChange>
            </w:pPr>
            <w:ins w:id="32777" w:author="Ritu Kamra" w:date="2021-09-26T09:24:00Z">
              <w:r w:rsidRPr="00B93A62">
                <w:rPr>
                  <w:rFonts w:ascii="Verdana" w:hAnsi="Verdana" w:cs="Arial"/>
                  <w:color w:val="000000"/>
                  <w:sz w:val="14"/>
                  <w:szCs w:val="14"/>
                  <w:rPrChange w:id="32778" w:author="Ritu Kamra" w:date="2021-09-27T20:49:00Z">
                    <w:rPr>
                      <w:rFonts w:ascii="Arial" w:hAnsi="Arial" w:cs="Arial"/>
                      <w:b/>
                      <w:bCs/>
                      <w:color w:val="000000"/>
                      <w:sz w:val="20"/>
                      <w:szCs w:val="20"/>
                    </w:rPr>
                  </w:rPrChange>
                </w:rPr>
                <w:t>465.26</w:t>
              </w:r>
            </w:ins>
            <w:del w:id="32779" w:author="Ritu Kamra" w:date="2021-09-26T09:24:00Z">
              <w:r w:rsidRPr="00B93A62" w:rsidDel="009E08C7">
                <w:rPr>
                  <w:rFonts w:ascii="Verdana" w:hAnsi="Verdana" w:cs="Arial"/>
                  <w:color w:val="000000"/>
                  <w:sz w:val="14"/>
                  <w:szCs w:val="14"/>
                  <w:rPrChange w:id="32780" w:author="Ritu Kamra" w:date="2021-09-27T20:49:00Z">
                    <w:rPr>
                      <w:rFonts w:ascii="Verdana" w:eastAsia="Arial" w:hAnsi="Verdana" w:cs="Arial"/>
                      <w:sz w:val="14"/>
                      <w:szCs w:val="14"/>
                    </w:rPr>
                  </w:rPrChange>
                </w:rPr>
                <w:delText>510.81</w:delText>
              </w:r>
            </w:del>
          </w:p>
        </w:tc>
      </w:tr>
      <w:tr w:rsidR="00F31262" w:rsidRPr="004070B7" w14:paraId="1323CAB7" w14:textId="77777777" w:rsidTr="00F31262">
        <w:trPr>
          <w:trHeight w:val="764"/>
          <w:trPrChange w:id="32781" w:author="Neeshu Bhadauriya" w:date="2021-09-27T21:59:00Z">
            <w:trPr>
              <w:trHeight w:val="775"/>
            </w:trPr>
          </w:trPrChange>
        </w:trPr>
        <w:tc>
          <w:tcPr>
            <w:tcW w:w="1189" w:type="dxa"/>
            <w:vMerge/>
            <w:tcBorders>
              <w:top w:val="single" w:sz="24" w:space="0" w:color="FFFFFF"/>
              <w:left w:val="single" w:sz="8" w:space="0" w:color="FFFFFF"/>
              <w:bottom w:val="single" w:sz="8" w:space="0" w:color="FFFFFF"/>
              <w:right w:val="single" w:sz="8" w:space="0" w:color="FFFFFF"/>
            </w:tcBorders>
            <w:vAlign w:val="center"/>
            <w:hideMark/>
            <w:tcPrChange w:id="32782" w:author="Neeshu Bhadauriya" w:date="2021-09-27T21:59:00Z">
              <w:tcPr>
                <w:tcW w:w="983" w:type="dxa"/>
                <w:vMerge/>
                <w:tcBorders>
                  <w:top w:val="single" w:sz="24" w:space="0" w:color="FFFFFF"/>
                  <w:left w:val="single" w:sz="8" w:space="0" w:color="FFFFFF"/>
                  <w:bottom w:val="single" w:sz="8" w:space="0" w:color="FFFFFF"/>
                  <w:right w:val="single" w:sz="8" w:space="0" w:color="FFFFFF"/>
                </w:tcBorders>
                <w:vAlign w:val="center"/>
                <w:hideMark/>
              </w:tcPr>
            </w:tcPrChange>
          </w:tcPr>
          <w:p w14:paraId="37DE9E6D" w14:textId="77777777" w:rsidR="00F31262" w:rsidRPr="004070B7" w:rsidRDefault="00F31262" w:rsidP="000923F0">
            <w:pPr>
              <w:tabs>
                <w:tab w:val="left" w:pos="1290"/>
              </w:tabs>
              <w:rPr>
                <w:rFonts w:ascii="Verdana" w:eastAsia="Arial" w:hAnsi="Verdana" w:cs="Arial"/>
                <w:sz w:val="14"/>
                <w:szCs w:val="14"/>
              </w:rPr>
            </w:pPr>
          </w:p>
        </w:tc>
        <w:tc>
          <w:tcPr>
            <w:tcW w:w="1200"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Change w:id="32783" w:author="Neeshu Bhadauriya" w:date="2021-09-27T21:59:00Z">
              <w:tcPr>
                <w:tcW w:w="992"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tcPrChange>
          </w:tcPr>
          <w:p w14:paraId="72709728" w14:textId="77777777" w:rsidR="00F31262" w:rsidRPr="00F31262" w:rsidRDefault="00F31262" w:rsidP="000923F0">
            <w:pPr>
              <w:tabs>
                <w:tab w:val="left" w:pos="1290"/>
              </w:tabs>
              <w:rPr>
                <w:rFonts w:ascii="Verdana" w:eastAsia="Arial" w:hAnsi="Verdana" w:cs="Arial"/>
                <w:sz w:val="12"/>
                <w:szCs w:val="12"/>
                <w:rPrChange w:id="32784" w:author="Neeshu Bhadauriya" w:date="2021-09-27T21:59:00Z">
                  <w:rPr>
                    <w:rFonts w:ascii="Verdana" w:eastAsia="Arial" w:hAnsi="Verdana" w:cs="Arial"/>
                    <w:sz w:val="14"/>
                    <w:szCs w:val="14"/>
                  </w:rPr>
                </w:rPrChange>
              </w:rPr>
            </w:pPr>
            <w:r w:rsidRPr="00F31262">
              <w:rPr>
                <w:rFonts w:ascii="Verdana" w:eastAsia="Arial" w:hAnsi="Verdana" w:cs="Arial"/>
                <w:b/>
                <w:bCs/>
                <w:sz w:val="12"/>
                <w:szCs w:val="12"/>
                <w:rPrChange w:id="32785" w:author="Neeshu Bhadauriya" w:date="2021-09-27T21:59:00Z">
                  <w:rPr>
                    <w:rFonts w:ascii="Verdana" w:eastAsia="Arial" w:hAnsi="Verdana" w:cs="Arial"/>
                    <w:b/>
                    <w:bCs/>
                    <w:sz w:val="14"/>
                    <w:szCs w:val="14"/>
                  </w:rPr>
                </w:rPrChange>
              </w:rPr>
              <w:t>Demand Supply Gap</w:t>
            </w:r>
          </w:p>
        </w:tc>
        <w:tc>
          <w:tcPr>
            <w:tcW w:w="96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2786" w:author="Neeshu Bhadauriya" w:date="2021-09-27T21:59:00Z">
              <w:tcPr>
                <w:tcW w:w="795"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6463D862" w14:textId="4D718456" w:rsidR="00F31262" w:rsidRPr="00B93A62" w:rsidRDefault="00F31262">
            <w:pPr>
              <w:tabs>
                <w:tab w:val="left" w:pos="1290"/>
              </w:tabs>
              <w:jc w:val="center"/>
              <w:rPr>
                <w:rFonts w:ascii="Verdana" w:hAnsi="Verdana" w:cs="Arial"/>
                <w:color w:val="000000"/>
                <w:sz w:val="14"/>
                <w:szCs w:val="14"/>
                <w:rPrChange w:id="32787" w:author="Ritu Kamra" w:date="2021-09-27T20:49:00Z">
                  <w:rPr>
                    <w:rFonts w:ascii="Verdana" w:eastAsia="Arial" w:hAnsi="Verdana" w:cs="Arial"/>
                    <w:sz w:val="14"/>
                    <w:szCs w:val="14"/>
                  </w:rPr>
                </w:rPrChange>
              </w:rPr>
              <w:pPrChange w:id="32788" w:author="Ritu Kamra" w:date="2021-09-27T19:39:00Z">
                <w:pPr>
                  <w:tabs>
                    <w:tab w:val="left" w:pos="1290"/>
                  </w:tabs>
                </w:pPr>
              </w:pPrChange>
            </w:pPr>
            <w:ins w:id="32789" w:author="Ritu Kamra" w:date="2021-09-26T09:24:00Z">
              <w:r w:rsidRPr="00B93A62">
                <w:rPr>
                  <w:rFonts w:ascii="Verdana" w:hAnsi="Verdana" w:cs="Arial"/>
                  <w:color w:val="000000"/>
                  <w:sz w:val="14"/>
                  <w:szCs w:val="14"/>
                  <w:rPrChange w:id="32790" w:author="Ritu Kamra" w:date="2021-09-27T20:49:00Z">
                    <w:rPr>
                      <w:rFonts w:ascii="Arial" w:hAnsi="Arial" w:cs="Arial"/>
                      <w:color w:val="000000"/>
                      <w:sz w:val="20"/>
                      <w:szCs w:val="20"/>
                    </w:rPr>
                  </w:rPrChange>
                </w:rPr>
                <w:t>22.57</w:t>
              </w:r>
            </w:ins>
            <w:del w:id="32791" w:author="Ritu Kamra" w:date="2021-09-26T09:24:00Z">
              <w:r w:rsidRPr="00B93A62" w:rsidDel="00407094">
                <w:rPr>
                  <w:rFonts w:ascii="Verdana" w:hAnsi="Verdana" w:cs="Arial"/>
                  <w:color w:val="000000"/>
                  <w:sz w:val="14"/>
                  <w:szCs w:val="14"/>
                  <w:rPrChange w:id="32792" w:author="Ritu Kamra" w:date="2021-09-27T20:49:00Z">
                    <w:rPr>
                      <w:rFonts w:ascii="Verdana" w:eastAsia="Arial" w:hAnsi="Verdana" w:cs="Arial"/>
                      <w:sz w:val="14"/>
                      <w:szCs w:val="14"/>
                    </w:rPr>
                  </w:rPrChange>
                </w:rPr>
                <w:delText>-19.89</w:delText>
              </w:r>
            </w:del>
          </w:p>
        </w:tc>
        <w:tc>
          <w:tcPr>
            <w:tcW w:w="111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2793" w:author="Neeshu Bhadauriya" w:date="2021-09-27T21:59:00Z">
              <w:tcPr>
                <w:tcW w:w="92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6571155F" w14:textId="5D122F8D" w:rsidR="00F31262" w:rsidRPr="00B93A62" w:rsidRDefault="00F31262">
            <w:pPr>
              <w:tabs>
                <w:tab w:val="left" w:pos="1290"/>
              </w:tabs>
              <w:jc w:val="center"/>
              <w:rPr>
                <w:rFonts w:ascii="Verdana" w:hAnsi="Verdana" w:cs="Arial"/>
                <w:color w:val="000000"/>
                <w:sz w:val="14"/>
                <w:szCs w:val="14"/>
                <w:rPrChange w:id="32794" w:author="Ritu Kamra" w:date="2021-09-27T20:49:00Z">
                  <w:rPr>
                    <w:rFonts w:ascii="Verdana" w:eastAsia="Arial" w:hAnsi="Verdana" w:cs="Arial"/>
                    <w:sz w:val="14"/>
                    <w:szCs w:val="14"/>
                  </w:rPr>
                </w:rPrChange>
              </w:rPr>
              <w:pPrChange w:id="32795" w:author="Ritu Kamra" w:date="2021-09-27T19:39:00Z">
                <w:pPr>
                  <w:tabs>
                    <w:tab w:val="left" w:pos="1290"/>
                  </w:tabs>
                </w:pPr>
              </w:pPrChange>
            </w:pPr>
            <w:ins w:id="32796" w:author="Ritu Kamra" w:date="2021-09-26T09:24:00Z">
              <w:r w:rsidRPr="00B93A62">
                <w:rPr>
                  <w:rFonts w:ascii="Verdana" w:hAnsi="Verdana" w:cs="Arial"/>
                  <w:color w:val="000000"/>
                  <w:sz w:val="14"/>
                  <w:szCs w:val="14"/>
                  <w:rPrChange w:id="32797" w:author="Ritu Kamra" w:date="2021-09-27T20:49:00Z">
                    <w:rPr>
                      <w:rFonts w:ascii="Arial" w:hAnsi="Arial" w:cs="Arial"/>
                      <w:color w:val="000000"/>
                      <w:sz w:val="20"/>
                      <w:szCs w:val="20"/>
                    </w:rPr>
                  </w:rPrChange>
                </w:rPr>
                <w:t>16.51</w:t>
              </w:r>
            </w:ins>
            <w:del w:id="32798" w:author="Ritu Kamra" w:date="2021-09-26T09:24:00Z">
              <w:r w:rsidRPr="00B93A62" w:rsidDel="00407094">
                <w:rPr>
                  <w:rFonts w:ascii="Verdana" w:hAnsi="Verdana" w:cs="Arial"/>
                  <w:color w:val="000000"/>
                  <w:sz w:val="14"/>
                  <w:szCs w:val="14"/>
                  <w:rPrChange w:id="32799" w:author="Ritu Kamra" w:date="2021-09-27T20:49:00Z">
                    <w:rPr>
                      <w:rFonts w:ascii="Verdana" w:eastAsia="Arial" w:hAnsi="Verdana" w:cs="Arial"/>
                      <w:sz w:val="14"/>
                      <w:szCs w:val="14"/>
                    </w:rPr>
                  </w:rPrChange>
                </w:rPr>
                <w:delText>9.11</w:delText>
              </w:r>
            </w:del>
          </w:p>
        </w:tc>
        <w:tc>
          <w:tcPr>
            <w:tcW w:w="111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2800" w:author="Neeshu Bhadauriya" w:date="2021-09-27T21:59:00Z">
              <w:tcPr>
                <w:tcW w:w="92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03F0E0BF" w14:textId="49566AF8" w:rsidR="00F31262" w:rsidRPr="00B93A62" w:rsidRDefault="00F31262">
            <w:pPr>
              <w:tabs>
                <w:tab w:val="left" w:pos="1290"/>
              </w:tabs>
              <w:jc w:val="center"/>
              <w:rPr>
                <w:rFonts w:ascii="Verdana" w:hAnsi="Verdana" w:cs="Arial"/>
                <w:color w:val="000000"/>
                <w:sz w:val="14"/>
                <w:szCs w:val="14"/>
                <w:rPrChange w:id="32801" w:author="Ritu Kamra" w:date="2021-09-27T20:49:00Z">
                  <w:rPr>
                    <w:rFonts w:ascii="Verdana" w:eastAsia="Arial" w:hAnsi="Verdana" w:cs="Arial"/>
                    <w:sz w:val="14"/>
                    <w:szCs w:val="14"/>
                  </w:rPr>
                </w:rPrChange>
              </w:rPr>
              <w:pPrChange w:id="32802" w:author="Ritu Kamra" w:date="2021-09-27T19:39:00Z">
                <w:pPr>
                  <w:tabs>
                    <w:tab w:val="left" w:pos="1290"/>
                  </w:tabs>
                </w:pPr>
              </w:pPrChange>
            </w:pPr>
            <w:ins w:id="32803" w:author="Ritu Kamra" w:date="2021-09-26T09:24:00Z">
              <w:r w:rsidRPr="00B93A62">
                <w:rPr>
                  <w:rFonts w:ascii="Verdana" w:hAnsi="Verdana" w:cs="Arial"/>
                  <w:color w:val="000000"/>
                  <w:sz w:val="14"/>
                  <w:szCs w:val="14"/>
                  <w:rPrChange w:id="32804" w:author="Ritu Kamra" w:date="2021-09-27T20:49:00Z">
                    <w:rPr>
                      <w:rFonts w:ascii="Arial" w:hAnsi="Arial" w:cs="Arial"/>
                      <w:color w:val="000000"/>
                      <w:sz w:val="20"/>
                      <w:szCs w:val="20"/>
                    </w:rPr>
                  </w:rPrChange>
                </w:rPr>
                <w:t>-16.42</w:t>
              </w:r>
            </w:ins>
            <w:del w:id="32805" w:author="Ritu Kamra" w:date="2021-09-26T09:24:00Z">
              <w:r w:rsidRPr="00B93A62" w:rsidDel="00407094">
                <w:rPr>
                  <w:rFonts w:ascii="Verdana" w:hAnsi="Verdana" w:cs="Arial"/>
                  <w:color w:val="000000"/>
                  <w:sz w:val="14"/>
                  <w:szCs w:val="14"/>
                  <w:rPrChange w:id="32806" w:author="Ritu Kamra" w:date="2021-09-27T20:49:00Z">
                    <w:rPr>
                      <w:rFonts w:ascii="Verdana" w:eastAsia="Arial" w:hAnsi="Verdana" w:cs="Arial"/>
                      <w:sz w:val="14"/>
                      <w:szCs w:val="14"/>
                    </w:rPr>
                  </w:rPrChange>
                </w:rPr>
                <w:delText>25.71</w:delText>
              </w:r>
            </w:del>
          </w:p>
        </w:tc>
        <w:tc>
          <w:tcPr>
            <w:tcW w:w="111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2807" w:author="Neeshu Bhadauriya" w:date="2021-09-27T21:59:00Z">
              <w:tcPr>
                <w:tcW w:w="92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4AEABB1B" w14:textId="5F509A59" w:rsidR="00F31262" w:rsidRPr="00B93A62" w:rsidRDefault="00F31262">
            <w:pPr>
              <w:tabs>
                <w:tab w:val="left" w:pos="1290"/>
              </w:tabs>
              <w:jc w:val="center"/>
              <w:rPr>
                <w:rFonts w:ascii="Verdana" w:hAnsi="Verdana" w:cs="Arial"/>
                <w:color w:val="000000"/>
                <w:sz w:val="14"/>
                <w:szCs w:val="14"/>
                <w:rPrChange w:id="32808" w:author="Ritu Kamra" w:date="2021-09-27T20:49:00Z">
                  <w:rPr>
                    <w:rFonts w:ascii="Verdana" w:eastAsia="Arial" w:hAnsi="Verdana" w:cs="Arial"/>
                    <w:sz w:val="14"/>
                    <w:szCs w:val="14"/>
                  </w:rPr>
                </w:rPrChange>
              </w:rPr>
              <w:pPrChange w:id="32809" w:author="Ritu Kamra" w:date="2021-09-27T19:39:00Z">
                <w:pPr>
                  <w:tabs>
                    <w:tab w:val="left" w:pos="1290"/>
                  </w:tabs>
                </w:pPr>
              </w:pPrChange>
            </w:pPr>
            <w:ins w:id="32810" w:author="Ritu Kamra" w:date="2021-09-26T09:24:00Z">
              <w:r w:rsidRPr="00B93A62">
                <w:rPr>
                  <w:rFonts w:ascii="Verdana" w:hAnsi="Verdana" w:cs="Arial"/>
                  <w:color w:val="000000"/>
                  <w:sz w:val="14"/>
                  <w:szCs w:val="14"/>
                  <w:rPrChange w:id="32811" w:author="Ritu Kamra" w:date="2021-09-27T20:49:00Z">
                    <w:rPr>
                      <w:rFonts w:ascii="Arial" w:hAnsi="Arial" w:cs="Arial"/>
                      <w:color w:val="000000"/>
                      <w:sz w:val="20"/>
                      <w:szCs w:val="20"/>
                    </w:rPr>
                  </w:rPrChange>
                </w:rPr>
                <w:t>-29.22</w:t>
              </w:r>
            </w:ins>
            <w:del w:id="32812" w:author="Ritu Kamra" w:date="2021-09-26T09:24:00Z">
              <w:r w:rsidRPr="00B93A62" w:rsidDel="00407094">
                <w:rPr>
                  <w:rFonts w:ascii="Verdana" w:hAnsi="Verdana" w:cs="Arial"/>
                  <w:color w:val="000000"/>
                  <w:sz w:val="14"/>
                  <w:szCs w:val="14"/>
                  <w:rPrChange w:id="32813" w:author="Ritu Kamra" w:date="2021-09-27T20:49:00Z">
                    <w:rPr>
                      <w:rFonts w:ascii="Verdana" w:eastAsia="Arial" w:hAnsi="Verdana" w:cs="Arial"/>
                      <w:sz w:val="14"/>
                      <w:szCs w:val="14"/>
                    </w:rPr>
                  </w:rPrChange>
                </w:rPr>
                <w:delText>39.18</w:delText>
              </w:r>
            </w:del>
          </w:p>
        </w:tc>
        <w:tc>
          <w:tcPr>
            <w:tcW w:w="111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2814" w:author="Neeshu Bhadauriya" w:date="2021-09-27T21:59:00Z">
              <w:tcPr>
                <w:tcW w:w="923"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2A18CBBC" w14:textId="189CF686" w:rsidR="00F31262" w:rsidRPr="00B93A62" w:rsidRDefault="00F31262">
            <w:pPr>
              <w:tabs>
                <w:tab w:val="left" w:pos="1290"/>
              </w:tabs>
              <w:jc w:val="center"/>
              <w:rPr>
                <w:rFonts w:ascii="Verdana" w:hAnsi="Verdana" w:cs="Arial"/>
                <w:color w:val="000000"/>
                <w:sz w:val="14"/>
                <w:szCs w:val="14"/>
                <w:rPrChange w:id="32815" w:author="Ritu Kamra" w:date="2021-09-27T20:49:00Z">
                  <w:rPr>
                    <w:rFonts w:ascii="Verdana" w:eastAsia="Arial" w:hAnsi="Verdana" w:cs="Arial"/>
                    <w:sz w:val="14"/>
                    <w:szCs w:val="14"/>
                  </w:rPr>
                </w:rPrChange>
              </w:rPr>
              <w:pPrChange w:id="32816" w:author="Ritu Kamra" w:date="2021-09-27T19:39:00Z">
                <w:pPr>
                  <w:tabs>
                    <w:tab w:val="left" w:pos="1290"/>
                  </w:tabs>
                </w:pPr>
              </w:pPrChange>
            </w:pPr>
            <w:ins w:id="32817" w:author="Ritu Kamra" w:date="2021-09-26T09:24:00Z">
              <w:r w:rsidRPr="00B93A62">
                <w:rPr>
                  <w:rFonts w:ascii="Verdana" w:hAnsi="Verdana" w:cs="Arial"/>
                  <w:color w:val="000000"/>
                  <w:sz w:val="14"/>
                  <w:szCs w:val="14"/>
                  <w:rPrChange w:id="32818" w:author="Ritu Kamra" w:date="2021-09-27T20:49:00Z">
                    <w:rPr>
                      <w:rFonts w:ascii="Arial" w:hAnsi="Arial" w:cs="Arial"/>
                      <w:color w:val="000000"/>
                      <w:sz w:val="20"/>
                      <w:szCs w:val="20"/>
                    </w:rPr>
                  </w:rPrChange>
                </w:rPr>
                <w:t>-35.62</w:t>
              </w:r>
            </w:ins>
            <w:del w:id="32819" w:author="Ritu Kamra" w:date="2021-09-26T09:24:00Z">
              <w:r w:rsidRPr="00B93A62" w:rsidDel="00407094">
                <w:rPr>
                  <w:rFonts w:ascii="Verdana" w:hAnsi="Verdana" w:cs="Arial"/>
                  <w:color w:val="000000"/>
                  <w:sz w:val="14"/>
                  <w:szCs w:val="14"/>
                  <w:rPrChange w:id="32820" w:author="Ritu Kamra" w:date="2021-09-27T20:49:00Z">
                    <w:rPr>
                      <w:rFonts w:ascii="Verdana" w:eastAsia="Arial" w:hAnsi="Verdana" w:cs="Arial"/>
                      <w:sz w:val="14"/>
                      <w:szCs w:val="14"/>
                    </w:rPr>
                  </w:rPrChange>
                </w:rPr>
                <w:delText>102.76</w:delText>
              </w:r>
            </w:del>
          </w:p>
        </w:tc>
        <w:tc>
          <w:tcPr>
            <w:tcW w:w="111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2821" w:author="Neeshu Bhadauriya" w:date="2021-09-27T21:59:00Z">
              <w:tcPr>
                <w:tcW w:w="92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144CA55F" w14:textId="15639D3A" w:rsidR="00F31262" w:rsidRPr="00B93A62" w:rsidRDefault="00F31262">
            <w:pPr>
              <w:tabs>
                <w:tab w:val="left" w:pos="1290"/>
              </w:tabs>
              <w:jc w:val="center"/>
              <w:rPr>
                <w:rFonts w:ascii="Verdana" w:hAnsi="Verdana" w:cs="Arial"/>
                <w:color w:val="000000"/>
                <w:sz w:val="14"/>
                <w:szCs w:val="14"/>
                <w:rPrChange w:id="32822" w:author="Ritu Kamra" w:date="2021-09-27T20:49:00Z">
                  <w:rPr>
                    <w:rFonts w:ascii="Verdana" w:eastAsia="Arial" w:hAnsi="Verdana" w:cs="Arial"/>
                    <w:sz w:val="14"/>
                    <w:szCs w:val="14"/>
                  </w:rPr>
                </w:rPrChange>
              </w:rPr>
              <w:pPrChange w:id="32823" w:author="Ritu Kamra" w:date="2021-09-27T19:39:00Z">
                <w:pPr>
                  <w:tabs>
                    <w:tab w:val="left" w:pos="1290"/>
                  </w:tabs>
                </w:pPr>
              </w:pPrChange>
            </w:pPr>
            <w:ins w:id="32824" w:author="Ritu Kamra" w:date="2021-09-26T09:24:00Z">
              <w:r w:rsidRPr="00B93A62">
                <w:rPr>
                  <w:rFonts w:ascii="Verdana" w:hAnsi="Verdana" w:cs="Arial"/>
                  <w:color w:val="000000"/>
                  <w:sz w:val="14"/>
                  <w:szCs w:val="14"/>
                  <w:rPrChange w:id="32825" w:author="Ritu Kamra" w:date="2021-09-27T20:49:00Z">
                    <w:rPr>
                      <w:rFonts w:ascii="Arial" w:hAnsi="Arial" w:cs="Arial"/>
                      <w:color w:val="000000"/>
                      <w:sz w:val="20"/>
                      <w:szCs w:val="20"/>
                    </w:rPr>
                  </w:rPrChange>
                </w:rPr>
                <w:t>-77.18</w:t>
              </w:r>
            </w:ins>
            <w:del w:id="32826" w:author="Ritu Kamra" w:date="2021-09-26T09:24:00Z">
              <w:r w:rsidRPr="00B93A62" w:rsidDel="00407094">
                <w:rPr>
                  <w:rFonts w:ascii="Verdana" w:hAnsi="Verdana" w:cs="Arial"/>
                  <w:color w:val="000000"/>
                  <w:sz w:val="14"/>
                  <w:szCs w:val="14"/>
                  <w:rPrChange w:id="32827" w:author="Ritu Kamra" w:date="2021-09-27T20:49:00Z">
                    <w:rPr>
                      <w:rFonts w:ascii="Verdana" w:eastAsia="Arial" w:hAnsi="Verdana" w:cs="Arial"/>
                      <w:sz w:val="14"/>
                      <w:szCs w:val="14"/>
                    </w:rPr>
                  </w:rPrChange>
                </w:rPr>
                <w:delText>96.23</w:delText>
              </w:r>
            </w:del>
          </w:p>
        </w:tc>
        <w:tc>
          <w:tcPr>
            <w:tcW w:w="111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2828" w:author="Neeshu Bhadauriya" w:date="2021-09-27T21:59:00Z">
              <w:tcPr>
                <w:tcW w:w="92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5B70D838" w14:textId="1B4B1E17" w:rsidR="00F31262" w:rsidRPr="00B93A62" w:rsidRDefault="00F31262">
            <w:pPr>
              <w:tabs>
                <w:tab w:val="left" w:pos="1290"/>
              </w:tabs>
              <w:jc w:val="center"/>
              <w:rPr>
                <w:rFonts w:ascii="Verdana" w:hAnsi="Verdana" w:cs="Arial"/>
                <w:color w:val="000000"/>
                <w:sz w:val="14"/>
                <w:szCs w:val="14"/>
                <w:rPrChange w:id="32829" w:author="Ritu Kamra" w:date="2021-09-27T20:49:00Z">
                  <w:rPr>
                    <w:rFonts w:ascii="Verdana" w:eastAsia="Arial" w:hAnsi="Verdana" w:cs="Arial"/>
                    <w:sz w:val="14"/>
                    <w:szCs w:val="14"/>
                  </w:rPr>
                </w:rPrChange>
              </w:rPr>
              <w:pPrChange w:id="32830" w:author="Ritu Kamra" w:date="2021-09-27T19:39:00Z">
                <w:pPr>
                  <w:tabs>
                    <w:tab w:val="left" w:pos="1290"/>
                  </w:tabs>
                </w:pPr>
              </w:pPrChange>
            </w:pPr>
            <w:ins w:id="32831" w:author="Ritu Kamra" w:date="2021-09-26T09:24:00Z">
              <w:r w:rsidRPr="00B93A62">
                <w:rPr>
                  <w:rFonts w:ascii="Verdana" w:hAnsi="Verdana" w:cs="Arial"/>
                  <w:color w:val="000000"/>
                  <w:sz w:val="14"/>
                  <w:szCs w:val="14"/>
                  <w:rPrChange w:id="32832" w:author="Ritu Kamra" w:date="2021-09-27T20:49:00Z">
                    <w:rPr>
                      <w:rFonts w:ascii="Arial" w:hAnsi="Arial" w:cs="Arial"/>
                      <w:color w:val="000000"/>
                      <w:sz w:val="20"/>
                      <w:szCs w:val="20"/>
                    </w:rPr>
                  </w:rPrChange>
                </w:rPr>
                <w:t>-108.70</w:t>
              </w:r>
            </w:ins>
            <w:del w:id="32833" w:author="Ritu Kamra" w:date="2021-09-26T09:24:00Z">
              <w:r w:rsidRPr="00B93A62" w:rsidDel="00407094">
                <w:rPr>
                  <w:rFonts w:ascii="Verdana" w:hAnsi="Verdana" w:cs="Arial"/>
                  <w:color w:val="000000"/>
                  <w:sz w:val="14"/>
                  <w:szCs w:val="14"/>
                  <w:rPrChange w:id="32834" w:author="Ritu Kamra" w:date="2021-09-27T20:49:00Z">
                    <w:rPr>
                      <w:rFonts w:ascii="Verdana" w:eastAsia="Arial" w:hAnsi="Verdana" w:cs="Arial"/>
                      <w:sz w:val="14"/>
                      <w:szCs w:val="14"/>
                    </w:rPr>
                  </w:rPrChange>
                </w:rPr>
                <w:delText>59.92</w:delText>
              </w:r>
            </w:del>
          </w:p>
        </w:tc>
      </w:tr>
    </w:tbl>
    <w:p w14:paraId="416A9294" w14:textId="2B216A1C" w:rsidR="00AD2607" w:rsidRDefault="005858C1" w:rsidP="003305AA">
      <w:pPr>
        <w:rPr>
          <w:ins w:id="32835" w:author="Dilip Kumar" w:date="2021-09-26T12:09:00Z"/>
          <w:rFonts w:ascii="Verdana" w:hAnsi="Verdana" w:cstheme="minorHAnsi"/>
          <w:b/>
          <w:bCs/>
          <w:sz w:val="20"/>
          <w:szCs w:val="20"/>
          <w:lang w:val="en-US"/>
        </w:rPr>
        <w:sectPr w:rsidR="00AD2607"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32836" w:author="Hardik Malhotra" w:date="2021-09-30T12:48:00Z">
            <w:sectPr w:rsidR="00AD2607" w:rsidSect="00AF4AFC">
              <w:pgMar w:top="1134" w:right="836" w:bottom="630" w:left="900" w:header="708" w:footer="708" w:gutter="0"/>
            </w:sectPr>
          </w:sectPrChange>
        </w:sectPr>
      </w:pPr>
      <w:ins w:id="32837" w:author="Ritu Kamra" w:date="2021-09-27T20:46:00Z">
        <w:r>
          <w:rPr>
            <w:noProof/>
          </w:rPr>
          <w:pict w14:anchorId="0C86D18B">
            <v:shape id="_x0000_s1210" type="#_x0000_t202" style="position:absolute;margin-left:356.25pt;margin-top:1.45pt;width:146.8pt;height:15.75pt;z-index:25267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" filled="f" stroked="f">
              <v:textbox style="mso-fit-shape-to-text:t">
                <w:txbxContent>
                  <w:p w14:paraId="585B3B7D" w14:textId="77777777" w:rsidR="00D02970" w:rsidRPr="00687E98" w:rsidRDefault="00D02970" w:rsidP="00D02970">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w:r>
      </w:ins>
    </w:p>
    <w:p w14:paraId="0ABCA3CA" w14:textId="531E031F" w:rsidR="003305AA" w:rsidRPr="003305AA" w:rsidRDefault="003305AA" w:rsidP="003305AA">
      <w:pPr>
        <w:rPr>
          <w:ins w:id="32838" w:author="Ritu Kamra" w:date="2021-09-26T09:36:00Z"/>
          <w:rFonts w:ascii="Verdana" w:hAnsi="Verdana" w:cstheme="minorHAnsi"/>
          <w:b/>
          <w:bCs/>
          <w:sz w:val="20"/>
          <w:szCs w:val="20"/>
          <w:lang w:val="en-US"/>
          <w:rPrChange w:id="32839" w:author="Ritu Kamra" w:date="2021-09-26T09:38:00Z">
            <w:rPr>
              <w:ins w:id="32840" w:author="Ritu Kamra" w:date="2021-09-26T09:36:00Z"/>
              <w:rFonts w:cstheme="minorHAnsi"/>
              <w:b/>
              <w:bCs/>
              <w:sz w:val="28"/>
              <w:szCs w:val="28"/>
              <w:lang w:val="en-US"/>
            </w:rPr>
          </w:rPrChange>
        </w:rPr>
      </w:pPr>
      <w:ins w:id="32841" w:author="Ritu Kamra" w:date="2021-09-26T09:36:00Z">
        <w:r w:rsidRPr="003305AA">
          <w:rPr>
            <w:rFonts w:ascii="Verdana" w:hAnsi="Verdana" w:cstheme="minorHAnsi"/>
            <w:b/>
            <w:bCs/>
            <w:sz w:val="20"/>
            <w:szCs w:val="20"/>
            <w:lang w:val="en-US"/>
            <w:rPrChange w:id="32842" w:author="Ritu Kamra" w:date="2021-09-26T09:38:00Z">
              <w:rPr>
                <w:rFonts w:cstheme="minorHAnsi"/>
                <w:b/>
                <w:bCs/>
                <w:sz w:val="28"/>
                <w:szCs w:val="28"/>
                <w:lang w:val="en-US"/>
              </w:rPr>
            </w:rPrChange>
          </w:rPr>
          <w:t>North America – Demand Supply Gap</w:t>
        </w:r>
      </w:ins>
    </w:p>
    <w:p w14:paraId="23CE286E" w14:textId="1E1CD2A1" w:rsidR="00AD2607" w:rsidRDefault="003305AA">
      <w:pPr>
        <w:tabs>
          <w:tab w:val="left" w:pos="1290"/>
        </w:tabs>
        <w:spacing w:line="360" w:lineRule="auto"/>
        <w:jc w:val="both"/>
        <w:rPr>
          <w:ins w:id="32843" w:author="Dilip Kumar" w:date="2021-09-26T12:09:00Z"/>
          <w:rFonts w:ascii="Arial" w:hAnsi="Arial" w:cs="Arial"/>
          <w:sz w:val="24"/>
          <w:szCs w:val="24"/>
          <w:lang w:val="en-US"/>
        </w:rPr>
        <w:sectPr w:rsidR="00AD2607"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32844" w:author="Hardik Malhotra" w:date="2021-09-30T12:48:00Z">
            <w:sectPr w:rsidR="00AD2607" w:rsidSect="00AF4AFC">
              <w:pgMar w:top="1134" w:right="836" w:bottom="630" w:left="900" w:header="708" w:footer="708" w:gutter="0"/>
            </w:sectPr>
          </w:sectPrChange>
        </w:sectPr>
      </w:pPr>
      <w:ins w:id="32845" w:author="Ritu Kamra" w:date="2021-09-26T09:36:00Z">
        <w:r w:rsidRPr="003305AA">
          <w:rPr>
            <w:rFonts w:ascii="Arial" w:hAnsi="Arial" w:cs="Arial"/>
            <w:sz w:val="24"/>
            <w:szCs w:val="24"/>
            <w:lang w:val="en-US"/>
            <w:rPrChange w:id="32846" w:author="Ritu Kamra" w:date="2021-09-26T09:38:00Z">
              <w:rPr>
                <w:rFonts w:cstheme="minorHAnsi"/>
                <w:sz w:val="28"/>
                <w:szCs w:val="28"/>
                <w:lang w:val="en-US"/>
              </w:rPr>
            </w:rPrChange>
          </w:rPr>
          <w:t>Total Consumption of epoxy resin in North America region is 316 KTA in the year 2020 against production of 287 KTA.</w:t>
        </w:r>
        <w:bookmarkStart w:id="32847" w:name="_Hlk83404844"/>
        <w:r w:rsidRPr="003305AA">
          <w:rPr>
            <w:rFonts w:ascii="Arial" w:hAnsi="Arial" w:cs="Arial"/>
            <w:sz w:val="24"/>
            <w:szCs w:val="24"/>
            <w:lang w:val="en-US"/>
            <w:rPrChange w:id="32848" w:author="Ritu Kamra" w:date="2021-09-26T09:38:00Z">
              <w:rPr>
                <w:rFonts w:cstheme="minorHAnsi"/>
                <w:sz w:val="28"/>
                <w:szCs w:val="28"/>
                <w:lang w:val="en-US"/>
              </w:rPr>
            </w:rPrChange>
          </w:rPr>
          <w:t xml:space="preserve"> In Past, major construction work &amp; expansion in electrical and </w:t>
        </w:r>
        <w:del w:id="32849" w:author="Neeshu Bhadauriya" w:date="2021-09-27T22:49:00Z">
          <w:r w:rsidRPr="003305AA" w:rsidDel="00CC26A8">
            <w:rPr>
              <w:rFonts w:ascii="Arial" w:hAnsi="Arial" w:cs="Arial"/>
              <w:sz w:val="24"/>
              <w:szCs w:val="24"/>
              <w:lang w:val="en-US"/>
              <w:rPrChange w:id="32850" w:author="Ritu Kamra" w:date="2021-09-26T09:38:00Z">
                <w:rPr>
                  <w:rFonts w:cstheme="minorHAnsi"/>
                  <w:sz w:val="28"/>
                  <w:szCs w:val="28"/>
                  <w:lang w:val="en-US"/>
                </w:rPr>
              </w:rPrChange>
            </w:rPr>
            <w:delText>Electronic</w:delText>
          </w:r>
        </w:del>
      </w:ins>
      <w:ins w:id="32851" w:author="Neeshu Bhadauriya" w:date="2021-09-27T22:49:00Z">
        <w:r w:rsidR="00CC26A8" w:rsidRPr="003305AA">
          <w:rPr>
            <w:rFonts w:ascii="Arial" w:hAnsi="Arial" w:cs="Arial"/>
            <w:sz w:val="24"/>
            <w:szCs w:val="24"/>
            <w:lang w:val="en-US"/>
          </w:rPr>
          <w:t>electronic</w:t>
        </w:r>
      </w:ins>
      <w:ins w:id="32852" w:author="Ritu Kamra" w:date="2021-09-26T09:36:00Z">
        <w:r w:rsidRPr="003305AA">
          <w:rPr>
            <w:rFonts w:ascii="Arial" w:hAnsi="Arial" w:cs="Arial"/>
            <w:sz w:val="24"/>
            <w:szCs w:val="24"/>
            <w:lang w:val="en-US"/>
            <w:rPrChange w:id="32853" w:author="Ritu Kamra" w:date="2021-09-26T09:38:00Z">
              <w:rPr>
                <w:rFonts w:cstheme="minorHAnsi"/>
                <w:sz w:val="28"/>
                <w:szCs w:val="28"/>
                <w:lang w:val="en-US"/>
              </w:rPr>
            </w:rPrChange>
          </w:rPr>
          <w:t xml:space="preserve"> region has been observed. </w:t>
        </w:r>
        <w:bookmarkEnd w:id="32847"/>
        <w:r w:rsidRPr="003305AA">
          <w:rPr>
            <w:rFonts w:ascii="Arial" w:hAnsi="Arial" w:cs="Arial"/>
            <w:sz w:val="24"/>
            <w:szCs w:val="24"/>
            <w:lang w:val="en-US"/>
            <w:rPrChange w:id="32854" w:author="Ritu Kamra" w:date="2021-09-26T09:38:00Z">
              <w:rPr>
                <w:rFonts w:cstheme="minorHAnsi"/>
                <w:sz w:val="28"/>
                <w:szCs w:val="28"/>
                <w:lang w:val="en-US"/>
              </w:rPr>
            </w:rPrChange>
          </w:rPr>
          <w:t xml:space="preserve">Also this region is known for its technological development &amp; </w:t>
        </w:r>
        <w:del w:id="32855" w:author="Neeshu Bhadauriya" w:date="2021-09-27T22:49:00Z">
          <w:r w:rsidRPr="003305AA" w:rsidDel="00CC26A8">
            <w:rPr>
              <w:rFonts w:ascii="Arial" w:hAnsi="Arial" w:cs="Arial"/>
              <w:sz w:val="24"/>
              <w:szCs w:val="24"/>
              <w:lang w:val="en-US"/>
              <w:rPrChange w:id="32856" w:author="Ritu Kamra" w:date="2021-09-26T09:38:00Z">
                <w:rPr>
                  <w:rFonts w:cstheme="minorHAnsi"/>
                  <w:sz w:val="28"/>
                  <w:szCs w:val="28"/>
                  <w:lang w:val="en-US"/>
                </w:rPr>
              </w:rPrChange>
            </w:rPr>
            <w:delText>inovation</w:delText>
          </w:r>
        </w:del>
      </w:ins>
      <w:ins w:id="32857" w:author="Neeshu Bhadauriya" w:date="2021-09-27T22:49:00Z">
        <w:r w:rsidR="00CC26A8" w:rsidRPr="003305AA">
          <w:rPr>
            <w:rFonts w:ascii="Arial" w:hAnsi="Arial" w:cs="Arial"/>
            <w:sz w:val="24"/>
            <w:szCs w:val="24"/>
            <w:lang w:val="en-US"/>
          </w:rPr>
          <w:t>innovation</w:t>
        </w:r>
      </w:ins>
      <w:ins w:id="32858" w:author="Ritu Kamra" w:date="2021-09-26T09:36:00Z">
        <w:r w:rsidRPr="003305AA">
          <w:rPr>
            <w:rFonts w:ascii="Arial" w:hAnsi="Arial" w:cs="Arial"/>
            <w:sz w:val="24"/>
            <w:szCs w:val="24"/>
            <w:lang w:val="en-US"/>
            <w:rPrChange w:id="32859" w:author="Ritu Kamra" w:date="2021-09-26T09:38:00Z">
              <w:rPr>
                <w:rFonts w:cstheme="minorHAnsi"/>
                <w:sz w:val="28"/>
                <w:szCs w:val="28"/>
                <w:lang w:val="en-US"/>
              </w:rPr>
            </w:rPrChange>
          </w:rPr>
          <w:t xml:space="preserve">, which motivates manufacturer to make the high quality resin with wide range of properties. The major factor driving the market is current &amp; emerging application in Electrical &amp; electronics sector, superior &amp; modern structure of construction infrastructure. A decrease trend in demand has been observed in year 2020 due to Covid 19 pandemic by 5.71% from the previous year, but as situation is getting normalized, market will soon recover with the optimal growth rate of 4 % in </w:t>
        </w:r>
        <w:del w:id="32860" w:author="Neeshu Bhadauriya" w:date="2021-09-27T22:49:00Z">
          <w:r w:rsidRPr="003305AA" w:rsidDel="00CC26A8">
            <w:rPr>
              <w:rFonts w:ascii="Arial" w:hAnsi="Arial" w:cs="Arial"/>
              <w:sz w:val="24"/>
              <w:szCs w:val="24"/>
              <w:lang w:val="en-US"/>
              <w:rPrChange w:id="32861" w:author="Ritu Kamra" w:date="2021-09-26T09:38:00Z">
                <w:rPr>
                  <w:rFonts w:cstheme="minorHAnsi"/>
                  <w:sz w:val="28"/>
                  <w:szCs w:val="28"/>
                  <w:lang w:val="en-US"/>
                </w:rPr>
              </w:rPrChange>
            </w:rPr>
            <w:delText>forcasted</w:delText>
          </w:r>
        </w:del>
      </w:ins>
      <w:ins w:id="32862" w:author="Neeshu Bhadauriya" w:date="2021-09-27T22:49:00Z">
        <w:r w:rsidR="00CC26A8" w:rsidRPr="003305AA">
          <w:rPr>
            <w:rFonts w:ascii="Arial" w:hAnsi="Arial" w:cs="Arial"/>
            <w:sz w:val="24"/>
            <w:szCs w:val="24"/>
            <w:lang w:val="en-US"/>
          </w:rPr>
          <w:t>forecasted</w:t>
        </w:r>
      </w:ins>
      <w:ins w:id="32863" w:author="Ritu Kamra" w:date="2021-09-26T09:36:00Z">
        <w:r w:rsidRPr="003305AA">
          <w:rPr>
            <w:rFonts w:ascii="Arial" w:hAnsi="Arial" w:cs="Arial"/>
            <w:sz w:val="24"/>
            <w:szCs w:val="24"/>
            <w:lang w:val="en-US"/>
            <w:rPrChange w:id="32864" w:author="Ritu Kamra" w:date="2021-09-26T09:38:00Z">
              <w:rPr>
                <w:rFonts w:cstheme="minorHAnsi"/>
                <w:sz w:val="28"/>
                <w:szCs w:val="28"/>
                <w:lang w:val="en-US"/>
              </w:rPr>
            </w:rPrChange>
          </w:rPr>
          <w:t xml:space="preserve"> period 2021-2030</w:t>
        </w:r>
      </w:ins>
    </w:p>
    <w:p w14:paraId="5F24974F" w14:textId="19A3F383" w:rsidR="008150A2" w:rsidRDefault="008150A2">
      <w:pPr>
        <w:tabs>
          <w:tab w:val="left" w:pos="1290"/>
        </w:tabs>
        <w:spacing w:line="360" w:lineRule="auto"/>
        <w:jc w:val="both"/>
        <w:rPr>
          <w:ins w:id="32865" w:author="Ritu Kamra" w:date="2021-09-27T19:39:00Z"/>
          <w:rFonts w:ascii="Arial" w:eastAsia="Arial" w:hAnsi="Arial" w:cs="Arial"/>
          <w:sz w:val="24"/>
          <w:szCs w:val="24"/>
        </w:rPr>
      </w:pPr>
    </w:p>
    <w:p w14:paraId="41C1A8CE" w14:textId="2F6A5E44" w:rsidR="004A4794" w:rsidDel="00F31262" w:rsidRDefault="004A4794">
      <w:pPr>
        <w:tabs>
          <w:tab w:val="left" w:pos="1290"/>
        </w:tabs>
        <w:spacing w:line="360" w:lineRule="auto"/>
        <w:jc w:val="both"/>
        <w:rPr>
          <w:ins w:id="32866" w:author="Ritu Kamra" w:date="2021-09-27T19:39:00Z"/>
          <w:del w:id="32867" w:author="Neeshu Bhadauriya" w:date="2021-09-27T21:56:00Z"/>
          <w:rFonts w:ascii="Arial" w:eastAsia="Arial" w:hAnsi="Arial" w:cs="Arial"/>
          <w:sz w:val="24"/>
          <w:szCs w:val="24"/>
        </w:rPr>
      </w:pPr>
    </w:p>
    <w:p w14:paraId="6781F4A2" w14:textId="1EAF278E" w:rsidR="004A4794" w:rsidDel="00F31262" w:rsidRDefault="004A4794">
      <w:pPr>
        <w:tabs>
          <w:tab w:val="left" w:pos="1290"/>
        </w:tabs>
        <w:spacing w:line="360" w:lineRule="auto"/>
        <w:jc w:val="both"/>
        <w:rPr>
          <w:ins w:id="32868" w:author="Ritu Kamra" w:date="2021-09-27T19:39:00Z"/>
          <w:del w:id="32869" w:author="Neeshu Bhadauriya" w:date="2021-09-27T21:56:00Z"/>
          <w:rFonts w:ascii="Arial" w:eastAsia="Arial" w:hAnsi="Arial" w:cs="Arial"/>
          <w:sz w:val="24"/>
          <w:szCs w:val="24"/>
        </w:rPr>
      </w:pPr>
    </w:p>
    <w:p w14:paraId="3E9E944E" w14:textId="408D25B0" w:rsidR="004A4794" w:rsidDel="00F31262" w:rsidRDefault="004A4794">
      <w:pPr>
        <w:tabs>
          <w:tab w:val="left" w:pos="1290"/>
        </w:tabs>
        <w:spacing w:line="360" w:lineRule="auto"/>
        <w:jc w:val="both"/>
        <w:rPr>
          <w:ins w:id="32870" w:author="Ritu Kamra" w:date="2021-09-27T19:39:00Z"/>
          <w:del w:id="32871" w:author="Neeshu Bhadauriya" w:date="2021-09-27T21:56:00Z"/>
          <w:rFonts w:ascii="Arial" w:eastAsia="Arial" w:hAnsi="Arial" w:cs="Arial"/>
          <w:sz w:val="24"/>
          <w:szCs w:val="24"/>
        </w:rPr>
      </w:pPr>
    </w:p>
    <w:p w14:paraId="43289009" w14:textId="01EBA623" w:rsidR="004A4794" w:rsidDel="00F31262" w:rsidRDefault="004A4794">
      <w:pPr>
        <w:tabs>
          <w:tab w:val="left" w:pos="1290"/>
        </w:tabs>
        <w:spacing w:line="360" w:lineRule="auto"/>
        <w:jc w:val="both"/>
        <w:rPr>
          <w:ins w:id="32872" w:author="Ritu Kamra" w:date="2021-09-27T19:39:00Z"/>
          <w:del w:id="32873" w:author="Neeshu Bhadauriya" w:date="2021-09-27T21:56:00Z"/>
          <w:rFonts w:ascii="Arial" w:eastAsia="Arial" w:hAnsi="Arial" w:cs="Arial"/>
          <w:sz w:val="24"/>
          <w:szCs w:val="24"/>
        </w:rPr>
      </w:pPr>
    </w:p>
    <w:p w14:paraId="26622CF4" w14:textId="48512DFC" w:rsidR="004A4794" w:rsidDel="00F31262" w:rsidRDefault="004A4794">
      <w:pPr>
        <w:tabs>
          <w:tab w:val="left" w:pos="1290"/>
        </w:tabs>
        <w:spacing w:line="360" w:lineRule="auto"/>
        <w:jc w:val="both"/>
        <w:rPr>
          <w:ins w:id="32874" w:author="Ritu Kamra" w:date="2021-09-27T17:54:00Z"/>
          <w:del w:id="32875" w:author="Neeshu Bhadauriya" w:date="2021-09-27T21:56:00Z"/>
          <w:rFonts w:ascii="Arial" w:eastAsia="Arial" w:hAnsi="Arial" w:cs="Arial"/>
          <w:sz w:val="24"/>
          <w:szCs w:val="24"/>
        </w:rPr>
      </w:pPr>
    </w:p>
    <w:p w14:paraId="3DC7CEC3" w14:textId="6D5DE8E6" w:rsidR="004A4794" w:rsidDel="00F31262" w:rsidRDefault="004A4794">
      <w:pPr>
        <w:tabs>
          <w:tab w:val="left" w:pos="1290"/>
        </w:tabs>
        <w:spacing w:line="360" w:lineRule="auto"/>
        <w:jc w:val="both"/>
        <w:rPr>
          <w:ins w:id="32876" w:author="Ritu Kamra" w:date="2021-09-27T19:39:00Z"/>
          <w:del w:id="32877" w:author="Neeshu Bhadauriya" w:date="2021-09-27T21:56:00Z"/>
          <w:rFonts w:ascii="Arial" w:eastAsia="Arial" w:hAnsi="Arial" w:cs="Arial"/>
          <w:b/>
          <w:bCs/>
          <w:sz w:val="24"/>
          <w:szCs w:val="24"/>
          <w:lang w:val="en-US"/>
        </w:rPr>
      </w:pPr>
    </w:p>
    <w:p w14:paraId="504F1BA8" w14:textId="77777777" w:rsidR="00F31262" w:rsidRDefault="00F31262">
      <w:pPr>
        <w:tabs>
          <w:tab w:val="left" w:pos="1290"/>
        </w:tabs>
        <w:spacing w:line="360" w:lineRule="auto"/>
        <w:jc w:val="both"/>
        <w:rPr>
          <w:ins w:id="32878" w:author="Neeshu Bhadauriya" w:date="2021-09-27T21:56:00Z"/>
          <w:rFonts w:ascii="Verdana" w:eastAsia="Arial" w:hAnsi="Verdana" w:cs="Arial"/>
          <w:b/>
          <w:bCs/>
          <w:sz w:val="20"/>
          <w:szCs w:val="20"/>
          <w:lang w:val="en-US"/>
        </w:rPr>
      </w:pPr>
    </w:p>
    <w:p w14:paraId="09B9E316" w14:textId="46BCB3EB" w:rsidR="00912717" w:rsidRPr="00B93A62" w:rsidRDefault="00912717">
      <w:pPr>
        <w:tabs>
          <w:tab w:val="left" w:pos="1290"/>
        </w:tabs>
        <w:spacing w:line="360" w:lineRule="auto"/>
        <w:jc w:val="both"/>
        <w:rPr>
          <w:rFonts w:ascii="Verdana" w:eastAsia="Arial" w:hAnsi="Verdana" w:cs="Arial"/>
          <w:sz w:val="20"/>
          <w:szCs w:val="20"/>
          <w:rPrChange w:id="32879" w:author="Ritu Kamra" w:date="2021-09-27T20:50:00Z">
            <w:rPr>
              <w:rFonts w:ascii="Arial" w:eastAsia="Arial" w:hAnsi="Arial" w:cs="Arial"/>
              <w:sz w:val="24"/>
              <w:szCs w:val="24"/>
            </w:rPr>
          </w:rPrChange>
        </w:rPr>
        <w:pPrChange w:id="32880" w:author="Ritu Kamra" w:date="2021-09-26T09:38:00Z">
          <w:pPr>
            <w:tabs>
              <w:tab w:val="left" w:pos="1290"/>
            </w:tabs>
          </w:pPr>
        </w:pPrChange>
      </w:pPr>
      <w:ins w:id="32881" w:author="Ritu Kamra" w:date="2021-09-27T17:54:00Z">
        <w:r w:rsidRPr="00B93A62">
          <w:rPr>
            <w:rFonts w:ascii="Verdana" w:eastAsia="Arial" w:hAnsi="Verdana" w:cs="Arial"/>
            <w:b/>
            <w:bCs/>
            <w:sz w:val="20"/>
            <w:szCs w:val="20"/>
            <w:lang w:val="en-US"/>
            <w:rPrChange w:id="32882" w:author="Ritu Kamra" w:date="2021-09-27T20:50:00Z">
              <w:rPr>
                <w:rFonts w:ascii="Arial" w:eastAsia="Arial" w:hAnsi="Arial" w:cs="Arial"/>
                <w:b/>
                <w:bCs/>
                <w:sz w:val="24"/>
                <w:szCs w:val="24"/>
                <w:lang w:val="en-US"/>
              </w:rPr>
            </w:rPrChange>
          </w:rPr>
          <w:lastRenderedPageBreak/>
          <w:t>Table 1</w:t>
        </w:r>
      </w:ins>
      <w:ins w:id="32883" w:author="Ritu Kamra" w:date="2021-09-27T18:23:00Z">
        <w:r w:rsidR="003E5CA6" w:rsidRPr="00B93A62">
          <w:rPr>
            <w:rFonts w:ascii="Verdana" w:eastAsia="Arial" w:hAnsi="Verdana" w:cs="Arial"/>
            <w:b/>
            <w:bCs/>
            <w:sz w:val="20"/>
            <w:szCs w:val="20"/>
            <w:lang w:val="en-US"/>
            <w:rPrChange w:id="32884" w:author="Ritu Kamra" w:date="2021-09-27T20:50:00Z">
              <w:rPr>
                <w:rFonts w:ascii="Arial" w:eastAsia="Arial" w:hAnsi="Arial" w:cs="Arial"/>
                <w:b/>
                <w:bCs/>
                <w:sz w:val="24"/>
                <w:szCs w:val="24"/>
                <w:lang w:val="en-US"/>
              </w:rPr>
            </w:rPrChange>
          </w:rPr>
          <w:t>6</w:t>
        </w:r>
      </w:ins>
      <w:ins w:id="32885" w:author="Ritu Kamra" w:date="2021-09-27T17:56:00Z">
        <w:r w:rsidRPr="00B93A62">
          <w:rPr>
            <w:rFonts w:ascii="Verdana" w:eastAsia="Arial" w:hAnsi="Verdana" w:cs="Arial"/>
            <w:b/>
            <w:bCs/>
            <w:sz w:val="20"/>
            <w:szCs w:val="20"/>
            <w:lang w:val="en-US"/>
            <w:rPrChange w:id="32886" w:author="Ritu Kamra" w:date="2021-09-27T20:50:00Z">
              <w:rPr>
                <w:rFonts w:ascii="Arial" w:eastAsia="Arial" w:hAnsi="Arial" w:cs="Arial"/>
                <w:b/>
                <w:bCs/>
                <w:sz w:val="24"/>
                <w:szCs w:val="24"/>
                <w:lang w:val="en-US"/>
              </w:rPr>
            </w:rPrChange>
          </w:rPr>
          <w:t xml:space="preserve">: </w:t>
        </w:r>
      </w:ins>
      <w:ins w:id="32887" w:author="Ritu Kamra" w:date="2021-09-27T17:57:00Z">
        <w:r w:rsidRPr="00B93A62">
          <w:rPr>
            <w:rFonts w:ascii="Verdana" w:eastAsia="Arial" w:hAnsi="Verdana" w:cs="Arial"/>
            <w:b/>
            <w:bCs/>
            <w:sz w:val="20"/>
            <w:szCs w:val="20"/>
            <w:lang w:val="en-US"/>
            <w:rPrChange w:id="32888" w:author="Ritu Kamra" w:date="2021-09-27T20:50:00Z">
              <w:rPr>
                <w:rFonts w:ascii="Arial" w:eastAsia="Arial" w:hAnsi="Arial" w:cs="Arial"/>
                <w:b/>
                <w:bCs/>
                <w:sz w:val="24"/>
                <w:szCs w:val="24"/>
                <w:lang w:val="en-US"/>
              </w:rPr>
            </w:rPrChange>
          </w:rPr>
          <w:t>South America</w:t>
        </w:r>
      </w:ins>
      <w:ins w:id="32889" w:author="Ritu Kamra" w:date="2021-09-27T17:54:00Z">
        <w:r w:rsidRPr="00B93A62">
          <w:rPr>
            <w:rFonts w:ascii="Verdana" w:eastAsia="Arial" w:hAnsi="Verdana" w:cs="Arial"/>
            <w:b/>
            <w:bCs/>
            <w:sz w:val="20"/>
            <w:szCs w:val="20"/>
            <w:rPrChange w:id="32890" w:author="Ritu Kamra" w:date="2021-09-27T20:50:00Z">
              <w:rPr>
                <w:rFonts w:ascii="Arial" w:eastAsia="Arial" w:hAnsi="Arial" w:cs="Arial"/>
                <w:b/>
                <w:bCs/>
                <w:sz w:val="24"/>
                <w:szCs w:val="24"/>
              </w:rPr>
            </w:rPrChange>
          </w:rPr>
          <w:t xml:space="preserve"> Epoxy Resin Market Supply Analysis</w:t>
        </w:r>
        <w:r w:rsidRPr="00B93A62">
          <w:rPr>
            <w:rFonts w:ascii="Verdana" w:eastAsia="Arial" w:hAnsi="Verdana" w:cs="Arial"/>
            <w:b/>
            <w:bCs/>
            <w:sz w:val="20"/>
            <w:szCs w:val="20"/>
            <w:lang w:val="en-US"/>
            <w:rPrChange w:id="32891" w:author="Ritu Kamra" w:date="2021-09-27T20:50:00Z">
              <w:rPr>
                <w:rFonts w:ascii="Arial" w:eastAsia="Arial" w:hAnsi="Arial" w:cs="Arial"/>
                <w:b/>
                <w:bCs/>
                <w:sz w:val="24"/>
                <w:szCs w:val="24"/>
                <w:lang w:val="en-US"/>
              </w:rPr>
            </w:rPrChange>
          </w:rPr>
          <w:t>, By Volume, 2015-2025F (Thousand Tonnes)</w:t>
        </w:r>
      </w:ins>
    </w:p>
    <w:tbl>
      <w:tblPr>
        <w:tblW w:w="10055" w:type="dxa"/>
        <w:tblLayout w:type="fixed"/>
        <w:tblCellMar>
          <w:left w:w="0" w:type="dxa"/>
          <w:right w:w="0" w:type="dxa"/>
        </w:tblCellMar>
        <w:tblLook w:val="0420" w:firstRow="1" w:lastRow="0" w:firstColumn="0" w:lastColumn="0" w:noHBand="0" w:noVBand="1"/>
      </w:tblPr>
      <w:tblGrid>
        <w:gridCol w:w="932"/>
        <w:gridCol w:w="1185"/>
        <w:gridCol w:w="708"/>
        <w:gridCol w:w="851"/>
        <w:gridCol w:w="1065"/>
        <w:gridCol w:w="824"/>
        <w:gridCol w:w="933"/>
        <w:gridCol w:w="933"/>
        <w:gridCol w:w="837"/>
        <w:gridCol w:w="836"/>
        <w:gridCol w:w="951"/>
        <w:tblGridChange w:id="32892">
          <w:tblGrid>
            <w:gridCol w:w="144"/>
            <w:gridCol w:w="788"/>
            <w:gridCol w:w="144"/>
            <w:gridCol w:w="1041"/>
            <w:gridCol w:w="144"/>
            <w:gridCol w:w="564"/>
            <w:gridCol w:w="144"/>
            <w:gridCol w:w="707"/>
            <w:gridCol w:w="144"/>
            <w:gridCol w:w="921"/>
            <w:gridCol w:w="144"/>
            <w:gridCol w:w="680"/>
            <w:gridCol w:w="144"/>
            <w:gridCol w:w="789"/>
            <w:gridCol w:w="144"/>
            <w:gridCol w:w="789"/>
            <w:gridCol w:w="144"/>
            <w:gridCol w:w="693"/>
            <w:gridCol w:w="144"/>
            <w:gridCol w:w="692"/>
            <w:gridCol w:w="144"/>
            <w:gridCol w:w="807"/>
            <w:gridCol w:w="144"/>
          </w:tblGrid>
        </w:tblGridChange>
      </w:tblGrid>
      <w:tr w:rsidR="008150A2" w:rsidRPr="004070B7" w14:paraId="5201D88F" w14:textId="77777777" w:rsidTr="00092529">
        <w:trPr>
          <w:trHeight w:val="477"/>
        </w:trPr>
        <w:tc>
          <w:tcPr>
            <w:tcW w:w="932"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9CDA0D2" w14:textId="77777777" w:rsidR="008150A2" w:rsidRPr="004070B7" w:rsidRDefault="008150A2" w:rsidP="00092529">
            <w:pPr>
              <w:tabs>
                <w:tab w:val="left" w:pos="1290"/>
              </w:tabs>
              <w:rPr>
                <w:rFonts w:ascii="Verdana" w:eastAsia="Arial" w:hAnsi="Verdana" w:cs="Arial"/>
                <w:sz w:val="14"/>
                <w:szCs w:val="14"/>
              </w:rPr>
            </w:pPr>
          </w:p>
        </w:tc>
        <w:tc>
          <w:tcPr>
            <w:tcW w:w="1185"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09F5A15" w14:textId="77777777" w:rsidR="008150A2" w:rsidRPr="004070B7" w:rsidRDefault="008150A2" w:rsidP="00092529">
            <w:pPr>
              <w:tabs>
                <w:tab w:val="left" w:pos="1290"/>
              </w:tabs>
              <w:rPr>
                <w:rFonts w:ascii="Verdana" w:eastAsia="Arial" w:hAnsi="Verdana" w:cs="Arial"/>
                <w:sz w:val="14"/>
                <w:szCs w:val="14"/>
              </w:rPr>
            </w:pPr>
          </w:p>
        </w:tc>
        <w:tc>
          <w:tcPr>
            <w:tcW w:w="70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C4F772C" w14:textId="77777777" w:rsidR="008150A2" w:rsidRPr="00AD2607" w:rsidRDefault="008150A2" w:rsidP="00092529">
            <w:pPr>
              <w:tabs>
                <w:tab w:val="left" w:pos="1290"/>
              </w:tabs>
              <w:rPr>
                <w:rFonts w:ascii="Verdana" w:eastAsia="Arial" w:hAnsi="Verdana" w:cs="Arial"/>
                <w:color w:val="FFFFFF" w:themeColor="background1"/>
                <w:sz w:val="14"/>
                <w:szCs w:val="14"/>
                <w:rPrChange w:id="32893" w:author="Dilip Kumar" w:date="2021-09-26T12:09:00Z">
                  <w:rPr>
                    <w:rFonts w:ascii="Verdana" w:eastAsia="Arial" w:hAnsi="Verdana" w:cs="Arial"/>
                    <w:sz w:val="14"/>
                    <w:szCs w:val="14"/>
                  </w:rPr>
                </w:rPrChange>
              </w:rPr>
            </w:pPr>
            <w:r w:rsidRPr="00AD2607">
              <w:rPr>
                <w:rFonts w:ascii="Verdana" w:eastAsia="Arial" w:hAnsi="Verdana" w:cs="Arial"/>
                <w:b/>
                <w:bCs/>
                <w:color w:val="FFFFFF" w:themeColor="background1"/>
                <w:sz w:val="14"/>
                <w:szCs w:val="14"/>
                <w:rPrChange w:id="32894" w:author="Dilip Kumar" w:date="2021-09-26T12:09:00Z">
                  <w:rPr>
                    <w:rFonts w:ascii="Verdana" w:eastAsia="Arial" w:hAnsi="Verdana" w:cs="Arial"/>
                    <w:b/>
                    <w:bCs/>
                    <w:sz w:val="14"/>
                    <w:szCs w:val="14"/>
                  </w:rPr>
                </w:rPrChange>
              </w:rPr>
              <w:t>2015</w:t>
            </w:r>
          </w:p>
        </w:tc>
        <w:tc>
          <w:tcPr>
            <w:tcW w:w="85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F9BBEE3" w14:textId="77777777" w:rsidR="008150A2" w:rsidRPr="00AD2607" w:rsidRDefault="008150A2" w:rsidP="00092529">
            <w:pPr>
              <w:tabs>
                <w:tab w:val="left" w:pos="1290"/>
              </w:tabs>
              <w:rPr>
                <w:rFonts w:ascii="Verdana" w:eastAsia="Arial" w:hAnsi="Verdana" w:cs="Arial"/>
                <w:color w:val="FFFFFF" w:themeColor="background1"/>
                <w:sz w:val="14"/>
                <w:szCs w:val="14"/>
                <w:rPrChange w:id="32895" w:author="Dilip Kumar" w:date="2021-09-26T12:09:00Z">
                  <w:rPr>
                    <w:rFonts w:ascii="Verdana" w:eastAsia="Arial" w:hAnsi="Verdana" w:cs="Arial"/>
                    <w:sz w:val="14"/>
                    <w:szCs w:val="14"/>
                  </w:rPr>
                </w:rPrChange>
              </w:rPr>
            </w:pPr>
            <w:r w:rsidRPr="00AD2607">
              <w:rPr>
                <w:rFonts w:ascii="Verdana" w:eastAsia="Arial" w:hAnsi="Verdana" w:cs="Arial"/>
                <w:b/>
                <w:bCs/>
                <w:color w:val="FFFFFF" w:themeColor="background1"/>
                <w:sz w:val="14"/>
                <w:szCs w:val="14"/>
                <w:rPrChange w:id="32896" w:author="Dilip Kumar" w:date="2021-09-26T12:09:00Z">
                  <w:rPr>
                    <w:rFonts w:ascii="Verdana" w:eastAsia="Arial" w:hAnsi="Verdana" w:cs="Arial"/>
                    <w:b/>
                    <w:bCs/>
                    <w:sz w:val="14"/>
                    <w:szCs w:val="14"/>
                  </w:rPr>
                </w:rPrChange>
              </w:rPr>
              <w:t>2016</w:t>
            </w:r>
          </w:p>
        </w:tc>
        <w:tc>
          <w:tcPr>
            <w:tcW w:w="1065"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4F6B8B2" w14:textId="77777777" w:rsidR="008150A2" w:rsidRPr="00AD2607" w:rsidRDefault="008150A2" w:rsidP="00092529">
            <w:pPr>
              <w:tabs>
                <w:tab w:val="left" w:pos="1290"/>
              </w:tabs>
              <w:rPr>
                <w:rFonts w:ascii="Verdana" w:eastAsia="Arial" w:hAnsi="Verdana" w:cs="Arial"/>
                <w:color w:val="FFFFFF" w:themeColor="background1"/>
                <w:sz w:val="14"/>
                <w:szCs w:val="14"/>
                <w:rPrChange w:id="32897" w:author="Dilip Kumar" w:date="2021-09-26T12:09:00Z">
                  <w:rPr>
                    <w:rFonts w:ascii="Verdana" w:eastAsia="Arial" w:hAnsi="Verdana" w:cs="Arial"/>
                    <w:sz w:val="14"/>
                    <w:szCs w:val="14"/>
                  </w:rPr>
                </w:rPrChange>
              </w:rPr>
            </w:pPr>
            <w:r w:rsidRPr="00AD2607">
              <w:rPr>
                <w:rFonts w:ascii="Verdana" w:eastAsia="Arial" w:hAnsi="Verdana" w:cs="Arial"/>
                <w:b/>
                <w:bCs/>
                <w:color w:val="FFFFFF" w:themeColor="background1"/>
                <w:sz w:val="14"/>
                <w:szCs w:val="14"/>
                <w:rPrChange w:id="32898" w:author="Dilip Kumar" w:date="2021-09-26T12:09:00Z">
                  <w:rPr>
                    <w:rFonts w:ascii="Verdana" w:eastAsia="Arial" w:hAnsi="Verdana" w:cs="Arial"/>
                    <w:b/>
                    <w:bCs/>
                    <w:sz w:val="14"/>
                    <w:szCs w:val="14"/>
                  </w:rPr>
                </w:rPrChange>
              </w:rPr>
              <w:t>2017</w:t>
            </w:r>
          </w:p>
        </w:tc>
        <w:tc>
          <w:tcPr>
            <w:tcW w:w="82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8186146" w14:textId="77777777" w:rsidR="008150A2" w:rsidRPr="00AD2607" w:rsidRDefault="008150A2" w:rsidP="00092529">
            <w:pPr>
              <w:tabs>
                <w:tab w:val="left" w:pos="1290"/>
              </w:tabs>
              <w:rPr>
                <w:rFonts w:ascii="Verdana" w:eastAsia="Arial" w:hAnsi="Verdana" w:cs="Arial"/>
                <w:color w:val="FFFFFF" w:themeColor="background1"/>
                <w:sz w:val="14"/>
                <w:szCs w:val="14"/>
                <w:rPrChange w:id="32899" w:author="Dilip Kumar" w:date="2021-09-26T12:09:00Z">
                  <w:rPr>
                    <w:rFonts w:ascii="Verdana" w:eastAsia="Arial" w:hAnsi="Verdana" w:cs="Arial"/>
                    <w:sz w:val="14"/>
                    <w:szCs w:val="14"/>
                  </w:rPr>
                </w:rPrChange>
              </w:rPr>
            </w:pPr>
            <w:r w:rsidRPr="00AD2607">
              <w:rPr>
                <w:rFonts w:ascii="Verdana" w:eastAsia="Arial" w:hAnsi="Verdana" w:cs="Arial"/>
                <w:b/>
                <w:bCs/>
                <w:color w:val="FFFFFF" w:themeColor="background1"/>
                <w:sz w:val="14"/>
                <w:szCs w:val="14"/>
                <w:rPrChange w:id="32900" w:author="Dilip Kumar" w:date="2021-09-26T12:09:00Z">
                  <w:rPr>
                    <w:rFonts w:ascii="Verdana" w:eastAsia="Arial" w:hAnsi="Verdana" w:cs="Arial"/>
                    <w:b/>
                    <w:bCs/>
                    <w:sz w:val="14"/>
                    <w:szCs w:val="14"/>
                  </w:rPr>
                </w:rPrChange>
              </w:rPr>
              <w:t>2018</w:t>
            </w:r>
          </w:p>
        </w:tc>
        <w:tc>
          <w:tcPr>
            <w:tcW w:w="933"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A58A7C1" w14:textId="77777777" w:rsidR="008150A2" w:rsidRPr="00AD2607" w:rsidRDefault="008150A2" w:rsidP="00092529">
            <w:pPr>
              <w:tabs>
                <w:tab w:val="left" w:pos="1290"/>
              </w:tabs>
              <w:rPr>
                <w:rFonts w:ascii="Verdana" w:eastAsia="Arial" w:hAnsi="Verdana" w:cs="Arial"/>
                <w:color w:val="FFFFFF" w:themeColor="background1"/>
                <w:sz w:val="14"/>
                <w:szCs w:val="14"/>
                <w:rPrChange w:id="32901" w:author="Dilip Kumar" w:date="2021-09-26T12:09:00Z">
                  <w:rPr>
                    <w:rFonts w:ascii="Verdana" w:eastAsia="Arial" w:hAnsi="Verdana" w:cs="Arial"/>
                    <w:sz w:val="14"/>
                    <w:szCs w:val="14"/>
                  </w:rPr>
                </w:rPrChange>
              </w:rPr>
            </w:pPr>
            <w:r w:rsidRPr="00AD2607">
              <w:rPr>
                <w:rFonts w:ascii="Verdana" w:eastAsia="Arial" w:hAnsi="Verdana" w:cs="Arial"/>
                <w:b/>
                <w:bCs/>
                <w:color w:val="FFFFFF" w:themeColor="background1"/>
                <w:sz w:val="14"/>
                <w:szCs w:val="14"/>
                <w:rPrChange w:id="32902" w:author="Dilip Kumar" w:date="2021-09-26T12:09:00Z">
                  <w:rPr>
                    <w:rFonts w:ascii="Verdana" w:eastAsia="Arial" w:hAnsi="Verdana" w:cs="Arial"/>
                    <w:b/>
                    <w:bCs/>
                    <w:sz w:val="14"/>
                    <w:szCs w:val="14"/>
                  </w:rPr>
                </w:rPrChange>
              </w:rPr>
              <w:t>2019</w:t>
            </w:r>
          </w:p>
        </w:tc>
        <w:tc>
          <w:tcPr>
            <w:tcW w:w="933"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6284B1E" w14:textId="77777777" w:rsidR="008150A2" w:rsidRPr="00AD2607" w:rsidRDefault="008150A2" w:rsidP="00092529">
            <w:pPr>
              <w:tabs>
                <w:tab w:val="left" w:pos="1290"/>
              </w:tabs>
              <w:rPr>
                <w:rFonts w:ascii="Verdana" w:eastAsia="Arial" w:hAnsi="Verdana" w:cs="Arial"/>
                <w:color w:val="FFFFFF" w:themeColor="background1"/>
                <w:sz w:val="14"/>
                <w:szCs w:val="14"/>
                <w:rPrChange w:id="32903" w:author="Dilip Kumar" w:date="2021-09-26T12:09:00Z">
                  <w:rPr>
                    <w:rFonts w:ascii="Verdana" w:eastAsia="Arial" w:hAnsi="Verdana" w:cs="Arial"/>
                    <w:sz w:val="14"/>
                    <w:szCs w:val="14"/>
                  </w:rPr>
                </w:rPrChange>
              </w:rPr>
            </w:pPr>
            <w:r w:rsidRPr="00AD2607">
              <w:rPr>
                <w:rFonts w:ascii="Verdana" w:eastAsia="Arial" w:hAnsi="Verdana" w:cs="Arial"/>
                <w:b/>
                <w:bCs/>
                <w:color w:val="FFFFFF" w:themeColor="background1"/>
                <w:sz w:val="14"/>
                <w:szCs w:val="14"/>
                <w:lang w:val="en-US"/>
                <w:rPrChange w:id="32904" w:author="Dilip Kumar" w:date="2021-09-26T12:09:00Z">
                  <w:rPr>
                    <w:rFonts w:ascii="Verdana" w:eastAsia="Arial" w:hAnsi="Verdana" w:cs="Arial"/>
                    <w:b/>
                    <w:bCs/>
                    <w:sz w:val="14"/>
                    <w:szCs w:val="14"/>
                    <w:lang w:val="en-US"/>
                  </w:rPr>
                </w:rPrChange>
              </w:rPr>
              <w:t>2020</w:t>
            </w:r>
          </w:p>
        </w:tc>
        <w:tc>
          <w:tcPr>
            <w:tcW w:w="83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2D6739F" w14:textId="77777777" w:rsidR="008150A2" w:rsidRPr="00AD2607" w:rsidRDefault="008150A2" w:rsidP="00092529">
            <w:pPr>
              <w:tabs>
                <w:tab w:val="left" w:pos="1290"/>
              </w:tabs>
              <w:rPr>
                <w:rFonts w:ascii="Verdana" w:eastAsia="Arial" w:hAnsi="Verdana" w:cs="Arial"/>
                <w:color w:val="FFFFFF" w:themeColor="background1"/>
                <w:sz w:val="14"/>
                <w:szCs w:val="14"/>
                <w:rPrChange w:id="32905" w:author="Dilip Kumar" w:date="2021-09-26T12:09:00Z">
                  <w:rPr>
                    <w:rFonts w:ascii="Verdana" w:eastAsia="Arial" w:hAnsi="Verdana" w:cs="Arial"/>
                    <w:sz w:val="14"/>
                    <w:szCs w:val="14"/>
                  </w:rPr>
                </w:rPrChange>
              </w:rPr>
            </w:pPr>
            <w:r w:rsidRPr="00AD2607">
              <w:rPr>
                <w:rFonts w:ascii="Verdana" w:eastAsia="Arial" w:hAnsi="Verdana" w:cs="Arial"/>
                <w:b/>
                <w:bCs/>
                <w:color w:val="FFFFFF" w:themeColor="background1"/>
                <w:sz w:val="14"/>
                <w:szCs w:val="14"/>
                <w:rPrChange w:id="32906" w:author="Dilip Kumar" w:date="2021-09-26T12:09:00Z">
                  <w:rPr>
                    <w:rFonts w:ascii="Verdana" w:eastAsia="Arial" w:hAnsi="Verdana" w:cs="Arial"/>
                    <w:b/>
                    <w:bCs/>
                    <w:sz w:val="14"/>
                    <w:szCs w:val="14"/>
                  </w:rPr>
                </w:rPrChange>
              </w:rPr>
              <w:t>2021E</w:t>
            </w:r>
          </w:p>
        </w:tc>
        <w:tc>
          <w:tcPr>
            <w:tcW w:w="83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81E7DAC" w14:textId="77777777" w:rsidR="008150A2" w:rsidRPr="00AD2607" w:rsidRDefault="008150A2" w:rsidP="00092529">
            <w:pPr>
              <w:tabs>
                <w:tab w:val="left" w:pos="1290"/>
              </w:tabs>
              <w:rPr>
                <w:rFonts w:ascii="Verdana" w:eastAsia="Arial" w:hAnsi="Verdana" w:cs="Arial"/>
                <w:color w:val="FFFFFF" w:themeColor="background1"/>
                <w:sz w:val="14"/>
                <w:szCs w:val="14"/>
                <w:rPrChange w:id="32907" w:author="Dilip Kumar" w:date="2021-09-26T12:09:00Z">
                  <w:rPr>
                    <w:rFonts w:ascii="Verdana" w:eastAsia="Arial" w:hAnsi="Verdana" w:cs="Arial"/>
                    <w:sz w:val="14"/>
                    <w:szCs w:val="14"/>
                  </w:rPr>
                </w:rPrChange>
              </w:rPr>
            </w:pPr>
            <w:r w:rsidRPr="00AD2607">
              <w:rPr>
                <w:rFonts w:ascii="Verdana" w:eastAsia="Arial" w:hAnsi="Verdana" w:cs="Arial"/>
                <w:b/>
                <w:bCs/>
                <w:color w:val="FFFFFF" w:themeColor="background1"/>
                <w:sz w:val="14"/>
                <w:szCs w:val="14"/>
                <w:rPrChange w:id="32908" w:author="Dilip Kumar" w:date="2021-09-26T12:09:00Z">
                  <w:rPr>
                    <w:rFonts w:ascii="Verdana" w:eastAsia="Arial" w:hAnsi="Verdana" w:cs="Arial"/>
                    <w:b/>
                    <w:bCs/>
                    <w:sz w:val="14"/>
                    <w:szCs w:val="14"/>
                  </w:rPr>
                </w:rPrChange>
              </w:rPr>
              <w:t>2025F</w:t>
            </w:r>
          </w:p>
        </w:tc>
        <w:tc>
          <w:tcPr>
            <w:tcW w:w="95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4C7D9F9" w14:textId="77777777" w:rsidR="008150A2" w:rsidRPr="00AD2607" w:rsidRDefault="008150A2" w:rsidP="00092529">
            <w:pPr>
              <w:tabs>
                <w:tab w:val="left" w:pos="1290"/>
              </w:tabs>
              <w:rPr>
                <w:rFonts w:ascii="Verdana" w:eastAsia="Arial" w:hAnsi="Verdana" w:cs="Arial"/>
                <w:color w:val="FFFFFF" w:themeColor="background1"/>
                <w:sz w:val="14"/>
                <w:szCs w:val="14"/>
                <w:rPrChange w:id="32909" w:author="Dilip Kumar" w:date="2021-09-26T12:09:00Z">
                  <w:rPr>
                    <w:rFonts w:ascii="Verdana" w:eastAsia="Arial" w:hAnsi="Verdana" w:cs="Arial"/>
                    <w:sz w:val="14"/>
                    <w:szCs w:val="14"/>
                  </w:rPr>
                </w:rPrChange>
              </w:rPr>
            </w:pPr>
            <w:r w:rsidRPr="00AD2607">
              <w:rPr>
                <w:rFonts w:ascii="Verdana" w:eastAsia="Arial" w:hAnsi="Verdana" w:cs="Arial"/>
                <w:b/>
                <w:bCs/>
                <w:color w:val="FFFFFF" w:themeColor="background1"/>
                <w:sz w:val="14"/>
                <w:szCs w:val="14"/>
                <w:rPrChange w:id="32910" w:author="Dilip Kumar" w:date="2021-09-26T12:09:00Z">
                  <w:rPr>
                    <w:rFonts w:ascii="Verdana" w:eastAsia="Arial" w:hAnsi="Verdana" w:cs="Arial"/>
                    <w:b/>
                    <w:bCs/>
                    <w:sz w:val="14"/>
                    <w:szCs w:val="14"/>
                  </w:rPr>
                </w:rPrChange>
              </w:rPr>
              <w:t>2030F</w:t>
            </w:r>
          </w:p>
        </w:tc>
      </w:tr>
      <w:tr w:rsidR="000923F0" w:rsidRPr="004070B7" w14:paraId="528157C4" w14:textId="77777777" w:rsidTr="00092529">
        <w:trPr>
          <w:trHeight w:val="477"/>
        </w:trPr>
        <w:tc>
          <w:tcPr>
            <w:tcW w:w="932"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2BDDBB25" w14:textId="77777777" w:rsidR="000923F0" w:rsidRPr="004070B7" w:rsidRDefault="000923F0" w:rsidP="000923F0">
            <w:pPr>
              <w:tabs>
                <w:tab w:val="left" w:pos="1290"/>
              </w:tabs>
              <w:rPr>
                <w:rFonts w:ascii="Verdana" w:eastAsia="Arial" w:hAnsi="Verdana" w:cs="Arial"/>
                <w:sz w:val="14"/>
                <w:szCs w:val="14"/>
              </w:rPr>
            </w:pPr>
            <w:r w:rsidRPr="004070B7">
              <w:rPr>
                <w:rFonts w:ascii="Verdana" w:eastAsia="Arial" w:hAnsi="Verdana" w:cs="Arial"/>
                <w:b/>
                <w:bCs/>
                <w:sz w:val="14"/>
                <w:szCs w:val="14"/>
              </w:rPr>
              <w:t>South America</w:t>
            </w:r>
          </w:p>
        </w:tc>
        <w:tc>
          <w:tcPr>
            <w:tcW w:w="1185"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4614212" w14:textId="77777777" w:rsidR="000923F0" w:rsidRPr="004070B7" w:rsidRDefault="000923F0">
            <w:pPr>
              <w:tabs>
                <w:tab w:val="left" w:pos="1290"/>
              </w:tabs>
              <w:jc w:val="center"/>
              <w:rPr>
                <w:rFonts w:ascii="Verdana" w:eastAsia="Arial" w:hAnsi="Verdana" w:cs="Arial"/>
                <w:sz w:val="14"/>
                <w:szCs w:val="14"/>
              </w:rPr>
              <w:pPrChange w:id="32911" w:author="Jaideep Kumar" w:date="2021-09-26T21:05:00Z">
                <w:pPr>
                  <w:tabs>
                    <w:tab w:val="left" w:pos="1290"/>
                  </w:tabs>
                </w:pPr>
              </w:pPrChange>
            </w:pPr>
            <w:r w:rsidRPr="004070B7">
              <w:rPr>
                <w:rFonts w:ascii="Verdana" w:eastAsia="Arial" w:hAnsi="Verdana" w:cs="Arial"/>
                <w:b/>
                <w:bCs/>
                <w:sz w:val="14"/>
                <w:szCs w:val="14"/>
              </w:rPr>
              <w:t>Capacity</w:t>
            </w:r>
          </w:p>
        </w:tc>
        <w:tc>
          <w:tcPr>
            <w:tcW w:w="70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2309F41" w14:textId="3D8397B6" w:rsidR="000923F0" w:rsidRPr="00B93A62" w:rsidRDefault="000923F0">
            <w:pPr>
              <w:tabs>
                <w:tab w:val="left" w:pos="1290"/>
              </w:tabs>
              <w:jc w:val="center"/>
              <w:rPr>
                <w:rFonts w:ascii="Verdana" w:hAnsi="Verdana" w:cs="Arial"/>
                <w:color w:val="000000"/>
                <w:sz w:val="14"/>
                <w:szCs w:val="14"/>
                <w:rPrChange w:id="32912" w:author="Ritu Kamra" w:date="2021-09-27T20:48:00Z">
                  <w:rPr>
                    <w:rFonts w:ascii="Verdana" w:eastAsia="Arial" w:hAnsi="Verdana" w:cs="Arial"/>
                    <w:sz w:val="14"/>
                    <w:szCs w:val="14"/>
                  </w:rPr>
                </w:rPrChange>
              </w:rPr>
              <w:pPrChange w:id="32913" w:author="Jaideep Kumar" w:date="2021-09-26T21:05:00Z">
                <w:pPr>
                  <w:tabs>
                    <w:tab w:val="left" w:pos="1290"/>
                  </w:tabs>
                </w:pPr>
              </w:pPrChange>
            </w:pPr>
            <w:ins w:id="32914" w:author="Ritu Kamra" w:date="2021-09-26T09:26:00Z">
              <w:r w:rsidRPr="00B93A62">
                <w:rPr>
                  <w:rFonts w:ascii="Verdana" w:hAnsi="Verdana" w:cs="Arial"/>
                  <w:color w:val="000000"/>
                  <w:sz w:val="14"/>
                  <w:szCs w:val="14"/>
                  <w:rPrChange w:id="32915" w:author="Ritu Kamra" w:date="2021-09-27T20:48:00Z">
                    <w:rPr>
                      <w:rFonts w:ascii="Arial" w:hAnsi="Arial" w:cs="Arial"/>
                      <w:color w:val="000000"/>
                      <w:sz w:val="20"/>
                      <w:szCs w:val="20"/>
                    </w:rPr>
                  </w:rPrChange>
                </w:rPr>
                <w:t>43.00</w:t>
              </w:r>
            </w:ins>
            <w:del w:id="32916" w:author="Ritu Kamra" w:date="2021-09-26T09:26:00Z">
              <w:r w:rsidRPr="00B93A62" w:rsidDel="008A429F">
                <w:rPr>
                  <w:rFonts w:ascii="Verdana" w:hAnsi="Verdana" w:cs="Arial"/>
                  <w:color w:val="000000"/>
                  <w:sz w:val="14"/>
                  <w:szCs w:val="14"/>
                  <w:rPrChange w:id="32917" w:author="Ritu Kamra" w:date="2021-09-27T20:48:00Z">
                    <w:rPr>
                      <w:rFonts w:ascii="Verdana" w:eastAsia="Arial" w:hAnsi="Verdana" w:cs="Arial"/>
                      <w:sz w:val="14"/>
                      <w:szCs w:val="14"/>
                    </w:rPr>
                  </w:rPrChange>
                </w:rPr>
                <w:delText>43.00</w:delText>
              </w:r>
            </w:del>
          </w:p>
        </w:tc>
        <w:tc>
          <w:tcPr>
            <w:tcW w:w="85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E5A5E0D" w14:textId="097BD70F" w:rsidR="000923F0" w:rsidRPr="00B93A62" w:rsidRDefault="000923F0">
            <w:pPr>
              <w:tabs>
                <w:tab w:val="left" w:pos="1290"/>
              </w:tabs>
              <w:jc w:val="center"/>
              <w:rPr>
                <w:rFonts w:ascii="Verdana" w:hAnsi="Verdana" w:cs="Arial"/>
                <w:color w:val="000000"/>
                <w:sz w:val="14"/>
                <w:szCs w:val="14"/>
                <w:rPrChange w:id="32918" w:author="Ritu Kamra" w:date="2021-09-27T20:48:00Z">
                  <w:rPr>
                    <w:rFonts w:ascii="Verdana" w:eastAsia="Arial" w:hAnsi="Verdana" w:cs="Arial"/>
                    <w:sz w:val="14"/>
                    <w:szCs w:val="14"/>
                  </w:rPr>
                </w:rPrChange>
              </w:rPr>
              <w:pPrChange w:id="32919" w:author="Jaideep Kumar" w:date="2021-09-26T21:05:00Z">
                <w:pPr>
                  <w:tabs>
                    <w:tab w:val="left" w:pos="1290"/>
                  </w:tabs>
                </w:pPr>
              </w:pPrChange>
            </w:pPr>
            <w:ins w:id="32920" w:author="Ritu Kamra" w:date="2021-09-26T09:26:00Z">
              <w:r w:rsidRPr="00B93A62">
                <w:rPr>
                  <w:rFonts w:ascii="Verdana" w:hAnsi="Verdana" w:cs="Arial"/>
                  <w:color w:val="000000"/>
                  <w:sz w:val="14"/>
                  <w:szCs w:val="14"/>
                  <w:rPrChange w:id="32921" w:author="Ritu Kamra" w:date="2021-09-27T20:48:00Z">
                    <w:rPr>
                      <w:rFonts w:ascii="Arial" w:hAnsi="Arial" w:cs="Arial"/>
                      <w:color w:val="000000"/>
                      <w:sz w:val="20"/>
                      <w:szCs w:val="20"/>
                    </w:rPr>
                  </w:rPrChange>
                </w:rPr>
                <w:t>43.00</w:t>
              </w:r>
            </w:ins>
            <w:del w:id="32922" w:author="Ritu Kamra" w:date="2021-09-26T09:26:00Z">
              <w:r w:rsidRPr="00B93A62" w:rsidDel="008A429F">
                <w:rPr>
                  <w:rFonts w:ascii="Verdana" w:hAnsi="Verdana" w:cs="Arial"/>
                  <w:color w:val="000000"/>
                  <w:sz w:val="14"/>
                  <w:szCs w:val="14"/>
                  <w:rPrChange w:id="32923" w:author="Ritu Kamra" w:date="2021-09-27T20:48:00Z">
                    <w:rPr>
                      <w:rFonts w:ascii="Verdana" w:eastAsia="Arial" w:hAnsi="Verdana" w:cs="Arial"/>
                      <w:sz w:val="14"/>
                      <w:szCs w:val="14"/>
                    </w:rPr>
                  </w:rPrChange>
                </w:rPr>
                <w:delText>43.00</w:delText>
              </w:r>
            </w:del>
          </w:p>
        </w:tc>
        <w:tc>
          <w:tcPr>
            <w:tcW w:w="1065"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BD6DF9A" w14:textId="706A0FCD" w:rsidR="000923F0" w:rsidRPr="00B93A62" w:rsidRDefault="000923F0">
            <w:pPr>
              <w:tabs>
                <w:tab w:val="left" w:pos="1290"/>
              </w:tabs>
              <w:jc w:val="center"/>
              <w:rPr>
                <w:rFonts w:ascii="Verdana" w:hAnsi="Verdana" w:cs="Arial"/>
                <w:color w:val="000000"/>
                <w:sz w:val="14"/>
                <w:szCs w:val="14"/>
                <w:rPrChange w:id="32924" w:author="Ritu Kamra" w:date="2021-09-27T20:48:00Z">
                  <w:rPr>
                    <w:rFonts w:ascii="Verdana" w:eastAsia="Arial" w:hAnsi="Verdana" w:cs="Arial"/>
                    <w:sz w:val="14"/>
                    <w:szCs w:val="14"/>
                  </w:rPr>
                </w:rPrChange>
              </w:rPr>
              <w:pPrChange w:id="32925" w:author="Jaideep Kumar" w:date="2021-09-26T21:05:00Z">
                <w:pPr>
                  <w:tabs>
                    <w:tab w:val="left" w:pos="1290"/>
                  </w:tabs>
                </w:pPr>
              </w:pPrChange>
            </w:pPr>
            <w:ins w:id="32926" w:author="Ritu Kamra" w:date="2021-09-26T09:26:00Z">
              <w:r w:rsidRPr="00B93A62">
                <w:rPr>
                  <w:rFonts w:ascii="Verdana" w:hAnsi="Verdana" w:cs="Arial"/>
                  <w:color w:val="000000"/>
                  <w:sz w:val="14"/>
                  <w:szCs w:val="14"/>
                  <w:rPrChange w:id="32927" w:author="Ritu Kamra" w:date="2021-09-27T20:48:00Z">
                    <w:rPr>
                      <w:rFonts w:ascii="Arial" w:hAnsi="Arial" w:cs="Arial"/>
                      <w:color w:val="000000"/>
                      <w:sz w:val="20"/>
                      <w:szCs w:val="20"/>
                    </w:rPr>
                  </w:rPrChange>
                </w:rPr>
                <w:t>43.00</w:t>
              </w:r>
            </w:ins>
            <w:del w:id="32928" w:author="Ritu Kamra" w:date="2021-09-26T09:26:00Z">
              <w:r w:rsidRPr="00B93A62" w:rsidDel="008A429F">
                <w:rPr>
                  <w:rFonts w:ascii="Verdana" w:hAnsi="Verdana" w:cs="Arial"/>
                  <w:color w:val="000000"/>
                  <w:sz w:val="14"/>
                  <w:szCs w:val="14"/>
                  <w:rPrChange w:id="32929" w:author="Ritu Kamra" w:date="2021-09-27T20:48:00Z">
                    <w:rPr>
                      <w:rFonts w:ascii="Verdana" w:eastAsia="Arial" w:hAnsi="Verdana" w:cs="Arial"/>
                      <w:sz w:val="14"/>
                      <w:szCs w:val="14"/>
                    </w:rPr>
                  </w:rPrChange>
                </w:rPr>
                <w:delText>43.00</w:delText>
              </w:r>
            </w:del>
          </w:p>
        </w:tc>
        <w:tc>
          <w:tcPr>
            <w:tcW w:w="824"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D4D10B4" w14:textId="37D6E76D" w:rsidR="000923F0" w:rsidRPr="00B93A62" w:rsidRDefault="000923F0">
            <w:pPr>
              <w:tabs>
                <w:tab w:val="left" w:pos="1290"/>
              </w:tabs>
              <w:jc w:val="center"/>
              <w:rPr>
                <w:rFonts w:ascii="Verdana" w:hAnsi="Verdana" w:cs="Arial"/>
                <w:color w:val="000000"/>
                <w:sz w:val="14"/>
                <w:szCs w:val="14"/>
                <w:rPrChange w:id="32930" w:author="Ritu Kamra" w:date="2021-09-27T20:48:00Z">
                  <w:rPr>
                    <w:rFonts w:ascii="Verdana" w:eastAsia="Arial" w:hAnsi="Verdana" w:cs="Arial"/>
                    <w:sz w:val="14"/>
                    <w:szCs w:val="14"/>
                  </w:rPr>
                </w:rPrChange>
              </w:rPr>
              <w:pPrChange w:id="32931" w:author="Jaideep Kumar" w:date="2021-09-26T21:05:00Z">
                <w:pPr>
                  <w:tabs>
                    <w:tab w:val="left" w:pos="1290"/>
                  </w:tabs>
                </w:pPr>
              </w:pPrChange>
            </w:pPr>
            <w:ins w:id="32932" w:author="Ritu Kamra" w:date="2021-09-26T09:26:00Z">
              <w:r w:rsidRPr="00B93A62">
                <w:rPr>
                  <w:rFonts w:ascii="Verdana" w:hAnsi="Verdana" w:cs="Arial"/>
                  <w:color w:val="000000"/>
                  <w:sz w:val="14"/>
                  <w:szCs w:val="14"/>
                  <w:rPrChange w:id="32933" w:author="Ritu Kamra" w:date="2021-09-27T20:48:00Z">
                    <w:rPr>
                      <w:rFonts w:ascii="Arial" w:hAnsi="Arial" w:cs="Arial"/>
                      <w:color w:val="000000"/>
                      <w:sz w:val="20"/>
                      <w:szCs w:val="20"/>
                    </w:rPr>
                  </w:rPrChange>
                </w:rPr>
                <w:t>43.00</w:t>
              </w:r>
            </w:ins>
            <w:del w:id="32934" w:author="Ritu Kamra" w:date="2021-09-26T09:26:00Z">
              <w:r w:rsidRPr="00B93A62" w:rsidDel="008A429F">
                <w:rPr>
                  <w:rFonts w:ascii="Verdana" w:hAnsi="Verdana" w:cs="Arial"/>
                  <w:color w:val="000000"/>
                  <w:sz w:val="14"/>
                  <w:szCs w:val="14"/>
                  <w:rPrChange w:id="32935" w:author="Ritu Kamra" w:date="2021-09-27T20:48:00Z">
                    <w:rPr>
                      <w:rFonts w:ascii="Verdana" w:eastAsia="Arial" w:hAnsi="Verdana" w:cs="Arial"/>
                      <w:sz w:val="14"/>
                      <w:szCs w:val="14"/>
                    </w:rPr>
                  </w:rPrChange>
                </w:rPr>
                <w:delText>43.00</w:delText>
              </w:r>
            </w:del>
          </w:p>
        </w:tc>
        <w:tc>
          <w:tcPr>
            <w:tcW w:w="933"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086A999" w14:textId="1F23D876" w:rsidR="000923F0" w:rsidRPr="00B93A62" w:rsidRDefault="000923F0">
            <w:pPr>
              <w:tabs>
                <w:tab w:val="left" w:pos="1290"/>
              </w:tabs>
              <w:jc w:val="center"/>
              <w:rPr>
                <w:rFonts w:ascii="Verdana" w:hAnsi="Verdana" w:cs="Arial"/>
                <w:color w:val="000000"/>
                <w:sz w:val="14"/>
                <w:szCs w:val="14"/>
                <w:rPrChange w:id="32936" w:author="Ritu Kamra" w:date="2021-09-27T20:48:00Z">
                  <w:rPr>
                    <w:rFonts w:ascii="Verdana" w:eastAsia="Arial" w:hAnsi="Verdana" w:cs="Arial"/>
                    <w:sz w:val="14"/>
                    <w:szCs w:val="14"/>
                  </w:rPr>
                </w:rPrChange>
              </w:rPr>
              <w:pPrChange w:id="32937" w:author="Jaideep Kumar" w:date="2021-09-26T21:05:00Z">
                <w:pPr>
                  <w:tabs>
                    <w:tab w:val="left" w:pos="1290"/>
                  </w:tabs>
                </w:pPr>
              </w:pPrChange>
            </w:pPr>
            <w:ins w:id="32938" w:author="Ritu Kamra" w:date="2021-09-26T09:26:00Z">
              <w:r w:rsidRPr="00B93A62">
                <w:rPr>
                  <w:rFonts w:ascii="Verdana" w:hAnsi="Verdana" w:cs="Arial"/>
                  <w:color w:val="000000"/>
                  <w:sz w:val="14"/>
                  <w:szCs w:val="14"/>
                  <w:rPrChange w:id="32939" w:author="Ritu Kamra" w:date="2021-09-27T20:48:00Z">
                    <w:rPr>
                      <w:rFonts w:ascii="Arial" w:hAnsi="Arial" w:cs="Arial"/>
                      <w:color w:val="000000"/>
                      <w:sz w:val="20"/>
                      <w:szCs w:val="20"/>
                    </w:rPr>
                  </w:rPrChange>
                </w:rPr>
                <w:t>43.00</w:t>
              </w:r>
            </w:ins>
            <w:del w:id="32940" w:author="Ritu Kamra" w:date="2021-09-26T09:26:00Z">
              <w:r w:rsidRPr="00B93A62" w:rsidDel="008A429F">
                <w:rPr>
                  <w:rFonts w:ascii="Verdana" w:hAnsi="Verdana" w:cs="Arial"/>
                  <w:color w:val="000000"/>
                  <w:sz w:val="14"/>
                  <w:szCs w:val="14"/>
                  <w:rPrChange w:id="32941" w:author="Ritu Kamra" w:date="2021-09-27T20:48:00Z">
                    <w:rPr>
                      <w:rFonts w:ascii="Verdana" w:eastAsia="Arial" w:hAnsi="Verdana" w:cs="Arial"/>
                      <w:sz w:val="14"/>
                      <w:szCs w:val="14"/>
                    </w:rPr>
                  </w:rPrChange>
                </w:rPr>
                <w:delText>43.00</w:delText>
              </w:r>
            </w:del>
          </w:p>
        </w:tc>
        <w:tc>
          <w:tcPr>
            <w:tcW w:w="933"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925351C" w14:textId="0CDB6AA6" w:rsidR="000923F0" w:rsidRPr="00B93A62" w:rsidRDefault="000923F0">
            <w:pPr>
              <w:tabs>
                <w:tab w:val="left" w:pos="1290"/>
              </w:tabs>
              <w:jc w:val="center"/>
              <w:rPr>
                <w:rFonts w:ascii="Verdana" w:hAnsi="Verdana" w:cs="Arial"/>
                <w:color w:val="000000"/>
                <w:sz w:val="14"/>
                <w:szCs w:val="14"/>
                <w:rPrChange w:id="32942" w:author="Ritu Kamra" w:date="2021-09-27T20:48:00Z">
                  <w:rPr>
                    <w:rFonts w:ascii="Verdana" w:eastAsia="Arial" w:hAnsi="Verdana" w:cs="Arial"/>
                    <w:sz w:val="14"/>
                    <w:szCs w:val="14"/>
                  </w:rPr>
                </w:rPrChange>
              </w:rPr>
              <w:pPrChange w:id="32943" w:author="Jaideep Kumar" w:date="2021-09-26T21:05:00Z">
                <w:pPr>
                  <w:tabs>
                    <w:tab w:val="left" w:pos="1290"/>
                  </w:tabs>
                </w:pPr>
              </w:pPrChange>
            </w:pPr>
            <w:ins w:id="32944" w:author="Ritu Kamra" w:date="2021-09-26T09:26:00Z">
              <w:r w:rsidRPr="00B93A62">
                <w:rPr>
                  <w:rFonts w:ascii="Verdana" w:hAnsi="Verdana" w:cs="Arial"/>
                  <w:color w:val="000000"/>
                  <w:sz w:val="14"/>
                  <w:szCs w:val="14"/>
                  <w:rPrChange w:id="32945" w:author="Ritu Kamra" w:date="2021-09-27T20:48:00Z">
                    <w:rPr>
                      <w:rFonts w:ascii="Arial" w:hAnsi="Arial" w:cs="Arial"/>
                      <w:color w:val="000000"/>
                      <w:sz w:val="20"/>
                      <w:szCs w:val="20"/>
                    </w:rPr>
                  </w:rPrChange>
                </w:rPr>
                <w:t>43.00</w:t>
              </w:r>
            </w:ins>
            <w:del w:id="32946" w:author="Ritu Kamra" w:date="2021-09-26T09:26:00Z">
              <w:r w:rsidRPr="00B93A62" w:rsidDel="008A429F">
                <w:rPr>
                  <w:rFonts w:ascii="Verdana" w:hAnsi="Verdana" w:cs="Arial"/>
                  <w:color w:val="000000"/>
                  <w:sz w:val="14"/>
                  <w:szCs w:val="14"/>
                  <w:rPrChange w:id="32947" w:author="Ritu Kamra" w:date="2021-09-27T20:48:00Z">
                    <w:rPr>
                      <w:rFonts w:ascii="Verdana" w:eastAsia="Arial" w:hAnsi="Verdana" w:cs="Arial"/>
                      <w:sz w:val="14"/>
                      <w:szCs w:val="14"/>
                    </w:rPr>
                  </w:rPrChange>
                </w:rPr>
                <w:delText>43.00</w:delText>
              </w:r>
            </w:del>
          </w:p>
        </w:tc>
        <w:tc>
          <w:tcPr>
            <w:tcW w:w="83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3736DFB" w14:textId="36CC8F99" w:rsidR="000923F0" w:rsidRPr="00B93A62" w:rsidRDefault="000923F0">
            <w:pPr>
              <w:tabs>
                <w:tab w:val="left" w:pos="1290"/>
              </w:tabs>
              <w:jc w:val="center"/>
              <w:rPr>
                <w:rFonts w:ascii="Verdana" w:hAnsi="Verdana" w:cs="Arial"/>
                <w:color w:val="000000"/>
                <w:sz w:val="14"/>
                <w:szCs w:val="14"/>
                <w:rPrChange w:id="32948" w:author="Ritu Kamra" w:date="2021-09-27T20:48:00Z">
                  <w:rPr>
                    <w:rFonts w:ascii="Verdana" w:eastAsia="Arial" w:hAnsi="Verdana" w:cs="Arial"/>
                    <w:sz w:val="14"/>
                    <w:szCs w:val="14"/>
                  </w:rPr>
                </w:rPrChange>
              </w:rPr>
              <w:pPrChange w:id="32949" w:author="Jaideep Kumar" w:date="2021-09-26T21:05:00Z">
                <w:pPr>
                  <w:tabs>
                    <w:tab w:val="left" w:pos="1290"/>
                  </w:tabs>
                </w:pPr>
              </w:pPrChange>
            </w:pPr>
            <w:ins w:id="32950" w:author="Ritu Kamra" w:date="2021-09-26T09:26:00Z">
              <w:r w:rsidRPr="00B93A62">
                <w:rPr>
                  <w:rFonts w:ascii="Verdana" w:hAnsi="Verdana" w:cs="Arial"/>
                  <w:color w:val="000000"/>
                  <w:sz w:val="14"/>
                  <w:szCs w:val="14"/>
                  <w:rPrChange w:id="32951" w:author="Ritu Kamra" w:date="2021-09-27T20:48:00Z">
                    <w:rPr>
                      <w:rFonts w:ascii="Arial" w:hAnsi="Arial" w:cs="Arial"/>
                      <w:color w:val="000000"/>
                      <w:sz w:val="20"/>
                      <w:szCs w:val="20"/>
                    </w:rPr>
                  </w:rPrChange>
                </w:rPr>
                <w:t>43.00</w:t>
              </w:r>
            </w:ins>
            <w:del w:id="32952" w:author="Ritu Kamra" w:date="2021-09-26T09:26:00Z">
              <w:r w:rsidRPr="00B93A62" w:rsidDel="008A429F">
                <w:rPr>
                  <w:rFonts w:ascii="Verdana" w:hAnsi="Verdana" w:cs="Arial"/>
                  <w:color w:val="000000"/>
                  <w:sz w:val="14"/>
                  <w:szCs w:val="14"/>
                  <w:rPrChange w:id="32953" w:author="Ritu Kamra" w:date="2021-09-27T20:48:00Z">
                    <w:rPr>
                      <w:rFonts w:ascii="Verdana" w:eastAsia="Arial" w:hAnsi="Verdana" w:cs="Arial"/>
                      <w:sz w:val="14"/>
                      <w:szCs w:val="14"/>
                    </w:rPr>
                  </w:rPrChange>
                </w:rPr>
                <w:delText>43.00</w:delText>
              </w:r>
            </w:del>
          </w:p>
        </w:tc>
        <w:tc>
          <w:tcPr>
            <w:tcW w:w="83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E4F04F0" w14:textId="012691D2" w:rsidR="000923F0" w:rsidRPr="00B93A62" w:rsidRDefault="000923F0">
            <w:pPr>
              <w:tabs>
                <w:tab w:val="left" w:pos="1290"/>
              </w:tabs>
              <w:jc w:val="center"/>
              <w:rPr>
                <w:rFonts w:ascii="Verdana" w:hAnsi="Verdana" w:cs="Arial"/>
                <w:color w:val="000000"/>
                <w:sz w:val="14"/>
                <w:szCs w:val="14"/>
                <w:rPrChange w:id="32954" w:author="Ritu Kamra" w:date="2021-09-27T20:48:00Z">
                  <w:rPr>
                    <w:rFonts w:ascii="Verdana" w:eastAsia="Arial" w:hAnsi="Verdana" w:cs="Arial"/>
                    <w:sz w:val="14"/>
                    <w:szCs w:val="14"/>
                  </w:rPr>
                </w:rPrChange>
              </w:rPr>
              <w:pPrChange w:id="32955" w:author="Jaideep Kumar" w:date="2021-09-26T21:05:00Z">
                <w:pPr>
                  <w:tabs>
                    <w:tab w:val="left" w:pos="1290"/>
                  </w:tabs>
                </w:pPr>
              </w:pPrChange>
            </w:pPr>
            <w:ins w:id="32956" w:author="Ritu Kamra" w:date="2021-09-26T09:26:00Z">
              <w:r w:rsidRPr="00B93A62">
                <w:rPr>
                  <w:rFonts w:ascii="Verdana" w:hAnsi="Verdana" w:cs="Arial"/>
                  <w:color w:val="000000"/>
                  <w:sz w:val="14"/>
                  <w:szCs w:val="14"/>
                  <w:rPrChange w:id="32957" w:author="Ritu Kamra" w:date="2021-09-27T20:48:00Z">
                    <w:rPr>
                      <w:rFonts w:ascii="Arial" w:hAnsi="Arial" w:cs="Arial"/>
                      <w:color w:val="000000"/>
                      <w:sz w:val="20"/>
                      <w:szCs w:val="20"/>
                    </w:rPr>
                  </w:rPrChange>
                </w:rPr>
                <w:t>43.00</w:t>
              </w:r>
            </w:ins>
            <w:del w:id="32958" w:author="Ritu Kamra" w:date="2021-09-26T09:26:00Z">
              <w:r w:rsidRPr="00B93A62" w:rsidDel="008A429F">
                <w:rPr>
                  <w:rFonts w:ascii="Verdana" w:hAnsi="Verdana" w:cs="Arial"/>
                  <w:color w:val="000000"/>
                  <w:sz w:val="14"/>
                  <w:szCs w:val="14"/>
                  <w:rPrChange w:id="32959" w:author="Ritu Kamra" w:date="2021-09-27T20:48:00Z">
                    <w:rPr>
                      <w:rFonts w:ascii="Verdana" w:eastAsia="Arial" w:hAnsi="Verdana" w:cs="Arial"/>
                      <w:sz w:val="14"/>
                      <w:szCs w:val="14"/>
                    </w:rPr>
                  </w:rPrChange>
                </w:rPr>
                <w:delText>43.00</w:delText>
              </w:r>
            </w:del>
          </w:p>
        </w:tc>
        <w:tc>
          <w:tcPr>
            <w:tcW w:w="95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87D1AFE" w14:textId="15FB5F41" w:rsidR="000923F0" w:rsidRPr="00B93A62" w:rsidRDefault="000923F0">
            <w:pPr>
              <w:tabs>
                <w:tab w:val="left" w:pos="1290"/>
              </w:tabs>
              <w:jc w:val="center"/>
              <w:rPr>
                <w:rFonts w:ascii="Verdana" w:hAnsi="Verdana" w:cs="Arial"/>
                <w:color w:val="000000"/>
                <w:sz w:val="14"/>
                <w:szCs w:val="14"/>
                <w:rPrChange w:id="32960" w:author="Ritu Kamra" w:date="2021-09-27T20:48:00Z">
                  <w:rPr>
                    <w:rFonts w:ascii="Verdana" w:eastAsia="Arial" w:hAnsi="Verdana" w:cs="Arial"/>
                    <w:sz w:val="14"/>
                    <w:szCs w:val="14"/>
                  </w:rPr>
                </w:rPrChange>
              </w:rPr>
              <w:pPrChange w:id="32961" w:author="Jaideep Kumar" w:date="2021-09-26T21:05:00Z">
                <w:pPr>
                  <w:tabs>
                    <w:tab w:val="left" w:pos="1290"/>
                  </w:tabs>
                </w:pPr>
              </w:pPrChange>
            </w:pPr>
            <w:ins w:id="32962" w:author="Ritu Kamra" w:date="2021-09-26T09:26:00Z">
              <w:r w:rsidRPr="00B93A62">
                <w:rPr>
                  <w:rFonts w:ascii="Verdana" w:hAnsi="Verdana" w:cs="Arial"/>
                  <w:color w:val="000000"/>
                  <w:sz w:val="14"/>
                  <w:szCs w:val="14"/>
                  <w:rPrChange w:id="32963" w:author="Ritu Kamra" w:date="2021-09-27T20:48:00Z">
                    <w:rPr>
                      <w:rFonts w:ascii="Arial" w:hAnsi="Arial" w:cs="Arial"/>
                      <w:color w:val="000000"/>
                      <w:sz w:val="20"/>
                      <w:szCs w:val="20"/>
                    </w:rPr>
                  </w:rPrChange>
                </w:rPr>
                <w:t>43.00</w:t>
              </w:r>
            </w:ins>
            <w:del w:id="32964" w:author="Ritu Kamra" w:date="2021-09-26T09:26:00Z">
              <w:r w:rsidRPr="00B93A62" w:rsidDel="008A429F">
                <w:rPr>
                  <w:rFonts w:ascii="Verdana" w:hAnsi="Verdana" w:cs="Arial"/>
                  <w:color w:val="000000"/>
                  <w:sz w:val="14"/>
                  <w:szCs w:val="14"/>
                  <w:rPrChange w:id="32965" w:author="Ritu Kamra" w:date="2021-09-27T20:48:00Z">
                    <w:rPr>
                      <w:rFonts w:ascii="Verdana" w:eastAsia="Arial" w:hAnsi="Verdana" w:cs="Arial"/>
                      <w:sz w:val="14"/>
                      <w:szCs w:val="14"/>
                    </w:rPr>
                  </w:rPrChange>
                </w:rPr>
                <w:delText>43.00</w:delText>
              </w:r>
            </w:del>
          </w:p>
        </w:tc>
      </w:tr>
      <w:tr w:rsidR="000923F0" w:rsidRPr="004070B7" w14:paraId="456B9F77" w14:textId="77777777" w:rsidTr="00092529">
        <w:trPr>
          <w:trHeight w:val="477"/>
        </w:trPr>
        <w:tc>
          <w:tcPr>
            <w:tcW w:w="932" w:type="dxa"/>
            <w:vMerge/>
            <w:tcBorders>
              <w:top w:val="single" w:sz="24" w:space="0" w:color="FFFFFF"/>
              <w:left w:val="single" w:sz="8" w:space="0" w:color="FFFFFF"/>
              <w:bottom w:val="single" w:sz="8" w:space="0" w:color="FFFFFF"/>
              <w:right w:val="single" w:sz="8" w:space="0" w:color="FFFFFF"/>
            </w:tcBorders>
            <w:vAlign w:val="center"/>
            <w:hideMark/>
          </w:tcPr>
          <w:p w14:paraId="4710DDB5" w14:textId="77777777" w:rsidR="000923F0" w:rsidRPr="004070B7" w:rsidRDefault="000923F0" w:rsidP="000923F0">
            <w:pPr>
              <w:tabs>
                <w:tab w:val="left" w:pos="1290"/>
              </w:tabs>
              <w:rPr>
                <w:rFonts w:ascii="Verdana" w:eastAsia="Arial" w:hAnsi="Verdana" w:cs="Arial"/>
                <w:sz w:val="14"/>
                <w:szCs w:val="14"/>
              </w:rPr>
            </w:pPr>
          </w:p>
        </w:tc>
        <w:tc>
          <w:tcPr>
            <w:tcW w:w="1185"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6D164AFC" w14:textId="77777777" w:rsidR="000923F0" w:rsidRPr="004070B7" w:rsidRDefault="000923F0">
            <w:pPr>
              <w:tabs>
                <w:tab w:val="left" w:pos="1290"/>
              </w:tabs>
              <w:jc w:val="center"/>
              <w:rPr>
                <w:rFonts w:ascii="Verdana" w:eastAsia="Arial" w:hAnsi="Verdana" w:cs="Arial"/>
                <w:sz w:val="14"/>
                <w:szCs w:val="14"/>
              </w:rPr>
              <w:pPrChange w:id="32966" w:author="Jaideep Kumar" w:date="2021-09-26T21:05:00Z">
                <w:pPr>
                  <w:tabs>
                    <w:tab w:val="left" w:pos="1290"/>
                  </w:tabs>
                </w:pPr>
              </w:pPrChange>
            </w:pPr>
            <w:r w:rsidRPr="004070B7">
              <w:rPr>
                <w:rFonts w:ascii="Verdana" w:eastAsia="Arial" w:hAnsi="Verdana" w:cs="Arial"/>
                <w:b/>
                <w:bCs/>
                <w:sz w:val="14"/>
                <w:szCs w:val="14"/>
              </w:rPr>
              <w:t>Production</w:t>
            </w:r>
          </w:p>
        </w:tc>
        <w:tc>
          <w:tcPr>
            <w:tcW w:w="70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B478469" w14:textId="7EC0308F" w:rsidR="000923F0" w:rsidRPr="00B93A62" w:rsidRDefault="000923F0">
            <w:pPr>
              <w:tabs>
                <w:tab w:val="left" w:pos="1290"/>
              </w:tabs>
              <w:jc w:val="center"/>
              <w:rPr>
                <w:rFonts w:ascii="Verdana" w:hAnsi="Verdana" w:cs="Arial"/>
                <w:color w:val="000000"/>
                <w:sz w:val="14"/>
                <w:szCs w:val="14"/>
                <w:rPrChange w:id="32967" w:author="Ritu Kamra" w:date="2021-09-27T20:48:00Z">
                  <w:rPr>
                    <w:rFonts w:ascii="Verdana" w:eastAsia="Arial" w:hAnsi="Verdana" w:cs="Arial"/>
                    <w:sz w:val="14"/>
                    <w:szCs w:val="14"/>
                  </w:rPr>
                </w:rPrChange>
              </w:rPr>
              <w:pPrChange w:id="32968" w:author="Jaideep Kumar" w:date="2021-09-26T21:05:00Z">
                <w:pPr>
                  <w:tabs>
                    <w:tab w:val="left" w:pos="1290"/>
                  </w:tabs>
                </w:pPr>
              </w:pPrChange>
            </w:pPr>
            <w:ins w:id="32969" w:author="Ritu Kamra" w:date="2021-09-26T09:26:00Z">
              <w:r w:rsidRPr="00B93A62">
                <w:rPr>
                  <w:rFonts w:ascii="Verdana" w:hAnsi="Verdana" w:cs="Arial"/>
                  <w:color w:val="000000"/>
                  <w:sz w:val="14"/>
                  <w:szCs w:val="14"/>
                  <w:rPrChange w:id="32970" w:author="Ritu Kamra" w:date="2021-09-27T20:48:00Z">
                    <w:rPr>
                      <w:rFonts w:ascii="Arial" w:hAnsi="Arial" w:cs="Arial"/>
                      <w:color w:val="000000"/>
                      <w:sz w:val="20"/>
                      <w:szCs w:val="20"/>
                    </w:rPr>
                  </w:rPrChange>
                </w:rPr>
                <w:t>33.50</w:t>
              </w:r>
            </w:ins>
            <w:del w:id="32971" w:author="Ritu Kamra" w:date="2021-09-26T09:26:00Z">
              <w:r w:rsidRPr="00B93A62" w:rsidDel="008A429F">
                <w:rPr>
                  <w:rFonts w:ascii="Verdana" w:hAnsi="Verdana" w:cs="Arial"/>
                  <w:color w:val="000000"/>
                  <w:sz w:val="14"/>
                  <w:szCs w:val="14"/>
                  <w:rPrChange w:id="32972" w:author="Ritu Kamra" w:date="2021-09-27T20:48:00Z">
                    <w:rPr>
                      <w:rFonts w:ascii="Verdana" w:eastAsia="Arial" w:hAnsi="Verdana" w:cs="Arial"/>
                      <w:sz w:val="14"/>
                      <w:szCs w:val="14"/>
                    </w:rPr>
                  </w:rPrChange>
                </w:rPr>
                <w:delText>32.00</w:delText>
              </w:r>
            </w:del>
          </w:p>
        </w:tc>
        <w:tc>
          <w:tcPr>
            <w:tcW w:w="8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1AF621F" w14:textId="4BB14ABE" w:rsidR="000923F0" w:rsidRPr="00B93A62" w:rsidRDefault="000923F0">
            <w:pPr>
              <w:tabs>
                <w:tab w:val="left" w:pos="1290"/>
              </w:tabs>
              <w:jc w:val="center"/>
              <w:rPr>
                <w:rFonts w:ascii="Verdana" w:hAnsi="Verdana" w:cs="Arial"/>
                <w:color w:val="000000"/>
                <w:sz w:val="14"/>
                <w:szCs w:val="14"/>
                <w:rPrChange w:id="32973" w:author="Ritu Kamra" w:date="2021-09-27T20:48:00Z">
                  <w:rPr>
                    <w:rFonts w:ascii="Verdana" w:eastAsia="Arial" w:hAnsi="Verdana" w:cs="Arial"/>
                    <w:sz w:val="14"/>
                    <w:szCs w:val="14"/>
                  </w:rPr>
                </w:rPrChange>
              </w:rPr>
              <w:pPrChange w:id="32974" w:author="Jaideep Kumar" w:date="2021-09-26T21:05:00Z">
                <w:pPr>
                  <w:tabs>
                    <w:tab w:val="left" w:pos="1290"/>
                  </w:tabs>
                </w:pPr>
              </w:pPrChange>
            </w:pPr>
            <w:ins w:id="32975" w:author="Ritu Kamra" w:date="2021-09-26T09:26:00Z">
              <w:r w:rsidRPr="00B93A62">
                <w:rPr>
                  <w:rFonts w:ascii="Verdana" w:hAnsi="Verdana" w:cs="Arial"/>
                  <w:color w:val="000000"/>
                  <w:sz w:val="14"/>
                  <w:szCs w:val="14"/>
                  <w:rPrChange w:id="32976" w:author="Ritu Kamra" w:date="2021-09-27T20:48:00Z">
                    <w:rPr>
                      <w:rFonts w:ascii="Arial" w:hAnsi="Arial" w:cs="Arial"/>
                      <w:color w:val="000000"/>
                      <w:sz w:val="20"/>
                      <w:szCs w:val="20"/>
                    </w:rPr>
                  </w:rPrChange>
                </w:rPr>
                <w:t>35.82</w:t>
              </w:r>
            </w:ins>
            <w:del w:id="32977" w:author="Ritu Kamra" w:date="2021-09-26T09:26:00Z">
              <w:r w:rsidRPr="00B93A62" w:rsidDel="008A429F">
                <w:rPr>
                  <w:rFonts w:ascii="Verdana" w:hAnsi="Verdana" w:cs="Arial"/>
                  <w:color w:val="000000"/>
                  <w:sz w:val="14"/>
                  <w:szCs w:val="14"/>
                  <w:rPrChange w:id="32978" w:author="Ritu Kamra" w:date="2021-09-27T20:48:00Z">
                    <w:rPr>
                      <w:rFonts w:ascii="Verdana" w:eastAsia="Arial" w:hAnsi="Verdana" w:cs="Arial"/>
                      <w:sz w:val="14"/>
                      <w:szCs w:val="14"/>
                    </w:rPr>
                  </w:rPrChange>
                </w:rPr>
                <w:delText>32.70</w:delText>
              </w:r>
            </w:del>
          </w:p>
        </w:tc>
        <w:tc>
          <w:tcPr>
            <w:tcW w:w="1065"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0541F05" w14:textId="2276FC5E" w:rsidR="000923F0" w:rsidRPr="00B93A62" w:rsidRDefault="000923F0">
            <w:pPr>
              <w:tabs>
                <w:tab w:val="left" w:pos="1290"/>
              </w:tabs>
              <w:jc w:val="center"/>
              <w:rPr>
                <w:rFonts w:ascii="Verdana" w:hAnsi="Verdana" w:cs="Arial"/>
                <w:color w:val="000000"/>
                <w:sz w:val="14"/>
                <w:szCs w:val="14"/>
                <w:rPrChange w:id="32979" w:author="Ritu Kamra" w:date="2021-09-27T20:48:00Z">
                  <w:rPr>
                    <w:rFonts w:ascii="Verdana" w:eastAsia="Arial" w:hAnsi="Verdana" w:cs="Arial"/>
                    <w:sz w:val="14"/>
                    <w:szCs w:val="14"/>
                  </w:rPr>
                </w:rPrChange>
              </w:rPr>
              <w:pPrChange w:id="32980" w:author="Jaideep Kumar" w:date="2021-09-26T21:05:00Z">
                <w:pPr>
                  <w:tabs>
                    <w:tab w:val="left" w:pos="1290"/>
                  </w:tabs>
                </w:pPr>
              </w:pPrChange>
            </w:pPr>
            <w:ins w:id="32981" w:author="Ritu Kamra" w:date="2021-09-26T09:26:00Z">
              <w:r w:rsidRPr="00B93A62">
                <w:rPr>
                  <w:rFonts w:ascii="Verdana" w:hAnsi="Verdana" w:cs="Arial"/>
                  <w:color w:val="000000"/>
                  <w:sz w:val="14"/>
                  <w:szCs w:val="14"/>
                  <w:rPrChange w:id="32982" w:author="Ritu Kamra" w:date="2021-09-27T20:48:00Z">
                    <w:rPr>
                      <w:rFonts w:ascii="Arial" w:hAnsi="Arial" w:cs="Arial"/>
                      <w:color w:val="000000"/>
                      <w:sz w:val="20"/>
                      <w:szCs w:val="20"/>
                    </w:rPr>
                  </w:rPrChange>
                </w:rPr>
                <w:t>35.15</w:t>
              </w:r>
            </w:ins>
            <w:del w:id="32983" w:author="Ritu Kamra" w:date="2021-09-26T09:26:00Z">
              <w:r w:rsidRPr="00B93A62" w:rsidDel="008A429F">
                <w:rPr>
                  <w:rFonts w:ascii="Verdana" w:hAnsi="Verdana" w:cs="Arial"/>
                  <w:color w:val="000000"/>
                  <w:sz w:val="14"/>
                  <w:szCs w:val="14"/>
                  <w:rPrChange w:id="32984" w:author="Ritu Kamra" w:date="2021-09-27T20:48:00Z">
                    <w:rPr>
                      <w:rFonts w:ascii="Verdana" w:eastAsia="Arial" w:hAnsi="Verdana" w:cs="Arial"/>
                      <w:sz w:val="14"/>
                      <w:szCs w:val="14"/>
                    </w:rPr>
                  </w:rPrChange>
                </w:rPr>
                <w:delText>34.55</w:delText>
              </w:r>
            </w:del>
          </w:p>
        </w:tc>
        <w:tc>
          <w:tcPr>
            <w:tcW w:w="82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636E1E6" w14:textId="59056E9B" w:rsidR="000923F0" w:rsidRPr="00B93A62" w:rsidRDefault="000923F0">
            <w:pPr>
              <w:tabs>
                <w:tab w:val="left" w:pos="1290"/>
              </w:tabs>
              <w:jc w:val="center"/>
              <w:rPr>
                <w:rFonts w:ascii="Verdana" w:hAnsi="Verdana" w:cs="Arial"/>
                <w:color w:val="000000"/>
                <w:sz w:val="14"/>
                <w:szCs w:val="14"/>
                <w:rPrChange w:id="32985" w:author="Ritu Kamra" w:date="2021-09-27T20:48:00Z">
                  <w:rPr>
                    <w:rFonts w:ascii="Verdana" w:eastAsia="Arial" w:hAnsi="Verdana" w:cs="Arial"/>
                    <w:sz w:val="14"/>
                    <w:szCs w:val="14"/>
                  </w:rPr>
                </w:rPrChange>
              </w:rPr>
              <w:pPrChange w:id="32986" w:author="Jaideep Kumar" w:date="2021-09-26T21:05:00Z">
                <w:pPr>
                  <w:tabs>
                    <w:tab w:val="left" w:pos="1290"/>
                  </w:tabs>
                </w:pPr>
              </w:pPrChange>
            </w:pPr>
            <w:ins w:id="32987" w:author="Ritu Kamra" w:date="2021-09-26T09:26:00Z">
              <w:r w:rsidRPr="00B93A62">
                <w:rPr>
                  <w:rFonts w:ascii="Verdana" w:hAnsi="Verdana" w:cs="Arial"/>
                  <w:color w:val="000000"/>
                  <w:sz w:val="14"/>
                  <w:szCs w:val="14"/>
                  <w:rPrChange w:id="32988" w:author="Ritu Kamra" w:date="2021-09-27T20:48:00Z">
                    <w:rPr>
                      <w:rFonts w:ascii="Arial" w:hAnsi="Arial" w:cs="Arial"/>
                      <w:color w:val="000000"/>
                      <w:sz w:val="20"/>
                      <w:szCs w:val="20"/>
                    </w:rPr>
                  </w:rPrChange>
                </w:rPr>
                <w:t>34.46</w:t>
              </w:r>
            </w:ins>
            <w:del w:id="32989" w:author="Ritu Kamra" w:date="2021-09-26T09:26:00Z">
              <w:r w:rsidRPr="00B93A62" w:rsidDel="008A429F">
                <w:rPr>
                  <w:rFonts w:ascii="Verdana" w:hAnsi="Verdana" w:cs="Arial"/>
                  <w:color w:val="000000"/>
                  <w:sz w:val="14"/>
                  <w:szCs w:val="14"/>
                  <w:rPrChange w:id="32990" w:author="Ritu Kamra" w:date="2021-09-27T20:48:00Z">
                    <w:rPr>
                      <w:rFonts w:ascii="Verdana" w:eastAsia="Arial" w:hAnsi="Verdana" w:cs="Arial"/>
                      <w:sz w:val="14"/>
                      <w:szCs w:val="14"/>
                    </w:rPr>
                  </w:rPrChange>
                </w:rPr>
                <w:delText>35.70</w:delText>
              </w:r>
            </w:del>
          </w:p>
        </w:tc>
        <w:tc>
          <w:tcPr>
            <w:tcW w:w="933"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28521A7" w14:textId="4E7384E3" w:rsidR="000923F0" w:rsidRPr="00B93A62" w:rsidRDefault="000923F0">
            <w:pPr>
              <w:tabs>
                <w:tab w:val="left" w:pos="1290"/>
              </w:tabs>
              <w:jc w:val="center"/>
              <w:rPr>
                <w:rFonts w:ascii="Verdana" w:hAnsi="Verdana" w:cs="Arial"/>
                <w:color w:val="000000"/>
                <w:sz w:val="14"/>
                <w:szCs w:val="14"/>
                <w:rPrChange w:id="32991" w:author="Ritu Kamra" w:date="2021-09-27T20:48:00Z">
                  <w:rPr>
                    <w:rFonts w:ascii="Verdana" w:eastAsia="Arial" w:hAnsi="Verdana" w:cs="Arial"/>
                    <w:sz w:val="14"/>
                    <w:szCs w:val="14"/>
                  </w:rPr>
                </w:rPrChange>
              </w:rPr>
              <w:pPrChange w:id="32992" w:author="Jaideep Kumar" w:date="2021-09-26T21:05:00Z">
                <w:pPr>
                  <w:tabs>
                    <w:tab w:val="left" w:pos="1290"/>
                  </w:tabs>
                </w:pPr>
              </w:pPrChange>
            </w:pPr>
            <w:ins w:id="32993" w:author="Ritu Kamra" w:date="2021-09-26T09:26:00Z">
              <w:r w:rsidRPr="00B93A62">
                <w:rPr>
                  <w:rFonts w:ascii="Verdana" w:hAnsi="Verdana" w:cs="Arial"/>
                  <w:color w:val="000000"/>
                  <w:sz w:val="14"/>
                  <w:szCs w:val="14"/>
                  <w:rPrChange w:id="32994" w:author="Ritu Kamra" w:date="2021-09-27T20:48:00Z">
                    <w:rPr>
                      <w:rFonts w:ascii="Arial" w:hAnsi="Arial" w:cs="Arial"/>
                      <w:color w:val="000000"/>
                      <w:sz w:val="20"/>
                      <w:szCs w:val="20"/>
                    </w:rPr>
                  </w:rPrChange>
                </w:rPr>
                <w:t>33.22</w:t>
              </w:r>
            </w:ins>
            <w:del w:id="32995" w:author="Ritu Kamra" w:date="2021-09-26T09:26:00Z">
              <w:r w:rsidRPr="00B93A62" w:rsidDel="008A429F">
                <w:rPr>
                  <w:rFonts w:ascii="Verdana" w:hAnsi="Verdana" w:cs="Arial"/>
                  <w:color w:val="000000"/>
                  <w:sz w:val="14"/>
                  <w:szCs w:val="14"/>
                  <w:rPrChange w:id="32996" w:author="Ritu Kamra" w:date="2021-09-27T20:48:00Z">
                    <w:rPr>
                      <w:rFonts w:ascii="Verdana" w:eastAsia="Arial" w:hAnsi="Verdana" w:cs="Arial"/>
                      <w:sz w:val="14"/>
                      <w:szCs w:val="14"/>
                    </w:rPr>
                  </w:rPrChange>
                </w:rPr>
                <w:delText>35.91</w:delText>
              </w:r>
            </w:del>
          </w:p>
        </w:tc>
        <w:tc>
          <w:tcPr>
            <w:tcW w:w="933"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868C921" w14:textId="4CC11170" w:rsidR="000923F0" w:rsidRPr="00B93A62" w:rsidRDefault="000923F0">
            <w:pPr>
              <w:tabs>
                <w:tab w:val="left" w:pos="1290"/>
              </w:tabs>
              <w:jc w:val="center"/>
              <w:rPr>
                <w:rFonts w:ascii="Verdana" w:hAnsi="Verdana" w:cs="Arial"/>
                <w:color w:val="000000"/>
                <w:sz w:val="14"/>
                <w:szCs w:val="14"/>
                <w:rPrChange w:id="32997" w:author="Ritu Kamra" w:date="2021-09-27T20:48:00Z">
                  <w:rPr>
                    <w:rFonts w:ascii="Verdana" w:eastAsia="Arial" w:hAnsi="Verdana" w:cs="Arial"/>
                    <w:sz w:val="14"/>
                    <w:szCs w:val="14"/>
                  </w:rPr>
                </w:rPrChange>
              </w:rPr>
              <w:pPrChange w:id="32998" w:author="Jaideep Kumar" w:date="2021-09-26T21:05:00Z">
                <w:pPr>
                  <w:tabs>
                    <w:tab w:val="left" w:pos="1290"/>
                  </w:tabs>
                </w:pPr>
              </w:pPrChange>
            </w:pPr>
            <w:ins w:id="32999" w:author="Ritu Kamra" w:date="2021-09-26T09:26:00Z">
              <w:r w:rsidRPr="00B93A62">
                <w:rPr>
                  <w:rFonts w:ascii="Verdana" w:hAnsi="Verdana" w:cs="Arial"/>
                  <w:color w:val="000000"/>
                  <w:sz w:val="14"/>
                  <w:szCs w:val="14"/>
                  <w:rPrChange w:id="33000" w:author="Ritu Kamra" w:date="2021-09-27T20:48:00Z">
                    <w:rPr>
                      <w:rFonts w:ascii="Arial" w:hAnsi="Arial" w:cs="Arial"/>
                      <w:color w:val="000000"/>
                      <w:sz w:val="20"/>
                      <w:szCs w:val="20"/>
                    </w:rPr>
                  </w:rPrChange>
                </w:rPr>
                <w:t>31.75</w:t>
              </w:r>
            </w:ins>
            <w:del w:id="33001" w:author="Ritu Kamra" w:date="2021-09-26T09:26:00Z">
              <w:r w:rsidRPr="00B93A62" w:rsidDel="008A429F">
                <w:rPr>
                  <w:rFonts w:ascii="Verdana" w:hAnsi="Verdana" w:cs="Arial"/>
                  <w:color w:val="000000"/>
                  <w:sz w:val="14"/>
                  <w:szCs w:val="14"/>
                  <w:rPrChange w:id="33002" w:author="Ritu Kamra" w:date="2021-09-27T20:48:00Z">
                    <w:rPr>
                      <w:rFonts w:ascii="Verdana" w:eastAsia="Arial" w:hAnsi="Verdana" w:cs="Arial"/>
                      <w:sz w:val="14"/>
                      <w:szCs w:val="14"/>
                    </w:rPr>
                  </w:rPrChange>
                </w:rPr>
                <w:delText>30.10</w:delText>
              </w:r>
            </w:del>
          </w:p>
        </w:tc>
        <w:tc>
          <w:tcPr>
            <w:tcW w:w="83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6F8B913" w14:textId="59F41E9B" w:rsidR="000923F0" w:rsidRPr="00B93A62" w:rsidRDefault="000923F0">
            <w:pPr>
              <w:tabs>
                <w:tab w:val="left" w:pos="1290"/>
              </w:tabs>
              <w:jc w:val="center"/>
              <w:rPr>
                <w:rFonts w:ascii="Verdana" w:hAnsi="Verdana" w:cs="Arial"/>
                <w:color w:val="000000"/>
                <w:sz w:val="14"/>
                <w:szCs w:val="14"/>
                <w:rPrChange w:id="33003" w:author="Ritu Kamra" w:date="2021-09-27T20:48:00Z">
                  <w:rPr>
                    <w:rFonts w:ascii="Verdana" w:eastAsia="Arial" w:hAnsi="Verdana" w:cs="Arial"/>
                    <w:sz w:val="14"/>
                    <w:szCs w:val="14"/>
                  </w:rPr>
                </w:rPrChange>
              </w:rPr>
              <w:pPrChange w:id="33004" w:author="Jaideep Kumar" w:date="2021-09-26T21:05:00Z">
                <w:pPr>
                  <w:tabs>
                    <w:tab w:val="left" w:pos="1290"/>
                  </w:tabs>
                </w:pPr>
              </w:pPrChange>
            </w:pPr>
            <w:ins w:id="33005" w:author="Ritu Kamra" w:date="2021-09-26T09:26:00Z">
              <w:r w:rsidRPr="00B93A62">
                <w:rPr>
                  <w:rFonts w:ascii="Verdana" w:hAnsi="Verdana" w:cs="Arial"/>
                  <w:color w:val="000000"/>
                  <w:sz w:val="14"/>
                  <w:szCs w:val="14"/>
                  <w:rPrChange w:id="33006" w:author="Ritu Kamra" w:date="2021-09-27T20:48:00Z">
                    <w:rPr>
                      <w:rFonts w:ascii="Arial" w:hAnsi="Arial" w:cs="Arial"/>
                      <w:color w:val="000000"/>
                      <w:sz w:val="20"/>
                      <w:szCs w:val="20"/>
                    </w:rPr>
                  </w:rPrChange>
                </w:rPr>
                <w:t>32.97</w:t>
              </w:r>
            </w:ins>
            <w:del w:id="33007" w:author="Ritu Kamra" w:date="2021-09-26T09:26:00Z">
              <w:r w:rsidRPr="00B93A62" w:rsidDel="008A429F">
                <w:rPr>
                  <w:rFonts w:ascii="Verdana" w:hAnsi="Verdana" w:cs="Arial"/>
                  <w:color w:val="000000"/>
                  <w:sz w:val="14"/>
                  <w:szCs w:val="14"/>
                  <w:rPrChange w:id="33008" w:author="Ritu Kamra" w:date="2021-09-27T20:48:00Z">
                    <w:rPr>
                      <w:rFonts w:ascii="Verdana" w:eastAsia="Arial" w:hAnsi="Verdana" w:cs="Arial"/>
                      <w:sz w:val="14"/>
                      <w:szCs w:val="14"/>
                    </w:rPr>
                  </w:rPrChange>
                </w:rPr>
                <w:delText>32.97</w:delText>
              </w:r>
            </w:del>
          </w:p>
        </w:tc>
        <w:tc>
          <w:tcPr>
            <w:tcW w:w="83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EE0EFAE" w14:textId="11C5F526" w:rsidR="000923F0" w:rsidRPr="00B93A62" w:rsidRDefault="000923F0">
            <w:pPr>
              <w:tabs>
                <w:tab w:val="left" w:pos="1290"/>
              </w:tabs>
              <w:jc w:val="center"/>
              <w:rPr>
                <w:rFonts w:ascii="Verdana" w:hAnsi="Verdana" w:cs="Arial"/>
                <w:color w:val="000000"/>
                <w:sz w:val="14"/>
                <w:szCs w:val="14"/>
                <w:rPrChange w:id="33009" w:author="Ritu Kamra" w:date="2021-09-27T20:48:00Z">
                  <w:rPr>
                    <w:rFonts w:ascii="Verdana" w:eastAsia="Arial" w:hAnsi="Verdana" w:cs="Arial"/>
                    <w:sz w:val="14"/>
                    <w:szCs w:val="14"/>
                  </w:rPr>
                </w:rPrChange>
              </w:rPr>
              <w:pPrChange w:id="33010" w:author="Jaideep Kumar" w:date="2021-09-26T21:05:00Z">
                <w:pPr>
                  <w:tabs>
                    <w:tab w:val="left" w:pos="1290"/>
                  </w:tabs>
                </w:pPr>
              </w:pPrChange>
            </w:pPr>
            <w:ins w:id="33011" w:author="Ritu Kamra" w:date="2021-09-26T09:26:00Z">
              <w:r w:rsidRPr="00B93A62">
                <w:rPr>
                  <w:rFonts w:ascii="Verdana" w:hAnsi="Verdana" w:cs="Arial"/>
                  <w:color w:val="000000"/>
                  <w:sz w:val="14"/>
                  <w:szCs w:val="14"/>
                  <w:rPrChange w:id="33012" w:author="Ritu Kamra" w:date="2021-09-27T20:48:00Z">
                    <w:rPr>
                      <w:rFonts w:ascii="Arial" w:hAnsi="Arial" w:cs="Arial"/>
                      <w:color w:val="000000"/>
                      <w:sz w:val="20"/>
                      <w:szCs w:val="20"/>
                    </w:rPr>
                  </w:rPrChange>
                </w:rPr>
                <w:t>34.56</w:t>
              </w:r>
            </w:ins>
            <w:del w:id="33013" w:author="Ritu Kamra" w:date="2021-09-26T09:26:00Z">
              <w:r w:rsidRPr="00B93A62" w:rsidDel="008A429F">
                <w:rPr>
                  <w:rFonts w:ascii="Verdana" w:hAnsi="Verdana" w:cs="Arial"/>
                  <w:color w:val="000000"/>
                  <w:sz w:val="14"/>
                  <w:szCs w:val="14"/>
                  <w:rPrChange w:id="33014" w:author="Ritu Kamra" w:date="2021-09-27T20:48:00Z">
                    <w:rPr>
                      <w:rFonts w:ascii="Verdana" w:eastAsia="Arial" w:hAnsi="Verdana" w:cs="Arial"/>
                      <w:sz w:val="14"/>
                      <w:szCs w:val="14"/>
                    </w:rPr>
                  </w:rPrChange>
                </w:rPr>
                <w:delText>37.18</w:delText>
              </w:r>
            </w:del>
          </w:p>
        </w:tc>
        <w:tc>
          <w:tcPr>
            <w:tcW w:w="9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657E7FD" w14:textId="11D62109" w:rsidR="000923F0" w:rsidRPr="00B93A62" w:rsidRDefault="000923F0">
            <w:pPr>
              <w:tabs>
                <w:tab w:val="left" w:pos="1290"/>
              </w:tabs>
              <w:jc w:val="center"/>
              <w:rPr>
                <w:rFonts w:ascii="Verdana" w:hAnsi="Verdana" w:cs="Arial"/>
                <w:color w:val="000000"/>
                <w:sz w:val="14"/>
                <w:szCs w:val="14"/>
                <w:rPrChange w:id="33015" w:author="Ritu Kamra" w:date="2021-09-27T20:48:00Z">
                  <w:rPr>
                    <w:rFonts w:ascii="Verdana" w:eastAsia="Arial" w:hAnsi="Verdana" w:cs="Arial"/>
                    <w:sz w:val="14"/>
                    <w:szCs w:val="14"/>
                  </w:rPr>
                </w:rPrChange>
              </w:rPr>
              <w:pPrChange w:id="33016" w:author="Jaideep Kumar" w:date="2021-09-26T21:05:00Z">
                <w:pPr>
                  <w:tabs>
                    <w:tab w:val="left" w:pos="1290"/>
                  </w:tabs>
                </w:pPr>
              </w:pPrChange>
            </w:pPr>
            <w:ins w:id="33017" w:author="Ritu Kamra" w:date="2021-09-26T09:26:00Z">
              <w:r w:rsidRPr="00B93A62">
                <w:rPr>
                  <w:rFonts w:ascii="Verdana" w:hAnsi="Verdana" w:cs="Arial"/>
                  <w:color w:val="000000"/>
                  <w:sz w:val="14"/>
                  <w:szCs w:val="14"/>
                  <w:rPrChange w:id="33018" w:author="Ritu Kamra" w:date="2021-09-27T20:48:00Z">
                    <w:rPr>
                      <w:rFonts w:ascii="Arial" w:hAnsi="Arial" w:cs="Arial"/>
                      <w:color w:val="000000"/>
                      <w:sz w:val="20"/>
                      <w:szCs w:val="20"/>
                    </w:rPr>
                  </w:rPrChange>
                </w:rPr>
                <w:t>38.20</w:t>
              </w:r>
            </w:ins>
            <w:del w:id="33019" w:author="Ritu Kamra" w:date="2021-09-26T09:26:00Z">
              <w:r w:rsidRPr="00B93A62" w:rsidDel="008A429F">
                <w:rPr>
                  <w:rFonts w:ascii="Verdana" w:hAnsi="Verdana" w:cs="Arial"/>
                  <w:color w:val="000000"/>
                  <w:sz w:val="14"/>
                  <w:szCs w:val="14"/>
                  <w:rPrChange w:id="33020" w:author="Ritu Kamra" w:date="2021-09-27T20:48:00Z">
                    <w:rPr>
                      <w:rFonts w:ascii="Verdana" w:eastAsia="Arial" w:hAnsi="Verdana" w:cs="Arial"/>
                      <w:sz w:val="14"/>
                      <w:szCs w:val="14"/>
                    </w:rPr>
                  </w:rPrChange>
                </w:rPr>
                <w:delText>42.24</w:delText>
              </w:r>
            </w:del>
          </w:p>
        </w:tc>
      </w:tr>
      <w:tr w:rsidR="000923F0" w:rsidRPr="004070B7" w14:paraId="5807C17C" w14:textId="77777777" w:rsidTr="00092529">
        <w:tblPrEx>
          <w:tblW w:w="10055" w:type="dxa"/>
          <w:tblLayout w:type="fixed"/>
          <w:tblCellMar>
            <w:left w:w="0" w:type="dxa"/>
            <w:right w:w="0" w:type="dxa"/>
          </w:tblCellMar>
          <w:tblLook w:val="0420" w:firstRow="1" w:lastRow="0" w:firstColumn="0" w:lastColumn="0" w:noHBand="0" w:noVBand="1"/>
          <w:tblPrExChange w:id="33021" w:author="Ritu Kamra" w:date="2021-09-26T09:26:00Z">
            <w:tblPrEx>
              <w:tblW w:w="10055" w:type="dxa"/>
              <w:tblLayout w:type="fixed"/>
              <w:tblCellMar>
                <w:left w:w="0" w:type="dxa"/>
                <w:right w:w="0" w:type="dxa"/>
              </w:tblCellMar>
              <w:tblLook w:val="0420" w:firstRow="1" w:lastRow="0" w:firstColumn="0" w:lastColumn="0" w:noHBand="0" w:noVBand="1"/>
            </w:tblPrEx>
          </w:tblPrExChange>
        </w:tblPrEx>
        <w:trPr>
          <w:trHeight w:val="477"/>
          <w:trPrChange w:id="33022" w:author="Ritu Kamra" w:date="2021-09-26T09:26:00Z">
            <w:trPr>
              <w:gridBefore w:val="1"/>
              <w:trHeight w:val="477"/>
            </w:trPr>
          </w:trPrChange>
        </w:trPr>
        <w:tc>
          <w:tcPr>
            <w:tcW w:w="932" w:type="dxa"/>
            <w:vMerge/>
            <w:tcBorders>
              <w:top w:val="single" w:sz="24" w:space="0" w:color="FFFFFF"/>
              <w:left w:val="single" w:sz="8" w:space="0" w:color="FFFFFF"/>
              <w:bottom w:val="single" w:sz="8" w:space="0" w:color="FFFFFF"/>
              <w:right w:val="single" w:sz="8" w:space="0" w:color="FFFFFF"/>
            </w:tcBorders>
            <w:vAlign w:val="center"/>
            <w:hideMark/>
            <w:tcPrChange w:id="33023" w:author="Ritu Kamra" w:date="2021-09-26T09:26:00Z">
              <w:tcPr>
                <w:tcW w:w="932" w:type="dxa"/>
                <w:gridSpan w:val="2"/>
                <w:vMerge/>
                <w:tcBorders>
                  <w:top w:val="single" w:sz="24" w:space="0" w:color="FFFFFF"/>
                  <w:left w:val="single" w:sz="8" w:space="0" w:color="FFFFFF"/>
                  <w:bottom w:val="single" w:sz="8" w:space="0" w:color="FFFFFF"/>
                  <w:right w:val="single" w:sz="8" w:space="0" w:color="FFFFFF"/>
                </w:tcBorders>
                <w:vAlign w:val="center"/>
                <w:hideMark/>
              </w:tcPr>
            </w:tcPrChange>
          </w:tcPr>
          <w:p w14:paraId="4CD167CE" w14:textId="77777777" w:rsidR="000923F0" w:rsidRPr="004070B7" w:rsidRDefault="000923F0" w:rsidP="000923F0">
            <w:pPr>
              <w:tabs>
                <w:tab w:val="left" w:pos="1290"/>
              </w:tabs>
              <w:rPr>
                <w:rFonts w:ascii="Verdana" w:eastAsia="Arial" w:hAnsi="Verdana" w:cs="Arial"/>
                <w:sz w:val="14"/>
                <w:szCs w:val="14"/>
              </w:rPr>
            </w:pPr>
          </w:p>
        </w:tc>
        <w:tc>
          <w:tcPr>
            <w:tcW w:w="1185"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Change w:id="33024" w:author="Ritu Kamra" w:date="2021-09-26T09:26:00Z">
              <w:tcPr>
                <w:tcW w:w="1185" w:type="dxa"/>
                <w:gridSpan w:val="2"/>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tcPrChange>
          </w:tcPr>
          <w:p w14:paraId="18881FEE" w14:textId="5227D1B7" w:rsidR="000923F0" w:rsidRPr="004070B7" w:rsidRDefault="000923F0">
            <w:pPr>
              <w:tabs>
                <w:tab w:val="left" w:pos="1290"/>
              </w:tabs>
              <w:jc w:val="center"/>
              <w:rPr>
                <w:rFonts w:ascii="Verdana" w:eastAsia="Arial" w:hAnsi="Verdana" w:cs="Arial"/>
                <w:sz w:val="14"/>
                <w:szCs w:val="14"/>
              </w:rPr>
              <w:pPrChange w:id="33025" w:author="Jaideep Kumar" w:date="2021-09-26T21:05:00Z">
                <w:pPr>
                  <w:tabs>
                    <w:tab w:val="left" w:pos="1290"/>
                  </w:tabs>
                </w:pPr>
              </w:pPrChange>
            </w:pPr>
            <w:r w:rsidRPr="004070B7">
              <w:rPr>
                <w:rFonts w:ascii="Verdana" w:eastAsia="Arial" w:hAnsi="Verdana" w:cs="Arial"/>
                <w:b/>
                <w:bCs/>
                <w:sz w:val="14"/>
                <w:szCs w:val="14"/>
              </w:rPr>
              <w:t>Import</w:t>
            </w:r>
          </w:p>
        </w:tc>
        <w:tc>
          <w:tcPr>
            <w:tcW w:w="70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3026" w:author="Ritu Kamra" w:date="2021-09-26T09:26:00Z">
              <w:tcPr>
                <w:tcW w:w="708" w:type="dxa"/>
                <w:gridSpan w:val="2"/>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393DBBFD" w14:textId="3F7C8889" w:rsidR="000923F0" w:rsidRPr="00B93A62" w:rsidRDefault="000923F0">
            <w:pPr>
              <w:tabs>
                <w:tab w:val="left" w:pos="1290"/>
              </w:tabs>
              <w:jc w:val="center"/>
              <w:rPr>
                <w:rFonts w:ascii="Verdana" w:hAnsi="Verdana" w:cs="Arial"/>
                <w:color w:val="000000"/>
                <w:sz w:val="14"/>
                <w:szCs w:val="14"/>
                <w:rPrChange w:id="33027" w:author="Ritu Kamra" w:date="2021-09-27T20:48:00Z">
                  <w:rPr>
                    <w:rFonts w:ascii="Verdana" w:eastAsia="Arial" w:hAnsi="Verdana" w:cs="Arial"/>
                    <w:sz w:val="14"/>
                    <w:szCs w:val="14"/>
                  </w:rPr>
                </w:rPrChange>
              </w:rPr>
              <w:pPrChange w:id="33028" w:author="Jaideep Kumar" w:date="2021-09-26T21:05:00Z">
                <w:pPr>
                  <w:tabs>
                    <w:tab w:val="left" w:pos="1290"/>
                  </w:tabs>
                </w:pPr>
              </w:pPrChange>
            </w:pPr>
            <w:ins w:id="33029" w:author="Ritu Kamra" w:date="2021-09-26T09:26:00Z">
              <w:r w:rsidRPr="00B93A62">
                <w:rPr>
                  <w:rFonts w:ascii="Verdana" w:hAnsi="Verdana" w:cs="Arial"/>
                  <w:color w:val="000000"/>
                  <w:sz w:val="14"/>
                  <w:szCs w:val="14"/>
                  <w:rPrChange w:id="33030" w:author="Ritu Kamra" w:date="2021-09-27T20:48:00Z">
                    <w:rPr>
                      <w:rFonts w:ascii="Arial" w:hAnsi="Arial" w:cs="Arial"/>
                      <w:color w:val="000000"/>
                      <w:sz w:val="20"/>
                      <w:szCs w:val="20"/>
                    </w:rPr>
                  </w:rPrChange>
                </w:rPr>
                <w:t>52.11</w:t>
              </w:r>
            </w:ins>
            <w:del w:id="33031" w:author="Ritu Kamra" w:date="2021-09-26T09:26:00Z">
              <w:r w:rsidRPr="00B93A62" w:rsidDel="008A429F">
                <w:rPr>
                  <w:rFonts w:ascii="Verdana" w:hAnsi="Verdana" w:cs="Arial"/>
                  <w:color w:val="000000"/>
                  <w:sz w:val="14"/>
                  <w:szCs w:val="14"/>
                  <w:rPrChange w:id="33032" w:author="Ritu Kamra" w:date="2021-09-27T20:48:00Z">
                    <w:rPr>
                      <w:rFonts w:ascii="Verdana" w:eastAsia="Arial" w:hAnsi="Verdana" w:cs="Arial"/>
                      <w:sz w:val="14"/>
                      <w:szCs w:val="14"/>
                    </w:rPr>
                  </w:rPrChange>
                </w:rPr>
                <w:delText>52.11</w:delText>
              </w:r>
            </w:del>
          </w:p>
        </w:tc>
        <w:tc>
          <w:tcPr>
            <w:tcW w:w="8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3033" w:author="Ritu Kamra" w:date="2021-09-26T09:26:00Z">
              <w:tcPr>
                <w:tcW w:w="851" w:type="dxa"/>
                <w:gridSpan w:val="2"/>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10619A2D" w14:textId="2CDBEBB5" w:rsidR="000923F0" w:rsidRPr="00B93A62" w:rsidRDefault="000923F0">
            <w:pPr>
              <w:tabs>
                <w:tab w:val="left" w:pos="1290"/>
              </w:tabs>
              <w:jc w:val="center"/>
              <w:rPr>
                <w:rFonts w:ascii="Verdana" w:hAnsi="Verdana" w:cs="Arial"/>
                <w:color w:val="000000"/>
                <w:sz w:val="14"/>
                <w:szCs w:val="14"/>
                <w:rPrChange w:id="33034" w:author="Ritu Kamra" w:date="2021-09-27T20:48:00Z">
                  <w:rPr>
                    <w:rFonts w:ascii="Verdana" w:eastAsia="Arial" w:hAnsi="Verdana" w:cs="Arial"/>
                    <w:sz w:val="14"/>
                    <w:szCs w:val="14"/>
                  </w:rPr>
                </w:rPrChange>
              </w:rPr>
              <w:pPrChange w:id="33035" w:author="Jaideep Kumar" w:date="2021-09-26T21:05:00Z">
                <w:pPr>
                  <w:tabs>
                    <w:tab w:val="left" w:pos="1290"/>
                  </w:tabs>
                </w:pPr>
              </w:pPrChange>
            </w:pPr>
            <w:ins w:id="33036" w:author="Ritu Kamra" w:date="2021-09-26T09:26:00Z">
              <w:r w:rsidRPr="00B93A62">
                <w:rPr>
                  <w:rFonts w:ascii="Verdana" w:hAnsi="Verdana" w:cs="Arial"/>
                  <w:color w:val="000000"/>
                  <w:sz w:val="14"/>
                  <w:szCs w:val="14"/>
                  <w:rPrChange w:id="33037" w:author="Ritu Kamra" w:date="2021-09-27T20:48:00Z">
                    <w:rPr>
                      <w:rFonts w:ascii="Arial" w:hAnsi="Arial" w:cs="Arial"/>
                      <w:color w:val="000000"/>
                      <w:sz w:val="20"/>
                      <w:szCs w:val="20"/>
                    </w:rPr>
                  </w:rPrChange>
                </w:rPr>
                <w:t>55.11</w:t>
              </w:r>
            </w:ins>
            <w:del w:id="33038" w:author="Ritu Kamra" w:date="2021-09-26T09:26:00Z">
              <w:r w:rsidRPr="00B93A62" w:rsidDel="008A429F">
                <w:rPr>
                  <w:rFonts w:ascii="Verdana" w:hAnsi="Verdana" w:cs="Arial"/>
                  <w:color w:val="000000"/>
                  <w:sz w:val="14"/>
                  <w:szCs w:val="14"/>
                  <w:rPrChange w:id="33039" w:author="Ritu Kamra" w:date="2021-09-27T20:48:00Z">
                    <w:rPr>
                      <w:rFonts w:ascii="Verdana" w:eastAsia="Arial" w:hAnsi="Verdana" w:cs="Arial"/>
                      <w:sz w:val="14"/>
                      <w:szCs w:val="14"/>
                    </w:rPr>
                  </w:rPrChange>
                </w:rPr>
                <w:delText>55.11</w:delText>
              </w:r>
            </w:del>
          </w:p>
        </w:tc>
        <w:tc>
          <w:tcPr>
            <w:tcW w:w="1065"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3040" w:author="Ritu Kamra" w:date="2021-09-26T09:26:00Z">
              <w:tcPr>
                <w:tcW w:w="1065" w:type="dxa"/>
                <w:gridSpan w:val="2"/>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0B646BD8" w14:textId="4DE13DE5" w:rsidR="000923F0" w:rsidRPr="00B93A62" w:rsidRDefault="000923F0">
            <w:pPr>
              <w:tabs>
                <w:tab w:val="left" w:pos="1290"/>
              </w:tabs>
              <w:jc w:val="center"/>
              <w:rPr>
                <w:rFonts w:ascii="Verdana" w:hAnsi="Verdana" w:cs="Arial"/>
                <w:color w:val="000000"/>
                <w:sz w:val="14"/>
                <w:szCs w:val="14"/>
                <w:rPrChange w:id="33041" w:author="Ritu Kamra" w:date="2021-09-27T20:48:00Z">
                  <w:rPr>
                    <w:rFonts w:ascii="Verdana" w:eastAsia="Arial" w:hAnsi="Verdana" w:cs="Arial"/>
                    <w:sz w:val="14"/>
                    <w:szCs w:val="14"/>
                  </w:rPr>
                </w:rPrChange>
              </w:rPr>
              <w:pPrChange w:id="33042" w:author="Jaideep Kumar" w:date="2021-09-26T21:05:00Z">
                <w:pPr>
                  <w:tabs>
                    <w:tab w:val="left" w:pos="1290"/>
                  </w:tabs>
                </w:pPr>
              </w:pPrChange>
            </w:pPr>
            <w:ins w:id="33043" w:author="Ritu Kamra" w:date="2021-09-26T09:26:00Z">
              <w:r w:rsidRPr="00B93A62">
                <w:rPr>
                  <w:rFonts w:ascii="Verdana" w:hAnsi="Verdana" w:cs="Arial"/>
                  <w:color w:val="000000"/>
                  <w:sz w:val="14"/>
                  <w:szCs w:val="14"/>
                  <w:rPrChange w:id="33044" w:author="Ritu Kamra" w:date="2021-09-27T20:48:00Z">
                    <w:rPr>
                      <w:rFonts w:ascii="Arial" w:hAnsi="Arial" w:cs="Arial"/>
                      <w:color w:val="000000"/>
                      <w:sz w:val="20"/>
                      <w:szCs w:val="20"/>
                    </w:rPr>
                  </w:rPrChange>
                </w:rPr>
                <w:t>52.56</w:t>
              </w:r>
            </w:ins>
            <w:del w:id="33045" w:author="Ritu Kamra" w:date="2021-09-26T09:26:00Z">
              <w:r w:rsidRPr="00B93A62" w:rsidDel="008A429F">
                <w:rPr>
                  <w:rFonts w:ascii="Verdana" w:hAnsi="Verdana" w:cs="Arial"/>
                  <w:color w:val="000000"/>
                  <w:sz w:val="14"/>
                  <w:szCs w:val="14"/>
                  <w:rPrChange w:id="33046" w:author="Ritu Kamra" w:date="2021-09-27T20:48:00Z">
                    <w:rPr>
                      <w:rFonts w:ascii="Verdana" w:eastAsia="Arial" w:hAnsi="Verdana" w:cs="Arial"/>
                      <w:sz w:val="14"/>
                      <w:szCs w:val="14"/>
                    </w:rPr>
                  </w:rPrChange>
                </w:rPr>
                <w:delText>52.56</w:delText>
              </w:r>
            </w:del>
          </w:p>
        </w:tc>
        <w:tc>
          <w:tcPr>
            <w:tcW w:w="82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3047" w:author="Ritu Kamra" w:date="2021-09-26T09:26:00Z">
              <w:tcPr>
                <w:tcW w:w="824" w:type="dxa"/>
                <w:gridSpan w:val="2"/>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2689F97D" w14:textId="7096B001" w:rsidR="000923F0" w:rsidRPr="00B93A62" w:rsidRDefault="000923F0">
            <w:pPr>
              <w:tabs>
                <w:tab w:val="left" w:pos="1290"/>
              </w:tabs>
              <w:jc w:val="center"/>
              <w:rPr>
                <w:rFonts w:ascii="Verdana" w:hAnsi="Verdana" w:cs="Arial"/>
                <w:color w:val="000000"/>
                <w:sz w:val="14"/>
                <w:szCs w:val="14"/>
                <w:rPrChange w:id="33048" w:author="Ritu Kamra" w:date="2021-09-27T20:48:00Z">
                  <w:rPr>
                    <w:rFonts w:ascii="Verdana" w:eastAsia="Arial" w:hAnsi="Verdana" w:cs="Arial"/>
                    <w:sz w:val="14"/>
                    <w:szCs w:val="14"/>
                  </w:rPr>
                </w:rPrChange>
              </w:rPr>
              <w:pPrChange w:id="33049" w:author="Jaideep Kumar" w:date="2021-09-26T21:05:00Z">
                <w:pPr>
                  <w:tabs>
                    <w:tab w:val="left" w:pos="1290"/>
                  </w:tabs>
                </w:pPr>
              </w:pPrChange>
            </w:pPr>
            <w:ins w:id="33050" w:author="Ritu Kamra" w:date="2021-09-26T09:26:00Z">
              <w:r w:rsidRPr="00B93A62">
                <w:rPr>
                  <w:rFonts w:ascii="Verdana" w:hAnsi="Verdana" w:cs="Arial"/>
                  <w:color w:val="000000"/>
                  <w:sz w:val="14"/>
                  <w:szCs w:val="14"/>
                  <w:rPrChange w:id="33051" w:author="Ritu Kamra" w:date="2021-09-27T20:48:00Z">
                    <w:rPr>
                      <w:rFonts w:ascii="Arial" w:hAnsi="Arial" w:cs="Arial"/>
                      <w:color w:val="000000"/>
                      <w:sz w:val="20"/>
                      <w:szCs w:val="20"/>
                    </w:rPr>
                  </w:rPrChange>
                </w:rPr>
                <w:t>57.11</w:t>
              </w:r>
            </w:ins>
            <w:del w:id="33052" w:author="Ritu Kamra" w:date="2021-09-26T09:26:00Z">
              <w:r w:rsidRPr="00B93A62" w:rsidDel="008A429F">
                <w:rPr>
                  <w:rFonts w:ascii="Verdana" w:hAnsi="Verdana" w:cs="Arial"/>
                  <w:color w:val="000000"/>
                  <w:sz w:val="14"/>
                  <w:szCs w:val="14"/>
                  <w:rPrChange w:id="33053" w:author="Ritu Kamra" w:date="2021-09-27T20:48:00Z">
                    <w:rPr>
                      <w:rFonts w:ascii="Verdana" w:eastAsia="Arial" w:hAnsi="Verdana" w:cs="Arial"/>
                      <w:sz w:val="14"/>
                      <w:szCs w:val="14"/>
                    </w:rPr>
                  </w:rPrChange>
                </w:rPr>
                <w:delText>57.11</w:delText>
              </w:r>
            </w:del>
          </w:p>
        </w:tc>
        <w:tc>
          <w:tcPr>
            <w:tcW w:w="933"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3054" w:author="Ritu Kamra" w:date="2021-09-26T09:26:00Z">
              <w:tcPr>
                <w:tcW w:w="933" w:type="dxa"/>
                <w:gridSpan w:val="2"/>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1634F6D8" w14:textId="5660A65B" w:rsidR="000923F0" w:rsidRPr="00B93A62" w:rsidRDefault="000923F0">
            <w:pPr>
              <w:tabs>
                <w:tab w:val="left" w:pos="1290"/>
              </w:tabs>
              <w:jc w:val="center"/>
              <w:rPr>
                <w:rFonts w:ascii="Verdana" w:hAnsi="Verdana" w:cs="Arial"/>
                <w:color w:val="000000"/>
                <w:sz w:val="14"/>
                <w:szCs w:val="14"/>
                <w:rPrChange w:id="33055" w:author="Ritu Kamra" w:date="2021-09-27T20:48:00Z">
                  <w:rPr>
                    <w:rFonts w:ascii="Verdana" w:eastAsia="Arial" w:hAnsi="Verdana" w:cs="Arial"/>
                    <w:sz w:val="14"/>
                    <w:szCs w:val="14"/>
                  </w:rPr>
                </w:rPrChange>
              </w:rPr>
              <w:pPrChange w:id="33056" w:author="Jaideep Kumar" w:date="2021-09-26T21:05:00Z">
                <w:pPr>
                  <w:tabs>
                    <w:tab w:val="left" w:pos="1290"/>
                  </w:tabs>
                </w:pPr>
              </w:pPrChange>
            </w:pPr>
            <w:ins w:id="33057" w:author="Ritu Kamra" w:date="2021-09-26T09:26:00Z">
              <w:r w:rsidRPr="00B93A62">
                <w:rPr>
                  <w:rFonts w:ascii="Verdana" w:hAnsi="Verdana" w:cs="Arial"/>
                  <w:color w:val="000000"/>
                  <w:sz w:val="14"/>
                  <w:szCs w:val="14"/>
                  <w:rPrChange w:id="33058" w:author="Ritu Kamra" w:date="2021-09-27T20:48:00Z">
                    <w:rPr>
                      <w:rFonts w:ascii="Arial" w:hAnsi="Arial" w:cs="Arial"/>
                      <w:color w:val="000000"/>
                      <w:sz w:val="20"/>
                      <w:szCs w:val="20"/>
                    </w:rPr>
                  </w:rPrChange>
                </w:rPr>
                <w:t>56.34</w:t>
              </w:r>
            </w:ins>
            <w:del w:id="33059" w:author="Ritu Kamra" w:date="2021-09-26T09:26:00Z">
              <w:r w:rsidRPr="00B93A62" w:rsidDel="008A429F">
                <w:rPr>
                  <w:rFonts w:ascii="Verdana" w:hAnsi="Verdana" w:cs="Arial"/>
                  <w:color w:val="000000"/>
                  <w:sz w:val="14"/>
                  <w:szCs w:val="14"/>
                  <w:rPrChange w:id="33060" w:author="Ritu Kamra" w:date="2021-09-27T20:48:00Z">
                    <w:rPr>
                      <w:rFonts w:ascii="Verdana" w:eastAsia="Arial" w:hAnsi="Verdana" w:cs="Arial"/>
                      <w:sz w:val="14"/>
                      <w:szCs w:val="14"/>
                    </w:rPr>
                  </w:rPrChange>
                </w:rPr>
                <w:delText>56.34</w:delText>
              </w:r>
            </w:del>
          </w:p>
        </w:tc>
        <w:tc>
          <w:tcPr>
            <w:tcW w:w="933"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3061" w:author="Ritu Kamra" w:date="2021-09-26T09:26:00Z">
              <w:tcPr>
                <w:tcW w:w="933" w:type="dxa"/>
                <w:gridSpan w:val="2"/>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08EE8C6C" w14:textId="6ACBB286" w:rsidR="000923F0" w:rsidRPr="00B93A62" w:rsidRDefault="000923F0">
            <w:pPr>
              <w:tabs>
                <w:tab w:val="left" w:pos="1290"/>
              </w:tabs>
              <w:jc w:val="center"/>
              <w:rPr>
                <w:rFonts w:ascii="Verdana" w:hAnsi="Verdana" w:cs="Arial"/>
                <w:color w:val="000000"/>
                <w:sz w:val="14"/>
                <w:szCs w:val="14"/>
                <w:rPrChange w:id="33062" w:author="Ritu Kamra" w:date="2021-09-27T20:48:00Z">
                  <w:rPr>
                    <w:rFonts w:ascii="Verdana" w:eastAsia="Arial" w:hAnsi="Verdana" w:cs="Arial"/>
                    <w:sz w:val="14"/>
                    <w:szCs w:val="14"/>
                  </w:rPr>
                </w:rPrChange>
              </w:rPr>
              <w:pPrChange w:id="33063" w:author="Jaideep Kumar" w:date="2021-09-26T21:05:00Z">
                <w:pPr>
                  <w:tabs>
                    <w:tab w:val="left" w:pos="1290"/>
                  </w:tabs>
                </w:pPr>
              </w:pPrChange>
            </w:pPr>
            <w:ins w:id="33064" w:author="Ritu Kamra" w:date="2021-09-26T09:26:00Z">
              <w:r w:rsidRPr="00B93A62">
                <w:rPr>
                  <w:rFonts w:ascii="Verdana" w:hAnsi="Verdana" w:cs="Arial"/>
                  <w:color w:val="000000"/>
                  <w:sz w:val="14"/>
                  <w:szCs w:val="14"/>
                  <w:rPrChange w:id="33065" w:author="Ritu Kamra" w:date="2021-09-27T20:48:00Z">
                    <w:rPr>
                      <w:rFonts w:ascii="Arial" w:hAnsi="Arial" w:cs="Arial"/>
                      <w:color w:val="000000"/>
                      <w:sz w:val="20"/>
                      <w:szCs w:val="20"/>
                    </w:rPr>
                  </w:rPrChange>
                </w:rPr>
                <w:t>54.23</w:t>
              </w:r>
            </w:ins>
            <w:del w:id="33066" w:author="Ritu Kamra" w:date="2021-09-26T09:26:00Z">
              <w:r w:rsidRPr="00B93A62" w:rsidDel="008A429F">
                <w:rPr>
                  <w:rFonts w:ascii="Verdana" w:hAnsi="Verdana" w:cs="Arial"/>
                  <w:color w:val="000000"/>
                  <w:sz w:val="14"/>
                  <w:szCs w:val="14"/>
                  <w:rPrChange w:id="33067" w:author="Ritu Kamra" w:date="2021-09-27T20:48:00Z">
                    <w:rPr>
                      <w:rFonts w:ascii="Verdana" w:eastAsia="Arial" w:hAnsi="Verdana" w:cs="Arial"/>
                      <w:sz w:val="14"/>
                      <w:szCs w:val="14"/>
                    </w:rPr>
                  </w:rPrChange>
                </w:rPr>
                <w:delText>54.23</w:delText>
              </w:r>
            </w:del>
          </w:p>
        </w:tc>
        <w:tc>
          <w:tcPr>
            <w:tcW w:w="83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3068" w:author="Ritu Kamra" w:date="2021-09-26T09:26:00Z">
              <w:tcPr>
                <w:tcW w:w="837" w:type="dxa"/>
                <w:gridSpan w:val="2"/>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428DB771" w14:textId="6678B8D2" w:rsidR="000923F0" w:rsidRPr="00B93A62" w:rsidRDefault="000923F0">
            <w:pPr>
              <w:tabs>
                <w:tab w:val="left" w:pos="1290"/>
              </w:tabs>
              <w:jc w:val="center"/>
              <w:rPr>
                <w:rFonts w:ascii="Verdana" w:hAnsi="Verdana" w:cs="Arial"/>
                <w:color w:val="000000"/>
                <w:sz w:val="14"/>
                <w:szCs w:val="14"/>
                <w:rPrChange w:id="33069" w:author="Ritu Kamra" w:date="2021-09-27T20:48:00Z">
                  <w:rPr>
                    <w:rFonts w:ascii="Verdana" w:eastAsia="Arial" w:hAnsi="Verdana" w:cs="Arial"/>
                    <w:sz w:val="14"/>
                    <w:szCs w:val="14"/>
                  </w:rPr>
                </w:rPrChange>
              </w:rPr>
              <w:pPrChange w:id="33070" w:author="Jaideep Kumar" w:date="2021-09-26T21:05:00Z">
                <w:pPr>
                  <w:tabs>
                    <w:tab w:val="left" w:pos="1290"/>
                  </w:tabs>
                </w:pPr>
              </w:pPrChange>
            </w:pPr>
            <w:ins w:id="33071" w:author="Ritu Kamra" w:date="2021-09-26T09:26:00Z">
              <w:r w:rsidRPr="00B93A62">
                <w:rPr>
                  <w:rFonts w:ascii="Verdana" w:hAnsi="Verdana" w:cs="Arial"/>
                  <w:color w:val="000000"/>
                  <w:sz w:val="14"/>
                  <w:szCs w:val="14"/>
                  <w:rPrChange w:id="33072" w:author="Ritu Kamra" w:date="2021-09-27T20:48:00Z">
                    <w:rPr>
                      <w:rFonts w:ascii="Arial" w:hAnsi="Arial" w:cs="Arial"/>
                      <w:color w:val="000000"/>
                      <w:sz w:val="20"/>
                      <w:szCs w:val="20"/>
                    </w:rPr>
                  </w:rPrChange>
                </w:rPr>
                <w:t>0.00</w:t>
              </w:r>
            </w:ins>
            <w:del w:id="33073" w:author="Ritu Kamra" w:date="2021-09-26T09:26:00Z">
              <w:r w:rsidRPr="00B93A62" w:rsidDel="008A429F">
                <w:rPr>
                  <w:rFonts w:ascii="Verdana" w:hAnsi="Verdana" w:cs="Arial"/>
                  <w:color w:val="000000"/>
                  <w:sz w:val="14"/>
                  <w:szCs w:val="14"/>
                  <w:rPrChange w:id="33074" w:author="Ritu Kamra" w:date="2021-09-27T20:48:00Z">
                    <w:rPr>
                      <w:rFonts w:ascii="Verdana" w:eastAsia="Arial" w:hAnsi="Verdana" w:cs="Arial"/>
                      <w:sz w:val="14"/>
                      <w:szCs w:val="14"/>
                    </w:rPr>
                  </w:rPrChange>
                </w:rPr>
                <w:delText>0.00</w:delText>
              </w:r>
            </w:del>
          </w:p>
        </w:tc>
        <w:tc>
          <w:tcPr>
            <w:tcW w:w="83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3075" w:author="Ritu Kamra" w:date="2021-09-26T09:26:00Z">
              <w:tcPr>
                <w:tcW w:w="836" w:type="dxa"/>
                <w:gridSpan w:val="2"/>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51C34A55" w14:textId="6B8A9F10" w:rsidR="000923F0" w:rsidRPr="00B93A62" w:rsidRDefault="000923F0">
            <w:pPr>
              <w:tabs>
                <w:tab w:val="left" w:pos="1290"/>
              </w:tabs>
              <w:jc w:val="center"/>
              <w:rPr>
                <w:rFonts w:ascii="Verdana" w:hAnsi="Verdana" w:cs="Arial"/>
                <w:color w:val="000000"/>
                <w:sz w:val="14"/>
                <w:szCs w:val="14"/>
                <w:rPrChange w:id="33076" w:author="Ritu Kamra" w:date="2021-09-27T20:48:00Z">
                  <w:rPr>
                    <w:rFonts w:ascii="Verdana" w:eastAsia="Arial" w:hAnsi="Verdana" w:cs="Arial"/>
                    <w:sz w:val="14"/>
                    <w:szCs w:val="14"/>
                  </w:rPr>
                </w:rPrChange>
              </w:rPr>
              <w:pPrChange w:id="33077" w:author="Jaideep Kumar" w:date="2021-09-26T21:05:00Z">
                <w:pPr>
                  <w:tabs>
                    <w:tab w:val="left" w:pos="1290"/>
                  </w:tabs>
                </w:pPr>
              </w:pPrChange>
            </w:pPr>
            <w:ins w:id="33078" w:author="Ritu Kamra" w:date="2021-09-26T09:26:00Z">
              <w:r w:rsidRPr="00B93A62">
                <w:rPr>
                  <w:rFonts w:ascii="Verdana" w:hAnsi="Verdana" w:cs="Arial"/>
                  <w:color w:val="000000"/>
                  <w:sz w:val="14"/>
                  <w:szCs w:val="14"/>
                  <w:rPrChange w:id="33079" w:author="Ritu Kamra" w:date="2021-09-27T20:48:00Z">
                    <w:rPr>
                      <w:rFonts w:ascii="Arial" w:hAnsi="Arial" w:cs="Arial"/>
                      <w:color w:val="000000"/>
                      <w:sz w:val="20"/>
                      <w:szCs w:val="20"/>
                    </w:rPr>
                  </w:rPrChange>
                </w:rPr>
                <w:t>0.00</w:t>
              </w:r>
            </w:ins>
            <w:del w:id="33080" w:author="Ritu Kamra" w:date="2021-09-26T09:26:00Z">
              <w:r w:rsidRPr="00B93A62" w:rsidDel="008A429F">
                <w:rPr>
                  <w:rFonts w:ascii="Verdana" w:hAnsi="Verdana" w:cs="Arial"/>
                  <w:color w:val="000000"/>
                  <w:sz w:val="14"/>
                  <w:szCs w:val="14"/>
                  <w:rPrChange w:id="33081" w:author="Ritu Kamra" w:date="2021-09-27T20:48:00Z">
                    <w:rPr>
                      <w:rFonts w:ascii="Verdana" w:eastAsia="Arial" w:hAnsi="Verdana" w:cs="Arial"/>
                      <w:sz w:val="14"/>
                      <w:szCs w:val="14"/>
                    </w:rPr>
                  </w:rPrChange>
                </w:rPr>
                <w:delText>0.00</w:delText>
              </w:r>
            </w:del>
          </w:p>
        </w:tc>
        <w:tc>
          <w:tcPr>
            <w:tcW w:w="9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3082" w:author="Ritu Kamra" w:date="2021-09-26T09:26:00Z">
              <w:tcPr>
                <w:tcW w:w="951" w:type="dxa"/>
                <w:gridSpan w:val="2"/>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4C078861" w14:textId="1E31D097" w:rsidR="000923F0" w:rsidRPr="00B93A62" w:rsidRDefault="000923F0">
            <w:pPr>
              <w:tabs>
                <w:tab w:val="left" w:pos="1290"/>
              </w:tabs>
              <w:jc w:val="center"/>
              <w:rPr>
                <w:rFonts w:ascii="Verdana" w:hAnsi="Verdana" w:cs="Arial"/>
                <w:color w:val="000000"/>
                <w:sz w:val="14"/>
                <w:szCs w:val="14"/>
                <w:rPrChange w:id="33083" w:author="Ritu Kamra" w:date="2021-09-27T20:48:00Z">
                  <w:rPr>
                    <w:rFonts w:ascii="Verdana" w:eastAsia="Arial" w:hAnsi="Verdana" w:cs="Arial"/>
                    <w:sz w:val="14"/>
                    <w:szCs w:val="14"/>
                  </w:rPr>
                </w:rPrChange>
              </w:rPr>
              <w:pPrChange w:id="33084" w:author="Jaideep Kumar" w:date="2021-09-26T21:05:00Z">
                <w:pPr>
                  <w:tabs>
                    <w:tab w:val="left" w:pos="1290"/>
                  </w:tabs>
                </w:pPr>
              </w:pPrChange>
            </w:pPr>
            <w:ins w:id="33085" w:author="Ritu Kamra" w:date="2021-09-26T09:26:00Z">
              <w:r w:rsidRPr="00B93A62">
                <w:rPr>
                  <w:rFonts w:ascii="Verdana" w:hAnsi="Verdana" w:cs="Arial"/>
                  <w:color w:val="000000"/>
                  <w:sz w:val="14"/>
                  <w:szCs w:val="14"/>
                  <w:rPrChange w:id="33086" w:author="Ritu Kamra" w:date="2021-09-27T20:48:00Z">
                    <w:rPr>
                      <w:rFonts w:ascii="Arial" w:hAnsi="Arial" w:cs="Arial"/>
                      <w:color w:val="000000"/>
                      <w:sz w:val="20"/>
                      <w:szCs w:val="20"/>
                    </w:rPr>
                  </w:rPrChange>
                </w:rPr>
                <w:t>0.00</w:t>
              </w:r>
            </w:ins>
            <w:del w:id="33087" w:author="Ritu Kamra" w:date="2021-09-26T09:26:00Z">
              <w:r w:rsidRPr="00B93A62" w:rsidDel="008A429F">
                <w:rPr>
                  <w:rFonts w:ascii="Verdana" w:hAnsi="Verdana" w:cs="Arial"/>
                  <w:color w:val="000000"/>
                  <w:sz w:val="14"/>
                  <w:szCs w:val="14"/>
                  <w:rPrChange w:id="33088" w:author="Ritu Kamra" w:date="2021-09-27T20:48:00Z">
                    <w:rPr>
                      <w:rFonts w:ascii="Verdana" w:eastAsia="Arial" w:hAnsi="Verdana" w:cs="Arial"/>
                      <w:sz w:val="14"/>
                      <w:szCs w:val="14"/>
                    </w:rPr>
                  </w:rPrChange>
                </w:rPr>
                <w:delText>0.00</w:delText>
              </w:r>
            </w:del>
          </w:p>
        </w:tc>
      </w:tr>
      <w:tr w:rsidR="000923F0" w:rsidRPr="004070B7" w14:paraId="36855D63" w14:textId="77777777" w:rsidTr="00092529">
        <w:tblPrEx>
          <w:tblW w:w="10055" w:type="dxa"/>
          <w:tblLayout w:type="fixed"/>
          <w:tblCellMar>
            <w:left w:w="0" w:type="dxa"/>
            <w:right w:w="0" w:type="dxa"/>
          </w:tblCellMar>
          <w:tblLook w:val="0420" w:firstRow="1" w:lastRow="0" w:firstColumn="0" w:lastColumn="0" w:noHBand="0" w:noVBand="1"/>
          <w:tblPrExChange w:id="33089" w:author="Ritu Kamra" w:date="2021-09-26T09:26:00Z">
            <w:tblPrEx>
              <w:tblW w:w="10055" w:type="dxa"/>
              <w:tblLayout w:type="fixed"/>
              <w:tblCellMar>
                <w:left w:w="0" w:type="dxa"/>
                <w:right w:w="0" w:type="dxa"/>
              </w:tblCellMar>
              <w:tblLook w:val="0420" w:firstRow="1" w:lastRow="0" w:firstColumn="0" w:lastColumn="0" w:noHBand="0" w:noVBand="1"/>
            </w:tblPrEx>
          </w:tblPrExChange>
        </w:tblPrEx>
        <w:trPr>
          <w:trHeight w:val="477"/>
          <w:trPrChange w:id="33090" w:author="Ritu Kamra" w:date="2021-09-26T09:26:00Z">
            <w:trPr>
              <w:gridBefore w:val="1"/>
              <w:trHeight w:val="477"/>
            </w:trPr>
          </w:trPrChange>
        </w:trPr>
        <w:tc>
          <w:tcPr>
            <w:tcW w:w="932" w:type="dxa"/>
            <w:vMerge/>
            <w:tcBorders>
              <w:top w:val="single" w:sz="24" w:space="0" w:color="FFFFFF"/>
              <w:left w:val="single" w:sz="8" w:space="0" w:color="FFFFFF"/>
              <w:bottom w:val="single" w:sz="8" w:space="0" w:color="FFFFFF"/>
              <w:right w:val="single" w:sz="8" w:space="0" w:color="FFFFFF"/>
            </w:tcBorders>
            <w:vAlign w:val="center"/>
            <w:hideMark/>
            <w:tcPrChange w:id="33091" w:author="Ritu Kamra" w:date="2021-09-26T09:26:00Z">
              <w:tcPr>
                <w:tcW w:w="932" w:type="dxa"/>
                <w:gridSpan w:val="2"/>
                <w:vMerge/>
                <w:tcBorders>
                  <w:top w:val="single" w:sz="24" w:space="0" w:color="FFFFFF"/>
                  <w:left w:val="single" w:sz="8" w:space="0" w:color="FFFFFF"/>
                  <w:bottom w:val="single" w:sz="8" w:space="0" w:color="FFFFFF"/>
                  <w:right w:val="single" w:sz="8" w:space="0" w:color="FFFFFF"/>
                </w:tcBorders>
                <w:vAlign w:val="center"/>
                <w:hideMark/>
              </w:tcPr>
            </w:tcPrChange>
          </w:tcPr>
          <w:p w14:paraId="3C96A07E" w14:textId="77777777" w:rsidR="000923F0" w:rsidRPr="004070B7" w:rsidRDefault="000923F0" w:rsidP="000923F0">
            <w:pPr>
              <w:tabs>
                <w:tab w:val="left" w:pos="1290"/>
              </w:tabs>
              <w:rPr>
                <w:rFonts w:ascii="Verdana" w:eastAsia="Arial" w:hAnsi="Verdana" w:cs="Arial"/>
                <w:sz w:val="14"/>
                <w:szCs w:val="14"/>
              </w:rPr>
            </w:pPr>
          </w:p>
        </w:tc>
        <w:tc>
          <w:tcPr>
            <w:tcW w:w="1185"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Change w:id="33092" w:author="Ritu Kamra" w:date="2021-09-26T09:26:00Z">
              <w:tcPr>
                <w:tcW w:w="1185" w:type="dxa"/>
                <w:gridSpan w:val="2"/>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tcPrChange>
          </w:tcPr>
          <w:p w14:paraId="7997D192" w14:textId="77777777" w:rsidR="000923F0" w:rsidRPr="004070B7" w:rsidRDefault="000923F0">
            <w:pPr>
              <w:tabs>
                <w:tab w:val="left" w:pos="1290"/>
              </w:tabs>
              <w:jc w:val="center"/>
              <w:rPr>
                <w:rFonts w:ascii="Verdana" w:eastAsia="Arial" w:hAnsi="Verdana" w:cs="Arial"/>
                <w:sz w:val="14"/>
                <w:szCs w:val="14"/>
              </w:rPr>
              <w:pPrChange w:id="33093" w:author="Jaideep Kumar" w:date="2021-09-26T21:05:00Z">
                <w:pPr>
                  <w:tabs>
                    <w:tab w:val="left" w:pos="1290"/>
                  </w:tabs>
                </w:pPr>
              </w:pPrChange>
            </w:pPr>
            <w:r w:rsidRPr="004070B7">
              <w:rPr>
                <w:rFonts w:ascii="Verdana" w:eastAsia="Arial" w:hAnsi="Verdana" w:cs="Arial"/>
                <w:b/>
                <w:bCs/>
                <w:sz w:val="14"/>
                <w:szCs w:val="14"/>
              </w:rPr>
              <w:t>Export</w:t>
            </w:r>
          </w:p>
        </w:tc>
        <w:tc>
          <w:tcPr>
            <w:tcW w:w="70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3094" w:author="Ritu Kamra" w:date="2021-09-26T09:26:00Z">
              <w:tcPr>
                <w:tcW w:w="708" w:type="dxa"/>
                <w:gridSpan w:val="2"/>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504FB909" w14:textId="60CB85C8" w:rsidR="000923F0" w:rsidRPr="00B93A62" w:rsidRDefault="000923F0">
            <w:pPr>
              <w:tabs>
                <w:tab w:val="left" w:pos="1290"/>
              </w:tabs>
              <w:jc w:val="center"/>
              <w:rPr>
                <w:rFonts w:ascii="Verdana" w:hAnsi="Verdana" w:cs="Arial"/>
                <w:color w:val="000000"/>
                <w:sz w:val="14"/>
                <w:szCs w:val="14"/>
                <w:rPrChange w:id="33095" w:author="Ritu Kamra" w:date="2021-09-27T20:48:00Z">
                  <w:rPr>
                    <w:rFonts w:ascii="Verdana" w:eastAsia="Arial" w:hAnsi="Verdana" w:cs="Arial"/>
                    <w:sz w:val="14"/>
                    <w:szCs w:val="14"/>
                  </w:rPr>
                </w:rPrChange>
              </w:rPr>
              <w:pPrChange w:id="33096" w:author="Jaideep Kumar" w:date="2021-09-26T21:05:00Z">
                <w:pPr>
                  <w:tabs>
                    <w:tab w:val="left" w:pos="1290"/>
                  </w:tabs>
                </w:pPr>
              </w:pPrChange>
            </w:pPr>
            <w:ins w:id="33097" w:author="Ritu Kamra" w:date="2021-09-26T09:26:00Z">
              <w:r w:rsidRPr="00B93A62">
                <w:rPr>
                  <w:rFonts w:ascii="Verdana" w:hAnsi="Verdana" w:cs="Arial"/>
                  <w:color w:val="000000"/>
                  <w:sz w:val="14"/>
                  <w:szCs w:val="14"/>
                  <w:rPrChange w:id="33098" w:author="Ritu Kamra" w:date="2021-09-27T20:48:00Z">
                    <w:rPr>
                      <w:rFonts w:ascii="Arial" w:hAnsi="Arial" w:cs="Arial"/>
                      <w:color w:val="000000"/>
                      <w:sz w:val="20"/>
                      <w:szCs w:val="20"/>
                    </w:rPr>
                  </w:rPrChange>
                </w:rPr>
                <w:t>6.03</w:t>
              </w:r>
            </w:ins>
            <w:del w:id="33099" w:author="Ritu Kamra" w:date="2021-09-26T09:26:00Z">
              <w:r w:rsidRPr="00B93A62" w:rsidDel="008A429F">
                <w:rPr>
                  <w:rFonts w:ascii="Verdana" w:hAnsi="Verdana" w:cs="Arial"/>
                  <w:color w:val="000000"/>
                  <w:sz w:val="14"/>
                  <w:szCs w:val="14"/>
                  <w:rPrChange w:id="33100" w:author="Ritu Kamra" w:date="2021-09-27T20:48:00Z">
                    <w:rPr>
                      <w:rFonts w:ascii="Verdana" w:eastAsia="Arial" w:hAnsi="Verdana" w:cs="Arial"/>
                      <w:sz w:val="14"/>
                      <w:szCs w:val="14"/>
                    </w:rPr>
                  </w:rPrChange>
                </w:rPr>
                <w:delText>6.03</w:delText>
              </w:r>
            </w:del>
          </w:p>
        </w:tc>
        <w:tc>
          <w:tcPr>
            <w:tcW w:w="8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3101" w:author="Ritu Kamra" w:date="2021-09-26T09:26:00Z">
              <w:tcPr>
                <w:tcW w:w="851" w:type="dxa"/>
                <w:gridSpan w:val="2"/>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1D7A76CC" w14:textId="54B92410" w:rsidR="000923F0" w:rsidRPr="00B93A62" w:rsidRDefault="000923F0">
            <w:pPr>
              <w:tabs>
                <w:tab w:val="left" w:pos="1290"/>
              </w:tabs>
              <w:jc w:val="center"/>
              <w:rPr>
                <w:rFonts w:ascii="Verdana" w:hAnsi="Verdana" w:cs="Arial"/>
                <w:color w:val="000000"/>
                <w:sz w:val="14"/>
                <w:szCs w:val="14"/>
                <w:rPrChange w:id="33102" w:author="Ritu Kamra" w:date="2021-09-27T20:48:00Z">
                  <w:rPr>
                    <w:rFonts w:ascii="Verdana" w:eastAsia="Arial" w:hAnsi="Verdana" w:cs="Arial"/>
                    <w:sz w:val="14"/>
                    <w:szCs w:val="14"/>
                  </w:rPr>
                </w:rPrChange>
              </w:rPr>
              <w:pPrChange w:id="33103" w:author="Jaideep Kumar" w:date="2021-09-26T21:05:00Z">
                <w:pPr>
                  <w:tabs>
                    <w:tab w:val="left" w:pos="1290"/>
                  </w:tabs>
                </w:pPr>
              </w:pPrChange>
            </w:pPr>
            <w:ins w:id="33104" w:author="Ritu Kamra" w:date="2021-09-26T09:26:00Z">
              <w:r w:rsidRPr="00B93A62">
                <w:rPr>
                  <w:rFonts w:ascii="Verdana" w:hAnsi="Verdana" w:cs="Arial"/>
                  <w:color w:val="000000"/>
                  <w:sz w:val="14"/>
                  <w:szCs w:val="14"/>
                  <w:rPrChange w:id="33105" w:author="Ritu Kamra" w:date="2021-09-27T20:48:00Z">
                    <w:rPr>
                      <w:rFonts w:ascii="Arial" w:hAnsi="Arial" w:cs="Arial"/>
                      <w:color w:val="000000"/>
                      <w:sz w:val="20"/>
                      <w:szCs w:val="20"/>
                    </w:rPr>
                  </w:rPrChange>
                </w:rPr>
                <w:t>6.23</w:t>
              </w:r>
            </w:ins>
            <w:del w:id="33106" w:author="Ritu Kamra" w:date="2021-09-26T09:26:00Z">
              <w:r w:rsidRPr="00B93A62" w:rsidDel="008A429F">
                <w:rPr>
                  <w:rFonts w:ascii="Verdana" w:hAnsi="Verdana" w:cs="Arial"/>
                  <w:color w:val="000000"/>
                  <w:sz w:val="14"/>
                  <w:szCs w:val="14"/>
                  <w:rPrChange w:id="33107" w:author="Ritu Kamra" w:date="2021-09-27T20:48:00Z">
                    <w:rPr>
                      <w:rFonts w:ascii="Verdana" w:eastAsia="Arial" w:hAnsi="Verdana" w:cs="Arial"/>
                      <w:sz w:val="14"/>
                      <w:szCs w:val="14"/>
                    </w:rPr>
                  </w:rPrChange>
                </w:rPr>
                <w:delText>6.23</w:delText>
              </w:r>
            </w:del>
          </w:p>
        </w:tc>
        <w:tc>
          <w:tcPr>
            <w:tcW w:w="1065"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3108" w:author="Ritu Kamra" w:date="2021-09-26T09:26:00Z">
              <w:tcPr>
                <w:tcW w:w="1065" w:type="dxa"/>
                <w:gridSpan w:val="2"/>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7E2C327E" w14:textId="42F28B3D" w:rsidR="000923F0" w:rsidRPr="00B93A62" w:rsidRDefault="000923F0">
            <w:pPr>
              <w:tabs>
                <w:tab w:val="left" w:pos="1290"/>
              </w:tabs>
              <w:jc w:val="center"/>
              <w:rPr>
                <w:rFonts w:ascii="Verdana" w:hAnsi="Verdana" w:cs="Arial"/>
                <w:color w:val="000000"/>
                <w:sz w:val="14"/>
                <w:szCs w:val="14"/>
                <w:rPrChange w:id="33109" w:author="Ritu Kamra" w:date="2021-09-27T20:48:00Z">
                  <w:rPr>
                    <w:rFonts w:ascii="Verdana" w:eastAsia="Arial" w:hAnsi="Verdana" w:cs="Arial"/>
                    <w:sz w:val="14"/>
                    <w:szCs w:val="14"/>
                  </w:rPr>
                </w:rPrChange>
              </w:rPr>
              <w:pPrChange w:id="33110" w:author="Jaideep Kumar" w:date="2021-09-26T21:05:00Z">
                <w:pPr>
                  <w:tabs>
                    <w:tab w:val="left" w:pos="1290"/>
                  </w:tabs>
                </w:pPr>
              </w:pPrChange>
            </w:pPr>
            <w:ins w:id="33111" w:author="Ritu Kamra" w:date="2021-09-26T09:26:00Z">
              <w:r w:rsidRPr="00B93A62">
                <w:rPr>
                  <w:rFonts w:ascii="Verdana" w:hAnsi="Verdana" w:cs="Arial"/>
                  <w:color w:val="000000"/>
                  <w:sz w:val="14"/>
                  <w:szCs w:val="14"/>
                  <w:rPrChange w:id="33112" w:author="Ritu Kamra" w:date="2021-09-27T20:48:00Z">
                    <w:rPr>
                      <w:rFonts w:ascii="Arial" w:hAnsi="Arial" w:cs="Arial"/>
                      <w:color w:val="000000"/>
                      <w:sz w:val="20"/>
                      <w:szCs w:val="20"/>
                    </w:rPr>
                  </w:rPrChange>
                </w:rPr>
                <w:t>5.67</w:t>
              </w:r>
            </w:ins>
            <w:del w:id="33113" w:author="Ritu Kamra" w:date="2021-09-26T09:26:00Z">
              <w:r w:rsidRPr="00B93A62" w:rsidDel="008A429F">
                <w:rPr>
                  <w:rFonts w:ascii="Verdana" w:hAnsi="Verdana" w:cs="Arial"/>
                  <w:color w:val="000000"/>
                  <w:sz w:val="14"/>
                  <w:szCs w:val="14"/>
                  <w:rPrChange w:id="33114" w:author="Ritu Kamra" w:date="2021-09-27T20:48:00Z">
                    <w:rPr>
                      <w:rFonts w:ascii="Verdana" w:eastAsia="Arial" w:hAnsi="Verdana" w:cs="Arial"/>
                      <w:sz w:val="14"/>
                      <w:szCs w:val="14"/>
                    </w:rPr>
                  </w:rPrChange>
                </w:rPr>
                <w:delText>5.67</w:delText>
              </w:r>
            </w:del>
          </w:p>
        </w:tc>
        <w:tc>
          <w:tcPr>
            <w:tcW w:w="82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3115" w:author="Ritu Kamra" w:date="2021-09-26T09:26:00Z">
              <w:tcPr>
                <w:tcW w:w="824" w:type="dxa"/>
                <w:gridSpan w:val="2"/>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009A096F" w14:textId="0B0E8336" w:rsidR="000923F0" w:rsidRPr="00B93A62" w:rsidRDefault="000923F0">
            <w:pPr>
              <w:tabs>
                <w:tab w:val="left" w:pos="1290"/>
              </w:tabs>
              <w:jc w:val="center"/>
              <w:rPr>
                <w:rFonts w:ascii="Verdana" w:hAnsi="Verdana" w:cs="Arial"/>
                <w:color w:val="000000"/>
                <w:sz w:val="14"/>
                <w:szCs w:val="14"/>
                <w:rPrChange w:id="33116" w:author="Ritu Kamra" w:date="2021-09-27T20:48:00Z">
                  <w:rPr>
                    <w:rFonts w:ascii="Verdana" w:eastAsia="Arial" w:hAnsi="Verdana" w:cs="Arial"/>
                    <w:sz w:val="14"/>
                    <w:szCs w:val="14"/>
                  </w:rPr>
                </w:rPrChange>
              </w:rPr>
              <w:pPrChange w:id="33117" w:author="Jaideep Kumar" w:date="2021-09-26T21:05:00Z">
                <w:pPr>
                  <w:tabs>
                    <w:tab w:val="left" w:pos="1290"/>
                  </w:tabs>
                </w:pPr>
              </w:pPrChange>
            </w:pPr>
            <w:ins w:id="33118" w:author="Ritu Kamra" w:date="2021-09-26T09:26:00Z">
              <w:r w:rsidRPr="00B93A62">
                <w:rPr>
                  <w:rFonts w:ascii="Verdana" w:hAnsi="Verdana" w:cs="Arial"/>
                  <w:color w:val="000000"/>
                  <w:sz w:val="14"/>
                  <w:szCs w:val="14"/>
                  <w:rPrChange w:id="33119" w:author="Ritu Kamra" w:date="2021-09-27T20:48:00Z">
                    <w:rPr>
                      <w:rFonts w:ascii="Arial" w:hAnsi="Arial" w:cs="Arial"/>
                      <w:color w:val="000000"/>
                      <w:sz w:val="20"/>
                      <w:szCs w:val="20"/>
                    </w:rPr>
                  </w:rPrChange>
                </w:rPr>
                <w:t>5.41</w:t>
              </w:r>
            </w:ins>
            <w:del w:id="33120" w:author="Ritu Kamra" w:date="2021-09-26T09:26:00Z">
              <w:r w:rsidRPr="00B93A62" w:rsidDel="008A429F">
                <w:rPr>
                  <w:rFonts w:ascii="Verdana" w:hAnsi="Verdana" w:cs="Arial"/>
                  <w:color w:val="000000"/>
                  <w:sz w:val="14"/>
                  <w:szCs w:val="14"/>
                  <w:rPrChange w:id="33121" w:author="Ritu Kamra" w:date="2021-09-27T20:48:00Z">
                    <w:rPr>
                      <w:rFonts w:ascii="Verdana" w:eastAsia="Arial" w:hAnsi="Verdana" w:cs="Arial"/>
                      <w:sz w:val="14"/>
                      <w:szCs w:val="14"/>
                    </w:rPr>
                  </w:rPrChange>
                </w:rPr>
                <w:delText>5.41</w:delText>
              </w:r>
            </w:del>
          </w:p>
        </w:tc>
        <w:tc>
          <w:tcPr>
            <w:tcW w:w="933"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3122" w:author="Ritu Kamra" w:date="2021-09-26T09:26:00Z">
              <w:tcPr>
                <w:tcW w:w="933" w:type="dxa"/>
                <w:gridSpan w:val="2"/>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30688BF7" w14:textId="2A4EFF38" w:rsidR="000923F0" w:rsidRPr="00B93A62" w:rsidRDefault="000923F0">
            <w:pPr>
              <w:tabs>
                <w:tab w:val="left" w:pos="1290"/>
              </w:tabs>
              <w:jc w:val="center"/>
              <w:rPr>
                <w:rFonts w:ascii="Verdana" w:hAnsi="Verdana" w:cs="Arial"/>
                <w:color w:val="000000"/>
                <w:sz w:val="14"/>
                <w:szCs w:val="14"/>
                <w:rPrChange w:id="33123" w:author="Ritu Kamra" w:date="2021-09-27T20:48:00Z">
                  <w:rPr>
                    <w:rFonts w:ascii="Verdana" w:eastAsia="Arial" w:hAnsi="Verdana" w:cs="Arial"/>
                    <w:sz w:val="14"/>
                    <w:szCs w:val="14"/>
                  </w:rPr>
                </w:rPrChange>
              </w:rPr>
              <w:pPrChange w:id="33124" w:author="Jaideep Kumar" w:date="2021-09-26T21:05:00Z">
                <w:pPr>
                  <w:tabs>
                    <w:tab w:val="left" w:pos="1290"/>
                  </w:tabs>
                </w:pPr>
              </w:pPrChange>
            </w:pPr>
            <w:ins w:id="33125" w:author="Ritu Kamra" w:date="2021-09-26T09:26:00Z">
              <w:r w:rsidRPr="00B93A62">
                <w:rPr>
                  <w:rFonts w:ascii="Verdana" w:hAnsi="Verdana" w:cs="Arial"/>
                  <w:color w:val="000000"/>
                  <w:sz w:val="14"/>
                  <w:szCs w:val="14"/>
                  <w:rPrChange w:id="33126" w:author="Ritu Kamra" w:date="2021-09-27T20:48:00Z">
                    <w:rPr>
                      <w:rFonts w:ascii="Arial" w:hAnsi="Arial" w:cs="Arial"/>
                      <w:color w:val="000000"/>
                      <w:sz w:val="20"/>
                      <w:szCs w:val="20"/>
                    </w:rPr>
                  </w:rPrChange>
                </w:rPr>
                <w:t>4.23</w:t>
              </w:r>
            </w:ins>
            <w:del w:id="33127" w:author="Ritu Kamra" w:date="2021-09-26T09:26:00Z">
              <w:r w:rsidRPr="00B93A62" w:rsidDel="008A429F">
                <w:rPr>
                  <w:rFonts w:ascii="Verdana" w:hAnsi="Verdana" w:cs="Arial"/>
                  <w:color w:val="000000"/>
                  <w:sz w:val="14"/>
                  <w:szCs w:val="14"/>
                  <w:rPrChange w:id="33128" w:author="Ritu Kamra" w:date="2021-09-27T20:48:00Z">
                    <w:rPr>
                      <w:rFonts w:ascii="Verdana" w:eastAsia="Arial" w:hAnsi="Verdana" w:cs="Arial"/>
                      <w:sz w:val="14"/>
                      <w:szCs w:val="14"/>
                    </w:rPr>
                  </w:rPrChange>
                </w:rPr>
                <w:delText>4.23</w:delText>
              </w:r>
            </w:del>
          </w:p>
        </w:tc>
        <w:tc>
          <w:tcPr>
            <w:tcW w:w="933"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3129" w:author="Ritu Kamra" w:date="2021-09-26T09:26:00Z">
              <w:tcPr>
                <w:tcW w:w="933" w:type="dxa"/>
                <w:gridSpan w:val="2"/>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35CE55C1" w14:textId="62826E2E" w:rsidR="000923F0" w:rsidRPr="00B93A62" w:rsidRDefault="000923F0">
            <w:pPr>
              <w:tabs>
                <w:tab w:val="left" w:pos="1290"/>
              </w:tabs>
              <w:jc w:val="center"/>
              <w:rPr>
                <w:rFonts w:ascii="Verdana" w:hAnsi="Verdana" w:cs="Arial"/>
                <w:color w:val="000000"/>
                <w:sz w:val="14"/>
                <w:szCs w:val="14"/>
                <w:rPrChange w:id="33130" w:author="Ritu Kamra" w:date="2021-09-27T20:48:00Z">
                  <w:rPr>
                    <w:rFonts w:ascii="Verdana" w:eastAsia="Arial" w:hAnsi="Verdana" w:cs="Arial"/>
                    <w:sz w:val="14"/>
                    <w:szCs w:val="14"/>
                  </w:rPr>
                </w:rPrChange>
              </w:rPr>
              <w:pPrChange w:id="33131" w:author="Jaideep Kumar" w:date="2021-09-26T21:05:00Z">
                <w:pPr>
                  <w:tabs>
                    <w:tab w:val="left" w:pos="1290"/>
                  </w:tabs>
                </w:pPr>
              </w:pPrChange>
            </w:pPr>
            <w:ins w:id="33132" w:author="Ritu Kamra" w:date="2021-09-26T09:26:00Z">
              <w:r w:rsidRPr="00B93A62">
                <w:rPr>
                  <w:rFonts w:ascii="Verdana" w:hAnsi="Verdana" w:cs="Arial"/>
                  <w:color w:val="000000"/>
                  <w:sz w:val="14"/>
                  <w:szCs w:val="14"/>
                  <w:rPrChange w:id="33133" w:author="Ritu Kamra" w:date="2021-09-27T20:48:00Z">
                    <w:rPr>
                      <w:rFonts w:ascii="Arial" w:hAnsi="Arial" w:cs="Arial"/>
                      <w:color w:val="000000"/>
                      <w:sz w:val="20"/>
                      <w:szCs w:val="20"/>
                    </w:rPr>
                  </w:rPrChange>
                </w:rPr>
                <w:t>3.11</w:t>
              </w:r>
            </w:ins>
            <w:del w:id="33134" w:author="Ritu Kamra" w:date="2021-09-26T09:26:00Z">
              <w:r w:rsidRPr="00B93A62" w:rsidDel="008A429F">
                <w:rPr>
                  <w:rFonts w:ascii="Verdana" w:hAnsi="Verdana" w:cs="Arial"/>
                  <w:color w:val="000000"/>
                  <w:sz w:val="14"/>
                  <w:szCs w:val="14"/>
                  <w:rPrChange w:id="33135" w:author="Ritu Kamra" w:date="2021-09-27T20:48:00Z">
                    <w:rPr>
                      <w:rFonts w:ascii="Verdana" w:eastAsia="Arial" w:hAnsi="Verdana" w:cs="Arial"/>
                      <w:sz w:val="14"/>
                      <w:szCs w:val="14"/>
                    </w:rPr>
                  </w:rPrChange>
                </w:rPr>
                <w:delText>3.11</w:delText>
              </w:r>
            </w:del>
          </w:p>
        </w:tc>
        <w:tc>
          <w:tcPr>
            <w:tcW w:w="83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Change w:id="33136" w:author="Ritu Kamra" w:date="2021-09-26T09:26:00Z">
              <w:tcPr>
                <w:tcW w:w="837" w:type="dxa"/>
                <w:gridSpan w:val="2"/>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47BC95FB" w14:textId="14E6D97C" w:rsidR="000923F0" w:rsidRPr="00B93A62" w:rsidRDefault="000923F0">
            <w:pPr>
              <w:tabs>
                <w:tab w:val="left" w:pos="1290"/>
              </w:tabs>
              <w:jc w:val="center"/>
              <w:rPr>
                <w:rFonts w:ascii="Verdana" w:hAnsi="Verdana" w:cs="Arial"/>
                <w:color w:val="000000"/>
                <w:sz w:val="14"/>
                <w:szCs w:val="14"/>
                <w:rPrChange w:id="33137" w:author="Ritu Kamra" w:date="2021-09-27T20:48:00Z">
                  <w:rPr>
                    <w:rFonts w:ascii="Verdana" w:eastAsia="Arial" w:hAnsi="Verdana" w:cs="Arial"/>
                    <w:sz w:val="14"/>
                    <w:szCs w:val="14"/>
                  </w:rPr>
                </w:rPrChange>
              </w:rPr>
              <w:pPrChange w:id="33138" w:author="Jaideep Kumar" w:date="2021-09-26T21:05:00Z">
                <w:pPr>
                  <w:tabs>
                    <w:tab w:val="left" w:pos="1290"/>
                  </w:tabs>
                </w:pPr>
              </w:pPrChange>
            </w:pPr>
            <w:ins w:id="33139" w:author="Ritu Kamra" w:date="2021-09-26T09:26:00Z">
              <w:r w:rsidRPr="00B93A62">
                <w:rPr>
                  <w:rFonts w:ascii="Verdana" w:hAnsi="Verdana" w:cs="Arial"/>
                  <w:color w:val="000000"/>
                  <w:sz w:val="14"/>
                  <w:szCs w:val="14"/>
                  <w:rPrChange w:id="33140" w:author="Ritu Kamra" w:date="2021-09-27T20:48:00Z">
                    <w:rPr>
                      <w:rFonts w:ascii="Arial" w:hAnsi="Arial" w:cs="Arial"/>
                      <w:color w:val="000000"/>
                      <w:sz w:val="20"/>
                      <w:szCs w:val="20"/>
                    </w:rPr>
                  </w:rPrChange>
                </w:rPr>
                <w:t>0.00</w:t>
              </w:r>
            </w:ins>
            <w:del w:id="33141" w:author="Ritu Kamra" w:date="2021-09-26T09:26:00Z">
              <w:r w:rsidRPr="00B93A62" w:rsidDel="008A429F">
                <w:rPr>
                  <w:rFonts w:ascii="Verdana" w:hAnsi="Verdana" w:cs="Arial"/>
                  <w:color w:val="000000"/>
                  <w:sz w:val="14"/>
                  <w:szCs w:val="14"/>
                  <w:rPrChange w:id="33142" w:author="Ritu Kamra" w:date="2021-09-27T20:48:00Z">
                    <w:rPr>
                      <w:rFonts w:ascii="Verdana" w:eastAsia="Arial" w:hAnsi="Verdana" w:cs="Arial"/>
                      <w:sz w:val="14"/>
                      <w:szCs w:val="14"/>
                    </w:rPr>
                  </w:rPrChange>
                </w:rPr>
                <w:delText>0.00</w:delText>
              </w:r>
            </w:del>
          </w:p>
        </w:tc>
        <w:tc>
          <w:tcPr>
            <w:tcW w:w="83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Change w:id="33143" w:author="Ritu Kamra" w:date="2021-09-26T09:26:00Z">
              <w:tcPr>
                <w:tcW w:w="836" w:type="dxa"/>
                <w:gridSpan w:val="2"/>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28D29DA5" w14:textId="596CA64C" w:rsidR="000923F0" w:rsidRPr="00B93A62" w:rsidRDefault="000923F0">
            <w:pPr>
              <w:tabs>
                <w:tab w:val="left" w:pos="1290"/>
              </w:tabs>
              <w:jc w:val="center"/>
              <w:rPr>
                <w:rFonts w:ascii="Verdana" w:hAnsi="Verdana" w:cs="Arial"/>
                <w:color w:val="000000"/>
                <w:sz w:val="14"/>
                <w:szCs w:val="14"/>
                <w:rPrChange w:id="33144" w:author="Ritu Kamra" w:date="2021-09-27T20:48:00Z">
                  <w:rPr>
                    <w:rFonts w:ascii="Verdana" w:eastAsia="Arial" w:hAnsi="Verdana" w:cs="Arial"/>
                    <w:sz w:val="14"/>
                    <w:szCs w:val="14"/>
                  </w:rPr>
                </w:rPrChange>
              </w:rPr>
              <w:pPrChange w:id="33145" w:author="Jaideep Kumar" w:date="2021-09-26T21:05:00Z">
                <w:pPr>
                  <w:tabs>
                    <w:tab w:val="left" w:pos="1290"/>
                  </w:tabs>
                </w:pPr>
              </w:pPrChange>
            </w:pPr>
            <w:ins w:id="33146" w:author="Ritu Kamra" w:date="2021-09-26T09:26:00Z">
              <w:r w:rsidRPr="00B93A62">
                <w:rPr>
                  <w:rFonts w:ascii="Verdana" w:hAnsi="Verdana" w:cs="Arial"/>
                  <w:color w:val="000000"/>
                  <w:sz w:val="14"/>
                  <w:szCs w:val="14"/>
                  <w:rPrChange w:id="33147" w:author="Ritu Kamra" w:date="2021-09-27T20:48:00Z">
                    <w:rPr>
                      <w:rFonts w:ascii="Arial" w:hAnsi="Arial" w:cs="Arial"/>
                      <w:color w:val="000000"/>
                      <w:sz w:val="20"/>
                      <w:szCs w:val="20"/>
                    </w:rPr>
                  </w:rPrChange>
                </w:rPr>
                <w:t>0.00</w:t>
              </w:r>
            </w:ins>
            <w:del w:id="33148" w:author="Ritu Kamra" w:date="2021-09-26T09:26:00Z">
              <w:r w:rsidRPr="00B93A62" w:rsidDel="008A429F">
                <w:rPr>
                  <w:rFonts w:ascii="Verdana" w:hAnsi="Verdana" w:cs="Arial"/>
                  <w:color w:val="000000"/>
                  <w:sz w:val="14"/>
                  <w:szCs w:val="14"/>
                  <w:rPrChange w:id="33149" w:author="Ritu Kamra" w:date="2021-09-27T20:48:00Z">
                    <w:rPr>
                      <w:rFonts w:ascii="Verdana" w:eastAsia="Arial" w:hAnsi="Verdana" w:cs="Arial"/>
                      <w:sz w:val="14"/>
                      <w:szCs w:val="14"/>
                    </w:rPr>
                  </w:rPrChange>
                </w:rPr>
                <w:delText>0.00</w:delText>
              </w:r>
            </w:del>
          </w:p>
        </w:tc>
        <w:tc>
          <w:tcPr>
            <w:tcW w:w="9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Change w:id="33150" w:author="Ritu Kamra" w:date="2021-09-26T09:26:00Z">
              <w:tcPr>
                <w:tcW w:w="951" w:type="dxa"/>
                <w:gridSpan w:val="2"/>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32F68627" w14:textId="55886D69" w:rsidR="000923F0" w:rsidRPr="00B93A62" w:rsidRDefault="000923F0">
            <w:pPr>
              <w:tabs>
                <w:tab w:val="left" w:pos="1290"/>
              </w:tabs>
              <w:jc w:val="center"/>
              <w:rPr>
                <w:rFonts w:ascii="Verdana" w:hAnsi="Verdana" w:cs="Arial"/>
                <w:color w:val="000000"/>
                <w:sz w:val="14"/>
                <w:szCs w:val="14"/>
                <w:rPrChange w:id="33151" w:author="Ritu Kamra" w:date="2021-09-27T20:48:00Z">
                  <w:rPr>
                    <w:rFonts w:ascii="Verdana" w:eastAsia="Arial" w:hAnsi="Verdana" w:cs="Arial"/>
                    <w:sz w:val="14"/>
                    <w:szCs w:val="14"/>
                  </w:rPr>
                </w:rPrChange>
              </w:rPr>
              <w:pPrChange w:id="33152" w:author="Jaideep Kumar" w:date="2021-09-26T21:05:00Z">
                <w:pPr>
                  <w:tabs>
                    <w:tab w:val="left" w:pos="1290"/>
                  </w:tabs>
                </w:pPr>
              </w:pPrChange>
            </w:pPr>
            <w:ins w:id="33153" w:author="Ritu Kamra" w:date="2021-09-26T09:26:00Z">
              <w:r w:rsidRPr="00B93A62">
                <w:rPr>
                  <w:rFonts w:ascii="Verdana" w:hAnsi="Verdana" w:cs="Arial"/>
                  <w:color w:val="000000"/>
                  <w:sz w:val="14"/>
                  <w:szCs w:val="14"/>
                  <w:rPrChange w:id="33154" w:author="Ritu Kamra" w:date="2021-09-27T20:48:00Z">
                    <w:rPr>
                      <w:rFonts w:ascii="Arial" w:hAnsi="Arial" w:cs="Arial"/>
                      <w:color w:val="000000"/>
                      <w:sz w:val="20"/>
                      <w:szCs w:val="20"/>
                    </w:rPr>
                  </w:rPrChange>
                </w:rPr>
                <w:t>0.00</w:t>
              </w:r>
            </w:ins>
            <w:del w:id="33155" w:author="Ritu Kamra" w:date="2021-09-26T09:26:00Z">
              <w:r w:rsidRPr="00B93A62" w:rsidDel="008A429F">
                <w:rPr>
                  <w:rFonts w:ascii="Verdana" w:hAnsi="Verdana" w:cs="Arial"/>
                  <w:color w:val="000000"/>
                  <w:sz w:val="14"/>
                  <w:szCs w:val="14"/>
                  <w:rPrChange w:id="33156" w:author="Ritu Kamra" w:date="2021-09-27T20:48:00Z">
                    <w:rPr>
                      <w:rFonts w:ascii="Verdana" w:eastAsia="Arial" w:hAnsi="Verdana" w:cs="Arial"/>
                      <w:sz w:val="14"/>
                      <w:szCs w:val="14"/>
                    </w:rPr>
                  </w:rPrChange>
                </w:rPr>
                <w:delText>0.00</w:delText>
              </w:r>
            </w:del>
          </w:p>
        </w:tc>
      </w:tr>
      <w:tr w:rsidR="000923F0" w:rsidRPr="004070B7" w14:paraId="15DFF2B1" w14:textId="77777777" w:rsidTr="00092529">
        <w:trPr>
          <w:trHeight w:val="775"/>
        </w:trPr>
        <w:tc>
          <w:tcPr>
            <w:tcW w:w="932" w:type="dxa"/>
            <w:vMerge/>
            <w:tcBorders>
              <w:top w:val="single" w:sz="24" w:space="0" w:color="FFFFFF"/>
              <w:left w:val="single" w:sz="8" w:space="0" w:color="FFFFFF"/>
              <w:bottom w:val="single" w:sz="8" w:space="0" w:color="FFFFFF"/>
              <w:right w:val="single" w:sz="8" w:space="0" w:color="FFFFFF"/>
            </w:tcBorders>
            <w:vAlign w:val="center"/>
            <w:hideMark/>
          </w:tcPr>
          <w:p w14:paraId="355C62ED" w14:textId="77777777" w:rsidR="000923F0" w:rsidRPr="004070B7" w:rsidRDefault="000923F0" w:rsidP="000923F0">
            <w:pPr>
              <w:tabs>
                <w:tab w:val="left" w:pos="1290"/>
              </w:tabs>
              <w:rPr>
                <w:rFonts w:ascii="Verdana" w:eastAsia="Arial" w:hAnsi="Verdana" w:cs="Arial"/>
                <w:sz w:val="14"/>
                <w:szCs w:val="14"/>
              </w:rPr>
            </w:pPr>
          </w:p>
        </w:tc>
        <w:tc>
          <w:tcPr>
            <w:tcW w:w="1185"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344BEE46" w14:textId="77777777" w:rsidR="000923F0" w:rsidRPr="004070B7" w:rsidRDefault="000923F0">
            <w:pPr>
              <w:tabs>
                <w:tab w:val="left" w:pos="1290"/>
              </w:tabs>
              <w:jc w:val="center"/>
              <w:rPr>
                <w:rFonts w:ascii="Verdana" w:eastAsia="Arial" w:hAnsi="Verdana" w:cs="Arial"/>
                <w:sz w:val="14"/>
                <w:szCs w:val="14"/>
              </w:rPr>
              <w:pPrChange w:id="33157" w:author="Jaideep Kumar" w:date="2021-09-26T21:05:00Z">
                <w:pPr>
                  <w:tabs>
                    <w:tab w:val="left" w:pos="1290"/>
                  </w:tabs>
                </w:pPr>
              </w:pPrChange>
            </w:pPr>
            <w:r w:rsidRPr="004070B7">
              <w:rPr>
                <w:rFonts w:ascii="Verdana" w:eastAsia="Arial" w:hAnsi="Verdana" w:cs="Arial"/>
                <w:b/>
                <w:bCs/>
                <w:sz w:val="14"/>
                <w:szCs w:val="14"/>
              </w:rPr>
              <w:t>Total Demand</w:t>
            </w:r>
          </w:p>
        </w:tc>
        <w:tc>
          <w:tcPr>
            <w:tcW w:w="70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000B48A" w14:textId="6779FD82" w:rsidR="000923F0" w:rsidRPr="00B93A62" w:rsidRDefault="000923F0">
            <w:pPr>
              <w:tabs>
                <w:tab w:val="left" w:pos="1290"/>
              </w:tabs>
              <w:jc w:val="center"/>
              <w:rPr>
                <w:rFonts w:ascii="Verdana" w:hAnsi="Verdana" w:cs="Arial"/>
                <w:color w:val="000000"/>
                <w:sz w:val="14"/>
                <w:szCs w:val="14"/>
                <w:rPrChange w:id="33158" w:author="Ritu Kamra" w:date="2021-09-27T20:48:00Z">
                  <w:rPr>
                    <w:rFonts w:ascii="Verdana" w:eastAsia="Arial" w:hAnsi="Verdana" w:cs="Arial"/>
                    <w:sz w:val="14"/>
                    <w:szCs w:val="14"/>
                  </w:rPr>
                </w:rPrChange>
              </w:rPr>
              <w:pPrChange w:id="33159" w:author="Jaideep Kumar" w:date="2021-09-26T21:05:00Z">
                <w:pPr>
                  <w:tabs>
                    <w:tab w:val="left" w:pos="1290"/>
                  </w:tabs>
                </w:pPr>
              </w:pPrChange>
            </w:pPr>
            <w:ins w:id="33160" w:author="Ritu Kamra" w:date="2021-09-26T09:26:00Z">
              <w:r w:rsidRPr="00B93A62">
                <w:rPr>
                  <w:rFonts w:ascii="Verdana" w:hAnsi="Verdana" w:cs="Arial"/>
                  <w:color w:val="000000"/>
                  <w:sz w:val="14"/>
                  <w:szCs w:val="14"/>
                  <w:rPrChange w:id="33161" w:author="Ritu Kamra" w:date="2021-09-27T20:48:00Z">
                    <w:rPr>
                      <w:rFonts w:ascii="Arial" w:hAnsi="Arial" w:cs="Arial"/>
                      <w:color w:val="000000"/>
                      <w:sz w:val="20"/>
                      <w:szCs w:val="20"/>
                    </w:rPr>
                  </w:rPrChange>
                </w:rPr>
                <w:t>79.58</w:t>
              </w:r>
            </w:ins>
            <w:del w:id="33162" w:author="Ritu Kamra" w:date="2021-09-26T09:26:00Z">
              <w:r w:rsidRPr="00B93A62" w:rsidDel="008A429F">
                <w:rPr>
                  <w:rFonts w:ascii="Verdana" w:hAnsi="Verdana" w:cs="Arial"/>
                  <w:color w:val="000000"/>
                  <w:sz w:val="14"/>
                  <w:szCs w:val="14"/>
                  <w:rPrChange w:id="33163" w:author="Ritu Kamra" w:date="2021-09-27T20:48:00Z">
                    <w:rPr>
                      <w:rFonts w:ascii="Verdana" w:eastAsia="Arial" w:hAnsi="Verdana" w:cs="Arial"/>
                      <w:sz w:val="14"/>
                      <w:szCs w:val="14"/>
                    </w:rPr>
                  </w:rPrChange>
                </w:rPr>
                <w:delText>77.44</w:delText>
              </w:r>
            </w:del>
          </w:p>
        </w:tc>
        <w:tc>
          <w:tcPr>
            <w:tcW w:w="8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61B0C6B" w14:textId="57723C04" w:rsidR="000923F0" w:rsidRPr="00B93A62" w:rsidRDefault="000923F0">
            <w:pPr>
              <w:tabs>
                <w:tab w:val="left" w:pos="1290"/>
              </w:tabs>
              <w:jc w:val="center"/>
              <w:rPr>
                <w:rFonts w:ascii="Verdana" w:hAnsi="Verdana" w:cs="Arial"/>
                <w:color w:val="000000"/>
                <w:sz w:val="14"/>
                <w:szCs w:val="14"/>
                <w:rPrChange w:id="33164" w:author="Ritu Kamra" w:date="2021-09-27T20:48:00Z">
                  <w:rPr>
                    <w:rFonts w:ascii="Verdana" w:eastAsia="Arial" w:hAnsi="Verdana" w:cs="Arial"/>
                    <w:sz w:val="14"/>
                    <w:szCs w:val="14"/>
                  </w:rPr>
                </w:rPrChange>
              </w:rPr>
              <w:pPrChange w:id="33165" w:author="Jaideep Kumar" w:date="2021-09-26T21:05:00Z">
                <w:pPr>
                  <w:tabs>
                    <w:tab w:val="left" w:pos="1290"/>
                  </w:tabs>
                </w:pPr>
              </w:pPrChange>
            </w:pPr>
            <w:ins w:id="33166" w:author="Ritu Kamra" w:date="2021-09-26T09:26:00Z">
              <w:r w:rsidRPr="00B93A62">
                <w:rPr>
                  <w:rFonts w:ascii="Verdana" w:hAnsi="Verdana" w:cs="Arial"/>
                  <w:color w:val="000000"/>
                  <w:sz w:val="14"/>
                  <w:szCs w:val="14"/>
                  <w:rPrChange w:id="33167" w:author="Ritu Kamra" w:date="2021-09-27T20:48:00Z">
                    <w:rPr>
                      <w:rFonts w:ascii="Arial" w:hAnsi="Arial" w:cs="Arial"/>
                      <w:color w:val="000000"/>
                      <w:sz w:val="20"/>
                      <w:szCs w:val="20"/>
                    </w:rPr>
                  </w:rPrChange>
                </w:rPr>
                <w:t>84.70</w:t>
              </w:r>
            </w:ins>
            <w:del w:id="33168" w:author="Ritu Kamra" w:date="2021-09-26T09:26:00Z">
              <w:r w:rsidRPr="00B93A62" w:rsidDel="008A429F">
                <w:rPr>
                  <w:rFonts w:ascii="Verdana" w:hAnsi="Verdana" w:cs="Arial"/>
                  <w:color w:val="000000"/>
                  <w:sz w:val="14"/>
                  <w:szCs w:val="14"/>
                  <w:rPrChange w:id="33169" w:author="Ritu Kamra" w:date="2021-09-27T20:48:00Z">
                    <w:rPr>
                      <w:rFonts w:ascii="Verdana" w:eastAsia="Arial" w:hAnsi="Verdana" w:cs="Arial"/>
                      <w:sz w:val="14"/>
                      <w:szCs w:val="14"/>
                    </w:rPr>
                  </w:rPrChange>
                </w:rPr>
                <w:delText>80.93</w:delText>
              </w:r>
            </w:del>
          </w:p>
        </w:tc>
        <w:tc>
          <w:tcPr>
            <w:tcW w:w="1065"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6B82922" w14:textId="307A3863" w:rsidR="000923F0" w:rsidRPr="00B93A62" w:rsidRDefault="000923F0">
            <w:pPr>
              <w:tabs>
                <w:tab w:val="left" w:pos="1290"/>
              </w:tabs>
              <w:jc w:val="center"/>
              <w:rPr>
                <w:rFonts w:ascii="Verdana" w:hAnsi="Verdana" w:cs="Arial"/>
                <w:color w:val="000000"/>
                <w:sz w:val="14"/>
                <w:szCs w:val="14"/>
                <w:rPrChange w:id="33170" w:author="Ritu Kamra" w:date="2021-09-27T20:48:00Z">
                  <w:rPr>
                    <w:rFonts w:ascii="Verdana" w:eastAsia="Arial" w:hAnsi="Verdana" w:cs="Arial"/>
                    <w:sz w:val="14"/>
                    <w:szCs w:val="14"/>
                  </w:rPr>
                </w:rPrChange>
              </w:rPr>
              <w:pPrChange w:id="33171" w:author="Jaideep Kumar" w:date="2021-09-26T21:05:00Z">
                <w:pPr>
                  <w:tabs>
                    <w:tab w:val="left" w:pos="1290"/>
                  </w:tabs>
                </w:pPr>
              </w:pPrChange>
            </w:pPr>
            <w:ins w:id="33172" w:author="Ritu Kamra" w:date="2021-09-26T09:26:00Z">
              <w:r w:rsidRPr="00B93A62">
                <w:rPr>
                  <w:rFonts w:ascii="Verdana" w:hAnsi="Verdana" w:cs="Arial"/>
                  <w:color w:val="000000"/>
                  <w:sz w:val="14"/>
                  <w:szCs w:val="14"/>
                  <w:rPrChange w:id="33173" w:author="Ritu Kamra" w:date="2021-09-27T20:48:00Z">
                    <w:rPr>
                      <w:rFonts w:ascii="Arial" w:hAnsi="Arial" w:cs="Arial"/>
                      <w:color w:val="000000"/>
                      <w:sz w:val="20"/>
                      <w:szCs w:val="20"/>
                    </w:rPr>
                  </w:rPrChange>
                </w:rPr>
                <w:t>82.04</w:t>
              </w:r>
            </w:ins>
            <w:del w:id="33174" w:author="Ritu Kamra" w:date="2021-09-26T09:26:00Z">
              <w:r w:rsidRPr="00B93A62" w:rsidDel="008A429F">
                <w:rPr>
                  <w:rFonts w:ascii="Verdana" w:hAnsi="Verdana" w:cs="Arial"/>
                  <w:color w:val="000000"/>
                  <w:sz w:val="14"/>
                  <w:szCs w:val="14"/>
                  <w:rPrChange w:id="33175" w:author="Ritu Kamra" w:date="2021-09-27T20:48:00Z">
                    <w:rPr>
                      <w:rFonts w:ascii="Verdana" w:eastAsia="Arial" w:hAnsi="Verdana" w:cs="Arial"/>
                      <w:sz w:val="14"/>
                      <w:szCs w:val="14"/>
                    </w:rPr>
                  </w:rPrChange>
                </w:rPr>
                <w:delText>80.75</w:delText>
              </w:r>
            </w:del>
          </w:p>
        </w:tc>
        <w:tc>
          <w:tcPr>
            <w:tcW w:w="82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20EC30A" w14:textId="1FD365EE" w:rsidR="000923F0" w:rsidRPr="00B93A62" w:rsidRDefault="000923F0">
            <w:pPr>
              <w:tabs>
                <w:tab w:val="left" w:pos="1290"/>
              </w:tabs>
              <w:jc w:val="center"/>
              <w:rPr>
                <w:rFonts w:ascii="Verdana" w:hAnsi="Verdana" w:cs="Arial"/>
                <w:color w:val="000000"/>
                <w:sz w:val="14"/>
                <w:szCs w:val="14"/>
                <w:rPrChange w:id="33176" w:author="Ritu Kamra" w:date="2021-09-27T20:48:00Z">
                  <w:rPr>
                    <w:rFonts w:ascii="Verdana" w:eastAsia="Arial" w:hAnsi="Verdana" w:cs="Arial"/>
                    <w:sz w:val="14"/>
                    <w:szCs w:val="14"/>
                  </w:rPr>
                </w:rPrChange>
              </w:rPr>
              <w:pPrChange w:id="33177" w:author="Jaideep Kumar" w:date="2021-09-26T21:05:00Z">
                <w:pPr>
                  <w:tabs>
                    <w:tab w:val="left" w:pos="1290"/>
                  </w:tabs>
                </w:pPr>
              </w:pPrChange>
            </w:pPr>
            <w:ins w:id="33178" w:author="Ritu Kamra" w:date="2021-09-26T09:26:00Z">
              <w:r w:rsidRPr="00B93A62">
                <w:rPr>
                  <w:rFonts w:ascii="Verdana" w:hAnsi="Verdana" w:cs="Arial"/>
                  <w:color w:val="000000"/>
                  <w:sz w:val="14"/>
                  <w:szCs w:val="14"/>
                  <w:rPrChange w:id="33179" w:author="Ritu Kamra" w:date="2021-09-27T20:48:00Z">
                    <w:rPr>
                      <w:rFonts w:ascii="Arial" w:hAnsi="Arial" w:cs="Arial"/>
                      <w:color w:val="000000"/>
                      <w:sz w:val="20"/>
                      <w:szCs w:val="20"/>
                    </w:rPr>
                  </w:rPrChange>
                </w:rPr>
                <w:t>86.16</w:t>
              </w:r>
            </w:ins>
            <w:del w:id="33180" w:author="Ritu Kamra" w:date="2021-09-26T09:26:00Z">
              <w:r w:rsidRPr="00B93A62" w:rsidDel="008A429F">
                <w:rPr>
                  <w:rFonts w:ascii="Verdana" w:hAnsi="Verdana" w:cs="Arial"/>
                  <w:color w:val="000000"/>
                  <w:sz w:val="14"/>
                  <w:szCs w:val="14"/>
                  <w:rPrChange w:id="33181" w:author="Ritu Kamra" w:date="2021-09-27T20:48:00Z">
                    <w:rPr>
                      <w:rFonts w:ascii="Verdana" w:eastAsia="Arial" w:hAnsi="Verdana" w:cs="Arial"/>
                      <w:sz w:val="14"/>
                      <w:szCs w:val="14"/>
                    </w:rPr>
                  </w:rPrChange>
                </w:rPr>
                <w:delText>86.69</w:delText>
              </w:r>
            </w:del>
          </w:p>
        </w:tc>
        <w:tc>
          <w:tcPr>
            <w:tcW w:w="933"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B5D0744" w14:textId="1463901F" w:rsidR="000923F0" w:rsidRPr="00B93A62" w:rsidRDefault="000923F0">
            <w:pPr>
              <w:tabs>
                <w:tab w:val="left" w:pos="1290"/>
              </w:tabs>
              <w:jc w:val="center"/>
              <w:rPr>
                <w:rFonts w:ascii="Verdana" w:hAnsi="Verdana" w:cs="Arial"/>
                <w:color w:val="000000"/>
                <w:sz w:val="14"/>
                <w:szCs w:val="14"/>
                <w:rPrChange w:id="33182" w:author="Ritu Kamra" w:date="2021-09-27T20:48:00Z">
                  <w:rPr>
                    <w:rFonts w:ascii="Verdana" w:eastAsia="Arial" w:hAnsi="Verdana" w:cs="Arial"/>
                    <w:sz w:val="14"/>
                    <w:szCs w:val="14"/>
                  </w:rPr>
                </w:rPrChange>
              </w:rPr>
              <w:pPrChange w:id="33183" w:author="Jaideep Kumar" w:date="2021-09-26T21:05:00Z">
                <w:pPr>
                  <w:tabs>
                    <w:tab w:val="left" w:pos="1290"/>
                  </w:tabs>
                </w:pPr>
              </w:pPrChange>
            </w:pPr>
            <w:ins w:id="33184" w:author="Ritu Kamra" w:date="2021-09-26T09:26:00Z">
              <w:r w:rsidRPr="00B93A62">
                <w:rPr>
                  <w:rFonts w:ascii="Verdana" w:hAnsi="Verdana" w:cs="Arial"/>
                  <w:color w:val="000000"/>
                  <w:sz w:val="14"/>
                  <w:szCs w:val="14"/>
                  <w:rPrChange w:id="33185" w:author="Ritu Kamra" w:date="2021-09-27T20:48:00Z">
                    <w:rPr>
                      <w:rFonts w:ascii="Arial" w:hAnsi="Arial" w:cs="Arial"/>
                      <w:color w:val="000000"/>
                      <w:sz w:val="20"/>
                      <w:szCs w:val="20"/>
                    </w:rPr>
                  </w:rPrChange>
                </w:rPr>
                <w:t>85.33</w:t>
              </w:r>
            </w:ins>
            <w:del w:id="33186" w:author="Ritu Kamra" w:date="2021-09-26T09:26:00Z">
              <w:r w:rsidRPr="00B93A62" w:rsidDel="008A429F">
                <w:rPr>
                  <w:rFonts w:ascii="Verdana" w:hAnsi="Verdana" w:cs="Arial"/>
                  <w:color w:val="000000"/>
                  <w:sz w:val="14"/>
                  <w:szCs w:val="14"/>
                  <w:rPrChange w:id="33187" w:author="Ritu Kamra" w:date="2021-09-27T20:48:00Z">
                    <w:rPr>
                      <w:rFonts w:ascii="Verdana" w:eastAsia="Arial" w:hAnsi="Verdana" w:cs="Arial"/>
                      <w:sz w:val="14"/>
                      <w:szCs w:val="14"/>
                    </w:rPr>
                  </w:rPrChange>
                </w:rPr>
                <w:delText>87.38</w:delText>
              </w:r>
            </w:del>
          </w:p>
        </w:tc>
        <w:tc>
          <w:tcPr>
            <w:tcW w:w="933"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AEC6AC4" w14:textId="7586BD66" w:rsidR="000923F0" w:rsidRPr="00B93A62" w:rsidRDefault="000923F0">
            <w:pPr>
              <w:tabs>
                <w:tab w:val="left" w:pos="1290"/>
              </w:tabs>
              <w:jc w:val="center"/>
              <w:rPr>
                <w:rFonts w:ascii="Verdana" w:hAnsi="Verdana" w:cs="Arial"/>
                <w:color w:val="000000"/>
                <w:sz w:val="14"/>
                <w:szCs w:val="14"/>
                <w:rPrChange w:id="33188" w:author="Ritu Kamra" w:date="2021-09-27T20:48:00Z">
                  <w:rPr>
                    <w:rFonts w:ascii="Verdana" w:eastAsia="Arial" w:hAnsi="Verdana" w:cs="Arial"/>
                    <w:sz w:val="14"/>
                    <w:szCs w:val="14"/>
                  </w:rPr>
                </w:rPrChange>
              </w:rPr>
              <w:pPrChange w:id="33189" w:author="Jaideep Kumar" w:date="2021-09-26T21:05:00Z">
                <w:pPr>
                  <w:tabs>
                    <w:tab w:val="left" w:pos="1290"/>
                  </w:tabs>
                </w:pPr>
              </w:pPrChange>
            </w:pPr>
            <w:ins w:id="33190" w:author="Ritu Kamra" w:date="2021-09-26T09:26:00Z">
              <w:r w:rsidRPr="00B93A62">
                <w:rPr>
                  <w:rFonts w:ascii="Verdana" w:hAnsi="Verdana" w:cs="Arial"/>
                  <w:color w:val="000000"/>
                  <w:sz w:val="14"/>
                  <w:szCs w:val="14"/>
                  <w:rPrChange w:id="33191" w:author="Ritu Kamra" w:date="2021-09-27T20:48:00Z">
                    <w:rPr>
                      <w:rFonts w:ascii="Arial" w:hAnsi="Arial" w:cs="Arial"/>
                      <w:color w:val="000000"/>
                      <w:sz w:val="20"/>
                      <w:szCs w:val="20"/>
                    </w:rPr>
                  </w:rPrChange>
                </w:rPr>
                <w:t>82.87</w:t>
              </w:r>
            </w:ins>
            <w:del w:id="33192" w:author="Ritu Kamra" w:date="2021-09-26T09:26:00Z">
              <w:r w:rsidRPr="00B93A62" w:rsidDel="008A429F">
                <w:rPr>
                  <w:rFonts w:ascii="Verdana" w:hAnsi="Verdana" w:cs="Arial"/>
                  <w:color w:val="000000"/>
                  <w:sz w:val="14"/>
                  <w:szCs w:val="14"/>
                  <w:rPrChange w:id="33193" w:author="Ritu Kamra" w:date="2021-09-27T20:48:00Z">
                    <w:rPr>
                      <w:rFonts w:ascii="Verdana" w:eastAsia="Arial" w:hAnsi="Verdana" w:cs="Arial"/>
                      <w:sz w:val="14"/>
                      <w:szCs w:val="14"/>
                    </w:rPr>
                  </w:rPrChange>
                </w:rPr>
                <w:delText>80.62</w:delText>
              </w:r>
            </w:del>
          </w:p>
        </w:tc>
        <w:tc>
          <w:tcPr>
            <w:tcW w:w="83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AC88802" w14:textId="6B7DD499" w:rsidR="000923F0" w:rsidRPr="00B93A62" w:rsidRDefault="000923F0">
            <w:pPr>
              <w:tabs>
                <w:tab w:val="left" w:pos="1290"/>
              </w:tabs>
              <w:jc w:val="center"/>
              <w:rPr>
                <w:rFonts w:ascii="Verdana" w:hAnsi="Verdana" w:cs="Arial"/>
                <w:color w:val="000000"/>
                <w:sz w:val="14"/>
                <w:szCs w:val="14"/>
                <w:rPrChange w:id="33194" w:author="Ritu Kamra" w:date="2021-09-27T20:48:00Z">
                  <w:rPr>
                    <w:rFonts w:ascii="Verdana" w:eastAsia="Arial" w:hAnsi="Verdana" w:cs="Arial"/>
                    <w:sz w:val="14"/>
                    <w:szCs w:val="14"/>
                  </w:rPr>
                </w:rPrChange>
              </w:rPr>
              <w:pPrChange w:id="33195" w:author="Jaideep Kumar" w:date="2021-09-26T21:05:00Z">
                <w:pPr>
                  <w:tabs>
                    <w:tab w:val="left" w:pos="1290"/>
                  </w:tabs>
                </w:pPr>
              </w:pPrChange>
            </w:pPr>
            <w:ins w:id="33196" w:author="Ritu Kamra" w:date="2021-09-26T09:26:00Z">
              <w:r w:rsidRPr="00B93A62">
                <w:rPr>
                  <w:rFonts w:ascii="Verdana" w:hAnsi="Verdana" w:cs="Arial"/>
                  <w:color w:val="000000"/>
                  <w:sz w:val="14"/>
                  <w:szCs w:val="14"/>
                  <w:rPrChange w:id="33197" w:author="Ritu Kamra" w:date="2021-09-27T20:48:00Z">
                    <w:rPr>
                      <w:rFonts w:ascii="Arial" w:hAnsi="Arial" w:cs="Arial"/>
                      <w:b/>
                      <w:bCs/>
                      <w:color w:val="000000"/>
                      <w:sz w:val="20"/>
                      <w:szCs w:val="20"/>
                    </w:rPr>
                  </w:rPrChange>
                </w:rPr>
                <w:t>87.60</w:t>
              </w:r>
            </w:ins>
            <w:del w:id="33198" w:author="Ritu Kamra" w:date="2021-09-26T09:26:00Z">
              <w:r w:rsidRPr="00B93A62" w:rsidDel="008A429F">
                <w:rPr>
                  <w:rFonts w:ascii="Verdana" w:hAnsi="Verdana" w:cs="Arial"/>
                  <w:color w:val="000000"/>
                  <w:sz w:val="14"/>
                  <w:szCs w:val="14"/>
                  <w:rPrChange w:id="33199" w:author="Ritu Kamra" w:date="2021-09-27T20:48:00Z">
                    <w:rPr>
                      <w:rFonts w:ascii="Verdana" w:eastAsia="Arial" w:hAnsi="Verdana" w:cs="Arial"/>
                      <w:sz w:val="14"/>
                      <w:szCs w:val="14"/>
                    </w:rPr>
                  </w:rPrChange>
                </w:rPr>
                <w:delText>83.32</w:delText>
              </w:r>
            </w:del>
          </w:p>
        </w:tc>
        <w:tc>
          <w:tcPr>
            <w:tcW w:w="83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A1682C1" w14:textId="4350E238" w:rsidR="000923F0" w:rsidRPr="00B93A62" w:rsidRDefault="000923F0">
            <w:pPr>
              <w:tabs>
                <w:tab w:val="left" w:pos="1290"/>
              </w:tabs>
              <w:jc w:val="center"/>
              <w:rPr>
                <w:rFonts w:ascii="Verdana" w:hAnsi="Verdana" w:cs="Arial"/>
                <w:color w:val="000000"/>
                <w:sz w:val="14"/>
                <w:szCs w:val="14"/>
                <w:rPrChange w:id="33200" w:author="Ritu Kamra" w:date="2021-09-27T20:48:00Z">
                  <w:rPr>
                    <w:rFonts w:ascii="Verdana" w:eastAsia="Arial" w:hAnsi="Verdana" w:cs="Arial"/>
                    <w:sz w:val="14"/>
                    <w:szCs w:val="14"/>
                  </w:rPr>
                </w:rPrChange>
              </w:rPr>
              <w:pPrChange w:id="33201" w:author="Jaideep Kumar" w:date="2021-09-26T21:05:00Z">
                <w:pPr>
                  <w:tabs>
                    <w:tab w:val="left" w:pos="1290"/>
                  </w:tabs>
                </w:pPr>
              </w:pPrChange>
            </w:pPr>
            <w:ins w:id="33202" w:author="Ritu Kamra" w:date="2021-09-26T09:26:00Z">
              <w:r w:rsidRPr="00B93A62">
                <w:rPr>
                  <w:rFonts w:ascii="Verdana" w:hAnsi="Verdana" w:cs="Arial"/>
                  <w:color w:val="000000"/>
                  <w:sz w:val="14"/>
                  <w:szCs w:val="14"/>
                  <w:rPrChange w:id="33203" w:author="Ritu Kamra" w:date="2021-09-27T20:48:00Z">
                    <w:rPr>
                      <w:rFonts w:ascii="Arial" w:hAnsi="Arial" w:cs="Arial"/>
                      <w:b/>
                      <w:bCs/>
                      <w:color w:val="000000"/>
                      <w:sz w:val="20"/>
                      <w:szCs w:val="20"/>
                    </w:rPr>
                  </w:rPrChange>
                </w:rPr>
                <w:t>104.66</w:t>
              </w:r>
            </w:ins>
            <w:del w:id="33204" w:author="Ritu Kamra" w:date="2021-09-26T09:26:00Z">
              <w:r w:rsidRPr="00B93A62" w:rsidDel="008A429F">
                <w:rPr>
                  <w:rFonts w:ascii="Verdana" w:hAnsi="Verdana" w:cs="Arial"/>
                  <w:color w:val="000000"/>
                  <w:sz w:val="14"/>
                  <w:szCs w:val="14"/>
                  <w:rPrChange w:id="33205" w:author="Ritu Kamra" w:date="2021-09-27T20:48:00Z">
                    <w:rPr>
                      <w:rFonts w:ascii="Verdana" w:eastAsia="Arial" w:hAnsi="Verdana" w:cs="Arial"/>
                      <w:sz w:val="14"/>
                      <w:szCs w:val="14"/>
                    </w:rPr>
                  </w:rPrChange>
                </w:rPr>
                <w:delText>100.65</w:delText>
              </w:r>
            </w:del>
          </w:p>
        </w:tc>
        <w:tc>
          <w:tcPr>
            <w:tcW w:w="9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CA30ABD" w14:textId="46E8056E" w:rsidR="000923F0" w:rsidRPr="00B93A62" w:rsidRDefault="000923F0">
            <w:pPr>
              <w:tabs>
                <w:tab w:val="left" w:pos="1290"/>
              </w:tabs>
              <w:jc w:val="center"/>
              <w:rPr>
                <w:rFonts w:ascii="Verdana" w:hAnsi="Verdana" w:cs="Arial"/>
                <w:color w:val="000000"/>
                <w:sz w:val="14"/>
                <w:szCs w:val="14"/>
                <w:rPrChange w:id="33206" w:author="Ritu Kamra" w:date="2021-09-27T20:48:00Z">
                  <w:rPr>
                    <w:rFonts w:ascii="Verdana" w:eastAsia="Arial" w:hAnsi="Verdana" w:cs="Arial"/>
                    <w:sz w:val="14"/>
                    <w:szCs w:val="14"/>
                  </w:rPr>
                </w:rPrChange>
              </w:rPr>
              <w:pPrChange w:id="33207" w:author="Jaideep Kumar" w:date="2021-09-26T21:05:00Z">
                <w:pPr>
                  <w:tabs>
                    <w:tab w:val="left" w:pos="1290"/>
                  </w:tabs>
                </w:pPr>
              </w:pPrChange>
            </w:pPr>
            <w:ins w:id="33208" w:author="Ritu Kamra" w:date="2021-09-26T09:26:00Z">
              <w:r w:rsidRPr="00B93A62">
                <w:rPr>
                  <w:rFonts w:ascii="Verdana" w:hAnsi="Verdana" w:cs="Arial"/>
                  <w:color w:val="000000"/>
                  <w:sz w:val="14"/>
                  <w:szCs w:val="14"/>
                  <w:rPrChange w:id="33209" w:author="Ritu Kamra" w:date="2021-09-27T20:48:00Z">
                    <w:rPr>
                      <w:rFonts w:ascii="Arial" w:hAnsi="Arial" w:cs="Arial"/>
                      <w:b/>
                      <w:bCs/>
                      <w:color w:val="000000"/>
                      <w:sz w:val="20"/>
                      <w:szCs w:val="20"/>
                    </w:rPr>
                  </w:rPrChange>
                </w:rPr>
                <w:t>123.99</w:t>
              </w:r>
            </w:ins>
            <w:del w:id="33210" w:author="Ritu Kamra" w:date="2021-09-26T09:26:00Z">
              <w:r w:rsidRPr="00B93A62" w:rsidDel="008A429F">
                <w:rPr>
                  <w:rFonts w:ascii="Verdana" w:hAnsi="Verdana" w:cs="Arial"/>
                  <w:color w:val="000000"/>
                  <w:sz w:val="14"/>
                  <w:szCs w:val="14"/>
                  <w:rPrChange w:id="33211" w:author="Ritu Kamra" w:date="2021-09-27T20:48:00Z">
                    <w:rPr>
                      <w:rFonts w:ascii="Verdana" w:eastAsia="Arial" w:hAnsi="Verdana" w:cs="Arial"/>
                      <w:sz w:val="14"/>
                      <w:szCs w:val="14"/>
                    </w:rPr>
                  </w:rPrChange>
                </w:rPr>
                <w:delText>120.67</w:delText>
              </w:r>
            </w:del>
          </w:p>
        </w:tc>
      </w:tr>
      <w:tr w:rsidR="000923F0" w:rsidRPr="004070B7" w14:paraId="23EFFAF5" w14:textId="77777777" w:rsidTr="00092529">
        <w:trPr>
          <w:trHeight w:val="775"/>
        </w:trPr>
        <w:tc>
          <w:tcPr>
            <w:tcW w:w="932" w:type="dxa"/>
            <w:vMerge/>
            <w:tcBorders>
              <w:top w:val="single" w:sz="24" w:space="0" w:color="FFFFFF"/>
              <w:left w:val="single" w:sz="8" w:space="0" w:color="FFFFFF"/>
              <w:bottom w:val="single" w:sz="8" w:space="0" w:color="FFFFFF"/>
              <w:right w:val="single" w:sz="8" w:space="0" w:color="FFFFFF"/>
            </w:tcBorders>
            <w:vAlign w:val="center"/>
            <w:hideMark/>
          </w:tcPr>
          <w:p w14:paraId="4B6E37DB" w14:textId="77777777" w:rsidR="000923F0" w:rsidRPr="004070B7" w:rsidRDefault="000923F0" w:rsidP="000923F0">
            <w:pPr>
              <w:tabs>
                <w:tab w:val="left" w:pos="1290"/>
              </w:tabs>
              <w:rPr>
                <w:rFonts w:ascii="Verdana" w:eastAsia="Arial" w:hAnsi="Verdana" w:cs="Arial"/>
                <w:sz w:val="14"/>
                <w:szCs w:val="14"/>
              </w:rPr>
            </w:pPr>
          </w:p>
        </w:tc>
        <w:tc>
          <w:tcPr>
            <w:tcW w:w="1185"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5E61B84E" w14:textId="77777777" w:rsidR="000923F0" w:rsidRPr="004070B7" w:rsidRDefault="000923F0">
            <w:pPr>
              <w:tabs>
                <w:tab w:val="left" w:pos="1290"/>
              </w:tabs>
              <w:jc w:val="center"/>
              <w:rPr>
                <w:rFonts w:ascii="Verdana" w:eastAsia="Arial" w:hAnsi="Verdana" w:cs="Arial"/>
                <w:sz w:val="14"/>
                <w:szCs w:val="14"/>
              </w:rPr>
              <w:pPrChange w:id="33212" w:author="Jaideep Kumar" w:date="2021-09-26T21:05:00Z">
                <w:pPr>
                  <w:tabs>
                    <w:tab w:val="left" w:pos="1290"/>
                  </w:tabs>
                </w:pPr>
              </w:pPrChange>
            </w:pPr>
            <w:r w:rsidRPr="004070B7">
              <w:rPr>
                <w:rFonts w:ascii="Verdana" w:eastAsia="Arial" w:hAnsi="Verdana" w:cs="Arial"/>
                <w:b/>
                <w:bCs/>
                <w:sz w:val="14"/>
                <w:szCs w:val="14"/>
              </w:rPr>
              <w:t>Demand Supply Gap</w:t>
            </w:r>
          </w:p>
        </w:tc>
        <w:tc>
          <w:tcPr>
            <w:tcW w:w="70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5E869D1" w14:textId="78267390" w:rsidR="000923F0" w:rsidRPr="00B93A62" w:rsidRDefault="000923F0">
            <w:pPr>
              <w:tabs>
                <w:tab w:val="left" w:pos="1290"/>
              </w:tabs>
              <w:jc w:val="center"/>
              <w:rPr>
                <w:rFonts w:ascii="Verdana" w:hAnsi="Verdana" w:cs="Arial"/>
                <w:color w:val="000000"/>
                <w:sz w:val="14"/>
                <w:szCs w:val="14"/>
                <w:rPrChange w:id="33213" w:author="Ritu Kamra" w:date="2021-09-27T20:48:00Z">
                  <w:rPr>
                    <w:rFonts w:ascii="Verdana" w:eastAsia="Arial" w:hAnsi="Verdana" w:cs="Arial"/>
                    <w:sz w:val="14"/>
                    <w:szCs w:val="14"/>
                  </w:rPr>
                </w:rPrChange>
              </w:rPr>
              <w:pPrChange w:id="33214" w:author="Jaideep Kumar" w:date="2021-09-26T21:05:00Z">
                <w:pPr>
                  <w:tabs>
                    <w:tab w:val="left" w:pos="1290"/>
                  </w:tabs>
                </w:pPr>
              </w:pPrChange>
            </w:pPr>
            <w:ins w:id="33215" w:author="Ritu Kamra" w:date="2021-09-26T09:26:00Z">
              <w:r w:rsidRPr="00B93A62">
                <w:rPr>
                  <w:rFonts w:ascii="Verdana" w:hAnsi="Verdana" w:cs="Arial"/>
                  <w:color w:val="000000"/>
                  <w:sz w:val="14"/>
                  <w:szCs w:val="14"/>
                  <w:rPrChange w:id="33216" w:author="Ritu Kamra" w:date="2021-09-27T20:48:00Z">
                    <w:rPr>
                      <w:rFonts w:ascii="Arial" w:hAnsi="Arial" w:cs="Arial"/>
                      <w:color w:val="000000"/>
                      <w:sz w:val="20"/>
                      <w:szCs w:val="20"/>
                    </w:rPr>
                  </w:rPrChange>
                </w:rPr>
                <w:t>-46.08</w:t>
              </w:r>
            </w:ins>
            <w:del w:id="33217" w:author="Ritu Kamra" w:date="2021-09-26T09:26:00Z">
              <w:r w:rsidRPr="00B93A62" w:rsidDel="00C93094">
                <w:rPr>
                  <w:rFonts w:ascii="Verdana" w:hAnsi="Verdana" w:cs="Arial"/>
                  <w:color w:val="000000"/>
                  <w:sz w:val="14"/>
                  <w:szCs w:val="14"/>
                  <w:rPrChange w:id="33218" w:author="Ritu Kamra" w:date="2021-09-27T20:48:00Z">
                    <w:rPr>
                      <w:rFonts w:ascii="Verdana" w:eastAsia="Arial" w:hAnsi="Verdana" w:cs="Arial"/>
                      <w:sz w:val="14"/>
                      <w:szCs w:val="14"/>
                    </w:rPr>
                  </w:rPrChange>
                </w:rPr>
                <w:delText>-45.44</w:delText>
              </w:r>
            </w:del>
          </w:p>
        </w:tc>
        <w:tc>
          <w:tcPr>
            <w:tcW w:w="8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0305CD5" w14:textId="1AC3368A" w:rsidR="000923F0" w:rsidRPr="00B93A62" w:rsidRDefault="000923F0">
            <w:pPr>
              <w:tabs>
                <w:tab w:val="left" w:pos="1290"/>
              </w:tabs>
              <w:jc w:val="center"/>
              <w:rPr>
                <w:rFonts w:ascii="Verdana" w:hAnsi="Verdana" w:cs="Arial"/>
                <w:color w:val="000000"/>
                <w:sz w:val="14"/>
                <w:szCs w:val="14"/>
                <w:rPrChange w:id="33219" w:author="Ritu Kamra" w:date="2021-09-27T20:48:00Z">
                  <w:rPr>
                    <w:rFonts w:ascii="Verdana" w:eastAsia="Arial" w:hAnsi="Verdana" w:cs="Arial"/>
                    <w:sz w:val="14"/>
                    <w:szCs w:val="14"/>
                  </w:rPr>
                </w:rPrChange>
              </w:rPr>
              <w:pPrChange w:id="33220" w:author="Jaideep Kumar" w:date="2021-09-26T21:05:00Z">
                <w:pPr>
                  <w:tabs>
                    <w:tab w:val="left" w:pos="1290"/>
                  </w:tabs>
                </w:pPr>
              </w:pPrChange>
            </w:pPr>
            <w:ins w:id="33221" w:author="Ritu Kamra" w:date="2021-09-26T09:26:00Z">
              <w:r w:rsidRPr="00B93A62">
                <w:rPr>
                  <w:rFonts w:ascii="Verdana" w:hAnsi="Verdana" w:cs="Arial"/>
                  <w:color w:val="000000"/>
                  <w:sz w:val="14"/>
                  <w:szCs w:val="14"/>
                  <w:rPrChange w:id="33222" w:author="Ritu Kamra" w:date="2021-09-27T20:48:00Z">
                    <w:rPr>
                      <w:rFonts w:ascii="Arial" w:hAnsi="Arial" w:cs="Arial"/>
                      <w:color w:val="000000"/>
                      <w:sz w:val="20"/>
                      <w:szCs w:val="20"/>
                    </w:rPr>
                  </w:rPrChange>
                </w:rPr>
                <w:t>-48.88</w:t>
              </w:r>
            </w:ins>
            <w:del w:id="33223" w:author="Ritu Kamra" w:date="2021-09-26T09:26:00Z">
              <w:r w:rsidRPr="00B93A62" w:rsidDel="00C93094">
                <w:rPr>
                  <w:rFonts w:ascii="Verdana" w:hAnsi="Verdana" w:cs="Arial"/>
                  <w:color w:val="000000"/>
                  <w:sz w:val="14"/>
                  <w:szCs w:val="14"/>
                  <w:rPrChange w:id="33224" w:author="Ritu Kamra" w:date="2021-09-27T20:48:00Z">
                    <w:rPr>
                      <w:rFonts w:ascii="Verdana" w:eastAsia="Arial" w:hAnsi="Verdana" w:cs="Arial"/>
                      <w:sz w:val="14"/>
                      <w:szCs w:val="14"/>
                    </w:rPr>
                  </w:rPrChange>
                </w:rPr>
                <w:delText>-48.23</w:delText>
              </w:r>
            </w:del>
          </w:p>
        </w:tc>
        <w:tc>
          <w:tcPr>
            <w:tcW w:w="1065"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A660C0D" w14:textId="5785CD11" w:rsidR="000923F0" w:rsidRPr="00B93A62" w:rsidRDefault="000923F0">
            <w:pPr>
              <w:tabs>
                <w:tab w:val="left" w:pos="1290"/>
              </w:tabs>
              <w:jc w:val="center"/>
              <w:rPr>
                <w:rFonts w:ascii="Verdana" w:hAnsi="Verdana" w:cs="Arial"/>
                <w:color w:val="000000"/>
                <w:sz w:val="14"/>
                <w:szCs w:val="14"/>
                <w:rPrChange w:id="33225" w:author="Ritu Kamra" w:date="2021-09-27T20:48:00Z">
                  <w:rPr>
                    <w:rFonts w:ascii="Verdana" w:eastAsia="Arial" w:hAnsi="Verdana" w:cs="Arial"/>
                    <w:sz w:val="14"/>
                    <w:szCs w:val="14"/>
                  </w:rPr>
                </w:rPrChange>
              </w:rPr>
              <w:pPrChange w:id="33226" w:author="Jaideep Kumar" w:date="2021-09-26T21:05:00Z">
                <w:pPr>
                  <w:tabs>
                    <w:tab w:val="left" w:pos="1290"/>
                  </w:tabs>
                </w:pPr>
              </w:pPrChange>
            </w:pPr>
            <w:ins w:id="33227" w:author="Ritu Kamra" w:date="2021-09-26T09:26:00Z">
              <w:r w:rsidRPr="00B93A62">
                <w:rPr>
                  <w:rFonts w:ascii="Verdana" w:hAnsi="Verdana" w:cs="Arial"/>
                  <w:color w:val="000000"/>
                  <w:sz w:val="14"/>
                  <w:szCs w:val="14"/>
                  <w:rPrChange w:id="33228" w:author="Ritu Kamra" w:date="2021-09-27T20:48:00Z">
                    <w:rPr>
                      <w:rFonts w:ascii="Arial" w:hAnsi="Arial" w:cs="Arial"/>
                      <w:color w:val="000000"/>
                      <w:sz w:val="20"/>
                      <w:szCs w:val="20"/>
                    </w:rPr>
                  </w:rPrChange>
                </w:rPr>
                <w:t>-46.89</w:t>
              </w:r>
            </w:ins>
            <w:del w:id="33229" w:author="Ritu Kamra" w:date="2021-09-26T09:26:00Z">
              <w:r w:rsidRPr="00B93A62" w:rsidDel="00C93094">
                <w:rPr>
                  <w:rFonts w:ascii="Verdana" w:hAnsi="Verdana" w:cs="Arial"/>
                  <w:color w:val="000000"/>
                  <w:sz w:val="14"/>
                  <w:szCs w:val="14"/>
                  <w:rPrChange w:id="33230" w:author="Ritu Kamra" w:date="2021-09-27T20:48:00Z">
                    <w:rPr>
                      <w:rFonts w:ascii="Verdana" w:eastAsia="Arial" w:hAnsi="Verdana" w:cs="Arial"/>
                      <w:sz w:val="14"/>
                      <w:szCs w:val="14"/>
                    </w:rPr>
                  </w:rPrChange>
                </w:rPr>
                <w:delText>-46.20</w:delText>
              </w:r>
            </w:del>
          </w:p>
        </w:tc>
        <w:tc>
          <w:tcPr>
            <w:tcW w:w="82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7E94329" w14:textId="2CD726A0" w:rsidR="000923F0" w:rsidRPr="00B93A62" w:rsidRDefault="000923F0">
            <w:pPr>
              <w:tabs>
                <w:tab w:val="left" w:pos="1290"/>
              </w:tabs>
              <w:jc w:val="center"/>
              <w:rPr>
                <w:rFonts w:ascii="Verdana" w:hAnsi="Verdana" w:cs="Arial"/>
                <w:color w:val="000000"/>
                <w:sz w:val="14"/>
                <w:szCs w:val="14"/>
                <w:rPrChange w:id="33231" w:author="Ritu Kamra" w:date="2021-09-27T20:48:00Z">
                  <w:rPr>
                    <w:rFonts w:ascii="Verdana" w:eastAsia="Arial" w:hAnsi="Verdana" w:cs="Arial"/>
                    <w:sz w:val="14"/>
                    <w:szCs w:val="14"/>
                  </w:rPr>
                </w:rPrChange>
              </w:rPr>
              <w:pPrChange w:id="33232" w:author="Jaideep Kumar" w:date="2021-09-26T21:05:00Z">
                <w:pPr>
                  <w:tabs>
                    <w:tab w:val="left" w:pos="1290"/>
                  </w:tabs>
                </w:pPr>
              </w:pPrChange>
            </w:pPr>
            <w:ins w:id="33233" w:author="Ritu Kamra" w:date="2021-09-26T09:26:00Z">
              <w:r w:rsidRPr="00B93A62">
                <w:rPr>
                  <w:rFonts w:ascii="Verdana" w:hAnsi="Verdana" w:cs="Arial"/>
                  <w:color w:val="000000"/>
                  <w:sz w:val="14"/>
                  <w:szCs w:val="14"/>
                  <w:rPrChange w:id="33234" w:author="Ritu Kamra" w:date="2021-09-27T20:48:00Z">
                    <w:rPr>
                      <w:rFonts w:ascii="Arial" w:hAnsi="Arial" w:cs="Arial"/>
                      <w:color w:val="000000"/>
                      <w:sz w:val="20"/>
                      <w:szCs w:val="20"/>
                    </w:rPr>
                  </w:rPrChange>
                </w:rPr>
                <w:t>-51.70</w:t>
              </w:r>
            </w:ins>
            <w:del w:id="33235" w:author="Ritu Kamra" w:date="2021-09-26T09:26:00Z">
              <w:r w:rsidRPr="00B93A62" w:rsidDel="00C93094">
                <w:rPr>
                  <w:rFonts w:ascii="Verdana" w:hAnsi="Verdana" w:cs="Arial"/>
                  <w:color w:val="000000"/>
                  <w:sz w:val="14"/>
                  <w:szCs w:val="14"/>
                  <w:rPrChange w:id="33236" w:author="Ritu Kamra" w:date="2021-09-27T20:48:00Z">
                    <w:rPr>
                      <w:rFonts w:ascii="Verdana" w:eastAsia="Arial" w:hAnsi="Verdana" w:cs="Arial"/>
                      <w:sz w:val="14"/>
                      <w:szCs w:val="14"/>
                    </w:rPr>
                  </w:rPrChange>
                </w:rPr>
                <w:delText>-50.99</w:delText>
              </w:r>
            </w:del>
          </w:p>
        </w:tc>
        <w:tc>
          <w:tcPr>
            <w:tcW w:w="933"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AC2603A" w14:textId="537AE270" w:rsidR="000923F0" w:rsidRPr="00B93A62" w:rsidRDefault="000923F0">
            <w:pPr>
              <w:tabs>
                <w:tab w:val="left" w:pos="1290"/>
              </w:tabs>
              <w:jc w:val="center"/>
              <w:rPr>
                <w:rFonts w:ascii="Verdana" w:hAnsi="Verdana" w:cs="Arial"/>
                <w:color w:val="000000"/>
                <w:sz w:val="14"/>
                <w:szCs w:val="14"/>
                <w:rPrChange w:id="33237" w:author="Ritu Kamra" w:date="2021-09-27T20:48:00Z">
                  <w:rPr>
                    <w:rFonts w:ascii="Verdana" w:eastAsia="Arial" w:hAnsi="Verdana" w:cs="Arial"/>
                    <w:sz w:val="14"/>
                    <w:szCs w:val="14"/>
                  </w:rPr>
                </w:rPrChange>
              </w:rPr>
              <w:pPrChange w:id="33238" w:author="Jaideep Kumar" w:date="2021-09-26T21:05:00Z">
                <w:pPr>
                  <w:tabs>
                    <w:tab w:val="left" w:pos="1290"/>
                  </w:tabs>
                </w:pPr>
              </w:pPrChange>
            </w:pPr>
            <w:ins w:id="33239" w:author="Ritu Kamra" w:date="2021-09-26T09:26:00Z">
              <w:r w:rsidRPr="00B93A62">
                <w:rPr>
                  <w:rFonts w:ascii="Verdana" w:hAnsi="Verdana" w:cs="Arial"/>
                  <w:color w:val="000000"/>
                  <w:sz w:val="14"/>
                  <w:szCs w:val="14"/>
                  <w:rPrChange w:id="33240" w:author="Ritu Kamra" w:date="2021-09-27T20:48:00Z">
                    <w:rPr>
                      <w:rFonts w:ascii="Arial" w:hAnsi="Arial" w:cs="Arial"/>
                      <w:color w:val="000000"/>
                      <w:sz w:val="20"/>
                      <w:szCs w:val="20"/>
                    </w:rPr>
                  </w:rPrChange>
                </w:rPr>
                <w:t>-52.11</w:t>
              </w:r>
            </w:ins>
            <w:del w:id="33241" w:author="Ritu Kamra" w:date="2021-09-26T09:26:00Z">
              <w:r w:rsidRPr="00B93A62" w:rsidDel="00C93094">
                <w:rPr>
                  <w:rFonts w:ascii="Verdana" w:hAnsi="Verdana" w:cs="Arial"/>
                  <w:color w:val="000000"/>
                  <w:sz w:val="14"/>
                  <w:szCs w:val="14"/>
                  <w:rPrChange w:id="33242" w:author="Ritu Kamra" w:date="2021-09-27T20:48:00Z">
                    <w:rPr>
                      <w:rFonts w:ascii="Verdana" w:eastAsia="Arial" w:hAnsi="Verdana" w:cs="Arial"/>
                      <w:sz w:val="14"/>
                      <w:szCs w:val="14"/>
                    </w:rPr>
                  </w:rPrChange>
                </w:rPr>
                <w:delText>-51.47</w:delText>
              </w:r>
            </w:del>
          </w:p>
        </w:tc>
        <w:tc>
          <w:tcPr>
            <w:tcW w:w="933"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DF24CDD" w14:textId="3F0C8448" w:rsidR="000923F0" w:rsidRPr="00B93A62" w:rsidRDefault="000923F0">
            <w:pPr>
              <w:tabs>
                <w:tab w:val="left" w:pos="1290"/>
              </w:tabs>
              <w:jc w:val="center"/>
              <w:rPr>
                <w:rFonts w:ascii="Verdana" w:hAnsi="Verdana" w:cs="Arial"/>
                <w:color w:val="000000"/>
                <w:sz w:val="14"/>
                <w:szCs w:val="14"/>
                <w:rPrChange w:id="33243" w:author="Ritu Kamra" w:date="2021-09-27T20:48:00Z">
                  <w:rPr>
                    <w:rFonts w:ascii="Verdana" w:eastAsia="Arial" w:hAnsi="Verdana" w:cs="Arial"/>
                    <w:sz w:val="14"/>
                    <w:szCs w:val="14"/>
                  </w:rPr>
                </w:rPrChange>
              </w:rPr>
              <w:pPrChange w:id="33244" w:author="Jaideep Kumar" w:date="2021-09-26T21:05:00Z">
                <w:pPr>
                  <w:tabs>
                    <w:tab w:val="left" w:pos="1290"/>
                  </w:tabs>
                </w:pPr>
              </w:pPrChange>
            </w:pPr>
            <w:ins w:id="33245" w:author="Ritu Kamra" w:date="2021-09-26T09:26:00Z">
              <w:r w:rsidRPr="00B93A62">
                <w:rPr>
                  <w:rFonts w:ascii="Verdana" w:hAnsi="Verdana" w:cs="Arial"/>
                  <w:color w:val="000000"/>
                  <w:sz w:val="14"/>
                  <w:szCs w:val="14"/>
                  <w:rPrChange w:id="33246" w:author="Ritu Kamra" w:date="2021-09-27T20:48:00Z">
                    <w:rPr>
                      <w:rFonts w:ascii="Arial" w:hAnsi="Arial" w:cs="Arial"/>
                      <w:color w:val="000000"/>
                      <w:sz w:val="20"/>
                      <w:szCs w:val="20"/>
                    </w:rPr>
                  </w:rPrChange>
                </w:rPr>
                <w:t>-51.12</w:t>
              </w:r>
            </w:ins>
            <w:del w:id="33247" w:author="Ritu Kamra" w:date="2021-09-26T09:26:00Z">
              <w:r w:rsidRPr="00B93A62" w:rsidDel="00C93094">
                <w:rPr>
                  <w:rFonts w:ascii="Verdana" w:hAnsi="Verdana" w:cs="Arial"/>
                  <w:color w:val="000000"/>
                  <w:sz w:val="14"/>
                  <w:szCs w:val="14"/>
                  <w:rPrChange w:id="33248" w:author="Ritu Kamra" w:date="2021-09-27T20:48:00Z">
                    <w:rPr>
                      <w:rFonts w:ascii="Verdana" w:eastAsia="Arial" w:hAnsi="Verdana" w:cs="Arial"/>
                      <w:sz w:val="14"/>
                      <w:szCs w:val="14"/>
                    </w:rPr>
                  </w:rPrChange>
                </w:rPr>
                <w:delText>-50.52</w:delText>
              </w:r>
            </w:del>
          </w:p>
        </w:tc>
        <w:tc>
          <w:tcPr>
            <w:tcW w:w="83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37B922D" w14:textId="2F59E246" w:rsidR="000923F0" w:rsidRPr="00B93A62" w:rsidRDefault="000923F0">
            <w:pPr>
              <w:tabs>
                <w:tab w:val="left" w:pos="1290"/>
              </w:tabs>
              <w:jc w:val="center"/>
              <w:rPr>
                <w:rFonts w:ascii="Verdana" w:hAnsi="Verdana" w:cs="Arial"/>
                <w:color w:val="000000"/>
                <w:sz w:val="14"/>
                <w:szCs w:val="14"/>
                <w:rPrChange w:id="33249" w:author="Ritu Kamra" w:date="2021-09-27T20:48:00Z">
                  <w:rPr>
                    <w:rFonts w:ascii="Verdana" w:eastAsia="Arial" w:hAnsi="Verdana" w:cs="Arial"/>
                    <w:sz w:val="14"/>
                    <w:szCs w:val="14"/>
                  </w:rPr>
                </w:rPrChange>
              </w:rPr>
              <w:pPrChange w:id="33250" w:author="Jaideep Kumar" w:date="2021-09-26T21:05:00Z">
                <w:pPr>
                  <w:tabs>
                    <w:tab w:val="left" w:pos="1290"/>
                  </w:tabs>
                </w:pPr>
              </w:pPrChange>
            </w:pPr>
            <w:ins w:id="33251" w:author="Ritu Kamra" w:date="2021-09-26T09:26:00Z">
              <w:r w:rsidRPr="00B93A62">
                <w:rPr>
                  <w:rFonts w:ascii="Verdana" w:hAnsi="Verdana" w:cs="Arial"/>
                  <w:color w:val="000000"/>
                  <w:sz w:val="14"/>
                  <w:szCs w:val="14"/>
                  <w:rPrChange w:id="33252" w:author="Ritu Kamra" w:date="2021-09-27T20:48:00Z">
                    <w:rPr>
                      <w:rFonts w:ascii="Arial" w:hAnsi="Arial" w:cs="Arial"/>
                      <w:color w:val="000000"/>
                      <w:sz w:val="20"/>
                      <w:szCs w:val="20"/>
                    </w:rPr>
                  </w:rPrChange>
                </w:rPr>
                <w:t>-54.63</w:t>
              </w:r>
            </w:ins>
            <w:del w:id="33253" w:author="Ritu Kamra" w:date="2021-09-26T09:26:00Z">
              <w:r w:rsidRPr="00B93A62" w:rsidDel="00C93094">
                <w:rPr>
                  <w:rFonts w:ascii="Verdana" w:hAnsi="Verdana" w:cs="Arial"/>
                  <w:color w:val="000000"/>
                  <w:sz w:val="14"/>
                  <w:szCs w:val="14"/>
                  <w:rPrChange w:id="33254" w:author="Ritu Kamra" w:date="2021-09-27T20:48:00Z">
                    <w:rPr>
                      <w:rFonts w:ascii="Verdana" w:eastAsia="Arial" w:hAnsi="Verdana" w:cs="Arial"/>
                      <w:sz w:val="14"/>
                      <w:szCs w:val="14"/>
                    </w:rPr>
                  </w:rPrChange>
                </w:rPr>
                <w:delText>-50.35</w:delText>
              </w:r>
            </w:del>
          </w:p>
        </w:tc>
        <w:tc>
          <w:tcPr>
            <w:tcW w:w="83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6A3A4A9" w14:textId="11A5ED35" w:rsidR="000923F0" w:rsidRPr="00B93A62" w:rsidRDefault="000923F0">
            <w:pPr>
              <w:tabs>
                <w:tab w:val="left" w:pos="1290"/>
              </w:tabs>
              <w:jc w:val="center"/>
              <w:rPr>
                <w:rFonts w:ascii="Verdana" w:hAnsi="Verdana" w:cs="Arial"/>
                <w:color w:val="000000"/>
                <w:sz w:val="14"/>
                <w:szCs w:val="14"/>
                <w:rPrChange w:id="33255" w:author="Ritu Kamra" w:date="2021-09-27T20:48:00Z">
                  <w:rPr>
                    <w:rFonts w:ascii="Verdana" w:eastAsia="Arial" w:hAnsi="Verdana" w:cs="Arial"/>
                    <w:sz w:val="14"/>
                    <w:szCs w:val="14"/>
                  </w:rPr>
                </w:rPrChange>
              </w:rPr>
              <w:pPrChange w:id="33256" w:author="Jaideep Kumar" w:date="2021-09-26T21:05:00Z">
                <w:pPr>
                  <w:tabs>
                    <w:tab w:val="left" w:pos="1290"/>
                  </w:tabs>
                </w:pPr>
              </w:pPrChange>
            </w:pPr>
            <w:ins w:id="33257" w:author="Ritu Kamra" w:date="2021-09-26T09:26:00Z">
              <w:r w:rsidRPr="00B93A62">
                <w:rPr>
                  <w:rFonts w:ascii="Verdana" w:hAnsi="Verdana" w:cs="Arial"/>
                  <w:color w:val="000000"/>
                  <w:sz w:val="14"/>
                  <w:szCs w:val="14"/>
                  <w:rPrChange w:id="33258" w:author="Ritu Kamra" w:date="2021-09-27T20:48:00Z">
                    <w:rPr>
                      <w:rFonts w:ascii="Arial" w:hAnsi="Arial" w:cs="Arial"/>
                      <w:color w:val="000000"/>
                      <w:sz w:val="20"/>
                      <w:szCs w:val="20"/>
                    </w:rPr>
                  </w:rPrChange>
                </w:rPr>
                <w:t>-70.10</w:t>
              </w:r>
            </w:ins>
            <w:del w:id="33259" w:author="Ritu Kamra" w:date="2021-09-26T09:26:00Z">
              <w:r w:rsidRPr="00B93A62" w:rsidDel="00C93094">
                <w:rPr>
                  <w:rFonts w:ascii="Verdana" w:hAnsi="Verdana" w:cs="Arial"/>
                  <w:color w:val="000000"/>
                  <w:sz w:val="14"/>
                  <w:szCs w:val="14"/>
                  <w:rPrChange w:id="33260" w:author="Ritu Kamra" w:date="2021-09-27T20:48:00Z">
                    <w:rPr>
                      <w:rFonts w:ascii="Verdana" w:eastAsia="Arial" w:hAnsi="Verdana" w:cs="Arial"/>
                      <w:sz w:val="14"/>
                      <w:szCs w:val="14"/>
                    </w:rPr>
                  </w:rPrChange>
                </w:rPr>
                <w:delText>-63.47</w:delText>
              </w:r>
            </w:del>
          </w:p>
        </w:tc>
        <w:tc>
          <w:tcPr>
            <w:tcW w:w="9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EF0B8D7" w14:textId="2FAB0755" w:rsidR="000923F0" w:rsidRPr="00B93A62" w:rsidRDefault="000923F0">
            <w:pPr>
              <w:tabs>
                <w:tab w:val="left" w:pos="1290"/>
              </w:tabs>
              <w:jc w:val="center"/>
              <w:rPr>
                <w:rFonts w:ascii="Verdana" w:hAnsi="Verdana" w:cs="Arial"/>
                <w:color w:val="000000"/>
                <w:sz w:val="14"/>
                <w:szCs w:val="14"/>
                <w:rPrChange w:id="33261" w:author="Ritu Kamra" w:date="2021-09-27T20:48:00Z">
                  <w:rPr>
                    <w:rFonts w:ascii="Verdana" w:eastAsia="Arial" w:hAnsi="Verdana" w:cs="Arial"/>
                    <w:sz w:val="14"/>
                    <w:szCs w:val="14"/>
                  </w:rPr>
                </w:rPrChange>
              </w:rPr>
              <w:pPrChange w:id="33262" w:author="Jaideep Kumar" w:date="2021-09-26T21:05:00Z">
                <w:pPr>
                  <w:tabs>
                    <w:tab w:val="left" w:pos="1290"/>
                  </w:tabs>
                </w:pPr>
              </w:pPrChange>
            </w:pPr>
            <w:ins w:id="33263" w:author="Ritu Kamra" w:date="2021-09-26T09:26:00Z">
              <w:r w:rsidRPr="00B93A62">
                <w:rPr>
                  <w:rFonts w:ascii="Verdana" w:hAnsi="Verdana" w:cs="Arial"/>
                  <w:color w:val="000000"/>
                  <w:sz w:val="14"/>
                  <w:szCs w:val="14"/>
                  <w:rPrChange w:id="33264" w:author="Ritu Kamra" w:date="2021-09-27T20:48:00Z">
                    <w:rPr>
                      <w:rFonts w:ascii="Arial" w:hAnsi="Arial" w:cs="Arial"/>
                      <w:color w:val="000000"/>
                      <w:sz w:val="20"/>
                      <w:szCs w:val="20"/>
                    </w:rPr>
                  </w:rPrChange>
                </w:rPr>
                <w:t>-85.79</w:t>
              </w:r>
            </w:ins>
            <w:del w:id="33265" w:author="Ritu Kamra" w:date="2021-09-26T09:26:00Z">
              <w:r w:rsidRPr="00B93A62" w:rsidDel="00C93094">
                <w:rPr>
                  <w:rFonts w:ascii="Verdana" w:hAnsi="Verdana" w:cs="Arial"/>
                  <w:color w:val="000000"/>
                  <w:sz w:val="14"/>
                  <w:szCs w:val="14"/>
                  <w:rPrChange w:id="33266" w:author="Ritu Kamra" w:date="2021-09-27T20:48:00Z">
                    <w:rPr>
                      <w:rFonts w:ascii="Verdana" w:eastAsia="Arial" w:hAnsi="Verdana" w:cs="Arial"/>
                      <w:sz w:val="14"/>
                      <w:szCs w:val="14"/>
                    </w:rPr>
                  </w:rPrChange>
                </w:rPr>
                <w:delText>-78.43</w:delText>
              </w:r>
            </w:del>
          </w:p>
        </w:tc>
      </w:tr>
    </w:tbl>
    <w:p w14:paraId="487B3D61" w14:textId="35BC7342" w:rsidR="008150A2" w:rsidRDefault="005858C1" w:rsidP="008150A2">
      <w:pPr>
        <w:tabs>
          <w:tab w:val="left" w:pos="1290"/>
        </w:tabs>
        <w:rPr>
          <w:ins w:id="33267" w:author="Ritu Kamra" w:date="2021-09-26T09:35:00Z"/>
          <w:rFonts w:ascii="Arial" w:eastAsia="Arial" w:hAnsi="Arial" w:cs="Arial"/>
          <w:sz w:val="24"/>
          <w:szCs w:val="24"/>
        </w:rPr>
      </w:pPr>
      <w:ins w:id="33268" w:author="Ritu Kamra" w:date="2021-09-27T20:47:00Z">
        <w:r>
          <w:rPr>
            <w:noProof/>
          </w:rPr>
          <w:pict w14:anchorId="64629A0B">
            <v:shape id="_x0000_s1209" type="#_x0000_t202" style="position:absolute;margin-left:354.75pt;margin-top:.55pt;width:146.8pt;height:15.75pt;z-index:25267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" filled="f" stroked="f">
              <v:textbox style="mso-fit-shape-to-text:t">
                <w:txbxContent>
                  <w:p w14:paraId="58EE8E45" w14:textId="77777777" w:rsidR="00D02970" w:rsidRPr="00687E98" w:rsidRDefault="00D02970" w:rsidP="00D02970">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w:r>
      </w:ins>
    </w:p>
    <w:p w14:paraId="7375C594" w14:textId="2F35A1B5" w:rsidR="00AD2607" w:rsidRDefault="00AD2607" w:rsidP="003305AA">
      <w:pPr>
        <w:spacing w:line="360" w:lineRule="auto"/>
        <w:jc w:val="both"/>
        <w:rPr>
          <w:ins w:id="33269" w:author="Dilip Kumar" w:date="2021-09-26T12:09:00Z"/>
          <w:rFonts w:ascii="Verdana" w:hAnsi="Verdana" w:cs="Times New Roman"/>
          <w:b/>
          <w:bCs/>
          <w:sz w:val="20"/>
          <w:szCs w:val="20"/>
        </w:rPr>
        <w:sectPr w:rsidR="00AD2607"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33270" w:author="Hardik Malhotra" w:date="2021-09-30T12:48:00Z">
            <w:sectPr w:rsidR="00AD2607" w:rsidSect="00AF4AFC">
              <w:pgMar w:top="1134" w:right="836" w:bottom="630" w:left="900" w:header="708" w:footer="708" w:gutter="0"/>
            </w:sectPr>
          </w:sectPrChange>
        </w:sectPr>
      </w:pPr>
    </w:p>
    <w:p w14:paraId="131894D1" w14:textId="36F1C094" w:rsidR="003305AA" w:rsidRPr="003305AA" w:rsidRDefault="003305AA" w:rsidP="003305AA">
      <w:pPr>
        <w:spacing w:line="360" w:lineRule="auto"/>
        <w:jc w:val="both"/>
        <w:rPr>
          <w:ins w:id="33271" w:author="Ritu Kamra" w:date="2021-09-26T09:35:00Z"/>
          <w:rFonts w:ascii="Verdana" w:hAnsi="Verdana" w:cs="Times New Roman"/>
          <w:b/>
          <w:bCs/>
          <w:sz w:val="20"/>
          <w:szCs w:val="20"/>
          <w:rPrChange w:id="33272" w:author="Ritu Kamra" w:date="2021-09-26T09:38:00Z">
            <w:rPr>
              <w:ins w:id="33273" w:author="Ritu Kamra" w:date="2021-09-26T09:35:00Z"/>
              <w:rFonts w:ascii="Times New Roman" w:hAnsi="Times New Roman" w:cs="Times New Roman"/>
              <w:b/>
              <w:bCs/>
            </w:rPr>
          </w:rPrChange>
        </w:rPr>
      </w:pPr>
      <w:ins w:id="33274" w:author="Ritu Kamra" w:date="2021-09-26T09:35:00Z">
        <w:r w:rsidRPr="003305AA">
          <w:rPr>
            <w:rFonts w:ascii="Verdana" w:hAnsi="Verdana" w:cs="Times New Roman"/>
            <w:b/>
            <w:bCs/>
            <w:sz w:val="20"/>
            <w:szCs w:val="20"/>
            <w:rPrChange w:id="33275" w:author="Ritu Kamra" w:date="2021-09-26T09:38:00Z">
              <w:rPr>
                <w:rFonts w:ascii="Times New Roman" w:hAnsi="Times New Roman" w:cs="Times New Roman"/>
                <w:b/>
                <w:bCs/>
              </w:rPr>
            </w:rPrChange>
          </w:rPr>
          <w:t>South America – Demand Supply Gap</w:t>
        </w:r>
      </w:ins>
    </w:p>
    <w:p w14:paraId="796C046C" w14:textId="6533B70A" w:rsidR="00AD2607" w:rsidRDefault="003305AA" w:rsidP="003305AA">
      <w:pPr>
        <w:spacing w:line="360" w:lineRule="auto"/>
        <w:jc w:val="both"/>
        <w:rPr>
          <w:ins w:id="33276" w:author="Ritu Kamra" w:date="2021-09-27T17:54:00Z"/>
          <w:rFonts w:ascii="Arial" w:hAnsi="Arial" w:cs="Arial"/>
          <w:sz w:val="24"/>
          <w:szCs w:val="24"/>
        </w:rPr>
      </w:pPr>
      <w:ins w:id="33277" w:author="Ritu Kamra" w:date="2021-09-26T09:35:00Z">
        <w:r w:rsidRPr="003305AA">
          <w:rPr>
            <w:rFonts w:ascii="Arial" w:hAnsi="Arial" w:cs="Arial"/>
            <w:sz w:val="24"/>
            <w:szCs w:val="24"/>
            <w:rPrChange w:id="33278" w:author="Ritu Kamra" w:date="2021-09-26T09:38:00Z">
              <w:rPr>
                <w:rFonts w:ascii="Times New Roman" w:hAnsi="Times New Roman" w:cs="Times New Roman"/>
              </w:rPr>
            </w:rPrChange>
          </w:rPr>
          <w:t xml:space="preserve">South America has the lowest demand for epoxy region out of the global market share. The total consumption of epoxy resin in MEA region remained 83 </w:t>
        </w:r>
        <w:del w:id="33279" w:author="Neeshu Bhadauriya" w:date="2021-09-27T22:54:00Z">
          <w:r w:rsidRPr="003305AA" w:rsidDel="00CC26A8">
            <w:rPr>
              <w:rFonts w:ascii="Arial" w:hAnsi="Arial" w:cs="Arial"/>
              <w:sz w:val="24"/>
              <w:szCs w:val="24"/>
              <w:rPrChange w:id="33280" w:author="Ritu Kamra" w:date="2021-09-26T09:38:00Z">
                <w:rPr>
                  <w:rFonts w:ascii="Times New Roman" w:hAnsi="Times New Roman" w:cs="Times New Roman"/>
                </w:rPr>
              </w:rPrChange>
            </w:rPr>
            <w:delText>Thousand</w:delText>
          </w:r>
        </w:del>
      </w:ins>
      <w:ins w:id="33281" w:author="Neeshu Bhadauriya" w:date="2021-09-27T22:54:00Z">
        <w:r w:rsidR="00CC26A8" w:rsidRPr="003305AA">
          <w:rPr>
            <w:rFonts w:ascii="Arial" w:hAnsi="Arial" w:cs="Arial"/>
            <w:sz w:val="24"/>
            <w:szCs w:val="24"/>
          </w:rPr>
          <w:t>thousand</w:t>
        </w:r>
      </w:ins>
      <w:ins w:id="33282" w:author="Ritu Kamra" w:date="2021-09-26T09:35:00Z">
        <w:r w:rsidRPr="003305AA">
          <w:rPr>
            <w:rFonts w:ascii="Arial" w:hAnsi="Arial" w:cs="Arial"/>
            <w:sz w:val="24"/>
            <w:szCs w:val="24"/>
            <w:rPrChange w:id="33283" w:author="Ritu Kamra" w:date="2021-09-26T09:38:00Z">
              <w:rPr>
                <w:rFonts w:ascii="Times New Roman" w:hAnsi="Times New Roman" w:cs="Times New Roman"/>
              </w:rPr>
            </w:rPrChange>
          </w:rPr>
          <w:t xml:space="preserve"> </w:t>
        </w:r>
      </w:ins>
      <w:ins w:id="33284" w:author="Neeshu Bhadauriya" w:date="2021-09-27T22:54:00Z">
        <w:r w:rsidR="00CC26A8">
          <w:rPr>
            <w:rFonts w:ascii="Arial" w:hAnsi="Arial" w:cs="Arial"/>
            <w:sz w:val="24"/>
            <w:szCs w:val="24"/>
          </w:rPr>
          <w:t>t</w:t>
        </w:r>
      </w:ins>
      <w:ins w:id="33285" w:author="Ritu Kamra" w:date="2021-09-26T09:35:00Z">
        <w:del w:id="33286" w:author="Neeshu Bhadauriya" w:date="2021-09-27T22:54:00Z">
          <w:r w:rsidRPr="003305AA" w:rsidDel="00CC26A8">
            <w:rPr>
              <w:rFonts w:ascii="Arial" w:hAnsi="Arial" w:cs="Arial"/>
              <w:sz w:val="24"/>
              <w:szCs w:val="24"/>
              <w:rPrChange w:id="33287" w:author="Ritu Kamra" w:date="2021-09-26T09:38:00Z">
                <w:rPr>
                  <w:rFonts w:ascii="Times New Roman" w:hAnsi="Times New Roman" w:cs="Times New Roman"/>
                </w:rPr>
              </w:rPrChange>
            </w:rPr>
            <w:delText>T</w:delText>
          </w:r>
        </w:del>
        <w:r w:rsidRPr="003305AA">
          <w:rPr>
            <w:rFonts w:ascii="Arial" w:hAnsi="Arial" w:cs="Arial"/>
            <w:sz w:val="24"/>
            <w:szCs w:val="24"/>
            <w:rPrChange w:id="33288" w:author="Ritu Kamra" w:date="2021-09-26T09:38:00Z">
              <w:rPr>
                <w:rFonts w:ascii="Times New Roman" w:hAnsi="Times New Roman" w:cs="Times New Roman"/>
              </w:rPr>
            </w:rPrChange>
          </w:rPr>
          <w:t>on</w:t>
        </w:r>
      </w:ins>
      <w:ins w:id="33289" w:author="Neeshu Bhadauriya" w:date="2021-09-27T22:54:00Z">
        <w:r w:rsidR="00CC26A8">
          <w:rPr>
            <w:rFonts w:ascii="Arial" w:hAnsi="Arial" w:cs="Arial"/>
            <w:sz w:val="24"/>
            <w:szCs w:val="24"/>
          </w:rPr>
          <w:t>nes</w:t>
        </w:r>
      </w:ins>
      <w:ins w:id="33290" w:author="Ritu Kamra" w:date="2021-09-26T09:35:00Z">
        <w:del w:id="33291" w:author="Neeshu Bhadauriya" w:date="2021-09-27T22:54:00Z">
          <w:r w:rsidRPr="003305AA" w:rsidDel="00CC26A8">
            <w:rPr>
              <w:rFonts w:ascii="Arial" w:hAnsi="Arial" w:cs="Arial"/>
              <w:sz w:val="24"/>
              <w:szCs w:val="24"/>
              <w:rPrChange w:id="33292" w:author="Ritu Kamra" w:date="2021-09-26T09:38:00Z">
                <w:rPr>
                  <w:rFonts w:ascii="Times New Roman" w:hAnsi="Times New Roman" w:cs="Times New Roman"/>
                </w:rPr>
              </w:rPrChange>
            </w:rPr>
            <w:delText>s</w:delText>
          </w:r>
        </w:del>
        <w:r w:rsidRPr="003305AA">
          <w:rPr>
            <w:rFonts w:ascii="Arial" w:hAnsi="Arial" w:cs="Arial"/>
            <w:sz w:val="24"/>
            <w:szCs w:val="24"/>
            <w:rPrChange w:id="33293" w:author="Ritu Kamra" w:date="2021-09-26T09:38:00Z">
              <w:rPr>
                <w:rFonts w:ascii="Times New Roman" w:hAnsi="Times New Roman" w:cs="Times New Roman"/>
              </w:rPr>
            </w:rPrChange>
          </w:rPr>
          <w:t xml:space="preserve"> after registering a depreciation of 2.8% from the previous year. The region has very few production units, hence, the annual demand is fulfilled by heavy imports of epoxy resin. The region will be seeing a substantial growth in its demand by 2030 where the consumption volume is estimated to be around 4%. The increasing manufacturing sectors and industrialization in the region will remain the driving force behind the anticipated growth.</w:t>
        </w:r>
      </w:ins>
    </w:p>
    <w:p w14:paraId="56B4BCA1" w14:textId="77777777" w:rsidR="00912717" w:rsidRDefault="00912717" w:rsidP="003305AA">
      <w:pPr>
        <w:spacing w:line="360" w:lineRule="auto"/>
        <w:jc w:val="both"/>
        <w:rPr>
          <w:ins w:id="33294" w:author="Ritu Kamra" w:date="2021-09-27T17:54:00Z"/>
          <w:rFonts w:ascii="Arial" w:hAnsi="Arial" w:cs="Arial"/>
          <w:sz w:val="24"/>
          <w:szCs w:val="24"/>
        </w:rPr>
      </w:pPr>
    </w:p>
    <w:p w14:paraId="43E3899A" w14:textId="3FF28A69" w:rsidR="00912717" w:rsidRDefault="00912717" w:rsidP="003305AA">
      <w:pPr>
        <w:spacing w:line="360" w:lineRule="auto"/>
        <w:jc w:val="both"/>
        <w:rPr>
          <w:ins w:id="33295" w:author="Dilip Kumar" w:date="2021-09-26T12:09:00Z"/>
          <w:rFonts w:ascii="Arial" w:hAnsi="Arial" w:cs="Arial"/>
          <w:sz w:val="24"/>
          <w:szCs w:val="24"/>
        </w:rPr>
        <w:sectPr w:rsidR="00912717"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33296" w:author="Hardik Malhotra" w:date="2021-09-30T12:48:00Z">
            <w:sectPr w:rsidR="00912717" w:rsidSect="00AF4AFC">
              <w:pgMar w:top="1134" w:right="836" w:bottom="630" w:left="900" w:header="708" w:footer="708" w:gutter="0"/>
            </w:sectPr>
          </w:sectPrChange>
        </w:sectPr>
      </w:pPr>
    </w:p>
    <w:p w14:paraId="0BE84ABD" w14:textId="77777777" w:rsidR="001C296B" w:rsidRDefault="001C296B" w:rsidP="003305AA">
      <w:pPr>
        <w:spacing w:line="360" w:lineRule="auto"/>
        <w:jc w:val="both"/>
        <w:rPr>
          <w:ins w:id="33297" w:author="Ritu Kamra" w:date="2021-09-27T19:39:00Z"/>
          <w:rFonts w:ascii="Arial" w:eastAsia="Arial" w:hAnsi="Arial" w:cs="Arial"/>
          <w:b/>
          <w:bCs/>
          <w:sz w:val="24"/>
          <w:szCs w:val="24"/>
          <w:lang w:val="en-US"/>
        </w:rPr>
      </w:pPr>
    </w:p>
    <w:p w14:paraId="1F73C649" w14:textId="05E4DB58" w:rsidR="001C296B" w:rsidDel="00F31262" w:rsidRDefault="001C296B" w:rsidP="003305AA">
      <w:pPr>
        <w:spacing w:line="360" w:lineRule="auto"/>
        <w:jc w:val="both"/>
        <w:rPr>
          <w:del w:id="33298" w:author="Neeshu Bhadauriya" w:date="2021-09-27T21:56:00Z"/>
          <w:rFonts w:ascii="Arial" w:eastAsia="Arial" w:hAnsi="Arial" w:cs="Arial"/>
          <w:b/>
          <w:bCs/>
          <w:sz w:val="24"/>
          <w:szCs w:val="24"/>
          <w:lang w:val="en-US"/>
        </w:rPr>
      </w:pPr>
    </w:p>
    <w:p w14:paraId="37BF743E" w14:textId="46DB4DFB" w:rsidR="00F31262" w:rsidRDefault="00F31262" w:rsidP="003305AA">
      <w:pPr>
        <w:spacing w:line="360" w:lineRule="auto"/>
        <w:jc w:val="both"/>
        <w:rPr>
          <w:ins w:id="33299" w:author="Neeshu Bhadauriya" w:date="2021-09-27T21:56:00Z"/>
          <w:rFonts w:ascii="Arial" w:eastAsia="Arial" w:hAnsi="Arial" w:cs="Arial"/>
          <w:b/>
          <w:bCs/>
          <w:sz w:val="24"/>
          <w:szCs w:val="24"/>
          <w:lang w:val="en-US"/>
        </w:rPr>
      </w:pPr>
    </w:p>
    <w:p w14:paraId="664B7FC1" w14:textId="79710CB1" w:rsidR="00F31262" w:rsidRDefault="00F31262" w:rsidP="003305AA">
      <w:pPr>
        <w:spacing w:line="360" w:lineRule="auto"/>
        <w:jc w:val="both"/>
        <w:rPr>
          <w:ins w:id="33300" w:author="Neeshu Bhadauriya" w:date="2021-09-27T21:56:00Z"/>
          <w:rFonts w:ascii="Arial" w:eastAsia="Arial" w:hAnsi="Arial" w:cs="Arial"/>
          <w:b/>
          <w:bCs/>
          <w:sz w:val="24"/>
          <w:szCs w:val="24"/>
          <w:lang w:val="en-US"/>
        </w:rPr>
      </w:pPr>
    </w:p>
    <w:p w14:paraId="0100CCA1" w14:textId="16B6E660" w:rsidR="00F31262" w:rsidRDefault="00F31262" w:rsidP="003305AA">
      <w:pPr>
        <w:spacing w:line="360" w:lineRule="auto"/>
        <w:jc w:val="both"/>
        <w:rPr>
          <w:ins w:id="33301" w:author="Neeshu Bhadauriya" w:date="2021-09-27T21:56:00Z"/>
          <w:rFonts w:ascii="Arial" w:eastAsia="Arial" w:hAnsi="Arial" w:cs="Arial"/>
          <w:b/>
          <w:bCs/>
          <w:sz w:val="24"/>
          <w:szCs w:val="24"/>
          <w:lang w:val="en-US"/>
        </w:rPr>
      </w:pPr>
    </w:p>
    <w:p w14:paraId="01B0B8F6" w14:textId="73B46A4D" w:rsidR="00F31262" w:rsidRDefault="00F31262" w:rsidP="003305AA">
      <w:pPr>
        <w:spacing w:line="360" w:lineRule="auto"/>
        <w:jc w:val="both"/>
        <w:rPr>
          <w:ins w:id="33302" w:author="Neeshu Bhadauriya" w:date="2021-09-27T21:56:00Z"/>
          <w:rFonts w:ascii="Arial" w:eastAsia="Arial" w:hAnsi="Arial" w:cs="Arial"/>
          <w:b/>
          <w:bCs/>
          <w:sz w:val="24"/>
          <w:szCs w:val="24"/>
          <w:lang w:val="en-US"/>
        </w:rPr>
      </w:pPr>
    </w:p>
    <w:p w14:paraId="6B5F059E" w14:textId="77777777" w:rsidR="00F31262" w:rsidRDefault="00F31262" w:rsidP="003305AA">
      <w:pPr>
        <w:spacing w:line="360" w:lineRule="auto"/>
        <w:jc w:val="both"/>
        <w:rPr>
          <w:ins w:id="33303" w:author="Neeshu Bhadauriya" w:date="2021-09-27T21:56:00Z"/>
          <w:rFonts w:ascii="Arial" w:eastAsia="Arial" w:hAnsi="Arial" w:cs="Arial"/>
          <w:b/>
          <w:bCs/>
          <w:sz w:val="24"/>
          <w:szCs w:val="24"/>
          <w:lang w:val="en-US"/>
        </w:rPr>
      </w:pPr>
    </w:p>
    <w:p w14:paraId="59C4F8AB" w14:textId="4A9C7F6E" w:rsidR="001C296B" w:rsidDel="00F31262" w:rsidRDefault="001C296B" w:rsidP="003305AA">
      <w:pPr>
        <w:spacing w:line="360" w:lineRule="auto"/>
        <w:jc w:val="both"/>
        <w:rPr>
          <w:ins w:id="33304" w:author="Ritu Kamra" w:date="2021-09-27T19:39:00Z"/>
          <w:del w:id="33305" w:author="Neeshu Bhadauriya" w:date="2021-09-27T21:56:00Z"/>
          <w:rFonts w:ascii="Arial" w:eastAsia="Arial" w:hAnsi="Arial" w:cs="Arial"/>
          <w:b/>
          <w:bCs/>
          <w:sz w:val="24"/>
          <w:szCs w:val="24"/>
          <w:lang w:val="en-US"/>
        </w:rPr>
      </w:pPr>
    </w:p>
    <w:p w14:paraId="215E2850" w14:textId="12A3A190" w:rsidR="001C296B" w:rsidDel="00F31262" w:rsidRDefault="001C296B" w:rsidP="003305AA">
      <w:pPr>
        <w:spacing w:line="360" w:lineRule="auto"/>
        <w:jc w:val="both"/>
        <w:rPr>
          <w:ins w:id="33306" w:author="Ritu Kamra" w:date="2021-09-27T19:39:00Z"/>
          <w:del w:id="33307" w:author="Neeshu Bhadauriya" w:date="2021-09-27T21:56:00Z"/>
          <w:rFonts w:ascii="Arial" w:eastAsia="Arial" w:hAnsi="Arial" w:cs="Arial"/>
          <w:b/>
          <w:bCs/>
          <w:sz w:val="24"/>
          <w:szCs w:val="24"/>
          <w:lang w:val="en-US"/>
        </w:rPr>
      </w:pPr>
    </w:p>
    <w:p w14:paraId="2BD15641" w14:textId="2A79C790" w:rsidR="001C296B" w:rsidDel="00F31262" w:rsidRDefault="001C296B" w:rsidP="003305AA">
      <w:pPr>
        <w:spacing w:line="360" w:lineRule="auto"/>
        <w:jc w:val="both"/>
        <w:rPr>
          <w:ins w:id="33308" w:author="Ritu Kamra" w:date="2021-09-27T19:39:00Z"/>
          <w:del w:id="33309" w:author="Neeshu Bhadauriya" w:date="2021-09-27T21:56:00Z"/>
          <w:rFonts w:ascii="Arial" w:eastAsia="Arial" w:hAnsi="Arial" w:cs="Arial"/>
          <w:b/>
          <w:bCs/>
          <w:sz w:val="24"/>
          <w:szCs w:val="24"/>
          <w:lang w:val="en-US"/>
        </w:rPr>
      </w:pPr>
    </w:p>
    <w:p w14:paraId="68DCE8BA" w14:textId="70D17B0C" w:rsidR="001C296B" w:rsidDel="00F31262" w:rsidRDefault="001C296B" w:rsidP="003305AA">
      <w:pPr>
        <w:spacing w:line="360" w:lineRule="auto"/>
        <w:jc w:val="both"/>
        <w:rPr>
          <w:ins w:id="33310" w:author="Ritu Kamra" w:date="2021-09-27T19:39:00Z"/>
          <w:del w:id="33311" w:author="Neeshu Bhadauriya" w:date="2021-09-27T21:56:00Z"/>
          <w:rFonts w:ascii="Arial" w:eastAsia="Arial" w:hAnsi="Arial" w:cs="Arial"/>
          <w:b/>
          <w:bCs/>
          <w:sz w:val="24"/>
          <w:szCs w:val="24"/>
          <w:lang w:val="en-US"/>
        </w:rPr>
      </w:pPr>
    </w:p>
    <w:p w14:paraId="0C25C7A5" w14:textId="77777777" w:rsidR="001C296B" w:rsidRDefault="001C296B" w:rsidP="003305AA">
      <w:pPr>
        <w:spacing w:line="360" w:lineRule="auto"/>
        <w:jc w:val="both"/>
        <w:rPr>
          <w:ins w:id="33312" w:author="Ritu Kamra" w:date="2021-09-27T19:39:00Z"/>
          <w:rFonts w:ascii="Arial" w:eastAsia="Arial" w:hAnsi="Arial" w:cs="Arial"/>
          <w:b/>
          <w:bCs/>
          <w:sz w:val="24"/>
          <w:szCs w:val="24"/>
          <w:lang w:val="en-US"/>
        </w:rPr>
      </w:pPr>
    </w:p>
    <w:p w14:paraId="3111DE88" w14:textId="7DD915C9" w:rsidR="003305AA" w:rsidRPr="003305AA" w:rsidRDefault="00912717" w:rsidP="003305AA">
      <w:pPr>
        <w:spacing w:line="360" w:lineRule="auto"/>
        <w:jc w:val="both"/>
        <w:rPr>
          <w:ins w:id="33313" w:author="Ritu Kamra" w:date="2021-09-26T09:35:00Z"/>
          <w:rFonts w:ascii="Arial" w:hAnsi="Arial" w:cs="Arial"/>
          <w:sz w:val="24"/>
          <w:szCs w:val="24"/>
          <w:rPrChange w:id="33314" w:author="Ritu Kamra" w:date="2021-09-26T09:38:00Z">
            <w:rPr>
              <w:ins w:id="33315" w:author="Ritu Kamra" w:date="2021-09-26T09:35:00Z"/>
              <w:rFonts w:ascii="Times New Roman" w:hAnsi="Times New Roman" w:cs="Times New Roman"/>
            </w:rPr>
          </w:rPrChange>
        </w:rPr>
      </w:pPr>
      <w:ins w:id="33316" w:author="Ritu Kamra" w:date="2021-09-27T17:54:00Z">
        <w:r w:rsidRPr="004070B7">
          <w:rPr>
            <w:rFonts w:ascii="Arial" w:eastAsia="Arial" w:hAnsi="Arial" w:cs="Arial"/>
            <w:b/>
            <w:bCs/>
            <w:sz w:val="24"/>
            <w:szCs w:val="24"/>
            <w:lang w:val="en-US"/>
          </w:rPr>
          <w:lastRenderedPageBreak/>
          <w:t xml:space="preserve">Table </w:t>
        </w:r>
        <w:r>
          <w:rPr>
            <w:rFonts w:ascii="Arial" w:eastAsia="Arial" w:hAnsi="Arial" w:cs="Arial"/>
            <w:b/>
            <w:bCs/>
            <w:sz w:val="24"/>
            <w:szCs w:val="24"/>
            <w:lang w:val="en-US"/>
          </w:rPr>
          <w:t>1</w:t>
        </w:r>
      </w:ins>
      <w:ins w:id="33317" w:author="Ritu Kamra" w:date="2021-09-27T18:23:00Z">
        <w:r w:rsidR="003E5CA6">
          <w:rPr>
            <w:rFonts w:ascii="Arial" w:eastAsia="Arial" w:hAnsi="Arial" w:cs="Arial"/>
            <w:b/>
            <w:bCs/>
            <w:sz w:val="24"/>
            <w:szCs w:val="24"/>
            <w:lang w:val="en-US"/>
          </w:rPr>
          <w:t>7</w:t>
        </w:r>
      </w:ins>
      <w:ins w:id="33318" w:author="Ritu Kamra" w:date="2021-09-27T17:54:00Z">
        <w:r w:rsidRPr="004070B7">
          <w:rPr>
            <w:rFonts w:ascii="Arial" w:eastAsia="Arial" w:hAnsi="Arial" w:cs="Arial"/>
            <w:b/>
            <w:bCs/>
            <w:sz w:val="24"/>
            <w:szCs w:val="24"/>
            <w:lang w:val="en-US"/>
          </w:rPr>
          <w:t xml:space="preserve">: </w:t>
        </w:r>
      </w:ins>
      <w:ins w:id="33319" w:author="Ritu Kamra" w:date="2021-09-27T17:56:00Z">
        <w:r>
          <w:rPr>
            <w:rFonts w:ascii="Arial" w:eastAsia="Arial" w:hAnsi="Arial" w:cs="Arial"/>
            <w:b/>
            <w:bCs/>
            <w:sz w:val="24"/>
            <w:szCs w:val="24"/>
          </w:rPr>
          <w:t>MEA</w:t>
        </w:r>
      </w:ins>
      <w:ins w:id="33320" w:author="Ritu Kamra" w:date="2021-09-27T17:54:00Z">
        <w:r w:rsidRPr="004070B7">
          <w:rPr>
            <w:rFonts w:ascii="Arial" w:eastAsia="Arial" w:hAnsi="Arial" w:cs="Arial"/>
            <w:b/>
            <w:bCs/>
            <w:sz w:val="24"/>
            <w:szCs w:val="24"/>
          </w:rPr>
          <w:t xml:space="preserve"> Epoxy Resin Market Supply Analysis</w:t>
        </w:r>
        <w:r w:rsidRPr="004070B7">
          <w:rPr>
            <w:rFonts w:ascii="Arial" w:eastAsia="Arial" w:hAnsi="Arial" w:cs="Arial"/>
            <w:b/>
            <w:bCs/>
            <w:sz w:val="24"/>
            <w:szCs w:val="24"/>
            <w:lang w:val="en-US"/>
          </w:rPr>
          <w:t>, By Volume, 2015-2025F (Thousand Tonnes</w:t>
        </w:r>
        <w:r>
          <w:rPr>
            <w:rFonts w:ascii="Arial" w:eastAsia="Arial" w:hAnsi="Arial" w:cs="Arial"/>
            <w:b/>
            <w:bCs/>
            <w:sz w:val="24"/>
            <w:szCs w:val="24"/>
            <w:lang w:val="en-US"/>
          </w:rPr>
          <w:t>)</w:t>
        </w:r>
      </w:ins>
    </w:p>
    <w:p w14:paraId="488AE24E" w14:textId="4916B74A" w:rsidR="003305AA" w:rsidRDefault="003305AA" w:rsidP="008150A2">
      <w:pPr>
        <w:tabs>
          <w:tab w:val="left" w:pos="1290"/>
        </w:tabs>
        <w:rPr>
          <w:rFonts w:ascii="Arial" w:eastAsia="Arial" w:hAnsi="Arial" w:cs="Arial"/>
          <w:sz w:val="24"/>
          <w:szCs w:val="24"/>
        </w:rPr>
      </w:pPr>
    </w:p>
    <w:tbl>
      <w:tblPr>
        <w:tblW w:w="10158" w:type="dxa"/>
        <w:tblCellMar>
          <w:left w:w="0" w:type="dxa"/>
          <w:right w:w="0" w:type="dxa"/>
        </w:tblCellMar>
        <w:tblLook w:val="0420" w:firstRow="1" w:lastRow="0" w:firstColumn="0" w:lastColumn="0" w:noHBand="0" w:noVBand="1"/>
        <w:tblPrChange w:id="33321" w:author="Ritu Kamra" w:date="2021-09-27T19:40:00Z">
          <w:tblPr>
            <w:tblW w:w="10170" w:type="dxa"/>
            <w:tblCellMar>
              <w:left w:w="0" w:type="dxa"/>
              <w:right w:w="0" w:type="dxa"/>
            </w:tblCellMar>
            <w:tblLook w:val="0420" w:firstRow="1" w:lastRow="0" w:firstColumn="0" w:lastColumn="0" w:noHBand="0" w:noVBand="1"/>
          </w:tblPr>
        </w:tblPrChange>
      </w:tblPr>
      <w:tblGrid>
        <w:gridCol w:w="1144"/>
        <w:gridCol w:w="1108"/>
        <w:gridCol w:w="1108"/>
        <w:gridCol w:w="1108"/>
        <w:gridCol w:w="1138"/>
        <w:gridCol w:w="1138"/>
        <w:gridCol w:w="1138"/>
        <w:gridCol w:w="1138"/>
        <w:gridCol w:w="1138"/>
        <w:tblGridChange w:id="33322">
          <w:tblGrid>
            <w:gridCol w:w="1144"/>
            <w:gridCol w:w="1108"/>
            <w:gridCol w:w="1108"/>
            <w:gridCol w:w="1108"/>
            <w:gridCol w:w="1138"/>
            <w:gridCol w:w="1138"/>
            <w:gridCol w:w="1138"/>
            <w:gridCol w:w="1138"/>
            <w:gridCol w:w="1138"/>
          </w:tblGrid>
        </w:tblGridChange>
      </w:tblGrid>
      <w:tr w:rsidR="001C296B" w:rsidRPr="004070B7" w14:paraId="33960A7F" w14:textId="77777777" w:rsidTr="001C296B">
        <w:trPr>
          <w:trHeight w:val="477"/>
          <w:trPrChange w:id="33323" w:author="Ritu Kamra" w:date="2021-09-27T19:40:00Z">
            <w:trPr>
              <w:trHeight w:val="477"/>
            </w:trPr>
          </w:trPrChange>
        </w:trPr>
        <w:tc>
          <w:tcPr>
            <w:tcW w:w="114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Change w:id="33324" w:author="Ritu Kamra" w:date="2021-09-27T19:40:00Z">
              <w:tcPr>
                <w:tcW w:w="104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tcPrChange>
          </w:tcPr>
          <w:p w14:paraId="4CCA446F" w14:textId="77777777" w:rsidR="001C296B" w:rsidRPr="004070B7" w:rsidRDefault="001C296B" w:rsidP="00092529">
            <w:pPr>
              <w:tabs>
                <w:tab w:val="left" w:pos="1290"/>
              </w:tabs>
              <w:rPr>
                <w:rFonts w:ascii="Verdana" w:eastAsia="Arial" w:hAnsi="Verdana" w:cs="Arial"/>
                <w:sz w:val="14"/>
                <w:szCs w:val="14"/>
              </w:rPr>
            </w:pPr>
          </w:p>
        </w:tc>
        <w:tc>
          <w:tcPr>
            <w:tcW w:w="110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Change w:id="33325" w:author="Ritu Kamra" w:date="2021-09-27T19:40:00Z">
              <w:tcPr>
                <w:tcW w:w="99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tcPrChange>
          </w:tcPr>
          <w:p w14:paraId="06B0448C" w14:textId="77777777" w:rsidR="001C296B" w:rsidRPr="00AD2607" w:rsidRDefault="001C296B" w:rsidP="00092529">
            <w:pPr>
              <w:tabs>
                <w:tab w:val="left" w:pos="1290"/>
              </w:tabs>
              <w:rPr>
                <w:rFonts w:ascii="Verdana" w:eastAsia="Arial" w:hAnsi="Verdana" w:cs="Arial"/>
                <w:color w:val="FFFFFF" w:themeColor="background1"/>
                <w:sz w:val="14"/>
                <w:szCs w:val="14"/>
                <w:rPrChange w:id="33326" w:author="Dilip Kumar" w:date="2021-09-26T12:10:00Z">
                  <w:rPr>
                    <w:rFonts w:ascii="Verdana" w:eastAsia="Arial" w:hAnsi="Verdana" w:cs="Arial"/>
                    <w:sz w:val="14"/>
                    <w:szCs w:val="14"/>
                  </w:rPr>
                </w:rPrChange>
              </w:rPr>
            </w:pPr>
            <w:r w:rsidRPr="00AD2607">
              <w:rPr>
                <w:rFonts w:ascii="Verdana" w:eastAsia="Arial" w:hAnsi="Verdana" w:cs="Arial"/>
                <w:b/>
                <w:bCs/>
                <w:color w:val="FFFFFF" w:themeColor="background1"/>
                <w:sz w:val="14"/>
                <w:szCs w:val="14"/>
                <w:rPrChange w:id="33327" w:author="Dilip Kumar" w:date="2021-09-26T12:10:00Z">
                  <w:rPr>
                    <w:rFonts w:ascii="Verdana" w:eastAsia="Arial" w:hAnsi="Verdana" w:cs="Arial"/>
                    <w:b/>
                    <w:bCs/>
                    <w:sz w:val="14"/>
                    <w:szCs w:val="14"/>
                  </w:rPr>
                </w:rPrChange>
              </w:rPr>
              <w:t>2015</w:t>
            </w:r>
          </w:p>
        </w:tc>
        <w:tc>
          <w:tcPr>
            <w:tcW w:w="110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Change w:id="33328" w:author="Ritu Kamra" w:date="2021-09-27T19:40:00Z">
              <w:tcPr>
                <w:tcW w:w="99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tcPrChange>
          </w:tcPr>
          <w:p w14:paraId="334269C1" w14:textId="77777777" w:rsidR="001C296B" w:rsidRPr="00AD2607" w:rsidRDefault="001C296B" w:rsidP="00092529">
            <w:pPr>
              <w:tabs>
                <w:tab w:val="left" w:pos="1290"/>
              </w:tabs>
              <w:rPr>
                <w:rFonts w:ascii="Verdana" w:eastAsia="Arial" w:hAnsi="Verdana" w:cs="Arial"/>
                <w:color w:val="FFFFFF" w:themeColor="background1"/>
                <w:sz w:val="14"/>
                <w:szCs w:val="14"/>
                <w:rPrChange w:id="33329" w:author="Dilip Kumar" w:date="2021-09-26T12:10:00Z">
                  <w:rPr>
                    <w:rFonts w:ascii="Verdana" w:eastAsia="Arial" w:hAnsi="Verdana" w:cs="Arial"/>
                    <w:sz w:val="14"/>
                    <w:szCs w:val="14"/>
                  </w:rPr>
                </w:rPrChange>
              </w:rPr>
            </w:pPr>
            <w:r w:rsidRPr="00AD2607">
              <w:rPr>
                <w:rFonts w:ascii="Verdana" w:eastAsia="Arial" w:hAnsi="Verdana" w:cs="Arial"/>
                <w:b/>
                <w:bCs/>
                <w:color w:val="FFFFFF" w:themeColor="background1"/>
                <w:sz w:val="14"/>
                <w:szCs w:val="14"/>
                <w:rPrChange w:id="33330" w:author="Dilip Kumar" w:date="2021-09-26T12:10:00Z">
                  <w:rPr>
                    <w:rFonts w:ascii="Verdana" w:eastAsia="Arial" w:hAnsi="Verdana" w:cs="Arial"/>
                    <w:b/>
                    <w:bCs/>
                    <w:sz w:val="14"/>
                    <w:szCs w:val="14"/>
                  </w:rPr>
                </w:rPrChange>
              </w:rPr>
              <w:t>2016</w:t>
            </w:r>
          </w:p>
        </w:tc>
        <w:tc>
          <w:tcPr>
            <w:tcW w:w="110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Change w:id="33331" w:author="Ritu Kamra" w:date="2021-09-27T19:40:00Z">
              <w:tcPr>
                <w:tcW w:w="99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tcPrChange>
          </w:tcPr>
          <w:p w14:paraId="15DFE21D" w14:textId="77777777" w:rsidR="001C296B" w:rsidRPr="00AD2607" w:rsidRDefault="001C296B" w:rsidP="00092529">
            <w:pPr>
              <w:tabs>
                <w:tab w:val="left" w:pos="1290"/>
              </w:tabs>
              <w:rPr>
                <w:rFonts w:ascii="Verdana" w:eastAsia="Arial" w:hAnsi="Verdana" w:cs="Arial"/>
                <w:color w:val="FFFFFF" w:themeColor="background1"/>
                <w:sz w:val="14"/>
                <w:szCs w:val="14"/>
                <w:rPrChange w:id="33332" w:author="Dilip Kumar" w:date="2021-09-26T12:10:00Z">
                  <w:rPr>
                    <w:rFonts w:ascii="Verdana" w:eastAsia="Arial" w:hAnsi="Verdana" w:cs="Arial"/>
                    <w:sz w:val="14"/>
                    <w:szCs w:val="14"/>
                  </w:rPr>
                </w:rPrChange>
              </w:rPr>
            </w:pPr>
            <w:r w:rsidRPr="00AD2607">
              <w:rPr>
                <w:rFonts w:ascii="Verdana" w:eastAsia="Arial" w:hAnsi="Verdana" w:cs="Arial"/>
                <w:b/>
                <w:bCs/>
                <w:color w:val="FFFFFF" w:themeColor="background1"/>
                <w:sz w:val="14"/>
                <w:szCs w:val="14"/>
                <w:rPrChange w:id="33333" w:author="Dilip Kumar" w:date="2021-09-26T12:10:00Z">
                  <w:rPr>
                    <w:rFonts w:ascii="Verdana" w:eastAsia="Arial" w:hAnsi="Verdana" w:cs="Arial"/>
                    <w:b/>
                    <w:bCs/>
                    <w:sz w:val="14"/>
                    <w:szCs w:val="14"/>
                  </w:rPr>
                </w:rPrChange>
              </w:rPr>
              <w:t>2017</w:t>
            </w:r>
          </w:p>
        </w:tc>
        <w:tc>
          <w:tcPr>
            <w:tcW w:w="113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Change w:id="33334" w:author="Ritu Kamra" w:date="2021-09-27T19:40:00Z">
              <w:tcPr>
                <w:tcW w:w="1022"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tcPrChange>
          </w:tcPr>
          <w:p w14:paraId="0EB15B5B" w14:textId="77777777" w:rsidR="001C296B" w:rsidRPr="00AD2607" w:rsidRDefault="001C296B" w:rsidP="00092529">
            <w:pPr>
              <w:tabs>
                <w:tab w:val="left" w:pos="1290"/>
              </w:tabs>
              <w:rPr>
                <w:rFonts w:ascii="Verdana" w:eastAsia="Arial" w:hAnsi="Verdana" w:cs="Arial"/>
                <w:color w:val="FFFFFF" w:themeColor="background1"/>
                <w:sz w:val="14"/>
                <w:szCs w:val="14"/>
                <w:rPrChange w:id="33335" w:author="Dilip Kumar" w:date="2021-09-26T12:10:00Z">
                  <w:rPr>
                    <w:rFonts w:ascii="Verdana" w:eastAsia="Arial" w:hAnsi="Verdana" w:cs="Arial"/>
                    <w:sz w:val="14"/>
                    <w:szCs w:val="14"/>
                  </w:rPr>
                </w:rPrChange>
              </w:rPr>
            </w:pPr>
            <w:r w:rsidRPr="00AD2607">
              <w:rPr>
                <w:rFonts w:ascii="Verdana" w:eastAsia="Arial" w:hAnsi="Verdana" w:cs="Arial"/>
                <w:b/>
                <w:bCs/>
                <w:color w:val="FFFFFF" w:themeColor="background1"/>
                <w:sz w:val="14"/>
                <w:szCs w:val="14"/>
                <w:rPrChange w:id="33336" w:author="Dilip Kumar" w:date="2021-09-26T12:10:00Z">
                  <w:rPr>
                    <w:rFonts w:ascii="Verdana" w:eastAsia="Arial" w:hAnsi="Verdana" w:cs="Arial"/>
                    <w:b/>
                    <w:bCs/>
                    <w:sz w:val="14"/>
                    <w:szCs w:val="14"/>
                  </w:rPr>
                </w:rPrChange>
              </w:rPr>
              <w:t>2019</w:t>
            </w:r>
          </w:p>
        </w:tc>
        <w:tc>
          <w:tcPr>
            <w:tcW w:w="113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Change w:id="33337" w:author="Ritu Kamra" w:date="2021-09-27T19:40:00Z">
              <w:tcPr>
                <w:tcW w:w="1022"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tcPrChange>
          </w:tcPr>
          <w:p w14:paraId="450A7A70" w14:textId="77777777" w:rsidR="001C296B" w:rsidRPr="00AD2607" w:rsidRDefault="001C296B" w:rsidP="00092529">
            <w:pPr>
              <w:tabs>
                <w:tab w:val="left" w:pos="1290"/>
              </w:tabs>
              <w:rPr>
                <w:rFonts w:ascii="Verdana" w:eastAsia="Arial" w:hAnsi="Verdana" w:cs="Arial"/>
                <w:color w:val="FFFFFF" w:themeColor="background1"/>
                <w:sz w:val="14"/>
                <w:szCs w:val="14"/>
                <w:rPrChange w:id="33338" w:author="Dilip Kumar" w:date="2021-09-26T12:10:00Z">
                  <w:rPr>
                    <w:rFonts w:ascii="Verdana" w:eastAsia="Arial" w:hAnsi="Verdana" w:cs="Arial"/>
                    <w:sz w:val="14"/>
                    <w:szCs w:val="14"/>
                  </w:rPr>
                </w:rPrChange>
              </w:rPr>
            </w:pPr>
            <w:r w:rsidRPr="00AD2607">
              <w:rPr>
                <w:rFonts w:ascii="Verdana" w:eastAsia="Arial" w:hAnsi="Verdana" w:cs="Arial"/>
                <w:b/>
                <w:bCs/>
                <w:color w:val="FFFFFF" w:themeColor="background1"/>
                <w:sz w:val="14"/>
                <w:szCs w:val="14"/>
                <w:lang w:val="en-US"/>
                <w:rPrChange w:id="33339" w:author="Dilip Kumar" w:date="2021-09-26T12:10:00Z">
                  <w:rPr>
                    <w:rFonts w:ascii="Verdana" w:eastAsia="Arial" w:hAnsi="Verdana" w:cs="Arial"/>
                    <w:b/>
                    <w:bCs/>
                    <w:sz w:val="14"/>
                    <w:szCs w:val="14"/>
                    <w:lang w:val="en-US"/>
                  </w:rPr>
                </w:rPrChange>
              </w:rPr>
              <w:t>2020</w:t>
            </w:r>
          </w:p>
        </w:tc>
        <w:tc>
          <w:tcPr>
            <w:tcW w:w="113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Change w:id="33340" w:author="Ritu Kamra" w:date="2021-09-27T19:40:00Z">
              <w:tcPr>
                <w:tcW w:w="1022"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tcPrChange>
          </w:tcPr>
          <w:p w14:paraId="3E08065C" w14:textId="77777777" w:rsidR="001C296B" w:rsidRPr="00AD2607" w:rsidRDefault="001C296B" w:rsidP="00092529">
            <w:pPr>
              <w:tabs>
                <w:tab w:val="left" w:pos="1290"/>
              </w:tabs>
              <w:rPr>
                <w:rFonts w:ascii="Verdana" w:eastAsia="Arial" w:hAnsi="Verdana" w:cs="Arial"/>
                <w:color w:val="FFFFFF" w:themeColor="background1"/>
                <w:sz w:val="14"/>
                <w:szCs w:val="14"/>
                <w:rPrChange w:id="33341" w:author="Dilip Kumar" w:date="2021-09-26T12:10:00Z">
                  <w:rPr>
                    <w:rFonts w:ascii="Verdana" w:eastAsia="Arial" w:hAnsi="Verdana" w:cs="Arial"/>
                    <w:sz w:val="14"/>
                    <w:szCs w:val="14"/>
                  </w:rPr>
                </w:rPrChange>
              </w:rPr>
            </w:pPr>
            <w:r w:rsidRPr="00AD2607">
              <w:rPr>
                <w:rFonts w:ascii="Verdana" w:eastAsia="Arial" w:hAnsi="Verdana" w:cs="Arial"/>
                <w:b/>
                <w:bCs/>
                <w:color w:val="FFFFFF" w:themeColor="background1"/>
                <w:sz w:val="14"/>
                <w:szCs w:val="14"/>
                <w:rPrChange w:id="33342" w:author="Dilip Kumar" w:date="2021-09-26T12:10:00Z">
                  <w:rPr>
                    <w:rFonts w:ascii="Verdana" w:eastAsia="Arial" w:hAnsi="Verdana" w:cs="Arial"/>
                    <w:b/>
                    <w:bCs/>
                    <w:sz w:val="14"/>
                    <w:szCs w:val="14"/>
                  </w:rPr>
                </w:rPrChange>
              </w:rPr>
              <w:t>2021E</w:t>
            </w:r>
          </w:p>
        </w:tc>
        <w:tc>
          <w:tcPr>
            <w:tcW w:w="113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Change w:id="33343" w:author="Ritu Kamra" w:date="2021-09-27T19:40:00Z">
              <w:tcPr>
                <w:tcW w:w="1022"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tcPrChange>
          </w:tcPr>
          <w:p w14:paraId="54E8D1EF" w14:textId="77777777" w:rsidR="001C296B" w:rsidRPr="00AD2607" w:rsidRDefault="001C296B" w:rsidP="00092529">
            <w:pPr>
              <w:tabs>
                <w:tab w:val="left" w:pos="1290"/>
              </w:tabs>
              <w:rPr>
                <w:rFonts w:ascii="Verdana" w:eastAsia="Arial" w:hAnsi="Verdana" w:cs="Arial"/>
                <w:color w:val="FFFFFF" w:themeColor="background1"/>
                <w:sz w:val="14"/>
                <w:szCs w:val="14"/>
                <w:rPrChange w:id="33344" w:author="Dilip Kumar" w:date="2021-09-26T12:10:00Z">
                  <w:rPr>
                    <w:rFonts w:ascii="Verdana" w:eastAsia="Arial" w:hAnsi="Verdana" w:cs="Arial"/>
                    <w:sz w:val="14"/>
                    <w:szCs w:val="14"/>
                  </w:rPr>
                </w:rPrChange>
              </w:rPr>
            </w:pPr>
            <w:r w:rsidRPr="00AD2607">
              <w:rPr>
                <w:rFonts w:ascii="Verdana" w:eastAsia="Arial" w:hAnsi="Verdana" w:cs="Arial"/>
                <w:b/>
                <w:bCs/>
                <w:color w:val="FFFFFF" w:themeColor="background1"/>
                <w:sz w:val="14"/>
                <w:szCs w:val="14"/>
                <w:rPrChange w:id="33345" w:author="Dilip Kumar" w:date="2021-09-26T12:10:00Z">
                  <w:rPr>
                    <w:rFonts w:ascii="Verdana" w:eastAsia="Arial" w:hAnsi="Verdana" w:cs="Arial"/>
                    <w:b/>
                    <w:bCs/>
                    <w:sz w:val="14"/>
                    <w:szCs w:val="14"/>
                  </w:rPr>
                </w:rPrChange>
              </w:rPr>
              <w:t>2025F</w:t>
            </w:r>
          </w:p>
        </w:tc>
        <w:tc>
          <w:tcPr>
            <w:tcW w:w="113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Change w:id="33346" w:author="Ritu Kamra" w:date="2021-09-27T19:40:00Z">
              <w:tcPr>
                <w:tcW w:w="1022"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tcPrChange>
          </w:tcPr>
          <w:p w14:paraId="02CAA7DA" w14:textId="77777777" w:rsidR="001C296B" w:rsidRPr="00AD2607" w:rsidRDefault="001C296B" w:rsidP="00092529">
            <w:pPr>
              <w:tabs>
                <w:tab w:val="left" w:pos="1290"/>
              </w:tabs>
              <w:rPr>
                <w:rFonts w:ascii="Verdana" w:eastAsia="Arial" w:hAnsi="Verdana" w:cs="Arial"/>
                <w:color w:val="FFFFFF" w:themeColor="background1"/>
                <w:sz w:val="14"/>
                <w:szCs w:val="14"/>
                <w:rPrChange w:id="33347" w:author="Dilip Kumar" w:date="2021-09-26T12:10:00Z">
                  <w:rPr>
                    <w:rFonts w:ascii="Verdana" w:eastAsia="Arial" w:hAnsi="Verdana" w:cs="Arial"/>
                    <w:sz w:val="14"/>
                    <w:szCs w:val="14"/>
                  </w:rPr>
                </w:rPrChange>
              </w:rPr>
            </w:pPr>
            <w:r w:rsidRPr="00AD2607">
              <w:rPr>
                <w:rFonts w:ascii="Verdana" w:eastAsia="Arial" w:hAnsi="Verdana" w:cs="Arial"/>
                <w:b/>
                <w:bCs/>
                <w:color w:val="FFFFFF" w:themeColor="background1"/>
                <w:sz w:val="14"/>
                <w:szCs w:val="14"/>
                <w:rPrChange w:id="33348" w:author="Dilip Kumar" w:date="2021-09-26T12:10:00Z">
                  <w:rPr>
                    <w:rFonts w:ascii="Verdana" w:eastAsia="Arial" w:hAnsi="Verdana" w:cs="Arial"/>
                    <w:b/>
                    <w:bCs/>
                    <w:sz w:val="14"/>
                    <w:szCs w:val="14"/>
                  </w:rPr>
                </w:rPrChange>
              </w:rPr>
              <w:t>2030F</w:t>
            </w:r>
          </w:p>
        </w:tc>
      </w:tr>
      <w:tr w:rsidR="001C296B" w:rsidRPr="004070B7" w14:paraId="5E37EC10" w14:textId="77777777" w:rsidTr="001C296B">
        <w:trPr>
          <w:trHeight w:val="477"/>
          <w:trPrChange w:id="33349" w:author="Ritu Kamra" w:date="2021-09-27T19:40:00Z">
            <w:trPr>
              <w:trHeight w:val="477"/>
            </w:trPr>
          </w:trPrChange>
        </w:trPr>
        <w:tc>
          <w:tcPr>
            <w:tcW w:w="1144"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Change w:id="33350" w:author="Ritu Kamra" w:date="2021-09-27T19:40:00Z">
              <w:tcPr>
                <w:tcW w:w="1048"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tcPrChange>
          </w:tcPr>
          <w:p w14:paraId="6C20C4B8" w14:textId="77777777" w:rsidR="001C296B" w:rsidRPr="004070B7" w:rsidRDefault="001C296B" w:rsidP="003305AA">
            <w:pPr>
              <w:tabs>
                <w:tab w:val="left" w:pos="1290"/>
              </w:tabs>
              <w:rPr>
                <w:rFonts w:ascii="Verdana" w:eastAsia="Arial" w:hAnsi="Verdana" w:cs="Arial"/>
                <w:sz w:val="14"/>
                <w:szCs w:val="14"/>
              </w:rPr>
            </w:pPr>
            <w:r w:rsidRPr="004070B7">
              <w:rPr>
                <w:rFonts w:ascii="Verdana" w:eastAsia="Arial" w:hAnsi="Verdana" w:cs="Arial"/>
                <w:b/>
                <w:bCs/>
                <w:sz w:val="14"/>
                <w:szCs w:val="14"/>
              </w:rPr>
              <w:t>Capacity</w:t>
            </w:r>
          </w:p>
        </w:tc>
        <w:tc>
          <w:tcPr>
            <w:tcW w:w="110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3351" w:author="Ritu Kamra" w:date="2021-09-27T19:40:00Z">
              <w:tcPr>
                <w:tcW w:w="99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4027B67D" w14:textId="60706D01" w:rsidR="001C296B" w:rsidRPr="00B93A62" w:rsidRDefault="001C296B">
            <w:pPr>
              <w:tabs>
                <w:tab w:val="left" w:pos="1290"/>
              </w:tabs>
              <w:jc w:val="center"/>
              <w:rPr>
                <w:rFonts w:ascii="Verdana" w:eastAsia="Arial" w:hAnsi="Verdana" w:cs="Arial"/>
                <w:sz w:val="14"/>
                <w:szCs w:val="14"/>
              </w:rPr>
              <w:pPrChange w:id="33352" w:author="Ritu Kamra" w:date="2021-09-27T19:40:00Z">
                <w:pPr>
                  <w:tabs>
                    <w:tab w:val="left" w:pos="1290"/>
                  </w:tabs>
                </w:pPr>
              </w:pPrChange>
            </w:pPr>
            <w:ins w:id="33353" w:author="Ritu Kamra" w:date="2021-09-26T09:32:00Z">
              <w:r w:rsidRPr="00B93A62">
                <w:rPr>
                  <w:rFonts w:ascii="Verdana" w:hAnsi="Verdana" w:cs="Arial"/>
                  <w:color w:val="000000"/>
                  <w:sz w:val="14"/>
                  <w:szCs w:val="14"/>
                  <w:rPrChange w:id="33354" w:author="Ritu Kamra" w:date="2021-09-27T20:48:00Z">
                    <w:rPr>
                      <w:rFonts w:ascii="Arial" w:hAnsi="Arial" w:cs="Arial"/>
                      <w:color w:val="000000"/>
                      <w:sz w:val="20"/>
                      <w:szCs w:val="20"/>
                    </w:rPr>
                  </w:rPrChange>
                </w:rPr>
                <w:t>74.00</w:t>
              </w:r>
            </w:ins>
            <w:del w:id="33355" w:author="Ritu Kamra" w:date="2021-09-26T09:27:00Z">
              <w:r w:rsidRPr="00B93A62" w:rsidDel="008A44F1">
                <w:rPr>
                  <w:rFonts w:ascii="Verdana" w:eastAsia="Arial" w:hAnsi="Verdana" w:cs="Arial"/>
                  <w:sz w:val="14"/>
                  <w:szCs w:val="14"/>
                </w:rPr>
                <w:delText>120.00</w:delText>
              </w:r>
            </w:del>
          </w:p>
        </w:tc>
        <w:tc>
          <w:tcPr>
            <w:tcW w:w="110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3356" w:author="Ritu Kamra" w:date="2021-09-27T19:40:00Z">
              <w:tcPr>
                <w:tcW w:w="99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4E90A5C3" w14:textId="6A639C5A" w:rsidR="001C296B" w:rsidRPr="00B93A62" w:rsidRDefault="001C296B">
            <w:pPr>
              <w:tabs>
                <w:tab w:val="left" w:pos="1290"/>
              </w:tabs>
              <w:jc w:val="center"/>
              <w:rPr>
                <w:rFonts w:ascii="Verdana" w:eastAsia="Arial" w:hAnsi="Verdana" w:cs="Arial"/>
                <w:sz w:val="14"/>
                <w:szCs w:val="14"/>
              </w:rPr>
              <w:pPrChange w:id="33357" w:author="Ritu Kamra" w:date="2021-09-27T19:40:00Z">
                <w:pPr>
                  <w:tabs>
                    <w:tab w:val="left" w:pos="1290"/>
                  </w:tabs>
                </w:pPr>
              </w:pPrChange>
            </w:pPr>
            <w:ins w:id="33358" w:author="Ritu Kamra" w:date="2021-09-26T09:32:00Z">
              <w:r w:rsidRPr="00B93A62">
                <w:rPr>
                  <w:rFonts w:ascii="Verdana" w:hAnsi="Verdana" w:cs="Arial"/>
                  <w:color w:val="000000"/>
                  <w:sz w:val="14"/>
                  <w:szCs w:val="14"/>
                  <w:rPrChange w:id="33359" w:author="Ritu Kamra" w:date="2021-09-27T20:48:00Z">
                    <w:rPr>
                      <w:rFonts w:ascii="Arial" w:hAnsi="Arial" w:cs="Arial"/>
                      <w:color w:val="000000"/>
                      <w:sz w:val="20"/>
                      <w:szCs w:val="20"/>
                    </w:rPr>
                  </w:rPrChange>
                </w:rPr>
                <w:t>84.00</w:t>
              </w:r>
            </w:ins>
            <w:del w:id="33360" w:author="Ritu Kamra" w:date="2021-09-26T09:27:00Z">
              <w:r w:rsidRPr="00B93A62" w:rsidDel="008A44F1">
                <w:rPr>
                  <w:rFonts w:ascii="Verdana" w:eastAsia="Arial" w:hAnsi="Verdana" w:cs="Arial"/>
                  <w:sz w:val="14"/>
                  <w:szCs w:val="14"/>
                </w:rPr>
                <w:delText>120.00</w:delText>
              </w:r>
            </w:del>
          </w:p>
        </w:tc>
        <w:tc>
          <w:tcPr>
            <w:tcW w:w="110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3361" w:author="Ritu Kamra" w:date="2021-09-27T19:40:00Z">
              <w:tcPr>
                <w:tcW w:w="99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1E340734" w14:textId="54FA3ADE" w:rsidR="001C296B" w:rsidRPr="00B93A62" w:rsidRDefault="001C296B">
            <w:pPr>
              <w:tabs>
                <w:tab w:val="left" w:pos="1290"/>
              </w:tabs>
              <w:jc w:val="center"/>
              <w:rPr>
                <w:rFonts w:ascii="Verdana" w:eastAsia="Arial" w:hAnsi="Verdana" w:cs="Arial"/>
                <w:sz w:val="14"/>
                <w:szCs w:val="14"/>
              </w:rPr>
              <w:pPrChange w:id="33362" w:author="Ritu Kamra" w:date="2021-09-27T19:40:00Z">
                <w:pPr>
                  <w:tabs>
                    <w:tab w:val="left" w:pos="1290"/>
                  </w:tabs>
                </w:pPr>
              </w:pPrChange>
            </w:pPr>
            <w:ins w:id="33363" w:author="Ritu Kamra" w:date="2021-09-26T09:32:00Z">
              <w:r w:rsidRPr="00B93A62">
                <w:rPr>
                  <w:rFonts w:ascii="Verdana" w:hAnsi="Verdana" w:cs="Arial"/>
                  <w:color w:val="000000"/>
                  <w:sz w:val="14"/>
                  <w:szCs w:val="14"/>
                  <w:rPrChange w:id="33364" w:author="Ritu Kamra" w:date="2021-09-27T20:48:00Z">
                    <w:rPr>
                      <w:rFonts w:ascii="Arial" w:hAnsi="Arial" w:cs="Arial"/>
                      <w:color w:val="000000"/>
                      <w:sz w:val="20"/>
                      <w:szCs w:val="20"/>
                    </w:rPr>
                  </w:rPrChange>
                </w:rPr>
                <w:t>84.00</w:t>
              </w:r>
            </w:ins>
            <w:del w:id="33365" w:author="Ritu Kamra" w:date="2021-09-26T09:27:00Z">
              <w:r w:rsidRPr="00B93A62" w:rsidDel="008A44F1">
                <w:rPr>
                  <w:rFonts w:ascii="Verdana" w:eastAsia="Arial" w:hAnsi="Verdana" w:cs="Arial"/>
                  <w:sz w:val="14"/>
                  <w:szCs w:val="14"/>
                </w:rPr>
                <w:delText>120.00</w:delText>
              </w:r>
            </w:del>
          </w:p>
        </w:tc>
        <w:tc>
          <w:tcPr>
            <w:tcW w:w="113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3366" w:author="Ritu Kamra" w:date="2021-09-27T19:40:00Z">
              <w:tcPr>
                <w:tcW w:w="1022"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5722575A" w14:textId="00C89211" w:rsidR="001C296B" w:rsidRPr="00B93A62" w:rsidRDefault="001C296B">
            <w:pPr>
              <w:tabs>
                <w:tab w:val="left" w:pos="1290"/>
              </w:tabs>
              <w:jc w:val="center"/>
              <w:rPr>
                <w:rFonts w:ascii="Verdana" w:eastAsia="Arial" w:hAnsi="Verdana" w:cs="Arial"/>
                <w:sz w:val="14"/>
                <w:szCs w:val="14"/>
              </w:rPr>
              <w:pPrChange w:id="33367" w:author="Ritu Kamra" w:date="2021-09-27T19:40:00Z">
                <w:pPr>
                  <w:tabs>
                    <w:tab w:val="left" w:pos="1290"/>
                  </w:tabs>
                </w:pPr>
              </w:pPrChange>
            </w:pPr>
            <w:ins w:id="33368" w:author="Ritu Kamra" w:date="2021-09-26T09:32:00Z">
              <w:r w:rsidRPr="00B93A62">
                <w:rPr>
                  <w:rFonts w:ascii="Verdana" w:hAnsi="Verdana" w:cs="Arial"/>
                  <w:color w:val="000000"/>
                  <w:sz w:val="14"/>
                  <w:szCs w:val="14"/>
                  <w:rPrChange w:id="33369" w:author="Ritu Kamra" w:date="2021-09-27T20:48:00Z">
                    <w:rPr>
                      <w:rFonts w:ascii="Arial" w:hAnsi="Arial" w:cs="Arial"/>
                      <w:color w:val="000000"/>
                      <w:sz w:val="20"/>
                      <w:szCs w:val="20"/>
                    </w:rPr>
                  </w:rPrChange>
                </w:rPr>
                <w:t>106.00</w:t>
              </w:r>
            </w:ins>
            <w:del w:id="33370" w:author="Ritu Kamra" w:date="2021-09-26T09:27:00Z">
              <w:r w:rsidRPr="00B93A62" w:rsidDel="008A44F1">
                <w:rPr>
                  <w:rFonts w:ascii="Verdana" w:eastAsia="Arial" w:hAnsi="Verdana" w:cs="Arial"/>
                  <w:sz w:val="14"/>
                  <w:szCs w:val="14"/>
                </w:rPr>
                <w:delText>120.00</w:delText>
              </w:r>
            </w:del>
          </w:p>
        </w:tc>
        <w:tc>
          <w:tcPr>
            <w:tcW w:w="113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3371" w:author="Ritu Kamra" w:date="2021-09-27T19:40:00Z">
              <w:tcPr>
                <w:tcW w:w="1022"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5B7DF787" w14:textId="4F350109" w:rsidR="001C296B" w:rsidRPr="00B93A62" w:rsidRDefault="001C296B">
            <w:pPr>
              <w:tabs>
                <w:tab w:val="left" w:pos="1290"/>
              </w:tabs>
              <w:jc w:val="center"/>
              <w:rPr>
                <w:rFonts w:ascii="Verdana" w:eastAsia="Arial" w:hAnsi="Verdana" w:cs="Arial"/>
                <w:sz w:val="14"/>
                <w:szCs w:val="14"/>
              </w:rPr>
              <w:pPrChange w:id="33372" w:author="Ritu Kamra" w:date="2021-09-27T19:40:00Z">
                <w:pPr>
                  <w:tabs>
                    <w:tab w:val="left" w:pos="1290"/>
                  </w:tabs>
                </w:pPr>
              </w:pPrChange>
            </w:pPr>
            <w:ins w:id="33373" w:author="Ritu Kamra" w:date="2021-09-26T09:32:00Z">
              <w:r w:rsidRPr="00B93A62">
                <w:rPr>
                  <w:rFonts w:ascii="Verdana" w:hAnsi="Verdana" w:cs="Arial"/>
                  <w:color w:val="000000"/>
                  <w:sz w:val="14"/>
                  <w:szCs w:val="14"/>
                  <w:rPrChange w:id="33374" w:author="Ritu Kamra" w:date="2021-09-27T20:48:00Z">
                    <w:rPr>
                      <w:rFonts w:ascii="Arial" w:hAnsi="Arial" w:cs="Arial"/>
                      <w:color w:val="000000"/>
                      <w:sz w:val="20"/>
                      <w:szCs w:val="20"/>
                    </w:rPr>
                  </w:rPrChange>
                </w:rPr>
                <w:t>146.00</w:t>
              </w:r>
            </w:ins>
            <w:del w:id="33375" w:author="Ritu Kamra" w:date="2021-09-26T09:27:00Z">
              <w:r w:rsidRPr="00B93A62" w:rsidDel="008A44F1">
                <w:rPr>
                  <w:rFonts w:ascii="Verdana" w:eastAsia="Arial" w:hAnsi="Verdana" w:cs="Arial"/>
                  <w:sz w:val="14"/>
                  <w:szCs w:val="14"/>
                </w:rPr>
                <w:delText>120.00</w:delText>
              </w:r>
            </w:del>
          </w:p>
        </w:tc>
        <w:tc>
          <w:tcPr>
            <w:tcW w:w="113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3376" w:author="Ritu Kamra" w:date="2021-09-27T19:40:00Z">
              <w:tcPr>
                <w:tcW w:w="1022"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0A8DDC19" w14:textId="1BC8E816" w:rsidR="001C296B" w:rsidRPr="00B93A62" w:rsidRDefault="001C296B">
            <w:pPr>
              <w:tabs>
                <w:tab w:val="left" w:pos="1290"/>
              </w:tabs>
              <w:jc w:val="center"/>
              <w:rPr>
                <w:rFonts w:ascii="Verdana" w:eastAsia="Arial" w:hAnsi="Verdana" w:cs="Arial"/>
                <w:sz w:val="14"/>
                <w:szCs w:val="14"/>
              </w:rPr>
              <w:pPrChange w:id="33377" w:author="Ritu Kamra" w:date="2021-09-27T19:40:00Z">
                <w:pPr>
                  <w:tabs>
                    <w:tab w:val="left" w:pos="1290"/>
                  </w:tabs>
                </w:pPr>
              </w:pPrChange>
            </w:pPr>
            <w:ins w:id="33378" w:author="Ritu Kamra" w:date="2021-09-26T09:32:00Z">
              <w:r w:rsidRPr="00B93A62">
                <w:rPr>
                  <w:rFonts w:ascii="Verdana" w:hAnsi="Verdana" w:cs="Arial"/>
                  <w:color w:val="000000"/>
                  <w:sz w:val="14"/>
                  <w:szCs w:val="14"/>
                  <w:rPrChange w:id="33379" w:author="Ritu Kamra" w:date="2021-09-27T20:48:00Z">
                    <w:rPr>
                      <w:rFonts w:ascii="Arial" w:hAnsi="Arial" w:cs="Arial"/>
                      <w:color w:val="000000"/>
                      <w:sz w:val="20"/>
                      <w:szCs w:val="20"/>
                    </w:rPr>
                  </w:rPrChange>
                </w:rPr>
                <w:t>146.00</w:t>
              </w:r>
            </w:ins>
            <w:del w:id="33380" w:author="Ritu Kamra" w:date="2021-09-26T09:27:00Z">
              <w:r w:rsidRPr="00B93A62" w:rsidDel="008A44F1">
                <w:rPr>
                  <w:rFonts w:ascii="Verdana" w:eastAsia="Arial" w:hAnsi="Verdana" w:cs="Arial"/>
                  <w:sz w:val="14"/>
                  <w:szCs w:val="14"/>
                </w:rPr>
                <w:delText>120.00</w:delText>
              </w:r>
            </w:del>
          </w:p>
        </w:tc>
        <w:tc>
          <w:tcPr>
            <w:tcW w:w="113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3381" w:author="Ritu Kamra" w:date="2021-09-27T19:40:00Z">
              <w:tcPr>
                <w:tcW w:w="1022"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7F416DB1" w14:textId="0F15F281" w:rsidR="001C296B" w:rsidRPr="00B93A62" w:rsidRDefault="001C296B">
            <w:pPr>
              <w:tabs>
                <w:tab w:val="left" w:pos="1290"/>
              </w:tabs>
              <w:jc w:val="center"/>
              <w:rPr>
                <w:rFonts w:ascii="Verdana" w:eastAsia="Arial" w:hAnsi="Verdana" w:cs="Arial"/>
                <w:sz w:val="14"/>
                <w:szCs w:val="14"/>
              </w:rPr>
              <w:pPrChange w:id="33382" w:author="Ritu Kamra" w:date="2021-09-27T19:40:00Z">
                <w:pPr>
                  <w:tabs>
                    <w:tab w:val="left" w:pos="1290"/>
                  </w:tabs>
                </w:pPr>
              </w:pPrChange>
            </w:pPr>
            <w:ins w:id="33383" w:author="Ritu Kamra" w:date="2021-09-26T09:32:00Z">
              <w:r w:rsidRPr="00B93A62">
                <w:rPr>
                  <w:rFonts w:ascii="Verdana" w:hAnsi="Verdana" w:cs="Arial"/>
                  <w:color w:val="000000"/>
                  <w:sz w:val="14"/>
                  <w:szCs w:val="14"/>
                  <w:rPrChange w:id="33384" w:author="Ritu Kamra" w:date="2021-09-27T20:48:00Z">
                    <w:rPr>
                      <w:rFonts w:ascii="Arial" w:hAnsi="Arial" w:cs="Arial"/>
                      <w:color w:val="000000"/>
                      <w:sz w:val="20"/>
                      <w:szCs w:val="20"/>
                    </w:rPr>
                  </w:rPrChange>
                </w:rPr>
                <w:t>265.00</w:t>
              </w:r>
            </w:ins>
            <w:del w:id="33385" w:author="Ritu Kamra" w:date="2021-09-26T09:27:00Z">
              <w:r w:rsidRPr="00B93A62" w:rsidDel="008A44F1">
                <w:rPr>
                  <w:rFonts w:ascii="Verdana" w:eastAsia="Arial" w:hAnsi="Verdana" w:cs="Arial"/>
                  <w:sz w:val="14"/>
                  <w:szCs w:val="14"/>
                </w:rPr>
                <w:delText>120.00</w:delText>
              </w:r>
            </w:del>
          </w:p>
        </w:tc>
        <w:tc>
          <w:tcPr>
            <w:tcW w:w="113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3386" w:author="Ritu Kamra" w:date="2021-09-27T19:40:00Z">
              <w:tcPr>
                <w:tcW w:w="1022"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0C1A0B80" w14:textId="5463DC27" w:rsidR="001C296B" w:rsidRPr="00B93A62" w:rsidRDefault="001C296B">
            <w:pPr>
              <w:tabs>
                <w:tab w:val="left" w:pos="1290"/>
              </w:tabs>
              <w:jc w:val="center"/>
              <w:rPr>
                <w:rFonts w:ascii="Verdana" w:eastAsia="Arial" w:hAnsi="Verdana" w:cs="Arial"/>
                <w:sz w:val="14"/>
                <w:szCs w:val="14"/>
              </w:rPr>
              <w:pPrChange w:id="33387" w:author="Ritu Kamra" w:date="2021-09-27T19:40:00Z">
                <w:pPr>
                  <w:tabs>
                    <w:tab w:val="left" w:pos="1290"/>
                  </w:tabs>
                </w:pPr>
              </w:pPrChange>
            </w:pPr>
            <w:ins w:id="33388" w:author="Ritu Kamra" w:date="2021-09-26T09:32:00Z">
              <w:r w:rsidRPr="00B93A62">
                <w:rPr>
                  <w:rFonts w:ascii="Verdana" w:hAnsi="Verdana" w:cs="Arial"/>
                  <w:color w:val="000000"/>
                  <w:sz w:val="14"/>
                  <w:szCs w:val="14"/>
                  <w:rPrChange w:id="33389" w:author="Ritu Kamra" w:date="2021-09-27T20:48:00Z">
                    <w:rPr>
                      <w:rFonts w:ascii="Arial" w:hAnsi="Arial" w:cs="Arial"/>
                      <w:color w:val="000000"/>
                      <w:sz w:val="20"/>
                      <w:szCs w:val="20"/>
                    </w:rPr>
                  </w:rPrChange>
                </w:rPr>
                <w:t>265.00</w:t>
              </w:r>
            </w:ins>
            <w:del w:id="33390" w:author="Ritu Kamra" w:date="2021-09-26T09:27:00Z">
              <w:r w:rsidRPr="00B93A62" w:rsidDel="008A44F1">
                <w:rPr>
                  <w:rFonts w:ascii="Verdana" w:eastAsia="Arial" w:hAnsi="Verdana" w:cs="Arial"/>
                  <w:sz w:val="14"/>
                  <w:szCs w:val="14"/>
                </w:rPr>
                <w:delText>120.00</w:delText>
              </w:r>
            </w:del>
          </w:p>
        </w:tc>
      </w:tr>
      <w:tr w:rsidR="001C296B" w:rsidRPr="004070B7" w14:paraId="2170DB50" w14:textId="77777777" w:rsidTr="001C296B">
        <w:trPr>
          <w:trHeight w:val="477"/>
          <w:trPrChange w:id="33391" w:author="Ritu Kamra" w:date="2021-09-27T19:40:00Z">
            <w:trPr>
              <w:trHeight w:val="477"/>
            </w:trPr>
          </w:trPrChange>
        </w:trPr>
        <w:tc>
          <w:tcPr>
            <w:tcW w:w="1144"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Change w:id="33392" w:author="Ritu Kamra" w:date="2021-09-27T19:40:00Z">
              <w:tcPr>
                <w:tcW w:w="1048"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tcPrChange>
          </w:tcPr>
          <w:p w14:paraId="0E07FAFC" w14:textId="77777777" w:rsidR="001C296B" w:rsidRPr="004070B7" w:rsidRDefault="001C296B" w:rsidP="003305AA">
            <w:pPr>
              <w:tabs>
                <w:tab w:val="left" w:pos="1290"/>
              </w:tabs>
              <w:rPr>
                <w:rFonts w:ascii="Verdana" w:eastAsia="Arial" w:hAnsi="Verdana" w:cs="Arial"/>
                <w:sz w:val="14"/>
                <w:szCs w:val="14"/>
              </w:rPr>
            </w:pPr>
            <w:r w:rsidRPr="004070B7">
              <w:rPr>
                <w:rFonts w:ascii="Verdana" w:eastAsia="Arial" w:hAnsi="Verdana" w:cs="Arial"/>
                <w:b/>
                <w:bCs/>
                <w:sz w:val="14"/>
                <w:szCs w:val="14"/>
              </w:rPr>
              <w:t>Production</w:t>
            </w:r>
          </w:p>
        </w:tc>
        <w:tc>
          <w:tcPr>
            <w:tcW w:w="110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3393" w:author="Ritu Kamra" w:date="2021-09-27T19:40:00Z">
              <w:tcPr>
                <w:tcW w:w="99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63344E7E" w14:textId="561A8FC7" w:rsidR="001C296B" w:rsidRPr="00B93A62" w:rsidRDefault="001C296B">
            <w:pPr>
              <w:tabs>
                <w:tab w:val="left" w:pos="1290"/>
              </w:tabs>
              <w:jc w:val="center"/>
              <w:rPr>
                <w:rFonts w:ascii="Verdana" w:eastAsia="Arial" w:hAnsi="Verdana" w:cs="Arial"/>
                <w:sz w:val="14"/>
                <w:szCs w:val="14"/>
              </w:rPr>
              <w:pPrChange w:id="33394" w:author="Ritu Kamra" w:date="2021-09-27T19:40:00Z">
                <w:pPr>
                  <w:tabs>
                    <w:tab w:val="left" w:pos="1290"/>
                  </w:tabs>
                </w:pPr>
              </w:pPrChange>
            </w:pPr>
            <w:ins w:id="33395" w:author="Ritu Kamra" w:date="2021-09-26T09:32:00Z">
              <w:r w:rsidRPr="00B93A62">
                <w:rPr>
                  <w:rFonts w:ascii="Verdana" w:hAnsi="Verdana" w:cs="Arial"/>
                  <w:color w:val="000000"/>
                  <w:sz w:val="14"/>
                  <w:szCs w:val="14"/>
                  <w:rPrChange w:id="33396" w:author="Ritu Kamra" w:date="2021-09-27T20:48:00Z">
                    <w:rPr>
                      <w:rFonts w:ascii="Arial" w:hAnsi="Arial" w:cs="Arial"/>
                      <w:color w:val="000000"/>
                      <w:sz w:val="20"/>
                      <w:szCs w:val="20"/>
                    </w:rPr>
                  </w:rPrChange>
                </w:rPr>
                <w:t>46.76</w:t>
              </w:r>
            </w:ins>
            <w:del w:id="33397" w:author="Ritu Kamra" w:date="2021-09-26T09:27:00Z">
              <w:r w:rsidRPr="00B93A62" w:rsidDel="008A44F1">
                <w:rPr>
                  <w:rFonts w:ascii="Verdana" w:eastAsia="Arial" w:hAnsi="Verdana" w:cs="Arial"/>
                  <w:sz w:val="14"/>
                  <w:szCs w:val="14"/>
                </w:rPr>
                <w:delText>84.00</w:delText>
              </w:r>
            </w:del>
          </w:p>
        </w:tc>
        <w:tc>
          <w:tcPr>
            <w:tcW w:w="110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3398" w:author="Ritu Kamra" w:date="2021-09-27T19:40:00Z">
              <w:tcPr>
                <w:tcW w:w="99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68B41369" w14:textId="39114FCC" w:rsidR="001C296B" w:rsidRPr="00B93A62" w:rsidRDefault="001C296B">
            <w:pPr>
              <w:tabs>
                <w:tab w:val="left" w:pos="1290"/>
              </w:tabs>
              <w:jc w:val="center"/>
              <w:rPr>
                <w:rFonts w:ascii="Verdana" w:eastAsia="Arial" w:hAnsi="Verdana" w:cs="Arial"/>
                <w:sz w:val="14"/>
                <w:szCs w:val="14"/>
              </w:rPr>
              <w:pPrChange w:id="33399" w:author="Ritu Kamra" w:date="2021-09-27T19:40:00Z">
                <w:pPr>
                  <w:tabs>
                    <w:tab w:val="left" w:pos="1290"/>
                  </w:tabs>
                </w:pPr>
              </w:pPrChange>
            </w:pPr>
            <w:ins w:id="33400" w:author="Ritu Kamra" w:date="2021-09-26T09:32:00Z">
              <w:r w:rsidRPr="00B93A62">
                <w:rPr>
                  <w:rFonts w:ascii="Verdana" w:hAnsi="Verdana" w:cs="Arial"/>
                  <w:color w:val="000000"/>
                  <w:sz w:val="14"/>
                  <w:szCs w:val="14"/>
                  <w:rPrChange w:id="33401" w:author="Ritu Kamra" w:date="2021-09-27T20:48:00Z">
                    <w:rPr>
                      <w:rFonts w:ascii="Arial" w:hAnsi="Arial" w:cs="Arial"/>
                      <w:color w:val="000000"/>
                      <w:sz w:val="20"/>
                      <w:szCs w:val="20"/>
                    </w:rPr>
                  </w:rPrChange>
                </w:rPr>
                <w:t>55.66</w:t>
              </w:r>
            </w:ins>
            <w:del w:id="33402" w:author="Ritu Kamra" w:date="2021-09-26T09:27:00Z">
              <w:r w:rsidRPr="00B93A62" w:rsidDel="008A44F1">
                <w:rPr>
                  <w:rFonts w:ascii="Verdana" w:eastAsia="Arial" w:hAnsi="Verdana" w:cs="Arial"/>
                  <w:sz w:val="14"/>
                  <w:szCs w:val="14"/>
                </w:rPr>
                <w:delText>85.00</w:delText>
              </w:r>
            </w:del>
          </w:p>
        </w:tc>
        <w:tc>
          <w:tcPr>
            <w:tcW w:w="110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3403" w:author="Ritu Kamra" w:date="2021-09-27T19:40:00Z">
              <w:tcPr>
                <w:tcW w:w="99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5F59829A" w14:textId="7119B516" w:rsidR="001C296B" w:rsidRPr="00B93A62" w:rsidRDefault="001C296B">
            <w:pPr>
              <w:tabs>
                <w:tab w:val="left" w:pos="1290"/>
              </w:tabs>
              <w:jc w:val="center"/>
              <w:rPr>
                <w:rFonts w:ascii="Verdana" w:eastAsia="Arial" w:hAnsi="Verdana" w:cs="Arial"/>
                <w:sz w:val="14"/>
                <w:szCs w:val="14"/>
              </w:rPr>
              <w:pPrChange w:id="33404" w:author="Ritu Kamra" w:date="2021-09-27T19:40:00Z">
                <w:pPr>
                  <w:tabs>
                    <w:tab w:val="left" w:pos="1290"/>
                  </w:tabs>
                </w:pPr>
              </w:pPrChange>
            </w:pPr>
            <w:ins w:id="33405" w:author="Ritu Kamra" w:date="2021-09-26T09:32:00Z">
              <w:r w:rsidRPr="00B93A62">
                <w:rPr>
                  <w:rFonts w:ascii="Verdana" w:hAnsi="Verdana" w:cs="Arial"/>
                  <w:color w:val="000000"/>
                  <w:sz w:val="14"/>
                  <w:szCs w:val="14"/>
                  <w:rPrChange w:id="33406" w:author="Ritu Kamra" w:date="2021-09-27T20:48:00Z">
                    <w:rPr>
                      <w:rFonts w:ascii="Arial" w:hAnsi="Arial" w:cs="Arial"/>
                      <w:color w:val="000000"/>
                      <w:sz w:val="20"/>
                      <w:szCs w:val="20"/>
                    </w:rPr>
                  </w:rPrChange>
                </w:rPr>
                <w:t>68.57</w:t>
              </w:r>
            </w:ins>
            <w:del w:id="33407" w:author="Ritu Kamra" w:date="2021-09-26T09:27:00Z">
              <w:r w:rsidRPr="00B93A62" w:rsidDel="008A44F1">
                <w:rPr>
                  <w:rFonts w:ascii="Verdana" w:eastAsia="Arial" w:hAnsi="Verdana" w:cs="Arial"/>
                  <w:sz w:val="14"/>
                  <w:szCs w:val="14"/>
                </w:rPr>
                <w:delText>96.00</w:delText>
              </w:r>
            </w:del>
          </w:p>
        </w:tc>
        <w:tc>
          <w:tcPr>
            <w:tcW w:w="113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3408" w:author="Ritu Kamra" w:date="2021-09-27T19:40:00Z">
              <w:tcPr>
                <w:tcW w:w="102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3F02C089" w14:textId="3B07E2B6" w:rsidR="001C296B" w:rsidRPr="00B93A62" w:rsidRDefault="001C296B">
            <w:pPr>
              <w:tabs>
                <w:tab w:val="left" w:pos="1290"/>
              </w:tabs>
              <w:jc w:val="center"/>
              <w:rPr>
                <w:rFonts w:ascii="Verdana" w:eastAsia="Arial" w:hAnsi="Verdana" w:cs="Arial"/>
                <w:sz w:val="14"/>
                <w:szCs w:val="14"/>
              </w:rPr>
              <w:pPrChange w:id="33409" w:author="Ritu Kamra" w:date="2021-09-27T19:40:00Z">
                <w:pPr>
                  <w:tabs>
                    <w:tab w:val="left" w:pos="1290"/>
                  </w:tabs>
                </w:pPr>
              </w:pPrChange>
            </w:pPr>
            <w:ins w:id="33410" w:author="Ritu Kamra" w:date="2021-09-26T09:32:00Z">
              <w:r w:rsidRPr="00B93A62">
                <w:rPr>
                  <w:rFonts w:ascii="Verdana" w:hAnsi="Verdana" w:cs="Arial"/>
                  <w:color w:val="000000"/>
                  <w:sz w:val="14"/>
                  <w:szCs w:val="14"/>
                  <w:rPrChange w:id="33411" w:author="Ritu Kamra" w:date="2021-09-27T20:48:00Z">
                    <w:rPr>
                      <w:rFonts w:ascii="Arial" w:hAnsi="Arial" w:cs="Arial"/>
                      <w:color w:val="000000"/>
                      <w:sz w:val="20"/>
                      <w:szCs w:val="20"/>
                    </w:rPr>
                  </w:rPrChange>
                </w:rPr>
                <w:t>86.61</w:t>
              </w:r>
            </w:ins>
            <w:del w:id="33412" w:author="Ritu Kamra" w:date="2021-09-26T09:27:00Z">
              <w:r w:rsidRPr="00B93A62" w:rsidDel="008A44F1">
                <w:rPr>
                  <w:rFonts w:ascii="Verdana" w:eastAsia="Arial" w:hAnsi="Verdana" w:cs="Arial"/>
                  <w:sz w:val="14"/>
                  <w:szCs w:val="14"/>
                </w:rPr>
                <w:delText>96.36</w:delText>
              </w:r>
            </w:del>
          </w:p>
        </w:tc>
        <w:tc>
          <w:tcPr>
            <w:tcW w:w="113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3413" w:author="Ritu Kamra" w:date="2021-09-27T19:40:00Z">
              <w:tcPr>
                <w:tcW w:w="102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67A10BBA" w14:textId="34E24F44" w:rsidR="001C296B" w:rsidRPr="00B93A62" w:rsidRDefault="001C296B">
            <w:pPr>
              <w:tabs>
                <w:tab w:val="left" w:pos="1290"/>
              </w:tabs>
              <w:jc w:val="center"/>
              <w:rPr>
                <w:rFonts w:ascii="Verdana" w:eastAsia="Arial" w:hAnsi="Verdana" w:cs="Arial"/>
                <w:sz w:val="14"/>
                <w:szCs w:val="14"/>
              </w:rPr>
              <w:pPrChange w:id="33414" w:author="Ritu Kamra" w:date="2021-09-27T19:40:00Z">
                <w:pPr>
                  <w:tabs>
                    <w:tab w:val="left" w:pos="1290"/>
                  </w:tabs>
                </w:pPr>
              </w:pPrChange>
            </w:pPr>
            <w:ins w:id="33415" w:author="Ritu Kamra" w:date="2021-09-26T09:32:00Z">
              <w:r w:rsidRPr="00B93A62">
                <w:rPr>
                  <w:rFonts w:ascii="Verdana" w:hAnsi="Verdana" w:cs="Arial"/>
                  <w:color w:val="000000"/>
                  <w:sz w:val="14"/>
                  <w:szCs w:val="14"/>
                  <w:rPrChange w:id="33416" w:author="Ritu Kamra" w:date="2021-09-27T20:48:00Z">
                    <w:rPr>
                      <w:rFonts w:ascii="Arial" w:hAnsi="Arial" w:cs="Arial"/>
                      <w:color w:val="000000"/>
                      <w:sz w:val="20"/>
                      <w:szCs w:val="20"/>
                    </w:rPr>
                  </w:rPrChange>
                </w:rPr>
                <w:t>78.00</w:t>
              </w:r>
            </w:ins>
            <w:del w:id="33417" w:author="Ritu Kamra" w:date="2021-09-26T09:27:00Z">
              <w:r w:rsidRPr="00B93A62" w:rsidDel="008A44F1">
                <w:rPr>
                  <w:rFonts w:ascii="Verdana" w:eastAsia="Arial" w:hAnsi="Verdana" w:cs="Arial"/>
                  <w:sz w:val="14"/>
                  <w:szCs w:val="14"/>
                </w:rPr>
                <w:delText>73.20</w:delText>
              </w:r>
            </w:del>
          </w:p>
        </w:tc>
        <w:tc>
          <w:tcPr>
            <w:tcW w:w="113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3418" w:author="Ritu Kamra" w:date="2021-09-27T19:40:00Z">
              <w:tcPr>
                <w:tcW w:w="102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284BD51C" w14:textId="66AF29CF" w:rsidR="001C296B" w:rsidRPr="00B93A62" w:rsidRDefault="001C296B">
            <w:pPr>
              <w:tabs>
                <w:tab w:val="left" w:pos="1290"/>
              </w:tabs>
              <w:jc w:val="center"/>
              <w:rPr>
                <w:rFonts w:ascii="Verdana" w:eastAsia="Arial" w:hAnsi="Verdana" w:cs="Arial"/>
                <w:sz w:val="14"/>
                <w:szCs w:val="14"/>
              </w:rPr>
              <w:pPrChange w:id="33419" w:author="Ritu Kamra" w:date="2021-09-27T19:40:00Z">
                <w:pPr>
                  <w:tabs>
                    <w:tab w:val="left" w:pos="1290"/>
                  </w:tabs>
                </w:pPr>
              </w:pPrChange>
            </w:pPr>
            <w:ins w:id="33420" w:author="Ritu Kamra" w:date="2021-09-26T09:32:00Z">
              <w:r w:rsidRPr="00B93A62">
                <w:rPr>
                  <w:rFonts w:ascii="Verdana" w:hAnsi="Verdana" w:cs="Arial"/>
                  <w:color w:val="000000"/>
                  <w:sz w:val="14"/>
                  <w:szCs w:val="14"/>
                  <w:rPrChange w:id="33421" w:author="Ritu Kamra" w:date="2021-09-27T20:48:00Z">
                    <w:rPr>
                      <w:rFonts w:ascii="Arial" w:hAnsi="Arial" w:cs="Arial"/>
                      <w:color w:val="000000"/>
                      <w:sz w:val="20"/>
                      <w:szCs w:val="20"/>
                    </w:rPr>
                  </w:rPrChange>
                </w:rPr>
                <w:t>103.50</w:t>
              </w:r>
            </w:ins>
            <w:del w:id="33422" w:author="Ritu Kamra" w:date="2021-09-26T09:27:00Z">
              <w:r w:rsidRPr="00B93A62" w:rsidDel="008A44F1">
                <w:rPr>
                  <w:rFonts w:ascii="Verdana" w:eastAsia="Arial" w:hAnsi="Verdana" w:cs="Arial"/>
                  <w:sz w:val="14"/>
                  <w:szCs w:val="14"/>
                </w:rPr>
                <w:delText>85.20</w:delText>
              </w:r>
            </w:del>
          </w:p>
        </w:tc>
        <w:tc>
          <w:tcPr>
            <w:tcW w:w="113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3423" w:author="Ritu Kamra" w:date="2021-09-27T19:40:00Z">
              <w:tcPr>
                <w:tcW w:w="102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003B544A" w14:textId="0590FD8D" w:rsidR="001C296B" w:rsidRPr="00B93A62" w:rsidRDefault="001C296B">
            <w:pPr>
              <w:tabs>
                <w:tab w:val="left" w:pos="1290"/>
              </w:tabs>
              <w:jc w:val="center"/>
              <w:rPr>
                <w:rFonts w:ascii="Verdana" w:eastAsia="Arial" w:hAnsi="Verdana" w:cs="Arial"/>
                <w:sz w:val="14"/>
                <w:szCs w:val="14"/>
              </w:rPr>
              <w:pPrChange w:id="33424" w:author="Ritu Kamra" w:date="2021-09-27T19:40:00Z">
                <w:pPr>
                  <w:tabs>
                    <w:tab w:val="left" w:pos="1290"/>
                  </w:tabs>
                </w:pPr>
              </w:pPrChange>
            </w:pPr>
            <w:ins w:id="33425" w:author="Ritu Kamra" w:date="2021-09-26T09:32:00Z">
              <w:r w:rsidRPr="00B93A62">
                <w:rPr>
                  <w:rFonts w:ascii="Verdana" w:hAnsi="Verdana" w:cs="Arial"/>
                  <w:color w:val="000000"/>
                  <w:sz w:val="14"/>
                  <w:szCs w:val="14"/>
                  <w:rPrChange w:id="33426" w:author="Ritu Kamra" w:date="2021-09-27T20:48:00Z">
                    <w:rPr>
                      <w:rFonts w:ascii="Arial" w:hAnsi="Arial" w:cs="Arial"/>
                      <w:color w:val="000000"/>
                      <w:sz w:val="20"/>
                      <w:szCs w:val="20"/>
                    </w:rPr>
                  </w:rPrChange>
                </w:rPr>
                <w:t>213.00</w:t>
              </w:r>
            </w:ins>
            <w:del w:id="33427" w:author="Ritu Kamra" w:date="2021-09-26T09:27:00Z">
              <w:r w:rsidRPr="00B93A62" w:rsidDel="008A44F1">
                <w:rPr>
                  <w:rFonts w:ascii="Verdana" w:eastAsia="Arial" w:hAnsi="Verdana" w:cs="Arial"/>
                  <w:sz w:val="14"/>
                  <w:szCs w:val="14"/>
                </w:rPr>
                <w:delText>102.00</w:delText>
              </w:r>
            </w:del>
          </w:p>
        </w:tc>
        <w:tc>
          <w:tcPr>
            <w:tcW w:w="113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3428" w:author="Ritu Kamra" w:date="2021-09-27T19:40:00Z">
              <w:tcPr>
                <w:tcW w:w="102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7F1D4870" w14:textId="25E8ABF7" w:rsidR="001C296B" w:rsidRPr="00B93A62" w:rsidRDefault="001C296B">
            <w:pPr>
              <w:tabs>
                <w:tab w:val="left" w:pos="1290"/>
              </w:tabs>
              <w:jc w:val="center"/>
              <w:rPr>
                <w:rFonts w:ascii="Verdana" w:eastAsia="Arial" w:hAnsi="Verdana" w:cs="Arial"/>
                <w:sz w:val="14"/>
                <w:szCs w:val="14"/>
              </w:rPr>
              <w:pPrChange w:id="33429" w:author="Ritu Kamra" w:date="2021-09-27T19:40:00Z">
                <w:pPr>
                  <w:tabs>
                    <w:tab w:val="left" w:pos="1290"/>
                  </w:tabs>
                </w:pPr>
              </w:pPrChange>
            </w:pPr>
            <w:ins w:id="33430" w:author="Ritu Kamra" w:date="2021-09-26T09:32:00Z">
              <w:r w:rsidRPr="00B93A62">
                <w:rPr>
                  <w:rFonts w:ascii="Verdana" w:hAnsi="Verdana" w:cs="Arial"/>
                  <w:color w:val="000000"/>
                  <w:sz w:val="14"/>
                  <w:szCs w:val="14"/>
                  <w:rPrChange w:id="33431" w:author="Ritu Kamra" w:date="2021-09-27T20:48:00Z">
                    <w:rPr>
                      <w:rFonts w:ascii="Arial" w:hAnsi="Arial" w:cs="Arial"/>
                      <w:color w:val="000000"/>
                      <w:sz w:val="20"/>
                      <w:szCs w:val="20"/>
                    </w:rPr>
                  </w:rPrChange>
                </w:rPr>
                <w:t>232.25</w:t>
              </w:r>
            </w:ins>
            <w:del w:id="33432" w:author="Ritu Kamra" w:date="2021-09-26T09:27:00Z">
              <w:r w:rsidRPr="00B93A62" w:rsidDel="008A44F1">
                <w:rPr>
                  <w:rFonts w:ascii="Verdana" w:eastAsia="Arial" w:hAnsi="Verdana" w:cs="Arial"/>
                  <w:sz w:val="14"/>
                  <w:szCs w:val="14"/>
                </w:rPr>
                <w:delText>118.80</w:delText>
              </w:r>
            </w:del>
          </w:p>
        </w:tc>
      </w:tr>
      <w:tr w:rsidR="001C296B" w:rsidRPr="004070B7" w14:paraId="5ED8CD55" w14:textId="77777777" w:rsidTr="001C296B">
        <w:trPr>
          <w:trHeight w:val="477"/>
          <w:trPrChange w:id="33433" w:author="Ritu Kamra" w:date="2021-09-27T19:40:00Z">
            <w:trPr>
              <w:trHeight w:val="477"/>
            </w:trPr>
          </w:trPrChange>
        </w:trPr>
        <w:tc>
          <w:tcPr>
            <w:tcW w:w="1144"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Change w:id="33434" w:author="Ritu Kamra" w:date="2021-09-27T19:40:00Z">
              <w:tcPr>
                <w:tcW w:w="1048"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tcPrChange>
          </w:tcPr>
          <w:p w14:paraId="1A69AA6C" w14:textId="77777777" w:rsidR="001C296B" w:rsidRPr="004070B7" w:rsidRDefault="001C296B" w:rsidP="003305AA">
            <w:pPr>
              <w:tabs>
                <w:tab w:val="left" w:pos="1290"/>
              </w:tabs>
              <w:rPr>
                <w:rFonts w:ascii="Verdana" w:eastAsia="Arial" w:hAnsi="Verdana" w:cs="Arial"/>
                <w:sz w:val="14"/>
                <w:szCs w:val="14"/>
              </w:rPr>
            </w:pPr>
            <w:r w:rsidRPr="004070B7">
              <w:rPr>
                <w:rFonts w:ascii="Verdana" w:eastAsia="Arial" w:hAnsi="Verdana" w:cs="Arial"/>
                <w:b/>
                <w:bCs/>
                <w:sz w:val="14"/>
                <w:szCs w:val="14"/>
              </w:rPr>
              <w:t xml:space="preserve">Import </w:t>
            </w:r>
          </w:p>
        </w:tc>
        <w:tc>
          <w:tcPr>
            <w:tcW w:w="110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3435" w:author="Ritu Kamra" w:date="2021-09-27T19:40:00Z">
              <w:tcPr>
                <w:tcW w:w="99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tcPrChange>
          </w:tcPr>
          <w:p w14:paraId="62BBAA8E" w14:textId="7CF378A5" w:rsidR="001C296B" w:rsidRPr="00B93A62" w:rsidRDefault="001C296B">
            <w:pPr>
              <w:tabs>
                <w:tab w:val="left" w:pos="1290"/>
              </w:tabs>
              <w:jc w:val="center"/>
              <w:rPr>
                <w:rFonts w:ascii="Verdana" w:eastAsia="Arial" w:hAnsi="Verdana" w:cs="Arial"/>
                <w:sz w:val="14"/>
                <w:szCs w:val="14"/>
              </w:rPr>
              <w:pPrChange w:id="33436" w:author="Ritu Kamra" w:date="2021-09-27T19:40:00Z">
                <w:pPr>
                  <w:tabs>
                    <w:tab w:val="left" w:pos="1290"/>
                  </w:tabs>
                </w:pPr>
              </w:pPrChange>
            </w:pPr>
            <w:ins w:id="33437" w:author="Ritu Kamra" w:date="2021-09-26T09:32:00Z">
              <w:r w:rsidRPr="00B93A62">
                <w:rPr>
                  <w:rFonts w:ascii="Verdana" w:hAnsi="Verdana" w:cs="Calibri"/>
                  <w:sz w:val="14"/>
                  <w:szCs w:val="14"/>
                  <w:rPrChange w:id="33438" w:author="Ritu Kamra" w:date="2021-09-27T20:48:00Z">
                    <w:rPr>
                      <w:rFonts w:ascii="Verdana" w:hAnsi="Verdana" w:cs="Calibri"/>
                      <w:sz w:val="20"/>
                      <w:szCs w:val="20"/>
                    </w:rPr>
                  </w:rPrChange>
                </w:rPr>
                <w:t>39.67</w:t>
              </w:r>
            </w:ins>
            <w:del w:id="33439" w:author="Ritu Kamra" w:date="2021-09-26T09:27:00Z">
              <w:r w:rsidRPr="00B93A62" w:rsidDel="008A44F1">
                <w:rPr>
                  <w:rFonts w:ascii="Verdana" w:eastAsia="Arial" w:hAnsi="Verdana" w:cs="Arial"/>
                  <w:sz w:val="14"/>
                  <w:szCs w:val="14"/>
                </w:rPr>
                <w:delText>144.80</w:delText>
              </w:r>
            </w:del>
          </w:p>
        </w:tc>
        <w:tc>
          <w:tcPr>
            <w:tcW w:w="110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3440" w:author="Ritu Kamra" w:date="2021-09-27T19:40:00Z">
              <w:tcPr>
                <w:tcW w:w="99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tcPrChange>
          </w:tcPr>
          <w:p w14:paraId="548AED34" w14:textId="74CADFAF" w:rsidR="001C296B" w:rsidRPr="00B93A62" w:rsidRDefault="001C296B">
            <w:pPr>
              <w:tabs>
                <w:tab w:val="left" w:pos="1290"/>
              </w:tabs>
              <w:jc w:val="center"/>
              <w:rPr>
                <w:rFonts w:ascii="Verdana" w:eastAsia="Arial" w:hAnsi="Verdana" w:cs="Arial"/>
                <w:sz w:val="14"/>
                <w:szCs w:val="14"/>
              </w:rPr>
              <w:pPrChange w:id="33441" w:author="Ritu Kamra" w:date="2021-09-27T19:40:00Z">
                <w:pPr>
                  <w:tabs>
                    <w:tab w:val="left" w:pos="1290"/>
                  </w:tabs>
                </w:pPr>
              </w:pPrChange>
            </w:pPr>
            <w:ins w:id="33442" w:author="Ritu Kamra" w:date="2021-09-26T09:32:00Z">
              <w:r w:rsidRPr="00B93A62">
                <w:rPr>
                  <w:rFonts w:ascii="Verdana" w:hAnsi="Verdana" w:cs="Calibri"/>
                  <w:sz w:val="14"/>
                  <w:szCs w:val="14"/>
                  <w:rPrChange w:id="33443" w:author="Ritu Kamra" w:date="2021-09-27T20:48:00Z">
                    <w:rPr>
                      <w:rFonts w:ascii="Verdana" w:hAnsi="Verdana" w:cs="Calibri"/>
                      <w:sz w:val="20"/>
                      <w:szCs w:val="20"/>
                    </w:rPr>
                  </w:rPrChange>
                </w:rPr>
                <w:t>42.06</w:t>
              </w:r>
            </w:ins>
            <w:del w:id="33444" w:author="Ritu Kamra" w:date="2021-09-26T09:27:00Z">
              <w:r w:rsidRPr="00B93A62" w:rsidDel="008A44F1">
                <w:rPr>
                  <w:rFonts w:ascii="Verdana" w:eastAsia="Arial" w:hAnsi="Verdana" w:cs="Arial"/>
                  <w:sz w:val="14"/>
                  <w:szCs w:val="14"/>
                </w:rPr>
                <w:delText>160.62</w:delText>
              </w:r>
            </w:del>
          </w:p>
        </w:tc>
        <w:tc>
          <w:tcPr>
            <w:tcW w:w="110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3445" w:author="Ritu Kamra" w:date="2021-09-27T19:40:00Z">
              <w:tcPr>
                <w:tcW w:w="99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tcPrChange>
          </w:tcPr>
          <w:p w14:paraId="70BABD5A" w14:textId="257353FA" w:rsidR="001C296B" w:rsidRPr="00B93A62" w:rsidRDefault="001C296B">
            <w:pPr>
              <w:tabs>
                <w:tab w:val="left" w:pos="1290"/>
              </w:tabs>
              <w:jc w:val="center"/>
              <w:rPr>
                <w:rFonts w:ascii="Verdana" w:eastAsia="Arial" w:hAnsi="Verdana" w:cs="Arial"/>
                <w:sz w:val="14"/>
                <w:szCs w:val="14"/>
              </w:rPr>
              <w:pPrChange w:id="33446" w:author="Ritu Kamra" w:date="2021-09-27T19:40:00Z">
                <w:pPr>
                  <w:tabs>
                    <w:tab w:val="left" w:pos="1290"/>
                  </w:tabs>
                </w:pPr>
              </w:pPrChange>
            </w:pPr>
            <w:ins w:id="33447" w:author="Ritu Kamra" w:date="2021-09-26T09:32:00Z">
              <w:r w:rsidRPr="00B93A62">
                <w:rPr>
                  <w:rFonts w:ascii="Verdana" w:hAnsi="Verdana" w:cs="Calibri"/>
                  <w:sz w:val="14"/>
                  <w:szCs w:val="14"/>
                  <w:rPrChange w:id="33448" w:author="Ritu Kamra" w:date="2021-09-27T20:48:00Z">
                    <w:rPr>
                      <w:rFonts w:ascii="Verdana" w:hAnsi="Verdana" w:cs="Calibri"/>
                      <w:sz w:val="20"/>
                      <w:szCs w:val="20"/>
                    </w:rPr>
                  </w:rPrChange>
                </w:rPr>
                <w:t>37.47</w:t>
              </w:r>
            </w:ins>
            <w:del w:id="33449" w:author="Ritu Kamra" w:date="2021-09-26T09:27:00Z">
              <w:r w:rsidRPr="00B93A62" w:rsidDel="008A44F1">
                <w:rPr>
                  <w:rFonts w:ascii="Verdana" w:eastAsia="Arial" w:hAnsi="Verdana" w:cs="Arial"/>
                  <w:sz w:val="14"/>
                  <w:szCs w:val="14"/>
                </w:rPr>
                <w:delText>185.19</w:delText>
              </w:r>
            </w:del>
          </w:p>
        </w:tc>
        <w:tc>
          <w:tcPr>
            <w:tcW w:w="113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3450" w:author="Ritu Kamra" w:date="2021-09-27T19:40:00Z">
              <w:tcPr>
                <w:tcW w:w="102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tcPrChange>
          </w:tcPr>
          <w:p w14:paraId="44AB8252" w14:textId="6EFA4322" w:rsidR="001C296B" w:rsidRPr="00B93A62" w:rsidRDefault="001C296B">
            <w:pPr>
              <w:tabs>
                <w:tab w:val="left" w:pos="1290"/>
              </w:tabs>
              <w:jc w:val="center"/>
              <w:rPr>
                <w:rFonts w:ascii="Verdana" w:eastAsia="Arial" w:hAnsi="Verdana" w:cs="Arial"/>
                <w:sz w:val="14"/>
                <w:szCs w:val="14"/>
              </w:rPr>
              <w:pPrChange w:id="33451" w:author="Ritu Kamra" w:date="2021-09-27T19:40:00Z">
                <w:pPr>
                  <w:tabs>
                    <w:tab w:val="left" w:pos="1290"/>
                  </w:tabs>
                </w:pPr>
              </w:pPrChange>
            </w:pPr>
            <w:ins w:id="33452" w:author="Ritu Kamra" w:date="2021-09-26T09:32:00Z">
              <w:r w:rsidRPr="00B93A62">
                <w:rPr>
                  <w:rFonts w:ascii="Verdana" w:hAnsi="Verdana" w:cs="Calibri"/>
                  <w:sz w:val="14"/>
                  <w:szCs w:val="14"/>
                  <w:rPrChange w:id="33453" w:author="Ritu Kamra" w:date="2021-09-27T20:48:00Z">
                    <w:rPr>
                      <w:rFonts w:ascii="Verdana" w:hAnsi="Verdana" w:cs="Calibri"/>
                      <w:sz w:val="20"/>
                      <w:szCs w:val="20"/>
                    </w:rPr>
                  </w:rPrChange>
                </w:rPr>
                <w:t>32.05</w:t>
              </w:r>
            </w:ins>
            <w:del w:id="33454" w:author="Ritu Kamra" w:date="2021-09-26T09:27:00Z">
              <w:r w:rsidRPr="00B93A62" w:rsidDel="008A44F1">
                <w:rPr>
                  <w:rFonts w:ascii="Verdana" w:eastAsia="Arial" w:hAnsi="Verdana" w:cs="Arial"/>
                  <w:sz w:val="14"/>
                  <w:szCs w:val="14"/>
                </w:rPr>
                <w:delText>180.30</w:delText>
              </w:r>
            </w:del>
          </w:p>
        </w:tc>
        <w:tc>
          <w:tcPr>
            <w:tcW w:w="113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3455" w:author="Ritu Kamra" w:date="2021-09-27T19:40:00Z">
              <w:tcPr>
                <w:tcW w:w="102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tcPrChange>
          </w:tcPr>
          <w:p w14:paraId="02B3571D" w14:textId="0154A245" w:rsidR="001C296B" w:rsidRPr="00B93A62" w:rsidRDefault="001C296B">
            <w:pPr>
              <w:tabs>
                <w:tab w:val="left" w:pos="1290"/>
              </w:tabs>
              <w:jc w:val="center"/>
              <w:rPr>
                <w:rFonts w:ascii="Verdana" w:eastAsia="Arial" w:hAnsi="Verdana" w:cs="Arial"/>
                <w:sz w:val="14"/>
                <w:szCs w:val="14"/>
              </w:rPr>
              <w:pPrChange w:id="33456" w:author="Ritu Kamra" w:date="2021-09-27T19:40:00Z">
                <w:pPr>
                  <w:tabs>
                    <w:tab w:val="left" w:pos="1290"/>
                  </w:tabs>
                </w:pPr>
              </w:pPrChange>
            </w:pPr>
            <w:ins w:id="33457" w:author="Ritu Kamra" w:date="2021-09-26T09:32:00Z">
              <w:r w:rsidRPr="00B93A62">
                <w:rPr>
                  <w:rFonts w:ascii="Verdana" w:hAnsi="Verdana" w:cs="Calibri"/>
                  <w:sz w:val="14"/>
                  <w:szCs w:val="14"/>
                  <w:rPrChange w:id="33458" w:author="Ritu Kamra" w:date="2021-09-27T20:48:00Z">
                    <w:rPr>
                      <w:rFonts w:ascii="Verdana" w:hAnsi="Verdana" w:cs="Calibri"/>
                      <w:sz w:val="20"/>
                      <w:szCs w:val="20"/>
                    </w:rPr>
                  </w:rPrChange>
                </w:rPr>
                <w:t>29.81</w:t>
              </w:r>
            </w:ins>
            <w:del w:id="33459" w:author="Ritu Kamra" w:date="2021-09-26T09:27:00Z">
              <w:r w:rsidRPr="00B93A62" w:rsidDel="008A44F1">
                <w:rPr>
                  <w:rFonts w:ascii="Verdana" w:eastAsia="Arial" w:hAnsi="Verdana" w:cs="Arial"/>
                  <w:sz w:val="14"/>
                  <w:szCs w:val="14"/>
                </w:rPr>
                <w:delText>145.69</w:delText>
              </w:r>
            </w:del>
          </w:p>
        </w:tc>
        <w:tc>
          <w:tcPr>
            <w:tcW w:w="113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3460" w:author="Ritu Kamra" w:date="2021-09-27T19:40:00Z">
              <w:tcPr>
                <w:tcW w:w="102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tcPrChange>
          </w:tcPr>
          <w:p w14:paraId="3521A66A" w14:textId="40323AE4" w:rsidR="001C296B" w:rsidRPr="00B93A62" w:rsidRDefault="001C296B">
            <w:pPr>
              <w:tabs>
                <w:tab w:val="left" w:pos="1290"/>
              </w:tabs>
              <w:jc w:val="center"/>
              <w:rPr>
                <w:rFonts w:ascii="Verdana" w:eastAsia="Arial" w:hAnsi="Verdana" w:cs="Arial"/>
                <w:sz w:val="14"/>
                <w:szCs w:val="14"/>
              </w:rPr>
              <w:pPrChange w:id="33461" w:author="Ritu Kamra" w:date="2021-09-27T19:40:00Z">
                <w:pPr>
                  <w:tabs>
                    <w:tab w:val="left" w:pos="1290"/>
                  </w:tabs>
                </w:pPr>
              </w:pPrChange>
            </w:pPr>
            <w:ins w:id="33462" w:author="Ritu Kamra" w:date="2021-09-26T09:32:00Z">
              <w:r w:rsidRPr="00B93A62">
                <w:rPr>
                  <w:rFonts w:ascii="Verdana" w:hAnsi="Verdana" w:cs="Calibri"/>
                  <w:sz w:val="14"/>
                  <w:szCs w:val="14"/>
                  <w:rPrChange w:id="33463" w:author="Ritu Kamra" w:date="2021-09-27T20:48:00Z">
                    <w:rPr>
                      <w:rFonts w:ascii="Verdana" w:hAnsi="Verdana" w:cs="Calibri"/>
                      <w:sz w:val="20"/>
                      <w:szCs w:val="20"/>
                    </w:rPr>
                  </w:rPrChange>
                </w:rPr>
                <w:t>27.52</w:t>
              </w:r>
            </w:ins>
            <w:del w:id="33464" w:author="Ritu Kamra" w:date="2021-09-26T09:27:00Z">
              <w:r w:rsidRPr="00B93A62" w:rsidDel="008A44F1">
                <w:rPr>
                  <w:rFonts w:ascii="Verdana" w:eastAsia="Arial" w:hAnsi="Verdana" w:cs="Arial"/>
                  <w:sz w:val="14"/>
                  <w:szCs w:val="14"/>
                </w:rPr>
                <w:delText>0.00</w:delText>
              </w:r>
            </w:del>
          </w:p>
        </w:tc>
        <w:tc>
          <w:tcPr>
            <w:tcW w:w="113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3465" w:author="Ritu Kamra" w:date="2021-09-27T19:40:00Z">
              <w:tcPr>
                <w:tcW w:w="102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tcPrChange>
          </w:tcPr>
          <w:p w14:paraId="66F9F0CC" w14:textId="1C2AC59B" w:rsidR="001C296B" w:rsidRPr="00B93A62" w:rsidRDefault="001C296B">
            <w:pPr>
              <w:tabs>
                <w:tab w:val="left" w:pos="1290"/>
              </w:tabs>
              <w:jc w:val="center"/>
              <w:rPr>
                <w:rFonts w:ascii="Verdana" w:eastAsia="Arial" w:hAnsi="Verdana" w:cs="Arial"/>
                <w:sz w:val="14"/>
                <w:szCs w:val="14"/>
              </w:rPr>
              <w:pPrChange w:id="33466" w:author="Ritu Kamra" w:date="2021-09-27T19:40:00Z">
                <w:pPr>
                  <w:tabs>
                    <w:tab w:val="left" w:pos="1290"/>
                  </w:tabs>
                </w:pPr>
              </w:pPrChange>
            </w:pPr>
            <w:del w:id="33467" w:author="Ritu Kamra" w:date="2021-09-26T09:27:00Z">
              <w:r w:rsidRPr="00B93A62" w:rsidDel="008A44F1">
                <w:rPr>
                  <w:rFonts w:ascii="Verdana" w:eastAsia="Arial" w:hAnsi="Verdana" w:cs="Arial"/>
                  <w:sz w:val="14"/>
                  <w:szCs w:val="14"/>
                </w:rPr>
                <w:delText>0.00</w:delText>
              </w:r>
            </w:del>
          </w:p>
        </w:tc>
        <w:tc>
          <w:tcPr>
            <w:tcW w:w="113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3468" w:author="Ritu Kamra" w:date="2021-09-27T19:40:00Z">
              <w:tcPr>
                <w:tcW w:w="102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tcPrChange>
          </w:tcPr>
          <w:p w14:paraId="1D97AD1C" w14:textId="2FEB9ABC" w:rsidR="001C296B" w:rsidRPr="00B93A62" w:rsidRDefault="001C296B">
            <w:pPr>
              <w:tabs>
                <w:tab w:val="left" w:pos="1290"/>
              </w:tabs>
              <w:jc w:val="center"/>
              <w:rPr>
                <w:rFonts w:ascii="Verdana" w:eastAsia="Arial" w:hAnsi="Verdana" w:cs="Arial"/>
                <w:sz w:val="14"/>
                <w:szCs w:val="14"/>
              </w:rPr>
              <w:pPrChange w:id="33469" w:author="Ritu Kamra" w:date="2021-09-27T19:40:00Z">
                <w:pPr>
                  <w:tabs>
                    <w:tab w:val="left" w:pos="1290"/>
                  </w:tabs>
                </w:pPr>
              </w:pPrChange>
            </w:pPr>
            <w:del w:id="33470" w:author="Ritu Kamra" w:date="2021-09-26T09:27:00Z">
              <w:r w:rsidRPr="00B93A62" w:rsidDel="008A44F1">
                <w:rPr>
                  <w:rFonts w:ascii="Verdana" w:eastAsia="Arial" w:hAnsi="Verdana" w:cs="Arial"/>
                  <w:sz w:val="14"/>
                  <w:szCs w:val="14"/>
                </w:rPr>
                <w:delText>0.00</w:delText>
              </w:r>
            </w:del>
          </w:p>
        </w:tc>
      </w:tr>
      <w:tr w:rsidR="001C296B" w:rsidRPr="004070B7" w14:paraId="511CAB41" w14:textId="77777777" w:rsidTr="001C296B">
        <w:trPr>
          <w:trHeight w:val="477"/>
          <w:trPrChange w:id="33471" w:author="Ritu Kamra" w:date="2021-09-27T19:40:00Z">
            <w:trPr>
              <w:trHeight w:val="477"/>
            </w:trPr>
          </w:trPrChange>
        </w:trPr>
        <w:tc>
          <w:tcPr>
            <w:tcW w:w="1144"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Change w:id="33472" w:author="Ritu Kamra" w:date="2021-09-27T19:40:00Z">
              <w:tcPr>
                <w:tcW w:w="1048"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tcPrChange>
          </w:tcPr>
          <w:p w14:paraId="3C85DDC8" w14:textId="77777777" w:rsidR="001C296B" w:rsidRPr="004070B7" w:rsidRDefault="001C296B" w:rsidP="003305AA">
            <w:pPr>
              <w:tabs>
                <w:tab w:val="left" w:pos="1290"/>
              </w:tabs>
              <w:rPr>
                <w:rFonts w:ascii="Verdana" w:eastAsia="Arial" w:hAnsi="Verdana" w:cs="Arial"/>
                <w:sz w:val="14"/>
                <w:szCs w:val="14"/>
              </w:rPr>
            </w:pPr>
            <w:r w:rsidRPr="004070B7">
              <w:rPr>
                <w:rFonts w:ascii="Verdana" w:eastAsia="Arial" w:hAnsi="Verdana" w:cs="Arial"/>
                <w:b/>
                <w:bCs/>
                <w:sz w:val="14"/>
                <w:szCs w:val="14"/>
              </w:rPr>
              <w:t>Export</w:t>
            </w:r>
          </w:p>
        </w:tc>
        <w:tc>
          <w:tcPr>
            <w:tcW w:w="110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Change w:id="33473" w:author="Ritu Kamra" w:date="2021-09-27T19:40:00Z">
              <w:tcPr>
                <w:tcW w:w="99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tcPrChange>
          </w:tcPr>
          <w:p w14:paraId="769A0C95" w14:textId="00019EB9" w:rsidR="001C296B" w:rsidRPr="00B93A62" w:rsidRDefault="001C296B">
            <w:pPr>
              <w:tabs>
                <w:tab w:val="left" w:pos="1290"/>
              </w:tabs>
              <w:jc w:val="center"/>
              <w:rPr>
                <w:rFonts w:ascii="Verdana" w:eastAsia="Arial" w:hAnsi="Verdana" w:cs="Arial"/>
                <w:sz w:val="14"/>
                <w:szCs w:val="14"/>
              </w:rPr>
              <w:pPrChange w:id="33474" w:author="Ritu Kamra" w:date="2021-09-27T19:40:00Z">
                <w:pPr>
                  <w:tabs>
                    <w:tab w:val="left" w:pos="1290"/>
                  </w:tabs>
                </w:pPr>
              </w:pPrChange>
            </w:pPr>
            <w:ins w:id="33475" w:author="Ritu Kamra" w:date="2021-09-26T09:32:00Z">
              <w:r w:rsidRPr="00B93A62">
                <w:rPr>
                  <w:rFonts w:ascii="Verdana" w:hAnsi="Verdana" w:cs="Calibri"/>
                  <w:sz w:val="14"/>
                  <w:szCs w:val="14"/>
                  <w:rPrChange w:id="33476" w:author="Ritu Kamra" w:date="2021-09-27T20:48:00Z">
                    <w:rPr>
                      <w:rFonts w:ascii="Verdana" w:hAnsi="Verdana" w:cs="Calibri"/>
                      <w:sz w:val="20"/>
                      <w:szCs w:val="20"/>
                    </w:rPr>
                  </w:rPrChange>
                </w:rPr>
                <w:t>22.40</w:t>
              </w:r>
            </w:ins>
            <w:del w:id="33477" w:author="Ritu Kamra" w:date="2021-09-26T09:27:00Z">
              <w:r w:rsidRPr="00B93A62" w:rsidDel="008A44F1">
                <w:rPr>
                  <w:rFonts w:ascii="Verdana" w:eastAsia="Arial" w:hAnsi="Verdana" w:cs="Arial"/>
                  <w:sz w:val="14"/>
                  <w:szCs w:val="14"/>
                </w:rPr>
                <w:delText>34.17</w:delText>
              </w:r>
            </w:del>
          </w:p>
        </w:tc>
        <w:tc>
          <w:tcPr>
            <w:tcW w:w="110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Change w:id="33478" w:author="Ritu Kamra" w:date="2021-09-27T19:40:00Z">
              <w:tcPr>
                <w:tcW w:w="99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tcPrChange>
          </w:tcPr>
          <w:p w14:paraId="0EE1A28C" w14:textId="0B792FE4" w:rsidR="001C296B" w:rsidRPr="00B93A62" w:rsidRDefault="001C296B">
            <w:pPr>
              <w:tabs>
                <w:tab w:val="left" w:pos="1290"/>
              </w:tabs>
              <w:jc w:val="center"/>
              <w:rPr>
                <w:rFonts w:ascii="Verdana" w:eastAsia="Arial" w:hAnsi="Verdana" w:cs="Arial"/>
                <w:sz w:val="14"/>
                <w:szCs w:val="14"/>
              </w:rPr>
              <w:pPrChange w:id="33479" w:author="Ritu Kamra" w:date="2021-09-27T19:40:00Z">
                <w:pPr>
                  <w:tabs>
                    <w:tab w:val="left" w:pos="1290"/>
                  </w:tabs>
                </w:pPr>
              </w:pPrChange>
            </w:pPr>
            <w:ins w:id="33480" w:author="Ritu Kamra" w:date="2021-09-26T09:32:00Z">
              <w:r w:rsidRPr="00B93A62">
                <w:rPr>
                  <w:rFonts w:ascii="Verdana" w:hAnsi="Verdana" w:cs="Calibri"/>
                  <w:sz w:val="14"/>
                  <w:szCs w:val="14"/>
                  <w:rPrChange w:id="33481" w:author="Ritu Kamra" w:date="2021-09-27T20:48:00Z">
                    <w:rPr>
                      <w:rFonts w:ascii="Verdana" w:hAnsi="Verdana" w:cs="Calibri"/>
                      <w:sz w:val="20"/>
                      <w:szCs w:val="20"/>
                    </w:rPr>
                  </w:rPrChange>
                </w:rPr>
                <w:t>26.37</w:t>
              </w:r>
            </w:ins>
            <w:del w:id="33482" w:author="Ritu Kamra" w:date="2021-09-26T09:27:00Z">
              <w:r w:rsidRPr="00B93A62" w:rsidDel="008A44F1">
                <w:rPr>
                  <w:rFonts w:ascii="Verdana" w:eastAsia="Arial" w:hAnsi="Verdana" w:cs="Arial"/>
                  <w:sz w:val="14"/>
                  <w:szCs w:val="14"/>
                </w:rPr>
                <w:delText>48.15</w:delText>
              </w:r>
            </w:del>
          </w:p>
        </w:tc>
        <w:tc>
          <w:tcPr>
            <w:tcW w:w="110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Change w:id="33483" w:author="Ritu Kamra" w:date="2021-09-27T19:40:00Z">
              <w:tcPr>
                <w:tcW w:w="99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tcPrChange>
          </w:tcPr>
          <w:p w14:paraId="0125966D" w14:textId="7DAC4F52" w:rsidR="001C296B" w:rsidRPr="00B93A62" w:rsidRDefault="001C296B">
            <w:pPr>
              <w:tabs>
                <w:tab w:val="left" w:pos="1290"/>
              </w:tabs>
              <w:jc w:val="center"/>
              <w:rPr>
                <w:rFonts w:ascii="Verdana" w:eastAsia="Arial" w:hAnsi="Verdana" w:cs="Arial"/>
                <w:sz w:val="14"/>
                <w:szCs w:val="14"/>
              </w:rPr>
              <w:pPrChange w:id="33484" w:author="Ritu Kamra" w:date="2021-09-27T19:40:00Z">
                <w:pPr>
                  <w:tabs>
                    <w:tab w:val="left" w:pos="1290"/>
                  </w:tabs>
                </w:pPr>
              </w:pPrChange>
            </w:pPr>
            <w:ins w:id="33485" w:author="Ritu Kamra" w:date="2021-09-26T09:32:00Z">
              <w:r w:rsidRPr="00B93A62">
                <w:rPr>
                  <w:rFonts w:ascii="Verdana" w:hAnsi="Verdana" w:cs="Calibri"/>
                  <w:sz w:val="14"/>
                  <w:szCs w:val="14"/>
                  <w:rPrChange w:id="33486" w:author="Ritu Kamra" w:date="2021-09-27T20:48:00Z">
                    <w:rPr>
                      <w:rFonts w:ascii="Verdana" w:hAnsi="Verdana" w:cs="Calibri"/>
                      <w:sz w:val="20"/>
                      <w:szCs w:val="20"/>
                    </w:rPr>
                  </w:rPrChange>
                </w:rPr>
                <w:t>28.20</w:t>
              </w:r>
            </w:ins>
            <w:del w:id="33487" w:author="Ritu Kamra" w:date="2021-09-26T09:27:00Z">
              <w:r w:rsidRPr="00B93A62" w:rsidDel="008A44F1">
                <w:rPr>
                  <w:rFonts w:ascii="Verdana" w:eastAsia="Arial" w:hAnsi="Verdana" w:cs="Arial"/>
                  <w:sz w:val="14"/>
                  <w:szCs w:val="14"/>
                </w:rPr>
                <w:delText>62.08</w:delText>
              </w:r>
            </w:del>
          </w:p>
        </w:tc>
        <w:tc>
          <w:tcPr>
            <w:tcW w:w="113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Change w:id="33488" w:author="Ritu Kamra" w:date="2021-09-27T19:40:00Z">
              <w:tcPr>
                <w:tcW w:w="102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tcPrChange>
          </w:tcPr>
          <w:p w14:paraId="53D3D9D8" w14:textId="00757E14" w:rsidR="001C296B" w:rsidRPr="00B93A62" w:rsidRDefault="001C296B">
            <w:pPr>
              <w:tabs>
                <w:tab w:val="left" w:pos="1290"/>
              </w:tabs>
              <w:jc w:val="center"/>
              <w:rPr>
                <w:rFonts w:ascii="Verdana" w:eastAsia="Arial" w:hAnsi="Verdana" w:cs="Arial"/>
                <w:sz w:val="14"/>
                <w:szCs w:val="14"/>
              </w:rPr>
              <w:pPrChange w:id="33489" w:author="Ritu Kamra" w:date="2021-09-27T19:40:00Z">
                <w:pPr>
                  <w:tabs>
                    <w:tab w:val="left" w:pos="1290"/>
                  </w:tabs>
                </w:pPr>
              </w:pPrChange>
            </w:pPr>
            <w:ins w:id="33490" w:author="Ritu Kamra" w:date="2021-09-26T09:32:00Z">
              <w:r w:rsidRPr="00B93A62">
                <w:rPr>
                  <w:rFonts w:ascii="Verdana" w:hAnsi="Verdana" w:cs="Calibri"/>
                  <w:sz w:val="14"/>
                  <w:szCs w:val="14"/>
                  <w:rPrChange w:id="33491" w:author="Ritu Kamra" w:date="2021-09-27T20:48:00Z">
                    <w:rPr>
                      <w:rFonts w:ascii="Verdana" w:hAnsi="Verdana" w:cs="Calibri"/>
                      <w:sz w:val="20"/>
                      <w:szCs w:val="20"/>
                    </w:rPr>
                  </w:rPrChange>
                </w:rPr>
                <w:t>25.47</w:t>
              </w:r>
            </w:ins>
            <w:del w:id="33492" w:author="Ritu Kamra" w:date="2021-09-26T09:27:00Z">
              <w:r w:rsidRPr="00B93A62" w:rsidDel="008A44F1">
                <w:rPr>
                  <w:rFonts w:ascii="Verdana" w:eastAsia="Arial" w:hAnsi="Verdana" w:cs="Arial"/>
                  <w:sz w:val="14"/>
                  <w:szCs w:val="14"/>
                </w:rPr>
                <w:delText>45.94</w:delText>
              </w:r>
            </w:del>
          </w:p>
        </w:tc>
        <w:tc>
          <w:tcPr>
            <w:tcW w:w="113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Change w:id="33493" w:author="Ritu Kamra" w:date="2021-09-27T19:40:00Z">
              <w:tcPr>
                <w:tcW w:w="102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tcPrChange>
          </w:tcPr>
          <w:p w14:paraId="015906E8" w14:textId="618337B4" w:rsidR="001C296B" w:rsidRPr="00B93A62" w:rsidRDefault="001C296B">
            <w:pPr>
              <w:tabs>
                <w:tab w:val="left" w:pos="1290"/>
              </w:tabs>
              <w:jc w:val="center"/>
              <w:rPr>
                <w:rFonts w:ascii="Verdana" w:eastAsia="Arial" w:hAnsi="Verdana" w:cs="Arial"/>
                <w:sz w:val="14"/>
                <w:szCs w:val="14"/>
              </w:rPr>
              <w:pPrChange w:id="33494" w:author="Ritu Kamra" w:date="2021-09-27T19:40:00Z">
                <w:pPr>
                  <w:tabs>
                    <w:tab w:val="left" w:pos="1290"/>
                  </w:tabs>
                </w:pPr>
              </w:pPrChange>
            </w:pPr>
            <w:ins w:id="33495" w:author="Ritu Kamra" w:date="2021-09-26T09:32:00Z">
              <w:r w:rsidRPr="00B93A62">
                <w:rPr>
                  <w:rFonts w:ascii="Verdana" w:hAnsi="Verdana" w:cs="Calibri"/>
                  <w:sz w:val="14"/>
                  <w:szCs w:val="14"/>
                  <w:rPrChange w:id="33496" w:author="Ritu Kamra" w:date="2021-09-27T20:48:00Z">
                    <w:rPr>
                      <w:rFonts w:ascii="Verdana" w:hAnsi="Verdana" w:cs="Calibri"/>
                      <w:sz w:val="20"/>
                      <w:szCs w:val="20"/>
                    </w:rPr>
                  </w:rPrChange>
                </w:rPr>
                <w:t>19.32</w:t>
              </w:r>
            </w:ins>
            <w:del w:id="33497" w:author="Ritu Kamra" w:date="2021-09-26T09:27:00Z">
              <w:r w:rsidRPr="00B93A62" w:rsidDel="008A44F1">
                <w:rPr>
                  <w:rFonts w:ascii="Verdana" w:eastAsia="Arial" w:hAnsi="Verdana" w:cs="Arial"/>
                  <w:sz w:val="14"/>
                  <w:szCs w:val="14"/>
                </w:rPr>
                <w:delText>44.42</w:delText>
              </w:r>
            </w:del>
          </w:p>
        </w:tc>
        <w:tc>
          <w:tcPr>
            <w:tcW w:w="113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Change w:id="33498" w:author="Ritu Kamra" w:date="2021-09-27T19:40:00Z">
              <w:tcPr>
                <w:tcW w:w="102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tcPrChange>
          </w:tcPr>
          <w:p w14:paraId="4F6A9C64" w14:textId="5B6674C2" w:rsidR="001C296B" w:rsidRPr="00B93A62" w:rsidRDefault="001C296B">
            <w:pPr>
              <w:tabs>
                <w:tab w:val="left" w:pos="1290"/>
              </w:tabs>
              <w:jc w:val="center"/>
              <w:rPr>
                <w:rFonts w:ascii="Verdana" w:eastAsia="Arial" w:hAnsi="Verdana" w:cs="Arial"/>
                <w:sz w:val="14"/>
                <w:szCs w:val="14"/>
              </w:rPr>
              <w:pPrChange w:id="33499" w:author="Ritu Kamra" w:date="2021-09-27T19:40:00Z">
                <w:pPr>
                  <w:tabs>
                    <w:tab w:val="left" w:pos="1290"/>
                  </w:tabs>
                </w:pPr>
              </w:pPrChange>
            </w:pPr>
            <w:ins w:id="33500" w:author="Ritu Kamra" w:date="2021-09-26T09:32:00Z">
              <w:r w:rsidRPr="00B93A62">
                <w:rPr>
                  <w:rFonts w:ascii="Verdana" w:hAnsi="Verdana" w:cs="Arial"/>
                  <w:color w:val="000000"/>
                  <w:sz w:val="14"/>
                  <w:szCs w:val="14"/>
                  <w:rPrChange w:id="33501" w:author="Ritu Kamra" w:date="2021-09-27T20:48:00Z">
                    <w:rPr>
                      <w:rFonts w:ascii="Arial" w:hAnsi="Arial" w:cs="Arial"/>
                      <w:color w:val="000000"/>
                      <w:sz w:val="20"/>
                      <w:szCs w:val="20"/>
                    </w:rPr>
                  </w:rPrChange>
                </w:rPr>
                <w:t>32.55</w:t>
              </w:r>
            </w:ins>
            <w:del w:id="33502" w:author="Ritu Kamra" w:date="2021-09-26T09:27:00Z">
              <w:r w:rsidRPr="00B93A62" w:rsidDel="008A44F1">
                <w:rPr>
                  <w:rFonts w:ascii="Verdana" w:eastAsia="Arial" w:hAnsi="Verdana" w:cs="Arial"/>
                  <w:sz w:val="14"/>
                  <w:szCs w:val="14"/>
                </w:rPr>
                <w:delText>0.00</w:delText>
              </w:r>
            </w:del>
          </w:p>
        </w:tc>
        <w:tc>
          <w:tcPr>
            <w:tcW w:w="113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Change w:id="33503" w:author="Ritu Kamra" w:date="2021-09-27T19:40:00Z">
              <w:tcPr>
                <w:tcW w:w="102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tcPrChange>
          </w:tcPr>
          <w:p w14:paraId="47FE8551" w14:textId="7C9BE673" w:rsidR="001C296B" w:rsidRPr="00B93A62" w:rsidRDefault="001C296B">
            <w:pPr>
              <w:tabs>
                <w:tab w:val="left" w:pos="1290"/>
              </w:tabs>
              <w:jc w:val="center"/>
              <w:rPr>
                <w:rFonts w:ascii="Verdana" w:eastAsia="Arial" w:hAnsi="Verdana" w:cs="Arial"/>
                <w:sz w:val="14"/>
                <w:szCs w:val="14"/>
              </w:rPr>
              <w:pPrChange w:id="33504" w:author="Ritu Kamra" w:date="2021-09-27T19:40:00Z">
                <w:pPr>
                  <w:tabs>
                    <w:tab w:val="left" w:pos="1290"/>
                  </w:tabs>
                </w:pPr>
              </w:pPrChange>
            </w:pPr>
            <w:del w:id="33505" w:author="Ritu Kamra" w:date="2021-09-26T09:27:00Z">
              <w:r w:rsidRPr="00B93A62" w:rsidDel="008A44F1">
                <w:rPr>
                  <w:rFonts w:ascii="Verdana" w:eastAsia="Arial" w:hAnsi="Verdana" w:cs="Arial"/>
                  <w:sz w:val="14"/>
                  <w:szCs w:val="14"/>
                </w:rPr>
                <w:delText>0.00</w:delText>
              </w:r>
            </w:del>
          </w:p>
        </w:tc>
        <w:tc>
          <w:tcPr>
            <w:tcW w:w="113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Change w:id="33506" w:author="Ritu Kamra" w:date="2021-09-27T19:40:00Z">
              <w:tcPr>
                <w:tcW w:w="102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tcPrChange>
          </w:tcPr>
          <w:p w14:paraId="0A4D4354" w14:textId="03E4C6E9" w:rsidR="001C296B" w:rsidRPr="00B93A62" w:rsidRDefault="001C296B">
            <w:pPr>
              <w:tabs>
                <w:tab w:val="left" w:pos="1290"/>
              </w:tabs>
              <w:jc w:val="center"/>
              <w:rPr>
                <w:rFonts w:ascii="Verdana" w:eastAsia="Arial" w:hAnsi="Verdana" w:cs="Arial"/>
                <w:sz w:val="14"/>
                <w:szCs w:val="14"/>
              </w:rPr>
              <w:pPrChange w:id="33507" w:author="Ritu Kamra" w:date="2021-09-27T19:40:00Z">
                <w:pPr>
                  <w:tabs>
                    <w:tab w:val="left" w:pos="1290"/>
                  </w:tabs>
                </w:pPr>
              </w:pPrChange>
            </w:pPr>
            <w:del w:id="33508" w:author="Ritu Kamra" w:date="2021-09-26T09:27:00Z">
              <w:r w:rsidRPr="00B93A62" w:rsidDel="008A44F1">
                <w:rPr>
                  <w:rFonts w:ascii="Verdana" w:eastAsia="Arial" w:hAnsi="Verdana" w:cs="Arial"/>
                  <w:sz w:val="14"/>
                  <w:szCs w:val="14"/>
                </w:rPr>
                <w:delText>0.00</w:delText>
              </w:r>
            </w:del>
          </w:p>
        </w:tc>
      </w:tr>
      <w:tr w:rsidR="001C296B" w:rsidRPr="004070B7" w14:paraId="25C5D355" w14:textId="77777777" w:rsidTr="001C296B">
        <w:trPr>
          <w:trHeight w:val="775"/>
          <w:trPrChange w:id="33509" w:author="Ritu Kamra" w:date="2021-09-27T19:40:00Z">
            <w:trPr>
              <w:trHeight w:val="775"/>
            </w:trPr>
          </w:trPrChange>
        </w:trPr>
        <w:tc>
          <w:tcPr>
            <w:tcW w:w="1144"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Change w:id="33510" w:author="Ritu Kamra" w:date="2021-09-27T19:40:00Z">
              <w:tcPr>
                <w:tcW w:w="1048"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tcPrChange>
          </w:tcPr>
          <w:p w14:paraId="3F5B2553" w14:textId="77777777" w:rsidR="001C296B" w:rsidRPr="004070B7" w:rsidRDefault="001C296B" w:rsidP="003305AA">
            <w:pPr>
              <w:tabs>
                <w:tab w:val="left" w:pos="1290"/>
              </w:tabs>
              <w:rPr>
                <w:rFonts w:ascii="Verdana" w:eastAsia="Arial" w:hAnsi="Verdana" w:cs="Arial"/>
                <w:sz w:val="14"/>
                <w:szCs w:val="14"/>
              </w:rPr>
            </w:pPr>
            <w:r w:rsidRPr="004070B7">
              <w:rPr>
                <w:rFonts w:ascii="Verdana" w:eastAsia="Arial" w:hAnsi="Verdana" w:cs="Arial"/>
                <w:b/>
                <w:bCs/>
                <w:sz w:val="14"/>
                <w:szCs w:val="14"/>
              </w:rPr>
              <w:t>Total Demand</w:t>
            </w:r>
          </w:p>
        </w:tc>
        <w:tc>
          <w:tcPr>
            <w:tcW w:w="110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3511" w:author="Ritu Kamra" w:date="2021-09-27T19:40:00Z">
              <w:tcPr>
                <w:tcW w:w="99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26B3BC58" w14:textId="7F9C7D3E" w:rsidR="001C296B" w:rsidRPr="00B93A62" w:rsidRDefault="001C296B">
            <w:pPr>
              <w:tabs>
                <w:tab w:val="left" w:pos="1290"/>
              </w:tabs>
              <w:jc w:val="center"/>
              <w:rPr>
                <w:rFonts w:ascii="Verdana" w:eastAsia="Arial" w:hAnsi="Verdana" w:cs="Arial"/>
                <w:sz w:val="14"/>
                <w:szCs w:val="14"/>
              </w:rPr>
              <w:pPrChange w:id="33512" w:author="Ritu Kamra" w:date="2021-09-27T19:40:00Z">
                <w:pPr>
                  <w:tabs>
                    <w:tab w:val="left" w:pos="1290"/>
                  </w:tabs>
                </w:pPr>
              </w:pPrChange>
            </w:pPr>
            <w:ins w:id="33513" w:author="Ritu Kamra" w:date="2021-09-26T09:32:00Z">
              <w:r w:rsidRPr="00B93A62">
                <w:rPr>
                  <w:rFonts w:ascii="Verdana" w:hAnsi="Verdana" w:cs="Arial"/>
                  <w:color w:val="000000"/>
                  <w:sz w:val="14"/>
                  <w:szCs w:val="14"/>
                  <w:rPrChange w:id="33514" w:author="Ritu Kamra" w:date="2021-09-27T20:48:00Z">
                    <w:rPr>
                      <w:rFonts w:ascii="Arial" w:hAnsi="Arial" w:cs="Arial"/>
                      <w:color w:val="000000"/>
                      <w:sz w:val="20"/>
                      <w:szCs w:val="20"/>
                    </w:rPr>
                  </w:rPrChange>
                </w:rPr>
                <w:t>64.03</w:t>
              </w:r>
            </w:ins>
            <w:del w:id="33515" w:author="Ritu Kamra" w:date="2021-09-26T09:27:00Z">
              <w:r w:rsidRPr="00B93A62" w:rsidDel="008A44F1">
                <w:rPr>
                  <w:rFonts w:ascii="Verdana" w:eastAsia="Arial" w:hAnsi="Verdana" w:cs="Arial"/>
                  <w:sz w:val="14"/>
                  <w:szCs w:val="14"/>
                </w:rPr>
                <w:delText>192.94</w:delText>
              </w:r>
            </w:del>
          </w:p>
        </w:tc>
        <w:tc>
          <w:tcPr>
            <w:tcW w:w="110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3516" w:author="Ritu Kamra" w:date="2021-09-27T19:40:00Z">
              <w:tcPr>
                <w:tcW w:w="99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584D319E" w14:textId="3EA9B537" w:rsidR="001C296B" w:rsidRPr="00B93A62" w:rsidRDefault="001C296B">
            <w:pPr>
              <w:tabs>
                <w:tab w:val="left" w:pos="1290"/>
              </w:tabs>
              <w:jc w:val="center"/>
              <w:rPr>
                <w:rFonts w:ascii="Verdana" w:eastAsia="Arial" w:hAnsi="Verdana" w:cs="Arial"/>
                <w:sz w:val="14"/>
                <w:szCs w:val="14"/>
              </w:rPr>
              <w:pPrChange w:id="33517" w:author="Ritu Kamra" w:date="2021-09-27T19:40:00Z">
                <w:pPr>
                  <w:tabs>
                    <w:tab w:val="left" w:pos="1290"/>
                  </w:tabs>
                </w:pPr>
              </w:pPrChange>
            </w:pPr>
            <w:ins w:id="33518" w:author="Ritu Kamra" w:date="2021-09-26T09:32:00Z">
              <w:r w:rsidRPr="00B93A62">
                <w:rPr>
                  <w:rFonts w:ascii="Verdana" w:hAnsi="Verdana" w:cs="Arial"/>
                  <w:color w:val="000000"/>
                  <w:sz w:val="14"/>
                  <w:szCs w:val="14"/>
                  <w:rPrChange w:id="33519" w:author="Ritu Kamra" w:date="2021-09-27T20:48:00Z">
                    <w:rPr>
                      <w:rFonts w:ascii="Arial" w:hAnsi="Arial" w:cs="Arial"/>
                      <w:color w:val="000000"/>
                      <w:sz w:val="20"/>
                      <w:szCs w:val="20"/>
                    </w:rPr>
                  </w:rPrChange>
                </w:rPr>
                <w:t>71.35</w:t>
              </w:r>
            </w:ins>
            <w:del w:id="33520" w:author="Ritu Kamra" w:date="2021-09-26T09:27:00Z">
              <w:r w:rsidRPr="00B93A62" w:rsidDel="008A44F1">
                <w:rPr>
                  <w:rFonts w:ascii="Verdana" w:eastAsia="Arial" w:hAnsi="Verdana" w:cs="Arial"/>
                  <w:sz w:val="14"/>
                  <w:szCs w:val="14"/>
                </w:rPr>
                <w:delText>195.77</w:delText>
              </w:r>
            </w:del>
          </w:p>
        </w:tc>
        <w:tc>
          <w:tcPr>
            <w:tcW w:w="110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3521" w:author="Ritu Kamra" w:date="2021-09-27T19:40:00Z">
              <w:tcPr>
                <w:tcW w:w="99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24755656" w14:textId="19C6FCFE" w:rsidR="001C296B" w:rsidRPr="00B93A62" w:rsidRDefault="001C296B">
            <w:pPr>
              <w:tabs>
                <w:tab w:val="left" w:pos="1290"/>
              </w:tabs>
              <w:jc w:val="center"/>
              <w:rPr>
                <w:rFonts w:ascii="Verdana" w:eastAsia="Arial" w:hAnsi="Verdana" w:cs="Arial"/>
                <w:sz w:val="14"/>
                <w:szCs w:val="14"/>
              </w:rPr>
              <w:pPrChange w:id="33522" w:author="Ritu Kamra" w:date="2021-09-27T19:40:00Z">
                <w:pPr>
                  <w:tabs>
                    <w:tab w:val="left" w:pos="1290"/>
                  </w:tabs>
                </w:pPr>
              </w:pPrChange>
            </w:pPr>
            <w:ins w:id="33523" w:author="Ritu Kamra" w:date="2021-09-26T09:32:00Z">
              <w:r w:rsidRPr="00B93A62">
                <w:rPr>
                  <w:rFonts w:ascii="Verdana" w:hAnsi="Verdana" w:cs="Arial"/>
                  <w:color w:val="000000"/>
                  <w:sz w:val="14"/>
                  <w:szCs w:val="14"/>
                  <w:rPrChange w:id="33524" w:author="Ritu Kamra" w:date="2021-09-27T20:48:00Z">
                    <w:rPr>
                      <w:rFonts w:ascii="Arial" w:hAnsi="Arial" w:cs="Arial"/>
                      <w:color w:val="000000"/>
                      <w:sz w:val="20"/>
                      <w:szCs w:val="20"/>
                    </w:rPr>
                  </w:rPrChange>
                </w:rPr>
                <w:t>77.84</w:t>
              </w:r>
            </w:ins>
            <w:del w:id="33525" w:author="Ritu Kamra" w:date="2021-09-26T09:27:00Z">
              <w:r w:rsidRPr="00B93A62" w:rsidDel="008A44F1">
                <w:rPr>
                  <w:rFonts w:ascii="Verdana" w:eastAsia="Arial" w:hAnsi="Verdana" w:cs="Arial"/>
                  <w:sz w:val="14"/>
                  <w:szCs w:val="14"/>
                </w:rPr>
                <w:delText>217.19</w:delText>
              </w:r>
            </w:del>
          </w:p>
        </w:tc>
        <w:tc>
          <w:tcPr>
            <w:tcW w:w="113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3526" w:author="Ritu Kamra" w:date="2021-09-27T19:40:00Z">
              <w:tcPr>
                <w:tcW w:w="102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2F5B4EB5" w14:textId="5F435EF9" w:rsidR="001C296B" w:rsidRPr="00B93A62" w:rsidRDefault="001C296B">
            <w:pPr>
              <w:tabs>
                <w:tab w:val="left" w:pos="1290"/>
              </w:tabs>
              <w:jc w:val="center"/>
              <w:rPr>
                <w:rFonts w:ascii="Verdana" w:eastAsia="Arial" w:hAnsi="Verdana" w:cs="Arial"/>
                <w:sz w:val="14"/>
                <w:szCs w:val="14"/>
              </w:rPr>
              <w:pPrChange w:id="33527" w:author="Ritu Kamra" w:date="2021-09-27T19:40:00Z">
                <w:pPr>
                  <w:tabs>
                    <w:tab w:val="left" w:pos="1290"/>
                  </w:tabs>
                </w:pPr>
              </w:pPrChange>
            </w:pPr>
            <w:ins w:id="33528" w:author="Ritu Kamra" w:date="2021-09-26T09:32:00Z">
              <w:r w:rsidRPr="00B93A62">
                <w:rPr>
                  <w:rFonts w:ascii="Verdana" w:hAnsi="Verdana" w:cs="Arial"/>
                  <w:color w:val="000000"/>
                  <w:sz w:val="14"/>
                  <w:szCs w:val="14"/>
                  <w:rPrChange w:id="33529" w:author="Ritu Kamra" w:date="2021-09-27T20:48:00Z">
                    <w:rPr>
                      <w:rFonts w:ascii="Arial" w:hAnsi="Arial" w:cs="Arial"/>
                      <w:color w:val="000000"/>
                      <w:sz w:val="20"/>
                      <w:szCs w:val="20"/>
                    </w:rPr>
                  </w:rPrChange>
                </w:rPr>
                <w:t>93.19</w:t>
              </w:r>
            </w:ins>
            <w:del w:id="33530" w:author="Ritu Kamra" w:date="2021-09-26T09:27:00Z">
              <w:r w:rsidRPr="00B93A62" w:rsidDel="008A44F1">
                <w:rPr>
                  <w:rFonts w:ascii="Verdana" w:eastAsia="Arial" w:hAnsi="Verdana" w:cs="Arial"/>
                  <w:sz w:val="14"/>
                  <w:szCs w:val="14"/>
                </w:rPr>
                <w:delText>228.79</w:delText>
              </w:r>
            </w:del>
          </w:p>
        </w:tc>
        <w:tc>
          <w:tcPr>
            <w:tcW w:w="113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3531" w:author="Ritu Kamra" w:date="2021-09-27T19:40:00Z">
              <w:tcPr>
                <w:tcW w:w="102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5CE74E78" w14:textId="1D1C9424" w:rsidR="001C296B" w:rsidRPr="00B93A62" w:rsidRDefault="001C296B">
            <w:pPr>
              <w:tabs>
                <w:tab w:val="left" w:pos="1290"/>
              </w:tabs>
              <w:jc w:val="center"/>
              <w:rPr>
                <w:rFonts w:ascii="Verdana" w:eastAsia="Arial" w:hAnsi="Verdana" w:cs="Arial"/>
                <w:sz w:val="14"/>
                <w:szCs w:val="14"/>
              </w:rPr>
              <w:pPrChange w:id="33532" w:author="Ritu Kamra" w:date="2021-09-27T19:40:00Z">
                <w:pPr>
                  <w:tabs>
                    <w:tab w:val="left" w:pos="1290"/>
                  </w:tabs>
                </w:pPr>
              </w:pPrChange>
            </w:pPr>
            <w:ins w:id="33533" w:author="Ritu Kamra" w:date="2021-09-26T09:32:00Z">
              <w:r w:rsidRPr="00B93A62">
                <w:rPr>
                  <w:rFonts w:ascii="Verdana" w:hAnsi="Verdana" w:cs="Arial"/>
                  <w:color w:val="000000"/>
                  <w:sz w:val="14"/>
                  <w:szCs w:val="14"/>
                  <w:rPrChange w:id="33534" w:author="Ritu Kamra" w:date="2021-09-27T20:48:00Z">
                    <w:rPr>
                      <w:rFonts w:ascii="Arial" w:hAnsi="Arial" w:cs="Arial"/>
                      <w:color w:val="000000"/>
                      <w:sz w:val="20"/>
                      <w:szCs w:val="20"/>
                    </w:rPr>
                  </w:rPrChange>
                </w:rPr>
                <w:t>88.49</w:t>
              </w:r>
            </w:ins>
            <w:del w:id="33535" w:author="Ritu Kamra" w:date="2021-09-26T09:27:00Z">
              <w:r w:rsidRPr="00B93A62" w:rsidDel="008A44F1">
                <w:rPr>
                  <w:rFonts w:ascii="Verdana" w:eastAsia="Arial" w:hAnsi="Verdana" w:cs="Arial"/>
                  <w:sz w:val="14"/>
                  <w:szCs w:val="14"/>
                </w:rPr>
                <w:delText>174.48</w:delText>
              </w:r>
            </w:del>
          </w:p>
        </w:tc>
        <w:tc>
          <w:tcPr>
            <w:tcW w:w="113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3536" w:author="Ritu Kamra" w:date="2021-09-27T19:40:00Z">
              <w:tcPr>
                <w:tcW w:w="102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30BA2DD5" w14:textId="01F03A24" w:rsidR="001C296B" w:rsidRPr="00B93A62" w:rsidRDefault="001C296B">
            <w:pPr>
              <w:tabs>
                <w:tab w:val="left" w:pos="1290"/>
              </w:tabs>
              <w:jc w:val="center"/>
              <w:rPr>
                <w:rFonts w:ascii="Verdana" w:eastAsia="Arial" w:hAnsi="Verdana" w:cs="Arial"/>
                <w:sz w:val="14"/>
                <w:szCs w:val="14"/>
              </w:rPr>
              <w:pPrChange w:id="33537" w:author="Ritu Kamra" w:date="2021-09-27T19:40:00Z">
                <w:pPr>
                  <w:tabs>
                    <w:tab w:val="left" w:pos="1290"/>
                  </w:tabs>
                </w:pPr>
              </w:pPrChange>
            </w:pPr>
            <w:ins w:id="33538" w:author="Ritu Kamra" w:date="2021-09-26T09:32:00Z">
              <w:r w:rsidRPr="00B93A62">
                <w:rPr>
                  <w:rFonts w:ascii="Verdana" w:hAnsi="Verdana" w:cs="Arial"/>
                  <w:color w:val="000000"/>
                  <w:sz w:val="14"/>
                  <w:szCs w:val="14"/>
                  <w:rPrChange w:id="33539" w:author="Ritu Kamra" w:date="2021-09-27T20:48:00Z">
                    <w:rPr>
                      <w:rFonts w:ascii="Arial" w:hAnsi="Arial" w:cs="Arial"/>
                      <w:color w:val="000000"/>
                      <w:sz w:val="20"/>
                      <w:szCs w:val="20"/>
                    </w:rPr>
                  </w:rPrChange>
                </w:rPr>
                <w:t>98.47</w:t>
              </w:r>
            </w:ins>
            <w:del w:id="33540" w:author="Ritu Kamra" w:date="2021-09-26T09:27:00Z">
              <w:r w:rsidRPr="00B93A62" w:rsidDel="008A44F1">
                <w:rPr>
                  <w:rFonts w:ascii="Verdana" w:eastAsia="Arial" w:hAnsi="Verdana" w:cs="Arial"/>
                  <w:sz w:val="14"/>
                  <w:szCs w:val="14"/>
                </w:rPr>
                <w:delText>177.96</w:delText>
              </w:r>
            </w:del>
          </w:p>
        </w:tc>
        <w:tc>
          <w:tcPr>
            <w:tcW w:w="113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3541" w:author="Ritu Kamra" w:date="2021-09-27T19:40:00Z">
              <w:tcPr>
                <w:tcW w:w="102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717D0EDB" w14:textId="45446BD0" w:rsidR="001C296B" w:rsidRPr="00B93A62" w:rsidRDefault="001C296B">
            <w:pPr>
              <w:tabs>
                <w:tab w:val="left" w:pos="1290"/>
              </w:tabs>
              <w:jc w:val="center"/>
              <w:rPr>
                <w:rFonts w:ascii="Verdana" w:eastAsia="Arial" w:hAnsi="Verdana" w:cs="Arial"/>
                <w:sz w:val="14"/>
                <w:szCs w:val="14"/>
              </w:rPr>
              <w:pPrChange w:id="33542" w:author="Ritu Kamra" w:date="2021-09-27T19:40:00Z">
                <w:pPr>
                  <w:tabs>
                    <w:tab w:val="left" w:pos="1290"/>
                  </w:tabs>
                </w:pPr>
              </w:pPrChange>
            </w:pPr>
            <w:ins w:id="33543" w:author="Ritu Kamra" w:date="2021-09-26T09:32:00Z">
              <w:r w:rsidRPr="00B93A62">
                <w:rPr>
                  <w:rFonts w:ascii="Verdana" w:hAnsi="Verdana" w:cs="Arial"/>
                  <w:color w:val="000000"/>
                  <w:sz w:val="14"/>
                  <w:szCs w:val="14"/>
                  <w:rPrChange w:id="33544" w:author="Ritu Kamra" w:date="2021-09-27T20:48:00Z">
                    <w:rPr>
                      <w:rFonts w:ascii="Arial" w:hAnsi="Arial" w:cs="Arial"/>
                      <w:color w:val="000000"/>
                      <w:sz w:val="20"/>
                      <w:szCs w:val="20"/>
                    </w:rPr>
                  </w:rPrChange>
                </w:rPr>
                <w:t>134.00</w:t>
              </w:r>
            </w:ins>
            <w:del w:id="33545" w:author="Ritu Kamra" w:date="2021-09-26T09:27:00Z">
              <w:r w:rsidRPr="00B93A62" w:rsidDel="008A44F1">
                <w:rPr>
                  <w:rFonts w:ascii="Verdana" w:eastAsia="Arial" w:hAnsi="Verdana" w:cs="Arial"/>
                  <w:sz w:val="14"/>
                  <w:szCs w:val="14"/>
                </w:rPr>
                <w:delText>206.40</w:delText>
              </w:r>
            </w:del>
          </w:p>
        </w:tc>
        <w:tc>
          <w:tcPr>
            <w:tcW w:w="113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3546" w:author="Ritu Kamra" w:date="2021-09-27T19:40:00Z">
              <w:tcPr>
                <w:tcW w:w="102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65AFD687" w14:textId="3F833E96" w:rsidR="001C296B" w:rsidRPr="00B93A62" w:rsidRDefault="001C296B">
            <w:pPr>
              <w:tabs>
                <w:tab w:val="left" w:pos="1290"/>
              </w:tabs>
              <w:jc w:val="center"/>
              <w:rPr>
                <w:rFonts w:ascii="Verdana" w:eastAsia="Arial" w:hAnsi="Verdana" w:cs="Arial"/>
                <w:sz w:val="14"/>
                <w:szCs w:val="14"/>
              </w:rPr>
              <w:pPrChange w:id="33547" w:author="Ritu Kamra" w:date="2021-09-27T19:40:00Z">
                <w:pPr>
                  <w:tabs>
                    <w:tab w:val="left" w:pos="1290"/>
                  </w:tabs>
                </w:pPr>
              </w:pPrChange>
            </w:pPr>
            <w:ins w:id="33548" w:author="Ritu Kamra" w:date="2021-09-26T09:32:00Z">
              <w:r w:rsidRPr="00B93A62">
                <w:rPr>
                  <w:rFonts w:ascii="Verdana" w:hAnsi="Verdana" w:cs="Arial"/>
                  <w:color w:val="000000"/>
                  <w:sz w:val="14"/>
                  <w:szCs w:val="14"/>
                  <w:rPrChange w:id="33549" w:author="Ritu Kamra" w:date="2021-09-27T20:48:00Z">
                    <w:rPr>
                      <w:rFonts w:ascii="Arial" w:hAnsi="Arial" w:cs="Arial"/>
                      <w:color w:val="000000"/>
                      <w:sz w:val="20"/>
                      <w:szCs w:val="20"/>
                    </w:rPr>
                  </w:rPrChange>
                </w:rPr>
                <w:t>188.59</w:t>
              </w:r>
            </w:ins>
            <w:del w:id="33550" w:author="Ritu Kamra" w:date="2021-09-26T09:27:00Z">
              <w:r w:rsidRPr="00B93A62" w:rsidDel="008A44F1">
                <w:rPr>
                  <w:rFonts w:ascii="Verdana" w:eastAsia="Arial" w:hAnsi="Verdana" w:cs="Arial"/>
                  <w:sz w:val="14"/>
                  <w:szCs w:val="14"/>
                </w:rPr>
                <w:delText>249.04</w:delText>
              </w:r>
            </w:del>
          </w:p>
        </w:tc>
      </w:tr>
      <w:tr w:rsidR="001C296B" w:rsidRPr="004070B7" w14:paraId="5A3603D3" w14:textId="77777777" w:rsidTr="001C296B">
        <w:trPr>
          <w:trHeight w:val="775"/>
          <w:trPrChange w:id="33551" w:author="Ritu Kamra" w:date="2021-09-27T19:40:00Z">
            <w:trPr>
              <w:trHeight w:val="775"/>
            </w:trPr>
          </w:trPrChange>
        </w:trPr>
        <w:tc>
          <w:tcPr>
            <w:tcW w:w="1144"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Change w:id="33552" w:author="Ritu Kamra" w:date="2021-09-27T19:40:00Z">
              <w:tcPr>
                <w:tcW w:w="1048"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tcPrChange>
          </w:tcPr>
          <w:p w14:paraId="611C75A9" w14:textId="77777777" w:rsidR="001C296B" w:rsidRPr="004070B7" w:rsidRDefault="001C296B" w:rsidP="000923F0">
            <w:pPr>
              <w:tabs>
                <w:tab w:val="left" w:pos="1290"/>
              </w:tabs>
              <w:rPr>
                <w:rFonts w:ascii="Verdana" w:eastAsia="Arial" w:hAnsi="Verdana" w:cs="Arial"/>
                <w:sz w:val="14"/>
                <w:szCs w:val="14"/>
              </w:rPr>
            </w:pPr>
            <w:r w:rsidRPr="004070B7">
              <w:rPr>
                <w:rFonts w:ascii="Verdana" w:eastAsia="Arial" w:hAnsi="Verdana" w:cs="Arial"/>
                <w:b/>
                <w:bCs/>
                <w:sz w:val="14"/>
                <w:szCs w:val="14"/>
              </w:rPr>
              <w:t>Demand Supply Gap</w:t>
            </w:r>
          </w:p>
        </w:tc>
        <w:tc>
          <w:tcPr>
            <w:tcW w:w="110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3553" w:author="Ritu Kamra" w:date="2021-09-27T19:40:00Z">
              <w:tcPr>
                <w:tcW w:w="99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1BDACB3C" w14:textId="450C22F2" w:rsidR="001C296B" w:rsidRPr="00B93A62" w:rsidRDefault="001C296B">
            <w:pPr>
              <w:tabs>
                <w:tab w:val="left" w:pos="1290"/>
              </w:tabs>
              <w:jc w:val="center"/>
              <w:rPr>
                <w:rFonts w:ascii="Verdana" w:eastAsia="Arial" w:hAnsi="Verdana" w:cs="Arial"/>
                <w:sz w:val="14"/>
                <w:szCs w:val="14"/>
              </w:rPr>
              <w:pPrChange w:id="33554" w:author="Ritu Kamra" w:date="2021-09-27T19:40:00Z">
                <w:pPr>
                  <w:tabs>
                    <w:tab w:val="left" w:pos="1290"/>
                  </w:tabs>
                </w:pPr>
              </w:pPrChange>
            </w:pPr>
            <w:ins w:id="33555" w:author="Ritu Kamra" w:date="2021-09-26T09:27:00Z">
              <w:r w:rsidRPr="00B93A62">
                <w:rPr>
                  <w:rFonts w:ascii="Verdana" w:hAnsi="Verdana" w:cs="Arial"/>
                  <w:color w:val="000000"/>
                  <w:sz w:val="14"/>
                  <w:szCs w:val="14"/>
                  <w:rPrChange w:id="33556" w:author="Ritu Kamra" w:date="2021-09-27T20:48:00Z">
                    <w:rPr>
                      <w:rFonts w:ascii="Arial" w:hAnsi="Arial" w:cs="Arial"/>
                      <w:color w:val="000000"/>
                      <w:sz w:val="20"/>
                      <w:szCs w:val="20"/>
                    </w:rPr>
                  </w:rPrChange>
                </w:rPr>
                <w:t>-107.29</w:t>
              </w:r>
            </w:ins>
            <w:del w:id="33557" w:author="Ritu Kamra" w:date="2021-09-26T09:27:00Z">
              <w:r w:rsidRPr="00B93A62" w:rsidDel="0090671C">
                <w:rPr>
                  <w:rFonts w:ascii="Verdana" w:eastAsia="Arial" w:hAnsi="Verdana" w:cs="Arial"/>
                  <w:sz w:val="14"/>
                  <w:szCs w:val="14"/>
                </w:rPr>
                <w:delText>-108.94</w:delText>
              </w:r>
            </w:del>
          </w:p>
        </w:tc>
        <w:tc>
          <w:tcPr>
            <w:tcW w:w="110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3558" w:author="Ritu Kamra" w:date="2021-09-27T19:40:00Z">
              <w:tcPr>
                <w:tcW w:w="99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33B3736C" w14:textId="4E88A8F3" w:rsidR="001C296B" w:rsidRPr="00B93A62" w:rsidRDefault="001C296B">
            <w:pPr>
              <w:tabs>
                <w:tab w:val="left" w:pos="1290"/>
              </w:tabs>
              <w:jc w:val="center"/>
              <w:rPr>
                <w:rFonts w:ascii="Verdana" w:eastAsia="Arial" w:hAnsi="Verdana" w:cs="Arial"/>
                <w:sz w:val="14"/>
                <w:szCs w:val="14"/>
              </w:rPr>
              <w:pPrChange w:id="33559" w:author="Ritu Kamra" w:date="2021-09-27T19:40:00Z">
                <w:pPr>
                  <w:tabs>
                    <w:tab w:val="left" w:pos="1290"/>
                  </w:tabs>
                </w:pPr>
              </w:pPrChange>
            </w:pPr>
            <w:ins w:id="33560" w:author="Ritu Kamra" w:date="2021-09-26T09:27:00Z">
              <w:r w:rsidRPr="00B93A62">
                <w:rPr>
                  <w:rFonts w:ascii="Verdana" w:hAnsi="Verdana" w:cs="Arial"/>
                  <w:color w:val="000000"/>
                  <w:sz w:val="14"/>
                  <w:szCs w:val="14"/>
                  <w:rPrChange w:id="33561" w:author="Ritu Kamra" w:date="2021-09-27T20:48:00Z">
                    <w:rPr>
                      <w:rFonts w:ascii="Arial" w:hAnsi="Arial" w:cs="Arial"/>
                      <w:color w:val="000000"/>
                      <w:sz w:val="20"/>
                      <w:szCs w:val="20"/>
                    </w:rPr>
                  </w:rPrChange>
                </w:rPr>
                <w:t>-108.96</w:t>
              </w:r>
            </w:ins>
            <w:del w:id="33562" w:author="Ritu Kamra" w:date="2021-09-26T09:27:00Z">
              <w:r w:rsidRPr="00B93A62" w:rsidDel="0090671C">
                <w:rPr>
                  <w:rFonts w:ascii="Verdana" w:eastAsia="Arial" w:hAnsi="Verdana" w:cs="Arial"/>
                  <w:sz w:val="14"/>
                  <w:szCs w:val="14"/>
                </w:rPr>
                <w:delText>-110.77</w:delText>
              </w:r>
            </w:del>
          </w:p>
        </w:tc>
        <w:tc>
          <w:tcPr>
            <w:tcW w:w="110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3563" w:author="Ritu Kamra" w:date="2021-09-27T19:40:00Z">
              <w:tcPr>
                <w:tcW w:w="99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065FB9AC" w14:textId="33CA10E5" w:rsidR="001C296B" w:rsidRPr="00B93A62" w:rsidRDefault="001C296B">
            <w:pPr>
              <w:tabs>
                <w:tab w:val="left" w:pos="1290"/>
              </w:tabs>
              <w:jc w:val="center"/>
              <w:rPr>
                <w:rFonts w:ascii="Verdana" w:eastAsia="Arial" w:hAnsi="Verdana" w:cs="Arial"/>
                <w:sz w:val="14"/>
                <w:szCs w:val="14"/>
              </w:rPr>
              <w:pPrChange w:id="33564" w:author="Ritu Kamra" w:date="2021-09-27T19:40:00Z">
                <w:pPr>
                  <w:tabs>
                    <w:tab w:val="left" w:pos="1290"/>
                  </w:tabs>
                </w:pPr>
              </w:pPrChange>
            </w:pPr>
            <w:ins w:id="33565" w:author="Ritu Kamra" w:date="2021-09-26T09:27:00Z">
              <w:r w:rsidRPr="00B93A62">
                <w:rPr>
                  <w:rFonts w:ascii="Verdana" w:hAnsi="Verdana" w:cs="Arial"/>
                  <w:color w:val="000000"/>
                  <w:sz w:val="14"/>
                  <w:szCs w:val="14"/>
                  <w:rPrChange w:id="33566" w:author="Ritu Kamra" w:date="2021-09-27T20:48:00Z">
                    <w:rPr>
                      <w:rFonts w:ascii="Arial" w:hAnsi="Arial" w:cs="Arial"/>
                      <w:color w:val="000000"/>
                      <w:sz w:val="20"/>
                      <w:szCs w:val="20"/>
                    </w:rPr>
                  </w:rPrChange>
                </w:rPr>
                <w:t>-119.67</w:t>
              </w:r>
            </w:ins>
            <w:del w:id="33567" w:author="Ritu Kamra" w:date="2021-09-26T09:27:00Z">
              <w:r w:rsidRPr="00B93A62" w:rsidDel="0090671C">
                <w:rPr>
                  <w:rFonts w:ascii="Verdana" w:eastAsia="Arial" w:hAnsi="Verdana" w:cs="Arial"/>
                  <w:sz w:val="14"/>
                  <w:szCs w:val="14"/>
                </w:rPr>
                <w:delText>-121.19</w:delText>
              </w:r>
            </w:del>
          </w:p>
        </w:tc>
        <w:tc>
          <w:tcPr>
            <w:tcW w:w="113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3568" w:author="Ritu Kamra" w:date="2021-09-27T19:40:00Z">
              <w:tcPr>
                <w:tcW w:w="102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649C457B" w14:textId="23B662C2" w:rsidR="001C296B" w:rsidRPr="00B93A62" w:rsidRDefault="001C296B">
            <w:pPr>
              <w:tabs>
                <w:tab w:val="left" w:pos="1290"/>
              </w:tabs>
              <w:jc w:val="center"/>
              <w:rPr>
                <w:rFonts w:ascii="Verdana" w:eastAsia="Arial" w:hAnsi="Verdana" w:cs="Arial"/>
                <w:sz w:val="14"/>
                <w:szCs w:val="14"/>
              </w:rPr>
              <w:pPrChange w:id="33569" w:author="Ritu Kamra" w:date="2021-09-27T19:40:00Z">
                <w:pPr>
                  <w:tabs>
                    <w:tab w:val="left" w:pos="1290"/>
                  </w:tabs>
                </w:pPr>
              </w:pPrChange>
            </w:pPr>
            <w:ins w:id="33570" w:author="Ritu Kamra" w:date="2021-09-26T09:27:00Z">
              <w:r w:rsidRPr="00B93A62">
                <w:rPr>
                  <w:rFonts w:ascii="Verdana" w:hAnsi="Verdana" w:cs="Arial"/>
                  <w:color w:val="000000"/>
                  <w:sz w:val="14"/>
                  <w:szCs w:val="14"/>
                  <w:rPrChange w:id="33571" w:author="Ritu Kamra" w:date="2021-09-27T20:48:00Z">
                    <w:rPr>
                      <w:rFonts w:ascii="Arial" w:hAnsi="Arial" w:cs="Arial"/>
                      <w:color w:val="000000"/>
                      <w:sz w:val="20"/>
                      <w:szCs w:val="20"/>
                    </w:rPr>
                  </w:rPrChange>
                </w:rPr>
                <w:t>-131.18</w:t>
              </w:r>
            </w:ins>
            <w:del w:id="33572" w:author="Ritu Kamra" w:date="2021-09-26T09:27:00Z">
              <w:r w:rsidRPr="00B93A62" w:rsidDel="0090671C">
                <w:rPr>
                  <w:rFonts w:ascii="Verdana" w:eastAsia="Arial" w:hAnsi="Verdana" w:cs="Arial"/>
                  <w:sz w:val="14"/>
                  <w:szCs w:val="14"/>
                </w:rPr>
                <w:delText>-132.43</w:delText>
              </w:r>
            </w:del>
          </w:p>
        </w:tc>
        <w:tc>
          <w:tcPr>
            <w:tcW w:w="113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3573" w:author="Ritu Kamra" w:date="2021-09-27T19:40:00Z">
              <w:tcPr>
                <w:tcW w:w="102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5A227758" w14:textId="7ECC3B68" w:rsidR="001C296B" w:rsidRPr="00B93A62" w:rsidRDefault="001C296B">
            <w:pPr>
              <w:tabs>
                <w:tab w:val="left" w:pos="1290"/>
              </w:tabs>
              <w:jc w:val="center"/>
              <w:rPr>
                <w:rFonts w:ascii="Verdana" w:eastAsia="Arial" w:hAnsi="Verdana" w:cs="Arial"/>
                <w:sz w:val="14"/>
                <w:szCs w:val="14"/>
              </w:rPr>
              <w:pPrChange w:id="33574" w:author="Ritu Kamra" w:date="2021-09-27T19:40:00Z">
                <w:pPr>
                  <w:tabs>
                    <w:tab w:val="left" w:pos="1290"/>
                  </w:tabs>
                </w:pPr>
              </w:pPrChange>
            </w:pPr>
            <w:ins w:id="33575" w:author="Ritu Kamra" w:date="2021-09-26T09:27:00Z">
              <w:r w:rsidRPr="00B93A62">
                <w:rPr>
                  <w:rFonts w:ascii="Verdana" w:hAnsi="Verdana" w:cs="Arial"/>
                  <w:color w:val="000000"/>
                  <w:sz w:val="14"/>
                  <w:szCs w:val="14"/>
                  <w:rPrChange w:id="33576" w:author="Ritu Kamra" w:date="2021-09-27T20:48:00Z">
                    <w:rPr>
                      <w:rFonts w:ascii="Arial" w:hAnsi="Arial" w:cs="Arial"/>
                      <w:color w:val="000000"/>
                      <w:sz w:val="20"/>
                      <w:szCs w:val="20"/>
                    </w:rPr>
                  </w:rPrChange>
                </w:rPr>
                <w:t>-99.65</w:t>
              </w:r>
            </w:ins>
            <w:del w:id="33577" w:author="Ritu Kamra" w:date="2021-09-26T09:27:00Z">
              <w:r w:rsidRPr="00B93A62" w:rsidDel="0090671C">
                <w:rPr>
                  <w:rFonts w:ascii="Verdana" w:eastAsia="Arial" w:hAnsi="Verdana" w:cs="Arial"/>
                  <w:sz w:val="14"/>
                  <w:szCs w:val="14"/>
                </w:rPr>
                <w:delText>-101.28</w:delText>
              </w:r>
            </w:del>
          </w:p>
        </w:tc>
        <w:tc>
          <w:tcPr>
            <w:tcW w:w="113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3578" w:author="Ritu Kamra" w:date="2021-09-27T19:40:00Z">
              <w:tcPr>
                <w:tcW w:w="102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774947E0" w14:textId="0EAA3D24" w:rsidR="001C296B" w:rsidRPr="00B93A62" w:rsidRDefault="001C296B">
            <w:pPr>
              <w:tabs>
                <w:tab w:val="left" w:pos="1290"/>
              </w:tabs>
              <w:jc w:val="center"/>
              <w:rPr>
                <w:rFonts w:ascii="Verdana" w:eastAsia="Arial" w:hAnsi="Verdana" w:cs="Arial"/>
                <w:sz w:val="14"/>
                <w:szCs w:val="14"/>
              </w:rPr>
              <w:pPrChange w:id="33579" w:author="Ritu Kamra" w:date="2021-09-27T19:40:00Z">
                <w:pPr>
                  <w:tabs>
                    <w:tab w:val="left" w:pos="1290"/>
                  </w:tabs>
                </w:pPr>
              </w:pPrChange>
            </w:pPr>
            <w:ins w:id="33580" w:author="Ritu Kamra" w:date="2021-09-26T09:27:00Z">
              <w:r w:rsidRPr="00B93A62">
                <w:rPr>
                  <w:rFonts w:ascii="Verdana" w:hAnsi="Verdana" w:cs="Arial"/>
                  <w:color w:val="000000"/>
                  <w:sz w:val="14"/>
                  <w:szCs w:val="14"/>
                  <w:rPrChange w:id="33581" w:author="Ritu Kamra" w:date="2021-09-27T20:48:00Z">
                    <w:rPr>
                      <w:rFonts w:ascii="Arial" w:hAnsi="Arial" w:cs="Arial"/>
                      <w:color w:val="000000"/>
                      <w:sz w:val="20"/>
                      <w:szCs w:val="20"/>
                    </w:rPr>
                  </w:rPrChange>
                </w:rPr>
                <w:t>-115.39</w:t>
              </w:r>
            </w:ins>
            <w:del w:id="33582" w:author="Ritu Kamra" w:date="2021-09-26T09:27:00Z">
              <w:r w:rsidRPr="00B93A62" w:rsidDel="0090671C">
                <w:rPr>
                  <w:rFonts w:ascii="Verdana" w:eastAsia="Arial" w:hAnsi="Verdana" w:cs="Arial"/>
                  <w:sz w:val="14"/>
                  <w:szCs w:val="14"/>
                </w:rPr>
                <w:delText>-92.76</w:delText>
              </w:r>
            </w:del>
          </w:p>
        </w:tc>
        <w:tc>
          <w:tcPr>
            <w:tcW w:w="113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3583" w:author="Ritu Kamra" w:date="2021-09-27T19:40:00Z">
              <w:tcPr>
                <w:tcW w:w="102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51576591" w14:textId="5664F158" w:rsidR="001C296B" w:rsidRPr="00B93A62" w:rsidRDefault="001C296B">
            <w:pPr>
              <w:tabs>
                <w:tab w:val="left" w:pos="1290"/>
              </w:tabs>
              <w:jc w:val="center"/>
              <w:rPr>
                <w:rFonts w:ascii="Verdana" w:eastAsia="Arial" w:hAnsi="Verdana" w:cs="Arial"/>
                <w:sz w:val="14"/>
                <w:szCs w:val="14"/>
              </w:rPr>
              <w:pPrChange w:id="33584" w:author="Ritu Kamra" w:date="2021-09-27T19:40:00Z">
                <w:pPr>
                  <w:tabs>
                    <w:tab w:val="left" w:pos="1290"/>
                  </w:tabs>
                </w:pPr>
              </w:pPrChange>
            </w:pPr>
            <w:ins w:id="33585" w:author="Ritu Kamra" w:date="2021-09-26T09:27:00Z">
              <w:r w:rsidRPr="00B93A62">
                <w:rPr>
                  <w:rFonts w:ascii="Verdana" w:hAnsi="Verdana" w:cs="Arial"/>
                  <w:color w:val="000000"/>
                  <w:sz w:val="14"/>
                  <w:szCs w:val="14"/>
                  <w:rPrChange w:id="33586" w:author="Ritu Kamra" w:date="2021-09-27T20:48:00Z">
                    <w:rPr>
                      <w:rFonts w:ascii="Arial" w:hAnsi="Arial" w:cs="Arial"/>
                      <w:color w:val="000000"/>
                      <w:sz w:val="20"/>
                      <w:szCs w:val="20"/>
                    </w:rPr>
                  </w:rPrChange>
                </w:rPr>
                <w:t>-168.89</w:t>
              </w:r>
            </w:ins>
            <w:del w:id="33587" w:author="Ritu Kamra" w:date="2021-09-26T09:27:00Z">
              <w:r w:rsidRPr="00B93A62" w:rsidDel="0090671C">
                <w:rPr>
                  <w:rFonts w:ascii="Verdana" w:eastAsia="Arial" w:hAnsi="Verdana" w:cs="Arial"/>
                  <w:sz w:val="14"/>
                  <w:szCs w:val="14"/>
                </w:rPr>
                <w:delText>-104.40</w:delText>
              </w:r>
            </w:del>
          </w:p>
        </w:tc>
        <w:tc>
          <w:tcPr>
            <w:tcW w:w="113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3588" w:author="Ritu Kamra" w:date="2021-09-27T19:40:00Z">
              <w:tcPr>
                <w:tcW w:w="102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20E05BFF" w14:textId="7A9B5B13" w:rsidR="001C296B" w:rsidRPr="00B93A62" w:rsidRDefault="001C296B">
            <w:pPr>
              <w:tabs>
                <w:tab w:val="left" w:pos="1290"/>
              </w:tabs>
              <w:jc w:val="center"/>
              <w:rPr>
                <w:rFonts w:ascii="Verdana" w:eastAsia="Arial" w:hAnsi="Verdana" w:cs="Arial"/>
                <w:sz w:val="14"/>
                <w:szCs w:val="14"/>
              </w:rPr>
              <w:pPrChange w:id="33589" w:author="Ritu Kamra" w:date="2021-09-27T19:40:00Z">
                <w:pPr>
                  <w:tabs>
                    <w:tab w:val="left" w:pos="1290"/>
                  </w:tabs>
                </w:pPr>
              </w:pPrChange>
            </w:pPr>
            <w:ins w:id="33590" w:author="Ritu Kamra" w:date="2021-09-26T09:27:00Z">
              <w:r w:rsidRPr="00B93A62">
                <w:rPr>
                  <w:rFonts w:ascii="Verdana" w:hAnsi="Verdana" w:cs="Arial"/>
                  <w:color w:val="000000"/>
                  <w:sz w:val="14"/>
                  <w:szCs w:val="14"/>
                  <w:rPrChange w:id="33591" w:author="Ritu Kamra" w:date="2021-09-27T20:48:00Z">
                    <w:rPr>
                      <w:rFonts w:ascii="Arial" w:hAnsi="Arial" w:cs="Arial"/>
                      <w:color w:val="000000"/>
                      <w:sz w:val="20"/>
                      <w:szCs w:val="20"/>
                    </w:rPr>
                  </w:rPrChange>
                </w:rPr>
                <w:t>-224.71</w:t>
              </w:r>
            </w:ins>
            <w:del w:id="33592" w:author="Ritu Kamra" w:date="2021-09-26T09:27:00Z">
              <w:r w:rsidRPr="00B93A62" w:rsidDel="0090671C">
                <w:rPr>
                  <w:rFonts w:ascii="Verdana" w:eastAsia="Arial" w:hAnsi="Verdana" w:cs="Arial"/>
                  <w:sz w:val="14"/>
                  <w:szCs w:val="14"/>
                </w:rPr>
                <w:delText>-130.24</w:delText>
              </w:r>
            </w:del>
          </w:p>
        </w:tc>
      </w:tr>
    </w:tbl>
    <w:p w14:paraId="653DACB6" w14:textId="4322C7AB" w:rsidR="008150A2" w:rsidRDefault="005858C1" w:rsidP="008150A2">
      <w:pPr>
        <w:tabs>
          <w:tab w:val="left" w:pos="1290"/>
        </w:tabs>
        <w:rPr>
          <w:rFonts w:ascii="Arial" w:eastAsia="Arial" w:hAnsi="Arial" w:cs="Arial"/>
          <w:sz w:val="24"/>
          <w:szCs w:val="24"/>
        </w:rPr>
      </w:pPr>
      <w:ins w:id="33593" w:author="Ritu Kamra" w:date="2021-09-27T20:47:00Z">
        <w:r>
          <w:rPr>
            <w:noProof/>
          </w:rPr>
          <w:pict w14:anchorId="1012FA8E">
            <v:shape id="_x0000_s1208" type="#_x0000_t202" style="position:absolute;margin-left:95.6pt;margin-top:.75pt;width:146.8pt;height:15.75pt;z-index:252678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" filled="f" stroked="f">
              <v:textbox style="mso-fit-shape-to-text:t">
                <w:txbxContent>
                  <w:p w14:paraId="1F0566C2" w14:textId="77777777" w:rsidR="00D02970" w:rsidRPr="00687E98" w:rsidRDefault="00D02970" w:rsidP="00D02970">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w:r>
      </w:ins>
    </w:p>
    <w:p w14:paraId="1A943381" w14:textId="77777777" w:rsidR="002C1DF0" w:rsidRDefault="002C1DF0" w:rsidP="008150A2">
      <w:pPr>
        <w:tabs>
          <w:tab w:val="left" w:pos="1290"/>
        </w:tabs>
        <w:rPr>
          <w:rFonts w:ascii="Arial" w:eastAsia="Arial" w:hAnsi="Arial" w:cs="Arial"/>
          <w:sz w:val="24"/>
          <w:szCs w:val="24"/>
        </w:rPr>
      </w:pPr>
    </w:p>
    <w:p w14:paraId="3F21A933" w14:textId="77777777" w:rsidR="0068703B" w:rsidRDefault="0068703B" w:rsidP="003305AA">
      <w:pPr>
        <w:rPr>
          <w:ins w:id="33594" w:author="Dilip Kumar" w:date="2021-09-26T12:11:00Z"/>
          <w:rFonts w:ascii="Verdana" w:hAnsi="Verdana" w:cstheme="minorHAnsi"/>
          <w:b/>
          <w:bCs/>
          <w:sz w:val="20"/>
          <w:szCs w:val="20"/>
          <w:lang w:val="en-US"/>
        </w:rPr>
        <w:sectPr w:rsidR="0068703B"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33595" w:author="Hardik Malhotra" w:date="2021-09-30T12:48:00Z">
            <w:sectPr w:rsidR="0068703B" w:rsidSect="00AF4AFC">
              <w:pgMar w:top="1134" w:right="836" w:bottom="630" w:left="900" w:header="708" w:footer="708" w:gutter="0"/>
            </w:sectPr>
          </w:sectPrChange>
        </w:sectPr>
      </w:pPr>
    </w:p>
    <w:p w14:paraId="34752F66" w14:textId="036B1C19" w:rsidR="003305AA" w:rsidRPr="003305AA" w:rsidRDefault="003305AA" w:rsidP="003305AA">
      <w:pPr>
        <w:rPr>
          <w:ins w:id="33596" w:author="Ritu Kamra" w:date="2021-09-26T09:36:00Z"/>
          <w:rFonts w:ascii="Verdana" w:hAnsi="Verdana" w:cstheme="minorHAnsi"/>
          <w:b/>
          <w:bCs/>
          <w:sz w:val="20"/>
          <w:szCs w:val="20"/>
          <w:lang w:val="en-US"/>
          <w:rPrChange w:id="33597" w:author="Ritu Kamra" w:date="2021-09-26T09:39:00Z">
            <w:rPr>
              <w:ins w:id="33598" w:author="Ritu Kamra" w:date="2021-09-26T09:36:00Z"/>
              <w:rFonts w:cstheme="minorHAnsi"/>
              <w:b/>
              <w:bCs/>
              <w:sz w:val="28"/>
              <w:szCs w:val="28"/>
              <w:lang w:val="en-US"/>
            </w:rPr>
          </w:rPrChange>
        </w:rPr>
      </w:pPr>
      <w:ins w:id="33599" w:author="Ritu Kamra" w:date="2021-09-26T09:36:00Z">
        <w:r w:rsidRPr="003305AA">
          <w:rPr>
            <w:rFonts w:ascii="Verdana" w:hAnsi="Verdana" w:cstheme="minorHAnsi"/>
            <w:b/>
            <w:bCs/>
            <w:sz w:val="20"/>
            <w:szCs w:val="20"/>
            <w:lang w:val="en-US"/>
            <w:rPrChange w:id="33600" w:author="Ritu Kamra" w:date="2021-09-26T09:39:00Z">
              <w:rPr>
                <w:rFonts w:cstheme="minorHAnsi"/>
                <w:b/>
                <w:bCs/>
                <w:sz w:val="28"/>
                <w:szCs w:val="28"/>
                <w:lang w:val="en-US"/>
              </w:rPr>
            </w:rPrChange>
          </w:rPr>
          <w:t xml:space="preserve">MEA – Demand Supply Gap: </w:t>
        </w:r>
      </w:ins>
    </w:p>
    <w:p w14:paraId="0EA8361F" w14:textId="77777777" w:rsidR="003305AA" w:rsidRDefault="003305AA" w:rsidP="003305AA">
      <w:pPr>
        <w:spacing w:line="360" w:lineRule="auto"/>
        <w:jc w:val="both"/>
        <w:rPr>
          <w:ins w:id="33601" w:author="Ritu Kamra" w:date="2021-09-26T09:36:00Z"/>
          <w:rFonts w:ascii="Arial" w:hAnsi="Arial" w:cs="Arial"/>
          <w:noProof/>
          <w:sz w:val="24"/>
          <w:szCs w:val="24"/>
        </w:rPr>
      </w:pPr>
    </w:p>
    <w:p w14:paraId="431283EC" w14:textId="77777777" w:rsidR="0068703B" w:rsidRDefault="003305AA" w:rsidP="003305AA">
      <w:pPr>
        <w:spacing w:line="360" w:lineRule="auto"/>
        <w:jc w:val="both"/>
        <w:rPr>
          <w:ins w:id="33602" w:author="Hardik Malhotra" w:date="2021-09-30T11:10:00Z"/>
          <w:rFonts w:ascii="Arial" w:hAnsi="Arial" w:cs="Arial"/>
          <w:sz w:val="24"/>
          <w:szCs w:val="24"/>
        </w:rPr>
      </w:pPr>
      <w:ins w:id="33603" w:author="Ritu Kamra" w:date="2021-09-26T09:36:00Z">
        <w:r w:rsidRPr="00040D7E">
          <w:rPr>
            <w:rFonts w:ascii="Arial" w:hAnsi="Arial" w:cs="Arial"/>
            <w:sz w:val="24"/>
            <w:szCs w:val="24"/>
            <w:rPrChange w:id="33604" w:author="Hardik Malhotra" w:date="2021-09-30T11:10:00Z">
              <w:rPr>
                <w:rFonts w:ascii="Arial" w:hAnsi="Arial" w:cs="Arial"/>
                <w:color w:val="FF0000"/>
                <w:sz w:val="24"/>
                <w:szCs w:val="24"/>
              </w:rPr>
            </w:rPrChange>
          </w:rPr>
          <w:t xml:space="preserve"> </w:t>
        </w:r>
        <w:r w:rsidRPr="00040D7E">
          <w:rPr>
            <w:rFonts w:ascii="Arial" w:hAnsi="Arial" w:cs="Arial"/>
            <w:sz w:val="24"/>
            <w:szCs w:val="24"/>
            <w:rPrChange w:id="33605" w:author="Hardik Malhotra" w:date="2021-09-30T11:10:00Z">
              <w:rPr>
                <w:rFonts w:cstheme="minorHAnsi"/>
                <w:sz w:val="28"/>
                <w:szCs w:val="28"/>
                <w:lang w:val="en-US"/>
              </w:rPr>
            </w:rPrChange>
          </w:rPr>
          <w:t>The demand for Epoxy Resin in MEA has showed increased trend from past few years and estimated to be nearly 178 thousand tonnes in 2022 against capacity 220 thousand tonnes. which is further anticipated to grow during the forecast period 2021-2030 by 4.62%. The increase in demand is attributed to the rising demand for composites manufacturing in the region for the number of applications including aerospace structure &amp; other composite parts would spur the demand for Epoxy Resins in MEA. companies profiled at Middle eastern area are include 3M, Aditya Birla Chemicals, BASF SE, Daicel Corporation, DuPont, Hexion, Huntsman Corporation, NAMA Chemicals, NAN YA Plastics, and Olin Corporation</w:t>
        </w:r>
      </w:ins>
    </w:p>
    <w:p w14:paraId="7C095A9F" w14:textId="29936C80" w:rsidR="00040D7E" w:rsidRPr="00040D7E" w:rsidRDefault="00040D7E" w:rsidP="003305AA">
      <w:pPr>
        <w:spacing w:line="360" w:lineRule="auto"/>
        <w:jc w:val="both"/>
        <w:rPr>
          <w:ins w:id="33606" w:author="Dilip Kumar" w:date="2021-09-26T12:11:00Z"/>
          <w:rFonts w:ascii="Arial" w:hAnsi="Arial" w:cs="Arial"/>
          <w:sz w:val="24"/>
          <w:szCs w:val="24"/>
          <w:rPrChange w:id="33607" w:author="Hardik Malhotra" w:date="2021-09-30T11:10:00Z">
            <w:rPr>
              <w:ins w:id="33608" w:author="Dilip Kumar" w:date="2021-09-26T12:11:00Z"/>
              <w:rFonts w:cstheme="minorHAnsi"/>
              <w:sz w:val="28"/>
              <w:szCs w:val="28"/>
              <w:lang w:val="en-US"/>
            </w:rPr>
          </w:rPrChange>
        </w:rPr>
        <w:sectPr w:rsidR="00040D7E" w:rsidRPr="00040D7E"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33609" w:author="Hardik Malhotra" w:date="2021-09-30T12:48:00Z">
            <w:sectPr w:rsidR="00040D7E" w:rsidRPr="00040D7E" w:rsidSect="00AF4AFC">
              <w:pgMar w:top="1134" w:right="836" w:bottom="630" w:left="900" w:header="708" w:footer="708" w:gutter="0"/>
            </w:sectPr>
          </w:sectPrChange>
        </w:sectPr>
      </w:pPr>
    </w:p>
    <w:p w14:paraId="66310379" w14:textId="17B62CF7" w:rsidR="003305AA" w:rsidDel="00040D7E" w:rsidRDefault="003305AA" w:rsidP="008150A2">
      <w:pPr>
        <w:tabs>
          <w:tab w:val="left" w:pos="1290"/>
        </w:tabs>
        <w:rPr>
          <w:del w:id="33610" w:author="Dilip Kumar" w:date="2021-09-26T12:11:00Z"/>
          <w:rFonts w:cstheme="minorHAnsi"/>
          <w:sz w:val="28"/>
          <w:szCs w:val="28"/>
          <w:lang w:val="en-US"/>
        </w:rPr>
      </w:pPr>
    </w:p>
    <w:p w14:paraId="42E7B7A1" w14:textId="4E7C624C" w:rsidR="00040D7E" w:rsidRDefault="00040D7E" w:rsidP="003305AA">
      <w:pPr>
        <w:spacing w:line="360" w:lineRule="auto"/>
        <w:jc w:val="both"/>
        <w:rPr>
          <w:ins w:id="33611" w:author="Hardik Malhotra" w:date="2021-09-30T11:11:00Z"/>
          <w:rFonts w:cstheme="minorHAnsi"/>
          <w:sz w:val="28"/>
          <w:szCs w:val="28"/>
          <w:lang w:val="en-US"/>
        </w:rPr>
      </w:pPr>
    </w:p>
    <w:p w14:paraId="14D3CA0A" w14:textId="77777777" w:rsidR="00040D7E" w:rsidRDefault="00040D7E" w:rsidP="003305AA">
      <w:pPr>
        <w:spacing w:line="360" w:lineRule="auto"/>
        <w:jc w:val="both"/>
        <w:rPr>
          <w:ins w:id="33612" w:author="Hardik Malhotra" w:date="2021-09-30T11:11:00Z"/>
          <w:rFonts w:cstheme="minorHAnsi"/>
          <w:sz w:val="28"/>
          <w:szCs w:val="28"/>
          <w:lang w:val="en-US"/>
        </w:rPr>
      </w:pPr>
    </w:p>
    <w:p w14:paraId="4A618E29" w14:textId="54BEBD68" w:rsidR="008150A2" w:rsidDel="003305AA" w:rsidRDefault="008150A2" w:rsidP="008150A2">
      <w:pPr>
        <w:tabs>
          <w:tab w:val="left" w:pos="1290"/>
        </w:tabs>
        <w:rPr>
          <w:del w:id="33613" w:author="Ritu Kamra" w:date="2021-09-26T09:36:00Z"/>
          <w:rFonts w:ascii="Arial" w:eastAsia="Arial" w:hAnsi="Arial" w:cs="Arial"/>
          <w:sz w:val="24"/>
          <w:szCs w:val="24"/>
        </w:rPr>
      </w:pPr>
    </w:p>
    <w:p w14:paraId="1B97A824" w14:textId="126F2B96" w:rsidR="008150A2" w:rsidDel="00917A70" w:rsidRDefault="008150A2" w:rsidP="008150A2">
      <w:pPr>
        <w:tabs>
          <w:tab w:val="left" w:pos="1290"/>
        </w:tabs>
        <w:rPr>
          <w:del w:id="33614" w:author="Jaideep Kumar" w:date="2021-09-27T07:22:00Z"/>
          <w:rFonts w:ascii="Arial" w:eastAsia="Arial" w:hAnsi="Arial" w:cs="Arial"/>
          <w:sz w:val="24"/>
          <w:szCs w:val="24"/>
        </w:rPr>
      </w:pPr>
    </w:p>
    <w:p w14:paraId="241A407A" w14:textId="4C1EADFF" w:rsidR="008150A2" w:rsidRDefault="00912717" w:rsidP="008150A2">
      <w:pPr>
        <w:tabs>
          <w:tab w:val="left" w:pos="1290"/>
        </w:tabs>
        <w:rPr>
          <w:ins w:id="33615" w:author="Ritu Kamra" w:date="2021-09-27T17:54:00Z"/>
          <w:rFonts w:ascii="Arial" w:eastAsia="Arial" w:hAnsi="Arial" w:cs="Arial"/>
          <w:b/>
          <w:bCs/>
          <w:sz w:val="24"/>
          <w:szCs w:val="24"/>
          <w:lang w:val="en-US"/>
        </w:rPr>
      </w:pPr>
      <w:ins w:id="33616" w:author="Ritu Kamra" w:date="2021-09-27T17:54:00Z">
        <w:r w:rsidRPr="004070B7">
          <w:rPr>
            <w:rFonts w:ascii="Arial" w:eastAsia="Arial" w:hAnsi="Arial" w:cs="Arial"/>
            <w:b/>
            <w:bCs/>
            <w:sz w:val="24"/>
            <w:szCs w:val="24"/>
            <w:lang w:val="en-US"/>
          </w:rPr>
          <w:t xml:space="preserve">Table </w:t>
        </w:r>
        <w:r>
          <w:rPr>
            <w:rFonts w:ascii="Arial" w:eastAsia="Arial" w:hAnsi="Arial" w:cs="Arial"/>
            <w:b/>
            <w:bCs/>
            <w:sz w:val="24"/>
            <w:szCs w:val="24"/>
            <w:lang w:val="en-US"/>
          </w:rPr>
          <w:t>1</w:t>
        </w:r>
      </w:ins>
      <w:ins w:id="33617" w:author="Ritu Kamra" w:date="2021-09-27T18:23:00Z">
        <w:r w:rsidR="003E5CA6">
          <w:rPr>
            <w:rFonts w:ascii="Arial" w:eastAsia="Arial" w:hAnsi="Arial" w:cs="Arial"/>
            <w:b/>
            <w:bCs/>
            <w:sz w:val="24"/>
            <w:szCs w:val="24"/>
            <w:lang w:val="en-US"/>
          </w:rPr>
          <w:t>8</w:t>
        </w:r>
      </w:ins>
      <w:ins w:id="33618" w:author="Ritu Kamra" w:date="2021-09-27T17:54:00Z">
        <w:r w:rsidRPr="004070B7">
          <w:rPr>
            <w:rFonts w:ascii="Arial" w:eastAsia="Arial" w:hAnsi="Arial" w:cs="Arial"/>
            <w:b/>
            <w:bCs/>
            <w:sz w:val="24"/>
            <w:szCs w:val="24"/>
            <w:lang w:val="en-US"/>
          </w:rPr>
          <w:t xml:space="preserve">: </w:t>
        </w:r>
      </w:ins>
      <w:ins w:id="33619" w:author="Ritu Kamra" w:date="2021-09-27T17:56:00Z">
        <w:r>
          <w:rPr>
            <w:rFonts w:ascii="Arial" w:eastAsia="Arial" w:hAnsi="Arial" w:cs="Arial"/>
            <w:b/>
            <w:bCs/>
            <w:sz w:val="24"/>
            <w:szCs w:val="24"/>
          </w:rPr>
          <w:t>India</w:t>
        </w:r>
      </w:ins>
      <w:ins w:id="33620" w:author="Ritu Kamra" w:date="2021-09-27T17:54:00Z">
        <w:r w:rsidRPr="004070B7">
          <w:rPr>
            <w:rFonts w:ascii="Arial" w:eastAsia="Arial" w:hAnsi="Arial" w:cs="Arial"/>
            <w:b/>
            <w:bCs/>
            <w:sz w:val="24"/>
            <w:szCs w:val="24"/>
          </w:rPr>
          <w:t xml:space="preserve"> Epoxy Resin Market Supply Analysis</w:t>
        </w:r>
        <w:r w:rsidRPr="004070B7">
          <w:rPr>
            <w:rFonts w:ascii="Arial" w:eastAsia="Arial" w:hAnsi="Arial" w:cs="Arial"/>
            <w:b/>
            <w:bCs/>
            <w:sz w:val="24"/>
            <w:szCs w:val="24"/>
            <w:lang w:val="en-US"/>
          </w:rPr>
          <w:t>, By Volume, 2015-2025F (Thousand Tonnes</w:t>
        </w:r>
        <w:r>
          <w:rPr>
            <w:rFonts w:ascii="Arial" w:eastAsia="Arial" w:hAnsi="Arial" w:cs="Arial"/>
            <w:b/>
            <w:bCs/>
            <w:sz w:val="24"/>
            <w:szCs w:val="24"/>
            <w:lang w:val="en-US"/>
          </w:rPr>
          <w:t>)</w:t>
        </w:r>
      </w:ins>
    </w:p>
    <w:p w14:paraId="78A1202A" w14:textId="77777777" w:rsidR="00912717" w:rsidRDefault="00912717" w:rsidP="008150A2">
      <w:pPr>
        <w:tabs>
          <w:tab w:val="left" w:pos="1290"/>
        </w:tabs>
        <w:rPr>
          <w:rFonts w:ascii="Arial" w:eastAsia="Arial" w:hAnsi="Arial" w:cs="Arial"/>
          <w:sz w:val="24"/>
          <w:szCs w:val="24"/>
        </w:rPr>
      </w:pPr>
    </w:p>
    <w:tbl>
      <w:tblPr>
        <w:tblW w:w="10055" w:type="dxa"/>
        <w:tblCellMar>
          <w:left w:w="0" w:type="dxa"/>
          <w:right w:w="0" w:type="dxa"/>
        </w:tblCellMar>
        <w:tblLook w:val="0420" w:firstRow="1" w:lastRow="0" w:firstColumn="0" w:lastColumn="0" w:noHBand="0" w:noVBand="1"/>
      </w:tblPr>
      <w:tblGrid>
        <w:gridCol w:w="704"/>
        <w:gridCol w:w="1144"/>
        <w:gridCol w:w="788"/>
        <w:gridCol w:w="788"/>
        <w:gridCol w:w="788"/>
        <w:gridCol w:w="955"/>
        <w:gridCol w:w="955"/>
        <w:gridCol w:w="961"/>
        <w:gridCol w:w="961"/>
        <w:gridCol w:w="1028"/>
        <w:gridCol w:w="983"/>
        <w:tblGridChange w:id="33621">
          <w:tblGrid>
            <w:gridCol w:w="144"/>
            <w:gridCol w:w="560"/>
            <w:gridCol w:w="144"/>
            <w:gridCol w:w="1000"/>
            <w:gridCol w:w="144"/>
            <w:gridCol w:w="644"/>
            <w:gridCol w:w="43"/>
            <w:gridCol w:w="687"/>
            <w:gridCol w:w="58"/>
            <w:gridCol w:w="629"/>
            <w:gridCol w:w="159"/>
            <w:gridCol w:w="528"/>
            <w:gridCol w:w="427"/>
            <w:gridCol w:w="496"/>
            <w:gridCol w:w="459"/>
            <w:gridCol w:w="533"/>
            <w:gridCol w:w="428"/>
            <w:gridCol w:w="564"/>
            <w:gridCol w:w="397"/>
            <w:gridCol w:w="1021"/>
            <w:gridCol w:w="7"/>
            <w:gridCol w:w="983"/>
            <w:gridCol w:w="144"/>
          </w:tblGrid>
        </w:tblGridChange>
      </w:tblGrid>
      <w:tr w:rsidR="008150A2" w:rsidRPr="004070B7" w14:paraId="5077C8BA" w14:textId="77777777" w:rsidTr="003305AA">
        <w:trPr>
          <w:trHeight w:val="477"/>
        </w:trPr>
        <w:tc>
          <w:tcPr>
            <w:tcW w:w="70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E28422B" w14:textId="77777777" w:rsidR="008150A2" w:rsidRPr="004070B7" w:rsidRDefault="008150A2" w:rsidP="00092529">
            <w:pPr>
              <w:tabs>
                <w:tab w:val="left" w:pos="1290"/>
              </w:tabs>
              <w:rPr>
                <w:rFonts w:ascii="Verdana" w:eastAsia="Arial" w:hAnsi="Verdana" w:cs="Arial"/>
                <w:sz w:val="14"/>
                <w:szCs w:val="14"/>
              </w:rPr>
            </w:pPr>
          </w:p>
        </w:tc>
        <w:tc>
          <w:tcPr>
            <w:tcW w:w="114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97F27CB" w14:textId="77777777" w:rsidR="008150A2" w:rsidRPr="004070B7" w:rsidRDefault="008150A2" w:rsidP="00092529">
            <w:pPr>
              <w:tabs>
                <w:tab w:val="left" w:pos="1290"/>
              </w:tabs>
              <w:rPr>
                <w:rFonts w:ascii="Verdana" w:eastAsia="Arial" w:hAnsi="Verdana" w:cs="Arial"/>
                <w:sz w:val="14"/>
                <w:szCs w:val="14"/>
              </w:rPr>
            </w:pPr>
          </w:p>
        </w:tc>
        <w:tc>
          <w:tcPr>
            <w:tcW w:w="78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E2644C0" w14:textId="77777777" w:rsidR="008150A2" w:rsidRPr="006A08F4" w:rsidRDefault="008150A2" w:rsidP="00092529">
            <w:pPr>
              <w:tabs>
                <w:tab w:val="left" w:pos="1290"/>
              </w:tabs>
              <w:rPr>
                <w:rFonts w:ascii="Verdana" w:eastAsia="Arial" w:hAnsi="Verdana" w:cs="Arial"/>
                <w:color w:val="FFFFFF" w:themeColor="background1"/>
                <w:sz w:val="14"/>
                <w:szCs w:val="14"/>
                <w:rPrChange w:id="33622" w:author="Dilip Kumar" w:date="2021-09-26T12:11:00Z">
                  <w:rPr>
                    <w:rFonts w:ascii="Verdana" w:eastAsia="Arial" w:hAnsi="Verdana" w:cs="Arial"/>
                    <w:sz w:val="14"/>
                    <w:szCs w:val="14"/>
                  </w:rPr>
                </w:rPrChange>
              </w:rPr>
            </w:pPr>
            <w:r w:rsidRPr="006A08F4">
              <w:rPr>
                <w:rFonts w:ascii="Verdana" w:eastAsia="Arial" w:hAnsi="Verdana" w:cs="Arial"/>
                <w:b/>
                <w:bCs/>
                <w:color w:val="FFFFFF" w:themeColor="background1"/>
                <w:sz w:val="14"/>
                <w:szCs w:val="14"/>
                <w:rPrChange w:id="33623" w:author="Dilip Kumar" w:date="2021-09-26T12:11:00Z">
                  <w:rPr>
                    <w:rFonts w:ascii="Verdana" w:eastAsia="Arial" w:hAnsi="Verdana" w:cs="Arial"/>
                    <w:b/>
                    <w:bCs/>
                    <w:sz w:val="14"/>
                    <w:szCs w:val="14"/>
                  </w:rPr>
                </w:rPrChange>
              </w:rPr>
              <w:t>2015</w:t>
            </w:r>
          </w:p>
        </w:tc>
        <w:tc>
          <w:tcPr>
            <w:tcW w:w="78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D2867D2" w14:textId="77777777" w:rsidR="008150A2" w:rsidRPr="006A08F4" w:rsidRDefault="008150A2" w:rsidP="00092529">
            <w:pPr>
              <w:tabs>
                <w:tab w:val="left" w:pos="1290"/>
              </w:tabs>
              <w:rPr>
                <w:rFonts w:ascii="Verdana" w:eastAsia="Arial" w:hAnsi="Verdana" w:cs="Arial"/>
                <w:color w:val="FFFFFF" w:themeColor="background1"/>
                <w:sz w:val="14"/>
                <w:szCs w:val="14"/>
                <w:rPrChange w:id="33624" w:author="Dilip Kumar" w:date="2021-09-26T12:11:00Z">
                  <w:rPr>
                    <w:rFonts w:ascii="Verdana" w:eastAsia="Arial" w:hAnsi="Verdana" w:cs="Arial"/>
                    <w:sz w:val="14"/>
                    <w:szCs w:val="14"/>
                  </w:rPr>
                </w:rPrChange>
              </w:rPr>
            </w:pPr>
            <w:r w:rsidRPr="006A08F4">
              <w:rPr>
                <w:rFonts w:ascii="Verdana" w:eastAsia="Arial" w:hAnsi="Verdana" w:cs="Arial"/>
                <w:b/>
                <w:bCs/>
                <w:color w:val="FFFFFF" w:themeColor="background1"/>
                <w:sz w:val="14"/>
                <w:szCs w:val="14"/>
                <w:rPrChange w:id="33625" w:author="Dilip Kumar" w:date="2021-09-26T12:11:00Z">
                  <w:rPr>
                    <w:rFonts w:ascii="Verdana" w:eastAsia="Arial" w:hAnsi="Verdana" w:cs="Arial"/>
                    <w:b/>
                    <w:bCs/>
                    <w:sz w:val="14"/>
                    <w:szCs w:val="14"/>
                  </w:rPr>
                </w:rPrChange>
              </w:rPr>
              <w:t>2016</w:t>
            </w:r>
          </w:p>
        </w:tc>
        <w:tc>
          <w:tcPr>
            <w:tcW w:w="78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223B6B0" w14:textId="77777777" w:rsidR="008150A2" w:rsidRPr="006A08F4" w:rsidRDefault="008150A2" w:rsidP="00092529">
            <w:pPr>
              <w:tabs>
                <w:tab w:val="left" w:pos="1290"/>
              </w:tabs>
              <w:rPr>
                <w:rFonts w:ascii="Verdana" w:eastAsia="Arial" w:hAnsi="Verdana" w:cs="Arial"/>
                <w:color w:val="FFFFFF" w:themeColor="background1"/>
                <w:sz w:val="14"/>
                <w:szCs w:val="14"/>
                <w:rPrChange w:id="33626" w:author="Dilip Kumar" w:date="2021-09-26T12:11:00Z">
                  <w:rPr>
                    <w:rFonts w:ascii="Verdana" w:eastAsia="Arial" w:hAnsi="Verdana" w:cs="Arial"/>
                    <w:sz w:val="14"/>
                    <w:szCs w:val="14"/>
                  </w:rPr>
                </w:rPrChange>
              </w:rPr>
            </w:pPr>
            <w:r w:rsidRPr="006A08F4">
              <w:rPr>
                <w:rFonts w:ascii="Verdana" w:eastAsia="Arial" w:hAnsi="Verdana" w:cs="Arial"/>
                <w:b/>
                <w:bCs/>
                <w:color w:val="FFFFFF" w:themeColor="background1"/>
                <w:sz w:val="14"/>
                <w:szCs w:val="14"/>
                <w:rPrChange w:id="33627" w:author="Dilip Kumar" w:date="2021-09-26T12:11:00Z">
                  <w:rPr>
                    <w:rFonts w:ascii="Verdana" w:eastAsia="Arial" w:hAnsi="Verdana" w:cs="Arial"/>
                    <w:b/>
                    <w:bCs/>
                    <w:sz w:val="14"/>
                    <w:szCs w:val="14"/>
                  </w:rPr>
                </w:rPrChange>
              </w:rPr>
              <w:t>2017</w:t>
            </w:r>
          </w:p>
        </w:tc>
        <w:tc>
          <w:tcPr>
            <w:tcW w:w="955"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F2437C8" w14:textId="77777777" w:rsidR="008150A2" w:rsidRPr="006A08F4" w:rsidRDefault="008150A2" w:rsidP="00092529">
            <w:pPr>
              <w:tabs>
                <w:tab w:val="left" w:pos="1290"/>
              </w:tabs>
              <w:rPr>
                <w:rFonts w:ascii="Verdana" w:eastAsia="Arial" w:hAnsi="Verdana" w:cs="Arial"/>
                <w:color w:val="FFFFFF" w:themeColor="background1"/>
                <w:sz w:val="14"/>
                <w:szCs w:val="14"/>
                <w:rPrChange w:id="33628" w:author="Dilip Kumar" w:date="2021-09-26T12:11:00Z">
                  <w:rPr>
                    <w:rFonts w:ascii="Verdana" w:eastAsia="Arial" w:hAnsi="Verdana" w:cs="Arial"/>
                    <w:sz w:val="14"/>
                    <w:szCs w:val="14"/>
                  </w:rPr>
                </w:rPrChange>
              </w:rPr>
            </w:pPr>
            <w:r w:rsidRPr="006A08F4">
              <w:rPr>
                <w:rFonts w:ascii="Verdana" w:eastAsia="Arial" w:hAnsi="Verdana" w:cs="Arial"/>
                <w:b/>
                <w:bCs/>
                <w:color w:val="FFFFFF" w:themeColor="background1"/>
                <w:sz w:val="14"/>
                <w:szCs w:val="14"/>
                <w:rPrChange w:id="33629" w:author="Dilip Kumar" w:date="2021-09-26T12:11:00Z">
                  <w:rPr>
                    <w:rFonts w:ascii="Verdana" w:eastAsia="Arial" w:hAnsi="Verdana" w:cs="Arial"/>
                    <w:b/>
                    <w:bCs/>
                    <w:sz w:val="14"/>
                    <w:szCs w:val="14"/>
                  </w:rPr>
                </w:rPrChange>
              </w:rPr>
              <w:t>2018</w:t>
            </w:r>
          </w:p>
        </w:tc>
        <w:tc>
          <w:tcPr>
            <w:tcW w:w="955"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B7CD630" w14:textId="77777777" w:rsidR="008150A2" w:rsidRPr="006A08F4" w:rsidRDefault="008150A2" w:rsidP="00092529">
            <w:pPr>
              <w:tabs>
                <w:tab w:val="left" w:pos="1290"/>
              </w:tabs>
              <w:rPr>
                <w:rFonts w:ascii="Verdana" w:eastAsia="Arial" w:hAnsi="Verdana" w:cs="Arial"/>
                <w:color w:val="FFFFFF" w:themeColor="background1"/>
                <w:sz w:val="14"/>
                <w:szCs w:val="14"/>
                <w:rPrChange w:id="33630" w:author="Dilip Kumar" w:date="2021-09-26T12:11:00Z">
                  <w:rPr>
                    <w:rFonts w:ascii="Verdana" w:eastAsia="Arial" w:hAnsi="Verdana" w:cs="Arial"/>
                    <w:sz w:val="14"/>
                    <w:szCs w:val="14"/>
                  </w:rPr>
                </w:rPrChange>
              </w:rPr>
            </w:pPr>
            <w:r w:rsidRPr="006A08F4">
              <w:rPr>
                <w:rFonts w:ascii="Verdana" w:eastAsia="Arial" w:hAnsi="Verdana" w:cs="Arial"/>
                <w:b/>
                <w:bCs/>
                <w:color w:val="FFFFFF" w:themeColor="background1"/>
                <w:sz w:val="14"/>
                <w:szCs w:val="14"/>
                <w:rPrChange w:id="33631" w:author="Dilip Kumar" w:date="2021-09-26T12:11:00Z">
                  <w:rPr>
                    <w:rFonts w:ascii="Verdana" w:eastAsia="Arial" w:hAnsi="Verdana" w:cs="Arial"/>
                    <w:b/>
                    <w:bCs/>
                    <w:sz w:val="14"/>
                    <w:szCs w:val="14"/>
                  </w:rPr>
                </w:rPrChange>
              </w:rPr>
              <w:t>2019</w:t>
            </w:r>
          </w:p>
        </w:tc>
        <w:tc>
          <w:tcPr>
            <w:tcW w:w="96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F31C3CF" w14:textId="77777777" w:rsidR="008150A2" w:rsidRPr="006A08F4" w:rsidRDefault="008150A2" w:rsidP="00092529">
            <w:pPr>
              <w:tabs>
                <w:tab w:val="left" w:pos="1290"/>
              </w:tabs>
              <w:rPr>
                <w:rFonts w:ascii="Verdana" w:eastAsia="Arial" w:hAnsi="Verdana" w:cs="Arial"/>
                <w:color w:val="FFFFFF" w:themeColor="background1"/>
                <w:sz w:val="14"/>
                <w:szCs w:val="14"/>
                <w:rPrChange w:id="33632" w:author="Dilip Kumar" w:date="2021-09-26T12:11:00Z">
                  <w:rPr>
                    <w:rFonts w:ascii="Verdana" w:eastAsia="Arial" w:hAnsi="Verdana" w:cs="Arial"/>
                    <w:sz w:val="14"/>
                    <w:szCs w:val="14"/>
                  </w:rPr>
                </w:rPrChange>
              </w:rPr>
            </w:pPr>
            <w:r w:rsidRPr="006A08F4">
              <w:rPr>
                <w:rFonts w:ascii="Verdana" w:eastAsia="Arial" w:hAnsi="Verdana" w:cs="Arial"/>
                <w:b/>
                <w:bCs/>
                <w:color w:val="FFFFFF" w:themeColor="background1"/>
                <w:sz w:val="14"/>
                <w:szCs w:val="14"/>
                <w:lang w:val="en-US"/>
                <w:rPrChange w:id="33633" w:author="Dilip Kumar" w:date="2021-09-26T12:11:00Z">
                  <w:rPr>
                    <w:rFonts w:ascii="Verdana" w:eastAsia="Arial" w:hAnsi="Verdana" w:cs="Arial"/>
                    <w:b/>
                    <w:bCs/>
                    <w:sz w:val="14"/>
                    <w:szCs w:val="14"/>
                    <w:lang w:val="en-US"/>
                  </w:rPr>
                </w:rPrChange>
              </w:rPr>
              <w:t>2020</w:t>
            </w:r>
          </w:p>
        </w:tc>
        <w:tc>
          <w:tcPr>
            <w:tcW w:w="96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331A3E7" w14:textId="77777777" w:rsidR="008150A2" w:rsidRPr="006A08F4" w:rsidRDefault="008150A2" w:rsidP="00092529">
            <w:pPr>
              <w:tabs>
                <w:tab w:val="left" w:pos="1290"/>
              </w:tabs>
              <w:rPr>
                <w:rFonts w:ascii="Verdana" w:eastAsia="Arial" w:hAnsi="Verdana" w:cs="Arial"/>
                <w:color w:val="FFFFFF" w:themeColor="background1"/>
                <w:sz w:val="14"/>
                <w:szCs w:val="14"/>
                <w:rPrChange w:id="33634" w:author="Dilip Kumar" w:date="2021-09-26T12:11:00Z">
                  <w:rPr>
                    <w:rFonts w:ascii="Verdana" w:eastAsia="Arial" w:hAnsi="Verdana" w:cs="Arial"/>
                    <w:sz w:val="14"/>
                    <w:szCs w:val="14"/>
                  </w:rPr>
                </w:rPrChange>
              </w:rPr>
            </w:pPr>
            <w:r w:rsidRPr="006A08F4">
              <w:rPr>
                <w:rFonts w:ascii="Verdana" w:eastAsia="Arial" w:hAnsi="Verdana" w:cs="Arial"/>
                <w:b/>
                <w:bCs/>
                <w:color w:val="FFFFFF" w:themeColor="background1"/>
                <w:sz w:val="14"/>
                <w:szCs w:val="14"/>
                <w:rPrChange w:id="33635" w:author="Dilip Kumar" w:date="2021-09-26T12:11:00Z">
                  <w:rPr>
                    <w:rFonts w:ascii="Verdana" w:eastAsia="Arial" w:hAnsi="Verdana" w:cs="Arial"/>
                    <w:b/>
                    <w:bCs/>
                    <w:sz w:val="14"/>
                    <w:szCs w:val="14"/>
                  </w:rPr>
                </w:rPrChange>
              </w:rPr>
              <w:t>2021E</w:t>
            </w:r>
          </w:p>
        </w:tc>
        <w:tc>
          <w:tcPr>
            <w:tcW w:w="102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269CE9A" w14:textId="77777777" w:rsidR="008150A2" w:rsidRPr="006A08F4" w:rsidRDefault="008150A2" w:rsidP="00092529">
            <w:pPr>
              <w:tabs>
                <w:tab w:val="left" w:pos="1290"/>
              </w:tabs>
              <w:rPr>
                <w:rFonts w:ascii="Verdana" w:eastAsia="Arial" w:hAnsi="Verdana" w:cs="Arial"/>
                <w:color w:val="FFFFFF" w:themeColor="background1"/>
                <w:sz w:val="14"/>
                <w:szCs w:val="14"/>
                <w:rPrChange w:id="33636" w:author="Dilip Kumar" w:date="2021-09-26T12:11:00Z">
                  <w:rPr>
                    <w:rFonts w:ascii="Verdana" w:eastAsia="Arial" w:hAnsi="Verdana" w:cs="Arial"/>
                    <w:sz w:val="14"/>
                    <w:szCs w:val="14"/>
                  </w:rPr>
                </w:rPrChange>
              </w:rPr>
            </w:pPr>
            <w:r w:rsidRPr="006A08F4">
              <w:rPr>
                <w:rFonts w:ascii="Verdana" w:eastAsia="Arial" w:hAnsi="Verdana" w:cs="Arial"/>
                <w:b/>
                <w:bCs/>
                <w:color w:val="FFFFFF" w:themeColor="background1"/>
                <w:sz w:val="14"/>
                <w:szCs w:val="14"/>
                <w:rPrChange w:id="33637" w:author="Dilip Kumar" w:date="2021-09-26T12:11:00Z">
                  <w:rPr>
                    <w:rFonts w:ascii="Verdana" w:eastAsia="Arial" w:hAnsi="Verdana" w:cs="Arial"/>
                    <w:b/>
                    <w:bCs/>
                    <w:sz w:val="14"/>
                    <w:szCs w:val="14"/>
                  </w:rPr>
                </w:rPrChange>
              </w:rPr>
              <w:t>2025F</w:t>
            </w:r>
          </w:p>
        </w:tc>
        <w:tc>
          <w:tcPr>
            <w:tcW w:w="983"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027C32F" w14:textId="77777777" w:rsidR="008150A2" w:rsidRPr="006A08F4" w:rsidRDefault="008150A2" w:rsidP="00092529">
            <w:pPr>
              <w:tabs>
                <w:tab w:val="left" w:pos="1290"/>
              </w:tabs>
              <w:rPr>
                <w:rFonts w:ascii="Verdana" w:eastAsia="Arial" w:hAnsi="Verdana" w:cs="Arial"/>
                <w:color w:val="FFFFFF" w:themeColor="background1"/>
                <w:sz w:val="14"/>
                <w:szCs w:val="14"/>
                <w:rPrChange w:id="33638" w:author="Dilip Kumar" w:date="2021-09-26T12:11:00Z">
                  <w:rPr>
                    <w:rFonts w:ascii="Verdana" w:eastAsia="Arial" w:hAnsi="Verdana" w:cs="Arial"/>
                    <w:sz w:val="14"/>
                    <w:szCs w:val="14"/>
                  </w:rPr>
                </w:rPrChange>
              </w:rPr>
            </w:pPr>
            <w:r w:rsidRPr="006A08F4">
              <w:rPr>
                <w:rFonts w:ascii="Verdana" w:eastAsia="Arial" w:hAnsi="Verdana" w:cs="Arial"/>
                <w:b/>
                <w:bCs/>
                <w:color w:val="FFFFFF" w:themeColor="background1"/>
                <w:sz w:val="14"/>
                <w:szCs w:val="14"/>
                <w:rPrChange w:id="33639" w:author="Dilip Kumar" w:date="2021-09-26T12:11:00Z">
                  <w:rPr>
                    <w:rFonts w:ascii="Verdana" w:eastAsia="Arial" w:hAnsi="Verdana" w:cs="Arial"/>
                    <w:b/>
                    <w:bCs/>
                    <w:sz w:val="14"/>
                    <w:szCs w:val="14"/>
                  </w:rPr>
                </w:rPrChange>
              </w:rPr>
              <w:t>2030F</w:t>
            </w:r>
          </w:p>
        </w:tc>
      </w:tr>
      <w:tr w:rsidR="003305AA" w:rsidRPr="004070B7" w14:paraId="502C039D" w14:textId="77777777" w:rsidTr="003305AA">
        <w:trPr>
          <w:trHeight w:val="477"/>
        </w:trPr>
        <w:tc>
          <w:tcPr>
            <w:tcW w:w="704"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1E5C5B91" w14:textId="77777777" w:rsidR="003305AA" w:rsidRPr="004070B7" w:rsidRDefault="003305AA" w:rsidP="003305AA">
            <w:pPr>
              <w:tabs>
                <w:tab w:val="left" w:pos="1290"/>
              </w:tabs>
              <w:rPr>
                <w:rFonts w:ascii="Verdana" w:eastAsia="Arial" w:hAnsi="Verdana" w:cs="Arial"/>
                <w:sz w:val="14"/>
                <w:szCs w:val="14"/>
              </w:rPr>
            </w:pPr>
            <w:r w:rsidRPr="004070B7">
              <w:rPr>
                <w:rFonts w:ascii="Verdana" w:eastAsia="Arial" w:hAnsi="Verdana" w:cs="Arial"/>
                <w:b/>
                <w:bCs/>
                <w:sz w:val="14"/>
                <w:szCs w:val="14"/>
              </w:rPr>
              <w:t>India</w:t>
            </w:r>
          </w:p>
        </w:tc>
        <w:tc>
          <w:tcPr>
            <w:tcW w:w="1144"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583194E7" w14:textId="77777777" w:rsidR="003305AA" w:rsidRPr="004070B7" w:rsidRDefault="003305AA" w:rsidP="003305AA">
            <w:pPr>
              <w:tabs>
                <w:tab w:val="left" w:pos="1290"/>
              </w:tabs>
              <w:rPr>
                <w:rFonts w:ascii="Verdana" w:eastAsia="Arial" w:hAnsi="Verdana" w:cs="Arial"/>
                <w:sz w:val="14"/>
                <w:szCs w:val="14"/>
              </w:rPr>
            </w:pPr>
            <w:r w:rsidRPr="004070B7">
              <w:rPr>
                <w:rFonts w:ascii="Verdana" w:eastAsia="Arial" w:hAnsi="Verdana" w:cs="Arial"/>
                <w:b/>
                <w:bCs/>
                <w:sz w:val="14"/>
                <w:szCs w:val="14"/>
              </w:rPr>
              <w:t>Capacity</w:t>
            </w:r>
          </w:p>
        </w:tc>
        <w:tc>
          <w:tcPr>
            <w:tcW w:w="78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12A49D9" w14:textId="6E0D8324" w:rsidR="003305AA" w:rsidRPr="003305AA" w:rsidRDefault="003305AA">
            <w:pPr>
              <w:tabs>
                <w:tab w:val="left" w:pos="1290"/>
              </w:tabs>
              <w:jc w:val="center"/>
              <w:rPr>
                <w:rFonts w:ascii="Verdana" w:eastAsia="Arial" w:hAnsi="Verdana" w:cs="Arial"/>
                <w:sz w:val="14"/>
                <w:szCs w:val="14"/>
              </w:rPr>
              <w:pPrChange w:id="33640" w:author="Neeshu Bhadauriya" w:date="2021-09-27T22:00:00Z">
                <w:pPr>
                  <w:tabs>
                    <w:tab w:val="left" w:pos="1290"/>
                  </w:tabs>
                </w:pPr>
              </w:pPrChange>
            </w:pPr>
            <w:ins w:id="33641" w:author="Ritu Kamra" w:date="2021-09-26T09:33:00Z">
              <w:r w:rsidRPr="003305AA">
                <w:rPr>
                  <w:rFonts w:ascii="Arial" w:hAnsi="Arial" w:cs="Arial"/>
                  <w:color w:val="000000"/>
                  <w:sz w:val="14"/>
                  <w:szCs w:val="14"/>
                  <w:rPrChange w:id="33642" w:author="Ritu Kamra" w:date="2021-09-26T09:33:00Z">
                    <w:rPr>
                      <w:rFonts w:ascii="Arial" w:hAnsi="Arial" w:cs="Arial"/>
                      <w:color w:val="000000"/>
                      <w:sz w:val="20"/>
                      <w:szCs w:val="20"/>
                    </w:rPr>
                  </w:rPrChange>
                </w:rPr>
                <w:t>74.00</w:t>
              </w:r>
            </w:ins>
            <w:del w:id="33643" w:author="Ritu Kamra" w:date="2021-09-26T09:33:00Z">
              <w:r w:rsidRPr="003305AA" w:rsidDel="00DA2712">
                <w:rPr>
                  <w:rFonts w:ascii="Verdana" w:eastAsia="Arial" w:hAnsi="Verdana" w:cs="Arial"/>
                  <w:sz w:val="14"/>
                  <w:szCs w:val="14"/>
                </w:rPr>
                <w:delText>74.00</w:delText>
              </w:r>
            </w:del>
          </w:p>
        </w:tc>
        <w:tc>
          <w:tcPr>
            <w:tcW w:w="78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E5FBAD6" w14:textId="47D2AD76" w:rsidR="003305AA" w:rsidRPr="003305AA" w:rsidRDefault="003305AA">
            <w:pPr>
              <w:tabs>
                <w:tab w:val="left" w:pos="1290"/>
              </w:tabs>
              <w:jc w:val="center"/>
              <w:rPr>
                <w:rFonts w:ascii="Verdana" w:eastAsia="Arial" w:hAnsi="Verdana" w:cs="Arial"/>
                <w:sz w:val="14"/>
                <w:szCs w:val="14"/>
              </w:rPr>
              <w:pPrChange w:id="33644" w:author="Neeshu Bhadauriya" w:date="2021-09-27T22:00:00Z">
                <w:pPr>
                  <w:tabs>
                    <w:tab w:val="left" w:pos="1290"/>
                  </w:tabs>
                </w:pPr>
              </w:pPrChange>
            </w:pPr>
            <w:ins w:id="33645" w:author="Ritu Kamra" w:date="2021-09-26T09:33:00Z">
              <w:r w:rsidRPr="003305AA">
                <w:rPr>
                  <w:rFonts w:ascii="Arial" w:hAnsi="Arial" w:cs="Arial"/>
                  <w:color w:val="000000"/>
                  <w:sz w:val="14"/>
                  <w:szCs w:val="14"/>
                  <w:rPrChange w:id="33646" w:author="Ritu Kamra" w:date="2021-09-26T09:33:00Z">
                    <w:rPr>
                      <w:rFonts w:ascii="Arial" w:hAnsi="Arial" w:cs="Arial"/>
                      <w:color w:val="000000"/>
                      <w:sz w:val="20"/>
                      <w:szCs w:val="20"/>
                    </w:rPr>
                  </w:rPrChange>
                </w:rPr>
                <w:t>84.00</w:t>
              </w:r>
            </w:ins>
            <w:del w:id="33647" w:author="Ritu Kamra" w:date="2021-09-26T09:33:00Z">
              <w:r w:rsidRPr="003305AA" w:rsidDel="00DA2712">
                <w:rPr>
                  <w:rFonts w:ascii="Verdana" w:eastAsia="Arial" w:hAnsi="Verdana" w:cs="Arial"/>
                  <w:sz w:val="14"/>
                  <w:szCs w:val="14"/>
                </w:rPr>
                <w:delText>74.00</w:delText>
              </w:r>
            </w:del>
          </w:p>
        </w:tc>
        <w:tc>
          <w:tcPr>
            <w:tcW w:w="78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98F75A4" w14:textId="7FFF3DFF" w:rsidR="003305AA" w:rsidRPr="003305AA" w:rsidRDefault="003305AA">
            <w:pPr>
              <w:tabs>
                <w:tab w:val="left" w:pos="1290"/>
              </w:tabs>
              <w:jc w:val="center"/>
              <w:rPr>
                <w:rFonts w:ascii="Verdana" w:eastAsia="Arial" w:hAnsi="Verdana" w:cs="Arial"/>
                <w:sz w:val="14"/>
                <w:szCs w:val="14"/>
              </w:rPr>
              <w:pPrChange w:id="33648" w:author="Neeshu Bhadauriya" w:date="2021-09-27T22:00:00Z">
                <w:pPr>
                  <w:tabs>
                    <w:tab w:val="left" w:pos="1290"/>
                  </w:tabs>
                </w:pPr>
              </w:pPrChange>
            </w:pPr>
            <w:ins w:id="33649" w:author="Ritu Kamra" w:date="2021-09-26T09:33:00Z">
              <w:r w:rsidRPr="003305AA">
                <w:rPr>
                  <w:rFonts w:ascii="Arial" w:hAnsi="Arial" w:cs="Arial"/>
                  <w:color w:val="000000"/>
                  <w:sz w:val="14"/>
                  <w:szCs w:val="14"/>
                  <w:rPrChange w:id="33650" w:author="Ritu Kamra" w:date="2021-09-26T09:33:00Z">
                    <w:rPr>
                      <w:rFonts w:ascii="Arial" w:hAnsi="Arial" w:cs="Arial"/>
                      <w:color w:val="000000"/>
                      <w:sz w:val="20"/>
                      <w:szCs w:val="20"/>
                    </w:rPr>
                  </w:rPrChange>
                </w:rPr>
                <w:t>84.00</w:t>
              </w:r>
            </w:ins>
            <w:del w:id="33651" w:author="Ritu Kamra" w:date="2021-09-26T09:33:00Z">
              <w:r w:rsidRPr="003305AA" w:rsidDel="00DA2712">
                <w:rPr>
                  <w:rFonts w:ascii="Verdana" w:eastAsia="Arial" w:hAnsi="Verdana" w:cs="Arial"/>
                  <w:sz w:val="14"/>
                  <w:szCs w:val="14"/>
                </w:rPr>
                <w:delText>86.00</w:delText>
              </w:r>
            </w:del>
          </w:p>
        </w:tc>
        <w:tc>
          <w:tcPr>
            <w:tcW w:w="955"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FA0E7FA" w14:textId="0B3B35D6" w:rsidR="003305AA" w:rsidRPr="003305AA" w:rsidRDefault="003305AA">
            <w:pPr>
              <w:tabs>
                <w:tab w:val="left" w:pos="1290"/>
              </w:tabs>
              <w:jc w:val="center"/>
              <w:rPr>
                <w:rFonts w:ascii="Verdana" w:eastAsia="Arial" w:hAnsi="Verdana" w:cs="Arial"/>
                <w:sz w:val="14"/>
                <w:szCs w:val="14"/>
              </w:rPr>
              <w:pPrChange w:id="33652" w:author="Neeshu Bhadauriya" w:date="2021-09-27T22:00:00Z">
                <w:pPr>
                  <w:tabs>
                    <w:tab w:val="left" w:pos="1290"/>
                  </w:tabs>
                </w:pPr>
              </w:pPrChange>
            </w:pPr>
            <w:ins w:id="33653" w:author="Ritu Kamra" w:date="2021-09-26T09:33:00Z">
              <w:r w:rsidRPr="003305AA">
                <w:rPr>
                  <w:rFonts w:ascii="Arial" w:hAnsi="Arial" w:cs="Arial"/>
                  <w:color w:val="000000"/>
                  <w:sz w:val="14"/>
                  <w:szCs w:val="14"/>
                  <w:rPrChange w:id="33654" w:author="Ritu Kamra" w:date="2021-09-26T09:33:00Z">
                    <w:rPr>
                      <w:rFonts w:ascii="Arial" w:hAnsi="Arial" w:cs="Arial"/>
                      <w:color w:val="000000"/>
                      <w:sz w:val="20"/>
                      <w:szCs w:val="20"/>
                    </w:rPr>
                  </w:rPrChange>
                </w:rPr>
                <w:t>106.00</w:t>
              </w:r>
            </w:ins>
            <w:del w:id="33655" w:author="Ritu Kamra" w:date="2021-09-26T09:33:00Z">
              <w:r w:rsidRPr="003305AA" w:rsidDel="00DA2712">
                <w:rPr>
                  <w:rFonts w:ascii="Verdana" w:eastAsia="Arial" w:hAnsi="Verdana" w:cs="Arial"/>
                  <w:sz w:val="14"/>
                  <w:szCs w:val="14"/>
                </w:rPr>
                <w:delText>118.00</w:delText>
              </w:r>
            </w:del>
          </w:p>
        </w:tc>
        <w:tc>
          <w:tcPr>
            <w:tcW w:w="955"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AF01BA9" w14:textId="327F20A7" w:rsidR="003305AA" w:rsidRPr="003305AA" w:rsidRDefault="003305AA">
            <w:pPr>
              <w:tabs>
                <w:tab w:val="left" w:pos="1290"/>
              </w:tabs>
              <w:jc w:val="center"/>
              <w:rPr>
                <w:rFonts w:ascii="Verdana" w:eastAsia="Arial" w:hAnsi="Verdana" w:cs="Arial"/>
                <w:sz w:val="14"/>
                <w:szCs w:val="14"/>
              </w:rPr>
              <w:pPrChange w:id="33656" w:author="Neeshu Bhadauriya" w:date="2021-09-27T22:00:00Z">
                <w:pPr>
                  <w:tabs>
                    <w:tab w:val="left" w:pos="1290"/>
                  </w:tabs>
                </w:pPr>
              </w:pPrChange>
            </w:pPr>
            <w:ins w:id="33657" w:author="Ritu Kamra" w:date="2021-09-26T09:33:00Z">
              <w:r w:rsidRPr="003305AA">
                <w:rPr>
                  <w:rFonts w:ascii="Arial" w:hAnsi="Arial" w:cs="Arial"/>
                  <w:color w:val="000000"/>
                  <w:sz w:val="14"/>
                  <w:szCs w:val="14"/>
                  <w:rPrChange w:id="33658" w:author="Ritu Kamra" w:date="2021-09-26T09:33:00Z">
                    <w:rPr>
                      <w:rFonts w:ascii="Arial" w:hAnsi="Arial" w:cs="Arial"/>
                      <w:color w:val="000000"/>
                      <w:sz w:val="20"/>
                      <w:szCs w:val="20"/>
                    </w:rPr>
                  </w:rPrChange>
                </w:rPr>
                <w:t>106.00</w:t>
              </w:r>
            </w:ins>
            <w:del w:id="33659" w:author="Ritu Kamra" w:date="2021-09-26T09:33:00Z">
              <w:r w:rsidRPr="003305AA" w:rsidDel="00DA2712">
                <w:rPr>
                  <w:rFonts w:ascii="Verdana" w:eastAsia="Arial" w:hAnsi="Verdana" w:cs="Arial"/>
                  <w:sz w:val="14"/>
                  <w:szCs w:val="14"/>
                </w:rPr>
                <w:delText>118.00</w:delText>
              </w:r>
            </w:del>
          </w:p>
        </w:tc>
        <w:tc>
          <w:tcPr>
            <w:tcW w:w="96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8622B49" w14:textId="78B23FF6" w:rsidR="003305AA" w:rsidRPr="003305AA" w:rsidRDefault="003305AA">
            <w:pPr>
              <w:tabs>
                <w:tab w:val="left" w:pos="1290"/>
              </w:tabs>
              <w:jc w:val="center"/>
              <w:rPr>
                <w:rFonts w:ascii="Verdana" w:eastAsia="Arial" w:hAnsi="Verdana" w:cs="Arial"/>
                <w:sz w:val="14"/>
                <w:szCs w:val="14"/>
              </w:rPr>
              <w:pPrChange w:id="33660" w:author="Neeshu Bhadauriya" w:date="2021-09-27T22:00:00Z">
                <w:pPr>
                  <w:tabs>
                    <w:tab w:val="left" w:pos="1290"/>
                  </w:tabs>
                </w:pPr>
              </w:pPrChange>
            </w:pPr>
            <w:ins w:id="33661" w:author="Ritu Kamra" w:date="2021-09-26T09:33:00Z">
              <w:r w:rsidRPr="003305AA">
                <w:rPr>
                  <w:rFonts w:ascii="Arial" w:hAnsi="Arial" w:cs="Arial"/>
                  <w:color w:val="000000"/>
                  <w:sz w:val="14"/>
                  <w:szCs w:val="14"/>
                  <w:rPrChange w:id="33662" w:author="Ritu Kamra" w:date="2021-09-26T09:33:00Z">
                    <w:rPr>
                      <w:rFonts w:ascii="Arial" w:hAnsi="Arial" w:cs="Arial"/>
                      <w:color w:val="000000"/>
                      <w:sz w:val="20"/>
                      <w:szCs w:val="20"/>
                    </w:rPr>
                  </w:rPrChange>
                </w:rPr>
                <w:t>146.00</w:t>
              </w:r>
            </w:ins>
            <w:del w:id="33663" w:author="Ritu Kamra" w:date="2021-09-26T09:33:00Z">
              <w:r w:rsidRPr="003305AA" w:rsidDel="00DA2712">
                <w:rPr>
                  <w:rFonts w:ascii="Verdana" w:eastAsia="Arial" w:hAnsi="Verdana" w:cs="Arial"/>
                  <w:sz w:val="14"/>
                  <w:szCs w:val="14"/>
                </w:rPr>
                <w:delText>158.00</w:delText>
              </w:r>
            </w:del>
          </w:p>
        </w:tc>
        <w:tc>
          <w:tcPr>
            <w:tcW w:w="96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9238A54" w14:textId="41EEA27E" w:rsidR="003305AA" w:rsidRPr="003305AA" w:rsidRDefault="003305AA">
            <w:pPr>
              <w:tabs>
                <w:tab w:val="left" w:pos="1290"/>
              </w:tabs>
              <w:jc w:val="center"/>
              <w:rPr>
                <w:rFonts w:ascii="Verdana" w:eastAsia="Arial" w:hAnsi="Verdana" w:cs="Arial"/>
                <w:sz w:val="14"/>
                <w:szCs w:val="14"/>
              </w:rPr>
              <w:pPrChange w:id="33664" w:author="Neeshu Bhadauriya" w:date="2021-09-27T22:00:00Z">
                <w:pPr>
                  <w:tabs>
                    <w:tab w:val="left" w:pos="1290"/>
                  </w:tabs>
                </w:pPr>
              </w:pPrChange>
            </w:pPr>
            <w:ins w:id="33665" w:author="Ritu Kamra" w:date="2021-09-26T09:33:00Z">
              <w:r w:rsidRPr="003305AA">
                <w:rPr>
                  <w:rFonts w:ascii="Arial" w:hAnsi="Arial" w:cs="Arial"/>
                  <w:color w:val="000000"/>
                  <w:sz w:val="14"/>
                  <w:szCs w:val="14"/>
                  <w:rPrChange w:id="33666" w:author="Ritu Kamra" w:date="2021-09-26T09:33:00Z">
                    <w:rPr>
                      <w:rFonts w:ascii="Arial" w:hAnsi="Arial" w:cs="Arial"/>
                      <w:color w:val="000000"/>
                      <w:sz w:val="20"/>
                      <w:szCs w:val="20"/>
                    </w:rPr>
                  </w:rPrChange>
                </w:rPr>
                <w:t>146.00</w:t>
              </w:r>
            </w:ins>
            <w:del w:id="33667" w:author="Ritu Kamra" w:date="2021-09-26T09:33:00Z">
              <w:r w:rsidRPr="003305AA" w:rsidDel="00DA2712">
                <w:rPr>
                  <w:rFonts w:ascii="Verdana" w:eastAsia="Arial" w:hAnsi="Verdana" w:cs="Arial"/>
                  <w:sz w:val="14"/>
                  <w:szCs w:val="14"/>
                </w:rPr>
                <w:delText>168.00</w:delText>
              </w:r>
            </w:del>
          </w:p>
        </w:tc>
        <w:tc>
          <w:tcPr>
            <w:tcW w:w="102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37E8732" w14:textId="794AF1E3" w:rsidR="003305AA" w:rsidRPr="003305AA" w:rsidRDefault="003305AA">
            <w:pPr>
              <w:tabs>
                <w:tab w:val="left" w:pos="1290"/>
              </w:tabs>
              <w:jc w:val="center"/>
              <w:rPr>
                <w:rFonts w:ascii="Verdana" w:eastAsia="Arial" w:hAnsi="Verdana" w:cs="Arial"/>
                <w:sz w:val="14"/>
                <w:szCs w:val="14"/>
              </w:rPr>
              <w:pPrChange w:id="33668" w:author="Neeshu Bhadauriya" w:date="2021-09-27T22:00:00Z">
                <w:pPr>
                  <w:tabs>
                    <w:tab w:val="left" w:pos="1290"/>
                  </w:tabs>
                </w:pPr>
              </w:pPrChange>
            </w:pPr>
            <w:ins w:id="33669" w:author="Ritu Kamra" w:date="2021-09-26T09:33:00Z">
              <w:r w:rsidRPr="003305AA">
                <w:rPr>
                  <w:rFonts w:ascii="Arial" w:hAnsi="Arial" w:cs="Arial"/>
                  <w:color w:val="000000"/>
                  <w:sz w:val="14"/>
                  <w:szCs w:val="14"/>
                  <w:rPrChange w:id="33670" w:author="Ritu Kamra" w:date="2021-09-26T09:33:00Z">
                    <w:rPr>
                      <w:rFonts w:ascii="Arial" w:hAnsi="Arial" w:cs="Arial"/>
                      <w:color w:val="000000"/>
                      <w:sz w:val="20"/>
                      <w:szCs w:val="20"/>
                    </w:rPr>
                  </w:rPrChange>
                </w:rPr>
                <w:t>265.00</w:t>
              </w:r>
            </w:ins>
            <w:del w:id="33671" w:author="Ritu Kamra" w:date="2021-09-26T09:33:00Z">
              <w:r w:rsidRPr="003305AA" w:rsidDel="00DA2712">
                <w:rPr>
                  <w:rFonts w:ascii="Verdana" w:eastAsia="Arial" w:hAnsi="Verdana" w:cs="Arial"/>
                  <w:sz w:val="14"/>
                  <w:szCs w:val="14"/>
                </w:rPr>
                <w:delText>228.00</w:delText>
              </w:r>
            </w:del>
          </w:p>
        </w:tc>
        <w:tc>
          <w:tcPr>
            <w:tcW w:w="983"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8153200" w14:textId="550A19B2" w:rsidR="003305AA" w:rsidRPr="003305AA" w:rsidRDefault="003305AA">
            <w:pPr>
              <w:tabs>
                <w:tab w:val="left" w:pos="1290"/>
              </w:tabs>
              <w:jc w:val="center"/>
              <w:rPr>
                <w:rFonts w:ascii="Verdana" w:eastAsia="Arial" w:hAnsi="Verdana" w:cs="Arial"/>
                <w:sz w:val="14"/>
                <w:szCs w:val="14"/>
              </w:rPr>
              <w:pPrChange w:id="33672" w:author="Neeshu Bhadauriya" w:date="2021-09-27T22:00:00Z">
                <w:pPr>
                  <w:tabs>
                    <w:tab w:val="left" w:pos="1290"/>
                  </w:tabs>
                </w:pPr>
              </w:pPrChange>
            </w:pPr>
            <w:ins w:id="33673" w:author="Ritu Kamra" w:date="2021-09-26T09:33:00Z">
              <w:r w:rsidRPr="003305AA">
                <w:rPr>
                  <w:rFonts w:ascii="Arial" w:hAnsi="Arial" w:cs="Arial"/>
                  <w:color w:val="000000"/>
                  <w:sz w:val="14"/>
                  <w:szCs w:val="14"/>
                  <w:rPrChange w:id="33674" w:author="Ritu Kamra" w:date="2021-09-26T09:33:00Z">
                    <w:rPr>
                      <w:rFonts w:ascii="Arial" w:hAnsi="Arial" w:cs="Arial"/>
                      <w:color w:val="000000"/>
                      <w:sz w:val="20"/>
                      <w:szCs w:val="20"/>
                    </w:rPr>
                  </w:rPrChange>
                </w:rPr>
                <w:t>265.00</w:t>
              </w:r>
            </w:ins>
            <w:del w:id="33675" w:author="Ritu Kamra" w:date="2021-09-26T09:33:00Z">
              <w:r w:rsidRPr="003305AA" w:rsidDel="00DA2712">
                <w:rPr>
                  <w:rFonts w:ascii="Verdana" w:eastAsia="Arial" w:hAnsi="Verdana" w:cs="Arial"/>
                  <w:sz w:val="14"/>
                  <w:szCs w:val="14"/>
                </w:rPr>
                <w:delText>228.00</w:delText>
              </w:r>
            </w:del>
          </w:p>
        </w:tc>
      </w:tr>
      <w:tr w:rsidR="003305AA" w:rsidRPr="004070B7" w14:paraId="134AE9D0" w14:textId="77777777" w:rsidTr="003305AA">
        <w:trPr>
          <w:trHeight w:val="477"/>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393812A" w14:textId="77777777" w:rsidR="003305AA" w:rsidRPr="004070B7" w:rsidRDefault="003305AA" w:rsidP="003305AA">
            <w:pPr>
              <w:tabs>
                <w:tab w:val="left" w:pos="1290"/>
              </w:tabs>
              <w:rPr>
                <w:rFonts w:ascii="Verdana" w:eastAsia="Arial" w:hAnsi="Verdana" w:cs="Arial"/>
                <w:sz w:val="14"/>
                <w:szCs w:val="14"/>
              </w:rPr>
            </w:pPr>
          </w:p>
        </w:tc>
        <w:tc>
          <w:tcPr>
            <w:tcW w:w="1144"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0CCF0E04" w14:textId="77777777" w:rsidR="003305AA" w:rsidRPr="004070B7" w:rsidRDefault="003305AA" w:rsidP="003305AA">
            <w:pPr>
              <w:tabs>
                <w:tab w:val="left" w:pos="1290"/>
              </w:tabs>
              <w:rPr>
                <w:rFonts w:ascii="Verdana" w:eastAsia="Arial" w:hAnsi="Verdana" w:cs="Arial"/>
                <w:sz w:val="14"/>
                <w:szCs w:val="14"/>
              </w:rPr>
            </w:pPr>
            <w:r w:rsidRPr="004070B7">
              <w:rPr>
                <w:rFonts w:ascii="Verdana" w:eastAsia="Arial" w:hAnsi="Verdana" w:cs="Arial"/>
                <w:b/>
                <w:bCs/>
                <w:sz w:val="14"/>
                <w:szCs w:val="14"/>
              </w:rPr>
              <w:t>Production</w:t>
            </w:r>
          </w:p>
        </w:tc>
        <w:tc>
          <w:tcPr>
            <w:tcW w:w="78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E595630" w14:textId="36079DF1" w:rsidR="003305AA" w:rsidRPr="003305AA" w:rsidRDefault="003305AA">
            <w:pPr>
              <w:tabs>
                <w:tab w:val="left" w:pos="1290"/>
              </w:tabs>
              <w:jc w:val="center"/>
              <w:rPr>
                <w:rFonts w:ascii="Verdana" w:eastAsia="Arial" w:hAnsi="Verdana" w:cs="Arial"/>
                <w:sz w:val="14"/>
                <w:szCs w:val="14"/>
              </w:rPr>
              <w:pPrChange w:id="33676" w:author="Neeshu Bhadauriya" w:date="2021-09-27T22:00:00Z">
                <w:pPr>
                  <w:tabs>
                    <w:tab w:val="left" w:pos="1290"/>
                  </w:tabs>
                </w:pPr>
              </w:pPrChange>
            </w:pPr>
            <w:ins w:id="33677" w:author="Ritu Kamra" w:date="2021-09-26T09:33:00Z">
              <w:r w:rsidRPr="003305AA">
                <w:rPr>
                  <w:rFonts w:ascii="Arial" w:hAnsi="Arial" w:cs="Arial"/>
                  <w:color w:val="000000"/>
                  <w:sz w:val="14"/>
                  <w:szCs w:val="14"/>
                  <w:rPrChange w:id="33678" w:author="Ritu Kamra" w:date="2021-09-26T09:33:00Z">
                    <w:rPr>
                      <w:rFonts w:ascii="Arial" w:hAnsi="Arial" w:cs="Arial"/>
                      <w:color w:val="000000"/>
                      <w:sz w:val="20"/>
                      <w:szCs w:val="20"/>
                    </w:rPr>
                  </w:rPrChange>
                </w:rPr>
                <w:t>46.76</w:t>
              </w:r>
            </w:ins>
            <w:del w:id="33679" w:author="Ritu Kamra" w:date="2021-09-26T09:33:00Z">
              <w:r w:rsidRPr="003305AA" w:rsidDel="00DA2712">
                <w:rPr>
                  <w:rFonts w:ascii="Verdana" w:eastAsia="Arial" w:hAnsi="Verdana" w:cs="Arial"/>
                  <w:sz w:val="14"/>
                  <w:szCs w:val="14"/>
                </w:rPr>
                <w:delText>50.90</w:delText>
              </w:r>
            </w:del>
          </w:p>
        </w:tc>
        <w:tc>
          <w:tcPr>
            <w:tcW w:w="78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44C6C1E" w14:textId="6E4A8FCF" w:rsidR="003305AA" w:rsidRPr="003305AA" w:rsidRDefault="003305AA">
            <w:pPr>
              <w:tabs>
                <w:tab w:val="left" w:pos="1290"/>
              </w:tabs>
              <w:jc w:val="center"/>
              <w:rPr>
                <w:rFonts w:ascii="Verdana" w:eastAsia="Arial" w:hAnsi="Verdana" w:cs="Arial"/>
                <w:sz w:val="14"/>
                <w:szCs w:val="14"/>
              </w:rPr>
              <w:pPrChange w:id="33680" w:author="Neeshu Bhadauriya" w:date="2021-09-27T22:00:00Z">
                <w:pPr>
                  <w:tabs>
                    <w:tab w:val="left" w:pos="1290"/>
                  </w:tabs>
                </w:pPr>
              </w:pPrChange>
            </w:pPr>
            <w:ins w:id="33681" w:author="Ritu Kamra" w:date="2021-09-26T09:33:00Z">
              <w:r w:rsidRPr="003305AA">
                <w:rPr>
                  <w:rFonts w:ascii="Arial" w:hAnsi="Arial" w:cs="Arial"/>
                  <w:color w:val="000000"/>
                  <w:sz w:val="14"/>
                  <w:szCs w:val="14"/>
                  <w:rPrChange w:id="33682" w:author="Ritu Kamra" w:date="2021-09-26T09:33:00Z">
                    <w:rPr>
                      <w:rFonts w:ascii="Arial" w:hAnsi="Arial" w:cs="Arial"/>
                      <w:color w:val="000000"/>
                      <w:sz w:val="20"/>
                      <w:szCs w:val="20"/>
                    </w:rPr>
                  </w:rPrChange>
                </w:rPr>
                <w:t>55.66</w:t>
              </w:r>
            </w:ins>
            <w:del w:id="33683" w:author="Ritu Kamra" w:date="2021-09-26T09:33:00Z">
              <w:r w:rsidRPr="003305AA" w:rsidDel="00DA2712">
                <w:rPr>
                  <w:rFonts w:ascii="Verdana" w:eastAsia="Arial" w:hAnsi="Verdana" w:cs="Arial"/>
                  <w:sz w:val="14"/>
                  <w:szCs w:val="14"/>
                </w:rPr>
                <w:delText>54.20</w:delText>
              </w:r>
            </w:del>
          </w:p>
        </w:tc>
        <w:tc>
          <w:tcPr>
            <w:tcW w:w="78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2DC9E54" w14:textId="5509FACA" w:rsidR="003305AA" w:rsidRPr="003305AA" w:rsidRDefault="003305AA">
            <w:pPr>
              <w:tabs>
                <w:tab w:val="left" w:pos="1290"/>
              </w:tabs>
              <w:jc w:val="center"/>
              <w:rPr>
                <w:rFonts w:ascii="Verdana" w:eastAsia="Arial" w:hAnsi="Verdana" w:cs="Arial"/>
                <w:sz w:val="14"/>
                <w:szCs w:val="14"/>
              </w:rPr>
              <w:pPrChange w:id="33684" w:author="Neeshu Bhadauriya" w:date="2021-09-27T22:00:00Z">
                <w:pPr>
                  <w:tabs>
                    <w:tab w:val="left" w:pos="1290"/>
                  </w:tabs>
                </w:pPr>
              </w:pPrChange>
            </w:pPr>
            <w:ins w:id="33685" w:author="Ritu Kamra" w:date="2021-09-26T09:33:00Z">
              <w:r w:rsidRPr="003305AA">
                <w:rPr>
                  <w:rFonts w:ascii="Arial" w:hAnsi="Arial" w:cs="Arial"/>
                  <w:color w:val="000000"/>
                  <w:sz w:val="14"/>
                  <w:szCs w:val="14"/>
                  <w:rPrChange w:id="33686" w:author="Ritu Kamra" w:date="2021-09-26T09:33:00Z">
                    <w:rPr>
                      <w:rFonts w:ascii="Arial" w:hAnsi="Arial" w:cs="Arial"/>
                      <w:color w:val="000000"/>
                      <w:sz w:val="20"/>
                      <w:szCs w:val="20"/>
                    </w:rPr>
                  </w:rPrChange>
                </w:rPr>
                <w:t>68.57</w:t>
              </w:r>
            </w:ins>
            <w:del w:id="33687" w:author="Ritu Kamra" w:date="2021-09-26T09:33:00Z">
              <w:r w:rsidRPr="003305AA" w:rsidDel="00DA2712">
                <w:rPr>
                  <w:rFonts w:ascii="Verdana" w:eastAsia="Arial" w:hAnsi="Verdana" w:cs="Arial"/>
                  <w:sz w:val="14"/>
                  <w:szCs w:val="14"/>
                </w:rPr>
                <w:delText>65.28</w:delText>
              </w:r>
            </w:del>
          </w:p>
        </w:tc>
        <w:tc>
          <w:tcPr>
            <w:tcW w:w="955"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4B2D7C8" w14:textId="095382C9" w:rsidR="003305AA" w:rsidRPr="003305AA" w:rsidRDefault="003305AA">
            <w:pPr>
              <w:tabs>
                <w:tab w:val="left" w:pos="1290"/>
              </w:tabs>
              <w:jc w:val="center"/>
              <w:rPr>
                <w:rFonts w:ascii="Verdana" w:eastAsia="Arial" w:hAnsi="Verdana" w:cs="Arial"/>
                <w:sz w:val="14"/>
                <w:szCs w:val="14"/>
              </w:rPr>
              <w:pPrChange w:id="33688" w:author="Neeshu Bhadauriya" w:date="2021-09-27T22:00:00Z">
                <w:pPr>
                  <w:tabs>
                    <w:tab w:val="left" w:pos="1290"/>
                  </w:tabs>
                </w:pPr>
              </w:pPrChange>
            </w:pPr>
            <w:ins w:id="33689" w:author="Ritu Kamra" w:date="2021-09-26T09:33:00Z">
              <w:r w:rsidRPr="003305AA">
                <w:rPr>
                  <w:rFonts w:ascii="Arial" w:hAnsi="Arial" w:cs="Arial"/>
                  <w:color w:val="000000"/>
                  <w:sz w:val="14"/>
                  <w:szCs w:val="14"/>
                  <w:rPrChange w:id="33690" w:author="Ritu Kamra" w:date="2021-09-26T09:33:00Z">
                    <w:rPr>
                      <w:rFonts w:ascii="Arial" w:hAnsi="Arial" w:cs="Arial"/>
                      <w:color w:val="000000"/>
                      <w:sz w:val="20"/>
                      <w:szCs w:val="20"/>
                    </w:rPr>
                  </w:rPrChange>
                </w:rPr>
                <w:t>88.64</w:t>
              </w:r>
            </w:ins>
            <w:del w:id="33691" w:author="Ritu Kamra" w:date="2021-09-26T09:33:00Z">
              <w:r w:rsidRPr="003305AA" w:rsidDel="00DA2712">
                <w:rPr>
                  <w:rFonts w:ascii="Verdana" w:eastAsia="Arial" w:hAnsi="Verdana" w:cs="Arial"/>
                  <w:sz w:val="14"/>
                  <w:szCs w:val="14"/>
                </w:rPr>
                <w:delText>90.45</w:delText>
              </w:r>
            </w:del>
          </w:p>
        </w:tc>
        <w:tc>
          <w:tcPr>
            <w:tcW w:w="955"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C0CD045" w14:textId="4F5653ED" w:rsidR="003305AA" w:rsidRPr="003305AA" w:rsidRDefault="003305AA">
            <w:pPr>
              <w:tabs>
                <w:tab w:val="left" w:pos="1290"/>
              </w:tabs>
              <w:jc w:val="center"/>
              <w:rPr>
                <w:rFonts w:ascii="Verdana" w:eastAsia="Arial" w:hAnsi="Verdana" w:cs="Arial"/>
                <w:sz w:val="14"/>
                <w:szCs w:val="14"/>
              </w:rPr>
              <w:pPrChange w:id="33692" w:author="Neeshu Bhadauriya" w:date="2021-09-27T22:00:00Z">
                <w:pPr>
                  <w:tabs>
                    <w:tab w:val="left" w:pos="1290"/>
                  </w:tabs>
                </w:pPr>
              </w:pPrChange>
            </w:pPr>
            <w:ins w:id="33693" w:author="Ritu Kamra" w:date="2021-09-26T09:33:00Z">
              <w:r w:rsidRPr="003305AA">
                <w:rPr>
                  <w:rFonts w:ascii="Arial" w:hAnsi="Arial" w:cs="Arial"/>
                  <w:color w:val="000000"/>
                  <w:sz w:val="14"/>
                  <w:szCs w:val="14"/>
                  <w:rPrChange w:id="33694" w:author="Ritu Kamra" w:date="2021-09-26T09:33:00Z">
                    <w:rPr>
                      <w:rFonts w:ascii="Arial" w:hAnsi="Arial" w:cs="Arial"/>
                      <w:color w:val="000000"/>
                      <w:sz w:val="20"/>
                      <w:szCs w:val="20"/>
                    </w:rPr>
                  </w:rPrChange>
                </w:rPr>
                <w:t>86.61</w:t>
              </w:r>
            </w:ins>
            <w:del w:id="33695" w:author="Ritu Kamra" w:date="2021-09-26T09:33:00Z">
              <w:r w:rsidRPr="003305AA" w:rsidDel="00DA2712">
                <w:rPr>
                  <w:rFonts w:ascii="Verdana" w:eastAsia="Arial" w:hAnsi="Verdana" w:cs="Arial"/>
                  <w:sz w:val="14"/>
                  <w:szCs w:val="14"/>
                </w:rPr>
                <w:delText>91.07</w:delText>
              </w:r>
            </w:del>
          </w:p>
        </w:tc>
        <w:tc>
          <w:tcPr>
            <w:tcW w:w="96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29EE540" w14:textId="1BB8C735" w:rsidR="003305AA" w:rsidRPr="003305AA" w:rsidRDefault="003305AA">
            <w:pPr>
              <w:tabs>
                <w:tab w:val="left" w:pos="1290"/>
              </w:tabs>
              <w:jc w:val="center"/>
              <w:rPr>
                <w:rFonts w:ascii="Verdana" w:eastAsia="Arial" w:hAnsi="Verdana" w:cs="Arial"/>
                <w:sz w:val="14"/>
                <w:szCs w:val="14"/>
              </w:rPr>
              <w:pPrChange w:id="33696" w:author="Neeshu Bhadauriya" w:date="2021-09-27T22:00:00Z">
                <w:pPr>
                  <w:tabs>
                    <w:tab w:val="left" w:pos="1290"/>
                  </w:tabs>
                </w:pPr>
              </w:pPrChange>
            </w:pPr>
            <w:ins w:id="33697" w:author="Ritu Kamra" w:date="2021-09-26T09:33:00Z">
              <w:r w:rsidRPr="003305AA">
                <w:rPr>
                  <w:rFonts w:ascii="Arial" w:hAnsi="Arial" w:cs="Arial"/>
                  <w:color w:val="000000"/>
                  <w:sz w:val="14"/>
                  <w:szCs w:val="14"/>
                  <w:rPrChange w:id="33698" w:author="Ritu Kamra" w:date="2021-09-26T09:33:00Z">
                    <w:rPr>
                      <w:rFonts w:ascii="Arial" w:hAnsi="Arial" w:cs="Arial"/>
                      <w:color w:val="000000"/>
                      <w:sz w:val="20"/>
                      <w:szCs w:val="20"/>
                    </w:rPr>
                  </w:rPrChange>
                </w:rPr>
                <w:t>78.00</w:t>
              </w:r>
            </w:ins>
            <w:del w:id="33699" w:author="Ritu Kamra" w:date="2021-09-26T09:33:00Z">
              <w:r w:rsidRPr="003305AA" w:rsidDel="00DA2712">
                <w:rPr>
                  <w:rFonts w:ascii="Verdana" w:eastAsia="Arial" w:hAnsi="Verdana" w:cs="Arial"/>
                  <w:sz w:val="14"/>
                  <w:szCs w:val="14"/>
                </w:rPr>
                <w:delText>106.96</w:delText>
              </w:r>
            </w:del>
          </w:p>
        </w:tc>
        <w:tc>
          <w:tcPr>
            <w:tcW w:w="96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4CD773A" w14:textId="2D584411" w:rsidR="003305AA" w:rsidRPr="003305AA" w:rsidRDefault="003305AA">
            <w:pPr>
              <w:tabs>
                <w:tab w:val="left" w:pos="1290"/>
              </w:tabs>
              <w:jc w:val="center"/>
              <w:rPr>
                <w:rFonts w:ascii="Verdana" w:eastAsia="Arial" w:hAnsi="Verdana" w:cs="Arial"/>
                <w:sz w:val="14"/>
                <w:szCs w:val="14"/>
              </w:rPr>
              <w:pPrChange w:id="33700" w:author="Neeshu Bhadauriya" w:date="2021-09-27T22:00:00Z">
                <w:pPr>
                  <w:tabs>
                    <w:tab w:val="left" w:pos="1290"/>
                  </w:tabs>
                </w:pPr>
              </w:pPrChange>
            </w:pPr>
            <w:ins w:id="33701" w:author="Ritu Kamra" w:date="2021-09-26T09:33:00Z">
              <w:r w:rsidRPr="003305AA">
                <w:rPr>
                  <w:rFonts w:ascii="Arial" w:hAnsi="Arial" w:cs="Arial"/>
                  <w:color w:val="000000"/>
                  <w:sz w:val="14"/>
                  <w:szCs w:val="14"/>
                  <w:rPrChange w:id="33702" w:author="Ritu Kamra" w:date="2021-09-26T09:33:00Z">
                    <w:rPr>
                      <w:rFonts w:ascii="Arial" w:hAnsi="Arial" w:cs="Arial"/>
                      <w:color w:val="000000"/>
                      <w:sz w:val="20"/>
                      <w:szCs w:val="20"/>
                    </w:rPr>
                  </w:rPrChange>
                </w:rPr>
                <w:t>103.50</w:t>
              </w:r>
            </w:ins>
            <w:del w:id="33703" w:author="Ritu Kamra" w:date="2021-09-26T09:33:00Z">
              <w:r w:rsidRPr="003305AA" w:rsidDel="00DA2712">
                <w:rPr>
                  <w:rFonts w:ascii="Verdana" w:eastAsia="Arial" w:hAnsi="Verdana" w:cs="Arial"/>
                  <w:sz w:val="14"/>
                  <w:szCs w:val="14"/>
                </w:rPr>
                <w:delText>121.52</w:delText>
              </w:r>
            </w:del>
          </w:p>
        </w:tc>
        <w:tc>
          <w:tcPr>
            <w:tcW w:w="102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963E801" w14:textId="39285EAD" w:rsidR="003305AA" w:rsidRPr="003305AA" w:rsidRDefault="003305AA">
            <w:pPr>
              <w:tabs>
                <w:tab w:val="left" w:pos="1290"/>
              </w:tabs>
              <w:jc w:val="center"/>
              <w:rPr>
                <w:rFonts w:ascii="Verdana" w:eastAsia="Arial" w:hAnsi="Verdana" w:cs="Arial"/>
                <w:sz w:val="14"/>
                <w:szCs w:val="14"/>
              </w:rPr>
              <w:pPrChange w:id="33704" w:author="Neeshu Bhadauriya" w:date="2021-09-27T22:00:00Z">
                <w:pPr>
                  <w:tabs>
                    <w:tab w:val="left" w:pos="1290"/>
                  </w:tabs>
                </w:pPr>
              </w:pPrChange>
            </w:pPr>
            <w:ins w:id="33705" w:author="Ritu Kamra" w:date="2021-09-26T09:33:00Z">
              <w:r w:rsidRPr="003305AA">
                <w:rPr>
                  <w:rFonts w:ascii="Arial" w:hAnsi="Arial" w:cs="Arial"/>
                  <w:color w:val="000000"/>
                  <w:sz w:val="14"/>
                  <w:szCs w:val="14"/>
                  <w:rPrChange w:id="33706" w:author="Ritu Kamra" w:date="2021-09-26T09:33:00Z">
                    <w:rPr>
                      <w:rFonts w:ascii="Arial" w:hAnsi="Arial" w:cs="Arial"/>
                      <w:color w:val="000000"/>
                      <w:sz w:val="20"/>
                      <w:szCs w:val="20"/>
                    </w:rPr>
                  </w:rPrChange>
                </w:rPr>
                <w:t>213.00</w:t>
              </w:r>
            </w:ins>
            <w:del w:id="33707" w:author="Ritu Kamra" w:date="2021-09-26T09:33:00Z">
              <w:r w:rsidRPr="003305AA" w:rsidDel="00DA2712">
                <w:rPr>
                  <w:rFonts w:ascii="Verdana" w:eastAsia="Arial" w:hAnsi="Verdana" w:cs="Arial"/>
                  <w:sz w:val="14"/>
                  <w:szCs w:val="14"/>
                </w:rPr>
                <w:delText>184.71</w:delText>
              </w:r>
            </w:del>
          </w:p>
        </w:tc>
        <w:tc>
          <w:tcPr>
            <w:tcW w:w="983"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8C8329F" w14:textId="0B511B40" w:rsidR="003305AA" w:rsidRPr="003305AA" w:rsidRDefault="003305AA">
            <w:pPr>
              <w:tabs>
                <w:tab w:val="left" w:pos="1290"/>
              </w:tabs>
              <w:jc w:val="center"/>
              <w:rPr>
                <w:rFonts w:ascii="Verdana" w:eastAsia="Arial" w:hAnsi="Verdana" w:cs="Arial"/>
                <w:sz w:val="14"/>
                <w:szCs w:val="14"/>
              </w:rPr>
              <w:pPrChange w:id="33708" w:author="Neeshu Bhadauriya" w:date="2021-09-27T22:00:00Z">
                <w:pPr>
                  <w:tabs>
                    <w:tab w:val="left" w:pos="1290"/>
                  </w:tabs>
                </w:pPr>
              </w:pPrChange>
            </w:pPr>
            <w:ins w:id="33709" w:author="Ritu Kamra" w:date="2021-09-26T09:33:00Z">
              <w:r w:rsidRPr="003305AA">
                <w:rPr>
                  <w:rFonts w:ascii="Arial" w:hAnsi="Arial" w:cs="Arial"/>
                  <w:color w:val="000000"/>
                  <w:sz w:val="14"/>
                  <w:szCs w:val="14"/>
                  <w:rPrChange w:id="33710" w:author="Ritu Kamra" w:date="2021-09-26T09:33:00Z">
                    <w:rPr>
                      <w:rFonts w:ascii="Arial" w:hAnsi="Arial" w:cs="Arial"/>
                      <w:color w:val="000000"/>
                      <w:sz w:val="20"/>
                      <w:szCs w:val="20"/>
                    </w:rPr>
                  </w:rPrChange>
                </w:rPr>
                <w:t>232.25</w:t>
              </w:r>
            </w:ins>
            <w:del w:id="33711" w:author="Ritu Kamra" w:date="2021-09-26T09:33:00Z">
              <w:r w:rsidRPr="003305AA" w:rsidDel="00DA2712">
                <w:rPr>
                  <w:rFonts w:ascii="Verdana" w:eastAsia="Arial" w:hAnsi="Verdana" w:cs="Arial"/>
                  <w:sz w:val="14"/>
                  <w:szCs w:val="14"/>
                </w:rPr>
                <w:delText>218.94</w:delText>
              </w:r>
            </w:del>
          </w:p>
        </w:tc>
      </w:tr>
      <w:tr w:rsidR="003305AA" w:rsidRPr="004070B7" w14:paraId="111734E6" w14:textId="77777777" w:rsidTr="003305AA">
        <w:tblPrEx>
          <w:tblW w:w="10055" w:type="dxa"/>
          <w:tblCellMar>
            <w:left w:w="0" w:type="dxa"/>
            <w:right w:w="0" w:type="dxa"/>
          </w:tblCellMar>
          <w:tblLook w:val="0420" w:firstRow="1" w:lastRow="0" w:firstColumn="0" w:lastColumn="0" w:noHBand="0" w:noVBand="1"/>
          <w:tblPrExChange w:id="33712" w:author="Ritu Kamra" w:date="2021-09-26T09:33:00Z">
            <w:tblPrEx>
              <w:tblW w:w="10055" w:type="dxa"/>
              <w:tblCellMar>
                <w:left w:w="0" w:type="dxa"/>
                <w:right w:w="0" w:type="dxa"/>
              </w:tblCellMar>
              <w:tblLook w:val="0420" w:firstRow="1" w:lastRow="0" w:firstColumn="0" w:lastColumn="0" w:noHBand="0" w:noVBand="1"/>
            </w:tblPrEx>
          </w:tblPrExChange>
        </w:tblPrEx>
        <w:trPr>
          <w:trHeight w:val="477"/>
          <w:trPrChange w:id="33713" w:author="Ritu Kamra" w:date="2021-09-26T09:33:00Z">
            <w:trPr>
              <w:gridBefore w:val="1"/>
              <w:trHeight w:val="477"/>
            </w:trPr>
          </w:trPrChange>
        </w:trPr>
        <w:tc>
          <w:tcPr>
            <w:tcW w:w="0" w:type="auto"/>
            <w:vMerge/>
            <w:tcBorders>
              <w:top w:val="single" w:sz="24" w:space="0" w:color="FFFFFF"/>
              <w:left w:val="single" w:sz="8" w:space="0" w:color="FFFFFF"/>
              <w:bottom w:val="single" w:sz="8" w:space="0" w:color="FFFFFF"/>
              <w:right w:val="single" w:sz="8" w:space="0" w:color="FFFFFF"/>
            </w:tcBorders>
            <w:vAlign w:val="center"/>
            <w:hideMark/>
            <w:tcPrChange w:id="33714" w:author="Ritu Kamra" w:date="2021-09-26T09:33:00Z">
              <w:tcPr>
                <w:tcW w:w="0" w:type="auto"/>
                <w:gridSpan w:val="2"/>
                <w:vMerge/>
                <w:tcBorders>
                  <w:top w:val="single" w:sz="24" w:space="0" w:color="FFFFFF"/>
                  <w:left w:val="single" w:sz="8" w:space="0" w:color="FFFFFF"/>
                  <w:bottom w:val="single" w:sz="8" w:space="0" w:color="FFFFFF"/>
                  <w:right w:val="single" w:sz="8" w:space="0" w:color="FFFFFF"/>
                </w:tcBorders>
                <w:vAlign w:val="center"/>
                <w:hideMark/>
              </w:tcPr>
            </w:tcPrChange>
          </w:tcPr>
          <w:p w14:paraId="3BF88131" w14:textId="77777777" w:rsidR="003305AA" w:rsidRPr="004070B7" w:rsidRDefault="003305AA" w:rsidP="003305AA">
            <w:pPr>
              <w:tabs>
                <w:tab w:val="left" w:pos="1290"/>
              </w:tabs>
              <w:rPr>
                <w:rFonts w:ascii="Verdana" w:eastAsia="Arial" w:hAnsi="Verdana" w:cs="Arial"/>
                <w:sz w:val="14"/>
                <w:szCs w:val="14"/>
              </w:rPr>
            </w:pPr>
          </w:p>
        </w:tc>
        <w:tc>
          <w:tcPr>
            <w:tcW w:w="1144"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Change w:id="33715" w:author="Ritu Kamra" w:date="2021-09-26T09:33:00Z">
              <w:tcPr>
                <w:tcW w:w="1144" w:type="dxa"/>
                <w:gridSpan w:val="2"/>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tcPrChange>
          </w:tcPr>
          <w:p w14:paraId="47810A38" w14:textId="77777777" w:rsidR="003305AA" w:rsidRPr="004070B7" w:rsidRDefault="003305AA" w:rsidP="003305AA">
            <w:pPr>
              <w:tabs>
                <w:tab w:val="left" w:pos="1290"/>
              </w:tabs>
              <w:rPr>
                <w:rFonts w:ascii="Verdana" w:eastAsia="Arial" w:hAnsi="Verdana" w:cs="Arial"/>
                <w:sz w:val="14"/>
                <w:szCs w:val="14"/>
              </w:rPr>
            </w:pPr>
            <w:r w:rsidRPr="004070B7">
              <w:rPr>
                <w:rFonts w:ascii="Verdana" w:eastAsia="Arial" w:hAnsi="Verdana" w:cs="Arial"/>
                <w:b/>
                <w:bCs/>
                <w:sz w:val="14"/>
                <w:szCs w:val="14"/>
              </w:rPr>
              <w:t xml:space="preserve">Import </w:t>
            </w:r>
          </w:p>
        </w:tc>
        <w:tc>
          <w:tcPr>
            <w:tcW w:w="78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3716" w:author="Ritu Kamra" w:date="2021-09-26T09:33:00Z">
              <w:tcPr>
                <w:tcW w:w="687" w:type="dxa"/>
                <w:gridSpan w:val="2"/>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3C71E2E1" w14:textId="2853D7D5" w:rsidR="003305AA" w:rsidRPr="003305AA" w:rsidRDefault="003305AA">
            <w:pPr>
              <w:tabs>
                <w:tab w:val="left" w:pos="1290"/>
              </w:tabs>
              <w:jc w:val="center"/>
              <w:rPr>
                <w:rFonts w:ascii="Verdana" w:eastAsia="Arial" w:hAnsi="Verdana" w:cs="Arial"/>
                <w:sz w:val="14"/>
                <w:szCs w:val="14"/>
              </w:rPr>
              <w:pPrChange w:id="33717" w:author="Neeshu Bhadauriya" w:date="2021-09-27T22:00:00Z">
                <w:pPr>
                  <w:tabs>
                    <w:tab w:val="left" w:pos="1290"/>
                  </w:tabs>
                </w:pPr>
              </w:pPrChange>
            </w:pPr>
            <w:ins w:id="33718" w:author="Ritu Kamra" w:date="2021-09-26T09:33:00Z">
              <w:r w:rsidRPr="003305AA">
                <w:rPr>
                  <w:rFonts w:ascii="Verdana" w:hAnsi="Verdana" w:cs="Calibri"/>
                  <w:sz w:val="14"/>
                  <w:szCs w:val="14"/>
                  <w:rPrChange w:id="33719" w:author="Ritu Kamra" w:date="2021-09-26T09:33:00Z">
                    <w:rPr>
                      <w:rFonts w:ascii="Verdana" w:hAnsi="Verdana" w:cs="Calibri"/>
                      <w:sz w:val="20"/>
                      <w:szCs w:val="20"/>
                    </w:rPr>
                  </w:rPrChange>
                </w:rPr>
                <w:t>39.67</w:t>
              </w:r>
            </w:ins>
            <w:del w:id="33720" w:author="Ritu Kamra" w:date="2021-09-26T09:33:00Z">
              <w:r w:rsidRPr="003305AA" w:rsidDel="00DA2712">
                <w:rPr>
                  <w:rFonts w:ascii="Verdana" w:eastAsia="Arial" w:hAnsi="Verdana" w:cs="Arial"/>
                  <w:sz w:val="14"/>
                  <w:szCs w:val="14"/>
                </w:rPr>
                <w:delText>51.4</w:delText>
              </w:r>
            </w:del>
          </w:p>
        </w:tc>
        <w:tc>
          <w:tcPr>
            <w:tcW w:w="78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3721" w:author="Ritu Kamra" w:date="2021-09-26T09:33:00Z">
              <w:tcPr>
                <w:tcW w:w="68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7819B816" w14:textId="15D570A9" w:rsidR="003305AA" w:rsidRPr="003305AA" w:rsidRDefault="003305AA">
            <w:pPr>
              <w:tabs>
                <w:tab w:val="left" w:pos="1290"/>
              </w:tabs>
              <w:jc w:val="center"/>
              <w:rPr>
                <w:rFonts w:ascii="Verdana" w:eastAsia="Arial" w:hAnsi="Verdana" w:cs="Arial"/>
                <w:sz w:val="14"/>
                <w:szCs w:val="14"/>
              </w:rPr>
              <w:pPrChange w:id="33722" w:author="Neeshu Bhadauriya" w:date="2021-09-27T22:00:00Z">
                <w:pPr>
                  <w:tabs>
                    <w:tab w:val="left" w:pos="1290"/>
                  </w:tabs>
                </w:pPr>
              </w:pPrChange>
            </w:pPr>
            <w:ins w:id="33723" w:author="Ritu Kamra" w:date="2021-09-26T09:33:00Z">
              <w:r w:rsidRPr="003305AA">
                <w:rPr>
                  <w:rFonts w:ascii="Verdana" w:hAnsi="Verdana" w:cs="Calibri"/>
                  <w:sz w:val="14"/>
                  <w:szCs w:val="14"/>
                  <w:rPrChange w:id="33724" w:author="Ritu Kamra" w:date="2021-09-26T09:33:00Z">
                    <w:rPr>
                      <w:rFonts w:ascii="Verdana" w:hAnsi="Verdana" w:cs="Calibri"/>
                      <w:sz w:val="20"/>
                      <w:szCs w:val="20"/>
                    </w:rPr>
                  </w:rPrChange>
                </w:rPr>
                <w:t>42.06</w:t>
              </w:r>
            </w:ins>
            <w:del w:id="33725" w:author="Ritu Kamra" w:date="2021-09-26T09:33:00Z">
              <w:r w:rsidRPr="003305AA" w:rsidDel="00DA2712">
                <w:rPr>
                  <w:rFonts w:ascii="Verdana" w:eastAsia="Arial" w:hAnsi="Verdana" w:cs="Arial"/>
                  <w:sz w:val="14"/>
                  <w:szCs w:val="14"/>
                </w:rPr>
                <w:delText>57.8</w:delText>
              </w:r>
            </w:del>
          </w:p>
        </w:tc>
        <w:tc>
          <w:tcPr>
            <w:tcW w:w="78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3726" w:author="Ritu Kamra" w:date="2021-09-26T09:33:00Z">
              <w:tcPr>
                <w:tcW w:w="687" w:type="dxa"/>
                <w:gridSpan w:val="2"/>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0DB828D8" w14:textId="65D3D2EC" w:rsidR="003305AA" w:rsidRPr="003305AA" w:rsidRDefault="003305AA">
            <w:pPr>
              <w:tabs>
                <w:tab w:val="left" w:pos="1290"/>
              </w:tabs>
              <w:jc w:val="center"/>
              <w:rPr>
                <w:rFonts w:ascii="Verdana" w:eastAsia="Arial" w:hAnsi="Verdana" w:cs="Arial"/>
                <w:sz w:val="14"/>
                <w:szCs w:val="14"/>
              </w:rPr>
              <w:pPrChange w:id="33727" w:author="Neeshu Bhadauriya" w:date="2021-09-27T22:00:00Z">
                <w:pPr>
                  <w:tabs>
                    <w:tab w:val="left" w:pos="1290"/>
                  </w:tabs>
                </w:pPr>
              </w:pPrChange>
            </w:pPr>
            <w:ins w:id="33728" w:author="Ritu Kamra" w:date="2021-09-26T09:33:00Z">
              <w:r w:rsidRPr="003305AA">
                <w:rPr>
                  <w:rFonts w:ascii="Verdana" w:hAnsi="Verdana" w:cs="Calibri"/>
                  <w:sz w:val="14"/>
                  <w:szCs w:val="14"/>
                  <w:rPrChange w:id="33729" w:author="Ritu Kamra" w:date="2021-09-26T09:33:00Z">
                    <w:rPr>
                      <w:rFonts w:ascii="Verdana" w:hAnsi="Verdana" w:cs="Calibri"/>
                      <w:sz w:val="20"/>
                      <w:szCs w:val="20"/>
                    </w:rPr>
                  </w:rPrChange>
                </w:rPr>
                <w:t>37.47</w:t>
              </w:r>
            </w:ins>
            <w:del w:id="33730" w:author="Ritu Kamra" w:date="2021-09-26T09:33:00Z">
              <w:r w:rsidRPr="003305AA" w:rsidDel="00DA2712">
                <w:rPr>
                  <w:rFonts w:ascii="Verdana" w:eastAsia="Arial" w:hAnsi="Verdana" w:cs="Arial"/>
                  <w:sz w:val="14"/>
                  <w:szCs w:val="14"/>
                </w:rPr>
                <w:delText>59.4</w:delText>
              </w:r>
            </w:del>
          </w:p>
        </w:tc>
        <w:tc>
          <w:tcPr>
            <w:tcW w:w="955"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3731" w:author="Ritu Kamra" w:date="2021-09-26T09:33:00Z">
              <w:tcPr>
                <w:tcW w:w="687" w:type="dxa"/>
                <w:gridSpan w:val="2"/>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6D039BE4" w14:textId="2A49D220" w:rsidR="003305AA" w:rsidRPr="003305AA" w:rsidRDefault="003305AA">
            <w:pPr>
              <w:tabs>
                <w:tab w:val="left" w:pos="1290"/>
              </w:tabs>
              <w:jc w:val="center"/>
              <w:rPr>
                <w:rFonts w:ascii="Verdana" w:eastAsia="Arial" w:hAnsi="Verdana" w:cs="Arial"/>
                <w:sz w:val="14"/>
                <w:szCs w:val="14"/>
              </w:rPr>
              <w:pPrChange w:id="33732" w:author="Neeshu Bhadauriya" w:date="2021-09-27T22:00:00Z">
                <w:pPr>
                  <w:tabs>
                    <w:tab w:val="left" w:pos="1290"/>
                  </w:tabs>
                </w:pPr>
              </w:pPrChange>
            </w:pPr>
            <w:ins w:id="33733" w:author="Ritu Kamra" w:date="2021-09-26T09:33:00Z">
              <w:r w:rsidRPr="003305AA">
                <w:rPr>
                  <w:rFonts w:ascii="Verdana" w:hAnsi="Verdana" w:cs="Calibri"/>
                  <w:sz w:val="14"/>
                  <w:szCs w:val="14"/>
                  <w:rPrChange w:id="33734" w:author="Ritu Kamra" w:date="2021-09-26T09:33:00Z">
                    <w:rPr>
                      <w:rFonts w:ascii="Verdana" w:hAnsi="Verdana" w:cs="Calibri"/>
                      <w:sz w:val="20"/>
                      <w:szCs w:val="20"/>
                    </w:rPr>
                  </w:rPrChange>
                </w:rPr>
                <w:t>26.37</w:t>
              </w:r>
            </w:ins>
            <w:del w:id="33735" w:author="Ritu Kamra" w:date="2021-09-26T09:33:00Z">
              <w:r w:rsidRPr="003305AA" w:rsidDel="00DA2712">
                <w:rPr>
                  <w:rFonts w:ascii="Verdana" w:eastAsia="Arial" w:hAnsi="Verdana" w:cs="Arial"/>
                  <w:sz w:val="14"/>
                  <w:szCs w:val="14"/>
                </w:rPr>
                <w:delText>47.3</w:delText>
              </w:r>
            </w:del>
          </w:p>
        </w:tc>
        <w:tc>
          <w:tcPr>
            <w:tcW w:w="955"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3736" w:author="Ritu Kamra" w:date="2021-09-26T09:33:00Z">
              <w:tcPr>
                <w:tcW w:w="923" w:type="dxa"/>
                <w:gridSpan w:val="2"/>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3E806739" w14:textId="6BFDB3D7" w:rsidR="003305AA" w:rsidRPr="003305AA" w:rsidRDefault="003305AA">
            <w:pPr>
              <w:tabs>
                <w:tab w:val="left" w:pos="1290"/>
              </w:tabs>
              <w:jc w:val="center"/>
              <w:rPr>
                <w:rFonts w:ascii="Verdana" w:eastAsia="Arial" w:hAnsi="Verdana" w:cs="Arial"/>
                <w:sz w:val="14"/>
                <w:szCs w:val="14"/>
              </w:rPr>
              <w:pPrChange w:id="33737" w:author="Neeshu Bhadauriya" w:date="2021-09-27T22:00:00Z">
                <w:pPr>
                  <w:tabs>
                    <w:tab w:val="left" w:pos="1290"/>
                  </w:tabs>
                </w:pPr>
              </w:pPrChange>
            </w:pPr>
            <w:ins w:id="33738" w:author="Ritu Kamra" w:date="2021-09-26T09:33:00Z">
              <w:r w:rsidRPr="003305AA">
                <w:rPr>
                  <w:rFonts w:ascii="Verdana" w:hAnsi="Verdana" w:cs="Calibri"/>
                  <w:sz w:val="14"/>
                  <w:szCs w:val="14"/>
                  <w:rPrChange w:id="33739" w:author="Ritu Kamra" w:date="2021-09-26T09:33:00Z">
                    <w:rPr>
                      <w:rFonts w:ascii="Verdana" w:hAnsi="Verdana" w:cs="Calibri"/>
                      <w:sz w:val="20"/>
                      <w:szCs w:val="20"/>
                    </w:rPr>
                  </w:rPrChange>
                </w:rPr>
                <w:t>32.05</w:t>
              </w:r>
            </w:ins>
            <w:del w:id="33740" w:author="Ritu Kamra" w:date="2021-09-26T09:33:00Z">
              <w:r w:rsidRPr="003305AA" w:rsidDel="00DA2712">
                <w:rPr>
                  <w:rFonts w:ascii="Verdana" w:eastAsia="Arial" w:hAnsi="Verdana" w:cs="Arial"/>
                  <w:sz w:val="14"/>
                  <w:szCs w:val="14"/>
                </w:rPr>
                <w:delText>55.2</w:delText>
              </w:r>
            </w:del>
          </w:p>
        </w:tc>
        <w:tc>
          <w:tcPr>
            <w:tcW w:w="96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3741" w:author="Ritu Kamra" w:date="2021-09-26T09:33:00Z">
              <w:tcPr>
                <w:tcW w:w="992" w:type="dxa"/>
                <w:gridSpan w:val="2"/>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5F04D70A" w14:textId="501B45E7" w:rsidR="003305AA" w:rsidRPr="003305AA" w:rsidRDefault="003305AA">
            <w:pPr>
              <w:tabs>
                <w:tab w:val="left" w:pos="1290"/>
              </w:tabs>
              <w:jc w:val="center"/>
              <w:rPr>
                <w:rFonts w:ascii="Verdana" w:eastAsia="Arial" w:hAnsi="Verdana" w:cs="Arial"/>
                <w:sz w:val="14"/>
                <w:szCs w:val="14"/>
              </w:rPr>
              <w:pPrChange w:id="33742" w:author="Neeshu Bhadauriya" w:date="2021-09-27T22:00:00Z">
                <w:pPr>
                  <w:tabs>
                    <w:tab w:val="left" w:pos="1290"/>
                  </w:tabs>
                </w:pPr>
              </w:pPrChange>
            </w:pPr>
            <w:ins w:id="33743" w:author="Ritu Kamra" w:date="2021-09-26T09:33:00Z">
              <w:r w:rsidRPr="003305AA">
                <w:rPr>
                  <w:rFonts w:ascii="Verdana" w:hAnsi="Verdana" w:cs="Calibri"/>
                  <w:sz w:val="14"/>
                  <w:szCs w:val="14"/>
                  <w:rPrChange w:id="33744" w:author="Ritu Kamra" w:date="2021-09-26T09:33:00Z">
                    <w:rPr>
                      <w:rFonts w:ascii="Verdana" w:hAnsi="Verdana" w:cs="Calibri"/>
                      <w:sz w:val="20"/>
                      <w:szCs w:val="20"/>
                    </w:rPr>
                  </w:rPrChange>
                </w:rPr>
                <w:t>29.81</w:t>
              </w:r>
            </w:ins>
            <w:del w:id="33745" w:author="Ritu Kamra" w:date="2021-09-26T09:33:00Z">
              <w:r w:rsidRPr="003305AA" w:rsidDel="00DA2712">
                <w:rPr>
                  <w:rFonts w:ascii="Verdana" w:eastAsia="Arial" w:hAnsi="Verdana" w:cs="Arial"/>
                  <w:sz w:val="14"/>
                  <w:szCs w:val="14"/>
                </w:rPr>
                <w:delText>49.5</w:delText>
              </w:r>
            </w:del>
          </w:p>
        </w:tc>
        <w:tc>
          <w:tcPr>
            <w:tcW w:w="96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3746" w:author="Ritu Kamra" w:date="2021-09-26T09:33:00Z">
              <w:tcPr>
                <w:tcW w:w="992" w:type="dxa"/>
                <w:gridSpan w:val="2"/>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57BA7299" w14:textId="07D9DE42" w:rsidR="003305AA" w:rsidRPr="003305AA" w:rsidRDefault="003305AA">
            <w:pPr>
              <w:tabs>
                <w:tab w:val="left" w:pos="1290"/>
              </w:tabs>
              <w:jc w:val="center"/>
              <w:rPr>
                <w:rFonts w:ascii="Verdana" w:eastAsia="Arial" w:hAnsi="Verdana" w:cs="Arial"/>
                <w:sz w:val="14"/>
                <w:szCs w:val="14"/>
              </w:rPr>
              <w:pPrChange w:id="33747" w:author="Neeshu Bhadauriya" w:date="2021-09-27T22:00:00Z">
                <w:pPr>
                  <w:tabs>
                    <w:tab w:val="left" w:pos="1290"/>
                  </w:tabs>
                </w:pPr>
              </w:pPrChange>
            </w:pPr>
            <w:ins w:id="33748" w:author="Ritu Kamra" w:date="2021-09-26T09:33:00Z">
              <w:r w:rsidRPr="003305AA">
                <w:rPr>
                  <w:rFonts w:ascii="Verdana" w:hAnsi="Verdana" w:cs="Calibri"/>
                  <w:sz w:val="14"/>
                  <w:szCs w:val="14"/>
                  <w:rPrChange w:id="33749" w:author="Ritu Kamra" w:date="2021-09-26T09:33:00Z">
                    <w:rPr>
                      <w:rFonts w:ascii="Verdana" w:hAnsi="Verdana" w:cs="Calibri"/>
                      <w:sz w:val="20"/>
                      <w:szCs w:val="20"/>
                    </w:rPr>
                  </w:rPrChange>
                </w:rPr>
                <w:t>27.52</w:t>
              </w:r>
            </w:ins>
            <w:del w:id="33750" w:author="Ritu Kamra" w:date="2021-09-26T09:33:00Z">
              <w:r w:rsidRPr="003305AA" w:rsidDel="00DA2712">
                <w:rPr>
                  <w:rFonts w:ascii="Verdana" w:eastAsia="Arial" w:hAnsi="Verdana" w:cs="Arial"/>
                  <w:sz w:val="14"/>
                  <w:szCs w:val="14"/>
                </w:rPr>
                <w:delText>0.00</w:delText>
              </w:r>
            </w:del>
          </w:p>
        </w:tc>
        <w:tc>
          <w:tcPr>
            <w:tcW w:w="102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3751" w:author="Ritu Kamra" w:date="2021-09-26T09:33:00Z">
              <w:tcPr>
                <w:tcW w:w="1418" w:type="dxa"/>
                <w:gridSpan w:val="2"/>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26CB3ADD" w14:textId="70669617" w:rsidR="003305AA" w:rsidRPr="003305AA" w:rsidRDefault="003305AA">
            <w:pPr>
              <w:tabs>
                <w:tab w:val="left" w:pos="1290"/>
              </w:tabs>
              <w:jc w:val="center"/>
              <w:rPr>
                <w:rFonts w:ascii="Verdana" w:eastAsia="Arial" w:hAnsi="Verdana" w:cs="Arial"/>
                <w:sz w:val="14"/>
                <w:szCs w:val="14"/>
              </w:rPr>
              <w:pPrChange w:id="33752" w:author="Neeshu Bhadauriya" w:date="2021-09-27T22:00:00Z">
                <w:pPr>
                  <w:tabs>
                    <w:tab w:val="left" w:pos="1290"/>
                  </w:tabs>
                </w:pPr>
              </w:pPrChange>
            </w:pPr>
            <w:del w:id="33753" w:author="Ritu Kamra" w:date="2021-09-26T09:33:00Z">
              <w:r w:rsidRPr="003305AA" w:rsidDel="00DA2712">
                <w:rPr>
                  <w:rFonts w:ascii="Verdana" w:eastAsia="Arial" w:hAnsi="Verdana" w:cs="Arial"/>
                  <w:sz w:val="14"/>
                  <w:szCs w:val="14"/>
                </w:rPr>
                <w:delText>0.00</w:delText>
              </w:r>
            </w:del>
          </w:p>
        </w:tc>
        <w:tc>
          <w:tcPr>
            <w:tcW w:w="983"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3754" w:author="Ritu Kamra" w:date="2021-09-26T09:33:00Z">
              <w:tcPr>
                <w:tcW w:w="1134" w:type="dxa"/>
                <w:gridSpan w:val="3"/>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5D9DFD9C" w14:textId="2A98EE29" w:rsidR="003305AA" w:rsidRPr="003305AA" w:rsidRDefault="003305AA">
            <w:pPr>
              <w:tabs>
                <w:tab w:val="left" w:pos="1290"/>
              </w:tabs>
              <w:jc w:val="center"/>
              <w:rPr>
                <w:rFonts w:ascii="Verdana" w:eastAsia="Arial" w:hAnsi="Verdana" w:cs="Arial"/>
                <w:sz w:val="14"/>
                <w:szCs w:val="14"/>
              </w:rPr>
              <w:pPrChange w:id="33755" w:author="Neeshu Bhadauriya" w:date="2021-09-27T22:00:00Z">
                <w:pPr>
                  <w:tabs>
                    <w:tab w:val="left" w:pos="1290"/>
                  </w:tabs>
                </w:pPr>
              </w:pPrChange>
            </w:pPr>
            <w:del w:id="33756" w:author="Ritu Kamra" w:date="2021-09-26T09:33:00Z">
              <w:r w:rsidRPr="003305AA" w:rsidDel="00DA2712">
                <w:rPr>
                  <w:rFonts w:ascii="Verdana" w:eastAsia="Arial" w:hAnsi="Verdana" w:cs="Arial"/>
                  <w:sz w:val="14"/>
                  <w:szCs w:val="14"/>
                </w:rPr>
                <w:delText>0.00</w:delText>
              </w:r>
            </w:del>
          </w:p>
        </w:tc>
      </w:tr>
      <w:tr w:rsidR="003305AA" w:rsidRPr="004070B7" w14:paraId="2909EA8D" w14:textId="77777777" w:rsidTr="003305AA">
        <w:tblPrEx>
          <w:tblW w:w="10055" w:type="dxa"/>
          <w:tblCellMar>
            <w:left w:w="0" w:type="dxa"/>
            <w:right w:w="0" w:type="dxa"/>
          </w:tblCellMar>
          <w:tblLook w:val="0420" w:firstRow="1" w:lastRow="0" w:firstColumn="0" w:lastColumn="0" w:noHBand="0" w:noVBand="1"/>
          <w:tblPrExChange w:id="33757" w:author="Ritu Kamra" w:date="2021-09-26T09:33:00Z">
            <w:tblPrEx>
              <w:tblW w:w="10055" w:type="dxa"/>
              <w:tblCellMar>
                <w:left w:w="0" w:type="dxa"/>
                <w:right w:w="0" w:type="dxa"/>
              </w:tblCellMar>
              <w:tblLook w:val="0420" w:firstRow="1" w:lastRow="0" w:firstColumn="0" w:lastColumn="0" w:noHBand="0" w:noVBand="1"/>
            </w:tblPrEx>
          </w:tblPrExChange>
        </w:tblPrEx>
        <w:trPr>
          <w:trHeight w:val="477"/>
          <w:trPrChange w:id="33758" w:author="Ritu Kamra" w:date="2021-09-26T09:33:00Z">
            <w:trPr>
              <w:gridBefore w:val="1"/>
              <w:trHeight w:val="477"/>
            </w:trPr>
          </w:trPrChange>
        </w:trPr>
        <w:tc>
          <w:tcPr>
            <w:tcW w:w="0" w:type="auto"/>
            <w:vMerge/>
            <w:tcBorders>
              <w:top w:val="single" w:sz="24" w:space="0" w:color="FFFFFF"/>
              <w:left w:val="single" w:sz="8" w:space="0" w:color="FFFFFF"/>
              <w:bottom w:val="single" w:sz="8" w:space="0" w:color="FFFFFF"/>
              <w:right w:val="single" w:sz="8" w:space="0" w:color="FFFFFF"/>
            </w:tcBorders>
            <w:vAlign w:val="center"/>
            <w:hideMark/>
            <w:tcPrChange w:id="33759" w:author="Ritu Kamra" w:date="2021-09-26T09:33:00Z">
              <w:tcPr>
                <w:tcW w:w="0" w:type="auto"/>
                <w:gridSpan w:val="2"/>
                <w:vMerge/>
                <w:tcBorders>
                  <w:top w:val="single" w:sz="24" w:space="0" w:color="FFFFFF"/>
                  <w:left w:val="single" w:sz="8" w:space="0" w:color="FFFFFF"/>
                  <w:bottom w:val="single" w:sz="8" w:space="0" w:color="FFFFFF"/>
                  <w:right w:val="single" w:sz="8" w:space="0" w:color="FFFFFF"/>
                </w:tcBorders>
                <w:vAlign w:val="center"/>
                <w:hideMark/>
              </w:tcPr>
            </w:tcPrChange>
          </w:tcPr>
          <w:p w14:paraId="42550C42" w14:textId="77777777" w:rsidR="003305AA" w:rsidRPr="004070B7" w:rsidRDefault="003305AA" w:rsidP="003305AA">
            <w:pPr>
              <w:tabs>
                <w:tab w:val="left" w:pos="1290"/>
              </w:tabs>
              <w:rPr>
                <w:rFonts w:ascii="Verdana" w:eastAsia="Arial" w:hAnsi="Verdana" w:cs="Arial"/>
                <w:sz w:val="14"/>
                <w:szCs w:val="14"/>
              </w:rPr>
            </w:pPr>
          </w:p>
        </w:tc>
        <w:tc>
          <w:tcPr>
            <w:tcW w:w="1144"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Change w:id="33760" w:author="Ritu Kamra" w:date="2021-09-26T09:33:00Z">
              <w:tcPr>
                <w:tcW w:w="1144" w:type="dxa"/>
                <w:gridSpan w:val="2"/>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tcPrChange>
          </w:tcPr>
          <w:p w14:paraId="53C41C5D" w14:textId="77777777" w:rsidR="003305AA" w:rsidRPr="004070B7" w:rsidRDefault="003305AA" w:rsidP="003305AA">
            <w:pPr>
              <w:tabs>
                <w:tab w:val="left" w:pos="1290"/>
              </w:tabs>
              <w:rPr>
                <w:rFonts w:ascii="Verdana" w:eastAsia="Arial" w:hAnsi="Verdana" w:cs="Arial"/>
                <w:sz w:val="14"/>
                <w:szCs w:val="14"/>
              </w:rPr>
            </w:pPr>
            <w:r w:rsidRPr="004070B7">
              <w:rPr>
                <w:rFonts w:ascii="Verdana" w:eastAsia="Arial" w:hAnsi="Verdana" w:cs="Arial"/>
                <w:b/>
                <w:bCs/>
                <w:sz w:val="14"/>
                <w:szCs w:val="14"/>
              </w:rPr>
              <w:t>Export</w:t>
            </w:r>
          </w:p>
        </w:tc>
        <w:tc>
          <w:tcPr>
            <w:tcW w:w="78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Change w:id="33761" w:author="Ritu Kamra" w:date="2021-09-26T09:33:00Z">
              <w:tcPr>
                <w:tcW w:w="687" w:type="dxa"/>
                <w:gridSpan w:val="2"/>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2580F434" w14:textId="6FDC1BF9" w:rsidR="003305AA" w:rsidRPr="003305AA" w:rsidRDefault="003305AA">
            <w:pPr>
              <w:tabs>
                <w:tab w:val="left" w:pos="1290"/>
              </w:tabs>
              <w:jc w:val="center"/>
              <w:rPr>
                <w:rFonts w:ascii="Verdana" w:eastAsia="Arial" w:hAnsi="Verdana" w:cs="Arial"/>
                <w:sz w:val="14"/>
                <w:szCs w:val="14"/>
              </w:rPr>
              <w:pPrChange w:id="33762" w:author="Neeshu Bhadauriya" w:date="2021-09-27T22:00:00Z">
                <w:pPr>
                  <w:tabs>
                    <w:tab w:val="left" w:pos="1290"/>
                  </w:tabs>
                </w:pPr>
              </w:pPrChange>
            </w:pPr>
            <w:ins w:id="33763" w:author="Ritu Kamra" w:date="2021-09-26T09:33:00Z">
              <w:r w:rsidRPr="003305AA">
                <w:rPr>
                  <w:rFonts w:ascii="Verdana" w:hAnsi="Verdana" w:cs="Calibri"/>
                  <w:sz w:val="14"/>
                  <w:szCs w:val="14"/>
                  <w:rPrChange w:id="33764" w:author="Ritu Kamra" w:date="2021-09-26T09:33:00Z">
                    <w:rPr>
                      <w:rFonts w:ascii="Verdana" w:hAnsi="Verdana" w:cs="Calibri"/>
                      <w:sz w:val="20"/>
                      <w:szCs w:val="20"/>
                    </w:rPr>
                  </w:rPrChange>
                </w:rPr>
                <w:t>22.40</w:t>
              </w:r>
            </w:ins>
            <w:del w:id="33765" w:author="Ritu Kamra" w:date="2021-09-26T09:33:00Z">
              <w:r w:rsidRPr="003305AA" w:rsidDel="00DA2712">
                <w:rPr>
                  <w:rFonts w:ascii="Verdana" w:eastAsia="Arial" w:hAnsi="Verdana" w:cs="Arial"/>
                  <w:sz w:val="14"/>
                  <w:szCs w:val="14"/>
                </w:rPr>
                <w:delText>20.2</w:delText>
              </w:r>
            </w:del>
          </w:p>
        </w:tc>
        <w:tc>
          <w:tcPr>
            <w:tcW w:w="78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Change w:id="33766" w:author="Ritu Kamra" w:date="2021-09-26T09:33:00Z">
              <w:tcPr>
                <w:tcW w:w="68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5F252F41" w14:textId="6C585036" w:rsidR="003305AA" w:rsidRPr="003305AA" w:rsidRDefault="003305AA">
            <w:pPr>
              <w:tabs>
                <w:tab w:val="left" w:pos="1290"/>
              </w:tabs>
              <w:jc w:val="center"/>
              <w:rPr>
                <w:rFonts w:ascii="Verdana" w:eastAsia="Arial" w:hAnsi="Verdana" w:cs="Arial"/>
                <w:sz w:val="14"/>
                <w:szCs w:val="14"/>
              </w:rPr>
              <w:pPrChange w:id="33767" w:author="Neeshu Bhadauriya" w:date="2021-09-27T22:00:00Z">
                <w:pPr>
                  <w:tabs>
                    <w:tab w:val="left" w:pos="1290"/>
                  </w:tabs>
                </w:pPr>
              </w:pPrChange>
            </w:pPr>
            <w:ins w:id="33768" w:author="Ritu Kamra" w:date="2021-09-26T09:33:00Z">
              <w:r w:rsidRPr="003305AA">
                <w:rPr>
                  <w:rFonts w:ascii="Verdana" w:hAnsi="Verdana" w:cs="Calibri"/>
                  <w:sz w:val="14"/>
                  <w:szCs w:val="14"/>
                  <w:rPrChange w:id="33769" w:author="Ritu Kamra" w:date="2021-09-26T09:33:00Z">
                    <w:rPr>
                      <w:rFonts w:ascii="Verdana" w:hAnsi="Verdana" w:cs="Calibri"/>
                      <w:sz w:val="20"/>
                      <w:szCs w:val="20"/>
                    </w:rPr>
                  </w:rPrChange>
                </w:rPr>
                <w:t>26.37</w:t>
              </w:r>
            </w:ins>
            <w:del w:id="33770" w:author="Ritu Kamra" w:date="2021-09-26T09:33:00Z">
              <w:r w:rsidRPr="003305AA" w:rsidDel="00DA2712">
                <w:rPr>
                  <w:rFonts w:ascii="Verdana" w:eastAsia="Arial" w:hAnsi="Verdana" w:cs="Arial"/>
                  <w:sz w:val="14"/>
                  <w:szCs w:val="14"/>
                </w:rPr>
                <w:delText>26.4</w:delText>
              </w:r>
            </w:del>
          </w:p>
        </w:tc>
        <w:tc>
          <w:tcPr>
            <w:tcW w:w="78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Change w:id="33771" w:author="Ritu Kamra" w:date="2021-09-26T09:33:00Z">
              <w:tcPr>
                <w:tcW w:w="687" w:type="dxa"/>
                <w:gridSpan w:val="2"/>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3092AB94" w14:textId="063F2548" w:rsidR="003305AA" w:rsidRPr="003305AA" w:rsidRDefault="003305AA">
            <w:pPr>
              <w:tabs>
                <w:tab w:val="left" w:pos="1290"/>
              </w:tabs>
              <w:jc w:val="center"/>
              <w:rPr>
                <w:rFonts w:ascii="Verdana" w:eastAsia="Arial" w:hAnsi="Verdana" w:cs="Arial"/>
                <w:sz w:val="14"/>
                <w:szCs w:val="14"/>
              </w:rPr>
              <w:pPrChange w:id="33772" w:author="Neeshu Bhadauriya" w:date="2021-09-27T22:00:00Z">
                <w:pPr>
                  <w:tabs>
                    <w:tab w:val="left" w:pos="1290"/>
                  </w:tabs>
                </w:pPr>
              </w:pPrChange>
            </w:pPr>
            <w:ins w:id="33773" w:author="Ritu Kamra" w:date="2021-09-26T09:33:00Z">
              <w:r w:rsidRPr="003305AA">
                <w:rPr>
                  <w:rFonts w:ascii="Verdana" w:hAnsi="Verdana" w:cs="Calibri"/>
                  <w:sz w:val="14"/>
                  <w:szCs w:val="14"/>
                  <w:rPrChange w:id="33774" w:author="Ritu Kamra" w:date="2021-09-26T09:33:00Z">
                    <w:rPr>
                      <w:rFonts w:ascii="Verdana" w:hAnsi="Verdana" w:cs="Calibri"/>
                      <w:sz w:val="20"/>
                      <w:szCs w:val="20"/>
                    </w:rPr>
                  </w:rPrChange>
                </w:rPr>
                <w:t>28.20</w:t>
              </w:r>
            </w:ins>
            <w:del w:id="33775" w:author="Ritu Kamra" w:date="2021-09-26T09:33:00Z">
              <w:r w:rsidRPr="003305AA" w:rsidDel="00DA2712">
                <w:rPr>
                  <w:rFonts w:ascii="Verdana" w:eastAsia="Arial" w:hAnsi="Verdana" w:cs="Arial"/>
                  <w:sz w:val="14"/>
                  <w:szCs w:val="14"/>
                </w:rPr>
                <w:delText>29.1</w:delText>
              </w:r>
            </w:del>
          </w:p>
        </w:tc>
        <w:tc>
          <w:tcPr>
            <w:tcW w:w="955"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Change w:id="33776" w:author="Ritu Kamra" w:date="2021-09-26T09:33:00Z">
              <w:tcPr>
                <w:tcW w:w="687" w:type="dxa"/>
                <w:gridSpan w:val="2"/>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05CD13E0" w14:textId="0EDBBD24" w:rsidR="003305AA" w:rsidRPr="003305AA" w:rsidRDefault="003305AA">
            <w:pPr>
              <w:tabs>
                <w:tab w:val="left" w:pos="1290"/>
              </w:tabs>
              <w:jc w:val="center"/>
              <w:rPr>
                <w:rFonts w:ascii="Verdana" w:eastAsia="Arial" w:hAnsi="Verdana" w:cs="Arial"/>
                <w:sz w:val="14"/>
                <w:szCs w:val="14"/>
              </w:rPr>
              <w:pPrChange w:id="33777" w:author="Neeshu Bhadauriya" w:date="2021-09-27T22:00:00Z">
                <w:pPr>
                  <w:tabs>
                    <w:tab w:val="left" w:pos="1290"/>
                  </w:tabs>
                </w:pPr>
              </w:pPrChange>
            </w:pPr>
            <w:ins w:id="33778" w:author="Ritu Kamra" w:date="2021-09-26T09:33:00Z">
              <w:r w:rsidRPr="003305AA">
                <w:rPr>
                  <w:rFonts w:ascii="Verdana" w:hAnsi="Verdana" w:cs="Calibri"/>
                  <w:sz w:val="14"/>
                  <w:szCs w:val="14"/>
                  <w:rPrChange w:id="33779" w:author="Ritu Kamra" w:date="2021-09-26T09:33:00Z">
                    <w:rPr>
                      <w:rFonts w:ascii="Verdana" w:hAnsi="Verdana" w:cs="Calibri"/>
                      <w:sz w:val="20"/>
                      <w:szCs w:val="20"/>
                    </w:rPr>
                  </w:rPrChange>
                </w:rPr>
                <w:t>29.66</w:t>
              </w:r>
            </w:ins>
            <w:del w:id="33780" w:author="Ritu Kamra" w:date="2021-09-26T09:33:00Z">
              <w:r w:rsidRPr="003305AA" w:rsidDel="00DA2712">
                <w:rPr>
                  <w:rFonts w:ascii="Verdana" w:eastAsia="Arial" w:hAnsi="Verdana" w:cs="Arial"/>
                  <w:sz w:val="14"/>
                  <w:szCs w:val="14"/>
                </w:rPr>
                <w:delText>30.8</w:delText>
              </w:r>
            </w:del>
          </w:p>
        </w:tc>
        <w:tc>
          <w:tcPr>
            <w:tcW w:w="955"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Change w:id="33781" w:author="Ritu Kamra" w:date="2021-09-26T09:33:00Z">
              <w:tcPr>
                <w:tcW w:w="923" w:type="dxa"/>
                <w:gridSpan w:val="2"/>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27803A50" w14:textId="09100DDB" w:rsidR="003305AA" w:rsidRPr="003305AA" w:rsidRDefault="003305AA">
            <w:pPr>
              <w:tabs>
                <w:tab w:val="left" w:pos="1290"/>
              </w:tabs>
              <w:jc w:val="center"/>
              <w:rPr>
                <w:rFonts w:ascii="Verdana" w:eastAsia="Arial" w:hAnsi="Verdana" w:cs="Arial"/>
                <w:sz w:val="14"/>
                <w:szCs w:val="14"/>
              </w:rPr>
              <w:pPrChange w:id="33782" w:author="Neeshu Bhadauriya" w:date="2021-09-27T22:00:00Z">
                <w:pPr>
                  <w:tabs>
                    <w:tab w:val="left" w:pos="1290"/>
                  </w:tabs>
                </w:pPr>
              </w:pPrChange>
            </w:pPr>
            <w:ins w:id="33783" w:author="Ritu Kamra" w:date="2021-09-26T09:33:00Z">
              <w:r w:rsidRPr="003305AA">
                <w:rPr>
                  <w:rFonts w:ascii="Verdana" w:hAnsi="Verdana" w:cs="Calibri"/>
                  <w:sz w:val="14"/>
                  <w:szCs w:val="14"/>
                  <w:rPrChange w:id="33784" w:author="Ritu Kamra" w:date="2021-09-26T09:33:00Z">
                    <w:rPr>
                      <w:rFonts w:ascii="Verdana" w:hAnsi="Verdana" w:cs="Calibri"/>
                      <w:sz w:val="20"/>
                      <w:szCs w:val="20"/>
                    </w:rPr>
                  </w:rPrChange>
                </w:rPr>
                <w:t>25.47</w:t>
              </w:r>
            </w:ins>
            <w:del w:id="33785" w:author="Ritu Kamra" w:date="2021-09-26T09:33:00Z">
              <w:r w:rsidRPr="003305AA" w:rsidDel="00DA2712">
                <w:rPr>
                  <w:rFonts w:ascii="Verdana" w:eastAsia="Arial" w:hAnsi="Verdana" w:cs="Arial"/>
                  <w:sz w:val="14"/>
                  <w:szCs w:val="14"/>
                </w:rPr>
                <w:delText>29.9</w:delText>
              </w:r>
            </w:del>
          </w:p>
        </w:tc>
        <w:tc>
          <w:tcPr>
            <w:tcW w:w="96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Change w:id="33786" w:author="Ritu Kamra" w:date="2021-09-26T09:33:00Z">
              <w:tcPr>
                <w:tcW w:w="992" w:type="dxa"/>
                <w:gridSpan w:val="2"/>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7D49E2E7" w14:textId="6691508D" w:rsidR="003305AA" w:rsidRPr="003305AA" w:rsidRDefault="003305AA">
            <w:pPr>
              <w:tabs>
                <w:tab w:val="left" w:pos="1290"/>
              </w:tabs>
              <w:jc w:val="center"/>
              <w:rPr>
                <w:rFonts w:ascii="Verdana" w:eastAsia="Arial" w:hAnsi="Verdana" w:cs="Arial"/>
                <w:sz w:val="14"/>
                <w:szCs w:val="14"/>
              </w:rPr>
              <w:pPrChange w:id="33787" w:author="Neeshu Bhadauriya" w:date="2021-09-27T22:00:00Z">
                <w:pPr>
                  <w:tabs>
                    <w:tab w:val="left" w:pos="1290"/>
                  </w:tabs>
                </w:pPr>
              </w:pPrChange>
            </w:pPr>
            <w:ins w:id="33788" w:author="Ritu Kamra" w:date="2021-09-26T09:33:00Z">
              <w:r w:rsidRPr="003305AA">
                <w:rPr>
                  <w:rFonts w:ascii="Verdana" w:hAnsi="Verdana" w:cs="Calibri"/>
                  <w:sz w:val="14"/>
                  <w:szCs w:val="14"/>
                  <w:rPrChange w:id="33789" w:author="Ritu Kamra" w:date="2021-09-26T09:33:00Z">
                    <w:rPr>
                      <w:rFonts w:ascii="Verdana" w:hAnsi="Verdana" w:cs="Calibri"/>
                      <w:sz w:val="20"/>
                      <w:szCs w:val="20"/>
                    </w:rPr>
                  </w:rPrChange>
                </w:rPr>
                <w:t>19.32</w:t>
              </w:r>
            </w:ins>
            <w:del w:id="33790" w:author="Ritu Kamra" w:date="2021-09-26T09:33:00Z">
              <w:r w:rsidRPr="003305AA" w:rsidDel="00DA2712">
                <w:rPr>
                  <w:rFonts w:ascii="Verdana" w:eastAsia="Arial" w:hAnsi="Verdana" w:cs="Arial"/>
                  <w:sz w:val="14"/>
                  <w:szCs w:val="14"/>
                </w:rPr>
                <w:delText>22.5</w:delText>
              </w:r>
            </w:del>
          </w:p>
        </w:tc>
        <w:tc>
          <w:tcPr>
            <w:tcW w:w="96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Change w:id="33791" w:author="Ritu Kamra" w:date="2021-09-26T09:33:00Z">
              <w:tcPr>
                <w:tcW w:w="992" w:type="dxa"/>
                <w:gridSpan w:val="2"/>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1692C1F0" w14:textId="05A56A63" w:rsidR="003305AA" w:rsidRPr="003305AA" w:rsidRDefault="003305AA">
            <w:pPr>
              <w:tabs>
                <w:tab w:val="left" w:pos="1290"/>
              </w:tabs>
              <w:jc w:val="center"/>
              <w:rPr>
                <w:rFonts w:ascii="Verdana" w:eastAsia="Arial" w:hAnsi="Verdana" w:cs="Arial"/>
                <w:sz w:val="14"/>
                <w:szCs w:val="14"/>
              </w:rPr>
              <w:pPrChange w:id="33792" w:author="Neeshu Bhadauriya" w:date="2021-09-27T22:00:00Z">
                <w:pPr>
                  <w:tabs>
                    <w:tab w:val="left" w:pos="1290"/>
                  </w:tabs>
                </w:pPr>
              </w:pPrChange>
            </w:pPr>
            <w:ins w:id="33793" w:author="Ritu Kamra" w:date="2021-09-26T09:33:00Z">
              <w:r w:rsidRPr="003305AA">
                <w:rPr>
                  <w:rFonts w:ascii="Arial" w:hAnsi="Arial" w:cs="Arial"/>
                  <w:color w:val="000000"/>
                  <w:sz w:val="14"/>
                  <w:szCs w:val="14"/>
                  <w:rPrChange w:id="33794" w:author="Ritu Kamra" w:date="2021-09-26T09:33:00Z">
                    <w:rPr>
                      <w:rFonts w:ascii="Arial" w:hAnsi="Arial" w:cs="Arial"/>
                      <w:color w:val="000000"/>
                      <w:sz w:val="20"/>
                      <w:szCs w:val="20"/>
                    </w:rPr>
                  </w:rPrChange>
                </w:rPr>
                <w:t>32.55</w:t>
              </w:r>
            </w:ins>
            <w:del w:id="33795" w:author="Ritu Kamra" w:date="2021-09-26T09:33:00Z">
              <w:r w:rsidRPr="003305AA" w:rsidDel="00DA2712">
                <w:rPr>
                  <w:rFonts w:ascii="Verdana" w:eastAsia="Arial" w:hAnsi="Verdana" w:cs="Arial"/>
                  <w:sz w:val="14"/>
                  <w:szCs w:val="14"/>
                </w:rPr>
                <w:delText>0.00</w:delText>
              </w:r>
            </w:del>
          </w:p>
        </w:tc>
        <w:tc>
          <w:tcPr>
            <w:tcW w:w="102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Change w:id="33796" w:author="Ritu Kamra" w:date="2021-09-26T09:33:00Z">
              <w:tcPr>
                <w:tcW w:w="1418" w:type="dxa"/>
                <w:gridSpan w:val="2"/>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1726DE25" w14:textId="47F573D6" w:rsidR="003305AA" w:rsidRPr="003305AA" w:rsidRDefault="003305AA">
            <w:pPr>
              <w:tabs>
                <w:tab w:val="left" w:pos="1290"/>
              </w:tabs>
              <w:jc w:val="center"/>
              <w:rPr>
                <w:rFonts w:ascii="Verdana" w:eastAsia="Arial" w:hAnsi="Verdana" w:cs="Arial"/>
                <w:sz w:val="14"/>
                <w:szCs w:val="14"/>
              </w:rPr>
              <w:pPrChange w:id="33797" w:author="Neeshu Bhadauriya" w:date="2021-09-27T22:00:00Z">
                <w:pPr>
                  <w:tabs>
                    <w:tab w:val="left" w:pos="1290"/>
                  </w:tabs>
                </w:pPr>
              </w:pPrChange>
            </w:pPr>
            <w:del w:id="33798" w:author="Ritu Kamra" w:date="2021-09-26T09:33:00Z">
              <w:r w:rsidRPr="003305AA" w:rsidDel="00DA2712">
                <w:rPr>
                  <w:rFonts w:ascii="Verdana" w:eastAsia="Arial" w:hAnsi="Verdana" w:cs="Arial"/>
                  <w:sz w:val="14"/>
                  <w:szCs w:val="14"/>
                </w:rPr>
                <w:delText>0.00</w:delText>
              </w:r>
            </w:del>
          </w:p>
        </w:tc>
        <w:tc>
          <w:tcPr>
            <w:tcW w:w="983"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Change w:id="33799" w:author="Ritu Kamra" w:date="2021-09-26T09:33:00Z">
              <w:tcPr>
                <w:tcW w:w="1134" w:type="dxa"/>
                <w:gridSpan w:val="3"/>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4924EFA2" w14:textId="2E69A386" w:rsidR="003305AA" w:rsidRPr="003305AA" w:rsidRDefault="003305AA">
            <w:pPr>
              <w:tabs>
                <w:tab w:val="left" w:pos="1290"/>
              </w:tabs>
              <w:jc w:val="center"/>
              <w:rPr>
                <w:rFonts w:ascii="Verdana" w:eastAsia="Arial" w:hAnsi="Verdana" w:cs="Arial"/>
                <w:sz w:val="14"/>
                <w:szCs w:val="14"/>
              </w:rPr>
              <w:pPrChange w:id="33800" w:author="Neeshu Bhadauriya" w:date="2021-09-27T22:00:00Z">
                <w:pPr>
                  <w:tabs>
                    <w:tab w:val="left" w:pos="1290"/>
                  </w:tabs>
                </w:pPr>
              </w:pPrChange>
            </w:pPr>
            <w:del w:id="33801" w:author="Ritu Kamra" w:date="2021-09-26T09:33:00Z">
              <w:r w:rsidRPr="003305AA" w:rsidDel="00DA2712">
                <w:rPr>
                  <w:rFonts w:ascii="Verdana" w:eastAsia="Arial" w:hAnsi="Verdana" w:cs="Arial"/>
                  <w:sz w:val="14"/>
                  <w:szCs w:val="14"/>
                </w:rPr>
                <w:delText>0.00</w:delText>
              </w:r>
            </w:del>
          </w:p>
        </w:tc>
      </w:tr>
      <w:tr w:rsidR="003305AA" w:rsidRPr="004070B7" w14:paraId="18DBBB48" w14:textId="77777777" w:rsidTr="003305AA">
        <w:trPr>
          <w:trHeight w:val="775"/>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C77EEBF" w14:textId="77777777" w:rsidR="003305AA" w:rsidRPr="004070B7" w:rsidRDefault="003305AA" w:rsidP="003305AA">
            <w:pPr>
              <w:tabs>
                <w:tab w:val="left" w:pos="1290"/>
              </w:tabs>
              <w:rPr>
                <w:rFonts w:ascii="Verdana" w:eastAsia="Arial" w:hAnsi="Verdana" w:cs="Arial"/>
                <w:sz w:val="14"/>
                <w:szCs w:val="14"/>
              </w:rPr>
            </w:pPr>
          </w:p>
        </w:tc>
        <w:tc>
          <w:tcPr>
            <w:tcW w:w="1144"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200F1930" w14:textId="77777777" w:rsidR="003305AA" w:rsidRPr="004070B7" w:rsidRDefault="003305AA" w:rsidP="003305AA">
            <w:pPr>
              <w:tabs>
                <w:tab w:val="left" w:pos="1290"/>
              </w:tabs>
              <w:rPr>
                <w:rFonts w:ascii="Verdana" w:eastAsia="Arial" w:hAnsi="Verdana" w:cs="Arial"/>
                <w:sz w:val="14"/>
                <w:szCs w:val="14"/>
              </w:rPr>
            </w:pPr>
            <w:r w:rsidRPr="004070B7">
              <w:rPr>
                <w:rFonts w:ascii="Verdana" w:eastAsia="Arial" w:hAnsi="Verdana" w:cs="Arial"/>
                <w:b/>
                <w:bCs/>
                <w:sz w:val="14"/>
                <w:szCs w:val="14"/>
              </w:rPr>
              <w:t>Total Demand</w:t>
            </w:r>
          </w:p>
        </w:tc>
        <w:tc>
          <w:tcPr>
            <w:tcW w:w="78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E460D64" w14:textId="595E9F67" w:rsidR="003305AA" w:rsidRPr="003305AA" w:rsidRDefault="003305AA">
            <w:pPr>
              <w:tabs>
                <w:tab w:val="left" w:pos="1290"/>
              </w:tabs>
              <w:jc w:val="center"/>
              <w:rPr>
                <w:rFonts w:ascii="Verdana" w:eastAsia="Arial" w:hAnsi="Verdana" w:cs="Arial"/>
                <w:sz w:val="14"/>
                <w:szCs w:val="14"/>
              </w:rPr>
              <w:pPrChange w:id="33802" w:author="Neeshu Bhadauriya" w:date="2021-09-27T22:00:00Z">
                <w:pPr>
                  <w:tabs>
                    <w:tab w:val="left" w:pos="1290"/>
                  </w:tabs>
                </w:pPr>
              </w:pPrChange>
            </w:pPr>
            <w:ins w:id="33803" w:author="Ritu Kamra" w:date="2021-09-26T09:33:00Z">
              <w:r w:rsidRPr="003305AA">
                <w:rPr>
                  <w:rFonts w:ascii="Arial" w:hAnsi="Arial" w:cs="Arial"/>
                  <w:color w:val="000000"/>
                  <w:sz w:val="14"/>
                  <w:szCs w:val="14"/>
                  <w:rPrChange w:id="33804" w:author="Ritu Kamra" w:date="2021-09-26T09:33:00Z">
                    <w:rPr>
                      <w:rFonts w:ascii="Arial" w:hAnsi="Arial" w:cs="Arial"/>
                      <w:color w:val="000000"/>
                      <w:sz w:val="20"/>
                      <w:szCs w:val="20"/>
                    </w:rPr>
                  </w:rPrChange>
                </w:rPr>
                <w:t>64.03</w:t>
              </w:r>
            </w:ins>
            <w:del w:id="33805" w:author="Ritu Kamra" w:date="2021-09-26T09:33:00Z">
              <w:r w:rsidRPr="003305AA" w:rsidDel="00DA2712">
                <w:rPr>
                  <w:rFonts w:ascii="Verdana" w:eastAsia="Arial" w:hAnsi="Verdana" w:cs="Arial"/>
                  <w:sz w:val="14"/>
                  <w:szCs w:val="14"/>
                </w:rPr>
                <w:delText>81.06</w:delText>
              </w:r>
            </w:del>
          </w:p>
        </w:tc>
        <w:tc>
          <w:tcPr>
            <w:tcW w:w="78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07CB60E" w14:textId="4FD84687" w:rsidR="003305AA" w:rsidRPr="003305AA" w:rsidRDefault="003305AA">
            <w:pPr>
              <w:tabs>
                <w:tab w:val="left" w:pos="1290"/>
              </w:tabs>
              <w:jc w:val="center"/>
              <w:rPr>
                <w:rFonts w:ascii="Verdana" w:eastAsia="Arial" w:hAnsi="Verdana" w:cs="Arial"/>
                <w:sz w:val="14"/>
                <w:szCs w:val="14"/>
              </w:rPr>
              <w:pPrChange w:id="33806" w:author="Neeshu Bhadauriya" w:date="2021-09-27T22:00:00Z">
                <w:pPr>
                  <w:tabs>
                    <w:tab w:val="left" w:pos="1290"/>
                  </w:tabs>
                </w:pPr>
              </w:pPrChange>
            </w:pPr>
            <w:ins w:id="33807" w:author="Ritu Kamra" w:date="2021-09-26T09:33:00Z">
              <w:r w:rsidRPr="003305AA">
                <w:rPr>
                  <w:rFonts w:ascii="Arial" w:hAnsi="Arial" w:cs="Arial"/>
                  <w:color w:val="000000"/>
                  <w:sz w:val="14"/>
                  <w:szCs w:val="14"/>
                  <w:rPrChange w:id="33808" w:author="Ritu Kamra" w:date="2021-09-26T09:33:00Z">
                    <w:rPr>
                      <w:rFonts w:ascii="Arial" w:hAnsi="Arial" w:cs="Arial"/>
                      <w:color w:val="000000"/>
                      <w:sz w:val="20"/>
                      <w:szCs w:val="20"/>
                    </w:rPr>
                  </w:rPrChange>
                </w:rPr>
                <w:t>71.35</w:t>
              </w:r>
            </w:ins>
            <w:del w:id="33809" w:author="Ritu Kamra" w:date="2021-09-26T09:33:00Z">
              <w:r w:rsidRPr="003305AA" w:rsidDel="00DA2712">
                <w:rPr>
                  <w:rFonts w:ascii="Verdana" w:eastAsia="Arial" w:hAnsi="Verdana" w:cs="Arial"/>
                  <w:sz w:val="14"/>
                  <w:szCs w:val="14"/>
                </w:rPr>
                <w:delText>84.55</w:delText>
              </w:r>
            </w:del>
          </w:p>
        </w:tc>
        <w:tc>
          <w:tcPr>
            <w:tcW w:w="78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B611353" w14:textId="7437FA53" w:rsidR="003305AA" w:rsidRPr="003305AA" w:rsidRDefault="003305AA">
            <w:pPr>
              <w:tabs>
                <w:tab w:val="left" w:pos="1290"/>
              </w:tabs>
              <w:jc w:val="center"/>
              <w:rPr>
                <w:rFonts w:ascii="Verdana" w:eastAsia="Arial" w:hAnsi="Verdana" w:cs="Arial"/>
                <w:sz w:val="14"/>
                <w:szCs w:val="14"/>
              </w:rPr>
              <w:pPrChange w:id="33810" w:author="Neeshu Bhadauriya" w:date="2021-09-27T22:00:00Z">
                <w:pPr>
                  <w:tabs>
                    <w:tab w:val="left" w:pos="1290"/>
                  </w:tabs>
                </w:pPr>
              </w:pPrChange>
            </w:pPr>
            <w:ins w:id="33811" w:author="Ritu Kamra" w:date="2021-09-26T09:33:00Z">
              <w:r w:rsidRPr="003305AA">
                <w:rPr>
                  <w:rFonts w:ascii="Arial" w:hAnsi="Arial" w:cs="Arial"/>
                  <w:color w:val="000000"/>
                  <w:sz w:val="14"/>
                  <w:szCs w:val="14"/>
                  <w:rPrChange w:id="33812" w:author="Ritu Kamra" w:date="2021-09-26T09:33:00Z">
                    <w:rPr>
                      <w:rFonts w:ascii="Arial" w:hAnsi="Arial" w:cs="Arial"/>
                      <w:color w:val="000000"/>
                      <w:sz w:val="20"/>
                      <w:szCs w:val="20"/>
                    </w:rPr>
                  </w:rPrChange>
                </w:rPr>
                <w:t>77.84</w:t>
              </w:r>
            </w:ins>
            <w:del w:id="33813" w:author="Ritu Kamra" w:date="2021-09-26T09:33:00Z">
              <w:r w:rsidRPr="003305AA" w:rsidDel="00DA2712">
                <w:rPr>
                  <w:rFonts w:ascii="Verdana" w:eastAsia="Arial" w:hAnsi="Verdana" w:cs="Arial"/>
                  <w:sz w:val="14"/>
                  <w:szCs w:val="14"/>
                </w:rPr>
                <w:delText>94.29</w:delText>
              </w:r>
            </w:del>
          </w:p>
        </w:tc>
        <w:tc>
          <w:tcPr>
            <w:tcW w:w="955"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62F21A2" w14:textId="51FC4022" w:rsidR="003305AA" w:rsidRPr="003305AA" w:rsidRDefault="003305AA">
            <w:pPr>
              <w:tabs>
                <w:tab w:val="left" w:pos="1290"/>
              </w:tabs>
              <w:jc w:val="center"/>
              <w:rPr>
                <w:rFonts w:ascii="Verdana" w:eastAsia="Arial" w:hAnsi="Verdana" w:cs="Arial"/>
                <w:sz w:val="14"/>
                <w:szCs w:val="14"/>
              </w:rPr>
              <w:pPrChange w:id="33814" w:author="Neeshu Bhadauriya" w:date="2021-09-27T22:00:00Z">
                <w:pPr>
                  <w:tabs>
                    <w:tab w:val="left" w:pos="1290"/>
                  </w:tabs>
                </w:pPr>
              </w:pPrChange>
            </w:pPr>
            <w:ins w:id="33815" w:author="Ritu Kamra" w:date="2021-09-26T09:33:00Z">
              <w:r w:rsidRPr="003305AA">
                <w:rPr>
                  <w:rFonts w:ascii="Arial" w:hAnsi="Arial" w:cs="Arial"/>
                  <w:color w:val="000000"/>
                  <w:sz w:val="14"/>
                  <w:szCs w:val="14"/>
                  <w:rPrChange w:id="33816" w:author="Ritu Kamra" w:date="2021-09-26T09:33:00Z">
                    <w:rPr>
                      <w:rFonts w:ascii="Arial" w:hAnsi="Arial" w:cs="Arial"/>
                      <w:color w:val="000000"/>
                      <w:sz w:val="20"/>
                      <w:szCs w:val="20"/>
                    </w:rPr>
                  </w:rPrChange>
                </w:rPr>
                <w:t>85.35</w:t>
              </w:r>
            </w:ins>
            <w:del w:id="33817" w:author="Ritu Kamra" w:date="2021-09-26T09:33:00Z">
              <w:r w:rsidRPr="003305AA" w:rsidDel="00DA2712">
                <w:rPr>
                  <w:rFonts w:ascii="Verdana" w:eastAsia="Arial" w:hAnsi="Verdana" w:cs="Arial"/>
                  <w:sz w:val="14"/>
                  <w:szCs w:val="14"/>
                </w:rPr>
                <w:delText>105.13</w:delText>
              </w:r>
            </w:del>
          </w:p>
        </w:tc>
        <w:tc>
          <w:tcPr>
            <w:tcW w:w="955"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92A0C76" w14:textId="78120E18" w:rsidR="003305AA" w:rsidRPr="003305AA" w:rsidRDefault="003305AA">
            <w:pPr>
              <w:tabs>
                <w:tab w:val="left" w:pos="1290"/>
              </w:tabs>
              <w:jc w:val="center"/>
              <w:rPr>
                <w:rFonts w:ascii="Verdana" w:eastAsia="Arial" w:hAnsi="Verdana" w:cs="Arial"/>
                <w:sz w:val="14"/>
                <w:szCs w:val="14"/>
              </w:rPr>
              <w:pPrChange w:id="33818" w:author="Neeshu Bhadauriya" w:date="2021-09-27T22:00:00Z">
                <w:pPr>
                  <w:tabs>
                    <w:tab w:val="left" w:pos="1290"/>
                  </w:tabs>
                </w:pPr>
              </w:pPrChange>
            </w:pPr>
            <w:ins w:id="33819" w:author="Ritu Kamra" w:date="2021-09-26T09:33:00Z">
              <w:r w:rsidRPr="003305AA">
                <w:rPr>
                  <w:rFonts w:ascii="Arial" w:hAnsi="Arial" w:cs="Arial"/>
                  <w:color w:val="000000"/>
                  <w:sz w:val="14"/>
                  <w:szCs w:val="14"/>
                  <w:rPrChange w:id="33820" w:author="Ritu Kamra" w:date="2021-09-26T09:33:00Z">
                    <w:rPr>
                      <w:rFonts w:ascii="Arial" w:hAnsi="Arial" w:cs="Arial"/>
                      <w:color w:val="000000"/>
                      <w:sz w:val="20"/>
                      <w:szCs w:val="20"/>
                    </w:rPr>
                  </w:rPrChange>
                </w:rPr>
                <w:t>93.19</w:t>
              </w:r>
            </w:ins>
            <w:del w:id="33821" w:author="Ritu Kamra" w:date="2021-09-26T09:33:00Z">
              <w:r w:rsidRPr="003305AA" w:rsidDel="00DA2712">
                <w:rPr>
                  <w:rFonts w:ascii="Verdana" w:eastAsia="Arial" w:hAnsi="Verdana" w:cs="Arial"/>
                  <w:sz w:val="14"/>
                  <w:szCs w:val="14"/>
                </w:rPr>
                <w:delText>114.53</w:delText>
              </w:r>
            </w:del>
          </w:p>
        </w:tc>
        <w:tc>
          <w:tcPr>
            <w:tcW w:w="96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D2CBEB7" w14:textId="72F7094E" w:rsidR="003305AA" w:rsidRPr="003305AA" w:rsidRDefault="003305AA">
            <w:pPr>
              <w:tabs>
                <w:tab w:val="left" w:pos="1290"/>
              </w:tabs>
              <w:jc w:val="center"/>
              <w:rPr>
                <w:rFonts w:ascii="Verdana" w:eastAsia="Arial" w:hAnsi="Verdana" w:cs="Arial"/>
                <w:sz w:val="14"/>
                <w:szCs w:val="14"/>
              </w:rPr>
              <w:pPrChange w:id="33822" w:author="Neeshu Bhadauriya" w:date="2021-09-27T22:00:00Z">
                <w:pPr>
                  <w:tabs>
                    <w:tab w:val="left" w:pos="1290"/>
                  </w:tabs>
                </w:pPr>
              </w:pPrChange>
            </w:pPr>
            <w:ins w:id="33823" w:author="Ritu Kamra" w:date="2021-09-26T09:33:00Z">
              <w:r w:rsidRPr="003305AA">
                <w:rPr>
                  <w:rFonts w:ascii="Arial" w:hAnsi="Arial" w:cs="Arial"/>
                  <w:color w:val="000000"/>
                  <w:sz w:val="14"/>
                  <w:szCs w:val="14"/>
                  <w:rPrChange w:id="33824" w:author="Ritu Kamra" w:date="2021-09-26T09:33:00Z">
                    <w:rPr>
                      <w:rFonts w:ascii="Arial" w:hAnsi="Arial" w:cs="Arial"/>
                      <w:color w:val="000000"/>
                      <w:sz w:val="20"/>
                      <w:szCs w:val="20"/>
                    </w:rPr>
                  </w:rPrChange>
                </w:rPr>
                <w:t>88.49</w:t>
              </w:r>
            </w:ins>
            <w:del w:id="33825" w:author="Ritu Kamra" w:date="2021-09-26T09:33:00Z">
              <w:r w:rsidRPr="003305AA" w:rsidDel="00DA2712">
                <w:rPr>
                  <w:rFonts w:ascii="Verdana" w:eastAsia="Arial" w:hAnsi="Verdana" w:cs="Arial"/>
                  <w:sz w:val="14"/>
                  <w:szCs w:val="14"/>
                </w:rPr>
                <w:delText>131.87</w:delText>
              </w:r>
            </w:del>
          </w:p>
        </w:tc>
        <w:tc>
          <w:tcPr>
            <w:tcW w:w="96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89D66FF" w14:textId="76C3C442" w:rsidR="003305AA" w:rsidRPr="003305AA" w:rsidRDefault="003305AA">
            <w:pPr>
              <w:tabs>
                <w:tab w:val="left" w:pos="1290"/>
              </w:tabs>
              <w:jc w:val="center"/>
              <w:rPr>
                <w:rFonts w:ascii="Verdana" w:eastAsia="Arial" w:hAnsi="Verdana" w:cs="Arial"/>
                <w:sz w:val="14"/>
                <w:szCs w:val="14"/>
              </w:rPr>
              <w:pPrChange w:id="33826" w:author="Neeshu Bhadauriya" w:date="2021-09-27T22:00:00Z">
                <w:pPr>
                  <w:tabs>
                    <w:tab w:val="left" w:pos="1290"/>
                  </w:tabs>
                </w:pPr>
              </w:pPrChange>
            </w:pPr>
            <w:ins w:id="33827" w:author="Ritu Kamra" w:date="2021-09-26T09:33:00Z">
              <w:r w:rsidRPr="003305AA">
                <w:rPr>
                  <w:rFonts w:ascii="Arial" w:hAnsi="Arial" w:cs="Arial"/>
                  <w:color w:val="000000"/>
                  <w:sz w:val="14"/>
                  <w:szCs w:val="14"/>
                  <w:rPrChange w:id="33828" w:author="Ritu Kamra" w:date="2021-09-26T09:33:00Z">
                    <w:rPr>
                      <w:rFonts w:ascii="Arial" w:hAnsi="Arial" w:cs="Arial"/>
                      <w:color w:val="000000"/>
                      <w:sz w:val="20"/>
                      <w:szCs w:val="20"/>
                    </w:rPr>
                  </w:rPrChange>
                </w:rPr>
                <w:t>98.47</w:t>
              </w:r>
            </w:ins>
            <w:del w:id="33829" w:author="Ritu Kamra" w:date="2021-09-26T09:33:00Z">
              <w:r w:rsidRPr="003305AA" w:rsidDel="00DA2712">
                <w:rPr>
                  <w:rFonts w:ascii="Verdana" w:eastAsia="Arial" w:hAnsi="Verdana" w:cs="Arial"/>
                  <w:sz w:val="14"/>
                  <w:szCs w:val="14"/>
                </w:rPr>
                <w:delText>141.25</w:delText>
              </w:r>
            </w:del>
          </w:p>
        </w:tc>
        <w:tc>
          <w:tcPr>
            <w:tcW w:w="102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9850980" w14:textId="59CB23DF" w:rsidR="003305AA" w:rsidRPr="003305AA" w:rsidRDefault="003305AA">
            <w:pPr>
              <w:tabs>
                <w:tab w:val="left" w:pos="1290"/>
              </w:tabs>
              <w:jc w:val="center"/>
              <w:rPr>
                <w:rFonts w:ascii="Verdana" w:eastAsia="Arial" w:hAnsi="Verdana" w:cs="Arial"/>
                <w:sz w:val="14"/>
                <w:szCs w:val="14"/>
              </w:rPr>
              <w:pPrChange w:id="33830" w:author="Neeshu Bhadauriya" w:date="2021-09-27T22:00:00Z">
                <w:pPr>
                  <w:tabs>
                    <w:tab w:val="left" w:pos="1290"/>
                  </w:tabs>
                </w:pPr>
              </w:pPrChange>
            </w:pPr>
            <w:ins w:id="33831" w:author="Ritu Kamra" w:date="2021-09-26T09:33:00Z">
              <w:r w:rsidRPr="003305AA">
                <w:rPr>
                  <w:rFonts w:ascii="Arial" w:hAnsi="Arial" w:cs="Arial"/>
                  <w:color w:val="000000"/>
                  <w:sz w:val="14"/>
                  <w:szCs w:val="14"/>
                  <w:rPrChange w:id="33832" w:author="Ritu Kamra" w:date="2021-09-26T09:33:00Z">
                    <w:rPr>
                      <w:rFonts w:ascii="Arial" w:hAnsi="Arial" w:cs="Arial"/>
                      <w:color w:val="000000"/>
                      <w:sz w:val="20"/>
                      <w:szCs w:val="20"/>
                    </w:rPr>
                  </w:rPrChange>
                </w:rPr>
                <w:t>134.00</w:t>
              </w:r>
            </w:ins>
            <w:del w:id="33833" w:author="Ritu Kamra" w:date="2021-09-26T09:33:00Z">
              <w:r w:rsidRPr="003305AA" w:rsidDel="00DA2712">
                <w:rPr>
                  <w:rFonts w:ascii="Verdana" w:eastAsia="Arial" w:hAnsi="Verdana" w:cs="Arial"/>
                  <w:sz w:val="14"/>
                  <w:szCs w:val="14"/>
                </w:rPr>
                <w:delText>182.03</w:delText>
              </w:r>
            </w:del>
          </w:p>
        </w:tc>
        <w:tc>
          <w:tcPr>
            <w:tcW w:w="983"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FCA2434" w14:textId="6FD9C6D2" w:rsidR="003305AA" w:rsidRPr="003305AA" w:rsidRDefault="003305AA">
            <w:pPr>
              <w:tabs>
                <w:tab w:val="left" w:pos="1290"/>
              </w:tabs>
              <w:jc w:val="center"/>
              <w:rPr>
                <w:rFonts w:ascii="Verdana" w:eastAsia="Arial" w:hAnsi="Verdana" w:cs="Arial"/>
                <w:sz w:val="14"/>
                <w:szCs w:val="14"/>
              </w:rPr>
              <w:pPrChange w:id="33834" w:author="Neeshu Bhadauriya" w:date="2021-09-27T22:00:00Z">
                <w:pPr>
                  <w:tabs>
                    <w:tab w:val="left" w:pos="1290"/>
                  </w:tabs>
                </w:pPr>
              </w:pPrChange>
            </w:pPr>
            <w:ins w:id="33835" w:author="Ritu Kamra" w:date="2021-09-26T09:33:00Z">
              <w:r w:rsidRPr="003305AA">
                <w:rPr>
                  <w:rFonts w:ascii="Arial" w:hAnsi="Arial" w:cs="Arial"/>
                  <w:color w:val="000000"/>
                  <w:sz w:val="14"/>
                  <w:szCs w:val="14"/>
                  <w:rPrChange w:id="33836" w:author="Ritu Kamra" w:date="2021-09-26T09:33:00Z">
                    <w:rPr>
                      <w:rFonts w:ascii="Arial" w:hAnsi="Arial" w:cs="Arial"/>
                      <w:color w:val="000000"/>
                      <w:sz w:val="20"/>
                      <w:szCs w:val="20"/>
                    </w:rPr>
                  </w:rPrChange>
                </w:rPr>
                <w:t>188.59</w:t>
              </w:r>
            </w:ins>
            <w:del w:id="33837" w:author="Ritu Kamra" w:date="2021-09-26T09:33:00Z">
              <w:r w:rsidRPr="003305AA" w:rsidDel="00DA2712">
                <w:rPr>
                  <w:rFonts w:ascii="Verdana" w:eastAsia="Arial" w:hAnsi="Verdana" w:cs="Arial"/>
                  <w:sz w:val="14"/>
                  <w:szCs w:val="14"/>
                </w:rPr>
                <w:delText>233.72</w:delText>
              </w:r>
            </w:del>
          </w:p>
        </w:tc>
      </w:tr>
      <w:tr w:rsidR="003305AA" w:rsidRPr="004070B7" w14:paraId="5F8F2807" w14:textId="77777777" w:rsidTr="003305AA">
        <w:trPr>
          <w:trHeight w:val="775"/>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0AC6B35" w14:textId="77777777" w:rsidR="003305AA" w:rsidRPr="004070B7" w:rsidRDefault="003305AA" w:rsidP="003305AA">
            <w:pPr>
              <w:tabs>
                <w:tab w:val="left" w:pos="1290"/>
              </w:tabs>
              <w:rPr>
                <w:rFonts w:ascii="Verdana" w:eastAsia="Arial" w:hAnsi="Verdana" w:cs="Arial"/>
                <w:sz w:val="14"/>
                <w:szCs w:val="14"/>
              </w:rPr>
            </w:pPr>
          </w:p>
        </w:tc>
        <w:tc>
          <w:tcPr>
            <w:tcW w:w="1144"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3199B6FB" w14:textId="77777777" w:rsidR="003305AA" w:rsidRPr="004070B7" w:rsidRDefault="003305AA" w:rsidP="003305AA">
            <w:pPr>
              <w:tabs>
                <w:tab w:val="left" w:pos="1290"/>
              </w:tabs>
              <w:rPr>
                <w:rFonts w:ascii="Verdana" w:eastAsia="Arial" w:hAnsi="Verdana" w:cs="Arial"/>
                <w:sz w:val="14"/>
                <w:szCs w:val="14"/>
              </w:rPr>
            </w:pPr>
            <w:r w:rsidRPr="004070B7">
              <w:rPr>
                <w:rFonts w:ascii="Verdana" w:eastAsia="Arial" w:hAnsi="Verdana" w:cs="Arial"/>
                <w:b/>
                <w:bCs/>
                <w:sz w:val="14"/>
                <w:szCs w:val="14"/>
              </w:rPr>
              <w:t>Demand Supply Gap</w:t>
            </w:r>
          </w:p>
        </w:tc>
        <w:tc>
          <w:tcPr>
            <w:tcW w:w="78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10D9625" w14:textId="128B054A" w:rsidR="003305AA" w:rsidRPr="003305AA" w:rsidRDefault="003305AA">
            <w:pPr>
              <w:tabs>
                <w:tab w:val="left" w:pos="1290"/>
              </w:tabs>
              <w:jc w:val="center"/>
              <w:rPr>
                <w:rFonts w:ascii="Verdana" w:eastAsia="Arial" w:hAnsi="Verdana" w:cs="Arial"/>
                <w:sz w:val="14"/>
                <w:szCs w:val="14"/>
              </w:rPr>
              <w:pPrChange w:id="33838" w:author="Neeshu Bhadauriya" w:date="2021-09-27T22:00:00Z">
                <w:pPr>
                  <w:tabs>
                    <w:tab w:val="left" w:pos="1290"/>
                  </w:tabs>
                </w:pPr>
              </w:pPrChange>
            </w:pPr>
            <w:ins w:id="33839" w:author="Ritu Kamra" w:date="2021-09-26T09:33:00Z">
              <w:r w:rsidRPr="003305AA">
                <w:rPr>
                  <w:rFonts w:ascii="Arial" w:hAnsi="Arial" w:cs="Arial"/>
                  <w:color w:val="000000"/>
                  <w:sz w:val="14"/>
                  <w:szCs w:val="14"/>
                  <w:rPrChange w:id="33840" w:author="Ritu Kamra" w:date="2021-09-26T09:33:00Z">
                    <w:rPr>
                      <w:rFonts w:ascii="Arial" w:hAnsi="Arial" w:cs="Arial"/>
                      <w:color w:val="000000"/>
                      <w:sz w:val="20"/>
                      <w:szCs w:val="20"/>
                    </w:rPr>
                  </w:rPrChange>
                </w:rPr>
                <w:t>0.00</w:t>
              </w:r>
            </w:ins>
            <w:del w:id="33841" w:author="Ritu Kamra" w:date="2021-09-26T09:33:00Z">
              <w:r w:rsidRPr="003305AA" w:rsidDel="000B5867">
                <w:rPr>
                  <w:rFonts w:ascii="Verdana" w:eastAsia="Arial" w:hAnsi="Verdana" w:cs="Arial"/>
                  <w:sz w:val="14"/>
                  <w:szCs w:val="14"/>
                </w:rPr>
                <w:delText>-30.16</w:delText>
              </w:r>
            </w:del>
          </w:p>
        </w:tc>
        <w:tc>
          <w:tcPr>
            <w:tcW w:w="78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145F6EA" w14:textId="6A6189C3" w:rsidR="003305AA" w:rsidRPr="003305AA" w:rsidRDefault="003305AA">
            <w:pPr>
              <w:tabs>
                <w:tab w:val="left" w:pos="1290"/>
              </w:tabs>
              <w:jc w:val="center"/>
              <w:rPr>
                <w:rFonts w:ascii="Verdana" w:eastAsia="Arial" w:hAnsi="Verdana" w:cs="Arial"/>
                <w:sz w:val="14"/>
                <w:szCs w:val="14"/>
              </w:rPr>
              <w:pPrChange w:id="33842" w:author="Neeshu Bhadauriya" w:date="2021-09-27T22:00:00Z">
                <w:pPr>
                  <w:tabs>
                    <w:tab w:val="left" w:pos="1290"/>
                  </w:tabs>
                </w:pPr>
              </w:pPrChange>
            </w:pPr>
            <w:ins w:id="33843" w:author="Ritu Kamra" w:date="2021-09-26T09:33:00Z">
              <w:r w:rsidRPr="003305AA">
                <w:rPr>
                  <w:rFonts w:ascii="Arial" w:hAnsi="Arial" w:cs="Arial"/>
                  <w:color w:val="000000"/>
                  <w:sz w:val="14"/>
                  <w:szCs w:val="14"/>
                  <w:rPrChange w:id="33844" w:author="Ritu Kamra" w:date="2021-09-26T09:33:00Z">
                    <w:rPr>
                      <w:rFonts w:ascii="Arial" w:hAnsi="Arial" w:cs="Arial"/>
                      <w:color w:val="000000"/>
                      <w:sz w:val="20"/>
                      <w:szCs w:val="20"/>
                    </w:rPr>
                  </w:rPrChange>
                </w:rPr>
                <w:t>0.00</w:t>
              </w:r>
            </w:ins>
            <w:del w:id="33845" w:author="Ritu Kamra" w:date="2021-09-26T09:33:00Z">
              <w:r w:rsidRPr="003305AA" w:rsidDel="000B5867">
                <w:rPr>
                  <w:rFonts w:ascii="Verdana" w:eastAsia="Arial" w:hAnsi="Verdana" w:cs="Arial"/>
                  <w:sz w:val="14"/>
                  <w:szCs w:val="14"/>
                </w:rPr>
                <w:delText>-30.35</w:delText>
              </w:r>
            </w:del>
          </w:p>
        </w:tc>
        <w:tc>
          <w:tcPr>
            <w:tcW w:w="78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41E3105" w14:textId="78987716" w:rsidR="003305AA" w:rsidRPr="003305AA" w:rsidRDefault="003305AA">
            <w:pPr>
              <w:tabs>
                <w:tab w:val="left" w:pos="1290"/>
              </w:tabs>
              <w:jc w:val="center"/>
              <w:rPr>
                <w:rFonts w:ascii="Verdana" w:eastAsia="Arial" w:hAnsi="Verdana" w:cs="Arial"/>
                <w:sz w:val="14"/>
                <w:szCs w:val="14"/>
              </w:rPr>
              <w:pPrChange w:id="33846" w:author="Neeshu Bhadauriya" w:date="2021-09-27T22:00:00Z">
                <w:pPr>
                  <w:tabs>
                    <w:tab w:val="left" w:pos="1290"/>
                  </w:tabs>
                </w:pPr>
              </w:pPrChange>
            </w:pPr>
            <w:ins w:id="33847" w:author="Ritu Kamra" w:date="2021-09-26T09:33:00Z">
              <w:r w:rsidRPr="003305AA">
                <w:rPr>
                  <w:rFonts w:ascii="Arial" w:hAnsi="Arial" w:cs="Arial"/>
                  <w:color w:val="000000"/>
                  <w:sz w:val="14"/>
                  <w:szCs w:val="14"/>
                  <w:rPrChange w:id="33848" w:author="Ritu Kamra" w:date="2021-09-26T09:33:00Z">
                    <w:rPr>
                      <w:rFonts w:ascii="Arial" w:hAnsi="Arial" w:cs="Arial"/>
                      <w:color w:val="000000"/>
                      <w:sz w:val="20"/>
                      <w:szCs w:val="20"/>
                    </w:rPr>
                  </w:rPrChange>
                </w:rPr>
                <w:t>0.00</w:t>
              </w:r>
            </w:ins>
            <w:del w:id="33849" w:author="Ritu Kamra" w:date="2021-09-26T09:33:00Z">
              <w:r w:rsidRPr="003305AA" w:rsidDel="000B5867">
                <w:rPr>
                  <w:rFonts w:ascii="Verdana" w:eastAsia="Arial" w:hAnsi="Verdana" w:cs="Arial"/>
                  <w:sz w:val="14"/>
                  <w:szCs w:val="14"/>
                </w:rPr>
                <w:delText>-29.01</w:delText>
              </w:r>
            </w:del>
          </w:p>
        </w:tc>
        <w:tc>
          <w:tcPr>
            <w:tcW w:w="955"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54B67A0" w14:textId="6206AFDC" w:rsidR="003305AA" w:rsidRPr="003305AA" w:rsidRDefault="003305AA">
            <w:pPr>
              <w:tabs>
                <w:tab w:val="left" w:pos="1290"/>
              </w:tabs>
              <w:jc w:val="center"/>
              <w:rPr>
                <w:rFonts w:ascii="Verdana" w:eastAsia="Arial" w:hAnsi="Verdana" w:cs="Arial"/>
                <w:sz w:val="14"/>
                <w:szCs w:val="14"/>
              </w:rPr>
              <w:pPrChange w:id="33850" w:author="Neeshu Bhadauriya" w:date="2021-09-27T22:00:00Z">
                <w:pPr>
                  <w:tabs>
                    <w:tab w:val="left" w:pos="1290"/>
                  </w:tabs>
                </w:pPr>
              </w:pPrChange>
            </w:pPr>
            <w:ins w:id="33851" w:author="Ritu Kamra" w:date="2021-09-26T09:33:00Z">
              <w:r w:rsidRPr="003305AA">
                <w:rPr>
                  <w:rFonts w:ascii="Arial" w:hAnsi="Arial" w:cs="Arial"/>
                  <w:color w:val="000000"/>
                  <w:sz w:val="14"/>
                  <w:szCs w:val="14"/>
                  <w:rPrChange w:id="33852" w:author="Ritu Kamra" w:date="2021-09-26T09:33:00Z">
                    <w:rPr>
                      <w:rFonts w:ascii="Arial" w:hAnsi="Arial" w:cs="Arial"/>
                      <w:color w:val="000000"/>
                      <w:sz w:val="20"/>
                      <w:szCs w:val="20"/>
                    </w:rPr>
                  </w:rPrChange>
                </w:rPr>
                <w:t>0.00</w:t>
              </w:r>
            </w:ins>
            <w:del w:id="33853" w:author="Ritu Kamra" w:date="2021-09-26T09:33:00Z">
              <w:r w:rsidRPr="003305AA" w:rsidDel="000B5867">
                <w:rPr>
                  <w:rFonts w:ascii="Verdana" w:eastAsia="Arial" w:hAnsi="Verdana" w:cs="Arial"/>
                  <w:sz w:val="14"/>
                  <w:szCs w:val="14"/>
                </w:rPr>
                <w:delText>-14.68</w:delText>
              </w:r>
            </w:del>
          </w:p>
        </w:tc>
        <w:tc>
          <w:tcPr>
            <w:tcW w:w="955"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8D36B05" w14:textId="4291989F" w:rsidR="003305AA" w:rsidRPr="003305AA" w:rsidRDefault="003305AA">
            <w:pPr>
              <w:tabs>
                <w:tab w:val="left" w:pos="1290"/>
              </w:tabs>
              <w:jc w:val="center"/>
              <w:rPr>
                <w:rFonts w:ascii="Verdana" w:eastAsia="Arial" w:hAnsi="Verdana" w:cs="Arial"/>
                <w:sz w:val="14"/>
                <w:szCs w:val="14"/>
              </w:rPr>
              <w:pPrChange w:id="33854" w:author="Neeshu Bhadauriya" w:date="2021-09-27T22:00:00Z">
                <w:pPr>
                  <w:tabs>
                    <w:tab w:val="left" w:pos="1290"/>
                  </w:tabs>
                </w:pPr>
              </w:pPrChange>
            </w:pPr>
            <w:ins w:id="33855" w:author="Ritu Kamra" w:date="2021-09-26T09:33:00Z">
              <w:r w:rsidRPr="003305AA">
                <w:rPr>
                  <w:rFonts w:ascii="Arial" w:hAnsi="Arial" w:cs="Arial"/>
                  <w:color w:val="000000"/>
                  <w:sz w:val="14"/>
                  <w:szCs w:val="14"/>
                  <w:rPrChange w:id="33856" w:author="Ritu Kamra" w:date="2021-09-26T09:33:00Z">
                    <w:rPr>
                      <w:rFonts w:ascii="Arial" w:hAnsi="Arial" w:cs="Arial"/>
                      <w:color w:val="000000"/>
                      <w:sz w:val="20"/>
                      <w:szCs w:val="20"/>
                    </w:rPr>
                  </w:rPrChange>
                </w:rPr>
                <w:t>0.00</w:t>
              </w:r>
            </w:ins>
            <w:del w:id="33857" w:author="Ritu Kamra" w:date="2021-09-26T09:33:00Z">
              <w:r w:rsidRPr="003305AA" w:rsidDel="000B5867">
                <w:rPr>
                  <w:rFonts w:ascii="Verdana" w:eastAsia="Arial" w:hAnsi="Verdana" w:cs="Arial"/>
                  <w:sz w:val="14"/>
                  <w:szCs w:val="14"/>
                </w:rPr>
                <w:delText>-23.46</w:delText>
              </w:r>
            </w:del>
          </w:p>
        </w:tc>
        <w:tc>
          <w:tcPr>
            <w:tcW w:w="96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1BD8F70" w14:textId="0FE156D3" w:rsidR="003305AA" w:rsidRPr="003305AA" w:rsidRDefault="003305AA">
            <w:pPr>
              <w:tabs>
                <w:tab w:val="left" w:pos="1290"/>
              </w:tabs>
              <w:jc w:val="center"/>
              <w:rPr>
                <w:rFonts w:ascii="Verdana" w:eastAsia="Arial" w:hAnsi="Verdana" w:cs="Arial"/>
                <w:sz w:val="14"/>
                <w:szCs w:val="14"/>
              </w:rPr>
              <w:pPrChange w:id="33858" w:author="Neeshu Bhadauriya" w:date="2021-09-27T22:00:00Z">
                <w:pPr>
                  <w:tabs>
                    <w:tab w:val="left" w:pos="1290"/>
                  </w:tabs>
                </w:pPr>
              </w:pPrChange>
            </w:pPr>
            <w:ins w:id="33859" w:author="Ritu Kamra" w:date="2021-09-26T09:33:00Z">
              <w:r w:rsidRPr="003305AA">
                <w:rPr>
                  <w:rFonts w:ascii="Arial" w:hAnsi="Arial" w:cs="Arial"/>
                  <w:color w:val="000000"/>
                  <w:sz w:val="14"/>
                  <w:szCs w:val="14"/>
                  <w:rPrChange w:id="33860" w:author="Ritu Kamra" w:date="2021-09-26T09:33:00Z">
                    <w:rPr>
                      <w:rFonts w:ascii="Arial" w:hAnsi="Arial" w:cs="Arial"/>
                      <w:color w:val="000000"/>
                      <w:sz w:val="20"/>
                      <w:szCs w:val="20"/>
                    </w:rPr>
                  </w:rPrChange>
                </w:rPr>
                <w:t>0.00</w:t>
              </w:r>
            </w:ins>
            <w:del w:id="33861" w:author="Ritu Kamra" w:date="2021-09-26T09:33:00Z">
              <w:r w:rsidRPr="003305AA" w:rsidDel="000B5867">
                <w:rPr>
                  <w:rFonts w:ascii="Verdana" w:eastAsia="Arial" w:hAnsi="Verdana" w:cs="Arial"/>
                  <w:sz w:val="14"/>
                  <w:szCs w:val="14"/>
                </w:rPr>
                <w:delText>-24.91</w:delText>
              </w:r>
            </w:del>
          </w:p>
        </w:tc>
        <w:tc>
          <w:tcPr>
            <w:tcW w:w="96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0346F64" w14:textId="0B3E051F" w:rsidR="003305AA" w:rsidRPr="003305AA" w:rsidRDefault="003305AA">
            <w:pPr>
              <w:tabs>
                <w:tab w:val="left" w:pos="1290"/>
              </w:tabs>
              <w:jc w:val="center"/>
              <w:rPr>
                <w:rFonts w:ascii="Verdana" w:eastAsia="Arial" w:hAnsi="Verdana" w:cs="Arial"/>
                <w:sz w:val="14"/>
                <w:szCs w:val="14"/>
              </w:rPr>
              <w:pPrChange w:id="33862" w:author="Neeshu Bhadauriya" w:date="2021-09-27T22:00:00Z">
                <w:pPr>
                  <w:tabs>
                    <w:tab w:val="left" w:pos="1290"/>
                  </w:tabs>
                </w:pPr>
              </w:pPrChange>
            </w:pPr>
            <w:ins w:id="33863" w:author="Ritu Kamra" w:date="2021-09-26T09:33:00Z">
              <w:r w:rsidRPr="003305AA">
                <w:rPr>
                  <w:rFonts w:ascii="Arial" w:hAnsi="Arial" w:cs="Arial"/>
                  <w:color w:val="000000"/>
                  <w:sz w:val="14"/>
                  <w:szCs w:val="14"/>
                  <w:rPrChange w:id="33864" w:author="Ritu Kamra" w:date="2021-09-26T09:33:00Z">
                    <w:rPr>
                      <w:rFonts w:ascii="Arial" w:hAnsi="Arial" w:cs="Arial"/>
                      <w:color w:val="000000"/>
                      <w:sz w:val="20"/>
                      <w:szCs w:val="20"/>
                    </w:rPr>
                  </w:rPrChange>
                </w:rPr>
                <w:t>5.03</w:t>
              </w:r>
            </w:ins>
            <w:del w:id="33865" w:author="Ritu Kamra" w:date="2021-09-26T09:33:00Z">
              <w:r w:rsidRPr="003305AA" w:rsidDel="000B5867">
                <w:rPr>
                  <w:rFonts w:ascii="Verdana" w:eastAsia="Arial" w:hAnsi="Verdana" w:cs="Arial"/>
                  <w:sz w:val="14"/>
                  <w:szCs w:val="14"/>
                </w:rPr>
                <w:delText>-19.72</w:delText>
              </w:r>
            </w:del>
          </w:p>
        </w:tc>
        <w:tc>
          <w:tcPr>
            <w:tcW w:w="102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6A20F8A" w14:textId="5EBA88DF" w:rsidR="003305AA" w:rsidRPr="003305AA" w:rsidRDefault="003305AA">
            <w:pPr>
              <w:tabs>
                <w:tab w:val="left" w:pos="1290"/>
              </w:tabs>
              <w:jc w:val="center"/>
              <w:rPr>
                <w:rFonts w:ascii="Verdana" w:eastAsia="Arial" w:hAnsi="Verdana" w:cs="Arial"/>
                <w:sz w:val="14"/>
                <w:szCs w:val="14"/>
              </w:rPr>
              <w:pPrChange w:id="33866" w:author="Neeshu Bhadauriya" w:date="2021-09-27T22:00:00Z">
                <w:pPr>
                  <w:tabs>
                    <w:tab w:val="left" w:pos="1290"/>
                  </w:tabs>
                </w:pPr>
              </w:pPrChange>
            </w:pPr>
            <w:ins w:id="33867" w:author="Ritu Kamra" w:date="2021-09-26T09:33:00Z">
              <w:r w:rsidRPr="003305AA">
                <w:rPr>
                  <w:rFonts w:ascii="Arial" w:hAnsi="Arial" w:cs="Arial"/>
                  <w:color w:val="000000"/>
                  <w:sz w:val="14"/>
                  <w:szCs w:val="14"/>
                  <w:rPrChange w:id="33868" w:author="Ritu Kamra" w:date="2021-09-26T09:33:00Z">
                    <w:rPr>
                      <w:rFonts w:ascii="Arial" w:hAnsi="Arial" w:cs="Arial"/>
                      <w:color w:val="000000"/>
                      <w:sz w:val="20"/>
                      <w:szCs w:val="20"/>
                    </w:rPr>
                  </w:rPrChange>
                </w:rPr>
                <w:t>79.00</w:t>
              </w:r>
            </w:ins>
            <w:del w:id="33869" w:author="Ritu Kamra" w:date="2021-09-26T09:33:00Z">
              <w:r w:rsidRPr="003305AA" w:rsidDel="000B5867">
                <w:rPr>
                  <w:rFonts w:ascii="Verdana" w:eastAsia="Arial" w:hAnsi="Verdana" w:cs="Arial"/>
                  <w:sz w:val="14"/>
                  <w:szCs w:val="14"/>
                </w:rPr>
                <w:delText>2.68</w:delText>
              </w:r>
            </w:del>
          </w:p>
        </w:tc>
        <w:tc>
          <w:tcPr>
            <w:tcW w:w="983"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23B1485" w14:textId="6816572F" w:rsidR="003305AA" w:rsidRPr="003305AA" w:rsidRDefault="003305AA">
            <w:pPr>
              <w:tabs>
                <w:tab w:val="left" w:pos="1290"/>
              </w:tabs>
              <w:jc w:val="center"/>
              <w:rPr>
                <w:rFonts w:ascii="Verdana" w:eastAsia="Arial" w:hAnsi="Verdana" w:cs="Arial"/>
                <w:sz w:val="14"/>
                <w:szCs w:val="14"/>
              </w:rPr>
              <w:pPrChange w:id="33870" w:author="Neeshu Bhadauriya" w:date="2021-09-27T22:00:00Z">
                <w:pPr>
                  <w:tabs>
                    <w:tab w:val="left" w:pos="1290"/>
                  </w:tabs>
                </w:pPr>
              </w:pPrChange>
            </w:pPr>
            <w:ins w:id="33871" w:author="Ritu Kamra" w:date="2021-09-26T09:33:00Z">
              <w:r w:rsidRPr="003305AA">
                <w:rPr>
                  <w:rFonts w:ascii="Arial" w:hAnsi="Arial" w:cs="Arial"/>
                  <w:color w:val="000000"/>
                  <w:sz w:val="14"/>
                  <w:szCs w:val="14"/>
                  <w:rPrChange w:id="33872" w:author="Ritu Kamra" w:date="2021-09-26T09:33:00Z">
                    <w:rPr>
                      <w:rFonts w:ascii="Arial" w:hAnsi="Arial" w:cs="Arial"/>
                      <w:color w:val="000000"/>
                      <w:sz w:val="20"/>
                      <w:szCs w:val="20"/>
                    </w:rPr>
                  </w:rPrChange>
                </w:rPr>
                <w:t>43.66</w:t>
              </w:r>
            </w:ins>
            <w:del w:id="33873" w:author="Ritu Kamra" w:date="2021-09-26T09:33:00Z">
              <w:r w:rsidRPr="003305AA" w:rsidDel="000B5867">
                <w:rPr>
                  <w:rFonts w:ascii="Verdana" w:eastAsia="Arial" w:hAnsi="Verdana" w:cs="Arial"/>
                  <w:sz w:val="14"/>
                  <w:szCs w:val="14"/>
                </w:rPr>
                <w:delText>-14.78</w:delText>
              </w:r>
            </w:del>
          </w:p>
        </w:tc>
      </w:tr>
    </w:tbl>
    <w:p w14:paraId="709A17A1" w14:textId="25B309CC" w:rsidR="003305AA" w:rsidDel="00F31262" w:rsidRDefault="003305AA" w:rsidP="003305AA">
      <w:pPr>
        <w:spacing w:line="360" w:lineRule="auto"/>
        <w:jc w:val="both"/>
        <w:rPr>
          <w:ins w:id="33874" w:author="Ritu Kamra" w:date="2021-09-27T11:45:00Z"/>
          <w:del w:id="33875" w:author="Neeshu Bhadauriya" w:date="2021-09-27T22:00:00Z"/>
          <w:rFonts w:ascii="Times New Roman" w:hAnsi="Times New Roman" w:cs="Times New Roman"/>
          <w:b/>
          <w:bCs/>
        </w:rPr>
      </w:pPr>
    </w:p>
    <w:p w14:paraId="1F6DC4C4" w14:textId="608BA0D6" w:rsidR="00C12F7A" w:rsidDel="00F31262" w:rsidRDefault="00C12F7A" w:rsidP="003305AA">
      <w:pPr>
        <w:spacing w:line="360" w:lineRule="auto"/>
        <w:jc w:val="both"/>
        <w:rPr>
          <w:ins w:id="33876" w:author="Ritu Kamra" w:date="2021-09-27T11:45:00Z"/>
          <w:del w:id="33877" w:author="Neeshu Bhadauriya" w:date="2021-09-27T22:00:00Z"/>
          <w:rFonts w:ascii="Times New Roman" w:hAnsi="Times New Roman" w:cs="Times New Roman"/>
          <w:b/>
          <w:bCs/>
        </w:rPr>
      </w:pPr>
    </w:p>
    <w:p w14:paraId="2FF4D9B9" w14:textId="4E2CEED0" w:rsidR="00C12F7A" w:rsidDel="00984BAB" w:rsidRDefault="00C12F7A" w:rsidP="003305AA">
      <w:pPr>
        <w:spacing w:line="360" w:lineRule="auto"/>
        <w:jc w:val="both"/>
        <w:rPr>
          <w:ins w:id="33878" w:author="Ritu Kamra" w:date="2021-09-27T11:45:00Z"/>
          <w:del w:id="33879" w:author="Neeshu Bhadauriya" w:date="2021-09-27T16:42:00Z"/>
          <w:rFonts w:ascii="Times New Roman" w:hAnsi="Times New Roman" w:cs="Times New Roman"/>
          <w:b/>
          <w:bCs/>
        </w:rPr>
      </w:pPr>
    </w:p>
    <w:p w14:paraId="5ED2B0BC" w14:textId="7C54DB64" w:rsidR="00C12F7A" w:rsidDel="00984BAB" w:rsidRDefault="00C12F7A" w:rsidP="003305AA">
      <w:pPr>
        <w:spacing w:line="360" w:lineRule="auto"/>
        <w:jc w:val="both"/>
        <w:rPr>
          <w:ins w:id="33880" w:author="Ritu Kamra" w:date="2021-09-26T09:39:00Z"/>
          <w:del w:id="33881" w:author="Neeshu Bhadauriya" w:date="2021-09-27T16:42:00Z"/>
          <w:rFonts w:ascii="Times New Roman" w:hAnsi="Times New Roman" w:cs="Times New Roman"/>
          <w:b/>
          <w:bCs/>
        </w:rPr>
      </w:pPr>
    </w:p>
    <w:p w14:paraId="4DC5B95B" w14:textId="117B6BC7" w:rsidR="003305AA" w:rsidDel="00984BAB" w:rsidRDefault="003305AA" w:rsidP="003305AA">
      <w:pPr>
        <w:spacing w:line="360" w:lineRule="auto"/>
        <w:jc w:val="both"/>
        <w:rPr>
          <w:ins w:id="33882" w:author="Ritu Kamra" w:date="2021-09-26T09:39:00Z"/>
          <w:del w:id="33883" w:author="Neeshu Bhadauriya" w:date="2021-09-27T16:42:00Z"/>
          <w:rFonts w:ascii="Times New Roman" w:hAnsi="Times New Roman" w:cs="Times New Roman"/>
          <w:b/>
          <w:bCs/>
        </w:rPr>
      </w:pPr>
    </w:p>
    <w:p w14:paraId="0AA5B17F" w14:textId="77777777" w:rsidR="003A49ED" w:rsidRDefault="003A49ED" w:rsidP="003305AA">
      <w:pPr>
        <w:spacing w:line="360" w:lineRule="auto"/>
        <w:jc w:val="both"/>
        <w:rPr>
          <w:ins w:id="33884" w:author="Dilip Kumar" w:date="2021-09-26T12:12:00Z"/>
          <w:rFonts w:ascii="Verdana" w:hAnsi="Verdana" w:cs="Times New Roman"/>
          <w:b/>
          <w:bCs/>
          <w:sz w:val="20"/>
          <w:szCs w:val="20"/>
        </w:rPr>
        <w:sectPr w:rsidR="003A49ED"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33885" w:author="Hardik Malhotra" w:date="2021-09-30T12:48:00Z">
            <w:sectPr w:rsidR="003A49ED" w:rsidSect="00AF4AFC">
              <w:pgMar w:top="1134" w:right="836" w:bottom="630" w:left="900" w:header="708" w:footer="708" w:gutter="0"/>
            </w:sectPr>
          </w:sectPrChange>
        </w:sectPr>
      </w:pPr>
    </w:p>
    <w:p w14:paraId="4E399D59" w14:textId="60071461" w:rsidR="003305AA" w:rsidRPr="003305AA" w:rsidRDefault="003305AA" w:rsidP="003305AA">
      <w:pPr>
        <w:spacing w:line="360" w:lineRule="auto"/>
        <w:jc w:val="both"/>
        <w:rPr>
          <w:ins w:id="33886" w:author="Ritu Kamra" w:date="2021-09-26T09:34:00Z"/>
          <w:rFonts w:ascii="Verdana" w:hAnsi="Verdana" w:cs="Times New Roman"/>
          <w:b/>
          <w:bCs/>
          <w:sz w:val="20"/>
          <w:szCs w:val="20"/>
          <w:rPrChange w:id="33887" w:author="Ritu Kamra" w:date="2021-09-26T09:39:00Z">
            <w:rPr>
              <w:ins w:id="33888" w:author="Ritu Kamra" w:date="2021-09-26T09:34:00Z"/>
              <w:rFonts w:ascii="Times New Roman" w:hAnsi="Times New Roman" w:cs="Times New Roman"/>
              <w:b/>
              <w:bCs/>
            </w:rPr>
          </w:rPrChange>
        </w:rPr>
      </w:pPr>
      <w:ins w:id="33889" w:author="Ritu Kamra" w:date="2021-09-26T09:34:00Z">
        <w:r w:rsidRPr="003305AA">
          <w:rPr>
            <w:rFonts w:ascii="Verdana" w:hAnsi="Verdana" w:cs="Times New Roman"/>
            <w:b/>
            <w:bCs/>
            <w:sz w:val="20"/>
            <w:szCs w:val="20"/>
            <w:rPrChange w:id="33890" w:author="Ritu Kamra" w:date="2021-09-26T09:39:00Z">
              <w:rPr>
                <w:rFonts w:ascii="Times New Roman" w:hAnsi="Times New Roman" w:cs="Times New Roman"/>
                <w:b/>
                <w:bCs/>
              </w:rPr>
            </w:rPrChange>
          </w:rPr>
          <w:t>India – Demand-Supply Gap</w:t>
        </w:r>
      </w:ins>
    </w:p>
    <w:p w14:paraId="6A65FE60" w14:textId="4F4C78AE" w:rsidR="003A49ED" w:rsidRDefault="003305AA" w:rsidP="003305AA">
      <w:pPr>
        <w:spacing w:line="360" w:lineRule="auto"/>
        <w:jc w:val="both"/>
        <w:rPr>
          <w:ins w:id="33891" w:author="Dilip Kumar" w:date="2021-09-26T12:12:00Z"/>
          <w:rFonts w:ascii="Arial" w:hAnsi="Arial" w:cs="Arial"/>
          <w:sz w:val="24"/>
          <w:szCs w:val="24"/>
        </w:rPr>
        <w:sectPr w:rsidR="003A49ED"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33892" w:author="Hardik Malhotra" w:date="2021-09-30T12:48:00Z">
            <w:sectPr w:rsidR="003A49ED" w:rsidSect="00AF4AFC">
              <w:pgMar w:top="1134" w:right="836" w:bottom="630" w:left="900" w:header="708" w:footer="708" w:gutter="0"/>
            </w:sectPr>
          </w:sectPrChange>
        </w:sectPr>
      </w:pPr>
      <w:ins w:id="33893" w:author="Ritu Kamra" w:date="2021-09-26T09:34:00Z">
        <w:r w:rsidRPr="003305AA">
          <w:rPr>
            <w:rFonts w:ascii="Arial" w:hAnsi="Arial" w:cs="Arial"/>
            <w:sz w:val="24"/>
            <w:szCs w:val="24"/>
            <w:rPrChange w:id="33894" w:author="Ritu Kamra" w:date="2021-09-26T09:40:00Z">
              <w:rPr>
                <w:rFonts w:ascii="Times New Roman" w:hAnsi="Times New Roman" w:cs="Times New Roman"/>
              </w:rPr>
            </w:rPrChange>
          </w:rPr>
          <w:t xml:space="preserve">The epoxy resin market share in India grew at a steady pace in the years 2015-2019. The market suffered some setback in 2020 due to the COVID19 spread and lockdown constraints that caused halts in operations and decreased construction activities and limited use of automobile. The demand of epoxy resin in India is expected to increase due to rise in demand from the end-user industries such as in powder coating applications, floorings and in building and construction sector.  The paints and coatings sector will be the major driver for the surging epoxy resin demand backed by the improving economy and rising living standard of the Indian population. The total domestic demand in 2030 is projected to rise to </w:t>
        </w:r>
        <w:r w:rsidRPr="00FE0F04">
          <w:rPr>
            <w:rFonts w:ascii="Arial" w:hAnsi="Arial" w:cs="Arial"/>
            <w:sz w:val="24"/>
            <w:szCs w:val="24"/>
            <w:rPrChange w:id="33895" w:author="Jaideep Kumar" w:date="2021-09-26T21:06:00Z">
              <w:rPr>
                <w:rFonts w:ascii="Times New Roman" w:hAnsi="Times New Roman" w:cs="Times New Roman"/>
                <w:highlight w:val="yellow"/>
              </w:rPr>
            </w:rPrChange>
          </w:rPr>
          <w:t>188.6 KT</w:t>
        </w:r>
        <w:r w:rsidRPr="003305AA">
          <w:rPr>
            <w:rFonts w:ascii="Arial" w:hAnsi="Arial" w:cs="Arial"/>
            <w:sz w:val="24"/>
            <w:szCs w:val="24"/>
            <w:rPrChange w:id="33896" w:author="Ritu Kamra" w:date="2021-09-26T09:40:00Z">
              <w:rPr>
                <w:rFonts w:ascii="Times New Roman" w:hAnsi="Times New Roman" w:cs="Times New Roman"/>
              </w:rPr>
            </w:rPrChange>
          </w:rPr>
          <w:t xml:space="preserve"> with a CAGR of </w:t>
        </w:r>
        <w:r w:rsidRPr="00FE0F04">
          <w:rPr>
            <w:rFonts w:ascii="Arial" w:hAnsi="Arial" w:cs="Arial"/>
            <w:sz w:val="24"/>
            <w:szCs w:val="24"/>
            <w:rPrChange w:id="33897" w:author="Jaideep Kumar" w:date="2021-09-26T21:06:00Z">
              <w:rPr>
                <w:rFonts w:ascii="Times New Roman" w:hAnsi="Times New Roman" w:cs="Times New Roman"/>
                <w:highlight w:val="yellow"/>
              </w:rPr>
            </w:rPrChange>
          </w:rPr>
          <w:t>7.5%</w:t>
        </w:r>
      </w:ins>
      <w:ins w:id="33898" w:author="Jaideep Kumar" w:date="2021-09-26T23:38:00Z">
        <w:r w:rsidR="00CE552E">
          <w:rPr>
            <w:rFonts w:ascii="Arial" w:hAnsi="Arial" w:cs="Arial"/>
            <w:sz w:val="24"/>
            <w:szCs w:val="24"/>
          </w:rPr>
          <w:t>.</w:t>
        </w:r>
        <w:del w:id="33899" w:author="Ritu Kamra" w:date="2021-09-27T11:44:00Z">
          <w:r w:rsidR="00CE552E" w:rsidDel="00C12F7A">
            <w:rPr>
              <w:rFonts w:ascii="Arial" w:hAnsi="Arial" w:cs="Arial"/>
              <w:sz w:val="24"/>
              <w:szCs w:val="24"/>
            </w:rPr>
            <w:delText xml:space="preserve"> </w:delText>
          </w:r>
        </w:del>
      </w:ins>
      <w:ins w:id="33900" w:author="Ritu Kamra" w:date="2021-09-26T09:34:00Z">
        <w:del w:id="33901" w:author="Jaideep Kumar" w:date="2021-09-26T23:38:00Z">
          <w:r w:rsidRPr="003305AA" w:rsidDel="00CE552E">
            <w:rPr>
              <w:rFonts w:ascii="Arial" w:hAnsi="Arial" w:cs="Arial"/>
              <w:sz w:val="24"/>
              <w:szCs w:val="24"/>
              <w:rPrChange w:id="33902" w:author="Ritu Kamra" w:date="2021-09-26T09:40:00Z">
                <w:rPr>
                  <w:rFonts w:ascii="Times New Roman" w:hAnsi="Times New Roman" w:cs="Times New Roman"/>
                </w:rPr>
              </w:rPrChange>
            </w:rPr>
            <w:delText>.</w:delText>
          </w:r>
        </w:del>
      </w:ins>
    </w:p>
    <w:p w14:paraId="36C919E2" w14:textId="10965061" w:rsidR="00CE552E" w:rsidDel="001C296B" w:rsidRDefault="00CE552E">
      <w:pPr>
        <w:spacing w:line="360" w:lineRule="auto"/>
        <w:jc w:val="both"/>
        <w:rPr>
          <w:del w:id="33903" w:author="Ritu Kamra" w:date="2021-09-27T11:44:00Z"/>
          <w:rFonts w:ascii="Arial" w:hAnsi="Arial" w:cs="Arial"/>
          <w:sz w:val="24"/>
          <w:szCs w:val="24"/>
        </w:rPr>
      </w:pPr>
    </w:p>
    <w:p w14:paraId="7196552E" w14:textId="3D92F9F5" w:rsidR="001C296B" w:rsidRDefault="001C296B" w:rsidP="00917A70">
      <w:pPr>
        <w:rPr>
          <w:ins w:id="33904" w:author="Ritu Kamra" w:date="2021-09-27T19:45:00Z"/>
          <w:rFonts w:ascii="Arial" w:hAnsi="Arial" w:cs="Arial"/>
          <w:sz w:val="24"/>
          <w:szCs w:val="24"/>
        </w:rPr>
      </w:pPr>
    </w:p>
    <w:p w14:paraId="4A8C0BD6" w14:textId="79AEF6CB" w:rsidR="001C296B" w:rsidRDefault="001C296B" w:rsidP="00917A70">
      <w:pPr>
        <w:rPr>
          <w:ins w:id="33905" w:author="Ritu Kamra" w:date="2021-09-27T19:45:00Z"/>
          <w:rFonts w:ascii="Arial" w:hAnsi="Arial" w:cs="Arial"/>
          <w:sz w:val="24"/>
          <w:szCs w:val="24"/>
        </w:rPr>
      </w:pPr>
    </w:p>
    <w:p w14:paraId="483EB2B8" w14:textId="285B291E" w:rsidR="001C296B" w:rsidRDefault="001C296B" w:rsidP="00917A70">
      <w:pPr>
        <w:rPr>
          <w:ins w:id="33906" w:author="Ritu Kamra" w:date="2021-09-27T19:45:00Z"/>
          <w:rFonts w:ascii="Arial" w:hAnsi="Arial" w:cs="Arial"/>
          <w:sz w:val="24"/>
          <w:szCs w:val="24"/>
        </w:rPr>
      </w:pPr>
    </w:p>
    <w:p w14:paraId="4C45296E" w14:textId="14535062" w:rsidR="001C296B" w:rsidRDefault="001C296B" w:rsidP="00917A70">
      <w:pPr>
        <w:rPr>
          <w:ins w:id="33907" w:author="Ritu Kamra" w:date="2021-09-27T19:45:00Z"/>
          <w:rFonts w:ascii="Arial" w:hAnsi="Arial" w:cs="Arial"/>
          <w:sz w:val="24"/>
          <w:szCs w:val="24"/>
        </w:rPr>
      </w:pPr>
    </w:p>
    <w:p w14:paraId="5B3F76E6" w14:textId="2CC13158" w:rsidR="001C296B" w:rsidRDefault="001C296B" w:rsidP="00917A70">
      <w:pPr>
        <w:rPr>
          <w:ins w:id="33908" w:author="Ritu Kamra" w:date="2021-09-27T19:45:00Z"/>
          <w:rFonts w:ascii="Arial" w:hAnsi="Arial" w:cs="Arial"/>
          <w:sz w:val="24"/>
          <w:szCs w:val="24"/>
        </w:rPr>
      </w:pPr>
    </w:p>
    <w:p w14:paraId="0A8EC401" w14:textId="22021556" w:rsidR="001C296B" w:rsidRDefault="001C296B" w:rsidP="00917A70">
      <w:pPr>
        <w:rPr>
          <w:ins w:id="33909" w:author="Ritu Kamra" w:date="2021-09-27T19:45:00Z"/>
          <w:rFonts w:ascii="Arial" w:hAnsi="Arial" w:cs="Arial"/>
          <w:sz w:val="24"/>
          <w:szCs w:val="24"/>
        </w:rPr>
      </w:pPr>
    </w:p>
    <w:p w14:paraId="44F935D8" w14:textId="77777777" w:rsidR="001C296B" w:rsidRDefault="001C296B" w:rsidP="00917A70">
      <w:pPr>
        <w:rPr>
          <w:ins w:id="33910" w:author="Ritu Kamra" w:date="2021-09-27T19:45:00Z"/>
          <w:rFonts w:ascii="Arial" w:hAnsi="Arial" w:cs="Arial"/>
          <w:sz w:val="24"/>
          <w:szCs w:val="24"/>
        </w:rPr>
      </w:pPr>
    </w:p>
    <w:p w14:paraId="1AEFC786" w14:textId="77777777" w:rsidR="00984BAB" w:rsidRPr="00C12F7A" w:rsidRDefault="00984BAB">
      <w:pPr>
        <w:spacing w:line="360" w:lineRule="auto"/>
        <w:jc w:val="both"/>
        <w:rPr>
          <w:ins w:id="33911" w:author="Neeshu Bhadauriya" w:date="2021-09-27T16:43:00Z"/>
          <w:rFonts w:ascii="Arial" w:hAnsi="Arial" w:cs="Arial"/>
          <w:sz w:val="24"/>
          <w:szCs w:val="24"/>
          <w:rPrChange w:id="33912" w:author="Ritu Kamra" w:date="2021-09-27T11:44:00Z">
            <w:rPr>
              <w:ins w:id="33913" w:author="Neeshu Bhadauriya" w:date="2021-09-27T16:43:00Z"/>
              <w:rFonts w:ascii="Arial" w:eastAsia="Arial" w:hAnsi="Arial" w:cs="Arial"/>
              <w:sz w:val="24"/>
              <w:szCs w:val="24"/>
            </w:rPr>
          </w:rPrChange>
        </w:rPr>
        <w:pPrChange w:id="33914" w:author="Jaideep Kumar" w:date="2021-09-26T23:38:00Z">
          <w:pPr>
            <w:tabs>
              <w:tab w:val="left" w:pos="1290"/>
            </w:tabs>
            <w:spacing w:line="360" w:lineRule="auto"/>
            <w:jc w:val="both"/>
          </w:pPr>
        </w:pPrChange>
      </w:pPr>
    </w:p>
    <w:p w14:paraId="6BB4BAF6" w14:textId="47E559A1" w:rsidR="00CE552E" w:rsidDel="00C12F7A" w:rsidRDefault="005858C1" w:rsidP="004644A7">
      <w:pPr>
        <w:tabs>
          <w:tab w:val="left" w:pos="1290"/>
        </w:tabs>
        <w:spacing w:line="360" w:lineRule="auto"/>
        <w:jc w:val="both"/>
        <w:rPr>
          <w:ins w:id="33915" w:author="Jaideep Kumar" w:date="2021-09-26T23:37:00Z"/>
          <w:del w:id="33916" w:author="Ritu Kamra" w:date="2021-09-27T11:44:00Z"/>
          <w:rFonts w:ascii="Arial" w:eastAsia="Arial" w:hAnsi="Arial" w:cs="Arial"/>
          <w:sz w:val="24"/>
          <w:szCs w:val="24"/>
        </w:rPr>
      </w:pPr>
      <w:ins w:id="33917" w:author="Neeshu Bhadauriya" w:date="2021-09-27T16:44:00Z">
        <w:r>
          <w:rPr>
            <w:noProof/>
          </w:rPr>
          <w:pict w14:anchorId="44929EDD">
            <v:shape id="_x0000_s1207" type="#_x0000_t202" style="position:absolute;left:0;text-align:left;margin-left:-5.25pt;margin-top:-8.05pt;width:519pt;height:36pt;z-index:25263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" filled="f" stroked="f">
              <v:textbox>
                <w:txbxContent>
                  <w:p w14:paraId="10D667A8" w14:textId="3DBD9DC8" w:rsidR="00984BAB" w:rsidRPr="00033723" w:rsidRDefault="00984BAB" w:rsidP="00984BAB">
                    <w:pPr>
                      <w:spacing w:line="360" w:lineRule="auto"/>
                      <w:rPr>
                        <w:rFonts w:ascii="Verdana" w:eastAsia="Arial" w:hAnsi="Verdana" w:cs="Arial"/>
                        <w:b/>
                        <w:bCs/>
                        <w:color w:val="000000" w:themeColor="text1"/>
                        <w:sz w:val="20"/>
                        <w:szCs w:val="20"/>
                      </w:rPr>
                    </w:pPr>
                    <w:ins w:id="33918" w:author="Neeshu Bhadauriya" w:date="2021-09-27T16:44:00Z">
                      <w:r>
                        <w:rPr>
                          <w:rFonts w:ascii="Verdana" w:eastAsia="Arial" w:hAnsi="Verdana" w:cs="Arial"/>
                          <w:b/>
                          <w:bCs/>
                          <w:color w:val="000000" w:themeColor="text1"/>
                          <w:sz w:val="20"/>
                          <w:szCs w:val="20"/>
                        </w:rPr>
                        <w:t xml:space="preserve">3.9. </w:t>
                      </w:r>
                    </w:ins>
                    <w:del w:id="33919" w:author="Neeshu Bhadauriya" w:date="2021-09-27T16:44:00Z">
                      <w:r w:rsidRPr="00033723" w:rsidDel="00984BAB">
                        <w:rPr>
                          <w:rFonts w:ascii="Verdana" w:eastAsia="Arial" w:hAnsi="Verdana" w:cs="Arial"/>
                          <w:b/>
                          <w:bCs/>
                          <w:color w:val="000000" w:themeColor="text1"/>
                          <w:sz w:val="20"/>
                          <w:szCs w:val="20"/>
                        </w:rPr>
                        <w:delText xml:space="preserve">Table 6: Global </w:delText>
                      </w:r>
                    </w:del>
                    <w:del w:id="33920" w:author="Neeshu Bhadauriya" w:date="2021-09-27T16:40:00Z">
                      <w:r w:rsidRPr="00033723" w:rsidDel="00984BAB">
                        <w:rPr>
                          <w:rFonts w:ascii="Verdana" w:eastAsia="Arial" w:hAnsi="Verdana" w:cs="Arial"/>
                          <w:b/>
                          <w:bCs/>
                          <w:color w:val="000000" w:themeColor="text1"/>
                          <w:sz w:val="20"/>
                          <w:szCs w:val="20"/>
                        </w:rPr>
                        <w:delText>Vinyl Ester</w:delText>
                      </w:r>
                    </w:del>
                    <w:del w:id="33921" w:author="Neeshu Bhadauriya" w:date="2021-09-27T16:44:00Z">
                      <w:r w:rsidRPr="00033723" w:rsidDel="00984BAB">
                        <w:rPr>
                          <w:rFonts w:ascii="Verdana" w:eastAsia="Arial" w:hAnsi="Verdana" w:cs="Arial"/>
                          <w:b/>
                          <w:bCs/>
                          <w:color w:val="000000" w:themeColor="text1"/>
                          <w:sz w:val="20"/>
                          <w:szCs w:val="20"/>
                        </w:rPr>
                        <w:delText xml:space="preserve"> Resin Trade Dynamics – Export (Thousand Tonnes), 2018-2020</w:delText>
                      </w:r>
                    </w:del>
                    <w:ins w:id="33922" w:author="Neeshu Bhadauriya" w:date="2021-09-27T16:44:00Z">
                      <w:r>
                        <w:rPr>
                          <w:rFonts w:ascii="Verdana" w:eastAsia="Arial" w:hAnsi="Verdana" w:cs="Arial"/>
                          <w:b/>
                          <w:bCs/>
                          <w:color w:val="000000" w:themeColor="text1"/>
                          <w:sz w:val="20"/>
                          <w:szCs w:val="20"/>
                        </w:rPr>
                        <w:t>Value Chain Analysis</w:t>
                      </w:r>
                    </w:ins>
                  </w:p>
                </w:txbxContent>
              </v:textbox>
            </v:shape>
          </w:pict>
        </w:r>
      </w:ins>
    </w:p>
    <w:p w14:paraId="781ED66C" w14:textId="57CA131D" w:rsidR="00CE552E" w:rsidDel="00C12F7A" w:rsidRDefault="00CE552E" w:rsidP="004644A7">
      <w:pPr>
        <w:tabs>
          <w:tab w:val="left" w:pos="1290"/>
        </w:tabs>
        <w:spacing w:line="360" w:lineRule="auto"/>
        <w:jc w:val="both"/>
        <w:rPr>
          <w:ins w:id="33923" w:author="Jaideep Kumar" w:date="2021-09-26T23:37:00Z"/>
          <w:del w:id="33924" w:author="Ritu Kamra" w:date="2021-09-27T11:44:00Z"/>
          <w:rFonts w:ascii="Arial" w:eastAsia="Arial" w:hAnsi="Arial" w:cs="Arial"/>
          <w:sz w:val="24"/>
          <w:szCs w:val="24"/>
        </w:rPr>
      </w:pPr>
    </w:p>
    <w:p w14:paraId="7E4C27C2" w14:textId="28AFB7A7" w:rsidR="00CE552E" w:rsidDel="00C12F7A" w:rsidRDefault="00CE552E" w:rsidP="004644A7">
      <w:pPr>
        <w:tabs>
          <w:tab w:val="left" w:pos="1290"/>
        </w:tabs>
        <w:spacing w:line="360" w:lineRule="auto"/>
        <w:jc w:val="both"/>
        <w:rPr>
          <w:ins w:id="33925" w:author="Jaideep Kumar" w:date="2021-09-26T23:37:00Z"/>
          <w:del w:id="33926" w:author="Ritu Kamra" w:date="2021-09-27T11:44:00Z"/>
          <w:rFonts w:ascii="Arial" w:eastAsia="Arial" w:hAnsi="Arial" w:cs="Arial"/>
          <w:sz w:val="24"/>
          <w:szCs w:val="24"/>
        </w:rPr>
      </w:pPr>
    </w:p>
    <w:p w14:paraId="782539B6" w14:textId="664E41E5" w:rsidR="00CE552E" w:rsidDel="00C12F7A" w:rsidRDefault="00CE552E" w:rsidP="004644A7">
      <w:pPr>
        <w:tabs>
          <w:tab w:val="left" w:pos="1290"/>
        </w:tabs>
        <w:spacing w:line="360" w:lineRule="auto"/>
        <w:jc w:val="both"/>
        <w:rPr>
          <w:ins w:id="33927" w:author="Jaideep Kumar" w:date="2021-09-26T23:38:00Z"/>
          <w:del w:id="33928" w:author="Ritu Kamra" w:date="2021-09-27T11:44:00Z"/>
          <w:rFonts w:ascii="Arial" w:eastAsia="Arial" w:hAnsi="Arial" w:cs="Arial"/>
          <w:sz w:val="24"/>
          <w:szCs w:val="24"/>
        </w:rPr>
      </w:pPr>
    </w:p>
    <w:p w14:paraId="6342E2EE" w14:textId="4C14AB05" w:rsidR="00CE552E" w:rsidDel="00C12F7A" w:rsidRDefault="00CE552E" w:rsidP="004644A7">
      <w:pPr>
        <w:tabs>
          <w:tab w:val="left" w:pos="1290"/>
        </w:tabs>
        <w:spacing w:line="360" w:lineRule="auto"/>
        <w:jc w:val="both"/>
        <w:rPr>
          <w:ins w:id="33929" w:author="Jaideep Kumar" w:date="2021-09-26T23:38:00Z"/>
          <w:del w:id="33930" w:author="Ritu Kamra" w:date="2021-09-27T11:44:00Z"/>
          <w:rFonts w:ascii="Arial" w:eastAsia="Arial" w:hAnsi="Arial" w:cs="Arial"/>
          <w:sz w:val="24"/>
          <w:szCs w:val="24"/>
        </w:rPr>
      </w:pPr>
    </w:p>
    <w:p w14:paraId="4FF1AA91" w14:textId="70A46CB8" w:rsidR="00CE552E" w:rsidDel="00C12F7A" w:rsidRDefault="00CE552E" w:rsidP="004644A7">
      <w:pPr>
        <w:tabs>
          <w:tab w:val="left" w:pos="1290"/>
        </w:tabs>
        <w:spacing w:line="360" w:lineRule="auto"/>
        <w:jc w:val="both"/>
        <w:rPr>
          <w:ins w:id="33931" w:author="Jaideep Kumar" w:date="2021-09-26T23:38:00Z"/>
          <w:del w:id="33932" w:author="Ritu Kamra" w:date="2021-09-27T11:44:00Z"/>
          <w:rFonts w:ascii="Arial" w:eastAsia="Arial" w:hAnsi="Arial" w:cs="Arial"/>
          <w:sz w:val="24"/>
          <w:szCs w:val="24"/>
        </w:rPr>
      </w:pPr>
    </w:p>
    <w:p w14:paraId="6EEBCD78" w14:textId="1733917B" w:rsidR="00CE552E" w:rsidDel="00C12F7A" w:rsidRDefault="00CE552E" w:rsidP="004644A7">
      <w:pPr>
        <w:tabs>
          <w:tab w:val="left" w:pos="1290"/>
        </w:tabs>
        <w:spacing w:line="360" w:lineRule="auto"/>
        <w:jc w:val="both"/>
        <w:rPr>
          <w:ins w:id="33933" w:author="Jaideep Kumar" w:date="2021-09-26T23:38:00Z"/>
          <w:del w:id="33934" w:author="Ritu Kamra" w:date="2021-09-27T11:44:00Z"/>
          <w:rFonts w:ascii="Arial" w:eastAsia="Arial" w:hAnsi="Arial" w:cs="Arial"/>
          <w:sz w:val="24"/>
          <w:szCs w:val="24"/>
        </w:rPr>
      </w:pPr>
    </w:p>
    <w:p w14:paraId="3060EC3C" w14:textId="0B014231" w:rsidR="00CE552E" w:rsidDel="00C12F7A" w:rsidRDefault="00CE552E" w:rsidP="004644A7">
      <w:pPr>
        <w:tabs>
          <w:tab w:val="left" w:pos="1290"/>
        </w:tabs>
        <w:spacing w:line="360" w:lineRule="auto"/>
        <w:jc w:val="both"/>
        <w:rPr>
          <w:ins w:id="33935" w:author="Jaideep Kumar" w:date="2021-09-26T23:38:00Z"/>
          <w:del w:id="33936" w:author="Ritu Kamra" w:date="2021-09-27T11:44:00Z"/>
          <w:rFonts w:ascii="Arial" w:eastAsia="Arial" w:hAnsi="Arial" w:cs="Arial"/>
          <w:sz w:val="24"/>
          <w:szCs w:val="24"/>
        </w:rPr>
      </w:pPr>
    </w:p>
    <w:p w14:paraId="4A5504D4" w14:textId="61841A84" w:rsidR="00CE552E" w:rsidDel="00C12F7A" w:rsidRDefault="00CE552E" w:rsidP="004644A7">
      <w:pPr>
        <w:tabs>
          <w:tab w:val="left" w:pos="1290"/>
        </w:tabs>
        <w:spacing w:line="360" w:lineRule="auto"/>
        <w:jc w:val="both"/>
        <w:rPr>
          <w:ins w:id="33937" w:author="Jaideep Kumar" w:date="2021-09-26T23:38:00Z"/>
          <w:del w:id="33938" w:author="Ritu Kamra" w:date="2021-09-27T11:44:00Z"/>
          <w:rFonts w:ascii="Arial" w:eastAsia="Arial" w:hAnsi="Arial" w:cs="Arial"/>
          <w:sz w:val="24"/>
          <w:szCs w:val="24"/>
        </w:rPr>
      </w:pPr>
    </w:p>
    <w:p w14:paraId="23FA2B3F" w14:textId="6D6D4FE5" w:rsidR="00CE552E" w:rsidDel="00C12F7A" w:rsidRDefault="00CE552E" w:rsidP="004644A7">
      <w:pPr>
        <w:tabs>
          <w:tab w:val="left" w:pos="1290"/>
        </w:tabs>
        <w:spacing w:line="360" w:lineRule="auto"/>
        <w:jc w:val="both"/>
        <w:rPr>
          <w:ins w:id="33939" w:author="Jaideep Kumar" w:date="2021-09-26T23:38:00Z"/>
          <w:del w:id="33940" w:author="Ritu Kamra" w:date="2021-09-27T11:45:00Z"/>
          <w:rFonts w:ascii="Arial" w:eastAsia="Arial" w:hAnsi="Arial" w:cs="Arial"/>
          <w:sz w:val="24"/>
          <w:szCs w:val="24"/>
        </w:rPr>
      </w:pPr>
    </w:p>
    <w:p w14:paraId="159EFC28" w14:textId="55EBE826" w:rsidR="00CE552E" w:rsidDel="00C12F7A" w:rsidRDefault="00CE552E" w:rsidP="004644A7">
      <w:pPr>
        <w:tabs>
          <w:tab w:val="left" w:pos="1290"/>
        </w:tabs>
        <w:spacing w:line="360" w:lineRule="auto"/>
        <w:jc w:val="both"/>
        <w:rPr>
          <w:ins w:id="33941" w:author="Jaideep Kumar" w:date="2021-09-26T23:38:00Z"/>
          <w:del w:id="33942" w:author="Ritu Kamra" w:date="2021-09-27T11:45:00Z"/>
          <w:rFonts w:ascii="Arial" w:eastAsia="Arial" w:hAnsi="Arial" w:cs="Arial"/>
          <w:sz w:val="24"/>
          <w:szCs w:val="24"/>
        </w:rPr>
      </w:pPr>
    </w:p>
    <w:p w14:paraId="5635D18B" w14:textId="77777777" w:rsidR="00CE552E" w:rsidDel="00C12F7A" w:rsidRDefault="00CE552E" w:rsidP="004644A7">
      <w:pPr>
        <w:tabs>
          <w:tab w:val="left" w:pos="1290"/>
        </w:tabs>
        <w:spacing w:line="360" w:lineRule="auto"/>
        <w:jc w:val="both"/>
        <w:rPr>
          <w:ins w:id="33943" w:author="Jaideep Kumar" w:date="2021-09-26T23:37:00Z"/>
          <w:del w:id="33944" w:author="Ritu Kamra" w:date="2021-09-27T11:45:00Z"/>
          <w:rFonts w:ascii="Arial" w:eastAsia="Arial" w:hAnsi="Arial" w:cs="Arial"/>
          <w:sz w:val="24"/>
          <w:szCs w:val="24"/>
        </w:rPr>
      </w:pPr>
    </w:p>
    <w:p w14:paraId="4D12EDFC" w14:textId="09969797" w:rsidR="00CE552E" w:rsidDel="00C12F7A" w:rsidRDefault="00CE552E" w:rsidP="004644A7">
      <w:pPr>
        <w:tabs>
          <w:tab w:val="left" w:pos="1290"/>
        </w:tabs>
        <w:spacing w:line="360" w:lineRule="auto"/>
        <w:jc w:val="both"/>
        <w:rPr>
          <w:ins w:id="33945" w:author="Jaideep Kumar" w:date="2021-09-26T23:37:00Z"/>
          <w:del w:id="33946" w:author="Ritu Kamra" w:date="2021-09-27T11:45:00Z"/>
          <w:rFonts w:ascii="Arial" w:eastAsia="Arial" w:hAnsi="Arial" w:cs="Arial"/>
          <w:sz w:val="24"/>
          <w:szCs w:val="24"/>
        </w:rPr>
      </w:pPr>
    </w:p>
    <w:p w14:paraId="71422DD4" w14:textId="2A2540A5" w:rsidR="00CE552E" w:rsidDel="00C12F7A" w:rsidRDefault="00CE552E" w:rsidP="00917A70">
      <w:pPr>
        <w:rPr>
          <w:ins w:id="33947" w:author="Jaideep Kumar" w:date="2021-09-27T07:18:00Z"/>
          <w:del w:id="33948" w:author="Ritu Kamra" w:date="2021-09-27T11:45:00Z"/>
          <w:rFonts w:ascii="Verdana" w:hAnsi="Verdana" w:cstheme="minorHAnsi"/>
          <w:b/>
          <w:bCs/>
          <w:sz w:val="20"/>
          <w:szCs w:val="20"/>
          <w:lang w:val="en-US"/>
        </w:rPr>
      </w:pPr>
    </w:p>
    <w:p w14:paraId="722DC22B" w14:textId="607EEFB8" w:rsidR="00917A70" w:rsidDel="00C12F7A" w:rsidRDefault="00917A70" w:rsidP="00917A70">
      <w:pPr>
        <w:rPr>
          <w:ins w:id="33949" w:author="Jaideep Kumar" w:date="2021-09-27T07:18:00Z"/>
          <w:del w:id="33950" w:author="Ritu Kamra" w:date="2021-09-27T11:45:00Z"/>
          <w:rFonts w:ascii="Verdana" w:hAnsi="Verdana" w:cstheme="minorHAnsi"/>
          <w:b/>
          <w:bCs/>
          <w:sz w:val="20"/>
          <w:szCs w:val="20"/>
          <w:lang w:val="en-US"/>
        </w:rPr>
      </w:pPr>
    </w:p>
    <w:p w14:paraId="00BF48AE" w14:textId="4553DEBA" w:rsidR="00917A70" w:rsidDel="00C12F7A" w:rsidRDefault="00917A70" w:rsidP="00917A70">
      <w:pPr>
        <w:rPr>
          <w:ins w:id="33951" w:author="Jaideep Kumar" w:date="2021-09-27T07:18:00Z"/>
          <w:del w:id="33952" w:author="Ritu Kamra" w:date="2021-09-27T11:45:00Z"/>
          <w:rFonts w:ascii="Verdana" w:hAnsi="Verdana" w:cstheme="minorHAnsi"/>
          <w:b/>
          <w:bCs/>
          <w:sz w:val="20"/>
          <w:szCs w:val="20"/>
          <w:lang w:val="en-US"/>
        </w:rPr>
      </w:pPr>
    </w:p>
    <w:p w14:paraId="3D946328" w14:textId="00ACD5D1" w:rsidR="00917A70" w:rsidDel="00C12F7A" w:rsidRDefault="00917A70" w:rsidP="00917A70">
      <w:pPr>
        <w:rPr>
          <w:ins w:id="33953" w:author="Jaideep Kumar" w:date="2021-09-27T07:18:00Z"/>
          <w:del w:id="33954" w:author="Ritu Kamra" w:date="2021-09-27T11:45:00Z"/>
          <w:rFonts w:ascii="Verdana" w:hAnsi="Verdana" w:cstheme="minorHAnsi"/>
          <w:b/>
          <w:bCs/>
          <w:sz w:val="20"/>
          <w:szCs w:val="20"/>
          <w:lang w:val="en-US"/>
        </w:rPr>
      </w:pPr>
    </w:p>
    <w:p w14:paraId="01937611" w14:textId="11251411" w:rsidR="00917A70" w:rsidDel="00C12F7A" w:rsidRDefault="00917A70" w:rsidP="00917A70">
      <w:pPr>
        <w:rPr>
          <w:ins w:id="33955" w:author="Jaideep Kumar" w:date="2021-09-27T07:18:00Z"/>
          <w:del w:id="33956" w:author="Ritu Kamra" w:date="2021-09-27T11:45:00Z"/>
          <w:rFonts w:ascii="Verdana" w:hAnsi="Verdana" w:cstheme="minorHAnsi"/>
          <w:b/>
          <w:bCs/>
          <w:sz w:val="20"/>
          <w:szCs w:val="20"/>
          <w:lang w:val="en-US"/>
        </w:rPr>
      </w:pPr>
    </w:p>
    <w:p w14:paraId="567F7D64" w14:textId="73FA5322" w:rsidR="00917A70" w:rsidDel="00C12F7A" w:rsidRDefault="00917A70" w:rsidP="00917A70">
      <w:pPr>
        <w:rPr>
          <w:ins w:id="33957" w:author="Jaideep Kumar" w:date="2021-09-27T07:18:00Z"/>
          <w:del w:id="33958" w:author="Ritu Kamra" w:date="2021-09-27T11:44:00Z"/>
          <w:rFonts w:ascii="Verdana" w:hAnsi="Verdana" w:cstheme="minorHAnsi"/>
          <w:b/>
          <w:bCs/>
          <w:sz w:val="20"/>
          <w:szCs w:val="20"/>
          <w:lang w:val="en-US"/>
        </w:rPr>
      </w:pPr>
    </w:p>
    <w:p w14:paraId="655433CA" w14:textId="6A53B0B6" w:rsidR="00917A70" w:rsidDel="00C12F7A" w:rsidRDefault="00917A70" w:rsidP="00917A70">
      <w:pPr>
        <w:rPr>
          <w:ins w:id="33959" w:author="Jaideep Kumar" w:date="2021-09-27T07:18:00Z"/>
          <w:del w:id="33960" w:author="Ritu Kamra" w:date="2021-09-27T11:44:00Z"/>
          <w:rFonts w:ascii="Verdana" w:hAnsi="Verdana" w:cstheme="minorHAnsi"/>
          <w:b/>
          <w:bCs/>
          <w:sz w:val="20"/>
          <w:szCs w:val="20"/>
          <w:lang w:val="en-US"/>
        </w:rPr>
      </w:pPr>
    </w:p>
    <w:p w14:paraId="27AF1846" w14:textId="03430D53" w:rsidR="00917A70" w:rsidDel="00C12F7A" w:rsidRDefault="00917A70" w:rsidP="00917A70">
      <w:pPr>
        <w:rPr>
          <w:ins w:id="33961" w:author="Jaideep Kumar" w:date="2021-09-27T07:18:00Z"/>
          <w:del w:id="33962" w:author="Ritu Kamra" w:date="2021-09-27T11:44:00Z"/>
          <w:rFonts w:ascii="Verdana" w:hAnsi="Verdana" w:cstheme="minorHAnsi"/>
          <w:b/>
          <w:bCs/>
          <w:sz w:val="20"/>
          <w:szCs w:val="20"/>
          <w:lang w:val="en-US"/>
        </w:rPr>
      </w:pPr>
    </w:p>
    <w:p w14:paraId="3E62DF1A" w14:textId="7215B9E4" w:rsidR="00917A70" w:rsidDel="00C12F7A" w:rsidRDefault="00917A70" w:rsidP="00917A70">
      <w:pPr>
        <w:rPr>
          <w:ins w:id="33963" w:author="Jaideep Kumar" w:date="2021-09-27T07:18:00Z"/>
          <w:del w:id="33964" w:author="Ritu Kamra" w:date="2021-09-27T11:44:00Z"/>
          <w:rFonts w:ascii="Verdana" w:hAnsi="Verdana" w:cstheme="minorHAnsi"/>
          <w:b/>
          <w:bCs/>
          <w:sz w:val="20"/>
          <w:szCs w:val="20"/>
          <w:lang w:val="en-US"/>
        </w:rPr>
      </w:pPr>
    </w:p>
    <w:p w14:paraId="468961AE" w14:textId="1F7521CF" w:rsidR="00917A70" w:rsidDel="00C12F7A" w:rsidRDefault="00917A70" w:rsidP="00917A70">
      <w:pPr>
        <w:rPr>
          <w:ins w:id="33965" w:author="Jaideep Kumar" w:date="2021-09-27T07:18:00Z"/>
          <w:del w:id="33966" w:author="Ritu Kamra" w:date="2021-09-27T11:44:00Z"/>
          <w:rFonts w:ascii="Verdana" w:hAnsi="Verdana" w:cstheme="minorHAnsi"/>
          <w:b/>
          <w:bCs/>
          <w:sz w:val="20"/>
          <w:szCs w:val="20"/>
          <w:lang w:val="en-US"/>
        </w:rPr>
      </w:pPr>
    </w:p>
    <w:p w14:paraId="6B9ED49E" w14:textId="474FAA1C" w:rsidR="00917A70" w:rsidDel="00C12F7A" w:rsidRDefault="00917A70" w:rsidP="00917A70">
      <w:pPr>
        <w:rPr>
          <w:ins w:id="33967" w:author="Jaideep Kumar" w:date="2021-09-27T07:18:00Z"/>
          <w:del w:id="33968" w:author="Ritu Kamra" w:date="2021-09-27T11:44:00Z"/>
          <w:rFonts w:ascii="Verdana" w:hAnsi="Verdana" w:cstheme="minorHAnsi"/>
          <w:b/>
          <w:bCs/>
          <w:sz w:val="20"/>
          <w:szCs w:val="20"/>
          <w:lang w:val="en-US"/>
        </w:rPr>
      </w:pPr>
    </w:p>
    <w:p w14:paraId="563DBFA0" w14:textId="19ED3398" w:rsidR="00917A70" w:rsidDel="00C12F7A" w:rsidRDefault="00917A70" w:rsidP="00917A70">
      <w:pPr>
        <w:rPr>
          <w:ins w:id="33969" w:author="Jaideep Kumar" w:date="2021-09-27T07:18:00Z"/>
          <w:del w:id="33970" w:author="Ritu Kamra" w:date="2021-09-27T11:44:00Z"/>
          <w:rFonts w:ascii="Verdana" w:hAnsi="Verdana" w:cstheme="minorHAnsi"/>
          <w:b/>
          <w:bCs/>
          <w:sz w:val="20"/>
          <w:szCs w:val="20"/>
          <w:lang w:val="en-US"/>
        </w:rPr>
      </w:pPr>
    </w:p>
    <w:p w14:paraId="3BE11939" w14:textId="459172BA" w:rsidR="00917A70" w:rsidRDefault="00917A70" w:rsidP="00917A70">
      <w:pPr>
        <w:rPr>
          <w:ins w:id="33971" w:author="Jaideep Kumar" w:date="2021-09-27T07:18:00Z"/>
          <w:rFonts w:ascii="Verdana" w:hAnsi="Verdana" w:cstheme="minorHAnsi"/>
          <w:b/>
          <w:bCs/>
          <w:sz w:val="20"/>
          <w:szCs w:val="20"/>
          <w:lang w:val="en-US"/>
        </w:rPr>
      </w:pPr>
    </w:p>
    <w:p w14:paraId="394FE4C0" w14:textId="77777777" w:rsidR="001C296B" w:rsidRDefault="001C296B">
      <w:pPr>
        <w:rPr>
          <w:ins w:id="33972" w:author="Ritu Kamra" w:date="2021-09-27T19:45:00Z"/>
          <w:rFonts w:ascii="Verdana" w:hAnsi="Verdana" w:cstheme="minorHAnsi"/>
          <w:b/>
          <w:bCs/>
          <w:sz w:val="20"/>
          <w:szCs w:val="20"/>
          <w:lang w:val="en-US"/>
        </w:rPr>
        <w:sectPr w:rsidR="001C296B"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33973" w:author="Hardik Malhotra" w:date="2021-09-30T12:48:00Z">
            <w:sectPr w:rsidR="001C296B" w:rsidSect="00AF4AFC">
              <w:pgMar w:top="1134" w:right="836" w:bottom="630" w:left="900" w:header="708" w:footer="708" w:gutter="0"/>
            </w:sectPr>
          </w:sectPrChange>
        </w:sectPr>
      </w:pPr>
    </w:p>
    <w:p w14:paraId="77EB2D4C" w14:textId="5EC7FD5E" w:rsidR="00917A70" w:rsidDel="00D554DC" w:rsidRDefault="00917A70" w:rsidP="00917A70">
      <w:pPr>
        <w:rPr>
          <w:ins w:id="33974" w:author="Jaideep Kumar" w:date="2021-09-27T07:18:00Z"/>
          <w:del w:id="33975" w:author="Neeshu Bhadauriya" w:date="2021-09-27T10:52:00Z"/>
          <w:rFonts w:ascii="Verdana" w:hAnsi="Verdana" w:cstheme="minorHAnsi"/>
          <w:b/>
          <w:bCs/>
          <w:sz w:val="20"/>
          <w:szCs w:val="20"/>
          <w:lang w:val="en-US"/>
        </w:rPr>
      </w:pPr>
    </w:p>
    <w:p w14:paraId="6B3D7908" w14:textId="30590F29" w:rsidR="00917A70" w:rsidDel="00D554DC" w:rsidRDefault="00917A70" w:rsidP="00917A70">
      <w:pPr>
        <w:rPr>
          <w:ins w:id="33976" w:author="Jaideep Kumar" w:date="2021-09-27T07:18:00Z"/>
          <w:del w:id="33977" w:author="Neeshu Bhadauriya" w:date="2021-09-27T10:52:00Z"/>
          <w:rFonts w:ascii="Verdana" w:hAnsi="Verdana" w:cstheme="minorHAnsi"/>
          <w:b/>
          <w:bCs/>
          <w:sz w:val="20"/>
          <w:szCs w:val="20"/>
          <w:lang w:val="en-US"/>
        </w:rPr>
      </w:pPr>
    </w:p>
    <w:p w14:paraId="63A7570F" w14:textId="25C3B903" w:rsidR="00917A70" w:rsidDel="00D554DC" w:rsidRDefault="00917A70" w:rsidP="00917A70">
      <w:pPr>
        <w:rPr>
          <w:ins w:id="33978" w:author="Jaideep Kumar" w:date="2021-09-27T07:18:00Z"/>
          <w:del w:id="33979" w:author="Neeshu Bhadauriya" w:date="2021-09-27T10:52:00Z"/>
          <w:rFonts w:ascii="Verdana" w:hAnsi="Verdana" w:cstheme="minorHAnsi"/>
          <w:b/>
          <w:bCs/>
          <w:sz w:val="20"/>
          <w:szCs w:val="20"/>
          <w:lang w:val="en-US"/>
        </w:rPr>
      </w:pPr>
    </w:p>
    <w:p w14:paraId="609D6468" w14:textId="1121CC17" w:rsidR="00917A70" w:rsidDel="00D554DC" w:rsidRDefault="00917A70" w:rsidP="00917A70">
      <w:pPr>
        <w:rPr>
          <w:ins w:id="33980" w:author="Jaideep Kumar" w:date="2021-09-27T07:18:00Z"/>
          <w:del w:id="33981" w:author="Neeshu Bhadauriya" w:date="2021-09-27T10:52:00Z"/>
          <w:rFonts w:ascii="Verdana" w:hAnsi="Verdana" w:cstheme="minorHAnsi"/>
          <w:b/>
          <w:bCs/>
          <w:sz w:val="20"/>
          <w:szCs w:val="20"/>
          <w:lang w:val="en-US"/>
        </w:rPr>
      </w:pPr>
    </w:p>
    <w:p w14:paraId="589F4DD2" w14:textId="7279455B" w:rsidR="00917A70" w:rsidDel="00D554DC" w:rsidRDefault="00917A70" w:rsidP="00917A70">
      <w:pPr>
        <w:rPr>
          <w:ins w:id="33982" w:author="Jaideep Kumar" w:date="2021-09-27T07:18:00Z"/>
          <w:del w:id="33983" w:author="Neeshu Bhadauriya" w:date="2021-09-27T10:52:00Z"/>
          <w:rFonts w:ascii="Verdana" w:hAnsi="Verdana" w:cstheme="minorHAnsi"/>
          <w:b/>
          <w:bCs/>
          <w:sz w:val="20"/>
          <w:szCs w:val="20"/>
          <w:lang w:val="en-US"/>
        </w:rPr>
      </w:pPr>
    </w:p>
    <w:p w14:paraId="3166AC9F" w14:textId="4AF90D47" w:rsidR="00917A70" w:rsidDel="00D554DC" w:rsidRDefault="00917A70" w:rsidP="00917A70">
      <w:pPr>
        <w:rPr>
          <w:ins w:id="33984" w:author="Jaideep Kumar" w:date="2021-09-27T07:18:00Z"/>
          <w:del w:id="33985" w:author="Neeshu Bhadauriya" w:date="2021-09-27T10:52:00Z"/>
          <w:rFonts w:ascii="Verdana" w:hAnsi="Verdana" w:cstheme="minorHAnsi"/>
          <w:b/>
          <w:bCs/>
          <w:sz w:val="20"/>
          <w:szCs w:val="20"/>
          <w:lang w:val="en-US"/>
        </w:rPr>
      </w:pPr>
    </w:p>
    <w:p w14:paraId="4F7F3B80" w14:textId="4DE7DBE1" w:rsidR="00917A70" w:rsidDel="00D554DC" w:rsidRDefault="00917A70" w:rsidP="00917A70">
      <w:pPr>
        <w:rPr>
          <w:ins w:id="33986" w:author="Jaideep Kumar" w:date="2021-09-27T07:22:00Z"/>
          <w:del w:id="33987" w:author="Neeshu Bhadauriya" w:date="2021-09-27T10:52:00Z"/>
          <w:rFonts w:ascii="Verdana" w:hAnsi="Verdana" w:cstheme="minorHAnsi"/>
          <w:b/>
          <w:bCs/>
          <w:sz w:val="20"/>
          <w:szCs w:val="20"/>
          <w:lang w:val="en-US"/>
        </w:rPr>
      </w:pPr>
    </w:p>
    <w:p w14:paraId="52EB1E07" w14:textId="20EBE3D6" w:rsidR="00917A70" w:rsidDel="00D554DC" w:rsidRDefault="00917A70" w:rsidP="00917A70">
      <w:pPr>
        <w:rPr>
          <w:ins w:id="33988" w:author="Jaideep Kumar" w:date="2021-09-27T07:22:00Z"/>
          <w:del w:id="33989" w:author="Neeshu Bhadauriya" w:date="2021-09-27T10:52:00Z"/>
          <w:rFonts w:ascii="Verdana" w:hAnsi="Verdana" w:cstheme="minorHAnsi"/>
          <w:b/>
          <w:bCs/>
          <w:sz w:val="20"/>
          <w:szCs w:val="20"/>
          <w:lang w:val="en-US"/>
        </w:rPr>
      </w:pPr>
    </w:p>
    <w:p w14:paraId="149054CC" w14:textId="35854682" w:rsidR="00917A70" w:rsidDel="00D554DC" w:rsidRDefault="00917A70" w:rsidP="00917A70">
      <w:pPr>
        <w:rPr>
          <w:ins w:id="33990" w:author="Jaideep Kumar" w:date="2021-09-27T07:22:00Z"/>
          <w:del w:id="33991" w:author="Neeshu Bhadauriya" w:date="2021-09-27T10:52:00Z"/>
          <w:rFonts w:ascii="Verdana" w:hAnsi="Verdana" w:cstheme="minorHAnsi"/>
          <w:b/>
          <w:bCs/>
          <w:sz w:val="20"/>
          <w:szCs w:val="20"/>
          <w:lang w:val="en-US"/>
        </w:rPr>
      </w:pPr>
    </w:p>
    <w:p w14:paraId="4788D8FB" w14:textId="54EEBAAC" w:rsidR="00917A70" w:rsidDel="00D554DC" w:rsidRDefault="00917A70" w:rsidP="00917A70">
      <w:pPr>
        <w:rPr>
          <w:ins w:id="33992" w:author="Jaideep Kumar" w:date="2021-09-27T07:22:00Z"/>
          <w:del w:id="33993" w:author="Neeshu Bhadauriya" w:date="2021-09-27T10:52:00Z"/>
          <w:rFonts w:ascii="Verdana" w:hAnsi="Verdana" w:cstheme="minorHAnsi"/>
          <w:b/>
          <w:bCs/>
          <w:sz w:val="20"/>
          <w:szCs w:val="20"/>
          <w:lang w:val="en-US"/>
        </w:rPr>
      </w:pPr>
    </w:p>
    <w:p w14:paraId="5363FF15" w14:textId="657C4355" w:rsidR="00917A70" w:rsidDel="00D554DC" w:rsidRDefault="00917A70" w:rsidP="00917A70">
      <w:pPr>
        <w:rPr>
          <w:ins w:id="33994" w:author="Jaideep Kumar" w:date="2021-09-27T07:22:00Z"/>
          <w:del w:id="33995" w:author="Neeshu Bhadauriya" w:date="2021-09-27T10:52:00Z"/>
          <w:rFonts w:ascii="Verdana" w:hAnsi="Verdana" w:cstheme="minorHAnsi"/>
          <w:b/>
          <w:bCs/>
          <w:sz w:val="20"/>
          <w:szCs w:val="20"/>
          <w:lang w:val="en-US"/>
        </w:rPr>
      </w:pPr>
    </w:p>
    <w:p w14:paraId="6093E47A" w14:textId="6B2FEE77" w:rsidR="00917A70" w:rsidRPr="00917A70" w:rsidDel="00D554DC" w:rsidRDefault="00917A70">
      <w:pPr>
        <w:rPr>
          <w:ins w:id="33996" w:author="Jaideep Kumar" w:date="2021-09-26T23:37:00Z"/>
          <w:del w:id="33997" w:author="Neeshu Bhadauriya" w:date="2021-09-27T10:52:00Z"/>
          <w:rFonts w:ascii="Verdana" w:hAnsi="Verdana" w:cstheme="minorHAnsi"/>
          <w:b/>
          <w:bCs/>
          <w:sz w:val="20"/>
          <w:szCs w:val="20"/>
          <w:lang w:val="en-US"/>
          <w:rPrChange w:id="33998" w:author="Jaideep Kumar" w:date="2021-09-27T07:17:00Z">
            <w:rPr>
              <w:ins w:id="33999" w:author="Jaideep Kumar" w:date="2021-09-26T23:37:00Z"/>
              <w:del w:id="34000" w:author="Neeshu Bhadauriya" w:date="2021-09-27T10:52:00Z"/>
              <w:rFonts w:ascii="Arial" w:eastAsia="Arial" w:hAnsi="Arial" w:cs="Arial"/>
              <w:sz w:val="24"/>
              <w:szCs w:val="24"/>
            </w:rPr>
          </w:rPrChange>
        </w:rPr>
        <w:pPrChange w:id="34001" w:author="Jaideep Kumar" w:date="2021-09-27T07:17:00Z">
          <w:pPr>
            <w:tabs>
              <w:tab w:val="left" w:pos="1290"/>
            </w:tabs>
            <w:spacing w:line="360" w:lineRule="auto"/>
            <w:jc w:val="both"/>
          </w:pPr>
        </w:pPrChange>
      </w:pPr>
    </w:p>
    <w:p w14:paraId="731A3E3A" w14:textId="476163D2" w:rsidR="00917A70" w:rsidRPr="00917A70" w:rsidRDefault="00CE552E">
      <w:pPr>
        <w:rPr>
          <w:ins w:id="34002" w:author="Jaideep Kumar" w:date="2021-09-27T07:17:00Z"/>
          <w:rFonts w:ascii="Verdana" w:hAnsi="Verdana" w:cstheme="minorHAnsi"/>
          <w:b/>
          <w:bCs/>
          <w:sz w:val="20"/>
          <w:szCs w:val="20"/>
          <w:lang w:val="en-US"/>
          <w:rPrChange w:id="34003" w:author="Jaideep Kumar" w:date="2021-09-27T07:17:00Z">
            <w:rPr>
              <w:ins w:id="34004" w:author="Jaideep Kumar" w:date="2021-09-27T07:17:00Z"/>
              <w:rFonts w:ascii="Arial" w:eastAsia="Arial" w:hAnsi="Arial" w:cs="Arial"/>
              <w:sz w:val="24"/>
              <w:szCs w:val="24"/>
            </w:rPr>
          </w:rPrChange>
        </w:rPr>
        <w:pPrChange w:id="34005" w:author="Jaideep Kumar" w:date="2021-09-27T07:17:00Z">
          <w:pPr>
            <w:tabs>
              <w:tab w:val="left" w:pos="1290"/>
            </w:tabs>
            <w:spacing w:line="360" w:lineRule="auto"/>
            <w:jc w:val="both"/>
          </w:pPr>
        </w:pPrChange>
      </w:pPr>
      <w:ins w:id="34006" w:author="Jaideep Kumar" w:date="2021-09-26T23:38:00Z">
        <w:r w:rsidRPr="00917A70">
          <w:rPr>
            <w:rFonts w:ascii="Verdana" w:hAnsi="Verdana" w:cstheme="minorHAnsi"/>
            <w:b/>
            <w:bCs/>
            <w:sz w:val="20"/>
            <w:szCs w:val="20"/>
            <w:lang w:val="en-US"/>
            <w:rPrChange w:id="34007" w:author="Jaideep Kumar" w:date="2021-09-27T07:17:00Z">
              <w:rPr>
                <w:rFonts w:ascii="Arial" w:eastAsia="Arial" w:hAnsi="Arial" w:cs="Arial"/>
                <w:sz w:val="24"/>
                <w:szCs w:val="24"/>
              </w:rPr>
            </w:rPrChange>
          </w:rPr>
          <w:t>Value Chain Analysis:</w:t>
        </w:r>
      </w:ins>
      <w:bookmarkStart w:id="34008" w:name="_Hlk83583537"/>
    </w:p>
    <w:p w14:paraId="69327648" w14:textId="451DEF1D" w:rsidR="00CE552E" w:rsidRDefault="00CE552E">
      <w:pPr>
        <w:tabs>
          <w:tab w:val="left" w:pos="1290"/>
        </w:tabs>
        <w:spacing w:line="360" w:lineRule="auto"/>
        <w:jc w:val="both"/>
        <w:rPr>
          <w:ins w:id="34009" w:author="Jaideep Kumar" w:date="2021-09-26T23:38:00Z"/>
          <w:rFonts w:ascii="Arial" w:hAnsi="Arial" w:cs="Arial"/>
          <w:sz w:val="24"/>
          <w:szCs w:val="24"/>
        </w:rPr>
        <w:pPrChange w:id="34010" w:author="Jaideep Kumar" w:date="2021-09-27T07:17:00Z">
          <w:pPr>
            <w:spacing w:line="360" w:lineRule="auto"/>
            <w:jc w:val="both"/>
          </w:pPr>
        </w:pPrChange>
      </w:pPr>
      <w:ins w:id="34011" w:author="Jaideep Kumar" w:date="2021-09-26T23:38:00Z">
        <w:r w:rsidRPr="00757BAB">
          <w:rPr>
            <w:rFonts w:ascii="Arial" w:hAnsi="Arial" w:cs="Arial"/>
            <w:sz w:val="24"/>
            <w:szCs w:val="24"/>
          </w:rPr>
          <w:lastRenderedPageBreak/>
          <w:t>The epoxy resin has been synthesized by the B</w:t>
        </w:r>
      </w:ins>
      <w:ins w:id="34012" w:author="Jaideep Kumar" w:date="2021-09-27T07:16:00Z">
        <w:r w:rsidR="00917A70">
          <w:rPr>
            <w:rFonts w:ascii="Arial" w:hAnsi="Arial" w:cs="Arial"/>
            <w:sz w:val="24"/>
            <w:szCs w:val="24"/>
          </w:rPr>
          <w:t>ulk</w:t>
        </w:r>
      </w:ins>
      <w:ins w:id="34013" w:author="Jaideep Kumar" w:date="2021-09-26T23:38:00Z">
        <w:r w:rsidRPr="00757BAB">
          <w:rPr>
            <w:rFonts w:ascii="Arial" w:hAnsi="Arial" w:cs="Arial"/>
            <w:sz w:val="24"/>
            <w:szCs w:val="24"/>
          </w:rPr>
          <w:t xml:space="preserve"> polymerization by the continuous process of polymerization. The material available commercially at 98% purity &amp; </w:t>
        </w:r>
      </w:ins>
      <w:ins w:id="34014" w:author="Jaideep Kumar" w:date="2021-09-27T07:23:00Z">
        <w:r w:rsidR="00917A70" w:rsidRPr="00757BAB">
          <w:rPr>
            <w:rFonts w:ascii="Arial" w:hAnsi="Arial" w:cs="Arial"/>
            <w:sz w:val="24"/>
            <w:szCs w:val="24"/>
          </w:rPr>
          <w:t>colourless</w:t>
        </w:r>
      </w:ins>
      <w:ins w:id="34015" w:author="Jaideep Kumar" w:date="2021-09-26T23:38:00Z">
        <w:r w:rsidRPr="00757BAB">
          <w:rPr>
            <w:rFonts w:ascii="Arial" w:hAnsi="Arial" w:cs="Arial"/>
            <w:sz w:val="24"/>
            <w:szCs w:val="24"/>
          </w:rPr>
          <w:t xml:space="preserve"> mobile liquid. Many commercial liquid </w:t>
        </w:r>
      </w:ins>
      <w:ins w:id="34016" w:author="Jaideep Kumar" w:date="2021-09-27T07:23:00Z">
        <w:r w:rsidR="00917A70" w:rsidRPr="00757BAB">
          <w:rPr>
            <w:rFonts w:ascii="Arial" w:hAnsi="Arial" w:cs="Arial"/>
            <w:sz w:val="24"/>
            <w:szCs w:val="24"/>
          </w:rPr>
          <w:t>resins</w:t>
        </w:r>
      </w:ins>
      <w:ins w:id="34017" w:author="Jaideep Kumar" w:date="2021-09-26T23:38:00Z">
        <w:r w:rsidRPr="00757BAB">
          <w:rPr>
            <w:rFonts w:ascii="Arial" w:hAnsi="Arial" w:cs="Arial"/>
            <w:sz w:val="24"/>
            <w:szCs w:val="24"/>
          </w:rPr>
          <w:t xml:space="preserve"> consist essentially of low mol</w:t>
        </w:r>
      </w:ins>
      <w:ins w:id="34018" w:author="Jaideep Kumar" w:date="2021-09-27T07:23:00Z">
        <w:r w:rsidR="00917A70">
          <w:rPr>
            <w:rFonts w:ascii="Arial" w:hAnsi="Arial" w:cs="Arial"/>
            <w:sz w:val="24"/>
            <w:szCs w:val="24"/>
          </w:rPr>
          <w:t>ecular weight</w:t>
        </w:r>
      </w:ins>
      <w:ins w:id="34019" w:author="Jaideep Kumar" w:date="2021-09-26T23:38:00Z">
        <w:r w:rsidRPr="00757BAB">
          <w:rPr>
            <w:rFonts w:ascii="Arial" w:hAnsi="Arial" w:cs="Arial"/>
            <w:sz w:val="24"/>
            <w:szCs w:val="24"/>
          </w:rPr>
          <w:t xml:space="preserve"> diglycidyl ether of Bis-phenol A together with small quantity of higher mo</w:t>
        </w:r>
      </w:ins>
      <w:ins w:id="34020" w:author="Jaideep Kumar" w:date="2021-09-27T07:23:00Z">
        <w:r w:rsidR="00917A70">
          <w:rPr>
            <w:rFonts w:ascii="Arial" w:hAnsi="Arial" w:cs="Arial"/>
            <w:sz w:val="24"/>
            <w:szCs w:val="24"/>
          </w:rPr>
          <w:t>lecular weight</w:t>
        </w:r>
      </w:ins>
      <w:ins w:id="34021" w:author="Jaideep Kumar" w:date="2021-09-26T23:38:00Z">
        <w:r w:rsidRPr="00757BAB">
          <w:rPr>
            <w:rFonts w:ascii="Arial" w:hAnsi="Arial" w:cs="Arial"/>
            <w:sz w:val="24"/>
            <w:szCs w:val="24"/>
          </w:rPr>
          <w:t xml:space="preserve"> polymer. During the reaction hydrochloric acid has release. HCl has reacted with caustic &amp; salt has form. The molar ratio of the BPA to ECH is 1:2 i.e. 1 mole of BPA &amp; 2 mole of ECH. It is responsible to produce higher mol. wt. resin but in actual practice this ratio is 2-3 times more i.e. up to 1:5 or 1:6 of BPA to ECH. </w:t>
        </w:r>
      </w:ins>
    </w:p>
    <w:p w14:paraId="083B40AD" w14:textId="34676E7D" w:rsidR="00CE552E" w:rsidRPr="001F5BAA" w:rsidRDefault="00CE552E" w:rsidP="00CE552E">
      <w:pPr>
        <w:spacing w:line="360" w:lineRule="auto"/>
        <w:jc w:val="both"/>
        <w:rPr>
          <w:ins w:id="34022" w:author="Jaideep Kumar" w:date="2021-09-26T23:38:00Z"/>
          <w:rFonts w:ascii="Arial" w:hAnsi="Arial" w:cs="Arial"/>
          <w:sz w:val="24"/>
          <w:szCs w:val="24"/>
        </w:rPr>
      </w:pPr>
      <w:ins w:id="34023" w:author="Jaideep Kumar" w:date="2021-09-26T23:38:00Z">
        <w:r w:rsidRPr="00007301">
          <w:rPr>
            <w:rFonts w:ascii="Verdana" w:hAnsi="Verdana"/>
            <w:b/>
            <w:bCs/>
            <w:sz w:val="20"/>
            <w:szCs w:val="20"/>
          </w:rPr>
          <w:t>Sourcing: Raw Ingredients/Materials</w:t>
        </w:r>
        <w:r>
          <w:rPr>
            <w:rFonts w:ascii="Verdana" w:hAnsi="Verdana"/>
            <w:b/>
            <w:bCs/>
            <w:sz w:val="20"/>
            <w:szCs w:val="20"/>
          </w:rPr>
          <w:t xml:space="preserve">: </w:t>
        </w:r>
        <w:r w:rsidRPr="00007301">
          <w:rPr>
            <w:rFonts w:ascii="Arial" w:hAnsi="Arial" w:cs="Arial"/>
            <w:sz w:val="24"/>
            <w:szCs w:val="24"/>
          </w:rPr>
          <w:t>Domestic sources Depend</w:t>
        </w:r>
        <w:r>
          <w:rPr>
            <w:rFonts w:ascii="Arial" w:hAnsi="Arial" w:cs="Arial"/>
            <w:sz w:val="24"/>
            <w:szCs w:val="24"/>
          </w:rPr>
          <w:t>s mainly</w:t>
        </w:r>
        <w:r w:rsidRPr="00007301">
          <w:rPr>
            <w:rFonts w:ascii="Arial" w:hAnsi="Arial" w:cs="Arial"/>
            <w:sz w:val="24"/>
            <w:szCs w:val="24"/>
          </w:rPr>
          <w:t xml:space="preserve"> on local availability of the </w:t>
        </w:r>
        <w:r>
          <w:rPr>
            <w:rFonts w:ascii="Arial" w:hAnsi="Arial" w:cs="Arial"/>
            <w:sz w:val="24"/>
            <w:szCs w:val="24"/>
          </w:rPr>
          <w:t xml:space="preserve">required </w:t>
        </w:r>
        <w:r w:rsidRPr="00007301">
          <w:rPr>
            <w:rFonts w:ascii="Arial" w:hAnsi="Arial" w:cs="Arial"/>
            <w:sz w:val="24"/>
            <w:szCs w:val="24"/>
          </w:rPr>
          <w:t>raw materials</w:t>
        </w:r>
        <w:r>
          <w:rPr>
            <w:rFonts w:ascii="Arial" w:hAnsi="Arial" w:cs="Arial"/>
            <w:sz w:val="24"/>
            <w:szCs w:val="24"/>
          </w:rPr>
          <w:t xml:space="preserve"> for</w:t>
        </w:r>
        <w:r w:rsidRPr="00007301">
          <w:rPr>
            <w:rFonts w:ascii="Arial" w:hAnsi="Arial" w:cs="Arial"/>
            <w:sz w:val="24"/>
            <w:szCs w:val="24"/>
          </w:rPr>
          <w:t xml:space="preserve"> business strategy, financial capabilities</w:t>
        </w:r>
        <w:r>
          <w:rPr>
            <w:rFonts w:ascii="Arial" w:hAnsi="Arial" w:cs="Arial"/>
            <w:sz w:val="24"/>
            <w:szCs w:val="24"/>
          </w:rPr>
          <w:t xml:space="preserve"> </w:t>
        </w:r>
        <w:r w:rsidRPr="00007301">
          <w:rPr>
            <w:rFonts w:ascii="Arial" w:hAnsi="Arial" w:cs="Arial"/>
            <w:sz w:val="24"/>
            <w:szCs w:val="24"/>
          </w:rPr>
          <w:t xml:space="preserve">and the preferences of each company, raw materials are sourced locally in </w:t>
        </w:r>
        <w:r>
          <w:rPr>
            <w:rFonts w:ascii="Arial" w:hAnsi="Arial" w:cs="Arial"/>
            <w:sz w:val="24"/>
            <w:szCs w:val="24"/>
          </w:rPr>
          <w:t>part</w:t>
        </w:r>
        <w:r w:rsidRPr="00007301">
          <w:rPr>
            <w:rFonts w:ascii="Arial" w:hAnsi="Arial" w:cs="Arial"/>
            <w:sz w:val="24"/>
            <w:szCs w:val="24"/>
          </w:rPr>
          <w:t xml:space="preserve"> or in </w:t>
        </w:r>
        <w:r>
          <w:rPr>
            <w:rFonts w:ascii="Arial" w:hAnsi="Arial" w:cs="Arial"/>
            <w:sz w:val="24"/>
            <w:szCs w:val="24"/>
          </w:rPr>
          <w:t>whole</w:t>
        </w:r>
        <w:r w:rsidRPr="00007301">
          <w:rPr>
            <w:rFonts w:ascii="Arial" w:hAnsi="Arial" w:cs="Arial"/>
            <w:sz w:val="24"/>
            <w:szCs w:val="24"/>
          </w:rPr>
          <w:t xml:space="preserve">. For example, a domestic player specialising in manufacturing </w:t>
        </w:r>
        <w:r>
          <w:rPr>
            <w:rFonts w:ascii="Arial" w:hAnsi="Arial" w:cs="Arial"/>
            <w:sz w:val="24"/>
            <w:szCs w:val="24"/>
          </w:rPr>
          <w:t>Epoxy resin</w:t>
        </w:r>
        <w:r w:rsidRPr="00007301">
          <w:rPr>
            <w:rFonts w:ascii="Arial" w:hAnsi="Arial" w:cs="Arial"/>
            <w:sz w:val="24"/>
            <w:szCs w:val="24"/>
          </w:rPr>
          <w:t xml:space="preserve"> for private label declared that raw materials are always sourced </w:t>
        </w:r>
      </w:ins>
      <w:ins w:id="34024" w:author="Jaideep Kumar" w:date="2021-09-27T07:22:00Z">
        <w:r w:rsidR="00917A70" w:rsidRPr="00007301">
          <w:rPr>
            <w:rFonts w:ascii="Arial" w:hAnsi="Arial" w:cs="Arial"/>
            <w:sz w:val="24"/>
            <w:szCs w:val="24"/>
          </w:rPr>
          <w:t>locally,</w:t>
        </w:r>
      </w:ins>
      <w:ins w:id="34025" w:author="Jaideep Kumar" w:date="2021-09-26T23:38:00Z">
        <w:r w:rsidRPr="00007301">
          <w:rPr>
            <w:rFonts w:ascii="Arial" w:hAnsi="Arial" w:cs="Arial"/>
            <w:sz w:val="24"/>
            <w:szCs w:val="24"/>
          </w:rPr>
          <w:t xml:space="preserve"> when possible, to maintain competitive costs, given their low price compared to imports. </w:t>
        </w:r>
        <w:r>
          <w:rPr>
            <w:rFonts w:ascii="Arial" w:hAnsi="Arial" w:cs="Arial"/>
            <w:sz w:val="24"/>
            <w:szCs w:val="24"/>
          </w:rPr>
          <w:t xml:space="preserve">Generally, </w:t>
        </w:r>
      </w:ins>
      <w:ins w:id="34026" w:author="Jaideep Kumar" w:date="2021-09-27T07:22:00Z">
        <w:r w:rsidR="00917A70" w:rsidRPr="00007301">
          <w:rPr>
            <w:rFonts w:ascii="Arial" w:hAnsi="Arial" w:cs="Arial"/>
            <w:sz w:val="24"/>
            <w:szCs w:val="24"/>
          </w:rPr>
          <w:t>imported</w:t>
        </w:r>
      </w:ins>
      <w:ins w:id="34027" w:author="Jaideep Kumar" w:date="2021-09-26T23:38:00Z">
        <w:r w:rsidRPr="00007301">
          <w:rPr>
            <w:rFonts w:ascii="Arial" w:hAnsi="Arial" w:cs="Arial"/>
            <w:sz w:val="24"/>
            <w:szCs w:val="24"/>
          </w:rPr>
          <w:t xml:space="preserve"> raw materials become an option only when the required ingredients are not locally</w:t>
        </w:r>
        <w:r>
          <w:rPr>
            <w:rFonts w:ascii="Arial" w:hAnsi="Arial" w:cs="Arial"/>
            <w:sz w:val="24"/>
            <w:szCs w:val="24"/>
          </w:rPr>
          <w:t xml:space="preserve"> </w:t>
        </w:r>
        <w:r w:rsidRPr="00007301">
          <w:rPr>
            <w:rFonts w:ascii="Arial" w:hAnsi="Arial" w:cs="Arial"/>
            <w:sz w:val="24"/>
            <w:szCs w:val="24"/>
          </w:rPr>
          <w:t>available or do not match the needed quality (</w:t>
        </w:r>
        <w:del w:id="34028" w:author="Neeshu Bhadauriya" w:date="2021-09-27T22:50:00Z">
          <w:r w:rsidRPr="00007301" w:rsidDel="00CC26A8">
            <w:rPr>
              <w:rFonts w:ascii="Arial" w:hAnsi="Arial" w:cs="Arial"/>
              <w:sz w:val="24"/>
              <w:szCs w:val="24"/>
            </w:rPr>
            <w:delText xml:space="preserve">eg </w:delText>
          </w:r>
        </w:del>
        <w:r w:rsidRPr="00007301">
          <w:rPr>
            <w:rFonts w:ascii="Arial" w:hAnsi="Arial" w:cs="Arial"/>
            <w:sz w:val="24"/>
            <w:szCs w:val="24"/>
          </w:rPr>
          <w:t xml:space="preserve">some active ingredients such as </w:t>
        </w:r>
        <w:r>
          <w:rPr>
            <w:rFonts w:ascii="Arial" w:hAnsi="Arial" w:cs="Arial"/>
            <w:sz w:val="24"/>
            <w:szCs w:val="24"/>
          </w:rPr>
          <w:t>Hardeners, fillers, BPA &amp; ECH, Catalyst</w:t>
        </w:r>
        <w:r w:rsidRPr="00007301">
          <w:rPr>
            <w:rFonts w:ascii="Arial" w:hAnsi="Arial" w:cs="Arial"/>
            <w:sz w:val="24"/>
            <w:szCs w:val="24"/>
          </w:rPr>
          <w:t xml:space="preserve">). Meanwhile, another manufacturer that owns its own private brand </w:t>
        </w:r>
        <w:r>
          <w:rPr>
            <w:rFonts w:ascii="Arial" w:hAnsi="Arial" w:cs="Arial"/>
            <w:sz w:val="24"/>
            <w:szCs w:val="24"/>
          </w:rPr>
          <w:t xml:space="preserve">may </w:t>
        </w:r>
        <w:r w:rsidRPr="00007301">
          <w:rPr>
            <w:rFonts w:ascii="Arial" w:hAnsi="Arial" w:cs="Arial"/>
            <w:sz w:val="24"/>
            <w:szCs w:val="24"/>
          </w:rPr>
          <w:t>state that all raw materials used are imported due to quality concerns</w:t>
        </w:r>
      </w:ins>
      <w:ins w:id="34029" w:author="Jaideep Kumar" w:date="2021-09-27T07:23:00Z">
        <w:r w:rsidR="00917A70">
          <w:t>.</w:t>
        </w:r>
      </w:ins>
    </w:p>
    <w:p w14:paraId="7925A260" w14:textId="520E5DAB" w:rsidR="00C12F7A" w:rsidDel="00984BAB" w:rsidRDefault="00C12F7A" w:rsidP="00CE552E">
      <w:pPr>
        <w:spacing w:line="360" w:lineRule="auto"/>
        <w:jc w:val="both"/>
        <w:rPr>
          <w:ins w:id="34030" w:author="Ritu Kamra" w:date="2021-09-27T11:45:00Z"/>
          <w:del w:id="34031" w:author="Neeshu Bhadauriya" w:date="2021-09-27T16:44:00Z"/>
          <w:rFonts w:ascii="Verdana" w:hAnsi="Verdana"/>
          <w:b/>
          <w:bCs/>
          <w:sz w:val="20"/>
          <w:szCs w:val="20"/>
        </w:rPr>
      </w:pPr>
    </w:p>
    <w:p w14:paraId="464EB9CF" w14:textId="5D77E0DE" w:rsidR="00C12F7A" w:rsidDel="00984BAB" w:rsidRDefault="00C12F7A" w:rsidP="00CE552E">
      <w:pPr>
        <w:spacing w:line="360" w:lineRule="auto"/>
        <w:jc w:val="both"/>
        <w:rPr>
          <w:ins w:id="34032" w:author="Ritu Kamra" w:date="2021-09-27T11:45:00Z"/>
          <w:del w:id="34033" w:author="Neeshu Bhadauriya" w:date="2021-09-27T16:44:00Z"/>
          <w:rFonts w:ascii="Verdana" w:hAnsi="Verdana"/>
          <w:b/>
          <w:bCs/>
          <w:sz w:val="20"/>
          <w:szCs w:val="20"/>
        </w:rPr>
      </w:pPr>
    </w:p>
    <w:p w14:paraId="54BF0959" w14:textId="6BCFDED7" w:rsidR="00C12F7A" w:rsidDel="00984BAB" w:rsidRDefault="00C12F7A" w:rsidP="00CE552E">
      <w:pPr>
        <w:spacing w:line="360" w:lineRule="auto"/>
        <w:jc w:val="both"/>
        <w:rPr>
          <w:ins w:id="34034" w:author="Ritu Kamra" w:date="2021-09-27T11:45:00Z"/>
          <w:del w:id="34035" w:author="Neeshu Bhadauriya" w:date="2021-09-27T16:44:00Z"/>
          <w:rFonts w:ascii="Verdana" w:hAnsi="Verdana"/>
          <w:b/>
          <w:bCs/>
          <w:sz w:val="20"/>
          <w:szCs w:val="20"/>
        </w:rPr>
      </w:pPr>
    </w:p>
    <w:p w14:paraId="2505E05E" w14:textId="46F49550" w:rsidR="00C12F7A" w:rsidDel="00984BAB" w:rsidRDefault="00C12F7A" w:rsidP="00CE552E">
      <w:pPr>
        <w:spacing w:line="360" w:lineRule="auto"/>
        <w:jc w:val="both"/>
        <w:rPr>
          <w:ins w:id="34036" w:author="Ritu Kamra" w:date="2021-09-27T11:45:00Z"/>
          <w:del w:id="34037" w:author="Neeshu Bhadauriya" w:date="2021-09-27T16:44:00Z"/>
          <w:rFonts w:ascii="Verdana" w:hAnsi="Verdana"/>
          <w:b/>
          <w:bCs/>
          <w:sz w:val="20"/>
          <w:szCs w:val="20"/>
        </w:rPr>
      </w:pPr>
    </w:p>
    <w:p w14:paraId="7AA657C3" w14:textId="0E16DF6F" w:rsidR="00C12F7A" w:rsidDel="00984BAB" w:rsidRDefault="00C12F7A" w:rsidP="00CE552E">
      <w:pPr>
        <w:spacing w:line="360" w:lineRule="auto"/>
        <w:jc w:val="both"/>
        <w:rPr>
          <w:ins w:id="34038" w:author="Ritu Kamra" w:date="2021-09-27T11:45:00Z"/>
          <w:del w:id="34039" w:author="Neeshu Bhadauriya" w:date="2021-09-27T16:44:00Z"/>
          <w:rFonts w:ascii="Verdana" w:hAnsi="Verdana"/>
          <w:b/>
          <w:bCs/>
          <w:sz w:val="20"/>
          <w:szCs w:val="20"/>
        </w:rPr>
      </w:pPr>
    </w:p>
    <w:p w14:paraId="642CDB4D" w14:textId="079EDC5D" w:rsidR="00CE552E" w:rsidRPr="004B3609" w:rsidRDefault="00CE552E" w:rsidP="00CE552E">
      <w:pPr>
        <w:spacing w:line="360" w:lineRule="auto"/>
        <w:jc w:val="both"/>
        <w:rPr>
          <w:ins w:id="34040" w:author="Jaideep Kumar" w:date="2021-09-26T23:38:00Z"/>
          <w:rFonts w:ascii="Arial" w:hAnsi="Arial" w:cs="Arial"/>
          <w:sz w:val="24"/>
          <w:szCs w:val="24"/>
        </w:rPr>
      </w:pPr>
      <w:ins w:id="34041" w:author="Jaideep Kumar" w:date="2021-09-26T23:38:00Z">
        <w:r w:rsidRPr="00147AC6">
          <w:rPr>
            <w:rFonts w:ascii="Verdana" w:hAnsi="Verdana"/>
            <w:b/>
            <w:bCs/>
            <w:sz w:val="20"/>
            <w:szCs w:val="20"/>
          </w:rPr>
          <w:t xml:space="preserve">Imported sources </w:t>
        </w:r>
        <w:r w:rsidRPr="00147AC6">
          <w:rPr>
            <w:rFonts w:ascii="Arial" w:hAnsi="Arial" w:cs="Arial"/>
            <w:sz w:val="24"/>
            <w:szCs w:val="24"/>
          </w:rPr>
          <w:t xml:space="preserve">Most manufacturers in </w:t>
        </w:r>
        <w:r>
          <w:rPr>
            <w:rFonts w:ascii="Arial" w:hAnsi="Arial" w:cs="Arial"/>
            <w:sz w:val="24"/>
            <w:szCs w:val="24"/>
          </w:rPr>
          <w:t xml:space="preserve">India or Globally depends partially </w:t>
        </w:r>
      </w:ins>
      <w:ins w:id="34042" w:author="Jaideep Kumar" w:date="2021-09-27T07:23:00Z">
        <w:r w:rsidR="00917A70">
          <w:rPr>
            <w:rFonts w:ascii="Arial" w:hAnsi="Arial" w:cs="Arial"/>
            <w:sz w:val="24"/>
            <w:szCs w:val="24"/>
          </w:rPr>
          <w:t xml:space="preserve">on </w:t>
        </w:r>
        <w:r w:rsidR="00917A70" w:rsidRPr="00147AC6">
          <w:rPr>
            <w:rFonts w:ascii="Arial" w:hAnsi="Arial" w:cs="Arial"/>
            <w:sz w:val="24"/>
            <w:szCs w:val="24"/>
          </w:rPr>
          <w:t>import</w:t>
        </w:r>
      </w:ins>
      <w:ins w:id="34043" w:author="Jaideep Kumar" w:date="2021-09-26T23:38:00Z">
        <w:r>
          <w:rPr>
            <w:rFonts w:ascii="Arial" w:hAnsi="Arial" w:cs="Arial"/>
            <w:sz w:val="24"/>
            <w:szCs w:val="24"/>
          </w:rPr>
          <w:t xml:space="preserve"> for</w:t>
        </w:r>
        <w:r w:rsidRPr="00147AC6">
          <w:rPr>
            <w:rFonts w:ascii="Arial" w:hAnsi="Arial" w:cs="Arial"/>
            <w:sz w:val="24"/>
            <w:szCs w:val="24"/>
          </w:rPr>
          <w:t xml:space="preserve"> at least a portion of their raw materials, according to their specific needs. For example, some producers source </w:t>
        </w:r>
        <w:r>
          <w:rPr>
            <w:rFonts w:ascii="Arial" w:hAnsi="Arial" w:cs="Arial"/>
            <w:sz w:val="24"/>
            <w:szCs w:val="24"/>
          </w:rPr>
          <w:t>BPA</w:t>
        </w:r>
        <w:r w:rsidRPr="00147AC6">
          <w:rPr>
            <w:rFonts w:ascii="Arial" w:hAnsi="Arial" w:cs="Arial"/>
            <w:sz w:val="24"/>
            <w:szCs w:val="24"/>
          </w:rPr>
          <w:t xml:space="preserve"> </w:t>
        </w:r>
        <w:r>
          <w:rPr>
            <w:rFonts w:ascii="Arial" w:hAnsi="Arial" w:cs="Arial"/>
            <w:sz w:val="24"/>
            <w:szCs w:val="24"/>
          </w:rPr>
          <w:t>from</w:t>
        </w:r>
        <w:r w:rsidRPr="00147AC6">
          <w:rPr>
            <w:rFonts w:ascii="Arial" w:hAnsi="Arial" w:cs="Arial"/>
            <w:sz w:val="24"/>
            <w:szCs w:val="24"/>
          </w:rPr>
          <w:t xml:space="preserve"> Saudi Arabia, </w:t>
        </w:r>
        <w:r>
          <w:rPr>
            <w:rFonts w:ascii="Arial" w:hAnsi="Arial" w:cs="Arial"/>
            <w:sz w:val="24"/>
            <w:szCs w:val="24"/>
          </w:rPr>
          <w:t>Catalyst, Hardener or filler from USA, China or Europe</w:t>
        </w:r>
        <w:r w:rsidRPr="00147AC6">
          <w:rPr>
            <w:rFonts w:ascii="Arial" w:hAnsi="Arial" w:cs="Arial"/>
            <w:sz w:val="24"/>
            <w:szCs w:val="24"/>
          </w:rPr>
          <w:t xml:space="preserve">, and other active ingredients from </w:t>
        </w:r>
        <w:r>
          <w:rPr>
            <w:rFonts w:ascii="Arial" w:hAnsi="Arial" w:cs="Arial"/>
            <w:sz w:val="24"/>
            <w:szCs w:val="24"/>
          </w:rPr>
          <w:t>China</w:t>
        </w:r>
        <w:r w:rsidRPr="00147AC6">
          <w:rPr>
            <w:rFonts w:ascii="Arial" w:hAnsi="Arial" w:cs="Arial"/>
            <w:sz w:val="24"/>
            <w:szCs w:val="24"/>
          </w:rPr>
          <w:t xml:space="preserve">. Interviewed representatives from companies noted that they prefer to import directly from foreign suppliers to keep costs down, however, when this is not possible an import agent is used. </w:t>
        </w:r>
        <w:r>
          <w:rPr>
            <w:rFonts w:ascii="Arial" w:hAnsi="Arial" w:cs="Arial"/>
            <w:sz w:val="24"/>
            <w:szCs w:val="24"/>
          </w:rPr>
          <w:t>Every</w:t>
        </w:r>
        <w:r w:rsidRPr="00147AC6">
          <w:rPr>
            <w:rFonts w:ascii="Arial" w:hAnsi="Arial" w:cs="Arial"/>
            <w:sz w:val="24"/>
            <w:szCs w:val="24"/>
          </w:rPr>
          <w:t xml:space="preserve"> larger </w:t>
        </w:r>
        <w:r>
          <w:rPr>
            <w:rFonts w:ascii="Arial" w:hAnsi="Arial" w:cs="Arial"/>
            <w:sz w:val="24"/>
            <w:szCs w:val="24"/>
          </w:rPr>
          <w:t>manufacturer/</w:t>
        </w:r>
        <w:r w:rsidRPr="00147AC6">
          <w:rPr>
            <w:rFonts w:ascii="Arial" w:hAnsi="Arial" w:cs="Arial"/>
            <w:sz w:val="24"/>
            <w:szCs w:val="24"/>
          </w:rPr>
          <w:t xml:space="preserve">players </w:t>
        </w:r>
        <w:r>
          <w:rPr>
            <w:rFonts w:ascii="Arial" w:hAnsi="Arial" w:cs="Arial"/>
            <w:sz w:val="24"/>
            <w:szCs w:val="24"/>
          </w:rPr>
          <w:t>gets</w:t>
        </w:r>
        <w:r w:rsidRPr="00147AC6">
          <w:rPr>
            <w:rFonts w:ascii="Arial" w:hAnsi="Arial" w:cs="Arial"/>
            <w:sz w:val="24"/>
            <w:szCs w:val="24"/>
          </w:rPr>
          <w:t xml:space="preserve"> engag</w:t>
        </w:r>
        <w:r>
          <w:rPr>
            <w:rFonts w:ascii="Arial" w:hAnsi="Arial" w:cs="Arial"/>
            <w:sz w:val="24"/>
            <w:szCs w:val="24"/>
          </w:rPr>
          <w:t>ed</w:t>
        </w:r>
        <w:r w:rsidRPr="00147AC6">
          <w:rPr>
            <w:rFonts w:ascii="Arial" w:hAnsi="Arial" w:cs="Arial"/>
            <w:sz w:val="24"/>
            <w:szCs w:val="24"/>
          </w:rPr>
          <w:t xml:space="preserve"> in vertical backwards integration to source at least a </w:t>
        </w:r>
      </w:ins>
      <w:ins w:id="34044" w:author="Jaideep Kumar" w:date="2021-09-27T07:22:00Z">
        <w:r w:rsidR="00917A70" w:rsidRPr="00147AC6">
          <w:rPr>
            <w:rFonts w:ascii="Arial" w:hAnsi="Arial" w:cs="Arial"/>
            <w:sz w:val="24"/>
            <w:szCs w:val="24"/>
          </w:rPr>
          <w:t>portion</w:t>
        </w:r>
        <w:r w:rsidR="00917A70">
          <w:rPr>
            <w:rFonts w:ascii="Arial" w:hAnsi="Arial" w:cs="Arial"/>
            <w:sz w:val="24"/>
            <w:szCs w:val="24"/>
          </w:rPr>
          <w:t xml:space="preserve"> </w:t>
        </w:r>
        <w:r w:rsidR="00917A70" w:rsidRPr="00147AC6">
          <w:rPr>
            <w:rFonts w:ascii="Arial" w:hAnsi="Arial" w:cs="Arial"/>
            <w:sz w:val="24"/>
            <w:szCs w:val="24"/>
          </w:rPr>
          <w:t>of</w:t>
        </w:r>
      </w:ins>
      <w:ins w:id="34045" w:author="Jaideep Kumar" w:date="2021-09-26T23:38:00Z">
        <w:r w:rsidRPr="00147AC6">
          <w:rPr>
            <w:rFonts w:ascii="Arial" w:hAnsi="Arial" w:cs="Arial"/>
            <w:sz w:val="24"/>
            <w:szCs w:val="24"/>
          </w:rPr>
          <w:t xml:space="preserve"> their raw materials (</w:t>
        </w:r>
        <w:del w:id="34046" w:author="Neeshu Bhadauriya" w:date="2021-09-27T22:50:00Z">
          <w:r w:rsidRPr="00147AC6" w:rsidDel="00CC26A8">
            <w:rPr>
              <w:rFonts w:ascii="Arial" w:hAnsi="Arial" w:cs="Arial"/>
              <w:sz w:val="24"/>
              <w:szCs w:val="24"/>
            </w:rPr>
            <w:delText xml:space="preserve">eg packaging, </w:delText>
          </w:r>
        </w:del>
        <w:r w:rsidRPr="00147AC6">
          <w:rPr>
            <w:rFonts w:ascii="Arial" w:hAnsi="Arial" w:cs="Arial"/>
            <w:sz w:val="24"/>
            <w:szCs w:val="24"/>
          </w:rPr>
          <w:t xml:space="preserve">certain active ingredients like </w:t>
        </w:r>
        <w:r>
          <w:rPr>
            <w:rFonts w:ascii="Arial" w:hAnsi="Arial" w:cs="Arial"/>
            <w:sz w:val="24"/>
            <w:szCs w:val="24"/>
          </w:rPr>
          <w:t>Acetone, phenol and propylene required for BPA &amp; ECH</w:t>
        </w:r>
        <w:r w:rsidRPr="00147AC6">
          <w:rPr>
            <w:rFonts w:ascii="Arial" w:hAnsi="Arial" w:cs="Arial"/>
            <w:sz w:val="24"/>
            <w:szCs w:val="24"/>
          </w:rPr>
          <w:t xml:space="preserve">) from their own production. This allows them to have greater control over the price and quality of inputs used in their production process, while also eliminating risks related to availability/timeliness of delivery of raw materials, and, in the case of imported products, additional risks deriving from exchange rate fluctuations, negotiations with foreign suppliers/import agents, and potential bureaucratic delays when importing raw materials. It is reported that there is large potential for development at the inputs stage of the value chain if the right support is obtained. For example, some active ingredients, enhancers and enzymes used as raw materials by companies are not available locally and have to be imported, but these </w:t>
        </w:r>
        <w:r w:rsidRPr="00147AC6">
          <w:rPr>
            <w:rFonts w:ascii="Arial" w:hAnsi="Arial" w:cs="Arial"/>
            <w:sz w:val="24"/>
            <w:szCs w:val="24"/>
          </w:rPr>
          <w:lastRenderedPageBreak/>
          <w:t xml:space="preserve">could potentially be produced by domestic chemical manufacturers provided financial and technical support is </w:t>
        </w:r>
      </w:ins>
      <w:ins w:id="34047" w:author="Jaideep Kumar" w:date="2021-09-27T07:22:00Z">
        <w:r w:rsidR="00917A70" w:rsidRPr="00147AC6">
          <w:rPr>
            <w:rFonts w:ascii="Arial" w:hAnsi="Arial" w:cs="Arial"/>
            <w:sz w:val="24"/>
            <w:szCs w:val="24"/>
          </w:rPr>
          <w:t xml:space="preserve">offered </w:t>
        </w:r>
        <w:r w:rsidR="00917A70">
          <w:rPr>
            <w:rFonts w:ascii="Arial" w:hAnsi="Arial" w:cs="Arial"/>
            <w:sz w:val="24"/>
            <w:szCs w:val="24"/>
          </w:rPr>
          <w:t>for</w:t>
        </w:r>
      </w:ins>
      <w:ins w:id="34048" w:author="Jaideep Kumar" w:date="2021-09-26T23:38:00Z">
        <w:r w:rsidRPr="00147AC6">
          <w:rPr>
            <w:rFonts w:ascii="Arial" w:hAnsi="Arial" w:cs="Arial"/>
            <w:sz w:val="24"/>
            <w:szCs w:val="24"/>
          </w:rPr>
          <w:t xml:space="preserve"> the manufacturing of speciality chemicals (</w:t>
        </w:r>
        <w:r>
          <w:rPr>
            <w:rFonts w:ascii="Arial" w:hAnsi="Arial" w:cs="Arial"/>
            <w:sz w:val="24"/>
            <w:szCs w:val="24"/>
          </w:rPr>
          <w:t>like from refineries in this case</w:t>
        </w:r>
        <w:r w:rsidRPr="00147AC6">
          <w:rPr>
            <w:rFonts w:ascii="Arial" w:hAnsi="Arial" w:cs="Arial"/>
            <w:sz w:val="24"/>
            <w:szCs w:val="24"/>
          </w:rPr>
          <w:t xml:space="preserve">). This would back the development of both the domestic </w:t>
        </w:r>
        <w:r>
          <w:rPr>
            <w:rFonts w:ascii="Arial" w:hAnsi="Arial" w:cs="Arial"/>
            <w:sz w:val="24"/>
            <w:szCs w:val="24"/>
          </w:rPr>
          <w:t>Epoxy sector</w:t>
        </w:r>
        <w:r w:rsidRPr="00147AC6">
          <w:rPr>
            <w:rFonts w:ascii="Arial" w:hAnsi="Arial" w:cs="Arial"/>
            <w:sz w:val="24"/>
            <w:szCs w:val="24"/>
          </w:rPr>
          <w:t xml:space="preserve"> subsector (which would have local access to currently</w:t>
        </w:r>
        <w:r w:rsidRPr="00497DA8">
          <w:t xml:space="preserve"> </w:t>
        </w:r>
        <w:r w:rsidRPr="00497DA8">
          <w:rPr>
            <w:rFonts w:ascii="Arial" w:hAnsi="Arial" w:cs="Arial"/>
            <w:sz w:val="24"/>
            <w:szCs w:val="24"/>
          </w:rPr>
          <w:t>imported raw materials at lower costs) and the broader Chemical industry (through the manufacturing of higher-value-added products and expansion of output).</w:t>
        </w:r>
      </w:ins>
    </w:p>
    <w:p w14:paraId="27E60A7E" w14:textId="77777777" w:rsidR="00CE552E" w:rsidRDefault="00CE552E" w:rsidP="00CE552E">
      <w:pPr>
        <w:spacing w:line="360" w:lineRule="auto"/>
        <w:jc w:val="both"/>
        <w:rPr>
          <w:ins w:id="34049" w:author="Jaideep Kumar" w:date="2021-09-26T23:38:00Z"/>
          <w:rFonts w:ascii="Arial" w:hAnsi="Arial" w:cs="Arial"/>
          <w:sz w:val="24"/>
          <w:szCs w:val="24"/>
        </w:rPr>
      </w:pPr>
      <w:ins w:id="34050" w:author="Jaideep Kumar" w:date="2021-09-26T23:38:00Z">
        <w:r w:rsidRPr="00497DA8">
          <w:rPr>
            <w:rFonts w:ascii="Verdana" w:hAnsi="Verdana"/>
            <w:b/>
            <w:bCs/>
            <w:sz w:val="20"/>
            <w:szCs w:val="20"/>
          </w:rPr>
          <w:t>Challenges at the Input Stage</w:t>
        </w:r>
        <w:r w:rsidRPr="00497DA8">
          <w:rPr>
            <w:rFonts w:ascii="Arial" w:hAnsi="Arial" w:cs="Arial"/>
            <w:sz w:val="24"/>
            <w:szCs w:val="24"/>
          </w:rPr>
          <w:t xml:space="preserve"> For imported raw materials, most players are subject to potential customs delays due to what they deem the inconsistent application of import regulations by Customs authorities </w:t>
        </w:r>
      </w:ins>
    </w:p>
    <w:p w14:paraId="3F2D3E5E" w14:textId="42150E68" w:rsidR="00CE552E" w:rsidRDefault="00CE552E" w:rsidP="00CE552E">
      <w:pPr>
        <w:spacing w:line="360" w:lineRule="auto"/>
        <w:jc w:val="both"/>
        <w:rPr>
          <w:ins w:id="34051" w:author="Jaideep Kumar" w:date="2021-09-26T23:38:00Z"/>
          <w:rFonts w:ascii="Arial" w:hAnsi="Arial" w:cs="Arial"/>
          <w:sz w:val="24"/>
          <w:szCs w:val="24"/>
        </w:rPr>
      </w:pPr>
      <w:ins w:id="34052" w:author="Jaideep Kumar" w:date="2021-09-26T23:38:00Z">
        <w:r w:rsidRPr="00497DA8">
          <w:rPr>
            <w:rFonts w:ascii="Arial" w:hAnsi="Arial" w:cs="Arial"/>
            <w:sz w:val="24"/>
            <w:szCs w:val="24"/>
          </w:rPr>
          <w:t>Lack of availability of some raw materials</w:t>
        </w:r>
      </w:ins>
      <w:ins w:id="34053" w:author="Neeshu Bhadauriya" w:date="2021-09-27T22:55:00Z">
        <w:r w:rsidR="00CC26A8">
          <w:rPr>
            <w:rFonts w:ascii="Arial" w:hAnsi="Arial" w:cs="Arial"/>
            <w:sz w:val="24"/>
            <w:szCs w:val="24"/>
          </w:rPr>
          <w:t xml:space="preserve"> (</w:t>
        </w:r>
      </w:ins>
      <w:ins w:id="34054" w:author="Jaideep Kumar" w:date="2021-09-26T23:38:00Z">
        <w:del w:id="34055" w:author="Neeshu Bhadauriya" w:date="2021-09-27T22:55:00Z">
          <w:r w:rsidRPr="00497DA8" w:rsidDel="00CC26A8">
            <w:rPr>
              <w:rFonts w:ascii="Arial" w:hAnsi="Arial" w:cs="Arial"/>
              <w:sz w:val="24"/>
              <w:szCs w:val="24"/>
            </w:rPr>
            <w:delText xml:space="preserve"> (eg</w:delText>
          </w:r>
        </w:del>
        <w:r w:rsidRPr="00497DA8">
          <w:rPr>
            <w:rFonts w:ascii="Arial" w:hAnsi="Arial" w:cs="Arial"/>
            <w:sz w:val="24"/>
            <w:szCs w:val="24"/>
          </w:rPr>
          <w:t xml:space="preserve"> certain </w:t>
        </w:r>
        <w:r>
          <w:rPr>
            <w:rFonts w:ascii="Arial" w:hAnsi="Arial" w:cs="Arial"/>
            <w:sz w:val="24"/>
            <w:szCs w:val="24"/>
          </w:rPr>
          <w:t>key</w:t>
        </w:r>
        <w:r w:rsidRPr="00497DA8">
          <w:rPr>
            <w:rFonts w:ascii="Arial" w:hAnsi="Arial" w:cs="Arial"/>
            <w:sz w:val="24"/>
            <w:szCs w:val="24"/>
          </w:rPr>
          <w:t xml:space="preserve"> ingredients such as</w:t>
        </w:r>
        <w:r>
          <w:rPr>
            <w:rFonts w:ascii="Arial" w:hAnsi="Arial" w:cs="Arial"/>
            <w:sz w:val="24"/>
            <w:szCs w:val="24"/>
          </w:rPr>
          <w:t xml:space="preserve"> Catalyst, Hardeners</w:t>
        </w:r>
        <w:r w:rsidRPr="00497DA8">
          <w:rPr>
            <w:rFonts w:ascii="Arial" w:hAnsi="Arial" w:cs="Arial"/>
            <w:sz w:val="24"/>
            <w:szCs w:val="24"/>
          </w:rPr>
          <w:t xml:space="preserve">, </w:t>
        </w:r>
        <w:r>
          <w:rPr>
            <w:rFonts w:ascii="Arial" w:hAnsi="Arial" w:cs="Arial"/>
            <w:sz w:val="24"/>
            <w:szCs w:val="24"/>
          </w:rPr>
          <w:t>BPA, ECH</w:t>
        </w:r>
        <w:r w:rsidRPr="00497DA8">
          <w:rPr>
            <w:rFonts w:ascii="Arial" w:hAnsi="Arial" w:cs="Arial"/>
            <w:sz w:val="24"/>
            <w:szCs w:val="24"/>
          </w:rPr>
          <w:t>, enhancers, and enzymes) in the domestic market forces producers to import these inputs at higher costs.</w:t>
        </w:r>
      </w:ins>
    </w:p>
    <w:p w14:paraId="45BE77A3" w14:textId="5A81C55B" w:rsidR="00CE552E" w:rsidRDefault="00CE552E" w:rsidP="00CE552E">
      <w:pPr>
        <w:spacing w:line="360" w:lineRule="auto"/>
        <w:jc w:val="both"/>
        <w:rPr>
          <w:ins w:id="34056" w:author="Ritu Kamra" w:date="2021-09-27T11:46:00Z"/>
        </w:rPr>
      </w:pPr>
      <w:ins w:id="34057" w:author="Jaideep Kumar" w:date="2021-09-26T23:38:00Z">
        <w:r w:rsidRPr="00497DA8">
          <w:rPr>
            <w:rFonts w:ascii="Arial" w:hAnsi="Arial" w:cs="Arial"/>
            <w:sz w:val="24"/>
            <w:szCs w:val="24"/>
          </w:rPr>
          <w:t xml:space="preserve">The small size of most domestic </w:t>
        </w:r>
        <w:r>
          <w:rPr>
            <w:rFonts w:ascii="Arial" w:hAnsi="Arial" w:cs="Arial"/>
            <w:sz w:val="24"/>
            <w:szCs w:val="24"/>
          </w:rPr>
          <w:t xml:space="preserve">epoxy resin </w:t>
        </w:r>
        <w:r w:rsidRPr="00497DA8">
          <w:rPr>
            <w:rFonts w:ascii="Arial" w:hAnsi="Arial" w:cs="Arial"/>
            <w:sz w:val="24"/>
            <w:szCs w:val="24"/>
          </w:rPr>
          <w:t>manufacturers reduces their options to establish direct business relations with foreign suppliers, prompting them to use the services of import agents with a subsequent impact on profit margins.</w:t>
        </w:r>
        <w:r w:rsidRPr="003D771B">
          <w:t xml:space="preserve"> </w:t>
        </w:r>
      </w:ins>
    </w:p>
    <w:p w14:paraId="3F7D1517" w14:textId="08798DF1" w:rsidR="00C12F7A" w:rsidRPr="002031A1" w:rsidDel="00984BAB" w:rsidRDefault="00C12F7A" w:rsidP="00CE552E">
      <w:pPr>
        <w:spacing w:line="360" w:lineRule="auto"/>
        <w:jc w:val="both"/>
        <w:rPr>
          <w:ins w:id="34058" w:author="Ritu Kamra" w:date="2021-09-27T11:46:00Z"/>
          <w:del w:id="34059" w:author="Neeshu Bhadauriya" w:date="2021-09-27T16:44:00Z"/>
          <w:sz w:val="18"/>
          <w:szCs w:val="18"/>
          <w:rPrChange w:id="34060" w:author="Neeshu Bhadauriya" w:date="2021-09-27T21:33:00Z">
            <w:rPr>
              <w:ins w:id="34061" w:author="Ritu Kamra" w:date="2021-09-27T11:46:00Z"/>
              <w:del w:id="34062" w:author="Neeshu Bhadauriya" w:date="2021-09-27T16:44:00Z"/>
            </w:rPr>
          </w:rPrChange>
        </w:rPr>
      </w:pPr>
    </w:p>
    <w:p w14:paraId="0214F4E6" w14:textId="1659C524" w:rsidR="00C12F7A" w:rsidRPr="002031A1" w:rsidDel="00984BAB" w:rsidRDefault="00C12F7A" w:rsidP="00CE552E">
      <w:pPr>
        <w:spacing w:line="360" w:lineRule="auto"/>
        <w:jc w:val="both"/>
        <w:rPr>
          <w:ins w:id="34063" w:author="Jaideep Kumar" w:date="2021-09-26T23:38:00Z"/>
          <w:del w:id="34064" w:author="Neeshu Bhadauriya" w:date="2021-09-27T16:44:00Z"/>
          <w:sz w:val="18"/>
          <w:szCs w:val="18"/>
          <w:rPrChange w:id="34065" w:author="Neeshu Bhadauriya" w:date="2021-09-27T21:33:00Z">
            <w:rPr>
              <w:ins w:id="34066" w:author="Jaideep Kumar" w:date="2021-09-26T23:38:00Z"/>
              <w:del w:id="34067" w:author="Neeshu Bhadauriya" w:date="2021-09-27T16:44:00Z"/>
            </w:rPr>
          </w:rPrChange>
        </w:rPr>
      </w:pPr>
    </w:p>
    <w:p w14:paraId="370079BD" w14:textId="7E61B9C3" w:rsidR="00CE552E" w:rsidRPr="002031A1" w:rsidRDefault="00CE552E" w:rsidP="00CE552E">
      <w:pPr>
        <w:spacing w:line="360" w:lineRule="auto"/>
        <w:jc w:val="both"/>
        <w:rPr>
          <w:ins w:id="34068" w:author="Jaideep Kumar" w:date="2021-09-26T23:38:00Z"/>
          <w:rFonts w:ascii="Verdana" w:hAnsi="Verdana"/>
          <w:b/>
          <w:bCs/>
          <w:rPrChange w:id="34069" w:author="Neeshu Bhadauriya" w:date="2021-09-27T21:33:00Z">
            <w:rPr>
              <w:ins w:id="34070" w:author="Jaideep Kumar" w:date="2021-09-26T23:38:00Z"/>
              <w:rFonts w:ascii="Verdana" w:hAnsi="Verdana"/>
              <w:b/>
              <w:bCs/>
              <w:sz w:val="28"/>
              <w:szCs w:val="28"/>
            </w:rPr>
          </w:rPrChange>
        </w:rPr>
      </w:pPr>
      <w:ins w:id="34071" w:author="Jaideep Kumar" w:date="2021-09-26T23:38:00Z">
        <w:r w:rsidRPr="002031A1">
          <w:rPr>
            <w:rFonts w:ascii="Verdana" w:hAnsi="Verdana"/>
            <w:b/>
            <w:bCs/>
            <w:rPrChange w:id="34072" w:author="Neeshu Bhadauriya" w:date="2021-09-27T21:33:00Z">
              <w:rPr>
                <w:rFonts w:ascii="Verdana" w:hAnsi="Verdana"/>
                <w:b/>
                <w:bCs/>
                <w:sz w:val="28"/>
                <w:szCs w:val="28"/>
              </w:rPr>
            </w:rPrChange>
          </w:rPr>
          <w:t>Distribution and Marketing</w:t>
        </w:r>
      </w:ins>
    </w:p>
    <w:p w14:paraId="284B131D" w14:textId="77777777" w:rsidR="00CE552E" w:rsidRPr="004948D1" w:rsidRDefault="00CE552E" w:rsidP="00CE552E">
      <w:pPr>
        <w:spacing w:line="360" w:lineRule="auto"/>
        <w:jc w:val="both"/>
        <w:rPr>
          <w:ins w:id="34073" w:author="Jaideep Kumar" w:date="2021-09-26T23:38:00Z"/>
          <w:rFonts w:ascii="Arial" w:hAnsi="Arial" w:cs="Arial"/>
          <w:sz w:val="24"/>
          <w:szCs w:val="24"/>
        </w:rPr>
      </w:pPr>
      <w:ins w:id="34074" w:author="Jaideep Kumar" w:date="2021-09-26T23:38:00Z">
        <w:r w:rsidRPr="00F23AC5">
          <w:rPr>
            <w:rFonts w:ascii="Verdana" w:hAnsi="Verdana"/>
            <w:b/>
            <w:bCs/>
            <w:sz w:val="20"/>
            <w:szCs w:val="20"/>
          </w:rPr>
          <w:t>Local Market</w:t>
        </w:r>
        <w:r>
          <w:rPr>
            <w:rFonts w:ascii="Verdana" w:hAnsi="Verdana"/>
            <w:b/>
            <w:bCs/>
            <w:sz w:val="20"/>
            <w:szCs w:val="20"/>
          </w:rPr>
          <w:t>:</w:t>
        </w:r>
        <w:r>
          <w:t xml:space="preserve"> </w:t>
        </w:r>
        <w:r w:rsidRPr="00C6172E">
          <w:rPr>
            <w:rFonts w:ascii="Arial" w:hAnsi="Arial" w:cs="Arial"/>
            <w:sz w:val="24"/>
            <w:szCs w:val="24"/>
          </w:rPr>
          <w:t xml:space="preserve">Epoxy Resin in the Indian market are mainly distributed through retailers scattered across the country &amp; through Direct company sale with ratio 44 to 56. The expansion of modern retail channels favours the entrance of global brands from international Epoxy resin producers, which generally focus their distribution on modern retailers that can handle their volumes and partner with them in their marketing campaigns. Retailers usually take charge of shipping and delivery from manufacturers (at an incremental cost of 5-10% over), although some manufacturers (particularly the largest ones) have their own fleets and personnel for delivery services, which they provide to retailers as a value add. </w:t>
        </w:r>
      </w:ins>
    </w:p>
    <w:p w14:paraId="7514BC2B" w14:textId="22A3F11B" w:rsidR="00CE552E" w:rsidRPr="004B3609" w:rsidRDefault="00CE552E" w:rsidP="00CE552E">
      <w:pPr>
        <w:spacing w:after="0" w:line="360" w:lineRule="auto"/>
        <w:jc w:val="both"/>
        <w:rPr>
          <w:ins w:id="34075" w:author="Jaideep Kumar" w:date="2021-09-26T23:38:00Z"/>
          <w:rFonts w:ascii="Arial" w:hAnsi="Arial" w:cs="Arial"/>
          <w:sz w:val="24"/>
          <w:szCs w:val="24"/>
        </w:rPr>
      </w:pPr>
      <w:ins w:id="34076" w:author="Jaideep Kumar" w:date="2021-09-26T23:38:00Z">
        <w:r w:rsidRPr="004B3609">
          <w:rPr>
            <w:rFonts w:ascii="Verdana" w:hAnsi="Verdana"/>
            <w:b/>
            <w:bCs/>
            <w:sz w:val="20"/>
            <w:szCs w:val="20"/>
          </w:rPr>
          <w:t xml:space="preserve">Challenges in the Distribution and Marketing </w:t>
        </w:r>
      </w:ins>
      <w:ins w:id="34077" w:author="Jaideep Kumar" w:date="2021-09-27T07:21:00Z">
        <w:r w:rsidR="00917A70" w:rsidRPr="004B3609">
          <w:rPr>
            <w:rFonts w:ascii="Verdana" w:hAnsi="Verdana"/>
            <w:b/>
            <w:bCs/>
            <w:sz w:val="20"/>
            <w:szCs w:val="20"/>
          </w:rPr>
          <w:t>Stage</w:t>
        </w:r>
        <w:r w:rsidR="00917A70">
          <w:t>:</w:t>
        </w:r>
      </w:ins>
      <w:ins w:id="34078" w:author="Jaideep Kumar" w:date="2021-09-26T23:38:00Z">
        <w:r>
          <w:t xml:space="preserve"> </w:t>
        </w:r>
        <w:r w:rsidRPr="004B3609">
          <w:rPr>
            <w:rFonts w:ascii="Arial" w:hAnsi="Arial" w:cs="Arial"/>
            <w:sz w:val="24"/>
            <w:szCs w:val="24"/>
          </w:rPr>
          <w:t xml:space="preserve">Challenges posed by the “parallel trade” make it difficult for retailers to honour their exclusive distribution agreements with foreign brands. </w:t>
        </w:r>
      </w:ins>
    </w:p>
    <w:p w14:paraId="3783A15A" w14:textId="09FFBF18" w:rsidR="00CE552E" w:rsidDel="00912717" w:rsidRDefault="00CE552E" w:rsidP="00CE552E">
      <w:pPr>
        <w:spacing w:after="0" w:line="360" w:lineRule="auto"/>
        <w:jc w:val="both"/>
        <w:rPr>
          <w:del w:id="34079" w:author="Ritu Kamra" w:date="2021-09-27T17:54:00Z"/>
          <w:rFonts w:ascii="Arial" w:hAnsi="Arial" w:cs="Arial"/>
          <w:sz w:val="24"/>
          <w:szCs w:val="24"/>
        </w:rPr>
      </w:pPr>
      <w:ins w:id="34080" w:author="Jaideep Kumar" w:date="2021-09-26T23:38:00Z">
        <w:r w:rsidRPr="004B3609">
          <w:rPr>
            <w:rFonts w:ascii="Arial" w:hAnsi="Arial" w:cs="Arial"/>
            <w:sz w:val="24"/>
            <w:szCs w:val="24"/>
          </w:rPr>
          <w:t>Lack of highly skilled marketing personnel further reduces local products’ competitive position against imported products, and in international markets. Opportunities in the Distribution and Marketing Stage</w:t>
        </w:r>
        <w:del w:id="34081" w:author="Ritu Kamra" w:date="2021-09-27T17:54:00Z">
          <w:r w:rsidRPr="004B3609" w:rsidDel="00912717">
            <w:rPr>
              <w:rFonts w:ascii="Arial" w:hAnsi="Arial" w:cs="Arial"/>
              <w:sz w:val="24"/>
              <w:szCs w:val="24"/>
            </w:rPr>
            <w:delText xml:space="preserve"> </w:delText>
          </w:r>
        </w:del>
      </w:ins>
    </w:p>
    <w:p w14:paraId="3352B650" w14:textId="77777777" w:rsidR="00912717" w:rsidRPr="004B3609" w:rsidRDefault="00912717" w:rsidP="00CE552E">
      <w:pPr>
        <w:spacing w:after="0" w:line="360" w:lineRule="auto"/>
        <w:jc w:val="both"/>
        <w:rPr>
          <w:ins w:id="34082" w:author="Ritu Kamra" w:date="2021-09-27T17:55:00Z"/>
          <w:rFonts w:ascii="Arial" w:hAnsi="Arial" w:cs="Arial"/>
          <w:sz w:val="24"/>
          <w:szCs w:val="24"/>
        </w:rPr>
      </w:pPr>
    </w:p>
    <w:p w14:paraId="3FAAA55A" w14:textId="77777777" w:rsidR="001C296B" w:rsidRDefault="001C296B" w:rsidP="009F2E6F">
      <w:pPr>
        <w:spacing w:line="360" w:lineRule="auto"/>
        <w:jc w:val="both"/>
        <w:rPr>
          <w:ins w:id="34083" w:author="Ritu Kamra" w:date="2021-09-27T19:45:00Z"/>
          <w:rFonts w:ascii="Arial" w:hAnsi="Arial" w:cs="Arial"/>
          <w:sz w:val="24"/>
          <w:szCs w:val="24"/>
        </w:rPr>
        <w:sectPr w:rsidR="001C296B"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34084" w:author="Hardik Malhotra" w:date="2021-09-30T12:48:00Z">
            <w:sectPr w:rsidR="001C296B" w:rsidSect="00AF4AFC">
              <w:pgMar w:top="1134" w:right="836" w:bottom="630" w:left="900" w:header="708" w:footer="708" w:gutter="0"/>
            </w:sectPr>
          </w:sectPrChange>
        </w:sectPr>
      </w:pPr>
    </w:p>
    <w:p w14:paraId="28F92C45" w14:textId="730BC362" w:rsidR="00CE552E" w:rsidDel="002031A1" w:rsidRDefault="00CE552E" w:rsidP="009F2E6F">
      <w:pPr>
        <w:spacing w:line="360" w:lineRule="auto"/>
        <w:jc w:val="both"/>
        <w:rPr>
          <w:del w:id="34085" w:author="Neeshu Bhadauriya" w:date="2021-09-27T16:43:00Z"/>
          <w:rFonts w:ascii="Arial" w:hAnsi="Arial" w:cs="Arial"/>
          <w:sz w:val="24"/>
          <w:szCs w:val="24"/>
        </w:rPr>
      </w:pPr>
    </w:p>
    <w:p w14:paraId="25537C04" w14:textId="77777777" w:rsidR="002031A1" w:rsidRDefault="002031A1" w:rsidP="00CE552E">
      <w:pPr>
        <w:spacing w:after="0" w:line="360" w:lineRule="auto"/>
        <w:jc w:val="both"/>
        <w:rPr>
          <w:ins w:id="34086" w:author="Neeshu Bhadauriya" w:date="2021-09-27T21:33:00Z"/>
          <w:rFonts w:ascii="Arial" w:hAnsi="Arial" w:cs="Arial"/>
          <w:sz w:val="24"/>
          <w:szCs w:val="24"/>
        </w:rPr>
      </w:pPr>
    </w:p>
    <w:p w14:paraId="498750BF" w14:textId="67317AD6" w:rsidR="00912717" w:rsidRDefault="00912717" w:rsidP="009F2E6F">
      <w:pPr>
        <w:spacing w:line="360" w:lineRule="auto"/>
        <w:jc w:val="both"/>
        <w:rPr>
          <w:ins w:id="34087" w:author="Ritu Kamra" w:date="2021-09-27T17:55:00Z"/>
          <w:rFonts w:ascii="Arial" w:hAnsi="Arial" w:cs="Arial"/>
          <w:sz w:val="24"/>
          <w:szCs w:val="24"/>
        </w:rPr>
      </w:pPr>
    </w:p>
    <w:p w14:paraId="76A612FE" w14:textId="77777777" w:rsidR="00984BAB" w:rsidDel="002614CD" w:rsidRDefault="00984BAB" w:rsidP="00CE552E">
      <w:pPr>
        <w:spacing w:after="0" w:line="360" w:lineRule="auto"/>
        <w:jc w:val="both"/>
        <w:rPr>
          <w:ins w:id="34088" w:author="Neeshu Bhadauriya" w:date="2021-09-27T16:43:00Z"/>
          <w:del w:id="34089" w:author="Ritu Kamra" w:date="2021-09-27T17:58:00Z"/>
          <w:rFonts w:ascii="Arial" w:hAnsi="Arial" w:cs="Arial"/>
          <w:sz w:val="24"/>
          <w:szCs w:val="24"/>
        </w:rPr>
      </w:pPr>
    </w:p>
    <w:p w14:paraId="7A240A10" w14:textId="03857DA5" w:rsidR="00CE552E" w:rsidDel="00984BAB" w:rsidRDefault="00CE552E" w:rsidP="00CE552E">
      <w:pPr>
        <w:spacing w:after="0" w:line="360" w:lineRule="auto"/>
        <w:jc w:val="both"/>
        <w:rPr>
          <w:ins w:id="34090" w:author="Jaideep Kumar" w:date="2021-09-26T23:38:00Z"/>
          <w:del w:id="34091" w:author="Neeshu Bhadauriya" w:date="2021-09-27T16:43:00Z"/>
          <w:rFonts w:ascii="Arial" w:hAnsi="Arial" w:cs="Arial"/>
          <w:sz w:val="24"/>
          <w:szCs w:val="24"/>
        </w:rPr>
      </w:pPr>
    </w:p>
    <w:p w14:paraId="53A2EE17" w14:textId="2F8C0605" w:rsidR="00CE552E" w:rsidDel="00984BAB" w:rsidRDefault="00CE552E" w:rsidP="00CE552E">
      <w:pPr>
        <w:spacing w:after="0" w:line="360" w:lineRule="auto"/>
        <w:jc w:val="both"/>
        <w:rPr>
          <w:ins w:id="34092" w:author="Jaideep Kumar" w:date="2021-09-26T23:38:00Z"/>
          <w:del w:id="34093" w:author="Neeshu Bhadauriya" w:date="2021-09-27T16:43:00Z"/>
          <w:rFonts w:ascii="Arial" w:hAnsi="Arial" w:cs="Arial"/>
          <w:sz w:val="24"/>
          <w:szCs w:val="24"/>
        </w:rPr>
      </w:pPr>
    </w:p>
    <w:p w14:paraId="2C94BFF3" w14:textId="77777777" w:rsidR="00CE552E" w:rsidRPr="00E51277" w:rsidDel="00D554DC" w:rsidRDefault="00CE552E" w:rsidP="00CE552E">
      <w:pPr>
        <w:spacing w:after="0" w:line="360" w:lineRule="auto"/>
        <w:jc w:val="both"/>
        <w:rPr>
          <w:ins w:id="34094" w:author="Jaideep Kumar" w:date="2021-09-26T23:38:00Z"/>
          <w:del w:id="34095" w:author="Neeshu Bhadauriya" w:date="2021-09-27T10:52:00Z"/>
        </w:rPr>
      </w:pPr>
    </w:p>
    <w:p w14:paraId="61948DB7" w14:textId="77777777" w:rsidR="00CE552E" w:rsidDel="00D554DC" w:rsidRDefault="00CE552E" w:rsidP="00CE552E">
      <w:pPr>
        <w:spacing w:line="360" w:lineRule="auto"/>
        <w:jc w:val="both"/>
        <w:rPr>
          <w:ins w:id="34096" w:author="Jaideep Kumar" w:date="2021-09-26T23:38:00Z"/>
          <w:del w:id="34097" w:author="Neeshu Bhadauriya" w:date="2021-09-27T10:52:00Z"/>
          <w:rFonts w:ascii="Arial" w:hAnsi="Arial" w:cs="Arial"/>
          <w:b/>
          <w:bCs/>
          <w:u w:val="single"/>
        </w:rPr>
      </w:pPr>
    </w:p>
    <w:p w14:paraId="7FC2C1A3" w14:textId="77777777" w:rsidR="00CE552E" w:rsidDel="00D554DC" w:rsidRDefault="00CE552E" w:rsidP="00CE552E">
      <w:pPr>
        <w:rPr>
          <w:ins w:id="34098" w:author="Jaideep Kumar" w:date="2021-09-26T23:38:00Z"/>
          <w:del w:id="34099" w:author="Neeshu Bhadauriya" w:date="2021-09-27T10:52:00Z"/>
          <w:rFonts w:ascii="Arial" w:hAnsi="Arial" w:cs="Arial"/>
        </w:rPr>
      </w:pPr>
    </w:p>
    <w:p w14:paraId="19FA02B2" w14:textId="28DC3C39" w:rsidR="00CE552E" w:rsidDel="00D554DC" w:rsidRDefault="00CE552E" w:rsidP="00CE552E">
      <w:pPr>
        <w:rPr>
          <w:ins w:id="34100" w:author="Jaideep Kumar" w:date="2021-09-27T07:27:00Z"/>
          <w:del w:id="34101" w:author="Neeshu Bhadauriya" w:date="2021-09-27T10:52:00Z"/>
          <w:rFonts w:ascii="Arial" w:hAnsi="Arial" w:cs="Arial"/>
        </w:rPr>
      </w:pPr>
    </w:p>
    <w:p w14:paraId="0D81477B" w14:textId="2965775C" w:rsidR="009F2E6F" w:rsidDel="00D619C2" w:rsidRDefault="009F2E6F" w:rsidP="00CE552E">
      <w:pPr>
        <w:rPr>
          <w:ins w:id="34102" w:author="Jaideep Kumar" w:date="2021-09-26T23:38:00Z"/>
          <w:del w:id="34103" w:author="Neeshu Bhadauriya" w:date="2021-09-27T10:51:00Z"/>
          <w:rFonts w:ascii="Arial" w:hAnsi="Arial" w:cs="Arial"/>
        </w:rPr>
      </w:pPr>
    </w:p>
    <w:p w14:paraId="03A64B50" w14:textId="34A0D2CC" w:rsidR="009F2E6F" w:rsidDel="00D619C2" w:rsidRDefault="009F2E6F" w:rsidP="009F2E6F">
      <w:pPr>
        <w:spacing w:line="360" w:lineRule="auto"/>
        <w:jc w:val="both"/>
        <w:rPr>
          <w:ins w:id="34104" w:author="Jaideep Kumar" w:date="2021-09-27T07:30:00Z"/>
          <w:del w:id="34105" w:author="Neeshu Bhadauriya" w:date="2021-09-27T10:51:00Z"/>
          <w:rFonts w:ascii="Arial" w:hAnsi="Arial" w:cs="Arial"/>
          <w:b/>
          <w:bCs/>
          <w:noProof/>
        </w:rPr>
        <w:sectPr w:rsidR="009F2E6F" w:rsidDel="00D619C2"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1" w:space="708"/>
          <w:docGrid w:linePitch="360"/>
          <w:sectPrChange w:id="34106" w:author="Hardik Malhotra" w:date="2021-09-30T12:48:00Z">
            <w:sectPr w:rsidR="009F2E6F" w:rsidDel="00D619C2" w:rsidSect="00AF4AFC">
              <w:pgMar w:top="1134" w:right="836" w:bottom="630" w:left="900" w:header="708" w:footer="708" w:gutter="0"/>
              <w:cols w:num="2"/>
            </w:sectPr>
          </w:sectPrChange>
        </w:sectPr>
      </w:pPr>
      <w:bookmarkStart w:id="34107" w:name="_Hlk81219624"/>
    </w:p>
    <w:p w14:paraId="0CD600F2" w14:textId="735B8E17" w:rsidR="00D619C2" w:rsidDel="00984BAB" w:rsidRDefault="00D619C2" w:rsidP="009F2E6F">
      <w:pPr>
        <w:spacing w:line="360" w:lineRule="auto"/>
        <w:jc w:val="both"/>
        <w:rPr>
          <w:ins w:id="34108" w:author="Jaideep Kumar" w:date="2021-09-27T07:29:00Z"/>
          <w:del w:id="34109" w:author="Neeshu Bhadauriya" w:date="2021-09-27T16:43:00Z"/>
          <w:rFonts w:ascii="Arial" w:hAnsi="Arial" w:cs="Arial"/>
          <w:b/>
          <w:bCs/>
          <w:noProof/>
        </w:rPr>
      </w:pPr>
    </w:p>
    <w:p w14:paraId="229A528A" w14:textId="25940FFB" w:rsidR="00C12F7A" w:rsidDel="00984BAB" w:rsidRDefault="00C12F7A" w:rsidP="009F2E6F">
      <w:pPr>
        <w:spacing w:line="360" w:lineRule="auto"/>
        <w:jc w:val="both"/>
        <w:rPr>
          <w:ins w:id="34110" w:author="Ritu Kamra" w:date="2021-09-27T11:46:00Z"/>
          <w:del w:id="34111" w:author="Neeshu Bhadauriya" w:date="2021-09-27T16:43:00Z"/>
          <w:rFonts w:ascii="Arial" w:hAnsi="Arial" w:cs="Arial"/>
          <w:b/>
          <w:bCs/>
          <w:noProof/>
        </w:rPr>
      </w:pPr>
    </w:p>
    <w:p w14:paraId="34A936F6" w14:textId="2EDD86F6" w:rsidR="00C12F7A" w:rsidDel="00984BAB" w:rsidRDefault="00C12F7A" w:rsidP="009F2E6F">
      <w:pPr>
        <w:spacing w:line="360" w:lineRule="auto"/>
        <w:jc w:val="both"/>
        <w:rPr>
          <w:ins w:id="34112" w:author="Ritu Kamra" w:date="2021-09-27T11:46:00Z"/>
          <w:del w:id="34113" w:author="Neeshu Bhadauriya" w:date="2021-09-27T16:43:00Z"/>
          <w:rFonts w:ascii="Arial" w:hAnsi="Arial" w:cs="Arial"/>
          <w:b/>
          <w:bCs/>
          <w:noProof/>
        </w:rPr>
      </w:pPr>
    </w:p>
    <w:p w14:paraId="6D74DF02" w14:textId="084F8935" w:rsidR="00C12F7A" w:rsidDel="00984BAB" w:rsidRDefault="00C12F7A" w:rsidP="009F2E6F">
      <w:pPr>
        <w:spacing w:line="360" w:lineRule="auto"/>
        <w:jc w:val="both"/>
        <w:rPr>
          <w:ins w:id="34114" w:author="Ritu Kamra" w:date="2021-09-27T11:46:00Z"/>
          <w:del w:id="34115" w:author="Neeshu Bhadauriya" w:date="2021-09-27T16:43:00Z"/>
          <w:rFonts w:ascii="Arial" w:hAnsi="Arial" w:cs="Arial"/>
          <w:b/>
          <w:bCs/>
          <w:noProof/>
        </w:rPr>
      </w:pPr>
    </w:p>
    <w:p w14:paraId="0229356B" w14:textId="4C02CCF6" w:rsidR="00C12F7A" w:rsidDel="00984BAB" w:rsidRDefault="00C12F7A" w:rsidP="009F2E6F">
      <w:pPr>
        <w:spacing w:line="360" w:lineRule="auto"/>
        <w:jc w:val="both"/>
        <w:rPr>
          <w:ins w:id="34116" w:author="Ritu Kamra" w:date="2021-09-27T11:46:00Z"/>
          <w:del w:id="34117" w:author="Neeshu Bhadauriya" w:date="2021-09-27T16:43:00Z"/>
          <w:rFonts w:ascii="Arial" w:hAnsi="Arial" w:cs="Arial"/>
          <w:b/>
          <w:bCs/>
          <w:noProof/>
        </w:rPr>
      </w:pPr>
    </w:p>
    <w:p w14:paraId="63CE1B68" w14:textId="383E306D" w:rsidR="00C12F7A" w:rsidDel="00984BAB" w:rsidRDefault="00C12F7A" w:rsidP="009F2E6F">
      <w:pPr>
        <w:spacing w:line="360" w:lineRule="auto"/>
        <w:jc w:val="both"/>
        <w:rPr>
          <w:ins w:id="34118" w:author="Ritu Kamra" w:date="2021-09-27T11:46:00Z"/>
          <w:del w:id="34119" w:author="Neeshu Bhadauriya" w:date="2021-09-27T16:43:00Z"/>
          <w:rFonts w:ascii="Arial" w:hAnsi="Arial" w:cs="Arial"/>
          <w:b/>
          <w:bCs/>
          <w:noProof/>
        </w:rPr>
      </w:pPr>
    </w:p>
    <w:p w14:paraId="5C6F527D" w14:textId="3FEF11A2" w:rsidR="00C12F7A" w:rsidDel="00984BAB" w:rsidRDefault="00C12F7A" w:rsidP="009F2E6F">
      <w:pPr>
        <w:spacing w:line="360" w:lineRule="auto"/>
        <w:jc w:val="both"/>
        <w:rPr>
          <w:ins w:id="34120" w:author="Ritu Kamra" w:date="2021-09-27T11:46:00Z"/>
          <w:del w:id="34121" w:author="Neeshu Bhadauriya" w:date="2021-09-27T16:43:00Z"/>
          <w:rFonts w:ascii="Arial" w:hAnsi="Arial" w:cs="Arial"/>
          <w:b/>
          <w:bCs/>
          <w:noProof/>
        </w:rPr>
      </w:pPr>
    </w:p>
    <w:p w14:paraId="1B33B729" w14:textId="0B061429" w:rsidR="00C12F7A" w:rsidDel="00984BAB" w:rsidRDefault="00C12F7A" w:rsidP="009F2E6F">
      <w:pPr>
        <w:spacing w:line="360" w:lineRule="auto"/>
        <w:jc w:val="both"/>
        <w:rPr>
          <w:ins w:id="34122" w:author="Ritu Kamra" w:date="2021-09-27T11:46:00Z"/>
          <w:del w:id="34123" w:author="Neeshu Bhadauriya" w:date="2021-09-27T16:43:00Z"/>
          <w:rFonts w:ascii="Arial" w:hAnsi="Arial" w:cs="Arial"/>
          <w:b/>
          <w:bCs/>
          <w:noProof/>
        </w:rPr>
      </w:pPr>
    </w:p>
    <w:p w14:paraId="50A4EA94" w14:textId="0611433D" w:rsidR="00C12F7A" w:rsidDel="00984BAB" w:rsidRDefault="00C12F7A" w:rsidP="009F2E6F">
      <w:pPr>
        <w:spacing w:line="360" w:lineRule="auto"/>
        <w:jc w:val="both"/>
        <w:rPr>
          <w:ins w:id="34124" w:author="Ritu Kamra" w:date="2021-09-27T11:46:00Z"/>
          <w:del w:id="34125" w:author="Neeshu Bhadauriya" w:date="2021-09-27T16:43:00Z"/>
          <w:rFonts w:ascii="Arial" w:hAnsi="Arial" w:cs="Arial"/>
          <w:b/>
          <w:bCs/>
          <w:noProof/>
        </w:rPr>
      </w:pPr>
    </w:p>
    <w:p w14:paraId="532DC515" w14:textId="43931962" w:rsidR="00C12F7A" w:rsidDel="00984BAB" w:rsidRDefault="00C12F7A" w:rsidP="009F2E6F">
      <w:pPr>
        <w:spacing w:line="360" w:lineRule="auto"/>
        <w:jc w:val="both"/>
        <w:rPr>
          <w:ins w:id="34126" w:author="Ritu Kamra" w:date="2021-09-27T11:46:00Z"/>
          <w:del w:id="34127" w:author="Neeshu Bhadauriya" w:date="2021-09-27T16:43:00Z"/>
          <w:rFonts w:ascii="Arial" w:hAnsi="Arial" w:cs="Arial"/>
          <w:b/>
          <w:bCs/>
          <w:noProof/>
        </w:rPr>
      </w:pPr>
    </w:p>
    <w:p w14:paraId="64C45648" w14:textId="6DCE90EF" w:rsidR="00C12F7A" w:rsidDel="00984BAB" w:rsidRDefault="00C12F7A" w:rsidP="009F2E6F">
      <w:pPr>
        <w:spacing w:line="360" w:lineRule="auto"/>
        <w:jc w:val="both"/>
        <w:rPr>
          <w:ins w:id="34128" w:author="Ritu Kamra" w:date="2021-09-27T11:46:00Z"/>
          <w:del w:id="34129" w:author="Neeshu Bhadauriya" w:date="2021-09-27T16:43:00Z"/>
          <w:rFonts w:ascii="Arial" w:hAnsi="Arial" w:cs="Arial"/>
          <w:b/>
          <w:bCs/>
          <w:noProof/>
        </w:rPr>
      </w:pPr>
    </w:p>
    <w:p w14:paraId="31B4B8E5" w14:textId="1916F74C" w:rsidR="00C12F7A" w:rsidDel="00984BAB" w:rsidRDefault="00C12F7A" w:rsidP="009F2E6F">
      <w:pPr>
        <w:spacing w:line="360" w:lineRule="auto"/>
        <w:jc w:val="both"/>
        <w:rPr>
          <w:ins w:id="34130" w:author="Ritu Kamra" w:date="2021-09-27T11:46:00Z"/>
          <w:del w:id="34131" w:author="Neeshu Bhadauriya" w:date="2021-09-27T16:43:00Z"/>
          <w:rFonts w:ascii="Arial" w:hAnsi="Arial" w:cs="Arial"/>
          <w:b/>
          <w:bCs/>
          <w:noProof/>
        </w:rPr>
      </w:pPr>
    </w:p>
    <w:p w14:paraId="3471F10C" w14:textId="5A6D4000" w:rsidR="00C12F7A" w:rsidDel="00984BAB" w:rsidRDefault="00C12F7A" w:rsidP="009F2E6F">
      <w:pPr>
        <w:spacing w:line="360" w:lineRule="auto"/>
        <w:jc w:val="both"/>
        <w:rPr>
          <w:ins w:id="34132" w:author="Ritu Kamra" w:date="2021-09-27T11:46:00Z"/>
          <w:del w:id="34133" w:author="Neeshu Bhadauriya" w:date="2021-09-27T16:43:00Z"/>
          <w:rFonts w:ascii="Arial" w:hAnsi="Arial" w:cs="Arial"/>
          <w:b/>
          <w:bCs/>
          <w:noProof/>
        </w:rPr>
      </w:pPr>
    </w:p>
    <w:p w14:paraId="6D403ACF" w14:textId="7397BE86" w:rsidR="009F2E6F" w:rsidRDefault="005858C1" w:rsidP="009F2E6F">
      <w:pPr>
        <w:spacing w:line="360" w:lineRule="auto"/>
        <w:jc w:val="both"/>
        <w:rPr>
          <w:ins w:id="34134" w:author="Jaideep Kumar" w:date="2021-09-27T07:29:00Z"/>
          <w:rFonts w:ascii="Arial" w:hAnsi="Arial" w:cs="Arial"/>
          <w:b/>
          <w:bCs/>
        </w:rPr>
      </w:pPr>
      <w:ins w:id="34135" w:author="Jaideep Kumar" w:date="2021-09-27T07:29:00Z">
        <w:r>
          <w:rPr>
            <w:noProof/>
          </w:rPr>
          <w:pict w14:anchorId="3A2D36B0">
            <v:shape id="Text Box 1578" o:spid="_x0000_s1206" type="#_x0000_t202" style="position:absolute;left:0;text-align:left;margin-left:-17.25pt;margin-top:26.65pt;width:150.75pt;height:51pt;z-index:25236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" fillcolor="white [3201]" strokeweight=".5pt">
              <v:textbox>
                <w:txbxContent>
                  <w:p w14:paraId="47A05E21" w14:textId="77777777" w:rsidR="009F2E6F" w:rsidRDefault="009F2E6F" w:rsidP="009F2E6F">
                    <w:r w:rsidRPr="00BC6923">
                      <w:rPr>
                        <w:b/>
                        <w:bCs/>
                      </w:rPr>
                      <w:t>BPA:</w:t>
                    </w:r>
                    <w:r>
                      <w:t xml:space="preserve"> Phenol (1.08 USD ) &amp; Acetone (0.54 USD) (Mole Ration 2:1)) 1.77</w:t>
                    </w:r>
                    <w:r w:rsidRPr="00B70E59">
                      <w:rPr>
                        <w:b/>
                        <w:bCs/>
                      </w:rPr>
                      <w:t xml:space="preserve"> </w:t>
                    </w:r>
                    <w:r>
                      <w:rPr>
                        <w:b/>
                        <w:bCs/>
                      </w:rPr>
                      <w:t>USD</w:t>
                    </w:r>
                    <w:r w:rsidRPr="00B70E59">
                      <w:rPr>
                        <w:b/>
                        <w:bCs/>
                      </w:rPr>
                      <w:t>)</w:t>
                    </w:r>
                  </w:p>
                </w:txbxContent>
              </v:textbox>
            </v:shape>
          </w:pict>
        </w:r>
        <w:r w:rsidR="009F2E6F" w:rsidRPr="00943576">
          <w:rPr>
            <w:rFonts w:ascii="Arial" w:hAnsi="Arial" w:cs="Arial"/>
            <w:b/>
            <w:bCs/>
            <w:noProof/>
          </w:rPr>
          <w:t>Value Chain Flow</w:t>
        </w:r>
        <w:r w:rsidR="009F2E6F" w:rsidRPr="00943576">
          <w:rPr>
            <w:rFonts w:ascii="Arial" w:hAnsi="Arial" w:cs="Arial"/>
            <w:b/>
            <w:bCs/>
          </w:rPr>
          <w:t xml:space="preserve"> </w:t>
        </w:r>
        <w:r w:rsidR="009F2E6F" w:rsidRPr="00120A95">
          <w:rPr>
            <w:rFonts w:ascii="Arial" w:hAnsi="Arial" w:cs="Arial"/>
            <w:b/>
            <w:bCs/>
          </w:rPr>
          <w:t>for Captive</w:t>
        </w:r>
        <w:r w:rsidR="009F2E6F">
          <w:rPr>
            <w:rFonts w:ascii="Arial" w:hAnsi="Arial" w:cs="Arial"/>
            <w:b/>
            <w:bCs/>
          </w:rPr>
          <w:t xml:space="preserve"> Liquid</w:t>
        </w:r>
        <w:r w:rsidR="009F2E6F" w:rsidRPr="00120A95">
          <w:rPr>
            <w:rFonts w:ascii="Arial" w:hAnsi="Arial" w:cs="Arial"/>
            <w:b/>
            <w:bCs/>
          </w:rPr>
          <w:t xml:space="preserve"> Epoxy Resin Manufacturer</w:t>
        </w:r>
      </w:ins>
    </w:p>
    <w:p w14:paraId="541D09FD" w14:textId="180A02BF" w:rsidR="009F2E6F" w:rsidRDefault="005858C1" w:rsidP="009F2E6F">
      <w:pPr>
        <w:spacing w:line="360" w:lineRule="auto"/>
        <w:jc w:val="both"/>
        <w:rPr>
          <w:ins w:id="34136" w:author="Jaideep Kumar" w:date="2021-09-27T07:29:00Z"/>
          <w:rFonts w:ascii="Arial" w:hAnsi="Arial" w:cs="Arial"/>
          <w:b/>
          <w:bCs/>
        </w:rPr>
      </w:pPr>
      <w:ins w:id="34137" w:author="Jaideep Kumar" w:date="2021-09-27T07:29:00Z">
        <w:r>
          <w:rPr>
            <w:noProof/>
          </w:rPr>
          <w:pict w14:anchorId="449B61F6">
            <v:shape id="Straight Arrow Connector 23" o:spid="_x0000_s1205" type="#_x0000_t32" style="position:absolute;left:0;text-align:left;margin-left:113.55pt;margin-top:630.35pt;width:143.85pt;height:0;z-index:25235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" strokecolor="black [3213]" strokeweight="3pt">
              <v:stroke endarrow="block" joinstyle="miter"/>
              <o:lock v:ext="edit" shapetype="f"/>
            </v:shape>
          </w:pict>
        </w:r>
        <w:r>
          <w:rPr>
            <w:noProof/>
          </w:rPr>
          <w:pict w14:anchorId="36EC6A0D">
            <v:shape id="Straight Arrow Connector 22" o:spid="_x0000_s1204" type="#_x0000_t32" style="position:absolute;left:0;text-align:left;margin-left:112.6pt;margin-top:611.8pt;width:143.85pt;height:0;z-index:25235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" strokecolor="black [3213]" strokeweight="3pt">
              <v:stroke endarrow="block" joinstyle="miter"/>
              <o:lock v:ext="edit" shapetype="f"/>
            </v:shape>
          </w:pict>
        </w:r>
        <w:r>
          <w:rPr>
            <w:noProof/>
          </w:rPr>
          <w:pict w14:anchorId="5F0E1CE1">
            <v:shape id="_x0000_s1203" type="#_x0000_t202" style="position:absolute;left:0;text-align:left;margin-left:102pt;margin-top:581.15pt;width:141.4pt;height:31.5pt;z-index:25235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" filled="f" stroked="f">
              <v:textbox>
                <w:txbxContent>
                  <w:p w14:paraId="6E47EA42" w14:textId="77777777" w:rsidR="009F2E6F" w:rsidRDefault="009F2E6F" w:rsidP="009F2E6F">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 xml:space="preserve">Paints and Coatings </w:t>
                    </w:r>
                    <w:r>
                      <w:rPr>
                        <w:rFonts w:ascii="Verdana" w:eastAsia="Verdana" w:hAnsi="Verdana" w:cs="Verdana"/>
                        <w:b/>
                        <w:bCs/>
                        <w:color w:val="538135" w:themeColor="accent6" w:themeShade="BF"/>
                        <w:kern w:val="24"/>
                        <w:sz w:val="20"/>
                        <w:szCs w:val="20"/>
                        <w:lang w:val="en-US"/>
                      </w:rPr>
                      <w:t>(40-46%)</w:t>
                    </w:r>
                  </w:p>
                </w:txbxContent>
              </v:textbox>
            </v:shape>
          </w:pict>
        </w:r>
        <w:r>
          <w:rPr>
            <w:noProof/>
          </w:rPr>
          <w:pict w14:anchorId="1C46FF82">
            <v:shape id="_x0000_s1202" type="#_x0000_t32" style="position:absolute;left:0;text-align:left;margin-left:109.5pt;margin-top:580.5pt;width:153.05pt;height:0;z-index:25238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" strokecolor="black [3213]" strokeweight="3pt">
              <v:stroke endarrow="block" joinstyle="miter"/>
              <o:lock v:ext="edit" shapetype="f"/>
            </v:shape>
          </w:pict>
        </w:r>
        <w:r>
          <w:rPr>
            <w:noProof/>
          </w:rPr>
          <w:pict w14:anchorId="2EDD39FD">
            <v:shape id="Straight Arrow Connector 24" o:spid="_x0000_s1201" type="#_x0000_t32" style="position:absolute;left:0;text-align:left;margin-left:111.2pt;margin-top:550pt;width:141.7pt;height:1.6pt;z-index:25235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" strokecolor="black [3213]" strokeweight="3pt">
              <v:stroke endarrow="block" joinstyle="miter"/>
              <o:lock v:ext="edit" shapetype="f"/>
            </v:shape>
          </w:pict>
        </w:r>
        <w:r>
          <w:rPr>
            <w:noProof/>
          </w:rPr>
          <w:pict w14:anchorId="38A0C8CB">
            <v:shape id="_x0000_s1200" type="#_x0000_t202" style="position:absolute;left:0;text-align:left;margin-left:102.75pt;margin-top:527.9pt;width:208.3pt;height:27.75pt;z-index:25235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" filled="f" stroked="f">
              <v:textbox>
                <w:txbxContent>
                  <w:p w14:paraId="57F2D0C0" w14:textId="77777777" w:rsidR="009F2E6F" w:rsidRDefault="009F2E6F" w:rsidP="009F2E6F">
                    <w:pPr>
                      <w:rPr>
                        <w:rFonts w:ascii="Verdana" w:eastAsia="Verdana" w:hAnsi="Verdana" w:cs="Verdana"/>
                        <w:b/>
                        <w:bCs/>
                        <w:color w:val="000000" w:themeColor="text1"/>
                        <w:kern w:val="24"/>
                        <w:sz w:val="20"/>
                        <w:szCs w:val="20"/>
                        <w:lang w:val="en-US"/>
                      </w:rPr>
                    </w:pPr>
                    <w:r w:rsidRPr="007B5CA8">
                      <w:rPr>
                        <w:rFonts w:ascii="Verdana" w:eastAsia="Verdana" w:hAnsi="Verdana" w:cs="Verdana"/>
                        <w:b/>
                        <w:bCs/>
                        <w:color w:val="000000" w:themeColor="text1"/>
                        <w:kern w:val="24"/>
                        <w:sz w:val="20"/>
                        <w:szCs w:val="20"/>
                        <w:lang w:val="en-US"/>
                      </w:rPr>
                      <w:t xml:space="preserve">Adhesive &amp; sealant </w:t>
                    </w:r>
                    <w:r>
                      <w:rPr>
                        <w:rFonts w:ascii="Verdana" w:eastAsia="Verdana" w:hAnsi="Verdana" w:cs="Verdana"/>
                        <w:b/>
                        <w:bCs/>
                        <w:color w:val="000000" w:themeColor="text1"/>
                        <w:kern w:val="24"/>
                        <w:sz w:val="20"/>
                        <w:szCs w:val="20"/>
                        <w:lang w:val="en-US"/>
                      </w:rPr>
                      <w:t xml:space="preserve"> </w:t>
                    </w:r>
                    <w:r>
                      <w:rPr>
                        <w:rFonts w:ascii="Verdana" w:eastAsia="Verdana" w:hAnsi="Verdana" w:cs="Verdana"/>
                        <w:b/>
                        <w:bCs/>
                        <w:color w:val="538135" w:themeColor="accent6" w:themeShade="BF"/>
                        <w:kern w:val="24"/>
                        <w:sz w:val="20"/>
                        <w:szCs w:val="20"/>
                        <w:lang w:val="en-US"/>
                      </w:rPr>
                      <w:t>(20-25%)</w:t>
                    </w:r>
                  </w:p>
                </w:txbxContent>
              </v:textbox>
            </v:shape>
          </w:pict>
        </w:r>
        <w:r>
          <w:rPr>
            <w:noProof/>
          </w:rPr>
          <w:pict w14:anchorId="3F6C708E">
            <v:shape id="_x0000_s1199" type="#_x0000_t202" style="position:absolute;left:0;text-align:left;margin-left:102pt;margin-top:549.65pt;width:211.5pt;height:32.25pt;z-index:25235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" filled="f" stroked="f">
              <v:textbox>
                <w:txbxContent>
                  <w:p w14:paraId="193F2973" w14:textId="77777777" w:rsidR="009F2E6F" w:rsidRDefault="009F2E6F" w:rsidP="009F2E6F">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 xml:space="preserve">Electronics And Electrical </w:t>
                    </w:r>
                    <w:r>
                      <w:rPr>
                        <w:rFonts w:ascii="Verdana" w:eastAsia="Verdana" w:hAnsi="Verdana" w:cs="Verdana"/>
                        <w:b/>
                        <w:bCs/>
                        <w:color w:val="538135" w:themeColor="accent6" w:themeShade="BF"/>
                        <w:kern w:val="24"/>
                        <w:sz w:val="20"/>
                        <w:szCs w:val="20"/>
                        <w:lang w:val="en-US"/>
                      </w:rPr>
                      <w:t>(6-8%)</w:t>
                    </w:r>
                  </w:p>
                </w:txbxContent>
              </v:textbox>
            </v:shape>
          </w:pict>
        </w:r>
        <w:r>
          <w:rPr>
            <w:noProof/>
          </w:rPr>
          <w:pict w14:anchorId="65E1151C">
            <v:rect id="Rectangle 7" o:spid="_x0000_s1198" style="position:absolute;left:0;text-align:left;margin-left:218pt;margin-top:341.8pt;width:90.65pt;height:19.35pt;z-index:2523443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" filled="f" stroked="f">
              <v:textbox style="mso-fit-shape-to-text:t">
                <w:txbxContent>
                  <w:p w14:paraId="2725D022" w14:textId="77777777" w:rsidR="009F2E6F" w:rsidRDefault="009F2E6F" w:rsidP="009F2E6F">
                    <w:pP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Manufacturer</w:t>
                    </w:r>
                  </w:p>
                </w:txbxContent>
              </v:textbox>
            </v:rect>
          </w:pict>
        </w:r>
        <w:r>
          <w:rPr>
            <w:noProof/>
          </w:rPr>
          <w:pict w14:anchorId="5B843C08">
            <v:shape id="_x0000_s1197" type="#_x0000_t202" style="position:absolute;left:0;text-align:left;margin-left:357pt;margin-top:349.4pt;width:102pt;height:85.15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" filled="f" stroked="f">
              <v:textbox>
                <w:txbxContent>
                  <w:p w14:paraId="70AE7A65" w14:textId="77777777" w:rsidR="009F2E6F" w:rsidRDefault="009F2E6F" w:rsidP="009F2E6F">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Percentage Margin 26 %</w:t>
                    </w:r>
                  </w:p>
                  <w:p w14:paraId="709A70EB" w14:textId="77777777" w:rsidR="009F2E6F" w:rsidRDefault="009F2E6F" w:rsidP="009F2E6F">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Including Transportation charges</w:t>
                    </w:r>
                  </w:p>
                </w:txbxContent>
              </v:textbox>
            </v:shape>
          </w:pict>
        </w:r>
        <w:r>
          <w:rPr>
            <w:noProof/>
          </w:rPr>
          <w:pict w14:anchorId="30717C65">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3" o:spid="_x0000_s1196" type="#_x0000_t34" style="position:absolute;left:0;text-align:left;margin-left:161.95pt;margin-top:181.4pt;width:81.75pt;height:42pt;flip:x;z-index:25237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" strokecolor="#4472c4 [3204]" strokeweight=".5pt">
              <v:stroke endarrow="block"/>
              <w10:wrap type="topAndBottom"/>
            </v:shape>
          </w:pict>
        </w:r>
        <w:r>
          <w:rPr>
            <w:noProof/>
          </w:rPr>
          <w:pict w14:anchorId="1B8C533E">
            <v:shape id="Straight Arrow Connector 57" o:spid="_x0000_s1195" type="#_x0000_t32" style="position:absolute;left:0;text-align:left;margin-left:315pt;margin-top:158.15pt;width:62.35pt;height:0;flip:x;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" strokecolor="#4472c4 [3204]" strokeweight=".5pt">
              <v:stroke endarrow="block" joinstyle="miter"/>
            </v:shape>
          </w:pict>
        </w:r>
        <w:r>
          <w:rPr>
            <w:noProof/>
          </w:rPr>
          <w:pict w14:anchorId="47AE7648">
            <v:shape id="Text Box 58" o:spid="_x0000_s1194" type="#_x0000_t202" style="position:absolute;left:0;text-align:left;margin-left:215.25pt;margin-top:131.15pt;width:98.25pt;height:50.25pt;z-index:25237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" fillcolor="white [3201]" strokeweight=".5pt">
              <v:textbox>
                <w:txbxContent>
                  <w:p w14:paraId="6FEAEDDD" w14:textId="77777777" w:rsidR="009F2E6F" w:rsidRDefault="009F2E6F" w:rsidP="009F2E6F">
                    <w:r>
                      <w:t>Current Selling Price (3.09</w:t>
                    </w:r>
                    <w:r w:rsidRPr="00B70E59">
                      <w:rPr>
                        <w:b/>
                        <w:bCs/>
                      </w:rPr>
                      <w:t xml:space="preserve"> </w:t>
                    </w:r>
                    <w:r>
                      <w:rPr>
                        <w:b/>
                        <w:bCs/>
                      </w:rPr>
                      <w:t>USD</w:t>
                    </w:r>
                    <w:r w:rsidRPr="00B70E59">
                      <w:t>)</w:t>
                    </w:r>
                    <w:r>
                      <w:t xml:space="preserve"> Direct Sales</w:t>
                    </w:r>
                  </w:p>
                </w:txbxContent>
              </v:textbox>
            </v:shape>
          </w:pict>
        </w:r>
        <w:r>
          <w:rPr>
            <w:noProof/>
          </w:rPr>
          <w:pict w14:anchorId="758D142B">
            <v:shape id="Text Box 1588" o:spid="_x0000_s1193" type="#_x0000_t202" style="position:absolute;left:0;text-align:left;margin-left:429.75pt;margin-top:34.4pt;width:60pt;height:51.75pt;z-index:25236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" fillcolor="white [3201]" strokeweight=".5pt">
              <v:textbox>
                <w:txbxContent>
                  <w:p w14:paraId="22B4394A" w14:textId="77777777" w:rsidR="009F2E6F" w:rsidRDefault="009F2E6F" w:rsidP="009F2E6F">
                    <w:r>
                      <w:t>Overhead Cost (</w:t>
                    </w:r>
                    <w:r>
                      <w:rPr>
                        <w:b/>
                        <w:bCs/>
                      </w:rPr>
                      <w:t>0.86</w:t>
                    </w:r>
                    <w:r w:rsidRPr="00B70E59">
                      <w:rPr>
                        <w:b/>
                        <w:bCs/>
                      </w:rPr>
                      <w:t>$</w:t>
                    </w:r>
                    <w:r w:rsidRPr="00B70E59">
                      <w:t>)</w:t>
                    </w:r>
                  </w:p>
                </w:txbxContent>
              </v:textbox>
            </v:shape>
          </w:pict>
        </w:r>
        <w:r>
          <w:rPr>
            <w:noProof/>
          </w:rPr>
          <w:pict w14:anchorId="636F7220">
            <v:shapetype id="_x0000_t33" coordsize="21600,21600" o:spt="33" o:oned="t" path="m,l21600,r,21600e" filled="f">
              <v:stroke joinstyle="miter"/>
              <v:path arrowok="t" fillok="f" o:connecttype="none"/>
              <o:lock v:ext="edit" shapetype="t"/>
            </v:shapetype>
            <v:shape id="Connector: Elbow 19" o:spid="_x0000_s1192" type="#_x0000_t33" style="position:absolute;left:0;text-align:left;margin-left:75pt;margin-top:223.4pt;width:87pt;height:37.3pt;rotation:180;flip:y;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" strokecolor="#525252 [1606]" strokeweight="3pt">
              <v:stroke endarrow="block"/>
              <o:lock v:ext="edit" shapetype="f"/>
            </v:shape>
          </w:pict>
        </w:r>
        <w:r>
          <w:rPr>
            <w:noProof/>
          </w:rPr>
          <w:pict w14:anchorId="4F0BFE3D">
            <v:shape id="TextBox 17" o:spid="_x0000_s1191" type="#_x0000_t202" style="position:absolute;left:0;text-align:left;margin-left:89.2pt;margin-top:249.55pt;width:112.75pt;height:19.35pt;z-index:25234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" filled="f" stroked="f">
              <v:textbox style="mso-fit-shape-to-text:t">
                <w:txbxContent>
                  <w:p w14:paraId="7706850D" w14:textId="77777777" w:rsidR="009F2E6F" w:rsidRDefault="009F2E6F" w:rsidP="009F2E6F">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Direct Sales</w:t>
                    </w:r>
                  </w:p>
                </w:txbxContent>
              </v:textbox>
            </v:shape>
          </w:pict>
        </w:r>
        <w:r>
          <w:rPr>
            <w:noProof/>
          </w:rPr>
          <w:pict w14:anchorId="6DB34995">
            <v:shape id="TextBox 20" o:spid="_x0000_s1190" type="#_x0000_t202" style="position:absolute;left:0;text-align:left;margin-left:45.15pt;margin-top:286.1pt;width:118.95pt;height:31.5pt;z-index:25235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" filled="f" stroked="f">
              <v:textbox style="mso-fit-shape-to-text:t">
                <w:txbxContent>
                  <w:p w14:paraId="502B3444" w14:textId="77777777" w:rsidR="009F2E6F" w:rsidRDefault="009F2E6F" w:rsidP="009F2E6F">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Percentage Margin 29 %</w:t>
                    </w:r>
                  </w:p>
                </w:txbxContent>
              </v:textbox>
            </v:shape>
          </w:pict>
        </w:r>
        <w:r>
          <w:rPr>
            <w:noProof/>
          </w:rPr>
          <w:pict w14:anchorId="20A69F78">
            <v:rect id="Rectangle 15" o:spid="_x0000_s1189" style="position:absolute;left:0;text-align:left;margin-left:0;margin-top:383.65pt;width:215.5pt;height:31.5pt;z-index:2523473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" filled="f" stroked="f">
              <v:textbox style="mso-fit-shape-to-text:t">
                <w:txbxContent>
                  <w:p w14:paraId="2480E7F3" w14:textId="77777777" w:rsidR="009F2E6F" w:rsidRDefault="009F2E6F" w:rsidP="009F2E6F">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Company Website/Direct Export/Direct Sales </w:t>
                    </w:r>
                  </w:p>
                </w:txbxContent>
              </v:textbox>
              <w10:wrap anchorx="margin"/>
            </v:rect>
          </w:pict>
        </w:r>
        <w:r w:rsidR="009F2E6F">
          <w:rPr>
            <w:rFonts w:ascii="Arial" w:hAnsi="Arial" w:cs="Arial"/>
            <w:b/>
            <w:bCs/>
          </w:rPr>
          <w:t xml:space="preserve">                                                                                              </w:t>
        </w:r>
      </w:ins>
    </w:p>
    <w:p w14:paraId="7915133C" w14:textId="60190430" w:rsidR="009F2E6F" w:rsidRDefault="005858C1" w:rsidP="009F2E6F">
      <w:pPr>
        <w:spacing w:line="360" w:lineRule="auto"/>
        <w:jc w:val="both"/>
        <w:rPr>
          <w:ins w:id="34138" w:author="Jaideep Kumar" w:date="2021-09-27T07:29:00Z"/>
          <w:rFonts w:ascii="Arial" w:hAnsi="Arial" w:cs="Arial"/>
          <w:b/>
          <w:bCs/>
        </w:rPr>
      </w:pPr>
      <w:ins w:id="34139" w:author="Jaideep Kumar" w:date="2021-09-27T07:29:00Z">
        <w:r>
          <w:rPr>
            <w:noProof/>
          </w:rPr>
          <w:pict w14:anchorId="49F53C59">
            <v:shape id="Text Box 1594" o:spid="_x0000_s1188" type="#_x0000_t202" style="position:absolute;left:0;text-align:left;margin-left:-17.25pt;margin-top:25.95pt;width:153.5pt;height:48pt;z-index:25236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" fillcolor="white [3201]" strokeweight=".5pt">
              <v:textbox>
                <w:txbxContent>
                  <w:p w14:paraId="004F278E" w14:textId="77777777" w:rsidR="009F2E6F" w:rsidRDefault="009F2E6F" w:rsidP="009F2E6F">
                    <w:r w:rsidRPr="00BC6923">
                      <w:rPr>
                        <w:b/>
                        <w:bCs/>
                      </w:rPr>
                      <w:t>ECH</w:t>
                    </w:r>
                    <w:r>
                      <w:t>: Propylene (1.13USD), Chlorine Gas () &amp; Lime (Mole Ration 2:2:1)) (</w:t>
                    </w:r>
                    <w:r>
                      <w:rPr>
                        <w:b/>
                        <w:bCs/>
                      </w:rPr>
                      <w:t>1.56 USD</w:t>
                    </w:r>
                    <w:r w:rsidRPr="00B70E59">
                      <w:rPr>
                        <w:b/>
                        <w:bCs/>
                      </w:rPr>
                      <w:t>)</w:t>
                    </w:r>
                  </w:p>
                  <w:p w14:paraId="77AD10A1" w14:textId="77777777" w:rsidR="009F2E6F" w:rsidRDefault="009F2E6F" w:rsidP="009F2E6F"/>
                </w:txbxContent>
              </v:textbox>
            </v:shape>
          </w:pict>
        </w:r>
        <w:r>
          <w:rPr>
            <w:noProof/>
          </w:rPr>
          <w:pict w14:anchorId="3301CF62">
            <v:shape id="Text Box 1595" o:spid="_x0000_s1187" type="#_x0000_t202" style="position:absolute;left:0;text-align:left;margin-left:321.75pt;margin-top:8.9pt;width:82.5pt;height:37.5pt;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" fillcolor="white [3201]" strokeweight=".5pt">
              <v:textbox>
                <w:txbxContent>
                  <w:p w14:paraId="4563EA79" w14:textId="77777777" w:rsidR="009F2E6F" w:rsidRDefault="009F2E6F" w:rsidP="009F2E6F">
                    <w:r>
                      <w:t>Packaging Cost (</w:t>
                    </w:r>
                    <w:r w:rsidRPr="00B70E59">
                      <w:rPr>
                        <w:b/>
                        <w:bCs/>
                      </w:rPr>
                      <w:t>0.</w:t>
                    </w:r>
                    <w:r>
                      <w:rPr>
                        <w:b/>
                        <w:bCs/>
                      </w:rPr>
                      <w:t>26</w:t>
                    </w:r>
                    <w:r w:rsidRPr="00B70E59">
                      <w:rPr>
                        <w:b/>
                        <w:bCs/>
                      </w:rPr>
                      <w:t xml:space="preserve"> $)</w:t>
                    </w:r>
                  </w:p>
                </w:txbxContent>
              </v:textbox>
            </v:shape>
          </w:pict>
        </w:r>
        <w:r>
          <w:rPr>
            <w:noProof/>
          </w:rPr>
          <w:pict w14:anchorId="3DA4DE50">
            <v:shape id="Straight Arrow Connector 1596" o:spid="_x0000_s1186" type="#_x0000_t32" style="position:absolute;left:0;text-align:left;margin-left:139.5pt;margin-top:21.8pt;width:40.6pt;height:0;z-index:25236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" strokecolor="#4472c4 [3204]" strokeweight=".5pt">
              <v:stroke endarrow="block" joinstyle="miter"/>
            </v:shape>
          </w:pict>
        </w:r>
        <w:r>
          <w:rPr>
            <w:noProof/>
          </w:rPr>
          <w:pict w14:anchorId="45F83387">
            <v:shape id="Text Box 1597" o:spid="_x0000_s1185" type="#_x0000_t202" style="position:absolute;left:0;text-align:left;margin-left:180pt;margin-top:8.9pt;width:99.3pt;height:38.25pt;z-index:25236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" fillcolor="white [3201]" strokeweight=".5pt">
              <v:textbox>
                <w:txbxContent>
                  <w:p w14:paraId="25270118" w14:textId="77777777" w:rsidR="009F2E6F" w:rsidRDefault="009F2E6F" w:rsidP="009F2E6F">
                    <w:pPr>
                      <w:jc w:val="center"/>
                    </w:pPr>
                    <w:r>
                      <w:t>Raw Material Cost (</w:t>
                    </w:r>
                    <w:r>
                      <w:rPr>
                        <w:b/>
                        <w:bCs/>
                      </w:rPr>
                      <w:t>1.27</w:t>
                    </w:r>
                    <w:r w:rsidRPr="00B70E59">
                      <w:rPr>
                        <w:b/>
                        <w:bCs/>
                      </w:rPr>
                      <w:t xml:space="preserve"> $)</w:t>
                    </w:r>
                  </w:p>
                </w:txbxContent>
              </v:textbox>
            </v:shape>
          </w:pict>
        </w:r>
        <w:r w:rsidR="009F2E6F">
          <w:rPr>
            <w:rFonts w:ascii="Arial" w:hAnsi="Arial" w:cs="Arial"/>
            <w:b/>
            <w:bCs/>
          </w:rPr>
          <w:t xml:space="preserve">                                                                                           </w:t>
        </w:r>
      </w:ins>
    </w:p>
    <w:p w14:paraId="388FED51" w14:textId="58B2A421" w:rsidR="009F2E6F" w:rsidRDefault="005858C1" w:rsidP="009F2E6F">
      <w:pPr>
        <w:spacing w:line="360" w:lineRule="auto"/>
        <w:jc w:val="both"/>
        <w:rPr>
          <w:ins w:id="34140" w:author="Jaideep Kumar" w:date="2021-09-27T07:29:00Z"/>
          <w:rFonts w:ascii="Arial" w:hAnsi="Arial" w:cs="Arial"/>
          <w:b/>
          <w:bCs/>
        </w:rPr>
      </w:pPr>
      <w:ins w:id="34141" w:author="Jaideep Kumar" w:date="2021-09-27T07:29:00Z">
        <w:r>
          <w:rPr>
            <w:noProof/>
          </w:rPr>
          <w:pict w14:anchorId="778587AB">
            <v:shape id="Straight Arrow Connector 1598" o:spid="_x0000_s1184" type="#_x0000_t32" style="position:absolute;left:0;text-align:left;margin-left:403.5pt;margin-top:4.45pt;width:25.5pt;height:0;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" strokecolor="#4472c4 [3204]" strokeweight=".5pt">
              <v:stroke endarrow="block" joinstyle="miter"/>
            </v:shape>
          </w:pict>
        </w:r>
        <w:r>
          <w:rPr>
            <w:noProof/>
          </w:rPr>
          <w:pict w14:anchorId="45A61280">
            <v:shape id="Straight Arrow Connector 59" o:spid="_x0000_s1183" type="#_x0000_t32" style="position:absolute;left:0;text-align:left;margin-left:280.5pt;margin-top:.65pt;width:41.25pt;height:0;flip:y;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" strokecolor="#4472c4 [3204]" strokeweight=".5pt">
              <v:stroke endarrow="block" joinstyle="miter"/>
            </v:shape>
          </w:pict>
        </w:r>
      </w:ins>
    </w:p>
    <w:p w14:paraId="04901478" w14:textId="73DD3603" w:rsidR="009F2E6F" w:rsidRDefault="005858C1" w:rsidP="009F2E6F">
      <w:pPr>
        <w:spacing w:line="360" w:lineRule="auto"/>
        <w:jc w:val="both"/>
        <w:rPr>
          <w:ins w:id="34142" w:author="Jaideep Kumar" w:date="2021-09-27T07:29:00Z"/>
          <w:rFonts w:ascii="Arial" w:hAnsi="Arial" w:cs="Arial"/>
          <w:b/>
          <w:bCs/>
        </w:rPr>
      </w:pPr>
      <w:ins w:id="34143" w:author="Jaideep Kumar" w:date="2021-09-27T07:29:00Z">
        <w:r>
          <w:rPr>
            <w:noProof/>
          </w:rPr>
          <w:pict w14:anchorId="03912FA3">
            <v:shape id="Text Box 1599" o:spid="_x0000_s1182" type="#_x0000_t202" style="position:absolute;left:0;text-align:left;margin-left:-17.25pt;margin-top:20.75pt;width:153.75pt;height:34.5pt;z-index:25242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" fillcolor="white [3201]" strokeweight=".5pt">
              <v:textbox>
                <w:txbxContent>
                  <w:p w14:paraId="6461C717" w14:textId="77777777" w:rsidR="009F2E6F" w:rsidRPr="00F724CA" w:rsidRDefault="009F2E6F" w:rsidP="009F2E6F">
                    <w:pPr>
                      <w:rPr>
                        <w:lang w:val="en-US"/>
                      </w:rPr>
                    </w:pPr>
                    <w:r>
                      <w:rPr>
                        <w:b/>
                        <w:bCs/>
                        <w:lang w:val="en-US"/>
                      </w:rPr>
                      <w:t>Caustic Lye (48%) (0.16$)</w:t>
                    </w:r>
                  </w:p>
                </w:txbxContent>
              </v:textbox>
            </v:shape>
          </w:pict>
        </w:r>
        <w:r>
          <w:rPr>
            <w:noProof/>
          </w:rPr>
          <w:pict w14:anchorId="5A2DC9EF">
            <v:shape id="Straight Arrow Connector 61" o:spid="_x0000_s1181" type="#_x0000_t32" style="position:absolute;left:0;text-align:left;margin-left:460.5pt;margin-top:5.2pt;width:0;height:45.35pt;z-index:25237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" strokecolor="#4472c4 [3204]" strokeweight=".5pt">
              <v:stroke endarrow="block" joinstyle="miter"/>
            </v:shape>
          </w:pict>
        </w:r>
      </w:ins>
    </w:p>
    <w:p w14:paraId="266E037B" w14:textId="5B637A7A" w:rsidR="009F2E6F" w:rsidRDefault="005858C1" w:rsidP="009F2E6F">
      <w:pPr>
        <w:spacing w:line="360" w:lineRule="auto"/>
        <w:jc w:val="both"/>
        <w:rPr>
          <w:ins w:id="34144" w:author="Jaideep Kumar" w:date="2021-09-27T07:29:00Z"/>
          <w:rFonts w:ascii="Arial" w:hAnsi="Arial" w:cs="Arial"/>
          <w:b/>
          <w:bCs/>
        </w:rPr>
      </w:pPr>
      <w:ins w:id="34145" w:author="Jaideep Kumar" w:date="2021-09-27T07:29:00Z">
        <w:r>
          <w:rPr>
            <w:noProof/>
          </w:rPr>
          <w:pict w14:anchorId="03A7E75D">
            <v:shape id="Text Box 1600" o:spid="_x0000_s1180" type="#_x0000_t202" style="position:absolute;left:0;text-align:left;margin-left:381.75pt;margin-top:23.25pt;width:108.15pt;height:48pt;z-index:25237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" fillcolor="white [3201]" strokeweight=".5pt">
              <v:textbox>
                <w:txbxContent>
                  <w:p w14:paraId="161FA13D" w14:textId="77777777" w:rsidR="009F2E6F" w:rsidRDefault="009F2E6F" w:rsidP="009F2E6F">
                    <w:r>
                      <w:t>Total Cost Incurred (</w:t>
                    </w:r>
                    <w:r>
                      <w:rPr>
                        <w:b/>
                        <w:bCs/>
                      </w:rPr>
                      <w:t>2.39</w:t>
                    </w:r>
                    <w:r w:rsidRPr="00B70E59">
                      <w:rPr>
                        <w:b/>
                        <w:bCs/>
                      </w:rPr>
                      <w:t xml:space="preserve"> </w:t>
                    </w:r>
                    <w:r>
                      <w:rPr>
                        <w:b/>
                        <w:bCs/>
                      </w:rPr>
                      <w:t>USD</w:t>
                    </w:r>
                    <w:r w:rsidRPr="00B70E59">
                      <w:t>)</w:t>
                    </w:r>
                  </w:p>
                </w:txbxContent>
              </v:textbox>
            </v:shape>
          </w:pict>
        </w:r>
      </w:ins>
    </w:p>
    <w:p w14:paraId="65884EE3" w14:textId="77777777" w:rsidR="009F2E6F" w:rsidRDefault="009F2E6F" w:rsidP="009F2E6F">
      <w:pPr>
        <w:spacing w:line="360" w:lineRule="auto"/>
        <w:jc w:val="both"/>
        <w:rPr>
          <w:ins w:id="34146" w:author="Jaideep Kumar" w:date="2021-09-27T07:29:00Z"/>
          <w:rFonts w:ascii="Arial" w:hAnsi="Arial" w:cs="Arial"/>
          <w:b/>
          <w:bCs/>
        </w:rPr>
      </w:pPr>
    </w:p>
    <w:p w14:paraId="39474610" w14:textId="2B00933A" w:rsidR="009F2E6F" w:rsidRDefault="005858C1" w:rsidP="009F2E6F">
      <w:pPr>
        <w:spacing w:line="360" w:lineRule="auto"/>
        <w:jc w:val="both"/>
        <w:rPr>
          <w:ins w:id="34147" w:author="Jaideep Kumar" w:date="2021-09-27T07:29:00Z"/>
          <w:rFonts w:ascii="Arial" w:hAnsi="Arial" w:cs="Arial"/>
          <w:b/>
          <w:bCs/>
        </w:rPr>
      </w:pPr>
      <w:ins w:id="34148" w:author="Jaideep Kumar" w:date="2021-09-27T07:29:00Z">
        <w:del w:id="34149" w:author="Ritu Kamra" w:date="2021-09-27T19:45:00Z">
          <w:r>
            <w:rPr>
              <w:noProof/>
            </w:rPr>
            <w:pict w14:anchorId="74EFB506">
              <v:shape id="Straight Arrow Connector 30" o:spid="_x0000_s1179" type="#_x0000_t32" style="position:absolute;left:0;text-align:left;margin-left:513.3pt;margin-top:60.8pt;width:0;height:114.75pt;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" strokecolor="#525252 [1606]" strokeweight="3pt">
                <v:stroke dashstyle="longDash" endarrow="block" joinstyle="miter"/>
                <o:lock v:ext="edit" shapetype="f"/>
              </v:shape>
            </w:pict>
          </w:r>
        </w:del>
        <w:r>
          <w:rPr>
            <w:noProof/>
          </w:rPr>
          <w:pict w14:anchorId="31B5D3C1">
            <v:shape id="Straight Arrow Connector 1601" o:spid="_x0000_s1178" type="#_x0000_t32" style="position:absolute;left:0;text-align:left;margin-left:458.25pt;margin-top:18.85pt;width:0;height:48.2pt;z-index:25237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" strokecolor="#4472c4 [3204]" strokeweight=".5pt">
              <v:stroke endarrow="block" joinstyle="miter"/>
            </v:shape>
          </w:pict>
        </w:r>
      </w:ins>
    </w:p>
    <w:p w14:paraId="7E57A75B" w14:textId="144071EA" w:rsidR="009F2E6F" w:rsidRDefault="005858C1" w:rsidP="009F2E6F">
      <w:pPr>
        <w:spacing w:line="360" w:lineRule="auto"/>
        <w:jc w:val="both"/>
        <w:rPr>
          <w:ins w:id="34150" w:author="Jaideep Kumar" w:date="2021-09-27T07:29:00Z"/>
          <w:rFonts w:ascii="Arial" w:hAnsi="Arial" w:cs="Arial"/>
          <w:b/>
          <w:bCs/>
        </w:rPr>
      </w:pPr>
      <w:ins w:id="34151" w:author="Jaideep Kumar" w:date="2021-09-27T07:29:00Z">
        <w:r>
          <w:rPr>
            <w:noProof/>
          </w:rPr>
          <w:pict w14:anchorId="2AA19791">
            <v:shape id="Text Box 1602" o:spid="_x0000_s1177" type="#_x0000_t202" style="position:absolute;left:0;text-align:left;margin-left:351.75pt;margin-top:42.05pt;width:141.75pt;height:50.25pt;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" fillcolor="white [3201]" strokeweight=".5pt">
              <v:textbox>
                <w:txbxContent>
                  <w:p w14:paraId="56795981" w14:textId="77777777" w:rsidR="009F2E6F" w:rsidRDefault="009F2E6F" w:rsidP="009F2E6F">
                    <w:r>
                      <w:t xml:space="preserve">Current Selling Price ( </w:t>
                    </w:r>
                    <w:r>
                      <w:rPr>
                        <w:b/>
                        <w:bCs/>
                      </w:rPr>
                      <w:t>3.01 USD</w:t>
                    </w:r>
                    <w:r w:rsidRPr="00F20BA4">
                      <w:rPr>
                        <w:b/>
                        <w:bCs/>
                      </w:rPr>
                      <w:t>)</w:t>
                    </w:r>
                    <w:r>
                      <w:t xml:space="preserve"> In-Direct Sales (Inclusive Freight Charges)</w:t>
                    </w:r>
                  </w:p>
                </w:txbxContent>
              </v:textbox>
            </v:shape>
          </w:pict>
        </w:r>
      </w:ins>
    </w:p>
    <w:p w14:paraId="03BC3C35" w14:textId="44E98AAF" w:rsidR="009F2E6F" w:rsidRDefault="005858C1" w:rsidP="009F2E6F">
      <w:pPr>
        <w:spacing w:line="360" w:lineRule="auto"/>
        <w:jc w:val="both"/>
        <w:rPr>
          <w:ins w:id="34152" w:author="Jaideep Kumar" w:date="2021-09-27T07:29:00Z"/>
          <w:rFonts w:ascii="Arial" w:hAnsi="Arial" w:cs="Arial"/>
          <w:b/>
          <w:bCs/>
        </w:rPr>
      </w:pPr>
      <w:ins w:id="34153" w:author="Jaideep Kumar" w:date="2021-09-27T07:29:00Z">
        <w:r>
          <w:rPr>
            <w:noProof/>
          </w:rPr>
          <w:pict w14:anchorId="1E267880">
            <v:shape id="Connector: Elbow 14" o:spid="_x0000_s1176" type="#_x0000_t33" style="position:absolute;left:0;text-align:left;margin-left:468.9pt;margin-top:22.5pt;width:3.6pt;height:184.5pt;flip:x;z-index:25234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" strokecolor="#525252 [1606]" strokeweight="3pt">
              <v:stroke dashstyle="dash" endarrow="block"/>
              <o:lock v:ext="edit" shapetype="f"/>
            </v:shape>
          </w:pict>
        </w:r>
      </w:ins>
    </w:p>
    <w:p w14:paraId="675E7154" w14:textId="735EC538" w:rsidR="009F2E6F" w:rsidRDefault="005858C1" w:rsidP="009F2E6F">
      <w:pPr>
        <w:spacing w:line="360" w:lineRule="auto"/>
        <w:jc w:val="both"/>
        <w:rPr>
          <w:ins w:id="34154" w:author="Jaideep Kumar" w:date="2021-09-27T07:29:00Z"/>
          <w:rFonts w:ascii="Arial" w:hAnsi="Arial" w:cs="Arial"/>
          <w:b/>
          <w:bCs/>
        </w:rPr>
      </w:pPr>
      <w:ins w:id="34155" w:author="Jaideep Kumar" w:date="2021-09-27T07:29:00Z">
        <w:r>
          <w:rPr>
            <w:noProof/>
          </w:rPr>
          <w:pict w14:anchorId="307E2BB0">
            <v:shape id="TextBox 18" o:spid="_x0000_s1175" type="#_x0000_t202" style="position:absolute;left:0;text-align:left;margin-left:368.35pt;margin-top:17.35pt;width:112.75pt;height:19.35pt;z-index:25234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" filled="f" stroked="f">
              <v:textbox style="mso-fit-shape-to-text:t">
                <w:txbxContent>
                  <w:p w14:paraId="086B9A7C" w14:textId="77777777" w:rsidR="009F2E6F" w:rsidRDefault="009F2E6F" w:rsidP="009F2E6F">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In-Direct Sales</w:t>
                    </w:r>
                  </w:p>
                </w:txbxContent>
              </v:textbox>
            </v:shape>
          </w:pict>
        </w:r>
      </w:ins>
    </w:p>
    <w:p w14:paraId="2D2E8693" w14:textId="7FD54F07" w:rsidR="009F2E6F" w:rsidRDefault="005858C1" w:rsidP="009F2E6F">
      <w:pPr>
        <w:spacing w:line="360" w:lineRule="auto"/>
        <w:jc w:val="both"/>
        <w:rPr>
          <w:ins w:id="34156" w:author="Jaideep Kumar" w:date="2021-09-27T07:29:00Z"/>
          <w:rFonts w:ascii="Arial" w:hAnsi="Arial" w:cs="Arial"/>
          <w:b/>
          <w:bCs/>
        </w:rPr>
      </w:pPr>
      <w:ins w:id="34157" w:author="Jaideep Kumar" w:date="2021-09-27T07:29:00Z">
        <w:r>
          <w:rPr>
            <w:noProof/>
          </w:rPr>
          <w:pict w14:anchorId="1C65936C">
            <v:shape id="_x0000_s1174" type="#_x0000_t32" style="position:absolute;left:0;text-align:left;margin-left:79pt;margin-top:3.8pt;width:.5pt;height:73.5pt;z-index:25242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" strokecolor="#525252 [1606]" strokeweight="3pt">
              <v:stroke endarrow="block" joinstyle="miter"/>
              <o:lock v:ext="edit" shapetype="f"/>
            </v:shape>
          </w:pict>
        </w:r>
      </w:ins>
    </w:p>
    <w:p w14:paraId="6CED6DD2" w14:textId="5945C232" w:rsidR="009F2E6F" w:rsidRDefault="005858C1" w:rsidP="009F2E6F">
      <w:pPr>
        <w:spacing w:line="360" w:lineRule="auto"/>
        <w:jc w:val="both"/>
        <w:rPr>
          <w:ins w:id="34158" w:author="Jaideep Kumar" w:date="2021-09-27T07:29:00Z"/>
          <w:rFonts w:ascii="Arial" w:hAnsi="Arial" w:cs="Arial"/>
          <w:b/>
          <w:bCs/>
        </w:rPr>
      </w:pPr>
      <w:ins w:id="34159" w:author="Jaideep Kumar" w:date="2021-09-27T07:29:00Z">
        <w:r>
          <w:rPr>
            <w:noProof/>
          </w:rPr>
          <w:pict w14:anchorId="4AE89FC2">
            <v:shape id="TextBox 38" o:spid="_x0000_s1173" type="#_x0000_t202" style="position:absolute;left:0;text-align:left;margin-left:211.5pt;margin-top:21.85pt;width:128.25pt;height:55.7pt;z-index:25236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" filled="f" stroked="f">
              <v:textbox style="mso-fit-shape-to-text:t">
                <w:txbxContent>
                  <w:p w14:paraId="23123AC0" w14:textId="77777777" w:rsidR="009F2E6F" w:rsidRPr="00266D3A" w:rsidRDefault="009F2E6F" w:rsidP="009F2E6F">
                    <w:pPr>
                      <w:rPr>
                        <w:rFonts w:hAnsi="Calibri"/>
                        <w:b/>
                        <w:bCs/>
                        <w:color w:val="002060"/>
                        <w:kern w:val="24"/>
                        <w:sz w:val="32"/>
                        <w:szCs w:val="32"/>
                        <w:lang w:val="en-US"/>
                      </w:rPr>
                    </w:pPr>
                    <w:r>
                      <w:rPr>
                        <w:rFonts w:hAnsi="Calibri"/>
                        <w:b/>
                        <w:bCs/>
                        <w:color w:val="002060"/>
                        <w:kern w:val="24"/>
                        <w:sz w:val="32"/>
                        <w:szCs w:val="32"/>
                        <w:lang w:val="en-US"/>
                      </w:rPr>
                      <w:t>Epoxy</w:t>
                    </w:r>
                    <w:r w:rsidRPr="00266D3A">
                      <w:rPr>
                        <w:rFonts w:hAnsi="Calibri"/>
                        <w:b/>
                        <w:bCs/>
                        <w:color w:val="002060"/>
                        <w:kern w:val="24"/>
                        <w:sz w:val="32"/>
                        <w:szCs w:val="32"/>
                        <w:lang w:val="en-US"/>
                      </w:rPr>
                      <w:t xml:space="preserve"> Resin </w:t>
                    </w:r>
                    <w:r>
                      <w:rPr>
                        <w:rFonts w:hAnsi="Calibri"/>
                        <w:b/>
                        <w:bCs/>
                        <w:color w:val="002060"/>
                        <w:kern w:val="24"/>
                        <w:sz w:val="32"/>
                        <w:szCs w:val="32"/>
                        <w:lang w:val="en-US"/>
                      </w:rPr>
                      <w:t xml:space="preserve">      </w:t>
                    </w:r>
                    <w:r w:rsidRPr="00266D3A">
                      <w:rPr>
                        <w:rFonts w:hAnsi="Calibri"/>
                        <w:b/>
                        <w:bCs/>
                        <w:color w:val="002060"/>
                        <w:kern w:val="24"/>
                        <w:sz w:val="32"/>
                        <w:szCs w:val="32"/>
                        <w:lang w:val="en-US"/>
                      </w:rPr>
                      <w:t>Value Chain</w:t>
                    </w:r>
                    <w:r>
                      <w:rPr>
                        <w:rFonts w:hAnsi="Calibri"/>
                        <w:b/>
                        <w:bCs/>
                        <w:color w:val="002060"/>
                        <w:kern w:val="24"/>
                        <w:sz w:val="32"/>
                        <w:szCs w:val="32"/>
                        <w:lang w:val="en-US"/>
                      </w:rPr>
                      <w:t xml:space="preserve">  </w:t>
                    </w:r>
                  </w:p>
                </w:txbxContent>
              </v:textbox>
            </v:shape>
          </w:pict>
        </w:r>
      </w:ins>
    </w:p>
    <w:p w14:paraId="6B9B08DF" w14:textId="77777777" w:rsidR="009F2E6F" w:rsidRDefault="009F2E6F" w:rsidP="009F2E6F">
      <w:pPr>
        <w:spacing w:line="360" w:lineRule="auto"/>
        <w:jc w:val="both"/>
        <w:rPr>
          <w:ins w:id="34160" w:author="Jaideep Kumar" w:date="2021-09-27T07:29:00Z"/>
          <w:rFonts w:ascii="Arial" w:hAnsi="Arial" w:cs="Arial"/>
          <w:b/>
          <w:bCs/>
        </w:rPr>
      </w:pPr>
    </w:p>
    <w:p w14:paraId="35B04F52" w14:textId="526EA3D0" w:rsidR="009F2E6F" w:rsidRDefault="005858C1" w:rsidP="009F2E6F">
      <w:pPr>
        <w:spacing w:line="360" w:lineRule="auto"/>
        <w:jc w:val="both"/>
        <w:rPr>
          <w:ins w:id="34161" w:author="Jaideep Kumar" w:date="2021-09-27T07:29:00Z"/>
          <w:rFonts w:ascii="Arial" w:hAnsi="Arial" w:cs="Arial"/>
          <w:b/>
          <w:bCs/>
        </w:rPr>
      </w:pPr>
      <w:ins w:id="34162" w:author="Jaideep Kumar" w:date="2021-09-27T07:29:00Z">
        <w:r>
          <w:rPr>
            <w:noProof/>
          </w:rPr>
          <w:pict w14:anchorId="32ED3DF5">
            <v:shape id="Straight Arrow Connector 21" o:spid="_x0000_s1172" type="#_x0000_t32" style="position:absolute;left:0;text-align:left;margin-left:134.65pt;margin-top:19.3pt;width:2pt;height:115.3pt;z-index:25235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" strokecolor="#525252 [1606]" strokeweight="3pt">
              <v:stroke endarrow="block" joinstyle="miter"/>
              <o:lock v:ext="edit" shapetype="f"/>
            </v:shape>
          </w:pict>
        </w:r>
      </w:ins>
    </w:p>
    <w:p w14:paraId="47DFBD74" w14:textId="77777777" w:rsidR="009F2E6F" w:rsidRDefault="009F2E6F" w:rsidP="009F2E6F">
      <w:pPr>
        <w:spacing w:line="360" w:lineRule="auto"/>
        <w:jc w:val="both"/>
        <w:rPr>
          <w:ins w:id="34163" w:author="Jaideep Kumar" w:date="2021-09-27T07:29:00Z"/>
          <w:rFonts w:ascii="Arial" w:hAnsi="Arial" w:cs="Arial"/>
          <w:b/>
          <w:bCs/>
        </w:rPr>
      </w:pPr>
    </w:p>
    <w:p w14:paraId="6D73DB9C" w14:textId="22353474" w:rsidR="009F2E6F" w:rsidRDefault="005858C1" w:rsidP="009F2E6F">
      <w:pPr>
        <w:spacing w:line="360" w:lineRule="auto"/>
        <w:jc w:val="both"/>
        <w:rPr>
          <w:ins w:id="34164" w:author="Jaideep Kumar" w:date="2021-09-27T07:29:00Z"/>
          <w:rFonts w:ascii="Arial" w:hAnsi="Arial" w:cs="Arial"/>
          <w:b/>
          <w:bCs/>
        </w:rPr>
      </w:pPr>
      <w:ins w:id="34165" w:author="Jaideep Kumar" w:date="2021-09-27T07:29:00Z">
        <w:r>
          <w:rPr>
            <w:noProof/>
          </w:rPr>
          <w:pict w14:anchorId="2481CA28">
            <v:shape id="_x0000_s1171" type="#_x0000_t33" style="position:absolute;left:0;text-align:left;margin-left:207.7pt;margin-top:26.45pt;width:149.25pt;height:57pt;flip:x;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" strokecolor="#525252 [1606]" strokeweight="3pt">
              <v:stroke dashstyle="dash" endarrow="block"/>
              <o:lock v:ext="edit" shapetype="f"/>
            </v:shape>
          </w:pict>
        </w:r>
        <w:r>
          <w:rPr>
            <w:noProof/>
          </w:rPr>
          <w:pict w14:anchorId="6E6A097F">
            <v:rect id="_x0000_s1170" style="position:absolute;left:0;text-align:left;margin-left:349.45pt;margin-top:17.85pt;width:143.85pt;height:19.35pt;z-index:25234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" filled="f" stroked="f">
              <v:textbox style="mso-fit-shape-to-text:t">
                <w:txbxContent>
                  <w:p w14:paraId="0D6497F8" w14:textId="77777777" w:rsidR="009F2E6F" w:rsidRDefault="009F2E6F" w:rsidP="009F2E6F">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Distributor/Retailer</w:t>
                    </w:r>
                  </w:p>
                </w:txbxContent>
              </v:textbox>
            </v:rect>
          </w:pict>
        </w:r>
      </w:ins>
    </w:p>
    <w:p w14:paraId="10BCF306" w14:textId="77777777" w:rsidR="009F2E6F" w:rsidRDefault="009F2E6F" w:rsidP="009F2E6F">
      <w:pPr>
        <w:spacing w:line="360" w:lineRule="auto"/>
        <w:jc w:val="both"/>
        <w:rPr>
          <w:ins w:id="34166" w:author="Jaideep Kumar" w:date="2021-09-27T07:29:00Z"/>
          <w:rFonts w:ascii="Arial" w:hAnsi="Arial" w:cs="Arial"/>
          <w:b/>
          <w:bCs/>
        </w:rPr>
      </w:pPr>
    </w:p>
    <w:p w14:paraId="3BC3F0B1" w14:textId="77777777" w:rsidR="009F2E6F" w:rsidRDefault="009F2E6F" w:rsidP="009F2E6F">
      <w:pPr>
        <w:spacing w:line="360" w:lineRule="auto"/>
        <w:jc w:val="both"/>
        <w:rPr>
          <w:ins w:id="34167" w:author="Jaideep Kumar" w:date="2021-09-27T07:29:00Z"/>
          <w:rFonts w:ascii="Arial" w:hAnsi="Arial" w:cs="Arial"/>
          <w:b/>
          <w:bCs/>
        </w:rPr>
      </w:pPr>
    </w:p>
    <w:p w14:paraId="66F58306" w14:textId="77777777" w:rsidR="009F2E6F" w:rsidRDefault="009F2E6F" w:rsidP="009F2E6F">
      <w:pPr>
        <w:spacing w:line="360" w:lineRule="auto"/>
        <w:jc w:val="both"/>
        <w:rPr>
          <w:ins w:id="34168" w:author="Jaideep Kumar" w:date="2021-09-27T07:29:00Z"/>
          <w:rFonts w:ascii="Arial" w:hAnsi="Arial" w:cs="Arial"/>
          <w:b/>
          <w:bCs/>
        </w:rPr>
      </w:pPr>
    </w:p>
    <w:p w14:paraId="73B07D61" w14:textId="77777777" w:rsidR="009F2E6F" w:rsidRDefault="009F2E6F" w:rsidP="009F2E6F">
      <w:pPr>
        <w:spacing w:line="360" w:lineRule="auto"/>
        <w:jc w:val="both"/>
        <w:rPr>
          <w:ins w:id="34169" w:author="Jaideep Kumar" w:date="2021-09-27T07:29:00Z"/>
          <w:rFonts w:ascii="Arial" w:hAnsi="Arial" w:cs="Arial"/>
          <w:b/>
          <w:bCs/>
        </w:rPr>
      </w:pPr>
    </w:p>
    <w:p w14:paraId="54C6EA46" w14:textId="77777777" w:rsidR="009F2E6F" w:rsidRDefault="009F2E6F" w:rsidP="009F2E6F">
      <w:pPr>
        <w:spacing w:line="360" w:lineRule="auto"/>
        <w:jc w:val="both"/>
        <w:rPr>
          <w:ins w:id="34170" w:author="Jaideep Kumar" w:date="2021-09-27T07:29:00Z"/>
          <w:rFonts w:ascii="Arial" w:hAnsi="Arial" w:cs="Arial"/>
          <w:b/>
          <w:bCs/>
        </w:rPr>
      </w:pPr>
    </w:p>
    <w:p w14:paraId="6E1658F7" w14:textId="68A24C21" w:rsidR="009F2E6F" w:rsidRDefault="005858C1" w:rsidP="009F2E6F">
      <w:pPr>
        <w:spacing w:line="360" w:lineRule="auto"/>
        <w:jc w:val="both"/>
        <w:rPr>
          <w:ins w:id="34171" w:author="Jaideep Kumar" w:date="2021-09-27T07:29:00Z"/>
          <w:rFonts w:ascii="Arial" w:hAnsi="Arial" w:cs="Arial"/>
          <w:b/>
          <w:bCs/>
        </w:rPr>
      </w:pPr>
      <w:ins w:id="34172" w:author="Jaideep Kumar" w:date="2021-09-27T07:29:00Z">
        <w:r>
          <w:rPr>
            <w:noProof/>
          </w:rPr>
          <w:pict w14:anchorId="1543E484">
            <v:shape id="TextBox 36" o:spid="_x0000_s1169" type="#_x0000_t202" style="position:absolute;left:0;text-align:left;margin-left:103.65pt;margin-top:3.05pt;width:212.05pt;height:19.35pt;z-index:25236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" filled="f" stroked="f">
              <v:textbox style="mso-fit-shape-to-text:t">
                <w:txbxContent>
                  <w:p w14:paraId="6726ABC1" w14:textId="77777777" w:rsidR="009F2E6F" w:rsidRDefault="009F2E6F" w:rsidP="009F2E6F">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 xml:space="preserve">Others </w:t>
                    </w:r>
                    <w:r>
                      <w:rPr>
                        <w:rFonts w:ascii="Verdana" w:eastAsia="Verdana" w:hAnsi="Verdana" w:cs="Verdana"/>
                        <w:b/>
                        <w:bCs/>
                        <w:color w:val="538135" w:themeColor="accent6" w:themeShade="BF"/>
                        <w:kern w:val="24"/>
                        <w:sz w:val="20"/>
                        <w:szCs w:val="20"/>
                        <w:lang w:val="en-US"/>
                      </w:rPr>
                      <w:t>(19-21%)</w:t>
                    </w:r>
                  </w:p>
                </w:txbxContent>
              </v:textbox>
            </v:shape>
          </w:pict>
        </w:r>
        <w:r>
          <w:rPr>
            <w:noProof/>
          </w:rPr>
          <w:pict w14:anchorId="53D08B1A">
            <v:shape id="TextBox 35" o:spid="_x0000_s1168" type="#_x0000_t202" style="position:absolute;left:0;text-align:left;margin-left:103.6pt;margin-top:22.05pt;width:164.05pt;height:19.35pt;z-index:25236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" filled="f" stroked="f">
              <v:textbox style="mso-fit-shape-to-text:t">
                <w:txbxContent>
                  <w:p w14:paraId="519800D3" w14:textId="77777777" w:rsidR="009F2E6F" w:rsidRDefault="009F2E6F" w:rsidP="009F2E6F">
                    <w:pPr>
                      <w:rPr>
                        <w:rFonts w:ascii="Verdana" w:eastAsia="Verdana" w:hAnsi="Verdana" w:cs="Verdana"/>
                        <w:b/>
                        <w:bCs/>
                        <w:color w:val="000000" w:themeColor="text1"/>
                        <w:kern w:val="24"/>
                        <w:sz w:val="20"/>
                        <w:szCs w:val="20"/>
                        <w:lang w:val="en-US"/>
                      </w:rPr>
                    </w:pPr>
                  </w:p>
                </w:txbxContent>
              </v:textbox>
            </v:shape>
          </w:pict>
        </w:r>
      </w:ins>
    </w:p>
    <w:p w14:paraId="6A5FFE41" w14:textId="23FF2D40" w:rsidR="009F2E6F" w:rsidRDefault="009F2E6F" w:rsidP="009F2E6F">
      <w:pPr>
        <w:spacing w:line="360" w:lineRule="auto"/>
        <w:jc w:val="both"/>
        <w:rPr>
          <w:ins w:id="34173" w:author="Neeshu Bhadauriya" w:date="2021-09-27T10:52:00Z"/>
          <w:rFonts w:ascii="Arial" w:hAnsi="Arial" w:cs="Arial"/>
          <w:b/>
          <w:bCs/>
        </w:rPr>
      </w:pPr>
    </w:p>
    <w:p w14:paraId="0F77C23A" w14:textId="77777777" w:rsidR="00D554DC" w:rsidRDefault="00D554DC" w:rsidP="009F2E6F">
      <w:pPr>
        <w:spacing w:line="360" w:lineRule="auto"/>
        <w:jc w:val="both"/>
        <w:rPr>
          <w:ins w:id="34174" w:author="Jaideep Kumar" w:date="2021-09-27T07:29:00Z"/>
          <w:rFonts w:ascii="Arial" w:hAnsi="Arial" w:cs="Arial"/>
          <w:b/>
          <w:bCs/>
        </w:rPr>
      </w:pPr>
    </w:p>
    <w:bookmarkEnd w:id="34107"/>
    <w:p w14:paraId="7FA9EDA2" w14:textId="3E69AB66" w:rsidR="009F2E6F" w:rsidRDefault="005858C1" w:rsidP="009F2E6F">
      <w:pPr>
        <w:spacing w:line="360" w:lineRule="auto"/>
        <w:jc w:val="both"/>
        <w:rPr>
          <w:ins w:id="34175" w:author="Jaideep Kumar" w:date="2021-09-27T07:29:00Z"/>
          <w:rFonts w:ascii="Arial" w:hAnsi="Arial" w:cs="Arial"/>
          <w:b/>
          <w:bCs/>
        </w:rPr>
      </w:pPr>
      <w:ins w:id="34176" w:author="Jaideep Kumar" w:date="2021-09-27T07:29:00Z">
        <w:r>
          <w:rPr>
            <w:noProof/>
          </w:rPr>
          <w:pict w14:anchorId="0F72B3D5">
            <v:shape id="Text Box 1606" o:spid="_x0000_s1167" type="#_x0000_t202" style="position:absolute;left:0;text-align:left;margin-left:-.75pt;margin-top:22.4pt;width:121.5pt;height:33.75pt;z-index:25241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" fillcolor="white [3201]" strokeweight=".5pt">
              <v:textbox>
                <w:txbxContent>
                  <w:p w14:paraId="4F648634" w14:textId="77777777" w:rsidR="009F2E6F" w:rsidRPr="007B5CA8" w:rsidRDefault="009F2E6F" w:rsidP="009F2E6F">
                    <w:pPr>
                      <w:rPr>
                        <w:lang w:val="en-US"/>
                      </w:rPr>
                    </w:pPr>
                    <w:r>
                      <w:rPr>
                        <w:lang w:val="en-US"/>
                      </w:rPr>
                      <w:t>Epoxy Resin (2.39 USD)</w:t>
                    </w:r>
                  </w:p>
                </w:txbxContent>
              </v:textbox>
            </v:shape>
          </w:pict>
        </w:r>
        <w:r w:rsidR="009F2E6F" w:rsidRPr="00943576">
          <w:rPr>
            <w:rFonts w:ascii="Arial" w:hAnsi="Arial" w:cs="Arial"/>
            <w:b/>
            <w:bCs/>
            <w:noProof/>
          </w:rPr>
          <w:t>Value Chain Flow</w:t>
        </w:r>
        <w:r w:rsidR="009F2E6F" w:rsidRPr="00943576">
          <w:rPr>
            <w:rFonts w:ascii="Arial" w:hAnsi="Arial" w:cs="Arial"/>
            <w:b/>
            <w:bCs/>
          </w:rPr>
          <w:t xml:space="preserve"> </w:t>
        </w:r>
        <w:r w:rsidR="009F2E6F" w:rsidRPr="00120A95">
          <w:rPr>
            <w:rFonts w:ascii="Arial" w:hAnsi="Arial" w:cs="Arial"/>
            <w:b/>
            <w:bCs/>
          </w:rPr>
          <w:t xml:space="preserve">for Captive </w:t>
        </w:r>
        <w:r w:rsidR="009F2E6F">
          <w:rPr>
            <w:rFonts w:ascii="Arial" w:hAnsi="Arial" w:cs="Arial"/>
            <w:b/>
            <w:bCs/>
          </w:rPr>
          <w:t xml:space="preserve">Solid </w:t>
        </w:r>
        <w:r w:rsidR="009F2E6F" w:rsidRPr="00120A95">
          <w:rPr>
            <w:rFonts w:ascii="Arial" w:hAnsi="Arial" w:cs="Arial"/>
            <w:b/>
            <w:bCs/>
          </w:rPr>
          <w:t>Epoxy Resin Manufacturer</w:t>
        </w:r>
      </w:ins>
    </w:p>
    <w:p w14:paraId="350E60E1" w14:textId="6E328217" w:rsidR="009F2E6F" w:rsidRDefault="005858C1" w:rsidP="009F2E6F">
      <w:pPr>
        <w:spacing w:line="360" w:lineRule="auto"/>
        <w:jc w:val="both"/>
        <w:rPr>
          <w:ins w:id="34177" w:author="Jaideep Kumar" w:date="2021-09-27T07:29:00Z"/>
          <w:rFonts w:ascii="Arial" w:hAnsi="Arial" w:cs="Arial"/>
          <w:b/>
          <w:bCs/>
        </w:rPr>
      </w:pPr>
      <w:ins w:id="34178" w:author="Jaideep Kumar" w:date="2021-09-27T07:29:00Z">
        <w:r>
          <w:rPr>
            <w:noProof/>
          </w:rPr>
          <w:pict w14:anchorId="7CAC046B">
            <v:shape id="_x0000_s1166" type="#_x0000_t202" style="position:absolute;left:0;text-align:left;margin-left:213pt;margin-top:366.65pt;width:128.25pt;height:55.7pt;z-index:25239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" filled="f" stroked="f">
              <v:textbox style="mso-fit-shape-to-text:t">
                <w:txbxContent>
                  <w:p w14:paraId="5E7D53C7" w14:textId="77777777" w:rsidR="009F2E6F" w:rsidRPr="00266D3A" w:rsidRDefault="009F2E6F" w:rsidP="009F2E6F">
                    <w:pPr>
                      <w:rPr>
                        <w:rFonts w:hAnsi="Calibri"/>
                        <w:b/>
                        <w:bCs/>
                        <w:color w:val="002060"/>
                        <w:kern w:val="24"/>
                        <w:sz w:val="32"/>
                        <w:szCs w:val="32"/>
                        <w:lang w:val="en-US"/>
                      </w:rPr>
                    </w:pPr>
                    <w:r>
                      <w:rPr>
                        <w:rFonts w:hAnsi="Calibri"/>
                        <w:b/>
                        <w:bCs/>
                        <w:color w:val="002060"/>
                        <w:kern w:val="24"/>
                        <w:sz w:val="32"/>
                        <w:szCs w:val="32"/>
                        <w:lang w:val="en-US"/>
                      </w:rPr>
                      <w:t>Epoxy</w:t>
                    </w:r>
                    <w:r w:rsidRPr="00266D3A">
                      <w:rPr>
                        <w:rFonts w:hAnsi="Calibri"/>
                        <w:b/>
                        <w:bCs/>
                        <w:color w:val="002060"/>
                        <w:kern w:val="24"/>
                        <w:sz w:val="32"/>
                        <w:szCs w:val="32"/>
                        <w:lang w:val="en-US"/>
                      </w:rPr>
                      <w:t xml:space="preserve"> Resin Value Chain</w:t>
                    </w:r>
                  </w:p>
                </w:txbxContent>
              </v:textbox>
            </v:shape>
          </w:pict>
        </w:r>
        <w:r>
          <w:rPr>
            <w:noProof/>
          </w:rPr>
          <w:pict w14:anchorId="0668066A">
            <v:rect id="_x0000_s1165" style="position:absolute;left:0;text-align:left;margin-left:218pt;margin-top:341.8pt;width:90.65pt;height:19.35pt;z-index:2523811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" filled="f" stroked="f">
              <v:textbox style="mso-fit-shape-to-text:t">
                <w:txbxContent>
                  <w:p w14:paraId="0903DFCC" w14:textId="77777777" w:rsidR="009F2E6F" w:rsidRDefault="009F2E6F" w:rsidP="009F2E6F">
                    <w:pP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Manufacturer</w:t>
                    </w:r>
                  </w:p>
                </w:txbxContent>
              </v:textbox>
            </v:rect>
          </w:pict>
        </w:r>
        <w:r>
          <w:rPr>
            <w:noProof/>
          </w:rPr>
          <w:pict w14:anchorId="06CE8CD8">
            <v:shape id="_x0000_s1164" type="#_x0000_t202" style="position:absolute;left:0;text-align:left;margin-left:357pt;margin-top:349.4pt;width:102pt;height:85.15pt;z-index:25241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" filled="f" stroked="f">
              <v:textbox>
                <w:txbxContent>
                  <w:p w14:paraId="74AD5B2A" w14:textId="77777777" w:rsidR="009F2E6F" w:rsidRDefault="009F2E6F" w:rsidP="009F2E6F">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Percentage Margin 22.34%</w:t>
                    </w:r>
                  </w:p>
                  <w:p w14:paraId="398F5418" w14:textId="77777777" w:rsidR="009F2E6F" w:rsidRDefault="009F2E6F" w:rsidP="009F2E6F">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Including Transportation charges</w:t>
                    </w:r>
                  </w:p>
                </w:txbxContent>
              </v:textbox>
            </v:shape>
          </w:pict>
        </w:r>
        <w:r>
          <w:rPr>
            <w:noProof/>
          </w:rPr>
          <w:pict w14:anchorId="34974565">
            <v:shape id="Connector: Elbow 1610" o:spid="_x0000_s1163" type="#_x0000_t34" style="position:absolute;left:0;text-align:left;margin-left:161.95pt;margin-top:181.4pt;width:81.75pt;height:42pt;flip:x;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" strokecolor="#4472c4 [3204]" strokeweight=".5pt">
              <v:stroke endarrow="block"/>
              <w10:wrap type="topAndBottom"/>
            </v:shape>
          </w:pict>
        </w:r>
        <w:r>
          <w:rPr>
            <w:noProof/>
          </w:rPr>
          <w:pict w14:anchorId="15501C77">
            <v:shape id="Text Box 1611" o:spid="_x0000_s1162" type="#_x0000_t202" style="position:absolute;left:0;text-align:left;margin-left:364.1pt;margin-top:250.4pt;width:129.75pt;height:36pt;z-index:25241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" fillcolor="white [3201]" strokeweight=".5pt">
              <v:textbox>
                <w:txbxContent>
                  <w:p w14:paraId="4A99DDAE" w14:textId="77777777" w:rsidR="009F2E6F" w:rsidRDefault="009F2E6F" w:rsidP="009F2E6F">
                    <w:r>
                      <w:t>Current Selling Price (3.49 USD) In-Direct Sales</w:t>
                    </w:r>
                  </w:p>
                </w:txbxContent>
              </v:textbox>
            </v:shape>
          </w:pict>
        </w:r>
        <w:r>
          <w:rPr>
            <w:noProof/>
          </w:rPr>
          <w:pict w14:anchorId="4BC860ED">
            <v:shape id="Straight Arrow Connector 1612" o:spid="_x0000_s1161" type="#_x0000_t32" style="position:absolute;left:0;text-align:left;margin-left:459pt;margin-top:183.7pt;width:0;height:65.2pt;z-index:25241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" strokecolor="#4472c4 [3204]" strokeweight=".5pt">
              <v:stroke endarrow="block" joinstyle="miter"/>
            </v:shape>
          </w:pict>
        </w:r>
        <w:r>
          <w:rPr>
            <w:noProof/>
          </w:rPr>
          <w:pict w14:anchorId="174A3DA8">
            <v:shape id="_x0000_s1160" type="#_x0000_t33" style="position:absolute;left:0;text-align:left;margin-left:368.25pt;margin-top:285.65pt;width:100.65pt;height:179.25pt;z-index:25238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" strokecolor="#525252 [1606]" strokeweight="3pt">
              <v:stroke dashstyle="dash" endarrow="block"/>
              <o:lock v:ext="edit" shapetype="f"/>
            </v:shape>
          </w:pict>
        </w:r>
        <w:r>
          <w:rPr>
            <w:noProof/>
          </w:rPr>
          <w:pict w14:anchorId="29D2826C">
            <v:shape id="Text Box 1614" o:spid="_x0000_s1159" type="#_x0000_t202" style="position:absolute;left:0;text-align:left;margin-left:215.25pt;margin-top:131.15pt;width:98.25pt;height:50.25pt;z-index:2524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" fillcolor="white [3201]" strokeweight=".5pt">
              <v:textbox>
                <w:txbxContent>
                  <w:p w14:paraId="0BDA4890" w14:textId="77777777" w:rsidR="009F2E6F" w:rsidRDefault="009F2E6F" w:rsidP="009F2E6F">
                    <w:r>
                      <w:t>Current Selling Price (3.57 USD) Direct Sales</w:t>
                    </w:r>
                  </w:p>
                </w:txbxContent>
              </v:textbox>
            </v:shape>
          </w:pict>
        </w:r>
        <w:r>
          <w:rPr>
            <w:noProof/>
          </w:rPr>
          <w:pict w14:anchorId="086BFF47">
            <v:shape id="Straight Arrow Connector 1615" o:spid="_x0000_s1158" type="#_x0000_t32" style="position:absolute;left:0;text-align:left;margin-left:460.5pt;margin-top:88.4pt;width:0;height:39.65pt;z-index:25241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" strokecolor="#4472c4 [3204]" strokeweight=".5pt">
              <v:stroke endarrow="block" joinstyle="miter"/>
            </v:shape>
          </w:pict>
        </w:r>
        <w:r>
          <w:rPr>
            <w:noProof/>
          </w:rPr>
          <w:pict w14:anchorId="21D30A63">
            <v:shape id="Text Box 1616" o:spid="_x0000_s1157" type="#_x0000_t202" style="position:absolute;left:0;text-align:left;margin-left:429.75pt;margin-top:34.4pt;width:60pt;height:51.75pt;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" fillcolor="white [3201]" strokeweight=".5pt">
              <v:textbox>
                <w:txbxContent>
                  <w:p w14:paraId="501E6273" w14:textId="77777777" w:rsidR="009F2E6F" w:rsidRDefault="009F2E6F" w:rsidP="009F2E6F">
                    <w:r>
                      <w:t>Overhead Cost (0.80USD)</w:t>
                    </w:r>
                  </w:p>
                </w:txbxContent>
              </v:textbox>
            </v:shape>
          </w:pict>
        </w:r>
        <w:r>
          <w:rPr>
            <w:noProof/>
          </w:rPr>
          <w:pict w14:anchorId="5D69CB4E">
            <v:shape id="Text Box 1617" o:spid="_x0000_s1156" type="#_x0000_t202" style="position:absolute;left:0;text-align:left;margin-left:164.25pt;margin-top:35.9pt;width:99.3pt;height:38.25pt;z-index:25240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" fillcolor="white [3201]" strokeweight=".5pt">
              <v:textbox>
                <w:txbxContent>
                  <w:p w14:paraId="38B3C113" w14:textId="77777777" w:rsidR="009F2E6F" w:rsidRDefault="009F2E6F" w:rsidP="009F2E6F">
                    <w:pPr>
                      <w:jc w:val="center"/>
                    </w:pPr>
                    <w:r>
                      <w:t>Raw Material Cost (1.65 USD)</w:t>
                    </w:r>
                  </w:p>
                </w:txbxContent>
              </v:textbox>
            </v:shape>
          </w:pict>
        </w:r>
        <w:r>
          <w:rPr>
            <w:noProof/>
          </w:rPr>
          <w:pict w14:anchorId="3A987BB4">
            <v:shape id="Text Box 1618" o:spid="_x0000_s1155" type="#_x0000_t202" style="position:absolute;left:0;text-align:left;margin-left:-2.25pt;margin-top:35.9pt;width:123.75pt;height:18.75pt;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" fillcolor="white [3201]" strokeweight=".5pt">
              <v:textbox>
                <w:txbxContent>
                  <w:p w14:paraId="6302D3EF" w14:textId="77777777" w:rsidR="009F2E6F" w:rsidRDefault="009F2E6F" w:rsidP="009F2E6F">
                    <w:r>
                      <w:t>Bisphenol-A(1.77 USD)</w:t>
                    </w:r>
                  </w:p>
                </w:txbxContent>
              </v:textbox>
            </v:shape>
          </w:pict>
        </w:r>
        <w:r>
          <w:rPr>
            <w:noProof/>
          </w:rPr>
          <w:pict w14:anchorId="42A11828">
            <v:shape id="Straight Arrow Connector 1619" o:spid="_x0000_s1154" type="#_x0000_t32" style="position:absolute;left:0;text-align:left;margin-left:130.5pt;margin-top:56.9pt;width:34pt;height:0;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" strokecolor="#4472c4 [3204]" strokeweight=".5pt">
              <v:stroke endarrow="block" joinstyle="miter"/>
            </v:shape>
          </w:pict>
        </w:r>
        <w:r>
          <w:rPr>
            <w:noProof/>
          </w:rPr>
          <w:pict w14:anchorId="751923A2">
            <v:shape id="Text Box 1620" o:spid="_x0000_s1153" type="#_x0000_t202" style="position:absolute;left:0;text-align:left;margin-left:-1.5pt;margin-top:58.4pt;width:125.25pt;height:24pt;z-index:25240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" fillcolor="white [3201]" strokeweight=".5pt">
              <v:textbox>
                <w:txbxContent>
                  <w:p w14:paraId="7E897673" w14:textId="77777777" w:rsidR="009F2E6F" w:rsidRDefault="009F2E6F" w:rsidP="009F2E6F">
                    <w:r>
                      <w:t>Xylene (0.55 USD)</w:t>
                    </w:r>
                  </w:p>
                </w:txbxContent>
              </v:textbox>
            </v:shape>
          </w:pict>
        </w:r>
        <w:r>
          <w:rPr>
            <w:noProof/>
          </w:rPr>
          <w:pict w14:anchorId="314DB5ED">
            <v:shape id="_x0000_s1152" type="#_x0000_t202" style="position:absolute;left:0;text-align:left;margin-left:368.35pt;margin-top:305.2pt;width:112.75pt;height:19.35pt;z-index:25238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" filled="f" stroked="f">
              <v:textbox style="mso-fit-shape-to-text:t">
                <w:txbxContent>
                  <w:p w14:paraId="7A9218ED" w14:textId="77777777" w:rsidR="009F2E6F" w:rsidRDefault="009F2E6F" w:rsidP="009F2E6F">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In-Direct Sales</w:t>
                    </w:r>
                  </w:p>
                </w:txbxContent>
              </v:textbox>
            </v:shape>
          </w:pict>
        </w:r>
        <w:r>
          <w:rPr>
            <w:noProof/>
          </w:rPr>
          <w:pict w14:anchorId="0C13AAED">
            <v:shape id="Straight Arrow Connector 1622" o:spid="_x0000_s1151" type="#_x0000_t32" style="position:absolute;left:0;text-align:left;margin-left:397.5pt;margin-top:58.4pt;width:31.2pt;height:0;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" strokecolor="#4472c4 [3204]" strokeweight=".5pt">
              <v:stroke endarrow="block" joinstyle="miter"/>
            </v:shape>
          </w:pict>
        </w:r>
        <w:r>
          <w:rPr>
            <w:noProof/>
          </w:rPr>
          <w:pict w14:anchorId="0D2E36D7">
            <v:shape id="Straight Arrow Connector 1623" o:spid="_x0000_s1150" type="#_x0000_t32" style="position:absolute;left:0;text-align:left;margin-left:263.55pt;margin-top:54.65pt;width:58.5pt;height:0;z-index:25240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" strokecolor="#4472c4 [3204]" strokeweight=".5pt">
              <v:stroke endarrow="block" joinstyle="miter"/>
            </v:shape>
          </w:pict>
        </w:r>
        <w:r>
          <w:rPr>
            <w:noProof/>
          </w:rPr>
          <w:pict w14:anchorId="48E870DB">
            <v:shape id="_x0000_s1149" type="#_x0000_t33" style="position:absolute;left:0;text-align:left;margin-left:75pt;margin-top:223.4pt;width:87pt;height:37.3pt;rotation:180;flip:y;z-index:25238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" strokecolor="#525252 [1606]" strokeweight="3pt">
              <v:stroke endarrow="block"/>
              <o:lock v:ext="edit" shapetype="f"/>
            </v:shape>
          </w:pict>
        </w:r>
        <w:r>
          <w:rPr>
            <w:noProof/>
          </w:rPr>
          <w:pict w14:anchorId="7055A39B">
            <v:shape id="_x0000_s1148" type="#_x0000_t202" style="position:absolute;left:0;text-align:left;margin-left:89.2pt;margin-top:249.55pt;width:112.75pt;height:19.35pt;z-index:25238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" filled="f" stroked="f">
              <v:textbox style="mso-fit-shape-to-text:t">
                <w:txbxContent>
                  <w:p w14:paraId="51D345BD" w14:textId="77777777" w:rsidR="009F2E6F" w:rsidRDefault="009F2E6F" w:rsidP="009F2E6F">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Direct Sales</w:t>
                    </w:r>
                  </w:p>
                </w:txbxContent>
              </v:textbox>
            </v:shape>
          </w:pict>
        </w:r>
        <w:r>
          <w:rPr>
            <w:noProof/>
          </w:rPr>
          <w:pict w14:anchorId="045F6AFF">
            <v:shape id="_x0000_s1147" type="#_x0000_t202" style="position:absolute;left:0;text-align:left;margin-left:45.15pt;margin-top:286.1pt;width:118.95pt;height:31.5pt;z-index:25238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" filled="f" stroked="f">
              <v:textbox style="mso-fit-shape-to-text:t">
                <w:txbxContent>
                  <w:p w14:paraId="3127576D" w14:textId="77777777" w:rsidR="009F2E6F" w:rsidRDefault="009F2E6F" w:rsidP="009F2E6F">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Percentage Margin 24.01%</w:t>
                    </w:r>
                  </w:p>
                </w:txbxContent>
              </v:textbox>
            </v:shape>
          </w:pict>
        </w:r>
        <w:r>
          <w:rPr>
            <w:noProof/>
          </w:rPr>
          <w:pict w14:anchorId="02A9275A">
            <v:rect id="_x0000_s1146" style="position:absolute;left:0;text-align:left;margin-left:0;margin-top:383.65pt;width:215.5pt;height:31.5pt;z-index:25238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" filled="f" stroked="f">
              <v:textbox style="mso-fit-shape-to-text:t">
                <w:txbxContent>
                  <w:p w14:paraId="4D51BC6D" w14:textId="77777777" w:rsidR="009F2E6F" w:rsidRDefault="009F2E6F" w:rsidP="009F2E6F">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Company Website/Direct Export/Direct Sales </w:t>
                    </w:r>
                  </w:p>
                </w:txbxContent>
              </v:textbox>
            </v:rect>
          </w:pict>
        </w:r>
        <w:r w:rsidR="009F2E6F">
          <w:rPr>
            <w:rFonts w:ascii="Arial" w:hAnsi="Arial" w:cs="Arial"/>
            <w:b/>
            <w:bCs/>
          </w:rPr>
          <w:t xml:space="preserve">                                                                                              </w:t>
        </w:r>
      </w:ins>
    </w:p>
    <w:p w14:paraId="03A7697D" w14:textId="170434E5" w:rsidR="009F2E6F" w:rsidRDefault="005858C1" w:rsidP="009F2E6F">
      <w:pPr>
        <w:spacing w:line="360" w:lineRule="auto"/>
        <w:jc w:val="both"/>
        <w:rPr>
          <w:ins w:id="34179" w:author="Jaideep Kumar" w:date="2021-09-27T07:29:00Z"/>
          <w:rFonts w:ascii="Arial" w:hAnsi="Arial" w:cs="Arial"/>
          <w:b/>
          <w:bCs/>
        </w:rPr>
      </w:pPr>
      <w:ins w:id="34180" w:author="Jaideep Kumar" w:date="2021-09-27T07:29:00Z">
        <w:r>
          <w:rPr>
            <w:noProof/>
          </w:rPr>
          <w:pict w14:anchorId="7C8F0D75">
            <v:shape id="Text Box 1629" o:spid="_x0000_s1145" type="#_x0000_t202" style="position:absolute;left:0;text-align:left;margin-left:321.75pt;margin-top:8.95pt;width:75.75pt;height:48.75pt;z-index:25240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" fillcolor="white [3201]" strokeweight=".5pt">
              <v:textbox>
                <w:txbxContent>
                  <w:p w14:paraId="53B6748B" w14:textId="77777777" w:rsidR="009F2E6F" w:rsidRDefault="009F2E6F" w:rsidP="009F2E6F">
                    <w:r>
                      <w:t>Packaging Cost (0.26 USD)</w:t>
                    </w:r>
                  </w:p>
                </w:txbxContent>
              </v:textbox>
            </v:shape>
          </w:pict>
        </w:r>
        <w:r w:rsidR="009F2E6F">
          <w:rPr>
            <w:rFonts w:ascii="Arial" w:hAnsi="Arial" w:cs="Arial"/>
            <w:b/>
            <w:bCs/>
          </w:rPr>
          <w:t xml:space="preserve">                                                                                          </w:t>
        </w:r>
      </w:ins>
    </w:p>
    <w:p w14:paraId="48869A68" w14:textId="77777777" w:rsidR="009F2E6F" w:rsidRDefault="009F2E6F" w:rsidP="009F2E6F">
      <w:pPr>
        <w:spacing w:line="360" w:lineRule="auto"/>
        <w:jc w:val="both"/>
        <w:rPr>
          <w:ins w:id="34181" w:author="Jaideep Kumar" w:date="2021-09-27T07:29:00Z"/>
          <w:rFonts w:ascii="Arial" w:hAnsi="Arial" w:cs="Arial"/>
          <w:b/>
          <w:bCs/>
        </w:rPr>
      </w:pPr>
    </w:p>
    <w:p w14:paraId="6EDE51E2" w14:textId="775EBDFC" w:rsidR="009F2E6F" w:rsidRDefault="005858C1" w:rsidP="009F2E6F">
      <w:pPr>
        <w:spacing w:line="360" w:lineRule="auto"/>
        <w:jc w:val="both"/>
        <w:rPr>
          <w:ins w:id="34182" w:author="Jaideep Kumar" w:date="2021-09-27T07:29:00Z"/>
          <w:rFonts w:ascii="Arial" w:hAnsi="Arial" w:cs="Arial"/>
          <w:b/>
          <w:bCs/>
        </w:rPr>
      </w:pPr>
      <w:ins w:id="34183" w:author="Jaideep Kumar" w:date="2021-09-27T07:29:00Z">
        <w:r>
          <w:rPr>
            <w:noProof/>
          </w:rPr>
          <w:pict w14:anchorId="2B8062E5">
            <v:shape id="Text Box 1630" o:spid="_x0000_s1144" type="#_x0000_t202" style="position:absolute;left:0;text-align:left;margin-left:-2.25pt;margin-top:4.5pt;width:126.75pt;height:45.75pt;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" fillcolor="white [3201]" strokeweight=".5pt">
              <v:textbox>
                <w:txbxContent>
                  <w:p w14:paraId="19A1D543" w14:textId="77777777" w:rsidR="009F2E6F" w:rsidRDefault="009F2E6F" w:rsidP="009F2E6F">
                    <w:r>
                      <w:t>Catalyst (57.57 USD) (Recoverable)</w:t>
                    </w:r>
                  </w:p>
                </w:txbxContent>
              </v:textbox>
            </v:shape>
          </w:pict>
        </w:r>
      </w:ins>
    </w:p>
    <w:p w14:paraId="61F83D97" w14:textId="27957AC2" w:rsidR="009F2E6F" w:rsidRDefault="005858C1" w:rsidP="009F2E6F">
      <w:pPr>
        <w:spacing w:line="360" w:lineRule="auto"/>
        <w:jc w:val="both"/>
        <w:rPr>
          <w:ins w:id="34184" w:author="Jaideep Kumar" w:date="2021-09-27T07:29:00Z"/>
          <w:rFonts w:ascii="Arial" w:hAnsi="Arial" w:cs="Arial"/>
          <w:b/>
          <w:bCs/>
        </w:rPr>
      </w:pPr>
      <w:ins w:id="34185" w:author="Jaideep Kumar" w:date="2021-09-27T07:29:00Z">
        <w:r>
          <w:rPr>
            <w:noProof/>
          </w:rPr>
          <w:pict w14:anchorId="075D7671">
            <v:shape id="Text Box 87" o:spid="_x0000_s1143" type="#_x0000_t202" style="position:absolute;left:0;text-align:left;margin-left:388.5pt;margin-top:23.25pt;width:101.05pt;height:48pt;z-index:2524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" fillcolor="white [3201]" strokeweight=".5pt">
              <v:textbox>
                <w:txbxContent>
                  <w:p w14:paraId="707F19DE" w14:textId="77777777" w:rsidR="009F2E6F" w:rsidRDefault="009F2E6F" w:rsidP="009F2E6F">
                    <w:r>
                      <w:t>Total Cost Incurred (2.77USD)</w:t>
                    </w:r>
                  </w:p>
                </w:txbxContent>
              </v:textbox>
            </v:shape>
          </w:pict>
        </w:r>
      </w:ins>
    </w:p>
    <w:p w14:paraId="0B5FB8AE" w14:textId="72B18DDE" w:rsidR="009F2E6F" w:rsidRDefault="005858C1" w:rsidP="009F2E6F">
      <w:pPr>
        <w:spacing w:line="360" w:lineRule="auto"/>
        <w:jc w:val="both"/>
        <w:rPr>
          <w:ins w:id="34186" w:author="Jaideep Kumar" w:date="2021-09-27T07:29:00Z"/>
          <w:rFonts w:ascii="Arial" w:hAnsi="Arial" w:cs="Arial"/>
          <w:b/>
          <w:bCs/>
        </w:rPr>
      </w:pPr>
      <w:ins w:id="34187" w:author="Jaideep Kumar" w:date="2021-09-27T07:29:00Z">
        <w:r>
          <w:rPr>
            <w:noProof/>
          </w:rPr>
          <w:pict w14:anchorId="37988EF8">
            <v:shape id="Straight Arrow Connector 1631" o:spid="_x0000_s1142" type="#_x0000_t32" style="position:absolute;left:0;text-align:left;margin-left:314.95pt;margin-top:23.25pt;width:69.75pt;height:0;flip:x y;z-index:2524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" strokecolor="#4472c4 [3204]" strokeweight=".5pt">
              <v:stroke endarrow="block" joinstyle="miter"/>
            </v:shape>
          </w:pict>
        </w:r>
      </w:ins>
    </w:p>
    <w:p w14:paraId="723C911F" w14:textId="62BDD7E4" w:rsidR="009F2E6F" w:rsidRDefault="005858C1" w:rsidP="009F2E6F">
      <w:pPr>
        <w:spacing w:line="360" w:lineRule="auto"/>
        <w:jc w:val="both"/>
        <w:rPr>
          <w:ins w:id="34188" w:author="Jaideep Kumar" w:date="2021-09-27T07:29:00Z"/>
          <w:rFonts w:ascii="Arial" w:hAnsi="Arial" w:cs="Arial"/>
          <w:b/>
          <w:bCs/>
        </w:rPr>
      </w:pPr>
      <w:ins w:id="34189" w:author="Jaideep Kumar" w:date="2021-09-27T07:29:00Z">
        <w:del w:id="34190" w:author="Ritu Kamra" w:date="2021-09-27T17:55:00Z">
          <w:r>
            <w:rPr>
              <w:noProof/>
            </w:rPr>
            <w:pict w14:anchorId="75AF5787">
              <v:shape id="_x0000_s1141" type="#_x0000_t32" style="position:absolute;left:0;text-align:left;margin-left:512.55pt;margin-top:60.8pt;width:0;height:114.75pt;z-index:25239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" strokecolor="#525252 [1606]" strokeweight="3pt">
                <v:stroke dashstyle="longDash" endarrow="block" joinstyle="miter"/>
                <o:lock v:ext="edit" shapetype="f"/>
              </v:shape>
            </w:pict>
          </w:r>
        </w:del>
        <w:r w:rsidR="009F2E6F">
          <w:rPr>
            <w:rFonts w:ascii="Arial" w:hAnsi="Arial" w:cs="Arial"/>
            <w:b/>
            <w:bCs/>
          </w:rPr>
          <w:tab/>
        </w:r>
      </w:ins>
    </w:p>
    <w:p w14:paraId="18984F05" w14:textId="77777777" w:rsidR="009F2E6F" w:rsidRDefault="009F2E6F" w:rsidP="009F2E6F">
      <w:pPr>
        <w:spacing w:line="360" w:lineRule="auto"/>
        <w:jc w:val="both"/>
        <w:rPr>
          <w:ins w:id="34191" w:author="Jaideep Kumar" w:date="2021-09-27T07:29:00Z"/>
          <w:rFonts w:ascii="Arial" w:hAnsi="Arial" w:cs="Arial"/>
          <w:b/>
          <w:bCs/>
        </w:rPr>
      </w:pPr>
    </w:p>
    <w:p w14:paraId="261C36EE" w14:textId="77777777" w:rsidR="009F2E6F" w:rsidRDefault="009F2E6F" w:rsidP="009F2E6F">
      <w:pPr>
        <w:spacing w:line="360" w:lineRule="auto"/>
        <w:jc w:val="both"/>
        <w:rPr>
          <w:ins w:id="34192" w:author="Jaideep Kumar" w:date="2021-09-27T07:29:00Z"/>
          <w:rFonts w:ascii="Arial" w:hAnsi="Arial" w:cs="Arial"/>
          <w:b/>
          <w:bCs/>
        </w:rPr>
      </w:pPr>
    </w:p>
    <w:p w14:paraId="23740036" w14:textId="445D65E4" w:rsidR="009F2E6F" w:rsidRDefault="005858C1" w:rsidP="009F2E6F">
      <w:pPr>
        <w:spacing w:line="360" w:lineRule="auto"/>
        <w:jc w:val="both"/>
        <w:rPr>
          <w:ins w:id="34193" w:author="Jaideep Kumar" w:date="2021-09-27T07:29:00Z"/>
          <w:rFonts w:ascii="Arial" w:hAnsi="Arial" w:cs="Arial"/>
          <w:b/>
          <w:bCs/>
        </w:rPr>
      </w:pPr>
      <w:ins w:id="34194" w:author="Jaideep Kumar" w:date="2021-09-27T07:29:00Z">
        <w:r>
          <w:rPr>
            <w:noProof/>
          </w:rPr>
          <w:pict w14:anchorId="5D133176">
            <v:shape id="_x0000_s1140" type="#_x0000_t32" style="position:absolute;left:0;text-align:left;margin-left:89.55pt;margin-top:27.05pt;width:2.1pt;height:73.7pt;z-index:25242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" strokecolor="#525252 [1606]" strokeweight="3pt">
              <v:stroke endarrow="block" joinstyle="miter"/>
              <o:lock v:ext="edit" shapetype="f"/>
            </v:shape>
          </w:pict>
        </w:r>
      </w:ins>
    </w:p>
    <w:p w14:paraId="3438D07D" w14:textId="77777777" w:rsidR="009F2E6F" w:rsidRDefault="009F2E6F" w:rsidP="009F2E6F">
      <w:pPr>
        <w:spacing w:line="360" w:lineRule="auto"/>
        <w:jc w:val="both"/>
        <w:rPr>
          <w:ins w:id="34195" w:author="Jaideep Kumar" w:date="2021-09-27T07:29:00Z"/>
          <w:rFonts w:ascii="Arial" w:hAnsi="Arial" w:cs="Arial"/>
          <w:b/>
          <w:bCs/>
        </w:rPr>
      </w:pPr>
    </w:p>
    <w:p w14:paraId="02A32015" w14:textId="77777777" w:rsidR="009F2E6F" w:rsidRDefault="009F2E6F" w:rsidP="009F2E6F">
      <w:pPr>
        <w:spacing w:line="360" w:lineRule="auto"/>
        <w:jc w:val="both"/>
        <w:rPr>
          <w:ins w:id="34196" w:author="Jaideep Kumar" w:date="2021-09-27T07:29:00Z"/>
          <w:rFonts w:ascii="Arial" w:hAnsi="Arial" w:cs="Arial"/>
          <w:b/>
          <w:bCs/>
        </w:rPr>
      </w:pPr>
    </w:p>
    <w:p w14:paraId="471282D8" w14:textId="77777777" w:rsidR="009F2E6F" w:rsidRDefault="009F2E6F" w:rsidP="009F2E6F">
      <w:pPr>
        <w:spacing w:line="360" w:lineRule="auto"/>
        <w:jc w:val="both"/>
        <w:rPr>
          <w:ins w:id="34197" w:author="Jaideep Kumar" w:date="2021-09-27T07:29:00Z"/>
          <w:rFonts w:ascii="Arial" w:hAnsi="Arial" w:cs="Arial"/>
          <w:b/>
          <w:bCs/>
        </w:rPr>
      </w:pPr>
    </w:p>
    <w:p w14:paraId="2C3281AC" w14:textId="383D4397" w:rsidR="009F2E6F" w:rsidRDefault="005858C1" w:rsidP="009F2E6F">
      <w:pPr>
        <w:spacing w:line="360" w:lineRule="auto"/>
        <w:jc w:val="both"/>
        <w:rPr>
          <w:ins w:id="34198" w:author="Jaideep Kumar" w:date="2021-09-27T07:29:00Z"/>
          <w:rFonts w:ascii="Arial" w:hAnsi="Arial" w:cs="Arial"/>
          <w:b/>
          <w:bCs/>
        </w:rPr>
      </w:pPr>
      <w:ins w:id="34199" w:author="Jaideep Kumar" w:date="2021-09-27T07:29:00Z">
        <w:r>
          <w:rPr>
            <w:noProof/>
          </w:rPr>
          <w:pict w14:anchorId="6DE9AA75">
            <v:shape id="_x0000_s1139" type="#_x0000_t32" style="position:absolute;left:0;text-align:left;margin-left:105.4pt;margin-top:21.7pt;width:2.85pt;height:93.55pt;z-index:2523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" strokecolor="#525252 [1606]" strokeweight="3pt">
              <v:stroke endarrow="block" joinstyle="miter"/>
              <o:lock v:ext="edit" shapetype="f"/>
            </v:shape>
          </w:pict>
        </w:r>
      </w:ins>
    </w:p>
    <w:p w14:paraId="28A56EDD" w14:textId="77777777" w:rsidR="009F2E6F" w:rsidRDefault="009F2E6F" w:rsidP="009F2E6F">
      <w:pPr>
        <w:spacing w:line="360" w:lineRule="auto"/>
        <w:jc w:val="both"/>
        <w:rPr>
          <w:ins w:id="34200" w:author="Jaideep Kumar" w:date="2021-09-27T07:29:00Z"/>
          <w:rFonts w:ascii="Arial" w:hAnsi="Arial" w:cs="Arial"/>
          <w:b/>
          <w:bCs/>
        </w:rPr>
      </w:pPr>
    </w:p>
    <w:p w14:paraId="6D9AE3C8" w14:textId="1533A8B7" w:rsidR="009F2E6F" w:rsidRDefault="005858C1" w:rsidP="009F2E6F">
      <w:pPr>
        <w:spacing w:line="360" w:lineRule="auto"/>
        <w:jc w:val="both"/>
        <w:rPr>
          <w:ins w:id="34201" w:author="Jaideep Kumar" w:date="2021-09-27T07:29:00Z"/>
          <w:rFonts w:ascii="Arial" w:hAnsi="Arial" w:cs="Arial"/>
          <w:b/>
          <w:bCs/>
        </w:rPr>
      </w:pPr>
      <w:ins w:id="34202" w:author="Jaideep Kumar" w:date="2021-09-27T07:29:00Z">
        <w:r>
          <w:rPr>
            <w:noProof/>
          </w:rPr>
          <w:pict w14:anchorId="1476309D">
            <v:shape id="_x0000_s1138" type="#_x0000_t33" style="position:absolute;left:0;text-align:left;margin-left:231pt;margin-top:23.45pt;width:149.25pt;height:38.25pt;flip:x;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" strokecolor="#525252 [1606]" strokeweight="3pt">
              <v:stroke dashstyle="dash" endarrow="block"/>
              <o:lock v:ext="edit" shapetype="f"/>
            </v:shape>
          </w:pict>
        </w:r>
        <w:r>
          <w:rPr>
            <w:noProof/>
          </w:rPr>
          <w:pict w14:anchorId="229349B1">
            <v:rect id="_x0000_s1137" style="position:absolute;left:0;text-align:left;margin-left:369.55pt;margin-top:14.1pt;width:143.85pt;height:19.35pt;z-index:25238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" filled="f" stroked="f">
              <v:textbox style="mso-fit-shape-to-text:t">
                <w:txbxContent>
                  <w:p w14:paraId="57105222" w14:textId="77777777" w:rsidR="009F2E6F" w:rsidRDefault="009F2E6F" w:rsidP="009F2E6F">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Distributor/Retailer</w:t>
                    </w:r>
                  </w:p>
                </w:txbxContent>
              </v:textbox>
            </v:rect>
          </w:pict>
        </w:r>
        <w:r w:rsidR="009F2E6F">
          <w:rPr>
            <w:rFonts w:ascii="Arial" w:hAnsi="Arial" w:cs="Arial"/>
            <w:b/>
            <w:bCs/>
          </w:rPr>
          <w:tab/>
        </w:r>
      </w:ins>
    </w:p>
    <w:p w14:paraId="6A216524" w14:textId="77777777" w:rsidR="009F2E6F" w:rsidRDefault="009F2E6F" w:rsidP="009F2E6F">
      <w:pPr>
        <w:spacing w:line="360" w:lineRule="auto"/>
        <w:jc w:val="both"/>
        <w:rPr>
          <w:ins w:id="34203" w:author="Jaideep Kumar" w:date="2021-09-27T07:29:00Z"/>
          <w:rFonts w:ascii="Arial" w:hAnsi="Arial" w:cs="Arial"/>
          <w:b/>
          <w:bCs/>
        </w:rPr>
      </w:pPr>
    </w:p>
    <w:p w14:paraId="1E320F17" w14:textId="3C9D1A35" w:rsidR="009F2E6F" w:rsidRDefault="005858C1" w:rsidP="009F2E6F">
      <w:pPr>
        <w:spacing w:line="360" w:lineRule="auto"/>
        <w:jc w:val="both"/>
        <w:rPr>
          <w:ins w:id="34204" w:author="Jaideep Kumar" w:date="2021-09-27T07:29:00Z"/>
          <w:rFonts w:ascii="Arial" w:hAnsi="Arial" w:cs="Arial"/>
          <w:b/>
          <w:bCs/>
        </w:rPr>
      </w:pPr>
      <w:ins w:id="34205" w:author="Jaideep Kumar" w:date="2021-09-27T07:29:00Z">
        <w:r>
          <w:rPr>
            <w:noProof/>
          </w:rPr>
          <w:pict w14:anchorId="57C1B081">
            <v:shape id="_x0000_s1136" type="#_x0000_t202" style="position:absolute;left:0;text-align:left;margin-left:107.25pt;margin-top:10.5pt;width:208.3pt;height:27.75pt;z-index:25239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" filled="f" stroked="f">
              <v:textbox>
                <w:txbxContent>
                  <w:p w14:paraId="282BBF31" w14:textId="77777777" w:rsidR="009F2E6F" w:rsidRDefault="009F2E6F" w:rsidP="009F2E6F">
                    <w:pPr>
                      <w:rPr>
                        <w:rFonts w:ascii="Verdana" w:eastAsia="Verdana" w:hAnsi="Verdana" w:cs="Verdana"/>
                        <w:b/>
                        <w:bCs/>
                        <w:color w:val="000000" w:themeColor="text1"/>
                        <w:kern w:val="24"/>
                        <w:sz w:val="20"/>
                        <w:szCs w:val="20"/>
                        <w:lang w:val="en-US"/>
                      </w:rPr>
                    </w:pPr>
                    <w:r w:rsidRPr="007B5CA8">
                      <w:rPr>
                        <w:rFonts w:ascii="Verdana" w:eastAsia="Verdana" w:hAnsi="Verdana" w:cs="Verdana"/>
                        <w:b/>
                        <w:bCs/>
                        <w:color w:val="000000" w:themeColor="text1"/>
                        <w:kern w:val="24"/>
                        <w:sz w:val="20"/>
                        <w:szCs w:val="20"/>
                        <w:lang w:val="en-US"/>
                      </w:rPr>
                      <w:t xml:space="preserve">Adhesive &amp; sealant </w:t>
                    </w:r>
                    <w:r>
                      <w:rPr>
                        <w:rFonts w:ascii="Verdana" w:eastAsia="Verdana" w:hAnsi="Verdana" w:cs="Verdana"/>
                        <w:b/>
                        <w:bCs/>
                        <w:color w:val="000000" w:themeColor="text1"/>
                        <w:kern w:val="24"/>
                        <w:sz w:val="20"/>
                        <w:szCs w:val="20"/>
                        <w:lang w:val="en-US"/>
                      </w:rPr>
                      <w:t xml:space="preserve"> </w:t>
                    </w:r>
                    <w:r>
                      <w:rPr>
                        <w:rFonts w:ascii="Verdana" w:eastAsia="Verdana" w:hAnsi="Verdana" w:cs="Verdana"/>
                        <w:b/>
                        <w:bCs/>
                        <w:color w:val="538135" w:themeColor="accent6" w:themeShade="BF"/>
                        <w:kern w:val="24"/>
                        <w:sz w:val="20"/>
                        <w:szCs w:val="20"/>
                        <w:lang w:val="en-US"/>
                      </w:rPr>
                      <w:t>(20-25%)</w:t>
                    </w:r>
                  </w:p>
                  <w:p w14:paraId="3152704D" w14:textId="77777777" w:rsidR="009F2E6F" w:rsidRDefault="009F2E6F" w:rsidP="009F2E6F">
                    <w:pPr>
                      <w:rPr>
                        <w:rFonts w:ascii="Verdana" w:eastAsia="Verdana" w:hAnsi="Verdana" w:cs="Verdana"/>
                        <w:b/>
                        <w:bCs/>
                        <w:color w:val="000000" w:themeColor="text1"/>
                        <w:kern w:val="24"/>
                        <w:sz w:val="20"/>
                        <w:szCs w:val="20"/>
                        <w:lang w:val="en-US"/>
                      </w:rPr>
                    </w:pPr>
                  </w:p>
                </w:txbxContent>
              </v:textbox>
            </v:shape>
          </w:pict>
        </w:r>
      </w:ins>
    </w:p>
    <w:p w14:paraId="0179A63F" w14:textId="6262DD9F" w:rsidR="009F2E6F" w:rsidRDefault="005858C1" w:rsidP="009F2E6F">
      <w:pPr>
        <w:spacing w:line="360" w:lineRule="auto"/>
        <w:jc w:val="both"/>
        <w:rPr>
          <w:ins w:id="34206" w:author="Jaideep Kumar" w:date="2021-09-27T07:29:00Z"/>
          <w:rFonts w:ascii="Arial" w:hAnsi="Arial" w:cs="Arial"/>
          <w:b/>
          <w:bCs/>
        </w:rPr>
      </w:pPr>
      <w:ins w:id="34207" w:author="Jaideep Kumar" w:date="2021-09-27T07:29:00Z">
        <w:r>
          <w:rPr>
            <w:noProof/>
          </w:rPr>
          <w:pict w14:anchorId="32898FEA">
            <v:shape id="_x0000_s1135" type="#_x0000_t202" style="position:absolute;left:0;text-align:left;margin-left:106.5pt;margin-top:6.3pt;width:211.5pt;height:21pt;z-index:25239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" filled="f" stroked="f">
              <v:textbox>
                <w:txbxContent>
                  <w:p w14:paraId="42AB07F9" w14:textId="77777777" w:rsidR="009F2E6F" w:rsidRDefault="009F2E6F" w:rsidP="009F2E6F">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 xml:space="preserve">Electronics And Electrical </w:t>
                    </w:r>
                    <w:r>
                      <w:rPr>
                        <w:rFonts w:ascii="Verdana" w:eastAsia="Verdana" w:hAnsi="Verdana" w:cs="Verdana"/>
                        <w:b/>
                        <w:bCs/>
                        <w:color w:val="538135" w:themeColor="accent6" w:themeShade="BF"/>
                        <w:kern w:val="24"/>
                        <w:sz w:val="20"/>
                        <w:szCs w:val="20"/>
                        <w:lang w:val="en-US"/>
                      </w:rPr>
                      <w:t>(6-8%)</w:t>
                    </w:r>
                  </w:p>
                  <w:p w14:paraId="365DB8AB" w14:textId="77777777" w:rsidR="009F2E6F" w:rsidRDefault="009F2E6F" w:rsidP="009F2E6F">
                    <w:pPr>
                      <w:rPr>
                        <w:rFonts w:ascii="Verdana" w:eastAsia="Verdana" w:hAnsi="Verdana" w:cs="Verdana"/>
                        <w:b/>
                        <w:bCs/>
                        <w:color w:val="000000" w:themeColor="text1"/>
                        <w:kern w:val="24"/>
                        <w:sz w:val="20"/>
                        <w:szCs w:val="20"/>
                        <w:lang w:val="en-US"/>
                      </w:rPr>
                    </w:pPr>
                    <w:r>
                      <w:rPr>
                        <w:rFonts w:ascii="Verdana" w:eastAsia="Verdana" w:hAnsi="Verdana" w:cs="Verdana"/>
                        <w:b/>
                        <w:bCs/>
                        <w:color w:val="538135" w:themeColor="accent6" w:themeShade="BF"/>
                        <w:kern w:val="24"/>
                        <w:sz w:val="20"/>
                        <w:szCs w:val="20"/>
                        <w:lang w:val="en-US"/>
                      </w:rPr>
                      <w:t>(16-18%)</w:t>
                    </w:r>
                  </w:p>
                </w:txbxContent>
              </v:textbox>
            </v:shape>
          </w:pict>
        </w:r>
        <w:r>
          <w:rPr>
            <w:noProof/>
          </w:rPr>
          <w:pict w14:anchorId="4F6BC4B8">
            <v:shape id="_x0000_s1134" type="#_x0000_t32" style="position:absolute;left:0;text-align:left;margin-left:113pt;margin-top:25.5pt;width:184.25pt;height:0;z-index:25239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" strokecolor="black [3213]" strokeweight="3pt">
              <v:stroke endarrow="block" joinstyle="miter"/>
              <o:lock v:ext="edit" shapetype="f"/>
            </v:shape>
          </w:pict>
        </w:r>
        <w:r>
          <w:rPr>
            <w:noProof/>
          </w:rPr>
          <w:pict w14:anchorId="22FDCB4E">
            <v:shape id="_x0000_s1133" type="#_x0000_t32" style="position:absolute;left:0;text-align:left;margin-left:115.75pt;margin-top:3.45pt;width:141.7pt;height:1.6pt;z-index:25239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" strokecolor="black [3213]" strokeweight="3pt">
              <v:stroke endarrow="block" joinstyle="miter"/>
              <o:lock v:ext="edit" shapetype="f"/>
            </v:shape>
          </w:pict>
        </w:r>
        <w:r>
          <w:rPr>
            <w:noProof/>
          </w:rPr>
          <w:pict w14:anchorId="7490484C">
            <v:shape id="_x0000_s1132" type="#_x0000_t202" style="position:absolute;left:0;text-align:left;margin-left:106.7pt;margin-top:25.8pt;width:141.4pt;height:31.5pt;z-index:25239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" filled="f" stroked="f">
              <v:textbox>
                <w:txbxContent>
                  <w:p w14:paraId="44825076" w14:textId="77777777" w:rsidR="009F2E6F" w:rsidRDefault="009F2E6F" w:rsidP="009F2E6F">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 xml:space="preserve">Paints and Coatings </w:t>
                    </w:r>
                    <w:r>
                      <w:rPr>
                        <w:rFonts w:ascii="Verdana" w:eastAsia="Verdana" w:hAnsi="Verdana" w:cs="Verdana"/>
                        <w:b/>
                        <w:bCs/>
                        <w:color w:val="538135" w:themeColor="accent6" w:themeShade="BF"/>
                        <w:kern w:val="24"/>
                        <w:sz w:val="20"/>
                        <w:szCs w:val="20"/>
                        <w:lang w:val="en-US"/>
                      </w:rPr>
                      <w:t>(40-46%)</w:t>
                    </w:r>
                  </w:p>
                  <w:p w14:paraId="56559EA0" w14:textId="77777777" w:rsidR="009F2E6F" w:rsidRDefault="009F2E6F" w:rsidP="009F2E6F">
                    <w:pPr>
                      <w:rPr>
                        <w:rFonts w:ascii="Verdana" w:eastAsia="Verdana" w:hAnsi="Verdana" w:cs="Verdana"/>
                        <w:b/>
                        <w:bCs/>
                        <w:color w:val="000000" w:themeColor="text1"/>
                        <w:kern w:val="24"/>
                        <w:sz w:val="20"/>
                        <w:szCs w:val="20"/>
                        <w:lang w:val="en-US"/>
                      </w:rPr>
                    </w:pPr>
                  </w:p>
                </w:txbxContent>
              </v:textbox>
            </v:shape>
          </w:pict>
        </w:r>
      </w:ins>
    </w:p>
    <w:p w14:paraId="32EB7DE7" w14:textId="77777777" w:rsidR="009F2E6F" w:rsidRDefault="009F2E6F" w:rsidP="009F2E6F">
      <w:pPr>
        <w:spacing w:line="360" w:lineRule="auto"/>
        <w:jc w:val="both"/>
        <w:rPr>
          <w:ins w:id="34208" w:author="Jaideep Kumar" w:date="2021-09-27T07:29:00Z"/>
          <w:rFonts w:ascii="Arial" w:hAnsi="Arial" w:cs="Arial"/>
          <w:b/>
          <w:bCs/>
        </w:rPr>
      </w:pPr>
    </w:p>
    <w:p w14:paraId="0F49D78C" w14:textId="2FDA1FE0" w:rsidR="009F2E6F" w:rsidRDefault="005858C1" w:rsidP="009F2E6F">
      <w:pPr>
        <w:spacing w:line="360" w:lineRule="auto"/>
        <w:jc w:val="both"/>
        <w:rPr>
          <w:ins w:id="34209" w:author="Jaideep Kumar" w:date="2021-09-27T07:29:00Z"/>
          <w:rFonts w:ascii="Arial" w:hAnsi="Arial" w:cs="Arial"/>
          <w:b/>
          <w:bCs/>
        </w:rPr>
      </w:pPr>
      <w:ins w:id="34210" w:author="Jaideep Kumar" w:date="2021-09-27T07:29:00Z">
        <w:r>
          <w:rPr>
            <w:noProof/>
          </w:rPr>
          <w:pict w14:anchorId="16BB7091">
            <v:shape id="_x0000_s1131" type="#_x0000_t32" style="position:absolute;left:0;text-align:left;margin-left:113.2pt;margin-top:8.5pt;width:116.2pt;height:0;z-index:25241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" strokecolor="black [3213]" strokeweight="3pt">
              <v:stroke endarrow="block" joinstyle="miter"/>
              <o:lock v:ext="edit" shapetype="f"/>
            </v:shape>
          </w:pict>
        </w:r>
        <w:r>
          <w:rPr>
            <w:noProof/>
          </w:rPr>
          <w:pict w14:anchorId="2B1E8ECF">
            <v:shape id="_x0000_s1130" type="#_x0000_t202" style="position:absolute;left:0;text-align:left;margin-left:105.75pt;margin-top:11.6pt;width:212.05pt;height:22.5pt;z-index:25239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" filled="f" stroked="f">
              <v:textbox>
                <w:txbxContent>
                  <w:p w14:paraId="2DB33F36" w14:textId="77777777" w:rsidR="009F2E6F" w:rsidRDefault="009F2E6F" w:rsidP="009F2E6F">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 xml:space="preserve">Others </w:t>
                    </w:r>
                    <w:r>
                      <w:rPr>
                        <w:rFonts w:ascii="Verdana" w:eastAsia="Verdana" w:hAnsi="Verdana" w:cs="Verdana"/>
                        <w:b/>
                        <w:bCs/>
                        <w:color w:val="538135" w:themeColor="accent6" w:themeShade="BF"/>
                        <w:kern w:val="24"/>
                        <w:sz w:val="20"/>
                        <w:szCs w:val="20"/>
                        <w:lang w:val="en-US"/>
                      </w:rPr>
                      <w:t>(19-21%)</w:t>
                    </w:r>
                  </w:p>
                  <w:p w14:paraId="508CC159" w14:textId="77777777" w:rsidR="009F2E6F" w:rsidRDefault="009F2E6F" w:rsidP="009F2E6F">
                    <w:pPr>
                      <w:rPr>
                        <w:rFonts w:ascii="Verdana" w:eastAsia="Verdana" w:hAnsi="Verdana" w:cs="Verdana"/>
                        <w:b/>
                        <w:bCs/>
                        <w:color w:val="000000" w:themeColor="text1"/>
                        <w:kern w:val="24"/>
                        <w:sz w:val="20"/>
                        <w:szCs w:val="20"/>
                        <w:lang w:val="en-US"/>
                      </w:rPr>
                    </w:pPr>
                  </w:p>
                </w:txbxContent>
              </v:textbox>
            </v:shape>
          </w:pict>
        </w:r>
      </w:ins>
    </w:p>
    <w:p w14:paraId="1EDEBF8F" w14:textId="70128627" w:rsidR="009F2E6F" w:rsidRDefault="005858C1" w:rsidP="009F2E6F">
      <w:pPr>
        <w:spacing w:line="360" w:lineRule="auto"/>
        <w:jc w:val="both"/>
        <w:rPr>
          <w:ins w:id="34211" w:author="Jaideep Kumar" w:date="2021-09-27T07:29:00Z"/>
          <w:rFonts w:ascii="Arial" w:hAnsi="Arial" w:cs="Arial"/>
          <w:b/>
          <w:bCs/>
        </w:rPr>
      </w:pPr>
      <w:ins w:id="34212" w:author="Jaideep Kumar" w:date="2021-09-27T07:29:00Z">
        <w:r>
          <w:rPr>
            <w:noProof/>
          </w:rPr>
          <w:pict w14:anchorId="329A99FE">
            <v:shape id="_x0000_s1129" type="#_x0000_t32" style="position:absolute;left:0;text-align:left;margin-left:114.8pt;margin-top:9.3pt;width:116.2pt;height:0;z-index:25239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" strokecolor="black [3213]" strokeweight="3pt">
              <v:stroke endarrow="block" joinstyle="miter"/>
              <o:lock v:ext="edit" shapetype="f"/>
            </v:shape>
          </w:pict>
        </w:r>
        <w:r w:rsidR="009F2E6F">
          <w:rPr>
            <w:rFonts w:ascii="Arial" w:hAnsi="Arial" w:cs="Arial"/>
            <w:b/>
            <w:bCs/>
          </w:rPr>
          <w:t xml:space="preserve">     </w:t>
        </w:r>
      </w:ins>
    </w:p>
    <w:p w14:paraId="62679ACA" w14:textId="235E8127" w:rsidR="009F2E6F" w:rsidDel="00C854D0" w:rsidRDefault="009F2E6F" w:rsidP="009F2E6F">
      <w:pPr>
        <w:spacing w:line="360" w:lineRule="auto"/>
        <w:jc w:val="both"/>
        <w:rPr>
          <w:del w:id="34213" w:author="Neeshu Bhadauriya" w:date="2021-09-27T10:52:00Z"/>
          <w:rFonts w:ascii="Arial" w:hAnsi="Arial" w:cs="Arial"/>
          <w:b/>
          <w:bCs/>
        </w:rPr>
      </w:pPr>
    </w:p>
    <w:p w14:paraId="7B8D76A7" w14:textId="77777777" w:rsidR="00C854D0" w:rsidRDefault="00C854D0" w:rsidP="009F2E6F">
      <w:pPr>
        <w:spacing w:line="360" w:lineRule="auto"/>
        <w:jc w:val="both"/>
        <w:rPr>
          <w:ins w:id="34214" w:author="Ritu Kamra" w:date="2021-09-27T17:25:00Z"/>
          <w:rFonts w:ascii="Arial" w:hAnsi="Arial" w:cs="Arial"/>
          <w:b/>
          <w:bCs/>
        </w:rPr>
      </w:pPr>
    </w:p>
    <w:p w14:paraId="77D52868" w14:textId="0EB0531C" w:rsidR="009F2E6F" w:rsidDel="00613514" w:rsidRDefault="009F2E6F" w:rsidP="009F2E6F">
      <w:pPr>
        <w:spacing w:line="360" w:lineRule="auto"/>
        <w:jc w:val="both"/>
        <w:rPr>
          <w:del w:id="34215" w:author="Neeshu Bhadauriya" w:date="2021-09-27T10:52:00Z"/>
          <w:rFonts w:ascii="Arial" w:hAnsi="Arial" w:cs="Arial"/>
          <w:b/>
          <w:bCs/>
        </w:rPr>
      </w:pPr>
    </w:p>
    <w:p w14:paraId="1D710B00" w14:textId="77777777" w:rsidR="00613514" w:rsidRDefault="00613514" w:rsidP="009F2E6F">
      <w:pPr>
        <w:spacing w:line="360" w:lineRule="auto"/>
        <w:jc w:val="both"/>
        <w:rPr>
          <w:ins w:id="34216" w:author="Ritu Kamra" w:date="2021-09-27T11:49:00Z"/>
          <w:rFonts w:ascii="Arial" w:hAnsi="Arial" w:cs="Arial"/>
          <w:b/>
          <w:bCs/>
          <w:noProof/>
        </w:rPr>
      </w:pPr>
    </w:p>
    <w:p w14:paraId="3BAA24AB" w14:textId="20304BB5" w:rsidR="009F2E6F" w:rsidRDefault="009F2E6F" w:rsidP="009F2E6F">
      <w:pPr>
        <w:spacing w:line="360" w:lineRule="auto"/>
        <w:jc w:val="both"/>
        <w:rPr>
          <w:ins w:id="34217" w:author="Jaideep Kumar" w:date="2021-09-27T07:29:00Z"/>
          <w:rFonts w:ascii="Arial" w:hAnsi="Arial" w:cs="Arial"/>
          <w:b/>
          <w:bCs/>
        </w:rPr>
      </w:pPr>
      <w:ins w:id="34218" w:author="Jaideep Kumar" w:date="2021-09-27T07:29:00Z">
        <w:r w:rsidRPr="00943576">
          <w:rPr>
            <w:rFonts w:ascii="Arial" w:hAnsi="Arial" w:cs="Arial"/>
            <w:b/>
            <w:bCs/>
            <w:noProof/>
          </w:rPr>
          <w:t>Value Chain Flow</w:t>
        </w:r>
        <w:r w:rsidRPr="00943576">
          <w:rPr>
            <w:rFonts w:ascii="Arial" w:hAnsi="Arial" w:cs="Arial"/>
            <w:b/>
            <w:bCs/>
          </w:rPr>
          <w:t xml:space="preserve"> </w:t>
        </w:r>
        <w:r w:rsidRPr="00120A95">
          <w:rPr>
            <w:rFonts w:ascii="Arial" w:hAnsi="Arial" w:cs="Arial"/>
            <w:b/>
            <w:bCs/>
          </w:rPr>
          <w:t>for</w:t>
        </w:r>
        <w:r>
          <w:rPr>
            <w:rFonts w:ascii="Arial" w:hAnsi="Arial" w:cs="Arial"/>
            <w:b/>
            <w:bCs/>
          </w:rPr>
          <w:t xml:space="preserve"> Non</w:t>
        </w:r>
        <w:r w:rsidRPr="00120A95">
          <w:rPr>
            <w:rFonts w:ascii="Arial" w:hAnsi="Arial" w:cs="Arial"/>
            <w:b/>
            <w:bCs/>
          </w:rPr>
          <w:t xml:space="preserve"> Captive</w:t>
        </w:r>
        <w:r>
          <w:rPr>
            <w:rFonts w:ascii="Arial" w:hAnsi="Arial" w:cs="Arial"/>
            <w:b/>
            <w:bCs/>
          </w:rPr>
          <w:t xml:space="preserve"> Liquid</w:t>
        </w:r>
        <w:r w:rsidRPr="00120A95">
          <w:rPr>
            <w:rFonts w:ascii="Arial" w:hAnsi="Arial" w:cs="Arial"/>
            <w:b/>
            <w:bCs/>
          </w:rPr>
          <w:t xml:space="preserve"> Epoxy Resin Manufacturer</w:t>
        </w:r>
      </w:ins>
    </w:p>
    <w:p w14:paraId="094D77DC" w14:textId="51A8E668" w:rsidR="009F2E6F" w:rsidRDefault="005858C1" w:rsidP="009F2E6F">
      <w:pPr>
        <w:spacing w:line="360" w:lineRule="auto"/>
        <w:jc w:val="both"/>
        <w:rPr>
          <w:ins w:id="34219" w:author="Jaideep Kumar" w:date="2021-09-27T07:29:00Z"/>
          <w:rFonts w:ascii="Arial" w:hAnsi="Arial" w:cs="Arial"/>
          <w:b/>
          <w:bCs/>
        </w:rPr>
      </w:pPr>
      <w:ins w:id="34220" w:author="Jaideep Kumar" w:date="2021-09-27T07:29:00Z">
        <w:r>
          <w:rPr>
            <w:noProof/>
          </w:rPr>
          <w:pict w14:anchorId="668D314B">
            <v:shape id="Text Box 1643" o:spid="_x0000_s1128" type="#_x0000_t202" style="position:absolute;left:0;text-align:left;margin-left:5.25pt;margin-top:24.65pt;width:99.75pt;height:23.25pt;z-index:25248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" fillcolor="white [3201]" strokeweight=".5pt">
              <v:textbox>
                <w:txbxContent>
                  <w:p w14:paraId="42E25F27" w14:textId="77777777" w:rsidR="009F2E6F" w:rsidRDefault="009F2E6F" w:rsidP="009F2E6F">
                    <w:r w:rsidRPr="00BC6923">
                      <w:rPr>
                        <w:b/>
                        <w:bCs/>
                      </w:rPr>
                      <w:t>BPA:</w:t>
                    </w:r>
                    <w:r>
                      <w:t xml:space="preserve"> 2.31</w:t>
                    </w:r>
                    <w:r w:rsidRPr="00B70E59">
                      <w:rPr>
                        <w:b/>
                        <w:bCs/>
                      </w:rPr>
                      <w:t xml:space="preserve"> </w:t>
                    </w:r>
                    <w:r>
                      <w:rPr>
                        <w:b/>
                        <w:bCs/>
                      </w:rPr>
                      <w:t>USD</w:t>
                    </w:r>
                  </w:p>
                </w:txbxContent>
              </v:textbox>
            </v:shape>
          </w:pict>
        </w:r>
        <w:r>
          <w:rPr>
            <w:noProof/>
          </w:rPr>
          <w:pict w14:anchorId="7B6BCB0F">
            <v:shape id="_x0000_s1127" type="#_x0000_t32" style="position:absolute;left:0;text-align:left;margin-left:113.55pt;margin-top:630.35pt;width:143.85pt;height:0;z-index:25247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" strokecolor="black [3213]" strokeweight="3pt">
              <v:stroke endarrow="block" joinstyle="miter"/>
              <o:lock v:ext="edit" shapetype="f"/>
            </v:shape>
          </w:pict>
        </w:r>
        <w:r>
          <w:rPr>
            <w:noProof/>
          </w:rPr>
          <w:pict w14:anchorId="5ED6F7C0">
            <v:shape id="_x0000_s1126" type="#_x0000_t32" style="position:absolute;left:0;text-align:left;margin-left:112.6pt;margin-top:611.8pt;width:143.85pt;height:0;z-index:25247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" strokecolor="black [3213]" strokeweight="3pt">
              <v:stroke endarrow="block" joinstyle="miter"/>
              <o:lock v:ext="edit" shapetype="f"/>
            </v:shape>
          </w:pict>
        </w:r>
        <w:r>
          <w:rPr>
            <w:noProof/>
          </w:rPr>
          <w:pict w14:anchorId="1D096625">
            <v:shape id="_x0000_s1125" type="#_x0000_t202" style="position:absolute;left:0;text-align:left;margin-left:102pt;margin-top:581.15pt;width:141.4pt;height:31.5pt;z-index:25247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" filled="f" stroked="f">
              <v:textbox>
                <w:txbxContent>
                  <w:p w14:paraId="0169439F" w14:textId="77777777" w:rsidR="009F2E6F" w:rsidRDefault="009F2E6F" w:rsidP="009F2E6F">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 xml:space="preserve">Paints and Coatings </w:t>
                    </w:r>
                    <w:r>
                      <w:rPr>
                        <w:rFonts w:ascii="Verdana" w:eastAsia="Verdana" w:hAnsi="Verdana" w:cs="Verdana"/>
                        <w:b/>
                        <w:bCs/>
                        <w:color w:val="538135" w:themeColor="accent6" w:themeShade="BF"/>
                        <w:kern w:val="24"/>
                        <w:sz w:val="20"/>
                        <w:szCs w:val="20"/>
                        <w:lang w:val="en-US"/>
                      </w:rPr>
                      <w:t>(40-46%)</w:t>
                    </w:r>
                  </w:p>
                </w:txbxContent>
              </v:textbox>
            </v:shape>
          </w:pict>
        </w:r>
        <w:r>
          <w:rPr>
            <w:noProof/>
          </w:rPr>
          <w:pict w14:anchorId="0876A4F8">
            <v:shape id="_x0000_s1124" type="#_x0000_t32" style="position:absolute;left:0;text-align:left;margin-left:109.5pt;margin-top:580.5pt;width:153.05pt;height:0;z-index:252498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" strokecolor="black [3213]" strokeweight="3pt">
              <v:stroke endarrow="block" joinstyle="miter"/>
              <o:lock v:ext="edit" shapetype="f"/>
            </v:shape>
          </w:pict>
        </w:r>
        <w:r>
          <w:rPr>
            <w:noProof/>
          </w:rPr>
          <w:pict w14:anchorId="1C737D3A">
            <v:shape id="_x0000_s1123" type="#_x0000_t32" style="position:absolute;left:0;text-align:left;margin-left:111.2pt;margin-top:550pt;width:141.7pt;height:1.6pt;z-index:252474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" strokecolor="black [3213]" strokeweight="3pt">
              <v:stroke endarrow="block" joinstyle="miter"/>
              <o:lock v:ext="edit" shapetype="f"/>
            </v:shape>
          </w:pict>
        </w:r>
        <w:r>
          <w:rPr>
            <w:noProof/>
          </w:rPr>
          <w:pict w14:anchorId="01DAE31D">
            <v:shape id="_x0000_s1122" type="#_x0000_t202" style="position:absolute;left:0;text-align:left;margin-left:102.75pt;margin-top:527.9pt;width:208.3pt;height:27.75pt;z-index:25247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" filled="f" stroked="f">
              <v:textbox>
                <w:txbxContent>
                  <w:p w14:paraId="3E53E62E" w14:textId="77777777" w:rsidR="009F2E6F" w:rsidRDefault="009F2E6F" w:rsidP="009F2E6F">
                    <w:pPr>
                      <w:rPr>
                        <w:rFonts w:ascii="Verdana" w:eastAsia="Verdana" w:hAnsi="Verdana" w:cs="Verdana"/>
                        <w:b/>
                        <w:bCs/>
                        <w:color w:val="000000" w:themeColor="text1"/>
                        <w:kern w:val="24"/>
                        <w:sz w:val="20"/>
                        <w:szCs w:val="20"/>
                        <w:lang w:val="en-US"/>
                      </w:rPr>
                    </w:pPr>
                    <w:r w:rsidRPr="007B5CA8">
                      <w:rPr>
                        <w:rFonts w:ascii="Verdana" w:eastAsia="Verdana" w:hAnsi="Verdana" w:cs="Verdana"/>
                        <w:b/>
                        <w:bCs/>
                        <w:color w:val="000000" w:themeColor="text1"/>
                        <w:kern w:val="24"/>
                        <w:sz w:val="20"/>
                        <w:szCs w:val="20"/>
                        <w:lang w:val="en-US"/>
                      </w:rPr>
                      <w:t xml:space="preserve">Adhesive &amp; sealant </w:t>
                    </w:r>
                    <w:r>
                      <w:rPr>
                        <w:rFonts w:ascii="Verdana" w:eastAsia="Verdana" w:hAnsi="Verdana" w:cs="Verdana"/>
                        <w:b/>
                        <w:bCs/>
                        <w:color w:val="000000" w:themeColor="text1"/>
                        <w:kern w:val="24"/>
                        <w:sz w:val="20"/>
                        <w:szCs w:val="20"/>
                        <w:lang w:val="en-US"/>
                      </w:rPr>
                      <w:t xml:space="preserve"> </w:t>
                    </w:r>
                    <w:r>
                      <w:rPr>
                        <w:rFonts w:ascii="Verdana" w:eastAsia="Verdana" w:hAnsi="Verdana" w:cs="Verdana"/>
                        <w:b/>
                        <w:bCs/>
                        <w:color w:val="538135" w:themeColor="accent6" w:themeShade="BF"/>
                        <w:kern w:val="24"/>
                        <w:sz w:val="20"/>
                        <w:szCs w:val="20"/>
                        <w:lang w:val="en-US"/>
                      </w:rPr>
                      <w:t>(20-25%)</w:t>
                    </w:r>
                  </w:p>
                </w:txbxContent>
              </v:textbox>
            </v:shape>
          </w:pict>
        </w:r>
        <w:r>
          <w:rPr>
            <w:noProof/>
          </w:rPr>
          <w:pict w14:anchorId="187581E8">
            <v:shape id="_x0000_s1121" type="#_x0000_t202" style="position:absolute;left:0;text-align:left;margin-left:102pt;margin-top:549.65pt;width:211.5pt;height:32.25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" filled="f" stroked="f">
              <v:textbox>
                <w:txbxContent>
                  <w:p w14:paraId="33B24E20" w14:textId="77777777" w:rsidR="009F2E6F" w:rsidRDefault="009F2E6F" w:rsidP="009F2E6F">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 xml:space="preserve">Electronics And Electrical </w:t>
                    </w:r>
                    <w:r>
                      <w:rPr>
                        <w:rFonts w:ascii="Verdana" w:eastAsia="Verdana" w:hAnsi="Verdana" w:cs="Verdana"/>
                        <w:b/>
                        <w:bCs/>
                        <w:color w:val="538135" w:themeColor="accent6" w:themeShade="BF"/>
                        <w:kern w:val="24"/>
                        <w:sz w:val="20"/>
                        <w:szCs w:val="20"/>
                        <w:lang w:val="en-US"/>
                      </w:rPr>
                      <w:t>(6-8%)</w:t>
                    </w:r>
                  </w:p>
                </w:txbxContent>
              </v:textbox>
            </v:shape>
          </w:pict>
        </w:r>
        <w:r>
          <w:rPr>
            <w:noProof/>
          </w:rPr>
          <w:pict w14:anchorId="24C8070C">
            <v:rect id="_x0000_s1120" style="position:absolute;left:0;text-align:left;margin-left:218pt;margin-top:341.8pt;width:90.65pt;height:19.35pt;z-index:2524631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" filled="f" stroked="f">
              <v:textbox style="mso-fit-shape-to-text:t">
                <w:txbxContent>
                  <w:p w14:paraId="5A6BF7A4" w14:textId="77777777" w:rsidR="009F2E6F" w:rsidRDefault="009F2E6F" w:rsidP="009F2E6F">
                    <w:pP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Manufacturer</w:t>
                    </w:r>
                  </w:p>
                </w:txbxContent>
              </v:textbox>
            </v:rect>
          </w:pict>
        </w:r>
        <w:r>
          <w:rPr>
            <w:noProof/>
          </w:rPr>
          <w:pict w14:anchorId="510B6EDE">
            <v:shape id="_x0000_s1119" type="#_x0000_t202" style="position:absolute;left:0;text-align:left;margin-left:357pt;margin-top:349.4pt;width:102pt;height:85.15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" filled="f" stroked="f">
              <v:textbox>
                <w:txbxContent>
                  <w:p w14:paraId="7B083C7F" w14:textId="77777777" w:rsidR="009F2E6F" w:rsidRDefault="009F2E6F" w:rsidP="009F2E6F">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Percentage Margin 10.5%</w:t>
                    </w:r>
                  </w:p>
                  <w:p w14:paraId="0605BFE3" w14:textId="77777777" w:rsidR="009F2E6F" w:rsidRDefault="009F2E6F" w:rsidP="009F2E6F">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Including Transportation charges</w:t>
                    </w:r>
                  </w:p>
                </w:txbxContent>
              </v:textbox>
            </v:shape>
          </w:pict>
        </w:r>
        <w:r>
          <w:rPr>
            <w:noProof/>
          </w:rPr>
          <w:pict w14:anchorId="6F6FDD78">
            <v:shape id="Connector: Elbow 1653" o:spid="_x0000_s1118" type="#_x0000_t34" style="position:absolute;left:0;text-align:left;margin-left:161.95pt;margin-top:181.4pt;width:81.75pt;height:42pt;flip:x;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" strokecolor="#4472c4 [3204]" strokeweight=".5pt">
              <v:stroke endarrow="block"/>
              <w10:wrap type="topAndBottom"/>
            </v:shape>
          </w:pict>
        </w:r>
        <w:r>
          <w:rPr>
            <w:noProof/>
          </w:rPr>
          <w:pict w14:anchorId="2285D075">
            <v:shape id="Straight Arrow Connector 1654" o:spid="_x0000_s1117" type="#_x0000_t32" style="position:absolute;left:0;text-align:left;margin-left:315pt;margin-top:158.15pt;width:62.35pt;height:0;flip:x;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" strokecolor="#4472c4 [3204]" strokeweight=".5pt">
              <v:stroke endarrow="block" joinstyle="miter"/>
            </v:shape>
          </w:pict>
        </w:r>
        <w:r>
          <w:rPr>
            <w:noProof/>
          </w:rPr>
          <w:pict w14:anchorId="6E778E06">
            <v:shape id="Text Box 1655" o:spid="_x0000_s1116" type="#_x0000_t202" style="position:absolute;left:0;text-align:left;margin-left:215.25pt;margin-top:131.15pt;width:98.25pt;height:50.25pt;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" fillcolor="white [3201]" strokeweight=".5pt">
              <v:textbox>
                <w:txbxContent>
                  <w:p w14:paraId="259F22BC" w14:textId="77777777" w:rsidR="009F2E6F" w:rsidRDefault="009F2E6F" w:rsidP="009F2E6F">
                    <w:r>
                      <w:t>Current Selling Price 3.09</w:t>
                    </w:r>
                    <w:r w:rsidRPr="00B70E59">
                      <w:rPr>
                        <w:b/>
                        <w:bCs/>
                      </w:rPr>
                      <w:t xml:space="preserve"> </w:t>
                    </w:r>
                    <w:r>
                      <w:rPr>
                        <w:b/>
                        <w:bCs/>
                      </w:rPr>
                      <w:t xml:space="preserve">USD </w:t>
                    </w:r>
                    <w:r>
                      <w:t>Direct Sales</w:t>
                    </w:r>
                  </w:p>
                </w:txbxContent>
              </v:textbox>
            </v:shape>
          </w:pict>
        </w:r>
        <w:r>
          <w:rPr>
            <w:noProof/>
          </w:rPr>
          <w:pict w14:anchorId="38C81AB0">
            <v:shape id="Text Box 1656" o:spid="_x0000_s1115" type="#_x0000_t202" style="position:absolute;left:0;text-align:left;margin-left:429.75pt;margin-top:34.4pt;width:60pt;height:51.75pt;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" fillcolor="white [3201]" strokeweight=".5pt">
              <v:textbox>
                <w:txbxContent>
                  <w:p w14:paraId="650453C5" w14:textId="77777777" w:rsidR="009F2E6F" w:rsidRDefault="009F2E6F" w:rsidP="009F2E6F">
                    <w:r>
                      <w:t>Overhead Cost (</w:t>
                    </w:r>
                    <w:r>
                      <w:rPr>
                        <w:b/>
                        <w:bCs/>
                      </w:rPr>
                      <w:t>0.86</w:t>
                    </w:r>
                    <w:r w:rsidRPr="00B70E59">
                      <w:rPr>
                        <w:b/>
                        <w:bCs/>
                      </w:rPr>
                      <w:t>$</w:t>
                    </w:r>
                    <w:r w:rsidRPr="00B70E59">
                      <w:t>)</w:t>
                    </w:r>
                  </w:p>
                </w:txbxContent>
              </v:textbox>
            </v:shape>
          </w:pict>
        </w:r>
        <w:r>
          <w:rPr>
            <w:noProof/>
          </w:rPr>
          <w:pict w14:anchorId="6343C679">
            <v:shape id="_x0000_s1114" type="#_x0000_t33" style="position:absolute;left:0;text-align:left;margin-left:75pt;margin-top:223.4pt;width:87pt;height:37.3pt;rotation:180;flip:y;z-index:25246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" strokecolor="#525252 [1606]" strokeweight="3pt">
              <v:stroke endarrow="block"/>
              <o:lock v:ext="edit" shapetype="f"/>
            </v:shape>
          </w:pict>
        </w:r>
        <w:r>
          <w:rPr>
            <w:noProof/>
          </w:rPr>
          <w:pict w14:anchorId="105283EB">
            <v:shape id="_x0000_s1113" type="#_x0000_t202" style="position:absolute;left:0;text-align:left;margin-left:45.15pt;margin-top:286.1pt;width:118.95pt;height:31.5pt;z-index:25247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" filled="f" stroked="f">
              <v:textbox style="mso-fit-shape-to-text:t">
                <w:txbxContent>
                  <w:p w14:paraId="720EA5B9" w14:textId="77777777" w:rsidR="009F2E6F" w:rsidRDefault="009F2E6F" w:rsidP="009F2E6F">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Percentage Margin 12.36 %</w:t>
                    </w:r>
                  </w:p>
                </w:txbxContent>
              </v:textbox>
            </v:shape>
          </w:pict>
        </w:r>
        <w:r>
          <w:rPr>
            <w:noProof/>
          </w:rPr>
          <w:pict w14:anchorId="2ADBC56E">
            <v:rect id="_x0000_s1112" style="position:absolute;left:0;text-align:left;margin-left:0;margin-top:383.65pt;width:215.5pt;height:31.5pt;z-index:2524661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" filled="f" stroked="f">
              <v:textbox style="mso-fit-shape-to-text:t">
                <w:txbxContent>
                  <w:p w14:paraId="36F89F65" w14:textId="77777777" w:rsidR="009F2E6F" w:rsidRDefault="009F2E6F" w:rsidP="009F2E6F">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Company Website/Direct Export/Direct Sales </w:t>
                    </w:r>
                  </w:p>
                </w:txbxContent>
              </v:textbox>
              <w10:wrap anchorx="margin"/>
            </v:rect>
          </w:pict>
        </w:r>
        <w:r w:rsidR="009F2E6F">
          <w:rPr>
            <w:rFonts w:ascii="Arial" w:hAnsi="Arial" w:cs="Arial"/>
            <w:b/>
            <w:bCs/>
          </w:rPr>
          <w:t xml:space="preserve">                                                                                              </w:t>
        </w:r>
      </w:ins>
    </w:p>
    <w:p w14:paraId="7BFBEE30" w14:textId="54E028A5" w:rsidR="009F2E6F" w:rsidRDefault="005858C1" w:rsidP="009F2E6F">
      <w:pPr>
        <w:spacing w:line="360" w:lineRule="auto"/>
        <w:jc w:val="both"/>
        <w:rPr>
          <w:ins w:id="34221" w:author="Jaideep Kumar" w:date="2021-09-27T07:29:00Z"/>
          <w:rFonts w:ascii="Arial" w:hAnsi="Arial" w:cs="Arial"/>
          <w:b/>
          <w:bCs/>
        </w:rPr>
      </w:pPr>
      <w:ins w:id="34222" w:author="Jaideep Kumar" w:date="2021-09-27T07:29:00Z">
        <w:r>
          <w:rPr>
            <w:noProof/>
          </w:rPr>
          <w:pict w14:anchorId="2EDC4F6F">
            <v:shape id="Text Box 1661" o:spid="_x0000_s1111" type="#_x0000_t202" style="position:absolute;left:0;text-align:left;margin-left:321.75pt;margin-top:8.9pt;width:82.5pt;height:37.5pt;z-index:25248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" fillcolor="white [3201]" strokeweight=".5pt">
              <v:textbox>
                <w:txbxContent>
                  <w:p w14:paraId="7B07C2D3" w14:textId="77777777" w:rsidR="009F2E6F" w:rsidRDefault="009F2E6F" w:rsidP="009F2E6F">
                    <w:r>
                      <w:t>Packaging Cost (</w:t>
                    </w:r>
                    <w:r w:rsidRPr="00B70E59">
                      <w:rPr>
                        <w:b/>
                        <w:bCs/>
                      </w:rPr>
                      <w:t>0.</w:t>
                    </w:r>
                    <w:r>
                      <w:rPr>
                        <w:b/>
                        <w:bCs/>
                      </w:rPr>
                      <w:t>26</w:t>
                    </w:r>
                    <w:r w:rsidRPr="00B70E59">
                      <w:rPr>
                        <w:b/>
                        <w:bCs/>
                      </w:rPr>
                      <w:t xml:space="preserve"> $)</w:t>
                    </w:r>
                  </w:p>
                </w:txbxContent>
              </v:textbox>
            </v:shape>
          </w:pict>
        </w:r>
        <w:r>
          <w:rPr>
            <w:noProof/>
          </w:rPr>
          <w:pict w14:anchorId="5AAE116E">
            <v:shape id="Text Box 1662" o:spid="_x0000_s1110" type="#_x0000_t202" style="position:absolute;left:0;text-align:left;margin-left:180pt;margin-top:8.9pt;width:99.3pt;height:38.25pt;z-index:25248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" fillcolor="white [3201]" strokeweight=".5pt">
              <v:textbox>
                <w:txbxContent>
                  <w:p w14:paraId="73CA1063" w14:textId="77777777" w:rsidR="009F2E6F" w:rsidRDefault="009F2E6F" w:rsidP="009F2E6F">
                    <w:pPr>
                      <w:jc w:val="center"/>
                    </w:pPr>
                    <w:r>
                      <w:t>Raw Material Cost (</w:t>
                    </w:r>
                    <w:r>
                      <w:rPr>
                        <w:b/>
                        <w:bCs/>
                      </w:rPr>
                      <w:t>1.63</w:t>
                    </w:r>
                    <w:r w:rsidRPr="00B70E59">
                      <w:rPr>
                        <w:b/>
                        <w:bCs/>
                      </w:rPr>
                      <w:t xml:space="preserve"> $)</w:t>
                    </w:r>
                  </w:p>
                </w:txbxContent>
              </v:textbox>
            </v:shape>
          </w:pict>
        </w:r>
        <w:r w:rsidR="009F2E6F">
          <w:rPr>
            <w:rFonts w:ascii="Arial" w:hAnsi="Arial" w:cs="Arial"/>
            <w:b/>
            <w:bCs/>
          </w:rPr>
          <w:t xml:space="preserve">                                                                                           </w:t>
        </w:r>
      </w:ins>
    </w:p>
    <w:p w14:paraId="0AED9B48" w14:textId="4C2CFD83" w:rsidR="009F2E6F" w:rsidRDefault="005858C1" w:rsidP="009F2E6F">
      <w:pPr>
        <w:spacing w:line="360" w:lineRule="auto"/>
        <w:jc w:val="both"/>
        <w:rPr>
          <w:ins w:id="34223" w:author="Jaideep Kumar" w:date="2021-09-27T07:29:00Z"/>
          <w:rFonts w:ascii="Arial" w:hAnsi="Arial" w:cs="Arial"/>
          <w:b/>
          <w:bCs/>
        </w:rPr>
      </w:pPr>
      <w:ins w:id="34224" w:author="Jaideep Kumar" w:date="2021-09-27T07:29:00Z">
        <w:r>
          <w:rPr>
            <w:noProof/>
          </w:rPr>
          <w:pict w14:anchorId="6BC05295">
            <v:shape id="Straight Arrow Connector 1663" o:spid="_x0000_s1109" type="#_x0000_t32" style="position:absolute;left:0;text-align:left;margin-left:105.7pt;margin-top:3.7pt;width:69.75pt;height:0;flip:y;z-index:25248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" strokecolor="#4472c4 [3204]" strokeweight=".5pt">
              <v:stroke endarrow="block" joinstyle="miter"/>
            </v:shape>
          </w:pict>
        </w:r>
        <w:r>
          <w:rPr>
            <w:noProof/>
          </w:rPr>
          <w:pict w14:anchorId="49C5C8A6">
            <v:shape id="Text Box 1664" o:spid="_x0000_s1108" type="#_x0000_t202" style="position:absolute;left:0;text-align:left;margin-left:6.05pt;margin-top:.7pt;width:97.5pt;height:21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" fillcolor="white [3201]" strokeweight=".5pt">
              <v:textbox>
                <w:txbxContent>
                  <w:p w14:paraId="29E389FF" w14:textId="77777777" w:rsidR="009F2E6F" w:rsidRDefault="009F2E6F" w:rsidP="009F2E6F">
                    <w:r w:rsidRPr="00BC6923">
                      <w:rPr>
                        <w:b/>
                        <w:bCs/>
                      </w:rPr>
                      <w:t>ECH</w:t>
                    </w:r>
                    <w:r>
                      <w:t xml:space="preserve">: </w:t>
                    </w:r>
                    <w:r>
                      <w:rPr>
                        <w:b/>
                        <w:bCs/>
                      </w:rPr>
                      <w:t>2.04 USD</w:t>
                    </w:r>
                  </w:p>
                  <w:p w14:paraId="1931C1FF" w14:textId="77777777" w:rsidR="009F2E6F" w:rsidRDefault="009F2E6F" w:rsidP="009F2E6F"/>
                </w:txbxContent>
              </v:textbox>
            </v:shape>
          </w:pict>
        </w:r>
        <w:r>
          <w:rPr>
            <w:noProof/>
          </w:rPr>
          <w:pict w14:anchorId="6D554C64">
            <v:shape id="Straight Arrow Connector 1665" o:spid="_x0000_s1107" type="#_x0000_t32" style="position:absolute;left:0;text-align:left;margin-left:403.5pt;margin-top:4.45pt;width:25.5pt;height:0;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" strokecolor="#4472c4 [3204]" strokeweight=".5pt">
              <v:stroke endarrow="block" joinstyle="miter"/>
            </v:shape>
          </w:pict>
        </w:r>
        <w:r>
          <w:rPr>
            <w:noProof/>
          </w:rPr>
          <w:pict w14:anchorId="6966DFAC">
            <v:shape id="Straight Arrow Connector 1666" o:spid="_x0000_s1106" type="#_x0000_t32" style="position:absolute;left:0;text-align:left;margin-left:280.5pt;margin-top:.65pt;width:41.25pt;height:0;flip:y;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" strokecolor="#4472c4 [3204]" strokeweight=".5pt">
              <v:stroke endarrow="block" joinstyle="miter"/>
            </v:shape>
          </w:pict>
        </w:r>
      </w:ins>
    </w:p>
    <w:p w14:paraId="586AC5BD" w14:textId="1A6EBE2A" w:rsidR="009F2E6F" w:rsidRDefault="005858C1" w:rsidP="009F2E6F">
      <w:pPr>
        <w:spacing w:line="360" w:lineRule="auto"/>
        <w:jc w:val="both"/>
        <w:rPr>
          <w:ins w:id="34225" w:author="Jaideep Kumar" w:date="2021-09-27T07:29:00Z"/>
          <w:rFonts w:ascii="Arial" w:hAnsi="Arial" w:cs="Arial"/>
          <w:b/>
          <w:bCs/>
        </w:rPr>
      </w:pPr>
      <w:ins w:id="34226" w:author="Jaideep Kumar" w:date="2021-09-27T07:29:00Z">
        <w:r>
          <w:rPr>
            <w:noProof/>
          </w:rPr>
          <w:pict w14:anchorId="00ECE08A">
            <v:shape id="Text Box 1667" o:spid="_x0000_s1105" type="#_x0000_t202" style="position:absolute;left:0;text-align:left;margin-left:-12pt;margin-top:5.95pt;width:114.75pt;height:37.5pt;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" fillcolor="white [3201]" strokeweight=".5pt">
              <v:textbox>
                <w:txbxContent>
                  <w:p w14:paraId="24EC1C9E" w14:textId="77777777" w:rsidR="009F2E6F" w:rsidRPr="00F724CA" w:rsidRDefault="009F2E6F" w:rsidP="009F2E6F">
                    <w:pPr>
                      <w:rPr>
                        <w:lang w:val="en-US"/>
                      </w:rPr>
                    </w:pPr>
                    <w:r>
                      <w:rPr>
                        <w:b/>
                        <w:bCs/>
                        <w:lang w:val="en-US"/>
                      </w:rPr>
                      <w:t>Caustic Lye (48%) 0.21$</w:t>
                    </w:r>
                  </w:p>
                </w:txbxContent>
              </v:textbox>
            </v:shape>
          </w:pict>
        </w:r>
        <w:r>
          <w:rPr>
            <w:noProof/>
          </w:rPr>
          <w:pict w14:anchorId="04E572C8">
            <v:shape id="Straight Arrow Connector 1668" o:spid="_x0000_s1104" type="#_x0000_t32" style="position:absolute;left:0;text-align:left;margin-left:460.5pt;margin-top:5.2pt;width:0;height:45.35pt;z-index:25249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" strokecolor="#4472c4 [3204]" strokeweight=".5pt">
              <v:stroke endarrow="block" joinstyle="miter"/>
            </v:shape>
          </w:pict>
        </w:r>
      </w:ins>
    </w:p>
    <w:p w14:paraId="1330C06D" w14:textId="272B900F" w:rsidR="009F2E6F" w:rsidRDefault="005858C1" w:rsidP="009F2E6F">
      <w:pPr>
        <w:spacing w:line="360" w:lineRule="auto"/>
        <w:jc w:val="both"/>
        <w:rPr>
          <w:ins w:id="34227" w:author="Jaideep Kumar" w:date="2021-09-27T07:29:00Z"/>
          <w:rFonts w:ascii="Arial" w:hAnsi="Arial" w:cs="Arial"/>
          <w:b/>
          <w:bCs/>
        </w:rPr>
      </w:pPr>
      <w:ins w:id="34228" w:author="Jaideep Kumar" w:date="2021-09-27T07:29:00Z">
        <w:r>
          <w:rPr>
            <w:noProof/>
          </w:rPr>
          <w:pict w14:anchorId="460ACB71">
            <v:shape id="Text Box 1669" o:spid="_x0000_s1103" type="#_x0000_t202" style="position:absolute;left:0;text-align:left;margin-left:381.75pt;margin-top:23.25pt;width:108.15pt;height:48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" fillcolor="white [3201]" strokeweight=".5pt">
              <v:textbox>
                <w:txbxContent>
                  <w:p w14:paraId="1112B018" w14:textId="77777777" w:rsidR="009F2E6F" w:rsidRDefault="009F2E6F" w:rsidP="009F2E6F">
                    <w:r>
                      <w:t>Total Cost Incurred (</w:t>
                    </w:r>
                    <w:r>
                      <w:rPr>
                        <w:b/>
                        <w:bCs/>
                      </w:rPr>
                      <w:t>2.75</w:t>
                    </w:r>
                    <w:r w:rsidRPr="00B70E59">
                      <w:rPr>
                        <w:b/>
                        <w:bCs/>
                      </w:rPr>
                      <w:t xml:space="preserve"> </w:t>
                    </w:r>
                    <w:r>
                      <w:rPr>
                        <w:b/>
                        <w:bCs/>
                      </w:rPr>
                      <w:t>USD</w:t>
                    </w:r>
                    <w:r w:rsidRPr="00B70E59">
                      <w:t>)</w:t>
                    </w:r>
                  </w:p>
                </w:txbxContent>
              </v:textbox>
            </v:shape>
          </w:pict>
        </w:r>
      </w:ins>
    </w:p>
    <w:p w14:paraId="5052C421" w14:textId="77777777" w:rsidR="009F2E6F" w:rsidRDefault="009F2E6F" w:rsidP="009F2E6F">
      <w:pPr>
        <w:spacing w:line="360" w:lineRule="auto"/>
        <w:jc w:val="both"/>
        <w:rPr>
          <w:ins w:id="34229" w:author="Jaideep Kumar" w:date="2021-09-27T07:29:00Z"/>
          <w:rFonts w:ascii="Arial" w:hAnsi="Arial" w:cs="Arial"/>
          <w:b/>
          <w:bCs/>
        </w:rPr>
      </w:pPr>
    </w:p>
    <w:p w14:paraId="123AF81D" w14:textId="5EEEFC4F" w:rsidR="009F2E6F" w:rsidRDefault="005858C1" w:rsidP="009F2E6F">
      <w:pPr>
        <w:spacing w:line="360" w:lineRule="auto"/>
        <w:jc w:val="both"/>
        <w:rPr>
          <w:ins w:id="34230" w:author="Jaideep Kumar" w:date="2021-09-27T07:29:00Z"/>
          <w:rFonts w:ascii="Arial" w:hAnsi="Arial" w:cs="Arial"/>
          <w:b/>
          <w:bCs/>
        </w:rPr>
      </w:pPr>
      <w:ins w:id="34231" w:author="Jaideep Kumar" w:date="2021-09-27T07:29:00Z">
        <w:del w:id="34232" w:author="Ritu Kamra" w:date="2021-09-27T19:01:00Z">
          <w:r>
            <w:rPr>
              <w:noProof/>
            </w:rPr>
            <w:pict w14:anchorId="35141824">
              <v:shape id="_x0000_s1102" type="#_x0000_t32" style="position:absolute;left:0;text-align:left;margin-left:515.55pt;margin-top:60.8pt;width:0;height:114.8pt;z-index:25247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" strokecolor="#525252 [1606]" strokeweight="3pt">
                <v:stroke dashstyle="longDash" endarrow="block" joinstyle="miter"/>
                <o:lock v:ext="edit" shapetype="f"/>
              </v:shape>
            </w:pict>
          </w:r>
        </w:del>
        <w:r>
          <w:rPr>
            <w:noProof/>
          </w:rPr>
          <w:pict w14:anchorId="2576A257">
            <v:shape id="Straight Arrow Connector 1670" o:spid="_x0000_s1101" type="#_x0000_t32" style="position:absolute;left:0;text-align:left;margin-left:458.25pt;margin-top:18.85pt;width:0;height:48.2pt;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" strokecolor="#4472c4 [3204]" strokeweight=".5pt">
              <v:stroke endarrow="block" joinstyle="miter"/>
            </v:shape>
          </w:pict>
        </w:r>
      </w:ins>
    </w:p>
    <w:p w14:paraId="7B4D2701" w14:textId="19ED781C" w:rsidR="009F2E6F" w:rsidRDefault="005858C1" w:rsidP="009F2E6F">
      <w:pPr>
        <w:spacing w:line="360" w:lineRule="auto"/>
        <w:jc w:val="both"/>
        <w:rPr>
          <w:ins w:id="34233" w:author="Jaideep Kumar" w:date="2021-09-27T07:29:00Z"/>
          <w:rFonts w:ascii="Arial" w:hAnsi="Arial" w:cs="Arial"/>
          <w:b/>
          <w:bCs/>
        </w:rPr>
      </w:pPr>
      <w:ins w:id="34234" w:author="Jaideep Kumar" w:date="2021-09-27T07:29:00Z">
        <w:r>
          <w:rPr>
            <w:noProof/>
          </w:rPr>
          <w:pict w14:anchorId="7AFEBEDF">
            <v:shape id="_x0000_s1100" type="#_x0000_t202" style="position:absolute;left:0;text-align:left;margin-left:89.2pt;margin-top:61.45pt;width:112.75pt;height:19.35pt;z-index:25246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" filled="f" stroked="f">
              <v:textbox style="mso-fit-shape-to-text:t">
                <w:txbxContent>
                  <w:p w14:paraId="14FA4244" w14:textId="77777777" w:rsidR="009F2E6F" w:rsidRDefault="009F2E6F" w:rsidP="009F2E6F">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Direct Sales</w:t>
                    </w:r>
                  </w:p>
                </w:txbxContent>
              </v:textbox>
            </v:shape>
          </w:pict>
        </w:r>
        <w:r>
          <w:rPr>
            <w:noProof/>
          </w:rPr>
          <w:pict w14:anchorId="7EED4271">
            <v:shape id="Text Box 1672" o:spid="_x0000_s1099" type="#_x0000_t202" style="position:absolute;left:0;text-align:left;margin-left:351.75pt;margin-top:42.05pt;width:141.75pt;height:50.25pt;z-index:2524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" fillcolor="white [3201]" strokeweight=".5pt">
              <v:textbox>
                <w:txbxContent>
                  <w:p w14:paraId="5FCCF15C" w14:textId="77777777" w:rsidR="009F2E6F" w:rsidRDefault="009F2E6F" w:rsidP="009F2E6F">
                    <w:r>
                      <w:t xml:space="preserve">Current Selling Price  </w:t>
                    </w:r>
                    <w:r>
                      <w:rPr>
                        <w:b/>
                        <w:bCs/>
                      </w:rPr>
                      <w:t>3.03 USD</w:t>
                    </w:r>
                    <w:r>
                      <w:t xml:space="preserve"> In-Direct Sales (Inclusive Freight Charges)</w:t>
                    </w:r>
                  </w:p>
                </w:txbxContent>
              </v:textbox>
            </v:shape>
          </w:pict>
        </w:r>
      </w:ins>
    </w:p>
    <w:p w14:paraId="59DE5396" w14:textId="510C13A3" w:rsidR="009F2E6F" w:rsidRDefault="005858C1" w:rsidP="009F2E6F">
      <w:pPr>
        <w:spacing w:line="360" w:lineRule="auto"/>
        <w:jc w:val="both"/>
        <w:rPr>
          <w:ins w:id="34235" w:author="Jaideep Kumar" w:date="2021-09-27T07:29:00Z"/>
          <w:rFonts w:ascii="Arial" w:hAnsi="Arial" w:cs="Arial"/>
          <w:b/>
          <w:bCs/>
        </w:rPr>
      </w:pPr>
      <w:ins w:id="34236" w:author="Jaideep Kumar" w:date="2021-09-27T07:29:00Z">
        <w:r>
          <w:rPr>
            <w:noProof/>
          </w:rPr>
          <w:pict w14:anchorId="65CBA880">
            <v:shape id="_x0000_s1098" type="#_x0000_t33" style="position:absolute;left:0;text-align:left;margin-left:468.9pt;margin-top:22.5pt;width:3.6pt;height:184.5pt;flip:x;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" strokecolor="#525252 [1606]" strokeweight="3pt">
              <v:stroke dashstyle="dash" endarrow="block"/>
              <o:lock v:ext="edit" shapetype="f"/>
            </v:shape>
          </w:pict>
        </w:r>
      </w:ins>
    </w:p>
    <w:p w14:paraId="41399602" w14:textId="7412201D" w:rsidR="009F2E6F" w:rsidRDefault="005858C1" w:rsidP="009F2E6F">
      <w:pPr>
        <w:spacing w:line="360" w:lineRule="auto"/>
        <w:jc w:val="both"/>
        <w:rPr>
          <w:ins w:id="34237" w:author="Jaideep Kumar" w:date="2021-09-27T07:29:00Z"/>
          <w:rFonts w:ascii="Arial" w:hAnsi="Arial" w:cs="Arial"/>
          <w:b/>
          <w:bCs/>
        </w:rPr>
      </w:pPr>
      <w:ins w:id="34238" w:author="Jaideep Kumar" w:date="2021-09-27T07:29:00Z">
        <w:r>
          <w:rPr>
            <w:noProof/>
          </w:rPr>
          <w:pict w14:anchorId="6795ACC6">
            <v:shape id="_x0000_s1097" type="#_x0000_t202" style="position:absolute;left:0;text-align:left;margin-left:368.35pt;margin-top:20.35pt;width:112.75pt;height:19.35pt;z-index:25246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" filled="f" stroked="f">
              <v:textbox style="mso-fit-shape-to-text:t">
                <w:txbxContent>
                  <w:p w14:paraId="54543B46" w14:textId="77777777" w:rsidR="009F2E6F" w:rsidRDefault="009F2E6F" w:rsidP="009F2E6F">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In-Direct Sales</w:t>
                    </w:r>
                  </w:p>
                </w:txbxContent>
              </v:textbox>
            </v:shape>
          </w:pict>
        </w:r>
      </w:ins>
    </w:p>
    <w:p w14:paraId="593C8F82" w14:textId="5EDC5819" w:rsidR="009F2E6F" w:rsidRDefault="005858C1" w:rsidP="009F2E6F">
      <w:pPr>
        <w:spacing w:line="360" w:lineRule="auto"/>
        <w:jc w:val="both"/>
        <w:rPr>
          <w:ins w:id="34239" w:author="Jaideep Kumar" w:date="2021-09-27T07:29:00Z"/>
          <w:rFonts w:ascii="Arial" w:hAnsi="Arial" w:cs="Arial"/>
          <w:b/>
          <w:bCs/>
        </w:rPr>
      </w:pPr>
      <w:ins w:id="34240" w:author="Jaideep Kumar" w:date="2021-09-27T07:29:00Z">
        <w:r>
          <w:rPr>
            <w:noProof/>
          </w:rPr>
          <w:pict w14:anchorId="49B92564">
            <v:shape id="_x0000_s1096" type="#_x0000_t32" style="position:absolute;left:0;text-align:left;margin-left:79pt;margin-top:3.8pt;width:.5pt;height:73.5pt;z-index:25250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" strokecolor="#525252 [1606]" strokeweight="3pt">
              <v:stroke endarrow="block" joinstyle="miter"/>
              <o:lock v:ext="edit" shapetype="f"/>
            </v:shape>
          </w:pict>
        </w:r>
      </w:ins>
    </w:p>
    <w:p w14:paraId="035A64B1" w14:textId="617D0471" w:rsidR="009F2E6F" w:rsidRDefault="005858C1" w:rsidP="009F2E6F">
      <w:pPr>
        <w:spacing w:line="360" w:lineRule="auto"/>
        <w:jc w:val="both"/>
        <w:rPr>
          <w:ins w:id="34241" w:author="Jaideep Kumar" w:date="2021-09-27T07:29:00Z"/>
          <w:rFonts w:ascii="Arial" w:hAnsi="Arial" w:cs="Arial"/>
          <w:b/>
          <w:bCs/>
        </w:rPr>
      </w:pPr>
      <w:ins w:id="34242" w:author="Jaideep Kumar" w:date="2021-09-27T07:29:00Z">
        <w:r>
          <w:rPr>
            <w:noProof/>
          </w:rPr>
          <w:pict w14:anchorId="449D4C18">
            <v:shape id="_x0000_s1095" type="#_x0000_t202" style="position:absolute;left:0;text-align:left;margin-left:211.5pt;margin-top:21.85pt;width:128.25pt;height:55.7pt;z-index:25248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" filled="f" stroked="f">
              <v:textbox style="mso-fit-shape-to-text:t">
                <w:txbxContent>
                  <w:p w14:paraId="3E72D900" w14:textId="77777777" w:rsidR="009F2E6F" w:rsidRPr="00266D3A" w:rsidRDefault="009F2E6F" w:rsidP="009F2E6F">
                    <w:pPr>
                      <w:rPr>
                        <w:rFonts w:hAnsi="Calibri"/>
                        <w:b/>
                        <w:bCs/>
                        <w:color w:val="002060"/>
                        <w:kern w:val="24"/>
                        <w:sz w:val="32"/>
                        <w:szCs w:val="32"/>
                        <w:lang w:val="en-US"/>
                      </w:rPr>
                    </w:pPr>
                    <w:r>
                      <w:rPr>
                        <w:rFonts w:hAnsi="Calibri"/>
                        <w:b/>
                        <w:bCs/>
                        <w:color w:val="002060"/>
                        <w:kern w:val="24"/>
                        <w:sz w:val="32"/>
                        <w:szCs w:val="32"/>
                        <w:lang w:val="en-US"/>
                      </w:rPr>
                      <w:t>Epoxy</w:t>
                    </w:r>
                    <w:r w:rsidRPr="00266D3A">
                      <w:rPr>
                        <w:rFonts w:hAnsi="Calibri"/>
                        <w:b/>
                        <w:bCs/>
                        <w:color w:val="002060"/>
                        <w:kern w:val="24"/>
                        <w:sz w:val="32"/>
                        <w:szCs w:val="32"/>
                        <w:lang w:val="en-US"/>
                      </w:rPr>
                      <w:t xml:space="preserve"> Resin </w:t>
                    </w:r>
                    <w:r>
                      <w:rPr>
                        <w:rFonts w:hAnsi="Calibri"/>
                        <w:b/>
                        <w:bCs/>
                        <w:color w:val="002060"/>
                        <w:kern w:val="24"/>
                        <w:sz w:val="32"/>
                        <w:szCs w:val="32"/>
                        <w:lang w:val="en-US"/>
                      </w:rPr>
                      <w:t xml:space="preserve">      </w:t>
                    </w:r>
                    <w:r w:rsidRPr="00266D3A">
                      <w:rPr>
                        <w:rFonts w:hAnsi="Calibri"/>
                        <w:b/>
                        <w:bCs/>
                        <w:color w:val="002060"/>
                        <w:kern w:val="24"/>
                        <w:sz w:val="32"/>
                        <w:szCs w:val="32"/>
                        <w:lang w:val="en-US"/>
                      </w:rPr>
                      <w:t>Value Chain</w:t>
                    </w:r>
                    <w:r>
                      <w:rPr>
                        <w:rFonts w:hAnsi="Calibri"/>
                        <w:b/>
                        <w:bCs/>
                        <w:color w:val="002060"/>
                        <w:kern w:val="24"/>
                        <w:sz w:val="32"/>
                        <w:szCs w:val="32"/>
                        <w:lang w:val="en-US"/>
                      </w:rPr>
                      <w:t xml:space="preserve">  </w:t>
                    </w:r>
                  </w:p>
                </w:txbxContent>
              </v:textbox>
            </v:shape>
          </w:pict>
        </w:r>
      </w:ins>
    </w:p>
    <w:p w14:paraId="3DD59472" w14:textId="77777777" w:rsidR="009F2E6F" w:rsidRDefault="009F2E6F" w:rsidP="009F2E6F">
      <w:pPr>
        <w:spacing w:line="360" w:lineRule="auto"/>
        <w:jc w:val="both"/>
        <w:rPr>
          <w:ins w:id="34243" w:author="Jaideep Kumar" w:date="2021-09-27T07:29:00Z"/>
          <w:rFonts w:ascii="Arial" w:hAnsi="Arial" w:cs="Arial"/>
          <w:b/>
          <w:bCs/>
        </w:rPr>
      </w:pPr>
    </w:p>
    <w:p w14:paraId="45ACB174" w14:textId="076B71AC" w:rsidR="009F2E6F" w:rsidRDefault="005858C1" w:rsidP="009F2E6F">
      <w:pPr>
        <w:spacing w:line="360" w:lineRule="auto"/>
        <w:jc w:val="both"/>
        <w:rPr>
          <w:ins w:id="34244" w:author="Jaideep Kumar" w:date="2021-09-27T07:29:00Z"/>
          <w:rFonts w:ascii="Arial" w:hAnsi="Arial" w:cs="Arial"/>
          <w:b/>
          <w:bCs/>
        </w:rPr>
      </w:pPr>
      <w:ins w:id="34245" w:author="Jaideep Kumar" w:date="2021-09-27T07:29:00Z">
        <w:r>
          <w:rPr>
            <w:noProof/>
          </w:rPr>
          <w:pict w14:anchorId="6DD45FC8">
            <v:shape id="_x0000_s1094" type="#_x0000_t32" style="position:absolute;left:0;text-align:left;margin-left:134.65pt;margin-top:19.3pt;width:2pt;height:115.3pt;z-index:25247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" strokecolor="#525252 [1606]" strokeweight="3pt">
              <v:stroke endarrow="block" joinstyle="miter"/>
              <o:lock v:ext="edit" shapetype="f"/>
            </v:shape>
          </w:pict>
        </w:r>
      </w:ins>
    </w:p>
    <w:p w14:paraId="0D209964" w14:textId="77777777" w:rsidR="009F2E6F" w:rsidRDefault="009F2E6F" w:rsidP="009F2E6F">
      <w:pPr>
        <w:spacing w:line="360" w:lineRule="auto"/>
        <w:jc w:val="both"/>
        <w:rPr>
          <w:ins w:id="34246" w:author="Jaideep Kumar" w:date="2021-09-27T07:29:00Z"/>
          <w:rFonts w:ascii="Arial" w:hAnsi="Arial" w:cs="Arial"/>
          <w:b/>
          <w:bCs/>
        </w:rPr>
      </w:pPr>
    </w:p>
    <w:p w14:paraId="36A95A89" w14:textId="2F013A37" w:rsidR="009F2E6F" w:rsidRDefault="005858C1" w:rsidP="009F2E6F">
      <w:pPr>
        <w:spacing w:line="360" w:lineRule="auto"/>
        <w:jc w:val="both"/>
        <w:rPr>
          <w:ins w:id="34247" w:author="Jaideep Kumar" w:date="2021-09-27T07:29:00Z"/>
          <w:rFonts w:ascii="Arial" w:hAnsi="Arial" w:cs="Arial"/>
          <w:b/>
          <w:bCs/>
        </w:rPr>
      </w:pPr>
      <w:ins w:id="34248" w:author="Jaideep Kumar" w:date="2021-09-27T07:29:00Z">
        <w:r>
          <w:rPr>
            <w:noProof/>
          </w:rPr>
          <w:pict w14:anchorId="603366F2">
            <v:shape id="_x0000_s1093" type="#_x0000_t33" style="position:absolute;left:0;text-align:left;margin-left:207.7pt;margin-top:26.45pt;width:149.25pt;height:57pt;flip:x;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" strokecolor="#525252 [1606]" strokeweight="3pt">
              <v:stroke dashstyle="dash" endarrow="block"/>
              <o:lock v:ext="edit" shapetype="f"/>
            </v:shape>
          </w:pict>
        </w:r>
        <w:r>
          <w:rPr>
            <w:noProof/>
          </w:rPr>
          <w:pict w14:anchorId="0D77A963">
            <v:rect id="_x0000_s1092" style="position:absolute;left:0;text-align:left;margin-left:349.45pt;margin-top:17.85pt;width:143.85pt;height:19.35pt;z-index:25246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" filled="f" stroked="f">
              <v:textbox style="mso-fit-shape-to-text:t">
                <w:txbxContent>
                  <w:p w14:paraId="56FBB668" w14:textId="77777777" w:rsidR="009F2E6F" w:rsidRDefault="009F2E6F" w:rsidP="009F2E6F">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Distributor/Retailer</w:t>
                    </w:r>
                  </w:p>
                </w:txbxContent>
              </v:textbox>
            </v:rect>
          </w:pict>
        </w:r>
      </w:ins>
    </w:p>
    <w:p w14:paraId="1A02FF02" w14:textId="77777777" w:rsidR="009F2E6F" w:rsidRDefault="009F2E6F" w:rsidP="009F2E6F">
      <w:pPr>
        <w:spacing w:line="360" w:lineRule="auto"/>
        <w:jc w:val="both"/>
        <w:rPr>
          <w:ins w:id="34249" w:author="Jaideep Kumar" w:date="2021-09-27T07:29:00Z"/>
          <w:rFonts w:ascii="Arial" w:hAnsi="Arial" w:cs="Arial"/>
          <w:b/>
          <w:bCs/>
        </w:rPr>
      </w:pPr>
    </w:p>
    <w:p w14:paraId="7FFD9CE8" w14:textId="77777777" w:rsidR="009F2E6F" w:rsidRDefault="009F2E6F" w:rsidP="009F2E6F">
      <w:pPr>
        <w:spacing w:line="360" w:lineRule="auto"/>
        <w:jc w:val="both"/>
        <w:rPr>
          <w:ins w:id="34250" w:author="Jaideep Kumar" w:date="2021-09-27T07:29:00Z"/>
          <w:rFonts w:ascii="Arial" w:hAnsi="Arial" w:cs="Arial"/>
          <w:b/>
          <w:bCs/>
        </w:rPr>
      </w:pPr>
    </w:p>
    <w:p w14:paraId="3F795E6D" w14:textId="77777777" w:rsidR="009F2E6F" w:rsidRDefault="009F2E6F" w:rsidP="009F2E6F">
      <w:pPr>
        <w:spacing w:line="360" w:lineRule="auto"/>
        <w:jc w:val="both"/>
        <w:rPr>
          <w:ins w:id="34251" w:author="Jaideep Kumar" w:date="2021-09-27T07:29:00Z"/>
          <w:rFonts w:ascii="Arial" w:hAnsi="Arial" w:cs="Arial"/>
          <w:b/>
          <w:bCs/>
        </w:rPr>
      </w:pPr>
    </w:p>
    <w:p w14:paraId="2E28560A" w14:textId="478CF9F9" w:rsidR="009F2E6F" w:rsidRDefault="009F2E6F" w:rsidP="009F2E6F">
      <w:pPr>
        <w:spacing w:line="360" w:lineRule="auto"/>
        <w:jc w:val="both"/>
        <w:rPr>
          <w:ins w:id="34252" w:author="Ritu Kamra" w:date="2021-09-27T17:23:00Z"/>
          <w:rFonts w:ascii="Arial" w:hAnsi="Arial" w:cs="Arial"/>
          <w:b/>
          <w:bCs/>
        </w:rPr>
      </w:pPr>
    </w:p>
    <w:p w14:paraId="7DCD2A1E" w14:textId="77777777" w:rsidR="00C854D0" w:rsidRDefault="00C854D0" w:rsidP="009F2E6F">
      <w:pPr>
        <w:spacing w:line="360" w:lineRule="auto"/>
        <w:jc w:val="both"/>
        <w:rPr>
          <w:ins w:id="34253" w:author="Jaideep Kumar" w:date="2021-09-27T07:29:00Z"/>
          <w:rFonts w:ascii="Arial" w:hAnsi="Arial" w:cs="Arial"/>
          <w:b/>
          <w:bCs/>
        </w:rPr>
      </w:pPr>
    </w:p>
    <w:p w14:paraId="5C797A53" w14:textId="77777777" w:rsidR="009F2E6F" w:rsidRDefault="009F2E6F" w:rsidP="009F2E6F">
      <w:pPr>
        <w:spacing w:line="360" w:lineRule="auto"/>
        <w:jc w:val="both"/>
        <w:rPr>
          <w:ins w:id="34254" w:author="Jaideep Kumar" w:date="2021-09-27T07:29:00Z"/>
          <w:rFonts w:ascii="Arial" w:hAnsi="Arial" w:cs="Arial"/>
          <w:b/>
          <w:bCs/>
        </w:rPr>
      </w:pPr>
    </w:p>
    <w:p w14:paraId="36F25E3E" w14:textId="77777777" w:rsidR="009F2E6F" w:rsidRDefault="009F2E6F" w:rsidP="009F2E6F">
      <w:pPr>
        <w:spacing w:line="360" w:lineRule="auto"/>
        <w:jc w:val="both"/>
        <w:rPr>
          <w:ins w:id="34255" w:author="Jaideep Kumar" w:date="2021-09-27T07:30:00Z"/>
          <w:rFonts w:ascii="Arial" w:hAnsi="Arial" w:cs="Arial"/>
          <w:b/>
          <w:bCs/>
        </w:rPr>
        <w:sectPr w:rsidR="009F2E6F"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1" w:space="708"/>
          <w:docGrid w:linePitch="360"/>
          <w:sectPrChange w:id="34256" w:author="Hardik Malhotra" w:date="2021-09-30T12:48:00Z">
            <w:sectPr w:rsidR="009F2E6F" w:rsidSect="00AF4AFC">
              <w:pgMar w:top="1134" w:right="836" w:bottom="630" w:left="900" w:header="708" w:footer="708" w:gutter="0"/>
              <w:cols w:num="2"/>
            </w:sectPr>
          </w:sectPrChange>
        </w:sectPr>
      </w:pPr>
    </w:p>
    <w:p w14:paraId="3B56A0F0" w14:textId="73B5E8D8" w:rsidR="009F2E6F" w:rsidRDefault="005858C1" w:rsidP="009F2E6F">
      <w:pPr>
        <w:spacing w:line="360" w:lineRule="auto"/>
        <w:jc w:val="both"/>
        <w:rPr>
          <w:ins w:id="34257" w:author="Jaideep Kumar" w:date="2021-09-27T07:29:00Z"/>
          <w:rFonts w:ascii="Arial" w:hAnsi="Arial" w:cs="Arial"/>
          <w:b/>
          <w:bCs/>
        </w:rPr>
      </w:pPr>
      <w:ins w:id="34258" w:author="Jaideep Kumar" w:date="2021-09-27T07:29:00Z">
        <w:r>
          <w:rPr>
            <w:noProof/>
          </w:rPr>
          <w:pict w14:anchorId="0693EB48">
            <v:shape id="_x0000_s1091" type="#_x0000_t202" style="position:absolute;left:0;text-align:left;margin-left:103.65pt;margin-top:3.05pt;width:212.05pt;height:19.35pt;z-index:25248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" filled="f" stroked="f">
              <v:textbox style="mso-fit-shape-to-text:t">
                <w:txbxContent>
                  <w:p w14:paraId="119192B8" w14:textId="6D76D4D0" w:rsidR="009F2E6F" w:rsidRDefault="009F2E6F" w:rsidP="009F2E6F">
                    <w:pPr>
                      <w:rPr>
                        <w:ins w:id="34259" w:author="Ritu Kamra" w:date="2021-09-27T17:26:00Z"/>
                        <w:rFonts w:ascii="Verdana" w:eastAsia="Verdana" w:hAnsi="Verdana" w:cs="Verdana"/>
                        <w:b/>
                        <w:bCs/>
                        <w:color w:val="538135" w:themeColor="accent6" w:themeShade="BF"/>
                        <w:kern w:val="24"/>
                        <w:sz w:val="20"/>
                        <w:szCs w:val="20"/>
                        <w:lang w:val="en-US"/>
                      </w:rPr>
                    </w:pPr>
                    <w:r>
                      <w:rPr>
                        <w:rFonts w:ascii="Verdana" w:eastAsia="Verdana" w:hAnsi="Verdana" w:cs="Verdana"/>
                        <w:b/>
                        <w:bCs/>
                        <w:color w:val="000000" w:themeColor="text1"/>
                        <w:kern w:val="24"/>
                        <w:sz w:val="20"/>
                        <w:szCs w:val="20"/>
                        <w:lang w:val="en-US"/>
                      </w:rPr>
                      <w:t xml:space="preserve">Others </w:t>
                    </w:r>
                    <w:r>
                      <w:rPr>
                        <w:rFonts w:ascii="Verdana" w:eastAsia="Verdana" w:hAnsi="Verdana" w:cs="Verdana"/>
                        <w:b/>
                        <w:bCs/>
                        <w:color w:val="538135" w:themeColor="accent6" w:themeShade="BF"/>
                        <w:kern w:val="24"/>
                        <w:sz w:val="20"/>
                        <w:szCs w:val="20"/>
                        <w:lang w:val="en-US"/>
                      </w:rPr>
                      <w:t>(19-21%)</w:t>
                    </w:r>
                  </w:p>
                  <w:p w14:paraId="02CF18FE" w14:textId="08F54B18" w:rsidR="00C854D0" w:rsidRDefault="00C854D0" w:rsidP="009F2E6F">
                    <w:pPr>
                      <w:rPr>
                        <w:ins w:id="34260" w:author="Ritu Kamra" w:date="2021-09-27T17:23:00Z"/>
                        <w:rFonts w:ascii="Verdana" w:eastAsia="Verdana" w:hAnsi="Verdana" w:cs="Verdana"/>
                        <w:b/>
                        <w:bCs/>
                        <w:color w:val="538135" w:themeColor="accent6" w:themeShade="BF"/>
                        <w:kern w:val="24"/>
                        <w:sz w:val="20"/>
                        <w:szCs w:val="20"/>
                        <w:lang w:val="en-US"/>
                      </w:rPr>
                    </w:pPr>
                    <w:ins w:id="34261" w:author="Ritu Kamra" w:date="2021-09-27T17:26:00Z">
                      <w:r w:rsidRPr="00C854D0">
                        <w:rPr>
                          <w:rFonts w:ascii="Verdana" w:eastAsia="Verdana" w:hAnsi="Verdana" w:cs="Verdana"/>
                          <w:b/>
                          <w:bCs/>
                          <w:noProof/>
                          <w:color w:val="538135" w:themeColor="accent6" w:themeShade="BF"/>
                          <w:kern w:val="24"/>
                          <w:sz w:val="20"/>
                          <w:szCs w:val="20"/>
                          <w:lang w:val="en-US"/>
                        </w:rPr>
                        <w:drawing>
                          <wp:inline distT="0" distB="0" distL="0" distR="0" wp14:anchorId="52246D17" wp14:editId="094075D6">
                            <wp:extent cx="1600200" cy="247650"/>
                            <wp:effectExtent l="0" t="0" r="0" b="0"/>
                            <wp:docPr id="2085" name="Picture 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600200" cy="247650"/>
                                    </a:xfrm>
                                    <a:prstGeom prst="rect">
                                      <a:avLst/>
                                    </a:prstGeom>
                                    <a:noFill/>
                                    <a:ln>
                                      <a:noFill/>
                                    </a:ln>
                                  </pic:spPr>
                                </pic:pic>
                              </a:graphicData>
                            </a:graphic>
                          </wp:inline>
                        </w:drawing>
                      </w:r>
                    </w:ins>
                  </w:p>
                  <w:p w14:paraId="234274F1" w14:textId="77777777" w:rsidR="00C854D0" w:rsidRDefault="00C854D0" w:rsidP="009F2E6F">
                    <w:pPr>
                      <w:rPr>
                        <w:rFonts w:ascii="Verdana" w:eastAsia="Verdana" w:hAnsi="Verdana" w:cs="Verdana"/>
                        <w:b/>
                        <w:bCs/>
                        <w:color w:val="000000" w:themeColor="text1"/>
                        <w:kern w:val="24"/>
                        <w:sz w:val="20"/>
                        <w:szCs w:val="20"/>
                        <w:lang w:val="en-US"/>
                      </w:rPr>
                    </w:pPr>
                  </w:p>
                </w:txbxContent>
              </v:textbox>
            </v:shape>
          </w:pict>
        </w:r>
        <w:r>
          <w:rPr>
            <w:noProof/>
          </w:rPr>
          <w:pict w14:anchorId="0DCA1EB6">
            <v:shape id="_x0000_s1090" type="#_x0000_t202" style="position:absolute;left:0;text-align:left;margin-left:103.6pt;margin-top:22.05pt;width:164.05pt;height:19.35pt;z-index:25247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" filled="f" stroked="f">
              <v:textbox style="mso-fit-shape-to-text:t">
                <w:txbxContent>
                  <w:p w14:paraId="18B655A4" w14:textId="77777777" w:rsidR="009F2E6F" w:rsidRDefault="009F2E6F" w:rsidP="009F2E6F">
                    <w:pPr>
                      <w:rPr>
                        <w:rFonts w:ascii="Verdana" w:eastAsia="Verdana" w:hAnsi="Verdana" w:cs="Verdana"/>
                        <w:b/>
                        <w:bCs/>
                        <w:color w:val="000000" w:themeColor="text1"/>
                        <w:kern w:val="24"/>
                        <w:sz w:val="20"/>
                        <w:szCs w:val="20"/>
                        <w:lang w:val="en-US"/>
                      </w:rPr>
                    </w:pPr>
                  </w:p>
                </w:txbxContent>
              </v:textbox>
            </v:shape>
          </w:pict>
        </w:r>
      </w:ins>
    </w:p>
    <w:p w14:paraId="0568E86A" w14:textId="2A83664B" w:rsidR="009F2E6F" w:rsidRDefault="009F2E6F" w:rsidP="009F2E6F">
      <w:pPr>
        <w:spacing w:line="360" w:lineRule="auto"/>
        <w:jc w:val="both"/>
        <w:rPr>
          <w:ins w:id="34262" w:author="Neeshu Bhadauriya" w:date="2021-09-27T10:52:00Z"/>
          <w:rFonts w:ascii="Arial" w:hAnsi="Arial" w:cs="Arial"/>
          <w:b/>
          <w:bCs/>
        </w:rPr>
      </w:pPr>
    </w:p>
    <w:p w14:paraId="0DF80F49" w14:textId="0A2F6A9B" w:rsidR="00D554DC" w:rsidDel="00C12F7A" w:rsidRDefault="00D554DC" w:rsidP="009F2E6F">
      <w:pPr>
        <w:spacing w:line="360" w:lineRule="auto"/>
        <w:jc w:val="both"/>
        <w:rPr>
          <w:ins w:id="34263" w:author="Neeshu Bhadauriya" w:date="2021-09-27T10:52:00Z"/>
          <w:del w:id="34264" w:author="Ritu Kamra" w:date="2021-09-27T11:46:00Z"/>
          <w:rFonts w:ascii="Arial" w:hAnsi="Arial" w:cs="Arial"/>
          <w:b/>
          <w:bCs/>
        </w:rPr>
      </w:pPr>
    </w:p>
    <w:p w14:paraId="406A8AF7" w14:textId="58197148" w:rsidR="00D554DC" w:rsidDel="00C12F7A" w:rsidRDefault="00D554DC" w:rsidP="009F2E6F">
      <w:pPr>
        <w:spacing w:line="360" w:lineRule="auto"/>
        <w:jc w:val="both"/>
        <w:rPr>
          <w:ins w:id="34265" w:author="Neeshu Bhadauriya" w:date="2021-09-27T10:52:00Z"/>
          <w:del w:id="34266" w:author="Ritu Kamra" w:date="2021-09-27T11:46:00Z"/>
          <w:rFonts w:ascii="Arial" w:hAnsi="Arial" w:cs="Arial"/>
          <w:b/>
          <w:bCs/>
        </w:rPr>
      </w:pPr>
    </w:p>
    <w:p w14:paraId="13C1AAC0" w14:textId="631BC11A" w:rsidR="00D554DC" w:rsidDel="00C12F7A" w:rsidRDefault="00D554DC" w:rsidP="009F2E6F">
      <w:pPr>
        <w:spacing w:line="360" w:lineRule="auto"/>
        <w:jc w:val="both"/>
        <w:rPr>
          <w:ins w:id="34267" w:author="Jaideep Kumar" w:date="2021-09-27T07:29:00Z"/>
          <w:del w:id="34268" w:author="Ritu Kamra" w:date="2021-09-27T11:46:00Z"/>
          <w:rFonts w:ascii="Arial" w:hAnsi="Arial" w:cs="Arial"/>
          <w:b/>
          <w:bCs/>
        </w:rPr>
      </w:pPr>
    </w:p>
    <w:p w14:paraId="24A8DA17" w14:textId="4547E506" w:rsidR="009F2E6F" w:rsidDel="00C12F7A" w:rsidRDefault="005858C1" w:rsidP="009F2E6F">
      <w:pPr>
        <w:spacing w:line="360" w:lineRule="auto"/>
        <w:jc w:val="both"/>
        <w:rPr>
          <w:ins w:id="34269" w:author="Jaideep Kumar" w:date="2021-09-27T07:29:00Z"/>
          <w:del w:id="34270" w:author="Ritu Kamra" w:date="2021-09-27T11:46:00Z"/>
          <w:rFonts w:ascii="Arial" w:hAnsi="Arial" w:cs="Arial"/>
          <w:b/>
          <w:bCs/>
        </w:rPr>
      </w:pPr>
      <w:ins w:id="34271" w:author="Jaideep Kumar" w:date="2021-09-27T07:29:00Z">
        <w:del w:id="34272" w:author="Ritu Kamra" w:date="2021-09-27T11:46:00Z">
          <w:r>
            <w:rPr>
              <w:noProof/>
            </w:rPr>
            <w:pict w14:anchorId="70213700">
              <v:shape id="Text Box 1680" o:spid="_x0000_s1089" type="#_x0000_t202" style="position:absolute;left:0;text-align:left;margin-left:67.5pt;margin-top:41.95pt;width:123.75pt;height:18.75pt;z-index:25250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" fillcolor="white [3201]" strokeweight=".5pt">
                <v:textbox>
                  <w:txbxContent>
                    <w:p w14:paraId="26004248" w14:textId="77777777" w:rsidR="009F2E6F" w:rsidRDefault="009F2E6F" w:rsidP="009F2E6F">
                      <w:r>
                        <w:t>Epoxy: 3.09 USD)</w:t>
                      </w:r>
                    </w:p>
                  </w:txbxContent>
                </v:textbox>
              </v:shape>
            </w:pict>
          </w:r>
          <w:r w:rsidR="009F2E6F" w:rsidRPr="00943576" w:rsidDel="00C12F7A">
            <w:rPr>
              <w:rFonts w:ascii="Arial" w:hAnsi="Arial" w:cs="Arial"/>
              <w:b/>
              <w:bCs/>
              <w:noProof/>
            </w:rPr>
            <w:delText>Value Chain Flow</w:delText>
          </w:r>
          <w:r w:rsidR="009F2E6F" w:rsidRPr="00943576" w:rsidDel="00C12F7A">
            <w:rPr>
              <w:rFonts w:ascii="Arial" w:hAnsi="Arial" w:cs="Arial"/>
              <w:b/>
              <w:bCs/>
            </w:rPr>
            <w:delText xml:space="preserve"> fo</w:delText>
          </w:r>
          <w:r w:rsidR="009F2E6F" w:rsidRPr="00120A95" w:rsidDel="00C12F7A">
            <w:rPr>
              <w:rFonts w:ascii="Arial" w:hAnsi="Arial" w:cs="Arial"/>
              <w:b/>
              <w:bCs/>
            </w:rPr>
            <w:delText xml:space="preserve">r </w:delText>
          </w:r>
          <w:r w:rsidR="009F2E6F" w:rsidDel="00C12F7A">
            <w:rPr>
              <w:rFonts w:ascii="Arial" w:hAnsi="Arial" w:cs="Arial"/>
              <w:b/>
              <w:bCs/>
            </w:rPr>
            <w:delText xml:space="preserve">Non </w:delText>
          </w:r>
          <w:r w:rsidR="009F2E6F" w:rsidRPr="00120A95" w:rsidDel="00C12F7A">
            <w:rPr>
              <w:rFonts w:ascii="Arial" w:hAnsi="Arial" w:cs="Arial"/>
              <w:b/>
              <w:bCs/>
            </w:rPr>
            <w:delText xml:space="preserve">Captive </w:delText>
          </w:r>
          <w:r w:rsidR="009F2E6F" w:rsidDel="00C12F7A">
            <w:rPr>
              <w:rFonts w:ascii="Arial" w:hAnsi="Arial" w:cs="Arial"/>
              <w:b/>
              <w:bCs/>
            </w:rPr>
            <w:delText xml:space="preserve">Solid </w:delText>
          </w:r>
          <w:r w:rsidR="009F2E6F" w:rsidRPr="00120A95" w:rsidDel="00C12F7A">
            <w:rPr>
              <w:rFonts w:ascii="Arial" w:hAnsi="Arial" w:cs="Arial"/>
              <w:b/>
              <w:bCs/>
            </w:rPr>
            <w:delText>Epoxy Resin Manufacturer</w:delText>
          </w:r>
        </w:del>
      </w:ins>
    </w:p>
    <w:p w14:paraId="7CC364F1" w14:textId="58C64AE0" w:rsidR="009F2E6F" w:rsidDel="00C12F7A" w:rsidRDefault="005858C1" w:rsidP="009F2E6F">
      <w:pPr>
        <w:spacing w:line="360" w:lineRule="auto"/>
        <w:jc w:val="both"/>
        <w:rPr>
          <w:ins w:id="34273" w:author="Jaideep Kumar" w:date="2021-09-27T07:29:00Z"/>
          <w:del w:id="34274" w:author="Ritu Kamra" w:date="2021-09-27T11:46:00Z"/>
          <w:rFonts w:ascii="Arial" w:hAnsi="Arial" w:cs="Arial"/>
          <w:b/>
          <w:bCs/>
        </w:rPr>
      </w:pPr>
      <w:ins w:id="34275" w:author="Jaideep Kumar" w:date="2021-09-27T07:29:00Z">
        <w:del w:id="34276" w:author="Ritu Kamra" w:date="2021-09-27T11:46:00Z">
          <w:r>
            <w:rPr>
              <w:noProof/>
            </w:rPr>
            <w:pict w14:anchorId="42628648">
              <v:shape id="_x0000_s1088" type="#_x0000_t202" style="position:absolute;left:0;text-align:left;margin-left:213pt;margin-top:366.65pt;width:128.25pt;height:55.7pt;z-index:25244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" filled="f" stroked="f">
                <v:textbox style="mso-fit-shape-to-text:t">
                  <w:txbxContent>
                    <w:p w14:paraId="72FB857E" w14:textId="77777777" w:rsidR="009F2E6F" w:rsidRPr="00266D3A" w:rsidRDefault="009F2E6F" w:rsidP="009F2E6F">
                      <w:pPr>
                        <w:rPr>
                          <w:rFonts w:hAnsi="Calibri"/>
                          <w:b/>
                          <w:bCs/>
                          <w:color w:val="002060"/>
                          <w:kern w:val="24"/>
                          <w:sz w:val="32"/>
                          <w:szCs w:val="32"/>
                          <w:lang w:val="en-US"/>
                        </w:rPr>
                      </w:pPr>
                      <w:r>
                        <w:rPr>
                          <w:rFonts w:hAnsi="Calibri"/>
                          <w:b/>
                          <w:bCs/>
                          <w:color w:val="002060"/>
                          <w:kern w:val="24"/>
                          <w:sz w:val="32"/>
                          <w:szCs w:val="32"/>
                          <w:lang w:val="en-US"/>
                        </w:rPr>
                        <w:t>Epoxy</w:t>
                      </w:r>
                      <w:r w:rsidRPr="00266D3A">
                        <w:rPr>
                          <w:rFonts w:hAnsi="Calibri"/>
                          <w:b/>
                          <w:bCs/>
                          <w:color w:val="002060"/>
                          <w:kern w:val="24"/>
                          <w:sz w:val="32"/>
                          <w:szCs w:val="32"/>
                          <w:lang w:val="en-US"/>
                        </w:rPr>
                        <w:t xml:space="preserve"> Resin Value Chain</w:t>
                      </w:r>
                    </w:p>
                  </w:txbxContent>
                </v:textbox>
              </v:shape>
            </w:pict>
          </w:r>
          <w:r>
            <w:rPr>
              <w:noProof/>
            </w:rPr>
            <w:pict w14:anchorId="4FDE9596">
              <v:rect id="_x0000_s1087" style="position:absolute;left:0;text-align:left;margin-left:218pt;margin-top:341.8pt;width:90.65pt;height:19.35pt;z-index:2524241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" filled="f" stroked="f">
                <v:textbox style="mso-fit-shape-to-text:t">
                  <w:txbxContent>
                    <w:p w14:paraId="363D1B99" w14:textId="77777777" w:rsidR="009F2E6F" w:rsidRDefault="009F2E6F" w:rsidP="009F2E6F">
                      <w:pP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Manufacturer</w:t>
                      </w:r>
                    </w:p>
                  </w:txbxContent>
                </v:textbox>
              </v:rect>
            </w:pict>
          </w:r>
          <w:r>
            <w:rPr>
              <w:noProof/>
            </w:rPr>
            <w:pict w14:anchorId="6D46DB7E">
              <v:shape id="_x0000_s1086" type="#_x0000_t202" style="position:absolute;left:0;text-align:left;margin-left:357pt;margin-top:349.4pt;width:102pt;height:85.15pt;z-index:25245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" filled="f" stroked="f">
                <v:textbox>
                  <w:txbxContent>
                    <w:p w14:paraId="61589AEA" w14:textId="77777777" w:rsidR="009F2E6F" w:rsidRDefault="009F2E6F" w:rsidP="009F2E6F">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Percentage Margin 8.3 %</w:t>
                      </w:r>
                    </w:p>
                    <w:p w14:paraId="1F3BF726" w14:textId="77777777" w:rsidR="009F2E6F" w:rsidRDefault="009F2E6F" w:rsidP="009F2E6F">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Including Transportation charges</w:t>
                      </w:r>
                    </w:p>
                  </w:txbxContent>
                </v:textbox>
              </v:shape>
            </w:pict>
          </w:r>
          <w:r>
            <w:rPr>
              <w:noProof/>
            </w:rPr>
            <w:pict w14:anchorId="4C3BF0D3">
              <v:shape id="Text Box 1684" o:spid="_x0000_s1085" type="#_x0000_t202" style="position:absolute;left:0;text-align:left;margin-left:364.1pt;margin-top:250.4pt;width:129.75pt;height:36pt;z-index:25245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" fillcolor="white [3201]" strokeweight=".5pt">
                <v:textbox>
                  <w:txbxContent>
                    <w:p w14:paraId="5A85351C" w14:textId="77777777" w:rsidR="009F2E6F" w:rsidRDefault="009F2E6F" w:rsidP="009F2E6F">
                      <w:r>
                        <w:t>Current Selling Price (3.49 USD) In-Direct Sales</w:t>
                      </w:r>
                    </w:p>
                  </w:txbxContent>
                </v:textbox>
              </v:shape>
            </w:pict>
          </w:r>
          <w:r>
            <w:rPr>
              <w:noProof/>
            </w:rPr>
            <w:pict w14:anchorId="21CA49CE">
              <v:shape id="Straight Arrow Connector 1685" o:spid="_x0000_s1084" type="#_x0000_t32" style="position:absolute;left:0;text-align:left;margin-left:459pt;margin-top:183.7pt;width:0;height:65.2pt;z-index:25245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" strokecolor="#4472c4 [3204]" strokeweight=".5pt">
                <v:stroke endarrow="block" joinstyle="miter"/>
              </v:shape>
            </w:pict>
          </w:r>
          <w:r>
            <w:rPr>
              <w:noProof/>
            </w:rPr>
            <w:pict w14:anchorId="4B7972EE">
              <v:shape id="_x0000_s1083" type="#_x0000_t33" style="position:absolute;left:0;text-align:left;margin-left:368.25pt;margin-top:285.65pt;width:100.65pt;height:179.25pt;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" strokecolor="#525252 [1606]" strokeweight="3pt">
                <v:stroke dashstyle="dash" endarrow="block"/>
                <o:lock v:ext="edit" shapetype="f"/>
              </v:shape>
            </w:pict>
          </w:r>
          <w:r>
            <w:rPr>
              <w:noProof/>
            </w:rPr>
            <w:pict w14:anchorId="38BB4511">
              <v:shape id="Text Box 1687" o:spid="_x0000_s1082" type="#_x0000_t202" style="position:absolute;left:0;text-align:left;margin-left:215.25pt;margin-top:131.15pt;width:98.25pt;height:50.25pt;z-index:25245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" fillcolor="white [3201]" strokeweight=".5pt">
                <v:textbox>
                  <w:txbxContent>
                    <w:p w14:paraId="435357E0" w14:textId="77777777" w:rsidR="009F2E6F" w:rsidRDefault="009F2E6F" w:rsidP="009F2E6F">
                      <w:r>
                        <w:t>Current Selling Price (3.57 USD) Direct Sales</w:t>
                      </w:r>
                    </w:p>
                  </w:txbxContent>
                </v:textbox>
              </v:shape>
            </w:pict>
          </w:r>
          <w:r>
            <w:rPr>
              <w:noProof/>
            </w:rPr>
            <w:pict w14:anchorId="5A5D10B5">
              <v:shape id="Straight Arrow Connector 1688" o:spid="_x0000_s1081" type="#_x0000_t32" style="position:absolute;left:0;text-align:left;margin-left:460.5pt;margin-top:88.4pt;width:0;height:39.65pt;z-index:25245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" strokecolor="#4472c4 [3204]" strokeweight=".5pt">
                <v:stroke endarrow="block" joinstyle="miter"/>
              </v:shape>
            </w:pict>
          </w:r>
          <w:r>
            <w:rPr>
              <w:noProof/>
            </w:rPr>
            <w:pict w14:anchorId="0D9C22D7">
              <v:shape id="Text Box 1689" o:spid="_x0000_s1080" type="#_x0000_t202" style="position:absolute;left:0;text-align:left;margin-left:429.75pt;margin-top:34.4pt;width:60pt;height:51.75pt;z-index:2524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" fillcolor="white [3201]" strokeweight=".5pt">
                <v:textbox>
                  <w:txbxContent>
                    <w:p w14:paraId="6F5F0B02" w14:textId="77777777" w:rsidR="009F2E6F" w:rsidRDefault="009F2E6F" w:rsidP="009F2E6F">
                      <w:r>
                        <w:t>Overhead Cost (0.80USD)</w:t>
                      </w:r>
                    </w:p>
                  </w:txbxContent>
                </v:textbox>
              </v:shape>
            </w:pict>
          </w:r>
          <w:r>
            <w:rPr>
              <w:noProof/>
            </w:rPr>
            <w:pict w14:anchorId="690EB9EC">
              <v:shape id="Straight Arrow Connector 1691" o:spid="_x0000_s1079" type="#_x0000_t32" style="position:absolute;left:0;text-align:left;margin-left:130.5pt;margin-top:56.9pt;width:34pt;height:0;z-index:25244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" strokecolor="#4472c4 [3204]" strokeweight=".5pt">
                <v:stroke endarrow="block" joinstyle="miter"/>
              </v:shape>
            </w:pict>
          </w:r>
          <w:r>
            <w:rPr>
              <w:noProof/>
            </w:rPr>
            <w:pict w14:anchorId="5A844675">
              <v:shape id="Text Box 1692" o:spid="_x0000_s1078" type="#_x0000_t202" style="position:absolute;left:0;text-align:left;margin-left:-1.5pt;margin-top:58.4pt;width:125.25pt;height:24pt;z-index:2524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" fillcolor="white [3201]" strokeweight=".5pt">
                <v:textbox>
                  <w:txbxContent>
                    <w:p w14:paraId="36AA8236" w14:textId="77777777" w:rsidR="009F2E6F" w:rsidRDefault="009F2E6F" w:rsidP="009F2E6F">
                      <w:r>
                        <w:t>Xylene (0.68 USD)</w:t>
                      </w:r>
                    </w:p>
                  </w:txbxContent>
                </v:textbox>
              </v:shape>
            </w:pict>
          </w:r>
          <w:r>
            <w:rPr>
              <w:noProof/>
            </w:rPr>
            <w:pict w14:anchorId="1A260E17">
              <v:shape id="_x0000_s1077" type="#_x0000_t202" style="position:absolute;left:0;text-align:left;margin-left:368.35pt;margin-top:305.2pt;width:112.75pt;height:19.35pt;z-index:25242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" filled="f" stroked="f">
                <v:textbox style="mso-fit-shape-to-text:t">
                  <w:txbxContent>
                    <w:p w14:paraId="46521F65" w14:textId="77777777" w:rsidR="009F2E6F" w:rsidRDefault="009F2E6F" w:rsidP="009F2E6F">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In-Direct Sales</w:t>
                      </w:r>
                    </w:p>
                  </w:txbxContent>
                </v:textbox>
              </v:shape>
            </w:pict>
          </w:r>
          <w:r>
            <w:rPr>
              <w:noProof/>
            </w:rPr>
            <w:pict w14:anchorId="199D272B">
              <v:shape id="Straight Arrow Connector 1694" o:spid="_x0000_s1076" type="#_x0000_t32" style="position:absolute;left:0;text-align:left;margin-left:397.5pt;margin-top:58.4pt;width:31.2pt;height:0;z-index:25245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" strokecolor="#4472c4 [3204]" strokeweight=".5pt">
                <v:stroke endarrow="block" joinstyle="miter"/>
              </v:shape>
            </w:pict>
          </w:r>
          <w:r>
            <w:rPr>
              <w:noProof/>
            </w:rPr>
            <w:pict w14:anchorId="066EF851">
              <v:shape id="Straight Arrow Connector 1695" o:spid="_x0000_s1075" type="#_x0000_t32" style="position:absolute;left:0;text-align:left;margin-left:263.55pt;margin-top:54.65pt;width:58.5pt;height:0;z-index:25244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" strokecolor="#4472c4 [3204]" strokeweight=".5pt">
                <v:stroke endarrow="block" joinstyle="miter"/>
              </v:shape>
            </w:pict>
          </w:r>
          <w:r>
            <w:rPr>
              <w:noProof/>
            </w:rPr>
            <w:pict w14:anchorId="5B2C6247">
              <v:shape id="_x0000_s1074" type="#_x0000_t33" style="position:absolute;left:0;text-align:left;margin-left:75pt;margin-top:223.4pt;width:87pt;height:37.3pt;rotation:180;flip:y;z-index:25243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" strokecolor="#525252 [1606]" strokeweight="3pt">
                <v:stroke endarrow="block"/>
                <o:lock v:ext="edit" shapetype="f"/>
              </v:shape>
            </w:pict>
          </w:r>
          <w:r>
            <w:rPr>
              <w:noProof/>
            </w:rPr>
            <w:pict w14:anchorId="63641EA3">
              <v:shape id="_x0000_s1073" type="#_x0000_t202" style="position:absolute;left:0;text-align:left;margin-left:89.2pt;margin-top:249.55pt;width:112.75pt;height:19.35pt;z-index:25242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" filled="f" stroked="f">
                <v:textbox style="mso-fit-shape-to-text:t">
                  <w:txbxContent>
                    <w:p w14:paraId="578B2DFF" w14:textId="77777777" w:rsidR="009F2E6F" w:rsidRDefault="009F2E6F" w:rsidP="009F2E6F">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Direct Sales</w:t>
                      </w:r>
                    </w:p>
                  </w:txbxContent>
                </v:textbox>
              </v:shape>
            </w:pict>
          </w:r>
          <w:r>
            <w:rPr>
              <w:noProof/>
            </w:rPr>
            <w:pict w14:anchorId="1B7266FA">
              <v:shape id="_x0000_s1072" type="#_x0000_t202" style="position:absolute;left:0;text-align:left;margin-left:45.15pt;margin-top:286.1pt;width:118.95pt;height:31.5pt;z-index:25243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" filled="f" stroked="f">
                <v:textbox style="mso-fit-shape-to-text:t">
                  <w:txbxContent>
                    <w:p w14:paraId="11707458" w14:textId="77777777" w:rsidR="009F2E6F" w:rsidRDefault="009F2E6F" w:rsidP="009F2E6F">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Percentage Margin 10.17%</w:t>
                      </w:r>
                    </w:p>
                  </w:txbxContent>
                </v:textbox>
              </v:shape>
            </w:pict>
          </w:r>
          <w:r>
            <w:rPr>
              <w:noProof/>
            </w:rPr>
            <w:pict w14:anchorId="30251AE2">
              <v:rect id="_x0000_s1071" style="position:absolute;left:0;text-align:left;margin-left:0;margin-top:383.65pt;width:215.5pt;height:31.5pt;z-index:25242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" filled="f" stroked="f">
                <v:textbox style="mso-fit-shape-to-text:t">
                  <w:txbxContent>
                    <w:p w14:paraId="222C0C3E" w14:textId="77777777" w:rsidR="009F2E6F" w:rsidRDefault="009F2E6F" w:rsidP="009F2E6F">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Company Website/Direct Export/Direct Sales </w:t>
                      </w:r>
                    </w:p>
                  </w:txbxContent>
                </v:textbox>
              </v:rect>
            </w:pict>
          </w:r>
          <w:r>
            <w:rPr>
              <w:noProof/>
            </w:rPr>
            <w:pict w14:anchorId="04217926">
              <v:shape id="_x0000_s1070" type="#_x0000_t32" style="position:absolute;left:0;text-align:left;margin-left:543.3pt;margin-top:222.65pt;width:0;height:114.8pt;z-index:25243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" strokecolor="#525252 [1606]" strokeweight="3pt">
                <v:stroke dashstyle="longDash" endarrow="block" joinstyle="miter"/>
                <o:lock v:ext="edit" shapetype="f"/>
              </v:shape>
            </w:pict>
          </w:r>
          <w:r w:rsidR="009F2E6F" w:rsidDel="00C12F7A">
            <w:rPr>
              <w:rFonts w:ascii="Arial" w:hAnsi="Arial" w:cs="Arial"/>
              <w:b/>
              <w:bCs/>
            </w:rPr>
            <w:delText xml:space="preserve">                                                                                              </w:delText>
          </w:r>
        </w:del>
      </w:ins>
    </w:p>
    <w:p w14:paraId="7D70E2E5" w14:textId="5409A8CC" w:rsidR="00CE552E" w:rsidDel="00C12F7A" w:rsidRDefault="00CE552E" w:rsidP="00CE552E">
      <w:pPr>
        <w:spacing w:line="360" w:lineRule="auto"/>
        <w:jc w:val="both"/>
        <w:rPr>
          <w:ins w:id="34277" w:author="Jaideep Kumar" w:date="2021-09-26T23:38:00Z"/>
          <w:del w:id="34278" w:author="Ritu Kamra" w:date="2021-09-27T11:46:00Z"/>
          <w:rFonts w:ascii="Arial" w:hAnsi="Arial" w:cs="Arial"/>
          <w:b/>
          <w:bCs/>
          <w:u w:val="single"/>
        </w:rPr>
      </w:pPr>
      <w:bookmarkStart w:id="34279" w:name="_Hlk81302382"/>
    </w:p>
    <w:p w14:paraId="6EBD6DCA" w14:textId="6084624D" w:rsidR="00CE552E" w:rsidDel="00C12F7A" w:rsidRDefault="00CE552E" w:rsidP="00CE552E">
      <w:pPr>
        <w:spacing w:line="360" w:lineRule="auto"/>
        <w:jc w:val="both"/>
        <w:rPr>
          <w:ins w:id="34280" w:author="Jaideep Kumar" w:date="2021-09-26T23:38:00Z"/>
          <w:del w:id="34281" w:author="Ritu Kamra" w:date="2021-09-27T11:46:00Z"/>
          <w:rFonts w:ascii="Arial" w:hAnsi="Arial" w:cs="Arial"/>
          <w:b/>
          <w:bCs/>
          <w:u w:val="single"/>
        </w:rPr>
      </w:pPr>
      <w:ins w:id="34282" w:author="Jaideep Kumar" w:date="2021-09-26T23:38:00Z">
        <w:del w:id="34283" w:author="Ritu Kamra" w:date="2021-09-27T11:46:00Z">
          <w:r w:rsidRPr="00B971F2" w:rsidDel="00C12F7A">
            <w:rPr>
              <w:rFonts w:ascii="Arial" w:hAnsi="Arial" w:cs="Arial"/>
              <w:b/>
              <w:bCs/>
              <w:u w:val="single"/>
            </w:rPr>
            <w:delText>Channel Partner:</w:delText>
          </w:r>
        </w:del>
      </w:ins>
    </w:p>
    <w:tbl>
      <w:tblPr>
        <w:tblStyle w:val="TableGrid"/>
        <w:tblW w:w="9493" w:type="dxa"/>
        <w:tblLook w:val="04A0" w:firstRow="1" w:lastRow="0" w:firstColumn="1" w:lastColumn="0" w:noHBand="0" w:noVBand="1"/>
        <w:tblPrChange w:id="34284" w:author="Neeshu Bhadauriya" w:date="2021-09-27T10:53:00Z">
          <w:tblPr>
            <w:tblStyle w:val="TableGrid"/>
            <w:tblW w:w="11005" w:type="dxa"/>
            <w:tblLook w:val="04A0" w:firstRow="1" w:lastRow="0" w:firstColumn="1" w:lastColumn="0" w:noHBand="0" w:noVBand="1"/>
          </w:tblPr>
        </w:tblPrChange>
      </w:tblPr>
      <w:tblGrid>
        <w:gridCol w:w="1856"/>
        <w:gridCol w:w="1525"/>
        <w:gridCol w:w="1512"/>
        <w:gridCol w:w="1634"/>
        <w:gridCol w:w="1501"/>
        <w:gridCol w:w="1465"/>
        <w:tblGridChange w:id="34285">
          <w:tblGrid>
            <w:gridCol w:w="1856"/>
            <w:gridCol w:w="1525"/>
            <w:gridCol w:w="1512"/>
            <w:gridCol w:w="1634"/>
            <w:gridCol w:w="1501"/>
            <w:gridCol w:w="1465"/>
          </w:tblGrid>
        </w:tblGridChange>
      </w:tblGrid>
      <w:tr w:rsidR="00D554DC" w:rsidDel="00C12F7A" w14:paraId="2DA09C18" w14:textId="449053DD" w:rsidTr="00D554DC">
        <w:trPr>
          <w:ins w:id="34286" w:author="Jaideep Kumar" w:date="2021-09-26T23:38:00Z"/>
          <w:del w:id="34287" w:author="Ritu Kamra" w:date="2021-09-27T11:46:00Z"/>
        </w:trPr>
        <w:tc>
          <w:tcPr>
            <w:tcW w:w="1856" w:type="dxa"/>
            <w:hideMark/>
            <w:tcPrChange w:id="34288" w:author="Neeshu Bhadauriya" w:date="2021-09-27T10:53:00Z">
              <w:tcPr>
                <w:tcW w:w="1856" w:type="dxa"/>
                <w:hideMark/>
              </w:tcPr>
            </w:tcPrChange>
          </w:tcPr>
          <w:p w14:paraId="7429CF4C" w14:textId="369CE85C" w:rsidR="00D554DC" w:rsidDel="00C12F7A" w:rsidRDefault="00D554DC" w:rsidP="00092529">
            <w:pPr>
              <w:spacing w:line="360" w:lineRule="auto"/>
              <w:jc w:val="both"/>
              <w:rPr>
                <w:ins w:id="34289" w:author="Jaideep Kumar" w:date="2021-09-26T23:38:00Z"/>
                <w:del w:id="34290" w:author="Ritu Kamra" w:date="2021-09-27T11:46:00Z"/>
                <w:rFonts w:ascii="Arial" w:hAnsi="Arial" w:cs="Arial"/>
              </w:rPr>
            </w:pPr>
            <w:ins w:id="34291" w:author="Jaideep Kumar" w:date="2021-09-26T23:38:00Z">
              <w:del w:id="34292" w:author="Ritu Kamra" w:date="2021-09-27T11:46:00Z">
                <w:r w:rsidDel="00C12F7A">
                  <w:rPr>
                    <w:rFonts w:ascii="Arial" w:hAnsi="Arial" w:cs="Arial"/>
                  </w:rPr>
                  <w:delText>Raw Material</w:delText>
                </w:r>
              </w:del>
            </w:ins>
          </w:p>
        </w:tc>
        <w:tc>
          <w:tcPr>
            <w:tcW w:w="1525" w:type="dxa"/>
            <w:hideMark/>
            <w:tcPrChange w:id="34293" w:author="Neeshu Bhadauriya" w:date="2021-09-27T10:53:00Z">
              <w:tcPr>
                <w:tcW w:w="1525" w:type="dxa"/>
                <w:hideMark/>
              </w:tcPr>
            </w:tcPrChange>
          </w:tcPr>
          <w:p w14:paraId="03028CA0" w14:textId="39700F81" w:rsidR="00D554DC" w:rsidDel="00C12F7A" w:rsidRDefault="00D554DC" w:rsidP="00092529">
            <w:pPr>
              <w:spacing w:line="360" w:lineRule="auto"/>
              <w:jc w:val="both"/>
              <w:rPr>
                <w:ins w:id="34294" w:author="Jaideep Kumar" w:date="2021-09-26T23:38:00Z"/>
                <w:del w:id="34295" w:author="Ritu Kamra" w:date="2021-09-27T11:46:00Z"/>
                <w:rFonts w:ascii="Arial" w:hAnsi="Arial" w:cs="Arial"/>
              </w:rPr>
            </w:pPr>
            <w:ins w:id="34296" w:author="Jaideep Kumar" w:date="2021-09-26T23:38:00Z">
              <w:del w:id="34297" w:author="Ritu Kamra" w:date="2021-09-27T11:46:00Z">
                <w:r w:rsidDel="00C12F7A">
                  <w:rPr>
                    <w:rFonts w:ascii="Arial" w:hAnsi="Arial" w:cs="Arial"/>
                  </w:rPr>
                  <w:delText>Supplier 1</w:delText>
                </w:r>
              </w:del>
            </w:ins>
          </w:p>
        </w:tc>
        <w:tc>
          <w:tcPr>
            <w:tcW w:w="1512" w:type="dxa"/>
            <w:hideMark/>
            <w:tcPrChange w:id="34298" w:author="Neeshu Bhadauriya" w:date="2021-09-27T10:53:00Z">
              <w:tcPr>
                <w:tcW w:w="1512" w:type="dxa"/>
                <w:hideMark/>
              </w:tcPr>
            </w:tcPrChange>
          </w:tcPr>
          <w:p w14:paraId="13D98CE7" w14:textId="3E710DF5" w:rsidR="00D554DC" w:rsidDel="00C12F7A" w:rsidRDefault="00D554DC" w:rsidP="00092529">
            <w:pPr>
              <w:spacing w:line="360" w:lineRule="auto"/>
              <w:jc w:val="both"/>
              <w:rPr>
                <w:ins w:id="34299" w:author="Jaideep Kumar" w:date="2021-09-26T23:38:00Z"/>
                <w:del w:id="34300" w:author="Ritu Kamra" w:date="2021-09-27T11:46:00Z"/>
                <w:rFonts w:ascii="Arial" w:hAnsi="Arial" w:cs="Arial"/>
              </w:rPr>
            </w:pPr>
            <w:ins w:id="34301" w:author="Jaideep Kumar" w:date="2021-09-26T23:38:00Z">
              <w:del w:id="34302" w:author="Ritu Kamra" w:date="2021-09-27T11:46:00Z">
                <w:r w:rsidDel="00C12F7A">
                  <w:rPr>
                    <w:rFonts w:ascii="Arial" w:hAnsi="Arial" w:cs="Arial"/>
                  </w:rPr>
                  <w:delText>Supplier 2</w:delText>
                </w:r>
              </w:del>
            </w:ins>
          </w:p>
        </w:tc>
        <w:tc>
          <w:tcPr>
            <w:tcW w:w="1634" w:type="dxa"/>
            <w:hideMark/>
            <w:tcPrChange w:id="34303" w:author="Neeshu Bhadauriya" w:date="2021-09-27T10:53:00Z">
              <w:tcPr>
                <w:tcW w:w="1634" w:type="dxa"/>
                <w:hideMark/>
              </w:tcPr>
            </w:tcPrChange>
          </w:tcPr>
          <w:p w14:paraId="1BFF24EF" w14:textId="04D438B6" w:rsidR="00D554DC" w:rsidDel="00C12F7A" w:rsidRDefault="00D554DC" w:rsidP="00092529">
            <w:pPr>
              <w:spacing w:line="360" w:lineRule="auto"/>
              <w:jc w:val="both"/>
              <w:rPr>
                <w:ins w:id="34304" w:author="Jaideep Kumar" w:date="2021-09-26T23:38:00Z"/>
                <w:del w:id="34305" w:author="Ritu Kamra" w:date="2021-09-27T11:46:00Z"/>
                <w:rFonts w:ascii="Arial" w:hAnsi="Arial" w:cs="Arial"/>
              </w:rPr>
            </w:pPr>
            <w:ins w:id="34306" w:author="Jaideep Kumar" w:date="2021-09-26T23:38:00Z">
              <w:del w:id="34307" w:author="Ritu Kamra" w:date="2021-09-27T11:46:00Z">
                <w:r w:rsidDel="00C12F7A">
                  <w:rPr>
                    <w:rFonts w:ascii="Arial" w:hAnsi="Arial" w:cs="Arial"/>
                  </w:rPr>
                  <w:delText>Supplier 3</w:delText>
                </w:r>
              </w:del>
            </w:ins>
          </w:p>
        </w:tc>
        <w:tc>
          <w:tcPr>
            <w:tcW w:w="1501" w:type="dxa"/>
            <w:hideMark/>
            <w:tcPrChange w:id="34308" w:author="Neeshu Bhadauriya" w:date="2021-09-27T10:53:00Z">
              <w:tcPr>
                <w:tcW w:w="1501" w:type="dxa"/>
                <w:hideMark/>
              </w:tcPr>
            </w:tcPrChange>
          </w:tcPr>
          <w:p w14:paraId="263892FB" w14:textId="24E2450F" w:rsidR="00D554DC" w:rsidDel="00C12F7A" w:rsidRDefault="00D554DC" w:rsidP="00092529">
            <w:pPr>
              <w:spacing w:line="360" w:lineRule="auto"/>
              <w:jc w:val="both"/>
              <w:rPr>
                <w:ins w:id="34309" w:author="Jaideep Kumar" w:date="2021-09-26T23:38:00Z"/>
                <w:del w:id="34310" w:author="Ritu Kamra" w:date="2021-09-27T11:46:00Z"/>
                <w:rFonts w:ascii="Arial" w:hAnsi="Arial" w:cs="Arial"/>
              </w:rPr>
            </w:pPr>
            <w:ins w:id="34311" w:author="Jaideep Kumar" w:date="2021-09-26T23:38:00Z">
              <w:del w:id="34312" w:author="Ritu Kamra" w:date="2021-09-27T11:46:00Z">
                <w:r w:rsidDel="00C12F7A">
                  <w:rPr>
                    <w:rFonts w:ascii="Arial" w:hAnsi="Arial" w:cs="Arial"/>
                  </w:rPr>
                  <w:delText>Supplier 4</w:delText>
                </w:r>
              </w:del>
            </w:ins>
          </w:p>
        </w:tc>
        <w:tc>
          <w:tcPr>
            <w:tcW w:w="1465" w:type="dxa"/>
            <w:hideMark/>
            <w:tcPrChange w:id="34313" w:author="Neeshu Bhadauriya" w:date="2021-09-27T10:53:00Z">
              <w:tcPr>
                <w:tcW w:w="1465" w:type="dxa"/>
                <w:hideMark/>
              </w:tcPr>
            </w:tcPrChange>
          </w:tcPr>
          <w:p w14:paraId="636B7CD3" w14:textId="2A2E12B4" w:rsidR="00D554DC" w:rsidDel="00C12F7A" w:rsidRDefault="00D554DC" w:rsidP="00092529">
            <w:pPr>
              <w:spacing w:line="360" w:lineRule="auto"/>
              <w:jc w:val="both"/>
              <w:rPr>
                <w:ins w:id="34314" w:author="Jaideep Kumar" w:date="2021-09-26T23:38:00Z"/>
                <w:del w:id="34315" w:author="Ritu Kamra" w:date="2021-09-27T11:46:00Z"/>
                <w:rFonts w:ascii="Arial" w:hAnsi="Arial" w:cs="Arial"/>
              </w:rPr>
            </w:pPr>
            <w:ins w:id="34316" w:author="Jaideep Kumar" w:date="2021-09-26T23:38:00Z">
              <w:del w:id="34317" w:author="Ritu Kamra" w:date="2021-09-27T11:46:00Z">
                <w:r w:rsidDel="00C12F7A">
                  <w:rPr>
                    <w:rFonts w:ascii="Arial" w:hAnsi="Arial" w:cs="Arial"/>
                  </w:rPr>
                  <w:delText>Supplier 5</w:delText>
                </w:r>
              </w:del>
            </w:ins>
          </w:p>
        </w:tc>
      </w:tr>
      <w:tr w:rsidR="00D554DC" w:rsidDel="00C12F7A" w14:paraId="6A47B484" w14:textId="2E01A3F7" w:rsidTr="00D554DC">
        <w:trPr>
          <w:ins w:id="34318" w:author="Jaideep Kumar" w:date="2021-09-26T23:38:00Z"/>
          <w:del w:id="34319" w:author="Ritu Kamra" w:date="2021-09-27T11:46:00Z"/>
        </w:trPr>
        <w:tc>
          <w:tcPr>
            <w:tcW w:w="1856" w:type="dxa"/>
            <w:hideMark/>
            <w:tcPrChange w:id="34320" w:author="Neeshu Bhadauriya" w:date="2021-09-27T10:53:00Z">
              <w:tcPr>
                <w:tcW w:w="1856" w:type="dxa"/>
                <w:hideMark/>
              </w:tcPr>
            </w:tcPrChange>
          </w:tcPr>
          <w:p w14:paraId="05911EB6" w14:textId="1DA59ADE" w:rsidR="00D554DC" w:rsidDel="00C12F7A" w:rsidRDefault="00D554DC" w:rsidP="00092529">
            <w:pPr>
              <w:spacing w:line="360" w:lineRule="auto"/>
              <w:jc w:val="both"/>
              <w:rPr>
                <w:ins w:id="34321" w:author="Jaideep Kumar" w:date="2021-09-26T23:38:00Z"/>
                <w:del w:id="34322" w:author="Ritu Kamra" w:date="2021-09-27T11:46:00Z"/>
                <w:rFonts w:ascii="Arial" w:hAnsi="Arial" w:cs="Arial"/>
              </w:rPr>
            </w:pPr>
            <w:ins w:id="34323" w:author="Jaideep Kumar" w:date="2021-09-26T23:38:00Z">
              <w:del w:id="34324" w:author="Ritu Kamra" w:date="2021-09-27T11:46:00Z">
                <w:r w:rsidDel="00C12F7A">
                  <w:rPr>
                    <w:rFonts w:ascii="Arial" w:hAnsi="Arial" w:cs="Arial"/>
                  </w:rPr>
                  <w:delText>Phenol</w:delText>
                </w:r>
              </w:del>
            </w:ins>
          </w:p>
        </w:tc>
        <w:tc>
          <w:tcPr>
            <w:tcW w:w="1525" w:type="dxa"/>
            <w:hideMark/>
            <w:tcPrChange w:id="34325" w:author="Neeshu Bhadauriya" w:date="2021-09-27T10:53:00Z">
              <w:tcPr>
                <w:tcW w:w="1525" w:type="dxa"/>
                <w:hideMark/>
              </w:tcPr>
            </w:tcPrChange>
          </w:tcPr>
          <w:p w14:paraId="2B53E55D" w14:textId="4009FFBE" w:rsidR="00D554DC" w:rsidDel="00C12F7A" w:rsidRDefault="00D554DC" w:rsidP="00092529">
            <w:pPr>
              <w:spacing w:line="360" w:lineRule="auto"/>
              <w:jc w:val="both"/>
              <w:rPr>
                <w:ins w:id="34326" w:author="Jaideep Kumar" w:date="2021-09-26T23:38:00Z"/>
                <w:del w:id="34327" w:author="Ritu Kamra" w:date="2021-09-27T11:46:00Z"/>
                <w:rFonts w:ascii="Arial" w:hAnsi="Arial" w:cs="Arial"/>
              </w:rPr>
            </w:pPr>
            <w:ins w:id="34328" w:author="Jaideep Kumar" w:date="2021-09-26T23:38:00Z">
              <w:del w:id="34329" w:author="Ritu Kamra" w:date="2021-09-27T11:46:00Z">
                <w:r w:rsidDel="00C12F7A">
                  <w:rPr>
                    <w:lang w:val="en-US"/>
                  </w:rPr>
                  <w:delText>Deepak Phenolics</w:delText>
                </w:r>
              </w:del>
            </w:ins>
          </w:p>
        </w:tc>
        <w:tc>
          <w:tcPr>
            <w:tcW w:w="1512" w:type="dxa"/>
            <w:hideMark/>
            <w:tcPrChange w:id="34330" w:author="Neeshu Bhadauriya" w:date="2021-09-27T10:53:00Z">
              <w:tcPr>
                <w:tcW w:w="1512" w:type="dxa"/>
                <w:hideMark/>
              </w:tcPr>
            </w:tcPrChange>
          </w:tcPr>
          <w:p w14:paraId="4C92F1EF" w14:textId="0436FF72" w:rsidR="00D554DC" w:rsidDel="00C12F7A" w:rsidRDefault="00D554DC" w:rsidP="00092529">
            <w:pPr>
              <w:spacing w:line="360" w:lineRule="auto"/>
              <w:jc w:val="both"/>
              <w:rPr>
                <w:ins w:id="34331" w:author="Jaideep Kumar" w:date="2021-09-26T23:38:00Z"/>
                <w:del w:id="34332" w:author="Ritu Kamra" w:date="2021-09-27T11:46:00Z"/>
                <w:rFonts w:ascii="Arial" w:hAnsi="Arial" w:cs="Arial"/>
              </w:rPr>
            </w:pPr>
            <w:ins w:id="34333" w:author="Jaideep Kumar" w:date="2021-09-26T23:38:00Z">
              <w:del w:id="34334" w:author="Ritu Kamra" w:date="2021-09-27T11:46:00Z">
                <w:r w:rsidDel="00C12F7A">
                  <w:rPr>
                    <w:lang w:val="en-US"/>
                  </w:rPr>
                  <w:delText>HOCL</w:delText>
                </w:r>
              </w:del>
            </w:ins>
          </w:p>
        </w:tc>
        <w:tc>
          <w:tcPr>
            <w:tcW w:w="1634" w:type="dxa"/>
            <w:hideMark/>
            <w:tcPrChange w:id="34335" w:author="Neeshu Bhadauriya" w:date="2021-09-27T10:53:00Z">
              <w:tcPr>
                <w:tcW w:w="1634" w:type="dxa"/>
                <w:hideMark/>
              </w:tcPr>
            </w:tcPrChange>
          </w:tcPr>
          <w:p w14:paraId="3C582CCD" w14:textId="0B3E9A36" w:rsidR="00D554DC" w:rsidDel="00C12F7A" w:rsidRDefault="00D554DC" w:rsidP="00092529">
            <w:pPr>
              <w:spacing w:line="360" w:lineRule="auto"/>
              <w:jc w:val="both"/>
              <w:rPr>
                <w:ins w:id="34336" w:author="Jaideep Kumar" w:date="2021-09-26T23:38:00Z"/>
                <w:del w:id="34337" w:author="Ritu Kamra" w:date="2021-09-27T11:46:00Z"/>
                <w:rFonts w:ascii="Arial" w:hAnsi="Arial" w:cs="Arial"/>
              </w:rPr>
            </w:pPr>
            <w:ins w:id="34338" w:author="Jaideep Kumar" w:date="2021-09-26T23:38:00Z">
              <w:del w:id="34339" w:author="Ritu Kamra" w:date="2021-09-27T11:46:00Z">
                <w:r w:rsidDel="00C12F7A">
                  <w:rPr>
                    <w:rFonts w:ascii="Arial" w:hAnsi="Arial" w:cs="Arial"/>
                  </w:rPr>
                  <w:delText>INEOS</w:delText>
                </w:r>
              </w:del>
            </w:ins>
          </w:p>
        </w:tc>
        <w:tc>
          <w:tcPr>
            <w:tcW w:w="1501" w:type="dxa"/>
            <w:hideMark/>
            <w:tcPrChange w:id="34340" w:author="Neeshu Bhadauriya" w:date="2021-09-27T10:53:00Z">
              <w:tcPr>
                <w:tcW w:w="1501" w:type="dxa"/>
                <w:hideMark/>
              </w:tcPr>
            </w:tcPrChange>
          </w:tcPr>
          <w:p w14:paraId="1DBB792F" w14:textId="791A9914" w:rsidR="00D554DC" w:rsidDel="00C12F7A" w:rsidRDefault="00D554DC" w:rsidP="00092529">
            <w:pPr>
              <w:spacing w:line="360" w:lineRule="auto"/>
              <w:jc w:val="both"/>
              <w:rPr>
                <w:ins w:id="34341" w:author="Jaideep Kumar" w:date="2021-09-26T23:38:00Z"/>
                <w:del w:id="34342" w:author="Ritu Kamra" w:date="2021-09-27T11:46:00Z"/>
                <w:rFonts w:ascii="Arial" w:hAnsi="Arial" w:cs="Arial"/>
              </w:rPr>
            </w:pPr>
            <w:ins w:id="34343" w:author="Jaideep Kumar" w:date="2021-09-26T23:38:00Z">
              <w:del w:id="34344" w:author="Ritu Kamra" w:date="2021-09-27T11:46:00Z">
                <w:r w:rsidDel="00C12F7A">
                  <w:rPr>
                    <w:rFonts w:ascii="Arial" w:hAnsi="Arial" w:cs="Arial"/>
                  </w:rPr>
                  <w:delText>Sasol</w:delText>
                </w:r>
              </w:del>
            </w:ins>
          </w:p>
        </w:tc>
        <w:tc>
          <w:tcPr>
            <w:tcW w:w="1465" w:type="dxa"/>
            <w:tcPrChange w:id="34345" w:author="Neeshu Bhadauriya" w:date="2021-09-27T10:53:00Z">
              <w:tcPr>
                <w:tcW w:w="1465" w:type="dxa"/>
              </w:tcPr>
            </w:tcPrChange>
          </w:tcPr>
          <w:p w14:paraId="3C24C934" w14:textId="0C6F89AF" w:rsidR="00D554DC" w:rsidDel="00C12F7A" w:rsidRDefault="00D554DC" w:rsidP="00092529">
            <w:pPr>
              <w:spacing w:line="360" w:lineRule="auto"/>
              <w:jc w:val="both"/>
              <w:rPr>
                <w:ins w:id="34346" w:author="Jaideep Kumar" w:date="2021-09-26T23:38:00Z"/>
                <w:del w:id="34347" w:author="Ritu Kamra" w:date="2021-09-27T11:46:00Z"/>
                <w:rFonts w:ascii="Arial" w:hAnsi="Arial" w:cs="Arial"/>
              </w:rPr>
            </w:pPr>
          </w:p>
        </w:tc>
      </w:tr>
      <w:tr w:rsidR="00D554DC" w:rsidDel="00C12F7A" w14:paraId="20985D19" w14:textId="28C3C090" w:rsidTr="00D554DC">
        <w:trPr>
          <w:ins w:id="34348" w:author="Jaideep Kumar" w:date="2021-09-26T23:38:00Z"/>
          <w:del w:id="34349" w:author="Ritu Kamra" w:date="2021-09-27T11:46:00Z"/>
        </w:trPr>
        <w:tc>
          <w:tcPr>
            <w:tcW w:w="1856" w:type="dxa"/>
            <w:hideMark/>
            <w:tcPrChange w:id="34350" w:author="Neeshu Bhadauriya" w:date="2021-09-27T10:53:00Z">
              <w:tcPr>
                <w:tcW w:w="1856" w:type="dxa"/>
                <w:hideMark/>
              </w:tcPr>
            </w:tcPrChange>
          </w:tcPr>
          <w:p w14:paraId="5BE529FB" w14:textId="529A2EA3" w:rsidR="00D554DC" w:rsidDel="00C12F7A" w:rsidRDefault="00D554DC" w:rsidP="00092529">
            <w:pPr>
              <w:spacing w:line="360" w:lineRule="auto"/>
              <w:jc w:val="both"/>
              <w:rPr>
                <w:ins w:id="34351" w:author="Jaideep Kumar" w:date="2021-09-26T23:38:00Z"/>
                <w:del w:id="34352" w:author="Ritu Kamra" w:date="2021-09-27T11:46:00Z"/>
                <w:rFonts w:ascii="Arial" w:hAnsi="Arial" w:cs="Arial"/>
              </w:rPr>
            </w:pPr>
            <w:ins w:id="34353" w:author="Jaideep Kumar" w:date="2021-09-26T23:38:00Z">
              <w:del w:id="34354" w:author="Ritu Kamra" w:date="2021-09-27T11:46:00Z">
                <w:r w:rsidDel="00C12F7A">
                  <w:rPr>
                    <w:rFonts w:ascii="Arial" w:hAnsi="Arial" w:cs="Arial"/>
                  </w:rPr>
                  <w:delText>Acetone</w:delText>
                </w:r>
              </w:del>
            </w:ins>
          </w:p>
        </w:tc>
        <w:tc>
          <w:tcPr>
            <w:tcW w:w="1525" w:type="dxa"/>
            <w:hideMark/>
            <w:tcPrChange w:id="34355" w:author="Neeshu Bhadauriya" w:date="2021-09-27T10:53:00Z">
              <w:tcPr>
                <w:tcW w:w="1525" w:type="dxa"/>
                <w:hideMark/>
              </w:tcPr>
            </w:tcPrChange>
          </w:tcPr>
          <w:p w14:paraId="01886FF5" w14:textId="5A6C34B4" w:rsidR="00D554DC" w:rsidDel="00C12F7A" w:rsidRDefault="00D554DC" w:rsidP="00092529">
            <w:pPr>
              <w:spacing w:line="360" w:lineRule="auto"/>
              <w:jc w:val="both"/>
              <w:rPr>
                <w:ins w:id="34356" w:author="Jaideep Kumar" w:date="2021-09-26T23:38:00Z"/>
                <w:del w:id="34357" w:author="Ritu Kamra" w:date="2021-09-27T11:46:00Z"/>
                <w:rFonts w:ascii="Arial" w:hAnsi="Arial" w:cs="Arial"/>
              </w:rPr>
            </w:pPr>
            <w:ins w:id="34358" w:author="Jaideep Kumar" w:date="2021-09-26T23:38:00Z">
              <w:del w:id="34359" w:author="Ritu Kamra" w:date="2021-09-27T11:46:00Z">
                <w:r w:rsidDel="00C12F7A">
                  <w:rPr>
                    <w:rFonts w:ascii="Arial" w:hAnsi="Arial" w:cs="Arial"/>
                  </w:rPr>
                  <w:delText>Hindustan Organic Chemicals Ltd.</w:delText>
                </w:r>
              </w:del>
            </w:ins>
          </w:p>
        </w:tc>
        <w:tc>
          <w:tcPr>
            <w:tcW w:w="1512" w:type="dxa"/>
            <w:hideMark/>
            <w:tcPrChange w:id="34360" w:author="Neeshu Bhadauriya" w:date="2021-09-27T10:53:00Z">
              <w:tcPr>
                <w:tcW w:w="1512" w:type="dxa"/>
                <w:hideMark/>
              </w:tcPr>
            </w:tcPrChange>
          </w:tcPr>
          <w:p w14:paraId="6A3BC173" w14:textId="10494635" w:rsidR="00D554DC" w:rsidDel="00C12F7A" w:rsidRDefault="00D554DC" w:rsidP="00092529">
            <w:pPr>
              <w:spacing w:line="360" w:lineRule="auto"/>
              <w:jc w:val="both"/>
              <w:rPr>
                <w:ins w:id="34361" w:author="Jaideep Kumar" w:date="2021-09-26T23:38:00Z"/>
                <w:del w:id="34362" w:author="Ritu Kamra" w:date="2021-09-27T11:46:00Z"/>
                <w:rFonts w:ascii="Arial" w:hAnsi="Arial" w:cs="Arial"/>
              </w:rPr>
            </w:pPr>
            <w:ins w:id="34363" w:author="Jaideep Kumar" w:date="2021-09-26T23:38:00Z">
              <w:del w:id="34364" w:author="Ritu Kamra" w:date="2021-09-27T11:46:00Z">
                <w:r w:rsidDel="00C12F7A">
                  <w:rPr>
                    <w:rFonts w:ascii="Arial" w:hAnsi="Arial" w:cs="Arial"/>
                  </w:rPr>
                  <w:delText>Deepak Phenolics Ltd</w:delText>
                </w:r>
              </w:del>
            </w:ins>
          </w:p>
        </w:tc>
        <w:tc>
          <w:tcPr>
            <w:tcW w:w="1634" w:type="dxa"/>
            <w:hideMark/>
            <w:tcPrChange w:id="34365" w:author="Neeshu Bhadauriya" w:date="2021-09-27T10:53:00Z">
              <w:tcPr>
                <w:tcW w:w="1634" w:type="dxa"/>
                <w:hideMark/>
              </w:tcPr>
            </w:tcPrChange>
          </w:tcPr>
          <w:p w14:paraId="11794281" w14:textId="21FF1606" w:rsidR="00D554DC" w:rsidDel="00C12F7A" w:rsidRDefault="00D554DC" w:rsidP="00092529">
            <w:pPr>
              <w:spacing w:line="360" w:lineRule="auto"/>
              <w:jc w:val="both"/>
              <w:rPr>
                <w:ins w:id="34366" w:author="Jaideep Kumar" w:date="2021-09-26T23:38:00Z"/>
                <w:del w:id="34367" w:author="Ritu Kamra" w:date="2021-09-27T11:46:00Z"/>
                <w:rFonts w:ascii="Arial" w:hAnsi="Arial" w:cs="Arial"/>
              </w:rPr>
            </w:pPr>
            <w:ins w:id="34368" w:author="Jaideep Kumar" w:date="2021-09-26T23:38:00Z">
              <w:del w:id="34369" w:author="Ritu Kamra" w:date="2021-09-27T11:46:00Z">
                <w:r w:rsidDel="00C12F7A">
                  <w:rPr>
                    <w:rFonts w:ascii="Arial" w:hAnsi="Arial" w:cs="Arial"/>
                  </w:rPr>
                  <w:delText>Kumho P &amp; B Chemicals</w:delText>
                </w:r>
              </w:del>
            </w:ins>
          </w:p>
        </w:tc>
        <w:tc>
          <w:tcPr>
            <w:tcW w:w="1501" w:type="dxa"/>
            <w:hideMark/>
            <w:tcPrChange w:id="34370" w:author="Neeshu Bhadauriya" w:date="2021-09-27T10:53:00Z">
              <w:tcPr>
                <w:tcW w:w="1501" w:type="dxa"/>
                <w:hideMark/>
              </w:tcPr>
            </w:tcPrChange>
          </w:tcPr>
          <w:p w14:paraId="73F9191D" w14:textId="66D94595" w:rsidR="00D554DC" w:rsidDel="00C12F7A" w:rsidRDefault="00D554DC" w:rsidP="00092529">
            <w:pPr>
              <w:spacing w:line="360" w:lineRule="auto"/>
              <w:jc w:val="both"/>
              <w:rPr>
                <w:ins w:id="34371" w:author="Jaideep Kumar" w:date="2021-09-26T23:38:00Z"/>
                <w:del w:id="34372" w:author="Ritu Kamra" w:date="2021-09-27T11:46:00Z"/>
                <w:rFonts w:ascii="Arial" w:hAnsi="Arial" w:cs="Arial"/>
              </w:rPr>
            </w:pPr>
            <w:ins w:id="34373" w:author="Jaideep Kumar" w:date="2021-09-26T23:38:00Z">
              <w:del w:id="34374" w:author="Ritu Kamra" w:date="2021-09-27T11:46:00Z">
                <w:r w:rsidDel="00C12F7A">
                  <w:rPr>
                    <w:rFonts w:ascii="Arial" w:hAnsi="Arial" w:cs="Arial"/>
                  </w:rPr>
                  <w:delText>Solvay</w:delText>
                </w:r>
              </w:del>
            </w:ins>
          </w:p>
        </w:tc>
        <w:tc>
          <w:tcPr>
            <w:tcW w:w="1465" w:type="dxa"/>
            <w:hideMark/>
            <w:tcPrChange w:id="34375" w:author="Neeshu Bhadauriya" w:date="2021-09-27T10:53:00Z">
              <w:tcPr>
                <w:tcW w:w="1465" w:type="dxa"/>
                <w:hideMark/>
              </w:tcPr>
            </w:tcPrChange>
          </w:tcPr>
          <w:p w14:paraId="36456DF7" w14:textId="5731B398" w:rsidR="00D554DC" w:rsidDel="00C12F7A" w:rsidRDefault="00D554DC" w:rsidP="00092529">
            <w:pPr>
              <w:spacing w:line="360" w:lineRule="auto"/>
              <w:jc w:val="both"/>
              <w:rPr>
                <w:ins w:id="34376" w:author="Jaideep Kumar" w:date="2021-09-26T23:38:00Z"/>
                <w:del w:id="34377" w:author="Ritu Kamra" w:date="2021-09-27T11:46:00Z"/>
                <w:rFonts w:ascii="Arial" w:hAnsi="Arial" w:cs="Arial"/>
              </w:rPr>
            </w:pPr>
            <w:ins w:id="34378" w:author="Jaideep Kumar" w:date="2021-09-26T23:38:00Z">
              <w:del w:id="34379" w:author="Ritu Kamra" w:date="2021-09-27T11:46:00Z">
                <w:r w:rsidDel="00C12F7A">
                  <w:rPr>
                    <w:rFonts w:ascii="Arial" w:hAnsi="Arial" w:cs="Arial"/>
                  </w:rPr>
                  <w:delText>SABIC</w:delText>
                </w:r>
              </w:del>
            </w:ins>
          </w:p>
        </w:tc>
      </w:tr>
      <w:tr w:rsidR="00D554DC" w:rsidDel="00C12F7A" w14:paraId="0D374B88" w14:textId="62AD8862" w:rsidTr="00D554DC">
        <w:trPr>
          <w:ins w:id="34380" w:author="Jaideep Kumar" w:date="2021-09-26T23:38:00Z"/>
          <w:del w:id="34381" w:author="Ritu Kamra" w:date="2021-09-27T11:46:00Z"/>
        </w:trPr>
        <w:tc>
          <w:tcPr>
            <w:tcW w:w="1856" w:type="dxa"/>
            <w:hideMark/>
            <w:tcPrChange w:id="34382" w:author="Neeshu Bhadauriya" w:date="2021-09-27T10:53:00Z">
              <w:tcPr>
                <w:tcW w:w="1856" w:type="dxa"/>
                <w:hideMark/>
              </w:tcPr>
            </w:tcPrChange>
          </w:tcPr>
          <w:p w14:paraId="10383CAF" w14:textId="54A8D5E6" w:rsidR="00D554DC" w:rsidDel="00C12F7A" w:rsidRDefault="00D554DC" w:rsidP="00092529">
            <w:pPr>
              <w:spacing w:line="360" w:lineRule="auto"/>
              <w:jc w:val="both"/>
              <w:rPr>
                <w:ins w:id="34383" w:author="Jaideep Kumar" w:date="2021-09-26T23:38:00Z"/>
                <w:del w:id="34384" w:author="Ritu Kamra" w:date="2021-09-27T11:46:00Z"/>
                <w:rFonts w:ascii="Arial" w:hAnsi="Arial" w:cs="Arial"/>
              </w:rPr>
            </w:pPr>
            <w:ins w:id="34385" w:author="Jaideep Kumar" w:date="2021-09-26T23:38:00Z">
              <w:del w:id="34386" w:author="Ritu Kamra" w:date="2021-09-27T11:46:00Z">
                <w:r w:rsidDel="00C12F7A">
                  <w:rPr>
                    <w:rFonts w:ascii="Arial" w:hAnsi="Arial" w:cs="Arial"/>
                  </w:rPr>
                  <w:delText>NAOH</w:delText>
                </w:r>
              </w:del>
            </w:ins>
          </w:p>
        </w:tc>
        <w:tc>
          <w:tcPr>
            <w:tcW w:w="1525" w:type="dxa"/>
            <w:hideMark/>
            <w:tcPrChange w:id="34387" w:author="Neeshu Bhadauriya" w:date="2021-09-27T10:53:00Z">
              <w:tcPr>
                <w:tcW w:w="1525" w:type="dxa"/>
                <w:hideMark/>
              </w:tcPr>
            </w:tcPrChange>
          </w:tcPr>
          <w:p w14:paraId="587CCCAE" w14:textId="0981A59C" w:rsidR="00D554DC" w:rsidDel="00C12F7A" w:rsidRDefault="00D554DC" w:rsidP="00092529">
            <w:pPr>
              <w:spacing w:line="360" w:lineRule="auto"/>
              <w:jc w:val="both"/>
              <w:rPr>
                <w:ins w:id="34388" w:author="Jaideep Kumar" w:date="2021-09-26T23:38:00Z"/>
                <w:del w:id="34389" w:author="Ritu Kamra" w:date="2021-09-27T11:46:00Z"/>
                <w:rFonts w:ascii="Arial" w:hAnsi="Arial" w:cs="Arial"/>
              </w:rPr>
            </w:pPr>
            <w:ins w:id="34390" w:author="Jaideep Kumar" w:date="2021-09-26T23:38:00Z">
              <w:del w:id="34391" w:author="Ritu Kamra" w:date="2021-09-27T11:46:00Z">
                <w:r w:rsidDel="00C12F7A">
                  <w:rPr>
                    <w:rFonts w:ascii="Arial" w:hAnsi="Arial" w:cs="Arial"/>
                  </w:rPr>
                  <w:delText>Tata Chemicals Ltd.</w:delText>
                </w:r>
              </w:del>
            </w:ins>
          </w:p>
        </w:tc>
        <w:tc>
          <w:tcPr>
            <w:tcW w:w="1512" w:type="dxa"/>
            <w:hideMark/>
            <w:tcPrChange w:id="34392" w:author="Neeshu Bhadauriya" w:date="2021-09-27T10:53:00Z">
              <w:tcPr>
                <w:tcW w:w="1512" w:type="dxa"/>
                <w:hideMark/>
              </w:tcPr>
            </w:tcPrChange>
          </w:tcPr>
          <w:p w14:paraId="46C51783" w14:textId="1ACCD3F6" w:rsidR="00D554DC" w:rsidDel="00C12F7A" w:rsidRDefault="00D554DC" w:rsidP="00092529">
            <w:pPr>
              <w:spacing w:line="360" w:lineRule="auto"/>
              <w:jc w:val="both"/>
              <w:rPr>
                <w:ins w:id="34393" w:author="Jaideep Kumar" w:date="2021-09-26T23:38:00Z"/>
                <w:del w:id="34394" w:author="Ritu Kamra" w:date="2021-09-27T11:46:00Z"/>
                <w:rFonts w:ascii="Arial" w:hAnsi="Arial" w:cs="Arial"/>
              </w:rPr>
            </w:pPr>
            <w:ins w:id="34395" w:author="Jaideep Kumar" w:date="2021-09-26T23:38:00Z">
              <w:del w:id="34396" w:author="Ritu Kamra" w:date="2021-09-27T11:46:00Z">
                <w:r w:rsidDel="00C12F7A">
                  <w:rPr>
                    <w:rFonts w:ascii="Arial" w:hAnsi="Arial" w:cs="Arial"/>
                  </w:rPr>
                  <w:delText>Gujarat Alkalies and Chemicals Limited</w:delText>
                </w:r>
              </w:del>
            </w:ins>
          </w:p>
        </w:tc>
        <w:tc>
          <w:tcPr>
            <w:tcW w:w="1634" w:type="dxa"/>
            <w:hideMark/>
            <w:tcPrChange w:id="34397" w:author="Neeshu Bhadauriya" w:date="2021-09-27T10:53:00Z">
              <w:tcPr>
                <w:tcW w:w="1634" w:type="dxa"/>
                <w:hideMark/>
              </w:tcPr>
            </w:tcPrChange>
          </w:tcPr>
          <w:p w14:paraId="1223D070" w14:textId="0A5D4628" w:rsidR="00D554DC" w:rsidDel="00C12F7A" w:rsidRDefault="00D554DC" w:rsidP="00092529">
            <w:pPr>
              <w:spacing w:line="360" w:lineRule="auto"/>
              <w:jc w:val="both"/>
              <w:rPr>
                <w:ins w:id="34398" w:author="Jaideep Kumar" w:date="2021-09-26T23:38:00Z"/>
                <w:del w:id="34399" w:author="Ritu Kamra" w:date="2021-09-27T11:46:00Z"/>
                <w:rFonts w:ascii="Arial" w:hAnsi="Arial" w:cs="Arial"/>
              </w:rPr>
            </w:pPr>
            <w:ins w:id="34400" w:author="Jaideep Kumar" w:date="2021-09-26T23:38:00Z">
              <w:del w:id="34401" w:author="Ritu Kamra" w:date="2021-09-27T11:46:00Z">
                <w:r w:rsidDel="00C12F7A">
                  <w:rPr>
                    <w:rFonts w:ascii="Arial" w:hAnsi="Arial" w:cs="Arial"/>
                  </w:rPr>
                  <w:delText>Solvay Chemicals</w:delText>
                </w:r>
              </w:del>
            </w:ins>
          </w:p>
        </w:tc>
        <w:tc>
          <w:tcPr>
            <w:tcW w:w="1501" w:type="dxa"/>
            <w:hideMark/>
            <w:tcPrChange w:id="34402" w:author="Neeshu Bhadauriya" w:date="2021-09-27T10:53:00Z">
              <w:tcPr>
                <w:tcW w:w="1501" w:type="dxa"/>
                <w:hideMark/>
              </w:tcPr>
            </w:tcPrChange>
          </w:tcPr>
          <w:p w14:paraId="030015FC" w14:textId="72B4ACCF" w:rsidR="00D554DC" w:rsidDel="00C12F7A" w:rsidRDefault="00D554DC" w:rsidP="00092529">
            <w:pPr>
              <w:spacing w:line="360" w:lineRule="auto"/>
              <w:jc w:val="both"/>
              <w:rPr>
                <w:ins w:id="34403" w:author="Jaideep Kumar" w:date="2021-09-26T23:38:00Z"/>
                <w:del w:id="34404" w:author="Ritu Kamra" w:date="2021-09-27T11:46:00Z"/>
                <w:rFonts w:ascii="Arial" w:hAnsi="Arial" w:cs="Arial"/>
              </w:rPr>
            </w:pPr>
            <w:ins w:id="34405" w:author="Jaideep Kumar" w:date="2021-09-26T23:38:00Z">
              <w:del w:id="34406" w:author="Ritu Kamra" w:date="2021-09-27T11:46:00Z">
                <w:r w:rsidDel="00C12F7A">
                  <w:rPr>
                    <w:rFonts w:ascii="Arial" w:hAnsi="Arial" w:cs="Arial"/>
                  </w:rPr>
                  <w:delText>Aditya Birla Chemicals (India) Limited</w:delText>
                </w:r>
              </w:del>
            </w:ins>
          </w:p>
        </w:tc>
        <w:tc>
          <w:tcPr>
            <w:tcW w:w="1465" w:type="dxa"/>
            <w:hideMark/>
            <w:tcPrChange w:id="34407" w:author="Neeshu Bhadauriya" w:date="2021-09-27T10:53:00Z">
              <w:tcPr>
                <w:tcW w:w="1465" w:type="dxa"/>
                <w:hideMark/>
              </w:tcPr>
            </w:tcPrChange>
          </w:tcPr>
          <w:p w14:paraId="355807FD" w14:textId="461D074A" w:rsidR="00D554DC" w:rsidDel="00C12F7A" w:rsidRDefault="00D554DC" w:rsidP="00092529">
            <w:pPr>
              <w:spacing w:line="360" w:lineRule="auto"/>
              <w:jc w:val="both"/>
              <w:rPr>
                <w:ins w:id="34408" w:author="Jaideep Kumar" w:date="2021-09-26T23:38:00Z"/>
                <w:del w:id="34409" w:author="Ritu Kamra" w:date="2021-09-27T11:46:00Z"/>
                <w:rFonts w:ascii="Arial" w:hAnsi="Arial" w:cs="Arial"/>
              </w:rPr>
            </w:pPr>
            <w:ins w:id="34410" w:author="Jaideep Kumar" w:date="2021-09-26T23:38:00Z">
              <w:del w:id="34411" w:author="Ritu Kamra" w:date="2021-09-27T11:46:00Z">
                <w:r w:rsidDel="00C12F7A">
                  <w:rPr>
                    <w:rFonts w:ascii="Arial" w:hAnsi="Arial" w:cs="Arial"/>
                  </w:rPr>
                  <w:delText>Dow</w:delText>
                </w:r>
              </w:del>
            </w:ins>
          </w:p>
        </w:tc>
      </w:tr>
      <w:tr w:rsidR="00D554DC" w:rsidDel="00C12F7A" w14:paraId="1F0746E2" w14:textId="72A86B04" w:rsidTr="00D554DC">
        <w:trPr>
          <w:ins w:id="34412" w:author="Jaideep Kumar" w:date="2021-09-26T23:38:00Z"/>
          <w:del w:id="34413" w:author="Ritu Kamra" w:date="2021-09-27T11:46:00Z"/>
        </w:trPr>
        <w:tc>
          <w:tcPr>
            <w:tcW w:w="1856" w:type="dxa"/>
            <w:hideMark/>
            <w:tcPrChange w:id="34414" w:author="Neeshu Bhadauriya" w:date="2021-09-27T10:53:00Z">
              <w:tcPr>
                <w:tcW w:w="1856" w:type="dxa"/>
                <w:hideMark/>
              </w:tcPr>
            </w:tcPrChange>
          </w:tcPr>
          <w:p w14:paraId="1D5969FD" w14:textId="1CE52DA7" w:rsidR="00D554DC" w:rsidDel="00C12F7A" w:rsidRDefault="00D554DC" w:rsidP="00092529">
            <w:pPr>
              <w:spacing w:line="360" w:lineRule="auto"/>
              <w:jc w:val="both"/>
              <w:rPr>
                <w:ins w:id="34415" w:author="Jaideep Kumar" w:date="2021-09-26T23:38:00Z"/>
                <w:del w:id="34416" w:author="Ritu Kamra" w:date="2021-09-27T11:46:00Z"/>
                <w:rFonts w:ascii="Arial" w:hAnsi="Arial" w:cs="Arial"/>
              </w:rPr>
            </w:pPr>
            <w:ins w:id="34417" w:author="Jaideep Kumar" w:date="2021-09-26T23:38:00Z">
              <w:del w:id="34418" w:author="Ritu Kamra" w:date="2021-09-27T11:46:00Z">
                <w:r w:rsidDel="00C12F7A">
                  <w:rPr>
                    <w:rFonts w:ascii="Arial" w:hAnsi="Arial" w:cs="Arial"/>
                  </w:rPr>
                  <w:delText>Chorine  Gas</w:delText>
                </w:r>
              </w:del>
            </w:ins>
          </w:p>
        </w:tc>
        <w:tc>
          <w:tcPr>
            <w:tcW w:w="1525" w:type="dxa"/>
            <w:hideMark/>
            <w:tcPrChange w:id="34419" w:author="Neeshu Bhadauriya" w:date="2021-09-27T10:53:00Z">
              <w:tcPr>
                <w:tcW w:w="1525" w:type="dxa"/>
                <w:hideMark/>
              </w:tcPr>
            </w:tcPrChange>
          </w:tcPr>
          <w:p w14:paraId="0A43D0A0" w14:textId="088BED19" w:rsidR="00D554DC" w:rsidDel="00C12F7A" w:rsidRDefault="00D554DC" w:rsidP="00092529">
            <w:pPr>
              <w:spacing w:line="360" w:lineRule="auto"/>
              <w:jc w:val="both"/>
              <w:rPr>
                <w:ins w:id="34420" w:author="Jaideep Kumar" w:date="2021-09-26T23:38:00Z"/>
                <w:del w:id="34421" w:author="Ritu Kamra" w:date="2021-09-27T11:46:00Z"/>
                <w:rFonts w:ascii="Arial" w:hAnsi="Arial" w:cs="Arial"/>
              </w:rPr>
            </w:pPr>
            <w:ins w:id="34422" w:author="Jaideep Kumar" w:date="2021-09-26T23:38:00Z">
              <w:del w:id="34423" w:author="Ritu Kamra" w:date="2021-09-27T11:46:00Z">
                <w:r w:rsidDel="00C12F7A">
                  <w:rPr>
                    <w:rFonts w:ascii="Arial" w:hAnsi="Arial" w:cs="Arial"/>
                  </w:rPr>
                  <w:delText>Tata Chemicals Ltd.</w:delText>
                </w:r>
              </w:del>
            </w:ins>
          </w:p>
        </w:tc>
        <w:tc>
          <w:tcPr>
            <w:tcW w:w="1512" w:type="dxa"/>
            <w:hideMark/>
            <w:tcPrChange w:id="34424" w:author="Neeshu Bhadauriya" w:date="2021-09-27T10:53:00Z">
              <w:tcPr>
                <w:tcW w:w="1512" w:type="dxa"/>
                <w:hideMark/>
              </w:tcPr>
            </w:tcPrChange>
          </w:tcPr>
          <w:p w14:paraId="66A74910" w14:textId="063292BD" w:rsidR="00D554DC" w:rsidDel="00C12F7A" w:rsidRDefault="00D554DC" w:rsidP="00092529">
            <w:pPr>
              <w:spacing w:line="360" w:lineRule="auto"/>
              <w:jc w:val="both"/>
              <w:rPr>
                <w:ins w:id="34425" w:author="Jaideep Kumar" w:date="2021-09-26T23:38:00Z"/>
                <w:del w:id="34426" w:author="Ritu Kamra" w:date="2021-09-27T11:46:00Z"/>
                <w:rFonts w:ascii="Arial" w:hAnsi="Arial" w:cs="Arial"/>
              </w:rPr>
            </w:pPr>
            <w:ins w:id="34427" w:author="Jaideep Kumar" w:date="2021-09-26T23:38:00Z">
              <w:del w:id="34428" w:author="Ritu Kamra" w:date="2021-09-27T11:46:00Z">
                <w:r w:rsidDel="00C12F7A">
                  <w:rPr>
                    <w:rFonts w:ascii="Arial" w:hAnsi="Arial" w:cs="Arial"/>
                  </w:rPr>
                  <w:delText>Gujarat Alkali and Chemicals Limited</w:delText>
                </w:r>
              </w:del>
            </w:ins>
          </w:p>
        </w:tc>
        <w:tc>
          <w:tcPr>
            <w:tcW w:w="1634" w:type="dxa"/>
            <w:hideMark/>
            <w:tcPrChange w:id="34429" w:author="Neeshu Bhadauriya" w:date="2021-09-27T10:53:00Z">
              <w:tcPr>
                <w:tcW w:w="1634" w:type="dxa"/>
                <w:hideMark/>
              </w:tcPr>
            </w:tcPrChange>
          </w:tcPr>
          <w:p w14:paraId="3AAADAD5" w14:textId="33A36622" w:rsidR="00D554DC" w:rsidDel="00C12F7A" w:rsidRDefault="00D554DC" w:rsidP="00092529">
            <w:pPr>
              <w:spacing w:line="360" w:lineRule="auto"/>
              <w:jc w:val="both"/>
              <w:rPr>
                <w:ins w:id="34430" w:author="Jaideep Kumar" w:date="2021-09-26T23:38:00Z"/>
                <w:del w:id="34431" w:author="Ritu Kamra" w:date="2021-09-27T11:46:00Z"/>
                <w:rFonts w:ascii="Arial" w:hAnsi="Arial" w:cs="Arial"/>
              </w:rPr>
            </w:pPr>
            <w:ins w:id="34432" w:author="Jaideep Kumar" w:date="2021-09-26T23:38:00Z">
              <w:del w:id="34433" w:author="Ritu Kamra" w:date="2021-09-27T11:46:00Z">
                <w:r w:rsidDel="00C12F7A">
                  <w:rPr>
                    <w:rFonts w:ascii="Arial" w:hAnsi="Arial" w:cs="Arial"/>
                  </w:rPr>
                  <w:delText>Hanwha Chemical Corporation</w:delText>
                </w:r>
              </w:del>
            </w:ins>
          </w:p>
        </w:tc>
        <w:tc>
          <w:tcPr>
            <w:tcW w:w="1501" w:type="dxa"/>
            <w:hideMark/>
            <w:tcPrChange w:id="34434" w:author="Neeshu Bhadauriya" w:date="2021-09-27T10:53:00Z">
              <w:tcPr>
                <w:tcW w:w="1501" w:type="dxa"/>
                <w:hideMark/>
              </w:tcPr>
            </w:tcPrChange>
          </w:tcPr>
          <w:p w14:paraId="4799E60F" w14:textId="63297D72" w:rsidR="00D554DC" w:rsidDel="00C12F7A" w:rsidRDefault="00D554DC" w:rsidP="00092529">
            <w:pPr>
              <w:spacing w:line="360" w:lineRule="auto"/>
              <w:jc w:val="both"/>
              <w:rPr>
                <w:ins w:id="34435" w:author="Jaideep Kumar" w:date="2021-09-26T23:38:00Z"/>
                <w:del w:id="34436" w:author="Ritu Kamra" w:date="2021-09-27T11:46:00Z"/>
                <w:rFonts w:ascii="Arial" w:hAnsi="Arial" w:cs="Arial"/>
              </w:rPr>
            </w:pPr>
            <w:ins w:id="34437" w:author="Jaideep Kumar" w:date="2021-09-26T23:38:00Z">
              <w:del w:id="34438" w:author="Ritu Kamra" w:date="2021-09-27T11:46:00Z">
                <w:r w:rsidDel="00C12F7A">
                  <w:rPr>
                    <w:rFonts w:ascii="Arial" w:hAnsi="Arial" w:cs="Arial"/>
                  </w:rPr>
                  <w:delText>Occidental Petroleum Corporation</w:delText>
                </w:r>
              </w:del>
            </w:ins>
          </w:p>
        </w:tc>
        <w:tc>
          <w:tcPr>
            <w:tcW w:w="1465" w:type="dxa"/>
            <w:hideMark/>
            <w:tcPrChange w:id="34439" w:author="Neeshu Bhadauriya" w:date="2021-09-27T10:53:00Z">
              <w:tcPr>
                <w:tcW w:w="1465" w:type="dxa"/>
                <w:hideMark/>
              </w:tcPr>
            </w:tcPrChange>
          </w:tcPr>
          <w:p w14:paraId="761BAEA1" w14:textId="2649A76B" w:rsidR="00D554DC" w:rsidDel="00C12F7A" w:rsidRDefault="00D554DC" w:rsidP="00092529">
            <w:pPr>
              <w:spacing w:line="360" w:lineRule="auto"/>
              <w:jc w:val="both"/>
              <w:rPr>
                <w:ins w:id="34440" w:author="Jaideep Kumar" w:date="2021-09-26T23:38:00Z"/>
                <w:del w:id="34441" w:author="Ritu Kamra" w:date="2021-09-27T11:46:00Z"/>
                <w:rFonts w:ascii="Arial" w:hAnsi="Arial" w:cs="Arial"/>
              </w:rPr>
            </w:pPr>
            <w:ins w:id="34442" w:author="Jaideep Kumar" w:date="2021-09-26T23:38:00Z">
              <w:del w:id="34443" w:author="Ritu Kamra" w:date="2021-09-27T11:46:00Z">
                <w:r w:rsidDel="00C12F7A">
                  <w:rPr>
                    <w:rFonts w:ascii="Arial" w:hAnsi="Arial" w:cs="Arial"/>
                  </w:rPr>
                  <w:delText>PPG Industries</w:delText>
                </w:r>
              </w:del>
            </w:ins>
          </w:p>
        </w:tc>
      </w:tr>
      <w:tr w:rsidR="00D554DC" w:rsidDel="00C12F7A" w14:paraId="0A2110E4" w14:textId="2F1E897D" w:rsidTr="00D554DC">
        <w:trPr>
          <w:ins w:id="34444" w:author="Jaideep Kumar" w:date="2021-09-26T23:38:00Z"/>
          <w:del w:id="34445" w:author="Ritu Kamra" w:date="2021-09-27T11:46:00Z"/>
        </w:trPr>
        <w:tc>
          <w:tcPr>
            <w:tcW w:w="1856" w:type="dxa"/>
            <w:hideMark/>
            <w:tcPrChange w:id="34446" w:author="Neeshu Bhadauriya" w:date="2021-09-27T10:53:00Z">
              <w:tcPr>
                <w:tcW w:w="1856" w:type="dxa"/>
                <w:hideMark/>
              </w:tcPr>
            </w:tcPrChange>
          </w:tcPr>
          <w:p w14:paraId="75371142" w14:textId="243BAB79" w:rsidR="00D554DC" w:rsidDel="00C12F7A" w:rsidRDefault="00D554DC" w:rsidP="00092529">
            <w:pPr>
              <w:spacing w:line="360" w:lineRule="auto"/>
              <w:jc w:val="both"/>
              <w:rPr>
                <w:ins w:id="34447" w:author="Jaideep Kumar" w:date="2021-09-26T23:38:00Z"/>
                <w:del w:id="34448" w:author="Ritu Kamra" w:date="2021-09-27T11:46:00Z"/>
                <w:rFonts w:ascii="Arial" w:hAnsi="Arial" w:cs="Arial"/>
              </w:rPr>
            </w:pPr>
            <w:ins w:id="34449" w:author="Jaideep Kumar" w:date="2021-09-26T23:38:00Z">
              <w:del w:id="34450" w:author="Ritu Kamra" w:date="2021-09-27T11:46:00Z">
                <w:r w:rsidDel="00C12F7A">
                  <w:rPr>
                    <w:rFonts w:ascii="Arial" w:hAnsi="Arial" w:cs="Arial"/>
                  </w:rPr>
                  <w:delText>Bisphenol A</w:delText>
                </w:r>
              </w:del>
            </w:ins>
          </w:p>
        </w:tc>
        <w:tc>
          <w:tcPr>
            <w:tcW w:w="1525" w:type="dxa"/>
            <w:hideMark/>
            <w:tcPrChange w:id="34451" w:author="Neeshu Bhadauriya" w:date="2021-09-27T10:53:00Z">
              <w:tcPr>
                <w:tcW w:w="1525" w:type="dxa"/>
                <w:hideMark/>
              </w:tcPr>
            </w:tcPrChange>
          </w:tcPr>
          <w:p w14:paraId="5C9E03EA" w14:textId="20152055" w:rsidR="00D554DC" w:rsidDel="00C12F7A" w:rsidRDefault="00D554DC" w:rsidP="00092529">
            <w:pPr>
              <w:spacing w:line="360" w:lineRule="auto"/>
              <w:jc w:val="both"/>
              <w:rPr>
                <w:ins w:id="34452" w:author="Jaideep Kumar" w:date="2021-09-26T23:38:00Z"/>
                <w:del w:id="34453" w:author="Ritu Kamra" w:date="2021-09-27T11:46:00Z"/>
                <w:rFonts w:ascii="Arial" w:hAnsi="Arial" w:cs="Arial"/>
              </w:rPr>
            </w:pPr>
            <w:ins w:id="34454" w:author="Jaideep Kumar" w:date="2021-09-26T23:38:00Z">
              <w:del w:id="34455" w:author="Ritu Kamra" w:date="2021-09-27T11:46:00Z">
                <w:r w:rsidDel="00C12F7A">
                  <w:rPr>
                    <w:rFonts w:ascii="Arial" w:hAnsi="Arial" w:cs="Arial"/>
                  </w:rPr>
                  <w:delText>Atul Ltd.</w:delText>
                </w:r>
              </w:del>
            </w:ins>
          </w:p>
        </w:tc>
        <w:tc>
          <w:tcPr>
            <w:tcW w:w="1512" w:type="dxa"/>
            <w:hideMark/>
            <w:tcPrChange w:id="34456" w:author="Neeshu Bhadauriya" w:date="2021-09-27T10:53:00Z">
              <w:tcPr>
                <w:tcW w:w="1512" w:type="dxa"/>
                <w:hideMark/>
              </w:tcPr>
            </w:tcPrChange>
          </w:tcPr>
          <w:p w14:paraId="35091A6D" w14:textId="65140EDF" w:rsidR="00D554DC" w:rsidDel="00C12F7A" w:rsidRDefault="00D554DC" w:rsidP="00092529">
            <w:pPr>
              <w:spacing w:line="360" w:lineRule="auto"/>
              <w:jc w:val="both"/>
              <w:rPr>
                <w:ins w:id="34457" w:author="Jaideep Kumar" w:date="2021-09-26T23:38:00Z"/>
                <w:del w:id="34458" w:author="Ritu Kamra" w:date="2021-09-27T11:46:00Z"/>
                <w:rFonts w:ascii="Arial" w:hAnsi="Arial" w:cs="Arial"/>
              </w:rPr>
            </w:pPr>
            <w:ins w:id="34459" w:author="Jaideep Kumar" w:date="2021-09-26T23:38:00Z">
              <w:del w:id="34460" w:author="Ritu Kamra" w:date="2021-09-27T11:46:00Z">
                <w:r w:rsidDel="00C12F7A">
                  <w:rPr>
                    <w:rFonts w:ascii="Arial" w:hAnsi="Arial" w:cs="Arial"/>
                  </w:rPr>
                  <w:delText>Dow Chemical</w:delText>
                </w:r>
              </w:del>
            </w:ins>
          </w:p>
        </w:tc>
        <w:tc>
          <w:tcPr>
            <w:tcW w:w="1634" w:type="dxa"/>
            <w:hideMark/>
            <w:tcPrChange w:id="34461" w:author="Neeshu Bhadauriya" w:date="2021-09-27T10:53:00Z">
              <w:tcPr>
                <w:tcW w:w="1634" w:type="dxa"/>
                <w:hideMark/>
              </w:tcPr>
            </w:tcPrChange>
          </w:tcPr>
          <w:p w14:paraId="39478916" w14:textId="7AF497A4" w:rsidR="00D554DC" w:rsidDel="00C12F7A" w:rsidRDefault="00D554DC" w:rsidP="00092529">
            <w:pPr>
              <w:spacing w:line="360" w:lineRule="auto"/>
              <w:jc w:val="both"/>
              <w:rPr>
                <w:ins w:id="34462" w:author="Jaideep Kumar" w:date="2021-09-26T23:38:00Z"/>
                <w:del w:id="34463" w:author="Ritu Kamra" w:date="2021-09-27T11:46:00Z"/>
                <w:rFonts w:ascii="Arial" w:hAnsi="Arial" w:cs="Arial"/>
              </w:rPr>
            </w:pPr>
            <w:ins w:id="34464" w:author="Jaideep Kumar" w:date="2021-09-26T23:38:00Z">
              <w:del w:id="34465" w:author="Ritu Kamra" w:date="2021-09-27T11:46:00Z">
                <w:r w:rsidDel="00C12F7A">
                  <w:rPr>
                    <w:rFonts w:ascii="Arial" w:hAnsi="Arial" w:cs="Arial"/>
                  </w:rPr>
                  <w:delText>LG Chem</w:delText>
                </w:r>
              </w:del>
            </w:ins>
          </w:p>
        </w:tc>
        <w:tc>
          <w:tcPr>
            <w:tcW w:w="1501" w:type="dxa"/>
            <w:hideMark/>
            <w:tcPrChange w:id="34466" w:author="Neeshu Bhadauriya" w:date="2021-09-27T10:53:00Z">
              <w:tcPr>
                <w:tcW w:w="1501" w:type="dxa"/>
                <w:hideMark/>
              </w:tcPr>
            </w:tcPrChange>
          </w:tcPr>
          <w:p w14:paraId="0862E165" w14:textId="52D81870" w:rsidR="00D554DC" w:rsidDel="00C12F7A" w:rsidRDefault="00D554DC" w:rsidP="00092529">
            <w:pPr>
              <w:spacing w:line="360" w:lineRule="auto"/>
              <w:jc w:val="both"/>
              <w:rPr>
                <w:ins w:id="34467" w:author="Jaideep Kumar" w:date="2021-09-26T23:38:00Z"/>
                <w:del w:id="34468" w:author="Ritu Kamra" w:date="2021-09-27T11:46:00Z"/>
                <w:rFonts w:ascii="Arial" w:hAnsi="Arial" w:cs="Arial"/>
              </w:rPr>
            </w:pPr>
            <w:ins w:id="34469" w:author="Jaideep Kumar" w:date="2021-09-26T23:38:00Z">
              <w:del w:id="34470" w:author="Ritu Kamra" w:date="2021-09-27T11:46:00Z">
                <w:r w:rsidDel="00C12F7A">
                  <w:rPr>
                    <w:rFonts w:ascii="Arial" w:hAnsi="Arial" w:cs="Arial"/>
                  </w:rPr>
                  <w:delText>Mitsubishi Chemical</w:delText>
                </w:r>
              </w:del>
            </w:ins>
          </w:p>
        </w:tc>
        <w:tc>
          <w:tcPr>
            <w:tcW w:w="1465" w:type="dxa"/>
            <w:hideMark/>
            <w:tcPrChange w:id="34471" w:author="Neeshu Bhadauriya" w:date="2021-09-27T10:53:00Z">
              <w:tcPr>
                <w:tcW w:w="1465" w:type="dxa"/>
                <w:hideMark/>
              </w:tcPr>
            </w:tcPrChange>
          </w:tcPr>
          <w:p w14:paraId="546D8F58" w14:textId="5AD4C1E0" w:rsidR="00D554DC" w:rsidDel="00C12F7A" w:rsidRDefault="00D554DC" w:rsidP="00092529">
            <w:pPr>
              <w:spacing w:line="360" w:lineRule="auto"/>
              <w:jc w:val="both"/>
              <w:rPr>
                <w:ins w:id="34472" w:author="Jaideep Kumar" w:date="2021-09-26T23:38:00Z"/>
                <w:del w:id="34473" w:author="Ritu Kamra" w:date="2021-09-27T11:46:00Z"/>
                <w:rFonts w:ascii="Arial" w:hAnsi="Arial" w:cs="Arial"/>
              </w:rPr>
            </w:pPr>
            <w:ins w:id="34474" w:author="Jaideep Kumar" w:date="2021-09-26T23:38:00Z">
              <w:del w:id="34475" w:author="Ritu Kamra" w:date="2021-09-27T11:46:00Z">
                <w:r w:rsidDel="00C12F7A">
                  <w:rPr>
                    <w:rFonts w:ascii="Arial" w:hAnsi="Arial" w:cs="Arial"/>
                  </w:rPr>
                  <w:delText>Mitsui Chemicals</w:delText>
                </w:r>
              </w:del>
            </w:ins>
          </w:p>
        </w:tc>
      </w:tr>
      <w:tr w:rsidR="00D554DC" w:rsidDel="00C12F7A" w14:paraId="7F91D2C6" w14:textId="7EF2590F" w:rsidTr="00D554DC">
        <w:trPr>
          <w:ins w:id="34476" w:author="Jaideep Kumar" w:date="2021-09-26T23:38:00Z"/>
          <w:del w:id="34477" w:author="Ritu Kamra" w:date="2021-09-27T11:46:00Z"/>
        </w:trPr>
        <w:tc>
          <w:tcPr>
            <w:tcW w:w="1856" w:type="dxa"/>
            <w:hideMark/>
            <w:tcPrChange w:id="34478" w:author="Neeshu Bhadauriya" w:date="2021-09-27T10:53:00Z">
              <w:tcPr>
                <w:tcW w:w="1856" w:type="dxa"/>
                <w:hideMark/>
              </w:tcPr>
            </w:tcPrChange>
          </w:tcPr>
          <w:p w14:paraId="3191C037" w14:textId="66142332" w:rsidR="00D554DC" w:rsidDel="00C12F7A" w:rsidRDefault="00D554DC" w:rsidP="00092529">
            <w:pPr>
              <w:spacing w:line="360" w:lineRule="auto"/>
              <w:jc w:val="both"/>
              <w:rPr>
                <w:ins w:id="34479" w:author="Jaideep Kumar" w:date="2021-09-26T23:38:00Z"/>
                <w:del w:id="34480" w:author="Ritu Kamra" w:date="2021-09-27T11:46:00Z"/>
                <w:rFonts w:ascii="Arial" w:hAnsi="Arial" w:cs="Arial"/>
              </w:rPr>
            </w:pPr>
            <w:ins w:id="34481" w:author="Jaideep Kumar" w:date="2021-09-26T23:38:00Z">
              <w:del w:id="34482" w:author="Ritu Kamra" w:date="2021-09-27T11:46:00Z">
                <w:r w:rsidDel="00C12F7A">
                  <w:rPr>
                    <w:rFonts w:ascii="Arial" w:hAnsi="Arial" w:cs="Arial"/>
                  </w:rPr>
                  <w:delText>Epicholorohydrin</w:delText>
                </w:r>
              </w:del>
            </w:ins>
          </w:p>
        </w:tc>
        <w:tc>
          <w:tcPr>
            <w:tcW w:w="1525" w:type="dxa"/>
            <w:hideMark/>
            <w:tcPrChange w:id="34483" w:author="Neeshu Bhadauriya" w:date="2021-09-27T10:53:00Z">
              <w:tcPr>
                <w:tcW w:w="1525" w:type="dxa"/>
                <w:hideMark/>
              </w:tcPr>
            </w:tcPrChange>
          </w:tcPr>
          <w:p w14:paraId="3F87B919" w14:textId="1C1DF1E0" w:rsidR="00D554DC" w:rsidDel="00C12F7A" w:rsidRDefault="00D554DC" w:rsidP="00092529">
            <w:pPr>
              <w:spacing w:line="360" w:lineRule="auto"/>
              <w:jc w:val="both"/>
              <w:rPr>
                <w:ins w:id="34484" w:author="Jaideep Kumar" w:date="2021-09-26T23:38:00Z"/>
                <w:del w:id="34485" w:author="Ritu Kamra" w:date="2021-09-27T11:46:00Z"/>
                <w:rFonts w:ascii="Arial" w:hAnsi="Arial" w:cs="Arial"/>
              </w:rPr>
            </w:pPr>
            <w:ins w:id="34486" w:author="Jaideep Kumar" w:date="2021-09-26T23:38:00Z">
              <w:del w:id="34487" w:author="Ritu Kamra" w:date="2021-09-27T11:46:00Z">
                <w:r w:rsidDel="00C12F7A">
                  <w:rPr>
                    <w:rFonts w:ascii="Arial" w:hAnsi="Arial" w:cs="Arial"/>
                  </w:rPr>
                  <w:delText>Dow Chemical</w:delText>
                </w:r>
              </w:del>
            </w:ins>
          </w:p>
        </w:tc>
        <w:tc>
          <w:tcPr>
            <w:tcW w:w="1512" w:type="dxa"/>
            <w:hideMark/>
            <w:tcPrChange w:id="34488" w:author="Neeshu Bhadauriya" w:date="2021-09-27T10:53:00Z">
              <w:tcPr>
                <w:tcW w:w="1512" w:type="dxa"/>
                <w:hideMark/>
              </w:tcPr>
            </w:tcPrChange>
          </w:tcPr>
          <w:p w14:paraId="54D4D9FC" w14:textId="596EC83E" w:rsidR="00D554DC" w:rsidDel="00C12F7A" w:rsidRDefault="00D554DC" w:rsidP="00092529">
            <w:pPr>
              <w:spacing w:line="360" w:lineRule="auto"/>
              <w:jc w:val="both"/>
              <w:rPr>
                <w:ins w:id="34489" w:author="Jaideep Kumar" w:date="2021-09-26T23:38:00Z"/>
                <w:del w:id="34490" w:author="Ritu Kamra" w:date="2021-09-27T11:46:00Z"/>
                <w:rFonts w:ascii="Arial" w:hAnsi="Arial" w:cs="Arial"/>
              </w:rPr>
            </w:pPr>
            <w:ins w:id="34491" w:author="Jaideep Kumar" w:date="2021-09-26T23:38:00Z">
              <w:del w:id="34492" w:author="Ritu Kamra" w:date="2021-09-27T11:46:00Z">
                <w:r w:rsidDel="00C12F7A">
                  <w:rPr>
                    <w:rFonts w:ascii="Arial" w:hAnsi="Arial" w:cs="Arial"/>
                  </w:rPr>
                  <w:delText>Solvay SA</w:delText>
                </w:r>
              </w:del>
            </w:ins>
          </w:p>
        </w:tc>
        <w:tc>
          <w:tcPr>
            <w:tcW w:w="1634" w:type="dxa"/>
            <w:hideMark/>
            <w:tcPrChange w:id="34493" w:author="Neeshu Bhadauriya" w:date="2021-09-27T10:53:00Z">
              <w:tcPr>
                <w:tcW w:w="1634" w:type="dxa"/>
                <w:hideMark/>
              </w:tcPr>
            </w:tcPrChange>
          </w:tcPr>
          <w:p w14:paraId="04BB7397" w14:textId="751D139C" w:rsidR="00D554DC" w:rsidDel="00C12F7A" w:rsidRDefault="00D554DC" w:rsidP="00092529">
            <w:pPr>
              <w:spacing w:line="360" w:lineRule="auto"/>
              <w:jc w:val="both"/>
              <w:rPr>
                <w:ins w:id="34494" w:author="Jaideep Kumar" w:date="2021-09-26T23:38:00Z"/>
                <w:del w:id="34495" w:author="Ritu Kamra" w:date="2021-09-27T11:46:00Z"/>
                <w:rFonts w:ascii="Arial" w:hAnsi="Arial" w:cs="Arial"/>
              </w:rPr>
            </w:pPr>
            <w:ins w:id="34496" w:author="Jaideep Kumar" w:date="2021-09-26T23:38:00Z">
              <w:del w:id="34497" w:author="Ritu Kamra" w:date="2021-09-27T11:46:00Z">
                <w:r w:rsidDel="00C12F7A">
                  <w:rPr>
                    <w:rFonts w:ascii="Arial" w:hAnsi="Arial" w:cs="Arial"/>
                  </w:rPr>
                  <w:delText>Momentive Performance Materials Inc.</w:delText>
                </w:r>
              </w:del>
            </w:ins>
          </w:p>
        </w:tc>
        <w:tc>
          <w:tcPr>
            <w:tcW w:w="1501" w:type="dxa"/>
            <w:hideMark/>
            <w:tcPrChange w:id="34498" w:author="Neeshu Bhadauriya" w:date="2021-09-27T10:53:00Z">
              <w:tcPr>
                <w:tcW w:w="1501" w:type="dxa"/>
                <w:hideMark/>
              </w:tcPr>
            </w:tcPrChange>
          </w:tcPr>
          <w:p w14:paraId="264E0F92" w14:textId="7574AEA3" w:rsidR="00D554DC" w:rsidDel="00C12F7A" w:rsidRDefault="00D554DC" w:rsidP="00092529">
            <w:pPr>
              <w:spacing w:line="360" w:lineRule="auto"/>
              <w:jc w:val="both"/>
              <w:rPr>
                <w:ins w:id="34499" w:author="Jaideep Kumar" w:date="2021-09-26T23:38:00Z"/>
                <w:del w:id="34500" w:author="Ritu Kamra" w:date="2021-09-27T11:46:00Z"/>
                <w:rFonts w:ascii="Arial" w:hAnsi="Arial" w:cs="Arial"/>
              </w:rPr>
            </w:pPr>
            <w:ins w:id="34501" w:author="Jaideep Kumar" w:date="2021-09-26T23:38:00Z">
              <w:del w:id="34502" w:author="Ritu Kamra" w:date="2021-09-27T11:46:00Z">
                <w:r w:rsidDel="00C12F7A">
                  <w:rPr>
                    <w:rFonts w:ascii="Arial" w:hAnsi="Arial" w:cs="Arial"/>
                  </w:rPr>
                  <w:delText>Solvay Chemicals</w:delText>
                </w:r>
              </w:del>
            </w:ins>
          </w:p>
        </w:tc>
        <w:tc>
          <w:tcPr>
            <w:tcW w:w="1465" w:type="dxa"/>
            <w:hideMark/>
            <w:tcPrChange w:id="34503" w:author="Neeshu Bhadauriya" w:date="2021-09-27T10:53:00Z">
              <w:tcPr>
                <w:tcW w:w="1465" w:type="dxa"/>
                <w:hideMark/>
              </w:tcPr>
            </w:tcPrChange>
          </w:tcPr>
          <w:p w14:paraId="1BB811DC" w14:textId="32ABAC00" w:rsidR="00D554DC" w:rsidDel="00C12F7A" w:rsidRDefault="00D554DC" w:rsidP="00092529">
            <w:pPr>
              <w:spacing w:line="360" w:lineRule="auto"/>
              <w:jc w:val="both"/>
              <w:rPr>
                <w:ins w:id="34504" w:author="Jaideep Kumar" w:date="2021-09-26T23:38:00Z"/>
                <w:del w:id="34505" w:author="Ritu Kamra" w:date="2021-09-27T11:46:00Z"/>
                <w:rFonts w:ascii="Arial" w:hAnsi="Arial" w:cs="Arial"/>
              </w:rPr>
            </w:pPr>
            <w:ins w:id="34506" w:author="Jaideep Kumar" w:date="2021-09-26T23:38:00Z">
              <w:del w:id="34507" w:author="Ritu Kamra" w:date="2021-09-27T11:46:00Z">
                <w:r w:rsidDel="00C12F7A">
                  <w:rPr>
                    <w:rFonts w:ascii="Arial" w:hAnsi="Arial" w:cs="Arial"/>
                  </w:rPr>
                  <w:delText>NAMA Chemicals</w:delText>
                </w:r>
              </w:del>
            </w:ins>
          </w:p>
        </w:tc>
      </w:tr>
      <w:tr w:rsidR="00D554DC" w:rsidDel="00C12F7A" w14:paraId="0D8680EC" w14:textId="64D936E5" w:rsidTr="00D554DC">
        <w:trPr>
          <w:ins w:id="34508" w:author="Jaideep Kumar" w:date="2021-09-26T23:38:00Z"/>
          <w:del w:id="34509" w:author="Ritu Kamra" w:date="2021-09-27T11:46:00Z"/>
        </w:trPr>
        <w:tc>
          <w:tcPr>
            <w:tcW w:w="1856" w:type="dxa"/>
            <w:hideMark/>
            <w:tcPrChange w:id="34510" w:author="Neeshu Bhadauriya" w:date="2021-09-27T10:53:00Z">
              <w:tcPr>
                <w:tcW w:w="1856" w:type="dxa"/>
                <w:hideMark/>
              </w:tcPr>
            </w:tcPrChange>
          </w:tcPr>
          <w:p w14:paraId="184FFC6E" w14:textId="2FB6770F" w:rsidR="00D554DC" w:rsidDel="00C12F7A" w:rsidRDefault="00D554DC" w:rsidP="00092529">
            <w:pPr>
              <w:spacing w:line="360" w:lineRule="auto"/>
              <w:jc w:val="both"/>
              <w:rPr>
                <w:ins w:id="34511" w:author="Jaideep Kumar" w:date="2021-09-26T23:38:00Z"/>
                <w:del w:id="34512" w:author="Ritu Kamra" w:date="2021-09-27T11:46:00Z"/>
                <w:rFonts w:ascii="Arial" w:hAnsi="Arial" w:cs="Arial"/>
              </w:rPr>
            </w:pPr>
            <w:ins w:id="34513" w:author="Jaideep Kumar" w:date="2021-09-26T23:38:00Z">
              <w:del w:id="34514" w:author="Ritu Kamra" w:date="2021-09-27T11:46:00Z">
                <w:r w:rsidDel="00C12F7A">
                  <w:rPr>
                    <w:rFonts w:ascii="Arial" w:hAnsi="Arial" w:cs="Arial"/>
                  </w:rPr>
                  <w:delText>Toluene</w:delText>
                </w:r>
              </w:del>
            </w:ins>
          </w:p>
        </w:tc>
        <w:tc>
          <w:tcPr>
            <w:tcW w:w="1525" w:type="dxa"/>
            <w:tcPrChange w:id="34515" w:author="Neeshu Bhadauriya" w:date="2021-09-27T10:53:00Z">
              <w:tcPr>
                <w:tcW w:w="1525" w:type="dxa"/>
              </w:tcPr>
            </w:tcPrChange>
          </w:tcPr>
          <w:p w14:paraId="4F93BD3C" w14:textId="1E607AFC" w:rsidR="00D554DC" w:rsidDel="00C12F7A" w:rsidRDefault="00D554DC" w:rsidP="00092529">
            <w:pPr>
              <w:jc w:val="both"/>
              <w:rPr>
                <w:ins w:id="34516" w:author="Jaideep Kumar" w:date="2021-09-26T23:38:00Z"/>
                <w:del w:id="34517" w:author="Ritu Kamra" w:date="2021-09-27T11:46:00Z"/>
                <w:rFonts w:ascii="Georgia" w:hAnsi="Georgia" w:cs="Calibri"/>
                <w:color w:val="000000"/>
              </w:rPr>
            </w:pPr>
            <w:ins w:id="34518" w:author="Jaideep Kumar" w:date="2021-09-26T23:38:00Z">
              <w:del w:id="34519" w:author="Ritu Kamra" w:date="2021-09-27T11:46:00Z">
                <w:r w:rsidDel="00C12F7A">
                  <w:rPr>
                    <w:rFonts w:ascii="Georgia" w:hAnsi="Georgia"/>
                    <w:color w:val="000000"/>
                  </w:rPr>
                  <w:delText>Reliance Industries</w:delText>
                </w:r>
              </w:del>
            </w:ins>
          </w:p>
          <w:p w14:paraId="71CF8641" w14:textId="765ADE39" w:rsidR="00D554DC" w:rsidDel="00C12F7A" w:rsidRDefault="00D554DC" w:rsidP="00092529">
            <w:pPr>
              <w:spacing w:line="360" w:lineRule="auto"/>
              <w:jc w:val="both"/>
              <w:rPr>
                <w:ins w:id="34520" w:author="Jaideep Kumar" w:date="2021-09-26T23:38:00Z"/>
                <w:del w:id="34521" w:author="Ritu Kamra" w:date="2021-09-27T11:46:00Z"/>
                <w:rFonts w:ascii="Arial" w:hAnsi="Arial" w:cs="Arial"/>
              </w:rPr>
            </w:pPr>
          </w:p>
        </w:tc>
        <w:tc>
          <w:tcPr>
            <w:tcW w:w="1512" w:type="dxa"/>
            <w:tcPrChange w:id="34522" w:author="Neeshu Bhadauriya" w:date="2021-09-27T10:53:00Z">
              <w:tcPr>
                <w:tcW w:w="1512" w:type="dxa"/>
              </w:tcPr>
            </w:tcPrChange>
          </w:tcPr>
          <w:p w14:paraId="415E5530" w14:textId="4AD6DFB8" w:rsidR="00D554DC" w:rsidDel="00C12F7A" w:rsidRDefault="00D554DC" w:rsidP="00092529">
            <w:pPr>
              <w:jc w:val="both"/>
              <w:rPr>
                <w:ins w:id="34523" w:author="Jaideep Kumar" w:date="2021-09-26T23:38:00Z"/>
                <w:del w:id="34524" w:author="Ritu Kamra" w:date="2021-09-27T11:46:00Z"/>
                <w:rFonts w:ascii="Georgia" w:hAnsi="Georgia" w:cs="Calibri"/>
                <w:color w:val="000000"/>
              </w:rPr>
            </w:pPr>
            <w:ins w:id="34525" w:author="Jaideep Kumar" w:date="2021-09-26T23:38:00Z">
              <w:del w:id="34526" w:author="Ritu Kamra" w:date="2021-09-27T11:46:00Z">
                <w:r w:rsidDel="00C12F7A">
                  <w:rPr>
                    <w:rFonts w:ascii="Georgia" w:hAnsi="Georgia"/>
                    <w:color w:val="000000"/>
                  </w:rPr>
                  <w:delText xml:space="preserve">Indian Oil Corporation Limited </w:delText>
                </w:r>
              </w:del>
            </w:ins>
          </w:p>
          <w:p w14:paraId="5AF6E9BA" w14:textId="305161F9" w:rsidR="00D554DC" w:rsidDel="00C12F7A" w:rsidRDefault="00D554DC" w:rsidP="00092529">
            <w:pPr>
              <w:spacing w:line="360" w:lineRule="auto"/>
              <w:jc w:val="both"/>
              <w:rPr>
                <w:ins w:id="34527" w:author="Jaideep Kumar" w:date="2021-09-26T23:38:00Z"/>
                <w:del w:id="34528" w:author="Ritu Kamra" w:date="2021-09-27T11:46:00Z"/>
                <w:rFonts w:ascii="Arial" w:hAnsi="Arial" w:cs="Arial"/>
              </w:rPr>
            </w:pPr>
          </w:p>
        </w:tc>
        <w:tc>
          <w:tcPr>
            <w:tcW w:w="1634" w:type="dxa"/>
            <w:tcPrChange w:id="34529" w:author="Neeshu Bhadauriya" w:date="2021-09-27T10:53:00Z">
              <w:tcPr>
                <w:tcW w:w="1634" w:type="dxa"/>
              </w:tcPr>
            </w:tcPrChange>
          </w:tcPr>
          <w:p w14:paraId="4D7175DD" w14:textId="4F74BE49" w:rsidR="00D554DC" w:rsidDel="00C12F7A" w:rsidRDefault="00D554DC" w:rsidP="00092529">
            <w:pPr>
              <w:jc w:val="both"/>
              <w:rPr>
                <w:ins w:id="34530" w:author="Jaideep Kumar" w:date="2021-09-26T23:38:00Z"/>
                <w:del w:id="34531" w:author="Ritu Kamra" w:date="2021-09-27T11:46:00Z"/>
                <w:rFonts w:ascii="Georgia" w:hAnsi="Georgia" w:cs="Calibri"/>
                <w:color w:val="000000"/>
              </w:rPr>
            </w:pPr>
            <w:ins w:id="34532" w:author="Jaideep Kumar" w:date="2021-09-26T23:38:00Z">
              <w:del w:id="34533" w:author="Ritu Kamra" w:date="2021-09-27T11:46:00Z">
                <w:r w:rsidDel="00C12F7A">
                  <w:rPr>
                    <w:rFonts w:ascii="Georgia" w:hAnsi="Georgia"/>
                    <w:color w:val="000000"/>
                  </w:rPr>
                  <w:delText xml:space="preserve">Exxon Mobil Corporation </w:delText>
                </w:r>
              </w:del>
            </w:ins>
          </w:p>
          <w:p w14:paraId="14C36B57" w14:textId="4CB4CCE9" w:rsidR="00D554DC" w:rsidDel="00C12F7A" w:rsidRDefault="00D554DC" w:rsidP="00092529">
            <w:pPr>
              <w:spacing w:line="360" w:lineRule="auto"/>
              <w:jc w:val="both"/>
              <w:rPr>
                <w:ins w:id="34534" w:author="Jaideep Kumar" w:date="2021-09-26T23:38:00Z"/>
                <w:del w:id="34535" w:author="Ritu Kamra" w:date="2021-09-27T11:46:00Z"/>
                <w:rFonts w:ascii="Arial" w:hAnsi="Arial" w:cs="Arial"/>
              </w:rPr>
            </w:pPr>
          </w:p>
        </w:tc>
        <w:tc>
          <w:tcPr>
            <w:tcW w:w="1501" w:type="dxa"/>
            <w:tcPrChange w:id="34536" w:author="Neeshu Bhadauriya" w:date="2021-09-27T10:53:00Z">
              <w:tcPr>
                <w:tcW w:w="1501" w:type="dxa"/>
              </w:tcPr>
            </w:tcPrChange>
          </w:tcPr>
          <w:p w14:paraId="27F9AA18" w14:textId="7D9D0A22" w:rsidR="00D554DC" w:rsidDel="00C12F7A" w:rsidRDefault="00D554DC" w:rsidP="00092529">
            <w:pPr>
              <w:jc w:val="both"/>
              <w:rPr>
                <w:ins w:id="34537" w:author="Jaideep Kumar" w:date="2021-09-26T23:38:00Z"/>
                <w:del w:id="34538" w:author="Ritu Kamra" w:date="2021-09-27T11:46:00Z"/>
                <w:rFonts w:ascii="Georgia" w:hAnsi="Georgia" w:cs="Calibri"/>
                <w:color w:val="000000"/>
              </w:rPr>
            </w:pPr>
            <w:ins w:id="34539" w:author="Jaideep Kumar" w:date="2021-09-26T23:38:00Z">
              <w:del w:id="34540" w:author="Ritu Kamra" w:date="2021-09-27T11:46:00Z">
                <w:r w:rsidDel="00C12F7A">
                  <w:rPr>
                    <w:rFonts w:ascii="Georgia" w:hAnsi="Georgia"/>
                    <w:color w:val="000000"/>
                  </w:rPr>
                  <w:delText xml:space="preserve">Covestro AG </w:delText>
                </w:r>
              </w:del>
            </w:ins>
          </w:p>
          <w:p w14:paraId="2FFF2B1E" w14:textId="0C9AC413" w:rsidR="00D554DC" w:rsidDel="00C12F7A" w:rsidRDefault="00D554DC" w:rsidP="00092529">
            <w:pPr>
              <w:spacing w:line="360" w:lineRule="auto"/>
              <w:jc w:val="both"/>
              <w:rPr>
                <w:ins w:id="34541" w:author="Jaideep Kumar" w:date="2021-09-26T23:38:00Z"/>
                <w:del w:id="34542" w:author="Ritu Kamra" w:date="2021-09-27T11:46:00Z"/>
                <w:rFonts w:ascii="Arial" w:hAnsi="Arial" w:cs="Arial"/>
              </w:rPr>
            </w:pPr>
          </w:p>
        </w:tc>
        <w:tc>
          <w:tcPr>
            <w:tcW w:w="1465" w:type="dxa"/>
            <w:tcPrChange w:id="34543" w:author="Neeshu Bhadauriya" w:date="2021-09-27T10:53:00Z">
              <w:tcPr>
                <w:tcW w:w="1465" w:type="dxa"/>
              </w:tcPr>
            </w:tcPrChange>
          </w:tcPr>
          <w:p w14:paraId="6B25F3EA" w14:textId="21F22439" w:rsidR="00D554DC" w:rsidDel="00C12F7A" w:rsidRDefault="00D554DC" w:rsidP="00092529">
            <w:pPr>
              <w:spacing w:line="360" w:lineRule="auto"/>
              <w:jc w:val="both"/>
              <w:rPr>
                <w:ins w:id="34544" w:author="Jaideep Kumar" w:date="2021-09-26T23:38:00Z"/>
                <w:del w:id="34545" w:author="Ritu Kamra" w:date="2021-09-27T11:46:00Z"/>
                <w:rFonts w:ascii="Arial" w:hAnsi="Arial" w:cs="Arial"/>
              </w:rPr>
            </w:pPr>
            <w:ins w:id="34546" w:author="Jaideep Kumar" w:date="2021-09-26T23:38:00Z">
              <w:del w:id="34547" w:author="Ritu Kamra" w:date="2021-09-27T11:46:00Z">
                <w:r w:rsidDel="00C12F7A">
                  <w:rPr>
                    <w:rFonts w:ascii="Arial" w:hAnsi="Arial" w:cs="Arial"/>
                  </w:rPr>
                  <w:delText>BASF</w:delText>
                </w:r>
              </w:del>
            </w:ins>
          </w:p>
          <w:p w14:paraId="2A0B45EE" w14:textId="61646DE8" w:rsidR="00D554DC" w:rsidDel="00C12F7A" w:rsidRDefault="00D554DC" w:rsidP="00092529">
            <w:pPr>
              <w:spacing w:line="360" w:lineRule="auto"/>
              <w:jc w:val="both"/>
              <w:rPr>
                <w:ins w:id="34548" w:author="Jaideep Kumar" w:date="2021-09-26T23:38:00Z"/>
                <w:del w:id="34549" w:author="Ritu Kamra" w:date="2021-09-27T11:46:00Z"/>
                <w:rFonts w:ascii="Arial" w:hAnsi="Arial" w:cs="Arial"/>
              </w:rPr>
            </w:pPr>
          </w:p>
        </w:tc>
      </w:tr>
      <w:tr w:rsidR="00D554DC" w:rsidDel="00C12F7A" w14:paraId="3F864C02" w14:textId="0414CD2C" w:rsidTr="00D554DC">
        <w:trPr>
          <w:ins w:id="34550" w:author="Jaideep Kumar" w:date="2021-09-26T23:38:00Z"/>
          <w:del w:id="34551" w:author="Ritu Kamra" w:date="2021-09-27T11:46:00Z"/>
        </w:trPr>
        <w:tc>
          <w:tcPr>
            <w:tcW w:w="1856" w:type="dxa"/>
            <w:hideMark/>
            <w:tcPrChange w:id="34552" w:author="Neeshu Bhadauriya" w:date="2021-09-27T10:53:00Z">
              <w:tcPr>
                <w:tcW w:w="1856" w:type="dxa"/>
                <w:hideMark/>
              </w:tcPr>
            </w:tcPrChange>
          </w:tcPr>
          <w:p w14:paraId="7C0C9FD1" w14:textId="5260798A" w:rsidR="00D554DC" w:rsidDel="00C12F7A" w:rsidRDefault="00D554DC" w:rsidP="00092529">
            <w:pPr>
              <w:spacing w:line="360" w:lineRule="auto"/>
              <w:jc w:val="both"/>
              <w:rPr>
                <w:ins w:id="34553" w:author="Jaideep Kumar" w:date="2021-09-26T23:38:00Z"/>
                <w:del w:id="34554" w:author="Ritu Kamra" w:date="2021-09-27T11:46:00Z"/>
                <w:rFonts w:ascii="Arial" w:hAnsi="Arial" w:cs="Arial"/>
              </w:rPr>
            </w:pPr>
            <w:ins w:id="34555" w:author="Jaideep Kumar" w:date="2021-09-26T23:38:00Z">
              <w:del w:id="34556" w:author="Ritu Kamra" w:date="2021-09-27T11:46:00Z">
                <w:r w:rsidDel="00C12F7A">
                  <w:rPr>
                    <w:rFonts w:ascii="Arial" w:hAnsi="Arial" w:cs="Arial"/>
                  </w:rPr>
                  <w:delText>Lime</w:delText>
                </w:r>
              </w:del>
            </w:ins>
          </w:p>
        </w:tc>
        <w:tc>
          <w:tcPr>
            <w:tcW w:w="1525" w:type="dxa"/>
            <w:hideMark/>
            <w:tcPrChange w:id="34557" w:author="Neeshu Bhadauriya" w:date="2021-09-27T10:53:00Z">
              <w:tcPr>
                <w:tcW w:w="1525" w:type="dxa"/>
                <w:hideMark/>
              </w:tcPr>
            </w:tcPrChange>
          </w:tcPr>
          <w:p w14:paraId="0B5C1D13" w14:textId="225B01A5" w:rsidR="00D554DC" w:rsidDel="00C12F7A" w:rsidRDefault="00D554DC" w:rsidP="00092529">
            <w:pPr>
              <w:spacing w:line="360" w:lineRule="auto"/>
              <w:jc w:val="both"/>
              <w:rPr>
                <w:ins w:id="34558" w:author="Jaideep Kumar" w:date="2021-09-26T23:38:00Z"/>
                <w:del w:id="34559" w:author="Ritu Kamra" w:date="2021-09-27T11:46:00Z"/>
                <w:rFonts w:ascii="Arial" w:hAnsi="Arial" w:cs="Arial"/>
              </w:rPr>
            </w:pPr>
            <w:ins w:id="34560" w:author="Jaideep Kumar" w:date="2021-09-26T23:38:00Z">
              <w:del w:id="34561" w:author="Ritu Kamra" w:date="2021-09-27T11:46:00Z">
                <w:r w:rsidDel="00C12F7A">
                  <w:rPr>
                    <w:rFonts w:ascii="Arial" w:hAnsi="Arial" w:cs="Arial"/>
                  </w:rPr>
                  <w:delText>Innova Corporate</w:delText>
                </w:r>
              </w:del>
            </w:ins>
          </w:p>
        </w:tc>
        <w:tc>
          <w:tcPr>
            <w:tcW w:w="1512" w:type="dxa"/>
            <w:hideMark/>
            <w:tcPrChange w:id="34562" w:author="Neeshu Bhadauriya" w:date="2021-09-27T10:53:00Z">
              <w:tcPr>
                <w:tcW w:w="1512" w:type="dxa"/>
                <w:hideMark/>
              </w:tcPr>
            </w:tcPrChange>
          </w:tcPr>
          <w:p w14:paraId="67D41706" w14:textId="6E47FA36" w:rsidR="00D554DC" w:rsidDel="00C12F7A" w:rsidRDefault="00D554DC" w:rsidP="00092529">
            <w:pPr>
              <w:spacing w:line="360" w:lineRule="auto"/>
              <w:jc w:val="both"/>
              <w:rPr>
                <w:ins w:id="34563" w:author="Jaideep Kumar" w:date="2021-09-26T23:38:00Z"/>
                <w:del w:id="34564" w:author="Ritu Kamra" w:date="2021-09-27T11:46:00Z"/>
                <w:rFonts w:ascii="Arial" w:hAnsi="Arial" w:cs="Arial"/>
              </w:rPr>
            </w:pPr>
            <w:ins w:id="34565" w:author="Jaideep Kumar" w:date="2021-09-26T23:38:00Z">
              <w:del w:id="34566" w:author="Ritu Kamra" w:date="2021-09-27T11:46:00Z">
                <w:r w:rsidDel="00C12F7A">
                  <w:rPr>
                    <w:rFonts w:ascii="Arial" w:hAnsi="Arial" w:cs="Arial"/>
                  </w:rPr>
                  <w:delText>United States Lime &amp; Minerals, Inc</w:delText>
                </w:r>
              </w:del>
            </w:ins>
          </w:p>
        </w:tc>
        <w:tc>
          <w:tcPr>
            <w:tcW w:w="1634" w:type="dxa"/>
            <w:hideMark/>
            <w:tcPrChange w:id="34567" w:author="Neeshu Bhadauriya" w:date="2021-09-27T10:53:00Z">
              <w:tcPr>
                <w:tcW w:w="1634" w:type="dxa"/>
                <w:hideMark/>
              </w:tcPr>
            </w:tcPrChange>
          </w:tcPr>
          <w:p w14:paraId="4E843910" w14:textId="53A56B6A" w:rsidR="00D554DC" w:rsidDel="00C12F7A" w:rsidRDefault="00D554DC" w:rsidP="00092529">
            <w:pPr>
              <w:spacing w:line="360" w:lineRule="auto"/>
              <w:jc w:val="both"/>
              <w:rPr>
                <w:ins w:id="34568" w:author="Jaideep Kumar" w:date="2021-09-26T23:38:00Z"/>
                <w:del w:id="34569" w:author="Ritu Kamra" w:date="2021-09-27T11:46:00Z"/>
                <w:rFonts w:ascii="Arial" w:hAnsi="Arial" w:cs="Arial"/>
              </w:rPr>
            </w:pPr>
            <w:ins w:id="34570" w:author="Jaideep Kumar" w:date="2021-09-26T23:38:00Z">
              <w:del w:id="34571" w:author="Ritu Kamra" w:date="2021-09-27T11:46:00Z">
                <w:r w:rsidDel="00C12F7A">
                  <w:rPr>
                    <w:rFonts w:ascii="Arial" w:hAnsi="Arial" w:cs="Arial"/>
                  </w:rPr>
                  <w:delText>Graymont Limited</w:delText>
                </w:r>
              </w:del>
            </w:ins>
          </w:p>
        </w:tc>
        <w:tc>
          <w:tcPr>
            <w:tcW w:w="1501" w:type="dxa"/>
            <w:hideMark/>
            <w:tcPrChange w:id="34572" w:author="Neeshu Bhadauriya" w:date="2021-09-27T10:53:00Z">
              <w:tcPr>
                <w:tcW w:w="1501" w:type="dxa"/>
                <w:hideMark/>
              </w:tcPr>
            </w:tcPrChange>
          </w:tcPr>
          <w:p w14:paraId="418E0CA1" w14:textId="5B410C45" w:rsidR="00D554DC" w:rsidDel="00C12F7A" w:rsidRDefault="00D554DC" w:rsidP="00092529">
            <w:pPr>
              <w:spacing w:line="360" w:lineRule="auto"/>
              <w:jc w:val="both"/>
              <w:rPr>
                <w:ins w:id="34573" w:author="Jaideep Kumar" w:date="2021-09-26T23:38:00Z"/>
                <w:del w:id="34574" w:author="Ritu Kamra" w:date="2021-09-27T11:46:00Z"/>
                <w:rFonts w:ascii="Arial" w:hAnsi="Arial" w:cs="Arial"/>
              </w:rPr>
            </w:pPr>
            <w:ins w:id="34575" w:author="Jaideep Kumar" w:date="2021-09-26T23:38:00Z">
              <w:del w:id="34576" w:author="Ritu Kamra" w:date="2021-09-27T11:46:00Z">
                <w:r w:rsidDel="00C12F7A">
                  <w:rPr>
                    <w:rFonts w:ascii="Arial" w:hAnsi="Arial" w:cs="Arial"/>
                  </w:rPr>
                  <w:delText>Hydrite Chemical Co.</w:delText>
                </w:r>
              </w:del>
            </w:ins>
          </w:p>
        </w:tc>
        <w:tc>
          <w:tcPr>
            <w:tcW w:w="1465" w:type="dxa"/>
            <w:tcPrChange w:id="34577" w:author="Neeshu Bhadauriya" w:date="2021-09-27T10:53:00Z">
              <w:tcPr>
                <w:tcW w:w="1465" w:type="dxa"/>
              </w:tcPr>
            </w:tcPrChange>
          </w:tcPr>
          <w:p w14:paraId="018752F6" w14:textId="69808FAD" w:rsidR="00D554DC" w:rsidDel="00C12F7A" w:rsidRDefault="00D554DC" w:rsidP="00092529">
            <w:pPr>
              <w:spacing w:line="360" w:lineRule="auto"/>
              <w:jc w:val="both"/>
              <w:rPr>
                <w:ins w:id="34578" w:author="Jaideep Kumar" w:date="2021-09-26T23:38:00Z"/>
                <w:del w:id="34579" w:author="Ritu Kamra" w:date="2021-09-27T11:46:00Z"/>
                <w:rFonts w:ascii="Arial" w:hAnsi="Arial" w:cs="Arial"/>
              </w:rPr>
            </w:pPr>
          </w:p>
        </w:tc>
      </w:tr>
      <w:bookmarkEnd w:id="34008"/>
      <w:bookmarkEnd w:id="34279"/>
    </w:tbl>
    <w:p w14:paraId="1E1EBBC0" w14:textId="2D0FC4FC" w:rsidR="00CE552E" w:rsidRPr="002D2C8C" w:rsidDel="00C12F7A" w:rsidRDefault="00CE552E" w:rsidP="00CE552E">
      <w:pPr>
        <w:ind w:firstLine="720"/>
        <w:rPr>
          <w:ins w:id="34580" w:author="Jaideep Kumar" w:date="2021-09-26T23:38:00Z"/>
          <w:del w:id="34581" w:author="Ritu Kamra" w:date="2021-09-27T11:46:00Z"/>
          <w:rFonts w:ascii="Verdana" w:hAnsi="Verdana"/>
          <w:sz w:val="32"/>
          <w:szCs w:val="32"/>
        </w:rPr>
      </w:pPr>
    </w:p>
    <w:p w14:paraId="0A24838D" w14:textId="67E06C56" w:rsidR="00CE552E" w:rsidDel="002614CD" w:rsidRDefault="00CE552E" w:rsidP="004644A7">
      <w:pPr>
        <w:tabs>
          <w:tab w:val="left" w:pos="1290"/>
        </w:tabs>
        <w:spacing w:line="360" w:lineRule="auto"/>
        <w:jc w:val="both"/>
        <w:rPr>
          <w:del w:id="34582" w:author="Ritu Kamra" w:date="2021-09-27T17:58:00Z"/>
          <w:rFonts w:ascii="Arial" w:eastAsia="Arial" w:hAnsi="Arial" w:cs="Arial"/>
          <w:sz w:val="24"/>
          <w:szCs w:val="24"/>
        </w:rPr>
      </w:pPr>
    </w:p>
    <w:p w14:paraId="27A9140F" w14:textId="67A627C1" w:rsidR="002614CD" w:rsidDel="00F31262" w:rsidRDefault="002614CD" w:rsidP="004644A7">
      <w:pPr>
        <w:tabs>
          <w:tab w:val="left" w:pos="1290"/>
        </w:tabs>
        <w:spacing w:line="360" w:lineRule="auto"/>
        <w:jc w:val="both"/>
        <w:rPr>
          <w:ins w:id="34583" w:author="Ritu Kamra" w:date="2021-09-27T17:58:00Z"/>
          <w:del w:id="34584" w:author="Neeshu Bhadauriya" w:date="2021-09-27T22:00:00Z"/>
          <w:rFonts w:ascii="Arial" w:eastAsia="Arial" w:hAnsi="Arial" w:cs="Arial"/>
          <w:sz w:val="24"/>
          <w:szCs w:val="24"/>
        </w:rPr>
      </w:pPr>
    </w:p>
    <w:p w14:paraId="4581E5ED" w14:textId="6C4FF42C" w:rsidR="00C854D0" w:rsidDel="00F31262" w:rsidRDefault="00C854D0" w:rsidP="004644A7">
      <w:pPr>
        <w:tabs>
          <w:tab w:val="left" w:pos="1290"/>
        </w:tabs>
        <w:spacing w:line="360" w:lineRule="auto"/>
        <w:jc w:val="both"/>
        <w:rPr>
          <w:ins w:id="34585" w:author="Ritu Kamra" w:date="2021-09-27T11:48:00Z"/>
          <w:del w:id="34586" w:author="Neeshu Bhadauriya" w:date="2021-09-27T22:00:00Z"/>
          <w:rFonts w:ascii="Arial" w:eastAsia="Arial" w:hAnsi="Arial" w:cs="Arial"/>
          <w:sz w:val="24"/>
          <w:szCs w:val="24"/>
        </w:rPr>
      </w:pPr>
    </w:p>
    <w:p w14:paraId="4F4671A4" w14:textId="2822F6D5" w:rsidR="00613514" w:rsidRDefault="00613514" w:rsidP="00613514">
      <w:pPr>
        <w:spacing w:line="360" w:lineRule="auto"/>
        <w:jc w:val="both"/>
        <w:rPr>
          <w:ins w:id="34587" w:author="Ritu Kamra" w:date="2021-09-27T11:48:00Z"/>
          <w:rFonts w:ascii="Arial" w:hAnsi="Arial" w:cs="Arial"/>
          <w:b/>
          <w:bCs/>
        </w:rPr>
      </w:pPr>
      <w:ins w:id="34588" w:author="Ritu Kamra" w:date="2021-09-27T11:48:00Z">
        <w:r w:rsidRPr="00943576">
          <w:rPr>
            <w:rFonts w:ascii="Arial" w:hAnsi="Arial" w:cs="Arial"/>
            <w:b/>
            <w:bCs/>
            <w:noProof/>
          </w:rPr>
          <w:t>Value Chain Flow</w:t>
        </w:r>
        <w:r w:rsidRPr="00943576">
          <w:rPr>
            <w:rFonts w:ascii="Arial" w:hAnsi="Arial" w:cs="Arial"/>
            <w:b/>
            <w:bCs/>
          </w:rPr>
          <w:t xml:space="preserve"> fo</w:t>
        </w:r>
        <w:r w:rsidRPr="00120A95">
          <w:rPr>
            <w:rFonts w:ascii="Arial" w:hAnsi="Arial" w:cs="Arial"/>
            <w:b/>
            <w:bCs/>
          </w:rPr>
          <w:t xml:space="preserve">r </w:t>
        </w:r>
        <w:r>
          <w:rPr>
            <w:rFonts w:ascii="Arial" w:hAnsi="Arial" w:cs="Arial"/>
            <w:b/>
            <w:bCs/>
          </w:rPr>
          <w:t xml:space="preserve">Non </w:t>
        </w:r>
        <w:r w:rsidRPr="00120A95">
          <w:rPr>
            <w:rFonts w:ascii="Arial" w:hAnsi="Arial" w:cs="Arial"/>
            <w:b/>
            <w:bCs/>
          </w:rPr>
          <w:t xml:space="preserve">Captive </w:t>
        </w:r>
        <w:r>
          <w:rPr>
            <w:rFonts w:ascii="Arial" w:hAnsi="Arial" w:cs="Arial"/>
            <w:b/>
            <w:bCs/>
          </w:rPr>
          <w:t xml:space="preserve">Solid </w:t>
        </w:r>
        <w:r w:rsidRPr="00120A95">
          <w:rPr>
            <w:rFonts w:ascii="Arial" w:hAnsi="Arial" w:cs="Arial"/>
            <w:b/>
            <w:bCs/>
          </w:rPr>
          <w:t>Epoxy Resin Manufacturer</w:t>
        </w:r>
      </w:ins>
    </w:p>
    <w:p w14:paraId="5C828AE6" w14:textId="3E9FB73B" w:rsidR="00613514" w:rsidRDefault="005858C1" w:rsidP="00613514">
      <w:pPr>
        <w:spacing w:line="360" w:lineRule="auto"/>
        <w:jc w:val="both"/>
        <w:rPr>
          <w:ins w:id="34589" w:author="Ritu Kamra" w:date="2021-09-27T11:48:00Z"/>
          <w:rFonts w:ascii="Arial" w:hAnsi="Arial" w:cs="Arial"/>
          <w:b/>
          <w:bCs/>
        </w:rPr>
      </w:pPr>
      <w:ins w:id="34590" w:author="Ritu Kamra" w:date="2021-09-27T11:48:00Z">
        <w:r>
          <w:rPr>
            <w:noProof/>
          </w:rPr>
          <w:pict w14:anchorId="4E9B808E">
            <v:shape id="Text Box 2108" o:spid="_x0000_s1069" type="#_x0000_t202" style="position:absolute;left:0;text-align:left;margin-left:-3pt;margin-top:.55pt;width:123.75pt;height:18.75pt;z-index:25259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" fillcolor="white [3201]" strokeweight=".5pt">
              <v:textbox>
                <w:txbxContent>
                  <w:p w14:paraId="7418353F" w14:textId="77777777" w:rsidR="00613514" w:rsidRDefault="00613514" w:rsidP="00613514">
                    <w:r>
                      <w:t>Epoxy: 3.09 USD)</w:t>
                    </w:r>
                  </w:p>
                </w:txbxContent>
              </v:textbox>
            </v:shape>
          </w:pict>
        </w:r>
        <w:r>
          <w:rPr>
            <w:noProof/>
          </w:rPr>
          <w:pict w14:anchorId="4E0CEC66">
            <v:shape id="_x0000_s1068" type="#_x0000_t202" style="position:absolute;left:0;text-align:left;margin-left:213pt;margin-top:366.65pt;width:128.25pt;height:55.7pt;z-index:252572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" filled="f" stroked="f">
              <v:textbox style="mso-fit-shape-to-text:t">
                <w:txbxContent>
                  <w:p w14:paraId="5FBF9D08" w14:textId="77777777" w:rsidR="00613514" w:rsidRPr="00266D3A" w:rsidRDefault="00613514" w:rsidP="00613514">
                    <w:pPr>
                      <w:rPr>
                        <w:rFonts w:hAnsi="Calibri"/>
                        <w:b/>
                        <w:bCs/>
                        <w:color w:val="002060"/>
                        <w:kern w:val="24"/>
                        <w:sz w:val="32"/>
                        <w:szCs w:val="32"/>
                        <w:lang w:val="en-US"/>
                      </w:rPr>
                    </w:pPr>
                    <w:r>
                      <w:rPr>
                        <w:rFonts w:hAnsi="Calibri"/>
                        <w:b/>
                        <w:bCs/>
                        <w:color w:val="002060"/>
                        <w:kern w:val="24"/>
                        <w:sz w:val="32"/>
                        <w:szCs w:val="32"/>
                        <w:lang w:val="en-US"/>
                      </w:rPr>
                      <w:t>Epoxy</w:t>
                    </w:r>
                    <w:r w:rsidRPr="00266D3A">
                      <w:rPr>
                        <w:rFonts w:hAnsi="Calibri"/>
                        <w:b/>
                        <w:bCs/>
                        <w:color w:val="002060"/>
                        <w:kern w:val="24"/>
                        <w:sz w:val="32"/>
                        <w:szCs w:val="32"/>
                        <w:lang w:val="en-US"/>
                      </w:rPr>
                      <w:t xml:space="preserve"> Resin Value Chain</w:t>
                    </w:r>
                  </w:p>
                </w:txbxContent>
              </v:textbox>
            </v:shape>
          </w:pict>
        </w:r>
        <w:r>
          <w:rPr>
            <w:noProof/>
          </w:rPr>
          <w:pict w14:anchorId="5C5C309E">
            <v:rect id="_x0000_s1067" style="position:absolute;left:0;text-align:left;margin-left:218pt;margin-top:341.8pt;width:90.65pt;height:19.35pt;z-index:252555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" filled="f" stroked="f">
              <v:textbox style="mso-fit-shape-to-text:t">
                <w:txbxContent>
                  <w:p w14:paraId="54F83284" w14:textId="77777777" w:rsidR="00613514" w:rsidRDefault="00613514" w:rsidP="00613514">
                    <w:pP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Manufacturer</w:t>
                    </w:r>
                  </w:p>
                </w:txbxContent>
              </v:textbox>
            </v:rect>
          </w:pict>
        </w:r>
        <w:r>
          <w:rPr>
            <w:noProof/>
          </w:rPr>
          <w:pict w14:anchorId="5525F397">
            <v:shape id="_x0000_s1066" type="#_x0000_t202" style="position:absolute;left:0;text-align:left;margin-left:357pt;margin-top:349.4pt;width:102pt;height:85.15pt;z-index:25259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" filled="f" stroked="f">
              <v:textbox>
                <w:txbxContent>
                  <w:p w14:paraId="50B6E066" w14:textId="77777777" w:rsidR="00613514" w:rsidRDefault="00613514" w:rsidP="00613514">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Percentage Margin 8.3 %</w:t>
                    </w:r>
                  </w:p>
                  <w:p w14:paraId="12CB78DB" w14:textId="77777777" w:rsidR="00613514" w:rsidRDefault="00613514" w:rsidP="00613514">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Including Transportation charges</w:t>
                    </w:r>
                  </w:p>
                </w:txbxContent>
              </v:textbox>
            </v:shape>
          </w:pict>
        </w:r>
        <w:r>
          <w:rPr>
            <w:noProof/>
          </w:rPr>
          <w:pict w14:anchorId="671F5EBE">
            <v:shape id="Text Box 594" o:spid="_x0000_s1065" type="#_x0000_t202" style="position:absolute;left:0;text-align:left;margin-left:364.1pt;margin-top:250.4pt;width:129.75pt;height:36pt;z-index:25258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" fillcolor="white [3201]" strokeweight=".5pt">
              <v:textbox>
                <w:txbxContent>
                  <w:p w14:paraId="22E82E32" w14:textId="77777777" w:rsidR="00613514" w:rsidRDefault="00613514" w:rsidP="00613514">
                    <w:r>
                      <w:t>Current Selling Price (3.49 USD) In-Direct Sales</w:t>
                    </w:r>
                  </w:p>
                </w:txbxContent>
              </v:textbox>
            </v:shape>
          </w:pict>
        </w:r>
        <w:r>
          <w:rPr>
            <w:noProof/>
          </w:rPr>
          <w:pict w14:anchorId="5FF28311">
            <v:shape id="Straight Arrow Connector 638" o:spid="_x0000_s1064" type="#_x0000_t32" style="position:absolute;left:0;text-align:left;margin-left:459pt;margin-top:183.7pt;width:0;height:65.2pt;z-index:25258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" strokecolor="#4472c4 [3204]" strokeweight=".5pt">
              <v:stroke endarrow="block" joinstyle="miter"/>
            </v:shape>
          </w:pict>
        </w:r>
        <w:r>
          <w:rPr>
            <w:noProof/>
          </w:rPr>
          <w:pict w14:anchorId="75A03053">
            <v:shape id="_x0000_s1063" type="#_x0000_t33" style="position:absolute;left:0;text-align:left;margin-left:368.25pt;margin-top:285.65pt;width:100.65pt;height:179.25pt;z-index:25255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" strokecolor="#525252 [1606]" strokeweight="3pt">
              <v:stroke dashstyle="dash" endarrow="block"/>
              <o:lock v:ext="edit" shapetype="f"/>
            </v:shape>
          </w:pict>
        </w:r>
        <w:r>
          <w:rPr>
            <w:noProof/>
          </w:rPr>
          <w:pict w14:anchorId="73AA1BCD">
            <v:shape id="Text Box 1027" o:spid="_x0000_s1062" type="#_x0000_t202" style="position:absolute;left:0;text-align:left;margin-left:215.25pt;margin-top:131.15pt;width:98.25pt;height:50.25pt;z-index:25258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" fillcolor="white [3201]" strokeweight=".5pt">
              <v:textbox>
                <w:txbxContent>
                  <w:p w14:paraId="4040F653" w14:textId="77777777" w:rsidR="00613514" w:rsidRDefault="00613514" w:rsidP="00613514">
                    <w:r>
                      <w:t>Current Selling Price (3.57 USD) Direct Sales</w:t>
                    </w:r>
                  </w:p>
                </w:txbxContent>
              </v:textbox>
            </v:shape>
          </w:pict>
        </w:r>
        <w:r>
          <w:rPr>
            <w:noProof/>
          </w:rPr>
          <w:pict w14:anchorId="013EF266">
            <v:shape id="Straight Arrow Connector 1029" o:spid="_x0000_s1061" type="#_x0000_t32" style="position:absolute;left:0;text-align:left;margin-left:460.5pt;margin-top:88.4pt;width:0;height:39.65pt;z-index:25258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" strokecolor="#4472c4 [3204]" strokeweight=".5pt">
              <v:stroke endarrow="block" joinstyle="miter"/>
            </v:shape>
          </w:pict>
        </w:r>
        <w:r>
          <w:rPr>
            <w:noProof/>
          </w:rPr>
          <w:pict w14:anchorId="47383A59">
            <v:shape id="Text Box 1031" o:spid="_x0000_s1060" type="#_x0000_t202" style="position:absolute;left:0;text-align:left;margin-left:429.75pt;margin-top:34.4pt;width:60pt;height:51.75pt;z-index:25258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" fillcolor="white [3201]" strokeweight=".5pt">
              <v:textbox>
                <w:txbxContent>
                  <w:p w14:paraId="1736B6E8" w14:textId="77777777" w:rsidR="00613514" w:rsidRDefault="00613514" w:rsidP="00613514">
                    <w:r>
                      <w:t>Overhead Cost (0.80USD)</w:t>
                    </w:r>
                  </w:p>
                </w:txbxContent>
              </v:textbox>
            </v:shape>
          </w:pict>
        </w:r>
        <w:r>
          <w:rPr>
            <w:noProof/>
          </w:rPr>
          <w:pict w14:anchorId="3A70BD8C">
            <v:shape id="Text Box 1032" o:spid="_x0000_s1059" type="#_x0000_t202" style="position:absolute;left:0;text-align:left;margin-left:164.25pt;margin-top:35.9pt;width:99.3pt;height:38.25pt;z-index:252577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" fillcolor="white [3201]" strokeweight=".5pt">
              <v:textbox>
                <w:txbxContent>
                  <w:p w14:paraId="29139336" w14:textId="77777777" w:rsidR="00613514" w:rsidRDefault="00613514" w:rsidP="00613514">
                    <w:pPr>
                      <w:jc w:val="center"/>
                    </w:pPr>
                    <w:r>
                      <w:t>Raw Material Cost (2.14 USD)</w:t>
                    </w:r>
                  </w:p>
                </w:txbxContent>
              </v:textbox>
            </v:shape>
          </w:pict>
        </w:r>
        <w:r>
          <w:rPr>
            <w:noProof/>
          </w:rPr>
          <w:pict w14:anchorId="46D95B81">
            <v:shape id="Straight Arrow Connector 1033" o:spid="_x0000_s1058" type="#_x0000_t32" style="position:absolute;left:0;text-align:left;margin-left:130.5pt;margin-top:56.9pt;width:34pt;height:0;z-index:25257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" strokecolor="#4472c4 [3204]" strokeweight=".5pt">
              <v:stroke endarrow="block" joinstyle="miter"/>
            </v:shape>
          </w:pict>
        </w:r>
        <w:r>
          <w:rPr>
            <w:noProof/>
          </w:rPr>
          <w:pict w14:anchorId="652E1603">
            <v:shape id="Text Box 1034" o:spid="_x0000_s1057" type="#_x0000_t202" style="position:absolute;left:0;text-align:left;margin-left:-1.5pt;margin-top:58.4pt;width:125.25pt;height:24pt;z-index:25257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" fillcolor="white [3201]" strokeweight=".5pt">
              <v:textbox>
                <w:txbxContent>
                  <w:p w14:paraId="6F03498B" w14:textId="77777777" w:rsidR="00613514" w:rsidRDefault="00613514" w:rsidP="00613514">
                    <w:r>
                      <w:t>Xylene (0.68 USD)</w:t>
                    </w:r>
                  </w:p>
                </w:txbxContent>
              </v:textbox>
            </v:shape>
          </w:pict>
        </w:r>
        <w:r>
          <w:rPr>
            <w:noProof/>
          </w:rPr>
          <w:pict w14:anchorId="7E790B09">
            <v:shape id="_x0000_s1056" type="#_x0000_t202" style="position:absolute;left:0;text-align:left;margin-left:368.35pt;margin-top:305.2pt;width:112.75pt;height:19.35pt;z-index:25256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" filled="f" stroked="f">
              <v:textbox style="mso-fit-shape-to-text:t">
                <w:txbxContent>
                  <w:p w14:paraId="6C294BE9" w14:textId="77777777" w:rsidR="00613514" w:rsidRDefault="00613514" w:rsidP="00613514">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In-Direct Sales</w:t>
                    </w:r>
                  </w:p>
                </w:txbxContent>
              </v:textbox>
            </v:shape>
          </w:pict>
        </w:r>
        <w:r>
          <w:rPr>
            <w:noProof/>
          </w:rPr>
          <w:pict w14:anchorId="2DE714BB">
            <v:shape id="Straight Arrow Connector 1044" o:spid="_x0000_s1055" type="#_x0000_t32" style="position:absolute;left:0;text-align:left;margin-left:397.5pt;margin-top:58.4pt;width:31.2pt;height:0;z-index:25258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" strokecolor="#4472c4 [3204]" strokeweight=".5pt">
              <v:stroke endarrow="block" joinstyle="miter"/>
            </v:shape>
          </w:pict>
        </w:r>
        <w:r>
          <w:rPr>
            <w:noProof/>
          </w:rPr>
          <w:pict w14:anchorId="1738FD16">
            <v:shape id="Straight Arrow Connector 1045" o:spid="_x0000_s1054" type="#_x0000_t32" style="position:absolute;left:0;text-align:left;margin-left:263.55pt;margin-top:54.65pt;width:58.5pt;height:0;z-index:25257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" strokecolor="#4472c4 [3204]" strokeweight=".5pt">
              <v:stroke endarrow="block" joinstyle="miter"/>
            </v:shape>
          </w:pict>
        </w:r>
        <w:r>
          <w:rPr>
            <w:noProof/>
          </w:rPr>
          <w:pict w14:anchorId="226BFD04">
            <v:shape id="_x0000_s1053" type="#_x0000_t33" style="position:absolute;left:0;text-align:left;margin-left:75pt;margin-top:223.4pt;width:87pt;height:37.3pt;rotation:180;flip:y;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" strokecolor="#525252 [1606]" strokeweight="3pt">
              <v:stroke endarrow="block"/>
              <o:lock v:ext="edit" shapetype="f"/>
            </v:shape>
          </w:pict>
        </w:r>
        <w:r>
          <w:rPr>
            <w:noProof/>
          </w:rPr>
          <w:pict w14:anchorId="3305299C">
            <v:shape id="_x0000_s1052" type="#_x0000_t202" style="position:absolute;left:0;text-align:left;margin-left:89.2pt;margin-top:249.55pt;width:112.75pt;height:19.35pt;z-index:25255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" filled="f" stroked="f">
              <v:textbox style="mso-fit-shape-to-text:t">
                <w:txbxContent>
                  <w:p w14:paraId="07521193" w14:textId="77777777" w:rsidR="00613514" w:rsidRDefault="00613514" w:rsidP="00613514">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Direct Sales</w:t>
                    </w:r>
                  </w:p>
                </w:txbxContent>
              </v:textbox>
            </v:shape>
          </w:pict>
        </w:r>
        <w:r>
          <w:rPr>
            <w:noProof/>
          </w:rPr>
          <w:pict w14:anchorId="74A19890">
            <v:shape id="_x0000_s1051" type="#_x0000_t202" style="position:absolute;left:0;text-align:left;margin-left:45.15pt;margin-top:286.1pt;width:118.95pt;height:31.5pt;z-index:25256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" filled="f" stroked="f">
              <v:textbox style="mso-fit-shape-to-text:t">
                <w:txbxContent>
                  <w:p w14:paraId="7278E57A" w14:textId="77777777" w:rsidR="00613514" w:rsidRDefault="00613514" w:rsidP="00613514">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Percentage Margin 10.17%</w:t>
                    </w:r>
                  </w:p>
                </w:txbxContent>
              </v:textbox>
            </v:shape>
          </w:pict>
        </w:r>
        <w:r>
          <w:rPr>
            <w:noProof/>
          </w:rPr>
          <w:pict w14:anchorId="5FE43CFC">
            <v:rect id="_x0000_s1050" style="position:absolute;left:0;text-align:left;margin-left:0;margin-top:383.65pt;width:215.5pt;height:31.5pt;z-index:25255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" filled="f" stroked="f">
              <v:textbox style="mso-fit-shape-to-text:t">
                <w:txbxContent>
                  <w:p w14:paraId="2308788D" w14:textId="77777777" w:rsidR="00613514" w:rsidRDefault="00613514" w:rsidP="00613514">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Company Website/Direct Export/Direct Sales </w:t>
                    </w:r>
                  </w:p>
                </w:txbxContent>
              </v:textbox>
            </v:rect>
          </w:pict>
        </w:r>
        <w:r w:rsidR="00613514">
          <w:rPr>
            <w:rFonts w:ascii="Arial" w:hAnsi="Arial" w:cs="Arial"/>
            <w:b/>
            <w:bCs/>
          </w:rPr>
          <w:t xml:space="preserve">                                                                                              </w:t>
        </w:r>
      </w:ins>
    </w:p>
    <w:p w14:paraId="17179018" w14:textId="5D4EDF65" w:rsidR="00613514" w:rsidRDefault="005858C1" w:rsidP="00613514">
      <w:pPr>
        <w:spacing w:line="360" w:lineRule="auto"/>
        <w:jc w:val="both"/>
        <w:rPr>
          <w:ins w:id="34591" w:author="Ritu Kamra" w:date="2021-09-27T11:48:00Z"/>
          <w:rFonts w:ascii="Arial" w:hAnsi="Arial" w:cs="Arial"/>
          <w:b/>
          <w:bCs/>
        </w:rPr>
      </w:pPr>
      <w:ins w:id="34592" w:author="Ritu Kamra" w:date="2021-09-27T11:48:00Z">
        <w:r>
          <w:rPr>
            <w:noProof/>
          </w:rPr>
          <w:pict w14:anchorId="4991113B">
            <v:shape id="Text Box 1070" o:spid="_x0000_s1049" type="#_x0000_t202" style="position:absolute;left:0;text-align:left;margin-left:-2.25pt;margin-top:8.15pt;width:123.75pt;height:18.75pt;z-index:25257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" fillcolor="white [3201]" strokeweight=".5pt">
              <v:textbox>
                <w:txbxContent>
                  <w:p w14:paraId="17057D2F" w14:textId="77777777" w:rsidR="00613514" w:rsidRDefault="00613514" w:rsidP="00613514">
                    <w:r>
                      <w:t>Bisphenol-A(2.31 USD)</w:t>
                    </w:r>
                  </w:p>
                </w:txbxContent>
              </v:textbox>
            </v:shape>
          </w:pict>
        </w:r>
        <w:r>
          <w:rPr>
            <w:noProof/>
          </w:rPr>
          <w:pict w14:anchorId="73892A84">
            <v:shape id="Text Box 1071" o:spid="_x0000_s1048" type="#_x0000_t202" style="position:absolute;left:0;text-align:left;margin-left:321.75pt;margin-top:8.95pt;width:75.75pt;height:48.75pt;z-index:252579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" fillcolor="white [3201]" strokeweight=".5pt">
              <v:textbox>
                <w:txbxContent>
                  <w:p w14:paraId="48A0443F" w14:textId="77777777" w:rsidR="00613514" w:rsidRDefault="00613514" w:rsidP="00613514">
                    <w:r>
                      <w:t>Packaging Cost (0.26) USD)</w:t>
                    </w:r>
                  </w:p>
                </w:txbxContent>
              </v:textbox>
            </v:shape>
          </w:pict>
        </w:r>
        <w:r w:rsidR="00613514">
          <w:rPr>
            <w:rFonts w:ascii="Arial" w:hAnsi="Arial" w:cs="Arial"/>
            <w:b/>
            <w:bCs/>
          </w:rPr>
          <w:t xml:space="preserve">                                                                                          </w:t>
        </w:r>
      </w:ins>
    </w:p>
    <w:p w14:paraId="7DFFA9D4" w14:textId="77777777" w:rsidR="00613514" w:rsidRDefault="00613514" w:rsidP="00613514">
      <w:pPr>
        <w:spacing w:line="360" w:lineRule="auto"/>
        <w:jc w:val="both"/>
        <w:rPr>
          <w:ins w:id="34593" w:author="Ritu Kamra" w:date="2021-09-27T11:48:00Z"/>
          <w:rFonts w:ascii="Arial" w:hAnsi="Arial" w:cs="Arial"/>
          <w:b/>
          <w:bCs/>
        </w:rPr>
      </w:pPr>
    </w:p>
    <w:p w14:paraId="5423244C" w14:textId="4508326A" w:rsidR="00613514" w:rsidRDefault="005858C1" w:rsidP="00613514">
      <w:pPr>
        <w:spacing w:line="360" w:lineRule="auto"/>
        <w:jc w:val="both"/>
        <w:rPr>
          <w:ins w:id="34594" w:author="Ritu Kamra" w:date="2021-09-27T11:48:00Z"/>
          <w:rFonts w:ascii="Arial" w:hAnsi="Arial" w:cs="Arial"/>
          <w:b/>
          <w:bCs/>
        </w:rPr>
      </w:pPr>
      <w:ins w:id="34595" w:author="Ritu Kamra" w:date="2021-09-27T11:48:00Z">
        <w:r>
          <w:rPr>
            <w:noProof/>
          </w:rPr>
          <w:pict w14:anchorId="2F8CBBAA">
            <v:shape id="Text Box 1073" o:spid="_x0000_s1047" type="#_x0000_t202" style="position:absolute;left:0;text-align:left;margin-left:-2.25pt;margin-top:4.5pt;width:126.75pt;height:45.75pt;z-index:25257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" fillcolor="white [3201]" strokeweight=".5pt">
              <v:textbox>
                <w:txbxContent>
                  <w:p w14:paraId="47670C5D" w14:textId="77777777" w:rsidR="00613514" w:rsidRDefault="00613514" w:rsidP="00613514">
                    <w:r>
                      <w:t>Catalyst (57.57 USD) (Recoverable)</w:t>
                    </w:r>
                  </w:p>
                </w:txbxContent>
              </v:textbox>
            </v:shape>
          </w:pict>
        </w:r>
      </w:ins>
    </w:p>
    <w:p w14:paraId="6334623B" w14:textId="4880C3B1" w:rsidR="00613514" w:rsidRDefault="005858C1" w:rsidP="00613514">
      <w:pPr>
        <w:spacing w:line="360" w:lineRule="auto"/>
        <w:jc w:val="both"/>
        <w:rPr>
          <w:ins w:id="34596" w:author="Ritu Kamra" w:date="2021-09-27T11:48:00Z"/>
          <w:rFonts w:ascii="Arial" w:hAnsi="Arial" w:cs="Arial"/>
          <w:b/>
          <w:bCs/>
        </w:rPr>
      </w:pPr>
      <w:ins w:id="34597" w:author="Ritu Kamra" w:date="2021-09-27T11:48:00Z">
        <w:r>
          <w:rPr>
            <w:noProof/>
          </w:rPr>
          <w:pict w14:anchorId="460F0006">
            <v:shape id="Text Box 1074" o:spid="_x0000_s1046" type="#_x0000_t202" style="position:absolute;left:0;text-align:left;margin-left:388.5pt;margin-top:23.25pt;width:101.05pt;height:48pt;z-index:25258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" fillcolor="white [3201]" strokeweight=".5pt">
              <v:textbox>
                <w:txbxContent>
                  <w:p w14:paraId="57521FB4" w14:textId="77777777" w:rsidR="00613514" w:rsidRDefault="00613514" w:rsidP="00613514">
                    <w:r>
                      <w:t>Total Cost Incurred (3.2 USD)</w:t>
                    </w:r>
                  </w:p>
                </w:txbxContent>
              </v:textbox>
            </v:shape>
          </w:pict>
        </w:r>
      </w:ins>
    </w:p>
    <w:p w14:paraId="6BA95D7A" w14:textId="76FABE81" w:rsidR="00613514" w:rsidRDefault="005858C1" w:rsidP="00613514">
      <w:pPr>
        <w:spacing w:line="360" w:lineRule="auto"/>
        <w:jc w:val="both"/>
        <w:rPr>
          <w:ins w:id="34598" w:author="Ritu Kamra" w:date="2021-09-27T11:48:00Z"/>
          <w:rFonts w:ascii="Arial" w:hAnsi="Arial" w:cs="Arial"/>
          <w:b/>
          <w:bCs/>
        </w:rPr>
      </w:pPr>
      <w:ins w:id="34599" w:author="Ritu Kamra" w:date="2021-09-27T11:48:00Z">
        <w:r>
          <w:rPr>
            <w:noProof/>
          </w:rPr>
          <w:pict w14:anchorId="0813B45B">
            <v:shape id="Straight Arrow Connector 1075" o:spid="_x0000_s1045" type="#_x0000_t32" style="position:absolute;left:0;text-align:left;margin-left:314.95pt;margin-top:23.25pt;width:69.75pt;height:0;flip:x y;z-index:25258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" strokecolor="#4472c4 [3204]" strokeweight=".5pt">
              <v:stroke endarrow="block" joinstyle="miter"/>
            </v:shape>
          </w:pict>
        </w:r>
      </w:ins>
    </w:p>
    <w:p w14:paraId="5B740EAD" w14:textId="00529AB8" w:rsidR="00613514" w:rsidRDefault="005858C1" w:rsidP="00613514">
      <w:pPr>
        <w:spacing w:line="360" w:lineRule="auto"/>
        <w:jc w:val="both"/>
        <w:rPr>
          <w:ins w:id="34600" w:author="Ritu Kamra" w:date="2021-09-27T11:48:00Z"/>
          <w:rFonts w:ascii="Arial" w:hAnsi="Arial" w:cs="Arial"/>
          <w:b/>
          <w:bCs/>
        </w:rPr>
      </w:pPr>
      <w:ins w:id="34601" w:author="Ritu Kamra" w:date="2021-09-27T11:48:00Z">
        <w:r>
          <w:rPr>
            <w:noProof/>
          </w:rPr>
          <w:pict w14:anchorId="35B1C801">
            <v:shape id="Connector: Elbow 1085" o:spid="_x0000_s1044" type="#_x0000_t34" style="position:absolute;left:0;text-align:left;margin-left:161.95pt;margin-top:19.55pt;width:81.75pt;height:42pt;flip:x;z-index:25258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" strokecolor="#4472c4 [3204]" strokeweight=".5pt">
              <v:stroke endarrow="block"/>
              <w10:wrap type="topAndBottom"/>
            </v:shape>
          </w:pict>
        </w:r>
      </w:ins>
    </w:p>
    <w:p w14:paraId="0E63D858" w14:textId="77777777" w:rsidR="00613514" w:rsidRDefault="00613514" w:rsidP="00613514">
      <w:pPr>
        <w:spacing w:line="360" w:lineRule="auto"/>
        <w:jc w:val="both"/>
        <w:rPr>
          <w:ins w:id="34602" w:author="Ritu Kamra" w:date="2021-09-27T11:48:00Z"/>
          <w:rFonts w:ascii="Arial" w:hAnsi="Arial" w:cs="Arial"/>
          <w:b/>
          <w:bCs/>
        </w:rPr>
      </w:pPr>
    </w:p>
    <w:p w14:paraId="276F651D" w14:textId="77777777" w:rsidR="00613514" w:rsidRDefault="00613514" w:rsidP="00613514">
      <w:pPr>
        <w:spacing w:line="360" w:lineRule="auto"/>
        <w:jc w:val="both"/>
        <w:rPr>
          <w:ins w:id="34603" w:author="Ritu Kamra" w:date="2021-09-27T11:48:00Z"/>
          <w:rFonts w:ascii="Arial" w:hAnsi="Arial" w:cs="Arial"/>
          <w:b/>
          <w:bCs/>
        </w:rPr>
      </w:pPr>
    </w:p>
    <w:p w14:paraId="7786C566" w14:textId="2F90C68D" w:rsidR="00613514" w:rsidRDefault="005858C1" w:rsidP="00613514">
      <w:pPr>
        <w:tabs>
          <w:tab w:val="left" w:pos="6580"/>
        </w:tabs>
        <w:spacing w:line="360" w:lineRule="auto"/>
        <w:jc w:val="both"/>
        <w:rPr>
          <w:ins w:id="34604" w:author="Ritu Kamra" w:date="2021-09-27T11:48:00Z"/>
          <w:rFonts w:ascii="Arial" w:hAnsi="Arial" w:cs="Arial"/>
          <w:b/>
          <w:bCs/>
        </w:rPr>
      </w:pPr>
      <w:ins w:id="34605" w:author="Ritu Kamra" w:date="2021-09-27T11:48:00Z">
        <w:r>
          <w:rPr>
            <w:noProof/>
          </w:rPr>
          <w:pict w14:anchorId="7A6FD6CF">
            <v:shape id="_x0000_s1043" type="#_x0000_t32" style="position:absolute;left:0;text-align:left;margin-left:89.55pt;margin-top:27.05pt;width:2.1pt;height:73.7pt;z-index:2525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" strokecolor="#525252 [1606]" strokeweight="3pt">
              <v:stroke endarrow="block" joinstyle="miter"/>
              <o:lock v:ext="edit" shapetype="f"/>
            </v:shape>
          </w:pict>
        </w:r>
        <w:r w:rsidR="00613514">
          <w:rPr>
            <w:rFonts w:ascii="Arial" w:hAnsi="Arial" w:cs="Arial"/>
            <w:b/>
            <w:bCs/>
          </w:rPr>
          <w:tab/>
        </w:r>
      </w:ins>
    </w:p>
    <w:p w14:paraId="084FDF48" w14:textId="77777777" w:rsidR="00613514" w:rsidRDefault="00613514" w:rsidP="00613514">
      <w:pPr>
        <w:spacing w:line="360" w:lineRule="auto"/>
        <w:jc w:val="both"/>
        <w:rPr>
          <w:ins w:id="34606" w:author="Ritu Kamra" w:date="2021-09-27T11:48:00Z"/>
          <w:rFonts w:ascii="Arial" w:hAnsi="Arial" w:cs="Arial"/>
          <w:b/>
          <w:bCs/>
        </w:rPr>
      </w:pPr>
    </w:p>
    <w:p w14:paraId="7B357F21" w14:textId="77777777" w:rsidR="00613514" w:rsidRDefault="00613514" w:rsidP="00613514">
      <w:pPr>
        <w:spacing w:line="360" w:lineRule="auto"/>
        <w:jc w:val="both"/>
        <w:rPr>
          <w:ins w:id="34607" w:author="Ritu Kamra" w:date="2021-09-27T11:48:00Z"/>
          <w:rFonts w:ascii="Arial" w:hAnsi="Arial" w:cs="Arial"/>
          <w:b/>
          <w:bCs/>
        </w:rPr>
      </w:pPr>
    </w:p>
    <w:p w14:paraId="4E5B1B1C" w14:textId="77777777" w:rsidR="00613514" w:rsidRDefault="00613514" w:rsidP="00613514">
      <w:pPr>
        <w:spacing w:line="360" w:lineRule="auto"/>
        <w:jc w:val="both"/>
        <w:rPr>
          <w:ins w:id="34608" w:author="Ritu Kamra" w:date="2021-09-27T11:48:00Z"/>
          <w:rFonts w:ascii="Arial" w:hAnsi="Arial" w:cs="Arial"/>
          <w:b/>
          <w:bCs/>
        </w:rPr>
      </w:pPr>
    </w:p>
    <w:p w14:paraId="182BE069" w14:textId="6CFB2B7E" w:rsidR="00613514" w:rsidRDefault="005858C1" w:rsidP="00613514">
      <w:pPr>
        <w:spacing w:line="360" w:lineRule="auto"/>
        <w:jc w:val="both"/>
        <w:rPr>
          <w:ins w:id="34609" w:author="Ritu Kamra" w:date="2021-09-27T11:48:00Z"/>
          <w:rFonts w:ascii="Arial" w:hAnsi="Arial" w:cs="Arial"/>
          <w:b/>
          <w:bCs/>
        </w:rPr>
      </w:pPr>
      <w:ins w:id="34610" w:author="Ritu Kamra" w:date="2021-09-27T11:48:00Z">
        <w:r>
          <w:rPr>
            <w:noProof/>
          </w:rPr>
          <w:pict w14:anchorId="437EA7E1">
            <v:shape id="_x0000_s1042" type="#_x0000_t32" style="position:absolute;left:0;text-align:left;margin-left:105.4pt;margin-top:21.7pt;width:2.85pt;height:93.55pt;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" strokecolor="#525252 [1606]" strokeweight="3pt">
              <v:stroke endarrow="block" joinstyle="miter"/>
              <o:lock v:ext="edit" shapetype="f"/>
            </v:shape>
          </w:pict>
        </w:r>
      </w:ins>
    </w:p>
    <w:p w14:paraId="664CCA73" w14:textId="77777777" w:rsidR="00613514" w:rsidRDefault="00613514" w:rsidP="00613514">
      <w:pPr>
        <w:spacing w:line="360" w:lineRule="auto"/>
        <w:jc w:val="both"/>
        <w:rPr>
          <w:ins w:id="34611" w:author="Ritu Kamra" w:date="2021-09-27T11:48:00Z"/>
          <w:rFonts w:ascii="Arial" w:hAnsi="Arial" w:cs="Arial"/>
          <w:b/>
          <w:bCs/>
        </w:rPr>
      </w:pPr>
    </w:p>
    <w:p w14:paraId="2AFF815C" w14:textId="076A3D44" w:rsidR="00613514" w:rsidRDefault="005858C1" w:rsidP="00613514">
      <w:pPr>
        <w:spacing w:line="360" w:lineRule="auto"/>
        <w:jc w:val="both"/>
        <w:rPr>
          <w:ins w:id="34612" w:author="Ritu Kamra" w:date="2021-09-27T11:48:00Z"/>
          <w:rFonts w:ascii="Arial" w:hAnsi="Arial" w:cs="Arial"/>
          <w:b/>
          <w:bCs/>
        </w:rPr>
      </w:pPr>
      <w:ins w:id="34613" w:author="Ritu Kamra" w:date="2021-09-27T11:48:00Z">
        <w:r>
          <w:rPr>
            <w:noProof/>
          </w:rPr>
          <w:pict w14:anchorId="51B77E04">
            <v:shape id="_x0000_s1041" type="#_x0000_t33" style="position:absolute;left:0;text-align:left;margin-left:231pt;margin-top:23.45pt;width:149.25pt;height:38.25pt;flip:x;z-index:25259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" strokecolor="#525252 [1606]" strokeweight="3pt">
              <v:stroke dashstyle="dash" endarrow="block"/>
              <o:lock v:ext="edit" shapetype="f"/>
            </v:shape>
          </w:pict>
        </w:r>
        <w:r>
          <w:rPr>
            <w:noProof/>
          </w:rPr>
          <w:pict w14:anchorId="17619D23">
            <v:rect id="_x0000_s1040" style="position:absolute;left:0;text-align:left;margin-left:369.55pt;margin-top:14.1pt;width:143.85pt;height:19.35pt;z-index:25255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" filled="f" stroked="f">
              <v:textbox style="mso-fit-shape-to-text:t">
                <w:txbxContent>
                  <w:p w14:paraId="04972704" w14:textId="77777777" w:rsidR="00613514" w:rsidRDefault="00613514" w:rsidP="00613514">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Distributor/Retailer</w:t>
                    </w:r>
                  </w:p>
                </w:txbxContent>
              </v:textbox>
            </v:rect>
          </w:pict>
        </w:r>
      </w:ins>
    </w:p>
    <w:p w14:paraId="27126942" w14:textId="77777777" w:rsidR="00613514" w:rsidRDefault="00613514" w:rsidP="00613514">
      <w:pPr>
        <w:spacing w:line="360" w:lineRule="auto"/>
        <w:jc w:val="both"/>
        <w:rPr>
          <w:ins w:id="34614" w:author="Ritu Kamra" w:date="2021-09-27T11:48:00Z"/>
          <w:rFonts w:ascii="Arial" w:hAnsi="Arial" w:cs="Arial"/>
          <w:b/>
          <w:bCs/>
        </w:rPr>
      </w:pPr>
    </w:p>
    <w:p w14:paraId="085CE3B8" w14:textId="715AE117" w:rsidR="00613514" w:rsidRDefault="005858C1" w:rsidP="00613514">
      <w:pPr>
        <w:spacing w:line="360" w:lineRule="auto"/>
        <w:jc w:val="both"/>
        <w:rPr>
          <w:ins w:id="34615" w:author="Ritu Kamra" w:date="2021-09-27T11:48:00Z"/>
          <w:rFonts w:ascii="Arial" w:hAnsi="Arial" w:cs="Arial"/>
          <w:b/>
          <w:bCs/>
        </w:rPr>
      </w:pPr>
      <w:ins w:id="34616" w:author="Ritu Kamra" w:date="2021-09-27T11:48:00Z">
        <w:r>
          <w:rPr>
            <w:noProof/>
          </w:rPr>
          <w:pict w14:anchorId="3C7F0E78">
            <v:shape id="_x0000_s1039" type="#_x0000_t202" style="position:absolute;left:0;text-align:left;margin-left:107.25pt;margin-top:10.5pt;width:208.3pt;height:27.75pt;z-index:25256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" filled="f" stroked="f">
              <v:textbox>
                <w:txbxContent>
                  <w:p w14:paraId="35C08A23" w14:textId="77777777" w:rsidR="00613514" w:rsidRDefault="00613514" w:rsidP="00613514">
                    <w:pPr>
                      <w:rPr>
                        <w:rFonts w:ascii="Verdana" w:eastAsia="Verdana" w:hAnsi="Verdana" w:cs="Verdana"/>
                        <w:b/>
                        <w:bCs/>
                        <w:color w:val="000000" w:themeColor="text1"/>
                        <w:kern w:val="24"/>
                        <w:sz w:val="20"/>
                        <w:szCs w:val="20"/>
                        <w:lang w:val="en-US"/>
                      </w:rPr>
                    </w:pPr>
                    <w:r w:rsidRPr="007B5CA8">
                      <w:rPr>
                        <w:rFonts w:ascii="Verdana" w:eastAsia="Verdana" w:hAnsi="Verdana" w:cs="Verdana"/>
                        <w:b/>
                        <w:bCs/>
                        <w:color w:val="000000" w:themeColor="text1"/>
                        <w:kern w:val="24"/>
                        <w:sz w:val="20"/>
                        <w:szCs w:val="20"/>
                        <w:lang w:val="en-US"/>
                      </w:rPr>
                      <w:t xml:space="preserve">Adhesive &amp; sealant </w:t>
                    </w:r>
                    <w:r>
                      <w:rPr>
                        <w:rFonts w:ascii="Verdana" w:eastAsia="Verdana" w:hAnsi="Verdana" w:cs="Verdana"/>
                        <w:b/>
                        <w:bCs/>
                        <w:color w:val="000000" w:themeColor="text1"/>
                        <w:kern w:val="24"/>
                        <w:sz w:val="20"/>
                        <w:szCs w:val="20"/>
                        <w:lang w:val="en-US"/>
                      </w:rPr>
                      <w:t xml:space="preserve"> </w:t>
                    </w:r>
                    <w:r>
                      <w:rPr>
                        <w:rFonts w:ascii="Verdana" w:eastAsia="Verdana" w:hAnsi="Verdana" w:cs="Verdana"/>
                        <w:b/>
                        <w:bCs/>
                        <w:color w:val="538135" w:themeColor="accent6" w:themeShade="BF"/>
                        <w:kern w:val="24"/>
                        <w:sz w:val="20"/>
                        <w:szCs w:val="20"/>
                        <w:lang w:val="en-US"/>
                      </w:rPr>
                      <w:t>(20-25%)</w:t>
                    </w:r>
                  </w:p>
                  <w:p w14:paraId="368037B5" w14:textId="77777777" w:rsidR="00613514" w:rsidRDefault="00613514" w:rsidP="00613514">
                    <w:pPr>
                      <w:rPr>
                        <w:rFonts w:ascii="Verdana" w:eastAsia="Verdana" w:hAnsi="Verdana" w:cs="Verdana"/>
                        <w:b/>
                        <w:bCs/>
                        <w:color w:val="000000" w:themeColor="text1"/>
                        <w:kern w:val="24"/>
                        <w:sz w:val="20"/>
                        <w:szCs w:val="20"/>
                        <w:lang w:val="en-US"/>
                      </w:rPr>
                    </w:pPr>
                  </w:p>
                </w:txbxContent>
              </v:textbox>
            </v:shape>
          </w:pict>
        </w:r>
      </w:ins>
    </w:p>
    <w:p w14:paraId="6E98BC0B" w14:textId="735B96E2" w:rsidR="00613514" w:rsidRDefault="005858C1" w:rsidP="00613514">
      <w:pPr>
        <w:spacing w:line="360" w:lineRule="auto"/>
        <w:jc w:val="both"/>
        <w:rPr>
          <w:ins w:id="34617" w:author="Ritu Kamra" w:date="2021-09-27T11:48:00Z"/>
          <w:rFonts w:ascii="Arial" w:hAnsi="Arial" w:cs="Arial"/>
          <w:b/>
          <w:bCs/>
        </w:rPr>
      </w:pPr>
      <w:ins w:id="34618" w:author="Ritu Kamra" w:date="2021-09-27T11:48:00Z">
        <w:r>
          <w:rPr>
            <w:noProof/>
          </w:rPr>
          <w:pict w14:anchorId="4FC929F6">
            <v:shape id="_x0000_s1038" type="#_x0000_t202" style="position:absolute;left:0;text-align:left;margin-left:106.5pt;margin-top:6.3pt;width:211.5pt;height:21pt;z-index:25256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" filled="f" stroked="f">
              <v:textbox>
                <w:txbxContent>
                  <w:p w14:paraId="6FE5F02B" w14:textId="77777777" w:rsidR="00613514" w:rsidRDefault="00613514" w:rsidP="00613514">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 xml:space="preserve">Electronics And Electrical </w:t>
                    </w:r>
                    <w:r>
                      <w:rPr>
                        <w:rFonts w:ascii="Verdana" w:eastAsia="Verdana" w:hAnsi="Verdana" w:cs="Verdana"/>
                        <w:b/>
                        <w:bCs/>
                        <w:color w:val="538135" w:themeColor="accent6" w:themeShade="BF"/>
                        <w:kern w:val="24"/>
                        <w:sz w:val="20"/>
                        <w:szCs w:val="20"/>
                        <w:lang w:val="en-US"/>
                      </w:rPr>
                      <w:t>(6-8%)</w:t>
                    </w:r>
                  </w:p>
                  <w:p w14:paraId="633BA485" w14:textId="77777777" w:rsidR="00613514" w:rsidRDefault="00613514" w:rsidP="00613514">
                    <w:pPr>
                      <w:rPr>
                        <w:rFonts w:ascii="Verdana" w:eastAsia="Verdana" w:hAnsi="Verdana" w:cs="Verdana"/>
                        <w:b/>
                        <w:bCs/>
                        <w:color w:val="000000" w:themeColor="text1"/>
                        <w:kern w:val="24"/>
                        <w:sz w:val="20"/>
                        <w:szCs w:val="20"/>
                        <w:lang w:val="en-US"/>
                      </w:rPr>
                    </w:pPr>
                    <w:r>
                      <w:rPr>
                        <w:rFonts w:ascii="Verdana" w:eastAsia="Verdana" w:hAnsi="Verdana" w:cs="Verdana"/>
                        <w:b/>
                        <w:bCs/>
                        <w:color w:val="538135" w:themeColor="accent6" w:themeShade="BF"/>
                        <w:kern w:val="24"/>
                        <w:sz w:val="20"/>
                        <w:szCs w:val="20"/>
                        <w:lang w:val="en-US"/>
                      </w:rPr>
                      <w:t>(16-18%)</w:t>
                    </w:r>
                  </w:p>
                </w:txbxContent>
              </v:textbox>
            </v:shape>
          </w:pict>
        </w:r>
        <w:r>
          <w:rPr>
            <w:noProof/>
          </w:rPr>
          <w:pict w14:anchorId="2B83F3DF">
            <v:shape id="_x0000_s1037" type="#_x0000_t32" style="position:absolute;left:0;text-align:left;margin-left:113pt;margin-top:25.5pt;width:184.25pt;height:0;z-index:25256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" strokecolor="black [3213]" strokeweight="3pt">
              <v:stroke endarrow="block" joinstyle="miter"/>
              <o:lock v:ext="edit" shapetype="f"/>
            </v:shape>
          </w:pict>
        </w:r>
        <w:r>
          <w:rPr>
            <w:noProof/>
          </w:rPr>
          <w:pict w14:anchorId="5F646178">
            <v:shape id="_x0000_s1036" type="#_x0000_t32" style="position:absolute;left:0;text-align:left;margin-left:115.75pt;margin-top:3.45pt;width:141.7pt;height:1.6pt;z-index:252566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" strokecolor="black [3213]" strokeweight="3pt">
              <v:stroke endarrow="block" joinstyle="miter"/>
              <o:lock v:ext="edit" shapetype="f"/>
            </v:shape>
          </w:pict>
        </w:r>
        <w:r>
          <w:rPr>
            <w:noProof/>
          </w:rPr>
          <w:pict w14:anchorId="146FEC52">
            <v:shape id="_x0000_s1035" type="#_x0000_t202" style="position:absolute;left:0;text-align:left;margin-left:106.7pt;margin-top:25.8pt;width:141.4pt;height:31.5pt;z-index:25256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" filled="f" stroked="f">
              <v:textbox>
                <w:txbxContent>
                  <w:p w14:paraId="022368BF" w14:textId="77777777" w:rsidR="00613514" w:rsidRDefault="00613514" w:rsidP="00613514">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 xml:space="preserve">Paints and Coatings </w:t>
                    </w:r>
                    <w:r>
                      <w:rPr>
                        <w:rFonts w:ascii="Verdana" w:eastAsia="Verdana" w:hAnsi="Verdana" w:cs="Verdana"/>
                        <w:b/>
                        <w:bCs/>
                        <w:color w:val="538135" w:themeColor="accent6" w:themeShade="BF"/>
                        <w:kern w:val="24"/>
                        <w:sz w:val="20"/>
                        <w:szCs w:val="20"/>
                        <w:lang w:val="en-US"/>
                      </w:rPr>
                      <w:t>(40-46%)</w:t>
                    </w:r>
                  </w:p>
                  <w:p w14:paraId="2376267A" w14:textId="77777777" w:rsidR="00613514" w:rsidRDefault="00613514" w:rsidP="00613514">
                    <w:pPr>
                      <w:rPr>
                        <w:rFonts w:ascii="Verdana" w:eastAsia="Verdana" w:hAnsi="Verdana" w:cs="Verdana"/>
                        <w:b/>
                        <w:bCs/>
                        <w:color w:val="000000" w:themeColor="text1"/>
                        <w:kern w:val="24"/>
                        <w:sz w:val="20"/>
                        <w:szCs w:val="20"/>
                        <w:lang w:val="en-US"/>
                      </w:rPr>
                    </w:pPr>
                  </w:p>
                </w:txbxContent>
              </v:textbox>
            </v:shape>
          </w:pict>
        </w:r>
      </w:ins>
    </w:p>
    <w:p w14:paraId="7472E6A8" w14:textId="77777777" w:rsidR="00613514" w:rsidRDefault="00613514" w:rsidP="00613514">
      <w:pPr>
        <w:spacing w:line="360" w:lineRule="auto"/>
        <w:jc w:val="both"/>
        <w:rPr>
          <w:ins w:id="34619" w:author="Ritu Kamra" w:date="2021-09-27T11:48:00Z"/>
          <w:rFonts w:ascii="Arial" w:hAnsi="Arial" w:cs="Arial"/>
          <w:b/>
          <w:bCs/>
        </w:rPr>
      </w:pPr>
    </w:p>
    <w:p w14:paraId="7707B430" w14:textId="0A0D1C65" w:rsidR="00613514" w:rsidRDefault="005858C1" w:rsidP="00613514">
      <w:pPr>
        <w:spacing w:line="360" w:lineRule="auto"/>
        <w:jc w:val="both"/>
        <w:rPr>
          <w:ins w:id="34620" w:author="Ritu Kamra" w:date="2021-09-27T11:48:00Z"/>
          <w:rFonts w:ascii="Arial" w:hAnsi="Arial" w:cs="Arial"/>
          <w:b/>
          <w:bCs/>
        </w:rPr>
      </w:pPr>
      <w:ins w:id="34621" w:author="Ritu Kamra" w:date="2021-09-27T11:48:00Z">
        <w:r>
          <w:rPr>
            <w:noProof/>
          </w:rPr>
          <w:lastRenderedPageBreak/>
          <w:pict w14:anchorId="72AA4B06">
            <v:shape id="_x0000_s1034" type="#_x0000_t32" style="position:absolute;left:0;text-align:left;margin-left:113.2pt;margin-top:8.5pt;width:116.2pt;height:0;z-index:252591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" strokecolor="black [3213]" strokeweight="3pt">
              <v:stroke endarrow="block" joinstyle="miter"/>
              <o:lock v:ext="edit" shapetype="f"/>
            </v:shape>
          </w:pict>
        </w:r>
        <w:r>
          <w:rPr>
            <w:noProof/>
          </w:rPr>
          <w:pict w14:anchorId="06BE9C10">
            <v:shape id="_x0000_s1033" type="#_x0000_t202" style="position:absolute;left:0;text-align:left;margin-left:105.75pt;margin-top:11.6pt;width:212.05pt;height:22.5pt;z-index:25257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" filled="f" stroked="f">
              <v:textbox>
                <w:txbxContent>
                  <w:p w14:paraId="06AEEDEB" w14:textId="77777777" w:rsidR="00613514" w:rsidRDefault="00613514" w:rsidP="00613514">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 xml:space="preserve">Others </w:t>
                    </w:r>
                    <w:r>
                      <w:rPr>
                        <w:rFonts w:ascii="Verdana" w:eastAsia="Verdana" w:hAnsi="Verdana" w:cs="Verdana"/>
                        <w:b/>
                        <w:bCs/>
                        <w:color w:val="538135" w:themeColor="accent6" w:themeShade="BF"/>
                        <w:kern w:val="24"/>
                        <w:sz w:val="20"/>
                        <w:szCs w:val="20"/>
                        <w:lang w:val="en-US"/>
                      </w:rPr>
                      <w:t>(19-21%)</w:t>
                    </w:r>
                  </w:p>
                  <w:p w14:paraId="7FEA0172" w14:textId="77777777" w:rsidR="00613514" w:rsidRDefault="00613514" w:rsidP="00613514">
                    <w:pPr>
                      <w:rPr>
                        <w:rFonts w:ascii="Verdana" w:eastAsia="Verdana" w:hAnsi="Verdana" w:cs="Verdana"/>
                        <w:b/>
                        <w:bCs/>
                        <w:color w:val="000000" w:themeColor="text1"/>
                        <w:kern w:val="24"/>
                        <w:sz w:val="20"/>
                        <w:szCs w:val="20"/>
                        <w:lang w:val="en-US"/>
                      </w:rPr>
                    </w:pPr>
                  </w:p>
                </w:txbxContent>
              </v:textbox>
            </v:shape>
          </w:pict>
        </w:r>
      </w:ins>
    </w:p>
    <w:p w14:paraId="105B14A7" w14:textId="718A9B5B" w:rsidR="00613514" w:rsidRPr="00613514" w:rsidRDefault="00613514">
      <w:pPr>
        <w:spacing w:line="360" w:lineRule="auto"/>
        <w:jc w:val="both"/>
        <w:rPr>
          <w:ins w:id="34622" w:author="Jaideep Kumar" w:date="2021-09-26T23:37:00Z"/>
          <w:rFonts w:ascii="Arial" w:hAnsi="Arial" w:cs="Arial"/>
          <w:b/>
          <w:bCs/>
          <w:rPrChange w:id="34623" w:author="Ritu Kamra" w:date="2021-09-27T11:49:00Z">
            <w:rPr>
              <w:ins w:id="34624" w:author="Jaideep Kumar" w:date="2021-09-26T23:37:00Z"/>
              <w:rFonts w:ascii="Arial" w:eastAsia="Arial" w:hAnsi="Arial" w:cs="Arial"/>
              <w:sz w:val="24"/>
              <w:szCs w:val="24"/>
            </w:rPr>
          </w:rPrChange>
        </w:rPr>
        <w:pPrChange w:id="34625" w:author="Ritu Kamra" w:date="2021-09-27T11:49:00Z">
          <w:pPr>
            <w:tabs>
              <w:tab w:val="left" w:pos="1290"/>
            </w:tabs>
            <w:spacing w:line="360" w:lineRule="auto"/>
            <w:jc w:val="both"/>
          </w:pPr>
        </w:pPrChange>
      </w:pPr>
    </w:p>
    <w:p w14:paraId="7EB65BAA" w14:textId="52572CC0" w:rsidR="00613514" w:rsidDel="00F31262" w:rsidRDefault="00613514" w:rsidP="002031A1">
      <w:pPr>
        <w:rPr>
          <w:del w:id="34626" w:author="Neeshu Bhadauriya" w:date="2021-09-27T21:32:00Z"/>
          <w:rFonts w:ascii="Arial" w:eastAsia="Arial" w:hAnsi="Arial" w:cs="Arial"/>
          <w:sz w:val="24"/>
          <w:szCs w:val="24"/>
        </w:rPr>
      </w:pPr>
    </w:p>
    <w:p w14:paraId="755CA9D3" w14:textId="77777777" w:rsidR="00F31262" w:rsidRDefault="00F31262" w:rsidP="004644A7">
      <w:pPr>
        <w:tabs>
          <w:tab w:val="left" w:pos="1290"/>
        </w:tabs>
        <w:spacing w:line="360" w:lineRule="auto"/>
        <w:jc w:val="both"/>
        <w:rPr>
          <w:ins w:id="34627" w:author="Neeshu Bhadauriya" w:date="2021-09-27T22:00:00Z"/>
          <w:rFonts w:ascii="Arial" w:eastAsia="Arial" w:hAnsi="Arial" w:cs="Arial"/>
          <w:sz w:val="24"/>
          <w:szCs w:val="24"/>
        </w:rPr>
      </w:pPr>
    </w:p>
    <w:p w14:paraId="0BA3EA1B" w14:textId="25976429" w:rsidR="00613514" w:rsidDel="002031A1" w:rsidRDefault="00613514">
      <w:pPr>
        <w:rPr>
          <w:ins w:id="34628" w:author="Ritu Kamra" w:date="2021-09-27T11:50:00Z"/>
          <w:del w:id="34629" w:author="Neeshu Bhadauriya" w:date="2021-09-27T21:32:00Z"/>
          <w:rFonts w:ascii="Arial" w:eastAsia="Arial" w:hAnsi="Arial" w:cs="Arial"/>
          <w:sz w:val="24"/>
          <w:szCs w:val="24"/>
        </w:rPr>
      </w:pPr>
      <w:ins w:id="34630" w:author="Ritu Kamra" w:date="2021-09-27T11:50:00Z">
        <w:del w:id="34631" w:author="Neeshu Bhadauriya" w:date="2021-09-27T21:32:00Z">
          <w:r w:rsidDel="002031A1">
            <w:rPr>
              <w:rFonts w:ascii="Arial" w:eastAsia="Arial" w:hAnsi="Arial" w:cs="Arial"/>
              <w:sz w:val="24"/>
              <w:szCs w:val="24"/>
            </w:rPr>
            <w:br w:type="page"/>
          </w:r>
        </w:del>
      </w:ins>
    </w:p>
    <w:p w14:paraId="1DBAEF9E" w14:textId="6F17771E" w:rsidR="00CE552E" w:rsidRDefault="00CE552E">
      <w:pPr>
        <w:rPr>
          <w:ins w:id="34632" w:author="Ritu Kamra" w:date="2021-09-27T11:50:00Z"/>
          <w:rFonts w:ascii="Arial" w:eastAsia="Arial" w:hAnsi="Arial" w:cs="Arial"/>
          <w:sz w:val="24"/>
          <w:szCs w:val="24"/>
        </w:rPr>
        <w:pPrChange w:id="34633" w:author="Neeshu Bhadauriya" w:date="2021-09-27T21:32:00Z">
          <w:pPr>
            <w:tabs>
              <w:tab w:val="left" w:pos="1290"/>
            </w:tabs>
            <w:spacing w:line="360" w:lineRule="auto"/>
            <w:jc w:val="both"/>
          </w:pPr>
        </w:pPrChange>
      </w:pPr>
    </w:p>
    <w:p w14:paraId="75FD2058" w14:textId="7D2ED146" w:rsidR="00613514" w:rsidRPr="002614CD" w:rsidRDefault="002614CD" w:rsidP="00613514">
      <w:pPr>
        <w:spacing w:line="360" w:lineRule="auto"/>
        <w:jc w:val="both"/>
        <w:rPr>
          <w:ins w:id="34634" w:author="Ritu Kamra" w:date="2021-09-27T11:50:00Z"/>
          <w:rFonts w:ascii="Verdana" w:hAnsi="Verdana" w:cs="Arial"/>
          <w:b/>
          <w:bCs/>
          <w:sz w:val="20"/>
          <w:szCs w:val="20"/>
          <w:rPrChange w:id="34635" w:author="Ritu Kamra" w:date="2021-09-27T18:01:00Z">
            <w:rPr>
              <w:ins w:id="34636" w:author="Ritu Kamra" w:date="2021-09-27T11:50:00Z"/>
              <w:rFonts w:ascii="Arial" w:hAnsi="Arial" w:cs="Arial"/>
              <w:b/>
              <w:bCs/>
              <w:u w:val="single"/>
            </w:rPr>
          </w:rPrChange>
        </w:rPr>
      </w:pPr>
      <w:ins w:id="34637" w:author="Ritu Kamra" w:date="2021-09-27T18:01:00Z">
        <w:r w:rsidRPr="002614CD">
          <w:rPr>
            <w:rFonts w:ascii="Verdana" w:hAnsi="Verdana" w:cs="Arial"/>
            <w:b/>
            <w:bCs/>
            <w:sz w:val="20"/>
            <w:szCs w:val="20"/>
            <w:rPrChange w:id="34638" w:author="Ritu Kamra" w:date="2021-09-27T18:01:00Z">
              <w:rPr>
                <w:rFonts w:ascii="Arial" w:hAnsi="Arial" w:cs="Arial"/>
                <w:b/>
                <w:bCs/>
                <w:u w:val="single"/>
              </w:rPr>
            </w:rPrChange>
          </w:rPr>
          <w:t>Table 1</w:t>
        </w:r>
      </w:ins>
      <w:ins w:id="34639" w:author="Ritu Kamra" w:date="2021-09-27T18:27:00Z">
        <w:r w:rsidR="003E5CA6">
          <w:rPr>
            <w:rFonts w:ascii="Verdana" w:hAnsi="Verdana" w:cs="Arial"/>
            <w:b/>
            <w:bCs/>
            <w:sz w:val="20"/>
            <w:szCs w:val="20"/>
          </w:rPr>
          <w:t>9</w:t>
        </w:r>
      </w:ins>
      <w:ins w:id="34640" w:author="Ritu Kamra" w:date="2021-09-27T18:01:00Z">
        <w:r w:rsidRPr="002614CD">
          <w:rPr>
            <w:rFonts w:ascii="Verdana" w:hAnsi="Verdana" w:cs="Arial"/>
            <w:b/>
            <w:bCs/>
            <w:sz w:val="20"/>
            <w:szCs w:val="20"/>
            <w:rPrChange w:id="34641" w:author="Ritu Kamra" w:date="2021-09-27T18:01:00Z">
              <w:rPr>
                <w:rFonts w:ascii="Arial" w:hAnsi="Arial" w:cs="Arial"/>
                <w:b/>
                <w:bCs/>
                <w:u w:val="single"/>
              </w:rPr>
            </w:rPrChange>
          </w:rPr>
          <w:t xml:space="preserve">: </w:t>
        </w:r>
      </w:ins>
      <w:ins w:id="34642" w:author="Ritu Kamra" w:date="2021-09-27T11:50:00Z">
        <w:r w:rsidR="00613514" w:rsidRPr="002614CD">
          <w:rPr>
            <w:rFonts w:ascii="Verdana" w:hAnsi="Verdana" w:cs="Arial"/>
            <w:b/>
            <w:bCs/>
            <w:sz w:val="20"/>
            <w:szCs w:val="20"/>
            <w:rPrChange w:id="34643" w:author="Ritu Kamra" w:date="2021-09-27T18:01:00Z">
              <w:rPr>
                <w:rFonts w:ascii="Arial" w:hAnsi="Arial" w:cs="Arial"/>
                <w:b/>
                <w:bCs/>
                <w:u w:val="single"/>
              </w:rPr>
            </w:rPrChange>
          </w:rPr>
          <w:t>Channel Partner:</w:t>
        </w:r>
      </w:ins>
    </w:p>
    <w:tbl>
      <w:tblPr>
        <w:tblStyle w:val="TableGrid"/>
        <w:tblW w:w="9493" w:type="dxa"/>
        <w:tblLook w:val="04A0" w:firstRow="1" w:lastRow="0" w:firstColumn="1" w:lastColumn="0" w:noHBand="0" w:noVBand="1"/>
      </w:tblPr>
      <w:tblGrid>
        <w:gridCol w:w="1583"/>
        <w:gridCol w:w="1610"/>
        <w:gridCol w:w="1545"/>
        <w:gridCol w:w="1681"/>
        <w:gridCol w:w="1542"/>
        <w:gridCol w:w="1532"/>
      </w:tblGrid>
      <w:tr w:rsidR="00613514" w14:paraId="6A336E46" w14:textId="77777777" w:rsidTr="00092529">
        <w:trPr>
          <w:ins w:id="34644" w:author="Ritu Kamra" w:date="2021-09-27T11:50:00Z"/>
        </w:trPr>
        <w:tc>
          <w:tcPr>
            <w:tcW w:w="1583" w:type="dxa"/>
            <w:hideMark/>
          </w:tcPr>
          <w:p w14:paraId="0ACED75E" w14:textId="77777777" w:rsidR="00613514" w:rsidRDefault="00613514" w:rsidP="00092529">
            <w:pPr>
              <w:spacing w:line="360" w:lineRule="auto"/>
              <w:jc w:val="both"/>
              <w:rPr>
                <w:ins w:id="34645" w:author="Ritu Kamra" w:date="2021-09-27T11:50:00Z"/>
                <w:rFonts w:ascii="Arial" w:hAnsi="Arial" w:cs="Arial"/>
              </w:rPr>
            </w:pPr>
            <w:ins w:id="34646" w:author="Ritu Kamra" w:date="2021-09-27T11:50:00Z">
              <w:r>
                <w:rPr>
                  <w:rFonts w:ascii="Arial" w:hAnsi="Arial" w:cs="Arial"/>
                </w:rPr>
                <w:t>Raw Material</w:t>
              </w:r>
            </w:ins>
          </w:p>
        </w:tc>
        <w:tc>
          <w:tcPr>
            <w:tcW w:w="1610" w:type="dxa"/>
            <w:hideMark/>
          </w:tcPr>
          <w:p w14:paraId="3C28ED51" w14:textId="77777777" w:rsidR="00613514" w:rsidRDefault="00613514" w:rsidP="00092529">
            <w:pPr>
              <w:spacing w:line="360" w:lineRule="auto"/>
              <w:jc w:val="both"/>
              <w:rPr>
                <w:ins w:id="34647" w:author="Ritu Kamra" w:date="2021-09-27T11:50:00Z"/>
                <w:rFonts w:ascii="Arial" w:hAnsi="Arial" w:cs="Arial"/>
              </w:rPr>
            </w:pPr>
            <w:ins w:id="34648" w:author="Ritu Kamra" w:date="2021-09-27T11:50:00Z">
              <w:r>
                <w:rPr>
                  <w:rFonts w:ascii="Arial" w:hAnsi="Arial" w:cs="Arial"/>
                </w:rPr>
                <w:t>Supplier 1</w:t>
              </w:r>
            </w:ins>
          </w:p>
        </w:tc>
        <w:tc>
          <w:tcPr>
            <w:tcW w:w="1545" w:type="dxa"/>
            <w:hideMark/>
          </w:tcPr>
          <w:p w14:paraId="092510CC" w14:textId="77777777" w:rsidR="00613514" w:rsidRDefault="00613514" w:rsidP="00092529">
            <w:pPr>
              <w:spacing w:line="360" w:lineRule="auto"/>
              <w:jc w:val="both"/>
              <w:rPr>
                <w:ins w:id="34649" w:author="Ritu Kamra" w:date="2021-09-27T11:50:00Z"/>
                <w:rFonts w:ascii="Arial" w:hAnsi="Arial" w:cs="Arial"/>
              </w:rPr>
            </w:pPr>
            <w:ins w:id="34650" w:author="Ritu Kamra" w:date="2021-09-27T11:50:00Z">
              <w:r>
                <w:rPr>
                  <w:rFonts w:ascii="Arial" w:hAnsi="Arial" w:cs="Arial"/>
                </w:rPr>
                <w:t>Supplier 2</w:t>
              </w:r>
            </w:ins>
          </w:p>
        </w:tc>
        <w:tc>
          <w:tcPr>
            <w:tcW w:w="1681" w:type="dxa"/>
            <w:hideMark/>
          </w:tcPr>
          <w:p w14:paraId="6E0229D0" w14:textId="77777777" w:rsidR="00613514" w:rsidRDefault="00613514" w:rsidP="00092529">
            <w:pPr>
              <w:spacing w:line="360" w:lineRule="auto"/>
              <w:jc w:val="both"/>
              <w:rPr>
                <w:ins w:id="34651" w:author="Ritu Kamra" w:date="2021-09-27T11:50:00Z"/>
                <w:rFonts w:ascii="Arial" w:hAnsi="Arial" w:cs="Arial"/>
              </w:rPr>
            </w:pPr>
            <w:ins w:id="34652" w:author="Ritu Kamra" w:date="2021-09-27T11:50:00Z">
              <w:r>
                <w:rPr>
                  <w:rFonts w:ascii="Arial" w:hAnsi="Arial" w:cs="Arial"/>
                </w:rPr>
                <w:t>Supplier 3</w:t>
              </w:r>
            </w:ins>
          </w:p>
        </w:tc>
        <w:tc>
          <w:tcPr>
            <w:tcW w:w="1542" w:type="dxa"/>
            <w:hideMark/>
          </w:tcPr>
          <w:p w14:paraId="640B0A3F" w14:textId="77777777" w:rsidR="00613514" w:rsidRDefault="00613514" w:rsidP="00092529">
            <w:pPr>
              <w:spacing w:line="360" w:lineRule="auto"/>
              <w:jc w:val="both"/>
              <w:rPr>
                <w:ins w:id="34653" w:author="Ritu Kamra" w:date="2021-09-27T11:50:00Z"/>
                <w:rFonts w:ascii="Arial" w:hAnsi="Arial" w:cs="Arial"/>
              </w:rPr>
            </w:pPr>
            <w:ins w:id="34654" w:author="Ritu Kamra" w:date="2021-09-27T11:50:00Z">
              <w:r>
                <w:rPr>
                  <w:rFonts w:ascii="Arial" w:hAnsi="Arial" w:cs="Arial"/>
                </w:rPr>
                <w:t>Supplier 4</w:t>
              </w:r>
            </w:ins>
          </w:p>
        </w:tc>
        <w:tc>
          <w:tcPr>
            <w:tcW w:w="1532" w:type="dxa"/>
            <w:hideMark/>
          </w:tcPr>
          <w:p w14:paraId="1694EC21" w14:textId="77777777" w:rsidR="00613514" w:rsidRDefault="00613514" w:rsidP="00092529">
            <w:pPr>
              <w:spacing w:line="360" w:lineRule="auto"/>
              <w:jc w:val="both"/>
              <w:rPr>
                <w:ins w:id="34655" w:author="Ritu Kamra" w:date="2021-09-27T11:50:00Z"/>
                <w:rFonts w:ascii="Arial" w:hAnsi="Arial" w:cs="Arial"/>
              </w:rPr>
            </w:pPr>
            <w:ins w:id="34656" w:author="Ritu Kamra" w:date="2021-09-27T11:50:00Z">
              <w:r>
                <w:rPr>
                  <w:rFonts w:ascii="Arial" w:hAnsi="Arial" w:cs="Arial"/>
                </w:rPr>
                <w:t>Supplier 5</w:t>
              </w:r>
            </w:ins>
          </w:p>
        </w:tc>
      </w:tr>
      <w:tr w:rsidR="00613514" w14:paraId="59337567" w14:textId="77777777" w:rsidTr="00092529">
        <w:trPr>
          <w:ins w:id="34657" w:author="Ritu Kamra" w:date="2021-09-27T11:50:00Z"/>
        </w:trPr>
        <w:tc>
          <w:tcPr>
            <w:tcW w:w="1583" w:type="dxa"/>
            <w:hideMark/>
          </w:tcPr>
          <w:p w14:paraId="521A6DC9" w14:textId="77777777" w:rsidR="00613514" w:rsidRDefault="00613514" w:rsidP="00092529">
            <w:pPr>
              <w:spacing w:line="360" w:lineRule="auto"/>
              <w:jc w:val="both"/>
              <w:rPr>
                <w:ins w:id="34658" w:author="Ritu Kamra" w:date="2021-09-27T11:50:00Z"/>
                <w:rFonts w:ascii="Arial" w:hAnsi="Arial" w:cs="Arial"/>
              </w:rPr>
            </w:pPr>
            <w:ins w:id="34659" w:author="Ritu Kamra" w:date="2021-09-27T11:50:00Z">
              <w:r>
                <w:rPr>
                  <w:rFonts w:ascii="Arial" w:hAnsi="Arial" w:cs="Arial"/>
                </w:rPr>
                <w:t>Phenol</w:t>
              </w:r>
            </w:ins>
          </w:p>
        </w:tc>
        <w:tc>
          <w:tcPr>
            <w:tcW w:w="1610" w:type="dxa"/>
            <w:hideMark/>
          </w:tcPr>
          <w:p w14:paraId="5AF2A99C" w14:textId="77777777" w:rsidR="00613514" w:rsidRDefault="00613514" w:rsidP="00092529">
            <w:pPr>
              <w:spacing w:line="360" w:lineRule="auto"/>
              <w:jc w:val="both"/>
              <w:rPr>
                <w:ins w:id="34660" w:author="Ritu Kamra" w:date="2021-09-27T11:50:00Z"/>
                <w:rFonts w:ascii="Arial" w:hAnsi="Arial" w:cs="Arial"/>
              </w:rPr>
            </w:pPr>
            <w:ins w:id="34661" w:author="Ritu Kamra" w:date="2021-09-27T11:50:00Z">
              <w:r>
                <w:rPr>
                  <w:lang w:val="en-US"/>
                </w:rPr>
                <w:t>Deepak Phenolics</w:t>
              </w:r>
            </w:ins>
          </w:p>
        </w:tc>
        <w:tc>
          <w:tcPr>
            <w:tcW w:w="1545" w:type="dxa"/>
            <w:hideMark/>
          </w:tcPr>
          <w:p w14:paraId="2A61AD99" w14:textId="77777777" w:rsidR="00613514" w:rsidRDefault="00613514" w:rsidP="00092529">
            <w:pPr>
              <w:spacing w:line="360" w:lineRule="auto"/>
              <w:jc w:val="both"/>
              <w:rPr>
                <w:ins w:id="34662" w:author="Ritu Kamra" w:date="2021-09-27T11:50:00Z"/>
                <w:rFonts w:ascii="Arial" w:hAnsi="Arial" w:cs="Arial"/>
              </w:rPr>
            </w:pPr>
            <w:ins w:id="34663" w:author="Ritu Kamra" w:date="2021-09-27T11:50:00Z">
              <w:r>
                <w:rPr>
                  <w:lang w:val="en-US"/>
                </w:rPr>
                <w:t>HOCL</w:t>
              </w:r>
            </w:ins>
          </w:p>
        </w:tc>
        <w:tc>
          <w:tcPr>
            <w:tcW w:w="1681" w:type="dxa"/>
            <w:hideMark/>
          </w:tcPr>
          <w:p w14:paraId="004D9DF4" w14:textId="77777777" w:rsidR="00613514" w:rsidRDefault="00613514" w:rsidP="00092529">
            <w:pPr>
              <w:spacing w:line="360" w:lineRule="auto"/>
              <w:jc w:val="both"/>
              <w:rPr>
                <w:ins w:id="34664" w:author="Ritu Kamra" w:date="2021-09-27T11:50:00Z"/>
                <w:rFonts w:ascii="Arial" w:hAnsi="Arial" w:cs="Arial"/>
              </w:rPr>
            </w:pPr>
            <w:ins w:id="34665" w:author="Ritu Kamra" w:date="2021-09-27T11:50:00Z">
              <w:r>
                <w:rPr>
                  <w:rFonts w:ascii="Arial" w:hAnsi="Arial" w:cs="Arial"/>
                </w:rPr>
                <w:t>INEOS</w:t>
              </w:r>
            </w:ins>
          </w:p>
        </w:tc>
        <w:tc>
          <w:tcPr>
            <w:tcW w:w="1542" w:type="dxa"/>
            <w:hideMark/>
          </w:tcPr>
          <w:p w14:paraId="3CB1452D" w14:textId="77777777" w:rsidR="00613514" w:rsidRDefault="00613514" w:rsidP="00092529">
            <w:pPr>
              <w:spacing w:line="360" w:lineRule="auto"/>
              <w:jc w:val="both"/>
              <w:rPr>
                <w:ins w:id="34666" w:author="Ritu Kamra" w:date="2021-09-27T11:50:00Z"/>
                <w:rFonts w:ascii="Arial" w:hAnsi="Arial" w:cs="Arial"/>
              </w:rPr>
            </w:pPr>
            <w:ins w:id="34667" w:author="Ritu Kamra" w:date="2021-09-27T11:50:00Z">
              <w:r>
                <w:rPr>
                  <w:rFonts w:ascii="Arial" w:hAnsi="Arial" w:cs="Arial"/>
                </w:rPr>
                <w:t>Sasol</w:t>
              </w:r>
            </w:ins>
          </w:p>
        </w:tc>
        <w:tc>
          <w:tcPr>
            <w:tcW w:w="1532" w:type="dxa"/>
          </w:tcPr>
          <w:p w14:paraId="77B79747" w14:textId="77777777" w:rsidR="00613514" w:rsidRDefault="00613514" w:rsidP="00092529">
            <w:pPr>
              <w:spacing w:line="360" w:lineRule="auto"/>
              <w:jc w:val="both"/>
              <w:rPr>
                <w:ins w:id="34668" w:author="Ritu Kamra" w:date="2021-09-27T11:50:00Z"/>
                <w:rFonts w:ascii="Arial" w:hAnsi="Arial" w:cs="Arial"/>
              </w:rPr>
            </w:pPr>
          </w:p>
        </w:tc>
      </w:tr>
      <w:tr w:rsidR="00613514" w14:paraId="5C64E386" w14:textId="77777777" w:rsidTr="00092529">
        <w:trPr>
          <w:ins w:id="34669" w:author="Ritu Kamra" w:date="2021-09-27T11:50:00Z"/>
        </w:trPr>
        <w:tc>
          <w:tcPr>
            <w:tcW w:w="1583" w:type="dxa"/>
            <w:hideMark/>
          </w:tcPr>
          <w:p w14:paraId="262BDEF0" w14:textId="77777777" w:rsidR="00613514" w:rsidRDefault="00613514" w:rsidP="00092529">
            <w:pPr>
              <w:spacing w:line="360" w:lineRule="auto"/>
              <w:jc w:val="both"/>
              <w:rPr>
                <w:ins w:id="34670" w:author="Ritu Kamra" w:date="2021-09-27T11:50:00Z"/>
                <w:rFonts w:ascii="Arial" w:hAnsi="Arial" w:cs="Arial"/>
              </w:rPr>
            </w:pPr>
            <w:ins w:id="34671" w:author="Ritu Kamra" w:date="2021-09-27T11:50:00Z">
              <w:r>
                <w:rPr>
                  <w:rFonts w:ascii="Arial" w:hAnsi="Arial" w:cs="Arial"/>
                </w:rPr>
                <w:t>Acetone</w:t>
              </w:r>
            </w:ins>
          </w:p>
        </w:tc>
        <w:tc>
          <w:tcPr>
            <w:tcW w:w="1610" w:type="dxa"/>
            <w:hideMark/>
          </w:tcPr>
          <w:p w14:paraId="7C1473F3" w14:textId="77777777" w:rsidR="00613514" w:rsidRDefault="00613514" w:rsidP="00092529">
            <w:pPr>
              <w:spacing w:line="360" w:lineRule="auto"/>
              <w:jc w:val="both"/>
              <w:rPr>
                <w:ins w:id="34672" w:author="Ritu Kamra" w:date="2021-09-27T11:50:00Z"/>
                <w:rFonts w:ascii="Arial" w:hAnsi="Arial" w:cs="Arial"/>
              </w:rPr>
            </w:pPr>
            <w:ins w:id="34673" w:author="Ritu Kamra" w:date="2021-09-27T11:50:00Z">
              <w:r>
                <w:rPr>
                  <w:rFonts w:ascii="Arial" w:hAnsi="Arial" w:cs="Arial"/>
                </w:rPr>
                <w:t>Hindustan Organic Chemicals Ltd.</w:t>
              </w:r>
            </w:ins>
          </w:p>
        </w:tc>
        <w:tc>
          <w:tcPr>
            <w:tcW w:w="1545" w:type="dxa"/>
            <w:hideMark/>
          </w:tcPr>
          <w:p w14:paraId="37B13E85" w14:textId="77777777" w:rsidR="00613514" w:rsidRDefault="00613514" w:rsidP="00092529">
            <w:pPr>
              <w:spacing w:line="360" w:lineRule="auto"/>
              <w:jc w:val="both"/>
              <w:rPr>
                <w:ins w:id="34674" w:author="Ritu Kamra" w:date="2021-09-27T11:50:00Z"/>
                <w:rFonts w:ascii="Arial" w:hAnsi="Arial" w:cs="Arial"/>
              </w:rPr>
            </w:pPr>
            <w:ins w:id="34675" w:author="Ritu Kamra" w:date="2021-09-27T11:50:00Z">
              <w:r>
                <w:rPr>
                  <w:rFonts w:ascii="Arial" w:hAnsi="Arial" w:cs="Arial"/>
                </w:rPr>
                <w:t>Deepak Phenolics Ltd</w:t>
              </w:r>
            </w:ins>
          </w:p>
        </w:tc>
        <w:tc>
          <w:tcPr>
            <w:tcW w:w="1681" w:type="dxa"/>
            <w:hideMark/>
          </w:tcPr>
          <w:p w14:paraId="25B836EE" w14:textId="77777777" w:rsidR="00613514" w:rsidRDefault="00613514" w:rsidP="00092529">
            <w:pPr>
              <w:spacing w:line="360" w:lineRule="auto"/>
              <w:jc w:val="both"/>
              <w:rPr>
                <w:ins w:id="34676" w:author="Ritu Kamra" w:date="2021-09-27T11:50:00Z"/>
                <w:rFonts w:ascii="Arial" w:hAnsi="Arial" w:cs="Arial"/>
              </w:rPr>
            </w:pPr>
            <w:ins w:id="34677" w:author="Ritu Kamra" w:date="2021-09-27T11:50:00Z">
              <w:r>
                <w:rPr>
                  <w:rFonts w:ascii="Arial" w:hAnsi="Arial" w:cs="Arial"/>
                </w:rPr>
                <w:t>Kumho P &amp; B Chemicals</w:t>
              </w:r>
            </w:ins>
          </w:p>
        </w:tc>
        <w:tc>
          <w:tcPr>
            <w:tcW w:w="1542" w:type="dxa"/>
            <w:hideMark/>
          </w:tcPr>
          <w:p w14:paraId="27200E4C" w14:textId="77777777" w:rsidR="00613514" w:rsidRDefault="00613514" w:rsidP="00092529">
            <w:pPr>
              <w:spacing w:line="360" w:lineRule="auto"/>
              <w:jc w:val="both"/>
              <w:rPr>
                <w:ins w:id="34678" w:author="Ritu Kamra" w:date="2021-09-27T11:50:00Z"/>
                <w:rFonts w:ascii="Arial" w:hAnsi="Arial" w:cs="Arial"/>
              </w:rPr>
            </w:pPr>
            <w:ins w:id="34679" w:author="Ritu Kamra" w:date="2021-09-27T11:50:00Z">
              <w:r>
                <w:rPr>
                  <w:rFonts w:ascii="Arial" w:hAnsi="Arial" w:cs="Arial"/>
                </w:rPr>
                <w:t>Solvay</w:t>
              </w:r>
            </w:ins>
          </w:p>
        </w:tc>
        <w:tc>
          <w:tcPr>
            <w:tcW w:w="1532" w:type="dxa"/>
            <w:hideMark/>
          </w:tcPr>
          <w:p w14:paraId="13D1382D" w14:textId="77777777" w:rsidR="00613514" w:rsidRDefault="00613514" w:rsidP="00092529">
            <w:pPr>
              <w:spacing w:line="360" w:lineRule="auto"/>
              <w:jc w:val="both"/>
              <w:rPr>
                <w:ins w:id="34680" w:author="Ritu Kamra" w:date="2021-09-27T11:50:00Z"/>
                <w:rFonts w:ascii="Arial" w:hAnsi="Arial" w:cs="Arial"/>
              </w:rPr>
            </w:pPr>
            <w:ins w:id="34681" w:author="Ritu Kamra" w:date="2021-09-27T11:50:00Z">
              <w:r>
                <w:rPr>
                  <w:rFonts w:ascii="Arial" w:hAnsi="Arial" w:cs="Arial"/>
                </w:rPr>
                <w:t>SABIC</w:t>
              </w:r>
            </w:ins>
          </w:p>
        </w:tc>
      </w:tr>
      <w:tr w:rsidR="00613514" w14:paraId="4EFD8957" w14:textId="77777777" w:rsidTr="00092529">
        <w:trPr>
          <w:ins w:id="34682" w:author="Ritu Kamra" w:date="2021-09-27T11:50:00Z"/>
        </w:trPr>
        <w:tc>
          <w:tcPr>
            <w:tcW w:w="1583" w:type="dxa"/>
            <w:hideMark/>
          </w:tcPr>
          <w:p w14:paraId="257968F8" w14:textId="77777777" w:rsidR="00613514" w:rsidRDefault="00613514" w:rsidP="00092529">
            <w:pPr>
              <w:spacing w:line="360" w:lineRule="auto"/>
              <w:jc w:val="both"/>
              <w:rPr>
                <w:ins w:id="34683" w:author="Ritu Kamra" w:date="2021-09-27T11:50:00Z"/>
                <w:rFonts w:ascii="Arial" w:hAnsi="Arial" w:cs="Arial"/>
              </w:rPr>
            </w:pPr>
            <w:ins w:id="34684" w:author="Ritu Kamra" w:date="2021-09-27T11:50:00Z">
              <w:r>
                <w:rPr>
                  <w:rFonts w:ascii="Arial" w:hAnsi="Arial" w:cs="Arial"/>
                </w:rPr>
                <w:t>Propylene</w:t>
              </w:r>
            </w:ins>
          </w:p>
        </w:tc>
        <w:tc>
          <w:tcPr>
            <w:tcW w:w="1610" w:type="dxa"/>
            <w:hideMark/>
          </w:tcPr>
          <w:p w14:paraId="3DBCAB0A" w14:textId="77777777" w:rsidR="00613514" w:rsidRDefault="00613514" w:rsidP="00092529">
            <w:pPr>
              <w:spacing w:line="360" w:lineRule="auto"/>
              <w:jc w:val="both"/>
              <w:rPr>
                <w:ins w:id="34685" w:author="Ritu Kamra" w:date="2021-09-27T11:50:00Z"/>
                <w:rFonts w:ascii="Arial" w:hAnsi="Arial" w:cs="Arial"/>
              </w:rPr>
            </w:pPr>
            <w:ins w:id="34686" w:author="Ritu Kamra" w:date="2021-09-27T11:50:00Z">
              <w:r>
                <w:rPr>
                  <w:rFonts w:ascii="Arial" w:hAnsi="Arial" w:cs="Arial"/>
                </w:rPr>
                <w:t>Manali Petrochemical</w:t>
              </w:r>
            </w:ins>
          </w:p>
        </w:tc>
        <w:tc>
          <w:tcPr>
            <w:tcW w:w="1545" w:type="dxa"/>
            <w:hideMark/>
          </w:tcPr>
          <w:p w14:paraId="09FA7A46" w14:textId="77777777" w:rsidR="00613514" w:rsidRDefault="00613514" w:rsidP="00092529">
            <w:pPr>
              <w:spacing w:line="360" w:lineRule="auto"/>
              <w:jc w:val="both"/>
              <w:rPr>
                <w:ins w:id="34687" w:author="Ritu Kamra" w:date="2021-09-27T11:50:00Z"/>
                <w:rFonts w:ascii="Arial" w:hAnsi="Arial" w:cs="Arial"/>
              </w:rPr>
            </w:pPr>
            <w:ins w:id="34688" w:author="Ritu Kamra" w:date="2021-09-27T11:50:00Z">
              <w:r>
                <w:rPr>
                  <w:rFonts w:ascii="Arial" w:hAnsi="Arial" w:cs="Arial"/>
                </w:rPr>
                <w:t>Dow</w:t>
              </w:r>
            </w:ins>
          </w:p>
        </w:tc>
        <w:tc>
          <w:tcPr>
            <w:tcW w:w="1681" w:type="dxa"/>
            <w:hideMark/>
          </w:tcPr>
          <w:p w14:paraId="69318886" w14:textId="77777777" w:rsidR="00613514" w:rsidRDefault="00613514" w:rsidP="00092529">
            <w:pPr>
              <w:spacing w:line="360" w:lineRule="auto"/>
              <w:jc w:val="both"/>
              <w:rPr>
                <w:ins w:id="34689" w:author="Ritu Kamra" w:date="2021-09-27T11:50:00Z"/>
                <w:rFonts w:ascii="Arial" w:hAnsi="Arial" w:cs="Arial"/>
              </w:rPr>
            </w:pPr>
            <w:ins w:id="34690" w:author="Ritu Kamra" w:date="2021-09-27T11:50:00Z">
              <w:r>
                <w:rPr>
                  <w:rFonts w:ascii="Arial" w:hAnsi="Arial" w:cs="Arial"/>
                </w:rPr>
                <w:t>BASF SE</w:t>
              </w:r>
            </w:ins>
          </w:p>
        </w:tc>
        <w:tc>
          <w:tcPr>
            <w:tcW w:w="1542" w:type="dxa"/>
            <w:hideMark/>
          </w:tcPr>
          <w:p w14:paraId="2C4F6641" w14:textId="77777777" w:rsidR="00613514" w:rsidRDefault="00613514" w:rsidP="00092529">
            <w:pPr>
              <w:spacing w:line="360" w:lineRule="auto"/>
              <w:jc w:val="both"/>
              <w:rPr>
                <w:ins w:id="34691" w:author="Ritu Kamra" w:date="2021-09-27T11:50:00Z"/>
                <w:rFonts w:ascii="Arial" w:hAnsi="Arial" w:cs="Arial"/>
              </w:rPr>
            </w:pPr>
            <w:ins w:id="34692" w:author="Ritu Kamra" w:date="2021-09-27T11:50:00Z">
              <w:r>
                <w:rPr>
                  <w:rFonts w:ascii="Arial" w:hAnsi="Arial" w:cs="Arial"/>
                </w:rPr>
                <w:t>INEOS</w:t>
              </w:r>
            </w:ins>
          </w:p>
        </w:tc>
        <w:tc>
          <w:tcPr>
            <w:tcW w:w="1532" w:type="dxa"/>
            <w:hideMark/>
          </w:tcPr>
          <w:p w14:paraId="7D12A2D4" w14:textId="77777777" w:rsidR="00613514" w:rsidRDefault="00613514" w:rsidP="00092529">
            <w:pPr>
              <w:spacing w:line="360" w:lineRule="auto"/>
              <w:jc w:val="both"/>
              <w:rPr>
                <w:ins w:id="34693" w:author="Ritu Kamra" w:date="2021-09-27T11:50:00Z"/>
                <w:rFonts w:ascii="Arial" w:hAnsi="Arial" w:cs="Arial"/>
              </w:rPr>
            </w:pPr>
            <w:ins w:id="34694" w:author="Ritu Kamra" w:date="2021-09-27T11:50:00Z">
              <w:r>
                <w:rPr>
                  <w:rFonts w:ascii="Arial" w:hAnsi="Arial" w:cs="Arial"/>
                </w:rPr>
                <w:t>Sumitomo Chemical Co. Ltd.</w:t>
              </w:r>
            </w:ins>
          </w:p>
        </w:tc>
      </w:tr>
      <w:tr w:rsidR="00613514" w14:paraId="1755B659" w14:textId="77777777" w:rsidTr="00092529">
        <w:trPr>
          <w:ins w:id="34695" w:author="Ritu Kamra" w:date="2021-09-27T11:50:00Z"/>
        </w:trPr>
        <w:tc>
          <w:tcPr>
            <w:tcW w:w="1583" w:type="dxa"/>
            <w:hideMark/>
          </w:tcPr>
          <w:p w14:paraId="6F8A9EDA" w14:textId="77777777" w:rsidR="00613514" w:rsidRDefault="00613514" w:rsidP="00092529">
            <w:pPr>
              <w:spacing w:line="360" w:lineRule="auto"/>
              <w:jc w:val="both"/>
              <w:rPr>
                <w:ins w:id="34696" w:author="Ritu Kamra" w:date="2021-09-27T11:50:00Z"/>
                <w:rFonts w:ascii="Arial" w:hAnsi="Arial" w:cs="Arial"/>
              </w:rPr>
            </w:pPr>
            <w:ins w:id="34697" w:author="Ritu Kamra" w:date="2021-09-27T11:50:00Z">
              <w:r>
                <w:rPr>
                  <w:rFonts w:ascii="Arial" w:hAnsi="Arial" w:cs="Arial"/>
                </w:rPr>
                <w:t>NAOH</w:t>
              </w:r>
            </w:ins>
          </w:p>
        </w:tc>
        <w:tc>
          <w:tcPr>
            <w:tcW w:w="1610" w:type="dxa"/>
            <w:hideMark/>
          </w:tcPr>
          <w:p w14:paraId="33FCFFA4" w14:textId="77777777" w:rsidR="00613514" w:rsidRDefault="00613514" w:rsidP="00092529">
            <w:pPr>
              <w:spacing w:line="360" w:lineRule="auto"/>
              <w:jc w:val="both"/>
              <w:rPr>
                <w:ins w:id="34698" w:author="Ritu Kamra" w:date="2021-09-27T11:50:00Z"/>
                <w:rFonts w:ascii="Arial" w:hAnsi="Arial" w:cs="Arial"/>
              </w:rPr>
            </w:pPr>
            <w:ins w:id="34699" w:author="Ritu Kamra" w:date="2021-09-27T11:50:00Z">
              <w:r>
                <w:rPr>
                  <w:rFonts w:ascii="Arial" w:hAnsi="Arial" w:cs="Arial"/>
                </w:rPr>
                <w:t>Tata Chemicals Ltd.</w:t>
              </w:r>
            </w:ins>
          </w:p>
        </w:tc>
        <w:tc>
          <w:tcPr>
            <w:tcW w:w="1545" w:type="dxa"/>
            <w:hideMark/>
          </w:tcPr>
          <w:p w14:paraId="0BE80688" w14:textId="77777777" w:rsidR="00613514" w:rsidRDefault="00613514" w:rsidP="00092529">
            <w:pPr>
              <w:spacing w:line="360" w:lineRule="auto"/>
              <w:jc w:val="both"/>
              <w:rPr>
                <w:ins w:id="34700" w:author="Ritu Kamra" w:date="2021-09-27T11:50:00Z"/>
                <w:rFonts w:ascii="Arial" w:hAnsi="Arial" w:cs="Arial"/>
              </w:rPr>
            </w:pPr>
            <w:ins w:id="34701" w:author="Ritu Kamra" w:date="2021-09-27T11:50:00Z">
              <w:r>
                <w:rPr>
                  <w:rFonts w:ascii="Arial" w:hAnsi="Arial" w:cs="Arial"/>
                </w:rPr>
                <w:t>Gujarat Alkalies and Chemicals Limited</w:t>
              </w:r>
            </w:ins>
          </w:p>
        </w:tc>
        <w:tc>
          <w:tcPr>
            <w:tcW w:w="1681" w:type="dxa"/>
            <w:hideMark/>
          </w:tcPr>
          <w:p w14:paraId="5F4F3B9D" w14:textId="77777777" w:rsidR="00613514" w:rsidRDefault="00613514" w:rsidP="00092529">
            <w:pPr>
              <w:spacing w:line="360" w:lineRule="auto"/>
              <w:jc w:val="both"/>
              <w:rPr>
                <w:ins w:id="34702" w:author="Ritu Kamra" w:date="2021-09-27T11:50:00Z"/>
                <w:rFonts w:ascii="Arial" w:hAnsi="Arial" w:cs="Arial"/>
              </w:rPr>
            </w:pPr>
            <w:ins w:id="34703" w:author="Ritu Kamra" w:date="2021-09-27T11:50:00Z">
              <w:r>
                <w:rPr>
                  <w:rFonts w:ascii="Arial" w:hAnsi="Arial" w:cs="Arial"/>
                </w:rPr>
                <w:t>Solvay Chemicals</w:t>
              </w:r>
            </w:ins>
          </w:p>
        </w:tc>
        <w:tc>
          <w:tcPr>
            <w:tcW w:w="1542" w:type="dxa"/>
            <w:hideMark/>
          </w:tcPr>
          <w:p w14:paraId="7DAED651" w14:textId="77777777" w:rsidR="00613514" w:rsidRDefault="00613514" w:rsidP="00092529">
            <w:pPr>
              <w:spacing w:line="360" w:lineRule="auto"/>
              <w:jc w:val="both"/>
              <w:rPr>
                <w:ins w:id="34704" w:author="Ritu Kamra" w:date="2021-09-27T11:50:00Z"/>
                <w:rFonts w:ascii="Arial" w:hAnsi="Arial" w:cs="Arial"/>
              </w:rPr>
            </w:pPr>
            <w:ins w:id="34705" w:author="Ritu Kamra" w:date="2021-09-27T11:50:00Z">
              <w:r>
                <w:rPr>
                  <w:rFonts w:ascii="Arial" w:hAnsi="Arial" w:cs="Arial"/>
                </w:rPr>
                <w:t>Aditya Birla Chemicals (India) Limited</w:t>
              </w:r>
            </w:ins>
          </w:p>
        </w:tc>
        <w:tc>
          <w:tcPr>
            <w:tcW w:w="1532" w:type="dxa"/>
            <w:hideMark/>
          </w:tcPr>
          <w:p w14:paraId="3760CAED" w14:textId="77777777" w:rsidR="00613514" w:rsidRDefault="00613514" w:rsidP="00092529">
            <w:pPr>
              <w:spacing w:line="360" w:lineRule="auto"/>
              <w:jc w:val="both"/>
              <w:rPr>
                <w:ins w:id="34706" w:author="Ritu Kamra" w:date="2021-09-27T11:50:00Z"/>
                <w:rFonts w:ascii="Arial" w:hAnsi="Arial" w:cs="Arial"/>
              </w:rPr>
            </w:pPr>
            <w:ins w:id="34707" w:author="Ritu Kamra" w:date="2021-09-27T11:50:00Z">
              <w:r>
                <w:rPr>
                  <w:rFonts w:ascii="Arial" w:hAnsi="Arial" w:cs="Arial"/>
                </w:rPr>
                <w:t>Dow</w:t>
              </w:r>
            </w:ins>
          </w:p>
        </w:tc>
      </w:tr>
      <w:tr w:rsidR="00613514" w14:paraId="1A5D85F0" w14:textId="77777777" w:rsidTr="00092529">
        <w:trPr>
          <w:ins w:id="34708" w:author="Ritu Kamra" w:date="2021-09-27T11:50:00Z"/>
        </w:trPr>
        <w:tc>
          <w:tcPr>
            <w:tcW w:w="1583" w:type="dxa"/>
            <w:hideMark/>
          </w:tcPr>
          <w:p w14:paraId="4E413C6A" w14:textId="77777777" w:rsidR="00613514" w:rsidRDefault="00613514" w:rsidP="00092529">
            <w:pPr>
              <w:spacing w:line="360" w:lineRule="auto"/>
              <w:jc w:val="both"/>
              <w:rPr>
                <w:ins w:id="34709" w:author="Ritu Kamra" w:date="2021-09-27T11:50:00Z"/>
                <w:rFonts w:ascii="Arial" w:hAnsi="Arial" w:cs="Arial"/>
              </w:rPr>
            </w:pPr>
            <w:ins w:id="34710" w:author="Ritu Kamra" w:date="2021-09-27T11:50:00Z">
              <w:r>
                <w:rPr>
                  <w:rFonts w:ascii="Arial" w:hAnsi="Arial" w:cs="Arial"/>
                </w:rPr>
                <w:t>Cl2 Gas</w:t>
              </w:r>
            </w:ins>
          </w:p>
        </w:tc>
        <w:tc>
          <w:tcPr>
            <w:tcW w:w="1610" w:type="dxa"/>
            <w:hideMark/>
          </w:tcPr>
          <w:p w14:paraId="37B77E4F" w14:textId="77777777" w:rsidR="00613514" w:rsidRDefault="00613514" w:rsidP="00092529">
            <w:pPr>
              <w:spacing w:line="360" w:lineRule="auto"/>
              <w:jc w:val="both"/>
              <w:rPr>
                <w:ins w:id="34711" w:author="Ritu Kamra" w:date="2021-09-27T11:50:00Z"/>
                <w:rFonts w:ascii="Arial" w:hAnsi="Arial" w:cs="Arial"/>
              </w:rPr>
            </w:pPr>
            <w:ins w:id="34712" w:author="Ritu Kamra" w:date="2021-09-27T11:50:00Z">
              <w:r>
                <w:rPr>
                  <w:rFonts w:ascii="Arial" w:hAnsi="Arial" w:cs="Arial"/>
                </w:rPr>
                <w:t>Tata Chemicals Ltd.</w:t>
              </w:r>
            </w:ins>
          </w:p>
        </w:tc>
        <w:tc>
          <w:tcPr>
            <w:tcW w:w="1545" w:type="dxa"/>
            <w:hideMark/>
          </w:tcPr>
          <w:p w14:paraId="15756156" w14:textId="77777777" w:rsidR="00613514" w:rsidRDefault="00613514" w:rsidP="00092529">
            <w:pPr>
              <w:spacing w:line="360" w:lineRule="auto"/>
              <w:jc w:val="both"/>
              <w:rPr>
                <w:ins w:id="34713" w:author="Ritu Kamra" w:date="2021-09-27T11:50:00Z"/>
                <w:rFonts w:ascii="Arial" w:hAnsi="Arial" w:cs="Arial"/>
              </w:rPr>
            </w:pPr>
            <w:ins w:id="34714" w:author="Ritu Kamra" w:date="2021-09-27T11:50:00Z">
              <w:r>
                <w:rPr>
                  <w:rFonts w:ascii="Arial" w:hAnsi="Arial" w:cs="Arial"/>
                </w:rPr>
                <w:t>Gujarat Alkali and Chemicals Limited</w:t>
              </w:r>
            </w:ins>
          </w:p>
        </w:tc>
        <w:tc>
          <w:tcPr>
            <w:tcW w:w="1681" w:type="dxa"/>
            <w:hideMark/>
          </w:tcPr>
          <w:p w14:paraId="5323E267" w14:textId="77777777" w:rsidR="00613514" w:rsidRDefault="00613514" w:rsidP="00092529">
            <w:pPr>
              <w:spacing w:line="360" w:lineRule="auto"/>
              <w:jc w:val="both"/>
              <w:rPr>
                <w:ins w:id="34715" w:author="Ritu Kamra" w:date="2021-09-27T11:50:00Z"/>
                <w:rFonts w:ascii="Arial" w:hAnsi="Arial" w:cs="Arial"/>
              </w:rPr>
            </w:pPr>
            <w:ins w:id="34716" w:author="Ritu Kamra" w:date="2021-09-27T11:50:00Z">
              <w:r>
                <w:rPr>
                  <w:rFonts w:ascii="Arial" w:hAnsi="Arial" w:cs="Arial"/>
                </w:rPr>
                <w:t>Hanwha Chemical Corporation</w:t>
              </w:r>
            </w:ins>
          </w:p>
        </w:tc>
        <w:tc>
          <w:tcPr>
            <w:tcW w:w="1542" w:type="dxa"/>
            <w:hideMark/>
          </w:tcPr>
          <w:p w14:paraId="22B1722B" w14:textId="77777777" w:rsidR="00613514" w:rsidRDefault="00613514" w:rsidP="00092529">
            <w:pPr>
              <w:spacing w:line="360" w:lineRule="auto"/>
              <w:jc w:val="both"/>
              <w:rPr>
                <w:ins w:id="34717" w:author="Ritu Kamra" w:date="2021-09-27T11:50:00Z"/>
                <w:rFonts w:ascii="Arial" w:hAnsi="Arial" w:cs="Arial"/>
              </w:rPr>
            </w:pPr>
            <w:ins w:id="34718" w:author="Ritu Kamra" w:date="2021-09-27T11:50:00Z">
              <w:r>
                <w:rPr>
                  <w:rFonts w:ascii="Arial" w:hAnsi="Arial" w:cs="Arial"/>
                </w:rPr>
                <w:t>Occidental Petroleum Corporation</w:t>
              </w:r>
            </w:ins>
          </w:p>
        </w:tc>
        <w:tc>
          <w:tcPr>
            <w:tcW w:w="1532" w:type="dxa"/>
            <w:hideMark/>
          </w:tcPr>
          <w:p w14:paraId="0C75B2EB" w14:textId="77777777" w:rsidR="00613514" w:rsidRDefault="00613514" w:rsidP="00092529">
            <w:pPr>
              <w:spacing w:line="360" w:lineRule="auto"/>
              <w:jc w:val="both"/>
              <w:rPr>
                <w:ins w:id="34719" w:author="Ritu Kamra" w:date="2021-09-27T11:50:00Z"/>
                <w:rFonts w:ascii="Arial" w:hAnsi="Arial" w:cs="Arial"/>
              </w:rPr>
            </w:pPr>
            <w:ins w:id="34720" w:author="Ritu Kamra" w:date="2021-09-27T11:50:00Z">
              <w:r>
                <w:rPr>
                  <w:rFonts w:ascii="Arial" w:hAnsi="Arial" w:cs="Arial"/>
                </w:rPr>
                <w:t>PPG Industries</w:t>
              </w:r>
            </w:ins>
          </w:p>
        </w:tc>
      </w:tr>
      <w:tr w:rsidR="00613514" w14:paraId="38DCEEA9" w14:textId="77777777" w:rsidTr="00092529">
        <w:trPr>
          <w:ins w:id="34721" w:author="Ritu Kamra" w:date="2021-09-27T11:50:00Z"/>
        </w:trPr>
        <w:tc>
          <w:tcPr>
            <w:tcW w:w="1583" w:type="dxa"/>
            <w:hideMark/>
          </w:tcPr>
          <w:p w14:paraId="10E8143E" w14:textId="77777777" w:rsidR="00613514" w:rsidRDefault="00613514" w:rsidP="00092529">
            <w:pPr>
              <w:spacing w:line="360" w:lineRule="auto"/>
              <w:jc w:val="both"/>
              <w:rPr>
                <w:ins w:id="34722" w:author="Ritu Kamra" w:date="2021-09-27T11:50:00Z"/>
                <w:rFonts w:ascii="Arial" w:hAnsi="Arial" w:cs="Arial"/>
              </w:rPr>
            </w:pPr>
            <w:ins w:id="34723" w:author="Ritu Kamra" w:date="2021-09-27T11:50:00Z">
              <w:r>
                <w:rPr>
                  <w:rFonts w:ascii="Arial" w:hAnsi="Arial" w:cs="Arial"/>
                </w:rPr>
                <w:t>BPA</w:t>
              </w:r>
            </w:ins>
          </w:p>
        </w:tc>
        <w:tc>
          <w:tcPr>
            <w:tcW w:w="1610" w:type="dxa"/>
            <w:hideMark/>
          </w:tcPr>
          <w:p w14:paraId="325D5003" w14:textId="77777777" w:rsidR="00613514" w:rsidRDefault="00613514" w:rsidP="00092529">
            <w:pPr>
              <w:spacing w:line="360" w:lineRule="auto"/>
              <w:jc w:val="both"/>
              <w:rPr>
                <w:ins w:id="34724" w:author="Ritu Kamra" w:date="2021-09-27T11:50:00Z"/>
                <w:rFonts w:ascii="Arial" w:hAnsi="Arial" w:cs="Arial"/>
              </w:rPr>
            </w:pPr>
            <w:ins w:id="34725" w:author="Ritu Kamra" w:date="2021-09-27T11:50:00Z">
              <w:r>
                <w:rPr>
                  <w:rFonts w:ascii="Arial" w:hAnsi="Arial" w:cs="Arial"/>
                </w:rPr>
                <w:t>Atul Ltd.</w:t>
              </w:r>
            </w:ins>
          </w:p>
        </w:tc>
        <w:tc>
          <w:tcPr>
            <w:tcW w:w="1545" w:type="dxa"/>
            <w:hideMark/>
          </w:tcPr>
          <w:p w14:paraId="40D3537D" w14:textId="77777777" w:rsidR="00613514" w:rsidRDefault="00613514" w:rsidP="00092529">
            <w:pPr>
              <w:spacing w:line="360" w:lineRule="auto"/>
              <w:jc w:val="both"/>
              <w:rPr>
                <w:ins w:id="34726" w:author="Ritu Kamra" w:date="2021-09-27T11:50:00Z"/>
                <w:rFonts w:ascii="Arial" w:hAnsi="Arial" w:cs="Arial"/>
              </w:rPr>
            </w:pPr>
            <w:ins w:id="34727" w:author="Ritu Kamra" w:date="2021-09-27T11:50:00Z">
              <w:r>
                <w:rPr>
                  <w:rFonts w:ascii="Arial" w:hAnsi="Arial" w:cs="Arial"/>
                </w:rPr>
                <w:t>Dow Chemical</w:t>
              </w:r>
            </w:ins>
          </w:p>
        </w:tc>
        <w:tc>
          <w:tcPr>
            <w:tcW w:w="1681" w:type="dxa"/>
            <w:hideMark/>
          </w:tcPr>
          <w:p w14:paraId="0636B86F" w14:textId="77777777" w:rsidR="00613514" w:rsidRDefault="00613514" w:rsidP="00092529">
            <w:pPr>
              <w:spacing w:line="360" w:lineRule="auto"/>
              <w:jc w:val="both"/>
              <w:rPr>
                <w:ins w:id="34728" w:author="Ritu Kamra" w:date="2021-09-27T11:50:00Z"/>
                <w:rFonts w:ascii="Arial" w:hAnsi="Arial" w:cs="Arial"/>
              </w:rPr>
            </w:pPr>
            <w:ins w:id="34729" w:author="Ritu Kamra" w:date="2021-09-27T11:50:00Z">
              <w:r>
                <w:rPr>
                  <w:rFonts w:ascii="Arial" w:hAnsi="Arial" w:cs="Arial"/>
                </w:rPr>
                <w:t>LG Chem</w:t>
              </w:r>
            </w:ins>
          </w:p>
        </w:tc>
        <w:tc>
          <w:tcPr>
            <w:tcW w:w="1542" w:type="dxa"/>
            <w:hideMark/>
          </w:tcPr>
          <w:p w14:paraId="7C4E1B84" w14:textId="77777777" w:rsidR="00613514" w:rsidRDefault="00613514" w:rsidP="00092529">
            <w:pPr>
              <w:spacing w:line="360" w:lineRule="auto"/>
              <w:jc w:val="both"/>
              <w:rPr>
                <w:ins w:id="34730" w:author="Ritu Kamra" w:date="2021-09-27T11:50:00Z"/>
                <w:rFonts w:ascii="Arial" w:hAnsi="Arial" w:cs="Arial"/>
              </w:rPr>
            </w:pPr>
            <w:ins w:id="34731" w:author="Ritu Kamra" w:date="2021-09-27T11:50:00Z">
              <w:r>
                <w:rPr>
                  <w:rFonts w:ascii="Arial" w:hAnsi="Arial" w:cs="Arial"/>
                </w:rPr>
                <w:t>Mitsubishi Chemical</w:t>
              </w:r>
            </w:ins>
          </w:p>
        </w:tc>
        <w:tc>
          <w:tcPr>
            <w:tcW w:w="1532" w:type="dxa"/>
            <w:hideMark/>
          </w:tcPr>
          <w:p w14:paraId="5B8282B3" w14:textId="77777777" w:rsidR="00613514" w:rsidRDefault="00613514" w:rsidP="00092529">
            <w:pPr>
              <w:spacing w:line="360" w:lineRule="auto"/>
              <w:jc w:val="both"/>
              <w:rPr>
                <w:ins w:id="34732" w:author="Ritu Kamra" w:date="2021-09-27T11:50:00Z"/>
                <w:rFonts w:ascii="Arial" w:hAnsi="Arial" w:cs="Arial"/>
              </w:rPr>
            </w:pPr>
            <w:ins w:id="34733" w:author="Ritu Kamra" w:date="2021-09-27T11:50:00Z">
              <w:r>
                <w:rPr>
                  <w:rFonts w:ascii="Arial" w:hAnsi="Arial" w:cs="Arial"/>
                </w:rPr>
                <w:t>Mitsui Chemicals</w:t>
              </w:r>
            </w:ins>
          </w:p>
        </w:tc>
      </w:tr>
      <w:tr w:rsidR="00613514" w14:paraId="2AABDFB2" w14:textId="77777777" w:rsidTr="00092529">
        <w:trPr>
          <w:ins w:id="34734" w:author="Ritu Kamra" w:date="2021-09-27T11:50:00Z"/>
        </w:trPr>
        <w:tc>
          <w:tcPr>
            <w:tcW w:w="1583" w:type="dxa"/>
            <w:hideMark/>
          </w:tcPr>
          <w:p w14:paraId="0EBC96E0" w14:textId="77777777" w:rsidR="00613514" w:rsidRDefault="00613514" w:rsidP="00092529">
            <w:pPr>
              <w:spacing w:line="360" w:lineRule="auto"/>
              <w:jc w:val="both"/>
              <w:rPr>
                <w:ins w:id="34735" w:author="Ritu Kamra" w:date="2021-09-27T11:50:00Z"/>
                <w:rFonts w:ascii="Arial" w:hAnsi="Arial" w:cs="Arial"/>
              </w:rPr>
            </w:pPr>
            <w:ins w:id="34736" w:author="Ritu Kamra" w:date="2021-09-27T11:50:00Z">
              <w:r>
                <w:rPr>
                  <w:rFonts w:ascii="Arial" w:hAnsi="Arial" w:cs="Arial"/>
                </w:rPr>
                <w:t>ECH</w:t>
              </w:r>
            </w:ins>
          </w:p>
        </w:tc>
        <w:tc>
          <w:tcPr>
            <w:tcW w:w="1610" w:type="dxa"/>
            <w:hideMark/>
          </w:tcPr>
          <w:p w14:paraId="73F4BBCE" w14:textId="77777777" w:rsidR="00613514" w:rsidRDefault="00613514" w:rsidP="00092529">
            <w:pPr>
              <w:spacing w:line="360" w:lineRule="auto"/>
              <w:jc w:val="both"/>
              <w:rPr>
                <w:ins w:id="34737" w:author="Ritu Kamra" w:date="2021-09-27T11:50:00Z"/>
                <w:rFonts w:ascii="Arial" w:hAnsi="Arial" w:cs="Arial"/>
              </w:rPr>
            </w:pPr>
            <w:ins w:id="34738" w:author="Ritu Kamra" w:date="2021-09-27T11:50:00Z">
              <w:r>
                <w:rPr>
                  <w:rFonts w:ascii="Arial" w:hAnsi="Arial" w:cs="Arial"/>
                </w:rPr>
                <w:t>Dow Chemical</w:t>
              </w:r>
            </w:ins>
          </w:p>
        </w:tc>
        <w:tc>
          <w:tcPr>
            <w:tcW w:w="1545" w:type="dxa"/>
            <w:hideMark/>
          </w:tcPr>
          <w:p w14:paraId="0ED5C307" w14:textId="77777777" w:rsidR="00613514" w:rsidRDefault="00613514" w:rsidP="00092529">
            <w:pPr>
              <w:spacing w:line="360" w:lineRule="auto"/>
              <w:jc w:val="both"/>
              <w:rPr>
                <w:ins w:id="34739" w:author="Ritu Kamra" w:date="2021-09-27T11:50:00Z"/>
                <w:rFonts w:ascii="Arial" w:hAnsi="Arial" w:cs="Arial"/>
              </w:rPr>
            </w:pPr>
            <w:ins w:id="34740" w:author="Ritu Kamra" w:date="2021-09-27T11:50:00Z">
              <w:r>
                <w:rPr>
                  <w:rFonts w:ascii="Arial" w:hAnsi="Arial" w:cs="Arial"/>
                </w:rPr>
                <w:t>Solvay SA</w:t>
              </w:r>
            </w:ins>
          </w:p>
        </w:tc>
        <w:tc>
          <w:tcPr>
            <w:tcW w:w="1681" w:type="dxa"/>
            <w:hideMark/>
          </w:tcPr>
          <w:p w14:paraId="39A79A51" w14:textId="77777777" w:rsidR="00613514" w:rsidRDefault="00613514" w:rsidP="00092529">
            <w:pPr>
              <w:spacing w:line="360" w:lineRule="auto"/>
              <w:jc w:val="both"/>
              <w:rPr>
                <w:ins w:id="34741" w:author="Ritu Kamra" w:date="2021-09-27T11:50:00Z"/>
                <w:rFonts w:ascii="Arial" w:hAnsi="Arial" w:cs="Arial"/>
              </w:rPr>
            </w:pPr>
            <w:ins w:id="34742" w:author="Ritu Kamra" w:date="2021-09-27T11:50:00Z">
              <w:r>
                <w:rPr>
                  <w:rFonts w:ascii="Arial" w:hAnsi="Arial" w:cs="Arial"/>
                </w:rPr>
                <w:t>Momentive Performance Materials Inc.</w:t>
              </w:r>
            </w:ins>
          </w:p>
        </w:tc>
        <w:tc>
          <w:tcPr>
            <w:tcW w:w="1542" w:type="dxa"/>
            <w:hideMark/>
          </w:tcPr>
          <w:p w14:paraId="6DD7E6CC" w14:textId="77777777" w:rsidR="00613514" w:rsidRDefault="00613514" w:rsidP="00092529">
            <w:pPr>
              <w:spacing w:line="360" w:lineRule="auto"/>
              <w:jc w:val="both"/>
              <w:rPr>
                <w:ins w:id="34743" w:author="Ritu Kamra" w:date="2021-09-27T11:50:00Z"/>
                <w:rFonts w:ascii="Arial" w:hAnsi="Arial" w:cs="Arial"/>
              </w:rPr>
            </w:pPr>
            <w:ins w:id="34744" w:author="Ritu Kamra" w:date="2021-09-27T11:50:00Z">
              <w:r>
                <w:rPr>
                  <w:rFonts w:ascii="Arial" w:hAnsi="Arial" w:cs="Arial"/>
                </w:rPr>
                <w:t>Solvay Chemicals</w:t>
              </w:r>
            </w:ins>
          </w:p>
        </w:tc>
        <w:tc>
          <w:tcPr>
            <w:tcW w:w="1532" w:type="dxa"/>
            <w:hideMark/>
          </w:tcPr>
          <w:p w14:paraId="0EBE03FE" w14:textId="77777777" w:rsidR="00613514" w:rsidRDefault="00613514" w:rsidP="00092529">
            <w:pPr>
              <w:spacing w:line="360" w:lineRule="auto"/>
              <w:jc w:val="both"/>
              <w:rPr>
                <w:ins w:id="34745" w:author="Ritu Kamra" w:date="2021-09-27T11:50:00Z"/>
                <w:rFonts w:ascii="Arial" w:hAnsi="Arial" w:cs="Arial"/>
              </w:rPr>
            </w:pPr>
            <w:ins w:id="34746" w:author="Ritu Kamra" w:date="2021-09-27T11:50:00Z">
              <w:r>
                <w:rPr>
                  <w:rFonts w:ascii="Arial" w:hAnsi="Arial" w:cs="Arial"/>
                </w:rPr>
                <w:t>NAMA Chemicals</w:t>
              </w:r>
            </w:ins>
          </w:p>
        </w:tc>
      </w:tr>
      <w:tr w:rsidR="00613514" w14:paraId="4DEA0583" w14:textId="77777777" w:rsidTr="00092529">
        <w:trPr>
          <w:ins w:id="34747" w:author="Ritu Kamra" w:date="2021-09-27T11:50:00Z"/>
        </w:trPr>
        <w:tc>
          <w:tcPr>
            <w:tcW w:w="1583" w:type="dxa"/>
            <w:hideMark/>
          </w:tcPr>
          <w:p w14:paraId="1EB180E4" w14:textId="77777777" w:rsidR="00613514" w:rsidRDefault="00613514" w:rsidP="00092529">
            <w:pPr>
              <w:spacing w:line="360" w:lineRule="auto"/>
              <w:jc w:val="both"/>
              <w:rPr>
                <w:ins w:id="34748" w:author="Ritu Kamra" w:date="2021-09-27T11:50:00Z"/>
                <w:rFonts w:ascii="Arial" w:hAnsi="Arial" w:cs="Arial"/>
              </w:rPr>
            </w:pPr>
            <w:ins w:id="34749" w:author="Ritu Kamra" w:date="2021-09-27T11:50:00Z">
              <w:r>
                <w:rPr>
                  <w:rFonts w:ascii="Arial" w:hAnsi="Arial" w:cs="Arial"/>
                </w:rPr>
                <w:t>Toluene</w:t>
              </w:r>
            </w:ins>
          </w:p>
        </w:tc>
        <w:tc>
          <w:tcPr>
            <w:tcW w:w="1610" w:type="dxa"/>
          </w:tcPr>
          <w:p w14:paraId="1AAA5A69" w14:textId="77777777" w:rsidR="00613514" w:rsidRDefault="00613514" w:rsidP="00092529">
            <w:pPr>
              <w:jc w:val="both"/>
              <w:rPr>
                <w:ins w:id="34750" w:author="Ritu Kamra" w:date="2021-09-27T11:50:00Z"/>
                <w:rFonts w:ascii="Georgia" w:hAnsi="Georgia" w:cs="Calibri"/>
                <w:color w:val="000000"/>
              </w:rPr>
            </w:pPr>
            <w:ins w:id="34751" w:author="Ritu Kamra" w:date="2021-09-27T11:50:00Z">
              <w:r>
                <w:rPr>
                  <w:rFonts w:ascii="Georgia" w:hAnsi="Georgia"/>
                  <w:color w:val="000000"/>
                </w:rPr>
                <w:t>Reliance Industries</w:t>
              </w:r>
            </w:ins>
          </w:p>
          <w:p w14:paraId="145B2EBC" w14:textId="77777777" w:rsidR="00613514" w:rsidRDefault="00613514" w:rsidP="00092529">
            <w:pPr>
              <w:spacing w:line="360" w:lineRule="auto"/>
              <w:jc w:val="both"/>
              <w:rPr>
                <w:ins w:id="34752" w:author="Ritu Kamra" w:date="2021-09-27T11:50:00Z"/>
                <w:rFonts w:ascii="Arial" w:hAnsi="Arial" w:cs="Arial"/>
              </w:rPr>
            </w:pPr>
          </w:p>
        </w:tc>
        <w:tc>
          <w:tcPr>
            <w:tcW w:w="1545" w:type="dxa"/>
          </w:tcPr>
          <w:p w14:paraId="091CABCE" w14:textId="77777777" w:rsidR="00613514" w:rsidRDefault="00613514" w:rsidP="00092529">
            <w:pPr>
              <w:jc w:val="both"/>
              <w:rPr>
                <w:ins w:id="34753" w:author="Ritu Kamra" w:date="2021-09-27T11:50:00Z"/>
                <w:rFonts w:ascii="Georgia" w:hAnsi="Georgia" w:cs="Calibri"/>
                <w:color w:val="000000"/>
              </w:rPr>
            </w:pPr>
            <w:ins w:id="34754" w:author="Ritu Kamra" w:date="2021-09-27T11:50:00Z">
              <w:r>
                <w:rPr>
                  <w:rFonts w:ascii="Georgia" w:hAnsi="Georgia"/>
                  <w:color w:val="000000"/>
                </w:rPr>
                <w:t xml:space="preserve">Indian Oil Corporation Limited </w:t>
              </w:r>
            </w:ins>
          </w:p>
          <w:p w14:paraId="2BF7B895" w14:textId="77777777" w:rsidR="00613514" w:rsidRDefault="00613514" w:rsidP="00092529">
            <w:pPr>
              <w:spacing w:line="360" w:lineRule="auto"/>
              <w:jc w:val="both"/>
              <w:rPr>
                <w:ins w:id="34755" w:author="Ritu Kamra" w:date="2021-09-27T11:50:00Z"/>
                <w:rFonts w:ascii="Arial" w:hAnsi="Arial" w:cs="Arial"/>
              </w:rPr>
            </w:pPr>
          </w:p>
        </w:tc>
        <w:tc>
          <w:tcPr>
            <w:tcW w:w="1681" w:type="dxa"/>
          </w:tcPr>
          <w:p w14:paraId="5970EF30" w14:textId="77777777" w:rsidR="00613514" w:rsidRDefault="00613514" w:rsidP="00092529">
            <w:pPr>
              <w:jc w:val="both"/>
              <w:rPr>
                <w:ins w:id="34756" w:author="Ritu Kamra" w:date="2021-09-27T11:50:00Z"/>
                <w:rFonts w:ascii="Georgia" w:hAnsi="Georgia" w:cs="Calibri"/>
                <w:color w:val="000000"/>
              </w:rPr>
            </w:pPr>
            <w:ins w:id="34757" w:author="Ritu Kamra" w:date="2021-09-27T11:50:00Z">
              <w:r>
                <w:rPr>
                  <w:rFonts w:ascii="Georgia" w:hAnsi="Georgia"/>
                  <w:color w:val="000000"/>
                </w:rPr>
                <w:t xml:space="preserve">Exxon Mobil Corporation </w:t>
              </w:r>
            </w:ins>
          </w:p>
          <w:p w14:paraId="5C94F414" w14:textId="77777777" w:rsidR="00613514" w:rsidRDefault="00613514" w:rsidP="00092529">
            <w:pPr>
              <w:spacing w:line="360" w:lineRule="auto"/>
              <w:jc w:val="both"/>
              <w:rPr>
                <w:ins w:id="34758" w:author="Ritu Kamra" w:date="2021-09-27T11:50:00Z"/>
                <w:rFonts w:ascii="Arial" w:hAnsi="Arial" w:cs="Arial"/>
              </w:rPr>
            </w:pPr>
          </w:p>
        </w:tc>
        <w:tc>
          <w:tcPr>
            <w:tcW w:w="1542" w:type="dxa"/>
          </w:tcPr>
          <w:p w14:paraId="596495D4" w14:textId="77777777" w:rsidR="00613514" w:rsidRDefault="00613514" w:rsidP="00092529">
            <w:pPr>
              <w:jc w:val="both"/>
              <w:rPr>
                <w:ins w:id="34759" w:author="Ritu Kamra" w:date="2021-09-27T11:50:00Z"/>
                <w:rFonts w:ascii="Georgia" w:hAnsi="Georgia" w:cs="Calibri"/>
                <w:color w:val="000000"/>
              </w:rPr>
            </w:pPr>
            <w:ins w:id="34760" w:author="Ritu Kamra" w:date="2021-09-27T11:50:00Z">
              <w:r>
                <w:rPr>
                  <w:rFonts w:ascii="Georgia" w:hAnsi="Georgia"/>
                  <w:color w:val="000000"/>
                </w:rPr>
                <w:t xml:space="preserve">Covestro AG </w:t>
              </w:r>
            </w:ins>
          </w:p>
          <w:p w14:paraId="02D4DBCF" w14:textId="77777777" w:rsidR="00613514" w:rsidRDefault="00613514" w:rsidP="00092529">
            <w:pPr>
              <w:spacing w:line="360" w:lineRule="auto"/>
              <w:jc w:val="both"/>
              <w:rPr>
                <w:ins w:id="34761" w:author="Ritu Kamra" w:date="2021-09-27T11:50:00Z"/>
                <w:rFonts w:ascii="Arial" w:hAnsi="Arial" w:cs="Arial"/>
              </w:rPr>
            </w:pPr>
          </w:p>
        </w:tc>
        <w:tc>
          <w:tcPr>
            <w:tcW w:w="1532" w:type="dxa"/>
          </w:tcPr>
          <w:p w14:paraId="3B0135FE" w14:textId="77777777" w:rsidR="00613514" w:rsidRDefault="00613514" w:rsidP="00092529">
            <w:pPr>
              <w:spacing w:line="360" w:lineRule="auto"/>
              <w:jc w:val="both"/>
              <w:rPr>
                <w:ins w:id="34762" w:author="Ritu Kamra" w:date="2021-09-27T11:50:00Z"/>
                <w:rFonts w:ascii="Arial" w:hAnsi="Arial" w:cs="Arial"/>
              </w:rPr>
            </w:pPr>
            <w:ins w:id="34763" w:author="Ritu Kamra" w:date="2021-09-27T11:50:00Z">
              <w:r>
                <w:rPr>
                  <w:rFonts w:ascii="Arial" w:hAnsi="Arial" w:cs="Arial"/>
                </w:rPr>
                <w:t>BASF</w:t>
              </w:r>
            </w:ins>
          </w:p>
          <w:p w14:paraId="3881280B" w14:textId="77777777" w:rsidR="00613514" w:rsidRDefault="00613514" w:rsidP="00092529">
            <w:pPr>
              <w:spacing w:line="360" w:lineRule="auto"/>
              <w:jc w:val="both"/>
              <w:rPr>
                <w:ins w:id="34764" w:author="Ritu Kamra" w:date="2021-09-27T11:50:00Z"/>
                <w:rFonts w:ascii="Arial" w:hAnsi="Arial" w:cs="Arial"/>
              </w:rPr>
            </w:pPr>
          </w:p>
        </w:tc>
      </w:tr>
      <w:tr w:rsidR="00613514" w14:paraId="13F43B8D" w14:textId="77777777" w:rsidTr="00092529">
        <w:trPr>
          <w:ins w:id="34765" w:author="Ritu Kamra" w:date="2021-09-27T11:50:00Z"/>
        </w:trPr>
        <w:tc>
          <w:tcPr>
            <w:tcW w:w="1583" w:type="dxa"/>
            <w:hideMark/>
          </w:tcPr>
          <w:p w14:paraId="25E2526D" w14:textId="77777777" w:rsidR="00613514" w:rsidRDefault="00613514" w:rsidP="00092529">
            <w:pPr>
              <w:spacing w:line="360" w:lineRule="auto"/>
              <w:jc w:val="both"/>
              <w:rPr>
                <w:ins w:id="34766" w:author="Ritu Kamra" w:date="2021-09-27T11:50:00Z"/>
                <w:rFonts w:ascii="Arial" w:hAnsi="Arial" w:cs="Arial"/>
              </w:rPr>
            </w:pPr>
            <w:ins w:id="34767" w:author="Ritu Kamra" w:date="2021-09-27T11:50:00Z">
              <w:r>
                <w:rPr>
                  <w:rFonts w:ascii="Arial" w:hAnsi="Arial" w:cs="Arial"/>
                </w:rPr>
                <w:t>Lime</w:t>
              </w:r>
            </w:ins>
          </w:p>
        </w:tc>
        <w:tc>
          <w:tcPr>
            <w:tcW w:w="1610" w:type="dxa"/>
            <w:hideMark/>
          </w:tcPr>
          <w:p w14:paraId="7680DF49" w14:textId="77777777" w:rsidR="00613514" w:rsidRDefault="00613514" w:rsidP="00092529">
            <w:pPr>
              <w:spacing w:line="360" w:lineRule="auto"/>
              <w:jc w:val="both"/>
              <w:rPr>
                <w:ins w:id="34768" w:author="Ritu Kamra" w:date="2021-09-27T11:50:00Z"/>
                <w:rFonts w:ascii="Arial" w:hAnsi="Arial" w:cs="Arial"/>
              </w:rPr>
            </w:pPr>
            <w:ins w:id="34769" w:author="Ritu Kamra" w:date="2021-09-27T11:50:00Z">
              <w:r>
                <w:rPr>
                  <w:rFonts w:ascii="Arial" w:hAnsi="Arial" w:cs="Arial"/>
                </w:rPr>
                <w:t>Innova Corporate</w:t>
              </w:r>
            </w:ins>
          </w:p>
        </w:tc>
        <w:tc>
          <w:tcPr>
            <w:tcW w:w="1545" w:type="dxa"/>
            <w:hideMark/>
          </w:tcPr>
          <w:p w14:paraId="4902DC7E" w14:textId="77777777" w:rsidR="00613514" w:rsidRDefault="00613514" w:rsidP="00092529">
            <w:pPr>
              <w:spacing w:line="360" w:lineRule="auto"/>
              <w:jc w:val="both"/>
              <w:rPr>
                <w:ins w:id="34770" w:author="Ritu Kamra" w:date="2021-09-27T11:50:00Z"/>
                <w:rFonts w:ascii="Arial" w:hAnsi="Arial" w:cs="Arial"/>
              </w:rPr>
            </w:pPr>
            <w:ins w:id="34771" w:author="Ritu Kamra" w:date="2021-09-27T11:50:00Z">
              <w:r>
                <w:rPr>
                  <w:rFonts w:ascii="Arial" w:hAnsi="Arial" w:cs="Arial"/>
                </w:rPr>
                <w:t>United States Lime &amp; Minerals, Inc</w:t>
              </w:r>
            </w:ins>
          </w:p>
        </w:tc>
        <w:tc>
          <w:tcPr>
            <w:tcW w:w="1681" w:type="dxa"/>
            <w:hideMark/>
          </w:tcPr>
          <w:p w14:paraId="0DD1BA0C" w14:textId="77777777" w:rsidR="00613514" w:rsidRDefault="00613514" w:rsidP="00092529">
            <w:pPr>
              <w:spacing w:line="360" w:lineRule="auto"/>
              <w:jc w:val="both"/>
              <w:rPr>
                <w:ins w:id="34772" w:author="Ritu Kamra" w:date="2021-09-27T11:50:00Z"/>
                <w:rFonts w:ascii="Arial" w:hAnsi="Arial" w:cs="Arial"/>
              </w:rPr>
            </w:pPr>
            <w:ins w:id="34773" w:author="Ritu Kamra" w:date="2021-09-27T11:50:00Z">
              <w:r>
                <w:rPr>
                  <w:rFonts w:ascii="Arial" w:hAnsi="Arial" w:cs="Arial"/>
                </w:rPr>
                <w:t>Graymont Limited</w:t>
              </w:r>
            </w:ins>
          </w:p>
        </w:tc>
        <w:tc>
          <w:tcPr>
            <w:tcW w:w="1542" w:type="dxa"/>
            <w:hideMark/>
          </w:tcPr>
          <w:p w14:paraId="41DB23E5" w14:textId="77777777" w:rsidR="00613514" w:rsidRDefault="00613514" w:rsidP="00092529">
            <w:pPr>
              <w:spacing w:line="360" w:lineRule="auto"/>
              <w:jc w:val="both"/>
              <w:rPr>
                <w:ins w:id="34774" w:author="Ritu Kamra" w:date="2021-09-27T11:50:00Z"/>
                <w:rFonts w:ascii="Arial" w:hAnsi="Arial" w:cs="Arial"/>
              </w:rPr>
            </w:pPr>
            <w:ins w:id="34775" w:author="Ritu Kamra" w:date="2021-09-27T11:50:00Z">
              <w:r>
                <w:rPr>
                  <w:rFonts w:ascii="Arial" w:hAnsi="Arial" w:cs="Arial"/>
                </w:rPr>
                <w:t>Hydrite Chemical Co.</w:t>
              </w:r>
            </w:ins>
          </w:p>
        </w:tc>
        <w:tc>
          <w:tcPr>
            <w:tcW w:w="1532" w:type="dxa"/>
          </w:tcPr>
          <w:p w14:paraId="0EFCD140" w14:textId="77777777" w:rsidR="00613514" w:rsidRDefault="00613514" w:rsidP="00092529">
            <w:pPr>
              <w:spacing w:line="360" w:lineRule="auto"/>
              <w:jc w:val="both"/>
              <w:rPr>
                <w:ins w:id="34776" w:author="Ritu Kamra" w:date="2021-09-27T11:50:00Z"/>
                <w:rFonts w:ascii="Arial" w:hAnsi="Arial" w:cs="Arial"/>
              </w:rPr>
            </w:pPr>
          </w:p>
        </w:tc>
      </w:tr>
    </w:tbl>
    <w:p w14:paraId="7555C1EA" w14:textId="7E599789" w:rsidR="00613514" w:rsidRDefault="00613514" w:rsidP="004644A7">
      <w:pPr>
        <w:tabs>
          <w:tab w:val="left" w:pos="1290"/>
        </w:tabs>
        <w:spacing w:line="360" w:lineRule="auto"/>
        <w:jc w:val="both"/>
        <w:rPr>
          <w:ins w:id="34777" w:author="Ritu Kamra" w:date="2021-09-27T14:13:00Z"/>
          <w:rFonts w:ascii="Arial" w:eastAsia="Arial" w:hAnsi="Arial" w:cs="Arial"/>
          <w:sz w:val="24"/>
          <w:szCs w:val="24"/>
        </w:rPr>
      </w:pPr>
    </w:p>
    <w:p w14:paraId="4E176465" w14:textId="640448C8" w:rsidR="007A2080" w:rsidRDefault="007A2080" w:rsidP="004644A7">
      <w:pPr>
        <w:tabs>
          <w:tab w:val="left" w:pos="1290"/>
        </w:tabs>
        <w:spacing w:line="360" w:lineRule="auto"/>
        <w:jc w:val="both"/>
        <w:rPr>
          <w:ins w:id="34778" w:author="Ritu Kamra" w:date="2021-09-27T14:14:00Z"/>
          <w:rFonts w:ascii="Arial" w:eastAsia="Arial" w:hAnsi="Arial" w:cs="Arial"/>
          <w:sz w:val="24"/>
          <w:szCs w:val="24"/>
        </w:rPr>
      </w:pPr>
    </w:p>
    <w:p w14:paraId="2EC8AF92" w14:textId="1CEB36C7" w:rsidR="007A2080" w:rsidRDefault="007A2080">
      <w:pPr>
        <w:rPr>
          <w:ins w:id="34779" w:author="Ritu Kamra" w:date="2021-09-27T14:13:00Z"/>
          <w:rFonts w:ascii="Arial" w:eastAsia="Arial" w:hAnsi="Arial" w:cs="Arial"/>
          <w:sz w:val="24"/>
          <w:szCs w:val="24"/>
        </w:rPr>
        <w:pPrChange w:id="34780" w:author="Ritu Kamra" w:date="2021-09-27T17:55:00Z">
          <w:pPr>
            <w:tabs>
              <w:tab w:val="left" w:pos="1290"/>
            </w:tabs>
            <w:spacing w:line="360" w:lineRule="auto"/>
            <w:jc w:val="both"/>
          </w:pPr>
        </w:pPrChange>
      </w:pPr>
      <w:ins w:id="34781" w:author="Ritu Kamra" w:date="2021-09-27T14:14:00Z">
        <w:r>
          <w:rPr>
            <w:rFonts w:ascii="Arial" w:eastAsia="Arial" w:hAnsi="Arial" w:cs="Arial"/>
            <w:sz w:val="24"/>
            <w:szCs w:val="24"/>
          </w:rPr>
          <w:br w:type="page"/>
        </w:r>
      </w:ins>
    </w:p>
    <w:p w14:paraId="734D84AB" w14:textId="60DEA7A0" w:rsidR="007A2080" w:rsidDel="002031A1" w:rsidRDefault="007A2080" w:rsidP="004644A7">
      <w:pPr>
        <w:tabs>
          <w:tab w:val="left" w:pos="1290"/>
        </w:tabs>
        <w:spacing w:line="360" w:lineRule="auto"/>
        <w:jc w:val="both"/>
        <w:rPr>
          <w:ins w:id="34782" w:author="Ritu Kamra" w:date="2021-09-27T14:15:00Z"/>
          <w:del w:id="34783" w:author="Neeshu Bhadauriya" w:date="2021-09-27T21:31:00Z"/>
          <w:rFonts w:ascii="Arial" w:eastAsia="Arial" w:hAnsi="Arial" w:cs="Arial"/>
          <w:sz w:val="24"/>
          <w:szCs w:val="24"/>
        </w:rPr>
      </w:pPr>
    </w:p>
    <w:p w14:paraId="288D7F4F" w14:textId="74DD6037" w:rsidR="007A2080" w:rsidDel="002031A1" w:rsidRDefault="007A2080" w:rsidP="004644A7">
      <w:pPr>
        <w:tabs>
          <w:tab w:val="left" w:pos="1290"/>
        </w:tabs>
        <w:spacing w:line="360" w:lineRule="auto"/>
        <w:jc w:val="both"/>
        <w:rPr>
          <w:ins w:id="34784" w:author="Ritu Kamra" w:date="2021-09-27T14:19:00Z"/>
          <w:del w:id="34785" w:author="Neeshu Bhadauriya" w:date="2021-09-27T21:30:00Z"/>
          <w:rFonts w:ascii="Arial" w:eastAsia="Arial" w:hAnsi="Arial" w:cs="Arial"/>
          <w:sz w:val="24"/>
          <w:szCs w:val="24"/>
        </w:rPr>
      </w:pPr>
    </w:p>
    <w:p w14:paraId="2C0D8AC0" w14:textId="6BC11424" w:rsidR="007A2080" w:rsidDel="002031A1" w:rsidRDefault="007A2080" w:rsidP="004644A7">
      <w:pPr>
        <w:tabs>
          <w:tab w:val="left" w:pos="1290"/>
        </w:tabs>
        <w:spacing w:line="360" w:lineRule="auto"/>
        <w:jc w:val="both"/>
        <w:rPr>
          <w:ins w:id="34786" w:author="Ritu Kamra" w:date="2021-09-27T14:19:00Z"/>
          <w:del w:id="34787" w:author="Neeshu Bhadauriya" w:date="2021-09-27T21:30:00Z"/>
          <w:rFonts w:ascii="Arial" w:eastAsia="Arial" w:hAnsi="Arial" w:cs="Arial"/>
          <w:sz w:val="24"/>
          <w:szCs w:val="24"/>
        </w:rPr>
      </w:pPr>
    </w:p>
    <w:p w14:paraId="15354228" w14:textId="692E9426" w:rsidR="001C296B" w:rsidDel="002031A1" w:rsidRDefault="001C296B" w:rsidP="003B5581">
      <w:pPr>
        <w:tabs>
          <w:tab w:val="left" w:pos="1290"/>
        </w:tabs>
        <w:spacing w:line="360" w:lineRule="auto"/>
        <w:jc w:val="both"/>
        <w:rPr>
          <w:ins w:id="34788" w:author="Ritu Kamra" w:date="2021-09-27T19:42:00Z"/>
          <w:del w:id="34789" w:author="Neeshu Bhadauriya" w:date="2021-09-27T21:30:00Z"/>
          <w:rFonts w:ascii="Arial" w:eastAsia="Arial" w:hAnsi="Arial" w:cs="Arial"/>
          <w:sz w:val="28"/>
          <w:szCs w:val="28"/>
        </w:rPr>
        <w:sectPr w:rsidR="001C296B" w:rsidDel="002031A1"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1" w:space="708"/>
          <w:docGrid w:linePitch="360"/>
          <w:sectPrChange w:id="34790" w:author="Hardik Malhotra" w:date="2021-09-30T12:48:00Z">
            <w:sectPr w:rsidR="001C296B" w:rsidDel="002031A1" w:rsidSect="00AF4AFC">
              <w:pgMar w:top="1134" w:right="836" w:bottom="630" w:left="900" w:header="708" w:footer="708" w:gutter="0"/>
              <w:cols w:num="2"/>
            </w:sectPr>
          </w:sectPrChange>
        </w:sectPr>
      </w:pPr>
    </w:p>
    <w:p w14:paraId="70BC4057" w14:textId="75386A5F" w:rsidR="003B5581" w:rsidDel="002031A1" w:rsidRDefault="007A2080" w:rsidP="003B5581">
      <w:pPr>
        <w:tabs>
          <w:tab w:val="left" w:pos="1290"/>
        </w:tabs>
        <w:spacing w:line="360" w:lineRule="auto"/>
        <w:jc w:val="both"/>
        <w:rPr>
          <w:ins w:id="34791" w:author="Ritu Kamra" w:date="2021-09-27T14:39:00Z"/>
          <w:del w:id="34792" w:author="Neeshu Bhadauriya" w:date="2021-09-27T21:31:00Z"/>
          <w:rFonts w:ascii="Arial" w:eastAsia="Arial" w:hAnsi="Arial" w:cs="Arial"/>
          <w:sz w:val="28"/>
          <w:szCs w:val="28"/>
        </w:rPr>
      </w:pPr>
      <w:ins w:id="34793" w:author="Ritu Kamra" w:date="2021-09-27T14:19:00Z">
        <w:del w:id="34794" w:author="Neeshu Bhadauriya" w:date="2021-09-27T21:30:00Z">
          <w:r w:rsidRPr="00C014F5" w:rsidDel="002031A1">
            <w:rPr>
              <w:rFonts w:ascii="Arial" w:eastAsia="Arial" w:hAnsi="Arial" w:cs="Arial"/>
              <w:sz w:val="28"/>
              <w:szCs w:val="28"/>
              <w:rPrChange w:id="34795" w:author="Ritu Kamra" w:date="2021-09-27T14:32:00Z">
                <w:rPr>
                  <w:rFonts w:ascii="Arial" w:eastAsia="Arial" w:hAnsi="Arial" w:cs="Arial"/>
                  <w:sz w:val="24"/>
                  <w:szCs w:val="24"/>
                </w:rPr>
              </w:rPrChange>
            </w:rPr>
            <w:delText xml:space="preserve">The Market future of Epoxy Resin is Very Optimistic, this is as per the </w:delText>
          </w:r>
        </w:del>
      </w:ins>
      <w:ins w:id="34796" w:author="Ritu Kamra" w:date="2021-09-27T14:24:00Z">
        <w:del w:id="34797" w:author="Neeshu Bhadauriya" w:date="2021-09-27T21:30:00Z">
          <w:r w:rsidR="00C014F5" w:rsidRPr="00C014F5" w:rsidDel="002031A1">
            <w:rPr>
              <w:rFonts w:ascii="Arial" w:eastAsia="Arial" w:hAnsi="Arial" w:cs="Arial"/>
              <w:sz w:val="28"/>
              <w:szCs w:val="28"/>
              <w:rPrChange w:id="34798" w:author="Ritu Kamra" w:date="2021-09-27T14:32:00Z">
                <w:rPr>
                  <w:rFonts w:ascii="Arial" w:eastAsia="Arial" w:hAnsi="Arial" w:cs="Arial"/>
                  <w:sz w:val="24"/>
                  <w:szCs w:val="24"/>
                </w:rPr>
              </w:rPrChange>
            </w:rPr>
            <w:delText xml:space="preserve">relative growth of the end user </w:delText>
          </w:r>
        </w:del>
      </w:ins>
      <w:ins w:id="34799" w:author="Ritu Kamra" w:date="2021-09-27T14:20:00Z">
        <w:del w:id="34800" w:author="Neeshu Bhadauriya" w:date="2021-09-27T21:30:00Z">
          <w:r w:rsidRPr="00C014F5" w:rsidDel="002031A1">
            <w:rPr>
              <w:rFonts w:ascii="Arial" w:eastAsia="Arial" w:hAnsi="Arial" w:cs="Arial"/>
              <w:sz w:val="28"/>
              <w:szCs w:val="28"/>
              <w:rPrChange w:id="34801" w:author="Ritu Kamra" w:date="2021-09-27T14:32:00Z">
                <w:rPr>
                  <w:rFonts w:ascii="Arial" w:eastAsia="Arial" w:hAnsi="Arial" w:cs="Arial"/>
                  <w:sz w:val="24"/>
                  <w:szCs w:val="24"/>
                </w:rPr>
              </w:rPrChange>
            </w:rPr>
            <w:delText xml:space="preserve"> </w:delText>
          </w:r>
        </w:del>
      </w:ins>
      <w:ins w:id="34802" w:author="Ritu Kamra" w:date="2021-09-27T14:24:00Z">
        <w:del w:id="34803" w:author="Neeshu Bhadauriya" w:date="2021-09-27T21:30:00Z">
          <w:r w:rsidR="00C014F5" w:rsidRPr="00C014F5" w:rsidDel="002031A1">
            <w:rPr>
              <w:rFonts w:ascii="Arial" w:eastAsia="Arial" w:hAnsi="Arial" w:cs="Arial"/>
              <w:sz w:val="28"/>
              <w:szCs w:val="28"/>
              <w:rPrChange w:id="34804" w:author="Ritu Kamra" w:date="2021-09-27T14:32:00Z">
                <w:rPr>
                  <w:rFonts w:ascii="Arial" w:eastAsia="Arial" w:hAnsi="Arial" w:cs="Arial"/>
                  <w:sz w:val="24"/>
                  <w:szCs w:val="24"/>
                </w:rPr>
              </w:rPrChange>
            </w:rPr>
            <w:delText>)</w:delText>
          </w:r>
        </w:del>
      </w:ins>
      <w:ins w:id="34805" w:author="Ritu Kamra" w:date="2021-09-27T14:25:00Z">
        <w:del w:id="34806" w:author="Neeshu Bhadauriya" w:date="2021-09-27T21:30:00Z">
          <w:r w:rsidR="00C014F5" w:rsidRPr="00C014F5" w:rsidDel="002031A1">
            <w:rPr>
              <w:rFonts w:ascii="Arial" w:eastAsia="Arial" w:hAnsi="Arial" w:cs="Arial"/>
              <w:sz w:val="28"/>
              <w:szCs w:val="28"/>
              <w:rPrChange w:id="34807" w:author="Ritu Kamra" w:date="2021-09-27T14:32:00Z">
                <w:rPr>
                  <w:rFonts w:ascii="Arial" w:eastAsia="Arial" w:hAnsi="Arial" w:cs="Arial"/>
                  <w:sz w:val="24"/>
                  <w:szCs w:val="24"/>
                </w:rPr>
              </w:rPrChange>
            </w:rPr>
            <w:delText xml:space="preserve">. </w:delText>
          </w:r>
        </w:del>
      </w:ins>
      <w:ins w:id="34808" w:author="Ritu Kamra" w:date="2021-09-27T14:28:00Z">
        <w:del w:id="34809" w:author="Neeshu Bhadauriya" w:date="2021-09-27T21:31:00Z">
          <w:r w:rsidR="00C014F5" w:rsidRPr="00C014F5" w:rsidDel="002031A1">
            <w:rPr>
              <w:rFonts w:ascii="Arial" w:eastAsia="Arial" w:hAnsi="Arial" w:cs="Arial"/>
              <w:sz w:val="28"/>
              <w:szCs w:val="28"/>
              <w:rPrChange w:id="34810" w:author="Ritu Kamra" w:date="2021-09-27T14:32:00Z">
                <w:rPr>
                  <w:rFonts w:ascii="Arial" w:hAnsi="Arial" w:cs="Arial"/>
                  <w:color w:val="4D5156"/>
                  <w:sz w:val="21"/>
                  <w:szCs w:val="21"/>
                  <w:shd w:val="clear" w:color="auto" w:fill="FFFFFF"/>
                </w:rPr>
              </w:rPrChange>
            </w:rPr>
            <w:delText>Development of end-use industries (</w:delText>
          </w:r>
          <w:r w:rsidR="00C014F5" w:rsidRPr="00C014F5" w:rsidDel="002031A1">
            <w:rPr>
              <w:rFonts w:ascii="Arial" w:eastAsia="Arial" w:hAnsi="Arial" w:cs="Arial"/>
              <w:sz w:val="28"/>
              <w:szCs w:val="28"/>
              <w:rPrChange w:id="34811" w:author="Ritu Kamra" w:date="2021-09-27T14:32:00Z">
                <w:rPr>
                  <w:rFonts w:ascii="Arial" w:eastAsia="Arial" w:hAnsi="Arial" w:cs="Arial"/>
                  <w:sz w:val="24"/>
                  <w:szCs w:val="24"/>
                </w:rPr>
              </w:rPrChange>
            </w:rPr>
            <w:delText>(Construction, Automotive, Electrical &amp; Electronics, Wind Energy etc.</w:delText>
          </w:r>
          <w:r w:rsidR="00C014F5" w:rsidRPr="00C014F5" w:rsidDel="002031A1">
            <w:rPr>
              <w:rFonts w:ascii="Arial" w:eastAsia="Arial" w:hAnsi="Arial" w:cs="Arial"/>
              <w:sz w:val="28"/>
              <w:szCs w:val="28"/>
              <w:rPrChange w:id="34812" w:author="Ritu Kamra" w:date="2021-09-27T14:32:00Z">
                <w:rPr>
                  <w:rFonts w:ascii="Arial" w:hAnsi="Arial" w:cs="Arial"/>
                  <w:color w:val="4D5156"/>
                  <w:sz w:val="21"/>
                  <w:szCs w:val="21"/>
                  <w:shd w:val="clear" w:color="auto" w:fill="FFFFFF"/>
                </w:rPr>
              </w:rPrChange>
            </w:rPr>
            <w:delText>), increase in demand for lightweight composites, and R&amp;D in epoxy resin technology are the major drivers of the global epoxy resin market</w:delText>
          </w:r>
        </w:del>
      </w:ins>
      <w:ins w:id="34813" w:author="Ritu Kamra" w:date="2021-09-27T14:29:00Z">
        <w:del w:id="34814" w:author="Neeshu Bhadauriya" w:date="2021-09-27T21:31:00Z">
          <w:r w:rsidR="00C014F5" w:rsidRPr="00C014F5" w:rsidDel="002031A1">
            <w:rPr>
              <w:rFonts w:ascii="Arial" w:eastAsia="Arial" w:hAnsi="Arial" w:cs="Arial"/>
              <w:sz w:val="28"/>
              <w:szCs w:val="28"/>
              <w:rPrChange w:id="34815" w:author="Ritu Kamra" w:date="2021-09-27T14:32:00Z">
                <w:rPr>
                  <w:rFonts w:ascii="Arial" w:eastAsia="Arial" w:hAnsi="Arial" w:cs="Arial"/>
                  <w:sz w:val="24"/>
                  <w:szCs w:val="24"/>
                </w:rPr>
              </w:rPrChange>
            </w:rPr>
            <w:delText>.</w:delText>
          </w:r>
        </w:del>
      </w:ins>
      <w:ins w:id="34816" w:author="Ritu Kamra" w:date="2021-09-27T14:28:00Z">
        <w:del w:id="34817" w:author="Neeshu Bhadauriya" w:date="2021-09-27T21:31:00Z">
          <w:r w:rsidR="00C014F5" w:rsidRPr="00C014F5" w:rsidDel="002031A1">
            <w:rPr>
              <w:rFonts w:ascii="Arial" w:eastAsia="Arial" w:hAnsi="Arial" w:cs="Arial"/>
              <w:sz w:val="28"/>
              <w:szCs w:val="28"/>
              <w:rPrChange w:id="34818" w:author="Ritu Kamra" w:date="2021-09-27T14:32:00Z">
                <w:rPr>
                  <w:rFonts w:ascii="Arial" w:hAnsi="Arial" w:cs="Arial"/>
                  <w:color w:val="4D5156"/>
                  <w:sz w:val="21"/>
                  <w:szCs w:val="21"/>
                  <w:shd w:val="clear" w:color="auto" w:fill="FFFFFF"/>
                </w:rPr>
              </w:rPrChange>
            </w:rPr>
            <w:delText> </w:delText>
          </w:r>
        </w:del>
      </w:ins>
      <w:ins w:id="34819" w:author="Ritu Kamra" w:date="2021-09-27T14:29:00Z">
        <w:del w:id="34820" w:author="Neeshu Bhadauriya" w:date="2021-09-27T21:31:00Z">
          <w:r w:rsidR="00C014F5" w:rsidRPr="00C014F5" w:rsidDel="002031A1">
            <w:rPr>
              <w:rFonts w:eastAsia="Arial"/>
              <w:sz w:val="28"/>
              <w:szCs w:val="28"/>
              <w:rPrChange w:id="34821" w:author="Ritu Kamra" w:date="2021-09-27T14:32:00Z">
                <w:rPr>
                  <w:rStyle w:val="Emphasis"/>
                  <w:rFonts w:ascii="Arial" w:hAnsi="Arial" w:cs="Arial"/>
                  <w:b/>
                  <w:bCs/>
                  <w:i w:val="0"/>
                  <w:iCs w:val="0"/>
                  <w:color w:val="5F6368"/>
                  <w:sz w:val="21"/>
                  <w:szCs w:val="21"/>
                  <w:shd w:val="clear" w:color="auto" w:fill="FFFFFF"/>
                </w:rPr>
              </w:rPrChange>
            </w:rPr>
            <w:delText>Epoxy Resin Market</w:delText>
          </w:r>
          <w:r w:rsidR="00C014F5" w:rsidRPr="00C014F5" w:rsidDel="002031A1">
            <w:rPr>
              <w:rFonts w:ascii="Arial" w:eastAsia="Arial" w:hAnsi="Arial" w:cs="Arial"/>
              <w:sz w:val="28"/>
              <w:szCs w:val="28"/>
              <w:rPrChange w:id="34822" w:author="Ritu Kamra" w:date="2021-09-27T14:32:00Z">
                <w:rPr>
                  <w:rFonts w:ascii="Arial" w:hAnsi="Arial" w:cs="Arial"/>
                  <w:color w:val="4D5156"/>
                  <w:sz w:val="21"/>
                  <w:szCs w:val="21"/>
                  <w:shd w:val="clear" w:color="auto" w:fill="FFFFFF"/>
                </w:rPr>
              </w:rPrChange>
            </w:rPr>
            <w:delText> is projected to register a CAGR of 5.3</w:delText>
          </w:r>
        </w:del>
      </w:ins>
      <w:ins w:id="34823" w:author="Ritu Kamra" w:date="2021-09-27T14:30:00Z">
        <w:del w:id="34824" w:author="Neeshu Bhadauriya" w:date="2021-09-27T21:31:00Z">
          <w:r w:rsidR="00C014F5" w:rsidRPr="00C014F5" w:rsidDel="002031A1">
            <w:rPr>
              <w:rFonts w:ascii="Arial" w:eastAsia="Arial" w:hAnsi="Arial" w:cs="Arial"/>
              <w:sz w:val="28"/>
              <w:szCs w:val="28"/>
              <w:rPrChange w:id="34825" w:author="Ritu Kamra" w:date="2021-09-27T14:32:00Z">
                <w:rPr>
                  <w:rFonts w:ascii="Arial" w:eastAsia="Arial" w:hAnsi="Arial" w:cs="Arial"/>
                  <w:sz w:val="24"/>
                  <w:szCs w:val="24"/>
                </w:rPr>
              </w:rPrChange>
            </w:rPr>
            <w:delText>9</w:delText>
          </w:r>
        </w:del>
      </w:ins>
      <w:ins w:id="34826" w:author="Ritu Kamra" w:date="2021-09-27T14:29:00Z">
        <w:del w:id="34827" w:author="Neeshu Bhadauriya" w:date="2021-09-27T21:31:00Z">
          <w:r w:rsidR="00C014F5" w:rsidRPr="00C014F5" w:rsidDel="002031A1">
            <w:rPr>
              <w:rFonts w:ascii="Arial" w:eastAsia="Arial" w:hAnsi="Arial" w:cs="Arial"/>
              <w:sz w:val="28"/>
              <w:szCs w:val="28"/>
              <w:rPrChange w:id="34828" w:author="Ritu Kamra" w:date="2021-09-27T14:32:00Z">
                <w:rPr>
                  <w:rFonts w:ascii="Arial" w:hAnsi="Arial" w:cs="Arial"/>
                  <w:color w:val="4D5156"/>
                  <w:sz w:val="21"/>
                  <w:szCs w:val="21"/>
                  <w:shd w:val="clear" w:color="auto" w:fill="FFFFFF"/>
                </w:rPr>
              </w:rPrChange>
            </w:rPr>
            <w:delText>%</w:delText>
          </w:r>
        </w:del>
      </w:ins>
      <w:ins w:id="34829" w:author="Ritu Kamra" w:date="2021-09-27T14:30:00Z">
        <w:del w:id="34830" w:author="Neeshu Bhadauriya" w:date="2021-09-27T21:31:00Z">
          <w:r w:rsidR="00C014F5" w:rsidRPr="00C014F5" w:rsidDel="002031A1">
            <w:rPr>
              <w:rFonts w:ascii="Arial" w:eastAsia="Arial" w:hAnsi="Arial" w:cs="Arial"/>
              <w:sz w:val="28"/>
              <w:szCs w:val="28"/>
              <w:rPrChange w:id="34831" w:author="Ritu Kamra" w:date="2021-09-27T14:32:00Z">
                <w:rPr>
                  <w:rFonts w:ascii="Arial" w:eastAsia="Arial" w:hAnsi="Arial" w:cs="Arial"/>
                  <w:sz w:val="24"/>
                  <w:szCs w:val="24"/>
                </w:rPr>
              </w:rPrChange>
            </w:rPr>
            <w:delText>.</w:delText>
          </w:r>
        </w:del>
      </w:ins>
    </w:p>
    <w:p w14:paraId="67FFE383" w14:textId="1055AF22" w:rsidR="001C296B" w:rsidDel="002031A1" w:rsidRDefault="001C296B" w:rsidP="003B5581">
      <w:pPr>
        <w:tabs>
          <w:tab w:val="left" w:pos="1290"/>
        </w:tabs>
        <w:spacing w:line="360" w:lineRule="auto"/>
        <w:jc w:val="both"/>
        <w:rPr>
          <w:ins w:id="34832" w:author="Ritu Kamra" w:date="2021-09-27T19:44:00Z"/>
          <w:del w:id="34833" w:author="Neeshu Bhadauriya" w:date="2021-09-27T21:31:00Z"/>
          <w:rFonts w:ascii="Arial" w:eastAsia="Arial" w:hAnsi="Arial" w:cs="Arial"/>
          <w:sz w:val="28"/>
          <w:szCs w:val="28"/>
        </w:rPr>
        <w:sectPr w:rsidR="001C296B" w:rsidDel="002031A1"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34834" w:author="Hardik Malhotra" w:date="2021-09-30T12:48:00Z">
            <w:sectPr w:rsidR="001C296B" w:rsidDel="002031A1" w:rsidSect="00AF4AFC">
              <w:pgMar w:top="1134" w:right="836" w:bottom="630" w:left="900" w:header="708" w:footer="708" w:gutter="0"/>
            </w:sectPr>
          </w:sectPrChange>
        </w:sectPr>
      </w:pPr>
    </w:p>
    <w:p w14:paraId="026717E6" w14:textId="422C5F21" w:rsidR="0051095D" w:rsidDel="002031A1" w:rsidRDefault="0051095D" w:rsidP="003B5581">
      <w:pPr>
        <w:tabs>
          <w:tab w:val="left" w:pos="1290"/>
        </w:tabs>
        <w:spacing w:line="360" w:lineRule="auto"/>
        <w:jc w:val="both"/>
        <w:rPr>
          <w:ins w:id="34835" w:author="Ritu Kamra" w:date="2021-09-27T14:39:00Z"/>
          <w:del w:id="34836" w:author="Neeshu Bhadauriya" w:date="2021-09-27T21:31:00Z"/>
          <w:rFonts w:ascii="Arial" w:eastAsia="Arial" w:hAnsi="Arial" w:cs="Arial"/>
          <w:sz w:val="28"/>
          <w:szCs w:val="28"/>
        </w:rPr>
      </w:pPr>
    </w:p>
    <w:p w14:paraId="25E2E5F0" w14:textId="6B819469" w:rsidR="0051095D" w:rsidRDefault="005858C1" w:rsidP="003B5581">
      <w:pPr>
        <w:tabs>
          <w:tab w:val="left" w:pos="1290"/>
        </w:tabs>
        <w:spacing w:line="360" w:lineRule="auto"/>
        <w:jc w:val="both"/>
        <w:rPr>
          <w:ins w:id="34837" w:author="Ritu Kamra" w:date="2021-09-27T14:36:00Z"/>
          <w:rFonts w:ascii="Arial" w:eastAsia="Arial" w:hAnsi="Arial" w:cs="Arial"/>
          <w:sz w:val="28"/>
          <w:szCs w:val="28"/>
        </w:rPr>
      </w:pPr>
      <w:ins w:id="34838" w:author="Ritu Kamra" w:date="2021-09-27T14:41:00Z">
        <w:r>
          <w:rPr>
            <w:noProof/>
          </w:rPr>
          <w:pict w14:anchorId="4BC8A57D">
            <v:shape id="TextBox 16" o:spid="_x0000_s1032" type="#_x0000_t202" style="position:absolute;left:0;text-align:left;margin-left:-1.05pt;margin-top:11.9pt;width:488.1pt;height:23pt;z-index:252602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" filled="f" stroked="f">
              <v:textbox style="mso-fit-shape-to-text:t">
                <w:txbxContent>
                  <w:p w14:paraId="2342F53A" w14:textId="3B54C8A9" w:rsidR="0051095D" w:rsidRDefault="00F31262" w:rsidP="0051095D">
                    <w:pPr>
                      <w:spacing w:line="360" w:lineRule="auto"/>
                      <w:textAlignment w:val="baseline"/>
                      <w:rPr>
                        <w:rFonts w:ascii="Verdana" w:eastAsia="Verdana" w:hAnsi="Verdana" w:cs="Verdana"/>
                        <w:b/>
                        <w:bCs/>
                        <w:color w:val="000000"/>
                        <w:kern w:val="24"/>
                        <w:sz w:val="20"/>
                        <w:szCs w:val="20"/>
                        <w:lang w:val="en-US"/>
                      </w:rPr>
                    </w:pPr>
                    <w:ins w:id="34839" w:author="Neeshu Bhadauriya" w:date="2021-09-27T22:00:00Z">
                      <w:r>
                        <w:rPr>
                          <w:rFonts w:ascii="Verdana" w:eastAsia="Verdana" w:hAnsi="Verdana" w:cs="Verdana"/>
                          <w:b/>
                          <w:bCs/>
                          <w:color w:val="000000"/>
                          <w:kern w:val="24"/>
                          <w:sz w:val="20"/>
                          <w:szCs w:val="20"/>
                          <w:lang w:val="en-US"/>
                        </w:rPr>
                        <w:t>Annexure:</w:t>
                      </w:r>
                    </w:ins>
                    <w:ins w:id="34840" w:author="Neeshu Bhadauriya" w:date="2021-09-27T21:32:00Z">
                      <w:r w:rsidR="002031A1">
                        <w:rPr>
                          <w:rFonts w:ascii="Verdana" w:eastAsia="Verdana" w:hAnsi="Verdana" w:cs="Verdana"/>
                          <w:b/>
                          <w:bCs/>
                          <w:color w:val="000000"/>
                          <w:kern w:val="24"/>
                          <w:sz w:val="20"/>
                          <w:szCs w:val="20"/>
                          <w:lang w:val="en-US"/>
                        </w:rPr>
                        <w:t xml:space="preserve"> </w:t>
                      </w:r>
                    </w:ins>
                    <w:del w:id="34841" w:author="Neeshu Bhadauriya" w:date="2021-09-27T21:32:00Z">
                      <w:r w:rsidR="0051095D" w:rsidDel="002031A1">
                        <w:rPr>
                          <w:rFonts w:ascii="Verdana" w:eastAsia="Verdana" w:hAnsi="Verdana" w:cs="Verdana"/>
                          <w:b/>
                          <w:bCs/>
                          <w:color w:val="000000"/>
                          <w:kern w:val="24"/>
                          <w:sz w:val="20"/>
                          <w:szCs w:val="20"/>
                          <w:lang w:val="en-US"/>
                        </w:rPr>
                        <w:delText xml:space="preserve"> Table </w:delText>
                      </w:r>
                    </w:del>
                    <w:ins w:id="34842" w:author="Ritu Kamra" w:date="2021-09-27T18:28:00Z">
                      <w:del w:id="34843" w:author="Neeshu Bhadauriya" w:date="2021-09-27T21:32:00Z">
                        <w:r w:rsidR="003E5CA6" w:rsidDel="002031A1">
                          <w:rPr>
                            <w:rFonts w:ascii="Verdana" w:eastAsia="Verdana" w:hAnsi="Verdana" w:cs="Verdana"/>
                            <w:b/>
                            <w:bCs/>
                            <w:color w:val="000000"/>
                            <w:kern w:val="24"/>
                            <w:sz w:val="20"/>
                            <w:szCs w:val="20"/>
                            <w:lang w:val="en-US"/>
                          </w:rPr>
                          <w:delText>20</w:delText>
                        </w:r>
                      </w:del>
                    </w:ins>
                    <w:del w:id="34844" w:author="Neeshu Bhadauriya" w:date="2021-09-27T21:32:00Z">
                      <w:r w:rsidR="0051095D" w:rsidDel="002031A1">
                        <w:rPr>
                          <w:rFonts w:ascii="Verdana" w:eastAsia="Verdana" w:hAnsi="Verdana" w:cs="Verdana"/>
                          <w:b/>
                          <w:bCs/>
                          <w:color w:val="000000"/>
                          <w:kern w:val="24"/>
                          <w:sz w:val="20"/>
                          <w:szCs w:val="20"/>
                          <w:lang w:val="en-US"/>
                        </w:rPr>
                        <w:delText xml:space="preserve">3:  </w:delText>
                      </w:r>
                    </w:del>
                    <w:ins w:id="34845" w:author="Ritu Kamra" w:date="2021-09-27T19:53:00Z">
                      <w:r w:rsidR="0066515D">
                        <w:rPr>
                          <w:rFonts w:ascii="Verdana" w:eastAsia="Verdana" w:hAnsi="Verdana" w:cs="Verdana"/>
                          <w:b/>
                          <w:bCs/>
                          <w:color w:val="000000"/>
                          <w:kern w:val="24"/>
                          <w:sz w:val="20"/>
                          <w:szCs w:val="20"/>
                          <w:lang w:val="en-US"/>
                        </w:rPr>
                        <w:t xml:space="preserve">Global </w:t>
                      </w:r>
                    </w:ins>
                    <w:del w:id="34846" w:author="Ritu Kamra" w:date="2021-09-27T19:51:00Z">
                      <w:r w:rsidR="0051095D" w:rsidDel="0066515D">
                        <w:rPr>
                          <w:rFonts w:ascii="Verdana" w:eastAsia="Verdana" w:hAnsi="Verdana" w:cs="Verdana"/>
                          <w:b/>
                          <w:bCs/>
                          <w:color w:val="000000"/>
                          <w:kern w:val="24"/>
                          <w:sz w:val="20"/>
                          <w:szCs w:val="20"/>
                        </w:rPr>
                        <w:delText>Vinyl Este</w:delText>
                      </w:r>
                    </w:del>
                    <w:ins w:id="34847" w:author="Ritu Kamra" w:date="2021-09-27T19:51:00Z">
                      <w:r w:rsidR="0066515D">
                        <w:rPr>
                          <w:rFonts w:ascii="Verdana" w:eastAsia="Verdana" w:hAnsi="Verdana" w:cs="Verdana"/>
                          <w:b/>
                          <w:bCs/>
                          <w:color w:val="000000"/>
                          <w:kern w:val="24"/>
                          <w:sz w:val="20"/>
                          <w:szCs w:val="20"/>
                        </w:rPr>
                        <w:t>Epoxy</w:t>
                      </w:r>
                    </w:ins>
                    <w:del w:id="34848" w:author="Ritu Kamra" w:date="2021-09-27T19:51:00Z">
                      <w:r w:rsidR="0051095D" w:rsidDel="0066515D">
                        <w:rPr>
                          <w:rFonts w:ascii="Verdana" w:eastAsia="Verdana" w:hAnsi="Verdana" w:cs="Verdana"/>
                          <w:b/>
                          <w:bCs/>
                          <w:color w:val="000000"/>
                          <w:kern w:val="24"/>
                          <w:sz w:val="20"/>
                          <w:szCs w:val="20"/>
                        </w:rPr>
                        <w:delText>r</w:delText>
                      </w:r>
                    </w:del>
                    <w:r w:rsidR="0051095D">
                      <w:rPr>
                        <w:rFonts w:ascii="Verdana" w:eastAsia="Verdana" w:hAnsi="Verdana" w:cs="Verdana"/>
                        <w:b/>
                        <w:bCs/>
                        <w:color w:val="000000"/>
                        <w:kern w:val="24"/>
                        <w:sz w:val="20"/>
                        <w:szCs w:val="20"/>
                      </w:rPr>
                      <w:t xml:space="preserve"> Resin Demand</w:t>
                    </w:r>
                    <w:r w:rsidR="0051095D">
                      <w:rPr>
                        <w:rFonts w:ascii="Verdana" w:eastAsia="Verdana" w:hAnsi="Verdana" w:cs="Verdana"/>
                        <w:b/>
                        <w:bCs/>
                        <w:color w:val="000000"/>
                        <w:kern w:val="24"/>
                        <w:sz w:val="20"/>
                        <w:szCs w:val="20"/>
                        <w:lang w:val="en-US"/>
                      </w:rPr>
                      <w:t>, By Volume, 2020-2030F (Thousand Tonnes)</w:t>
                    </w:r>
                  </w:p>
                </w:txbxContent>
              </v:textbox>
            </v:shape>
          </w:pict>
        </w:r>
      </w:ins>
    </w:p>
    <w:tbl>
      <w:tblPr>
        <w:tblpPr w:leftFromText="180" w:rightFromText="180" w:vertAnchor="text" w:horzAnchor="margin" w:tblpY="384"/>
        <w:tblW w:w="10460" w:type="dxa"/>
        <w:tblCellMar>
          <w:left w:w="0" w:type="dxa"/>
          <w:right w:w="0" w:type="dxa"/>
        </w:tblCellMar>
        <w:tblLook w:val="0420" w:firstRow="1" w:lastRow="0" w:firstColumn="0" w:lastColumn="0" w:noHBand="0" w:noVBand="1"/>
      </w:tblPr>
      <w:tblGrid>
        <w:gridCol w:w="1202"/>
        <w:gridCol w:w="753"/>
        <w:gridCol w:w="797"/>
        <w:gridCol w:w="788"/>
        <w:gridCol w:w="788"/>
        <w:gridCol w:w="816"/>
        <w:gridCol w:w="788"/>
        <w:gridCol w:w="788"/>
        <w:gridCol w:w="816"/>
        <w:gridCol w:w="815"/>
        <w:gridCol w:w="978"/>
        <w:gridCol w:w="1131"/>
        <w:tblGridChange w:id="34849">
          <w:tblGrid>
            <w:gridCol w:w="144"/>
            <w:gridCol w:w="1058"/>
            <w:gridCol w:w="144"/>
            <w:gridCol w:w="609"/>
            <w:gridCol w:w="144"/>
            <w:gridCol w:w="653"/>
            <w:gridCol w:w="144"/>
            <w:gridCol w:w="644"/>
            <w:gridCol w:w="144"/>
            <w:gridCol w:w="644"/>
            <w:gridCol w:w="144"/>
            <w:gridCol w:w="672"/>
            <w:gridCol w:w="144"/>
            <w:gridCol w:w="644"/>
            <w:gridCol w:w="144"/>
            <w:gridCol w:w="644"/>
            <w:gridCol w:w="144"/>
            <w:gridCol w:w="672"/>
            <w:gridCol w:w="144"/>
            <w:gridCol w:w="671"/>
            <w:gridCol w:w="144"/>
            <w:gridCol w:w="834"/>
            <w:gridCol w:w="144"/>
            <w:gridCol w:w="987"/>
            <w:gridCol w:w="144"/>
          </w:tblGrid>
        </w:tblGridChange>
      </w:tblGrid>
      <w:tr w:rsidR="0066515D" w:rsidRPr="00103E39" w14:paraId="0223E7B1" w14:textId="77777777" w:rsidTr="0066515D">
        <w:trPr>
          <w:trHeight w:val="827"/>
          <w:ins w:id="34850" w:author="Ritu Kamra" w:date="2021-09-27T14:42:00Z"/>
        </w:trPr>
        <w:tc>
          <w:tcPr>
            <w:tcW w:w="1202"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B2AAEB5" w14:textId="77777777" w:rsidR="0051095D" w:rsidRPr="00103E39" w:rsidRDefault="0051095D" w:rsidP="00A831FE">
            <w:pPr>
              <w:tabs>
                <w:tab w:val="left" w:pos="1290"/>
              </w:tabs>
              <w:spacing w:line="360" w:lineRule="auto"/>
              <w:jc w:val="both"/>
              <w:rPr>
                <w:ins w:id="34851" w:author="Ritu Kamra" w:date="2021-09-27T14:42:00Z"/>
                <w:rFonts w:ascii="Arial" w:eastAsia="Arial" w:hAnsi="Arial" w:cs="Arial"/>
                <w:sz w:val="14"/>
                <w:szCs w:val="14"/>
              </w:rPr>
            </w:pPr>
            <w:ins w:id="34852" w:author="Ritu Kamra" w:date="2021-09-27T14:42:00Z">
              <w:r w:rsidRPr="00103E39">
                <w:rPr>
                  <w:rFonts w:ascii="Arial" w:eastAsia="Arial" w:hAnsi="Arial" w:cs="Arial"/>
                  <w:b/>
                  <w:bCs/>
                  <w:sz w:val="14"/>
                  <w:szCs w:val="14"/>
                </w:rPr>
                <w:t>Demand Scenario</w:t>
              </w:r>
            </w:ins>
          </w:p>
        </w:tc>
        <w:tc>
          <w:tcPr>
            <w:tcW w:w="753"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F7D3523" w14:textId="77777777" w:rsidR="0051095D" w:rsidRPr="00103E39" w:rsidRDefault="0051095D" w:rsidP="00A831FE">
            <w:pPr>
              <w:tabs>
                <w:tab w:val="left" w:pos="1290"/>
              </w:tabs>
              <w:spacing w:line="360" w:lineRule="auto"/>
              <w:jc w:val="both"/>
              <w:rPr>
                <w:ins w:id="34853" w:author="Ritu Kamra" w:date="2021-09-27T14:42:00Z"/>
                <w:rFonts w:ascii="Arial" w:eastAsia="Arial" w:hAnsi="Arial" w:cs="Arial"/>
                <w:sz w:val="14"/>
                <w:szCs w:val="14"/>
              </w:rPr>
            </w:pPr>
            <w:ins w:id="34854" w:author="Ritu Kamra" w:date="2021-09-27T14:42:00Z">
              <w:r w:rsidRPr="00103E39">
                <w:rPr>
                  <w:rFonts w:ascii="Arial" w:eastAsia="Arial" w:hAnsi="Arial" w:cs="Arial"/>
                  <w:b/>
                  <w:bCs/>
                  <w:sz w:val="14"/>
                  <w:szCs w:val="14"/>
                </w:rPr>
                <w:t>2020</w:t>
              </w:r>
            </w:ins>
          </w:p>
        </w:tc>
        <w:tc>
          <w:tcPr>
            <w:tcW w:w="79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16C6252" w14:textId="77777777" w:rsidR="0051095D" w:rsidRPr="00103E39" w:rsidRDefault="0051095D" w:rsidP="00A831FE">
            <w:pPr>
              <w:tabs>
                <w:tab w:val="left" w:pos="1290"/>
              </w:tabs>
              <w:spacing w:line="360" w:lineRule="auto"/>
              <w:jc w:val="both"/>
              <w:rPr>
                <w:ins w:id="34855" w:author="Ritu Kamra" w:date="2021-09-27T14:42:00Z"/>
                <w:rFonts w:ascii="Arial" w:eastAsia="Arial" w:hAnsi="Arial" w:cs="Arial"/>
                <w:sz w:val="14"/>
                <w:szCs w:val="14"/>
              </w:rPr>
            </w:pPr>
            <w:ins w:id="34856" w:author="Ritu Kamra" w:date="2021-09-27T14:42:00Z">
              <w:r w:rsidRPr="00103E39">
                <w:rPr>
                  <w:rFonts w:ascii="Arial" w:eastAsia="Arial" w:hAnsi="Arial" w:cs="Arial"/>
                  <w:b/>
                  <w:bCs/>
                  <w:sz w:val="14"/>
                  <w:szCs w:val="14"/>
                </w:rPr>
                <w:t>2021E</w:t>
              </w:r>
            </w:ins>
          </w:p>
        </w:tc>
        <w:tc>
          <w:tcPr>
            <w:tcW w:w="78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604BF21" w14:textId="77777777" w:rsidR="0051095D" w:rsidRPr="00103E39" w:rsidRDefault="0051095D" w:rsidP="00A831FE">
            <w:pPr>
              <w:tabs>
                <w:tab w:val="left" w:pos="1290"/>
              </w:tabs>
              <w:spacing w:line="360" w:lineRule="auto"/>
              <w:jc w:val="both"/>
              <w:rPr>
                <w:ins w:id="34857" w:author="Ritu Kamra" w:date="2021-09-27T14:42:00Z"/>
                <w:rFonts w:ascii="Arial" w:eastAsia="Arial" w:hAnsi="Arial" w:cs="Arial"/>
                <w:sz w:val="14"/>
                <w:szCs w:val="14"/>
              </w:rPr>
            </w:pPr>
            <w:ins w:id="34858" w:author="Ritu Kamra" w:date="2021-09-27T14:42:00Z">
              <w:r w:rsidRPr="00103E39">
                <w:rPr>
                  <w:rFonts w:ascii="Arial" w:eastAsia="Arial" w:hAnsi="Arial" w:cs="Arial"/>
                  <w:b/>
                  <w:bCs/>
                  <w:sz w:val="14"/>
                  <w:szCs w:val="14"/>
                </w:rPr>
                <w:t>2022F</w:t>
              </w:r>
            </w:ins>
          </w:p>
        </w:tc>
        <w:tc>
          <w:tcPr>
            <w:tcW w:w="78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F251893" w14:textId="77777777" w:rsidR="0051095D" w:rsidRPr="00103E39" w:rsidRDefault="0051095D" w:rsidP="00A831FE">
            <w:pPr>
              <w:tabs>
                <w:tab w:val="left" w:pos="1290"/>
              </w:tabs>
              <w:spacing w:line="360" w:lineRule="auto"/>
              <w:jc w:val="both"/>
              <w:rPr>
                <w:ins w:id="34859" w:author="Ritu Kamra" w:date="2021-09-27T14:42:00Z"/>
                <w:rFonts w:ascii="Arial" w:eastAsia="Arial" w:hAnsi="Arial" w:cs="Arial"/>
                <w:sz w:val="14"/>
                <w:szCs w:val="14"/>
              </w:rPr>
            </w:pPr>
            <w:ins w:id="34860" w:author="Ritu Kamra" w:date="2021-09-27T14:42:00Z">
              <w:r w:rsidRPr="00103E39">
                <w:rPr>
                  <w:rFonts w:ascii="Arial" w:eastAsia="Arial" w:hAnsi="Arial" w:cs="Arial"/>
                  <w:b/>
                  <w:bCs/>
                  <w:sz w:val="14"/>
                  <w:szCs w:val="14"/>
                </w:rPr>
                <w:t>2023F</w:t>
              </w:r>
            </w:ins>
          </w:p>
        </w:tc>
        <w:tc>
          <w:tcPr>
            <w:tcW w:w="81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D2C9318" w14:textId="77777777" w:rsidR="0051095D" w:rsidRPr="00103E39" w:rsidRDefault="0051095D" w:rsidP="00A831FE">
            <w:pPr>
              <w:tabs>
                <w:tab w:val="left" w:pos="1290"/>
              </w:tabs>
              <w:spacing w:line="360" w:lineRule="auto"/>
              <w:jc w:val="both"/>
              <w:rPr>
                <w:ins w:id="34861" w:author="Ritu Kamra" w:date="2021-09-27T14:42:00Z"/>
                <w:rFonts w:ascii="Arial" w:eastAsia="Arial" w:hAnsi="Arial" w:cs="Arial"/>
                <w:sz w:val="14"/>
                <w:szCs w:val="14"/>
              </w:rPr>
            </w:pPr>
            <w:ins w:id="34862" w:author="Ritu Kamra" w:date="2021-09-27T14:42:00Z">
              <w:r w:rsidRPr="00103E39">
                <w:rPr>
                  <w:rFonts w:ascii="Arial" w:eastAsia="Arial" w:hAnsi="Arial" w:cs="Arial"/>
                  <w:b/>
                  <w:bCs/>
                  <w:sz w:val="14"/>
                  <w:szCs w:val="14"/>
                </w:rPr>
                <w:t>2024F</w:t>
              </w:r>
            </w:ins>
          </w:p>
        </w:tc>
        <w:tc>
          <w:tcPr>
            <w:tcW w:w="78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213FBCC" w14:textId="77777777" w:rsidR="0051095D" w:rsidRPr="00103E39" w:rsidRDefault="0051095D" w:rsidP="00A831FE">
            <w:pPr>
              <w:tabs>
                <w:tab w:val="left" w:pos="1290"/>
              </w:tabs>
              <w:spacing w:line="360" w:lineRule="auto"/>
              <w:jc w:val="both"/>
              <w:rPr>
                <w:ins w:id="34863" w:author="Ritu Kamra" w:date="2021-09-27T14:42:00Z"/>
                <w:rFonts w:ascii="Arial" w:eastAsia="Arial" w:hAnsi="Arial" w:cs="Arial"/>
                <w:sz w:val="14"/>
                <w:szCs w:val="14"/>
              </w:rPr>
            </w:pPr>
            <w:ins w:id="34864" w:author="Ritu Kamra" w:date="2021-09-27T14:42:00Z">
              <w:r w:rsidRPr="00103E39">
                <w:rPr>
                  <w:rFonts w:ascii="Arial" w:eastAsia="Arial" w:hAnsi="Arial" w:cs="Arial"/>
                  <w:b/>
                  <w:bCs/>
                  <w:sz w:val="14"/>
                  <w:szCs w:val="14"/>
                </w:rPr>
                <w:t>2025F</w:t>
              </w:r>
            </w:ins>
          </w:p>
        </w:tc>
        <w:tc>
          <w:tcPr>
            <w:tcW w:w="78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3AFB985" w14:textId="77777777" w:rsidR="0051095D" w:rsidRPr="00103E39" w:rsidRDefault="0051095D" w:rsidP="00A831FE">
            <w:pPr>
              <w:tabs>
                <w:tab w:val="left" w:pos="1290"/>
              </w:tabs>
              <w:spacing w:line="360" w:lineRule="auto"/>
              <w:jc w:val="both"/>
              <w:rPr>
                <w:ins w:id="34865" w:author="Ritu Kamra" w:date="2021-09-27T14:42:00Z"/>
                <w:rFonts w:ascii="Arial" w:eastAsia="Arial" w:hAnsi="Arial" w:cs="Arial"/>
                <w:sz w:val="14"/>
                <w:szCs w:val="14"/>
              </w:rPr>
            </w:pPr>
            <w:ins w:id="34866" w:author="Ritu Kamra" w:date="2021-09-27T14:42:00Z">
              <w:r w:rsidRPr="00103E39">
                <w:rPr>
                  <w:rFonts w:ascii="Arial" w:eastAsia="Arial" w:hAnsi="Arial" w:cs="Arial"/>
                  <w:b/>
                  <w:bCs/>
                  <w:sz w:val="14"/>
                  <w:szCs w:val="14"/>
                </w:rPr>
                <w:t>2026F</w:t>
              </w:r>
            </w:ins>
          </w:p>
        </w:tc>
        <w:tc>
          <w:tcPr>
            <w:tcW w:w="81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76CF92E" w14:textId="77777777" w:rsidR="0051095D" w:rsidRPr="00103E39" w:rsidRDefault="0051095D" w:rsidP="00A831FE">
            <w:pPr>
              <w:tabs>
                <w:tab w:val="left" w:pos="1290"/>
              </w:tabs>
              <w:spacing w:line="360" w:lineRule="auto"/>
              <w:jc w:val="both"/>
              <w:rPr>
                <w:ins w:id="34867" w:author="Ritu Kamra" w:date="2021-09-27T14:42:00Z"/>
                <w:rFonts w:ascii="Arial" w:eastAsia="Arial" w:hAnsi="Arial" w:cs="Arial"/>
                <w:sz w:val="14"/>
                <w:szCs w:val="14"/>
              </w:rPr>
            </w:pPr>
            <w:ins w:id="34868" w:author="Ritu Kamra" w:date="2021-09-27T14:42:00Z">
              <w:r w:rsidRPr="00103E39">
                <w:rPr>
                  <w:rFonts w:ascii="Arial" w:eastAsia="Arial" w:hAnsi="Arial" w:cs="Arial"/>
                  <w:b/>
                  <w:bCs/>
                  <w:sz w:val="14"/>
                  <w:szCs w:val="14"/>
                </w:rPr>
                <w:t>2027F</w:t>
              </w:r>
            </w:ins>
          </w:p>
        </w:tc>
        <w:tc>
          <w:tcPr>
            <w:tcW w:w="815"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AA0600F" w14:textId="77777777" w:rsidR="0051095D" w:rsidRPr="00103E39" w:rsidRDefault="0051095D" w:rsidP="00A831FE">
            <w:pPr>
              <w:tabs>
                <w:tab w:val="left" w:pos="1290"/>
              </w:tabs>
              <w:spacing w:line="360" w:lineRule="auto"/>
              <w:jc w:val="both"/>
              <w:rPr>
                <w:ins w:id="34869" w:author="Ritu Kamra" w:date="2021-09-27T14:42:00Z"/>
                <w:rFonts w:ascii="Arial" w:eastAsia="Arial" w:hAnsi="Arial" w:cs="Arial"/>
                <w:sz w:val="14"/>
                <w:szCs w:val="14"/>
              </w:rPr>
            </w:pPr>
            <w:ins w:id="34870" w:author="Ritu Kamra" w:date="2021-09-27T14:42:00Z">
              <w:r w:rsidRPr="00103E39">
                <w:rPr>
                  <w:rFonts w:ascii="Arial" w:eastAsia="Arial" w:hAnsi="Arial" w:cs="Arial"/>
                  <w:b/>
                  <w:bCs/>
                  <w:sz w:val="14"/>
                  <w:szCs w:val="14"/>
                </w:rPr>
                <w:t>2028F</w:t>
              </w:r>
            </w:ins>
          </w:p>
        </w:tc>
        <w:tc>
          <w:tcPr>
            <w:tcW w:w="97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591ED26" w14:textId="77777777" w:rsidR="0051095D" w:rsidRPr="00103E39" w:rsidRDefault="0051095D" w:rsidP="00A831FE">
            <w:pPr>
              <w:tabs>
                <w:tab w:val="left" w:pos="1290"/>
              </w:tabs>
              <w:spacing w:line="360" w:lineRule="auto"/>
              <w:jc w:val="both"/>
              <w:rPr>
                <w:ins w:id="34871" w:author="Ritu Kamra" w:date="2021-09-27T14:42:00Z"/>
                <w:rFonts w:ascii="Arial" w:eastAsia="Arial" w:hAnsi="Arial" w:cs="Arial"/>
                <w:sz w:val="14"/>
                <w:szCs w:val="14"/>
              </w:rPr>
            </w:pPr>
            <w:ins w:id="34872" w:author="Ritu Kamra" w:date="2021-09-27T14:42:00Z">
              <w:r w:rsidRPr="00103E39">
                <w:rPr>
                  <w:rFonts w:ascii="Arial" w:eastAsia="Arial" w:hAnsi="Arial" w:cs="Arial"/>
                  <w:b/>
                  <w:bCs/>
                  <w:sz w:val="14"/>
                  <w:szCs w:val="14"/>
                </w:rPr>
                <w:t>2029F</w:t>
              </w:r>
            </w:ins>
          </w:p>
        </w:tc>
        <w:tc>
          <w:tcPr>
            <w:tcW w:w="113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A43B282" w14:textId="77777777" w:rsidR="0051095D" w:rsidRPr="00103E39" w:rsidRDefault="0051095D" w:rsidP="00A831FE">
            <w:pPr>
              <w:tabs>
                <w:tab w:val="left" w:pos="1290"/>
              </w:tabs>
              <w:spacing w:line="360" w:lineRule="auto"/>
              <w:jc w:val="both"/>
              <w:rPr>
                <w:ins w:id="34873" w:author="Ritu Kamra" w:date="2021-09-27T14:42:00Z"/>
                <w:rFonts w:ascii="Arial" w:eastAsia="Arial" w:hAnsi="Arial" w:cs="Arial"/>
                <w:sz w:val="14"/>
                <w:szCs w:val="14"/>
              </w:rPr>
            </w:pPr>
            <w:ins w:id="34874" w:author="Ritu Kamra" w:date="2021-09-27T14:42:00Z">
              <w:r w:rsidRPr="00103E39">
                <w:rPr>
                  <w:rFonts w:ascii="Arial" w:eastAsia="Arial" w:hAnsi="Arial" w:cs="Arial"/>
                  <w:b/>
                  <w:bCs/>
                  <w:sz w:val="14"/>
                  <w:szCs w:val="14"/>
                </w:rPr>
                <w:t>2030F</w:t>
              </w:r>
            </w:ins>
          </w:p>
        </w:tc>
      </w:tr>
      <w:tr w:rsidR="0066515D" w:rsidRPr="00103E39" w14:paraId="66A6F7C8" w14:textId="77777777" w:rsidTr="00092529">
        <w:tblPrEx>
          <w:tblW w:w="10460" w:type="dxa"/>
          <w:tblCellMar>
            <w:left w:w="0" w:type="dxa"/>
            <w:right w:w="0" w:type="dxa"/>
          </w:tblCellMar>
          <w:tblLook w:val="0420" w:firstRow="1" w:lastRow="0" w:firstColumn="0" w:lastColumn="0" w:noHBand="0" w:noVBand="1"/>
          <w:tblPrExChange w:id="34875" w:author="Ritu Kamra" w:date="2021-09-27T19:59:00Z">
            <w:tblPrEx>
              <w:tblW w:w="10460" w:type="dxa"/>
              <w:tblCellMar>
                <w:left w:w="0" w:type="dxa"/>
                <w:right w:w="0" w:type="dxa"/>
              </w:tblCellMar>
              <w:tblLook w:val="0420" w:firstRow="1" w:lastRow="0" w:firstColumn="0" w:lastColumn="0" w:noHBand="0" w:noVBand="1"/>
            </w:tblPrEx>
          </w:tblPrExChange>
        </w:tblPrEx>
        <w:trPr>
          <w:trHeight w:val="302"/>
          <w:ins w:id="34876" w:author="Ritu Kamra" w:date="2021-09-27T14:42:00Z"/>
          <w:trPrChange w:id="34877" w:author="Ritu Kamra" w:date="2021-09-27T19:59:00Z">
            <w:trPr>
              <w:gridBefore w:val="1"/>
              <w:trHeight w:val="596"/>
            </w:trPr>
          </w:trPrChange>
        </w:trPr>
        <w:tc>
          <w:tcPr>
            <w:tcW w:w="1202"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Change w:id="34878" w:author="Ritu Kamra" w:date="2021-09-27T19:59:00Z">
              <w:tcPr>
                <w:tcW w:w="1202" w:type="dxa"/>
                <w:gridSpan w:val="2"/>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tcPrChange>
          </w:tcPr>
          <w:p w14:paraId="367C2933" w14:textId="77777777" w:rsidR="0066515D" w:rsidRPr="00103E39" w:rsidRDefault="0066515D" w:rsidP="0066515D">
            <w:pPr>
              <w:tabs>
                <w:tab w:val="left" w:pos="1290"/>
              </w:tabs>
              <w:spacing w:line="360" w:lineRule="auto"/>
              <w:jc w:val="both"/>
              <w:rPr>
                <w:ins w:id="34879" w:author="Ritu Kamra" w:date="2021-09-27T14:42:00Z"/>
                <w:rFonts w:ascii="Arial" w:eastAsia="Arial" w:hAnsi="Arial" w:cs="Arial"/>
                <w:sz w:val="14"/>
                <w:szCs w:val="14"/>
              </w:rPr>
            </w:pPr>
            <w:ins w:id="34880" w:author="Ritu Kamra" w:date="2021-09-27T14:42:00Z">
              <w:r w:rsidRPr="00103E39">
                <w:rPr>
                  <w:rFonts w:ascii="Arial" w:eastAsia="Arial" w:hAnsi="Arial" w:cs="Arial"/>
                  <w:sz w:val="14"/>
                  <w:szCs w:val="14"/>
                  <w:lang w:val="en-US"/>
                </w:rPr>
                <w:t>Pessimistic</w:t>
              </w:r>
            </w:ins>
          </w:p>
        </w:tc>
        <w:tc>
          <w:tcPr>
            <w:tcW w:w="753"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hideMark/>
            <w:tcPrChange w:id="34881" w:author="Ritu Kamra" w:date="2021-09-27T19:59:00Z">
              <w:tcPr>
                <w:tcW w:w="753" w:type="dxa"/>
                <w:gridSpan w:val="2"/>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54455056" w14:textId="4069E0F2" w:rsidR="0066515D" w:rsidRPr="0066515D" w:rsidRDefault="0066515D">
            <w:pPr>
              <w:tabs>
                <w:tab w:val="left" w:pos="1290"/>
              </w:tabs>
              <w:spacing w:line="480" w:lineRule="auto"/>
              <w:jc w:val="center"/>
              <w:rPr>
                <w:ins w:id="34882" w:author="Ritu Kamra" w:date="2021-09-27T14:42:00Z"/>
                <w:rFonts w:ascii="Verdana" w:hAnsi="Verdana"/>
                <w:sz w:val="14"/>
                <w:szCs w:val="14"/>
                <w:rPrChange w:id="34883" w:author="Ritu Kamra" w:date="2021-09-27T20:00:00Z">
                  <w:rPr>
                    <w:ins w:id="34884" w:author="Ritu Kamra" w:date="2021-09-27T14:42:00Z"/>
                    <w:rFonts w:ascii="Arial" w:eastAsia="Arial" w:hAnsi="Arial" w:cs="Arial"/>
                    <w:sz w:val="14"/>
                    <w:szCs w:val="14"/>
                  </w:rPr>
                </w:rPrChange>
              </w:rPr>
              <w:pPrChange w:id="34885" w:author="Ritu Kamra" w:date="2021-09-27T20:00:00Z">
                <w:pPr>
                  <w:framePr w:hSpace="180" w:wrap="around" w:vAnchor="text" w:hAnchor="margin" w:y="384"/>
                  <w:tabs>
                    <w:tab w:val="left" w:pos="1290"/>
                  </w:tabs>
                  <w:spacing w:line="360" w:lineRule="auto"/>
                  <w:jc w:val="both"/>
                </w:pPr>
              </w:pPrChange>
            </w:pPr>
            <w:ins w:id="34886" w:author="Ritu Kamra" w:date="2021-09-27T19:59:00Z">
              <w:r w:rsidRPr="0066515D">
                <w:rPr>
                  <w:rFonts w:ascii="Verdana" w:hAnsi="Verdana"/>
                  <w:sz w:val="14"/>
                  <w:szCs w:val="14"/>
                  <w:rPrChange w:id="34887" w:author="Ritu Kamra" w:date="2021-09-27T20:00:00Z">
                    <w:rPr/>
                  </w:rPrChange>
                </w:rPr>
                <w:t>3261.08</w:t>
              </w:r>
            </w:ins>
          </w:p>
        </w:tc>
        <w:tc>
          <w:tcPr>
            <w:tcW w:w="79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hideMark/>
            <w:tcPrChange w:id="34888" w:author="Ritu Kamra" w:date="2021-09-27T19:59:00Z">
              <w:tcPr>
                <w:tcW w:w="797" w:type="dxa"/>
                <w:gridSpan w:val="2"/>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tcPrChange>
          </w:tcPr>
          <w:p w14:paraId="0227D6AD" w14:textId="21C7DE32" w:rsidR="0066515D" w:rsidRPr="0066515D" w:rsidRDefault="0066515D">
            <w:pPr>
              <w:tabs>
                <w:tab w:val="left" w:pos="1290"/>
              </w:tabs>
              <w:spacing w:line="360" w:lineRule="auto"/>
              <w:jc w:val="center"/>
              <w:rPr>
                <w:ins w:id="34889" w:author="Ritu Kamra" w:date="2021-09-27T14:42:00Z"/>
                <w:rFonts w:ascii="Verdana" w:hAnsi="Verdana"/>
                <w:sz w:val="14"/>
                <w:szCs w:val="14"/>
                <w:rPrChange w:id="34890" w:author="Ritu Kamra" w:date="2021-09-27T20:00:00Z">
                  <w:rPr>
                    <w:ins w:id="34891" w:author="Ritu Kamra" w:date="2021-09-27T14:42:00Z"/>
                    <w:rFonts w:ascii="Arial" w:eastAsia="Arial" w:hAnsi="Arial" w:cs="Arial"/>
                    <w:sz w:val="14"/>
                    <w:szCs w:val="14"/>
                  </w:rPr>
                </w:rPrChange>
              </w:rPr>
              <w:pPrChange w:id="34892" w:author="Ritu Kamra" w:date="2021-09-27T20:00:00Z">
                <w:pPr>
                  <w:framePr w:hSpace="180" w:wrap="around" w:vAnchor="text" w:hAnchor="margin" w:y="384"/>
                  <w:tabs>
                    <w:tab w:val="left" w:pos="1290"/>
                  </w:tabs>
                  <w:spacing w:line="360" w:lineRule="auto"/>
                  <w:jc w:val="both"/>
                </w:pPr>
              </w:pPrChange>
            </w:pPr>
            <w:ins w:id="34893" w:author="Ritu Kamra" w:date="2021-09-27T19:59:00Z">
              <w:r w:rsidRPr="0066515D">
                <w:rPr>
                  <w:rFonts w:ascii="Verdana" w:hAnsi="Verdana"/>
                  <w:sz w:val="14"/>
                  <w:szCs w:val="14"/>
                  <w:rPrChange w:id="34894" w:author="Ritu Kamra" w:date="2021-09-27T20:00:00Z">
                    <w:rPr/>
                  </w:rPrChange>
                </w:rPr>
                <w:t>3395.4</w:t>
              </w:r>
            </w:ins>
          </w:p>
        </w:tc>
        <w:tc>
          <w:tcPr>
            <w:tcW w:w="78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hideMark/>
            <w:tcPrChange w:id="34895" w:author="Ritu Kamra" w:date="2021-09-27T19:59:00Z">
              <w:tcPr>
                <w:tcW w:w="788" w:type="dxa"/>
                <w:gridSpan w:val="2"/>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tcPrChange>
          </w:tcPr>
          <w:p w14:paraId="4D635FBF" w14:textId="2A0FC3AC" w:rsidR="0066515D" w:rsidRPr="0066515D" w:rsidRDefault="0066515D">
            <w:pPr>
              <w:tabs>
                <w:tab w:val="left" w:pos="1290"/>
              </w:tabs>
              <w:spacing w:line="360" w:lineRule="auto"/>
              <w:jc w:val="center"/>
              <w:rPr>
                <w:ins w:id="34896" w:author="Ritu Kamra" w:date="2021-09-27T14:42:00Z"/>
                <w:rFonts w:ascii="Verdana" w:hAnsi="Verdana"/>
                <w:sz w:val="14"/>
                <w:szCs w:val="14"/>
                <w:rPrChange w:id="34897" w:author="Ritu Kamra" w:date="2021-09-27T20:00:00Z">
                  <w:rPr>
                    <w:ins w:id="34898" w:author="Ritu Kamra" w:date="2021-09-27T14:42:00Z"/>
                    <w:rFonts w:ascii="Arial" w:eastAsia="Arial" w:hAnsi="Arial" w:cs="Arial"/>
                    <w:sz w:val="14"/>
                    <w:szCs w:val="14"/>
                  </w:rPr>
                </w:rPrChange>
              </w:rPr>
              <w:pPrChange w:id="34899" w:author="Ritu Kamra" w:date="2021-09-27T20:00:00Z">
                <w:pPr>
                  <w:framePr w:hSpace="180" w:wrap="around" w:vAnchor="text" w:hAnchor="margin" w:y="384"/>
                  <w:tabs>
                    <w:tab w:val="left" w:pos="1290"/>
                  </w:tabs>
                  <w:spacing w:line="360" w:lineRule="auto"/>
                  <w:jc w:val="both"/>
                </w:pPr>
              </w:pPrChange>
            </w:pPr>
            <w:ins w:id="34900" w:author="Ritu Kamra" w:date="2021-09-27T19:59:00Z">
              <w:r w:rsidRPr="0066515D">
                <w:rPr>
                  <w:rFonts w:ascii="Verdana" w:hAnsi="Verdana"/>
                  <w:sz w:val="14"/>
                  <w:szCs w:val="14"/>
                  <w:rPrChange w:id="34901" w:author="Ritu Kamra" w:date="2021-09-27T20:00:00Z">
                    <w:rPr/>
                  </w:rPrChange>
                </w:rPr>
                <w:t>3511.6</w:t>
              </w:r>
            </w:ins>
          </w:p>
        </w:tc>
        <w:tc>
          <w:tcPr>
            <w:tcW w:w="78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hideMark/>
            <w:tcPrChange w:id="34902" w:author="Ritu Kamra" w:date="2021-09-27T19:59:00Z">
              <w:tcPr>
                <w:tcW w:w="788" w:type="dxa"/>
                <w:gridSpan w:val="2"/>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tcPrChange>
          </w:tcPr>
          <w:p w14:paraId="785D055E" w14:textId="55E5CE9D" w:rsidR="0066515D" w:rsidRPr="0066515D" w:rsidRDefault="0066515D">
            <w:pPr>
              <w:tabs>
                <w:tab w:val="left" w:pos="1290"/>
              </w:tabs>
              <w:spacing w:line="360" w:lineRule="auto"/>
              <w:jc w:val="center"/>
              <w:rPr>
                <w:ins w:id="34903" w:author="Ritu Kamra" w:date="2021-09-27T14:42:00Z"/>
                <w:rFonts w:ascii="Verdana" w:hAnsi="Verdana"/>
                <w:sz w:val="14"/>
                <w:szCs w:val="14"/>
                <w:rPrChange w:id="34904" w:author="Ritu Kamra" w:date="2021-09-27T20:00:00Z">
                  <w:rPr>
                    <w:ins w:id="34905" w:author="Ritu Kamra" w:date="2021-09-27T14:42:00Z"/>
                    <w:rFonts w:ascii="Arial" w:eastAsia="Arial" w:hAnsi="Arial" w:cs="Arial"/>
                    <w:sz w:val="14"/>
                    <w:szCs w:val="14"/>
                  </w:rPr>
                </w:rPrChange>
              </w:rPr>
              <w:pPrChange w:id="34906" w:author="Ritu Kamra" w:date="2021-09-27T20:00:00Z">
                <w:pPr>
                  <w:framePr w:hSpace="180" w:wrap="around" w:vAnchor="text" w:hAnchor="margin" w:y="384"/>
                  <w:tabs>
                    <w:tab w:val="left" w:pos="1290"/>
                  </w:tabs>
                  <w:spacing w:line="360" w:lineRule="auto"/>
                  <w:jc w:val="both"/>
                </w:pPr>
              </w:pPrChange>
            </w:pPr>
            <w:ins w:id="34907" w:author="Ritu Kamra" w:date="2021-09-27T19:59:00Z">
              <w:r w:rsidRPr="0066515D">
                <w:rPr>
                  <w:rFonts w:ascii="Verdana" w:hAnsi="Verdana"/>
                  <w:sz w:val="14"/>
                  <w:szCs w:val="14"/>
                  <w:rPrChange w:id="34908" w:author="Ritu Kamra" w:date="2021-09-27T20:00:00Z">
                    <w:rPr/>
                  </w:rPrChange>
                </w:rPr>
                <w:t>3613.5</w:t>
              </w:r>
            </w:ins>
          </w:p>
        </w:tc>
        <w:tc>
          <w:tcPr>
            <w:tcW w:w="81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hideMark/>
            <w:tcPrChange w:id="34909" w:author="Ritu Kamra" w:date="2021-09-27T19:59:00Z">
              <w:tcPr>
                <w:tcW w:w="816" w:type="dxa"/>
                <w:gridSpan w:val="2"/>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tcPrChange>
          </w:tcPr>
          <w:p w14:paraId="23A3D5F8" w14:textId="2C26CA28" w:rsidR="0066515D" w:rsidRPr="0066515D" w:rsidRDefault="0066515D">
            <w:pPr>
              <w:tabs>
                <w:tab w:val="left" w:pos="1290"/>
              </w:tabs>
              <w:spacing w:line="360" w:lineRule="auto"/>
              <w:jc w:val="center"/>
              <w:rPr>
                <w:ins w:id="34910" w:author="Ritu Kamra" w:date="2021-09-27T14:42:00Z"/>
                <w:rFonts w:ascii="Verdana" w:hAnsi="Verdana"/>
                <w:sz w:val="14"/>
                <w:szCs w:val="14"/>
                <w:rPrChange w:id="34911" w:author="Ritu Kamra" w:date="2021-09-27T20:00:00Z">
                  <w:rPr>
                    <w:ins w:id="34912" w:author="Ritu Kamra" w:date="2021-09-27T14:42:00Z"/>
                    <w:rFonts w:ascii="Arial" w:eastAsia="Arial" w:hAnsi="Arial" w:cs="Arial"/>
                    <w:sz w:val="14"/>
                    <w:szCs w:val="14"/>
                  </w:rPr>
                </w:rPrChange>
              </w:rPr>
              <w:pPrChange w:id="34913" w:author="Ritu Kamra" w:date="2021-09-27T20:00:00Z">
                <w:pPr>
                  <w:framePr w:hSpace="180" w:wrap="around" w:vAnchor="text" w:hAnchor="margin" w:y="384"/>
                  <w:tabs>
                    <w:tab w:val="left" w:pos="1290"/>
                  </w:tabs>
                  <w:spacing w:line="360" w:lineRule="auto"/>
                  <w:jc w:val="both"/>
                </w:pPr>
              </w:pPrChange>
            </w:pPr>
            <w:ins w:id="34914" w:author="Ritu Kamra" w:date="2021-09-27T19:59:00Z">
              <w:r w:rsidRPr="0066515D">
                <w:rPr>
                  <w:rFonts w:ascii="Verdana" w:hAnsi="Verdana"/>
                  <w:sz w:val="14"/>
                  <w:szCs w:val="14"/>
                  <w:rPrChange w:id="34915" w:author="Ritu Kamra" w:date="2021-09-27T20:00:00Z">
                    <w:rPr/>
                  </w:rPrChange>
                </w:rPr>
                <w:t>3718.2</w:t>
              </w:r>
            </w:ins>
          </w:p>
        </w:tc>
        <w:tc>
          <w:tcPr>
            <w:tcW w:w="78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hideMark/>
            <w:tcPrChange w:id="34916" w:author="Ritu Kamra" w:date="2021-09-27T19:59:00Z">
              <w:tcPr>
                <w:tcW w:w="788" w:type="dxa"/>
                <w:gridSpan w:val="2"/>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tcPrChange>
          </w:tcPr>
          <w:p w14:paraId="5F545772" w14:textId="4077A1BC" w:rsidR="0066515D" w:rsidRPr="0066515D" w:rsidRDefault="0066515D">
            <w:pPr>
              <w:tabs>
                <w:tab w:val="left" w:pos="1290"/>
              </w:tabs>
              <w:spacing w:line="360" w:lineRule="auto"/>
              <w:jc w:val="center"/>
              <w:rPr>
                <w:ins w:id="34917" w:author="Ritu Kamra" w:date="2021-09-27T14:42:00Z"/>
                <w:rFonts w:ascii="Verdana" w:hAnsi="Verdana"/>
                <w:sz w:val="14"/>
                <w:szCs w:val="14"/>
                <w:rPrChange w:id="34918" w:author="Ritu Kamra" w:date="2021-09-27T20:00:00Z">
                  <w:rPr>
                    <w:ins w:id="34919" w:author="Ritu Kamra" w:date="2021-09-27T14:42:00Z"/>
                    <w:rFonts w:ascii="Arial" w:eastAsia="Arial" w:hAnsi="Arial" w:cs="Arial"/>
                    <w:sz w:val="14"/>
                    <w:szCs w:val="14"/>
                  </w:rPr>
                </w:rPrChange>
              </w:rPr>
              <w:pPrChange w:id="34920" w:author="Ritu Kamra" w:date="2021-09-27T20:00:00Z">
                <w:pPr>
                  <w:framePr w:hSpace="180" w:wrap="around" w:vAnchor="text" w:hAnchor="margin" w:y="384"/>
                  <w:tabs>
                    <w:tab w:val="left" w:pos="1290"/>
                  </w:tabs>
                  <w:spacing w:line="360" w:lineRule="auto"/>
                  <w:jc w:val="both"/>
                </w:pPr>
              </w:pPrChange>
            </w:pPr>
            <w:ins w:id="34921" w:author="Ritu Kamra" w:date="2021-09-27T19:59:00Z">
              <w:r w:rsidRPr="0066515D">
                <w:rPr>
                  <w:rFonts w:ascii="Verdana" w:hAnsi="Verdana"/>
                  <w:sz w:val="14"/>
                  <w:szCs w:val="14"/>
                  <w:rPrChange w:id="34922" w:author="Ritu Kamra" w:date="2021-09-27T20:00:00Z">
                    <w:rPr/>
                  </w:rPrChange>
                </w:rPr>
                <w:t>3808.6</w:t>
              </w:r>
            </w:ins>
          </w:p>
        </w:tc>
        <w:tc>
          <w:tcPr>
            <w:tcW w:w="78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hideMark/>
            <w:tcPrChange w:id="34923" w:author="Ritu Kamra" w:date="2021-09-27T19:59:00Z">
              <w:tcPr>
                <w:tcW w:w="788" w:type="dxa"/>
                <w:gridSpan w:val="2"/>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tcPrChange>
          </w:tcPr>
          <w:p w14:paraId="41AB8DC6" w14:textId="203FD506" w:rsidR="0066515D" w:rsidRPr="0066515D" w:rsidRDefault="0066515D">
            <w:pPr>
              <w:tabs>
                <w:tab w:val="left" w:pos="1290"/>
              </w:tabs>
              <w:spacing w:line="360" w:lineRule="auto"/>
              <w:jc w:val="center"/>
              <w:rPr>
                <w:ins w:id="34924" w:author="Ritu Kamra" w:date="2021-09-27T14:42:00Z"/>
                <w:rFonts w:ascii="Verdana" w:hAnsi="Verdana"/>
                <w:sz w:val="14"/>
                <w:szCs w:val="14"/>
                <w:rPrChange w:id="34925" w:author="Ritu Kamra" w:date="2021-09-27T20:00:00Z">
                  <w:rPr>
                    <w:ins w:id="34926" w:author="Ritu Kamra" w:date="2021-09-27T14:42:00Z"/>
                    <w:rFonts w:ascii="Arial" w:eastAsia="Arial" w:hAnsi="Arial" w:cs="Arial"/>
                    <w:sz w:val="14"/>
                    <w:szCs w:val="14"/>
                  </w:rPr>
                </w:rPrChange>
              </w:rPr>
              <w:pPrChange w:id="34927" w:author="Ritu Kamra" w:date="2021-09-27T20:00:00Z">
                <w:pPr>
                  <w:framePr w:hSpace="180" w:wrap="around" w:vAnchor="text" w:hAnchor="margin" w:y="384"/>
                  <w:tabs>
                    <w:tab w:val="left" w:pos="1290"/>
                  </w:tabs>
                  <w:spacing w:line="360" w:lineRule="auto"/>
                  <w:jc w:val="both"/>
                </w:pPr>
              </w:pPrChange>
            </w:pPr>
            <w:ins w:id="34928" w:author="Ritu Kamra" w:date="2021-09-27T19:59:00Z">
              <w:r w:rsidRPr="0066515D">
                <w:rPr>
                  <w:rFonts w:ascii="Verdana" w:hAnsi="Verdana"/>
                  <w:sz w:val="14"/>
                  <w:szCs w:val="14"/>
                  <w:rPrChange w:id="34929" w:author="Ritu Kamra" w:date="2021-09-27T20:00:00Z">
                    <w:rPr/>
                  </w:rPrChange>
                </w:rPr>
                <w:t>3880.6</w:t>
              </w:r>
            </w:ins>
          </w:p>
        </w:tc>
        <w:tc>
          <w:tcPr>
            <w:tcW w:w="81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hideMark/>
            <w:tcPrChange w:id="34930" w:author="Ritu Kamra" w:date="2021-09-27T19:59:00Z">
              <w:tcPr>
                <w:tcW w:w="816" w:type="dxa"/>
                <w:gridSpan w:val="2"/>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tcPrChange>
          </w:tcPr>
          <w:p w14:paraId="6D6ACB34" w14:textId="5564A013" w:rsidR="0066515D" w:rsidRPr="0066515D" w:rsidRDefault="0066515D">
            <w:pPr>
              <w:tabs>
                <w:tab w:val="left" w:pos="1290"/>
              </w:tabs>
              <w:spacing w:line="360" w:lineRule="auto"/>
              <w:jc w:val="center"/>
              <w:rPr>
                <w:ins w:id="34931" w:author="Ritu Kamra" w:date="2021-09-27T14:42:00Z"/>
                <w:rFonts w:ascii="Verdana" w:hAnsi="Verdana"/>
                <w:sz w:val="14"/>
                <w:szCs w:val="14"/>
                <w:rPrChange w:id="34932" w:author="Ritu Kamra" w:date="2021-09-27T20:00:00Z">
                  <w:rPr>
                    <w:ins w:id="34933" w:author="Ritu Kamra" w:date="2021-09-27T14:42:00Z"/>
                    <w:rFonts w:ascii="Arial" w:eastAsia="Arial" w:hAnsi="Arial" w:cs="Arial"/>
                    <w:sz w:val="14"/>
                    <w:szCs w:val="14"/>
                  </w:rPr>
                </w:rPrChange>
              </w:rPr>
              <w:pPrChange w:id="34934" w:author="Ritu Kamra" w:date="2021-09-27T20:00:00Z">
                <w:pPr>
                  <w:framePr w:hSpace="180" w:wrap="around" w:vAnchor="text" w:hAnchor="margin" w:y="384"/>
                  <w:tabs>
                    <w:tab w:val="left" w:pos="1290"/>
                  </w:tabs>
                  <w:spacing w:line="360" w:lineRule="auto"/>
                  <w:jc w:val="both"/>
                </w:pPr>
              </w:pPrChange>
            </w:pPr>
            <w:ins w:id="34935" w:author="Ritu Kamra" w:date="2021-09-27T19:59:00Z">
              <w:r w:rsidRPr="0066515D">
                <w:rPr>
                  <w:rFonts w:ascii="Verdana" w:hAnsi="Verdana"/>
                  <w:sz w:val="14"/>
                  <w:szCs w:val="14"/>
                  <w:rPrChange w:id="34936" w:author="Ritu Kamra" w:date="2021-09-27T20:00:00Z">
                    <w:rPr/>
                  </w:rPrChange>
                </w:rPr>
                <w:t>3947.4</w:t>
              </w:r>
            </w:ins>
          </w:p>
        </w:tc>
        <w:tc>
          <w:tcPr>
            <w:tcW w:w="815"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hideMark/>
            <w:tcPrChange w:id="34937" w:author="Ritu Kamra" w:date="2021-09-27T19:59:00Z">
              <w:tcPr>
                <w:tcW w:w="815" w:type="dxa"/>
                <w:gridSpan w:val="2"/>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tcPrChange>
          </w:tcPr>
          <w:p w14:paraId="350287C5" w14:textId="7DDA2D1E" w:rsidR="0066515D" w:rsidRPr="0066515D" w:rsidRDefault="0066515D">
            <w:pPr>
              <w:tabs>
                <w:tab w:val="left" w:pos="1290"/>
              </w:tabs>
              <w:spacing w:line="360" w:lineRule="auto"/>
              <w:jc w:val="center"/>
              <w:rPr>
                <w:ins w:id="34938" w:author="Ritu Kamra" w:date="2021-09-27T14:42:00Z"/>
                <w:rFonts w:ascii="Verdana" w:hAnsi="Verdana"/>
                <w:sz w:val="14"/>
                <w:szCs w:val="14"/>
                <w:rPrChange w:id="34939" w:author="Ritu Kamra" w:date="2021-09-27T20:00:00Z">
                  <w:rPr>
                    <w:ins w:id="34940" w:author="Ritu Kamra" w:date="2021-09-27T14:42:00Z"/>
                    <w:rFonts w:ascii="Arial" w:eastAsia="Arial" w:hAnsi="Arial" w:cs="Arial"/>
                    <w:sz w:val="14"/>
                    <w:szCs w:val="14"/>
                  </w:rPr>
                </w:rPrChange>
              </w:rPr>
              <w:pPrChange w:id="34941" w:author="Ritu Kamra" w:date="2021-09-27T20:00:00Z">
                <w:pPr>
                  <w:framePr w:hSpace="180" w:wrap="around" w:vAnchor="text" w:hAnchor="margin" w:y="384"/>
                  <w:tabs>
                    <w:tab w:val="left" w:pos="1290"/>
                  </w:tabs>
                  <w:spacing w:line="360" w:lineRule="auto"/>
                  <w:jc w:val="both"/>
                </w:pPr>
              </w:pPrChange>
            </w:pPr>
            <w:ins w:id="34942" w:author="Ritu Kamra" w:date="2021-09-27T19:59:00Z">
              <w:r w:rsidRPr="0066515D">
                <w:rPr>
                  <w:rFonts w:ascii="Verdana" w:hAnsi="Verdana"/>
                  <w:sz w:val="14"/>
                  <w:szCs w:val="14"/>
                  <w:rPrChange w:id="34943" w:author="Ritu Kamra" w:date="2021-09-27T20:00:00Z">
                    <w:rPr/>
                  </w:rPrChange>
                </w:rPr>
                <w:t>4008.4</w:t>
              </w:r>
            </w:ins>
          </w:p>
        </w:tc>
        <w:tc>
          <w:tcPr>
            <w:tcW w:w="97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hideMark/>
            <w:tcPrChange w:id="34944" w:author="Ritu Kamra" w:date="2021-09-27T19:59:00Z">
              <w:tcPr>
                <w:tcW w:w="978" w:type="dxa"/>
                <w:gridSpan w:val="2"/>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tcPrChange>
          </w:tcPr>
          <w:p w14:paraId="3D1F7066" w14:textId="0078A770" w:rsidR="0066515D" w:rsidRPr="0066515D" w:rsidRDefault="0066515D">
            <w:pPr>
              <w:tabs>
                <w:tab w:val="left" w:pos="1290"/>
              </w:tabs>
              <w:spacing w:line="360" w:lineRule="auto"/>
              <w:jc w:val="center"/>
              <w:rPr>
                <w:ins w:id="34945" w:author="Ritu Kamra" w:date="2021-09-27T14:42:00Z"/>
                <w:rFonts w:ascii="Verdana" w:hAnsi="Verdana"/>
                <w:sz w:val="14"/>
                <w:szCs w:val="14"/>
                <w:rPrChange w:id="34946" w:author="Ritu Kamra" w:date="2021-09-27T20:00:00Z">
                  <w:rPr>
                    <w:ins w:id="34947" w:author="Ritu Kamra" w:date="2021-09-27T14:42:00Z"/>
                    <w:rFonts w:ascii="Arial" w:eastAsia="Arial" w:hAnsi="Arial" w:cs="Arial"/>
                    <w:sz w:val="14"/>
                    <w:szCs w:val="14"/>
                  </w:rPr>
                </w:rPrChange>
              </w:rPr>
              <w:pPrChange w:id="34948" w:author="Ritu Kamra" w:date="2021-09-27T20:00:00Z">
                <w:pPr>
                  <w:framePr w:hSpace="180" w:wrap="around" w:vAnchor="text" w:hAnchor="margin" w:y="384"/>
                  <w:tabs>
                    <w:tab w:val="left" w:pos="1290"/>
                  </w:tabs>
                  <w:spacing w:line="360" w:lineRule="auto"/>
                  <w:jc w:val="both"/>
                </w:pPr>
              </w:pPrChange>
            </w:pPr>
            <w:ins w:id="34949" w:author="Ritu Kamra" w:date="2021-09-27T19:59:00Z">
              <w:r w:rsidRPr="0066515D">
                <w:rPr>
                  <w:rFonts w:ascii="Verdana" w:hAnsi="Verdana"/>
                  <w:sz w:val="14"/>
                  <w:szCs w:val="14"/>
                  <w:rPrChange w:id="34950" w:author="Ritu Kamra" w:date="2021-09-27T20:00:00Z">
                    <w:rPr/>
                  </w:rPrChange>
                </w:rPr>
                <w:t>4065.9</w:t>
              </w:r>
            </w:ins>
          </w:p>
        </w:tc>
        <w:tc>
          <w:tcPr>
            <w:tcW w:w="113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hideMark/>
            <w:tcPrChange w:id="34951" w:author="Ritu Kamra" w:date="2021-09-27T19:59:00Z">
              <w:tcPr>
                <w:tcW w:w="1131" w:type="dxa"/>
                <w:gridSpan w:val="2"/>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tcPrChange>
          </w:tcPr>
          <w:p w14:paraId="7A27DF1B" w14:textId="5EA1FA2A" w:rsidR="0066515D" w:rsidRPr="0066515D" w:rsidRDefault="0066515D">
            <w:pPr>
              <w:tabs>
                <w:tab w:val="left" w:pos="1290"/>
              </w:tabs>
              <w:spacing w:line="360" w:lineRule="auto"/>
              <w:jc w:val="center"/>
              <w:rPr>
                <w:ins w:id="34952" w:author="Ritu Kamra" w:date="2021-09-27T14:42:00Z"/>
                <w:rFonts w:ascii="Verdana" w:hAnsi="Verdana"/>
                <w:sz w:val="14"/>
                <w:szCs w:val="14"/>
                <w:rPrChange w:id="34953" w:author="Ritu Kamra" w:date="2021-09-27T20:00:00Z">
                  <w:rPr>
                    <w:ins w:id="34954" w:author="Ritu Kamra" w:date="2021-09-27T14:42:00Z"/>
                    <w:rFonts w:ascii="Arial" w:eastAsia="Arial" w:hAnsi="Arial" w:cs="Arial"/>
                    <w:sz w:val="14"/>
                    <w:szCs w:val="14"/>
                  </w:rPr>
                </w:rPrChange>
              </w:rPr>
              <w:pPrChange w:id="34955" w:author="Ritu Kamra" w:date="2021-09-27T20:00:00Z">
                <w:pPr>
                  <w:framePr w:hSpace="180" w:wrap="around" w:vAnchor="text" w:hAnchor="margin" w:y="384"/>
                  <w:tabs>
                    <w:tab w:val="left" w:pos="1290"/>
                  </w:tabs>
                  <w:spacing w:line="360" w:lineRule="auto"/>
                  <w:jc w:val="both"/>
                </w:pPr>
              </w:pPrChange>
            </w:pPr>
            <w:ins w:id="34956" w:author="Ritu Kamra" w:date="2021-09-27T19:59:00Z">
              <w:r w:rsidRPr="0066515D">
                <w:rPr>
                  <w:rFonts w:ascii="Verdana" w:hAnsi="Verdana"/>
                  <w:sz w:val="14"/>
                  <w:szCs w:val="14"/>
                  <w:rPrChange w:id="34957" w:author="Ritu Kamra" w:date="2021-09-27T20:00:00Z">
                    <w:rPr/>
                  </w:rPrChange>
                </w:rPr>
                <w:t>4120.8</w:t>
              </w:r>
            </w:ins>
          </w:p>
        </w:tc>
      </w:tr>
      <w:tr w:rsidR="00FA08E1" w:rsidRPr="00FA08E1" w14:paraId="7F84000C" w14:textId="77777777" w:rsidTr="00FA08E1">
        <w:tblPrEx>
          <w:tblW w:w="10460" w:type="dxa"/>
          <w:tblCellMar>
            <w:left w:w="0" w:type="dxa"/>
            <w:right w:w="0" w:type="dxa"/>
          </w:tblCellMar>
          <w:tblLook w:val="0420" w:firstRow="1" w:lastRow="0" w:firstColumn="0" w:lastColumn="0" w:noHBand="0" w:noVBand="1"/>
          <w:tblPrExChange w:id="34958" w:author="Ritu Kamra" w:date="2021-09-27T20:00:00Z">
            <w:tblPrEx>
              <w:tblW w:w="10460" w:type="dxa"/>
              <w:tblCellMar>
                <w:left w:w="0" w:type="dxa"/>
                <w:right w:w="0" w:type="dxa"/>
              </w:tblCellMar>
              <w:tblLook w:val="0420" w:firstRow="1" w:lastRow="0" w:firstColumn="0" w:lastColumn="0" w:noHBand="0" w:noVBand="1"/>
            </w:tblPrEx>
          </w:tblPrExChange>
        </w:tblPrEx>
        <w:trPr>
          <w:trHeight w:val="479"/>
          <w:ins w:id="34959" w:author="Ritu Kamra" w:date="2021-09-27T14:42:00Z"/>
          <w:trPrChange w:id="34960" w:author="Ritu Kamra" w:date="2021-09-27T20:00:00Z">
            <w:trPr>
              <w:gridBefore w:val="1"/>
              <w:trHeight w:val="596"/>
            </w:trPr>
          </w:trPrChange>
        </w:trPr>
        <w:tc>
          <w:tcPr>
            <w:tcW w:w="1202"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Change w:id="34961" w:author="Ritu Kamra" w:date="2021-09-27T20:00:00Z">
              <w:tcPr>
                <w:tcW w:w="1202" w:type="dxa"/>
                <w:gridSpan w:val="2"/>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tcPrChange>
          </w:tcPr>
          <w:p w14:paraId="2E7C9FEE" w14:textId="77777777" w:rsidR="00FA08E1" w:rsidRPr="00103E39" w:rsidRDefault="00FA08E1" w:rsidP="00FA08E1">
            <w:pPr>
              <w:tabs>
                <w:tab w:val="left" w:pos="1290"/>
              </w:tabs>
              <w:spacing w:line="360" w:lineRule="auto"/>
              <w:jc w:val="both"/>
              <w:rPr>
                <w:ins w:id="34962" w:author="Ritu Kamra" w:date="2021-09-27T14:42:00Z"/>
                <w:rFonts w:ascii="Arial" w:eastAsia="Arial" w:hAnsi="Arial" w:cs="Arial"/>
                <w:sz w:val="14"/>
                <w:szCs w:val="14"/>
              </w:rPr>
            </w:pPr>
            <w:ins w:id="34963" w:author="Ritu Kamra" w:date="2021-09-27T14:42:00Z">
              <w:r w:rsidRPr="00103E39">
                <w:rPr>
                  <w:rFonts w:ascii="Arial" w:eastAsia="Arial" w:hAnsi="Arial" w:cs="Arial"/>
                  <w:sz w:val="14"/>
                  <w:szCs w:val="14"/>
                  <w:lang w:val="en-US"/>
                </w:rPr>
                <w:t>Realistic</w:t>
              </w:r>
            </w:ins>
          </w:p>
        </w:tc>
        <w:tc>
          <w:tcPr>
            <w:tcW w:w="753"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hideMark/>
            <w:tcPrChange w:id="34964" w:author="Ritu Kamra" w:date="2021-09-27T20:00:00Z">
              <w:tcPr>
                <w:tcW w:w="753" w:type="dxa"/>
                <w:gridSpan w:val="2"/>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7E1032FE" w14:textId="5C40DCB5" w:rsidR="00FA08E1" w:rsidRPr="00FA08E1" w:rsidRDefault="00FA08E1">
            <w:pPr>
              <w:tabs>
                <w:tab w:val="left" w:pos="1290"/>
              </w:tabs>
              <w:spacing w:line="480" w:lineRule="auto"/>
              <w:jc w:val="center"/>
              <w:rPr>
                <w:ins w:id="34965" w:author="Ritu Kamra" w:date="2021-09-27T14:42:00Z"/>
                <w:rFonts w:ascii="Verdana" w:hAnsi="Verdana"/>
                <w:sz w:val="14"/>
                <w:szCs w:val="14"/>
                <w:rPrChange w:id="34966" w:author="Ritu Kamra" w:date="2021-09-27T20:00:00Z">
                  <w:rPr>
                    <w:ins w:id="34967" w:author="Ritu Kamra" w:date="2021-09-27T14:42:00Z"/>
                    <w:rFonts w:ascii="Arial" w:eastAsia="Arial" w:hAnsi="Arial" w:cs="Arial"/>
                    <w:sz w:val="14"/>
                    <w:szCs w:val="14"/>
                  </w:rPr>
                </w:rPrChange>
              </w:rPr>
              <w:pPrChange w:id="34968" w:author="Ritu Kamra" w:date="2021-09-27T20:00:00Z">
                <w:pPr>
                  <w:framePr w:hSpace="180" w:wrap="around" w:vAnchor="text" w:hAnchor="margin" w:y="384"/>
                  <w:tabs>
                    <w:tab w:val="left" w:pos="1290"/>
                  </w:tabs>
                  <w:spacing w:line="360" w:lineRule="auto"/>
                  <w:jc w:val="both"/>
                </w:pPr>
              </w:pPrChange>
            </w:pPr>
            <w:ins w:id="34969" w:author="Ritu Kamra" w:date="2021-09-27T20:00:00Z">
              <w:r w:rsidRPr="00FA08E1">
                <w:rPr>
                  <w:rFonts w:ascii="Verdana" w:hAnsi="Verdana"/>
                  <w:sz w:val="14"/>
                  <w:szCs w:val="14"/>
                  <w:rPrChange w:id="34970" w:author="Ritu Kamra" w:date="2021-09-27T20:00:00Z">
                    <w:rPr/>
                  </w:rPrChange>
                </w:rPr>
                <w:t>3261.08</w:t>
              </w:r>
            </w:ins>
          </w:p>
        </w:tc>
        <w:tc>
          <w:tcPr>
            <w:tcW w:w="79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hideMark/>
            <w:tcPrChange w:id="34971" w:author="Ritu Kamra" w:date="2021-09-27T20:00:00Z">
              <w:tcPr>
                <w:tcW w:w="797" w:type="dxa"/>
                <w:gridSpan w:val="2"/>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4E8129B1" w14:textId="5FE32844" w:rsidR="00FA08E1" w:rsidRPr="00FA08E1" w:rsidRDefault="00FA08E1">
            <w:pPr>
              <w:tabs>
                <w:tab w:val="left" w:pos="1290"/>
              </w:tabs>
              <w:spacing w:line="360" w:lineRule="auto"/>
              <w:jc w:val="center"/>
              <w:rPr>
                <w:ins w:id="34972" w:author="Ritu Kamra" w:date="2021-09-27T14:42:00Z"/>
                <w:rFonts w:ascii="Verdana" w:hAnsi="Verdana"/>
                <w:sz w:val="14"/>
                <w:szCs w:val="14"/>
                <w:rPrChange w:id="34973" w:author="Ritu Kamra" w:date="2021-09-27T20:00:00Z">
                  <w:rPr>
                    <w:ins w:id="34974" w:author="Ritu Kamra" w:date="2021-09-27T14:42:00Z"/>
                    <w:rFonts w:ascii="Arial" w:eastAsia="Arial" w:hAnsi="Arial" w:cs="Arial"/>
                    <w:sz w:val="14"/>
                    <w:szCs w:val="14"/>
                  </w:rPr>
                </w:rPrChange>
              </w:rPr>
              <w:pPrChange w:id="34975" w:author="Ritu Kamra" w:date="2021-09-27T20:00:00Z">
                <w:pPr>
                  <w:framePr w:hSpace="180" w:wrap="around" w:vAnchor="text" w:hAnchor="margin" w:y="384"/>
                  <w:tabs>
                    <w:tab w:val="left" w:pos="1290"/>
                  </w:tabs>
                  <w:spacing w:line="360" w:lineRule="auto"/>
                  <w:jc w:val="both"/>
                </w:pPr>
              </w:pPrChange>
            </w:pPr>
            <w:ins w:id="34976" w:author="Ritu Kamra" w:date="2021-09-27T20:00:00Z">
              <w:r w:rsidRPr="00FA08E1">
                <w:rPr>
                  <w:rFonts w:ascii="Verdana" w:hAnsi="Verdana"/>
                  <w:sz w:val="14"/>
                  <w:szCs w:val="14"/>
                  <w:rPrChange w:id="34977" w:author="Ritu Kamra" w:date="2021-09-27T20:00:00Z">
                    <w:rPr/>
                  </w:rPrChange>
                </w:rPr>
                <w:t>3493.88</w:t>
              </w:r>
            </w:ins>
          </w:p>
        </w:tc>
        <w:tc>
          <w:tcPr>
            <w:tcW w:w="78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hideMark/>
            <w:tcPrChange w:id="34978" w:author="Ritu Kamra" w:date="2021-09-27T20:00:00Z">
              <w:tcPr>
                <w:tcW w:w="788" w:type="dxa"/>
                <w:gridSpan w:val="2"/>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4C294909" w14:textId="3434EC4A" w:rsidR="00FA08E1" w:rsidRPr="00FA08E1" w:rsidRDefault="00FA08E1">
            <w:pPr>
              <w:tabs>
                <w:tab w:val="left" w:pos="1290"/>
              </w:tabs>
              <w:spacing w:line="360" w:lineRule="auto"/>
              <w:jc w:val="center"/>
              <w:rPr>
                <w:ins w:id="34979" w:author="Ritu Kamra" w:date="2021-09-27T14:42:00Z"/>
                <w:rFonts w:ascii="Verdana" w:hAnsi="Verdana"/>
                <w:sz w:val="14"/>
                <w:szCs w:val="14"/>
                <w:rPrChange w:id="34980" w:author="Ritu Kamra" w:date="2021-09-27T20:00:00Z">
                  <w:rPr>
                    <w:ins w:id="34981" w:author="Ritu Kamra" w:date="2021-09-27T14:42:00Z"/>
                    <w:rFonts w:ascii="Arial" w:eastAsia="Arial" w:hAnsi="Arial" w:cs="Arial"/>
                    <w:sz w:val="14"/>
                    <w:szCs w:val="14"/>
                  </w:rPr>
                </w:rPrChange>
              </w:rPr>
              <w:pPrChange w:id="34982" w:author="Ritu Kamra" w:date="2021-09-27T20:00:00Z">
                <w:pPr>
                  <w:framePr w:hSpace="180" w:wrap="around" w:vAnchor="text" w:hAnchor="margin" w:y="384"/>
                  <w:tabs>
                    <w:tab w:val="left" w:pos="1290"/>
                  </w:tabs>
                  <w:spacing w:line="360" w:lineRule="auto"/>
                  <w:jc w:val="both"/>
                </w:pPr>
              </w:pPrChange>
            </w:pPr>
            <w:ins w:id="34983" w:author="Ritu Kamra" w:date="2021-09-27T20:00:00Z">
              <w:r w:rsidRPr="00FA08E1">
                <w:rPr>
                  <w:rFonts w:ascii="Verdana" w:hAnsi="Verdana"/>
                  <w:sz w:val="14"/>
                  <w:szCs w:val="14"/>
                  <w:rPrChange w:id="34984" w:author="Ritu Kamra" w:date="2021-09-27T20:00:00Z">
                    <w:rPr/>
                  </w:rPrChange>
                </w:rPr>
                <w:t>3718.96</w:t>
              </w:r>
            </w:ins>
          </w:p>
        </w:tc>
        <w:tc>
          <w:tcPr>
            <w:tcW w:w="78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hideMark/>
            <w:tcPrChange w:id="34985" w:author="Ritu Kamra" w:date="2021-09-27T20:00:00Z">
              <w:tcPr>
                <w:tcW w:w="788" w:type="dxa"/>
                <w:gridSpan w:val="2"/>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66E3C106" w14:textId="22EB1666" w:rsidR="00FA08E1" w:rsidRPr="00FA08E1" w:rsidRDefault="00FA08E1">
            <w:pPr>
              <w:tabs>
                <w:tab w:val="left" w:pos="1290"/>
              </w:tabs>
              <w:spacing w:line="360" w:lineRule="auto"/>
              <w:jc w:val="center"/>
              <w:rPr>
                <w:ins w:id="34986" w:author="Ritu Kamra" w:date="2021-09-27T14:42:00Z"/>
                <w:rFonts w:ascii="Verdana" w:hAnsi="Verdana"/>
                <w:sz w:val="14"/>
                <w:szCs w:val="14"/>
                <w:rPrChange w:id="34987" w:author="Ritu Kamra" w:date="2021-09-27T20:00:00Z">
                  <w:rPr>
                    <w:ins w:id="34988" w:author="Ritu Kamra" w:date="2021-09-27T14:42:00Z"/>
                    <w:rFonts w:ascii="Arial" w:eastAsia="Arial" w:hAnsi="Arial" w:cs="Arial"/>
                    <w:sz w:val="14"/>
                    <w:szCs w:val="14"/>
                  </w:rPr>
                </w:rPrChange>
              </w:rPr>
              <w:pPrChange w:id="34989" w:author="Ritu Kamra" w:date="2021-09-27T20:00:00Z">
                <w:pPr>
                  <w:framePr w:hSpace="180" w:wrap="around" w:vAnchor="text" w:hAnchor="margin" w:y="384"/>
                  <w:tabs>
                    <w:tab w:val="left" w:pos="1290"/>
                  </w:tabs>
                  <w:spacing w:line="360" w:lineRule="auto"/>
                  <w:jc w:val="both"/>
                </w:pPr>
              </w:pPrChange>
            </w:pPr>
            <w:ins w:id="34990" w:author="Ritu Kamra" w:date="2021-09-27T20:00:00Z">
              <w:r w:rsidRPr="00FA08E1">
                <w:rPr>
                  <w:rFonts w:ascii="Verdana" w:hAnsi="Verdana"/>
                  <w:sz w:val="14"/>
                  <w:szCs w:val="14"/>
                  <w:rPrChange w:id="34991" w:author="Ritu Kamra" w:date="2021-09-27T20:00:00Z">
                    <w:rPr/>
                  </w:rPrChange>
                </w:rPr>
                <w:t>3939.22</w:t>
              </w:r>
            </w:ins>
          </w:p>
        </w:tc>
        <w:tc>
          <w:tcPr>
            <w:tcW w:w="81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hideMark/>
            <w:tcPrChange w:id="34992" w:author="Ritu Kamra" w:date="2021-09-27T20:00:00Z">
              <w:tcPr>
                <w:tcW w:w="816" w:type="dxa"/>
                <w:gridSpan w:val="2"/>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4A70EC74" w14:textId="04994AA0" w:rsidR="00FA08E1" w:rsidRPr="00FA08E1" w:rsidRDefault="00FA08E1">
            <w:pPr>
              <w:tabs>
                <w:tab w:val="left" w:pos="1290"/>
              </w:tabs>
              <w:spacing w:line="360" w:lineRule="auto"/>
              <w:jc w:val="center"/>
              <w:rPr>
                <w:ins w:id="34993" w:author="Ritu Kamra" w:date="2021-09-27T14:42:00Z"/>
                <w:rFonts w:ascii="Verdana" w:hAnsi="Verdana"/>
                <w:sz w:val="14"/>
                <w:szCs w:val="14"/>
                <w:rPrChange w:id="34994" w:author="Ritu Kamra" w:date="2021-09-27T20:00:00Z">
                  <w:rPr>
                    <w:ins w:id="34995" w:author="Ritu Kamra" w:date="2021-09-27T14:42:00Z"/>
                    <w:rFonts w:ascii="Arial" w:eastAsia="Arial" w:hAnsi="Arial" w:cs="Arial"/>
                    <w:sz w:val="14"/>
                    <w:szCs w:val="14"/>
                  </w:rPr>
                </w:rPrChange>
              </w:rPr>
              <w:pPrChange w:id="34996" w:author="Ritu Kamra" w:date="2021-09-27T20:00:00Z">
                <w:pPr>
                  <w:framePr w:hSpace="180" w:wrap="around" w:vAnchor="text" w:hAnchor="margin" w:y="384"/>
                  <w:tabs>
                    <w:tab w:val="left" w:pos="1290"/>
                  </w:tabs>
                  <w:spacing w:line="360" w:lineRule="auto"/>
                  <w:jc w:val="both"/>
                </w:pPr>
              </w:pPrChange>
            </w:pPr>
            <w:ins w:id="34997" w:author="Ritu Kamra" w:date="2021-09-27T20:00:00Z">
              <w:r w:rsidRPr="00FA08E1">
                <w:rPr>
                  <w:rFonts w:ascii="Verdana" w:hAnsi="Verdana"/>
                  <w:sz w:val="14"/>
                  <w:szCs w:val="14"/>
                  <w:rPrChange w:id="34998" w:author="Ritu Kamra" w:date="2021-09-27T20:00:00Z">
                    <w:rPr/>
                  </w:rPrChange>
                </w:rPr>
                <w:t>4172.31</w:t>
              </w:r>
            </w:ins>
          </w:p>
        </w:tc>
        <w:tc>
          <w:tcPr>
            <w:tcW w:w="78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hideMark/>
            <w:tcPrChange w:id="34999" w:author="Ritu Kamra" w:date="2021-09-27T20:00:00Z">
              <w:tcPr>
                <w:tcW w:w="788" w:type="dxa"/>
                <w:gridSpan w:val="2"/>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692BFFD8" w14:textId="699FFBE8" w:rsidR="00FA08E1" w:rsidRPr="00FA08E1" w:rsidRDefault="00FA08E1">
            <w:pPr>
              <w:tabs>
                <w:tab w:val="left" w:pos="1290"/>
              </w:tabs>
              <w:spacing w:line="360" w:lineRule="auto"/>
              <w:jc w:val="center"/>
              <w:rPr>
                <w:ins w:id="35000" w:author="Ritu Kamra" w:date="2021-09-27T14:42:00Z"/>
                <w:rFonts w:ascii="Verdana" w:hAnsi="Verdana"/>
                <w:sz w:val="14"/>
                <w:szCs w:val="14"/>
                <w:rPrChange w:id="35001" w:author="Ritu Kamra" w:date="2021-09-27T20:00:00Z">
                  <w:rPr>
                    <w:ins w:id="35002" w:author="Ritu Kamra" w:date="2021-09-27T14:42:00Z"/>
                    <w:rFonts w:ascii="Arial" w:eastAsia="Arial" w:hAnsi="Arial" w:cs="Arial"/>
                    <w:sz w:val="14"/>
                    <w:szCs w:val="14"/>
                  </w:rPr>
                </w:rPrChange>
              </w:rPr>
              <w:pPrChange w:id="35003" w:author="Ritu Kamra" w:date="2021-09-27T20:00:00Z">
                <w:pPr>
                  <w:framePr w:hSpace="180" w:wrap="around" w:vAnchor="text" w:hAnchor="margin" w:y="384"/>
                  <w:tabs>
                    <w:tab w:val="left" w:pos="1290"/>
                  </w:tabs>
                  <w:spacing w:line="360" w:lineRule="auto"/>
                  <w:jc w:val="both"/>
                </w:pPr>
              </w:pPrChange>
            </w:pPr>
            <w:ins w:id="35004" w:author="Ritu Kamra" w:date="2021-09-27T20:00:00Z">
              <w:r w:rsidRPr="00FA08E1">
                <w:rPr>
                  <w:rFonts w:ascii="Verdana" w:hAnsi="Verdana"/>
                  <w:sz w:val="14"/>
                  <w:szCs w:val="14"/>
                  <w:rPrChange w:id="35005" w:author="Ritu Kamra" w:date="2021-09-27T20:00:00Z">
                    <w:rPr/>
                  </w:rPrChange>
                </w:rPr>
                <w:t>4399.71</w:t>
              </w:r>
            </w:ins>
          </w:p>
        </w:tc>
        <w:tc>
          <w:tcPr>
            <w:tcW w:w="78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hideMark/>
            <w:tcPrChange w:id="35006" w:author="Ritu Kamra" w:date="2021-09-27T20:00:00Z">
              <w:tcPr>
                <w:tcW w:w="788" w:type="dxa"/>
                <w:gridSpan w:val="2"/>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5802FC46" w14:textId="5D8BE69F" w:rsidR="00FA08E1" w:rsidRPr="00FA08E1" w:rsidRDefault="00FA08E1">
            <w:pPr>
              <w:tabs>
                <w:tab w:val="left" w:pos="1290"/>
              </w:tabs>
              <w:spacing w:line="360" w:lineRule="auto"/>
              <w:jc w:val="center"/>
              <w:rPr>
                <w:ins w:id="35007" w:author="Ritu Kamra" w:date="2021-09-27T14:42:00Z"/>
                <w:rFonts w:ascii="Verdana" w:hAnsi="Verdana"/>
                <w:sz w:val="14"/>
                <w:szCs w:val="14"/>
                <w:rPrChange w:id="35008" w:author="Ritu Kamra" w:date="2021-09-27T20:00:00Z">
                  <w:rPr>
                    <w:ins w:id="35009" w:author="Ritu Kamra" w:date="2021-09-27T14:42:00Z"/>
                    <w:rFonts w:ascii="Arial" w:eastAsia="Arial" w:hAnsi="Arial" w:cs="Arial"/>
                    <w:sz w:val="14"/>
                    <w:szCs w:val="14"/>
                  </w:rPr>
                </w:rPrChange>
              </w:rPr>
              <w:pPrChange w:id="35010" w:author="Ritu Kamra" w:date="2021-09-27T20:00:00Z">
                <w:pPr>
                  <w:framePr w:hSpace="180" w:wrap="around" w:vAnchor="text" w:hAnchor="margin" w:y="384"/>
                  <w:tabs>
                    <w:tab w:val="left" w:pos="1290"/>
                  </w:tabs>
                  <w:spacing w:line="360" w:lineRule="auto"/>
                  <w:jc w:val="both"/>
                </w:pPr>
              </w:pPrChange>
            </w:pPr>
            <w:ins w:id="35011" w:author="Ritu Kamra" w:date="2021-09-27T20:00:00Z">
              <w:r w:rsidRPr="00FA08E1">
                <w:rPr>
                  <w:rFonts w:ascii="Verdana" w:hAnsi="Verdana"/>
                  <w:sz w:val="14"/>
                  <w:szCs w:val="14"/>
                  <w:rPrChange w:id="35012" w:author="Ritu Kamra" w:date="2021-09-27T20:00:00Z">
                    <w:rPr/>
                  </w:rPrChange>
                </w:rPr>
                <w:t>4615.84</w:t>
              </w:r>
            </w:ins>
          </w:p>
        </w:tc>
        <w:tc>
          <w:tcPr>
            <w:tcW w:w="81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hideMark/>
            <w:tcPrChange w:id="35013" w:author="Ritu Kamra" w:date="2021-09-27T20:00:00Z">
              <w:tcPr>
                <w:tcW w:w="816" w:type="dxa"/>
                <w:gridSpan w:val="2"/>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0594FE79" w14:textId="404003CE" w:rsidR="00FA08E1" w:rsidRPr="00FA08E1" w:rsidRDefault="00FA08E1">
            <w:pPr>
              <w:tabs>
                <w:tab w:val="left" w:pos="1290"/>
              </w:tabs>
              <w:spacing w:line="360" w:lineRule="auto"/>
              <w:jc w:val="center"/>
              <w:rPr>
                <w:ins w:id="35014" w:author="Ritu Kamra" w:date="2021-09-27T14:42:00Z"/>
                <w:rFonts w:ascii="Verdana" w:hAnsi="Verdana"/>
                <w:sz w:val="14"/>
                <w:szCs w:val="14"/>
                <w:rPrChange w:id="35015" w:author="Ritu Kamra" w:date="2021-09-27T20:00:00Z">
                  <w:rPr>
                    <w:ins w:id="35016" w:author="Ritu Kamra" w:date="2021-09-27T14:42:00Z"/>
                    <w:rFonts w:ascii="Arial" w:eastAsia="Arial" w:hAnsi="Arial" w:cs="Arial"/>
                    <w:sz w:val="14"/>
                    <w:szCs w:val="14"/>
                  </w:rPr>
                </w:rPrChange>
              </w:rPr>
              <w:pPrChange w:id="35017" w:author="Ritu Kamra" w:date="2021-09-27T20:00:00Z">
                <w:pPr>
                  <w:framePr w:hSpace="180" w:wrap="around" w:vAnchor="text" w:hAnchor="margin" w:y="384"/>
                  <w:tabs>
                    <w:tab w:val="left" w:pos="1290"/>
                  </w:tabs>
                  <w:spacing w:line="360" w:lineRule="auto"/>
                  <w:jc w:val="both"/>
                </w:pPr>
              </w:pPrChange>
            </w:pPr>
            <w:ins w:id="35018" w:author="Ritu Kamra" w:date="2021-09-27T20:00:00Z">
              <w:r w:rsidRPr="00FA08E1">
                <w:rPr>
                  <w:rFonts w:ascii="Verdana" w:hAnsi="Verdana"/>
                  <w:sz w:val="14"/>
                  <w:szCs w:val="14"/>
                  <w:rPrChange w:id="35019" w:author="Ritu Kamra" w:date="2021-09-27T20:00:00Z">
                    <w:rPr/>
                  </w:rPrChange>
                </w:rPr>
                <w:t>4834.62</w:t>
              </w:r>
            </w:ins>
          </w:p>
        </w:tc>
        <w:tc>
          <w:tcPr>
            <w:tcW w:w="815"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hideMark/>
            <w:tcPrChange w:id="35020" w:author="Ritu Kamra" w:date="2021-09-27T20:00:00Z">
              <w:tcPr>
                <w:tcW w:w="815" w:type="dxa"/>
                <w:gridSpan w:val="2"/>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3FF310CB" w14:textId="68F46FF7" w:rsidR="00FA08E1" w:rsidRPr="00FA08E1" w:rsidRDefault="00FA08E1">
            <w:pPr>
              <w:tabs>
                <w:tab w:val="left" w:pos="1290"/>
              </w:tabs>
              <w:spacing w:line="360" w:lineRule="auto"/>
              <w:jc w:val="center"/>
              <w:rPr>
                <w:ins w:id="35021" w:author="Ritu Kamra" w:date="2021-09-27T14:42:00Z"/>
                <w:rFonts w:ascii="Verdana" w:hAnsi="Verdana"/>
                <w:sz w:val="14"/>
                <w:szCs w:val="14"/>
                <w:rPrChange w:id="35022" w:author="Ritu Kamra" w:date="2021-09-27T20:00:00Z">
                  <w:rPr>
                    <w:ins w:id="35023" w:author="Ritu Kamra" w:date="2021-09-27T14:42:00Z"/>
                    <w:rFonts w:ascii="Arial" w:eastAsia="Arial" w:hAnsi="Arial" w:cs="Arial"/>
                    <w:sz w:val="14"/>
                    <w:szCs w:val="14"/>
                  </w:rPr>
                </w:rPrChange>
              </w:rPr>
              <w:pPrChange w:id="35024" w:author="Ritu Kamra" w:date="2021-09-27T20:00:00Z">
                <w:pPr>
                  <w:framePr w:hSpace="180" w:wrap="around" w:vAnchor="text" w:hAnchor="margin" w:y="384"/>
                  <w:tabs>
                    <w:tab w:val="left" w:pos="1290"/>
                  </w:tabs>
                  <w:spacing w:line="360" w:lineRule="auto"/>
                  <w:jc w:val="both"/>
                </w:pPr>
              </w:pPrChange>
            </w:pPr>
            <w:ins w:id="35025" w:author="Ritu Kamra" w:date="2021-09-27T20:00:00Z">
              <w:r w:rsidRPr="00FA08E1">
                <w:rPr>
                  <w:rFonts w:ascii="Verdana" w:hAnsi="Verdana"/>
                  <w:sz w:val="14"/>
                  <w:szCs w:val="14"/>
                  <w:rPrChange w:id="35026" w:author="Ritu Kamra" w:date="2021-09-27T20:00:00Z">
                    <w:rPr/>
                  </w:rPrChange>
                </w:rPr>
                <w:t>5055.41</w:t>
              </w:r>
            </w:ins>
          </w:p>
        </w:tc>
        <w:tc>
          <w:tcPr>
            <w:tcW w:w="97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hideMark/>
            <w:tcPrChange w:id="35027" w:author="Ritu Kamra" w:date="2021-09-27T20:00:00Z">
              <w:tcPr>
                <w:tcW w:w="978" w:type="dxa"/>
                <w:gridSpan w:val="2"/>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6AD8155C" w14:textId="15F6F428" w:rsidR="00FA08E1" w:rsidRPr="00FA08E1" w:rsidRDefault="00FA08E1">
            <w:pPr>
              <w:tabs>
                <w:tab w:val="left" w:pos="1290"/>
              </w:tabs>
              <w:spacing w:line="360" w:lineRule="auto"/>
              <w:jc w:val="center"/>
              <w:rPr>
                <w:ins w:id="35028" w:author="Ritu Kamra" w:date="2021-09-27T14:42:00Z"/>
                <w:rFonts w:ascii="Verdana" w:hAnsi="Verdana"/>
                <w:sz w:val="14"/>
                <w:szCs w:val="14"/>
                <w:rPrChange w:id="35029" w:author="Ritu Kamra" w:date="2021-09-27T20:00:00Z">
                  <w:rPr>
                    <w:ins w:id="35030" w:author="Ritu Kamra" w:date="2021-09-27T14:42:00Z"/>
                    <w:rFonts w:ascii="Arial" w:eastAsia="Arial" w:hAnsi="Arial" w:cs="Arial"/>
                    <w:sz w:val="14"/>
                    <w:szCs w:val="14"/>
                  </w:rPr>
                </w:rPrChange>
              </w:rPr>
              <w:pPrChange w:id="35031" w:author="Ritu Kamra" w:date="2021-09-27T20:00:00Z">
                <w:pPr>
                  <w:framePr w:hSpace="180" w:wrap="around" w:vAnchor="text" w:hAnchor="margin" w:y="384"/>
                  <w:tabs>
                    <w:tab w:val="left" w:pos="1290"/>
                  </w:tabs>
                  <w:spacing w:line="360" w:lineRule="auto"/>
                  <w:jc w:val="both"/>
                </w:pPr>
              </w:pPrChange>
            </w:pPr>
            <w:ins w:id="35032" w:author="Ritu Kamra" w:date="2021-09-27T20:00:00Z">
              <w:r w:rsidRPr="00FA08E1">
                <w:rPr>
                  <w:rFonts w:ascii="Verdana" w:hAnsi="Verdana"/>
                  <w:sz w:val="14"/>
                  <w:szCs w:val="14"/>
                  <w:rPrChange w:id="35033" w:author="Ritu Kamra" w:date="2021-09-27T20:00:00Z">
                    <w:rPr/>
                  </w:rPrChange>
                </w:rPr>
                <w:t>5280.54</w:t>
              </w:r>
            </w:ins>
          </w:p>
        </w:tc>
        <w:tc>
          <w:tcPr>
            <w:tcW w:w="113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hideMark/>
            <w:tcPrChange w:id="35034" w:author="Ritu Kamra" w:date="2021-09-27T20:00:00Z">
              <w:tcPr>
                <w:tcW w:w="1131" w:type="dxa"/>
                <w:gridSpan w:val="2"/>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7EB84D8C" w14:textId="561F0772" w:rsidR="00FA08E1" w:rsidRPr="00FA08E1" w:rsidRDefault="00FA08E1">
            <w:pPr>
              <w:tabs>
                <w:tab w:val="left" w:pos="1290"/>
              </w:tabs>
              <w:spacing w:line="360" w:lineRule="auto"/>
              <w:jc w:val="center"/>
              <w:rPr>
                <w:ins w:id="35035" w:author="Ritu Kamra" w:date="2021-09-27T14:42:00Z"/>
                <w:rFonts w:ascii="Verdana" w:hAnsi="Verdana"/>
                <w:sz w:val="14"/>
                <w:szCs w:val="14"/>
                <w:rPrChange w:id="35036" w:author="Ritu Kamra" w:date="2021-09-27T20:00:00Z">
                  <w:rPr>
                    <w:ins w:id="35037" w:author="Ritu Kamra" w:date="2021-09-27T14:42:00Z"/>
                    <w:rFonts w:ascii="Arial" w:eastAsia="Arial" w:hAnsi="Arial" w:cs="Arial"/>
                    <w:sz w:val="14"/>
                    <w:szCs w:val="14"/>
                  </w:rPr>
                </w:rPrChange>
              </w:rPr>
              <w:pPrChange w:id="35038" w:author="Ritu Kamra" w:date="2021-09-27T20:00:00Z">
                <w:pPr>
                  <w:framePr w:hSpace="180" w:wrap="around" w:vAnchor="text" w:hAnchor="margin" w:y="384"/>
                  <w:tabs>
                    <w:tab w:val="left" w:pos="1290"/>
                  </w:tabs>
                  <w:spacing w:line="360" w:lineRule="auto"/>
                  <w:jc w:val="both"/>
                </w:pPr>
              </w:pPrChange>
            </w:pPr>
            <w:ins w:id="35039" w:author="Ritu Kamra" w:date="2021-09-27T20:00:00Z">
              <w:r w:rsidRPr="00FA08E1">
                <w:rPr>
                  <w:rFonts w:ascii="Verdana" w:hAnsi="Verdana"/>
                  <w:sz w:val="14"/>
                  <w:szCs w:val="14"/>
                  <w:rPrChange w:id="35040" w:author="Ritu Kamra" w:date="2021-09-27T20:00:00Z">
                    <w:rPr/>
                  </w:rPrChange>
                </w:rPr>
                <w:t>5511.29</w:t>
              </w:r>
            </w:ins>
          </w:p>
        </w:tc>
      </w:tr>
      <w:tr w:rsidR="0066515D" w:rsidRPr="00103E39" w14:paraId="46039C44" w14:textId="77777777" w:rsidTr="0066515D">
        <w:tblPrEx>
          <w:tblW w:w="10460" w:type="dxa"/>
          <w:tblCellMar>
            <w:left w:w="0" w:type="dxa"/>
            <w:right w:w="0" w:type="dxa"/>
          </w:tblCellMar>
          <w:tblLook w:val="0420" w:firstRow="1" w:lastRow="0" w:firstColumn="0" w:lastColumn="0" w:noHBand="0" w:noVBand="1"/>
          <w:tblPrExChange w:id="35041" w:author="Ritu Kamra" w:date="2021-09-27T19:59:00Z">
            <w:tblPrEx>
              <w:tblW w:w="10460" w:type="dxa"/>
              <w:tblCellMar>
                <w:left w:w="0" w:type="dxa"/>
                <w:right w:w="0" w:type="dxa"/>
              </w:tblCellMar>
              <w:tblLook w:val="0420" w:firstRow="1" w:lastRow="0" w:firstColumn="0" w:lastColumn="0" w:noHBand="0" w:noVBand="1"/>
            </w:tblPrEx>
          </w:tblPrExChange>
        </w:tblPrEx>
        <w:trPr>
          <w:trHeight w:val="419"/>
          <w:ins w:id="35042" w:author="Ritu Kamra" w:date="2021-09-27T14:42:00Z"/>
          <w:trPrChange w:id="35043" w:author="Ritu Kamra" w:date="2021-09-27T19:59:00Z">
            <w:trPr>
              <w:gridBefore w:val="1"/>
              <w:trHeight w:val="575"/>
            </w:trPr>
          </w:trPrChange>
        </w:trPr>
        <w:tc>
          <w:tcPr>
            <w:tcW w:w="1202"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Change w:id="35044" w:author="Ritu Kamra" w:date="2021-09-27T19:59:00Z">
              <w:tcPr>
                <w:tcW w:w="1202" w:type="dxa"/>
                <w:gridSpan w:val="2"/>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tcPrChange>
          </w:tcPr>
          <w:p w14:paraId="0602C6DF" w14:textId="77777777" w:rsidR="0066515D" w:rsidRPr="00103E39" w:rsidRDefault="0066515D" w:rsidP="0066515D">
            <w:pPr>
              <w:tabs>
                <w:tab w:val="left" w:pos="1290"/>
              </w:tabs>
              <w:spacing w:line="360" w:lineRule="auto"/>
              <w:jc w:val="both"/>
              <w:rPr>
                <w:ins w:id="35045" w:author="Ritu Kamra" w:date="2021-09-27T14:42:00Z"/>
                <w:rFonts w:ascii="Arial" w:eastAsia="Arial" w:hAnsi="Arial" w:cs="Arial"/>
                <w:sz w:val="14"/>
                <w:szCs w:val="14"/>
              </w:rPr>
            </w:pPr>
            <w:ins w:id="35046" w:author="Ritu Kamra" w:date="2021-09-27T14:42:00Z">
              <w:r w:rsidRPr="00103E39">
                <w:rPr>
                  <w:rFonts w:ascii="Arial" w:eastAsia="Arial" w:hAnsi="Arial" w:cs="Arial"/>
                  <w:sz w:val="14"/>
                  <w:szCs w:val="14"/>
                  <w:lang w:val="en-US"/>
                </w:rPr>
                <w:t>Optimistic</w:t>
              </w:r>
            </w:ins>
          </w:p>
        </w:tc>
        <w:tc>
          <w:tcPr>
            <w:tcW w:w="753"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hideMark/>
            <w:tcPrChange w:id="35047" w:author="Ritu Kamra" w:date="2021-09-27T19:59:00Z">
              <w:tcPr>
                <w:tcW w:w="753" w:type="dxa"/>
                <w:gridSpan w:val="2"/>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33940BE4" w14:textId="2F53E9AB" w:rsidR="0066515D" w:rsidRPr="0066515D" w:rsidRDefault="0066515D">
            <w:pPr>
              <w:tabs>
                <w:tab w:val="left" w:pos="1290"/>
              </w:tabs>
              <w:spacing w:line="480" w:lineRule="auto"/>
              <w:jc w:val="center"/>
              <w:rPr>
                <w:ins w:id="35048" w:author="Ritu Kamra" w:date="2021-09-27T14:42:00Z"/>
                <w:rFonts w:ascii="Verdana" w:hAnsi="Verdana" w:cs="Arial"/>
                <w:color w:val="000000"/>
                <w:sz w:val="14"/>
                <w:szCs w:val="14"/>
                <w:rPrChange w:id="35049" w:author="Ritu Kamra" w:date="2021-09-27T19:59:00Z">
                  <w:rPr>
                    <w:ins w:id="35050" w:author="Ritu Kamra" w:date="2021-09-27T14:42:00Z"/>
                    <w:rFonts w:ascii="Arial" w:eastAsia="Arial" w:hAnsi="Arial" w:cs="Arial"/>
                    <w:sz w:val="14"/>
                    <w:szCs w:val="14"/>
                  </w:rPr>
                </w:rPrChange>
              </w:rPr>
              <w:pPrChange w:id="35051" w:author="Ritu Kamra" w:date="2021-09-27T19:59:00Z">
                <w:pPr>
                  <w:framePr w:hSpace="180" w:wrap="around" w:vAnchor="text" w:hAnchor="margin" w:y="384"/>
                  <w:tabs>
                    <w:tab w:val="left" w:pos="1290"/>
                  </w:tabs>
                  <w:spacing w:line="360" w:lineRule="auto"/>
                  <w:jc w:val="both"/>
                </w:pPr>
              </w:pPrChange>
            </w:pPr>
            <w:ins w:id="35052" w:author="Ritu Kamra" w:date="2021-09-27T19:59:00Z">
              <w:r w:rsidRPr="0066515D">
                <w:rPr>
                  <w:rFonts w:ascii="Verdana" w:hAnsi="Verdana"/>
                  <w:sz w:val="14"/>
                  <w:szCs w:val="14"/>
                  <w:rPrChange w:id="35053" w:author="Ritu Kamra" w:date="2021-09-27T19:59:00Z">
                    <w:rPr/>
                  </w:rPrChange>
                </w:rPr>
                <w:t>3261.08</w:t>
              </w:r>
            </w:ins>
          </w:p>
        </w:tc>
        <w:tc>
          <w:tcPr>
            <w:tcW w:w="79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hideMark/>
            <w:tcPrChange w:id="35054" w:author="Ritu Kamra" w:date="2021-09-27T19:59:00Z">
              <w:tcPr>
                <w:tcW w:w="797" w:type="dxa"/>
                <w:gridSpan w:val="2"/>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tcPrChange>
          </w:tcPr>
          <w:p w14:paraId="5198EA1E" w14:textId="1D3FE0A0" w:rsidR="0066515D" w:rsidRPr="0066515D" w:rsidRDefault="0066515D">
            <w:pPr>
              <w:tabs>
                <w:tab w:val="left" w:pos="1290"/>
              </w:tabs>
              <w:spacing w:line="360" w:lineRule="auto"/>
              <w:jc w:val="center"/>
              <w:rPr>
                <w:ins w:id="35055" w:author="Ritu Kamra" w:date="2021-09-27T14:42:00Z"/>
                <w:rFonts w:ascii="Verdana" w:eastAsia="Arial" w:hAnsi="Verdana" w:cs="Arial"/>
                <w:sz w:val="14"/>
                <w:szCs w:val="14"/>
                <w:rPrChange w:id="35056" w:author="Ritu Kamra" w:date="2021-09-27T19:59:00Z">
                  <w:rPr>
                    <w:ins w:id="35057" w:author="Ritu Kamra" w:date="2021-09-27T14:42:00Z"/>
                    <w:rFonts w:ascii="Arial" w:eastAsia="Arial" w:hAnsi="Arial" w:cs="Arial"/>
                    <w:sz w:val="14"/>
                    <w:szCs w:val="14"/>
                  </w:rPr>
                </w:rPrChange>
              </w:rPr>
              <w:pPrChange w:id="35058" w:author="Ritu Kamra" w:date="2021-09-27T19:59:00Z">
                <w:pPr>
                  <w:framePr w:hSpace="180" w:wrap="around" w:vAnchor="text" w:hAnchor="margin" w:y="384"/>
                  <w:tabs>
                    <w:tab w:val="left" w:pos="1290"/>
                  </w:tabs>
                  <w:spacing w:line="360" w:lineRule="auto"/>
                  <w:jc w:val="both"/>
                </w:pPr>
              </w:pPrChange>
            </w:pPr>
            <w:ins w:id="35059" w:author="Ritu Kamra" w:date="2021-09-27T19:59:00Z">
              <w:r w:rsidRPr="0066515D">
                <w:rPr>
                  <w:rFonts w:ascii="Verdana" w:hAnsi="Verdana"/>
                  <w:sz w:val="14"/>
                  <w:szCs w:val="14"/>
                  <w:rPrChange w:id="35060" w:author="Ritu Kamra" w:date="2021-09-27T19:59:00Z">
                    <w:rPr/>
                  </w:rPrChange>
                </w:rPr>
                <w:t>3575.7</w:t>
              </w:r>
            </w:ins>
          </w:p>
        </w:tc>
        <w:tc>
          <w:tcPr>
            <w:tcW w:w="78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hideMark/>
            <w:tcPrChange w:id="35061" w:author="Ritu Kamra" w:date="2021-09-27T19:59:00Z">
              <w:tcPr>
                <w:tcW w:w="788" w:type="dxa"/>
                <w:gridSpan w:val="2"/>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tcPrChange>
          </w:tcPr>
          <w:p w14:paraId="725A54E4" w14:textId="29C27213" w:rsidR="0066515D" w:rsidRPr="0066515D" w:rsidRDefault="0066515D">
            <w:pPr>
              <w:tabs>
                <w:tab w:val="left" w:pos="1290"/>
              </w:tabs>
              <w:spacing w:line="360" w:lineRule="auto"/>
              <w:jc w:val="center"/>
              <w:rPr>
                <w:ins w:id="35062" w:author="Ritu Kamra" w:date="2021-09-27T14:42:00Z"/>
                <w:rFonts w:ascii="Verdana" w:eastAsia="Arial" w:hAnsi="Verdana" w:cs="Arial"/>
                <w:sz w:val="14"/>
                <w:szCs w:val="14"/>
                <w:rPrChange w:id="35063" w:author="Ritu Kamra" w:date="2021-09-27T19:59:00Z">
                  <w:rPr>
                    <w:ins w:id="35064" w:author="Ritu Kamra" w:date="2021-09-27T14:42:00Z"/>
                    <w:rFonts w:ascii="Arial" w:eastAsia="Arial" w:hAnsi="Arial" w:cs="Arial"/>
                    <w:sz w:val="14"/>
                    <w:szCs w:val="14"/>
                  </w:rPr>
                </w:rPrChange>
              </w:rPr>
              <w:pPrChange w:id="35065" w:author="Ritu Kamra" w:date="2021-09-27T19:59:00Z">
                <w:pPr>
                  <w:framePr w:hSpace="180" w:wrap="around" w:vAnchor="text" w:hAnchor="margin" w:y="384"/>
                  <w:tabs>
                    <w:tab w:val="left" w:pos="1290"/>
                  </w:tabs>
                  <w:spacing w:line="360" w:lineRule="auto"/>
                  <w:jc w:val="both"/>
                </w:pPr>
              </w:pPrChange>
            </w:pPr>
            <w:ins w:id="35066" w:author="Ritu Kamra" w:date="2021-09-27T19:59:00Z">
              <w:r w:rsidRPr="0066515D">
                <w:rPr>
                  <w:rFonts w:ascii="Verdana" w:hAnsi="Verdana"/>
                  <w:sz w:val="14"/>
                  <w:szCs w:val="14"/>
                  <w:rPrChange w:id="35067" w:author="Ritu Kamra" w:date="2021-09-27T19:59:00Z">
                    <w:rPr/>
                  </w:rPrChange>
                </w:rPr>
                <w:t>3895.8</w:t>
              </w:r>
            </w:ins>
          </w:p>
        </w:tc>
        <w:tc>
          <w:tcPr>
            <w:tcW w:w="78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hideMark/>
            <w:tcPrChange w:id="35068" w:author="Ritu Kamra" w:date="2021-09-27T19:59:00Z">
              <w:tcPr>
                <w:tcW w:w="788" w:type="dxa"/>
                <w:gridSpan w:val="2"/>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tcPrChange>
          </w:tcPr>
          <w:p w14:paraId="0E77A06C" w14:textId="27A33347" w:rsidR="0066515D" w:rsidRPr="0066515D" w:rsidRDefault="0066515D">
            <w:pPr>
              <w:tabs>
                <w:tab w:val="left" w:pos="1290"/>
              </w:tabs>
              <w:spacing w:line="360" w:lineRule="auto"/>
              <w:jc w:val="center"/>
              <w:rPr>
                <w:ins w:id="35069" w:author="Ritu Kamra" w:date="2021-09-27T14:42:00Z"/>
                <w:rFonts w:ascii="Verdana" w:eastAsia="Arial" w:hAnsi="Verdana" w:cs="Arial"/>
                <w:sz w:val="14"/>
                <w:szCs w:val="14"/>
                <w:rPrChange w:id="35070" w:author="Ritu Kamra" w:date="2021-09-27T19:59:00Z">
                  <w:rPr>
                    <w:ins w:id="35071" w:author="Ritu Kamra" w:date="2021-09-27T14:42:00Z"/>
                    <w:rFonts w:ascii="Arial" w:eastAsia="Arial" w:hAnsi="Arial" w:cs="Arial"/>
                    <w:sz w:val="14"/>
                    <w:szCs w:val="14"/>
                  </w:rPr>
                </w:rPrChange>
              </w:rPr>
              <w:pPrChange w:id="35072" w:author="Ritu Kamra" w:date="2021-09-27T19:59:00Z">
                <w:pPr>
                  <w:framePr w:hSpace="180" w:wrap="around" w:vAnchor="text" w:hAnchor="margin" w:y="384"/>
                  <w:tabs>
                    <w:tab w:val="left" w:pos="1290"/>
                  </w:tabs>
                  <w:spacing w:line="360" w:lineRule="auto"/>
                  <w:jc w:val="both"/>
                </w:pPr>
              </w:pPrChange>
            </w:pPr>
            <w:ins w:id="35073" w:author="Ritu Kamra" w:date="2021-09-27T19:59:00Z">
              <w:r w:rsidRPr="0066515D">
                <w:rPr>
                  <w:rFonts w:ascii="Verdana" w:hAnsi="Verdana"/>
                  <w:sz w:val="14"/>
                  <w:szCs w:val="14"/>
                  <w:rPrChange w:id="35074" w:author="Ritu Kamra" w:date="2021-09-27T19:59:00Z">
                    <w:rPr/>
                  </w:rPrChange>
                </w:rPr>
                <w:t>4224.4</w:t>
              </w:r>
            </w:ins>
          </w:p>
        </w:tc>
        <w:tc>
          <w:tcPr>
            <w:tcW w:w="81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hideMark/>
            <w:tcPrChange w:id="35075" w:author="Ritu Kamra" w:date="2021-09-27T19:59:00Z">
              <w:tcPr>
                <w:tcW w:w="816" w:type="dxa"/>
                <w:gridSpan w:val="2"/>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tcPrChange>
          </w:tcPr>
          <w:p w14:paraId="1E5210CD" w14:textId="1675FE81" w:rsidR="0066515D" w:rsidRPr="0066515D" w:rsidRDefault="0066515D">
            <w:pPr>
              <w:tabs>
                <w:tab w:val="left" w:pos="1290"/>
              </w:tabs>
              <w:spacing w:line="360" w:lineRule="auto"/>
              <w:jc w:val="center"/>
              <w:rPr>
                <w:ins w:id="35076" w:author="Ritu Kamra" w:date="2021-09-27T14:42:00Z"/>
                <w:rFonts w:ascii="Verdana" w:eastAsia="Arial" w:hAnsi="Verdana" w:cs="Arial"/>
                <w:sz w:val="14"/>
                <w:szCs w:val="14"/>
                <w:rPrChange w:id="35077" w:author="Ritu Kamra" w:date="2021-09-27T19:59:00Z">
                  <w:rPr>
                    <w:ins w:id="35078" w:author="Ritu Kamra" w:date="2021-09-27T14:42:00Z"/>
                    <w:rFonts w:ascii="Arial" w:eastAsia="Arial" w:hAnsi="Arial" w:cs="Arial"/>
                    <w:sz w:val="14"/>
                    <w:szCs w:val="14"/>
                  </w:rPr>
                </w:rPrChange>
              </w:rPr>
              <w:pPrChange w:id="35079" w:author="Ritu Kamra" w:date="2021-09-27T19:59:00Z">
                <w:pPr>
                  <w:framePr w:hSpace="180" w:wrap="around" w:vAnchor="text" w:hAnchor="margin" w:y="384"/>
                  <w:tabs>
                    <w:tab w:val="left" w:pos="1290"/>
                  </w:tabs>
                  <w:spacing w:line="360" w:lineRule="auto"/>
                  <w:jc w:val="both"/>
                </w:pPr>
              </w:pPrChange>
            </w:pPr>
            <w:ins w:id="35080" w:author="Ritu Kamra" w:date="2021-09-27T19:59:00Z">
              <w:r w:rsidRPr="0066515D">
                <w:rPr>
                  <w:rFonts w:ascii="Verdana" w:hAnsi="Verdana"/>
                  <w:sz w:val="14"/>
                  <w:szCs w:val="14"/>
                  <w:rPrChange w:id="35081" w:author="Ritu Kamra" w:date="2021-09-27T19:59:00Z">
                    <w:rPr/>
                  </w:rPrChange>
                </w:rPr>
                <w:t>4580.3</w:t>
              </w:r>
            </w:ins>
          </w:p>
        </w:tc>
        <w:tc>
          <w:tcPr>
            <w:tcW w:w="78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hideMark/>
            <w:tcPrChange w:id="35082" w:author="Ritu Kamra" w:date="2021-09-27T19:59:00Z">
              <w:tcPr>
                <w:tcW w:w="788" w:type="dxa"/>
                <w:gridSpan w:val="2"/>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tcPrChange>
          </w:tcPr>
          <w:p w14:paraId="4D5B397A" w14:textId="77A15694" w:rsidR="0066515D" w:rsidRPr="0066515D" w:rsidRDefault="0066515D">
            <w:pPr>
              <w:tabs>
                <w:tab w:val="left" w:pos="1290"/>
              </w:tabs>
              <w:spacing w:line="360" w:lineRule="auto"/>
              <w:jc w:val="center"/>
              <w:rPr>
                <w:ins w:id="35083" w:author="Ritu Kamra" w:date="2021-09-27T14:42:00Z"/>
                <w:rFonts w:ascii="Verdana" w:eastAsia="Arial" w:hAnsi="Verdana" w:cs="Arial"/>
                <w:sz w:val="14"/>
                <w:szCs w:val="14"/>
                <w:rPrChange w:id="35084" w:author="Ritu Kamra" w:date="2021-09-27T19:59:00Z">
                  <w:rPr>
                    <w:ins w:id="35085" w:author="Ritu Kamra" w:date="2021-09-27T14:42:00Z"/>
                    <w:rFonts w:ascii="Arial" w:eastAsia="Arial" w:hAnsi="Arial" w:cs="Arial"/>
                    <w:sz w:val="14"/>
                    <w:szCs w:val="14"/>
                  </w:rPr>
                </w:rPrChange>
              </w:rPr>
              <w:pPrChange w:id="35086" w:author="Ritu Kamra" w:date="2021-09-27T19:59:00Z">
                <w:pPr>
                  <w:framePr w:hSpace="180" w:wrap="around" w:vAnchor="text" w:hAnchor="margin" w:y="384"/>
                  <w:tabs>
                    <w:tab w:val="left" w:pos="1290"/>
                  </w:tabs>
                  <w:spacing w:line="360" w:lineRule="auto"/>
                  <w:jc w:val="both"/>
                </w:pPr>
              </w:pPrChange>
            </w:pPr>
            <w:ins w:id="35087" w:author="Ritu Kamra" w:date="2021-09-27T19:59:00Z">
              <w:r w:rsidRPr="0066515D">
                <w:rPr>
                  <w:rFonts w:ascii="Verdana" w:hAnsi="Verdana"/>
                  <w:sz w:val="14"/>
                  <w:szCs w:val="14"/>
                  <w:rPrChange w:id="35088" w:author="Ritu Kamra" w:date="2021-09-27T19:59:00Z">
                    <w:rPr/>
                  </w:rPrChange>
                </w:rPr>
                <w:t>4945.0</w:t>
              </w:r>
            </w:ins>
          </w:p>
        </w:tc>
        <w:tc>
          <w:tcPr>
            <w:tcW w:w="78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hideMark/>
            <w:tcPrChange w:id="35089" w:author="Ritu Kamra" w:date="2021-09-27T19:59:00Z">
              <w:tcPr>
                <w:tcW w:w="788" w:type="dxa"/>
                <w:gridSpan w:val="2"/>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tcPrChange>
          </w:tcPr>
          <w:p w14:paraId="3FB8CF38" w14:textId="6053E2FC" w:rsidR="0066515D" w:rsidRPr="0066515D" w:rsidRDefault="0066515D">
            <w:pPr>
              <w:tabs>
                <w:tab w:val="left" w:pos="1290"/>
              </w:tabs>
              <w:spacing w:line="360" w:lineRule="auto"/>
              <w:jc w:val="center"/>
              <w:rPr>
                <w:ins w:id="35090" w:author="Ritu Kamra" w:date="2021-09-27T14:42:00Z"/>
                <w:rFonts w:ascii="Verdana" w:eastAsia="Arial" w:hAnsi="Verdana" w:cs="Arial"/>
                <w:sz w:val="14"/>
                <w:szCs w:val="14"/>
                <w:rPrChange w:id="35091" w:author="Ritu Kamra" w:date="2021-09-27T19:59:00Z">
                  <w:rPr>
                    <w:ins w:id="35092" w:author="Ritu Kamra" w:date="2021-09-27T14:42:00Z"/>
                    <w:rFonts w:ascii="Arial" w:eastAsia="Arial" w:hAnsi="Arial" w:cs="Arial"/>
                    <w:sz w:val="14"/>
                    <w:szCs w:val="14"/>
                  </w:rPr>
                </w:rPrChange>
              </w:rPr>
              <w:pPrChange w:id="35093" w:author="Ritu Kamra" w:date="2021-09-27T19:59:00Z">
                <w:pPr>
                  <w:framePr w:hSpace="180" w:wrap="around" w:vAnchor="text" w:hAnchor="margin" w:y="384"/>
                  <w:tabs>
                    <w:tab w:val="left" w:pos="1290"/>
                  </w:tabs>
                  <w:spacing w:line="360" w:lineRule="auto"/>
                  <w:jc w:val="both"/>
                </w:pPr>
              </w:pPrChange>
            </w:pPr>
            <w:ins w:id="35094" w:author="Ritu Kamra" w:date="2021-09-27T19:59:00Z">
              <w:r w:rsidRPr="0066515D">
                <w:rPr>
                  <w:rFonts w:ascii="Verdana" w:hAnsi="Verdana"/>
                  <w:sz w:val="14"/>
                  <w:szCs w:val="14"/>
                  <w:rPrChange w:id="35095" w:author="Ritu Kamra" w:date="2021-09-27T19:59:00Z">
                    <w:rPr/>
                  </w:rPrChange>
                </w:rPr>
                <w:t>5312.0</w:t>
              </w:r>
            </w:ins>
          </w:p>
        </w:tc>
        <w:tc>
          <w:tcPr>
            <w:tcW w:w="81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hideMark/>
            <w:tcPrChange w:id="35096" w:author="Ritu Kamra" w:date="2021-09-27T19:59:00Z">
              <w:tcPr>
                <w:tcW w:w="816" w:type="dxa"/>
                <w:gridSpan w:val="2"/>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tcPrChange>
          </w:tcPr>
          <w:p w14:paraId="2FF25F47" w14:textId="2FCAA863" w:rsidR="0066515D" w:rsidRPr="0066515D" w:rsidRDefault="0066515D">
            <w:pPr>
              <w:tabs>
                <w:tab w:val="left" w:pos="1290"/>
              </w:tabs>
              <w:spacing w:line="360" w:lineRule="auto"/>
              <w:jc w:val="center"/>
              <w:rPr>
                <w:ins w:id="35097" w:author="Ritu Kamra" w:date="2021-09-27T14:42:00Z"/>
                <w:rFonts w:ascii="Verdana" w:eastAsia="Arial" w:hAnsi="Verdana" w:cs="Arial"/>
                <w:sz w:val="14"/>
                <w:szCs w:val="14"/>
                <w:rPrChange w:id="35098" w:author="Ritu Kamra" w:date="2021-09-27T19:59:00Z">
                  <w:rPr>
                    <w:ins w:id="35099" w:author="Ritu Kamra" w:date="2021-09-27T14:42:00Z"/>
                    <w:rFonts w:ascii="Arial" w:eastAsia="Arial" w:hAnsi="Arial" w:cs="Arial"/>
                    <w:sz w:val="14"/>
                    <w:szCs w:val="14"/>
                  </w:rPr>
                </w:rPrChange>
              </w:rPr>
              <w:pPrChange w:id="35100" w:author="Ritu Kamra" w:date="2021-09-27T19:59:00Z">
                <w:pPr>
                  <w:framePr w:hSpace="180" w:wrap="around" w:vAnchor="text" w:hAnchor="margin" w:y="384"/>
                  <w:tabs>
                    <w:tab w:val="left" w:pos="1290"/>
                  </w:tabs>
                  <w:spacing w:line="360" w:lineRule="auto"/>
                  <w:jc w:val="both"/>
                </w:pPr>
              </w:pPrChange>
            </w:pPr>
            <w:ins w:id="35101" w:author="Ritu Kamra" w:date="2021-09-27T19:59:00Z">
              <w:r w:rsidRPr="0066515D">
                <w:rPr>
                  <w:rFonts w:ascii="Verdana" w:hAnsi="Verdana"/>
                  <w:sz w:val="14"/>
                  <w:szCs w:val="14"/>
                  <w:rPrChange w:id="35102" w:author="Ritu Kamra" w:date="2021-09-27T19:59:00Z">
                    <w:rPr/>
                  </w:rPrChange>
                </w:rPr>
                <w:t>5697.1</w:t>
              </w:r>
            </w:ins>
          </w:p>
        </w:tc>
        <w:tc>
          <w:tcPr>
            <w:tcW w:w="815"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hideMark/>
            <w:tcPrChange w:id="35103" w:author="Ritu Kamra" w:date="2021-09-27T19:59:00Z">
              <w:tcPr>
                <w:tcW w:w="815" w:type="dxa"/>
                <w:gridSpan w:val="2"/>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tcPrChange>
          </w:tcPr>
          <w:p w14:paraId="003DE8A9" w14:textId="07A5C1B3" w:rsidR="0066515D" w:rsidRPr="0066515D" w:rsidRDefault="0066515D">
            <w:pPr>
              <w:tabs>
                <w:tab w:val="left" w:pos="1290"/>
              </w:tabs>
              <w:spacing w:line="360" w:lineRule="auto"/>
              <w:jc w:val="center"/>
              <w:rPr>
                <w:ins w:id="35104" w:author="Ritu Kamra" w:date="2021-09-27T14:42:00Z"/>
                <w:rFonts w:ascii="Verdana" w:eastAsia="Arial" w:hAnsi="Verdana" w:cs="Arial"/>
                <w:sz w:val="14"/>
                <w:szCs w:val="14"/>
                <w:rPrChange w:id="35105" w:author="Ritu Kamra" w:date="2021-09-27T19:59:00Z">
                  <w:rPr>
                    <w:ins w:id="35106" w:author="Ritu Kamra" w:date="2021-09-27T14:42:00Z"/>
                    <w:rFonts w:ascii="Arial" w:eastAsia="Arial" w:hAnsi="Arial" w:cs="Arial"/>
                    <w:sz w:val="14"/>
                    <w:szCs w:val="14"/>
                  </w:rPr>
                </w:rPrChange>
              </w:rPr>
              <w:pPrChange w:id="35107" w:author="Ritu Kamra" w:date="2021-09-27T19:59:00Z">
                <w:pPr>
                  <w:framePr w:hSpace="180" w:wrap="around" w:vAnchor="text" w:hAnchor="margin" w:y="384"/>
                  <w:tabs>
                    <w:tab w:val="left" w:pos="1290"/>
                  </w:tabs>
                  <w:spacing w:line="360" w:lineRule="auto"/>
                  <w:jc w:val="both"/>
                </w:pPr>
              </w:pPrChange>
            </w:pPr>
            <w:ins w:id="35108" w:author="Ritu Kamra" w:date="2021-09-27T19:59:00Z">
              <w:r w:rsidRPr="0066515D">
                <w:rPr>
                  <w:rFonts w:ascii="Verdana" w:hAnsi="Verdana"/>
                  <w:sz w:val="14"/>
                  <w:szCs w:val="14"/>
                  <w:rPrChange w:id="35109" w:author="Ritu Kamra" w:date="2021-09-27T19:59:00Z">
                    <w:rPr/>
                  </w:rPrChange>
                </w:rPr>
                <w:t>6100.3</w:t>
              </w:r>
            </w:ins>
          </w:p>
        </w:tc>
        <w:tc>
          <w:tcPr>
            <w:tcW w:w="97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hideMark/>
            <w:tcPrChange w:id="35110" w:author="Ritu Kamra" w:date="2021-09-27T19:59:00Z">
              <w:tcPr>
                <w:tcW w:w="978" w:type="dxa"/>
                <w:gridSpan w:val="2"/>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tcPrChange>
          </w:tcPr>
          <w:p w14:paraId="621341E8" w14:textId="35FE7DAA" w:rsidR="0066515D" w:rsidRPr="0066515D" w:rsidRDefault="0066515D">
            <w:pPr>
              <w:tabs>
                <w:tab w:val="left" w:pos="1290"/>
              </w:tabs>
              <w:spacing w:line="360" w:lineRule="auto"/>
              <w:jc w:val="center"/>
              <w:rPr>
                <w:ins w:id="35111" w:author="Ritu Kamra" w:date="2021-09-27T14:42:00Z"/>
                <w:rFonts w:ascii="Verdana" w:eastAsia="Arial" w:hAnsi="Verdana" w:cs="Arial"/>
                <w:sz w:val="14"/>
                <w:szCs w:val="14"/>
                <w:rPrChange w:id="35112" w:author="Ritu Kamra" w:date="2021-09-27T19:59:00Z">
                  <w:rPr>
                    <w:ins w:id="35113" w:author="Ritu Kamra" w:date="2021-09-27T14:42:00Z"/>
                    <w:rFonts w:ascii="Arial" w:eastAsia="Arial" w:hAnsi="Arial" w:cs="Arial"/>
                    <w:sz w:val="14"/>
                    <w:szCs w:val="14"/>
                  </w:rPr>
                </w:rPrChange>
              </w:rPr>
              <w:pPrChange w:id="35114" w:author="Ritu Kamra" w:date="2021-09-27T19:59:00Z">
                <w:pPr>
                  <w:framePr w:hSpace="180" w:wrap="around" w:vAnchor="text" w:hAnchor="margin" w:y="384"/>
                  <w:tabs>
                    <w:tab w:val="left" w:pos="1290"/>
                  </w:tabs>
                  <w:spacing w:line="360" w:lineRule="auto"/>
                  <w:jc w:val="both"/>
                </w:pPr>
              </w:pPrChange>
            </w:pPr>
            <w:ins w:id="35115" w:author="Ritu Kamra" w:date="2021-09-27T19:59:00Z">
              <w:r w:rsidRPr="0066515D">
                <w:rPr>
                  <w:rFonts w:ascii="Verdana" w:hAnsi="Verdana"/>
                  <w:sz w:val="14"/>
                  <w:szCs w:val="14"/>
                  <w:rPrChange w:id="35116" w:author="Ritu Kamra" w:date="2021-09-27T19:59:00Z">
                    <w:rPr/>
                  </w:rPrChange>
                </w:rPr>
                <w:t>6525.0</w:t>
              </w:r>
            </w:ins>
          </w:p>
        </w:tc>
        <w:tc>
          <w:tcPr>
            <w:tcW w:w="113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hideMark/>
            <w:tcPrChange w:id="35117" w:author="Ritu Kamra" w:date="2021-09-27T19:59:00Z">
              <w:tcPr>
                <w:tcW w:w="1131" w:type="dxa"/>
                <w:gridSpan w:val="2"/>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tcPrChange>
          </w:tcPr>
          <w:p w14:paraId="17D44910" w14:textId="330AC4CA" w:rsidR="0066515D" w:rsidRPr="0066515D" w:rsidRDefault="0066515D">
            <w:pPr>
              <w:tabs>
                <w:tab w:val="left" w:pos="1290"/>
              </w:tabs>
              <w:spacing w:line="360" w:lineRule="auto"/>
              <w:jc w:val="center"/>
              <w:rPr>
                <w:ins w:id="35118" w:author="Ritu Kamra" w:date="2021-09-27T14:42:00Z"/>
                <w:rFonts w:ascii="Verdana" w:eastAsia="Arial" w:hAnsi="Verdana" w:cs="Arial"/>
                <w:sz w:val="14"/>
                <w:szCs w:val="14"/>
                <w:rPrChange w:id="35119" w:author="Ritu Kamra" w:date="2021-09-27T19:59:00Z">
                  <w:rPr>
                    <w:ins w:id="35120" w:author="Ritu Kamra" w:date="2021-09-27T14:42:00Z"/>
                    <w:rFonts w:ascii="Arial" w:eastAsia="Arial" w:hAnsi="Arial" w:cs="Arial"/>
                    <w:sz w:val="14"/>
                    <w:szCs w:val="14"/>
                  </w:rPr>
                </w:rPrChange>
              </w:rPr>
              <w:pPrChange w:id="35121" w:author="Ritu Kamra" w:date="2021-09-27T19:59:00Z">
                <w:pPr>
                  <w:framePr w:hSpace="180" w:wrap="around" w:vAnchor="text" w:hAnchor="margin" w:y="384"/>
                  <w:tabs>
                    <w:tab w:val="left" w:pos="1290"/>
                  </w:tabs>
                  <w:spacing w:line="360" w:lineRule="auto"/>
                  <w:jc w:val="both"/>
                </w:pPr>
              </w:pPrChange>
            </w:pPr>
            <w:ins w:id="35122" w:author="Ritu Kamra" w:date="2021-09-27T19:59:00Z">
              <w:r w:rsidRPr="0066515D">
                <w:rPr>
                  <w:rFonts w:ascii="Verdana" w:hAnsi="Verdana"/>
                  <w:sz w:val="14"/>
                  <w:szCs w:val="14"/>
                  <w:rPrChange w:id="35123" w:author="Ritu Kamra" w:date="2021-09-27T19:59:00Z">
                    <w:rPr/>
                  </w:rPrChange>
                </w:rPr>
                <w:t>6974.0</w:t>
              </w:r>
            </w:ins>
          </w:p>
        </w:tc>
      </w:tr>
    </w:tbl>
    <w:p w14:paraId="72226B07" w14:textId="5B7CB30C" w:rsidR="003B5581" w:rsidRDefault="003B5581" w:rsidP="003B5581">
      <w:pPr>
        <w:tabs>
          <w:tab w:val="left" w:pos="1290"/>
        </w:tabs>
        <w:spacing w:line="360" w:lineRule="auto"/>
        <w:jc w:val="both"/>
        <w:rPr>
          <w:ins w:id="35124" w:author="Ritu Kamra" w:date="2021-09-27T14:41:00Z"/>
          <w:rFonts w:ascii="Arial" w:eastAsia="Arial" w:hAnsi="Arial" w:cs="Arial"/>
          <w:sz w:val="28"/>
          <w:szCs w:val="28"/>
        </w:rPr>
      </w:pPr>
    </w:p>
    <w:p w14:paraId="59EDC22D" w14:textId="02186E82" w:rsidR="0051095D" w:rsidRDefault="0051095D" w:rsidP="003B5581">
      <w:pPr>
        <w:tabs>
          <w:tab w:val="left" w:pos="1290"/>
        </w:tabs>
        <w:spacing w:line="360" w:lineRule="auto"/>
        <w:jc w:val="both"/>
        <w:rPr>
          <w:ins w:id="35125" w:author="Ritu Kamra" w:date="2021-09-27T14:44:00Z"/>
          <w:rFonts w:ascii="Arial" w:eastAsia="Arial" w:hAnsi="Arial" w:cs="Arial"/>
          <w:sz w:val="28"/>
          <w:szCs w:val="28"/>
        </w:rPr>
      </w:pPr>
    </w:p>
    <w:p w14:paraId="253FD485" w14:textId="4B8D65A4" w:rsidR="00A831FE" w:rsidRDefault="005858C1" w:rsidP="003B5581">
      <w:pPr>
        <w:tabs>
          <w:tab w:val="left" w:pos="1290"/>
        </w:tabs>
        <w:spacing w:line="360" w:lineRule="auto"/>
        <w:jc w:val="both"/>
        <w:rPr>
          <w:ins w:id="35126" w:author="Ritu Kamra" w:date="2021-09-27T14:46:00Z"/>
          <w:rFonts w:ascii="Arial" w:eastAsia="Arial" w:hAnsi="Arial" w:cs="Arial"/>
          <w:sz w:val="28"/>
          <w:szCs w:val="28"/>
        </w:rPr>
      </w:pPr>
      <w:ins w:id="35127" w:author="Ritu Kamra" w:date="2021-09-27T14:45:00Z">
        <w:del w:id="35128" w:author="Neeshu Bhadauriya" w:date="2021-09-27T21:31:00Z">
          <w:r>
            <w:rPr>
              <w:noProof/>
            </w:rPr>
            <w:pict w14:anchorId="4AB2E1CE">
              <v:shape id="_x0000_s1031" type="#_x0000_t202" style="position:absolute;left:0;text-align:left;margin-left:455.6pt;margin-top:28.2pt;width:506.8pt;height:36.75pt;z-index:252606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" filled="f" stroked="f">
                <v:textbox>
                  <w:txbxContent>
                    <w:p w14:paraId="07C63369" w14:textId="3A8AC6D3" w:rsidR="00A831FE" w:rsidRDefault="002614CD" w:rsidP="00A831FE">
                      <w:pPr>
                        <w:spacing w:line="360" w:lineRule="auto"/>
                        <w:textAlignment w:val="baseline"/>
                        <w:rPr>
                          <w:rFonts w:ascii="Verdana" w:eastAsia="Verdana" w:hAnsi="Verdana" w:cs="Verdana"/>
                          <w:b/>
                          <w:bCs/>
                          <w:color w:val="000000"/>
                          <w:kern w:val="24"/>
                          <w:sz w:val="20"/>
                          <w:szCs w:val="20"/>
                          <w:lang w:val="en-US"/>
                        </w:rPr>
                      </w:pPr>
                      <w:ins w:id="35129" w:author="Ritu Kamra" w:date="2021-09-27T18:07:00Z">
                        <w:r>
                          <w:rPr>
                            <w:rFonts w:ascii="Verdana" w:eastAsia="Verdana" w:hAnsi="Verdana" w:cs="Verdana"/>
                            <w:b/>
                            <w:bCs/>
                            <w:color w:val="000000"/>
                            <w:kern w:val="24"/>
                            <w:sz w:val="20"/>
                            <w:szCs w:val="20"/>
                            <w:lang w:val="en-US"/>
                          </w:rPr>
                          <w:t>Figure</w:t>
                        </w:r>
                      </w:ins>
                      <w:ins w:id="35130" w:author="Ritu Kamra" w:date="2021-09-27T18:08:00Z">
                        <w:r w:rsidR="00E303AB">
                          <w:rPr>
                            <w:rFonts w:ascii="Verdana" w:eastAsia="Verdana" w:hAnsi="Verdana" w:cs="Verdana"/>
                            <w:b/>
                            <w:bCs/>
                            <w:color w:val="000000"/>
                            <w:kern w:val="24"/>
                            <w:sz w:val="20"/>
                            <w:szCs w:val="20"/>
                            <w:lang w:val="en-US"/>
                          </w:rPr>
                          <w:t xml:space="preserve"> 65:</w:t>
                        </w:r>
                      </w:ins>
                      <w:r w:rsidR="00A831FE">
                        <w:rPr>
                          <w:rFonts w:ascii="Verdana" w:eastAsia="Verdana" w:hAnsi="Verdana" w:cs="Verdana"/>
                          <w:b/>
                          <w:bCs/>
                          <w:color w:val="000000"/>
                          <w:kern w:val="24"/>
                          <w:sz w:val="20"/>
                          <w:szCs w:val="20"/>
                          <w:lang w:val="en-US"/>
                        </w:rPr>
                        <w:t xml:space="preserve"> India </w:t>
                      </w:r>
                      <w:ins w:id="35131" w:author="Ritu Kamra" w:date="2021-09-27T20:01:00Z">
                        <w:r w:rsidR="00FA08E1">
                          <w:rPr>
                            <w:rFonts w:ascii="Verdana" w:eastAsia="Verdana" w:hAnsi="Verdana" w:cs="Verdana"/>
                            <w:b/>
                            <w:bCs/>
                            <w:color w:val="000000"/>
                            <w:kern w:val="24"/>
                            <w:sz w:val="20"/>
                            <w:szCs w:val="20"/>
                          </w:rPr>
                          <w:t>Epoxy</w:t>
                        </w:r>
                      </w:ins>
                      <w:del w:id="35132" w:author="Ritu Kamra" w:date="2021-09-27T20:01:00Z">
                        <w:r w:rsidR="00A831FE" w:rsidDel="00FA08E1">
                          <w:rPr>
                            <w:rFonts w:ascii="Verdana" w:eastAsia="Verdana" w:hAnsi="Verdana" w:cs="Verdana"/>
                            <w:b/>
                            <w:bCs/>
                            <w:color w:val="000000"/>
                            <w:kern w:val="24"/>
                            <w:sz w:val="20"/>
                            <w:szCs w:val="20"/>
                          </w:rPr>
                          <w:delText>Vinyl Ester</w:delText>
                        </w:r>
                      </w:del>
                      <w:r w:rsidR="00A831FE">
                        <w:rPr>
                          <w:rFonts w:ascii="Verdana" w:eastAsia="Verdana" w:hAnsi="Verdana" w:cs="Verdana"/>
                          <w:b/>
                          <w:bCs/>
                          <w:color w:val="000000"/>
                          <w:kern w:val="24"/>
                          <w:sz w:val="20"/>
                          <w:szCs w:val="20"/>
                        </w:rPr>
                        <w:t xml:space="preserve"> Resin Market Size</w:t>
                      </w:r>
                      <w:r w:rsidR="00A831FE">
                        <w:rPr>
                          <w:rFonts w:ascii="Verdana" w:eastAsia="Verdana" w:hAnsi="Verdana" w:cs="Verdana"/>
                          <w:b/>
                          <w:bCs/>
                          <w:color w:val="000000"/>
                          <w:kern w:val="24"/>
                          <w:sz w:val="20"/>
                          <w:szCs w:val="20"/>
                          <w:lang w:val="en-US"/>
                        </w:rPr>
                        <w:t>, Forecasted Year on Year Growth, 2020-2030F (Thousand Tonnes)</w:t>
                      </w:r>
                    </w:p>
                  </w:txbxContent>
                </v:textbox>
                <w10:wrap anchorx="margin"/>
              </v:shape>
            </w:pict>
          </w:r>
        </w:del>
      </w:ins>
    </w:p>
    <w:p w14:paraId="773720DE" w14:textId="3B4A3C2C" w:rsidR="00A831FE" w:rsidDel="002031A1" w:rsidRDefault="00A831FE" w:rsidP="003B5581">
      <w:pPr>
        <w:tabs>
          <w:tab w:val="left" w:pos="1290"/>
        </w:tabs>
        <w:spacing w:line="360" w:lineRule="auto"/>
        <w:jc w:val="both"/>
        <w:rPr>
          <w:ins w:id="35133" w:author="Ritu Kamra" w:date="2021-09-27T14:46:00Z"/>
          <w:del w:id="35134" w:author="Neeshu Bhadauriya" w:date="2021-09-27T21:31:00Z"/>
          <w:rFonts w:ascii="Arial" w:eastAsia="Arial" w:hAnsi="Arial" w:cs="Arial"/>
          <w:sz w:val="28"/>
          <w:szCs w:val="28"/>
        </w:rPr>
      </w:pPr>
    </w:p>
    <w:p w14:paraId="5B305DD6" w14:textId="14E2498A" w:rsidR="00A831FE" w:rsidDel="002031A1" w:rsidRDefault="00A831FE" w:rsidP="003B5581">
      <w:pPr>
        <w:tabs>
          <w:tab w:val="left" w:pos="1290"/>
        </w:tabs>
        <w:spacing w:line="360" w:lineRule="auto"/>
        <w:jc w:val="both"/>
        <w:rPr>
          <w:ins w:id="35135" w:author="Ritu Kamra" w:date="2021-09-27T14:49:00Z"/>
          <w:del w:id="35136" w:author="Neeshu Bhadauriya" w:date="2021-09-27T21:31:00Z"/>
          <w:rFonts w:ascii="Arial" w:hAnsi="Arial" w:cs="Arial"/>
          <w:color w:val="202124"/>
          <w:shd w:val="clear" w:color="auto" w:fill="FFFFFF"/>
        </w:rPr>
      </w:pPr>
      <w:ins w:id="35137" w:author="Ritu Kamra" w:date="2021-09-27T14:46:00Z">
        <w:del w:id="35138" w:author="Neeshu Bhadauriya" w:date="2021-09-27T21:31:00Z">
          <w:r w:rsidDel="002031A1">
            <w:rPr>
              <w:rFonts w:ascii="Arial" w:hAnsi="Arial" w:cs="Arial"/>
              <w:color w:val="202124"/>
              <w:shd w:val="clear" w:color="auto" w:fill="FFFFFF"/>
            </w:rPr>
            <w:delText>The India Epoxy Resins Market is projected to register a </w:delText>
          </w:r>
          <w:r w:rsidRPr="00FA08E1" w:rsidDel="002031A1">
            <w:rPr>
              <w:rFonts w:ascii="Arial" w:hAnsi="Arial" w:cs="Arial"/>
              <w:color w:val="202124"/>
              <w:shd w:val="clear" w:color="auto" w:fill="FFFFFF"/>
              <w:rPrChange w:id="35139" w:author="Ritu Kamra" w:date="2021-09-27T20:01:00Z">
                <w:rPr>
                  <w:rFonts w:ascii="Arial" w:hAnsi="Arial" w:cs="Arial"/>
                  <w:b/>
                  <w:bCs/>
                  <w:color w:val="202124"/>
                  <w:shd w:val="clear" w:color="auto" w:fill="FFFFFF"/>
                </w:rPr>
              </w:rPrChange>
            </w:rPr>
            <w:delText>CAGR of over 6%</w:delText>
          </w:r>
          <w:r w:rsidDel="002031A1">
            <w:rPr>
              <w:rFonts w:ascii="Arial" w:hAnsi="Arial" w:cs="Arial"/>
              <w:color w:val="202124"/>
              <w:shd w:val="clear" w:color="auto" w:fill="FFFFFF"/>
            </w:rPr>
            <w:delText> during the forecast period (2021-20</w:delText>
          </w:r>
        </w:del>
      </w:ins>
      <w:ins w:id="35140" w:author="Ritu Kamra" w:date="2021-09-27T14:47:00Z">
        <w:del w:id="35141" w:author="Neeshu Bhadauriya" w:date="2021-09-27T21:31:00Z">
          <w:r w:rsidDel="002031A1">
            <w:rPr>
              <w:rFonts w:ascii="Arial" w:hAnsi="Arial" w:cs="Arial"/>
              <w:color w:val="202124"/>
              <w:shd w:val="clear" w:color="auto" w:fill="FFFFFF"/>
            </w:rPr>
            <w:delText>30</w:delText>
          </w:r>
        </w:del>
      </w:ins>
      <w:ins w:id="35142" w:author="Ritu Kamra" w:date="2021-09-27T14:46:00Z">
        <w:del w:id="35143" w:author="Neeshu Bhadauriya" w:date="2021-09-27T21:31:00Z">
          <w:r w:rsidDel="002031A1">
            <w:rPr>
              <w:rFonts w:ascii="Arial" w:hAnsi="Arial" w:cs="Arial"/>
              <w:color w:val="202124"/>
              <w:shd w:val="clear" w:color="auto" w:fill="FFFFFF"/>
            </w:rPr>
            <w:delText>). The market was negatively impacted due to COVID-19 in 2020.</w:delText>
          </w:r>
        </w:del>
      </w:ins>
      <w:ins w:id="35144" w:author="Ritu Kamra" w:date="2021-09-27T20:01:00Z">
        <w:del w:id="35145" w:author="Neeshu Bhadauriya" w:date="2021-09-27T21:31:00Z">
          <w:r w:rsidR="00FA08E1" w:rsidDel="002031A1">
            <w:rPr>
              <w:rFonts w:ascii="Arial" w:hAnsi="Arial" w:cs="Arial"/>
              <w:color w:val="202124"/>
              <w:shd w:val="clear" w:color="auto" w:fill="FFFFFF"/>
            </w:rPr>
            <w:delText xml:space="preserve"> </w:delText>
          </w:r>
        </w:del>
      </w:ins>
      <w:ins w:id="35146" w:author="Ritu Kamra" w:date="2021-09-27T14:46:00Z">
        <w:del w:id="35147" w:author="Neeshu Bhadauriya" w:date="2021-09-27T21:31:00Z">
          <w:r w:rsidDel="002031A1">
            <w:rPr>
              <w:rFonts w:ascii="Arial" w:hAnsi="Arial" w:cs="Arial"/>
              <w:color w:val="202124"/>
              <w:shd w:val="clear" w:color="auto" w:fill="FFFFFF"/>
            </w:rPr>
            <w:delText xml:space="preserve">However, the condition is </w:delText>
          </w:r>
        </w:del>
      </w:ins>
      <w:ins w:id="35148" w:author="Ritu Kamra" w:date="2021-09-27T14:47:00Z">
        <w:del w:id="35149" w:author="Neeshu Bhadauriya" w:date="2021-09-27T21:31:00Z">
          <w:r w:rsidDel="002031A1">
            <w:rPr>
              <w:rFonts w:ascii="Arial" w:hAnsi="Arial" w:cs="Arial"/>
              <w:color w:val="202124"/>
              <w:shd w:val="clear" w:color="auto" w:fill="FFFFFF"/>
            </w:rPr>
            <w:delText>now at</w:delText>
          </w:r>
        </w:del>
      </w:ins>
      <w:ins w:id="35150" w:author="Ritu Kamra" w:date="2021-09-27T14:46:00Z">
        <w:del w:id="35151" w:author="Neeshu Bhadauriya" w:date="2021-09-27T21:31:00Z">
          <w:r w:rsidDel="002031A1">
            <w:rPr>
              <w:rFonts w:ascii="Arial" w:hAnsi="Arial" w:cs="Arial"/>
              <w:color w:val="202124"/>
              <w:shd w:val="clear" w:color="auto" w:fill="FFFFFF"/>
            </w:rPr>
            <w:delText xml:space="preserve"> recover</w:delText>
          </w:r>
        </w:del>
      </w:ins>
      <w:ins w:id="35152" w:author="Ritu Kamra" w:date="2021-09-27T14:47:00Z">
        <w:del w:id="35153" w:author="Neeshu Bhadauriya" w:date="2021-09-27T21:31:00Z">
          <w:r w:rsidDel="002031A1">
            <w:rPr>
              <w:rFonts w:ascii="Arial" w:hAnsi="Arial" w:cs="Arial"/>
              <w:color w:val="202124"/>
              <w:shd w:val="clear" w:color="auto" w:fill="FFFFFF"/>
            </w:rPr>
            <w:delText>y</w:delText>
          </w:r>
        </w:del>
      </w:ins>
      <w:ins w:id="35154" w:author="Ritu Kamra" w:date="2021-09-27T14:46:00Z">
        <w:del w:id="35155" w:author="Neeshu Bhadauriya" w:date="2021-09-27T21:31:00Z">
          <w:r w:rsidDel="002031A1">
            <w:rPr>
              <w:rFonts w:ascii="Arial" w:hAnsi="Arial" w:cs="Arial"/>
              <w:color w:val="202124"/>
              <w:shd w:val="clear" w:color="auto" w:fill="FFFFFF"/>
            </w:rPr>
            <w:delText xml:space="preserve"> in 2021, thereby restoring the growth trajectory of the market over the forecast period.</w:delText>
          </w:r>
        </w:del>
      </w:ins>
      <w:ins w:id="35156" w:author="Ritu Kamra" w:date="2021-09-27T14:47:00Z">
        <w:del w:id="35157" w:author="Neeshu Bhadauriya" w:date="2021-09-27T21:31:00Z">
          <w:r w:rsidDel="002031A1">
            <w:rPr>
              <w:rFonts w:ascii="Arial" w:hAnsi="Arial" w:cs="Arial"/>
              <w:color w:val="202124"/>
              <w:shd w:val="clear" w:color="auto" w:fill="FFFFFF"/>
            </w:rPr>
            <w:delText xml:space="preserve"> In future Market 9s expected to grow at </w:delText>
          </w:r>
        </w:del>
      </w:ins>
      <w:ins w:id="35158" w:author="Ritu Kamra" w:date="2021-09-27T14:48:00Z">
        <w:del w:id="35159" w:author="Neeshu Bhadauriya" w:date="2021-09-27T21:31:00Z">
          <w:r w:rsidDel="002031A1">
            <w:rPr>
              <w:rFonts w:ascii="Arial" w:hAnsi="Arial" w:cs="Arial"/>
              <w:color w:val="202124"/>
              <w:shd w:val="clear" w:color="auto" w:fill="FFFFFF"/>
            </w:rPr>
            <w:delText xml:space="preserve">Optimistic Growth </w:delText>
          </w:r>
        </w:del>
      </w:ins>
      <w:ins w:id="35160" w:author="Ritu Kamra" w:date="2021-09-27T14:49:00Z">
        <w:del w:id="35161" w:author="Neeshu Bhadauriya" w:date="2021-09-27T21:31:00Z">
          <w:r w:rsidDel="002031A1">
            <w:rPr>
              <w:rFonts w:ascii="Arial" w:hAnsi="Arial" w:cs="Arial"/>
              <w:color w:val="202124"/>
              <w:shd w:val="clear" w:color="auto" w:fill="FFFFFF"/>
            </w:rPr>
            <w:delText>(CAGR near 11%).</w:delText>
          </w:r>
        </w:del>
      </w:ins>
    </w:p>
    <w:p w14:paraId="241BEAC5" w14:textId="5A205EFA" w:rsidR="00A831FE" w:rsidDel="002031A1" w:rsidRDefault="00A831FE" w:rsidP="003B5581">
      <w:pPr>
        <w:tabs>
          <w:tab w:val="left" w:pos="1290"/>
        </w:tabs>
        <w:spacing w:line="360" w:lineRule="auto"/>
        <w:jc w:val="both"/>
        <w:rPr>
          <w:ins w:id="35162" w:author="Ritu Kamra" w:date="2021-09-27T14:49:00Z"/>
          <w:del w:id="35163" w:author="Neeshu Bhadauriya" w:date="2021-09-27T21:31:00Z"/>
          <w:rFonts w:ascii="Arial" w:hAnsi="Arial" w:cs="Arial"/>
          <w:color w:val="202124"/>
          <w:shd w:val="clear" w:color="auto" w:fill="FFFFFF"/>
        </w:rPr>
      </w:pPr>
      <w:ins w:id="35164" w:author="Ritu Kamra" w:date="2021-09-27T14:48:00Z">
        <w:del w:id="35165" w:author="Neeshu Bhadauriya" w:date="2021-09-27T21:31:00Z">
          <w:r w:rsidDel="002031A1">
            <w:rPr>
              <w:rFonts w:ascii="Arial" w:hAnsi="Arial" w:cs="Arial"/>
              <w:color w:val="202124"/>
              <w:shd w:val="clear" w:color="auto" w:fill="FFFFFF"/>
            </w:rPr>
            <w:delText xml:space="preserve"> </w:delText>
          </w:r>
        </w:del>
      </w:ins>
    </w:p>
    <w:p w14:paraId="2F0257FF" w14:textId="5D7444D4" w:rsidR="00A831FE" w:rsidDel="002031A1" w:rsidRDefault="005858C1" w:rsidP="003B5581">
      <w:pPr>
        <w:tabs>
          <w:tab w:val="left" w:pos="1290"/>
        </w:tabs>
        <w:spacing w:line="360" w:lineRule="auto"/>
        <w:jc w:val="both"/>
        <w:rPr>
          <w:ins w:id="35166" w:author="Ritu Kamra" w:date="2021-09-27T14:49:00Z"/>
          <w:del w:id="35167" w:author="Neeshu Bhadauriya" w:date="2021-09-27T21:31:00Z"/>
          <w:rFonts w:ascii="Arial" w:hAnsi="Arial" w:cs="Arial"/>
          <w:color w:val="202124"/>
          <w:shd w:val="clear" w:color="auto" w:fill="FFFFFF"/>
        </w:rPr>
      </w:pPr>
      <w:ins w:id="35168" w:author="Ritu Kamra" w:date="2021-09-27T14:49:00Z">
        <w:del w:id="35169" w:author="Neeshu Bhadauriya" w:date="2021-09-27T21:31:00Z">
          <w:r>
            <w:rPr>
              <w:noProof/>
            </w:rPr>
            <w:pict w14:anchorId="44B13613">
              <v:shape id="_x0000_s1030" type="#_x0000_t202" style="position:absolute;left:0;text-align:left;margin-left:0;margin-top:20.25pt;width:691.25pt;height:22.95pt;z-index:25260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" filled="f" stroked="f">
                <v:textbox style="mso-fit-shape-to-text:t">
                  <w:txbxContent>
                    <w:p w14:paraId="1B767014" w14:textId="393011D5" w:rsidR="00A831FE" w:rsidRDefault="00A831FE" w:rsidP="00A831FE">
                      <w:pPr>
                        <w:spacing w:line="360" w:lineRule="auto"/>
                        <w:textAlignment w:val="baseline"/>
                        <w:rPr>
                          <w:rFonts w:ascii="Verdana" w:eastAsia="Verdana" w:hAnsi="Verdana" w:cs="Verdana"/>
                          <w:b/>
                          <w:bCs/>
                          <w:color w:val="000000"/>
                          <w:kern w:val="24"/>
                          <w:sz w:val="20"/>
                          <w:szCs w:val="20"/>
                          <w:lang w:val="en-US"/>
                        </w:rPr>
                      </w:pPr>
                      <w:r>
                        <w:rPr>
                          <w:rFonts w:ascii="Verdana" w:eastAsia="Verdana" w:hAnsi="Verdana" w:cs="Verdana"/>
                          <w:b/>
                          <w:bCs/>
                          <w:color w:val="000000"/>
                          <w:kern w:val="24"/>
                          <w:sz w:val="20"/>
                          <w:szCs w:val="20"/>
                          <w:lang w:val="en-US"/>
                        </w:rPr>
                        <w:t xml:space="preserve"> Table </w:t>
                      </w:r>
                      <w:ins w:id="35170" w:author="Ritu Kamra" w:date="2021-09-27T18:01:00Z">
                        <w:r w:rsidR="002614CD">
                          <w:rPr>
                            <w:rFonts w:ascii="Verdana" w:eastAsia="Verdana" w:hAnsi="Verdana" w:cs="Verdana"/>
                            <w:b/>
                            <w:bCs/>
                            <w:color w:val="000000"/>
                            <w:kern w:val="24"/>
                            <w:sz w:val="20"/>
                            <w:szCs w:val="20"/>
                            <w:lang w:val="en-US"/>
                          </w:rPr>
                          <w:t>2</w:t>
                        </w:r>
                      </w:ins>
                      <w:ins w:id="35171" w:author="Ritu Kamra" w:date="2021-09-27T18:28:00Z">
                        <w:r w:rsidR="004D3CDE">
                          <w:rPr>
                            <w:rFonts w:ascii="Verdana" w:eastAsia="Verdana" w:hAnsi="Verdana" w:cs="Verdana"/>
                            <w:b/>
                            <w:bCs/>
                            <w:color w:val="000000"/>
                            <w:kern w:val="24"/>
                            <w:sz w:val="20"/>
                            <w:szCs w:val="20"/>
                            <w:lang w:val="en-US"/>
                          </w:rPr>
                          <w:t>1</w:t>
                        </w:r>
                      </w:ins>
                      <w:del w:id="35172" w:author="Ritu Kamra" w:date="2021-09-27T18:01:00Z">
                        <w:r w:rsidDel="002614CD">
                          <w:rPr>
                            <w:rFonts w:ascii="Verdana" w:eastAsia="Verdana" w:hAnsi="Verdana" w:cs="Verdana"/>
                            <w:b/>
                            <w:bCs/>
                            <w:color w:val="000000"/>
                            <w:kern w:val="24"/>
                            <w:sz w:val="20"/>
                            <w:szCs w:val="20"/>
                            <w:lang w:val="en-US"/>
                          </w:rPr>
                          <w:delText>3</w:delText>
                        </w:r>
                      </w:del>
                      <w:r>
                        <w:rPr>
                          <w:rFonts w:ascii="Verdana" w:eastAsia="Verdana" w:hAnsi="Verdana" w:cs="Verdana"/>
                          <w:b/>
                          <w:bCs/>
                          <w:color w:val="000000"/>
                          <w:kern w:val="24"/>
                          <w:sz w:val="20"/>
                          <w:szCs w:val="20"/>
                          <w:lang w:val="en-US"/>
                        </w:rPr>
                        <w:t xml:space="preserve">: India </w:t>
                      </w:r>
                      <w:ins w:id="35173" w:author="Ritu Kamra" w:date="2021-09-27T20:03:00Z">
                        <w:r w:rsidR="00FA08E1">
                          <w:rPr>
                            <w:rFonts w:ascii="Verdana" w:eastAsia="Verdana" w:hAnsi="Verdana" w:cs="Verdana"/>
                            <w:b/>
                            <w:bCs/>
                            <w:color w:val="000000"/>
                            <w:kern w:val="24"/>
                            <w:sz w:val="20"/>
                            <w:szCs w:val="20"/>
                          </w:rPr>
                          <w:t>Epoxy</w:t>
                        </w:r>
                      </w:ins>
                      <w:del w:id="35174" w:author="Ritu Kamra" w:date="2021-09-27T20:03:00Z">
                        <w:r w:rsidDel="00FA08E1">
                          <w:rPr>
                            <w:rFonts w:ascii="Verdana" w:eastAsia="Verdana" w:hAnsi="Verdana" w:cs="Verdana"/>
                            <w:b/>
                            <w:bCs/>
                            <w:color w:val="000000"/>
                            <w:kern w:val="24"/>
                            <w:sz w:val="20"/>
                            <w:szCs w:val="20"/>
                          </w:rPr>
                          <w:delText>Vinyl Ester</w:delText>
                        </w:r>
                      </w:del>
                      <w:r>
                        <w:rPr>
                          <w:rFonts w:ascii="Verdana" w:eastAsia="Verdana" w:hAnsi="Verdana" w:cs="Verdana"/>
                          <w:b/>
                          <w:bCs/>
                          <w:color w:val="000000"/>
                          <w:kern w:val="24"/>
                          <w:sz w:val="20"/>
                          <w:szCs w:val="20"/>
                        </w:rPr>
                        <w:t xml:space="preserve"> Resin Demand</w:t>
                      </w:r>
                      <w:r>
                        <w:rPr>
                          <w:rFonts w:ascii="Verdana" w:eastAsia="Verdana" w:hAnsi="Verdana" w:cs="Verdana"/>
                          <w:b/>
                          <w:bCs/>
                          <w:color w:val="000000"/>
                          <w:kern w:val="24"/>
                          <w:sz w:val="20"/>
                          <w:szCs w:val="20"/>
                          <w:lang w:val="en-US"/>
                        </w:rPr>
                        <w:t>, By Volume, 2020-2030F (Thousand Tonnes)</w:t>
                      </w:r>
                    </w:p>
                  </w:txbxContent>
                </v:textbox>
              </v:shape>
            </w:pict>
          </w:r>
        </w:del>
      </w:ins>
    </w:p>
    <w:p w14:paraId="1DDAF076" w14:textId="4180825D" w:rsidR="00A831FE" w:rsidDel="002031A1" w:rsidRDefault="00A831FE" w:rsidP="003B5581">
      <w:pPr>
        <w:tabs>
          <w:tab w:val="left" w:pos="1290"/>
        </w:tabs>
        <w:spacing w:line="360" w:lineRule="auto"/>
        <w:jc w:val="both"/>
        <w:rPr>
          <w:ins w:id="35175" w:author="Ritu Kamra" w:date="2021-09-27T14:49:00Z"/>
          <w:del w:id="35176" w:author="Neeshu Bhadauriya" w:date="2021-09-27T21:31:00Z"/>
          <w:rFonts w:ascii="Arial" w:hAnsi="Arial" w:cs="Arial"/>
          <w:color w:val="202124"/>
          <w:shd w:val="clear" w:color="auto" w:fill="FFFFFF"/>
        </w:rPr>
      </w:pPr>
    </w:p>
    <w:tbl>
      <w:tblPr>
        <w:tblW w:w="10307" w:type="dxa"/>
        <w:tblCellMar>
          <w:left w:w="0" w:type="dxa"/>
          <w:right w:w="0" w:type="dxa"/>
        </w:tblCellMar>
        <w:tblLook w:val="0420" w:firstRow="1" w:lastRow="0" w:firstColumn="0" w:lastColumn="0" w:noHBand="0" w:noVBand="1"/>
        <w:tblPrChange w:id="35177" w:author="Ritu Kamra" w:date="2021-09-27T14:50:00Z">
          <w:tblPr>
            <w:tblW w:w="10727" w:type="dxa"/>
            <w:tblCellMar>
              <w:left w:w="0" w:type="dxa"/>
              <w:right w:w="0" w:type="dxa"/>
            </w:tblCellMar>
            <w:tblLook w:val="0420" w:firstRow="1" w:lastRow="0" w:firstColumn="0" w:lastColumn="0" w:noHBand="0" w:noVBand="1"/>
          </w:tblPr>
        </w:tblPrChange>
      </w:tblPr>
      <w:tblGrid>
        <w:gridCol w:w="1296"/>
        <w:gridCol w:w="698"/>
        <w:gridCol w:w="843"/>
        <w:gridCol w:w="830"/>
        <w:gridCol w:w="830"/>
        <w:gridCol w:w="830"/>
        <w:gridCol w:w="830"/>
        <w:gridCol w:w="830"/>
        <w:gridCol w:w="830"/>
        <w:gridCol w:w="830"/>
        <w:gridCol w:w="830"/>
        <w:gridCol w:w="830"/>
        <w:tblGridChange w:id="35178">
          <w:tblGrid>
            <w:gridCol w:w="1348"/>
            <w:gridCol w:w="726"/>
            <w:gridCol w:w="877"/>
            <w:gridCol w:w="864"/>
            <w:gridCol w:w="864"/>
            <w:gridCol w:w="864"/>
            <w:gridCol w:w="864"/>
            <w:gridCol w:w="864"/>
            <w:gridCol w:w="864"/>
            <w:gridCol w:w="864"/>
            <w:gridCol w:w="864"/>
            <w:gridCol w:w="864"/>
          </w:tblGrid>
        </w:tblGridChange>
      </w:tblGrid>
      <w:tr w:rsidR="00A831FE" w:rsidRPr="00A831FE" w14:paraId="0BCA91C2" w14:textId="77777777" w:rsidTr="00A831FE">
        <w:trPr>
          <w:trHeight w:val="541"/>
          <w:ins w:id="35179" w:author="Ritu Kamra" w:date="2021-09-27T14:50:00Z"/>
          <w:trPrChange w:id="35180" w:author="Ritu Kamra" w:date="2021-09-27T14:50:00Z">
            <w:trPr>
              <w:trHeight w:val="522"/>
            </w:trPr>
          </w:trPrChange>
        </w:trPr>
        <w:tc>
          <w:tcPr>
            <w:tcW w:w="129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Change w:id="35181" w:author="Ritu Kamra" w:date="2021-09-27T14:50:00Z">
              <w:tcPr>
                <w:tcW w:w="134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tcPrChange>
          </w:tcPr>
          <w:p w14:paraId="5B9145DE" w14:textId="77777777" w:rsidR="00A831FE" w:rsidRPr="00A831FE" w:rsidRDefault="00A831FE" w:rsidP="00A831FE">
            <w:pPr>
              <w:tabs>
                <w:tab w:val="left" w:pos="1290"/>
              </w:tabs>
              <w:spacing w:line="360" w:lineRule="auto"/>
              <w:jc w:val="both"/>
              <w:rPr>
                <w:ins w:id="35182" w:author="Ritu Kamra" w:date="2021-09-27T14:50:00Z"/>
                <w:rFonts w:ascii="Arial" w:eastAsia="Arial" w:hAnsi="Arial" w:cs="Arial"/>
                <w:sz w:val="14"/>
                <w:szCs w:val="14"/>
                <w:rPrChange w:id="35183" w:author="Ritu Kamra" w:date="2021-09-27T14:50:00Z">
                  <w:rPr>
                    <w:ins w:id="35184" w:author="Ritu Kamra" w:date="2021-09-27T14:50:00Z"/>
                    <w:rFonts w:ascii="Arial" w:eastAsia="Arial" w:hAnsi="Arial" w:cs="Arial"/>
                    <w:sz w:val="28"/>
                    <w:szCs w:val="28"/>
                  </w:rPr>
                </w:rPrChange>
              </w:rPr>
            </w:pPr>
            <w:ins w:id="35185" w:author="Ritu Kamra" w:date="2021-09-27T14:50:00Z">
              <w:r w:rsidRPr="00A831FE">
                <w:rPr>
                  <w:rFonts w:ascii="Arial" w:eastAsia="Arial" w:hAnsi="Arial" w:cs="Arial"/>
                  <w:b/>
                  <w:bCs/>
                  <w:sz w:val="14"/>
                  <w:szCs w:val="14"/>
                  <w:rPrChange w:id="35186" w:author="Ritu Kamra" w:date="2021-09-27T14:50:00Z">
                    <w:rPr>
                      <w:rFonts w:ascii="Arial" w:eastAsia="Arial" w:hAnsi="Arial" w:cs="Arial"/>
                      <w:b/>
                      <w:bCs/>
                      <w:sz w:val="28"/>
                      <w:szCs w:val="28"/>
                    </w:rPr>
                  </w:rPrChange>
                </w:rPr>
                <w:t>Demand Scenario</w:t>
              </w:r>
            </w:ins>
          </w:p>
        </w:tc>
        <w:tc>
          <w:tcPr>
            <w:tcW w:w="69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Change w:id="35187" w:author="Ritu Kamra" w:date="2021-09-27T14:50:00Z">
              <w:tcPr>
                <w:tcW w:w="72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tcPrChange>
          </w:tcPr>
          <w:p w14:paraId="6F3246A3" w14:textId="77777777" w:rsidR="00A831FE" w:rsidRPr="00A831FE" w:rsidRDefault="00A831FE" w:rsidP="00A831FE">
            <w:pPr>
              <w:tabs>
                <w:tab w:val="left" w:pos="1290"/>
              </w:tabs>
              <w:spacing w:line="360" w:lineRule="auto"/>
              <w:jc w:val="both"/>
              <w:rPr>
                <w:ins w:id="35188" w:author="Ritu Kamra" w:date="2021-09-27T14:50:00Z"/>
                <w:rFonts w:ascii="Arial" w:eastAsia="Arial" w:hAnsi="Arial" w:cs="Arial"/>
                <w:sz w:val="14"/>
                <w:szCs w:val="14"/>
                <w:rPrChange w:id="35189" w:author="Ritu Kamra" w:date="2021-09-27T14:50:00Z">
                  <w:rPr>
                    <w:ins w:id="35190" w:author="Ritu Kamra" w:date="2021-09-27T14:50:00Z"/>
                    <w:rFonts w:ascii="Arial" w:eastAsia="Arial" w:hAnsi="Arial" w:cs="Arial"/>
                    <w:sz w:val="28"/>
                    <w:szCs w:val="28"/>
                  </w:rPr>
                </w:rPrChange>
              </w:rPr>
            </w:pPr>
            <w:ins w:id="35191" w:author="Ritu Kamra" w:date="2021-09-27T14:50:00Z">
              <w:r w:rsidRPr="00A831FE">
                <w:rPr>
                  <w:rFonts w:ascii="Arial" w:eastAsia="Arial" w:hAnsi="Arial" w:cs="Arial"/>
                  <w:b/>
                  <w:bCs/>
                  <w:sz w:val="14"/>
                  <w:szCs w:val="14"/>
                  <w:rPrChange w:id="35192" w:author="Ritu Kamra" w:date="2021-09-27T14:50:00Z">
                    <w:rPr>
                      <w:rFonts w:ascii="Arial" w:eastAsia="Arial" w:hAnsi="Arial" w:cs="Arial"/>
                      <w:b/>
                      <w:bCs/>
                      <w:sz w:val="28"/>
                      <w:szCs w:val="28"/>
                    </w:rPr>
                  </w:rPrChange>
                </w:rPr>
                <w:t>2020</w:t>
              </w:r>
            </w:ins>
          </w:p>
        </w:tc>
        <w:tc>
          <w:tcPr>
            <w:tcW w:w="843"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Change w:id="35193" w:author="Ritu Kamra" w:date="2021-09-27T14:50:00Z">
              <w:tcPr>
                <w:tcW w:w="87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tcPrChange>
          </w:tcPr>
          <w:p w14:paraId="76CCD81E" w14:textId="77777777" w:rsidR="00A831FE" w:rsidRPr="00A831FE" w:rsidRDefault="00A831FE" w:rsidP="00A831FE">
            <w:pPr>
              <w:tabs>
                <w:tab w:val="left" w:pos="1290"/>
              </w:tabs>
              <w:spacing w:line="360" w:lineRule="auto"/>
              <w:jc w:val="both"/>
              <w:rPr>
                <w:ins w:id="35194" w:author="Ritu Kamra" w:date="2021-09-27T14:50:00Z"/>
                <w:rFonts w:ascii="Arial" w:eastAsia="Arial" w:hAnsi="Arial" w:cs="Arial"/>
                <w:sz w:val="14"/>
                <w:szCs w:val="14"/>
                <w:rPrChange w:id="35195" w:author="Ritu Kamra" w:date="2021-09-27T14:50:00Z">
                  <w:rPr>
                    <w:ins w:id="35196" w:author="Ritu Kamra" w:date="2021-09-27T14:50:00Z"/>
                    <w:rFonts w:ascii="Arial" w:eastAsia="Arial" w:hAnsi="Arial" w:cs="Arial"/>
                    <w:sz w:val="28"/>
                    <w:szCs w:val="28"/>
                  </w:rPr>
                </w:rPrChange>
              </w:rPr>
            </w:pPr>
            <w:ins w:id="35197" w:author="Ritu Kamra" w:date="2021-09-27T14:50:00Z">
              <w:r w:rsidRPr="00A831FE">
                <w:rPr>
                  <w:rFonts w:ascii="Arial" w:eastAsia="Arial" w:hAnsi="Arial" w:cs="Arial"/>
                  <w:b/>
                  <w:bCs/>
                  <w:sz w:val="14"/>
                  <w:szCs w:val="14"/>
                  <w:rPrChange w:id="35198" w:author="Ritu Kamra" w:date="2021-09-27T14:50:00Z">
                    <w:rPr>
                      <w:rFonts w:ascii="Arial" w:eastAsia="Arial" w:hAnsi="Arial" w:cs="Arial"/>
                      <w:b/>
                      <w:bCs/>
                      <w:sz w:val="28"/>
                      <w:szCs w:val="28"/>
                    </w:rPr>
                  </w:rPrChange>
                </w:rPr>
                <w:t>2021E</w:t>
              </w:r>
            </w:ins>
          </w:p>
        </w:tc>
        <w:tc>
          <w:tcPr>
            <w:tcW w:w="83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Change w:id="35199" w:author="Ritu Kamra" w:date="2021-09-27T14:50:00Z">
              <w:tcPr>
                <w:tcW w:w="86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tcPrChange>
          </w:tcPr>
          <w:p w14:paraId="2B8BEF4F" w14:textId="77777777" w:rsidR="00A831FE" w:rsidRPr="00A831FE" w:rsidRDefault="00A831FE" w:rsidP="00A831FE">
            <w:pPr>
              <w:tabs>
                <w:tab w:val="left" w:pos="1290"/>
              </w:tabs>
              <w:spacing w:line="360" w:lineRule="auto"/>
              <w:jc w:val="both"/>
              <w:rPr>
                <w:ins w:id="35200" w:author="Ritu Kamra" w:date="2021-09-27T14:50:00Z"/>
                <w:rFonts w:ascii="Arial" w:eastAsia="Arial" w:hAnsi="Arial" w:cs="Arial"/>
                <w:sz w:val="14"/>
                <w:szCs w:val="14"/>
                <w:rPrChange w:id="35201" w:author="Ritu Kamra" w:date="2021-09-27T14:50:00Z">
                  <w:rPr>
                    <w:ins w:id="35202" w:author="Ritu Kamra" w:date="2021-09-27T14:50:00Z"/>
                    <w:rFonts w:ascii="Arial" w:eastAsia="Arial" w:hAnsi="Arial" w:cs="Arial"/>
                    <w:sz w:val="28"/>
                    <w:szCs w:val="28"/>
                  </w:rPr>
                </w:rPrChange>
              </w:rPr>
            </w:pPr>
            <w:ins w:id="35203" w:author="Ritu Kamra" w:date="2021-09-27T14:50:00Z">
              <w:r w:rsidRPr="00A831FE">
                <w:rPr>
                  <w:rFonts w:ascii="Arial" w:eastAsia="Arial" w:hAnsi="Arial" w:cs="Arial"/>
                  <w:b/>
                  <w:bCs/>
                  <w:sz w:val="14"/>
                  <w:szCs w:val="14"/>
                  <w:rPrChange w:id="35204" w:author="Ritu Kamra" w:date="2021-09-27T14:50:00Z">
                    <w:rPr>
                      <w:rFonts w:ascii="Arial" w:eastAsia="Arial" w:hAnsi="Arial" w:cs="Arial"/>
                      <w:b/>
                      <w:bCs/>
                      <w:sz w:val="28"/>
                      <w:szCs w:val="28"/>
                    </w:rPr>
                  </w:rPrChange>
                </w:rPr>
                <w:t>2022F</w:t>
              </w:r>
            </w:ins>
          </w:p>
        </w:tc>
        <w:tc>
          <w:tcPr>
            <w:tcW w:w="83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Change w:id="35205" w:author="Ritu Kamra" w:date="2021-09-27T14:50:00Z">
              <w:tcPr>
                <w:tcW w:w="86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tcPrChange>
          </w:tcPr>
          <w:p w14:paraId="32687FA5" w14:textId="77777777" w:rsidR="00A831FE" w:rsidRPr="00A831FE" w:rsidRDefault="00A831FE" w:rsidP="00A831FE">
            <w:pPr>
              <w:tabs>
                <w:tab w:val="left" w:pos="1290"/>
              </w:tabs>
              <w:spacing w:line="360" w:lineRule="auto"/>
              <w:jc w:val="both"/>
              <w:rPr>
                <w:ins w:id="35206" w:author="Ritu Kamra" w:date="2021-09-27T14:50:00Z"/>
                <w:rFonts w:ascii="Arial" w:eastAsia="Arial" w:hAnsi="Arial" w:cs="Arial"/>
                <w:sz w:val="14"/>
                <w:szCs w:val="14"/>
                <w:rPrChange w:id="35207" w:author="Ritu Kamra" w:date="2021-09-27T14:50:00Z">
                  <w:rPr>
                    <w:ins w:id="35208" w:author="Ritu Kamra" w:date="2021-09-27T14:50:00Z"/>
                    <w:rFonts w:ascii="Arial" w:eastAsia="Arial" w:hAnsi="Arial" w:cs="Arial"/>
                    <w:sz w:val="28"/>
                    <w:szCs w:val="28"/>
                  </w:rPr>
                </w:rPrChange>
              </w:rPr>
            </w:pPr>
            <w:ins w:id="35209" w:author="Ritu Kamra" w:date="2021-09-27T14:50:00Z">
              <w:r w:rsidRPr="00A831FE">
                <w:rPr>
                  <w:rFonts w:ascii="Arial" w:eastAsia="Arial" w:hAnsi="Arial" w:cs="Arial"/>
                  <w:b/>
                  <w:bCs/>
                  <w:sz w:val="14"/>
                  <w:szCs w:val="14"/>
                  <w:rPrChange w:id="35210" w:author="Ritu Kamra" w:date="2021-09-27T14:50:00Z">
                    <w:rPr>
                      <w:rFonts w:ascii="Arial" w:eastAsia="Arial" w:hAnsi="Arial" w:cs="Arial"/>
                      <w:b/>
                      <w:bCs/>
                      <w:sz w:val="28"/>
                      <w:szCs w:val="28"/>
                    </w:rPr>
                  </w:rPrChange>
                </w:rPr>
                <w:t>2023F</w:t>
              </w:r>
            </w:ins>
          </w:p>
        </w:tc>
        <w:tc>
          <w:tcPr>
            <w:tcW w:w="83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Change w:id="35211" w:author="Ritu Kamra" w:date="2021-09-27T14:50:00Z">
              <w:tcPr>
                <w:tcW w:w="86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tcPrChange>
          </w:tcPr>
          <w:p w14:paraId="6DF59D87" w14:textId="77777777" w:rsidR="00A831FE" w:rsidRPr="00A831FE" w:rsidRDefault="00A831FE" w:rsidP="00A831FE">
            <w:pPr>
              <w:tabs>
                <w:tab w:val="left" w:pos="1290"/>
              </w:tabs>
              <w:spacing w:line="360" w:lineRule="auto"/>
              <w:jc w:val="both"/>
              <w:rPr>
                <w:ins w:id="35212" w:author="Ritu Kamra" w:date="2021-09-27T14:50:00Z"/>
                <w:rFonts w:ascii="Arial" w:eastAsia="Arial" w:hAnsi="Arial" w:cs="Arial"/>
                <w:sz w:val="14"/>
                <w:szCs w:val="14"/>
                <w:rPrChange w:id="35213" w:author="Ritu Kamra" w:date="2021-09-27T14:50:00Z">
                  <w:rPr>
                    <w:ins w:id="35214" w:author="Ritu Kamra" w:date="2021-09-27T14:50:00Z"/>
                    <w:rFonts w:ascii="Arial" w:eastAsia="Arial" w:hAnsi="Arial" w:cs="Arial"/>
                    <w:sz w:val="28"/>
                    <w:szCs w:val="28"/>
                  </w:rPr>
                </w:rPrChange>
              </w:rPr>
            </w:pPr>
            <w:ins w:id="35215" w:author="Ritu Kamra" w:date="2021-09-27T14:50:00Z">
              <w:r w:rsidRPr="00A831FE">
                <w:rPr>
                  <w:rFonts w:ascii="Arial" w:eastAsia="Arial" w:hAnsi="Arial" w:cs="Arial"/>
                  <w:b/>
                  <w:bCs/>
                  <w:sz w:val="14"/>
                  <w:szCs w:val="14"/>
                  <w:rPrChange w:id="35216" w:author="Ritu Kamra" w:date="2021-09-27T14:50:00Z">
                    <w:rPr>
                      <w:rFonts w:ascii="Arial" w:eastAsia="Arial" w:hAnsi="Arial" w:cs="Arial"/>
                      <w:b/>
                      <w:bCs/>
                      <w:sz w:val="28"/>
                      <w:szCs w:val="28"/>
                    </w:rPr>
                  </w:rPrChange>
                </w:rPr>
                <w:t>2024F</w:t>
              </w:r>
            </w:ins>
          </w:p>
        </w:tc>
        <w:tc>
          <w:tcPr>
            <w:tcW w:w="83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Change w:id="35217" w:author="Ritu Kamra" w:date="2021-09-27T14:50:00Z">
              <w:tcPr>
                <w:tcW w:w="86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tcPrChange>
          </w:tcPr>
          <w:p w14:paraId="02A933EA" w14:textId="77777777" w:rsidR="00A831FE" w:rsidRPr="00A831FE" w:rsidRDefault="00A831FE" w:rsidP="00A831FE">
            <w:pPr>
              <w:tabs>
                <w:tab w:val="left" w:pos="1290"/>
              </w:tabs>
              <w:spacing w:line="360" w:lineRule="auto"/>
              <w:jc w:val="both"/>
              <w:rPr>
                <w:ins w:id="35218" w:author="Ritu Kamra" w:date="2021-09-27T14:50:00Z"/>
                <w:rFonts w:ascii="Arial" w:eastAsia="Arial" w:hAnsi="Arial" w:cs="Arial"/>
                <w:sz w:val="14"/>
                <w:szCs w:val="14"/>
                <w:rPrChange w:id="35219" w:author="Ritu Kamra" w:date="2021-09-27T14:50:00Z">
                  <w:rPr>
                    <w:ins w:id="35220" w:author="Ritu Kamra" w:date="2021-09-27T14:50:00Z"/>
                    <w:rFonts w:ascii="Arial" w:eastAsia="Arial" w:hAnsi="Arial" w:cs="Arial"/>
                    <w:sz w:val="28"/>
                    <w:szCs w:val="28"/>
                  </w:rPr>
                </w:rPrChange>
              </w:rPr>
            </w:pPr>
            <w:ins w:id="35221" w:author="Ritu Kamra" w:date="2021-09-27T14:50:00Z">
              <w:r w:rsidRPr="00A831FE">
                <w:rPr>
                  <w:rFonts w:ascii="Arial" w:eastAsia="Arial" w:hAnsi="Arial" w:cs="Arial"/>
                  <w:b/>
                  <w:bCs/>
                  <w:sz w:val="14"/>
                  <w:szCs w:val="14"/>
                  <w:rPrChange w:id="35222" w:author="Ritu Kamra" w:date="2021-09-27T14:50:00Z">
                    <w:rPr>
                      <w:rFonts w:ascii="Arial" w:eastAsia="Arial" w:hAnsi="Arial" w:cs="Arial"/>
                      <w:b/>
                      <w:bCs/>
                      <w:sz w:val="28"/>
                      <w:szCs w:val="28"/>
                    </w:rPr>
                  </w:rPrChange>
                </w:rPr>
                <w:t>2025F</w:t>
              </w:r>
            </w:ins>
          </w:p>
        </w:tc>
        <w:tc>
          <w:tcPr>
            <w:tcW w:w="83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Change w:id="35223" w:author="Ritu Kamra" w:date="2021-09-27T14:50:00Z">
              <w:tcPr>
                <w:tcW w:w="86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tcPrChange>
          </w:tcPr>
          <w:p w14:paraId="303952D4" w14:textId="77777777" w:rsidR="00A831FE" w:rsidRPr="00A831FE" w:rsidRDefault="00A831FE" w:rsidP="00A831FE">
            <w:pPr>
              <w:tabs>
                <w:tab w:val="left" w:pos="1290"/>
              </w:tabs>
              <w:spacing w:line="360" w:lineRule="auto"/>
              <w:jc w:val="both"/>
              <w:rPr>
                <w:ins w:id="35224" w:author="Ritu Kamra" w:date="2021-09-27T14:50:00Z"/>
                <w:rFonts w:ascii="Arial" w:eastAsia="Arial" w:hAnsi="Arial" w:cs="Arial"/>
                <w:sz w:val="14"/>
                <w:szCs w:val="14"/>
                <w:rPrChange w:id="35225" w:author="Ritu Kamra" w:date="2021-09-27T14:50:00Z">
                  <w:rPr>
                    <w:ins w:id="35226" w:author="Ritu Kamra" w:date="2021-09-27T14:50:00Z"/>
                    <w:rFonts w:ascii="Arial" w:eastAsia="Arial" w:hAnsi="Arial" w:cs="Arial"/>
                    <w:sz w:val="28"/>
                    <w:szCs w:val="28"/>
                  </w:rPr>
                </w:rPrChange>
              </w:rPr>
            </w:pPr>
            <w:ins w:id="35227" w:author="Ritu Kamra" w:date="2021-09-27T14:50:00Z">
              <w:r w:rsidRPr="00A831FE">
                <w:rPr>
                  <w:rFonts w:ascii="Arial" w:eastAsia="Arial" w:hAnsi="Arial" w:cs="Arial"/>
                  <w:b/>
                  <w:bCs/>
                  <w:sz w:val="14"/>
                  <w:szCs w:val="14"/>
                  <w:rPrChange w:id="35228" w:author="Ritu Kamra" w:date="2021-09-27T14:50:00Z">
                    <w:rPr>
                      <w:rFonts w:ascii="Arial" w:eastAsia="Arial" w:hAnsi="Arial" w:cs="Arial"/>
                      <w:b/>
                      <w:bCs/>
                      <w:sz w:val="28"/>
                      <w:szCs w:val="28"/>
                    </w:rPr>
                  </w:rPrChange>
                </w:rPr>
                <w:t>2026F</w:t>
              </w:r>
            </w:ins>
          </w:p>
        </w:tc>
        <w:tc>
          <w:tcPr>
            <w:tcW w:w="83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Change w:id="35229" w:author="Ritu Kamra" w:date="2021-09-27T14:50:00Z">
              <w:tcPr>
                <w:tcW w:w="86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tcPrChange>
          </w:tcPr>
          <w:p w14:paraId="222B590D" w14:textId="77777777" w:rsidR="00A831FE" w:rsidRPr="00A831FE" w:rsidRDefault="00A831FE" w:rsidP="00A831FE">
            <w:pPr>
              <w:tabs>
                <w:tab w:val="left" w:pos="1290"/>
              </w:tabs>
              <w:spacing w:line="360" w:lineRule="auto"/>
              <w:jc w:val="both"/>
              <w:rPr>
                <w:ins w:id="35230" w:author="Ritu Kamra" w:date="2021-09-27T14:50:00Z"/>
                <w:rFonts w:ascii="Arial" w:eastAsia="Arial" w:hAnsi="Arial" w:cs="Arial"/>
                <w:sz w:val="14"/>
                <w:szCs w:val="14"/>
                <w:rPrChange w:id="35231" w:author="Ritu Kamra" w:date="2021-09-27T14:50:00Z">
                  <w:rPr>
                    <w:ins w:id="35232" w:author="Ritu Kamra" w:date="2021-09-27T14:50:00Z"/>
                    <w:rFonts w:ascii="Arial" w:eastAsia="Arial" w:hAnsi="Arial" w:cs="Arial"/>
                    <w:sz w:val="28"/>
                    <w:szCs w:val="28"/>
                  </w:rPr>
                </w:rPrChange>
              </w:rPr>
            </w:pPr>
            <w:ins w:id="35233" w:author="Ritu Kamra" w:date="2021-09-27T14:50:00Z">
              <w:r w:rsidRPr="00A831FE">
                <w:rPr>
                  <w:rFonts w:ascii="Arial" w:eastAsia="Arial" w:hAnsi="Arial" w:cs="Arial"/>
                  <w:b/>
                  <w:bCs/>
                  <w:sz w:val="14"/>
                  <w:szCs w:val="14"/>
                  <w:rPrChange w:id="35234" w:author="Ritu Kamra" w:date="2021-09-27T14:50:00Z">
                    <w:rPr>
                      <w:rFonts w:ascii="Arial" w:eastAsia="Arial" w:hAnsi="Arial" w:cs="Arial"/>
                      <w:b/>
                      <w:bCs/>
                      <w:sz w:val="28"/>
                      <w:szCs w:val="28"/>
                    </w:rPr>
                  </w:rPrChange>
                </w:rPr>
                <w:t>2027F</w:t>
              </w:r>
            </w:ins>
          </w:p>
        </w:tc>
        <w:tc>
          <w:tcPr>
            <w:tcW w:w="83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Change w:id="35235" w:author="Ritu Kamra" w:date="2021-09-27T14:50:00Z">
              <w:tcPr>
                <w:tcW w:w="86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tcPrChange>
          </w:tcPr>
          <w:p w14:paraId="7403FD85" w14:textId="77777777" w:rsidR="00A831FE" w:rsidRPr="00A831FE" w:rsidRDefault="00A831FE" w:rsidP="00A831FE">
            <w:pPr>
              <w:tabs>
                <w:tab w:val="left" w:pos="1290"/>
              </w:tabs>
              <w:spacing w:line="360" w:lineRule="auto"/>
              <w:jc w:val="both"/>
              <w:rPr>
                <w:ins w:id="35236" w:author="Ritu Kamra" w:date="2021-09-27T14:50:00Z"/>
                <w:rFonts w:ascii="Arial" w:eastAsia="Arial" w:hAnsi="Arial" w:cs="Arial"/>
                <w:sz w:val="14"/>
                <w:szCs w:val="14"/>
                <w:rPrChange w:id="35237" w:author="Ritu Kamra" w:date="2021-09-27T14:50:00Z">
                  <w:rPr>
                    <w:ins w:id="35238" w:author="Ritu Kamra" w:date="2021-09-27T14:50:00Z"/>
                    <w:rFonts w:ascii="Arial" w:eastAsia="Arial" w:hAnsi="Arial" w:cs="Arial"/>
                    <w:sz w:val="28"/>
                    <w:szCs w:val="28"/>
                  </w:rPr>
                </w:rPrChange>
              </w:rPr>
            </w:pPr>
            <w:ins w:id="35239" w:author="Ritu Kamra" w:date="2021-09-27T14:50:00Z">
              <w:r w:rsidRPr="00A831FE">
                <w:rPr>
                  <w:rFonts w:ascii="Arial" w:eastAsia="Arial" w:hAnsi="Arial" w:cs="Arial"/>
                  <w:b/>
                  <w:bCs/>
                  <w:sz w:val="14"/>
                  <w:szCs w:val="14"/>
                  <w:rPrChange w:id="35240" w:author="Ritu Kamra" w:date="2021-09-27T14:50:00Z">
                    <w:rPr>
                      <w:rFonts w:ascii="Arial" w:eastAsia="Arial" w:hAnsi="Arial" w:cs="Arial"/>
                      <w:b/>
                      <w:bCs/>
                      <w:sz w:val="28"/>
                      <w:szCs w:val="28"/>
                    </w:rPr>
                  </w:rPrChange>
                </w:rPr>
                <w:t>2028F</w:t>
              </w:r>
            </w:ins>
          </w:p>
        </w:tc>
        <w:tc>
          <w:tcPr>
            <w:tcW w:w="83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Change w:id="35241" w:author="Ritu Kamra" w:date="2021-09-27T14:50:00Z">
              <w:tcPr>
                <w:tcW w:w="86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tcPrChange>
          </w:tcPr>
          <w:p w14:paraId="5821C130" w14:textId="77777777" w:rsidR="00A831FE" w:rsidRPr="00A831FE" w:rsidRDefault="00A831FE" w:rsidP="00A831FE">
            <w:pPr>
              <w:tabs>
                <w:tab w:val="left" w:pos="1290"/>
              </w:tabs>
              <w:spacing w:line="360" w:lineRule="auto"/>
              <w:jc w:val="both"/>
              <w:rPr>
                <w:ins w:id="35242" w:author="Ritu Kamra" w:date="2021-09-27T14:50:00Z"/>
                <w:rFonts w:ascii="Arial" w:eastAsia="Arial" w:hAnsi="Arial" w:cs="Arial"/>
                <w:sz w:val="14"/>
                <w:szCs w:val="14"/>
                <w:rPrChange w:id="35243" w:author="Ritu Kamra" w:date="2021-09-27T14:50:00Z">
                  <w:rPr>
                    <w:ins w:id="35244" w:author="Ritu Kamra" w:date="2021-09-27T14:50:00Z"/>
                    <w:rFonts w:ascii="Arial" w:eastAsia="Arial" w:hAnsi="Arial" w:cs="Arial"/>
                    <w:sz w:val="28"/>
                    <w:szCs w:val="28"/>
                  </w:rPr>
                </w:rPrChange>
              </w:rPr>
            </w:pPr>
            <w:ins w:id="35245" w:author="Ritu Kamra" w:date="2021-09-27T14:50:00Z">
              <w:r w:rsidRPr="00A831FE">
                <w:rPr>
                  <w:rFonts w:ascii="Arial" w:eastAsia="Arial" w:hAnsi="Arial" w:cs="Arial"/>
                  <w:b/>
                  <w:bCs/>
                  <w:sz w:val="14"/>
                  <w:szCs w:val="14"/>
                  <w:rPrChange w:id="35246" w:author="Ritu Kamra" w:date="2021-09-27T14:50:00Z">
                    <w:rPr>
                      <w:rFonts w:ascii="Arial" w:eastAsia="Arial" w:hAnsi="Arial" w:cs="Arial"/>
                      <w:b/>
                      <w:bCs/>
                      <w:sz w:val="28"/>
                      <w:szCs w:val="28"/>
                    </w:rPr>
                  </w:rPrChange>
                </w:rPr>
                <w:t>2029F</w:t>
              </w:r>
            </w:ins>
          </w:p>
        </w:tc>
        <w:tc>
          <w:tcPr>
            <w:tcW w:w="83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Change w:id="35247" w:author="Ritu Kamra" w:date="2021-09-27T14:50:00Z">
              <w:tcPr>
                <w:tcW w:w="86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tcPrChange>
          </w:tcPr>
          <w:p w14:paraId="21FD419B" w14:textId="77777777" w:rsidR="00A831FE" w:rsidRPr="00A831FE" w:rsidRDefault="00A831FE" w:rsidP="00A831FE">
            <w:pPr>
              <w:tabs>
                <w:tab w:val="left" w:pos="1290"/>
              </w:tabs>
              <w:spacing w:line="360" w:lineRule="auto"/>
              <w:jc w:val="both"/>
              <w:rPr>
                <w:ins w:id="35248" w:author="Ritu Kamra" w:date="2021-09-27T14:50:00Z"/>
                <w:rFonts w:ascii="Arial" w:eastAsia="Arial" w:hAnsi="Arial" w:cs="Arial"/>
                <w:sz w:val="14"/>
                <w:szCs w:val="14"/>
                <w:rPrChange w:id="35249" w:author="Ritu Kamra" w:date="2021-09-27T14:50:00Z">
                  <w:rPr>
                    <w:ins w:id="35250" w:author="Ritu Kamra" w:date="2021-09-27T14:50:00Z"/>
                    <w:rFonts w:ascii="Arial" w:eastAsia="Arial" w:hAnsi="Arial" w:cs="Arial"/>
                    <w:sz w:val="28"/>
                    <w:szCs w:val="28"/>
                  </w:rPr>
                </w:rPrChange>
              </w:rPr>
            </w:pPr>
            <w:ins w:id="35251" w:author="Ritu Kamra" w:date="2021-09-27T14:50:00Z">
              <w:r w:rsidRPr="00A831FE">
                <w:rPr>
                  <w:rFonts w:ascii="Arial" w:eastAsia="Arial" w:hAnsi="Arial" w:cs="Arial"/>
                  <w:b/>
                  <w:bCs/>
                  <w:sz w:val="14"/>
                  <w:szCs w:val="14"/>
                  <w:rPrChange w:id="35252" w:author="Ritu Kamra" w:date="2021-09-27T14:50:00Z">
                    <w:rPr>
                      <w:rFonts w:ascii="Arial" w:eastAsia="Arial" w:hAnsi="Arial" w:cs="Arial"/>
                      <w:b/>
                      <w:bCs/>
                      <w:sz w:val="28"/>
                      <w:szCs w:val="28"/>
                    </w:rPr>
                  </w:rPrChange>
                </w:rPr>
                <w:t>2030F</w:t>
              </w:r>
            </w:ins>
          </w:p>
        </w:tc>
      </w:tr>
      <w:tr w:rsidR="00A831FE" w:rsidRPr="00A831FE" w14:paraId="4389DA29" w14:textId="77777777" w:rsidTr="00A831FE">
        <w:trPr>
          <w:trHeight w:val="389"/>
          <w:ins w:id="35253" w:author="Ritu Kamra" w:date="2021-09-27T14:50:00Z"/>
          <w:trPrChange w:id="35254" w:author="Ritu Kamra" w:date="2021-09-27T14:50:00Z">
            <w:trPr>
              <w:trHeight w:val="376"/>
            </w:trPr>
          </w:trPrChange>
        </w:trPr>
        <w:tc>
          <w:tcPr>
            <w:tcW w:w="1296"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Change w:id="35255" w:author="Ritu Kamra" w:date="2021-09-27T14:50:00Z">
              <w:tcPr>
                <w:tcW w:w="1348"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tcPrChange>
          </w:tcPr>
          <w:p w14:paraId="754666A9" w14:textId="77777777" w:rsidR="00A831FE" w:rsidRPr="00A831FE" w:rsidRDefault="00A831FE" w:rsidP="00A831FE">
            <w:pPr>
              <w:tabs>
                <w:tab w:val="left" w:pos="1290"/>
              </w:tabs>
              <w:spacing w:line="360" w:lineRule="auto"/>
              <w:jc w:val="both"/>
              <w:rPr>
                <w:ins w:id="35256" w:author="Ritu Kamra" w:date="2021-09-27T14:50:00Z"/>
                <w:rFonts w:ascii="Arial" w:eastAsia="Arial" w:hAnsi="Arial" w:cs="Arial"/>
                <w:sz w:val="14"/>
                <w:szCs w:val="14"/>
                <w:rPrChange w:id="35257" w:author="Ritu Kamra" w:date="2021-09-27T14:50:00Z">
                  <w:rPr>
                    <w:ins w:id="35258" w:author="Ritu Kamra" w:date="2021-09-27T14:50:00Z"/>
                    <w:rFonts w:ascii="Arial" w:eastAsia="Arial" w:hAnsi="Arial" w:cs="Arial"/>
                    <w:sz w:val="28"/>
                    <w:szCs w:val="28"/>
                  </w:rPr>
                </w:rPrChange>
              </w:rPr>
            </w:pPr>
            <w:ins w:id="35259" w:author="Ritu Kamra" w:date="2021-09-27T14:50:00Z">
              <w:r w:rsidRPr="00A831FE">
                <w:rPr>
                  <w:rFonts w:ascii="Arial" w:eastAsia="Arial" w:hAnsi="Arial" w:cs="Arial"/>
                  <w:sz w:val="14"/>
                  <w:szCs w:val="14"/>
                  <w:lang w:val="en-US"/>
                  <w:rPrChange w:id="35260" w:author="Ritu Kamra" w:date="2021-09-27T14:50:00Z">
                    <w:rPr>
                      <w:rFonts w:ascii="Arial" w:eastAsia="Arial" w:hAnsi="Arial" w:cs="Arial"/>
                      <w:sz w:val="28"/>
                      <w:szCs w:val="28"/>
                      <w:lang w:val="en-US"/>
                    </w:rPr>
                  </w:rPrChange>
                </w:rPr>
                <w:t>Pessimistic</w:t>
              </w:r>
            </w:ins>
          </w:p>
        </w:tc>
        <w:tc>
          <w:tcPr>
            <w:tcW w:w="69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5261" w:author="Ritu Kamra" w:date="2021-09-27T14:50:00Z">
              <w:tcPr>
                <w:tcW w:w="72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tcPrChange>
          </w:tcPr>
          <w:p w14:paraId="28DD6186" w14:textId="77777777" w:rsidR="00A831FE" w:rsidRPr="00A831FE" w:rsidRDefault="00A831FE" w:rsidP="00A831FE">
            <w:pPr>
              <w:tabs>
                <w:tab w:val="left" w:pos="1290"/>
              </w:tabs>
              <w:spacing w:line="360" w:lineRule="auto"/>
              <w:jc w:val="both"/>
              <w:rPr>
                <w:ins w:id="35262" w:author="Ritu Kamra" w:date="2021-09-27T14:50:00Z"/>
                <w:rFonts w:ascii="Arial" w:eastAsia="Arial" w:hAnsi="Arial" w:cs="Arial"/>
                <w:sz w:val="14"/>
                <w:szCs w:val="14"/>
                <w:rPrChange w:id="35263" w:author="Ritu Kamra" w:date="2021-09-27T14:50:00Z">
                  <w:rPr>
                    <w:ins w:id="35264" w:author="Ritu Kamra" w:date="2021-09-27T14:50:00Z"/>
                    <w:rFonts w:ascii="Arial" w:eastAsia="Arial" w:hAnsi="Arial" w:cs="Arial"/>
                    <w:sz w:val="28"/>
                    <w:szCs w:val="28"/>
                  </w:rPr>
                </w:rPrChange>
              </w:rPr>
            </w:pPr>
            <w:ins w:id="35265" w:author="Ritu Kamra" w:date="2021-09-27T14:50:00Z">
              <w:r w:rsidRPr="00A831FE">
                <w:rPr>
                  <w:rFonts w:ascii="Arial" w:eastAsia="Arial" w:hAnsi="Arial" w:cs="Arial"/>
                  <w:sz w:val="14"/>
                  <w:szCs w:val="14"/>
                  <w:rPrChange w:id="35266" w:author="Ritu Kamra" w:date="2021-09-27T14:50:00Z">
                    <w:rPr>
                      <w:rFonts w:ascii="Arial" w:eastAsia="Arial" w:hAnsi="Arial" w:cs="Arial"/>
                      <w:sz w:val="28"/>
                      <w:szCs w:val="28"/>
                    </w:rPr>
                  </w:rPrChange>
                </w:rPr>
                <w:t>96.25</w:t>
              </w:r>
            </w:ins>
          </w:p>
        </w:tc>
        <w:tc>
          <w:tcPr>
            <w:tcW w:w="843"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5267" w:author="Ritu Kamra" w:date="2021-09-27T14:50:00Z">
              <w:tcPr>
                <w:tcW w:w="87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tcPrChange>
          </w:tcPr>
          <w:p w14:paraId="4FF31C88" w14:textId="77777777" w:rsidR="00A831FE" w:rsidRPr="00A831FE" w:rsidRDefault="00A831FE" w:rsidP="00A831FE">
            <w:pPr>
              <w:tabs>
                <w:tab w:val="left" w:pos="1290"/>
              </w:tabs>
              <w:spacing w:line="360" w:lineRule="auto"/>
              <w:jc w:val="both"/>
              <w:rPr>
                <w:ins w:id="35268" w:author="Ritu Kamra" w:date="2021-09-27T14:50:00Z"/>
                <w:rFonts w:ascii="Arial" w:eastAsia="Arial" w:hAnsi="Arial" w:cs="Arial"/>
                <w:sz w:val="14"/>
                <w:szCs w:val="14"/>
                <w:rPrChange w:id="35269" w:author="Ritu Kamra" w:date="2021-09-27T14:50:00Z">
                  <w:rPr>
                    <w:ins w:id="35270" w:author="Ritu Kamra" w:date="2021-09-27T14:50:00Z"/>
                    <w:rFonts w:ascii="Arial" w:eastAsia="Arial" w:hAnsi="Arial" w:cs="Arial"/>
                    <w:sz w:val="28"/>
                    <w:szCs w:val="28"/>
                  </w:rPr>
                </w:rPrChange>
              </w:rPr>
            </w:pPr>
            <w:ins w:id="35271" w:author="Ritu Kamra" w:date="2021-09-27T14:50:00Z">
              <w:r w:rsidRPr="00A831FE">
                <w:rPr>
                  <w:rFonts w:ascii="Arial" w:eastAsia="Arial" w:hAnsi="Arial" w:cs="Arial"/>
                  <w:sz w:val="14"/>
                  <w:szCs w:val="14"/>
                  <w:rPrChange w:id="35272" w:author="Ritu Kamra" w:date="2021-09-27T14:50:00Z">
                    <w:rPr>
                      <w:rFonts w:ascii="Arial" w:eastAsia="Arial" w:hAnsi="Arial" w:cs="Arial"/>
                      <w:sz w:val="28"/>
                      <w:szCs w:val="28"/>
                    </w:rPr>
                  </w:rPrChange>
                </w:rPr>
                <w:t>101.92</w:t>
              </w:r>
            </w:ins>
          </w:p>
        </w:tc>
        <w:tc>
          <w:tcPr>
            <w:tcW w:w="83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5273" w:author="Ritu Kamra" w:date="2021-09-27T14:50:00Z">
              <w:tcPr>
                <w:tcW w:w="864"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tcPrChange>
          </w:tcPr>
          <w:p w14:paraId="3C9A78DB" w14:textId="77777777" w:rsidR="00A831FE" w:rsidRPr="00A831FE" w:rsidRDefault="00A831FE" w:rsidP="00A831FE">
            <w:pPr>
              <w:tabs>
                <w:tab w:val="left" w:pos="1290"/>
              </w:tabs>
              <w:spacing w:line="360" w:lineRule="auto"/>
              <w:jc w:val="both"/>
              <w:rPr>
                <w:ins w:id="35274" w:author="Ritu Kamra" w:date="2021-09-27T14:50:00Z"/>
                <w:rFonts w:ascii="Arial" w:eastAsia="Arial" w:hAnsi="Arial" w:cs="Arial"/>
                <w:sz w:val="14"/>
                <w:szCs w:val="14"/>
                <w:rPrChange w:id="35275" w:author="Ritu Kamra" w:date="2021-09-27T14:50:00Z">
                  <w:rPr>
                    <w:ins w:id="35276" w:author="Ritu Kamra" w:date="2021-09-27T14:50:00Z"/>
                    <w:rFonts w:ascii="Arial" w:eastAsia="Arial" w:hAnsi="Arial" w:cs="Arial"/>
                    <w:sz w:val="28"/>
                    <w:szCs w:val="28"/>
                  </w:rPr>
                </w:rPrChange>
              </w:rPr>
            </w:pPr>
            <w:ins w:id="35277" w:author="Ritu Kamra" w:date="2021-09-27T14:50:00Z">
              <w:r w:rsidRPr="00A831FE">
                <w:rPr>
                  <w:rFonts w:ascii="Arial" w:eastAsia="Arial" w:hAnsi="Arial" w:cs="Arial"/>
                  <w:sz w:val="14"/>
                  <w:szCs w:val="14"/>
                  <w:rPrChange w:id="35278" w:author="Ritu Kamra" w:date="2021-09-27T14:50:00Z">
                    <w:rPr>
                      <w:rFonts w:ascii="Arial" w:eastAsia="Arial" w:hAnsi="Arial" w:cs="Arial"/>
                      <w:sz w:val="28"/>
                      <w:szCs w:val="28"/>
                    </w:rPr>
                  </w:rPrChange>
                </w:rPr>
                <w:t>107.64</w:t>
              </w:r>
            </w:ins>
          </w:p>
        </w:tc>
        <w:tc>
          <w:tcPr>
            <w:tcW w:w="83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5279" w:author="Ritu Kamra" w:date="2021-09-27T14:50:00Z">
              <w:tcPr>
                <w:tcW w:w="864"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tcPrChange>
          </w:tcPr>
          <w:p w14:paraId="0D1B2F2C" w14:textId="77777777" w:rsidR="00A831FE" w:rsidRPr="00A831FE" w:rsidRDefault="00A831FE" w:rsidP="00A831FE">
            <w:pPr>
              <w:tabs>
                <w:tab w:val="left" w:pos="1290"/>
              </w:tabs>
              <w:spacing w:line="360" w:lineRule="auto"/>
              <w:jc w:val="both"/>
              <w:rPr>
                <w:ins w:id="35280" w:author="Ritu Kamra" w:date="2021-09-27T14:50:00Z"/>
                <w:rFonts w:ascii="Arial" w:eastAsia="Arial" w:hAnsi="Arial" w:cs="Arial"/>
                <w:sz w:val="14"/>
                <w:szCs w:val="14"/>
                <w:rPrChange w:id="35281" w:author="Ritu Kamra" w:date="2021-09-27T14:50:00Z">
                  <w:rPr>
                    <w:ins w:id="35282" w:author="Ritu Kamra" w:date="2021-09-27T14:50:00Z"/>
                    <w:rFonts w:ascii="Arial" w:eastAsia="Arial" w:hAnsi="Arial" w:cs="Arial"/>
                    <w:sz w:val="28"/>
                    <w:szCs w:val="28"/>
                  </w:rPr>
                </w:rPrChange>
              </w:rPr>
            </w:pPr>
            <w:ins w:id="35283" w:author="Ritu Kamra" w:date="2021-09-27T14:50:00Z">
              <w:r w:rsidRPr="00A831FE">
                <w:rPr>
                  <w:rFonts w:ascii="Arial" w:eastAsia="Arial" w:hAnsi="Arial" w:cs="Arial"/>
                  <w:sz w:val="14"/>
                  <w:szCs w:val="14"/>
                  <w:rPrChange w:id="35284" w:author="Ritu Kamra" w:date="2021-09-27T14:50:00Z">
                    <w:rPr>
                      <w:rFonts w:ascii="Arial" w:eastAsia="Arial" w:hAnsi="Arial" w:cs="Arial"/>
                      <w:sz w:val="28"/>
                      <w:szCs w:val="28"/>
                    </w:rPr>
                  </w:rPrChange>
                </w:rPr>
                <w:t>113.39</w:t>
              </w:r>
            </w:ins>
          </w:p>
        </w:tc>
        <w:tc>
          <w:tcPr>
            <w:tcW w:w="83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5285" w:author="Ritu Kamra" w:date="2021-09-27T14:50:00Z">
              <w:tcPr>
                <w:tcW w:w="864"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tcPrChange>
          </w:tcPr>
          <w:p w14:paraId="66ED54A4" w14:textId="77777777" w:rsidR="00A831FE" w:rsidRPr="00A831FE" w:rsidRDefault="00A831FE" w:rsidP="00A831FE">
            <w:pPr>
              <w:tabs>
                <w:tab w:val="left" w:pos="1290"/>
              </w:tabs>
              <w:spacing w:line="360" w:lineRule="auto"/>
              <w:jc w:val="both"/>
              <w:rPr>
                <w:ins w:id="35286" w:author="Ritu Kamra" w:date="2021-09-27T14:50:00Z"/>
                <w:rFonts w:ascii="Arial" w:eastAsia="Arial" w:hAnsi="Arial" w:cs="Arial"/>
                <w:sz w:val="14"/>
                <w:szCs w:val="14"/>
                <w:rPrChange w:id="35287" w:author="Ritu Kamra" w:date="2021-09-27T14:50:00Z">
                  <w:rPr>
                    <w:ins w:id="35288" w:author="Ritu Kamra" w:date="2021-09-27T14:50:00Z"/>
                    <w:rFonts w:ascii="Arial" w:eastAsia="Arial" w:hAnsi="Arial" w:cs="Arial"/>
                    <w:sz w:val="28"/>
                    <w:szCs w:val="28"/>
                  </w:rPr>
                </w:rPrChange>
              </w:rPr>
            </w:pPr>
            <w:ins w:id="35289" w:author="Ritu Kamra" w:date="2021-09-27T14:50:00Z">
              <w:r w:rsidRPr="00A831FE">
                <w:rPr>
                  <w:rFonts w:ascii="Arial" w:eastAsia="Arial" w:hAnsi="Arial" w:cs="Arial"/>
                  <w:sz w:val="14"/>
                  <w:szCs w:val="14"/>
                  <w:rPrChange w:id="35290" w:author="Ritu Kamra" w:date="2021-09-27T14:50:00Z">
                    <w:rPr>
                      <w:rFonts w:ascii="Arial" w:eastAsia="Arial" w:hAnsi="Arial" w:cs="Arial"/>
                      <w:sz w:val="28"/>
                      <w:szCs w:val="28"/>
                    </w:rPr>
                  </w:rPrChange>
                </w:rPr>
                <w:t>119.22</w:t>
              </w:r>
            </w:ins>
          </w:p>
        </w:tc>
        <w:tc>
          <w:tcPr>
            <w:tcW w:w="83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5291" w:author="Ritu Kamra" w:date="2021-09-27T14:50:00Z">
              <w:tcPr>
                <w:tcW w:w="864"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tcPrChange>
          </w:tcPr>
          <w:p w14:paraId="39D5177B" w14:textId="77777777" w:rsidR="00A831FE" w:rsidRPr="00A831FE" w:rsidRDefault="00A831FE" w:rsidP="00A831FE">
            <w:pPr>
              <w:tabs>
                <w:tab w:val="left" w:pos="1290"/>
              </w:tabs>
              <w:spacing w:line="360" w:lineRule="auto"/>
              <w:jc w:val="both"/>
              <w:rPr>
                <w:ins w:id="35292" w:author="Ritu Kamra" w:date="2021-09-27T14:50:00Z"/>
                <w:rFonts w:ascii="Arial" w:eastAsia="Arial" w:hAnsi="Arial" w:cs="Arial"/>
                <w:sz w:val="14"/>
                <w:szCs w:val="14"/>
                <w:rPrChange w:id="35293" w:author="Ritu Kamra" w:date="2021-09-27T14:50:00Z">
                  <w:rPr>
                    <w:ins w:id="35294" w:author="Ritu Kamra" w:date="2021-09-27T14:50:00Z"/>
                    <w:rFonts w:ascii="Arial" w:eastAsia="Arial" w:hAnsi="Arial" w:cs="Arial"/>
                    <w:sz w:val="28"/>
                    <w:szCs w:val="28"/>
                  </w:rPr>
                </w:rPrChange>
              </w:rPr>
            </w:pPr>
            <w:ins w:id="35295" w:author="Ritu Kamra" w:date="2021-09-27T14:50:00Z">
              <w:r w:rsidRPr="00A831FE">
                <w:rPr>
                  <w:rFonts w:ascii="Arial" w:eastAsia="Arial" w:hAnsi="Arial" w:cs="Arial"/>
                  <w:sz w:val="14"/>
                  <w:szCs w:val="14"/>
                  <w:rPrChange w:id="35296" w:author="Ritu Kamra" w:date="2021-09-27T14:50:00Z">
                    <w:rPr>
                      <w:rFonts w:ascii="Arial" w:eastAsia="Arial" w:hAnsi="Arial" w:cs="Arial"/>
                      <w:sz w:val="28"/>
                      <w:szCs w:val="28"/>
                    </w:rPr>
                  </w:rPrChange>
                </w:rPr>
                <w:t>125.05</w:t>
              </w:r>
            </w:ins>
          </w:p>
        </w:tc>
        <w:tc>
          <w:tcPr>
            <w:tcW w:w="83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5297" w:author="Ritu Kamra" w:date="2021-09-27T14:50:00Z">
              <w:tcPr>
                <w:tcW w:w="864"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tcPrChange>
          </w:tcPr>
          <w:p w14:paraId="3EF2A5D9" w14:textId="77777777" w:rsidR="00A831FE" w:rsidRPr="00A831FE" w:rsidRDefault="00A831FE" w:rsidP="00A831FE">
            <w:pPr>
              <w:tabs>
                <w:tab w:val="left" w:pos="1290"/>
              </w:tabs>
              <w:spacing w:line="360" w:lineRule="auto"/>
              <w:jc w:val="both"/>
              <w:rPr>
                <w:ins w:id="35298" w:author="Ritu Kamra" w:date="2021-09-27T14:50:00Z"/>
                <w:rFonts w:ascii="Arial" w:eastAsia="Arial" w:hAnsi="Arial" w:cs="Arial"/>
                <w:sz w:val="14"/>
                <w:szCs w:val="14"/>
                <w:rPrChange w:id="35299" w:author="Ritu Kamra" w:date="2021-09-27T14:50:00Z">
                  <w:rPr>
                    <w:ins w:id="35300" w:author="Ritu Kamra" w:date="2021-09-27T14:50:00Z"/>
                    <w:rFonts w:ascii="Arial" w:eastAsia="Arial" w:hAnsi="Arial" w:cs="Arial"/>
                    <w:sz w:val="28"/>
                    <w:szCs w:val="28"/>
                  </w:rPr>
                </w:rPrChange>
              </w:rPr>
            </w:pPr>
            <w:ins w:id="35301" w:author="Ritu Kamra" w:date="2021-09-27T14:50:00Z">
              <w:r w:rsidRPr="00A831FE">
                <w:rPr>
                  <w:rFonts w:ascii="Arial" w:eastAsia="Arial" w:hAnsi="Arial" w:cs="Arial"/>
                  <w:sz w:val="14"/>
                  <w:szCs w:val="14"/>
                  <w:rPrChange w:id="35302" w:author="Ritu Kamra" w:date="2021-09-27T14:50:00Z">
                    <w:rPr>
                      <w:rFonts w:ascii="Arial" w:eastAsia="Arial" w:hAnsi="Arial" w:cs="Arial"/>
                      <w:sz w:val="28"/>
                      <w:szCs w:val="28"/>
                    </w:rPr>
                  </w:rPrChange>
                </w:rPr>
                <w:t>130.92</w:t>
              </w:r>
            </w:ins>
          </w:p>
        </w:tc>
        <w:tc>
          <w:tcPr>
            <w:tcW w:w="83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5303" w:author="Ritu Kamra" w:date="2021-09-27T14:50:00Z">
              <w:tcPr>
                <w:tcW w:w="864"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tcPrChange>
          </w:tcPr>
          <w:p w14:paraId="7DD13957" w14:textId="77777777" w:rsidR="00A831FE" w:rsidRPr="00A831FE" w:rsidRDefault="00A831FE" w:rsidP="00A831FE">
            <w:pPr>
              <w:tabs>
                <w:tab w:val="left" w:pos="1290"/>
              </w:tabs>
              <w:spacing w:line="360" w:lineRule="auto"/>
              <w:jc w:val="both"/>
              <w:rPr>
                <w:ins w:id="35304" w:author="Ritu Kamra" w:date="2021-09-27T14:50:00Z"/>
                <w:rFonts w:ascii="Arial" w:eastAsia="Arial" w:hAnsi="Arial" w:cs="Arial"/>
                <w:sz w:val="14"/>
                <w:szCs w:val="14"/>
                <w:rPrChange w:id="35305" w:author="Ritu Kamra" w:date="2021-09-27T14:50:00Z">
                  <w:rPr>
                    <w:ins w:id="35306" w:author="Ritu Kamra" w:date="2021-09-27T14:50:00Z"/>
                    <w:rFonts w:ascii="Arial" w:eastAsia="Arial" w:hAnsi="Arial" w:cs="Arial"/>
                    <w:sz w:val="28"/>
                    <w:szCs w:val="28"/>
                  </w:rPr>
                </w:rPrChange>
              </w:rPr>
            </w:pPr>
            <w:ins w:id="35307" w:author="Ritu Kamra" w:date="2021-09-27T14:50:00Z">
              <w:r w:rsidRPr="00A831FE">
                <w:rPr>
                  <w:rFonts w:ascii="Arial" w:eastAsia="Arial" w:hAnsi="Arial" w:cs="Arial"/>
                  <w:sz w:val="14"/>
                  <w:szCs w:val="14"/>
                  <w:rPrChange w:id="35308" w:author="Ritu Kamra" w:date="2021-09-27T14:50:00Z">
                    <w:rPr>
                      <w:rFonts w:ascii="Arial" w:eastAsia="Arial" w:hAnsi="Arial" w:cs="Arial"/>
                      <w:sz w:val="28"/>
                      <w:szCs w:val="28"/>
                    </w:rPr>
                  </w:rPrChange>
                </w:rPr>
                <w:t>136.86</w:t>
              </w:r>
            </w:ins>
          </w:p>
        </w:tc>
        <w:tc>
          <w:tcPr>
            <w:tcW w:w="83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5309" w:author="Ritu Kamra" w:date="2021-09-27T14:50:00Z">
              <w:tcPr>
                <w:tcW w:w="864"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tcPrChange>
          </w:tcPr>
          <w:p w14:paraId="5E91B1B2" w14:textId="77777777" w:rsidR="00A831FE" w:rsidRPr="00A831FE" w:rsidRDefault="00A831FE" w:rsidP="00A831FE">
            <w:pPr>
              <w:tabs>
                <w:tab w:val="left" w:pos="1290"/>
              </w:tabs>
              <w:spacing w:line="360" w:lineRule="auto"/>
              <w:jc w:val="both"/>
              <w:rPr>
                <w:ins w:id="35310" w:author="Ritu Kamra" w:date="2021-09-27T14:50:00Z"/>
                <w:rFonts w:ascii="Arial" w:eastAsia="Arial" w:hAnsi="Arial" w:cs="Arial"/>
                <w:sz w:val="14"/>
                <w:szCs w:val="14"/>
                <w:rPrChange w:id="35311" w:author="Ritu Kamra" w:date="2021-09-27T14:50:00Z">
                  <w:rPr>
                    <w:ins w:id="35312" w:author="Ritu Kamra" w:date="2021-09-27T14:50:00Z"/>
                    <w:rFonts w:ascii="Arial" w:eastAsia="Arial" w:hAnsi="Arial" w:cs="Arial"/>
                    <w:sz w:val="28"/>
                    <w:szCs w:val="28"/>
                  </w:rPr>
                </w:rPrChange>
              </w:rPr>
            </w:pPr>
            <w:ins w:id="35313" w:author="Ritu Kamra" w:date="2021-09-27T14:50:00Z">
              <w:r w:rsidRPr="00A831FE">
                <w:rPr>
                  <w:rFonts w:ascii="Arial" w:eastAsia="Arial" w:hAnsi="Arial" w:cs="Arial"/>
                  <w:sz w:val="14"/>
                  <w:szCs w:val="14"/>
                  <w:rPrChange w:id="35314" w:author="Ritu Kamra" w:date="2021-09-27T14:50:00Z">
                    <w:rPr>
                      <w:rFonts w:ascii="Arial" w:eastAsia="Arial" w:hAnsi="Arial" w:cs="Arial"/>
                      <w:sz w:val="28"/>
                      <w:szCs w:val="28"/>
                    </w:rPr>
                  </w:rPrChange>
                </w:rPr>
                <w:t>142.84</w:t>
              </w:r>
            </w:ins>
          </w:p>
        </w:tc>
        <w:tc>
          <w:tcPr>
            <w:tcW w:w="83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5315" w:author="Ritu Kamra" w:date="2021-09-27T14:50:00Z">
              <w:tcPr>
                <w:tcW w:w="864"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tcPrChange>
          </w:tcPr>
          <w:p w14:paraId="165AD382" w14:textId="77777777" w:rsidR="00A831FE" w:rsidRPr="00A831FE" w:rsidRDefault="00A831FE" w:rsidP="00A831FE">
            <w:pPr>
              <w:tabs>
                <w:tab w:val="left" w:pos="1290"/>
              </w:tabs>
              <w:spacing w:line="360" w:lineRule="auto"/>
              <w:jc w:val="both"/>
              <w:rPr>
                <w:ins w:id="35316" w:author="Ritu Kamra" w:date="2021-09-27T14:50:00Z"/>
                <w:rFonts w:ascii="Arial" w:eastAsia="Arial" w:hAnsi="Arial" w:cs="Arial"/>
                <w:sz w:val="14"/>
                <w:szCs w:val="14"/>
                <w:rPrChange w:id="35317" w:author="Ritu Kamra" w:date="2021-09-27T14:50:00Z">
                  <w:rPr>
                    <w:ins w:id="35318" w:author="Ritu Kamra" w:date="2021-09-27T14:50:00Z"/>
                    <w:rFonts w:ascii="Arial" w:eastAsia="Arial" w:hAnsi="Arial" w:cs="Arial"/>
                    <w:sz w:val="28"/>
                    <w:szCs w:val="28"/>
                  </w:rPr>
                </w:rPrChange>
              </w:rPr>
            </w:pPr>
            <w:ins w:id="35319" w:author="Ritu Kamra" w:date="2021-09-27T14:50:00Z">
              <w:r w:rsidRPr="00A831FE">
                <w:rPr>
                  <w:rFonts w:ascii="Arial" w:eastAsia="Arial" w:hAnsi="Arial" w:cs="Arial"/>
                  <w:sz w:val="14"/>
                  <w:szCs w:val="14"/>
                  <w:rPrChange w:id="35320" w:author="Ritu Kamra" w:date="2021-09-27T14:50:00Z">
                    <w:rPr>
                      <w:rFonts w:ascii="Arial" w:eastAsia="Arial" w:hAnsi="Arial" w:cs="Arial"/>
                      <w:sz w:val="28"/>
                      <w:szCs w:val="28"/>
                    </w:rPr>
                  </w:rPrChange>
                </w:rPr>
                <w:t>149.03</w:t>
              </w:r>
            </w:ins>
          </w:p>
        </w:tc>
        <w:tc>
          <w:tcPr>
            <w:tcW w:w="83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5321" w:author="Ritu Kamra" w:date="2021-09-27T14:50:00Z">
              <w:tcPr>
                <w:tcW w:w="864"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tcPrChange>
          </w:tcPr>
          <w:p w14:paraId="3570CD89" w14:textId="77777777" w:rsidR="00A831FE" w:rsidRPr="00A831FE" w:rsidRDefault="00A831FE" w:rsidP="00A831FE">
            <w:pPr>
              <w:tabs>
                <w:tab w:val="left" w:pos="1290"/>
              </w:tabs>
              <w:spacing w:line="360" w:lineRule="auto"/>
              <w:jc w:val="both"/>
              <w:rPr>
                <w:ins w:id="35322" w:author="Ritu Kamra" w:date="2021-09-27T14:50:00Z"/>
                <w:rFonts w:ascii="Arial" w:eastAsia="Arial" w:hAnsi="Arial" w:cs="Arial"/>
                <w:sz w:val="14"/>
                <w:szCs w:val="14"/>
                <w:rPrChange w:id="35323" w:author="Ritu Kamra" w:date="2021-09-27T14:50:00Z">
                  <w:rPr>
                    <w:ins w:id="35324" w:author="Ritu Kamra" w:date="2021-09-27T14:50:00Z"/>
                    <w:rFonts w:ascii="Arial" w:eastAsia="Arial" w:hAnsi="Arial" w:cs="Arial"/>
                    <w:sz w:val="28"/>
                    <w:szCs w:val="28"/>
                  </w:rPr>
                </w:rPrChange>
              </w:rPr>
            </w:pPr>
            <w:ins w:id="35325" w:author="Ritu Kamra" w:date="2021-09-27T14:50:00Z">
              <w:r w:rsidRPr="00A831FE">
                <w:rPr>
                  <w:rFonts w:ascii="Arial" w:eastAsia="Arial" w:hAnsi="Arial" w:cs="Arial"/>
                  <w:sz w:val="14"/>
                  <w:szCs w:val="14"/>
                  <w:rPrChange w:id="35326" w:author="Ritu Kamra" w:date="2021-09-27T14:50:00Z">
                    <w:rPr>
                      <w:rFonts w:ascii="Arial" w:eastAsia="Arial" w:hAnsi="Arial" w:cs="Arial"/>
                      <w:sz w:val="28"/>
                      <w:szCs w:val="28"/>
                    </w:rPr>
                  </w:rPrChange>
                </w:rPr>
                <w:t>96.25</w:t>
              </w:r>
            </w:ins>
          </w:p>
        </w:tc>
      </w:tr>
      <w:tr w:rsidR="00A831FE" w:rsidRPr="00A831FE" w14:paraId="48CAF4D5" w14:textId="77777777" w:rsidTr="00A831FE">
        <w:trPr>
          <w:trHeight w:val="389"/>
          <w:ins w:id="35327" w:author="Ritu Kamra" w:date="2021-09-27T14:50:00Z"/>
          <w:trPrChange w:id="35328" w:author="Ritu Kamra" w:date="2021-09-27T14:50:00Z">
            <w:trPr>
              <w:trHeight w:val="376"/>
            </w:trPr>
          </w:trPrChange>
        </w:trPr>
        <w:tc>
          <w:tcPr>
            <w:tcW w:w="1296"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Change w:id="35329" w:author="Ritu Kamra" w:date="2021-09-27T14:50:00Z">
              <w:tcPr>
                <w:tcW w:w="1348"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tcPrChange>
          </w:tcPr>
          <w:p w14:paraId="1A83251F" w14:textId="77777777" w:rsidR="00A831FE" w:rsidRPr="00A831FE" w:rsidRDefault="00A831FE" w:rsidP="00A831FE">
            <w:pPr>
              <w:tabs>
                <w:tab w:val="left" w:pos="1290"/>
              </w:tabs>
              <w:spacing w:line="360" w:lineRule="auto"/>
              <w:jc w:val="both"/>
              <w:rPr>
                <w:ins w:id="35330" w:author="Ritu Kamra" w:date="2021-09-27T14:50:00Z"/>
                <w:rFonts w:ascii="Arial" w:eastAsia="Arial" w:hAnsi="Arial" w:cs="Arial"/>
                <w:sz w:val="14"/>
                <w:szCs w:val="14"/>
                <w:rPrChange w:id="35331" w:author="Ritu Kamra" w:date="2021-09-27T14:50:00Z">
                  <w:rPr>
                    <w:ins w:id="35332" w:author="Ritu Kamra" w:date="2021-09-27T14:50:00Z"/>
                    <w:rFonts w:ascii="Arial" w:eastAsia="Arial" w:hAnsi="Arial" w:cs="Arial"/>
                    <w:sz w:val="28"/>
                    <w:szCs w:val="28"/>
                  </w:rPr>
                </w:rPrChange>
              </w:rPr>
            </w:pPr>
            <w:ins w:id="35333" w:author="Ritu Kamra" w:date="2021-09-27T14:50:00Z">
              <w:r w:rsidRPr="00A831FE">
                <w:rPr>
                  <w:rFonts w:ascii="Arial" w:eastAsia="Arial" w:hAnsi="Arial" w:cs="Arial"/>
                  <w:sz w:val="14"/>
                  <w:szCs w:val="14"/>
                  <w:lang w:val="en-US"/>
                  <w:rPrChange w:id="35334" w:author="Ritu Kamra" w:date="2021-09-27T14:50:00Z">
                    <w:rPr>
                      <w:rFonts w:ascii="Arial" w:eastAsia="Arial" w:hAnsi="Arial" w:cs="Arial"/>
                      <w:sz w:val="28"/>
                      <w:szCs w:val="28"/>
                      <w:lang w:val="en-US"/>
                    </w:rPr>
                  </w:rPrChange>
                </w:rPr>
                <w:t>Realistic</w:t>
              </w:r>
            </w:ins>
          </w:p>
        </w:tc>
        <w:tc>
          <w:tcPr>
            <w:tcW w:w="69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5335" w:author="Ritu Kamra" w:date="2021-09-27T14:50:00Z">
              <w:tcPr>
                <w:tcW w:w="72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3433E204" w14:textId="77777777" w:rsidR="00A831FE" w:rsidRPr="00A831FE" w:rsidRDefault="00A831FE" w:rsidP="00A831FE">
            <w:pPr>
              <w:tabs>
                <w:tab w:val="left" w:pos="1290"/>
              </w:tabs>
              <w:spacing w:line="360" w:lineRule="auto"/>
              <w:jc w:val="both"/>
              <w:rPr>
                <w:ins w:id="35336" w:author="Ritu Kamra" w:date="2021-09-27T14:50:00Z"/>
                <w:rFonts w:ascii="Arial" w:eastAsia="Arial" w:hAnsi="Arial" w:cs="Arial"/>
                <w:sz w:val="14"/>
                <w:szCs w:val="14"/>
                <w:rPrChange w:id="35337" w:author="Ritu Kamra" w:date="2021-09-27T14:50:00Z">
                  <w:rPr>
                    <w:ins w:id="35338" w:author="Ritu Kamra" w:date="2021-09-27T14:50:00Z"/>
                    <w:rFonts w:ascii="Arial" w:eastAsia="Arial" w:hAnsi="Arial" w:cs="Arial"/>
                    <w:sz w:val="28"/>
                    <w:szCs w:val="28"/>
                  </w:rPr>
                </w:rPrChange>
              </w:rPr>
            </w:pPr>
            <w:ins w:id="35339" w:author="Ritu Kamra" w:date="2021-09-27T14:50:00Z">
              <w:r w:rsidRPr="00A831FE">
                <w:rPr>
                  <w:rFonts w:ascii="Arial" w:eastAsia="Arial" w:hAnsi="Arial" w:cs="Arial"/>
                  <w:sz w:val="14"/>
                  <w:szCs w:val="14"/>
                  <w:rPrChange w:id="35340" w:author="Ritu Kamra" w:date="2021-09-27T14:50:00Z">
                    <w:rPr>
                      <w:rFonts w:ascii="Arial" w:eastAsia="Arial" w:hAnsi="Arial" w:cs="Arial"/>
                      <w:sz w:val="28"/>
                      <w:szCs w:val="28"/>
                    </w:rPr>
                  </w:rPrChange>
                </w:rPr>
                <w:t>88.49</w:t>
              </w:r>
            </w:ins>
          </w:p>
        </w:tc>
        <w:tc>
          <w:tcPr>
            <w:tcW w:w="843"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5341" w:author="Ritu Kamra" w:date="2021-09-27T14:50:00Z">
              <w:tcPr>
                <w:tcW w:w="87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45727F6E" w14:textId="77777777" w:rsidR="00A831FE" w:rsidRPr="00A831FE" w:rsidRDefault="00A831FE" w:rsidP="00A831FE">
            <w:pPr>
              <w:tabs>
                <w:tab w:val="left" w:pos="1290"/>
              </w:tabs>
              <w:spacing w:line="360" w:lineRule="auto"/>
              <w:jc w:val="both"/>
              <w:rPr>
                <w:ins w:id="35342" w:author="Ritu Kamra" w:date="2021-09-27T14:50:00Z"/>
                <w:rFonts w:ascii="Arial" w:eastAsia="Arial" w:hAnsi="Arial" w:cs="Arial"/>
                <w:sz w:val="14"/>
                <w:szCs w:val="14"/>
                <w:rPrChange w:id="35343" w:author="Ritu Kamra" w:date="2021-09-27T14:50:00Z">
                  <w:rPr>
                    <w:ins w:id="35344" w:author="Ritu Kamra" w:date="2021-09-27T14:50:00Z"/>
                    <w:rFonts w:ascii="Arial" w:eastAsia="Arial" w:hAnsi="Arial" w:cs="Arial"/>
                    <w:sz w:val="28"/>
                    <w:szCs w:val="28"/>
                  </w:rPr>
                </w:rPrChange>
              </w:rPr>
            </w:pPr>
            <w:ins w:id="35345" w:author="Ritu Kamra" w:date="2021-09-27T14:50:00Z">
              <w:r w:rsidRPr="00A831FE">
                <w:rPr>
                  <w:rFonts w:ascii="Arial" w:eastAsia="Arial" w:hAnsi="Arial" w:cs="Arial"/>
                  <w:sz w:val="14"/>
                  <w:szCs w:val="14"/>
                  <w:rPrChange w:id="35346" w:author="Ritu Kamra" w:date="2021-09-27T14:50:00Z">
                    <w:rPr>
                      <w:rFonts w:ascii="Arial" w:eastAsia="Arial" w:hAnsi="Arial" w:cs="Arial"/>
                      <w:sz w:val="28"/>
                      <w:szCs w:val="28"/>
                    </w:rPr>
                  </w:rPrChange>
                </w:rPr>
                <w:t>98.47</w:t>
              </w:r>
            </w:ins>
          </w:p>
        </w:tc>
        <w:tc>
          <w:tcPr>
            <w:tcW w:w="83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5347" w:author="Ritu Kamra" w:date="2021-09-27T14:50:00Z">
              <w:tcPr>
                <w:tcW w:w="86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548F7FD8" w14:textId="77777777" w:rsidR="00A831FE" w:rsidRPr="00A831FE" w:rsidRDefault="00A831FE" w:rsidP="00A831FE">
            <w:pPr>
              <w:tabs>
                <w:tab w:val="left" w:pos="1290"/>
              </w:tabs>
              <w:spacing w:line="360" w:lineRule="auto"/>
              <w:jc w:val="both"/>
              <w:rPr>
                <w:ins w:id="35348" w:author="Ritu Kamra" w:date="2021-09-27T14:50:00Z"/>
                <w:rFonts w:ascii="Arial" w:eastAsia="Arial" w:hAnsi="Arial" w:cs="Arial"/>
                <w:sz w:val="14"/>
                <w:szCs w:val="14"/>
                <w:rPrChange w:id="35349" w:author="Ritu Kamra" w:date="2021-09-27T14:50:00Z">
                  <w:rPr>
                    <w:ins w:id="35350" w:author="Ritu Kamra" w:date="2021-09-27T14:50:00Z"/>
                    <w:rFonts w:ascii="Arial" w:eastAsia="Arial" w:hAnsi="Arial" w:cs="Arial"/>
                    <w:sz w:val="28"/>
                    <w:szCs w:val="28"/>
                  </w:rPr>
                </w:rPrChange>
              </w:rPr>
            </w:pPr>
            <w:ins w:id="35351" w:author="Ritu Kamra" w:date="2021-09-27T14:50:00Z">
              <w:r w:rsidRPr="00A831FE">
                <w:rPr>
                  <w:rFonts w:ascii="Arial" w:eastAsia="Arial" w:hAnsi="Arial" w:cs="Arial"/>
                  <w:sz w:val="14"/>
                  <w:szCs w:val="14"/>
                  <w:rPrChange w:id="35352" w:author="Ritu Kamra" w:date="2021-09-27T14:50:00Z">
                    <w:rPr>
                      <w:rFonts w:ascii="Arial" w:eastAsia="Arial" w:hAnsi="Arial" w:cs="Arial"/>
                      <w:sz w:val="28"/>
                      <w:szCs w:val="28"/>
                    </w:rPr>
                  </w:rPrChange>
                </w:rPr>
                <w:t>106.74</w:t>
              </w:r>
            </w:ins>
          </w:p>
        </w:tc>
        <w:tc>
          <w:tcPr>
            <w:tcW w:w="83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5353" w:author="Ritu Kamra" w:date="2021-09-27T14:50:00Z">
              <w:tcPr>
                <w:tcW w:w="86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202855FD" w14:textId="77777777" w:rsidR="00A831FE" w:rsidRPr="00A831FE" w:rsidRDefault="00A831FE" w:rsidP="00A831FE">
            <w:pPr>
              <w:tabs>
                <w:tab w:val="left" w:pos="1290"/>
              </w:tabs>
              <w:spacing w:line="360" w:lineRule="auto"/>
              <w:jc w:val="both"/>
              <w:rPr>
                <w:ins w:id="35354" w:author="Ritu Kamra" w:date="2021-09-27T14:50:00Z"/>
                <w:rFonts w:ascii="Arial" w:eastAsia="Arial" w:hAnsi="Arial" w:cs="Arial"/>
                <w:sz w:val="14"/>
                <w:szCs w:val="14"/>
                <w:rPrChange w:id="35355" w:author="Ritu Kamra" w:date="2021-09-27T14:50:00Z">
                  <w:rPr>
                    <w:ins w:id="35356" w:author="Ritu Kamra" w:date="2021-09-27T14:50:00Z"/>
                    <w:rFonts w:ascii="Arial" w:eastAsia="Arial" w:hAnsi="Arial" w:cs="Arial"/>
                    <w:sz w:val="28"/>
                    <w:szCs w:val="28"/>
                  </w:rPr>
                </w:rPrChange>
              </w:rPr>
            </w:pPr>
            <w:ins w:id="35357" w:author="Ritu Kamra" w:date="2021-09-27T14:50:00Z">
              <w:r w:rsidRPr="00A831FE">
                <w:rPr>
                  <w:rFonts w:ascii="Arial" w:eastAsia="Arial" w:hAnsi="Arial" w:cs="Arial"/>
                  <w:sz w:val="14"/>
                  <w:szCs w:val="14"/>
                  <w:rPrChange w:id="35358" w:author="Ritu Kamra" w:date="2021-09-27T14:50:00Z">
                    <w:rPr>
                      <w:rFonts w:ascii="Arial" w:eastAsia="Arial" w:hAnsi="Arial" w:cs="Arial"/>
                      <w:sz w:val="28"/>
                      <w:szCs w:val="28"/>
                    </w:rPr>
                  </w:rPrChange>
                </w:rPr>
                <w:t>115.41</w:t>
              </w:r>
            </w:ins>
          </w:p>
        </w:tc>
        <w:tc>
          <w:tcPr>
            <w:tcW w:w="83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5359" w:author="Ritu Kamra" w:date="2021-09-27T14:50:00Z">
              <w:tcPr>
                <w:tcW w:w="86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4677A08E" w14:textId="77777777" w:rsidR="00A831FE" w:rsidRPr="00A831FE" w:rsidRDefault="00A831FE" w:rsidP="00A831FE">
            <w:pPr>
              <w:tabs>
                <w:tab w:val="left" w:pos="1290"/>
              </w:tabs>
              <w:spacing w:line="360" w:lineRule="auto"/>
              <w:jc w:val="both"/>
              <w:rPr>
                <w:ins w:id="35360" w:author="Ritu Kamra" w:date="2021-09-27T14:50:00Z"/>
                <w:rFonts w:ascii="Arial" w:eastAsia="Arial" w:hAnsi="Arial" w:cs="Arial"/>
                <w:sz w:val="14"/>
                <w:szCs w:val="14"/>
                <w:rPrChange w:id="35361" w:author="Ritu Kamra" w:date="2021-09-27T14:50:00Z">
                  <w:rPr>
                    <w:ins w:id="35362" w:author="Ritu Kamra" w:date="2021-09-27T14:50:00Z"/>
                    <w:rFonts w:ascii="Arial" w:eastAsia="Arial" w:hAnsi="Arial" w:cs="Arial"/>
                    <w:sz w:val="28"/>
                    <w:szCs w:val="28"/>
                  </w:rPr>
                </w:rPrChange>
              </w:rPr>
            </w:pPr>
            <w:ins w:id="35363" w:author="Ritu Kamra" w:date="2021-09-27T14:50:00Z">
              <w:r w:rsidRPr="00A831FE">
                <w:rPr>
                  <w:rFonts w:ascii="Arial" w:eastAsia="Arial" w:hAnsi="Arial" w:cs="Arial"/>
                  <w:sz w:val="14"/>
                  <w:szCs w:val="14"/>
                  <w:rPrChange w:id="35364" w:author="Ritu Kamra" w:date="2021-09-27T14:50:00Z">
                    <w:rPr>
                      <w:rFonts w:ascii="Arial" w:eastAsia="Arial" w:hAnsi="Arial" w:cs="Arial"/>
                      <w:sz w:val="28"/>
                      <w:szCs w:val="28"/>
                    </w:rPr>
                  </w:rPrChange>
                </w:rPr>
                <w:t>124.48</w:t>
              </w:r>
            </w:ins>
          </w:p>
        </w:tc>
        <w:tc>
          <w:tcPr>
            <w:tcW w:w="83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5365" w:author="Ritu Kamra" w:date="2021-09-27T14:50:00Z">
              <w:tcPr>
                <w:tcW w:w="86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765732A9" w14:textId="77777777" w:rsidR="00A831FE" w:rsidRPr="00A831FE" w:rsidRDefault="00A831FE" w:rsidP="00A831FE">
            <w:pPr>
              <w:tabs>
                <w:tab w:val="left" w:pos="1290"/>
              </w:tabs>
              <w:spacing w:line="360" w:lineRule="auto"/>
              <w:jc w:val="both"/>
              <w:rPr>
                <w:ins w:id="35366" w:author="Ritu Kamra" w:date="2021-09-27T14:50:00Z"/>
                <w:rFonts w:ascii="Arial" w:eastAsia="Arial" w:hAnsi="Arial" w:cs="Arial"/>
                <w:sz w:val="14"/>
                <w:szCs w:val="14"/>
                <w:rPrChange w:id="35367" w:author="Ritu Kamra" w:date="2021-09-27T14:50:00Z">
                  <w:rPr>
                    <w:ins w:id="35368" w:author="Ritu Kamra" w:date="2021-09-27T14:50:00Z"/>
                    <w:rFonts w:ascii="Arial" w:eastAsia="Arial" w:hAnsi="Arial" w:cs="Arial"/>
                    <w:sz w:val="28"/>
                    <w:szCs w:val="28"/>
                  </w:rPr>
                </w:rPrChange>
              </w:rPr>
            </w:pPr>
            <w:ins w:id="35369" w:author="Ritu Kamra" w:date="2021-09-27T14:50:00Z">
              <w:r w:rsidRPr="00A831FE">
                <w:rPr>
                  <w:rFonts w:ascii="Arial" w:eastAsia="Arial" w:hAnsi="Arial" w:cs="Arial"/>
                  <w:sz w:val="14"/>
                  <w:szCs w:val="14"/>
                  <w:rPrChange w:id="35370" w:author="Ritu Kamra" w:date="2021-09-27T14:50:00Z">
                    <w:rPr>
                      <w:rFonts w:ascii="Arial" w:eastAsia="Arial" w:hAnsi="Arial" w:cs="Arial"/>
                      <w:sz w:val="28"/>
                      <w:szCs w:val="28"/>
                    </w:rPr>
                  </w:rPrChange>
                </w:rPr>
                <w:t>134.00</w:t>
              </w:r>
            </w:ins>
          </w:p>
        </w:tc>
        <w:tc>
          <w:tcPr>
            <w:tcW w:w="83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5371" w:author="Ritu Kamra" w:date="2021-09-27T14:50:00Z">
              <w:tcPr>
                <w:tcW w:w="86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0A3F7DC0" w14:textId="77777777" w:rsidR="00A831FE" w:rsidRPr="00A831FE" w:rsidRDefault="00A831FE" w:rsidP="00A831FE">
            <w:pPr>
              <w:tabs>
                <w:tab w:val="left" w:pos="1290"/>
              </w:tabs>
              <w:spacing w:line="360" w:lineRule="auto"/>
              <w:jc w:val="both"/>
              <w:rPr>
                <w:ins w:id="35372" w:author="Ritu Kamra" w:date="2021-09-27T14:50:00Z"/>
                <w:rFonts w:ascii="Arial" w:eastAsia="Arial" w:hAnsi="Arial" w:cs="Arial"/>
                <w:sz w:val="14"/>
                <w:szCs w:val="14"/>
                <w:rPrChange w:id="35373" w:author="Ritu Kamra" w:date="2021-09-27T14:50:00Z">
                  <w:rPr>
                    <w:ins w:id="35374" w:author="Ritu Kamra" w:date="2021-09-27T14:50:00Z"/>
                    <w:rFonts w:ascii="Arial" w:eastAsia="Arial" w:hAnsi="Arial" w:cs="Arial"/>
                    <w:sz w:val="28"/>
                    <w:szCs w:val="28"/>
                  </w:rPr>
                </w:rPrChange>
              </w:rPr>
            </w:pPr>
            <w:ins w:id="35375" w:author="Ritu Kamra" w:date="2021-09-27T14:50:00Z">
              <w:r w:rsidRPr="00A831FE">
                <w:rPr>
                  <w:rFonts w:ascii="Arial" w:eastAsia="Arial" w:hAnsi="Arial" w:cs="Arial"/>
                  <w:sz w:val="14"/>
                  <w:szCs w:val="14"/>
                  <w:rPrChange w:id="35376" w:author="Ritu Kamra" w:date="2021-09-27T14:50:00Z">
                    <w:rPr>
                      <w:rFonts w:ascii="Arial" w:eastAsia="Arial" w:hAnsi="Arial" w:cs="Arial"/>
                      <w:sz w:val="28"/>
                      <w:szCs w:val="28"/>
                    </w:rPr>
                  </w:rPrChange>
                </w:rPr>
                <w:t>143.92</w:t>
              </w:r>
            </w:ins>
          </w:p>
        </w:tc>
        <w:tc>
          <w:tcPr>
            <w:tcW w:w="83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5377" w:author="Ritu Kamra" w:date="2021-09-27T14:50:00Z">
              <w:tcPr>
                <w:tcW w:w="86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40C7E812" w14:textId="77777777" w:rsidR="00A831FE" w:rsidRPr="00A831FE" w:rsidRDefault="00A831FE" w:rsidP="00A831FE">
            <w:pPr>
              <w:tabs>
                <w:tab w:val="left" w:pos="1290"/>
              </w:tabs>
              <w:spacing w:line="360" w:lineRule="auto"/>
              <w:jc w:val="both"/>
              <w:rPr>
                <w:ins w:id="35378" w:author="Ritu Kamra" w:date="2021-09-27T14:50:00Z"/>
                <w:rFonts w:ascii="Arial" w:eastAsia="Arial" w:hAnsi="Arial" w:cs="Arial"/>
                <w:sz w:val="14"/>
                <w:szCs w:val="14"/>
                <w:rPrChange w:id="35379" w:author="Ritu Kamra" w:date="2021-09-27T14:50:00Z">
                  <w:rPr>
                    <w:ins w:id="35380" w:author="Ritu Kamra" w:date="2021-09-27T14:50:00Z"/>
                    <w:rFonts w:ascii="Arial" w:eastAsia="Arial" w:hAnsi="Arial" w:cs="Arial"/>
                    <w:sz w:val="28"/>
                    <w:szCs w:val="28"/>
                  </w:rPr>
                </w:rPrChange>
              </w:rPr>
            </w:pPr>
            <w:ins w:id="35381" w:author="Ritu Kamra" w:date="2021-09-27T14:50:00Z">
              <w:r w:rsidRPr="00A831FE">
                <w:rPr>
                  <w:rFonts w:ascii="Arial" w:eastAsia="Arial" w:hAnsi="Arial" w:cs="Arial"/>
                  <w:sz w:val="14"/>
                  <w:szCs w:val="14"/>
                  <w:rPrChange w:id="35382" w:author="Ritu Kamra" w:date="2021-09-27T14:50:00Z">
                    <w:rPr>
                      <w:rFonts w:ascii="Arial" w:eastAsia="Arial" w:hAnsi="Arial" w:cs="Arial"/>
                      <w:sz w:val="28"/>
                      <w:szCs w:val="28"/>
                    </w:rPr>
                  </w:rPrChange>
                </w:rPr>
                <w:t>154.28</w:t>
              </w:r>
            </w:ins>
          </w:p>
        </w:tc>
        <w:tc>
          <w:tcPr>
            <w:tcW w:w="83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5383" w:author="Ritu Kamra" w:date="2021-09-27T14:50:00Z">
              <w:tcPr>
                <w:tcW w:w="86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501ED2A7" w14:textId="77777777" w:rsidR="00A831FE" w:rsidRPr="00A831FE" w:rsidRDefault="00A831FE" w:rsidP="00A831FE">
            <w:pPr>
              <w:tabs>
                <w:tab w:val="left" w:pos="1290"/>
              </w:tabs>
              <w:spacing w:line="360" w:lineRule="auto"/>
              <w:jc w:val="both"/>
              <w:rPr>
                <w:ins w:id="35384" w:author="Ritu Kamra" w:date="2021-09-27T14:50:00Z"/>
                <w:rFonts w:ascii="Arial" w:eastAsia="Arial" w:hAnsi="Arial" w:cs="Arial"/>
                <w:sz w:val="14"/>
                <w:szCs w:val="14"/>
                <w:rPrChange w:id="35385" w:author="Ritu Kamra" w:date="2021-09-27T14:50:00Z">
                  <w:rPr>
                    <w:ins w:id="35386" w:author="Ritu Kamra" w:date="2021-09-27T14:50:00Z"/>
                    <w:rFonts w:ascii="Arial" w:eastAsia="Arial" w:hAnsi="Arial" w:cs="Arial"/>
                    <w:sz w:val="28"/>
                    <w:szCs w:val="28"/>
                  </w:rPr>
                </w:rPrChange>
              </w:rPr>
            </w:pPr>
            <w:ins w:id="35387" w:author="Ritu Kamra" w:date="2021-09-27T14:50:00Z">
              <w:r w:rsidRPr="00A831FE">
                <w:rPr>
                  <w:rFonts w:ascii="Arial" w:eastAsia="Arial" w:hAnsi="Arial" w:cs="Arial"/>
                  <w:sz w:val="14"/>
                  <w:szCs w:val="14"/>
                  <w:rPrChange w:id="35388" w:author="Ritu Kamra" w:date="2021-09-27T14:50:00Z">
                    <w:rPr>
                      <w:rFonts w:ascii="Arial" w:eastAsia="Arial" w:hAnsi="Arial" w:cs="Arial"/>
                      <w:sz w:val="28"/>
                      <w:szCs w:val="28"/>
                    </w:rPr>
                  </w:rPrChange>
                </w:rPr>
                <w:t>165.16</w:t>
              </w:r>
            </w:ins>
          </w:p>
        </w:tc>
        <w:tc>
          <w:tcPr>
            <w:tcW w:w="83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5389" w:author="Ritu Kamra" w:date="2021-09-27T14:50:00Z">
              <w:tcPr>
                <w:tcW w:w="86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498441E2" w14:textId="77777777" w:rsidR="00A831FE" w:rsidRPr="00A831FE" w:rsidRDefault="00A831FE" w:rsidP="00A831FE">
            <w:pPr>
              <w:tabs>
                <w:tab w:val="left" w:pos="1290"/>
              </w:tabs>
              <w:spacing w:line="360" w:lineRule="auto"/>
              <w:jc w:val="both"/>
              <w:rPr>
                <w:ins w:id="35390" w:author="Ritu Kamra" w:date="2021-09-27T14:50:00Z"/>
                <w:rFonts w:ascii="Arial" w:eastAsia="Arial" w:hAnsi="Arial" w:cs="Arial"/>
                <w:sz w:val="14"/>
                <w:szCs w:val="14"/>
                <w:rPrChange w:id="35391" w:author="Ritu Kamra" w:date="2021-09-27T14:50:00Z">
                  <w:rPr>
                    <w:ins w:id="35392" w:author="Ritu Kamra" w:date="2021-09-27T14:50:00Z"/>
                    <w:rFonts w:ascii="Arial" w:eastAsia="Arial" w:hAnsi="Arial" w:cs="Arial"/>
                    <w:sz w:val="28"/>
                    <w:szCs w:val="28"/>
                  </w:rPr>
                </w:rPrChange>
              </w:rPr>
            </w:pPr>
            <w:ins w:id="35393" w:author="Ritu Kamra" w:date="2021-09-27T14:50:00Z">
              <w:r w:rsidRPr="00A831FE">
                <w:rPr>
                  <w:rFonts w:ascii="Arial" w:eastAsia="Arial" w:hAnsi="Arial" w:cs="Arial"/>
                  <w:sz w:val="14"/>
                  <w:szCs w:val="14"/>
                  <w:rPrChange w:id="35394" w:author="Ritu Kamra" w:date="2021-09-27T14:50:00Z">
                    <w:rPr>
                      <w:rFonts w:ascii="Arial" w:eastAsia="Arial" w:hAnsi="Arial" w:cs="Arial"/>
                      <w:sz w:val="28"/>
                      <w:szCs w:val="28"/>
                    </w:rPr>
                  </w:rPrChange>
                </w:rPr>
                <w:t>176.52</w:t>
              </w:r>
            </w:ins>
          </w:p>
        </w:tc>
        <w:tc>
          <w:tcPr>
            <w:tcW w:w="83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Change w:id="35395" w:author="Ritu Kamra" w:date="2021-09-27T14:50:00Z">
              <w:tcPr>
                <w:tcW w:w="86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tcPrChange>
          </w:tcPr>
          <w:p w14:paraId="71E0668C" w14:textId="77777777" w:rsidR="00A831FE" w:rsidRPr="00A831FE" w:rsidRDefault="00A831FE" w:rsidP="00A831FE">
            <w:pPr>
              <w:tabs>
                <w:tab w:val="left" w:pos="1290"/>
              </w:tabs>
              <w:spacing w:line="360" w:lineRule="auto"/>
              <w:jc w:val="both"/>
              <w:rPr>
                <w:ins w:id="35396" w:author="Ritu Kamra" w:date="2021-09-27T14:50:00Z"/>
                <w:rFonts w:ascii="Arial" w:eastAsia="Arial" w:hAnsi="Arial" w:cs="Arial"/>
                <w:sz w:val="14"/>
                <w:szCs w:val="14"/>
                <w:rPrChange w:id="35397" w:author="Ritu Kamra" w:date="2021-09-27T14:50:00Z">
                  <w:rPr>
                    <w:ins w:id="35398" w:author="Ritu Kamra" w:date="2021-09-27T14:50:00Z"/>
                    <w:rFonts w:ascii="Arial" w:eastAsia="Arial" w:hAnsi="Arial" w:cs="Arial"/>
                    <w:sz w:val="28"/>
                    <w:szCs w:val="28"/>
                  </w:rPr>
                </w:rPrChange>
              </w:rPr>
            </w:pPr>
            <w:ins w:id="35399" w:author="Ritu Kamra" w:date="2021-09-27T14:50:00Z">
              <w:r w:rsidRPr="00A831FE">
                <w:rPr>
                  <w:rFonts w:ascii="Arial" w:eastAsia="Arial" w:hAnsi="Arial" w:cs="Arial"/>
                  <w:sz w:val="14"/>
                  <w:szCs w:val="14"/>
                  <w:rPrChange w:id="35400" w:author="Ritu Kamra" w:date="2021-09-27T14:50:00Z">
                    <w:rPr>
                      <w:rFonts w:ascii="Arial" w:eastAsia="Arial" w:hAnsi="Arial" w:cs="Arial"/>
                      <w:sz w:val="28"/>
                      <w:szCs w:val="28"/>
                    </w:rPr>
                  </w:rPrChange>
                </w:rPr>
                <w:t>188.59</w:t>
              </w:r>
            </w:ins>
          </w:p>
        </w:tc>
      </w:tr>
      <w:tr w:rsidR="00A831FE" w:rsidRPr="00A831FE" w14:paraId="55F15F6F" w14:textId="77777777" w:rsidTr="00A831FE">
        <w:trPr>
          <w:trHeight w:val="377"/>
          <w:ins w:id="35401" w:author="Ritu Kamra" w:date="2021-09-27T14:50:00Z"/>
          <w:trPrChange w:id="35402" w:author="Ritu Kamra" w:date="2021-09-27T14:50:00Z">
            <w:trPr>
              <w:trHeight w:val="364"/>
            </w:trPr>
          </w:trPrChange>
        </w:trPr>
        <w:tc>
          <w:tcPr>
            <w:tcW w:w="1296"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Change w:id="35403" w:author="Ritu Kamra" w:date="2021-09-27T14:50:00Z">
              <w:tcPr>
                <w:tcW w:w="1348"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tcPrChange>
          </w:tcPr>
          <w:p w14:paraId="2D1F5F7B" w14:textId="77777777" w:rsidR="00A831FE" w:rsidRPr="00A831FE" w:rsidRDefault="00A831FE" w:rsidP="00A831FE">
            <w:pPr>
              <w:tabs>
                <w:tab w:val="left" w:pos="1290"/>
              </w:tabs>
              <w:spacing w:line="360" w:lineRule="auto"/>
              <w:jc w:val="both"/>
              <w:rPr>
                <w:ins w:id="35404" w:author="Ritu Kamra" w:date="2021-09-27T14:50:00Z"/>
                <w:rFonts w:ascii="Arial" w:eastAsia="Arial" w:hAnsi="Arial" w:cs="Arial"/>
                <w:sz w:val="14"/>
                <w:szCs w:val="14"/>
                <w:rPrChange w:id="35405" w:author="Ritu Kamra" w:date="2021-09-27T14:50:00Z">
                  <w:rPr>
                    <w:ins w:id="35406" w:author="Ritu Kamra" w:date="2021-09-27T14:50:00Z"/>
                    <w:rFonts w:ascii="Arial" w:eastAsia="Arial" w:hAnsi="Arial" w:cs="Arial"/>
                    <w:sz w:val="28"/>
                    <w:szCs w:val="28"/>
                  </w:rPr>
                </w:rPrChange>
              </w:rPr>
            </w:pPr>
            <w:ins w:id="35407" w:author="Ritu Kamra" w:date="2021-09-27T14:50:00Z">
              <w:r w:rsidRPr="00A831FE">
                <w:rPr>
                  <w:rFonts w:ascii="Arial" w:eastAsia="Arial" w:hAnsi="Arial" w:cs="Arial"/>
                  <w:sz w:val="14"/>
                  <w:szCs w:val="14"/>
                  <w:lang w:val="en-US"/>
                  <w:rPrChange w:id="35408" w:author="Ritu Kamra" w:date="2021-09-27T14:50:00Z">
                    <w:rPr>
                      <w:rFonts w:ascii="Arial" w:eastAsia="Arial" w:hAnsi="Arial" w:cs="Arial"/>
                      <w:sz w:val="28"/>
                      <w:szCs w:val="28"/>
                      <w:lang w:val="en-US"/>
                    </w:rPr>
                  </w:rPrChange>
                </w:rPr>
                <w:t>Optimistic</w:t>
              </w:r>
            </w:ins>
          </w:p>
        </w:tc>
        <w:tc>
          <w:tcPr>
            <w:tcW w:w="69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Change w:id="35409" w:author="Ritu Kamra" w:date="2021-09-27T14:50:00Z">
              <w:tcPr>
                <w:tcW w:w="72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tcPrChange>
          </w:tcPr>
          <w:p w14:paraId="279EABD4" w14:textId="77777777" w:rsidR="00A831FE" w:rsidRPr="00A831FE" w:rsidRDefault="00A831FE" w:rsidP="00A831FE">
            <w:pPr>
              <w:tabs>
                <w:tab w:val="left" w:pos="1290"/>
              </w:tabs>
              <w:spacing w:line="360" w:lineRule="auto"/>
              <w:jc w:val="both"/>
              <w:rPr>
                <w:ins w:id="35410" w:author="Ritu Kamra" w:date="2021-09-27T14:50:00Z"/>
                <w:rFonts w:ascii="Arial" w:eastAsia="Arial" w:hAnsi="Arial" w:cs="Arial"/>
                <w:sz w:val="14"/>
                <w:szCs w:val="14"/>
                <w:rPrChange w:id="35411" w:author="Ritu Kamra" w:date="2021-09-27T14:50:00Z">
                  <w:rPr>
                    <w:ins w:id="35412" w:author="Ritu Kamra" w:date="2021-09-27T14:50:00Z"/>
                    <w:rFonts w:ascii="Arial" w:eastAsia="Arial" w:hAnsi="Arial" w:cs="Arial"/>
                    <w:sz w:val="28"/>
                    <w:szCs w:val="28"/>
                  </w:rPr>
                </w:rPrChange>
              </w:rPr>
            </w:pPr>
            <w:ins w:id="35413" w:author="Ritu Kamra" w:date="2021-09-27T14:50:00Z">
              <w:r w:rsidRPr="00A831FE">
                <w:rPr>
                  <w:rFonts w:ascii="Arial" w:eastAsia="Arial" w:hAnsi="Arial" w:cs="Arial"/>
                  <w:sz w:val="14"/>
                  <w:szCs w:val="14"/>
                  <w:lang w:val="en-US"/>
                  <w:rPrChange w:id="35414" w:author="Ritu Kamra" w:date="2021-09-27T14:50:00Z">
                    <w:rPr>
                      <w:rFonts w:ascii="Arial" w:eastAsia="Arial" w:hAnsi="Arial" w:cs="Arial"/>
                      <w:sz w:val="28"/>
                      <w:szCs w:val="28"/>
                      <w:lang w:val="en-US"/>
                    </w:rPr>
                  </w:rPrChange>
                </w:rPr>
                <w:t>9.53</w:t>
              </w:r>
            </w:ins>
          </w:p>
        </w:tc>
        <w:tc>
          <w:tcPr>
            <w:tcW w:w="843"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5415" w:author="Ritu Kamra" w:date="2021-09-27T14:50:00Z">
              <w:tcPr>
                <w:tcW w:w="87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tcPrChange>
          </w:tcPr>
          <w:p w14:paraId="0D32BC0F" w14:textId="77777777" w:rsidR="00A831FE" w:rsidRPr="00A831FE" w:rsidRDefault="00A831FE" w:rsidP="00A831FE">
            <w:pPr>
              <w:tabs>
                <w:tab w:val="left" w:pos="1290"/>
              </w:tabs>
              <w:spacing w:line="360" w:lineRule="auto"/>
              <w:jc w:val="both"/>
              <w:rPr>
                <w:ins w:id="35416" w:author="Ritu Kamra" w:date="2021-09-27T14:50:00Z"/>
                <w:rFonts w:ascii="Arial" w:eastAsia="Arial" w:hAnsi="Arial" w:cs="Arial"/>
                <w:sz w:val="14"/>
                <w:szCs w:val="14"/>
                <w:rPrChange w:id="35417" w:author="Ritu Kamra" w:date="2021-09-27T14:50:00Z">
                  <w:rPr>
                    <w:ins w:id="35418" w:author="Ritu Kamra" w:date="2021-09-27T14:50:00Z"/>
                    <w:rFonts w:ascii="Arial" w:eastAsia="Arial" w:hAnsi="Arial" w:cs="Arial"/>
                    <w:sz w:val="28"/>
                    <w:szCs w:val="28"/>
                  </w:rPr>
                </w:rPrChange>
              </w:rPr>
            </w:pPr>
            <w:ins w:id="35419" w:author="Ritu Kamra" w:date="2021-09-27T14:50:00Z">
              <w:r w:rsidRPr="00A831FE">
                <w:rPr>
                  <w:rFonts w:ascii="Arial" w:eastAsia="Arial" w:hAnsi="Arial" w:cs="Arial"/>
                  <w:sz w:val="14"/>
                  <w:szCs w:val="14"/>
                  <w:rPrChange w:id="35420" w:author="Ritu Kamra" w:date="2021-09-27T14:50:00Z">
                    <w:rPr>
                      <w:rFonts w:ascii="Arial" w:eastAsia="Arial" w:hAnsi="Arial" w:cs="Arial"/>
                      <w:sz w:val="28"/>
                      <w:szCs w:val="28"/>
                    </w:rPr>
                  </w:rPrChange>
                </w:rPr>
                <w:t>102.04</w:t>
              </w:r>
            </w:ins>
          </w:p>
        </w:tc>
        <w:tc>
          <w:tcPr>
            <w:tcW w:w="83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5421" w:author="Ritu Kamra" w:date="2021-09-27T14:50:00Z">
              <w:tcPr>
                <w:tcW w:w="86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tcPrChange>
          </w:tcPr>
          <w:p w14:paraId="6E654F55" w14:textId="77777777" w:rsidR="00A831FE" w:rsidRPr="00A831FE" w:rsidRDefault="00A831FE" w:rsidP="00A831FE">
            <w:pPr>
              <w:tabs>
                <w:tab w:val="left" w:pos="1290"/>
              </w:tabs>
              <w:spacing w:line="360" w:lineRule="auto"/>
              <w:jc w:val="both"/>
              <w:rPr>
                <w:ins w:id="35422" w:author="Ritu Kamra" w:date="2021-09-27T14:50:00Z"/>
                <w:rFonts w:ascii="Arial" w:eastAsia="Arial" w:hAnsi="Arial" w:cs="Arial"/>
                <w:sz w:val="14"/>
                <w:szCs w:val="14"/>
                <w:rPrChange w:id="35423" w:author="Ritu Kamra" w:date="2021-09-27T14:50:00Z">
                  <w:rPr>
                    <w:ins w:id="35424" w:author="Ritu Kamra" w:date="2021-09-27T14:50:00Z"/>
                    <w:rFonts w:ascii="Arial" w:eastAsia="Arial" w:hAnsi="Arial" w:cs="Arial"/>
                    <w:sz w:val="28"/>
                    <w:szCs w:val="28"/>
                  </w:rPr>
                </w:rPrChange>
              </w:rPr>
            </w:pPr>
            <w:ins w:id="35425" w:author="Ritu Kamra" w:date="2021-09-27T14:50:00Z">
              <w:r w:rsidRPr="00A831FE">
                <w:rPr>
                  <w:rFonts w:ascii="Arial" w:eastAsia="Arial" w:hAnsi="Arial" w:cs="Arial"/>
                  <w:sz w:val="14"/>
                  <w:szCs w:val="14"/>
                  <w:rPrChange w:id="35426" w:author="Ritu Kamra" w:date="2021-09-27T14:50:00Z">
                    <w:rPr>
                      <w:rFonts w:ascii="Arial" w:eastAsia="Arial" w:hAnsi="Arial" w:cs="Arial"/>
                      <w:sz w:val="28"/>
                      <w:szCs w:val="28"/>
                    </w:rPr>
                  </w:rPrChange>
                </w:rPr>
                <w:t>117.65</w:t>
              </w:r>
            </w:ins>
          </w:p>
        </w:tc>
        <w:tc>
          <w:tcPr>
            <w:tcW w:w="83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5427" w:author="Ritu Kamra" w:date="2021-09-27T14:50:00Z">
              <w:tcPr>
                <w:tcW w:w="86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tcPrChange>
          </w:tcPr>
          <w:p w14:paraId="3FA15F73" w14:textId="77777777" w:rsidR="00A831FE" w:rsidRPr="00A831FE" w:rsidRDefault="00A831FE" w:rsidP="00A831FE">
            <w:pPr>
              <w:tabs>
                <w:tab w:val="left" w:pos="1290"/>
              </w:tabs>
              <w:spacing w:line="360" w:lineRule="auto"/>
              <w:jc w:val="both"/>
              <w:rPr>
                <w:ins w:id="35428" w:author="Ritu Kamra" w:date="2021-09-27T14:50:00Z"/>
                <w:rFonts w:ascii="Arial" w:eastAsia="Arial" w:hAnsi="Arial" w:cs="Arial"/>
                <w:sz w:val="14"/>
                <w:szCs w:val="14"/>
                <w:rPrChange w:id="35429" w:author="Ritu Kamra" w:date="2021-09-27T14:50:00Z">
                  <w:rPr>
                    <w:ins w:id="35430" w:author="Ritu Kamra" w:date="2021-09-27T14:50:00Z"/>
                    <w:rFonts w:ascii="Arial" w:eastAsia="Arial" w:hAnsi="Arial" w:cs="Arial"/>
                    <w:sz w:val="28"/>
                    <w:szCs w:val="28"/>
                  </w:rPr>
                </w:rPrChange>
              </w:rPr>
            </w:pPr>
            <w:ins w:id="35431" w:author="Ritu Kamra" w:date="2021-09-27T14:50:00Z">
              <w:r w:rsidRPr="00A831FE">
                <w:rPr>
                  <w:rFonts w:ascii="Arial" w:eastAsia="Arial" w:hAnsi="Arial" w:cs="Arial"/>
                  <w:sz w:val="14"/>
                  <w:szCs w:val="14"/>
                  <w:rPrChange w:id="35432" w:author="Ritu Kamra" w:date="2021-09-27T14:50:00Z">
                    <w:rPr>
                      <w:rFonts w:ascii="Arial" w:eastAsia="Arial" w:hAnsi="Arial" w:cs="Arial"/>
                      <w:sz w:val="28"/>
                      <w:szCs w:val="28"/>
                    </w:rPr>
                  </w:rPrChange>
                </w:rPr>
                <w:t>132.28</w:t>
              </w:r>
            </w:ins>
          </w:p>
        </w:tc>
        <w:tc>
          <w:tcPr>
            <w:tcW w:w="83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5433" w:author="Ritu Kamra" w:date="2021-09-27T14:50:00Z">
              <w:tcPr>
                <w:tcW w:w="86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tcPrChange>
          </w:tcPr>
          <w:p w14:paraId="2CD78416" w14:textId="77777777" w:rsidR="00A831FE" w:rsidRPr="00A831FE" w:rsidRDefault="00A831FE" w:rsidP="00A831FE">
            <w:pPr>
              <w:tabs>
                <w:tab w:val="left" w:pos="1290"/>
              </w:tabs>
              <w:spacing w:line="360" w:lineRule="auto"/>
              <w:jc w:val="both"/>
              <w:rPr>
                <w:ins w:id="35434" w:author="Ritu Kamra" w:date="2021-09-27T14:50:00Z"/>
                <w:rFonts w:ascii="Arial" w:eastAsia="Arial" w:hAnsi="Arial" w:cs="Arial"/>
                <w:sz w:val="14"/>
                <w:szCs w:val="14"/>
                <w:rPrChange w:id="35435" w:author="Ritu Kamra" w:date="2021-09-27T14:50:00Z">
                  <w:rPr>
                    <w:ins w:id="35436" w:author="Ritu Kamra" w:date="2021-09-27T14:50:00Z"/>
                    <w:rFonts w:ascii="Arial" w:eastAsia="Arial" w:hAnsi="Arial" w:cs="Arial"/>
                    <w:sz w:val="28"/>
                    <w:szCs w:val="28"/>
                  </w:rPr>
                </w:rPrChange>
              </w:rPr>
            </w:pPr>
            <w:ins w:id="35437" w:author="Ritu Kamra" w:date="2021-09-27T14:50:00Z">
              <w:r w:rsidRPr="00A831FE">
                <w:rPr>
                  <w:rFonts w:ascii="Arial" w:eastAsia="Arial" w:hAnsi="Arial" w:cs="Arial"/>
                  <w:sz w:val="14"/>
                  <w:szCs w:val="14"/>
                  <w:rPrChange w:id="35438" w:author="Ritu Kamra" w:date="2021-09-27T14:50:00Z">
                    <w:rPr>
                      <w:rFonts w:ascii="Arial" w:eastAsia="Arial" w:hAnsi="Arial" w:cs="Arial"/>
                      <w:sz w:val="28"/>
                      <w:szCs w:val="28"/>
                    </w:rPr>
                  </w:rPrChange>
                </w:rPr>
                <w:t>148.35</w:t>
              </w:r>
            </w:ins>
          </w:p>
        </w:tc>
        <w:tc>
          <w:tcPr>
            <w:tcW w:w="83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5439" w:author="Ritu Kamra" w:date="2021-09-27T14:50:00Z">
              <w:tcPr>
                <w:tcW w:w="86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tcPrChange>
          </w:tcPr>
          <w:p w14:paraId="62F31A81" w14:textId="77777777" w:rsidR="00A831FE" w:rsidRPr="00A831FE" w:rsidRDefault="00A831FE" w:rsidP="00A831FE">
            <w:pPr>
              <w:tabs>
                <w:tab w:val="left" w:pos="1290"/>
              </w:tabs>
              <w:spacing w:line="360" w:lineRule="auto"/>
              <w:jc w:val="both"/>
              <w:rPr>
                <w:ins w:id="35440" w:author="Ritu Kamra" w:date="2021-09-27T14:50:00Z"/>
                <w:rFonts w:ascii="Arial" w:eastAsia="Arial" w:hAnsi="Arial" w:cs="Arial"/>
                <w:sz w:val="14"/>
                <w:szCs w:val="14"/>
                <w:rPrChange w:id="35441" w:author="Ritu Kamra" w:date="2021-09-27T14:50:00Z">
                  <w:rPr>
                    <w:ins w:id="35442" w:author="Ritu Kamra" w:date="2021-09-27T14:50:00Z"/>
                    <w:rFonts w:ascii="Arial" w:eastAsia="Arial" w:hAnsi="Arial" w:cs="Arial"/>
                    <w:sz w:val="28"/>
                    <w:szCs w:val="28"/>
                  </w:rPr>
                </w:rPrChange>
              </w:rPr>
            </w:pPr>
            <w:ins w:id="35443" w:author="Ritu Kamra" w:date="2021-09-27T14:50:00Z">
              <w:r w:rsidRPr="00A831FE">
                <w:rPr>
                  <w:rFonts w:ascii="Arial" w:eastAsia="Arial" w:hAnsi="Arial" w:cs="Arial"/>
                  <w:sz w:val="14"/>
                  <w:szCs w:val="14"/>
                  <w:rPrChange w:id="35444" w:author="Ritu Kamra" w:date="2021-09-27T14:50:00Z">
                    <w:rPr>
                      <w:rFonts w:ascii="Arial" w:eastAsia="Arial" w:hAnsi="Arial" w:cs="Arial"/>
                      <w:sz w:val="28"/>
                      <w:szCs w:val="28"/>
                    </w:rPr>
                  </w:rPrChange>
                </w:rPr>
                <w:t>165.99</w:t>
              </w:r>
            </w:ins>
          </w:p>
        </w:tc>
        <w:tc>
          <w:tcPr>
            <w:tcW w:w="83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5445" w:author="Ritu Kamra" w:date="2021-09-27T14:50:00Z">
              <w:tcPr>
                <w:tcW w:w="86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tcPrChange>
          </w:tcPr>
          <w:p w14:paraId="234CB0E4" w14:textId="77777777" w:rsidR="00A831FE" w:rsidRPr="00A831FE" w:rsidRDefault="00A831FE" w:rsidP="00A831FE">
            <w:pPr>
              <w:tabs>
                <w:tab w:val="left" w:pos="1290"/>
              </w:tabs>
              <w:spacing w:line="360" w:lineRule="auto"/>
              <w:jc w:val="both"/>
              <w:rPr>
                <w:ins w:id="35446" w:author="Ritu Kamra" w:date="2021-09-27T14:50:00Z"/>
                <w:rFonts w:ascii="Arial" w:eastAsia="Arial" w:hAnsi="Arial" w:cs="Arial"/>
                <w:sz w:val="14"/>
                <w:szCs w:val="14"/>
                <w:rPrChange w:id="35447" w:author="Ritu Kamra" w:date="2021-09-27T14:50:00Z">
                  <w:rPr>
                    <w:ins w:id="35448" w:author="Ritu Kamra" w:date="2021-09-27T14:50:00Z"/>
                    <w:rFonts w:ascii="Arial" w:eastAsia="Arial" w:hAnsi="Arial" w:cs="Arial"/>
                    <w:sz w:val="28"/>
                    <w:szCs w:val="28"/>
                  </w:rPr>
                </w:rPrChange>
              </w:rPr>
            </w:pPr>
            <w:ins w:id="35449" w:author="Ritu Kamra" w:date="2021-09-27T14:50:00Z">
              <w:r w:rsidRPr="00A831FE">
                <w:rPr>
                  <w:rFonts w:ascii="Arial" w:eastAsia="Arial" w:hAnsi="Arial" w:cs="Arial"/>
                  <w:sz w:val="14"/>
                  <w:szCs w:val="14"/>
                  <w:rPrChange w:id="35450" w:author="Ritu Kamra" w:date="2021-09-27T14:50:00Z">
                    <w:rPr>
                      <w:rFonts w:ascii="Arial" w:eastAsia="Arial" w:hAnsi="Arial" w:cs="Arial"/>
                      <w:sz w:val="28"/>
                      <w:szCs w:val="28"/>
                    </w:rPr>
                  </w:rPrChange>
                </w:rPr>
                <w:t>185.37</w:t>
              </w:r>
            </w:ins>
          </w:p>
        </w:tc>
        <w:tc>
          <w:tcPr>
            <w:tcW w:w="83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5451" w:author="Ritu Kamra" w:date="2021-09-27T14:50:00Z">
              <w:tcPr>
                <w:tcW w:w="86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tcPrChange>
          </w:tcPr>
          <w:p w14:paraId="502ACF21" w14:textId="77777777" w:rsidR="00A831FE" w:rsidRPr="00A831FE" w:rsidRDefault="00A831FE" w:rsidP="00A831FE">
            <w:pPr>
              <w:tabs>
                <w:tab w:val="left" w:pos="1290"/>
              </w:tabs>
              <w:spacing w:line="360" w:lineRule="auto"/>
              <w:jc w:val="both"/>
              <w:rPr>
                <w:ins w:id="35452" w:author="Ritu Kamra" w:date="2021-09-27T14:50:00Z"/>
                <w:rFonts w:ascii="Arial" w:eastAsia="Arial" w:hAnsi="Arial" w:cs="Arial"/>
                <w:sz w:val="14"/>
                <w:szCs w:val="14"/>
                <w:rPrChange w:id="35453" w:author="Ritu Kamra" w:date="2021-09-27T14:50:00Z">
                  <w:rPr>
                    <w:ins w:id="35454" w:author="Ritu Kamra" w:date="2021-09-27T14:50:00Z"/>
                    <w:rFonts w:ascii="Arial" w:eastAsia="Arial" w:hAnsi="Arial" w:cs="Arial"/>
                    <w:sz w:val="28"/>
                    <w:szCs w:val="28"/>
                  </w:rPr>
                </w:rPrChange>
              </w:rPr>
            </w:pPr>
            <w:ins w:id="35455" w:author="Ritu Kamra" w:date="2021-09-27T14:50:00Z">
              <w:r w:rsidRPr="00A831FE">
                <w:rPr>
                  <w:rFonts w:ascii="Arial" w:eastAsia="Arial" w:hAnsi="Arial" w:cs="Arial"/>
                  <w:sz w:val="14"/>
                  <w:szCs w:val="14"/>
                  <w:rPrChange w:id="35456" w:author="Ritu Kamra" w:date="2021-09-27T14:50:00Z">
                    <w:rPr>
                      <w:rFonts w:ascii="Arial" w:eastAsia="Arial" w:hAnsi="Arial" w:cs="Arial"/>
                      <w:sz w:val="28"/>
                      <w:szCs w:val="28"/>
                    </w:rPr>
                  </w:rPrChange>
                </w:rPr>
                <w:t>206.56</w:t>
              </w:r>
            </w:ins>
          </w:p>
        </w:tc>
        <w:tc>
          <w:tcPr>
            <w:tcW w:w="83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5457" w:author="Ritu Kamra" w:date="2021-09-27T14:50:00Z">
              <w:tcPr>
                <w:tcW w:w="86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tcPrChange>
          </w:tcPr>
          <w:p w14:paraId="1558F697" w14:textId="77777777" w:rsidR="00A831FE" w:rsidRPr="00A831FE" w:rsidRDefault="00A831FE" w:rsidP="00A831FE">
            <w:pPr>
              <w:tabs>
                <w:tab w:val="left" w:pos="1290"/>
              </w:tabs>
              <w:spacing w:line="360" w:lineRule="auto"/>
              <w:jc w:val="both"/>
              <w:rPr>
                <w:ins w:id="35458" w:author="Ritu Kamra" w:date="2021-09-27T14:50:00Z"/>
                <w:rFonts w:ascii="Arial" w:eastAsia="Arial" w:hAnsi="Arial" w:cs="Arial"/>
                <w:sz w:val="14"/>
                <w:szCs w:val="14"/>
                <w:rPrChange w:id="35459" w:author="Ritu Kamra" w:date="2021-09-27T14:50:00Z">
                  <w:rPr>
                    <w:ins w:id="35460" w:author="Ritu Kamra" w:date="2021-09-27T14:50:00Z"/>
                    <w:rFonts w:ascii="Arial" w:eastAsia="Arial" w:hAnsi="Arial" w:cs="Arial"/>
                    <w:sz w:val="28"/>
                    <w:szCs w:val="28"/>
                  </w:rPr>
                </w:rPrChange>
              </w:rPr>
            </w:pPr>
            <w:ins w:id="35461" w:author="Ritu Kamra" w:date="2021-09-27T14:50:00Z">
              <w:r w:rsidRPr="00A831FE">
                <w:rPr>
                  <w:rFonts w:ascii="Arial" w:eastAsia="Arial" w:hAnsi="Arial" w:cs="Arial"/>
                  <w:sz w:val="14"/>
                  <w:szCs w:val="14"/>
                  <w:rPrChange w:id="35462" w:author="Ritu Kamra" w:date="2021-09-27T14:50:00Z">
                    <w:rPr>
                      <w:rFonts w:ascii="Arial" w:eastAsia="Arial" w:hAnsi="Arial" w:cs="Arial"/>
                      <w:sz w:val="28"/>
                      <w:szCs w:val="28"/>
                    </w:rPr>
                  </w:rPrChange>
                </w:rPr>
                <w:t>229.76</w:t>
              </w:r>
            </w:ins>
          </w:p>
        </w:tc>
        <w:tc>
          <w:tcPr>
            <w:tcW w:w="83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5463" w:author="Ritu Kamra" w:date="2021-09-27T14:50:00Z">
              <w:tcPr>
                <w:tcW w:w="86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tcPrChange>
          </w:tcPr>
          <w:p w14:paraId="10F8AAEB" w14:textId="77777777" w:rsidR="00A831FE" w:rsidRPr="00A831FE" w:rsidRDefault="00A831FE" w:rsidP="00A831FE">
            <w:pPr>
              <w:tabs>
                <w:tab w:val="left" w:pos="1290"/>
              </w:tabs>
              <w:spacing w:line="360" w:lineRule="auto"/>
              <w:jc w:val="both"/>
              <w:rPr>
                <w:ins w:id="35464" w:author="Ritu Kamra" w:date="2021-09-27T14:50:00Z"/>
                <w:rFonts w:ascii="Arial" w:eastAsia="Arial" w:hAnsi="Arial" w:cs="Arial"/>
                <w:sz w:val="14"/>
                <w:szCs w:val="14"/>
                <w:rPrChange w:id="35465" w:author="Ritu Kamra" w:date="2021-09-27T14:50:00Z">
                  <w:rPr>
                    <w:ins w:id="35466" w:author="Ritu Kamra" w:date="2021-09-27T14:50:00Z"/>
                    <w:rFonts w:ascii="Arial" w:eastAsia="Arial" w:hAnsi="Arial" w:cs="Arial"/>
                    <w:sz w:val="28"/>
                    <w:szCs w:val="28"/>
                  </w:rPr>
                </w:rPrChange>
              </w:rPr>
            </w:pPr>
            <w:ins w:id="35467" w:author="Ritu Kamra" w:date="2021-09-27T14:50:00Z">
              <w:r w:rsidRPr="00A831FE">
                <w:rPr>
                  <w:rFonts w:ascii="Arial" w:eastAsia="Arial" w:hAnsi="Arial" w:cs="Arial"/>
                  <w:sz w:val="14"/>
                  <w:szCs w:val="14"/>
                  <w:rPrChange w:id="35468" w:author="Ritu Kamra" w:date="2021-09-27T14:50:00Z">
                    <w:rPr>
                      <w:rFonts w:ascii="Arial" w:eastAsia="Arial" w:hAnsi="Arial" w:cs="Arial"/>
                      <w:sz w:val="28"/>
                      <w:szCs w:val="28"/>
                    </w:rPr>
                  </w:rPrChange>
                </w:rPr>
                <w:t>255.22</w:t>
              </w:r>
            </w:ins>
          </w:p>
        </w:tc>
        <w:tc>
          <w:tcPr>
            <w:tcW w:w="83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Change w:id="35469" w:author="Ritu Kamra" w:date="2021-09-27T14:50:00Z">
              <w:tcPr>
                <w:tcW w:w="86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tcPrChange>
          </w:tcPr>
          <w:p w14:paraId="2EC1A55B" w14:textId="77777777" w:rsidR="00A831FE" w:rsidRPr="00A831FE" w:rsidRDefault="00A831FE" w:rsidP="00A831FE">
            <w:pPr>
              <w:tabs>
                <w:tab w:val="left" w:pos="1290"/>
              </w:tabs>
              <w:spacing w:line="360" w:lineRule="auto"/>
              <w:jc w:val="both"/>
              <w:rPr>
                <w:ins w:id="35470" w:author="Ritu Kamra" w:date="2021-09-27T14:50:00Z"/>
                <w:rFonts w:ascii="Arial" w:eastAsia="Arial" w:hAnsi="Arial" w:cs="Arial"/>
                <w:sz w:val="14"/>
                <w:szCs w:val="14"/>
                <w:rPrChange w:id="35471" w:author="Ritu Kamra" w:date="2021-09-27T14:50:00Z">
                  <w:rPr>
                    <w:ins w:id="35472" w:author="Ritu Kamra" w:date="2021-09-27T14:50:00Z"/>
                    <w:rFonts w:ascii="Arial" w:eastAsia="Arial" w:hAnsi="Arial" w:cs="Arial"/>
                    <w:sz w:val="28"/>
                    <w:szCs w:val="28"/>
                  </w:rPr>
                </w:rPrChange>
              </w:rPr>
            </w:pPr>
            <w:ins w:id="35473" w:author="Ritu Kamra" w:date="2021-09-27T14:50:00Z">
              <w:r w:rsidRPr="00A831FE">
                <w:rPr>
                  <w:rFonts w:ascii="Arial" w:eastAsia="Arial" w:hAnsi="Arial" w:cs="Arial"/>
                  <w:sz w:val="14"/>
                  <w:szCs w:val="14"/>
                  <w:rPrChange w:id="35474" w:author="Ritu Kamra" w:date="2021-09-27T14:50:00Z">
                    <w:rPr>
                      <w:rFonts w:ascii="Arial" w:eastAsia="Arial" w:hAnsi="Arial" w:cs="Arial"/>
                      <w:sz w:val="28"/>
                      <w:szCs w:val="28"/>
                    </w:rPr>
                  </w:rPrChange>
                </w:rPr>
                <w:t>283.06</w:t>
              </w:r>
            </w:ins>
          </w:p>
        </w:tc>
      </w:tr>
    </w:tbl>
    <w:p w14:paraId="227A9909" w14:textId="6E9C165B" w:rsidR="00A831FE" w:rsidRDefault="00A831FE" w:rsidP="003B5581">
      <w:pPr>
        <w:tabs>
          <w:tab w:val="left" w:pos="1290"/>
        </w:tabs>
        <w:spacing w:line="360" w:lineRule="auto"/>
        <w:jc w:val="both"/>
        <w:rPr>
          <w:ins w:id="35475" w:author="Ritu Kamra" w:date="2021-09-27T14:51:00Z"/>
          <w:rFonts w:ascii="Arial" w:eastAsia="Arial" w:hAnsi="Arial" w:cs="Arial"/>
          <w:sz w:val="14"/>
          <w:szCs w:val="14"/>
        </w:rPr>
      </w:pPr>
    </w:p>
    <w:p w14:paraId="044A0FF2" w14:textId="576E44BE" w:rsidR="00A831FE" w:rsidRDefault="005858C1" w:rsidP="003B5581">
      <w:pPr>
        <w:tabs>
          <w:tab w:val="left" w:pos="1290"/>
        </w:tabs>
        <w:spacing w:line="360" w:lineRule="auto"/>
        <w:jc w:val="both"/>
        <w:rPr>
          <w:ins w:id="35476" w:author="Ritu Kamra" w:date="2021-09-27T14:51:00Z"/>
          <w:rFonts w:ascii="Arial" w:eastAsia="Arial" w:hAnsi="Arial" w:cs="Arial"/>
          <w:sz w:val="14"/>
          <w:szCs w:val="14"/>
        </w:rPr>
      </w:pPr>
      <w:ins w:id="35477" w:author="Ritu Kamra" w:date="2021-09-27T14:51:00Z">
        <w:del w:id="35478" w:author="Neeshu Bhadauriya" w:date="2021-09-27T21:30:00Z">
          <w:r>
            <w:rPr>
              <w:noProof/>
            </w:rPr>
            <w:pict w14:anchorId="3F41B94B">
              <v:shape id="_x0000_s1029" type="#_x0000_t202" style="position:absolute;left:0;text-align:left;margin-left:0;margin-top:17.95pt;width:313.25pt;height:23pt;z-index:2526105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" filled="f" stroked="f">
                <v:textbox style="mso-fit-shape-to-text:t">
                  <w:txbxContent>
                    <w:p w14:paraId="5AB82263" w14:textId="77777777" w:rsidR="00A831FE" w:rsidRDefault="00A831FE" w:rsidP="00A831FE">
                      <w:pPr>
                        <w:spacing w:line="360" w:lineRule="auto"/>
                        <w:textAlignment w:val="baseline"/>
                        <w:rPr>
                          <w:rFonts w:ascii="Verdana" w:eastAsia="Verdana" w:hAnsi="Verdana" w:cs="Verdana"/>
                          <w:b/>
                          <w:bCs/>
                          <w:color w:val="000000"/>
                          <w:kern w:val="24"/>
                          <w:sz w:val="20"/>
                          <w:szCs w:val="20"/>
                          <w:lang w:val="en-US"/>
                        </w:rPr>
                      </w:pPr>
                      <w:r>
                        <w:rPr>
                          <w:rFonts w:ascii="Verdana" w:eastAsia="Verdana" w:hAnsi="Verdana" w:cs="Verdana"/>
                          <w:b/>
                          <w:bCs/>
                          <w:color w:val="000000"/>
                          <w:kern w:val="24"/>
                          <w:sz w:val="20"/>
                          <w:szCs w:val="20"/>
                          <w:lang w:val="en-US"/>
                        </w:rPr>
                        <w:t xml:space="preserve">Table 4: </w:t>
                      </w:r>
                      <w:r>
                        <w:rPr>
                          <w:rFonts w:ascii="Verdana" w:eastAsia="Verdana" w:hAnsi="Verdana" w:cs="Verdana"/>
                          <w:b/>
                          <w:bCs/>
                          <w:color w:val="000000"/>
                          <w:kern w:val="24"/>
                          <w:sz w:val="20"/>
                          <w:szCs w:val="20"/>
                        </w:rPr>
                        <w:t>Global Vinyl Ester Resin Forecasting Model</w:t>
                      </w:r>
                    </w:p>
                  </w:txbxContent>
                </v:textbox>
                <w10:wrap anchorx="margin"/>
              </v:shape>
            </w:pict>
          </w:r>
        </w:del>
      </w:ins>
    </w:p>
    <w:p w14:paraId="7EF0372A" w14:textId="3C140222" w:rsidR="00A831FE" w:rsidRDefault="00A831FE" w:rsidP="003B5581">
      <w:pPr>
        <w:tabs>
          <w:tab w:val="left" w:pos="1290"/>
        </w:tabs>
        <w:spacing w:line="360" w:lineRule="auto"/>
        <w:jc w:val="both"/>
        <w:rPr>
          <w:ins w:id="35479" w:author="Ritu Kamra" w:date="2021-09-27T14:51:00Z"/>
          <w:rFonts w:ascii="Arial" w:eastAsia="Arial" w:hAnsi="Arial" w:cs="Arial"/>
          <w:sz w:val="14"/>
          <w:szCs w:val="14"/>
        </w:rPr>
      </w:pPr>
    </w:p>
    <w:p w14:paraId="637C3ED6" w14:textId="77777777" w:rsidR="001C296B" w:rsidRDefault="001C296B" w:rsidP="003B5581">
      <w:pPr>
        <w:tabs>
          <w:tab w:val="left" w:pos="1290"/>
        </w:tabs>
        <w:spacing w:line="360" w:lineRule="auto"/>
        <w:jc w:val="both"/>
        <w:rPr>
          <w:ins w:id="35480" w:author="Ritu Kamra" w:date="2021-09-27T19:49:00Z"/>
          <w:rFonts w:ascii="Arial" w:eastAsia="Arial" w:hAnsi="Arial" w:cs="Arial"/>
          <w:sz w:val="14"/>
          <w:szCs w:val="14"/>
        </w:rPr>
        <w:sectPr w:rsidR="001C296B"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1" w:space="708"/>
          <w:docGrid w:linePitch="360"/>
          <w:sectPrChange w:id="35481" w:author="Hardik Malhotra" w:date="2021-09-30T12:48:00Z">
            <w:sectPr w:rsidR="001C296B" w:rsidSect="00AF4AFC">
              <w:pgMar w:top="1134" w:right="836" w:bottom="630" w:left="900" w:header="708" w:footer="708" w:gutter="0"/>
              <w:cols w:num="2"/>
            </w:sectPr>
          </w:sectPrChange>
        </w:sectPr>
      </w:pPr>
    </w:p>
    <w:p w14:paraId="66A2AC6A" w14:textId="1D8DC99D" w:rsidR="00A831FE" w:rsidRDefault="00A831FE" w:rsidP="003B5581">
      <w:pPr>
        <w:tabs>
          <w:tab w:val="left" w:pos="1290"/>
        </w:tabs>
        <w:spacing w:line="360" w:lineRule="auto"/>
        <w:jc w:val="both"/>
        <w:rPr>
          <w:ins w:id="35482" w:author="Ritu Kamra" w:date="2021-09-27T14:53:00Z"/>
          <w:rFonts w:ascii="Arial" w:eastAsia="Arial" w:hAnsi="Arial" w:cs="Arial"/>
          <w:sz w:val="14"/>
          <w:szCs w:val="14"/>
        </w:rPr>
      </w:pPr>
    </w:p>
    <w:p w14:paraId="72A198CF" w14:textId="3CC446CE" w:rsidR="00A831FE" w:rsidRPr="00A831FE" w:rsidRDefault="00A831FE">
      <w:pPr>
        <w:tabs>
          <w:tab w:val="left" w:pos="1290"/>
        </w:tabs>
        <w:spacing w:line="360" w:lineRule="auto"/>
        <w:jc w:val="both"/>
        <w:rPr>
          <w:rFonts w:ascii="Arial" w:eastAsia="Arial" w:hAnsi="Arial" w:cs="Arial"/>
          <w:sz w:val="24"/>
          <w:szCs w:val="24"/>
        </w:rPr>
      </w:pPr>
    </w:p>
    <w:sectPr w:rsidR="00A831FE" w:rsidRPr="00A831FE"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Change w:id="35483" w:author="Hardik Malhotra" w:date="2021-09-30T12:48:00Z">
        <w:sectPr w:rsidR="00A831FE" w:rsidRPr="00A831FE" w:rsidSect="00AF4AFC">
          <w:pgMar w:top="1134" w:right="836" w:bottom="630" w:left="900" w:header="708" w:footer="708" w:gutter="0"/>
        </w:sectPr>
      </w:sectPrChang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07A22A" w14:textId="77777777" w:rsidR="00401F79" w:rsidRDefault="00401F79" w:rsidP="008D05CC">
      <w:pPr>
        <w:spacing w:after="0" w:line="240" w:lineRule="auto"/>
      </w:pPr>
      <w:r>
        <w:separator/>
      </w:r>
    </w:p>
  </w:endnote>
  <w:endnote w:type="continuationSeparator" w:id="0">
    <w:p w14:paraId="494988B4" w14:textId="77777777" w:rsidR="00401F79" w:rsidRDefault="00401F79" w:rsidP="008D05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Barlow">
    <w:charset w:val="00"/>
    <w:family w:val="auto"/>
    <w:pitch w:val="variable"/>
    <w:sig w:usb0="20000007" w:usb1="00000000" w:usb2="00000000" w:usb3="00000000" w:csb0="00000193" w:csb1="00000000"/>
  </w:font>
  <w:font w:name="Montserrat">
    <w:charset w:val="00"/>
    <w:family w:val="auto"/>
    <w:pitch w:val="variable"/>
    <w:sig w:usb0="2000020F" w:usb1="00000003" w:usb2="00000000" w:usb3="00000000" w:csb0="00000197" w:csb1="00000000"/>
  </w:font>
  <w:font w:name="Lato">
    <w:charset w:val="00"/>
    <w:family w:val="swiss"/>
    <w:pitch w:val="variable"/>
    <w:sig w:usb0="E10002FF" w:usb1="5000ECFF" w:usb2="00000021"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2BC544" w14:textId="77777777" w:rsidR="00401F79" w:rsidRDefault="00401F79" w:rsidP="008D05CC">
      <w:pPr>
        <w:spacing w:after="0" w:line="240" w:lineRule="auto"/>
      </w:pPr>
      <w:r>
        <w:separator/>
      </w:r>
    </w:p>
  </w:footnote>
  <w:footnote w:type="continuationSeparator" w:id="0">
    <w:p w14:paraId="322CDC48" w14:textId="77777777" w:rsidR="00401F79" w:rsidRDefault="00401F79" w:rsidP="008D05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8EE23" w14:textId="11F184BB" w:rsidR="008D05CC" w:rsidRDefault="0034246F">
    <w:pPr>
      <w:pStyle w:val="Header"/>
    </w:pPr>
    <w:ins w:id="1270" w:author="Dilip Kumar" w:date="2021-09-25T12:47:00Z">
      <w:r>
        <w:rPr>
          <w:noProof/>
        </w:rPr>
        <w:drawing>
          <wp:anchor distT="0" distB="0" distL="114300" distR="114300" simplePos="0" relativeHeight="251658240" behindDoc="1" locked="0" layoutInCell="1" allowOverlap="1" wp14:anchorId="35FD6872" wp14:editId="535F06E6">
            <wp:simplePos x="0" y="0"/>
            <wp:positionH relativeFrom="page">
              <wp:posOffset>0</wp:posOffset>
            </wp:positionH>
            <wp:positionV relativeFrom="paragraph">
              <wp:posOffset>-509905</wp:posOffset>
            </wp:positionV>
            <wp:extent cx="7534275" cy="10718618"/>
            <wp:effectExtent l="0" t="0" r="0" b="6985"/>
            <wp:wrapNone/>
            <wp:docPr id="2095" name="Picture 209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 engineering drawing&#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34275" cy="10718618"/>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008D05CC">
      <w:t xml:space="preserve">                                                                                                                                                                                                                                </w:t>
    </w:r>
    <w:r w:rsidR="008D05CC" w:rsidRPr="00CA025E">
      <w:rPr>
        <w:noProof/>
      </w:rPr>
      <w:drawing>
        <wp:inline distT="0" distB="0" distL="0" distR="0" wp14:anchorId="549E6418" wp14:editId="031E713E">
          <wp:extent cx="1938740" cy="481771"/>
          <wp:effectExtent l="0" t="0" r="4445" b="0"/>
          <wp:docPr id="2096" name="Picture 2096" descr="A picture containing food&#10;&#10;Description automatically generated">
            <a:extLst xmlns:a="http://schemas.openxmlformats.org/drawingml/2006/main">
              <a:ext uri="{FF2B5EF4-FFF2-40B4-BE49-F238E27FC236}">
                <a16:creationId xmlns:a16="http://schemas.microsoft.com/office/drawing/2014/main" id="{C389C2F3-3A7C-4677-AE60-D60724A54F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food&#10;&#10;Description automatically generated">
                    <a:extLst>
                      <a:ext uri="{FF2B5EF4-FFF2-40B4-BE49-F238E27FC236}">
                        <a16:creationId xmlns:a16="http://schemas.microsoft.com/office/drawing/2014/main" id="{C389C2F3-3A7C-4677-AE60-D60724A54FAC}"/>
                      </a:ext>
                    </a:extLst>
                  </pic:cNvPr>
                  <pic:cNvPicPr>
                    <a:picLocks noChangeAspect="1"/>
                  </pic:cNvPicPr>
                </pic:nvPicPr>
                <pic:blipFill>
                  <a:blip r:embed="rId2" cstate="print">
                    <a:extLst>
                      <a:ext uri="{28A0092B-C50C-407E-A947-70E740481C1C}">
                        <a14:useLocalDpi xmlns:a14="http://schemas.microsoft.com/office/drawing/2010/main" val="0"/>
                      </a:ext>
                    </a:extLst>
                  </a:blip>
                  <a:stretch>
                    <a:fillRect/>
                  </a:stretch>
                </pic:blipFill>
                <pic:spPr>
                  <a:xfrm>
                    <a:off x="0" y="0"/>
                    <a:ext cx="1980924" cy="49225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94AC5"/>
    <w:multiLevelType w:val="multilevel"/>
    <w:tmpl w:val="5D2AA0F6"/>
    <w:lvl w:ilvl="0">
      <w:start w:val="1"/>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E8255BF"/>
    <w:multiLevelType w:val="hybridMultilevel"/>
    <w:tmpl w:val="741E17D2"/>
    <w:lvl w:ilvl="0" w:tplc="2F8C6C52">
      <w:start w:val="1"/>
      <w:numFmt w:val="bullet"/>
      <w:lvlText w:val=""/>
      <w:lvlJc w:val="left"/>
      <w:pPr>
        <w:tabs>
          <w:tab w:val="num" w:pos="720"/>
        </w:tabs>
        <w:ind w:left="720" w:hanging="360"/>
      </w:pPr>
      <w:rPr>
        <w:rFonts w:ascii="Wingdings" w:hAnsi="Wingdings" w:hint="default"/>
      </w:rPr>
    </w:lvl>
    <w:lvl w:ilvl="1" w:tplc="0DE2F598" w:tentative="1">
      <w:start w:val="1"/>
      <w:numFmt w:val="bullet"/>
      <w:lvlText w:val=""/>
      <w:lvlJc w:val="left"/>
      <w:pPr>
        <w:tabs>
          <w:tab w:val="num" w:pos="1440"/>
        </w:tabs>
        <w:ind w:left="1440" w:hanging="360"/>
      </w:pPr>
      <w:rPr>
        <w:rFonts w:ascii="Wingdings" w:hAnsi="Wingdings" w:hint="default"/>
      </w:rPr>
    </w:lvl>
    <w:lvl w:ilvl="2" w:tplc="5EDA5780" w:tentative="1">
      <w:start w:val="1"/>
      <w:numFmt w:val="bullet"/>
      <w:lvlText w:val=""/>
      <w:lvlJc w:val="left"/>
      <w:pPr>
        <w:tabs>
          <w:tab w:val="num" w:pos="2160"/>
        </w:tabs>
        <w:ind w:left="2160" w:hanging="360"/>
      </w:pPr>
      <w:rPr>
        <w:rFonts w:ascii="Wingdings" w:hAnsi="Wingdings" w:hint="default"/>
      </w:rPr>
    </w:lvl>
    <w:lvl w:ilvl="3" w:tplc="4F1448CC" w:tentative="1">
      <w:start w:val="1"/>
      <w:numFmt w:val="bullet"/>
      <w:lvlText w:val=""/>
      <w:lvlJc w:val="left"/>
      <w:pPr>
        <w:tabs>
          <w:tab w:val="num" w:pos="2880"/>
        </w:tabs>
        <w:ind w:left="2880" w:hanging="360"/>
      </w:pPr>
      <w:rPr>
        <w:rFonts w:ascii="Wingdings" w:hAnsi="Wingdings" w:hint="default"/>
      </w:rPr>
    </w:lvl>
    <w:lvl w:ilvl="4" w:tplc="3E525DC4" w:tentative="1">
      <w:start w:val="1"/>
      <w:numFmt w:val="bullet"/>
      <w:lvlText w:val=""/>
      <w:lvlJc w:val="left"/>
      <w:pPr>
        <w:tabs>
          <w:tab w:val="num" w:pos="3600"/>
        </w:tabs>
        <w:ind w:left="3600" w:hanging="360"/>
      </w:pPr>
      <w:rPr>
        <w:rFonts w:ascii="Wingdings" w:hAnsi="Wingdings" w:hint="default"/>
      </w:rPr>
    </w:lvl>
    <w:lvl w:ilvl="5" w:tplc="ABC64424" w:tentative="1">
      <w:start w:val="1"/>
      <w:numFmt w:val="bullet"/>
      <w:lvlText w:val=""/>
      <w:lvlJc w:val="left"/>
      <w:pPr>
        <w:tabs>
          <w:tab w:val="num" w:pos="4320"/>
        </w:tabs>
        <w:ind w:left="4320" w:hanging="360"/>
      </w:pPr>
      <w:rPr>
        <w:rFonts w:ascii="Wingdings" w:hAnsi="Wingdings" w:hint="default"/>
      </w:rPr>
    </w:lvl>
    <w:lvl w:ilvl="6" w:tplc="896097D0" w:tentative="1">
      <w:start w:val="1"/>
      <w:numFmt w:val="bullet"/>
      <w:lvlText w:val=""/>
      <w:lvlJc w:val="left"/>
      <w:pPr>
        <w:tabs>
          <w:tab w:val="num" w:pos="5040"/>
        </w:tabs>
        <w:ind w:left="5040" w:hanging="360"/>
      </w:pPr>
      <w:rPr>
        <w:rFonts w:ascii="Wingdings" w:hAnsi="Wingdings" w:hint="default"/>
      </w:rPr>
    </w:lvl>
    <w:lvl w:ilvl="7" w:tplc="76040FB2" w:tentative="1">
      <w:start w:val="1"/>
      <w:numFmt w:val="bullet"/>
      <w:lvlText w:val=""/>
      <w:lvlJc w:val="left"/>
      <w:pPr>
        <w:tabs>
          <w:tab w:val="num" w:pos="5760"/>
        </w:tabs>
        <w:ind w:left="5760" w:hanging="360"/>
      </w:pPr>
      <w:rPr>
        <w:rFonts w:ascii="Wingdings" w:hAnsi="Wingdings" w:hint="default"/>
      </w:rPr>
    </w:lvl>
    <w:lvl w:ilvl="8" w:tplc="A25C348E"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25E5559"/>
    <w:multiLevelType w:val="hybridMultilevel"/>
    <w:tmpl w:val="E8F48CA6"/>
    <w:lvl w:ilvl="0" w:tplc="2F46D812">
      <w:start w:val="1"/>
      <w:numFmt w:val="bullet"/>
      <w:lvlText w:val="•"/>
      <w:lvlJc w:val="left"/>
      <w:pPr>
        <w:tabs>
          <w:tab w:val="num" w:pos="720"/>
        </w:tabs>
        <w:ind w:left="720" w:hanging="360"/>
      </w:pPr>
      <w:rPr>
        <w:rFonts w:ascii="Arial" w:hAnsi="Arial" w:hint="default"/>
      </w:rPr>
    </w:lvl>
    <w:lvl w:ilvl="1" w:tplc="AC7CC76C" w:tentative="1">
      <w:start w:val="1"/>
      <w:numFmt w:val="bullet"/>
      <w:lvlText w:val="•"/>
      <w:lvlJc w:val="left"/>
      <w:pPr>
        <w:tabs>
          <w:tab w:val="num" w:pos="1440"/>
        </w:tabs>
        <w:ind w:left="1440" w:hanging="360"/>
      </w:pPr>
      <w:rPr>
        <w:rFonts w:ascii="Arial" w:hAnsi="Arial" w:hint="default"/>
      </w:rPr>
    </w:lvl>
    <w:lvl w:ilvl="2" w:tplc="248EE878" w:tentative="1">
      <w:start w:val="1"/>
      <w:numFmt w:val="bullet"/>
      <w:lvlText w:val="•"/>
      <w:lvlJc w:val="left"/>
      <w:pPr>
        <w:tabs>
          <w:tab w:val="num" w:pos="2160"/>
        </w:tabs>
        <w:ind w:left="2160" w:hanging="360"/>
      </w:pPr>
      <w:rPr>
        <w:rFonts w:ascii="Arial" w:hAnsi="Arial" w:hint="default"/>
      </w:rPr>
    </w:lvl>
    <w:lvl w:ilvl="3" w:tplc="F6AE1630" w:tentative="1">
      <w:start w:val="1"/>
      <w:numFmt w:val="bullet"/>
      <w:lvlText w:val="•"/>
      <w:lvlJc w:val="left"/>
      <w:pPr>
        <w:tabs>
          <w:tab w:val="num" w:pos="2880"/>
        </w:tabs>
        <w:ind w:left="2880" w:hanging="360"/>
      </w:pPr>
      <w:rPr>
        <w:rFonts w:ascii="Arial" w:hAnsi="Arial" w:hint="default"/>
      </w:rPr>
    </w:lvl>
    <w:lvl w:ilvl="4" w:tplc="7A56D094" w:tentative="1">
      <w:start w:val="1"/>
      <w:numFmt w:val="bullet"/>
      <w:lvlText w:val="•"/>
      <w:lvlJc w:val="left"/>
      <w:pPr>
        <w:tabs>
          <w:tab w:val="num" w:pos="3600"/>
        </w:tabs>
        <w:ind w:left="3600" w:hanging="360"/>
      </w:pPr>
      <w:rPr>
        <w:rFonts w:ascii="Arial" w:hAnsi="Arial" w:hint="default"/>
      </w:rPr>
    </w:lvl>
    <w:lvl w:ilvl="5" w:tplc="790AE7B2" w:tentative="1">
      <w:start w:val="1"/>
      <w:numFmt w:val="bullet"/>
      <w:lvlText w:val="•"/>
      <w:lvlJc w:val="left"/>
      <w:pPr>
        <w:tabs>
          <w:tab w:val="num" w:pos="4320"/>
        </w:tabs>
        <w:ind w:left="4320" w:hanging="360"/>
      </w:pPr>
      <w:rPr>
        <w:rFonts w:ascii="Arial" w:hAnsi="Arial" w:hint="default"/>
      </w:rPr>
    </w:lvl>
    <w:lvl w:ilvl="6" w:tplc="4E48AEE2" w:tentative="1">
      <w:start w:val="1"/>
      <w:numFmt w:val="bullet"/>
      <w:lvlText w:val="•"/>
      <w:lvlJc w:val="left"/>
      <w:pPr>
        <w:tabs>
          <w:tab w:val="num" w:pos="5040"/>
        </w:tabs>
        <w:ind w:left="5040" w:hanging="360"/>
      </w:pPr>
      <w:rPr>
        <w:rFonts w:ascii="Arial" w:hAnsi="Arial" w:hint="default"/>
      </w:rPr>
    </w:lvl>
    <w:lvl w:ilvl="7" w:tplc="BD0045DC" w:tentative="1">
      <w:start w:val="1"/>
      <w:numFmt w:val="bullet"/>
      <w:lvlText w:val="•"/>
      <w:lvlJc w:val="left"/>
      <w:pPr>
        <w:tabs>
          <w:tab w:val="num" w:pos="5760"/>
        </w:tabs>
        <w:ind w:left="5760" w:hanging="360"/>
      </w:pPr>
      <w:rPr>
        <w:rFonts w:ascii="Arial" w:hAnsi="Arial" w:hint="default"/>
      </w:rPr>
    </w:lvl>
    <w:lvl w:ilvl="8" w:tplc="9752C33A"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29C10ED"/>
    <w:multiLevelType w:val="hybridMultilevel"/>
    <w:tmpl w:val="017068A8"/>
    <w:lvl w:ilvl="0" w:tplc="71D2E638">
      <w:start w:val="1"/>
      <w:numFmt w:val="bullet"/>
      <w:lvlText w:val="•"/>
      <w:lvlJc w:val="left"/>
      <w:pPr>
        <w:tabs>
          <w:tab w:val="num" w:pos="720"/>
        </w:tabs>
        <w:ind w:left="720" w:hanging="360"/>
      </w:pPr>
      <w:rPr>
        <w:rFonts w:ascii="Arial" w:hAnsi="Arial" w:hint="default"/>
      </w:rPr>
    </w:lvl>
    <w:lvl w:ilvl="1" w:tplc="AFBE8CF6" w:tentative="1">
      <w:start w:val="1"/>
      <w:numFmt w:val="bullet"/>
      <w:lvlText w:val="•"/>
      <w:lvlJc w:val="left"/>
      <w:pPr>
        <w:tabs>
          <w:tab w:val="num" w:pos="1440"/>
        </w:tabs>
        <w:ind w:left="1440" w:hanging="360"/>
      </w:pPr>
      <w:rPr>
        <w:rFonts w:ascii="Arial" w:hAnsi="Arial" w:hint="default"/>
      </w:rPr>
    </w:lvl>
    <w:lvl w:ilvl="2" w:tplc="50BE14B2" w:tentative="1">
      <w:start w:val="1"/>
      <w:numFmt w:val="bullet"/>
      <w:lvlText w:val="•"/>
      <w:lvlJc w:val="left"/>
      <w:pPr>
        <w:tabs>
          <w:tab w:val="num" w:pos="2160"/>
        </w:tabs>
        <w:ind w:left="2160" w:hanging="360"/>
      </w:pPr>
      <w:rPr>
        <w:rFonts w:ascii="Arial" w:hAnsi="Arial" w:hint="default"/>
      </w:rPr>
    </w:lvl>
    <w:lvl w:ilvl="3" w:tplc="6F464BF6" w:tentative="1">
      <w:start w:val="1"/>
      <w:numFmt w:val="bullet"/>
      <w:lvlText w:val="•"/>
      <w:lvlJc w:val="left"/>
      <w:pPr>
        <w:tabs>
          <w:tab w:val="num" w:pos="2880"/>
        </w:tabs>
        <w:ind w:left="2880" w:hanging="360"/>
      </w:pPr>
      <w:rPr>
        <w:rFonts w:ascii="Arial" w:hAnsi="Arial" w:hint="default"/>
      </w:rPr>
    </w:lvl>
    <w:lvl w:ilvl="4" w:tplc="76041866" w:tentative="1">
      <w:start w:val="1"/>
      <w:numFmt w:val="bullet"/>
      <w:lvlText w:val="•"/>
      <w:lvlJc w:val="left"/>
      <w:pPr>
        <w:tabs>
          <w:tab w:val="num" w:pos="3600"/>
        </w:tabs>
        <w:ind w:left="3600" w:hanging="360"/>
      </w:pPr>
      <w:rPr>
        <w:rFonts w:ascii="Arial" w:hAnsi="Arial" w:hint="default"/>
      </w:rPr>
    </w:lvl>
    <w:lvl w:ilvl="5" w:tplc="88221C6E" w:tentative="1">
      <w:start w:val="1"/>
      <w:numFmt w:val="bullet"/>
      <w:lvlText w:val="•"/>
      <w:lvlJc w:val="left"/>
      <w:pPr>
        <w:tabs>
          <w:tab w:val="num" w:pos="4320"/>
        </w:tabs>
        <w:ind w:left="4320" w:hanging="360"/>
      </w:pPr>
      <w:rPr>
        <w:rFonts w:ascii="Arial" w:hAnsi="Arial" w:hint="default"/>
      </w:rPr>
    </w:lvl>
    <w:lvl w:ilvl="6" w:tplc="F16A2CAC" w:tentative="1">
      <w:start w:val="1"/>
      <w:numFmt w:val="bullet"/>
      <w:lvlText w:val="•"/>
      <w:lvlJc w:val="left"/>
      <w:pPr>
        <w:tabs>
          <w:tab w:val="num" w:pos="5040"/>
        </w:tabs>
        <w:ind w:left="5040" w:hanging="360"/>
      </w:pPr>
      <w:rPr>
        <w:rFonts w:ascii="Arial" w:hAnsi="Arial" w:hint="default"/>
      </w:rPr>
    </w:lvl>
    <w:lvl w:ilvl="7" w:tplc="3E548F00" w:tentative="1">
      <w:start w:val="1"/>
      <w:numFmt w:val="bullet"/>
      <w:lvlText w:val="•"/>
      <w:lvlJc w:val="left"/>
      <w:pPr>
        <w:tabs>
          <w:tab w:val="num" w:pos="5760"/>
        </w:tabs>
        <w:ind w:left="5760" w:hanging="360"/>
      </w:pPr>
      <w:rPr>
        <w:rFonts w:ascii="Arial" w:hAnsi="Arial" w:hint="default"/>
      </w:rPr>
    </w:lvl>
    <w:lvl w:ilvl="8" w:tplc="9F90088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0161BC0"/>
    <w:multiLevelType w:val="hybridMultilevel"/>
    <w:tmpl w:val="8C7E2BA2"/>
    <w:lvl w:ilvl="0" w:tplc="45565A8C">
      <w:start w:val="1"/>
      <w:numFmt w:val="bullet"/>
      <w:lvlText w:val="•"/>
      <w:lvlJc w:val="left"/>
      <w:pPr>
        <w:tabs>
          <w:tab w:val="num" w:pos="720"/>
        </w:tabs>
        <w:ind w:left="720" w:hanging="360"/>
      </w:pPr>
      <w:rPr>
        <w:rFonts w:ascii="Arial" w:hAnsi="Arial" w:hint="default"/>
      </w:rPr>
    </w:lvl>
    <w:lvl w:ilvl="1" w:tplc="040CA4AC" w:tentative="1">
      <w:start w:val="1"/>
      <w:numFmt w:val="bullet"/>
      <w:lvlText w:val="•"/>
      <w:lvlJc w:val="left"/>
      <w:pPr>
        <w:tabs>
          <w:tab w:val="num" w:pos="1440"/>
        </w:tabs>
        <w:ind w:left="1440" w:hanging="360"/>
      </w:pPr>
      <w:rPr>
        <w:rFonts w:ascii="Arial" w:hAnsi="Arial" w:hint="default"/>
      </w:rPr>
    </w:lvl>
    <w:lvl w:ilvl="2" w:tplc="EF2E4204" w:tentative="1">
      <w:start w:val="1"/>
      <w:numFmt w:val="bullet"/>
      <w:lvlText w:val="•"/>
      <w:lvlJc w:val="left"/>
      <w:pPr>
        <w:tabs>
          <w:tab w:val="num" w:pos="2160"/>
        </w:tabs>
        <w:ind w:left="2160" w:hanging="360"/>
      </w:pPr>
      <w:rPr>
        <w:rFonts w:ascii="Arial" w:hAnsi="Arial" w:hint="default"/>
      </w:rPr>
    </w:lvl>
    <w:lvl w:ilvl="3" w:tplc="ECA04FB2" w:tentative="1">
      <w:start w:val="1"/>
      <w:numFmt w:val="bullet"/>
      <w:lvlText w:val="•"/>
      <w:lvlJc w:val="left"/>
      <w:pPr>
        <w:tabs>
          <w:tab w:val="num" w:pos="2880"/>
        </w:tabs>
        <w:ind w:left="2880" w:hanging="360"/>
      </w:pPr>
      <w:rPr>
        <w:rFonts w:ascii="Arial" w:hAnsi="Arial" w:hint="default"/>
      </w:rPr>
    </w:lvl>
    <w:lvl w:ilvl="4" w:tplc="EC9E1EFA" w:tentative="1">
      <w:start w:val="1"/>
      <w:numFmt w:val="bullet"/>
      <w:lvlText w:val="•"/>
      <w:lvlJc w:val="left"/>
      <w:pPr>
        <w:tabs>
          <w:tab w:val="num" w:pos="3600"/>
        </w:tabs>
        <w:ind w:left="3600" w:hanging="360"/>
      </w:pPr>
      <w:rPr>
        <w:rFonts w:ascii="Arial" w:hAnsi="Arial" w:hint="default"/>
      </w:rPr>
    </w:lvl>
    <w:lvl w:ilvl="5" w:tplc="AE2C5564" w:tentative="1">
      <w:start w:val="1"/>
      <w:numFmt w:val="bullet"/>
      <w:lvlText w:val="•"/>
      <w:lvlJc w:val="left"/>
      <w:pPr>
        <w:tabs>
          <w:tab w:val="num" w:pos="4320"/>
        </w:tabs>
        <w:ind w:left="4320" w:hanging="360"/>
      </w:pPr>
      <w:rPr>
        <w:rFonts w:ascii="Arial" w:hAnsi="Arial" w:hint="default"/>
      </w:rPr>
    </w:lvl>
    <w:lvl w:ilvl="6" w:tplc="3AB82194" w:tentative="1">
      <w:start w:val="1"/>
      <w:numFmt w:val="bullet"/>
      <w:lvlText w:val="•"/>
      <w:lvlJc w:val="left"/>
      <w:pPr>
        <w:tabs>
          <w:tab w:val="num" w:pos="5040"/>
        </w:tabs>
        <w:ind w:left="5040" w:hanging="360"/>
      </w:pPr>
      <w:rPr>
        <w:rFonts w:ascii="Arial" w:hAnsi="Arial" w:hint="default"/>
      </w:rPr>
    </w:lvl>
    <w:lvl w:ilvl="7" w:tplc="99E68DEE" w:tentative="1">
      <w:start w:val="1"/>
      <w:numFmt w:val="bullet"/>
      <w:lvlText w:val="•"/>
      <w:lvlJc w:val="left"/>
      <w:pPr>
        <w:tabs>
          <w:tab w:val="num" w:pos="5760"/>
        </w:tabs>
        <w:ind w:left="5760" w:hanging="360"/>
      </w:pPr>
      <w:rPr>
        <w:rFonts w:ascii="Arial" w:hAnsi="Arial" w:hint="default"/>
      </w:rPr>
    </w:lvl>
    <w:lvl w:ilvl="8" w:tplc="4BB6ECA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0D36B76"/>
    <w:multiLevelType w:val="hybridMultilevel"/>
    <w:tmpl w:val="9B78EB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5E62058"/>
    <w:multiLevelType w:val="hybridMultilevel"/>
    <w:tmpl w:val="0B02B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AD3FAF"/>
    <w:multiLevelType w:val="hybridMultilevel"/>
    <w:tmpl w:val="CE3A09EE"/>
    <w:lvl w:ilvl="0" w:tplc="5C1C1600">
      <w:start w:val="1"/>
      <w:numFmt w:val="bullet"/>
      <w:lvlText w:val="•"/>
      <w:lvlJc w:val="left"/>
      <w:pPr>
        <w:tabs>
          <w:tab w:val="num" w:pos="720"/>
        </w:tabs>
        <w:ind w:left="720" w:hanging="360"/>
      </w:pPr>
      <w:rPr>
        <w:rFonts w:ascii="Arial" w:hAnsi="Arial" w:hint="default"/>
      </w:rPr>
    </w:lvl>
    <w:lvl w:ilvl="1" w:tplc="6C7C3A9C" w:tentative="1">
      <w:start w:val="1"/>
      <w:numFmt w:val="bullet"/>
      <w:lvlText w:val="•"/>
      <w:lvlJc w:val="left"/>
      <w:pPr>
        <w:tabs>
          <w:tab w:val="num" w:pos="1440"/>
        </w:tabs>
        <w:ind w:left="1440" w:hanging="360"/>
      </w:pPr>
      <w:rPr>
        <w:rFonts w:ascii="Arial" w:hAnsi="Arial" w:hint="default"/>
      </w:rPr>
    </w:lvl>
    <w:lvl w:ilvl="2" w:tplc="049AD45C" w:tentative="1">
      <w:start w:val="1"/>
      <w:numFmt w:val="bullet"/>
      <w:lvlText w:val="•"/>
      <w:lvlJc w:val="left"/>
      <w:pPr>
        <w:tabs>
          <w:tab w:val="num" w:pos="2160"/>
        </w:tabs>
        <w:ind w:left="2160" w:hanging="360"/>
      </w:pPr>
      <w:rPr>
        <w:rFonts w:ascii="Arial" w:hAnsi="Arial" w:hint="default"/>
      </w:rPr>
    </w:lvl>
    <w:lvl w:ilvl="3" w:tplc="8AB0F1EC" w:tentative="1">
      <w:start w:val="1"/>
      <w:numFmt w:val="bullet"/>
      <w:lvlText w:val="•"/>
      <w:lvlJc w:val="left"/>
      <w:pPr>
        <w:tabs>
          <w:tab w:val="num" w:pos="2880"/>
        </w:tabs>
        <w:ind w:left="2880" w:hanging="360"/>
      </w:pPr>
      <w:rPr>
        <w:rFonts w:ascii="Arial" w:hAnsi="Arial" w:hint="default"/>
      </w:rPr>
    </w:lvl>
    <w:lvl w:ilvl="4" w:tplc="A3AEBB64" w:tentative="1">
      <w:start w:val="1"/>
      <w:numFmt w:val="bullet"/>
      <w:lvlText w:val="•"/>
      <w:lvlJc w:val="left"/>
      <w:pPr>
        <w:tabs>
          <w:tab w:val="num" w:pos="3600"/>
        </w:tabs>
        <w:ind w:left="3600" w:hanging="360"/>
      </w:pPr>
      <w:rPr>
        <w:rFonts w:ascii="Arial" w:hAnsi="Arial" w:hint="default"/>
      </w:rPr>
    </w:lvl>
    <w:lvl w:ilvl="5" w:tplc="6988E3F4" w:tentative="1">
      <w:start w:val="1"/>
      <w:numFmt w:val="bullet"/>
      <w:lvlText w:val="•"/>
      <w:lvlJc w:val="left"/>
      <w:pPr>
        <w:tabs>
          <w:tab w:val="num" w:pos="4320"/>
        </w:tabs>
        <w:ind w:left="4320" w:hanging="360"/>
      </w:pPr>
      <w:rPr>
        <w:rFonts w:ascii="Arial" w:hAnsi="Arial" w:hint="default"/>
      </w:rPr>
    </w:lvl>
    <w:lvl w:ilvl="6" w:tplc="BB86AB8A" w:tentative="1">
      <w:start w:val="1"/>
      <w:numFmt w:val="bullet"/>
      <w:lvlText w:val="•"/>
      <w:lvlJc w:val="left"/>
      <w:pPr>
        <w:tabs>
          <w:tab w:val="num" w:pos="5040"/>
        </w:tabs>
        <w:ind w:left="5040" w:hanging="360"/>
      </w:pPr>
      <w:rPr>
        <w:rFonts w:ascii="Arial" w:hAnsi="Arial" w:hint="default"/>
      </w:rPr>
    </w:lvl>
    <w:lvl w:ilvl="7" w:tplc="6EF4074C" w:tentative="1">
      <w:start w:val="1"/>
      <w:numFmt w:val="bullet"/>
      <w:lvlText w:val="•"/>
      <w:lvlJc w:val="left"/>
      <w:pPr>
        <w:tabs>
          <w:tab w:val="num" w:pos="5760"/>
        </w:tabs>
        <w:ind w:left="5760" w:hanging="360"/>
      </w:pPr>
      <w:rPr>
        <w:rFonts w:ascii="Arial" w:hAnsi="Arial" w:hint="default"/>
      </w:rPr>
    </w:lvl>
    <w:lvl w:ilvl="8" w:tplc="4DECEDA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BDF37B2"/>
    <w:multiLevelType w:val="hybridMultilevel"/>
    <w:tmpl w:val="A80C7A92"/>
    <w:lvl w:ilvl="0" w:tplc="B27259B4">
      <w:start w:val="1"/>
      <w:numFmt w:val="bullet"/>
      <w:lvlText w:val="•"/>
      <w:lvlJc w:val="left"/>
      <w:pPr>
        <w:tabs>
          <w:tab w:val="num" w:pos="720"/>
        </w:tabs>
        <w:ind w:left="720" w:hanging="360"/>
      </w:pPr>
      <w:rPr>
        <w:rFonts w:ascii="Arial" w:hAnsi="Arial" w:hint="default"/>
      </w:rPr>
    </w:lvl>
    <w:lvl w:ilvl="1" w:tplc="C55019C2" w:tentative="1">
      <w:start w:val="1"/>
      <w:numFmt w:val="bullet"/>
      <w:lvlText w:val="•"/>
      <w:lvlJc w:val="left"/>
      <w:pPr>
        <w:tabs>
          <w:tab w:val="num" w:pos="1440"/>
        </w:tabs>
        <w:ind w:left="1440" w:hanging="360"/>
      </w:pPr>
      <w:rPr>
        <w:rFonts w:ascii="Arial" w:hAnsi="Arial" w:hint="default"/>
      </w:rPr>
    </w:lvl>
    <w:lvl w:ilvl="2" w:tplc="78C0D6BC" w:tentative="1">
      <w:start w:val="1"/>
      <w:numFmt w:val="bullet"/>
      <w:lvlText w:val="•"/>
      <w:lvlJc w:val="left"/>
      <w:pPr>
        <w:tabs>
          <w:tab w:val="num" w:pos="2160"/>
        </w:tabs>
        <w:ind w:left="2160" w:hanging="360"/>
      </w:pPr>
      <w:rPr>
        <w:rFonts w:ascii="Arial" w:hAnsi="Arial" w:hint="default"/>
      </w:rPr>
    </w:lvl>
    <w:lvl w:ilvl="3" w:tplc="7484766A" w:tentative="1">
      <w:start w:val="1"/>
      <w:numFmt w:val="bullet"/>
      <w:lvlText w:val="•"/>
      <w:lvlJc w:val="left"/>
      <w:pPr>
        <w:tabs>
          <w:tab w:val="num" w:pos="2880"/>
        </w:tabs>
        <w:ind w:left="2880" w:hanging="360"/>
      </w:pPr>
      <w:rPr>
        <w:rFonts w:ascii="Arial" w:hAnsi="Arial" w:hint="default"/>
      </w:rPr>
    </w:lvl>
    <w:lvl w:ilvl="4" w:tplc="2A4E4750" w:tentative="1">
      <w:start w:val="1"/>
      <w:numFmt w:val="bullet"/>
      <w:lvlText w:val="•"/>
      <w:lvlJc w:val="left"/>
      <w:pPr>
        <w:tabs>
          <w:tab w:val="num" w:pos="3600"/>
        </w:tabs>
        <w:ind w:left="3600" w:hanging="360"/>
      </w:pPr>
      <w:rPr>
        <w:rFonts w:ascii="Arial" w:hAnsi="Arial" w:hint="default"/>
      </w:rPr>
    </w:lvl>
    <w:lvl w:ilvl="5" w:tplc="41D87AF8" w:tentative="1">
      <w:start w:val="1"/>
      <w:numFmt w:val="bullet"/>
      <w:lvlText w:val="•"/>
      <w:lvlJc w:val="left"/>
      <w:pPr>
        <w:tabs>
          <w:tab w:val="num" w:pos="4320"/>
        </w:tabs>
        <w:ind w:left="4320" w:hanging="360"/>
      </w:pPr>
      <w:rPr>
        <w:rFonts w:ascii="Arial" w:hAnsi="Arial" w:hint="default"/>
      </w:rPr>
    </w:lvl>
    <w:lvl w:ilvl="6" w:tplc="151ADC24" w:tentative="1">
      <w:start w:val="1"/>
      <w:numFmt w:val="bullet"/>
      <w:lvlText w:val="•"/>
      <w:lvlJc w:val="left"/>
      <w:pPr>
        <w:tabs>
          <w:tab w:val="num" w:pos="5040"/>
        </w:tabs>
        <w:ind w:left="5040" w:hanging="360"/>
      </w:pPr>
      <w:rPr>
        <w:rFonts w:ascii="Arial" w:hAnsi="Arial" w:hint="default"/>
      </w:rPr>
    </w:lvl>
    <w:lvl w:ilvl="7" w:tplc="E16C7B26" w:tentative="1">
      <w:start w:val="1"/>
      <w:numFmt w:val="bullet"/>
      <w:lvlText w:val="•"/>
      <w:lvlJc w:val="left"/>
      <w:pPr>
        <w:tabs>
          <w:tab w:val="num" w:pos="5760"/>
        </w:tabs>
        <w:ind w:left="5760" w:hanging="360"/>
      </w:pPr>
      <w:rPr>
        <w:rFonts w:ascii="Arial" w:hAnsi="Arial" w:hint="default"/>
      </w:rPr>
    </w:lvl>
    <w:lvl w:ilvl="8" w:tplc="D1DEC1A8"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E7320BC"/>
    <w:multiLevelType w:val="hybridMultilevel"/>
    <w:tmpl w:val="20384C3A"/>
    <w:lvl w:ilvl="0" w:tplc="B900B108">
      <w:start w:val="1"/>
      <w:numFmt w:val="bullet"/>
      <w:lvlText w:val="•"/>
      <w:lvlJc w:val="left"/>
      <w:pPr>
        <w:tabs>
          <w:tab w:val="num" w:pos="720"/>
        </w:tabs>
        <w:ind w:left="720" w:hanging="360"/>
      </w:pPr>
      <w:rPr>
        <w:rFonts w:ascii="Arial" w:hAnsi="Arial" w:hint="default"/>
      </w:rPr>
    </w:lvl>
    <w:lvl w:ilvl="1" w:tplc="FD80AD24" w:tentative="1">
      <w:start w:val="1"/>
      <w:numFmt w:val="bullet"/>
      <w:lvlText w:val="•"/>
      <w:lvlJc w:val="left"/>
      <w:pPr>
        <w:tabs>
          <w:tab w:val="num" w:pos="1440"/>
        </w:tabs>
        <w:ind w:left="1440" w:hanging="360"/>
      </w:pPr>
      <w:rPr>
        <w:rFonts w:ascii="Arial" w:hAnsi="Arial" w:hint="default"/>
      </w:rPr>
    </w:lvl>
    <w:lvl w:ilvl="2" w:tplc="F142F20E" w:tentative="1">
      <w:start w:val="1"/>
      <w:numFmt w:val="bullet"/>
      <w:lvlText w:val="•"/>
      <w:lvlJc w:val="left"/>
      <w:pPr>
        <w:tabs>
          <w:tab w:val="num" w:pos="2160"/>
        </w:tabs>
        <w:ind w:left="2160" w:hanging="360"/>
      </w:pPr>
      <w:rPr>
        <w:rFonts w:ascii="Arial" w:hAnsi="Arial" w:hint="default"/>
      </w:rPr>
    </w:lvl>
    <w:lvl w:ilvl="3" w:tplc="986614B6" w:tentative="1">
      <w:start w:val="1"/>
      <w:numFmt w:val="bullet"/>
      <w:lvlText w:val="•"/>
      <w:lvlJc w:val="left"/>
      <w:pPr>
        <w:tabs>
          <w:tab w:val="num" w:pos="2880"/>
        </w:tabs>
        <w:ind w:left="2880" w:hanging="360"/>
      </w:pPr>
      <w:rPr>
        <w:rFonts w:ascii="Arial" w:hAnsi="Arial" w:hint="default"/>
      </w:rPr>
    </w:lvl>
    <w:lvl w:ilvl="4" w:tplc="FDDCAB40" w:tentative="1">
      <w:start w:val="1"/>
      <w:numFmt w:val="bullet"/>
      <w:lvlText w:val="•"/>
      <w:lvlJc w:val="left"/>
      <w:pPr>
        <w:tabs>
          <w:tab w:val="num" w:pos="3600"/>
        </w:tabs>
        <w:ind w:left="3600" w:hanging="360"/>
      </w:pPr>
      <w:rPr>
        <w:rFonts w:ascii="Arial" w:hAnsi="Arial" w:hint="default"/>
      </w:rPr>
    </w:lvl>
    <w:lvl w:ilvl="5" w:tplc="501A900C" w:tentative="1">
      <w:start w:val="1"/>
      <w:numFmt w:val="bullet"/>
      <w:lvlText w:val="•"/>
      <w:lvlJc w:val="left"/>
      <w:pPr>
        <w:tabs>
          <w:tab w:val="num" w:pos="4320"/>
        </w:tabs>
        <w:ind w:left="4320" w:hanging="360"/>
      </w:pPr>
      <w:rPr>
        <w:rFonts w:ascii="Arial" w:hAnsi="Arial" w:hint="default"/>
      </w:rPr>
    </w:lvl>
    <w:lvl w:ilvl="6" w:tplc="800489CC" w:tentative="1">
      <w:start w:val="1"/>
      <w:numFmt w:val="bullet"/>
      <w:lvlText w:val="•"/>
      <w:lvlJc w:val="left"/>
      <w:pPr>
        <w:tabs>
          <w:tab w:val="num" w:pos="5040"/>
        </w:tabs>
        <w:ind w:left="5040" w:hanging="360"/>
      </w:pPr>
      <w:rPr>
        <w:rFonts w:ascii="Arial" w:hAnsi="Arial" w:hint="default"/>
      </w:rPr>
    </w:lvl>
    <w:lvl w:ilvl="7" w:tplc="021EAD5A" w:tentative="1">
      <w:start w:val="1"/>
      <w:numFmt w:val="bullet"/>
      <w:lvlText w:val="•"/>
      <w:lvlJc w:val="left"/>
      <w:pPr>
        <w:tabs>
          <w:tab w:val="num" w:pos="5760"/>
        </w:tabs>
        <w:ind w:left="5760" w:hanging="360"/>
      </w:pPr>
      <w:rPr>
        <w:rFonts w:ascii="Arial" w:hAnsi="Arial" w:hint="default"/>
      </w:rPr>
    </w:lvl>
    <w:lvl w:ilvl="8" w:tplc="0BA05142"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0126072"/>
    <w:multiLevelType w:val="hybridMultilevel"/>
    <w:tmpl w:val="93FCBE1C"/>
    <w:lvl w:ilvl="0" w:tplc="ED06B620">
      <w:start w:val="1"/>
      <w:numFmt w:val="bullet"/>
      <w:lvlText w:val="•"/>
      <w:lvlJc w:val="left"/>
      <w:pPr>
        <w:tabs>
          <w:tab w:val="num" w:pos="720"/>
        </w:tabs>
        <w:ind w:left="720" w:hanging="360"/>
      </w:pPr>
      <w:rPr>
        <w:rFonts w:ascii="Arial" w:hAnsi="Arial" w:hint="default"/>
      </w:rPr>
    </w:lvl>
    <w:lvl w:ilvl="1" w:tplc="5C70AE7E" w:tentative="1">
      <w:start w:val="1"/>
      <w:numFmt w:val="bullet"/>
      <w:lvlText w:val="•"/>
      <w:lvlJc w:val="left"/>
      <w:pPr>
        <w:tabs>
          <w:tab w:val="num" w:pos="1440"/>
        </w:tabs>
        <w:ind w:left="1440" w:hanging="360"/>
      </w:pPr>
      <w:rPr>
        <w:rFonts w:ascii="Arial" w:hAnsi="Arial" w:hint="default"/>
      </w:rPr>
    </w:lvl>
    <w:lvl w:ilvl="2" w:tplc="CAEE9E8E" w:tentative="1">
      <w:start w:val="1"/>
      <w:numFmt w:val="bullet"/>
      <w:lvlText w:val="•"/>
      <w:lvlJc w:val="left"/>
      <w:pPr>
        <w:tabs>
          <w:tab w:val="num" w:pos="2160"/>
        </w:tabs>
        <w:ind w:left="2160" w:hanging="360"/>
      </w:pPr>
      <w:rPr>
        <w:rFonts w:ascii="Arial" w:hAnsi="Arial" w:hint="default"/>
      </w:rPr>
    </w:lvl>
    <w:lvl w:ilvl="3" w:tplc="598CD208" w:tentative="1">
      <w:start w:val="1"/>
      <w:numFmt w:val="bullet"/>
      <w:lvlText w:val="•"/>
      <w:lvlJc w:val="left"/>
      <w:pPr>
        <w:tabs>
          <w:tab w:val="num" w:pos="2880"/>
        </w:tabs>
        <w:ind w:left="2880" w:hanging="360"/>
      </w:pPr>
      <w:rPr>
        <w:rFonts w:ascii="Arial" w:hAnsi="Arial" w:hint="default"/>
      </w:rPr>
    </w:lvl>
    <w:lvl w:ilvl="4" w:tplc="15AE23FC" w:tentative="1">
      <w:start w:val="1"/>
      <w:numFmt w:val="bullet"/>
      <w:lvlText w:val="•"/>
      <w:lvlJc w:val="left"/>
      <w:pPr>
        <w:tabs>
          <w:tab w:val="num" w:pos="3600"/>
        </w:tabs>
        <w:ind w:left="3600" w:hanging="360"/>
      </w:pPr>
      <w:rPr>
        <w:rFonts w:ascii="Arial" w:hAnsi="Arial" w:hint="default"/>
      </w:rPr>
    </w:lvl>
    <w:lvl w:ilvl="5" w:tplc="D696E854" w:tentative="1">
      <w:start w:val="1"/>
      <w:numFmt w:val="bullet"/>
      <w:lvlText w:val="•"/>
      <w:lvlJc w:val="left"/>
      <w:pPr>
        <w:tabs>
          <w:tab w:val="num" w:pos="4320"/>
        </w:tabs>
        <w:ind w:left="4320" w:hanging="360"/>
      </w:pPr>
      <w:rPr>
        <w:rFonts w:ascii="Arial" w:hAnsi="Arial" w:hint="default"/>
      </w:rPr>
    </w:lvl>
    <w:lvl w:ilvl="6" w:tplc="96583944" w:tentative="1">
      <w:start w:val="1"/>
      <w:numFmt w:val="bullet"/>
      <w:lvlText w:val="•"/>
      <w:lvlJc w:val="left"/>
      <w:pPr>
        <w:tabs>
          <w:tab w:val="num" w:pos="5040"/>
        </w:tabs>
        <w:ind w:left="5040" w:hanging="360"/>
      </w:pPr>
      <w:rPr>
        <w:rFonts w:ascii="Arial" w:hAnsi="Arial" w:hint="default"/>
      </w:rPr>
    </w:lvl>
    <w:lvl w:ilvl="7" w:tplc="4590370E" w:tentative="1">
      <w:start w:val="1"/>
      <w:numFmt w:val="bullet"/>
      <w:lvlText w:val="•"/>
      <w:lvlJc w:val="left"/>
      <w:pPr>
        <w:tabs>
          <w:tab w:val="num" w:pos="5760"/>
        </w:tabs>
        <w:ind w:left="5760" w:hanging="360"/>
      </w:pPr>
      <w:rPr>
        <w:rFonts w:ascii="Arial" w:hAnsi="Arial" w:hint="default"/>
      </w:rPr>
    </w:lvl>
    <w:lvl w:ilvl="8" w:tplc="5BF06598"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2831B92"/>
    <w:multiLevelType w:val="hybridMultilevel"/>
    <w:tmpl w:val="D700C77A"/>
    <w:lvl w:ilvl="0" w:tplc="1F184DA0">
      <w:start w:val="1"/>
      <w:numFmt w:val="bullet"/>
      <w:lvlText w:val="•"/>
      <w:lvlJc w:val="left"/>
      <w:pPr>
        <w:tabs>
          <w:tab w:val="num" w:pos="720"/>
        </w:tabs>
        <w:ind w:left="720" w:hanging="360"/>
      </w:pPr>
      <w:rPr>
        <w:rFonts w:ascii="Arial" w:hAnsi="Arial" w:hint="default"/>
      </w:rPr>
    </w:lvl>
    <w:lvl w:ilvl="1" w:tplc="4FCEE4C4">
      <w:numFmt w:val="bullet"/>
      <w:lvlText w:val=""/>
      <w:lvlJc w:val="left"/>
      <w:pPr>
        <w:tabs>
          <w:tab w:val="num" w:pos="1440"/>
        </w:tabs>
        <w:ind w:left="1440" w:hanging="360"/>
      </w:pPr>
      <w:rPr>
        <w:rFonts w:ascii="Wingdings" w:hAnsi="Wingdings" w:hint="default"/>
      </w:rPr>
    </w:lvl>
    <w:lvl w:ilvl="2" w:tplc="C9265900" w:tentative="1">
      <w:start w:val="1"/>
      <w:numFmt w:val="bullet"/>
      <w:lvlText w:val="•"/>
      <w:lvlJc w:val="left"/>
      <w:pPr>
        <w:tabs>
          <w:tab w:val="num" w:pos="2160"/>
        </w:tabs>
        <w:ind w:left="2160" w:hanging="360"/>
      </w:pPr>
      <w:rPr>
        <w:rFonts w:ascii="Arial" w:hAnsi="Arial" w:hint="default"/>
      </w:rPr>
    </w:lvl>
    <w:lvl w:ilvl="3" w:tplc="BE927048" w:tentative="1">
      <w:start w:val="1"/>
      <w:numFmt w:val="bullet"/>
      <w:lvlText w:val="•"/>
      <w:lvlJc w:val="left"/>
      <w:pPr>
        <w:tabs>
          <w:tab w:val="num" w:pos="2880"/>
        </w:tabs>
        <w:ind w:left="2880" w:hanging="360"/>
      </w:pPr>
      <w:rPr>
        <w:rFonts w:ascii="Arial" w:hAnsi="Arial" w:hint="default"/>
      </w:rPr>
    </w:lvl>
    <w:lvl w:ilvl="4" w:tplc="FDC4D0EE" w:tentative="1">
      <w:start w:val="1"/>
      <w:numFmt w:val="bullet"/>
      <w:lvlText w:val="•"/>
      <w:lvlJc w:val="left"/>
      <w:pPr>
        <w:tabs>
          <w:tab w:val="num" w:pos="3600"/>
        </w:tabs>
        <w:ind w:left="3600" w:hanging="360"/>
      </w:pPr>
      <w:rPr>
        <w:rFonts w:ascii="Arial" w:hAnsi="Arial" w:hint="default"/>
      </w:rPr>
    </w:lvl>
    <w:lvl w:ilvl="5" w:tplc="BF8ACA6A" w:tentative="1">
      <w:start w:val="1"/>
      <w:numFmt w:val="bullet"/>
      <w:lvlText w:val="•"/>
      <w:lvlJc w:val="left"/>
      <w:pPr>
        <w:tabs>
          <w:tab w:val="num" w:pos="4320"/>
        </w:tabs>
        <w:ind w:left="4320" w:hanging="360"/>
      </w:pPr>
      <w:rPr>
        <w:rFonts w:ascii="Arial" w:hAnsi="Arial" w:hint="default"/>
      </w:rPr>
    </w:lvl>
    <w:lvl w:ilvl="6" w:tplc="CD167D22" w:tentative="1">
      <w:start w:val="1"/>
      <w:numFmt w:val="bullet"/>
      <w:lvlText w:val="•"/>
      <w:lvlJc w:val="left"/>
      <w:pPr>
        <w:tabs>
          <w:tab w:val="num" w:pos="5040"/>
        </w:tabs>
        <w:ind w:left="5040" w:hanging="360"/>
      </w:pPr>
      <w:rPr>
        <w:rFonts w:ascii="Arial" w:hAnsi="Arial" w:hint="default"/>
      </w:rPr>
    </w:lvl>
    <w:lvl w:ilvl="7" w:tplc="E5DCBF0E" w:tentative="1">
      <w:start w:val="1"/>
      <w:numFmt w:val="bullet"/>
      <w:lvlText w:val="•"/>
      <w:lvlJc w:val="left"/>
      <w:pPr>
        <w:tabs>
          <w:tab w:val="num" w:pos="5760"/>
        </w:tabs>
        <w:ind w:left="5760" w:hanging="360"/>
      </w:pPr>
      <w:rPr>
        <w:rFonts w:ascii="Arial" w:hAnsi="Arial" w:hint="default"/>
      </w:rPr>
    </w:lvl>
    <w:lvl w:ilvl="8" w:tplc="0200171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55300E4"/>
    <w:multiLevelType w:val="hybridMultilevel"/>
    <w:tmpl w:val="B0A66AC2"/>
    <w:lvl w:ilvl="0" w:tplc="F71A5C80">
      <w:start w:val="1"/>
      <w:numFmt w:val="bullet"/>
      <w:lvlText w:val="•"/>
      <w:lvlJc w:val="left"/>
      <w:pPr>
        <w:tabs>
          <w:tab w:val="num" w:pos="720"/>
        </w:tabs>
        <w:ind w:left="720" w:hanging="360"/>
      </w:pPr>
      <w:rPr>
        <w:rFonts w:ascii="Arial" w:hAnsi="Arial" w:hint="default"/>
      </w:rPr>
    </w:lvl>
    <w:lvl w:ilvl="1" w:tplc="28FEE804" w:tentative="1">
      <w:start w:val="1"/>
      <w:numFmt w:val="bullet"/>
      <w:lvlText w:val="•"/>
      <w:lvlJc w:val="left"/>
      <w:pPr>
        <w:tabs>
          <w:tab w:val="num" w:pos="1440"/>
        </w:tabs>
        <w:ind w:left="1440" w:hanging="360"/>
      </w:pPr>
      <w:rPr>
        <w:rFonts w:ascii="Arial" w:hAnsi="Arial" w:hint="default"/>
      </w:rPr>
    </w:lvl>
    <w:lvl w:ilvl="2" w:tplc="94366F14" w:tentative="1">
      <w:start w:val="1"/>
      <w:numFmt w:val="bullet"/>
      <w:lvlText w:val="•"/>
      <w:lvlJc w:val="left"/>
      <w:pPr>
        <w:tabs>
          <w:tab w:val="num" w:pos="2160"/>
        </w:tabs>
        <w:ind w:left="2160" w:hanging="360"/>
      </w:pPr>
      <w:rPr>
        <w:rFonts w:ascii="Arial" w:hAnsi="Arial" w:hint="default"/>
      </w:rPr>
    </w:lvl>
    <w:lvl w:ilvl="3" w:tplc="C45469B6" w:tentative="1">
      <w:start w:val="1"/>
      <w:numFmt w:val="bullet"/>
      <w:lvlText w:val="•"/>
      <w:lvlJc w:val="left"/>
      <w:pPr>
        <w:tabs>
          <w:tab w:val="num" w:pos="2880"/>
        </w:tabs>
        <w:ind w:left="2880" w:hanging="360"/>
      </w:pPr>
      <w:rPr>
        <w:rFonts w:ascii="Arial" w:hAnsi="Arial" w:hint="default"/>
      </w:rPr>
    </w:lvl>
    <w:lvl w:ilvl="4" w:tplc="CFFC7732" w:tentative="1">
      <w:start w:val="1"/>
      <w:numFmt w:val="bullet"/>
      <w:lvlText w:val="•"/>
      <w:lvlJc w:val="left"/>
      <w:pPr>
        <w:tabs>
          <w:tab w:val="num" w:pos="3600"/>
        </w:tabs>
        <w:ind w:left="3600" w:hanging="360"/>
      </w:pPr>
      <w:rPr>
        <w:rFonts w:ascii="Arial" w:hAnsi="Arial" w:hint="default"/>
      </w:rPr>
    </w:lvl>
    <w:lvl w:ilvl="5" w:tplc="4F60AC22" w:tentative="1">
      <w:start w:val="1"/>
      <w:numFmt w:val="bullet"/>
      <w:lvlText w:val="•"/>
      <w:lvlJc w:val="left"/>
      <w:pPr>
        <w:tabs>
          <w:tab w:val="num" w:pos="4320"/>
        </w:tabs>
        <w:ind w:left="4320" w:hanging="360"/>
      </w:pPr>
      <w:rPr>
        <w:rFonts w:ascii="Arial" w:hAnsi="Arial" w:hint="default"/>
      </w:rPr>
    </w:lvl>
    <w:lvl w:ilvl="6" w:tplc="212AD3A6" w:tentative="1">
      <w:start w:val="1"/>
      <w:numFmt w:val="bullet"/>
      <w:lvlText w:val="•"/>
      <w:lvlJc w:val="left"/>
      <w:pPr>
        <w:tabs>
          <w:tab w:val="num" w:pos="5040"/>
        </w:tabs>
        <w:ind w:left="5040" w:hanging="360"/>
      </w:pPr>
      <w:rPr>
        <w:rFonts w:ascii="Arial" w:hAnsi="Arial" w:hint="default"/>
      </w:rPr>
    </w:lvl>
    <w:lvl w:ilvl="7" w:tplc="3042DD90" w:tentative="1">
      <w:start w:val="1"/>
      <w:numFmt w:val="bullet"/>
      <w:lvlText w:val="•"/>
      <w:lvlJc w:val="left"/>
      <w:pPr>
        <w:tabs>
          <w:tab w:val="num" w:pos="5760"/>
        </w:tabs>
        <w:ind w:left="5760" w:hanging="360"/>
      </w:pPr>
      <w:rPr>
        <w:rFonts w:ascii="Arial" w:hAnsi="Arial" w:hint="default"/>
      </w:rPr>
    </w:lvl>
    <w:lvl w:ilvl="8" w:tplc="7382C25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B5567B9"/>
    <w:multiLevelType w:val="hybridMultilevel"/>
    <w:tmpl w:val="D632CB3A"/>
    <w:lvl w:ilvl="0" w:tplc="24123F8E">
      <w:start w:val="1"/>
      <w:numFmt w:val="bullet"/>
      <w:lvlText w:val=""/>
      <w:lvlJc w:val="left"/>
      <w:pPr>
        <w:tabs>
          <w:tab w:val="num" w:pos="720"/>
        </w:tabs>
        <w:ind w:left="720" w:hanging="360"/>
      </w:pPr>
      <w:rPr>
        <w:rFonts w:ascii="Wingdings" w:hAnsi="Wingdings" w:hint="default"/>
      </w:rPr>
    </w:lvl>
    <w:lvl w:ilvl="1" w:tplc="BC34C24E" w:tentative="1">
      <w:start w:val="1"/>
      <w:numFmt w:val="bullet"/>
      <w:lvlText w:val=""/>
      <w:lvlJc w:val="left"/>
      <w:pPr>
        <w:tabs>
          <w:tab w:val="num" w:pos="1440"/>
        </w:tabs>
        <w:ind w:left="1440" w:hanging="360"/>
      </w:pPr>
      <w:rPr>
        <w:rFonts w:ascii="Wingdings" w:hAnsi="Wingdings" w:hint="default"/>
      </w:rPr>
    </w:lvl>
    <w:lvl w:ilvl="2" w:tplc="A69A00AC" w:tentative="1">
      <w:start w:val="1"/>
      <w:numFmt w:val="bullet"/>
      <w:lvlText w:val=""/>
      <w:lvlJc w:val="left"/>
      <w:pPr>
        <w:tabs>
          <w:tab w:val="num" w:pos="2160"/>
        </w:tabs>
        <w:ind w:left="2160" w:hanging="360"/>
      </w:pPr>
      <w:rPr>
        <w:rFonts w:ascii="Wingdings" w:hAnsi="Wingdings" w:hint="default"/>
      </w:rPr>
    </w:lvl>
    <w:lvl w:ilvl="3" w:tplc="03E6EE62" w:tentative="1">
      <w:start w:val="1"/>
      <w:numFmt w:val="bullet"/>
      <w:lvlText w:val=""/>
      <w:lvlJc w:val="left"/>
      <w:pPr>
        <w:tabs>
          <w:tab w:val="num" w:pos="2880"/>
        </w:tabs>
        <w:ind w:left="2880" w:hanging="360"/>
      </w:pPr>
      <w:rPr>
        <w:rFonts w:ascii="Wingdings" w:hAnsi="Wingdings" w:hint="default"/>
      </w:rPr>
    </w:lvl>
    <w:lvl w:ilvl="4" w:tplc="ECE22F1C" w:tentative="1">
      <w:start w:val="1"/>
      <w:numFmt w:val="bullet"/>
      <w:lvlText w:val=""/>
      <w:lvlJc w:val="left"/>
      <w:pPr>
        <w:tabs>
          <w:tab w:val="num" w:pos="3600"/>
        </w:tabs>
        <w:ind w:left="3600" w:hanging="360"/>
      </w:pPr>
      <w:rPr>
        <w:rFonts w:ascii="Wingdings" w:hAnsi="Wingdings" w:hint="default"/>
      </w:rPr>
    </w:lvl>
    <w:lvl w:ilvl="5" w:tplc="96BE9500" w:tentative="1">
      <w:start w:val="1"/>
      <w:numFmt w:val="bullet"/>
      <w:lvlText w:val=""/>
      <w:lvlJc w:val="left"/>
      <w:pPr>
        <w:tabs>
          <w:tab w:val="num" w:pos="4320"/>
        </w:tabs>
        <w:ind w:left="4320" w:hanging="360"/>
      </w:pPr>
      <w:rPr>
        <w:rFonts w:ascii="Wingdings" w:hAnsi="Wingdings" w:hint="default"/>
      </w:rPr>
    </w:lvl>
    <w:lvl w:ilvl="6" w:tplc="9E2ED1C0" w:tentative="1">
      <w:start w:val="1"/>
      <w:numFmt w:val="bullet"/>
      <w:lvlText w:val=""/>
      <w:lvlJc w:val="left"/>
      <w:pPr>
        <w:tabs>
          <w:tab w:val="num" w:pos="5040"/>
        </w:tabs>
        <w:ind w:left="5040" w:hanging="360"/>
      </w:pPr>
      <w:rPr>
        <w:rFonts w:ascii="Wingdings" w:hAnsi="Wingdings" w:hint="default"/>
      </w:rPr>
    </w:lvl>
    <w:lvl w:ilvl="7" w:tplc="6A3E508A" w:tentative="1">
      <w:start w:val="1"/>
      <w:numFmt w:val="bullet"/>
      <w:lvlText w:val=""/>
      <w:lvlJc w:val="left"/>
      <w:pPr>
        <w:tabs>
          <w:tab w:val="num" w:pos="5760"/>
        </w:tabs>
        <w:ind w:left="5760" w:hanging="360"/>
      </w:pPr>
      <w:rPr>
        <w:rFonts w:ascii="Wingdings" w:hAnsi="Wingdings" w:hint="default"/>
      </w:rPr>
    </w:lvl>
    <w:lvl w:ilvl="8" w:tplc="281294BA"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E0F767F"/>
    <w:multiLevelType w:val="hybridMultilevel"/>
    <w:tmpl w:val="8CCCD78E"/>
    <w:lvl w:ilvl="0" w:tplc="F0BCFD18">
      <w:start w:val="1"/>
      <w:numFmt w:val="bullet"/>
      <w:lvlText w:val=""/>
      <w:lvlJc w:val="left"/>
      <w:pPr>
        <w:tabs>
          <w:tab w:val="num" w:pos="720"/>
        </w:tabs>
        <w:ind w:left="720" w:hanging="360"/>
      </w:pPr>
      <w:rPr>
        <w:rFonts w:ascii="Wingdings" w:hAnsi="Wingdings" w:hint="default"/>
      </w:rPr>
    </w:lvl>
    <w:lvl w:ilvl="1" w:tplc="475AC7EC" w:tentative="1">
      <w:start w:val="1"/>
      <w:numFmt w:val="bullet"/>
      <w:lvlText w:val=""/>
      <w:lvlJc w:val="left"/>
      <w:pPr>
        <w:tabs>
          <w:tab w:val="num" w:pos="1440"/>
        </w:tabs>
        <w:ind w:left="1440" w:hanging="360"/>
      </w:pPr>
      <w:rPr>
        <w:rFonts w:ascii="Wingdings" w:hAnsi="Wingdings" w:hint="default"/>
      </w:rPr>
    </w:lvl>
    <w:lvl w:ilvl="2" w:tplc="28767D50" w:tentative="1">
      <w:start w:val="1"/>
      <w:numFmt w:val="bullet"/>
      <w:lvlText w:val=""/>
      <w:lvlJc w:val="left"/>
      <w:pPr>
        <w:tabs>
          <w:tab w:val="num" w:pos="2160"/>
        </w:tabs>
        <w:ind w:left="2160" w:hanging="360"/>
      </w:pPr>
      <w:rPr>
        <w:rFonts w:ascii="Wingdings" w:hAnsi="Wingdings" w:hint="default"/>
      </w:rPr>
    </w:lvl>
    <w:lvl w:ilvl="3" w:tplc="C972A1FC" w:tentative="1">
      <w:start w:val="1"/>
      <w:numFmt w:val="bullet"/>
      <w:lvlText w:val=""/>
      <w:lvlJc w:val="left"/>
      <w:pPr>
        <w:tabs>
          <w:tab w:val="num" w:pos="2880"/>
        </w:tabs>
        <w:ind w:left="2880" w:hanging="360"/>
      </w:pPr>
      <w:rPr>
        <w:rFonts w:ascii="Wingdings" w:hAnsi="Wingdings" w:hint="default"/>
      </w:rPr>
    </w:lvl>
    <w:lvl w:ilvl="4" w:tplc="B2F63670" w:tentative="1">
      <w:start w:val="1"/>
      <w:numFmt w:val="bullet"/>
      <w:lvlText w:val=""/>
      <w:lvlJc w:val="left"/>
      <w:pPr>
        <w:tabs>
          <w:tab w:val="num" w:pos="3600"/>
        </w:tabs>
        <w:ind w:left="3600" w:hanging="360"/>
      </w:pPr>
      <w:rPr>
        <w:rFonts w:ascii="Wingdings" w:hAnsi="Wingdings" w:hint="default"/>
      </w:rPr>
    </w:lvl>
    <w:lvl w:ilvl="5" w:tplc="DCAA17B6" w:tentative="1">
      <w:start w:val="1"/>
      <w:numFmt w:val="bullet"/>
      <w:lvlText w:val=""/>
      <w:lvlJc w:val="left"/>
      <w:pPr>
        <w:tabs>
          <w:tab w:val="num" w:pos="4320"/>
        </w:tabs>
        <w:ind w:left="4320" w:hanging="360"/>
      </w:pPr>
      <w:rPr>
        <w:rFonts w:ascii="Wingdings" w:hAnsi="Wingdings" w:hint="default"/>
      </w:rPr>
    </w:lvl>
    <w:lvl w:ilvl="6" w:tplc="FAD088B6" w:tentative="1">
      <w:start w:val="1"/>
      <w:numFmt w:val="bullet"/>
      <w:lvlText w:val=""/>
      <w:lvlJc w:val="left"/>
      <w:pPr>
        <w:tabs>
          <w:tab w:val="num" w:pos="5040"/>
        </w:tabs>
        <w:ind w:left="5040" w:hanging="360"/>
      </w:pPr>
      <w:rPr>
        <w:rFonts w:ascii="Wingdings" w:hAnsi="Wingdings" w:hint="default"/>
      </w:rPr>
    </w:lvl>
    <w:lvl w:ilvl="7" w:tplc="35ECE55C" w:tentative="1">
      <w:start w:val="1"/>
      <w:numFmt w:val="bullet"/>
      <w:lvlText w:val=""/>
      <w:lvlJc w:val="left"/>
      <w:pPr>
        <w:tabs>
          <w:tab w:val="num" w:pos="5760"/>
        </w:tabs>
        <w:ind w:left="5760" w:hanging="360"/>
      </w:pPr>
      <w:rPr>
        <w:rFonts w:ascii="Wingdings" w:hAnsi="Wingdings" w:hint="default"/>
      </w:rPr>
    </w:lvl>
    <w:lvl w:ilvl="8" w:tplc="92E021AA"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63CE21C9"/>
    <w:multiLevelType w:val="hybridMultilevel"/>
    <w:tmpl w:val="9CB2F2F6"/>
    <w:lvl w:ilvl="0" w:tplc="72AC9390">
      <w:start w:val="1"/>
      <w:numFmt w:val="bullet"/>
      <w:lvlText w:val="•"/>
      <w:lvlJc w:val="left"/>
      <w:pPr>
        <w:tabs>
          <w:tab w:val="num" w:pos="720"/>
        </w:tabs>
        <w:ind w:left="720" w:hanging="360"/>
      </w:pPr>
      <w:rPr>
        <w:rFonts w:ascii="Arial" w:hAnsi="Arial" w:hint="default"/>
      </w:rPr>
    </w:lvl>
    <w:lvl w:ilvl="1" w:tplc="98962120" w:tentative="1">
      <w:start w:val="1"/>
      <w:numFmt w:val="bullet"/>
      <w:lvlText w:val="•"/>
      <w:lvlJc w:val="left"/>
      <w:pPr>
        <w:tabs>
          <w:tab w:val="num" w:pos="1440"/>
        </w:tabs>
        <w:ind w:left="1440" w:hanging="360"/>
      </w:pPr>
      <w:rPr>
        <w:rFonts w:ascii="Arial" w:hAnsi="Arial" w:hint="default"/>
      </w:rPr>
    </w:lvl>
    <w:lvl w:ilvl="2" w:tplc="22F09A2A" w:tentative="1">
      <w:start w:val="1"/>
      <w:numFmt w:val="bullet"/>
      <w:lvlText w:val="•"/>
      <w:lvlJc w:val="left"/>
      <w:pPr>
        <w:tabs>
          <w:tab w:val="num" w:pos="2160"/>
        </w:tabs>
        <w:ind w:left="2160" w:hanging="360"/>
      </w:pPr>
      <w:rPr>
        <w:rFonts w:ascii="Arial" w:hAnsi="Arial" w:hint="default"/>
      </w:rPr>
    </w:lvl>
    <w:lvl w:ilvl="3" w:tplc="EC2CF4BE" w:tentative="1">
      <w:start w:val="1"/>
      <w:numFmt w:val="bullet"/>
      <w:lvlText w:val="•"/>
      <w:lvlJc w:val="left"/>
      <w:pPr>
        <w:tabs>
          <w:tab w:val="num" w:pos="2880"/>
        </w:tabs>
        <w:ind w:left="2880" w:hanging="360"/>
      </w:pPr>
      <w:rPr>
        <w:rFonts w:ascii="Arial" w:hAnsi="Arial" w:hint="default"/>
      </w:rPr>
    </w:lvl>
    <w:lvl w:ilvl="4" w:tplc="C9CC12AC" w:tentative="1">
      <w:start w:val="1"/>
      <w:numFmt w:val="bullet"/>
      <w:lvlText w:val="•"/>
      <w:lvlJc w:val="left"/>
      <w:pPr>
        <w:tabs>
          <w:tab w:val="num" w:pos="3600"/>
        </w:tabs>
        <w:ind w:left="3600" w:hanging="360"/>
      </w:pPr>
      <w:rPr>
        <w:rFonts w:ascii="Arial" w:hAnsi="Arial" w:hint="default"/>
      </w:rPr>
    </w:lvl>
    <w:lvl w:ilvl="5" w:tplc="CE0E92F2" w:tentative="1">
      <w:start w:val="1"/>
      <w:numFmt w:val="bullet"/>
      <w:lvlText w:val="•"/>
      <w:lvlJc w:val="left"/>
      <w:pPr>
        <w:tabs>
          <w:tab w:val="num" w:pos="4320"/>
        </w:tabs>
        <w:ind w:left="4320" w:hanging="360"/>
      </w:pPr>
      <w:rPr>
        <w:rFonts w:ascii="Arial" w:hAnsi="Arial" w:hint="default"/>
      </w:rPr>
    </w:lvl>
    <w:lvl w:ilvl="6" w:tplc="B316D950" w:tentative="1">
      <w:start w:val="1"/>
      <w:numFmt w:val="bullet"/>
      <w:lvlText w:val="•"/>
      <w:lvlJc w:val="left"/>
      <w:pPr>
        <w:tabs>
          <w:tab w:val="num" w:pos="5040"/>
        </w:tabs>
        <w:ind w:left="5040" w:hanging="360"/>
      </w:pPr>
      <w:rPr>
        <w:rFonts w:ascii="Arial" w:hAnsi="Arial" w:hint="default"/>
      </w:rPr>
    </w:lvl>
    <w:lvl w:ilvl="7" w:tplc="6CC64A80" w:tentative="1">
      <w:start w:val="1"/>
      <w:numFmt w:val="bullet"/>
      <w:lvlText w:val="•"/>
      <w:lvlJc w:val="left"/>
      <w:pPr>
        <w:tabs>
          <w:tab w:val="num" w:pos="5760"/>
        </w:tabs>
        <w:ind w:left="5760" w:hanging="360"/>
      </w:pPr>
      <w:rPr>
        <w:rFonts w:ascii="Arial" w:hAnsi="Arial" w:hint="default"/>
      </w:rPr>
    </w:lvl>
    <w:lvl w:ilvl="8" w:tplc="7626F9E8"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63DD6A76"/>
    <w:multiLevelType w:val="hybridMultilevel"/>
    <w:tmpl w:val="FC2CDA3A"/>
    <w:lvl w:ilvl="0" w:tplc="679AFDCA">
      <w:start w:val="1"/>
      <w:numFmt w:val="bullet"/>
      <w:lvlText w:val="•"/>
      <w:lvlJc w:val="left"/>
      <w:pPr>
        <w:tabs>
          <w:tab w:val="num" w:pos="720"/>
        </w:tabs>
        <w:ind w:left="720" w:hanging="360"/>
      </w:pPr>
      <w:rPr>
        <w:rFonts w:ascii="Verdana" w:hAnsi="Verdana" w:hint="default"/>
      </w:rPr>
    </w:lvl>
    <w:lvl w:ilvl="1" w:tplc="E7A4219E">
      <w:start w:val="1"/>
      <w:numFmt w:val="bullet"/>
      <w:lvlText w:val="•"/>
      <w:lvlJc w:val="left"/>
      <w:pPr>
        <w:tabs>
          <w:tab w:val="num" w:pos="1440"/>
        </w:tabs>
        <w:ind w:left="1440" w:hanging="360"/>
      </w:pPr>
      <w:rPr>
        <w:rFonts w:ascii="Verdana" w:hAnsi="Verdana" w:hint="default"/>
      </w:rPr>
    </w:lvl>
    <w:lvl w:ilvl="2" w:tplc="F5DA7088">
      <w:start w:val="1"/>
      <w:numFmt w:val="bullet"/>
      <w:lvlText w:val="•"/>
      <w:lvlJc w:val="left"/>
      <w:pPr>
        <w:tabs>
          <w:tab w:val="num" w:pos="2160"/>
        </w:tabs>
        <w:ind w:left="2160" w:hanging="360"/>
      </w:pPr>
      <w:rPr>
        <w:rFonts w:ascii="Verdana" w:hAnsi="Verdana" w:hint="default"/>
      </w:rPr>
    </w:lvl>
    <w:lvl w:ilvl="3" w:tplc="826CE7A0">
      <w:start w:val="1"/>
      <w:numFmt w:val="bullet"/>
      <w:lvlText w:val="•"/>
      <w:lvlJc w:val="left"/>
      <w:pPr>
        <w:tabs>
          <w:tab w:val="num" w:pos="2880"/>
        </w:tabs>
        <w:ind w:left="2880" w:hanging="360"/>
      </w:pPr>
      <w:rPr>
        <w:rFonts w:ascii="Verdana" w:hAnsi="Verdana" w:hint="default"/>
      </w:rPr>
    </w:lvl>
    <w:lvl w:ilvl="4" w:tplc="7B92344A">
      <w:start w:val="1"/>
      <w:numFmt w:val="bullet"/>
      <w:lvlText w:val="•"/>
      <w:lvlJc w:val="left"/>
      <w:pPr>
        <w:tabs>
          <w:tab w:val="num" w:pos="3600"/>
        </w:tabs>
        <w:ind w:left="3600" w:hanging="360"/>
      </w:pPr>
      <w:rPr>
        <w:rFonts w:ascii="Verdana" w:hAnsi="Verdana" w:hint="default"/>
      </w:rPr>
    </w:lvl>
    <w:lvl w:ilvl="5" w:tplc="76E0CA80">
      <w:start w:val="1"/>
      <w:numFmt w:val="bullet"/>
      <w:lvlText w:val="•"/>
      <w:lvlJc w:val="left"/>
      <w:pPr>
        <w:tabs>
          <w:tab w:val="num" w:pos="4320"/>
        </w:tabs>
        <w:ind w:left="4320" w:hanging="360"/>
      </w:pPr>
      <w:rPr>
        <w:rFonts w:ascii="Verdana" w:hAnsi="Verdana" w:hint="default"/>
      </w:rPr>
    </w:lvl>
    <w:lvl w:ilvl="6" w:tplc="0BB6A6AA">
      <w:start w:val="1"/>
      <w:numFmt w:val="bullet"/>
      <w:lvlText w:val="•"/>
      <w:lvlJc w:val="left"/>
      <w:pPr>
        <w:tabs>
          <w:tab w:val="num" w:pos="5040"/>
        </w:tabs>
        <w:ind w:left="5040" w:hanging="360"/>
      </w:pPr>
      <w:rPr>
        <w:rFonts w:ascii="Verdana" w:hAnsi="Verdana" w:hint="default"/>
      </w:rPr>
    </w:lvl>
    <w:lvl w:ilvl="7" w:tplc="52B20866">
      <w:start w:val="1"/>
      <w:numFmt w:val="bullet"/>
      <w:lvlText w:val="•"/>
      <w:lvlJc w:val="left"/>
      <w:pPr>
        <w:tabs>
          <w:tab w:val="num" w:pos="5760"/>
        </w:tabs>
        <w:ind w:left="5760" w:hanging="360"/>
      </w:pPr>
      <w:rPr>
        <w:rFonts w:ascii="Verdana" w:hAnsi="Verdana" w:hint="default"/>
      </w:rPr>
    </w:lvl>
    <w:lvl w:ilvl="8" w:tplc="817E5A3C">
      <w:start w:val="1"/>
      <w:numFmt w:val="bullet"/>
      <w:lvlText w:val="•"/>
      <w:lvlJc w:val="left"/>
      <w:pPr>
        <w:tabs>
          <w:tab w:val="num" w:pos="6480"/>
        </w:tabs>
        <w:ind w:left="6480" w:hanging="360"/>
      </w:pPr>
      <w:rPr>
        <w:rFonts w:ascii="Verdana" w:hAnsi="Verdana" w:hint="default"/>
      </w:rPr>
    </w:lvl>
  </w:abstractNum>
  <w:abstractNum w:abstractNumId="17" w15:restartNumberingAfterBreak="0">
    <w:nsid w:val="65467FD6"/>
    <w:multiLevelType w:val="hybridMultilevel"/>
    <w:tmpl w:val="F3C80522"/>
    <w:lvl w:ilvl="0" w:tplc="5F9C4FC4">
      <w:start w:val="1"/>
      <w:numFmt w:val="bullet"/>
      <w:lvlText w:val="•"/>
      <w:lvlJc w:val="left"/>
      <w:pPr>
        <w:tabs>
          <w:tab w:val="num" w:pos="720"/>
        </w:tabs>
        <w:ind w:left="720" w:hanging="360"/>
      </w:pPr>
      <w:rPr>
        <w:rFonts w:ascii="Arial" w:hAnsi="Arial" w:hint="default"/>
      </w:rPr>
    </w:lvl>
    <w:lvl w:ilvl="1" w:tplc="96EAFB3E" w:tentative="1">
      <w:start w:val="1"/>
      <w:numFmt w:val="bullet"/>
      <w:lvlText w:val="•"/>
      <w:lvlJc w:val="left"/>
      <w:pPr>
        <w:tabs>
          <w:tab w:val="num" w:pos="1440"/>
        </w:tabs>
        <w:ind w:left="1440" w:hanging="360"/>
      </w:pPr>
      <w:rPr>
        <w:rFonts w:ascii="Arial" w:hAnsi="Arial" w:hint="default"/>
      </w:rPr>
    </w:lvl>
    <w:lvl w:ilvl="2" w:tplc="13C02AE2" w:tentative="1">
      <w:start w:val="1"/>
      <w:numFmt w:val="bullet"/>
      <w:lvlText w:val="•"/>
      <w:lvlJc w:val="left"/>
      <w:pPr>
        <w:tabs>
          <w:tab w:val="num" w:pos="2160"/>
        </w:tabs>
        <w:ind w:left="2160" w:hanging="360"/>
      </w:pPr>
      <w:rPr>
        <w:rFonts w:ascii="Arial" w:hAnsi="Arial" w:hint="default"/>
      </w:rPr>
    </w:lvl>
    <w:lvl w:ilvl="3" w:tplc="6A4EB3E8" w:tentative="1">
      <w:start w:val="1"/>
      <w:numFmt w:val="bullet"/>
      <w:lvlText w:val="•"/>
      <w:lvlJc w:val="left"/>
      <w:pPr>
        <w:tabs>
          <w:tab w:val="num" w:pos="2880"/>
        </w:tabs>
        <w:ind w:left="2880" w:hanging="360"/>
      </w:pPr>
      <w:rPr>
        <w:rFonts w:ascii="Arial" w:hAnsi="Arial" w:hint="default"/>
      </w:rPr>
    </w:lvl>
    <w:lvl w:ilvl="4" w:tplc="5240DE9C" w:tentative="1">
      <w:start w:val="1"/>
      <w:numFmt w:val="bullet"/>
      <w:lvlText w:val="•"/>
      <w:lvlJc w:val="left"/>
      <w:pPr>
        <w:tabs>
          <w:tab w:val="num" w:pos="3600"/>
        </w:tabs>
        <w:ind w:left="3600" w:hanging="360"/>
      </w:pPr>
      <w:rPr>
        <w:rFonts w:ascii="Arial" w:hAnsi="Arial" w:hint="default"/>
      </w:rPr>
    </w:lvl>
    <w:lvl w:ilvl="5" w:tplc="91B8BAE2" w:tentative="1">
      <w:start w:val="1"/>
      <w:numFmt w:val="bullet"/>
      <w:lvlText w:val="•"/>
      <w:lvlJc w:val="left"/>
      <w:pPr>
        <w:tabs>
          <w:tab w:val="num" w:pos="4320"/>
        </w:tabs>
        <w:ind w:left="4320" w:hanging="360"/>
      </w:pPr>
      <w:rPr>
        <w:rFonts w:ascii="Arial" w:hAnsi="Arial" w:hint="default"/>
      </w:rPr>
    </w:lvl>
    <w:lvl w:ilvl="6" w:tplc="EE5A8D12" w:tentative="1">
      <w:start w:val="1"/>
      <w:numFmt w:val="bullet"/>
      <w:lvlText w:val="•"/>
      <w:lvlJc w:val="left"/>
      <w:pPr>
        <w:tabs>
          <w:tab w:val="num" w:pos="5040"/>
        </w:tabs>
        <w:ind w:left="5040" w:hanging="360"/>
      </w:pPr>
      <w:rPr>
        <w:rFonts w:ascii="Arial" w:hAnsi="Arial" w:hint="default"/>
      </w:rPr>
    </w:lvl>
    <w:lvl w:ilvl="7" w:tplc="67DCEFFC" w:tentative="1">
      <w:start w:val="1"/>
      <w:numFmt w:val="bullet"/>
      <w:lvlText w:val="•"/>
      <w:lvlJc w:val="left"/>
      <w:pPr>
        <w:tabs>
          <w:tab w:val="num" w:pos="5760"/>
        </w:tabs>
        <w:ind w:left="5760" w:hanging="360"/>
      </w:pPr>
      <w:rPr>
        <w:rFonts w:ascii="Arial" w:hAnsi="Arial" w:hint="default"/>
      </w:rPr>
    </w:lvl>
    <w:lvl w:ilvl="8" w:tplc="25B04E76"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66650E0C"/>
    <w:multiLevelType w:val="hybridMultilevel"/>
    <w:tmpl w:val="055CE058"/>
    <w:lvl w:ilvl="0" w:tplc="0A4A1A26">
      <w:start w:val="1"/>
      <w:numFmt w:val="bullet"/>
      <w:lvlText w:val=""/>
      <w:lvlJc w:val="left"/>
      <w:pPr>
        <w:tabs>
          <w:tab w:val="num" w:pos="720"/>
        </w:tabs>
        <w:ind w:left="720" w:hanging="360"/>
      </w:pPr>
      <w:rPr>
        <w:rFonts w:ascii="Wingdings" w:hAnsi="Wingdings" w:hint="default"/>
      </w:rPr>
    </w:lvl>
    <w:lvl w:ilvl="1" w:tplc="AD901EAE" w:tentative="1">
      <w:start w:val="1"/>
      <w:numFmt w:val="bullet"/>
      <w:lvlText w:val=""/>
      <w:lvlJc w:val="left"/>
      <w:pPr>
        <w:tabs>
          <w:tab w:val="num" w:pos="1440"/>
        </w:tabs>
        <w:ind w:left="1440" w:hanging="360"/>
      </w:pPr>
      <w:rPr>
        <w:rFonts w:ascii="Wingdings" w:hAnsi="Wingdings" w:hint="default"/>
      </w:rPr>
    </w:lvl>
    <w:lvl w:ilvl="2" w:tplc="5636C400" w:tentative="1">
      <w:start w:val="1"/>
      <w:numFmt w:val="bullet"/>
      <w:lvlText w:val=""/>
      <w:lvlJc w:val="left"/>
      <w:pPr>
        <w:tabs>
          <w:tab w:val="num" w:pos="2160"/>
        </w:tabs>
        <w:ind w:left="2160" w:hanging="360"/>
      </w:pPr>
      <w:rPr>
        <w:rFonts w:ascii="Wingdings" w:hAnsi="Wingdings" w:hint="default"/>
      </w:rPr>
    </w:lvl>
    <w:lvl w:ilvl="3" w:tplc="B62085F0" w:tentative="1">
      <w:start w:val="1"/>
      <w:numFmt w:val="bullet"/>
      <w:lvlText w:val=""/>
      <w:lvlJc w:val="left"/>
      <w:pPr>
        <w:tabs>
          <w:tab w:val="num" w:pos="2880"/>
        </w:tabs>
        <w:ind w:left="2880" w:hanging="360"/>
      </w:pPr>
      <w:rPr>
        <w:rFonts w:ascii="Wingdings" w:hAnsi="Wingdings" w:hint="default"/>
      </w:rPr>
    </w:lvl>
    <w:lvl w:ilvl="4" w:tplc="B9FA4772" w:tentative="1">
      <w:start w:val="1"/>
      <w:numFmt w:val="bullet"/>
      <w:lvlText w:val=""/>
      <w:lvlJc w:val="left"/>
      <w:pPr>
        <w:tabs>
          <w:tab w:val="num" w:pos="3600"/>
        </w:tabs>
        <w:ind w:left="3600" w:hanging="360"/>
      </w:pPr>
      <w:rPr>
        <w:rFonts w:ascii="Wingdings" w:hAnsi="Wingdings" w:hint="default"/>
      </w:rPr>
    </w:lvl>
    <w:lvl w:ilvl="5" w:tplc="4488601C" w:tentative="1">
      <w:start w:val="1"/>
      <w:numFmt w:val="bullet"/>
      <w:lvlText w:val=""/>
      <w:lvlJc w:val="left"/>
      <w:pPr>
        <w:tabs>
          <w:tab w:val="num" w:pos="4320"/>
        </w:tabs>
        <w:ind w:left="4320" w:hanging="360"/>
      </w:pPr>
      <w:rPr>
        <w:rFonts w:ascii="Wingdings" w:hAnsi="Wingdings" w:hint="default"/>
      </w:rPr>
    </w:lvl>
    <w:lvl w:ilvl="6" w:tplc="7B0E3952" w:tentative="1">
      <w:start w:val="1"/>
      <w:numFmt w:val="bullet"/>
      <w:lvlText w:val=""/>
      <w:lvlJc w:val="left"/>
      <w:pPr>
        <w:tabs>
          <w:tab w:val="num" w:pos="5040"/>
        </w:tabs>
        <w:ind w:left="5040" w:hanging="360"/>
      </w:pPr>
      <w:rPr>
        <w:rFonts w:ascii="Wingdings" w:hAnsi="Wingdings" w:hint="default"/>
      </w:rPr>
    </w:lvl>
    <w:lvl w:ilvl="7" w:tplc="69AC6418" w:tentative="1">
      <w:start w:val="1"/>
      <w:numFmt w:val="bullet"/>
      <w:lvlText w:val=""/>
      <w:lvlJc w:val="left"/>
      <w:pPr>
        <w:tabs>
          <w:tab w:val="num" w:pos="5760"/>
        </w:tabs>
        <w:ind w:left="5760" w:hanging="360"/>
      </w:pPr>
      <w:rPr>
        <w:rFonts w:ascii="Wingdings" w:hAnsi="Wingdings" w:hint="default"/>
      </w:rPr>
    </w:lvl>
    <w:lvl w:ilvl="8" w:tplc="42D67AF4"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673827E3"/>
    <w:multiLevelType w:val="hybridMultilevel"/>
    <w:tmpl w:val="E7927FC8"/>
    <w:lvl w:ilvl="0" w:tplc="8CE6DC32">
      <w:start w:val="1"/>
      <w:numFmt w:val="bullet"/>
      <w:lvlText w:val="•"/>
      <w:lvlJc w:val="left"/>
      <w:pPr>
        <w:tabs>
          <w:tab w:val="num" w:pos="720"/>
        </w:tabs>
        <w:ind w:left="720" w:hanging="360"/>
      </w:pPr>
      <w:rPr>
        <w:rFonts w:ascii="Arial" w:hAnsi="Arial" w:hint="default"/>
      </w:rPr>
    </w:lvl>
    <w:lvl w:ilvl="1" w:tplc="245423DC" w:tentative="1">
      <w:start w:val="1"/>
      <w:numFmt w:val="bullet"/>
      <w:lvlText w:val="•"/>
      <w:lvlJc w:val="left"/>
      <w:pPr>
        <w:tabs>
          <w:tab w:val="num" w:pos="1440"/>
        </w:tabs>
        <w:ind w:left="1440" w:hanging="360"/>
      </w:pPr>
      <w:rPr>
        <w:rFonts w:ascii="Arial" w:hAnsi="Arial" w:hint="default"/>
      </w:rPr>
    </w:lvl>
    <w:lvl w:ilvl="2" w:tplc="01D80A56" w:tentative="1">
      <w:start w:val="1"/>
      <w:numFmt w:val="bullet"/>
      <w:lvlText w:val="•"/>
      <w:lvlJc w:val="left"/>
      <w:pPr>
        <w:tabs>
          <w:tab w:val="num" w:pos="2160"/>
        </w:tabs>
        <w:ind w:left="2160" w:hanging="360"/>
      </w:pPr>
      <w:rPr>
        <w:rFonts w:ascii="Arial" w:hAnsi="Arial" w:hint="default"/>
      </w:rPr>
    </w:lvl>
    <w:lvl w:ilvl="3" w:tplc="E078E7CE" w:tentative="1">
      <w:start w:val="1"/>
      <w:numFmt w:val="bullet"/>
      <w:lvlText w:val="•"/>
      <w:lvlJc w:val="left"/>
      <w:pPr>
        <w:tabs>
          <w:tab w:val="num" w:pos="2880"/>
        </w:tabs>
        <w:ind w:left="2880" w:hanging="360"/>
      </w:pPr>
      <w:rPr>
        <w:rFonts w:ascii="Arial" w:hAnsi="Arial" w:hint="default"/>
      </w:rPr>
    </w:lvl>
    <w:lvl w:ilvl="4" w:tplc="596052C2" w:tentative="1">
      <w:start w:val="1"/>
      <w:numFmt w:val="bullet"/>
      <w:lvlText w:val="•"/>
      <w:lvlJc w:val="left"/>
      <w:pPr>
        <w:tabs>
          <w:tab w:val="num" w:pos="3600"/>
        </w:tabs>
        <w:ind w:left="3600" w:hanging="360"/>
      </w:pPr>
      <w:rPr>
        <w:rFonts w:ascii="Arial" w:hAnsi="Arial" w:hint="default"/>
      </w:rPr>
    </w:lvl>
    <w:lvl w:ilvl="5" w:tplc="316418C0" w:tentative="1">
      <w:start w:val="1"/>
      <w:numFmt w:val="bullet"/>
      <w:lvlText w:val="•"/>
      <w:lvlJc w:val="left"/>
      <w:pPr>
        <w:tabs>
          <w:tab w:val="num" w:pos="4320"/>
        </w:tabs>
        <w:ind w:left="4320" w:hanging="360"/>
      </w:pPr>
      <w:rPr>
        <w:rFonts w:ascii="Arial" w:hAnsi="Arial" w:hint="default"/>
      </w:rPr>
    </w:lvl>
    <w:lvl w:ilvl="6" w:tplc="07AEE980" w:tentative="1">
      <w:start w:val="1"/>
      <w:numFmt w:val="bullet"/>
      <w:lvlText w:val="•"/>
      <w:lvlJc w:val="left"/>
      <w:pPr>
        <w:tabs>
          <w:tab w:val="num" w:pos="5040"/>
        </w:tabs>
        <w:ind w:left="5040" w:hanging="360"/>
      </w:pPr>
      <w:rPr>
        <w:rFonts w:ascii="Arial" w:hAnsi="Arial" w:hint="default"/>
      </w:rPr>
    </w:lvl>
    <w:lvl w:ilvl="7" w:tplc="6FBE3534" w:tentative="1">
      <w:start w:val="1"/>
      <w:numFmt w:val="bullet"/>
      <w:lvlText w:val="•"/>
      <w:lvlJc w:val="left"/>
      <w:pPr>
        <w:tabs>
          <w:tab w:val="num" w:pos="5760"/>
        </w:tabs>
        <w:ind w:left="5760" w:hanging="360"/>
      </w:pPr>
      <w:rPr>
        <w:rFonts w:ascii="Arial" w:hAnsi="Arial" w:hint="default"/>
      </w:rPr>
    </w:lvl>
    <w:lvl w:ilvl="8" w:tplc="75DAA67A"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6AB27508"/>
    <w:multiLevelType w:val="hybridMultilevel"/>
    <w:tmpl w:val="E5081C7E"/>
    <w:lvl w:ilvl="0" w:tplc="829034AE">
      <w:start w:val="1"/>
      <w:numFmt w:val="bullet"/>
      <w:lvlText w:val="•"/>
      <w:lvlJc w:val="left"/>
      <w:pPr>
        <w:tabs>
          <w:tab w:val="num" w:pos="720"/>
        </w:tabs>
        <w:ind w:left="720" w:hanging="360"/>
      </w:pPr>
      <w:rPr>
        <w:rFonts w:ascii="Arial" w:hAnsi="Arial" w:hint="default"/>
      </w:rPr>
    </w:lvl>
    <w:lvl w:ilvl="1" w:tplc="5E762C32" w:tentative="1">
      <w:start w:val="1"/>
      <w:numFmt w:val="bullet"/>
      <w:lvlText w:val="•"/>
      <w:lvlJc w:val="left"/>
      <w:pPr>
        <w:tabs>
          <w:tab w:val="num" w:pos="1440"/>
        </w:tabs>
        <w:ind w:left="1440" w:hanging="360"/>
      </w:pPr>
      <w:rPr>
        <w:rFonts w:ascii="Arial" w:hAnsi="Arial" w:hint="default"/>
      </w:rPr>
    </w:lvl>
    <w:lvl w:ilvl="2" w:tplc="F3AEF50C" w:tentative="1">
      <w:start w:val="1"/>
      <w:numFmt w:val="bullet"/>
      <w:lvlText w:val="•"/>
      <w:lvlJc w:val="left"/>
      <w:pPr>
        <w:tabs>
          <w:tab w:val="num" w:pos="2160"/>
        </w:tabs>
        <w:ind w:left="2160" w:hanging="360"/>
      </w:pPr>
      <w:rPr>
        <w:rFonts w:ascii="Arial" w:hAnsi="Arial" w:hint="default"/>
      </w:rPr>
    </w:lvl>
    <w:lvl w:ilvl="3" w:tplc="886AE192" w:tentative="1">
      <w:start w:val="1"/>
      <w:numFmt w:val="bullet"/>
      <w:lvlText w:val="•"/>
      <w:lvlJc w:val="left"/>
      <w:pPr>
        <w:tabs>
          <w:tab w:val="num" w:pos="2880"/>
        </w:tabs>
        <w:ind w:left="2880" w:hanging="360"/>
      </w:pPr>
      <w:rPr>
        <w:rFonts w:ascii="Arial" w:hAnsi="Arial" w:hint="default"/>
      </w:rPr>
    </w:lvl>
    <w:lvl w:ilvl="4" w:tplc="1C88F5DE" w:tentative="1">
      <w:start w:val="1"/>
      <w:numFmt w:val="bullet"/>
      <w:lvlText w:val="•"/>
      <w:lvlJc w:val="left"/>
      <w:pPr>
        <w:tabs>
          <w:tab w:val="num" w:pos="3600"/>
        </w:tabs>
        <w:ind w:left="3600" w:hanging="360"/>
      </w:pPr>
      <w:rPr>
        <w:rFonts w:ascii="Arial" w:hAnsi="Arial" w:hint="default"/>
      </w:rPr>
    </w:lvl>
    <w:lvl w:ilvl="5" w:tplc="CAFCD3AC" w:tentative="1">
      <w:start w:val="1"/>
      <w:numFmt w:val="bullet"/>
      <w:lvlText w:val="•"/>
      <w:lvlJc w:val="left"/>
      <w:pPr>
        <w:tabs>
          <w:tab w:val="num" w:pos="4320"/>
        </w:tabs>
        <w:ind w:left="4320" w:hanging="360"/>
      </w:pPr>
      <w:rPr>
        <w:rFonts w:ascii="Arial" w:hAnsi="Arial" w:hint="default"/>
      </w:rPr>
    </w:lvl>
    <w:lvl w:ilvl="6" w:tplc="EFD43BF2" w:tentative="1">
      <w:start w:val="1"/>
      <w:numFmt w:val="bullet"/>
      <w:lvlText w:val="•"/>
      <w:lvlJc w:val="left"/>
      <w:pPr>
        <w:tabs>
          <w:tab w:val="num" w:pos="5040"/>
        </w:tabs>
        <w:ind w:left="5040" w:hanging="360"/>
      </w:pPr>
      <w:rPr>
        <w:rFonts w:ascii="Arial" w:hAnsi="Arial" w:hint="default"/>
      </w:rPr>
    </w:lvl>
    <w:lvl w:ilvl="7" w:tplc="24C4F43C" w:tentative="1">
      <w:start w:val="1"/>
      <w:numFmt w:val="bullet"/>
      <w:lvlText w:val="•"/>
      <w:lvlJc w:val="left"/>
      <w:pPr>
        <w:tabs>
          <w:tab w:val="num" w:pos="5760"/>
        </w:tabs>
        <w:ind w:left="5760" w:hanging="360"/>
      </w:pPr>
      <w:rPr>
        <w:rFonts w:ascii="Arial" w:hAnsi="Arial" w:hint="default"/>
      </w:rPr>
    </w:lvl>
    <w:lvl w:ilvl="8" w:tplc="5F4E89B6"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725A2716"/>
    <w:multiLevelType w:val="hybridMultilevel"/>
    <w:tmpl w:val="77988A74"/>
    <w:lvl w:ilvl="0" w:tplc="E85CD27E">
      <w:start w:val="1"/>
      <w:numFmt w:val="bullet"/>
      <w:lvlText w:val="•"/>
      <w:lvlJc w:val="left"/>
      <w:pPr>
        <w:tabs>
          <w:tab w:val="num" w:pos="720"/>
        </w:tabs>
        <w:ind w:left="720" w:hanging="360"/>
      </w:pPr>
      <w:rPr>
        <w:rFonts w:ascii="Arial" w:hAnsi="Arial" w:hint="default"/>
      </w:rPr>
    </w:lvl>
    <w:lvl w:ilvl="1" w:tplc="E33CFD38" w:tentative="1">
      <w:start w:val="1"/>
      <w:numFmt w:val="bullet"/>
      <w:lvlText w:val="•"/>
      <w:lvlJc w:val="left"/>
      <w:pPr>
        <w:tabs>
          <w:tab w:val="num" w:pos="1440"/>
        </w:tabs>
        <w:ind w:left="1440" w:hanging="360"/>
      </w:pPr>
      <w:rPr>
        <w:rFonts w:ascii="Arial" w:hAnsi="Arial" w:hint="default"/>
      </w:rPr>
    </w:lvl>
    <w:lvl w:ilvl="2" w:tplc="E1D68F1C" w:tentative="1">
      <w:start w:val="1"/>
      <w:numFmt w:val="bullet"/>
      <w:lvlText w:val="•"/>
      <w:lvlJc w:val="left"/>
      <w:pPr>
        <w:tabs>
          <w:tab w:val="num" w:pos="2160"/>
        </w:tabs>
        <w:ind w:left="2160" w:hanging="360"/>
      </w:pPr>
      <w:rPr>
        <w:rFonts w:ascii="Arial" w:hAnsi="Arial" w:hint="default"/>
      </w:rPr>
    </w:lvl>
    <w:lvl w:ilvl="3" w:tplc="AA1677E2" w:tentative="1">
      <w:start w:val="1"/>
      <w:numFmt w:val="bullet"/>
      <w:lvlText w:val="•"/>
      <w:lvlJc w:val="left"/>
      <w:pPr>
        <w:tabs>
          <w:tab w:val="num" w:pos="2880"/>
        </w:tabs>
        <w:ind w:left="2880" w:hanging="360"/>
      </w:pPr>
      <w:rPr>
        <w:rFonts w:ascii="Arial" w:hAnsi="Arial" w:hint="default"/>
      </w:rPr>
    </w:lvl>
    <w:lvl w:ilvl="4" w:tplc="7DC6768C" w:tentative="1">
      <w:start w:val="1"/>
      <w:numFmt w:val="bullet"/>
      <w:lvlText w:val="•"/>
      <w:lvlJc w:val="left"/>
      <w:pPr>
        <w:tabs>
          <w:tab w:val="num" w:pos="3600"/>
        </w:tabs>
        <w:ind w:left="3600" w:hanging="360"/>
      </w:pPr>
      <w:rPr>
        <w:rFonts w:ascii="Arial" w:hAnsi="Arial" w:hint="default"/>
      </w:rPr>
    </w:lvl>
    <w:lvl w:ilvl="5" w:tplc="46A47FE4" w:tentative="1">
      <w:start w:val="1"/>
      <w:numFmt w:val="bullet"/>
      <w:lvlText w:val="•"/>
      <w:lvlJc w:val="left"/>
      <w:pPr>
        <w:tabs>
          <w:tab w:val="num" w:pos="4320"/>
        </w:tabs>
        <w:ind w:left="4320" w:hanging="360"/>
      </w:pPr>
      <w:rPr>
        <w:rFonts w:ascii="Arial" w:hAnsi="Arial" w:hint="default"/>
      </w:rPr>
    </w:lvl>
    <w:lvl w:ilvl="6" w:tplc="E92CC65E" w:tentative="1">
      <w:start w:val="1"/>
      <w:numFmt w:val="bullet"/>
      <w:lvlText w:val="•"/>
      <w:lvlJc w:val="left"/>
      <w:pPr>
        <w:tabs>
          <w:tab w:val="num" w:pos="5040"/>
        </w:tabs>
        <w:ind w:left="5040" w:hanging="360"/>
      </w:pPr>
      <w:rPr>
        <w:rFonts w:ascii="Arial" w:hAnsi="Arial" w:hint="default"/>
      </w:rPr>
    </w:lvl>
    <w:lvl w:ilvl="7" w:tplc="78DAC3AA" w:tentative="1">
      <w:start w:val="1"/>
      <w:numFmt w:val="bullet"/>
      <w:lvlText w:val="•"/>
      <w:lvlJc w:val="left"/>
      <w:pPr>
        <w:tabs>
          <w:tab w:val="num" w:pos="5760"/>
        </w:tabs>
        <w:ind w:left="5760" w:hanging="360"/>
      </w:pPr>
      <w:rPr>
        <w:rFonts w:ascii="Arial" w:hAnsi="Arial" w:hint="default"/>
      </w:rPr>
    </w:lvl>
    <w:lvl w:ilvl="8" w:tplc="FCF2928E"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79270E4E"/>
    <w:multiLevelType w:val="hybridMultilevel"/>
    <w:tmpl w:val="EE06E3A2"/>
    <w:lvl w:ilvl="0" w:tplc="744602B0">
      <w:start w:val="1"/>
      <w:numFmt w:val="bullet"/>
      <w:lvlText w:val=""/>
      <w:lvlJc w:val="left"/>
      <w:pPr>
        <w:tabs>
          <w:tab w:val="num" w:pos="720"/>
        </w:tabs>
        <w:ind w:left="720" w:hanging="360"/>
      </w:pPr>
      <w:rPr>
        <w:rFonts w:ascii="Wingdings" w:hAnsi="Wingdings" w:hint="default"/>
      </w:rPr>
    </w:lvl>
    <w:lvl w:ilvl="1" w:tplc="83608148" w:tentative="1">
      <w:start w:val="1"/>
      <w:numFmt w:val="bullet"/>
      <w:lvlText w:val=""/>
      <w:lvlJc w:val="left"/>
      <w:pPr>
        <w:tabs>
          <w:tab w:val="num" w:pos="1440"/>
        </w:tabs>
        <w:ind w:left="1440" w:hanging="360"/>
      </w:pPr>
      <w:rPr>
        <w:rFonts w:ascii="Wingdings" w:hAnsi="Wingdings" w:hint="default"/>
      </w:rPr>
    </w:lvl>
    <w:lvl w:ilvl="2" w:tplc="21D07FD2" w:tentative="1">
      <w:start w:val="1"/>
      <w:numFmt w:val="bullet"/>
      <w:lvlText w:val=""/>
      <w:lvlJc w:val="left"/>
      <w:pPr>
        <w:tabs>
          <w:tab w:val="num" w:pos="2160"/>
        </w:tabs>
        <w:ind w:left="2160" w:hanging="360"/>
      </w:pPr>
      <w:rPr>
        <w:rFonts w:ascii="Wingdings" w:hAnsi="Wingdings" w:hint="default"/>
      </w:rPr>
    </w:lvl>
    <w:lvl w:ilvl="3" w:tplc="F85C899A" w:tentative="1">
      <w:start w:val="1"/>
      <w:numFmt w:val="bullet"/>
      <w:lvlText w:val=""/>
      <w:lvlJc w:val="left"/>
      <w:pPr>
        <w:tabs>
          <w:tab w:val="num" w:pos="2880"/>
        </w:tabs>
        <w:ind w:left="2880" w:hanging="360"/>
      </w:pPr>
      <w:rPr>
        <w:rFonts w:ascii="Wingdings" w:hAnsi="Wingdings" w:hint="default"/>
      </w:rPr>
    </w:lvl>
    <w:lvl w:ilvl="4" w:tplc="4B08ED76" w:tentative="1">
      <w:start w:val="1"/>
      <w:numFmt w:val="bullet"/>
      <w:lvlText w:val=""/>
      <w:lvlJc w:val="left"/>
      <w:pPr>
        <w:tabs>
          <w:tab w:val="num" w:pos="3600"/>
        </w:tabs>
        <w:ind w:left="3600" w:hanging="360"/>
      </w:pPr>
      <w:rPr>
        <w:rFonts w:ascii="Wingdings" w:hAnsi="Wingdings" w:hint="default"/>
      </w:rPr>
    </w:lvl>
    <w:lvl w:ilvl="5" w:tplc="662C3F76" w:tentative="1">
      <w:start w:val="1"/>
      <w:numFmt w:val="bullet"/>
      <w:lvlText w:val=""/>
      <w:lvlJc w:val="left"/>
      <w:pPr>
        <w:tabs>
          <w:tab w:val="num" w:pos="4320"/>
        </w:tabs>
        <w:ind w:left="4320" w:hanging="360"/>
      </w:pPr>
      <w:rPr>
        <w:rFonts w:ascii="Wingdings" w:hAnsi="Wingdings" w:hint="default"/>
      </w:rPr>
    </w:lvl>
    <w:lvl w:ilvl="6" w:tplc="DF24F8C8" w:tentative="1">
      <w:start w:val="1"/>
      <w:numFmt w:val="bullet"/>
      <w:lvlText w:val=""/>
      <w:lvlJc w:val="left"/>
      <w:pPr>
        <w:tabs>
          <w:tab w:val="num" w:pos="5040"/>
        </w:tabs>
        <w:ind w:left="5040" w:hanging="360"/>
      </w:pPr>
      <w:rPr>
        <w:rFonts w:ascii="Wingdings" w:hAnsi="Wingdings" w:hint="default"/>
      </w:rPr>
    </w:lvl>
    <w:lvl w:ilvl="7" w:tplc="C526BE1E" w:tentative="1">
      <w:start w:val="1"/>
      <w:numFmt w:val="bullet"/>
      <w:lvlText w:val=""/>
      <w:lvlJc w:val="left"/>
      <w:pPr>
        <w:tabs>
          <w:tab w:val="num" w:pos="5760"/>
        </w:tabs>
        <w:ind w:left="5760" w:hanging="360"/>
      </w:pPr>
      <w:rPr>
        <w:rFonts w:ascii="Wingdings" w:hAnsi="Wingdings" w:hint="default"/>
      </w:rPr>
    </w:lvl>
    <w:lvl w:ilvl="8" w:tplc="0058AFBE"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9F05146"/>
    <w:multiLevelType w:val="hybridMultilevel"/>
    <w:tmpl w:val="40E27974"/>
    <w:lvl w:ilvl="0" w:tplc="D6840C22">
      <w:start w:val="1"/>
      <w:numFmt w:val="bullet"/>
      <w:lvlText w:val=""/>
      <w:lvlJc w:val="left"/>
      <w:pPr>
        <w:tabs>
          <w:tab w:val="num" w:pos="720"/>
        </w:tabs>
        <w:ind w:left="720" w:hanging="360"/>
      </w:pPr>
      <w:rPr>
        <w:rFonts w:ascii="Wingdings" w:hAnsi="Wingdings" w:hint="default"/>
      </w:rPr>
    </w:lvl>
    <w:lvl w:ilvl="1" w:tplc="CD12E86E" w:tentative="1">
      <w:start w:val="1"/>
      <w:numFmt w:val="bullet"/>
      <w:lvlText w:val=""/>
      <w:lvlJc w:val="left"/>
      <w:pPr>
        <w:tabs>
          <w:tab w:val="num" w:pos="1440"/>
        </w:tabs>
        <w:ind w:left="1440" w:hanging="360"/>
      </w:pPr>
      <w:rPr>
        <w:rFonts w:ascii="Wingdings" w:hAnsi="Wingdings" w:hint="default"/>
      </w:rPr>
    </w:lvl>
    <w:lvl w:ilvl="2" w:tplc="55C4C8FA" w:tentative="1">
      <w:start w:val="1"/>
      <w:numFmt w:val="bullet"/>
      <w:lvlText w:val=""/>
      <w:lvlJc w:val="left"/>
      <w:pPr>
        <w:tabs>
          <w:tab w:val="num" w:pos="2160"/>
        </w:tabs>
        <w:ind w:left="2160" w:hanging="360"/>
      </w:pPr>
      <w:rPr>
        <w:rFonts w:ascii="Wingdings" w:hAnsi="Wingdings" w:hint="default"/>
      </w:rPr>
    </w:lvl>
    <w:lvl w:ilvl="3" w:tplc="B65EEBC2" w:tentative="1">
      <w:start w:val="1"/>
      <w:numFmt w:val="bullet"/>
      <w:lvlText w:val=""/>
      <w:lvlJc w:val="left"/>
      <w:pPr>
        <w:tabs>
          <w:tab w:val="num" w:pos="2880"/>
        </w:tabs>
        <w:ind w:left="2880" w:hanging="360"/>
      </w:pPr>
      <w:rPr>
        <w:rFonts w:ascii="Wingdings" w:hAnsi="Wingdings" w:hint="default"/>
      </w:rPr>
    </w:lvl>
    <w:lvl w:ilvl="4" w:tplc="2CAC0F2E" w:tentative="1">
      <w:start w:val="1"/>
      <w:numFmt w:val="bullet"/>
      <w:lvlText w:val=""/>
      <w:lvlJc w:val="left"/>
      <w:pPr>
        <w:tabs>
          <w:tab w:val="num" w:pos="3600"/>
        </w:tabs>
        <w:ind w:left="3600" w:hanging="360"/>
      </w:pPr>
      <w:rPr>
        <w:rFonts w:ascii="Wingdings" w:hAnsi="Wingdings" w:hint="default"/>
      </w:rPr>
    </w:lvl>
    <w:lvl w:ilvl="5" w:tplc="9B28BBF4" w:tentative="1">
      <w:start w:val="1"/>
      <w:numFmt w:val="bullet"/>
      <w:lvlText w:val=""/>
      <w:lvlJc w:val="left"/>
      <w:pPr>
        <w:tabs>
          <w:tab w:val="num" w:pos="4320"/>
        </w:tabs>
        <w:ind w:left="4320" w:hanging="360"/>
      </w:pPr>
      <w:rPr>
        <w:rFonts w:ascii="Wingdings" w:hAnsi="Wingdings" w:hint="default"/>
      </w:rPr>
    </w:lvl>
    <w:lvl w:ilvl="6" w:tplc="0038E62C" w:tentative="1">
      <w:start w:val="1"/>
      <w:numFmt w:val="bullet"/>
      <w:lvlText w:val=""/>
      <w:lvlJc w:val="left"/>
      <w:pPr>
        <w:tabs>
          <w:tab w:val="num" w:pos="5040"/>
        </w:tabs>
        <w:ind w:left="5040" w:hanging="360"/>
      </w:pPr>
      <w:rPr>
        <w:rFonts w:ascii="Wingdings" w:hAnsi="Wingdings" w:hint="default"/>
      </w:rPr>
    </w:lvl>
    <w:lvl w:ilvl="7" w:tplc="C540DECE" w:tentative="1">
      <w:start w:val="1"/>
      <w:numFmt w:val="bullet"/>
      <w:lvlText w:val=""/>
      <w:lvlJc w:val="left"/>
      <w:pPr>
        <w:tabs>
          <w:tab w:val="num" w:pos="5760"/>
        </w:tabs>
        <w:ind w:left="5760" w:hanging="360"/>
      </w:pPr>
      <w:rPr>
        <w:rFonts w:ascii="Wingdings" w:hAnsi="Wingdings" w:hint="default"/>
      </w:rPr>
    </w:lvl>
    <w:lvl w:ilvl="8" w:tplc="1D3E49CA" w:tentative="1">
      <w:start w:val="1"/>
      <w:numFmt w:val="bullet"/>
      <w:lvlText w:val=""/>
      <w:lvlJc w:val="left"/>
      <w:pPr>
        <w:tabs>
          <w:tab w:val="num" w:pos="6480"/>
        </w:tabs>
        <w:ind w:left="6480" w:hanging="360"/>
      </w:pPr>
      <w:rPr>
        <w:rFonts w:ascii="Wingdings" w:hAnsi="Wingdings" w:hint="default"/>
      </w:rPr>
    </w:lvl>
  </w:abstractNum>
  <w:num w:numId="1">
    <w:abstractNumId w:val="7"/>
  </w:num>
  <w:num w:numId="2">
    <w:abstractNumId w:val="20"/>
  </w:num>
  <w:num w:numId="3">
    <w:abstractNumId w:val="10"/>
  </w:num>
  <w:num w:numId="4">
    <w:abstractNumId w:val="9"/>
  </w:num>
  <w:num w:numId="5">
    <w:abstractNumId w:val="21"/>
  </w:num>
  <w:num w:numId="6">
    <w:abstractNumId w:val="2"/>
  </w:num>
  <w:num w:numId="7">
    <w:abstractNumId w:val="18"/>
  </w:num>
  <w:num w:numId="8">
    <w:abstractNumId w:val="23"/>
  </w:num>
  <w:num w:numId="9">
    <w:abstractNumId w:val="1"/>
  </w:num>
  <w:num w:numId="10">
    <w:abstractNumId w:val="13"/>
  </w:num>
  <w:num w:numId="11">
    <w:abstractNumId w:val="14"/>
  </w:num>
  <w:num w:numId="12">
    <w:abstractNumId w:val="22"/>
  </w:num>
  <w:num w:numId="13">
    <w:abstractNumId w:val="4"/>
  </w:num>
  <w:num w:numId="14">
    <w:abstractNumId w:val="19"/>
  </w:num>
  <w:num w:numId="15">
    <w:abstractNumId w:val="17"/>
  </w:num>
  <w:num w:numId="16">
    <w:abstractNumId w:val="15"/>
  </w:num>
  <w:num w:numId="17">
    <w:abstractNumId w:val="11"/>
  </w:num>
  <w:num w:numId="18">
    <w:abstractNumId w:val="12"/>
  </w:num>
  <w:num w:numId="19">
    <w:abstractNumId w:val="5"/>
  </w:num>
  <w:num w:numId="20">
    <w:abstractNumId w:val="3"/>
  </w:num>
  <w:num w:numId="21">
    <w:abstractNumId w:val="8"/>
  </w:num>
  <w:num w:numId="22">
    <w:abstractNumId w:val="16"/>
  </w:num>
  <w:num w:numId="23">
    <w:abstractNumId w:val="6"/>
  </w:num>
  <w:num w:numId="2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ardik Malhotra">
    <w15:presenceInfo w15:providerId="AD" w15:userId="S-1-5-21-1964979238-429942662-834490965-16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D05CC"/>
    <w:rsid w:val="000005D5"/>
    <w:rsid w:val="00003B6A"/>
    <w:rsid w:val="000048DF"/>
    <w:rsid w:val="00013A57"/>
    <w:rsid w:val="00014A16"/>
    <w:rsid w:val="00015378"/>
    <w:rsid w:val="00017FBB"/>
    <w:rsid w:val="00023038"/>
    <w:rsid w:val="000264C5"/>
    <w:rsid w:val="00030073"/>
    <w:rsid w:val="000304B9"/>
    <w:rsid w:val="000322CD"/>
    <w:rsid w:val="000361EF"/>
    <w:rsid w:val="000376C4"/>
    <w:rsid w:val="00040724"/>
    <w:rsid w:val="00040D7E"/>
    <w:rsid w:val="0004585B"/>
    <w:rsid w:val="00050359"/>
    <w:rsid w:val="00054F74"/>
    <w:rsid w:val="000627CD"/>
    <w:rsid w:val="00064A01"/>
    <w:rsid w:val="000671E4"/>
    <w:rsid w:val="00073ECE"/>
    <w:rsid w:val="000810D4"/>
    <w:rsid w:val="000867E6"/>
    <w:rsid w:val="00087467"/>
    <w:rsid w:val="000923F0"/>
    <w:rsid w:val="00092529"/>
    <w:rsid w:val="000A14D1"/>
    <w:rsid w:val="000A1809"/>
    <w:rsid w:val="000A79DE"/>
    <w:rsid w:val="000B2D97"/>
    <w:rsid w:val="000B3091"/>
    <w:rsid w:val="000B49B1"/>
    <w:rsid w:val="000B49EB"/>
    <w:rsid w:val="000C7F2C"/>
    <w:rsid w:val="000D1A88"/>
    <w:rsid w:val="000D1CB1"/>
    <w:rsid w:val="000D20E5"/>
    <w:rsid w:val="000D2953"/>
    <w:rsid w:val="000D33DD"/>
    <w:rsid w:val="000D5641"/>
    <w:rsid w:val="000E0C76"/>
    <w:rsid w:val="000E17ED"/>
    <w:rsid w:val="000E6386"/>
    <w:rsid w:val="000F4A06"/>
    <w:rsid w:val="000F635C"/>
    <w:rsid w:val="001000E3"/>
    <w:rsid w:val="00102FDC"/>
    <w:rsid w:val="001039EA"/>
    <w:rsid w:val="001117C5"/>
    <w:rsid w:val="0011489A"/>
    <w:rsid w:val="00117792"/>
    <w:rsid w:val="00126361"/>
    <w:rsid w:val="0013644D"/>
    <w:rsid w:val="00137284"/>
    <w:rsid w:val="00140705"/>
    <w:rsid w:val="0014106E"/>
    <w:rsid w:val="0014393D"/>
    <w:rsid w:val="001520D8"/>
    <w:rsid w:val="0016073A"/>
    <w:rsid w:val="00160783"/>
    <w:rsid w:val="00163DC1"/>
    <w:rsid w:val="00172598"/>
    <w:rsid w:val="00184759"/>
    <w:rsid w:val="001848B0"/>
    <w:rsid w:val="001912FF"/>
    <w:rsid w:val="00192F97"/>
    <w:rsid w:val="00193EBE"/>
    <w:rsid w:val="001941A4"/>
    <w:rsid w:val="00195B91"/>
    <w:rsid w:val="001A500E"/>
    <w:rsid w:val="001A52E4"/>
    <w:rsid w:val="001A6107"/>
    <w:rsid w:val="001B02CD"/>
    <w:rsid w:val="001B2AFB"/>
    <w:rsid w:val="001B6E29"/>
    <w:rsid w:val="001B754E"/>
    <w:rsid w:val="001C16C1"/>
    <w:rsid w:val="001C296B"/>
    <w:rsid w:val="001D08D4"/>
    <w:rsid w:val="001D2CE0"/>
    <w:rsid w:val="001D565E"/>
    <w:rsid w:val="001D62DB"/>
    <w:rsid w:val="001D717D"/>
    <w:rsid w:val="001F0937"/>
    <w:rsid w:val="001F26D3"/>
    <w:rsid w:val="001F3520"/>
    <w:rsid w:val="001F71FF"/>
    <w:rsid w:val="00202D42"/>
    <w:rsid w:val="002031A1"/>
    <w:rsid w:val="00214A75"/>
    <w:rsid w:val="002163E7"/>
    <w:rsid w:val="0021697F"/>
    <w:rsid w:val="0022521E"/>
    <w:rsid w:val="0022576D"/>
    <w:rsid w:val="00232805"/>
    <w:rsid w:val="00237B8F"/>
    <w:rsid w:val="002470E6"/>
    <w:rsid w:val="00250604"/>
    <w:rsid w:val="00250FE7"/>
    <w:rsid w:val="00260328"/>
    <w:rsid w:val="0026043C"/>
    <w:rsid w:val="002614CD"/>
    <w:rsid w:val="00262A4C"/>
    <w:rsid w:val="00266F57"/>
    <w:rsid w:val="0026738B"/>
    <w:rsid w:val="00271288"/>
    <w:rsid w:val="00273BEB"/>
    <w:rsid w:val="0027490C"/>
    <w:rsid w:val="002760AC"/>
    <w:rsid w:val="00277C2B"/>
    <w:rsid w:val="00280B0E"/>
    <w:rsid w:val="002A3B4A"/>
    <w:rsid w:val="002A5D60"/>
    <w:rsid w:val="002A7376"/>
    <w:rsid w:val="002B1111"/>
    <w:rsid w:val="002B3EE0"/>
    <w:rsid w:val="002B4E98"/>
    <w:rsid w:val="002B6ED5"/>
    <w:rsid w:val="002C1DF0"/>
    <w:rsid w:val="002C3C4F"/>
    <w:rsid w:val="002D2A76"/>
    <w:rsid w:val="002D367C"/>
    <w:rsid w:val="002D44DF"/>
    <w:rsid w:val="002E1BDE"/>
    <w:rsid w:val="002E3E5D"/>
    <w:rsid w:val="002E58BF"/>
    <w:rsid w:val="002E613A"/>
    <w:rsid w:val="002E694B"/>
    <w:rsid w:val="002E71B5"/>
    <w:rsid w:val="002F3659"/>
    <w:rsid w:val="002F55F5"/>
    <w:rsid w:val="002F5D9C"/>
    <w:rsid w:val="002F5E88"/>
    <w:rsid w:val="002F65E2"/>
    <w:rsid w:val="003008F2"/>
    <w:rsid w:val="00300F5A"/>
    <w:rsid w:val="003108A6"/>
    <w:rsid w:val="00310C85"/>
    <w:rsid w:val="00310F5B"/>
    <w:rsid w:val="00313C8B"/>
    <w:rsid w:val="00317B3D"/>
    <w:rsid w:val="0032090F"/>
    <w:rsid w:val="00326B72"/>
    <w:rsid w:val="003305AA"/>
    <w:rsid w:val="003336AA"/>
    <w:rsid w:val="00340D03"/>
    <w:rsid w:val="00341154"/>
    <w:rsid w:val="0034246F"/>
    <w:rsid w:val="003427EB"/>
    <w:rsid w:val="00342B82"/>
    <w:rsid w:val="00355061"/>
    <w:rsid w:val="003554F8"/>
    <w:rsid w:val="00364BDC"/>
    <w:rsid w:val="00373149"/>
    <w:rsid w:val="003742E2"/>
    <w:rsid w:val="00376759"/>
    <w:rsid w:val="003775F1"/>
    <w:rsid w:val="00382511"/>
    <w:rsid w:val="003832D4"/>
    <w:rsid w:val="00384E54"/>
    <w:rsid w:val="00385817"/>
    <w:rsid w:val="003868A8"/>
    <w:rsid w:val="00395309"/>
    <w:rsid w:val="00397E20"/>
    <w:rsid w:val="003A1E0C"/>
    <w:rsid w:val="003A49ED"/>
    <w:rsid w:val="003A6D10"/>
    <w:rsid w:val="003B23DB"/>
    <w:rsid w:val="003B264E"/>
    <w:rsid w:val="003B3DB5"/>
    <w:rsid w:val="003B5581"/>
    <w:rsid w:val="003B6E86"/>
    <w:rsid w:val="003C3DA7"/>
    <w:rsid w:val="003C5BC3"/>
    <w:rsid w:val="003C5FBA"/>
    <w:rsid w:val="003D0E53"/>
    <w:rsid w:val="003D0FB6"/>
    <w:rsid w:val="003D3AD1"/>
    <w:rsid w:val="003D7750"/>
    <w:rsid w:val="003E223C"/>
    <w:rsid w:val="003E5CA6"/>
    <w:rsid w:val="003E646E"/>
    <w:rsid w:val="003E6D62"/>
    <w:rsid w:val="003F5DC8"/>
    <w:rsid w:val="003F6723"/>
    <w:rsid w:val="00400607"/>
    <w:rsid w:val="00401A71"/>
    <w:rsid w:val="00401F79"/>
    <w:rsid w:val="00402BE9"/>
    <w:rsid w:val="00403D19"/>
    <w:rsid w:val="004041BE"/>
    <w:rsid w:val="00406914"/>
    <w:rsid w:val="00410631"/>
    <w:rsid w:val="00412782"/>
    <w:rsid w:val="004150CD"/>
    <w:rsid w:val="0042100A"/>
    <w:rsid w:val="00422A17"/>
    <w:rsid w:val="0042408D"/>
    <w:rsid w:val="0042562F"/>
    <w:rsid w:val="00425C5B"/>
    <w:rsid w:val="00430AC8"/>
    <w:rsid w:val="004326F9"/>
    <w:rsid w:val="00434420"/>
    <w:rsid w:val="00447C32"/>
    <w:rsid w:val="0045195B"/>
    <w:rsid w:val="00451AB0"/>
    <w:rsid w:val="00457808"/>
    <w:rsid w:val="004644A7"/>
    <w:rsid w:val="004653F0"/>
    <w:rsid w:val="00465A62"/>
    <w:rsid w:val="00467D8A"/>
    <w:rsid w:val="00471D9E"/>
    <w:rsid w:val="00473441"/>
    <w:rsid w:val="00473C99"/>
    <w:rsid w:val="004742D1"/>
    <w:rsid w:val="00474607"/>
    <w:rsid w:val="00476E65"/>
    <w:rsid w:val="00482FCE"/>
    <w:rsid w:val="00496FB8"/>
    <w:rsid w:val="004A1EF5"/>
    <w:rsid w:val="004A4794"/>
    <w:rsid w:val="004B3EB4"/>
    <w:rsid w:val="004B55BB"/>
    <w:rsid w:val="004B57A6"/>
    <w:rsid w:val="004C40D2"/>
    <w:rsid w:val="004C5239"/>
    <w:rsid w:val="004D02F4"/>
    <w:rsid w:val="004D3CDE"/>
    <w:rsid w:val="004D565A"/>
    <w:rsid w:val="004E288D"/>
    <w:rsid w:val="004E4AE3"/>
    <w:rsid w:val="004E7D07"/>
    <w:rsid w:val="004F0E69"/>
    <w:rsid w:val="004F2F72"/>
    <w:rsid w:val="004F5800"/>
    <w:rsid w:val="004F6C61"/>
    <w:rsid w:val="00500CBF"/>
    <w:rsid w:val="00510687"/>
    <w:rsid w:val="0051095D"/>
    <w:rsid w:val="00516229"/>
    <w:rsid w:val="00520FFA"/>
    <w:rsid w:val="005219D1"/>
    <w:rsid w:val="005227FA"/>
    <w:rsid w:val="00522867"/>
    <w:rsid w:val="00523848"/>
    <w:rsid w:val="00524A3E"/>
    <w:rsid w:val="005251BC"/>
    <w:rsid w:val="00531524"/>
    <w:rsid w:val="00531EBF"/>
    <w:rsid w:val="0053262B"/>
    <w:rsid w:val="005360C4"/>
    <w:rsid w:val="0054043B"/>
    <w:rsid w:val="00542947"/>
    <w:rsid w:val="00553C2E"/>
    <w:rsid w:val="00564A8D"/>
    <w:rsid w:val="005739CD"/>
    <w:rsid w:val="005858C1"/>
    <w:rsid w:val="005867B1"/>
    <w:rsid w:val="00586D06"/>
    <w:rsid w:val="00587138"/>
    <w:rsid w:val="00590287"/>
    <w:rsid w:val="00590BE8"/>
    <w:rsid w:val="005A1830"/>
    <w:rsid w:val="005A2F9B"/>
    <w:rsid w:val="005A5C5A"/>
    <w:rsid w:val="005A6B39"/>
    <w:rsid w:val="005B3E2E"/>
    <w:rsid w:val="005B407F"/>
    <w:rsid w:val="005B4E93"/>
    <w:rsid w:val="005C125A"/>
    <w:rsid w:val="005C2B59"/>
    <w:rsid w:val="005C3363"/>
    <w:rsid w:val="005D037B"/>
    <w:rsid w:val="005D1799"/>
    <w:rsid w:val="005D1814"/>
    <w:rsid w:val="005D2E9D"/>
    <w:rsid w:val="005D577D"/>
    <w:rsid w:val="005E1EB5"/>
    <w:rsid w:val="005E71EB"/>
    <w:rsid w:val="005F21EC"/>
    <w:rsid w:val="005F33B4"/>
    <w:rsid w:val="005F6285"/>
    <w:rsid w:val="005F7076"/>
    <w:rsid w:val="0060300B"/>
    <w:rsid w:val="0060424B"/>
    <w:rsid w:val="006054B6"/>
    <w:rsid w:val="00607804"/>
    <w:rsid w:val="00613514"/>
    <w:rsid w:val="0062149D"/>
    <w:rsid w:val="0062610C"/>
    <w:rsid w:val="0062776C"/>
    <w:rsid w:val="006321E8"/>
    <w:rsid w:val="00632CCE"/>
    <w:rsid w:val="0064220A"/>
    <w:rsid w:val="00647878"/>
    <w:rsid w:val="00657A22"/>
    <w:rsid w:val="00657CB7"/>
    <w:rsid w:val="00661514"/>
    <w:rsid w:val="0066222E"/>
    <w:rsid w:val="0066324F"/>
    <w:rsid w:val="0066515D"/>
    <w:rsid w:val="00665950"/>
    <w:rsid w:val="006663C5"/>
    <w:rsid w:val="006721C8"/>
    <w:rsid w:val="00674114"/>
    <w:rsid w:val="006821B8"/>
    <w:rsid w:val="00682C52"/>
    <w:rsid w:val="0068477D"/>
    <w:rsid w:val="0068703B"/>
    <w:rsid w:val="00687E98"/>
    <w:rsid w:val="0069015D"/>
    <w:rsid w:val="006903B5"/>
    <w:rsid w:val="0069120A"/>
    <w:rsid w:val="0069198A"/>
    <w:rsid w:val="0069225A"/>
    <w:rsid w:val="006A08F4"/>
    <w:rsid w:val="006A5316"/>
    <w:rsid w:val="006A5AAF"/>
    <w:rsid w:val="006B2918"/>
    <w:rsid w:val="006B748E"/>
    <w:rsid w:val="006B7B39"/>
    <w:rsid w:val="006C3269"/>
    <w:rsid w:val="006D0FD0"/>
    <w:rsid w:val="006D2A12"/>
    <w:rsid w:val="006E36F2"/>
    <w:rsid w:val="006E37E9"/>
    <w:rsid w:val="006F1463"/>
    <w:rsid w:val="006F2C32"/>
    <w:rsid w:val="006F3D28"/>
    <w:rsid w:val="006F5566"/>
    <w:rsid w:val="006F6D2F"/>
    <w:rsid w:val="007038F9"/>
    <w:rsid w:val="007127FF"/>
    <w:rsid w:val="007200BF"/>
    <w:rsid w:val="00720CAD"/>
    <w:rsid w:val="00726868"/>
    <w:rsid w:val="0072688E"/>
    <w:rsid w:val="00726D91"/>
    <w:rsid w:val="007379EA"/>
    <w:rsid w:val="007411CA"/>
    <w:rsid w:val="00751066"/>
    <w:rsid w:val="007525AD"/>
    <w:rsid w:val="00755D0C"/>
    <w:rsid w:val="00756FA1"/>
    <w:rsid w:val="007570E7"/>
    <w:rsid w:val="00761A1F"/>
    <w:rsid w:val="007659F1"/>
    <w:rsid w:val="0077196C"/>
    <w:rsid w:val="0077799B"/>
    <w:rsid w:val="00785CF5"/>
    <w:rsid w:val="0079184A"/>
    <w:rsid w:val="00792B2F"/>
    <w:rsid w:val="00793CDD"/>
    <w:rsid w:val="00794477"/>
    <w:rsid w:val="00795374"/>
    <w:rsid w:val="007A2080"/>
    <w:rsid w:val="007A32EE"/>
    <w:rsid w:val="007A7901"/>
    <w:rsid w:val="007B0EA9"/>
    <w:rsid w:val="007B275C"/>
    <w:rsid w:val="007C1ABD"/>
    <w:rsid w:val="007C3A4C"/>
    <w:rsid w:val="007D30E7"/>
    <w:rsid w:val="007D3596"/>
    <w:rsid w:val="007E630F"/>
    <w:rsid w:val="007E7092"/>
    <w:rsid w:val="007F0E4D"/>
    <w:rsid w:val="007F31F5"/>
    <w:rsid w:val="007F4ABC"/>
    <w:rsid w:val="008004E9"/>
    <w:rsid w:val="00800B2B"/>
    <w:rsid w:val="008124E1"/>
    <w:rsid w:val="00812BE4"/>
    <w:rsid w:val="008150A2"/>
    <w:rsid w:val="0081564D"/>
    <w:rsid w:val="008218A0"/>
    <w:rsid w:val="008226B7"/>
    <w:rsid w:val="00831834"/>
    <w:rsid w:val="008432E8"/>
    <w:rsid w:val="008434C2"/>
    <w:rsid w:val="008444C6"/>
    <w:rsid w:val="00845DA8"/>
    <w:rsid w:val="00845EC7"/>
    <w:rsid w:val="00851A1D"/>
    <w:rsid w:val="008535CE"/>
    <w:rsid w:val="008558BA"/>
    <w:rsid w:val="0086173B"/>
    <w:rsid w:val="00874171"/>
    <w:rsid w:val="00874A6B"/>
    <w:rsid w:val="0088195D"/>
    <w:rsid w:val="008908F1"/>
    <w:rsid w:val="0089300D"/>
    <w:rsid w:val="00895678"/>
    <w:rsid w:val="008A03E7"/>
    <w:rsid w:val="008A141A"/>
    <w:rsid w:val="008A26A6"/>
    <w:rsid w:val="008A3045"/>
    <w:rsid w:val="008A554D"/>
    <w:rsid w:val="008A7667"/>
    <w:rsid w:val="008B1A2B"/>
    <w:rsid w:val="008B4099"/>
    <w:rsid w:val="008B41E9"/>
    <w:rsid w:val="008C5DB0"/>
    <w:rsid w:val="008D05CC"/>
    <w:rsid w:val="008D1091"/>
    <w:rsid w:val="008D4784"/>
    <w:rsid w:val="008E4C42"/>
    <w:rsid w:val="008F0CA7"/>
    <w:rsid w:val="008F6745"/>
    <w:rsid w:val="009006A2"/>
    <w:rsid w:val="00900A88"/>
    <w:rsid w:val="009011DB"/>
    <w:rsid w:val="00912717"/>
    <w:rsid w:val="00913ABB"/>
    <w:rsid w:val="009154B9"/>
    <w:rsid w:val="00917A70"/>
    <w:rsid w:val="0092156D"/>
    <w:rsid w:val="00923038"/>
    <w:rsid w:val="00932517"/>
    <w:rsid w:val="00934B72"/>
    <w:rsid w:val="0094011E"/>
    <w:rsid w:val="00942235"/>
    <w:rsid w:val="0094418F"/>
    <w:rsid w:val="009476AD"/>
    <w:rsid w:val="0096200C"/>
    <w:rsid w:val="0096745B"/>
    <w:rsid w:val="00971028"/>
    <w:rsid w:val="00972834"/>
    <w:rsid w:val="00973886"/>
    <w:rsid w:val="00974A90"/>
    <w:rsid w:val="00975CB5"/>
    <w:rsid w:val="0097644A"/>
    <w:rsid w:val="009779AC"/>
    <w:rsid w:val="00982196"/>
    <w:rsid w:val="00983338"/>
    <w:rsid w:val="00984BAB"/>
    <w:rsid w:val="009878FF"/>
    <w:rsid w:val="00990C86"/>
    <w:rsid w:val="00991017"/>
    <w:rsid w:val="00991C7E"/>
    <w:rsid w:val="00991F87"/>
    <w:rsid w:val="009946F1"/>
    <w:rsid w:val="009960A4"/>
    <w:rsid w:val="009A19E3"/>
    <w:rsid w:val="009A269E"/>
    <w:rsid w:val="009A663C"/>
    <w:rsid w:val="009A7D1E"/>
    <w:rsid w:val="009B0A47"/>
    <w:rsid w:val="009B3886"/>
    <w:rsid w:val="009B5E8F"/>
    <w:rsid w:val="009C41AE"/>
    <w:rsid w:val="009C70DA"/>
    <w:rsid w:val="009D4874"/>
    <w:rsid w:val="009E2A18"/>
    <w:rsid w:val="009E39D2"/>
    <w:rsid w:val="009E4278"/>
    <w:rsid w:val="009F130C"/>
    <w:rsid w:val="009F166D"/>
    <w:rsid w:val="009F19EA"/>
    <w:rsid w:val="009F2E6F"/>
    <w:rsid w:val="009F41CF"/>
    <w:rsid w:val="009F5B91"/>
    <w:rsid w:val="009F5EE3"/>
    <w:rsid w:val="009F6974"/>
    <w:rsid w:val="00A05C8F"/>
    <w:rsid w:val="00A118A8"/>
    <w:rsid w:val="00A11CCF"/>
    <w:rsid w:val="00A135B5"/>
    <w:rsid w:val="00A14586"/>
    <w:rsid w:val="00A221A1"/>
    <w:rsid w:val="00A234C7"/>
    <w:rsid w:val="00A2687E"/>
    <w:rsid w:val="00A34917"/>
    <w:rsid w:val="00A5682A"/>
    <w:rsid w:val="00A611EC"/>
    <w:rsid w:val="00A63DF1"/>
    <w:rsid w:val="00A6790D"/>
    <w:rsid w:val="00A70070"/>
    <w:rsid w:val="00A73525"/>
    <w:rsid w:val="00A74A41"/>
    <w:rsid w:val="00A757EB"/>
    <w:rsid w:val="00A75AB8"/>
    <w:rsid w:val="00A81E20"/>
    <w:rsid w:val="00A831FE"/>
    <w:rsid w:val="00A8358E"/>
    <w:rsid w:val="00A869E3"/>
    <w:rsid w:val="00A90495"/>
    <w:rsid w:val="00A91A77"/>
    <w:rsid w:val="00A959FC"/>
    <w:rsid w:val="00AA0102"/>
    <w:rsid w:val="00AA4A05"/>
    <w:rsid w:val="00AA4C75"/>
    <w:rsid w:val="00AB03C0"/>
    <w:rsid w:val="00AB624B"/>
    <w:rsid w:val="00AB7B64"/>
    <w:rsid w:val="00AC1D64"/>
    <w:rsid w:val="00AC40D7"/>
    <w:rsid w:val="00AC7A1B"/>
    <w:rsid w:val="00AD17D9"/>
    <w:rsid w:val="00AD2224"/>
    <w:rsid w:val="00AD2607"/>
    <w:rsid w:val="00AD5BD7"/>
    <w:rsid w:val="00AE05DC"/>
    <w:rsid w:val="00AE334C"/>
    <w:rsid w:val="00AE4C63"/>
    <w:rsid w:val="00AE6B31"/>
    <w:rsid w:val="00AF13FC"/>
    <w:rsid w:val="00AF286F"/>
    <w:rsid w:val="00AF4AFC"/>
    <w:rsid w:val="00AF644B"/>
    <w:rsid w:val="00AF70FD"/>
    <w:rsid w:val="00B0208F"/>
    <w:rsid w:val="00B02181"/>
    <w:rsid w:val="00B03753"/>
    <w:rsid w:val="00B05718"/>
    <w:rsid w:val="00B07577"/>
    <w:rsid w:val="00B10C42"/>
    <w:rsid w:val="00B10D61"/>
    <w:rsid w:val="00B1657E"/>
    <w:rsid w:val="00B21209"/>
    <w:rsid w:val="00B35C3B"/>
    <w:rsid w:val="00B360A2"/>
    <w:rsid w:val="00B4041B"/>
    <w:rsid w:val="00B4049A"/>
    <w:rsid w:val="00B42407"/>
    <w:rsid w:val="00B45899"/>
    <w:rsid w:val="00B52CA7"/>
    <w:rsid w:val="00B62A94"/>
    <w:rsid w:val="00B75573"/>
    <w:rsid w:val="00B7736D"/>
    <w:rsid w:val="00B80E22"/>
    <w:rsid w:val="00B912CD"/>
    <w:rsid w:val="00B91FFE"/>
    <w:rsid w:val="00B93A62"/>
    <w:rsid w:val="00B96BC7"/>
    <w:rsid w:val="00BA1709"/>
    <w:rsid w:val="00BA43E9"/>
    <w:rsid w:val="00BA6DDA"/>
    <w:rsid w:val="00BB22ED"/>
    <w:rsid w:val="00BB3259"/>
    <w:rsid w:val="00BB354D"/>
    <w:rsid w:val="00BB3600"/>
    <w:rsid w:val="00BC081C"/>
    <w:rsid w:val="00BC1F5B"/>
    <w:rsid w:val="00BC6ABB"/>
    <w:rsid w:val="00BC7DE4"/>
    <w:rsid w:val="00BD1A4A"/>
    <w:rsid w:val="00BD698B"/>
    <w:rsid w:val="00BD6D25"/>
    <w:rsid w:val="00BE001B"/>
    <w:rsid w:val="00BE4CF5"/>
    <w:rsid w:val="00BE5605"/>
    <w:rsid w:val="00C014F5"/>
    <w:rsid w:val="00C0308C"/>
    <w:rsid w:val="00C04858"/>
    <w:rsid w:val="00C07E16"/>
    <w:rsid w:val="00C10BD4"/>
    <w:rsid w:val="00C12C88"/>
    <w:rsid w:val="00C12F7A"/>
    <w:rsid w:val="00C23874"/>
    <w:rsid w:val="00C27822"/>
    <w:rsid w:val="00C34663"/>
    <w:rsid w:val="00C427F6"/>
    <w:rsid w:val="00C538BF"/>
    <w:rsid w:val="00C55620"/>
    <w:rsid w:val="00C556F0"/>
    <w:rsid w:val="00C568E6"/>
    <w:rsid w:val="00C6069E"/>
    <w:rsid w:val="00C65625"/>
    <w:rsid w:val="00C6781F"/>
    <w:rsid w:val="00C7665F"/>
    <w:rsid w:val="00C778D7"/>
    <w:rsid w:val="00C8059E"/>
    <w:rsid w:val="00C83772"/>
    <w:rsid w:val="00C854D0"/>
    <w:rsid w:val="00C8794A"/>
    <w:rsid w:val="00C956A5"/>
    <w:rsid w:val="00C97FE5"/>
    <w:rsid w:val="00CA16FF"/>
    <w:rsid w:val="00CB0FBC"/>
    <w:rsid w:val="00CB26B6"/>
    <w:rsid w:val="00CB55FA"/>
    <w:rsid w:val="00CB7765"/>
    <w:rsid w:val="00CB7822"/>
    <w:rsid w:val="00CC0286"/>
    <w:rsid w:val="00CC26A8"/>
    <w:rsid w:val="00CC48BA"/>
    <w:rsid w:val="00CC7090"/>
    <w:rsid w:val="00CD0007"/>
    <w:rsid w:val="00CD001D"/>
    <w:rsid w:val="00CD072A"/>
    <w:rsid w:val="00CD0C2C"/>
    <w:rsid w:val="00CD6CB2"/>
    <w:rsid w:val="00CE1723"/>
    <w:rsid w:val="00CE35EB"/>
    <w:rsid w:val="00CE3B61"/>
    <w:rsid w:val="00CE552E"/>
    <w:rsid w:val="00CF4E2F"/>
    <w:rsid w:val="00D0027A"/>
    <w:rsid w:val="00D019BF"/>
    <w:rsid w:val="00D020B8"/>
    <w:rsid w:val="00D02841"/>
    <w:rsid w:val="00D02970"/>
    <w:rsid w:val="00D041E2"/>
    <w:rsid w:val="00D179B7"/>
    <w:rsid w:val="00D2017D"/>
    <w:rsid w:val="00D21B54"/>
    <w:rsid w:val="00D23597"/>
    <w:rsid w:val="00D2413C"/>
    <w:rsid w:val="00D2786C"/>
    <w:rsid w:val="00D27E52"/>
    <w:rsid w:val="00D301C6"/>
    <w:rsid w:val="00D302D4"/>
    <w:rsid w:val="00D30B6C"/>
    <w:rsid w:val="00D32107"/>
    <w:rsid w:val="00D331B0"/>
    <w:rsid w:val="00D34477"/>
    <w:rsid w:val="00D47A79"/>
    <w:rsid w:val="00D507AE"/>
    <w:rsid w:val="00D51608"/>
    <w:rsid w:val="00D554DC"/>
    <w:rsid w:val="00D612DA"/>
    <w:rsid w:val="00D619C2"/>
    <w:rsid w:val="00D678A1"/>
    <w:rsid w:val="00D7202D"/>
    <w:rsid w:val="00D72BB7"/>
    <w:rsid w:val="00D8123B"/>
    <w:rsid w:val="00D820E2"/>
    <w:rsid w:val="00D8370C"/>
    <w:rsid w:val="00D932C3"/>
    <w:rsid w:val="00D9498A"/>
    <w:rsid w:val="00D97814"/>
    <w:rsid w:val="00DA27D1"/>
    <w:rsid w:val="00DC08F3"/>
    <w:rsid w:val="00DC3736"/>
    <w:rsid w:val="00DD60F0"/>
    <w:rsid w:val="00DE5189"/>
    <w:rsid w:val="00DE51C5"/>
    <w:rsid w:val="00DE6AF1"/>
    <w:rsid w:val="00DE6FD2"/>
    <w:rsid w:val="00DF0C76"/>
    <w:rsid w:val="00DF0E95"/>
    <w:rsid w:val="00DF49E0"/>
    <w:rsid w:val="00DF7A10"/>
    <w:rsid w:val="00E062C4"/>
    <w:rsid w:val="00E067C9"/>
    <w:rsid w:val="00E07721"/>
    <w:rsid w:val="00E077DA"/>
    <w:rsid w:val="00E1058C"/>
    <w:rsid w:val="00E17238"/>
    <w:rsid w:val="00E17330"/>
    <w:rsid w:val="00E20B48"/>
    <w:rsid w:val="00E23785"/>
    <w:rsid w:val="00E25B32"/>
    <w:rsid w:val="00E27AAA"/>
    <w:rsid w:val="00E303AB"/>
    <w:rsid w:val="00E32EDF"/>
    <w:rsid w:val="00E34C5A"/>
    <w:rsid w:val="00E3633B"/>
    <w:rsid w:val="00E37B3F"/>
    <w:rsid w:val="00E433FC"/>
    <w:rsid w:val="00E441D2"/>
    <w:rsid w:val="00E45E28"/>
    <w:rsid w:val="00E46286"/>
    <w:rsid w:val="00E46A4A"/>
    <w:rsid w:val="00E61562"/>
    <w:rsid w:val="00E65E2A"/>
    <w:rsid w:val="00E701B2"/>
    <w:rsid w:val="00E737C2"/>
    <w:rsid w:val="00E76080"/>
    <w:rsid w:val="00E860C0"/>
    <w:rsid w:val="00E90036"/>
    <w:rsid w:val="00E97C7D"/>
    <w:rsid w:val="00EA5994"/>
    <w:rsid w:val="00EA6A93"/>
    <w:rsid w:val="00EB6A78"/>
    <w:rsid w:val="00EC5762"/>
    <w:rsid w:val="00EC5966"/>
    <w:rsid w:val="00ED09F9"/>
    <w:rsid w:val="00ED17BC"/>
    <w:rsid w:val="00EE27F8"/>
    <w:rsid w:val="00EF09E0"/>
    <w:rsid w:val="00EF3AF9"/>
    <w:rsid w:val="00F00943"/>
    <w:rsid w:val="00F02D74"/>
    <w:rsid w:val="00F067DA"/>
    <w:rsid w:val="00F07638"/>
    <w:rsid w:val="00F07DE6"/>
    <w:rsid w:val="00F112AA"/>
    <w:rsid w:val="00F13242"/>
    <w:rsid w:val="00F15D68"/>
    <w:rsid w:val="00F16695"/>
    <w:rsid w:val="00F1691D"/>
    <w:rsid w:val="00F16CBC"/>
    <w:rsid w:val="00F23477"/>
    <w:rsid w:val="00F266E3"/>
    <w:rsid w:val="00F31262"/>
    <w:rsid w:val="00F3599D"/>
    <w:rsid w:val="00F37BB3"/>
    <w:rsid w:val="00F432EB"/>
    <w:rsid w:val="00F447F3"/>
    <w:rsid w:val="00F51068"/>
    <w:rsid w:val="00F56807"/>
    <w:rsid w:val="00F615C8"/>
    <w:rsid w:val="00F66B4A"/>
    <w:rsid w:val="00F710B8"/>
    <w:rsid w:val="00F801A3"/>
    <w:rsid w:val="00F81E3C"/>
    <w:rsid w:val="00F867EA"/>
    <w:rsid w:val="00F9062E"/>
    <w:rsid w:val="00F91C91"/>
    <w:rsid w:val="00F929E8"/>
    <w:rsid w:val="00F942B9"/>
    <w:rsid w:val="00F95B40"/>
    <w:rsid w:val="00FA08E1"/>
    <w:rsid w:val="00FA5694"/>
    <w:rsid w:val="00FA6162"/>
    <w:rsid w:val="00FB2ABC"/>
    <w:rsid w:val="00FB324C"/>
    <w:rsid w:val="00FB7540"/>
    <w:rsid w:val="00FB7C1B"/>
    <w:rsid w:val="00FC3592"/>
    <w:rsid w:val="00FC6FD8"/>
    <w:rsid w:val="00FD03A1"/>
    <w:rsid w:val="00FD0B62"/>
    <w:rsid w:val="00FD0C1D"/>
    <w:rsid w:val="00FD46C6"/>
    <w:rsid w:val="00FD64C9"/>
    <w:rsid w:val="00FE0F04"/>
    <w:rsid w:val="00FE6F9D"/>
    <w:rsid w:val="00FE7541"/>
    <w:rsid w:val="00FF0ED1"/>
    <w:rsid w:val="00FF5BD6"/>
    <w:rsid w:val="00FF65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34"/>
        <o:r id="V:Rule2" type="connector" idref="#_x0000_s1036"/>
        <o:r id="V:Rule3" type="connector" idref="#_x0000_s1037"/>
        <o:r id="V:Rule4" type="connector" idref="#_x0000_s1041"/>
        <o:r id="V:Rule5" type="connector" idref="#_x0000_s1042"/>
        <o:r id="V:Rule6" type="connector" idref="#_x0000_s1043"/>
        <o:r id="V:Rule7" type="connector" idref="#Connector: Elbow 1085"/>
        <o:r id="V:Rule8" type="connector" idref="#Straight Arrow Connector 1075"/>
        <o:r id="V:Rule9" type="connector" idref="#_x0000_s1053"/>
        <o:r id="V:Rule10" type="connector" idref="#Straight Arrow Connector 1045"/>
        <o:r id="V:Rule11" type="connector" idref="#Straight Arrow Connector 1044"/>
        <o:r id="V:Rule12" type="connector" idref="#Straight Arrow Connector 1033"/>
        <o:r id="V:Rule13" type="connector" idref="#Straight Arrow Connector 1029"/>
        <o:r id="V:Rule14" type="connector" idref="#_x0000_s1063"/>
        <o:r id="V:Rule15" type="connector" idref="#Straight Arrow Connector 638"/>
        <o:r id="V:Rule16" type="connector" idref="#_x0000_s1070"/>
        <o:r id="V:Rule17" type="connector" idref="#_x0000_s1074"/>
        <o:r id="V:Rule18" type="connector" idref="#Straight Arrow Connector 1695"/>
        <o:r id="V:Rule19" type="connector" idref="#Straight Arrow Connector 1694"/>
        <o:r id="V:Rule20" type="connector" idref="#Straight Arrow Connector 1691"/>
        <o:r id="V:Rule21" type="connector" idref="#Straight Arrow Connector 1688"/>
        <o:r id="V:Rule22" type="connector" idref="#_x0000_s1083"/>
        <o:r id="V:Rule23" type="connector" idref="#Straight Arrow Connector 1685"/>
        <o:r id="V:Rule24" type="connector" idref="#_x0000_s1093"/>
        <o:r id="V:Rule25" type="connector" idref="#_x0000_s1094"/>
        <o:r id="V:Rule26" type="connector" idref="#_x0000_s1096"/>
        <o:r id="V:Rule27" type="connector" idref="#_x0000_s1098"/>
        <o:r id="V:Rule28" type="connector" idref="#Straight Arrow Connector 1670"/>
        <o:r id="V:Rule29" type="connector" idref="#_x0000_s1102"/>
        <o:r id="V:Rule30" type="connector" idref="#Straight Arrow Connector 1668"/>
        <o:r id="V:Rule31" type="connector" idref="#Straight Arrow Connector 1666"/>
        <o:r id="V:Rule32" type="connector" idref="#Straight Arrow Connector 1665"/>
        <o:r id="V:Rule33" type="connector" idref="#Straight Arrow Connector 1663"/>
        <o:r id="V:Rule34" type="connector" idref="#_x0000_s1114"/>
        <o:r id="V:Rule35" type="connector" idref="#Straight Arrow Connector 1654"/>
        <o:r id="V:Rule36" type="connector" idref="#Connector: Elbow 1653"/>
        <o:r id="V:Rule37" type="connector" idref="#_x0000_s1123"/>
        <o:r id="V:Rule38" type="connector" idref="#_x0000_s1124"/>
        <o:r id="V:Rule39" type="connector" idref="#_x0000_s1126"/>
        <o:r id="V:Rule40" type="connector" idref="#_x0000_s1127"/>
        <o:r id="V:Rule41" type="connector" idref="#_x0000_s1129"/>
        <o:r id="V:Rule42" type="connector" idref="#_x0000_s1131"/>
        <o:r id="V:Rule43" type="connector" idref="#_x0000_s1133"/>
        <o:r id="V:Rule44" type="connector" idref="#_x0000_s1134"/>
        <o:r id="V:Rule45" type="connector" idref="#_x0000_s1138"/>
        <o:r id="V:Rule46" type="connector" idref="#_x0000_s1139"/>
        <o:r id="V:Rule47" type="connector" idref="#_x0000_s1140"/>
        <o:r id="V:Rule48" type="connector" idref="#_x0000_s1141"/>
        <o:r id="V:Rule49" type="connector" idref="#Straight Arrow Connector 1631"/>
        <o:r id="V:Rule50" type="connector" idref="#_x0000_s1149"/>
        <o:r id="V:Rule51" type="connector" idref="#Straight Arrow Connector 1623"/>
        <o:r id="V:Rule52" type="connector" idref="#Straight Arrow Connector 1622"/>
        <o:r id="V:Rule53" type="connector" idref="#Straight Arrow Connector 1619"/>
        <o:r id="V:Rule54" type="connector" idref="#Straight Arrow Connector 1615"/>
        <o:r id="V:Rule55" type="connector" idref="#_x0000_s1160"/>
        <o:r id="V:Rule56" type="connector" idref="#Straight Arrow Connector 1612"/>
        <o:r id="V:Rule57" type="connector" idref="#Connector: Elbow 1610"/>
        <o:r id="V:Rule58" type="connector" idref="#_x0000_s1171"/>
        <o:r id="V:Rule59" type="connector" idref="#Straight Arrow Connector 21"/>
        <o:r id="V:Rule60" type="connector" idref="#_x0000_s1174"/>
        <o:r id="V:Rule61" type="connector" idref="#Connector: Elbow 14"/>
        <o:r id="V:Rule62" type="connector" idref="#Straight Arrow Connector 1601"/>
        <o:r id="V:Rule63" type="connector" idref="#Straight Arrow Connector 30"/>
        <o:r id="V:Rule64" type="connector" idref="#Straight Arrow Connector 61"/>
        <o:r id="V:Rule65" type="connector" idref="#Straight Arrow Connector 59"/>
        <o:r id="V:Rule66" type="connector" idref="#Straight Arrow Connector 1598"/>
        <o:r id="V:Rule67" type="connector" idref="#Straight Arrow Connector 1596"/>
        <o:r id="V:Rule68" type="connector" idref="#Connector: Elbow 19"/>
        <o:r id="V:Rule69" type="connector" idref="#Straight Arrow Connector 57"/>
        <o:r id="V:Rule70" type="connector" idref="#Connector: Elbow 63"/>
        <o:r id="V:Rule71" type="connector" idref="#Straight Arrow Connector 24"/>
        <o:r id="V:Rule72" type="connector" idref="#_x0000_s1202"/>
        <o:r id="V:Rule73" type="connector" idref="#Straight Arrow Connector 22"/>
        <o:r id="V:Rule74" type="connector" idref="#Straight Arrow Connector 23"/>
        <o:r id="V:Rule75" type="connector" idref="#Straight Arrow Connector 158">
          <o:proxy end="" idref="#TextBox 37" connectloc="3"/>
        </o:r>
        <o:r id="V:Rule76" type="connector" idref="#Straight Arrow Connector 166"/>
        <o:r id="V:Rule77" type="connector" idref="#Straight Arrow Connector 14"/>
        <o:r id="V:Rule78" type="connector" idref="#Straight Arrow Connector 20"/>
        <o:r id="V:Rule79" type="connector" idref="#Straight Arrow Connector 15"/>
        <o:r id="V:Rule80" type="connector" idref="#Straight Arrow Connector 19"/>
        <o:r id="V:Rule81" type="connector" idref="#Straight Arrow Connector 13"/>
        <o:r id="V:Rule82" type="connector" idref="#Straight Arrow Connector 12"/>
      </o:rules>
    </o:shapelayout>
  </w:shapeDefaults>
  <w:decimalSymbol w:val="."/>
  <w:listSeparator w:val=","/>
  <w14:docId w14:val="4E69B162"/>
  <w15:docId w15:val="{A11253F1-69BD-45A2-A18F-9218C542DF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D05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05CC"/>
  </w:style>
  <w:style w:type="paragraph" w:styleId="Footer">
    <w:name w:val="footer"/>
    <w:basedOn w:val="Normal"/>
    <w:link w:val="FooterChar"/>
    <w:uiPriority w:val="99"/>
    <w:unhideWhenUsed/>
    <w:rsid w:val="008D05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05CC"/>
  </w:style>
  <w:style w:type="paragraph" w:styleId="BodyText">
    <w:name w:val="Body Text"/>
    <w:basedOn w:val="Normal"/>
    <w:link w:val="BodyTextChar"/>
    <w:uiPriority w:val="1"/>
    <w:qFormat/>
    <w:rsid w:val="0068477D"/>
    <w:pPr>
      <w:widowControl w:val="0"/>
      <w:autoSpaceDE w:val="0"/>
      <w:autoSpaceDN w:val="0"/>
      <w:spacing w:after="0" w:line="240" w:lineRule="auto"/>
    </w:pPr>
    <w:rPr>
      <w:rFonts w:ascii="Arial" w:eastAsia="Arial" w:hAnsi="Arial" w:cs="Arial"/>
      <w:sz w:val="24"/>
      <w:szCs w:val="24"/>
      <w:lang w:val="en-US"/>
    </w:rPr>
  </w:style>
  <w:style w:type="character" w:customStyle="1" w:styleId="BodyTextChar">
    <w:name w:val="Body Text Char"/>
    <w:basedOn w:val="DefaultParagraphFont"/>
    <w:link w:val="BodyText"/>
    <w:uiPriority w:val="1"/>
    <w:rsid w:val="0068477D"/>
    <w:rPr>
      <w:rFonts w:ascii="Arial" w:eastAsia="Arial" w:hAnsi="Arial" w:cs="Arial"/>
      <w:sz w:val="24"/>
      <w:szCs w:val="24"/>
      <w:lang w:val="en-US"/>
    </w:rPr>
  </w:style>
  <w:style w:type="paragraph" w:styleId="ListParagraph">
    <w:name w:val="List Paragraph"/>
    <w:basedOn w:val="Normal"/>
    <w:uiPriority w:val="34"/>
    <w:qFormat/>
    <w:rsid w:val="00A14586"/>
    <w:pPr>
      <w:widowControl w:val="0"/>
      <w:autoSpaceDE w:val="0"/>
      <w:autoSpaceDN w:val="0"/>
      <w:spacing w:after="0" w:line="240" w:lineRule="auto"/>
      <w:ind w:left="2080" w:hanging="361"/>
    </w:pPr>
    <w:rPr>
      <w:rFonts w:ascii="Arial" w:eastAsia="Arial" w:hAnsi="Arial" w:cs="Arial"/>
      <w:lang w:val="en-US"/>
    </w:rPr>
  </w:style>
  <w:style w:type="paragraph" w:styleId="NoSpacing">
    <w:name w:val="No Spacing"/>
    <w:uiPriority w:val="1"/>
    <w:qFormat/>
    <w:rsid w:val="00812BE4"/>
    <w:pPr>
      <w:spacing w:after="0" w:line="240" w:lineRule="auto"/>
    </w:pPr>
  </w:style>
  <w:style w:type="character" w:styleId="CommentReference">
    <w:name w:val="annotation reference"/>
    <w:basedOn w:val="DefaultParagraphFont"/>
    <w:uiPriority w:val="99"/>
    <w:semiHidden/>
    <w:unhideWhenUsed/>
    <w:rsid w:val="00991C7E"/>
    <w:rPr>
      <w:sz w:val="16"/>
      <w:szCs w:val="16"/>
    </w:rPr>
  </w:style>
  <w:style w:type="paragraph" w:styleId="CommentText">
    <w:name w:val="annotation text"/>
    <w:basedOn w:val="Normal"/>
    <w:link w:val="CommentTextChar"/>
    <w:uiPriority w:val="99"/>
    <w:semiHidden/>
    <w:unhideWhenUsed/>
    <w:rsid w:val="00991C7E"/>
    <w:pPr>
      <w:spacing w:line="240" w:lineRule="auto"/>
    </w:pPr>
    <w:rPr>
      <w:sz w:val="20"/>
      <w:szCs w:val="20"/>
    </w:rPr>
  </w:style>
  <w:style w:type="character" w:customStyle="1" w:styleId="CommentTextChar">
    <w:name w:val="Comment Text Char"/>
    <w:basedOn w:val="DefaultParagraphFont"/>
    <w:link w:val="CommentText"/>
    <w:uiPriority w:val="99"/>
    <w:semiHidden/>
    <w:rsid w:val="00991C7E"/>
    <w:rPr>
      <w:sz w:val="20"/>
      <w:szCs w:val="20"/>
    </w:rPr>
  </w:style>
  <w:style w:type="paragraph" w:styleId="CommentSubject">
    <w:name w:val="annotation subject"/>
    <w:basedOn w:val="CommentText"/>
    <w:next w:val="CommentText"/>
    <w:link w:val="CommentSubjectChar"/>
    <w:uiPriority w:val="99"/>
    <w:semiHidden/>
    <w:unhideWhenUsed/>
    <w:rsid w:val="00991C7E"/>
    <w:rPr>
      <w:b/>
      <w:bCs/>
    </w:rPr>
  </w:style>
  <w:style w:type="character" w:customStyle="1" w:styleId="CommentSubjectChar">
    <w:name w:val="Comment Subject Char"/>
    <w:basedOn w:val="CommentTextChar"/>
    <w:link w:val="CommentSubject"/>
    <w:uiPriority w:val="99"/>
    <w:semiHidden/>
    <w:rsid w:val="00991C7E"/>
    <w:rPr>
      <w:b/>
      <w:bCs/>
      <w:sz w:val="20"/>
      <w:szCs w:val="20"/>
    </w:rPr>
  </w:style>
  <w:style w:type="paragraph" w:styleId="Revision">
    <w:name w:val="Revision"/>
    <w:hidden/>
    <w:uiPriority w:val="99"/>
    <w:semiHidden/>
    <w:rsid w:val="00050359"/>
    <w:pPr>
      <w:spacing w:after="0" w:line="240" w:lineRule="auto"/>
    </w:pPr>
  </w:style>
  <w:style w:type="paragraph" w:styleId="NormalWeb">
    <w:name w:val="Normal (Web)"/>
    <w:basedOn w:val="Normal"/>
    <w:uiPriority w:val="99"/>
    <w:semiHidden/>
    <w:unhideWhenUsed/>
    <w:rsid w:val="006D2A1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xn-location">
    <w:name w:val="xn-location"/>
    <w:basedOn w:val="DefaultParagraphFont"/>
    <w:rsid w:val="003D0FB6"/>
  </w:style>
  <w:style w:type="table" w:styleId="TableGrid">
    <w:name w:val="Table Grid"/>
    <w:basedOn w:val="TableNormal"/>
    <w:uiPriority w:val="39"/>
    <w:rsid w:val="000D20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C014F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97553">
      <w:bodyDiv w:val="1"/>
      <w:marLeft w:val="0"/>
      <w:marRight w:val="0"/>
      <w:marTop w:val="0"/>
      <w:marBottom w:val="0"/>
      <w:divBdr>
        <w:top w:val="none" w:sz="0" w:space="0" w:color="auto"/>
        <w:left w:val="none" w:sz="0" w:space="0" w:color="auto"/>
        <w:bottom w:val="none" w:sz="0" w:space="0" w:color="auto"/>
        <w:right w:val="none" w:sz="0" w:space="0" w:color="auto"/>
      </w:divBdr>
    </w:div>
    <w:div w:id="24185380">
      <w:bodyDiv w:val="1"/>
      <w:marLeft w:val="0"/>
      <w:marRight w:val="0"/>
      <w:marTop w:val="0"/>
      <w:marBottom w:val="0"/>
      <w:divBdr>
        <w:top w:val="none" w:sz="0" w:space="0" w:color="auto"/>
        <w:left w:val="none" w:sz="0" w:space="0" w:color="auto"/>
        <w:bottom w:val="none" w:sz="0" w:space="0" w:color="auto"/>
        <w:right w:val="none" w:sz="0" w:space="0" w:color="auto"/>
      </w:divBdr>
    </w:div>
    <w:div w:id="59331254">
      <w:bodyDiv w:val="1"/>
      <w:marLeft w:val="0"/>
      <w:marRight w:val="0"/>
      <w:marTop w:val="0"/>
      <w:marBottom w:val="0"/>
      <w:divBdr>
        <w:top w:val="none" w:sz="0" w:space="0" w:color="auto"/>
        <w:left w:val="none" w:sz="0" w:space="0" w:color="auto"/>
        <w:bottom w:val="none" w:sz="0" w:space="0" w:color="auto"/>
        <w:right w:val="none" w:sz="0" w:space="0" w:color="auto"/>
      </w:divBdr>
    </w:div>
    <w:div w:id="65806105">
      <w:bodyDiv w:val="1"/>
      <w:marLeft w:val="0"/>
      <w:marRight w:val="0"/>
      <w:marTop w:val="0"/>
      <w:marBottom w:val="0"/>
      <w:divBdr>
        <w:top w:val="none" w:sz="0" w:space="0" w:color="auto"/>
        <w:left w:val="none" w:sz="0" w:space="0" w:color="auto"/>
        <w:bottom w:val="none" w:sz="0" w:space="0" w:color="auto"/>
        <w:right w:val="none" w:sz="0" w:space="0" w:color="auto"/>
      </w:divBdr>
    </w:div>
    <w:div w:id="75829525">
      <w:bodyDiv w:val="1"/>
      <w:marLeft w:val="0"/>
      <w:marRight w:val="0"/>
      <w:marTop w:val="0"/>
      <w:marBottom w:val="0"/>
      <w:divBdr>
        <w:top w:val="none" w:sz="0" w:space="0" w:color="auto"/>
        <w:left w:val="none" w:sz="0" w:space="0" w:color="auto"/>
        <w:bottom w:val="none" w:sz="0" w:space="0" w:color="auto"/>
        <w:right w:val="none" w:sz="0" w:space="0" w:color="auto"/>
      </w:divBdr>
    </w:div>
    <w:div w:id="79913231">
      <w:bodyDiv w:val="1"/>
      <w:marLeft w:val="0"/>
      <w:marRight w:val="0"/>
      <w:marTop w:val="0"/>
      <w:marBottom w:val="0"/>
      <w:divBdr>
        <w:top w:val="none" w:sz="0" w:space="0" w:color="auto"/>
        <w:left w:val="none" w:sz="0" w:space="0" w:color="auto"/>
        <w:bottom w:val="none" w:sz="0" w:space="0" w:color="auto"/>
        <w:right w:val="none" w:sz="0" w:space="0" w:color="auto"/>
      </w:divBdr>
    </w:div>
    <w:div w:id="107314189">
      <w:bodyDiv w:val="1"/>
      <w:marLeft w:val="0"/>
      <w:marRight w:val="0"/>
      <w:marTop w:val="0"/>
      <w:marBottom w:val="0"/>
      <w:divBdr>
        <w:top w:val="none" w:sz="0" w:space="0" w:color="auto"/>
        <w:left w:val="none" w:sz="0" w:space="0" w:color="auto"/>
        <w:bottom w:val="none" w:sz="0" w:space="0" w:color="auto"/>
        <w:right w:val="none" w:sz="0" w:space="0" w:color="auto"/>
      </w:divBdr>
      <w:divsChild>
        <w:div w:id="29645893">
          <w:marLeft w:val="274"/>
          <w:marRight w:val="0"/>
          <w:marTop w:val="0"/>
          <w:marBottom w:val="0"/>
          <w:divBdr>
            <w:top w:val="none" w:sz="0" w:space="0" w:color="auto"/>
            <w:left w:val="none" w:sz="0" w:space="0" w:color="auto"/>
            <w:bottom w:val="none" w:sz="0" w:space="0" w:color="auto"/>
            <w:right w:val="none" w:sz="0" w:space="0" w:color="auto"/>
          </w:divBdr>
        </w:div>
        <w:div w:id="1460027270">
          <w:marLeft w:val="274"/>
          <w:marRight w:val="0"/>
          <w:marTop w:val="0"/>
          <w:marBottom w:val="0"/>
          <w:divBdr>
            <w:top w:val="none" w:sz="0" w:space="0" w:color="auto"/>
            <w:left w:val="none" w:sz="0" w:space="0" w:color="auto"/>
            <w:bottom w:val="none" w:sz="0" w:space="0" w:color="auto"/>
            <w:right w:val="none" w:sz="0" w:space="0" w:color="auto"/>
          </w:divBdr>
        </w:div>
      </w:divsChild>
    </w:div>
    <w:div w:id="125898946">
      <w:bodyDiv w:val="1"/>
      <w:marLeft w:val="0"/>
      <w:marRight w:val="0"/>
      <w:marTop w:val="0"/>
      <w:marBottom w:val="0"/>
      <w:divBdr>
        <w:top w:val="none" w:sz="0" w:space="0" w:color="auto"/>
        <w:left w:val="none" w:sz="0" w:space="0" w:color="auto"/>
        <w:bottom w:val="none" w:sz="0" w:space="0" w:color="auto"/>
        <w:right w:val="none" w:sz="0" w:space="0" w:color="auto"/>
      </w:divBdr>
    </w:div>
    <w:div w:id="145705564">
      <w:bodyDiv w:val="1"/>
      <w:marLeft w:val="0"/>
      <w:marRight w:val="0"/>
      <w:marTop w:val="0"/>
      <w:marBottom w:val="0"/>
      <w:divBdr>
        <w:top w:val="none" w:sz="0" w:space="0" w:color="auto"/>
        <w:left w:val="none" w:sz="0" w:space="0" w:color="auto"/>
        <w:bottom w:val="none" w:sz="0" w:space="0" w:color="auto"/>
        <w:right w:val="none" w:sz="0" w:space="0" w:color="auto"/>
      </w:divBdr>
    </w:div>
    <w:div w:id="161359106">
      <w:bodyDiv w:val="1"/>
      <w:marLeft w:val="0"/>
      <w:marRight w:val="0"/>
      <w:marTop w:val="0"/>
      <w:marBottom w:val="0"/>
      <w:divBdr>
        <w:top w:val="none" w:sz="0" w:space="0" w:color="auto"/>
        <w:left w:val="none" w:sz="0" w:space="0" w:color="auto"/>
        <w:bottom w:val="none" w:sz="0" w:space="0" w:color="auto"/>
        <w:right w:val="none" w:sz="0" w:space="0" w:color="auto"/>
      </w:divBdr>
      <w:divsChild>
        <w:div w:id="1557814969">
          <w:marLeft w:val="274"/>
          <w:marRight w:val="0"/>
          <w:marTop w:val="0"/>
          <w:marBottom w:val="0"/>
          <w:divBdr>
            <w:top w:val="none" w:sz="0" w:space="0" w:color="auto"/>
            <w:left w:val="none" w:sz="0" w:space="0" w:color="auto"/>
            <w:bottom w:val="none" w:sz="0" w:space="0" w:color="auto"/>
            <w:right w:val="none" w:sz="0" w:space="0" w:color="auto"/>
          </w:divBdr>
        </w:div>
      </w:divsChild>
    </w:div>
    <w:div w:id="162815931">
      <w:bodyDiv w:val="1"/>
      <w:marLeft w:val="0"/>
      <w:marRight w:val="0"/>
      <w:marTop w:val="0"/>
      <w:marBottom w:val="0"/>
      <w:divBdr>
        <w:top w:val="none" w:sz="0" w:space="0" w:color="auto"/>
        <w:left w:val="none" w:sz="0" w:space="0" w:color="auto"/>
        <w:bottom w:val="none" w:sz="0" w:space="0" w:color="auto"/>
        <w:right w:val="none" w:sz="0" w:space="0" w:color="auto"/>
      </w:divBdr>
    </w:div>
    <w:div w:id="172913252">
      <w:bodyDiv w:val="1"/>
      <w:marLeft w:val="0"/>
      <w:marRight w:val="0"/>
      <w:marTop w:val="0"/>
      <w:marBottom w:val="0"/>
      <w:divBdr>
        <w:top w:val="none" w:sz="0" w:space="0" w:color="auto"/>
        <w:left w:val="none" w:sz="0" w:space="0" w:color="auto"/>
        <w:bottom w:val="none" w:sz="0" w:space="0" w:color="auto"/>
        <w:right w:val="none" w:sz="0" w:space="0" w:color="auto"/>
      </w:divBdr>
    </w:div>
    <w:div w:id="188883601">
      <w:bodyDiv w:val="1"/>
      <w:marLeft w:val="0"/>
      <w:marRight w:val="0"/>
      <w:marTop w:val="0"/>
      <w:marBottom w:val="0"/>
      <w:divBdr>
        <w:top w:val="none" w:sz="0" w:space="0" w:color="auto"/>
        <w:left w:val="none" w:sz="0" w:space="0" w:color="auto"/>
        <w:bottom w:val="none" w:sz="0" w:space="0" w:color="auto"/>
        <w:right w:val="none" w:sz="0" w:space="0" w:color="auto"/>
      </w:divBdr>
    </w:div>
    <w:div w:id="208421927">
      <w:bodyDiv w:val="1"/>
      <w:marLeft w:val="0"/>
      <w:marRight w:val="0"/>
      <w:marTop w:val="0"/>
      <w:marBottom w:val="0"/>
      <w:divBdr>
        <w:top w:val="none" w:sz="0" w:space="0" w:color="auto"/>
        <w:left w:val="none" w:sz="0" w:space="0" w:color="auto"/>
        <w:bottom w:val="none" w:sz="0" w:space="0" w:color="auto"/>
        <w:right w:val="none" w:sz="0" w:space="0" w:color="auto"/>
      </w:divBdr>
    </w:div>
    <w:div w:id="218513346">
      <w:bodyDiv w:val="1"/>
      <w:marLeft w:val="0"/>
      <w:marRight w:val="0"/>
      <w:marTop w:val="0"/>
      <w:marBottom w:val="0"/>
      <w:divBdr>
        <w:top w:val="none" w:sz="0" w:space="0" w:color="auto"/>
        <w:left w:val="none" w:sz="0" w:space="0" w:color="auto"/>
        <w:bottom w:val="none" w:sz="0" w:space="0" w:color="auto"/>
        <w:right w:val="none" w:sz="0" w:space="0" w:color="auto"/>
      </w:divBdr>
    </w:div>
    <w:div w:id="238102811">
      <w:bodyDiv w:val="1"/>
      <w:marLeft w:val="0"/>
      <w:marRight w:val="0"/>
      <w:marTop w:val="0"/>
      <w:marBottom w:val="0"/>
      <w:divBdr>
        <w:top w:val="none" w:sz="0" w:space="0" w:color="auto"/>
        <w:left w:val="none" w:sz="0" w:space="0" w:color="auto"/>
        <w:bottom w:val="none" w:sz="0" w:space="0" w:color="auto"/>
        <w:right w:val="none" w:sz="0" w:space="0" w:color="auto"/>
      </w:divBdr>
    </w:div>
    <w:div w:id="273636322">
      <w:bodyDiv w:val="1"/>
      <w:marLeft w:val="0"/>
      <w:marRight w:val="0"/>
      <w:marTop w:val="0"/>
      <w:marBottom w:val="0"/>
      <w:divBdr>
        <w:top w:val="none" w:sz="0" w:space="0" w:color="auto"/>
        <w:left w:val="none" w:sz="0" w:space="0" w:color="auto"/>
        <w:bottom w:val="none" w:sz="0" w:space="0" w:color="auto"/>
        <w:right w:val="none" w:sz="0" w:space="0" w:color="auto"/>
      </w:divBdr>
    </w:div>
    <w:div w:id="309092397">
      <w:bodyDiv w:val="1"/>
      <w:marLeft w:val="0"/>
      <w:marRight w:val="0"/>
      <w:marTop w:val="0"/>
      <w:marBottom w:val="0"/>
      <w:divBdr>
        <w:top w:val="none" w:sz="0" w:space="0" w:color="auto"/>
        <w:left w:val="none" w:sz="0" w:space="0" w:color="auto"/>
        <w:bottom w:val="none" w:sz="0" w:space="0" w:color="auto"/>
        <w:right w:val="none" w:sz="0" w:space="0" w:color="auto"/>
      </w:divBdr>
    </w:div>
    <w:div w:id="314070392">
      <w:bodyDiv w:val="1"/>
      <w:marLeft w:val="0"/>
      <w:marRight w:val="0"/>
      <w:marTop w:val="0"/>
      <w:marBottom w:val="0"/>
      <w:divBdr>
        <w:top w:val="none" w:sz="0" w:space="0" w:color="auto"/>
        <w:left w:val="none" w:sz="0" w:space="0" w:color="auto"/>
        <w:bottom w:val="none" w:sz="0" w:space="0" w:color="auto"/>
        <w:right w:val="none" w:sz="0" w:space="0" w:color="auto"/>
      </w:divBdr>
    </w:div>
    <w:div w:id="322705600">
      <w:bodyDiv w:val="1"/>
      <w:marLeft w:val="0"/>
      <w:marRight w:val="0"/>
      <w:marTop w:val="0"/>
      <w:marBottom w:val="0"/>
      <w:divBdr>
        <w:top w:val="none" w:sz="0" w:space="0" w:color="auto"/>
        <w:left w:val="none" w:sz="0" w:space="0" w:color="auto"/>
        <w:bottom w:val="none" w:sz="0" w:space="0" w:color="auto"/>
        <w:right w:val="none" w:sz="0" w:space="0" w:color="auto"/>
      </w:divBdr>
    </w:div>
    <w:div w:id="358824197">
      <w:bodyDiv w:val="1"/>
      <w:marLeft w:val="0"/>
      <w:marRight w:val="0"/>
      <w:marTop w:val="0"/>
      <w:marBottom w:val="0"/>
      <w:divBdr>
        <w:top w:val="none" w:sz="0" w:space="0" w:color="auto"/>
        <w:left w:val="none" w:sz="0" w:space="0" w:color="auto"/>
        <w:bottom w:val="none" w:sz="0" w:space="0" w:color="auto"/>
        <w:right w:val="none" w:sz="0" w:space="0" w:color="auto"/>
      </w:divBdr>
    </w:div>
    <w:div w:id="408694564">
      <w:bodyDiv w:val="1"/>
      <w:marLeft w:val="0"/>
      <w:marRight w:val="0"/>
      <w:marTop w:val="0"/>
      <w:marBottom w:val="0"/>
      <w:divBdr>
        <w:top w:val="none" w:sz="0" w:space="0" w:color="auto"/>
        <w:left w:val="none" w:sz="0" w:space="0" w:color="auto"/>
        <w:bottom w:val="none" w:sz="0" w:space="0" w:color="auto"/>
        <w:right w:val="none" w:sz="0" w:space="0" w:color="auto"/>
      </w:divBdr>
    </w:div>
    <w:div w:id="466046197">
      <w:bodyDiv w:val="1"/>
      <w:marLeft w:val="0"/>
      <w:marRight w:val="0"/>
      <w:marTop w:val="0"/>
      <w:marBottom w:val="0"/>
      <w:divBdr>
        <w:top w:val="none" w:sz="0" w:space="0" w:color="auto"/>
        <w:left w:val="none" w:sz="0" w:space="0" w:color="auto"/>
        <w:bottom w:val="none" w:sz="0" w:space="0" w:color="auto"/>
        <w:right w:val="none" w:sz="0" w:space="0" w:color="auto"/>
      </w:divBdr>
    </w:div>
    <w:div w:id="486022458">
      <w:bodyDiv w:val="1"/>
      <w:marLeft w:val="0"/>
      <w:marRight w:val="0"/>
      <w:marTop w:val="0"/>
      <w:marBottom w:val="0"/>
      <w:divBdr>
        <w:top w:val="none" w:sz="0" w:space="0" w:color="auto"/>
        <w:left w:val="none" w:sz="0" w:space="0" w:color="auto"/>
        <w:bottom w:val="none" w:sz="0" w:space="0" w:color="auto"/>
        <w:right w:val="none" w:sz="0" w:space="0" w:color="auto"/>
      </w:divBdr>
    </w:div>
    <w:div w:id="495148451">
      <w:bodyDiv w:val="1"/>
      <w:marLeft w:val="0"/>
      <w:marRight w:val="0"/>
      <w:marTop w:val="0"/>
      <w:marBottom w:val="0"/>
      <w:divBdr>
        <w:top w:val="none" w:sz="0" w:space="0" w:color="auto"/>
        <w:left w:val="none" w:sz="0" w:space="0" w:color="auto"/>
        <w:bottom w:val="none" w:sz="0" w:space="0" w:color="auto"/>
        <w:right w:val="none" w:sz="0" w:space="0" w:color="auto"/>
      </w:divBdr>
    </w:div>
    <w:div w:id="505023588">
      <w:bodyDiv w:val="1"/>
      <w:marLeft w:val="0"/>
      <w:marRight w:val="0"/>
      <w:marTop w:val="0"/>
      <w:marBottom w:val="0"/>
      <w:divBdr>
        <w:top w:val="none" w:sz="0" w:space="0" w:color="auto"/>
        <w:left w:val="none" w:sz="0" w:space="0" w:color="auto"/>
        <w:bottom w:val="none" w:sz="0" w:space="0" w:color="auto"/>
        <w:right w:val="none" w:sz="0" w:space="0" w:color="auto"/>
      </w:divBdr>
    </w:div>
    <w:div w:id="505940267">
      <w:bodyDiv w:val="1"/>
      <w:marLeft w:val="0"/>
      <w:marRight w:val="0"/>
      <w:marTop w:val="0"/>
      <w:marBottom w:val="0"/>
      <w:divBdr>
        <w:top w:val="none" w:sz="0" w:space="0" w:color="auto"/>
        <w:left w:val="none" w:sz="0" w:space="0" w:color="auto"/>
        <w:bottom w:val="none" w:sz="0" w:space="0" w:color="auto"/>
        <w:right w:val="none" w:sz="0" w:space="0" w:color="auto"/>
      </w:divBdr>
    </w:div>
    <w:div w:id="537009641">
      <w:bodyDiv w:val="1"/>
      <w:marLeft w:val="0"/>
      <w:marRight w:val="0"/>
      <w:marTop w:val="0"/>
      <w:marBottom w:val="0"/>
      <w:divBdr>
        <w:top w:val="none" w:sz="0" w:space="0" w:color="auto"/>
        <w:left w:val="none" w:sz="0" w:space="0" w:color="auto"/>
        <w:bottom w:val="none" w:sz="0" w:space="0" w:color="auto"/>
        <w:right w:val="none" w:sz="0" w:space="0" w:color="auto"/>
      </w:divBdr>
    </w:div>
    <w:div w:id="567616141">
      <w:bodyDiv w:val="1"/>
      <w:marLeft w:val="0"/>
      <w:marRight w:val="0"/>
      <w:marTop w:val="0"/>
      <w:marBottom w:val="0"/>
      <w:divBdr>
        <w:top w:val="none" w:sz="0" w:space="0" w:color="auto"/>
        <w:left w:val="none" w:sz="0" w:space="0" w:color="auto"/>
        <w:bottom w:val="none" w:sz="0" w:space="0" w:color="auto"/>
        <w:right w:val="none" w:sz="0" w:space="0" w:color="auto"/>
      </w:divBdr>
    </w:div>
    <w:div w:id="586578217">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65984347">
      <w:bodyDiv w:val="1"/>
      <w:marLeft w:val="0"/>
      <w:marRight w:val="0"/>
      <w:marTop w:val="0"/>
      <w:marBottom w:val="0"/>
      <w:divBdr>
        <w:top w:val="none" w:sz="0" w:space="0" w:color="auto"/>
        <w:left w:val="none" w:sz="0" w:space="0" w:color="auto"/>
        <w:bottom w:val="none" w:sz="0" w:space="0" w:color="auto"/>
        <w:right w:val="none" w:sz="0" w:space="0" w:color="auto"/>
      </w:divBdr>
    </w:div>
    <w:div w:id="699478018">
      <w:bodyDiv w:val="1"/>
      <w:marLeft w:val="0"/>
      <w:marRight w:val="0"/>
      <w:marTop w:val="0"/>
      <w:marBottom w:val="0"/>
      <w:divBdr>
        <w:top w:val="none" w:sz="0" w:space="0" w:color="auto"/>
        <w:left w:val="none" w:sz="0" w:space="0" w:color="auto"/>
        <w:bottom w:val="none" w:sz="0" w:space="0" w:color="auto"/>
        <w:right w:val="none" w:sz="0" w:space="0" w:color="auto"/>
      </w:divBdr>
    </w:div>
    <w:div w:id="715468493">
      <w:bodyDiv w:val="1"/>
      <w:marLeft w:val="0"/>
      <w:marRight w:val="0"/>
      <w:marTop w:val="0"/>
      <w:marBottom w:val="0"/>
      <w:divBdr>
        <w:top w:val="none" w:sz="0" w:space="0" w:color="auto"/>
        <w:left w:val="none" w:sz="0" w:space="0" w:color="auto"/>
        <w:bottom w:val="none" w:sz="0" w:space="0" w:color="auto"/>
        <w:right w:val="none" w:sz="0" w:space="0" w:color="auto"/>
      </w:divBdr>
    </w:div>
    <w:div w:id="739794555">
      <w:bodyDiv w:val="1"/>
      <w:marLeft w:val="0"/>
      <w:marRight w:val="0"/>
      <w:marTop w:val="0"/>
      <w:marBottom w:val="0"/>
      <w:divBdr>
        <w:top w:val="none" w:sz="0" w:space="0" w:color="auto"/>
        <w:left w:val="none" w:sz="0" w:space="0" w:color="auto"/>
        <w:bottom w:val="none" w:sz="0" w:space="0" w:color="auto"/>
        <w:right w:val="none" w:sz="0" w:space="0" w:color="auto"/>
      </w:divBdr>
    </w:div>
    <w:div w:id="749037706">
      <w:bodyDiv w:val="1"/>
      <w:marLeft w:val="0"/>
      <w:marRight w:val="0"/>
      <w:marTop w:val="0"/>
      <w:marBottom w:val="0"/>
      <w:divBdr>
        <w:top w:val="none" w:sz="0" w:space="0" w:color="auto"/>
        <w:left w:val="none" w:sz="0" w:space="0" w:color="auto"/>
        <w:bottom w:val="none" w:sz="0" w:space="0" w:color="auto"/>
        <w:right w:val="none" w:sz="0" w:space="0" w:color="auto"/>
      </w:divBdr>
    </w:div>
    <w:div w:id="796030536">
      <w:bodyDiv w:val="1"/>
      <w:marLeft w:val="0"/>
      <w:marRight w:val="0"/>
      <w:marTop w:val="0"/>
      <w:marBottom w:val="0"/>
      <w:divBdr>
        <w:top w:val="none" w:sz="0" w:space="0" w:color="auto"/>
        <w:left w:val="none" w:sz="0" w:space="0" w:color="auto"/>
        <w:bottom w:val="none" w:sz="0" w:space="0" w:color="auto"/>
        <w:right w:val="none" w:sz="0" w:space="0" w:color="auto"/>
      </w:divBdr>
    </w:div>
    <w:div w:id="810171081">
      <w:bodyDiv w:val="1"/>
      <w:marLeft w:val="0"/>
      <w:marRight w:val="0"/>
      <w:marTop w:val="0"/>
      <w:marBottom w:val="0"/>
      <w:divBdr>
        <w:top w:val="none" w:sz="0" w:space="0" w:color="auto"/>
        <w:left w:val="none" w:sz="0" w:space="0" w:color="auto"/>
        <w:bottom w:val="none" w:sz="0" w:space="0" w:color="auto"/>
        <w:right w:val="none" w:sz="0" w:space="0" w:color="auto"/>
      </w:divBdr>
    </w:div>
    <w:div w:id="810951403">
      <w:bodyDiv w:val="1"/>
      <w:marLeft w:val="0"/>
      <w:marRight w:val="0"/>
      <w:marTop w:val="0"/>
      <w:marBottom w:val="0"/>
      <w:divBdr>
        <w:top w:val="none" w:sz="0" w:space="0" w:color="auto"/>
        <w:left w:val="none" w:sz="0" w:space="0" w:color="auto"/>
        <w:bottom w:val="none" w:sz="0" w:space="0" w:color="auto"/>
        <w:right w:val="none" w:sz="0" w:space="0" w:color="auto"/>
      </w:divBdr>
    </w:div>
    <w:div w:id="828448633">
      <w:bodyDiv w:val="1"/>
      <w:marLeft w:val="0"/>
      <w:marRight w:val="0"/>
      <w:marTop w:val="0"/>
      <w:marBottom w:val="0"/>
      <w:divBdr>
        <w:top w:val="none" w:sz="0" w:space="0" w:color="auto"/>
        <w:left w:val="none" w:sz="0" w:space="0" w:color="auto"/>
        <w:bottom w:val="none" w:sz="0" w:space="0" w:color="auto"/>
        <w:right w:val="none" w:sz="0" w:space="0" w:color="auto"/>
      </w:divBdr>
    </w:div>
    <w:div w:id="837773093">
      <w:bodyDiv w:val="1"/>
      <w:marLeft w:val="0"/>
      <w:marRight w:val="0"/>
      <w:marTop w:val="0"/>
      <w:marBottom w:val="0"/>
      <w:divBdr>
        <w:top w:val="none" w:sz="0" w:space="0" w:color="auto"/>
        <w:left w:val="none" w:sz="0" w:space="0" w:color="auto"/>
        <w:bottom w:val="none" w:sz="0" w:space="0" w:color="auto"/>
        <w:right w:val="none" w:sz="0" w:space="0" w:color="auto"/>
      </w:divBdr>
    </w:div>
    <w:div w:id="853039172">
      <w:bodyDiv w:val="1"/>
      <w:marLeft w:val="0"/>
      <w:marRight w:val="0"/>
      <w:marTop w:val="0"/>
      <w:marBottom w:val="0"/>
      <w:divBdr>
        <w:top w:val="none" w:sz="0" w:space="0" w:color="auto"/>
        <w:left w:val="none" w:sz="0" w:space="0" w:color="auto"/>
        <w:bottom w:val="none" w:sz="0" w:space="0" w:color="auto"/>
        <w:right w:val="none" w:sz="0" w:space="0" w:color="auto"/>
      </w:divBdr>
    </w:div>
    <w:div w:id="864097590">
      <w:bodyDiv w:val="1"/>
      <w:marLeft w:val="0"/>
      <w:marRight w:val="0"/>
      <w:marTop w:val="0"/>
      <w:marBottom w:val="0"/>
      <w:divBdr>
        <w:top w:val="none" w:sz="0" w:space="0" w:color="auto"/>
        <w:left w:val="none" w:sz="0" w:space="0" w:color="auto"/>
        <w:bottom w:val="none" w:sz="0" w:space="0" w:color="auto"/>
        <w:right w:val="none" w:sz="0" w:space="0" w:color="auto"/>
      </w:divBdr>
    </w:div>
    <w:div w:id="879705595">
      <w:bodyDiv w:val="1"/>
      <w:marLeft w:val="0"/>
      <w:marRight w:val="0"/>
      <w:marTop w:val="0"/>
      <w:marBottom w:val="0"/>
      <w:divBdr>
        <w:top w:val="none" w:sz="0" w:space="0" w:color="auto"/>
        <w:left w:val="none" w:sz="0" w:space="0" w:color="auto"/>
        <w:bottom w:val="none" w:sz="0" w:space="0" w:color="auto"/>
        <w:right w:val="none" w:sz="0" w:space="0" w:color="auto"/>
      </w:divBdr>
    </w:div>
    <w:div w:id="880477578">
      <w:bodyDiv w:val="1"/>
      <w:marLeft w:val="0"/>
      <w:marRight w:val="0"/>
      <w:marTop w:val="0"/>
      <w:marBottom w:val="0"/>
      <w:divBdr>
        <w:top w:val="none" w:sz="0" w:space="0" w:color="auto"/>
        <w:left w:val="none" w:sz="0" w:space="0" w:color="auto"/>
        <w:bottom w:val="none" w:sz="0" w:space="0" w:color="auto"/>
        <w:right w:val="none" w:sz="0" w:space="0" w:color="auto"/>
      </w:divBdr>
    </w:div>
    <w:div w:id="881332302">
      <w:bodyDiv w:val="1"/>
      <w:marLeft w:val="0"/>
      <w:marRight w:val="0"/>
      <w:marTop w:val="0"/>
      <w:marBottom w:val="0"/>
      <w:divBdr>
        <w:top w:val="none" w:sz="0" w:space="0" w:color="auto"/>
        <w:left w:val="none" w:sz="0" w:space="0" w:color="auto"/>
        <w:bottom w:val="none" w:sz="0" w:space="0" w:color="auto"/>
        <w:right w:val="none" w:sz="0" w:space="0" w:color="auto"/>
      </w:divBdr>
    </w:div>
    <w:div w:id="890311711">
      <w:bodyDiv w:val="1"/>
      <w:marLeft w:val="0"/>
      <w:marRight w:val="0"/>
      <w:marTop w:val="0"/>
      <w:marBottom w:val="0"/>
      <w:divBdr>
        <w:top w:val="none" w:sz="0" w:space="0" w:color="auto"/>
        <w:left w:val="none" w:sz="0" w:space="0" w:color="auto"/>
        <w:bottom w:val="none" w:sz="0" w:space="0" w:color="auto"/>
        <w:right w:val="none" w:sz="0" w:space="0" w:color="auto"/>
      </w:divBdr>
    </w:div>
    <w:div w:id="895896097">
      <w:bodyDiv w:val="1"/>
      <w:marLeft w:val="0"/>
      <w:marRight w:val="0"/>
      <w:marTop w:val="0"/>
      <w:marBottom w:val="0"/>
      <w:divBdr>
        <w:top w:val="none" w:sz="0" w:space="0" w:color="auto"/>
        <w:left w:val="none" w:sz="0" w:space="0" w:color="auto"/>
        <w:bottom w:val="none" w:sz="0" w:space="0" w:color="auto"/>
        <w:right w:val="none" w:sz="0" w:space="0" w:color="auto"/>
      </w:divBdr>
    </w:div>
    <w:div w:id="911429241">
      <w:bodyDiv w:val="1"/>
      <w:marLeft w:val="0"/>
      <w:marRight w:val="0"/>
      <w:marTop w:val="0"/>
      <w:marBottom w:val="0"/>
      <w:divBdr>
        <w:top w:val="none" w:sz="0" w:space="0" w:color="auto"/>
        <w:left w:val="none" w:sz="0" w:space="0" w:color="auto"/>
        <w:bottom w:val="none" w:sz="0" w:space="0" w:color="auto"/>
        <w:right w:val="none" w:sz="0" w:space="0" w:color="auto"/>
      </w:divBdr>
    </w:div>
    <w:div w:id="922841822">
      <w:bodyDiv w:val="1"/>
      <w:marLeft w:val="0"/>
      <w:marRight w:val="0"/>
      <w:marTop w:val="0"/>
      <w:marBottom w:val="0"/>
      <w:divBdr>
        <w:top w:val="none" w:sz="0" w:space="0" w:color="auto"/>
        <w:left w:val="none" w:sz="0" w:space="0" w:color="auto"/>
        <w:bottom w:val="none" w:sz="0" w:space="0" w:color="auto"/>
        <w:right w:val="none" w:sz="0" w:space="0" w:color="auto"/>
      </w:divBdr>
    </w:div>
    <w:div w:id="946739484">
      <w:bodyDiv w:val="1"/>
      <w:marLeft w:val="0"/>
      <w:marRight w:val="0"/>
      <w:marTop w:val="0"/>
      <w:marBottom w:val="0"/>
      <w:divBdr>
        <w:top w:val="none" w:sz="0" w:space="0" w:color="auto"/>
        <w:left w:val="none" w:sz="0" w:space="0" w:color="auto"/>
        <w:bottom w:val="none" w:sz="0" w:space="0" w:color="auto"/>
        <w:right w:val="none" w:sz="0" w:space="0" w:color="auto"/>
      </w:divBdr>
    </w:div>
    <w:div w:id="955213118">
      <w:bodyDiv w:val="1"/>
      <w:marLeft w:val="0"/>
      <w:marRight w:val="0"/>
      <w:marTop w:val="0"/>
      <w:marBottom w:val="0"/>
      <w:divBdr>
        <w:top w:val="none" w:sz="0" w:space="0" w:color="auto"/>
        <w:left w:val="none" w:sz="0" w:space="0" w:color="auto"/>
        <w:bottom w:val="none" w:sz="0" w:space="0" w:color="auto"/>
        <w:right w:val="none" w:sz="0" w:space="0" w:color="auto"/>
      </w:divBdr>
    </w:div>
    <w:div w:id="990014960">
      <w:bodyDiv w:val="1"/>
      <w:marLeft w:val="0"/>
      <w:marRight w:val="0"/>
      <w:marTop w:val="0"/>
      <w:marBottom w:val="0"/>
      <w:divBdr>
        <w:top w:val="none" w:sz="0" w:space="0" w:color="auto"/>
        <w:left w:val="none" w:sz="0" w:space="0" w:color="auto"/>
        <w:bottom w:val="none" w:sz="0" w:space="0" w:color="auto"/>
        <w:right w:val="none" w:sz="0" w:space="0" w:color="auto"/>
      </w:divBdr>
    </w:div>
    <w:div w:id="1041129953">
      <w:bodyDiv w:val="1"/>
      <w:marLeft w:val="0"/>
      <w:marRight w:val="0"/>
      <w:marTop w:val="0"/>
      <w:marBottom w:val="0"/>
      <w:divBdr>
        <w:top w:val="none" w:sz="0" w:space="0" w:color="auto"/>
        <w:left w:val="none" w:sz="0" w:space="0" w:color="auto"/>
        <w:bottom w:val="none" w:sz="0" w:space="0" w:color="auto"/>
        <w:right w:val="none" w:sz="0" w:space="0" w:color="auto"/>
      </w:divBdr>
    </w:div>
    <w:div w:id="1071390701">
      <w:bodyDiv w:val="1"/>
      <w:marLeft w:val="0"/>
      <w:marRight w:val="0"/>
      <w:marTop w:val="0"/>
      <w:marBottom w:val="0"/>
      <w:divBdr>
        <w:top w:val="none" w:sz="0" w:space="0" w:color="auto"/>
        <w:left w:val="none" w:sz="0" w:space="0" w:color="auto"/>
        <w:bottom w:val="none" w:sz="0" w:space="0" w:color="auto"/>
        <w:right w:val="none" w:sz="0" w:space="0" w:color="auto"/>
      </w:divBdr>
    </w:div>
    <w:div w:id="1138183738">
      <w:bodyDiv w:val="1"/>
      <w:marLeft w:val="0"/>
      <w:marRight w:val="0"/>
      <w:marTop w:val="0"/>
      <w:marBottom w:val="0"/>
      <w:divBdr>
        <w:top w:val="none" w:sz="0" w:space="0" w:color="auto"/>
        <w:left w:val="none" w:sz="0" w:space="0" w:color="auto"/>
        <w:bottom w:val="none" w:sz="0" w:space="0" w:color="auto"/>
        <w:right w:val="none" w:sz="0" w:space="0" w:color="auto"/>
      </w:divBdr>
    </w:div>
    <w:div w:id="1247881903">
      <w:bodyDiv w:val="1"/>
      <w:marLeft w:val="0"/>
      <w:marRight w:val="0"/>
      <w:marTop w:val="0"/>
      <w:marBottom w:val="0"/>
      <w:divBdr>
        <w:top w:val="none" w:sz="0" w:space="0" w:color="auto"/>
        <w:left w:val="none" w:sz="0" w:space="0" w:color="auto"/>
        <w:bottom w:val="none" w:sz="0" w:space="0" w:color="auto"/>
        <w:right w:val="none" w:sz="0" w:space="0" w:color="auto"/>
      </w:divBdr>
    </w:div>
    <w:div w:id="1283070383">
      <w:bodyDiv w:val="1"/>
      <w:marLeft w:val="0"/>
      <w:marRight w:val="0"/>
      <w:marTop w:val="0"/>
      <w:marBottom w:val="0"/>
      <w:divBdr>
        <w:top w:val="none" w:sz="0" w:space="0" w:color="auto"/>
        <w:left w:val="none" w:sz="0" w:space="0" w:color="auto"/>
        <w:bottom w:val="none" w:sz="0" w:space="0" w:color="auto"/>
        <w:right w:val="none" w:sz="0" w:space="0" w:color="auto"/>
      </w:divBdr>
    </w:div>
    <w:div w:id="1306275269">
      <w:bodyDiv w:val="1"/>
      <w:marLeft w:val="0"/>
      <w:marRight w:val="0"/>
      <w:marTop w:val="0"/>
      <w:marBottom w:val="0"/>
      <w:divBdr>
        <w:top w:val="none" w:sz="0" w:space="0" w:color="auto"/>
        <w:left w:val="none" w:sz="0" w:space="0" w:color="auto"/>
        <w:bottom w:val="none" w:sz="0" w:space="0" w:color="auto"/>
        <w:right w:val="none" w:sz="0" w:space="0" w:color="auto"/>
      </w:divBdr>
    </w:div>
    <w:div w:id="1313173328">
      <w:bodyDiv w:val="1"/>
      <w:marLeft w:val="0"/>
      <w:marRight w:val="0"/>
      <w:marTop w:val="0"/>
      <w:marBottom w:val="0"/>
      <w:divBdr>
        <w:top w:val="none" w:sz="0" w:space="0" w:color="auto"/>
        <w:left w:val="none" w:sz="0" w:space="0" w:color="auto"/>
        <w:bottom w:val="none" w:sz="0" w:space="0" w:color="auto"/>
        <w:right w:val="none" w:sz="0" w:space="0" w:color="auto"/>
      </w:divBdr>
    </w:div>
    <w:div w:id="1316108259">
      <w:bodyDiv w:val="1"/>
      <w:marLeft w:val="0"/>
      <w:marRight w:val="0"/>
      <w:marTop w:val="0"/>
      <w:marBottom w:val="0"/>
      <w:divBdr>
        <w:top w:val="none" w:sz="0" w:space="0" w:color="auto"/>
        <w:left w:val="none" w:sz="0" w:space="0" w:color="auto"/>
        <w:bottom w:val="none" w:sz="0" w:space="0" w:color="auto"/>
        <w:right w:val="none" w:sz="0" w:space="0" w:color="auto"/>
      </w:divBdr>
    </w:div>
    <w:div w:id="1337809950">
      <w:bodyDiv w:val="1"/>
      <w:marLeft w:val="0"/>
      <w:marRight w:val="0"/>
      <w:marTop w:val="0"/>
      <w:marBottom w:val="0"/>
      <w:divBdr>
        <w:top w:val="none" w:sz="0" w:space="0" w:color="auto"/>
        <w:left w:val="none" w:sz="0" w:space="0" w:color="auto"/>
        <w:bottom w:val="none" w:sz="0" w:space="0" w:color="auto"/>
        <w:right w:val="none" w:sz="0" w:space="0" w:color="auto"/>
      </w:divBdr>
      <w:divsChild>
        <w:div w:id="1655522151">
          <w:marLeft w:val="202"/>
          <w:marRight w:val="0"/>
          <w:marTop w:val="0"/>
          <w:marBottom w:val="0"/>
          <w:divBdr>
            <w:top w:val="none" w:sz="0" w:space="0" w:color="auto"/>
            <w:left w:val="none" w:sz="0" w:space="0" w:color="auto"/>
            <w:bottom w:val="none" w:sz="0" w:space="0" w:color="auto"/>
            <w:right w:val="none" w:sz="0" w:space="0" w:color="auto"/>
          </w:divBdr>
        </w:div>
        <w:div w:id="2008483606">
          <w:marLeft w:val="202"/>
          <w:marRight w:val="0"/>
          <w:marTop w:val="0"/>
          <w:marBottom w:val="0"/>
          <w:divBdr>
            <w:top w:val="none" w:sz="0" w:space="0" w:color="auto"/>
            <w:left w:val="none" w:sz="0" w:space="0" w:color="auto"/>
            <w:bottom w:val="none" w:sz="0" w:space="0" w:color="auto"/>
            <w:right w:val="none" w:sz="0" w:space="0" w:color="auto"/>
          </w:divBdr>
        </w:div>
      </w:divsChild>
    </w:div>
    <w:div w:id="1372344067">
      <w:bodyDiv w:val="1"/>
      <w:marLeft w:val="0"/>
      <w:marRight w:val="0"/>
      <w:marTop w:val="0"/>
      <w:marBottom w:val="0"/>
      <w:divBdr>
        <w:top w:val="none" w:sz="0" w:space="0" w:color="auto"/>
        <w:left w:val="none" w:sz="0" w:space="0" w:color="auto"/>
        <w:bottom w:val="none" w:sz="0" w:space="0" w:color="auto"/>
        <w:right w:val="none" w:sz="0" w:space="0" w:color="auto"/>
      </w:divBdr>
    </w:div>
    <w:div w:id="1381514133">
      <w:bodyDiv w:val="1"/>
      <w:marLeft w:val="0"/>
      <w:marRight w:val="0"/>
      <w:marTop w:val="0"/>
      <w:marBottom w:val="0"/>
      <w:divBdr>
        <w:top w:val="none" w:sz="0" w:space="0" w:color="auto"/>
        <w:left w:val="none" w:sz="0" w:space="0" w:color="auto"/>
        <w:bottom w:val="none" w:sz="0" w:space="0" w:color="auto"/>
        <w:right w:val="none" w:sz="0" w:space="0" w:color="auto"/>
      </w:divBdr>
    </w:div>
    <w:div w:id="1433086833">
      <w:bodyDiv w:val="1"/>
      <w:marLeft w:val="0"/>
      <w:marRight w:val="0"/>
      <w:marTop w:val="0"/>
      <w:marBottom w:val="0"/>
      <w:divBdr>
        <w:top w:val="none" w:sz="0" w:space="0" w:color="auto"/>
        <w:left w:val="none" w:sz="0" w:space="0" w:color="auto"/>
        <w:bottom w:val="none" w:sz="0" w:space="0" w:color="auto"/>
        <w:right w:val="none" w:sz="0" w:space="0" w:color="auto"/>
      </w:divBdr>
    </w:div>
    <w:div w:id="1447503272">
      <w:bodyDiv w:val="1"/>
      <w:marLeft w:val="0"/>
      <w:marRight w:val="0"/>
      <w:marTop w:val="0"/>
      <w:marBottom w:val="0"/>
      <w:divBdr>
        <w:top w:val="none" w:sz="0" w:space="0" w:color="auto"/>
        <w:left w:val="none" w:sz="0" w:space="0" w:color="auto"/>
        <w:bottom w:val="none" w:sz="0" w:space="0" w:color="auto"/>
        <w:right w:val="none" w:sz="0" w:space="0" w:color="auto"/>
      </w:divBdr>
    </w:div>
    <w:div w:id="1464469063">
      <w:bodyDiv w:val="1"/>
      <w:marLeft w:val="0"/>
      <w:marRight w:val="0"/>
      <w:marTop w:val="0"/>
      <w:marBottom w:val="0"/>
      <w:divBdr>
        <w:top w:val="none" w:sz="0" w:space="0" w:color="auto"/>
        <w:left w:val="none" w:sz="0" w:space="0" w:color="auto"/>
        <w:bottom w:val="none" w:sz="0" w:space="0" w:color="auto"/>
        <w:right w:val="none" w:sz="0" w:space="0" w:color="auto"/>
      </w:divBdr>
    </w:div>
    <w:div w:id="1473863194">
      <w:bodyDiv w:val="1"/>
      <w:marLeft w:val="0"/>
      <w:marRight w:val="0"/>
      <w:marTop w:val="0"/>
      <w:marBottom w:val="0"/>
      <w:divBdr>
        <w:top w:val="none" w:sz="0" w:space="0" w:color="auto"/>
        <w:left w:val="none" w:sz="0" w:space="0" w:color="auto"/>
        <w:bottom w:val="none" w:sz="0" w:space="0" w:color="auto"/>
        <w:right w:val="none" w:sz="0" w:space="0" w:color="auto"/>
      </w:divBdr>
    </w:div>
    <w:div w:id="1526090933">
      <w:bodyDiv w:val="1"/>
      <w:marLeft w:val="0"/>
      <w:marRight w:val="0"/>
      <w:marTop w:val="0"/>
      <w:marBottom w:val="0"/>
      <w:divBdr>
        <w:top w:val="none" w:sz="0" w:space="0" w:color="auto"/>
        <w:left w:val="none" w:sz="0" w:space="0" w:color="auto"/>
        <w:bottom w:val="none" w:sz="0" w:space="0" w:color="auto"/>
        <w:right w:val="none" w:sz="0" w:space="0" w:color="auto"/>
      </w:divBdr>
    </w:div>
    <w:div w:id="1558082115">
      <w:bodyDiv w:val="1"/>
      <w:marLeft w:val="0"/>
      <w:marRight w:val="0"/>
      <w:marTop w:val="0"/>
      <w:marBottom w:val="0"/>
      <w:divBdr>
        <w:top w:val="none" w:sz="0" w:space="0" w:color="auto"/>
        <w:left w:val="none" w:sz="0" w:space="0" w:color="auto"/>
        <w:bottom w:val="none" w:sz="0" w:space="0" w:color="auto"/>
        <w:right w:val="none" w:sz="0" w:space="0" w:color="auto"/>
      </w:divBdr>
    </w:div>
    <w:div w:id="1589734891">
      <w:bodyDiv w:val="1"/>
      <w:marLeft w:val="0"/>
      <w:marRight w:val="0"/>
      <w:marTop w:val="0"/>
      <w:marBottom w:val="0"/>
      <w:divBdr>
        <w:top w:val="none" w:sz="0" w:space="0" w:color="auto"/>
        <w:left w:val="none" w:sz="0" w:space="0" w:color="auto"/>
        <w:bottom w:val="none" w:sz="0" w:space="0" w:color="auto"/>
        <w:right w:val="none" w:sz="0" w:space="0" w:color="auto"/>
      </w:divBdr>
    </w:div>
    <w:div w:id="1606770589">
      <w:bodyDiv w:val="1"/>
      <w:marLeft w:val="0"/>
      <w:marRight w:val="0"/>
      <w:marTop w:val="0"/>
      <w:marBottom w:val="0"/>
      <w:divBdr>
        <w:top w:val="none" w:sz="0" w:space="0" w:color="auto"/>
        <w:left w:val="none" w:sz="0" w:space="0" w:color="auto"/>
        <w:bottom w:val="none" w:sz="0" w:space="0" w:color="auto"/>
        <w:right w:val="none" w:sz="0" w:space="0" w:color="auto"/>
      </w:divBdr>
    </w:div>
    <w:div w:id="1608661496">
      <w:bodyDiv w:val="1"/>
      <w:marLeft w:val="0"/>
      <w:marRight w:val="0"/>
      <w:marTop w:val="0"/>
      <w:marBottom w:val="0"/>
      <w:divBdr>
        <w:top w:val="none" w:sz="0" w:space="0" w:color="auto"/>
        <w:left w:val="none" w:sz="0" w:space="0" w:color="auto"/>
        <w:bottom w:val="none" w:sz="0" w:space="0" w:color="auto"/>
        <w:right w:val="none" w:sz="0" w:space="0" w:color="auto"/>
      </w:divBdr>
    </w:div>
    <w:div w:id="1624773557">
      <w:bodyDiv w:val="1"/>
      <w:marLeft w:val="0"/>
      <w:marRight w:val="0"/>
      <w:marTop w:val="0"/>
      <w:marBottom w:val="0"/>
      <w:divBdr>
        <w:top w:val="none" w:sz="0" w:space="0" w:color="auto"/>
        <w:left w:val="none" w:sz="0" w:space="0" w:color="auto"/>
        <w:bottom w:val="none" w:sz="0" w:space="0" w:color="auto"/>
        <w:right w:val="none" w:sz="0" w:space="0" w:color="auto"/>
      </w:divBdr>
    </w:div>
    <w:div w:id="1634209285">
      <w:bodyDiv w:val="1"/>
      <w:marLeft w:val="0"/>
      <w:marRight w:val="0"/>
      <w:marTop w:val="0"/>
      <w:marBottom w:val="0"/>
      <w:divBdr>
        <w:top w:val="none" w:sz="0" w:space="0" w:color="auto"/>
        <w:left w:val="none" w:sz="0" w:space="0" w:color="auto"/>
        <w:bottom w:val="none" w:sz="0" w:space="0" w:color="auto"/>
        <w:right w:val="none" w:sz="0" w:space="0" w:color="auto"/>
      </w:divBdr>
    </w:div>
    <w:div w:id="1634287098">
      <w:bodyDiv w:val="1"/>
      <w:marLeft w:val="0"/>
      <w:marRight w:val="0"/>
      <w:marTop w:val="0"/>
      <w:marBottom w:val="0"/>
      <w:divBdr>
        <w:top w:val="none" w:sz="0" w:space="0" w:color="auto"/>
        <w:left w:val="none" w:sz="0" w:space="0" w:color="auto"/>
        <w:bottom w:val="none" w:sz="0" w:space="0" w:color="auto"/>
        <w:right w:val="none" w:sz="0" w:space="0" w:color="auto"/>
      </w:divBdr>
    </w:div>
    <w:div w:id="1643344175">
      <w:bodyDiv w:val="1"/>
      <w:marLeft w:val="0"/>
      <w:marRight w:val="0"/>
      <w:marTop w:val="0"/>
      <w:marBottom w:val="0"/>
      <w:divBdr>
        <w:top w:val="none" w:sz="0" w:space="0" w:color="auto"/>
        <w:left w:val="none" w:sz="0" w:space="0" w:color="auto"/>
        <w:bottom w:val="none" w:sz="0" w:space="0" w:color="auto"/>
        <w:right w:val="none" w:sz="0" w:space="0" w:color="auto"/>
      </w:divBdr>
    </w:div>
    <w:div w:id="1658148293">
      <w:bodyDiv w:val="1"/>
      <w:marLeft w:val="0"/>
      <w:marRight w:val="0"/>
      <w:marTop w:val="0"/>
      <w:marBottom w:val="0"/>
      <w:divBdr>
        <w:top w:val="none" w:sz="0" w:space="0" w:color="auto"/>
        <w:left w:val="none" w:sz="0" w:space="0" w:color="auto"/>
        <w:bottom w:val="none" w:sz="0" w:space="0" w:color="auto"/>
        <w:right w:val="none" w:sz="0" w:space="0" w:color="auto"/>
      </w:divBdr>
    </w:div>
    <w:div w:id="1681807402">
      <w:bodyDiv w:val="1"/>
      <w:marLeft w:val="0"/>
      <w:marRight w:val="0"/>
      <w:marTop w:val="0"/>
      <w:marBottom w:val="0"/>
      <w:divBdr>
        <w:top w:val="none" w:sz="0" w:space="0" w:color="auto"/>
        <w:left w:val="none" w:sz="0" w:space="0" w:color="auto"/>
        <w:bottom w:val="none" w:sz="0" w:space="0" w:color="auto"/>
        <w:right w:val="none" w:sz="0" w:space="0" w:color="auto"/>
      </w:divBdr>
    </w:div>
    <w:div w:id="1696150876">
      <w:bodyDiv w:val="1"/>
      <w:marLeft w:val="0"/>
      <w:marRight w:val="0"/>
      <w:marTop w:val="0"/>
      <w:marBottom w:val="0"/>
      <w:divBdr>
        <w:top w:val="none" w:sz="0" w:space="0" w:color="auto"/>
        <w:left w:val="none" w:sz="0" w:space="0" w:color="auto"/>
        <w:bottom w:val="none" w:sz="0" w:space="0" w:color="auto"/>
        <w:right w:val="none" w:sz="0" w:space="0" w:color="auto"/>
      </w:divBdr>
    </w:div>
    <w:div w:id="1697651908">
      <w:bodyDiv w:val="1"/>
      <w:marLeft w:val="0"/>
      <w:marRight w:val="0"/>
      <w:marTop w:val="0"/>
      <w:marBottom w:val="0"/>
      <w:divBdr>
        <w:top w:val="none" w:sz="0" w:space="0" w:color="auto"/>
        <w:left w:val="none" w:sz="0" w:space="0" w:color="auto"/>
        <w:bottom w:val="none" w:sz="0" w:space="0" w:color="auto"/>
        <w:right w:val="none" w:sz="0" w:space="0" w:color="auto"/>
      </w:divBdr>
    </w:div>
    <w:div w:id="1766029316">
      <w:bodyDiv w:val="1"/>
      <w:marLeft w:val="0"/>
      <w:marRight w:val="0"/>
      <w:marTop w:val="0"/>
      <w:marBottom w:val="0"/>
      <w:divBdr>
        <w:top w:val="none" w:sz="0" w:space="0" w:color="auto"/>
        <w:left w:val="none" w:sz="0" w:space="0" w:color="auto"/>
        <w:bottom w:val="none" w:sz="0" w:space="0" w:color="auto"/>
        <w:right w:val="none" w:sz="0" w:space="0" w:color="auto"/>
      </w:divBdr>
    </w:div>
    <w:div w:id="1812284557">
      <w:bodyDiv w:val="1"/>
      <w:marLeft w:val="0"/>
      <w:marRight w:val="0"/>
      <w:marTop w:val="0"/>
      <w:marBottom w:val="0"/>
      <w:divBdr>
        <w:top w:val="none" w:sz="0" w:space="0" w:color="auto"/>
        <w:left w:val="none" w:sz="0" w:space="0" w:color="auto"/>
        <w:bottom w:val="none" w:sz="0" w:space="0" w:color="auto"/>
        <w:right w:val="none" w:sz="0" w:space="0" w:color="auto"/>
      </w:divBdr>
    </w:div>
    <w:div w:id="1838153738">
      <w:bodyDiv w:val="1"/>
      <w:marLeft w:val="0"/>
      <w:marRight w:val="0"/>
      <w:marTop w:val="0"/>
      <w:marBottom w:val="0"/>
      <w:divBdr>
        <w:top w:val="none" w:sz="0" w:space="0" w:color="auto"/>
        <w:left w:val="none" w:sz="0" w:space="0" w:color="auto"/>
        <w:bottom w:val="none" w:sz="0" w:space="0" w:color="auto"/>
        <w:right w:val="none" w:sz="0" w:space="0" w:color="auto"/>
      </w:divBdr>
    </w:div>
    <w:div w:id="1838420426">
      <w:bodyDiv w:val="1"/>
      <w:marLeft w:val="0"/>
      <w:marRight w:val="0"/>
      <w:marTop w:val="0"/>
      <w:marBottom w:val="0"/>
      <w:divBdr>
        <w:top w:val="none" w:sz="0" w:space="0" w:color="auto"/>
        <w:left w:val="none" w:sz="0" w:space="0" w:color="auto"/>
        <w:bottom w:val="none" w:sz="0" w:space="0" w:color="auto"/>
        <w:right w:val="none" w:sz="0" w:space="0" w:color="auto"/>
      </w:divBdr>
    </w:div>
    <w:div w:id="1896702192">
      <w:bodyDiv w:val="1"/>
      <w:marLeft w:val="0"/>
      <w:marRight w:val="0"/>
      <w:marTop w:val="0"/>
      <w:marBottom w:val="0"/>
      <w:divBdr>
        <w:top w:val="none" w:sz="0" w:space="0" w:color="auto"/>
        <w:left w:val="none" w:sz="0" w:space="0" w:color="auto"/>
        <w:bottom w:val="none" w:sz="0" w:space="0" w:color="auto"/>
        <w:right w:val="none" w:sz="0" w:space="0" w:color="auto"/>
      </w:divBdr>
    </w:div>
    <w:div w:id="1908497452">
      <w:bodyDiv w:val="1"/>
      <w:marLeft w:val="0"/>
      <w:marRight w:val="0"/>
      <w:marTop w:val="0"/>
      <w:marBottom w:val="0"/>
      <w:divBdr>
        <w:top w:val="none" w:sz="0" w:space="0" w:color="auto"/>
        <w:left w:val="none" w:sz="0" w:space="0" w:color="auto"/>
        <w:bottom w:val="none" w:sz="0" w:space="0" w:color="auto"/>
        <w:right w:val="none" w:sz="0" w:space="0" w:color="auto"/>
      </w:divBdr>
    </w:div>
    <w:div w:id="1940329480">
      <w:bodyDiv w:val="1"/>
      <w:marLeft w:val="0"/>
      <w:marRight w:val="0"/>
      <w:marTop w:val="0"/>
      <w:marBottom w:val="0"/>
      <w:divBdr>
        <w:top w:val="none" w:sz="0" w:space="0" w:color="auto"/>
        <w:left w:val="none" w:sz="0" w:space="0" w:color="auto"/>
        <w:bottom w:val="none" w:sz="0" w:space="0" w:color="auto"/>
        <w:right w:val="none" w:sz="0" w:space="0" w:color="auto"/>
      </w:divBdr>
    </w:div>
    <w:div w:id="1968925466">
      <w:bodyDiv w:val="1"/>
      <w:marLeft w:val="0"/>
      <w:marRight w:val="0"/>
      <w:marTop w:val="0"/>
      <w:marBottom w:val="0"/>
      <w:divBdr>
        <w:top w:val="none" w:sz="0" w:space="0" w:color="auto"/>
        <w:left w:val="none" w:sz="0" w:space="0" w:color="auto"/>
        <w:bottom w:val="none" w:sz="0" w:space="0" w:color="auto"/>
        <w:right w:val="none" w:sz="0" w:space="0" w:color="auto"/>
      </w:divBdr>
    </w:div>
    <w:div w:id="1996908286">
      <w:bodyDiv w:val="1"/>
      <w:marLeft w:val="0"/>
      <w:marRight w:val="0"/>
      <w:marTop w:val="0"/>
      <w:marBottom w:val="0"/>
      <w:divBdr>
        <w:top w:val="none" w:sz="0" w:space="0" w:color="auto"/>
        <w:left w:val="none" w:sz="0" w:space="0" w:color="auto"/>
        <w:bottom w:val="none" w:sz="0" w:space="0" w:color="auto"/>
        <w:right w:val="none" w:sz="0" w:space="0" w:color="auto"/>
      </w:divBdr>
    </w:div>
    <w:div w:id="2005862260">
      <w:bodyDiv w:val="1"/>
      <w:marLeft w:val="0"/>
      <w:marRight w:val="0"/>
      <w:marTop w:val="0"/>
      <w:marBottom w:val="0"/>
      <w:divBdr>
        <w:top w:val="none" w:sz="0" w:space="0" w:color="auto"/>
        <w:left w:val="none" w:sz="0" w:space="0" w:color="auto"/>
        <w:bottom w:val="none" w:sz="0" w:space="0" w:color="auto"/>
        <w:right w:val="none" w:sz="0" w:space="0" w:color="auto"/>
      </w:divBdr>
    </w:div>
    <w:div w:id="2073625022">
      <w:bodyDiv w:val="1"/>
      <w:marLeft w:val="0"/>
      <w:marRight w:val="0"/>
      <w:marTop w:val="0"/>
      <w:marBottom w:val="0"/>
      <w:divBdr>
        <w:top w:val="none" w:sz="0" w:space="0" w:color="auto"/>
        <w:left w:val="none" w:sz="0" w:space="0" w:color="auto"/>
        <w:bottom w:val="none" w:sz="0" w:space="0" w:color="auto"/>
        <w:right w:val="none" w:sz="0" w:space="0" w:color="auto"/>
      </w:divBdr>
    </w:div>
    <w:div w:id="2079786418">
      <w:bodyDiv w:val="1"/>
      <w:marLeft w:val="0"/>
      <w:marRight w:val="0"/>
      <w:marTop w:val="0"/>
      <w:marBottom w:val="0"/>
      <w:divBdr>
        <w:top w:val="none" w:sz="0" w:space="0" w:color="auto"/>
        <w:left w:val="none" w:sz="0" w:space="0" w:color="auto"/>
        <w:bottom w:val="none" w:sz="0" w:space="0" w:color="auto"/>
        <w:right w:val="none" w:sz="0" w:space="0" w:color="auto"/>
      </w:divBdr>
    </w:div>
    <w:div w:id="2088065380">
      <w:bodyDiv w:val="1"/>
      <w:marLeft w:val="0"/>
      <w:marRight w:val="0"/>
      <w:marTop w:val="0"/>
      <w:marBottom w:val="0"/>
      <w:divBdr>
        <w:top w:val="none" w:sz="0" w:space="0" w:color="auto"/>
        <w:left w:val="none" w:sz="0" w:space="0" w:color="auto"/>
        <w:bottom w:val="none" w:sz="0" w:space="0" w:color="auto"/>
        <w:right w:val="none" w:sz="0" w:space="0" w:color="auto"/>
      </w:divBdr>
    </w:div>
    <w:div w:id="2128348484">
      <w:bodyDiv w:val="1"/>
      <w:marLeft w:val="0"/>
      <w:marRight w:val="0"/>
      <w:marTop w:val="0"/>
      <w:marBottom w:val="0"/>
      <w:divBdr>
        <w:top w:val="none" w:sz="0" w:space="0" w:color="auto"/>
        <w:left w:val="none" w:sz="0" w:space="0" w:color="auto"/>
        <w:bottom w:val="none" w:sz="0" w:space="0" w:color="auto"/>
        <w:right w:val="none" w:sz="0" w:space="0" w:color="auto"/>
      </w:divBdr>
    </w:div>
    <w:div w:id="2138329595">
      <w:bodyDiv w:val="1"/>
      <w:marLeft w:val="0"/>
      <w:marRight w:val="0"/>
      <w:marTop w:val="0"/>
      <w:marBottom w:val="0"/>
      <w:divBdr>
        <w:top w:val="none" w:sz="0" w:space="0" w:color="auto"/>
        <w:left w:val="none" w:sz="0" w:space="0" w:color="auto"/>
        <w:bottom w:val="none" w:sz="0" w:space="0" w:color="auto"/>
        <w:right w:val="none" w:sz="0" w:space="0" w:color="auto"/>
      </w:divBdr>
    </w:div>
    <w:div w:id="21461935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chart" Target="charts/chart6.xml"/><Relationship Id="rId42" Type="http://schemas.openxmlformats.org/officeDocument/2006/relationships/chart" Target="charts/chart23.xml"/><Relationship Id="rId47" Type="http://schemas.openxmlformats.org/officeDocument/2006/relationships/chart" Target="charts/chart28.xml"/><Relationship Id="rId63" Type="http://schemas.openxmlformats.org/officeDocument/2006/relationships/chart" Target="charts/chart42.xml"/><Relationship Id="rId68" Type="http://schemas.openxmlformats.org/officeDocument/2006/relationships/chart" Target="charts/chart47.xml"/><Relationship Id="rId84" Type="http://schemas.openxmlformats.org/officeDocument/2006/relationships/chart" Target="charts/chart63.xml"/><Relationship Id="rId89" Type="http://schemas.openxmlformats.org/officeDocument/2006/relationships/image" Target="media/image14.png"/><Relationship Id="rId112" Type="http://schemas.openxmlformats.org/officeDocument/2006/relationships/chart" Target="charts/chart88.xml"/><Relationship Id="rId16" Type="http://schemas.openxmlformats.org/officeDocument/2006/relationships/chart" Target="charts/chart1.xml"/><Relationship Id="rId107" Type="http://schemas.openxmlformats.org/officeDocument/2006/relationships/chart" Target="charts/chart84.xml"/><Relationship Id="rId11" Type="http://schemas.openxmlformats.org/officeDocument/2006/relationships/image" Target="media/image4.png"/><Relationship Id="rId32" Type="http://schemas.openxmlformats.org/officeDocument/2006/relationships/chart" Target="charts/chart13.xml"/><Relationship Id="rId37" Type="http://schemas.openxmlformats.org/officeDocument/2006/relationships/chart" Target="charts/chart18.xml"/><Relationship Id="rId53" Type="http://schemas.openxmlformats.org/officeDocument/2006/relationships/chart" Target="charts/chart34.xml"/><Relationship Id="rId58" Type="http://schemas.openxmlformats.org/officeDocument/2006/relationships/chart" Target="charts/chart37.xml"/><Relationship Id="rId74" Type="http://schemas.openxmlformats.org/officeDocument/2006/relationships/chart" Target="charts/chart53.xml"/><Relationship Id="rId79" Type="http://schemas.openxmlformats.org/officeDocument/2006/relationships/chart" Target="charts/chart58.xml"/><Relationship Id="rId102" Type="http://schemas.openxmlformats.org/officeDocument/2006/relationships/chart" Target="charts/chart79.xml"/><Relationship Id="rId5" Type="http://schemas.openxmlformats.org/officeDocument/2006/relationships/webSettings" Target="webSettings.xml"/><Relationship Id="rId90" Type="http://schemas.openxmlformats.org/officeDocument/2006/relationships/chart" Target="charts/chart68.xml"/><Relationship Id="rId95" Type="http://schemas.openxmlformats.org/officeDocument/2006/relationships/chart" Target="charts/chart73.xml"/><Relationship Id="rId22" Type="http://schemas.openxmlformats.org/officeDocument/2006/relationships/chart" Target="charts/chart7.xml"/><Relationship Id="rId27" Type="http://schemas.openxmlformats.org/officeDocument/2006/relationships/oleObject" Target="embeddings/Microsoft_Excel_Chart.xls"/><Relationship Id="rId43" Type="http://schemas.openxmlformats.org/officeDocument/2006/relationships/chart" Target="charts/chart24.xml"/><Relationship Id="rId48" Type="http://schemas.openxmlformats.org/officeDocument/2006/relationships/chart" Target="charts/chart29.xml"/><Relationship Id="rId64" Type="http://schemas.openxmlformats.org/officeDocument/2006/relationships/chart" Target="charts/chart43.xml"/><Relationship Id="rId69" Type="http://schemas.openxmlformats.org/officeDocument/2006/relationships/chart" Target="charts/chart48.xml"/><Relationship Id="rId113" Type="http://schemas.openxmlformats.org/officeDocument/2006/relationships/image" Target="media/image17.emf"/><Relationship Id="rId80" Type="http://schemas.openxmlformats.org/officeDocument/2006/relationships/chart" Target="charts/chart59.xml"/><Relationship Id="rId85" Type="http://schemas.openxmlformats.org/officeDocument/2006/relationships/chart" Target="charts/chart64.xml"/><Relationship Id="rId12" Type="http://schemas.openxmlformats.org/officeDocument/2006/relationships/image" Target="media/image5.png"/><Relationship Id="rId17" Type="http://schemas.openxmlformats.org/officeDocument/2006/relationships/chart" Target="charts/chart2.xml"/><Relationship Id="rId33" Type="http://schemas.openxmlformats.org/officeDocument/2006/relationships/chart" Target="charts/chart14.xml"/><Relationship Id="rId38" Type="http://schemas.openxmlformats.org/officeDocument/2006/relationships/chart" Target="charts/chart19.xml"/><Relationship Id="rId59" Type="http://schemas.openxmlformats.org/officeDocument/2006/relationships/chart" Target="charts/chart38.xml"/><Relationship Id="rId103" Type="http://schemas.openxmlformats.org/officeDocument/2006/relationships/chart" Target="charts/chart80.xml"/><Relationship Id="rId108" Type="http://schemas.openxmlformats.org/officeDocument/2006/relationships/chart" Target="charts/chart85.xml"/><Relationship Id="rId54" Type="http://schemas.openxmlformats.org/officeDocument/2006/relationships/image" Target="media/image12.jpeg"/><Relationship Id="rId70" Type="http://schemas.openxmlformats.org/officeDocument/2006/relationships/chart" Target="charts/chart49.xml"/><Relationship Id="rId75" Type="http://schemas.openxmlformats.org/officeDocument/2006/relationships/chart" Target="charts/chart54.xml"/><Relationship Id="rId91" Type="http://schemas.openxmlformats.org/officeDocument/2006/relationships/chart" Target="charts/chart69.xml"/><Relationship Id="rId96" Type="http://schemas.openxmlformats.org/officeDocument/2006/relationships/chart" Target="charts/chart7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chart" Target="charts/chart8.xml"/><Relationship Id="rId28" Type="http://schemas.openxmlformats.org/officeDocument/2006/relationships/image" Target="media/image11.png"/><Relationship Id="rId36" Type="http://schemas.openxmlformats.org/officeDocument/2006/relationships/chart" Target="charts/chart17.xml"/><Relationship Id="rId49" Type="http://schemas.openxmlformats.org/officeDocument/2006/relationships/chart" Target="charts/chart30.xml"/><Relationship Id="rId57" Type="http://schemas.openxmlformats.org/officeDocument/2006/relationships/chart" Target="charts/chart36.xml"/><Relationship Id="rId106" Type="http://schemas.openxmlformats.org/officeDocument/2006/relationships/chart" Target="charts/chart83.xml"/><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chart" Target="charts/chart12.xml"/><Relationship Id="rId44" Type="http://schemas.openxmlformats.org/officeDocument/2006/relationships/chart" Target="charts/chart25.xml"/><Relationship Id="rId52" Type="http://schemas.openxmlformats.org/officeDocument/2006/relationships/chart" Target="charts/chart33.xml"/><Relationship Id="rId60" Type="http://schemas.openxmlformats.org/officeDocument/2006/relationships/chart" Target="charts/chart39.xml"/><Relationship Id="rId65" Type="http://schemas.openxmlformats.org/officeDocument/2006/relationships/chart" Target="charts/chart44.xml"/><Relationship Id="rId73" Type="http://schemas.openxmlformats.org/officeDocument/2006/relationships/chart" Target="charts/chart52.xml"/><Relationship Id="rId78" Type="http://schemas.openxmlformats.org/officeDocument/2006/relationships/chart" Target="charts/chart57.xml"/><Relationship Id="rId81" Type="http://schemas.openxmlformats.org/officeDocument/2006/relationships/chart" Target="charts/chart60.xml"/><Relationship Id="rId86" Type="http://schemas.openxmlformats.org/officeDocument/2006/relationships/chart" Target="charts/chart65.xml"/><Relationship Id="rId94" Type="http://schemas.openxmlformats.org/officeDocument/2006/relationships/chart" Target="charts/chart72.xml"/><Relationship Id="rId99" Type="http://schemas.openxmlformats.org/officeDocument/2006/relationships/image" Target="media/image15.png"/><Relationship Id="rId101" Type="http://schemas.openxmlformats.org/officeDocument/2006/relationships/chart" Target="charts/chart78.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chart" Target="charts/chart3.xml"/><Relationship Id="rId39" Type="http://schemas.openxmlformats.org/officeDocument/2006/relationships/chart" Target="charts/chart20.xml"/><Relationship Id="rId109" Type="http://schemas.openxmlformats.org/officeDocument/2006/relationships/image" Target="media/image16.png"/><Relationship Id="rId34" Type="http://schemas.openxmlformats.org/officeDocument/2006/relationships/chart" Target="charts/chart15.xml"/><Relationship Id="rId50" Type="http://schemas.openxmlformats.org/officeDocument/2006/relationships/chart" Target="charts/chart31.xml"/><Relationship Id="rId55" Type="http://schemas.openxmlformats.org/officeDocument/2006/relationships/image" Target="media/image13.jpeg"/><Relationship Id="rId76" Type="http://schemas.openxmlformats.org/officeDocument/2006/relationships/chart" Target="charts/chart55.xml"/><Relationship Id="rId97" Type="http://schemas.openxmlformats.org/officeDocument/2006/relationships/chart" Target="charts/chart75.xml"/><Relationship Id="rId104" Type="http://schemas.openxmlformats.org/officeDocument/2006/relationships/chart" Target="charts/chart81.xml"/><Relationship Id="rId7" Type="http://schemas.openxmlformats.org/officeDocument/2006/relationships/endnotes" Target="endnotes.xml"/><Relationship Id="rId71" Type="http://schemas.openxmlformats.org/officeDocument/2006/relationships/chart" Target="charts/chart50.xml"/><Relationship Id="rId92" Type="http://schemas.openxmlformats.org/officeDocument/2006/relationships/chart" Target="charts/chart70.xml"/><Relationship Id="rId2" Type="http://schemas.openxmlformats.org/officeDocument/2006/relationships/numbering" Target="numbering.xml"/><Relationship Id="rId29" Type="http://schemas.openxmlformats.org/officeDocument/2006/relationships/oleObject" Target="embeddings/Microsoft_Excel_Chart1.xls"/><Relationship Id="rId24" Type="http://schemas.openxmlformats.org/officeDocument/2006/relationships/chart" Target="charts/chart9.xml"/><Relationship Id="rId40" Type="http://schemas.openxmlformats.org/officeDocument/2006/relationships/chart" Target="charts/chart21.xml"/><Relationship Id="rId45" Type="http://schemas.openxmlformats.org/officeDocument/2006/relationships/chart" Target="charts/chart26.xml"/><Relationship Id="rId66" Type="http://schemas.openxmlformats.org/officeDocument/2006/relationships/chart" Target="charts/chart45.xml"/><Relationship Id="rId87" Type="http://schemas.openxmlformats.org/officeDocument/2006/relationships/chart" Target="charts/chart66.xml"/><Relationship Id="rId110" Type="http://schemas.openxmlformats.org/officeDocument/2006/relationships/chart" Target="charts/chart86.xml"/><Relationship Id="rId115" Type="http://schemas.microsoft.com/office/2011/relationships/people" Target="people.xml"/><Relationship Id="rId61" Type="http://schemas.openxmlformats.org/officeDocument/2006/relationships/chart" Target="charts/chart40.xml"/><Relationship Id="rId82" Type="http://schemas.openxmlformats.org/officeDocument/2006/relationships/chart" Target="charts/chart61.xml"/><Relationship Id="rId19" Type="http://schemas.openxmlformats.org/officeDocument/2006/relationships/chart" Target="charts/chart4.xml"/><Relationship Id="rId14" Type="http://schemas.openxmlformats.org/officeDocument/2006/relationships/image" Target="media/image7.png"/><Relationship Id="rId30" Type="http://schemas.openxmlformats.org/officeDocument/2006/relationships/chart" Target="charts/chart11.xml"/><Relationship Id="rId35" Type="http://schemas.openxmlformats.org/officeDocument/2006/relationships/chart" Target="charts/chart16.xml"/><Relationship Id="rId56" Type="http://schemas.openxmlformats.org/officeDocument/2006/relationships/chart" Target="charts/chart35.xml"/><Relationship Id="rId77" Type="http://schemas.openxmlformats.org/officeDocument/2006/relationships/chart" Target="charts/chart56.xml"/><Relationship Id="rId100" Type="http://schemas.openxmlformats.org/officeDocument/2006/relationships/chart" Target="charts/chart77.xml"/><Relationship Id="rId105" Type="http://schemas.openxmlformats.org/officeDocument/2006/relationships/chart" Target="charts/chart82.xml"/><Relationship Id="rId8" Type="http://schemas.openxmlformats.org/officeDocument/2006/relationships/image" Target="media/image1.jpeg"/><Relationship Id="rId51" Type="http://schemas.openxmlformats.org/officeDocument/2006/relationships/chart" Target="charts/chart32.xml"/><Relationship Id="rId72" Type="http://schemas.openxmlformats.org/officeDocument/2006/relationships/chart" Target="charts/chart51.xml"/><Relationship Id="rId93" Type="http://schemas.openxmlformats.org/officeDocument/2006/relationships/chart" Target="charts/chart71.xml"/><Relationship Id="rId98" Type="http://schemas.openxmlformats.org/officeDocument/2006/relationships/chart" Target="charts/chart76.xml"/><Relationship Id="rId3" Type="http://schemas.openxmlformats.org/officeDocument/2006/relationships/styles" Target="styles.xml"/><Relationship Id="rId25" Type="http://schemas.openxmlformats.org/officeDocument/2006/relationships/chart" Target="charts/chart10.xml"/><Relationship Id="rId46" Type="http://schemas.openxmlformats.org/officeDocument/2006/relationships/chart" Target="charts/chart27.xml"/><Relationship Id="rId67" Type="http://schemas.openxmlformats.org/officeDocument/2006/relationships/chart" Target="charts/chart46.xml"/><Relationship Id="rId116" Type="http://schemas.openxmlformats.org/officeDocument/2006/relationships/theme" Target="theme/theme1.xml"/><Relationship Id="rId20" Type="http://schemas.openxmlformats.org/officeDocument/2006/relationships/chart" Target="charts/chart5.xml"/><Relationship Id="rId41" Type="http://schemas.openxmlformats.org/officeDocument/2006/relationships/chart" Target="charts/chart22.xml"/><Relationship Id="rId62" Type="http://schemas.openxmlformats.org/officeDocument/2006/relationships/chart" Target="charts/chart41.xml"/><Relationship Id="rId83" Type="http://schemas.openxmlformats.org/officeDocument/2006/relationships/chart" Target="charts/chart62.xml"/><Relationship Id="rId88" Type="http://schemas.openxmlformats.org/officeDocument/2006/relationships/chart" Target="charts/chart67.xml"/><Relationship Id="rId111" Type="http://schemas.openxmlformats.org/officeDocument/2006/relationships/chart" Target="charts/chart87.xml"/></Relationships>
</file>

<file path=word/_rels/header1.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8.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package" Target="../embeddings/Microsoft_Excel_Worksheet15.xlsx"/><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package" Target="../embeddings/Microsoft_Excel_Worksheet16.xlsx"/><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package" Target="../embeddings/Microsoft_Excel_Worksheet17.xlsx"/><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package" Target="../embeddings/Microsoft_Excel_Worksheet18.xlsx"/><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chartUserShapes" Target="../drawings/drawing1.xml"/></Relationships>
</file>

<file path=word/charts/_rels/chart20.xml.rels><?xml version="1.0" encoding="UTF-8" standalone="yes"?>
<Relationships xmlns="http://schemas.openxmlformats.org/package/2006/relationships"><Relationship Id="rId1" Type="http://schemas.openxmlformats.org/officeDocument/2006/relationships/package" Target="../embeddings/Microsoft_Excel_Worksheet19.xlsx"/></Relationships>
</file>

<file path=word/charts/_rels/chart21.xml.rels><?xml version="1.0" encoding="UTF-8" standalone="yes"?>
<Relationships xmlns="http://schemas.openxmlformats.org/package/2006/relationships"><Relationship Id="rId1" Type="http://schemas.openxmlformats.org/officeDocument/2006/relationships/package" Target="../embeddings/Microsoft_Excel_Worksheet20.xlsx"/></Relationships>
</file>

<file path=word/charts/_rels/chart22.xml.rels><?xml version="1.0" encoding="UTF-8" standalone="yes"?>
<Relationships xmlns="http://schemas.openxmlformats.org/package/2006/relationships"><Relationship Id="rId1" Type="http://schemas.openxmlformats.org/officeDocument/2006/relationships/package" Target="../embeddings/Microsoft_Excel_Worksheet21.xlsx"/></Relationships>
</file>

<file path=word/charts/_rels/chart23.xml.rels><?xml version="1.0" encoding="UTF-8" standalone="yes"?>
<Relationships xmlns="http://schemas.openxmlformats.org/package/2006/relationships"><Relationship Id="rId1" Type="http://schemas.openxmlformats.org/officeDocument/2006/relationships/package" Target="../embeddings/Microsoft_Excel_Worksheet22.xlsx"/></Relationships>
</file>

<file path=word/charts/_rels/chart24.xml.rels><?xml version="1.0" encoding="UTF-8" standalone="yes"?>
<Relationships xmlns="http://schemas.openxmlformats.org/package/2006/relationships"><Relationship Id="rId3" Type="http://schemas.openxmlformats.org/officeDocument/2006/relationships/package" Target="../embeddings/Microsoft_Excel_Worksheet23.xlsx"/><Relationship Id="rId2" Type="http://schemas.microsoft.com/office/2011/relationships/chartColorStyle" Target="colors20.xml"/><Relationship Id="rId1" Type="http://schemas.microsoft.com/office/2011/relationships/chartStyle" Target="style20.xml"/></Relationships>
</file>

<file path=word/charts/_rels/chart25.xml.rels><?xml version="1.0" encoding="UTF-8" standalone="yes"?>
<Relationships xmlns="http://schemas.openxmlformats.org/package/2006/relationships"><Relationship Id="rId1" Type="http://schemas.openxmlformats.org/officeDocument/2006/relationships/package" Target="../embeddings/Microsoft_Excel_Worksheet24.xlsx"/></Relationships>
</file>

<file path=word/charts/_rels/chart26.xml.rels><?xml version="1.0" encoding="UTF-8" standalone="yes"?>
<Relationships xmlns="http://schemas.openxmlformats.org/package/2006/relationships"><Relationship Id="rId3" Type="http://schemas.openxmlformats.org/officeDocument/2006/relationships/package" Target="../embeddings/Microsoft_Excel_Worksheet25.xlsx"/><Relationship Id="rId2" Type="http://schemas.microsoft.com/office/2011/relationships/chartColorStyle" Target="colors21.xml"/><Relationship Id="rId1" Type="http://schemas.microsoft.com/office/2011/relationships/chartStyle" Target="style21.xml"/></Relationships>
</file>

<file path=word/charts/_rels/chart27.xml.rels><?xml version="1.0" encoding="UTF-8" standalone="yes"?>
<Relationships xmlns="http://schemas.openxmlformats.org/package/2006/relationships"><Relationship Id="rId1" Type="http://schemas.openxmlformats.org/officeDocument/2006/relationships/package" Target="../embeddings/Microsoft_Excel_Worksheet26.xlsx"/></Relationships>
</file>

<file path=word/charts/_rels/chart28.xml.rels><?xml version="1.0" encoding="UTF-8" standalone="yes"?>
<Relationships xmlns="http://schemas.openxmlformats.org/package/2006/relationships"><Relationship Id="rId3" Type="http://schemas.openxmlformats.org/officeDocument/2006/relationships/package" Target="../embeddings/Microsoft_Excel_Worksheet27.xlsx"/><Relationship Id="rId2" Type="http://schemas.microsoft.com/office/2011/relationships/chartColorStyle" Target="colors22.xml"/><Relationship Id="rId1" Type="http://schemas.microsoft.com/office/2011/relationships/chartStyle" Target="style22.xml"/><Relationship Id="rId4" Type="http://schemas.openxmlformats.org/officeDocument/2006/relationships/chartUserShapes" Target="../drawings/drawing2.xml"/></Relationships>
</file>

<file path=word/charts/_rels/chart29.xml.rels><?xml version="1.0" encoding="UTF-8" standalone="yes"?>
<Relationships xmlns="http://schemas.openxmlformats.org/package/2006/relationships"><Relationship Id="rId3" Type="http://schemas.openxmlformats.org/officeDocument/2006/relationships/package" Target="../embeddings/Microsoft_Excel_Worksheet28.xlsx"/><Relationship Id="rId2" Type="http://schemas.microsoft.com/office/2011/relationships/chartColorStyle" Target="colors23.xml"/><Relationship Id="rId1" Type="http://schemas.microsoft.com/office/2011/relationships/chartStyle" Target="style23.xml"/><Relationship Id="rId4" Type="http://schemas.openxmlformats.org/officeDocument/2006/relationships/chartUserShapes" Target="../drawings/drawing3.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package" Target="../embeddings/Microsoft_Excel_Worksheet29.xlsx"/><Relationship Id="rId2" Type="http://schemas.microsoft.com/office/2011/relationships/chartColorStyle" Target="colors24.xml"/><Relationship Id="rId1" Type="http://schemas.microsoft.com/office/2011/relationships/chartStyle" Target="style24.xml"/><Relationship Id="rId4" Type="http://schemas.openxmlformats.org/officeDocument/2006/relationships/chartUserShapes" Target="../drawings/drawing4.xml"/></Relationships>
</file>

<file path=word/charts/_rels/chart31.xml.rels><?xml version="1.0" encoding="UTF-8" standalone="yes"?>
<Relationships xmlns="http://schemas.openxmlformats.org/package/2006/relationships"><Relationship Id="rId3" Type="http://schemas.openxmlformats.org/officeDocument/2006/relationships/package" Target="../embeddings/Microsoft_Excel_Worksheet30.xlsx"/><Relationship Id="rId2" Type="http://schemas.microsoft.com/office/2011/relationships/chartColorStyle" Target="colors25.xml"/><Relationship Id="rId1" Type="http://schemas.microsoft.com/office/2011/relationships/chartStyle" Target="style25.xml"/><Relationship Id="rId4" Type="http://schemas.openxmlformats.org/officeDocument/2006/relationships/chartUserShapes" Target="../drawings/drawing5.xml"/></Relationships>
</file>

<file path=word/charts/_rels/chart32.xml.rels><?xml version="1.0" encoding="UTF-8" standalone="yes"?>
<Relationships xmlns="http://schemas.openxmlformats.org/package/2006/relationships"><Relationship Id="rId3" Type="http://schemas.openxmlformats.org/officeDocument/2006/relationships/package" Target="../embeddings/Microsoft_Excel_Worksheet31.xlsx"/><Relationship Id="rId2" Type="http://schemas.microsoft.com/office/2011/relationships/chartColorStyle" Target="colors26.xml"/><Relationship Id="rId1" Type="http://schemas.microsoft.com/office/2011/relationships/chartStyle" Target="style26.xml"/><Relationship Id="rId4" Type="http://schemas.openxmlformats.org/officeDocument/2006/relationships/chartUserShapes" Target="../drawings/drawing6.xml"/></Relationships>
</file>

<file path=word/charts/_rels/chart33.xml.rels><?xml version="1.0" encoding="UTF-8" standalone="yes"?>
<Relationships xmlns="http://schemas.openxmlformats.org/package/2006/relationships"><Relationship Id="rId3" Type="http://schemas.openxmlformats.org/officeDocument/2006/relationships/package" Target="../embeddings/Microsoft_Excel_Worksheet32.xlsx"/><Relationship Id="rId2" Type="http://schemas.microsoft.com/office/2011/relationships/chartColorStyle" Target="colors27.xml"/><Relationship Id="rId1" Type="http://schemas.microsoft.com/office/2011/relationships/chartStyle" Target="style27.xml"/></Relationships>
</file>

<file path=word/charts/_rels/chart34.xml.rels><?xml version="1.0" encoding="UTF-8" standalone="yes"?>
<Relationships xmlns="http://schemas.openxmlformats.org/package/2006/relationships"><Relationship Id="rId3" Type="http://schemas.openxmlformats.org/officeDocument/2006/relationships/package" Target="../embeddings/Microsoft_Excel_Worksheet33.xlsx"/><Relationship Id="rId2" Type="http://schemas.microsoft.com/office/2011/relationships/chartColorStyle" Target="colors28.xml"/><Relationship Id="rId1" Type="http://schemas.microsoft.com/office/2011/relationships/chartStyle" Target="style28.xml"/></Relationships>
</file>

<file path=word/charts/_rels/chart35.xml.rels><?xml version="1.0" encoding="UTF-8" standalone="yes"?>
<Relationships xmlns="http://schemas.openxmlformats.org/package/2006/relationships"><Relationship Id="rId3" Type="http://schemas.openxmlformats.org/officeDocument/2006/relationships/package" Target="../embeddings/Microsoft_Excel_Worksheet34.xlsx"/><Relationship Id="rId2" Type="http://schemas.microsoft.com/office/2011/relationships/chartColorStyle" Target="colors29.xml"/><Relationship Id="rId1" Type="http://schemas.microsoft.com/office/2011/relationships/chartStyle" Target="style29.xml"/></Relationships>
</file>

<file path=word/charts/_rels/chart36.xml.rels><?xml version="1.0" encoding="UTF-8" standalone="yes"?>
<Relationships xmlns="http://schemas.openxmlformats.org/package/2006/relationships"><Relationship Id="rId3" Type="http://schemas.openxmlformats.org/officeDocument/2006/relationships/package" Target="../embeddings/Microsoft_Excel_Worksheet35.xlsx"/><Relationship Id="rId2" Type="http://schemas.microsoft.com/office/2011/relationships/chartColorStyle" Target="colors30.xml"/><Relationship Id="rId1" Type="http://schemas.microsoft.com/office/2011/relationships/chartStyle" Target="style30.xml"/><Relationship Id="rId4" Type="http://schemas.openxmlformats.org/officeDocument/2006/relationships/chartUserShapes" Target="../drawings/drawing7.xml"/></Relationships>
</file>

<file path=word/charts/_rels/chart37.xml.rels><?xml version="1.0" encoding="UTF-8" standalone="yes"?>
<Relationships xmlns="http://schemas.openxmlformats.org/package/2006/relationships"><Relationship Id="rId3" Type="http://schemas.openxmlformats.org/officeDocument/2006/relationships/package" Target="../embeddings/Microsoft_Excel_Worksheet36.xlsx"/><Relationship Id="rId2" Type="http://schemas.microsoft.com/office/2011/relationships/chartColorStyle" Target="colors31.xml"/><Relationship Id="rId1" Type="http://schemas.microsoft.com/office/2011/relationships/chartStyle" Target="style31.xml"/><Relationship Id="rId4" Type="http://schemas.openxmlformats.org/officeDocument/2006/relationships/chartUserShapes" Target="../drawings/drawing8.xml"/></Relationships>
</file>

<file path=word/charts/_rels/chart38.xml.rels><?xml version="1.0" encoding="UTF-8" standalone="yes"?>
<Relationships xmlns="http://schemas.openxmlformats.org/package/2006/relationships"><Relationship Id="rId3" Type="http://schemas.openxmlformats.org/officeDocument/2006/relationships/package" Target="../embeddings/Microsoft_Excel_Worksheet37.xlsx"/><Relationship Id="rId2" Type="http://schemas.microsoft.com/office/2011/relationships/chartColorStyle" Target="colors32.xml"/><Relationship Id="rId1" Type="http://schemas.microsoft.com/office/2011/relationships/chartStyle" Target="style32.xml"/></Relationships>
</file>

<file path=word/charts/_rels/chart39.xml.rels><?xml version="1.0" encoding="UTF-8" standalone="yes"?>
<Relationships xmlns="http://schemas.openxmlformats.org/package/2006/relationships"><Relationship Id="rId3" Type="http://schemas.openxmlformats.org/officeDocument/2006/relationships/package" Target="../embeddings/Microsoft_Excel_Worksheet38.xlsx"/><Relationship Id="rId2" Type="http://schemas.microsoft.com/office/2011/relationships/chartColorStyle" Target="colors33.xml"/><Relationship Id="rId1" Type="http://schemas.microsoft.com/office/2011/relationships/chartStyle" Target="style3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40.xml.rels><?xml version="1.0" encoding="UTF-8" standalone="yes"?>
<Relationships xmlns="http://schemas.openxmlformats.org/package/2006/relationships"><Relationship Id="rId3" Type="http://schemas.openxmlformats.org/officeDocument/2006/relationships/package" Target="../embeddings/Microsoft_Excel_Worksheet39.xlsx"/><Relationship Id="rId2" Type="http://schemas.microsoft.com/office/2011/relationships/chartColorStyle" Target="colors34.xml"/><Relationship Id="rId1" Type="http://schemas.microsoft.com/office/2011/relationships/chartStyle" Target="style34.xml"/></Relationships>
</file>

<file path=word/charts/_rels/chart41.xml.rels><?xml version="1.0" encoding="UTF-8" standalone="yes"?>
<Relationships xmlns="http://schemas.openxmlformats.org/package/2006/relationships"><Relationship Id="rId3" Type="http://schemas.openxmlformats.org/officeDocument/2006/relationships/package" Target="../embeddings/Microsoft_Excel_Worksheet40.xlsx"/><Relationship Id="rId2" Type="http://schemas.microsoft.com/office/2011/relationships/chartColorStyle" Target="colors35.xml"/><Relationship Id="rId1" Type="http://schemas.microsoft.com/office/2011/relationships/chartStyle" Target="style35.xml"/><Relationship Id="rId4" Type="http://schemas.openxmlformats.org/officeDocument/2006/relationships/chartUserShapes" Target="../drawings/drawing9.xml"/></Relationships>
</file>

<file path=word/charts/_rels/chart42.xml.rels><?xml version="1.0" encoding="UTF-8" standalone="yes"?>
<Relationships xmlns="http://schemas.openxmlformats.org/package/2006/relationships"><Relationship Id="rId3" Type="http://schemas.openxmlformats.org/officeDocument/2006/relationships/package" Target="../embeddings/Microsoft_Excel_Worksheet41.xlsx"/><Relationship Id="rId2" Type="http://schemas.microsoft.com/office/2011/relationships/chartColorStyle" Target="colors36.xml"/><Relationship Id="rId1" Type="http://schemas.microsoft.com/office/2011/relationships/chartStyle" Target="style36.xml"/><Relationship Id="rId4" Type="http://schemas.openxmlformats.org/officeDocument/2006/relationships/chartUserShapes" Target="../drawings/drawing10.xml"/></Relationships>
</file>

<file path=word/charts/_rels/chart43.xml.rels><?xml version="1.0" encoding="UTF-8" standalone="yes"?>
<Relationships xmlns="http://schemas.openxmlformats.org/package/2006/relationships"><Relationship Id="rId3" Type="http://schemas.openxmlformats.org/officeDocument/2006/relationships/package" Target="../embeddings/Microsoft_Excel_Worksheet42.xlsx"/><Relationship Id="rId2" Type="http://schemas.microsoft.com/office/2011/relationships/chartColorStyle" Target="colors37.xml"/><Relationship Id="rId1" Type="http://schemas.microsoft.com/office/2011/relationships/chartStyle" Target="style37.xml"/></Relationships>
</file>

<file path=word/charts/_rels/chart44.xml.rels><?xml version="1.0" encoding="UTF-8" standalone="yes"?>
<Relationships xmlns="http://schemas.openxmlformats.org/package/2006/relationships"><Relationship Id="rId3" Type="http://schemas.openxmlformats.org/officeDocument/2006/relationships/package" Target="../embeddings/Microsoft_Excel_Worksheet43.xlsx"/><Relationship Id="rId2" Type="http://schemas.microsoft.com/office/2011/relationships/chartColorStyle" Target="colors38.xml"/><Relationship Id="rId1" Type="http://schemas.microsoft.com/office/2011/relationships/chartStyle" Target="style38.xml"/></Relationships>
</file>

<file path=word/charts/_rels/chart45.xml.rels><?xml version="1.0" encoding="UTF-8" standalone="yes"?>
<Relationships xmlns="http://schemas.openxmlformats.org/package/2006/relationships"><Relationship Id="rId3" Type="http://schemas.openxmlformats.org/officeDocument/2006/relationships/package" Target="../embeddings/Microsoft_Excel_Worksheet44.xlsx"/><Relationship Id="rId2" Type="http://schemas.microsoft.com/office/2011/relationships/chartColorStyle" Target="colors39.xml"/><Relationship Id="rId1" Type="http://schemas.microsoft.com/office/2011/relationships/chartStyle" Target="style39.xml"/><Relationship Id="rId4" Type="http://schemas.openxmlformats.org/officeDocument/2006/relationships/chartUserShapes" Target="../drawings/drawing11.xml"/></Relationships>
</file>

<file path=word/charts/_rels/chart46.xml.rels><?xml version="1.0" encoding="UTF-8" standalone="yes"?>
<Relationships xmlns="http://schemas.openxmlformats.org/package/2006/relationships"><Relationship Id="rId3" Type="http://schemas.openxmlformats.org/officeDocument/2006/relationships/package" Target="../embeddings/Microsoft_Excel_Worksheet45.xlsx"/><Relationship Id="rId2" Type="http://schemas.microsoft.com/office/2011/relationships/chartColorStyle" Target="colors40.xml"/><Relationship Id="rId1" Type="http://schemas.microsoft.com/office/2011/relationships/chartStyle" Target="style40.xml"/></Relationships>
</file>

<file path=word/charts/_rels/chart47.xml.rels><?xml version="1.0" encoding="UTF-8" standalone="yes"?>
<Relationships xmlns="http://schemas.openxmlformats.org/package/2006/relationships"><Relationship Id="rId3" Type="http://schemas.openxmlformats.org/officeDocument/2006/relationships/package" Target="../embeddings/Microsoft_Excel_Worksheet46.xlsx"/><Relationship Id="rId2" Type="http://schemas.microsoft.com/office/2011/relationships/chartColorStyle" Target="colors41.xml"/><Relationship Id="rId1" Type="http://schemas.microsoft.com/office/2011/relationships/chartStyle" Target="style41.xml"/></Relationships>
</file>

<file path=word/charts/_rels/chart48.xml.rels><?xml version="1.0" encoding="UTF-8" standalone="yes"?>
<Relationships xmlns="http://schemas.openxmlformats.org/package/2006/relationships"><Relationship Id="rId3" Type="http://schemas.openxmlformats.org/officeDocument/2006/relationships/package" Target="../embeddings/Microsoft_Excel_Worksheet47.xlsx"/><Relationship Id="rId2" Type="http://schemas.microsoft.com/office/2011/relationships/chartColorStyle" Target="colors42.xml"/><Relationship Id="rId1" Type="http://schemas.microsoft.com/office/2011/relationships/chartStyle" Target="style42.xml"/></Relationships>
</file>

<file path=word/charts/_rels/chart49.xml.rels><?xml version="1.0" encoding="UTF-8" standalone="yes"?>
<Relationships xmlns="http://schemas.openxmlformats.org/package/2006/relationships"><Relationship Id="rId3" Type="http://schemas.openxmlformats.org/officeDocument/2006/relationships/package" Target="../embeddings/Microsoft_Excel_Worksheet48.xlsx"/><Relationship Id="rId2" Type="http://schemas.microsoft.com/office/2011/relationships/chartColorStyle" Target="colors43.xml"/><Relationship Id="rId1" Type="http://schemas.microsoft.com/office/2011/relationships/chartStyle" Target="style43.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50.xml.rels><?xml version="1.0" encoding="UTF-8" standalone="yes"?>
<Relationships xmlns="http://schemas.openxmlformats.org/package/2006/relationships"><Relationship Id="rId3" Type="http://schemas.openxmlformats.org/officeDocument/2006/relationships/package" Target="../embeddings/Microsoft_Excel_Worksheet49.xlsx"/><Relationship Id="rId2" Type="http://schemas.microsoft.com/office/2011/relationships/chartColorStyle" Target="colors44.xml"/><Relationship Id="rId1" Type="http://schemas.microsoft.com/office/2011/relationships/chartStyle" Target="style44.xml"/></Relationships>
</file>

<file path=word/charts/_rels/chart51.xml.rels><?xml version="1.0" encoding="UTF-8" standalone="yes"?>
<Relationships xmlns="http://schemas.openxmlformats.org/package/2006/relationships"><Relationship Id="rId3" Type="http://schemas.openxmlformats.org/officeDocument/2006/relationships/package" Target="../embeddings/Microsoft_Excel_Worksheet50.xlsx"/><Relationship Id="rId2" Type="http://schemas.microsoft.com/office/2011/relationships/chartColorStyle" Target="colors45.xml"/><Relationship Id="rId1" Type="http://schemas.microsoft.com/office/2011/relationships/chartStyle" Target="style45.xml"/></Relationships>
</file>

<file path=word/charts/_rels/chart52.xml.rels><?xml version="1.0" encoding="UTF-8" standalone="yes"?>
<Relationships xmlns="http://schemas.openxmlformats.org/package/2006/relationships"><Relationship Id="rId3" Type="http://schemas.openxmlformats.org/officeDocument/2006/relationships/package" Target="../embeddings/Microsoft_Excel_Worksheet51.xlsx"/><Relationship Id="rId2" Type="http://schemas.microsoft.com/office/2011/relationships/chartColorStyle" Target="colors46.xml"/><Relationship Id="rId1" Type="http://schemas.microsoft.com/office/2011/relationships/chartStyle" Target="style46.xml"/></Relationships>
</file>

<file path=word/charts/_rels/chart53.xml.rels><?xml version="1.0" encoding="UTF-8" standalone="yes"?>
<Relationships xmlns="http://schemas.openxmlformats.org/package/2006/relationships"><Relationship Id="rId3" Type="http://schemas.openxmlformats.org/officeDocument/2006/relationships/package" Target="../embeddings/Microsoft_Excel_Worksheet52.xlsx"/><Relationship Id="rId2" Type="http://schemas.microsoft.com/office/2011/relationships/chartColorStyle" Target="colors47.xml"/><Relationship Id="rId1" Type="http://schemas.microsoft.com/office/2011/relationships/chartStyle" Target="style47.xml"/></Relationships>
</file>

<file path=word/charts/_rels/chart54.xml.rels><?xml version="1.0" encoding="UTF-8" standalone="yes"?>
<Relationships xmlns="http://schemas.openxmlformats.org/package/2006/relationships"><Relationship Id="rId3" Type="http://schemas.openxmlformats.org/officeDocument/2006/relationships/package" Target="../embeddings/Microsoft_Excel_Worksheet53.xlsx"/><Relationship Id="rId2" Type="http://schemas.microsoft.com/office/2011/relationships/chartColorStyle" Target="colors48.xml"/><Relationship Id="rId1" Type="http://schemas.microsoft.com/office/2011/relationships/chartStyle" Target="style48.xml"/></Relationships>
</file>

<file path=word/charts/_rels/chart55.xml.rels><?xml version="1.0" encoding="UTF-8" standalone="yes"?>
<Relationships xmlns="http://schemas.openxmlformats.org/package/2006/relationships"><Relationship Id="rId3" Type="http://schemas.openxmlformats.org/officeDocument/2006/relationships/package" Target="../embeddings/Microsoft_Excel_Worksheet54.xlsx"/><Relationship Id="rId2" Type="http://schemas.microsoft.com/office/2011/relationships/chartColorStyle" Target="colors49.xml"/><Relationship Id="rId1" Type="http://schemas.microsoft.com/office/2011/relationships/chartStyle" Target="style49.xml"/></Relationships>
</file>

<file path=word/charts/_rels/chart56.xml.rels><?xml version="1.0" encoding="UTF-8" standalone="yes"?>
<Relationships xmlns="http://schemas.openxmlformats.org/package/2006/relationships"><Relationship Id="rId3" Type="http://schemas.openxmlformats.org/officeDocument/2006/relationships/package" Target="../embeddings/Microsoft_Excel_Worksheet55.xlsx"/><Relationship Id="rId2" Type="http://schemas.microsoft.com/office/2011/relationships/chartColorStyle" Target="colors50.xml"/><Relationship Id="rId1" Type="http://schemas.microsoft.com/office/2011/relationships/chartStyle" Target="style50.xml"/></Relationships>
</file>

<file path=word/charts/_rels/chart57.xml.rels><?xml version="1.0" encoding="UTF-8" standalone="yes"?>
<Relationships xmlns="http://schemas.openxmlformats.org/package/2006/relationships"><Relationship Id="rId3" Type="http://schemas.openxmlformats.org/officeDocument/2006/relationships/package" Target="../embeddings/Microsoft_Excel_Worksheet56.xlsx"/><Relationship Id="rId2" Type="http://schemas.microsoft.com/office/2011/relationships/chartColorStyle" Target="colors51.xml"/><Relationship Id="rId1" Type="http://schemas.microsoft.com/office/2011/relationships/chartStyle" Target="style51.xml"/></Relationships>
</file>

<file path=word/charts/_rels/chart58.xml.rels><?xml version="1.0" encoding="UTF-8" standalone="yes"?>
<Relationships xmlns="http://schemas.openxmlformats.org/package/2006/relationships"><Relationship Id="rId3" Type="http://schemas.openxmlformats.org/officeDocument/2006/relationships/package" Target="../embeddings/Microsoft_Excel_Worksheet57.xlsx"/><Relationship Id="rId2" Type="http://schemas.microsoft.com/office/2011/relationships/chartColorStyle" Target="colors52.xml"/><Relationship Id="rId1" Type="http://schemas.microsoft.com/office/2011/relationships/chartStyle" Target="style52.xml"/></Relationships>
</file>

<file path=word/charts/_rels/chart59.xml.rels><?xml version="1.0" encoding="UTF-8" standalone="yes"?>
<Relationships xmlns="http://schemas.openxmlformats.org/package/2006/relationships"><Relationship Id="rId3" Type="http://schemas.openxmlformats.org/officeDocument/2006/relationships/package" Target="../embeddings/Microsoft_Excel_Worksheet58.xlsx"/><Relationship Id="rId2" Type="http://schemas.microsoft.com/office/2011/relationships/chartColorStyle" Target="colors53.xml"/><Relationship Id="rId1" Type="http://schemas.microsoft.com/office/2011/relationships/chartStyle" Target="style53.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60.xml.rels><?xml version="1.0" encoding="UTF-8" standalone="yes"?>
<Relationships xmlns="http://schemas.openxmlformats.org/package/2006/relationships"><Relationship Id="rId3" Type="http://schemas.openxmlformats.org/officeDocument/2006/relationships/package" Target="../embeddings/Microsoft_Excel_Worksheet59.xlsx"/><Relationship Id="rId2" Type="http://schemas.microsoft.com/office/2011/relationships/chartColorStyle" Target="colors54.xml"/><Relationship Id="rId1" Type="http://schemas.microsoft.com/office/2011/relationships/chartStyle" Target="style54.xml"/><Relationship Id="rId4" Type="http://schemas.openxmlformats.org/officeDocument/2006/relationships/chartUserShapes" Target="../drawings/drawing12.xml"/></Relationships>
</file>

<file path=word/charts/_rels/chart61.xml.rels><?xml version="1.0" encoding="UTF-8" standalone="yes"?>
<Relationships xmlns="http://schemas.openxmlformats.org/package/2006/relationships"><Relationship Id="rId3" Type="http://schemas.openxmlformats.org/officeDocument/2006/relationships/package" Target="../embeddings/Microsoft_Excel_Worksheet60.xlsx"/><Relationship Id="rId2" Type="http://schemas.microsoft.com/office/2011/relationships/chartColorStyle" Target="colors55.xml"/><Relationship Id="rId1" Type="http://schemas.microsoft.com/office/2011/relationships/chartStyle" Target="style55.xml"/></Relationships>
</file>

<file path=word/charts/_rels/chart62.xml.rels><?xml version="1.0" encoding="UTF-8" standalone="yes"?>
<Relationships xmlns="http://schemas.openxmlformats.org/package/2006/relationships"><Relationship Id="rId3" Type="http://schemas.openxmlformats.org/officeDocument/2006/relationships/package" Target="../embeddings/Microsoft_Excel_Worksheet61.xlsx"/><Relationship Id="rId2" Type="http://schemas.microsoft.com/office/2011/relationships/chartColorStyle" Target="colors56.xml"/><Relationship Id="rId1" Type="http://schemas.microsoft.com/office/2011/relationships/chartStyle" Target="style56.xml"/></Relationships>
</file>

<file path=word/charts/_rels/chart63.xml.rels><?xml version="1.0" encoding="UTF-8" standalone="yes"?>
<Relationships xmlns="http://schemas.openxmlformats.org/package/2006/relationships"><Relationship Id="rId3" Type="http://schemas.openxmlformats.org/officeDocument/2006/relationships/package" Target="../embeddings/Microsoft_Excel_Worksheet62.xlsx"/><Relationship Id="rId2" Type="http://schemas.microsoft.com/office/2011/relationships/chartColorStyle" Target="colors57.xml"/><Relationship Id="rId1" Type="http://schemas.microsoft.com/office/2011/relationships/chartStyle" Target="style57.xml"/></Relationships>
</file>

<file path=word/charts/_rels/chart64.xml.rels><?xml version="1.0" encoding="UTF-8" standalone="yes"?>
<Relationships xmlns="http://schemas.openxmlformats.org/package/2006/relationships"><Relationship Id="rId3" Type="http://schemas.openxmlformats.org/officeDocument/2006/relationships/package" Target="../embeddings/Microsoft_Excel_Worksheet63.xlsx"/><Relationship Id="rId2" Type="http://schemas.microsoft.com/office/2011/relationships/chartColorStyle" Target="colors58.xml"/><Relationship Id="rId1" Type="http://schemas.microsoft.com/office/2011/relationships/chartStyle" Target="style58.xml"/></Relationships>
</file>

<file path=word/charts/_rels/chart65.xml.rels><?xml version="1.0" encoding="UTF-8" standalone="yes"?>
<Relationships xmlns="http://schemas.openxmlformats.org/package/2006/relationships"><Relationship Id="rId3" Type="http://schemas.openxmlformats.org/officeDocument/2006/relationships/package" Target="../embeddings/Microsoft_Excel_Worksheet64.xlsx"/><Relationship Id="rId2" Type="http://schemas.microsoft.com/office/2011/relationships/chartColorStyle" Target="colors59.xml"/><Relationship Id="rId1" Type="http://schemas.microsoft.com/office/2011/relationships/chartStyle" Target="style59.xml"/></Relationships>
</file>

<file path=word/charts/_rels/chart66.xml.rels><?xml version="1.0" encoding="UTF-8" standalone="yes"?>
<Relationships xmlns="http://schemas.openxmlformats.org/package/2006/relationships"><Relationship Id="rId3" Type="http://schemas.openxmlformats.org/officeDocument/2006/relationships/package" Target="../embeddings/Microsoft_Excel_Worksheet65.xlsx"/><Relationship Id="rId2" Type="http://schemas.microsoft.com/office/2011/relationships/chartColorStyle" Target="colors60.xml"/><Relationship Id="rId1" Type="http://schemas.microsoft.com/office/2011/relationships/chartStyle" Target="style60.xml"/></Relationships>
</file>

<file path=word/charts/_rels/chart67.xml.rels><?xml version="1.0" encoding="UTF-8" standalone="yes"?>
<Relationships xmlns="http://schemas.openxmlformats.org/package/2006/relationships"><Relationship Id="rId3" Type="http://schemas.openxmlformats.org/officeDocument/2006/relationships/package" Target="../embeddings/Microsoft_Excel_Worksheet66.xlsx"/><Relationship Id="rId2" Type="http://schemas.microsoft.com/office/2011/relationships/chartColorStyle" Target="colors61.xml"/><Relationship Id="rId1" Type="http://schemas.microsoft.com/office/2011/relationships/chartStyle" Target="style61.xml"/></Relationships>
</file>

<file path=word/charts/_rels/chart68.xml.rels><?xml version="1.0" encoding="UTF-8" standalone="yes"?>
<Relationships xmlns="http://schemas.openxmlformats.org/package/2006/relationships"><Relationship Id="rId3" Type="http://schemas.openxmlformats.org/officeDocument/2006/relationships/package" Target="../embeddings/Microsoft_Excel_Worksheet67.xlsx"/><Relationship Id="rId2" Type="http://schemas.microsoft.com/office/2011/relationships/chartColorStyle" Target="colors62.xml"/><Relationship Id="rId1" Type="http://schemas.microsoft.com/office/2011/relationships/chartStyle" Target="style62.xml"/><Relationship Id="rId4" Type="http://schemas.openxmlformats.org/officeDocument/2006/relationships/chartUserShapes" Target="../drawings/drawing13.xml"/></Relationships>
</file>

<file path=word/charts/_rels/chart69.xml.rels><?xml version="1.0" encoding="UTF-8" standalone="yes"?>
<Relationships xmlns="http://schemas.openxmlformats.org/package/2006/relationships"><Relationship Id="rId3" Type="http://schemas.openxmlformats.org/officeDocument/2006/relationships/package" Target="../embeddings/Microsoft_Excel_Worksheet68.xlsx"/><Relationship Id="rId2" Type="http://schemas.microsoft.com/office/2011/relationships/chartColorStyle" Target="colors63.xml"/><Relationship Id="rId1" Type="http://schemas.microsoft.com/office/2011/relationships/chartStyle" Target="style63.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70.xml.rels><?xml version="1.0" encoding="UTF-8" standalone="yes"?>
<Relationships xmlns="http://schemas.openxmlformats.org/package/2006/relationships"><Relationship Id="rId3" Type="http://schemas.openxmlformats.org/officeDocument/2006/relationships/package" Target="../embeddings/Microsoft_Excel_Worksheet69.xlsx"/><Relationship Id="rId2" Type="http://schemas.microsoft.com/office/2011/relationships/chartColorStyle" Target="colors64.xml"/><Relationship Id="rId1" Type="http://schemas.microsoft.com/office/2011/relationships/chartStyle" Target="style64.xml"/></Relationships>
</file>

<file path=word/charts/_rels/chart71.xml.rels><?xml version="1.0" encoding="UTF-8" standalone="yes"?>
<Relationships xmlns="http://schemas.openxmlformats.org/package/2006/relationships"><Relationship Id="rId3" Type="http://schemas.openxmlformats.org/officeDocument/2006/relationships/package" Target="../embeddings/Microsoft_Excel_Worksheet70.xlsx"/><Relationship Id="rId2" Type="http://schemas.microsoft.com/office/2011/relationships/chartColorStyle" Target="colors65.xml"/><Relationship Id="rId1" Type="http://schemas.microsoft.com/office/2011/relationships/chartStyle" Target="style65.xml"/></Relationships>
</file>

<file path=word/charts/_rels/chart72.xml.rels><?xml version="1.0" encoding="UTF-8" standalone="yes"?>
<Relationships xmlns="http://schemas.openxmlformats.org/package/2006/relationships"><Relationship Id="rId3" Type="http://schemas.openxmlformats.org/officeDocument/2006/relationships/package" Target="../embeddings/Microsoft_Excel_Worksheet71.xlsx"/><Relationship Id="rId2" Type="http://schemas.microsoft.com/office/2011/relationships/chartColorStyle" Target="colors66.xml"/><Relationship Id="rId1" Type="http://schemas.microsoft.com/office/2011/relationships/chartStyle" Target="style66.xml"/></Relationships>
</file>

<file path=word/charts/_rels/chart73.xml.rels><?xml version="1.0" encoding="UTF-8" standalone="yes"?>
<Relationships xmlns="http://schemas.openxmlformats.org/package/2006/relationships"><Relationship Id="rId3" Type="http://schemas.openxmlformats.org/officeDocument/2006/relationships/package" Target="../embeddings/Microsoft_Excel_Worksheet72.xlsx"/><Relationship Id="rId2" Type="http://schemas.microsoft.com/office/2011/relationships/chartColorStyle" Target="colors67.xml"/><Relationship Id="rId1" Type="http://schemas.microsoft.com/office/2011/relationships/chartStyle" Target="style67.xml"/><Relationship Id="rId4" Type="http://schemas.openxmlformats.org/officeDocument/2006/relationships/chartUserShapes" Target="../drawings/drawing14.xml"/></Relationships>
</file>

<file path=word/charts/_rels/chart74.xml.rels><?xml version="1.0" encoding="UTF-8" standalone="yes"?>
<Relationships xmlns="http://schemas.openxmlformats.org/package/2006/relationships"><Relationship Id="rId3" Type="http://schemas.openxmlformats.org/officeDocument/2006/relationships/package" Target="../embeddings/Microsoft_Excel_Worksheet73.xlsx"/><Relationship Id="rId2" Type="http://schemas.microsoft.com/office/2011/relationships/chartColorStyle" Target="colors68.xml"/><Relationship Id="rId1" Type="http://schemas.microsoft.com/office/2011/relationships/chartStyle" Target="style68.xml"/><Relationship Id="rId4" Type="http://schemas.openxmlformats.org/officeDocument/2006/relationships/chartUserShapes" Target="../drawings/drawing15.xml"/></Relationships>
</file>

<file path=word/charts/_rels/chart75.xml.rels><?xml version="1.0" encoding="UTF-8" standalone="yes"?>
<Relationships xmlns="http://schemas.openxmlformats.org/package/2006/relationships"><Relationship Id="rId3" Type="http://schemas.openxmlformats.org/officeDocument/2006/relationships/package" Target="../embeddings/Microsoft_Excel_Worksheet74.xlsx"/><Relationship Id="rId2" Type="http://schemas.microsoft.com/office/2011/relationships/chartColorStyle" Target="colors69.xml"/><Relationship Id="rId1" Type="http://schemas.microsoft.com/office/2011/relationships/chartStyle" Target="style69.xml"/></Relationships>
</file>

<file path=word/charts/_rels/chart76.xml.rels><?xml version="1.0" encoding="UTF-8" standalone="yes"?>
<Relationships xmlns="http://schemas.openxmlformats.org/package/2006/relationships"><Relationship Id="rId3" Type="http://schemas.openxmlformats.org/officeDocument/2006/relationships/package" Target="../embeddings/Microsoft_Excel_Worksheet75.xlsx"/><Relationship Id="rId2" Type="http://schemas.microsoft.com/office/2011/relationships/chartColorStyle" Target="colors70.xml"/><Relationship Id="rId1" Type="http://schemas.microsoft.com/office/2011/relationships/chartStyle" Target="style70.xml"/></Relationships>
</file>

<file path=word/charts/_rels/chart77.xml.rels><?xml version="1.0" encoding="UTF-8" standalone="yes"?>
<Relationships xmlns="http://schemas.openxmlformats.org/package/2006/relationships"><Relationship Id="rId3" Type="http://schemas.openxmlformats.org/officeDocument/2006/relationships/package" Target="../embeddings/Microsoft_Excel_Worksheet76.xlsx"/><Relationship Id="rId2" Type="http://schemas.microsoft.com/office/2011/relationships/chartColorStyle" Target="colors71.xml"/><Relationship Id="rId1" Type="http://schemas.microsoft.com/office/2011/relationships/chartStyle" Target="style71.xml"/></Relationships>
</file>

<file path=word/charts/_rels/chart78.xml.rels><?xml version="1.0" encoding="UTF-8" standalone="yes"?>
<Relationships xmlns="http://schemas.openxmlformats.org/package/2006/relationships"><Relationship Id="rId3" Type="http://schemas.openxmlformats.org/officeDocument/2006/relationships/package" Target="../embeddings/Microsoft_Excel_Worksheet77.xlsx"/><Relationship Id="rId2" Type="http://schemas.microsoft.com/office/2011/relationships/chartColorStyle" Target="colors72.xml"/><Relationship Id="rId1" Type="http://schemas.microsoft.com/office/2011/relationships/chartStyle" Target="style72.xml"/></Relationships>
</file>

<file path=word/charts/_rels/chart79.xml.rels><?xml version="1.0" encoding="UTF-8" standalone="yes"?>
<Relationships xmlns="http://schemas.openxmlformats.org/package/2006/relationships"><Relationship Id="rId3" Type="http://schemas.openxmlformats.org/officeDocument/2006/relationships/package" Target="../embeddings/Microsoft_Excel_Worksheet78.xlsx"/><Relationship Id="rId2" Type="http://schemas.microsoft.com/office/2011/relationships/chartColorStyle" Target="colors73.xml"/><Relationship Id="rId1" Type="http://schemas.microsoft.com/office/2011/relationships/chartStyle" Target="style73.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80.xml.rels><?xml version="1.0" encoding="UTF-8" standalone="yes"?>
<Relationships xmlns="http://schemas.openxmlformats.org/package/2006/relationships"><Relationship Id="rId3" Type="http://schemas.openxmlformats.org/officeDocument/2006/relationships/package" Target="../embeddings/Microsoft_Excel_Worksheet79.xlsx"/><Relationship Id="rId2" Type="http://schemas.microsoft.com/office/2011/relationships/chartColorStyle" Target="colors74.xml"/><Relationship Id="rId1" Type="http://schemas.microsoft.com/office/2011/relationships/chartStyle" Target="style74.xml"/></Relationships>
</file>

<file path=word/charts/_rels/chart81.xml.rels><?xml version="1.0" encoding="UTF-8" standalone="yes"?>
<Relationships xmlns="http://schemas.openxmlformats.org/package/2006/relationships"><Relationship Id="rId3" Type="http://schemas.openxmlformats.org/officeDocument/2006/relationships/package" Target="../embeddings/Microsoft_Excel_Worksheet80.xlsx"/><Relationship Id="rId2" Type="http://schemas.microsoft.com/office/2011/relationships/chartColorStyle" Target="colors75.xml"/><Relationship Id="rId1" Type="http://schemas.microsoft.com/office/2011/relationships/chartStyle" Target="style75.xml"/></Relationships>
</file>

<file path=word/charts/_rels/chart82.xml.rels><?xml version="1.0" encoding="UTF-8" standalone="yes"?>
<Relationships xmlns="http://schemas.openxmlformats.org/package/2006/relationships"><Relationship Id="rId3" Type="http://schemas.openxmlformats.org/officeDocument/2006/relationships/package" Target="../embeddings/Microsoft_Excel_Worksheet81.xlsx"/><Relationship Id="rId2" Type="http://schemas.microsoft.com/office/2011/relationships/chartColorStyle" Target="colors76.xml"/><Relationship Id="rId1" Type="http://schemas.microsoft.com/office/2011/relationships/chartStyle" Target="style76.xml"/></Relationships>
</file>

<file path=word/charts/_rels/chart83.xml.rels><?xml version="1.0" encoding="UTF-8" standalone="yes"?>
<Relationships xmlns="http://schemas.openxmlformats.org/package/2006/relationships"><Relationship Id="rId3" Type="http://schemas.openxmlformats.org/officeDocument/2006/relationships/package" Target="../embeddings/Microsoft_Excel_Worksheet82.xlsx"/><Relationship Id="rId2" Type="http://schemas.microsoft.com/office/2011/relationships/chartColorStyle" Target="colors77.xml"/><Relationship Id="rId1" Type="http://schemas.microsoft.com/office/2011/relationships/chartStyle" Target="style77.xml"/></Relationships>
</file>

<file path=word/charts/_rels/chart84.xml.rels><?xml version="1.0" encoding="UTF-8" standalone="yes"?>
<Relationships xmlns="http://schemas.openxmlformats.org/package/2006/relationships"><Relationship Id="rId3" Type="http://schemas.openxmlformats.org/officeDocument/2006/relationships/package" Target="../embeddings/Microsoft_Excel_Worksheet83.xlsx"/><Relationship Id="rId2" Type="http://schemas.microsoft.com/office/2011/relationships/chartColorStyle" Target="colors78.xml"/><Relationship Id="rId1" Type="http://schemas.microsoft.com/office/2011/relationships/chartStyle" Target="style78.xml"/></Relationships>
</file>

<file path=word/charts/_rels/chart85.xml.rels><?xml version="1.0" encoding="UTF-8" standalone="yes"?>
<Relationships xmlns="http://schemas.openxmlformats.org/package/2006/relationships"><Relationship Id="rId3" Type="http://schemas.openxmlformats.org/officeDocument/2006/relationships/package" Target="../embeddings/Microsoft_Excel_Worksheet84.xlsx"/><Relationship Id="rId2" Type="http://schemas.microsoft.com/office/2011/relationships/chartColorStyle" Target="colors79.xml"/><Relationship Id="rId1" Type="http://schemas.microsoft.com/office/2011/relationships/chartStyle" Target="style79.xml"/></Relationships>
</file>

<file path=word/charts/_rels/chart86.xml.rels><?xml version="1.0" encoding="UTF-8" standalone="yes"?>
<Relationships xmlns="http://schemas.openxmlformats.org/package/2006/relationships"><Relationship Id="rId3" Type="http://schemas.openxmlformats.org/officeDocument/2006/relationships/package" Target="../embeddings/Microsoft_Excel_Worksheet85.xlsx"/><Relationship Id="rId2" Type="http://schemas.microsoft.com/office/2011/relationships/chartColorStyle" Target="colors80.xml"/><Relationship Id="rId1" Type="http://schemas.microsoft.com/office/2011/relationships/chartStyle" Target="style80.xml"/></Relationships>
</file>

<file path=word/charts/_rels/chart87.xml.rels><?xml version="1.0" encoding="UTF-8" standalone="yes"?>
<Relationships xmlns="http://schemas.openxmlformats.org/package/2006/relationships"><Relationship Id="rId3" Type="http://schemas.openxmlformats.org/officeDocument/2006/relationships/package" Target="../embeddings/Microsoft_Excel_Worksheet86.xlsx"/><Relationship Id="rId2" Type="http://schemas.microsoft.com/office/2011/relationships/chartColorStyle" Target="colors81.xml"/><Relationship Id="rId1" Type="http://schemas.microsoft.com/office/2011/relationships/chartStyle" Target="style81.xml"/></Relationships>
</file>

<file path=word/charts/_rels/chart88.xml.rels><?xml version="1.0" encoding="UTF-8" standalone="yes"?>
<Relationships xmlns="http://schemas.openxmlformats.org/package/2006/relationships"><Relationship Id="rId3" Type="http://schemas.openxmlformats.org/officeDocument/2006/relationships/package" Target="../embeddings/Microsoft_Excel_Worksheet87.xlsx"/><Relationship Id="rId2" Type="http://schemas.microsoft.com/office/2011/relationships/chartColorStyle" Target="colors82.xml"/><Relationship Id="rId1" Type="http://schemas.microsoft.com/office/2011/relationships/chartStyle" Target="style82.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303596360699107"/>
          <c:w val="1"/>
          <c:h val="0.57923736709489781"/>
        </c:manualLayout>
      </c:layout>
      <c:barChart>
        <c:barDir val="col"/>
        <c:grouping val="clustered"/>
        <c:varyColors val="0"/>
        <c:ser>
          <c:idx val="0"/>
          <c:order val="0"/>
          <c:tx>
            <c:strRef>
              <c:f>Sheet1!$B$1</c:f>
              <c:strCache>
                <c:ptCount val="1"/>
                <c:pt idx="0">
                  <c:v>Capacity</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General</c:formatCode>
                <c:ptCount val="16"/>
                <c:pt idx="0">
                  <c:v>74</c:v>
                </c:pt>
                <c:pt idx="1">
                  <c:v>84</c:v>
                </c:pt>
                <c:pt idx="2">
                  <c:v>84</c:v>
                </c:pt>
                <c:pt idx="3">
                  <c:v>106</c:v>
                </c:pt>
                <c:pt idx="4">
                  <c:v>136</c:v>
                </c:pt>
                <c:pt idx="5">
                  <c:v>176</c:v>
                </c:pt>
                <c:pt idx="6">
                  <c:v>176</c:v>
                </c:pt>
                <c:pt idx="7">
                  <c:v>176</c:v>
                </c:pt>
                <c:pt idx="8">
                  <c:v>176</c:v>
                </c:pt>
                <c:pt idx="9">
                  <c:v>211</c:v>
                </c:pt>
                <c:pt idx="10">
                  <c:v>235</c:v>
                </c:pt>
                <c:pt idx="11">
                  <c:v>235</c:v>
                </c:pt>
                <c:pt idx="12">
                  <c:v>235</c:v>
                </c:pt>
                <c:pt idx="13">
                  <c:v>235</c:v>
                </c:pt>
                <c:pt idx="14">
                  <c:v>235</c:v>
                </c:pt>
                <c:pt idx="15">
                  <c:v>235</c:v>
                </c:pt>
              </c:numCache>
            </c:numRef>
          </c:val>
          <c:extLst>
            <c:ext xmlns:c16="http://schemas.microsoft.com/office/drawing/2014/chart" uri="{C3380CC4-5D6E-409C-BE32-E72D297353CC}">
              <c16:uniqueId val="{00000000-F785-47E6-9418-0568BDA5673A}"/>
            </c:ext>
          </c:extLst>
        </c:ser>
        <c:ser>
          <c:idx val="1"/>
          <c:order val="1"/>
          <c:tx>
            <c:strRef>
              <c:f>Sheet1!$C$1</c:f>
              <c:strCache>
                <c:ptCount val="1"/>
                <c:pt idx="0">
                  <c:v>Production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c:formatCode>
                <c:ptCount val="16"/>
                <c:pt idx="0">
                  <c:v>46.760000000000005</c:v>
                </c:pt>
                <c:pt idx="1">
                  <c:v>55.66</c:v>
                </c:pt>
                <c:pt idx="2">
                  <c:v>68.567999999999998</c:v>
                </c:pt>
                <c:pt idx="3">
                  <c:v>89.139999999999986</c:v>
                </c:pt>
                <c:pt idx="4">
                  <c:v>89.7</c:v>
                </c:pt>
                <c:pt idx="5">
                  <c:v>101.58</c:v>
                </c:pt>
                <c:pt idx="6">
                  <c:v>93.86</c:v>
                </c:pt>
                <c:pt idx="7">
                  <c:v>119.80000000000001</c:v>
                </c:pt>
                <c:pt idx="8">
                  <c:v>141.1</c:v>
                </c:pt>
                <c:pt idx="9">
                  <c:v>163.1</c:v>
                </c:pt>
                <c:pt idx="10">
                  <c:v>190</c:v>
                </c:pt>
                <c:pt idx="11">
                  <c:v>193.5</c:v>
                </c:pt>
                <c:pt idx="12">
                  <c:v>198</c:v>
                </c:pt>
                <c:pt idx="13">
                  <c:v>200.5</c:v>
                </c:pt>
                <c:pt idx="14">
                  <c:v>205</c:v>
                </c:pt>
                <c:pt idx="15">
                  <c:v>206.25</c:v>
                </c:pt>
              </c:numCache>
            </c:numRef>
          </c:val>
          <c:extLst>
            <c:ext xmlns:c16="http://schemas.microsoft.com/office/drawing/2014/chart" uri="{C3380CC4-5D6E-409C-BE32-E72D297353CC}">
              <c16:uniqueId val="{00000001-F785-47E6-9418-0568BDA5673A}"/>
            </c:ext>
          </c:extLst>
        </c:ser>
        <c:ser>
          <c:idx val="2"/>
          <c:order val="2"/>
          <c:tx>
            <c:strRef>
              <c:f>Sheet1!$D$1</c:f>
              <c:strCache>
                <c:ptCount val="1"/>
                <c:pt idx="0">
                  <c:v>Demand</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c:formatCode>
                <c:ptCount val="16"/>
                <c:pt idx="0">
                  <c:v>58.83</c:v>
                </c:pt>
                <c:pt idx="1">
                  <c:v>65.429999999999993</c:v>
                </c:pt>
                <c:pt idx="2">
                  <c:v>71.787999999999997</c:v>
                </c:pt>
                <c:pt idx="3">
                  <c:v>79.649999999999991</c:v>
                </c:pt>
                <c:pt idx="4">
                  <c:v>89.47</c:v>
                </c:pt>
                <c:pt idx="5">
                  <c:v>103.02</c:v>
                </c:pt>
                <c:pt idx="6">
                  <c:v>88.83</c:v>
                </c:pt>
                <c:pt idx="7">
                  <c:v>98.112735000000001</c:v>
                </c:pt>
                <c:pt idx="8">
                  <c:v>107.53155756</c:v>
                </c:pt>
                <c:pt idx="9">
                  <c:v>117.69328974941999</c:v>
                </c:pt>
                <c:pt idx="10">
                  <c:v>128.53284173534158</c:v>
                </c:pt>
                <c:pt idx="11">
                  <c:v>139.84373180805164</c:v>
                </c:pt>
                <c:pt idx="12">
                  <c:v>152.03810522171375</c:v>
                </c:pt>
                <c:pt idx="13">
                  <c:v>164.87012130242638</c:v>
                </c:pt>
                <c:pt idx="14">
                  <c:v>178.40595826135558</c:v>
                </c:pt>
                <c:pt idx="15">
                  <c:v>192.78547849722085</c:v>
                </c:pt>
              </c:numCache>
            </c:numRef>
          </c:val>
          <c:extLst>
            <c:ext xmlns:c16="http://schemas.microsoft.com/office/drawing/2014/chart" uri="{C3380CC4-5D6E-409C-BE32-E72D297353CC}">
              <c16:uniqueId val="{00000002-F785-47E6-9418-0568BDA5673A}"/>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General"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2018</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Hexion Inc.</c:v>
                </c:pt>
              </c:strCache>
            </c:strRef>
          </c:cat>
          <c:val>
            <c:numRef>
              <c:f>Sheet1!$B$2</c:f>
              <c:numCache>
                <c:formatCode>0.0</c:formatCode>
                <c:ptCount val="1"/>
                <c:pt idx="0">
                  <c:v>1496</c:v>
                </c:pt>
              </c:numCache>
            </c:numRef>
          </c:val>
          <c:extLst>
            <c:ext xmlns:c16="http://schemas.microsoft.com/office/drawing/2014/chart" uri="{C3380CC4-5D6E-409C-BE32-E72D297353CC}">
              <c16:uniqueId val="{00000000-7854-44BD-97C0-439633FEE282}"/>
            </c:ext>
          </c:extLst>
        </c:ser>
        <c:ser>
          <c:idx val="1"/>
          <c:order val="1"/>
          <c:tx>
            <c:strRef>
              <c:f>Sheet1!$C$1</c:f>
              <c:strCache>
                <c:ptCount val="1"/>
                <c:pt idx="0">
                  <c:v>2019</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Hexion Inc.</c:v>
                </c:pt>
              </c:strCache>
            </c:strRef>
          </c:cat>
          <c:val>
            <c:numRef>
              <c:f>Sheet1!$C$2</c:f>
              <c:numCache>
                <c:formatCode>0.0</c:formatCode>
                <c:ptCount val="1"/>
                <c:pt idx="0">
                  <c:v>1350</c:v>
                </c:pt>
              </c:numCache>
            </c:numRef>
          </c:val>
          <c:extLst>
            <c:ext xmlns:c16="http://schemas.microsoft.com/office/drawing/2014/chart" uri="{C3380CC4-5D6E-409C-BE32-E72D297353CC}">
              <c16:uniqueId val="{00000001-7854-44BD-97C0-439633FEE282}"/>
            </c:ext>
          </c:extLst>
        </c:ser>
        <c:ser>
          <c:idx val="2"/>
          <c:order val="2"/>
          <c:tx>
            <c:strRef>
              <c:f>Sheet1!$D$1</c:f>
              <c:strCache>
                <c:ptCount val="1"/>
                <c:pt idx="0">
                  <c:v>2020</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Hexion Inc.</c:v>
                </c:pt>
              </c:strCache>
            </c:strRef>
          </c:cat>
          <c:val>
            <c:numRef>
              <c:f>Sheet1!$D$2</c:f>
              <c:numCache>
                <c:formatCode>0.0</c:formatCode>
                <c:ptCount val="1"/>
                <c:pt idx="0">
                  <c:v>1322</c:v>
                </c:pt>
              </c:numCache>
            </c:numRef>
          </c:val>
          <c:extLst>
            <c:ext xmlns:c16="http://schemas.microsoft.com/office/drawing/2014/chart" uri="{C3380CC4-5D6E-409C-BE32-E72D297353CC}">
              <c16:uniqueId val="{00000002-7854-44BD-97C0-439633FEE282}"/>
            </c:ext>
          </c:extLst>
        </c:ser>
        <c:dLbls>
          <c:dLblPos val="outEnd"/>
          <c:showLegendKey val="0"/>
          <c:showVal val="1"/>
          <c:showCatName val="0"/>
          <c:showSerName val="0"/>
          <c:showPercent val="0"/>
          <c:showBubbleSize val="0"/>
        </c:dLbls>
        <c:gapWidth val="100"/>
        <c:overlap val="-24"/>
        <c:axId val="1083682296"/>
        <c:axId val="1083689184"/>
      </c:barChart>
      <c:catAx>
        <c:axId val="10836822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083689184"/>
        <c:crosses val="autoZero"/>
        <c:auto val="1"/>
        <c:lblAlgn val="ctr"/>
        <c:lblOffset val="100"/>
        <c:noMultiLvlLbl val="0"/>
      </c:catAx>
      <c:valAx>
        <c:axId val="1083689184"/>
        <c:scaling>
          <c:orientation val="minMax"/>
          <c:max val="2200"/>
          <c:min val="0"/>
        </c:scaling>
        <c:delete val="1"/>
        <c:axPos val="l"/>
        <c:numFmt formatCode="0.0" sourceLinked="1"/>
        <c:majorTickMark val="out"/>
        <c:minorTickMark val="none"/>
        <c:tickLblPos val="nextTo"/>
        <c:crossAx val="1083682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770098049839276"/>
          <c:w val="1"/>
          <c:h val="0.57923736709489781"/>
        </c:manualLayout>
      </c:layout>
      <c:barChart>
        <c:barDir val="col"/>
        <c:grouping val="clustered"/>
        <c:varyColors val="0"/>
        <c:ser>
          <c:idx val="0"/>
          <c:order val="0"/>
          <c:tx>
            <c:strRef>
              <c:f>Sheet1!$B$1</c:f>
              <c:strCache>
                <c:ptCount val="1"/>
                <c:pt idx="0">
                  <c:v>By Volume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1-A948-4EC3-A4A9-D2FB14FCAA48}"/>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3-A948-4EC3-A4A9-D2FB14FCAA48}"/>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5-A948-4EC3-A4A9-D2FB14FCAA48}"/>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7-A948-4EC3-A4A9-D2FB14FCAA48}"/>
              </c:ext>
            </c:extLst>
          </c:dPt>
          <c:dPt>
            <c:idx val="14"/>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9-A948-4EC3-A4A9-D2FB14FCAA48}"/>
              </c:ext>
            </c:extLst>
          </c:dPt>
          <c:dLbls>
            <c:dLbl>
              <c:idx val="0"/>
              <c:layout>
                <c:manualLayout>
                  <c:x val="0"/>
                  <c:y val="9.33003378280342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A948-4EC3-A4A9-D2FB14FCAA48}"/>
                </c:ext>
              </c:extLst>
            </c:dLbl>
            <c:dLbl>
              <c:idx val="1"/>
              <c:layout>
                <c:manualLayout>
                  <c:x val="3.061301723344137E-3"/>
                  <c:y val="4.665016891401669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A948-4EC3-A4A9-D2FB14FCAA48}"/>
                </c:ext>
              </c:extLst>
            </c:dLbl>
            <c:dLbl>
              <c:idx val="2"/>
              <c:layout>
                <c:manualLayout>
                  <c:x val="6.1226034466882739E-3"/>
                  <c:y val="-4.665016891401713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A948-4EC3-A4A9-D2FB14FCAA48}"/>
                </c:ext>
              </c:extLst>
            </c:dLbl>
            <c:spPr>
              <a:noFill/>
              <a:ln>
                <a:noFill/>
              </a:ln>
              <a:effectLst/>
            </c:spPr>
            <c:txPr>
              <a:bodyPr rot="0" spcFirstLastPara="1" vertOverflow="ellipsis" vert="horz" wrap="square" lIns="38100" tIns="19050" rIns="38100" bIns="19050" anchor="ctr" anchorCtr="1">
                <a:spAutoFit/>
              </a:bodyPr>
              <a:lstStyle/>
              <a:p>
                <a:pPr>
                  <a:defRPr sz="600" b="1"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2753.5550440610023</c:v>
                </c:pt>
                <c:pt idx="1">
                  <c:v>2891.2939075246313</c:v>
                </c:pt>
                <c:pt idx="2">
                  <c:v>3110.4380534713791</c:v>
                </c:pt>
                <c:pt idx="3">
                  <c:v>3187.1406083780485</c:v>
                </c:pt>
                <c:pt idx="4">
                  <c:v>3364.6494762948014</c:v>
                </c:pt>
                <c:pt idx="5">
                  <c:v>3261.0786066666665</c:v>
                </c:pt>
                <c:pt idx="6">
                  <c:v>3493.8847493613334</c:v>
                </c:pt>
                <c:pt idx="7">
                  <c:v>3718.9566984430303</c:v>
                </c:pt>
                <c:pt idx="8">
                  <c:v>3939.2224010013674</c:v>
                </c:pt>
                <c:pt idx="9">
                  <c:v>4172.3060866181504</c:v>
                </c:pt>
                <c:pt idx="10">
                  <c:v>4399.7090902196423</c:v>
                </c:pt>
                <c:pt idx="11">
                  <c:v>4615.8378581602692</c:v>
                </c:pt>
                <c:pt idx="12">
                  <c:v>4834.6192767547418</c:v>
                </c:pt>
                <c:pt idx="13">
                  <c:v>5055.4050015884777</c:v>
                </c:pt>
                <c:pt idx="14">
                  <c:v>5280.5390131454778</c:v>
                </c:pt>
                <c:pt idx="15">
                  <c:v>5511.294512573988</c:v>
                </c:pt>
              </c:numCache>
            </c:numRef>
          </c:val>
          <c:extLst>
            <c:ext xmlns:c16="http://schemas.microsoft.com/office/drawing/2014/chart" uri="{C3380CC4-5D6E-409C-BE32-E72D297353CC}">
              <c16:uniqueId val="{0000000D-A948-4EC3-A4A9-D2FB14FCAA48}"/>
            </c:ext>
          </c:extLst>
        </c:ser>
        <c:dLbls>
          <c:showLegendKey val="0"/>
          <c:showVal val="1"/>
          <c:showCatName val="0"/>
          <c:showSerName val="0"/>
          <c:showPercent val="0"/>
          <c:showBubbleSize val="0"/>
        </c:dLbls>
        <c:gapWidth val="181"/>
        <c:axId val="513292144"/>
        <c:axId val="646582368"/>
      </c:barChart>
      <c:catAx>
        <c:axId val="513292144"/>
        <c:scaling>
          <c:orientation val="minMax"/>
        </c:scaling>
        <c:delete val="0"/>
        <c:axPos val="b"/>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lgn="ctr">
              <a:defRPr lang="en-US" sz="800" b="1"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max val="6500"/>
          <c:min val="200"/>
        </c:scaling>
        <c:delete val="1"/>
        <c:axPos val="l"/>
        <c:numFmt formatCode="0" sourceLinked="1"/>
        <c:majorTickMark val="out"/>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3603969300176999E-3"/>
          <c:y val="0.10983371177946057"/>
          <c:w val="0.94569308264629259"/>
          <c:h val="0.54547108454120496"/>
        </c:manualLayout>
      </c:layout>
      <c:barChart>
        <c:barDir val="col"/>
        <c:grouping val="clustered"/>
        <c:varyColors val="0"/>
        <c:ser>
          <c:idx val="0"/>
          <c:order val="0"/>
          <c:tx>
            <c:strRef>
              <c:f>Sheet1!$B$1</c:f>
              <c:strCache>
                <c:ptCount val="1"/>
                <c:pt idx="0">
                  <c:v>Column1</c:v>
                </c:pt>
              </c:strCache>
            </c:strRef>
          </c:tx>
          <c:spPr>
            <a:gradFill flip="none" rotWithShape="1">
              <a:gsLst>
                <a:gs pos="0">
                  <a:schemeClr val="accent6">
                    <a:shade val="30000"/>
                    <a:satMod val="115000"/>
                  </a:schemeClr>
                </a:gs>
                <a:gs pos="50000">
                  <a:schemeClr val="accent6">
                    <a:shade val="67500"/>
                    <a:satMod val="115000"/>
                  </a:schemeClr>
                </a:gs>
                <a:gs pos="100000">
                  <a:schemeClr val="accent6">
                    <a:shade val="100000"/>
                    <a:satMod val="115000"/>
                  </a:schemeClr>
                </a:gs>
              </a:gsLst>
              <a:lin ang="16200000" scaled="1"/>
              <a:tileRect/>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Indian Companies</c:v>
                </c:pt>
                <c:pt idx="1">
                  <c:v>Outside Indian Companies</c:v>
                </c:pt>
              </c:strCache>
            </c:strRef>
          </c:cat>
          <c:val>
            <c:numRef>
              <c:f>Sheet1!$B$2:$B$3</c:f>
              <c:numCache>
                <c:formatCode>0.00%</c:formatCode>
                <c:ptCount val="2"/>
                <c:pt idx="0">
                  <c:v>0.61</c:v>
                </c:pt>
                <c:pt idx="1">
                  <c:v>0.73829999999999996</c:v>
                </c:pt>
              </c:numCache>
            </c:numRef>
          </c:val>
          <c:extLst>
            <c:ext xmlns:c16="http://schemas.microsoft.com/office/drawing/2014/chart" uri="{C3380CC4-5D6E-409C-BE32-E72D297353CC}">
              <c16:uniqueId val="{00000000-DE54-4391-A584-0937B3FE6B76}"/>
            </c:ext>
          </c:extLst>
        </c:ser>
        <c:dLbls>
          <c:dLblPos val="inEnd"/>
          <c:showLegendKey val="0"/>
          <c:showVal val="1"/>
          <c:showCatName val="0"/>
          <c:showSerName val="0"/>
          <c:showPercent val="0"/>
          <c:showBubbleSize val="0"/>
        </c:dLbls>
        <c:gapWidth val="100"/>
        <c:overlap val="-24"/>
        <c:axId val="472011808"/>
        <c:axId val="472015088"/>
      </c:barChart>
      <c:catAx>
        <c:axId val="4720118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72015088"/>
        <c:crosses val="autoZero"/>
        <c:auto val="1"/>
        <c:lblAlgn val="ctr"/>
        <c:lblOffset val="100"/>
        <c:noMultiLvlLbl val="0"/>
      </c:catAx>
      <c:valAx>
        <c:axId val="472015088"/>
        <c:scaling>
          <c:orientation val="minMax"/>
        </c:scaling>
        <c:delete val="1"/>
        <c:axPos val="l"/>
        <c:numFmt formatCode="0.00%" sourceLinked="1"/>
        <c:majorTickMark val="none"/>
        <c:minorTickMark val="none"/>
        <c:tickLblPos val="nextTo"/>
        <c:crossAx val="47201180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solidFill>
            <a:schemeClr val="tx1"/>
          </a:solidFill>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649832139840484"/>
          <c:y val="0"/>
          <c:w val="0.81639588677915731"/>
          <c:h val="0.72379695231640373"/>
        </c:manualLayout>
      </c:layout>
      <c:barChart>
        <c:barDir val="col"/>
        <c:grouping val="stacked"/>
        <c:varyColors val="0"/>
        <c:ser>
          <c:idx val="2"/>
          <c:order val="0"/>
          <c:tx>
            <c:strRef>
              <c:f>Sheet1!$C$1</c:f>
              <c:strCache>
                <c:ptCount val="1"/>
                <c:pt idx="0">
                  <c:v>Semi-Solid</c:v>
                </c:pt>
              </c:strCache>
            </c:strRef>
          </c:tx>
          <c:spPr>
            <a:solidFill>
              <a:schemeClr val="accent3"/>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9.0899999999999995E-2</c:v>
                </c:pt>
                <c:pt idx="1">
                  <c:v>9.0300000000000005E-2</c:v>
                </c:pt>
                <c:pt idx="2">
                  <c:v>8.8400000000000006E-2</c:v>
                </c:pt>
                <c:pt idx="3">
                  <c:v>8.7099999999999997E-2</c:v>
                </c:pt>
                <c:pt idx="4">
                  <c:v>8.5699999999999998E-2</c:v>
                </c:pt>
                <c:pt idx="5">
                  <c:v>8.6999999999999994E-2</c:v>
                </c:pt>
                <c:pt idx="6">
                  <c:v>8.2799999999999999E-2</c:v>
                </c:pt>
                <c:pt idx="7">
                  <c:v>8.2400000000000001E-2</c:v>
                </c:pt>
                <c:pt idx="8">
                  <c:v>8.2100000000000006E-2</c:v>
                </c:pt>
                <c:pt idx="9">
                  <c:v>8.1900000000000001E-2</c:v>
                </c:pt>
                <c:pt idx="10">
                  <c:v>8.1199999999999994E-2</c:v>
                </c:pt>
                <c:pt idx="11">
                  <c:v>8.0600000000000005E-2</c:v>
                </c:pt>
                <c:pt idx="12">
                  <c:v>0.08</c:v>
                </c:pt>
                <c:pt idx="13">
                  <c:v>7.9299999999999995E-2</c:v>
                </c:pt>
                <c:pt idx="14">
                  <c:v>7.8700000000000006E-2</c:v>
                </c:pt>
                <c:pt idx="15">
                  <c:v>7.8100000000000003E-2</c:v>
                </c:pt>
              </c:numCache>
            </c:numRef>
          </c:val>
          <c:extLst>
            <c:ext xmlns:c16="http://schemas.microsoft.com/office/drawing/2014/chart" uri="{C3380CC4-5D6E-409C-BE32-E72D297353CC}">
              <c16:uniqueId val="{00000000-EF1E-49B2-862C-4CF549F58AB8}"/>
            </c:ext>
          </c:extLst>
        </c:ser>
        <c:ser>
          <c:idx val="1"/>
          <c:order val="1"/>
          <c:tx>
            <c:strRef>
              <c:f>Sheet1!$D$1</c:f>
              <c:strCache>
                <c:ptCount val="1"/>
                <c:pt idx="0">
                  <c:v>Solid</c:v>
                </c:pt>
              </c:strCache>
            </c:strRef>
          </c:tx>
          <c:spPr>
            <a:solidFill>
              <a:schemeClr val="accent2"/>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0.3957</c:v>
                </c:pt>
                <c:pt idx="1">
                  <c:v>0.39350000000000002</c:v>
                </c:pt>
                <c:pt idx="2">
                  <c:v>0.3967</c:v>
                </c:pt>
                <c:pt idx="3">
                  <c:v>0.39379999999999998</c:v>
                </c:pt>
                <c:pt idx="4">
                  <c:v>0.3947</c:v>
                </c:pt>
                <c:pt idx="5">
                  <c:v>0.39329999999999998</c:v>
                </c:pt>
                <c:pt idx="6">
                  <c:v>0.39250000000000002</c:v>
                </c:pt>
                <c:pt idx="7">
                  <c:v>0.3926</c:v>
                </c:pt>
                <c:pt idx="8">
                  <c:v>0.39219999999999999</c:v>
                </c:pt>
                <c:pt idx="9">
                  <c:v>0.39219999999999999</c:v>
                </c:pt>
                <c:pt idx="10">
                  <c:v>0.3926</c:v>
                </c:pt>
                <c:pt idx="11">
                  <c:v>0.39290000000000003</c:v>
                </c:pt>
                <c:pt idx="12">
                  <c:v>0.3931</c:v>
                </c:pt>
                <c:pt idx="13">
                  <c:v>0.39340000000000003</c:v>
                </c:pt>
                <c:pt idx="14">
                  <c:v>0.39350000000000002</c:v>
                </c:pt>
                <c:pt idx="15">
                  <c:v>0.39369999999999999</c:v>
                </c:pt>
              </c:numCache>
            </c:numRef>
          </c:val>
          <c:extLst>
            <c:ext xmlns:c16="http://schemas.microsoft.com/office/drawing/2014/chart" uri="{C3380CC4-5D6E-409C-BE32-E72D297353CC}">
              <c16:uniqueId val="{00000001-EF1E-49B2-862C-4CF549F58AB8}"/>
            </c:ext>
          </c:extLst>
        </c:ser>
        <c:ser>
          <c:idx val="3"/>
          <c:order val="2"/>
          <c:tx>
            <c:strRef>
              <c:f>Sheet1!$B$1</c:f>
              <c:strCache>
                <c:ptCount val="1"/>
                <c:pt idx="0">
                  <c:v>Liquid</c:v>
                </c:pt>
              </c:strCache>
            </c:strRef>
          </c:tx>
          <c:spPr>
            <a:solidFill>
              <a:schemeClr val="accent4"/>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0.51339999999999997</c:v>
                </c:pt>
                <c:pt idx="1">
                  <c:v>0.51619999999999999</c:v>
                </c:pt>
                <c:pt idx="2">
                  <c:v>0.51490000000000002</c:v>
                </c:pt>
                <c:pt idx="3">
                  <c:v>0.51910000000000001</c:v>
                </c:pt>
                <c:pt idx="4">
                  <c:v>0.51959999999999995</c:v>
                </c:pt>
                <c:pt idx="5">
                  <c:v>0.51970000000000005</c:v>
                </c:pt>
                <c:pt idx="6">
                  <c:v>0.52470000000000006</c:v>
                </c:pt>
                <c:pt idx="7">
                  <c:v>0.52500000000000002</c:v>
                </c:pt>
                <c:pt idx="8">
                  <c:v>0.52569999999999995</c:v>
                </c:pt>
                <c:pt idx="9">
                  <c:v>0.52590000000000003</c:v>
                </c:pt>
                <c:pt idx="10">
                  <c:v>0.5262</c:v>
                </c:pt>
                <c:pt idx="11">
                  <c:v>0.52649999999999997</c:v>
                </c:pt>
                <c:pt idx="12">
                  <c:v>0.52690000000000003</c:v>
                </c:pt>
                <c:pt idx="13">
                  <c:v>0.52729999999999999</c:v>
                </c:pt>
                <c:pt idx="14">
                  <c:v>0.52780000000000005</c:v>
                </c:pt>
                <c:pt idx="15">
                  <c:v>0.5282</c:v>
                </c:pt>
              </c:numCache>
            </c:numRef>
          </c:val>
          <c:extLst>
            <c:ext xmlns:c16="http://schemas.microsoft.com/office/drawing/2014/chart" uri="{C3380CC4-5D6E-409C-BE32-E72D297353CC}">
              <c16:uniqueId val="{00000002-EF1E-49B2-862C-4CF549F58AB8}"/>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600" b="0" i="0" u="none" strike="noStrike" kern="1200" cap="none" spc="0" normalizeH="0" baseline="0">
                <a:solidFill>
                  <a:schemeClr val="dk1">
                    <a:lumMod val="65000"/>
                    <a:lumOff val="35000"/>
                  </a:schemeClr>
                </a:solidFill>
                <a:latin typeface="Verdana" panose="020B0604030504040204" pitchFamily="34" charset="0"/>
                <a:ea typeface="Verdana" panose="020B0604030504040204" pitchFamily="34" charset="0"/>
                <a:cs typeface="+mn-cs"/>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dk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dk1">
                    <a:lumMod val="65000"/>
                    <a:lumOff val="35000"/>
                  </a:schemeClr>
                </a:solidFill>
                <a:latin typeface="Verdana" panose="020B0604030504040204" pitchFamily="34" charset="0"/>
                <a:ea typeface="Verdana" panose="020B0604030504040204" pitchFamily="34" charset="0"/>
                <a:cs typeface="+mn-cs"/>
              </a:defRPr>
            </a:pPr>
            <a:endParaRPr lang="en-US"/>
          </a:p>
        </c:txPr>
      </c:dTable>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sz="600">
          <a:latin typeface="Verdana" panose="020B0604030504040204" pitchFamily="34" charset="0"/>
          <a:ea typeface="Verdana" panose="020B0604030504040204" pitchFamily="34" charset="0"/>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128" b="1" i="0" u="none" strike="noStrike" kern="1200" baseline="0">
                <a:solidFill>
                  <a:schemeClr val="bg1"/>
                </a:solidFill>
                <a:latin typeface="+mn-lt"/>
                <a:ea typeface="+mn-ea"/>
                <a:cs typeface="+mn-cs"/>
              </a:defRPr>
            </a:pPr>
            <a:r>
              <a:rPr lang="en-US" dirty="0">
                <a:solidFill>
                  <a:schemeClr val="bg1"/>
                </a:solidFill>
              </a:rPr>
              <a:t>2020</a:t>
            </a:r>
          </a:p>
        </c:rich>
      </c:tx>
      <c:layout>
        <c:manualLayout>
          <c:xMode val="edge"/>
          <c:yMode val="edge"/>
          <c:x val="0.35108835777153302"/>
          <c:y val="0.41991596729421166"/>
        </c:manualLayout>
      </c:layout>
      <c:overlay val="0"/>
      <c:spPr>
        <a:noFill/>
        <a:ln>
          <a:noFill/>
        </a:ln>
        <a:effectLst/>
      </c:spPr>
      <c:txPr>
        <a:bodyPr rot="0" spcFirstLastPara="1" vertOverflow="ellipsis" vert="horz" wrap="square" anchor="ctr" anchorCtr="1"/>
        <a:lstStyle/>
        <a:p>
          <a:pPr>
            <a:defRPr sz="2128" b="1" i="0" u="none" strike="noStrike" kern="1200" baseline="0">
              <a:solidFill>
                <a:schemeClr val="bg1"/>
              </a:solidFill>
              <a:latin typeface="+mn-lt"/>
              <a:ea typeface="+mn-ea"/>
              <a:cs typeface="+mn-cs"/>
            </a:defRPr>
          </a:pPr>
          <a:endParaRPr lang="en-US"/>
        </a:p>
      </c:txPr>
    </c:title>
    <c:autoTitleDeleted val="0"/>
    <c:plotArea>
      <c:layout>
        <c:manualLayout>
          <c:layoutTarget val="inner"/>
          <c:xMode val="edge"/>
          <c:yMode val="edge"/>
          <c:x val="0.25703312530004802"/>
          <c:y val="0.15440837793467418"/>
          <c:w val="0.42912133672931341"/>
          <c:h val="0.67741797908464818"/>
        </c:manualLayout>
      </c:layout>
      <c:pieChart>
        <c:varyColors val="1"/>
        <c:ser>
          <c:idx val="0"/>
          <c:order val="0"/>
          <c:tx>
            <c:strRef>
              <c:f>Sheet1!$B$1</c:f>
              <c:strCache>
                <c:ptCount val="1"/>
                <c:pt idx="0">
                  <c:v>2020</c:v>
                </c:pt>
              </c:strCache>
            </c:strRef>
          </c:tx>
          <c:dPt>
            <c:idx val="0"/>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8203-4CC5-AD1E-EA49B570DC98}"/>
              </c:ext>
            </c:extLst>
          </c:dPt>
          <c:dPt>
            <c:idx val="1"/>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8203-4CC5-AD1E-EA49B570DC98}"/>
              </c:ext>
            </c:extLst>
          </c:dPt>
          <c:dPt>
            <c:idx val="2"/>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8203-4CC5-AD1E-EA49B570DC98}"/>
              </c:ext>
            </c:extLst>
          </c:dPt>
          <c:dPt>
            <c:idx val="3"/>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8203-4CC5-AD1E-EA49B570DC98}"/>
              </c:ext>
            </c:extLst>
          </c:dPt>
          <c:dPt>
            <c:idx val="4"/>
            <c:bubble3D val="0"/>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8203-4CC5-AD1E-EA49B570DC98}"/>
              </c:ext>
            </c:extLst>
          </c:dPt>
          <c:dPt>
            <c:idx val="5"/>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8203-4CC5-AD1E-EA49B570DC98}"/>
              </c:ext>
            </c:extLst>
          </c:dPt>
          <c:dPt>
            <c:idx val="6"/>
            <c:bubble3D val="0"/>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D-8203-4CC5-AD1E-EA49B570DC98}"/>
              </c:ext>
            </c:extLst>
          </c:dPt>
          <c:dPt>
            <c:idx val="7"/>
            <c:bubble3D val="0"/>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F-8203-4CC5-AD1E-EA49B570DC98}"/>
              </c:ext>
            </c:extLst>
          </c:dPt>
          <c:dPt>
            <c:idx val="8"/>
            <c:bubble3D val="0"/>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1-8203-4CC5-AD1E-EA49B570DC98}"/>
              </c:ext>
            </c:extLst>
          </c:dPt>
          <c:dPt>
            <c:idx val="9"/>
            <c:bubble3D val="0"/>
            <c:spPr>
              <a:gradFill rotWithShape="1">
                <a:gsLst>
                  <a:gs pos="0">
                    <a:schemeClr val="accent6">
                      <a:lumMod val="80000"/>
                      <a:satMod val="103000"/>
                      <a:lumMod val="102000"/>
                      <a:tint val="94000"/>
                    </a:schemeClr>
                  </a:gs>
                  <a:gs pos="50000">
                    <a:schemeClr val="accent6">
                      <a:lumMod val="80000"/>
                      <a:satMod val="110000"/>
                      <a:lumMod val="100000"/>
                      <a:shade val="100000"/>
                    </a:schemeClr>
                  </a:gs>
                  <a:gs pos="100000">
                    <a:schemeClr val="accent6">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3-8203-4CC5-AD1E-EA49B570DC98}"/>
              </c:ext>
            </c:extLst>
          </c:dPt>
          <c:dLbls>
            <c:dLbl>
              <c:idx val="0"/>
              <c:layout>
                <c:manualLayout>
                  <c:x val="-3.0953227085733358E-2"/>
                  <c:y val="-0.15415188236921365"/>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203-4CC5-AD1E-EA49B570DC98}"/>
                </c:ext>
              </c:extLst>
            </c:dLbl>
            <c:dLbl>
              <c:idx val="1"/>
              <c:layout>
                <c:manualLayout>
                  <c:x val="-4.9206429706677976E-2"/>
                  <c:y val="-4.6604155264534507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203-4CC5-AD1E-EA49B570DC98}"/>
                </c:ext>
              </c:extLst>
            </c:dLbl>
            <c:dLbl>
              <c:idx val="2"/>
              <c:layout>
                <c:manualLayout>
                  <c:x val="-5.1301811257039941E-2"/>
                  <c:y val="-0.12197447644533267"/>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8203-4CC5-AD1E-EA49B570DC98}"/>
                </c:ext>
              </c:extLst>
            </c:dLbl>
            <c:dLbl>
              <c:idx val="5"/>
              <c:layout>
                <c:manualLayout>
                  <c:x val="2.3583411112939701E-2"/>
                  <c:y val="6.8113622442210683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B-8203-4CC5-AD1E-EA49B570DC98}"/>
                </c:ext>
              </c:extLst>
            </c:dLbl>
            <c:dLbl>
              <c:idx val="6"/>
              <c:layout>
                <c:manualLayout>
                  <c:x val="0"/>
                  <c:y val="0.12547246239354587"/>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D-8203-4CC5-AD1E-EA49B570DC98}"/>
                </c:ext>
              </c:extLst>
            </c:dLbl>
            <c:dLbl>
              <c:idx val="7"/>
              <c:layout>
                <c:manualLayout>
                  <c:x val="-2.0733207323020544E-2"/>
                  <c:y val="6.5351534603018541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F-8203-4CC5-AD1E-EA49B570DC98}"/>
                </c:ext>
              </c:extLst>
            </c:dLbl>
            <c:dLbl>
              <c:idx val="8"/>
              <c:layout>
                <c:manualLayout>
                  <c:x val="-4.864078542043819E-2"/>
                  <c:y val="-2.1509564981750873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11-8203-4CC5-AD1E-EA49B570DC98}"/>
                </c:ext>
              </c:extLst>
            </c:dLbl>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Sheet1!$A$2:$A$4</c:f>
              <c:strCache>
                <c:ptCount val="3"/>
                <c:pt idx="0">
                  <c:v>Asia Pacific</c:v>
                </c:pt>
                <c:pt idx="1">
                  <c:v>EMEA</c:v>
                </c:pt>
                <c:pt idx="2">
                  <c:v>Americas</c:v>
                </c:pt>
              </c:strCache>
            </c:strRef>
          </c:cat>
          <c:val>
            <c:numRef>
              <c:f>Sheet1!$B$2:$B$4</c:f>
              <c:numCache>
                <c:formatCode>0%</c:formatCode>
                <c:ptCount val="3"/>
                <c:pt idx="0">
                  <c:v>0.43</c:v>
                </c:pt>
                <c:pt idx="1">
                  <c:v>0.28999999999999998</c:v>
                </c:pt>
                <c:pt idx="2">
                  <c:v>0.28000000000000003</c:v>
                </c:pt>
              </c:numCache>
            </c:numRef>
          </c:val>
          <c:extLst>
            <c:ext xmlns:c16="http://schemas.microsoft.com/office/drawing/2014/chart" uri="{C3380CC4-5D6E-409C-BE32-E72D297353CC}">
              <c16:uniqueId val="{00000014-8203-4CC5-AD1E-EA49B570DC98}"/>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128" b="1" i="0" u="none" strike="noStrike" kern="1200" baseline="0">
                <a:solidFill>
                  <a:schemeClr val="bg1"/>
                </a:solidFill>
                <a:latin typeface="+mn-lt"/>
                <a:ea typeface="+mn-ea"/>
                <a:cs typeface="+mn-cs"/>
              </a:defRPr>
            </a:pPr>
            <a:r>
              <a:rPr lang="en-US">
                <a:solidFill>
                  <a:schemeClr val="bg1"/>
                </a:solidFill>
              </a:rPr>
              <a:t>2020</a:t>
            </a:r>
          </a:p>
        </c:rich>
      </c:tx>
      <c:layout>
        <c:manualLayout>
          <c:xMode val="edge"/>
          <c:yMode val="edge"/>
          <c:x val="0.39564805080563842"/>
          <c:y val="0.41991625027295731"/>
        </c:manualLayout>
      </c:layout>
      <c:overlay val="0"/>
      <c:spPr>
        <a:noFill/>
        <a:ln>
          <a:noFill/>
        </a:ln>
        <a:effectLst/>
      </c:spPr>
      <c:txPr>
        <a:bodyPr rot="0" spcFirstLastPara="1" vertOverflow="ellipsis" vert="horz" wrap="square" anchor="ctr" anchorCtr="1"/>
        <a:lstStyle/>
        <a:p>
          <a:pPr>
            <a:defRPr sz="2128" b="1" i="0" u="none" strike="noStrike" kern="1200" baseline="0">
              <a:solidFill>
                <a:schemeClr val="bg1"/>
              </a:solidFill>
              <a:latin typeface="+mn-lt"/>
              <a:ea typeface="+mn-ea"/>
              <a:cs typeface="+mn-cs"/>
            </a:defRPr>
          </a:pPr>
          <a:endParaRPr lang="en-US"/>
        </a:p>
      </c:txPr>
    </c:title>
    <c:autoTitleDeleted val="0"/>
    <c:plotArea>
      <c:layout>
        <c:manualLayout>
          <c:layoutTarget val="inner"/>
          <c:xMode val="edge"/>
          <c:yMode val="edge"/>
          <c:x val="0.25703312530004802"/>
          <c:y val="0.15440837793467418"/>
          <c:w val="0.42912133672931341"/>
          <c:h val="0.67741797908464818"/>
        </c:manualLayout>
      </c:layout>
      <c:pieChart>
        <c:varyColors val="1"/>
        <c:ser>
          <c:idx val="0"/>
          <c:order val="0"/>
          <c:tx>
            <c:strRef>
              <c:f>Sheet1!$B$1</c:f>
              <c:strCache>
                <c:ptCount val="1"/>
                <c:pt idx="0">
                  <c:v>2020</c:v>
                </c:pt>
              </c:strCache>
            </c:strRef>
          </c:tx>
          <c:dPt>
            <c:idx val="0"/>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EBB6-434D-A746-EBD612ADF540}"/>
              </c:ext>
            </c:extLst>
          </c:dPt>
          <c:dPt>
            <c:idx val="1"/>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EBB6-434D-A746-EBD612ADF540}"/>
              </c:ext>
            </c:extLst>
          </c:dPt>
          <c:dPt>
            <c:idx val="2"/>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EBB6-434D-A746-EBD612ADF540}"/>
              </c:ext>
            </c:extLst>
          </c:dPt>
          <c:dPt>
            <c:idx val="3"/>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EBB6-434D-A746-EBD612ADF540}"/>
              </c:ext>
            </c:extLst>
          </c:dPt>
          <c:dPt>
            <c:idx val="4"/>
            <c:bubble3D val="0"/>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EBB6-434D-A746-EBD612ADF540}"/>
              </c:ext>
            </c:extLst>
          </c:dPt>
          <c:dPt>
            <c:idx val="5"/>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EBB6-434D-A746-EBD612ADF540}"/>
              </c:ext>
            </c:extLst>
          </c:dPt>
          <c:dPt>
            <c:idx val="6"/>
            <c:bubble3D val="0"/>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D-EBB6-434D-A746-EBD612ADF540}"/>
              </c:ext>
            </c:extLst>
          </c:dPt>
          <c:dPt>
            <c:idx val="7"/>
            <c:bubble3D val="0"/>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F-EBB6-434D-A746-EBD612ADF540}"/>
              </c:ext>
            </c:extLst>
          </c:dPt>
          <c:dPt>
            <c:idx val="8"/>
            <c:bubble3D val="0"/>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1-EBB6-434D-A746-EBD612ADF540}"/>
              </c:ext>
            </c:extLst>
          </c:dPt>
          <c:dPt>
            <c:idx val="9"/>
            <c:bubble3D val="0"/>
            <c:spPr>
              <a:gradFill rotWithShape="1">
                <a:gsLst>
                  <a:gs pos="0">
                    <a:schemeClr val="accent6">
                      <a:lumMod val="80000"/>
                      <a:satMod val="103000"/>
                      <a:lumMod val="102000"/>
                      <a:tint val="94000"/>
                    </a:schemeClr>
                  </a:gs>
                  <a:gs pos="50000">
                    <a:schemeClr val="accent6">
                      <a:lumMod val="80000"/>
                      <a:satMod val="110000"/>
                      <a:lumMod val="100000"/>
                      <a:shade val="100000"/>
                    </a:schemeClr>
                  </a:gs>
                  <a:gs pos="100000">
                    <a:schemeClr val="accent6">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3-EBB6-434D-A746-EBD612ADF540}"/>
              </c:ext>
            </c:extLst>
          </c:dPt>
          <c:dLbls>
            <c:dLbl>
              <c:idx val="0"/>
              <c:layout>
                <c:manualLayout>
                  <c:x val="-3.0953227085733358E-2"/>
                  <c:y val="-0.15415188236921365"/>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BB6-434D-A746-EBD612ADF540}"/>
                </c:ext>
              </c:extLst>
            </c:dLbl>
            <c:dLbl>
              <c:idx val="1"/>
              <c:layout>
                <c:manualLayout>
                  <c:x val="-4.9206429706677976E-2"/>
                  <c:y val="-4.6604155264534507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EBB6-434D-A746-EBD612ADF540}"/>
                </c:ext>
              </c:extLst>
            </c:dLbl>
            <c:dLbl>
              <c:idx val="2"/>
              <c:layout>
                <c:manualLayout>
                  <c:x val="-3.7556213978407312E-2"/>
                  <c:y val="-2.3442216541856094E-3"/>
                </c:manualLayout>
              </c:layout>
              <c:dLblPos val="bestFit"/>
              <c:showLegendKey val="0"/>
              <c:showVal val="1"/>
              <c:showCatName val="1"/>
              <c:showSerName val="0"/>
              <c:showPercent val="0"/>
              <c:showBubbleSize val="0"/>
              <c:extLst>
                <c:ext xmlns:c15="http://schemas.microsoft.com/office/drawing/2012/chart" uri="{CE6537A1-D6FC-4f65-9D91-7224C49458BB}">
                  <c15:layout>
                    <c:manualLayout>
                      <c:w val="0.23127147766323025"/>
                      <c:h val="0.25796628602501359"/>
                    </c:manualLayout>
                  </c15:layout>
                </c:ext>
                <c:ext xmlns:c16="http://schemas.microsoft.com/office/drawing/2014/chart" uri="{C3380CC4-5D6E-409C-BE32-E72D297353CC}">
                  <c16:uniqueId val="{00000005-EBB6-434D-A746-EBD612ADF540}"/>
                </c:ext>
              </c:extLst>
            </c:dLbl>
            <c:dLbl>
              <c:idx val="3"/>
              <c:layout>
                <c:manualLayout>
                  <c:x val="-5.3093872834827888E-2"/>
                  <c:y val="-0.12418809860526563"/>
                </c:manualLayout>
              </c:layout>
              <c:dLblPos val="bestFit"/>
              <c:showLegendKey val="0"/>
              <c:showVal val="1"/>
              <c:showCatName val="1"/>
              <c:showSerName val="0"/>
              <c:showPercent val="0"/>
              <c:showBubbleSize val="0"/>
              <c:extLst>
                <c:ext xmlns:c15="http://schemas.microsoft.com/office/drawing/2012/chart" uri="{CE6537A1-D6FC-4f65-9D91-7224C49458BB}">
                  <c15:layout>
                    <c:manualLayout>
                      <c:w val="0.23465622209594936"/>
                      <c:h val="0.17520391517128875"/>
                    </c:manualLayout>
                  </c15:layout>
                </c:ext>
                <c:ext xmlns:c16="http://schemas.microsoft.com/office/drawing/2014/chart" uri="{C3380CC4-5D6E-409C-BE32-E72D297353CC}">
                  <c16:uniqueId val="{00000007-EBB6-434D-A746-EBD612ADF540}"/>
                </c:ext>
              </c:extLst>
            </c:dLbl>
            <c:dLbl>
              <c:idx val="4"/>
              <c:layout>
                <c:manualLayout>
                  <c:x val="5.108013647738581E-2"/>
                  <c:y val="-2.0493365061353203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EBB6-434D-A746-EBD612ADF540}"/>
                </c:ext>
              </c:extLst>
            </c:dLbl>
            <c:dLbl>
              <c:idx val="5"/>
              <c:layout>
                <c:manualLayout>
                  <c:x val="2.3583411112939701E-2"/>
                  <c:y val="6.8113622442210683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B-EBB6-434D-A746-EBD612ADF540}"/>
                </c:ext>
              </c:extLst>
            </c:dLbl>
            <c:dLbl>
              <c:idx val="6"/>
              <c:layout>
                <c:manualLayout>
                  <c:x val="0"/>
                  <c:y val="0.12547246239354587"/>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D-EBB6-434D-A746-EBD612ADF540}"/>
                </c:ext>
              </c:extLst>
            </c:dLbl>
            <c:dLbl>
              <c:idx val="7"/>
              <c:layout>
                <c:manualLayout>
                  <c:x val="-2.0733207323020544E-2"/>
                  <c:y val="6.5351534603018541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F-EBB6-434D-A746-EBD612ADF540}"/>
                </c:ext>
              </c:extLst>
            </c:dLbl>
            <c:dLbl>
              <c:idx val="8"/>
              <c:layout>
                <c:manualLayout>
                  <c:x val="-4.864078542043819E-2"/>
                  <c:y val="-2.1509564981750873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11-EBB6-434D-A746-EBD612ADF540}"/>
                </c:ext>
              </c:extLst>
            </c:dLbl>
            <c:spPr>
              <a:noFill/>
              <a:ln>
                <a:noFill/>
              </a:ln>
              <a:effectLst/>
            </c:spPr>
            <c:txPr>
              <a:bodyPr rot="0" spcFirstLastPara="1" vertOverflow="ellipsis" vert="horz" wrap="square" anchor="ctr" anchorCtr="1"/>
              <a:lstStyle/>
              <a:p>
                <a:pPr>
                  <a:defRPr sz="1197"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Wind Energy</c:v>
                </c:pt>
                <c:pt idx="1">
                  <c:v>Coatings</c:v>
                </c:pt>
                <c:pt idx="2">
                  <c:v>Waterborne Coatings</c:v>
                </c:pt>
                <c:pt idx="3">
                  <c:v>Composites</c:v>
                </c:pt>
                <c:pt idx="4">
                  <c:v>Others</c:v>
                </c:pt>
              </c:strCache>
            </c:strRef>
          </c:cat>
          <c:val>
            <c:numRef>
              <c:f>Sheet1!$B$2:$B$6</c:f>
              <c:numCache>
                <c:formatCode>0%</c:formatCode>
                <c:ptCount val="5"/>
                <c:pt idx="0">
                  <c:v>0.5</c:v>
                </c:pt>
                <c:pt idx="1">
                  <c:v>0.22</c:v>
                </c:pt>
                <c:pt idx="2">
                  <c:v>0.09</c:v>
                </c:pt>
                <c:pt idx="3">
                  <c:v>7.0000000000000007E-2</c:v>
                </c:pt>
                <c:pt idx="4">
                  <c:v>0.12</c:v>
                </c:pt>
              </c:numCache>
            </c:numRef>
          </c:val>
          <c:extLst>
            <c:ext xmlns:c16="http://schemas.microsoft.com/office/drawing/2014/chart" uri="{C3380CC4-5D6E-409C-BE32-E72D297353CC}">
              <c16:uniqueId val="{00000014-EBB6-434D-A746-EBD612ADF540}"/>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baseline="0"/>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25810450438515303"/>
          <c:w val="1"/>
          <c:h val="0.58390992767410344"/>
        </c:manualLayout>
      </c:layout>
      <c:barChart>
        <c:barDir val="col"/>
        <c:grouping val="clustered"/>
        <c:varyColors val="0"/>
        <c:ser>
          <c:idx val="0"/>
          <c:order val="0"/>
          <c:tx>
            <c:strRef>
              <c:f>Sheet1!$B$1</c:f>
              <c:strCache>
                <c:ptCount val="1"/>
                <c:pt idx="0">
                  <c:v>By Value (USD Million)</c:v>
                </c:pt>
              </c:strCache>
            </c:strRef>
          </c:tx>
          <c:spPr>
            <a:solidFill>
              <a:schemeClr val="accent1"/>
            </a:solidFill>
            <a:ln>
              <a:noFill/>
            </a:ln>
            <a:effectLst/>
          </c:spPr>
          <c:invertIfNegative val="0"/>
          <c:dLbls>
            <c:numFmt formatCode="#,##0.0" sourceLinked="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General</c:formatCode>
                <c:ptCount val="6"/>
                <c:pt idx="0">
                  <c:v>2220</c:v>
                </c:pt>
                <c:pt idx="1">
                  <c:v>1908</c:v>
                </c:pt>
                <c:pt idx="2">
                  <c:v>2051</c:v>
                </c:pt>
                <c:pt idx="3">
                  <c:v>2115</c:v>
                </c:pt>
                <c:pt idx="4">
                  <c:v>2126</c:v>
                </c:pt>
                <c:pt idx="5">
                  <c:v>1978</c:v>
                </c:pt>
              </c:numCache>
            </c:numRef>
          </c:val>
          <c:extLst>
            <c:ext xmlns:c16="http://schemas.microsoft.com/office/drawing/2014/chart" uri="{C3380CC4-5D6E-409C-BE32-E72D297353CC}">
              <c16:uniqueId val="{00000000-1225-4559-8DBF-13EFD94BB511}"/>
            </c:ext>
          </c:extLst>
        </c:ser>
        <c:dLbls>
          <c:dLblPos val="outEnd"/>
          <c:showLegendKey val="0"/>
          <c:showVal val="1"/>
          <c:showCatName val="0"/>
          <c:showSerName val="0"/>
          <c:showPercent val="0"/>
          <c:showBubbleSize val="0"/>
        </c:dLbls>
        <c:gapWidth val="219"/>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General"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10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349793297771733"/>
          <c:y val="0"/>
          <c:w val="0.79939629460648565"/>
          <c:h val="0.65852586244640188"/>
        </c:manualLayout>
      </c:layout>
      <c:barChart>
        <c:barDir val="col"/>
        <c:grouping val="stacked"/>
        <c:varyColors val="0"/>
        <c:ser>
          <c:idx val="6"/>
          <c:order val="0"/>
          <c:tx>
            <c:strRef>
              <c:f>Sheet1!$C$1</c:f>
              <c:strCache>
                <c:ptCount val="1"/>
                <c:pt idx="0">
                  <c:v>Specialized </c:v>
                </c:pt>
              </c:strCache>
            </c:strRef>
          </c:tx>
          <c:spPr>
            <a:solidFill>
              <a:schemeClr val="accent1">
                <a:lumMod val="60000"/>
              </a:schemeClr>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6.3299999999999995E-2</c:v>
                </c:pt>
                <c:pt idx="1">
                  <c:v>7.17E-2</c:v>
                </c:pt>
                <c:pt idx="2">
                  <c:v>7.0800000000000002E-2</c:v>
                </c:pt>
                <c:pt idx="3">
                  <c:v>7.9299999999999995E-2</c:v>
                </c:pt>
                <c:pt idx="4">
                  <c:v>8.1900000000000001E-2</c:v>
                </c:pt>
                <c:pt idx="5">
                  <c:v>8.2600000000000007E-2</c:v>
                </c:pt>
                <c:pt idx="6">
                  <c:v>8.3599999999999994E-2</c:v>
                </c:pt>
                <c:pt idx="7">
                  <c:v>8.5000000000000006E-2</c:v>
                </c:pt>
                <c:pt idx="8">
                  <c:v>8.7499999999999994E-2</c:v>
                </c:pt>
                <c:pt idx="9">
                  <c:v>9.1499999999999998E-2</c:v>
                </c:pt>
                <c:pt idx="10">
                  <c:v>8.7300000000000003E-2</c:v>
                </c:pt>
                <c:pt idx="11">
                  <c:v>8.6999999999999994E-2</c:v>
                </c:pt>
                <c:pt idx="12">
                  <c:v>8.5599999999999996E-2</c:v>
                </c:pt>
                <c:pt idx="13">
                  <c:v>8.3500000000000005E-2</c:v>
                </c:pt>
                <c:pt idx="14">
                  <c:v>8.6699999999999999E-2</c:v>
                </c:pt>
                <c:pt idx="15">
                  <c:v>9.0700000000000003E-2</c:v>
                </c:pt>
              </c:numCache>
            </c:numRef>
          </c:val>
          <c:extLst>
            <c:ext xmlns:c16="http://schemas.microsoft.com/office/drawing/2014/chart" uri="{C3380CC4-5D6E-409C-BE32-E72D297353CC}">
              <c16:uniqueId val="{00000000-9D78-42AF-9B34-9B915360F6E1}"/>
            </c:ext>
          </c:extLst>
        </c:ser>
        <c:ser>
          <c:idx val="5"/>
          <c:order val="1"/>
          <c:tx>
            <c:strRef>
              <c:f>Sheet1!$B$1</c:f>
              <c:strCache>
                <c:ptCount val="1"/>
                <c:pt idx="0">
                  <c:v>Standard</c:v>
                </c:pt>
              </c:strCache>
            </c:strRef>
          </c:tx>
          <c:spPr>
            <a:solidFill>
              <a:schemeClr val="accent6"/>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0.93669999999999998</c:v>
                </c:pt>
                <c:pt idx="1">
                  <c:v>0.92830000000000001</c:v>
                </c:pt>
                <c:pt idx="2">
                  <c:v>0.92920000000000003</c:v>
                </c:pt>
                <c:pt idx="3">
                  <c:v>0.92069999999999996</c:v>
                </c:pt>
                <c:pt idx="4">
                  <c:v>0.91810000000000003</c:v>
                </c:pt>
                <c:pt idx="5">
                  <c:v>0.91739999999999999</c:v>
                </c:pt>
                <c:pt idx="6">
                  <c:v>0.91639999999999999</c:v>
                </c:pt>
                <c:pt idx="7">
                  <c:v>0.91500000000000004</c:v>
                </c:pt>
                <c:pt idx="8">
                  <c:v>0.91249999999999998</c:v>
                </c:pt>
                <c:pt idx="9">
                  <c:v>0.90849999999999997</c:v>
                </c:pt>
                <c:pt idx="10">
                  <c:v>0.91269999999999996</c:v>
                </c:pt>
                <c:pt idx="11">
                  <c:v>0.91300000000000003</c:v>
                </c:pt>
                <c:pt idx="12">
                  <c:v>0.91439999999999999</c:v>
                </c:pt>
                <c:pt idx="13">
                  <c:v>0.91649999999999998</c:v>
                </c:pt>
                <c:pt idx="14">
                  <c:v>0.9133</c:v>
                </c:pt>
                <c:pt idx="15">
                  <c:v>0.9093</c:v>
                </c:pt>
              </c:numCache>
            </c:numRef>
          </c:val>
          <c:extLst>
            <c:ext xmlns:c16="http://schemas.microsoft.com/office/drawing/2014/chart" uri="{C3380CC4-5D6E-409C-BE32-E72D297353CC}">
              <c16:uniqueId val="{00000001-9D78-42AF-9B34-9B915360F6E1}"/>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600" b="0" i="0" u="none" strike="noStrike" kern="1200" cap="none" spc="0" normalizeH="0" baseline="0">
                <a:solidFill>
                  <a:schemeClr val="dk1">
                    <a:lumMod val="65000"/>
                    <a:lumOff val="35000"/>
                  </a:schemeClr>
                </a:solidFill>
                <a:latin typeface="Verdana" panose="020B0604030504040204" pitchFamily="34" charset="0"/>
                <a:ea typeface="Verdana" panose="020B0604030504040204" pitchFamily="34" charset="0"/>
                <a:cs typeface="+mn-cs"/>
              </a:defRPr>
            </a:pPr>
            <a:endParaRPr lang="en-US"/>
          </a:p>
        </c:txPr>
        <c:crossAx val="1703745200"/>
        <c:crosses val="autoZero"/>
        <c:auto val="1"/>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dk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dk1">
                    <a:lumMod val="65000"/>
                    <a:lumOff val="35000"/>
                  </a:schemeClr>
                </a:solidFill>
                <a:latin typeface="Verdana" panose="020B0604030504040204" pitchFamily="34" charset="0"/>
                <a:ea typeface="Verdana" panose="020B0604030504040204" pitchFamily="34" charset="0"/>
                <a:cs typeface="+mn-cs"/>
              </a:defRPr>
            </a:pPr>
            <a:endParaRPr lang="en-US"/>
          </a:p>
        </c:txPr>
      </c:dTable>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sz="600">
          <a:latin typeface="Verdana" panose="020B0604030504040204" pitchFamily="34" charset="0"/>
          <a:ea typeface="Verdana" panose="020B0604030504040204" pitchFamily="34" charset="0"/>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591335016772411"/>
          <c:y val="0"/>
          <c:w val="0.77698085195005662"/>
          <c:h val="0.61104840207679889"/>
        </c:manualLayout>
      </c:layout>
      <c:barChart>
        <c:barDir val="col"/>
        <c:grouping val="stacked"/>
        <c:varyColors val="0"/>
        <c:ser>
          <c:idx val="5"/>
          <c:order val="0"/>
          <c:tx>
            <c:strRef>
              <c:f>Sheet1!$G$1</c:f>
              <c:strCache>
                <c:ptCount val="1"/>
                <c:pt idx="0">
                  <c:v>Others</c:v>
                </c:pt>
              </c:strCache>
            </c:strRef>
          </c:tx>
          <c:spPr>
            <a:solidFill>
              <a:schemeClr val="accent6"/>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Sheet1!$G$2:$G$17</c:f>
              <c:numCache>
                <c:formatCode>0.00%</c:formatCode>
                <c:ptCount val="16"/>
                <c:pt idx="0">
                  <c:v>4.5503038569453293E-2</c:v>
                </c:pt>
                <c:pt idx="1">
                  <c:v>3.9064297692858012E-2</c:v>
                </c:pt>
                <c:pt idx="2">
                  <c:v>3.8123320642710699E-2</c:v>
                </c:pt>
                <c:pt idx="3">
                  <c:v>3.8476877487410716E-2</c:v>
                </c:pt>
                <c:pt idx="4">
                  <c:v>3.6822637509973583E-2</c:v>
                </c:pt>
                <c:pt idx="5">
                  <c:v>4.3945647562240786E-2</c:v>
                </c:pt>
                <c:pt idx="6">
                  <c:v>3.9861440350000346E-2</c:v>
                </c:pt>
                <c:pt idx="7">
                  <c:v>3.7516239466367833E-2</c:v>
                </c:pt>
                <c:pt idx="8">
                  <c:v>3.5094957869031801E-2</c:v>
                </c:pt>
                <c:pt idx="9">
                  <c:v>3.5158931589953688E-2</c:v>
                </c:pt>
                <c:pt idx="10">
                  <c:v>3.245687606027782E-2</c:v>
                </c:pt>
                <c:pt idx="11">
                  <c:v>3.1015808399243255E-2</c:v>
                </c:pt>
                <c:pt idx="12">
                  <c:v>3.0050013882679437E-2</c:v>
                </c:pt>
                <c:pt idx="13">
                  <c:v>2.8900282505787713E-2</c:v>
                </c:pt>
                <c:pt idx="14">
                  <c:v>2.7776380766430627E-2</c:v>
                </c:pt>
                <c:pt idx="15">
                  <c:v>2.6844905580025075E-2</c:v>
                </c:pt>
              </c:numCache>
            </c:numRef>
          </c:val>
          <c:extLst>
            <c:ext xmlns:c16="http://schemas.microsoft.com/office/drawing/2014/chart" uri="{C3380CC4-5D6E-409C-BE32-E72D297353CC}">
              <c16:uniqueId val="{00000000-CA10-4F7F-BDEE-C33AD84B3454}"/>
            </c:ext>
          </c:extLst>
        </c:ser>
        <c:ser>
          <c:idx val="4"/>
          <c:order val="1"/>
          <c:tx>
            <c:strRef>
              <c:f>Sheet1!$F$1</c:f>
              <c:strCache>
                <c:ptCount val="1"/>
                <c:pt idx="0">
                  <c:v>Adhesives</c:v>
                </c:pt>
              </c:strCache>
            </c:strRef>
          </c:tx>
          <c:spPr>
            <a:solidFill>
              <a:schemeClr val="accent5"/>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0.00%</c:formatCode>
                <c:ptCount val="16"/>
                <c:pt idx="0">
                  <c:v>6.3719897276446766E-2</c:v>
                </c:pt>
                <c:pt idx="1">
                  <c:v>6.513511564190036E-2</c:v>
                </c:pt>
                <c:pt idx="2">
                  <c:v>6.5055326480251974E-2</c:v>
                </c:pt>
                <c:pt idx="3">
                  <c:v>6.5460194862824714E-2</c:v>
                </c:pt>
                <c:pt idx="4">
                  <c:v>6.4684063590369961E-2</c:v>
                </c:pt>
                <c:pt idx="5">
                  <c:v>6.4781613247428843E-2</c:v>
                </c:pt>
                <c:pt idx="6">
                  <c:v>6.476340835760433E-2</c:v>
                </c:pt>
                <c:pt idx="7">
                  <c:v>6.482411438616198E-2</c:v>
                </c:pt>
                <c:pt idx="8">
                  <c:v>6.5002981732324105E-2</c:v>
                </c:pt>
                <c:pt idx="9">
                  <c:v>6.5073049935924165E-2</c:v>
                </c:pt>
                <c:pt idx="10">
                  <c:v>6.5245874397117959E-2</c:v>
                </c:pt>
                <c:pt idx="11">
                  <c:v>6.5323909297842472E-2</c:v>
                </c:pt>
                <c:pt idx="12">
                  <c:v>6.5205764457437879E-2</c:v>
                </c:pt>
                <c:pt idx="13">
                  <c:v>6.5373948415011623E-2</c:v>
                </c:pt>
                <c:pt idx="14">
                  <c:v>6.5446940805089809E-2</c:v>
                </c:pt>
                <c:pt idx="15">
                  <c:v>6.5527064167330118E-2</c:v>
                </c:pt>
              </c:numCache>
            </c:numRef>
          </c:val>
          <c:extLst>
            <c:ext xmlns:c16="http://schemas.microsoft.com/office/drawing/2014/chart" uri="{C3380CC4-5D6E-409C-BE32-E72D297353CC}">
              <c16:uniqueId val="{00000001-CA10-4F7F-BDEE-C33AD84B3454}"/>
            </c:ext>
          </c:extLst>
        </c:ser>
        <c:ser>
          <c:idx val="0"/>
          <c:order val="2"/>
          <c:tx>
            <c:strRef>
              <c:f>Sheet1!$E$1</c:f>
              <c:strCache>
                <c:ptCount val="1"/>
                <c:pt idx="0">
                  <c:v>Construction</c:v>
                </c:pt>
              </c:strCache>
            </c:strRef>
          </c:tx>
          <c:spPr>
            <a:solidFill>
              <a:schemeClr val="accent1"/>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9.5355991553738695E-2</c:v>
                </c:pt>
                <c:pt idx="1">
                  <c:v>9.4469124335024857E-2</c:v>
                </c:pt>
                <c:pt idx="2">
                  <c:v>9.500950361735204E-2</c:v>
                </c:pt>
                <c:pt idx="3">
                  <c:v>9.4234685588541145E-2</c:v>
                </c:pt>
                <c:pt idx="4">
                  <c:v>9.4357750341271363E-2</c:v>
                </c:pt>
                <c:pt idx="5">
                  <c:v>9.2267545605298915E-2</c:v>
                </c:pt>
                <c:pt idx="6">
                  <c:v>9.2823642843947868E-2</c:v>
                </c:pt>
                <c:pt idx="7">
                  <c:v>9.2789463031129935E-2</c:v>
                </c:pt>
                <c:pt idx="8">
                  <c:v>9.2817448288289389E-2</c:v>
                </c:pt>
                <c:pt idx="9">
                  <c:v>9.2751719481555001E-2</c:v>
                </c:pt>
                <c:pt idx="10">
                  <c:v>9.2911534535956422E-2</c:v>
                </c:pt>
                <c:pt idx="11">
                  <c:v>9.2966447843166281E-2</c:v>
                </c:pt>
                <c:pt idx="12">
                  <c:v>9.3119264851833264E-2</c:v>
                </c:pt>
                <c:pt idx="13">
                  <c:v>9.3081334983513231E-2</c:v>
                </c:pt>
                <c:pt idx="14">
                  <c:v>9.3243944949629773E-2</c:v>
                </c:pt>
                <c:pt idx="15">
                  <c:v>9.3318095286335209E-2</c:v>
                </c:pt>
              </c:numCache>
            </c:numRef>
          </c:val>
          <c:extLst>
            <c:ext xmlns:c16="http://schemas.microsoft.com/office/drawing/2014/chart" uri="{C3380CC4-5D6E-409C-BE32-E72D297353CC}">
              <c16:uniqueId val="{00000002-CA10-4F7F-BDEE-C33AD84B3454}"/>
            </c:ext>
          </c:extLst>
        </c:ser>
        <c:ser>
          <c:idx val="1"/>
          <c:order val="3"/>
          <c:tx>
            <c:strRef>
              <c:f>Sheet1!$D$1</c:f>
              <c:strCache>
                <c:ptCount val="1"/>
                <c:pt idx="0">
                  <c:v>Composite Materials </c:v>
                </c:pt>
              </c:strCache>
            </c:strRef>
          </c:tx>
          <c:spPr>
            <a:solidFill>
              <a:schemeClr val="accent2"/>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0.11737820064958905</c:v>
                </c:pt>
                <c:pt idx="1">
                  <c:v>0.11927068913152601</c:v>
                </c:pt>
                <c:pt idx="2">
                  <c:v>0.11894248805251519</c:v>
                </c:pt>
                <c:pt idx="3">
                  <c:v>0.12070079583070954</c:v>
                </c:pt>
                <c:pt idx="4">
                  <c:v>0.11940244749249164</c:v>
                </c:pt>
                <c:pt idx="5">
                  <c:v>0.11645923628363089</c:v>
                </c:pt>
                <c:pt idx="6">
                  <c:v>0.11453619281465675</c:v>
                </c:pt>
                <c:pt idx="7">
                  <c:v>0.11415154934909352</c:v>
                </c:pt>
                <c:pt idx="8">
                  <c:v>0.11395927362285925</c:v>
                </c:pt>
                <c:pt idx="9">
                  <c:v>0.11383608034140837</c:v>
                </c:pt>
                <c:pt idx="10">
                  <c:v>0.1132872924030988</c:v>
                </c:pt>
                <c:pt idx="11">
                  <c:v>0.11291439568170232</c:v>
                </c:pt>
                <c:pt idx="12">
                  <c:v>0.11274963248076326</c:v>
                </c:pt>
                <c:pt idx="13">
                  <c:v>0.11246002886969554</c:v>
                </c:pt>
                <c:pt idx="14">
                  <c:v>0.11228811464591756</c:v>
                </c:pt>
                <c:pt idx="15">
                  <c:v>0.11206253381804664</c:v>
                </c:pt>
              </c:numCache>
            </c:numRef>
          </c:val>
          <c:extLst>
            <c:ext xmlns:c16="http://schemas.microsoft.com/office/drawing/2014/chart" uri="{C3380CC4-5D6E-409C-BE32-E72D297353CC}">
              <c16:uniqueId val="{00000003-CA10-4F7F-BDEE-C33AD84B3454}"/>
            </c:ext>
          </c:extLst>
        </c:ser>
        <c:ser>
          <c:idx val="2"/>
          <c:order val="4"/>
          <c:tx>
            <c:strRef>
              <c:f>Sheet1!$C$1</c:f>
              <c:strCache>
                <c:ptCount val="1"/>
                <c:pt idx="0">
                  <c:v>Electrical &amp; Electronics</c:v>
                </c:pt>
              </c:strCache>
            </c:strRef>
          </c:tx>
          <c:spPr>
            <a:solidFill>
              <a:schemeClr val="accent3"/>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0.2533312559492924</c:v>
                </c:pt>
                <c:pt idx="1">
                  <c:v>0.25429880859125126</c:v>
                </c:pt>
                <c:pt idx="2">
                  <c:v>0.25596173320522703</c:v>
                </c:pt>
                <c:pt idx="3">
                  <c:v>0.25515872981329768</c:v>
                </c:pt>
                <c:pt idx="4">
                  <c:v>0.25770799869624494</c:v>
                </c:pt>
                <c:pt idx="5">
                  <c:v>0.25835892735433957</c:v>
                </c:pt>
                <c:pt idx="6">
                  <c:v>0.26114794247470113</c:v>
                </c:pt>
                <c:pt idx="7">
                  <c:v>0.26193633048795562</c:v>
                </c:pt>
                <c:pt idx="8">
                  <c:v>0.2626855457833388</c:v>
                </c:pt>
                <c:pt idx="9">
                  <c:v>0.2633008725753217</c:v>
                </c:pt>
                <c:pt idx="10">
                  <c:v>0.26388769730484191</c:v>
                </c:pt>
                <c:pt idx="11">
                  <c:v>0.26428958460503998</c:v>
                </c:pt>
                <c:pt idx="12">
                  <c:v>0.2648641806963889</c:v>
                </c:pt>
                <c:pt idx="13">
                  <c:v>0.26520269148086362</c:v>
                </c:pt>
                <c:pt idx="14">
                  <c:v>0.26592264800496462</c:v>
                </c:pt>
                <c:pt idx="15">
                  <c:v>0.26630758765101525</c:v>
                </c:pt>
              </c:numCache>
            </c:numRef>
          </c:val>
          <c:extLst>
            <c:ext xmlns:c16="http://schemas.microsoft.com/office/drawing/2014/chart" uri="{C3380CC4-5D6E-409C-BE32-E72D297353CC}">
              <c16:uniqueId val="{00000004-CA10-4F7F-BDEE-C33AD84B3454}"/>
            </c:ext>
          </c:extLst>
        </c:ser>
        <c:ser>
          <c:idx val="3"/>
          <c:order val="5"/>
          <c:tx>
            <c:strRef>
              <c:f>Sheet1!$B$1</c:f>
              <c:strCache>
                <c:ptCount val="1"/>
                <c:pt idx="0">
                  <c:v>Paints &amp; Coatings</c:v>
                </c:pt>
              </c:strCache>
            </c:strRef>
          </c:tx>
          <c:spPr>
            <a:solidFill>
              <a:schemeClr val="accent4"/>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0.42471161600147961</c:v>
                </c:pt>
                <c:pt idx="1">
                  <c:v>0.42776196460743943</c:v>
                </c:pt>
                <c:pt idx="2">
                  <c:v>0.42690762800194287</c:v>
                </c:pt>
                <c:pt idx="3">
                  <c:v>0.42596871641721618</c:v>
                </c:pt>
                <c:pt idx="4">
                  <c:v>0.42702510236964852</c:v>
                </c:pt>
                <c:pt idx="5">
                  <c:v>0.42418702994706103</c:v>
                </c:pt>
                <c:pt idx="6">
                  <c:v>0.42686737315908962</c:v>
                </c:pt>
                <c:pt idx="7">
                  <c:v>0.42878230327929118</c:v>
                </c:pt>
                <c:pt idx="8">
                  <c:v>0.4304397927041565</c:v>
                </c:pt>
                <c:pt idx="9">
                  <c:v>0.42987934607583717</c:v>
                </c:pt>
                <c:pt idx="10">
                  <c:v>0.43221072529870697</c:v>
                </c:pt>
                <c:pt idx="11">
                  <c:v>0.43348985417300545</c:v>
                </c:pt>
                <c:pt idx="12">
                  <c:v>0.43401114363089716</c:v>
                </c:pt>
                <c:pt idx="13">
                  <c:v>0.43498171374512834</c:v>
                </c:pt>
                <c:pt idx="14">
                  <c:v>0.43532197082796753</c:v>
                </c:pt>
                <c:pt idx="15">
                  <c:v>0.43593981349724759</c:v>
                </c:pt>
              </c:numCache>
            </c:numRef>
          </c:val>
          <c:extLst>
            <c:ext xmlns:c16="http://schemas.microsoft.com/office/drawing/2014/chart" uri="{C3380CC4-5D6E-409C-BE32-E72D297353CC}">
              <c16:uniqueId val="{00000005-CA10-4F7F-BDEE-C33AD84B3454}"/>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600" b="0" i="0" u="none" strike="noStrike" kern="1200" cap="none" spc="0" normalizeH="0" baseline="0">
                <a:solidFill>
                  <a:schemeClr val="dk1">
                    <a:lumMod val="65000"/>
                    <a:lumOff val="35000"/>
                  </a:schemeClr>
                </a:solidFill>
                <a:latin typeface="Verdana" panose="020B0604030504040204" pitchFamily="34" charset="0"/>
                <a:ea typeface="Verdana" panose="020B0604030504040204" pitchFamily="34" charset="0"/>
                <a:cs typeface="+mn-cs"/>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dk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dk1">
                    <a:lumMod val="65000"/>
                    <a:lumOff val="35000"/>
                  </a:schemeClr>
                </a:solidFill>
                <a:latin typeface="Verdana" panose="020B0604030504040204" pitchFamily="34" charset="0"/>
                <a:ea typeface="Verdana" panose="020B0604030504040204" pitchFamily="34" charset="0"/>
                <a:cs typeface="+mn-cs"/>
              </a:defRPr>
            </a:pPr>
            <a:endParaRPr lang="en-US"/>
          </a:p>
        </c:txPr>
      </c:dTable>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sz="600">
          <a:latin typeface="Verdana" panose="020B0604030504040204" pitchFamily="34" charset="0"/>
          <a:ea typeface="Verdana" panose="020B0604030504040204" pitchFamily="34" charset="0"/>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0.44269999999999998</c:v>
                </c:pt>
                <c:pt idx="1">
                  <c:v>0.44140000000000001</c:v>
                </c:pt>
                <c:pt idx="2">
                  <c:v>0.43190000000000001</c:v>
                </c:pt>
                <c:pt idx="3">
                  <c:v>0.42949999999999999</c:v>
                </c:pt>
                <c:pt idx="4">
                  <c:v>0.42599999999999999</c:v>
                </c:pt>
                <c:pt idx="5">
                  <c:v>0.41770000000000002</c:v>
                </c:pt>
              </c:numCache>
            </c:numRef>
          </c:val>
          <c:extLst>
            <c:ext xmlns:c16="http://schemas.microsoft.com/office/drawing/2014/chart" uri="{C3380CC4-5D6E-409C-BE32-E72D297353CC}">
              <c16:uniqueId val="{00000000-A6ED-42AC-8204-1FBD89DE5B59}"/>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0.55730000000000002</c:v>
                </c:pt>
                <c:pt idx="1">
                  <c:v>0.55859999999999999</c:v>
                </c:pt>
                <c:pt idx="2">
                  <c:v>0.56810000000000005</c:v>
                </c:pt>
                <c:pt idx="3">
                  <c:v>0.57050000000000001</c:v>
                </c:pt>
                <c:pt idx="4">
                  <c:v>0.57399999999999995</c:v>
                </c:pt>
                <c:pt idx="5">
                  <c:v>0.58230000000000004</c:v>
                </c:pt>
              </c:numCache>
            </c:numRef>
          </c:val>
          <c:extLst>
            <c:ext xmlns:c16="http://schemas.microsoft.com/office/drawing/2014/chart" uri="{C3380CC4-5D6E-409C-BE32-E72D297353CC}">
              <c16:uniqueId val="{00000001-A6ED-42AC-8204-1FBD89DE5B59}"/>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1894565101142509E-2"/>
          <c:y val="1.7999977232690444E-2"/>
          <c:w val="0.90057486913933471"/>
          <c:h val="0.67753819927656878"/>
        </c:manualLayout>
      </c:layout>
      <c:barChart>
        <c:barDir val="col"/>
        <c:grouping val="stacked"/>
        <c:varyColors val="0"/>
        <c:ser>
          <c:idx val="7"/>
          <c:order val="0"/>
          <c:tx>
            <c:strRef>
              <c:f>Sheet1!$B$1</c:f>
              <c:strCache>
                <c:ptCount val="1"/>
                <c:pt idx="0">
                  <c:v>2020</c:v>
                </c:pt>
              </c:strCache>
            </c:strRef>
          </c:tx>
          <c:spPr>
            <a:solidFill>
              <a:srgbClr val="FFC000"/>
            </a:solidFill>
            <a:ln>
              <a:noFill/>
            </a:ln>
            <a:effectLst/>
          </c:spPr>
          <c:invertIfNegative val="0"/>
          <c:dPt>
            <c:idx val="10"/>
            <c:invertIfNegative val="0"/>
            <c:bubble3D val="0"/>
            <c:spPr>
              <a:solidFill>
                <a:srgbClr val="FFC000"/>
              </a:solidFill>
              <a:ln>
                <a:noFill/>
              </a:ln>
              <a:effectLst/>
            </c:spPr>
            <c:extLst>
              <c:ext xmlns:c16="http://schemas.microsoft.com/office/drawing/2014/chart" uri="{C3380CC4-5D6E-409C-BE32-E72D297353CC}">
                <c16:uniqueId val="{00000001-C58F-4709-AE03-46D0FD421681}"/>
              </c:ext>
            </c:extLst>
          </c:dPt>
          <c:cat>
            <c:strRef>
              <c:f>Sheet1!$A$2:$A$17</c:f>
              <c:strCache>
                <c:ptCount val="16"/>
                <c:pt idx="0">
                  <c:v>USA</c:v>
                </c:pt>
                <c:pt idx="1">
                  <c:v>Singapore</c:v>
                </c:pt>
                <c:pt idx="2">
                  <c:v>Canada</c:v>
                </c:pt>
                <c:pt idx="3">
                  <c:v>Japan</c:v>
                </c:pt>
                <c:pt idx="4">
                  <c:v>Malaysia</c:v>
                </c:pt>
                <c:pt idx="5">
                  <c:v>Thailand</c:v>
                </c:pt>
                <c:pt idx="6">
                  <c:v>China</c:v>
                </c:pt>
                <c:pt idx="7">
                  <c:v>South Africa</c:v>
                </c:pt>
                <c:pt idx="8">
                  <c:v>Indonesia</c:v>
                </c:pt>
                <c:pt idx="9">
                  <c:v>Middle East</c:v>
                </c:pt>
                <c:pt idx="10">
                  <c:v>India</c:v>
                </c:pt>
                <c:pt idx="11">
                  <c:v>Vietnam</c:v>
                </c:pt>
                <c:pt idx="12">
                  <c:v>Laos</c:v>
                </c:pt>
                <c:pt idx="13">
                  <c:v>Cambodia</c:v>
                </c:pt>
                <c:pt idx="14">
                  <c:v>Myanmar</c:v>
                </c:pt>
                <c:pt idx="15">
                  <c:v>Pakistan</c:v>
                </c:pt>
              </c:strCache>
            </c:strRef>
          </c:cat>
          <c:val>
            <c:numRef>
              <c:f>Sheet1!$B$2:$B$17</c:f>
              <c:numCache>
                <c:formatCode>0.00</c:formatCode>
                <c:ptCount val="16"/>
                <c:pt idx="0">
                  <c:v>15.84</c:v>
                </c:pt>
                <c:pt idx="1">
                  <c:v>15.04</c:v>
                </c:pt>
                <c:pt idx="2">
                  <c:v>13.739999999999998</c:v>
                </c:pt>
                <c:pt idx="3">
                  <c:v>10.54</c:v>
                </c:pt>
                <c:pt idx="4">
                  <c:v>9.0399999999999991</c:v>
                </c:pt>
                <c:pt idx="5">
                  <c:v>8.0399999999999991</c:v>
                </c:pt>
                <c:pt idx="6">
                  <c:v>7.24</c:v>
                </c:pt>
                <c:pt idx="7">
                  <c:v>6.84</c:v>
                </c:pt>
                <c:pt idx="8">
                  <c:v>6.04</c:v>
                </c:pt>
                <c:pt idx="9">
                  <c:v>4.125</c:v>
                </c:pt>
                <c:pt idx="10">
                  <c:v>4.12</c:v>
                </c:pt>
                <c:pt idx="11">
                  <c:v>3.02</c:v>
                </c:pt>
                <c:pt idx="12">
                  <c:v>1.52</c:v>
                </c:pt>
                <c:pt idx="13">
                  <c:v>1.52</c:v>
                </c:pt>
                <c:pt idx="14">
                  <c:v>1.02</c:v>
                </c:pt>
                <c:pt idx="15">
                  <c:v>0.82000000000000006</c:v>
                </c:pt>
              </c:numCache>
            </c:numRef>
          </c:val>
          <c:extLst>
            <c:ext xmlns:c16="http://schemas.microsoft.com/office/drawing/2014/chart" uri="{C3380CC4-5D6E-409C-BE32-E72D297353CC}">
              <c16:uniqueId val="{00000002-C58F-4709-AE03-46D0FD421681}"/>
            </c:ext>
          </c:extLst>
        </c:ser>
        <c:dLbls>
          <c:showLegendKey val="0"/>
          <c:showVal val="0"/>
          <c:showCatName val="0"/>
          <c:showSerName val="0"/>
          <c:showPercent val="0"/>
          <c:showBubbleSize val="0"/>
        </c:dLbls>
        <c:gapWidth val="150"/>
        <c:overlap val="100"/>
        <c:axId val="514429984"/>
        <c:axId val="514432280"/>
      </c:barChart>
      <c:catAx>
        <c:axId val="5144299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514432280"/>
        <c:crosses val="autoZero"/>
        <c:auto val="1"/>
        <c:lblAlgn val="ctr"/>
        <c:lblOffset val="100"/>
        <c:noMultiLvlLbl val="0"/>
      </c:catAx>
      <c:valAx>
        <c:axId val="514432280"/>
        <c:scaling>
          <c:orientation val="minMax"/>
        </c:scaling>
        <c:delete val="1"/>
        <c:axPos val="l"/>
        <c:numFmt formatCode="0.00" sourceLinked="1"/>
        <c:majorTickMark val="none"/>
        <c:minorTickMark val="none"/>
        <c:tickLblPos val="nextTo"/>
        <c:crossAx val="514429984"/>
        <c:crosses val="autoZero"/>
        <c:crossBetween val="between"/>
      </c:valAx>
      <c:dTable>
        <c:showHorzBorder val="1"/>
        <c:showVertBorder val="1"/>
        <c:showOutline val="1"/>
        <c:showKeys val="0"/>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5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5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vert="horz"/>
          <a:lstStyle/>
          <a:p>
            <a:pPr>
              <a:defRPr/>
            </a:pPr>
            <a:r>
              <a:rPr lang="en-IN" dirty="0"/>
              <a:t>North America</a:t>
            </a:r>
          </a:p>
        </c:rich>
      </c:tx>
      <c:layout>
        <c:manualLayout>
          <c:xMode val="edge"/>
          <c:yMode val="edge"/>
          <c:x val="0.29333683067553634"/>
          <c:y val="1.835478653628287E-2"/>
        </c:manualLayout>
      </c:layout>
      <c:overlay val="1"/>
      <c:spPr>
        <a:noFill/>
        <a:ln>
          <a:noFill/>
        </a:ln>
        <a:effectLst/>
      </c:spPr>
    </c:title>
    <c:autoTitleDeleted val="0"/>
    <c:plotArea>
      <c:layout>
        <c:manualLayout>
          <c:layoutTarget val="inner"/>
          <c:xMode val="edge"/>
          <c:yMode val="edge"/>
          <c:x val="2.1971912055094016E-2"/>
          <c:y val="6.6383991887184843E-2"/>
          <c:w val="0.43521837223661169"/>
          <c:h val="0.93361587710929583"/>
        </c:manualLayout>
      </c:layout>
      <c:barChart>
        <c:barDir val="bar"/>
        <c:grouping val="clustered"/>
        <c:varyColors val="0"/>
        <c:ser>
          <c:idx val="0"/>
          <c:order val="0"/>
          <c:tx>
            <c:strRef>
              <c:f>Sheet1!$B$1</c:f>
              <c:strCache>
                <c:ptCount val="1"/>
                <c:pt idx="0">
                  <c:v>Column3</c:v>
                </c:pt>
              </c:strCache>
            </c:strRef>
          </c:tx>
          <c:spPr>
            <a:solidFill>
              <a:srgbClr val="A9D18E"/>
            </a:solidFill>
            <a:ln>
              <a:noFill/>
            </a:ln>
            <a:effectLst/>
            <a:scene3d>
              <a:camera prst="orthographicFront"/>
              <a:lightRig rig="threePt" dir="t"/>
            </a:scene3d>
          </c:spPr>
          <c:invertIfNegative val="0"/>
          <c:cat>
            <c:strRef>
              <c:f>Sheet1!$A$2:$A$3</c:f>
              <c:strCache>
                <c:ptCount val="2"/>
                <c:pt idx="0">
                  <c:v>2021E</c:v>
                </c:pt>
                <c:pt idx="1">
                  <c:v>2030F</c:v>
                </c:pt>
              </c:strCache>
            </c:strRef>
          </c:cat>
          <c:val>
            <c:numRef>
              <c:f>Sheet1!$B$2:$B$3</c:f>
              <c:numCache>
                <c:formatCode>0.00%</c:formatCode>
                <c:ptCount val="2"/>
                <c:pt idx="0">
                  <c:v>0.21689328960103726</c:v>
                </c:pt>
                <c:pt idx="1">
                  <c:v>0.22705839115359802</c:v>
                </c:pt>
              </c:numCache>
            </c:numRef>
          </c:val>
          <c:extLst>
            <c:ext xmlns:c16="http://schemas.microsoft.com/office/drawing/2014/chart" uri="{C3380CC4-5D6E-409C-BE32-E72D297353CC}">
              <c16:uniqueId val="{00000002-284F-4498-8FF6-D1BCB6964473}"/>
            </c:ext>
          </c:extLst>
        </c:ser>
        <c:dLbls>
          <c:showLegendKey val="0"/>
          <c:showVal val="0"/>
          <c:showCatName val="0"/>
          <c:showSerName val="0"/>
          <c:showPercent val="0"/>
          <c:showBubbleSize val="0"/>
        </c:dLbls>
        <c:gapWidth val="180"/>
        <c:axId val="782264704"/>
        <c:axId val="782251648"/>
      </c:barChart>
      <c:catAx>
        <c:axId val="782264704"/>
        <c:scaling>
          <c:orientation val="minMax"/>
        </c:scaling>
        <c:delete val="0"/>
        <c:axPos val="l"/>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vert="horz"/>
          <a:lstStyle/>
          <a:p>
            <a:pPr>
              <a:defRPr b="1"/>
            </a:pPr>
            <a:endParaRPr lang="en-US"/>
          </a:p>
        </c:txPr>
        <c:crossAx val="782251648"/>
        <c:crosses val="autoZero"/>
        <c:auto val="1"/>
        <c:lblAlgn val="ctr"/>
        <c:lblOffset val="100"/>
        <c:noMultiLvlLbl val="0"/>
      </c:catAx>
      <c:valAx>
        <c:axId val="782251648"/>
        <c:scaling>
          <c:orientation val="minMax"/>
          <c:min val="0.1"/>
        </c:scaling>
        <c:delete val="0"/>
        <c:axPos val="b"/>
        <c:numFmt formatCode="0.00%" sourceLinked="1"/>
        <c:majorTickMark val="out"/>
        <c:minorTickMark val="none"/>
        <c:tickLblPos val="none"/>
        <c:crossAx val="782264704"/>
        <c:crosses val="autoZero"/>
        <c:crossBetween val="between"/>
      </c:valAx>
      <c:spPr>
        <a:noFill/>
        <a:ln>
          <a:noFill/>
        </a:ln>
        <a:effectLst/>
      </c:spPr>
    </c:plotArea>
    <c:plotVisOnly val="1"/>
    <c:dispBlanksAs val="gap"/>
    <c:showDLblsOverMax val="0"/>
  </c:chart>
  <c:spPr>
    <a:noFill/>
    <a:ln>
      <a:noFill/>
    </a:ln>
    <a:effectLst/>
  </c:spPr>
  <c:txPr>
    <a:bodyPr/>
    <a:lstStyle/>
    <a:p>
      <a:pPr>
        <a:defRPr sz="1000">
          <a:latin typeface="Veradana"/>
        </a:defRPr>
      </a:pPr>
      <a:endParaRPr lang="en-US"/>
    </a:p>
  </c:txPr>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vert="horz"/>
          <a:lstStyle/>
          <a:p>
            <a:pPr>
              <a:defRPr/>
            </a:pPr>
            <a:r>
              <a:rPr lang="en-IN" dirty="0"/>
              <a:t>North</a:t>
            </a:r>
            <a:r>
              <a:rPr lang="en-IN" baseline="0" dirty="0"/>
              <a:t> America</a:t>
            </a:r>
            <a:endParaRPr lang="en-IN" dirty="0"/>
          </a:p>
        </c:rich>
      </c:tx>
      <c:layout>
        <c:manualLayout>
          <c:xMode val="edge"/>
          <c:yMode val="edge"/>
          <c:x val="0.37472792152757994"/>
          <c:y val="1.8354509446579619E-2"/>
        </c:manualLayout>
      </c:layout>
      <c:overlay val="1"/>
      <c:spPr>
        <a:noFill/>
        <a:ln>
          <a:noFill/>
        </a:ln>
        <a:effectLst/>
      </c:spPr>
    </c:title>
    <c:autoTitleDeleted val="0"/>
    <c:plotArea>
      <c:layout>
        <c:manualLayout>
          <c:layoutTarget val="inner"/>
          <c:xMode val="edge"/>
          <c:yMode val="edge"/>
          <c:x val="0.17852018739320225"/>
          <c:y val="2.095039119655704E-2"/>
          <c:w val="0.51676836055847475"/>
          <c:h val="0.93361587710929583"/>
        </c:manualLayout>
      </c:layout>
      <c:barChart>
        <c:barDir val="bar"/>
        <c:grouping val="clustered"/>
        <c:varyColors val="0"/>
        <c:ser>
          <c:idx val="0"/>
          <c:order val="0"/>
          <c:tx>
            <c:strRef>
              <c:f>Sheet1!$B$1</c:f>
              <c:strCache>
                <c:ptCount val="1"/>
                <c:pt idx="0">
                  <c:v>Column3</c:v>
                </c:pt>
              </c:strCache>
            </c:strRef>
          </c:tx>
          <c:spPr>
            <a:solidFill>
              <a:schemeClr val="accent6">
                <a:lumMod val="60000"/>
                <a:lumOff val="40000"/>
              </a:schemeClr>
            </a:solidFill>
            <a:ln>
              <a:noFill/>
            </a:ln>
            <a:effectLst/>
            <a:scene3d>
              <a:camera prst="orthographicFront"/>
              <a:lightRig rig="threePt" dir="t"/>
            </a:scene3d>
          </c:spPr>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Sheet1!$A$2:$A$3</c:f>
              <c:strCache>
                <c:ptCount val="2"/>
                <c:pt idx="0">
                  <c:v>2021E</c:v>
                </c:pt>
                <c:pt idx="1">
                  <c:v>2030F</c:v>
                </c:pt>
              </c:strCache>
            </c:strRef>
          </c:cat>
          <c:val>
            <c:numRef>
              <c:f>Sheet1!$B$2:$B$3</c:f>
              <c:numCache>
                <c:formatCode>0.00%</c:formatCode>
                <c:ptCount val="2"/>
                <c:pt idx="0">
                  <c:v>9.5799999999999996E-2</c:v>
                </c:pt>
                <c:pt idx="1">
                  <c:v>8.4400000000000003E-2</c:v>
                </c:pt>
              </c:numCache>
            </c:numRef>
          </c:val>
          <c:extLst>
            <c:ext xmlns:c16="http://schemas.microsoft.com/office/drawing/2014/chart" uri="{C3380CC4-5D6E-409C-BE32-E72D297353CC}">
              <c16:uniqueId val="{00000000-4BE9-40C4-B24D-800248FD3859}"/>
            </c:ext>
          </c:extLst>
        </c:ser>
        <c:dLbls>
          <c:dLblPos val="outEnd"/>
          <c:showLegendKey val="0"/>
          <c:showVal val="1"/>
          <c:showCatName val="0"/>
          <c:showSerName val="0"/>
          <c:showPercent val="0"/>
          <c:showBubbleSize val="0"/>
        </c:dLbls>
        <c:gapWidth val="180"/>
        <c:axId val="782264704"/>
        <c:axId val="782251648"/>
      </c:barChart>
      <c:catAx>
        <c:axId val="782264704"/>
        <c:scaling>
          <c:orientation val="minMax"/>
        </c:scaling>
        <c:delete val="0"/>
        <c:axPos val="l"/>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vert="horz"/>
          <a:lstStyle/>
          <a:p>
            <a:pPr>
              <a:defRPr b="1"/>
            </a:pPr>
            <a:endParaRPr lang="en-US"/>
          </a:p>
        </c:txPr>
        <c:crossAx val="782251648"/>
        <c:crosses val="autoZero"/>
        <c:auto val="1"/>
        <c:lblAlgn val="ctr"/>
        <c:lblOffset val="100"/>
        <c:noMultiLvlLbl val="0"/>
      </c:catAx>
      <c:valAx>
        <c:axId val="782251648"/>
        <c:scaling>
          <c:orientation val="minMax"/>
          <c:min val="0"/>
        </c:scaling>
        <c:delete val="1"/>
        <c:axPos val="b"/>
        <c:numFmt formatCode="0.00%" sourceLinked="1"/>
        <c:majorTickMark val="out"/>
        <c:minorTickMark val="none"/>
        <c:tickLblPos val="nextTo"/>
        <c:crossAx val="782264704"/>
        <c:crosses val="autoZero"/>
        <c:crossBetween val="between"/>
      </c:valAx>
      <c:spPr>
        <a:noFill/>
        <a:ln>
          <a:noFill/>
        </a:ln>
        <a:effectLst/>
      </c:spPr>
    </c:plotArea>
    <c:plotVisOnly val="1"/>
    <c:dispBlanksAs val="gap"/>
    <c:showDLblsOverMax val="0"/>
  </c:chart>
  <c:spPr>
    <a:noFill/>
    <a:ln>
      <a:noFill/>
    </a:ln>
    <a:effectLst/>
  </c:spPr>
  <c:txPr>
    <a:bodyPr/>
    <a:lstStyle/>
    <a:p>
      <a:pPr>
        <a:defRPr sz="1000">
          <a:latin typeface="Veradana"/>
        </a:defRPr>
      </a:pPr>
      <a:endParaRPr lang="en-US"/>
    </a:p>
  </c:txPr>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vert="horz"/>
          <a:lstStyle/>
          <a:p>
            <a:pPr>
              <a:defRPr/>
            </a:pPr>
            <a:r>
              <a:rPr lang="en-IN" dirty="0"/>
              <a:t>Asia-Pacific</a:t>
            </a:r>
          </a:p>
        </c:rich>
      </c:tx>
      <c:layout>
        <c:manualLayout>
          <c:xMode val="edge"/>
          <c:yMode val="edge"/>
          <c:x val="0.37472792152757994"/>
          <c:y val="1.8354509446579619E-2"/>
        </c:manualLayout>
      </c:layout>
      <c:overlay val="1"/>
      <c:spPr>
        <a:noFill/>
        <a:ln>
          <a:noFill/>
        </a:ln>
        <a:effectLst/>
      </c:spPr>
    </c:title>
    <c:autoTitleDeleted val="0"/>
    <c:plotArea>
      <c:layout>
        <c:manualLayout>
          <c:layoutTarget val="inner"/>
          <c:xMode val="edge"/>
          <c:yMode val="edge"/>
          <c:x val="2.1971912055094016E-2"/>
          <c:y val="6.6383991887184843E-2"/>
          <c:w val="0.51676836055847475"/>
          <c:h val="0.93361587710929583"/>
        </c:manualLayout>
      </c:layout>
      <c:barChart>
        <c:barDir val="bar"/>
        <c:grouping val="clustered"/>
        <c:varyColors val="0"/>
        <c:ser>
          <c:idx val="0"/>
          <c:order val="0"/>
          <c:tx>
            <c:strRef>
              <c:f>Sheet1!$B$1</c:f>
              <c:strCache>
                <c:ptCount val="1"/>
                <c:pt idx="0">
                  <c:v>Column3</c:v>
                </c:pt>
              </c:strCache>
            </c:strRef>
          </c:tx>
          <c:spPr>
            <a:solidFill>
              <a:srgbClr val="333F50"/>
            </a:solidFill>
            <a:ln>
              <a:noFill/>
            </a:ln>
            <a:effectLst/>
            <a:scene3d>
              <a:camera prst="orthographicFront"/>
              <a:lightRig rig="threePt" dir="t"/>
            </a:scene3d>
          </c:spPr>
          <c:invertIfNegative val="0"/>
          <c:dLbls>
            <c:dLbl>
              <c:idx val="0"/>
              <c:layout>
                <c:manualLayout>
                  <c:x val="0.10633046855049955"/>
                  <c:y val="-0.4270263541578731"/>
                </c:manualLayout>
              </c:layout>
              <c:tx>
                <c:rich>
                  <a:bodyPr rot="0" vert="horz"/>
                  <a:lstStyle/>
                  <a:p>
                    <a:pPr>
                      <a:defRPr/>
                    </a:pPr>
                    <a:r>
                      <a:rPr lang="en-US" dirty="0"/>
                      <a:t>45.99%</a:t>
                    </a:r>
                  </a:p>
                </c:rich>
              </c:tx>
              <c:spPr>
                <a:noFill/>
                <a:ln>
                  <a:noFill/>
                </a:ln>
                <a:effectLst/>
              </c:spPr>
              <c:dLblPos val="outEnd"/>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15:showDataLabelsRange val="0"/>
                </c:ext>
                <c:ext xmlns:c16="http://schemas.microsoft.com/office/drawing/2014/chart" uri="{C3380CC4-5D6E-409C-BE32-E72D297353CC}">
                  <c16:uniqueId val="{00000000-D56D-4227-95A8-A029242054E2}"/>
                </c:ext>
              </c:extLst>
            </c:dLbl>
            <c:dLbl>
              <c:idx val="1"/>
              <c:layout>
                <c:manualLayout>
                  <c:x val="1.2083198073416658E-2"/>
                  <c:y val="0.41339785349326008"/>
                </c:manualLayout>
              </c:layout>
              <c:tx>
                <c:rich>
                  <a:bodyPr rot="0" vert="horz"/>
                  <a:lstStyle/>
                  <a:p>
                    <a:pPr>
                      <a:defRPr/>
                    </a:pPr>
                    <a:r>
                      <a:rPr lang="en-US" dirty="0"/>
                      <a:t>44.67%</a:t>
                    </a:r>
                  </a:p>
                  <a:p>
                    <a:pPr>
                      <a:defRPr/>
                    </a:pPr>
                    <a:endParaRPr lang="en-US" dirty="0"/>
                  </a:p>
                </c:rich>
              </c:tx>
              <c:spPr>
                <a:noFill/>
                <a:ln>
                  <a:noFill/>
                </a:ln>
                <a:effectLst/>
              </c:spPr>
              <c:dLblPos val="outEnd"/>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15:layout>
                    <c:manualLayout>
                      <c:w val="0.18827761766471043"/>
                      <c:h val="0.14909579727086592"/>
                    </c:manualLayout>
                  </c15:layout>
                  <c15:showDataLabelsRange val="0"/>
                </c:ext>
                <c:ext xmlns:c16="http://schemas.microsoft.com/office/drawing/2014/chart" uri="{C3380CC4-5D6E-409C-BE32-E72D297353CC}">
                  <c16:uniqueId val="{00000001-D56D-4227-95A8-A029242054E2}"/>
                </c:ext>
              </c:extLst>
            </c:dLbl>
            <c:spPr>
              <a:noFill/>
              <a:ln>
                <a:noFill/>
              </a:ln>
              <a:effectLst/>
            </c:spPr>
            <c:txPr>
              <a:bodyPr rot="0" vert="horz"/>
              <a:lstStyle/>
              <a:p>
                <a:pPr>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Sheet1!$A$2:$A$3</c:f>
              <c:strCache>
                <c:ptCount val="2"/>
                <c:pt idx="0">
                  <c:v>2021E</c:v>
                </c:pt>
                <c:pt idx="1">
                  <c:v>2030F</c:v>
                </c:pt>
              </c:strCache>
            </c:strRef>
          </c:cat>
          <c:val>
            <c:numRef>
              <c:f>Sheet1!$B$2:$B$3</c:f>
              <c:numCache>
                <c:formatCode>0.00%</c:formatCode>
                <c:ptCount val="2"/>
                <c:pt idx="0">
                  <c:v>0.4466666305153788</c:v>
                </c:pt>
                <c:pt idx="1">
                  <c:v>0.45989440588193087</c:v>
                </c:pt>
              </c:numCache>
            </c:numRef>
          </c:val>
          <c:extLst>
            <c:ext xmlns:c16="http://schemas.microsoft.com/office/drawing/2014/chart" uri="{C3380CC4-5D6E-409C-BE32-E72D297353CC}">
              <c16:uniqueId val="{00000002-D56D-4227-95A8-A029242054E2}"/>
            </c:ext>
          </c:extLst>
        </c:ser>
        <c:dLbls>
          <c:showLegendKey val="0"/>
          <c:showVal val="0"/>
          <c:showCatName val="0"/>
          <c:showSerName val="0"/>
          <c:showPercent val="0"/>
          <c:showBubbleSize val="0"/>
        </c:dLbls>
        <c:gapWidth val="180"/>
        <c:axId val="782264704"/>
        <c:axId val="782251648"/>
      </c:barChart>
      <c:catAx>
        <c:axId val="782264704"/>
        <c:scaling>
          <c:orientation val="minMax"/>
        </c:scaling>
        <c:delete val="0"/>
        <c:axPos val="l"/>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vert="horz"/>
          <a:lstStyle/>
          <a:p>
            <a:pPr>
              <a:defRPr b="1"/>
            </a:pPr>
            <a:endParaRPr lang="en-US"/>
          </a:p>
        </c:txPr>
        <c:crossAx val="782251648"/>
        <c:crosses val="autoZero"/>
        <c:auto val="1"/>
        <c:lblAlgn val="ctr"/>
        <c:lblOffset val="100"/>
        <c:noMultiLvlLbl val="0"/>
      </c:catAx>
      <c:valAx>
        <c:axId val="782251648"/>
        <c:scaling>
          <c:orientation val="minMax"/>
          <c:min val="0"/>
        </c:scaling>
        <c:delete val="1"/>
        <c:axPos val="b"/>
        <c:numFmt formatCode="0.00%" sourceLinked="1"/>
        <c:majorTickMark val="out"/>
        <c:minorTickMark val="none"/>
        <c:tickLblPos val="nextTo"/>
        <c:crossAx val="782264704"/>
        <c:crosses val="autoZero"/>
        <c:crossBetween val="between"/>
      </c:valAx>
      <c:spPr>
        <a:noFill/>
        <a:ln>
          <a:noFill/>
        </a:ln>
        <a:effectLst/>
      </c:spPr>
    </c:plotArea>
    <c:plotVisOnly val="1"/>
    <c:dispBlanksAs val="gap"/>
    <c:showDLblsOverMax val="0"/>
  </c:chart>
  <c:spPr>
    <a:noFill/>
    <a:ln>
      <a:noFill/>
    </a:ln>
    <a:effectLst/>
  </c:spPr>
  <c:txPr>
    <a:bodyPr/>
    <a:lstStyle/>
    <a:p>
      <a:pPr>
        <a:defRPr sz="1000">
          <a:latin typeface="Veradana"/>
        </a:defRPr>
      </a:pPr>
      <a:endParaRPr lang="en-US"/>
    </a:p>
  </c:txPr>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vert="horz"/>
          <a:lstStyle/>
          <a:p>
            <a:pPr>
              <a:defRPr/>
            </a:pPr>
            <a:r>
              <a:rPr lang="en-IN" dirty="0"/>
              <a:t>Asia-Pacific</a:t>
            </a:r>
          </a:p>
        </c:rich>
      </c:tx>
      <c:layout>
        <c:manualLayout>
          <c:xMode val="edge"/>
          <c:yMode val="edge"/>
          <c:x val="0.37472792152757994"/>
          <c:y val="1.8354509446579619E-2"/>
        </c:manualLayout>
      </c:layout>
      <c:overlay val="1"/>
      <c:spPr>
        <a:noFill/>
        <a:ln>
          <a:noFill/>
        </a:ln>
        <a:effectLst/>
      </c:spPr>
    </c:title>
    <c:autoTitleDeleted val="0"/>
    <c:plotArea>
      <c:layout>
        <c:manualLayout>
          <c:layoutTarget val="inner"/>
          <c:xMode val="edge"/>
          <c:yMode val="edge"/>
          <c:x val="0.17852018739320225"/>
          <c:y val="2.095039119655704E-2"/>
          <c:w val="0.51676836055847475"/>
          <c:h val="0.93361587710929583"/>
        </c:manualLayout>
      </c:layout>
      <c:barChart>
        <c:barDir val="bar"/>
        <c:grouping val="clustered"/>
        <c:varyColors val="0"/>
        <c:ser>
          <c:idx val="0"/>
          <c:order val="0"/>
          <c:tx>
            <c:strRef>
              <c:f>Sheet1!$B$1</c:f>
              <c:strCache>
                <c:ptCount val="1"/>
                <c:pt idx="0">
                  <c:v>Column3</c:v>
                </c:pt>
              </c:strCache>
            </c:strRef>
          </c:tx>
          <c:spPr>
            <a:solidFill>
              <a:srgbClr val="333F50"/>
            </a:solidFill>
            <a:ln>
              <a:noFill/>
            </a:ln>
            <a:effectLst/>
            <a:scene3d>
              <a:camera prst="orthographicFront"/>
              <a:lightRig rig="threePt" dir="t"/>
            </a:scene3d>
          </c:spPr>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Sheet1!$A$2:$A$3</c:f>
              <c:strCache>
                <c:ptCount val="2"/>
                <c:pt idx="0">
                  <c:v>2021E</c:v>
                </c:pt>
                <c:pt idx="1">
                  <c:v>2030F</c:v>
                </c:pt>
              </c:strCache>
            </c:strRef>
          </c:cat>
          <c:val>
            <c:numRef>
              <c:f>Sheet1!$B$2:$B$3</c:f>
              <c:numCache>
                <c:formatCode>0.00%</c:formatCode>
                <c:ptCount val="2"/>
                <c:pt idx="0">
                  <c:v>0.62980000000000003</c:v>
                </c:pt>
                <c:pt idx="1">
                  <c:v>0.66679999999999995</c:v>
                </c:pt>
              </c:numCache>
            </c:numRef>
          </c:val>
          <c:extLst>
            <c:ext xmlns:c16="http://schemas.microsoft.com/office/drawing/2014/chart" uri="{C3380CC4-5D6E-409C-BE32-E72D297353CC}">
              <c16:uniqueId val="{00000000-A20E-4B40-955B-2E0DE99E7E05}"/>
            </c:ext>
          </c:extLst>
        </c:ser>
        <c:dLbls>
          <c:dLblPos val="outEnd"/>
          <c:showLegendKey val="0"/>
          <c:showVal val="1"/>
          <c:showCatName val="0"/>
          <c:showSerName val="0"/>
          <c:showPercent val="0"/>
          <c:showBubbleSize val="0"/>
        </c:dLbls>
        <c:gapWidth val="180"/>
        <c:axId val="782264704"/>
        <c:axId val="782251648"/>
      </c:barChart>
      <c:catAx>
        <c:axId val="782264704"/>
        <c:scaling>
          <c:orientation val="minMax"/>
        </c:scaling>
        <c:delete val="0"/>
        <c:axPos val="l"/>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vert="horz"/>
          <a:lstStyle/>
          <a:p>
            <a:pPr>
              <a:defRPr b="1"/>
            </a:pPr>
            <a:endParaRPr lang="en-US"/>
          </a:p>
        </c:txPr>
        <c:crossAx val="782251648"/>
        <c:crosses val="autoZero"/>
        <c:auto val="1"/>
        <c:lblAlgn val="ctr"/>
        <c:lblOffset val="100"/>
        <c:noMultiLvlLbl val="0"/>
      </c:catAx>
      <c:valAx>
        <c:axId val="782251648"/>
        <c:scaling>
          <c:orientation val="minMax"/>
          <c:min val="0"/>
        </c:scaling>
        <c:delete val="1"/>
        <c:axPos val="b"/>
        <c:numFmt formatCode="0.00%" sourceLinked="1"/>
        <c:majorTickMark val="out"/>
        <c:minorTickMark val="none"/>
        <c:tickLblPos val="nextTo"/>
        <c:crossAx val="782264704"/>
        <c:crosses val="autoZero"/>
        <c:crossBetween val="between"/>
      </c:valAx>
      <c:spPr>
        <a:noFill/>
        <a:ln>
          <a:noFill/>
        </a:ln>
        <a:effectLst/>
      </c:spPr>
    </c:plotArea>
    <c:plotVisOnly val="1"/>
    <c:dispBlanksAs val="gap"/>
    <c:showDLblsOverMax val="0"/>
  </c:chart>
  <c:spPr>
    <a:noFill/>
    <a:ln>
      <a:noFill/>
    </a:ln>
    <a:effectLst/>
  </c:spPr>
  <c:txPr>
    <a:bodyPr/>
    <a:lstStyle/>
    <a:p>
      <a:pPr>
        <a:defRPr sz="1000">
          <a:latin typeface="Veradana"/>
        </a:defRPr>
      </a:pPr>
      <a:endParaRPr lang="en-US"/>
    </a:p>
  </c:txPr>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spcFirstLastPara="1" vertOverflow="ellipsis" vert="horz" wrap="square" anchor="ctr" anchorCtr="1"/>
          <a:lstStyle/>
          <a:p>
            <a:pPr>
              <a:defRPr lang="en-US" sz="1200" b="0" i="0" u="none" strike="noStrike" kern="1200" baseline="0">
                <a:solidFill>
                  <a:schemeClr val="tx1"/>
                </a:solidFill>
                <a:latin typeface="Veradana"/>
                <a:ea typeface="+mn-ea"/>
                <a:cs typeface="+mn-cs"/>
              </a:defRPr>
            </a:pPr>
            <a:r>
              <a:rPr lang="en-IN" b="1" dirty="0"/>
              <a:t>Europe</a:t>
            </a:r>
          </a:p>
        </c:rich>
      </c:tx>
      <c:layout>
        <c:manualLayout>
          <c:xMode val="edge"/>
          <c:yMode val="edge"/>
          <c:x val="0.29333683067553634"/>
          <c:y val="1.835478653628287E-2"/>
        </c:manualLayout>
      </c:layout>
      <c:overlay val="1"/>
      <c:spPr>
        <a:noFill/>
        <a:ln>
          <a:noFill/>
        </a:ln>
        <a:effectLst/>
      </c:spPr>
      <c:txPr>
        <a:bodyPr rot="0" spcFirstLastPara="1" vertOverflow="ellipsis" vert="horz" wrap="square" anchor="ctr" anchorCtr="1"/>
        <a:lstStyle/>
        <a:p>
          <a:pPr>
            <a:defRPr lang="en-US" sz="1200" b="0" i="0" u="none" strike="noStrike" kern="1200" baseline="0">
              <a:solidFill>
                <a:schemeClr val="tx1"/>
              </a:solidFill>
              <a:latin typeface="Veradana"/>
              <a:ea typeface="+mn-ea"/>
              <a:cs typeface="+mn-cs"/>
            </a:defRPr>
          </a:pPr>
          <a:endParaRPr lang="en-US"/>
        </a:p>
      </c:txPr>
    </c:title>
    <c:autoTitleDeleted val="0"/>
    <c:plotArea>
      <c:layout>
        <c:manualLayout>
          <c:layoutTarget val="inner"/>
          <c:xMode val="edge"/>
          <c:yMode val="edge"/>
          <c:x val="0.18221982324272318"/>
          <c:y val="5.6806492773908243E-2"/>
          <c:w val="0.3541321765626676"/>
          <c:h val="0.91437973287221985"/>
        </c:manualLayout>
      </c:layout>
      <c:barChart>
        <c:barDir val="bar"/>
        <c:grouping val="clustered"/>
        <c:varyColors val="0"/>
        <c:ser>
          <c:idx val="0"/>
          <c:order val="0"/>
          <c:tx>
            <c:strRef>
              <c:f>Sheet1!$B$1</c:f>
              <c:strCache>
                <c:ptCount val="1"/>
                <c:pt idx="0">
                  <c:v>Column3</c:v>
                </c:pt>
              </c:strCache>
            </c:strRef>
          </c:tx>
          <c:spPr>
            <a:solidFill>
              <a:schemeClr val="accent1">
                <a:lumMod val="60000"/>
                <a:lumOff val="40000"/>
              </a:schemeClr>
            </a:solidFill>
            <a:ln>
              <a:noFill/>
            </a:ln>
            <a:effectLst/>
            <a:scene3d>
              <a:camera prst="orthographicFront"/>
              <a:lightRig rig="threePt" dir="t"/>
            </a:scene3d>
          </c:spPr>
          <c:invertIfNegative val="0"/>
          <c:dLbls>
            <c:spPr>
              <a:noFill/>
              <a:ln>
                <a:noFill/>
              </a:ln>
              <a:effectLst/>
            </c:spPr>
            <c:txPr>
              <a:bodyPr rot="0" spcFirstLastPara="1" vertOverflow="ellipsis" vert="horz" wrap="square" lIns="38100" tIns="19050" rIns="38100" bIns="19050" anchor="ctr" anchorCtr="1">
                <a:spAutoFit/>
              </a:bodyPr>
              <a:lstStyle/>
              <a:p>
                <a:pPr>
                  <a:defRPr lang="en-US" sz="1000" b="0" i="0" u="none" strike="noStrike" kern="1200" baseline="0">
                    <a:solidFill>
                      <a:schemeClr val="tx1"/>
                    </a:solidFill>
                    <a:latin typeface="Veradana"/>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2021E</c:v>
                </c:pt>
                <c:pt idx="1">
                  <c:v>2030F</c:v>
                </c:pt>
              </c:strCache>
            </c:strRef>
          </c:cat>
          <c:val>
            <c:numRef>
              <c:f>Sheet1!$B$2:$B$3</c:f>
              <c:numCache>
                <c:formatCode>0.00%</c:formatCode>
                <c:ptCount val="2"/>
                <c:pt idx="0">
                  <c:v>0.1666</c:v>
                </c:pt>
                <c:pt idx="1">
                  <c:v>0.14910000000000001</c:v>
                </c:pt>
              </c:numCache>
            </c:numRef>
          </c:val>
          <c:extLst>
            <c:ext xmlns:c16="http://schemas.microsoft.com/office/drawing/2014/chart" uri="{C3380CC4-5D6E-409C-BE32-E72D297353CC}">
              <c16:uniqueId val="{00000000-6F7A-4ED3-AF83-8FF8A623285C}"/>
            </c:ext>
          </c:extLst>
        </c:ser>
        <c:dLbls>
          <c:dLblPos val="outEnd"/>
          <c:showLegendKey val="0"/>
          <c:showVal val="1"/>
          <c:showCatName val="0"/>
          <c:showSerName val="0"/>
          <c:showPercent val="0"/>
          <c:showBubbleSize val="0"/>
        </c:dLbls>
        <c:gapWidth val="180"/>
        <c:axId val="782264704"/>
        <c:axId val="782251648"/>
      </c:barChart>
      <c:catAx>
        <c:axId val="782264704"/>
        <c:scaling>
          <c:orientation val="minMax"/>
        </c:scaling>
        <c:delete val="0"/>
        <c:axPos val="l"/>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1000" b="1" i="0" u="none" strike="noStrike" kern="1200" baseline="0">
                <a:solidFill>
                  <a:schemeClr val="tx1"/>
                </a:solidFill>
                <a:latin typeface="Veradana"/>
                <a:ea typeface="+mn-ea"/>
                <a:cs typeface="+mn-cs"/>
              </a:defRPr>
            </a:pPr>
            <a:endParaRPr lang="en-US"/>
          </a:p>
        </c:txPr>
        <c:crossAx val="782251648"/>
        <c:crosses val="autoZero"/>
        <c:auto val="1"/>
        <c:lblAlgn val="ctr"/>
        <c:lblOffset val="100"/>
        <c:noMultiLvlLbl val="0"/>
      </c:catAx>
      <c:valAx>
        <c:axId val="782251648"/>
        <c:scaling>
          <c:orientation val="minMax"/>
          <c:min val="1.0000000000000002E-2"/>
        </c:scaling>
        <c:delete val="0"/>
        <c:axPos val="b"/>
        <c:numFmt formatCode="0.00%" sourceLinked="1"/>
        <c:majorTickMark val="out"/>
        <c:minorTickMark val="none"/>
        <c:tickLblPos val="none"/>
        <c:spPr>
          <a:noFill/>
          <a:ln>
            <a:noFill/>
          </a:ln>
          <a:effectLst/>
        </c:spPr>
        <c:txPr>
          <a:bodyPr rot="-60000000" spcFirstLastPara="1" vertOverflow="ellipsis" vert="horz" wrap="square" anchor="ctr" anchorCtr="1"/>
          <a:lstStyle/>
          <a:p>
            <a:pPr>
              <a:defRPr lang="en-US" sz="1000" b="0" i="0" u="none" strike="noStrike" kern="1200" baseline="0">
                <a:solidFill>
                  <a:schemeClr val="tx1"/>
                </a:solidFill>
                <a:latin typeface="Veradana"/>
                <a:ea typeface="+mn-ea"/>
                <a:cs typeface="+mn-cs"/>
              </a:defRPr>
            </a:pPr>
            <a:endParaRPr lang="en-US"/>
          </a:p>
        </c:txPr>
        <c:crossAx val="782264704"/>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lang="en-US" sz="1000" b="0" i="0" u="none" strike="noStrike" kern="1200" baseline="0">
          <a:solidFill>
            <a:schemeClr val="tx1"/>
          </a:solidFill>
          <a:latin typeface="Veradana"/>
          <a:ea typeface="+mn-ea"/>
          <a:cs typeface="+mn-cs"/>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vert="horz"/>
          <a:lstStyle/>
          <a:p>
            <a:pPr>
              <a:defRPr b="1"/>
            </a:pPr>
            <a:r>
              <a:rPr lang="en-IN" b="1" dirty="0"/>
              <a:t>Europe</a:t>
            </a:r>
          </a:p>
        </c:rich>
      </c:tx>
      <c:layout>
        <c:manualLayout>
          <c:xMode val="edge"/>
          <c:yMode val="edge"/>
          <c:x val="0.77368787475746648"/>
          <c:y val="4.49153517164936E-2"/>
        </c:manualLayout>
      </c:layout>
      <c:overlay val="1"/>
      <c:spPr>
        <a:noFill/>
        <a:ln>
          <a:noFill/>
        </a:ln>
        <a:effectLst/>
      </c:spPr>
    </c:title>
    <c:autoTitleDeleted val="0"/>
    <c:plotArea>
      <c:layout>
        <c:manualLayout>
          <c:layoutTarget val="inner"/>
          <c:xMode val="edge"/>
          <c:yMode val="edge"/>
          <c:x val="2.1971912055094016E-2"/>
          <c:y val="0"/>
          <c:w val="0.8065442254266213"/>
          <c:h val="0.91274278273529807"/>
        </c:manualLayout>
      </c:layout>
      <c:barChart>
        <c:barDir val="bar"/>
        <c:grouping val="clustered"/>
        <c:varyColors val="0"/>
        <c:ser>
          <c:idx val="0"/>
          <c:order val="0"/>
          <c:tx>
            <c:strRef>
              <c:f>Sheet1!$B$1</c:f>
              <c:strCache>
                <c:ptCount val="1"/>
                <c:pt idx="0">
                  <c:v>Column3</c:v>
                </c:pt>
              </c:strCache>
            </c:strRef>
          </c:tx>
          <c:spPr>
            <a:solidFill>
              <a:srgbClr val="8FAADC"/>
            </a:solidFill>
            <a:ln>
              <a:noFill/>
            </a:ln>
            <a:effectLst/>
            <a:scene3d>
              <a:camera prst="orthographicFront"/>
              <a:lightRig rig="threePt" dir="t"/>
            </a:scene3d>
          </c:spPr>
          <c:invertIfNegative val="0"/>
          <c:dLbls>
            <c:dLbl>
              <c:idx val="0"/>
              <c:layout>
                <c:manualLayout>
                  <c:x val="-3.5972547564488581E-2"/>
                  <c:y val="-0.42905019531984268"/>
                </c:manualLayout>
              </c:layout>
              <c:tx>
                <c:rich>
                  <a:bodyPr/>
                  <a:lstStyle/>
                  <a:p>
                    <a:r>
                      <a:rPr lang="en-US" dirty="0"/>
                      <a:t>21.89%</a:t>
                    </a:r>
                  </a:p>
                </c:rich>
              </c:tx>
              <c:dLblPos val="outEnd"/>
              <c:showLegendKey val="0"/>
              <c:showVal val="1"/>
              <c:showCatName val="0"/>
              <c:showSerName val="0"/>
              <c:showPercent val="0"/>
              <c:showBubbleSize val="0"/>
              <c:extLst>
                <c:ext xmlns:c15="http://schemas.microsoft.com/office/drawing/2012/chart" uri="{CE6537A1-D6FC-4f65-9D91-7224C49458BB}">
                  <c15:layout>
                    <c:manualLayout>
                      <c:w val="0.16167429549040213"/>
                      <c:h val="0.13814792610705634"/>
                    </c:manualLayout>
                  </c15:layout>
                  <c15:showDataLabelsRange val="0"/>
                </c:ext>
                <c:ext xmlns:c16="http://schemas.microsoft.com/office/drawing/2014/chart" uri="{C3380CC4-5D6E-409C-BE32-E72D297353CC}">
                  <c16:uniqueId val="{00000000-3060-42DF-96FC-6EAB4B92D3F2}"/>
                </c:ext>
              </c:extLst>
            </c:dLbl>
            <c:dLbl>
              <c:idx val="1"/>
              <c:layout>
                <c:manualLayout>
                  <c:x val="0.15737989559463755"/>
                  <c:y val="0.436112021267615"/>
                </c:manualLayout>
              </c:layout>
              <c:tx>
                <c:rich>
                  <a:bodyPr rot="0" vert="horz"/>
                  <a:lstStyle/>
                  <a:p>
                    <a:pPr>
                      <a:defRPr/>
                    </a:pPr>
                    <a:r>
                      <a:rPr lang="en-US" dirty="0"/>
                      <a:t>23.55%</a:t>
                    </a:r>
                  </a:p>
                </c:rich>
              </c:tx>
              <c:spPr>
                <a:noFill/>
                <a:ln>
                  <a:noFill/>
                </a:ln>
                <a:effectLst/>
              </c:spPr>
              <c:dLblPos val="outEnd"/>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15:showDataLabelsRange val="0"/>
                </c:ext>
                <c:ext xmlns:c16="http://schemas.microsoft.com/office/drawing/2014/chart" uri="{C3380CC4-5D6E-409C-BE32-E72D297353CC}">
                  <c16:uniqueId val="{00000001-3060-42DF-96FC-6EAB4B92D3F2}"/>
                </c:ext>
              </c:extLst>
            </c:dLbl>
            <c:spPr>
              <a:noFill/>
              <a:ln>
                <a:noFill/>
              </a:ln>
              <a:effectLst/>
            </c:spPr>
            <c:txPr>
              <a:bodyPr rot="0" vert="horz"/>
              <a:lstStyle/>
              <a:p>
                <a:pPr>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Sheet1!$A$2:$A$3</c:f>
              <c:strCache>
                <c:ptCount val="2"/>
                <c:pt idx="0">
                  <c:v>2021E</c:v>
                </c:pt>
                <c:pt idx="1">
                  <c:v>2030F</c:v>
                </c:pt>
              </c:strCache>
            </c:strRef>
          </c:cat>
          <c:val>
            <c:numRef>
              <c:f>Sheet1!$B$2:$B$3</c:f>
              <c:numCache>
                <c:formatCode>0.00%</c:formatCode>
                <c:ptCount val="2"/>
                <c:pt idx="0">
                  <c:v>0.23554361453657643</c:v>
                </c:pt>
                <c:pt idx="1">
                  <c:v>0.21889147041046278</c:v>
                </c:pt>
              </c:numCache>
            </c:numRef>
          </c:val>
          <c:extLst>
            <c:ext xmlns:c16="http://schemas.microsoft.com/office/drawing/2014/chart" uri="{C3380CC4-5D6E-409C-BE32-E72D297353CC}">
              <c16:uniqueId val="{00000002-3060-42DF-96FC-6EAB4B92D3F2}"/>
            </c:ext>
          </c:extLst>
        </c:ser>
        <c:dLbls>
          <c:showLegendKey val="0"/>
          <c:showVal val="0"/>
          <c:showCatName val="0"/>
          <c:showSerName val="0"/>
          <c:showPercent val="0"/>
          <c:showBubbleSize val="0"/>
        </c:dLbls>
        <c:gapWidth val="180"/>
        <c:axId val="782264704"/>
        <c:axId val="782251648"/>
      </c:barChart>
      <c:catAx>
        <c:axId val="782264704"/>
        <c:scaling>
          <c:orientation val="minMax"/>
        </c:scaling>
        <c:delete val="0"/>
        <c:axPos val="l"/>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vert="horz"/>
          <a:lstStyle/>
          <a:p>
            <a:pPr>
              <a:defRPr b="1"/>
            </a:pPr>
            <a:endParaRPr lang="en-US"/>
          </a:p>
        </c:txPr>
        <c:crossAx val="782251648"/>
        <c:crosses val="autoZero"/>
        <c:auto val="1"/>
        <c:lblAlgn val="ctr"/>
        <c:lblOffset val="100"/>
        <c:noMultiLvlLbl val="0"/>
      </c:catAx>
      <c:valAx>
        <c:axId val="782251648"/>
        <c:scaling>
          <c:orientation val="minMax"/>
          <c:max val="0.30000000000000004"/>
          <c:min val="0.15000000000000002"/>
        </c:scaling>
        <c:delete val="1"/>
        <c:axPos val="b"/>
        <c:numFmt formatCode="0.00%" sourceLinked="1"/>
        <c:majorTickMark val="out"/>
        <c:minorTickMark val="none"/>
        <c:tickLblPos val="nextTo"/>
        <c:crossAx val="782264704"/>
        <c:crosses val="autoZero"/>
        <c:crossBetween val="between"/>
      </c:valAx>
      <c:spPr>
        <a:noFill/>
        <a:ln>
          <a:noFill/>
        </a:ln>
        <a:effectLst/>
      </c:spPr>
    </c:plotArea>
    <c:plotVisOnly val="1"/>
    <c:dispBlanksAs val="gap"/>
    <c:showDLblsOverMax val="0"/>
  </c:chart>
  <c:spPr>
    <a:noFill/>
    <a:ln>
      <a:noFill/>
    </a:ln>
    <a:effectLst/>
  </c:spPr>
  <c:txPr>
    <a:bodyPr/>
    <a:lstStyle/>
    <a:p>
      <a:pPr>
        <a:defRPr lang="en-US" sz="1000" b="0" i="0" u="none" strike="noStrike" kern="1200" baseline="0">
          <a:solidFill>
            <a:schemeClr val="tx1"/>
          </a:solidFill>
          <a:latin typeface="Veradana"/>
          <a:ea typeface="+mn-ea"/>
          <a:cs typeface="+mn-cs"/>
        </a:defRPr>
      </a:pPr>
      <a:endParaRPr lang="en-US"/>
    </a:p>
  </c:txPr>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spcFirstLastPara="1" vertOverflow="ellipsis" vert="horz" wrap="square" anchor="ctr" anchorCtr="1"/>
          <a:lstStyle/>
          <a:p>
            <a:pPr>
              <a:defRPr lang="en-US" sz="1200" b="0" i="0" u="none" strike="noStrike" kern="1200" baseline="0">
                <a:solidFill>
                  <a:schemeClr val="tx1"/>
                </a:solidFill>
                <a:latin typeface="Veradana"/>
                <a:ea typeface="+mn-ea"/>
                <a:cs typeface="+mn-cs"/>
              </a:defRPr>
            </a:pPr>
            <a:r>
              <a:rPr lang="en-IN" b="1" dirty="0"/>
              <a:t>Middle</a:t>
            </a:r>
            <a:r>
              <a:rPr lang="en-IN" b="1" baseline="0" dirty="0"/>
              <a:t> East &amp; Africa</a:t>
            </a:r>
            <a:endParaRPr lang="en-IN" b="1" dirty="0"/>
          </a:p>
        </c:rich>
      </c:tx>
      <c:layout>
        <c:manualLayout>
          <c:xMode val="edge"/>
          <c:yMode val="edge"/>
          <c:x val="0.29333683067553634"/>
          <c:y val="1.835478653628287E-2"/>
        </c:manualLayout>
      </c:layout>
      <c:overlay val="1"/>
      <c:spPr>
        <a:noFill/>
        <a:ln>
          <a:noFill/>
        </a:ln>
        <a:effectLst/>
      </c:spPr>
      <c:txPr>
        <a:bodyPr rot="0" spcFirstLastPara="1" vertOverflow="ellipsis" vert="horz" wrap="square" anchor="ctr" anchorCtr="1"/>
        <a:lstStyle/>
        <a:p>
          <a:pPr>
            <a:defRPr lang="en-US" sz="1200" b="0" i="0" u="none" strike="noStrike" kern="1200" baseline="0">
              <a:solidFill>
                <a:schemeClr val="tx1"/>
              </a:solidFill>
              <a:latin typeface="Veradana"/>
              <a:ea typeface="+mn-ea"/>
              <a:cs typeface="+mn-cs"/>
            </a:defRPr>
          </a:pPr>
          <a:endParaRPr lang="en-US"/>
        </a:p>
      </c:txPr>
    </c:title>
    <c:autoTitleDeleted val="0"/>
    <c:plotArea>
      <c:layout>
        <c:manualLayout>
          <c:layoutTarget val="inner"/>
          <c:xMode val="edge"/>
          <c:yMode val="edge"/>
          <c:x val="0.18221982324272318"/>
          <c:y val="5.6806492773908243E-2"/>
          <c:w val="0.594261296637703"/>
          <c:h val="0.91437973287221985"/>
        </c:manualLayout>
      </c:layout>
      <c:barChart>
        <c:barDir val="bar"/>
        <c:grouping val="clustered"/>
        <c:varyColors val="0"/>
        <c:ser>
          <c:idx val="0"/>
          <c:order val="0"/>
          <c:tx>
            <c:strRef>
              <c:f>Sheet1!$B$1</c:f>
              <c:strCache>
                <c:ptCount val="1"/>
                <c:pt idx="0">
                  <c:v>Column3</c:v>
                </c:pt>
              </c:strCache>
            </c:strRef>
          </c:tx>
          <c:spPr>
            <a:solidFill>
              <a:srgbClr val="F4B183"/>
            </a:solidFill>
            <a:ln>
              <a:noFill/>
            </a:ln>
            <a:effectLst/>
            <a:scene3d>
              <a:camera prst="orthographicFront"/>
              <a:lightRig rig="threePt" dir="t"/>
            </a:scene3d>
          </c:spPr>
          <c:invertIfNegative val="0"/>
          <c:dLbls>
            <c:dLbl>
              <c:idx val="0"/>
              <c:layout>
                <c:manualLayout>
                  <c:x val="-5.031392662855786E-2"/>
                  <c:y val="-0.48845122425770798"/>
                </c:manualLayout>
              </c:layout>
              <c:tx>
                <c:rich>
                  <a:bodyPr/>
                  <a:lstStyle/>
                  <a:p>
                    <a:r>
                      <a:rPr lang="en-US" dirty="0"/>
                      <a:t>7.24%</a:t>
                    </a:r>
                  </a:p>
                </c:rich>
              </c:tx>
              <c:dLblPos val="outEnd"/>
              <c:showLegendKey val="0"/>
              <c:showVal val="1"/>
              <c:showCatName val="0"/>
              <c:showSerName val="0"/>
              <c:showPercent val="0"/>
              <c:showBubbleSize val="0"/>
              <c:extLst>
                <c:ext xmlns:c15="http://schemas.microsoft.com/office/drawing/2012/chart" uri="{CE6537A1-D6FC-4f65-9D91-7224C49458BB}">
                  <c15:layout>
                    <c:manualLayout>
                      <c:w val="0.17632979818350605"/>
                      <c:h val="0.12647093424874889"/>
                    </c:manualLayout>
                  </c15:layout>
                  <c15:showDataLabelsRange val="0"/>
                </c:ext>
                <c:ext xmlns:c16="http://schemas.microsoft.com/office/drawing/2014/chart" uri="{C3380CC4-5D6E-409C-BE32-E72D297353CC}">
                  <c16:uniqueId val="{00000000-7B70-4C50-8AFF-AB5482A6BEDA}"/>
                </c:ext>
              </c:extLst>
            </c:dLbl>
            <c:dLbl>
              <c:idx val="1"/>
              <c:layout>
                <c:manualLayout>
                  <c:x val="4.4631075449606726E-2"/>
                  <c:y val="0.47887407774815538"/>
                </c:manualLayout>
              </c:layout>
              <c:tx>
                <c:rich>
                  <a:bodyPr/>
                  <a:lstStyle/>
                  <a:p>
                    <a:r>
                      <a:rPr lang="en-US" dirty="0"/>
                      <a:t>7.40%</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7B70-4C50-8AFF-AB5482A6BEDA}"/>
                </c:ext>
              </c:extLst>
            </c:dLbl>
            <c:spPr>
              <a:noFill/>
              <a:ln>
                <a:noFill/>
              </a:ln>
              <a:effectLst/>
            </c:spPr>
            <c:txPr>
              <a:bodyPr rot="0" spcFirstLastPara="1" vertOverflow="ellipsis" vert="horz" wrap="square" anchor="ctr" anchorCtr="1"/>
              <a:lstStyle/>
              <a:p>
                <a:pPr>
                  <a:defRPr lang="en-US" sz="1000" b="0" i="0" u="none" strike="noStrike" kern="1200" baseline="0">
                    <a:solidFill>
                      <a:schemeClr val="tx1"/>
                    </a:solidFill>
                    <a:latin typeface="Veradana"/>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Sheet1!$A$2:$A$3</c:f>
              <c:strCache>
                <c:ptCount val="2"/>
                <c:pt idx="0">
                  <c:v>2021E</c:v>
                </c:pt>
                <c:pt idx="1">
                  <c:v>2030F</c:v>
                </c:pt>
              </c:strCache>
            </c:strRef>
          </c:cat>
          <c:val>
            <c:numRef>
              <c:f>Sheet1!$B$2:$B$3</c:f>
              <c:numCache>
                <c:formatCode>0.00%</c:formatCode>
                <c:ptCount val="2"/>
                <c:pt idx="0">
                  <c:v>7.3996547042679217E-2</c:v>
                </c:pt>
                <c:pt idx="1">
                  <c:v>7.2424649290221146E-2</c:v>
                </c:pt>
              </c:numCache>
            </c:numRef>
          </c:val>
          <c:extLst>
            <c:ext xmlns:c16="http://schemas.microsoft.com/office/drawing/2014/chart" uri="{C3380CC4-5D6E-409C-BE32-E72D297353CC}">
              <c16:uniqueId val="{00000002-7B70-4C50-8AFF-AB5482A6BEDA}"/>
            </c:ext>
          </c:extLst>
        </c:ser>
        <c:dLbls>
          <c:showLegendKey val="0"/>
          <c:showVal val="0"/>
          <c:showCatName val="0"/>
          <c:showSerName val="0"/>
          <c:showPercent val="0"/>
          <c:showBubbleSize val="0"/>
        </c:dLbls>
        <c:gapWidth val="180"/>
        <c:axId val="782264704"/>
        <c:axId val="782251648"/>
      </c:barChart>
      <c:catAx>
        <c:axId val="782264704"/>
        <c:scaling>
          <c:orientation val="minMax"/>
        </c:scaling>
        <c:delete val="0"/>
        <c:axPos val="l"/>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1000" b="1" i="0" u="none" strike="noStrike" kern="1200" baseline="0">
                <a:solidFill>
                  <a:schemeClr val="tx1"/>
                </a:solidFill>
                <a:latin typeface="Veradana"/>
                <a:ea typeface="+mn-ea"/>
                <a:cs typeface="+mn-cs"/>
              </a:defRPr>
            </a:pPr>
            <a:endParaRPr lang="en-US"/>
          </a:p>
        </c:txPr>
        <c:crossAx val="782251648"/>
        <c:crosses val="autoZero"/>
        <c:auto val="1"/>
        <c:lblAlgn val="ctr"/>
        <c:lblOffset val="100"/>
        <c:noMultiLvlLbl val="0"/>
      </c:catAx>
      <c:valAx>
        <c:axId val="782251648"/>
        <c:scaling>
          <c:orientation val="minMax"/>
          <c:min val="1.0000000000000002E-2"/>
        </c:scaling>
        <c:delete val="0"/>
        <c:axPos val="b"/>
        <c:numFmt formatCode="0.00%" sourceLinked="1"/>
        <c:majorTickMark val="out"/>
        <c:minorTickMark val="none"/>
        <c:tickLblPos val="none"/>
        <c:spPr>
          <a:noFill/>
          <a:ln>
            <a:noFill/>
          </a:ln>
          <a:effectLst/>
        </c:spPr>
        <c:txPr>
          <a:bodyPr rot="-60000000" spcFirstLastPara="1" vertOverflow="ellipsis" vert="horz" wrap="square" anchor="ctr" anchorCtr="1"/>
          <a:lstStyle/>
          <a:p>
            <a:pPr>
              <a:defRPr lang="en-US" sz="1000" b="0" i="0" u="none" strike="noStrike" kern="1200" baseline="0">
                <a:solidFill>
                  <a:schemeClr val="tx1"/>
                </a:solidFill>
                <a:latin typeface="Veradana"/>
                <a:ea typeface="+mn-ea"/>
                <a:cs typeface="+mn-cs"/>
              </a:defRPr>
            </a:pPr>
            <a:endParaRPr lang="en-US"/>
          </a:p>
        </c:txPr>
        <c:crossAx val="782264704"/>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lang="en-US" sz="1000" b="0" i="0" u="none" strike="noStrike" kern="1200" baseline="0">
          <a:solidFill>
            <a:schemeClr val="tx1"/>
          </a:solidFill>
          <a:latin typeface="Veradana"/>
          <a:ea typeface="+mn-ea"/>
          <a:cs typeface="+mn-cs"/>
        </a:defRPr>
      </a:pPr>
      <a:endParaRPr lang="en-US"/>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vert="horz"/>
          <a:lstStyle/>
          <a:p>
            <a:pPr>
              <a:defRPr/>
            </a:pPr>
            <a:r>
              <a:rPr lang="en-IN" dirty="0"/>
              <a:t>South America</a:t>
            </a:r>
          </a:p>
        </c:rich>
      </c:tx>
      <c:layout>
        <c:manualLayout>
          <c:xMode val="edge"/>
          <c:yMode val="edge"/>
          <c:x val="0.29333683067553634"/>
          <c:y val="1.835478653628287E-2"/>
        </c:manualLayout>
      </c:layout>
      <c:overlay val="1"/>
      <c:spPr>
        <a:noFill/>
        <a:ln>
          <a:noFill/>
        </a:ln>
        <a:effectLst/>
      </c:spPr>
    </c:title>
    <c:autoTitleDeleted val="0"/>
    <c:plotArea>
      <c:layout>
        <c:manualLayout>
          <c:layoutTarget val="inner"/>
          <c:xMode val="edge"/>
          <c:yMode val="edge"/>
          <c:x val="2.1971912055094016E-2"/>
          <c:y val="6.6383991887184843E-2"/>
          <c:w val="0.43521837223661169"/>
          <c:h val="0.93361587710929583"/>
        </c:manualLayout>
      </c:layout>
      <c:barChart>
        <c:barDir val="bar"/>
        <c:grouping val="clustered"/>
        <c:varyColors val="0"/>
        <c:ser>
          <c:idx val="0"/>
          <c:order val="0"/>
          <c:tx>
            <c:strRef>
              <c:f>Sheet1!$B$1</c:f>
              <c:strCache>
                <c:ptCount val="1"/>
                <c:pt idx="0">
                  <c:v>Column3</c:v>
                </c:pt>
              </c:strCache>
            </c:strRef>
          </c:tx>
          <c:spPr>
            <a:solidFill>
              <a:srgbClr val="A9D18E"/>
            </a:solidFill>
            <a:ln>
              <a:noFill/>
            </a:ln>
            <a:effectLst/>
            <a:scene3d>
              <a:camera prst="orthographicFront"/>
              <a:lightRig rig="threePt" dir="t"/>
            </a:scene3d>
          </c:spPr>
          <c:invertIfNegative val="0"/>
          <c:dPt>
            <c:idx val="0"/>
            <c:invertIfNegative val="0"/>
            <c:bubble3D val="0"/>
            <c:spPr>
              <a:solidFill>
                <a:srgbClr val="7EDCC6"/>
              </a:solidFill>
              <a:ln>
                <a:noFill/>
              </a:ln>
              <a:effectLst/>
              <a:scene3d>
                <a:camera prst="orthographicFront"/>
                <a:lightRig rig="threePt" dir="t"/>
              </a:scene3d>
            </c:spPr>
            <c:extLst>
              <c:ext xmlns:c16="http://schemas.microsoft.com/office/drawing/2014/chart" uri="{C3380CC4-5D6E-409C-BE32-E72D297353CC}">
                <c16:uniqueId val="{00000001-9C97-4453-8CB3-8F1CB043DE93}"/>
              </c:ext>
            </c:extLst>
          </c:dPt>
          <c:dPt>
            <c:idx val="1"/>
            <c:invertIfNegative val="0"/>
            <c:bubble3D val="0"/>
            <c:spPr>
              <a:solidFill>
                <a:srgbClr val="7EDCC6"/>
              </a:solidFill>
              <a:ln>
                <a:noFill/>
              </a:ln>
              <a:effectLst/>
              <a:scene3d>
                <a:camera prst="orthographicFront"/>
                <a:lightRig rig="threePt" dir="t"/>
              </a:scene3d>
            </c:spPr>
            <c:extLst>
              <c:ext xmlns:c16="http://schemas.microsoft.com/office/drawing/2014/chart" uri="{C3380CC4-5D6E-409C-BE32-E72D297353CC}">
                <c16:uniqueId val="{00000003-9C97-4453-8CB3-8F1CB043DE93}"/>
              </c:ext>
            </c:extLst>
          </c:dPt>
          <c:dLbls>
            <c:dLbl>
              <c:idx val="0"/>
              <c:layout>
                <c:manualLayout>
                  <c:x val="2.241670429260471E-2"/>
                  <c:y val="9.531457562498593E-3"/>
                </c:manualLayout>
              </c:layout>
              <c:tx>
                <c:rich>
                  <a:bodyPr/>
                  <a:lstStyle/>
                  <a:p>
                    <a:r>
                      <a:rPr lang="en-US" dirty="0"/>
                      <a:t>2.69%</a:t>
                    </a:r>
                  </a:p>
                </c:rich>
              </c:tx>
              <c:dLblPos val="outEnd"/>
              <c:showLegendKey val="0"/>
              <c:showVal val="1"/>
              <c:showCatName val="0"/>
              <c:showSerName val="0"/>
              <c:showPercent val="0"/>
              <c:showBubbleSize val="0"/>
              <c:extLst>
                <c:ext xmlns:c15="http://schemas.microsoft.com/office/drawing/2012/chart" uri="{CE6537A1-D6FC-4f65-9D91-7224C49458BB}">
                  <c15:layout>
                    <c:manualLayout>
                      <c:w val="0.16119834405863787"/>
                      <c:h val="0.14492618749202585"/>
                    </c:manualLayout>
                  </c15:layout>
                  <c15:showDataLabelsRange val="0"/>
                </c:ext>
                <c:ext xmlns:c16="http://schemas.microsoft.com/office/drawing/2014/chart" uri="{C3380CC4-5D6E-409C-BE32-E72D297353CC}">
                  <c16:uniqueId val="{00000001-9C97-4453-8CB3-8F1CB043DE93}"/>
                </c:ext>
              </c:extLst>
            </c:dLbl>
            <c:dLbl>
              <c:idx val="1"/>
              <c:tx>
                <c:rich>
                  <a:bodyPr rot="0" vert="horz"/>
                  <a:lstStyle/>
                  <a:p>
                    <a:pPr>
                      <a:defRPr/>
                    </a:pPr>
                    <a:r>
                      <a:rPr lang="en-US" sz="1000" b="0" i="0" u="none" strike="noStrike" kern="1200" baseline="0" dirty="0">
                        <a:solidFill>
                          <a:prstClr val="black"/>
                        </a:solidFill>
                        <a:latin typeface="Veradana"/>
                      </a:rPr>
                      <a:t>1.94%</a:t>
                    </a:r>
                  </a:p>
                </c:rich>
              </c:tx>
              <c:spPr>
                <a:noFill/>
                <a:ln>
                  <a:noFill/>
                </a:ln>
                <a:effectLst/>
              </c:spPr>
              <c:dLblPos val="outEnd"/>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15:showDataLabelsRange val="0"/>
                </c:ext>
                <c:ext xmlns:c16="http://schemas.microsoft.com/office/drawing/2014/chart" uri="{C3380CC4-5D6E-409C-BE32-E72D297353CC}">
                  <c16:uniqueId val="{00000003-9C97-4453-8CB3-8F1CB043DE93}"/>
                </c:ext>
              </c:extLst>
            </c:dLbl>
            <c:spPr>
              <a:noFill/>
              <a:ln>
                <a:noFill/>
              </a:ln>
              <a:effectLst/>
            </c:spPr>
            <c:txPr>
              <a:bodyPr rot="0" vert="horz"/>
              <a:lstStyle/>
              <a:p>
                <a:pPr>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Sheet1!$A$2:$A$3</c:f>
              <c:strCache>
                <c:ptCount val="2"/>
                <c:pt idx="0">
                  <c:v>2021E</c:v>
                </c:pt>
                <c:pt idx="1">
                  <c:v>2030F</c:v>
                </c:pt>
              </c:strCache>
            </c:strRef>
          </c:cat>
          <c:val>
            <c:numRef>
              <c:f>Sheet1!$B$2:$B$3</c:f>
              <c:numCache>
                <c:formatCode>0.00%</c:formatCode>
                <c:ptCount val="2"/>
                <c:pt idx="0">
                  <c:v>2.6899918304328276E-2</c:v>
                </c:pt>
                <c:pt idx="1">
                  <c:v>1.9403957413661108E-2</c:v>
                </c:pt>
              </c:numCache>
            </c:numRef>
          </c:val>
          <c:extLst>
            <c:ext xmlns:c16="http://schemas.microsoft.com/office/drawing/2014/chart" uri="{C3380CC4-5D6E-409C-BE32-E72D297353CC}">
              <c16:uniqueId val="{00000004-9C97-4453-8CB3-8F1CB043DE93}"/>
            </c:ext>
          </c:extLst>
        </c:ser>
        <c:dLbls>
          <c:showLegendKey val="0"/>
          <c:showVal val="0"/>
          <c:showCatName val="0"/>
          <c:showSerName val="0"/>
          <c:showPercent val="0"/>
          <c:showBubbleSize val="0"/>
        </c:dLbls>
        <c:gapWidth val="180"/>
        <c:axId val="782264704"/>
        <c:axId val="782251648"/>
      </c:barChart>
      <c:catAx>
        <c:axId val="782264704"/>
        <c:scaling>
          <c:orientation val="minMax"/>
        </c:scaling>
        <c:delete val="0"/>
        <c:axPos val="l"/>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vert="horz"/>
          <a:lstStyle/>
          <a:p>
            <a:pPr>
              <a:defRPr b="1"/>
            </a:pPr>
            <a:endParaRPr lang="en-US"/>
          </a:p>
        </c:txPr>
        <c:crossAx val="782251648"/>
        <c:crosses val="autoZero"/>
        <c:auto val="1"/>
        <c:lblAlgn val="ctr"/>
        <c:lblOffset val="100"/>
        <c:noMultiLvlLbl val="0"/>
      </c:catAx>
      <c:valAx>
        <c:axId val="782251648"/>
        <c:scaling>
          <c:orientation val="minMax"/>
          <c:min val="1.0000000000000002E-2"/>
        </c:scaling>
        <c:delete val="1"/>
        <c:axPos val="b"/>
        <c:numFmt formatCode="0.00%" sourceLinked="1"/>
        <c:majorTickMark val="out"/>
        <c:minorTickMark val="none"/>
        <c:tickLblPos val="nextTo"/>
        <c:crossAx val="782264704"/>
        <c:crosses val="autoZero"/>
        <c:crossBetween val="between"/>
      </c:valAx>
      <c:spPr>
        <a:noFill/>
        <a:ln>
          <a:noFill/>
        </a:ln>
        <a:effectLst/>
      </c:spPr>
    </c:plotArea>
    <c:plotVisOnly val="1"/>
    <c:dispBlanksAs val="gap"/>
    <c:showDLblsOverMax val="0"/>
  </c:chart>
  <c:spPr>
    <a:noFill/>
    <a:ln>
      <a:noFill/>
    </a:ln>
    <a:effectLst/>
  </c:spPr>
  <c:txPr>
    <a:bodyPr/>
    <a:lstStyle/>
    <a:p>
      <a:pPr>
        <a:defRPr sz="1000">
          <a:latin typeface="Veradana"/>
        </a:defRPr>
      </a:pPr>
      <a:endParaRPr lang="en-US"/>
    </a:p>
  </c:txPr>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0.15609999999999999</c:v>
                </c:pt>
                <c:pt idx="1">
                  <c:v>0.14130000000000001</c:v>
                </c:pt>
                <c:pt idx="2">
                  <c:v>0.14399999999999999</c:v>
                </c:pt>
                <c:pt idx="3">
                  <c:v>0.14860000000000001</c:v>
                </c:pt>
                <c:pt idx="4">
                  <c:v>0.14929999999999999</c:v>
                </c:pt>
                <c:pt idx="5">
                  <c:v>0.1419</c:v>
                </c:pt>
                <c:pt idx="6">
                  <c:v>0.14069999999999999</c:v>
                </c:pt>
                <c:pt idx="7">
                  <c:v>0.13139999999999999</c:v>
                </c:pt>
                <c:pt idx="8">
                  <c:v>0.12709999999999999</c:v>
                </c:pt>
                <c:pt idx="9">
                  <c:v>0.12670000000000001</c:v>
                </c:pt>
                <c:pt idx="10">
                  <c:v>0.127</c:v>
                </c:pt>
                <c:pt idx="11">
                  <c:v>0.1241</c:v>
                </c:pt>
                <c:pt idx="12">
                  <c:v>0.1206</c:v>
                </c:pt>
                <c:pt idx="13">
                  <c:v>0.1166</c:v>
                </c:pt>
                <c:pt idx="14">
                  <c:v>0.1128</c:v>
                </c:pt>
                <c:pt idx="15">
                  <c:v>0.1087</c:v>
                </c:pt>
              </c:numCache>
            </c:numRef>
          </c:val>
          <c:extLst>
            <c:ext xmlns:c16="http://schemas.microsoft.com/office/drawing/2014/chart" uri="{C3380CC4-5D6E-409C-BE32-E72D297353CC}">
              <c16:uniqueId val="{00000000-F5E9-4F69-81CD-84E0BC941760}"/>
            </c:ext>
          </c:extLst>
        </c:ser>
        <c:ser>
          <c:idx val="2"/>
          <c:order val="1"/>
          <c:tx>
            <c:strRef>
              <c:f>Sheet1!$D$1</c:f>
              <c:strCache>
                <c:ptCount val="1"/>
                <c:pt idx="0">
                  <c:v>India</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4.02E-2</c:v>
                </c:pt>
                <c:pt idx="1">
                  <c:v>4.24E-2</c:v>
                </c:pt>
                <c:pt idx="2">
                  <c:v>4.1799999999999997E-2</c:v>
                </c:pt>
                <c:pt idx="3">
                  <c:v>4.4400000000000002E-2</c:v>
                </c:pt>
                <c:pt idx="4">
                  <c:v>4.5400000000000003E-2</c:v>
                </c:pt>
                <c:pt idx="5">
                  <c:v>4.3400000000000001E-2</c:v>
                </c:pt>
                <c:pt idx="6">
                  <c:v>4.48E-2</c:v>
                </c:pt>
                <c:pt idx="7">
                  <c:v>4.5100000000000001E-2</c:v>
                </c:pt>
                <c:pt idx="8">
                  <c:v>4.5699999999999998E-2</c:v>
                </c:pt>
                <c:pt idx="9">
                  <c:v>4.6100000000000002E-2</c:v>
                </c:pt>
                <c:pt idx="10">
                  <c:v>4.6699999999999998E-2</c:v>
                </c:pt>
                <c:pt idx="11">
                  <c:v>4.7500000000000001E-2</c:v>
                </c:pt>
                <c:pt idx="12">
                  <c:v>4.8399999999999999E-2</c:v>
                </c:pt>
                <c:pt idx="13">
                  <c:v>4.9399999999999999E-2</c:v>
                </c:pt>
                <c:pt idx="14">
                  <c:v>5.0299999999999997E-2</c:v>
                </c:pt>
                <c:pt idx="15">
                  <c:v>5.1299999999999998E-2</c:v>
                </c:pt>
              </c:numCache>
            </c:numRef>
          </c:val>
          <c:extLst>
            <c:ext xmlns:c16="http://schemas.microsoft.com/office/drawing/2014/chart" uri="{C3380CC4-5D6E-409C-BE32-E72D297353CC}">
              <c16:uniqueId val="{00000001-F5E9-4F69-81CD-84E0BC941760}"/>
            </c:ext>
          </c:extLst>
        </c:ser>
        <c:ser>
          <c:idx val="1"/>
          <c:order val="2"/>
          <c:tx>
            <c:strRef>
              <c:f>Sheet1!$C$1</c:f>
              <c:strCache>
                <c:ptCount val="1"/>
                <c:pt idx="0">
                  <c:v>South Korea</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4.82E-2</c:v>
                </c:pt>
                <c:pt idx="1">
                  <c:v>4.9500000000000002E-2</c:v>
                </c:pt>
                <c:pt idx="2">
                  <c:v>5.0900000000000001E-2</c:v>
                </c:pt>
                <c:pt idx="3">
                  <c:v>4.6899999999999997E-2</c:v>
                </c:pt>
                <c:pt idx="4">
                  <c:v>4.8000000000000001E-2</c:v>
                </c:pt>
                <c:pt idx="5">
                  <c:v>4.4400000000000002E-2</c:v>
                </c:pt>
                <c:pt idx="6">
                  <c:v>4.3299999999999998E-2</c:v>
                </c:pt>
                <c:pt idx="7">
                  <c:v>4.2299999999999997E-2</c:v>
                </c:pt>
                <c:pt idx="8">
                  <c:v>4.1599999999999998E-2</c:v>
                </c:pt>
                <c:pt idx="9">
                  <c:v>4.1000000000000002E-2</c:v>
                </c:pt>
                <c:pt idx="10">
                  <c:v>4.0599999999999997E-2</c:v>
                </c:pt>
                <c:pt idx="11">
                  <c:v>4.0599999999999997E-2</c:v>
                </c:pt>
                <c:pt idx="12">
                  <c:v>4.07E-2</c:v>
                </c:pt>
                <c:pt idx="13">
                  <c:v>4.0800000000000003E-2</c:v>
                </c:pt>
                <c:pt idx="14">
                  <c:v>4.1000000000000002E-2</c:v>
                </c:pt>
                <c:pt idx="15">
                  <c:v>4.1200000000000001E-2</c:v>
                </c:pt>
              </c:numCache>
            </c:numRef>
          </c:val>
          <c:extLst>
            <c:ext xmlns:c16="http://schemas.microsoft.com/office/drawing/2014/chart" uri="{C3380CC4-5D6E-409C-BE32-E72D297353CC}">
              <c16:uniqueId val="{00000002-F5E9-4F69-81CD-84E0BC941760}"/>
            </c:ext>
          </c:extLst>
        </c:ser>
        <c:ser>
          <c:idx val="0"/>
          <c:order val="3"/>
          <c:tx>
            <c:strRef>
              <c:f>Sheet1!$B$1</c:f>
              <c:strCache>
                <c:ptCount val="1"/>
                <c:pt idx="0">
                  <c:v>China</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0.75560000000000005</c:v>
                </c:pt>
                <c:pt idx="1">
                  <c:v>0.76680000000000004</c:v>
                </c:pt>
                <c:pt idx="2">
                  <c:v>0.76329999999999998</c:v>
                </c:pt>
                <c:pt idx="3">
                  <c:v>0.7601</c:v>
                </c:pt>
                <c:pt idx="4">
                  <c:v>0.75729999999999997</c:v>
                </c:pt>
                <c:pt idx="5">
                  <c:v>0.77029999999999998</c:v>
                </c:pt>
                <c:pt idx="6">
                  <c:v>0.77129999999999999</c:v>
                </c:pt>
                <c:pt idx="7">
                  <c:v>0.78120000000000001</c:v>
                </c:pt>
                <c:pt idx="8">
                  <c:v>0.78549999999999998</c:v>
                </c:pt>
                <c:pt idx="9">
                  <c:v>0.78620000000000001</c:v>
                </c:pt>
                <c:pt idx="10">
                  <c:v>0.78569999999999995</c:v>
                </c:pt>
                <c:pt idx="11">
                  <c:v>0.78769999999999996</c:v>
                </c:pt>
                <c:pt idx="12">
                  <c:v>0.7903</c:v>
                </c:pt>
                <c:pt idx="13">
                  <c:v>0.79330000000000001</c:v>
                </c:pt>
                <c:pt idx="14">
                  <c:v>0.79600000000000004</c:v>
                </c:pt>
                <c:pt idx="15">
                  <c:v>0.79879999999999995</c:v>
                </c:pt>
              </c:numCache>
            </c:numRef>
          </c:val>
          <c:extLst>
            <c:ext xmlns:c16="http://schemas.microsoft.com/office/drawing/2014/chart" uri="{C3380CC4-5D6E-409C-BE32-E72D297353CC}">
              <c16:uniqueId val="{00000003-F5E9-4F69-81CD-84E0BC941760}"/>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0.55559999999999998</c:v>
                </c:pt>
                <c:pt idx="1">
                  <c:v>0.57099999999999995</c:v>
                </c:pt>
                <c:pt idx="2">
                  <c:v>0.53569999999999995</c:v>
                </c:pt>
                <c:pt idx="3">
                  <c:v>0.53290000000000004</c:v>
                </c:pt>
                <c:pt idx="4">
                  <c:v>0.4975</c:v>
                </c:pt>
                <c:pt idx="5">
                  <c:v>0.51429999999999998</c:v>
                </c:pt>
                <c:pt idx="6">
                  <c:v>0.54490000000000005</c:v>
                </c:pt>
                <c:pt idx="7">
                  <c:v>0.54169999999999996</c:v>
                </c:pt>
                <c:pt idx="8">
                  <c:v>0.53879999999999995</c:v>
                </c:pt>
                <c:pt idx="9">
                  <c:v>0.53210000000000002</c:v>
                </c:pt>
                <c:pt idx="10">
                  <c:v>0.52910000000000001</c:v>
                </c:pt>
                <c:pt idx="11">
                  <c:v>0.5242</c:v>
                </c:pt>
                <c:pt idx="12">
                  <c:v>0.51959999999999995</c:v>
                </c:pt>
                <c:pt idx="13">
                  <c:v>0.51470000000000005</c:v>
                </c:pt>
                <c:pt idx="14">
                  <c:v>0.51049999999999995</c:v>
                </c:pt>
                <c:pt idx="15">
                  <c:v>0.50670000000000004</c:v>
                </c:pt>
              </c:numCache>
            </c:numRef>
          </c:val>
          <c:extLst>
            <c:ext xmlns:c16="http://schemas.microsoft.com/office/drawing/2014/chart" uri="{C3380CC4-5D6E-409C-BE32-E72D297353CC}">
              <c16:uniqueId val="{00000000-2151-4F6D-82F4-67D673042A17}"/>
            </c:ext>
          </c:extLst>
        </c:ser>
        <c:ser>
          <c:idx val="1"/>
          <c:order val="1"/>
          <c:tx>
            <c:strRef>
              <c:f>Sheet1!$D$1</c:f>
              <c:strCache>
                <c:ptCount val="1"/>
                <c:pt idx="0">
                  <c:v>Spain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5.0799999999999998E-2</c:v>
                </c:pt>
                <c:pt idx="1">
                  <c:v>5.2200000000000003E-2</c:v>
                </c:pt>
                <c:pt idx="2">
                  <c:v>5.7500000000000002E-2</c:v>
                </c:pt>
                <c:pt idx="3">
                  <c:v>7.9100000000000004E-2</c:v>
                </c:pt>
                <c:pt idx="4">
                  <c:v>8.3099999999999993E-2</c:v>
                </c:pt>
                <c:pt idx="5">
                  <c:v>8.6999999999999994E-2</c:v>
                </c:pt>
                <c:pt idx="6">
                  <c:v>8.5500000000000007E-2</c:v>
                </c:pt>
                <c:pt idx="7">
                  <c:v>8.5800000000000001E-2</c:v>
                </c:pt>
                <c:pt idx="8">
                  <c:v>8.5900000000000004E-2</c:v>
                </c:pt>
                <c:pt idx="9">
                  <c:v>8.6199999999999999E-2</c:v>
                </c:pt>
                <c:pt idx="10">
                  <c:v>8.6900000000000005E-2</c:v>
                </c:pt>
                <c:pt idx="11">
                  <c:v>8.7499999999999994E-2</c:v>
                </c:pt>
                <c:pt idx="12">
                  <c:v>8.7999999999999995E-2</c:v>
                </c:pt>
                <c:pt idx="13">
                  <c:v>8.8700000000000001E-2</c:v>
                </c:pt>
                <c:pt idx="14">
                  <c:v>8.9399999999999993E-2</c:v>
                </c:pt>
                <c:pt idx="15">
                  <c:v>9.01E-2</c:v>
                </c:pt>
              </c:numCache>
            </c:numRef>
          </c:val>
          <c:extLst>
            <c:ext xmlns:c16="http://schemas.microsoft.com/office/drawing/2014/chart" uri="{C3380CC4-5D6E-409C-BE32-E72D297353CC}">
              <c16:uniqueId val="{00000002-2151-4F6D-82F4-67D673042A17}"/>
            </c:ext>
          </c:extLst>
        </c:ser>
        <c:ser>
          <c:idx val="2"/>
          <c:order val="2"/>
          <c:tx>
            <c:strRef>
              <c:f>Sheet1!$C$1</c:f>
              <c:strCache>
                <c:ptCount val="1"/>
                <c:pt idx="0">
                  <c:v>Italy</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0.13519999999999999</c:v>
                </c:pt>
                <c:pt idx="1">
                  <c:v>0.1303</c:v>
                </c:pt>
                <c:pt idx="2">
                  <c:v>0.12920000000000001</c:v>
                </c:pt>
                <c:pt idx="3">
                  <c:v>0.11840000000000001</c:v>
                </c:pt>
                <c:pt idx="4">
                  <c:v>0.12089999999999999</c:v>
                </c:pt>
                <c:pt idx="5">
                  <c:v>0.1183</c:v>
                </c:pt>
                <c:pt idx="6">
                  <c:v>0.1111</c:v>
                </c:pt>
                <c:pt idx="7">
                  <c:v>0.1111</c:v>
                </c:pt>
                <c:pt idx="8">
                  <c:v>0.11119999999999999</c:v>
                </c:pt>
                <c:pt idx="9">
                  <c:v>0.1116</c:v>
                </c:pt>
                <c:pt idx="10">
                  <c:v>0.11260000000000001</c:v>
                </c:pt>
                <c:pt idx="11">
                  <c:v>0.1134</c:v>
                </c:pt>
                <c:pt idx="12">
                  <c:v>0.1142</c:v>
                </c:pt>
                <c:pt idx="13">
                  <c:v>0.1152</c:v>
                </c:pt>
                <c:pt idx="14">
                  <c:v>0.1162</c:v>
                </c:pt>
                <c:pt idx="15">
                  <c:v>0.1169</c:v>
                </c:pt>
              </c:numCache>
            </c:numRef>
          </c:val>
          <c:extLst>
            <c:ext xmlns:c16="http://schemas.microsoft.com/office/drawing/2014/chart" uri="{C3380CC4-5D6E-409C-BE32-E72D297353CC}">
              <c16:uniqueId val="{00000001-2151-4F6D-82F4-67D673042A17}"/>
            </c:ext>
          </c:extLst>
        </c:ser>
        <c:ser>
          <c:idx val="0"/>
          <c:order val="3"/>
          <c:tx>
            <c:strRef>
              <c:f>Sheet1!$B$1</c:f>
              <c:strCache>
                <c:ptCount val="1"/>
                <c:pt idx="0">
                  <c:v>Germany</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0.25840000000000002</c:v>
                </c:pt>
                <c:pt idx="1">
                  <c:v>0.24660000000000001</c:v>
                </c:pt>
                <c:pt idx="2">
                  <c:v>0.27760000000000001</c:v>
                </c:pt>
                <c:pt idx="3">
                  <c:v>0.26960000000000001</c:v>
                </c:pt>
                <c:pt idx="4">
                  <c:v>0.29859999999999998</c:v>
                </c:pt>
                <c:pt idx="5">
                  <c:v>0.28039999999999998</c:v>
                </c:pt>
                <c:pt idx="6">
                  <c:v>0.25850000000000001</c:v>
                </c:pt>
                <c:pt idx="7">
                  <c:v>0.26140000000000002</c:v>
                </c:pt>
                <c:pt idx="8">
                  <c:v>0.26400000000000001</c:v>
                </c:pt>
                <c:pt idx="9">
                  <c:v>0.27010000000000001</c:v>
                </c:pt>
                <c:pt idx="10">
                  <c:v>0.27139999999999997</c:v>
                </c:pt>
                <c:pt idx="11">
                  <c:v>0.27489999999999998</c:v>
                </c:pt>
                <c:pt idx="12">
                  <c:v>0.2782</c:v>
                </c:pt>
                <c:pt idx="13">
                  <c:v>0.28139999999999998</c:v>
                </c:pt>
                <c:pt idx="14">
                  <c:v>0.28399999999999997</c:v>
                </c:pt>
                <c:pt idx="15">
                  <c:v>0.2863</c:v>
                </c:pt>
              </c:numCache>
            </c:numRef>
          </c:val>
          <c:extLst>
            <c:ext xmlns:c16="http://schemas.microsoft.com/office/drawing/2014/chart" uri="{C3380CC4-5D6E-409C-BE32-E72D297353CC}">
              <c16:uniqueId val="{00000003-2151-4F6D-82F4-67D673042A17}"/>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541700693864876"/>
          <c:y val="0.10634772849236736"/>
          <c:w val="0.89458299306135125"/>
          <c:h val="0.5891906029293188"/>
        </c:manualLayout>
      </c:layout>
      <c:barChart>
        <c:barDir val="col"/>
        <c:grouping val="stacked"/>
        <c:varyColors val="0"/>
        <c:ser>
          <c:idx val="4"/>
          <c:order val="0"/>
          <c:tx>
            <c:strRef>
              <c:f>Sheet1!$B$1</c:f>
              <c:strCache>
                <c:ptCount val="1"/>
                <c:pt idx="0">
                  <c:v>IMF</c:v>
                </c:pt>
              </c:strCache>
            </c:strRef>
          </c:tx>
          <c:spPr>
            <a:solidFill>
              <a:schemeClr val="accent3">
                <a:lumMod val="60000"/>
              </a:schemeClr>
            </a:solidFill>
            <a:ln>
              <a:noFill/>
            </a:ln>
            <a:effectLst/>
          </c:spPr>
          <c:invertIfNegative val="0"/>
          <c:cat>
            <c:strRef>
              <c:f>Sheet1!$A$2:$A$3</c:f>
              <c:strCache>
                <c:ptCount val="2"/>
                <c:pt idx="0">
                  <c:v>FY 2021</c:v>
                </c:pt>
                <c:pt idx="1">
                  <c:v>FY 2022</c:v>
                </c:pt>
              </c:strCache>
            </c:strRef>
          </c:cat>
          <c:val>
            <c:numRef>
              <c:f>Sheet1!$B$2:$B$3</c:f>
              <c:numCache>
                <c:formatCode>0.00%</c:formatCode>
                <c:ptCount val="2"/>
                <c:pt idx="0">
                  <c:v>-0.10299999999999999</c:v>
                </c:pt>
                <c:pt idx="1">
                  <c:v>8.7999999999999995E-2</c:v>
                </c:pt>
              </c:numCache>
            </c:numRef>
          </c:val>
          <c:extLst>
            <c:ext xmlns:c16="http://schemas.microsoft.com/office/drawing/2014/chart" uri="{C3380CC4-5D6E-409C-BE32-E72D297353CC}">
              <c16:uniqueId val="{00000000-1B43-4B72-8335-63DDC1A8A80A}"/>
            </c:ext>
          </c:extLst>
        </c:ser>
        <c:ser>
          <c:idx val="5"/>
          <c:order val="1"/>
          <c:tx>
            <c:strRef>
              <c:f>Sheet1!$C$1</c:f>
              <c:strCache>
                <c:ptCount val="1"/>
                <c:pt idx="0">
                  <c:v>World Bank</c:v>
                </c:pt>
              </c:strCache>
            </c:strRef>
          </c:tx>
          <c:spPr>
            <a:solidFill>
              <a:schemeClr val="accent5">
                <a:lumMod val="60000"/>
              </a:schemeClr>
            </a:solidFill>
            <a:ln>
              <a:noFill/>
            </a:ln>
            <a:effectLst/>
          </c:spPr>
          <c:invertIfNegative val="0"/>
          <c:cat>
            <c:strRef>
              <c:f>Sheet1!$A$2:$A$3</c:f>
              <c:strCache>
                <c:ptCount val="2"/>
                <c:pt idx="0">
                  <c:v>FY 2021</c:v>
                </c:pt>
                <c:pt idx="1">
                  <c:v>FY 2022</c:v>
                </c:pt>
              </c:strCache>
            </c:strRef>
          </c:cat>
          <c:val>
            <c:numRef>
              <c:f>Sheet1!$C$2:$C$3</c:f>
              <c:numCache>
                <c:formatCode>0.00%</c:formatCode>
                <c:ptCount val="2"/>
                <c:pt idx="0">
                  <c:v>-9.6000000000000002E-2</c:v>
                </c:pt>
                <c:pt idx="1">
                  <c:v>9.6000000000000002E-2</c:v>
                </c:pt>
              </c:numCache>
            </c:numRef>
          </c:val>
          <c:extLst>
            <c:ext xmlns:c16="http://schemas.microsoft.com/office/drawing/2014/chart" uri="{C3380CC4-5D6E-409C-BE32-E72D297353CC}">
              <c16:uniqueId val="{00000001-1B43-4B72-8335-63DDC1A8A80A}"/>
            </c:ext>
          </c:extLst>
        </c:ser>
        <c:ser>
          <c:idx val="7"/>
          <c:order val="2"/>
          <c:tx>
            <c:strRef>
              <c:f>Sheet1!$D$1</c:f>
              <c:strCache>
                <c:ptCount val="1"/>
                <c:pt idx="0">
                  <c:v>RBI</c:v>
                </c:pt>
              </c:strCache>
            </c:strRef>
          </c:tx>
          <c:spPr>
            <a:solidFill>
              <a:schemeClr val="accent3">
                <a:lumMod val="80000"/>
                <a:lumOff val="20000"/>
              </a:schemeClr>
            </a:solidFill>
            <a:ln>
              <a:noFill/>
            </a:ln>
            <a:effectLst/>
          </c:spPr>
          <c:invertIfNegative val="0"/>
          <c:cat>
            <c:strRef>
              <c:f>Sheet1!$A$2:$A$3</c:f>
              <c:strCache>
                <c:ptCount val="2"/>
                <c:pt idx="0">
                  <c:v>FY 2021</c:v>
                </c:pt>
                <c:pt idx="1">
                  <c:v>FY 2022</c:v>
                </c:pt>
              </c:strCache>
            </c:strRef>
          </c:cat>
          <c:val>
            <c:numRef>
              <c:f>Sheet1!$D$2:$D$3</c:f>
              <c:numCache>
                <c:formatCode>0.00%</c:formatCode>
                <c:ptCount val="2"/>
                <c:pt idx="0">
                  <c:v>-7.4999999999999997E-2</c:v>
                </c:pt>
                <c:pt idx="1">
                  <c:v>9.5000000000000001E-2</c:v>
                </c:pt>
              </c:numCache>
            </c:numRef>
          </c:val>
          <c:extLst>
            <c:ext xmlns:c16="http://schemas.microsoft.com/office/drawing/2014/chart" uri="{C3380CC4-5D6E-409C-BE32-E72D297353CC}">
              <c16:uniqueId val="{00000002-1B43-4B72-8335-63DDC1A8A80A}"/>
            </c:ext>
          </c:extLst>
        </c:ser>
        <c:ser>
          <c:idx val="0"/>
          <c:order val="3"/>
          <c:tx>
            <c:strRef>
              <c:f>Sheet1!$E$1</c:f>
              <c:strCache>
                <c:ptCount val="1"/>
                <c:pt idx="0">
                  <c:v>Goldman Sachs</c:v>
                </c:pt>
              </c:strCache>
            </c:strRef>
          </c:tx>
          <c:spPr>
            <a:solidFill>
              <a:schemeClr val="accent1"/>
            </a:solidFill>
            <a:ln>
              <a:noFill/>
            </a:ln>
            <a:effectLst/>
          </c:spPr>
          <c:invertIfNegative val="0"/>
          <c:cat>
            <c:strRef>
              <c:f>Sheet1!$A$2:$A$3</c:f>
              <c:strCache>
                <c:ptCount val="2"/>
                <c:pt idx="0">
                  <c:v>FY 2021</c:v>
                </c:pt>
                <c:pt idx="1">
                  <c:v>FY 2022</c:v>
                </c:pt>
              </c:strCache>
            </c:strRef>
          </c:cat>
          <c:val>
            <c:numRef>
              <c:f>Sheet1!$E$2:$E$3</c:f>
              <c:numCache>
                <c:formatCode>0.00%</c:formatCode>
                <c:ptCount val="2"/>
                <c:pt idx="0">
                  <c:v>-0.10299999999999999</c:v>
                </c:pt>
                <c:pt idx="1">
                  <c:v>0.13</c:v>
                </c:pt>
              </c:numCache>
            </c:numRef>
          </c:val>
          <c:extLst>
            <c:ext xmlns:c16="http://schemas.microsoft.com/office/drawing/2014/chart" uri="{C3380CC4-5D6E-409C-BE32-E72D297353CC}">
              <c16:uniqueId val="{00000003-1B43-4B72-8335-63DDC1A8A80A}"/>
            </c:ext>
          </c:extLst>
        </c:ser>
        <c:dLbls>
          <c:showLegendKey val="0"/>
          <c:showVal val="0"/>
          <c:showCatName val="0"/>
          <c:showSerName val="0"/>
          <c:showPercent val="0"/>
          <c:showBubbleSize val="0"/>
        </c:dLbls>
        <c:gapWidth val="150"/>
        <c:overlap val="100"/>
        <c:axId val="514429984"/>
        <c:axId val="514432280"/>
      </c:barChart>
      <c:catAx>
        <c:axId val="5144299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514432280"/>
        <c:crosses val="autoZero"/>
        <c:auto val="1"/>
        <c:lblAlgn val="ctr"/>
        <c:lblOffset val="100"/>
        <c:noMultiLvlLbl val="0"/>
      </c:catAx>
      <c:valAx>
        <c:axId val="514432280"/>
        <c:scaling>
          <c:orientation val="minMax"/>
        </c:scaling>
        <c:delete val="1"/>
        <c:axPos val="l"/>
        <c:numFmt formatCode="0.00%" sourceLinked="1"/>
        <c:majorTickMark val="none"/>
        <c:minorTickMark val="none"/>
        <c:tickLblPos val="nextTo"/>
        <c:crossAx val="514429984"/>
        <c:crosses val="autoZero"/>
        <c:crossBetween val="between"/>
      </c:valAx>
      <c:dTable>
        <c:showHorzBorder val="1"/>
        <c:showVertBorder val="1"/>
        <c:showOutline val="1"/>
        <c:showKeys val="0"/>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7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legend>
      <c:legendPos val="b"/>
      <c:layout>
        <c:manualLayout>
          <c:xMode val="edge"/>
          <c:yMode val="edge"/>
          <c:x val="0.24651092542799771"/>
          <c:y val="0.9247604771451553"/>
          <c:w val="0.4983331064293251"/>
          <c:h val="5.6455833309299083E-2"/>
        </c:manualLayout>
      </c:layout>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1"/>
          <c:order val="0"/>
          <c:tx>
            <c:strRef>
              <c:f>Sheet1!$D$1</c:f>
              <c:strCache>
                <c:ptCount val="1"/>
                <c:pt idx="0">
                  <c:v>Others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7.1999999999999995E-2</c:v>
                </c:pt>
                <c:pt idx="1">
                  <c:v>7.8E-2</c:v>
                </c:pt>
                <c:pt idx="2">
                  <c:v>7.3899999999999993E-2</c:v>
                </c:pt>
                <c:pt idx="3">
                  <c:v>8.6300000000000002E-2</c:v>
                </c:pt>
                <c:pt idx="4">
                  <c:v>8.5800000000000001E-2</c:v>
                </c:pt>
                <c:pt idx="5">
                  <c:v>9.7799999999999998E-2</c:v>
                </c:pt>
                <c:pt idx="6">
                  <c:v>0.1474</c:v>
                </c:pt>
                <c:pt idx="7">
                  <c:v>0.1487</c:v>
                </c:pt>
                <c:pt idx="8">
                  <c:v>0.14990000000000001</c:v>
                </c:pt>
                <c:pt idx="9">
                  <c:v>0.1472</c:v>
                </c:pt>
                <c:pt idx="10">
                  <c:v>0.1414</c:v>
                </c:pt>
                <c:pt idx="11">
                  <c:v>0.13350000000000001</c:v>
                </c:pt>
                <c:pt idx="12">
                  <c:v>0.1212</c:v>
                </c:pt>
                <c:pt idx="13">
                  <c:v>0.1056</c:v>
                </c:pt>
                <c:pt idx="14">
                  <c:v>9.3700000000000006E-2</c:v>
                </c:pt>
                <c:pt idx="15">
                  <c:v>8.9399999999999993E-2</c:v>
                </c:pt>
              </c:numCache>
            </c:numRef>
          </c:val>
          <c:extLst>
            <c:ext xmlns:c16="http://schemas.microsoft.com/office/drawing/2014/chart" uri="{C3380CC4-5D6E-409C-BE32-E72D297353CC}">
              <c16:uniqueId val="{00000000-9A2D-4BE3-9E47-1705BA2A8C28}"/>
            </c:ext>
          </c:extLst>
        </c:ser>
        <c:ser>
          <c:idx val="2"/>
          <c:order val="1"/>
          <c:tx>
            <c:strRef>
              <c:f>Sheet1!$C$1</c:f>
              <c:strCache>
                <c:ptCount val="1"/>
                <c:pt idx="0">
                  <c:v>Canada</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0.1232</c:v>
                </c:pt>
                <c:pt idx="1">
                  <c:v>0.1255</c:v>
                </c:pt>
                <c:pt idx="2">
                  <c:v>0.1234</c:v>
                </c:pt>
                <c:pt idx="3">
                  <c:v>0.10979999999999999</c:v>
                </c:pt>
                <c:pt idx="4">
                  <c:v>0.111</c:v>
                </c:pt>
                <c:pt idx="5">
                  <c:v>0.1101</c:v>
                </c:pt>
                <c:pt idx="6">
                  <c:v>8.5000000000000006E-2</c:v>
                </c:pt>
                <c:pt idx="7">
                  <c:v>8.5400000000000004E-2</c:v>
                </c:pt>
                <c:pt idx="8">
                  <c:v>8.5900000000000004E-2</c:v>
                </c:pt>
                <c:pt idx="9">
                  <c:v>8.6099999999999996E-2</c:v>
                </c:pt>
                <c:pt idx="10">
                  <c:v>8.6400000000000005E-2</c:v>
                </c:pt>
                <c:pt idx="11">
                  <c:v>8.6400000000000005E-2</c:v>
                </c:pt>
                <c:pt idx="12">
                  <c:v>8.6699999999999999E-2</c:v>
                </c:pt>
                <c:pt idx="13">
                  <c:v>8.7099999999999997E-2</c:v>
                </c:pt>
                <c:pt idx="14">
                  <c:v>8.7599999999999997E-2</c:v>
                </c:pt>
                <c:pt idx="15">
                  <c:v>8.7800000000000003E-2</c:v>
                </c:pt>
              </c:numCache>
            </c:numRef>
          </c:val>
          <c:extLst>
            <c:ext xmlns:c16="http://schemas.microsoft.com/office/drawing/2014/chart" uri="{C3380CC4-5D6E-409C-BE32-E72D297353CC}">
              <c16:uniqueId val="{00000001-9A2D-4BE3-9E47-1705BA2A8C28}"/>
            </c:ext>
          </c:extLst>
        </c:ser>
        <c:ser>
          <c:idx val="3"/>
          <c:order val="2"/>
          <c:tx>
            <c:strRef>
              <c:f>Sheet1!$B$1</c:f>
              <c:strCache>
                <c:ptCount val="1"/>
                <c:pt idx="0">
                  <c:v>USA</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0.80489999999999995</c:v>
                </c:pt>
                <c:pt idx="1">
                  <c:v>0.79649999999999999</c:v>
                </c:pt>
                <c:pt idx="2">
                  <c:v>0.80269999999999997</c:v>
                </c:pt>
                <c:pt idx="3">
                  <c:v>0.80389999999999995</c:v>
                </c:pt>
                <c:pt idx="4">
                  <c:v>0.80320000000000003</c:v>
                </c:pt>
                <c:pt idx="5">
                  <c:v>0.79210000000000003</c:v>
                </c:pt>
                <c:pt idx="6">
                  <c:v>0.76759999999999995</c:v>
                </c:pt>
                <c:pt idx="7">
                  <c:v>0.76590000000000003</c:v>
                </c:pt>
                <c:pt idx="8">
                  <c:v>0.76419999999999999</c:v>
                </c:pt>
                <c:pt idx="9">
                  <c:v>0.76659999999999995</c:v>
                </c:pt>
                <c:pt idx="10">
                  <c:v>0.7722</c:v>
                </c:pt>
                <c:pt idx="11">
                  <c:v>0.78010000000000002</c:v>
                </c:pt>
                <c:pt idx="12">
                  <c:v>0.79210000000000003</c:v>
                </c:pt>
                <c:pt idx="13">
                  <c:v>0.80730000000000002</c:v>
                </c:pt>
                <c:pt idx="14">
                  <c:v>0.81879999999999997</c:v>
                </c:pt>
                <c:pt idx="15">
                  <c:v>0.82279999999999998</c:v>
                </c:pt>
              </c:numCache>
            </c:numRef>
          </c:val>
          <c:extLst>
            <c:ext xmlns:c16="http://schemas.microsoft.com/office/drawing/2014/chart" uri="{C3380CC4-5D6E-409C-BE32-E72D297353CC}">
              <c16:uniqueId val="{00000002-9A2D-4BE3-9E47-1705BA2A8C28}"/>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2"/>
          <c:order val="0"/>
          <c:tx>
            <c:strRef>
              <c:f>Sheet1!$C$1</c:f>
              <c:strCache>
                <c:ptCount val="1"/>
                <c:pt idx="0">
                  <c:v>Others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0.26269999999999999</c:v>
                </c:pt>
                <c:pt idx="1">
                  <c:v>0.35449999999999998</c:v>
                </c:pt>
                <c:pt idx="2">
                  <c:v>0.31359999999999999</c:v>
                </c:pt>
                <c:pt idx="3">
                  <c:v>0.32819999999999999</c:v>
                </c:pt>
                <c:pt idx="4">
                  <c:v>0.3155</c:v>
                </c:pt>
                <c:pt idx="5">
                  <c:v>0.26629999999999998</c:v>
                </c:pt>
                <c:pt idx="6">
                  <c:v>0.2697</c:v>
                </c:pt>
                <c:pt idx="7">
                  <c:v>0.26429999999999998</c:v>
                </c:pt>
                <c:pt idx="8">
                  <c:v>0.25480000000000003</c:v>
                </c:pt>
                <c:pt idx="9">
                  <c:v>0.24260000000000001</c:v>
                </c:pt>
                <c:pt idx="10">
                  <c:v>0.24940000000000001</c:v>
                </c:pt>
                <c:pt idx="11">
                  <c:v>0.25019999999999998</c:v>
                </c:pt>
                <c:pt idx="12">
                  <c:v>0.25069999999999998</c:v>
                </c:pt>
                <c:pt idx="13">
                  <c:v>0.25180000000000002</c:v>
                </c:pt>
                <c:pt idx="14">
                  <c:v>0.26690000000000003</c:v>
                </c:pt>
                <c:pt idx="15">
                  <c:v>0.26600000000000001</c:v>
                </c:pt>
              </c:numCache>
            </c:numRef>
          </c:val>
          <c:extLst>
            <c:ext xmlns:c16="http://schemas.microsoft.com/office/drawing/2014/chart" uri="{C3380CC4-5D6E-409C-BE32-E72D297353CC}">
              <c16:uniqueId val="{00000000-48BE-4CF1-A8F3-B9DA849C43AB}"/>
            </c:ext>
          </c:extLst>
        </c:ser>
        <c:ser>
          <c:idx val="1"/>
          <c:order val="1"/>
          <c:tx>
            <c:strRef>
              <c:f>Sheet1!$B$1</c:f>
              <c:strCache>
                <c:ptCount val="1"/>
                <c:pt idx="0">
                  <c:v>Brazil</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0.73729999999999996</c:v>
                </c:pt>
                <c:pt idx="1">
                  <c:v>0.64549999999999996</c:v>
                </c:pt>
                <c:pt idx="2">
                  <c:v>0.68640000000000001</c:v>
                </c:pt>
                <c:pt idx="3">
                  <c:v>0.67179999999999995</c:v>
                </c:pt>
                <c:pt idx="4">
                  <c:v>0.6845</c:v>
                </c:pt>
                <c:pt idx="5">
                  <c:v>0.73370000000000002</c:v>
                </c:pt>
                <c:pt idx="6">
                  <c:v>0.73029999999999995</c:v>
                </c:pt>
                <c:pt idx="7">
                  <c:v>0.73570000000000002</c:v>
                </c:pt>
                <c:pt idx="8">
                  <c:v>0.74519999999999997</c:v>
                </c:pt>
                <c:pt idx="9">
                  <c:v>0.75739999999999996</c:v>
                </c:pt>
                <c:pt idx="10">
                  <c:v>0.75060000000000004</c:v>
                </c:pt>
                <c:pt idx="11">
                  <c:v>0.74980000000000002</c:v>
                </c:pt>
                <c:pt idx="12">
                  <c:v>0.74929999999999997</c:v>
                </c:pt>
                <c:pt idx="13">
                  <c:v>0.74819999999999998</c:v>
                </c:pt>
                <c:pt idx="14">
                  <c:v>0.73309999999999997</c:v>
                </c:pt>
                <c:pt idx="15">
                  <c:v>0.73399999999999999</c:v>
                </c:pt>
              </c:numCache>
            </c:numRef>
          </c:val>
          <c:extLst>
            <c:ext xmlns:c16="http://schemas.microsoft.com/office/drawing/2014/chart" uri="{C3380CC4-5D6E-409C-BE32-E72D297353CC}">
              <c16:uniqueId val="{00000001-48BE-4CF1-A8F3-B9DA849C43AB}"/>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919246819811241"/>
          <c:y val="3.8937909478872386E-2"/>
          <c:w val="0.76583541619183637"/>
          <c:h val="0.61104840207679889"/>
        </c:manualLayout>
      </c:layout>
      <c:barChart>
        <c:barDir val="col"/>
        <c:grouping val="stacked"/>
        <c:varyColors val="0"/>
        <c:ser>
          <c:idx val="1"/>
          <c:order val="0"/>
          <c:tx>
            <c:strRef>
              <c:f>Sheet1!$D$1</c:f>
              <c:strCache>
                <c:ptCount val="1"/>
                <c:pt idx="0">
                  <c:v>Others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0.72309999999999997</c:v>
                </c:pt>
                <c:pt idx="1">
                  <c:v>0.74309999999999998</c:v>
                </c:pt>
                <c:pt idx="2">
                  <c:v>0.77090000000000003</c:v>
                </c:pt>
                <c:pt idx="3">
                  <c:v>0.74119999999999997</c:v>
                </c:pt>
                <c:pt idx="4">
                  <c:v>0.72599999999999998</c:v>
                </c:pt>
                <c:pt idx="5">
                  <c:v>0.70540000000000003</c:v>
                </c:pt>
                <c:pt idx="6">
                  <c:v>0.70989999999999998</c:v>
                </c:pt>
                <c:pt idx="7">
                  <c:v>0.71120000000000005</c:v>
                </c:pt>
                <c:pt idx="8">
                  <c:v>0.70930000000000004</c:v>
                </c:pt>
                <c:pt idx="9">
                  <c:v>0.70620000000000005</c:v>
                </c:pt>
                <c:pt idx="10">
                  <c:v>0.70169999999999999</c:v>
                </c:pt>
                <c:pt idx="11">
                  <c:v>0.69589999999999996</c:v>
                </c:pt>
                <c:pt idx="12">
                  <c:v>0.69010000000000005</c:v>
                </c:pt>
                <c:pt idx="13">
                  <c:v>0.68320000000000003</c:v>
                </c:pt>
                <c:pt idx="14">
                  <c:v>0.6754</c:v>
                </c:pt>
                <c:pt idx="15">
                  <c:v>0.66769999999999996</c:v>
                </c:pt>
              </c:numCache>
            </c:numRef>
          </c:val>
          <c:extLst>
            <c:ext xmlns:c16="http://schemas.microsoft.com/office/drawing/2014/chart" uri="{C3380CC4-5D6E-409C-BE32-E72D297353CC}">
              <c16:uniqueId val="{00000002-8949-4A26-97E9-DECFC0FD253B}"/>
            </c:ext>
          </c:extLst>
        </c:ser>
        <c:ser>
          <c:idx val="2"/>
          <c:order val="1"/>
          <c:tx>
            <c:strRef>
              <c:f>Sheet1!$C$1</c:f>
              <c:strCache>
                <c:ptCount val="1"/>
                <c:pt idx="0">
                  <c:v>Turkey</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7.7600000000000002E-2</c:v>
                </c:pt>
                <c:pt idx="1">
                  <c:v>7.7100000000000002E-2</c:v>
                </c:pt>
                <c:pt idx="2">
                  <c:v>7.0400000000000004E-2</c:v>
                </c:pt>
                <c:pt idx="3">
                  <c:v>6.6600000000000006E-2</c:v>
                </c:pt>
                <c:pt idx="4">
                  <c:v>8.4000000000000005E-2</c:v>
                </c:pt>
                <c:pt idx="5">
                  <c:v>9.3100000000000002E-2</c:v>
                </c:pt>
                <c:pt idx="6">
                  <c:v>9.06E-2</c:v>
                </c:pt>
                <c:pt idx="7">
                  <c:v>8.8999999999999996E-2</c:v>
                </c:pt>
                <c:pt idx="8">
                  <c:v>8.9099999999999999E-2</c:v>
                </c:pt>
                <c:pt idx="9">
                  <c:v>8.9499999999999996E-2</c:v>
                </c:pt>
                <c:pt idx="10">
                  <c:v>9.06E-2</c:v>
                </c:pt>
                <c:pt idx="11">
                  <c:v>9.2200000000000004E-2</c:v>
                </c:pt>
                <c:pt idx="12">
                  <c:v>9.3899999999999997E-2</c:v>
                </c:pt>
                <c:pt idx="13">
                  <c:v>9.6299999999999997E-2</c:v>
                </c:pt>
                <c:pt idx="14">
                  <c:v>9.9000000000000005E-2</c:v>
                </c:pt>
                <c:pt idx="15">
                  <c:v>0.10199999999999999</c:v>
                </c:pt>
              </c:numCache>
            </c:numRef>
          </c:val>
          <c:extLst>
            <c:ext xmlns:c16="http://schemas.microsoft.com/office/drawing/2014/chart" uri="{C3380CC4-5D6E-409C-BE32-E72D297353CC}">
              <c16:uniqueId val="{00000001-8949-4A26-97E9-DECFC0FD253B}"/>
            </c:ext>
          </c:extLst>
        </c:ser>
        <c:ser>
          <c:idx val="3"/>
          <c:order val="2"/>
          <c:tx>
            <c:strRef>
              <c:f>Sheet1!$B$1</c:f>
              <c:strCache>
                <c:ptCount val="1"/>
                <c:pt idx="0">
                  <c:v>Saudi Arabia</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0.1993</c:v>
                </c:pt>
                <c:pt idx="1">
                  <c:v>0.1799</c:v>
                </c:pt>
                <c:pt idx="2">
                  <c:v>0.15870000000000001</c:v>
                </c:pt>
                <c:pt idx="3">
                  <c:v>0.19220000000000001</c:v>
                </c:pt>
                <c:pt idx="4">
                  <c:v>0.19</c:v>
                </c:pt>
                <c:pt idx="5">
                  <c:v>0.20150000000000001</c:v>
                </c:pt>
                <c:pt idx="6">
                  <c:v>0.19950000000000001</c:v>
                </c:pt>
                <c:pt idx="7">
                  <c:v>0.19980000000000001</c:v>
                </c:pt>
                <c:pt idx="8">
                  <c:v>0.2016</c:v>
                </c:pt>
                <c:pt idx="9">
                  <c:v>0.20419999999999999</c:v>
                </c:pt>
                <c:pt idx="10">
                  <c:v>0.2077</c:v>
                </c:pt>
                <c:pt idx="11">
                  <c:v>0.21199999999999999</c:v>
                </c:pt>
                <c:pt idx="12">
                  <c:v>0.216</c:v>
                </c:pt>
                <c:pt idx="13">
                  <c:v>0.22059999999999999</c:v>
                </c:pt>
                <c:pt idx="14">
                  <c:v>0.22550000000000001</c:v>
                </c:pt>
                <c:pt idx="15">
                  <c:v>0.2303</c:v>
                </c:pt>
              </c:numCache>
            </c:numRef>
          </c:val>
          <c:extLst>
            <c:ext xmlns:c16="http://schemas.microsoft.com/office/drawing/2014/chart" uri="{C3380CC4-5D6E-409C-BE32-E72D297353CC}">
              <c16:uniqueId val="{00000000-8949-4A26-97E9-DECFC0FD253B}"/>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1147576252416143"/>
          <c:y val="0.19666715807863996"/>
          <c:w val="0.39459356158885261"/>
          <c:h val="0.73624517038964654"/>
        </c:manualLayout>
      </c:layout>
      <c:pieChart>
        <c:varyColors val="1"/>
        <c:ser>
          <c:idx val="0"/>
          <c:order val="0"/>
          <c:tx>
            <c:strRef>
              <c:f>Sheet1!$B$1</c:f>
              <c:strCache>
                <c:ptCount val="1"/>
                <c:pt idx="0">
                  <c:v>Share</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EE77-425D-8AC8-F39E6BABC42F}"/>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EE77-425D-8AC8-F39E6BABC42F}"/>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EE77-425D-8AC8-F39E6BABC42F}"/>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EE77-425D-8AC8-F39E6BABC42F}"/>
              </c:ext>
            </c:extLst>
          </c:dPt>
          <c:dPt>
            <c:idx val="4"/>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EE77-425D-8AC8-F39E6BABC42F}"/>
              </c:ext>
            </c:extLst>
          </c:dPt>
          <c:dPt>
            <c:idx val="5"/>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EE77-425D-8AC8-F39E6BABC42F}"/>
              </c:ext>
            </c:extLst>
          </c:dPt>
          <c:dPt>
            <c:idx val="6"/>
            <c:bubble3D val="0"/>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D-EE77-425D-8AC8-F39E6BABC42F}"/>
              </c:ext>
            </c:extLst>
          </c:dPt>
          <c:dPt>
            <c:idx val="7"/>
            <c:bubble3D val="0"/>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F-EE77-425D-8AC8-F39E6BABC42F}"/>
              </c:ext>
            </c:extLst>
          </c:dPt>
          <c:dLbls>
            <c:dLbl>
              <c:idx val="0"/>
              <c:layout>
                <c:manualLayout>
                  <c:x val="-1.9665683382497613E-2"/>
                  <c:y val="3.5850324893569346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E77-425D-8AC8-F39E6BABC42F}"/>
                </c:ext>
              </c:extLst>
            </c:dLbl>
            <c:dLbl>
              <c:idx val="1"/>
              <c:layout>
                <c:manualLayout>
                  <c:x val="-2.9498525073746385E-2"/>
                  <c:y val="2.6992895213663971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EE77-425D-8AC8-F39E6BABC42F}"/>
                </c:ext>
              </c:extLst>
            </c:dLbl>
            <c:dLbl>
              <c:idx val="2"/>
              <c:layout>
                <c:manualLayout>
                  <c:x val="-3.8969487221176997E-2"/>
                  <c:y val="-2.681752502200949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EE77-425D-8AC8-F39E6BABC42F}"/>
                </c:ext>
              </c:extLst>
            </c:dLbl>
            <c:dLbl>
              <c:idx val="3"/>
              <c:layout>
                <c:manualLayout>
                  <c:x val="-2.7676739522604066E-2"/>
                  <c:y val="-4.022646396177839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EE77-425D-8AC8-F39E6BABC42F}"/>
                </c:ext>
              </c:extLst>
            </c:dLbl>
            <c:dLbl>
              <c:idx val="4"/>
              <c:layout>
                <c:manualLayout>
                  <c:x val="-2.4889941854613379E-2"/>
                  <c:y val="-4.0317501204126319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EE77-425D-8AC8-F39E6BABC42F}"/>
                </c:ext>
              </c:extLst>
            </c:dLbl>
            <c:dLbl>
              <c:idx val="5"/>
              <c:layout>
                <c:manualLayout>
                  <c:x val="-7.1784389783136953E-3"/>
                  <c:y val="-4.0317501204126319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B-EE77-425D-8AC8-F39E6BABC42F}"/>
                </c:ext>
              </c:extLst>
            </c:dLbl>
            <c:dLbl>
              <c:idx val="6"/>
              <c:layout>
                <c:manualLayout>
                  <c:x val="-1.8628047600244661E-2"/>
                  <c:y val="-4.3337961647916872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D-EE77-425D-8AC8-F39E6BABC42F}"/>
                </c:ext>
              </c:extLst>
            </c:dLbl>
            <c:dLbl>
              <c:idx val="7"/>
              <c:layout>
                <c:manualLayout>
                  <c:x val="3.3721382172361196E-2"/>
                  <c:y val="-0.1788938269339680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F-EE77-425D-8AC8-F39E6BABC42F}"/>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1"/>
            <c:showSerName val="0"/>
            <c:showPercent val="0"/>
            <c:showBubbleSize val="0"/>
            <c:showLeaderLines val="0"/>
            <c:extLst>
              <c:ext xmlns:c15="http://schemas.microsoft.com/office/drawing/2012/chart" uri="{CE6537A1-D6FC-4f65-9D91-7224C49458BB}"/>
            </c:extLst>
          </c:dLbls>
          <c:cat>
            <c:strRef>
              <c:f>Sheet1!$A$2:$A$9</c:f>
              <c:strCache>
                <c:ptCount val="8"/>
                <c:pt idx="0">
                  <c:v>Nan Ya Plastics Co Ltd</c:v>
                </c:pt>
                <c:pt idx="1">
                  <c:v>Olin Corporation</c:v>
                </c:pt>
                <c:pt idx="2">
                  <c:v>Kukdo Chemical</c:v>
                </c:pt>
                <c:pt idx="3">
                  <c:v>Hexion Inc.</c:v>
                </c:pt>
                <c:pt idx="4">
                  <c:v>Huntsman Corporation</c:v>
                </c:pt>
                <c:pt idx="5">
                  <c:v>Jiangsu Sanmu Group</c:v>
                </c:pt>
                <c:pt idx="6">
                  <c:v>The Dow Chemical Company</c:v>
                </c:pt>
                <c:pt idx="7">
                  <c:v>Others</c:v>
                </c:pt>
              </c:strCache>
            </c:strRef>
          </c:cat>
          <c:val>
            <c:numRef>
              <c:f>Sheet1!$B$2:$B$9</c:f>
              <c:numCache>
                <c:formatCode>0.00%</c:formatCode>
                <c:ptCount val="8"/>
                <c:pt idx="0">
                  <c:v>0.1114</c:v>
                </c:pt>
                <c:pt idx="1">
                  <c:v>0.1033</c:v>
                </c:pt>
                <c:pt idx="2">
                  <c:v>7.2900000000000006E-2</c:v>
                </c:pt>
                <c:pt idx="3">
                  <c:v>5.5300000000000002E-2</c:v>
                </c:pt>
                <c:pt idx="4">
                  <c:v>5.4299999999999994E-2</c:v>
                </c:pt>
                <c:pt idx="5">
                  <c:v>5.050000000000001E-2</c:v>
                </c:pt>
                <c:pt idx="6">
                  <c:v>4.6899999999999997E-2</c:v>
                </c:pt>
                <c:pt idx="7">
                  <c:v>0.50539999999999996</c:v>
                </c:pt>
              </c:numCache>
            </c:numRef>
          </c:val>
          <c:extLst>
            <c:ext xmlns:c16="http://schemas.microsoft.com/office/drawing/2014/chart" uri="{C3380CC4-5D6E-409C-BE32-E72D297353CC}">
              <c16:uniqueId val="{00000010-EE77-425D-8AC8-F39E6BABC42F}"/>
            </c:ext>
          </c:extLst>
        </c:ser>
        <c:dLbls>
          <c:dLblPos val="outEnd"/>
          <c:showLegendKey val="0"/>
          <c:showVal val="1"/>
          <c:showCatName val="0"/>
          <c:showSerName val="0"/>
          <c:showPercent val="0"/>
          <c:showBubbleSize val="0"/>
          <c:showLeaderLines val="0"/>
        </c:dLbls>
        <c:firstSliceAng val="360"/>
      </c:pieChart>
      <c:spPr>
        <a:noFill/>
        <a:ln>
          <a:noFill/>
        </a:ln>
        <a:effectLst/>
      </c:spPr>
    </c:plotArea>
    <c:legend>
      <c:legendPos val="r"/>
      <c:layout>
        <c:manualLayout>
          <c:xMode val="edge"/>
          <c:yMode val="edge"/>
          <c:x val="3.4608660643083336E-2"/>
          <c:y val="0"/>
          <c:w val="0.19449655076301303"/>
          <c:h val="0.85474372839850321"/>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showDLblsOverMax val="0"/>
  </c:chart>
  <c:spPr>
    <a:solidFill>
      <a:schemeClr val="bg1"/>
    </a:solidFill>
    <a:ln w="9525" cap="flat" cmpd="sng" algn="ctr">
      <a:noFill/>
      <a:round/>
    </a:ln>
    <a:effectLst/>
  </c:spPr>
  <c:txPr>
    <a:bodyPr/>
    <a:lstStyle/>
    <a:p>
      <a:pPr>
        <a:defRPr sz="6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doughnutChart>
        <c:varyColors val="1"/>
        <c:ser>
          <c:idx val="0"/>
          <c:order val="0"/>
          <c:tx>
            <c:strRef>
              <c:f>Sheet1!$B$1</c:f>
              <c:strCache>
                <c:ptCount val="1"/>
                <c:pt idx="0">
                  <c:v>Share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42C2-4A4D-B115-38B2F26DA38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42C2-4A4D-B115-38B2F26DA380}"/>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42C2-4A4D-B115-38B2F26DA380}"/>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42C2-4A4D-B115-38B2F26DA380}"/>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42C2-4A4D-B115-38B2F26DA380}"/>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42C2-4A4D-B115-38B2F26DA380}"/>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42C2-4A4D-B115-38B2F26DA380}"/>
              </c:ext>
            </c:extLst>
          </c:dPt>
          <c:dPt>
            <c:idx val="7"/>
            <c:bubble3D val="0"/>
            <c:spPr>
              <a:solidFill>
                <a:schemeClr val="accent4">
                  <a:lumMod val="40000"/>
                  <a:lumOff val="60000"/>
                </a:schemeClr>
              </a:solidFill>
              <a:ln w="19050">
                <a:solidFill>
                  <a:schemeClr val="lt1"/>
                </a:solidFill>
              </a:ln>
              <a:effectLst/>
            </c:spPr>
            <c:extLst>
              <c:ext xmlns:c16="http://schemas.microsoft.com/office/drawing/2014/chart" uri="{C3380CC4-5D6E-409C-BE32-E72D297353CC}">
                <c16:uniqueId val="{0000000F-42C2-4A4D-B115-38B2F26DA380}"/>
              </c:ext>
            </c:extLst>
          </c:dPt>
          <c:dLbls>
            <c:dLbl>
              <c:idx val="0"/>
              <c:layout>
                <c:manualLayout>
                  <c:x val="0.12499999999999994"/>
                  <c:y val="-0.17343748933086311"/>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42C2-4A4D-B115-38B2F26DA380}"/>
                </c:ext>
              </c:extLst>
            </c:dLbl>
            <c:dLbl>
              <c:idx val="1"/>
              <c:layout>
                <c:manualLayout>
                  <c:x val="0.18593750000000001"/>
                  <c:y val="-0.16406248990757324"/>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3-42C2-4A4D-B115-38B2F26DA380}"/>
                </c:ext>
              </c:extLst>
            </c:dLbl>
            <c:dLbl>
              <c:idx val="2"/>
              <c:layout>
                <c:manualLayout>
                  <c:x val="0.2109375"/>
                  <c:y val="-4.6874997116449574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42C2-4A4D-B115-38B2F26DA380}"/>
                </c:ext>
              </c:extLst>
            </c:dLbl>
            <c:dLbl>
              <c:idx val="3"/>
              <c:layout>
                <c:manualLayout>
                  <c:x val="0.14374999999999999"/>
                  <c:y val="9.3749994232898981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42C2-4A4D-B115-38B2F26DA380}"/>
                </c:ext>
              </c:extLst>
            </c:dLbl>
            <c:dLbl>
              <c:idx val="4"/>
              <c:layout>
                <c:manualLayout>
                  <c:x val="0.17812500000000001"/>
                  <c:y val="0.14999999077263837"/>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42C2-4A4D-B115-38B2F26DA380}"/>
                </c:ext>
              </c:extLst>
            </c:dLbl>
            <c:dLbl>
              <c:idx val="5"/>
              <c:layout>
                <c:manualLayout>
                  <c:x val="0.1"/>
                  <c:y val="0.17343748933086311"/>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B-42C2-4A4D-B115-38B2F26DA380}"/>
                </c:ext>
              </c:extLst>
            </c:dLbl>
            <c:dLbl>
              <c:idx val="6"/>
              <c:layout>
                <c:manualLayout>
                  <c:x val="-5.156250000000006E-2"/>
                  <c:y val="0.14531249106099325"/>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D-42C2-4A4D-B115-38B2F26DA380}"/>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0"/>
            <c:showCatName val="1"/>
            <c:showSerName val="0"/>
            <c:showPercent val="1"/>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Sheet1!$A$2:$A$9</c:f>
              <c:strCache>
                <c:ptCount val="8"/>
                <c:pt idx="0">
                  <c:v>Nan Ya Plastics Co Ltd</c:v>
                </c:pt>
                <c:pt idx="1">
                  <c:v>Olin Corporation</c:v>
                </c:pt>
                <c:pt idx="2">
                  <c:v>Kukdo Chemical</c:v>
                </c:pt>
                <c:pt idx="3">
                  <c:v>Hexion Inc.</c:v>
                </c:pt>
                <c:pt idx="4">
                  <c:v>Huntsman Corporation</c:v>
                </c:pt>
                <c:pt idx="5">
                  <c:v>Jiangsu Sanmu Group</c:v>
                </c:pt>
                <c:pt idx="6">
                  <c:v>The Dow Chemical Company</c:v>
                </c:pt>
                <c:pt idx="7">
                  <c:v>Others</c:v>
                </c:pt>
              </c:strCache>
            </c:strRef>
          </c:cat>
          <c:val>
            <c:numRef>
              <c:f>Sheet1!$B$2:$B$9</c:f>
              <c:numCache>
                <c:formatCode>0.00%</c:formatCode>
                <c:ptCount val="8"/>
                <c:pt idx="0">
                  <c:v>0.1114</c:v>
                </c:pt>
                <c:pt idx="1">
                  <c:v>0.1033</c:v>
                </c:pt>
                <c:pt idx="2">
                  <c:v>7.2900000000000006E-2</c:v>
                </c:pt>
                <c:pt idx="3">
                  <c:v>5.5300000000000002E-2</c:v>
                </c:pt>
                <c:pt idx="4">
                  <c:v>5.4299999999999994E-2</c:v>
                </c:pt>
                <c:pt idx="5">
                  <c:v>5.050000000000001E-2</c:v>
                </c:pt>
                <c:pt idx="6">
                  <c:v>4.6899999999999997E-2</c:v>
                </c:pt>
                <c:pt idx="7">
                  <c:v>0.50539999999999996</c:v>
                </c:pt>
              </c:numCache>
            </c:numRef>
          </c:val>
          <c:extLst>
            <c:ext xmlns:c16="http://schemas.microsoft.com/office/drawing/2014/chart" uri="{C3380CC4-5D6E-409C-BE32-E72D297353CC}">
              <c16:uniqueId val="{00000010-42C2-4A4D-B115-38B2F26DA380}"/>
            </c:ext>
          </c:extLst>
        </c:ser>
        <c:dLbls>
          <c:showLegendKey val="0"/>
          <c:showVal val="0"/>
          <c:showCatName val="1"/>
          <c:showSerName val="0"/>
          <c:showPercent val="0"/>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303596360699107"/>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E001-4E0D-9DFD-E10A6E021072}"/>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E001-4E0D-9DFD-E10A6E021072}"/>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E001-4E0D-9DFD-E10A6E021072}"/>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E001-4E0D-9DFD-E10A6E021072}"/>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E001-4E0D-9DFD-E10A6E021072}"/>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E001-4E0D-9DFD-E10A6E021072}"/>
              </c:ext>
            </c:extLst>
          </c:dPt>
          <c:dLbls>
            <c:dLbl>
              <c:idx val="0"/>
              <c:layout>
                <c:manualLayout>
                  <c:x val="2.7238353916369094E-5"/>
                  <c:y val="-1.866006756560685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E001-4E0D-9DFD-E10A6E021072}"/>
                </c:ext>
              </c:extLst>
            </c:dLbl>
            <c:dLbl>
              <c:idx val="1"/>
              <c:layout>
                <c:manualLayout>
                  <c:x val="4.5919525850162055E-3"/>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E001-4E0D-9DFD-E10A6E021072}"/>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1594.4624722962963</c:v>
                </c:pt>
                <c:pt idx="1">
                  <c:v>1683.0008110540432</c:v>
                </c:pt>
                <c:pt idx="2">
                  <c:v>1863.7498134713792</c:v>
                </c:pt>
                <c:pt idx="3">
                  <c:v>1923.5323283780485</c:v>
                </c:pt>
                <c:pt idx="4">
                  <c:v>2052.9701162948008</c:v>
                </c:pt>
                <c:pt idx="5">
                  <c:v>2040.0695000000003</c:v>
                </c:pt>
                <c:pt idx="6">
                  <c:v>2200.4189627000005</c:v>
                </c:pt>
                <c:pt idx="7">
                  <c:v>2366.5505943838507</c:v>
                </c:pt>
                <c:pt idx="8">
                  <c:v>2526.3405130916308</c:v>
                </c:pt>
                <c:pt idx="9">
                  <c:v>2699.6595627091897</c:v>
                </c:pt>
                <c:pt idx="10">
                  <c:v>2870.4532040300319</c:v>
                </c:pt>
                <c:pt idx="11">
                  <c:v>3027.4669942904748</c:v>
                </c:pt>
                <c:pt idx="12">
                  <c:v>3185.5007713924374</c:v>
                </c:pt>
                <c:pt idx="13">
                  <c:v>3346.0500102706164</c:v>
                </c:pt>
                <c:pt idx="14">
                  <c:v>3509.3372507718227</c:v>
                </c:pt>
                <c:pt idx="15">
                  <c:v>3674.9779690082528</c:v>
                </c:pt>
              </c:numCache>
            </c:numRef>
          </c:val>
          <c:extLst>
            <c:ext xmlns:c16="http://schemas.microsoft.com/office/drawing/2014/chart" uri="{C3380CC4-5D6E-409C-BE32-E72D297353CC}">
              <c16:uniqueId val="{0000000E-E001-4E0D-9DFD-E10A6E021072}"/>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max val="5000"/>
          <c:min val="1000"/>
        </c:scaling>
        <c:delete val="1"/>
        <c:axPos val="l"/>
        <c:numFmt formatCode="0.00" sourceLinked="1"/>
        <c:majorTickMark val="out"/>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5BC0-4022-9240-248CA4911C38}"/>
              </c:ext>
            </c:extLst>
          </c:dPt>
          <c:dPt>
            <c:idx val="5"/>
            <c:invertIfNegative val="0"/>
            <c:bubble3D val="0"/>
            <c:extLst>
              <c:ext xmlns:c16="http://schemas.microsoft.com/office/drawing/2014/chart" uri="{C3380CC4-5D6E-409C-BE32-E72D297353CC}">
                <c16:uniqueId val="{00000001-5BC0-4022-9240-248CA4911C38}"/>
              </c:ext>
            </c:extLst>
          </c:dPt>
          <c:dPt>
            <c:idx val="6"/>
            <c:invertIfNegative val="0"/>
            <c:bubble3D val="0"/>
            <c:extLst>
              <c:ext xmlns:c16="http://schemas.microsoft.com/office/drawing/2014/chart" uri="{C3380CC4-5D6E-409C-BE32-E72D297353CC}">
                <c16:uniqueId val="{00000002-5BC0-4022-9240-248CA4911C38}"/>
              </c:ext>
            </c:extLst>
          </c:dPt>
          <c:dPt>
            <c:idx val="7"/>
            <c:invertIfNegative val="0"/>
            <c:bubble3D val="0"/>
            <c:extLst>
              <c:ext xmlns:c16="http://schemas.microsoft.com/office/drawing/2014/chart" uri="{C3380CC4-5D6E-409C-BE32-E72D297353CC}">
                <c16:uniqueId val="{00000003-5BC0-4022-9240-248CA4911C38}"/>
              </c:ext>
            </c:extLst>
          </c:dPt>
          <c:dPt>
            <c:idx val="8"/>
            <c:invertIfNegative val="0"/>
            <c:bubble3D val="0"/>
            <c:extLst>
              <c:ext xmlns:c16="http://schemas.microsoft.com/office/drawing/2014/chart" uri="{C3380CC4-5D6E-409C-BE32-E72D297353CC}">
                <c16:uniqueId val="{00000004-5BC0-4022-9240-248CA4911C38}"/>
              </c:ext>
            </c:extLst>
          </c:dPt>
          <c:dPt>
            <c:idx val="9"/>
            <c:invertIfNegative val="0"/>
            <c:bubble3D val="0"/>
            <c:extLst>
              <c:ext xmlns:c16="http://schemas.microsoft.com/office/drawing/2014/chart" uri="{C3380CC4-5D6E-409C-BE32-E72D297353CC}">
                <c16:uniqueId val="{00000005-5BC0-4022-9240-248CA4911C38}"/>
              </c:ext>
            </c:extLst>
          </c:dPt>
          <c:dLbls>
            <c:spPr>
              <a:noFill/>
              <a:ln>
                <a:noFill/>
              </a:ln>
              <a:effectLst/>
            </c:spPr>
            <c:txPr>
              <a:bodyPr rot="0" spcFirstLastPara="1" vertOverflow="ellipsis" vert="horz" wrap="square" anchor="ctr" anchorCtr="1"/>
              <a:lstStyle/>
              <a:p>
                <a:pPr>
                  <a:defRPr sz="5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2334.5</c:v>
                </c:pt>
                <c:pt idx="1">
                  <c:v>2364.5</c:v>
                </c:pt>
                <c:pt idx="2">
                  <c:v>2607</c:v>
                </c:pt>
                <c:pt idx="3">
                  <c:v>2701</c:v>
                </c:pt>
                <c:pt idx="4">
                  <c:v>2816</c:v>
                </c:pt>
                <c:pt idx="5">
                  <c:v>2856</c:v>
                </c:pt>
                <c:pt idx="6">
                  <c:v>2891</c:v>
                </c:pt>
                <c:pt idx="7">
                  <c:v>2901</c:v>
                </c:pt>
                <c:pt idx="8">
                  <c:v>2901</c:v>
                </c:pt>
                <c:pt idx="9">
                  <c:v>2996</c:v>
                </c:pt>
                <c:pt idx="10">
                  <c:v>3020</c:v>
                </c:pt>
                <c:pt idx="11">
                  <c:v>3020</c:v>
                </c:pt>
                <c:pt idx="12">
                  <c:v>3020</c:v>
                </c:pt>
                <c:pt idx="13">
                  <c:v>3020</c:v>
                </c:pt>
                <c:pt idx="14">
                  <c:v>3020</c:v>
                </c:pt>
                <c:pt idx="15">
                  <c:v>3020</c:v>
                </c:pt>
              </c:numCache>
            </c:numRef>
          </c:val>
          <c:extLst>
            <c:ext xmlns:c16="http://schemas.microsoft.com/office/drawing/2014/chart" uri="{C3380CC4-5D6E-409C-BE32-E72D297353CC}">
              <c16:uniqueId val="{00000006-5BC0-4022-9240-248CA4911C38}"/>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5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c:formatCode>
                <c:ptCount val="16"/>
                <c:pt idx="0">
                  <c:v>1819.2542962962964</c:v>
                </c:pt>
                <c:pt idx="1">
                  <c:v>1907.9595185185185</c:v>
                </c:pt>
                <c:pt idx="2">
                  <c:v>2061.9685121951225</c:v>
                </c:pt>
                <c:pt idx="3">
                  <c:v>2142.2574923780485</c:v>
                </c:pt>
                <c:pt idx="4">
                  <c:v>2261.8954069599572</c:v>
                </c:pt>
                <c:pt idx="5">
                  <c:v>2134.8195000000001</c:v>
                </c:pt>
                <c:pt idx="6">
                  <c:v>2302.7569609756092</c:v>
                </c:pt>
                <c:pt idx="7">
                  <c:v>2248.6</c:v>
                </c:pt>
                <c:pt idx="8">
                  <c:v>2271.92</c:v>
                </c:pt>
                <c:pt idx="9">
                  <c:v>2397.37</c:v>
                </c:pt>
                <c:pt idx="10">
                  <c:v>2444.9199999999996</c:v>
                </c:pt>
                <c:pt idx="11">
                  <c:v>2497.9499999999998</c:v>
                </c:pt>
                <c:pt idx="12">
                  <c:v>2533.8000000000002</c:v>
                </c:pt>
                <c:pt idx="13">
                  <c:v>2608.1800000000003</c:v>
                </c:pt>
                <c:pt idx="14">
                  <c:v>2649.4300000000003</c:v>
                </c:pt>
                <c:pt idx="15">
                  <c:v>2711.85</c:v>
                </c:pt>
              </c:numCache>
            </c:numRef>
          </c:val>
          <c:extLst>
            <c:ext xmlns:c16="http://schemas.microsoft.com/office/drawing/2014/chart" uri="{C3380CC4-5D6E-409C-BE32-E72D297353CC}">
              <c16:uniqueId val="{00000007-5BC0-4022-9240-248CA4911C38}"/>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5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5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5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0.77929076731475533</c:v>
                </c:pt>
                <c:pt idx="1">
                  <c:v>0.80691880673229799</c:v>
                </c:pt>
                <c:pt idx="2">
                  <c:v>0.7909353709992798</c:v>
                </c:pt>
                <c:pt idx="3">
                  <c:v>0.79313494719661182</c:v>
                </c:pt>
                <c:pt idx="4">
                  <c:v>0.8032299030397575</c:v>
                </c:pt>
                <c:pt idx="5">
                  <c:v>0.74748581932773106</c:v>
                </c:pt>
                <c:pt idx="6">
                  <c:v>0.7965261020323795</c:v>
                </c:pt>
                <c:pt idx="7">
                  <c:v>0.77511203033436737</c:v>
                </c:pt>
                <c:pt idx="8">
                  <c:v>0.78315063771113413</c:v>
                </c:pt>
                <c:pt idx="9">
                  <c:v>0.80019025367156205</c:v>
                </c:pt>
                <c:pt idx="10">
                  <c:v>0.80957615894039725</c:v>
                </c:pt>
                <c:pt idx="11">
                  <c:v>0.82713576158940394</c:v>
                </c:pt>
                <c:pt idx="12">
                  <c:v>0.83900662251655633</c:v>
                </c:pt>
                <c:pt idx="13">
                  <c:v>0.86363576158940403</c:v>
                </c:pt>
                <c:pt idx="14">
                  <c:v>0.87729470198675508</c:v>
                </c:pt>
                <c:pt idx="15">
                  <c:v>0.8979635761589404</c:v>
                </c:pt>
              </c:numCache>
            </c:numRef>
          </c:val>
          <c:extLst>
            <c:ext xmlns:c16="http://schemas.microsoft.com/office/drawing/2014/chart" uri="{C3380CC4-5D6E-409C-BE32-E72D297353CC}">
              <c16:uniqueId val="{00000000-9114-49A9-8C81-2AAA6711EB1D}"/>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9653530186622429E-2"/>
          <c:y val="9.3564880615146895E-2"/>
          <c:w val="0.94034652392533535"/>
          <c:h val="0.64213689101954818"/>
        </c:manualLayout>
      </c:layout>
      <c:barChart>
        <c:barDir val="col"/>
        <c:grouping val="clustered"/>
        <c:varyColors val="0"/>
        <c:ser>
          <c:idx val="0"/>
          <c:order val="0"/>
          <c:tx>
            <c:strRef>
              <c:f>Sheet1!$B$1</c:f>
              <c:strCache>
                <c:ptCount val="1"/>
                <c:pt idx="0">
                  <c:v>2010</c:v>
                </c:pt>
              </c:strCache>
            </c:strRef>
          </c:tx>
          <c:spPr>
            <a:pattFill prst="narHorz">
              <a:fgClr>
                <a:schemeClr val="accent1"/>
              </a:fgClr>
              <a:bgClr>
                <a:schemeClr val="accent1">
                  <a:lumMod val="20000"/>
                  <a:lumOff val="80000"/>
                </a:schemeClr>
              </a:bgClr>
            </a:pattFill>
            <a:ln>
              <a:noFill/>
            </a:ln>
            <a:effectLst>
              <a:innerShdw blurRad="114300">
                <a:schemeClr val="accent1"/>
              </a:innerShdw>
            </a:effectLst>
            <a:scene3d>
              <a:camera prst="orthographicFront"/>
              <a:lightRig rig="threePt" dir="t"/>
            </a:scene3d>
            <a:sp3d>
              <a:bevelT w="190500" h="38100"/>
            </a:sp3d>
          </c:spPr>
          <c:invertIfNegative val="0"/>
          <c:dLbls>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95000"/>
                        <a:lumOff val="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China</c:v>
                </c:pt>
                <c:pt idx="1">
                  <c:v>India</c:v>
                </c:pt>
                <c:pt idx="2">
                  <c:v>Australia</c:v>
                </c:pt>
                <c:pt idx="3">
                  <c:v>Japan</c:v>
                </c:pt>
                <c:pt idx="4">
                  <c:v>South Korea</c:v>
                </c:pt>
              </c:strCache>
            </c:strRef>
          </c:cat>
          <c:val>
            <c:numRef>
              <c:f>Sheet1!$B$2:$B$6</c:f>
              <c:numCache>
                <c:formatCode>0</c:formatCode>
                <c:ptCount val="5"/>
                <c:pt idx="0">
                  <c:v>173</c:v>
                </c:pt>
                <c:pt idx="1">
                  <c:v>49</c:v>
                </c:pt>
                <c:pt idx="2">
                  <c:v>47</c:v>
                </c:pt>
                <c:pt idx="3">
                  <c:v>26</c:v>
                </c:pt>
                <c:pt idx="4">
                  <c:v>13</c:v>
                </c:pt>
              </c:numCache>
            </c:numRef>
          </c:val>
          <c:extLst>
            <c:ext xmlns:c16="http://schemas.microsoft.com/office/drawing/2014/chart" uri="{C3380CC4-5D6E-409C-BE32-E72D297353CC}">
              <c16:uniqueId val="{00000000-0DA9-4EFF-B97E-D36C429F3474}"/>
            </c:ext>
          </c:extLst>
        </c:ser>
        <c:ser>
          <c:idx val="1"/>
          <c:order val="1"/>
          <c:tx>
            <c:strRef>
              <c:f>Sheet1!$C$1</c:f>
              <c:strCache>
                <c:ptCount val="1"/>
                <c:pt idx="0">
                  <c:v>2019</c:v>
                </c:pt>
              </c:strCache>
            </c:strRef>
          </c:tx>
          <c:spPr>
            <a:pattFill prst="narHorz">
              <a:fgClr>
                <a:schemeClr val="accent2"/>
              </a:fgClr>
              <a:bgClr>
                <a:schemeClr val="accent2">
                  <a:lumMod val="20000"/>
                  <a:lumOff val="80000"/>
                </a:schemeClr>
              </a:bgClr>
            </a:pattFill>
            <a:ln>
              <a:noFill/>
            </a:ln>
            <a:effectLst>
              <a:innerShdw blurRad="114300">
                <a:schemeClr val="accent2"/>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China</c:v>
                </c:pt>
                <c:pt idx="1">
                  <c:v>India</c:v>
                </c:pt>
                <c:pt idx="2">
                  <c:v>Australia</c:v>
                </c:pt>
                <c:pt idx="3">
                  <c:v>Japan</c:v>
                </c:pt>
                <c:pt idx="4">
                  <c:v>South Korea</c:v>
                </c:pt>
              </c:strCache>
            </c:strRef>
          </c:cat>
          <c:val>
            <c:numRef>
              <c:f>Sheet1!$C$2:$C$6</c:f>
              <c:numCache>
                <c:formatCode>0</c:formatCode>
                <c:ptCount val="5"/>
                <c:pt idx="0">
                  <c:v>154</c:v>
                </c:pt>
                <c:pt idx="1">
                  <c:v>53</c:v>
                </c:pt>
                <c:pt idx="2">
                  <c:v>37</c:v>
                </c:pt>
                <c:pt idx="3">
                  <c:v>33</c:v>
                </c:pt>
                <c:pt idx="4">
                  <c:v>11</c:v>
                </c:pt>
              </c:numCache>
            </c:numRef>
          </c:val>
          <c:extLst>
            <c:ext xmlns:c16="http://schemas.microsoft.com/office/drawing/2014/chart" uri="{C3380CC4-5D6E-409C-BE32-E72D297353CC}">
              <c16:uniqueId val="{00000001-0DA9-4EFF-B97E-D36C429F3474}"/>
            </c:ext>
          </c:extLst>
        </c:ser>
        <c:ser>
          <c:idx val="2"/>
          <c:order val="2"/>
          <c:tx>
            <c:strRef>
              <c:f>Sheet1!$D$1</c:f>
              <c:strCache>
                <c:ptCount val="1"/>
                <c:pt idx="0">
                  <c:v>2025F</c:v>
                </c:pt>
              </c:strCache>
            </c:strRef>
          </c:tx>
          <c:spPr>
            <a:pattFill prst="narHorz">
              <a:fgClr>
                <a:schemeClr val="accent3"/>
              </a:fgClr>
              <a:bgClr>
                <a:schemeClr val="accent3">
                  <a:lumMod val="20000"/>
                  <a:lumOff val="80000"/>
                </a:schemeClr>
              </a:bgClr>
            </a:pattFill>
            <a:ln>
              <a:noFill/>
            </a:ln>
            <a:effectLst>
              <a:innerShdw blurRad="114300">
                <a:schemeClr val="accent3"/>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China</c:v>
                </c:pt>
                <c:pt idx="1">
                  <c:v>India</c:v>
                </c:pt>
                <c:pt idx="2">
                  <c:v>Australia</c:v>
                </c:pt>
                <c:pt idx="3">
                  <c:v>Japan</c:v>
                </c:pt>
                <c:pt idx="4">
                  <c:v>South Korea</c:v>
                </c:pt>
              </c:strCache>
            </c:strRef>
          </c:cat>
          <c:val>
            <c:numRef>
              <c:f>Sheet1!$D$2:$D$6</c:f>
              <c:numCache>
                <c:formatCode>0</c:formatCode>
                <c:ptCount val="5"/>
                <c:pt idx="0">
                  <c:v>260</c:v>
                </c:pt>
                <c:pt idx="1">
                  <c:v>65</c:v>
                </c:pt>
                <c:pt idx="2">
                  <c:v>54</c:v>
                </c:pt>
                <c:pt idx="3">
                  <c:v>35</c:v>
                </c:pt>
                <c:pt idx="4">
                  <c:v>14</c:v>
                </c:pt>
              </c:numCache>
            </c:numRef>
          </c:val>
          <c:extLst>
            <c:ext xmlns:c16="http://schemas.microsoft.com/office/drawing/2014/chart" uri="{C3380CC4-5D6E-409C-BE32-E72D297353CC}">
              <c16:uniqueId val="{00000002-0DA9-4EFF-B97E-D36C429F3474}"/>
            </c:ext>
          </c:extLst>
        </c:ser>
        <c:dLbls>
          <c:dLblPos val="outEnd"/>
          <c:showLegendKey val="0"/>
          <c:showVal val="1"/>
          <c:showCatName val="0"/>
          <c:showSerName val="0"/>
          <c:showPercent val="0"/>
          <c:showBubbleSize val="0"/>
        </c:dLbls>
        <c:gapWidth val="164"/>
        <c:overlap val="-22"/>
        <c:axId val="360159952"/>
        <c:axId val="360157328"/>
      </c:barChart>
      <c:catAx>
        <c:axId val="360159952"/>
        <c:scaling>
          <c:orientation val="minMax"/>
        </c:scaling>
        <c:delete val="0"/>
        <c:axPos val="b"/>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1" i="0" u="none" strike="noStrike" kern="1200" baseline="0">
                <a:solidFill>
                  <a:schemeClr val="tx1">
                    <a:lumMod val="95000"/>
                    <a:lumOff val="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360157328"/>
        <c:crosses val="autoZero"/>
        <c:auto val="1"/>
        <c:lblAlgn val="ctr"/>
        <c:lblOffset val="100"/>
        <c:noMultiLvlLbl val="0"/>
      </c:catAx>
      <c:valAx>
        <c:axId val="360157328"/>
        <c:scaling>
          <c:orientation val="minMax"/>
        </c:scaling>
        <c:delete val="1"/>
        <c:axPos val="l"/>
        <c:numFmt formatCode="0" sourceLinked="1"/>
        <c:majorTickMark val="none"/>
        <c:minorTickMark val="none"/>
        <c:tickLblPos val="nextTo"/>
        <c:crossAx val="360159952"/>
        <c:crosses val="autoZero"/>
        <c:crossBetween val="between"/>
      </c:valAx>
      <c:spPr>
        <a:noFill/>
        <a:ln w="25400">
          <a:noFill/>
        </a:ln>
        <a:effectLst/>
      </c:spPr>
    </c:plotArea>
    <c:legend>
      <c:legendPos val="r"/>
      <c:layout>
        <c:manualLayout>
          <c:xMode val="edge"/>
          <c:yMode val="edge"/>
          <c:x val="0.26993804931576104"/>
          <c:y val="0.85087007313534035"/>
          <c:w val="0.52632216939921395"/>
          <c:h val="0.1382450489650479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5"/>
          <c:order val="0"/>
          <c:tx>
            <c:strRef>
              <c:f>Sheet1!$G$1</c:f>
              <c:strCache>
                <c:ptCount val="1"/>
                <c:pt idx="0">
                  <c:v>Others</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Sheet1!$G$2:$G$17</c:f>
              <c:numCache>
                <c:formatCode>0.00%</c:formatCode>
                <c:ptCount val="16"/>
                <c:pt idx="0">
                  <c:v>3.6499999999999977E-2</c:v>
                </c:pt>
                <c:pt idx="1">
                  <c:v>3.2600000000000073E-2</c:v>
                </c:pt>
                <c:pt idx="2">
                  <c:v>3.2300000000000106E-2</c:v>
                </c:pt>
                <c:pt idx="3">
                  <c:v>3.2299999999999995E-2</c:v>
                </c:pt>
                <c:pt idx="4">
                  <c:v>3.1200000000000006E-2</c:v>
                </c:pt>
                <c:pt idx="5">
                  <c:v>3.7100000000000022E-2</c:v>
                </c:pt>
                <c:pt idx="6">
                  <c:v>3.4799999999999831E-2</c:v>
                </c:pt>
                <c:pt idx="7">
                  <c:v>3.279999999999994E-2</c:v>
                </c:pt>
                <c:pt idx="8">
                  <c:v>3.0599999999999961E-2</c:v>
                </c:pt>
                <c:pt idx="9">
                  <c:v>3.080000000000005E-2</c:v>
                </c:pt>
                <c:pt idx="10">
                  <c:v>2.839999999999987E-2</c:v>
                </c:pt>
                <c:pt idx="11">
                  <c:v>2.7099999999999902E-2</c:v>
                </c:pt>
                <c:pt idx="12">
                  <c:v>2.629999999999999E-2</c:v>
                </c:pt>
                <c:pt idx="13">
                  <c:v>2.5399999999999978E-2</c:v>
                </c:pt>
                <c:pt idx="14">
                  <c:v>2.4599999999999955E-2</c:v>
                </c:pt>
                <c:pt idx="15">
                  <c:v>2.4000000000000021E-2</c:v>
                </c:pt>
              </c:numCache>
            </c:numRef>
          </c:val>
          <c:extLst>
            <c:ext xmlns:c16="http://schemas.microsoft.com/office/drawing/2014/chart" uri="{C3380CC4-5D6E-409C-BE32-E72D297353CC}">
              <c16:uniqueId val="{00000002-7B8F-4D86-BC4C-C579CFC185A0}"/>
            </c:ext>
          </c:extLst>
        </c:ser>
        <c:ser>
          <c:idx val="4"/>
          <c:order val="1"/>
          <c:tx>
            <c:strRef>
              <c:f>Sheet1!$F$1</c:f>
              <c:strCache>
                <c:ptCount val="1"/>
                <c:pt idx="0">
                  <c:v>Adhesives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0.00%</c:formatCode>
                <c:ptCount val="16"/>
                <c:pt idx="0">
                  <c:v>6.2700000000000006E-2</c:v>
                </c:pt>
                <c:pt idx="1">
                  <c:v>6.25E-2</c:v>
                </c:pt>
                <c:pt idx="2">
                  <c:v>6.25E-2</c:v>
                </c:pt>
                <c:pt idx="3">
                  <c:v>6.2700000000000006E-2</c:v>
                </c:pt>
                <c:pt idx="4">
                  <c:v>6.2300000000000001E-2</c:v>
                </c:pt>
                <c:pt idx="5">
                  <c:v>6.25E-2</c:v>
                </c:pt>
                <c:pt idx="6">
                  <c:v>6.25E-2</c:v>
                </c:pt>
                <c:pt idx="7">
                  <c:v>6.2600000000000003E-2</c:v>
                </c:pt>
                <c:pt idx="8">
                  <c:v>6.2799999999999995E-2</c:v>
                </c:pt>
                <c:pt idx="9">
                  <c:v>6.2899999999999998E-2</c:v>
                </c:pt>
                <c:pt idx="10">
                  <c:v>6.3100000000000003E-2</c:v>
                </c:pt>
                <c:pt idx="11">
                  <c:v>6.3200000000000006E-2</c:v>
                </c:pt>
                <c:pt idx="12">
                  <c:v>6.3100000000000003E-2</c:v>
                </c:pt>
                <c:pt idx="13">
                  <c:v>6.3299999999999995E-2</c:v>
                </c:pt>
                <c:pt idx="14">
                  <c:v>6.3399999999999998E-2</c:v>
                </c:pt>
                <c:pt idx="15">
                  <c:v>6.3500000000000001E-2</c:v>
                </c:pt>
              </c:numCache>
            </c:numRef>
          </c:val>
          <c:extLst>
            <c:ext xmlns:c16="http://schemas.microsoft.com/office/drawing/2014/chart" uri="{C3380CC4-5D6E-409C-BE32-E72D297353CC}">
              <c16:uniqueId val="{00000001-7B8F-4D86-BC4C-C579CFC185A0}"/>
            </c:ext>
          </c:extLst>
        </c:ser>
        <c:ser>
          <c:idx val="0"/>
          <c:order val="2"/>
          <c:tx>
            <c:strRef>
              <c:f>Sheet1!$E$1</c:f>
              <c:strCache>
                <c:ptCount val="1"/>
                <c:pt idx="0">
                  <c:v>Composite Materials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8.7499999999999994E-2</c:v>
                </c:pt>
                <c:pt idx="1">
                  <c:v>8.7599999999999997E-2</c:v>
                </c:pt>
                <c:pt idx="2">
                  <c:v>8.7900000000000006E-2</c:v>
                </c:pt>
                <c:pt idx="3">
                  <c:v>8.7800000000000003E-2</c:v>
                </c:pt>
                <c:pt idx="4">
                  <c:v>8.8099999999999998E-2</c:v>
                </c:pt>
                <c:pt idx="5">
                  <c:v>8.7099999999999997E-2</c:v>
                </c:pt>
                <c:pt idx="6">
                  <c:v>8.7300000000000003E-2</c:v>
                </c:pt>
                <c:pt idx="7">
                  <c:v>8.7400000000000005E-2</c:v>
                </c:pt>
                <c:pt idx="8">
                  <c:v>8.7499999999999994E-2</c:v>
                </c:pt>
                <c:pt idx="9">
                  <c:v>8.7800000000000003E-2</c:v>
                </c:pt>
                <c:pt idx="10">
                  <c:v>8.77E-2</c:v>
                </c:pt>
                <c:pt idx="11">
                  <c:v>8.7599999999999997E-2</c:v>
                </c:pt>
                <c:pt idx="12">
                  <c:v>8.7800000000000003E-2</c:v>
                </c:pt>
                <c:pt idx="13">
                  <c:v>8.7900000000000006E-2</c:v>
                </c:pt>
                <c:pt idx="14">
                  <c:v>8.8099999999999998E-2</c:v>
                </c:pt>
                <c:pt idx="15">
                  <c:v>8.8099999999999998E-2</c:v>
                </c:pt>
              </c:numCache>
            </c:numRef>
          </c:val>
          <c:extLst>
            <c:ext xmlns:c16="http://schemas.microsoft.com/office/drawing/2014/chart" uri="{C3380CC4-5D6E-409C-BE32-E72D297353CC}">
              <c16:uniqueId val="{00000003-0421-417E-9DC3-D68AC547DCFD}"/>
            </c:ext>
          </c:extLst>
        </c:ser>
        <c:ser>
          <c:idx val="1"/>
          <c:order val="3"/>
          <c:tx>
            <c:strRef>
              <c:f>Sheet1!$D$1</c:f>
              <c:strCache>
                <c:ptCount val="1"/>
                <c:pt idx="0">
                  <c:v>Construction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9.06E-2</c:v>
                </c:pt>
                <c:pt idx="1">
                  <c:v>9.0800000000000006E-2</c:v>
                </c:pt>
                <c:pt idx="2">
                  <c:v>9.0999999999999998E-2</c:v>
                </c:pt>
                <c:pt idx="3">
                  <c:v>9.1499999999999998E-2</c:v>
                </c:pt>
                <c:pt idx="4">
                  <c:v>9.2399999999999996E-2</c:v>
                </c:pt>
                <c:pt idx="5">
                  <c:v>9.01E-2</c:v>
                </c:pt>
                <c:pt idx="6">
                  <c:v>9.0300000000000005E-2</c:v>
                </c:pt>
                <c:pt idx="7">
                  <c:v>9.0300000000000005E-2</c:v>
                </c:pt>
                <c:pt idx="8">
                  <c:v>9.0399999999999994E-2</c:v>
                </c:pt>
                <c:pt idx="9">
                  <c:v>9.0399999999999994E-2</c:v>
                </c:pt>
                <c:pt idx="10">
                  <c:v>9.0499999999999997E-2</c:v>
                </c:pt>
                <c:pt idx="11">
                  <c:v>9.06E-2</c:v>
                </c:pt>
                <c:pt idx="12">
                  <c:v>9.0800000000000006E-2</c:v>
                </c:pt>
                <c:pt idx="13">
                  <c:v>9.0800000000000006E-2</c:v>
                </c:pt>
                <c:pt idx="14">
                  <c:v>9.0899999999999995E-2</c:v>
                </c:pt>
                <c:pt idx="15">
                  <c:v>9.0999999999999998E-2</c:v>
                </c:pt>
              </c:numCache>
            </c:numRef>
          </c:val>
          <c:extLst>
            <c:ext xmlns:c16="http://schemas.microsoft.com/office/drawing/2014/chart" uri="{C3380CC4-5D6E-409C-BE32-E72D297353CC}">
              <c16:uniqueId val="{00000002-0421-417E-9DC3-D68AC547DCFD}"/>
            </c:ext>
          </c:extLst>
        </c:ser>
        <c:ser>
          <c:idx val="2"/>
          <c:order val="4"/>
          <c:tx>
            <c:strRef>
              <c:f>Sheet1!$C$1</c:f>
              <c:strCache>
                <c:ptCount val="1"/>
                <c:pt idx="0">
                  <c:v>Electrical &amp; Electronics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0.2823</c:v>
                </c:pt>
                <c:pt idx="1">
                  <c:v>0.2828</c:v>
                </c:pt>
                <c:pt idx="2">
                  <c:v>0.2838</c:v>
                </c:pt>
                <c:pt idx="3">
                  <c:v>0.2838</c:v>
                </c:pt>
                <c:pt idx="4">
                  <c:v>0.28420000000000001</c:v>
                </c:pt>
                <c:pt idx="5">
                  <c:v>0.28350000000000003</c:v>
                </c:pt>
                <c:pt idx="6">
                  <c:v>0.28400000000000003</c:v>
                </c:pt>
                <c:pt idx="7">
                  <c:v>0.2843</c:v>
                </c:pt>
                <c:pt idx="8">
                  <c:v>0.28460000000000002</c:v>
                </c:pt>
                <c:pt idx="9">
                  <c:v>0.2848</c:v>
                </c:pt>
                <c:pt idx="10">
                  <c:v>0.28500000000000003</c:v>
                </c:pt>
                <c:pt idx="11">
                  <c:v>0.28510000000000002</c:v>
                </c:pt>
                <c:pt idx="12">
                  <c:v>0.2853</c:v>
                </c:pt>
                <c:pt idx="13">
                  <c:v>0.28520000000000001</c:v>
                </c:pt>
                <c:pt idx="14">
                  <c:v>0.28560000000000002</c:v>
                </c:pt>
                <c:pt idx="15">
                  <c:v>0.28560000000000002</c:v>
                </c:pt>
              </c:numCache>
            </c:numRef>
          </c:val>
          <c:extLst>
            <c:ext xmlns:c16="http://schemas.microsoft.com/office/drawing/2014/chart" uri="{C3380CC4-5D6E-409C-BE32-E72D297353CC}">
              <c16:uniqueId val="{00000001-0421-417E-9DC3-D68AC547DCFD}"/>
            </c:ext>
          </c:extLst>
        </c:ser>
        <c:ser>
          <c:idx val="3"/>
          <c:order val="5"/>
          <c:tx>
            <c:strRef>
              <c:f>Sheet1!$B$1</c:f>
              <c:strCache>
                <c:ptCount val="1"/>
                <c:pt idx="0">
                  <c:v>Paints &amp; Coatings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0.44040000000000001</c:v>
                </c:pt>
                <c:pt idx="1">
                  <c:v>0.44369999999999998</c:v>
                </c:pt>
                <c:pt idx="2">
                  <c:v>0.4425</c:v>
                </c:pt>
                <c:pt idx="3">
                  <c:v>0.44190000000000002</c:v>
                </c:pt>
                <c:pt idx="4">
                  <c:v>0.44180000000000003</c:v>
                </c:pt>
                <c:pt idx="5">
                  <c:v>0.43969999999999998</c:v>
                </c:pt>
                <c:pt idx="6">
                  <c:v>0.44109999999999999</c:v>
                </c:pt>
                <c:pt idx="7">
                  <c:v>0.44259999999999999</c:v>
                </c:pt>
                <c:pt idx="8">
                  <c:v>0.44409999999999999</c:v>
                </c:pt>
                <c:pt idx="9">
                  <c:v>0.44330000000000003</c:v>
                </c:pt>
                <c:pt idx="10">
                  <c:v>0.44530000000000003</c:v>
                </c:pt>
                <c:pt idx="11">
                  <c:v>0.44640000000000002</c:v>
                </c:pt>
                <c:pt idx="12">
                  <c:v>0.44669999999999999</c:v>
                </c:pt>
                <c:pt idx="13">
                  <c:v>0.44740000000000002</c:v>
                </c:pt>
                <c:pt idx="14">
                  <c:v>0.44740000000000002</c:v>
                </c:pt>
                <c:pt idx="15">
                  <c:v>0.44780000000000003</c:v>
                </c:pt>
              </c:numCache>
            </c:numRef>
          </c:val>
          <c:extLst>
            <c:ext xmlns:c16="http://schemas.microsoft.com/office/drawing/2014/chart" uri="{C3380CC4-5D6E-409C-BE32-E72D297353CC}">
              <c16:uniqueId val="{00000000-0421-417E-9DC3-D68AC547DCFD}"/>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755652014523446"/>
          <c:y val="0"/>
          <c:w val="0.79753429038309287"/>
          <c:h val="0.61104840207679889"/>
        </c:manualLayout>
      </c:layout>
      <c:barChart>
        <c:barDir val="col"/>
        <c:grouping val="stacked"/>
        <c:varyColors val="0"/>
        <c:ser>
          <c:idx val="5"/>
          <c:order val="0"/>
          <c:tx>
            <c:strRef>
              <c:f>Sheet1!$G$1</c:f>
              <c:strCache>
                <c:ptCount val="1"/>
                <c:pt idx="0">
                  <c:v>Others</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Sheet1!$G$2:$G$17</c:f>
              <c:numCache>
                <c:formatCode>0.00%</c:formatCode>
                <c:ptCount val="16"/>
                <c:pt idx="0">
                  <c:v>4.599999999999993E-2</c:v>
                </c:pt>
                <c:pt idx="1">
                  <c:v>4.4499999999999984E-2</c:v>
                </c:pt>
                <c:pt idx="2">
                  <c:v>4.599999999999993E-2</c:v>
                </c:pt>
                <c:pt idx="3">
                  <c:v>4.390000000000005E-2</c:v>
                </c:pt>
                <c:pt idx="4">
                  <c:v>4.2399999999999882E-2</c:v>
                </c:pt>
                <c:pt idx="5">
                  <c:v>4.3499999999999983E-2</c:v>
                </c:pt>
                <c:pt idx="6">
                  <c:v>3.4000000000000141E-2</c:v>
                </c:pt>
                <c:pt idx="7">
                  <c:v>3.9999999999999925E-2</c:v>
                </c:pt>
                <c:pt idx="8">
                  <c:v>3.8099999999999912E-2</c:v>
                </c:pt>
                <c:pt idx="9">
                  <c:v>3.8599999999999968E-2</c:v>
                </c:pt>
                <c:pt idx="10">
                  <c:v>3.7600000000000078E-2</c:v>
                </c:pt>
                <c:pt idx="11">
                  <c:v>3.5999999999999921E-2</c:v>
                </c:pt>
                <c:pt idx="12">
                  <c:v>3.4799999999999942E-2</c:v>
                </c:pt>
                <c:pt idx="13">
                  <c:v>3.4300000000000108E-2</c:v>
                </c:pt>
                <c:pt idx="14">
                  <c:v>3.4299999999999886E-2</c:v>
                </c:pt>
                <c:pt idx="15">
                  <c:v>3.3599999999999963E-2</c:v>
                </c:pt>
              </c:numCache>
            </c:numRef>
          </c:val>
          <c:extLst>
            <c:ext xmlns:c16="http://schemas.microsoft.com/office/drawing/2014/chart" uri="{C3380CC4-5D6E-409C-BE32-E72D297353CC}">
              <c16:uniqueId val="{00000000-8E1B-43E9-A401-4867CF7C1022}"/>
            </c:ext>
          </c:extLst>
        </c:ser>
        <c:ser>
          <c:idx val="4"/>
          <c:order val="1"/>
          <c:tx>
            <c:strRef>
              <c:f>Sheet1!$F$1</c:f>
              <c:strCache>
                <c:ptCount val="1"/>
                <c:pt idx="0">
                  <c:v>Adhesives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0.00%</c:formatCode>
                <c:ptCount val="16"/>
                <c:pt idx="0">
                  <c:v>6.1100000000000002E-2</c:v>
                </c:pt>
                <c:pt idx="1">
                  <c:v>6.1600000000000002E-2</c:v>
                </c:pt>
                <c:pt idx="2">
                  <c:v>6.1100000000000002E-2</c:v>
                </c:pt>
                <c:pt idx="3">
                  <c:v>6.1800000000000001E-2</c:v>
                </c:pt>
                <c:pt idx="4">
                  <c:v>6.2300000000000001E-2</c:v>
                </c:pt>
                <c:pt idx="5">
                  <c:v>6.2600000000000003E-2</c:v>
                </c:pt>
                <c:pt idx="6">
                  <c:v>6.2799999999999995E-2</c:v>
                </c:pt>
                <c:pt idx="7">
                  <c:v>6.3100000000000003E-2</c:v>
                </c:pt>
                <c:pt idx="8">
                  <c:v>6.3399999999999998E-2</c:v>
                </c:pt>
                <c:pt idx="9">
                  <c:v>6.3700000000000007E-2</c:v>
                </c:pt>
                <c:pt idx="10">
                  <c:v>6.4000000000000001E-2</c:v>
                </c:pt>
                <c:pt idx="11">
                  <c:v>6.4299999999999996E-2</c:v>
                </c:pt>
                <c:pt idx="12">
                  <c:v>6.4500000000000002E-2</c:v>
                </c:pt>
                <c:pt idx="13">
                  <c:v>6.4799999999999996E-2</c:v>
                </c:pt>
                <c:pt idx="14">
                  <c:v>6.5100000000000005E-2</c:v>
                </c:pt>
                <c:pt idx="15">
                  <c:v>6.54E-2</c:v>
                </c:pt>
              </c:numCache>
            </c:numRef>
          </c:val>
          <c:extLst>
            <c:ext xmlns:c16="http://schemas.microsoft.com/office/drawing/2014/chart" uri="{C3380CC4-5D6E-409C-BE32-E72D297353CC}">
              <c16:uniqueId val="{00000001-8E1B-43E9-A401-4867CF7C1022}"/>
            </c:ext>
          </c:extLst>
        </c:ser>
        <c:ser>
          <c:idx val="0"/>
          <c:order val="2"/>
          <c:tx>
            <c:strRef>
              <c:f>Sheet1!$E$1</c:f>
              <c:strCache>
                <c:ptCount val="1"/>
                <c:pt idx="0">
                  <c:v>Composite Materials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8.3199999999999996E-2</c:v>
                </c:pt>
                <c:pt idx="1">
                  <c:v>8.3699999999999997E-2</c:v>
                </c:pt>
                <c:pt idx="2">
                  <c:v>8.3199999999999996E-2</c:v>
                </c:pt>
                <c:pt idx="3">
                  <c:v>8.3900000000000002E-2</c:v>
                </c:pt>
                <c:pt idx="4">
                  <c:v>8.4400000000000003E-2</c:v>
                </c:pt>
                <c:pt idx="5">
                  <c:v>8.4699999999999998E-2</c:v>
                </c:pt>
                <c:pt idx="6">
                  <c:v>8.4900000000000003E-2</c:v>
                </c:pt>
                <c:pt idx="7">
                  <c:v>8.5199999999999998E-2</c:v>
                </c:pt>
                <c:pt idx="8">
                  <c:v>8.5500000000000007E-2</c:v>
                </c:pt>
                <c:pt idx="9">
                  <c:v>8.5800000000000001E-2</c:v>
                </c:pt>
                <c:pt idx="10">
                  <c:v>8.6099999999999996E-2</c:v>
                </c:pt>
                <c:pt idx="11">
                  <c:v>8.6400000000000005E-2</c:v>
                </c:pt>
                <c:pt idx="12">
                  <c:v>8.6599999999999996E-2</c:v>
                </c:pt>
                <c:pt idx="13">
                  <c:v>8.6900000000000005E-2</c:v>
                </c:pt>
                <c:pt idx="14">
                  <c:v>8.72E-2</c:v>
                </c:pt>
                <c:pt idx="15">
                  <c:v>8.7499999999999994E-2</c:v>
                </c:pt>
              </c:numCache>
            </c:numRef>
          </c:val>
          <c:extLst>
            <c:ext xmlns:c16="http://schemas.microsoft.com/office/drawing/2014/chart" uri="{C3380CC4-5D6E-409C-BE32-E72D297353CC}">
              <c16:uniqueId val="{00000002-8E1B-43E9-A401-4867CF7C1022}"/>
            </c:ext>
          </c:extLst>
        </c:ser>
        <c:ser>
          <c:idx val="1"/>
          <c:order val="3"/>
          <c:tx>
            <c:strRef>
              <c:f>Sheet1!$D$1</c:f>
              <c:strCache>
                <c:ptCount val="1"/>
                <c:pt idx="0">
                  <c:v>Construction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0.1123</c:v>
                </c:pt>
                <c:pt idx="1">
                  <c:v>0.1128</c:v>
                </c:pt>
                <c:pt idx="2">
                  <c:v>0.1123</c:v>
                </c:pt>
                <c:pt idx="3">
                  <c:v>0.113</c:v>
                </c:pt>
                <c:pt idx="4">
                  <c:v>0.1135</c:v>
                </c:pt>
                <c:pt idx="5">
                  <c:v>0.1138</c:v>
                </c:pt>
                <c:pt idx="6">
                  <c:v>0.114</c:v>
                </c:pt>
                <c:pt idx="7">
                  <c:v>0.1143</c:v>
                </c:pt>
                <c:pt idx="8">
                  <c:v>0.11459999999999999</c:v>
                </c:pt>
                <c:pt idx="9">
                  <c:v>0.1149</c:v>
                </c:pt>
                <c:pt idx="10">
                  <c:v>0.1152</c:v>
                </c:pt>
                <c:pt idx="11">
                  <c:v>0.11550000000000001</c:v>
                </c:pt>
                <c:pt idx="12">
                  <c:v>0.1157</c:v>
                </c:pt>
                <c:pt idx="13">
                  <c:v>0.11600000000000001</c:v>
                </c:pt>
                <c:pt idx="14">
                  <c:v>0.1163</c:v>
                </c:pt>
                <c:pt idx="15">
                  <c:v>0.1166</c:v>
                </c:pt>
              </c:numCache>
            </c:numRef>
          </c:val>
          <c:extLst>
            <c:ext xmlns:c16="http://schemas.microsoft.com/office/drawing/2014/chart" uri="{C3380CC4-5D6E-409C-BE32-E72D297353CC}">
              <c16:uniqueId val="{00000003-8E1B-43E9-A401-4867CF7C1022}"/>
            </c:ext>
          </c:extLst>
        </c:ser>
        <c:ser>
          <c:idx val="2"/>
          <c:order val="4"/>
          <c:tx>
            <c:strRef>
              <c:f>Sheet1!$C$1</c:f>
              <c:strCache>
                <c:ptCount val="1"/>
                <c:pt idx="0">
                  <c:v>Electrical &amp; Electronics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0.25669999999999998</c:v>
                </c:pt>
                <c:pt idx="1">
                  <c:v>0.25469999999999998</c:v>
                </c:pt>
                <c:pt idx="2">
                  <c:v>0.25590000000000002</c:v>
                </c:pt>
                <c:pt idx="3">
                  <c:v>0.25629999999999997</c:v>
                </c:pt>
                <c:pt idx="4">
                  <c:v>0.25890000000000002</c:v>
                </c:pt>
                <c:pt idx="5">
                  <c:v>0.25330000000000003</c:v>
                </c:pt>
                <c:pt idx="6">
                  <c:v>0.2586</c:v>
                </c:pt>
                <c:pt idx="7">
                  <c:v>0.25750000000000001</c:v>
                </c:pt>
                <c:pt idx="8">
                  <c:v>0.25659999999999999</c:v>
                </c:pt>
                <c:pt idx="9">
                  <c:v>0.25609999999999999</c:v>
                </c:pt>
                <c:pt idx="10">
                  <c:v>0.2571</c:v>
                </c:pt>
                <c:pt idx="11">
                  <c:v>0.25750000000000001</c:v>
                </c:pt>
                <c:pt idx="12">
                  <c:v>0.2571</c:v>
                </c:pt>
                <c:pt idx="13">
                  <c:v>0.25719999999999998</c:v>
                </c:pt>
                <c:pt idx="14">
                  <c:v>0.2576</c:v>
                </c:pt>
                <c:pt idx="15">
                  <c:v>0.25769999999999998</c:v>
                </c:pt>
              </c:numCache>
            </c:numRef>
          </c:val>
          <c:extLst>
            <c:ext xmlns:c16="http://schemas.microsoft.com/office/drawing/2014/chart" uri="{C3380CC4-5D6E-409C-BE32-E72D297353CC}">
              <c16:uniqueId val="{00000004-8E1B-43E9-A401-4867CF7C1022}"/>
            </c:ext>
          </c:extLst>
        </c:ser>
        <c:ser>
          <c:idx val="3"/>
          <c:order val="5"/>
          <c:tx>
            <c:strRef>
              <c:f>Sheet1!$B$1</c:f>
              <c:strCache>
                <c:ptCount val="1"/>
                <c:pt idx="0">
                  <c:v>Paints &amp; Coatings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0.44069999999999998</c:v>
                </c:pt>
                <c:pt idx="1">
                  <c:v>0.44269999999999998</c:v>
                </c:pt>
                <c:pt idx="2">
                  <c:v>0.4415</c:v>
                </c:pt>
                <c:pt idx="3">
                  <c:v>0.44109999999999999</c:v>
                </c:pt>
                <c:pt idx="4">
                  <c:v>0.4385</c:v>
                </c:pt>
                <c:pt idx="5">
                  <c:v>0.44209999999999999</c:v>
                </c:pt>
                <c:pt idx="6">
                  <c:v>0.44569999999999999</c:v>
                </c:pt>
                <c:pt idx="7">
                  <c:v>0.43990000000000001</c:v>
                </c:pt>
                <c:pt idx="8">
                  <c:v>0.44180000000000003</c:v>
                </c:pt>
                <c:pt idx="9">
                  <c:v>0.44090000000000001</c:v>
                </c:pt>
                <c:pt idx="10">
                  <c:v>0.44</c:v>
                </c:pt>
                <c:pt idx="11">
                  <c:v>0.44030000000000002</c:v>
                </c:pt>
                <c:pt idx="12">
                  <c:v>0.44130000000000003</c:v>
                </c:pt>
                <c:pt idx="13">
                  <c:v>0.44080000000000003</c:v>
                </c:pt>
                <c:pt idx="14">
                  <c:v>0.4395</c:v>
                </c:pt>
                <c:pt idx="15">
                  <c:v>0.43919999999999998</c:v>
                </c:pt>
              </c:numCache>
            </c:numRef>
          </c:val>
          <c:extLst>
            <c:ext xmlns:c16="http://schemas.microsoft.com/office/drawing/2014/chart" uri="{C3380CC4-5D6E-409C-BE32-E72D297353CC}">
              <c16:uniqueId val="{00000005-8E1B-43E9-A401-4867CF7C1022}"/>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49560163915995"/>
          <c:y val="0"/>
          <c:w val="0.79931642222713295"/>
          <c:h val="0.61104840207679889"/>
        </c:manualLayout>
      </c:layout>
      <c:barChart>
        <c:barDir val="col"/>
        <c:grouping val="stacked"/>
        <c:varyColors val="0"/>
        <c:ser>
          <c:idx val="2"/>
          <c:order val="0"/>
          <c:tx>
            <c:strRef>
              <c:f>Sheet1!$C$1</c:f>
              <c:strCache>
                <c:ptCount val="1"/>
                <c:pt idx="0">
                  <c:v>Specialized Epoxy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7.0899999999999963E-2</c:v>
                </c:pt>
                <c:pt idx="1">
                  <c:v>8.4999999999999964E-2</c:v>
                </c:pt>
                <c:pt idx="2">
                  <c:v>8.2999999999999963E-2</c:v>
                </c:pt>
                <c:pt idx="3">
                  <c:v>9.6999999999999975E-2</c:v>
                </c:pt>
                <c:pt idx="4">
                  <c:v>0.10150000000000003</c:v>
                </c:pt>
                <c:pt idx="5">
                  <c:v>0.10199999999999998</c:v>
                </c:pt>
                <c:pt idx="6">
                  <c:v>0.10299999999999998</c:v>
                </c:pt>
                <c:pt idx="7">
                  <c:v>0.10499999999999998</c:v>
                </c:pt>
                <c:pt idx="8">
                  <c:v>0.10899999999999999</c:v>
                </c:pt>
                <c:pt idx="9">
                  <c:v>0.11499999999999999</c:v>
                </c:pt>
                <c:pt idx="10">
                  <c:v>0.10850000000000004</c:v>
                </c:pt>
                <c:pt idx="11">
                  <c:v>0.10799999999999998</c:v>
                </c:pt>
                <c:pt idx="12">
                  <c:v>0.10599999999999998</c:v>
                </c:pt>
                <c:pt idx="13">
                  <c:v>0.10289999999999999</c:v>
                </c:pt>
                <c:pt idx="14">
                  <c:v>0.10780000000000001</c:v>
                </c:pt>
                <c:pt idx="15">
                  <c:v>0.11399999999999999</c:v>
                </c:pt>
              </c:numCache>
            </c:numRef>
          </c:val>
          <c:extLst>
            <c:ext xmlns:c16="http://schemas.microsoft.com/office/drawing/2014/chart" uri="{C3380CC4-5D6E-409C-BE32-E72D297353CC}">
              <c16:uniqueId val="{00000000-54E3-450C-BDBF-A089BFCD698B}"/>
            </c:ext>
          </c:extLst>
        </c:ser>
        <c:ser>
          <c:idx val="3"/>
          <c:order val="1"/>
          <c:tx>
            <c:strRef>
              <c:f>Sheet1!$B$1</c:f>
              <c:strCache>
                <c:ptCount val="1"/>
                <c:pt idx="0">
                  <c:v>Standard Epoxy Resin</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0.92910000000000004</c:v>
                </c:pt>
                <c:pt idx="1">
                  <c:v>0.91500000000000004</c:v>
                </c:pt>
                <c:pt idx="2">
                  <c:v>0.91700000000000004</c:v>
                </c:pt>
                <c:pt idx="3">
                  <c:v>0.90300000000000002</c:v>
                </c:pt>
                <c:pt idx="4">
                  <c:v>0.89849999999999997</c:v>
                </c:pt>
                <c:pt idx="5">
                  <c:v>0.89800000000000002</c:v>
                </c:pt>
                <c:pt idx="6">
                  <c:v>0.89700000000000002</c:v>
                </c:pt>
                <c:pt idx="7">
                  <c:v>0.89500000000000002</c:v>
                </c:pt>
                <c:pt idx="8">
                  <c:v>0.89100000000000001</c:v>
                </c:pt>
                <c:pt idx="9">
                  <c:v>0.88500000000000001</c:v>
                </c:pt>
                <c:pt idx="10">
                  <c:v>0.89149999999999996</c:v>
                </c:pt>
                <c:pt idx="11">
                  <c:v>0.89200000000000002</c:v>
                </c:pt>
                <c:pt idx="12">
                  <c:v>0.89400000000000002</c:v>
                </c:pt>
                <c:pt idx="13">
                  <c:v>0.89710000000000001</c:v>
                </c:pt>
                <c:pt idx="14">
                  <c:v>0.89219999999999999</c:v>
                </c:pt>
                <c:pt idx="15">
                  <c:v>0.88600000000000001</c:v>
                </c:pt>
              </c:numCache>
            </c:numRef>
          </c:val>
          <c:extLst>
            <c:ext xmlns:c16="http://schemas.microsoft.com/office/drawing/2014/chart" uri="{C3380CC4-5D6E-409C-BE32-E72D297353CC}">
              <c16:uniqueId val="{00000001-54E3-450C-BDBF-A089BFCD698B}"/>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49560163915995"/>
          <c:y val="0"/>
          <c:w val="0.79931642222713295"/>
          <c:h val="0.61104840207679889"/>
        </c:manualLayout>
      </c:layout>
      <c:barChart>
        <c:barDir val="col"/>
        <c:grouping val="stacked"/>
        <c:varyColors val="0"/>
        <c:ser>
          <c:idx val="3"/>
          <c:order val="0"/>
          <c:tx>
            <c:strRef>
              <c:f>Sheet1!$C$1</c:f>
              <c:strCache>
                <c:ptCount val="1"/>
                <c:pt idx="0">
                  <c:v>Semi-Solid</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8.48E-2</c:v>
                </c:pt>
                <c:pt idx="1">
                  <c:v>8.4400000000000003E-2</c:v>
                </c:pt>
                <c:pt idx="2">
                  <c:v>8.3000000000000004E-2</c:v>
                </c:pt>
                <c:pt idx="3">
                  <c:v>8.2900000000000001E-2</c:v>
                </c:pt>
                <c:pt idx="4">
                  <c:v>8.1799999999999998E-2</c:v>
                </c:pt>
                <c:pt idx="5">
                  <c:v>8.2199999999999995E-2</c:v>
                </c:pt>
                <c:pt idx="6">
                  <c:v>8.1299999999999997E-2</c:v>
                </c:pt>
                <c:pt idx="7">
                  <c:v>8.1199999999999994E-2</c:v>
                </c:pt>
                <c:pt idx="8">
                  <c:v>8.0799999999999997E-2</c:v>
                </c:pt>
                <c:pt idx="9">
                  <c:v>8.0399999999999999E-2</c:v>
                </c:pt>
                <c:pt idx="10">
                  <c:v>7.9899999999999999E-2</c:v>
                </c:pt>
                <c:pt idx="11">
                  <c:v>7.9500000000000001E-2</c:v>
                </c:pt>
                <c:pt idx="12">
                  <c:v>7.9000000000000001E-2</c:v>
                </c:pt>
                <c:pt idx="13">
                  <c:v>7.85E-2</c:v>
                </c:pt>
                <c:pt idx="14">
                  <c:v>7.8E-2</c:v>
                </c:pt>
                <c:pt idx="15">
                  <c:v>7.7499999999999999E-2</c:v>
                </c:pt>
              </c:numCache>
            </c:numRef>
          </c:val>
          <c:extLst>
            <c:ext xmlns:c16="http://schemas.microsoft.com/office/drawing/2014/chart" uri="{C3380CC4-5D6E-409C-BE32-E72D297353CC}">
              <c16:uniqueId val="{00000001-BA41-4046-B145-6C15B5059D4D}"/>
            </c:ext>
          </c:extLst>
        </c:ser>
        <c:ser>
          <c:idx val="0"/>
          <c:order val="1"/>
          <c:tx>
            <c:strRef>
              <c:f>Sheet1!$D$1</c:f>
              <c:strCache>
                <c:ptCount val="1"/>
                <c:pt idx="0">
                  <c:v>Solid</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0.41390000000000005</c:v>
                </c:pt>
                <c:pt idx="1">
                  <c:v>0.4113</c:v>
                </c:pt>
                <c:pt idx="2">
                  <c:v>0.4153</c:v>
                </c:pt>
                <c:pt idx="3">
                  <c:v>0.41290000000000004</c:v>
                </c:pt>
                <c:pt idx="4">
                  <c:v>0.41459999999999997</c:v>
                </c:pt>
                <c:pt idx="5">
                  <c:v>0.41169999999999995</c:v>
                </c:pt>
                <c:pt idx="6">
                  <c:v>0.41199999999999992</c:v>
                </c:pt>
                <c:pt idx="7">
                  <c:v>0.41169999999999995</c:v>
                </c:pt>
                <c:pt idx="8">
                  <c:v>0.41180000000000005</c:v>
                </c:pt>
                <c:pt idx="9">
                  <c:v>0.41189999999999993</c:v>
                </c:pt>
                <c:pt idx="10">
                  <c:v>0.41210000000000002</c:v>
                </c:pt>
                <c:pt idx="11">
                  <c:v>0.41220000000000001</c:v>
                </c:pt>
                <c:pt idx="12">
                  <c:v>0.41250000000000009</c:v>
                </c:pt>
                <c:pt idx="13">
                  <c:v>0.41269999999999996</c:v>
                </c:pt>
                <c:pt idx="14">
                  <c:v>0.41290000000000004</c:v>
                </c:pt>
                <c:pt idx="15">
                  <c:v>0.41320000000000001</c:v>
                </c:pt>
              </c:numCache>
            </c:numRef>
          </c:val>
          <c:extLst>
            <c:ext xmlns:c16="http://schemas.microsoft.com/office/drawing/2014/chart" uri="{C3380CC4-5D6E-409C-BE32-E72D297353CC}">
              <c16:uniqueId val="{00000003-BA41-4046-B145-6C15B5059D4D}"/>
            </c:ext>
          </c:extLst>
        </c:ser>
        <c:ser>
          <c:idx val="2"/>
          <c:order val="2"/>
          <c:tx>
            <c:strRef>
              <c:f>Sheet1!$B$1</c:f>
              <c:strCache>
                <c:ptCount val="1"/>
                <c:pt idx="0">
                  <c:v>Liquid</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0.50129999999999997</c:v>
                </c:pt>
                <c:pt idx="1">
                  <c:v>0.50429999999999997</c:v>
                </c:pt>
                <c:pt idx="2">
                  <c:v>0.50170000000000003</c:v>
                </c:pt>
                <c:pt idx="3">
                  <c:v>0.50419999999999998</c:v>
                </c:pt>
                <c:pt idx="4">
                  <c:v>0.50360000000000005</c:v>
                </c:pt>
                <c:pt idx="5">
                  <c:v>0.50609999999999999</c:v>
                </c:pt>
                <c:pt idx="6">
                  <c:v>0.50670000000000004</c:v>
                </c:pt>
                <c:pt idx="7">
                  <c:v>0.5071</c:v>
                </c:pt>
                <c:pt idx="8">
                  <c:v>0.50739999999999996</c:v>
                </c:pt>
                <c:pt idx="9">
                  <c:v>0.50770000000000004</c:v>
                </c:pt>
                <c:pt idx="10">
                  <c:v>0.50800000000000001</c:v>
                </c:pt>
                <c:pt idx="11">
                  <c:v>0.50829999999999997</c:v>
                </c:pt>
                <c:pt idx="12">
                  <c:v>0.50849999999999995</c:v>
                </c:pt>
                <c:pt idx="13">
                  <c:v>0.50880000000000003</c:v>
                </c:pt>
                <c:pt idx="14">
                  <c:v>0.5091</c:v>
                </c:pt>
                <c:pt idx="15">
                  <c:v>0.50929999999999997</c:v>
                </c:pt>
              </c:numCache>
            </c:numRef>
          </c:val>
          <c:extLst>
            <c:ext xmlns:c16="http://schemas.microsoft.com/office/drawing/2014/chart" uri="{C3380CC4-5D6E-409C-BE32-E72D297353CC}">
              <c16:uniqueId val="{00000000-BA41-4046-B145-6C15B5059D4D}"/>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75420048758099978"/>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0.41869999999999996</c:v>
                </c:pt>
                <c:pt idx="1">
                  <c:v>0.41510000000000002</c:v>
                </c:pt>
                <c:pt idx="2">
                  <c:v>0.40280000000000005</c:v>
                </c:pt>
                <c:pt idx="3">
                  <c:v>0.39429999999999998</c:v>
                </c:pt>
                <c:pt idx="4">
                  <c:v>0.38870000000000005</c:v>
                </c:pt>
                <c:pt idx="5">
                  <c:v>0.37919999999999998</c:v>
                </c:pt>
              </c:numCache>
            </c:numRef>
          </c:val>
          <c:extLst>
            <c:ext xmlns:c16="http://schemas.microsoft.com/office/drawing/2014/chart" uri="{C3380CC4-5D6E-409C-BE32-E72D297353CC}">
              <c16:uniqueId val="{00000000-C6E4-4AAB-A6AF-02295AEBECE5}"/>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0.58130000000000004</c:v>
                </c:pt>
                <c:pt idx="1">
                  <c:v>0.58489999999999998</c:v>
                </c:pt>
                <c:pt idx="2">
                  <c:v>0.59719999999999995</c:v>
                </c:pt>
                <c:pt idx="3">
                  <c:v>0.60570000000000002</c:v>
                </c:pt>
                <c:pt idx="4">
                  <c:v>0.61129999999999995</c:v>
                </c:pt>
                <c:pt idx="5">
                  <c:v>0.62080000000000002</c:v>
                </c:pt>
              </c:numCache>
            </c:numRef>
          </c:val>
          <c:extLst>
            <c:ext xmlns:c16="http://schemas.microsoft.com/office/drawing/2014/chart" uri="{C3380CC4-5D6E-409C-BE32-E72D297353CC}">
              <c16:uniqueId val="{00000001-C6E4-4AAB-A6AF-02295AEBECE5}"/>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75420048758099978"/>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0.18054463406041069</c:v>
                </c:pt>
                <c:pt idx="1">
                  <c:v>0.1792588512612372</c:v>
                </c:pt>
                <c:pt idx="2">
                  <c:v>0.17620857465183098</c:v>
                </c:pt>
                <c:pt idx="3">
                  <c:v>0.15038248189847378</c:v>
                </c:pt>
                <c:pt idx="4">
                  <c:v>0.13391653872209441</c:v>
                </c:pt>
                <c:pt idx="5">
                  <c:v>0.13727701518510771</c:v>
                </c:pt>
              </c:numCache>
            </c:numRef>
          </c:val>
          <c:extLst>
            <c:ext xmlns:c16="http://schemas.microsoft.com/office/drawing/2014/chart" uri="{C3380CC4-5D6E-409C-BE32-E72D297353CC}">
              <c16:uniqueId val="{00000000-53E7-42C4-90D6-E31CBEF76566}"/>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0.81945536593958934</c:v>
                </c:pt>
                <c:pt idx="1">
                  <c:v>0.8207411487387628</c:v>
                </c:pt>
                <c:pt idx="2">
                  <c:v>0.82379142534816907</c:v>
                </c:pt>
                <c:pt idx="3">
                  <c:v>0.84961751810152641</c:v>
                </c:pt>
                <c:pt idx="4">
                  <c:v>0.8660834612779057</c:v>
                </c:pt>
                <c:pt idx="5">
                  <c:v>0.86272298481489229</c:v>
                </c:pt>
              </c:numCache>
            </c:numRef>
          </c:val>
          <c:extLst>
            <c:ext xmlns:c16="http://schemas.microsoft.com/office/drawing/2014/chart" uri="{C3380CC4-5D6E-409C-BE32-E72D297353CC}">
              <c16:uniqueId val="{00000001-53E7-42C4-90D6-E31CBEF76566}"/>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1147576252416143"/>
          <c:y val="0.19666715807863996"/>
          <c:w val="0.39459356158885261"/>
          <c:h val="0.73624517038964654"/>
        </c:manualLayout>
      </c:layout>
      <c:pieChart>
        <c:varyColors val="1"/>
        <c:ser>
          <c:idx val="0"/>
          <c:order val="0"/>
          <c:tx>
            <c:strRef>
              <c:f>Sheet1!$B$1</c:f>
              <c:strCache>
                <c:ptCount val="1"/>
                <c:pt idx="0">
                  <c:v>Share</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5480-47C0-9C53-5ACDC9DA75C2}"/>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5480-47C0-9C53-5ACDC9DA75C2}"/>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5480-47C0-9C53-5ACDC9DA75C2}"/>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5480-47C0-9C53-5ACDC9DA75C2}"/>
              </c:ext>
            </c:extLst>
          </c:dPt>
          <c:dPt>
            <c:idx val="4"/>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5480-47C0-9C53-5ACDC9DA75C2}"/>
              </c:ext>
            </c:extLst>
          </c:dPt>
          <c:dPt>
            <c:idx val="5"/>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5480-47C0-9C53-5ACDC9DA75C2}"/>
              </c:ext>
            </c:extLst>
          </c:dPt>
          <c:dPt>
            <c:idx val="6"/>
            <c:bubble3D val="0"/>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D-260C-46E5-A822-65C1E4C00CA9}"/>
              </c:ext>
            </c:extLst>
          </c:dPt>
          <c:dPt>
            <c:idx val="7"/>
            <c:bubble3D val="0"/>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E-5480-47C0-9C53-5ACDC9DA75C2}"/>
              </c:ext>
            </c:extLst>
          </c:dPt>
          <c:dPt>
            <c:idx val="8"/>
            <c:bubble3D val="0"/>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1-260C-46E5-A822-65C1E4C00CA9}"/>
              </c:ext>
            </c:extLst>
          </c:dPt>
          <c:dLbls>
            <c:dLbl>
              <c:idx val="3"/>
              <c:layout>
                <c:manualLayout>
                  <c:x val="-1.3588754945454754E-2"/>
                  <c:y val="-4.8694338930241831E-4"/>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5480-47C0-9C53-5ACDC9DA75C2}"/>
                </c:ext>
              </c:extLst>
            </c:dLbl>
            <c:dLbl>
              <c:idx val="4"/>
              <c:layout>
                <c:manualLayout>
                  <c:x val="-1.4161924449709273E-2"/>
                  <c:y val="-5.9093050294547825E-3"/>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5480-47C0-9C53-5ACDC9DA75C2}"/>
                </c:ext>
              </c:extLst>
            </c:dLbl>
            <c:dLbl>
              <c:idx val="5"/>
              <c:layout>
                <c:manualLayout>
                  <c:x val="9.1837192917257025E-3"/>
                  <c:y val="-1.379708222109699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5480-47C0-9C53-5ACDC9DA75C2}"/>
                </c:ext>
              </c:extLst>
            </c:dLbl>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Sheet1!$A$2:$A$10</c:f>
              <c:strCache>
                <c:ptCount val="9"/>
                <c:pt idx="0">
                  <c:v>Nan Ya Plastics Co Ltd</c:v>
                </c:pt>
                <c:pt idx="1">
                  <c:v>Kukdo Chemical Co., Ltd.</c:v>
                </c:pt>
                <c:pt idx="2">
                  <c:v>Jiangsu Sanmu Group</c:v>
                </c:pt>
                <c:pt idx="3">
                  <c:v>Aditya Birla Chemicals Ltd.</c:v>
                </c:pt>
                <c:pt idx="4">
                  <c:v>Nantong Xincheng Synthetic Material Co Ltd</c:v>
                </c:pt>
                <c:pt idx="5">
                  <c:v>Nippon Steel Chemical &amp; Material Co., Ltd.</c:v>
                </c:pt>
                <c:pt idx="6">
                  <c:v>Zhuhai Hongchang Electronic Material Co Ltd</c:v>
                </c:pt>
                <c:pt idx="7">
                  <c:v>The Dow Chemical Company</c:v>
                </c:pt>
                <c:pt idx="8">
                  <c:v>Others</c:v>
                </c:pt>
              </c:strCache>
            </c:strRef>
          </c:cat>
          <c:val>
            <c:numRef>
              <c:f>Sheet1!$B$2:$B$10</c:f>
              <c:numCache>
                <c:formatCode>0.00%</c:formatCode>
                <c:ptCount val="9"/>
                <c:pt idx="0">
                  <c:v>0.17811893173247281</c:v>
                </c:pt>
                <c:pt idx="1">
                  <c:v>0.1165744598407064</c:v>
                </c:pt>
                <c:pt idx="2">
                  <c:v>8.0663918557676573E-2</c:v>
                </c:pt>
                <c:pt idx="3">
                  <c:v>6.039156999308111E-2</c:v>
                </c:pt>
                <c:pt idx="4">
                  <c:v>4.9066955807142841E-2</c:v>
                </c:pt>
                <c:pt idx="5">
                  <c:v>4.8351293914251442E-2</c:v>
                </c:pt>
                <c:pt idx="6">
                  <c:v>4.4475690656617335E-2</c:v>
                </c:pt>
                <c:pt idx="7">
                  <c:v>4.3125001378629492E-2</c:v>
                </c:pt>
                <c:pt idx="8">
                  <c:v>0.379232178119422</c:v>
                </c:pt>
              </c:numCache>
            </c:numRef>
          </c:val>
          <c:extLst>
            <c:ext xmlns:c16="http://schemas.microsoft.com/office/drawing/2014/chart" uri="{C3380CC4-5D6E-409C-BE32-E72D297353CC}">
              <c16:uniqueId val="{0000000C-5480-47C0-9C53-5ACDC9DA75C2}"/>
            </c:ext>
          </c:extLst>
        </c:ser>
        <c:dLbls>
          <c:dLblPos val="outEnd"/>
          <c:showLegendKey val="0"/>
          <c:showVal val="1"/>
          <c:showCatName val="0"/>
          <c:showSerName val="0"/>
          <c:showPercent val="0"/>
          <c:showBubbleSize val="0"/>
          <c:showLeaderLines val="1"/>
        </c:dLbls>
        <c:firstSliceAng val="360"/>
      </c:pieChart>
      <c:spPr>
        <a:noFill/>
        <a:ln>
          <a:noFill/>
        </a:ln>
        <a:effectLst/>
      </c:spPr>
    </c:plotArea>
    <c:legend>
      <c:legendPos val="r"/>
      <c:layout>
        <c:manualLayout>
          <c:xMode val="edge"/>
          <c:yMode val="edge"/>
          <c:x val="0.69675129104437161"/>
          <c:y val="0.12591720903809273"/>
          <c:w val="0.29144929892612981"/>
          <c:h val="0.73920264784289369"/>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showDLblsOverMax val="0"/>
  </c:chart>
  <c:spPr>
    <a:solidFill>
      <a:schemeClr val="bg1"/>
    </a:solidFill>
    <a:ln w="9525" cap="flat" cmpd="sng" algn="ctr">
      <a:noFill/>
      <a:round/>
    </a:ln>
    <a:effectLst/>
  </c:spPr>
  <c:txPr>
    <a:bodyPr/>
    <a:lstStyle/>
    <a:p>
      <a:pPr>
        <a:defRPr sz="6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303596360699107"/>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BC7B-46E1-8F21-6883D133489C}"/>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BC7B-46E1-8F21-6883D133489C}"/>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BC7B-46E1-8F21-6883D133489C}"/>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BC7B-46E1-8F21-6883D133489C}"/>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BC7B-46E1-8F21-6883D133489C}"/>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BC7B-46E1-8F21-6883D133489C}"/>
              </c:ext>
            </c:extLst>
          </c:dPt>
          <c:dLbls>
            <c:dLbl>
              <c:idx val="0"/>
              <c:layout>
                <c:manualLayout>
                  <c:x val="2.7238353916369094E-5"/>
                  <c:y val="-1.866006756560685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BC7B-46E1-8F21-6883D133489C}"/>
                </c:ext>
              </c:extLst>
            </c:dLbl>
            <c:dLbl>
              <c:idx val="1"/>
              <c:layout>
                <c:manualLayout>
                  <c:x val="4.5919525850162055E-3"/>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BC7B-46E1-8F21-6883D133489C}"/>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58.83</c:v>
                </c:pt>
                <c:pt idx="1">
                  <c:v>65.429999999999993</c:v>
                </c:pt>
                <c:pt idx="2">
                  <c:v>71.787999999999997</c:v>
                </c:pt>
                <c:pt idx="3">
                  <c:v>79.649999999999991</c:v>
                </c:pt>
                <c:pt idx="4">
                  <c:v>89.47</c:v>
                </c:pt>
                <c:pt idx="5">
                  <c:v>103.02</c:v>
                </c:pt>
                <c:pt idx="6">
                  <c:v>88.83</c:v>
                </c:pt>
                <c:pt idx="7">
                  <c:v>98.112735000000001</c:v>
                </c:pt>
                <c:pt idx="8">
                  <c:v>107.53155756</c:v>
                </c:pt>
                <c:pt idx="9">
                  <c:v>117.69328974941999</c:v>
                </c:pt>
                <c:pt idx="10">
                  <c:v>128.53284173534158</c:v>
                </c:pt>
                <c:pt idx="11">
                  <c:v>139.84373180805164</c:v>
                </c:pt>
                <c:pt idx="12">
                  <c:v>152.03810522171375</c:v>
                </c:pt>
                <c:pt idx="13">
                  <c:v>164.87012130242638</c:v>
                </c:pt>
                <c:pt idx="14">
                  <c:v>178.40595826135558</c:v>
                </c:pt>
                <c:pt idx="15">
                  <c:v>192.78547849722085</c:v>
                </c:pt>
              </c:numCache>
            </c:numRef>
          </c:val>
          <c:extLst>
            <c:ext xmlns:c16="http://schemas.microsoft.com/office/drawing/2014/chart" uri="{C3380CC4-5D6E-409C-BE32-E72D297353CC}">
              <c16:uniqueId val="{0000000E-BC7B-46E1-8F21-6883D133489C}"/>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4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755652014523446"/>
          <c:y val="0"/>
          <c:w val="0.79753429038309287"/>
          <c:h val="0.61104840207679889"/>
        </c:manualLayout>
      </c:layout>
      <c:barChart>
        <c:barDir val="col"/>
        <c:grouping val="stacked"/>
        <c:varyColors val="0"/>
        <c:ser>
          <c:idx val="5"/>
          <c:order val="0"/>
          <c:tx>
            <c:strRef>
              <c:f>Sheet1!$G$1</c:f>
              <c:strCache>
                <c:ptCount val="1"/>
                <c:pt idx="0">
                  <c:v>Others</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Sheet1!$G$2:$G$17</c:f>
              <c:numCache>
                <c:formatCode>0.00%</c:formatCode>
                <c:ptCount val="16"/>
                <c:pt idx="0">
                  <c:v>4.599999999999993E-2</c:v>
                </c:pt>
                <c:pt idx="1">
                  <c:v>4.4499999999999984E-2</c:v>
                </c:pt>
                <c:pt idx="2">
                  <c:v>4.599999999999993E-2</c:v>
                </c:pt>
                <c:pt idx="3">
                  <c:v>4.390000000000005E-2</c:v>
                </c:pt>
                <c:pt idx="4">
                  <c:v>4.2399999999999882E-2</c:v>
                </c:pt>
                <c:pt idx="5">
                  <c:v>4.3499999999999983E-2</c:v>
                </c:pt>
                <c:pt idx="6">
                  <c:v>3.4000000000000141E-2</c:v>
                </c:pt>
                <c:pt idx="7">
                  <c:v>3.9999999999999925E-2</c:v>
                </c:pt>
                <c:pt idx="8">
                  <c:v>3.8099999999999912E-2</c:v>
                </c:pt>
                <c:pt idx="9">
                  <c:v>3.8599999999999968E-2</c:v>
                </c:pt>
                <c:pt idx="10">
                  <c:v>3.7600000000000078E-2</c:v>
                </c:pt>
                <c:pt idx="11">
                  <c:v>3.5999999999999921E-2</c:v>
                </c:pt>
                <c:pt idx="12">
                  <c:v>3.4799999999999942E-2</c:v>
                </c:pt>
                <c:pt idx="13">
                  <c:v>3.4300000000000108E-2</c:v>
                </c:pt>
                <c:pt idx="14">
                  <c:v>3.4299999999999886E-2</c:v>
                </c:pt>
                <c:pt idx="15">
                  <c:v>3.3599999999999963E-2</c:v>
                </c:pt>
              </c:numCache>
            </c:numRef>
          </c:val>
          <c:extLst>
            <c:ext xmlns:c16="http://schemas.microsoft.com/office/drawing/2014/chart" uri="{C3380CC4-5D6E-409C-BE32-E72D297353CC}">
              <c16:uniqueId val="{00000000-9304-4C6C-B2D0-56629C4AC072}"/>
            </c:ext>
          </c:extLst>
        </c:ser>
        <c:ser>
          <c:idx val="4"/>
          <c:order val="1"/>
          <c:tx>
            <c:strRef>
              <c:f>Sheet1!$F$1</c:f>
              <c:strCache>
                <c:ptCount val="1"/>
                <c:pt idx="0">
                  <c:v>Adhesives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0.00%</c:formatCode>
                <c:ptCount val="16"/>
                <c:pt idx="0">
                  <c:v>6.1100000000000002E-2</c:v>
                </c:pt>
                <c:pt idx="1">
                  <c:v>6.1600000000000002E-2</c:v>
                </c:pt>
                <c:pt idx="2">
                  <c:v>6.1100000000000002E-2</c:v>
                </c:pt>
                <c:pt idx="3">
                  <c:v>6.1800000000000001E-2</c:v>
                </c:pt>
                <c:pt idx="4">
                  <c:v>6.2300000000000001E-2</c:v>
                </c:pt>
                <c:pt idx="5">
                  <c:v>6.2600000000000003E-2</c:v>
                </c:pt>
                <c:pt idx="6">
                  <c:v>6.2799999999999995E-2</c:v>
                </c:pt>
                <c:pt idx="7">
                  <c:v>6.3100000000000003E-2</c:v>
                </c:pt>
                <c:pt idx="8">
                  <c:v>6.3399999999999998E-2</c:v>
                </c:pt>
                <c:pt idx="9">
                  <c:v>6.3700000000000007E-2</c:v>
                </c:pt>
                <c:pt idx="10">
                  <c:v>6.4000000000000001E-2</c:v>
                </c:pt>
                <c:pt idx="11">
                  <c:v>6.4299999999999996E-2</c:v>
                </c:pt>
                <c:pt idx="12">
                  <c:v>6.4500000000000002E-2</c:v>
                </c:pt>
                <c:pt idx="13">
                  <c:v>6.4799999999999996E-2</c:v>
                </c:pt>
                <c:pt idx="14">
                  <c:v>6.5100000000000005E-2</c:v>
                </c:pt>
                <c:pt idx="15">
                  <c:v>6.54E-2</c:v>
                </c:pt>
              </c:numCache>
            </c:numRef>
          </c:val>
          <c:extLst>
            <c:ext xmlns:c16="http://schemas.microsoft.com/office/drawing/2014/chart" uri="{C3380CC4-5D6E-409C-BE32-E72D297353CC}">
              <c16:uniqueId val="{00000001-9304-4C6C-B2D0-56629C4AC072}"/>
            </c:ext>
          </c:extLst>
        </c:ser>
        <c:ser>
          <c:idx val="0"/>
          <c:order val="2"/>
          <c:tx>
            <c:strRef>
              <c:f>Sheet1!$E$1</c:f>
              <c:strCache>
                <c:ptCount val="1"/>
                <c:pt idx="0">
                  <c:v>Composite Materials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8.3199999999999996E-2</c:v>
                </c:pt>
                <c:pt idx="1">
                  <c:v>8.3699999999999997E-2</c:v>
                </c:pt>
                <c:pt idx="2">
                  <c:v>8.3199999999999996E-2</c:v>
                </c:pt>
                <c:pt idx="3">
                  <c:v>8.3900000000000002E-2</c:v>
                </c:pt>
                <c:pt idx="4">
                  <c:v>8.4400000000000003E-2</c:v>
                </c:pt>
                <c:pt idx="5">
                  <c:v>8.4699999999999998E-2</c:v>
                </c:pt>
                <c:pt idx="6">
                  <c:v>8.4900000000000003E-2</c:v>
                </c:pt>
                <c:pt idx="7">
                  <c:v>8.5199999999999998E-2</c:v>
                </c:pt>
                <c:pt idx="8">
                  <c:v>8.5500000000000007E-2</c:v>
                </c:pt>
                <c:pt idx="9">
                  <c:v>8.5800000000000001E-2</c:v>
                </c:pt>
                <c:pt idx="10">
                  <c:v>8.6099999999999996E-2</c:v>
                </c:pt>
                <c:pt idx="11">
                  <c:v>8.6400000000000005E-2</c:v>
                </c:pt>
                <c:pt idx="12">
                  <c:v>8.6599999999999996E-2</c:v>
                </c:pt>
                <c:pt idx="13">
                  <c:v>8.6900000000000005E-2</c:v>
                </c:pt>
                <c:pt idx="14">
                  <c:v>8.72E-2</c:v>
                </c:pt>
                <c:pt idx="15">
                  <c:v>8.7499999999999994E-2</c:v>
                </c:pt>
              </c:numCache>
            </c:numRef>
          </c:val>
          <c:extLst>
            <c:ext xmlns:c16="http://schemas.microsoft.com/office/drawing/2014/chart" uri="{C3380CC4-5D6E-409C-BE32-E72D297353CC}">
              <c16:uniqueId val="{00000003-9304-4C6C-B2D0-56629C4AC072}"/>
            </c:ext>
          </c:extLst>
        </c:ser>
        <c:ser>
          <c:idx val="1"/>
          <c:order val="3"/>
          <c:tx>
            <c:strRef>
              <c:f>Sheet1!$D$1</c:f>
              <c:strCache>
                <c:ptCount val="1"/>
                <c:pt idx="0">
                  <c:v>Construction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0.1123</c:v>
                </c:pt>
                <c:pt idx="1">
                  <c:v>0.1128</c:v>
                </c:pt>
                <c:pt idx="2">
                  <c:v>0.1123</c:v>
                </c:pt>
                <c:pt idx="3">
                  <c:v>0.113</c:v>
                </c:pt>
                <c:pt idx="4">
                  <c:v>0.1135</c:v>
                </c:pt>
                <c:pt idx="5">
                  <c:v>0.1138</c:v>
                </c:pt>
                <c:pt idx="6">
                  <c:v>0.114</c:v>
                </c:pt>
                <c:pt idx="7">
                  <c:v>0.1143</c:v>
                </c:pt>
                <c:pt idx="8">
                  <c:v>0.11459999999999999</c:v>
                </c:pt>
                <c:pt idx="9">
                  <c:v>0.1149</c:v>
                </c:pt>
                <c:pt idx="10">
                  <c:v>0.1152</c:v>
                </c:pt>
                <c:pt idx="11">
                  <c:v>0.11550000000000001</c:v>
                </c:pt>
                <c:pt idx="12">
                  <c:v>0.1157</c:v>
                </c:pt>
                <c:pt idx="13">
                  <c:v>0.11600000000000001</c:v>
                </c:pt>
                <c:pt idx="14">
                  <c:v>0.1163</c:v>
                </c:pt>
                <c:pt idx="15">
                  <c:v>0.1166</c:v>
                </c:pt>
              </c:numCache>
            </c:numRef>
          </c:val>
          <c:extLst>
            <c:ext xmlns:c16="http://schemas.microsoft.com/office/drawing/2014/chart" uri="{C3380CC4-5D6E-409C-BE32-E72D297353CC}">
              <c16:uniqueId val="{00000002-9304-4C6C-B2D0-56629C4AC072}"/>
            </c:ext>
          </c:extLst>
        </c:ser>
        <c:ser>
          <c:idx val="2"/>
          <c:order val="4"/>
          <c:tx>
            <c:strRef>
              <c:f>Sheet1!$C$1</c:f>
              <c:strCache>
                <c:ptCount val="1"/>
                <c:pt idx="0">
                  <c:v>Electrical &amp; Electronics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0.25669999999999998</c:v>
                </c:pt>
                <c:pt idx="1">
                  <c:v>0.25469999999999998</c:v>
                </c:pt>
                <c:pt idx="2">
                  <c:v>0.25590000000000002</c:v>
                </c:pt>
                <c:pt idx="3">
                  <c:v>0.25629999999999997</c:v>
                </c:pt>
                <c:pt idx="4">
                  <c:v>0.25890000000000002</c:v>
                </c:pt>
                <c:pt idx="5">
                  <c:v>0.25330000000000003</c:v>
                </c:pt>
                <c:pt idx="6">
                  <c:v>0.2586</c:v>
                </c:pt>
                <c:pt idx="7">
                  <c:v>0.25750000000000001</c:v>
                </c:pt>
                <c:pt idx="8">
                  <c:v>0.25659999999999999</c:v>
                </c:pt>
                <c:pt idx="9">
                  <c:v>0.25609999999999999</c:v>
                </c:pt>
                <c:pt idx="10">
                  <c:v>0.2571</c:v>
                </c:pt>
                <c:pt idx="11">
                  <c:v>0.25750000000000001</c:v>
                </c:pt>
                <c:pt idx="12">
                  <c:v>0.2571</c:v>
                </c:pt>
                <c:pt idx="13">
                  <c:v>0.25719999999999998</c:v>
                </c:pt>
                <c:pt idx="14">
                  <c:v>0.2576</c:v>
                </c:pt>
                <c:pt idx="15">
                  <c:v>0.25769999999999998</c:v>
                </c:pt>
              </c:numCache>
            </c:numRef>
          </c:val>
          <c:extLst>
            <c:ext xmlns:c16="http://schemas.microsoft.com/office/drawing/2014/chart" uri="{C3380CC4-5D6E-409C-BE32-E72D297353CC}">
              <c16:uniqueId val="{00000004-9304-4C6C-B2D0-56629C4AC072}"/>
            </c:ext>
          </c:extLst>
        </c:ser>
        <c:ser>
          <c:idx val="3"/>
          <c:order val="5"/>
          <c:tx>
            <c:strRef>
              <c:f>Sheet1!$B$1</c:f>
              <c:strCache>
                <c:ptCount val="1"/>
                <c:pt idx="0">
                  <c:v>Paints &amp; Coatings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0.44069999999999998</c:v>
                </c:pt>
                <c:pt idx="1">
                  <c:v>0.44269999999999998</c:v>
                </c:pt>
                <c:pt idx="2">
                  <c:v>0.4415</c:v>
                </c:pt>
                <c:pt idx="3">
                  <c:v>0.44109999999999999</c:v>
                </c:pt>
                <c:pt idx="4">
                  <c:v>0.4385</c:v>
                </c:pt>
                <c:pt idx="5">
                  <c:v>0.44209999999999999</c:v>
                </c:pt>
                <c:pt idx="6">
                  <c:v>0.44569999999999999</c:v>
                </c:pt>
                <c:pt idx="7">
                  <c:v>0.43990000000000001</c:v>
                </c:pt>
                <c:pt idx="8">
                  <c:v>0.44180000000000003</c:v>
                </c:pt>
                <c:pt idx="9">
                  <c:v>0.44090000000000001</c:v>
                </c:pt>
                <c:pt idx="10">
                  <c:v>0.44</c:v>
                </c:pt>
                <c:pt idx="11">
                  <c:v>0.44030000000000002</c:v>
                </c:pt>
                <c:pt idx="12">
                  <c:v>0.44130000000000003</c:v>
                </c:pt>
                <c:pt idx="13">
                  <c:v>0.44080000000000003</c:v>
                </c:pt>
                <c:pt idx="14">
                  <c:v>0.4395</c:v>
                </c:pt>
                <c:pt idx="15">
                  <c:v>0.43919999999999998</c:v>
                </c:pt>
              </c:numCache>
            </c:numRef>
          </c:val>
          <c:extLst>
            <c:ext xmlns:c16="http://schemas.microsoft.com/office/drawing/2014/chart" uri="{C3380CC4-5D6E-409C-BE32-E72D297353CC}">
              <c16:uniqueId val="{00000005-9304-4C6C-B2D0-56629C4AC072}"/>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649832139840484"/>
          <c:y val="0"/>
          <c:w val="0.81639588677915731"/>
          <c:h val="0.72379695231640373"/>
        </c:manualLayout>
      </c:layout>
      <c:barChart>
        <c:barDir val="col"/>
        <c:grouping val="stacked"/>
        <c:varyColors val="0"/>
        <c:ser>
          <c:idx val="3"/>
          <c:order val="0"/>
          <c:tx>
            <c:strRef>
              <c:f>Sheet1!$D$1</c:f>
              <c:strCache>
                <c:ptCount val="1"/>
                <c:pt idx="0">
                  <c:v>Semi-Solid</c:v>
                </c:pt>
              </c:strCache>
            </c:strRef>
          </c:tx>
          <c:spPr>
            <a:solidFill>
              <a:schemeClr val="accent4"/>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6.6699999999999995E-2</c:v>
                </c:pt>
                <c:pt idx="1">
                  <c:v>6.6266666666666654E-2</c:v>
                </c:pt>
                <c:pt idx="2">
                  <c:v>6.5833333333333327E-2</c:v>
                </c:pt>
                <c:pt idx="3">
                  <c:v>6.54E-2</c:v>
                </c:pt>
                <c:pt idx="4">
                  <c:v>6.4966666666666659E-2</c:v>
                </c:pt>
                <c:pt idx="5">
                  <c:v>6.4533333333333331E-2</c:v>
                </c:pt>
                <c:pt idx="6">
                  <c:v>6.4100000000000004E-2</c:v>
                </c:pt>
                <c:pt idx="7">
                  <c:v>6.3666666666666663E-2</c:v>
                </c:pt>
                <c:pt idx="8">
                  <c:v>6.3233333333333336E-2</c:v>
                </c:pt>
                <c:pt idx="9">
                  <c:v>6.2799999999999995E-2</c:v>
                </c:pt>
                <c:pt idx="10">
                  <c:v>6.2366666666666667E-2</c:v>
                </c:pt>
                <c:pt idx="11">
                  <c:v>6.193333333333334E-2</c:v>
                </c:pt>
                <c:pt idx="12">
                  <c:v>6.1500000000000006E-2</c:v>
                </c:pt>
                <c:pt idx="13">
                  <c:v>6.1066666666666672E-2</c:v>
                </c:pt>
                <c:pt idx="14">
                  <c:v>6.0633333333333345E-2</c:v>
                </c:pt>
                <c:pt idx="15">
                  <c:v>6.020000000000001E-2</c:v>
                </c:pt>
              </c:numCache>
            </c:numRef>
          </c:val>
          <c:extLst>
            <c:ext xmlns:c16="http://schemas.microsoft.com/office/drawing/2014/chart" uri="{C3380CC4-5D6E-409C-BE32-E72D297353CC}">
              <c16:uniqueId val="{00000000-6061-40D4-A8B1-5B2982635C49}"/>
            </c:ext>
          </c:extLst>
        </c:ser>
        <c:ser>
          <c:idx val="1"/>
          <c:order val="1"/>
          <c:tx>
            <c:strRef>
              <c:f>Sheet1!$C$1</c:f>
              <c:strCache>
                <c:ptCount val="1"/>
                <c:pt idx="0">
                  <c:v>Liquid</c:v>
                </c:pt>
              </c:strCache>
            </c:strRef>
          </c:tx>
          <c:spPr>
            <a:solidFill>
              <a:schemeClr val="accent2"/>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0.45330000000000004</c:v>
                </c:pt>
                <c:pt idx="1">
                  <c:v>0.45419333333333334</c:v>
                </c:pt>
                <c:pt idx="2">
                  <c:v>0.45508666666666669</c:v>
                </c:pt>
                <c:pt idx="3">
                  <c:v>0.45598</c:v>
                </c:pt>
                <c:pt idx="4">
                  <c:v>0.45687333333333335</c:v>
                </c:pt>
                <c:pt idx="5">
                  <c:v>0.45776666666666666</c:v>
                </c:pt>
                <c:pt idx="6">
                  <c:v>0.45866000000000001</c:v>
                </c:pt>
                <c:pt idx="7">
                  <c:v>0.45955333333333331</c:v>
                </c:pt>
                <c:pt idx="8">
                  <c:v>0.46044666666666667</c:v>
                </c:pt>
                <c:pt idx="9">
                  <c:v>0.46133999999999997</c:v>
                </c:pt>
                <c:pt idx="10">
                  <c:v>0.46223333333333333</c:v>
                </c:pt>
                <c:pt idx="11">
                  <c:v>0.46312666666666663</c:v>
                </c:pt>
                <c:pt idx="12">
                  <c:v>0.46401999999999999</c:v>
                </c:pt>
                <c:pt idx="13">
                  <c:v>0.46491333333333329</c:v>
                </c:pt>
                <c:pt idx="14">
                  <c:v>0.46580666666666665</c:v>
                </c:pt>
                <c:pt idx="15">
                  <c:v>0.4667</c:v>
                </c:pt>
              </c:numCache>
            </c:numRef>
          </c:val>
          <c:extLst>
            <c:ext xmlns:c16="http://schemas.microsoft.com/office/drawing/2014/chart" uri="{C3380CC4-5D6E-409C-BE32-E72D297353CC}">
              <c16:uniqueId val="{00000001-6061-40D4-A8B1-5B2982635C49}"/>
            </c:ext>
          </c:extLst>
        </c:ser>
        <c:ser>
          <c:idx val="2"/>
          <c:order val="2"/>
          <c:tx>
            <c:strRef>
              <c:f>Sheet1!$B$1</c:f>
              <c:strCache>
                <c:ptCount val="1"/>
                <c:pt idx="0">
                  <c:v>Solid</c:v>
                </c:pt>
              </c:strCache>
            </c:strRef>
          </c:tx>
          <c:spPr>
            <a:solidFill>
              <a:schemeClr val="accent3"/>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0.48</c:v>
                </c:pt>
                <c:pt idx="1">
                  <c:v>0.47953999999999997</c:v>
                </c:pt>
                <c:pt idx="2">
                  <c:v>0.47907999999999995</c:v>
                </c:pt>
                <c:pt idx="3">
                  <c:v>0.47862000000000005</c:v>
                </c:pt>
                <c:pt idx="4">
                  <c:v>0.47816000000000003</c:v>
                </c:pt>
                <c:pt idx="5">
                  <c:v>0.47770000000000001</c:v>
                </c:pt>
                <c:pt idx="6">
                  <c:v>0.47724</c:v>
                </c:pt>
                <c:pt idx="7">
                  <c:v>0.47677999999999998</c:v>
                </c:pt>
                <c:pt idx="8">
                  <c:v>0.47631999999999997</c:v>
                </c:pt>
                <c:pt idx="9">
                  <c:v>0.47586000000000006</c:v>
                </c:pt>
                <c:pt idx="10">
                  <c:v>0.47540000000000004</c:v>
                </c:pt>
                <c:pt idx="11">
                  <c:v>0.47494000000000003</c:v>
                </c:pt>
                <c:pt idx="12">
                  <c:v>0.47448000000000001</c:v>
                </c:pt>
                <c:pt idx="13">
                  <c:v>0.47402</c:v>
                </c:pt>
                <c:pt idx="14">
                  <c:v>0.47355999999999998</c:v>
                </c:pt>
                <c:pt idx="15">
                  <c:v>0.47309999999999997</c:v>
                </c:pt>
              </c:numCache>
            </c:numRef>
          </c:val>
          <c:extLst>
            <c:ext xmlns:c16="http://schemas.microsoft.com/office/drawing/2014/chart" uri="{C3380CC4-5D6E-409C-BE32-E72D297353CC}">
              <c16:uniqueId val="{00000002-6061-40D4-A8B1-5B2982635C49}"/>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700" b="0" i="0" u="none" strike="noStrike" kern="1200" cap="none" spc="0" normalizeH="0" baseline="0">
                <a:solidFill>
                  <a:schemeClr val="dk1">
                    <a:lumMod val="65000"/>
                    <a:lumOff val="35000"/>
                  </a:schemeClr>
                </a:solidFill>
                <a:latin typeface="Veradana"/>
                <a:ea typeface="+mn-ea"/>
                <a:cs typeface="+mn-cs"/>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dk1">
                <a:lumMod val="15000"/>
                <a:lumOff val="85000"/>
              </a:schemeClr>
            </a:solidFill>
            <a:round/>
          </a:ln>
          <a:effectLst/>
        </c:spPr>
        <c:txPr>
          <a:bodyPr rot="0" spcFirstLastPara="1" vertOverflow="ellipsis" vert="horz" wrap="square" anchor="ctr" anchorCtr="1"/>
          <a:lstStyle/>
          <a:p>
            <a:pPr rtl="0">
              <a:defRPr sz="700" b="0" i="0" u="none" strike="noStrike" kern="1200" baseline="0">
                <a:solidFill>
                  <a:schemeClr val="dk1">
                    <a:lumMod val="65000"/>
                    <a:lumOff val="35000"/>
                  </a:schemeClr>
                </a:solidFill>
                <a:latin typeface="Veradana"/>
                <a:ea typeface="+mn-ea"/>
                <a:cs typeface="+mn-cs"/>
              </a:defRPr>
            </a:pPr>
            <a:endParaRPr lang="en-US"/>
          </a:p>
        </c:txPr>
      </c:dTable>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sz="700">
          <a:latin typeface="Veradana"/>
        </a:defRPr>
      </a:pPr>
      <a:endParaRPr lang="en-US"/>
    </a:p>
  </c:txPr>
  <c:externalData r:id="rId3">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49560163915995"/>
          <c:y val="0"/>
          <c:w val="0.79931642222713295"/>
          <c:h val="0.74556882170144168"/>
        </c:manualLayout>
      </c:layout>
      <c:barChart>
        <c:barDir val="col"/>
        <c:grouping val="stacked"/>
        <c:varyColors val="0"/>
        <c:ser>
          <c:idx val="2"/>
          <c:order val="0"/>
          <c:tx>
            <c:strRef>
              <c:f>Sheet1!$C$1</c:f>
              <c:strCache>
                <c:ptCount val="1"/>
                <c:pt idx="0">
                  <c:v>Specialized Epoxy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8.9999999999999969E-2</c:v>
                </c:pt>
                <c:pt idx="1">
                  <c:v>8.8899999999999979E-2</c:v>
                </c:pt>
                <c:pt idx="2">
                  <c:v>8.7899999999999978E-2</c:v>
                </c:pt>
                <c:pt idx="3">
                  <c:v>8.6799999999999988E-2</c:v>
                </c:pt>
                <c:pt idx="4">
                  <c:v>8.5699999999999998E-2</c:v>
                </c:pt>
                <c:pt idx="5">
                  <c:v>8.4699999999999998E-2</c:v>
                </c:pt>
                <c:pt idx="6">
                  <c:v>8.3600000000000008E-2</c:v>
                </c:pt>
                <c:pt idx="7">
                  <c:v>8.2500000000000018E-2</c:v>
                </c:pt>
                <c:pt idx="8">
                  <c:v>8.1500000000000017E-2</c:v>
                </c:pt>
                <c:pt idx="9">
                  <c:v>8.0400000000000027E-2</c:v>
                </c:pt>
                <c:pt idx="10">
                  <c:v>7.9300000000000037E-2</c:v>
                </c:pt>
                <c:pt idx="11">
                  <c:v>7.8300000000000036E-2</c:v>
                </c:pt>
                <c:pt idx="12">
                  <c:v>7.7200000000000046E-2</c:v>
                </c:pt>
                <c:pt idx="13">
                  <c:v>7.6099999999999945E-2</c:v>
                </c:pt>
                <c:pt idx="14">
                  <c:v>7.5099999999999945E-2</c:v>
                </c:pt>
                <c:pt idx="15">
                  <c:v>7.3999999999999955E-2</c:v>
                </c:pt>
              </c:numCache>
            </c:numRef>
          </c:val>
          <c:extLst>
            <c:ext xmlns:c16="http://schemas.microsoft.com/office/drawing/2014/chart" uri="{C3380CC4-5D6E-409C-BE32-E72D297353CC}">
              <c16:uniqueId val="{00000000-4918-4E0F-8B7F-6CD53ABCEEA5}"/>
            </c:ext>
          </c:extLst>
        </c:ser>
        <c:ser>
          <c:idx val="3"/>
          <c:order val="1"/>
          <c:tx>
            <c:strRef>
              <c:f>Sheet1!$B$1</c:f>
              <c:strCache>
                <c:ptCount val="1"/>
                <c:pt idx="0">
                  <c:v>Standard Epoxy Resin</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0.91</c:v>
                </c:pt>
                <c:pt idx="1">
                  <c:v>0.91110000000000002</c:v>
                </c:pt>
                <c:pt idx="2">
                  <c:v>0.91210000000000002</c:v>
                </c:pt>
                <c:pt idx="3">
                  <c:v>0.91320000000000001</c:v>
                </c:pt>
                <c:pt idx="4">
                  <c:v>0.9143</c:v>
                </c:pt>
                <c:pt idx="5">
                  <c:v>0.9153</c:v>
                </c:pt>
                <c:pt idx="6">
                  <c:v>0.91639999999999999</c:v>
                </c:pt>
                <c:pt idx="7">
                  <c:v>0.91749999999999998</c:v>
                </c:pt>
                <c:pt idx="8">
                  <c:v>0.91849999999999998</c:v>
                </c:pt>
                <c:pt idx="9">
                  <c:v>0.91959999999999997</c:v>
                </c:pt>
                <c:pt idx="10">
                  <c:v>0.92069999999999996</c:v>
                </c:pt>
                <c:pt idx="11">
                  <c:v>0.92169999999999996</c:v>
                </c:pt>
                <c:pt idx="12">
                  <c:v>0.92279999999999995</c:v>
                </c:pt>
                <c:pt idx="13">
                  <c:v>0.92390000000000005</c:v>
                </c:pt>
                <c:pt idx="14">
                  <c:v>0.92490000000000006</c:v>
                </c:pt>
                <c:pt idx="15">
                  <c:v>0.92600000000000005</c:v>
                </c:pt>
              </c:numCache>
            </c:numRef>
          </c:val>
          <c:extLst>
            <c:ext xmlns:c16="http://schemas.microsoft.com/office/drawing/2014/chart" uri="{C3380CC4-5D6E-409C-BE32-E72D297353CC}">
              <c16:uniqueId val="{00000001-4918-4E0F-8B7F-6CD53ABCEEA5}"/>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49560163915995"/>
          <c:y val="0"/>
          <c:w val="0.79931642222713295"/>
          <c:h val="0.61104840207679889"/>
        </c:manualLayout>
      </c:layout>
      <c:barChart>
        <c:barDir val="col"/>
        <c:grouping val="stacked"/>
        <c:varyColors val="0"/>
        <c:ser>
          <c:idx val="2"/>
          <c:order val="0"/>
          <c:tx>
            <c:strRef>
              <c:f>Sheet1!$C$1</c:f>
              <c:strCache>
                <c:ptCount val="1"/>
                <c:pt idx="0">
                  <c:v>Specialized Epoxy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8.9999999999999969E-2</c:v>
                </c:pt>
                <c:pt idx="1">
                  <c:v>8.8899999999999979E-2</c:v>
                </c:pt>
                <c:pt idx="2">
                  <c:v>8.7899999999999978E-2</c:v>
                </c:pt>
                <c:pt idx="3">
                  <c:v>8.6799999999999988E-2</c:v>
                </c:pt>
                <c:pt idx="4">
                  <c:v>8.5699999999999998E-2</c:v>
                </c:pt>
                <c:pt idx="5">
                  <c:v>8.4699999999999998E-2</c:v>
                </c:pt>
                <c:pt idx="6">
                  <c:v>8.3600000000000008E-2</c:v>
                </c:pt>
                <c:pt idx="7">
                  <c:v>8.2500000000000018E-2</c:v>
                </c:pt>
                <c:pt idx="8">
                  <c:v>8.1500000000000017E-2</c:v>
                </c:pt>
                <c:pt idx="9">
                  <c:v>8.0400000000000027E-2</c:v>
                </c:pt>
                <c:pt idx="10">
                  <c:v>7.9300000000000037E-2</c:v>
                </c:pt>
                <c:pt idx="11">
                  <c:v>7.8300000000000036E-2</c:v>
                </c:pt>
                <c:pt idx="12">
                  <c:v>7.7200000000000046E-2</c:v>
                </c:pt>
                <c:pt idx="13">
                  <c:v>7.6099999999999945E-2</c:v>
                </c:pt>
                <c:pt idx="14">
                  <c:v>7.5099999999999945E-2</c:v>
                </c:pt>
                <c:pt idx="15">
                  <c:v>7.3999999999999955E-2</c:v>
                </c:pt>
              </c:numCache>
            </c:numRef>
          </c:val>
          <c:extLst>
            <c:ext xmlns:c16="http://schemas.microsoft.com/office/drawing/2014/chart" uri="{C3380CC4-5D6E-409C-BE32-E72D297353CC}">
              <c16:uniqueId val="{00000000-DE19-477E-81EA-3BFB5E27665D}"/>
            </c:ext>
          </c:extLst>
        </c:ser>
        <c:ser>
          <c:idx val="3"/>
          <c:order val="1"/>
          <c:tx>
            <c:strRef>
              <c:f>Sheet1!$B$1</c:f>
              <c:strCache>
                <c:ptCount val="1"/>
                <c:pt idx="0">
                  <c:v>Standard Epoxy Resin</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0.91</c:v>
                </c:pt>
                <c:pt idx="1">
                  <c:v>0.91110000000000002</c:v>
                </c:pt>
                <c:pt idx="2">
                  <c:v>0.91210000000000002</c:v>
                </c:pt>
                <c:pt idx="3">
                  <c:v>0.91320000000000001</c:v>
                </c:pt>
                <c:pt idx="4">
                  <c:v>0.9143</c:v>
                </c:pt>
                <c:pt idx="5">
                  <c:v>0.9153</c:v>
                </c:pt>
                <c:pt idx="6">
                  <c:v>0.91639999999999999</c:v>
                </c:pt>
                <c:pt idx="7">
                  <c:v>0.91749999999999998</c:v>
                </c:pt>
                <c:pt idx="8">
                  <c:v>0.91849999999999998</c:v>
                </c:pt>
                <c:pt idx="9">
                  <c:v>0.91959999999999997</c:v>
                </c:pt>
                <c:pt idx="10">
                  <c:v>0.92069999999999996</c:v>
                </c:pt>
                <c:pt idx="11">
                  <c:v>0.92169999999999996</c:v>
                </c:pt>
                <c:pt idx="12">
                  <c:v>0.92279999999999995</c:v>
                </c:pt>
                <c:pt idx="13">
                  <c:v>0.92390000000000005</c:v>
                </c:pt>
                <c:pt idx="14">
                  <c:v>0.92490000000000006</c:v>
                </c:pt>
                <c:pt idx="15">
                  <c:v>0.92600000000000005</c:v>
                </c:pt>
              </c:numCache>
            </c:numRef>
          </c:val>
          <c:extLst>
            <c:ext xmlns:c16="http://schemas.microsoft.com/office/drawing/2014/chart" uri="{C3380CC4-5D6E-409C-BE32-E72D297353CC}">
              <c16:uniqueId val="{00000001-DE19-477E-81EA-3BFB5E27665D}"/>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649832139840484"/>
          <c:y val="0"/>
          <c:w val="0.81639588677915731"/>
          <c:h val="0.72379695231640373"/>
        </c:manualLayout>
      </c:layout>
      <c:barChart>
        <c:barDir val="col"/>
        <c:grouping val="stacked"/>
        <c:varyColors val="0"/>
        <c:ser>
          <c:idx val="3"/>
          <c:order val="0"/>
          <c:tx>
            <c:strRef>
              <c:f>Sheet1!$D$1</c:f>
              <c:strCache>
                <c:ptCount val="1"/>
                <c:pt idx="0">
                  <c:v>Semi-Solid</c:v>
                </c:pt>
              </c:strCache>
            </c:strRef>
          </c:tx>
          <c:spPr>
            <a:solidFill>
              <a:schemeClr val="accent4"/>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6.6699999999999995E-2</c:v>
                </c:pt>
                <c:pt idx="1">
                  <c:v>6.6266666666666654E-2</c:v>
                </c:pt>
                <c:pt idx="2">
                  <c:v>6.5833333333333327E-2</c:v>
                </c:pt>
                <c:pt idx="3">
                  <c:v>6.54E-2</c:v>
                </c:pt>
                <c:pt idx="4">
                  <c:v>6.4966666666666659E-2</c:v>
                </c:pt>
                <c:pt idx="5">
                  <c:v>6.4533333333333331E-2</c:v>
                </c:pt>
                <c:pt idx="6">
                  <c:v>6.4100000000000004E-2</c:v>
                </c:pt>
                <c:pt idx="7">
                  <c:v>6.3666666666666663E-2</c:v>
                </c:pt>
                <c:pt idx="8">
                  <c:v>6.3233333333333336E-2</c:v>
                </c:pt>
                <c:pt idx="9">
                  <c:v>6.2799999999999995E-2</c:v>
                </c:pt>
                <c:pt idx="10">
                  <c:v>6.2366666666666667E-2</c:v>
                </c:pt>
                <c:pt idx="11">
                  <c:v>6.193333333333334E-2</c:v>
                </c:pt>
                <c:pt idx="12">
                  <c:v>6.1500000000000006E-2</c:v>
                </c:pt>
                <c:pt idx="13">
                  <c:v>6.1066666666666672E-2</c:v>
                </c:pt>
                <c:pt idx="14">
                  <c:v>6.0633333333333345E-2</c:v>
                </c:pt>
                <c:pt idx="15">
                  <c:v>6.020000000000001E-2</c:v>
                </c:pt>
              </c:numCache>
            </c:numRef>
          </c:val>
          <c:extLst>
            <c:ext xmlns:c16="http://schemas.microsoft.com/office/drawing/2014/chart" uri="{C3380CC4-5D6E-409C-BE32-E72D297353CC}">
              <c16:uniqueId val="{00000000-7855-4583-BBB3-874885D1CCBC}"/>
            </c:ext>
          </c:extLst>
        </c:ser>
        <c:ser>
          <c:idx val="1"/>
          <c:order val="1"/>
          <c:tx>
            <c:strRef>
              <c:f>Sheet1!$C$1</c:f>
              <c:strCache>
                <c:ptCount val="1"/>
                <c:pt idx="0">
                  <c:v>Liquid</c:v>
                </c:pt>
              </c:strCache>
            </c:strRef>
          </c:tx>
          <c:spPr>
            <a:solidFill>
              <a:schemeClr val="accent2"/>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0.45330000000000004</c:v>
                </c:pt>
                <c:pt idx="1">
                  <c:v>0.45419333333333334</c:v>
                </c:pt>
                <c:pt idx="2">
                  <c:v>0.45508666666666669</c:v>
                </c:pt>
                <c:pt idx="3">
                  <c:v>0.45598</c:v>
                </c:pt>
                <c:pt idx="4">
                  <c:v>0.45687333333333335</c:v>
                </c:pt>
                <c:pt idx="5">
                  <c:v>0.45776666666666666</c:v>
                </c:pt>
                <c:pt idx="6">
                  <c:v>0.45866000000000001</c:v>
                </c:pt>
                <c:pt idx="7">
                  <c:v>0.45955333333333331</c:v>
                </c:pt>
                <c:pt idx="8">
                  <c:v>0.46044666666666667</c:v>
                </c:pt>
                <c:pt idx="9">
                  <c:v>0.46133999999999997</c:v>
                </c:pt>
                <c:pt idx="10">
                  <c:v>0.46223333333333333</c:v>
                </c:pt>
                <c:pt idx="11">
                  <c:v>0.46312666666666663</c:v>
                </c:pt>
                <c:pt idx="12">
                  <c:v>0.46401999999999999</c:v>
                </c:pt>
                <c:pt idx="13">
                  <c:v>0.46491333333333329</c:v>
                </c:pt>
                <c:pt idx="14">
                  <c:v>0.46580666666666665</c:v>
                </c:pt>
                <c:pt idx="15">
                  <c:v>0.4667</c:v>
                </c:pt>
              </c:numCache>
            </c:numRef>
          </c:val>
          <c:extLst>
            <c:ext xmlns:c16="http://schemas.microsoft.com/office/drawing/2014/chart" uri="{C3380CC4-5D6E-409C-BE32-E72D297353CC}">
              <c16:uniqueId val="{00000001-7855-4583-BBB3-874885D1CCBC}"/>
            </c:ext>
          </c:extLst>
        </c:ser>
        <c:ser>
          <c:idx val="2"/>
          <c:order val="2"/>
          <c:tx>
            <c:strRef>
              <c:f>Sheet1!$B$1</c:f>
              <c:strCache>
                <c:ptCount val="1"/>
                <c:pt idx="0">
                  <c:v>Solid</c:v>
                </c:pt>
              </c:strCache>
            </c:strRef>
          </c:tx>
          <c:spPr>
            <a:solidFill>
              <a:schemeClr val="accent3"/>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0.48</c:v>
                </c:pt>
                <c:pt idx="1">
                  <c:v>0.47953999999999997</c:v>
                </c:pt>
                <c:pt idx="2">
                  <c:v>0.47907999999999995</c:v>
                </c:pt>
                <c:pt idx="3">
                  <c:v>0.47862000000000005</c:v>
                </c:pt>
                <c:pt idx="4">
                  <c:v>0.47816000000000003</c:v>
                </c:pt>
                <c:pt idx="5">
                  <c:v>0.47770000000000001</c:v>
                </c:pt>
                <c:pt idx="6">
                  <c:v>0.47724</c:v>
                </c:pt>
                <c:pt idx="7">
                  <c:v>0.47677999999999998</c:v>
                </c:pt>
                <c:pt idx="8">
                  <c:v>0.47631999999999997</c:v>
                </c:pt>
                <c:pt idx="9">
                  <c:v>0.47586000000000006</c:v>
                </c:pt>
                <c:pt idx="10">
                  <c:v>0.47540000000000004</c:v>
                </c:pt>
                <c:pt idx="11">
                  <c:v>0.47494000000000003</c:v>
                </c:pt>
                <c:pt idx="12">
                  <c:v>0.47448000000000001</c:v>
                </c:pt>
                <c:pt idx="13">
                  <c:v>0.47402</c:v>
                </c:pt>
                <c:pt idx="14">
                  <c:v>0.47355999999999998</c:v>
                </c:pt>
                <c:pt idx="15">
                  <c:v>0.47309999999999997</c:v>
                </c:pt>
              </c:numCache>
            </c:numRef>
          </c:val>
          <c:extLst>
            <c:ext xmlns:c16="http://schemas.microsoft.com/office/drawing/2014/chart" uri="{C3380CC4-5D6E-409C-BE32-E72D297353CC}">
              <c16:uniqueId val="{00000002-7855-4583-BBB3-874885D1CCBC}"/>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700" b="0" i="0" u="none" strike="noStrike" kern="1200" cap="none" spc="0" normalizeH="0" baseline="0">
                <a:solidFill>
                  <a:schemeClr val="dk1">
                    <a:lumMod val="65000"/>
                    <a:lumOff val="35000"/>
                  </a:schemeClr>
                </a:solidFill>
                <a:latin typeface="Veradana"/>
                <a:ea typeface="+mn-ea"/>
                <a:cs typeface="+mn-cs"/>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dk1">
                <a:lumMod val="15000"/>
                <a:lumOff val="85000"/>
              </a:schemeClr>
            </a:solidFill>
            <a:round/>
          </a:ln>
          <a:effectLst/>
        </c:spPr>
        <c:txPr>
          <a:bodyPr rot="0" spcFirstLastPara="1" vertOverflow="ellipsis" vert="horz" wrap="square" anchor="ctr" anchorCtr="1"/>
          <a:lstStyle/>
          <a:p>
            <a:pPr rtl="0">
              <a:defRPr sz="700" b="0" i="0" u="none" strike="noStrike" kern="1200" baseline="0">
                <a:solidFill>
                  <a:schemeClr val="dk1">
                    <a:lumMod val="65000"/>
                    <a:lumOff val="35000"/>
                  </a:schemeClr>
                </a:solidFill>
                <a:latin typeface="Veradana"/>
                <a:ea typeface="+mn-ea"/>
                <a:cs typeface="+mn-cs"/>
              </a:defRPr>
            </a:pPr>
            <a:endParaRPr lang="en-US"/>
          </a:p>
        </c:txPr>
      </c:dTable>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sz="700">
          <a:latin typeface="Veradana"/>
        </a:defRPr>
      </a:pPr>
      <a:endParaRPr lang="en-US"/>
    </a:p>
  </c:txPr>
  <c:externalData r:id="rId3">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770098049839276"/>
          <c:w val="1"/>
          <c:h val="0.57923736709489781"/>
        </c:manualLayout>
      </c:layout>
      <c:barChart>
        <c:barDir val="col"/>
        <c:grouping val="clustered"/>
        <c:varyColors val="0"/>
        <c:ser>
          <c:idx val="0"/>
          <c:order val="0"/>
          <c:tx>
            <c:strRef>
              <c:f>Sheet1!$B$1</c:f>
              <c:strCache>
                <c:ptCount val="1"/>
                <c:pt idx="0">
                  <c:v>By Volume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1E27-401B-A907-D9F11A303FFA}"/>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1E27-401B-A907-D9F11A303FFA}"/>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1E27-401B-A907-D9F11A303FFA}"/>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1E27-401B-A907-D9F11A303FFA}"/>
              </c:ext>
            </c:extLst>
          </c:dPt>
          <c:dPt>
            <c:idx val="14"/>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1E27-401B-A907-D9F11A303FFA}"/>
              </c:ext>
            </c:extLst>
          </c:dPt>
          <c:dLbls>
            <c:dLbl>
              <c:idx val="0"/>
              <c:layout>
                <c:manualLayout>
                  <c:x val="-1.0687317677788124E-2"/>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1E27-401B-A907-D9F11A303FFA}"/>
                </c:ext>
              </c:extLst>
            </c:dLbl>
            <c:dLbl>
              <c:idx val="1"/>
              <c:layout>
                <c:manualLayout>
                  <c:x val="-1.0714556031704479E-2"/>
                  <c:y val="-9.33003378280342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1E27-401B-A907-D9F11A303FFA}"/>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506.79159999999996</c:v>
                </c:pt>
                <c:pt idx="1">
                  <c:v>530.3130000000001</c:v>
                </c:pt>
                <c:pt idx="2">
                  <c:v>554.6981199999999</c:v>
                </c:pt>
                <c:pt idx="3">
                  <c:v>573.69360000000006</c:v>
                </c:pt>
                <c:pt idx="4">
                  <c:v>599.37796000000003</c:v>
                </c:pt>
                <c:pt idx="5">
                  <c:v>550.56426666666664</c:v>
                </c:pt>
                <c:pt idx="6">
                  <c:v>582.0014862933333</c:v>
                </c:pt>
                <c:pt idx="7">
                  <c:v>603.8202653200359</c:v>
                </c:pt>
                <c:pt idx="8">
                  <c:v>627.76875573232269</c:v>
                </c:pt>
                <c:pt idx="9">
                  <c:v>652.35608736835252</c:v>
                </c:pt>
                <c:pt idx="10">
                  <c:v>675.06908598185817</c:v>
                </c:pt>
                <c:pt idx="11">
                  <c:v>701.07690997999009</c:v>
                </c:pt>
                <c:pt idx="12">
                  <c:v>729.00011384404525</c:v>
                </c:pt>
                <c:pt idx="13">
                  <c:v>757.82026086583926</c:v>
                </c:pt>
                <c:pt idx="14">
                  <c:v>788.88888489461226</c:v>
                </c:pt>
                <c:pt idx="15">
                  <c:v>821.75830853886225</c:v>
                </c:pt>
              </c:numCache>
            </c:numRef>
          </c:val>
          <c:extLst>
            <c:ext xmlns:c16="http://schemas.microsoft.com/office/drawing/2014/chart" uri="{C3380CC4-5D6E-409C-BE32-E72D297353CC}">
              <c16:uniqueId val="{0000000C-1E27-401B-A907-D9F11A303FFA}"/>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4944770139967762E-2"/>
          <c:y val="0"/>
          <c:w val="0.88537107710337026"/>
          <c:h val="0.84804650446602259"/>
        </c:manualLayout>
      </c:layout>
      <c:barChart>
        <c:barDir val="col"/>
        <c:grouping val="clustered"/>
        <c:varyColors val="0"/>
        <c:ser>
          <c:idx val="0"/>
          <c:order val="0"/>
          <c:tx>
            <c:strRef>
              <c:f>Sheet1!$B$1</c:f>
              <c:strCache>
                <c:ptCount val="1"/>
                <c:pt idx="0">
                  <c:v>USD Billion</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0">
                <a:spAutoFit/>
              </a:bodyPr>
              <a:lstStyle/>
              <a:p>
                <a:pPr algn="ctr">
                  <a:defRPr lang="en-IN" sz="10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2016</c:v>
                </c:pt>
                <c:pt idx="1">
                  <c:v>2017</c:v>
                </c:pt>
                <c:pt idx="2">
                  <c:v>2018</c:v>
                </c:pt>
                <c:pt idx="3">
                  <c:v>2019</c:v>
                </c:pt>
                <c:pt idx="4">
                  <c:v>2020</c:v>
                </c:pt>
              </c:numCache>
            </c:numRef>
          </c:cat>
          <c:val>
            <c:numRef>
              <c:f>Sheet1!$B$2:$B$6</c:f>
              <c:numCache>
                <c:formatCode>_ * #,##0_ ;_ * \-#,##0_ ;_ * "-"??_ ;_ @_ </c:formatCode>
                <c:ptCount val="5"/>
                <c:pt idx="0">
                  <c:v>1951</c:v>
                </c:pt>
                <c:pt idx="1">
                  <c:v>2037</c:v>
                </c:pt>
                <c:pt idx="2">
                  <c:v>2085</c:v>
                </c:pt>
                <c:pt idx="3">
                  <c:v>2096</c:v>
                </c:pt>
                <c:pt idx="4">
                  <c:v>2100</c:v>
                </c:pt>
              </c:numCache>
            </c:numRef>
          </c:val>
          <c:extLst>
            <c:ext xmlns:c16="http://schemas.microsoft.com/office/drawing/2014/chart" uri="{C3380CC4-5D6E-409C-BE32-E72D297353CC}">
              <c16:uniqueId val="{00000000-D3FF-4474-BEEC-E6ACCCF89785}"/>
            </c:ext>
          </c:extLst>
        </c:ser>
        <c:dLbls>
          <c:showLegendKey val="0"/>
          <c:showVal val="0"/>
          <c:showCatName val="0"/>
          <c:showSerName val="0"/>
          <c:showPercent val="0"/>
          <c:showBubbleSize val="0"/>
        </c:dLbls>
        <c:gapWidth val="219"/>
        <c:overlap val="-27"/>
        <c:axId val="926508200"/>
        <c:axId val="926518040"/>
      </c:barChart>
      <c:catAx>
        <c:axId val="926508200"/>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IN" sz="1000" b="1"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926518040"/>
        <c:crosses val="autoZero"/>
        <c:auto val="1"/>
        <c:lblAlgn val="ctr"/>
        <c:lblOffset val="100"/>
        <c:noMultiLvlLbl val="0"/>
      </c:catAx>
      <c:valAx>
        <c:axId val="926518040"/>
        <c:scaling>
          <c:orientation val="minMax"/>
        </c:scaling>
        <c:delete val="1"/>
        <c:axPos val="l"/>
        <c:numFmt formatCode="_ * #,##0_ ;_ * \-#,##0_ ;_ * &quot;-&quot;??_ ;_ @_ " sourceLinked="1"/>
        <c:majorTickMark val="none"/>
        <c:minorTickMark val="none"/>
        <c:tickLblPos val="nextTo"/>
        <c:crossAx val="926508200"/>
        <c:crosses val="autoZero"/>
        <c:crossBetween val="between"/>
      </c:valAx>
      <c:spPr>
        <a:noFill/>
        <a:ln w="25400">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AE95-4460-A31D-DD010DD8B66B}"/>
              </c:ext>
            </c:extLst>
          </c:dPt>
          <c:dPt>
            <c:idx val="5"/>
            <c:invertIfNegative val="0"/>
            <c:bubble3D val="0"/>
            <c:extLst>
              <c:ext xmlns:c16="http://schemas.microsoft.com/office/drawing/2014/chart" uri="{C3380CC4-5D6E-409C-BE32-E72D297353CC}">
                <c16:uniqueId val="{00000001-AE95-4460-A31D-DD010DD8B66B}"/>
              </c:ext>
            </c:extLst>
          </c:dPt>
          <c:dPt>
            <c:idx val="6"/>
            <c:invertIfNegative val="0"/>
            <c:bubble3D val="0"/>
            <c:extLst>
              <c:ext xmlns:c16="http://schemas.microsoft.com/office/drawing/2014/chart" uri="{C3380CC4-5D6E-409C-BE32-E72D297353CC}">
                <c16:uniqueId val="{00000002-AE95-4460-A31D-DD010DD8B66B}"/>
              </c:ext>
            </c:extLst>
          </c:dPt>
          <c:dPt>
            <c:idx val="7"/>
            <c:invertIfNegative val="0"/>
            <c:bubble3D val="0"/>
            <c:extLst>
              <c:ext xmlns:c16="http://schemas.microsoft.com/office/drawing/2014/chart" uri="{C3380CC4-5D6E-409C-BE32-E72D297353CC}">
                <c16:uniqueId val="{00000003-AE95-4460-A31D-DD010DD8B66B}"/>
              </c:ext>
            </c:extLst>
          </c:dPt>
          <c:dPt>
            <c:idx val="8"/>
            <c:invertIfNegative val="0"/>
            <c:bubble3D val="0"/>
            <c:extLst>
              <c:ext xmlns:c16="http://schemas.microsoft.com/office/drawing/2014/chart" uri="{C3380CC4-5D6E-409C-BE32-E72D297353CC}">
                <c16:uniqueId val="{00000004-AE95-4460-A31D-DD010DD8B66B}"/>
              </c:ext>
            </c:extLst>
          </c:dPt>
          <c:dPt>
            <c:idx val="9"/>
            <c:invertIfNegative val="0"/>
            <c:bubble3D val="0"/>
            <c:extLst>
              <c:ext xmlns:c16="http://schemas.microsoft.com/office/drawing/2014/chart" uri="{C3380CC4-5D6E-409C-BE32-E72D297353CC}">
                <c16:uniqueId val="{00000005-AE95-4460-A31D-DD010DD8B66B}"/>
              </c:ext>
            </c:extLst>
          </c:dPt>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741</c:v>
                </c:pt>
                <c:pt idx="1">
                  <c:v>741</c:v>
                </c:pt>
                <c:pt idx="2">
                  <c:v>751</c:v>
                </c:pt>
                <c:pt idx="3">
                  <c:v>893</c:v>
                </c:pt>
                <c:pt idx="4">
                  <c:v>913</c:v>
                </c:pt>
                <c:pt idx="5">
                  <c:v>938</c:v>
                </c:pt>
                <c:pt idx="6">
                  <c:v>938</c:v>
                </c:pt>
                <c:pt idx="7">
                  <c:v>938</c:v>
                </c:pt>
                <c:pt idx="8">
                  <c:v>938</c:v>
                </c:pt>
                <c:pt idx="9">
                  <c:v>938</c:v>
                </c:pt>
                <c:pt idx="10">
                  <c:v>938</c:v>
                </c:pt>
                <c:pt idx="11">
                  <c:v>938</c:v>
                </c:pt>
                <c:pt idx="12">
                  <c:v>938</c:v>
                </c:pt>
                <c:pt idx="13">
                  <c:v>938</c:v>
                </c:pt>
                <c:pt idx="14">
                  <c:v>938</c:v>
                </c:pt>
                <c:pt idx="15">
                  <c:v>938</c:v>
                </c:pt>
              </c:numCache>
            </c:numRef>
          </c:val>
          <c:extLst>
            <c:ext xmlns:c16="http://schemas.microsoft.com/office/drawing/2014/chart" uri="{C3380CC4-5D6E-409C-BE32-E72D297353CC}">
              <c16:uniqueId val="{00000006-AE95-4460-A31D-DD010DD8B66B}"/>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c:formatCode>
                <c:ptCount val="16"/>
                <c:pt idx="0">
                  <c:v>525.52</c:v>
                </c:pt>
                <c:pt idx="1">
                  <c:v>541.75</c:v>
                </c:pt>
                <c:pt idx="2">
                  <c:v>562.89400000000001</c:v>
                </c:pt>
                <c:pt idx="3">
                  <c:v>670.0200000000001</c:v>
                </c:pt>
                <c:pt idx="4">
                  <c:v>695.91200000000003</c:v>
                </c:pt>
                <c:pt idx="5">
                  <c:v>621.05333333333328</c:v>
                </c:pt>
                <c:pt idx="6">
                  <c:v>676.77733333333333</c:v>
                </c:pt>
                <c:pt idx="7">
                  <c:v>699.81</c:v>
                </c:pt>
                <c:pt idx="8">
                  <c:v>707.15999999999985</c:v>
                </c:pt>
                <c:pt idx="9">
                  <c:v>728.7700000000001</c:v>
                </c:pt>
                <c:pt idx="10">
                  <c:v>741.0200000000001</c:v>
                </c:pt>
                <c:pt idx="11">
                  <c:v>759.85</c:v>
                </c:pt>
                <c:pt idx="12">
                  <c:v>767.20000000000016</c:v>
                </c:pt>
                <c:pt idx="13">
                  <c:v>785.93999999999994</c:v>
                </c:pt>
                <c:pt idx="14">
                  <c:v>790.84</c:v>
                </c:pt>
                <c:pt idx="15">
                  <c:v>812.2</c:v>
                </c:pt>
              </c:numCache>
            </c:numRef>
          </c:val>
          <c:extLst>
            <c:ext xmlns:c16="http://schemas.microsoft.com/office/drawing/2014/chart" uri="{C3380CC4-5D6E-409C-BE32-E72D297353CC}">
              <c16:uniqueId val="{00000007-AE95-4460-A31D-DD010DD8B66B}"/>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0.70920000000000005</c:v>
                </c:pt>
                <c:pt idx="1">
                  <c:v>0.73109999999999997</c:v>
                </c:pt>
                <c:pt idx="2">
                  <c:v>0.74950000000000006</c:v>
                </c:pt>
                <c:pt idx="3">
                  <c:v>0.75029999999999997</c:v>
                </c:pt>
                <c:pt idx="4">
                  <c:v>0.76219999999999999</c:v>
                </c:pt>
                <c:pt idx="5">
                  <c:v>0.66210000000000002</c:v>
                </c:pt>
                <c:pt idx="6">
                  <c:v>0.72150000000000003</c:v>
                </c:pt>
                <c:pt idx="7">
                  <c:v>0.74609999999999999</c:v>
                </c:pt>
                <c:pt idx="8">
                  <c:v>0.75390000000000001</c:v>
                </c:pt>
                <c:pt idx="9">
                  <c:v>0.77690000000000003</c:v>
                </c:pt>
                <c:pt idx="10">
                  <c:v>0.79</c:v>
                </c:pt>
                <c:pt idx="11">
                  <c:v>0.81010000000000004</c:v>
                </c:pt>
                <c:pt idx="12">
                  <c:v>0.81789999999999996</c:v>
                </c:pt>
                <c:pt idx="13">
                  <c:v>0.83789999999999998</c:v>
                </c:pt>
                <c:pt idx="14">
                  <c:v>0.84309999999999996</c:v>
                </c:pt>
                <c:pt idx="15">
                  <c:v>0.8659</c:v>
                </c:pt>
              </c:numCache>
            </c:numRef>
          </c:val>
          <c:extLst>
            <c:ext xmlns:c16="http://schemas.microsoft.com/office/drawing/2014/chart" uri="{C3380CC4-5D6E-409C-BE32-E72D297353CC}">
              <c16:uniqueId val="{00000000-3BB7-476D-9D25-0AA291A504C9}"/>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755652014523446"/>
          <c:y val="0"/>
          <c:w val="0.79753429038309287"/>
          <c:h val="0.61104840207679889"/>
        </c:manualLayout>
      </c:layout>
      <c:barChart>
        <c:barDir val="col"/>
        <c:grouping val="stacked"/>
        <c:varyColors val="0"/>
        <c:ser>
          <c:idx val="5"/>
          <c:order val="0"/>
          <c:tx>
            <c:strRef>
              <c:f>Sheet1!$G$1</c:f>
              <c:strCache>
                <c:ptCount val="1"/>
                <c:pt idx="0">
                  <c:v>Others</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Sheet1!$G$2:$G$17</c:f>
              <c:numCache>
                <c:formatCode>0.00%</c:formatCode>
                <c:ptCount val="16"/>
                <c:pt idx="0">
                  <c:v>8.3799999999999986E-2</c:v>
                </c:pt>
                <c:pt idx="1">
                  <c:v>7.360000000000011E-2</c:v>
                </c:pt>
                <c:pt idx="2">
                  <c:v>7.2000000000000064E-2</c:v>
                </c:pt>
                <c:pt idx="3">
                  <c:v>6.9300000000000139E-2</c:v>
                </c:pt>
                <c:pt idx="4">
                  <c:v>6.6199999999999926E-2</c:v>
                </c:pt>
                <c:pt idx="5">
                  <c:v>7.7099999999999946E-2</c:v>
                </c:pt>
                <c:pt idx="6">
                  <c:v>6.3399999999999901E-2</c:v>
                </c:pt>
                <c:pt idx="7">
                  <c:v>6.1199999999999921E-2</c:v>
                </c:pt>
                <c:pt idx="8">
                  <c:v>5.8899999999999952E-2</c:v>
                </c:pt>
                <c:pt idx="9">
                  <c:v>5.9199999999999919E-2</c:v>
                </c:pt>
                <c:pt idx="10">
                  <c:v>5.6499999999999995E-2</c:v>
                </c:pt>
                <c:pt idx="11">
                  <c:v>5.5300000000000127E-2</c:v>
                </c:pt>
                <c:pt idx="12">
                  <c:v>5.4399999999999893E-2</c:v>
                </c:pt>
                <c:pt idx="13">
                  <c:v>5.3500000000000103E-2</c:v>
                </c:pt>
                <c:pt idx="14">
                  <c:v>5.2400000000000002E-2</c:v>
                </c:pt>
                <c:pt idx="15">
                  <c:v>5.1499999999999879E-2</c:v>
                </c:pt>
              </c:numCache>
            </c:numRef>
          </c:val>
          <c:extLst>
            <c:ext xmlns:c16="http://schemas.microsoft.com/office/drawing/2014/chart" uri="{C3380CC4-5D6E-409C-BE32-E72D297353CC}">
              <c16:uniqueId val="{00000003-E7D3-4C2A-87BA-3140AF518405}"/>
            </c:ext>
          </c:extLst>
        </c:ser>
        <c:ser>
          <c:idx val="4"/>
          <c:order val="1"/>
          <c:tx>
            <c:strRef>
              <c:f>Sheet1!$F$1</c:f>
              <c:strCache>
                <c:ptCount val="1"/>
                <c:pt idx="0">
                  <c:v>Adhesives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0.00%</c:formatCode>
                <c:ptCount val="16"/>
                <c:pt idx="0">
                  <c:v>5.9499999999999997E-2</c:v>
                </c:pt>
                <c:pt idx="1">
                  <c:v>6.4000000000000001E-2</c:v>
                </c:pt>
                <c:pt idx="2">
                  <c:v>6.4199999999999993E-2</c:v>
                </c:pt>
                <c:pt idx="3">
                  <c:v>6.4600000000000005E-2</c:v>
                </c:pt>
                <c:pt idx="4">
                  <c:v>6.4100000000000004E-2</c:v>
                </c:pt>
                <c:pt idx="5">
                  <c:v>6.4199999999999993E-2</c:v>
                </c:pt>
                <c:pt idx="6">
                  <c:v>6.4199999999999993E-2</c:v>
                </c:pt>
                <c:pt idx="7">
                  <c:v>6.4199999999999993E-2</c:v>
                </c:pt>
                <c:pt idx="8">
                  <c:v>6.4399999999999999E-2</c:v>
                </c:pt>
                <c:pt idx="9">
                  <c:v>6.4500000000000002E-2</c:v>
                </c:pt>
                <c:pt idx="10">
                  <c:v>6.4699999999999994E-2</c:v>
                </c:pt>
                <c:pt idx="11">
                  <c:v>6.4799999999999996E-2</c:v>
                </c:pt>
                <c:pt idx="12">
                  <c:v>6.4699999999999994E-2</c:v>
                </c:pt>
                <c:pt idx="13">
                  <c:v>6.4899999999999999E-2</c:v>
                </c:pt>
                <c:pt idx="14">
                  <c:v>6.5000000000000002E-2</c:v>
                </c:pt>
                <c:pt idx="15">
                  <c:v>6.5100000000000005E-2</c:v>
                </c:pt>
              </c:numCache>
            </c:numRef>
          </c:val>
          <c:extLst>
            <c:ext xmlns:c16="http://schemas.microsoft.com/office/drawing/2014/chart" uri="{C3380CC4-5D6E-409C-BE32-E72D297353CC}">
              <c16:uniqueId val="{00000002-E7D3-4C2A-87BA-3140AF518405}"/>
            </c:ext>
          </c:extLst>
        </c:ser>
        <c:ser>
          <c:idx val="1"/>
          <c:order val="2"/>
          <c:tx>
            <c:strRef>
              <c:f>Sheet1!$D$1</c:f>
              <c:strCache>
                <c:ptCount val="1"/>
                <c:pt idx="0">
                  <c:v>Construction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7.4399999999999994E-2</c:v>
                </c:pt>
                <c:pt idx="1">
                  <c:v>7.1800000000000003E-2</c:v>
                </c:pt>
                <c:pt idx="2">
                  <c:v>7.1900000000000006E-2</c:v>
                </c:pt>
                <c:pt idx="3">
                  <c:v>7.0999999999999994E-2</c:v>
                </c:pt>
                <c:pt idx="4">
                  <c:v>7.1400000000000005E-2</c:v>
                </c:pt>
                <c:pt idx="5">
                  <c:v>6.9699999999999998E-2</c:v>
                </c:pt>
                <c:pt idx="6">
                  <c:v>6.8400000000000002E-2</c:v>
                </c:pt>
                <c:pt idx="7">
                  <c:v>6.8500000000000005E-2</c:v>
                </c:pt>
                <c:pt idx="8">
                  <c:v>6.8599999999999994E-2</c:v>
                </c:pt>
                <c:pt idx="9">
                  <c:v>6.8599999999999994E-2</c:v>
                </c:pt>
                <c:pt idx="10">
                  <c:v>6.8699999999999997E-2</c:v>
                </c:pt>
                <c:pt idx="11">
                  <c:v>6.88E-2</c:v>
                </c:pt>
                <c:pt idx="12">
                  <c:v>6.9000000000000006E-2</c:v>
                </c:pt>
                <c:pt idx="13">
                  <c:v>6.8900000000000003E-2</c:v>
                </c:pt>
                <c:pt idx="14">
                  <c:v>6.9099999999999995E-2</c:v>
                </c:pt>
                <c:pt idx="15">
                  <c:v>6.9199999999999998E-2</c:v>
                </c:pt>
              </c:numCache>
            </c:numRef>
          </c:val>
          <c:extLst>
            <c:ext xmlns:c16="http://schemas.microsoft.com/office/drawing/2014/chart" uri="{C3380CC4-5D6E-409C-BE32-E72D297353CC}">
              <c16:uniqueId val="{00000002-CDF0-47A8-8E33-24E6797A96D3}"/>
            </c:ext>
          </c:extLst>
        </c:ser>
        <c:ser>
          <c:idx val="0"/>
          <c:order val="3"/>
          <c:tx>
            <c:strRef>
              <c:f>Sheet1!$E$1</c:f>
              <c:strCache>
                <c:ptCount val="1"/>
                <c:pt idx="0">
                  <c:v>Composite Materials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0.18920000000000001</c:v>
                </c:pt>
                <c:pt idx="1">
                  <c:v>0.1933</c:v>
                </c:pt>
                <c:pt idx="2">
                  <c:v>0.19289999999999999</c:v>
                </c:pt>
                <c:pt idx="3">
                  <c:v>0.1928</c:v>
                </c:pt>
                <c:pt idx="4">
                  <c:v>0.1925</c:v>
                </c:pt>
                <c:pt idx="5">
                  <c:v>0.19209999999999999</c:v>
                </c:pt>
                <c:pt idx="6">
                  <c:v>0.19159999999999999</c:v>
                </c:pt>
                <c:pt idx="7">
                  <c:v>0.1918</c:v>
                </c:pt>
                <c:pt idx="8">
                  <c:v>0.192</c:v>
                </c:pt>
                <c:pt idx="9">
                  <c:v>0.1923</c:v>
                </c:pt>
                <c:pt idx="10">
                  <c:v>0.19220000000000001</c:v>
                </c:pt>
                <c:pt idx="11">
                  <c:v>0.19209999999999999</c:v>
                </c:pt>
                <c:pt idx="12">
                  <c:v>0.1923</c:v>
                </c:pt>
                <c:pt idx="13">
                  <c:v>0.19239999999999999</c:v>
                </c:pt>
                <c:pt idx="14">
                  <c:v>0.1925</c:v>
                </c:pt>
                <c:pt idx="15">
                  <c:v>0.19259999999999999</c:v>
                </c:pt>
              </c:numCache>
            </c:numRef>
          </c:val>
          <c:extLst>
            <c:ext xmlns:c16="http://schemas.microsoft.com/office/drawing/2014/chart" uri="{C3380CC4-5D6E-409C-BE32-E72D297353CC}">
              <c16:uniqueId val="{00000003-CDF0-47A8-8E33-24E6797A96D3}"/>
            </c:ext>
          </c:extLst>
        </c:ser>
        <c:ser>
          <c:idx val="2"/>
          <c:order val="4"/>
          <c:tx>
            <c:strRef>
              <c:f>Sheet1!$C$1</c:f>
              <c:strCache>
                <c:ptCount val="1"/>
                <c:pt idx="0">
                  <c:v>Electrical &amp; Electronics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0.1991</c:v>
                </c:pt>
                <c:pt idx="1">
                  <c:v>0.20069999999999999</c:v>
                </c:pt>
                <c:pt idx="2">
                  <c:v>0.20230000000000001</c:v>
                </c:pt>
                <c:pt idx="3">
                  <c:v>0.2059</c:v>
                </c:pt>
                <c:pt idx="4">
                  <c:v>0.20760000000000001</c:v>
                </c:pt>
                <c:pt idx="5">
                  <c:v>0.2046</c:v>
                </c:pt>
                <c:pt idx="6">
                  <c:v>0.21340000000000001</c:v>
                </c:pt>
                <c:pt idx="7">
                  <c:v>0.2137</c:v>
                </c:pt>
                <c:pt idx="8">
                  <c:v>0.2142</c:v>
                </c:pt>
                <c:pt idx="9">
                  <c:v>0.21440000000000001</c:v>
                </c:pt>
                <c:pt idx="10">
                  <c:v>0.2147</c:v>
                </c:pt>
                <c:pt idx="11">
                  <c:v>0.2147</c:v>
                </c:pt>
                <c:pt idx="12">
                  <c:v>0.21510000000000001</c:v>
                </c:pt>
                <c:pt idx="13">
                  <c:v>0.215</c:v>
                </c:pt>
                <c:pt idx="14">
                  <c:v>0.2155</c:v>
                </c:pt>
                <c:pt idx="15">
                  <c:v>0.21560000000000001</c:v>
                </c:pt>
              </c:numCache>
            </c:numRef>
          </c:val>
          <c:extLst>
            <c:ext xmlns:c16="http://schemas.microsoft.com/office/drawing/2014/chart" uri="{C3380CC4-5D6E-409C-BE32-E72D297353CC}">
              <c16:uniqueId val="{00000001-CDF0-47A8-8E33-24E6797A96D3}"/>
            </c:ext>
          </c:extLst>
        </c:ser>
        <c:ser>
          <c:idx val="3"/>
          <c:order val="5"/>
          <c:tx>
            <c:strRef>
              <c:f>Sheet1!$B$1</c:f>
              <c:strCache>
                <c:ptCount val="1"/>
                <c:pt idx="0">
                  <c:v>Paints &amp; Coatings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0.39400000000000002</c:v>
                </c:pt>
                <c:pt idx="1">
                  <c:v>0.39660000000000001</c:v>
                </c:pt>
                <c:pt idx="2">
                  <c:v>0.3967</c:v>
                </c:pt>
                <c:pt idx="3">
                  <c:v>0.39639999999999997</c:v>
                </c:pt>
                <c:pt idx="4">
                  <c:v>0.3982</c:v>
                </c:pt>
                <c:pt idx="5">
                  <c:v>0.39229999999999998</c:v>
                </c:pt>
                <c:pt idx="6">
                  <c:v>0.39900000000000002</c:v>
                </c:pt>
                <c:pt idx="7">
                  <c:v>0.40060000000000001</c:v>
                </c:pt>
                <c:pt idx="8">
                  <c:v>0.40189999999999998</c:v>
                </c:pt>
                <c:pt idx="9">
                  <c:v>0.40100000000000002</c:v>
                </c:pt>
                <c:pt idx="10">
                  <c:v>0.4032</c:v>
                </c:pt>
                <c:pt idx="11">
                  <c:v>0.40429999999999999</c:v>
                </c:pt>
                <c:pt idx="12">
                  <c:v>0.40450000000000003</c:v>
                </c:pt>
                <c:pt idx="13">
                  <c:v>0.40529999999999999</c:v>
                </c:pt>
                <c:pt idx="14">
                  <c:v>0.40550000000000003</c:v>
                </c:pt>
                <c:pt idx="15">
                  <c:v>0.40600000000000003</c:v>
                </c:pt>
              </c:numCache>
            </c:numRef>
          </c:val>
          <c:extLst>
            <c:ext xmlns:c16="http://schemas.microsoft.com/office/drawing/2014/chart" uri="{C3380CC4-5D6E-409C-BE32-E72D297353CC}">
              <c16:uniqueId val="{00000000-CDF0-47A8-8E33-24E6797A96D3}"/>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49560163915995"/>
          <c:y val="0"/>
          <c:w val="0.79931642222713295"/>
          <c:h val="0.75575115126113113"/>
        </c:manualLayout>
      </c:layout>
      <c:barChart>
        <c:barDir val="col"/>
        <c:grouping val="stacked"/>
        <c:varyColors val="0"/>
        <c:ser>
          <c:idx val="2"/>
          <c:order val="0"/>
          <c:tx>
            <c:strRef>
              <c:f>Sheet1!$C$1</c:f>
              <c:strCache>
                <c:ptCount val="1"/>
                <c:pt idx="0">
                  <c:v>Specialized Epoxy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5.0200000000000022E-2</c:v>
                </c:pt>
                <c:pt idx="1">
                  <c:v>5.1200000000000023E-2</c:v>
                </c:pt>
                <c:pt idx="2">
                  <c:v>5.0499999999999989E-2</c:v>
                </c:pt>
                <c:pt idx="3">
                  <c:v>5.2100000000000035E-2</c:v>
                </c:pt>
                <c:pt idx="4">
                  <c:v>5.1300000000000012E-2</c:v>
                </c:pt>
                <c:pt idx="5">
                  <c:v>5.0300000000000011E-2</c:v>
                </c:pt>
                <c:pt idx="6">
                  <c:v>5.2699999999999969E-2</c:v>
                </c:pt>
                <c:pt idx="7">
                  <c:v>5.2200000000000024E-2</c:v>
                </c:pt>
                <c:pt idx="8">
                  <c:v>5.1599999999999979E-2</c:v>
                </c:pt>
                <c:pt idx="9">
                  <c:v>5.1100000000000034E-2</c:v>
                </c:pt>
                <c:pt idx="10">
                  <c:v>5.0599999999999978E-2</c:v>
                </c:pt>
                <c:pt idx="11">
                  <c:v>5.0100000000000033E-2</c:v>
                </c:pt>
                <c:pt idx="12">
                  <c:v>4.9599999999999977E-2</c:v>
                </c:pt>
                <c:pt idx="13">
                  <c:v>4.9000000000000044E-2</c:v>
                </c:pt>
                <c:pt idx="14">
                  <c:v>4.8499999999999988E-2</c:v>
                </c:pt>
                <c:pt idx="15">
                  <c:v>4.8000000000000043E-2</c:v>
                </c:pt>
              </c:numCache>
            </c:numRef>
          </c:val>
          <c:extLst>
            <c:ext xmlns:c16="http://schemas.microsoft.com/office/drawing/2014/chart" uri="{C3380CC4-5D6E-409C-BE32-E72D297353CC}">
              <c16:uniqueId val="{00000001-704A-46C4-AF16-1C044F637AFF}"/>
            </c:ext>
          </c:extLst>
        </c:ser>
        <c:ser>
          <c:idx val="3"/>
          <c:order val="1"/>
          <c:tx>
            <c:strRef>
              <c:f>Sheet1!$B$1</c:f>
              <c:strCache>
                <c:ptCount val="1"/>
                <c:pt idx="0">
                  <c:v>Standard Epoxy Resin</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0.94979999999999998</c:v>
                </c:pt>
                <c:pt idx="1">
                  <c:v>0.94879999999999998</c:v>
                </c:pt>
                <c:pt idx="2">
                  <c:v>0.94950000000000001</c:v>
                </c:pt>
                <c:pt idx="3">
                  <c:v>0.94789999999999996</c:v>
                </c:pt>
                <c:pt idx="4">
                  <c:v>0.94869999999999999</c:v>
                </c:pt>
                <c:pt idx="5">
                  <c:v>0.94969999999999999</c:v>
                </c:pt>
                <c:pt idx="6">
                  <c:v>0.94730000000000003</c:v>
                </c:pt>
                <c:pt idx="7">
                  <c:v>0.94779999999999998</c:v>
                </c:pt>
                <c:pt idx="8">
                  <c:v>0.94840000000000002</c:v>
                </c:pt>
                <c:pt idx="9">
                  <c:v>0.94889999999999997</c:v>
                </c:pt>
                <c:pt idx="10">
                  <c:v>0.94940000000000002</c:v>
                </c:pt>
                <c:pt idx="11">
                  <c:v>0.94989999999999997</c:v>
                </c:pt>
                <c:pt idx="12">
                  <c:v>0.95040000000000002</c:v>
                </c:pt>
                <c:pt idx="13">
                  <c:v>0.95099999999999996</c:v>
                </c:pt>
                <c:pt idx="14">
                  <c:v>0.95150000000000001</c:v>
                </c:pt>
                <c:pt idx="15">
                  <c:v>0.95199999999999996</c:v>
                </c:pt>
              </c:numCache>
            </c:numRef>
          </c:val>
          <c:extLst>
            <c:ext xmlns:c16="http://schemas.microsoft.com/office/drawing/2014/chart" uri="{C3380CC4-5D6E-409C-BE32-E72D297353CC}">
              <c16:uniqueId val="{00000000-704A-46C4-AF16-1C044F637AFF}"/>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470588235294118"/>
          <c:y val="0.21890547263681592"/>
          <c:w val="0.76583541619183637"/>
          <c:h val="0.61104840207679889"/>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0.43897890705410281</c:v>
                </c:pt>
                <c:pt idx="1">
                  <c:v>0.44447554345679863</c:v>
                </c:pt>
                <c:pt idx="2">
                  <c:v>0.4432235232375723</c:v>
                </c:pt>
                <c:pt idx="3">
                  <c:v>0.45970743287669658</c:v>
                </c:pt>
                <c:pt idx="4">
                  <c:v>0.46235916547524558</c:v>
                </c:pt>
                <c:pt idx="5">
                  <c:v>0.45459084842487707</c:v>
                </c:pt>
              </c:numCache>
            </c:numRef>
          </c:val>
          <c:extLst>
            <c:ext xmlns:c16="http://schemas.microsoft.com/office/drawing/2014/chart" uri="{C3380CC4-5D6E-409C-BE32-E72D297353CC}">
              <c16:uniqueId val="{00000000-950B-4345-98D3-6662A6729101}"/>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0.56102109294589719</c:v>
                </c:pt>
                <c:pt idx="1">
                  <c:v>0.55552445654320137</c:v>
                </c:pt>
                <c:pt idx="2">
                  <c:v>0.5567764767624277</c:v>
                </c:pt>
                <c:pt idx="3">
                  <c:v>0.54029256712330342</c:v>
                </c:pt>
                <c:pt idx="4">
                  <c:v>0.53764083452475442</c:v>
                </c:pt>
                <c:pt idx="5">
                  <c:v>0.54540915157512293</c:v>
                </c:pt>
              </c:numCache>
            </c:numRef>
          </c:val>
          <c:extLst>
            <c:ext xmlns:c16="http://schemas.microsoft.com/office/drawing/2014/chart" uri="{C3380CC4-5D6E-409C-BE32-E72D297353CC}">
              <c16:uniqueId val="{00000001-950B-4345-98D3-6662A6729101}"/>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755652014523446"/>
          <c:y val="0"/>
          <c:w val="0.79753429038309287"/>
          <c:h val="0.61104840207679889"/>
        </c:manualLayout>
      </c:layout>
      <c:barChart>
        <c:barDir val="col"/>
        <c:grouping val="stacked"/>
        <c:varyColors val="0"/>
        <c:ser>
          <c:idx val="4"/>
          <c:order val="0"/>
          <c:tx>
            <c:strRef>
              <c:f>Sheet1!$C$1</c:f>
              <c:strCache>
                <c:ptCount val="1"/>
                <c:pt idx="0">
                  <c:v>Semi-Solid</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0.1246</c:v>
                </c:pt>
                <c:pt idx="1">
                  <c:v>0.12479999999999999</c:v>
                </c:pt>
                <c:pt idx="2">
                  <c:v>0.11990000000000001</c:v>
                </c:pt>
                <c:pt idx="3">
                  <c:v>0.1123</c:v>
                </c:pt>
                <c:pt idx="4">
                  <c:v>0.1086</c:v>
                </c:pt>
                <c:pt idx="5">
                  <c:v>0.11459999999999999</c:v>
                </c:pt>
                <c:pt idx="6">
                  <c:v>9.6000000000000002E-2</c:v>
                </c:pt>
                <c:pt idx="7">
                  <c:v>9.5399999999999999E-2</c:v>
                </c:pt>
                <c:pt idx="8">
                  <c:v>9.5299999999999996E-2</c:v>
                </c:pt>
                <c:pt idx="9">
                  <c:v>9.4500000000000001E-2</c:v>
                </c:pt>
                <c:pt idx="10">
                  <c:v>9.35E-2</c:v>
                </c:pt>
                <c:pt idx="11">
                  <c:v>9.2899999999999996E-2</c:v>
                </c:pt>
                <c:pt idx="12">
                  <c:v>9.1800000000000007E-2</c:v>
                </c:pt>
                <c:pt idx="13">
                  <c:v>9.11E-2</c:v>
                </c:pt>
                <c:pt idx="14">
                  <c:v>9.01E-2</c:v>
                </c:pt>
                <c:pt idx="15">
                  <c:v>8.9200000000000002E-2</c:v>
                </c:pt>
              </c:numCache>
            </c:numRef>
          </c:val>
          <c:extLst>
            <c:ext xmlns:c16="http://schemas.microsoft.com/office/drawing/2014/chart" uri="{C3380CC4-5D6E-409C-BE32-E72D297353CC}">
              <c16:uniqueId val="{00000000-9520-410D-92C5-23CAA5DF306D}"/>
            </c:ext>
          </c:extLst>
        </c:ser>
        <c:ser>
          <c:idx val="1"/>
          <c:order val="1"/>
          <c:tx>
            <c:strRef>
              <c:f>Sheet1!$D$1</c:f>
              <c:strCache>
                <c:ptCount val="1"/>
                <c:pt idx="0">
                  <c:v>Solid</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0.38029999999999997</c:v>
                </c:pt>
                <c:pt idx="1">
                  <c:v>0.37519999999999998</c:v>
                </c:pt>
                <c:pt idx="2">
                  <c:v>0.37639999999999996</c:v>
                </c:pt>
                <c:pt idx="3">
                  <c:v>0.36930000000000007</c:v>
                </c:pt>
                <c:pt idx="4">
                  <c:v>0.36799999999999999</c:v>
                </c:pt>
                <c:pt idx="5">
                  <c:v>0.36880000000000002</c:v>
                </c:pt>
                <c:pt idx="6">
                  <c:v>0.3599</c:v>
                </c:pt>
                <c:pt idx="7">
                  <c:v>0.36009999999999998</c:v>
                </c:pt>
                <c:pt idx="8">
                  <c:v>0.35699999999999998</c:v>
                </c:pt>
                <c:pt idx="9">
                  <c:v>0.35699999999999998</c:v>
                </c:pt>
                <c:pt idx="10">
                  <c:v>0.35680000000000001</c:v>
                </c:pt>
                <c:pt idx="11">
                  <c:v>0.35680000000000001</c:v>
                </c:pt>
                <c:pt idx="12">
                  <c:v>0.35630000000000006</c:v>
                </c:pt>
                <c:pt idx="13">
                  <c:v>0.35589999999999999</c:v>
                </c:pt>
                <c:pt idx="14">
                  <c:v>0.35560000000000003</c:v>
                </c:pt>
                <c:pt idx="15">
                  <c:v>0.35509999999999997</c:v>
                </c:pt>
              </c:numCache>
            </c:numRef>
          </c:val>
          <c:extLst>
            <c:ext xmlns:c16="http://schemas.microsoft.com/office/drawing/2014/chart" uri="{C3380CC4-5D6E-409C-BE32-E72D297353CC}">
              <c16:uniqueId val="{00000001-9520-410D-92C5-23CAA5DF306D}"/>
            </c:ext>
          </c:extLst>
        </c:ser>
        <c:ser>
          <c:idx val="5"/>
          <c:order val="2"/>
          <c:tx>
            <c:strRef>
              <c:f>Sheet1!$B$1</c:f>
              <c:strCache>
                <c:ptCount val="1"/>
                <c:pt idx="0">
                  <c:v>Liquid</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0.49509999999999998</c:v>
                </c:pt>
                <c:pt idx="1">
                  <c:v>0.5</c:v>
                </c:pt>
                <c:pt idx="2">
                  <c:v>0.50370000000000004</c:v>
                </c:pt>
                <c:pt idx="3">
                  <c:v>0.51839999999999997</c:v>
                </c:pt>
                <c:pt idx="4">
                  <c:v>0.52339999999999998</c:v>
                </c:pt>
                <c:pt idx="5">
                  <c:v>0.51659999999999995</c:v>
                </c:pt>
                <c:pt idx="6">
                  <c:v>0.54410000000000003</c:v>
                </c:pt>
                <c:pt idx="7">
                  <c:v>0.54449999999999998</c:v>
                </c:pt>
                <c:pt idx="8">
                  <c:v>0.54769999999999996</c:v>
                </c:pt>
                <c:pt idx="9">
                  <c:v>0.54849999999999999</c:v>
                </c:pt>
                <c:pt idx="10">
                  <c:v>0.54969999999999997</c:v>
                </c:pt>
                <c:pt idx="11">
                  <c:v>0.55030000000000001</c:v>
                </c:pt>
                <c:pt idx="12">
                  <c:v>0.55189999999999995</c:v>
                </c:pt>
                <c:pt idx="13">
                  <c:v>0.55300000000000005</c:v>
                </c:pt>
                <c:pt idx="14">
                  <c:v>0.55430000000000001</c:v>
                </c:pt>
                <c:pt idx="15">
                  <c:v>0.55569999999999997</c:v>
                </c:pt>
              </c:numCache>
            </c:numRef>
          </c:val>
          <c:extLst>
            <c:ext xmlns:c16="http://schemas.microsoft.com/office/drawing/2014/chart" uri="{C3380CC4-5D6E-409C-BE32-E72D297353CC}">
              <c16:uniqueId val="{00000002-9520-410D-92C5-23CAA5DF306D}"/>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755652014523446"/>
          <c:y val="0"/>
          <c:w val="0.79753429038309287"/>
          <c:h val="0.61104840207679889"/>
        </c:manualLayout>
      </c:layout>
      <c:barChart>
        <c:barDir val="col"/>
        <c:grouping val="stacked"/>
        <c:varyColors val="0"/>
        <c:ser>
          <c:idx val="4"/>
          <c:order val="0"/>
          <c:tx>
            <c:strRef>
              <c:f>Sheet1!$C$1</c:f>
              <c:strCache>
                <c:ptCount val="1"/>
                <c:pt idx="0">
                  <c:v>Semi-Solid</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5.16E-2</c:v>
                </c:pt>
                <c:pt idx="1">
                  <c:v>4.8899999999999999E-2</c:v>
                </c:pt>
                <c:pt idx="2">
                  <c:v>4.9700000000000001E-2</c:v>
                </c:pt>
                <c:pt idx="3">
                  <c:v>4.9599999999999998E-2</c:v>
                </c:pt>
                <c:pt idx="4">
                  <c:v>4.9700000000000001E-2</c:v>
                </c:pt>
                <c:pt idx="5">
                  <c:v>5.1999999999999998E-2</c:v>
                </c:pt>
                <c:pt idx="6">
                  <c:v>4.87E-2</c:v>
                </c:pt>
                <c:pt idx="7">
                  <c:v>4.7399999999999998E-2</c:v>
                </c:pt>
                <c:pt idx="8">
                  <c:v>4.7800000000000002E-2</c:v>
                </c:pt>
                <c:pt idx="9">
                  <c:v>5.16E-2</c:v>
                </c:pt>
                <c:pt idx="10">
                  <c:v>5.04E-2</c:v>
                </c:pt>
                <c:pt idx="11">
                  <c:v>4.9200000000000001E-2</c:v>
                </c:pt>
                <c:pt idx="12">
                  <c:v>4.8000000000000001E-2</c:v>
                </c:pt>
                <c:pt idx="13">
                  <c:v>4.6699999999999998E-2</c:v>
                </c:pt>
                <c:pt idx="14">
                  <c:v>4.5499999999999999E-2</c:v>
                </c:pt>
                <c:pt idx="15">
                  <c:v>4.48E-2</c:v>
                </c:pt>
              </c:numCache>
            </c:numRef>
          </c:val>
          <c:extLst>
            <c:ext xmlns:c16="http://schemas.microsoft.com/office/drawing/2014/chart" uri="{C3380CC4-5D6E-409C-BE32-E72D297353CC}">
              <c16:uniqueId val="{00000001-F292-4A59-944C-92C82F1431E2}"/>
            </c:ext>
          </c:extLst>
        </c:ser>
        <c:ser>
          <c:idx val="1"/>
          <c:order val="1"/>
          <c:tx>
            <c:strRef>
              <c:f>Sheet1!$D$1</c:f>
              <c:strCache>
                <c:ptCount val="1"/>
                <c:pt idx="0">
                  <c:v>Solid</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0.39500000000000002</c:v>
                </c:pt>
                <c:pt idx="1">
                  <c:v>0.3977</c:v>
                </c:pt>
                <c:pt idx="2">
                  <c:v>0.39839999999999998</c:v>
                </c:pt>
                <c:pt idx="3">
                  <c:v>0.39689999999999998</c:v>
                </c:pt>
                <c:pt idx="4">
                  <c:v>0.39290000000000003</c:v>
                </c:pt>
                <c:pt idx="5">
                  <c:v>0.38679999999999998</c:v>
                </c:pt>
                <c:pt idx="6">
                  <c:v>0.38929999999999998</c:v>
                </c:pt>
                <c:pt idx="7">
                  <c:v>0.38919999999999999</c:v>
                </c:pt>
                <c:pt idx="8">
                  <c:v>0.3876</c:v>
                </c:pt>
                <c:pt idx="9">
                  <c:v>0.38269999999999998</c:v>
                </c:pt>
                <c:pt idx="10">
                  <c:v>0.38279999999999997</c:v>
                </c:pt>
                <c:pt idx="11">
                  <c:v>0.38290000000000002</c:v>
                </c:pt>
                <c:pt idx="12">
                  <c:v>0.38300000000000001</c:v>
                </c:pt>
                <c:pt idx="13">
                  <c:v>0.3831</c:v>
                </c:pt>
                <c:pt idx="14">
                  <c:v>0.38319999999999999</c:v>
                </c:pt>
                <c:pt idx="15">
                  <c:v>0.3826</c:v>
                </c:pt>
              </c:numCache>
            </c:numRef>
          </c:val>
          <c:extLst>
            <c:ext xmlns:c16="http://schemas.microsoft.com/office/drawing/2014/chart" uri="{C3380CC4-5D6E-409C-BE32-E72D297353CC}">
              <c16:uniqueId val="{00000002-F292-4A59-944C-92C82F1431E2}"/>
            </c:ext>
          </c:extLst>
        </c:ser>
        <c:ser>
          <c:idx val="5"/>
          <c:order val="2"/>
          <c:tx>
            <c:strRef>
              <c:f>Sheet1!$B$1</c:f>
              <c:strCache>
                <c:ptCount val="1"/>
                <c:pt idx="0">
                  <c:v>Liquid</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0.5534</c:v>
                </c:pt>
                <c:pt idx="1">
                  <c:v>0.5534</c:v>
                </c:pt>
                <c:pt idx="2">
                  <c:v>0.55189999999999995</c:v>
                </c:pt>
                <c:pt idx="3">
                  <c:v>0.55349999999999999</c:v>
                </c:pt>
                <c:pt idx="4">
                  <c:v>0.55740000000000001</c:v>
                </c:pt>
                <c:pt idx="5">
                  <c:v>0.56120000000000003</c:v>
                </c:pt>
                <c:pt idx="6">
                  <c:v>0.56200000000000006</c:v>
                </c:pt>
                <c:pt idx="7">
                  <c:v>0.56340000000000001</c:v>
                </c:pt>
                <c:pt idx="8">
                  <c:v>0.56459999999999999</c:v>
                </c:pt>
                <c:pt idx="9">
                  <c:v>0.56569999999999998</c:v>
                </c:pt>
                <c:pt idx="10">
                  <c:v>0.56679999999999997</c:v>
                </c:pt>
                <c:pt idx="11">
                  <c:v>0.56789999999999996</c:v>
                </c:pt>
                <c:pt idx="12">
                  <c:v>0.56899999999999995</c:v>
                </c:pt>
                <c:pt idx="13">
                  <c:v>0.57020000000000004</c:v>
                </c:pt>
                <c:pt idx="14">
                  <c:v>0.57130000000000003</c:v>
                </c:pt>
                <c:pt idx="15">
                  <c:v>0.5726</c:v>
                </c:pt>
              </c:numCache>
            </c:numRef>
          </c:val>
          <c:extLst>
            <c:ext xmlns:c16="http://schemas.microsoft.com/office/drawing/2014/chart" uri="{C3380CC4-5D6E-409C-BE32-E72D297353CC}">
              <c16:uniqueId val="{00000000-F292-4A59-944C-92C82F1431E2}"/>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1147576252416143"/>
          <c:y val="0.19666715807863996"/>
          <c:w val="0.39459356158885261"/>
          <c:h val="0.73624517038964654"/>
        </c:manualLayout>
      </c:layout>
      <c:pieChart>
        <c:varyColors val="1"/>
        <c:ser>
          <c:idx val="0"/>
          <c:order val="0"/>
          <c:tx>
            <c:strRef>
              <c:f>Sheet1!$B$1</c:f>
              <c:strCache>
                <c:ptCount val="1"/>
                <c:pt idx="0">
                  <c:v>Share</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F611-4BA9-8C04-4AEFF395B643}"/>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F611-4BA9-8C04-4AEFF395B643}"/>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F611-4BA9-8C04-4AEFF395B643}"/>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F611-4BA9-8C04-4AEFF395B643}"/>
              </c:ext>
            </c:extLst>
          </c:dPt>
          <c:dPt>
            <c:idx val="4"/>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F611-4BA9-8C04-4AEFF395B643}"/>
              </c:ext>
            </c:extLst>
          </c:dPt>
          <c:dPt>
            <c:idx val="5"/>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F611-4BA9-8C04-4AEFF395B643}"/>
              </c:ext>
            </c:extLst>
          </c:dPt>
          <c:dLbls>
            <c:dLbl>
              <c:idx val="1"/>
              <c:layout>
                <c:manualLayout>
                  <c:x val="0"/>
                  <c:y val="-6.711409395973154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F611-4BA9-8C04-4AEFF395B643}"/>
                </c:ext>
              </c:extLst>
            </c:dLbl>
            <c:dLbl>
              <c:idx val="2"/>
              <c:layout>
                <c:manualLayout>
                  <c:x val="1.2161340449969596E-2"/>
                  <c:y val="-4.4742729306487615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F611-4BA9-8C04-4AEFF395B643}"/>
                </c:ext>
              </c:extLst>
            </c:dLbl>
            <c:dLbl>
              <c:idx val="3"/>
              <c:layout>
                <c:manualLayout>
                  <c:x val="2.3454037271889685E-2"/>
                  <c:y val="1.8030313990271718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F611-4BA9-8C04-4AEFF395B643}"/>
                </c:ext>
              </c:extLst>
            </c:dLbl>
            <c:dLbl>
              <c:idx val="4"/>
              <c:layout>
                <c:manualLayout>
                  <c:x val="1.6407993248631497E-2"/>
                  <c:y val="-8.9484669222533002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F611-4BA9-8C04-4AEFF395B643}"/>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1"/>
            <c:showSerName val="0"/>
            <c:showPercent val="0"/>
            <c:showBubbleSize val="0"/>
            <c:showLeaderLines val="0"/>
            <c:extLst>
              <c:ext xmlns:c15="http://schemas.microsoft.com/office/drawing/2012/chart" uri="{CE6537A1-D6FC-4f65-9D91-7224C49458BB}"/>
            </c:extLst>
          </c:dLbls>
          <c:cat>
            <c:strRef>
              <c:f>Sheet1!$A$2:$A$7</c:f>
              <c:strCache>
                <c:ptCount val="6"/>
                <c:pt idx="0">
                  <c:v>Olin Corporation</c:v>
                </c:pt>
                <c:pt idx="1">
                  <c:v>Hexion Inc.</c:v>
                </c:pt>
                <c:pt idx="2">
                  <c:v>Huntsman Corporation</c:v>
                </c:pt>
                <c:pt idx="3">
                  <c:v>Spolchemie A.S. </c:v>
                </c:pt>
                <c:pt idx="4">
                  <c:v>Alchemie Ltd.</c:v>
                </c:pt>
                <c:pt idx="5">
                  <c:v>Others</c:v>
                </c:pt>
              </c:strCache>
            </c:strRef>
          </c:cat>
          <c:val>
            <c:numRef>
              <c:f>Sheet1!$B$2:$B$7</c:f>
              <c:numCache>
                <c:formatCode>0.00%</c:formatCode>
                <c:ptCount val="6"/>
                <c:pt idx="0">
                  <c:v>0.3095</c:v>
                </c:pt>
                <c:pt idx="1">
                  <c:v>0.1709</c:v>
                </c:pt>
                <c:pt idx="2">
                  <c:v>0.13300000000000001</c:v>
                </c:pt>
                <c:pt idx="3">
                  <c:v>8.0600000000000005E-2</c:v>
                </c:pt>
                <c:pt idx="4">
                  <c:v>7.6300000000000007E-2</c:v>
                </c:pt>
                <c:pt idx="5">
                  <c:v>0.22969999999999999</c:v>
                </c:pt>
              </c:numCache>
            </c:numRef>
          </c:val>
          <c:extLst>
            <c:ext xmlns:c16="http://schemas.microsoft.com/office/drawing/2014/chart" uri="{C3380CC4-5D6E-409C-BE32-E72D297353CC}">
              <c16:uniqueId val="{0000000C-F611-4BA9-8C04-4AEFF395B643}"/>
            </c:ext>
          </c:extLst>
        </c:ser>
        <c:dLbls>
          <c:dLblPos val="outEnd"/>
          <c:showLegendKey val="0"/>
          <c:showVal val="1"/>
          <c:showCatName val="0"/>
          <c:showSerName val="0"/>
          <c:showPercent val="0"/>
          <c:showBubbleSize val="0"/>
          <c:showLeaderLines val="0"/>
        </c:dLbls>
        <c:firstSliceAng val="36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49560163915995"/>
          <c:y val="0"/>
          <c:w val="0.79931642222713295"/>
          <c:h val="0.74556882170144168"/>
        </c:manualLayout>
      </c:layout>
      <c:barChart>
        <c:barDir val="col"/>
        <c:grouping val="stacked"/>
        <c:varyColors val="0"/>
        <c:ser>
          <c:idx val="4"/>
          <c:order val="0"/>
          <c:tx>
            <c:strRef>
              <c:f>Sheet1!$F$1</c:f>
              <c:strCache>
                <c:ptCount val="1"/>
                <c:pt idx="0">
                  <c:v>Others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0.00%</c:formatCode>
                <c:ptCount val="16"/>
                <c:pt idx="0">
                  <c:v>9.2999999999999972E-2</c:v>
                </c:pt>
                <c:pt idx="1">
                  <c:v>9.1899999999999871E-2</c:v>
                </c:pt>
                <c:pt idx="2">
                  <c:v>9.0899999999999981E-2</c:v>
                </c:pt>
                <c:pt idx="3">
                  <c:v>8.9700000000000002E-2</c:v>
                </c:pt>
                <c:pt idx="4">
                  <c:v>8.5400000000000031E-2</c:v>
                </c:pt>
                <c:pt idx="5">
                  <c:v>8.3399999999999919E-2</c:v>
                </c:pt>
                <c:pt idx="6">
                  <c:v>8.4989999999999899E-2</c:v>
                </c:pt>
                <c:pt idx="7">
                  <c:v>8.3699999999999997E-2</c:v>
                </c:pt>
                <c:pt idx="8">
                  <c:v>8.8400000000000034E-2</c:v>
                </c:pt>
                <c:pt idx="9">
                  <c:v>8.5499999999999909E-2</c:v>
                </c:pt>
                <c:pt idx="10">
                  <c:v>8.484999999999987E-2</c:v>
                </c:pt>
                <c:pt idx="11">
                  <c:v>8.6359999999999992E-2</c:v>
                </c:pt>
                <c:pt idx="12">
                  <c:v>8.8500000000000023E-2</c:v>
                </c:pt>
                <c:pt idx="13">
                  <c:v>8.8079999999999936E-2</c:v>
                </c:pt>
                <c:pt idx="14">
                  <c:v>8.8299999999999934E-2</c:v>
                </c:pt>
                <c:pt idx="15">
                  <c:v>8.8399999999999923E-2</c:v>
                </c:pt>
              </c:numCache>
            </c:numRef>
          </c:val>
          <c:extLst>
            <c:ext xmlns:c16="http://schemas.microsoft.com/office/drawing/2014/chart" uri="{C3380CC4-5D6E-409C-BE32-E72D297353CC}">
              <c16:uniqueId val="{00000005-5327-4CEE-9C34-B1FBC306BA8C}"/>
            </c:ext>
          </c:extLst>
        </c:ser>
        <c:ser>
          <c:idx val="1"/>
          <c:order val="1"/>
          <c:tx>
            <c:strRef>
              <c:f>Sheet1!$E$1</c:f>
              <c:strCache>
                <c:ptCount val="1"/>
                <c:pt idx="0">
                  <c:v>Cycloaliphatic Epoxy Based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1.2E-2</c:v>
                </c:pt>
                <c:pt idx="1">
                  <c:v>1.1599999999999999E-2</c:v>
                </c:pt>
                <c:pt idx="2">
                  <c:v>1.1699999999999999E-2</c:v>
                </c:pt>
                <c:pt idx="3">
                  <c:v>1.1299999999999999E-2</c:v>
                </c:pt>
                <c:pt idx="4">
                  <c:v>1.15E-2</c:v>
                </c:pt>
                <c:pt idx="5">
                  <c:v>1.0800000000000001E-2</c:v>
                </c:pt>
                <c:pt idx="6">
                  <c:v>1.1240000000000002E-2</c:v>
                </c:pt>
                <c:pt idx="7">
                  <c:v>1.1299999999999999E-2</c:v>
                </c:pt>
                <c:pt idx="8">
                  <c:v>1.15E-2</c:v>
                </c:pt>
                <c:pt idx="9">
                  <c:v>1.21E-2</c:v>
                </c:pt>
                <c:pt idx="10">
                  <c:v>1.18E-2</c:v>
                </c:pt>
                <c:pt idx="11">
                  <c:v>1.2500000000000001E-2</c:v>
                </c:pt>
                <c:pt idx="12">
                  <c:v>1.34E-2</c:v>
                </c:pt>
                <c:pt idx="13">
                  <c:v>1.32E-2</c:v>
                </c:pt>
                <c:pt idx="14">
                  <c:v>1.43E-2</c:v>
                </c:pt>
                <c:pt idx="15">
                  <c:v>1.52E-2</c:v>
                </c:pt>
              </c:numCache>
            </c:numRef>
          </c:val>
          <c:extLst>
            <c:ext xmlns:c16="http://schemas.microsoft.com/office/drawing/2014/chart" uri="{C3380CC4-5D6E-409C-BE32-E72D297353CC}">
              <c16:uniqueId val="{00000004-5327-4CEE-9C34-B1FBC306BA8C}"/>
            </c:ext>
          </c:extLst>
        </c:ser>
        <c:ser>
          <c:idx val="0"/>
          <c:order val="2"/>
          <c:tx>
            <c:strRef>
              <c:f>Sheet1!$D$1</c:f>
              <c:strCache>
                <c:ptCount val="1"/>
                <c:pt idx="0">
                  <c:v>Epoxy Phenol Novolac Based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1.5000000000000001E-2</c:v>
                </c:pt>
                <c:pt idx="1">
                  <c:v>1.5699999999999999E-2</c:v>
                </c:pt>
                <c:pt idx="2">
                  <c:v>1.52E-2</c:v>
                </c:pt>
                <c:pt idx="3">
                  <c:v>1.7500000000000002E-2</c:v>
                </c:pt>
                <c:pt idx="4">
                  <c:v>1.72E-2</c:v>
                </c:pt>
                <c:pt idx="5">
                  <c:v>1.8200000000000001E-2</c:v>
                </c:pt>
                <c:pt idx="6">
                  <c:v>1.8530000000000001E-2</c:v>
                </c:pt>
                <c:pt idx="7">
                  <c:v>1.83E-2</c:v>
                </c:pt>
                <c:pt idx="8">
                  <c:v>1.95E-2</c:v>
                </c:pt>
                <c:pt idx="9">
                  <c:v>1.9699999999999999E-2</c:v>
                </c:pt>
                <c:pt idx="10">
                  <c:v>2.01E-2</c:v>
                </c:pt>
                <c:pt idx="11">
                  <c:v>1.9800000000000002E-2</c:v>
                </c:pt>
                <c:pt idx="12">
                  <c:v>2.0400000000000001E-2</c:v>
                </c:pt>
                <c:pt idx="13">
                  <c:v>2.0799999999999999E-2</c:v>
                </c:pt>
                <c:pt idx="14">
                  <c:v>2.1100000000000001E-2</c:v>
                </c:pt>
                <c:pt idx="15">
                  <c:v>2.1499999999999998E-2</c:v>
                </c:pt>
              </c:numCache>
            </c:numRef>
          </c:val>
          <c:extLst>
            <c:ext xmlns:c16="http://schemas.microsoft.com/office/drawing/2014/chart" uri="{C3380CC4-5D6E-409C-BE32-E72D297353CC}">
              <c16:uniqueId val="{00000003-5327-4CEE-9C34-B1FBC306BA8C}"/>
            </c:ext>
          </c:extLst>
        </c:ser>
        <c:ser>
          <c:idx val="3"/>
          <c:order val="3"/>
          <c:tx>
            <c:strRef>
              <c:f>Sheet1!$C$1</c:f>
              <c:strCache>
                <c:ptCount val="1"/>
                <c:pt idx="0">
                  <c:v>Bisphenol F Based Resin</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3.4500000000000003E-2</c:v>
                </c:pt>
                <c:pt idx="1">
                  <c:v>3.6299999999999999E-2</c:v>
                </c:pt>
                <c:pt idx="2">
                  <c:v>3.8300000000000001E-2</c:v>
                </c:pt>
                <c:pt idx="3">
                  <c:v>3.8100000000000002E-2</c:v>
                </c:pt>
                <c:pt idx="4">
                  <c:v>4.2299999999999997E-2</c:v>
                </c:pt>
                <c:pt idx="5">
                  <c:v>4.5499999999999999E-2</c:v>
                </c:pt>
                <c:pt idx="6">
                  <c:v>4.6300000000000001E-2</c:v>
                </c:pt>
                <c:pt idx="7">
                  <c:v>4.7399999999999998E-2</c:v>
                </c:pt>
                <c:pt idx="8">
                  <c:v>4.5199999999999997E-2</c:v>
                </c:pt>
                <c:pt idx="9">
                  <c:v>5.0299999999999997E-2</c:v>
                </c:pt>
                <c:pt idx="10">
                  <c:v>5.4949999999999999E-2</c:v>
                </c:pt>
                <c:pt idx="11">
                  <c:v>5.6840000000000002E-2</c:v>
                </c:pt>
                <c:pt idx="12">
                  <c:v>5.3400000000000003E-2</c:v>
                </c:pt>
                <c:pt idx="13">
                  <c:v>6.062E-2</c:v>
                </c:pt>
                <c:pt idx="14">
                  <c:v>6.2100000000000002E-2</c:v>
                </c:pt>
                <c:pt idx="15">
                  <c:v>6.4399999999999999E-2</c:v>
                </c:pt>
              </c:numCache>
            </c:numRef>
          </c:val>
          <c:extLst>
            <c:ext xmlns:c16="http://schemas.microsoft.com/office/drawing/2014/chart" uri="{C3380CC4-5D6E-409C-BE32-E72D297353CC}">
              <c16:uniqueId val="{00000001-5327-4CEE-9C34-B1FBC306BA8C}"/>
            </c:ext>
          </c:extLst>
        </c:ser>
        <c:ser>
          <c:idx val="2"/>
          <c:order val="4"/>
          <c:tx>
            <c:strRef>
              <c:f>Sheet1!$B$1</c:f>
              <c:strCache>
                <c:ptCount val="1"/>
                <c:pt idx="0">
                  <c:v>Bisphenol A Based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0.84550000000000003</c:v>
                </c:pt>
                <c:pt idx="1">
                  <c:v>0.84450000000000003</c:v>
                </c:pt>
                <c:pt idx="2">
                  <c:v>0.84389999999999998</c:v>
                </c:pt>
                <c:pt idx="3">
                  <c:v>0.84340000000000004</c:v>
                </c:pt>
                <c:pt idx="4">
                  <c:v>0.84360000000000002</c:v>
                </c:pt>
                <c:pt idx="5">
                  <c:v>0.84210000000000007</c:v>
                </c:pt>
                <c:pt idx="6">
                  <c:v>0.83894000000000002</c:v>
                </c:pt>
                <c:pt idx="7">
                  <c:v>0.83930000000000005</c:v>
                </c:pt>
                <c:pt idx="8">
                  <c:v>0.83540000000000003</c:v>
                </c:pt>
                <c:pt idx="9">
                  <c:v>0.83240000000000003</c:v>
                </c:pt>
                <c:pt idx="10">
                  <c:v>0.82830000000000004</c:v>
                </c:pt>
                <c:pt idx="11">
                  <c:v>0.82450000000000001</c:v>
                </c:pt>
                <c:pt idx="12">
                  <c:v>0.82430000000000003</c:v>
                </c:pt>
                <c:pt idx="13">
                  <c:v>0.81730000000000003</c:v>
                </c:pt>
                <c:pt idx="14">
                  <c:v>0.81420000000000003</c:v>
                </c:pt>
                <c:pt idx="15">
                  <c:v>0.81050000000000011</c:v>
                </c:pt>
              </c:numCache>
            </c:numRef>
          </c:val>
          <c:extLst>
            <c:ext xmlns:c16="http://schemas.microsoft.com/office/drawing/2014/chart" uri="{C3380CC4-5D6E-409C-BE32-E72D297353CC}">
              <c16:uniqueId val="{00000000-5327-4CEE-9C34-B1FBC306BA8C}"/>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0331237667413435E-2"/>
          <c:y val="0.12303596360699107"/>
          <c:w val="1"/>
          <c:h val="0.52311400040719502"/>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D248-4C22-9B38-D4806E31E6CE}"/>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D248-4C22-9B38-D4806E31E6CE}"/>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D248-4C22-9B38-D4806E31E6CE}"/>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D248-4C22-9B38-D4806E31E6CE}"/>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D248-4C22-9B38-D4806E31E6CE}"/>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D248-4C22-9B38-D4806E31E6CE}"/>
              </c:ext>
            </c:extLst>
          </c:dPt>
          <c:dLbls>
            <c:dLbl>
              <c:idx val="0"/>
              <c:layout>
                <c:manualLayout>
                  <c:x val="-2.6726730852762955E-3"/>
                  <c:y val="-1.632755911990599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D248-4C22-9B38-D4806E31E6CE}"/>
                </c:ext>
              </c:extLst>
            </c:dLbl>
            <c:dLbl>
              <c:idx val="1"/>
              <c:layout>
                <c:manualLayout>
                  <c:x val="-4.5919525850162124E-3"/>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D248-4C22-9B38-D4806E31E6CE}"/>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298.86201176470593</c:v>
                </c:pt>
                <c:pt idx="1">
                  <c:v>308.86317647058837</c:v>
                </c:pt>
                <c:pt idx="2">
                  <c:v>318.23020000000002</c:v>
                </c:pt>
                <c:pt idx="3">
                  <c:v>326.42867999999999</c:v>
                </c:pt>
                <c:pt idx="4">
                  <c:v>336.59539999999998</c:v>
                </c:pt>
                <c:pt idx="5">
                  <c:v>316.57879999999994</c:v>
                </c:pt>
                <c:pt idx="6">
                  <c:v>334.65544947999996</c:v>
                </c:pt>
                <c:pt idx="7">
                  <c:v>350.11653124597598</c:v>
                </c:pt>
                <c:pt idx="8">
                  <c:v>366.62454022065776</c:v>
                </c:pt>
                <c:pt idx="9">
                  <c:v>382.09303919118298</c:v>
                </c:pt>
                <c:pt idx="10">
                  <c:v>397.03811754621591</c:v>
                </c:pt>
                <c:pt idx="11">
                  <c:v>412.08130177565533</c:v>
                </c:pt>
                <c:pt idx="12">
                  <c:v>426.05392880065187</c:v>
                </c:pt>
                <c:pt idx="13">
                  <c:v>439.34756013530591</c:v>
                </c:pt>
                <c:pt idx="14">
                  <c:v>452.04117940378524</c:v>
                </c:pt>
                <c:pt idx="15">
                  <c:v>465.25660530807579</c:v>
                </c:pt>
              </c:numCache>
            </c:numRef>
          </c:val>
          <c:extLst>
            <c:ext xmlns:c16="http://schemas.microsoft.com/office/drawing/2014/chart" uri="{C3380CC4-5D6E-409C-BE32-E72D297353CC}">
              <c16:uniqueId val="{0000000E-D248-4C22-9B38-D4806E31E6CE}"/>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6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F0F6-4E5E-8219-33228D018EFF}"/>
              </c:ext>
            </c:extLst>
          </c:dPt>
          <c:dPt>
            <c:idx val="5"/>
            <c:invertIfNegative val="0"/>
            <c:bubble3D val="0"/>
            <c:extLst>
              <c:ext xmlns:c16="http://schemas.microsoft.com/office/drawing/2014/chart" uri="{C3380CC4-5D6E-409C-BE32-E72D297353CC}">
                <c16:uniqueId val="{00000001-F0F6-4E5E-8219-33228D018EFF}"/>
              </c:ext>
            </c:extLst>
          </c:dPt>
          <c:dPt>
            <c:idx val="6"/>
            <c:invertIfNegative val="0"/>
            <c:bubble3D val="0"/>
            <c:extLst>
              <c:ext xmlns:c16="http://schemas.microsoft.com/office/drawing/2014/chart" uri="{C3380CC4-5D6E-409C-BE32-E72D297353CC}">
                <c16:uniqueId val="{00000002-F0F6-4E5E-8219-33228D018EFF}"/>
              </c:ext>
            </c:extLst>
          </c:dPt>
          <c:dPt>
            <c:idx val="7"/>
            <c:invertIfNegative val="0"/>
            <c:bubble3D val="0"/>
            <c:extLst>
              <c:ext xmlns:c16="http://schemas.microsoft.com/office/drawing/2014/chart" uri="{C3380CC4-5D6E-409C-BE32-E72D297353CC}">
                <c16:uniqueId val="{00000003-F0F6-4E5E-8219-33228D018EFF}"/>
              </c:ext>
            </c:extLst>
          </c:dPt>
          <c:dPt>
            <c:idx val="8"/>
            <c:invertIfNegative val="0"/>
            <c:bubble3D val="0"/>
            <c:extLst>
              <c:ext xmlns:c16="http://schemas.microsoft.com/office/drawing/2014/chart" uri="{C3380CC4-5D6E-409C-BE32-E72D297353CC}">
                <c16:uniqueId val="{00000004-F0F6-4E5E-8219-33228D018EFF}"/>
              </c:ext>
            </c:extLst>
          </c:dPt>
          <c:dPt>
            <c:idx val="9"/>
            <c:invertIfNegative val="0"/>
            <c:bubble3D val="0"/>
            <c:extLst>
              <c:ext xmlns:c16="http://schemas.microsoft.com/office/drawing/2014/chart" uri="{C3380CC4-5D6E-409C-BE32-E72D297353CC}">
                <c16:uniqueId val="{00000005-F0F6-4E5E-8219-33228D018EFF}"/>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427</c:v>
                </c:pt>
                <c:pt idx="1">
                  <c:v>427</c:v>
                </c:pt>
                <c:pt idx="2">
                  <c:v>427</c:v>
                </c:pt>
                <c:pt idx="3">
                  <c:v>427</c:v>
                </c:pt>
                <c:pt idx="4">
                  <c:v>427</c:v>
                </c:pt>
                <c:pt idx="5">
                  <c:v>427</c:v>
                </c:pt>
                <c:pt idx="6">
                  <c:v>427</c:v>
                </c:pt>
                <c:pt idx="7">
                  <c:v>427</c:v>
                </c:pt>
                <c:pt idx="8">
                  <c:v>427</c:v>
                </c:pt>
                <c:pt idx="9">
                  <c:v>427</c:v>
                </c:pt>
                <c:pt idx="10">
                  <c:v>427</c:v>
                </c:pt>
                <c:pt idx="11">
                  <c:v>427</c:v>
                </c:pt>
                <c:pt idx="12">
                  <c:v>427</c:v>
                </c:pt>
                <c:pt idx="13">
                  <c:v>427</c:v>
                </c:pt>
                <c:pt idx="14">
                  <c:v>427</c:v>
                </c:pt>
                <c:pt idx="15">
                  <c:v>427</c:v>
                </c:pt>
              </c:numCache>
            </c:numRef>
          </c:val>
          <c:extLst>
            <c:ext xmlns:c16="http://schemas.microsoft.com/office/drawing/2014/chart" uri="{C3380CC4-5D6E-409C-BE32-E72D297353CC}">
              <c16:uniqueId val="{00000006-F0F6-4E5E-8219-33228D018EFF}"/>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321.43470588235294</c:v>
                </c:pt>
                <c:pt idx="1">
                  <c:v>325.37058823529418</c:v>
                </c:pt>
                <c:pt idx="2">
                  <c:v>318.49</c:v>
                </c:pt>
                <c:pt idx="3">
                  <c:v>311.86599999999999</c:v>
                </c:pt>
                <c:pt idx="4">
                  <c:v>320.18</c:v>
                </c:pt>
                <c:pt idx="5">
                  <c:v>287.36</c:v>
                </c:pt>
                <c:pt idx="6">
                  <c:v>299.04000000000002</c:v>
                </c:pt>
                <c:pt idx="7">
                  <c:v>308.25</c:v>
                </c:pt>
                <c:pt idx="8">
                  <c:v>308.25</c:v>
                </c:pt>
                <c:pt idx="9">
                  <c:v>319.85999999999996</c:v>
                </c:pt>
                <c:pt idx="10">
                  <c:v>319.85999999999996</c:v>
                </c:pt>
                <c:pt idx="11">
                  <c:v>330.8</c:v>
                </c:pt>
                <c:pt idx="12">
                  <c:v>330.8</c:v>
                </c:pt>
                <c:pt idx="13">
                  <c:v>346.15000000000003</c:v>
                </c:pt>
                <c:pt idx="14">
                  <c:v>346.15000000000003</c:v>
                </c:pt>
                <c:pt idx="15">
                  <c:v>356.56</c:v>
                </c:pt>
              </c:numCache>
            </c:numRef>
          </c:val>
          <c:extLst>
            <c:ext xmlns:c16="http://schemas.microsoft.com/office/drawing/2014/chart" uri="{C3380CC4-5D6E-409C-BE32-E72D297353CC}">
              <c16:uniqueId val="{00000007-F0F6-4E5E-8219-33228D018EFF}"/>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6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0.75280000000000002</c:v>
                </c:pt>
                <c:pt idx="1">
                  <c:v>0.76200000000000001</c:v>
                </c:pt>
                <c:pt idx="2">
                  <c:v>0.74590000000000001</c:v>
                </c:pt>
                <c:pt idx="3">
                  <c:v>0.73040000000000005</c:v>
                </c:pt>
                <c:pt idx="4">
                  <c:v>0.74980000000000002</c:v>
                </c:pt>
                <c:pt idx="5">
                  <c:v>0.67300000000000004</c:v>
                </c:pt>
                <c:pt idx="6">
                  <c:v>0.70030000000000003</c:v>
                </c:pt>
                <c:pt idx="7">
                  <c:v>0.72189999999999999</c:v>
                </c:pt>
                <c:pt idx="8">
                  <c:v>0.72189999999999999</c:v>
                </c:pt>
                <c:pt idx="9">
                  <c:v>0.74909999999999999</c:v>
                </c:pt>
                <c:pt idx="10">
                  <c:v>0.74909999999999999</c:v>
                </c:pt>
                <c:pt idx="11">
                  <c:v>0.77470000000000006</c:v>
                </c:pt>
                <c:pt idx="12">
                  <c:v>0.77470000000000006</c:v>
                </c:pt>
                <c:pt idx="13">
                  <c:v>0.81069999999999998</c:v>
                </c:pt>
                <c:pt idx="14">
                  <c:v>0.81069999999999998</c:v>
                </c:pt>
                <c:pt idx="15">
                  <c:v>0.83499999999999996</c:v>
                </c:pt>
              </c:numCache>
            </c:numRef>
          </c:val>
          <c:extLst>
            <c:ext xmlns:c16="http://schemas.microsoft.com/office/drawing/2014/chart" uri="{C3380CC4-5D6E-409C-BE32-E72D297353CC}">
              <c16:uniqueId val="{00000000-4B54-4829-B279-F400D0BC4B11}"/>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min val="2.0000000000000004E-2"/>
        </c:scaling>
        <c:delete val="1"/>
        <c:axPos val="l"/>
        <c:numFmt formatCode="0.00%" sourceLinked="1"/>
        <c:majorTickMark val="out"/>
        <c:minorTickMark val="none"/>
        <c:tickLblPos val="nextTo"/>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6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755652014523446"/>
          <c:y val="0"/>
          <c:w val="0.79753429038309287"/>
          <c:h val="0.61104840207679889"/>
        </c:manualLayout>
      </c:layout>
      <c:barChart>
        <c:barDir val="col"/>
        <c:grouping val="stacked"/>
        <c:varyColors val="0"/>
        <c:ser>
          <c:idx val="5"/>
          <c:order val="0"/>
          <c:tx>
            <c:strRef>
              <c:f>Sheet1!$G$1</c:f>
              <c:strCache>
                <c:ptCount val="1"/>
                <c:pt idx="0">
                  <c:v>Others</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Sheet1!$G$2:$G$17</c:f>
              <c:numCache>
                <c:formatCode>0.00%</c:formatCode>
                <c:ptCount val="16"/>
                <c:pt idx="0">
                  <c:v>4.4299999999999999E-2</c:v>
                </c:pt>
                <c:pt idx="1">
                  <c:v>3.27E-2</c:v>
                </c:pt>
                <c:pt idx="2">
                  <c:v>3.2500000000000001E-2</c:v>
                </c:pt>
                <c:pt idx="3">
                  <c:v>3.2899999999999999E-2</c:v>
                </c:pt>
                <c:pt idx="4">
                  <c:v>3.2300000000000002E-2</c:v>
                </c:pt>
                <c:pt idx="5">
                  <c:v>4.5499999999999999E-2</c:v>
                </c:pt>
                <c:pt idx="6">
                  <c:v>4.0599999999999997E-2</c:v>
                </c:pt>
                <c:pt idx="7">
                  <c:v>3.8199999999999998E-2</c:v>
                </c:pt>
                <c:pt idx="8">
                  <c:v>3.56E-2</c:v>
                </c:pt>
                <c:pt idx="9">
                  <c:v>3.5700000000000003E-2</c:v>
                </c:pt>
                <c:pt idx="10">
                  <c:v>3.3099999999999997E-2</c:v>
                </c:pt>
                <c:pt idx="11">
                  <c:v>3.2099999999999997E-2</c:v>
                </c:pt>
                <c:pt idx="12">
                  <c:v>3.1300000000000001E-2</c:v>
                </c:pt>
                <c:pt idx="13">
                  <c:v>3.0300000000000001E-2</c:v>
                </c:pt>
                <c:pt idx="14">
                  <c:v>2.93E-2</c:v>
                </c:pt>
                <c:pt idx="15">
                  <c:v>2.8500000000000001E-2</c:v>
                </c:pt>
              </c:numCache>
            </c:numRef>
          </c:val>
          <c:extLst>
            <c:ext xmlns:c16="http://schemas.microsoft.com/office/drawing/2014/chart" uri="{C3380CC4-5D6E-409C-BE32-E72D297353CC}">
              <c16:uniqueId val="{00000000-908B-4709-AB70-43A8ED3A8F85}"/>
            </c:ext>
          </c:extLst>
        </c:ser>
        <c:ser>
          <c:idx val="4"/>
          <c:order val="1"/>
          <c:tx>
            <c:strRef>
              <c:f>Sheet1!$F$1</c:f>
              <c:strCache>
                <c:ptCount val="1"/>
                <c:pt idx="0">
                  <c:v>Adhesives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0.00%</c:formatCode>
                <c:ptCount val="16"/>
                <c:pt idx="0">
                  <c:v>6.3500000000000001E-2</c:v>
                </c:pt>
                <c:pt idx="1">
                  <c:v>6.8000000000000005E-2</c:v>
                </c:pt>
                <c:pt idx="2">
                  <c:v>6.8099999999999994E-2</c:v>
                </c:pt>
                <c:pt idx="3">
                  <c:v>6.83E-2</c:v>
                </c:pt>
                <c:pt idx="4">
                  <c:v>6.7799999999999999E-2</c:v>
                </c:pt>
                <c:pt idx="5">
                  <c:v>6.7699999999999996E-2</c:v>
                </c:pt>
                <c:pt idx="6">
                  <c:v>6.7799999999999999E-2</c:v>
                </c:pt>
                <c:pt idx="7">
                  <c:v>6.8000000000000005E-2</c:v>
                </c:pt>
                <c:pt idx="8">
                  <c:v>6.8199999999999997E-2</c:v>
                </c:pt>
                <c:pt idx="9">
                  <c:v>6.83E-2</c:v>
                </c:pt>
                <c:pt idx="10">
                  <c:v>6.8500000000000005E-2</c:v>
                </c:pt>
                <c:pt idx="11">
                  <c:v>6.8599999999999994E-2</c:v>
                </c:pt>
                <c:pt idx="12">
                  <c:v>6.8500000000000005E-2</c:v>
                </c:pt>
                <c:pt idx="13">
                  <c:v>6.8699999999999997E-2</c:v>
                </c:pt>
                <c:pt idx="14">
                  <c:v>6.88E-2</c:v>
                </c:pt>
                <c:pt idx="15">
                  <c:v>6.8900000000000003E-2</c:v>
                </c:pt>
              </c:numCache>
            </c:numRef>
          </c:val>
          <c:extLst>
            <c:ext xmlns:c16="http://schemas.microsoft.com/office/drawing/2014/chart" uri="{C3380CC4-5D6E-409C-BE32-E72D297353CC}">
              <c16:uniqueId val="{00000001-908B-4709-AB70-43A8ED3A8F85}"/>
            </c:ext>
          </c:extLst>
        </c:ser>
        <c:ser>
          <c:idx val="1"/>
          <c:order val="2"/>
          <c:tx>
            <c:strRef>
              <c:f>Sheet1!$D$1</c:f>
              <c:strCache>
                <c:ptCount val="1"/>
                <c:pt idx="0">
                  <c:v>Construction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8.2400000000000001E-2</c:v>
                </c:pt>
                <c:pt idx="1">
                  <c:v>8.1199999999999994E-2</c:v>
                </c:pt>
                <c:pt idx="2">
                  <c:v>8.1199999999999994E-2</c:v>
                </c:pt>
                <c:pt idx="3">
                  <c:v>8.1299999999999997E-2</c:v>
                </c:pt>
                <c:pt idx="4">
                  <c:v>8.1699999999999995E-2</c:v>
                </c:pt>
                <c:pt idx="5">
                  <c:v>7.9899999999999999E-2</c:v>
                </c:pt>
                <c:pt idx="6">
                  <c:v>7.9600000000000004E-2</c:v>
                </c:pt>
                <c:pt idx="7">
                  <c:v>7.9600000000000004E-2</c:v>
                </c:pt>
                <c:pt idx="8">
                  <c:v>7.9699999999999993E-2</c:v>
                </c:pt>
                <c:pt idx="9">
                  <c:v>7.9600000000000004E-2</c:v>
                </c:pt>
                <c:pt idx="10">
                  <c:v>7.9799999999999996E-2</c:v>
                </c:pt>
                <c:pt idx="11">
                  <c:v>7.9799999999999996E-2</c:v>
                </c:pt>
                <c:pt idx="12">
                  <c:v>0.08</c:v>
                </c:pt>
                <c:pt idx="13">
                  <c:v>0.08</c:v>
                </c:pt>
                <c:pt idx="14">
                  <c:v>8.0199999999999994E-2</c:v>
                </c:pt>
                <c:pt idx="15">
                  <c:v>8.0299999999999996E-2</c:v>
                </c:pt>
              </c:numCache>
            </c:numRef>
          </c:val>
          <c:extLst>
            <c:ext xmlns:c16="http://schemas.microsoft.com/office/drawing/2014/chart" uri="{C3380CC4-5D6E-409C-BE32-E72D297353CC}">
              <c16:uniqueId val="{00000002-908B-4709-AB70-43A8ED3A8F85}"/>
            </c:ext>
          </c:extLst>
        </c:ser>
        <c:ser>
          <c:idx val="0"/>
          <c:order val="3"/>
          <c:tx>
            <c:strRef>
              <c:f>Sheet1!$E$1</c:f>
              <c:strCache>
                <c:ptCount val="1"/>
                <c:pt idx="0">
                  <c:v>Composite Materials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0.19040000000000001</c:v>
                </c:pt>
                <c:pt idx="1">
                  <c:v>0.1938</c:v>
                </c:pt>
                <c:pt idx="2">
                  <c:v>0.19389999999999999</c:v>
                </c:pt>
                <c:pt idx="3">
                  <c:v>0.19370000000000001</c:v>
                </c:pt>
                <c:pt idx="4">
                  <c:v>0.19370000000000001</c:v>
                </c:pt>
                <c:pt idx="5">
                  <c:v>0.1948</c:v>
                </c:pt>
                <c:pt idx="6">
                  <c:v>0.19520000000000001</c:v>
                </c:pt>
                <c:pt idx="7">
                  <c:v>0.19539999999999999</c:v>
                </c:pt>
                <c:pt idx="8">
                  <c:v>0.19570000000000001</c:v>
                </c:pt>
                <c:pt idx="9">
                  <c:v>0.19600000000000001</c:v>
                </c:pt>
                <c:pt idx="10">
                  <c:v>0.19589999999999999</c:v>
                </c:pt>
                <c:pt idx="11">
                  <c:v>0.19589999999999999</c:v>
                </c:pt>
                <c:pt idx="12">
                  <c:v>0.1961</c:v>
                </c:pt>
                <c:pt idx="13">
                  <c:v>0.19620000000000001</c:v>
                </c:pt>
                <c:pt idx="14">
                  <c:v>0.19639999999999999</c:v>
                </c:pt>
                <c:pt idx="15">
                  <c:v>0.19650000000000001</c:v>
                </c:pt>
              </c:numCache>
            </c:numRef>
          </c:val>
          <c:extLst>
            <c:ext xmlns:c16="http://schemas.microsoft.com/office/drawing/2014/chart" uri="{C3380CC4-5D6E-409C-BE32-E72D297353CC}">
              <c16:uniqueId val="{00000003-908B-4709-AB70-43A8ED3A8F85}"/>
            </c:ext>
          </c:extLst>
        </c:ser>
        <c:ser>
          <c:idx val="2"/>
          <c:order val="4"/>
          <c:tx>
            <c:strRef>
              <c:f>Sheet1!$C$1</c:f>
              <c:strCache>
                <c:ptCount val="1"/>
                <c:pt idx="0">
                  <c:v>Electrical &amp; Electronics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0.1943</c:v>
                </c:pt>
                <c:pt idx="1">
                  <c:v>0.19539999999999999</c:v>
                </c:pt>
                <c:pt idx="2">
                  <c:v>0.19620000000000001</c:v>
                </c:pt>
                <c:pt idx="3">
                  <c:v>0.19719999999999999</c:v>
                </c:pt>
                <c:pt idx="4">
                  <c:v>0.1973</c:v>
                </c:pt>
                <c:pt idx="5">
                  <c:v>0.19389999999999999</c:v>
                </c:pt>
                <c:pt idx="6">
                  <c:v>0.19650000000000001</c:v>
                </c:pt>
                <c:pt idx="7">
                  <c:v>0.19689999999999999</c:v>
                </c:pt>
                <c:pt idx="8">
                  <c:v>0.19750000000000001</c:v>
                </c:pt>
                <c:pt idx="9">
                  <c:v>0.19789999999999999</c:v>
                </c:pt>
                <c:pt idx="10">
                  <c:v>0.1981</c:v>
                </c:pt>
                <c:pt idx="11">
                  <c:v>0.1981</c:v>
                </c:pt>
                <c:pt idx="12">
                  <c:v>0.19839999999999999</c:v>
                </c:pt>
                <c:pt idx="13">
                  <c:v>0.19839999999999999</c:v>
                </c:pt>
                <c:pt idx="14">
                  <c:v>0.19869999999999999</c:v>
                </c:pt>
                <c:pt idx="15">
                  <c:v>0.1988</c:v>
                </c:pt>
              </c:numCache>
            </c:numRef>
          </c:val>
          <c:extLst>
            <c:ext xmlns:c16="http://schemas.microsoft.com/office/drawing/2014/chart" uri="{C3380CC4-5D6E-409C-BE32-E72D297353CC}">
              <c16:uniqueId val="{00000004-908B-4709-AB70-43A8ED3A8F85}"/>
            </c:ext>
          </c:extLst>
        </c:ser>
        <c:ser>
          <c:idx val="3"/>
          <c:order val="5"/>
          <c:tx>
            <c:strRef>
              <c:f>Sheet1!$B$1</c:f>
              <c:strCache>
                <c:ptCount val="1"/>
                <c:pt idx="0">
                  <c:v>Paints &amp; Coatings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0.42509999999999998</c:v>
                </c:pt>
                <c:pt idx="1">
                  <c:v>0.4289</c:v>
                </c:pt>
                <c:pt idx="2">
                  <c:v>0.42809999999999998</c:v>
                </c:pt>
                <c:pt idx="3">
                  <c:v>0.42659999999999998</c:v>
                </c:pt>
                <c:pt idx="4">
                  <c:v>0.42720000000000002</c:v>
                </c:pt>
                <c:pt idx="5">
                  <c:v>0.41820000000000002</c:v>
                </c:pt>
                <c:pt idx="6">
                  <c:v>0.42030000000000001</c:v>
                </c:pt>
                <c:pt idx="7">
                  <c:v>0.4219</c:v>
                </c:pt>
                <c:pt idx="8">
                  <c:v>0.42330000000000001</c:v>
                </c:pt>
                <c:pt idx="9">
                  <c:v>0.42249999999999999</c:v>
                </c:pt>
                <c:pt idx="10">
                  <c:v>0.42459999999999998</c:v>
                </c:pt>
                <c:pt idx="11">
                  <c:v>0.42549999999999999</c:v>
                </c:pt>
                <c:pt idx="12">
                  <c:v>0.42570000000000002</c:v>
                </c:pt>
                <c:pt idx="13">
                  <c:v>0.4264</c:v>
                </c:pt>
                <c:pt idx="14">
                  <c:v>0.42659999999999998</c:v>
                </c:pt>
                <c:pt idx="15">
                  <c:v>0.42699999999999999</c:v>
                </c:pt>
              </c:numCache>
            </c:numRef>
          </c:val>
          <c:extLst>
            <c:ext xmlns:c16="http://schemas.microsoft.com/office/drawing/2014/chart" uri="{C3380CC4-5D6E-409C-BE32-E72D297353CC}">
              <c16:uniqueId val="{00000005-908B-4709-AB70-43A8ED3A8F85}"/>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6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49560163915995"/>
          <c:y val="0"/>
          <c:w val="0.79931642222713295"/>
          <c:h val="0.61104840207679889"/>
        </c:manualLayout>
      </c:layout>
      <c:barChart>
        <c:barDir val="col"/>
        <c:grouping val="stacked"/>
        <c:varyColors val="0"/>
        <c:ser>
          <c:idx val="2"/>
          <c:order val="0"/>
          <c:tx>
            <c:strRef>
              <c:f>Sheet1!$C$1</c:f>
              <c:strCache>
                <c:ptCount val="1"/>
                <c:pt idx="0">
                  <c:v>Specialized Epoxy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4.4699999999999962E-2</c:v>
                </c:pt>
                <c:pt idx="1">
                  <c:v>4.4399999999999995E-2</c:v>
                </c:pt>
                <c:pt idx="2">
                  <c:v>4.379999999999995E-2</c:v>
                </c:pt>
                <c:pt idx="3">
                  <c:v>4.3300000000000005E-2</c:v>
                </c:pt>
                <c:pt idx="4">
                  <c:v>4.1300000000000003E-2</c:v>
                </c:pt>
                <c:pt idx="5">
                  <c:v>4.0900000000000047E-2</c:v>
                </c:pt>
                <c:pt idx="6">
                  <c:v>4.0000000000000036E-2</c:v>
                </c:pt>
                <c:pt idx="7">
                  <c:v>3.9000000000000035E-2</c:v>
                </c:pt>
                <c:pt idx="8">
                  <c:v>3.8100000000000023E-2</c:v>
                </c:pt>
                <c:pt idx="9">
                  <c:v>3.7100000000000022E-2</c:v>
                </c:pt>
                <c:pt idx="10">
                  <c:v>3.6100000000000021E-2</c:v>
                </c:pt>
                <c:pt idx="11">
                  <c:v>3.510000000000002E-2</c:v>
                </c:pt>
                <c:pt idx="12">
                  <c:v>3.4100000000000019E-2</c:v>
                </c:pt>
                <c:pt idx="13">
                  <c:v>3.3100000000000018E-2</c:v>
                </c:pt>
                <c:pt idx="14">
                  <c:v>3.2100000000000017E-2</c:v>
                </c:pt>
                <c:pt idx="15">
                  <c:v>3.1200000000000006E-2</c:v>
                </c:pt>
              </c:numCache>
            </c:numRef>
          </c:val>
          <c:extLst>
            <c:ext xmlns:c16="http://schemas.microsoft.com/office/drawing/2014/chart" uri="{C3380CC4-5D6E-409C-BE32-E72D297353CC}">
              <c16:uniqueId val="{00000000-DFB2-4451-B215-AB398D7EFC8E}"/>
            </c:ext>
          </c:extLst>
        </c:ser>
        <c:ser>
          <c:idx val="3"/>
          <c:order val="1"/>
          <c:tx>
            <c:strRef>
              <c:f>Sheet1!$B$1</c:f>
              <c:strCache>
                <c:ptCount val="1"/>
                <c:pt idx="0">
                  <c:v>Standard Epoxy Resin</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0.95530000000000004</c:v>
                </c:pt>
                <c:pt idx="1">
                  <c:v>0.9556</c:v>
                </c:pt>
                <c:pt idx="2">
                  <c:v>0.95620000000000005</c:v>
                </c:pt>
                <c:pt idx="3">
                  <c:v>0.95669999999999999</c:v>
                </c:pt>
                <c:pt idx="4">
                  <c:v>0.9587</c:v>
                </c:pt>
                <c:pt idx="5">
                  <c:v>0.95909999999999995</c:v>
                </c:pt>
                <c:pt idx="6">
                  <c:v>0.96</c:v>
                </c:pt>
                <c:pt idx="7">
                  <c:v>0.96099999999999997</c:v>
                </c:pt>
                <c:pt idx="8">
                  <c:v>0.96189999999999998</c:v>
                </c:pt>
                <c:pt idx="9">
                  <c:v>0.96289999999999998</c:v>
                </c:pt>
                <c:pt idx="10">
                  <c:v>0.96389999999999998</c:v>
                </c:pt>
                <c:pt idx="11">
                  <c:v>0.96489999999999998</c:v>
                </c:pt>
                <c:pt idx="12">
                  <c:v>0.96589999999999998</c:v>
                </c:pt>
                <c:pt idx="13">
                  <c:v>0.96689999999999998</c:v>
                </c:pt>
                <c:pt idx="14">
                  <c:v>0.96789999999999998</c:v>
                </c:pt>
                <c:pt idx="15">
                  <c:v>0.96879999999999999</c:v>
                </c:pt>
              </c:numCache>
            </c:numRef>
          </c:val>
          <c:extLst>
            <c:ext xmlns:c16="http://schemas.microsoft.com/office/drawing/2014/chart" uri="{C3380CC4-5D6E-409C-BE32-E72D297353CC}">
              <c16:uniqueId val="{00000001-DFB2-4451-B215-AB398D7EFC8E}"/>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6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0"/>
          <c:order val="0"/>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0.49830000000000002</c:v>
                </c:pt>
                <c:pt idx="1">
                  <c:v>0.49504000000000004</c:v>
                </c:pt>
                <c:pt idx="2">
                  <c:v>0.49880000000000002</c:v>
                </c:pt>
                <c:pt idx="3">
                  <c:v>0.49562</c:v>
                </c:pt>
                <c:pt idx="4">
                  <c:v>0.50060000000000004</c:v>
                </c:pt>
                <c:pt idx="5">
                  <c:v>0.49800000000000005</c:v>
                </c:pt>
              </c:numCache>
            </c:numRef>
          </c:val>
          <c:extLst>
            <c:ext xmlns:c16="http://schemas.microsoft.com/office/drawing/2014/chart" uri="{C3380CC4-5D6E-409C-BE32-E72D297353CC}">
              <c16:uniqueId val="{00000001-5126-48C0-8172-6270946139DB}"/>
            </c:ext>
          </c:extLst>
        </c:ser>
        <c:ser>
          <c:idx val="1"/>
          <c:order val="1"/>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0.50170000000000003</c:v>
                </c:pt>
                <c:pt idx="1">
                  <c:v>0.50495999999999996</c:v>
                </c:pt>
                <c:pt idx="2">
                  <c:v>0.50119999999999998</c:v>
                </c:pt>
                <c:pt idx="3">
                  <c:v>0.50438000000000005</c:v>
                </c:pt>
                <c:pt idx="4">
                  <c:v>0.49939999999999996</c:v>
                </c:pt>
                <c:pt idx="5">
                  <c:v>0.502</c:v>
                </c:pt>
              </c:numCache>
            </c:numRef>
          </c:val>
          <c:extLst>
            <c:ext xmlns:c16="http://schemas.microsoft.com/office/drawing/2014/chart" uri="{C3380CC4-5D6E-409C-BE32-E72D297353CC}">
              <c16:uniqueId val="{00000000-5126-48C0-8172-6270946139DB}"/>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6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755652014523446"/>
          <c:y val="0"/>
          <c:w val="0.79753429038309287"/>
          <c:h val="0.61104840207679889"/>
        </c:manualLayout>
      </c:layout>
      <c:barChart>
        <c:barDir val="col"/>
        <c:grouping val="stacked"/>
        <c:varyColors val="0"/>
        <c:ser>
          <c:idx val="4"/>
          <c:order val="0"/>
          <c:tx>
            <c:strRef>
              <c:f>Sheet1!$C$1</c:f>
              <c:strCache>
                <c:ptCount val="1"/>
                <c:pt idx="0">
                  <c:v>Semi-Solid</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0.10340000000000001</c:v>
                </c:pt>
                <c:pt idx="1">
                  <c:v>0.10299999999999999</c:v>
                </c:pt>
                <c:pt idx="2">
                  <c:v>0.1026</c:v>
                </c:pt>
                <c:pt idx="3">
                  <c:v>0.10150000000000001</c:v>
                </c:pt>
                <c:pt idx="4">
                  <c:v>0.1011</c:v>
                </c:pt>
                <c:pt idx="5">
                  <c:v>0.1008</c:v>
                </c:pt>
                <c:pt idx="6">
                  <c:v>9.9900000000000003E-2</c:v>
                </c:pt>
                <c:pt idx="7">
                  <c:v>9.9299999999999999E-2</c:v>
                </c:pt>
                <c:pt idx="8">
                  <c:v>9.8599999999999993E-2</c:v>
                </c:pt>
                <c:pt idx="9">
                  <c:v>9.7900000000000001E-2</c:v>
                </c:pt>
                <c:pt idx="10">
                  <c:v>9.7199999999999995E-2</c:v>
                </c:pt>
                <c:pt idx="11">
                  <c:v>9.6500000000000002E-2</c:v>
                </c:pt>
                <c:pt idx="12">
                  <c:v>9.5799999999999996E-2</c:v>
                </c:pt>
                <c:pt idx="13">
                  <c:v>9.5100000000000004E-2</c:v>
                </c:pt>
                <c:pt idx="14">
                  <c:v>9.4399999999999998E-2</c:v>
                </c:pt>
                <c:pt idx="15">
                  <c:v>9.3600000000000003E-2</c:v>
                </c:pt>
              </c:numCache>
            </c:numRef>
          </c:val>
          <c:extLst>
            <c:ext xmlns:c16="http://schemas.microsoft.com/office/drawing/2014/chart" uri="{C3380CC4-5D6E-409C-BE32-E72D297353CC}">
              <c16:uniqueId val="{00000000-3EF9-4181-9DC5-5BCF6F38062E}"/>
            </c:ext>
          </c:extLst>
        </c:ser>
        <c:ser>
          <c:idx val="1"/>
          <c:order val="1"/>
          <c:tx>
            <c:strRef>
              <c:f>Sheet1!$D$1</c:f>
              <c:strCache>
                <c:ptCount val="1"/>
                <c:pt idx="0">
                  <c:v>Solid</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0.34009999999999996</c:v>
                </c:pt>
                <c:pt idx="1">
                  <c:v>0.33799999999999997</c:v>
                </c:pt>
                <c:pt idx="2">
                  <c:v>0.3377</c:v>
                </c:pt>
                <c:pt idx="3">
                  <c:v>0.33739999999999992</c:v>
                </c:pt>
                <c:pt idx="4">
                  <c:v>0.33750000000000002</c:v>
                </c:pt>
                <c:pt idx="5">
                  <c:v>0.33730000000000004</c:v>
                </c:pt>
                <c:pt idx="6">
                  <c:v>0.33699999999999997</c:v>
                </c:pt>
                <c:pt idx="7">
                  <c:v>0.3367</c:v>
                </c:pt>
                <c:pt idx="8">
                  <c:v>0.33640000000000003</c:v>
                </c:pt>
                <c:pt idx="9">
                  <c:v>0.33599999999999997</c:v>
                </c:pt>
                <c:pt idx="10">
                  <c:v>0.3357</c:v>
                </c:pt>
                <c:pt idx="11">
                  <c:v>0.33539999999999992</c:v>
                </c:pt>
                <c:pt idx="12">
                  <c:v>0.33509999999999995</c:v>
                </c:pt>
                <c:pt idx="13">
                  <c:v>0.33479999999999999</c:v>
                </c:pt>
                <c:pt idx="14">
                  <c:v>0.33449999999999991</c:v>
                </c:pt>
                <c:pt idx="15">
                  <c:v>0.33429999999999993</c:v>
                </c:pt>
              </c:numCache>
            </c:numRef>
          </c:val>
          <c:extLst>
            <c:ext xmlns:c16="http://schemas.microsoft.com/office/drawing/2014/chart" uri="{C3380CC4-5D6E-409C-BE32-E72D297353CC}">
              <c16:uniqueId val="{00000001-3EF9-4181-9DC5-5BCF6F38062E}"/>
            </c:ext>
          </c:extLst>
        </c:ser>
        <c:ser>
          <c:idx val="5"/>
          <c:order val="2"/>
          <c:tx>
            <c:strRef>
              <c:f>Sheet1!$B$1</c:f>
              <c:strCache>
                <c:ptCount val="1"/>
                <c:pt idx="0">
                  <c:v>Liquid</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0.55649999999999999</c:v>
                </c:pt>
                <c:pt idx="1">
                  <c:v>0.55900000000000005</c:v>
                </c:pt>
                <c:pt idx="2">
                  <c:v>0.55969999999999998</c:v>
                </c:pt>
                <c:pt idx="3">
                  <c:v>0.56110000000000004</c:v>
                </c:pt>
                <c:pt idx="4">
                  <c:v>0.56140000000000001</c:v>
                </c:pt>
                <c:pt idx="5">
                  <c:v>0.56189999999999996</c:v>
                </c:pt>
                <c:pt idx="6">
                  <c:v>0.56310000000000004</c:v>
                </c:pt>
                <c:pt idx="7">
                  <c:v>0.56399999999999995</c:v>
                </c:pt>
                <c:pt idx="8">
                  <c:v>0.56499999999999995</c:v>
                </c:pt>
                <c:pt idx="9">
                  <c:v>0.56610000000000005</c:v>
                </c:pt>
                <c:pt idx="10">
                  <c:v>0.56710000000000005</c:v>
                </c:pt>
                <c:pt idx="11">
                  <c:v>0.56810000000000005</c:v>
                </c:pt>
                <c:pt idx="12">
                  <c:v>0.56910000000000005</c:v>
                </c:pt>
                <c:pt idx="13">
                  <c:v>0.57010000000000005</c:v>
                </c:pt>
                <c:pt idx="14">
                  <c:v>0.57110000000000005</c:v>
                </c:pt>
                <c:pt idx="15">
                  <c:v>0.57210000000000005</c:v>
                </c:pt>
              </c:numCache>
            </c:numRef>
          </c:val>
          <c:extLst>
            <c:ext xmlns:c16="http://schemas.microsoft.com/office/drawing/2014/chart" uri="{C3380CC4-5D6E-409C-BE32-E72D297353CC}">
              <c16:uniqueId val="{00000002-3EF9-4181-9DC5-5BCF6F38062E}"/>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6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1147576252416143"/>
          <c:y val="0.19666715807863996"/>
          <c:w val="0.39459356158885261"/>
          <c:h val="0.73624517038964654"/>
        </c:manualLayout>
      </c:layout>
      <c:pieChart>
        <c:varyColors val="1"/>
        <c:ser>
          <c:idx val="0"/>
          <c:order val="0"/>
          <c:tx>
            <c:strRef>
              <c:f>Sheet1!$B$1</c:f>
              <c:strCache>
                <c:ptCount val="1"/>
                <c:pt idx="0">
                  <c:v>Share</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DB5D-4799-AF27-FD00DE1F41E5}"/>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DB5D-4799-AF27-FD00DE1F41E5}"/>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DB5D-4799-AF27-FD00DE1F41E5}"/>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DB5D-4799-AF27-FD00DE1F41E5}"/>
              </c:ext>
            </c:extLst>
          </c:dPt>
          <c:dPt>
            <c:idx val="4"/>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DB5D-4799-AF27-FD00DE1F41E5}"/>
              </c:ext>
            </c:extLst>
          </c:dPt>
          <c:dLbls>
            <c:dLbl>
              <c:idx val="1"/>
              <c:layout>
                <c:manualLayout>
                  <c:x val="0"/>
                  <c:y val="-6.711409395973154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DB5D-4799-AF27-FD00DE1F41E5}"/>
                </c:ext>
              </c:extLst>
            </c:dLbl>
            <c:dLbl>
              <c:idx val="2"/>
              <c:layout>
                <c:manualLayout>
                  <c:x val="1.2161340449969596E-2"/>
                  <c:y val="-4.4742729306487615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DB5D-4799-AF27-FD00DE1F41E5}"/>
                </c:ext>
              </c:extLst>
            </c:dLbl>
            <c:dLbl>
              <c:idx val="3"/>
              <c:layout>
                <c:manualLayout>
                  <c:x val="1.5587763918890669E-2"/>
                  <c:y val="-2.6782592126689968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DB5D-4799-AF27-FD00DE1F41E5}"/>
                </c:ext>
              </c:extLst>
            </c:dLbl>
            <c:dLbl>
              <c:idx val="4"/>
              <c:layout>
                <c:manualLayout>
                  <c:x val="1.8374561586881215E-2"/>
                  <c:y val="-1.3429757533949326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DB5D-4799-AF27-FD00DE1F41E5}"/>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1"/>
            <c:showSerName val="0"/>
            <c:showPercent val="0"/>
            <c:showBubbleSize val="0"/>
            <c:showLeaderLines val="0"/>
            <c:extLst>
              <c:ext xmlns:c15="http://schemas.microsoft.com/office/drawing/2012/chart" uri="{CE6537A1-D6FC-4f65-9D91-7224C49458BB}"/>
            </c:extLst>
          </c:dLbls>
          <c:cat>
            <c:strRef>
              <c:f>Sheet1!$A$2:$A$6</c:f>
              <c:strCache>
                <c:ptCount val="5"/>
                <c:pt idx="0">
                  <c:v>Hexion Inc.</c:v>
                </c:pt>
                <c:pt idx="1">
                  <c:v>Olin Corporation</c:v>
                </c:pt>
                <c:pt idx="2">
                  <c:v>The Dow Chemical Company</c:v>
                </c:pt>
                <c:pt idx="3">
                  <c:v>Huntsman Corporation</c:v>
                </c:pt>
                <c:pt idx="4">
                  <c:v>Others</c:v>
                </c:pt>
              </c:strCache>
            </c:strRef>
          </c:cat>
          <c:val>
            <c:numRef>
              <c:f>Sheet1!$B$2:$B$6</c:f>
              <c:numCache>
                <c:formatCode>0%</c:formatCode>
                <c:ptCount val="5"/>
                <c:pt idx="0">
                  <c:v>0.27279999999999999</c:v>
                </c:pt>
                <c:pt idx="1">
                  <c:v>0.34369999999999995</c:v>
                </c:pt>
                <c:pt idx="2">
                  <c:v>0.13650000000000001</c:v>
                </c:pt>
                <c:pt idx="3">
                  <c:v>0.15479999999999999</c:v>
                </c:pt>
                <c:pt idx="4">
                  <c:v>9.2299999999999993E-2</c:v>
                </c:pt>
              </c:numCache>
            </c:numRef>
          </c:val>
          <c:extLst>
            <c:ext xmlns:c16="http://schemas.microsoft.com/office/drawing/2014/chart" uri="{C3380CC4-5D6E-409C-BE32-E72D297353CC}">
              <c16:uniqueId val="{0000000C-DB5D-4799-AF27-FD00DE1F41E5}"/>
            </c:ext>
          </c:extLst>
        </c:ser>
        <c:dLbls>
          <c:dLblPos val="outEnd"/>
          <c:showLegendKey val="0"/>
          <c:showVal val="1"/>
          <c:showCatName val="0"/>
          <c:showSerName val="0"/>
          <c:showPercent val="0"/>
          <c:showBubbleSize val="0"/>
          <c:showLeaderLines val="0"/>
        </c:dLbls>
        <c:firstSliceAng val="36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6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303596360699107"/>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1EAD-4793-8145-7613CDB30785}"/>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1EAD-4793-8145-7613CDB30785}"/>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1EAD-4793-8145-7613CDB30785}"/>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1EAD-4793-8145-7613CDB30785}"/>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1EAD-4793-8145-7613CDB30785}"/>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1EAD-4793-8145-7613CDB30785}"/>
              </c:ext>
            </c:extLst>
          </c:dPt>
          <c:dLbls>
            <c:dLbl>
              <c:idx val="0"/>
              <c:layout>
                <c:manualLayout>
                  <c:x val="2.7238353916369094E-5"/>
                  <c:y val="-1.866006756560685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1EAD-4793-8145-7613CDB30785}"/>
                </c:ext>
              </c:extLst>
            </c:dLbl>
            <c:dLbl>
              <c:idx val="1"/>
              <c:layout>
                <c:manualLayout>
                  <c:x val="4.5919525850162055E-3"/>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1EAD-4793-8145-7613CDB30785}"/>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79.577399999999997</c:v>
                </c:pt>
                <c:pt idx="1">
                  <c:v>84.7</c:v>
                </c:pt>
                <c:pt idx="2">
                  <c:v>82.04</c:v>
                </c:pt>
                <c:pt idx="3">
                  <c:v>86.16</c:v>
                </c:pt>
                <c:pt idx="4">
                  <c:v>85.33</c:v>
                </c:pt>
                <c:pt idx="5">
                  <c:v>82.86999999999999</c:v>
                </c:pt>
                <c:pt idx="6">
                  <c:v>87.601876999999988</c:v>
                </c:pt>
                <c:pt idx="7">
                  <c:v>92.141280750997609</c:v>
                </c:pt>
                <c:pt idx="8">
                  <c:v>96.476570245388061</c:v>
                </c:pt>
                <c:pt idx="9">
                  <c:v>100.72879859591139</c:v>
                </c:pt>
                <c:pt idx="10">
                  <c:v>104.66273126349074</c:v>
                </c:pt>
                <c:pt idx="11">
                  <c:v>108.62726266018082</c:v>
                </c:pt>
                <c:pt idx="12">
                  <c:v>112.41241375708161</c:v>
                </c:pt>
                <c:pt idx="13">
                  <c:v>116.10867390548235</c:v>
                </c:pt>
                <c:pt idx="14">
                  <c:v>119.93437579321944</c:v>
                </c:pt>
                <c:pt idx="15">
                  <c:v>123.98699517346554</c:v>
                </c:pt>
              </c:numCache>
            </c:numRef>
          </c:val>
          <c:extLst>
            <c:ext xmlns:c16="http://schemas.microsoft.com/office/drawing/2014/chart" uri="{C3380CC4-5D6E-409C-BE32-E72D297353CC}">
              <c16:uniqueId val="{0000000E-1EAD-4793-8145-7613CDB30785}"/>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out"/>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6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027B-48D9-9BE1-1E92B233FF76}"/>
              </c:ext>
            </c:extLst>
          </c:dPt>
          <c:dPt>
            <c:idx val="5"/>
            <c:invertIfNegative val="0"/>
            <c:bubble3D val="0"/>
            <c:extLst>
              <c:ext xmlns:c16="http://schemas.microsoft.com/office/drawing/2014/chart" uri="{C3380CC4-5D6E-409C-BE32-E72D297353CC}">
                <c16:uniqueId val="{00000001-027B-48D9-9BE1-1E92B233FF76}"/>
              </c:ext>
            </c:extLst>
          </c:dPt>
          <c:dPt>
            <c:idx val="6"/>
            <c:invertIfNegative val="0"/>
            <c:bubble3D val="0"/>
            <c:extLst>
              <c:ext xmlns:c16="http://schemas.microsoft.com/office/drawing/2014/chart" uri="{C3380CC4-5D6E-409C-BE32-E72D297353CC}">
                <c16:uniqueId val="{00000002-027B-48D9-9BE1-1E92B233FF76}"/>
              </c:ext>
            </c:extLst>
          </c:dPt>
          <c:dPt>
            <c:idx val="7"/>
            <c:invertIfNegative val="0"/>
            <c:bubble3D val="0"/>
            <c:extLst>
              <c:ext xmlns:c16="http://schemas.microsoft.com/office/drawing/2014/chart" uri="{C3380CC4-5D6E-409C-BE32-E72D297353CC}">
                <c16:uniqueId val="{00000003-027B-48D9-9BE1-1E92B233FF76}"/>
              </c:ext>
            </c:extLst>
          </c:dPt>
          <c:dPt>
            <c:idx val="8"/>
            <c:invertIfNegative val="0"/>
            <c:bubble3D val="0"/>
            <c:extLst>
              <c:ext xmlns:c16="http://schemas.microsoft.com/office/drawing/2014/chart" uri="{C3380CC4-5D6E-409C-BE32-E72D297353CC}">
                <c16:uniqueId val="{00000004-027B-48D9-9BE1-1E92B233FF76}"/>
              </c:ext>
            </c:extLst>
          </c:dPt>
          <c:dPt>
            <c:idx val="9"/>
            <c:invertIfNegative val="0"/>
            <c:bubble3D val="0"/>
            <c:extLst>
              <c:ext xmlns:c16="http://schemas.microsoft.com/office/drawing/2014/chart" uri="{C3380CC4-5D6E-409C-BE32-E72D297353CC}">
                <c16:uniqueId val="{00000005-027B-48D9-9BE1-1E92B233FF76}"/>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43</c:v>
                </c:pt>
                <c:pt idx="1">
                  <c:v>43</c:v>
                </c:pt>
                <c:pt idx="2">
                  <c:v>43</c:v>
                </c:pt>
                <c:pt idx="3">
                  <c:v>43</c:v>
                </c:pt>
                <c:pt idx="4">
                  <c:v>43</c:v>
                </c:pt>
                <c:pt idx="5">
                  <c:v>43</c:v>
                </c:pt>
                <c:pt idx="6">
                  <c:v>43</c:v>
                </c:pt>
                <c:pt idx="7">
                  <c:v>43</c:v>
                </c:pt>
                <c:pt idx="8">
                  <c:v>43</c:v>
                </c:pt>
                <c:pt idx="9">
                  <c:v>43</c:v>
                </c:pt>
                <c:pt idx="10">
                  <c:v>43</c:v>
                </c:pt>
                <c:pt idx="11">
                  <c:v>43</c:v>
                </c:pt>
                <c:pt idx="12">
                  <c:v>43</c:v>
                </c:pt>
                <c:pt idx="13">
                  <c:v>43</c:v>
                </c:pt>
                <c:pt idx="14">
                  <c:v>43</c:v>
                </c:pt>
                <c:pt idx="15">
                  <c:v>43</c:v>
                </c:pt>
              </c:numCache>
            </c:numRef>
          </c:val>
          <c:extLst>
            <c:ext xmlns:c16="http://schemas.microsoft.com/office/drawing/2014/chart" uri="{C3380CC4-5D6E-409C-BE32-E72D297353CC}">
              <c16:uniqueId val="{00000006-027B-48D9-9BE1-1E92B233FF76}"/>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c:formatCode>
                <c:ptCount val="16"/>
                <c:pt idx="0">
                  <c:v>33.497399999999999</c:v>
                </c:pt>
                <c:pt idx="1">
                  <c:v>35.82</c:v>
                </c:pt>
                <c:pt idx="2">
                  <c:v>35.15</c:v>
                </c:pt>
                <c:pt idx="3">
                  <c:v>34.46</c:v>
                </c:pt>
                <c:pt idx="4">
                  <c:v>33.22</c:v>
                </c:pt>
                <c:pt idx="5">
                  <c:v>31.75</c:v>
                </c:pt>
                <c:pt idx="6">
                  <c:v>32.97</c:v>
                </c:pt>
                <c:pt idx="7">
                  <c:v>33.400000000000006</c:v>
                </c:pt>
                <c:pt idx="8">
                  <c:v>33.400000000000006</c:v>
                </c:pt>
                <c:pt idx="9">
                  <c:v>34.56</c:v>
                </c:pt>
                <c:pt idx="10">
                  <c:v>34.56</c:v>
                </c:pt>
                <c:pt idx="11">
                  <c:v>35.85</c:v>
                </c:pt>
                <c:pt idx="12">
                  <c:v>35.85</c:v>
                </c:pt>
                <c:pt idx="13">
                  <c:v>37.04</c:v>
                </c:pt>
                <c:pt idx="14">
                  <c:v>37.04</c:v>
                </c:pt>
                <c:pt idx="15">
                  <c:v>38.200000000000003</c:v>
                </c:pt>
              </c:numCache>
            </c:numRef>
          </c:val>
          <c:extLst>
            <c:ext xmlns:c16="http://schemas.microsoft.com/office/drawing/2014/chart" uri="{C3380CC4-5D6E-409C-BE32-E72D297353CC}">
              <c16:uniqueId val="{00000007-027B-48D9-9BE1-1E92B233FF76}"/>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Supply</c:v>
                </c:pt>
              </c:strCache>
            </c:strRef>
          </c:tx>
          <c:spPr>
            <a:solidFill>
              <a:schemeClr val="accent6"/>
            </a:solidFill>
            <a:ln>
              <a:noFill/>
            </a:ln>
            <a:effectLst/>
          </c:spPr>
          <c:invertIfNegative val="0"/>
          <c:dLbls>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Sheet1!$A$2:$A$4</c:f>
              <c:strCache>
                <c:ptCount val="3"/>
                <c:pt idx="0">
                  <c:v>2021E</c:v>
                </c:pt>
                <c:pt idx="1">
                  <c:v>2025F</c:v>
                </c:pt>
                <c:pt idx="2">
                  <c:v>2030F</c:v>
                </c:pt>
              </c:strCache>
            </c:strRef>
          </c:cat>
          <c:val>
            <c:numRef>
              <c:f>Sheet1!$B$2:$B$4</c:f>
              <c:numCache>
                <c:formatCode>0</c:formatCode>
                <c:ptCount val="3"/>
                <c:pt idx="0">
                  <c:v>3485.3602943089422</c:v>
                </c:pt>
                <c:pt idx="1">
                  <c:v>3723.9599999999996</c:v>
                </c:pt>
                <c:pt idx="2">
                  <c:v>4119.41</c:v>
                </c:pt>
              </c:numCache>
            </c:numRef>
          </c:val>
          <c:extLst>
            <c:ext xmlns:c16="http://schemas.microsoft.com/office/drawing/2014/chart" uri="{C3380CC4-5D6E-409C-BE32-E72D297353CC}">
              <c16:uniqueId val="{00000000-5B32-46A0-8B04-0B8248550EA7}"/>
            </c:ext>
          </c:extLst>
        </c:ser>
        <c:ser>
          <c:idx val="1"/>
          <c:order val="1"/>
          <c:tx>
            <c:strRef>
              <c:f>Sheet1!$C$1</c:f>
              <c:strCache>
                <c:ptCount val="1"/>
                <c:pt idx="0">
                  <c:v>Demand</c:v>
                </c:pt>
              </c:strCache>
            </c:strRef>
          </c:tx>
          <c:spPr>
            <a:solidFill>
              <a:schemeClr val="accent1">
                <a:lumMod val="50000"/>
              </a:schemeClr>
            </a:solidFill>
            <a:ln>
              <a:noFill/>
            </a:ln>
            <a:effectLst/>
          </c:spPr>
          <c:invertIfNegative val="0"/>
          <c:dLbls>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Sheet1!$A$2:$A$4</c:f>
              <c:strCache>
                <c:ptCount val="3"/>
                <c:pt idx="0">
                  <c:v>2021E</c:v>
                </c:pt>
                <c:pt idx="1">
                  <c:v>2025F</c:v>
                </c:pt>
                <c:pt idx="2">
                  <c:v>2030F</c:v>
                </c:pt>
              </c:strCache>
            </c:strRef>
          </c:cat>
          <c:val>
            <c:numRef>
              <c:f>Sheet1!$C$2:$C$4</c:f>
              <c:numCache>
                <c:formatCode>0</c:formatCode>
                <c:ptCount val="3"/>
                <c:pt idx="0">
                  <c:v>3493.8847493613334</c:v>
                </c:pt>
                <c:pt idx="1">
                  <c:v>4399.7090902196423</c:v>
                </c:pt>
                <c:pt idx="2">
                  <c:v>5511.294512573988</c:v>
                </c:pt>
              </c:numCache>
            </c:numRef>
          </c:val>
          <c:extLst>
            <c:ext xmlns:c16="http://schemas.microsoft.com/office/drawing/2014/chart" uri="{C3380CC4-5D6E-409C-BE32-E72D297353CC}">
              <c16:uniqueId val="{00000001-5B32-46A0-8B04-0B8248550EA7}"/>
            </c:ext>
          </c:extLst>
        </c:ser>
        <c:ser>
          <c:idx val="2"/>
          <c:order val="2"/>
          <c:tx>
            <c:strRef>
              <c:f>Sheet1!$D$1</c:f>
              <c:strCache>
                <c:ptCount val="1"/>
                <c:pt idx="0">
                  <c:v>Demand Supply Gap</c:v>
                </c:pt>
              </c:strCache>
            </c:strRef>
          </c:tx>
          <c:spPr>
            <a:solidFill>
              <a:schemeClr val="accent4"/>
            </a:solidFill>
            <a:ln>
              <a:noFill/>
            </a:ln>
            <a:effectLst/>
          </c:spPr>
          <c:invertIfNegative val="0"/>
          <c:dLbls>
            <c:spPr>
              <a:solidFill>
                <a:schemeClr val="bg1">
                  <a:lumMod val="75000"/>
                </a:schemeClr>
              </a:solid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Sheet1!$A$2:$A$4</c:f>
              <c:strCache>
                <c:ptCount val="3"/>
                <c:pt idx="0">
                  <c:v>2021E</c:v>
                </c:pt>
                <c:pt idx="1">
                  <c:v>2025F</c:v>
                </c:pt>
                <c:pt idx="2">
                  <c:v>2030F</c:v>
                </c:pt>
              </c:strCache>
            </c:strRef>
          </c:cat>
          <c:val>
            <c:numRef>
              <c:f>Sheet1!$D$2:$D$4</c:f>
              <c:numCache>
                <c:formatCode>0</c:formatCode>
                <c:ptCount val="3"/>
                <c:pt idx="0">
                  <c:v>-8.5244550523912039</c:v>
                </c:pt>
                <c:pt idx="1">
                  <c:v>-675.74909021964277</c:v>
                </c:pt>
                <c:pt idx="2">
                  <c:v>-1391.8845125739881</c:v>
                </c:pt>
              </c:numCache>
            </c:numRef>
          </c:val>
          <c:extLst>
            <c:ext xmlns:c16="http://schemas.microsoft.com/office/drawing/2014/chart" uri="{C3380CC4-5D6E-409C-BE32-E72D297353CC}">
              <c16:uniqueId val="{00000002-5B32-46A0-8B04-0B8248550EA7}"/>
            </c:ext>
          </c:extLst>
        </c:ser>
        <c:dLbls>
          <c:dLblPos val="outEnd"/>
          <c:showLegendKey val="0"/>
          <c:showVal val="1"/>
          <c:showCatName val="0"/>
          <c:showSerName val="0"/>
          <c:showPercent val="0"/>
          <c:showBubbleSize val="0"/>
        </c:dLbls>
        <c:gapWidth val="219"/>
        <c:overlap val="-27"/>
        <c:axId val="566423520"/>
        <c:axId val="566433088"/>
      </c:barChart>
      <c:catAx>
        <c:axId val="566423520"/>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566433088"/>
        <c:crosses val="autoZero"/>
        <c:auto val="1"/>
        <c:lblAlgn val="ctr"/>
        <c:lblOffset val="100"/>
        <c:noMultiLvlLbl val="0"/>
      </c:catAx>
      <c:valAx>
        <c:axId val="566433088"/>
        <c:scaling>
          <c:orientation val="minMax"/>
        </c:scaling>
        <c:delete val="0"/>
        <c:axPos val="l"/>
        <c:numFmt formatCode="0" sourceLinked="1"/>
        <c:majorTickMark val="out"/>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5664235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7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0.77900930232558141</c:v>
                </c:pt>
                <c:pt idx="1">
                  <c:v>0.83302325581395353</c:v>
                </c:pt>
                <c:pt idx="2">
                  <c:v>0.81744186046511624</c:v>
                </c:pt>
                <c:pt idx="3">
                  <c:v>0.80139534883720931</c:v>
                </c:pt>
                <c:pt idx="4">
                  <c:v>0.77255813953488373</c:v>
                </c:pt>
                <c:pt idx="5">
                  <c:v>0.73837209302325579</c:v>
                </c:pt>
                <c:pt idx="6">
                  <c:v>0.76674418604651162</c:v>
                </c:pt>
                <c:pt idx="7">
                  <c:v>0.77674418604651174</c:v>
                </c:pt>
                <c:pt idx="8">
                  <c:v>0.77674418604651174</c:v>
                </c:pt>
                <c:pt idx="9">
                  <c:v>0.80372093023255819</c:v>
                </c:pt>
                <c:pt idx="10">
                  <c:v>0.80372093023255819</c:v>
                </c:pt>
                <c:pt idx="11">
                  <c:v>0.83372093023255822</c:v>
                </c:pt>
                <c:pt idx="12">
                  <c:v>0.83372093023255822</c:v>
                </c:pt>
                <c:pt idx="13">
                  <c:v>0.86139534883720925</c:v>
                </c:pt>
                <c:pt idx="14">
                  <c:v>0.86139534883720925</c:v>
                </c:pt>
                <c:pt idx="15">
                  <c:v>0.88837209302325593</c:v>
                </c:pt>
              </c:numCache>
            </c:numRef>
          </c:val>
          <c:extLst>
            <c:ext xmlns:c16="http://schemas.microsoft.com/office/drawing/2014/chart" uri="{C3380CC4-5D6E-409C-BE32-E72D297353CC}">
              <c16:uniqueId val="{00000000-2CAA-4532-B988-FBBEFB6F991A}"/>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7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755652014523446"/>
          <c:y val="0"/>
          <c:w val="0.79753429038309287"/>
          <c:h val="0.61104840207679889"/>
        </c:manualLayout>
      </c:layout>
      <c:barChart>
        <c:barDir val="col"/>
        <c:grouping val="stacked"/>
        <c:varyColors val="0"/>
        <c:ser>
          <c:idx val="5"/>
          <c:order val="0"/>
          <c:tx>
            <c:strRef>
              <c:f>Sheet1!$G$1</c:f>
              <c:strCache>
                <c:ptCount val="1"/>
                <c:pt idx="0">
                  <c:v>Others</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Sheet1!$G$2:$G$17</c:f>
              <c:numCache>
                <c:formatCode>0.00%</c:formatCode>
                <c:ptCount val="16"/>
                <c:pt idx="0">
                  <c:v>8.8200000000000001E-2</c:v>
                </c:pt>
                <c:pt idx="1">
                  <c:v>7.9600000000000004E-2</c:v>
                </c:pt>
                <c:pt idx="2">
                  <c:v>7.9799999999999996E-2</c:v>
                </c:pt>
                <c:pt idx="3">
                  <c:v>7.9399999999999998E-2</c:v>
                </c:pt>
                <c:pt idx="4">
                  <c:v>7.8399999999999997E-2</c:v>
                </c:pt>
                <c:pt idx="5">
                  <c:v>8.7400000000000005E-2</c:v>
                </c:pt>
                <c:pt idx="6">
                  <c:v>8.5199999999999998E-2</c:v>
                </c:pt>
                <c:pt idx="7">
                  <c:v>8.2799999999999999E-2</c:v>
                </c:pt>
                <c:pt idx="8">
                  <c:v>8.0600000000000005E-2</c:v>
                </c:pt>
                <c:pt idx="9">
                  <c:v>8.09E-2</c:v>
                </c:pt>
                <c:pt idx="10">
                  <c:v>7.8399999999999997E-2</c:v>
                </c:pt>
                <c:pt idx="11">
                  <c:v>7.7299999999999994E-2</c:v>
                </c:pt>
                <c:pt idx="12">
                  <c:v>7.6600000000000001E-2</c:v>
                </c:pt>
                <c:pt idx="13">
                  <c:v>7.5600000000000001E-2</c:v>
                </c:pt>
                <c:pt idx="14">
                  <c:v>7.4700000000000003E-2</c:v>
                </c:pt>
                <c:pt idx="15">
                  <c:v>7.3999999999999996E-2</c:v>
                </c:pt>
              </c:numCache>
            </c:numRef>
          </c:val>
          <c:extLst>
            <c:ext xmlns:c16="http://schemas.microsoft.com/office/drawing/2014/chart" uri="{C3380CC4-5D6E-409C-BE32-E72D297353CC}">
              <c16:uniqueId val="{00000000-FACD-4D55-8D80-3B15B779FAB4}"/>
            </c:ext>
          </c:extLst>
        </c:ser>
        <c:ser>
          <c:idx val="4"/>
          <c:order val="1"/>
          <c:tx>
            <c:strRef>
              <c:f>Sheet1!$F$1</c:f>
              <c:strCache>
                <c:ptCount val="1"/>
                <c:pt idx="0">
                  <c:v>Adhesives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0.00%</c:formatCode>
                <c:ptCount val="16"/>
                <c:pt idx="0">
                  <c:v>7.1300000000000002E-2</c:v>
                </c:pt>
                <c:pt idx="1">
                  <c:v>7.5600000000000001E-2</c:v>
                </c:pt>
                <c:pt idx="2">
                  <c:v>7.5700000000000003E-2</c:v>
                </c:pt>
                <c:pt idx="3">
                  <c:v>7.5899999999999995E-2</c:v>
                </c:pt>
                <c:pt idx="4">
                  <c:v>7.5399999999999995E-2</c:v>
                </c:pt>
                <c:pt idx="5">
                  <c:v>7.5800000000000006E-2</c:v>
                </c:pt>
                <c:pt idx="6">
                  <c:v>7.5800000000000006E-2</c:v>
                </c:pt>
                <c:pt idx="7">
                  <c:v>7.5899999999999995E-2</c:v>
                </c:pt>
                <c:pt idx="8">
                  <c:v>7.6100000000000001E-2</c:v>
                </c:pt>
                <c:pt idx="9">
                  <c:v>7.6200000000000004E-2</c:v>
                </c:pt>
                <c:pt idx="10">
                  <c:v>7.6399999999999996E-2</c:v>
                </c:pt>
                <c:pt idx="11">
                  <c:v>7.6499999999999999E-2</c:v>
                </c:pt>
                <c:pt idx="12">
                  <c:v>7.6399999999999996E-2</c:v>
                </c:pt>
                <c:pt idx="13">
                  <c:v>7.6600000000000001E-2</c:v>
                </c:pt>
                <c:pt idx="14">
                  <c:v>7.6700000000000004E-2</c:v>
                </c:pt>
                <c:pt idx="15">
                  <c:v>7.6799999999999993E-2</c:v>
                </c:pt>
              </c:numCache>
            </c:numRef>
          </c:val>
          <c:extLst>
            <c:ext xmlns:c16="http://schemas.microsoft.com/office/drawing/2014/chart" uri="{C3380CC4-5D6E-409C-BE32-E72D297353CC}">
              <c16:uniqueId val="{00000001-FACD-4D55-8D80-3B15B779FAB4}"/>
            </c:ext>
          </c:extLst>
        </c:ser>
        <c:ser>
          <c:idx val="1"/>
          <c:order val="2"/>
          <c:tx>
            <c:strRef>
              <c:f>Sheet1!$D$1</c:f>
              <c:strCache>
                <c:ptCount val="1"/>
                <c:pt idx="0">
                  <c:v>Construction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0.11409999999999999</c:v>
                </c:pt>
                <c:pt idx="1">
                  <c:v>0.1109</c:v>
                </c:pt>
                <c:pt idx="2">
                  <c:v>0.111</c:v>
                </c:pt>
                <c:pt idx="3">
                  <c:v>0.1116</c:v>
                </c:pt>
                <c:pt idx="4">
                  <c:v>0.11219999999999999</c:v>
                </c:pt>
                <c:pt idx="5">
                  <c:v>0.1105</c:v>
                </c:pt>
                <c:pt idx="6">
                  <c:v>0.11070000000000001</c:v>
                </c:pt>
                <c:pt idx="7">
                  <c:v>0.1108</c:v>
                </c:pt>
                <c:pt idx="8">
                  <c:v>0.1109</c:v>
                </c:pt>
                <c:pt idx="9">
                  <c:v>0.1109</c:v>
                </c:pt>
                <c:pt idx="10">
                  <c:v>0.1111</c:v>
                </c:pt>
                <c:pt idx="11">
                  <c:v>0.11119999999999999</c:v>
                </c:pt>
                <c:pt idx="12">
                  <c:v>0.1114</c:v>
                </c:pt>
                <c:pt idx="13">
                  <c:v>0.1114</c:v>
                </c:pt>
                <c:pt idx="14">
                  <c:v>0.1116</c:v>
                </c:pt>
                <c:pt idx="15">
                  <c:v>0.11169999999999999</c:v>
                </c:pt>
              </c:numCache>
            </c:numRef>
          </c:val>
          <c:extLst>
            <c:ext xmlns:c16="http://schemas.microsoft.com/office/drawing/2014/chart" uri="{C3380CC4-5D6E-409C-BE32-E72D297353CC}">
              <c16:uniqueId val="{00000002-FACD-4D55-8D80-3B15B779FAB4}"/>
            </c:ext>
          </c:extLst>
        </c:ser>
        <c:ser>
          <c:idx val="0"/>
          <c:order val="3"/>
          <c:tx>
            <c:strRef>
              <c:f>Sheet1!$E$1</c:f>
              <c:strCache>
                <c:ptCount val="1"/>
                <c:pt idx="0">
                  <c:v>Composite Materials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0.1171</c:v>
                </c:pt>
                <c:pt idx="1">
                  <c:v>0.1208</c:v>
                </c:pt>
                <c:pt idx="2">
                  <c:v>0.121</c:v>
                </c:pt>
                <c:pt idx="3">
                  <c:v>0.12139999999999999</c:v>
                </c:pt>
                <c:pt idx="4">
                  <c:v>0.1215</c:v>
                </c:pt>
                <c:pt idx="5">
                  <c:v>0.1197</c:v>
                </c:pt>
                <c:pt idx="6">
                  <c:v>0.12</c:v>
                </c:pt>
                <c:pt idx="7">
                  <c:v>0.1202</c:v>
                </c:pt>
                <c:pt idx="8">
                  <c:v>0.12039999999999999</c:v>
                </c:pt>
                <c:pt idx="9">
                  <c:v>0.1207</c:v>
                </c:pt>
                <c:pt idx="10">
                  <c:v>0.1206</c:v>
                </c:pt>
                <c:pt idx="11">
                  <c:v>0.1205</c:v>
                </c:pt>
                <c:pt idx="12">
                  <c:v>0.1207</c:v>
                </c:pt>
                <c:pt idx="13">
                  <c:v>0.1208</c:v>
                </c:pt>
                <c:pt idx="14">
                  <c:v>0.121</c:v>
                </c:pt>
                <c:pt idx="15">
                  <c:v>0.1211</c:v>
                </c:pt>
              </c:numCache>
            </c:numRef>
          </c:val>
          <c:extLst>
            <c:ext xmlns:c16="http://schemas.microsoft.com/office/drawing/2014/chart" uri="{C3380CC4-5D6E-409C-BE32-E72D297353CC}">
              <c16:uniqueId val="{00000003-FACD-4D55-8D80-3B15B779FAB4}"/>
            </c:ext>
          </c:extLst>
        </c:ser>
        <c:ser>
          <c:idx val="2"/>
          <c:order val="4"/>
          <c:tx>
            <c:strRef>
              <c:f>Sheet1!$C$1</c:f>
              <c:strCache>
                <c:ptCount val="1"/>
                <c:pt idx="0">
                  <c:v>Electrical &amp; Electronics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0.21759999999999999</c:v>
                </c:pt>
                <c:pt idx="1">
                  <c:v>0.21809999999999999</c:v>
                </c:pt>
                <c:pt idx="2">
                  <c:v>0.21870000000000001</c:v>
                </c:pt>
                <c:pt idx="3">
                  <c:v>0.21829999999999999</c:v>
                </c:pt>
                <c:pt idx="4">
                  <c:v>0.21870000000000001</c:v>
                </c:pt>
                <c:pt idx="5">
                  <c:v>0.21870000000000001</c:v>
                </c:pt>
                <c:pt idx="6">
                  <c:v>0.21920000000000001</c:v>
                </c:pt>
                <c:pt idx="7">
                  <c:v>0.21959999999999999</c:v>
                </c:pt>
                <c:pt idx="8">
                  <c:v>0.22</c:v>
                </c:pt>
                <c:pt idx="9">
                  <c:v>0.22020000000000001</c:v>
                </c:pt>
                <c:pt idx="10">
                  <c:v>0.2203</c:v>
                </c:pt>
                <c:pt idx="11">
                  <c:v>0.2203</c:v>
                </c:pt>
                <c:pt idx="12">
                  <c:v>0.2205</c:v>
                </c:pt>
                <c:pt idx="13">
                  <c:v>0.2205</c:v>
                </c:pt>
                <c:pt idx="14">
                  <c:v>0.2208</c:v>
                </c:pt>
                <c:pt idx="15">
                  <c:v>0.2208</c:v>
                </c:pt>
              </c:numCache>
            </c:numRef>
          </c:val>
          <c:extLst>
            <c:ext xmlns:c16="http://schemas.microsoft.com/office/drawing/2014/chart" uri="{C3380CC4-5D6E-409C-BE32-E72D297353CC}">
              <c16:uniqueId val="{00000004-FACD-4D55-8D80-3B15B779FAB4}"/>
            </c:ext>
          </c:extLst>
        </c:ser>
        <c:ser>
          <c:idx val="3"/>
          <c:order val="5"/>
          <c:tx>
            <c:strRef>
              <c:f>Sheet1!$B$1</c:f>
              <c:strCache>
                <c:ptCount val="1"/>
                <c:pt idx="0">
                  <c:v>Paints &amp; Coatings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0.39169999999999999</c:v>
                </c:pt>
                <c:pt idx="1">
                  <c:v>0.39500000000000002</c:v>
                </c:pt>
                <c:pt idx="2">
                  <c:v>0.39379999999999998</c:v>
                </c:pt>
                <c:pt idx="3">
                  <c:v>0.39340000000000003</c:v>
                </c:pt>
                <c:pt idx="4">
                  <c:v>0.39379999999999998</c:v>
                </c:pt>
                <c:pt idx="5">
                  <c:v>0.38790000000000002</c:v>
                </c:pt>
                <c:pt idx="6">
                  <c:v>0.3891</c:v>
                </c:pt>
                <c:pt idx="7">
                  <c:v>0.39069999999999999</c:v>
                </c:pt>
                <c:pt idx="8">
                  <c:v>0.39200000000000002</c:v>
                </c:pt>
                <c:pt idx="9">
                  <c:v>0.3911</c:v>
                </c:pt>
                <c:pt idx="10">
                  <c:v>0.39319999999999999</c:v>
                </c:pt>
                <c:pt idx="11">
                  <c:v>0.39419999999999999</c:v>
                </c:pt>
                <c:pt idx="12">
                  <c:v>0.39439999999999997</c:v>
                </c:pt>
                <c:pt idx="13">
                  <c:v>0.39510000000000001</c:v>
                </c:pt>
                <c:pt idx="14">
                  <c:v>0.3952</c:v>
                </c:pt>
                <c:pt idx="15">
                  <c:v>0.39560000000000001</c:v>
                </c:pt>
              </c:numCache>
            </c:numRef>
          </c:val>
          <c:extLst>
            <c:ext xmlns:c16="http://schemas.microsoft.com/office/drawing/2014/chart" uri="{C3380CC4-5D6E-409C-BE32-E72D297353CC}">
              <c16:uniqueId val="{00000005-FACD-4D55-8D80-3B15B779FAB4}"/>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7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49560163915995"/>
          <c:y val="0"/>
          <c:w val="0.79931642222713295"/>
          <c:h val="0.61104840207679889"/>
        </c:manualLayout>
      </c:layout>
      <c:barChart>
        <c:barDir val="col"/>
        <c:grouping val="stacked"/>
        <c:varyColors val="0"/>
        <c:ser>
          <c:idx val="2"/>
          <c:order val="0"/>
          <c:tx>
            <c:strRef>
              <c:f>Sheet1!$C$1</c:f>
              <c:strCache>
                <c:ptCount val="1"/>
                <c:pt idx="0">
                  <c:v>Specialized Epoxy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5.710000000000004E-2</c:v>
                </c:pt>
                <c:pt idx="1">
                  <c:v>5.600000000000005E-2</c:v>
                </c:pt>
                <c:pt idx="2">
                  <c:v>5.2000000000000046E-2</c:v>
                </c:pt>
                <c:pt idx="3">
                  <c:v>5.1200000000000023E-2</c:v>
                </c:pt>
                <c:pt idx="4">
                  <c:v>5.1799999999999957E-2</c:v>
                </c:pt>
                <c:pt idx="5">
                  <c:v>5.149999999999999E-2</c:v>
                </c:pt>
                <c:pt idx="6">
                  <c:v>5.0300000000000011E-2</c:v>
                </c:pt>
                <c:pt idx="7">
                  <c:v>4.930000000000001E-2</c:v>
                </c:pt>
                <c:pt idx="8">
                  <c:v>4.8200000000000021E-2</c:v>
                </c:pt>
                <c:pt idx="9">
                  <c:v>4.720000000000002E-2</c:v>
                </c:pt>
                <c:pt idx="10">
                  <c:v>4.6200000000000019E-2</c:v>
                </c:pt>
                <c:pt idx="11">
                  <c:v>4.5200000000000018E-2</c:v>
                </c:pt>
                <c:pt idx="12">
                  <c:v>4.4100000000000028E-2</c:v>
                </c:pt>
                <c:pt idx="13">
                  <c:v>4.3000000000000038E-2</c:v>
                </c:pt>
                <c:pt idx="14">
                  <c:v>4.2000000000000037E-2</c:v>
                </c:pt>
                <c:pt idx="15">
                  <c:v>4.0900000000000047E-2</c:v>
                </c:pt>
              </c:numCache>
            </c:numRef>
          </c:val>
          <c:extLst>
            <c:ext xmlns:c16="http://schemas.microsoft.com/office/drawing/2014/chart" uri="{C3380CC4-5D6E-409C-BE32-E72D297353CC}">
              <c16:uniqueId val="{00000000-884B-4F81-9AB5-0DA89BEA9108}"/>
            </c:ext>
          </c:extLst>
        </c:ser>
        <c:ser>
          <c:idx val="3"/>
          <c:order val="1"/>
          <c:tx>
            <c:strRef>
              <c:f>Sheet1!$B$1</c:f>
              <c:strCache>
                <c:ptCount val="1"/>
                <c:pt idx="0">
                  <c:v>Standard Epoxy Resin</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0.94289999999999996</c:v>
                </c:pt>
                <c:pt idx="1">
                  <c:v>0.94399999999999995</c:v>
                </c:pt>
                <c:pt idx="2">
                  <c:v>0.94799999999999995</c:v>
                </c:pt>
                <c:pt idx="3">
                  <c:v>0.94879999999999998</c:v>
                </c:pt>
                <c:pt idx="4">
                  <c:v>0.94820000000000004</c:v>
                </c:pt>
                <c:pt idx="5">
                  <c:v>0.94850000000000001</c:v>
                </c:pt>
                <c:pt idx="6">
                  <c:v>0.94969999999999999</c:v>
                </c:pt>
                <c:pt idx="7">
                  <c:v>0.95069999999999999</c:v>
                </c:pt>
                <c:pt idx="8">
                  <c:v>0.95179999999999998</c:v>
                </c:pt>
                <c:pt idx="9">
                  <c:v>0.95279999999999998</c:v>
                </c:pt>
                <c:pt idx="10">
                  <c:v>0.95379999999999998</c:v>
                </c:pt>
                <c:pt idx="11">
                  <c:v>0.95479999999999998</c:v>
                </c:pt>
                <c:pt idx="12">
                  <c:v>0.95589999999999997</c:v>
                </c:pt>
                <c:pt idx="13">
                  <c:v>0.95699999999999996</c:v>
                </c:pt>
                <c:pt idx="14">
                  <c:v>0.95799999999999996</c:v>
                </c:pt>
                <c:pt idx="15">
                  <c:v>0.95909999999999995</c:v>
                </c:pt>
              </c:numCache>
            </c:numRef>
          </c:val>
          <c:extLst>
            <c:ext xmlns:c16="http://schemas.microsoft.com/office/drawing/2014/chart" uri="{C3380CC4-5D6E-409C-BE32-E72D297353CC}">
              <c16:uniqueId val="{00000001-884B-4F81-9AB5-0DA89BEA9108}"/>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7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80963000192351842"/>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0.43479503744783043</c:v>
                </c:pt>
                <c:pt idx="1">
                  <c:v>0.43436855513769268</c:v>
                </c:pt>
                <c:pt idx="2">
                  <c:v>0.43043557059143356</c:v>
                </c:pt>
                <c:pt idx="3">
                  <c:v>0.43131060028325519</c:v>
                </c:pt>
                <c:pt idx="4">
                  <c:v>0.42839036755386573</c:v>
                </c:pt>
                <c:pt idx="5">
                  <c:v>0.43467758169496074</c:v>
                </c:pt>
              </c:numCache>
            </c:numRef>
          </c:val>
          <c:extLst>
            <c:ext xmlns:c16="http://schemas.microsoft.com/office/drawing/2014/chart" uri="{C3380CC4-5D6E-409C-BE32-E72D297353CC}">
              <c16:uniqueId val="{00000000-FA23-4C07-B664-A24946B92678}"/>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0.56520496255216957</c:v>
                </c:pt>
                <c:pt idx="1">
                  <c:v>0.56563144486230732</c:v>
                </c:pt>
                <c:pt idx="2">
                  <c:v>0.56956442940856644</c:v>
                </c:pt>
                <c:pt idx="3">
                  <c:v>0.56868939971674481</c:v>
                </c:pt>
                <c:pt idx="4">
                  <c:v>0.57160963244613427</c:v>
                </c:pt>
                <c:pt idx="5">
                  <c:v>0.56532241830503926</c:v>
                </c:pt>
              </c:numCache>
            </c:numRef>
          </c:val>
          <c:extLst>
            <c:ext xmlns:c16="http://schemas.microsoft.com/office/drawing/2014/chart" uri="{C3380CC4-5D6E-409C-BE32-E72D297353CC}">
              <c16:uniqueId val="{00000001-FA23-4C07-B664-A24946B92678}"/>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mn-lt"/>
                <a:ea typeface="+mn-ea"/>
                <a:cs typeface="+mn-cs"/>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defRPr>
      </a:pPr>
      <a:endParaRPr lang="en-US"/>
    </a:p>
  </c:txPr>
  <c:externalData r:id="rId3">
    <c:autoUpdate val="0"/>
  </c:externalData>
  <c:userShapes r:id="rId4"/>
</c:chartSpace>
</file>

<file path=word/charts/chart7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80963000192351842"/>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0.43479503744783043</c:v>
                </c:pt>
                <c:pt idx="1">
                  <c:v>0.43436855513769268</c:v>
                </c:pt>
                <c:pt idx="2">
                  <c:v>0.43043557059143356</c:v>
                </c:pt>
                <c:pt idx="3">
                  <c:v>0.43131060028325519</c:v>
                </c:pt>
                <c:pt idx="4">
                  <c:v>0.42839036755386573</c:v>
                </c:pt>
                <c:pt idx="5">
                  <c:v>0.43467758169496074</c:v>
                </c:pt>
              </c:numCache>
            </c:numRef>
          </c:val>
          <c:extLst>
            <c:ext xmlns:c16="http://schemas.microsoft.com/office/drawing/2014/chart" uri="{C3380CC4-5D6E-409C-BE32-E72D297353CC}">
              <c16:uniqueId val="{00000000-441C-41B0-9774-B7DB6124861A}"/>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0.56520496255216957</c:v>
                </c:pt>
                <c:pt idx="1">
                  <c:v>0.56563144486230732</c:v>
                </c:pt>
                <c:pt idx="2">
                  <c:v>0.56956442940856644</c:v>
                </c:pt>
                <c:pt idx="3">
                  <c:v>0.56868939971674481</c:v>
                </c:pt>
                <c:pt idx="4">
                  <c:v>0.57160963244613427</c:v>
                </c:pt>
                <c:pt idx="5">
                  <c:v>0.56532241830503926</c:v>
                </c:pt>
              </c:numCache>
            </c:numRef>
          </c:val>
          <c:extLst>
            <c:ext xmlns:c16="http://schemas.microsoft.com/office/drawing/2014/chart" uri="{C3380CC4-5D6E-409C-BE32-E72D297353CC}">
              <c16:uniqueId val="{00000001-441C-41B0-9774-B7DB6124861A}"/>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mn-lt"/>
                <a:ea typeface="+mn-ea"/>
                <a:cs typeface="+mn-cs"/>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defRPr>
      </a:pPr>
      <a:endParaRPr lang="en-US"/>
    </a:p>
  </c:txPr>
  <c:externalData r:id="rId3">
    <c:autoUpdate val="0"/>
  </c:externalData>
  <c:userShapes r:id="rId4"/>
</c:chartSpace>
</file>

<file path=word/charts/chart7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755652014523446"/>
          <c:y val="0"/>
          <c:w val="0.79753429038309287"/>
          <c:h val="0.61104840207679889"/>
        </c:manualLayout>
      </c:layout>
      <c:barChart>
        <c:barDir val="col"/>
        <c:grouping val="stacked"/>
        <c:varyColors val="0"/>
        <c:ser>
          <c:idx val="4"/>
          <c:order val="0"/>
          <c:tx>
            <c:strRef>
              <c:f>Sheet1!$C$1</c:f>
              <c:strCache>
                <c:ptCount val="1"/>
                <c:pt idx="0">
                  <c:v>Semi-Solid</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8.6699999999999999E-2</c:v>
                </c:pt>
                <c:pt idx="1">
                  <c:v>8.5099999999999995E-2</c:v>
                </c:pt>
                <c:pt idx="2">
                  <c:v>7.8799999999999995E-2</c:v>
                </c:pt>
                <c:pt idx="3">
                  <c:v>7.7399999999999997E-2</c:v>
                </c:pt>
                <c:pt idx="4">
                  <c:v>7.9200000000000007E-2</c:v>
                </c:pt>
                <c:pt idx="5">
                  <c:v>8.3099999999999993E-2</c:v>
                </c:pt>
                <c:pt idx="6">
                  <c:v>8.14E-2</c:v>
                </c:pt>
                <c:pt idx="7">
                  <c:v>8.1500000000000003E-2</c:v>
                </c:pt>
                <c:pt idx="8">
                  <c:v>8.1000000000000003E-2</c:v>
                </c:pt>
                <c:pt idx="9">
                  <c:v>8.0500000000000002E-2</c:v>
                </c:pt>
                <c:pt idx="10">
                  <c:v>7.9899999999999999E-2</c:v>
                </c:pt>
                <c:pt idx="11">
                  <c:v>7.9399999999999998E-2</c:v>
                </c:pt>
                <c:pt idx="12">
                  <c:v>7.8899999999999998E-2</c:v>
                </c:pt>
                <c:pt idx="13">
                  <c:v>7.8299999999999995E-2</c:v>
                </c:pt>
                <c:pt idx="14">
                  <c:v>7.7700000000000005E-2</c:v>
                </c:pt>
                <c:pt idx="15">
                  <c:v>7.6999999999999999E-2</c:v>
                </c:pt>
              </c:numCache>
            </c:numRef>
          </c:val>
          <c:extLst>
            <c:ext xmlns:c16="http://schemas.microsoft.com/office/drawing/2014/chart" uri="{C3380CC4-5D6E-409C-BE32-E72D297353CC}">
              <c16:uniqueId val="{00000000-6272-4353-99D6-2714CAA32BF0}"/>
            </c:ext>
          </c:extLst>
        </c:ser>
        <c:ser>
          <c:idx val="1"/>
          <c:order val="1"/>
          <c:tx>
            <c:strRef>
              <c:f>Sheet1!$D$1</c:f>
              <c:strCache>
                <c:ptCount val="1"/>
                <c:pt idx="0">
                  <c:v>Solid</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0.34129999999999999</c:v>
                </c:pt>
                <c:pt idx="1">
                  <c:v>0.34139999999999998</c:v>
                </c:pt>
                <c:pt idx="2">
                  <c:v>0.33529999999999999</c:v>
                </c:pt>
                <c:pt idx="3">
                  <c:v>0.33500000000000002</c:v>
                </c:pt>
                <c:pt idx="4">
                  <c:v>0.3367</c:v>
                </c:pt>
                <c:pt idx="5">
                  <c:v>0.33879999999999999</c:v>
                </c:pt>
                <c:pt idx="6">
                  <c:v>0.33939999999999998</c:v>
                </c:pt>
                <c:pt idx="7">
                  <c:v>0.33800000000000002</c:v>
                </c:pt>
                <c:pt idx="8">
                  <c:v>0.3377</c:v>
                </c:pt>
                <c:pt idx="9">
                  <c:v>0.33729999999999999</c:v>
                </c:pt>
                <c:pt idx="10">
                  <c:v>0.33700000000000002</c:v>
                </c:pt>
                <c:pt idx="11">
                  <c:v>0.3367</c:v>
                </c:pt>
                <c:pt idx="12">
                  <c:v>0.33629999999999999</c:v>
                </c:pt>
                <c:pt idx="13">
                  <c:v>0.33600000000000002</c:v>
                </c:pt>
                <c:pt idx="14">
                  <c:v>0.3357</c:v>
                </c:pt>
                <c:pt idx="15">
                  <c:v>0.33550000000000002</c:v>
                </c:pt>
              </c:numCache>
            </c:numRef>
          </c:val>
          <c:extLst>
            <c:ext xmlns:c16="http://schemas.microsoft.com/office/drawing/2014/chart" uri="{C3380CC4-5D6E-409C-BE32-E72D297353CC}">
              <c16:uniqueId val="{00000001-6272-4353-99D6-2714CAA32BF0}"/>
            </c:ext>
          </c:extLst>
        </c:ser>
        <c:ser>
          <c:idx val="5"/>
          <c:order val="2"/>
          <c:tx>
            <c:strRef>
              <c:f>Sheet1!$B$1</c:f>
              <c:strCache>
                <c:ptCount val="1"/>
                <c:pt idx="0">
                  <c:v>Liquid</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0.57199999999999995</c:v>
                </c:pt>
                <c:pt idx="1">
                  <c:v>0.57350000000000001</c:v>
                </c:pt>
                <c:pt idx="2">
                  <c:v>0.58589999999999998</c:v>
                </c:pt>
                <c:pt idx="3">
                  <c:v>0.58760000000000001</c:v>
                </c:pt>
                <c:pt idx="4">
                  <c:v>0.58409999999999995</c:v>
                </c:pt>
                <c:pt idx="5">
                  <c:v>0.57809999999999995</c:v>
                </c:pt>
                <c:pt idx="6">
                  <c:v>0.57920000000000005</c:v>
                </c:pt>
                <c:pt idx="7">
                  <c:v>0.58050000000000002</c:v>
                </c:pt>
                <c:pt idx="8">
                  <c:v>0.58130000000000004</c:v>
                </c:pt>
                <c:pt idx="9">
                  <c:v>0.58220000000000005</c:v>
                </c:pt>
                <c:pt idx="10">
                  <c:v>0.58309999999999995</c:v>
                </c:pt>
                <c:pt idx="11">
                  <c:v>0.58389999999999997</c:v>
                </c:pt>
                <c:pt idx="12">
                  <c:v>0.58479999999999999</c:v>
                </c:pt>
                <c:pt idx="13">
                  <c:v>0.5857</c:v>
                </c:pt>
                <c:pt idx="14">
                  <c:v>0.58660000000000001</c:v>
                </c:pt>
                <c:pt idx="15">
                  <c:v>0.58750000000000002</c:v>
                </c:pt>
              </c:numCache>
            </c:numRef>
          </c:val>
          <c:extLst>
            <c:ext xmlns:c16="http://schemas.microsoft.com/office/drawing/2014/chart" uri="{C3380CC4-5D6E-409C-BE32-E72D297353CC}">
              <c16:uniqueId val="{00000002-6272-4353-99D6-2714CAA32BF0}"/>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7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1147576252416143"/>
          <c:y val="0.19666715807863996"/>
          <c:w val="0.39459356158885261"/>
          <c:h val="0.73624517038964654"/>
        </c:manualLayout>
      </c:layout>
      <c:pieChart>
        <c:varyColors val="1"/>
        <c:ser>
          <c:idx val="0"/>
          <c:order val="0"/>
          <c:tx>
            <c:strRef>
              <c:f>Sheet1!$B$1</c:f>
              <c:strCache>
                <c:ptCount val="1"/>
                <c:pt idx="0">
                  <c:v>Share</c:v>
                </c:pt>
              </c:strCache>
            </c:strRef>
          </c:tx>
          <c:spPr>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c:spPr>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90AB-41AC-99D0-8E82C76D49CF}"/>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90AB-41AC-99D0-8E82C76D49CF}"/>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90AB-41AC-99D0-8E82C76D49CF}"/>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90AB-41AC-99D0-8E82C76D49CF}"/>
              </c:ext>
            </c:extLst>
          </c:dPt>
          <c:dPt>
            <c:idx val="4"/>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90AB-41AC-99D0-8E82C76D49CF}"/>
              </c:ext>
            </c:extLst>
          </c:dPt>
          <c:dPt>
            <c:idx val="5"/>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90AB-41AC-99D0-8E82C76D49CF}"/>
              </c:ext>
            </c:extLst>
          </c:dPt>
          <c:dLbls>
            <c:dLbl>
              <c:idx val="1"/>
              <c:layout>
                <c:manualLayout>
                  <c:x val="0"/>
                  <c:y val="-6.711409395973154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0AB-41AC-99D0-8E82C76D49CF}"/>
                </c:ext>
              </c:extLst>
            </c:dLbl>
            <c:dLbl>
              <c:idx val="2"/>
              <c:layout>
                <c:manualLayout>
                  <c:x val="3.618795438180126E-4"/>
                  <c:y val="-2.681752502200949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0AB-41AC-99D0-8E82C76D49CF}"/>
                </c:ext>
              </c:extLst>
            </c:dLbl>
            <c:dLbl>
              <c:idx val="3"/>
              <c:layout>
                <c:manualLayout>
                  <c:x val="-6.0444878018566985E-3"/>
                  <c:y val="-1.3338720291601462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0AB-41AC-99D0-8E82C76D49CF}"/>
                </c:ext>
              </c:extLst>
            </c:dLbl>
            <c:dLbl>
              <c:idx val="4"/>
              <c:layout>
                <c:manualLayout>
                  <c:x val="3.6073676631129037E-2"/>
                  <c:y val="8.9639926535062739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90AB-41AC-99D0-8E82C76D49CF}"/>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1"/>
            <c:showSerName val="0"/>
            <c:showPercent val="0"/>
            <c:showBubbleSize val="0"/>
            <c:showLeaderLines val="0"/>
            <c:extLst>
              <c:ext xmlns:c15="http://schemas.microsoft.com/office/drawing/2012/chart" uri="{CE6537A1-D6FC-4f65-9D91-7224C49458BB}"/>
            </c:extLst>
          </c:dLbls>
          <c:cat>
            <c:strRef>
              <c:f>Sheet1!$A$2:$A$7</c:f>
              <c:strCache>
                <c:ptCount val="6"/>
                <c:pt idx="0">
                  <c:v>Olin Corporation</c:v>
                </c:pt>
                <c:pt idx="1">
                  <c:v>Huntsman Corporation</c:v>
                </c:pt>
                <c:pt idx="2">
                  <c:v>Hexion Inc.</c:v>
                </c:pt>
                <c:pt idx="3">
                  <c:v>Nan Ya Plastics Co Ltd</c:v>
                </c:pt>
                <c:pt idx="4">
                  <c:v>Jiangsu Sanmu Group</c:v>
                </c:pt>
                <c:pt idx="5">
                  <c:v>Others</c:v>
                </c:pt>
              </c:strCache>
            </c:strRef>
          </c:cat>
          <c:val>
            <c:numRef>
              <c:f>Sheet1!$B$2:$B$7</c:f>
              <c:numCache>
                <c:formatCode>0.00%</c:formatCode>
                <c:ptCount val="6"/>
                <c:pt idx="0">
                  <c:v>0.29870000000000002</c:v>
                </c:pt>
                <c:pt idx="1">
                  <c:v>8.4500000000000006E-2</c:v>
                </c:pt>
                <c:pt idx="2">
                  <c:v>4.5600000000000002E-2</c:v>
                </c:pt>
                <c:pt idx="3">
                  <c:v>4.2700000000000002E-2</c:v>
                </c:pt>
                <c:pt idx="4">
                  <c:v>4.0500000000000001E-2</c:v>
                </c:pt>
                <c:pt idx="5">
                  <c:v>0.48799999999999999</c:v>
                </c:pt>
              </c:numCache>
            </c:numRef>
          </c:val>
          <c:extLst>
            <c:ext xmlns:c16="http://schemas.microsoft.com/office/drawing/2014/chart" uri="{C3380CC4-5D6E-409C-BE32-E72D297353CC}">
              <c16:uniqueId val="{0000000C-90AB-41AC-99D0-8E82C76D49CF}"/>
            </c:ext>
          </c:extLst>
        </c:ser>
        <c:dLbls>
          <c:dLblPos val="outEnd"/>
          <c:showLegendKey val="0"/>
          <c:showVal val="1"/>
          <c:showCatName val="0"/>
          <c:showSerName val="0"/>
          <c:showPercent val="0"/>
          <c:showBubbleSize val="0"/>
          <c:showLeaderLines val="0"/>
        </c:dLbls>
        <c:firstSliceAng val="36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7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30411242697485397"/>
          <c:w val="1"/>
          <c:h val="0.40282615252730503"/>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A96F-4352-BA36-D73279386810}"/>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A96F-4352-BA36-D73279386810}"/>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A96F-4352-BA36-D73279386810}"/>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A96F-4352-BA36-D73279386810}"/>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A96F-4352-BA36-D73279386810}"/>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A96F-4352-BA36-D73279386810}"/>
              </c:ext>
            </c:extLst>
          </c:dPt>
          <c:dLbls>
            <c:dLbl>
              <c:idx val="0"/>
              <c:layout>
                <c:manualLayout>
                  <c:x val="-1.5034125077556994E-3"/>
                  <c:y val="-9.317269961641902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A96F-4352-BA36-D73279386810}"/>
                </c:ext>
              </c:extLst>
            </c:dLbl>
            <c:dLbl>
              <c:idx val="1"/>
              <c:layout>
                <c:manualLayout>
                  <c:x val="-1.5306508616720685E-3"/>
                  <c:y val="-9.31984186470320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A96F-4352-BA36-D73279386810}"/>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273.86156</c:v>
                </c:pt>
                <c:pt idx="1">
                  <c:v>284.41692</c:v>
                </c:pt>
                <c:pt idx="2">
                  <c:v>291.71991999999995</c:v>
                </c:pt>
                <c:pt idx="3">
                  <c:v>277.32599999999996</c:v>
                </c:pt>
                <c:pt idx="4">
                  <c:v>290.37599999999998</c:v>
                </c:pt>
                <c:pt idx="5">
                  <c:v>270.99603999999999</c:v>
                </c:pt>
                <c:pt idx="6">
                  <c:v>289.20697388799999</c:v>
                </c:pt>
                <c:pt idx="7">
                  <c:v>306.32802674216958</c:v>
                </c:pt>
                <c:pt idx="8">
                  <c:v>322.01202171136867</c:v>
                </c:pt>
                <c:pt idx="9">
                  <c:v>337.46859875351436</c:v>
                </c:pt>
                <c:pt idx="10">
                  <c:v>352.48595139804576</c:v>
                </c:pt>
                <c:pt idx="11">
                  <c:v>366.58538945396759</c:v>
                </c:pt>
                <c:pt idx="12">
                  <c:v>381.65204896052569</c:v>
                </c:pt>
                <c:pt idx="13">
                  <c:v>396.07849641123357</c:v>
                </c:pt>
                <c:pt idx="14">
                  <c:v>410.33732228203797</c:v>
                </c:pt>
                <c:pt idx="15">
                  <c:v>425.31463454533235</c:v>
                </c:pt>
              </c:numCache>
            </c:numRef>
          </c:val>
          <c:extLst>
            <c:ext xmlns:c16="http://schemas.microsoft.com/office/drawing/2014/chart" uri="{C3380CC4-5D6E-409C-BE32-E72D297353CC}">
              <c16:uniqueId val="{0000000E-A96F-4352-BA36-D73279386810}"/>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out"/>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7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ECDF-4073-825A-0796CB80DEEF}"/>
              </c:ext>
            </c:extLst>
          </c:dPt>
          <c:dPt>
            <c:idx val="5"/>
            <c:invertIfNegative val="0"/>
            <c:bubble3D val="0"/>
            <c:extLst>
              <c:ext xmlns:c16="http://schemas.microsoft.com/office/drawing/2014/chart" uri="{C3380CC4-5D6E-409C-BE32-E72D297353CC}">
                <c16:uniqueId val="{00000001-ECDF-4073-825A-0796CB80DEEF}"/>
              </c:ext>
            </c:extLst>
          </c:dPt>
          <c:dPt>
            <c:idx val="6"/>
            <c:invertIfNegative val="0"/>
            <c:bubble3D val="0"/>
            <c:extLst>
              <c:ext xmlns:c16="http://schemas.microsoft.com/office/drawing/2014/chart" uri="{C3380CC4-5D6E-409C-BE32-E72D297353CC}">
                <c16:uniqueId val="{00000002-ECDF-4073-825A-0796CB80DEEF}"/>
              </c:ext>
            </c:extLst>
          </c:dPt>
          <c:dPt>
            <c:idx val="7"/>
            <c:invertIfNegative val="0"/>
            <c:bubble3D val="0"/>
            <c:extLst>
              <c:ext xmlns:c16="http://schemas.microsoft.com/office/drawing/2014/chart" uri="{C3380CC4-5D6E-409C-BE32-E72D297353CC}">
                <c16:uniqueId val="{00000003-ECDF-4073-825A-0796CB80DEEF}"/>
              </c:ext>
            </c:extLst>
          </c:dPt>
          <c:dPt>
            <c:idx val="8"/>
            <c:invertIfNegative val="0"/>
            <c:bubble3D val="0"/>
            <c:extLst>
              <c:ext xmlns:c16="http://schemas.microsoft.com/office/drawing/2014/chart" uri="{C3380CC4-5D6E-409C-BE32-E72D297353CC}">
                <c16:uniqueId val="{00000004-ECDF-4073-825A-0796CB80DEEF}"/>
              </c:ext>
            </c:extLst>
          </c:dPt>
          <c:dPt>
            <c:idx val="9"/>
            <c:invertIfNegative val="0"/>
            <c:bubble3D val="0"/>
            <c:extLst>
              <c:ext xmlns:c16="http://schemas.microsoft.com/office/drawing/2014/chart" uri="{C3380CC4-5D6E-409C-BE32-E72D297353CC}">
                <c16:uniqueId val="{00000005-ECDF-4073-825A-0796CB80DEEF}"/>
              </c:ext>
            </c:extLst>
          </c:dPt>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220</c:v>
                </c:pt>
                <c:pt idx="1">
                  <c:v>220</c:v>
                </c:pt>
                <c:pt idx="2">
                  <c:v>220</c:v>
                </c:pt>
                <c:pt idx="3">
                  <c:v>220</c:v>
                </c:pt>
                <c:pt idx="4">
                  <c:v>220</c:v>
                </c:pt>
                <c:pt idx="5">
                  <c:v>220</c:v>
                </c:pt>
                <c:pt idx="6">
                  <c:v>220</c:v>
                </c:pt>
                <c:pt idx="7">
                  <c:v>220</c:v>
                </c:pt>
                <c:pt idx="8">
                  <c:v>220</c:v>
                </c:pt>
                <c:pt idx="9">
                  <c:v>220</c:v>
                </c:pt>
                <c:pt idx="10">
                  <c:v>220</c:v>
                </c:pt>
                <c:pt idx="11">
                  <c:v>220</c:v>
                </c:pt>
                <c:pt idx="12">
                  <c:v>220</c:v>
                </c:pt>
                <c:pt idx="13">
                  <c:v>220</c:v>
                </c:pt>
                <c:pt idx="14">
                  <c:v>220</c:v>
                </c:pt>
                <c:pt idx="15">
                  <c:v>220</c:v>
                </c:pt>
              </c:numCache>
            </c:numRef>
          </c:val>
          <c:extLst>
            <c:ext xmlns:c16="http://schemas.microsoft.com/office/drawing/2014/chart" uri="{C3380CC4-5D6E-409C-BE32-E72D297353CC}">
              <c16:uniqueId val="{00000006-ECDF-4073-825A-0796CB80DEEF}"/>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166.572</c:v>
                </c:pt>
                <c:pt idx="1">
                  <c:v>175.45400000000001</c:v>
                </c:pt>
                <c:pt idx="2">
                  <c:v>172.05399999999997</c:v>
                </c:pt>
                <c:pt idx="3">
                  <c:v>169.79999999999998</c:v>
                </c:pt>
                <c:pt idx="4">
                  <c:v>159.20000000000002</c:v>
                </c:pt>
                <c:pt idx="5">
                  <c:v>171.34800000000001</c:v>
                </c:pt>
                <c:pt idx="6">
                  <c:v>173.816</c:v>
                </c:pt>
                <c:pt idx="7">
                  <c:v>178</c:v>
                </c:pt>
                <c:pt idx="8">
                  <c:v>178</c:v>
                </c:pt>
                <c:pt idx="9">
                  <c:v>183.60000000000002</c:v>
                </c:pt>
                <c:pt idx="10">
                  <c:v>183.60000000000002</c:v>
                </c:pt>
                <c:pt idx="11">
                  <c:v>186</c:v>
                </c:pt>
                <c:pt idx="12">
                  <c:v>188</c:v>
                </c:pt>
                <c:pt idx="13">
                  <c:v>194</c:v>
                </c:pt>
                <c:pt idx="14">
                  <c:v>197</c:v>
                </c:pt>
                <c:pt idx="15">
                  <c:v>200.6</c:v>
                </c:pt>
              </c:numCache>
            </c:numRef>
          </c:val>
          <c:extLst>
            <c:ext xmlns:c16="http://schemas.microsoft.com/office/drawing/2014/chart" uri="{C3380CC4-5D6E-409C-BE32-E72D297353CC}">
              <c16:uniqueId val="{00000007-ECDF-4073-825A-0796CB80DEEF}"/>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7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0.75714545454545457</c:v>
                </c:pt>
                <c:pt idx="1">
                  <c:v>0.7975181818181819</c:v>
                </c:pt>
                <c:pt idx="2">
                  <c:v>0.78206363636363629</c:v>
                </c:pt>
                <c:pt idx="3">
                  <c:v>0.77181818181818174</c:v>
                </c:pt>
                <c:pt idx="4">
                  <c:v>0.72363636363636374</c:v>
                </c:pt>
                <c:pt idx="5">
                  <c:v>0.77885454545454547</c:v>
                </c:pt>
                <c:pt idx="6">
                  <c:v>0.79007272727272726</c:v>
                </c:pt>
                <c:pt idx="7">
                  <c:v>0.80909090909090908</c:v>
                </c:pt>
                <c:pt idx="8">
                  <c:v>0.80909090909090908</c:v>
                </c:pt>
                <c:pt idx="9">
                  <c:v>0.8345454545454547</c:v>
                </c:pt>
                <c:pt idx="10">
                  <c:v>0.8345454545454547</c:v>
                </c:pt>
                <c:pt idx="11">
                  <c:v>0.84545454545454546</c:v>
                </c:pt>
                <c:pt idx="12">
                  <c:v>0.8545454545454545</c:v>
                </c:pt>
                <c:pt idx="13">
                  <c:v>0.88181818181818183</c:v>
                </c:pt>
                <c:pt idx="14">
                  <c:v>0.8954545454545455</c:v>
                </c:pt>
                <c:pt idx="15">
                  <c:v>0.91181818181818175</c:v>
                </c:pt>
              </c:numCache>
            </c:numRef>
          </c:val>
          <c:extLst>
            <c:ext xmlns:c16="http://schemas.microsoft.com/office/drawing/2014/chart" uri="{C3380CC4-5D6E-409C-BE32-E72D297353CC}">
              <c16:uniqueId val="{00000000-EB2F-40A6-8204-40F7C1A57F49}"/>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2018</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Olin Corporation</c:v>
                </c:pt>
              </c:strCache>
            </c:strRef>
          </c:cat>
          <c:val>
            <c:numRef>
              <c:f>Sheet1!$B$2</c:f>
              <c:numCache>
                <c:formatCode>General</c:formatCode>
                <c:ptCount val="1"/>
                <c:pt idx="0">
                  <c:v>2303.1</c:v>
                </c:pt>
              </c:numCache>
            </c:numRef>
          </c:val>
          <c:extLst>
            <c:ext xmlns:c16="http://schemas.microsoft.com/office/drawing/2014/chart" uri="{C3380CC4-5D6E-409C-BE32-E72D297353CC}">
              <c16:uniqueId val="{00000000-E732-4F91-A3FF-667F1D668C12}"/>
            </c:ext>
          </c:extLst>
        </c:ser>
        <c:ser>
          <c:idx val="1"/>
          <c:order val="1"/>
          <c:tx>
            <c:strRef>
              <c:f>Sheet1!$C$1</c:f>
              <c:strCache>
                <c:ptCount val="1"/>
                <c:pt idx="0">
                  <c:v>2019</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Olin Corporation</c:v>
                </c:pt>
              </c:strCache>
            </c:strRef>
          </c:cat>
          <c:val>
            <c:numRef>
              <c:f>Sheet1!$C$2</c:f>
              <c:numCache>
                <c:formatCode>General</c:formatCode>
                <c:ptCount val="1"/>
                <c:pt idx="0">
                  <c:v>2024.4</c:v>
                </c:pt>
              </c:numCache>
            </c:numRef>
          </c:val>
          <c:extLst>
            <c:ext xmlns:c16="http://schemas.microsoft.com/office/drawing/2014/chart" uri="{C3380CC4-5D6E-409C-BE32-E72D297353CC}">
              <c16:uniqueId val="{00000001-E732-4F91-A3FF-667F1D668C12}"/>
            </c:ext>
          </c:extLst>
        </c:ser>
        <c:ser>
          <c:idx val="2"/>
          <c:order val="2"/>
          <c:tx>
            <c:strRef>
              <c:f>Sheet1!$D$1</c:f>
              <c:strCache>
                <c:ptCount val="1"/>
                <c:pt idx="0">
                  <c:v>2020</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Olin Corporation</c:v>
                </c:pt>
              </c:strCache>
            </c:strRef>
          </c:cat>
          <c:val>
            <c:numRef>
              <c:f>Sheet1!$D$2</c:f>
              <c:numCache>
                <c:formatCode>General</c:formatCode>
                <c:ptCount val="1"/>
                <c:pt idx="0">
                  <c:v>1870.5</c:v>
                </c:pt>
              </c:numCache>
            </c:numRef>
          </c:val>
          <c:extLst>
            <c:ext xmlns:c16="http://schemas.microsoft.com/office/drawing/2014/chart" uri="{C3380CC4-5D6E-409C-BE32-E72D297353CC}">
              <c16:uniqueId val="{00000002-E732-4F91-A3FF-667F1D668C12}"/>
            </c:ext>
          </c:extLst>
        </c:ser>
        <c:dLbls>
          <c:dLblPos val="outEnd"/>
          <c:showLegendKey val="0"/>
          <c:showVal val="1"/>
          <c:showCatName val="0"/>
          <c:showSerName val="0"/>
          <c:showPercent val="0"/>
          <c:showBubbleSize val="0"/>
        </c:dLbls>
        <c:gapWidth val="100"/>
        <c:overlap val="-24"/>
        <c:axId val="1083682296"/>
        <c:axId val="1083689184"/>
      </c:barChart>
      <c:catAx>
        <c:axId val="10836822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083689184"/>
        <c:crosses val="autoZero"/>
        <c:auto val="1"/>
        <c:lblAlgn val="ctr"/>
        <c:lblOffset val="100"/>
        <c:noMultiLvlLbl val="0"/>
      </c:catAx>
      <c:valAx>
        <c:axId val="1083689184"/>
        <c:scaling>
          <c:orientation val="minMax"/>
        </c:scaling>
        <c:delete val="1"/>
        <c:axPos val="l"/>
        <c:numFmt formatCode="General" sourceLinked="1"/>
        <c:majorTickMark val="none"/>
        <c:minorTickMark val="none"/>
        <c:tickLblPos val="nextTo"/>
        <c:crossAx val="1083682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8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755652014523446"/>
          <c:y val="0"/>
          <c:w val="0.79753429038309287"/>
          <c:h val="0.61104840207679889"/>
        </c:manualLayout>
      </c:layout>
      <c:barChart>
        <c:barDir val="col"/>
        <c:grouping val="stacked"/>
        <c:varyColors val="0"/>
        <c:ser>
          <c:idx val="5"/>
          <c:order val="0"/>
          <c:tx>
            <c:strRef>
              <c:f>Sheet1!$G$1</c:f>
              <c:strCache>
                <c:ptCount val="1"/>
                <c:pt idx="0">
                  <c:v>Others</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Sheet1!$G$2:$G$17</c:f>
              <c:numCache>
                <c:formatCode>0.00%</c:formatCode>
                <c:ptCount val="16"/>
                <c:pt idx="0">
                  <c:v>4.5999999999999999E-2</c:v>
                </c:pt>
                <c:pt idx="1">
                  <c:v>4.0500000000000001E-2</c:v>
                </c:pt>
                <c:pt idx="2">
                  <c:v>3.8300000000000001E-2</c:v>
                </c:pt>
                <c:pt idx="3">
                  <c:v>4.0899999999999999E-2</c:v>
                </c:pt>
                <c:pt idx="4">
                  <c:v>4.07E-2</c:v>
                </c:pt>
                <c:pt idx="5">
                  <c:v>4.9700000000000001E-2</c:v>
                </c:pt>
                <c:pt idx="6">
                  <c:v>4.8099999999999997E-2</c:v>
                </c:pt>
                <c:pt idx="7">
                  <c:v>4.5999999999999999E-2</c:v>
                </c:pt>
                <c:pt idx="8">
                  <c:v>4.3999999999999997E-2</c:v>
                </c:pt>
                <c:pt idx="9">
                  <c:v>4.4499999999999998E-2</c:v>
                </c:pt>
                <c:pt idx="10">
                  <c:v>4.2200000000000001E-2</c:v>
                </c:pt>
                <c:pt idx="11">
                  <c:v>4.0899999999999999E-2</c:v>
                </c:pt>
                <c:pt idx="12">
                  <c:v>4.02E-2</c:v>
                </c:pt>
                <c:pt idx="13">
                  <c:v>3.9E-2</c:v>
                </c:pt>
                <c:pt idx="14">
                  <c:v>3.7999999999999999E-2</c:v>
                </c:pt>
                <c:pt idx="15">
                  <c:v>3.7100000000000001E-2</c:v>
                </c:pt>
              </c:numCache>
            </c:numRef>
          </c:val>
          <c:extLst>
            <c:ext xmlns:c16="http://schemas.microsoft.com/office/drawing/2014/chart" uri="{C3380CC4-5D6E-409C-BE32-E72D297353CC}">
              <c16:uniqueId val="{00000000-A75D-4DB9-AED3-A6C19F8939B0}"/>
            </c:ext>
          </c:extLst>
        </c:ser>
        <c:ser>
          <c:idx val="4"/>
          <c:order val="1"/>
          <c:tx>
            <c:strRef>
              <c:f>Sheet1!$F$1</c:f>
              <c:strCache>
                <c:ptCount val="1"/>
                <c:pt idx="0">
                  <c:v>Adhesives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0.00%</c:formatCode>
                <c:ptCount val="16"/>
                <c:pt idx="0">
                  <c:v>6.3799999999999996E-2</c:v>
                </c:pt>
                <c:pt idx="1">
                  <c:v>6.3399999999999998E-2</c:v>
                </c:pt>
                <c:pt idx="2">
                  <c:v>6.3100000000000003E-2</c:v>
                </c:pt>
                <c:pt idx="3">
                  <c:v>6.3299999999999995E-2</c:v>
                </c:pt>
                <c:pt idx="4">
                  <c:v>6.3399999999999998E-2</c:v>
                </c:pt>
                <c:pt idx="5">
                  <c:v>6.4100000000000004E-2</c:v>
                </c:pt>
                <c:pt idx="6">
                  <c:v>6.4100000000000004E-2</c:v>
                </c:pt>
                <c:pt idx="7">
                  <c:v>6.4299999999999996E-2</c:v>
                </c:pt>
                <c:pt idx="8">
                  <c:v>6.4500000000000002E-2</c:v>
                </c:pt>
                <c:pt idx="9">
                  <c:v>6.4600000000000005E-2</c:v>
                </c:pt>
                <c:pt idx="10">
                  <c:v>6.4899999999999999E-2</c:v>
                </c:pt>
                <c:pt idx="11">
                  <c:v>6.5000000000000002E-2</c:v>
                </c:pt>
                <c:pt idx="12">
                  <c:v>6.4899999999999999E-2</c:v>
                </c:pt>
                <c:pt idx="13">
                  <c:v>6.5199999999999994E-2</c:v>
                </c:pt>
                <c:pt idx="14">
                  <c:v>6.54E-2</c:v>
                </c:pt>
                <c:pt idx="15">
                  <c:v>6.5500000000000003E-2</c:v>
                </c:pt>
              </c:numCache>
            </c:numRef>
          </c:val>
          <c:extLst>
            <c:ext xmlns:c16="http://schemas.microsoft.com/office/drawing/2014/chart" uri="{C3380CC4-5D6E-409C-BE32-E72D297353CC}">
              <c16:uniqueId val="{00000001-A75D-4DB9-AED3-A6C19F8939B0}"/>
            </c:ext>
          </c:extLst>
        </c:ser>
        <c:ser>
          <c:idx val="0"/>
          <c:order val="2"/>
          <c:tx>
            <c:strRef>
              <c:f>Sheet1!$E$1</c:f>
              <c:strCache>
                <c:ptCount val="1"/>
                <c:pt idx="0">
                  <c:v>Composite Materials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9.4700000000000006E-2</c:v>
                </c:pt>
                <c:pt idx="1">
                  <c:v>9.5000000000000001E-2</c:v>
                </c:pt>
                <c:pt idx="2">
                  <c:v>9.5200000000000007E-2</c:v>
                </c:pt>
                <c:pt idx="3">
                  <c:v>9.4899999999999998E-2</c:v>
                </c:pt>
                <c:pt idx="4">
                  <c:v>9.5600000000000004E-2</c:v>
                </c:pt>
                <c:pt idx="5">
                  <c:v>9.4899999999999998E-2</c:v>
                </c:pt>
                <c:pt idx="6">
                  <c:v>9.5200000000000007E-2</c:v>
                </c:pt>
                <c:pt idx="7">
                  <c:v>9.5299999999999996E-2</c:v>
                </c:pt>
                <c:pt idx="8">
                  <c:v>9.5500000000000002E-2</c:v>
                </c:pt>
                <c:pt idx="9">
                  <c:v>9.5799999999999996E-2</c:v>
                </c:pt>
                <c:pt idx="10">
                  <c:v>9.5699999999999993E-2</c:v>
                </c:pt>
                <c:pt idx="11">
                  <c:v>9.5799999999999996E-2</c:v>
                </c:pt>
                <c:pt idx="12">
                  <c:v>9.6000000000000002E-2</c:v>
                </c:pt>
                <c:pt idx="13">
                  <c:v>9.6199999999999994E-2</c:v>
                </c:pt>
                <c:pt idx="14">
                  <c:v>9.6500000000000002E-2</c:v>
                </c:pt>
                <c:pt idx="15">
                  <c:v>9.6799999999999997E-2</c:v>
                </c:pt>
              </c:numCache>
            </c:numRef>
          </c:val>
          <c:extLst>
            <c:ext xmlns:c16="http://schemas.microsoft.com/office/drawing/2014/chart" uri="{C3380CC4-5D6E-409C-BE32-E72D297353CC}">
              <c16:uniqueId val="{00000003-A75D-4DB9-AED3-A6C19F8939B0}"/>
            </c:ext>
          </c:extLst>
        </c:ser>
        <c:ser>
          <c:idx val="1"/>
          <c:order val="3"/>
          <c:tx>
            <c:strRef>
              <c:f>Sheet1!$D$1</c:f>
              <c:strCache>
                <c:ptCount val="1"/>
                <c:pt idx="0">
                  <c:v>Construction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0.1275</c:v>
                </c:pt>
                <c:pt idx="1">
                  <c:v>0.12859999999999999</c:v>
                </c:pt>
                <c:pt idx="2">
                  <c:v>0.12989999999999999</c:v>
                </c:pt>
                <c:pt idx="3">
                  <c:v>0.12970000000000001</c:v>
                </c:pt>
                <c:pt idx="4">
                  <c:v>0.12959999999999999</c:v>
                </c:pt>
                <c:pt idx="5">
                  <c:v>0.12640000000000001</c:v>
                </c:pt>
                <c:pt idx="6">
                  <c:v>0.1265</c:v>
                </c:pt>
                <c:pt idx="7">
                  <c:v>0.1265</c:v>
                </c:pt>
                <c:pt idx="8">
                  <c:v>0.1265</c:v>
                </c:pt>
                <c:pt idx="9">
                  <c:v>0.12640000000000001</c:v>
                </c:pt>
                <c:pt idx="10">
                  <c:v>0.1265</c:v>
                </c:pt>
                <c:pt idx="11">
                  <c:v>0.12659999999999999</c:v>
                </c:pt>
                <c:pt idx="12">
                  <c:v>0.1268</c:v>
                </c:pt>
                <c:pt idx="13">
                  <c:v>0.12690000000000001</c:v>
                </c:pt>
                <c:pt idx="14">
                  <c:v>0.12709999999999999</c:v>
                </c:pt>
                <c:pt idx="15">
                  <c:v>0.12720000000000001</c:v>
                </c:pt>
              </c:numCache>
            </c:numRef>
          </c:val>
          <c:extLst>
            <c:ext xmlns:c16="http://schemas.microsoft.com/office/drawing/2014/chart" uri="{C3380CC4-5D6E-409C-BE32-E72D297353CC}">
              <c16:uniqueId val="{00000002-A75D-4DB9-AED3-A6C19F8939B0}"/>
            </c:ext>
          </c:extLst>
        </c:ser>
        <c:ser>
          <c:idx val="2"/>
          <c:order val="4"/>
          <c:tx>
            <c:strRef>
              <c:f>Sheet1!$C$1</c:f>
              <c:strCache>
                <c:ptCount val="1"/>
                <c:pt idx="0">
                  <c:v>Electrical &amp; Electronics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0.26640000000000003</c:v>
                </c:pt>
                <c:pt idx="1">
                  <c:v>0.26700000000000002</c:v>
                </c:pt>
                <c:pt idx="2">
                  <c:v>0.26800000000000002</c:v>
                </c:pt>
                <c:pt idx="3">
                  <c:v>0.26769999999999999</c:v>
                </c:pt>
                <c:pt idx="4">
                  <c:v>0.26750000000000002</c:v>
                </c:pt>
                <c:pt idx="5">
                  <c:v>0.26619999999999999</c:v>
                </c:pt>
                <c:pt idx="6">
                  <c:v>0.26650000000000001</c:v>
                </c:pt>
                <c:pt idx="7">
                  <c:v>0.26669999999999999</c:v>
                </c:pt>
                <c:pt idx="8">
                  <c:v>0.2671</c:v>
                </c:pt>
                <c:pt idx="9">
                  <c:v>0.26729999999999998</c:v>
                </c:pt>
                <c:pt idx="10">
                  <c:v>0.26729999999999998</c:v>
                </c:pt>
                <c:pt idx="11">
                  <c:v>0.26729999999999998</c:v>
                </c:pt>
                <c:pt idx="12">
                  <c:v>0.26750000000000002</c:v>
                </c:pt>
                <c:pt idx="13">
                  <c:v>0.26729999999999998</c:v>
                </c:pt>
                <c:pt idx="14">
                  <c:v>0.26750000000000002</c:v>
                </c:pt>
                <c:pt idx="15">
                  <c:v>0.26750000000000002</c:v>
                </c:pt>
              </c:numCache>
            </c:numRef>
          </c:val>
          <c:extLst>
            <c:ext xmlns:c16="http://schemas.microsoft.com/office/drawing/2014/chart" uri="{C3380CC4-5D6E-409C-BE32-E72D297353CC}">
              <c16:uniqueId val="{00000004-A75D-4DB9-AED3-A6C19F8939B0}"/>
            </c:ext>
          </c:extLst>
        </c:ser>
        <c:ser>
          <c:idx val="3"/>
          <c:order val="5"/>
          <c:tx>
            <c:strRef>
              <c:f>Sheet1!$B$1</c:f>
              <c:strCache>
                <c:ptCount val="1"/>
                <c:pt idx="0">
                  <c:v>Paints &amp; Coatings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0.40160000000000001</c:v>
                </c:pt>
                <c:pt idx="1">
                  <c:v>0.40550000000000003</c:v>
                </c:pt>
                <c:pt idx="2">
                  <c:v>0.40550000000000003</c:v>
                </c:pt>
                <c:pt idx="3">
                  <c:v>0.40350000000000003</c:v>
                </c:pt>
                <c:pt idx="4">
                  <c:v>0.4032</c:v>
                </c:pt>
                <c:pt idx="5">
                  <c:v>0.3987</c:v>
                </c:pt>
                <c:pt idx="6">
                  <c:v>0.39960000000000001</c:v>
                </c:pt>
                <c:pt idx="7">
                  <c:v>0.4012</c:v>
                </c:pt>
                <c:pt idx="8">
                  <c:v>0.40239999999999998</c:v>
                </c:pt>
                <c:pt idx="9">
                  <c:v>0.40139999999999998</c:v>
                </c:pt>
                <c:pt idx="10">
                  <c:v>0.40339999999999998</c:v>
                </c:pt>
                <c:pt idx="11">
                  <c:v>0.40439999999999998</c:v>
                </c:pt>
                <c:pt idx="12">
                  <c:v>0.40460000000000002</c:v>
                </c:pt>
                <c:pt idx="13">
                  <c:v>0.40539999999999998</c:v>
                </c:pt>
                <c:pt idx="14">
                  <c:v>0.40550000000000003</c:v>
                </c:pt>
                <c:pt idx="15">
                  <c:v>0.40589999999999998</c:v>
                </c:pt>
              </c:numCache>
            </c:numRef>
          </c:val>
          <c:extLst>
            <c:ext xmlns:c16="http://schemas.microsoft.com/office/drawing/2014/chart" uri="{C3380CC4-5D6E-409C-BE32-E72D297353CC}">
              <c16:uniqueId val="{00000005-A75D-4DB9-AED3-A6C19F8939B0}"/>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8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49560163915995"/>
          <c:y val="0"/>
          <c:w val="0.79931642222713295"/>
          <c:h val="0.61104840207679889"/>
        </c:manualLayout>
      </c:layout>
      <c:barChart>
        <c:barDir val="col"/>
        <c:grouping val="stacked"/>
        <c:varyColors val="0"/>
        <c:ser>
          <c:idx val="2"/>
          <c:order val="0"/>
          <c:tx>
            <c:strRef>
              <c:f>Sheet1!$C$1</c:f>
              <c:strCache>
                <c:ptCount val="1"/>
                <c:pt idx="0">
                  <c:v>Specialized Epoxy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6.5400000000000014E-2</c:v>
                </c:pt>
                <c:pt idx="1">
                  <c:v>6.5500000000000003E-2</c:v>
                </c:pt>
                <c:pt idx="2">
                  <c:v>6.5999999999999948E-2</c:v>
                </c:pt>
                <c:pt idx="3">
                  <c:v>6.3799999999999968E-2</c:v>
                </c:pt>
                <c:pt idx="4">
                  <c:v>6.2300000000000022E-2</c:v>
                </c:pt>
                <c:pt idx="5">
                  <c:v>6.0200000000000031E-2</c:v>
                </c:pt>
                <c:pt idx="6">
                  <c:v>5.920000000000003E-2</c:v>
                </c:pt>
                <c:pt idx="7">
                  <c:v>5.8200000000000029E-2</c:v>
                </c:pt>
                <c:pt idx="8">
                  <c:v>5.7300000000000018E-2</c:v>
                </c:pt>
                <c:pt idx="9">
                  <c:v>5.6300000000000017E-2</c:v>
                </c:pt>
                <c:pt idx="10">
                  <c:v>5.5400000000000005E-2</c:v>
                </c:pt>
                <c:pt idx="11">
                  <c:v>5.4599999999999982E-2</c:v>
                </c:pt>
                <c:pt idx="12">
                  <c:v>5.3799999999999959E-2</c:v>
                </c:pt>
                <c:pt idx="13">
                  <c:v>5.3000000000000047E-2</c:v>
                </c:pt>
                <c:pt idx="14">
                  <c:v>5.2300000000000013E-2</c:v>
                </c:pt>
                <c:pt idx="15">
                  <c:v>5.149999999999999E-2</c:v>
                </c:pt>
              </c:numCache>
            </c:numRef>
          </c:val>
          <c:extLst>
            <c:ext xmlns:c16="http://schemas.microsoft.com/office/drawing/2014/chart" uri="{C3380CC4-5D6E-409C-BE32-E72D297353CC}">
              <c16:uniqueId val="{00000000-3642-452D-B495-A5200E270C92}"/>
            </c:ext>
          </c:extLst>
        </c:ser>
        <c:ser>
          <c:idx val="3"/>
          <c:order val="1"/>
          <c:tx>
            <c:strRef>
              <c:f>Sheet1!$B$1</c:f>
              <c:strCache>
                <c:ptCount val="1"/>
                <c:pt idx="0">
                  <c:v>Standard Epoxy Resin</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0.93459999999999999</c:v>
                </c:pt>
                <c:pt idx="1">
                  <c:v>0.9345</c:v>
                </c:pt>
                <c:pt idx="2">
                  <c:v>0.93400000000000005</c:v>
                </c:pt>
                <c:pt idx="3">
                  <c:v>0.93620000000000003</c:v>
                </c:pt>
                <c:pt idx="4">
                  <c:v>0.93769999999999998</c:v>
                </c:pt>
                <c:pt idx="5">
                  <c:v>0.93979999999999997</c:v>
                </c:pt>
                <c:pt idx="6">
                  <c:v>0.94079999999999997</c:v>
                </c:pt>
                <c:pt idx="7">
                  <c:v>0.94179999999999997</c:v>
                </c:pt>
                <c:pt idx="8">
                  <c:v>0.94269999999999998</c:v>
                </c:pt>
                <c:pt idx="9">
                  <c:v>0.94369999999999998</c:v>
                </c:pt>
                <c:pt idx="10">
                  <c:v>0.9446</c:v>
                </c:pt>
                <c:pt idx="11">
                  <c:v>0.94540000000000002</c:v>
                </c:pt>
                <c:pt idx="12">
                  <c:v>0.94620000000000004</c:v>
                </c:pt>
                <c:pt idx="13">
                  <c:v>0.94699999999999995</c:v>
                </c:pt>
                <c:pt idx="14">
                  <c:v>0.94769999999999999</c:v>
                </c:pt>
                <c:pt idx="15">
                  <c:v>0.94850000000000001</c:v>
                </c:pt>
              </c:numCache>
            </c:numRef>
          </c:val>
          <c:extLst>
            <c:ext xmlns:c16="http://schemas.microsoft.com/office/drawing/2014/chart" uri="{C3380CC4-5D6E-409C-BE32-E72D297353CC}">
              <c16:uniqueId val="{00000001-3642-452D-B495-A5200E270C92}"/>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8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305575558677354"/>
          <c:y val="0.25376344086021507"/>
          <c:w val="0.76583541619183637"/>
          <c:h val="0.61104840207679889"/>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0.52697062552831786</c:v>
                </c:pt>
                <c:pt idx="1">
                  <c:v>0.52451919488468146</c:v>
                </c:pt>
                <c:pt idx="2">
                  <c:v>0.52096963019075826</c:v>
                </c:pt>
                <c:pt idx="3">
                  <c:v>0.5228706624605679</c:v>
                </c:pt>
                <c:pt idx="4">
                  <c:v>0.52834516393838427</c:v>
                </c:pt>
                <c:pt idx="5">
                  <c:v>0.52908088034514789</c:v>
                </c:pt>
              </c:numCache>
            </c:numRef>
          </c:val>
          <c:extLst>
            <c:ext xmlns:c16="http://schemas.microsoft.com/office/drawing/2014/chart" uri="{C3380CC4-5D6E-409C-BE32-E72D297353CC}">
              <c16:uniqueId val="{00000000-28FE-4BFA-A614-63A3FB114FAE}"/>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0.47302937447168214</c:v>
                </c:pt>
                <c:pt idx="1">
                  <c:v>0.47548080511531859</c:v>
                </c:pt>
                <c:pt idx="2">
                  <c:v>0.4790303698092418</c:v>
                </c:pt>
                <c:pt idx="3">
                  <c:v>0.47712933753943215</c:v>
                </c:pt>
                <c:pt idx="4">
                  <c:v>0.47165483606161568</c:v>
                </c:pt>
                <c:pt idx="5">
                  <c:v>0.47091911965485217</c:v>
                </c:pt>
              </c:numCache>
            </c:numRef>
          </c:val>
          <c:extLst>
            <c:ext xmlns:c16="http://schemas.microsoft.com/office/drawing/2014/chart" uri="{C3380CC4-5D6E-409C-BE32-E72D297353CC}">
              <c16:uniqueId val="{00000001-28FE-4BFA-A614-63A3FB114FAE}"/>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8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0.52697062552831786</c:v>
                </c:pt>
                <c:pt idx="1">
                  <c:v>0.52451919488468146</c:v>
                </c:pt>
                <c:pt idx="2">
                  <c:v>0.52096963019075826</c:v>
                </c:pt>
                <c:pt idx="3">
                  <c:v>0.5228706624605679</c:v>
                </c:pt>
                <c:pt idx="4">
                  <c:v>0.52834516393838427</c:v>
                </c:pt>
                <c:pt idx="5">
                  <c:v>0.52908088034514789</c:v>
                </c:pt>
              </c:numCache>
            </c:numRef>
          </c:val>
          <c:extLst>
            <c:ext xmlns:c16="http://schemas.microsoft.com/office/drawing/2014/chart" uri="{C3380CC4-5D6E-409C-BE32-E72D297353CC}">
              <c16:uniqueId val="{00000000-0304-443D-A016-ACC485F317B8}"/>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0.47302937447168214</c:v>
                </c:pt>
                <c:pt idx="1">
                  <c:v>0.47548080511531859</c:v>
                </c:pt>
                <c:pt idx="2">
                  <c:v>0.4790303698092418</c:v>
                </c:pt>
                <c:pt idx="3">
                  <c:v>0.47712933753943215</c:v>
                </c:pt>
                <c:pt idx="4">
                  <c:v>0.47165483606161568</c:v>
                </c:pt>
                <c:pt idx="5">
                  <c:v>0.47091911965485217</c:v>
                </c:pt>
              </c:numCache>
            </c:numRef>
          </c:val>
          <c:extLst>
            <c:ext xmlns:c16="http://schemas.microsoft.com/office/drawing/2014/chart" uri="{C3380CC4-5D6E-409C-BE32-E72D297353CC}">
              <c16:uniqueId val="{00000001-0304-443D-A016-ACC485F317B8}"/>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8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755652014523446"/>
          <c:y val="0"/>
          <c:w val="0.79753429038309287"/>
          <c:h val="0.61104840207679889"/>
        </c:manualLayout>
      </c:layout>
      <c:barChart>
        <c:barDir val="col"/>
        <c:grouping val="stacked"/>
        <c:varyColors val="0"/>
        <c:ser>
          <c:idx val="4"/>
          <c:order val="0"/>
          <c:tx>
            <c:strRef>
              <c:f>Sheet1!$C$1</c:f>
              <c:strCache>
                <c:ptCount val="1"/>
                <c:pt idx="0">
                  <c:v>Semi-Solid</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5.16E-2</c:v>
                </c:pt>
                <c:pt idx="1">
                  <c:v>4.8899999999999999E-2</c:v>
                </c:pt>
                <c:pt idx="2">
                  <c:v>4.9700000000000001E-2</c:v>
                </c:pt>
                <c:pt idx="3">
                  <c:v>4.9599999999999998E-2</c:v>
                </c:pt>
                <c:pt idx="4">
                  <c:v>4.9700000000000001E-2</c:v>
                </c:pt>
                <c:pt idx="5">
                  <c:v>5.1999999999999998E-2</c:v>
                </c:pt>
                <c:pt idx="6">
                  <c:v>4.87E-2</c:v>
                </c:pt>
                <c:pt idx="7">
                  <c:v>4.7399999999999998E-2</c:v>
                </c:pt>
                <c:pt idx="8">
                  <c:v>4.7800000000000002E-2</c:v>
                </c:pt>
                <c:pt idx="9">
                  <c:v>5.16E-2</c:v>
                </c:pt>
                <c:pt idx="10">
                  <c:v>5.04E-2</c:v>
                </c:pt>
                <c:pt idx="11">
                  <c:v>4.9200000000000001E-2</c:v>
                </c:pt>
                <c:pt idx="12">
                  <c:v>4.8000000000000001E-2</c:v>
                </c:pt>
                <c:pt idx="13">
                  <c:v>4.6699999999999998E-2</c:v>
                </c:pt>
                <c:pt idx="14">
                  <c:v>4.5499999999999999E-2</c:v>
                </c:pt>
                <c:pt idx="15">
                  <c:v>4.48E-2</c:v>
                </c:pt>
              </c:numCache>
            </c:numRef>
          </c:val>
          <c:extLst>
            <c:ext xmlns:c16="http://schemas.microsoft.com/office/drawing/2014/chart" uri="{C3380CC4-5D6E-409C-BE32-E72D297353CC}">
              <c16:uniqueId val="{00000000-07D6-46F9-9C62-27108C762ABB}"/>
            </c:ext>
          </c:extLst>
        </c:ser>
        <c:ser>
          <c:idx val="1"/>
          <c:order val="1"/>
          <c:tx>
            <c:strRef>
              <c:f>Sheet1!$D$1</c:f>
              <c:strCache>
                <c:ptCount val="1"/>
                <c:pt idx="0">
                  <c:v>Solid</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0.39500000000000002</c:v>
                </c:pt>
                <c:pt idx="1">
                  <c:v>0.3977</c:v>
                </c:pt>
                <c:pt idx="2">
                  <c:v>0.39839999999999998</c:v>
                </c:pt>
                <c:pt idx="3">
                  <c:v>0.39689999999999998</c:v>
                </c:pt>
                <c:pt idx="4">
                  <c:v>0.39290000000000003</c:v>
                </c:pt>
                <c:pt idx="5">
                  <c:v>0.38679999999999998</c:v>
                </c:pt>
                <c:pt idx="6">
                  <c:v>0.38929999999999998</c:v>
                </c:pt>
                <c:pt idx="7">
                  <c:v>0.38919999999999999</c:v>
                </c:pt>
                <c:pt idx="8">
                  <c:v>0.3876</c:v>
                </c:pt>
                <c:pt idx="9">
                  <c:v>0.38269999999999998</c:v>
                </c:pt>
                <c:pt idx="10">
                  <c:v>0.38279999999999997</c:v>
                </c:pt>
                <c:pt idx="11">
                  <c:v>0.38290000000000002</c:v>
                </c:pt>
                <c:pt idx="12">
                  <c:v>0.38300000000000001</c:v>
                </c:pt>
                <c:pt idx="13">
                  <c:v>0.3831</c:v>
                </c:pt>
                <c:pt idx="14">
                  <c:v>0.38319999999999999</c:v>
                </c:pt>
                <c:pt idx="15">
                  <c:v>0.3826</c:v>
                </c:pt>
              </c:numCache>
            </c:numRef>
          </c:val>
          <c:extLst>
            <c:ext xmlns:c16="http://schemas.microsoft.com/office/drawing/2014/chart" uri="{C3380CC4-5D6E-409C-BE32-E72D297353CC}">
              <c16:uniqueId val="{00000001-07D6-46F9-9C62-27108C762ABB}"/>
            </c:ext>
          </c:extLst>
        </c:ser>
        <c:ser>
          <c:idx val="5"/>
          <c:order val="2"/>
          <c:tx>
            <c:strRef>
              <c:f>Sheet1!$B$1</c:f>
              <c:strCache>
                <c:ptCount val="1"/>
                <c:pt idx="0">
                  <c:v>Liquid</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0.5534</c:v>
                </c:pt>
                <c:pt idx="1">
                  <c:v>0.5534</c:v>
                </c:pt>
                <c:pt idx="2">
                  <c:v>0.55189999999999995</c:v>
                </c:pt>
                <c:pt idx="3">
                  <c:v>0.55349999999999999</c:v>
                </c:pt>
                <c:pt idx="4">
                  <c:v>0.55740000000000001</c:v>
                </c:pt>
                <c:pt idx="5">
                  <c:v>0.56120000000000003</c:v>
                </c:pt>
                <c:pt idx="6">
                  <c:v>0.56200000000000006</c:v>
                </c:pt>
                <c:pt idx="7">
                  <c:v>0.56340000000000001</c:v>
                </c:pt>
                <c:pt idx="8">
                  <c:v>0.56459999999999999</c:v>
                </c:pt>
                <c:pt idx="9">
                  <c:v>0.56569999999999998</c:v>
                </c:pt>
                <c:pt idx="10">
                  <c:v>0.56679999999999997</c:v>
                </c:pt>
                <c:pt idx="11">
                  <c:v>0.56789999999999996</c:v>
                </c:pt>
                <c:pt idx="12">
                  <c:v>0.56899999999999995</c:v>
                </c:pt>
                <c:pt idx="13">
                  <c:v>0.57020000000000004</c:v>
                </c:pt>
                <c:pt idx="14">
                  <c:v>0.57130000000000003</c:v>
                </c:pt>
                <c:pt idx="15">
                  <c:v>0.5726</c:v>
                </c:pt>
              </c:numCache>
            </c:numRef>
          </c:val>
          <c:extLst>
            <c:ext xmlns:c16="http://schemas.microsoft.com/office/drawing/2014/chart" uri="{C3380CC4-5D6E-409C-BE32-E72D297353CC}">
              <c16:uniqueId val="{00000002-07D6-46F9-9C62-27108C762ABB}"/>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8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1147576252416143"/>
          <c:y val="0.19666715807863996"/>
          <c:w val="0.39459356158885261"/>
          <c:h val="0.73624517038964654"/>
        </c:manualLayout>
      </c:layout>
      <c:pieChart>
        <c:varyColors val="1"/>
        <c:ser>
          <c:idx val="0"/>
          <c:order val="0"/>
          <c:tx>
            <c:strRef>
              <c:f>Sheet1!$B$1</c:f>
              <c:strCache>
                <c:ptCount val="1"/>
                <c:pt idx="0">
                  <c:v>Share</c:v>
                </c:pt>
              </c:strCache>
            </c:strRef>
          </c:tx>
          <c:spPr>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c:spPr>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4362-4FD9-8DCB-49B9729F9C0A}"/>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4362-4FD9-8DCB-49B9729F9C0A}"/>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4362-4FD9-8DCB-49B9729F9C0A}"/>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4362-4FD9-8DCB-49B9729F9C0A}"/>
              </c:ext>
            </c:extLst>
          </c:dPt>
          <c:dPt>
            <c:idx val="4"/>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4362-4FD9-8DCB-49B9729F9C0A}"/>
              </c:ext>
            </c:extLst>
          </c:dPt>
          <c:dPt>
            <c:idx val="5"/>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4362-4FD9-8DCB-49B9729F9C0A}"/>
              </c:ext>
            </c:extLst>
          </c:dPt>
          <c:dLbls>
            <c:dLbl>
              <c:idx val="1"/>
              <c:layout>
                <c:manualLayout>
                  <c:x val="0"/>
                  <c:y val="-6.711409395973154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4362-4FD9-8DCB-49B9729F9C0A}"/>
                </c:ext>
              </c:extLst>
            </c:dLbl>
            <c:dLbl>
              <c:idx val="2"/>
              <c:layout>
                <c:manualLayout>
                  <c:x val="3.1826972955814152E-2"/>
                  <c:y val="-1.4443760626024187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4362-4FD9-8DCB-49B9729F9C0A}"/>
                </c:ext>
              </c:extLst>
            </c:dLbl>
            <c:dLbl>
              <c:idx val="3"/>
              <c:layout>
                <c:manualLayout>
                  <c:x val="3.7883538893921445E-3"/>
                  <c:y val="-9.2140111687936312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4362-4FD9-8DCB-49B9729F9C0A}"/>
                </c:ext>
              </c:extLst>
            </c:dLbl>
            <c:dLbl>
              <c:idx val="4"/>
              <c:layout>
                <c:manualLayout>
                  <c:x val="1.4441424910381778E-2"/>
                  <c:y val="-2.5678157522534883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4362-4FD9-8DCB-49B9729F9C0A}"/>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1"/>
            <c:showSerName val="0"/>
            <c:showPercent val="0"/>
            <c:showBubbleSize val="0"/>
            <c:showLeaderLines val="0"/>
            <c:extLst>
              <c:ext xmlns:c15="http://schemas.microsoft.com/office/drawing/2012/chart" uri="{CE6537A1-D6FC-4f65-9D91-7224C49458BB}"/>
            </c:extLst>
          </c:dLbls>
          <c:cat>
            <c:strRef>
              <c:f>Sheet1!$A$2:$A$7</c:f>
              <c:strCache>
                <c:ptCount val="6"/>
                <c:pt idx="0">
                  <c:v>NAMA Chemicals</c:v>
                </c:pt>
                <c:pt idx="1">
                  <c:v>Izel Kimya</c:v>
                </c:pt>
                <c:pt idx="2">
                  <c:v>Olin Corporation</c:v>
                </c:pt>
                <c:pt idx="3">
                  <c:v>Nan Ya Plastics Co Ltd</c:v>
                </c:pt>
                <c:pt idx="4">
                  <c:v>Kukdo Chemical</c:v>
                </c:pt>
                <c:pt idx="5">
                  <c:v>Others</c:v>
                </c:pt>
              </c:strCache>
            </c:strRef>
          </c:cat>
          <c:val>
            <c:numRef>
              <c:f>Sheet1!$B$2:$B$7</c:f>
              <c:numCache>
                <c:formatCode>0%</c:formatCode>
                <c:ptCount val="6"/>
                <c:pt idx="0">
                  <c:v>0.33210000000000001</c:v>
                </c:pt>
                <c:pt idx="1">
                  <c:v>0.1258</c:v>
                </c:pt>
                <c:pt idx="2">
                  <c:v>5.67E-2</c:v>
                </c:pt>
                <c:pt idx="3">
                  <c:v>6.0499999999999998E-2</c:v>
                </c:pt>
                <c:pt idx="4">
                  <c:v>3.56E-2</c:v>
                </c:pt>
                <c:pt idx="5">
                  <c:v>0.38929999999999998</c:v>
                </c:pt>
              </c:numCache>
            </c:numRef>
          </c:val>
          <c:extLst>
            <c:ext xmlns:c16="http://schemas.microsoft.com/office/drawing/2014/chart" uri="{C3380CC4-5D6E-409C-BE32-E72D297353CC}">
              <c16:uniqueId val="{0000000C-4362-4FD9-8DCB-49B9729F9C0A}"/>
            </c:ext>
          </c:extLst>
        </c:ser>
        <c:dLbls>
          <c:dLblPos val="outEnd"/>
          <c:showLegendKey val="0"/>
          <c:showVal val="1"/>
          <c:showCatName val="0"/>
          <c:showSerName val="0"/>
          <c:showPercent val="0"/>
          <c:showBubbleSize val="0"/>
          <c:showLeaderLines val="0"/>
        </c:dLbls>
        <c:firstSliceAng val="36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showDLblsOverMax val="0"/>
  </c:chart>
  <c:spPr>
    <a:solidFill>
      <a:schemeClr val="bg1"/>
    </a:solidFill>
    <a:ln w="9525" cap="flat" cmpd="sng" algn="ctr">
      <a:noFill/>
      <a:round/>
    </a:ln>
    <a:effectLst/>
  </c:spPr>
  <c:txPr>
    <a:bodyPr/>
    <a:lstStyle/>
    <a:p>
      <a:pPr>
        <a:defRPr sz="6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8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1.6576544031856405E-2"/>
          <c:y val="0.18711524323051645"/>
          <c:w val="0.9343804120221415"/>
          <c:h val="0.53671379171257028"/>
        </c:manualLayout>
      </c:layout>
      <c:lineChart>
        <c:grouping val="standard"/>
        <c:varyColors val="0"/>
        <c:ser>
          <c:idx val="0"/>
          <c:order val="0"/>
          <c:tx>
            <c:strRef>
              <c:f>Sheet1!$B$1</c:f>
              <c:strCache>
                <c:ptCount val="1"/>
                <c:pt idx="0">
                  <c:v>PET</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dLbl>
              <c:idx val="0"/>
              <c:layout>
                <c:manualLayout>
                  <c:x val="-5.3302887003507209E-2"/>
                  <c:y val="-0.12836666076800571"/>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DDF2-458A-9035-A50415674B14}"/>
                </c:ext>
              </c:extLst>
            </c:dLbl>
            <c:dLbl>
              <c:idx val="1"/>
              <c:layout>
                <c:manualLayout>
                  <c:x val="-3.7886306726338949E-2"/>
                  <c:y val="-0.15288364086806841"/>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DDF2-458A-9035-A50415674B14}"/>
                </c:ext>
              </c:extLst>
            </c:dLbl>
            <c:dLbl>
              <c:idx val="4"/>
              <c:layout>
                <c:manualLayout>
                  <c:x val="-3.7886306726338949E-2"/>
                  <c:y val="-0.12019433406798478"/>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DDF2-458A-9035-A50415674B14}"/>
                </c:ext>
              </c:extLst>
            </c:dLbl>
            <c:dLbl>
              <c:idx val="6"/>
              <c:layout>
                <c:manualLayout>
                  <c:x val="-3.9698301165687691E-3"/>
                  <c:y val="-4.664339376779660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DDF2-458A-9035-A50415674B14}"/>
                </c:ext>
              </c:extLst>
            </c:dLbl>
            <c:spPr>
              <a:noFill/>
              <a:ln>
                <a:noFill/>
              </a:ln>
              <a:effectLst/>
            </c:spPr>
            <c:txPr>
              <a:bodyPr rot="0" spcFirstLastPara="1" vertOverflow="ellipsis" vert="horz" wrap="square" anchor="ctr" anchorCtr="1"/>
              <a:lstStyle/>
              <a:p>
                <a:pPr>
                  <a:defRPr sz="1200" b="0" i="0" u="none" strike="noStrike" kern="1200" baseline="0">
                    <a:solidFill>
                      <a:schemeClr val="accent6">
                        <a:lumMod val="7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Sheet1!$A$2:$A$8</c:f>
              <c:strCache>
                <c:ptCount val="7"/>
                <c:pt idx="0">
                  <c:v>2015</c:v>
                </c:pt>
                <c:pt idx="1">
                  <c:v>2016</c:v>
                </c:pt>
                <c:pt idx="2">
                  <c:v>2017</c:v>
                </c:pt>
                <c:pt idx="3">
                  <c:v>2018</c:v>
                </c:pt>
                <c:pt idx="4">
                  <c:v>2019</c:v>
                </c:pt>
                <c:pt idx="5">
                  <c:v>2020</c:v>
                </c:pt>
                <c:pt idx="6">
                  <c:v>2021E</c:v>
                </c:pt>
              </c:strCache>
            </c:strRef>
          </c:cat>
          <c:val>
            <c:numRef>
              <c:f>Sheet1!$B$2:$B$8</c:f>
              <c:numCache>
                <c:formatCode>0</c:formatCode>
                <c:ptCount val="7"/>
                <c:pt idx="0">
                  <c:v>989.55555555555566</c:v>
                </c:pt>
                <c:pt idx="1">
                  <c:v>855.4666666666667</c:v>
                </c:pt>
                <c:pt idx="2">
                  <c:v>814.22222222222217</c:v>
                </c:pt>
                <c:pt idx="3">
                  <c:v>761.73333333333335</c:v>
                </c:pt>
                <c:pt idx="4">
                  <c:v>1151.0222222222224</c:v>
                </c:pt>
                <c:pt idx="5">
                  <c:v>905.82222222222231</c:v>
                </c:pt>
                <c:pt idx="6">
                  <c:v>711.6444444444445</c:v>
                </c:pt>
              </c:numCache>
            </c:numRef>
          </c:val>
          <c:smooth val="0"/>
          <c:extLst>
            <c:ext xmlns:c16="http://schemas.microsoft.com/office/drawing/2014/chart" uri="{C3380CC4-5D6E-409C-BE32-E72D297353CC}">
              <c16:uniqueId val="{00000004-DDF2-458A-9035-A50415674B14}"/>
            </c:ext>
          </c:extLst>
        </c:ser>
        <c:ser>
          <c:idx val="1"/>
          <c:order val="1"/>
          <c:tx>
            <c:strRef>
              <c:f>Sheet1!$C$1</c:f>
              <c:strCache>
                <c:ptCount val="1"/>
                <c:pt idx="0">
                  <c:v>PVC</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dLbls>
            <c:dLbl>
              <c:idx val="0"/>
              <c:layout>
                <c:manualLayout>
                  <c:x val="-5.4844545031224039E-2"/>
                  <c:y val="4.664339376779660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DDF2-458A-9035-A50415674B14}"/>
                </c:ext>
              </c:extLst>
            </c:dLbl>
            <c:dLbl>
              <c:idx val="1"/>
              <c:layout>
                <c:manualLayout>
                  <c:x val="-4.096962278177263E-2"/>
                  <c:y val="7.1160373867859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DDF2-458A-9035-A50415674B14}"/>
                </c:ext>
              </c:extLst>
            </c:dLbl>
            <c:dLbl>
              <c:idx val="4"/>
              <c:layout>
                <c:manualLayout>
                  <c:x val="-3.7886306726338949E-2"/>
                  <c:y val="0.12019433406798467"/>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DDF2-458A-9035-A50415674B14}"/>
                </c:ext>
              </c:extLst>
            </c:dLbl>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accent1">
                        <a:lumMod val="7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Sheet1!$A$2:$A$8</c:f>
              <c:strCache>
                <c:ptCount val="7"/>
                <c:pt idx="0">
                  <c:v>2015</c:v>
                </c:pt>
                <c:pt idx="1">
                  <c:v>2016</c:v>
                </c:pt>
                <c:pt idx="2">
                  <c:v>2017</c:v>
                </c:pt>
                <c:pt idx="3">
                  <c:v>2018</c:v>
                </c:pt>
                <c:pt idx="4">
                  <c:v>2019</c:v>
                </c:pt>
                <c:pt idx="5">
                  <c:v>2020</c:v>
                </c:pt>
                <c:pt idx="6">
                  <c:v>2021E</c:v>
                </c:pt>
              </c:strCache>
            </c:strRef>
          </c:cat>
          <c:val>
            <c:numRef>
              <c:f>Sheet1!$C$2:$C$8</c:f>
              <c:numCache>
                <c:formatCode>0</c:formatCode>
                <c:ptCount val="7"/>
                <c:pt idx="0">
                  <c:v>779.5333333333333</c:v>
                </c:pt>
                <c:pt idx="1">
                  <c:v>808.56</c:v>
                </c:pt>
                <c:pt idx="2">
                  <c:v>973.33333333333337</c:v>
                </c:pt>
                <c:pt idx="3">
                  <c:v>914</c:v>
                </c:pt>
                <c:pt idx="4">
                  <c:v>1044.7</c:v>
                </c:pt>
                <c:pt idx="5">
                  <c:v>993.26666666666665</c:v>
                </c:pt>
                <c:pt idx="6">
                  <c:v>1260.0999999999999</c:v>
                </c:pt>
              </c:numCache>
            </c:numRef>
          </c:val>
          <c:smooth val="0"/>
          <c:extLst>
            <c:ext xmlns:c16="http://schemas.microsoft.com/office/drawing/2014/chart" uri="{C3380CC4-5D6E-409C-BE32-E72D297353CC}">
              <c16:uniqueId val="{00000008-DDF2-458A-9035-A50415674B14}"/>
            </c:ext>
          </c:extLst>
        </c:ser>
        <c:dLbls>
          <c:dLblPos val="t"/>
          <c:showLegendKey val="0"/>
          <c:showVal val="1"/>
          <c:showCatName val="0"/>
          <c:showSerName val="0"/>
          <c:showPercent val="0"/>
          <c:showBubbleSize val="0"/>
        </c:dLbls>
        <c:marker val="1"/>
        <c:smooth val="0"/>
        <c:axId val="540857216"/>
        <c:axId val="540860168"/>
      </c:lineChart>
      <c:catAx>
        <c:axId val="54085721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540860168"/>
        <c:crosses val="autoZero"/>
        <c:auto val="1"/>
        <c:lblAlgn val="ctr"/>
        <c:lblOffset val="100"/>
        <c:noMultiLvlLbl val="0"/>
      </c:catAx>
      <c:valAx>
        <c:axId val="540860168"/>
        <c:scaling>
          <c:orientation val="minMax"/>
          <c:max val="1350"/>
        </c:scaling>
        <c:delete val="1"/>
        <c:axPos val="l"/>
        <c:numFmt formatCode="0" sourceLinked="1"/>
        <c:majorTickMark val="out"/>
        <c:minorTickMark val="none"/>
        <c:tickLblPos val="nextTo"/>
        <c:crossAx val="5408572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8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2118233267716532E-2"/>
          <c:y val="7.0190543067854855E-2"/>
          <c:w val="0.93690280511811019"/>
          <c:h val="0.62644830555369024"/>
        </c:manualLayout>
      </c:layout>
      <c:lineChart>
        <c:grouping val="stacked"/>
        <c:varyColors val="0"/>
        <c:ser>
          <c:idx val="0"/>
          <c:order val="0"/>
          <c:tx>
            <c:strRef>
              <c:f>Sheet1!$B$1</c:f>
              <c:strCache>
                <c:ptCount val="1"/>
                <c:pt idx="0">
                  <c:v>Liquid Epoxy Resin Ex-Mumbai</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Sheet1!$A$2:$A$11</c:f>
              <c:numCache>
                <c:formatCode>General</c:formatCode>
                <c:ptCount val="10"/>
                <c:pt idx="0">
                  <c:v>2013</c:v>
                </c:pt>
                <c:pt idx="1">
                  <c:v>2014</c:v>
                </c:pt>
                <c:pt idx="2">
                  <c:v>2015</c:v>
                </c:pt>
                <c:pt idx="3">
                  <c:v>2016</c:v>
                </c:pt>
                <c:pt idx="4">
                  <c:v>2017</c:v>
                </c:pt>
                <c:pt idx="5">
                  <c:v>2018</c:v>
                </c:pt>
                <c:pt idx="6">
                  <c:v>2019</c:v>
                </c:pt>
                <c:pt idx="7">
                  <c:v>2020</c:v>
                </c:pt>
                <c:pt idx="8">
                  <c:v>2021</c:v>
                </c:pt>
                <c:pt idx="9">
                  <c:v>2022</c:v>
                </c:pt>
              </c:numCache>
            </c:numRef>
          </c:cat>
          <c:val>
            <c:numRef>
              <c:f>Sheet1!$B$2:$B$11</c:f>
              <c:numCache>
                <c:formatCode>0</c:formatCode>
                <c:ptCount val="10"/>
                <c:pt idx="0">
                  <c:v>4329.1750099999999</c:v>
                </c:pt>
                <c:pt idx="1">
                  <c:v>4267.5896900000007</c:v>
                </c:pt>
                <c:pt idx="2">
                  <c:v>4109.1156799999999</c:v>
                </c:pt>
                <c:pt idx="3">
                  <c:v>3119.0303100000001</c:v>
                </c:pt>
                <c:pt idx="4">
                  <c:v>3491.328</c:v>
                </c:pt>
                <c:pt idx="5">
                  <c:v>4921.3279999999995</c:v>
                </c:pt>
                <c:pt idx="6">
                  <c:v>5399.8</c:v>
                </c:pt>
                <c:pt idx="7">
                  <c:v>4931.2</c:v>
                </c:pt>
                <c:pt idx="8">
                  <c:v>3996.2666666666669</c:v>
                </c:pt>
                <c:pt idx="9">
                  <c:v>5248.8888888888887</c:v>
                </c:pt>
              </c:numCache>
            </c:numRef>
          </c:val>
          <c:smooth val="0"/>
          <c:extLst>
            <c:ext xmlns:c16="http://schemas.microsoft.com/office/drawing/2014/chart" uri="{C3380CC4-5D6E-409C-BE32-E72D297353CC}">
              <c16:uniqueId val="{00000000-67FF-4D56-A937-078BADC2D0E5}"/>
            </c:ext>
          </c:extLst>
        </c:ser>
        <c:ser>
          <c:idx val="1"/>
          <c:order val="1"/>
          <c:tx>
            <c:strRef>
              <c:f>Sheet1!$C$1</c:f>
              <c:strCache>
                <c:ptCount val="1"/>
                <c:pt idx="0">
                  <c:v>Solid Epoxy Resin Ex-Mumbai</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Sheet1!$A$2:$A$11</c:f>
              <c:numCache>
                <c:formatCode>General</c:formatCode>
                <c:ptCount val="10"/>
                <c:pt idx="0">
                  <c:v>2013</c:v>
                </c:pt>
                <c:pt idx="1">
                  <c:v>2014</c:v>
                </c:pt>
                <c:pt idx="2">
                  <c:v>2015</c:v>
                </c:pt>
                <c:pt idx="3">
                  <c:v>2016</c:v>
                </c:pt>
                <c:pt idx="4">
                  <c:v>2017</c:v>
                </c:pt>
                <c:pt idx="5">
                  <c:v>2018</c:v>
                </c:pt>
                <c:pt idx="6">
                  <c:v>2019</c:v>
                </c:pt>
                <c:pt idx="7">
                  <c:v>2020</c:v>
                </c:pt>
                <c:pt idx="8">
                  <c:v>2021</c:v>
                </c:pt>
                <c:pt idx="9">
                  <c:v>2022</c:v>
                </c:pt>
              </c:numCache>
            </c:numRef>
          </c:cat>
          <c:val>
            <c:numRef>
              <c:f>Sheet1!$C$2:$C$11</c:f>
              <c:numCache>
                <c:formatCode>0</c:formatCode>
                <c:ptCount val="10"/>
                <c:pt idx="0">
                  <c:v>3057.1982600000001</c:v>
                </c:pt>
                <c:pt idx="1">
                  <c:v>3017.6234400000003</c:v>
                </c:pt>
                <c:pt idx="2">
                  <c:v>2270.8188799999998</c:v>
                </c:pt>
                <c:pt idx="3">
                  <c:v>1955.6262000000002</c:v>
                </c:pt>
                <c:pt idx="4">
                  <c:v>2324.2752</c:v>
                </c:pt>
                <c:pt idx="5">
                  <c:v>3594.2752</c:v>
                </c:pt>
                <c:pt idx="6">
                  <c:v>2447.0666666666666</c:v>
                </c:pt>
                <c:pt idx="7">
                  <c:v>2005.7333333333333</c:v>
                </c:pt>
                <c:pt idx="8">
                  <c:v>1599.8666666666666</c:v>
                </c:pt>
                <c:pt idx="9">
                  <c:v>2427.4444444444443</c:v>
                </c:pt>
              </c:numCache>
            </c:numRef>
          </c:val>
          <c:smooth val="0"/>
          <c:extLst>
            <c:ext xmlns:c16="http://schemas.microsoft.com/office/drawing/2014/chart" uri="{C3380CC4-5D6E-409C-BE32-E72D297353CC}">
              <c16:uniqueId val="{00000001-67FF-4D56-A937-078BADC2D0E5}"/>
            </c:ext>
          </c:extLst>
        </c:ser>
        <c:ser>
          <c:idx val="2"/>
          <c:order val="2"/>
          <c:tx>
            <c:strRef>
              <c:f>Sheet1!$D$1</c:f>
              <c:strCache>
                <c:ptCount val="1"/>
                <c:pt idx="0">
                  <c:v>Solvent Epoxy Resin Ex-Mumbai</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Sheet1!$A$2:$A$11</c:f>
              <c:numCache>
                <c:formatCode>General</c:formatCode>
                <c:ptCount val="10"/>
                <c:pt idx="0">
                  <c:v>2013</c:v>
                </c:pt>
                <c:pt idx="1">
                  <c:v>2014</c:v>
                </c:pt>
                <c:pt idx="2">
                  <c:v>2015</c:v>
                </c:pt>
                <c:pt idx="3">
                  <c:v>2016</c:v>
                </c:pt>
                <c:pt idx="4">
                  <c:v>2017</c:v>
                </c:pt>
                <c:pt idx="5">
                  <c:v>2018</c:v>
                </c:pt>
                <c:pt idx="6">
                  <c:v>2019</c:v>
                </c:pt>
                <c:pt idx="7">
                  <c:v>2020</c:v>
                </c:pt>
                <c:pt idx="8">
                  <c:v>2021</c:v>
                </c:pt>
                <c:pt idx="9">
                  <c:v>2022</c:v>
                </c:pt>
              </c:numCache>
            </c:numRef>
          </c:cat>
          <c:val>
            <c:numRef>
              <c:f>Sheet1!$D$2:$D$11</c:f>
              <c:numCache>
                <c:formatCode>0</c:formatCode>
                <c:ptCount val="10"/>
                <c:pt idx="0">
                  <c:v>3654.7275399999999</c:v>
                </c:pt>
                <c:pt idx="1">
                  <c:v>3589.4112800000003</c:v>
                </c:pt>
                <c:pt idx="2">
                  <c:v>3497.7533600000002</c:v>
                </c:pt>
                <c:pt idx="3">
                  <c:v>2474.7452400000002</c:v>
                </c:pt>
                <c:pt idx="4">
                  <c:v>2860.0320000000002</c:v>
                </c:pt>
                <c:pt idx="5">
                  <c:v>4130.0320000000002</c:v>
                </c:pt>
                <c:pt idx="6">
                  <c:v>4882.1333333333332</c:v>
                </c:pt>
                <c:pt idx="7">
                  <c:v>4303.0666666666666</c:v>
                </c:pt>
                <c:pt idx="8">
                  <c:v>3351.4666666666667</c:v>
                </c:pt>
                <c:pt idx="9">
                  <c:v>4585.8888888888887</c:v>
                </c:pt>
              </c:numCache>
            </c:numRef>
          </c:val>
          <c:smooth val="0"/>
          <c:extLst>
            <c:ext xmlns:c16="http://schemas.microsoft.com/office/drawing/2014/chart" uri="{C3380CC4-5D6E-409C-BE32-E72D297353CC}">
              <c16:uniqueId val="{00000002-67FF-4D56-A937-078BADC2D0E5}"/>
            </c:ext>
          </c:extLst>
        </c:ser>
        <c:dLbls>
          <c:dLblPos val="t"/>
          <c:showLegendKey val="0"/>
          <c:showVal val="1"/>
          <c:showCatName val="0"/>
          <c:showSerName val="0"/>
          <c:showPercent val="0"/>
          <c:showBubbleSize val="0"/>
        </c:dLbls>
        <c:marker val="1"/>
        <c:smooth val="0"/>
        <c:axId val="567335776"/>
        <c:axId val="339206304"/>
      </c:lineChart>
      <c:catAx>
        <c:axId val="567335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339206304"/>
        <c:crosses val="autoZero"/>
        <c:auto val="1"/>
        <c:lblAlgn val="ctr"/>
        <c:lblOffset val="100"/>
        <c:noMultiLvlLbl val="1"/>
      </c:catAx>
      <c:valAx>
        <c:axId val="339206304"/>
        <c:scaling>
          <c:orientation val="minMax"/>
        </c:scaling>
        <c:delete val="1"/>
        <c:axPos val="l"/>
        <c:numFmt formatCode="0" sourceLinked="1"/>
        <c:majorTickMark val="none"/>
        <c:minorTickMark val="none"/>
        <c:tickLblPos val="nextTo"/>
        <c:crossAx val="567335776"/>
        <c:crosses val="autoZero"/>
        <c:crossBetween val="between"/>
      </c:valAx>
      <c:spPr>
        <a:noFill/>
        <a:ln>
          <a:noFill/>
        </a:ln>
        <a:effectLst/>
      </c:spPr>
    </c:plotArea>
    <c:legend>
      <c:legendPos val="b"/>
      <c:layout>
        <c:manualLayout>
          <c:xMode val="edge"/>
          <c:yMode val="edge"/>
          <c:x val="0"/>
          <c:y val="0.88640663830356026"/>
          <c:w val="1"/>
          <c:h val="0.11359336169643972"/>
        </c:manualLayout>
      </c:layout>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8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1.7187500000000001E-2"/>
          <c:y val="4.6793695378569901E-2"/>
          <c:w val="0.96562499999999996"/>
          <c:h val="0.74196900132612842"/>
        </c:manualLayout>
      </c:layout>
      <c:lineChart>
        <c:grouping val="stacked"/>
        <c:varyColors val="0"/>
        <c:ser>
          <c:idx val="1"/>
          <c:order val="1"/>
          <c:tx>
            <c:strRef>
              <c:f>Sheet1!$B$1</c:f>
              <c:strCache>
                <c:ptCount val="1"/>
                <c:pt idx="0">
                  <c:v>Liquid Epoxy Resin Ex-Mumbai</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Sheet1!$A$2:$A$10</c:f>
              <c:numCache>
                <c:formatCode>General</c:formatCode>
                <c:ptCount val="9"/>
                <c:pt idx="0">
                  <c:v>2013</c:v>
                </c:pt>
                <c:pt idx="1">
                  <c:v>2014</c:v>
                </c:pt>
                <c:pt idx="2">
                  <c:v>2015</c:v>
                </c:pt>
                <c:pt idx="3">
                  <c:v>2016</c:v>
                </c:pt>
                <c:pt idx="4">
                  <c:v>2017</c:v>
                </c:pt>
                <c:pt idx="5">
                  <c:v>2018</c:v>
                </c:pt>
                <c:pt idx="6">
                  <c:v>2019</c:v>
                </c:pt>
                <c:pt idx="7">
                  <c:v>2020</c:v>
                </c:pt>
                <c:pt idx="8">
                  <c:v>2021</c:v>
                </c:pt>
              </c:numCache>
            </c:numRef>
          </c:cat>
          <c:val>
            <c:numRef>
              <c:f>Sheet1!$B$2:$B$10</c:f>
              <c:numCache>
                <c:formatCode>General</c:formatCode>
                <c:ptCount val="9"/>
                <c:pt idx="0">
                  <c:v>3650</c:v>
                </c:pt>
                <c:pt idx="1">
                  <c:v>3590</c:v>
                </c:pt>
                <c:pt idx="2">
                  <c:v>2810</c:v>
                </c:pt>
                <c:pt idx="3">
                  <c:v>2470</c:v>
                </c:pt>
                <c:pt idx="4">
                  <c:v>2860</c:v>
                </c:pt>
                <c:pt idx="5">
                  <c:v>3020</c:v>
                </c:pt>
                <c:pt idx="6">
                  <c:v>2450</c:v>
                </c:pt>
                <c:pt idx="7">
                  <c:v>1970</c:v>
                </c:pt>
                <c:pt idx="8">
                  <c:v>3850</c:v>
                </c:pt>
              </c:numCache>
            </c:numRef>
          </c:val>
          <c:smooth val="0"/>
          <c:extLst>
            <c:ext xmlns:c16="http://schemas.microsoft.com/office/drawing/2014/chart" uri="{C3380CC4-5D6E-409C-BE32-E72D297353CC}">
              <c16:uniqueId val="{00000000-FE2D-49AA-A03B-7C4A58494ED5}"/>
            </c:ext>
          </c:extLst>
        </c:ser>
        <c:ser>
          <c:idx val="2"/>
          <c:order val="2"/>
          <c:tx>
            <c:strRef>
              <c:f>Sheet1!$C$1</c:f>
              <c:strCache>
                <c:ptCount val="1"/>
                <c:pt idx="0">
                  <c:v>Solid Epoxy Resin Ex-Mumbai</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Sheet1!$A$2:$A$10</c:f>
              <c:numCache>
                <c:formatCode>General</c:formatCode>
                <c:ptCount val="9"/>
                <c:pt idx="0">
                  <c:v>2013</c:v>
                </c:pt>
                <c:pt idx="1">
                  <c:v>2014</c:v>
                </c:pt>
                <c:pt idx="2">
                  <c:v>2015</c:v>
                </c:pt>
                <c:pt idx="3">
                  <c:v>2016</c:v>
                </c:pt>
                <c:pt idx="4">
                  <c:v>2017</c:v>
                </c:pt>
                <c:pt idx="5">
                  <c:v>2018</c:v>
                </c:pt>
                <c:pt idx="6">
                  <c:v>2019</c:v>
                </c:pt>
                <c:pt idx="7">
                  <c:v>2020</c:v>
                </c:pt>
                <c:pt idx="8">
                  <c:v>2021</c:v>
                </c:pt>
              </c:numCache>
            </c:numRef>
          </c:cat>
          <c:val>
            <c:numRef>
              <c:f>Sheet1!$C$2:$C$10</c:f>
              <c:numCache>
                <c:formatCode>General</c:formatCode>
                <c:ptCount val="9"/>
                <c:pt idx="0">
                  <c:v>3060</c:v>
                </c:pt>
                <c:pt idx="1">
                  <c:v>3020</c:v>
                </c:pt>
                <c:pt idx="2">
                  <c:v>2270</c:v>
                </c:pt>
                <c:pt idx="3">
                  <c:v>1960</c:v>
                </c:pt>
                <c:pt idx="4">
                  <c:v>2320</c:v>
                </c:pt>
                <c:pt idx="5">
                  <c:v>2510</c:v>
                </c:pt>
                <c:pt idx="6">
                  <c:v>2030</c:v>
                </c:pt>
                <c:pt idx="7">
                  <c:v>1470</c:v>
                </c:pt>
                <c:pt idx="8">
                  <c:v>1560</c:v>
                </c:pt>
              </c:numCache>
            </c:numRef>
          </c:val>
          <c:smooth val="0"/>
          <c:extLst>
            <c:ext xmlns:c16="http://schemas.microsoft.com/office/drawing/2014/chart" uri="{C3380CC4-5D6E-409C-BE32-E72D297353CC}">
              <c16:uniqueId val="{00000001-FE2D-49AA-A03B-7C4A58494ED5}"/>
            </c:ext>
          </c:extLst>
        </c:ser>
        <c:ser>
          <c:idx val="3"/>
          <c:order val="3"/>
          <c:tx>
            <c:strRef>
              <c:f>Sheet1!$D$1</c:f>
              <c:strCache>
                <c:ptCount val="1"/>
                <c:pt idx="0">
                  <c:v>Solvent Cut Epoxy Resin Ex-Mumbai</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Sheet1!$A$2:$A$10</c:f>
              <c:numCache>
                <c:formatCode>General</c:formatCode>
                <c:ptCount val="9"/>
                <c:pt idx="0">
                  <c:v>2013</c:v>
                </c:pt>
                <c:pt idx="1">
                  <c:v>2014</c:v>
                </c:pt>
                <c:pt idx="2">
                  <c:v>2015</c:v>
                </c:pt>
                <c:pt idx="3">
                  <c:v>2016</c:v>
                </c:pt>
                <c:pt idx="4">
                  <c:v>2017</c:v>
                </c:pt>
                <c:pt idx="5">
                  <c:v>2018</c:v>
                </c:pt>
                <c:pt idx="6">
                  <c:v>2019</c:v>
                </c:pt>
                <c:pt idx="7">
                  <c:v>2020</c:v>
                </c:pt>
                <c:pt idx="8">
                  <c:v>2021</c:v>
                </c:pt>
              </c:numCache>
            </c:numRef>
          </c:cat>
          <c:val>
            <c:numRef>
              <c:f>Sheet1!$D$2:$D$10</c:f>
              <c:numCache>
                <c:formatCode>General</c:formatCode>
                <c:ptCount val="9"/>
                <c:pt idx="0">
                  <c:v>3650</c:v>
                </c:pt>
                <c:pt idx="1">
                  <c:v>3590</c:v>
                </c:pt>
                <c:pt idx="2">
                  <c:v>2810</c:v>
                </c:pt>
                <c:pt idx="3">
                  <c:v>2470</c:v>
                </c:pt>
                <c:pt idx="4">
                  <c:v>2860</c:v>
                </c:pt>
                <c:pt idx="5">
                  <c:v>3020</c:v>
                </c:pt>
                <c:pt idx="6">
                  <c:v>2530</c:v>
                </c:pt>
                <c:pt idx="7">
                  <c:v>2000</c:v>
                </c:pt>
                <c:pt idx="8">
                  <c:v>2040</c:v>
                </c:pt>
              </c:numCache>
            </c:numRef>
          </c:val>
          <c:smooth val="0"/>
          <c:extLst>
            <c:ext xmlns:c16="http://schemas.microsoft.com/office/drawing/2014/chart" uri="{C3380CC4-5D6E-409C-BE32-E72D297353CC}">
              <c16:uniqueId val="{00000002-FE2D-49AA-A03B-7C4A58494ED5}"/>
            </c:ext>
          </c:extLst>
        </c:ser>
        <c:dLbls>
          <c:dLblPos val="t"/>
          <c:showLegendKey val="0"/>
          <c:showVal val="1"/>
          <c:showCatName val="0"/>
          <c:showSerName val="0"/>
          <c:showPercent val="0"/>
          <c:showBubbleSize val="0"/>
        </c:dLbls>
        <c:marker val="1"/>
        <c:smooth val="0"/>
        <c:axId val="567335776"/>
        <c:axId val="339206304"/>
        <c:extLst>
          <c:ext xmlns:c15="http://schemas.microsoft.com/office/drawing/2012/chart" uri="{02D57815-91ED-43cb-92C2-25804820EDAC}">
            <c15:filteredLineSeries>
              <c15:ser>
                <c:idx val="0"/>
                <c:order val="0"/>
                <c:tx>
                  <c:strRef>
                    <c:extLst>
                      <c:ext uri="{02D57815-91ED-43cb-92C2-25804820EDAC}">
                        <c15:formulaRef>
                          <c15:sqref>Sheet1!$A$1</c15:sqref>
                        </c15:formulaRef>
                      </c:ext>
                    </c:extLst>
                    <c:strCache>
                      <c:ptCount val="1"/>
                      <c:pt idx="0">
                        <c:v>Yearly</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dLblPos val="b"/>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numRef>
                    <c:extLst>
                      <c:ext uri="{02D57815-91ED-43cb-92C2-25804820EDAC}">
                        <c15:formulaRef>
                          <c15:sqref>Sheet1!$A$2:$A$10</c15:sqref>
                        </c15:formulaRef>
                      </c:ext>
                    </c:extLst>
                    <c:numCache>
                      <c:formatCode>General</c:formatCode>
                      <c:ptCount val="9"/>
                      <c:pt idx="0">
                        <c:v>2013</c:v>
                      </c:pt>
                      <c:pt idx="1">
                        <c:v>2014</c:v>
                      </c:pt>
                      <c:pt idx="2">
                        <c:v>2015</c:v>
                      </c:pt>
                      <c:pt idx="3">
                        <c:v>2016</c:v>
                      </c:pt>
                      <c:pt idx="4">
                        <c:v>2017</c:v>
                      </c:pt>
                      <c:pt idx="5">
                        <c:v>2018</c:v>
                      </c:pt>
                      <c:pt idx="6">
                        <c:v>2019</c:v>
                      </c:pt>
                      <c:pt idx="7">
                        <c:v>2020</c:v>
                      </c:pt>
                      <c:pt idx="8">
                        <c:v>2021</c:v>
                      </c:pt>
                    </c:numCache>
                  </c:numRef>
                </c:cat>
                <c:val>
                  <c:numRef>
                    <c:extLst>
                      <c:ext uri="{02D57815-91ED-43cb-92C2-25804820EDAC}">
                        <c15:formulaRef>
                          <c15:sqref>Sheet1!$A$2:$A$10</c15:sqref>
                        </c15:formulaRef>
                      </c:ext>
                    </c:extLst>
                    <c:numCache>
                      <c:formatCode>General</c:formatCode>
                      <c:ptCount val="9"/>
                      <c:pt idx="0">
                        <c:v>2013</c:v>
                      </c:pt>
                      <c:pt idx="1">
                        <c:v>2014</c:v>
                      </c:pt>
                      <c:pt idx="2">
                        <c:v>2015</c:v>
                      </c:pt>
                      <c:pt idx="3">
                        <c:v>2016</c:v>
                      </c:pt>
                      <c:pt idx="4">
                        <c:v>2017</c:v>
                      </c:pt>
                      <c:pt idx="5">
                        <c:v>2018</c:v>
                      </c:pt>
                      <c:pt idx="6">
                        <c:v>2019</c:v>
                      </c:pt>
                      <c:pt idx="7">
                        <c:v>2020</c:v>
                      </c:pt>
                      <c:pt idx="8">
                        <c:v>2021</c:v>
                      </c:pt>
                    </c:numCache>
                  </c:numRef>
                </c:val>
                <c:smooth val="0"/>
                <c:extLst>
                  <c:ext xmlns:c16="http://schemas.microsoft.com/office/drawing/2014/chart" uri="{C3380CC4-5D6E-409C-BE32-E72D297353CC}">
                    <c16:uniqueId val="{00000003-FE2D-49AA-A03B-7C4A58494ED5}"/>
                  </c:ext>
                </c:extLst>
              </c15:ser>
            </c15:filteredLineSeries>
          </c:ext>
        </c:extLst>
      </c:lineChart>
      <c:catAx>
        <c:axId val="567335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339206304"/>
        <c:crosses val="autoZero"/>
        <c:auto val="1"/>
        <c:lblAlgn val="ctr"/>
        <c:lblOffset val="100"/>
        <c:noMultiLvlLbl val="1"/>
      </c:catAx>
      <c:valAx>
        <c:axId val="339206304"/>
        <c:scaling>
          <c:orientation val="minMax"/>
        </c:scaling>
        <c:delete val="1"/>
        <c:axPos val="l"/>
        <c:numFmt formatCode="General" sourceLinked="1"/>
        <c:majorTickMark val="none"/>
        <c:minorTickMark val="none"/>
        <c:tickLblPos val="nextTo"/>
        <c:crossAx val="567335776"/>
        <c:crosses val="autoZero"/>
        <c:crossBetween val="between"/>
      </c:valAx>
      <c:spPr>
        <a:noFill/>
        <a:ln w="25400">
          <a:noFill/>
        </a:ln>
        <a:effectLst/>
      </c:spPr>
    </c:plotArea>
    <c:legend>
      <c:legendPos val="b"/>
      <c:layout>
        <c:manualLayout>
          <c:xMode val="edge"/>
          <c:yMode val="edge"/>
          <c:x val="0"/>
          <c:y val="0.87133459583374862"/>
          <c:w val="0.98126123615079086"/>
          <c:h val="0.12866540416625136"/>
        </c:manualLayout>
      </c:layout>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autoTitleDeleted val="1"/>
    <c:plotArea>
      <c:layout/>
      <c:barChart>
        <c:barDir val="col"/>
        <c:grouping val="clustered"/>
        <c:varyColors val="0"/>
        <c:ser>
          <c:idx val="0"/>
          <c:order val="0"/>
          <c:tx>
            <c:strRef>
              <c:f>Sheet1!$B$1</c:f>
              <c:strCache>
                <c:ptCount val="1"/>
                <c:pt idx="0">
                  <c:v>2018</c:v>
                </c:pt>
              </c:strCache>
            </c:strRef>
          </c:tx>
          <c:spPr>
            <a:gradFill rotWithShape="1">
              <a:gsLst>
                <a:gs pos="0">
                  <a:schemeClr val="accent2">
                    <a:shade val="65000"/>
                    <a:satMod val="103000"/>
                    <a:lumMod val="102000"/>
                    <a:tint val="94000"/>
                  </a:schemeClr>
                </a:gs>
                <a:gs pos="50000">
                  <a:schemeClr val="accent2">
                    <a:shade val="65000"/>
                    <a:satMod val="110000"/>
                    <a:lumMod val="100000"/>
                    <a:shade val="100000"/>
                  </a:schemeClr>
                </a:gs>
                <a:gs pos="100000">
                  <a:schemeClr val="accent2">
                    <a:shade val="65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Nan Ya Plastics Corpoartion</c:v>
                </c:pt>
              </c:strCache>
            </c:strRef>
          </c:cat>
          <c:val>
            <c:numRef>
              <c:f>Sheet1!$B$2</c:f>
              <c:numCache>
                <c:formatCode>General</c:formatCode>
                <c:ptCount val="1"/>
                <c:pt idx="0">
                  <c:v>26.74</c:v>
                </c:pt>
              </c:numCache>
            </c:numRef>
          </c:val>
          <c:extLst>
            <c:ext xmlns:c16="http://schemas.microsoft.com/office/drawing/2014/chart" uri="{C3380CC4-5D6E-409C-BE32-E72D297353CC}">
              <c16:uniqueId val="{00000000-1527-4993-89FF-969DA1EA5448}"/>
            </c:ext>
          </c:extLst>
        </c:ser>
        <c:ser>
          <c:idx val="1"/>
          <c:order val="1"/>
          <c:tx>
            <c:strRef>
              <c:f>Sheet1!$C$1</c:f>
              <c:strCache>
                <c:ptCount val="1"/>
                <c:pt idx="0">
                  <c:v>2019</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Nan Ya Plastics Corpoartion</c:v>
                </c:pt>
              </c:strCache>
            </c:strRef>
          </c:cat>
          <c:val>
            <c:numRef>
              <c:f>Sheet1!$C$2</c:f>
              <c:numCache>
                <c:formatCode>General</c:formatCode>
                <c:ptCount val="1"/>
                <c:pt idx="0">
                  <c:v>26.5</c:v>
                </c:pt>
              </c:numCache>
            </c:numRef>
          </c:val>
          <c:extLst>
            <c:ext xmlns:c16="http://schemas.microsoft.com/office/drawing/2014/chart" uri="{C3380CC4-5D6E-409C-BE32-E72D297353CC}">
              <c16:uniqueId val="{00000001-1527-4993-89FF-969DA1EA5448}"/>
            </c:ext>
          </c:extLst>
        </c:ser>
        <c:ser>
          <c:idx val="2"/>
          <c:order val="2"/>
          <c:tx>
            <c:strRef>
              <c:f>Sheet1!$D$1</c:f>
              <c:strCache>
                <c:ptCount val="1"/>
                <c:pt idx="0">
                  <c:v>2020</c:v>
                </c:pt>
              </c:strCache>
            </c:strRef>
          </c:tx>
          <c:spPr>
            <a:gradFill rotWithShape="1">
              <a:gsLst>
                <a:gs pos="0">
                  <a:schemeClr val="accent2">
                    <a:tint val="65000"/>
                    <a:satMod val="103000"/>
                    <a:lumMod val="102000"/>
                    <a:tint val="94000"/>
                  </a:schemeClr>
                </a:gs>
                <a:gs pos="50000">
                  <a:schemeClr val="accent2">
                    <a:tint val="65000"/>
                    <a:satMod val="110000"/>
                    <a:lumMod val="100000"/>
                    <a:shade val="100000"/>
                  </a:schemeClr>
                </a:gs>
                <a:gs pos="100000">
                  <a:schemeClr val="accent2">
                    <a:tint val="65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Nan Ya Plastics Corpoartion</c:v>
                </c:pt>
              </c:strCache>
            </c:strRef>
          </c:cat>
          <c:val>
            <c:numRef>
              <c:f>Sheet1!$D$2</c:f>
              <c:numCache>
                <c:formatCode>General</c:formatCode>
                <c:ptCount val="1"/>
                <c:pt idx="0">
                  <c:v>25.9</c:v>
                </c:pt>
              </c:numCache>
            </c:numRef>
          </c:val>
          <c:extLst>
            <c:ext xmlns:c16="http://schemas.microsoft.com/office/drawing/2014/chart" uri="{C3380CC4-5D6E-409C-BE32-E72D297353CC}">
              <c16:uniqueId val="{00000002-1527-4993-89FF-969DA1EA5448}"/>
            </c:ext>
          </c:extLst>
        </c:ser>
        <c:dLbls>
          <c:dLblPos val="outEnd"/>
          <c:showLegendKey val="0"/>
          <c:showVal val="1"/>
          <c:showCatName val="0"/>
          <c:showSerName val="0"/>
          <c:showPercent val="0"/>
          <c:showBubbleSize val="0"/>
        </c:dLbls>
        <c:gapWidth val="100"/>
        <c:overlap val="-24"/>
        <c:axId val="1083682296"/>
        <c:axId val="1083689184"/>
      </c:barChart>
      <c:catAx>
        <c:axId val="10836822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083689184"/>
        <c:crosses val="autoZero"/>
        <c:auto val="1"/>
        <c:lblAlgn val="ctr"/>
        <c:lblOffset val="100"/>
        <c:noMultiLvlLbl val="0"/>
      </c:catAx>
      <c:valAx>
        <c:axId val="1083689184"/>
        <c:scaling>
          <c:orientation val="minMax"/>
          <c:max val="100"/>
        </c:scaling>
        <c:delete val="1"/>
        <c:axPos val="l"/>
        <c:numFmt formatCode="General" sourceLinked="1"/>
        <c:majorTickMark val="out"/>
        <c:minorTickMark val="none"/>
        <c:tickLblPos val="nextTo"/>
        <c:crossAx val="1083682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withinLinear" id="17">
  <a:schemeClr val="accent4"/>
</cs:colorStyle>
</file>

<file path=word/charts/colors21.xml><?xml version="1.0" encoding="utf-8"?>
<cs:colorStyle xmlns:cs="http://schemas.microsoft.com/office/drawing/2012/chartStyle" xmlns:a="http://schemas.openxmlformats.org/drawingml/2006/main" meth="withinLinear" id="17">
  <a:schemeClr val="accent4"/>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0.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9.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0.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withinLinear" id="15">
  <a:schemeClr val="accent2"/>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1.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1197"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lt1"/>
    </cs:fontRef>
  </cs:wall>
</cs:chartStyle>
</file>

<file path=word/charts/style1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3.xml><?xml version="1.0" encoding="utf-8"?>
<cs:chartStyle xmlns:cs="http://schemas.microsoft.com/office/drawing/2012/chartStyle" xmlns:a="http://schemas.openxmlformats.org/drawingml/2006/main" id="303">
  <cs:axisTitle>
    <cs:lnRef idx="0"/>
    <cs:fillRef idx="0"/>
    <cs:effectRef idx="0"/>
    <cs:fontRef idx="minor">
      <a:schemeClr val="dk1">
        <a:lumMod val="65000"/>
        <a:lumOff val="35000"/>
      </a:schemeClr>
    </cs:fontRef>
    <cs:defRPr sz="1197"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1197" kern="1200"/>
  </cs:chartArea>
  <cs:dataLabel>
    <cs:lnRef idx="0"/>
    <cs:fillRef idx="0"/>
    <cs:effectRef idx="0"/>
    <cs:fontRef idx="minor">
      <a:schemeClr val="dk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064"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1197"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2128"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1197"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14.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1197"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lt1"/>
    </cs:fontRef>
  </cs:wall>
</cs:chartStyle>
</file>

<file path=word/charts/style15.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1197"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lt1"/>
    </cs:fontRef>
  </cs:wall>
</cs:chartStyle>
</file>

<file path=word/charts/style1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303">
  <cs:axisTitle>
    <cs:lnRef idx="0"/>
    <cs:fillRef idx="0"/>
    <cs:effectRef idx="0"/>
    <cs:fontRef idx="minor">
      <a:schemeClr val="dk1">
        <a:lumMod val="65000"/>
        <a:lumOff val="35000"/>
      </a:schemeClr>
    </cs:fontRef>
    <cs:defRPr sz="1197"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1197" kern="1200"/>
  </cs:chartArea>
  <cs:dataLabel>
    <cs:lnRef idx="0"/>
    <cs:fillRef idx="0"/>
    <cs:effectRef idx="0"/>
    <cs:fontRef idx="minor">
      <a:schemeClr val="dk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064"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1197"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2128"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1197"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18.xml><?xml version="1.0" encoding="utf-8"?>
<cs:chartStyle xmlns:cs="http://schemas.microsoft.com/office/drawing/2012/chartStyle" xmlns:a="http://schemas.openxmlformats.org/drawingml/2006/main" id="303">
  <cs:axisTitle>
    <cs:lnRef idx="0"/>
    <cs:fillRef idx="0"/>
    <cs:effectRef idx="0"/>
    <cs:fontRef idx="minor">
      <a:schemeClr val="dk1">
        <a:lumMod val="65000"/>
        <a:lumOff val="35000"/>
      </a:schemeClr>
    </cs:fontRef>
    <cs:defRPr sz="1197"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1197" kern="1200"/>
  </cs:chartArea>
  <cs:dataLabel>
    <cs:lnRef idx="0"/>
    <cs:fillRef idx="0"/>
    <cs:effectRef idx="0"/>
    <cs:fontRef idx="minor">
      <a:schemeClr val="dk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064"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1197"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2128"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1197"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19.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1197"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lt1"/>
    </cs:fontRef>
  </cs:wall>
</cs:chartStyle>
</file>

<file path=word/charts/style2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1197"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lt1"/>
    </cs:fontRef>
  </cs:wall>
</cs:chartStyle>
</file>

<file path=word/charts/style22.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3.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4.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5.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6.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7.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8.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2.xml><?xml version="1.0" encoding="utf-8"?>
<cs:chartStyle xmlns:cs="http://schemas.microsoft.com/office/drawing/2012/chartStyle" xmlns:a="http://schemas.openxmlformats.org/drawingml/2006/main" id="203">
  <cs:axisTitle>
    <cs:lnRef idx="0"/>
    <cs:fillRef idx="0"/>
    <cs:effectRef idx="0"/>
    <cs:fontRef idx="minor">
      <a:schemeClr val="tx1">
        <a:lumMod val="65000"/>
        <a:lumOff val="35000"/>
      </a:schemeClr>
    </cs:fontRef>
    <cs:defRPr sz="1197"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1197"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1197"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22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dk1"/>
    </cs:fontRef>
  </cs:wall>
</cs:chartStyle>
</file>

<file path=word/charts/style33.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4.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5.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6.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7.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8.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9.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0.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1.xml><?xml version="1.0" encoding="utf-8"?>
<cs:chartStyle xmlns:cs="http://schemas.microsoft.com/office/drawing/2012/chartStyle" xmlns:a="http://schemas.openxmlformats.org/drawingml/2006/main" id="303">
  <cs:axisTitle>
    <cs:lnRef idx="0"/>
    <cs:fillRef idx="0"/>
    <cs:effectRef idx="0"/>
    <cs:fontRef idx="minor">
      <a:schemeClr val="dk1">
        <a:lumMod val="65000"/>
        <a:lumOff val="35000"/>
      </a:schemeClr>
    </cs:fontRef>
    <cs:defRPr sz="1197"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1197" kern="1200"/>
  </cs:chartArea>
  <cs:dataLabel>
    <cs:lnRef idx="0"/>
    <cs:fillRef idx="0"/>
    <cs:effectRef idx="0"/>
    <cs:fontRef idx="minor">
      <a:schemeClr val="dk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064"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1197"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2128"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1197"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42.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3.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4.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46.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7.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8.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9.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303">
  <cs:axisTitle>
    <cs:lnRef idx="0"/>
    <cs:fillRef idx="0"/>
    <cs:effectRef idx="0"/>
    <cs:fontRef idx="minor">
      <a:schemeClr val="dk1">
        <a:lumMod val="65000"/>
        <a:lumOff val="35000"/>
      </a:schemeClr>
    </cs:fontRef>
    <cs:defRPr sz="1197"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1197" kern="1200"/>
  </cs:chartArea>
  <cs:dataLabel>
    <cs:lnRef idx="0"/>
    <cs:fillRef idx="0"/>
    <cs:effectRef idx="0"/>
    <cs:fontRef idx="minor">
      <a:schemeClr val="dk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064"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1197"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2128"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1197"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50.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1.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2.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3.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4.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5.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6.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7.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8.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9.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0.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1.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3.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4.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5.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6.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7.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8.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9.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70.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7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7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73.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74.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75.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76.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77.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78.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79.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8.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8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8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8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drawings/drawing1.xml><?xml version="1.0" encoding="utf-8"?>
<c:userShapes xmlns:c="http://schemas.openxmlformats.org/drawingml/2006/chart">
  <cdr:relSizeAnchor xmlns:cdr="http://schemas.openxmlformats.org/drawingml/2006/chartDrawing">
    <cdr:from>
      <cdr:x>0.70222</cdr:x>
      <cdr:y>0.91713</cdr:y>
    </cdr:from>
    <cdr:to>
      <cdr:x>1</cdr:x>
      <cdr:y>0.97523</cdr:y>
    </cdr:to>
    <cdr:sp macro="" textlink="">
      <cdr:nvSpPr>
        <cdr:cNvPr id="2" name="TextBox 16">
          <a:extLst xmlns:a="http://schemas.openxmlformats.org/drawingml/2006/main">
            <a:ext uri="{FF2B5EF4-FFF2-40B4-BE49-F238E27FC236}">
              <a16:creationId xmlns:a16="http://schemas.microsoft.com/office/drawing/2014/main" id="{64008767-BD6F-42E7-A434-818C14A078C5}"/>
            </a:ext>
          </a:extLst>
        </cdr:cNvPr>
        <cdr:cNvSpPr txBox="1"/>
      </cdr:nvSpPr>
      <cdr:spPr>
        <a:xfrm xmlns:a="http://schemas.openxmlformats.org/drawingml/2006/main">
          <a:off x="4534910" y="2933442"/>
          <a:ext cx="1923040" cy="185820"/>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xmlns:a="http://schemas.openxmlformats.org/drawingml/2006/main">
          <a:pPr algn="r"/>
          <a:r>
            <a:rPr lang="en-IN" sz="600" i="1" dirty="0">
              <a:solidFill>
                <a:srgbClr val="7F7F7F"/>
              </a:solidFill>
              <a:latin typeface="Verdana" panose="020B0604030504040204" pitchFamily="34" charset="0"/>
              <a:ea typeface="Verdana" panose="020B0604030504040204" pitchFamily="34" charset="0"/>
              <a:cs typeface="Verdana" panose="020B0604030504040204" pitchFamily="34" charset="0"/>
            </a:rPr>
            <a:t>Source: ChemAnalyst </a:t>
          </a:r>
          <a:endParaRPr lang="en-US" sz="600" i="1" dirty="0">
            <a:solidFill>
              <a:srgbClr val="7F7F7F"/>
            </a:solidFill>
            <a:latin typeface="Verdana" panose="020B0604030504040204" pitchFamily="34" charset="0"/>
            <a:ea typeface="Verdana" panose="020B0604030504040204" pitchFamily="34" charset="0"/>
            <a:cs typeface="Verdana" panose="020B0604030504040204" pitchFamily="34" charset="0"/>
          </a:endParaRPr>
        </a:p>
      </cdr:txBody>
    </cdr:sp>
  </cdr:relSizeAnchor>
</c:userShapes>
</file>

<file path=word/drawings/drawing10.xml><?xml version="1.0" encoding="utf-8"?>
<c:userShapes xmlns:c="http://schemas.openxmlformats.org/drawingml/2006/chart">
  <cdr:relSizeAnchor xmlns:cdr="http://schemas.openxmlformats.org/drawingml/2006/chartDrawing">
    <cdr:from>
      <cdr:x>0.57719</cdr:x>
      <cdr:y>0.88554</cdr:y>
    </cdr:from>
    <cdr:to>
      <cdr:x>0.96067</cdr:x>
      <cdr:y>0.98592</cdr:y>
    </cdr:to>
    <cdr:sp macro="" textlink="">
      <cdr:nvSpPr>
        <cdr:cNvPr id="2" name="TextBox 22"/>
        <cdr:cNvSpPr txBox="1"/>
      </cdr:nvSpPr>
      <cdr:spPr>
        <a:xfrm xmlns:a="http://schemas.openxmlformats.org/drawingml/2006/main">
          <a:off x="3727450" y="2834640"/>
          <a:ext cx="2476500" cy="32131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lgn="r" fontAlgn="base">
            <a:lnSpc>
              <a:spcPct val="107000"/>
            </a:lnSpc>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IN"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11.xml><?xml version="1.0" encoding="utf-8"?>
<c:userShapes xmlns:c="http://schemas.openxmlformats.org/drawingml/2006/chart">
  <cdr:relSizeAnchor xmlns:cdr="http://schemas.openxmlformats.org/drawingml/2006/chartDrawing">
    <cdr:from>
      <cdr:x>0.13118</cdr:x>
      <cdr:y>0.76068</cdr:y>
    </cdr:from>
    <cdr:to>
      <cdr:x>0.35735</cdr:x>
      <cdr:y>0.96095</cdr:y>
    </cdr:to>
    <cdr:sp macro="" textlink="">
      <cdr:nvSpPr>
        <cdr:cNvPr id="2" name="Rectangle 1">
          <a:extLst xmlns:a="http://schemas.openxmlformats.org/drawingml/2006/main">
            <a:ext uri="{FF2B5EF4-FFF2-40B4-BE49-F238E27FC236}">
              <a16:creationId xmlns:a16="http://schemas.microsoft.com/office/drawing/2014/main" id="{21742814-0102-4032-8677-1ED403258F55}"/>
            </a:ext>
          </a:extLst>
        </cdr:cNvPr>
        <cdr:cNvSpPr/>
      </cdr:nvSpPr>
      <cdr:spPr>
        <a:xfrm xmlns:a="http://schemas.openxmlformats.org/drawingml/2006/main">
          <a:off x="849634" y="2050464"/>
          <a:ext cx="1464941" cy="539843"/>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rtlCol="0" anchor="ctr"/>
        <a:lstStyle xmlns:a="http://schemas.openxmlformats.org/drawingml/2006/main">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xmlns:a="http://schemas.openxmlformats.org/drawingml/2006/main">
          <a:pPr marL="0" marR="0" lvl="0" indent="0" algn="ctr" defTabSz="457200" rtl="0" eaLnBrk="1" fontAlgn="auto" latinLnBrk="0" hangingPunct="1">
            <a:lnSpc>
              <a:spcPct val="10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2015-2020</a:t>
          </a:r>
        </a:p>
        <a:p xmlns:a="http://schemas.openxmlformats.org/drawingml/2006/main">
          <a:pPr marL="0" marR="0" lvl="0" indent="0" algn="ctr" defTabSz="457200" rtl="0" eaLnBrk="1" fontAlgn="auto" latinLnBrk="0" hangingPunct="1">
            <a:lnSpc>
              <a:spcPct val="10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CAGR  </a:t>
          </a:r>
        </a:p>
        <a:p xmlns:a="http://schemas.openxmlformats.org/drawingml/2006/main">
          <a:pPr marL="0" marR="0" lvl="0" indent="0" algn="ctr" defTabSz="457200" rtl="0" eaLnBrk="1" fontAlgn="auto" latinLnBrk="0" hangingPunct="1">
            <a:lnSpc>
              <a:spcPct val="10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11.86% By Volume</a:t>
          </a:r>
        </a:p>
      </cdr:txBody>
    </cdr:sp>
  </cdr:relSizeAnchor>
  <cdr:relSizeAnchor xmlns:cdr="http://schemas.openxmlformats.org/drawingml/2006/chartDrawing">
    <cdr:from>
      <cdr:x>0.71639</cdr:x>
      <cdr:y>0.77599</cdr:y>
    </cdr:from>
    <cdr:to>
      <cdr:x>0.93382</cdr:x>
      <cdr:y>0.97173</cdr:y>
    </cdr:to>
    <cdr:sp macro="" textlink="">
      <cdr:nvSpPr>
        <cdr:cNvPr id="3" name="Rectangle 2">
          <a:extLst xmlns:a="http://schemas.openxmlformats.org/drawingml/2006/main">
            <a:ext uri="{FF2B5EF4-FFF2-40B4-BE49-F238E27FC236}">
              <a16:creationId xmlns:a16="http://schemas.microsoft.com/office/drawing/2014/main" id="{A09720C9-19AD-4573-9FB4-E6C795D7E816}"/>
            </a:ext>
          </a:extLst>
        </cdr:cNvPr>
        <cdr:cNvSpPr/>
      </cdr:nvSpPr>
      <cdr:spPr>
        <a:xfrm xmlns:a="http://schemas.openxmlformats.org/drawingml/2006/main">
          <a:off x="4640069" y="2091744"/>
          <a:ext cx="1408306" cy="527631"/>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rtlCol="0" anchor="ctr"/>
        <a:lstStyle xmlns:a="http://schemas.openxmlformats.org/drawingml/2006/main">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xmlns:a="http://schemas.openxmlformats.org/drawingml/2006/main">
          <a:pPr marL="0" marR="0" lvl="0" indent="0" algn="ctr" defTabSz="457200" rtl="0" eaLnBrk="1" fontAlgn="auto" latinLnBrk="0" hangingPunct="1">
            <a:lnSpc>
              <a:spcPct val="10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2021E-2030F</a:t>
          </a:r>
        </a:p>
        <a:p xmlns:a="http://schemas.openxmlformats.org/drawingml/2006/main">
          <a:pPr marL="0" marR="0" lvl="0" indent="0" algn="ctr" defTabSz="457200" rtl="0" eaLnBrk="1" fontAlgn="auto" latinLnBrk="0" hangingPunct="1">
            <a:lnSpc>
              <a:spcPct val="10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CAGR </a:t>
          </a:r>
        </a:p>
        <a:p xmlns:a="http://schemas.openxmlformats.org/drawingml/2006/main">
          <a:pPr marL="0" marR="0" lvl="0" indent="0" algn="ctr" defTabSz="457200" rtl="0" eaLnBrk="1" fontAlgn="auto" latinLnBrk="0" hangingPunct="1">
            <a:lnSpc>
              <a:spcPct val="10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8.99% By Volume</a:t>
          </a:r>
        </a:p>
      </cdr:txBody>
    </cdr:sp>
  </cdr:relSizeAnchor>
</c:userShapes>
</file>

<file path=word/drawings/drawing12.xml><?xml version="1.0" encoding="utf-8"?>
<c:userShapes xmlns:c="http://schemas.openxmlformats.org/drawingml/2006/chart">
  <cdr:relSizeAnchor xmlns:cdr="http://schemas.openxmlformats.org/drawingml/2006/chartDrawing">
    <cdr:from>
      <cdr:x>0.10805</cdr:x>
      <cdr:y>0.67904</cdr:y>
    </cdr:from>
    <cdr:to>
      <cdr:x>0.34621</cdr:x>
      <cdr:y>0.96979</cdr:y>
    </cdr:to>
    <cdr:sp macro="" textlink="">
      <cdr:nvSpPr>
        <cdr:cNvPr id="4" name="Rectangle 3">
          <a:extLst xmlns:a="http://schemas.openxmlformats.org/drawingml/2006/main">
            <a:ext uri="{FF2B5EF4-FFF2-40B4-BE49-F238E27FC236}">
              <a16:creationId xmlns:a16="http://schemas.microsoft.com/office/drawing/2014/main" id="{21742814-0102-4032-8677-1ED403258F55}"/>
            </a:ext>
          </a:extLst>
        </cdr:cNvPr>
        <cdr:cNvSpPr/>
      </cdr:nvSpPr>
      <cdr:spPr>
        <a:xfrm xmlns:a="http://schemas.openxmlformats.org/drawingml/2006/main">
          <a:off x="692635" y="2151209"/>
          <a:ext cx="1526689" cy="921100"/>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rtlCol="0" anchor="ctr"/>
        <a:lstStyle xmlns:a="http://schemas.openxmlformats.org/drawingml/2006/main">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2015-2020</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CAGR</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 1.16% By Volume</a:t>
          </a:r>
        </a:p>
      </cdr:txBody>
    </cdr:sp>
  </cdr:relSizeAnchor>
  <cdr:relSizeAnchor xmlns:cdr="http://schemas.openxmlformats.org/drawingml/2006/chartDrawing">
    <cdr:from>
      <cdr:x>0.71828</cdr:x>
      <cdr:y>0.73004</cdr:y>
    </cdr:from>
    <cdr:to>
      <cdr:x>0.94056</cdr:x>
      <cdr:y>0.95973</cdr:y>
    </cdr:to>
    <cdr:sp macro="" textlink="">
      <cdr:nvSpPr>
        <cdr:cNvPr id="5" name="Rectangle 4">
          <a:extLst xmlns:a="http://schemas.openxmlformats.org/drawingml/2006/main">
            <a:ext uri="{FF2B5EF4-FFF2-40B4-BE49-F238E27FC236}">
              <a16:creationId xmlns:a16="http://schemas.microsoft.com/office/drawing/2014/main" id="{A09720C9-19AD-4573-9FB4-E6C795D7E816}"/>
            </a:ext>
          </a:extLst>
        </cdr:cNvPr>
        <cdr:cNvSpPr/>
      </cdr:nvSpPr>
      <cdr:spPr>
        <a:xfrm xmlns:a="http://schemas.openxmlformats.org/drawingml/2006/main">
          <a:off x="4604408" y="2312778"/>
          <a:ext cx="1424917" cy="727661"/>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rtlCol="0" anchor="ctr"/>
        <a:lstStyle xmlns:a="http://schemas.openxmlformats.org/drawingml/2006/main">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2021E-2030F</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CAGR </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lang="en-US" sz="900" b="1" dirty="0">
              <a:solidFill>
                <a:prstClr val="black"/>
              </a:solidFill>
              <a:latin typeface="Verdana" panose="020B0604030504040204" pitchFamily="34" charset="0"/>
              <a:ea typeface="Verdana" panose="020B0604030504040204" pitchFamily="34" charset="0"/>
              <a:cs typeface="Verdana" panose="020B0604030504040204" pitchFamily="34" charset="0"/>
            </a:rPr>
            <a:t>3.73</a:t>
          </a: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 By Volume</a:t>
          </a:r>
        </a:p>
      </cdr:txBody>
    </cdr:sp>
  </cdr:relSizeAnchor>
</c:userShapes>
</file>

<file path=word/drawings/drawing13.xml><?xml version="1.0" encoding="utf-8"?>
<c:userShapes xmlns:c="http://schemas.openxmlformats.org/drawingml/2006/chart">
  <cdr:relSizeAnchor xmlns:cdr="http://schemas.openxmlformats.org/drawingml/2006/chartDrawing">
    <cdr:from>
      <cdr:x>0</cdr:x>
      <cdr:y>0</cdr:y>
    </cdr:from>
    <cdr:to>
      <cdr:x>0.88594</cdr:x>
      <cdr:y>0.08709</cdr:y>
    </cdr:to>
    <cdr:sp macro="" textlink="">
      <cdr:nvSpPr>
        <cdr:cNvPr id="2" name="TextBox 8"/>
        <cdr:cNvSpPr txBox="1"/>
      </cdr:nvSpPr>
      <cdr:spPr>
        <a:xfrm xmlns:a="http://schemas.openxmlformats.org/drawingml/2006/main">
          <a:off x="0" y="0"/>
          <a:ext cx="5771988" cy="294705"/>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fontAlgn="base">
            <a:lnSpc>
              <a:spcPct val="150000"/>
            </a:lnSpc>
            <a:spcBef>
              <a:spcPts val="0"/>
            </a:spcBef>
            <a:spcAft>
              <a:spcPts val="800"/>
            </a:spcAft>
          </a:pPr>
          <a:r>
            <a:rPr lang="en-IN" sz="1000" b="1">
              <a:effectLst/>
              <a:latin typeface="Verdana" panose="020B0604030504040204" pitchFamily="34" charset="0"/>
              <a:ea typeface="Verdana" panose="020B0604030504040204" pitchFamily="34" charset="0"/>
              <a:cs typeface="Verdana" panose="020B0604030504040204" pitchFamily="34" charset="0"/>
            </a:rPr>
            <a:t>3.2.5. South America Epoxy Resin Demand Supply Outlook</a:t>
          </a:r>
          <a:endParaRPr lang="en-US" sz="1000">
            <a:effectLst/>
            <a:latin typeface="Verdana" panose="020B0604030504040204" pitchFamily="34" charset="0"/>
            <a:ea typeface="Verdana" panose="020B0604030504040204" pitchFamily="34" charset="0"/>
            <a:cs typeface="Verdana" panose="020B0604030504040204" pitchFamily="34" charset="0"/>
          </a:endParaRPr>
        </a:p>
      </cdr:txBody>
    </cdr:sp>
  </cdr:relSizeAnchor>
</c:userShapes>
</file>

<file path=word/drawings/drawing14.xml><?xml version="1.0" encoding="utf-8"?>
<c:userShapes xmlns:c="http://schemas.openxmlformats.org/drawingml/2006/chart">
  <cdr:relSizeAnchor xmlns:cdr="http://schemas.openxmlformats.org/drawingml/2006/chartDrawing">
    <cdr:from>
      <cdr:x>0</cdr:x>
      <cdr:y>0</cdr:y>
    </cdr:from>
    <cdr:to>
      <cdr:x>0.90986</cdr:x>
      <cdr:y>0.07735</cdr:y>
    </cdr:to>
    <cdr:sp macro="" textlink="">
      <cdr:nvSpPr>
        <cdr:cNvPr id="2" name="TextBox 13"/>
        <cdr:cNvSpPr txBox="1"/>
      </cdr:nvSpPr>
      <cdr:spPr>
        <a:xfrm xmlns:a="http://schemas.openxmlformats.org/drawingml/2006/main">
          <a:off x="0" y="0"/>
          <a:ext cx="5815165" cy="294696"/>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fontAlgn="base">
            <a:lnSpc>
              <a:spcPct val="150000"/>
            </a:lnSpc>
            <a:spcBef>
              <a:spcPts val="0"/>
            </a:spcBef>
            <a:spcAft>
              <a:spcPts val="800"/>
            </a:spcAft>
          </a:pPr>
          <a:endParaRPr lang="en-US" sz="1000">
            <a:effectLst/>
            <a:latin typeface="Verdana" panose="020B0604030504040204" pitchFamily="34" charset="0"/>
            <a:ea typeface="Verdana" panose="020B0604030504040204" pitchFamily="34" charset="0"/>
            <a:cs typeface="Verdana" panose="020B0604030504040204" pitchFamily="34" charset="0"/>
          </a:endParaRPr>
        </a:p>
      </cdr:txBody>
    </cdr:sp>
  </cdr:relSizeAnchor>
</c:userShapes>
</file>

<file path=word/drawings/drawing15.xml><?xml version="1.0" encoding="utf-8"?>
<c:userShapes xmlns:c="http://schemas.openxmlformats.org/drawingml/2006/chart">
  <cdr:relSizeAnchor xmlns:cdr="http://schemas.openxmlformats.org/drawingml/2006/chartDrawing">
    <cdr:from>
      <cdr:x>0</cdr:x>
      <cdr:y>0</cdr:y>
    </cdr:from>
    <cdr:to>
      <cdr:x>0.90986</cdr:x>
      <cdr:y>0.07314</cdr:y>
    </cdr:to>
    <cdr:sp macro="" textlink="">
      <cdr:nvSpPr>
        <cdr:cNvPr id="2" name="TextBox 13"/>
        <cdr:cNvSpPr txBox="1"/>
      </cdr:nvSpPr>
      <cdr:spPr>
        <a:xfrm xmlns:a="http://schemas.openxmlformats.org/drawingml/2006/main">
          <a:off x="-574158" y="-4295553"/>
          <a:ext cx="5815165" cy="278663"/>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fontAlgn="base">
            <a:lnSpc>
              <a:spcPct val="150000"/>
            </a:lnSpc>
            <a:spcBef>
              <a:spcPts val="0"/>
            </a:spcBef>
            <a:spcAft>
              <a:spcPts val="800"/>
            </a:spcAft>
          </a:pPr>
          <a:r>
            <a:rPr lang="en-IN" sz="1000" b="1">
              <a:effectLst/>
              <a:latin typeface="Verdana" panose="020B0604030504040204" pitchFamily="34" charset="0"/>
              <a:ea typeface="Verdana" panose="020B0604030504040204" pitchFamily="34" charset="0"/>
              <a:cs typeface="Verdana" panose="020B0604030504040204" pitchFamily="34" charset="0"/>
            </a:rPr>
            <a:t>3.2.4.3. Demand By Sales Channel</a:t>
          </a:r>
          <a:endParaRPr lang="en-US" sz="1000">
            <a:effectLst/>
            <a:latin typeface="Verdana" panose="020B0604030504040204" pitchFamily="34" charset="0"/>
            <a:ea typeface="Verdana" panose="020B0604030504040204" pitchFamily="34" charset="0"/>
            <a:cs typeface="Verdana" panose="020B0604030504040204" pitchFamily="34" charset="0"/>
          </a:endParaRPr>
        </a:p>
      </cdr:txBody>
    </cdr:sp>
  </cdr:relSizeAnchor>
</c:userShapes>
</file>

<file path=word/drawings/drawing2.xml><?xml version="1.0" encoding="utf-8"?>
<c:userShapes xmlns:c="http://schemas.openxmlformats.org/drawingml/2006/chart">
  <cdr:relSizeAnchor xmlns:cdr="http://schemas.openxmlformats.org/drawingml/2006/chartDrawing">
    <cdr:from>
      <cdr:x>0.4115</cdr:x>
      <cdr:y>0.83965</cdr:y>
    </cdr:from>
    <cdr:to>
      <cdr:x>1</cdr:x>
      <cdr:y>0.96902</cdr:y>
    </cdr:to>
    <cdr:sp macro="" textlink="">
      <cdr:nvSpPr>
        <cdr:cNvPr id="2" name="TextBox 22"/>
        <cdr:cNvSpPr txBox="1"/>
      </cdr:nvSpPr>
      <cdr:spPr>
        <a:xfrm xmlns:a="http://schemas.openxmlformats.org/drawingml/2006/main">
          <a:off x="2657475" y="2590165"/>
          <a:ext cx="3800475" cy="399084"/>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Others include Taiwan, Japan, Indonesia etc.</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3.xml><?xml version="1.0" encoding="utf-8"?>
<c:userShapes xmlns:c="http://schemas.openxmlformats.org/drawingml/2006/chart">
  <cdr:relSizeAnchor xmlns:cdr="http://schemas.openxmlformats.org/drawingml/2006/chartDrawing">
    <cdr:from>
      <cdr:x>0.4115</cdr:x>
      <cdr:y>0.83965</cdr:y>
    </cdr:from>
    <cdr:to>
      <cdr:x>1</cdr:x>
      <cdr:y>0.98861</cdr:y>
    </cdr:to>
    <cdr:sp macro="" textlink="">
      <cdr:nvSpPr>
        <cdr:cNvPr id="2" name="TextBox 22"/>
        <cdr:cNvSpPr txBox="1"/>
      </cdr:nvSpPr>
      <cdr:spPr>
        <a:xfrm xmlns:a="http://schemas.openxmlformats.org/drawingml/2006/main">
          <a:off x="2657446" y="2249477"/>
          <a:ext cx="3800504" cy="399084"/>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Others include Russia, Netehrlands etc.</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4.xml><?xml version="1.0" encoding="utf-8"?>
<c:userShapes xmlns:c="http://schemas.openxmlformats.org/drawingml/2006/chart">
  <cdr:relSizeAnchor xmlns:cdr="http://schemas.openxmlformats.org/drawingml/2006/chartDrawing">
    <cdr:from>
      <cdr:x>0.4115</cdr:x>
      <cdr:y>0.83965</cdr:y>
    </cdr:from>
    <cdr:to>
      <cdr:x>1</cdr:x>
      <cdr:y>0.97266</cdr:y>
    </cdr:to>
    <cdr:sp macro="" textlink="">
      <cdr:nvSpPr>
        <cdr:cNvPr id="2" name="TextBox 22"/>
        <cdr:cNvSpPr txBox="1"/>
      </cdr:nvSpPr>
      <cdr:spPr>
        <a:xfrm xmlns:a="http://schemas.openxmlformats.org/drawingml/2006/main">
          <a:off x="2657446" y="2519265"/>
          <a:ext cx="3800504" cy="399084"/>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Others include Mexico,</a:t>
          </a:r>
          <a:r>
            <a:rPr lang="en-IN" sz="600" i="1" kern="1200" baseline="0">
              <a:solidFill>
                <a:srgbClr val="000000"/>
              </a:solidFill>
              <a:effectLst/>
              <a:latin typeface="Verdana" panose="020B0604030504040204" pitchFamily="34" charset="0"/>
              <a:ea typeface="Verdana" panose="020B0604030504040204" pitchFamily="34" charset="0"/>
              <a:cs typeface="Verdana" panose="020B0604030504040204" pitchFamily="34" charset="0"/>
            </a:rPr>
            <a:t> Carribean Islands </a:t>
          </a: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etc.</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5.xml><?xml version="1.0" encoding="utf-8"?>
<c:userShapes xmlns:c="http://schemas.openxmlformats.org/drawingml/2006/chart">
  <cdr:relSizeAnchor xmlns:cdr="http://schemas.openxmlformats.org/drawingml/2006/chartDrawing">
    <cdr:from>
      <cdr:x>0.4115</cdr:x>
      <cdr:y>0.83965</cdr:y>
    </cdr:from>
    <cdr:to>
      <cdr:x>1</cdr:x>
      <cdr:y>0.96074</cdr:y>
    </cdr:to>
    <cdr:sp macro="" textlink="">
      <cdr:nvSpPr>
        <cdr:cNvPr id="2" name="TextBox 22"/>
        <cdr:cNvSpPr txBox="1"/>
      </cdr:nvSpPr>
      <cdr:spPr>
        <a:xfrm xmlns:a="http://schemas.openxmlformats.org/drawingml/2006/main">
          <a:off x="2657446" y="2767193"/>
          <a:ext cx="3800504" cy="399084"/>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Others include Columbia, Argbentina</a:t>
          </a:r>
          <a:r>
            <a:rPr lang="en-IN" sz="600" i="1" kern="1200" baseline="0">
              <a:solidFill>
                <a:srgbClr val="000000"/>
              </a:solidFill>
              <a:effectLst/>
              <a:latin typeface="Verdana" panose="020B0604030504040204" pitchFamily="34" charset="0"/>
              <a:ea typeface="Verdana" panose="020B0604030504040204" pitchFamily="34" charset="0"/>
              <a:cs typeface="Verdana" panose="020B0604030504040204" pitchFamily="34" charset="0"/>
            </a:rPr>
            <a:t> </a:t>
          </a: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etc.</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6.xml><?xml version="1.0" encoding="utf-8"?>
<c:userShapes xmlns:c="http://schemas.openxmlformats.org/drawingml/2006/chart">
  <cdr:relSizeAnchor xmlns:cdr="http://schemas.openxmlformats.org/drawingml/2006/chartDrawing">
    <cdr:from>
      <cdr:x>0.4115</cdr:x>
      <cdr:y>0.8436</cdr:y>
    </cdr:from>
    <cdr:to>
      <cdr:x>1</cdr:x>
      <cdr:y>0.93609</cdr:y>
    </cdr:to>
    <cdr:sp macro="" textlink="">
      <cdr:nvSpPr>
        <cdr:cNvPr id="2" name="TextBox 22"/>
        <cdr:cNvSpPr txBox="1"/>
      </cdr:nvSpPr>
      <cdr:spPr>
        <a:xfrm xmlns:a="http://schemas.openxmlformats.org/drawingml/2006/main">
          <a:off x="2657446" y="2806996"/>
          <a:ext cx="3800504" cy="307753"/>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Others include UAE, Iran etc.</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7.xml><?xml version="1.0" encoding="utf-8"?>
<c:userShapes xmlns:c="http://schemas.openxmlformats.org/drawingml/2006/chart">
  <cdr:relSizeAnchor xmlns:cdr="http://schemas.openxmlformats.org/drawingml/2006/chartDrawing">
    <cdr:from>
      <cdr:x>0.70388</cdr:x>
      <cdr:y>0.89445</cdr:y>
    </cdr:from>
    <cdr:to>
      <cdr:x>1</cdr:x>
      <cdr:y>1</cdr:y>
    </cdr:to>
    <cdr:sp macro="" textlink="">
      <cdr:nvSpPr>
        <cdr:cNvPr id="2" name="TextBox 4"/>
        <cdr:cNvSpPr txBox="1"/>
      </cdr:nvSpPr>
      <cdr:spPr>
        <a:xfrm xmlns:a="http://schemas.openxmlformats.org/drawingml/2006/main">
          <a:off x="5003800" y="4775200"/>
          <a:ext cx="1889760" cy="2667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3F3F3F"/>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8.xml><?xml version="1.0" encoding="utf-8"?>
<c:userShapes xmlns:c="http://schemas.openxmlformats.org/drawingml/2006/chart">
  <cdr:relSizeAnchor xmlns:cdr="http://schemas.openxmlformats.org/drawingml/2006/chartDrawing">
    <cdr:from>
      <cdr:x>0.70737</cdr:x>
      <cdr:y>0.90389</cdr:y>
    </cdr:from>
    <cdr:to>
      <cdr:x>1</cdr:x>
      <cdr:y>1</cdr:y>
    </cdr:to>
    <cdr:sp macro="" textlink="">
      <cdr:nvSpPr>
        <cdr:cNvPr id="2" name="TextBox 4"/>
        <cdr:cNvSpPr txBox="1"/>
      </cdr:nvSpPr>
      <cdr:spPr>
        <a:xfrm xmlns:a="http://schemas.openxmlformats.org/drawingml/2006/main">
          <a:off x="5003800" y="4775200"/>
          <a:ext cx="1889760" cy="2667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3F3F3F"/>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9.xml><?xml version="1.0" encoding="utf-8"?>
<c:userShapes xmlns:c="http://schemas.openxmlformats.org/drawingml/2006/chart">
  <cdr:relSizeAnchor xmlns:cdr="http://schemas.openxmlformats.org/drawingml/2006/chartDrawing">
    <cdr:from>
      <cdr:x>0.60709</cdr:x>
      <cdr:y>0.78262</cdr:y>
    </cdr:from>
    <cdr:to>
      <cdr:x>0.99114</cdr:x>
      <cdr:y>0.87234</cdr:y>
    </cdr:to>
    <cdr:sp macro="" textlink="">
      <cdr:nvSpPr>
        <cdr:cNvPr id="2" name="TextBox 22"/>
        <cdr:cNvSpPr txBox="1"/>
      </cdr:nvSpPr>
      <cdr:spPr>
        <a:xfrm xmlns:a="http://schemas.openxmlformats.org/drawingml/2006/main">
          <a:off x="3914775" y="2802890"/>
          <a:ext cx="2476500" cy="32131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algn="r" fontAlgn="base">
            <a:lnSpc>
              <a:spcPct val="107000"/>
            </a:lnSpc>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IN"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541CC6-4C13-43EE-B717-CEE0B72C3A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972</TotalTime>
  <Pages>89</Pages>
  <Words>18901</Words>
  <Characters>107738</Characters>
  <Application>Microsoft Office Word</Application>
  <DocSecurity>0</DocSecurity>
  <Lines>897</Lines>
  <Paragraphs>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Neeshu Bhadauriya</dc:creator>
  <cp:keywords/>
  <dc:description/>
  <cp:lastModifiedBy>Hardik Malhotra</cp:lastModifiedBy>
  <cp:revision>1</cp:revision>
  <cp:lastPrinted>2021-09-27T17:11:00Z</cp:lastPrinted>
  <dcterms:created xsi:type="dcterms:W3CDTF">2021-09-30T17:14:00Z</dcterms:created>
  <dcterms:modified xsi:type="dcterms:W3CDTF">2021-10-01T09:31:00Z</dcterms:modified>
</cp:coreProperties>
</file>